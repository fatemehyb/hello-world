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E03BF0B" w14:textId="4E626247" w:rsidR="00EC5A36" w:rsidRDefault="00A30849" w:rsidP="00EC5A36">
      <w:ins w:id="0" w:author="RoboGarden Team" w:date="2020-02-07T15:37:00Z">
        <w:r>
          <w:t xml:space="preserve"> </w:t>
        </w:r>
      </w:ins>
      <w:ins w:id="1" w:author="RoboGarden Team" w:date="2020-02-07T12:16:00Z">
        <w:del w:id="2" w:author="Chantelle Dubois Nishiyama" w:date="2020-02-26T19:09:00Z">
          <w:r w:rsidR="00E263E1" w:rsidDel="008D5EE8">
            <w:delText>f</w:delText>
          </w:r>
        </w:del>
      </w:ins>
      <w:r w:rsidR="00EC5A36">
        <w:t xml:space="preserve">When developing a course, it is first important to be clear on the direction you are taking with the course, it is recommended that you start with an outline that clearly outlines the modules, topics, objectives, assessments, activities, etc. </w:t>
      </w:r>
    </w:p>
    <w:p w14:paraId="00C4E889" w14:textId="77777777" w:rsidR="00EC5A36" w:rsidRDefault="00EC5A36" w:rsidP="00EC5A36">
      <w:r>
        <w:t>Aspects to consider when developing the content:</w:t>
      </w:r>
    </w:p>
    <w:p w14:paraId="1D197396" w14:textId="77777777" w:rsidR="00EC5A36" w:rsidRDefault="00EC5A36" w:rsidP="00EC5A36">
      <w:pPr>
        <w:pStyle w:val="ListParagraph"/>
        <w:numPr>
          <w:ilvl w:val="0"/>
          <w:numId w:val="3"/>
        </w:numPr>
      </w:pPr>
      <w:r>
        <w:t>Introductions and summaries in each module/section are required</w:t>
      </w:r>
    </w:p>
    <w:p w14:paraId="74741496" w14:textId="77777777" w:rsidR="00EC5A36" w:rsidRDefault="00EC5A36" w:rsidP="00EC5A36">
      <w:pPr>
        <w:pStyle w:val="ListParagraph"/>
        <w:numPr>
          <w:ilvl w:val="0"/>
          <w:numId w:val="3"/>
        </w:numPr>
      </w:pPr>
      <w:r>
        <w:t xml:space="preserve">Examples such as modeling and demonstration(s) support skill and knowledge </w:t>
      </w:r>
    </w:p>
    <w:p w14:paraId="2446B4B2" w14:textId="77777777" w:rsidR="00EC5A36" w:rsidRDefault="00EC5A36" w:rsidP="00EC5A36">
      <w:pPr>
        <w:pStyle w:val="ListParagraph"/>
        <w:numPr>
          <w:ilvl w:val="0"/>
          <w:numId w:val="3"/>
        </w:numPr>
      </w:pPr>
      <w:r>
        <w:t>Additional Resources need to be copyright cleared (if you are unsure please contact the Program Owner or Delegate)</w:t>
      </w:r>
    </w:p>
    <w:p w14:paraId="478EC5A3" w14:textId="77777777" w:rsidR="00EC5A36" w:rsidRDefault="00EC5A36" w:rsidP="00EC5A36">
      <w:pPr>
        <w:pStyle w:val="ListParagraph"/>
        <w:numPr>
          <w:ilvl w:val="0"/>
          <w:numId w:val="3"/>
        </w:numPr>
      </w:pPr>
      <w:r>
        <w:t>Feedback strategies for assessments and activities are required</w:t>
      </w:r>
    </w:p>
    <w:p w14:paraId="4B40E82A" w14:textId="77777777" w:rsidR="00EC5A36" w:rsidRPr="00DF56DB" w:rsidRDefault="00EC5A36" w:rsidP="00EC5A36">
      <w:pPr>
        <w:rPr>
          <w:b/>
        </w:rPr>
      </w:pPr>
      <w:r w:rsidRPr="00DF56DB">
        <w:rPr>
          <w:b/>
        </w:rPr>
        <w:t>NOTES TO SME:</w:t>
      </w:r>
    </w:p>
    <w:p w14:paraId="141766F5" w14:textId="77777777" w:rsidR="00EC5A36" w:rsidRDefault="00EC5A36" w:rsidP="00EC5A36">
      <w:pPr>
        <w:pStyle w:val="ListParagraph"/>
        <w:numPr>
          <w:ilvl w:val="0"/>
          <w:numId w:val="5"/>
        </w:numPr>
      </w:pPr>
      <w:r>
        <w:t xml:space="preserve">In the following pages, </w:t>
      </w:r>
      <w:r w:rsidRPr="00085445">
        <w:rPr>
          <w:highlight w:val="yellow"/>
        </w:rPr>
        <w:t>anything highlighted in yellow</w:t>
      </w:r>
      <w:r>
        <w:t xml:space="preserve"> is content that should be inputted.</w:t>
      </w:r>
    </w:p>
    <w:p w14:paraId="60D5745B" w14:textId="77777777" w:rsidR="00EC5A36" w:rsidRPr="00920477" w:rsidRDefault="00EC5A36" w:rsidP="00EC5A36">
      <w:pPr>
        <w:pStyle w:val="ListParagraph"/>
        <w:numPr>
          <w:ilvl w:val="0"/>
          <w:numId w:val="5"/>
        </w:numPr>
        <w:rPr>
          <w:color w:val="FF0000"/>
        </w:rPr>
      </w:pPr>
      <w:r w:rsidRPr="00B11DE8">
        <w:rPr>
          <w:rFonts w:ascii="Arial" w:hAnsi="Arial" w:cs="Arial"/>
          <w:noProof/>
          <w:color w:val="C45911" w:themeColor="accent2" w:themeShade="BF"/>
        </w:rPr>
        <mc:AlternateContent>
          <mc:Choice Requires="wps">
            <w:drawing>
              <wp:anchor distT="45720" distB="45720" distL="114300" distR="114300" simplePos="0" relativeHeight="251659264" behindDoc="0" locked="0" layoutInCell="1" allowOverlap="1" wp14:anchorId="0A5B4A10" wp14:editId="6B34FF08">
                <wp:simplePos x="0" y="0"/>
                <wp:positionH relativeFrom="margin">
                  <wp:align>right</wp:align>
                </wp:positionH>
                <wp:positionV relativeFrom="paragraph">
                  <wp:posOffset>759377</wp:posOffset>
                </wp:positionV>
                <wp:extent cx="5923280" cy="2258060"/>
                <wp:effectExtent l="0" t="0" r="20320" b="2794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3280" cy="2258060"/>
                        </a:xfrm>
                        <a:prstGeom prst="rect">
                          <a:avLst/>
                        </a:prstGeom>
                        <a:solidFill>
                          <a:srgbClr val="FFFFFF"/>
                        </a:solidFill>
                        <a:ln w="9525">
                          <a:solidFill>
                            <a:srgbClr val="FF0000"/>
                          </a:solidFill>
                          <a:miter lim="800000"/>
                          <a:headEnd/>
                          <a:tailEnd/>
                        </a:ln>
                      </wps:spPr>
                      <wps:txbx>
                        <w:txbxContent>
                          <w:p w14:paraId="36B98460" w14:textId="77777777" w:rsidR="008D5EE8" w:rsidRPr="00EE2B82" w:rsidRDefault="008D5EE8" w:rsidP="00EC5A36">
                            <w:pPr>
                              <w:rPr>
                                <w:rFonts w:cstheme="minorHAnsi"/>
                                <w:b/>
                                <w:color w:val="A6A6A6" w:themeColor="background1" w:themeShade="A6"/>
                              </w:rPr>
                            </w:pPr>
                            <w:r w:rsidRPr="00EE2B82">
                              <w:rPr>
                                <w:rFonts w:cstheme="minorHAnsi"/>
                                <w:b/>
                              </w:rPr>
                              <w:t xml:space="preserve">Reminder: APA Citation </w:t>
                            </w:r>
                          </w:p>
                          <w:p w14:paraId="061834EB" w14:textId="77777777" w:rsidR="008D5EE8" w:rsidRPr="003539A4" w:rsidRDefault="008D5EE8" w:rsidP="00EC5A36">
                            <w:pPr>
                              <w:rPr>
                                <w:rFonts w:cstheme="minorHAnsi"/>
                                <w:color w:val="A6A6A6" w:themeColor="background1" w:themeShade="A6"/>
                                <w:sz w:val="18"/>
                              </w:rPr>
                            </w:pPr>
                            <w:r w:rsidRPr="003539A4">
                              <w:rPr>
                                <w:rFonts w:cstheme="minorHAnsi"/>
                                <w:color w:val="A6A6A6" w:themeColor="background1" w:themeShade="A6"/>
                                <w:sz w:val="18"/>
                              </w:rPr>
                              <w:t xml:space="preserve">Please, in accordance to the policy outlined in the Continuing Education course outline template, remember to cite sources you are using in APA format. </w:t>
                            </w:r>
                          </w:p>
                          <w:p w14:paraId="69B2BDE9" w14:textId="77777777" w:rsidR="008D5EE8" w:rsidRPr="003539A4" w:rsidRDefault="008D5EE8" w:rsidP="00EC5A36">
                            <w:pPr>
                              <w:spacing w:after="120"/>
                              <w:rPr>
                                <w:rFonts w:cstheme="minorHAnsi"/>
                                <w:color w:val="A6A6A6" w:themeColor="background1" w:themeShade="A6"/>
                                <w:sz w:val="18"/>
                              </w:rPr>
                            </w:pPr>
                            <w:r w:rsidRPr="003539A4">
                              <w:rPr>
                                <w:rFonts w:cstheme="minorHAnsi"/>
                                <w:color w:val="A6A6A6" w:themeColor="background1" w:themeShade="A6"/>
                                <w:sz w:val="18"/>
                              </w:rPr>
                              <w:t xml:space="preserve">Any work that you submit in a Continuing Education course must be your own and must be created specifically for the course for which it is being submitted. </w:t>
                            </w:r>
                          </w:p>
                          <w:p w14:paraId="092C89BC" w14:textId="77777777" w:rsidR="008D5EE8" w:rsidRPr="003539A4" w:rsidRDefault="008D5EE8" w:rsidP="00EC5A36">
                            <w:pPr>
                              <w:spacing w:after="120"/>
                              <w:rPr>
                                <w:rFonts w:cstheme="minorHAnsi"/>
                                <w:color w:val="A6A6A6" w:themeColor="background1" w:themeShade="A6"/>
                                <w:sz w:val="18"/>
                              </w:rPr>
                            </w:pPr>
                            <w:r w:rsidRPr="003539A4">
                              <w:rPr>
                                <w:rFonts w:cstheme="minorHAnsi"/>
                                <w:color w:val="A6A6A6" w:themeColor="background1" w:themeShade="A6"/>
                                <w:sz w:val="18"/>
                              </w:rPr>
                              <w:t>Go to the Continuing Education web page on Academic Honesty to learn more about plagiarism and the consequences of plagiarizing:</w:t>
                            </w:r>
                            <w:r w:rsidRPr="003539A4">
                              <w:rPr>
                                <w:rFonts w:cstheme="minorHAnsi"/>
                                <w:sz w:val="18"/>
                              </w:rPr>
                              <w:t xml:space="preserve"> </w:t>
                            </w:r>
                            <w:hyperlink r:id="rId11" w:history="1">
                              <w:r w:rsidRPr="003539A4">
                                <w:rPr>
                                  <w:rStyle w:val="Hyperlink"/>
                                  <w:rFonts w:cstheme="minorHAnsi"/>
                                  <w:color w:val="auto"/>
                                  <w:sz w:val="18"/>
                                </w:rPr>
                                <w:t>http://conted.ucalgary.ca/info/honesty.jsp</w:t>
                              </w:r>
                            </w:hyperlink>
                            <w:r w:rsidRPr="003539A4">
                              <w:rPr>
                                <w:rFonts w:cstheme="minorHAnsi"/>
                                <w:color w:val="A6A6A6" w:themeColor="background1" w:themeShade="A6"/>
                                <w:sz w:val="18"/>
                              </w:rPr>
                              <w:t xml:space="preserve"> </w:t>
                            </w:r>
                          </w:p>
                          <w:p w14:paraId="0CACAEF7" w14:textId="77777777" w:rsidR="008D5EE8" w:rsidRPr="003539A4" w:rsidRDefault="008D5EE8" w:rsidP="00EC5A36">
                            <w:pPr>
                              <w:spacing w:after="120"/>
                              <w:rPr>
                                <w:rStyle w:val="Hyperlink"/>
                                <w:rFonts w:cstheme="minorHAnsi"/>
                                <w:color w:val="A6A6A6" w:themeColor="background1" w:themeShade="A6"/>
                                <w:sz w:val="18"/>
                              </w:rPr>
                            </w:pPr>
                            <w:r w:rsidRPr="003539A4">
                              <w:rPr>
                                <w:rFonts w:cstheme="minorHAnsi"/>
                                <w:color w:val="A6A6A6" w:themeColor="background1" w:themeShade="A6"/>
                                <w:sz w:val="18"/>
                              </w:rPr>
                              <w:t xml:space="preserve">Course work must make use of the </w:t>
                            </w:r>
                            <w:r w:rsidRPr="003539A4">
                              <w:rPr>
                                <w:rFonts w:cstheme="minorHAnsi"/>
                                <w:color w:val="A6A6A6" w:themeColor="background1" w:themeShade="A6"/>
                                <w:sz w:val="18"/>
                                <w:u w:val="single"/>
                              </w:rPr>
                              <w:t>American Psychological Association (APA) citation style</w:t>
                            </w:r>
                            <w:r w:rsidRPr="003539A4">
                              <w:rPr>
                                <w:rFonts w:cstheme="minorHAnsi"/>
                                <w:color w:val="A6A6A6" w:themeColor="background1" w:themeShade="A6"/>
                                <w:sz w:val="18"/>
                              </w:rPr>
                              <w:t xml:space="preserve"> to reference the work of others (or yourself). Learn more about APA here: </w:t>
                            </w:r>
                            <w:hyperlink r:id="rId12" w:history="1">
                              <w:r w:rsidRPr="003539A4">
                                <w:rPr>
                                  <w:rStyle w:val="Hyperlink"/>
                                  <w:rFonts w:cstheme="minorHAnsi"/>
                                  <w:color w:val="auto"/>
                                  <w:sz w:val="18"/>
                                </w:rPr>
                                <w:t>https://owl.english.purdue.edu/owl/resource/560/01/</w:t>
                              </w:r>
                            </w:hyperlink>
                          </w:p>
                          <w:p w14:paraId="57C10003" w14:textId="77777777" w:rsidR="008D5EE8" w:rsidRPr="003539A4" w:rsidRDefault="008D5EE8" w:rsidP="00EC5A36">
                            <w:pPr>
                              <w:spacing w:after="120"/>
                              <w:rPr>
                                <w:rFonts w:cstheme="minorHAnsi"/>
                                <w:color w:val="A6A6A6" w:themeColor="background1" w:themeShade="A6"/>
                                <w:sz w:val="18"/>
                                <w:u w:val="single"/>
                              </w:rPr>
                            </w:pPr>
                            <w:r w:rsidRPr="003539A4">
                              <w:rPr>
                                <w:rFonts w:cstheme="minorHAnsi"/>
                                <w:color w:val="A6A6A6" w:themeColor="background1" w:themeShade="A6"/>
                                <w:sz w:val="18"/>
                              </w:rPr>
                              <w:t xml:space="preserve">Here is a narrated presentation on referencing and how to avoid plagiarism: </w:t>
                            </w:r>
                            <w:hyperlink r:id="rId13" w:history="1">
                              <w:r w:rsidRPr="003539A4">
                                <w:rPr>
                                  <w:rStyle w:val="Hyperlink"/>
                                  <w:rFonts w:cstheme="minorHAnsi"/>
                                  <w:color w:val="auto"/>
                                  <w:sz w:val="18"/>
                                </w:rPr>
                                <w:t>http://www.ucalgary.ca/cted/breeze/referencing</w:t>
                              </w:r>
                            </w:hyperlink>
                          </w:p>
                          <w:p w14:paraId="222A5B78" w14:textId="77777777" w:rsidR="008D5EE8" w:rsidRDefault="008D5EE8" w:rsidP="00EC5A3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A5B4A10" id="_x0000_t202" coordsize="21600,21600" o:spt="202" path="m0,0l0,21600,21600,21600,21600,0xe">
                <v:stroke joinstyle="miter"/>
                <v:path gradientshapeok="t" o:connecttype="rect"/>
              </v:shapetype>
              <v:shape id="Text Box 2" o:spid="_x0000_s1026" type="#_x0000_t202" style="position:absolute;left:0;text-align:left;margin-left:415.2pt;margin-top:59.8pt;width:466.4pt;height:177.8pt;z-index:25165926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" strokecolor="red">
                <v:textbox>
                  <w:txbxContent>
                    <w:p w14:paraId="36B98460" w14:textId="77777777" w:rsidR="008D5EE8" w:rsidRPr="00EE2B82" w:rsidRDefault="008D5EE8" w:rsidP="00EC5A36">
                      <w:pPr>
                        <w:rPr>
                          <w:rFonts w:cstheme="minorHAnsi"/>
                          <w:b/>
                          <w:color w:val="A6A6A6" w:themeColor="background1" w:themeShade="A6"/>
                        </w:rPr>
                      </w:pPr>
                      <w:r w:rsidRPr="00EE2B82">
                        <w:rPr>
                          <w:rFonts w:cstheme="minorHAnsi"/>
                          <w:b/>
                        </w:rPr>
                        <w:t xml:space="preserve">Reminder: APA Citation </w:t>
                      </w:r>
                    </w:p>
                    <w:p w14:paraId="061834EB" w14:textId="77777777" w:rsidR="008D5EE8" w:rsidRPr="003539A4" w:rsidRDefault="008D5EE8" w:rsidP="00EC5A36">
                      <w:pPr>
                        <w:rPr>
                          <w:rFonts w:cstheme="minorHAnsi"/>
                          <w:color w:val="A6A6A6" w:themeColor="background1" w:themeShade="A6"/>
                          <w:sz w:val="18"/>
                        </w:rPr>
                      </w:pPr>
                      <w:r w:rsidRPr="003539A4">
                        <w:rPr>
                          <w:rFonts w:cstheme="minorHAnsi"/>
                          <w:color w:val="A6A6A6" w:themeColor="background1" w:themeShade="A6"/>
                          <w:sz w:val="18"/>
                        </w:rPr>
                        <w:t xml:space="preserve">Please, in accordance to the policy outlined in the Continuing Education course outline template, remember to cite sources you are using in APA format. </w:t>
                      </w:r>
                    </w:p>
                    <w:p w14:paraId="69B2BDE9" w14:textId="77777777" w:rsidR="008D5EE8" w:rsidRPr="003539A4" w:rsidRDefault="008D5EE8" w:rsidP="00EC5A36">
                      <w:pPr>
                        <w:spacing w:after="120"/>
                        <w:rPr>
                          <w:rFonts w:cstheme="minorHAnsi"/>
                          <w:color w:val="A6A6A6" w:themeColor="background1" w:themeShade="A6"/>
                          <w:sz w:val="18"/>
                        </w:rPr>
                      </w:pPr>
                      <w:r w:rsidRPr="003539A4">
                        <w:rPr>
                          <w:rFonts w:cstheme="minorHAnsi"/>
                          <w:color w:val="A6A6A6" w:themeColor="background1" w:themeShade="A6"/>
                          <w:sz w:val="18"/>
                        </w:rPr>
                        <w:t xml:space="preserve">Any work that you submit in a Continuing Education course must be your own and must be created specifically for the course for which it is being submitted. </w:t>
                      </w:r>
                    </w:p>
                    <w:p w14:paraId="092C89BC" w14:textId="77777777" w:rsidR="008D5EE8" w:rsidRPr="003539A4" w:rsidRDefault="008D5EE8" w:rsidP="00EC5A36">
                      <w:pPr>
                        <w:spacing w:after="120"/>
                        <w:rPr>
                          <w:rFonts w:cstheme="minorHAnsi"/>
                          <w:color w:val="A6A6A6" w:themeColor="background1" w:themeShade="A6"/>
                          <w:sz w:val="18"/>
                        </w:rPr>
                      </w:pPr>
                      <w:r w:rsidRPr="003539A4">
                        <w:rPr>
                          <w:rFonts w:cstheme="minorHAnsi"/>
                          <w:color w:val="A6A6A6" w:themeColor="background1" w:themeShade="A6"/>
                          <w:sz w:val="18"/>
                        </w:rPr>
                        <w:t>Go to the Continuing Education web page on Academic Honesty to learn more about plagiarism and the consequences of plagiarizing:</w:t>
                      </w:r>
                      <w:r w:rsidRPr="003539A4">
                        <w:rPr>
                          <w:rFonts w:cstheme="minorHAnsi"/>
                          <w:sz w:val="18"/>
                        </w:rPr>
                        <w:t xml:space="preserve"> </w:t>
                      </w:r>
                      <w:hyperlink r:id="rId14" w:history="1">
                        <w:r w:rsidRPr="003539A4">
                          <w:rPr>
                            <w:rStyle w:val="Hyperlink"/>
                            <w:rFonts w:cstheme="minorHAnsi"/>
                            <w:color w:val="auto"/>
                            <w:sz w:val="18"/>
                          </w:rPr>
                          <w:t>http://conted.ucalgary.ca/info/honesty.jsp</w:t>
                        </w:r>
                      </w:hyperlink>
                      <w:r w:rsidRPr="003539A4">
                        <w:rPr>
                          <w:rFonts w:cstheme="minorHAnsi"/>
                          <w:color w:val="A6A6A6" w:themeColor="background1" w:themeShade="A6"/>
                          <w:sz w:val="18"/>
                        </w:rPr>
                        <w:t xml:space="preserve"> </w:t>
                      </w:r>
                    </w:p>
                    <w:p w14:paraId="0CACAEF7" w14:textId="77777777" w:rsidR="008D5EE8" w:rsidRPr="003539A4" w:rsidRDefault="008D5EE8" w:rsidP="00EC5A36">
                      <w:pPr>
                        <w:spacing w:after="120"/>
                        <w:rPr>
                          <w:rStyle w:val="Hyperlink"/>
                          <w:rFonts w:cstheme="minorHAnsi"/>
                          <w:color w:val="A6A6A6" w:themeColor="background1" w:themeShade="A6"/>
                          <w:sz w:val="18"/>
                        </w:rPr>
                      </w:pPr>
                      <w:r w:rsidRPr="003539A4">
                        <w:rPr>
                          <w:rFonts w:cstheme="minorHAnsi"/>
                          <w:color w:val="A6A6A6" w:themeColor="background1" w:themeShade="A6"/>
                          <w:sz w:val="18"/>
                        </w:rPr>
                        <w:t xml:space="preserve">Course work must make use of the </w:t>
                      </w:r>
                      <w:r w:rsidRPr="003539A4">
                        <w:rPr>
                          <w:rFonts w:cstheme="minorHAnsi"/>
                          <w:color w:val="A6A6A6" w:themeColor="background1" w:themeShade="A6"/>
                          <w:sz w:val="18"/>
                          <w:u w:val="single"/>
                        </w:rPr>
                        <w:t>American Psychological Association (APA) citation style</w:t>
                      </w:r>
                      <w:r w:rsidRPr="003539A4">
                        <w:rPr>
                          <w:rFonts w:cstheme="minorHAnsi"/>
                          <w:color w:val="A6A6A6" w:themeColor="background1" w:themeShade="A6"/>
                          <w:sz w:val="18"/>
                        </w:rPr>
                        <w:t xml:space="preserve"> to reference the work of others (or yourself). Learn more about APA here: </w:t>
                      </w:r>
                      <w:hyperlink r:id="rId15" w:history="1">
                        <w:r w:rsidRPr="003539A4">
                          <w:rPr>
                            <w:rStyle w:val="Hyperlink"/>
                            <w:rFonts w:cstheme="minorHAnsi"/>
                            <w:color w:val="auto"/>
                            <w:sz w:val="18"/>
                          </w:rPr>
                          <w:t>https://owl.english.purdue.edu/owl/resource/560/01/</w:t>
                        </w:r>
                      </w:hyperlink>
                    </w:p>
                    <w:p w14:paraId="57C10003" w14:textId="77777777" w:rsidR="008D5EE8" w:rsidRPr="003539A4" w:rsidRDefault="008D5EE8" w:rsidP="00EC5A36">
                      <w:pPr>
                        <w:spacing w:after="120"/>
                        <w:rPr>
                          <w:rFonts w:cstheme="minorHAnsi"/>
                          <w:color w:val="A6A6A6" w:themeColor="background1" w:themeShade="A6"/>
                          <w:sz w:val="18"/>
                          <w:u w:val="single"/>
                        </w:rPr>
                      </w:pPr>
                      <w:r w:rsidRPr="003539A4">
                        <w:rPr>
                          <w:rFonts w:cstheme="minorHAnsi"/>
                          <w:color w:val="A6A6A6" w:themeColor="background1" w:themeShade="A6"/>
                          <w:sz w:val="18"/>
                        </w:rPr>
                        <w:t xml:space="preserve">Here is a narrated presentation on referencing and how to avoid plagiarism: </w:t>
                      </w:r>
                      <w:hyperlink r:id="rId16" w:history="1">
                        <w:r w:rsidRPr="003539A4">
                          <w:rPr>
                            <w:rStyle w:val="Hyperlink"/>
                            <w:rFonts w:cstheme="minorHAnsi"/>
                            <w:color w:val="auto"/>
                            <w:sz w:val="18"/>
                          </w:rPr>
                          <w:t>http://www.ucalgary.ca/cted/breeze/referencing</w:t>
                        </w:r>
                      </w:hyperlink>
                    </w:p>
                    <w:p w14:paraId="222A5B78" w14:textId="77777777" w:rsidR="008D5EE8" w:rsidRDefault="008D5EE8" w:rsidP="00EC5A36"/>
                  </w:txbxContent>
                </v:textbox>
                <w10:wrap type="square" anchorx="margin"/>
              </v:shape>
            </w:pict>
          </mc:Fallback>
        </mc:AlternateContent>
      </w:r>
      <w:r w:rsidRPr="00920477">
        <w:rPr>
          <w:color w:val="FF0000"/>
        </w:rPr>
        <w:t xml:space="preserve">If you have not already received the </w:t>
      </w:r>
      <w:r>
        <w:rPr>
          <w:color w:val="FF0000"/>
        </w:rPr>
        <w:t xml:space="preserve">Course Description and Course Learning Outcomes </w:t>
      </w:r>
      <w:r w:rsidRPr="00920477">
        <w:rPr>
          <w:color w:val="FF0000"/>
        </w:rPr>
        <w:t xml:space="preserve">from the </w:t>
      </w:r>
      <w:r>
        <w:rPr>
          <w:color w:val="FF0000"/>
        </w:rPr>
        <w:t>Program Owner or Delegate</w:t>
      </w:r>
      <w:r w:rsidRPr="00920477">
        <w:rPr>
          <w:color w:val="FF0000"/>
        </w:rPr>
        <w:t xml:space="preserve">, please contact them for </w:t>
      </w:r>
      <w:r>
        <w:rPr>
          <w:color w:val="FF0000"/>
        </w:rPr>
        <w:t xml:space="preserve">this, </w:t>
      </w:r>
      <w:r w:rsidRPr="00920477">
        <w:rPr>
          <w:color w:val="FF0000"/>
        </w:rPr>
        <w:t>as</w:t>
      </w:r>
      <w:r>
        <w:rPr>
          <w:color w:val="FF0000"/>
        </w:rPr>
        <w:t xml:space="preserve"> you will need to adhere to these for</w:t>
      </w:r>
      <w:r w:rsidRPr="00920477">
        <w:rPr>
          <w:color w:val="FF0000"/>
        </w:rPr>
        <w:t xml:space="preserve"> the development of course content.</w:t>
      </w:r>
    </w:p>
    <w:p w14:paraId="77DDBF77" w14:textId="77777777" w:rsidR="00EC5A36" w:rsidRPr="003539A4" w:rsidRDefault="00EC5A36" w:rsidP="00EC5A36">
      <w:pPr>
        <w:spacing w:after="120" w:line="240" w:lineRule="auto"/>
        <w:rPr>
          <w:rFonts w:asciiTheme="majorHAnsi" w:eastAsiaTheme="majorEastAsia" w:hAnsiTheme="majorHAnsi" w:cstheme="majorBidi"/>
          <w:b/>
          <w:color w:val="000000" w:themeColor="text1"/>
          <w:sz w:val="32"/>
          <w:szCs w:val="32"/>
          <w:u w:val="single"/>
        </w:rPr>
      </w:pPr>
      <w:r>
        <w:rPr>
          <w:rFonts w:asciiTheme="majorHAnsi" w:eastAsiaTheme="majorEastAsia" w:hAnsiTheme="majorHAnsi" w:cstheme="majorBidi"/>
          <w:b/>
          <w:color w:val="000000" w:themeColor="text1"/>
          <w:sz w:val="32"/>
          <w:szCs w:val="32"/>
          <w:u w:val="single"/>
        </w:rPr>
        <w:br/>
      </w:r>
      <w:r w:rsidRPr="003539A4">
        <w:rPr>
          <w:rFonts w:asciiTheme="majorHAnsi" w:eastAsiaTheme="majorEastAsia" w:hAnsiTheme="majorHAnsi" w:cstheme="majorBidi"/>
          <w:b/>
          <w:color w:val="000000" w:themeColor="text1"/>
          <w:sz w:val="32"/>
          <w:szCs w:val="32"/>
          <w:u w:val="single"/>
        </w:rPr>
        <w:t>Template Legend</w:t>
      </w:r>
    </w:p>
    <w:p w14:paraId="11073477" w14:textId="77777777" w:rsidR="00EC5A36" w:rsidRDefault="00EC5A36" w:rsidP="00EC5A36">
      <w:pPr>
        <w:pStyle w:val="ListParagraph"/>
        <w:numPr>
          <w:ilvl w:val="0"/>
          <w:numId w:val="5"/>
        </w:numPr>
        <w:spacing w:after="120" w:line="240" w:lineRule="auto"/>
      </w:pPr>
      <w:r w:rsidRPr="003539A4">
        <w:rPr>
          <w:highlight w:val="yellow"/>
        </w:rPr>
        <w:t>Highlighted text</w:t>
      </w:r>
      <w:r>
        <w:t xml:space="preserve"> – sections for SME completion</w:t>
      </w:r>
    </w:p>
    <w:p w14:paraId="5C747300" w14:textId="77777777" w:rsidR="00EC5A36" w:rsidRDefault="00EC5A36" w:rsidP="00EC5A36">
      <w:pPr>
        <w:pStyle w:val="ListParagraph"/>
        <w:numPr>
          <w:ilvl w:val="0"/>
          <w:numId w:val="5"/>
        </w:numPr>
        <w:spacing w:after="120" w:line="240" w:lineRule="auto"/>
      </w:pPr>
      <w:r w:rsidRPr="003539A4">
        <w:rPr>
          <w:color w:val="A6A6A6" w:themeColor="background1" w:themeShade="A6"/>
        </w:rPr>
        <w:t xml:space="preserve">Gray text </w:t>
      </w:r>
      <w:r>
        <w:t>– instructions for SME</w:t>
      </w:r>
    </w:p>
    <w:p w14:paraId="7A6CA28F" w14:textId="77777777" w:rsidR="00EC5A36" w:rsidRDefault="00EC5A36" w:rsidP="00EC5A36"/>
    <w:p w14:paraId="34A546CE" w14:textId="77777777" w:rsidR="00EC5A36" w:rsidRDefault="00EC5A36" w:rsidP="00EC5A36">
      <w:pPr>
        <w:rPr>
          <w:rFonts w:asciiTheme="majorHAnsi" w:eastAsiaTheme="majorEastAsia" w:hAnsiTheme="majorHAnsi" w:cstheme="majorBidi"/>
          <w:b/>
          <w:color w:val="000000" w:themeColor="text1"/>
          <w:sz w:val="32"/>
          <w:szCs w:val="32"/>
          <w:u w:val="single"/>
        </w:rPr>
      </w:pPr>
      <w:r w:rsidRPr="008B3526">
        <w:br w:type="page"/>
      </w:r>
      <w:r w:rsidRPr="00646E6F">
        <w:rPr>
          <w:rFonts w:asciiTheme="majorHAnsi" w:eastAsiaTheme="majorEastAsia" w:hAnsiTheme="majorHAnsi" w:cstheme="majorBidi"/>
          <w:b/>
          <w:color w:val="FF0000"/>
          <w:sz w:val="32"/>
          <w:szCs w:val="32"/>
          <w:u w:val="single"/>
        </w:rPr>
        <w:lastRenderedPageBreak/>
        <w:t xml:space="preserve">Course Description </w:t>
      </w:r>
    </w:p>
    <w:p w14:paraId="439A143E" w14:textId="164985A0" w:rsidR="00EC5A36" w:rsidRDefault="00EC5A36" w:rsidP="00EC5A36">
      <w:r>
        <w:t>Every field of computing is being impacted by Machine Learning</w:t>
      </w:r>
      <w:ins w:id="3" w:author="Chantelle Dubois Nishiyama" w:date="2020-02-19T19:52:00Z">
        <w:r w:rsidR="00432FFC">
          <w:t xml:space="preserve">. This </w:t>
        </w:r>
      </w:ins>
      <w:del w:id="4" w:author="Chantelle Dubois Nishiyama" w:date="2020-02-19T19:52:00Z">
        <w:r w:rsidDel="00432FFC">
          <w:delText xml:space="preserve">, </w:delText>
        </w:r>
      </w:del>
      <w:r>
        <w:t>includ</w:t>
      </w:r>
      <w:ins w:id="5" w:author="Chantelle Dubois Nishiyama" w:date="2020-02-19T19:52:00Z">
        <w:r w:rsidR="00115BD2">
          <w:t>es</w:t>
        </w:r>
      </w:ins>
      <w:del w:id="6" w:author="Chantelle Dubois Nishiyama" w:date="2020-02-19T19:52:00Z">
        <w:r w:rsidDel="00115BD2">
          <w:delText>in</w:delText>
        </w:r>
        <w:r w:rsidDel="00432FFC">
          <w:delText>g;</w:delText>
        </w:r>
      </w:del>
      <w:r>
        <w:t xml:space="preserve"> software engineering, data analysis, and artificial intelligence. </w:t>
      </w:r>
    </w:p>
    <w:p w14:paraId="09076C56" w14:textId="77777777" w:rsidR="00EC5A36" w:rsidRDefault="00EC5A36" w:rsidP="00EC5A36">
      <w:r>
        <w:t xml:space="preserve">This course is for individuals who would like to apply hands-on experience in solving complex and simple real-world problems across different industries, including; retail, finance, tech, healthcare, etc. </w:t>
      </w:r>
    </w:p>
    <w:p w14:paraId="7CD3E299" w14:textId="77777777" w:rsidR="00EC5A36" w:rsidRDefault="00EC5A36" w:rsidP="00EC5A36">
      <w:r>
        <w:t>In this course, you will discover how Machine Learning helps to create models that understand large amounts of data. In this course, you will learn how to use Python libraries for predictive problems (also called ‘supervised learning’) and data clustering problems (also called ‘unsupervised learning’).</w:t>
      </w:r>
    </w:p>
    <w:p w14:paraId="67A91319" w14:textId="77777777" w:rsidR="00EC5A36" w:rsidRDefault="00EC5A36" w:rsidP="00EC5A36">
      <w:r>
        <w:t xml:space="preserve">You will also study fundamental and advanced machine learning techniques such as multiple linear regressions (Ridge and Lasso), generalized linear models and classification, and clustering and dimensionality reduction methods. </w:t>
      </w:r>
    </w:p>
    <w:p w14:paraId="5C4E8850" w14:textId="77777777" w:rsidR="00EC5A36" w:rsidRPr="00646E6F" w:rsidRDefault="00EC5A36" w:rsidP="00EC5A36">
      <w:pPr>
        <w:rPr>
          <w:rFonts w:asciiTheme="majorHAnsi" w:eastAsiaTheme="majorEastAsia" w:hAnsiTheme="majorHAnsi" w:cstheme="majorBidi"/>
          <w:b/>
          <w:color w:val="C00000"/>
          <w:sz w:val="32"/>
          <w:szCs w:val="32"/>
          <w:u w:val="single"/>
        </w:rPr>
      </w:pPr>
      <w:r>
        <w:t>This course culminates with an experiential learning project called a ‘capstone project’. In this project, students will learn how to create freelance coding projects and will complete their own small freelance coding assignments</w:t>
      </w:r>
    </w:p>
    <w:p w14:paraId="4BD043EC" w14:textId="77777777" w:rsidR="00EC5A36" w:rsidRDefault="00EC5A36" w:rsidP="00EC5A36">
      <w:pPr>
        <w:rPr>
          <w:rFonts w:asciiTheme="majorHAnsi" w:eastAsiaTheme="majorEastAsia" w:hAnsiTheme="majorHAnsi" w:cstheme="majorBidi"/>
          <w:b/>
          <w:color w:val="FF0000"/>
          <w:sz w:val="32"/>
          <w:szCs w:val="32"/>
          <w:u w:val="single"/>
        </w:rPr>
      </w:pPr>
      <w:r w:rsidRPr="00646E6F">
        <w:rPr>
          <w:rFonts w:asciiTheme="majorHAnsi" w:eastAsiaTheme="majorEastAsia" w:hAnsiTheme="majorHAnsi" w:cstheme="majorBidi"/>
          <w:b/>
          <w:color w:val="FF0000"/>
          <w:sz w:val="32"/>
          <w:szCs w:val="32"/>
          <w:u w:val="single"/>
        </w:rPr>
        <w:t xml:space="preserve">Course Learning Outcomes </w:t>
      </w:r>
    </w:p>
    <w:p w14:paraId="0FCA8CEE" w14:textId="77777777" w:rsidR="00EC5A36" w:rsidRDefault="00EC5A36" w:rsidP="00EC5A36">
      <w:r>
        <w:t xml:space="preserve">By the completion of this course, successful students will be able to: </w:t>
      </w:r>
    </w:p>
    <w:p w14:paraId="688D31EB" w14:textId="5CE1BDB9" w:rsidR="00EC5A36" w:rsidRDefault="00EC5A36">
      <w:pPr>
        <w:pStyle w:val="ListParagraph"/>
        <w:numPr>
          <w:ilvl w:val="0"/>
          <w:numId w:val="116"/>
        </w:numPr>
        <w:pPrChange w:id="7" w:author="Chantelle Dubois Nishiyama" w:date="2020-02-19T19:57:00Z">
          <w:pPr/>
        </w:pPrChange>
      </w:pPr>
      <w:del w:id="8" w:author="Chantelle Dubois Nishiyama" w:date="2020-02-19T19:57:00Z">
        <w:r w:rsidDel="00F05AE1">
          <w:delText xml:space="preserve">1. </w:delText>
        </w:r>
      </w:del>
      <w:r>
        <w:t>Describe how Machine Learning helps to create models that understand a large amount of data</w:t>
      </w:r>
      <w:ins w:id="9" w:author="Chantelle Dubois Nishiyama" w:date="2020-02-19T19:54:00Z">
        <w:r w:rsidR="00D06A92">
          <w:t>.</w:t>
        </w:r>
      </w:ins>
      <w:del w:id="10" w:author="Chantelle Dubois Nishiyama" w:date="2020-02-19T19:54:00Z">
        <w:r w:rsidDel="00D06A92">
          <w:delText xml:space="preserve"> </w:delText>
        </w:r>
      </w:del>
    </w:p>
    <w:p w14:paraId="0BC0EBB3" w14:textId="4CCF2B86" w:rsidR="00EC5A36" w:rsidRDefault="00EC5A36">
      <w:pPr>
        <w:pStyle w:val="ListParagraph"/>
        <w:numPr>
          <w:ilvl w:val="0"/>
          <w:numId w:val="116"/>
        </w:numPr>
        <w:pPrChange w:id="11" w:author="Chantelle Dubois Nishiyama" w:date="2020-02-19T19:57:00Z">
          <w:pPr/>
        </w:pPrChange>
      </w:pPr>
      <w:del w:id="12" w:author="Chantelle Dubois Nishiyama" w:date="2020-02-19T19:57:00Z">
        <w:r w:rsidDel="00F05AE1">
          <w:delText xml:space="preserve">2. </w:delText>
        </w:r>
      </w:del>
      <w:r>
        <w:t>Learn how to acquire and prepare data for Machine Learning models</w:t>
      </w:r>
      <w:ins w:id="13" w:author="Chantelle Dubois Nishiyama" w:date="2020-02-19T19:54:00Z">
        <w:r w:rsidR="00D06A92">
          <w:t>.</w:t>
        </w:r>
      </w:ins>
    </w:p>
    <w:p w14:paraId="031EF804" w14:textId="13C9EB0F" w:rsidR="00EC5A36" w:rsidRDefault="00EC5A36">
      <w:pPr>
        <w:pStyle w:val="ListParagraph"/>
        <w:numPr>
          <w:ilvl w:val="0"/>
          <w:numId w:val="116"/>
        </w:numPr>
        <w:pPrChange w:id="14" w:author="Chantelle Dubois Nishiyama" w:date="2020-02-19T19:57:00Z">
          <w:pPr/>
        </w:pPrChange>
      </w:pPr>
      <w:del w:id="15" w:author="Chantelle Dubois Nishiyama" w:date="2020-02-19T19:57:00Z">
        <w:r w:rsidDel="00F05AE1">
          <w:delText xml:space="preserve">3. </w:delText>
        </w:r>
      </w:del>
      <w:r>
        <w:t>Explore Machine Learning oriented practical applications of scientific libraries such as SciKit-Learn and Keras</w:t>
      </w:r>
      <w:ins w:id="16" w:author="Chantelle Dubois Nishiyama" w:date="2020-02-19T19:54:00Z">
        <w:r w:rsidR="00D06A92">
          <w:t>.</w:t>
        </w:r>
      </w:ins>
    </w:p>
    <w:p w14:paraId="561D5797" w14:textId="0E6B2578" w:rsidR="00EC5A36" w:rsidRDefault="00EC5A36">
      <w:pPr>
        <w:pStyle w:val="ListParagraph"/>
        <w:numPr>
          <w:ilvl w:val="0"/>
          <w:numId w:val="116"/>
        </w:numPr>
        <w:pPrChange w:id="17" w:author="Chantelle Dubois Nishiyama" w:date="2020-02-19T19:57:00Z">
          <w:pPr/>
        </w:pPrChange>
      </w:pPr>
      <w:del w:id="18" w:author="Chantelle Dubois Nishiyama" w:date="2020-02-19T19:57:00Z">
        <w:r w:rsidDel="00F05AE1">
          <w:delText xml:space="preserve">4. </w:delText>
        </w:r>
      </w:del>
      <w:r>
        <w:t>Identify learning applications, formulation of learning tasks as computational problems, and methods designed to solve these problems</w:t>
      </w:r>
      <w:ins w:id="19" w:author="Chantelle Dubois Nishiyama" w:date="2020-02-19T19:54:00Z">
        <w:r w:rsidR="00D06A92">
          <w:t>.</w:t>
        </w:r>
      </w:ins>
      <w:r>
        <w:t xml:space="preserve"> </w:t>
      </w:r>
    </w:p>
    <w:p w14:paraId="3EB62728" w14:textId="413FB63C" w:rsidR="00EC5A36" w:rsidRDefault="00EC5A36">
      <w:pPr>
        <w:pStyle w:val="ListParagraph"/>
        <w:numPr>
          <w:ilvl w:val="0"/>
          <w:numId w:val="116"/>
        </w:numPr>
        <w:pPrChange w:id="20" w:author="Chantelle Dubois Nishiyama" w:date="2020-02-19T19:57:00Z">
          <w:pPr/>
        </w:pPrChange>
      </w:pPr>
      <w:del w:id="21" w:author="Chantelle Dubois Nishiyama" w:date="2020-02-19T19:57:00Z">
        <w:r w:rsidDel="00F05AE1">
          <w:delText xml:space="preserve">5. </w:delText>
        </w:r>
      </w:del>
      <w:r>
        <w:t>Design and implement methods for problems in pattern recognition, system identification or predictive analysis</w:t>
      </w:r>
      <w:ins w:id="22" w:author="Chantelle Dubois Nishiyama" w:date="2020-02-19T19:54:00Z">
        <w:r w:rsidR="00D06A92">
          <w:t>.</w:t>
        </w:r>
      </w:ins>
      <w:del w:id="23" w:author="Chantelle Dubois Nishiyama" w:date="2020-02-19T19:54:00Z">
        <w:r w:rsidDel="00D06A92">
          <w:delText xml:space="preserve"> </w:delText>
        </w:r>
      </w:del>
    </w:p>
    <w:p w14:paraId="6D08F834" w14:textId="74383514" w:rsidR="00EC5A36" w:rsidDel="00F05AE1" w:rsidRDefault="00EC5A36">
      <w:pPr>
        <w:pStyle w:val="ListParagraph"/>
        <w:numPr>
          <w:ilvl w:val="0"/>
          <w:numId w:val="116"/>
        </w:numPr>
        <w:rPr>
          <w:del w:id="24" w:author="Chantelle Dubois Nishiyama" w:date="2020-02-19T19:57:00Z"/>
        </w:rPr>
        <w:pPrChange w:id="25" w:author="Chantelle Dubois Nishiyama" w:date="2020-02-19T19:57:00Z">
          <w:pPr/>
        </w:pPrChange>
      </w:pPr>
      <w:del w:id="26" w:author="Chantelle Dubois Nishiyama" w:date="2020-02-19T19:57:00Z">
        <w:r w:rsidDel="00F05AE1">
          <w:delText xml:space="preserve">6. </w:delText>
        </w:r>
      </w:del>
      <w:r>
        <w:t>Apply Machine Learning methods and algorithms in the context of real-world problems</w:t>
      </w:r>
      <w:ins w:id="27" w:author="Chantelle Dubois Nishiyama" w:date="2020-02-19T19:54:00Z">
        <w:r w:rsidR="00D06A92">
          <w:t>.</w:t>
        </w:r>
      </w:ins>
    </w:p>
    <w:p w14:paraId="1E672000" w14:textId="77777777" w:rsidR="00F05AE1" w:rsidRDefault="00F05AE1">
      <w:pPr>
        <w:pStyle w:val="ListParagraph"/>
        <w:numPr>
          <w:ilvl w:val="0"/>
          <w:numId w:val="116"/>
        </w:numPr>
        <w:rPr>
          <w:ins w:id="28" w:author="Chantelle Dubois Nishiyama" w:date="2020-02-19T19:57:00Z"/>
        </w:rPr>
        <w:pPrChange w:id="29" w:author="Chantelle Dubois Nishiyama" w:date="2020-02-19T19:57:00Z">
          <w:pPr/>
        </w:pPrChange>
      </w:pPr>
    </w:p>
    <w:p w14:paraId="0C26D875" w14:textId="4C42D60C" w:rsidR="00EC5A36" w:rsidRPr="00F05AE1" w:rsidRDefault="00EC5A36">
      <w:pPr>
        <w:pStyle w:val="ListParagraph"/>
        <w:numPr>
          <w:ilvl w:val="0"/>
          <w:numId w:val="116"/>
        </w:numPr>
        <w:rPr>
          <w:rFonts w:asciiTheme="majorHAnsi" w:eastAsiaTheme="majorEastAsia" w:hAnsiTheme="majorHAnsi" w:cstheme="majorBidi"/>
          <w:b/>
          <w:color w:val="C00000"/>
          <w:sz w:val="32"/>
          <w:szCs w:val="32"/>
          <w:u w:val="single"/>
        </w:rPr>
        <w:pPrChange w:id="30" w:author="Chantelle Dubois Nishiyama" w:date="2020-02-19T19:57:00Z">
          <w:pPr/>
        </w:pPrChange>
      </w:pPr>
      <w:del w:id="31" w:author="Chantelle Dubois Nishiyama" w:date="2020-02-19T19:57:00Z">
        <w:r w:rsidDel="00F05AE1">
          <w:delText xml:space="preserve">7. </w:delText>
        </w:r>
      </w:del>
      <w:r>
        <w:t>Complete a capstone project to show proficiency with the</w:t>
      </w:r>
      <w:r w:rsidR="007F7D36">
        <w:t xml:space="preserve"> </w:t>
      </w:r>
      <w:r>
        <w:t>Python programming language</w:t>
      </w:r>
      <w:ins w:id="32" w:author="Chantelle Dubois Nishiyama" w:date="2020-02-19T19:55:00Z">
        <w:r w:rsidR="00D06A92">
          <w:t>.</w:t>
        </w:r>
      </w:ins>
    </w:p>
    <w:p w14:paraId="43BA226C" w14:textId="77777777" w:rsidR="00BA426E" w:rsidRDefault="00EC5A36" w:rsidP="00EC5A36">
      <w:pPr>
        <w:rPr>
          <w:rFonts w:asciiTheme="majorHAnsi" w:eastAsiaTheme="majorEastAsia" w:hAnsiTheme="majorHAnsi" w:cstheme="majorBidi"/>
          <w:b/>
          <w:color w:val="000000" w:themeColor="text1"/>
          <w:sz w:val="32"/>
          <w:szCs w:val="32"/>
          <w:highlight w:val="yellow"/>
          <w:u w:val="single"/>
        </w:rPr>
      </w:pPr>
      <w:r>
        <w:br/>
      </w:r>
      <w:r>
        <w:br/>
      </w:r>
    </w:p>
    <w:p w14:paraId="3BDFCE2D" w14:textId="77777777" w:rsidR="00BA426E" w:rsidRDefault="00BA426E">
      <w:pPr>
        <w:rPr>
          <w:rFonts w:asciiTheme="majorHAnsi" w:eastAsiaTheme="majorEastAsia" w:hAnsiTheme="majorHAnsi" w:cstheme="majorBidi"/>
          <w:b/>
          <w:color w:val="000000" w:themeColor="text1"/>
          <w:sz w:val="32"/>
          <w:szCs w:val="32"/>
          <w:highlight w:val="yellow"/>
          <w:u w:val="single"/>
        </w:rPr>
      </w:pPr>
      <w:r>
        <w:rPr>
          <w:rFonts w:asciiTheme="majorHAnsi" w:eastAsiaTheme="majorEastAsia" w:hAnsiTheme="majorHAnsi" w:cstheme="majorBidi"/>
          <w:b/>
          <w:color w:val="000000" w:themeColor="text1"/>
          <w:sz w:val="32"/>
          <w:szCs w:val="32"/>
          <w:highlight w:val="yellow"/>
          <w:u w:val="single"/>
        </w:rPr>
        <w:br w:type="page"/>
      </w:r>
    </w:p>
    <w:p w14:paraId="494AB3D4" w14:textId="56C76E50" w:rsidR="00EC5A36" w:rsidRPr="003539A4" w:rsidRDefault="00EC5A36" w:rsidP="00EC5A36">
      <w:r w:rsidRPr="00EE2B82">
        <w:rPr>
          <w:rFonts w:asciiTheme="majorHAnsi" w:eastAsiaTheme="majorEastAsia" w:hAnsiTheme="majorHAnsi" w:cstheme="majorBidi"/>
          <w:b/>
          <w:color w:val="000000" w:themeColor="text1"/>
          <w:sz w:val="32"/>
          <w:szCs w:val="32"/>
          <w:highlight w:val="yellow"/>
          <w:u w:val="single"/>
        </w:rPr>
        <w:lastRenderedPageBreak/>
        <w:t>Introduction to the Course</w:t>
      </w:r>
    </w:p>
    <w:p w14:paraId="51E1B61D" w14:textId="77777777" w:rsidR="00EC5A36" w:rsidRPr="00085445" w:rsidRDefault="00EC5A36" w:rsidP="00EC5A36">
      <w:pPr>
        <w:rPr>
          <w:rFonts w:cstheme="minorHAnsi"/>
          <w:color w:val="A6A6A6" w:themeColor="background1" w:themeShade="A6"/>
          <w:sz w:val="24"/>
          <w:szCs w:val="24"/>
        </w:rPr>
      </w:pPr>
      <w:r w:rsidRPr="00085445">
        <w:rPr>
          <w:color w:val="A6A6A6" w:themeColor="background1" w:themeShade="A6"/>
        </w:rPr>
        <w:t>Write an introduction to the course for the learners. The purpose of this section is to provide the learner with an overview of what to expect from the course in general terms. This should be different from the course outline and more informal. This is the place to explain to students the structure of the course and how the resources will be used.</w:t>
      </w:r>
    </w:p>
    <w:p w14:paraId="5B14582A" w14:textId="77777777" w:rsidR="00EC5A36" w:rsidRDefault="00EC5A36" w:rsidP="00EC5A36">
      <w:pPr>
        <w:rPr>
          <w:color w:val="A6A6A6" w:themeColor="background1" w:themeShade="A6"/>
        </w:rPr>
      </w:pPr>
      <w:r w:rsidRPr="00085445">
        <w:rPr>
          <w:color w:val="A6A6A6" w:themeColor="background1" w:themeShade="A6"/>
        </w:rPr>
        <w:t xml:space="preserve">In addition to this written introduction, we ask SMEs to please provide a script for a short one minute video introduction to welcome students and introduce the course. You can use your imagination in this section. If you have alternative ideas to the one-minute introduction video, please reach out to the </w:t>
      </w:r>
      <w:r>
        <w:rPr>
          <w:color w:val="A6A6A6" w:themeColor="background1" w:themeShade="A6"/>
        </w:rPr>
        <w:t>Program Owner or Delegate</w:t>
      </w:r>
      <w:r w:rsidRPr="00085445">
        <w:rPr>
          <w:color w:val="A6A6A6" w:themeColor="background1" w:themeShade="A6"/>
        </w:rPr>
        <w:t>.</w:t>
      </w:r>
    </w:p>
    <w:p w14:paraId="36873719" w14:textId="77777777" w:rsidR="00EC5A36" w:rsidRDefault="00EC5A36" w:rsidP="00EC5A36">
      <w:pPr>
        <w:rPr>
          <w:color w:val="A6A6A6" w:themeColor="background1" w:themeShade="A6"/>
        </w:rPr>
      </w:pPr>
    </w:p>
    <w:p w14:paraId="7C598CE0" w14:textId="77777777" w:rsidR="00EC5A36" w:rsidRDefault="00EC5A36" w:rsidP="00EC5A36">
      <w:pPr>
        <w:pStyle w:val="NormalWeb"/>
        <w:spacing w:before="0" w:beforeAutospacing="0" w:after="120" w:afterAutospacing="0"/>
        <w:rPr>
          <w:rFonts w:asciiTheme="minorHAnsi" w:hAnsiTheme="minorHAnsi" w:cstheme="minorHAnsi"/>
          <w:sz w:val="22"/>
          <w:szCs w:val="22"/>
        </w:rPr>
      </w:pPr>
      <w:r>
        <w:rPr>
          <w:rFonts w:asciiTheme="minorHAnsi" w:hAnsiTheme="minorHAnsi" w:cstheme="minorHAnsi"/>
          <w:sz w:val="22"/>
          <w:szCs w:val="22"/>
        </w:rPr>
        <w:t>Write Here:</w:t>
      </w:r>
    </w:p>
    <w:p w14:paraId="127E6291" w14:textId="77777777" w:rsidR="00EC5A36" w:rsidRDefault="00EC5A36" w:rsidP="00EC5A36">
      <w:pPr>
        <w:rPr>
          <w:color w:val="A6A6A6" w:themeColor="background1" w:themeShade="A6"/>
        </w:rPr>
      </w:pPr>
    </w:p>
    <w:p w14:paraId="434B153D" w14:textId="455F4988" w:rsidR="009911A7" w:rsidRDefault="009911A7" w:rsidP="009911A7">
      <w:pPr>
        <w:rPr>
          <w:ins w:id="33" w:author="Bassem Abdullah" w:date="2020-01-24T17:19:00Z"/>
        </w:rPr>
      </w:pPr>
      <w:commentRangeStart w:id="34"/>
      <w:commentRangeStart w:id="35"/>
      <w:commentRangeStart w:id="36"/>
      <w:r>
        <w:t xml:space="preserve">In this course, you will be introduced to the concepts of machine learning. You will learn the python libraries for machine learning. You will go through classical models of machine learning. A complete application of </w:t>
      </w:r>
      <w:ins w:id="37" w:author="Chantelle Dubois Nishiyama" w:date="2020-02-19T20:04:00Z">
        <w:r w:rsidR="00F05AE1">
          <w:t xml:space="preserve">the </w:t>
        </w:r>
      </w:ins>
      <w:r>
        <w:t>recommendation system will be introduced as an example of the classical machine learning. An introduction to the neural network and deep learning is given at the end of the course to give you an overview of the modern techniques of machine learning.  You will complete a capstone project, in which you will apply all what you learn in the course.</w:t>
      </w:r>
      <w:commentRangeEnd w:id="34"/>
      <w:r w:rsidR="00791476">
        <w:rPr>
          <w:rStyle w:val="CommentReference"/>
          <w:color w:val="404040"/>
        </w:rPr>
        <w:commentReference w:id="34"/>
      </w:r>
      <w:commentRangeEnd w:id="35"/>
      <w:r w:rsidR="009800C4">
        <w:rPr>
          <w:rStyle w:val="CommentReference"/>
          <w:color w:val="404040"/>
        </w:rPr>
        <w:commentReference w:id="35"/>
      </w:r>
      <w:commentRangeEnd w:id="36"/>
      <w:r w:rsidR="0031332F">
        <w:rPr>
          <w:rStyle w:val="CommentReference"/>
          <w:color w:val="404040"/>
        </w:rPr>
        <w:commentReference w:id="36"/>
      </w:r>
    </w:p>
    <w:p w14:paraId="60AACBDC" w14:textId="77777777" w:rsidR="0031332F" w:rsidRDefault="0031332F" w:rsidP="009911A7">
      <w:pPr>
        <w:rPr>
          <w:ins w:id="38" w:author="Bassem Abdullah" w:date="2020-01-24T17:19:00Z"/>
        </w:rPr>
      </w:pPr>
    </w:p>
    <w:p w14:paraId="48FA98D4" w14:textId="0F0DEF22" w:rsidR="0031332F" w:rsidRDefault="0031332F">
      <w:pPr>
        <w:rPr>
          <w:ins w:id="39" w:author="Bassem Abdullah" w:date="2020-01-24T17:20:00Z"/>
        </w:rPr>
      </w:pPr>
      <w:commentRangeStart w:id="40"/>
      <w:ins w:id="41" w:author="Bassem Abdullah" w:date="2020-01-24T17:20:00Z">
        <w:r>
          <w:t>In this course, you will:</w:t>
        </w:r>
      </w:ins>
    </w:p>
    <w:p w14:paraId="57A22B3C" w14:textId="77777777" w:rsidR="0031332F" w:rsidRDefault="0031332F">
      <w:pPr>
        <w:pStyle w:val="ListParagraph"/>
        <w:numPr>
          <w:ilvl w:val="0"/>
          <w:numId w:val="108"/>
        </w:numPr>
        <w:rPr>
          <w:ins w:id="42" w:author="Bassem Abdullah" w:date="2020-01-24T17:20:00Z"/>
        </w:rPr>
        <w:pPrChange w:id="43" w:author="Bassem Abdullah" w:date="2020-01-24T17:20:00Z">
          <w:pPr/>
        </w:pPrChange>
      </w:pPr>
      <w:ins w:id="44" w:author="Bassem Abdullah" w:date="2020-01-24T17:20:00Z">
        <w:r>
          <w:t xml:space="preserve">Be introduced to the concepts of machine learning. </w:t>
        </w:r>
      </w:ins>
    </w:p>
    <w:p w14:paraId="47B968E5" w14:textId="61268137" w:rsidR="0031332F" w:rsidRDefault="0031332F">
      <w:pPr>
        <w:pStyle w:val="ListParagraph"/>
        <w:numPr>
          <w:ilvl w:val="0"/>
          <w:numId w:val="108"/>
        </w:numPr>
        <w:rPr>
          <w:ins w:id="45" w:author="Bassem Abdullah" w:date="2020-01-24T17:20:00Z"/>
        </w:rPr>
        <w:pPrChange w:id="46" w:author="Bassem Abdullah" w:date="2020-01-24T17:20:00Z">
          <w:pPr/>
        </w:pPrChange>
      </w:pPr>
      <w:ins w:id="47" w:author="Bassem Abdullah" w:date="2020-01-24T17:22:00Z">
        <w:r>
          <w:t>Be introduced</w:t>
        </w:r>
      </w:ins>
      <w:ins w:id="48" w:author="Bassem Abdullah" w:date="2020-01-24T17:20:00Z">
        <w:r>
          <w:t xml:space="preserve"> the python libraries for machine learning. </w:t>
        </w:r>
      </w:ins>
    </w:p>
    <w:p w14:paraId="7BC7CF03" w14:textId="77777777" w:rsidR="0031332F" w:rsidRDefault="0031332F">
      <w:pPr>
        <w:pStyle w:val="ListParagraph"/>
        <w:numPr>
          <w:ilvl w:val="0"/>
          <w:numId w:val="108"/>
        </w:numPr>
        <w:rPr>
          <w:ins w:id="49" w:author="Bassem Abdullah" w:date="2020-01-24T17:20:00Z"/>
        </w:rPr>
        <w:pPrChange w:id="50" w:author="Bassem Abdullah" w:date="2020-01-24T17:20:00Z">
          <w:pPr/>
        </w:pPrChange>
      </w:pPr>
      <w:ins w:id="51" w:author="Bassem Abdullah" w:date="2020-01-24T17:20:00Z">
        <w:r>
          <w:t xml:space="preserve">Go through classical models of machine learning. </w:t>
        </w:r>
      </w:ins>
    </w:p>
    <w:p w14:paraId="05B1C13F" w14:textId="7394B2E8" w:rsidR="0031332F" w:rsidRDefault="0031332F">
      <w:pPr>
        <w:pStyle w:val="ListParagraph"/>
        <w:numPr>
          <w:ilvl w:val="0"/>
          <w:numId w:val="108"/>
        </w:numPr>
        <w:rPr>
          <w:ins w:id="52" w:author="Bassem Abdullah" w:date="2020-01-24T17:21:00Z"/>
        </w:rPr>
        <w:pPrChange w:id="53" w:author="Bassem Abdullah" w:date="2020-01-24T17:21:00Z">
          <w:pPr/>
        </w:pPrChange>
      </w:pPr>
      <w:ins w:id="54" w:author="Bassem Abdullah" w:date="2020-01-24T17:20:00Z">
        <w:r>
          <w:t xml:space="preserve">Be introduced </w:t>
        </w:r>
      </w:ins>
      <w:ins w:id="55" w:author="Bassem Abdullah" w:date="2020-01-24T17:21:00Z">
        <w:r>
          <w:t xml:space="preserve">to </w:t>
        </w:r>
      </w:ins>
      <w:ins w:id="56" w:author="Bassem Abdullah" w:date="2020-01-24T17:20:00Z">
        <w:r>
          <w:t xml:space="preserve">a complete application of </w:t>
        </w:r>
      </w:ins>
      <w:ins w:id="57" w:author="Chantelle Dubois Nishiyama" w:date="2020-02-19T20:05:00Z">
        <w:r w:rsidR="00F05AE1">
          <w:t xml:space="preserve">the </w:t>
        </w:r>
      </w:ins>
      <w:ins w:id="58" w:author="Bassem Abdullah" w:date="2020-01-24T17:20:00Z">
        <w:r>
          <w:t xml:space="preserve">recommendation system as an example of the classical machine learning. </w:t>
        </w:r>
      </w:ins>
    </w:p>
    <w:p w14:paraId="4065ED24" w14:textId="3EA1B306" w:rsidR="0031332F" w:rsidRDefault="009800C4">
      <w:pPr>
        <w:pStyle w:val="ListParagraph"/>
        <w:numPr>
          <w:ilvl w:val="0"/>
          <w:numId w:val="108"/>
        </w:numPr>
        <w:rPr>
          <w:ins w:id="59" w:author="Bassem Abdullah" w:date="2020-01-24T17:22:00Z"/>
        </w:rPr>
        <w:pPrChange w:id="60" w:author="Bassem Abdullah" w:date="2020-01-24T17:33:00Z">
          <w:pPr/>
        </w:pPrChange>
      </w:pPr>
      <w:ins w:id="61" w:author="Bassem Abdullah" w:date="2020-01-24T17:32:00Z">
        <w:r>
          <w:t>Be given a</w:t>
        </w:r>
      </w:ins>
      <w:ins w:id="62" w:author="Bassem Abdullah" w:date="2020-01-24T17:20:00Z">
        <w:r w:rsidR="0031332F">
          <w:t xml:space="preserve">n introduction to the neural network and deep learning at the end of the course to give an overview of the modern techniques of machine learning.  </w:t>
        </w:r>
      </w:ins>
    </w:p>
    <w:p w14:paraId="23EDB440" w14:textId="5FA48A0B" w:rsidR="0031332F" w:rsidRDefault="0031332F">
      <w:pPr>
        <w:pStyle w:val="ListParagraph"/>
        <w:numPr>
          <w:ilvl w:val="0"/>
          <w:numId w:val="108"/>
        </w:numPr>
        <w:rPr>
          <w:ins w:id="63" w:author="Bassem Abdullah" w:date="2020-01-24T17:20:00Z"/>
        </w:rPr>
        <w:pPrChange w:id="64" w:author="Bassem Abdullah" w:date="2020-01-24T17:21:00Z">
          <w:pPr/>
        </w:pPrChange>
      </w:pPr>
      <w:ins w:id="65" w:author="Bassem Abdullah" w:date="2020-01-24T17:22:00Z">
        <w:r>
          <w:t>C</w:t>
        </w:r>
      </w:ins>
      <w:ins w:id="66" w:author="Bassem Abdullah" w:date="2020-01-24T17:20:00Z">
        <w:r>
          <w:t>omplete a capstone project, in which you will apply all what you learn in the course.</w:t>
        </w:r>
        <w:commentRangeEnd w:id="40"/>
        <w:r>
          <w:rPr>
            <w:rStyle w:val="CommentReference"/>
            <w:color w:val="404040"/>
          </w:rPr>
          <w:commentReference w:id="40"/>
        </w:r>
      </w:ins>
    </w:p>
    <w:p w14:paraId="135B94CF" w14:textId="77777777" w:rsidR="0031332F" w:rsidRDefault="0031332F" w:rsidP="009911A7"/>
    <w:p w14:paraId="68E378FD" w14:textId="77777777" w:rsidR="009911A7" w:rsidRPr="00646E6F" w:rsidRDefault="009911A7" w:rsidP="009911A7">
      <w:pPr>
        <w:rPr>
          <w:rFonts w:asciiTheme="majorHAnsi" w:eastAsiaTheme="majorEastAsia" w:hAnsiTheme="majorHAnsi" w:cstheme="majorBidi"/>
          <w:b/>
          <w:color w:val="C00000"/>
          <w:sz w:val="32"/>
          <w:szCs w:val="32"/>
          <w:u w:val="single"/>
        </w:rPr>
      </w:pPr>
    </w:p>
    <w:p w14:paraId="15980B74" w14:textId="77777777" w:rsidR="00EC5A36" w:rsidRDefault="00EC5A36" w:rsidP="00EC5A36">
      <w:pPr>
        <w:spacing w:after="120" w:line="240" w:lineRule="auto"/>
      </w:pPr>
    </w:p>
    <w:p w14:paraId="04FC0C27" w14:textId="77777777" w:rsidR="00EC5A36" w:rsidRPr="00085445" w:rsidRDefault="00EC5A36" w:rsidP="00EC5A36">
      <w:pPr>
        <w:rPr>
          <w:color w:val="A6A6A6" w:themeColor="background1" w:themeShade="A6"/>
        </w:rPr>
      </w:pPr>
    </w:p>
    <w:p w14:paraId="546AF1AF" w14:textId="77777777" w:rsidR="00EC5A36" w:rsidRDefault="00EC5A36" w:rsidP="00EC5A36"/>
    <w:p w14:paraId="25C6A549" w14:textId="77777777" w:rsidR="00EC5A36" w:rsidRDefault="00EC5A36" w:rsidP="00EC5A36"/>
    <w:p w14:paraId="50BFABC6" w14:textId="77777777" w:rsidR="00EC5A36" w:rsidRDefault="00EC5A36" w:rsidP="00EC5A36"/>
    <w:p w14:paraId="642DA4FE" w14:textId="77777777" w:rsidR="00EC5A36" w:rsidRPr="00765C6F" w:rsidRDefault="00EC5A36" w:rsidP="00EC5A36">
      <w:pPr>
        <w:spacing w:after="0"/>
        <w:rPr>
          <w:rFonts w:asciiTheme="majorHAnsi" w:eastAsiaTheme="majorEastAsia" w:hAnsiTheme="majorHAnsi" w:cstheme="majorBidi"/>
          <w:b/>
          <w:color w:val="000000" w:themeColor="text1"/>
          <w:sz w:val="32"/>
          <w:szCs w:val="32"/>
          <w:u w:val="single"/>
        </w:rPr>
      </w:pPr>
      <w:r>
        <w:rPr>
          <w:b/>
          <w:color w:val="9933FF"/>
        </w:rPr>
        <w:br w:type="page"/>
      </w:r>
      <w:r w:rsidRPr="001675AD">
        <w:rPr>
          <w:rFonts w:asciiTheme="majorHAnsi" w:eastAsiaTheme="majorEastAsia" w:hAnsiTheme="majorHAnsi" w:cstheme="majorBidi"/>
          <w:b/>
          <w:color w:val="000000" w:themeColor="text1"/>
          <w:sz w:val="32"/>
          <w:szCs w:val="32"/>
          <w:highlight w:val="yellow"/>
          <w:u w:val="single"/>
        </w:rPr>
        <w:lastRenderedPageBreak/>
        <w:t>Course Modules</w:t>
      </w:r>
    </w:p>
    <w:p w14:paraId="461F8ADA" w14:textId="77777777" w:rsidR="00EC5A36" w:rsidRDefault="00EC5A36" w:rsidP="00EC5A36">
      <w:pPr>
        <w:pStyle w:val="NormalWeb"/>
        <w:spacing w:before="0" w:beforeAutospacing="0" w:after="120" w:afterAutospacing="0"/>
        <w:rPr>
          <w:rFonts w:asciiTheme="minorHAnsi" w:hAnsiTheme="minorHAnsi" w:cstheme="minorHAnsi"/>
          <w:color w:val="A6A6A6" w:themeColor="background1" w:themeShade="A6"/>
          <w:sz w:val="22"/>
          <w:szCs w:val="22"/>
        </w:rPr>
      </w:pPr>
      <w:r w:rsidRPr="005D1D55">
        <w:rPr>
          <w:rFonts w:asciiTheme="minorHAnsi" w:hAnsiTheme="minorHAnsi" w:cstheme="minorHAnsi"/>
          <w:color w:val="A6A6A6" w:themeColor="background1" w:themeShade="A6"/>
          <w:sz w:val="22"/>
          <w:szCs w:val="22"/>
        </w:rPr>
        <w:t xml:space="preserve">Number and name the </w:t>
      </w:r>
      <w:r>
        <w:rPr>
          <w:rFonts w:asciiTheme="minorHAnsi" w:hAnsiTheme="minorHAnsi" w:cstheme="minorHAnsi"/>
          <w:color w:val="A6A6A6" w:themeColor="background1" w:themeShade="A6"/>
          <w:sz w:val="22"/>
          <w:szCs w:val="22"/>
        </w:rPr>
        <w:t>weeks/</w:t>
      </w:r>
      <w:r w:rsidRPr="005D1D55">
        <w:rPr>
          <w:rFonts w:asciiTheme="minorHAnsi" w:hAnsiTheme="minorHAnsi" w:cstheme="minorHAnsi"/>
          <w:color w:val="A6A6A6" w:themeColor="background1" w:themeShade="A6"/>
          <w:sz w:val="22"/>
          <w:szCs w:val="22"/>
        </w:rPr>
        <w:t xml:space="preserve">modules in the course (please check </w:t>
      </w:r>
      <w:r>
        <w:rPr>
          <w:rFonts w:asciiTheme="minorHAnsi" w:hAnsiTheme="minorHAnsi" w:cstheme="minorHAnsi"/>
          <w:color w:val="A6A6A6" w:themeColor="background1" w:themeShade="A6"/>
          <w:sz w:val="22"/>
          <w:szCs w:val="22"/>
        </w:rPr>
        <w:t xml:space="preserve">with the Program Owner or Delegate to determine if </w:t>
      </w:r>
      <w:r w:rsidRPr="005D1D55">
        <w:rPr>
          <w:rFonts w:asciiTheme="minorHAnsi" w:hAnsiTheme="minorHAnsi" w:cstheme="minorHAnsi"/>
          <w:color w:val="A6A6A6" w:themeColor="background1" w:themeShade="A6"/>
          <w:sz w:val="22"/>
          <w:szCs w:val="22"/>
        </w:rPr>
        <w:t xml:space="preserve">there are pre-defined modules).  </w:t>
      </w:r>
    </w:p>
    <w:p w14:paraId="431E9A39" w14:textId="77777777" w:rsidR="00EC5A36" w:rsidRDefault="00EC5A36" w:rsidP="00EC5A36">
      <w:pPr>
        <w:pStyle w:val="NormalWeb"/>
        <w:spacing w:before="0" w:beforeAutospacing="0" w:after="120" w:afterAutospacing="0"/>
        <w:rPr>
          <w:rFonts w:ascii="Calibri" w:hAnsi="Calibri" w:cs="Calibri"/>
          <w:color w:val="A6A6A6" w:themeColor="background1" w:themeShade="A6"/>
          <w:sz w:val="22"/>
        </w:rPr>
      </w:pPr>
      <w:r>
        <w:rPr>
          <w:rFonts w:ascii="Calibri" w:hAnsi="Calibri" w:cs="Calibri"/>
          <w:color w:val="A6A6A6" w:themeColor="background1" w:themeShade="A6"/>
          <w:sz w:val="22"/>
        </w:rPr>
        <w:t>D</w:t>
      </w:r>
      <w:r w:rsidRPr="001675AD">
        <w:rPr>
          <w:rFonts w:ascii="Calibri" w:hAnsi="Calibri" w:cs="Calibri"/>
          <w:color w:val="A6A6A6" w:themeColor="background1" w:themeShade="A6"/>
          <w:sz w:val="22"/>
        </w:rPr>
        <w:t xml:space="preserve">escribe what is covered in each </w:t>
      </w:r>
      <w:r>
        <w:rPr>
          <w:rFonts w:ascii="Calibri" w:hAnsi="Calibri" w:cs="Calibri"/>
          <w:color w:val="A6A6A6" w:themeColor="background1" w:themeShade="A6"/>
          <w:sz w:val="22"/>
        </w:rPr>
        <w:t>week/module</w:t>
      </w:r>
      <w:r w:rsidRPr="001675AD">
        <w:rPr>
          <w:rFonts w:ascii="Calibri" w:hAnsi="Calibri" w:cs="Calibri"/>
          <w:color w:val="A6A6A6" w:themeColor="background1" w:themeShade="A6"/>
          <w:sz w:val="22"/>
        </w:rPr>
        <w:t xml:space="preserve">. All course materials, learning activities, and assignments will </w:t>
      </w:r>
      <w:r>
        <w:rPr>
          <w:rFonts w:ascii="Calibri" w:hAnsi="Calibri" w:cs="Calibri"/>
          <w:color w:val="A6A6A6" w:themeColor="background1" w:themeShade="A6"/>
          <w:sz w:val="22"/>
        </w:rPr>
        <w:t xml:space="preserve">relate to each specific week/module. </w:t>
      </w:r>
    </w:p>
    <w:p w14:paraId="63A34ABA" w14:textId="77777777" w:rsidR="001A0130" w:rsidRDefault="001A0130" w:rsidP="001A0130">
      <w:pPr>
        <w:pStyle w:val="NormalWeb"/>
        <w:spacing w:before="0" w:beforeAutospacing="0" w:after="120" w:afterAutospacing="0"/>
        <w:rPr>
          <w:rFonts w:ascii="Calibri" w:hAnsi="Calibri" w:cs="Calibri"/>
          <w:color w:val="A6A6A6" w:themeColor="background1" w:themeShade="A6"/>
          <w:sz w:val="22"/>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259"/>
        <w:gridCol w:w="2282"/>
        <w:gridCol w:w="5809"/>
      </w:tblGrid>
      <w:tr w:rsidR="001A0130" w:rsidRPr="00D56E0F" w14:paraId="2DD822A0" w14:textId="77777777" w:rsidTr="006319C3">
        <w:trPr>
          <w:cantSplit/>
          <w:tblHeader/>
          <w:jc w:val="center"/>
        </w:trPr>
        <w:tc>
          <w:tcPr>
            <w:tcW w:w="1271" w:type="dxa"/>
            <w:tcBorders>
              <w:top w:val="single" w:sz="4" w:space="0" w:color="auto"/>
              <w:left w:val="single" w:sz="4" w:space="0" w:color="auto"/>
              <w:bottom w:val="single" w:sz="4" w:space="0" w:color="auto"/>
              <w:right w:val="single" w:sz="4" w:space="0" w:color="auto"/>
            </w:tcBorders>
            <w:shd w:val="clear" w:color="auto" w:fill="FFFFFF"/>
          </w:tcPr>
          <w:p w14:paraId="0A76BB2F" w14:textId="77777777" w:rsidR="001A0130" w:rsidRPr="007E2587" w:rsidRDefault="001A0130" w:rsidP="006319C3">
            <w:pPr>
              <w:jc w:val="center"/>
              <w:rPr>
                <w:b/>
              </w:rPr>
            </w:pPr>
            <w:r w:rsidRPr="007E2587">
              <w:rPr>
                <w:b/>
              </w:rPr>
              <w:t>Date</w:t>
            </w:r>
          </w:p>
        </w:tc>
        <w:tc>
          <w:tcPr>
            <w:tcW w:w="2126" w:type="dxa"/>
            <w:tcBorders>
              <w:top w:val="single" w:sz="4" w:space="0" w:color="auto"/>
              <w:left w:val="single" w:sz="4" w:space="0" w:color="auto"/>
              <w:bottom w:val="single" w:sz="4" w:space="0" w:color="auto"/>
              <w:right w:val="single" w:sz="4" w:space="0" w:color="auto"/>
            </w:tcBorders>
            <w:shd w:val="clear" w:color="auto" w:fill="FFFFFF"/>
          </w:tcPr>
          <w:p w14:paraId="07F7A5FC" w14:textId="77777777" w:rsidR="001A0130" w:rsidRPr="007E2587" w:rsidRDefault="001A0130" w:rsidP="006319C3">
            <w:pPr>
              <w:jc w:val="center"/>
              <w:rPr>
                <w:b/>
              </w:rPr>
            </w:pPr>
            <w:r>
              <w:rPr>
                <w:b/>
              </w:rPr>
              <w:t>Missions and Descriptions</w:t>
            </w:r>
          </w:p>
        </w:tc>
        <w:tc>
          <w:tcPr>
            <w:tcW w:w="5953" w:type="dxa"/>
            <w:tcBorders>
              <w:top w:val="single" w:sz="4" w:space="0" w:color="auto"/>
              <w:left w:val="single" w:sz="4" w:space="0" w:color="auto"/>
              <w:bottom w:val="single" w:sz="4" w:space="0" w:color="auto"/>
              <w:right w:val="single" w:sz="4" w:space="0" w:color="auto"/>
            </w:tcBorders>
            <w:shd w:val="clear" w:color="auto" w:fill="FFFFFF"/>
          </w:tcPr>
          <w:p w14:paraId="42A778F5" w14:textId="77777777" w:rsidR="001A0130" w:rsidRPr="007E2587" w:rsidRDefault="001A0130" w:rsidP="006319C3">
            <w:pPr>
              <w:jc w:val="center"/>
              <w:rPr>
                <w:b/>
              </w:rPr>
            </w:pPr>
            <w:r>
              <w:rPr>
                <w:b/>
              </w:rPr>
              <w:t xml:space="preserve">Readings, </w:t>
            </w:r>
            <w:r w:rsidRPr="007E2587">
              <w:rPr>
                <w:b/>
              </w:rPr>
              <w:t>Learning Activities</w:t>
            </w:r>
            <w:r>
              <w:rPr>
                <w:b/>
              </w:rPr>
              <w:t xml:space="preserve">, </w:t>
            </w:r>
            <w:r w:rsidRPr="007E2587">
              <w:rPr>
                <w:b/>
              </w:rPr>
              <w:t>Ass</w:t>
            </w:r>
            <w:r>
              <w:rPr>
                <w:b/>
              </w:rPr>
              <w:t>ignments, etc.</w:t>
            </w:r>
          </w:p>
        </w:tc>
      </w:tr>
      <w:tr w:rsidR="001A0130" w:rsidRPr="00D56E0F" w14:paraId="028D253E" w14:textId="77777777" w:rsidTr="006319C3">
        <w:trPr>
          <w:cantSplit/>
          <w:trHeight w:val="537"/>
          <w:jc w:val="center"/>
        </w:trPr>
        <w:tc>
          <w:tcPr>
            <w:tcW w:w="1271" w:type="dxa"/>
            <w:tcBorders>
              <w:top w:val="single" w:sz="4" w:space="0" w:color="auto"/>
              <w:left w:val="single" w:sz="4" w:space="0" w:color="auto"/>
              <w:bottom w:val="single" w:sz="4" w:space="0" w:color="auto"/>
              <w:right w:val="single" w:sz="4" w:space="0" w:color="auto"/>
            </w:tcBorders>
            <w:shd w:val="clear" w:color="auto" w:fill="FFFFFF"/>
            <w:vAlign w:val="center"/>
          </w:tcPr>
          <w:p w14:paraId="57B522E0" w14:textId="77777777" w:rsidR="001A0130" w:rsidRDefault="001A0130" w:rsidP="006319C3">
            <w:pPr>
              <w:spacing w:before="120" w:after="120"/>
              <w:jc w:val="center"/>
            </w:pPr>
            <w:r w:rsidRPr="00784332">
              <w:t>Pre-Course Activities</w:t>
            </w:r>
          </w:p>
        </w:tc>
        <w:tc>
          <w:tcPr>
            <w:tcW w:w="2126" w:type="dxa"/>
            <w:tcBorders>
              <w:top w:val="single" w:sz="4" w:space="0" w:color="auto"/>
              <w:left w:val="single" w:sz="4" w:space="0" w:color="auto"/>
              <w:bottom w:val="single" w:sz="4" w:space="0" w:color="auto"/>
              <w:right w:val="single" w:sz="4" w:space="0" w:color="auto"/>
            </w:tcBorders>
            <w:shd w:val="clear" w:color="auto" w:fill="FFFFFF"/>
            <w:vAlign w:val="center"/>
          </w:tcPr>
          <w:p w14:paraId="5B07C18B" w14:textId="77777777" w:rsidR="001A0130" w:rsidRPr="00AA512C" w:rsidRDefault="001A0130" w:rsidP="006319C3">
            <w:pPr>
              <w:spacing w:before="120" w:after="120"/>
              <w:jc w:val="center"/>
              <w:rPr>
                <w:rFonts w:cs="Arial"/>
                <w:highlight w:val="yellow"/>
              </w:rPr>
            </w:pPr>
            <w:r>
              <w:rPr>
                <w:rFonts w:cs="Arial"/>
                <w:highlight w:val="yellow"/>
              </w:rPr>
              <w:t>Set-up your computer</w:t>
            </w:r>
          </w:p>
        </w:tc>
        <w:tc>
          <w:tcPr>
            <w:tcW w:w="5953" w:type="dxa"/>
            <w:tcBorders>
              <w:top w:val="single" w:sz="4" w:space="0" w:color="auto"/>
              <w:left w:val="single" w:sz="4" w:space="0" w:color="auto"/>
              <w:bottom w:val="single" w:sz="4" w:space="0" w:color="auto"/>
              <w:right w:val="single" w:sz="4" w:space="0" w:color="auto"/>
            </w:tcBorders>
            <w:shd w:val="clear" w:color="auto" w:fill="FFFFFF"/>
          </w:tcPr>
          <w:p w14:paraId="5398C6FD" w14:textId="77777777" w:rsidR="001A0130" w:rsidRPr="00784332" w:rsidRDefault="001A0130" w:rsidP="006319C3">
            <w:pPr>
              <w:spacing w:before="120" w:after="120"/>
              <w:rPr>
                <w:rFonts w:cs="Arial"/>
                <w:highlight w:val="yellow"/>
              </w:rPr>
            </w:pPr>
            <w:r>
              <w:rPr>
                <w:rFonts w:cs="Arial"/>
                <w:highlight w:val="yellow"/>
              </w:rPr>
              <w:t xml:space="preserve">Example: </w:t>
            </w:r>
          </w:p>
          <w:p w14:paraId="2716BB6B" w14:textId="77777777" w:rsidR="001A0130" w:rsidRDefault="001A0130" w:rsidP="006319C3">
            <w:pPr>
              <w:spacing w:before="120" w:after="120"/>
              <w:rPr>
                <w:highlight w:val="yellow"/>
              </w:rPr>
            </w:pPr>
            <w:r>
              <w:rPr>
                <w:highlight w:val="yellow"/>
              </w:rPr>
              <w:t>Read Course Outline</w:t>
            </w:r>
          </w:p>
          <w:p w14:paraId="2E20B3BD" w14:textId="32D24E03" w:rsidR="001A0130" w:rsidRDefault="001A0130" w:rsidP="006319C3">
            <w:pPr>
              <w:spacing w:before="120" w:after="120"/>
              <w:rPr>
                <w:highlight w:val="yellow"/>
              </w:rPr>
            </w:pPr>
            <w:r>
              <w:rPr>
                <w:highlight w:val="yellow"/>
              </w:rPr>
              <w:t xml:space="preserve">View Course </w:t>
            </w:r>
            <w:del w:id="67" w:author="Chantelle Dubois Nishiyama" w:date="2020-02-26T20:35:00Z">
              <w:r w:rsidDel="00A17CD2">
                <w:rPr>
                  <w:highlight w:val="yellow"/>
                </w:rPr>
                <w:delText>Orientation</w:delText>
              </w:r>
            </w:del>
            <w:ins w:id="68" w:author="Chantelle Dubois Nishiyama" w:date="2020-02-26T20:35:00Z">
              <w:r w:rsidR="00A17CD2">
                <w:rPr>
                  <w:highlight w:val="yellow"/>
                </w:rPr>
                <w:t>Orientation</w:t>
              </w:r>
            </w:ins>
            <w:r>
              <w:rPr>
                <w:highlight w:val="yellow"/>
              </w:rPr>
              <w:t xml:space="preserve"> video</w:t>
            </w:r>
          </w:p>
          <w:p w14:paraId="7F311E81" w14:textId="77777777" w:rsidR="001A0130" w:rsidRDefault="001A0130" w:rsidP="006319C3">
            <w:pPr>
              <w:spacing w:before="120" w:after="120"/>
              <w:rPr>
                <w:highlight w:val="yellow"/>
              </w:rPr>
            </w:pPr>
          </w:p>
          <w:p w14:paraId="1A6C330D" w14:textId="77777777" w:rsidR="001A0130" w:rsidRDefault="001A0130" w:rsidP="006319C3">
            <w:pPr>
              <w:spacing w:before="120" w:after="120"/>
              <w:rPr>
                <w:highlight w:val="yellow"/>
              </w:rPr>
            </w:pPr>
          </w:p>
          <w:p w14:paraId="43EF3AB0" w14:textId="77777777" w:rsidR="001A0130" w:rsidRDefault="001A0130" w:rsidP="006319C3">
            <w:pPr>
              <w:spacing w:before="120" w:after="120"/>
              <w:rPr>
                <w:highlight w:val="yellow"/>
              </w:rPr>
            </w:pPr>
          </w:p>
          <w:p w14:paraId="4BAB37EC" w14:textId="77777777" w:rsidR="001A0130" w:rsidRPr="00784332" w:rsidRDefault="001A0130" w:rsidP="006319C3">
            <w:pPr>
              <w:spacing w:before="120" w:after="120"/>
              <w:rPr>
                <w:rFonts w:cs="Arial"/>
                <w:highlight w:val="yellow"/>
              </w:rPr>
            </w:pPr>
          </w:p>
        </w:tc>
      </w:tr>
      <w:tr w:rsidR="001A0130" w:rsidRPr="00D56E0F" w14:paraId="729F5386" w14:textId="77777777" w:rsidTr="006319C3">
        <w:trPr>
          <w:cantSplit/>
          <w:trHeight w:val="537"/>
          <w:jc w:val="center"/>
        </w:trPr>
        <w:tc>
          <w:tcPr>
            <w:tcW w:w="1271" w:type="dxa"/>
            <w:tcBorders>
              <w:top w:val="single" w:sz="4" w:space="0" w:color="auto"/>
              <w:left w:val="single" w:sz="4" w:space="0" w:color="auto"/>
              <w:bottom w:val="single" w:sz="4" w:space="0" w:color="auto"/>
              <w:right w:val="single" w:sz="4" w:space="0" w:color="auto"/>
            </w:tcBorders>
            <w:shd w:val="clear" w:color="auto" w:fill="FFFFFF"/>
            <w:vAlign w:val="center"/>
          </w:tcPr>
          <w:p w14:paraId="7BDA5A17" w14:textId="77777777" w:rsidR="001A0130" w:rsidRDefault="001A0130" w:rsidP="006319C3">
            <w:pPr>
              <w:spacing w:before="120" w:after="120"/>
              <w:jc w:val="center"/>
            </w:pPr>
            <w:r>
              <w:t>Module 0</w:t>
            </w:r>
          </w:p>
          <w:p w14:paraId="02BF28C3" w14:textId="77777777" w:rsidR="001A0130" w:rsidRPr="00784332" w:rsidRDefault="001A0130" w:rsidP="006319C3">
            <w:pPr>
              <w:spacing w:before="120" w:after="120"/>
              <w:jc w:val="center"/>
            </w:pPr>
            <w:r w:rsidRPr="00AB20EA">
              <w:rPr>
                <w:highlight w:val="yellow"/>
              </w:rPr>
              <w:t>(</w:t>
            </w:r>
            <w:r>
              <w:rPr>
                <w:highlight w:val="yellow"/>
              </w:rPr>
              <w:t>1 week</w:t>
            </w:r>
            <w:r w:rsidRPr="00AB20EA">
              <w:rPr>
                <w:highlight w:val="yellow"/>
              </w:rPr>
              <w:t>)</w:t>
            </w:r>
          </w:p>
        </w:tc>
        <w:tc>
          <w:tcPr>
            <w:tcW w:w="2126" w:type="dxa"/>
            <w:tcBorders>
              <w:top w:val="single" w:sz="4" w:space="0" w:color="auto"/>
              <w:left w:val="single" w:sz="4" w:space="0" w:color="auto"/>
              <w:bottom w:val="single" w:sz="4" w:space="0" w:color="auto"/>
              <w:right w:val="single" w:sz="4" w:space="0" w:color="auto"/>
            </w:tcBorders>
            <w:shd w:val="clear" w:color="auto" w:fill="FFFFFF"/>
            <w:vAlign w:val="center"/>
          </w:tcPr>
          <w:p w14:paraId="7A8B6361" w14:textId="4907A03B" w:rsidR="001A0130" w:rsidRDefault="001A0130" w:rsidP="006319C3">
            <w:pPr>
              <w:spacing w:before="120" w:after="120"/>
              <w:jc w:val="center"/>
              <w:rPr>
                <w:rFonts w:cs="Arial"/>
                <w:highlight w:val="yellow"/>
              </w:rPr>
            </w:pPr>
            <w:r w:rsidRPr="004B3211">
              <w:rPr>
                <w:rFonts w:cs="Arial"/>
              </w:rPr>
              <w:t xml:space="preserve">Course </w:t>
            </w:r>
            <w:del w:id="69" w:author="Chantelle Dubois Nishiyama" w:date="2020-02-26T20:35:00Z">
              <w:r w:rsidRPr="004B3211" w:rsidDel="00A17CD2">
                <w:rPr>
                  <w:rFonts w:cs="Arial"/>
                </w:rPr>
                <w:delText>Orientation</w:delText>
              </w:r>
            </w:del>
            <w:ins w:id="70" w:author="Chantelle Dubois Nishiyama" w:date="2020-02-26T20:35:00Z">
              <w:r w:rsidR="00A17CD2">
                <w:rPr>
                  <w:rFonts w:cs="Arial"/>
                </w:rPr>
                <w:t>Orientation</w:t>
              </w:r>
            </w:ins>
          </w:p>
        </w:tc>
        <w:tc>
          <w:tcPr>
            <w:tcW w:w="5953" w:type="dxa"/>
            <w:tcBorders>
              <w:top w:val="single" w:sz="4" w:space="0" w:color="auto"/>
              <w:left w:val="single" w:sz="4" w:space="0" w:color="auto"/>
              <w:bottom w:val="single" w:sz="4" w:space="0" w:color="auto"/>
              <w:right w:val="single" w:sz="4" w:space="0" w:color="auto"/>
            </w:tcBorders>
            <w:shd w:val="clear" w:color="auto" w:fill="FFFFFF"/>
          </w:tcPr>
          <w:p w14:paraId="50707654" w14:textId="449ADACA" w:rsidR="001A0130" w:rsidRDefault="001A0130" w:rsidP="001A0130">
            <w:pPr>
              <w:pStyle w:val="ListParagraph"/>
              <w:numPr>
                <w:ilvl w:val="0"/>
                <w:numId w:val="98"/>
              </w:numPr>
              <w:spacing w:before="120" w:after="120"/>
              <w:rPr>
                <w:rFonts w:cs="Arial"/>
                <w:highlight w:val="yellow"/>
              </w:rPr>
            </w:pPr>
            <w:r w:rsidRPr="0046191E">
              <w:rPr>
                <w:rFonts w:cs="Arial"/>
                <w:highlight w:val="yellow"/>
              </w:rPr>
              <w:t xml:space="preserve">Course </w:t>
            </w:r>
            <w:del w:id="71" w:author="Chantelle Dubois Nishiyama" w:date="2020-02-26T20:35:00Z">
              <w:r w:rsidRPr="0046191E" w:rsidDel="00A17CD2">
                <w:rPr>
                  <w:rFonts w:cs="Arial"/>
                  <w:highlight w:val="yellow"/>
                </w:rPr>
                <w:delText>Orientation</w:delText>
              </w:r>
            </w:del>
            <w:ins w:id="72" w:author="Chantelle Dubois Nishiyama" w:date="2020-02-26T20:35:00Z">
              <w:r w:rsidR="00A17CD2">
                <w:rPr>
                  <w:rFonts w:cs="Arial"/>
                  <w:highlight w:val="yellow"/>
                </w:rPr>
                <w:t>Orientation</w:t>
              </w:r>
            </w:ins>
            <w:r w:rsidRPr="0046191E">
              <w:rPr>
                <w:rFonts w:cs="Arial"/>
                <w:highlight w:val="yellow"/>
              </w:rPr>
              <w:t xml:space="preserve"> – </w:t>
            </w:r>
            <w:r>
              <w:rPr>
                <w:rFonts w:cs="Arial"/>
                <w:highlight w:val="yellow"/>
              </w:rPr>
              <w:t xml:space="preserve">Interactive </w:t>
            </w:r>
            <w:r w:rsidRPr="0046191E">
              <w:rPr>
                <w:rFonts w:cs="Arial"/>
                <w:highlight w:val="yellow"/>
              </w:rPr>
              <w:t>Lesson</w:t>
            </w:r>
            <w:r>
              <w:rPr>
                <w:rFonts w:cs="Arial"/>
                <w:highlight w:val="yellow"/>
              </w:rPr>
              <w:t xml:space="preserve"> Mission</w:t>
            </w:r>
          </w:p>
          <w:p w14:paraId="05784943" w14:textId="77777777" w:rsidR="001A0130" w:rsidRPr="00B01011" w:rsidRDefault="001A0130" w:rsidP="001A0130">
            <w:pPr>
              <w:pStyle w:val="ListParagraph"/>
              <w:numPr>
                <w:ilvl w:val="0"/>
                <w:numId w:val="98"/>
              </w:numPr>
              <w:spacing w:before="120" w:after="120"/>
              <w:rPr>
                <w:rFonts w:cs="Arial"/>
                <w:highlight w:val="yellow"/>
              </w:rPr>
            </w:pPr>
            <w:r>
              <w:rPr>
                <w:rFonts w:cs="Arial"/>
                <w:highlight w:val="yellow"/>
              </w:rPr>
              <w:t xml:space="preserve">Course Outline – Interactive </w:t>
            </w:r>
            <w:r w:rsidRPr="0046191E">
              <w:rPr>
                <w:rFonts w:cs="Arial"/>
                <w:highlight w:val="yellow"/>
              </w:rPr>
              <w:t>Lesson</w:t>
            </w:r>
            <w:r>
              <w:rPr>
                <w:rFonts w:cs="Arial"/>
                <w:highlight w:val="yellow"/>
              </w:rPr>
              <w:t xml:space="preserve"> Mission</w:t>
            </w:r>
          </w:p>
        </w:tc>
      </w:tr>
      <w:tr w:rsidR="001A0130" w:rsidRPr="00D56E0F" w14:paraId="12A3F4E5" w14:textId="77777777" w:rsidTr="006319C3">
        <w:trPr>
          <w:cantSplit/>
          <w:trHeight w:val="537"/>
          <w:jc w:val="center"/>
        </w:trPr>
        <w:tc>
          <w:tcPr>
            <w:tcW w:w="1271" w:type="dxa"/>
            <w:tcBorders>
              <w:top w:val="single" w:sz="4" w:space="0" w:color="auto"/>
              <w:left w:val="single" w:sz="4" w:space="0" w:color="auto"/>
              <w:bottom w:val="single" w:sz="4" w:space="0" w:color="auto"/>
              <w:right w:val="single" w:sz="4" w:space="0" w:color="auto"/>
            </w:tcBorders>
            <w:shd w:val="clear" w:color="auto" w:fill="FFFFFF"/>
            <w:vAlign w:val="center"/>
          </w:tcPr>
          <w:p w14:paraId="655420C2" w14:textId="77777777" w:rsidR="001A0130" w:rsidRPr="008B5F45" w:rsidRDefault="001A0130" w:rsidP="006319C3">
            <w:pPr>
              <w:spacing w:before="120" w:after="120"/>
              <w:jc w:val="center"/>
            </w:pPr>
            <w:r>
              <w:lastRenderedPageBreak/>
              <w:t>Module 1</w:t>
            </w:r>
            <w:r>
              <w:br/>
            </w:r>
            <w:r w:rsidRPr="00AB20EA">
              <w:rPr>
                <w:highlight w:val="yellow"/>
              </w:rPr>
              <w:t>(</w:t>
            </w:r>
            <w:r>
              <w:rPr>
                <w:highlight w:val="yellow"/>
              </w:rPr>
              <w:t>1 week</w:t>
            </w:r>
            <w:r w:rsidRPr="00AB20EA">
              <w:rPr>
                <w:highlight w:val="yellow"/>
              </w:rPr>
              <w:t>)</w:t>
            </w:r>
          </w:p>
        </w:tc>
        <w:tc>
          <w:tcPr>
            <w:tcW w:w="2126" w:type="dxa"/>
            <w:tcBorders>
              <w:top w:val="single" w:sz="4" w:space="0" w:color="auto"/>
              <w:left w:val="single" w:sz="4" w:space="0" w:color="auto"/>
              <w:bottom w:val="single" w:sz="4" w:space="0" w:color="auto"/>
              <w:right w:val="single" w:sz="4" w:space="0" w:color="auto"/>
            </w:tcBorders>
            <w:shd w:val="clear" w:color="auto" w:fill="FFFFFF"/>
            <w:vAlign w:val="center"/>
          </w:tcPr>
          <w:p w14:paraId="67798DAA" w14:textId="77777777" w:rsidR="001A0130" w:rsidRPr="00EF5701" w:rsidRDefault="001A0130" w:rsidP="006319C3">
            <w:pPr>
              <w:spacing w:before="120" w:after="120"/>
              <w:jc w:val="center"/>
              <w:rPr>
                <w:rFonts w:cs="Arial"/>
              </w:rPr>
            </w:pPr>
            <w:r>
              <w:rPr>
                <w:rFonts w:cs="Arial"/>
              </w:rPr>
              <w:t>Introduction to Data</w:t>
            </w:r>
          </w:p>
        </w:tc>
        <w:tc>
          <w:tcPr>
            <w:tcW w:w="5953" w:type="dxa"/>
            <w:tcBorders>
              <w:top w:val="single" w:sz="4" w:space="0" w:color="auto"/>
              <w:left w:val="single" w:sz="4" w:space="0" w:color="auto"/>
              <w:bottom w:val="single" w:sz="4" w:space="0" w:color="auto"/>
              <w:right w:val="single" w:sz="4" w:space="0" w:color="auto"/>
            </w:tcBorders>
            <w:shd w:val="clear" w:color="auto" w:fill="FFFFFF"/>
          </w:tcPr>
          <w:p w14:paraId="3D3C8EC5" w14:textId="77777777" w:rsidR="001A0130" w:rsidRPr="00F130B5" w:rsidRDefault="001A0130" w:rsidP="001A0130">
            <w:pPr>
              <w:pStyle w:val="ListParagraph"/>
              <w:numPr>
                <w:ilvl w:val="0"/>
                <w:numId w:val="98"/>
              </w:numPr>
              <w:spacing w:before="120" w:after="120"/>
              <w:rPr>
                <w:rFonts w:eastAsia="Calibri" w:cs="Arial"/>
                <w:bCs/>
                <w:highlight w:val="red"/>
              </w:rPr>
            </w:pPr>
            <w:r w:rsidRPr="00F130B5">
              <w:rPr>
                <w:rFonts w:eastAsia="Calibri" w:cs="Arial"/>
                <w:bCs/>
                <w:highlight w:val="red"/>
              </w:rPr>
              <w:t xml:space="preserve">Module Overview – </w:t>
            </w:r>
            <w:r w:rsidRPr="00F130B5">
              <w:rPr>
                <w:rFonts w:cs="Arial"/>
                <w:highlight w:val="red"/>
              </w:rPr>
              <w:t xml:space="preserve">Interactive Lesson </w:t>
            </w:r>
            <w:r>
              <w:rPr>
                <w:rFonts w:cs="Arial"/>
                <w:highlight w:val="red"/>
              </w:rPr>
              <w:t>M</w:t>
            </w:r>
            <w:r w:rsidRPr="00F130B5">
              <w:rPr>
                <w:rFonts w:cs="Arial"/>
                <w:highlight w:val="red"/>
              </w:rPr>
              <w:t>ission</w:t>
            </w:r>
          </w:p>
          <w:p w14:paraId="573DF781" w14:textId="77777777" w:rsidR="001A0130" w:rsidRPr="00F130B5" w:rsidRDefault="001A0130" w:rsidP="006319C3">
            <w:pPr>
              <w:pStyle w:val="ListParagraph"/>
              <w:spacing w:before="120" w:after="120"/>
              <w:rPr>
                <w:rFonts w:eastAsia="Calibri" w:cs="Arial"/>
                <w:bCs/>
                <w:highlight w:val="red"/>
              </w:rPr>
            </w:pPr>
          </w:p>
          <w:p w14:paraId="7F4CE4D4" w14:textId="77777777" w:rsidR="001A0130" w:rsidRPr="00B97461" w:rsidRDefault="001A0130" w:rsidP="001A0130">
            <w:pPr>
              <w:pStyle w:val="ListParagraph"/>
              <w:numPr>
                <w:ilvl w:val="0"/>
                <w:numId w:val="98"/>
              </w:numPr>
              <w:spacing w:before="120" w:after="120"/>
              <w:rPr>
                <w:rFonts w:eastAsia="Calibri" w:cs="Arial"/>
                <w:bCs/>
                <w:highlight w:val="green"/>
              </w:rPr>
            </w:pPr>
            <w:r w:rsidRPr="00B97461">
              <w:rPr>
                <w:rFonts w:eastAsia="Calibri" w:cs="Arial"/>
                <w:bCs/>
                <w:highlight w:val="green"/>
              </w:rPr>
              <w:t>Introduction to Data – Interactive Lesson Mission</w:t>
            </w:r>
          </w:p>
          <w:p w14:paraId="43F39878" w14:textId="77777777" w:rsidR="001A0130" w:rsidRPr="00F130B5" w:rsidRDefault="001A0130" w:rsidP="001A0130">
            <w:pPr>
              <w:pStyle w:val="ListParagraph"/>
              <w:numPr>
                <w:ilvl w:val="0"/>
                <w:numId w:val="98"/>
              </w:numPr>
              <w:spacing w:before="120" w:after="120"/>
              <w:rPr>
                <w:rFonts w:eastAsia="Calibri" w:cs="Arial"/>
                <w:bCs/>
                <w:highlight w:val="yellow"/>
              </w:rPr>
            </w:pPr>
            <w:r w:rsidRPr="00F130B5">
              <w:rPr>
                <w:highlight w:val="yellow"/>
              </w:rPr>
              <w:t>Read and Modify a dataset</w:t>
            </w:r>
            <w:r w:rsidRPr="00F130B5">
              <w:rPr>
                <w:rFonts w:cs="Arial"/>
                <w:highlight w:val="yellow"/>
              </w:rPr>
              <w:t xml:space="preserve"> – Editor Mission</w:t>
            </w:r>
          </w:p>
          <w:p w14:paraId="732D0C62" w14:textId="77777777" w:rsidR="001A0130" w:rsidRPr="00F130B5" w:rsidRDefault="001A0130" w:rsidP="001A0130">
            <w:pPr>
              <w:pStyle w:val="ListParagraph"/>
              <w:numPr>
                <w:ilvl w:val="0"/>
                <w:numId w:val="98"/>
              </w:numPr>
              <w:spacing w:before="120" w:after="120"/>
              <w:rPr>
                <w:rFonts w:eastAsia="Calibri" w:cs="Arial"/>
                <w:bCs/>
                <w:highlight w:val="yellow"/>
              </w:rPr>
            </w:pPr>
            <w:r w:rsidRPr="00F130B5">
              <w:rPr>
                <w:highlight w:val="yellow"/>
              </w:rPr>
              <w:t>Extract information from a dataset – Editor Mission</w:t>
            </w:r>
          </w:p>
          <w:p w14:paraId="2240EECF" w14:textId="0D97AB6D" w:rsidR="001A0130" w:rsidRPr="00F130B5" w:rsidRDefault="001A0130" w:rsidP="001A0130">
            <w:pPr>
              <w:pStyle w:val="ListParagraph"/>
              <w:numPr>
                <w:ilvl w:val="0"/>
                <w:numId w:val="98"/>
              </w:numPr>
              <w:spacing w:before="120" w:after="120"/>
              <w:rPr>
                <w:rFonts w:eastAsia="Calibri" w:cs="Arial"/>
                <w:bCs/>
                <w:highlight w:val="yellow"/>
              </w:rPr>
            </w:pPr>
            <w:r w:rsidRPr="00F130B5">
              <w:rPr>
                <w:highlight w:val="yellow"/>
              </w:rPr>
              <w:t>Read and Modify a dataset – Editor</w:t>
            </w:r>
            <w:r w:rsidR="00DA7A68">
              <w:rPr>
                <w:highlight w:val="yellow"/>
              </w:rPr>
              <w:t xml:space="preserve"> Mission Score Booster</w:t>
            </w:r>
          </w:p>
          <w:p w14:paraId="3016418F" w14:textId="355CD88C" w:rsidR="001A0130" w:rsidRPr="00F130B5" w:rsidRDefault="001A0130" w:rsidP="001A0130">
            <w:pPr>
              <w:pStyle w:val="ListParagraph"/>
              <w:numPr>
                <w:ilvl w:val="0"/>
                <w:numId w:val="98"/>
              </w:numPr>
              <w:spacing w:before="120" w:after="120"/>
              <w:rPr>
                <w:rFonts w:eastAsia="Calibri" w:cs="Arial"/>
                <w:bCs/>
                <w:highlight w:val="yellow"/>
              </w:rPr>
            </w:pPr>
            <w:r w:rsidRPr="00F130B5">
              <w:rPr>
                <w:highlight w:val="yellow"/>
              </w:rPr>
              <w:t xml:space="preserve">Read, modify and extract data – Editor </w:t>
            </w:r>
            <w:r w:rsidR="00DA7A68">
              <w:rPr>
                <w:highlight w:val="yellow"/>
              </w:rPr>
              <w:t>Mission Score Booster</w:t>
            </w:r>
          </w:p>
          <w:p w14:paraId="60DDD3ED" w14:textId="77777777" w:rsidR="001A0130" w:rsidRPr="00F130B5" w:rsidRDefault="001A0130" w:rsidP="001A0130">
            <w:pPr>
              <w:pStyle w:val="ListParagraph"/>
              <w:numPr>
                <w:ilvl w:val="0"/>
                <w:numId w:val="98"/>
              </w:numPr>
              <w:spacing w:before="120" w:after="120"/>
              <w:rPr>
                <w:rFonts w:eastAsia="Calibri" w:cs="Arial"/>
                <w:bCs/>
                <w:highlight w:val="yellow"/>
              </w:rPr>
            </w:pPr>
            <w:r w:rsidRPr="00F130B5">
              <w:rPr>
                <w:rFonts w:eastAsia="Calibri" w:cs="Arial"/>
                <w:bCs/>
                <w:highlight w:val="yellow"/>
              </w:rPr>
              <w:t xml:space="preserve">Introduction to </w:t>
            </w:r>
            <w:r>
              <w:rPr>
                <w:rFonts w:eastAsia="Calibri" w:cs="Arial"/>
                <w:bCs/>
                <w:highlight w:val="yellow"/>
              </w:rPr>
              <w:t>Machine Learning</w:t>
            </w:r>
            <w:r w:rsidRPr="00F130B5">
              <w:rPr>
                <w:rFonts w:eastAsia="Calibri" w:cs="Arial"/>
                <w:bCs/>
                <w:highlight w:val="yellow"/>
              </w:rPr>
              <w:t xml:space="preserve"> – Quiz Mission</w:t>
            </w:r>
          </w:p>
          <w:p w14:paraId="39182827" w14:textId="6CA267FB" w:rsidR="001A0130" w:rsidRDefault="001A0130" w:rsidP="001A0130">
            <w:pPr>
              <w:pStyle w:val="ListParagraph"/>
              <w:numPr>
                <w:ilvl w:val="0"/>
                <w:numId w:val="98"/>
              </w:numPr>
              <w:spacing w:before="120" w:after="120"/>
              <w:rPr>
                <w:rFonts w:eastAsia="Calibri" w:cs="Arial"/>
                <w:bCs/>
                <w:highlight w:val="yellow"/>
              </w:rPr>
            </w:pPr>
            <w:r w:rsidRPr="00F130B5">
              <w:rPr>
                <w:rFonts w:eastAsia="Calibri" w:cs="Arial"/>
                <w:bCs/>
                <w:highlight w:val="yellow"/>
              </w:rPr>
              <w:t xml:space="preserve">Introduction to </w:t>
            </w:r>
            <w:r>
              <w:rPr>
                <w:rFonts w:eastAsia="Calibri" w:cs="Arial"/>
                <w:bCs/>
                <w:highlight w:val="yellow"/>
              </w:rPr>
              <w:t>Machine Learning</w:t>
            </w:r>
            <w:r w:rsidRPr="00F130B5">
              <w:rPr>
                <w:rFonts w:eastAsia="Calibri" w:cs="Arial"/>
                <w:bCs/>
                <w:highlight w:val="yellow"/>
              </w:rPr>
              <w:t xml:space="preserve"> – Quiz </w:t>
            </w:r>
            <w:r w:rsidR="00DA7A68">
              <w:rPr>
                <w:rFonts w:eastAsia="Calibri" w:cs="Arial"/>
                <w:bCs/>
                <w:highlight w:val="yellow"/>
              </w:rPr>
              <w:t xml:space="preserve">Mission Score </w:t>
            </w:r>
            <w:r w:rsidRPr="00F130B5">
              <w:rPr>
                <w:rFonts w:eastAsia="Calibri" w:cs="Arial"/>
                <w:bCs/>
                <w:highlight w:val="yellow"/>
              </w:rPr>
              <w:t>B</w:t>
            </w:r>
            <w:r w:rsidR="00DA7A68">
              <w:rPr>
                <w:rFonts w:eastAsia="Calibri" w:cs="Arial"/>
                <w:bCs/>
                <w:highlight w:val="yellow"/>
              </w:rPr>
              <w:t>ooster</w:t>
            </w:r>
          </w:p>
          <w:p w14:paraId="6EC94013" w14:textId="77777777" w:rsidR="001A0130" w:rsidRDefault="001A0130" w:rsidP="006319C3">
            <w:pPr>
              <w:pStyle w:val="ListParagraph"/>
              <w:spacing w:before="120" w:after="120"/>
              <w:rPr>
                <w:rFonts w:eastAsia="Calibri" w:cs="Arial"/>
                <w:bCs/>
                <w:highlight w:val="yellow"/>
              </w:rPr>
            </w:pPr>
          </w:p>
          <w:p w14:paraId="39AC05EC" w14:textId="77777777" w:rsidR="001A0130" w:rsidRPr="00B97461" w:rsidRDefault="001A0130" w:rsidP="001A0130">
            <w:pPr>
              <w:pStyle w:val="ListParagraph"/>
              <w:numPr>
                <w:ilvl w:val="0"/>
                <w:numId w:val="98"/>
              </w:numPr>
              <w:spacing w:before="120" w:after="120"/>
              <w:rPr>
                <w:rFonts w:eastAsia="Calibri" w:cs="Arial"/>
                <w:bCs/>
                <w:highlight w:val="green"/>
              </w:rPr>
            </w:pPr>
            <w:r w:rsidRPr="00B97461">
              <w:rPr>
                <w:rFonts w:eastAsia="Calibri" w:cs="Arial"/>
                <w:bCs/>
                <w:highlight w:val="green"/>
              </w:rPr>
              <w:t>Data Exploration – Interactive Lesson Mission</w:t>
            </w:r>
          </w:p>
          <w:p w14:paraId="176C13AA" w14:textId="77777777" w:rsidR="001A0130" w:rsidRDefault="001A0130" w:rsidP="001A0130">
            <w:pPr>
              <w:pStyle w:val="ListParagraph"/>
              <w:numPr>
                <w:ilvl w:val="0"/>
                <w:numId w:val="98"/>
              </w:numPr>
              <w:spacing w:before="120" w:after="120"/>
              <w:rPr>
                <w:rFonts w:eastAsia="Calibri" w:cs="Arial"/>
                <w:bCs/>
                <w:highlight w:val="yellow"/>
              </w:rPr>
            </w:pPr>
            <w:r>
              <w:rPr>
                <w:rFonts w:eastAsia="Calibri" w:cs="Arial"/>
                <w:bCs/>
                <w:highlight w:val="yellow"/>
              </w:rPr>
              <w:t>Extracting Information – Editor Mission</w:t>
            </w:r>
          </w:p>
          <w:p w14:paraId="283B2DF0" w14:textId="77777777" w:rsidR="001A0130" w:rsidRDefault="001A0130" w:rsidP="001A0130">
            <w:pPr>
              <w:pStyle w:val="ListParagraph"/>
              <w:numPr>
                <w:ilvl w:val="0"/>
                <w:numId w:val="98"/>
              </w:numPr>
              <w:spacing w:before="120" w:after="120"/>
              <w:rPr>
                <w:rFonts w:eastAsia="Calibri" w:cs="Arial"/>
                <w:bCs/>
                <w:highlight w:val="yellow"/>
              </w:rPr>
            </w:pPr>
            <w:r>
              <w:rPr>
                <w:rFonts w:eastAsia="Calibri" w:cs="Arial"/>
                <w:bCs/>
                <w:highlight w:val="yellow"/>
              </w:rPr>
              <w:t>Apply Statistics to the Iris dataset – Editor Mission</w:t>
            </w:r>
          </w:p>
          <w:p w14:paraId="015E071D" w14:textId="277F562F" w:rsidR="001A0130" w:rsidRDefault="001A0130" w:rsidP="001A0130">
            <w:pPr>
              <w:pStyle w:val="ListParagraph"/>
              <w:numPr>
                <w:ilvl w:val="0"/>
                <w:numId w:val="98"/>
              </w:numPr>
              <w:spacing w:before="120" w:after="120"/>
              <w:rPr>
                <w:rFonts w:eastAsia="Calibri" w:cs="Arial"/>
                <w:bCs/>
                <w:highlight w:val="yellow"/>
              </w:rPr>
            </w:pPr>
            <w:r>
              <w:rPr>
                <w:rFonts w:eastAsia="Calibri" w:cs="Arial"/>
                <w:bCs/>
                <w:highlight w:val="yellow"/>
              </w:rPr>
              <w:t xml:space="preserve">Count and Extract Information – Editor </w:t>
            </w:r>
            <w:r w:rsidR="00DA7A68">
              <w:rPr>
                <w:rFonts w:eastAsia="Calibri" w:cs="Arial"/>
                <w:bCs/>
                <w:highlight w:val="yellow"/>
              </w:rPr>
              <w:t>Mission Score Booster</w:t>
            </w:r>
          </w:p>
          <w:p w14:paraId="0F439C7C" w14:textId="0F4417A0" w:rsidR="001A0130" w:rsidRDefault="001A0130" w:rsidP="001A0130">
            <w:pPr>
              <w:pStyle w:val="ListParagraph"/>
              <w:numPr>
                <w:ilvl w:val="0"/>
                <w:numId w:val="98"/>
              </w:numPr>
              <w:spacing w:before="120" w:after="120"/>
              <w:rPr>
                <w:rFonts w:eastAsia="Calibri" w:cs="Arial"/>
                <w:bCs/>
                <w:highlight w:val="yellow"/>
              </w:rPr>
            </w:pPr>
            <w:r>
              <w:rPr>
                <w:rFonts w:eastAsia="Calibri" w:cs="Arial"/>
                <w:bCs/>
                <w:highlight w:val="yellow"/>
              </w:rPr>
              <w:t>Apply more statistics on the Iris dataset – Editor</w:t>
            </w:r>
            <w:r w:rsidR="00DA7A68">
              <w:rPr>
                <w:rFonts w:eastAsia="Calibri" w:cs="Arial"/>
                <w:bCs/>
                <w:highlight w:val="yellow"/>
              </w:rPr>
              <w:t xml:space="preserve"> Mission Score Booster</w:t>
            </w:r>
          </w:p>
          <w:p w14:paraId="2FD6F653" w14:textId="20A7FE8E" w:rsidR="001A0130" w:rsidRDefault="001A0130" w:rsidP="001A0130">
            <w:pPr>
              <w:pStyle w:val="ListParagraph"/>
              <w:numPr>
                <w:ilvl w:val="0"/>
                <w:numId w:val="98"/>
              </w:numPr>
              <w:spacing w:before="120" w:after="120"/>
              <w:rPr>
                <w:rFonts w:eastAsia="Calibri" w:cs="Arial"/>
                <w:bCs/>
                <w:highlight w:val="yellow"/>
              </w:rPr>
            </w:pPr>
            <w:r>
              <w:rPr>
                <w:rFonts w:eastAsia="Calibri" w:cs="Arial"/>
                <w:bCs/>
                <w:highlight w:val="yellow"/>
              </w:rPr>
              <w:t>Data Exploration – Quiz Mission</w:t>
            </w:r>
          </w:p>
          <w:p w14:paraId="64B492BF" w14:textId="02848F16" w:rsidR="001A0130" w:rsidRDefault="001A0130" w:rsidP="001A0130">
            <w:pPr>
              <w:pStyle w:val="ListParagraph"/>
              <w:numPr>
                <w:ilvl w:val="0"/>
                <w:numId w:val="98"/>
              </w:numPr>
              <w:spacing w:before="120" w:after="120"/>
              <w:rPr>
                <w:rFonts w:eastAsia="Calibri" w:cs="Arial"/>
                <w:bCs/>
                <w:highlight w:val="yellow"/>
              </w:rPr>
            </w:pPr>
            <w:r>
              <w:rPr>
                <w:rFonts w:eastAsia="Calibri" w:cs="Arial"/>
                <w:bCs/>
                <w:highlight w:val="yellow"/>
              </w:rPr>
              <w:t xml:space="preserve">Data Exploration – Quiz </w:t>
            </w:r>
            <w:r w:rsidR="00DA7A68">
              <w:rPr>
                <w:rFonts w:eastAsia="Calibri" w:cs="Arial"/>
                <w:bCs/>
                <w:highlight w:val="yellow"/>
              </w:rPr>
              <w:t>Mission Score Booster</w:t>
            </w:r>
          </w:p>
          <w:p w14:paraId="7E6EA19B" w14:textId="77777777" w:rsidR="001A0130" w:rsidRDefault="001A0130" w:rsidP="006319C3">
            <w:pPr>
              <w:pStyle w:val="ListParagraph"/>
              <w:spacing w:before="120" w:after="120"/>
              <w:rPr>
                <w:rFonts w:eastAsia="Calibri" w:cs="Arial"/>
                <w:bCs/>
                <w:highlight w:val="yellow"/>
              </w:rPr>
            </w:pPr>
          </w:p>
          <w:p w14:paraId="753AB556" w14:textId="77777777" w:rsidR="001A0130" w:rsidRPr="00B97461" w:rsidRDefault="001A0130" w:rsidP="001A0130">
            <w:pPr>
              <w:pStyle w:val="ListParagraph"/>
              <w:numPr>
                <w:ilvl w:val="0"/>
                <w:numId w:val="98"/>
              </w:numPr>
              <w:spacing w:before="120" w:after="120"/>
              <w:rPr>
                <w:rFonts w:eastAsia="Calibri" w:cs="Arial"/>
                <w:bCs/>
                <w:highlight w:val="green"/>
              </w:rPr>
            </w:pPr>
            <w:r w:rsidRPr="00B97461">
              <w:rPr>
                <w:rFonts w:eastAsia="Calibri" w:cs="Arial"/>
                <w:bCs/>
                <w:highlight w:val="green"/>
              </w:rPr>
              <w:t>Data Pre-Processing – Interactive Lesson Mission</w:t>
            </w:r>
          </w:p>
          <w:p w14:paraId="684B9229" w14:textId="77777777" w:rsidR="001A0130" w:rsidRDefault="001A0130" w:rsidP="001A0130">
            <w:pPr>
              <w:pStyle w:val="ListParagraph"/>
              <w:numPr>
                <w:ilvl w:val="0"/>
                <w:numId w:val="98"/>
              </w:numPr>
              <w:spacing w:before="120" w:after="120"/>
              <w:rPr>
                <w:rFonts w:eastAsia="Calibri" w:cs="Arial"/>
                <w:bCs/>
                <w:highlight w:val="yellow"/>
              </w:rPr>
            </w:pPr>
            <w:r>
              <w:rPr>
                <w:rFonts w:eastAsia="Calibri" w:cs="Arial"/>
                <w:bCs/>
                <w:highlight w:val="yellow"/>
              </w:rPr>
              <w:t>Data Encoding – Editor Mission</w:t>
            </w:r>
          </w:p>
          <w:p w14:paraId="36331AB8" w14:textId="77777777" w:rsidR="001A0130" w:rsidRDefault="001A0130" w:rsidP="001A0130">
            <w:pPr>
              <w:pStyle w:val="ListParagraph"/>
              <w:numPr>
                <w:ilvl w:val="0"/>
                <w:numId w:val="98"/>
              </w:numPr>
              <w:spacing w:before="120" w:after="120"/>
              <w:rPr>
                <w:rFonts w:eastAsia="Calibri" w:cs="Arial"/>
                <w:bCs/>
                <w:highlight w:val="yellow"/>
              </w:rPr>
            </w:pPr>
            <w:r>
              <w:rPr>
                <w:rFonts w:eastAsia="Calibri" w:cs="Arial"/>
                <w:bCs/>
                <w:highlight w:val="yellow"/>
              </w:rPr>
              <w:t>Data Scaling – Editor Mission</w:t>
            </w:r>
          </w:p>
          <w:p w14:paraId="6194C6EE" w14:textId="5921E955" w:rsidR="001A0130" w:rsidRDefault="001A0130" w:rsidP="001A0130">
            <w:pPr>
              <w:pStyle w:val="ListParagraph"/>
              <w:numPr>
                <w:ilvl w:val="0"/>
                <w:numId w:val="98"/>
              </w:numPr>
              <w:spacing w:before="120" w:after="120"/>
              <w:rPr>
                <w:rFonts w:eastAsia="Calibri" w:cs="Arial"/>
                <w:bCs/>
                <w:highlight w:val="yellow"/>
              </w:rPr>
            </w:pPr>
            <w:r>
              <w:rPr>
                <w:rFonts w:eastAsia="Calibri" w:cs="Arial"/>
                <w:bCs/>
                <w:highlight w:val="yellow"/>
              </w:rPr>
              <w:t>Data Encoding – Editor</w:t>
            </w:r>
            <w:r w:rsidR="00DA7A68">
              <w:rPr>
                <w:rFonts w:eastAsia="Calibri" w:cs="Arial"/>
                <w:bCs/>
                <w:highlight w:val="yellow"/>
              </w:rPr>
              <w:t xml:space="preserve"> Mission Score Booster</w:t>
            </w:r>
          </w:p>
          <w:p w14:paraId="23A07A3F" w14:textId="7D3D2B58" w:rsidR="001A0130" w:rsidRDefault="001A0130" w:rsidP="001A0130">
            <w:pPr>
              <w:pStyle w:val="ListParagraph"/>
              <w:numPr>
                <w:ilvl w:val="0"/>
                <w:numId w:val="98"/>
              </w:numPr>
              <w:spacing w:before="120" w:after="120"/>
              <w:rPr>
                <w:rFonts w:eastAsia="Calibri" w:cs="Arial"/>
                <w:bCs/>
                <w:highlight w:val="yellow"/>
              </w:rPr>
            </w:pPr>
            <w:r>
              <w:rPr>
                <w:rFonts w:eastAsia="Calibri" w:cs="Arial"/>
                <w:bCs/>
                <w:highlight w:val="yellow"/>
              </w:rPr>
              <w:t>Data Scaling – Editor</w:t>
            </w:r>
            <w:r w:rsidR="00DA7A68">
              <w:rPr>
                <w:rFonts w:eastAsia="Calibri" w:cs="Arial"/>
                <w:bCs/>
                <w:highlight w:val="yellow"/>
              </w:rPr>
              <w:t xml:space="preserve"> Mission Score Booster</w:t>
            </w:r>
          </w:p>
          <w:p w14:paraId="5E7E77EF" w14:textId="77777777" w:rsidR="001A0130" w:rsidRDefault="001A0130" w:rsidP="001A0130">
            <w:pPr>
              <w:pStyle w:val="ListParagraph"/>
              <w:numPr>
                <w:ilvl w:val="0"/>
                <w:numId w:val="98"/>
              </w:numPr>
              <w:spacing w:before="120" w:after="120"/>
              <w:rPr>
                <w:rFonts w:eastAsia="Calibri" w:cs="Arial"/>
                <w:bCs/>
                <w:highlight w:val="yellow"/>
              </w:rPr>
            </w:pPr>
            <w:r>
              <w:rPr>
                <w:rFonts w:eastAsia="Calibri" w:cs="Arial"/>
                <w:bCs/>
                <w:highlight w:val="yellow"/>
              </w:rPr>
              <w:t>Data Pre-Processing – Quiz Mission</w:t>
            </w:r>
          </w:p>
          <w:p w14:paraId="34CBFCBE" w14:textId="7A45B952" w:rsidR="001A0130" w:rsidRDefault="001A0130" w:rsidP="001A0130">
            <w:pPr>
              <w:pStyle w:val="ListParagraph"/>
              <w:numPr>
                <w:ilvl w:val="0"/>
                <w:numId w:val="98"/>
              </w:numPr>
              <w:spacing w:before="120" w:after="120"/>
              <w:rPr>
                <w:rFonts w:eastAsia="Calibri" w:cs="Arial"/>
                <w:bCs/>
                <w:highlight w:val="yellow"/>
              </w:rPr>
            </w:pPr>
            <w:r>
              <w:rPr>
                <w:rFonts w:eastAsia="Calibri" w:cs="Arial"/>
                <w:bCs/>
                <w:highlight w:val="yellow"/>
              </w:rPr>
              <w:t>Data Pre-Processing – Quiz</w:t>
            </w:r>
            <w:r w:rsidR="00DA7A68">
              <w:rPr>
                <w:rFonts w:eastAsia="Calibri" w:cs="Arial"/>
                <w:bCs/>
                <w:highlight w:val="yellow"/>
              </w:rPr>
              <w:t xml:space="preserve"> Mission Score Booster</w:t>
            </w:r>
          </w:p>
          <w:p w14:paraId="10ABD49A" w14:textId="77777777" w:rsidR="001A0130" w:rsidRDefault="001A0130" w:rsidP="006319C3">
            <w:pPr>
              <w:pStyle w:val="ListParagraph"/>
              <w:spacing w:before="120" w:after="120"/>
              <w:rPr>
                <w:rFonts w:eastAsia="Calibri" w:cs="Arial"/>
                <w:bCs/>
                <w:highlight w:val="yellow"/>
              </w:rPr>
            </w:pPr>
          </w:p>
          <w:p w14:paraId="2B07C7AD" w14:textId="77777777" w:rsidR="001A0130" w:rsidRPr="00B97461" w:rsidRDefault="001A0130" w:rsidP="001A0130">
            <w:pPr>
              <w:pStyle w:val="ListParagraph"/>
              <w:numPr>
                <w:ilvl w:val="0"/>
                <w:numId w:val="98"/>
              </w:numPr>
              <w:spacing w:before="120" w:after="120"/>
              <w:rPr>
                <w:rFonts w:eastAsia="Calibri" w:cs="Arial"/>
                <w:bCs/>
                <w:highlight w:val="green"/>
              </w:rPr>
            </w:pPr>
            <w:r w:rsidRPr="00B97461">
              <w:rPr>
                <w:rFonts w:eastAsia="Calibri" w:cs="Arial"/>
                <w:bCs/>
                <w:highlight w:val="green"/>
              </w:rPr>
              <w:t>Data Visualization – Interactive Lesson Mission</w:t>
            </w:r>
          </w:p>
          <w:p w14:paraId="6484065F" w14:textId="77777777" w:rsidR="001A0130" w:rsidRDefault="001A0130" w:rsidP="001A0130">
            <w:pPr>
              <w:pStyle w:val="ListParagraph"/>
              <w:numPr>
                <w:ilvl w:val="0"/>
                <w:numId w:val="98"/>
              </w:numPr>
              <w:spacing w:before="120" w:after="120"/>
              <w:rPr>
                <w:rFonts w:eastAsia="Calibri" w:cs="Arial"/>
                <w:bCs/>
                <w:highlight w:val="yellow"/>
              </w:rPr>
            </w:pPr>
            <w:r>
              <w:rPr>
                <w:rFonts w:eastAsia="Calibri" w:cs="Arial"/>
                <w:bCs/>
                <w:highlight w:val="yellow"/>
              </w:rPr>
              <w:t>Plot a Parabola – Emulator Mission</w:t>
            </w:r>
          </w:p>
          <w:p w14:paraId="37F55223" w14:textId="77777777" w:rsidR="001A0130" w:rsidRDefault="001A0130" w:rsidP="001A0130">
            <w:pPr>
              <w:pStyle w:val="ListParagraph"/>
              <w:numPr>
                <w:ilvl w:val="0"/>
                <w:numId w:val="98"/>
              </w:numPr>
              <w:spacing w:before="120" w:after="120"/>
              <w:rPr>
                <w:rFonts w:eastAsia="Calibri" w:cs="Arial"/>
                <w:bCs/>
                <w:highlight w:val="yellow"/>
              </w:rPr>
            </w:pPr>
            <w:r>
              <w:rPr>
                <w:rFonts w:eastAsia="Calibri" w:cs="Arial"/>
                <w:bCs/>
                <w:highlight w:val="yellow"/>
              </w:rPr>
              <w:t>Plot independent points – Emulator Mission</w:t>
            </w:r>
          </w:p>
          <w:p w14:paraId="595CEA92" w14:textId="79567613" w:rsidR="001A0130" w:rsidRDefault="001A0130" w:rsidP="001A0130">
            <w:pPr>
              <w:pStyle w:val="ListParagraph"/>
              <w:numPr>
                <w:ilvl w:val="0"/>
                <w:numId w:val="98"/>
              </w:numPr>
              <w:spacing w:before="120" w:after="120"/>
              <w:rPr>
                <w:rFonts w:eastAsia="Calibri" w:cs="Arial"/>
                <w:bCs/>
                <w:highlight w:val="yellow"/>
              </w:rPr>
            </w:pPr>
            <w:r>
              <w:rPr>
                <w:rFonts w:eastAsia="Calibri" w:cs="Arial"/>
                <w:bCs/>
                <w:highlight w:val="yellow"/>
              </w:rPr>
              <w:t xml:space="preserve">Plot a line – Emulator </w:t>
            </w:r>
            <w:r w:rsidR="00DA7A68">
              <w:rPr>
                <w:rFonts w:eastAsia="Calibri" w:cs="Arial"/>
                <w:bCs/>
                <w:highlight w:val="yellow"/>
              </w:rPr>
              <w:t xml:space="preserve">Mission Score </w:t>
            </w:r>
            <w:r>
              <w:rPr>
                <w:rFonts w:eastAsia="Calibri" w:cs="Arial"/>
                <w:bCs/>
                <w:highlight w:val="yellow"/>
              </w:rPr>
              <w:t>Bo</w:t>
            </w:r>
            <w:r w:rsidR="00DA7A68">
              <w:rPr>
                <w:rFonts w:eastAsia="Calibri" w:cs="Arial"/>
                <w:bCs/>
                <w:highlight w:val="yellow"/>
              </w:rPr>
              <w:t>oster</w:t>
            </w:r>
          </w:p>
          <w:p w14:paraId="5C9FC56B" w14:textId="23C57F85" w:rsidR="001A0130" w:rsidRDefault="001A0130" w:rsidP="001A0130">
            <w:pPr>
              <w:pStyle w:val="ListParagraph"/>
              <w:numPr>
                <w:ilvl w:val="0"/>
                <w:numId w:val="98"/>
              </w:numPr>
              <w:spacing w:before="120" w:after="120"/>
              <w:rPr>
                <w:rFonts w:eastAsia="Calibri" w:cs="Arial"/>
                <w:bCs/>
                <w:highlight w:val="yellow"/>
              </w:rPr>
            </w:pPr>
            <w:r>
              <w:rPr>
                <w:rFonts w:eastAsia="Calibri" w:cs="Arial"/>
                <w:bCs/>
                <w:highlight w:val="yellow"/>
              </w:rPr>
              <w:t xml:space="preserve">Scattered Points – Emulator </w:t>
            </w:r>
            <w:r w:rsidR="00DA7A68">
              <w:rPr>
                <w:rFonts w:eastAsia="Calibri" w:cs="Arial"/>
                <w:bCs/>
                <w:highlight w:val="yellow"/>
              </w:rPr>
              <w:t>Mission Score Booster</w:t>
            </w:r>
          </w:p>
          <w:p w14:paraId="786586AA" w14:textId="6EB16F36" w:rsidR="001A0130" w:rsidRDefault="001A0130" w:rsidP="001A0130">
            <w:pPr>
              <w:pStyle w:val="ListParagraph"/>
              <w:numPr>
                <w:ilvl w:val="0"/>
                <w:numId w:val="98"/>
              </w:numPr>
              <w:spacing w:before="120" w:after="120"/>
              <w:rPr>
                <w:rFonts w:eastAsia="Calibri" w:cs="Arial"/>
                <w:bCs/>
                <w:highlight w:val="yellow"/>
              </w:rPr>
            </w:pPr>
            <w:r>
              <w:rPr>
                <w:rFonts w:eastAsia="Calibri" w:cs="Arial"/>
                <w:bCs/>
                <w:highlight w:val="yellow"/>
              </w:rPr>
              <w:t xml:space="preserve">Data Visualization – Quiz </w:t>
            </w:r>
            <w:r w:rsidR="00DA7A68">
              <w:rPr>
                <w:rFonts w:eastAsia="Calibri" w:cs="Arial"/>
                <w:bCs/>
                <w:highlight w:val="yellow"/>
              </w:rPr>
              <w:t>Mission Score Booster</w:t>
            </w:r>
          </w:p>
          <w:p w14:paraId="69EC1E11" w14:textId="441C4926" w:rsidR="001A0130" w:rsidRDefault="001A0130" w:rsidP="001A0130">
            <w:pPr>
              <w:pStyle w:val="ListParagraph"/>
              <w:numPr>
                <w:ilvl w:val="0"/>
                <w:numId w:val="98"/>
              </w:numPr>
              <w:spacing w:before="120" w:after="120"/>
              <w:rPr>
                <w:rFonts w:eastAsia="Calibri" w:cs="Arial"/>
                <w:bCs/>
                <w:highlight w:val="yellow"/>
              </w:rPr>
            </w:pPr>
            <w:r>
              <w:rPr>
                <w:rFonts w:eastAsia="Calibri" w:cs="Arial"/>
                <w:bCs/>
                <w:highlight w:val="yellow"/>
              </w:rPr>
              <w:t xml:space="preserve">Data Visualization – Quiz </w:t>
            </w:r>
            <w:r w:rsidR="00DA7A68">
              <w:rPr>
                <w:rFonts w:eastAsia="Calibri" w:cs="Arial"/>
                <w:bCs/>
                <w:highlight w:val="yellow"/>
              </w:rPr>
              <w:t>Mission Score Booster</w:t>
            </w:r>
          </w:p>
          <w:p w14:paraId="224A6B30" w14:textId="77777777" w:rsidR="001A0130" w:rsidRPr="00EF5701" w:rsidRDefault="001A0130" w:rsidP="006319C3">
            <w:pPr>
              <w:pStyle w:val="ListParagraph"/>
              <w:spacing w:before="120" w:after="120"/>
              <w:rPr>
                <w:rFonts w:eastAsia="Calibri" w:cs="Arial"/>
                <w:bCs/>
                <w:highlight w:val="yellow"/>
              </w:rPr>
            </w:pPr>
          </w:p>
          <w:p w14:paraId="1BFED154" w14:textId="77777777" w:rsidR="001A0130" w:rsidRPr="00F130B5" w:rsidRDefault="001A0130" w:rsidP="001A0130">
            <w:pPr>
              <w:pStyle w:val="ListParagraph"/>
              <w:numPr>
                <w:ilvl w:val="0"/>
                <w:numId w:val="98"/>
              </w:numPr>
              <w:spacing w:before="120" w:after="120"/>
              <w:rPr>
                <w:rFonts w:eastAsia="Calibri" w:cs="Arial"/>
                <w:bCs/>
                <w:highlight w:val="red"/>
              </w:rPr>
            </w:pPr>
            <w:r>
              <w:rPr>
                <w:rFonts w:eastAsia="Calibri" w:cs="Arial"/>
                <w:bCs/>
                <w:highlight w:val="red"/>
              </w:rPr>
              <w:t>Module Recap</w:t>
            </w:r>
            <w:r w:rsidRPr="00F130B5">
              <w:rPr>
                <w:rFonts w:eastAsia="Calibri" w:cs="Arial"/>
                <w:bCs/>
                <w:highlight w:val="red"/>
              </w:rPr>
              <w:t xml:space="preserve">– </w:t>
            </w:r>
            <w:r w:rsidRPr="00F130B5">
              <w:rPr>
                <w:rFonts w:cs="Arial"/>
                <w:highlight w:val="red"/>
              </w:rPr>
              <w:t xml:space="preserve">Interactive Lesson </w:t>
            </w:r>
            <w:r>
              <w:rPr>
                <w:rFonts w:cs="Arial"/>
                <w:highlight w:val="red"/>
              </w:rPr>
              <w:t>M</w:t>
            </w:r>
            <w:r w:rsidRPr="00F130B5">
              <w:rPr>
                <w:rFonts w:cs="Arial"/>
                <w:highlight w:val="red"/>
              </w:rPr>
              <w:t>ission</w:t>
            </w:r>
          </w:p>
          <w:p w14:paraId="19B14288" w14:textId="77777777" w:rsidR="001A0130" w:rsidRDefault="001A0130" w:rsidP="006319C3">
            <w:pPr>
              <w:spacing w:before="120" w:after="120"/>
              <w:rPr>
                <w:rFonts w:eastAsia="Calibri" w:cs="Arial"/>
                <w:bCs/>
                <w:highlight w:val="red"/>
              </w:rPr>
            </w:pPr>
          </w:p>
          <w:p w14:paraId="40522C08" w14:textId="05738E17" w:rsidR="001A0130" w:rsidRPr="00EF5701" w:rsidRDefault="001A0130" w:rsidP="001A0130">
            <w:pPr>
              <w:pStyle w:val="ListParagraph"/>
              <w:numPr>
                <w:ilvl w:val="0"/>
                <w:numId w:val="98"/>
              </w:numPr>
              <w:spacing w:before="120" w:after="120"/>
              <w:rPr>
                <w:rFonts w:eastAsia="Calibri" w:cs="Arial"/>
                <w:bCs/>
                <w:highlight w:val="cyan"/>
              </w:rPr>
            </w:pPr>
            <w:r w:rsidRPr="00EF5701">
              <w:rPr>
                <w:rFonts w:eastAsia="Calibri" w:cs="Arial"/>
                <w:bCs/>
                <w:highlight w:val="cyan"/>
              </w:rPr>
              <w:t>Breast Cancer Campaign!</w:t>
            </w:r>
            <w:r>
              <w:rPr>
                <w:rFonts w:eastAsia="Calibri" w:cs="Arial"/>
                <w:bCs/>
                <w:highlight w:val="cyan"/>
              </w:rPr>
              <w:t xml:space="preserve"> </w:t>
            </w:r>
            <w:r w:rsidRPr="00FE325E">
              <w:rPr>
                <w:rFonts w:eastAsia="Calibri" w:cs="Arial"/>
                <w:bCs/>
                <w:highlight w:val="magenta"/>
              </w:rPr>
              <w:t>Part 1</w:t>
            </w:r>
            <w:r w:rsidRPr="00EF5701">
              <w:rPr>
                <w:rFonts w:eastAsia="Calibri" w:cs="Arial"/>
                <w:bCs/>
                <w:highlight w:val="cyan"/>
              </w:rPr>
              <w:t xml:space="preserve"> –</w:t>
            </w:r>
            <w:del w:id="73" w:author="RoboGarden Team" w:date="2020-02-07T12:17:00Z">
              <w:r w:rsidRPr="00EF5701" w:rsidDel="00E263E1">
                <w:rPr>
                  <w:rFonts w:eastAsia="Calibri" w:cs="Arial"/>
                  <w:bCs/>
                  <w:highlight w:val="cyan"/>
                </w:rPr>
                <w:delText xml:space="preserve">Through </w:delText>
              </w:r>
            </w:del>
            <w:ins w:id="74" w:author="RoboGarden Team" w:date="2020-02-07T12:17:00Z">
              <w:r w:rsidR="00E263E1">
                <w:rPr>
                  <w:rFonts w:eastAsia="Calibri" w:cs="Arial"/>
                  <w:bCs/>
                  <w:highlight w:val="cyan"/>
                </w:rPr>
                <w:t>Accumulative</w:t>
              </w:r>
              <w:r w:rsidR="00E263E1" w:rsidRPr="00EF5701">
                <w:rPr>
                  <w:rFonts w:eastAsia="Calibri" w:cs="Arial"/>
                  <w:bCs/>
                  <w:highlight w:val="cyan"/>
                </w:rPr>
                <w:t xml:space="preserve"> </w:t>
              </w:r>
            </w:ins>
            <w:r w:rsidRPr="00EF5701">
              <w:rPr>
                <w:rFonts w:eastAsia="Calibri" w:cs="Arial"/>
                <w:bCs/>
                <w:highlight w:val="cyan"/>
              </w:rPr>
              <w:t>Project Mission</w:t>
            </w:r>
          </w:p>
          <w:p w14:paraId="2B6FF378" w14:textId="77777777" w:rsidR="001A0130" w:rsidRPr="00EF5701" w:rsidRDefault="001A0130" w:rsidP="001A0130">
            <w:pPr>
              <w:pStyle w:val="ListParagraph"/>
              <w:numPr>
                <w:ilvl w:val="0"/>
                <w:numId w:val="98"/>
              </w:numPr>
              <w:spacing w:before="120" w:after="120"/>
              <w:rPr>
                <w:rFonts w:eastAsia="Calibri" w:cs="Arial"/>
                <w:bCs/>
                <w:highlight w:val="cyan"/>
              </w:rPr>
            </w:pPr>
            <w:r w:rsidRPr="00EF5701">
              <w:rPr>
                <w:rFonts w:eastAsia="Calibri" w:cs="Arial"/>
                <w:bCs/>
                <w:highlight w:val="cyan"/>
              </w:rPr>
              <w:lastRenderedPageBreak/>
              <w:t>Chocolate! – Mini-project Mission</w:t>
            </w:r>
          </w:p>
          <w:p w14:paraId="00DBFDCB" w14:textId="77777777" w:rsidR="001A0130" w:rsidRPr="00EF5701" w:rsidRDefault="001A0130" w:rsidP="001A0130">
            <w:pPr>
              <w:pStyle w:val="ListParagraph"/>
              <w:numPr>
                <w:ilvl w:val="0"/>
                <w:numId w:val="98"/>
              </w:numPr>
              <w:spacing w:before="120" w:after="120"/>
              <w:rPr>
                <w:rFonts w:eastAsia="Calibri" w:cs="Arial"/>
                <w:bCs/>
                <w:highlight w:val="cyan"/>
              </w:rPr>
            </w:pPr>
            <w:r w:rsidRPr="00EF5701">
              <w:rPr>
                <w:rFonts w:eastAsia="Calibri" w:cs="Arial"/>
                <w:bCs/>
                <w:highlight w:val="cyan"/>
              </w:rPr>
              <w:t>Football! – Mini project Mission</w:t>
            </w:r>
          </w:p>
        </w:tc>
      </w:tr>
      <w:tr w:rsidR="001A0130" w:rsidRPr="00D56E0F" w14:paraId="4F0086D9" w14:textId="77777777" w:rsidTr="006319C3">
        <w:trPr>
          <w:cantSplit/>
          <w:trHeight w:val="537"/>
          <w:jc w:val="center"/>
        </w:trPr>
        <w:tc>
          <w:tcPr>
            <w:tcW w:w="1271" w:type="dxa"/>
            <w:tcBorders>
              <w:top w:val="single" w:sz="4" w:space="0" w:color="auto"/>
              <w:left w:val="single" w:sz="4" w:space="0" w:color="auto"/>
              <w:bottom w:val="single" w:sz="4" w:space="0" w:color="auto"/>
              <w:right w:val="single" w:sz="4" w:space="0" w:color="auto"/>
            </w:tcBorders>
            <w:shd w:val="clear" w:color="auto" w:fill="FFFFFF"/>
            <w:vAlign w:val="center"/>
          </w:tcPr>
          <w:p w14:paraId="36F6A5BF" w14:textId="77777777" w:rsidR="001A0130" w:rsidRPr="008B5F45" w:rsidRDefault="001A0130" w:rsidP="006319C3">
            <w:pPr>
              <w:spacing w:before="120" w:after="120"/>
              <w:jc w:val="center"/>
            </w:pPr>
            <w:r>
              <w:lastRenderedPageBreak/>
              <w:t>Module 2</w:t>
            </w:r>
            <w:r>
              <w:br/>
            </w:r>
            <w:r w:rsidRPr="00AB20EA">
              <w:rPr>
                <w:highlight w:val="yellow"/>
              </w:rPr>
              <w:t>(</w:t>
            </w:r>
            <w:r>
              <w:rPr>
                <w:highlight w:val="yellow"/>
              </w:rPr>
              <w:t>1 week</w:t>
            </w:r>
            <w:r w:rsidRPr="00AB20EA">
              <w:rPr>
                <w:highlight w:val="yellow"/>
              </w:rPr>
              <w:t>)</w:t>
            </w:r>
          </w:p>
        </w:tc>
        <w:tc>
          <w:tcPr>
            <w:tcW w:w="2126" w:type="dxa"/>
            <w:tcBorders>
              <w:top w:val="single" w:sz="4" w:space="0" w:color="auto"/>
              <w:left w:val="single" w:sz="4" w:space="0" w:color="auto"/>
              <w:bottom w:val="single" w:sz="4" w:space="0" w:color="auto"/>
              <w:right w:val="single" w:sz="4" w:space="0" w:color="auto"/>
            </w:tcBorders>
            <w:shd w:val="clear" w:color="auto" w:fill="FFFFFF"/>
            <w:vAlign w:val="center"/>
          </w:tcPr>
          <w:p w14:paraId="2F416A57" w14:textId="77777777" w:rsidR="001A0130" w:rsidRPr="001F1519" w:rsidRDefault="001A0130" w:rsidP="006319C3">
            <w:pPr>
              <w:spacing w:before="120" w:after="120"/>
              <w:jc w:val="center"/>
            </w:pPr>
            <w:r>
              <w:rPr>
                <w:rFonts w:cs="Arial"/>
              </w:rPr>
              <w:t>Classification</w:t>
            </w:r>
          </w:p>
        </w:tc>
        <w:tc>
          <w:tcPr>
            <w:tcW w:w="5953" w:type="dxa"/>
            <w:tcBorders>
              <w:top w:val="single" w:sz="4" w:space="0" w:color="auto"/>
              <w:left w:val="single" w:sz="4" w:space="0" w:color="auto"/>
              <w:bottom w:val="single" w:sz="4" w:space="0" w:color="auto"/>
              <w:right w:val="single" w:sz="4" w:space="0" w:color="auto"/>
            </w:tcBorders>
            <w:shd w:val="clear" w:color="auto" w:fill="FFFFFF"/>
          </w:tcPr>
          <w:p w14:paraId="7B995495" w14:textId="77777777" w:rsidR="001A0130" w:rsidRPr="00EF5701" w:rsidRDefault="001A0130" w:rsidP="001A0130">
            <w:pPr>
              <w:pStyle w:val="ListParagraph"/>
              <w:numPr>
                <w:ilvl w:val="0"/>
                <w:numId w:val="98"/>
              </w:numPr>
              <w:spacing w:before="120" w:after="120"/>
              <w:rPr>
                <w:rFonts w:eastAsia="Calibri" w:cs="Arial"/>
                <w:bCs/>
                <w:highlight w:val="red"/>
              </w:rPr>
            </w:pPr>
            <w:r w:rsidRPr="00F130B5">
              <w:rPr>
                <w:rFonts w:eastAsia="Calibri" w:cs="Arial"/>
                <w:bCs/>
                <w:highlight w:val="red"/>
              </w:rPr>
              <w:t xml:space="preserve">Module Overview – </w:t>
            </w:r>
            <w:r w:rsidRPr="00F130B5">
              <w:rPr>
                <w:rFonts w:cs="Arial"/>
                <w:highlight w:val="red"/>
              </w:rPr>
              <w:t xml:space="preserve">Interactive Lesson </w:t>
            </w:r>
            <w:r>
              <w:rPr>
                <w:rFonts w:cs="Arial"/>
                <w:highlight w:val="red"/>
              </w:rPr>
              <w:t>M</w:t>
            </w:r>
            <w:r w:rsidRPr="00F130B5">
              <w:rPr>
                <w:rFonts w:cs="Arial"/>
                <w:highlight w:val="red"/>
              </w:rPr>
              <w:t>ission</w:t>
            </w:r>
          </w:p>
          <w:p w14:paraId="444ED52F" w14:textId="77777777" w:rsidR="001A0130" w:rsidRDefault="001A0130" w:rsidP="006319C3">
            <w:pPr>
              <w:pStyle w:val="ListParagraph"/>
              <w:spacing w:before="120" w:after="120"/>
              <w:rPr>
                <w:rFonts w:eastAsia="Calibri" w:cs="Arial"/>
                <w:bCs/>
                <w:highlight w:val="red"/>
              </w:rPr>
            </w:pPr>
          </w:p>
          <w:p w14:paraId="1F554C0F" w14:textId="77777777" w:rsidR="001A0130" w:rsidRPr="00B97461" w:rsidRDefault="001A0130" w:rsidP="001A0130">
            <w:pPr>
              <w:pStyle w:val="ListParagraph"/>
              <w:numPr>
                <w:ilvl w:val="0"/>
                <w:numId w:val="98"/>
              </w:numPr>
              <w:spacing w:before="120" w:after="120"/>
              <w:rPr>
                <w:rFonts w:eastAsia="Calibri" w:cs="Arial"/>
                <w:bCs/>
                <w:highlight w:val="green"/>
              </w:rPr>
            </w:pPr>
            <w:r w:rsidRPr="00B97461">
              <w:rPr>
                <w:rFonts w:eastAsia="Calibri" w:cs="Arial"/>
                <w:bCs/>
                <w:highlight w:val="green"/>
              </w:rPr>
              <w:t>Introduction to Classification – Interactive Lesson Mission</w:t>
            </w:r>
          </w:p>
          <w:p w14:paraId="2653A914" w14:textId="77777777" w:rsidR="001A0130" w:rsidRDefault="001A0130" w:rsidP="001A0130">
            <w:pPr>
              <w:pStyle w:val="ListParagraph"/>
              <w:numPr>
                <w:ilvl w:val="0"/>
                <w:numId w:val="98"/>
              </w:numPr>
              <w:spacing w:before="120" w:after="120"/>
              <w:rPr>
                <w:rFonts w:eastAsia="Calibri" w:cs="Arial"/>
                <w:bCs/>
                <w:highlight w:val="yellow"/>
              </w:rPr>
            </w:pPr>
            <w:r>
              <w:rPr>
                <w:rFonts w:eastAsia="Calibri" w:cs="Arial"/>
                <w:bCs/>
                <w:highlight w:val="yellow"/>
              </w:rPr>
              <w:t>Classifying Iris using Logistic Regression – Editor Mission</w:t>
            </w:r>
          </w:p>
          <w:p w14:paraId="728A1EA2" w14:textId="77777777" w:rsidR="001A0130" w:rsidRDefault="001A0130" w:rsidP="001A0130">
            <w:pPr>
              <w:pStyle w:val="ListParagraph"/>
              <w:numPr>
                <w:ilvl w:val="0"/>
                <w:numId w:val="98"/>
              </w:numPr>
              <w:spacing w:before="120" w:after="120"/>
              <w:rPr>
                <w:rFonts w:eastAsia="Calibri" w:cs="Arial"/>
                <w:bCs/>
                <w:highlight w:val="yellow"/>
              </w:rPr>
            </w:pPr>
            <w:r>
              <w:rPr>
                <w:rFonts w:eastAsia="Calibri" w:cs="Arial"/>
                <w:bCs/>
                <w:highlight w:val="yellow"/>
              </w:rPr>
              <w:t>Classifying Mushrooms using Logistic Regression – Editor Mission</w:t>
            </w:r>
          </w:p>
          <w:p w14:paraId="37C619CC" w14:textId="798940A2" w:rsidR="001A0130" w:rsidRDefault="001A0130" w:rsidP="001A0130">
            <w:pPr>
              <w:pStyle w:val="ListParagraph"/>
              <w:numPr>
                <w:ilvl w:val="0"/>
                <w:numId w:val="98"/>
              </w:numPr>
              <w:spacing w:before="120" w:after="120"/>
              <w:rPr>
                <w:rFonts w:eastAsia="Calibri" w:cs="Arial"/>
                <w:bCs/>
                <w:highlight w:val="yellow"/>
              </w:rPr>
            </w:pPr>
            <w:r>
              <w:rPr>
                <w:rFonts w:eastAsia="Calibri" w:cs="Arial"/>
                <w:bCs/>
                <w:highlight w:val="yellow"/>
              </w:rPr>
              <w:t xml:space="preserve">Classifying Iris using Logistic Regression – Editor </w:t>
            </w:r>
            <w:r w:rsidR="00DA7A68">
              <w:rPr>
                <w:rFonts w:eastAsia="Calibri" w:cs="Arial"/>
                <w:bCs/>
                <w:highlight w:val="yellow"/>
              </w:rPr>
              <w:t xml:space="preserve">Mission Score </w:t>
            </w:r>
            <w:r>
              <w:rPr>
                <w:rFonts w:eastAsia="Calibri" w:cs="Arial"/>
                <w:bCs/>
                <w:highlight w:val="yellow"/>
              </w:rPr>
              <w:t xml:space="preserve">Booster </w:t>
            </w:r>
          </w:p>
          <w:p w14:paraId="45D88525" w14:textId="19027F16" w:rsidR="001A0130" w:rsidRDefault="001A0130" w:rsidP="001A0130">
            <w:pPr>
              <w:pStyle w:val="ListParagraph"/>
              <w:numPr>
                <w:ilvl w:val="0"/>
                <w:numId w:val="98"/>
              </w:numPr>
              <w:spacing w:before="120" w:after="120"/>
              <w:rPr>
                <w:rFonts w:eastAsia="Calibri" w:cs="Arial"/>
                <w:bCs/>
                <w:highlight w:val="yellow"/>
              </w:rPr>
            </w:pPr>
            <w:r>
              <w:rPr>
                <w:rFonts w:eastAsia="Calibri" w:cs="Arial"/>
                <w:bCs/>
                <w:highlight w:val="yellow"/>
              </w:rPr>
              <w:t>Classifying Mushrooms using Logistic Regression – Editor</w:t>
            </w:r>
            <w:r w:rsidR="00DA7A68">
              <w:rPr>
                <w:rFonts w:eastAsia="Calibri" w:cs="Arial"/>
                <w:bCs/>
                <w:highlight w:val="yellow"/>
              </w:rPr>
              <w:t xml:space="preserve"> Mission Score Booster</w:t>
            </w:r>
          </w:p>
          <w:p w14:paraId="1E78B4B6" w14:textId="77777777" w:rsidR="001A0130" w:rsidRDefault="001A0130" w:rsidP="001A0130">
            <w:pPr>
              <w:pStyle w:val="ListParagraph"/>
              <w:numPr>
                <w:ilvl w:val="0"/>
                <w:numId w:val="98"/>
              </w:numPr>
              <w:spacing w:before="120" w:after="120"/>
              <w:rPr>
                <w:rFonts w:eastAsia="Calibri" w:cs="Arial"/>
                <w:bCs/>
                <w:highlight w:val="yellow"/>
              </w:rPr>
            </w:pPr>
            <w:r>
              <w:rPr>
                <w:rFonts w:eastAsia="Calibri" w:cs="Arial"/>
                <w:bCs/>
                <w:highlight w:val="yellow"/>
              </w:rPr>
              <w:t>Introduction to Classification – Quiz Mission</w:t>
            </w:r>
          </w:p>
          <w:p w14:paraId="17B95C8C" w14:textId="57FA1B56" w:rsidR="001A0130" w:rsidRDefault="001A0130" w:rsidP="001A0130">
            <w:pPr>
              <w:pStyle w:val="ListParagraph"/>
              <w:numPr>
                <w:ilvl w:val="0"/>
                <w:numId w:val="98"/>
              </w:numPr>
              <w:spacing w:before="120" w:after="120"/>
              <w:rPr>
                <w:rFonts w:eastAsia="Calibri" w:cs="Arial"/>
                <w:bCs/>
                <w:highlight w:val="yellow"/>
              </w:rPr>
            </w:pPr>
            <w:r>
              <w:rPr>
                <w:rFonts w:eastAsia="Calibri" w:cs="Arial"/>
                <w:bCs/>
                <w:highlight w:val="yellow"/>
              </w:rPr>
              <w:t xml:space="preserve">Introduction to Classification – Quiz </w:t>
            </w:r>
            <w:r w:rsidR="00DA7A68">
              <w:rPr>
                <w:rFonts w:eastAsia="Calibri" w:cs="Arial"/>
                <w:bCs/>
                <w:highlight w:val="yellow"/>
              </w:rPr>
              <w:t>Mission Score Booster</w:t>
            </w:r>
          </w:p>
          <w:p w14:paraId="3D2023B4" w14:textId="77777777" w:rsidR="001A0130" w:rsidRPr="00DD7C57" w:rsidRDefault="001A0130" w:rsidP="006319C3">
            <w:pPr>
              <w:pStyle w:val="ListParagraph"/>
              <w:spacing w:before="120" w:after="120"/>
              <w:rPr>
                <w:rFonts w:eastAsia="Calibri" w:cs="Arial"/>
                <w:bCs/>
                <w:highlight w:val="yellow"/>
              </w:rPr>
            </w:pPr>
          </w:p>
          <w:p w14:paraId="150676C0" w14:textId="77777777" w:rsidR="001A0130" w:rsidRPr="00B97461" w:rsidRDefault="001A0130" w:rsidP="001A0130">
            <w:pPr>
              <w:pStyle w:val="ListParagraph"/>
              <w:numPr>
                <w:ilvl w:val="0"/>
                <w:numId w:val="98"/>
              </w:numPr>
              <w:spacing w:before="120" w:after="120"/>
              <w:rPr>
                <w:rFonts w:eastAsia="Calibri" w:cs="Arial"/>
                <w:bCs/>
                <w:highlight w:val="green"/>
              </w:rPr>
            </w:pPr>
            <w:r w:rsidRPr="00B97461">
              <w:rPr>
                <w:rFonts w:eastAsia="Calibri" w:cs="Arial"/>
                <w:bCs/>
                <w:highlight w:val="green"/>
              </w:rPr>
              <w:t>K-Nearest Neighbors Classification – Interactive Lesson Mission</w:t>
            </w:r>
          </w:p>
          <w:p w14:paraId="34066CBB" w14:textId="77777777" w:rsidR="001A0130" w:rsidRDefault="001A0130" w:rsidP="001A0130">
            <w:pPr>
              <w:pStyle w:val="ListParagraph"/>
              <w:numPr>
                <w:ilvl w:val="0"/>
                <w:numId w:val="98"/>
              </w:numPr>
              <w:spacing w:before="120" w:after="120"/>
              <w:rPr>
                <w:rFonts w:eastAsia="Calibri" w:cs="Arial"/>
                <w:bCs/>
                <w:highlight w:val="yellow"/>
              </w:rPr>
            </w:pPr>
            <w:r>
              <w:rPr>
                <w:rFonts w:eastAsia="Calibri" w:cs="Arial"/>
                <w:bCs/>
                <w:highlight w:val="yellow"/>
              </w:rPr>
              <w:t>Classifying Iris using KNN – Editor Mission</w:t>
            </w:r>
          </w:p>
          <w:p w14:paraId="7586189F" w14:textId="77777777" w:rsidR="001A0130" w:rsidRDefault="001A0130" w:rsidP="001A0130">
            <w:pPr>
              <w:pStyle w:val="ListParagraph"/>
              <w:numPr>
                <w:ilvl w:val="0"/>
                <w:numId w:val="98"/>
              </w:numPr>
              <w:spacing w:before="120" w:after="120"/>
              <w:rPr>
                <w:rFonts w:eastAsia="Calibri" w:cs="Arial"/>
                <w:bCs/>
                <w:highlight w:val="yellow"/>
              </w:rPr>
            </w:pPr>
            <w:r>
              <w:rPr>
                <w:rFonts w:eastAsia="Calibri" w:cs="Arial"/>
                <w:bCs/>
                <w:highlight w:val="yellow"/>
              </w:rPr>
              <w:t>Classifying Mushrooms using KNN – Editor Mission</w:t>
            </w:r>
          </w:p>
          <w:p w14:paraId="346B9209" w14:textId="176566D4" w:rsidR="001A0130" w:rsidRDefault="001A0130" w:rsidP="001A0130">
            <w:pPr>
              <w:pStyle w:val="ListParagraph"/>
              <w:numPr>
                <w:ilvl w:val="0"/>
                <w:numId w:val="98"/>
              </w:numPr>
              <w:spacing w:before="120" w:after="120"/>
              <w:rPr>
                <w:rFonts w:eastAsia="Calibri" w:cs="Arial"/>
                <w:bCs/>
                <w:highlight w:val="yellow"/>
              </w:rPr>
            </w:pPr>
            <w:r>
              <w:rPr>
                <w:rFonts w:eastAsia="Calibri" w:cs="Arial"/>
                <w:bCs/>
                <w:highlight w:val="yellow"/>
              </w:rPr>
              <w:t xml:space="preserve">Classifying Iris using KNN – Editor </w:t>
            </w:r>
            <w:r w:rsidR="00D720E2">
              <w:rPr>
                <w:rFonts w:eastAsia="Calibri" w:cs="Arial"/>
                <w:bCs/>
                <w:highlight w:val="yellow"/>
              </w:rPr>
              <w:t xml:space="preserve">Mission Score </w:t>
            </w:r>
            <w:r>
              <w:rPr>
                <w:rFonts w:eastAsia="Calibri" w:cs="Arial"/>
                <w:bCs/>
                <w:highlight w:val="yellow"/>
              </w:rPr>
              <w:t>Booster</w:t>
            </w:r>
          </w:p>
          <w:p w14:paraId="1DCE29EE" w14:textId="44B35E6E" w:rsidR="001A0130" w:rsidRDefault="001A0130" w:rsidP="001A0130">
            <w:pPr>
              <w:pStyle w:val="ListParagraph"/>
              <w:numPr>
                <w:ilvl w:val="0"/>
                <w:numId w:val="98"/>
              </w:numPr>
              <w:spacing w:before="120" w:after="120"/>
              <w:rPr>
                <w:rFonts w:eastAsia="Calibri" w:cs="Arial"/>
                <w:bCs/>
                <w:highlight w:val="yellow"/>
              </w:rPr>
            </w:pPr>
            <w:r>
              <w:rPr>
                <w:rFonts w:eastAsia="Calibri" w:cs="Arial"/>
                <w:bCs/>
                <w:highlight w:val="yellow"/>
              </w:rPr>
              <w:t xml:space="preserve">Classifying Mushrooms using KNN – Editor </w:t>
            </w:r>
            <w:r w:rsidR="00D720E2">
              <w:rPr>
                <w:rFonts w:eastAsia="Calibri" w:cs="Arial"/>
                <w:bCs/>
                <w:highlight w:val="yellow"/>
              </w:rPr>
              <w:t>Mission Score Booster</w:t>
            </w:r>
          </w:p>
          <w:p w14:paraId="092B4DF4" w14:textId="77777777" w:rsidR="001A0130" w:rsidRDefault="001A0130" w:rsidP="001A0130">
            <w:pPr>
              <w:pStyle w:val="ListParagraph"/>
              <w:numPr>
                <w:ilvl w:val="0"/>
                <w:numId w:val="98"/>
              </w:numPr>
              <w:spacing w:before="120" w:after="120"/>
              <w:rPr>
                <w:rFonts w:eastAsia="Calibri" w:cs="Arial"/>
                <w:bCs/>
                <w:highlight w:val="yellow"/>
              </w:rPr>
            </w:pPr>
            <w:r>
              <w:rPr>
                <w:rFonts w:eastAsia="Calibri" w:cs="Arial"/>
                <w:bCs/>
                <w:highlight w:val="yellow"/>
              </w:rPr>
              <w:t>K-Nearest Neighbors using KNN – Quiz Mission</w:t>
            </w:r>
          </w:p>
          <w:p w14:paraId="5D5A4FD9" w14:textId="2098D1AD" w:rsidR="001A0130" w:rsidRDefault="001A0130" w:rsidP="001A0130">
            <w:pPr>
              <w:pStyle w:val="ListParagraph"/>
              <w:numPr>
                <w:ilvl w:val="0"/>
                <w:numId w:val="98"/>
              </w:numPr>
              <w:spacing w:before="120" w:after="120"/>
              <w:rPr>
                <w:rFonts w:eastAsia="Calibri" w:cs="Arial"/>
                <w:bCs/>
                <w:highlight w:val="yellow"/>
              </w:rPr>
            </w:pPr>
            <w:r>
              <w:rPr>
                <w:rFonts w:eastAsia="Calibri" w:cs="Arial"/>
                <w:bCs/>
                <w:highlight w:val="yellow"/>
              </w:rPr>
              <w:t xml:space="preserve">K- Nearest Neighbors using KNN – Quiz </w:t>
            </w:r>
            <w:r w:rsidR="00D720E2">
              <w:rPr>
                <w:rFonts w:eastAsia="Calibri" w:cs="Arial"/>
                <w:bCs/>
                <w:highlight w:val="yellow"/>
              </w:rPr>
              <w:t>Mission Score Booster</w:t>
            </w:r>
          </w:p>
          <w:p w14:paraId="6CB6193D" w14:textId="77777777" w:rsidR="001A0130" w:rsidRDefault="001A0130" w:rsidP="006319C3">
            <w:pPr>
              <w:spacing w:before="120" w:after="120"/>
              <w:rPr>
                <w:rFonts w:eastAsia="Calibri" w:cs="Arial"/>
                <w:bCs/>
                <w:highlight w:val="yellow"/>
              </w:rPr>
            </w:pPr>
          </w:p>
          <w:p w14:paraId="20F31819" w14:textId="77777777" w:rsidR="001A0130" w:rsidRPr="00B97461" w:rsidRDefault="001A0130" w:rsidP="001A0130">
            <w:pPr>
              <w:pStyle w:val="ListParagraph"/>
              <w:numPr>
                <w:ilvl w:val="0"/>
                <w:numId w:val="98"/>
              </w:numPr>
              <w:spacing w:before="120" w:after="120"/>
              <w:rPr>
                <w:rFonts w:eastAsia="Calibri" w:cs="Arial"/>
                <w:bCs/>
                <w:highlight w:val="green"/>
              </w:rPr>
            </w:pPr>
            <w:r w:rsidRPr="00B97461">
              <w:rPr>
                <w:rFonts w:eastAsia="Calibri" w:cs="Arial"/>
                <w:bCs/>
                <w:highlight w:val="green"/>
              </w:rPr>
              <w:t>Support Vector Machine for Classification – Interactive Lesson Mission</w:t>
            </w:r>
          </w:p>
          <w:p w14:paraId="28F02FF4" w14:textId="77777777" w:rsidR="001A0130" w:rsidRPr="00DD7C57" w:rsidRDefault="001A0130" w:rsidP="001A0130">
            <w:pPr>
              <w:pStyle w:val="ListParagraph"/>
              <w:numPr>
                <w:ilvl w:val="0"/>
                <w:numId w:val="98"/>
              </w:numPr>
              <w:spacing w:before="120" w:after="120"/>
              <w:rPr>
                <w:rFonts w:eastAsia="Calibri" w:cs="Arial"/>
                <w:bCs/>
                <w:highlight w:val="yellow"/>
              </w:rPr>
            </w:pPr>
            <w:r>
              <w:rPr>
                <w:rFonts w:eastAsia="Calibri" w:cs="Arial"/>
                <w:bCs/>
                <w:highlight w:val="yellow"/>
              </w:rPr>
              <w:t>Classifying Iris using SVMs – Editor Mission</w:t>
            </w:r>
          </w:p>
          <w:p w14:paraId="216C7850" w14:textId="77777777" w:rsidR="001A0130" w:rsidRDefault="001A0130" w:rsidP="001A0130">
            <w:pPr>
              <w:pStyle w:val="ListParagraph"/>
              <w:numPr>
                <w:ilvl w:val="0"/>
                <w:numId w:val="98"/>
              </w:numPr>
              <w:spacing w:before="120" w:after="120"/>
              <w:rPr>
                <w:rFonts w:eastAsia="Calibri" w:cs="Arial"/>
                <w:bCs/>
                <w:highlight w:val="yellow"/>
              </w:rPr>
            </w:pPr>
            <w:r>
              <w:rPr>
                <w:rFonts w:eastAsia="Calibri" w:cs="Arial"/>
                <w:bCs/>
                <w:highlight w:val="yellow"/>
              </w:rPr>
              <w:t>Classifying Mushrooms using SVMs – Editor Mission</w:t>
            </w:r>
          </w:p>
          <w:p w14:paraId="59505247" w14:textId="26839933" w:rsidR="001A0130" w:rsidRPr="00DD7C57" w:rsidRDefault="001A0130" w:rsidP="001A0130">
            <w:pPr>
              <w:pStyle w:val="ListParagraph"/>
              <w:numPr>
                <w:ilvl w:val="0"/>
                <w:numId w:val="98"/>
              </w:numPr>
              <w:spacing w:before="120" w:after="120"/>
              <w:rPr>
                <w:rFonts w:eastAsia="Calibri" w:cs="Arial"/>
                <w:bCs/>
                <w:highlight w:val="yellow"/>
              </w:rPr>
            </w:pPr>
            <w:r>
              <w:rPr>
                <w:rFonts w:eastAsia="Calibri" w:cs="Arial"/>
                <w:bCs/>
                <w:highlight w:val="yellow"/>
              </w:rPr>
              <w:t xml:space="preserve">Classifying Iris using SVMs – Editor </w:t>
            </w:r>
            <w:r w:rsidR="00D720E2">
              <w:rPr>
                <w:rFonts w:eastAsia="Calibri" w:cs="Arial"/>
                <w:bCs/>
                <w:highlight w:val="yellow"/>
              </w:rPr>
              <w:t xml:space="preserve">Mission Score </w:t>
            </w:r>
            <w:r>
              <w:rPr>
                <w:rFonts w:eastAsia="Calibri" w:cs="Arial"/>
                <w:bCs/>
                <w:highlight w:val="yellow"/>
              </w:rPr>
              <w:t>Booster Mission</w:t>
            </w:r>
          </w:p>
          <w:p w14:paraId="797156FD" w14:textId="2F53AB4A" w:rsidR="001A0130" w:rsidRDefault="001A0130" w:rsidP="001A0130">
            <w:pPr>
              <w:pStyle w:val="ListParagraph"/>
              <w:numPr>
                <w:ilvl w:val="0"/>
                <w:numId w:val="98"/>
              </w:numPr>
              <w:spacing w:before="120" w:after="120"/>
              <w:rPr>
                <w:rFonts w:eastAsia="Calibri" w:cs="Arial"/>
                <w:bCs/>
                <w:highlight w:val="yellow"/>
              </w:rPr>
            </w:pPr>
            <w:r>
              <w:rPr>
                <w:rFonts w:eastAsia="Calibri" w:cs="Arial"/>
                <w:bCs/>
                <w:highlight w:val="yellow"/>
              </w:rPr>
              <w:t xml:space="preserve">Classifying Mushrooms using SVMs – Editor </w:t>
            </w:r>
            <w:r w:rsidR="00D720E2">
              <w:rPr>
                <w:rFonts w:eastAsia="Calibri" w:cs="Arial"/>
                <w:bCs/>
                <w:highlight w:val="yellow"/>
              </w:rPr>
              <w:t xml:space="preserve">Mission Score </w:t>
            </w:r>
            <w:r>
              <w:rPr>
                <w:rFonts w:eastAsia="Calibri" w:cs="Arial"/>
                <w:bCs/>
                <w:highlight w:val="yellow"/>
              </w:rPr>
              <w:t>Booster Mission</w:t>
            </w:r>
          </w:p>
          <w:p w14:paraId="0C232904" w14:textId="77777777" w:rsidR="001A0130" w:rsidRDefault="001A0130" w:rsidP="001A0130">
            <w:pPr>
              <w:pStyle w:val="ListParagraph"/>
              <w:numPr>
                <w:ilvl w:val="0"/>
                <w:numId w:val="98"/>
              </w:numPr>
              <w:spacing w:before="120" w:after="120"/>
              <w:rPr>
                <w:rFonts w:eastAsia="Calibri" w:cs="Arial"/>
                <w:bCs/>
                <w:highlight w:val="yellow"/>
              </w:rPr>
            </w:pPr>
            <w:r>
              <w:rPr>
                <w:rFonts w:eastAsia="Calibri" w:cs="Arial"/>
                <w:bCs/>
                <w:highlight w:val="yellow"/>
              </w:rPr>
              <w:t>Support Vector Machine for Classification – Quiz Mission</w:t>
            </w:r>
          </w:p>
          <w:p w14:paraId="3BE930BB" w14:textId="246F3C61" w:rsidR="001A0130" w:rsidRDefault="001A0130" w:rsidP="001A0130">
            <w:pPr>
              <w:pStyle w:val="ListParagraph"/>
              <w:numPr>
                <w:ilvl w:val="0"/>
                <w:numId w:val="98"/>
              </w:numPr>
              <w:spacing w:before="120" w:after="120"/>
              <w:rPr>
                <w:rFonts w:eastAsia="Calibri" w:cs="Arial"/>
                <w:bCs/>
                <w:highlight w:val="yellow"/>
              </w:rPr>
            </w:pPr>
            <w:r>
              <w:rPr>
                <w:rFonts w:eastAsia="Calibri" w:cs="Arial"/>
                <w:bCs/>
                <w:highlight w:val="yellow"/>
              </w:rPr>
              <w:t xml:space="preserve">Support Vector Machine for Classification – Quiz </w:t>
            </w:r>
            <w:r w:rsidR="00D720E2">
              <w:rPr>
                <w:rFonts w:eastAsia="Calibri" w:cs="Arial"/>
                <w:bCs/>
                <w:highlight w:val="yellow"/>
              </w:rPr>
              <w:t xml:space="preserve">Mission Score Booster </w:t>
            </w:r>
          </w:p>
          <w:p w14:paraId="7BFF4B33" w14:textId="77777777" w:rsidR="001A0130" w:rsidRDefault="001A0130" w:rsidP="006319C3">
            <w:pPr>
              <w:pStyle w:val="ListParagraph"/>
              <w:spacing w:before="120" w:after="120"/>
              <w:rPr>
                <w:rFonts w:eastAsia="Calibri" w:cs="Arial"/>
                <w:bCs/>
                <w:highlight w:val="yellow"/>
              </w:rPr>
            </w:pPr>
          </w:p>
          <w:p w14:paraId="0BF4D87E" w14:textId="77777777" w:rsidR="001A0130" w:rsidRPr="00B97461" w:rsidRDefault="001A0130" w:rsidP="001A0130">
            <w:pPr>
              <w:pStyle w:val="ListParagraph"/>
              <w:numPr>
                <w:ilvl w:val="0"/>
                <w:numId w:val="98"/>
              </w:numPr>
              <w:spacing w:before="120" w:after="120"/>
              <w:rPr>
                <w:rFonts w:eastAsia="Calibri" w:cs="Arial"/>
                <w:bCs/>
                <w:highlight w:val="green"/>
              </w:rPr>
            </w:pPr>
            <w:r w:rsidRPr="00B97461">
              <w:rPr>
                <w:rFonts w:eastAsia="Calibri" w:cs="Arial"/>
                <w:bCs/>
                <w:highlight w:val="green"/>
              </w:rPr>
              <w:t>Tree-based Algorithms – Interactive Lesson Mission</w:t>
            </w:r>
          </w:p>
          <w:p w14:paraId="4B222214" w14:textId="77777777" w:rsidR="001A0130" w:rsidRPr="00FE325E" w:rsidRDefault="001A0130" w:rsidP="001A0130">
            <w:pPr>
              <w:pStyle w:val="ListParagraph"/>
              <w:numPr>
                <w:ilvl w:val="0"/>
                <w:numId w:val="98"/>
              </w:numPr>
              <w:spacing w:before="120" w:after="120"/>
              <w:rPr>
                <w:rFonts w:eastAsia="Calibri" w:cs="Arial"/>
                <w:bCs/>
                <w:highlight w:val="yellow"/>
              </w:rPr>
            </w:pPr>
            <w:r>
              <w:rPr>
                <w:rFonts w:eastAsia="Calibri" w:cs="Arial"/>
                <w:bCs/>
                <w:highlight w:val="yellow"/>
              </w:rPr>
              <w:t>Classifying Iris using Decision Trees – Editor Mission</w:t>
            </w:r>
          </w:p>
          <w:p w14:paraId="77823DF7" w14:textId="77777777" w:rsidR="001A0130" w:rsidRDefault="001A0130" w:rsidP="001A0130">
            <w:pPr>
              <w:pStyle w:val="ListParagraph"/>
              <w:numPr>
                <w:ilvl w:val="0"/>
                <w:numId w:val="98"/>
              </w:numPr>
              <w:spacing w:before="120" w:after="120"/>
              <w:rPr>
                <w:rFonts w:eastAsia="Calibri" w:cs="Arial"/>
                <w:bCs/>
                <w:highlight w:val="yellow"/>
              </w:rPr>
            </w:pPr>
            <w:r>
              <w:rPr>
                <w:rFonts w:eastAsia="Calibri" w:cs="Arial"/>
                <w:bCs/>
                <w:highlight w:val="yellow"/>
              </w:rPr>
              <w:lastRenderedPageBreak/>
              <w:t>Classifying Mushrooms using Random Forest – Editor Mission</w:t>
            </w:r>
          </w:p>
          <w:p w14:paraId="5A9031BA" w14:textId="38FC87B3" w:rsidR="001A0130" w:rsidRDefault="001A0130" w:rsidP="001A0130">
            <w:pPr>
              <w:pStyle w:val="ListParagraph"/>
              <w:numPr>
                <w:ilvl w:val="0"/>
                <w:numId w:val="98"/>
              </w:numPr>
              <w:spacing w:before="120" w:after="120"/>
              <w:rPr>
                <w:rFonts w:eastAsia="Calibri" w:cs="Arial"/>
                <w:bCs/>
                <w:highlight w:val="yellow"/>
              </w:rPr>
            </w:pPr>
            <w:r>
              <w:rPr>
                <w:rFonts w:eastAsia="Calibri" w:cs="Arial"/>
                <w:bCs/>
                <w:highlight w:val="yellow"/>
              </w:rPr>
              <w:t xml:space="preserve">Classifying Iris using Random Forest – Editor </w:t>
            </w:r>
            <w:r w:rsidR="00D720E2">
              <w:rPr>
                <w:rFonts w:eastAsia="Calibri" w:cs="Arial"/>
                <w:bCs/>
                <w:highlight w:val="yellow"/>
              </w:rPr>
              <w:t>Mission Score Booster</w:t>
            </w:r>
          </w:p>
          <w:p w14:paraId="68D0964B" w14:textId="0BF8EFD1" w:rsidR="001A0130" w:rsidRDefault="001A0130" w:rsidP="001A0130">
            <w:pPr>
              <w:pStyle w:val="ListParagraph"/>
              <w:numPr>
                <w:ilvl w:val="0"/>
                <w:numId w:val="98"/>
              </w:numPr>
              <w:spacing w:before="120" w:after="120"/>
              <w:rPr>
                <w:rFonts w:eastAsia="Calibri" w:cs="Arial"/>
                <w:bCs/>
                <w:highlight w:val="yellow"/>
              </w:rPr>
            </w:pPr>
            <w:r>
              <w:rPr>
                <w:rFonts w:eastAsia="Calibri" w:cs="Arial"/>
                <w:bCs/>
                <w:highlight w:val="yellow"/>
              </w:rPr>
              <w:t xml:space="preserve">Classifying Mushrooms using Decision Trees – Editor </w:t>
            </w:r>
            <w:r w:rsidR="00D720E2">
              <w:rPr>
                <w:rFonts w:eastAsia="Calibri" w:cs="Arial"/>
                <w:bCs/>
                <w:highlight w:val="yellow"/>
              </w:rPr>
              <w:t>Mission Score Booster</w:t>
            </w:r>
          </w:p>
          <w:p w14:paraId="2522A067" w14:textId="77777777" w:rsidR="001A0130" w:rsidRDefault="001A0130" w:rsidP="001A0130">
            <w:pPr>
              <w:pStyle w:val="ListParagraph"/>
              <w:numPr>
                <w:ilvl w:val="0"/>
                <w:numId w:val="98"/>
              </w:numPr>
              <w:spacing w:before="120" w:after="120"/>
              <w:rPr>
                <w:rFonts w:eastAsia="Calibri" w:cs="Arial"/>
                <w:bCs/>
                <w:highlight w:val="yellow"/>
              </w:rPr>
            </w:pPr>
            <w:r>
              <w:rPr>
                <w:rFonts w:eastAsia="Calibri" w:cs="Arial"/>
                <w:bCs/>
                <w:highlight w:val="yellow"/>
              </w:rPr>
              <w:t>Tree-based Algorithms – Quiz Mission</w:t>
            </w:r>
          </w:p>
          <w:p w14:paraId="3C704B23" w14:textId="29190BBA" w:rsidR="001A0130" w:rsidRPr="00DD7C57" w:rsidRDefault="001A0130" w:rsidP="001A0130">
            <w:pPr>
              <w:pStyle w:val="ListParagraph"/>
              <w:numPr>
                <w:ilvl w:val="0"/>
                <w:numId w:val="98"/>
              </w:numPr>
              <w:spacing w:before="120" w:after="120"/>
              <w:rPr>
                <w:rFonts w:eastAsia="Calibri" w:cs="Arial"/>
                <w:bCs/>
                <w:highlight w:val="yellow"/>
              </w:rPr>
            </w:pPr>
            <w:r>
              <w:rPr>
                <w:rFonts w:eastAsia="Calibri" w:cs="Arial"/>
                <w:bCs/>
                <w:highlight w:val="yellow"/>
              </w:rPr>
              <w:t xml:space="preserve">Tree-based Algorithms – Quiz </w:t>
            </w:r>
            <w:r w:rsidR="00D720E2">
              <w:rPr>
                <w:rFonts w:eastAsia="Calibri" w:cs="Arial"/>
                <w:bCs/>
                <w:highlight w:val="yellow"/>
              </w:rPr>
              <w:t>Mission Score Booster</w:t>
            </w:r>
          </w:p>
          <w:p w14:paraId="3AFF4EA3" w14:textId="77777777" w:rsidR="001A0130" w:rsidRDefault="001A0130" w:rsidP="006319C3">
            <w:pPr>
              <w:spacing w:before="120" w:after="120"/>
              <w:rPr>
                <w:rFonts w:eastAsia="Calibri" w:cs="Arial"/>
                <w:bCs/>
                <w:highlight w:val="red"/>
              </w:rPr>
            </w:pPr>
          </w:p>
          <w:p w14:paraId="6F78A3A5" w14:textId="77777777" w:rsidR="001A0130" w:rsidRPr="00EF5701" w:rsidRDefault="001A0130" w:rsidP="001A0130">
            <w:pPr>
              <w:pStyle w:val="ListParagraph"/>
              <w:numPr>
                <w:ilvl w:val="0"/>
                <w:numId w:val="98"/>
              </w:numPr>
              <w:spacing w:before="120" w:after="120"/>
              <w:rPr>
                <w:rFonts w:eastAsia="Calibri" w:cs="Arial"/>
                <w:bCs/>
                <w:highlight w:val="red"/>
              </w:rPr>
            </w:pPr>
            <w:r>
              <w:rPr>
                <w:rFonts w:eastAsia="Calibri" w:cs="Arial"/>
                <w:bCs/>
                <w:highlight w:val="red"/>
              </w:rPr>
              <w:t>Module Recap</w:t>
            </w:r>
            <w:r w:rsidRPr="00F130B5">
              <w:rPr>
                <w:rFonts w:eastAsia="Calibri" w:cs="Arial"/>
                <w:bCs/>
                <w:highlight w:val="red"/>
              </w:rPr>
              <w:t xml:space="preserve">– </w:t>
            </w:r>
            <w:r w:rsidRPr="00F130B5">
              <w:rPr>
                <w:rFonts w:cs="Arial"/>
                <w:highlight w:val="red"/>
              </w:rPr>
              <w:t xml:space="preserve">Interactive Lesson </w:t>
            </w:r>
            <w:r>
              <w:rPr>
                <w:rFonts w:cs="Arial"/>
                <w:highlight w:val="red"/>
              </w:rPr>
              <w:t>M</w:t>
            </w:r>
            <w:r w:rsidRPr="00F130B5">
              <w:rPr>
                <w:rFonts w:cs="Arial"/>
                <w:highlight w:val="red"/>
              </w:rPr>
              <w:t>ission</w:t>
            </w:r>
          </w:p>
          <w:p w14:paraId="022AE862" w14:textId="77777777" w:rsidR="001A0130" w:rsidRPr="00F130B5" w:rsidRDefault="001A0130" w:rsidP="006319C3">
            <w:pPr>
              <w:pStyle w:val="ListParagraph"/>
              <w:spacing w:before="120" w:after="120"/>
              <w:rPr>
                <w:rFonts w:eastAsia="Calibri" w:cs="Arial"/>
                <w:bCs/>
                <w:highlight w:val="red"/>
              </w:rPr>
            </w:pPr>
          </w:p>
          <w:p w14:paraId="43219965" w14:textId="635E76E7" w:rsidR="001A0130" w:rsidRPr="00EF5701" w:rsidRDefault="001A0130" w:rsidP="001A0130">
            <w:pPr>
              <w:pStyle w:val="ListParagraph"/>
              <w:numPr>
                <w:ilvl w:val="0"/>
                <w:numId w:val="98"/>
              </w:numPr>
              <w:spacing w:before="120" w:after="120"/>
              <w:rPr>
                <w:rFonts w:eastAsia="Calibri" w:cs="Arial"/>
                <w:bCs/>
                <w:highlight w:val="cyan"/>
              </w:rPr>
            </w:pPr>
            <w:r w:rsidRPr="00EF5701">
              <w:rPr>
                <w:rFonts w:eastAsia="Calibri" w:cs="Arial"/>
                <w:bCs/>
                <w:highlight w:val="cyan"/>
              </w:rPr>
              <w:t>Breast Cancer Campaign!</w:t>
            </w:r>
            <w:r>
              <w:rPr>
                <w:rFonts w:eastAsia="Calibri" w:cs="Arial"/>
                <w:bCs/>
                <w:highlight w:val="cyan"/>
              </w:rPr>
              <w:t xml:space="preserve"> </w:t>
            </w:r>
            <w:r w:rsidRPr="00FE325E">
              <w:rPr>
                <w:rFonts w:eastAsia="Calibri" w:cs="Arial"/>
                <w:bCs/>
                <w:highlight w:val="magenta"/>
              </w:rPr>
              <w:t xml:space="preserve">Part 2 </w:t>
            </w:r>
            <w:r w:rsidRPr="00EF5701">
              <w:rPr>
                <w:rFonts w:eastAsia="Calibri" w:cs="Arial"/>
                <w:bCs/>
                <w:highlight w:val="cyan"/>
              </w:rPr>
              <w:t>–</w:t>
            </w:r>
            <w:del w:id="75" w:author="RoboGarden Team" w:date="2020-02-07T12:17:00Z">
              <w:r w:rsidRPr="00EF5701" w:rsidDel="00E263E1">
                <w:rPr>
                  <w:rFonts w:eastAsia="Calibri" w:cs="Arial"/>
                  <w:bCs/>
                  <w:highlight w:val="cyan"/>
                </w:rPr>
                <w:delText xml:space="preserve">Through </w:delText>
              </w:r>
            </w:del>
            <w:ins w:id="76" w:author="RoboGarden Team" w:date="2020-02-07T12:17:00Z">
              <w:r w:rsidR="00E263E1">
                <w:rPr>
                  <w:rFonts w:eastAsia="Calibri" w:cs="Arial"/>
                  <w:bCs/>
                  <w:highlight w:val="cyan"/>
                </w:rPr>
                <w:t>Accumulative</w:t>
              </w:r>
              <w:r w:rsidR="00E263E1" w:rsidRPr="00EF5701">
                <w:rPr>
                  <w:rFonts w:eastAsia="Calibri" w:cs="Arial"/>
                  <w:bCs/>
                  <w:highlight w:val="cyan"/>
                </w:rPr>
                <w:t xml:space="preserve"> </w:t>
              </w:r>
            </w:ins>
            <w:r w:rsidRPr="00EF5701">
              <w:rPr>
                <w:rFonts w:eastAsia="Calibri" w:cs="Arial"/>
                <w:bCs/>
                <w:highlight w:val="cyan"/>
              </w:rPr>
              <w:t>Project Mission</w:t>
            </w:r>
          </w:p>
          <w:p w14:paraId="7B068E75" w14:textId="77777777" w:rsidR="001A0130" w:rsidRDefault="001A0130" w:rsidP="001A0130">
            <w:pPr>
              <w:pStyle w:val="ListParagraph"/>
              <w:numPr>
                <w:ilvl w:val="0"/>
                <w:numId w:val="98"/>
              </w:numPr>
              <w:spacing w:before="120" w:after="120"/>
              <w:rPr>
                <w:rFonts w:eastAsia="Calibri" w:cs="Arial"/>
                <w:bCs/>
                <w:highlight w:val="cyan"/>
              </w:rPr>
            </w:pPr>
            <w:r>
              <w:rPr>
                <w:rFonts w:eastAsia="Calibri" w:cs="Arial"/>
                <w:bCs/>
                <w:highlight w:val="cyan"/>
              </w:rPr>
              <w:t>Credit Risks</w:t>
            </w:r>
            <w:r w:rsidRPr="00EF5701">
              <w:rPr>
                <w:rFonts w:eastAsia="Calibri" w:cs="Arial"/>
                <w:bCs/>
                <w:highlight w:val="cyan"/>
              </w:rPr>
              <w:t xml:space="preserve"> – Mini-project Mission</w:t>
            </w:r>
          </w:p>
          <w:p w14:paraId="45941C62" w14:textId="77777777" w:rsidR="001A0130" w:rsidRPr="00EF5701" w:rsidRDefault="001A0130" w:rsidP="001A0130">
            <w:pPr>
              <w:pStyle w:val="ListParagraph"/>
              <w:numPr>
                <w:ilvl w:val="0"/>
                <w:numId w:val="98"/>
              </w:numPr>
              <w:spacing w:before="120" w:after="120"/>
              <w:rPr>
                <w:rFonts w:eastAsia="Calibri" w:cs="Arial"/>
                <w:bCs/>
                <w:highlight w:val="cyan"/>
              </w:rPr>
            </w:pPr>
            <w:r>
              <w:rPr>
                <w:rFonts w:eastAsia="Calibri" w:cs="Arial"/>
                <w:bCs/>
                <w:highlight w:val="cyan"/>
              </w:rPr>
              <w:t>Medial Appointments</w:t>
            </w:r>
            <w:r w:rsidRPr="00EF5701">
              <w:rPr>
                <w:rFonts w:eastAsia="Calibri" w:cs="Arial"/>
                <w:bCs/>
                <w:highlight w:val="cyan"/>
              </w:rPr>
              <w:t xml:space="preserve"> – Mini project Mission</w:t>
            </w:r>
          </w:p>
          <w:p w14:paraId="5E11BB6F" w14:textId="77777777" w:rsidR="001A0130" w:rsidRPr="0009213C" w:rsidRDefault="001A0130" w:rsidP="006319C3">
            <w:pPr>
              <w:spacing w:before="120" w:after="120"/>
              <w:rPr>
                <w:rFonts w:eastAsia="Calibri" w:cs="Arial"/>
                <w:bCs/>
                <w:i/>
                <w:highlight w:val="yellow"/>
              </w:rPr>
            </w:pPr>
          </w:p>
          <w:p w14:paraId="69507760" w14:textId="77777777" w:rsidR="001A0130" w:rsidRPr="0009213C" w:rsidRDefault="001A0130" w:rsidP="006319C3">
            <w:pPr>
              <w:spacing w:before="120" w:after="120"/>
              <w:rPr>
                <w:rFonts w:eastAsia="Calibri" w:cs="Arial"/>
                <w:bCs/>
                <w:i/>
                <w:highlight w:val="yellow"/>
              </w:rPr>
            </w:pPr>
          </w:p>
        </w:tc>
      </w:tr>
      <w:tr w:rsidR="001A0130" w:rsidRPr="00D56E0F" w14:paraId="64367811" w14:textId="77777777" w:rsidTr="006319C3">
        <w:trPr>
          <w:cantSplit/>
          <w:trHeight w:val="537"/>
          <w:jc w:val="center"/>
        </w:trPr>
        <w:tc>
          <w:tcPr>
            <w:tcW w:w="1271" w:type="dxa"/>
            <w:tcBorders>
              <w:top w:val="single" w:sz="4" w:space="0" w:color="auto"/>
              <w:left w:val="single" w:sz="4" w:space="0" w:color="auto"/>
              <w:bottom w:val="single" w:sz="4" w:space="0" w:color="auto"/>
              <w:right w:val="single" w:sz="4" w:space="0" w:color="auto"/>
            </w:tcBorders>
            <w:shd w:val="clear" w:color="auto" w:fill="FFFFFF"/>
            <w:vAlign w:val="center"/>
          </w:tcPr>
          <w:p w14:paraId="62421F07" w14:textId="77777777" w:rsidR="001A0130" w:rsidRPr="008B5F45" w:rsidRDefault="001A0130" w:rsidP="006319C3">
            <w:pPr>
              <w:spacing w:before="120" w:after="120"/>
              <w:jc w:val="center"/>
            </w:pPr>
            <w:r>
              <w:lastRenderedPageBreak/>
              <w:t>Module 3</w:t>
            </w:r>
            <w:r>
              <w:br/>
            </w:r>
            <w:r w:rsidRPr="00AB20EA">
              <w:rPr>
                <w:highlight w:val="yellow"/>
              </w:rPr>
              <w:t>(</w:t>
            </w:r>
            <w:r>
              <w:rPr>
                <w:highlight w:val="yellow"/>
              </w:rPr>
              <w:t>1 week</w:t>
            </w:r>
            <w:r w:rsidRPr="00AB20EA">
              <w:rPr>
                <w:highlight w:val="yellow"/>
              </w:rPr>
              <w:t>)</w:t>
            </w:r>
          </w:p>
        </w:tc>
        <w:tc>
          <w:tcPr>
            <w:tcW w:w="2126" w:type="dxa"/>
            <w:tcBorders>
              <w:top w:val="single" w:sz="4" w:space="0" w:color="auto"/>
              <w:left w:val="single" w:sz="4" w:space="0" w:color="auto"/>
              <w:bottom w:val="single" w:sz="4" w:space="0" w:color="auto"/>
              <w:right w:val="single" w:sz="4" w:space="0" w:color="auto"/>
            </w:tcBorders>
            <w:shd w:val="clear" w:color="auto" w:fill="FFFFFF"/>
            <w:vAlign w:val="center"/>
          </w:tcPr>
          <w:p w14:paraId="1DAD3479" w14:textId="77777777" w:rsidR="001A0130" w:rsidRPr="001F1519" w:rsidRDefault="001A0130" w:rsidP="006319C3">
            <w:pPr>
              <w:spacing w:before="120" w:after="120"/>
              <w:jc w:val="center"/>
            </w:pPr>
            <w:r>
              <w:rPr>
                <w:rFonts w:cs="Arial"/>
              </w:rPr>
              <w:t>Regression</w:t>
            </w:r>
          </w:p>
        </w:tc>
        <w:tc>
          <w:tcPr>
            <w:tcW w:w="5953" w:type="dxa"/>
            <w:tcBorders>
              <w:top w:val="single" w:sz="4" w:space="0" w:color="auto"/>
              <w:left w:val="single" w:sz="4" w:space="0" w:color="auto"/>
              <w:bottom w:val="single" w:sz="4" w:space="0" w:color="auto"/>
              <w:right w:val="single" w:sz="4" w:space="0" w:color="auto"/>
            </w:tcBorders>
            <w:shd w:val="clear" w:color="auto" w:fill="FFFFFF"/>
          </w:tcPr>
          <w:p w14:paraId="18C2D323" w14:textId="77777777" w:rsidR="001A0130" w:rsidRDefault="001A0130" w:rsidP="006319C3">
            <w:pPr>
              <w:spacing w:before="120" w:after="120"/>
              <w:rPr>
                <w:rFonts w:eastAsia="Calibri" w:cs="Arial"/>
                <w:highlight w:val="yellow"/>
              </w:rPr>
            </w:pPr>
          </w:p>
          <w:p w14:paraId="052A9CA4" w14:textId="77777777" w:rsidR="001A0130" w:rsidRPr="00EF5701" w:rsidRDefault="001A0130" w:rsidP="001A0130">
            <w:pPr>
              <w:pStyle w:val="ListParagraph"/>
              <w:numPr>
                <w:ilvl w:val="0"/>
                <w:numId w:val="98"/>
              </w:numPr>
              <w:spacing w:before="120" w:after="120"/>
              <w:rPr>
                <w:rFonts w:eastAsia="Calibri" w:cs="Arial"/>
                <w:bCs/>
                <w:highlight w:val="red"/>
              </w:rPr>
            </w:pPr>
            <w:r w:rsidRPr="00F130B5">
              <w:rPr>
                <w:rFonts w:eastAsia="Calibri" w:cs="Arial"/>
                <w:bCs/>
                <w:highlight w:val="red"/>
              </w:rPr>
              <w:t xml:space="preserve">Module Overview – </w:t>
            </w:r>
            <w:r w:rsidRPr="00F130B5">
              <w:rPr>
                <w:rFonts w:cs="Arial"/>
                <w:highlight w:val="red"/>
              </w:rPr>
              <w:t xml:space="preserve">Interactive Lesson </w:t>
            </w:r>
            <w:r>
              <w:rPr>
                <w:rFonts w:cs="Arial"/>
                <w:highlight w:val="red"/>
              </w:rPr>
              <w:t>M</w:t>
            </w:r>
            <w:r w:rsidRPr="00F130B5">
              <w:rPr>
                <w:rFonts w:cs="Arial"/>
                <w:highlight w:val="red"/>
              </w:rPr>
              <w:t>ission</w:t>
            </w:r>
          </w:p>
          <w:p w14:paraId="4EC7F886" w14:textId="77777777" w:rsidR="001A0130" w:rsidRDefault="001A0130" w:rsidP="006319C3">
            <w:pPr>
              <w:spacing w:before="120" w:after="120"/>
              <w:rPr>
                <w:rFonts w:eastAsia="Calibri" w:cs="Arial"/>
                <w:iCs/>
                <w:highlight w:val="yellow"/>
              </w:rPr>
            </w:pPr>
          </w:p>
          <w:p w14:paraId="68960851" w14:textId="77777777" w:rsidR="001A0130" w:rsidRPr="00570F5B" w:rsidRDefault="001A0130" w:rsidP="001A0130">
            <w:pPr>
              <w:pStyle w:val="ListParagraph"/>
              <w:numPr>
                <w:ilvl w:val="0"/>
                <w:numId w:val="98"/>
              </w:numPr>
              <w:spacing w:before="120" w:after="120"/>
              <w:rPr>
                <w:rFonts w:eastAsia="Calibri" w:cs="Arial"/>
                <w:iCs/>
                <w:highlight w:val="green"/>
              </w:rPr>
            </w:pPr>
            <w:r w:rsidRPr="00570F5B">
              <w:rPr>
                <w:rFonts w:eastAsia="Calibri" w:cs="Arial"/>
                <w:iCs/>
                <w:highlight w:val="green"/>
              </w:rPr>
              <w:t>Introduction to Regression – Interactive Lesson Mission</w:t>
            </w:r>
          </w:p>
          <w:p w14:paraId="5EC9EAE2" w14:textId="77777777" w:rsidR="001A0130" w:rsidRDefault="001A0130" w:rsidP="001A0130">
            <w:pPr>
              <w:pStyle w:val="ListParagraph"/>
              <w:numPr>
                <w:ilvl w:val="0"/>
                <w:numId w:val="98"/>
              </w:numPr>
              <w:spacing w:before="120" w:after="120"/>
              <w:rPr>
                <w:rFonts w:eastAsia="Calibri" w:cs="Arial"/>
                <w:iCs/>
                <w:highlight w:val="yellow"/>
              </w:rPr>
            </w:pPr>
            <w:r>
              <w:rPr>
                <w:rFonts w:eastAsia="Calibri" w:cs="Arial"/>
                <w:iCs/>
                <w:highlight w:val="yellow"/>
              </w:rPr>
              <w:t>Estimating house</w:t>
            </w:r>
            <w:del w:id="77" w:author="Chantelle Dubois Nishiyama" w:date="2020-02-19T20:09:00Z">
              <w:r w:rsidDel="00A62F24">
                <w:rPr>
                  <w:rFonts w:eastAsia="Calibri" w:cs="Arial"/>
                  <w:iCs/>
                  <w:highlight w:val="yellow"/>
                </w:rPr>
                <w:delText>s</w:delText>
              </w:r>
            </w:del>
            <w:r>
              <w:rPr>
                <w:rFonts w:eastAsia="Calibri" w:cs="Arial"/>
                <w:iCs/>
                <w:highlight w:val="yellow"/>
              </w:rPr>
              <w:t xml:space="preserve"> prices using Linear Regression – Editor Mission</w:t>
            </w:r>
          </w:p>
          <w:p w14:paraId="0344C9AE" w14:textId="77777777" w:rsidR="001A0130" w:rsidRDefault="001A0130" w:rsidP="001A0130">
            <w:pPr>
              <w:pStyle w:val="ListParagraph"/>
              <w:numPr>
                <w:ilvl w:val="0"/>
                <w:numId w:val="98"/>
              </w:numPr>
              <w:spacing w:before="120" w:after="120"/>
              <w:rPr>
                <w:rFonts w:eastAsia="Calibri" w:cs="Arial"/>
                <w:iCs/>
                <w:highlight w:val="yellow"/>
              </w:rPr>
            </w:pPr>
            <w:r>
              <w:rPr>
                <w:rFonts w:eastAsia="Calibri" w:cs="Arial"/>
                <w:iCs/>
                <w:highlight w:val="yellow"/>
              </w:rPr>
              <w:t>Regression Iris – Editor Mission</w:t>
            </w:r>
          </w:p>
          <w:p w14:paraId="00F9C912" w14:textId="295E0D4B" w:rsidR="001A0130" w:rsidRDefault="001A0130" w:rsidP="001A0130">
            <w:pPr>
              <w:pStyle w:val="ListParagraph"/>
              <w:numPr>
                <w:ilvl w:val="0"/>
                <w:numId w:val="98"/>
              </w:numPr>
              <w:spacing w:before="120" w:after="120"/>
              <w:rPr>
                <w:rFonts w:eastAsia="Calibri" w:cs="Arial"/>
                <w:iCs/>
                <w:highlight w:val="yellow"/>
              </w:rPr>
            </w:pPr>
            <w:r>
              <w:rPr>
                <w:rFonts w:eastAsia="Calibri" w:cs="Arial"/>
                <w:iCs/>
                <w:highlight w:val="yellow"/>
              </w:rPr>
              <w:t>Estimating house</w:t>
            </w:r>
            <w:del w:id="78" w:author="Chantelle Dubois Nishiyama" w:date="2020-02-19T20:09:00Z">
              <w:r w:rsidDel="00A62F24">
                <w:rPr>
                  <w:rFonts w:eastAsia="Calibri" w:cs="Arial"/>
                  <w:iCs/>
                  <w:highlight w:val="yellow"/>
                </w:rPr>
                <w:delText>s</w:delText>
              </w:r>
            </w:del>
            <w:r>
              <w:rPr>
                <w:rFonts w:eastAsia="Calibri" w:cs="Arial"/>
                <w:iCs/>
                <w:highlight w:val="yellow"/>
              </w:rPr>
              <w:t xml:space="preserve"> prices using Linear Regression – Editor</w:t>
            </w:r>
            <w:r w:rsidR="00D720E2">
              <w:rPr>
                <w:rFonts w:eastAsia="Calibri" w:cs="Arial"/>
                <w:iCs/>
                <w:highlight w:val="yellow"/>
              </w:rPr>
              <w:t xml:space="preserve"> Mission Score</w:t>
            </w:r>
            <w:r>
              <w:rPr>
                <w:rFonts w:eastAsia="Calibri" w:cs="Arial"/>
                <w:iCs/>
                <w:highlight w:val="yellow"/>
              </w:rPr>
              <w:t xml:space="preserve"> Bo</w:t>
            </w:r>
            <w:r w:rsidR="00D720E2">
              <w:rPr>
                <w:rFonts w:eastAsia="Calibri" w:cs="Arial"/>
                <w:iCs/>
                <w:highlight w:val="yellow"/>
              </w:rPr>
              <w:t>oster</w:t>
            </w:r>
          </w:p>
          <w:p w14:paraId="09A35524" w14:textId="211FAA12" w:rsidR="001A0130" w:rsidRDefault="001A0130" w:rsidP="001A0130">
            <w:pPr>
              <w:pStyle w:val="ListParagraph"/>
              <w:numPr>
                <w:ilvl w:val="0"/>
                <w:numId w:val="98"/>
              </w:numPr>
              <w:spacing w:before="120" w:after="120"/>
              <w:rPr>
                <w:rFonts w:eastAsia="Calibri" w:cs="Arial"/>
                <w:iCs/>
                <w:highlight w:val="yellow"/>
              </w:rPr>
            </w:pPr>
            <w:r>
              <w:rPr>
                <w:rFonts w:eastAsia="Calibri" w:cs="Arial"/>
                <w:iCs/>
                <w:highlight w:val="yellow"/>
              </w:rPr>
              <w:t xml:space="preserve">Regression Iris – Editor </w:t>
            </w:r>
            <w:r w:rsidR="00D720E2">
              <w:rPr>
                <w:rFonts w:eastAsia="Calibri" w:cs="Arial"/>
                <w:iCs/>
                <w:highlight w:val="yellow"/>
              </w:rPr>
              <w:t>Mission Score Booster</w:t>
            </w:r>
          </w:p>
          <w:p w14:paraId="5A0606E2" w14:textId="77777777" w:rsidR="001A0130" w:rsidRDefault="001A0130" w:rsidP="001A0130">
            <w:pPr>
              <w:pStyle w:val="ListParagraph"/>
              <w:numPr>
                <w:ilvl w:val="0"/>
                <w:numId w:val="98"/>
              </w:numPr>
              <w:spacing w:before="120" w:after="120"/>
              <w:rPr>
                <w:rFonts w:eastAsia="Calibri" w:cs="Arial"/>
                <w:iCs/>
                <w:highlight w:val="yellow"/>
              </w:rPr>
            </w:pPr>
            <w:r>
              <w:rPr>
                <w:rFonts w:eastAsia="Calibri" w:cs="Arial"/>
                <w:iCs/>
                <w:highlight w:val="yellow"/>
              </w:rPr>
              <w:t>Introduction to Regression – Quiz Mission</w:t>
            </w:r>
          </w:p>
          <w:p w14:paraId="3442FDC0" w14:textId="57BEE139" w:rsidR="001A0130" w:rsidRDefault="001A0130" w:rsidP="001A0130">
            <w:pPr>
              <w:pStyle w:val="ListParagraph"/>
              <w:numPr>
                <w:ilvl w:val="0"/>
                <w:numId w:val="98"/>
              </w:numPr>
              <w:spacing w:before="120" w:after="120"/>
              <w:rPr>
                <w:rFonts w:eastAsia="Calibri" w:cs="Arial"/>
                <w:iCs/>
                <w:highlight w:val="yellow"/>
              </w:rPr>
            </w:pPr>
            <w:r>
              <w:rPr>
                <w:rFonts w:eastAsia="Calibri" w:cs="Arial"/>
                <w:iCs/>
                <w:highlight w:val="yellow"/>
              </w:rPr>
              <w:t xml:space="preserve">Introduction to Regression – Quiz </w:t>
            </w:r>
            <w:r w:rsidR="00D720E2">
              <w:rPr>
                <w:rFonts w:eastAsia="Calibri" w:cs="Arial"/>
                <w:iCs/>
                <w:highlight w:val="yellow"/>
              </w:rPr>
              <w:t>Mission Score Booster</w:t>
            </w:r>
          </w:p>
          <w:p w14:paraId="090D7F27" w14:textId="77777777" w:rsidR="001A0130" w:rsidRDefault="001A0130" w:rsidP="006319C3">
            <w:pPr>
              <w:spacing w:before="120" w:after="120"/>
              <w:rPr>
                <w:rFonts w:eastAsia="Calibri" w:cs="Arial"/>
                <w:iCs/>
                <w:highlight w:val="yellow"/>
              </w:rPr>
            </w:pPr>
          </w:p>
          <w:p w14:paraId="65D3AAD2" w14:textId="77777777" w:rsidR="001A0130" w:rsidRPr="00570F5B" w:rsidRDefault="001A0130" w:rsidP="001A0130">
            <w:pPr>
              <w:pStyle w:val="ListParagraph"/>
              <w:numPr>
                <w:ilvl w:val="0"/>
                <w:numId w:val="98"/>
              </w:numPr>
              <w:spacing w:before="120" w:after="120"/>
              <w:rPr>
                <w:rFonts w:eastAsia="Calibri" w:cs="Arial"/>
                <w:iCs/>
                <w:highlight w:val="green"/>
              </w:rPr>
            </w:pPr>
            <w:r w:rsidRPr="00570F5B">
              <w:rPr>
                <w:rFonts w:eastAsia="Calibri" w:cs="Arial"/>
                <w:iCs/>
                <w:highlight w:val="green"/>
              </w:rPr>
              <w:t>Regression using SVMs – Interactive Lesson Mission</w:t>
            </w:r>
          </w:p>
          <w:p w14:paraId="044D2836" w14:textId="77777777" w:rsidR="001A0130" w:rsidRPr="00B97461" w:rsidRDefault="001A0130" w:rsidP="001A0130">
            <w:pPr>
              <w:pStyle w:val="ListParagraph"/>
              <w:numPr>
                <w:ilvl w:val="0"/>
                <w:numId w:val="98"/>
              </w:numPr>
              <w:spacing w:before="120" w:after="120"/>
              <w:rPr>
                <w:rFonts w:eastAsia="Calibri" w:cs="Arial"/>
                <w:iCs/>
                <w:highlight w:val="yellow"/>
              </w:rPr>
            </w:pPr>
            <w:r>
              <w:rPr>
                <w:rFonts w:eastAsia="Calibri" w:cs="Arial"/>
                <w:iCs/>
                <w:highlight w:val="yellow"/>
              </w:rPr>
              <w:t>Estimating house</w:t>
            </w:r>
            <w:del w:id="79" w:author="Chantelle Dubois Nishiyama" w:date="2020-02-19T20:10:00Z">
              <w:r w:rsidDel="0010773D">
                <w:rPr>
                  <w:rFonts w:eastAsia="Calibri" w:cs="Arial"/>
                  <w:iCs/>
                  <w:highlight w:val="yellow"/>
                </w:rPr>
                <w:delText>s</w:delText>
              </w:r>
            </w:del>
            <w:r>
              <w:rPr>
                <w:rFonts w:eastAsia="Calibri" w:cs="Arial"/>
                <w:iCs/>
                <w:highlight w:val="yellow"/>
              </w:rPr>
              <w:t xml:space="preserve"> prices using SVMs – Editor Mission</w:t>
            </w:r>
          </w:p>
          <w:p w14:paraId="1F0C6501" w14:textId="77777777" w:rsidR="001A0130" w:rsidRPr="00B97461" w:rsidRDefault="001A0130" w:rsidP="001A0130">
            <w:pPr>
              <w:pStyle w:val="ListParagraph"/>
              <w:numPr>
                <w:ilvl w:val="0"/>
                <w:numId w:val="98"/>
              </w:numPr>
              <w:spacing w:before="120" w:after="120"/>
              <w:rPr>
                <w:rFonts w:eastAsia="Calibri" w:cs="Arial"/>
                <w:iCs/>
                <w:highlight w:val="yellow"/>
              </w:rPr>
            </w:pPr>
            <w:r>
              <w:rPr>
                <w:rFonts w:eastAsia="Calibri" w:cs="Arial"/>
                <w:iCs/>
                <w:highlight w:val="yellow"/>
              </w:rPr>
              <w:t>Iris regression using SVMs – Editor Mission</w:t>
            </w:r>
          </w:p>
          <w:p w14:paraId="398B927C" w14:textId="1245A183" w:rsidR="001A0130" w:rsidRPr="00B97461" w:rsidRDefault="001A0130" w:rsidP="001A0130">
            <w:pPr>
              <w:pStyle w:val="ListParagraph"/>
              <w:numPr>
                <w:ilvl w:val="0"/>
                <w:numId w:val="98"/>
              </w:numPr>
              <w:spacing w:before="120" w:after="120"/>
              <w:rPr>
                <w:rFonts w:eastAsia="Calibri" w:cs="Arial"/>
                <w:iCs/>
                <w:highlight w:val="yellow"/>
              </w:rPr>
            </w:pPr>
            <w:r>
              <w:rPr>
                <w:rFonts w:eastAsia="Calibri" w:cs="Arial"/>
                <w:iCs/>
                <w:highlight w:val="yellow"/>
              </w:rPr>
              <w:t>Estimating house</w:t>
            </w:r>
            <w:del w:id="80" w:author="Chantelle Dubois Nishiyama" w:date="2020-02-19T20:10:00Z">
              <w:r w:rsidDel="0010773D">
                <w:rPr>
                  <w:rFonts w:eastAsia="Calibri" w:cs="Arial"/>
                  <w:iCs/>
                  <w:highlight w:val="yellow"/>
                </w:rPr>
                <w:delText>s</w:delText>
              </w:r>
            </w:del>
            <w:r>
              <w:rPr>
                <w:rFonts w:eastAsia="Calibri" w:cs="Arial"/>
                <w:iCs/>
                <w:highlight w:val="yellow"/>
              </w:rPr>
              <w:t xml:space="preserve"> prices using SVMs – Editor</w:t>
            </w:r>
            <w:r w:rsidR="00D720E2">
              <w:rPr>
                <w:rFonts w:eastAsia="Calibri" w:cs="Arial"/>
                <w:iCs/>
                <w:highlight w:val="yellow"/>
              </w:rPr>
              <w:t xml:space="preserve"> Mission Score </w:t>
            </w:r>
            <w:r>
              <w:rPr>
                <w:rFonts w:eastAsia="Calibri" w:cs="Arial"/>
                <w:iCs/>
                <w:highlight w:val="yellow"/>
              </w:rPr>
              <w:t xml:space="preserve"> Booster Mission</w:t>
            </w:r>
          </w:p>
          <w:p w14:paraId="3A7F5E96" w14:textId="3D9DE45F" w:rsidR="001A0130" w:rsidRDefault="001A0130" w:rsidP="001A0130">
            <w:pPr>
              <w:pStyle w:val="ListParagraph"/>
              <w:numPr>
                <w:ilvl w:val="0"/>
                <w:numId w:val="98"/>
              </w:numPr>
              <w:spacing w:before="120" w:after="120"/>
              <w:rPr>
                <w:rFonts w:eastAsia="Calibri" w:cs="Arial"/>
                <w:iCs/>
                <w:highlight w:val="yellow"/>
              </w:rPr>
            </w:pPr>
            <w:r>
              <w:rPr>
                <w:rFonts w:eastAsia="Calibri" w:cs="Arial"/>
                <w:iCs/>
                <w:highlight w:val="yellow"/>
              </w:rPr>
              <w:t xml:space="preserve">Iris regression using SVMs – Editor </w:t>
            </w:r>
            <w:r w:rsidR="00D720E2">
              <w:rPr>
                <w:rFonts w:eastAsia="Calibri" w:cs="Arial"/>
                <w:iCs/>
                <w:highlight w:val="yellow"/>
              </w:rPr>
              <w:t xml:space="preserve">Mission Score </w:t>
            </w:r>
            <w:r>
              <w:rPr>
                <w:rFonts w:eastAsia="Calibri" w:cs="Arial"/>
                <w:iCs/>
                <w:highlight w:val="yellow"/>
              </w:rPr>
              <w:t>Booster Mission</w:t>
            </w:r>
          </w:p>
          <w:p w14:paraId="435C7B88" w14:textId="77777777" w:rsidR="001A0130" w:rsidRDefault="001A0130" w:rsidP="001A0130">
            <w:pPr>
              <w:pStyle w:val="ListParagraph"/>
              <w:numPr>
                <w:ilvl w:val="0"/>
                <w:numId w:val="98"/>
              </w:numPr>
              <w:spacing w:before="120" w:after="120"/>
              <w:rPr>
                <w:rFonts w:eastAsia="Calibri" w:cs="Arial"/>
                <w:iCs/>
                <w:highlight w:val="yellow"/>
              </w:rPr>
            </w:pPr>
            <w:r>
              <w:rPr>
                <w:rFonts w:eastAsia="Calibri" w:cs="Arial"/>
                <w:iCs/>
                <w:highlight w:val="yellow"/>
              </w:rPr>
              <w:t>Regression using SVMs – Quiz Mission</w:t>
            </w:r>
          </w:p>
          <w:p w14:paraId="4DFBDE7B" w14:textId="75713B07" w:rsidR="001A0130" w:rsidRDefault="001A0130" w:rsidP="001A0130">
            <w:pPr>
              <w:pStyle w:val="ListParagraph"/>
              <w:numPr>
                <w:ilvl w:val="0"/>
                <w:numId w:val="98"/>
              </w:numPr>
              <w:spacing w:before="120" w:after="120"/>
              <w:rPr>
                <w:rFonts w:eastAsia="Calibri" w:cs="Arial"/>
                <w:iCs/>
                <w:highlight w:val="yellow"/>
              </w:rPr>
            </w:pPr>
            <w:r>
              <w:rPr>
                <w:rFonts w:eastAsia="Calibri" w:cs="Arial"/>
                <w:iCs/>
                <w:highlight w:val="yellow"/>
              </w:rPr>
              <w:t xml:space="preserve">Regression using SVMs – Quiz </w:t>
            </w:r>
            <w:r w:rsidR="00D720E2">
              <w:rPr>
                <w:rFonts w:eastAsia="Calibri" w:cs="Arial"/>
                <w:iCs/>
                <w:highlight w:val="yellow"/>
              </w:rPr>
              <w:t>Mission Score Booster</w:t>
            </w:r>
          </w:p>
          <w:p w14:paraId="5292F8DD" w14:textId="77777777" w:rsidR="001A0130" w:rsidRDefault="001A0130" w:rsidP="006319C3">
            <w:pPr>
              <w:pStyle w:val="ListParagraph"/>
              <w:spacing w:before="120" w:after="120"/>
              <w:rPr>
                <w:rFonts w:eastAsia="Calibri" w:cs="Arial"/>
                <w:iCs/>
                <w:highlight w:val="yellow"/>
              </w:rPr>
            </w:pPr>
          </w:p>
          <w:p w14:paraId="6B620A81" w14:textId="77777777" w:rsidR="001A0130" w:rsidRDefault="001A0130" w:rsidP="006319C3">
            <w:pPr>
              <w:pStyle w:val="ListParagraph"/>
              <w:spacing w:before="120" w:after="120"/>
              <w:rPr>
                <w:rFonts w:eastAsia="Calibri" w:cs="Arial"/>
                <w:iCs/>
                <w:highlight w:val="yellow"/>
              </w:rPr>
            </w:pPr>
          </w:p>
          <w:p w14:paraId="2B39D6FF" w14:textId="77777777" w:rsidR="001A0130" w:rsidRPr="00570F5B" w:rsidRDefault="001A0130" w:rsidP="001A0130">
            <w:pPr>
              <w:pStyle w:val="ListParagraph"/>
              <w:numPr>
                <w:ilvl w:val="0"/>
                <w:numId w:val="98"/>
              </w:numPr>
              <w:spacing w:before="120" w:after="120"/>
              <w:rPr>
                <w:rFonts w:eastAsia="Calibri" w:cs="Arial"/>
                <w:iCs/>
                <w:highlight w:val="green"/>
              </w:rPr>
            </w:pPr>
            <w:r w:rsidRPr="00570F5B">
              <w:rPr>
                <w:rFonts w:eastAsia="Calibri" w:cs="Arial"/>
                <w:iCs/>
                <w:highlight w:val="green"/>
              </w:rPr>
              <w:t>Decision Tree Regression – Interactive Lesson Mission</w:t>
            </w:r>
          </w:p>
          <w:p w14:paraId="64F9D046" w14:textId="77777777" w:rsidR="001A0130" w:rsidRDefault="001A0130" w:rsidP="001A0130">
            <w:pPr>
              <w:pStyle w:val="ListParagraph"/>
              <w:numPr>
                <w:ilvl w:val="0"/>
                <w:numId w:val="98"/>
              </w:numPr>
              <w:spacing w:before="120" w:after="120"/>
              <w:rPr>
                <w:rFonts w:eastAsia="Calibri" w:cs="Arial"/>
                <w:iCs/>
                <w:highlight w:val="yellow"/>
              </w:rPr>
            </w:pPr>
            <w:r>
              <w:rPr>
                <w:rFonts w:eastAsia="Calibri" w:cs="Arial"/>
                <w:iCs/>
                <w:highlight w:val="yellow"/>
              </w:rPr>
              <w:t>Predicting house</w:t>
            </w:r>
            <w:del w:id="81" w:author="Chantelle Dubois Nishiyama" w:date="2020-02-19T20:10:00Z">
              <w:r w:rsidDel="0010773D">
                <w:rPr>
                  <w:rFonts w:eastAsia="Calibri" w:cs="Arial"/>
                  <w:iCs/>
                  <w:highlight w:val="yellow"/>
                </w:rPr>
                <w:delText>s</w:delText>
              </w:r>
            </w:del>
            <w:r>
              <w:rPr>
                <w:rFonts w:eastAsia="Calibri" w:cs="Arial"/>
                <w:iCs/>
                <w:highlight w:val="yellow"/>
              </w:rPr>
              <w:t xml:space="preserve"> prices using Decision Trees – Editor Mission</w:t>
            </w:r>
          </w:p>
          <w:p w14:paraId="5EB7ECE3" w14:textId="77777777" w:rsidR="001A0130" w:rsidRDefault="001A0130" w:rsidP="001A0130">
            <w:pPr>
              <w:pStyle w:val="ListParagraph"/>
              <w:numPr>
                <w:ilvl w:val="0"/>
                <w:numId w:val="98"/>
              </w:numPr>
              <w:spacing w:before="120" w:after="120"/>
              <w:rPr>
                <w:rFonts w:eastAsia="Calibri" w:cs="Arial"/>
                <w:iCs/>
                <w:highlight w:val="yellow"/>
              </w:rPr>
            </w:pPr>
            <w:r>
              <w:rPr>
                <w:rFonts w:eastAsia="Calibri" w:cs="Arial"/>
                <w:iCs/>
                <w:highlight w:val="yellow"/>
              </w:rPr>
              <w:t>Iris Regression using Random Forests – Editor Mission</w:t>
            </w:r>
          </w:p>
          <w:p w14:paraId="5107AA0A" w14:textId="5647E988" w:rsidR="001A0130" w:rsidRDefault="001A0130" w:rsidP="001A0130">
            <w:pPr>
              <w:pStyle w:val="ListParagraph"/>
              <w:numPr>
                <w:ilvl w:val="0"/>
                <w:numId w:val="98"/>
              </w:numPr>
              <w:spacing w:before="120" w:after="120"/>
              <w:rPr>
                <w:rFonts w:eastAsia="Calibri" w:cs="Arial"/>
                <w:iCs/>
                <w:highlight w:val="yellow"/>
              </w:rPr>
            </w:pPr>
            <w:r>
              <w:rPr>
                <w:rFonts w:eastAsia="Calibri" w:cs="Arial"/>
                <w:iCs/>
                <w:highlight w:val="yellow"/>
              </w:rPr>
              <w:t>Predicting house</w:t>
            </w:r>
            <w:del w:id="82" w:author="Chantelle Dubois Nishiyama" w:date="2020-02-19T20:10:00Z">
              <w:r w:rsidDel="0010773D">
                <w:rPr>
                  <w:rFonts w:eastAsia="Calibri" w:cs="Arial"/>
                  <w:iCs/>
                  <w:highlight w:val="yellow"/>
                </w:rPr>
                <w:delText>s</w:delText>
              </w:r>
            </w:del>
            <w:r>
              <w:rPr>
                <w:rFonts w:eastAsia="Calibri" w:cs="Arial"/>
                <w:iCs/>
                <w:highlight w:val="yellow"/>
              </w:rPr>
              <w:t xml:space="preserve"> Prices using Random forests – Editor </w:t>
            </w:r>
            <w:r w:rsidR="00D720E2">
              <w:rPr>
                <w:rFonts w:eastAsia="Calibri" w:cs="Arial"/>
                <w:iCs/>
                <w:highlight w:val="yellow"/>
              </w:rPr>
              <w:t>Mission Score Booster</w:t>
            </w:r>
          </w:p>
          <w:p w14:paraId="2E1318DA" w14:textId="0165B6AE" w:rsidR="001A0130" w:rsidRDefault="001A0130" w:rsidP="001A0130">
            <w:pPr>
              <w:pStyle w:val="ListParagraph"/>
              <w:numPr>
                <w:ilvl w:val="0"/>
                <w:numId w:val="98"/>
              </w:numPr>
              <w:spacing w:before="120" w:after="120"/>
              <w:rPr>
                <w:rFonts w:eastAsia="Calibri" w:cs="Arial"/>
                <w:iCs/>
                <w:highlight w:val="yellow"/>
              </w:rPr>
            </w:pPr>
            <w:r>
              <w:rPr>
                <w:rFonts w:eastAsia="Calibri" w:cs="Arial"/>
                <w:iCs/>
                <w:highlight w:val="yellow"/>
              </w:rPr>
              <w:t xml:space="preserve">Iris regression using Decision trees – Editor </w:t>
            </w:r>
            <w:r w:rsidR="00D720E2">
              <w:rPr>
                <w:rFonts w:eastAsia="Calibri" w:cs="Arial"/>
                <w:iCs/>
                <w:highlight w:val="yellow"/>
              </w:rPr>
              <w:t>Mission Score Booster</w:t>
            </w:r>
          </w:p>
          <w:p w14:paraId="2DAD2728" w14:textId="77777777" w:rsidR="001A0130" w:rsidRDefault="001A0130" w:rsidP="001A0130">
            <w:pPr>
              <w:pStyle w:val="ListParagraph"/>
              <w:numPr>
                <w:ilvl w:val="0"/>
                <w:numId w:val="98"/>
              </w:numPr>
              <w:spacing w:before="120" w:after="120"/>
              <w:rPr>
                <w:rFonts w:eastAsia="Calibri" w:cs="Arial"/>
                <w:iCs/>
                <w:highlight w:val="yellow"/>
              </w:rPr>
            </w:pPr>
            <w:r>
              <w:rPr>
                <w:rFonts w:eastAsia="Calibri" w:cs="Arial"/>
                <w:iCs/>
                <w:highlight w:val="yellow"/>
              </w:rPr>
              <w:t>Decision Tree Regression – Quiz Mission</w:t>
            </w:r>
          </w:p>
          <w:p w14:paraId="66C3F9B4" w14:textId="3ACD03A6" w:rsidR="001A0130" w:rsidRDefault="001A0130" w:rsidP="001A0130">
            <w:pPr>
              <w:pStyle w:val="ListParagraph"/>
              <w:numPr>
                <w:ilvl w:val="0"/>
                <w:numId w:val="98"/>
              </w:numPr>
              <w:spacing w:before="120" w:after="120"/>
              <w:rPr>
                <w:rFonts w:eastAsia="Calibri" w:cs="Arial"/>
                <w:iCs/>
                <w:highlight w:val="yellow"/>
              </w:rPr>
            </w:pPr>
            <w:r>
              <w:rPr>
                <w:rFonts w:eastAsia="Calibri" w:cs="Arial"/>
                <w:iCs/>
                <w:highlight w:val="yellow"/>
              </w:rPr>
              <w:t xml:space="preserve">Decision Tree Regression – Quiz </w:t>
            </w:r>
            <w:r w:rsidR="00D720E2">
              <w:rPr>
                <w:rFonts w:eastAsia="Calibri" w:cs="Arial"/>
                <w:iCs/>
                <w:highlight w:val="yellow"/>
              </w:rPr>
              <w:t>Mission Score Booster</w:t>
            </w:r>
          </w:p>
          <w:p w14:paraId="074F55DF" w14:textId="77777777" w:rsidR="001A0130" w:rsidRDefault="001A0130" w:rsidP="006319C3">
            <w:pPr>
              <w:spacing w:before="120" w:after="120"/>
              <w:rPr>
                <w:rFonts w:eastAsia="Calibri" w:cs="Arial"/>
                <w:iCs/>
                <w:highlight w:val="yellow"/>
              </w:rPr>
            </w:pPr>
          </w:p>
          <w:p w14:paraId="099DF992" w14:textId="77777777" w:rsidR="001A0130" w:rsidRPr="00570F5B" w:rsidRDefault="001A0130" w:rsidP="001A0130">
            <w:pPr>
              <w:pStyle w:val="ListParagraph"/>
              <w:numPr>
                <w:ilvl w:val="0"/>
                <w:numId w:val="98"/>
              </w:numPr>
              <w:spacing w:before="120" w:after="120"/>
              <w:rPr>
                <w:rFonts w:eastAsia="Calibri" w:cs="Arial"/>
                <w:iCs/>
                <w:highlight w:val="green"/>
              </w:rPr>
            </w:pPr>
            <w:r w:rsidRPr="00570F5B">
              <w:rPr>
                <w:rFonts w:eastAsia="Calibri" w:cs="Arial"/>
                <w:iCs/>
                <w:highlight w:val="green"/>
              </w:rPr>
              <w:t>K-Nearest Neighbors regression – Interactive Lesson Mission</w:t>
            </w:r>
          </w:p>
          <w:p w14:paraId="0C7C1A4D" w14:textId="77777777" w:rsidR="001A0130" w:rsidRDefault="001A0130" w:rsidP="001A0130">
            <w:pPr>
              <w:pStyle w:val="ListParagraph"/>
              <w:numPr>
                <w:ilvl w:val="0"/>
                <w:numId w:val="98"/>
              </w:numPr>
              <w:spacing w:before="120" w:after="120"/>
              <w:rPr>
                <w:rFonts w:eastAsia="Calibri" w:cs="Arial"/>
                <w:iCs/>
                <w:highlight w:val="yellow"/>
              </w:rPr>
            </w:pPr>
            <w:r>
              <w:rPr>
                <w:rFonts w:eastAsia="Calibri" w:cs="Arial"/>
                <w:iCs/>
                <w:highlight w:val="yellow"/>
              </w:rPr>
              <w:t>Predicting house</w:t>
            </w:r>
            <w:del w:id="83" w:author="Chantelle Dubois Nishiyama" w:date="2020-02-19T20:10:00Z">
              <w:r w:rsidDel="0010773D">
                <w:rPr>
                  <w:rFonts w:eastAsia="Calibri" w:cs="Arial"/>
                  <w:iCs/>
                  <w:highlight w:val="yellow"/>
                </w:rPr>
                <w:delText>s</w:delText>
              </w:r>
            </w:del>
            <w:r>
              <w:rPr>
                <w:rFonts w:eastAsia="Calibri" w:cs="Arial"/>
                <w:iCs/>
                <w:highlight w:val="yellow"/>
              </w:rPr>
              <w:t xml:space="preserve"> prices using KNN – Editor Mission</w:t>
            </w:r>
          </w:p>
          <w:p w14:paraId="1009C1A9" w14:textId="77777777" w:rsidR="001A0130" w:rsidRDefault="001A0130" w:rsidP="001A0130">
            <w:pPr>
              <w:pStyle w:val="ListParagraph"/>
              <w:numPr>
                <w:ilvl w:val="0"/>
                <w:numId w:val="98"/>
              </w:numPr>
              <w:spacing w:before="120" w:after="120"/>
              <w:rPr>
                <w:rFonts w:eastAsia="Calibri" w:cs="Arial"/>
                <w:iCs/>
                <w:highlight w:val="yellow"/>
              </w:rPr>
            </w:pPr>
            <w:r>
              <w:rPr>
                <w:rFonts w:eastAsia="Calibri" w:cs="Arial"/>
                <w:iCs/>
                <w:highlight w:val="yellow"/>
              </w:rPr>
              <w:lastRenderedPageBreak/>
              <w:t>Iris regression – using KNN – Editor Mission</w:t>
            </w:r>
          </w:p>
          <w:p w14:paraId="61572105" w14:textId="1BE35FA1" w:rsidR="001A0130" w:rsidRDefault="001A0130" w:rsidP="001A0130">
            <w:pPr>
              <w:pStyle w:val="ListParagraph"/>
              <w:numPr>
                <w:ilvl w:val="0"/>
                <w:numId w:val="98"/>
              </w:numPr>
              <w:spacing w:before="120" w:after="120"/>
              <w:rPr>
                <w:rFonts w:eastAsia="Calibri" w:cs="Arial"/>
                <w:iCs/>
                <w:highlight w:val="yellow"/>
              </w:rPr>
            </w:pPr>
            <w:r>
              <w:rPr>
                <w:rFonts w:eastAsia="Calibri" w:cs="Arial"/>
                <w:iCs/>
                <w:highlight w:val="yellow"/>
              </w:rPr>
              <w:t>Predicting house</w:t>
            </w:r>
            <w:del w:id="84" w:author="Chantelle Dubois Nishiyama" w:date="2020-02-19T20:10:00Z">
              <w:r w:rsidDel="0010773D">
                <w:rPr>
                  <w:rFonts w:eastAsia="Calibri" w:cs="Arial"/>
                  <w:iCs/>
                  <w:highlight w:val="yellow"/>
                </w:rPr>
                <w:delText>s</w:delText>
              </w:r>
            </w:del>
            <w:r>
              <w:rPr>
                <w:rFonts w:eastAsia="Calibri" w:cs="Arial"/>
                <w:iCs/>
                <w:highlight w:val="yellow"/>
              </w:rPr>
              <w:t xml:space="preserve"> prices using KNN – Editor </w:t>
            </w:r>
            <w:r w:rsidR="00D720E2">
              <w:rPr>
                <w:rFonts w:eastAsia="Calibri" w:cs="Arial"/>
                <w:iCs/>
                <w:highlight w:val="yellow"/>
              </w:rPr>
              <w:t>Mission Score Booster</w:t>
            </w:r>
          </w:p>
          <w:p w14:paraId="669AB899" w14:textId="3C16CCDB" w:rsidR="001A0130" w:rsidRDefault="001A0130" w:rsidP="001A0130">
            <w:pPr>
              <w:pStyle w:val="ListParagraph"/>
              <w:numPr>
                <w:ilvl w:val="0"/>
                <w:numId w:val="98"/>
              </w:numPr>
              <w:spacing w:before="120" w:after="120"/>
              <w:rPr>
                <w:rFonts w:eastAsia="Calibri" w:cs="Arial"/>
                <w:iCs/>
                <w:highlight w:val="yellow"/>
              </w:rPr>
            </w:pPr>
            <w:r>
              <w:rPr>
                <w:rFonts w:eastAsia="Calibri" w:cs="Arial"/>
                <w:iCs/>
                <w:highlight w:val="yellow"/>
              </w:rPr>
              <w:t xml:space="preserve">Iris regression – using KNN – Editor </w:t>
            </w:r>
            <w:r w:rsidR="00DE3A90">
              <w:rPr>
                <w:rFonts w:eastAsia="Calibri" w:cs="Arial"/>
                <w:iCs/>
                <w:highlight w:val="yellow"/>
              </w:rPr>
              <w:t xml:space="preserve">Mission Score </w:t>
            </w:r>
            <w:r>
              <w:rPr>
                <w:rFonts w:eastAsia="Calibri" w:cs="Arial"/>
                <w:iCs/>
                <w:highlight w:val="yellow"/>
              </w:rPr>
              <w:t>Booster</w:t>
            </w:r>
          </w:p>
          <w:p w14:paraId="58A8A21E" w14:textId="77777777" w:rsidR="001A0130" w:rsidRDefault="001A0130" w:rsidP="001A0130">
            <w:pPr>
              <w:pStyle w:val="ListParagraph"/>
              <w:numPr>
                <w:ilvl w:val="0"/>
                <w:numId w:val="98"/>
              </w:numPr>
              <w:spacing w:before="120" w:after="120"/>
              <w:rPr>
                <w:rFonts w:eastAsia="Calibri" w:cs="Arial"/>
                <w:iCs/>
                <w:highlight w:val="yellow"/>
              </w:rPr>
            </w:pPr>
            <w:r>
              <w:rPr>
                <w:rFonts w:eastAsia="Calibri" w:cs="Arial"/>
                <w:iCs/>
                <w:highlight w:val="yellow"/>
              </w:rPr>
              <w:t>K-Nearest Neighbors Regression – Quiz Mission</w:t>
            </w:r>
          </w:p>
          <w:p w14:paraId="58603F40" w14:textId="362C16BD" w:rsidR="001A0130" w:rsidRDefault="001A0130" w:rsidP="001A0130">
            <w:pPr>
              <w:pStyle w:val="ListParagraph"/>
              <w:numPr>
                <w:ilvl w:val="0"/>
                <w:numId w:val="98"/>
              </w:numPr>
              <w:spacing w:before="120" w:after="120"/>
              <w:rPr>
                <w:rFonts w:eastAsia="Calibri" w:cs="Arial"/>
                <w:iCs/>
                <w:highlight w:val="yellow"/>
              </w:rPr>
            </w:pPr>
            <w:r>
              <w:rPr>
                <w:rFonts w:eastAsia="Calibri" w:cs="Arial"/>
                <w:iCs/>
                <w:highlight w:val="yellow"/>
              </w:rPr>
              <w:t xml:space="preserve">K-Nearest Neighbors Regression – Quiz </w:t>
            </w:r>
            <w:r w:rsidR="00287EBF">
              <w:rPr>
                <w:rFonts w:eastAsia="Calibri" w:cs="Arial"/>
                <w:iCs/>
                <w:highlight w:val="yellow"/>
              </w:rPr>
              <w:t>Mission Score Booster</w:t>
            </w:r>
          </w:p>
          <w:p w14:paraId="7F6758BB" w14:textId="77777777" w:rsidR="001A0130" w:rsidRPr="00570F5B" w:rsidRDefault="001A0130" w:rsidP="006319C3">
            <w:pPr>
              <w:pStyle w:val="ListParagraph"/>
              <w:spacing w:before="120" w:after="120"/>
              <w:rPr>
                <w:rFonts w:eastAsia="Calibri" w:cs="Arial"/>
                <w:iCs/>
                <w:highlight w:val="yellow"/>
              </w:rPr>
            </w:pPr>
          </w:p>
          <w:p w14:paraId="3AC40002" w14:textId="77777777" w:rsidR="001A0130" w:rsidRPr="00EF5701" w:rsidRDefault="001A0130" w:rsidP="001A0130">
            <w:pPr>
              <w:pStyle w:val="ListParagraph"/>
              <w:numPr>
                <w:ilvl w:val="0"/>
                <w:numId w:val="98"/>
              </w:numPr>
              <w:spacing w:before="120" w:after="120"/>
              <w:rPr>
                <w:rFonts w:eastAsia="Calibri" w:cs="Arial"/>
                <w:bCs/>
                <w:highlight w:val="red"/>
              </w:rPr>
            </w:pPr>
            <w:r>
              <w:rPr>
                <w:rFonts w:eastAsia="Calibri" w:cs="Arial"/>
                <w:bCs/>
                <w:highlight w:val="red"/>
              </w:rPr>
              <w:t>Module Recap</w:t>
            </w:r>
            <w:r w:rsidRPr="00F130B5">
              <w:rPr>
                <w:rFonts w:eastAsia="Calibri" w:cs="Arial"/>
                <w:bCs/>
                <w:highlight w:val="red"/>
              </w:rPr>
              <w:t xml:space="preserve">– </w:t>
            </w:r>
            <w:r w:rsidRPr="00F130B5">
              <w:rPr>
                <w:rFonts w:cs="Arial"/>
                <w:highlight w:val="red"/>
              </w:rPr>
              <w:t xml:space="preserve">Interactive Lesson </w:t>
            </w:r>
            <w:r>
              <w:rPr>
                <w:rFonts w:cs="Arial"/>
                <w:highlight w:val="red"/>
              </w:rPr>
              <w:t>M</w:t>
            </w:r>
            <w:r w:rsidRPr="00F130B5">
              <w:rPr>
                <w:rFonts w:cs="Arial"/>
                <w:highlight w:val="red"/>
              </w:rPr>
              <w:t>ission</w:t>
            </w:r>
          </w:p>
          <w:p w14:paraId="0C413328" w14:textId="77777777" w:rsidR="001A0130" w:rsidRPr="00F130B5" w:rsidRDefault="001A0130" w:rsidP="006319C3">
            <w:pPr>
              <w:pStyle w:val="ListParagraph"/>
              <w:spacing w:before="120" w:after="120"/>
              <w:rPr>
                <w:rFonts w:eastAsia="Calibri" w:cs="Arial"/>
                <w:bCs/>
                <w:highlight w:val="red"/>
              </w:rPr>
            </w:pPr>
          </w:p>
          <w:p w14:paraId="3C54449F" w14:textId="294F3CE5" w:rsidR="001A0130" w:rsidRPr="00EF5701" w:rsidRDefault="001A0130" w:rsidP="001A0130">
            <w:pPr>
              <w:pStyle w:val="ListParagraph"/>
              <w:numPr>
                <w:ilvl w:val="0"/>
                <w:numId w:val="98"/>
              </w:numPr>
              <w:spacing w:before="120" w:after="120"/>
              <w:rPr>
                <w:rFonts w:eastAsia="Calibri" w:cs="Arial"/>
                <w:bCs/>
                <w:highlight w:val="cyan"/>
              </w:rPr>
            </w:pPr>
            <w:r w:rsidRPr="00EF5701">
              <w:rPr>
                <w:rFonts w:eastAsia="Calibri" w:cs="Arial"/>
                <w:bCs/>
                <w:highlight w:val="cyan"/>
              </w:rPr>
              <w:t>Breast Cancer Campaign!</w:t>
            </w:r>
            <w:r>
              <w:rPr>
                <w:rFonts w:eastAsia="Calibri" w:cs="Arial"/>
                <w:bCs/>
                <w:highlight w:val="cyan"/>
              </w:rPr>
              <w:t xml:space="preserve"> </w:t>
            </w:r>
            <w:r w:rsidRPr="00FE325E">
              <w:rPr>
                <w:rFonts w:eastAsia="Calibri" w:cs="Arial"/>
                <w:bCs/>
                <w:highlight w:val="magenta"/>
              </w:rPr>
              <w:t xml:space="preserve">Part </w:t>
            </w:r>
            <w:r>
              <w:rPr>
                <w:rFonts w:eastAsia="Calibri" w:cs="Arial"/>
                <w:bCs/>
                <w:highlight w:val="magenta"/>
              </w:rPr>
              <w:t>3</w:t>
            </w:r>
            <w:r w:rsidRPr="00FE325E">
              <w:rPr>
                <w:rFonts w:eastAsia="Calibri" w:cs="Arial"/>
                <w:bCs/>
                <w:highlight w:val="magenta"/>
              </w:rPr>
              <w:t xml:space="preserve"> </w:t>
            </w:r>
            <w:r w:rsidRPr="00EF5701">
              <w:rPr>
                <w:rFonts w:eastAsia="Calibri" w:cs="Arial"/>
                <w:bCs/>
                <w:highlight w:val="cyan"/>
              </w:rPr>
              <w:t>–</w:t>
            </w:r>
            <w:del w:id="85" w:author="RoboGarden Team" w:date="2020-02-07T12:17:00Z">
              <w:r w:rsidRPr="00EF5701" w:rsidDel="00E263E1">
                <w:rPr>
                  <w:rFonts w:eastAsia="Calibri" w:cs="Arial"/>
                  <w:bCs/>
                  <w:highlight w:val="cyan"/>
                </w:rPr>
                <w:delText xml:space="preserve">Through </w:delText>
              </w:r>
            </w:del>
            <w:ins w:id="86" w:author="RoboGarden Team" w:date="2020-02-07T12:17:00Z">
              <w:r w:rsidR="00E263E1">
                <w:rPr>
                  <w:rFonts w:eastAsia="Calibri" w:cs="Arial"/>
                  <w:bCs/>
                  <w:highlight w:val="cyan"/>
                </w:rPr>
                <w:t>Accumulative</w:t>
              </w:r>
              <w:r w:rsidR="00E263E1" w:rsidRPr="00EF5701">
                <w:rPr>
                  <w:rFonts w:eastAsia="Calibri" w:cs="Arial"/>
                  <w:bCs/>
                  <w:highlight w:val="cyan"/>
                </w:rPr>
                <w:t xml:space="preserve"> </w:t>
              </w:r>
            </w:ins>
            <w:r w:rsidRPr="00EF5701">
              <w:rPr>
                <w:rFonts w:eastAsia="Calibri" w:cs="Arial"/>
                <w:bCs/>
                <w:highlight w:val="cyan"/>
              </w:rPr>
              <w:t>Project Mission</w:t>
            </w:r>
          </w:p>
          <w:p w14:paraId="07D95F5B" w14:textId="77777777" w:rsidR="001A0130" w:rsidRDefault="001A0130" w:rsidP="001A0130">
            <w:pPr>
              <w:pStyle w:val="ListParagraph"/>
              <w:numPr>
                <w:ilvl w:val="0"/>
                <w:numId w:val="98"/>
              </w:numPr>
              <w:spacing w:before="120" w:after="120"/>
              <w:rPr>
                <w:rFonts w:eastAsia="Calibri" w:cs="Arial"/>
                <w:bCs/>
                <w:highlight w:val="cyan"/>
              </w:rPr>
            </w:pPr>
            <w:r>
              <w:rPr>
                <w:rFonts w:eastAsia="Calibri" w:cs="Arial"/>
                <w:bCs/>
                <w:highlight w:val="cyan"/>
              </w:rPr>
              <w:t>Avocados</w:t>
            </w:r>
            <w:r w:rsidRPr="00EF5701">
              <w:rPr>
                <w:rFonts w:eastAsia="Calibri" w:cs="Arial"/>
                <w:bCs/>
                <w:highlight w:val="cyan"/>
              </w:rPr>
              <w:t xml:space="preserve"> – Mini-project Mission</w:t>
            </w:r>
          </w:p>
          <w:p w14:paraId="392BE67F" w14:textId="77777777" w:rsidR="001A0130" w:rsidRPr="00B97461" w:rsidRDefault="001A0130" w:rsidP="001A0130">
            <w:pPr>
              <w:pStyle w:val="ListParagraph"/>
              <w:numPr>
                <w:ilvl w:val="0"/>
                <w:numId w:val="98"/>
              </w:numPr>
              <w:spacing w:before="120" w:after="120"/>
              <w:rPr>
                <w:rFonts w:eastAsia="Calibri" w:cs="Arial"/>
                <w:bCs/>
                <w:highlight w:val="cyan"/>
              </w:rPr>
            </w:pPr>
            <w:r>
              <w:rPr>
                <w:rFonts w:eastAsia="Calibri" w:cs="Arial"/>
                <w:bCs/>
                <w:highlight w:val="cyan"/>
              </w:rPr>
              <w:t xml:space="preserve">Product Demand Forecasts </w:t>
            </w:r>
            <w:r w:rsidRPr="00EF5701">
              <w:rPr>
                <w:rFonts w:eastAsia="Calibri" w:cs="Arial"/>
                <w:bCs/>
                <w:highlight w:val="cyan"/>
              </w:rPr>
              <w:t>– Mini project Mission</w:t>
            </w:r>
          </w:p>
        </w:tc>
      </w:tr>
      <w:tr w:rsidR="001A0130" w:rsidRPr="00D56E0F" w14:paraId="56CC455E" w14:textId="77777777" w:rsidTr="006319C3">
        <w:trPr>
          <w:cantSplit/>
          <w:trHeight w:val="537"/>
          <w:jc w:val="center"/>
        </w:trPr>
        <w:tc>
          <w:tcPr>
            <w:tcW w:w="1271" w:type="dxa"/>
            <w:tcBorders>
              <w:top w:val="single" w:sz="4" w:space="0" w:color="auto"/>
              <w:left w:val="single" w:sz="4" w:space="0" w:color="auto"/>
              <w:bottom w:val="single" w:sz="4" w:space="0" w:color="auto"/>
              <w:right w:val="single" w:sz="4" w:space="0" w:color="auto"/>
            </w:tcBorders>
            <w:shd w:val="clear" w:color="auto" w:fill="FFFFFF"/>
            <w:vAlign w:val="center"/>
          </w:tcPr>
          <w:p w14:paraId="18A90D87" w14:textId="77777777" w:rsidR="001A0130" w:rsidRPr="008B5F45" w:rsidRDefault="001A0130" w:rsidP="006319C3">
            <w:pPr>
              <w:spacing w:before="120" w:after="120"/>
              <w:jc w:val="center"/>
            </w:pPr>
            <w:r>
              <w:lastRenderedPageBreak/>
              <w:t>Module 4</w:t>
            </w:r>
            <w:r>
              <w:br/>
            </w:r>
            <w:r w:rsidRPr="00AB20EA">
              <w:rPr>
                <w:highlight w:val="yellow"/>
              </w:rPr>
              <w:t>(</w:t>
            </w:r>
            <w:r>
              <w:rPr>
                <w:highlight w:val="yellow"/>
              </w:rPr>
              <w:t>1 week</w:t>
            </w:r>
            <w:r w:rsidRPr="00AB20EA">
              <w:rPr>
                <w:highlight w:val="yellow"/>
              </w:rPr>
              <w:t>)</w:t>
            </w:r>
          </w:p>
        </w:tc>
        <w:tc>
          <w:tcPr>
            <w:tcW w:w="2126" w:type="dxa"/>
            <w:tcBorders>
              <w:top w:val="single" w:sz="4" w:space="0" w:color="auto"/>
              <w:left w:val="single" w:sz="4" w:space="0" w:color="auto"/>
              <w:bottom w:val="single" w:sz="4" w:space="0" w:color="auto"/>
              <w:right w:val="single" w:sz="4" w:space="0" w:color="auto"/>
            </w:tcBorders>
            <w:shd w:val="clear" w:color="auto" w:fill="FFFFFF"/>
            <w:vAlign w:val="center"/>
          </w:tcPr>
          <w:p w14:paraId="2878B65B" w14:textId="77777777" w:rsidR="001A0130" w:rsidRPr="001F1519" w:rsidRDefault="001A0130" w:rsidP="006319C3">
            <w:pPr>
              <w:spacing w:before="120" w:after="120"/>
              <w:jc w:val="center"/>
            </w:pPr>
            <w:r>
              <w:rPr>
                <w:rFonts w:cs="Arial"/>
              </w:rPr>
              <w:t>Clustering</w:t>
            </w:r>
          </w:p>
        </w:tc>
        <w:tc>
          <w:tcPr>
            <w:tcW w:w="5953" w:type="dxa"/>
            <w:tcBorders>
              <w:top w:val="single" w:sz="4" w:space="0" w:color="auto"/>
              <w:left w:val="single" w:sz="4" w:space="0" w:color="auto"/>
              <w:bottom w:val="single" w:sz="4" w:space="0" w:color="auto"/>
              <w:right w:val="single" w:sz="4" w:space="0" w:color="auto"/>
            </w:tcBorders>
            <w:shd w:val="clear" w:color="auto" w:fill="FFFFFF"/>
          </w:tcPr>
          <w:p w14:paraId="39F89162" w14:textId="77777777" w:rsidR="001A0130" w:rsidRPr="00EF5701" w:rsidRDefault="001A0130" w:rsidP="001A0130">
            <w:pPr>
              <w:pStyle w:val="ListParagraph"/>
              <w:numPr>
                <w:ilvl w:val="0"/>
                <w:numId w:val="98"/>
              </w:numPr>
              <w:spacing w:before="120" w:after="120"/>
              <w:rPr>
                <w:rFonts w:eastAsia="Calibri" w:cs="Arial"/>
                <w:bCs/>
                <w:highlight w:val="red"/>
              </w:rPr>
            </w:pPr>
            <w:r w:rsidRPr="00F130B5">
              <w:rPr>
                <w:rFonts w:eastAsia="Calibri" w:cs="Arial"/>
                <w:bCs/>
                <w:highlight w:val="red"/>
              </w:rPr>
              <w:t xml:space="preserve">Module Overview – </w:t>
            </w:r>
            <w:r w:rsidRPr="00F130B5">
              <w:rPr>
                <w:rFonts w:cs="Arial"/>
                <w:highlight w:val="red"/>
              </w:rPr>
              <w:t xml:space="preserve">Interactive Lesson </w:t>
            </w:r>
            <w:r>
              <w:rPr>
                <w:rFonts w:cs="Arial"/>
                <w:highlight w:val="red"/>
              </w:rPr>
              <w:t>M</w:t>
            </w:r>
            <w:r w:rsidRPr="00F130B5">
              <w:rPr>
                <w:rFonts w:cs="Arial"/>
                <w:highlight w:val="red"/>
              </w:rPr>
              <w:t>ission</w:t>
            </w:r>
          </w:p>
          <w:p w14:paraId="0FEE2BA7" w14:textId="77777777" w:rsidR="001A0130" w:rsidRDefault="001A0130" w:rsidP="006319C3">
            <w:pPr>
              <w:spacing w:before="120" w:after="120"/>
              <w:rPr>
                <w:rFonts w:eastAsia="Calibri" w:cs="Arial"/>
              </w:rPr>
            </w:pPr>
          </w:p>
          <w:p w14:paraId="3F0D7159" w14:textId="77777777" w:rsidR="001A0130" w:rsidRPr="00570F5B" w:rsidRDefault="001A0130" w:rsidP="001A0130">
            <w:pPr>
              <w:pStyle w:val="ListParagraph"/>
              <w:numPr>
                <w:ilvl w:val="0"/>
                <w:numId w:val="98"/>
              </w:numPr>
              <w:spacing w:before="120" w:after="120"/>
              <w:rPr>
                <w:rFonts w:eastAsia="Calibri" w:cs="Arial"/>
                <w:highlight w:val="green"/>
              </w:rPr>
            </w:pPr>
            <w:r w:rsidRPr="00570F5B">
              <w:rPr>
                <w:rFonts w:eastAsia="Calibri" w:cs="Arial"/>
                <w:highlight w:val="green"/>
              </w:rPr>
              <w:t>Introduction to Clustering – Interactive Lesson Mission</w:t>
            </w:r>
          </w:p>
          <w:p w14:paraId="01C22858" w14:textId="77777777" w:rsidR="001A0130" w:rsidRDefault="001A0130" w:rsidP="001A0130">
            <w:pPr>
              <w:pStyle w:val="ListParagraph"/>
              <w:numPr>
                <w:ilvl w:val="0"/>
                <w:numId w:val="98"/>
              </w:numPr>
              <w:spacing w:before="120" w:after="120"/>
              <w:rPr>
                <w:rFonts w:eastAsia="Calibri" w:cs="Arial"/>
                <w:highlight w:val="yellow"/>
              </w:rPr>
            </w:pPr>
            <w:r w:rsidRPr="00570F5B">
              <w:rPr>
                <w:rFonts w:eastAsia="Calibri" w:cs="Arial"/>
                <w:highlight w:val="yellow"/>
              </w:rPr>
              <w:t xml:space="preserve">Introduction to Clustering – </w:t>
            </w:r>
            <w:r>
              <w:rPr>
                <w:rFonts w:eastAsia="Calibri" w:cs="Arial"/>
                <w:highlight w:val="yellow"/>
              </w:rPr>
              <w:t>Quiz Mission</w:t>
            </w:r>
          </w:p>
          <w:p w14:paraId="1092769D" w14:textId="33A8FB11" w:rsidR="001A0130" w:rsidRPr="00570F5B" w:rsidRDefault="001A0130" w:rsidP="001A0130">
            <w:pPr>
              <w:pStyle w:val="ListParagraph"/>
              <w:numPr>
                <w:ilvl w:val="0"/>
                <w:numId w:val="98"/>
              </w:numPr>
              <w:spacing w:before="120" w:after="120"/>
              <w:rPr>
                <w:rFonts w:eastAsia="Calibri" w:cs="Arial"/>
                <w:highlight w:val="yellow"/>
              </w:rPr>
            </w:pPr>
            <w:r w:rsidRPr="00570F5B">
              <w:rPr>
                <w:rFonts w:eastAsia="Calibri" w:cs="Arial"/>
                <w:highlight w:val="yellow"/>
              </w:rPr>
              <w:t>Introduction to Clustering</w:t>
            </w:r>
            <w:r>
              <w:rPr>
                <w:rFonts w:eastAsia="Calibri" w:cs="Arial"/>
                <w:highlight w:val="yellow"/>
              </w:rPr>
              <w:t xml:space="preserve"> – Quiz </w:t>
            </w:r>
            <w:r w:rsidR="00287EBF">
              <w:rPr>
                <w:rFonts w:eastAsia="Calibri" w:cs="Arial"/>
                <w:highlight w:val="yellow"/>
              </w:rPr>
              <w:t xml:space="preserve">Mission Score Booster </w:t>
            </w:r>
          </w:p>
          <w:p w14:paraId="5DDD12D1" w14:textId="77777777" w:rsidR="001A0130" w:rsidRDefault="001A0130" w:rsidP="006319C3">
            <w:pPr>
              <w:pStyle w:val="ListParagraph"/>
              <w:spacing w:before="120" w:after="120"/>
              <w:rPr>
                <w:rFonts w:eastAsia="Calibri" w:cs="Arial"/>
                <w:highlight w:val="yellow"/>
              </w:rPr>
            </w:pPr>
          </w:p>
          <w:p w14:paraId="0527CC19" w14:textId="77777777" w:rsidR="001A0130" w:rsidRPr="00570F5B" w:rsidRDefault="001A0130" w:rsidP="001A0130">
            <w:pPr>
              <w:pStyle w:val="ListParagraph"/>
              <w:numPr>
                <w:ilvl w:val="0"/>
                <w:numId w:val="98"/>
              </w:numPr>
              <w:spacing w:before="120" w:after="120"/>
              <w:rPr>
                <w:rFonts w:eastAsia="Calibri" w:cs="Arial"/>
                <w:highlight w:val="green"/>
              </w:rPr>
            </w:pPr>
            <w:r w:rsidRPr="00570F5B">
              <w:rPr>
                <w:rFonts w:eastAsia="Calibri" w:cs="Arial"/>
                <w:highlight w:val="green"/>
              </w:rPr>
              <w:t>K-Means Clustering – Interactive Lesson Mission</w:t>
            </w:r>
          </w:p>
          <w:p w14:paraId="62CD8B56" w14:textId="77777777" w:rsidR="001A0130" w:rsidRPr="00570F5B" w:rsidRDefault="001A0130" w:rsidP="001A0130">
            <w:pPr>
              <w:pStyle w:val="ListParagraph"/>
              <w:numPr>
                <w:ilvl w:val="0"/>
                <w:numId w:val="98"/>
              </w:numPr>
              <w:spacing w:before="120" w:after="120"/>
              <w:rPr>
                <w:rFonts w:eastAsia="Calibri" w:cs="Arial"/>
                <w:highlight w:val="yellow"/>
              </w:rPr>
            </w:pPr>
            <w:r>
              <w:rPr>
                <w:rFonts w:eastAsia="Calibri" w:cs="Arial"/>
                <w:highlight w:val="yellow"/>
              </w:rPr>
              <w:t>Clustering Iris using K-Means – Editor Mission</w:t>
            </w:r>
          </w:p>
          <w:p w14:paraId="02673B30" w14:textId="77777777" w:rsidR="001A0130" w:rsidRPr="00570F5B" w:rsidRDefault="001A0130" w:rsidP="001A0130">
            <w:pPr>
              <w:pStyle w:val="ListParagraph"/>
              <w:numPr>
                <w:ilvl w:val="0"/>
                <w:numId w:val="98"/>
              </w:numPr>
              <w:spacing w:before="120" w:after="120"/>
              <w:rPr>
                <w:rFonts w:eastAsia="Calibri" w:cs="Arial"/>
                <w:highlight w:val="yellow"/>
              </w:rPr>
            </w:pPr>
            <w:r>
              <w:rPr>
                <w:rFonts w:eastAsia="Calibri" w:cs="Arial"/>
                <w:highlight w:val="yellow"/>
              </w:rPr>
              <w:t>Clustering Mushrooms using K-Means – Editor Mission</w:t>
            </w:r>
          </w:p>
          <w:p w14:paraId="4D5644DA" w14:textId="7F15B2E4" w:rsidR="001A0130" w:rsidRPr="00570F5B" w:rsidRDefault="001A0130" w:rsidP="001A0130">
            <w:pPr>
              <w:pStyle w:val="ListParagraph"/>
              <w:numPr>
                <w:ilvl w:val="0"/>
                <w:numId w:val="98"/>
              </w:numPr>
              <w:spacing w:before="120" w:after="120"/>
              <w:rPr>
                <w:rFonts w:eastAsia="Calibri" w:cs="Arial"/>
                <w:highlight w:val="yellow"/>
              </w:rPr>
            </w:pPr>
            <w:r>
              <w:rPr>
                <w:rFonts w:eastAsia="Calibri" w:cs="Arial"/>
                <w:highlight w:val="yellow"/>
              </w:rPr>
              <w:t xml:space="preserve">Clustering Iris using K-Means – Editor </w:t>
            </w:r>
            <w:r w:rsidR="00287EBF">
              <w:rPr>
                <w:rFonts w:eastAsia="Calibri" w:cs="Arial"/>
                <w:highlight w:val="yellow"/>
              </w:rPr>
              <w:t>Mission Score Booster</w:t>
            </w:r>
          </w:p>
          <w:p w14:paraId="019C43AE" w14:textId="54ED3A2C" w:rsidR="001A0130" w:rsidRDefault="001A0130" w:rsidP="001A0130">
            <w:pPr>
              <w:pStyle w:val="ListParagraph"/>
              <w:numPr>
                <w:ilvl w:val="0"/>
                <w:numId w:val="98"/>
              </w:numPr>
              <w:spacing w:before="120" w:after="120"/>
              <w:rPr>
                <w:rFonts w:eastAsia="Calibri" w:cs="Arial"/>
                <w:highlight w:val="yellow"/>
              </w:rPr>
            </w:pPr>
            <w:r>
              <w:rPr>
                <w:rFonts w:eastAsia="Calibri" w:cs="Arial"/>
                <w:highlight w:val="yellow"/>
              </w:rPr>
              <w:t xml:space="preserve">Clustering Mushrooms using K-Means – Editor </w:t>
            </w:r>
            <w:r w:rsidR="00287EBF">
              <w:rPr>
                <w:rFonts w:eastAsia="Calibri" w:cs="Arial"/>
                <w:highlight w:val="yellow"/>
              </w:rPr>
              <w:t>Mission Score Booster</w:t>
            </w:r>
            <w:r>
              <w:rPr>
                <w:rFonts w:eastAsia="Calibri" w:cs="Arial"/>
                <w:highlight w:val="yellow"/>
              </w:rPr>
              <w:t xml:space="preserve"> </w:t>
            </w:r>
          </w:p>
          <w:p w14:paraId="62DD2494" w14:textId="77777777" w:rsidR="001A0130" w:rsidRDefault="001A0130" w:rsidP="001A0130">
            <w:pPr>
              <w:pStyle w:val="ListParagraph"/>
              <w:numPr>
                <w:ilvl w:val="0"/>
                <w:numId w:val="98"/>
              </w:numPr>
              <w:spacing w:before="120" w:after="120"/>
              <w:rPr>
                <w:rFonts w:eastAsia="Calibri" w:cs="Arial"/>
                <w:highlight w:val="yellow"/>
              </w:rPr>
            </w:pPr>
            <w:r>
              <w:rPr>
                <w:rFonts w:eastAsia="Calibri" w:cs="Arial"/>
                <w:highlight w:val="yellow"/>
              </w:rPr>
              <w:t>K-Means Clustering – Quiz Mission</w:t>
            </w:r>
          </w:p>
          <w:p w14:paraId="58D12EB6" w14:textId="21F2A30E" w:rsidR="001A0130" w:rsidRDefault="001A0130" w:rsidP="001A0130">
            <w:pPr>
              <w:pStyle w:val="ListParagraph"/>
              <w:numPr>
                <w:ilvl w:val="0"/>
                <w:numId w:val="98"/>
              </w:numPr>
              <w:spacing w:before="120" w:after="120"/>
              <w:rPr>
                <w:rFonts w:eastAsia="Calibri" w:cs="Arial"/>
                <w:highlight w:val="yellow"/>
              </w:rPr>
            </w:pPr>
            <w:r>
              <w:rPr>
                <w:rFonts w:eastAsia="Calibri" w:cs="Arial"/>
                <w:highlight w:val="yellow"/>
              </w:rPr>
              <w:t xml:space="preserve">K-Means Clustering – Quiz </w:t>
            </w:r>
            <w:r w:rsidR="00287EBF">
              <w:rPr>
                <w:rFonts w:eastAsia="Calibri" w:cs="Arial"/>
                <w:highlight w:val="yellow"/>
              </w:rPr>
              <w:t>Mission Score Booster</w:t>
            </w:r>
          </w:p>
          <w:p w14:paraId="6BF9E577" w14:textId="77777777" w:rsidR="001A0130" w:rsidRDefault="001A0130" w:rsidP="006319C3">
            <w:pPr>
              <w:spacing w:before="120" w:after="120"/>
              <w:rPr>
                <w:rFonts w:eastAsia="Calibri" w:cs="Arial"/>
                <w:highlight w:val="yellow"/>
              </w:rPr>
            </w:pPr>
          </w:p>
          <w:p w14:paraId="6CE4EEE7" w14:textId="77777777" w:rsidR="001A0130" w:rsidRPr="00570F5B" w:rsidRDefault="001A0130" w:rsidP="001A0130">
            <w:pPr>
              <w:pStyle w:val="ListParagraph"/>
              <w:numPr>
                <w:ilvl w:val="0"/>
                <w:numId w:val="98"/>
              </w:numPr>
              <w:spacing w:before="120" w:after="120"/>
              <w:rPr>
                <w:rFonts w:eastAsia="Calibri" w:cs="Arial"/>
                <w:highlight w:val="green"/>
              </w:rPr>
            </w:pPr>
            <w:r w:rsidRPr="00570F5B">
              <w:rPr>
                <w:rFonts w:eastAsia="Calibri" w:cs="Arial"/>
                <w:highlight w:val="green"/>
              </w:rPr>
              <w:t>Mean Shift Clustering – Interactive Lesson Mission</w:t>
            </w:r>
          </w:p>
          <w:p w14:paraId="25AE0AAE" w14:textId="77777777" w:rsidR="001A0130" w:rsidRPr="00570F5B" w:rsidRDefault="001A0130" w:rsidP="001A0130">
            <w:pPr>
              <w:pStyle w:val="ListParagraph"/>
              <w:numPr>
                <w:ilvl w:val="0"/>
                <w:numId w:val="98"/>
              </w:numPr>
              <w:spacing w:before="120" w:after="120"/>
              <w:rPr>
                <w:rFonts w:eastAsia="Calibri" w:cs="Arial"/>
                <w:highlight w:val="yellow"/>
              </w:rPr>
            </w:pPr>
            <w:r>
              <w:rPr>
                <w:rFonts w:eastAsia="Calibri" w:cs="Arial"/>
                <w:highlight w:val="yellow"/>
              </w:rPr>
              <w:t>Clustering Iris using Mean Shift – Editor Mission</w:t>
            </w:r>
          </w:p>
          <w:p w14:paraId="20DC8B4E" w14:textId="77777777" w:rsidR="001A0130" w:rsidRDefault="001A0130" w:rsidP="001A0130">
            <w:pPr>
              <w:pStyle w:val="ListParagraph"/>
              <w:numPr>
                <w:ilvl w:val="0"/>
                <w:numId w:val="98"/>
              </w:numPr>
              <w:spacing w:before="120" w:after="120"/>
              <w:rPr>
                <w:rFonts w:eastAsia="Calibri" w:cs="Arial"/>
                <w:highlight w:val="yellow"/>
              </w:rPr>
            </w:pPr>
            <w:r>
              <w:rPr>
                <w:rFonts w:eastAsia="Calibri" w:cs="Arial"/>
                <w:highlight w:val="yellow"/>
              </w:rPr>
              <w:t>Clustering Mushrooms using Mean Shift – Editor Mission</w:t>
            </w:r>
          </w:p>
          <w:p w14:paraId="47D8FDDC" w14:textId="4B71E5FA" w:rsidR="001A0130" w:rsidRPr="00570F5B" w:rsidRDefault="001A0130" w:rsidP="001A0130">
            <w:pPr>
              <w:pStyle w:val="ListParagraph"/>
              <w:numPr>
                <w:ilvl w:val="0"/>
                <w:numId w:val="98"/>
              </w:numPr>
              <w:spacing w:before="120" w:after="120"/>
              <w:rPr>
                <w:rFonts w:eastAsia="Calibri" w:cs="Arial"/>
                <w:highlight w:val="yellow"/>
              </w:rPr>
            </w:pPr>
            <w:r>
              <w:rPr>
                <w:rFonts w:eastAsia="Calibri" w:cs="Arial"/>
                <w:highlight w:val="yellow"/>
              </w:rPr>
              <w:t xml:space="preserve">Clustering Iris using Mean Shift – Editor </w:t>
            </w:r>
            <w:r w:rsidR="00287EBF">
              <w:rPr>
                <w:rFonts w:eastAsia="Calibri" w:cs="Arial"/>
                <w:highlight w:val="yellow"/>
              </w:rPr>
              <w:t>Mission Score Booster</w:t>
            </w:r>
          </w:p>
          <w:p w14:paraId="6A8FC88C" w14:textId="01AA8D41" w:rsidR="001A0130" w:rsidRPr="00570F5B" w:rsidRDefault="001A0130" w:rsidP="001A0130">
            <w:pPr>
              <w:pStyle w:val="ListParagraph"/>
              <w:numPr>
                <w:ilvl w:val="0"/>
                <w:numId w:val="98"/>
              </w:numPr>
              <w:spacing w:before="120" w:after="120"/>
              <w:rPr>
                <w:rFonts w:eastAsia="Calibri" w:cs="Arial"/>
                <w:highlight w:val="yellow"/>
              </w:rPr>
            </w:pPr>
            <w:r>
              <w:rPr>
                <w:rFonts w:eastAsia="Calibri" w:cs="Arial"/>
                <w:highlight w:val="yellow"/>
              </w:rPr>
              <w:t xml:space="preserve">Clustering Mushrooms using Mean Shift – Editor </w:t>
            </w:r>
            <w:r w:rsidR="00287EBF">
              <w:rPr>
                <w:rFonts w:eastAsia="Calibri" w:cs="Arial"/>
                <w:highlight w:val="yellow"/>
              </w:rPr>
              <w:t xml:space="preserve"> Mission Score Booster</w:t>
            </w:r>
          </w:p>
          <w:p w14:paraId="290D84B8" w14:textId="77777777" w:rsidR="001A0130" w:rsidRPr="00570F5B" w:rsidRDefault="001A0130" w:rsidP="001A0130">
            <w:pPr>
              <w:pStyle w:val="ListParagraph"/>
              <w:numPr>
                <w:ilvl w:val="0"/>
                <w:numId w:val="98"/>
              </w:numPr>
              <w:spacing w:before="120" w:after="120"/>
              <w:rPr>
                <w:rFonts w:eastAsia="Calibri" w:cs="Arial"/>
                <w:highlight w:val="yellow"/>
              </w:rPr>
            </w:pPr>
            <w:r>
              <w:rPr>
                <w:rFonts w:eastAsia="Calibri" w:cs="Arial"/>
                <w:highlight w:val="yellow"/>
              </w:rPr>
              <w:t>Mean Shift Clustering – Quiz Mission</w:t>
            </w:r>
          </w:p>
          <w:p w14:paraId="06A942DD" w14:textId="66DDD046" w:rsidR="001A0130" w:rsidRDefault="001A0130" w:rsidP="001A0130">
            <w:pPr>
              <w:pStyle w:val="ListParagraph"/>
              <w:numPr>
                <w:ilvl w:val="0"/>
                <w:numId w:val="98"/>
              </w:numPr>
              <w:spacing w:before="120" w:after="120"/>
              <w:rPr>
                <w:rFonts w:eastAsia="Calibri" w:cs="Arial"/>
                <w:highlight w:val="yellow"/>
              </w:rPr>
            </w:pPr>
            <w:r>
              <w:rPr>
                <w:rFonts w:eastAsia="Calibri" w:cs="Arial"/>
                <w:highlight w:val="yellow"/>
              </w:rPr>
              <w:t xml:space="preserve">Mean Shift Clustering – Quiz </w:t>
            </w:r>
            <w:r w:rsidR="00287EBF">
              <w:rPr>
                <w:rFonts w:eastAsia="Calibri" w:cs="Arial"/>
                <w:highlight w:val="yellow"/>
              </w:rPr>
              <w:t>Mission Score Booster</w:t>
            </w:r>
          </w:p>
          <w:p w14:paraId="2676DEB8" w14:textId="77777777" w:rsidR="001A0130" w:rsidRDefault="001A0130" w:rsidP="006319C3">
            <w:pPr>
              <w:spacing w:before="120" w:after="120"/>
              <w:rPr>
                <w:rFonts w:eastAsia="Calibri" w:cs="Arial"/>
              </w:rPr>
            </w:pPr>
          </w:p>
          <w:p w14:paraId="394B08CB" w14:textId="77777777" w:rsidR="001A0130" w:rsidRPr="00EF5701" w:rsidRDefault="001A0130" w:rsidP="001A0130">
            <w:pPr>
              <w:pStyle w:val="ListParagraph"/>
              <w:numPr>
                <w:ilvl w:val="0"/>
                <w:numId w:val="98"/>
              </w:numPr>
              <w:spacing w:before="120" w:after="120"/>
              <w:rPr>
                <w:rFonts w:eastAsia="Calibri" w:cs="Arial"/>
                <w:bCs/>
                <w:highlight w:val="red"/>
              </w:rPr>
            </w:pPr>
            <w:r>
              <w:rPr>
                <w:rFonts w:eastAsia="Calibri" w:cs="Arial"/>
                <w:bCs/>
                <w:highlight w:val="red"/>
              </w:rPr>
              <w:t>Module Recap</w:t>
            </w:r>
            <w:r w:rsidRPr="00F130B5">
              <w:rPr>
                <w:rFonts w:eastAsia="Calibri" w:cs="Arial"/>
                <w:bCs/>
                <w:highlight w:val="red"/>
              </w:rPr>
              <w:t xml:space="preserve">– </w:t>
            </w:r>
            <w:r w:rsidRPr="00F130B5">
              <w:rPr>
                <w:rFonts w:cs="Arial"/>
                <w:highlight w:val="red"/>
              </w:rPr>
              <w:t xml:space="preserve">Interactive Lesson </w:t>
            </w:r>
            <w:r>
              <w:rPr>
                <w:rFonts w:cs="Arial"/>
                <w:highlight w:val="red"/>
              </w:rPr>
              <w:t>M</w:t>
            </w:r>
            <w:r w:rsidRPr="00F130B5">
              <w:rPr>
                <w:rFonts w:cs="Arial"/>
                <w:highlight w:val="red"/>
              </w:rPr>
              <w:t>ission</w:t>
            </w:r>
          </w:p>
          <w:p w14:paraId="0E9D2652" w14:textId="77777777" w:rsidR="001A0130" w:rsidRPr="00F130B5" w:rsidRDefault="001A0130" w:rsidP="006319C3">
            <w:pPr>
              <w:pStyle w:val="ListParagraph"/>
              <w:spacing w:before="120" w:after="120"/>
              <w:rPr>
                <w:rFonts w:eastAsia="Calibri" w:cs="Arial"/>
                <w:bCs/>
                <w:highlight w:val="red"/>
              </w:rPr>
            </w:pPr>
          </w:p>
          <w:p w14:paraId="3DD3D1B6" w14:textId="16F10DFC" w:rsidR="001A0130" w:rsidRPr="00EF5701" w:rsidRDefault="001A0130" w:rsidP="001A0130">
            <w:pPr>
              <w:pStyle w:val="ListParagraph"/>
              <w:numPr>
                <w:ilvl w:val="0"/>
                <w:numId w:val="98"/>
              </w:numPr>
              <w:spacing w:before="120" w:after="120"/>
              <w:rPr>
                <w:rFonts w:eastAsia="Calibri" w:cs="Arial"/>
                <w:bCs/>
                <w:highlight w:val="cyan"/>
              </w:rPr>
            </w:pPr>
            <w:r w:rsidRPr="00EF5701">
              <w:rPr>
                <w:rFonts w:eastAsia="Calibri" w:cs="Arial"/>
                <w:bCs/>
                <w:highlight w:val="cyan"/>
              </w:rPr>
              <w:t>Breast Cancer Campaign!</w:t>
            </w:r>
            <w:r>
              <w:rPr>
                <w:rFonts w:eastAsia="Calibri" w:cs="Arial"/>
                <w:bCs/>
                <w:highlight w:val="cyan"/>
              </w:rPr>
              <w:t xml:space="preserve"> </w:t>
            </w:r>
            <w:r w:rsidRPr="00FE325E">
              <w:rPr>
                <w:rFonts w:eastAsia="Calibri" w:cs="Arial"/>
                <w:bCs/>
                <w:highlight w:val="magenta"/>
              </w:rPr>
              <w:t xml:space="preserve">Part </w:t>
            </w:r>
            <w:r>
              <w:rPr>
                <w:rFonts w:eastAsia="Calibri" w:cs="Arial"/>
                <w:bCs/>
                <w:highlight w:val="magenta"/>
              </w:rPr>
              <w:t>4</w:t>
            </w:r>
            <w:r w:rsidRPr="00FE325E">
              <w:rPr>
                <w:rFonts w:eastAsia="Calibri" w:cs="Arial"/>
                <w:bCs/>
                <w:highlight w:val="magenta"/>
              </w:rPr>
              <w:t xml:space="preserve"> </w:t>
            </w:r>
            <w:r w:rsidRPr="00EF5701">
              <w:rPr>
                <w:rFonts w:eastAsia="Calibri" w:cs="Arial"/>
                <w:bCs/>
                <w:highlight w:val="cyan"/>
              </w:rPr>
              <w:t>–</w:t>
            </w:r>
            <w:del w:id="87" w:author="RoboGarden Team" w:date="2020-02-07T12:17:00Z">
              <w:r w:rsidRPr="00EF5701" w:rsidDel="00E263E1">
                <w:rPr>
                  <w:rFonts w:eastAsia="Calibri" w:cs="Arial"/>
                  <w:bCs/>
                  <w:highlight w:val="cyan"/>
                </w:rPr>
                <w:delText xml:space="preserve">Through </w:delText>
              </w:r>
            </w:del>
            <w:ins w:id="88" w:author="RoboGarden Team" w:date="2020-02-07T12:17:00Z">
              <w:r w:rsidR="00E263E1">
                <w:rPr>
                  <w:rFonts w:eastAsia="Calibri" w:cs="Arial"/>
                  <w:bCs/>
                  <w:highlight w:val="cyan"/>
                </w:rPr>
                <w:t>Accumulative</w:t>
              </w:r>
              <w:r w:rsidR="00E263E1" w:rsidRPr="00EF5701">
                <w:rPr>
                  <w:rFonts w:eastAsia="Calibri" w:cs="Arial"/>
                  <w:bCs/>
                  <w:highlight w:val="cyan"/>
                </w:rPr>
                <w:t xml:space="preserve"> </w:t>
              </w:r>
            </w:ins>
            <w:r w:rsidRPr="00EF5701">
              <w:rPr>
                <w:rFonts w:eastAsia="Calibri" w:cs="Arial"/>
                <w:bCs/>
                <w:highlight w:val="cyan"/>
              </w:rPr>
              <w:t>Project Mission</w:t>
            </w:r>
          </w:p>
          <w:p w14:paraId="0220F642" w14:textId="77777777" w:rsidR="001A0130" w:rsidRDefault="001A0130" w:rsidP="001A0130">
            <w:pPr>
              <w:pStyle w:val="ListParagraph"/>
              <w:numPr>
                <w:ilvl w:val="0"/>
                <w:numId w:val="98"/>
              </w:numPr>
              <w:spacing w:before="120" w:after="120"/>
              <w:rPr>
                <w:rFonts w:eastAsia="Calibri" w:cs="Arial"/>
                <w:bCs/>
                <w:highlight w:val="cyan"/>
              </w:rPr>
            </w:pPr>
            <w:r>
              <w:rPr>
                <w:rFonts w:eastAsia="Calibri" w:cs="Arial"/>
                <w:bCs/>
                <w:highlight w:val="cyan"/>
              </w:rPr>
              <w:t>Wholesales</w:t>
            </w:r>
            <w:r w:rsidRPr="00EF5701">
              <w:rPr>
                <w:rFonts w:eastAsia="Calibri" w:cs="Arial"/>
                <w:bCs/>
                <w:highlight w:val="cyan"/>
              </w:rPr>
              <w:t xml:space="preserve"> – Mini-project Mission</w:t>
            </w:r>
          </w:p>
          <w:p w14:paraId="4593EBDD" w14:textId="77777777" w:rsidR="001A0130" w:rsidRPr="00570F5B" w:rsidRDefault="001A0130" w:rsidP="001A0130">
            <w:pPr>
              <w:pStyle w:val="ListParagraph"/>
              <w:numPr>
                <w:ilvl w:val="0"/>
                <w:numId w:val="98"/>
              </w:numPr>
              <w:spacing w:before="120" w:after="120"/>
              <w:rPr>
                <w:rFonts w:eastAsia="Calibri" w:cs="Arial"/>
                <w:bCs/>
                <w:highlight w:val="cyan"/>
              </w:rPr>
            </w:pPr>
            <w:r w:rsidRPr="00570F5B">
              <w:rPr>
                <w:rFonts w:eastAsia="Calibri" w:cs="Arial"/>
                <w:bCs/>
                <w:highlight w:val="cyan"/>
              </w:rPr>
              <w:t>Image Compression – Mini project Mission</w:t>
            </w:r>
          </w:p>
        </w:tc>
      </w:tr>
      <w:tr w:rsidR="001A0130" w:rsidRPr="00D56E0F" w14:paraId="072FF40D" w14:textId="77777777" w:rsidTr="006319C3">
        <w:trPr>
          <w:cantSplit/>
          <w:trHeight w:val="537"/>
          <w:jc w:val="center"/>
        </w:trPr>
        <w:tc>
          <w:tcPr>
            <w:tcW w:w="1271" w:type="dxa"/>
            <w:tcBorders>
              <w:top w:val="single" w:sz="4" w:space="0" w:color="auto"/>
              <w:left w:val="single" w:sz="4" w:space="0" w:color="auto"/>
              <w:bottom w:val="single" w:sz="4" w:space="0" w:color="auto"/>
              <w:right w:val="single" w:sz="4" w:space="0" w:color="auto"/>
            </w:tcBorders>
            <w:shd w:val="clear" w:color="auto" w:fill="FFFFFF"/>
            <w:vAlign w:val="center"/>
          </w:tcPr>
          <w:p w14:paraId="758E0DF2" w14:textId="77777777" w:rsidR="001A0130" w:rsidRPr="008B5F45" w:rsidRDefault="001A0130" w:rsidP="006319C3">
            <w:pPr>
              <w:spacing w:before="120" w:after="120"/>
              <w:jc w:val="center"/>
            </w:pPr>
            <w:r>
              <w:lastRenderedPageBreak/>
              <w:t>Module 5</w:t>
            </w:r>
            <w:r>
              <w:br/>
            </w:r>
            <w:r w:rsidRPr="00AB20EA">
              <w:rPr>
                <w:highlight w:val="yellow"/>
              </w:rPr>
              <w:t>(</w:t>
            </w:r>
            <w:r>
              <w:rPr>
                <w:highlight w:val="yellow"/>
              </w:rPr>
              <w:t>1 week</w:t>
            </w:r>
            <w:r w:rsidRPr="00AB20EA">
              <w:rPr>
                <w:highlight w:val="yellow"/>
              </w:rPr>
              <w:t>)</w:t>
            </w:r>
          </w:p>
        </w:tc>
        <w:tc>
          <w:tcPr>
            <w:tcW w:w="2126" w:type="dxa"/>
            <w:tcBorders>
              <w:top w:val="single" w:sz="4" w:space="0" w:color="auto"/>
              <w:left w:val="single" w:sz="4" w:space="0" w:color="auto"/>
              <w:bottom w:val="single" w:sz="4" w:space="0" w:color="auto"/>
              <w:right w:val="single" w:sz="4" w:space="0" w:color="auto"/>
            </w:tcBorders>
            <w:shd w:val="clear" w:color="auto" w:fill="FFFFFF"/>
            <w:vAlign w:val="center"/>
          </w:tcPr>
          <w:p w14:paraId="65BA0535" w14:textId="77777777" w:rsidR="001A0130" w:rsidRPr="001F1519" w:rsidRDefault="001A0130" w:rsidP="006319C3">
            <w:pPr>
              <w:spacing w:before="120" w:after="120"/>
              <w:jc w:val="center"/>
            </w:pPr>
            <w:commentRangeStart w:id="89"/>
            <w:commentRangeStart w:id="90"/>
            <w:r>
              <w:rPr>
                <w:rFonts w:cs="Arial"/>
              </w:rPr>
              <w:t>Recommendation System</w:t>
            </w:r>
            <w:commentRangeEnd w:id="89"/>
            <w:r w:rsidR="00791476">
              <w:rPr>
                <w:rStyle w:val="CommentReference"/>
                <w:color w:val="404040"/>
              </w:rPr>
              <w:commentReference w:id="89"/>
            </w:r>
            <w:commentRangeEnd w:id="90"/>
            <w:r w:rsidR="007E0DA7">
              <w:rPr>
                <w:rStyle w:val="CommentReference"/>
                <w:color w:val="404040"/>
              </w:rPr>
              <w:commentReference w:id="90"/>
            </w:r>
          </w:p>
        </w:tc>
        <w:tc>
          <w:tcPr>
            <w:tcW w:w="5953" w:type="dxa"/>
            <w:tcBorders>
              <w:top w:val="single" w:sz="4" w:space="0" w:color="auto"/>
              <w:left w:val="single" w:sz="4" w:space="0" w:color="auto"/>
              <w:bottom w:val="single" w:sz="4" w:space="0" w:color="auto"/>
              <w:right w:val="single" w:sz="4" w:space="0" w:color="auto"/>
            </w:tcBorders>
            <w:shd w:val="clear" w:color="auto" w:fill="FFFFFF"/>
          </w:tcPr>
          <w:p w14:paraId="2C66ABAE" w14:textId="77777777" w:rsidR="001A0130" w:rsidRPr="00570F5B" w:rsidRDefault="001A0130" w:rsidP="001A0130">
            <w:pPr>
              <w:pStyle w:val="ListParagraph"/>
              <w:numPr>
                <w:ilvl w:val="0"/>
                <w:numId w:val="98"/>
              </w:numPr>
              <w:spacing w:before="120" w:after="120"/>
              <w:rPr>
                <w:rFonts w:eastAsia="Calibri" w:cs="Arial"/>
                <w:highlight w:val="red"/>
              </w:rPr>
            </w:pPr>
            <w:r w:rsidRPr="00570F5B">
              <w:rPr>
                <w:rFonts w:eastAsia="Calibri" w:cs="Arial"/>
                <w:highlight w:val="red"/>
              </w:rPr>
              <w:t>Introduction to Recommendation Systems – Interactive Lesson Mission</w:t>
            </w:r>
          </w:p>
          <w:p w14:paraId="79D4FB7D" w14:textId="77777777" w:rsidR="001A0130" w:rsidRDefault="001A0130" w:rsidP="006319C3">
            <w:pPr>
              <w:spacing w:before="120" w:after="120"/>
              <w:rPr>
                <w:rFonts w:eastAsia="Calibri" w:cs="Arial"/>
              </w:rPr>
            </w:pPr>
          </w:p>
          <w:p w14:paraId="7AC0DCF9" w14:textId="77777777" w:rsidR="001A0130" w:rsidRPr="00D70027" w:rsidRDefault="001A0130" w:rsidP="001A0130">
            <w:pPr>
              <w:pStyle w:val="ListParagraph"/>
              <w:numPr>
                <w:ilvl w:val="0"/>
                <w:numId w:val="98"/>
              </w:numPr>
              <w:spacing w:before="120" w:after="120"/>
              <w:rPr>
                <w:rFonts w:eastAsia="Calibri" w:cs="Arial"/>
                <w:highlight w:val="green"/>
              </w:rPr>
            </w:pPr>
            <w:r w:rsidRPr="00D70027">
              <w:rPr>
                <w:rFonts w:eastAsia="Calibri" w:cs="Arial"/>
                <w:highlight w:val="green"/>
              </w:rPr>
              <w:t>Recommender System – Interactive Lesson Mission</w:t>
            </w:r>
          </w:p>
          <w:p w14:paraId="53EA3251" w14:textId="77777777" w:rsidR="001A0130" w:rsidRPr="00D70027" w:rsidRDefault="001A0130" w:rsidP="001A0130">
            <w:pPr>
              <w:pStyle w:val="ListParagraph"/>
              <w:numPr>
                <w:ilvl w:val="0"/>
                <w:numId w:val="98"/>
              </w:numPr>
              <w:spacing w:before="120" w:after="120"/>
              <w:rPr>
                <w:rFonts w:eastAsia="Calibri" w:cs="Arial"/>
                <w:highlight w:val="yellow"/>
              </w:rPr>
            </w:pPr>
            <w:r w:rsidRPr="00D70027">
              <w:rPr>
                <w:rFonts w:eastAsia="Calibri" w:cs="Arial"/>
                <w:highlight w:val="yellow"/>
              </w:rPr>
              <w:t>Popularity Recommender System – Editor Mission</w:t>
            </w:r>
          </w:p>
          <w:p w14:paraId="5A9942FD" w14:textId="77777777" w:rsidR="001A0130" w:rsidRPr="00D70027" w:rsidRDefault="001A0130" w:rsidP="001A0130">
            <w:pPr>
              <w:pStyle w:val="ListParagraph"/>
              <w:numPr>
                <w:ilvl w:val="0"/>
                <w:numId w:val="98"/>
              </w:numPr>
              <w:spacing w:before="120" w:after="120"/>
              <w:rPr>
                <w:rFonts w:eastAsia="Calibri" w:cs="Arial"/>
                <w:highlight w:val="yellow"/>
              </w:rPr>
            </w:pPr>
            <w:r w:rsidRPr="00D70027">
              <w:rPr>
                <w:rFonts w:eastAsia="Calibri" w:cs="Arial"/>
                <w:highlight w:val="yellow"/>
              </w:rPr>
              <w:t>Content based Recommender System – Editor Mission</w:t>
            </w:r>
          </w:p>
          <w:p w14:paraId="44ABBD86" w14:textId="0B80627C" w:rsidR="001A0130" w:rsidRPr="001A0130" w:rsidRDefault="001A0130" w:rsidP="001A0130">
            <w:pPr>
              <w:pStyle w:val="ListParagraph"/>
              <w:numPr>
                <w:ilvl w:val="0"/>
                <w:numId w:val="98"/>
              </w:numPr>
              <w:spacing w:before="120" w:after="120"/>
              <w:rPr>
                <w:rFonts w:eastAsia="Calibri" w:cs="Arial"/>
                <w:highlight w:val="yellow"/>
              </w:rPr>
            </w:pPr>
            <w:r w:rsidRPr="001A0130">
              <w:rPr>
                <w:rFonts w:eastAsia="Calibri" w:cs="Arial"/>
                <w:highlight w:val="yellow"/>
              </w:rPr>
              <w:t xml:space="preserve">Popularity Recommender System – Editor </w:t>
            </w:r>
            <w:r w:rsidR="00287EBF">
              <w:rPr>
                <w:rFonts w:eastAsia="Calibri" w:cs="Arial"/>
                <w:highlight w:val="yellow"/>
              </w:rPr>
              <w:t>Mission Scale Booster</w:t>
            </w:r>
          </w:p>
          <w:p w14:paraId="0B92A0D0" w14:textId="4AE6312B" w:rsidR="001A0130" w:rsidRPr="00D70027" w:rsidRDefault="001A0130" w:rsidP="001A0130">
            <w:pPr>
              <w:pStyle w:val="ListParagraph"/>
              <w:numPr>
                <w:ilvl w:val="0"/>
                <w:numId w:val="98"/>
              </w:numPr>
              <w:spacing w:before="120" w:after="120"/>
              <w:rPr>
                <w:rFonts w:eastAsia="Calibri" w:cs="Arial"/>
                <w:highlight w:val="yellow"/>
              </w:rPr>
            </w:pPr>
            <w:r w:rsidRPr="00D70027">
              <w:rPr>
                <w:rFonts w:eastAsia="Calibri" w:cs="Arial"/>
                <w:highlight w:val="yellow"/>
              </w:rPr>
              <w:t xml:space="preserve">Content based Recommender System – Editor </w:t>
            </w:r>
            <w:r w:rsidR="00287EBF">
              <w:rPr>
                <w:rFonts w:eastAsia="Calibri" w:cs="Arial"/>
                <w:highlight w:val="yellow"/>
              </w:rPr>
              <w:t>Mission Score Booster</w:t>
            </w:r>
          </w:p>
          <w:p w14:paraId="13300AF4" w14:textId="77777777" w:rsidR="001A0130" w:rsidRDefault="001A0130" w:rsidP="006319C3">
            <w:pPr>
              <w:spacing w:before="120" w:after="120"/>
              <w:rPr>
                <w:rFonts w:eastAsia="Calibri" w:cs="Arial"/>
              </w:rPr>
            </w:pPr>
          </w:p>
          <w:p w14:paraId="3520FFBE" w14:textId="77777777" w:rsidR="001A0130" w:rsidRPr="00D70027" w:rsidRDefault="001A0130" w:rsidP="001A0130">
            <w:pPr>
              <w:pStyle w:val="ListParagraph"/>
              <w:numPr>
                <w:ilvl w:val="0"/>
                <w:numId w:val="98"/>
              </w:numPr>
              <w:spacing w:before="120" w:after="120"/>
              <w:rPr>
                <w:rFonts w:eastAsia="Calibri" w:cs="Arial"/>
                <w:highlight w:val="green"/>
              </w:rPr>
            </w:pPr>
            <w:r w:rsidRPr="00D70027">
              <w:rPr>
                <w:rFonts w:eastAsia="Calibri" w:cs="Arial"/>
                <w:highlight w:val="green"/>
              </w:rPr>
              <w:t>Collaborative Filtering – Interactive Lesson Mission</w:t>
            </w:r>
          </w:p>
          <w:p w14:paraId="4DFFF257" w14:textId="77777777" w:rsidR="001A0130" w:rsidRPr="00D70027" w:rsidRDefault="001A0130" w:rsidP="001A0130">
            <w:pPr>
              <w:pStyle w:val="ListParagraph"/>
              <w:numPr>
                <w:ilvl w:val="0"/>
                <w:numId w:val="98"/>
              </w:numPr>
              <w:spacing w:before="120" w:after="120"/>
              <w:rPr>
                <w:rFonts w:eastAsia="Calibri" w:cs="Arial"/>
                <w:highlight w:val="yellow"/>
              </w:rPr>
            </w:pPr>
            <w:r w:rsidRPr="00D70027">
              <w:rPr>
                <w:rFonts w:eastAsia="Calibri" w:cs="Arial"/>
                <w:highlight w:val="yellow"/>
              </w:rPr>
              <w:t>Collaborative based Recommender System – Editor Mission</w:t>
            </w:r>
          </w:p>
          <w:p w14:paraId="6F00D708" w14:textId="6ACBF6B2" w:rsidR="001A0130" w:rsidRDefault="001A0130" w:rsidP="001A0130">
            <w:pPr>
              <w:pStyle w:val="ListParagraph"/>
              <w:numPr>
                <w:ilvl w:val="0"/>
                <w:numId w:val="98"/>
              </w:numPr>
              <w:spacing w:before="120" w:after="120"/>
              <w:rPr>
                <w:rFonts w:eastAsia="Calibri" w:cs="Arial"/>
                <w:highlight w:val="yellow"/>
              </w:rPr>
            </w:pPr>
            <w:r w:rsidRPr="00D70027">
              <w:rPr>
                <w:rFonts w:eastAsia="Calibri" w:cs="Arial"/>
                <w:highlight w:val="yellow"/>
              </w:rPr>
              <w:t xml:space="preserve">Collaborative based Recommender System – Editor </w:t>
            </w:r>
            <w:r w:rsidR="00287EBF">
              <w:rPr>
                <w:rFonts w:eastAsia="Calibri" w:cs="Arial"/>
                <w:highlight w:val="yellow"/>
              </w:rPr>
              <w:t xml:space="preserve">Mission Score </w:t>
            </w:r>
            <w:r w:rsidRPr="00D70027">
              <w:rPr>
                <w:rFonts w:eastAsia="Calibri" w:cs="Arial"/>
                <w:highlight w:val="yellow"/>
              </w:rPr>
              <w:t>Booster</w:t>
            </w:r>
          </w:p>
          <w:p w14:paraId="0E464F89" w14:textId="77777777" w:rsidR="001A0130" w:rsidRDefault="001A0130" w:rsidP="006319C3">
            <w:pPr>
              <w:spacing w:before="120" w:after="120"/>
              <w:rPr>
                <w:rFonts w:eastAsia="Calibri" w:cs="Arial"/>
                <w:highlight w:val="yellow"/>
              </w:rPr>
            </w:pPr>
          </w:p>
          <w:p w14:paraId="3A65F789" w14:textId="77777777" w:rsidR="001A0130" w:rsidRPr="00D70027" w:rsidRDefault="001A0130" w:rsidP="001A0130">
            <w:pPr>
              <w:pStyle w:val="ListParagraph"/>
              <w:numPr>
                <w:ilvl w:val="0"/>
                <w:numId w:val="98"/>
              </w:numPr>
              <w:spacing w:before="120" w:after="120"/>
              <w:rPr>
                <w:rFonts w:eastAsia="Calibri" w:cs="Arial"/>
                <w:highlight w:val="cyan"/>
              </w:rPr>
            </w:pPr>
            <w:r w:rsidRPr="00D70027">
              <w:rPr>
                <w:rFonts w:eastAsia="Calibri" w:cs="Arial"/>
                <w:highlight w:val="cyan"/>
              </w:rPr>
              <w:t xml:space="preserve">Good Reads </w:t>
            </w:r>
            <w:commentRangeStart w:id="91"/>
            <w:commentRangeStart w:id="92"/>
            <w:r w:rsidRPr="00D70027">
              <w:rPr>
                <w:rFonts w:eastAsia="Calibri" w:cs="Arial"/>
                <w:highlight w:val="cyan"/>
              </w:rPr>
              <w:t xml:space="preserve">Recommender System </w:t>
            </w:r>
            <w:commentRangeEnd w:id="91"/>
            <w:r w:rsidR="00791476">
              <w:rPr>
                <w:rStyle w:val="CommentReference"/>
                <w:color w:val="404040"/>
              </w:rPr>
              <w:commentReference w:id="91"/>
            </w:r>
            <w:commentRangeEnd w:id="92"/>
            <w:r w:rsidR="007E0DA7">
              <w:rPr>
                <w:rStyle w:val="CommentReference"/>
                <w:color w:val="404040"/>
              </w:rPr>
              <w:commentReference w:id="92"/>
            </w:r>
            <w:r w:rsidRPr="00D70027">
              <w:rPr>
                <w:rFonts w:eastAsia="Calibri" w:cs="Arial"/>
                <w:highlight w:val="cyan"/>
              </w:rPr>
              <w:t>– Mini-project Mission</w:t>
            </w:r>
          </w:p>
          <w:p w14:paraId="74D62885" w14:textId="77777777" w:rsidR="001A0130" w:rsidRDefault="001A0130" w:rsidP="006319C3">
            <w:pPr>
              <w:spacing w:before="120" w:after="120"/>
              <w:rPr>
                <w:rFonts w:eastAsia="Calibri" w:cs="Arial"/>
              </w:rPr>
            </w:pPr>
          </w:p>
          <w:p w14:paraId="56DD69C8" w14:textId="77777777" w:rsidR="001A0130" w:rsidRPr="008B5F45" w:rsidRDefault="001A0130" w:rsidP="006319C3">
            <w:pPr>
              <w:spacing w:before="120" w:after="120"/>
            </w:pPr>
          </w:p>
        </w:tc>
      </w:tr>
      <w:tr w:rsidR="001A0130" w:rsidRPr="00D56E0F" w14:paraId="6D2552FB" w14:textId="77777777" w:rsidTr="006319C3">
        <w:trPr>
          <w:cantSplit/>
          <w:trHeight w:val="537"/>
          <w:jc w:val="center"/>
        </w:trPr>
        <w:tc>
          <w:tcPr>
            <w:tcW w:w="1271" w:type="dxa"/>
            <w:tcBorders>
              <w:top w:val="single" w:sz="4" w:space="0" w:color="auto"/>
              <w:left w:val="single" w:sz="4" w:space="0" w:color="auto"/>
              <w:bottom w:val="single" w:sz="4" w:space="0" w:color="auto"/>
              <w:right w:val="single" w:sz="4" w:space="0" w:color="auto"/>
            </w:tcBorders>
            <w:shd w:val="clear" w:color="auto" w:fill="FFFFFF"/>
            <w:vAlign w:val="center"/>
          </w:tcPr>
          <w:p w14:paraId="55B25AC2" w14:textId="77777777" w:rsidR="001A0130" w:rsidRPr="008B5F45" w:rsidRDefault="001A0130" w:rsidP="006319C3">
            <w:pPr>
              <w:spacing w:before="120" w:after="120"/>
              <w:jc w:val="center"/>
            </w:pPr>
            <w:r>
              <w:lastRenderedPageBreak/>
              <w:t>Module 6</w:t>
            </w:r>
            <w:r>
              <w:br/>
            </w:r>
            <w:r w:rsidRPr="00AB20EA">
              <w:rPr>
                <w:highlight w:val="yellow"/>
              </w:rPr>
              <w:t>(</w:t>
            </w:r>
            <w:r>
              <w:rPr>
                <w:highlight w:val="yellow"/>
              </w:rPr>
              <w:t>1 week</w:t>
            </w:r>
            <w:r w:rsidRPr="00AB20EA">
              <w:rPr>
                <w:highlight w:val="yellow"/>
              </w:rPr>
              <w:t>)</w:t>
            </w:r>
          </w:p>
        </w:tc>
        <w:tc>
          <w:tcPr>
            <w:tcW w:w="2126" w:type="dxa"/>
            <w:tcBorders>
              <w:top w:val="single" w:sz="4" w:space="0" w:color="auto"/>
              <w:left w:val="single" w:sz="4" w:space="0" w:color="auto"/>
              <w:bottom w:val="single" w:sz="4" w:space="0" w:color="auto"/>
              <w:right w:val="single" w:sz="4" w:space="0" w:color="auto"/>
            </w:tcBorders>
            <w:shd w:val="clear" w:color="auto" w:fill="FFFFFF"/>
            <w:vAlign w:val="center"/>
          </w:tcPr>
          <w:p w14:paraId="36509B9E" w14:textId="16605D5E" w:rsidR="001A0130" w:rsidRPr="001F1519" w:rsidRDefault="001A0130" w:rsidP="006319C3">
            <w:pPr>
              <w:spacing w:before="120" w:after="120"/>
              <w:jc w:val="center"/>
            </w:pPr>
            <w:r>
              <w:rPr>
                <w:rFonts w:cs="Arial"/>
              </w:rPr>
              <w:t xml:space="preserve">Introduction to Deep </w:t>
            </w:r>
            <w:ins w:id="93" w:author="Chantelle Dubois Nishiyama" w:date="2020-02-19T20:18:00Z">
              <w:r w:rsidR="00B20811">
                <w:rPr>
                  <w:rFonts w:cs="Arial"/>
                </w:rPr>
                <w:t>L</w:t>
              </w:r>
            </w:ins>
            <w:del w:id="94" w:author="Chantelle Dubois Nishiyama" w:date="2020-02-19T20:18:00Z">
              <w:r w:rsidDel="00B20811">
                <w:rPr>
                  <w:rFonts w:cs="Arial"/>
                </w:rPr>
                <w:delText>l</w:delText>
              </w:r>
            </w:del>
            <w:r>
              <w:rPr>
                <w:rFonts w:cs="Arial"/>
              </w:rPr>
              <w:t>earning</w:t>
            </w:r>
          </w:p>
        </w:tc>
        <w:tc>
          <w:tcPr>
            <w:tcW w:w="5953" w:type="dxa"/>
            <w:tcBorders>
              <w:top w:val="single" w:sz="4" w:space="0" w:color="auto"/>
              <w:left w:val="single" w:sz="4" w:space="0" w:color="auto"/>
              <w:bottom w:val="single" w:sz="4" w:space="0" w:color="auto"/>
              <w:right w:val="single" w:sz="4" w:space="0" w:color="auto"/>
            </w:tcBorders>
            <w:shd w:val="clear" w:color="auto" w:fill="FFFFFF"/>
          </w:tcPr>
          <w:p w14:paraId="4D6EDFC1" w14:textId="77777777" w:rsidR="001A0130" w:rsidRPr="00EF5701" w:rsidRDefault="001A0130" w:rsidP="001A0130">
            <w:pPr>
              <w:pStyle w:val="ListParagraph"/>
              <w:numPr>
                <w:ilvl w:val="0"/>
                <w:numId w:val="98"/>
              </w:numPr>
              <w:spacing w:before="120" w:after="120"/>
              <w:rPr>
                <w:rFonts w:eastAsia="Calibri" w:cs="Arial"/>
                <w:bCs/>
                <w:highlight w:val="red"/>
              </w:rPr>
            </w:pPr>
            <w:r w:rsidRPr="00F130B5">
              <w:rPr>
                <w:rFonts w:eastAsia="Calibri" w:cs="Arial"/>
                <w:bCs/>
                <w:highlight w:val="red"/>
              </w:rPr>
              <w:t xml:space="preserve">Module Overview – </w:t>
            </w:r>
            <w:r w:rsidRPr="00F130B5">
              <w:rPr>
                <w:rFonts w:cs="Arial"/>
                <w:highlight w:val="red"/>
              </w:rPr>
              <w:t xml:space="preserve">Interactive Lesson </w:t>
            </w:r>
            <w:r>
              <w:rPr>
                <w:rFonts w:cs="Arial"/>
                <w:highlight w:val="red"/>
              </w:rPr>
              <w:t>M</w:t>
            </w:r>
            <w:r w:rsidRPr="00F130B5">
              <w:rPr>
                <w:rFonts w:cs="Arial"/>
                <w:highlight w:val="red"/>
              </w:rPr>
              <w:t>ission</w:t>
            </w:r>
          </w:p>
          <w:p w14:paraId="318AC369" w14:textId="77777777" w:rsidR="001A0130" w:rsidRDefault="001A0130" w:rsidP="006319C3">
            <w:pPr>
              <w:spacing w:before="120" w:after="120"/>
              <w:rPr>
                <w:rFonts w:eastAsia="Calibri" w:cs="Arial"/>
              </w:rPr>
            </w:pPr>
          </w:p>
          <w:p w14:paraId="337753E2" w14:textId="77777777" w:rsidR="001A0130" w:rsidRPr="00D70027" w:rsidRDefault="001A0130" w:rsidP="001A0130">
            <w:pPr>
              <w:pStyle w:val="ListParagraph"/>
              <w:numPr>
                <w:ilvl w:val="0"/>
                <w:numId w:val="98"/>
              </w:numPr>
              <w:spacing w:before="120" w:after="120"/>
              <w:rPr>
                <w:rFonts w:eastAsia="Calibri" w:cs="Arial"/>
                <w:highlight w:val="green"/>
              </w:rPr>
            </w:pPr>
            <w:r w:rsidRPr="00D70027">
              <w:rPr>
                <w:rFonts w:eastAsia="Calibri" w:cs="Arial"/>
                <w:highlight w:val="green"/>
              </w:rPr>
              <w:t>Understanding Artificial Neural Networks – Interactive Lesson Mission</w:t>
            </w:r>
          </w:p>
          <w:p w14:paraId="03D9DC8C" w14:textId="77777777" w:rsidR="001A0130" w:rsidRPr="00D70027" w:rsidRDefault="001A0130" w:rsidP="001A0130">
            <w:pPr>
              <w:pStyle w:val="ListParagraph"/>
              <w:numPr>
                <w:ilvl w:val="0"/>
                <w:numId w:val="98"/>
              </w:numPr>
              <w:spacing w:before="120" w:after="120"/>
              <w:rPr>
                <w:rFonts w:eastAsia="Calibri" w:cs="Arial"/>
                <w:highlight w:val="yellow"/>
              </w:rPr>
            </w:pPr>
            <w:r>
              <w:rPr>
                <w:rFonts w:eastAsia="Calibri" w:cs="Arial"/>
                <w:highlight w:val="yellow"/>
              </w:rPr>
              <w:t>Understanding Artificial Neural Networks – Quiz Mission</w:t>
            </w:r>
          </w:p>
          <w:p w14:paraId="57EE995C" w14:textId="0A8B137F" w:rsidR="001A0130" w:rsidRPr="00D70027" w:rsidRDefault="001A0130" w:rsidP="001A0130">
            <w:pPr>
              <w:pStyle w:val="ListParagraph"/>
              <w:numPr>
                <w:ilvl w:val="0"/>
                <w:numId w:val="98"/>
              </w:numPr>
              <w:spacing w:before="120" w:after="120"/>
              <w:rPr>
                <w:rFonts w:eastAsia="Calibri" w:cs="Arial"/>
                <w:highlight w:val="yellow"/>
              </w:rPr>
            </w:pPr>
            <w:r>
              <w:rPr>
                <w:rFonts w:eastAsia="Calibri" w:cs="Arial"/>
                <w:highlight w:val="yellow"/>
              </w:rPr>
              <w:t xml:space="preserve">Understanding Artificial Neural Networks – Quiz </w:t>
            </w:r>
            <w:r w:rsidR="00287EBF">
              <w:rPr>
                <w:rFonts w:eastAsia="Calibri" w:cs="Arial"/>
                <w:highlight w:val="yellow"/>
              </w:rPr>
              <w:t>Mission Score Booster</w:t>
            </w:r>
          </w:p>
          <w:p w14:paraId="777E4898" w14:textId="77777777" w:rsidR="001A0130" w:rsidRDefault="001A0130" w:rsidP="006319C3">
            <w:pPr>
              <w:spacing w:before="120" w:after="120"/>
              <w:rPr>
                <w:rFonts w:eastAsia="Calibri" w:cs="Arial"/>
              </w:rPr>
            </w:pPr>
          </w:p>
          <w:p w14:paraId="42B3D7D2" w14:textId="77777777" w:rsidR="001A0130" w:rsidRPr="00D70027" w:rsidRDefault="001A0130" w:rsidP="001A0130">
            <w:pPr>
              <w:pStyle w:val="ListParagraph"/>
              <w:numPr>
                <w:ilvl w:val="0"/>
                <w:numId w:val="98"/>
              </w:numPr>
              <w:spacing w:before="120" w:after="120"/>
              <w:rPr>
                <w:rFonts w:eastAsia="Calibri" w:cs="Arial"/>
                <w:highlight w:val="green"/>
              </w:rPr>
            </w:pPr>
            <w:r w:rsidRPr="00D70027">
              <w:rPr>
                <w:rFonts w:eastAsia="Calibri" w:cs="Arial"/>
                <w:highlight w:val="green"/>
              </w:rPr>
              <w:t>Classification and Regression using ANN – Interactive Lesson Mission</w:t>
            </w:r>
          </w:p>
          <w:p w14:paraId="086B5CA6" w14:textId="77777777" w:rsidR="001A0130" w:rsidRPr="00D70027" w:rsidRDefault="001A0130" w:rsidP="001A0130">
            <w:pPr>
              <w:pStyle w:val="ListParagraph"/>
              <w:numPr>
                <w:ilvl w:val="0"/>
                <w:numId w:val="98"/>
              </w:numPr>
              <w:spacing w:before="120" w:after="120"/>
              <w:rPr>
                <w:rFonts w:eastAsia="Calibri" w:cs="Arial"/>
                <w:highlight w:val="yellow"/>
              </w:rPr>
            </w:pPr>
            <w:r w:rsidRPr="00D70027">
              <w:rPr>
                <w:rFonts w:eastAsia="Calibri" w:cs="Arial"/>
                <w:highlight w:val="yellow"/>
              </w:rPr>
              <w:t>Build an ANN Classifier – Editor Mission</w:t>
            </w:r>
          </w:p>
          <w:p w14:paraId="19CDF91D" w14:textId="77777777" w:rsidR="001A0130" w:rsidRPr="00D70027" w:rsidRDefault="001A0130" w:rsidP="001A0130">
            <w:pPr>
              <w:pStyle w:val="ListParagraph"/>
              <w:numPr>
                <w:ilvl w:val="0"/>
                <w:numId w:val="98"/>
              </w:numPr>
              <w:spacing w:before="120" w:after="120"/>
              <w:rPr>
                <w:rFonts w:eastAsia="Calibri" w:cs="Arial"/>
                <w:highlight w:val="yellow"/>
              </w:rPr>
            </w:pPr>
            <w:r w:rsidRPr="00D70027">
              <w:rPr>
                <w:rFonts w:eastAsia="Calibri" w:cs="Arial"/>
                <w:highlight w:val="yellow"/>
              </w:rPr>
              <w:t>Artificial Neural Network – Editor Mission</w:t>
            </w:r>
          </w:p>
          <w:p w14:paraId="0DDA98D7" w14:textId="15BF309F" w:rsidR="001A0130" w:rsidRPr="00D70027" w:rsidRDefault="001A0130" w:rsidP="001A0130">
            <w:pPr>
              <w:pStyle w:val="ListParagraph"/>
              <w:numPr>
                <w:ilvl w:val="0"/>
                <w:numId w:val="98"/>
              </w:numPr>
              <w:spacing w:before="120" w:after="120"/>
              <w:rPr>
                <w:rFonts w:eastAsia="Calibri" w:cs="Arial"/>
                <w:highlight w:val="yellow"/>
              </w:rPr>
            </w:pPr>
            <w:r w:rsidRPr="00D70027">
              <w:rPr>
                <w:rFonts w:eastAsia="Calibri" w:cs="Arial"/>
                <w:highlight w:val="yellow"/>
              </w:rPr>
              <w:t xml:space="preserve">Build an ANN – Editor </w:t>
            </w:r>
            <w:r w:rsidR="00287EBF">
              <w:rPr>
                <w:rFonts w:eastAsia="Calibri" w:cs="Arial"/>
                <w:highlight w:val="yellow"/>
              </w:rPr>
              <w:t>Mission Score Booster</w:t>
            </w:r>
          </w:p>
          <w:p w14:paraId="162638A4" w14:textId="013E0F39" w:rsidR="001A0130" w:rsidRDefault="001A0130" w:rsidP="001A0130">
            <w:pPr>
              <w:pStyle w:val="ListParagraph"/>
              <w:numPr>
                <w:ilvl w:val="0"/>
                <w:numId w:val="98"/>
              </w:numPr>
              <w:spacing w:before="120" w:after="120"/>
              <w:rPr>
                <w:rFonts w:eastAsia="Calibri" w:cs="Arial"/>
                <w:highlight w:val="yellow"/>
              </w:rPr>
            </w:pPr>
            <w:r w:rsidRPr="00D70027">
              <w:rPr>
                <w:rFonts w:eastAsia="Calibri" w:cs="Arial"/>
                <w:highlight w:val="yellow"/>
              </w:rPr>
              <w:t xml:space="preserve">ANN Regressor – Editor </w:t>
            </w:r>
            <w:r w:rsidR="00287EBF">
              <w:rPr>
                <w:rFonts w:eastAsia="Calibri" w:cs="Arial"/>
                <w:highlight w:val="yellow"/>
              </w:rPr>
              <w:t>Mission Score Booster</w:t>
            </w:r>
          </w:p>
          <w:p w14:paraId="53579876" w14:textId="77777777" w:rsidR="001A0130" w:rsidRPr="00B01011" w:rsidRDefault="001A0130" w:rsidP="006319C3">
            <w:pPr>
              <w:spacing w:before="120" w:after="120"/>
              <w:rPr>
                <w:rFonts w:eastAsia="Calibri" w:cs="Arial"/>
                <w:highlight w:val="green"/>
              </w:rPr>
            </w:pPr>
          </w:p>
          <w:p w14:paraId="6280B923" w14:textId="77777777" w:rsidR="001A0130" w:rsidRPr="00B01011" w:rsidRDefault="001A0130" w:rsidP="001A0130">
            <w:pPr>
              <w:pStyle w:val="ListParagraph"/>
              <w:numPr>
                <w:ilvl w:val="0"/>
                <w:numId w:val="98"/>
              </w:numPr>
              <w:spacing w:before="120" w:after="120"/>
              <w:rPr>
                <w:rFonts w:eastAsia="Calibri" w:cs="Arial"/>
                <w:highlight w:val="green"/>
              </w:rPr>
            </w:pPr>
            <w:r w:rsidRPr="00B01011">
              <w:rPr>
                <w:rFonts w:eastAsia="Calibri" w:cs="Arial"/>
                <w:highlight w:val="green"/>
              </w:rPr>
              <w:t>Convolutional Neural Networks – Interactive Lesson Mission</w:t>
            </w:r>
          </w:p>
          <w:p w14:paraId="7F4B5E7C" w14:textId="77777777" w:rsidR="001A0130" w:rsidRPr="00D70027" w:rsidRDefault="001A0130" w:rsidP="001A0130">
            <w:pPr>
              <w:pStyle w:val="ListParagraph"/>
              <w:numPr>
                <w:ilvl w:val="0"/>
                <w:numId w:val="98"/>
              </w:numPr>
              <w:spacing w:before="120" w:after="120"/>
              <w:rPr>
                <w:rFonts w:eastAsia="Calibri" w:cs="Arial"/>
                <w:highlight w:val="yellow"/>
              </w:rPr>
            </w:pPr>
            <w:r>
              <w:rPr>
                <w:rFonts w:eastAsia="Calibri" w:cs="Arial"/>
                <w:highlight w:val="yellow"/>
              </w:rPr>
              <w:t>Convolutional Neural Networks – Quiz Mission</w:t>
            </w:r>
          </w:p>
          <w:p w14:paraId="0974B509" w14:textId="38FB7947" w:rsidR="001A0130" w:rsidRDefault="001A0130" w:rsidP="001A0130">
            <w:pPr>
              <w:pStyle w:val="ListParagraph"/>
              <w:numPr>
                <w:ilvl w:val="0"/>
                <w:numId w:val="98"/>
              </w:numPr>
              <w:spacing w:before="120" w:after="120"/>
              <w:rPr>
                <w:rFonts w:eastAsia="Calibri" w:cs="Arial"/>
                <w:highlight w:val="yellow"/>
              </w:rPr>
            </w:pPr>
            <w:r>
              <w:rPr>
                <w:rFonts w:eastAsia="Calibri" w:cs="Arial"/>
                <w:highlight w:val="yellow"/>
              </w:rPr>
              <w:t xml:space="preserve">Convolutional Neural Networks – Quiz </w:t>
            </w:r>
            <w:r w:rsidR="00287EBF">
              <w:rPr>
                <w:rFonts w:eastAsia="Calibri" w:cs="Arial"/>
                <w:highlight w:val="yellow"/>
              </w:rPr>
              <w:t>Mission Score Booster</w:t>
            </w:r>
          </w:p>
          <w:p w14:paraId="5D51C2A8" w14:textId="77777777" w:rsidR="001A0130" w:rsidRDefault="001A0130" w:rsidP="006319C3">
            <w:pPr>
              <w:spacing w:before="120" w:after="120"/>
              <w:rPr>
                <w:rFonts w:eastAsia="Calibri" w:cs="Arial"/>
                <w:highlight w:val="yellow"/>
              </w:rPr>
            </w:pPr>
          </w:p>
          <w:p w14:paraId="24A57D33" w14:textId="77777777" w:rsidR="001A0130" w:rsidRPr="00B01011" w:rsidRDefault="001A0130" w:rsidP="001A0130">
            <w:pPr>
              <w:pStyle w:val="ListParagraph"/>
              <w:numPr>
                <w:ilvl w:val="0"/>
                <w:numId w:val="98"/>
              </w:numPr>
              <w:spacing w:before="120" w:after="120"/>
              <w:rPr>
                <w:rFonts w:eastAsia="Calibri" w:cs="Arial"/>
                <w:highlight w:val="green"/>
              </w:rPr>
            </w:pPr>
            <w:r w:rsidRPr="00B01011">
              <w:rPr>
                <w:rFonts w:eastAsia="Calibri" w:cs="Arial"/>
                <w:highlight w:val="green"/>
              </w:rPr>
              <w:t>Image Recognition – Interactive Lesson Mission</w:t>
            </w:r>
          </w:p>
          <w:p w14:paraId="7BC0E304" w14:textId="77777777" w:rsidR="001A0130" w:rsidRPr="00B01011" w:rsidRDefault="001A0130" w:rsidP="001A0130">
            <w:pPr>
              <w:pStyle w:val="ListParagraph"/>
              <w:numPr>
                <w:ilvl w:val="0"/>
                <w:numId w:val="98"/>
              </w:numPr>
              <w:spacing w:before="120" w:after="120"/>
              <w:rPr>
                <w:rFonts w:eastAsia="Calibri" w:cs="Arial"/>
                <w:highlight w:val="yellow"/>
              </w:rPr>
            </w:pPr>
            <w:r>
              <w:rPr>
                <w:rFonts w:eastAsia="Calibri" w:cs="Arial"/>
                <w:highlight w:val="yellow"/>
              </w:rPr>
              <w:t>Digits Identification – Editor Mission</w:t>
            </w:r>
          </w:p>
          <w:p w14:paraId="31D21A53" w14:textId="1D2B836B" w:rsidR="001A0130" w:rsidRDefault="001A0130" w:rsidP="001A0130">
            <w:pPr>
              <w:pStyle w:val="ListParagraph"/>
              <w:numPr>
                <w:ilvl w:val="0"/>
                <w:numId w:val="98"/>
              </w:numPr>
              <w:spacing w:before="120" w:after="120"/>
              <w:rPr>
                <w:rFonts w:eastAsia="Calibri" w:cs="Arial"/>
                <w:highlight w:val="yellow"/>
              </w:rPr>
            </w:pPr>
            <w:r>
              <w:rPr>
                <w:rFonts w:eastAsia="Calibri" w:cs="Arial"/>
                <w:highlight w:val="yellow"/>
              </w:rPr>
              <w:t xml:space="preserve">Categorical Identification – Editor </w:t>
            </w:r>
            <w:r w:rsidR="00287EBF">
              <w:rPr>
                <w:rFonts w:eastAsia="Calibri" w:cs="Arial"/>
                <w:highlight w:val="yellow"/>
              </w:rPr>
              <w:t>Mission Score Booster</w:t>
            </w:r>
          </w:p>
          <w:p w14:paraId="64489E05" w14:textId="77777777" w:rsidR="001A0130" w:rsidRPr="00B01011" w:rsidRDefault="001A0130" w:rsidP="006319C3">
            <w:pPr>
              <w:spacing w:before="120" w:after="120"/>
              <w:rPr>
                <w:rFonts w:eastAsia="Calibri" w:cs="Arial"/>
                <w:highlight w:val="green"/>
              </w:rPr>
            </w:pPr>
          </w:p>
          <w:p w14:paraId="50E304AD" w14:textId="77777777" w:rsidR="001A0130" w:rsidRPr="00B01011" w:rsidRDefault="001A0130" w:rsidP="001A0130">
            <w:pPr>
              <w:pStyle w:val="ListParagraph"/>
              <w:numPr>
                <w:ilvl w:val="0"/>
                <w:numId w:val="98"/>
              </w:numPr>
              <w:spacing w:before="120" w:after="120"/>
              <w:rPr>
                <w:rFonts w:eastAsia="Calibri" w:cs="Arial"/>
                <w:highlight w:val="green"/>
              </w:rPr>
            </w:pPr>
            <w:r w:rsidRPr="00B01011">
              <w:rPr>
                <w:rFonts w:eastAsia="Calibri" w:cs="Arial"/>
                <w:highlight w:val="green"/>
              </w:rPr>
              <w:t>Understanding Recurrent Neural Networks – Interactive Lesson Mission</w:t>
            </w:r>
          </w:p>
          <w:p w14:paraId="3037390A" w14:textId="77777777" w:rsidR="001A0130" w:rsidRPr="00B01011" w:rsidRDefault="001A0130" w:rsidP="001A0130">
            <w:pPr>
              <w:pStyle w:val="ListParagraph"/>
              <w:numPr>
                <w:ilvl w:val="0"/>
                <w:numId w:val="98"/>
              </w:numPr>
              <w:spacing w:before="120" w:after="120"/>
              <w:rPr>
                <w:rFonts w:eastAsia="Calibri" w:cs="Arial"/>
                <w:highlight w:val="yellow"/>
              </w:rPr>
            </w:pPr>
            <w:r>
              <w:rPr>
                <w:rFonts w:eastAsia="Calibri" w:cs="Arial"/>
                <w:highlight w:val="yellow"/>
              </w:rPr>
              <w:t>RNN – Quiz Mission</w:t>
            </w:r>
          </w:p>
          <w:p w14:paraId="51940674" w14:textId="2D9D9A2F" w:rsidR="001A0130" w:rsidRDefault="001A0130" w:rsidP="001A0130">
            <w:pPr>
              <w:pStyle w:val="ListParagraph"/>
              <w:numPr>
                <w:ilvl w:val="0"/>
                <w:numId w:val="98"/>
              </w:numPr>
              <w:spacing w:before="120" w:after="120"/>
              <w:rPr>
                <w:rFonts w:eastAsia="Calibri" w:cs="Arial"/>
                <w:highlight w:val="yellow"/>
              </w:rPr>
            </w:pPr>
            <w:r>
              <w:rPr>
                <w:rFonts w:eastAsia="Calibri" w:cs="Arial"/>
                <w:highlight w:val="yellow"/>
              </w:rPr>
              <w:t xml:space="preserve">RNN – Quiz </w:t>
            </w:r>
            <w:r w:rsidR="00287EBF">
              <w:rPr>
                <w:rFonts w:eastAsia="Calibri" w:cs="Arial"/>
                <w:highlight w:val="yellow"/>
              </w:rPr>
              <w:t>Mission Score Booster</w:t>
            </w:r>
          </w:p>
          <w:p w14:paraId="36C87778" w14:textId="77777777" w:rsidR="001A0130" w:rsidRPr="00B01011" w:rsidRDefault="001A0130" w:rsidP="006319C3">
            <w:pPr>
              <w:pStyle w:val="ListParagraph"/>
              <w:rPr>
                <w:rFonts w:eastAsia="Calibri" w:cs="Arial"/>
                <w:highlight w:val="yellow"/>
              </w:rPr>
            </w:pPr>
          </w:p>
          <w:p w14:paraId="439BFC94" w14:textId="77777777" w:rsidR="001A0130" w:rsidRPr="00B01011" w:rsidRDefault="001A0130" w:rsidP="001A0130">
            <w:pPr>
              <w:pStyle w:val="ListParagraph"/>
              <w:numPr>
                <w:ilvl w:val="0"/>
                <w:numId w:val="98"/>
              </w:numPr>
              <w:spacing w:before="120" w:after="120"/>
              <w:rPr>
                <w:rFonts w:eastAsia="Calibri" w:cs="Arial"/>
                <w:highlight w:val="green"/>
              </w:rPr>
            </w:pPr>
            <w:r w:rsidRPr="00B01011">
              <w:rPr>
                <w:rFonts w:eastAsia="Calibri" w:cs="Arial"/>
                <w:highlight w:val="green"/>
              </w:rPr>
              <w:t>Natural Language Processing – Interactive Lesson Mission</w:t>
            </w:r>
          </w:p>
          <w:p w14:paraId="52358644" w14:textId="77777777" w:rsidR="001A0130" w:rsidRPr="00B01011" w:rsidRDefault="001A0130" w:rsidP="001A0130">
            <w:pPr>
              <w:pStyle w:val="ListParagraph"/>
              <w:numPr>
                <w:ilvl w:val="0"/>
                <w:numId w:val="98"/>
              </w:numPr>
              <w:spacing w:before="120" w:after="120"/>
              <w:rPr>
                <w:rFonts w:eastAsia="Calibri" w:cs="Arial"/>
                <w:highlight w:val="yellow"/>
              </w:rPr>
            </w:pPr>
            <w:r>
              <w:rPr>
                <w:rFonts w:eastAsia="Calibri" w:cs="Arial"/>
                <w:highlight w:val="yellow"/>
              </w:rPr>
              <w:t>Shakespeare – Editor Mission</w:t>
            </w:r>
          </w:p>
          <w:p w14:paraId="6A6CCA00" w14:textId="2465B72A" w:rsidR="001A0130" w:rsidRPr="00B01011" w:rsidRDefault="001A0130" w:rsidP="001A0130">
            <w:pPr>
              <w:pStyle w:val="ListParagraph"/>
              <w:numPr>
                <w:ilvl w:val="0"/>
                <w:numId w:val="98"/>
              </w:numPr>
              <w:spacing w:before="120" w:after="120"/>
              <w:rPr>
                <w:rFonts w:eastAsia="Calibri" w:cs="Arial"/>
                <w:highlight w:val="yellow"/>
              </w:rPr>
            </w:pPr>
            <w:r>
              <w:rPr>
                <w:rFonts w:eastAsia="Calibri" w:cs="Arial"/>
                <w:highlight w:val="yellow"/>
              </w:rPr>
              <w:t xml:space="preserve">IMDB Reviews – Editor </w:t>
            </w:r>
            <w:r w:rsidR="00287EBF">
              <w:rPr>
                <w:rFonts w:eastAsia="Calibri" w:cs="Arial"/>
                <w:highlight w:val="yellow"/>
              </w:rPr>
              <w:t>Mission Score Booster</w:t>
            </w:r>
          </w:p>
          <w:p w14:paraId="6A8E4008" w14:textId="77777777" w:rsidR="001A0130" w:rsidRDefault="001A0130" w:rsidP="006319C3">
            <w:pPr>
              <w:spacing w:before="120" w:after="120"/>
            </w:pPr>
          </w:p>
          <w:p w14:paraId="6E3B7188" w14:textId="77777777" w:rsidR="001A0130" w:rsidRPr="00EF5701" w:rsidRDefault="001A0130" w:rsidP="001A0130">
            <w:pPr>
              <w:pStyle w:val="ListParagraph"/>
              <w:numPr>
                <w:ilvl w:val="0"/>
                <w:numId w:val="98"/>
              </w:numPr>
              <w:spacing w:before="120" w:after="120"/>
              <w:rPr>
                <w:rFonts w:eastAsia="Calibri" w:cs="Arial"/>
                <w:bCs/>
                <w:highlight w:val="red"/>
              </w:rPr>
            </w:pPr>
            <w:r>
              <w:rPr>
                <w:rFonts w:eastAsia="Calibri" w:cs="Arial"/>
                <w:bCs/>
                <w:highlight w:val="red"/>
              </w:rPr>
              <w:t>Module Recap</w:t>
            </w:r>
            <w:r w:rsidRPr="00F130B5">
              <w:rPr>
                <w:rFonts w:eastAsia="Calibri" w:cs="Arial"/>
                <w:bCs/>
                <w:highlight w:val="red"/>
              </w:rPr>
              <w:t xml:space="preserve">– </w:t>
            </w:r>
            <w:r w:rsidRPr="00F130B5">
              <w:rPr>
                <w:rFonts w:cs="Arial"/>
                <w:highlight w:val="red"/>
              </w:rPr>
              <w:t xml:space="preserve">Interactive Lesson </w:t>
            </w:r>
            <w:r>
              <w:rPr>
                <w:rFonts w:cs="Arial"/>
                <w:highlight w:val="red"/>
              </w:rPr>
              <w:t>M</w:t>
            </w:r>
            <w:r w:rsidRPr="00F130B5">
              <w:rPr>
                <w:rFonts w:cs="Arial"/>
                <w:highlight w:val="red"/>
              </w:rPr>
              <w:t>ission</w:t>
            </w:r>
          </w:p>
          <w:p w14:paraId="797F6D8E" w14:textId="77777777" w:rsidR="001A0130" w:rsidRPr="00F130B5" w:rsidRDefault="001A0130" w:rsidP="006319C3">
            <w:pPr>
              <w:pStyle w:val="ListParagraph"/>
              <w:spacing w:before="120" w:after="120"/>
              <w:rPr>
                <w:rFonts w:eastAsia="Calibri" w:cs="Arial"/>
                <w:bCs/>
                <w:highlight w:val="red"/>
              </w:rPr>
            </w:pPr>
          </w:p>
          <w:p w14:paraId="289AEA3B" w14:textId="7D282C0A" w:rsidR="001A0130" w:rsidRPr="00EF5701" w:rsidRDefault="001A0130" w:rsidP="001A0130">
            <w:pPr>
              <w:pStyle w:val="ListParagraph"/>
              <w:numPr>
                <w:ilvl w:val="0"/>
                <w:numId w:val="98"/>
              </w:numPr>
              <w:spacing w:before="120" w:after="120"/>
              <w:rPr>
                <w:rFonts w:eastAsia="Calibri" w:cs="Arial"/>
                <w:bCs/>
                <w:highlight w:val="cyan"/>
              </w:rPr>
            </w:pPr>
            <w:r w:rsidRPr="00EF5701">
              <w:rPr>
                <w:rFonts w:eastAsia="Calibri" w:cs="Arial"/>
                <w:bCs/>
                <w:highlight w:val="cyan"/>
              </w:rPr>
              <w:lastRenderedPageBreak/>
              <w:t>Breast Cancer Campaign!</w:t>
            </w:r>
            <w:r>
              <w:rPr>
                <w:rFonts w:eastAsia="Calibri" w:cs="Arial"/>
                <w:bCs/>
                <w:highlight w:val="cyan"/>
              </w:rPr>
              <w:t xml:space="preserve"> </w:t>
            </w:r>
            <w:r w:rsidRPr="00FE325E">
              <w:rPr>
                <w:rFonts w:eastAsia="Calibri" w:cs="Arial"/>
                <w:bCs/>
                <w:highlight w:val="magenta"/>
              </w:rPr>
              <w:t xml:space="preserve">Part </w:t>
            </w:r>
            <w:r>
              <w:rPr>
                <w:rFonts w:eastAsia="Calibri" w:cs="Arial"/>
                <w:bCs/>
                <w:highlight w:val="magenta"/>
              </w:rPr>
              <w:t>5</w:t>
            </w:r>
            <w:r w:rsidRPr="00FE325E">
              <w:rPr>
                <w:rFonts w:eastAsia="Calibri" w:cs="Arial"/>
                <w:bCs/>
                <w:highlight w:val="magenta"/>
              </w:rPr>
              <w:t xml:space="preserve"> </w:t>
            </w:r>
            <w:r w:rsidRPr="00EF5701">
              <w:rPr>
                <w:rFonts w:eastAsia="Calibri" w:cs="Arial"/>
                <w:bCs/>
                <w:highlight w:val="cyan"/>
              </w:rPr>
              <w:t>–</w:t>
            </w:r>
            <w:del w:id="95" w:author="RoboGarden Team" w:date="2020-02-07T12:18:00Z">
              <w:r w:rsidRPr="00EF5701" w:rsidDel="00E263E1">
                <w:rPr>
                  <w:rFonts w:eastAsia="Calibri" w:cs="Arial"/>
                  <w:bCs/>
                  <w:highlight w:val="cyan"/>
                </w:rPr>
                <w:delText xml:space="preserve">Through </w:delText>
              </w:r>
            </w:del>
            <w:ins w:id="96" w:author="RoboGarden Team" w:date="2020-02-07T12:18:00Z">
              <w:r w:rsidR="00E263E1">
                <w:rPr>
                  <w:rFonts w:eastAsia="Calibri" w:cs="Arial"/>
                  <w:bCs/>
                  <w:highlight w:val="cyan"/>
                </w:rPr>
                <w:t>Accumulative</w:t>
              </w:r>
              <w:r w:rsidR="00E263E1" w:rsidRPr="00EF5701">
                <w:rPr>
                  <w:rFonts w:eastAsia="Calibri" w:cs="Arial"/>
                  <w:bCs/>
                  <w:highlight w:val="cyan"/>
                </w:rPr>
                <w:t xml:space="preserve"> </w:t>
              </w:r>
            </w:ins>
            <w:r w:rsidRPr="00EF5701">
              <w:rPr>
                <w:rFonts w:eastAsia="Calibri" w:cs="Arial"/>
                <w:bCs/>
                <w:highlight w:val="cyan"/>
              </w:rPr>
              <w:t>Project Mission</w:t>
            </w:r>
          </w:p>
          <w:p w14:paraId="5A18A6D5" w14:textId="77777777" w:rsidR="001A0130" w:rsidRDefault="001A0130" w:rsidP="001A0130">
            <w:pPr>
              <w:pStyle w:val="ListParagraph"/>
              <w:numPr>
                <w:ilvl w:val="0"/>
                <w:numId w:val="98"/>
              </w:numPr>
              <w:spacing w:before="120" w:after="120"/>
              <w:rPr>
                <w:rFonts w:eastAsia="Calibri" w:cs="Arial"/>
                <w:bCs/>
                <w:highlight w:val="cyan"/>
              </w:rPr>
            </w:pPr>
            <w:r>
              <w:rPr>
                <w:rFonts w:eastAsia="Calibri" w:cs="Arial"/>
                <w:bCs/>
                <w:highlight w:val="cyan"/>
              </w:rPr>
              <w:t>Fruit Identification</w:t>
            </w:r>
            <w:r w:rsidRPr="00EF5701">
              <w:rPr>
                <w:rFonts w:eastAsia="Calibri" w:cs="Arial"/>
                <w:bCs/>
                <w:highlight w:val="cyan"/>
              </w:rPr>
              <w:t xml:space="preserve"> – Mini-project Mission</w:t>
            </w:r>
          </w:p>
          <w:p w14:paraId="7EC52B91" w14:textId="77777777" w:rsidR="001A0130" w:rsidRPr="00B01011" w:rsidRDefault="001A0130" w:rsidP="001A0130">
            <w:pPr>
              <w:pStyle w:val="ListParagraph"/>
              <w:numPr>
                <w:ilvl w:val="0"/>
                <w:numId w:val="98"/>
              </w:numPr>
              <w:spacing w:before="120" w:after="120"/>
              <w:rPr>
                <w:rFonts w:eastAsia="Calibri" w:cs="Arial"/>
                <w:bCs/>
                <w:highlight w:val="cyan"/>
              </w:rPr>
            </w:pPr>
            <w:r>
              <w:rPr>
                <w:rFonts w:eastAsia="Calibri" w:cs="Arial"/>
                <w:bCs/>
                <w:highlight w:val="cyan"/>
              </w:rPr>
              <w:t>Tweet Sentiment Analysis</w:t>
            </w:r>
            <w:r w:rsidRPr="00B01011">
              <w:rPr>
                <w:rFonts w:eastAsia="Calibri" w:cs="Arial"/>
                <w:bCs/>
                <w:highlight w:val="cyan"/>
              </w:rPr>
              <w:t>– Mini project Mission</w:t>
            </w:r>
          </w:p>
        </w:tc>
      </w:tr>
      <w:tr w:rsidR="001A0130" w:rsidRPr="00D56E0F" w14:paraId="17618AB0" w14:textId="77777777" w:rsidTr="006319C3">
        <w:trPr>
          <w:cantSplit/>
          <w:trHeight w:val="537"/>
          <w:jc w:val="center"/>
        </w:trPr>
        <w:tc>
          <w:tcPr>
            <w:tcW w:w="1271" w:type="dxa"/>
            <w:tcBorders>
              <w:top w:val="single" w:sz="4" w:space="0" w:color="auto"/>
              <w:left w:val="single" w:sz="4" w:space="0" w:color="auto"/>
              <w:bottom w:val="single" w:sz="4" w:space="0" w:color="auto"/>
              <w:right w:val="single" w:sz="4" w:space="0" w:color="auto"/>
            </w:tcBorders>
            <w:shd w:val="clear" w:color="auto" w:fill="FFFFFF"/>
            <w:vAlign w:val="center"/>
          </w:tcPr>
          <w:p w14:paraId="4BED6A62" w14:textId="77777777" w:rsidR="001A0130" w:rsidRPr="008B5F45" w:rsidRDefault="001A0130" w:rsidP="006319C3">
            <w:pPr>
              <w:spacing w:before="120" w:after="120"/>
              <w:jc w:val="center"/>
            </w:pPr>
            <w:r>
              <w:lastRenderedPageBreak/>
              <w:t>Module 7</w:t>
            </w:r>
            <w:r>
              <w:br/>
            </w:r>
            <w:r w:rsidRPr="00AB20EA">
              <w:rPr>
                <w:highlight w:val="yellow"/>
              </w:rPr>
              <w:t>(</w:t>
            </w:r>
            <w:r>
              <w:rPr>
                <w:highlight w:val="yellow"/>
              </w:rPr>
              <w:t>1 week</w:t>
            </w:r>
            <w:r w:rsidRPr="00AB20EA">
              <w:rPr>
                <w:highlight w:val="yellow"/>
              </w:rPr>
              <w:t>)</w:t>
            </w:r>
          </w:p>
        </w:tc>
        <w:tc>
          <w:tcPr>
            <w:tcW w:w="2126" w:type="dxa"/>
            <w:tcBorders>
              <w:top w:val="single" w:sz="4" w:space="0" w:color="auto"/>
              <w:left w:val="single" w:sz="4" w:space="0" w:color="auto"/>
              <w:bottom w:val="single" w:sz="4" w:space="0" w:color="auto"/>
              <w:right w:val="single" w:sz="4" w:space="0" w:color="auto"/>
            </w:tcBorders>
            <w:shd w:val="clear" w:color="auto" w:fill="FFFFFF"/>
            <w:vAlign w:val="center"/>
          </w:tcPr>
          <w:p w14:paraId="6E170D89" w14:textId="77777777" w:rsidR="001A0130" w:rsidRPr="001F1519" w:rsidRDefault="001A0130" w:rsidP="006319C3">
            <w:pPr>
              <w:spacing w:before="120" w:after="120"/>
              <w:jc w:val="center"/>
            </w:pPr>
            <w:r>
              <w:t>Capstone Project</w:t>
            </w:r>
          </w:p>
        </w:tc>
        <w:tc>
          <w:tcPr>
            <w:tcW w:w="5953" w:type="dxa"/>
            <w:tcBorders>
              <w:top w:val="single" w:sz="4" w:space="0" w:color="auto"/>
              <w:left w:val="single" w:sz="4" w:space="0" w:color="auto"/>
              <w:bottom w:val="single" w:sz="4" w:space="0" w:color="auto"/>
              <w:right w:val="single" w:sz="4" w:space="0" w:color="auto"/>
            </w:tcBorders>
            <w:shd w:val="clear" w:color="auto" w:fill="FFFFFF"/>
          </w:tcPr>
          <w:p w14:paraId="056F3C1B" w14:textId="77777777" w:rsidR="001A0130" w:rsidRPr="00B01011" w:rsidRDefault="001A0130" w:rsidP="001A0130">
            <w:pPr>
              <w:pStyle w:val="ListParagraph"/>
              <w:numPr>
                <w:ilvl w:val="0"/>
                <w:numId w:val="98"/>
              </w:numPr>
              <w:spacing w:before="120" w:after="120"/>
              <w:rPr>
                <w:rFonts w:eastAsia="Calibri" w:cs="Arial"/>
                <w:highlight w:val="magenta"/>
              </w:rPr>
            </w:pPr>
            <w:r w:rsidRPr="00B01011">
              <w:rPr>
                <w:rFonts w:eastAsia="Calibri" w:cs="Arial"/>
                <w:highlight w:val="magenta"/>
              </w:rPr>
              <w:t>Diamonds Predictor Application – Capstone Project</w:t>
            </w:r>
          </w:p>
        </w:tc>
      </w:tr>
      <w:tr w:rsidR="001A0130" w:rsidRPr="00D56E0F" w14:paraId="165F6C57" w14:textId="77777777" w:rsidTr="006319C3">
        <w:trPr>
          <w:cantSplit/>
          <w:trHeight w:val="538"/>
          <w:jc w:val="center"/>
        </w:trPr>
        <w:tc>
          <w:tcPr>
            <w:tcW w:w="1271" w:type="dxa"/>
            <w:tcBorders>
              <w:top w:val="single" w:sz="4" w:space="0" w:color="auto"/>
              <w:left w:val="single" w:sz="4" w:space="0" w:color="auto"/>
              <w:bottom w:val="single" w:sz="4" w:space="0" w:color="auto"/>
              <w:right w:val="single" w:sz="4" w:space="0" w:color="auto"/>
            </w:tcBorders>
            <w:shd w:val="clear" w:color="auto" w:fill="FFFFFF"/>
            <w:vAlign w:val="center"/>
          </w:tcPr>
          <w:p w14:paraId="1412423B" w14:textId="77777777" w:rsidR="001A0130" w:rsidRPr="0009213C" w:rsidRDefault="001A0130" w:rsidP="006319C3">
            <w:pPr>
              <w:spacing w:before="120" w:after="120"/>
              <w:jc w:val="center"/>
            </w:pPr>
            <w:r w:rsidRPr="0009213C">
              <w:t xml:space="preserve">Final </w:t>
            </w:r>
            <w:r>
              <w:t>Course T</w:t>
            </w:r>
            <w:r w:rsidRPr="0009213C">
              <w:t>ask</w:t>
            </w:r>
            <w:r>
              <w:t>(s)</w:t>
            </w:r>
          </w:p>
        </w:tc>
        <w:tc>
          <w:tcPr>
            <w:tcW w:w="2126" w:type="dxa"/>
            <w:tcBorders>
              <w:top w:val="single" w:sz="4" w:space="0" w:color="auto"/>
              <w:left w:val="single" w:sz="4" w:space="0" w:color="auto"/>
              <w:bottom w:val="single" w:sz="4" w:space="0" w:color="auto"/>
              <w:right w:val="single" w:sz="4" w:space="0" w:color="auto"/>
            </w:tcBorders>
            <w:shd w:val="clear" w:color="auto" w:fill="FFFFFF"/>
            <w:vAlign w:val="center"/>
          </w:tcPr>
          <w:p w14:paraId="1B837F11" w14:textId="77777777" w:rsidR="001A0130" w:rsidRPr="00C62FC2" w:rsidRDefault="001A0130" w:rsidP="006319C3">
            <w:pPr>
              <w:spacing w:before="120" w:after="120"/>
              <w:jc w:val="center"/>
              <w:rPr>
                <w:rFonts w:cs="Arial"/>
                <w:highlight w:val="cyan"/>
              </w:rPr>
            </w:pPr>
            <w:r w:rsidRPr="00C62FC2">
              <w:rPr>
                <w:highlight w:val="cyan"/>
              </w:rPr>
              <w:t xml:space="preserve">Submit the Course Evaluation Survey </w:t>
            </w:r>
            <w:r w:rsidRPr="00C62FC2">
              <w:rPr>
                <w:highlight w:val="cyan"/>
              </w:rPr>
              <w:br/>
            </w:r>
          </w:p>
        </w:tc>
        <w:tc>
          <w:tcPr>
            <w:tcW w:w="5953" w:type="dxa"/>
            <w:tcBorders>
              <w:top w:val="single" w:sz="4" w:space="0" w:color="auto"/>
              <w:left w:val="single" w:sz="4" w:space="0" w:color="auto"/>
              <w:bottom w:val="single" w:sz="4" w:space="0" w:color="auto"/>
              <w:right w:val="single" w:sz="4" w:space="0" w:color="auto"/>
            </w:tcBorders>
            <w:shd w:val="clear" w:color="auto" w:fill="FFFFFF"/>
            <w:vAlign w:val="center"/>
          </w:tcPr>
          <w:p w14:paraId="1EAE7A68" w14:textId="77777777" w:rsidR="001A0130" w:rsidRPr="00C62FC2" w:rsidRDefault="001A0130" w:rsidP="006319C3">
            <w:pPr>
              <w:rPr>
                <w:rFonts w:eastAsiaTheme="majorEastAsia"/>
                <w:highlight w:val="cyan"/>
              </w:rPr>
            </w:pPr>
            <w:r w:rsidRPr="00C62FC2">
              <w:rPr>
                <w:rFonts w:eastAsiaTheme="majorEastAsia"/>
                <w:highlight w:val="cyan"/>
              </w:rPr>
              <w:br/>
              <w:t xml:space="preserve">Take 15 minutes to fill out the </w:t>
            </w:r>
            <w:r w:rsidRPr="00C62FC2">
              <w:rPr>
                <w:highlight w:val="cyan"/>
              </w:rPr>
              <w:t xml:space="preserve">anonymous course evaluation </w:t>
            </w:r>
            <w:r w:rsidRPr="00C62FC2">
              <w:rPr>
                <w:rFonts w:eastAsiaTheme="majorEastAsia"/>
                <w:highlight w:val="cyan"/>
              </w:rPr>
              <w:t xml:space="preserve">survey that has been emailed to you. </w:t>
            </w:r>
            <w:r w:rsidRPr="00C62FC2">
              <w:rPr>
                <w:rFonts w:eastAsiaTheme="majorEastAsia"/>
                <w:highlight w:val="cyan"/>
              </w:rPr>
              <w:br/>
            </w:r>
          </w:p>
          <w:p w14:paraId="269AA958" w14:textId="77777777" w:rsidR="001A0130" w:rsidRPr="00C62FC2" w:rsidRDefault="001A0130" w:rsidP="006319C3">
            <w:pPr>
              <w:rPr>
                <w:rFonts w:eastAsia="Calibri"/>
                <w:highlight w:val="cyan"/>
              </w:rPr>
            </w:pPr>
            <w:r w:rsidRPr="00C62FC2">
              <w:rPr>
                <w:rFonts w:eastAsiaTheme="majorEastAsia"/>
                <w:highlight w:val="cyan"/>
              </w:rPr>
              <w:t>Note: Instructors do not see the results of the survey until final grades have been submitted.</w:t>
            </w:r>
            <w:r w:rsidRPr="00C62FC2">
              <w:rPr>
                <w:rFonts w:eastAsiaTheme="majorEastAsia"/>
                <w:highlight w:val="cyan"/>
              </w:rPr>
              <w:br/>
            </w:r>
          </w:p>
        </w:tc>
      </w:tr>
    </w:tbl>
    <w:p w14:paraId="1F5F7BC8" w14:textId="77777777" w:rsidR="00EC5A36" w:rsidRDefault="00EC5A36" w:rsidP="00EC5A36">
      <w:pPr>
        <w:rPr>
          <w:color w:val="A6A6A6" w:themeColor="background1" w:themeShade="A6"/>
        </w:rPr>
      </w:pPr>
    </w:p>
    <w:p w14:paraId="2D1C5A37" w14:textId="77777777" w:rsidR="00EC5A36" w:rsidRDefault="00EC5A36" w:rsidP="00EC5A36">
      <w:pPr>
        <w:rPr>
          <w:color w:val="A6A6A6" w:themeColor="background1" w:themeShade="A6"/>
        </w:rPr>
      </w:pPr>
    </w:p>
    <w:p w14:paraId="33BDC2A1" w14:textId="65136DE0" w:rsidR="00EC5A36" w:rsidRDefault="00C53674" w:rsidP="00EC5A36">
      <w:pPr>
        <w:rPr>
          <w:color w:val="A6A6A6" w:themeColor="background1" w:themeShade="A6"/>
        </w:rPr>
      </w:pPr>
      <w:commentRangeStart w:id="97"/>
      <w:commentRangeStart w:id="98"/>
      <w:commentRangeStart w:id="99"/>
      <w:ins w:id="100" w:author="Alexis Handford [2]" w:date="2020-01-22T09:53:00Z">
        <w:r>
          <w:rPr>
            <w:color w:val="A6A6A6" w:themeColor="background1" w:themeShade="A6"/>
          </w:rPr>
          <w:t>IMPORTANT NOTE FROM LS</w:t>
        </w:r>
        <w:commentRangeEnd w:id="97"/>
        <w:r>
          <w:rPr>
            <w:rStyle w:val="CommentReference"/>
            <w:color w:val="404040"/>
          </w:rPr>
          <w:commentReference w:id="97"/>
        </w:r>
      </w:ins>
      <w:commentRangeEnd w:id="98"/>
      <w:r w:rsidR="009800C4">
        <w:rPr>
          <w:rStyle w:val="CommentReference"/>
          <w:color w:val="404040"/>
        </w:rPr>
        <w:commentReference w:id="98"/>
      </w:r>
      <w:commentRangeEnd w:id="99"/>
      <w:r w:rsidR="009800C4">
        <w:rPr>
          <w:rStyle w:val="CommentReference"/>
          <w:color w:val="404040"/>
        </w:rPr>
        <w:commentReference w:id="99"/>
      </w:r>
    </w:p>
    <w:p w14:paraId="11E05B61" w14:textId="77777777" w:rsidR="00EC5A36" w:rsidRDefault="00EC5A36" w:rsidP="00EC5A36">
      <w:pPr>
        <w:rPr>
          <w:color w:val="A6A6A6" w:themeColor="background1" w:themeShade="A6"/>
        </w:rPr>
      </w:pPr>
    </w:p>
    <w:p w14:paraId="671E5740" w14:textId="77777777" w:rsidR="00EC5A36" w:rsidRPr="00AC540D" w:rsidRDefault="00EC5A36" w:rsidP="00EC5A36">
      <w:pPr>
        <w:rPr>
          <w:color w:val="A6A6A6" w:themeColor="background1" w:themeShade="A6"/>
        </w:rPr>
      </w:pPr>
    </w:p>
    <w:p w14:paraId="1206293D" w14:textId="309E9126" w:rsidR="00EC5A36" w:rsidRPr="00C62FC2" w:rsidRDefault="00EC5A36" w:rsidP="00EC5A36">
      <w:pPr>
        <w:spacing w:after="120" w:line="240" w:lineRule="auto"/>
        <w:rPr>
          <w:rFonts w:asciiTheme="majorHAnsi" w:eastAsiaTheme="majorEastAsia" w:hAnsiTheme="majorHAnsi" w:cstheme="majorBidi"/>
          <w:b/>
          <w:color w:val="000000" w:themeColor="text1"/>
          <w:sz w:val="32"/>
          <w:szCs w:val="32"/>
          <w:u w:val="single"/>
        </w:rPr>
      </w:pPr>
      <w:commentRangeStart w:id="101"/>
      <w:commentRangeStart w:id="102"/>
      <w:r w:rsidRPr="006B0349">
        <w:rPr>
          <w:rFonts w:asciiTheme="majorHAnsi" w:eastAsiaTheme="majorEastAsia" w:hAnsiTheme="majorHAnsi" w:cstheme="majorBidi"/>
          <w:b/>
          <w:color w:val="000000" w:themeColor="text1"/>
          <w:sz w:val="32"/>
          <w:szCs w:val="32"/>
          <w:highlight w:val="green"/>
          <w:u w:val="single"/>
        </w:rPr>
        <w:t>Course Content</w:t>
      </w:r>
      <w:r>
        <w:rPr>
          <w:rFonts w:asciiTheme="majorHAnsi" w:eastAsiaTheme="majorEastAsia" w:hAnsiTheme="majorHAnsi" w:cstheme="majorBidi"/>
          <w:b/>
          <w:color w:val="000000" w:themeColor="text1"/>
          <w:sz w:val="32"/>
          <w:szCs w:val="32"/>
          <w:u w:val="single"/>
        </w:rPr>
        <w:t xml:space="preserve"> – Module 1 (Name:</w:t>
      </w:r>
      <w:r w:rsidR="00350528">
        <w:rPr>
          <w:rFonts w:asciiTheme="majorHAnsi" w:eastAsiaTheme="majorEastAsia" w:hAnsiTheme="majorHAnsi" w:cstheme="majorBidi"/>
          <w:b/>
          <w:color w:val="000000" w:themeColor="text1"/>
          <w:sz w:val="32"/>
          <w:szCs w:val="32"/>
          <w:u w:val="single"/>
        </w:rPr>
        <w:t xml:space="preserve"> Introduction to Dat</w:t>
      </w:r>
      <w:r w:rsidR="003D5D0F">
        <w:rPr>
          <w:rFonts w:asciiTheme="majorHAnsi" w:eastAsiaTheme="majorEastAsia" w:hAnsiTheme="majorHAnsi" w:cstheme="majorBidi"/>
          <w:b/>
          <w:color w:val="000000" w:themeColor="text1"/>
          <w:sz w:val="32"/>
          <w:szCs w:val="32"/>
          <w:u w:val="single"/>
        </w:rPr>
        <w:t>a</w:t>
      </w:r>
      <w:r>
        <w:rPr>
          <w:rFonts w:asciiTheme="majorHAnsi" w:eastAsiaTheme="majorEastAsia" w:hAnsiTheme="majorHAnsi" w:cstheme="majorBidi"/>
          <w:b/>
          <w:color w:val="000000" w:themeColor="text1"/>
          <w:sz w:val="32"/>
          <w:szCs w:val="32"/>
          <w:u w:val="single"/>
        </w:rPr>
        <w:t>)</w:t>
      </w:r>
      <w:commentRangeEnd w:id="101"/>
      <w:r w:rsidR="00C76D10">
        <w:rPr>
          <w:rStyle w:val="CommentReference"/>
          <w:color w:val="404040"/>
        </w:rPr>
        <w:commentReference w:id="101"/>
      </w:r>
      <w:commentRangeEnd w:id="102"/>
      <w:r w:rsidR="0031332F">
        <w:rPr>
          <w:rStyle w:val="CommentReference"/>
          <w:color w:val="404040"/>
        </w:rPr>
        <w:commentReference w:id="102"/>
      </w:r>
    </w:p>
    <w:p w14:paraId="1168CDB9" w14:textId="77777777" w:rsidR="00EC5A36" w:rsidRPr="00CF0EC8" w:rsidRDefault="00EC5A36" w:rsidP="00EC5A36">
      <w:pPr>
        <w:rPr>
          <w:i/>
        </w:rPr>
      </w:pPr>
    </w:p>
    <w:p w14:paraId="7CA8ED66" w14:textId="77777777" w:rsidR="00EC5A36" w:rsidRPr="006B0349" w:rsidRDefault="00EC5A36" w:rsidP="00EC5A36">
      <w:pPr>
        <w:rPr>
          <w:b/>
          <w:highlight w:val="green"/>
        </w:rPr>
      </w:pPr>
      <w:r w:rsidRPr="006B0349">
        <w:rPr>
          <w:b/>
          <w:highlight w:val="green"/>
        </w:rPr>
        <w:t>Course Objective(s) addressed</w:t>
      </w:r>
      <w:r>
        <w:rPr>
          <w:b/>
          <w:highlight w:val="green"/>
        </w:rPr>
        <w:t xml:space="preserve"> in Module 1</w:t>
      </w:r>
    </w:p>
    <w:p w14:paraId="77A84EEC" w14:textId="77777777" w:rsidR="00EC5A36" w:rsidRDefault="00EC5A36" w:rsidP="00EC5A36">
      <w:pPr>
        <w:rPr>
          <w:color w:val="A6A6A6" w:themeColor="background1" w:themeShade="A6"/>
        </w:rPr>
      </w:pPr>
      <w:r>
        <w:rPr>
          <w:color w:val="A6A6A6" w:themeColor="background1" w:themeShade="A6"/>
        </w:rPr>
        <w:t>Please indicate which course objective(s) this module is addressing. See page 2 for details.</w:t>
      </w:r>
    </w:p>
    <w:p w14:paraId="0EE8B118" w14:textId="77777777" w:rsidR="00EC5A36" w:rsidRDefault="00EC5A36" w:rsidP="00EC5A36">
      <w:pPr>
        <w:rPr>
          <w:color w:val="A6A6A6" w:themeColor="background1" w:themeShade="A6"/>
        </w:rPr>
      </w:pPr>
    </w:p>
    <w:p w14:paraId="02A015AD" w14:textId="6B1A9A13" w:rsidR="00072BB1" w:rsidRPr="00072BB1" w:rsidRDefault="00072BB1">
      <w:pPr>
        <w:pStyle w:val="ListParagraph"/>
        <w:numPr>
          <w:ilvl w:val="0"/>
          <w:numId w:val="118"/>
        </w:numPr>
        <w:pPrChange w:id="103" w:author="Chantelle Dubois Nishiyama" w:date="2020-02-19T20:19:00Z">
          <w:pPr/>
        </w:pPrChange>
      </w:pPr>
      <w:del w:id="104" w:author="Chantelle Dubois Nishiyama" w:date="2020-02-19T20:19:00Z">
        <w:r w:rsidRPr="00072BB1" w:rsidDel="00B20811">
          <w:delText xml:space="preserve">1. </w:delText>
        </w:r>
      </w:del>
      <w:r w:rsidRPr="00072BB1">
        <w:t>Describe how Machine Learning helps to create models that understand a large amount of data</w:t>
      </w:r>
      <w:ins w:id="105" w:author="Chantelle Dubois Nishiyama" w:date="2020-02-19T20:19:00Z">
        <w:r w:rsidR="00B20811">
          <w:t>.</w:t>
        </w:r>
      </w:ins>
      <w:del w:id="106" w:author="Chantelle Dubois Nishiyama" w:date="2020-02-19T20:19:00Z">
        <w:r w:rsidRPr="00072BB1" w:rsidDel="00B20811">
          <w:delText xml:space="preserve"> </w:delText>
        </w:r>
      </w:del>
    </w:p>
    <w:p w14:paraId="526C4285" w14:textId="67ADB4E0" w:rsidR="00072BB1" w:rsidRPr="00072BB1" w:rsidRDefault="00072BB1">
      <w:pPr>
        <w:pStyle w:val="ListParagraph"/>
        <w:numPr>
          <w:ilvl w:val="0"/>
          <w:numId w:val="118"/>
        </w:numPr>
        <w:pPrChange w:id="107" w:author="Chantelle Dubois Nishiyama" w:date="2020-02-19T20:19:00Z">
          <w:pPr/>
        </w:pPrChange>
      </w:pPr>
      <w:del w:id="108" w:author="Chantelle Dubois Nishiyama" w:date="2020-02-19T20:19:00Z">
        <w:r w:rsidRPr="00072BB1" w:rsidDel="00B20811">
          <w:delText xml:space="preserve">2. </w:delText>
        </w:r>
      </w:del>
      <w:r w:rsidRPr="00072BB1">
        <w:t>Learn how to acquire and prepare data for Machine Learning models</w:t>
      </w:r>
      <w:ins w:id="109" w:author="Chantelle Dubois Nishiyama" w:date="2020-02-19T20:19:00Z">
        <w:r w:rsidR="00B20811">
          <w:t>.</w:t>
        </w:r>
      </w:ins>
    </w:p>
    <w:p w14:paraId="1E40DCC2" w14:textId="3E19EC60" w:rsidR="00072BB1" w:rsidRPr="00072BB1" w:rsidRDefault="00072BB1">
      <w:pPr>
        <w:pStyle w:val="ListParagraph"/>
        <w:numPr>
          <w:ilvl w:val="0"/>
          <w:numId w:val="118"/>
        </w:numPr>
        <w:pPrChange w:id="110" w:author="Chantelle Dubois Nishiyama" w:date="2020-02-19T20:19:00Z">
          <w:pPr/>
        </w:pPrChange>
      </w:pPr>
      <w:del w:id="111" w:author="Chantelle Dubois Nishiyama" w:date="2020-02-19T20:19:00Z">
        <w:r w:rsidRPr="00072BB1" w:rsidDel="00B20811">
          <w:delText xml:space="preserve">3. </w:delText>
        </w:r>
      </w:del>
      <w:r w:rsidRPr="00072BB1">
        <w:t xml:space="preserve">Explore Machine </w:t>
      </w:r>
      <w:del w:id="112" w:author="RoboGarden Team" w:date="2020-01-23T15:11:00Z">
        <w:r w:rsidRPr="00072BB1" w:rsidDel="007E0DA7">
          <w:delText>Learning</w:delText>
        </w:r>
      </w:del>
      <w:ins w:id="113" w:author="RoboGarden Team" w:date="2020-01-23T15:11:00Z">
        <w:r w:rsidR="007E0DA7" w:rsidRPr="00072BB1">
          <w:t>learning</w:t>
        </w:r>
      </w:ins>
      <w:r w:rsidRPr="00072BB1">
        <w:t xml:space="preserve"> oriented practical applications of scientific libraries such as SciKit-Learn and Keras</w:t>
      </w:r>
      <w:ins w:id="114" w:author="Chantelle Dubois Nishiyama" w:date="2020-02-19T20:19:00Z">
        <w:r w:rsidR="00B20811">
          <w:t>.</w:t>
        </w:r>
      </w:ins>
    </w:p>
    <w:p w14:paraId="0FDE94DA" w14:textId="25D358A8" w:rsidR="00EC5A36" w:rsidRDefault="007F7D36" w:rsidP="00EC5A36">
      <w:pPr>
        <w:rPr>
          <w:color w:val="A6A6A6" w:themeColor="background1" w:themeShade="A6"/>
        </w:rPr>
      </w:pPr>
      <w:r>
        <w:rPr>
          <w:color w:val="A6A6A6" w:themeColor="background1" w:themeShade="A6"/>
        </w:rPr>
        <w:tab/>
      </w:r>
    </w:p>
    <w:p w14:paraId="1381B345" w14:textId="77777777" w:rsidR="00EC5A36" w:rsidRDefault="00EC5A36" w:rsidP="00EC5A36">
      <w:pPr>
        <w:rPr>
          <w:b/>
          <w:highlight w:val="yellow"/>
        </w:rPr>
      </w:pPr>
      <w:r w:rsidRPr="006B0349">
        <w:rPr>
          <w:b/>
          <w:highlight w:val="green"/>
        </w:rPr>
        <w:t xml:space="preserve">Module </w:t>
      </w:r>
      <w:r>
        <w:rPr>
          <w:b/>
          <w:highlight w:val="green"/>
        </w:rPr>
        <w:t xml:space="preserve">1 </w:t>
      </w:r>
      <w:r w:rsidRPr="006B0349">
        <w:rPr>
          <w:b/>
          <w:highlight w:val="green"/>
        </w:rPr>
        <w:t>Objective(s)</w:t>
      </w:r>
      <w:r w:rsidRPr="006B0349">
        <w:rPr>
          <w:b/>
        </w:rPr>
        <w:t xml:space="preserve">        </w:t>
      </w:r>
      <w:r w:rsidRPr="00845C5C">
        <w:rPr>
          <w:b/>
          <w:highlight w:val="cyan"/>
        </w:rPr>
        <w:t>Are the module objectives the “missons”</w:t>
      </w:r>
    </w:p>
    <w:p w14:paraId="71C71775" w14:textId="77777777" w:rsidR="00EC5A36" w:rsidRDefault="00EC5A36" w:rsidP="00EC5A36">
      <w:pPr>
        <w:rPr>
          <w:color w:val="A6A6A6" w:themeColor="background1" w:themeShade="A6"/>
        </w:rPr>
      </w:pPr>
      <w:r>
        <w:rPr>
          <w:color w:val="A6A6A6" w:themeColor="background1" w:themeShade="A6"/>
        </w:rPr>
        <w:t>Please indicate which module objectives (missions) that this module addresses. These go a step further in detail than the course objectives. Ie. Think of a tree, the trunk are the course objectives and the branches are the module objectives.</w:t>
      </w:r>
    </w:p>
    <w:p w14:paraId="490AF814" w14:textId="2E747E45" w:rsidR="00072BB1" w:rsidRPr="00072BB1" w:rsidRDefault="00072BB1" w:rsidP="00072BB1">
      <w:pPr>
        <w:pStyle w:val="ListParagraph"/>
        <w:numPr>
          <w:ilvl w:val="0"/>
          <w:numId w:val="97"/>
        </w:numPr>
        <w:rPr>
          <w:bCs/>
        </w:rPr>
      </w:pPr>
      <w:commentRangeStart w:id="115"/>
      <w:commentRangeStart w:id="116"/>
      <w:del w:id="117" w:author="RoboGarden Team" w:date="2020-01-23T15:13:00Z">
        <w:r w:rsidRPr="00072BB1" w:rsidDel="007E0DA7">
          <w:rPr>
            <w:bCs/>
          </w:rPr>
          <w:lastRenderedPageBreak/>
          <w:delText>Learn</w:delText>
        </w:r>
        <w:commentRangeEnd w:id="115"/>
        <w:r w:rsidR="006319C3" w:rsidDel="007E0DA7">
          <w:rPr>
            <w:rStyle w:val="CommentReference"/>
            <w:color w:val="404040"/>
          </w:rPr>
          <w:commentReference w:id="115"/>
        </w:r>
      </w:del>
      <w:commentRangeEnd w:id="116"/>
      <w:r w:rsidR="003577CF">
        <w:rPr>
          <w:rStyle w:val="CommentReference"/>
          <w:color w:val="404040"/>
        </w:rPr>
        <w:commentReference w:id="116"/>
      </w:r>
      <w:del w:id="118" w:author="RoboGarden Team" w:date="2020-01-23T15:13:00Z">
        <w:r w:rsidRPr="00072BB1" w:rsidDel="007E0DA7">
          <w:rPr>
            <w:bCs/>
          </w:rPr>
          <w:delText xml:space="preserve"> </w:delText>
        </w:r>
      </w:del>
      <w:ins w:id="119" w:author="RoboGarden Team" w:date="2020-01-23T15:13:00Z">
        <w:r w:rsidR="007E0DA7">
          <w:rPr>
            <w:bCs/>
          </w:rPr>
          <w:t>Explain</w:t>
        </w:r>
        <w:r w:rsidR="007E0DA7" w:rsidRPr="00072BB1">
          <w:rPr>
            <w:bCs/>
          </w:rPr>
          <w:t xml:space="preserve"> </w:t>
        </w:r>
      </w:ins>
      <w:r w:rsidRPr="00072BB1">
        <w:rPr>
          <w:bCs/>
        </w:rPr>
        <w:t>the basic concepts and terminology used in machine learning</w:t>
      </w:r>
      <w:ins w:id="120" w:author="Chantelle Dubois Nishiyama" w:date="2020-02-19T20:20:00Z">
        <w:r w:rsidR="00B20811">
          <w:rPr>
            <w:bCs/>
          </w:rPr>
          <w:t>.</w:t>
        </w:r>
      </w:ins>
    </w:p>
    <w:p w14:paraId="444A6FA7" w14:textId="461CEB37" w:rsidR="00072BB1" w:rsidRPr="00072BB1" w:rsidRDefault="00072BB1">
      <w:pPr>
        <w:pStyle w:val="ListParagraph"/>
        <w:numPr>
          <w:ilvl w:val="0"/>
          <w:numId w:val="97"/>
        </w:numPr>
      </w:pPr>
      <w:commentRangeStart w:id="121"/>
      <w:commentRangeStart w:id="122"/>
      <w:commentRangeStart w:id="123"/>
      <w:r w:rsidRPr="00E14304">
        <w:t>Identify the different types of machine learning problems</w:t>
      </w:r>
      <w:commentRangeEnd w:id="121"/>
      <w:r w:rsidR="004B4019">
        <w:rPr>
          <w:rStyle w:val="CommentReference"/>
          <w:color w:val="404040"/>
        </w:rPr>
        <w:commentReference w:id="121"/>
      </w:r>
      <w:commentRangeEnd w:id="122"/>
      <w:ins w:id="124" w:author="Chantelle Dubois Nishiyama" w:date="2020-02-19T20:20:00Z">
        <w:r w:rsidR="00B20811">
          <w:t>.</w:t>
        </w:r>
      </w:ins>
      <w:r w:rsidR="007E0DA7">
        <w:rPr>
          <w:rStyle w:val="CommentReference"/>
          <w:color w:val="404040"/>
        </w:rPr>
        <w:commentReference w:id="122"/>
      </w:r>
      <w:commentRangeEnd w:id="123"/>
      <w:r>
        <w:rPr>
          <w:rStyle w:val="CommentReference"/>
        </w:rPr>
        <w:commentReference w:id="123"/>
      </w:r>
    </w:p>
    <w:p w14:paraId="7C2A8103" w14:textId="62B43435" w:rsidR="00072BB1" w:rsidRPr="00072BB1" w:rsidRDefault="00A21082" w:rsidP="00072BB1">
      <w:pPr>
        <w:pStyle w:val="ListParagraph"/>
        <w:numPr>
          <w:ilvl w:val="0"/>
          <w:numId w:val="97"/>
        </w:numPr>
        <w:rPr>
          <w:bCs/>
        </w:rPr>
      </w:pPr>
      <w:ins w:id="125" w:author="Fatemeh Yazdanbakhsh Poodeh" w:date="2020-02-07T13:51:00Z">
        <w:r>
          <w:rPr>
            <w:bCs/>
          </w:rPr>
          <w:t xml:space="preserve">Identify the steps required </w:t>
        </w:r>
      </w:ins>
      <w:ins w:id="126" w:author="Fatemeh Yazdanbakhsh Poodeh" w:date="2020-02-07T13:52:00Z">
        <w:r>
          <w:rPr>
            <w:bCs/>
          </w:rPr>
          <w:t>to design a machine learning model.</w:t>
        </w:r>
      </w:ins>
      <w:del w:id="127" w:author="Fatemeh Yazdanbakhsh Poodeh" w:date="2020-02-07T13:51:00Z">
        <w:r w:rsidR="00103668" w:rsidDel="00A21082">
          <w:rPr>
            <w:bCs/>
          </w:rPr>
          <w:delText>Discover</w:delText>
        </w:r>
        <w:r w:rsidR="00072BB1" w:rsidRPr="00072BB1" w:rsidDel="00A21082">
          <w:rPr>
            <w:bCs/>
          </w:rPr>
          <w:delText xml:space="preserve"> how to design a machine learning model</w:delText>
        </w:r>
      </w:del>
    </w:p>
    <w:p w14:paraId="0D698AD2" w14:textId="510B2A16" w:rsidR="00072BB1" w:rsidRPr="00072BB1" w:rsidRDefault="00072BB1" w:rsidP="00072BB1">
      <w:pPr>
        <w:pStyle w:val="ListParagraph"/>
        <w:numPr>
          <w:ilvl w:val="0"/>
          <w:numId w:val="97"/>
        </w:numPr>
        <w:rPr>
          <w:bCs/>
        </w:rPr>
      </w:pPr>
      <w:r w:rsidRPr="00072BB1">
        <w:rPr>
          <w:bCs/>
        </w:rPr>
        <w:t xml:space="preserve">Acquire and </w:t>
      </w:r>
      <w:ins w:id="128" w:author="Chantelle Dubois Nishiyama" w:date="2020-02-19T20:20:00Z">
        <w:r w:rsidR="00B20811">
          <w:rPr>
            <w:bCs/>
          </w:rPr>
          <w:t>r</w:t>
        </w:r>
      </w:ins>
      <w:ins w:id="129" w:author="RoboGarden Team" w:date="2020-01-23T15:14:00Z">
        <w:del w:id="130" w:author="Chantelle Dubois Nishiyama" w:date="2020-02-19T20:20:00Z">
          <w:r w:rsidR="007E0DA7" w:rsidDel="00B20811">
            <w:rPr>
              <w:bCs/>
            </w:rPr>
            <w:delText>R</w:delText>
          </w:r>
        </w:del>
        <w:r w:rsidR="007E0DA7">
          <w:rPr>
            <w:bCs/>
          </w:rPr>
          <w:t>ead</w:t>
        </w:r>
      </w:ins>
      <w:commentRangeStart w:id="131"/>
      <w:del w:id="132" w:author="RoboGarden Team" w:date="2020-01-23T15:14:00Z">
        <w:r w:rsidRPr="00072BB1" w:rsidDel="007E0DA7">
          <w:rPr>
            <w:bCs/>
          </w:rPr>
          <w:delText>reading</w:delText>
        </w:r>
        <w:commentRangeEnd w:id="131"/>
        <w:r w:rsidR="006319C3" w:rsidDel="007E0DA7">
          <w:rPr>
            <w:rStyle w:val="CommentReference"/>
            <w:color w:val="404040"/>
          </w:rPr>
          <w:commentReference w:id="131"/>
        </w:r>
      </w:del>
      <w:r w:rsidRPr="00072BB1">
        <w:rPr>
          <w:bCs/>
        </w:rPr>
        <w:t xml:space="preserve"> various types of datasets from different sources</w:t>
      </w:r>
      <w:ins w:id="133" w:author="Chantelle Dubois Nishiyama" w:date="2020-02-19T20:20:00Z">
        <w:r w:rsidR="00B20811">
          <w:rPr>
            <w:bCs/>
          </w:rPr>
          <w:t>.</w:t>
        </w:r>
      </w:ins>
    </w:p>
    <w:p w14:paraId="1BF796B2" w14:textId="345A6E80" w:rsidR="00072BB1" w:rsidRPr="00072BB1" w:rsidRDefault="00072BB1" w:rsidP="00072BB1">
      <w:pPr>
        <w:pStyle w:val="ListParagraph"/>
        <w:numPr>
          <w:ilvl w:val="0"/>
          <w:numId w:val="97"/>
        </w:numPr>
        <w:rPr>
          <w:bCs/>
        </w:rPr>
      </w:pPr>
      <w:r w:rsidRPr="00072BB1">
        <w:rPr>
          <w:bCs/>
        </w:rPr>
        <w:t>Analyze and visualize data</w:t>
      </w:r>
      <w:ins w:id="134" w:author="Chantelle Dubois Nishiyama" w:date="2020-02-19T20:20:00Z">
        <w:r w:rsidR="00B20811">
          <w:rPr>
            <w:bCs/>
          </w:rPr>
          <w:t>.</w:t>
        </w:r>
      </w:ins>
    </w:p>
    <w:p w14:paraId="7E1E2A91" w14:textId="0C4DFC8B" w:rsidR="00072BB1" w:rsidRPr="00072BB1" w:rsidRDefault="00072BB1" w:rsidP="00072BB1">
      <w:pPr>
        <w:pStyle w:val="ListParagraph"/>
        <w:numPr>
          <w:ilvl w:val="0"/>
          <w:numId w:val="97"/>
        </w:numPr>
        <w:rPr>
          <w:bCs/>
        </w:rPr>
      </w:pPr>
      <w:r w:rsidRPr="00072BB1">
        <w:rPr>
          <w:bCs/>
        </w:rPr>
        <w:t>Prepare and preprocess data to be ready for machine learning models</w:t>
      </w:r>
      <w:ins w:id="135" w:author="Chantelle Dubois Nishiyama" w:date="2020-02-19T20:21:00Z">
        <w:r w:rsidR="00B20811">
          <w:rPr>
            <w:bCs/>
          </w:rPr>
          <w:t>.</w:t>
        </w:r>
      </w:ins>
    </w:p>
    <w:p w14:paraId="5B568C7C" w14:textId="77777777" w:rsidR="00EC5A36" w:rsidRDefault="00EC5A36" w:rsidP="00EC5A36">
      <w:pPr>
        <w:rPr>
          <w:b/>
          <w:highlight w:val="yellow"/>
        </w:rPr>
      </w:pPr>
    </w:p>
    <w:p w14:paraId="22584A37" w14:textId="77777777" w:rsidR="00EC5A36" w:rsidRPr="00C62FC2" w:rsidRDefault="00EC5A36" w:rsidP="00EC5A36">
      <w:pPr>
        <w:rPr>
          <w:color w:val="A6A6A6" w:themeColor="background1" w:themeShade="A6"/>
        </w:rPr>
      </w:pPr>
      <w:r w:rsidRPr="006B0349">
        <w:rPr>
          <w:b/>
          <w:highlight w:val="green"/>
        </w:rPr>
        <w:t>Module</w:t>
      </w:r>
      <w:r>
        <w:rPr>
          <w:b/>
          <w:highlight w:val="green"/>
        </w:rPr>
        <w:t xml:space="preserve"> 1</w:t>
      </w:r>
      <w:r w:rsidRPr="006B0349">
        <w:rPr>
          <w:b/>
          <w:highlight w:val="green"/>
        </w:rPr>
        <w:t xml:space="preserve"> Introduction</w:t>
      </w:r>
      <w:r w:rsidRPr="00DF56DB">
        <w:rPr>
          <w:b/>
        </w:rPr>
        <w:t xml:space="preserve"> </w:t>
      </w:r>
    </w:p>
    <w:p w14:paraId="3023D94D" w14:textId="77777777" w:rsidR="00EC5A36" w:rsidRPr="00A5669F" w:rsidRDefault="00EC5A36" w:rsidP="00EC5A36">
      <w:pPr>
        <w:pStyle w:val="NormalWeb"/>
        <w:spacing w:before="0" w:beforeAutospacing="0" w:after="120" w:afterAutospacing="0"/>
        <w:rPr>
          <w:rFonts w:asciiTheme="minorHAnsi" w:eastAsiaTheme="minorHAnsi" w:hAnsiTheme="minorHAnsi" w:cstheme="minorBidi"/>
          <w:color w:val="A6A6A6" w:themeColor="background1" w:themeShade="A6"/>
          <w:sz w:val="22"/>
          <w:szCs w:val="22"/>
        </w:rPr>
      </w:pPr>
      <w:r w:rsidRPr="00A5669F">
        <w:rPr>
          <w:rFonts w:asciiTheme="minorHAnsi" w:eastAsiaTheme="minorHAnsi" w:hAnsiTheme="minorHAnsi" w:cstheme="minorBidi"/>
          <w:color w:val="A6A6A6" w:themeColor="background1" w:themeShade="A6"/>
          <w:sz w:val="22"/>
          <w:szCs w:val="22"/>
        </w:rPr>
        <w:t>Write an overview statement here</w:t>
      </w:r>
      <w:r>
        <w:rPr>
          <w:rFonts w:asciiTheme="minorHAnsi" w:eastAsiaTheme="minorHAnsi" w:hAnsiTheme="minorHAnsi" w:cstheme="minorBidi"/>
          <w:color w:val="A6A6A6" w:themeColor="background1" w:themeShade="A6"/>
          <w:sz w:val="22"/>
          <w:szCs w:val="22"/>
        </w:rPr>
        <w:t xml:space="preserve"> and indicate how many missions are in this module, as well as the structure of the module</w:t>
      </w:r>
      <w:r w:rsidRPr="00A5669F">
        <w:rPr>
          <w:rFonts w:asciiTheme="minorHAnsi" w:eastAsiaTheme="minorHAnsi" w:hAnsiTheme="minorHAnsi" w:cstheme="minorBidi"/>
          <w:color w:val="A6A6A6" w:themeColor="background1" w:themeShade="A6"/>
          <w:sz w:val="22"/>
          <w:szCs w:val="22"/>
        </w:rPr>
        <w:t xml:space="preserve">.  </w:t>
      </w:r>
    </w:p>
    <w:p w14:paraId="2819F000" w14:textId="47EC7684" w:rsidR="00837928" w:rsidRPr="00837928" w:rsidRDefault="00EC5A36">
      <w:pPr>
        <w:pStyle w:val="NormalWeb"/>
        <w:spacing w:before="0" w:beforeAutospacing="0" w:after="120" w:afterAutospacing="0"/>
        <w:rPr>
          <w:ins w:id="136" w:author="Fatemeh Yazdanbakhsh Poodeh" w:date="2020-01-30T21:49:00Z"/>
          <w:rFonts w:asciiTheme="minorHAnsi" w:hAnsiTheme="minorHAnsi" w:cstheme="minorHAnsi"/>
          <w:sz w:val="22"/>
          <w:szCs w:val="22"/>
          <w:rPrChange w:id="137" w:author="Fatemeh Yazdanbakhsh Poodeh" w:date="2020-01-30T21:52:00Z">
            <w:rPr>
              <w:ins w:id="138" w:author="Fatemeh Yazdanbakhsh Poodeh" w:date="2020-01-30T21:49:00Z"/>
              <w:rFonts w:ascii="Arial" w:eastAsia="Times New Roman" w:hAnsi="Arial" w:cs="Arial"/>
              <w:color w:val="003F7D"/>
              <w:sz w:val="27"/>
              <w:szCs w:val="27"/>
            </w:rPr>
          </w:rPrChange>
        </w:rPr>
        <w:pPrChange w:id="139" w:author="Fatemeh Yazdanbakhsh Poodeh" w:date="2020-01-30T21:52:00Z">
          <w:pPr>
            <w:shd w:val="clear" w:color="auto" w:fill="F2F2F2"/>
            <w:spacing w:before="100" w:beforeAutospacing="1" w:after="100" w:afterAutospacing="1" w:line="240" w:lineRule="auto"/>
          </w:pPr>
        </w:pPrChange>
      </w:pPr>
      <w:r>
        <w:rPr>
          <w:rFonts w:asciiTheme="minorHAnsi" w:hAnsiTheme="minorHAnsi" w:cstheme="minorHAnsi"/>
          <w:sz w:val="22"/>
          <w:szCs w:val="22"/>
        </w:rPr>
        <w:t>Write Here:</w:t>
      </w:r>
    </w:p>
    <w:p w14:paraId="5566286F" w14:textId="77777777" w:rsidR="00837928" w:rsidRDefault="00837928" w:rsidP="00EC5A36">
      <w:pPr>
        <w:pStyle w:val="NormalWeb"/>
        <w:spacing w:before="0" w:beforeAutospacing="0" w:after="120" w:afterAutospacing="0"/>
        <w:rPr>
          <w:rFonts w:asciiTheme="minorHAnsi" w:hAnsiTheme="minorHAnsi" w:cstheme="minorHAnsi"/>
          <w:sz w:val="22"/>
          <w:szCs w:val="22"/>
        </w:rPr>
      </w:pPr>
    </w:p>
    <w:p w14:paraId="6E818581" w14:textId="640A3155" w:rsidR="00265963" w:rsidRPr="00790B02" w:rsidRDefault="00265963" w:rsidP="00265963">
      <w:pPr>
        <w:pStyle w:val="NormalWeb"/>
        <w:spacing w:before="0" w:beforeAutospacing="0" w:after="120" w:afterAutospacing="0"/>
        <w:rPr>
          <w:ins w:id="140" w:author="Emmanuel Onu" w:date="2020-01-31T08:33:00Z"/>
          <w:rFonts w:asciiTheme="minorHAnsi" w:hAnsiTheme="minorHAnsi" w:cstheme="minorBidi"/>
          <w:sz w:val="22"/>
          <w:szCs w:val="22"/>
          <w:rPrChange w:id="141" w:author="Chantelle Dubois Nishiyama" w:date="2020-02-19T20:27:00Z">
            <w:rPr>
              <w:ins w:id="142" w:author="Emmanuel Onu" w:date="2020-01-31T08:33:00Z"/>
              <w:rFonts w:cstheme="minorBidi"/>
            </w:rPr>
          </w:rPrChange>
        </w:rPr>
      </w:pPr>
      <w:ins w:id="143" w:author="Emmanuel Onu" w:date="2020-01-31T08:33:00Z">
        <w:r w:rsidRPr="00790B02">
          <w:rPr>
            <w:rFonts w:asciiTheme="minorHAnsi" w:hAnsiTheme="minorHAnsi" w:cstheme="minorBidi"/>
            <w:sz w:val="22"/>
            <w:szCs w:val="22"/>
            <w:rPrChange w:id="144" w:author="Chantelle Dubois Nishiyama" w:date="2020-02-19T20:27:00Z">
              <w:rPr>
                <w:rFonts w:cstheme="minorBidi"/>
              </w:rPr>
            </w:rPrChange>
          </w:rPr>
          <w:t xml:space="preserve">Machine Learning is an application of Artificial </w:t>
        </w:r>
      </w:ins>
      <w:ins w:id="145" w:author="Chantelle Dubois Nishiyama" w:date="2020-02-19T20:27:00Z">
        <w:r w:rsidR="00790B02">
          <w:rPr>
            <w:rFonts w:asciiTheme="minorHAnsi" w:hAnsiTheme="minorHAnsi" w:cstheme="minorBidi"/>
            <w:sz w:val="22"/>
            <w:szCs w:val="22"/>
          </w:rPr>
          <w:t>I</w:t>
        </w:r>
      </w:ins>
      <w:ins w:id="146" w:author="Emmanuel Onu" w:date="2020-01-31T08:33:00Z">
        <w:del w:id="147" w:author="Chantelle Dubois Nishiyama" w:date="2020-02-19T20:27:00Z">
          <w:r w:rsidRPr="00790B02" w:rsidDel="00790B02">
            <w:rPr>
              <w:rFonts w:asciiTheme="minorHAnsi" w:hAnsiTheme="minorHAnsi" w:cstheme="minorBidi"/>
              <w:sz w:val="22"/>
              <w:szCs w:val="22"/>
              <w:rPrChange w:id="148" w:author="Chantelle Dubois Nishiyama" w:date="2020-02-19T20:27:00Z">
                <w:rPr>
                  <w:rFonts w:cstheme="minorBidi"/>
                </w:rPr>
              </w:rPrChange>
            </w:rPr>
            <w:delText>i</w:delText>
          </w:r>
        </w:del>
        <w:r w:rsidRPr="00790B02">
          <w:rPr>
            <w:rFonts w:asciiTheme="minorHAnsi" w:hAnsiTheme="minorHAnsi" w:cstheme="minorBidi"/>
            <w:sz w:val="22"/>
            <w:szCs w:val="22"/>
            <w:rPrChange w:id="149" w:author="Chantelle Dubois Nishiyama" w:date="2020-02-19T20:27:00Z">
              <w:rPr>
                <w:rFonts w:cstheme="minorBidi"/>
              </w:rPr>
            </w:rPrChange>
          </w:rPr>
          <w:t>ntelligence that enables systems to learn existing patterns in the data automatically and improve themselves based on experiences that they have gain</w:t>
        </w:r>
      </w:ins>
      <w:ins w:id="150" w:author="Chantelle Dubois Nishiyama" w:date="2020-02-19T20:27:00Z">
        <w:r w:rsidR="00790B02">
          <w:rPr>
            <w:rFonts w:asciiTheme="minorHAnsi" w:hAnsiTheme="minorHAnsi" w:cstheme="minorBidi"/>
            <w:sz w:val="22"/>
            <w:szCs w:val="22"/>
          </w:rPr>
          <w:t>ed</w:t>
        </w:r>
      </w:ins>
      <w:ins w:id="151" w:author="Emmanuel Onu" w:date="2020-01-31T08:33:00Z">
        <w:r w:rsidRPr="00790B02">
          <w:rPr>
            <w:rFonts w:asciiTheme="minorHAnsi" w:hAnsiTheme="minorHAnsi" w:cstheme="minorBidi"/>
            <w:sz w:val="22"/>
            <w:szCs w:val="22"/>
            <w:rPrChange w:id="152" w:author="Chantelle Dubois Nishiyama" w:date="2020-02-19T20:27:00Z">
              <w:rPr>
                <w:rFonts w:cstheme="minorBidi"/>
              </w:rPr>
            </w:rPrChange>
          </w:rPr>
          <w:t>. In this module, you will learn how to use</w:t>
        </w:r>
        <w:del w:id="153" w:author="Chantelle Dubois Nishiyama" w:date="2020-02-19T20:27:00Z">
          <w:r w:rsidRPr="00790B02" w:rsidDel="00790B02">
            <w:rPr>
              <w:rFonts w:asciiTheme="minorHAnsi" w:hAnsiTheme="minorHAnsi" w:cstheme="minorBidi"/>
              <w:sz w:val="22"/>
              <w:szCs w:val="22"/>
              <w:rPrChange w:id="154" w:author="Chantelle Dubois Nishiyama" w:date="2020-02-19T20:27:00Z">
                <w:rPr>
                  <w:rFonts w:cstheme="minorBidi"/>
                </w:rPr>
              </w:rPrChange>
            </w:rPr>
            <w:delText>d</w:delText>
          </w:r>
        </w:del>
        <w:r w:rsidRPr="00790B02">
          <w:rPr>
            <w:rFonts w:asciiTheme="minorHAnsi" w:hAnsiTheme="minorHAnsi" w:cstheme="minorBidi"/>
            <w:sz w:val="22"/>
            <w:szCs w:val="22"/>
            <w:rPrChange w:id="155" w:author="Chantelle Dubois Nishiyama" w:date="2020-02-19T20:27:00Z">
              <w:rPr>
                <w:rFonts w:cstheme="minorBidi"/>
              </w:rPr>
            </w:rPrChange>
          </w:rPr>
          <w:t xml:space="preserve"> machine learning to obtain new and hidden information from your dataset.</w:t>
        </w:r>
      </w:ins>
    </w:p>
    <w:p w14:paraId="79EBA996" w14:textId="4846FE08" w:rsidR="00265963" w:rsidRPr="00790B02" w:rsidRDefault="00265963" w:rsidP="00265963">
      <w:pPr>
        <w:pStyle w:val="NormalWeb"/>
        <w:spacing w:before="0" w:beforeAutospacing="0" w:after="120" w:afterAutospacing="0"/>
        <w:rPr>
          <w:ins w:id="156" w:author="Emmanuel Onu" w:date="2020-01-31T08:33:00Z"/>
          <w:rFonts w:asciiTheme="minorHAnsi" w:hAnsiTheme="minorHAnsi" w:cstheme="minorHAnsi"/>
          <w:sz w:val="22"/>
          <w:szCs w:val="22"/>
          <w:rPrChange w:id="157" w:author="Chantelle Dubois Nishiyama" w:date="2020-02-19T20:27:00Z">
            <w:rPr>
              <w:ins w:id="158" w:author="Emmanuel Onu" w:date="2020-01-31T08:33:00Z"/>
              <w:rFonts w:cstheme="minorHAnsi"/>
            </w:rPr>
          </w:rPrChange>
        </w:rPr>
      </w:pPr>
      <w:ins w:id="159" w:author="Emmanuel Onu" w:date="2020-01-31T08:33:00Z">
        <w:r w:rsidRPr="00790B02">
          <w:rPr>
            <w:rFonts w:asciiTheme="minorHAnsi" w:hAnsiTheme="minorHAnsi" w:cstheme="minorHAnsi"/>
            <w:sz w:val="22"/>
            <w:szCs w:val="22"/>
            <w:rPrChange w:id="160" w:author="Chantelle Dubois Nishiyama" w:date="2020-02-19T20:27:00Z">
              <w:rPr>
                <w:rFonts w:cstheme="minorHAnsi"/>
              </w:rPr>
            </w:rPrChange>
          </w:rPr>
          <w:t>This module contains six submodules and three mini-projects. Each submodule is comprised of a reading</w:t>
        </w:r>
      </w:ins>
      <w:ins w:id="161" w:author="Chantelle Dubois Nishiyama" w:date="2020-02-19T20:28:00Z">
        <w:r w:rsidR="00790B02">
          <w:rPr>
            <w:rFonts w:asciiTheme="minorHAnsi" w:hAnsiTheme="minorHAnsi" w:cstheme="minorHAnsi"/>
            <w:sz w:val="22"/>
            <w:szCs w:val="22"/>
          </w:rPr>
          <w:t xml:space="preserve"> mission</w:t>
        </w:r>
      </w:ins>
      <w:ins w:id="162" w:author="Emmanuel Onu" w:date="2020-01-31T08:33:00Z">
        <w:r w:rsidRPr="00790B02">
          <w:rPr>
            <w:rFonts w:asciiTheme="minorHAnsi" w:hAnsiTheme="minorHAnsi" w:cstheme="minorHAnsi"/>
            <w:sz w:val="22"/>
            <w:szCs w:val="22"/>
            <w:rPrChange w:id="163" w:author="Chantelle Dubois Nishiyama" w:date="2020-02-19T20:27:00Z">
              <w:rPr>
                <w:rFonts w:cstheme="minorHAnsi"/>
              </w:rPr>
            </w:rPrChange>
          </w:rPr>
          <w:t xml:space="preserve"> and three application missions. In each section of the reading mission</w:t>
        </w:r>
      </w:ins>
      <w:ins w:id="164" w:author="Chantelle Dubois Nishiyama" w:date="2020-02-19T20:28:00Z">
        <w:r w:rsidR="00790B02">
          <w:rPr>
            <w:rFonts w:asciiTheme="minorHAnsi" w:hAnsiTheme="minorHAnsi" w:cstheme="minorHAnsi"/>
            <w:sz w:val="22"/>
            <w:szCs w:val="22"/>
          </w:rPr>
          <w:t xml:space="preserve"> (</w:t>
        </w:r>
      </w:ins>
      <w:ins w:id="165" w:author="Emmanuel Onu" w:date="2020-01-31T08:33:00Z">
        <w:del w:id="166" w:author="Chantelle Dubois Nishiyama" w:date="2020-02-19T20:28:00Z">
          <w:r w:rsidRPr="00790B02" w:rsidDel="00790B02">
            <w:rPr>
              <w:rFonts w:asciiTheme="minorHAnsi" w:hAnsiTheme="minorHAnsi" w:cstheme="minorHAnsi"/>
              <w:sz w:val="22"/>
              <w:szCs w:val="22"/>
              <w:rPrChange w:id="167" w:author="Chantelle Dubois Nishiyama" w:date="2020-02-19T20:27:00Z">
                <w:rPr>
                  <w:rFonts w:cstheme="minorHAnsi"/>
                </w:rPr>
              </w:rPrChange>
            </w:rPr>
            <w:delText xml:space="preserve">, which can </w:delText>
          </w:r>
        </w:del>
        <w:r w:rsidRPr="00790B02">
          <w:rPr>
            <w:rFonts w:asciiTheme="minorHAnsi" w:hAnsiTheme="minorHAnsi" w:cstheme="minorHAnsi"/>
            <w:sz w:val="22"/>
            <w:szCs w:val="22"/>
            <w:rPrChange w:id="168" w:author="Chantelle Dubois Nishiyama" w:date="2020-02-19T20:27:00Z">
              <w:rPr>
                <w:rFonts w:cstheme="minorHAnsi"/>
              </w:rPr>
            </w:rPrChange>
          </w:rPr>
          <w:t>also</w:t>
        </w:r>
      </w:ins>
      <w:ins w:id="169" w:author="Chantelle Dubois Nishiyama" w:date="2020-02-19T20:28:00Z">
        <w:r w:rsidR="00790B02">
          <w:rPr>
            <w:rFonts w:asciiTheme="minorHAnsi" w:hAnsiTheme="minorHAnsi" w:cstheme="minorHAnsi"/>
            <w:sz w:val="22"/>
            <w:szCs w:val="22"/>
          </w:rPr>
          <w:t xml:space="preserve"> </w:t>
        </w:r>
      </w:ins>
      <w:ins w:id="170" w:author="Emmanuel Onu" w:date="2020-01-31T08:33:00Z">
        <w:del w:id="171" w:author="Chantelle Dubois Nishiyama" w:date="2020-02-19T20:28:00Z">
          <w:r w:rsidRPr="00790B02" w:rsidDel="00790B02">
            <w:rPr>
              <w:rFonts w:asciiTheme="minorHAnsi" w:hAnsiTheme="minorHAnsi" w:cstheme="minorHAnsi"/>
              <w:sz w:val="22"/>
              <w:szCs w:val="22"/>
              <w:rPrChange w:id="172" w:author="Chantelle Dubois Nishiyama" w:date="2020-02-19T20:27:00Z">
                <w:rPr>
                  <w:rFonts w:cstheme="minorHAnsi"/>
                </w:rPr>
              </w:rPrChange>
            </w:rPr>
            <w:delText xml:space="preserve"> be </w:delText>
          </w:r>
        </w:del>
        <w:r w:rsidRPr="00790B02">
          <w:rPr>
            <w:rFonts w:asciiTheme="minorHAnsi" w:hAnsiTheme="minorHAnsi" w:cstheme="minorHAnsi"/>
            <w:sz w:val="22"/>
            <w:szCs w:val="22"/>
            <w:rPrChange w:id="173" w:author="Chantelle Dubois Nishiyama" w:date="2020-02-19T20:27:00Z">
              <w:rPr>
                <w:rFonts w:cstheme="minorHAnsi"/>
              </w:rPr>
            </w:rPrChange>
          </w:rPr>
          <w:t>referred to as an interactive lesson mission</w:t>
        </w:r>
      </w:ins>
      <w:ins w:id="174" w:author="Chantelle Dubois Nishiyama" w:date="2020-02-19T20:28:00Z">
        <w:r w:rsidR="00790B02">
          <w:rPr>
            <w:rFonts w:asciiTheme="minorHAnsi" w:hAnsiTheme="minorHAnsi"/>
            <w:sz w:val="22"/>
            <w:szCs w:val="22"/>
          </w:rPr>
          <w:t xml:space="preserve">) </w:t>
        </w:r>
      </w:ins>
      <w:ins w:id="175" w:author="Emmanuel Onu" w:date="2020-01-31T08:33:00Z">
        <w:del w:id="176" w:author="Chantelle Dubois Nishiyama" w:date="2020-02-19T20:28:00Z">
          <w:r w:rsidRPr="00790B02" w:rsidDel="00790B02">
            <w:rPr>
              <w:rFonts w:asciiTheme="minorHAnsi" w:hAnsiTheme="minorHAnsi" w:cstheme="minorHAnsi"/>
              <w:sz w:val="22"/>
              <w:szCs w:val="22"/>
              <w:rPrChange w:id="177" w:author="Chantelle Dubois Nishiyama" w:date="2020-02-19T20:27:00Z">
                <w:rPr>
                  <w:rFonts w:cstheme="minorHAnsi"/>
                </w:rPr>
              </w:rPrChange>
            </w:rPr>
            <w:delText>,</w:delText>
          </w:r>
          <w:r w:rsidRPr="00790B02" w:rsidDel="00790B02">
            <w:rPr>
              <w:rFonts w:asciiTheme="minorHAnsi" w:hAnsiTheme="minorHAnsi"/>
              <w:sz w:val="22"/>
              <w:szCs w:val="22"/>
              <w:rPrChange w:id="178" w:author="Chantelle Dubois Nishiyama" w:date="2020-02-19T20:27:00Z">
                <w:rPr/>
              </w:rPrChange>
            </w:rPr>
            <w:delText xml:space="preserve"> </w:delText>
          </w:r>
        </w:del>
        <w:r w:rsidRPr="00790B02">
          <w:rPr>
            <w:rFonts w:asciiTheme="minorHAnsi" w:hAnsiTheme="minorHAnsi"/>
            <w:sz w:val="22"/>
            <w:szCs w:val="22"/>
            <w:rPrChange w:id="179" w:author="Chantelle Dubois Nishiyama" w:date="2020-02-19T20:27:00Z">
              <w:rPr/>
            </w:rPrChange>
          </w:rPr>
          <w:t>you will encounter some knowledge checks. The knowledge checks are short quizzes based on the content which you read. You are expected to provide an answer to each knowledge check question in order to proceed to the next section of the reading mission. The knowledge checks are assessed automatically, and an explanation is provided for the answers.</w:t>
        </w:r>
      </w:ins>
    </w:p>
    <w:p w14:paraId="60D5C5EB" w14:textId="77777777" w:rsidR="00265963" w:rsidRPr="00790B02" w:rsidRDefault="00265963" w:rsidP="00265963">
      <w:pPr>
        <w:pStyle w:val="NormalWeb"/>
        <w:spacing w:before="0" w:beforeAutospacing="0" w:after="120" w:afterAutospacing="0"/>
        <w:rPr>
          <w:ins w:id="180" w:author="Emmanuel Onu" w:date="2020-01-31T08:33:00Z"/>
          <w:rFonts w:asciiTheme="minorHAnsi" w:hAnsiTheme="minorHAnsi"/>
          <w:sz w:val="22"/>
          <w:szCs w:val="22"/>
          <w:rPrChange w:id="181" w:author="Chantelle Dubois Nishiyama" w:date="2020-02-19T20:27:00Z">
            <w:rPr>
              <w:ins w:id="182" w:author="Emmanuel Onu" w:date="2020-01-31T08:33:00Z"/>
            </w:rPr>
          </w:rPrChange>
        </w:rPr>
      </w:pPr>
      <w:ins w:id="183" w:author="Emmanuel Onu" w:date="2020-01-31T08:33:00Z">
        <w:r w:rsidRPr="00790B02">
          <w:rPr>
            <w:rFonts w:asciiTheme="minorHAnsi" w:hAnsiTheme="minorHAnsi"/>
            <w:sz w:val="22"/>
            <w:szCs w:val="22"/>
            <w:rPrChange w:id="184" w:author="Chantelle Dubois Nishiyama" w:date="2020-02-19T20:27:00Z">
              <w:rPr/>
            </w:rPrChange>
          </w:rPr>
          <w:t xml:space="preserve">There are three types of application mission which you will encounter in this module: Quiz, Emulator and Editor. </w:t>
        </w:r>
      </w:ins>
    </w:p>
    <w:p w14:paraId="0416ADE7" w14:textId="77777777" w:rsidR="00265963" w:rsidRPr="00790B02" w:rsidRDefault="00265963" w:rsidP="00265963">
      <w:pPr>
        <w:pStyle w:val="NormalWeb"/>
        <w:spacing w:before="0" w:beforeAutospacing="0" w:after="120" w:afterAutospacing="0"/>
        <w:rPr>
          <w:ins w:id="185" w:author="Emmanuel Onu" w:date="2020-01-31T08:33:00Z"/>
          <w:rFonts w:asciiTheme="minorHAnsi" w:hAnsiTheme="minorHAnsi"/>
          <w:sz w:val="22"/>
          <w:szCs w:val="22"/>
          <w:rPrChange w:id="186" w:author="Chantelle Dubois Nishiyama" w:date="2020-02-19T20:27:00Z">
            <w:rPr>
              <w:ins w:id="187" w:author="Emmanuel Onu" w:date="2020-01-31T08:33:00Z"/>
            </w:rPr>
          </w:rPrChange>
        </w:rPr>
      </w:pPr>
      <w:ins w:id="188" w:author="Emmanuel Onu" w:date="2020-01-31T08:33:00Z">
        <w:r w:rsidRPr="00790B02">
          <w:rPr>
            <w:rFonts w:asciiTheme="minorHAnsi" w:hAnsiTheme="minorHAnsi"/>
            <w:sz w:val="22"/>
            <w:szCs w:val="22"/>
            <w:rPrChange w:id="189" w:author="Chantelle Dubois Nishiyama" w:date="2020-02-19T20:27:00Z">
              <w:rPr/>
            </w:rPrChange>
          </w:rPr>
          <w:t xml:space="preserve">A quiz mission is used to test your knowledge of a lesson. You will be asked an average of four questions. For each question, you are expected to select the correct answer from several options. In order to evaluate your understanding of the lesson, you are expected to also specify your confidence level about the answer you selected. </w:t>
        </w:r>
      </w:ins>
    </w:p>
    <w:p w14:paraId="751A2F1C" w14:textId="77777777" w:rsidR="00265963" w:rsidRPr="00790B02" w:rsidRDefault="00265963" w:rsidP="00265963">
      <w:pPr>
        <w:pStyle w:val="NormalWeb"/>
        <w:spacing w:before="0" w:beforeAutospacing="0" w:after="120" w:afterAutospacing="0"/>
        <w:rPr>
          <w:ins w:id="190" w:author="Emmanuel Onu" w:date="2020-01-31T08:33:00Z"/>
          <w:rFonts w:asciiTheme="minorHAnsi" w:hAnsiTheme="minorHAnsi"/>
          <w:sz w:val="22"/>
          <w:szCs w:val="22"/>
          <w:rPrChange w:id="191" w:author="Chantelle Dubois Nishiyama" w:date="2020-02-19T20:27:00Z">
            <w:rPr>
              <w:ins w:id="192" w:author="Emmanuel Onu" w:date="2020-01-31T08:33:00Z"/>
            </w:rPr>
          </w:rPrChange>
        </w:rPr>
      </w:pPr>
      <w:ins w:id="193" w:author="Emmanuel Onu" w:date="2020-01-31T08:33:00Z">
        <w:r w:rsidRPr="00790B02">
          <w:rPr>
            <w:rFonts w:asciiTheme="minorHAnsi" w:hAnsiTheme="minorHAnsi"/>
            <w:sz w:val="22"/>
            <w:szCs w:val="22"/>
            <w:rPrChange w:id="194" w:author="Chantelle Dubois Nishiyama" w:date="2020-02-19T20:27:00Z">
              <w:rPr/>
            </w:rPrChange>
          </w:rPr>
          <w:t>An editor mission will allow you to practically apply the knowledge acquired from a lesson. The editor is divided into 3 sections. The first section contains the question you are expected to solve. The second section contains a box where you can type-in your codes. Finally, the last section is where the result of the codes typed will be displayed.</w:t>
        </w:r>
      </w:ins>
    </w:p>
    <w:p w14:paraId="088E4E38" w14:textId="77777777" w:rsidR="00265963" w:rsidRPr="00790B02" w:rsidRDefault="00265963" w:rsidP="00265963">
      <w:pPr>
        <w:pStyle w:val="NormalWeb"/>
        <w:spacing w:before="0" w:beforeAutospacing="0" w:after="120" w:afterAutospacing="0"/>
        <w:rPr>
          <w:ins w:id="195" w:author="Emmanuel Onu" w:date="2020-01-31T08:33:00Z"/>
          <w:rFonts w:asciiTheme="minorHAnsi" w:hAnsiTheme="minorHAnsi"/>
          <w:sz w:val="22"/>
          <w:szCs w:val="22"/>
          <w:rPrChange w:id="196" w:author="Chantelle Dubois Nishiyama" w:date="2020-02-19T20:27:00Z">
            <w:rPr>
              <w:ins w:id="197" w:author="Emmanuel Onu" w:date="2020-01-31T08:33:00Z"/>
            </w:rPr>
          </w:rPrChange>
        </w:rPr>
      </w:pPr>
      <w:ins w:id="198" w:author="Emmanuel Onu" w:date="2020-01-31T08:33:00Z">
        <w:r w:rsidRPr="00790B02">
          <w:rPr>
            <w:rFonts w:asciiTheme="minorHAnsi" w:hAnsiTheme="minorHAnsi"/>
            <w:sz w:val="22"/>
            <w:szCs w:val="22"/>
            <w:rPrChange w:id="199" w:author="Chantelle Dubois Nishiyama" w:date="2020-02-19T20:27:00Z">
              <w:rPr/>
            </w:rPrChange>
          </w:rPr>
          <w:t>An emulator mission is very similar to quiz mission. An emulator is used to test your understanding of the lesson through a feature which allows you to view the result of your chosen answer in comparison to that of the correct answer.</w:t>
        </w:r>
      </w:ins>
    </w:p>
    <w:p w14:paraId="565B765C" w14:textId="77777777" w:rsidR="00265963" w:rsidRPr="00790B02" w:rsidRDefault="00265963" w:rsidP="00265963">
      <w:pPr>
        <w:pStyle w:val="NormalWeb"/>
        <w:spacing w:before="0" w:beforeAutospacing="0" w:after="120" w:afterAutospacing="0"/>
        <w:rPr>
          <w:ins w:id="200" w:author="Emmanuel Onu" w:date="2020-01-31T08:33:00Z"/>
          <w:rFonts w:asciiTheme="minorHAnsi" w:hAnsiTheme="minorHAnsi"/>
          <w:sz w:val="22"/>
          <w:szCs w:val="22"/>
          <w:rPrChange w:id="201" w:author="Chantelle Dubois Nishiyama" w:date="2020-02-19T20:27:00Z">
            <w:rPr>
              <w:ins w:id="202" w:author="Emmanuel Onu" w:date="2020-01-31T08:33:00Z"/>
            </w:rPr>
          </w:rPrChange>
        </w:rPr>
      </w:pPr>
      <w:ins w:id="203" w:author="Emmanuel Onu" w:date="2020-01-31T08:33:00Z">
        <w:r w:rsidRPr="00790B02">
          <w:rPr>
            <w:rFonts w:asciiTheme="minorHAnsi" w:hAnsiTheme="minorHAnsi"/>
            <w:sz w:val="22"/>
            <w:szCs w:val="22"/>
            <w:rPrChange w:id="204" w:author="Chantelle Dubois Nishiyama" w:date="2020-02-19T20:27:00Z">
              <w:rPr/>
            </w:rPrChange>
          </w:rPr>
          <w:t>Based on your performance in these application missions, you might expect</w:t>
        </w:r>
        <w:del w:id="205" w:author="Chantelle Dubois Nishiyama" w:date="2020-02-19T20:30:00Z">
          <w:r w:rsidRPr="00790B02" w:rsidDel="00164ABB">
            <w:rPr>
              <w:rFonts w:asciiTheme="minorHAnsi" w:hAnsiTheme="minorHAnsi"/>
              <w:sz w:val="22"/>
              <w:szCs w:val="22"/>
              <w:rPrChange w:id="206" w:author="Chantelle Dubois Nishiyama" w:date="2020-02-19T20:27:00Z">
                <w:rPr/>
              </w:rPrChange>
            </w:rPr>
            <w:delText>ed</w:delText>
          </w:r>
        </w:del>
        <w:r w:rsidRPr="00790B02">
          <w:rPr>
            <w:rFonts w:asciiTheme="minorHAnsi" w:hAnsiTheme="minorHAnsi"/>
            <w:sz w:val="22"/>
            <w:szCs w:val="22"/>
            <w:rPrChange w:id="207" w:author="Chantelle Dubois Nishiyama" w:date="2020-02-19T20:27:00Z">
              <w:rPr/>
            </w:rPrChange>
          </w:rPr>
          <w:t xml:space="preserve"> to take another set of application missions called Score Booster Missions. The score booster missions are there primarily to help you boost your overall performance for that module.</w:t>
        </w:r>
      </w:ins>
    </w:p>
    <w:p w14:paraId="0DD89439" w14:textId="77777777" w:rsidR="00265963" w:rsidRPr="00790B02" w:rsidRDefault="00265963" w:rsidP="00265963">
      <w:pPr>
        <w:pStyle w:val="NormalWeb"/>
        <w:spacing w:before="0" w:beforeAutospacing="0" w:after="120" w:afterAutospacing="0"/>
        <w:rPr>
          <w:ins w:id="208" w:author="Emmanuel Onu" w:date="2020-01-31T08:33:00Z"/>
          <w:rFonts w:asciiTheme="minorHAnsi" w:hAnsiTheme="minorHAnsi"/>
          <w:sz w:val="22"/>
          <w:szCs w:val="22"/>
          <w:rPrChange w:id="209" w:author="Chantelle Dubois Nishiyama" w:date="2020-02-19T20:27:00Z">
            <w:rPr>
              <w:ins w:id="210" w:author="Emmanuel Onu" w:date="2020-01-31T08:33:00Z"/>
            </w:rPr>
          </w:rPrChange>
        </w:rPr>
      </w:pPr>
      <w:ins w:id="211" w:author="Emmanuel Onu" w:date="2020-01-31T08:33:00Z">
        <w:r w:rsidRPr="00790B02">
          <w:rPr>
            <w:rFonts w:asciiTheme="minorHAnsi" w:hAnsiTheme="minorHAnsi"/>
            <w:sz w:val="22"/>
            <w:szCs w:val="22"/>
            <w:rPrChange w:id="212" w:author="Chantelle Dubois Nishiyama" w:date="2020-02-19T20:27:00Z">
              <w:rPr/>
            </w:rPrChange>
          </w:rPr>
          <w:t>Finally, there are three mini-projects required for this module: two Application and one Through Mini-project. The Application Mini-project provides an exercise based on the topics covered in this module. In the Through Mini-project, you will be solving a piece of a bigger project which relates to this module.</w:t>
        </w:r>
      </w:ins>
    </w:p>
    <w:p w14:paraId="48BAF84B" w14:textId="03C84BAE" w:rsidR="00265963" w:rsidRPr="00790B02" w:rsidRDefault="00265963" w:rsidP="00265963">
      <w:pPr>
        <w:pStyle w:val="NormalWeb"/>
        <w:spacing w:before="0" w:beforeAutospacing="0" w:after="120" w:afterAutospacing="0"/>
        <w:rPr>
          <w:ins w:id="213" w:author="Emmanuel Onu" w:date="2020-01-31T08:33:00Z"/>
          <w:rFonts w:asciiTheme="minorHAnsi" w:hAnsiTheme="minorHAnsi" w:cs="Calibri"/>
          <w:sz w:val="22"/>
          <w:szCs w:val="22"/>
          <w:rPrChange w:id="214" w:author="Chantelle Dubois Nishiyama" w:date="2020-02-19T20:27:00Z">
            <w:rPr>
              <w:ins w:id="215" w:author="Emmanuel Onu" w:date="2020-01-31T08:33:00Z"/>
              <w:rFonts w:ascii="Calibri" w:hAnsi="Calibri" w:cs="Calibri"/>
              <w:sz w:val="22"/>
              <w:szCs w:val="22"/>
            </w:rPr>
          </w:rPrChange>
        </w:rPr>
      </w:pPr>
      <w:ins w:id="216" w:author="Emmanuel Onu" w:date="2020-01-31T08:33:00Z">
        <w:r w:rsidRPr="00790B02">
          <w:rPr>
            <w:rFonts w:asciiTheme="minorHAnsi" w:hAnsiTheme="minorHAnsi"/>
            <w:sz w:val="22"/>
            <w:szCs w:val="22"/>
            <w:rPrChange w:id="217" w:author="Chantelle Dubois Nishiyama" w:date="2020-02-19T20:27:00Z">
              <w:rPr/>
            </w:rPrChange>
          </w:rPr>
          <w:lastRenderedPageBreak/>
          <w:t xml:space="preserve">For more information on the missions and mini-projects and their grading, please refer to the course </w:t>
        </w:r>
        <w:del w:id="218" w:author="Chantelle Dubois Nishiyama" w:date="2020-02-26T20:35:00Z">
          <w:r w:rsidRPr="00790B02" w:rsidDel="00A17CD2">
            <w:rPr>
              <w:rFonts w:asciiTheme="minorHAnsi" w:hAnsiTheme="minorHAnsi"/>
              <w:sz w:val="22"/>
              <w:szCs w:val="22"/>
              <w:rPrChange w:id="219" w:author="Chantelle Dubois Nishiyama" w:date="2020-02-19T20:27:00Z">
                <w:rPr/>
              </w:rPrChange>
            </w:rPr>
            <w:delText>orientation</w:delText>
          </w:r>
        </w:del>
      </w:ins>
      <w:ins w:id="220" w:author="Chantelle Dubois Nishiyama" w:date="2020-02-26T20:35:00Z">
        <w:r w:rsidR="00A17CD2">
          <w:rPr>
            <w:rFonts w:asciiTheme="minorHAnsi" w:hAnsiTheme="minorHAnsi"/>
            <w:sz w:val="22"/>
            <w:szCs w:val="22"/>
          </w:rPr>
          <w:t>Orientation</w:t>
        </w:r>
      </w:ins>
      <w:ins w:id="221" w:author="Emmanuel Onu" w:date="2020-01-31T08:33:00Z">
        <w:r w:rsidRPr="00790B02">
          <w:rPr>
            <w:rFonts w:asciiTheme="minorHAnsi" w:hAnsiTheme="minorHAnsi"/>
            <w:sz w:val="22"/>
            <w:szCs w:val="22"/>
            <w:rPrChange w:id="222" w:author="Chantelle Dubois Nishiyama" w:date="2020-02-19T20:27:00Z">
              <w:rPr/>
            </w:rPrChange>
          </w:rPr>
          <w:t xml:space="preserve"> through this </w:t>
        </w:r>
        <w:r w:rsidRPr="00790B02">
          <w:rPr>
            <w:rFonts w:asciiTheme="minorHAnsi" w:hAnsiTheme="minorHAnsi"/>
            <w:color w:val="00B0F0"/>
            <w:sz w:val="22"/>
            <w:szCs w:val="22"/>
            <w:u w:val="single"/>
            <w:rPrChange w:id="223" w:author="Chantelle Dubois Nishiyama" w:date="2020-02-19T20:27:00Z">
              <w:rPr>
                <w:color w:val="00B0F0"/>
                <w:u w:val="single"/>
              </w:rPr>
            </w:rPrChange>
          </w:rPr>
          <w:t>link</w:t>
        </w:r>
        <w:r w:rsidRPr="00790B02">
          <w:rPr>
            <w:rFonts w:asciiTheme="minorHAnsi" w:hAnsiTheme="minorHAnsi"/>
            <w:sz w:val="22"/>
            <w:szCs w:val="22"/>
            <w:rPrChange w:id="224" w:author="Chantelle Dubois Nishiyama" w:date="2020-02-19T20:27:00Z">
              <w:rPr/>
            </w:rPrChange>
          </w:rPr>
          <w:t xml:space="preserve">. Also, for information about the GIT naming convention for the mini-projects, please refer to the GIT page through this </w:t>
        </w:r>
        <w:r w:rsidRPr="00790B02">
          <w:rPr>
            <w:rFonts w:asciiTheme="minorHAnsi" w:hAnsiTheme="minorHAnsi"/>
            <w:color w:val="00B0F0"/>
            <w:sz w:val="22"/>
            <w:szCs w:val="22"/>
            <w:u w:val="single"/>
            <w:rPrChange w:id="225" w:author="Chantelle Dubois Nishiyama" w:date="2020-02-19T20:27:00Z">
              <w:rPr>
                <w:color w:val="00B0F0"/>
                <w:u w:val="single"/>
              </w:rPr>
            </w:rPrChange>
          </w:rPr>
          <w:t>link</w:t>
        </w:r>
        <w:r w:rsidRPr="00790B02">
          <w:rPr>
            <w:rFonts w:asciiTheme="minorHAnsi" w:hAnsiTheme="minorHAnsi"/>
            <w:sz w:val="22"/>
            <w:szCs w:val="22"/>
            <w:rPrChange w:id="226" w:author="Chantelle Dubois Nishiyama" w:date="2020-02-19T20:27:00Z">
              <w:rPr/>
            </w:rPrChange>
          </w:rPr>
          <w:t>.</w:t>
        </w:r>
      </w:ins>
      <w:r w:rsidR="00301257" w:rsidRPr="00790B02">
        <w:rPr>
          <w:rFonts w:asciiTheme="minorHAnsi" w:hAnsiTheme="minorHAnsi"/>
          <w:sz w:val="22"/>
          <w:szCs w:val="22"/>
          <w:rPrChange w:id="227" w:author="Chantelle Dubois Nishiyama" w:date="2020-02-19T20:27:00Z">
            <w:rPr/>
          </w:rPrChange>
        </w:rPr>
        <w:t xml:space="preserve"> You will be required to set up a Github account and install it on your computer. The link provided will walk you through the installation.</w:t>
      </w:r>
    </w:p>
    <w:p w14:paraId="2266C31A" w14:textId="692E7095" w:rsidR="009A7AE3" w:rsidRDefault="00F02FF5" w:rsidP="009A7AE3">
      <w:pPr>
        <w:spacing w:before="120" w:after="120" w:line="256" w:lineRule="auto"/>
        <w:rPr>
          <w:ins w:id="228" w:author="RoboGarden Team" w:date="2020-01-24T02:18:00Z"/>
        </w:rPr>
      </w:pPr>
      <w:r>
        <w:rPr>
          <w:b/>
          <w:bCs/>
          <w:highlight w:val="magenta"/>
        </w:rPr>
        <w:t xml:space="preserve">Before starting any coding please install Anaconda. </w:t>
      </w:r>
      <w:ins w:id="229" w:author="RoboGarden Team" w:date="2020-01-24T02:17:00Z">
        <w:r w:rsidR="009A7AE3" w:rsidRPr="00025779">
          <w:rPr>
            <w:b/>
            <w:bCs/>
            <w:highlight w:val="magenta"/>
            <w:rPrChange w:id="230" w:author="RoboGarden Team" w:date="2020-01-24T02:18:00Z">
              <w:rPr>
                <w:b/>
                <w:bCs/>
              </w:rPr>
            </w:rPrChange>
          </w:rPr>
          <w:t>Anaconda</w:t>
        </w:r>
      </w:ins>
      <w:r w:rsidR="009A7AE3">
        <w:t xml:space="preserve"> </w:t>
      </w:r>
      <w:ins w:id="231" w:author="RoboGarden Team" w:date="2020-01-24T02:17:00Z">
        <w:r w:rsidR="009A7AE3" w:rsidRPr="00EC5FF7">
          <w:t xml:space="preserve">is a free and open-source distribution of the Python and R programming languages for scientific computing (data science, machine learning applications, large-scale data processing, predictive analytics, etc.). </w:t>
        </w:r>
      </w:ins>
    </w:p>
    <w:p w14:paraId="258FA456" w14:textId="2943F41A" w:rsidR="008841D7" w:rsidRPr="00F61FDE" w:rsidRDefault="009A7AE3" w:rsidP="002E2FD3">
      <w:pPr>
        <w:pStyle w:val="NormalWeb"/>
        <w:spacing w:before="0" w:beforeAutospacing="0" w:after="120" w:afterAutospacing="0"/>
        <w:rPr>
          <w:rFonts w:asciiTheme="minorHAnsi" w:hAnsiTheme="minorHAnsi"/>
          <w:color w:val="0070C0"/>
          <w:sz w:val="22"/>
          <w:szCs w:val="22"/>
          <w:u w:val="single"/>
          <w:rPrChange w:id="232" w:author="Chantelle Dubois Nishiyama" w:date="2020-02-19T20:31:00Z">
            <w:rPr>
              <w:color w:val="0070C0"/>
              <w:u w:val="single"/>
            </w:rPr>
          </w:rPrChange>
        </w:rPr>
      </w:pPr>
      <w:ins w:id="233" w:author="RoboGarden Team" w:date="2020-01-24T02:18:00Z">
        <w:r w:rsidRPr="00F61FDE">
          <w:rPr>
            <w:rFonts w:asciiTheme="minorHAnsi" w:hAnsiTheme="minorHAnsi"/>
            <w:sz w:val="22"/>
            <w:szCs w:val="22"/>
            <w:rPrChange w:id="234" w:author="Chantelle Dubois Nishiyama" w:date="2020-02-19T20:31:00Z">
              <w:rPr/>
            </w:rPrChange>
          </w:rPr>
          <w:t xml:space="preserve">Anaconda is the distribution </w:t>
        </w:r>
      </w:ins>
      <w:ins w:id="235" w:author="RoboGarden Team" w:date="2020-01-29T18:07:00Z">
        <w:r w:rsidRPr="00F61FDE">
          <w:rPr>
            <w:rFonts w:asciiTheme="minorHAnsi" w:hAnsiTheme="minorHAnsi"/>
            <w:sz w:val="22"/>
            <w:szCs w:val="22"/>
            <w:rPrChange w:id="236" w:author="Chantelle Dubois Nishiyama" w:date="2020-02-19T20:31:00Z">
              <w:rPr/>
            </w:rPrChange>
          </w:rPr>
          <w:t xml:space="preserve">you will be using </w:t>
        </w:r>
      </w:ins>
      <w:ins w:id="237" w:author="RoboGarden Team" w:date="2020-01-24T02:18:00Z">
        <w:r w:rsidRPr="00F61FDE">
          <w:rPr>
            <w:rFonts w:asciiTheme="minorHAnsi" w:hAnsiTheme="minorHAnsi"/>
            <w:sz w:val="22"/>
            <w:szCs w:val="22"/>
            <w:rPrChange w:id="238" w:author="Chantelle Dubois Nishiyama" w:date="2020-02-19T20:31:00Z">
              <w:rPr/>
            </w:rPrChange>
          </w:rPr>
          <w:t xml:space="preserve">throughout this course for </w:t>
        </w:r>
      </w:ins>
      <w:r w:rsidR="00F02FF5" w:rsidRPr="00F61FDE">
        <w:rPr>
          <w:rFonts w:asciiTheme="minorHAnsi" w:hAnsiTheme="minorHAnsi"/>
          <w:sz w:val="22"/>
          <w:szCs w:val="22"/>
          <w:rPrChange w:id="239" w:author="Chantelle Dubois Nishiyama" w:date="2020-02-19T20:31:00Z">
            <w:rPr/>
          </w:rPrChange>
        </w:rPr>
        <w:t>d</w:t>
      </w:r>
      <w:ins w:id="240" w:author="RoboGarden Team" w:date="2020-01-24T02:18:00Z">
        <w:r w:rsidRPr="00F61FDE">
          <w:rPr>
            <w:rFonts w:asciiTheme="minorHAnsi" w:hAnsiTheme="minorHAnsi"/>
            <w:sz w:val="22"/>
            <w:szCs w:val="22"/>
            <w:rPrChange w:id="241" w:author="Chantelle Dubois Nishiyama" w:date="2020-02-19T20:31:00Z">
              <w:rPr/>
            </w:rPrChange>
          </w:rPr>
          <w:t xml:space="preserve">evelopment. See The installation Manual </w:t>
        </w:r>
        <w:r w:rsidRPr="00F61FDE">
          <w:rPr>
            <w:rFonts w:asciiTheme="minorHAnsi" w:hAnsiTheme="minorHAnsi"/>
            <w:color w:val="0070C0"/>
            <w:sz w:val="22"/>
            <w:szCs w:val="22"/>
            <w:u w:val="single"/>
            <w:rPrChange w:id="242" w:author="Chantelle Dubois Nishiyama" w:date="2020-02-19T20:31:00Z">
              <w:rPr/>
            </w:rPrChange>
          </w:rPr>
          <w:t>Here</w:t>
        </w:r>
      </w:ins>
      <w:ins w:id="243" w:author="Chantelle Dubois Nishiyama" w:date="2020-02-19T20:31:00Z">
        <w:r w:rsidR="009840CD">
          <w:rPr>
            <w:rFonts w:asciiTheme="minorHAnsi" w:hAnsiTheme="minorHAnsi"/>
            <w:color w:val="0070C0"/>
            <w:sz w:val="22"/>
            <w:szCs w:val="22"/>
            <w:u w:val="single"/>
          </w:rPr>
          <w:t>:</w:t>
        </w:r>
      </w:ins>
    </w:p>
    <w:p w14:paraId="64110C65" w14:textId="360C12F3" w:rsidR="008841D7" w:rsidRPr="008841D7" w:rsidRDefault="008841D7" w:rsidP="008841D7">
      <w:pPr>
        <w:rPr>
          <w:color w:val="000000" w:themeColor="text1"/>
        </w:rPr>
      </w:pPr>
      <w:r w:rsidRPr="008841D7">
        <w:rPr>
          <w:color w:val="000000" w:themeColor="text1"/>
        </w:rPr>
        <w:t xml:space="preserve">For any information regarding the legends please refer to the </w:t>
      </w:r>
      <w:del w:id="244" w:author="Chantelle Dubois Nishiyama" w:date="2020-02-26T20:35:00Z">
        <w:r w:rsidRPr="008841D7" w:rsidDel="00A17CD2">
          <w:rPr>
            <w:color w:val="000000" w:themeColor="text1"/>
          </w:rPr>
          <w:delText>orientation</w:delText>
        </w:r>
      </w:del>
      <w:ins w:id="245" w:author="Chantelle Dubois Nishiyama" w:date="2020-02-26T20:35:00Z">
        <w:r w:rsidR="00A17CD2">
          <w:rPr>
            <w:color w:val="000000" w:themeColor="text1"/>
          </w:rPr>
          <w:t>Orientation</w:t>
        </w:r>
      </w:ins>
      <w:r w:rsidRPr="008841D7">
        <w:rPr>
          <w:color w:val="000000" w:themeColor="text1"/>
        </w:rPr>
        <w:t xml:space="preserve"> of this course.</w:t>
      </w:r>
    </w:p>
    <w:p w14:paraId="13CACE0F" w14:textId="77777777" w:rsidR="008841D7" w:rsidRPr="008841D7" w:rsidRDefault="008841D7" w:rsidP="008841D7">
      <w:pPr>
        <w:rPr>
          <w:color w:val="000000" w:themeColor="text1"/>
        </w:rPr>
      </w:pPr>
      <w:r w:rsidRPr="008841D7">
        <w:rPr>
          <w:color w:val="000000" w:themeColor="text1"/>
        </w:rPr>
        <w:t>Box blue: is for defining a term</w:t>
      </w:r>
    </w:p>
    <w:p w14:paraId="08DA94BF" w14:textId="77777777" w:rsidR="005C78D5" w:rsidRDefault="008841D7" w:rsidP="008841D7">
      <w:pPr>
        <w:rPr>
          <w:color w:val="000000" w:themeColor="text1"/>
        </w:rPr>
      </w:pPr>
      <w:r w:rsidRPr="008841D7">
        <w:rPr>
          <w:color w:val="000000" w:themeColor="text1"/>
        </w:rPr>
        <w:t>Box yellow: is for giving notes, hint or important information.</w:t>
      </w:r>
    </w:p>
    <w:p w14:paraId="0A10EA86" w14:textId="498BDB0D" w:rsidR="002E2FD3" w:rsidRPr="00B369DC" w:rsidDel="00265963" w:rsidRDefault="005C78D5" w:rsidP="008841D7">
      <w:pPr>
        <w:rPr>
          <w:ins w:id="246" w:author="Fatemeh Yazdanbakhsh Poodeh" w:date="2020-01-30T21:45:00Z"/>
          <w:del w:id="247" w:author="Emmanuel Onu" w:date="2020-01-31T08:33:00Z"/>
        </w:rPr>
      </w:pPr>
      <w:r>
        <w:rPr>
          <w:color w:val="000000" w:themeColor="text1"/>
        </w:rPr>
        <w:t>Box green: is for giving knowledge and regular information.</w:t>
      </w:r>
      <w:ins w:id="248" w:author="Fatemeh Yazdanbakhsh Poodeh" w:date="2020-01-30T21:47:00Z">
        <w:del w:id="249" w:author="Emmanuel Onu" w:date="2020-01-31T08:33:00Z">
          <w:r w:rsidR="002E2FD3" w:rsidDel="00265963">
            <w:delText>Machine Learning</w:delText>
          </w:r>
        </w:del>
      </w:ins>
      <w:ins w:id="250" w:author="Fatemeh Yazdanbakhsh Poodeh" w:date="2020-01-30T21:45:00Z">
        <w:del w:id="251" w:author="Emmanuel Onu" w:date="2020-01-31T08:33:00Z">
          <w:r w:rsidR="002E2FD3" w:rsidRPr="31AB092C" w:rsidDel="00265963">
            <w:delText xml:space="preserve"> is </w:delText>
          </w:r>
        </w:del>
      </w:ins>
      <w:ins w:id="252" w:author="Fatemeh Yazdanbakhsh Poodeh" w:date="2020-01-30T21:49:00Z">
        <w:del w:id="253" w:author="Emmanuel Onu" w:date="2020-01-31T08:33:00Z">
          <w:r w:rsidR="00837928" w:rsidDel="00265963">
            <w:delText xml:space="preserve">an application of Artificial intelligence that enables </w:delText>
          </w:r>
        </w:del>
      </w:ins>
      <w:ins w:id="254" w:author="Fatemeh Yazdanbakhsh Poodeh" w:date="2020-01-30T21:50:00Z">
        <w:del w:id="255" w:author="Emmanuel Onu" w:date="2020-01-31T08:33:00Z">
          <w:r w:rsidR="00837928" w:rsidDel="00265963">
            <w:delText>systems to learn existing patterns in the data automatically and improve themselves based on experiences that they have gain</w:delText>
          </w:r>
        </w:del>
      </w:ins>
      <w:ins w:id="256" w:author="Fatemeh Yazdanbakhsh Poodeh" w:date="2020-01-30T21:45:00Z">
        <w:del w:id="257" w:author="Emmanuel Onu" w:date="2020-01-31T08:33:00Z">
          <w:r w:rsidR="002E2FD3" w:rsidRPr="31AB092C" w:rsidDel="00265963">
            <w:delText xml:space="preserve">. In this module, you will learn </w:delText>
          </w:r>
        </w:del>
      </w:ins>
      <w:ins w:id="258" w:author="Fatemeh Yazdanbakhsh Poodeh" w:date="2020-01-30T21:52:00Z">
        <w:del w:id="259" w:author="Emmanuel Onu" w:date="2020-01-31T08:33:00Z">
          <w:r w:rsidR="00837928" w:rsidDel="00265963">
            <w:delText>how to used machine learning to obtain new and hidden information from your dataset.</w:delText>
          </w:r>
        </w:del>
      </w:ins>
    </w:p>
    <w:p w14:paraId="4601DCF6" w14:textId="59ADA23A" w:rsidR="002E2FD3" w:rsidDel="00265963" w:rsidRDefault="002E2FD3" w:rsidP="008841D7">
      <w:pPr>
        <w:rPr>
          <w:ins w:id="260" w:author="Fatemeh Yazdanbakhsh Poodeh" w:date="2020-01-30T21:45:00Z"/>
          <w:del w:id="261" w:author="Emmanuel Onu" w:date="2020-01-31T08:33:00Z"/>
          <w:rFonts w:cstheme="minorHAnsi"/>
        </w:rPr>
      </w:pPr>
      <w:ins w:id="262" w:author="Fatemeh Yazdanbakhsh Poodeh" w:date="2020-01-30T21:45:00Z">
        <w:del w:id="263" w:author="Emmanuel Onu" w:date="2020-01-31T08:33:00Z">
          <w:r w:rsidDel="00265963">
            <w:rPr>
              <w:rFonts w:cstheme="minorHAnsi"/>
            </w:rPr>
            <w:delText xml:space="preserve">This module contains </w:delText>
          </w:r>
        </w:del>
      </w:ins>
      <w:del w:id="264" w:author="Emmanuel Onu" w:date="2020-01-31T08:33:00Z">
        <w:r w:rsidR="007F624A" w:rsidDel="00265963">
          <w:rPr>
            <w:rFonts w:cstheme="minorHAnsi"/>
          </w:rPr>
          <w:delText>six</w:delText>
        </w:r>
      </w:del>
      <w:ins w:id="265" w:author="Fatemeh Yazdanbakhsh Poodeh" w:date="2020-01-30T21:45:00Z">
        <w:del w:id="266" w:author="Emmanuel Onu" w:date="2020-01-31T08:33:00Z">
          <w:r w:rsidDel="00265963">
            <w:rPr>
              <w:rFonts w:cstheme="minorHAnsi"/>
            </w:rPr>
            <w:delText xml:space="preserve"> submodules and three mini-projects. Each submodule is comprised of a reading and three application missions. In each section of the reading mission, which can also be referred to as an interactive lesson mission,</w:delText>
          </w:r>
          <w:r w:rsidDel="00265963">
            <w:delText xml:space="preserve"> you will encounter some knowledge checks</w:delText>
          </w:r>
          <w:r w:rsidRPr="005D5B48" w:rsidDel="00265963">
            <w:delText xml:space="preserve">. </w:delText>
          </w:r>
          <w:r w:rsidDel="00265963">
            <w:delText>The knowledge checks are short quizzes based on the content which you read. You are expected to provide an answer to each knowledge check question in order to proceed to the next section of the reading mission. The knowledge checks are assessed automatically, and an explanation is provided for the answers.</w:delText>
          </w:r>
        </w:del>
      </w:ins>
    </w:p>
    <w:p w14:paraId="5086B1BE" w14:textId="4C4BA7B7" w:rsidR="002E2FD3" w:rsidDel="00265963" w:rsidRDefault="002E2FD3" w:rsidP="008841D7">
      <w:pPr>
        <w:rPr>
          <w:ins w:id="267" w:author="Fatemeh Yazdanbakhsh Poodeh" w:date="2020-01-30T21:45:00Z"/>
          <w:del w:id="268" w:author="Emmanuel Onu" w:date="2020-01-31T08:33:00Z"/>
        </w:rPr>
      </w:pPr>
      <w:ins w:id="269" w:author="Fatemeh Yazdanbakhsh Poodeh" w:date="2020-01-30T21:45:00Z">
        <w:del w:id="270" w:author="Emmanuel Onu" w:date="2020-01-31T08:33:00Z">
          <w:r w:rsidDel="00265963">
            <w:delText xml:space="preserve">There are three types of application mission which you will encounter in this module: Quiz, Emulator and Editor. </w:delText>
          </w:r>
        </w:del>
      </w:ins>
    </w:p>
    <w:p w14:paraId="5A5DA0D6" w14:textId="055C4970" w:rsidR="002E2FD3" w:rsidDel="00265963" w:rsidRDefault="002E2FD3" w:rsidP="008841D7">
      <w:pPr>
        <w:rPr>
          <w:ins w:id="271" w:author="Fatemeh Yazdanbakhsh Poodeh" w:date="2020-01-30T21:45:00Z"/>
          <w:del w:id="272" w:author="Emmanuel Onu" w:date="2020-01-31T08:33:00Z"/>
        </w:rPr>
      </w:pPr>
      <w:ins w:id="273" w:author="Fatemeh Yazdanbakhsh Poodeh" w:date="2020-01-30T21:45:00Z">
        <w:del w:id="274" w:author="Emmanuel Onu" w:date="2020-01-31T08:33:00Z">
          <w:r w:rsidRPr="00A50D40" w:rsidDel="00265963">
            <w:delText xml:space="preserve">A quiz mission is used to test your knowledge of a lesson. You will be asked an average of </w:delText>
          </w:r>
          <w:r w:rsidDel="00265963">
            <w:delText>four</w:delText>
          </w:r>
          <w:r w:rsidRPr="00A50D40" w:rsidDel="00265963">
            <w:delText xml:space="preserve"> questions. For each question, you are expected to select the correct answer from several options. In order to evaluate your understanding of the lesson, you are expected to also specify your confidence level about the answer you selected.</w:delText>
          </w:r>
          <w:r w:rsidDel="00265963">
            <w:delText xml:space="preserve"> </w:delText>
          </w:r>
        </w:del>
      </w:ins>
    </w:p>
    <w:p w14:paraId="54F01146" w14:textId="602F9175" w:rsidR="002E2FD3" w:rsidDel="00265963" w:rsidRDefault="002E2FD3" w:rsidP="008841D7">
      <w:pPr>
        <w:rPr>
          <w:ins w:id="275" w:author="Fatemeh Yazdanbakhsh Poodeh" w:date="2020-01-30T21:45:00Z"/>
          <w:del w:id="276" w:author="Emmanuel Onu" w:date="2020-01-31T08:33:00Z"/>
        </w:rPr>
      </w:pPr>
      <w:ins w:id="277" w:author="Fatemeh Yazdanbakhsh Poodeh" w:date="2020-01-30T21:45:00Z">
        <w:del w:id="278" w:author="Emmanuel Onu" w:date="2020-01-31T08:33:00Z">
          <w:r w:rsidRPr="00A50D40" w:rsidDel="00265963">
            <w:delText>An editor mission will allow you to practically apply the knowledge acquired from a lesson. The editor is divided into 3 sections. The first section contains the question you are expected to solve. The second section contains a box where you can type-in your codes. Finally, the last section is where the result of the codes typed will be displayed.</w:delText>
          </w:r>
        </w:del>
      </w:ins>
    </w:p>
    <w:p w14:paraId="18D39AFA" w14:textId="224FDDC1" w:rsidR="002E2FD3" w:rsidDel="00265963" w:rsidRDefault="002E2FD3" w:rsidP="008841D7">
      <w:pPr>
        <w:rPr>
          <w:ins w:id="279" w:author="Fatemeh Yazdanbakhsh Poodeh" w:date="2020-01-30T21:45:00Z"/>
          <w:del w:id="280" w:author="Emmanuel Onu" w:date="2020-01-31T08:33:00Z"/>
        </w:rPr>
      </w:pPr>
      <w:ins w:id="281" w:author="Fatemeh Yazdanbakhsh Poodeh" w:date="2020-01-30T21:45:00Z">
        <w:del w:id="282" w:author="Emmanuel Onu" w:date="2020-01-31T08:33:00Z">
          <w:r w:rsidRPr="00A50D40" w:rsidDel="00265963">
            <w:delText>An emulator mission is very similar to quiz mission. An emulator is used to test your understanding of the lesson through a feature which allows you to view the result of your chosen answer in comparison to that of the correct answer.</w:delText>
          </w:r>
        </w:del>
      </w:ins>
    </w:p>
    <w:p w14:paraId="08ED158E" w14:textId="02580961" w:rsidR="002E2FD3" w:rsidDel="00265963" w:rsidRDefault="002E2FD3" w:rsidP="008841D7">
      <w:pPr>
        <w:rPr>
          <w:ins w:id="283" w:author="Fatemeh Yazdanbakhsh Poodeh" w:date="2020-01-30T21:45:00Z"/>
          <w:del w:id="284" w:author="Emmanuel Onu" w:date="2020-01-31T08:33:00Z"/>
        </w:rPr>
      </w:pPr>
      <w:ins w:id="285" w:author="Fatemeh Yazdanbakhsh Poodeh" w:date="2020-01-30T21:45:00Z">
        <w:del w:id="286" w:author="Emmanuel Onu" w:date="2020-01-31T08:33:00Z">
          <w:r w:rsidDel="00265963">
            <w:delText>Based on your performance in these application missions, you might expected to take another set of application missions called Score Booster Missions. The score booster missions are there primarily to help you boost your overall performance for that module.</w:delText>
          </w:r>
        </w:del>
      </w:ins>
    </w:p>
    <w:p w14:paraId="0A60ACED" w14:textId="6190BA83" w:rsidR="002E2FD3" w:rsidDel="00265963" w:rsidRDefault="002E2FD3" w:rsidP="008841D7">
      <w:pPr>
        <w:rPr>
          <w:ins w:id="287" w:author="Fatemeh Yazdanbakhsh Poodeh" w:date="2020-01-30T21:45:00Z"/>
          <w:del w:id="288" w:author="Emmanuel Onu" w:date="2020-01-31T08:33:00Z"/>
        </w:rPr>
      </w:pPr>
      <w:ins w:id="289" w:author="Fatemeh Yazdanbakhsh Poodeh" w:date="2020-01-30T21:45:00Z">
        <w:del w:id="290" w:author="Emmanuel Onu" w:date="2020-01-31T08:33:00Z">
          <w:r w:rsidDel="00265963">
            <w:delText>Finally, there are three mini-project required for this module: Guided, Application and Through Mini-projects. The Guided Mini-project provides an exercise based on the topics covered in this module and shows a step-by-step instruction on how to solve the exercise. The Application Mini-project gives you a chance to solve a similar problem to that of the Guided mini-project. In the Through Mini-project, you will be solving a piece of a bigger project which relates to this module.</w:delText>
          </w:r>
        </w:del>
      </w:ins>
    </w:p>
    <w:p w14:paraId="39D6A663" w14:textId="56B4BB47" w:rsidR="002E2FD3" w:rsidRPr="00A043F4" w:rsidRDefault="002E2FD3" w:rsidP="008841D7">
      <w:pPr>
        <w:rPr>
          <w:ins w:id="291" w:author="Fatemeh Yazdanbakhsh Poodeh" w:date="2020-01-30T21:45:00Z"/>
          <w:rFonts w:ascii="Calibri" w:hAnsi="Calibri" w:cs="Calibri"/>
        </w:rPr>
      </w:pPr>
      <w:ins w:id="292" w:author="Fatemeh Yazdanbakhsh Poodeh" w:date="2020-01-30T21:45:00Z">
        <w:del w:id="293" w:author="Emmanuel Onu" w:date="2020-01-31T08:33:00Z">
          <w:r w:rsidDel="00265963">
            <w:delText xml:space="preserve">For more information on the missions and mini-projects, please refer to the course orientation through this </w:delText>
          </w:r>
          <w:r w:rsidRPr="00331288" w:rsidDel="00265963">
            <w:rPr>
              <w:color w:val="00B0F0"/>
              <w:u w:val="single"/>
            </w:rPr>
            <w:delText>link</w:delText>
          </w:r>
          <w:r w:rsidDel="00265963">
            <w:delText>.</w:delText>
          </w:r>
        </w:del>
      </w:ins>
    </w:p>
    <w:p w14:paraId="3BD23836" w14:textId="3E886603" w:rsidR="00EC5A36" w:rsidDel="00837928" w:rsidRDefault="00EC5A36" w:rsidP="00EC5A36">
      <w:pPr>
        <w:pStyle w:val="NormalWeb"/>
        <w:spacing w:before="0" w:beforeAutospacing="0" w:after="120" w:afterAutospacing="0"/>
        <w:rPr>
          <w:del w:id="294" w:author="Fatemeh Yazdanbakhsh Poodeh" w:date="2020-01-30T21:54:00Z"/>
          <w:rFonts w:asciiTheme="minorHAnsi" w:hAnsiTheme="minorHAnsi" w:cstheme="minorHAnsi"/>
          <w:sz w:val="22"/>
          <w:szCs w:val="22"/>
        </w:rPr>
      </w:pPr>
    </w:p>
    <w:p w14:paraId="0AC334B4" w14:textId="64A1AD28" w:rsidR="00EC5A36" w:rsidRPr="00072BB1" w:rsidDel="00837928" w:rsidRDefault="00EC5A36" w:rsidP="00EC5A36">
      <w:pPr>
        <w:pStyle w:val="NormalWeb"/>
        <w:spacing w:before="0" w:beforeAutospacing="0" w:after="120" w:afterAutospacing="0"/>
        <w:rPr>
          <w:del w:id="295" w:author="Fatemeh Yazdanbakhsh Poodeh" w:date="2020-01-30T21:54:00Z"/>
          <w:rFonts w:asciiTheme="minorHAnsi" w:hAnsiTheme="minorHAnsi" w:cstheme="minorHAnsi"/>
          <w:sz w:val="22"/>
          <w:szCs w:val="22"/>
        </w:rPr>
      </w:pPr>
    </w:p>
    <w:p w14:paraId="30DD57F5" w14:textId="431A23AE" w:rsidR="005C5FD1" w:rsidDel="00837928" w:rsidRDefault="005C5FD1" w:rsidP="00521EAF">
      <w:pPr>
        <w:pStyle w:val="NormalWeb"/>
        <w:spacing w:before="0" w:beforeAutospacing="0" w:after="120" w:afterAutospacing="0"/>
        <w:rPr>
          <w:del w:id="296" w:author="Fatemeh Yazdanbakhsh Poodeh" w:date="2020-01-30T21:54:00Z"/>
          <w:rFonts w:asciiTheme="minorHAnsi" w:hAnsiTheme="minorHAnsi" w:cstheme="minorHAnsi"/>
          <w:sz w:val="22"/>
          <w:szCs w:val="22"/>
        </w:rPr>
      </w:pPr>
    </w:p>
    <w:p w14:paraId="443E750E" w14:textId="02EA6A00" w:rsidR="00B240BC" w:rsidRPr="00B240BC" w:rsidRDefault="00437220" w:rsidP="003D1F84">
      <w:pPr>
        <w:pStyle w:val="Heading1"/>
        <w:rPr>
          <w:highlight w:val="yellow"/>
        </w:rPr>
      </w:pPr>
      <w:commentRangeStart w:id="297"/>
      <w:commentRangeStart w:id="298"/>
      <w:commentRangeStart w:id="299"/>
      <w:commentRangeStart w:id="300"/>
      <w:r>
        <w:rPr>
          <w:highlight w:val="yellow"/>
        </w:rPr>
        <w:t>Submod</w:t>
      </w:r>
      <w:del w:id="301" w:author="Bassem Abdullah" w:date="2020-01-24T17:29:00Z">
        <w:r w:rsidDel="009800C4">
          <w:rPr>
            <w:highlight w:val="yellow"/>
          </w:rPr>
          <w:delText>l</w:delText>
        </w:r>
      </w:del>
      <w:r>
        <w:rPr>
          <w:highlight w:val="yellow"/>
        </w:rPr>
        <w:t xml:space="preserve">ule 1. </w:t>
      </w:r>
      <w:r w:rsidR="00B240BC" w:rsidRPr="00B240BC">
        <w:rPr>
          <w:highlight w:val="yellow"/>
        </w:rPr>
        <w:t>Introduction to Machine Learning</w:t>
      </w:r>
      <w:commentRangeEnd w:id="297"/>
      <w:r w:rsidR="00C76D10">
        <w:rPr>
          <w:rStyle w:val="CommentReference"/>
          <w:rFonts w:asciiTheme="minorHAnsi" w:eastAsiaTheme="minorHAnsi" w:hAnsiTheme="minorHAnsi" w:cstheme="minorBidi"/>
          <w:color w:val="404040"/>
        </w:rPr>
        <w:commentReference w:id="297"/>
      </w:r>
      <w:commentRangeEnd w:id="298"/>
      <w:r w:rsidR="001B3BEB">
        <w:rPr>
          <w:rStyle w:val="CommentReference"/>
          <w:rFonts w:asciiTheme="minorHAnsi" w:eastAsiaTheme="minorHAnsi" w:hAnsiTheme="minorHAnsi" w:cstheme="minorBidi"/>
          <w:color w:val="404040"/>
        </w:rPr>
        <w:commentReference w:id="298"/>
      </w:r>
      <w:commentRangeEnd w:id="299"/>
      <w:r>
        <w:rPr>
          <w:rStyle w:val="CommentReference"/>
        </w:rPr>
        <w:commentReference w:id="299"/>
      </w:r>
      <w:commentRangeEnd w:id="300"/>
      <w:r w:rsidR="003577CF">
        <w:rPr>
          <w:rStyle w:val="CommentReference"/>
          <w:rFonts w:asciiTheme="minorHAnsi" w:eastAsiaTheme="minorHAnsi" w:hAnsiTheme="minorHAnsi" w:cstheme="minorBidi"/>
          <w:color w:val="404040"/>
        </w:rPr>
        <w:commentReference w:id="300"/>
      </w:r>
    </w:p>
    <w:p w14:paraId="205E01B3" w14:textId="77777777" w:rsidR="00B240BC" w:rsidRDefault="00B240BC" w:rsidP="00B240BC">
      <w:pPr>
        <w:pStyle w:val="Heading2"/>
        <w:spacing w:before="120"/>
        <w:rPr>
          <w:rStyle w:val="Strong"/>
          <w:rFonts w:ascii="Calibri" w:hAnsi="Calibri" w:cs="Calibri"/>
          <w:bCs w:val="0"/>
          <w:color w:val="auto"/>
          <w:sz w:val="22"/>
          <w:szCs w:val="24"/>
        </w:rPr>
      </w:pPr>
      <w:commentRangeStart w:id="302"/>
      <w:r>
        <w:rPr>
          <w:rStyle w:val="Strong"/>
          <w:rFonts w:ascii="Calibri" w:hAnsi="Calibri" w:cs="Calibri"/>
          <w:color w:val="auto"/>
          <w:sz w:val="22"/>
          <w:szCs w:val="24"/>
          <w:highlight w:val="yellow"/>
        </w:rPr>
        <w:t>Submodule 1 Activities Summary:</w:t>
      </w:r>
      <w:commentRangeEnd w:id="302"/>
      <w:r w:rsidR="00355F28">
        <w:rPr>
          <w:rStyle w:val="CommentReference"/>
          <w:rFonts w:asciiTheme="minorHAnsi" w:eastAsiaTheme="minorHAnsi" w:hAnsiTheme="minorHAnsi" w:cstheme="minorBidi"/>
          <w:color w:val="404040"/>
        </w:rPr>
        <w:commentReference w:id="302"/>
      </w:r>
    </w:p>
    <w:p w14:paraId="5173EA65" w14:textId="4FB0ED39" w:rsidR="00B240BC" w:rsidRDefault="00B240BC">
      <w:pPr>
        <w:pStyle w:val="NormalWeb"/>
        <w:spacing w:before="0" w:beforeAutospacing="0" w:after="120" w:afterAutospacing="0"/>
        <w:rPr>
          <w:rFonts w:eastAsiaTheme="majorEastAsia"/>
          <w:color w:val="A6A6A6" w:themeColor="background1" w:themeShade="A6"/>
        </w:rPr>
      </w:pPr>
      <w:r>
        <w:rPr>
          <w:rFonts w:ascii="Calibri" w:eastAsiaTheme="minorHAnsi" w:hAnsi="Calibri" w:cs="Calibri"/>
          <w:color w:val="A6A6A6" w:themeColor="background1" w:themeShade="A6"/>
          <w:sz w:val="22"/>
        </w:rPr>
        <w:t xml:space="preserve">List the activities learners will be completing during the module, and in the sequence they will be </w:t>
      </w:r>
      <w:del w:id="303" w:author="Bassem Abdullah" w:date="2020-01-24T17:29:00Z">
        <w:r w:rsidDel="009800C4">
          <w:rPr>
            <w:rFonts w:ascii="Calibri" w:eastAsiaTheme="minorHAnsi" w:hAnsi="Calibri" w:cs="Calibri"/>
            <w:color w:val="A6A6A6" w:themeColor="background1" w:themeShade="A6"/>
            <w:sz w:val="22"/>
          </w:rPr>
          <w:delText xml:space="preserve">completed. Please indicate which activities are graded, and which ones are not. </w:delText>
        </w:r>
        <w:r w:rsidDel="009800C4">
          <w:rPr>
            <w:rFonts w:ascii="Calibri" w:eastAsiaTheme="minorHAnsi" w:hAnsi="Calibri" w:cs="Calibri"/>
            <w:color w:val="A6A6A6" w:themeColor="background1" w:themeShade="A6"/>
            <w:sz w:val="22"/>
            <w:szCs w:val="22"/>
          </w:rPr>
          <w:delText xml:space="preserve">All activities must match </w:delText>
        </w:r>
      </w:del>
      <w:r>
        <w:rPr>
          <w:rFonts w:ascii="Calibri" w:eastAsiaTheme="minorHAnsi" w:hAnsi="Calibri" w:cs="Calibri"/>
          <w:color w:val="A6A6A6" w:themeColor="background1" w:themeShade="A6"/>
          <w:sz w:val="22"/>
          <w:szCs w:val="22"/>
        </w:rPr>
        <w:t xml:space="preserve">the stated module objectives listed above. </w:t>
      </w:r>
      <w:r>
        <w:rPr>
          <w:rFonts w:ascii="Calibri" w:eastAsiaTheme="minorHAnsi" w:hAnsi="Calibri" w:cs="Calibri"/>
          <w:color w:val="A6A6A6" w:themeColor="background1" w:themeShade="A6"/>
          <w:sz w:val="22"/>
        </w:rPr>
        <w:t xml:space="preserve">The following list displays examples of activities that may be included. If you have questions about the activities you would like to include in the course, please speak to Learning </w:t>
      </w:r>
      <w:commentRangeStart w:id="304"/>
      <w:commentRangeStart w:id="305"/>
      <w:r>
        <w:rPr>
          <w:rFonts w:ascii="Calibri" w:eastAsiaTheme="minorHAnsi" w:hAnsi="Calibri" w:cs="Calibri"/>
          <w:color w:val="A6A6A6" w:themeColor="background1" w:themeShade="A6"/>
          <w:sz w:val="22"/>
        </w:rPr>
        <w:t>Services</w:t>
      </w:r>
      <w:commentRangeEnd w:id="304"/>
      <w:r w:rsidR="002765C5">
        <w:rPr>
          <w:rStyle w:val="CommentReference"/>
          <w:rFonts w:asciiTheme="minorHAnsi" w:eastAsiaTheme="minorHAnsi" w:hAnsiTheme="minorHAnsi" w:cstheme="minorBidi"/>
          <w:color w:val="404040"/>
        </w:rPr>
        <w:commentReference w:id="304"/>
      </w:r>
      <w:commentRangeEnd w:id="305"/>
      <w:r w:rsidR="003577CF">
        <w:rPr>
          <w:rStyle w:val="CommentReference"/>
          <w:rFonts w:asciiTheme="minorHAnsi" w:eastAsiaTheme="minorHAnsi" w:hAnsiTheme="minorHAnsi" w:cstheme="minorBidi"/>
          <w:color w:val="404040"/>
        </w:rPr>
        <w:commentReference w:id="305"/>
      </w:r>
      <w:r>
        <w:rPr>
          <w:rFonts w:ascii="Calibri" w:eastAsiaTheme="minorHAnsi" w:hAnsi="Calibri" w:cs="Calibri"/>
          <w:color w:val="A6A6A6" w:themeColor="background1" w:themeShade="A6"/>
          <w:sz w:val="22"/>
        </w:rPr>
        <w:t xml:space="preserve">. </w:t>
      </w:r>
    </w:p>
    <w:p w14:paraId="13D98F4E" w14:textId="124EAC10" w:rsidR="00EC5A36" w:rsidRDefault="00E26C84" w:rsidP="00EC5A36">
      <w:pPr>
        <w:spacing w:before="120" w:after="120"/>
        <w:rPr>
          <w:ins w:id="306" w:author="RoboGarden Team" w:date="2020-01-23T15:32:00Z"/>
          <w:highlight w:val="yellow"/>
        </w:rPr>
      </w:pPr>
      <w:ins w:id="307" w:author="RoboGarden Team" w:date="2020-01-23T15:32:00Z">
        <w:r>
          <w:rPr>
            <w:highlight w:val="yellow"/>
          </w:rPr>
          <w:t xml:space="preserve">Missions in Submodule 1: </w:t>
        </w:r>
      </w:ins>
    </w:p>
    <w:p w14:paraId="44FBB3F3" w14:textId="77777777" w:rsidR="00941AAE" w:rsidRDefault="00941AAE" w:rsidP="006E1EA0">
      <w:pPr>
        <w:pStyle w:val="ListParagraph"/>
        <w:numPr>
          <w:ilvl w:val="0"/>
          <w:numId w:val="100"/>
        </w:numPr>
        <w:spacing w:before="120" w:after="120"/>
        <w:rPr>
          <w:ins w:id="308" w:author="Emmanuel Onu" w:date="2020-01-31T08:34:00Z"/>
        </w:rPr>
      </w:pPr>
      <w:ins w:id="309" w:author="Emmanuel Onu" w:date="2020-01-31T08:33:00Z">
        <w:r>
          <w:t>Interactive Lesson mission</w:t>
        </w:r>
      </w:ins>
    </w:p>
    <w:p w14:paraId="12F6C4BC" w14:textId="77777777" w:rsidR="00941AAE" w:rsidRDefault="00941AAE">
      <w:pPr>
        <w:pStyle w:val="ListParagraph"/>
        <w:numPr>
          <w:ilvl w:val="0"/>
          <w:numId w:val="100"/>
        </w:numPr>
        <w:rPr>
          <w:ins w:id="310" w:author="Emmanuel Onu" w:date="2020-01-31T08:34:00Z"/>
        </w:rPr>
        <w:pPrChange w:id="311" w:author="Emmanuel Onu" w:date="2020-01-31T08:34:00Z">
          <w:pPr>
            <w:pStyle w:val="ListParagraph"/>
          </w:pPr>
        </w:pPrChange>
      </w:pPr>
      <w:ins w:id="312" w:author="Emmanuel Onu" w:date="2020-01-31T08:33:00Z">
        <w:r>
          <w:t>Quiz Mission</w:t>
        </w:r>
      </w:ins>
      <w:ins w:id="313" w:author="Emmanuel Onu" w:date="2020-01-31T08:34:00Z">
        <w:r>
          <w:t xml:space="preserve"> </w:t>
        </w:r>
      </w:ins>
    </w:p>
    <w:p w14:paraId="5E3E2CEF" w14:textId="76A95E8B" w:rsidR="00E26C84" w:rsidDel="00941AAE" w:rsidRDefault="00941AAE" w:rsidP="00941AAE">
      <w:pPr>
        <w:pStyle w:val="ListParagraph"/>
        <w:rPr>
          <w:del w:id="314" w:author="Emmanuel Onu" w:date="2020-01-31T08:33:00Z"/>
        </w:rPr>
      </w:pPr>
      <w:ins w:id="315" w:author="Emmanuel Onu" w:date="2020-01-31T08:33:00Z">
        <w:r>
          <w:t>Editor Mission</w:t>
        </w:r>
      </w:ins>
      <w:ins w:id="316" w:author="RoboGarden Team" w:date="2020-01-23T15:33:00Z">
        <w:del w:id="317" w:author="Emmanuel Onu" w:date="2020-01-31T08:33:00Z">
          <w:r w:rsidR="00E26C84" w:rsidDel="00941AAE">
            <w:delText>Quiz Mission: Introduction to Machine Learning</w:delText>
          </w:r>
        </w:del>
      </w:ins>
    </w:p>
    <w:p w14:paraId="5A9CEA83" w14:textId="77777777" w:rsidR="00941AAE" w:rsidRDefault="00941AAE">
      <w:pPr>
        <w:pStyle w:val="ListParagraph"/>
        <w:numPr>
          <w:ilvl w:val="0"/>
          <w:numId w:val="100"/>
        </w:numPr>
        <w:spacing w:before="120" w:after="120"/>
        <w:rPr>
          <w:ins w:id="318" w:author="Emmanuel Onu" w:date="2020-01-31T08:34:00Z"/>
        </w:rPr>
        <w:pPrChange w:id="319" w:author="Emmanuel Onu" w:date="2020-01-31T08:34:00Z">
          <w:pPr>
            <w:spacing w:before="120" w:after="120"/>
          </w:pPr>
        </w:pPrChange>
      </w:pPr>
    </w:p>
    <w:p w14:paraId="7E9E6EC8" w14:textId="09D7EAB2" w:rsidR="00E26C84" w:rsidDel="00941AAE" w:rsidRDefault="00287EBF">
      <w:pPr>
        <w:pStyle w:val="ListParagraph"/>
        <w:rPr>
          <w:ins w:id="320" w:author="RoboGarden Team" w:date="2020-01-23T15:34:00Z"/>
          <w:del w:id="321" w:author="Emmanuel Onu" w:date="2020-01-31T08:33:00Z"/>
        </w:rPr>
        <w:pPrChange w:id="322" w:author="Emmanuel Onu" w:date="2020-01-31T08:33:00Z">
          <w:pPr>
            <w:pStyle w:val="ListParagraph"/>
            <w:numPr>
              <w:numId w:val="100"/>
            </w:numPr>
            <w:spacing w:before="120" w:after="120"/>
            <w:ind w:hanging="360"/>
          </w:pPr>
        </w:pPrChange>
      </w:pPr>
      <w:del w:id="323" w:author="Emmanuel Onu" w:date="2020-01-31T08:33:00Z">
        <w:r w:rsidDel="00941AAE">
          <w:delText xml:space="preserve">Score </w:delText>
        </w:r>
      </w:del>
      <w:ins w:id="324" w:author="RoboGarden Team" w:date="2020-01-23T15:33:00Z">
        <w:del w:id="325" w:author="Emmanuel Onu" w:date="2020-01-31T08:33:00Z">
          <w:r w:rsidR="00E26C84" w:rsidDel="00941AAE">
            <w:delText xml:space="preserve">Booster </w:delText>
          </w:r>
        </w:del>
      </w:ins>
      <w:ins w:id="326" w:author="RoboGarden Team" w:date="2020-01-23T15:34:00Z">
        <w:del w:id="327" w:author="Emmanuel Onu" w:date="2020-01-31T08:33:00Z">
          <w:r w:rsidR="00E26C84" w:rsidDel="00941AAE">
            <w:delText>Quiz Mission: Introduction to Machine Learning</w:delText>
          </w:r>
        </w:del>
      </w:ins>
    </w:p>
    <w:p w14:paraId="2B2B4E04" w14:textId="715C57BA" w:rsidR="00E26C84" w:rsidRPr="00E26C84" w:rsidDel="00E26C84" w:rsidRDefault="00E26C84">
      <w:pPr>
        <w:pStyle w:val="ListParagraph"/>
        <w:rPr>
          <w:del w:id="328" w:author="RoboGarden Team" w:date="2020-01-23T15:34:00Z"/>
          <w:rPrChange w:id="329" w:author="RoboGarden Team" w:date="2020-01-23T15:33:00Z">
            <w:rPr>
              <w:del w:id="330" w:author="RoboGarden Team" w:date="2020-01-23T15:34:00Z"/>
              <w:highlight w:val="yellow"/>
            </w:rPr>
          </w:rPrChange>
        </w:rPr>
        <w:pPrChange w:id="331" w:author="Emmanuel Onu" w:date="2020-01-31T08:33:00Z">
          <w:pPr>
            <w:spacing w:before="120" w:after="120"/>
          </w:pPr>
        </w:pPrChange>
      </w:pPr>
    </w:p>
    <w:p w14:paraId="04D60053" w14:textId="77777777" w:rsidR="00EC5A36" w:rsidRPr="00E26C84" w:rsidRDefault="00EC5A36">
      <w:pPr>
        <w:pStyle w:val="ListParagraph"/>
        <w:rPr>
          <w:highlight w:val="yellow"/>
        </w:rPr>
        <w:pPrChange w:id="332" w:author="Emmanuel Onu" w:date="2020-01-31T08:33:00Z">
          <w:pPr>
            <w:pStyle w:val="ListParagraph"/>
            <w:spacing w:before="120" w:after="120"/>
          </w:pPr>
        </w:pPrChange>
      </w:pPr>
    </w:p>
    <w:p w14:paraId="44AA19BD" w14:textId="77777777" w:rsidR="00B240BC" w:rsidRDefault="00B240BC" w:rsidP="00B240BC">
      <w:pPr>
        <w:rPr>
          <w:rStyle w:val="Strong"/>
          <w:rFonts w:ascii="Calibri" w:eastAsia="Times New Roman" w:hAnsi="Calibri" w:cs="Calibri"/>
          <w:szCs w:val="24"/>
        </w:rPr>
      </w:pPr>
      <w:r>
        <w:rPr>
          <w:rStyle w:val="Strong"/>
          <w:rFonts w:ascii="Calibri" w:hAnsi="Calibri" w:cs="Calibri"/>
          <w:szCs w:val="24"/>
          <w:highlight w:val="yellow"/>
        </w:rPr>
        <w:t xml:space="preserve">Submodule </w:t>
      </w:r>
      <w:r>
        <w:rPr>
          <w:rStyle w:val="Strong"/>
          <w:rFonts w:ascii="Calibri" w:eastAsia="Times New Roman" w:hAnsi="Calibri" w:cs="Calibri"/>
          <w:szCs w:val="24"/>
          <w:highlight w:val="yellow"/>
        </w:rPr>
        <w:t>1 Essential Question (Purpose):</w:t>
      </w:r>
      <w:r>
        <w:rPr>
          <w:rStyle w:val="Strong"/>
          <w:rFonts w:ascii="Calibri" w:eastAsia="Times New Roman" w:hAnsi="Calibri" w:cs="Calibri"/>
          <w:szCs w:val="24"/>
        </w:rPr>
        <w:t xml:space="preserve"> </w:t>
      </w:r>
    </w:p>
    <w:p w14:paraId="767F002D" w14:textId="77777777" w:rsidR="00EC5A36" w:rsidRPr="00F71D0F" w:rsidRDefault="00EC5A36" w:rsidP="00EC5A36">
      <w:r>
        <w:rPr>
          <w:rFonts w:cstheme="minorHAnsi"/>
          <w:color w:val="A6A6A6" w:themeColor="background1" w:themeShade="A6"/>
        </w:rPr>
        <w:t>Repeat this section for every mission.</w:t>
      </w:r>
    </w:p>
    <w:p w14:paraId="0136C2C0" w14:textId="77777777" w:rsidR="00EC5A36" w:rsidRPr="00DF56DB" w:rsidRDefault="00EC5A36" w:rsidP="00EC5A36">
      <w:pPr>
        <w:rPr>
          <w:rStyle w:val="Strong"/>
          <w:rFonts w:eastAsia="Times New Roman" w:cstheme="minorHAnsi"/>
          <w:szCs w:val="24"/>
        </w:rPr>
      </w:pPr>
    </w:p>
    <w:p w14:paraId="2CD9F1BB" w14:textId="77777777" w:rsidR="00EC5A36" w:rsidRPr="00A5669F" w:rsidRDefault="00EC5A36" w:rsidP="00EC5A36">
      <w:pPr>
        <w:pStyle w:val="NormalWeb"/>
        <w:spacing w:before="0" w:beforeAutospacing="0" w:after="120" w:afterAutospacing="0"/>
        <w:rPr>
          <w:rFonts w:asciiTheme="minorHAnsi" w:eastAsiaTheme="minorHAnsi" w:hAnsiTheme="minorHAnsi" w:cstheme="minorBidi"/>
          <w:color w:val="A6A6A6" w:themeColor="background1" w:themeShade="A6"/>
          <w:sz w:val="20"/>
          <w:szCs w:val="22"/>
        </w:rPr>
      </w:pPr>
      <w:r w:rsidRPr="00A5669F">
        <w:rPr>
          <w:rFonts w:asciiTheme="minorHAnsi" w:eastAsiaTheme="minorHAnsi" w:hAnsiTheme="minorHAnsi" w:cstheme="minorBidi"/>
          <w:color w:val="A6A6A6" w:themeColor="background1" w:themeShade="A6"/>
          <w:sz w:val="22"/>
        </w:rPr>
        <w:t>Write the essential question learners should explore during this lesson</w:t>
      </w:r>
      <w:r w:rsidRPr="00F71D0F">
        <w:rPr>
          <w:rFonts w:asciiTheme="minorHAnsi" w:eastAsiaTheme="minorHAnsi" w:hAnsiTheme="minorHAnsi" w:cstheme="minorBidi"/>
          <w:color w:val="A6A6A6" w:themeColor="background1" w:themeShade="A6"/>
          <w:sz w:val="22"/>
          <w:szCs w:val="22"/>
        </w:rPr>
        <w:t>.</w:t>
      </w:r>
      <w:r>
        <w:rPr>
          <w:rFonts w:asciiTheme="minorHAnsi" w:eastAsiaTheme="minorHAnsi" w:hAnsiTheme="minorHAnsi" w:cstheme="minorBidi"/>
          <w:color w:val="A6A6A6" w:themeColor="background1" w:themeShade="A6"/>
          <w:sz w:val="22"/>
          <w:szCs w:val="22"/>
        </w:rPr>
        <w:t xml:space="preserve"> Write the purpose as a question that will be answered throughout the mission.</w:t>
      </w:r>
      <w:r w:rsidRPr="00F71D0F">
        <w:rPr>
          <w:rFonts w:asciiTheme="minorHAnsi" w:eastAsiaTheme="minorHAnsi" w:hAnsiTheme="minorHAnsi" w:cstheme="minorBidi"/>
          <w:color w:val="A6A6A6" w:themeColor="background1" w:themeShade="A6"/>
          <w:sz w:val="22"/>
          <w:szCs w:val="22"/>
        </w:rPr>
        <w:t xml:space="preserve"> Ie. Why is Python important for Machine Learning?</w:t>
      </w:r>
    </w:p>
    <w:p w14:paraId="401B4C55" w14:textId="77777777" w:rsidR="00EC5A36" w:rsidRDefault="00EC5A36" w:rsidP="00EC5A36">
      <w:pPr>
        <w:pStyle w:val="NormalWeb"/>
        <w:spacing w:before="0" w:beforeAutospacing="0" w:after="120" w:afterAutospacing="0"/>
        <w:rPr>
          <w:rFonts w:asciiTheme="minorHAnsi" w:hAnsiTheme="minorHAnsi" w:cstheme="minorHAnsi"/>
          <w:sz w:val="22"/>
          <w:szCs w:val="22"/>
        </w:rPr>
      </w:pPr>
      <w:r>
        <w:rPr>
          <w:rFonts w:asciiTheme="minorHAnsi" w:hAnsiTheme="minorHAnsi" w:cstheme="minorHAnsi"/>
          <w:sz w:val="22"/>
          <w:szCs w:val="22"/>
        </w:rPr>
        <w:t>Write Here:</w:t>
      </w:r>
    </w:p>
    <w:p w14:paraId="4694CBB7" w14:textId="2EF84DA2" w:rsidR="00EC5A36" w:rsidRPr="00072BB1" w:rsidRDefault="003D5D0F" w:rsidP="00EC5A36">
      <w:pPr>
        <w:pStyle w:val="NormalWeb"/>
        <w:spacing w:before="0" w:beforeAutospacing="0" w:after="120" w:afterAutospacing="0"/>
        <w:rPr>
          <w:rFonts w:asciiTheme="minorHAnsi" w:eastAsiaTheme="minorHAnsi" w:hAnsiTheme="minorHAnsi" w:cstheme="minorBidi"/>
          <w:sz w:val="22"/>
          <w:szCs w:val="22"/>
        </w:rPr>
      </w:pPr>
      <w:commentRangeStart w:id="333"/>
      <w:del w:id="334" w:author="RoboGarden Team" w:date="2020-01-23T22:05:00Z">
        <w:r w:rsidRPr="00072BB1" w:rsidDel="001B3BEB">
          <w:rPr>
            <w:rFonts w:ascii="Calibri" w:hAnsi="Calibri" w:cs="Calibri"/>
            <w:sz w:val="22"/>
            <w:szCs w:val="22"/>
          </w:rPr>
          <w:delText xml:space="preserve">What is Machine learning? And </w:delText>
        </w:r>
      </w:del>
      <w:del w:id="335" w:author="RoboGarden Team" w:date="2020-01-23T15:08:00Z">
        <w:r w:rsidRPr="00072BB1" w:rsidDel="007E0DA7">
          <w:rPr>
            <w:rFonts w:ascii="Calibri" w:hAnsi="Calibri" w:cs="Calibri"/>
            <w:sz w:val="22"/>
            <w:szCs w:val="22"/>
          </w:rPr>
          <w:delText>Where</w:delText>
        </w:r>
      </w:del>
      <w:del w:id="336" w:author="RoboGarden Team" w:date="2020-01-23T22:05:00Z">
        <w:r w:rsidRPr="00072BB1" w:rsidDel="001B3BEB">
          <w:rPr>
            <w:rFonts w:ascii="Calibri" w:hAnsi="Calibri" w:cs="Calibri"/>
            <w:sz w:val="22"/>
            <w:szCs w:val="22"/>
          </w:rPr>
          <w:delText xml:space="preserve"> can you see it? </w:delText>
        </w:r>
        <w:r w:rsidRPr="00072BB1" w:rsidDel="001B3BEB">
          <w:rPr>
            <w:rFonts w:ascii="Calibri" w:hAnsi="Calibri" w:cs="Calibri"/>
            <w:sz w:val="22"/>
            <w:szCs w:val="22"/>
          </w:rPr>
          <w:br/>
          <w:delText>What are the types of Machine learning? What are the applications of Machine Learning in our everyday lives?</w:delText>
        </w:r>
        <w:r w:rsidRPr="00072BB1" w:rsidDel="001B3BEB">
          <w:rPr>
            <w:rFonts w:ascii="Calibri" w:hAnsi="Calibri" w:cs="Calibri"/>
            <w:sz w:val="22"/>
            <w:szCs w:val="22"/>
          </w:rPr>
          <w:br/>
          <w:delText>How did Machine learning start? And Why is it Important to learn about?</w:delText>
        </w:r>
        <w:commentRangeEnd w:id="333"/>
        <w:r w:rsidR="002765C5" w:rsidDel="001B3BEB">
          <w:rPr>
            <w:rStyle w:val="CommentReference"/>
            <w:rFonts w:asciiTheme="minorHAnsi" w:eastAsiaTheme="minorHAnsi" w:hAnsiTheme="minorHAnsi" w:cstheme="minorBidi"/>
            <w:color w:val="404040"/>
          </w:rPr>
          <w:commentReference w:id="333"/>
        </w:r>
      </w:del>
      <w:ins w:id="337" w:author="RoboGarden Team" w:date="2020-01-23T22:05:00Z">
        <w:r w:rsidR="001B3BEB">
          <w:rPr>
            <w:rFonts w:ascii="Calibri" w:hAnsi="Calibri" w:cs="Calibri"/>
            <w:sz w:val="22"/>
            <w:szCs w:val="22"/>
          </w:rPr>
          <w:t xml:space="preserve">What is Machine learning? </w:t>
        </w:r>
      </w:ins>
      <w:ins w:id="338" w:author="Chantelle Dubois Nishiyama" w:date="2020-02-19T20:31:00Z">
        <w:r w:rsidR="009840CD">
          <w:rPr>
            <w:rFonts w:ascii="Calibri" w:hAnsi="Calibri" w:cs="Calibri"/>
            <w:sz w:val="22"/>
            <w:szCs w:val="22"/>
          </w:rPr>
          <w:t>W</w:t>
        </w:r>
      </w:ins>
      <w:ins w:id="339" w:author="RoboGarden Team" w:date="2020-01-23T22:05:00Z">
        <w:del w:id="340" w:author="Chantelle Dubois Nishiyama" w:date="2020-02-19T20:31:00Z">
          <w:r w:rsidR="001B3BEB" w:rsidDel="009840CD">
            <w:rPr>
              <w:rFonts w:ascii="Calibri" w:hAnsi="Calibri" w:cs="Calibri"/>
              <w:sz w:val="22"/>
              <w:szCs w:val="22"/>
            </w:rPr>
            <w:delText>And w</w:delText>
          </w:r>
        </w:del>
        <w:r w:rsidR="001B3BEB">
          <w:rPr>
            <w:rFonts w:ascii="Calibri" w:hAnsi="Calibri" w:cs="Calibri"/>
            <w:sz w:val="22"/>
            <w:szCs w:val="22"/>
          </w:rPr>
          <w:t xml:space="preserve">hat applications machine learning has on our day to day lives? </w:t>
        </w:r>
      </w:ins>
    </w:p>
    <w:p w14:paraId="1042F58D" w14:textId="083FCBB9" w:rsidR="008F35FA" w:rsidRPr="00C62FC2" w:rsidRDefault="008F35FA" w:rsidP="008F35FA">
      <w:pPr>
        <w:rPr>
          <w:color w:val="A6A6A6" w:themeColor="background1" w:themeShade="A6"/>
        </w:rPr>
      </w:pPr>
      <w:r w:rsidRPr="00E666A8">
        <w:rPr>
          <w:rFonts w:ascii="Calibri" w:eastAsia="Times New Roman" w:hAnsi="Calibri" w:cs="Calibri"/>
          <w:color w:val="000000"/>
        </w:rPr>
        <w:t xml:space="preserve">For more information regarding </w:t>
      </w:r>
      <w:commentRangeStart w:id="341"/>
      <w:commentRangeEnd w:id="341"/>
      <w:r>
        <w:rPr>
          <w:rStyle w:val="CommentReference"/>
          <w:color w:val="404040"/>
        </w:rPr>
        <w:commentReference w:id="341"/>
      </w:r>
      <w:r w:rsidRPr="00E666A8">
        <w:rPr>
          <w:rFonts w:ascii="Calibri" w:eastAsia="Times New Roman" w:hAnsi="Calibri" w:cs="Calibri"/>
          <w:color w:val="000000"/>
        </w:rPr>
        <w:t xml:space="preserve">the grading of </w:t>
      </w:r>
      <w:r>
        <w:rPr>
          <w:rFonts w:ascii="Calibri" w:eastAsia="Times New Roman" w:hAnsi="Calibri" w:cs="Calibri"/>
          <w:color w:val="000000"/>
        </w:rPr>
        <w:t>the missions</w:t>
      </w:r>
      <w:r w:rsidR="003B382F">
        <w:rPr>
          <w:rFonts w:ascii="Calibri" w:eastAsia="Times New Roman" w:hAnsi="Calibri" w:cs="Calibri"/>
          <w:color w:val="000000"/>
        </w:rPr>
        <w:t xml:space="preserve"> (quiz, emulators and editors)</w:t>
      </w:r>
      <w:r>
        <w:rPr>
          <w:rFonts w:ascii="Calibri" w:eastAsia="Times New Roman" w:hAnsi="Calibri" w:cs="Calibri"/>
          <w:color w:val="000000"/>
        </w:rPr>
        <w:t xml:space="preserve"> of </w:t>
      </w:r>
      <w:r w:rsidRPr="00E666A8">
        <w:rPr>
          <w:rFonts w:ascii="Calibri" w:eastAsia="Times New Roman" w:hAnsi="Calibri" w:cs="Calibri"/>
          <w:color w:val="000000"/>
        </w:rPr>
        <w:t>this submodule please refer to Module 1 Introduction section</w:t>
      </w:r>
      <w:r w:rsidR="007962D9">
        <w:rPr>
          <w:rFonts w:ascii="Calibri" w:eastAsia="Times New Roman" w:hAnsi="Calibri" w:cs="Calibri"/>
          <w:color w:val="000000"/>
        </w:rPr>
        <w:t xml:space="preserve"> as well as </w:t>
      </w:r>
      <w:r w:rsidR="007962D9" w:rsidRPr="007962D9">
        <w:rPr>
          <w:rFonts w:ascii="Calibri" w:eastAsia="Times New Roman" w:hAnsi="Calibri" w:cs="Calibri"/>
          <w:color w:val="4472C4" w:themeColor="accent1"/>
          <w:u w:val="single"/>
        </w:rPr>
        <w:t xml:space="preserve">the </w:t>
      </w:r>
      <w:del w:id="342" w:author="Chantelle Dubois Nishiyama" w:date="2020-02-26T20:35:00Z">
        <w:r w:rsidR="007962D9" w:rsidRPr="007962D9" w:rsidDel="00A17CD2">
          <w:rPr>
            <w:rFonts w:ascii="Calibri" w:eastAsia="Times New Roman" w:hAnsi="Calibri" w:cs="Calibri"/>
            <w:color w:val="4472C4" w:themeColor="accent1"/>
            <w:u w:val="single"/>
          </w:rPr>
          <w:delText>orientation</w:delText>
        </w:r>
      </w:del>
      <w:ins w:id="343" w:author="Chantelle Dubois Nishiyama" w:date="2020-02-26T20:35:00Z">
        <w:r w:rsidR="00A17CD2">
          <w:rPr>
            <w:rFonts w:ascii="Calibri" w:eastAsia="Times New Roman" w:hAnsi="Calibri" w:cs="Calibri"/>
            <w:color w:val="4472C4" w:themeColor="accent1"/>
            <w:u w:val="single"/>
          </w:rPr>
          <w:t>Orientation</w:t>
        </w:r>
      </w:ins>
      <w:r w:rsidRPr="00E666A8">
        <w:rPr>
          <w:rFonts w:ascii="Calibri" w:eastAsia="Times New Roman" w:hAnsi="Calibri" w:cs="Calibri"/>
          <w:color w:val="000000"/>
        </w:rPr>
        <w:t>.</w:t>
      </w:r>
      <w:r w:rsidRPr="00DF56DB">
        <w:rPr>
          <w:b/>
        </w:rPr>
        <w:t xml:space="preserve"> </w:t>
      </w:r>
    </w:p>
    <w:p w14:paraId="55581102" w14:textId="1AE1DB5D" w:rsidR="00EC5A36" w:rsidRDefault="00EC5A36" w:rsidP="00B240BC">
      <w:pPr>
        <w:pStyle w:val="NormalWeb"/>
        <w:spacing w:before="0" w:beforeAutospacing="0" w:after="120" w:afterAutospacing="0"/>
        <w:rPr>
          <w:rFonts w:asciiTheme="minorHAnsi" w:eastAsiaTheme="minorHAnsi" w:hAnsiTheme="minorHAnsi" w:cstheme="minorHAnsi"/>
          <w:b/>
          <w:sz w:val="22"/>
          <w:szCs w:val="22"/>
        </w:rPr>
      </w:pPr>
      <w:r>
        <w:rPr>
          <w:rFonts w:asciiTheme="minorHAnsi" w:eastAsiaTheme="minorHAnsi" w:hAnsiTheme="minorHAnsi" w:cstheme="minorHAnsi"/>
          <w:b/>
          <w:sz w:val="22"/>
          <w:szCs w:val="22"/>
          <w:highlight w:val="yellow"/>
        </w:rPr>
        <w:br/>
      </w:r>
      <w:r w:rsidRPr="00087D45">
        <w:rPr>
          <w:rFonts w:asciiTheme="minorHAnsi" w:eastAsiaTheme="minorHAnsi" w:hAnsiTheme="minorHAnsi" w:cstheme="minorHAnsi"/>
          <w:b/>
          <w:sz w:val="22"/>
          <w:szCs w:val="22"/>
          <w:highlight w:val="yellow"/>
        </w:rPr>
        <w:t>Develop</w:t>
      </w:r>
      <w:r>
        <w:rPr>
          <w:rFonts w:asciiTheme="minorHAnsi" w:eastAsiaTheme="minorHAnsi" w:hAnsiTheme="minorHAnsi" w:cstheme="minorHAnsi"/>
          <w:b/>
          <w:sz w:val="22"/>
          <w:szCs w:val="22"/>
          <w:highlight w:val="yellow"/>
        </w:rPr>
        <w:t xml:space="preserve"> </w:t>
      </w:r>
      <w:r w:rsidR="00B240BC" w:rsidRPr="00B240BC">
        <w:rPr>
          <w:rFonts w:asciiTheme="minorHAnsi" w:eastAsiaTheme="minorHAnsi" w:hAnsiTheme="minorHAnsi" w:cstheme="minorHAnsi"/>
          <w:b/>
          <w:sz w:val="22"/>
          <w:szCs w:val="22"/>
          <w:highlight w:val="yellow"/>
        </w:rPr>
        <w:t xml:space="preserve">Submodule 1 </w:t>
      </w:r>
      <w:r w:rsidRPr="00087D45">
        <w:rPr>
          <w:rFonts w:asciiTheme="minorHAnsi" w:eastAsiaTheme="minorHAnsi" w:hAnsiTheme="minorHAnsi" w:cstheme="minorHAnsi"/>
          <w:b/>
          <w:sz w:val="22"/>
          <w:szCs w:val="22"/>
          <w:highlight w:val="yellow"/>
        </w:rPr>
        <w:t>Content</w:t>
      </w:r>
    </w:p>
    <w:p w14:paraId="2E91584A" w14:textId="77777777" w:rsidR="00EC5A36" w:rsidRPr="00F71D0F" w:rsidRDefault="00EC5A36" w:rsidP="00EC5A36">
      <w:r>
        <w:rPr>
          <w:rFonts w:cstheme="minorHAnsi"/>
          <w:color w:val="A6A6A6" w:themeColor="background1" w:themeShade="A6"/>
        </w:rPr>
        <w:t>Repeat this section for every mission.</w:t>
      </w:r>
    </w:p>
    <w:p w14:paraId="18F4CB34" w14:textId="77777777" w:rsidR="00EC5A36" w:rsidRPr="00087D45" w:rsidRDefault="00EC5A36" w:rsidP="00EC5A36">
      <w:pPr>
        <w:pStyle w:val="NormalWeb"/>
        <w:spacing w:before="0" w:beforeAutospacing="0" w:after="120" w:afterAutospacing="0"/>
        <w:rPr>
          <w:rFonts w:asciiTheme="minorHAnsi" w:eastAsiaTheme="minorHAnsi" w:hAnsiTheme="minorHAnsi" w:cstheme="minorHAnsi"/>
          <w:b/>
          <w:sz w:val="22"/>
          <w:szCs w:val="22"/>
        </w:rPr>
      </w:pPr>
    </w:p>
    <w:p w14:paraId="022445D6" w14:textId="77777777" w:rsidR="00EC5A36" w:rsidRDefault="00EC5A36" w:rsidP="00EC5A36">
      <w:pPr>
        <w:pStyle w:val="NormalWeb"/>
        <w:spacing w:before="0" w:beforeAutospacing="0" w:after="120" w:afterAutospacing="0"/>
        <w:rPr>
          <w:rFonts w:asciiTheme="minorHAnsi" w:eastAsiaTheme="minorHAnsi" w:hAnsiTheme="minorHAnsi" w:cstheme="minorHAnsi"/>
          <w:color w:val="A6A6A6" w:themeColor="background1" w:themeShade="A6"/>
          <w:sz w:val="22"/>
          <w:szCs w:val="22"/>
        </w:rPr>
      </w:pPr>
      <w:r w:rsidRPr="00A5669F">
        <w:rPr>
          <w:rFonts w:asciiTheme="minorHAnsi" w:eastAsiaTheme="minorHAnsi" w:hAnsiTheme="minorHAnsi" w:cstheme="minorHAnsi"/>
          <w:color w:val="A6A6A6" w:themeColor="background1" w:themeShade="A6"/>
          <w:sz w:val="22"/>
          <w:szCs w:val="22"/>
        </w:rPr>
        <w:t>Start explaining, based on the course structure, the objectives to be covered.</w:t>
      </w:r>
      <w:r>
        <w:rPr>
          <w:rFonts w:asciiTheme="minorHAnsi" w:eastAsiaTheme="minorHAnsi" w:hAnsiTheme="minorHAnsi" w:cstheme="minorHAnsi"/>
          <w:color w:val="A6A6A6" w:themeColor="background1" w:themeShade="A6"/>
          <w:sz w:val="22"/>
          <w:szCs w:val="22"/>
        </w:rPr>
        <w:t xml:space="preserve"> You may do this in a table if you find it beneficial. In this section, you will develop content. This section is where you use your knowledge to build connection pieces between theory, resources, and assessments. Use the module objectives as the base for the structure of your content. This section is not focused on curation of resources; it is focused on you, as the SME, providing your expertise to create content. However, if you are referencing any type of source, please cite it in APA format (including open source materials and creative commons material).</w:t>
      </w:r>
    </w:p>
    <w:p w14:paraId="4497E235" w14:textId="77777777" w:rsidR="00EC5A36" w:rsidRDefault="00EC5A36" w:rsidP="00EC5A36">
      <w:pPr>
        <w:pStyle w:val="NormalWeb"/>
        <w:spacing w:before="0" w:beforeAutospacing="0" w:after="120" w:afterAutospacing="0"/>
        <w:rPr>
          <w:highlight w:val="yellow"/>
        </w:rPr>
      </w:pPr>
      <w:r>
        <w:rPr>
          <w:rFonts w:asciiTheme="minorHAnsi" w:hAnsiTheme="minorHAnsi" w:cstheme="minorHAnsi"/>
          <w:sz w:val="22"/>
          <w:szCs w:val="22"/>
        </w:rPr>
        <w:t>Write Here:</w:t>
      </w:r>
      <w:r>
        <w:rPr>
          <w:highlight w:val="yellow"/>
        </w:rPr>
        <w:br/>
      </w:r>
    </w:p>
    <w:p w14:paraId="11CDDF54" w14:textId="424B0623" w:rsidR="00EC5A36" w:rsidRPr="00B240BC" w:rsidRDefault="00B240BC" w:rsidP="00EC5A36">
      <w:pPr>
        <w:pStyle w:val="NormalWeb"/>
        <w:spacing w:before="0" w:beforeAutospacing="0" w:after="120" w:afterAutospacing="0"/>
        <w:rPr>
          <w:highlight w:val="magenta"/>
        </w:rPr>
      </w:pPr>
      <w:r w:rsidRPr="00B240BC">
        <w:rPr>
          <w:highlight w:val="magenta"/>
        </w:rPr>
        <w:t>Mission 1: Interactive lesson mission: Introduction to Machine learning</w:t>
      </w:r>
    </w:p>
    <w:p w14:paraId="7D5463BB" w14:textId="347E1EF7" w:rsidR="00EC5A36" w:rsidRPr="00521EAF" w:rsidRDefault="00521EAF" w:rsidP="00EC5A36">
      <w:pPr>
        <w:spacing w:after="0" w:line="240" w:lineRule="auto"/>
        <w:rPr>
          <w:rFonts w:ascii="Open Sans Semibold" w:eastAsia="Times New Roman" w:hAnsi="Open Sans Semibold" w:cs="Open Sans Semibold"/>
          <w:color w:val="11143F"/>
          <w:sz w:val="28"/>
          <w:szCs w:val="28"/>
        </w:rPr>
      </w:pPr>
      <w:r w:rsidRPr="00521EAF">
        <w:rPr>
          <w:rFonts w:ascii="Open Sans Semibold" w:eastAsia="Times New Roman" w:hAnsi="Open Sans Semibold" w:cs="Open Sans Semibold"/>
          <w:color w:val="11143F"/>
          <w:sz w:val="28"/>
          <w:szCs w:val="28"/>
        </w:rPr>
        <w:t>Section 0: Introduction</w:t>
      </w:r>
    </w:p>
    <w:tbl>
      <w:tblPr>
        <w:tblStyle w:val="TableGrid1"/>
        <w:tblW w:w="10530" w:type="dxa"/>
        <w:tblInd w:w="-5" w:type="dxa"/>
        <w:tblBorders>
          <w:top w:val="single" w:sz="4" w:space="0" w:color="DBDBDB"/>
          <w:left w:val="single" w:sz="4" w:space="0" w:color="DBDBDB"/>
          <w:bottom w:val="single" w:sz="4" w:space="0" w:color="DBDBDB"/>
          <w:right w:val="single" w:sz="4" w:space="0" w:color="DBDBDB"/>
          <w:insideH w:val="none" w:sz="0" w:space="0" w:color="auto"/>
          <w:insideV w:val="none" w:sz="0" w:space="0" w:color="auto"/>
        </w:tblBorders>
        <w:tblLayout w:type="fixed"/>
        <w:tblCellMar>
          <w:left w:w="115" w:type="dxa"/>
          <w:right w:w="115" w:type="dxa"/>
        </w:tblCellMar>
        <w:tblLook w:val="04A0" w:firstRow="1" w:lastRow="0" w:firstColumn="1" w:lastColumn="0" w:noHBand="0" w:noVBand="1"/>
        <w:tblPrChange w:id="344" w:author="Guest User" w:date="2020-01-27T07:06:00Z">
          <w:tblPr>
            <w:tblStyle w:val="TableGrid1"/>
            <w:tblW w:w="10530" w:type="dxa"/>
            <w:tblInd w:w="-5" w:type="dxa"/>
            <w:tblBorders>
              <w:top w:val="single" w:sz="4" w:space="0" w:color="DBDBDB"/>
              <w:left w:val="single" w:sz="4" w:space="0" w:color="DBDBDB"/>
              <w:bottom w:val="single" w:sz="4" w:space="0" w:color="DBDBDB"/>
              <w:right w:val="single" w:sz="4" w:space="0" w:color="DBDBDB"/>
              <w:insideH w:val="none" w:sz="0" w:space="0" w:color="auto"/>
              <w:insideV w:val="none" w:sz="0" w:space="0" w:color="auto"/>
            </w:tblBorders>
            <w:tblLayout w:type="fixed"/>
            <w:tblCellMar>
              <w:left w:w="115" w:type="dxa"/>
              <w:right w:w="115" w:type="dxa"/>
            </w:tblCellMar>
            <w:tblLook w:val="04A0" w:firstRow="1" w:lastRow="0" w:firstColumn="1" w:lastColumn="0" w:noHBand="0" w:noVBand="1"/>
          </w:tblPr>
        </w:tblPrChange>
      </w:tblPr>
      <w:tblGrid>
        <w:gridCol w:w="10530"/>
        <w:tblGridChange w:id="345">
          <w:tblGrid>
            <w:gridCol w:w="360"/>
          </w:tblGrid>
        </w:tblGridChange>
      </w:tblGrid>
      <w:tr w:rsidR="00521EAF" w:rsidRPr="007F4B89" w14:paraId="360C8F1B" w14:textId="77777777" w:rsidTr="00D720E2">
        <w:trPr>
          <w:cantSplit/>
          <w:trHeight w:val="420"/>
        </w:trPr>
        <w:tc>
          <w:tcPr>
            <w:tcW w:w="10530" w:type="dxa"/>
            <w:tcBorders>
              <w:top w:val="single" w:sz="4" w:space="0" w:color="DBDBDB" w:themeColor="accent3" w:themeTint="66"/>
              <w:left w:val="single" w:sz="4" w:space="0" w:color="DBDBDB" w:themeColor="accent3" w:themeTint="66"/>
              <w:bottom w:val="nil"/>
              <w:right w:val="single" w:sz="4" w:space="0" w:color="DBDBDB" w:themeColor="accent3" w:themeTint="66"/>
            </w:tcBorders>
            <w:shd w:val="clear" w:color="auto" w:fill="FAFAFA"/>
            <w:hideMark/>
            <w:tcPrChange w:id="346" w:author="Guest User" w:date="2020-01-27T07:06:00Z">
              <w:tcPr>
                <w:tcW w:w="10530" w:type="dxa"/>
                <w:tcBorders>
                  <w:top w:val="single" w:sz="4" w:space="0" w:color="DBDBDB"/>
                  <w:left w:val="single" w:sz="4" w:space="0" w:color="DBDBDB"/>
                  <w:bottom w:val="nil"/>
                  <w:right w:val="single" w:sz="4" w:space="0" w:color="DBDBDB"/>
                </w:tcBorders>
                <w:shd w:val="clear" w:color="auto" w:fill="FAFAFA"/>
                <w:hideMark/>
              </w:tcPr>
            </w:tcPrChange>
          </w:tcPr>
          <w:p w14:paraId="3DD1D607" w14:textId="77777777" w:rsidR="00521EAF" w:rsidRPr="007F4B89" w:rsidRDefault="00521EAF" w:rsidP="00D720E2">
            <w:pPr>
              <w:spacing w:before="120" w:after="120" w:line="256" w:lineRule="auto"/>
              <w:outlineLvl w:val="2"/>
              <w:rPr>
                <w:rFonts w:ascii="Open Sans Semibold" w:hAnsi="Open Sans Semibold" w:cs="Open Sans Semibold"/>
                <w:color w:val="11143F"/>
              </w:rPr>
            </w:pPr>
            <w:r w:rsidRPr="007F4B89">
              <w:rPr>
                <w:rFonts w:ascii="Open Sans Semibold" w:hAnsi="Open Sans Semibold" w:cs="Open Sans Semibold"/>
                <w:color w:val="11143F"/>
              </w:rPr>
              <w:t>What will you learn in this lesson?</w:t>
            </w:r>
          </w:p>
        </w:tc>
      </w:tr>
      <w:tr w:rsidR="00521EAF" w:rsidRPr="007F4B89" w14:paraId="71A186A2" w14:textId="77777777" w:rsidTr="00D720E2">
        <w:trPr>
          <w:cantSplit/>
          <w:trHeight w:val="419"/>
        </w:trPr>
        <w:tc>
          <w:tcPr>
            <w:tcW w:w="10530" w:type="dxa"/>
            <w:tcBorders>
              <w:top w:val="nil"/>
              <w:left w:val="single" w:sz="4" w:space="0" w:color="DBDBDB" w:themeColor="accent3" w:themeTint="66"/>
              <w:bottom w:val="single" w:sz="4" w:space="0" w:color="DBDBDB" w:themeColor="accent3" w:themeTint="66"/>
              <w:right w:val="single" w:sz="4" w:space="0" w:color="DBDBDB" w:themeColor="accent3" w:themeTint="66"/>
            </w:tcBorders>
            <w:shd w:val="clear" w:color="auto" w:fill="FAFAFA"/>
            <w:hideMark/>
            <w:tcPrChange w:id="347" w:author="Guest User" w:date="2020-01-27T07:06:00Z">
              <w:tcPr>
                <w:tcW w:w="10530" w:type="dxa"/>
                <w:tcBorders>
                  <w:top w:val="nil"/>
                  <w:left w:val="single" w:sz="4" w:space="0" w:color="DBDBDB"/>
                  <w:bottom w:val="single" w:sz="4" w:space="0" w:color="DBDBDB"/>
                  <w:right w:val="single" w:sz="4" w:space="0" w:color="DBDBDB"/>
                </w:tcBorders>
                <w:shd w:val="clear" w:color="auto" w:fill="FAFAFA"/>
                <w:hideMark/>
              </w:tcPr>
            </w:tcPrChange>
          </w:tcPr>
          <w:p w14:paraId="1ADAC578" w14:textId="249BB8E0" w:rsidR="00521EAF" w:rsidRPr="007F4B89" w:rsidRDefault="00521EAF">
            <w:pPr>
              <w:spacing w:before="120" w:after="120" w:line="256" w:lineRule="auto"/>
              <w:rPr>
                <w:i/>
                <w:iCs/>
                <w:color w:val="000000" w:themeColor="text1"/>
                <w:rPrChange w:id="348" w:author="Guest User" w:date="2020-01-27T07:06:00Z">
                  <w:rPr/>
                </w:rPrChange>
              </w:rPr>
              <w:pPrChange w:id="349" w:author="Alexis Handford [2]" w:date="2020-01-27T07:06:00Z">
                <w:pPr/>
              </w:pPrChange>
            </w:pPr>
            <w:commentRangeStart w:id="350"/>
            <w:commentRangeStart w:id="351"/>
            <w:commentRangeStart w:id="352"/>
            <w:ins w:id="353" w:author="Guest User" w:date="2020-01-27T07:05:00Z">
              <w:r w:rsidRPr="60096F8A">
                <w:rPr>
                  <w:color w:val="000000" w:themeColor="text1"/>
                  <w:rPrChange w:id="354" w:author="Guest User" w:date="2020-01-27T07:06:00Z">
                    <w:rPr/>
                  </w:rPrChange>
                </w:rPr>
                <w:t xml:space="preserve">In this lesson, </w:t>
              </w:r>
              <w:del w:id="355" w:author="Chantelle Dubois Nishiyama" w:date="2020-02-26T19:19:00Z">
                <w:r w:rsidRPr="60096F8A" w:rsidDel="00B97780">
                  <w:rPr>
                    <w:color w:val="000000" w:themeColor="text1"/>
                    <w:rPrChange w:id="356" w:author="Guest User" w:date="2020-01-27T07:06:00Z">
                      <w:rPr/>
                    </w:rPrChange>
                  </w:rPr>
                  <w:delText>you’ll</w:delText>
                </w:r>
              </w:del>
            </w:ins>
            <w:ins w:id="357" w:author="Chantelle Dubois Nishiyama" w:date="2020-02-26T19:19:00Z">
              <w:r w:rsidR="00B97780">
                <w:rPr>
                  <w:color w:val="000000" w:themeColor="text1"/>
                </w:rPr>
                <w:t>You will</w:t>
              </w:r>
            </w:ins>
            <w:ins w:id="358" w:author="Guest User" w:date="2020-01-27T07:05:00Z">
              <w:r w:rsidRPr="60096F8A">
                <w:rPr>
                  <w:color w:val="000000" w:themeColor="text1"/>
                  <w:rPrChange w:id="359" w:author="Guest User" w:date="2020-01-27T07:06:00Z">
                    <w:rPr/>
                  </w:rPrChange>
                </w:rPr>
                <w:t xml:space="preserve"> be introduced to Machine Learning. By the end of this lesson, you </w:t>
              </w:r>
              <w:del w:id="360" w:author="Chantelle Dubois Nishiyama" w:date="2020-02-19T20:32:00Z">
                <w:r w:rsidRPr="60096F8A" w:rsidDel="009840CD">
                  <w:rPr>
                    <w:color w:val="000000" w:themeColor="text1"/>
                    <w:rPrChange w:id="361" w:author="Guest User" w:date="2020-01-27T07:06:00Z">
                      <w:rPr/>
                    </w:rPrChange>
                  </w:rPr>
                  <w:delText>will be know about</w:delText>
                </w:r>
              </w:del>
            </w:ins>
            <w:ins w:id="362" w:author="Chantelle Dubois Nishiyama" w:date="2020-02-19T20:32:00Z">
              <w:r w:rsidR="009840CD">
                <w:rPr>
                  <w:color w:val="000000" w:themeColor="text1"/>
                </w:rPr>
                <w:t>understand</w:t>
              </w:r>
            </w:ins>
            <w:ins w:id="363" w:author="Guest User" w:date="2020-01-27T07:05:00Z">
              <w:r w:rsidRPr="60096F8A">
                <w:rPr>
                  <w:color w:val="000000" w:themeColor="text1"/>
                  <w:rPrChange w:id="364" w:author="Guest User" w:date="2020-01-27T07:06:00Z">
                    <w:rPr/>
                  </w:rPrChange>
                </w:rPr>
                <w:t>:</w:t>
              </w:r>
            </w:ins>
            <w:del w:id="365" w:author="Guest User" w:date="2020-01-27T07:05:00Z">
              <w:r w:rsidRPr="6A363A27" w:rsidDel="78E5D08C">
                <w:rPr>
                  <w:i/>
                  <w:iCs/>
                  <w:color w:val="404040"/>
                  <w:rPrChange w:id="366" w:author="Guest User" w:date="2020-01-27T07:04:00Z">
                    <w:rPr>
                      <w:color w:val="404040"/>
                    </w:rPr>
                  </w:rPrChange>
                </w:rPr>
                <w:delText>In this lesson, you’ll be introduced to Machine Learning. By the end of this lesson, you will be know about:</w:delText>
              </w:r>
            </w:del>
          </w:p>
          <w:p w14:paraId="55D64B15" w14:textId="77777777" w:rsidR="00521EAF" w:rsidRPr="007F4B89" w:rsidRDefault="00521EAF">
            <w:pPr>
              <w:numPr>
                <w:ilvl w:val="0"/>
                <w:numId w:val="6"/>
              </w:numPr>
              <w:spacing w:before="120" w:after="120" w:line="256" w:lineRule="auto"/>
              <w:ind w:firstLine="0"/>
              <w:rPr>
                <w:color w:val="404040" w:themeColor="text1" w:themeTint="BF"/>
                <w:rPrChange w:id="367" w:author="Guest User" w:date="2020-01-27T07:05:00Z">
                  <w:rPr/>
                </w:rPrChange>
              </w:rPr>
              <w:pPrChange w:id="368" w:author="Alexis Handford [2]" w:date="2020-01-27T07:05:00Z">
                <w:pPr>
                  <w:numPr>
                    <w:numId w:val="6"/>
                  </w:numPr>
                  <w:ind w:left="720" w:hanging="360"/>
                </w:pPr>
              </w:pPrChange>
            </w:pPr>
            <w:r w:rsidRPr="78E5D08C">
              <w:rPr>
                <w:color w:val="404040"/>
              </w:rPr>
              <w:t>What is Machine learning?</w:t>
            </w:r>
          </w:p>
          <w:p w14:paraId="190B5134" w14:textId="569CA96D" w:rsidR="00521EAF" w:rsidRPr="007F4B89" w:rsidRDefault="00521EAF">
            <w:pPr>
              <w:numPr>
                <w:ilvl w:val="0"/>
                <w:numId w:val="6"/>
              </w:numPr>
              <w:spacing w:before="120" w:after="120" w:line="256" w:lineRule="auto"/>
              <w:ind w:firstLine="0"/>
              <w:rPr>
                <w:color w:val="404040" w:themeColor="text1" w:themeTint="BF"/>
                <w:rPrChange w:id="369" w:author="Guest User" w:date="2020-01-27T07:05:00Z">
                  <w:rPr/>
                </w:rPrChange>
              </w:rPr>
              <w:pPrChange w:id="370" w:author="Alexis Handford [2]" w:date="2020-01-27T07:05:00Z">
                <w:pPr>
                  <w:numPr>
                    <w:numId w:val="6"/>
                  </w:numPr>
                  <w:ind w:left="720" w:hanging="360"/>
                </w:pPr>
              </w:pPrChange>
            </w:pPr>
            <w:del w:id="371" w:author="Guest User" w:date="2020-01-27T07:05:00Z">
              <w:r w:rsidRPr="6A363A27" w:rsidDel="78E5D08C">
                <w:rPr>
                  <w:i/>
                  <w:iCs/>
                  <w:color w:val="404040"/>
                  <w:rPrChange w:id="372" w:author="Guest User" w:date="2020-01-27T07:04:00Z">
                    <w:rPr>
                      <w:color w:val="404040"/>
                    </w:rPr>
                  </w:rPrChange>
                </w:rPr>
                <w:delText>How did Machine learning start.</w:delText>
              </w:r>
            </w:del>
            <w:ins w:id="373" w:author="Guest User" w:date="2020-01-27T07:05:00Z">
              <w:r w:rsidRPr="78E5D08C">
                <w:rPr>
                  <w:color w:val="404040" w:themeColor="text1" w:themeTint="BF"/>
                  <w:rPrChange w:id="374" w:author="Guest User" w:date="2020-01-27T07:05:00Z">
                    <w:rPr/>
                  </w:rPrChange>
                </w:rPr>
                <w:t>How did Machine learning start</w:t>
              </w:r>
            </w:ins>
            <w:ins w:id="375" w:author="Chantelle Dubois Nishiyama" w:date="2020-02-19T20:32:00Z">
              <w:r w:rsidR="009840CD">
                <w:rPr>
                  <w:color w:val="404040" w:themeColor="text1" w:themeTint="BF"/>
                </w:rPr>
                <w:t>?</w:t>
              </w:r>
            </w:ins>
            <w:ins w:id="376" w:author="Guest User" w:date="2020-01-27T07:05:00Z">
              <w:del w:id="377" w:author="Chantelle Dubois Nishiyama" w:date="2020-02-19T20:32:00Z">
                <w:r w:rsidRPr="78E5D08C" w:rsidDel="009840CD">
                  <w:rPr>
                    <w:color w:val="404040" w:themeColor="text1" w:themeTint="BF"/>
                    <w:rPrChange w:id="378" w:author="Guest User" w:date="2020-01-27T07:05:00Z">
                      <w:rPr/>
                    </w:rPrChange>
                  </w:rPr>
                  <w:delText>.</w:delText>
                </w:r>
              </w:del>
            </w:ins>
          </w:p>
          <w:p w14:paraId="6236F2EF" w14:textId="77777777" w:rsidR="00521EAF" w:rsidRPr="007F4B89" w:rsidRDefault="00521EAF">
            <w:pPr>
              <w:numPr>
                <w:ilvl w:val="0"/>
                <w:numId w:val="6"/>
              </w:numPr>
              <w:spacing w:before="120" w:after="120" w:line="256" w:lineRule="auto"/>
              <w:ind w:firstLine="0"/>
              <w:rPr>
                <w:color w:val="404040" w:themeColor="text1" w:themeTint="BF"/>
                <w:rPrChange w:id="379" w:author="Guest User" w:date="2020-01-27T07:05:00Z">
                  <w:rPr/>
                </w:rPrChange>
              </w:rPr>
              <w:pPrChange w:id="380" w:author="Alexis Handford [2]" w:date="2020-01-27T07:05:00Z">
                <w:pPr>
                  <w:numPr>
                    <w:numId w:val="6"/>
                  </w:numPr>
                  <w:ind w:left="720" w:hanging="360"/>
                </w:pPr>
              </w:pPrChange>
            </w:pPr>
            <w:r w:rsidRPr="78E5D08C">
              <w:rPr>
                <w:color w:val="404040"/>
              </w:rPr>
              <w:t>Types of Learning.</w:t>
            </w:r>
          </w:p>
          <w:p w14:paraId="711299C1" w14:textId="77777777" w:rsidR="00521EAF" w:rsidRPr="007F4B89" w:rsidRDefault="00521EAF">
            <w:pPr>
              <w:numPr>
                <w:ilvl w:val="0"/>
                <w:numId w:val="6"/>
              </w:numPr>
              <w:spacing w:before="120" w:after="120" w:line="256" w:lineRule="auto"/>
              <w:ind w:firstLine="0"/>
              <w:rPr>
                <w:color w:val="000000" w:themeColor="text1"/>
                <w:rPrChange w:id="381" w:author="Guest User" w:date="2020-01-27T07:06:00Z">
                  <w:rPr/>
                </w:rPrChange>
              </w:rPr>
              <w:pPrChange w:id="382" w:author="Alexis Handford [2]" w:date="2020-01-27T07:06:00Z">
                <w:pPr>
                  <w:numPr>
                    <w:numId w:val="6"/>
                  </w:numPr>
                  <w:ind w:left="720" w:hanging="360"/>
                </w:pPr>
              </w:pPrChange>
            </w:pPr>
            <w:r w:rsidRPr="60096F8A">
              <w:rPr>
                <w:color w:val="404040"/>
              </w:rPr>
              <w:t xml:space="preserve">Modern real-life applications of Machine learning. </w:t>
            </w:r>
            <w:commentRangeEnd w:id="350"/>
            <w:r>
              <w:rPr>
                <w:rStyle w:val="CommentReference"/>
                <w:color w:val="404040"/>
              </w:rPr>
              <w:commentReference w:id="350"/>
            </w:r>
            <w:commentRangeEnd w:id="351"/>
            <w:r>
              <w:rPr>
                <w:rStyle w:val="CommentReference"/>
                <w:color w:val="404040"/>
              </w:rPr>
              <w:commentReference w:id="351"/>
            </w:r>
            <w:commentRangeEnd w:id="352"/>
            <w:r>
              <w:rPr>
                <w:rStyle w:val="CommentReference"/>
              </w:rPr>
              <w:commentReference w:id="352"/>
            </w:r>
          </w:p>
        </w:tc>
      </w:tr>
    </w:tbl>
    <w:p w14:paraId="6576C285" w14:textId="77777777" w:rsidR="00521EAF" w:rsidRPr="007F4B89" w:rsidRDefault="00521EAF" w:rsidP="00EC5A36">
      <w:pPr>
        <w:spacing w:after="0" w:line="240" w:lineRule="auto"/>
        <w:rPr>
          <w:rFonts w:ascii="Open Sans" w:eastAsia="Open Sans" w:hAnsi="Open Sans" w:cs="Times New Roman"/>
          <w:color w:val="404040"/>
        </w:rPr>
      </w:pPr>
    </w:p>
    <w:p w14:paraId="298305E7" w14:textId="3C15DDB8" w:rsidR="00EC5A36" w:rsidRPr="007F4B89" w:rsidRDefault="00521EAF">
      <w:pPr>
        <w:spacing w:before="80" w:after="80" w:line="240" w:lineRule="auto"/>
        <w:outlineLvl w:val="1"/>
        <w:rPr>
          <w:rFonts w:ascii="Open Sans Semibold" w:eastAsia="Times New Roman" w:hAnsi="Open Sans Semibold" w:cs="Open Sans Semibold"/>
          <w:color w:val="11143F"/>
          <w:sz w:val="28"/>
          <w:szCs w:val="28"/>
          <w:highlight w:val="cyan"/>
          <w:rPrChange w:id="383" w:author="Alexis Handford" w:date="2020-01-31T08:16:00Z">
            <w:rPr/>
          </w:rPrChange>
        </w:rPr>
        <w:pPrChange w:id="384" w:author="Alexis Handford" w:date="2020-01-31T08:16:00Z">
          <w:pPr>
            <w:outlineLvl w:val="1"/>
          </w:pPr>
        </w:pPrChange>
      </w:pPr>
      <w:r w:rsidRPr="2BCA75FA">
        <w:rPr>
          <w:rFonts w:ascii="Open Sans Semibold" w:eastAsia="Times New Roman" w:hAnsi="Open Sans Semibold" w:cs="Open Sans Semibold"/>
          <w:color w:val="11143F"/>
          <w:sz w:val="28"/>
          <w:szCs w:val="28"/>
          <w:highlight w:val="cyan"/>
          <w:rPrChange w:id="385" w:author="Alexis Handford" w:date="2020-01-31T08:13:00Z">
            <w:rPr>
              <w:rFonts w:ascii="Open Sans Semibold" w:eastAsia="Times New Roman" w:hAnsi="Open Sans Semibold" w:cs="Open Sans Semibold"/>
              <w:color w:val="11143F"/>
              <w:sz w:val="28"/>
              <w:szCs w:val="28"/>
            </w:rPr>
          </w:rPrChange>
        </w:rPr>
        <w:t xml:space="preserve">Section </w:t>
      </w:r>
      <w:ins w:id="386" w:author="RoboGarden Team" w:date="2020-01-23T15:35:00Z">
        <w:r w:rsidR="00E26C84" w:rsidRPr="2BCA75FA">
          <w:rPr>
            <w:rFonts w:ascii="Open Sans Semibold" w:eastAsia="Times New Roman" w:hAnsi="Open Sans Semibold" w:cs="Open Sans Semibold"/>
            <w:color w:val="11143F"/>
            <w:sz w:val="28"/>
            <w:szCs w:val="28"/>
            <w:highlight w:val="cyan"/>
            <w:rPrChange w:id="387" w:author="Alexis Handford" w:date="2020-01-31T08:13:00Z">
              <w:rPr>
                <w:rFonts w:ascii="Open Sans Semibold" w:eastAsia="Times New Roman" w:hAnsi="Open Sans Semibold" w:cs="Open Sans Semibold"/>
                <w:color w:val="11143F"/>
                <w:sz w:val="28"/>
                <w:szCs w:val="28"/>
              </w:rPr>
            </w:rPrChange>
          </w:rPr>
          <w:t>1</w:t>
        </w:r>
      </w:ins>
      <w:r w:rsidR="00EC5A36" w:rsidRPr="2BCA75FA">
        <w:rPr>
          <w:rFonts w:ascii="Open Sans Semibold" w:eastAsia="Times New Roman" w:hAnsi="Open Sans Semibold" w:cs="Open Sans Semibold"/>
          <w:color w:val="11143F"/>
          <w:sz w:val="28"/>
          <w:szCs w:val="28"/>
          <w:highlight w:val="cyan"/>
          <w:rPrChange w:id="388" w:author="Alexis Handford" w:date="2020-01-31T08:13:00Z">
            <w:rPr>
              <w:rFonts w:ascii="Open Sans Semibold" w:eastAsia="Times New Roman" w:hAnsi="Open Sans Semibold" w:cs="Open Sans Semibold"/>
              <w:color w:val="11143F"/>
              <w:sz w:val="28"/>
              <w:szCs w:val="28"/>
            </w:rPr>
          </w:rPrChange>
        </w:rPr>
        <w:t xml:space="preserve">: </w:t>
      </w:r>
      <w:r w:rsidR="00CE550D">
        <w:rPr>
          <w:rFonts w:ascii="Open Sans Semibold" w:eastAsia="Times New Roman" w:hAnsi="Open Sans Semibold" w:cs="Open Sans Semibold"/>
          <w:color w:val="11143F"/>
          <w:sz w:val="28"/>
          <w:szCs w:val="28"/>
          <w:highlight w:val="cyan"/>
        </w:rPr>
        <w:t xml:space="preserve">Siri as an example of machine learning </w:t>
      </w:r>
      <w:commentRangeStart w:id="389"/>
      <w:commentRangeStart w:id="390"/>
      <w:ins w:id="391" w:author="Alexis Handford" w:date="2020-01-31T08:13:00Z">
        <w:r w:rsidR="2BCA75FA" w:rsidRPr="2BCA75FA">
          <w:rPr>
            <w:rFonts w:ascii="Open Sans Semibold" w:eastAsia="Times New Roman" w:hAnsi="Open Sans Semibold" w:cs="Open Sans Semibold"/>
            <w:color w:val="11143F"/>
            <w:sz w:val="28"/>
            <w:szCs w:val="28"/>
            <w:highlight w:val="cyan"/>
            <w:rPrChange w:id="392" w:author="Alexis Handford" w:date="2020-01-31T08:13:00Z">
              <w:rPr>
                <w:rFonts w:ascii="Open Sans Semibold" w:eastAsia="Times New Roman" w:hAnsi="Open Sans Semibold" w:cs="Open Sans Semibold"/>
                <w:color w:val="11143F"/>
                <w:sz w:val="28"/>
                <w:szCs w:val="28"/>
              </w:rPr>
            </w:rPrChange>
          </w:rPr>
          <w:t xml:space="preserve"> </w:t>
        </w:r>
      </w:ins>
      <w:del w:id="393" w:author="RoboGarden Team" w:date="2020-01-23T22:06:00Z">
        <w:r w:rsidR="00EC5A36" w:rsidRPr="007F4B89" w:rsidDel="001B3BEB">
          <w:rPr>
            <w:rFonts w:ascii="Open Sans Semibold" w:eastAsia="Times New Roman" w:hAnsi="Open Sans Semibold" w:cs="Open Sans Semibold"/>
            <w:color w:val="11143F"/>
            <w:sz w:val="28"/>
            <w:szCs w:val="28"/>
          </w:rPr>
          <w:delText xml:space="preserve"> </w:delText>
        </w:r>
      </w:del>
      <w:commentRangeEnd w:id="389"/>
      <w:r>
        <w:rPr>
          <w:rStyle w:val="CommentReference"/>
        </w:rPr>
        <w:commentReference w:id="389"/>
      </w:r>
      <w:commentRangeEnd w:id="390"/>
      <w:r w:rsidR="00CE550D">
        <w:rPr>
          <w:rStyle w:val="CommentReference"/>
          <w:color w:val="404040"/>
        </w:rPr>
        <w:commentReference w:id="390"/>
      </w:r>
    </w:p>
    <w:p w14:paraId="22864A42" w14:textId="77777777" w:rsidR="00EC5A36" w:rsidRPr="007F4B89" w:rsidRDefault="00EC5A36" w:rsidP="00EC5A36">
      <w:pPr>
        <w:spacing w:after="0" w:line="240" w:lineRule="auto"/>
        <w:rPr>
          <w:rFonts w:ascii="Open Sans" w:eastAsia="Open Sans" w:hAnsi="Open Sans" w:cs="Times New Roman"/>
          <w:color w:val="404040"/>
        </w:rPr>
      </w:pPr>
    </w:p>
    <w:p w14:paraId="14DB8991" w14:textId="77777777" w:rsidR="00EC5A36" w:rsidRPr="007F4B89" w:rsidRDefault="00EC5A36" w:rsidP="00EC5A36">
      <w:pPr>
        <w:spacing w:after="0" w:line="240" w:lineRule="auto"/>
        <w:rPr>
          <w:rFonts w:ascii="Open Sans" w:eastAsia="Open Sans" w:hAnsi="Open Sans" w:cs="Times New Roman"/>
          <w:color w:val="404040"/>
        </w:rPr>
      </w:pPr>
    </w:p>
    <w:tbl>
      <w:tblPr>
        <w:tblStyle w:val="TableGrid1"/>
        <w:tblW w:w="10440" w:type="dxa"/>
        <w:tblInd w:w="-5" w:type="dxa"/>
        <w:tblBorders>
          <w:top w:val="single" w:sz="4" w:space="0" w:color="DBDBDB"/>
          <w:left w:val="single" w:sz="4" w:space="0" w:color="DBDBDB"/>
          <w:bottom w:val="single" w:sz="4" w:space="0" w:color="DBDBDB"/>
          <w:right w:val="single" w:sz="4" w:space="0" w:color="DBDBDB"/>
          <w:insideH w:val="none" w:sz="0" w:space="0" w:color="auto"/>
          <w:insideV w:val="none" w:sz="0" w:space="0" w:color="auto"/>
        </w:tblBorders>
        <w:tblLayout w:type="fixed"/>
        <w:tblCellMar>
          <w:left w:w="115" w:type="dxa"/>
          <w:right w:w="115" w:type="dxa"/>
        </w:tblCellMar>
        <w:tblLook w:val="04A0" w:firstRow="1" w:lastRow="0" w:firstColumn="1" w:lastColumn="0" w:noHBand="0" w:noVBand="1"/>
        <w:tblPrChange w:id="394" w:author="Alicia Romero Lopez" w:date="2020-01-31T09:48:00Z">
          <w:tblPr>
            <w:tblStyle w:val="TableGrid1"/>
            <w:tblW w:w="10440" w:type="dxa"/>
            <w:tblInd w:w="-5" w:type="dxa"/>
            <w:tblBorders>
              <w:top w:val="single" w:sz="4" w:space="0" w:color="DBDBDB"/>
              <w:left w:val="single" w:sz="4" w:space="0" w:color="DBDBDB"/>
              <w:bottom w:val="single" w:sz="4" w:space="0" w:color="DBDBDB"/>
              <w:right w:val="single" w:sz="4" w:space="0" w:color="DBDBDB"/>
              <w:insideH w:val="none" w:sz="0" w:space="0" w:color="auto"/>
              <w:insideV w:val="none" w:sz="0" w:space="0" w:color="auto"/>
            </w:tblBorders>
            <w:tblLayout w:type="fixed"/>
            <w:tblCellMar>
              <w:left w:w="115" w:type="dxa"/>
              <w:right w:w="115" w:type="dxa"/>
            </w:tblCellMar>
            <w:tblLook w:val="04A0" w:firstRow="1" w:lastRow="0" w:firstColumn="1" w:lastColumn="0" w:noHBand="0" w:noVBand="1"/>
          </w:tblPr>
        </w:tblPrChange>
      </w:tblPr>
      <w:tblGrid>
        <w:gridCol w:w="10440"/>
        <w:tblGridChange w:id="395">
          <w:tblGrid>
            <w:gridCol w:w="360"/>
          </w:tblGrid>
        </w:tblGridChange>
      </w:tblGrid>
      <w:tr w:rsidR="00EC5A36" w:rsidRPr="007F4B89" w14:paraId="3D807B72" w14:textId="77777777" w:rsidTr="51235A2F">
        <w:trPr>
          <w:cantSplit/>
          <w:trHeight w:val="420"/>
        </w:trPr>
        <w:tc>
          <w:tcPr>
            <w:tcW w:w="10440" w:type="dxa"/>
            <w:tcBorders>
              <w:top w:val="single" w:sz="4" w:space="0" w:color="DBDBDB" w:themeColor="accent3" w:themeTint="66"/>
              <w:left w:val="single" w:sz="4" w:space="0" w:color="DBDBDB" w:themeColor="accent3" w:themeTint="66"/>
              <w:bottom w:val="nil"/>
              <w:right w:val="single" w:sz="4" w:space="0" w:color="DBDBDB" w:themeColor="accent3" w:themeTint="66"/>
            </w:tcBorders>
            <w:shd w:val="clear" w:color="auto" w:fill="FAFAFA"/>
            <w:hideMark/>
            <w:tcPrChange w:id="396" w:author="Alicia Romero Lopez" w:date="2020-01-31T09:48:00Z">
              <w:tcPr>
                <w:tcW w:w="10440" w:type="dxa"/>
                <w:tcBorders>
                  <w:top w:val="single" w:sz="4" w:space="0" w:color="DBDBDB"/>
                  <w:left w:val="single" w:sz="4" w:space="0" w:color="DBDBDB"/>
                  <w:bottom w:val="nil"/>
                  <w:right w:val="single" w:sz="4" w:space="0" w:color="DBDBDB"/>
                </w:tcBorders>
                <w:shd w:val="clear" w:color="auto" w:fill="FAFAFA"/>
                <w:hideMark/>
              </w:tcPr>
            </w:tcPrChange>
          </w:tcPr>
          <w:p w14:paraId="45392D02" w14:textId="77777777" w:rsidR="00EC5A36" w:rsidRPr="007F4B89" w:rsidRDefault="00EC5A36" w:rsidP="00EC5A36">
            <w:pPr>
              <w:spacing w:before="120" w:after="120" w:line="256" w:lineRule="auto"/>
              <w:outlineLvl w:val="2"/>
              <w:rPr>
                <w:rFonts w:ascii="Open Sans Semibold" w:hAnsi="Open Sans Semibold" w:cs="Open Sans Semibold"/>
                <w:color w:val="11143F"/>
              </w:rPr>
            </w:pPr>
            <w:r w:rsidRPr="007F4B89">
              <w:rPr>
                <w:rFonts w:ascii="Open Sans Semibold" w:hAnsi="Open Sans Semibold" w:cs="Open Sans Semibold"/>
                <w:color w:val="11143F"/>
              </w:rPr>
              <w:t>Siri</w:t>
            </w:r>
          </w:p>
        </w:tc>
      </w:tr>
      <w:tr w:rsidR="00EC5A36" w:rsidRPr="007F4B89" w14:paraId="4EF502BC" w14:textId="77777777" w:rsidTr="51235A2F">
        <w:trPr>
          <w:cantSplit/>
          <w:trHeight w:val="419"/>
        </w:trPr>
        <w:tc>
          <w:tcPr>
            <w:tcW w:w="10440" w:type="dxa"/>
            <w:tcBorders>
              <w:top w:val="nil"/>
              <w:left w:val="single" w:sz="4" w:space="0" w:color="DBDBDB" w:themeColor="accent3" w:themeTint="66"/>
              <w:bottom w:val="nil"/>
              <w:right w:val="single" w:sz="4" w:space="0" w:color="DBDBDB" w:themeColor="accent3" w:themeTint="66"/>
            </w:tcBorders>
            <w:shd w:val="clear" w:color="auto" w:fill="FAFAFA"/>
            <w:hideMark/>
            <w:tcPrChange w:id="397" w:author="Alicia Romero Lopez" w:date="2020-01-31T09:48:00Z">
              <w:tcPr>
                <w:tcW w:w="10440" w:type="dxa"/>
                <w:tcBorders>
                  <w:top w:val="nil"/>
                  <w:left w:val="single" w:sz="4" w:space="0" w:color="DBDBDB"/>
                  <w:bottom w:val="nil"/>
                  <w:right w:val="single" w:sz="4" w:space="0" w:color="DBDBDB"/>
                </w:tcBorders>
                <w:shd w:val="clear" w:color="auto" w:fill="FAFAFA"/>
                <w:hideMark/>
              </w:tcPr>
            </w:tcPrChange>
          </w:tcPr>
          <w:p w14:paraId="050C9677" w14:textId="73C1A29D" w:rsidR="00EC5A36" w:rsidRPr="007F4B89" w:rsidRDefault="00EC5A36" w:rsidP="009840CD">
            <w:pPr>
              <w:spacing w:before="120" w:after="120" w:line="256" w:lineRule="auto"/>
              <w:outlineLvl w:val="2"/>
              <w:rPr>
                <w:color w:val="404040"/>
              </w:rPr>
            </w:pPr>
            <w:r w:rsidRPr="007F4B89">
              <w:rPr>
                <w:color w:val="404040"/>
              </w:rPr>
              <w:t>You are</w:t>
            </w:r>
            <w:ins w:id="398" w:author="Chantelle Dubois Nishiyama" w:date="2020-02-19T20:32:00Z">
              <w:r w:rsidR="009840CD">
                <w:rPr>
                  <w:color w:val="404040"/>
                </w:rPr>
                <w:t xml:space="preserve"> </w:t>
              </w:r>
            </w:ins>
            <w:del w:id="399" w:author="Chantelle Dubois Nishiyama" w:date="2020-02-19T20:32:00Z">
              <w:r w:rsidRPr="007F4B89" w:rsidDel="009840CD">
                <w:rPr>
                  <w:color w:val="404040"/>
                </w:rPr>
                <w:delText xml:space="preserve"> most </w:delText>
              </w:r>
            </w:del>
            <w:r w:rsidRPr="007F4B89">
              <w:rPr>
                <w:color w:val="404040"/>
              </w:rPr>
              <w:t xml:space="preserve">probably familiar with Siri, the virtual assistant in any IPhone. </w:t>
            </w:r>
            <w:ins w:id="400" w:author="Chantelle Dubois Nishiyama" w:date="2020-02-19T20:33:00Z">
              <w:r w:rsidR="009840CD">
                <w:rPr>
                  <w:color w:val="404040"/>
                </w:rPr>
                <w:t xml:space="preserve"> You can verbally ask Siri questions and </w:t>
              </w:r>
            </w:ins>
            <w:del w:id="401" w:author="Chantelle Dubois Nishiyama" w:date="2020-02-19T20:33:00Z">
              <w:r w:rsidRPr="007F4B89" w:rsidDel="009840CD">
                <w:rPr>
                  <w:color w:val="404040"/>
                </w:rPr>
                <w:delText xml:space="preserve">You ask Siri using your voice to do something and then </w:delText>
              </w:r>
            </w:del>
            <w:r w:rsidRPr="007F4B89">
              <w:rPr>
                <w:color w:val="404040"/>
              </w:rPr>
              <w:t xml:space="preserve">she understands what </w:t>
            </w:r>
            <w:commentRangeStart w:id="402"/>
            <w:r w:rsidRPr="007F4B89">
              <w:rPr>
                <w:color w:val="404040"/>
              </w:rPr>
              <w:t>you</w:t>
            </w:r>
            <w:ins w:id="403" w:author="RoboGarden Team" w:date="2020-01-23T15:35:00Z">
              <w:r w:rsidR="00E26C84">
                <w:rPr>
                  <w:color w:val="404040"/>
                </w:rPr>
                <w:t xml:space="preserve"> ar</w:t>
              </w:r>
            </w:ins>
            <w:del w:id="404" w:author="RoboGarden Team" w:date="2020-01-23T15:35:00Z">
              <w:r w:rsidRPr="007F4B89" w:rsidDel="00E26C84">
                <w:rPr>
                  <w:color w:val="404040"/>
                </w:rPr>
                <w:delText>’r</w:delText>
              </w:r>
            </w:del>
            <w:r w:rsidRPr="007F4B89">
              <w:rPr>
                <w:color w:val="404040"/>
              </w:rPr>
              <w:t>e</w:t>
            </w:r>
            <w:commentRangeEnd w:id="402"/>
            <w:r w:rsidR="005A2A53">
              <w:rPr>
                <w:rStyle w:val="CommentReference"/>
                <w:color w:val="404040"/>
              </w:rPr>
              <w:commentReference w:id="402"/>
            </w:r>
            <w:r w:rsidRPr="007F4B89">
              <w:rPr>
                <w:color w:val="404040"/>
              </w:rPr>
              <w:t xml:space="preserve"> saying, responds with an action and </w:t>
            </w:r>
            <w:commentRangeStart w:id="405"/>
            <w:commentRangeStart w:id="406"/>
            <w:r w:rsidRPr="007F4B89">
              <w:rPr>
                <w:color w:val="404040"/>
              </w:rPr>
              <w:t>send</w:t>
            </w:r>
            <w:commentRangeEnd w:id="405"/>
            <w:r w:rsidR="005A2A53">
              <w:rPr>
                <w:rStyle w:val="CommentReference"/>
                <w:color w:val="404040"/>
              </w:rPr>
              <w:commentReference w:id="405"/>
            </w:r>
            <w:commentRangeEnd w:id="406"/>
            <w:r w:rsidR="007052B0">
              <w:rPr>
                <w:rStyle w:val="CommentReference"/>
                <w:color w:val="404040"/>
              </w:rPr>
              <w:commentReference w:id="406"/>
            </w:r>
            <w:ins w:id="407" w:author="RoboGarden Team" w:date="2020-01-23T15:35:00Z">
              <w:r w:rsidR="00E26C84">
                <w:rPr>
                  <w:color w:val="404040"/>
                </w:rPr>
                <w:t>s</w:t>
              </w:r>
            </w:ins>
            <w:r w:rsidRPr="007F4B89">
              <w:rPr>
                <w:color w:val="404040"/>
              </w:rPr>
              <w:t xml:space="preserve"> feedback. How does that happen?</w:t>
            </w:r>
          </w:p>
        </w:tc>
      </w:tr>
      <w:tr w:rsidR="00EC5A36" w:rsidRPr="007F4B89" w14:paraId="6FA185C8" w14:textId="77777777" w:rsidTr="51235A2F">
        <w:trPr>
          <w:cantSplit/>
          <w:trHeight w:val="419"/>
        </w:trPr>
        <w:tc>
          <w:tcPr>
            <w:tcW w:w="10440" w:type="dxa"/>
            <w:tcBorders>
              <w:top w:val="nil"/>
              <w:left w:val="single" w:sz="4" w:space="0" w:color="DBDBDB" w:themeColor="accent3" w:themeTint="66"/>
              <w:bottom w:val="single" w:sz="4" w:space="0" w:color="DBDBDB" w:themeColor="accent3" w:themeTint="66"/>
              <w:right w:val="single" w:sz="4" w:space="0" w:color="DBDBDB" w:themeColor="accent3" w:themeTint="66"/>
            </w:tcBorders>
            <w:shd w:val="clear" w:color="auto" w:fill="FAFAFA"/>
            <w:vAlign w:val="center"/>
            <w:hideMark/>
            <w:tcPrChange w:id="408" w:author="Alicia Romero Lopez" w:date="2020-01-31T09:48:00Z">
              <w:tcPr>
                <w:tcW w:w="10440" w:type="dxa"/>
                <w:tcBorders>
                  <w:top w:val="nil"/>
                  <w:left w:val="single" w:sz="4" w:space="0" w:color="DBDBDB"/>
                  <w:bottom w:val="single" w:sz="4" w:space="0" w:color="DBDBDB"/>
                  <w:right w:val="single" w:sz="4" w:space="0" w:color="DBDBDB"/>
                </w:tcBorders>
                <w:shd w:val="clear" w:color="auto" w:fill="FAFAFA"/>
                <w:hideMark/>
              </w:tcPr>
            </w:tcPrChange>
          </w:tcPr>
          <w:p w14:paraId="7AD45CEC" w14:textId="05C8B2E8" w:rsidR="00EC5A36" w:rsidRDefault="00F37833" w:rsidP="00EC5A36">
            <w:pPr>
              <w:spacing w:before="120" w:after="120" w:line="256" w:lineRule="auto"/>
              <w:jc w:val="center"/>
              <w:outlineLvl w:val="2"/>
              <w:rPr>
                <w:ins w:id="409" w:author="RoboGarden Team" w:date="2020-01-23T15:39:00Z"/>
                <w:noProof/>
                <w:color w:val="404040"/>
              </w:rPr>
            </w:pPr>
            <w:commentRangeStart w:id="410"/>
            <w:commentRangeStart w:id="411"/>
            <w:r>
              <w:rPr>
                <w:noProof/>
              </w:rPr>
              <w:lastRenderedPageBreak/>
              <w:drawing>
                <wp:inline distT="0" distB="0" distL="0" distR="0" wp14:anchorId="425427EB" wp14:editId="3D62AA2B">
                  <wp:extent cx="6483350" cy="2897505"/>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483350" cy="2897505"/>
                          </a:xfrm>
                          <a:prstGeom prst="rect">
                            <a:avLst/>
                          </a:prstGeom>
                          <a:noFill/>
                          <a:ln>
                            <a:noFill/>
                          </a:ln>
                        </pic:spPr>
                      </pic:pic>
                    </a:graphicData>
                  </a:graphic>
                </wp:inline>
              </w:drawing>
            </w:r>
            <w:commentRangeEnd w:id="410"/>
            <w:r w:rsidR="005A2A53">
              <w:rPr>
                <w:rStyle w:val="CommentReference"/>
                <w:color w:val="404040"/>
              </w:rPr>
              <w:commentReference w:id="410"/>
            </w:r>
            <w:commentRangeEnd w:id="411"/>
            <w:r w:rsidR="007052B0">
              <w:rPr>
                <w:rStyle w:val="CommentReference"/>
                <w:color w:val="404040"/>
              </w:rPr>
              <w:commentReference w:id="411"/>
            </w:r>
          </w:p>
          <w:p w14:paraId="3FFDC704" w14:textId="77777777" w:rsidR="00E26C84" w:rsidRDefault="00E26C84">
            <w:pPr>
              <w:spacing w:before="120" w:after="120" w:line="256" w:lineRule="auto"/>
              <w:outlineLvl w:val="2"/>
              <w:rPr>
                <w:ins w:id="412" w:author="RoboGarden Team" w:date="2020-01-23T15:39:00Z"/>
                <w:noProof/>
                <w:color w:val="404040"/>
              </w:rPr>
              <w:pPrChange w:id="413" w:author="Fatemeh Yazdanbakhsh Poodeh" w:date="2020-01-23T15:39:00Z">
                <w:pPr>
                  <w:spacing w:before="120" w:after="120" w:line="256" w:lineRule="auto"/>
                  <w:jc w:val="center"/>
                  <w:outlineLvl w:val="2"/>
                </w:pPr>
              </w:pPrChange>
            </w:pPr>
            <w:ins w:id="414" w:author="RoboGarden Team" w:date="2020-01-23T15:39:00Z">
              <w:r>
                <w:rPr>
                  <w:noProof/>
                  <w:color w:val="404040"/>
                </w:rPr>
                <w:t>Citation:</w:t>
              </w:r>
            </w:ins>
          </w:p>
          <w:p w14:paraId="2876C648" w14:textId="187D6CF2" w:rsidR="00E26C84" w:rsidRPr="007F4B89" w:rsidRDefault="00A917D5">
            <w:pPr>
              <w:spacing w:before="120" w:after="120" w:line="256" w:lineRule="auto"/>
              <w:outlineLvl w:val="2"/>
              <w:rPr>
                <w:noProof/>
                <w:color w:val="404040"/>
              </w:rPr>
              <w:pPrChange w:id="415" w:author="Fatemeh Yazdanbakhsh Poodeh" w:date="2020-01-23T15:44:00Z">
                <w:pPr>
                  <w:spacing w:before="120" w:after="120" w:line="256" w:lineRule="auto"/>
                  <w:jc w:val="center"/>
                  <w:outlineLvl w:val="2"/>
                </w:pPr>
              </w:pPrChange>
            </w:pPr>
            <w:ins w:id="416" w:author="RoboGarden Team" w:date="2020-01-23T15:44:00Z">
              <w:r>
                <w:rPr>
                  <w:noProof/>
                  <w:color w:val="404040"/>
                </w:rPr>
                <w:t>Siri</w:t>
              </w:r>
            </w:ins>
            <w:ins w:id="417" w:author="RoboGarden Team" w:date="2020-01-23T15:39:00Z">
              <w:r w:rsidR="00E26C84" w:rsidRPr="00E26C84">
                <w:rPr>
                  <w:noProof/>
                  <w:color w:val="404040"/>
                </w:rPr>
                <w:t xml:space="preserve"> [</w:t>
              </w:r>
            </w:ins>
            <w:ins w:id="418" w:author="RoboGarden Team" w:date="2020-01-23T15:44:00Z">
              <w:r w:rsidRPr="00A917D5">
                <w:rPr>
                  <w:noProof/>
                  <w:color w:val="404040"/>
                </w:rPr>
                <w:t>Digital Image</w:t>
              </w:r>
            </w:ins>
            <w:ins w:id="419" w:author="RoboGarden Team" w:date="2020-01-23T15:39:00Z">
              <w:r w:rsidR="00E26C84" w:rsidRPr="00E26C84">
                <w:rPr>
                  <w:noProof/>
                  <w:color w:val="404040"/>
                </w:rPr>
                <w:t xml:space="preserve">]. Retrieved from </w:t>
              </w:r>
            </w:ins>
            <w:ins w:id="420" w:author="RoboGarden Team" w:date="2020-01-23T15:45:00Z">
              <w:r w:rsidRPr="00A917D5">
                <w:rPr>
                  <w:noProof/>
                  <w:color w:val="404040"/>
                </w:rPr>
                <w:t>https://support.apple.com/</w:t>
              </w:r>
            </w:ins>
          </w:p>
        </w:tc>
      </w:tr>
    </w:tbl>
    <w:p w14:paraId="22962A64" w14:textId="4AE7145A" w:rsidR="00EC5A36" w:rsidRPr="007F4B89" w:rsidDel="00A917D5" w:rsidRDefault="00EC5A36" w:rsidP="00EC5A36">
      <w:pPr>
        <w:spacing w:before="120" w:after="120" w:line="256" w:lineRule="auto"/>
        <w:rPr>
          <w:del w:id="421" w:author="RoboGarden Team" w:date="2020-01-23T15:46:00Z"/>
          <w:rFonts w:ascii="Open Sans" w:eastAsia="Open Sans" w:hAnsi="Open Sans" w:cs="Times New Roman"/>
          <w:color w:val="404040"/>
        </w:rPr>
      </w:pPr>
    </w:p>
    <w:tbl>
      <w:tblPr>
        <w:tblStyle w:val="TableGrid1"/>
        <w:tblW w:w="10455" w:type="dxa"/>
        <w:tblBorders>
          <w:top w:val="single" w:sz="4" w:space="0" w:color="DBDBDB"/>
          <w:left w:val="single" w:sz="4" w:space="0" w:color="DBDBDB"/>
          <w:bottom w:val="single" w:sz="4" w:space="0" w:color="DBDBDB"/>
          <w:right w:val="single" w:sz="4" w:space="0" w:color="DBDBDB"/>
          <w:insideH w:val="none" w:sz="0" w:space="0" w:color="auto"/>
          <w:insideV w:val="none" w:sz="0" w:space="0" w:color="auto"/>
        </w:tblBorders>
        <w:tblLayout w:type="fixed"/>
        <w:tblCellMar>
          <w:left w:w="115" w:type="dxa"/>
          <w:right w:w="115" w:type="dxa"/>
        </w:tblCellMar>
        <w:tblLook w:val="04A0" w:firstRow="1" w:lastRow="0" w:firstColumn="1" w:lastColumn="0" w:noHBand="0" w:noVBand="1"/>
        <w:tblPrChange w:id="422" w:author="RoboGarden Team" w:date="2020-01-23T15:46:00Z">
          <w:tblPr>
            <w:tblStyle w:val="TableGrid1"/>
            <w:tblW w:w="10455" w:type="dxa"/>
            <w:tblBorders>
              <w:top w:val="single" w:sz="4" w:space="0" w:color="DBDBDB"/>
              <w:left w:val="single" w:sz="4" w:space="0" w:color="DBDBDB"/>
              <w:bottom w:val="single" w:sz="4" w:space="0" w:color="DBDBDB"/>
              <w:right w:val="single" w:sz="4" w:space="0" w:color="DBDBDB"/>
              <w:insideH w:val="none" w:sz="0" w:space="0" w:color="auto"/>
              <w:insideV w:val="none" w:sz="0" w:space="0" w:color="auto"/>
            </w:tblBorders>
            <w:tblLayout w:type="fixed"/>
            <w:tblCellMar>
              <w:left w:w="115" w:type="dxa"/>
              <w:right w:w="115" w:type="dxa"/>
            </w:tblCellMar>
            <w:tblLook w:val="04A0" w:firstRow="1" w:lastRow="0" w:firstColumn="1" w:lastColumn="0" w:noHBand="0" w:noVBand="1"/>
          </w:tblPr>
        </w:tblPrChange>
      </w:tblPr>
      <w:tblGrid>
        <w:gridCol w:w="264"/>
        <w:gridCol w:w="630"/>
        <w:gridCol w:w="450"/>
        <w:gridCol w:w="2880"/>
        <w:gridCol w:w="1980"/>
        <w:gridCol w:w="3981"/>
        <w:gridCol w:w="270"/>
        <w:tblGridChange w:id="423">
          <w:tblGrid>
            <w:gridCol w:w="360"/>
            <w:gridCol w:w="360"/>
            <w:gridCol w:w="360"/>
            <w:gridCol w:w="360"/>
            <w:gridCol w:w="360"/>
            <w:gridCol w:w="360"/>
            <w:gridCol w:w="360"/>
          </w:tblGrid>
        </w:tblGridChange>
      </w:tblGrid>
      <w:tr w:rsidR="00EC5A36" w:rsidRPr="007F4B89" w:rsidDel="00A917D5" w14:paraId="6DFD1C66" w14:textId="3202676F" w:rsidTr="00A917D5">
        <w:trPr>
          <w:cantSplit/>
          <w:del w:id="424" w:author="RoboGarden Team" w:date="2020-01-23T15:46:00Z"/>
        </w:trPr>
        <w:tc>
          <w:tcPr>
            <w:tcW w:w="10456" w:type="dxa"/>
            <w:gridSpan w:val="7"/>
            <w:tcBorders>
              <w:top w:val="single" w:sz="4" w:space="0" w:color="DBDBDB" w:themeColor="accent3" w:themeTint="66"/>
              <w:left w:val="single" w:sz="4" w:space="0" w:color="DBDBDB" w:themeColor="accent3" w:themeTint="66"/>
              <w:bottom w:val="nil"/>
              <w:right w:val="single" w:sz="4" w:space="0" w:color="DBDBDB" w:themeColor="accent3" w:themeTint="66"/>
            </w:tcBorders>
            <w:shd w:val="clear" w:color="auto" w:fill="FAFAFA"/>
            <w:tcPrChange w:id="425" w:author="RoboGarden Team" w:date="2020-01-23T15:46:00Z">
              <w:tcPr>
                <w:tcW w:w="10456" w:type="dxa"/>
                <w:gridSpan w:val="7"/>
                <w:tcBorders>
                  <w:top w:val="single" w:sz="4" w:space="0" w:color="DBDBDB"/>
                  <w:left w:val="single" w:sz="4" w:space="0" w:color="DBDBDB"/>
                  <w:bottom w:val="nil"/>
                  <w:right w:val="single" w:sz="4" w:space="0" w:color="DBDBDB"/>
                </w:tcBorders>
                <w:shd w:val="clear" w:color="auto" w:fill="FAFAFA"/>
              </w:tcPr>
            </w:tcPrChange>
          </w:tcPr>
          <w:p w14:paraId="3C5AF4A9" w14:textId="77777777" w:rsidR="00D869C2" w:rsidRDefault="00D869C2" w:rsidP="00D869C2">
            <w:pPr>
              <w:spacing w:before="120" w:after="120" w:line="256" w:lineRule="auto"/>
              <w:outlineLvl w:val="2"/>
              <w:rPr>
                <w:rFonts w:ascii="Open Sans Semibold" w:hAnsi="Open Sans Semibold" w:cs="Open Sans Semibold"/>
                <w:color w:val="11143F"/>
              </w:rPr>
            </w:pPr>
            <w:r>
              <w:rPr>
                <w:rFonts w:ascii="Open Sans Semibold" w:hAnsi="Open Sans Semibold" w:cs="Open Sans Semibold"/>
                <w:color w:val="11143F"/>
              </w:rPr>
              <w:t>Knowledge Check</w:t>
            </w:r>
          </w:p>
          <w:p w14:paraId="4A38EC58" w14:textId="77777777" w:rsidR="00D869C2" w:rsidRDefault="00D869C2" w:rsidP="00EC5A36">
            <w:pPr>
              <w:spacing w:before="120" w:after="120" w:line="256" w:lineRule="auto"/>
              <w:outlineLvl w:val="2"/>
              <w:rPr>
                <w:rFonts w:ascii="Open Sans Semibold" w:hAnsi="Open Sans Semibold" w:cs="Open Sans Semibold"/>
                <w:color w:val="11143F"/>
              </w:rPr>
            </w:pPr>
          </w:p>
          <w:p w14:paraId="75E504FC" w14:textId="15005E93" w:rsidR="00EC5A36" w:rsidRPr="007F4B89" w:rsidDel="00A917D5" w:rsidRDefault="00EC5A36" w:rsidP="00EC5A36">
            <w:pPr>
              <w:spacing w:before="120" w:after="120" w:line="256" w:lineRule="auto"/>
              <w:outlineLvl w:val="2"/>
              <w:rPr>
                <w:del w:id="426" w:author="RoboGarden Team" w:date="2020-01-23T15:46:00Z"/>
                <w:rFonts w:ascii="Open Sans Semibold" w:hAnsi="Open Sans Semibold" w:cs="Open Sans Semibold"/>
                <w:color w:val="11143F"/>
              </w:rPr>
            </w:pPr>
            <w:commentRangeStart w:id="427"/>
            <w:del w:id="428" w:author="RoboGarden Team" w:date="2020-01-23T15:46:00Z">
              <w:r w:rsidRPr="007F4B89" w:rsidDel="00A917D5">
                <w:rPr>
                  <w:rFonts w:ascii="Open Sans Semibold" w:hAnsi="Open Sans Semibold" w:cs="Open Sans Semibold"/>
                  <w:color w:val="11143F"/>
                </w:rPr>
                <w:delText xml:space="preserve">Siri is based on what type of recognition in your opinion? </w:delText>
              </w:r>
              <w:commentRangeEnd w:id="427"/>
              <w:r w:rsidR="005A2A53" w:rsidDel="00A917D5">
                <w:rPr>
                  <w:rStyle w:val="CommentReference"/>
                  <w:color w:val="404040"/>
                </w:rPr>
                <w:commentReference w:id="427"/>
              </w:r>
            </w:del>
          </w:p>
        </w:tc>
      </w:tr>
      <w:tr w:rsidR="00EC5A36" w:rsidRPr="007F4B89" w:rsidDel="00A917D5" w14:paraId="3873BEAC" w14:textId="08671244" w:rsidTr="00A917D5">
        <w:trPr>
          <w:cantSplit/>
          <w:del w:id="429" w:author="RoboGarden Team" w:date="2020-01-23T15:46:00Z"/>
        </w:trPr>
        <w:tc>
          <w:tcPr>
            <w:tcW w:w="265" w:type="dxa"/>
            <w:tcBorders>
              <w:top w:val="nil"/>
              <w:left w:val="single" w:sz="4" w:space="0" w:color="DBDBDB" w:themeColor="accent3" w:themeTint="66"/>
              <w:bottom w:val="nil"/>
              <w:right w:val="nil"/>
            </w:tcBorders>
            <w:shd w:val="clear" w:color="auto" w:fill="FAFAFA"/>
            <w:tcPrChange w:id="430" w:author="RoboGarden Team" w:date="2020-01-23T15:46:00Z">
              <w:tcPr>
                <w:tcW w:w="265" w:type="dxa"/>
                <w:tcBorders>
                  <w:top w:val="nil"/>
                  <w:left w:val="single" w:sz="4" w:space="0" w:color="DBDBDB"/>
                  <w:bottom w:val="nil"/>
                  <w:right w:val="nil"/>
                </w:tcBorders>
                <w:shd w:val="clear" w:color="auto" w:fill="FAFAFA"/>
              </w:tcPr>
            </w:tcPrChange>
          </w:tcPr>
          <w:p w14:paraId="223761C7" w14:textId="2146DA0E" w:rsidR="00EC5A36" w:rsidRPr="007F4B89" w:rsidDel="00A917D5" w:rsidRDefault="00EC5A36" w:rsidP="00EC5A36">
            <w:pPr>
              <w:spacing w:before="120" w:after="120" w:line="256" w:lineRule="auto"/>
              <w:rPr>
                <w:del w:id="431" w:author="RoboGarden Team" w:date="2020-01-23T15:46:00Z"/>
                <w:color w:val="404040"/>
              </w:rPr>
            </w:pPr>
          </w:p>
        </w:tc>
        <w:tc>
          <w:tcPr>
            <w:tcW w:w="630" w:type="dxa"/>
            <w:tcBorders>
              <w:top w:val="nil"/>
              <w:left w:val="nil"/>
              <w:bottom w:val="nil"/>
              <w:right w:val="nil"/>
            </w:tcBorders>
            <w:shd w:val="clear" w:color="auto" w:fill="FFFFFF" w:themeFill="background1"/>
            <w:vAlign w:val="center"/>
            <w:tcPrChange w:id="432" w:author="RoboGarden Team" w:date="2020-01-23T15:46:00Z">
              <w:tcPr>
                <w:tcW w:w="630" w:type="dxa"/>
                <w:tcBorders>
                  <w:top w:val="nil"/>
                  <w:left w:val="nil"/>
                  <w:bottom w:val="nil"/>
                  <w:right w:val="nil"/>
                </w:tcBorders>
                <w:shd w:val="clear" w:color="auto" w:fill="FFFFFF"/>
              </w:tcPr>
            </w:tcPrChange>
          </w:tcPr>
          <w:p w14:paraId="41AED859" w14:textId="3627FE90" w:rsidR="00EC5A36" w:rsidRPr="007F4B89" w:rsidDel="00A917D5" w:rsidRDefault="00EC5A36" w:rsidP="00EC5A36">
            <w:pPr>
              <w:spacing w:before="120" w:after="120" w:line="256" w:lineRule="auto"/>
              <w:rPr>
                <w:del w:id="433" w:author="RoboGarden Team" w:date="2020-01-23T15:46:00Z"/>
                <w:color w:val="404040"/>
              </w:rPr>
            </w:pPr>
            <w:del w:id="434" w:author="RoboGarden Team" w:date="2020-01-23T15:46:00Z">
              <w:r w:rsidRPr="007F4B89" w:rsidDel="00A917D5">
                <w:rPr>
                  <w:noProof/>
                  <w:color w:val="404040"/>
                  <w:rPrChange w:id="435" w:author="Unknown">
                    <w:rPr>
                      <w:noProof/>
                    </w:rPr>
                  </w:rPrChange>
                </w:rPr>
                <mc:AlternateContent>
                  <mc:Choice Requires="wps">
                    <w:drawing>
                      <wp:inline distT="0" distB="0" distL="0" distR="0" wp14:anchorId="18C30E49" wp14:editId="0E07BD38">
                        <wp:extent cx="207010" cy="207010"/>
                        <wp:effectExtent l="19050" t="19050" r="21590" b="21590"/>
                        <wp:docPr id="12" name="Oval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010" cy="207010"/>
                                </a:xfrm>
                                <a:prstGeom prst="ellipse">
                                  <a:avLst/>
                                </a:prstGeom>
                                <a:noFill/>
                                <a:ln w="28575">
                                  <a:solidFill>
                                    <a:srgbClr val="DBDBDB">
                                      <a:lumMod val="90000"/>
                                      <a:lumOff val="0"/>
                                    </a:srgb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inline>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w16se="http://schemas.microsoft.com/office/word/2015/wordml/symex" xmlns:cx1="http://schemas.microsoft.com/office/drawing/2015/9/8/chartex" xmlns:cx="http://schemas.microsoft.com/office/drawing/2014/chartex">
                    <w:pict>
                      <v:oval w14:anchorId="431ADB02" id="Oval 21" o:spid="_x0000_s1026" style="width:16.3pt;height:16.3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" filled="f" strokecolor="#c5c5c5" strokeweight="2.25pt">
                        <v:stroke joinstyle="miter"/>
                        <w10:anchorlock/>
                      </v:oval>
                    </w:pict>
                  </mc:Fallback>
                </mc:AlternateContent>
              </w:r>
            </w:del>
          </w:p>
        </w:tc>
        <w:tc>
          <w:tcPr>
            <w:tcW w:w="450" w:type="dxa"/>
            <w:tcBorders>
              <w:top w:val="nil"/>
              <w:left w:val="nil"/>
              <w:bottom w:val="nil"/>
              <w:right w:val="nil"/>
            </w:tcBorders>
            <w:shd w:val="clear" w:color="auto" w:fill="FFFFFF" w:themeFill="background1"/>
            <w:vAlign w:val="center"/>
            <w:tcPrChange w:id="436" w:author="RoboGarden Team" w:date="2020-01-23T15:46:00Z">
              <w:tcPr>
                <w:tcW w:w="450" w:type="dxa"/>
                <w:tcBorders>
                  <w:top w:val="nil"/>
                  <w:left w:val="nil"/>
                  <w:bottom w:val="nil"/>
                  <w:right w:val="nil"/>
                </w:tcBorders>
                <w:shd w:val="clear" w:color="auto" w:fill="FFFFFF"/>
              </w:tcPr>
            </w:tcPrChange>
          </w:tcPr>
          <w:p w14:paraId="6BAEABFD" w14:textId="375DABFC" w:rsidR="00EC5A36" w:rsidRPr="007F4B89" w:rsidDel="00A917D5" w:rsidRDefault="00EC5A36" w:rsidP="00EC5A36">
            <w:pPr>
              <w:spacing w:before="120" w:after="120" w:line="256" w:lineRule="auto"/>
              <w:rPr>
                <w:del w:id="437" w:author="RoboGarden Team" w:date="2020-01-23T15:46:00Z"/>
                <w:rFonts w:ascii="Open Sans Semibold" w:hAnsi="Open Sans Semibold" w:cs="Open Sans Semibold"/>
                <w:color w:val="404040"/>
              </w:rPr>
            </w:pPr>
            <w:del w:id="438" w:author="RoboGarden Team" w:date="2020-01-23T15:46:00Z">
              <w:r w:rsidRPr="007F4B89" w:rsidDel="00A917D5">
                <w:rPr>
                  <w:rFonts w:ascii="Open Sans Semibold" w:hAnsi="Open Sans Semibold" w:cs="Open Sans Semibold"/>
                  <w:color w:val="404040"/>
                </w:rPr>
                <w:delText>a.</w:delText>
              </w:r>
            </w:del>
          </w:p>
        </w:tc>
        <w:tc>
          <w:tcPr>
            <w:tcW w:w="8841" w:type="dxa"/>
            <w:gridSpan w:val="3"/>
            <w:tcBorders>
              <w:top w:val="nil"/>
              <w:left w:val="nil"/>
              <w:bottom w:val="nil"/>
              <w:right w:val="nil"/>
            </w:tcBorders>
            <w:shd w:val="clear" w:color="auto" w:fill="FFFFFF" w:themeFill="background1"/>
            <w:vAlign w:val="center"/>
            <w:tcPrChange w:id="439" w:author="RoboGarden Team" w:date="2020-01-23T15:46:00Z">
              <w:tcPr>
                <w:tcW w:w="8841" w:type="dxa"/>
                <w:gridSpan w:val="3"/>
                <w:tcBorders>
                  <w:top w:val="nil"/>
                  <w:left w:val="nil"/>
                  <w:bottom w:val="nil"/>
                  <w:right w:val="nil"/>
                </w:tcBorders>
                <w:shd w:val="clear" w:color="auto" w:fill="FFFFFF"/>
              </w:tcPr>
            </w:tcPrChange>
          </w:tcPr>
          <w:p w14:paraId="27090B10" w14:textId="1F9BBBF0" w:rsidR="00EC5A36" w:rsidRPr="007F4B89" w:rsidDel="00A917D5" w:rsidRDefault="00EC5A36" w:rsidP="00EC5A36">
            <w:pPr>
              <w:spacing w:before="120" w:after="120" w:line="256" w:lineRule="auto"/>
              <w:rPr>
                <w:del w:id="440" w:author="RoboGarden Team" w:date="2020-01-23T15:46:00Z"/>
                <w:color w:val="404040"/>
              </w:rPr>
            </w:pPr>
            <w:del w:id="441" w:author="RoboGarden Team" w:date="2020-01-23T15:46:00Z">
              <w:r w:rsidRPr="007F4B89" w:rsidDel="00A917D5">
                <w:rPr>
                  <w:color w:val="404040"/>
                </w:rPr>
                <w:delText>Text Recognition.</w:delText>
              </w:r>
            </w:del>
          </w:p>
        </w:tc>
        <w:tc>
          <w:tcPr>
            <w:tcW w:w="270" w:type="dxa"/>
            <w:tcBorders>
              <w:top w:val="nil"/>
              <w:left w:val="nil"/>
              <w:bottom w:val="nil"/>
              <w:right w:val="single" w:sz="4" w:space="0" w:color="DBDBDB" w:themeColor="accent3" w:themeTint="66"/>
            </w:tcBorders>
            <w:shd w:val="clear" w:color="auto" w:fill="FAFAFA"/>
            <w:tcPrChange w:id="442" w:author="RoboGarden Team" w:date="2020-01-23T15:46:00Z">
              <w:tcPr>
                <w:tcW w:w="270" w:type="dxa"/>
                <w:tcBorders>
                  <w:top w:val="nil"/>
                  <w:left w:val="nil"/>
                  <w:bottom w:val="nil"/>
                  <w:right w:val="single" w:sz="4" w:space="0" w:color="DBDBDB"/>
                </w:tcBorders>
                <w:shd w:val="clear" w:color="auto" w:fill="FAFAFA"/>
              </w:tcPr>
            </w:tcPrChange>
          </w:tcPr>
          <w:p w14:paraId="20FA2BEC" w14:textId="3485B46A" w:rsidR="00EC5A36" w:rsidRPr="007F4B89" w:rsidDel="00A917D5" w:rsidRDefault="00EC5A36" w:rsidP="00EC5A36">
            <w:pPr>
              <w:spacing w:before="120" w:after="120" w:line="256" w:lineRule="auto"/>
              <w:rPr>
                <w:del w:id="443" w:author="RoboGarden Team" w:date="2020-01-23T15:46:00Z"/>
                <w:color w:val="404040"/>
              </w:rPr>
            </w:pPr>
          </w:p>
        </w:tc>
      </w:tr>
      <w:tr w:rsidR="00EC5A36" w:rsidRPr="007F4B89" w:rsidDel="00A917D5" w14:paraId="06A289DE" w14:textId="2391DFA1" w:rsidTr="0F9C7661">
        <w:trPr>
          <w:cantSplit/>
          <w:trHeight w:val="20"/>
          <w:del w:id="444" w:author="RoboGarden Team" w:date="2020-01-23T15:46:00Z"/>
        </w:trPr>
        <w:tc>
          <w:tcPr>
            <w:tcW w:w="265" w:type="dxa"/>
            <w:tcBorders>
              <w:top w:val="nil"/>
              <w:left w:val="single" w:sz="4" w:space="0" w:color="DBDBDB" w:themeColor="accent3" w:themeTint="66"/>
              <w:bottom w:val="nil"/>
              <w:right w:val="nil"/>
            </w:tcBorders>
            <w:shd w:val="clear" w:color="auto" w:fill="FAFAFA"/>
            <w:tcPrChange w:id="445" w:author="Alexis Handford" w:date="2020-01-22T08:14:00Z">
              <w:tcPr>
                <w:tcW w:w="265" w:type="dxa"/>
                <w:tcBorders>
                  <w:top w:val="nil"/>
                  <w:left w:val="single" w:sz="4" w:space="0" w:color="DBDBDB"/>
                  <w:bottom w:val="nil"/>
                  <w:right w:val="nil"/>
                </w:tcBorders>
                <w:shd w:val="clear" w:color="auto" w:fill="FAFAFA"/>
              </w:tcPr>
            </w:tcPrChange>
          </w:tcPr>
          <w:p w14:paraId="4B66A054" w14:textId="75346050" w:rsidR="00EC5A36" w:rsidRPr="007F4B89" w:rsidDel="00A917D5" w:rsidRDefault="00EC5A36" w:rsidP="00EC5A36">
            <w:pPr>
              <w:rPr>
                <w:del w:id="446" w:author="RoboGarden Team" w:date="2020-01-23T15:46:00Z"/>
                <w:color w:val="404040"/>
                <w:sz w:val="16"/>
                <w:szCs w:val="16"/>
              </w:rPr>
            </w:pPr>
          </w:p>
        </w:tc>
        <w:tc>
          <w:tcPr>
            <w:tcW w:w="630" w:type="dxa"/>
            <w:tcBorders>
              <w:top w:val="nil"/>
              <w:left w:val="nil"/>
              <w:bottom w:val="nil"/>
              <w:right w:val="nil"/>
            </w:tcBorders>
            <w:shd w:val="clear" w:color="auto" w:fill="FAFAFA"/>
            <w:vAlign w:val="center"/>
            <w:tcPrChange w:id="447" w:author="Alexis Handford" w:date="2020-01-22T08:14:00Z">
              <w:tcPr>
                <w:tcW w:w="630" w:type="dxa"/>
                <w:tcBorders>
                  <w:top w:val="nil"/>
                  <w:left w:val="nil"/>
                  <w:bottom w:val="nil"/>
                  <w:right w:val="nil"/>
                </w:tcBorders>
                <w:shd w:val="clear" w:color="auto" w:fill="FAFAFA"/>
              </w:tcPr>
            </w:tcPrChange>
          </w:tcPr>
          <w:p w14:paraId="3B219A2C" w14:textId="755FE44E" w:rsidR="00EC5A36" w:rsidRPr="007F4B89" w:rsidDel="00A917D5" w:rsidRDefault="00EC5A36" w:rsidP="00EC5A36">
            <w:pPr>
              <w:rPr>
                <w:del w:id="448" w:author="RoboGarden Team" w:date="2020-01-23T15:46:00Z"/>
                <w:color w:val="404040"/>
                <w:sz w:val="16"/>
                <w:szCs w:val="16"/>
              </w:rPr>
            </w:pPr>
          </w:p>
        </w:tc>
        <w:tc>
          <w:tcPr>
            <w:tcW w:w="3330" w:type="dxa"/>
            <w:gridSpan w:val="2"/>
            <w:tcBorders>
              <w:top w:val="nil"/>
              <w:left w:val="nil"/>
              <w:bottom w:val="nil"/>
              <w:right w:val="nil"/>
            </w:tcBorders>
            <w:shd w:val="clear" w:color="auto" w:fill="FAFAFA"/>
            <w:vAlign w:val="center"/>
            <w:tcPrChange w:id="449" w:author="Alexis Handford" w:date="2020-01-22T08:14:00Z">
              <w:tcPr>
                <w:tcW w:w="3330" w:type="dxa"/>
                <w:gridSpan w:val="2"/>
                <w:tcBorders>
                  <w:top w:val="nil"/>
                  <w:left w:val="nil"/>
                  <w:bottom w:val="nil"/>
                  <w:right w:val="nil"/>
                </w:tcBorders>
                <w:shd w:val="clear" w:color="auto" w:fill="FAFAFA"/>
              </w:tcPr>
            </w:tcPrChange>
          </w:tcPr>
          <w:p w14:paraId="132453CB" w14:textId="7AC67F4A" w:rsidR="00EC5A36" w:rsidRPr="007F4B89" w:rsidDel="00A917D5" w:rsidRDefault="00EC5A36" w:rsidP="00EC5A36">
            <w:pPr>
              <w:rPr>
                <w:del w:id="450" w:author="RoboGarden Team" w:date="2020-01-23T15:46:00Z"/>
                <w:color w:val="404040"/>
                <w:sz w:val="16"/>
                <w:szCs w:val="16"/>
              </w:rPr>
            </w:pPr>
          </w:p>
        </w:tc>
        <w:tc>
          <w:tcPr>
            <w:tcW w:w="1980" w:type="dxa"/>
            <w:tcBorders>
              <w:top w:val="nil"/>
              <w:left w:val="nil"/>
              <w:bottom w:val="nil"/>
              <w:right w:val="nil"/>
            </w:tcBorders>
            <w:shd w:val="clear" w:color="auto" w:fill="FAFAFA"/>
            <w:vAlign w:val="center"/>
            <w:tcPrChange w:id="451" w:author="Alexis Handford" w:date="2020-01-22T08:14:00Z">
              <w:tcPr>
                <w:tcW w:w="1980" w:type="dxa"/>
                <w:tcBorders>
                  <w:top w:val="nil"/>
                  <w:left w:val="nil"/>
                  <w:bottom w:val="nil"/>
                  <w:right w:val="nil"/>
                </w:tcBorders>
                <w:shd w:val="clear" w:color="auto" w:fill="FAFAFA"/>
              </w:tcPr>
            </w:tcPrChange>
          </w:tcPr>
          <w:p w14:paraId="73AF42FF" w14:textId="2C0E3CEF" w:rsidR="00EC5A36" w:rsidRPr="007F4B89" w:rsidDel="00A917D5" w:rsidRDefault="00EC5A36" w:rsidP="00EC5A36">
            <w:pPr>
              <w:rPr>
                <w:del w:id="452" w:author="RoboGarden Team" w:date="2020-01-23T15:46:00Z"/>
                <w:color w:val="404040"/>
                <w:sz w:val="16"/>
                <w:szCs w:val="16"/>
              </w:rPr>
            </w:pPr>
          </w:p>
        </w:tc>
        <w:tc>
          <w:tcPr>
            <w:tcW w:w="3978" w:type="dxa"/>
            <w:tcBorders>
              <w:top w:val="nil"/>
              <w:left w:val="nil"/>
              <w:bottom w:val="nil"/>
              <w:right w:val="nil"/>
            </w:tcBorders>
            <w:shd w:val="clear" w:color="auto" w:fill="FAFAFA"/>
            <w:vAlign w:val="center"/>
            <w:tcPrChange w:id="453" w:author="Alexis Handford" w:date="2020-01-22T08:14:00Z">
              <w:tcPr>
                <w:tcW w:w="3978" w:type="dxa"/>
                <w:tcBorders>
                  <w:top w:val="nil"/>
                  <w:left w:val="nil"/>
                  <w:bottom w:val="nil"/>
                  <w:right w:val="nil"/>
                </w:tcBorders>
                <w:shd w:val="clear" w:color="auto" w:fill="FAFAFA"/>
              </w:tcPr>
            </w:tcPrChange>
          </w:tcPr>
          <w:p w14:paraId="25AA2FF1" w14:textId="39446AD3" w:rsidR="00EC5A36" w:rsidRPr="007F4B89" w:rsidDel="00A917D5" w:rsidRDefault="00EC5A36" w:rsidP="00EC5A36">
            <w:pPr>
              <w:rPr>
                <w:del w:id="454" w:author="RoboGarden Team" w:date="2020-01-23T15:46:00Z"/>
                <w:noProof/>
                <w:color w:val="404040"/>
                <w:sz w:val="16"/>
                <w:szCs w:val="16"/>
              </w:rPr>
            </w:pPr>
          </w:p>
        </w:tc>
        <w:tc>
          <w:tcPr>
            <w:tcW w:w="270" w:type="dxa"/>
            <w:tcBorders>
              <w:top w:val="nil"/>
              <w:left w:val="nil"/>
              <w:bottom w:val="nil"/>
              <w:right w:val="single" w:sz="4" w:space="0" w:color="DBDBDB" w:themeColor="accent3" w:themeTint="66"/>
            </w:tcBorders>
            <w:shd w:val="clear" w:color="auto" w:fill="FAFAFA"/>
            <w:tcPrChange w:id="455" w:author="Alexis Handford" w:date="2020-01-22T08:14:00Z">
              <w:tcPr>
                <w:tcW w:w="270" w:type="dxa"/>
                <w:tcBorders>
                  <w:top w:val="nil"/>
                  <w:left w:val="nil"/>
                  <w:bottom w:val="nil"/>
                  <w:right w:val="single" w:sz="4" w:space="0" w:color="DBDBDB"/>
                </w:tcBorders>
                <w:shd w:val="clear" w:color="auto" w:fill="FAFAFA"/>
              </w:tcPr>
            </w:tcPrChange>
          </w:tcPr>
          <w:p w14:paraId="0CFDFB68" w14:textId="10C2FDDE" w:rsidR="00EC5A36" w:rsidRPr="007F4B89" w:rsidDel="00A917D5" w:rsidRDefault="00EC5A36" w:rsidP="00EC5A36">
            <w:pPr>
              <w:rPr>
                <w:del w:id="456" w:author="RoboGarden Team" w:date="2020-01-23T15:46:00Z"/>
                <w:color w:val="404040"/>
                <w:sz w:val="16"/>
                <w:szCs w:val="16"/>
              </w:rPr>
            </w:pPr>
          </w:p>
        </w:tc>
      </w:tr>
      <w:tr w:rsidR="00EC5A36" w:rsidRPr="007F4B89" w:rsidDel="00A917D5" w14:paraId="61BCCAFD" w14:textId="03FD0149" w:rsidTr="00A917D5">
        <w:trPr>
          <w:cantSplit/>
          <w:del w:id="457" w:author="RoboGarden Team" w:date="2020-01-23T15:46:00Z"/>
        </w:trPr>
        <w:tc>
          <w:tcPr>
            <w:tcW w:w="265" w:type="dxa"/>
            <w:tcBorders>
              <w:top w:val="nil"/>
              <w:left w:val="single" w:sz="4" w:space="0" w:color="DBDBDB" w:themeColor="accent3" w:themeTint="66"/>
              <w:bottom w:val="nil"/>
              <w:right w:val="nil"/>
            </w:tcBorders>
            <w:shd w:val="clear" w:color="auto" w:fill="FAFAFA"/>
            <w:tcPrChange w:id="458" w:author="RoboGarden Team" w:date="2020-01-23T15:46:00Z">
              <w:tcPr>
                <w:tcW w:w="265" w:type="dxa"/>
                <w:tcBorders>
                  <w:top w:val="nil"/>
                  <w:left w:val="single" w:sz="4" w:space="0" w:color="DBDBDB"/>
                  <w:bottom w:val="nil"/>
                  <w:right w:val="nil"/>
                </w:tcBorders>
                <w:shd w:val="clear" w:color="auto" w:fill="FAFAFA"/>
              </w:tcPr>
            </w:tcPrChange>
          </w:tcPr>
          <w:p w14:paraId="248FCF42" w14:textId="2E3CDCE3" w:rsidR="00EC5A36" w:rsidRPr="007F4B89" w:rsidDel="00A917D5" w:rsidRDefault="00EC5A36" w:rsidP="00EC5A36">
            <w:pPr>
              <w:spacing w:before="120" w:after="120" w:line="256" w:lineRule="auto"/>
              <w:rPr>
                <w:del w:id="459" w:author="RoboGarden Team" w:date="2020-01-23T15:46:00Z"/>
                <w:color w:val="404040"/>
              </w:rPr>
            </w:pPr>
          </w:p>
        </w:tc>
        <w:tc>
          <w:tcPr>
            <w:tcW w:w="630" w:type="dxa"/>
            <w:tcBorders>
              <w:top w:val="nil"/>
              <w:left w:val="nil"/>
              <w:bottom w:val="nil"/>
              <w:right w:val="nil"/>
            </w:tcBorders>
            <w:shd w:val="clear" w:color="auto" w:fill="FFFFFF" w:themeFill="background1"/>
            <w:vAlign w:val="center"/>
            <w:tcPrChange w:id="460" w:author="RoboGarden Team" w:date="2020-01-23T15:46:00Z">
              <w:tcPr>
                <w:tcW w:w="630" w:type="dxa"/>
                <w:tcBorders>
                  <w:top w:val="nil"/>
                  <w:left w:val="nil"/>
                  <w:bottom w:val="nil"/>
                  <w:right w:val="nil"/>
                </w:tcBorders>
                <w:shd w:val="clear" w:color="auto" w:fill="FFFFFF"/>
              </w:tcPr>
            </w:tcPrChange>
          </w:tcPr>
          <w:p w14:paraId="3C0EE700" w14:textId="6FF2A92F" w:rsidR="00EC5A36" w:rsidRPr="007F4B89" w:rsidDel="00A917D5" w:rsidRDefault="00EC5A36" w:rsidP="00EC5A36">
            <w:pPr>
              <w:spacing w:before="120" w:after="120" w:line="256" w:lineRule="auto"/>
              <w:rPr>
                <w:del w:id="461" w:author="RoboGarden Team" w:date="2020-01-23T15:46:00Z"/>
                <w:noProof/>
                <w:color w:val="404040"/>
              </w:rPr>
            </w:pPr>
            <w:del w:id="462" w:author="RoboGarden Team" w:date="2020-01-23T15:46:00Z">
              <w:r w:rsidRPr="007F4B89" w:rsidDel="00A917D5">
                <w:rPr>
                  <w:noProof/>
                  <w:color w:val="404040"/>
                  <w:rPrChange w:id="463" w:author="Unknown">
                    <w:rPr>
                      <w:noProof/>
                    </w:rPr>
                  </w:rPrChange>
                </w:rPr>
                <mc:AlternateContent>
                  <mc:Choice Requires="wps">
                    <w:drawing>
                      <wp:inline distT="0" distB="0" distL="0" distR="0" wp14:anchorId="59F2D7BF" wp14:editId="544BA263">
                        <wp:extent cx="207010" cy="207010"/>
                        <wp:effectExtent l="19050" t="19050" r="21590" b="21590"/>
                        <wp:docPr id="11" name="Oval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010" cy="207010"/>
                                </a:xfrm>
                                <a:prstGeom prst="ellipse">
                                  <a:avLst/>
                                </a:prstGeom>
                                <a:noFill/>
                                <a:ln w="28575">
                                  <a:solidFill>
                                    <a:srgbClr val="DBDBDB">
                                      <a:lumMod val="90000"/>
                                      <a:lumOff val="0"/>
                                    </a:srgb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inline>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w16se="http://schemas.microsoft.com/office/word/2015/wordml/symex" xmlns:cx1="http://schemas.microsoft.com/office/drawing/2015/9/8/chartex" xmlns:cx="http://schemas.microsoft.com/office/drawing/2014/chartex">
                    <w:pict>
                      <v:oval w14:anchorId="69B7A51A" id="Oval 22" o:spid="_x0000_s1026" style="width:16.3pt;height:16.3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" filled="f" strokecolor="#c5c5c5" strokeweight="2.25pt">
                        <v:stroke joinstyle="miter"/>
                        <w10:anchorlock/>
                      </v:oval>
                    </w:pict>
                  </mc:Fallback>
                </mc:AlternateContent>
              </w:r>
            </w:del>
          </w:p>
        </w:tc>
        <w:tc>
          <w:tcPr>
            <w:tcW w:w="450" w:type="dxa"/>
            <w:tcBorders>
              <w:top w:val="nil"/>
              <w:left w:val="nil"/>
              <w:bottom w:val="nil"/>
              <w:right w:val="nil"/>
            </w:tcBorders>
            <w:shd w:val="clear" w:color="auto" w:fill="FFFFFF" w:themeFill="background1"/>
            <w:vAlign w:val="center"/>
            <w:tcPrChange w:id="464" w:author="RoboGarden Team" w:date="2020-01-23T15:46:00Z">
              <w:tcPr>
                <w:tcW w:w="450" w:type="dxa"/>
                <w:tcBorders>
                  <w:top w:val="nil"/>
                  <w:left w:val="nil"/>
                  <w:bottom w:val="nil"/>
                  <w:right w:val="nil"/>
                </w:tcBorders>
                <w:shd w:val="clear" w:color="auto" w:fill="FFFFFF"/>
              </w:tcPr>
            </w:tcPrChange>
          </w:tcPr>
          <w:p w14:paraId="22C0C48B" w14:textId="4B515D2B" w:rsidR="00EC5A36" w:rsidRPr="007F4B89" w:rsidDel="00A917D5" w:rsidRDefault="00EC5A36" w:rsidP="00EC5A36">
            <w:pPr>
              <w:spacing w:before="120" w:after="120" w:line="256" w:lineRule="auto"/>
              <w:rPr>
                <w:del w:id="465" w:author="RoboGarden Team" w:date="2020-01-23T15:46:00Z"/>
                <w:rFonts w:ascii="Open Sans Semibold" w:hAnsi="Open Sans Semibold" w:cs="Open Sans Semibold"/>
                <w:color w:val="404040"/>
              </w:rPr>
            </w:pPr>
            <w:del w:id="466" w:author="RoboGarden Team" w:date="2020-01-23T15:46:00Z">
              <w:r w:rsidRPr="007F4B89" w:rsidDel="00A917D5">
                <w:rPr>
                  <w:rFonts w:ascii="Open Sans Semibold" w:hAnsi="Open Sans Semibold" w:cs="Open Sans Semibold"/>
                  <w:color w:val="404040"/>
                </w:rPr>
                <w:delText>b.</w:delText>
              </w:r>
            </w:del>
          </w:p>
        </w:tc>
        <w:tc>
          <w:tcPr>
            <w:tcW w:w="8841" w:type="dxa"/>
            <w:gridSpan w:val="3"/>
            <w:tcBorders>
              <w:top w:val="nil"/>
              <w:left w:val="nil"/>
              <w:bottom w:val="nil"/>
              <w:right w:val="nil"/>
            </w:tcBorders>
            <w:shd w:val="clear" w:color="auto" w:fill="FFFFFF" w:themeFill="background1"/>
            <w:vAlign w:val="center"/>
            <w:tcPrChange w:id="467" w:author="RoboGarden Team" w:date="2020-01-23T15:46:00Z">
              <w:tcPr>
                <w:tcW w:w="8841" w:type="dxa"/>
                <w:gridSpan w:val="3"/>
                <w:tcBorders>
                  <w:top w:val="nil"/>
                  <w:left w:val="nil"/>
                  <w:bottom w:val="nil"/>
                  <w:right w:val="nil"/>
                </w:tcBorders>
                <w:shd w:val="clear" w:color="auto" w:fill="FFFFFF"/>
              </w:tcPr>
            </w:tcPrChange>
          </w:tcPr>
          <w:p w14:paraId="5840BE4B" w14:textId="0B702672" w:rsidR="00EC5A36" w:rsidRPr="007F4B89" w:rsidDel="00A917D5" w:rsidRDefault="00EC5A36" w:rsidP="00EC5A36">
            <w:pPr>
              <w:spacing w:before="120" w:after="120" w:line="256" w:lineRule="auto"/>
              <w:rPr>
                <w:del w:id="468" w:author="RoboGarden Team" w:date="2020-01-23T15:46:00Z"/>
                <w:color w:val="404040"/>
              </w:rPr>
            </w:pPr>
            <w:del w:id="469" w:author="RoboGarden Team" w:date="2020-01-23T15:46:00Z">
              <w:r w:rsidRPr="007F4B89" w:rsidDel="00A917D5">
                <w:rPr>
                  <w:color w:val="404040"/>
                </w:rPr>
                <w:delText>Face Recognition.</w:delText>
              </w:r>
            </w:del>
          </w:p>
        </w:tc>
        <w:tc>
          <w:tcPr>
            <w:tcW w:w="270" w:type="dxa"/>
            <w:tcBorders>
              <w:top w:val="nil"/>
              <w:left w:val="nil"/>
              <w:bottom w:val="nil"/>
              <w:right w:val="single" w:sz="4" w:space="0" w:color="DBDBDB" w:themeColor="accent3" w:themeTint="66"/>
            </w:tcBorders>
            <w:shd w:val="clear" w:color="auto" w:fill="FAFAFA"/>
            <w:tcPrChange w:id="470" w:author="RoboGarden Team" w:date="2020-01-23T15:46:00Z">
              <w:tcPr>
                <w:tcW w:w="270" w:type="dxa"/>
                <w:tcBorders>
                  <w:top w:val="nil"/>
                  <w:left w:val="nil"/>
                  <w:bottom w:val="nil"/>
                  <w:right w:val="single" w:sz="4" w:space="0" w:color="DBDBDB"/>
                </w:tcBorders>
                <w:shd w:val="clear" w:color="auto" w:fill="FAFAFA"/>
              </w:tcPr>
            </w:tcPrChange>
          </w:tcPr>
          <w:p w14:paraId="46D12D1F" w14:textId="687FA580" w:rsidR="00EC5A36" w:rsidRPr="007F4B89" w:rsidDel="00A917D5" w:rsidRDefault="00EC5A36" w:rsidP="00EC5A36">
            <w:pPr>
              <w:spacing w:before="120" w:after="120" w:line="256" w:lineRule="auto"/>
              <w:rPr>
                <w:del w:id="471" w:author="RoboGarden Team" w:date="2020-01-23T15:46:00Z"/>
                <w:color w:val="404040"/>
              </w:rPr>
            </w:pPr>
          </w:p>
        </w:tc>
      </w:tr>
      <w:tr w:rsidR="00EC5A36" w:rsidRPr="007F4B89" w:rsidDel="00A917D5" w14:paraId="0C66B800" w14:textId="6F57E09A" w:rsidTr="0F9C7661">
        <w:trPr>
          <w:cantSplit/>
          <w:trHeight w:val="20"/>
          <w:del w:id="472" w:author="RoboGarden Team" w:date="2020-01-23T15:46:00Z"/>
        </w:trPr>
        <w:tc>
          <w:tcPr>
            <w:tcW w:w="265" w:type="dxa"/>
            <w:tcBorders>
              <w:top w:val="nil"/>
              <w:left w:val="single" w:sz="4" w:space="0" w:color="DBDBDB" w:themeColor="accent3" w:themeTint="66"/>
              <w:bottom w:val="nil"/>
              <w:right w:val="nil"/>
            </w:tcBorders>
            <w:shd w:val="clear" w:color="auto" w:fill="FAFAFA"/>
            <w:tcPrChange w:id="473" w:author="Alexis Handford" w:date="2020-01-22T08:14:00Z">
              <w:tcPr>
                <w:tcW w:w="265" w:type="dxa"/>
                <w:tcBorders>
                  <w:top w:val="nil"/>
                  <w:left w:val="single" w:sz="4" w:space="0" w:color="DBDBDB"/>
                  <w:bottom w:val="nil"/>
                  <w:right w:val="nil"/>
                </w:tcBorders>
                <w:shd w:val="clear" w:color="auto" w:fill="FAFAFA"/>
              </w:tcPr>
            </w:tcPrChange>
          </w:tcPr>
          <w:p w14:paraId="22C425C0" w14:textId="1C270292" w:rsidR="00EC5A36" w:rsidRPr="007F4B89" w:rsidDel="00A917D5" w:rsidRDefault="00EC5A36" w:rsidP="00EC5A36">
            <w:pPr>
              <w:rPr>
                <w:del w:id="474" w:author="RoboGarden Team" w:date="2020-01-23T15:46:00Z"/>
                <w:color w:val="404040"/>
                <w:sz w:val="16"/>
                <w:szCs w:val="16"/>
              </w:rPr>
            </w:pPr>
          </w:p>
        </w:tc>
        <w:tc>
          <w:tcPr>
            <w:tcW w:w="630" w:type="dxa"/>
            <w:tcBorders>
              <w:top w:val="nil"/>
              <w:left w:val="nil"/>
              <w:bottom w:val="nil"/>
              <w:right w:val="nil"/>
            </w:tcBorders>
            <w:shd w:val="clear" w:color="auto" w:fill="FAFAFA"/>
            <w:vAlign w:val="center"/>
            <w:tcPrChange w:id="475" w:author="Alexis Handford" w:date="2020-01-22T08:14:00Z">
              <w:tcPr>
                <w:tcW w:w="630" w:type="dxa"/>
                <w:tcBorders>
                  <w:top w:val="nil"/>
                  <w:left w:val="nil"/>
                  <w:bottom w:val="nil"/>
                  <w:right w:val="nil"/>
                </w:tcBorders>
                <w:shd w:val="clear" w:color="auto" w:fill="FAFAFA"/>
              </w:tcPr>
            </w:tcPrChange>
          </w:tcPr>
          <w:p w14:paraId="59E9086C" w14:textId="1F9A6598" w:rsidR="00EC5A36" w:rsidRPr="007F4B89" w:rsidDel="00A917D5" w:rsidRDefault="00EC5A36" w:rsidP="00EC5A36">
            <w:pPr>
              <w:rPr>
                <w:del w:id="476" w:author="RoboGarden Team" w:date="2020-01-23T15:46:00Z"/>
                <w:color w:val="404040"/>
                <w:sz w:val="16"/>
                <w:szCs w:val="16"/>
              </w:rPr>
            </w:pPr>
          </w:p>
        </w:tc>
        <w:tc>
          <w:tcPr>
            <w:tcW w:w="3330" w:type="dxa"/>
            <w:gridSpan w:val="2"/>
            <w:tcBorders>
              <w:top w:val="nil"/>
              <w:left w:val="nil"/>
              <w:bottom w:val="nil"/>
              <w:right w:val="nil"/>
            </w:tcBorders>
            <w:shd w:val="clear" w:color="auto" w:fill="FAFAFA"/>
            <w:vAlign w:val="center"/>
            <w:tcPrChange w:id="477" w:author="Alexis Handford" w:date="2020-01-22T08:14:00Z">
              <w:tcPr>
                <w:tcW w:w="3330" w:type="dxa"/>
                <w:gridSpan w:val="2"/>
                <w:tcBorders>
                  <w:top w:val="nil"/>
                  <w:left w:val="nil"/>
                  <w:bottom w:val="nil"/>
                  <w:right w:val="nil"/>
                </w:tcBorders>
                <w:shd w:val="clear" w:color="auto" w:fill="FAFAFA"/>
              </w:tcPr>
            </w:tcPrChange>
          </w:tcPr>
          <w:p w14:paraId="5BF4F09F" w14:textId="013847CC" w:rsidR="00EC5A36" w:rsidRPr="007F4B89" w:rsidDel="00A917D5" w:rsidRDefault="00EC5A36" w:rsidP="00EC5A36">
            <w:pPr>
              <w:rPr>
                <w:del w:id="478" w:author="RoboGarden Team" w:date="2020-01-23T15:46:00Z"/>
                <w:color w:val="404040"/>
                <w:sz w:val="16"/>
                <w:szCs w:val="16"/>
              </w:rPr>
            </w:pPr>
          </w:p>
        </w:tc>
        <w:tc>
          <w:tcPr>
            <w:tcW w:w="1980" w:type="dxa"/>
            <w:tcBorders>
              <w:top w:val="nil"/>
              <w:left w:val="nil"/>
              <w:bottom w:val="nil"/>
              <w:right w:val="nil"/>
            </w:tcBorders>
            <w:shd w:val="clear" w:color="auto" w:fill="FAFAFA"/>
            <w:vAlign w:val="center"/>
            <w:tcPrChange w:id="479" w:author="Alexis Handford" w:date="2020-01-22T08:14:00Z">
              <w:tcPr>
                <w:tcW w:w="1980" w:type="dxa"/>
                <w:tcBorders>
                  <w:top w:val="nil"/>
                  <w:left w:val="nil"/>
                  <w:bottom w:val="nil"/>
                  <w:right w:val="nil"/>
                </w:tcBorders>
                <w:shd w:val="clear" w:color="auto" w:fill="FAFAFA"/>
              </w:tcPr>
            </w:tcPrChange>
          </w:tcPr>
          <w:p w14:paraId="5EBFF859" w14:textId="67270CD6" w:rsidR="00EC5A36" w:rsidRPr="007F4B89" w:rsidDel="00A917D5" w:rsidRDefault="00EC5A36" w:rsidP="00EC5A36">
            <w:pPr>
              <w:rPr>
                <w:del w:id="480" w:author="RoboGarden Team" w:date="2020-01-23T15:46:00Z"/>
                <w:color w:val="404040"/>
                <w:sz w:val="16"/>
                <w:szCs w:val="16"/>
              </w:rPr>
            </w:pPr>
          </w:p>
        </w:tc>
        <w:tc>
          <w:tcPr>
            <w:tcW w:w="3978" w:type="dxa"/>
            <w:tcBorders>
              <w:top w:val="nil"/>
              <w:left w:val="nil"/>
              <w:bottom w:val="nil"/>
              <w:right w:val="nil"/>
            </w:tcBorders>
            <w:shd w:val="clear" w:color="auto" w:fill="FAFAFA"/>
            <w:vAlign w:val="center"/>
            <w:tcPrChange w:id="481" w:author="Alexis Handford" w:date="2020-01-22T08:14:00Z">
              <w:tcPr>
                <w:tcW w:w="3978" w:type="dxa"/>
                <w:tcBorders>
                  <w:top w:val="nil"/>
                  <w:left w:val="nil"/>
                  <w:bottom w:val="nil"/>
                  <w:right w:val="nil"/>
                </w:tcBorders>
                <w:shd w:val="clear" w:color="auto" w:fill="FAFAFA"/>
              </w:tcPr>
            </w:tcPrChange>
          </w:tcPr>
          <w:p w14:paraId="05A76074" w14:textId="602462A1" w:rsidR="00EC5A36" w:rsidRPr="007F4B89" w:rsidDel="00A917D5" w:rsidRDefault="00EC5A36" w:rsidP="00EC5A36">
            <w:pPr>
              <w:rPr>
                <w:del w:id="482" w:author="RoboGarden Team" w:date="2020-01-23T15:46:00Z"/>
                <w:noProof/>
                <w:color w:val="404040"/>
                <w:sz w:val="16"/>
                <w:szCs w:val="16"/>
              </w:rPr>
            </w:pPr>
          </w:p>
        </w:tc>
        <w:tc>
          <w:tcPr>
            <w:tcW w:w="270" w:type="dxa"/>
            <w:tcBorders>
              <w:top w:val="nil"/>
              <w:left w:val="nil"/>
              <w:bottom w:val="nil"/>
              <w:right w:val="single" w:sz="4" w:space="0" w:color="DBDBDB" w:themeColor="accent3" w:themeTint="66"/>
            </w:tcBorders>
            <w:shd w:val="clear" w:color="auto" w:fill="FAFAFA"/>
            <w:tcPrChange w:id="483" w:author="Alexis Handford" w:date="2020-01-22T08:14:00Z">
              <w:tcPr>
                <w:tcW w:w="270" w:type="dxa"/>
                <w:tcBorders>
                  <w:top w:val="nil"/>
                  <w:left w:val="nil"/>
                  <w:bottom w:val="nil"/>
                  <w:right w:val="single" w:sz="4" w:space="0" w:color="DBDBDB"/>
                </w:tcBorders>
                <w:shd w:val="clear" w:color="auto" w:fill="FAFAFA"/>
              </w:tcPr>
            </w:tcPrChange>
          </w:tcPr>
          <w:p w14:paraId="012BE7C2" w14:textId="6EE8AD93" w:rsidR="00EC5A36" w:rsidRPr="007F4B89" w:rsidDel="00A917D5" w:rsidRDefault="00EC5A36" w:rsidP="00EC5A36">
            <w:pPr>
              <w:rPr>
                <w:del w:id="484" w:author="RoboGarden Team" w:date="2020-01-23T15:46:00Z"/>
                <w:color w:val="404040"/>
                <w:sz w:val="16"/>
                <w:szCs w:val="16"/>
              </w:rPr>
            </w:pPr>
          </w:p>
        </w:tc>
      </w:tr>
      <w:tr w:rsidR="00EC5A36" w:rsidRPr="007F4B89" w:rsidDel="00A917D5" w14:paraId="1D1A69D6" w14:textId="7576E187" w:rsidTr="00A917D5">
        <w:trPr>
          <w:cantSplit/>
          <w:del w:id="485" w:author="RoboGarden Team" w:date="2020-01-23T15:46:00Z"/>
        </w:trPr>
        <w:tc>
          <w:tcPr>
            <w:tcW w:w="265" w:type="dxa"/>
            <w:tcBorders>
              <w:top w:val="nil"/>
              <w:left w:val="single" w:sz="4" w:space="0" w:color="DBDBDB" w:themeColor="accent3" w:themeTint="66"/>
              <w:bottom w:val="nil"/>
              <w:right w:val="nil"/>
            </w:tcBorders>
            <w:shd w:val="clear" w:color="auto" w:fill="FAFAFA"/>
            <w:tcPrChange w:id="486" w:author="RoboGarden Team" w:date="2020-01-23T15:46:00Z">
              <w:tcPr>
                <w:tcW w:w="265" w:type="dxa"/>
                <w:tcBorders>
                  <w:top w:val="nil"/>
                  <w:left w:val="single" w:sz="4" w:space="0" w:color="DBDBDB"/>
                  <w:bottom w:val="nil"/>
                  <w:right w:val="nil"/>
                </w:tcBorders>
                <w:shd w:val="clear" w:color="auto" w:fill="FAFAFA"/>
              </w:tcPr>
            </w:tcPrChange>
          </w:tcPr>
          <w:p w14:paraId="5BAD8628" w14:textId="19506C0F" w:rsidR="00EC5A36" w:rsidRPr="007F4B89" w:rsidDel="00A917D5" w:rsidRDefault="00EC5A36" w:rsidP="00EC5A36">
            <w:pPr>
              <w:spacing w:before="120" w:after="120" w:line="256" w:lineRule="auto"/>
              <w:rPr>
                <w:del w:id="487" w:author="RoboGarden Team" w:date="2020-01-23T15:46:00Z"/>
                <w:color w:val="404040"/>
              </w:rPr>
            </w:pPr>
          </w:p>
        </w:tc>
        <w:tc>
          <w:tcPr>
            <w:tcW w:w="630" w:type="dxa"/>
            <w:tcBorders>
              <w:top w:val="nil"/>
              <w:left w:val="nil"/>
              <w:bottom w:val="nil"/>
              <w:right w:val="nil"/>
            </w:tcBorders>
            <w:shd w:val="clear" w:color="auto" w:fill="FFFFFF" w:themeFill="background1"/>
            <w:vAlign w:val="center"/>
            <w:tcPrChange w:id="488" w:author="RoboGarden Team" w:date="2020-01-23T15:46:00Z">
              <w:tcPr>
                <w:tcW w:w="630" w:type="dxa"/>
                <w:tcBorders>
                  <w:top w:val="nil"/>
                  <w:left w:val="nil"/>
                  <w:bottom w:val="nil"/>
                  <w:right w:val="nil"/>
                </w:tcBorders>
                <w:shd w:val="clear" w:color="auto" w:fill="FFFFFF"/>
              </w:tcPr>
            </w:tcPrChange>
          </w:tcPr>
          <w:p w14:paraId="2B008DAD" w14:textId="3D4E3585" w:rsidR="00EC5A36" w:rsidRPr="007F4B89" w:rsidDel="00A917D5" w:rsidRDefault="00EC5A36" w:rsidP="00EC5A36">
            <w:pPr>
              <w:spacing w:before="120" w:after="120" w:line="256" w:lineRule="auto"/>
              <w:rPr>
                <w:del w:id="489" w:author="RoboGarden Team" w:date="2020-01-23T15:46:00Z"/>
                <w:noProof/>
                <w:color w:val="404040"/>
              </w:rPr>
            </w:pPr>
            <w:del w:id="490" w:author="RoboGarden Team" w:date="2020-01-23T15:46:00Z">
              <w:r w:rsidRPr="007F4B89" w:rsidDel="00A917D5">
                <w:rPr>
                  <w:noProof/>
                  <w:color w:val="404040"/>
                  <w:rPrChange w:id="491" w:author="Unknown">
                    <w:rPr>
                      <w:noProof/>
                    </w:rPr>
                  </w:rPrChange>
                </w:rPr>
                <mc:AlternateContent>
                  <mc:Choice Requires="wps">
                    <w:drawing>
                      <wp:inline distT="0" distB="0" distL="0" distR="0" wp14:anchorId="74A18E4C" wp14:editId="74DCEDBF">
                        <wp:extent cx="207010" cy="207010"/>
                        <wp:effectExtent l="19050" t="19050" r="21590" b="21590"/>
                        <wp:docPr id="34" name="Oval 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010" cy="207010"/>
                                </a:xfrm>
                                <a:prstGeom prst="ellipse">
                                  <a:avLst/>
                                </a:prstGeom>
                                <a:noFill/>
                                <a:ln w="28575">
                                  <a:solidFill>
                                    <a:srgbClr val="DBDBDB">
                                      <a:lumMod val="90000"/>
                                      <a:lumOff val="0"/>
                                    </a:srgb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inline>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w16se="http://schemas.microsoft.com/office/word/2015/wordml/symex" xmlns:cx1="http://schemas.microsoft.com/office/drawing/2015/9/8/chartex" xmlns:cx="http://schemas.microsoft.com/office/drawing/2014/chartex">
                    <w:pict>
                      <v:oval w14:anchorId="440DB8C3" id="Oval 23" o:spid="_x0000_s1026" style="width:16.3pt;height:16.3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" filled="f" strokecolor="#c5c5c5" strokeweight="2.25pt">
                        <v:stroke joinstyle="miter"/>
                        <w10:anchorlock/>
                      </v:oval>
                    </w:pict>
                  </mc:Fallback>
                </mc:AlternateContent>
              </w:r>
            </w:del>
          </w:p>
        </w:tc>
        <w:tc>
          <w:tcPr>
            <w:tcW w:w="450" w:type="dxa"/>
            <w:tcBorders>
              <w:top w:val="nil"/>
              <w:left w:val="nil"/>
              <w:bottom w:val="nil"/>
              <w:right w:val="nil"/>
            </w:tcBorders>
            <w:shd w:val="clear" w:color="auto" w:fill="FFFFFF" w:themeFill="background1"/>
            <w:vAlign w:val="center"/>
            <w:tcPrChange w:id="492" w:author="RoboGarden Team" w:date="2020-01-23T15:46:00Z">
              <w:tcPr>
                <w:tcW w:w="450" w:type="dxa"/>
                <w:tcBorders>
                  <w:top w:val="nil"/>
                  <w:left w:val="nil"/>
                  <w:bottom w:val="nil"/>
                  <w:right w:val="nil"/>
                </w:tcBorders>
                <w:shd w:val="clear" w:color="auto" w:fill="FFFFFF"/>
              </w:tcPr>
            </w:tcPrChange>
          </w:tcPr>
          <w:p w14:paraId="4F47FF9C" w14:textId="7C680063" w:rsidR="00EC5A36" w:rsidRPr="007F4B89" w:rsidDel="00A917D5" w:rsidRDefault="00EC5A36" w:rsidP="00EC5A36">
            <w:pPr>
              <w:spacing w:before="120" w:after="120" w:line="256" w:lineRule="auto"/>
              <w:rPr>
                <w:del w:id="493" w:author="RoboGarden Team" w:date="2020-01-23T15:46:00Z"/>
                <w:rFonts w:ascii="Open Sans Semibold" w:hAnsi="Open Sans Semibold" w:cs="Open Sans Semibold"/>
                <w:color w:val="404040"/>
              </w:rPr>
            </w:pPr>
            <w:del w:id="494" w:author="RoboGarden Team" w:date="2020-01-23T15:46:00Z">
              <w:r w:rsidRPr="007F4B89" w:rsidDel="00A917D5">
                <w:rPr>
                  <w:rFonts w:ascii="Open Sans Semibold" w:hAnsi="Open Sans Semibold" w:cs="Open Sans Semibold"/>
                  <w:color w:val="404040"/>
                </w:rPr>
                <w:delText>c.</w:delText>
              </w:r>
            </w:del>
          </w:p>
        </w:tc>
        <w:tc>
          <w:tcPr>
            <w:tcW w:w="8841" w:type="dxa"/>
            <w:gridSpan w:val="3"/>
            <w:tcBorders>
              <w:top w:val="nil"/>
              <w:left w:val="nil"/>
              <w:bottom w:val="nil"/>
              <w:right w:val="nil"/>
            </w:tcBorders>
            <w:shd w:val="clear" w:color="auto" w:fill="FFFFFF" w:themeFill="background1"/>
            <w:vAlign w:val="center"/>
            <w:tcPrChange w:id="495" w:author="RoboGarden Team" w:date="2020-01-23T15:46:00Z">
              <w:tcPr>
                <w:tcW w:w="8841" w:type="dxa"/>
                <w:gridSpan w:val="3"/>
                <w:tcBorders>
                  <w:top w:val="nil"/>
                  <w:left w:val="nil"/>
                  <w:bottom w:val="nil"/>
                  <w:right w:val="nil"/>
                </w:tcBorders>
                <w:shd w:val="clear" w:color="auto" w:fill="FFFFFF"/>
              </w:tcPr>
            </w:tcPrChange>
          </w:tcPr>
          <w:p w14:paraId="1825F4BE" w14:textId="3CE3C456" w:rsidR="00EC5A36" w:rsidRPr="007F4B89" w:rsidDel="00A917D5" w:rsidRDefault="00EC5A36" w:rsidP="00EC5A36">
            <w:pPr>
              <w:spacing w:before="120" w:after="120" w:line="256" w:lineRule="auto"/>
              <w:rPr>
                <w:del w:id="496" w:author="RoboGarden Team" w:date="2020-01-23T15:46:00Z"/>
                <w:color w:val="404040"/>
              </w:rPr>
            </w:pPr>
            <w:del w:id="497" w:author="RoboGarden Team" w:date="2020-01-23T15:46:00Z">
              <w:r w:rsidRPr="007F4B89" w:rsidDel="00A917D5">
                <w:rPr>
                  <w:rFonts w:cs="Open Sans"/>
                  <w:color w:val="404040"/>
                  <w:highlight w:val="green"/>
                </w:rPr>
                <w:delText>Speech Recognition.</w:delText>
              </w:r>
            </w:del>
          </w:p>
        </w:tc>
        <w:tc>
          <w:tcPr>
            <w:tcW w:w="270" w:type="dxa"/>
            <w:tcBorders>
              <w:top w:val="nil"/>
              <w:left w:val="nil"/>
              <w:bottom w:val="nil"/>
              <w:right w:val="single" w:sz="4" w:space="0" w:color="DBDBDB" w:themeColor="accent3" w:themeTint="66"/>
            </w:tcBorders>
            <w:shd w:val="clear" w:color="auto" w:fill="FAFAFA"/>
            <w:tcPrChange w:id="498" w:author="RoboGarden Team" w:date="2020-01-23T15:46:00Z">
              <w:tcPr>
                <w:tcW w:w="270" w:type="dxa"/>
                <w:tcBorders>
                  <w:top w:val="nil"/>
                  <w:left w:val="nil"/>
                  <w:bottom w:val="nil"/>
                  <w:right w:val="single" w:sz="4" w:space="0" w:color="DBDBDB"/>
                </w:tcBorders>
                <w:shd w:val="clear" w:color="auto" w:fill="FAFAFA"/>
              </w:tcPr>
            </w:tcPrChange>
          </w:tcPr>
          <w:p w14:paraId="032AD42D" w14:textId="08EFE027" w:rsidR="00EC5A36" w:rsidRPr="007F4B89" w:rsidDel="00A917D5" w:rsidRDefault="00EC5A36" w:rsidP="00EC5A36">
            <w:pPr>
              <w:spacing w:before="120" w:after="120" w:line="256" w:lineRule="auto"/>
              <w:rPr>
                <w:del w:id="499" w:author="RoboGarden Team" w:date="2020-01-23T15:46:00Z"/>
                <w:color w:val="404040"/>
              </w:rPr>
            </w:pPr>
          </w:p>
        </w:tc>
      </w:tr>
      <w:tr w:rsidR="00EC5A36" w:rsidRPr="007F4B89" w:rsidDel="00A917D5" w14:paraId="63AD276B" w14:textId="4E9AEE14" w:rsidTr="0F9C7661">
        <w:trPr>
          <w:cantSplit/>
          <w:del w:id="500" w:author="RoboGarden Team" w:date="2020-01-23T15:46:00Z"/>
        </w:trPr>
        <w:tc>
          <w:tcPr>
            <w:tcW w:w="265" w:type="dxa"/>
            <w:tcBorders>
              <w:top w:val="nil"/>
              <w:left w:val="single" w:sz="4" w:space="0" w:color="DBDBDB" w:themeColor="accent3" w:themeTint="66"/>
              <w:bottom w:val="nil"/>
              <w:right w:val="nil"/>
            </w:tcBorders>
            <w:shd w:val="clear" w:color="auto" w:fill="FAFAFA"/>
            <w:tcPrChange w:id="501" w:author="Alexis Handford" w:date="2020-01-22T08:14:00Z">
              <w:tcPr>
                <w:tcW w:w="265" w:type="dxa"/>
                <w:tcBorders>
                  <w:top w:val="nil"/>
                  <w:left w:val="single" w:sz="4" w:space="0" w:color="DBDBDB"/>
                  <w:bottom w:val="nil"/>
                  <w:right w:val="nil"/>
                </w:tcBorders>
                <w:shd w:val="clear" w:color="auto" w:fill="FAFAFA"/>
              </w:tcPr>
            </w:tcPrChange>
          </w:tcPr>
          <w:p w14:paraId="195B0605" w14:textId="6CB6DC12" w:rsidR="00EC5A36" w:rsidRPr="007F4B89" w:rsidDel="00A917D5" w:rsidRDefault="00EC5A36" w:rsidP="00EC5A36">
            <w:pPr>
              <w:rPr>
                <w:del w:id="502" w:author="RoboGarden Team" w:date="2020-01-23T15:46:00Z"/>
                <w:color w:val="404040"/>
                <w:sz w:val="16"/>
                <w:szCs w:val="16"/>
              </w:rPr>
            </w:pPr>
          </w:p>
        </w:tc>
        <w:tc>
          <w:tcPr>
            <w:tcW w:w="3960" w:type="dxa"/>
            <w:gridSpan w:val="3"/>
            <w:tcBorders>
              <w:top w:val="nil"/>
              <w:left w:val="nil"/>
              <w:bottom w:val="nil"/>
              <w:right w:val="nil"/>
            </w:tcBorders>
            <w:shd w:val="clear" w:color="auto" w:fill="FAFAFA"/>
            <w:vAlign w:val="center"/>
            <w:tcPrChange w:id="503" w:author="Alexis Handford" w:date="2020-01-22T08:14:00Z">
              <w:tcPr>
                <w:tcW w:w="3960" w:type="dxa"/>
                <w:gridSpan w:val="3"/>
                <w:tcBorders>
                  <w:top w:val="nil"/>
                  <w:left w:val="nil"/>
                  <w:bottom w:val="nil"/>
                  <w:right w:val="nil"/>
                </w:tcBorders>
                <w:shd w:val="clear" w:color="auto" w:fill="FAFAFA"/>
              </w:tcPr>
            </w:tcPrChange>
          </w:tcPr>
          <w:p w14:paraId="5402BF0A" w14:textId="3E258B43" w:rsidR="00EC5A36" w:rsidRPr="007F4B89" w:rsidDel="00A917D5" w:rsidRDefault="00EC5A36" w:rsidP="00EC5A36">
            <w:pPr>
              <w:rPr>
                <w:del w:id="504" w:author="RoboGarden Team" w:date="2020-01-23T15:46:00Z"/>
                <w:color w:val="404040"/>
                <w:sz w:val="16"/>
                <w:szCs w:val="16"/>
              </w:rPr>
            </w:pPr>
          </w:p>
        </w:tc>
        <w:tc>
          <w:tcPr>
            <w:tcW w:w="1980" w:type="dxa"/>
            <w:tcBorders>
              <w:top w:val="nil"/>
              <w:left w:val="nil"/>
              <w:bottom w:val="nil"/>
              <w:right w:val="nil"/>
            </w:tcBorders>
            <w:shd w:val="clear" w:color="auto" w:fill="FAFAFA"/>
            <w:vAlign w:val="center"/>
            <w:tcPrChange w:id="505" w:author="Alexis Handford" w:date="2020-01-22T08:14:00Z">
              <w:tcPr>
                <w:tcW w:w="1980" w:type="dxa"/>
                <w:tcBorders>
                  <w:top w:val="nil"/>
                  <w:left w:val="nil"/>
                  <w:bottom w:val="nil"/>
                  <w:right w:val="nil"/>
                </w:tcBorders>
                <w:shd w:val="clear" w:color="auto" w:fill="FAFAFA"/>
              </w:tcPr>
            </w:tcPrChange>
          </w:tcPr>
          <w:p w14:paraId="0867B894" w14:textId="415C5265" w:rsidR="00EC5A36" w:rsidRPr="007F4B89" w:rsidDel="00A917D5" w:rsidRDefault="00EC5A36" w:rsidP="00EC5A36">
            <w:pPr>
              <w:rPr>
                <w:del w:id="506" w:author="RoboGarden Team" w:date="2020-01-23T15:46:00Z"/>
                <w:color w:val="404040"/>
                <w:sz w:val="16"/>
                <w:szCs w:val="16"/>
              </w:rPr>
            </w:pPr>
          </w:p>
        </w:tc>
        <w:tc>
          <w:tcPr>
            <w:tcW w:w="3978" w:type="dxa"/>
            <w:tcBorders>
              <w:top w:val="nil"/>
              <w:left w:val="nil"/>
              <w:bottom w:val="nil"/>
              <w:right w:val="nil"/>
            </w:tcBorders>
            <w:shd w:val="clear" w:color="auto" w:fill="FAFAFA"/>
            <w:vAlign w:val="center"/>
            <w:tcPrChange w:id="507" w:author="Alexis Handford" w:date="2020-01-22T08:14:00Z">
              <w:tcPr>
                <w:tcW w:w="3978" w:type="dxa"/>
                <w:tcBorders>
                  <w:top w:val="nil"/>
                  <w:left w:val="nil"/>
                  <w:bottom w:val="nil"/>
                  <w:right w:val="nil"/>
                </w:tcBorders>
                <w:shd w:val="clear" w:color="auto" w:fill="FAFAFA"/>
              </w:tcPr>
            </w:tcPrChange>
          </w:tcPr>
          <w:p w14:paraId="0E20C65B" w14:textId="0DD1CA5B" w:rsidR="00EC5A36" w:rsidRPr="007F4B89" w:rsidDel="00A917D5" w:rsidRDefault="00EC5A36" w:rsidP="00EC5A36">
            <w:pPr>
              <w:rPr>
                <w:del w:id="508" w:author="RoboGarden Team" w:date="2020-01-23T15:46:00Z"/>
                <w:color w:val="404040"/>
                <w:sz w:val="16"/>
                <w:szCs w:val="16"/>
              </w:rPr>
            </w:pPr>
          </w:p>
        </w:tc>
        <w:tc>
          <w:tcPr>
            <w:tcW w:w="270" w:type="dxa"/>
            <w:tcBorders>
              <w:top w:val="nil"/>
              <w:left w:val="nil"/>
              <w:bottom w:val="nil"/>
              <w:right w:val="single" w:sz="4" w:space="0" w:color="DBDBDB" w:themeColor="accent3" w:themeTint="66"/>
            </w:tcBorders>
            <w:shd w:val="clear" w:color="auto" w:fill="FAFAFA"/>
            <w:tcPrChange w:id="509" w:author="Alexis Handford" w:date="2020-01-22T08:14:00Z">
              <w:tcPr>
                <w:tcW w:w="270" w:type="dxa"/>
                <w:tcBorders>
                  <w:top w:val="nil"/>
                  <w:left w:val="nil"/>
                  <w:bottom w:val="nil"/>
                  <w:right w:val="single" w:sz="4" w:space="0" w:color="DBDBDB"/>
                </w:tcBorders>
                <w:shd w:val="clear" w:color="auto" w:fill="FAFAFA"/>
              </w:tcPr>
            </w:tcPrChange>
          </w:tcPr>
          <w:p w14:paraId="1A665A91" w14:textId="444CBA7C" w:rsidR="00EC5A36" w:rsidRPr="007F4B89" w:rsidDel="00A917D5" w:rsidRDefault="00EC5A36" w:rsidP="00EC5A36">
            <w:pPr>
              <w:rPr>
                <w:del w:id="510" w:author="RoboGarden Team" w:date="2020-01-23T15:46:00Z"/>
                <w:color w:val="404040"/>
                <w:sz w:val="16"/>
                <w:szCs w:val="16"/>
              </w:rPr>
            </w:pPr>
          </w:p>
        </w:tc>
      </w:tr>
      <w:tr w:rsidR="00EC5A36" w:rsidRPr="007F4B89" w:rsidDel="00A917D5" w14:paraId="6B4114ED" w14:textId="648B9189" w:rsidTr="00A917D5">
        <w:trPr>
          <w:cantSplit/>
          <w:del w:id="511" w:author="RoboGarden Team" w:date="2020-01-23T15:46:00Z"/>
        </w:trPr>
        <w:tc>
          <w:tcPr>
            <w:tcW w:w="265" w:type="dxa"/>
            <w:tcBorders>
              <w:top w:val="nil"/>
              <w:left w:val="single" w:sz="4" w:space="0" w:color="DBDBDB" w:themeColor="accent3" w:themeTint="66"/>
              <w:bottom w:val="nil"/>
              <w:right w:val="nil"/>
            </w:tcBorders>
            <w:shd w:val="clear" w:color="auto" w:fill="FAFAFA"/>
            <w:tcPrChange w:id="512" w:author="RoboGarden Team" w:date="2020-01-23T15:46:00Z">
              <w:tcPr>
                <w:tcW w:w="265" w:type="dxa"/>
                <w:tcBorders>
                  <w:top w:val="nil"/>
                  <w:left w:val="single" w:sz="4" w:space="0" w:color="DBDBDB"/>
                  <w:bottom w:val="nil"/>
                  <w:right w:val="nil"/>
                </w:tcBorders>
                <w:shd w:val="clear" w:color="auto" w:fill="FAFAFA"/>
              </w:tcPr>
            </w:tcPrChange>
          </w:tcPr>
          <w:p w14:paraId="04CE1D4D" w14:textId="28AC5699" w:rsidR="00EC5A36" w:rsidRPr="007F4B89" w:rsidDel="00A917D5" w:rsidRDefault="00EC5A36" w:rsidP="00EC5A36">
            <w:pPr>
              <w:spacing w:before="120" w:after="120" w:line="256" w:lineRule="auto"/>
              <w:rPr>
                <w:del w:id="513" w:author="RoboGarden Team" w:date="2020-01-23T15:46:00Z"/>
                <w:color w:val="404040"/>
              </w:rPr>
            </w:pPr>
          </w:p>
        </w:tc>
        <w:tc>
          <w:tcPr>
            <w:tcW w:w="630" w:type="dxa"/>
            <w:tcBorders>
              <w:top w:val="nil"/>
              <w:left w:val="nil"/>
              <w:bottom w:val="nil"/>
              <w:right w:val="nil"/>
            </w:tcBorders>
            <w:shd w:val="clear" w:color="auto" w:fill="FFFFFF" w:themeFill="background1"/>
            <w:vAlign w:val="center"/>
            <w:tcPrChange w:id="514" w:author="RoboGarden Team" w:date="2020-01-23T15:46:00Z">
              <w:tcPr>
                <w:tcW w:w="630" w:type="dxa"/>
                <w:tcBorders>
                  <w:top w:val="nil"/>
                  <w:left w:val="nil"/>
                  <w:bottom w:val="nil"/>
                  <w:right w:val="nil"/>
                </w:tcBorders>
                <w:shd w:val="clear" w:color="auto" w:fill="FFFFFF"/>
              </w:tcPr>
            </w:tcPrChange>
          </w:tcPr>
          <w:p w14:paraId="7246B5E3" w14:textId="7683038B" w:rsidR="00EC5A36" w:rsidRPr="007F4B89" w:rsidDel="00A917D5" w:rsidRDefault="00EC5A36" w:rsidP="00EC5A36">
            <w:pPr>
              <w:spacing w:before="120" w:after="120" w:line="256" w:lineRule="auto"/>
              <w:rPr>
                <w:del w:id="515" w:author="RoboGarden Team" w:date="2020-01-23T15:46:00Z"/>
                <w:noProof/>
                <w:color w:val="404040"/>
              </w:rPr>
            </w:pPr>
            <w:del w:id="516" w:author="RoboGarden Team" w:date="2020-01-23T15:46:00Z">
              <w:r w:rsidRPr="007F4B89" w:rsidDel="00A917D5">
                <w:rPr>
                  <w:noProof/>
                  <w:color w:val="404040"/>
                  <w:rPrChange w:id="517" w:author="Unknown">
                    <w:rPr>
                      <w:noProof/>
                    </w:rPr>
                  </w:rPrChange>
                </w:rPr>
                <mc:AlternateContent>
                  <mc:Choice Requires="wps">
                    <w:drawing>
                      <wp:inline distT="0" distB="0" distL="0" distR="0" wp14:anchorId="5A99A734" wp14:editId="53B0689B">
                        <wp:extent cx="207010" cy="207010"/>
                        <wp:effectExtent l="19050" t="19050" r="21590" b="21590"/>
                        <wp:docPr id="9" name="Oval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010" cy="207010"/>
                                </a:xfrm>
                                <a:prstGeom prst="ellipse">
                                  <a:avLst/>
                                </a:prstGeom>
                                <a:noFill/>
                                <a:ln w="28575">
                                  <a:solidFill>
                                    <a:srgbClr val="DBDBDB">
                                      <a:lumMod val="90000"/>
                                      <a:lumOff val="0"/>
                                    </a:srgb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inline>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w16se="http://schemas.microsoft.com/office/word/2015/wordml/symex" xmlns:cx1="http://schemas.microsoft.com/office/drawing/2015/9/8/chartex" xmlns:cx="http://schemas.microsoft.com/office/drawing/2014/chartex">
                    <w:pict>
                      <v:oval w14:anchorId="355D9B4C" id="Oval 24" o:spid="_x0000_s1026" style="width:16.3pt;height:16.3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" filled="f" strokecolor="#c5c5c5" strokeweight="2.25pt">
                        <v:stroke joinstyle="miter"/>
                        <w10:anchorlock/>
                      </v:oval>
                    </w:pict>
                  </mc:Fallback>
                </mc:AlternateContent>
              </w:r>
            </w:del>
          </w:p>
        </w:tc>
        <w:tc>
          <w:tcPr>
            <w:tcW w:w="450" w:type="dxa"/>
            <w:tcBorders>
              <w:top w:val="nil"/>
              <w:left w:val="nil"/>
              <w:bottom w:val="nil"/>
              <w:right w:val="nil"/>
            </w:tcBorders>
            <w:shd w:val="clear" w:color="auto" w:fill="FFFFFF" w:themeFill="background1"/>
            <w:vAlign w:val="center"/>
            <w:tcPrChange w:id="518" w:author="RoboGarden Team" w:date="2020-01-23T15:46:00Z">
              <w:tcPr>
                <w:tcW w:w="450" w:type="dxa"/>
                <w:tcBorders>
                  <w:top w:val="nil"/>
                  <w:left w:val="nil"/>
                  <w:bottom w:val="nil"/>
                  <w:right w:val="nil"/>
                </w:tcBorders>
                <w:shd w:val="clear" w:color="auto" w:fill="FFFFFF"/>
              </w:tcPr>
            </w:tcPrChange>
          </w:tcPr>
          <w:p w14:paraId="1DBCB808" w14:textId="1B2BF524" w:rsidR="00EC5A36" w:rsidRPr="007F4B89" w:rsidDel="00A917D5" w:rsidRDefault="00EC5A36" w:rsidP="00EC5A36">
            <w:pPr>
              <w:spacing w:before="120" w:after="120" w:line="256" w:lineRule="auto"/>
              <w:rPr>
                <w:del w:id="519" w:author="RoboGarden Team" w:date="2020-01-23T15:46:00Z"/>
                <w:rFonts w:ascii="Open Sans Semibold" w:hAnsi="Open Sans Semibold" w:cs="Open Sans Semibold"/>
                <w:color w:val="404040"/>
              </w:rPr>
            </w:pPr>
            <w:del w:id="520" w:author="RoboGarden Team" w:date="2020-01-23T15:46:00Z">
              <w:r w:rsidRPr="007F4B89" w:rsidDel="00A917D5">
                <w:rPr>
                  <w:rFonts w:ascii="Open Sans Semibold" w:hAnsi="Open Sans Semibold" w:cs="Open Sans Semibold"/>
                  <w:color w:val="404040"/>
                </w:rPr>
                <w:delText>d.</w:delText>
              </w:r>
            </w:del>
          </w:p>
        </w:tc>
        <w:tc>
          <w:tcPr>
            <w:tcW w:w="8841" w:type="dxa"/>
            <w:gridSpan w:val="3"/>
            <w:tcBorders>
              <w:top w:val="nil"/>
              <w:left w:val="nil"/>
              <w:bottom w:val="nil"/>
              <w:right w:val="nil"/>
            </w:tcBorders>
            <w:shd w:val="clear" w:color="auto" w:fill="FFFFFF" w:themeFill="background1"/>
            <w:vAlign w:val="center"/>
            <w:tcPrChange w:id="521" w:author="RoboGarden Team" w:date="2020-01-23T15:46:00Z">
              <w:tcPr>
                <w:tcW w:w="8841" w:type="dxa"/>
                <w:gridSpan w:val="3"/>
                <w:tcBorders>
                  <w:top w:val="nil"/>
                  <w:left w:val="nil"/>
                  <w:bottom w:val="nil"/>
                  <w:right w:val="nil"/>
                </w:tcBorders>
                <w:shd w:val="clear" w:color="auto" w:fill="FFFFFF"/>
              </w:tcPr>
            </w:tcPrChange>
          </w:tcPr>
          <w:p w14:paraId="6BECDA67" w14:textId="0068337C" w:rsidR="00EC5A36" w:rsidRPr="007F4B89" w:rsidDel="00A917D5" w:rsidRDefault="00EC5A36" w:rsidP="00EC5A36">
            <w:pPr>
              <w:spacing w:before="120" w:after="120" w:line="256" w:lineRule="auto"/>
              <w:rPr>
                <w:del w:id="522" w:author="RoboGarden Team" w:date="2020-01-23T15:46:00Z"/>
                <w:color w:val="404040"/>
              </w:rPr>
            </w:pPr>
            <w:del w:id="523" w:author="RoboGarden Team" w:date="2020-01-23T15:46:00Z">
              <w:r w:rsidRPr="007F4B89" w:rsidDel="00A917D5">
                <w:rPr>
                  <w:color w:val="404040"/>
                </w:rPr>
                <w:delText>None of the above.</w:delText>
              </w:r>
            </w:del>
          </w:p>
        </w:tc>
        <w:tc>
          <w:tcPr>
            <w:tcW w:w="270" w:type="dxa"/>
            <w:tcBorders>
              <w:top w:val="nil"/>
              <w:left w:val="nil"/>
              <w:bottom w:val="nil"/>
              <w:right w:val="single" w:sz="4" w:space="0" w:color="DBDBDB" w:themeColor="accent3" w:themeTint="66"/>
            </w:tcBorders>
            <w:shd w:val="clear" w:color="auto" w:fill="FAFAFA"/>
            <w:tcPrChange w:id="524" w:author="RoboGarden Team" w:date="2020-01-23T15:46:00Z">
              <w:tcPr>
                <w:tcW w:w="270" w:type="dxa"/>
                <w:tcBorders>
                  <w:top w:val="nil"/>
                  <w:left w:val="nil"/>
                  <w:bottom w:val="nil"/>
                  <w:right w:val="single" w:sz="4" w:space="0" w:color="DBDBDB"/>
                </w:tcBorders>
                <w:shd w:val="clear" w:color="auto" w:fill="FAFAFA"/>
              </w:tcPr>
            </w:tcPrChange>
          </w:tcPr>
          <w:p w14:paraId="788396E7" w14:textId="388BC183" w:rsidR="00EC5A36" w:rsidRPr="007F4B89" w:rsidDel="00A917D5" w:rsidRDefault="00EC5A36" w:rsidP="00EC5A36">
            <w:pPr>
              <w:spacing w:before="120" w:after="120" w:line="256" w:lineRule="auto"/>
              <w:rPr>
                <w:del w:id="525" w:author="RoboGarden Team" w:date="2020-01-23T15:46:00Z"/>
                <w:color w:val="404040"/>
              </w:rPr>
            </w:pPr>
          </w:p>
        </w:tc>
      </w:tr>
      <w:tr w:rsidR="00EC5A36" w:rsidRPr="007F4B89" w:rsidDel="00A917D5" w14:paraId="036202B9" w14:textId="53B16AD0" w:rsidTr="0F9C7661">
        <w:trPr>
          <w:cantSplit/>
          <w:del w:id="526" w:author="RoboGarden Team" w:date="2020-01-23T15:46:00Z"/>
        </w:trPr>
        <w:tc>
          <w:tcPr>
            <w:tcW w:w="265" w:type="dxa"/>
            <w:tcBorders>
              <w:top w:val="nil"/>
              <w:left w:val="single" w:sz="4" w:space="0" w:color="DBDBDB" w:themeColor="accent3" w:themeTint="66"/>
              <w:bottom w:val="nil"/>
              <w:right w:val="nil"/>
            </w:tcBorders>
            <w:shd w:val="clear" w:color="auto" w:fill="FAFAFA"/>
            <w:tcPrChange w:id="527" w:author="Alexis Handford" w:date="2020-01-22T08:14:00Z">
              <w:tcPr>
                <w:tcW w:w="265" w:type="dxa"/>
                <w:tcBorders>
                  <w:top w:val="nil"/>
                  <w:left w:val="single" w:sz="4" w:space="0" w:color="DBDBDB"/>
                  <w:bottom w:val="nil"/>
                  <w:right w:val="nil"/>
                </w:tcBorders>
                <w:shd w:val="clear" w:color="auto" w:fill="FAFAFA"/>
              </w:tcPr>
            </w:tcPrChange>
          </w:tcPr>
          <w:p w14:paraId="3ACCAF6D" w14:textId="595B1FEA" w:rsidR="00EC5A36" w:rsidRPr="007F4B89" w:rsidDel="00A917D5" w:rsidRDefault="00EC5A36" w:rsidP="00EC5A36">
            <w:pPr>
              <w:rPr>
                <w:del w:id="528" w:author="RoboGarden Team" w:date="2020-01-23T15:46:00Z"/>
                <w:color w:val="404040"/>
                <w:sz w:val="16"/>
                <w:szCs w:val="16"/>
              </w:rPr>
            </w:pPr>
          </w:p>
        </w:tc>
        <w:tc>
          <w:tcPr>
            <w:tcW w:w="3960" w:type="dxa"/>
            <w:gridSpan w:val="3"/>
            <w:tcBorders>
              <w:top w:val="nil"/>
              <w:left w:val="nil"/>
              <w:bottom w:val="nil"/>
              <w:right w:val="nil"/>
            </w:tcBorders>
            <w:shd w:val="clear" w:color="auto" w:fill="FAFAFA"/>
            <w:vAlign w:val="center"/>
            <w:tcPrChange w:id="529" w:author="Alexis Handford" w:date="2020-01-22T08:14:00Z">
              <w:tcPr>
                <w:tcW w:w="3960" w:type="dxa"/>
                <w:gridSpan w:val="3"/>
                <w:tcBorders>
                  <w:top w:val="nil"/>
                  <w:left w:val="nil"/>
                  <w:bottom w:val="nil"/>
                  <w:right w:val="nil"/>
                </w:tcBorders>
                <w:shd w:val="clear" w:color="auto" w:fill="FAFAFA"/>
              </w:tcPr>
            </w:tcPrChange>
          </w:tcPr>
          <w:p w14:paraId="5972AEA8" w14:textId="17E44A79" w:rsidR="00EC5A36" w:rsidRPr="007F4B89" w:rsidDel="00A917D5" w:rsidRDefault="00EC5A36" w:rsidP="00EC5A36">
            <w:pPr>
              <w:rPr>
                <w:del w:id="530" w:author="RoboGarden Team" w:date="2020-01-23T15:46:00Z"/>
                <w:color w:val="404040"/>
                <w:sz w:val="16"/>
                <w:szCs w:val="16"/>
              </w:rPr>
            </w:pPr>
          </w:p>
        </w:tc>
        <w:tc>
          <w:tcPr>
            <w:tcW w:w="1980" w:type="dxa"/>
            <w:tcBorders>
              <w:top w:val="nil"/>
              <w:left w:val="nil"/>
              <w:bottom w:val="nil"/>
              <w:right w:val="nil"/>
            </w:tcBorders>
            <w:shd w:val="clear" w:color="auto" w:fill="FAFAFA"/>
            <w:vAlign w:val="center"/>
            <w:tcPrChange w:id="531" w:author="Alexis Handford" w:date="2020-01-22T08:14:00Z">
              <w:tcPr>
                <w:tcW w:w="1980" w:type="dxa"/>
                <w:tcBorders>
                  <w:top w:val="nil"/>
                  <w:left w:val="nil"/>
                  <w:bottom w:val="nil"/>
                  <w:right w:val="nil"/>
                </w:tcBorders>
                <w:shd w:val="clear" w:color="auto" w:fill="FAFAFA"/>
              </w:tcPr>
            </w:tcPrChange>
          </w:tcPr>
          <w:p w14:paraId="1FA33681" w14:textId="2C09BE1A" w:rsidR="00EC5A36" w:rsidRPr="007F4B89" w:rsidDel="00A917D5" w:rsidRDefault="00EC5A36" w:rsidP="00EC5A36">
            <w:pPr>
              <w:rPr>
                <w:del w:id="532" w:author="RoboGarden Team" w:date="2020-01-23T15:46:00Z"/>
                <w:color w:val="404040"/>
                <w:sz w:val="16"/>
                <w:szCs w:val="16"/>
              </w:rPr>
            </w:pPr>
          </w:p>
        </w:tc>
        <w:tc>
          <w:tcPr>
            <w:tcW w:w="3978" w:type="dxa"/>
            <w:tcBorders>
              <w:top w:val="nil"/>
              <w:left w:val="nil"/>
              <w:bottom w:val="nil"/>
              <w:right w:val="nil"/>
            </w:tcBorders>
            <w:shd w:val="clear" w:color="auto" w:fill="FAFAFA"/>
            <w:vAlign w:val="center"/>
            <w:tcPrChange w:id="533" w:author="Alexis Handford" w:date="2020-01-22T08:14:00Z">
              <w:tcPr>
                <w:tcW w:w="3978" w:type="dxa"/>
                <w:tcBorders>
                  <w:top w:val="nil"/>
                  <w:left w:val="nil"/>
                  <w:bottom w:val="nil"/>
                  <w:right w:val="nil"/>
                </w:tcBorders>
                <w:shd w:val="clear" w:color="auto" w:fill="FAFAFA"/>
              </w:tcPr>
            </w:tcPrChange>
          </w:tcPr>
          <w:p w14:paraId="536EB3AD" w14:textId="0CCEC37D" w:rsidR="00EC5A36" w:rsidRPr="007F4B89" w:rsidDel="00A917D5" w:rsidRDefault="00EC5A36" w:rsidP="00EC5A36">
            <w:pPr>
              <w:rPr>
                <w:del w:id="534" w:author="RoboGarden Team" w:date="2020-01-23T15:46:00Z"/>
                <w:color w:val="404040"/>
                <w:sz w:val="16"/>
                <w:szCs w:val="16"/>
              </w:rPr>
            </w:pPr>
          </w:p>
        </w:tc>
        <w:tc>
          <w:tcPr>
            <w:tcW w:w="270" w:type="dxa"/>
            <w:tcBorders>
              <w:top w:val="nil"/>
              <w:left w:val="nil"/>
              <w:bottom w:val="nil"/>
              <w:right w:val="single" w:sz="4" w:space="0" w:color="DBDBDB" w:themeColor="accent3" w:themeTint="66"/>
            </w:tcBorders>
            <w:shd w:val="clear" w:color="auto" w:fill="FAFAFA"/>
            <w:tcPrChange w:id="535" w:author="Alexis Handford" w:date="2020-01-22T08:14:00Z">
              <w:tcPr>
                <w:tcW w:w="270" w:type="dxa"/>
                <w:tcBorders>
                  <w:top w:val="nil"/>
                  <w:left w:val="nil"/>
                  <w:bottom w:val="nil"/>
                  <w:right w:val="single" w:sz="4" w:space="0" w:color="DBDBDB"/>
                </w:tcBorders>
                <w:shd w:val="clear" w:color="auto" w:fill="FAFAFA"/>
              </w:tcPr>
            </w:tcPrChange>
          </w:tcPr>
          <w:p w14:paraId="58EFD242" w14:textId="732E564B" w:rsidR="00EC5A36" w:rsidRPr="007F4B89" w:rsidDel="00A917D5" w:rsidRDefault="00EC5A36" w:rsidP="00EC5A36">
            <w:pPr>
              <w:rPr>
                <w:del w:id="536" w:author="RoboGarden Team" w:date="2020-01-23T15:46:00Z"/>
                <w:color w:val="404040"/>
                <w:sz w:val="16"/>
                <w:szCs w:val="16"/>
              </w:rPr>
            </w:pPr>
          </w:p>
        </w:tc>
      </w:tr>
      <w:tr w:rsidR="00EC5A36" w:rsidRPr="007F4B89" w:rsidDel="00A917D5" w14:paraId="10D19128" w14:textId="5F9C2717" w:rsidTr="00A917D5">
        <w:trPr>
          <w:cantSplit/>
          <w:del w:id="537" w:author="RoboGarden Team" w:date="2020-01-23T15:46:00Z"/>
        </w:trPr>
        <w:tc>
          <w:tcPr>
            <w:tcW w:w="265" w:type="dxa"/>
            <w:tcBorders>
              <w:top w:val="nil"/>
              <w:left w:val="single" w:sz="4" w:space="0" w:color="DBDBDB" w:themeColor="accent3" w:themeTint="66"/>
              <w:bottom w:val="single" w:sz="4" w:space="0" w:color="DBDBDB" w:themeColor="accent3" w:themeTint="66"/>
              <w:right w:val="nil"/>
            </w:tcBorders>
            <w:shd w:val="clear" w:color="auto" w:fill="FAFAFA"/>
            <w:tcPrChange w:id="538" w:author="RoboGarden Team" w:date="2020-01-23T15:46:00Z">
              <w:tcPr>
                <w:tcW w:w="265" w:type="dxa"/>
                <w:tcBorders>
                  <w:top w:val="nil"/>
                  <w:left w:val="single" w:sz="4" w:space="0" w:color="DBDBDB"/>
                  <w:bottom w:val="single" w:sz="4" w:space="0" w:color="DBDBDB"/>
                  <w:right w:val="nil"/>
                </w:tcBorders>
                <w:shd w:val="clear" w:color="auto" w:fill="FAFAFA"/>
              </w:tcPr>
            </w:tcPrChange>
          </w:tcPr>
          <w:p w14:paraId="620F3764" w14:textId="585B993C" w:rsidR="00EC5A36" w:rsidRPr="007F4B89" w:rsidDel="00A917D5" w:rsidRDefault="00EC5A36" w:rsidP="00EC5A36">
            <w:pPr>
              <w:spacing w:before="120" w:after="120" w:line="256" w:lineRule="auto"/>
              <w:rPr>
                <w:del w:id="539" w:author="RoboGarden Team" w:date="2020-01-23T15:46:00Z"/>
                <w:color w:val="404040"/>
              </w:rPr>
            </w:pPr>
          </w:p>
        </w:tc>
        <w:tc>
          <w:tcPr>
            <w:tcW w:w="3960" w:type="dxa"/>
            <w:gridSpan w:val="3"/>
            <w:tcBorders>
              <w:top w:val="nil"/>
              <w:left w:val="nil"/>
              <w:bottom w:val="single" w:sz="4" w:space="0" w:color="DBDBDB" w:themeColor="accent3" w:themeTint="66"/>
              <w:right w:val="nil"/>
            </w:tcBorders>
            <w:shd w:val="clear" w:color="auto" w:fill="FAFAFA"/>
            <w:vAlign w:val="center"/>
            <w:tcPrChange w:id="540" w:author="RoboGarden Team" w:date="2020-01-23T15:46:00Z">
              <w:tcPr>
                <w:tcW w:w="3960" w:type="dxa"/>
                <w:gridSpan w:val="3"/>
                <w:tcBorders>
                  <w:top w:val="nil"/>
                  <w:left w:val="nil"/>
                  <w:bottom w:val="single" w:sz="4" w:space="0" w:color="DBDBDB"/>
                  <w:right w:val="nil"/>
                </w:tcBorders>
                <w:shd w:val="clear" w:color="auto" w:fill="FAFAFA"/>
              </w:tcPr>
            </w:tcPrChange>
          </w:tcPr>
          <w:p w14:paraId="7CCCDC67" w14:textId="4D126D4F" w:rsidR="00EC5A36" w:rsidRPr="007F4B89" w:rsidDel="00A917D5" w:rsidRDefault="00EC5A36" w:rsidP="00EC5A36">
            <w:pPr>
              <w:spacing w:before="120" w:after="120" w:line="256" w:lineRule="auto"/>
              <w:rPr>
                <w:del w:id="541" w:author="RoboGarden Team" w:date="2020-01-23T15:46:00Z"/>
                <w:color w:val="404040"/>
              </w:rPr>
            </w:pPr>
          </w:p>
        </w:tc>
        <w:tc>
          <w:tcPr>
            <w:tcW w:w="1980" w:type="dxa"/>
            <w:tcBorders>
              <w:top w:val="nil"/>
              <w:left w:val="nil"/>
              <w:bottom w:val="single" w:sz="4" w:space="0" w:color="DBDBDB" w:themeColor="accent3" w:themeTint="66"/>
              <w:right w:val="nil"/>
            </w:tcBorders>
            <w:shd w:val="clear" w:color="auto" w:fill="FAFAFA"/>
            <w:vAlign w:val="center"/>
            <w:tcPrChange w:id="542" w:author="RoboGarden Team" w:date="2020-01-23T15:46:00Z">
              <w:tcPr>
                <w:tcW w:w="1980" w:type="dxa"/>
                <w:tcBorders>
                  <w:top w:val="nil"/>
                  <w:left w:val="nil"/>
                  <w:bottom w:val="single" w:sz="4" w:space="0" w:color="DBDBDB"/>
                  <w:right w:val="nil"/>
                </w:tcBorders>
                <w:shd w:val="clear" w:color="auto" w:fill="FAFAFA"/>
              </w:tcPr>
            </w:tcPrChange>
          </w:tcPr>
          <w:p w14:paraId="5A305CE5" w14:textId="56F859B9" w:rsidR="00EC5A36" w:rsidRPr="007F4B89" w:rsidDel="00A917D5" w:rsidRDefault="00EC5A36" w:rsidP="00EC5A36">
            <w:pPr>
              <w:spacing w:before="120" w:after="120" w:line="256" w:lineRule="auto"/>
              <w:rPr>
                <w:del w:id="543" w:author="RoboGarden Team" w:date="2020-01-23T15:46:00Z"/>
                <w:color w:val="404040"/>
              </w:rPr>
            </w:pPr>
            <w:del w:id="544" w:author="RoboGarden Team" w:date="2020-01-23T15:46:00Z">
              <w:r w:rsidRPr="007F4B89" w:rsidDel="00A917D5">
                <w:rPr>
                  <w:noProof/>
                  <w:color w:val="404040"/>
                  <w:rPrChange w:id="545" w:author="Unknown">
                    <w:rPr>
                      <w:noProof/>
                    </w:rPr>
                  </w:rPrChange>
                </w:rPr>
                <w:drawing>
                  <wp:inline distT="0" distB="0" distL="0" distR="0" wp14:anchorId="31A9DFAC" wp14:editId="5CF68966">
                    <wp:extent cx="1158240" cy="304800"/>
                    <wp:effectExtent l="0" t="0" r="3810" b="0"/>
                    <wp:docPr id="1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158240" cy="304800"/>
                            </a:xfrm>
                            <a:prstGeom prst="rect">
                              <a:avLst/>
                            </a:prstGeom>
                            <a:noFill/>
                            <a:ln>
                              <a:noFill/>
                            </a:ln>
                          </pic:spPr>
                        </pic:pic>
                      </a:graphicData>
                    </a:graphic>
                  </wp:inline>
                </w:drawing>
              </w:r>
            </w:del>
          </w:p>
        </w:tc>
        <w:tc>
          <w:tcPr>
            <w:tcW w:w="3978" w:type="dxa"/>
            <w:tcBorders>
              <w:top w:val="nil"/>
              <w:left w:val="nil"/>
              <w:bottom w:val="single" w:sz="4" w:space="0" w:color="DBDBDB" w:themeColor="accent3" w:themeTint="66"/>
              <w:right w:val="nil"/>
            </w:tcBorders>
            <w:shd w:val="clear" w:color="auto" w:fill="FAFAFA"/>
            <w:vAlign w:val="center"/>
            <w:tcPrChange w:id="546" w:author="RoboGarden Team" w:date="2020-01-23T15:46:00Z">
              <w:tcPr>
                <w:tcW w:w="3978" w:type="dxa"/>
                <w:tcBorders>
                  <w:top w:val="nil"/>
                  <w:left w:val="nil"/>
                  <w:bottom w:val="single" w:sz="4" w:space="0" w:color="DBDBDB"/>
                  <w:right w:val="nil"/>
                </w:tcBorders>
                <w:shd w:val="clear" w:color="auto" w:fill="FAFAFA"/>
              </w:tcPr>
            </w:tcPrChange>
          </w:tcPr>
          <w:p w14:paraId="0C68923D" w14:textId="1096E8E0" w:rsidR="00EC5A36" w:rsidRPr="007F4B89" w:rsidDel="00A917D5" w:rsidRDefault="00EC5A36" w:rsidP="00EC5A36">
            <w:pPr>
              <w:spacing w:before="120" w:after="120" w:line="256" w:lineRule="auto"/>
              <w:rPr>
                <w:del w:id="547" w:author="RoboGarden Team" w:date="2020-01-23T15:46:00Z"/>
                <w:color w:val="404040"/>
              </w:rPr>
            </w:pPr>
          </w:p>
        </w:tc>
        <w:tc>
          <w:tcPr>
            <w:tcW w:w="270" w:type="dxa"/>
            <w:tcBorders>
              <w:top w:val="nil"/>
              <w:left w:val="nil"/>
              <w:bottom w:val="single" w:sz="4" w:space="0" w:color="DBDBDB" w:themeColor="accent3" w:themeTint="66"/>
              <w:right w:val="single" w:sz="4" w:space="0" w:color="DBDBDB" w:themeColor="accent3" w:themeTint="66"/>
            </w:tcBorders>
            <w:shd w:val="clear" w:color="auto" w:fill="FAFAFA"/>
            <w:tcPrChange w:id="548" w:author="RoboGarden Team" w:date="2020-01-23T15:46:00Z">
              <w:tcPr>
                <w:tcW w:w="270" w:type="dxa"/>
                <w:tcBorders>
                  <w:top w:val="nil"/>
                  <w:left w:val="nil"/>
                  <w:bottom w:val="single" w:sz="4" w:space="0" w:color="DBDBDB"/>
                  <w:right w:val="single" w:sz="4" w:space="0" w:color="DBDBDB"/>
                </w:tcBorders>
                <w:shd w:val="clear" w:color="auto" w:fill="FAFAFA"/>
              </w:tcPr>
            </w:tcPrChange>
          </w:tcPr>
          <w:p w14:paraId="22BEE7DB" w14:textId="0870849D" w:rsidR="00EC5A36" w:rsidRPr="007F4B89" w:rsidDel="00A917D5" w:rsidRDefault="00EC5A36" w:rsidP="00EC5A36">
            <w:pPr>
              <w:spacing w:before="120" w:after="120" w:line="256" w:lineRule="auto"/>
              <w:rPr>
                <w:del w:id="549" w:author="RoboGarden Team" w:date="2020-01-23T15:46:00Z"/>
                <w:color w:val="404040"/>
              </w:rPr>
            </w:pPr>
          </w:p>
        </w:tc>
      </w:tr>
    </w:tbl>
    <w:p w14:paraId="52BA61C7" w14:textId="04949612" w:rsidR="00EC5A36" w:rsidRPr="007F4B89" w:rsidDel="00A917D5" w:rsidRDefault="00EC5A36" w:rsidP="00EC5A36">
      <w:pPr>
        <w:spacing w:after="0" w:line="240" w:lineRule="auto"/>
        <w:rPr>
          <w:del w:id="550" w:author="RoboGarden Team" w:date="2020-01-23T15:46:00Z"/>
          <w:rFonts w:ascii="Open Sans" w:eastAsia="Open Sans" w:hAnsi="Open Sans" w:cs="Times New Roman"/>
          <w:color w:val="404040"/>
        </w:rPr>
      </w:pPr>
    </w:p>
    <w:p w14:paraId="5345FC9D" w14:textId="77777777" w:rsidR="00EC5A36" w:rsidRPr="007F4B89" w:rsidRDefault="00EC5A36" w:rsidP="00EC5A36">
      <w:pPr>
        <w:spacing w:before="120" w:after="120" w:line="256" w:lineRule="auto"/>
        <w:rPr>
          <w:rFonts w:ascii="Open Sans" w:eastAsia="Open Sans" w:hAnsi="Open Sans" w:cs="Times New Roman"/>
          <w:color w:val="404040"/>
        </w:rPr>
      </w:pPr>
    </w:p>
    <w:p w14:paraId="3EF8ED66" w14:textId="534DD58E" w:rsidR="00EC5A36" w:rsidRPr="007F4B89" w:rsidDel="00A917D5" w:rsidRDefault="00EC5A36" w:rsidP="00EC5A36">
      <w:pPr>
        <w:spacing w:before="120" w:after="120" w:line="256" w:lineRule="auto"/>
        <w:rPr>
          <w:del w:id="551" w:author="RoboGarden Team" w:date="2020-01-23T15:46:00Z"/>
          <w:rFonts w:ascii="Open Sans" w:eastAsia="Open Sans" w:hAnsi="Open Sans" w:cs="Times New Roman"/>
          <w:color w:val="404040"/>
        </w:rPr>
      </w:pPr>
    </w:p>
    <w:tbl>
      <w:tblPr>
        <w:tblStyle w:val="TableGrid1"/>
        <w:tblW w:w="10530" w:type="dxa"/>
        <w:tblInd w:w="-5" w:type="dxa"/>
        <w:tblBorders>
          <w:top w:val="single" w:sz="4" w:space="0" w:color="DBDBDB"/>
          <w:left w:val="single" w:sz="4" w:space="0" w:color="DBDBDB"/>
          <w:bottom w:val="single" w:sz="4" w:space="0" w:color="DBDBDB"/>
          <w:right w:val="single" w:sz="4" w:space="0" w:color="DBDBDB"/>
          <w:insideH w:val="none" w:sz="0" w:space="0" w:color="auto"/>
          <w:insideV w:val="none" w:sz="0" w:space="0" w:color="auto"/>
        </w:tblBorders>
        <w:tblLayout w:type="fixed"/>
        <w:tblCellMar>
          <w:left w:w="115" w:type="dxa"/>
          <w:right w:w="115" w:type="dxa"/>
        </w:tblCellMar>
        <w:tblLook w:val="04A0" w:firstRow="1" w:lastRow="0" w:firstColumn="1" w:lastColumn="0" w:noHBand="0" w:noVBand="1"/>
      </w:tblPr>
      <w:tblGrid>
        <w:gridCol w:w="265"/>
        <w:gridCol w:w="2520"/>
        <w:gridCol w:w="7470"/>
        <w:gridCol w:w="275"/>
      </w:tblGrid>
      <w:tr w:rsidR="00EC5A36" w:rsidRPr="007F4B89" w:rsidDel="00A917D5" w14:paraId="52CF94B9" w14:textId="73266E91" w:rsidTr="00EC5A36">
        <w:trPr>
          <w:trHeight w:val="107"/>
          <w:del w:id="552" w:author="RoboGarden Team" w:date="2020-01-23T15:46:00Z"/>
        </w:trPr>
        <w:tc>
          <w:tcPr>
            <w:tcW w:w="265" w:type="dxa"/>
            <w:tcBorders>
              <w:top w:val="single" w:sz="4" w:space="0" w:color="DBDBDB"/>
              <w:left w:val="single" w:sz="4" w:space="0" w:color="DBDBDB"/>
              <w:bottom w:val="nil"/>
              <w:right w:val="nil"/>
            </w:tcBorders>
            <w:shd w:val="clear" w:color="auto" w:fill="FAFAFA"/>
          </w:tcPr>
          <w:p w14:paraId="6EB83E24" w14:textId="6C067815" w:rsidR="00EC5A36" w:rsidRPr="007F4B89" w:rsidDel="00A917D5" w:rsidRDefault="00EC5A36" w:rsidP="00EC5A36">
            <w:pPr>
              <w:spacing w:before="120"/>
              <w:rPr>
                <w:del w:id="553" w:author="RoboGarden Team" w:date="2020-01-23T15:46:00Z"/>
                <w:color w:val="404040"/>
              </w:rPr>
            </w:pPr>
          </w:p>
        </w:tc>
        <w:tc>
          <w:tcPr>
            <w:tcW w:w="2520" w:type="dxa"/>
            <w:tcBorders>
              <w:top w:val="single" w:sz="4" w:space="0" w:color="DBDBDB"/>
              <w:left w:val="nil"/>
              <w:bottom w:val="nil"/>
              <w:right w:val="nil"/>
            </w:tcBorders>
            <w:shd w:val="clear" w:color="auto" w:fill="FAFAFA"/>
          </w:tcPr>
          <w:p w14:paraId="2D34CDFC" w14:textId="4F39B31E" w:rsidR="00EC5A36" w:rsidRPr="007F4B89" w:rsidDel="00A917D5" w:rsidRDefault="00EC5A36" w:rsidP="00EC5A36">
            <w:pPr>
              <w:spacing w:before="120"/>
              <w:rPr>
                <w:del w:id="554" w:author="RoboGarden Team" w:date="2020-01-23T15:46:00Z"/>
                <w:color w:val="404040"/>
              </w:rPr>
            </w:pPr>
          </w:p>
        </w:tc>
        <w:tc>
          <w:tcPr>
            <w:tcW w:w="7470" w:type="dxa"/>
            <w:tcBorders>
              <w:top w:val="single" w:sz="4" w:space="0" w:color="DBDBDB"/>
              <w:left w:val="nil"/>
              <w:bottom w:val="nil"/>
              <w:right w:val="nil"/>
            </w:tcBorders>
            <w:shd w:val="clear" w:color="auto" w:fill="FAFAFA"/>
            <w:hideMark/>
          </w:tcPr>
          <w:p w14:paraId="5DCF0D65" w14:textId="5CE6B3BF" w:rsidR="00EC5A36" w:rsidRPr="007F4B89" w:rsidDel="00A917D5" w:rsidRDefault="00EC5A36" w:rsidP="00EC5A36">
            <w:pPr>
              <w:spacing w:before="120"/>
              <w:jc w:val="right"/>
              <w:rPr>
                <w:del w:id="555" w:author="RoboGarden Team" w:date="2020-01-23T15:46:00Z"/>
                <w:color w:val="78C800"/>
              </w:rPr>
            </w:pPr>
            <w:del w:id="556" w:author="RoboGarden Team" w:date="2020-01-23T15:46:00Z">
              <w:r w:rsidRPr="007F4B89" w:rsidDel="00A917D5">
                <w:rPr>
                  <w:rFonts w:ascii="FontAwesome" w:hAnsi="FontAwesome"/>
                  <w:color w:val="78C800"/>
                </w:rPr>
                <w:sym w:font="FontAwesome" w:char="F058"/>
              </w:r>
              <w:r w:rsidRPr="007F4B89" w:rsidDel="00A917D5">
                <w:rPr>
                  <w:color w:val="78C800"/>
                </w:rPr>
                <w:delText xml:space="preserve"> Correct</w:delText>
              </w:r>
            </w:del>
          </w:p>
        </w:tc>
        <w:tc>
          <w:tcPr>
            <w:tcW w:w="275" w:type="dxa"/>
            <w:tcBorders>
              <w:top w:val="single" w:sz="4" w:space="0" w:color="DBDBDB"/>
              <w:left w:val="nil"/>
              <w:bottom w:val="nil"/>
              <w:right w:val="single" w:sz="4" w:space="0" w:color="DBDBDB"/>
            </w:tcBorders>
            <w:shd w:val="clear" w:color="auto" w:fill="FAFAFA"/>
          </w:tcPr>
          <w:p w14:paraId="6B41B527" w14:textId="198A8BEB" w:rsidR="00EC5A36" w:rsidRPr="007F4B89" w:rsidDel="00A917D5" w:rsidRDefault="00EC5A36" w:rsidP="00EC5A36">
            <w:pPr>
              <w:spacing w:before="120"/>
              <w:rPr>
                <w:del w:id="557" w:author="RoboGarden Team" w:date="2020-01-23T15:46:00Z"/>
                <w:color w:val="404040"/>
              </w:rPr>
            </w:pPr>
          </w:p>
        </w:tc>
      </w:tr>
      <w:tr w:rsidR="00EC5A36" w:rsidRPr="007F4B89" w:rsidDel="00A917D5" w14:paraId="59569545" w14:textId="0C9C1636" w:rsidTr="00EC5A36">
        <w:trPr>
          <w:del w:id="558" w:author="RoboGarden Team" w:date="2020-01-23T15:46:00Z"/>
        </w:trPr>
        <w:tc>
          <w:tcPr>
            <w:tcW w:w="265" w:type="dxa"/>
            <w:tcBorders>
              <w:top w:val="nil"/>
              <w:left w:val="single" w:sz="4" w:space="0" w:color="DBDBDB"/>
              <w:bottom w:val="nil"/>
              <w:right w:val="nil"/>
            </w:tcBorders>
            <w:shd w:val="clear" w:color="auto" w:fill="FAFAFA"/>
          </w:tcPr>
          <w:p w14:paraId="00896B48" w14:textId="246C935C" w:rsidR="00EC5A36" w:rsidRPr="007F4B89" w:rsidDel="00A917D5" w:rsidRDefault="00EC5A36" w:rsidP="00EC5A36">
            <w:pPr>
              <w:spacing w:before="120"/>
              <w:rPr>
                <w:del w:id="559" w:author="RoboGarden Team" w:date="2020-01-23T15:46:00Z"/>
                <w:color w:val="404040"/>
              </w:rPr>
            </w:pPr>
          </w:p>
        </w:tc>
        <w:tc>
          <w:tcPr>
            <w:tcW w:w="2520" w:type="dxa"/>
            <w:tcBorders>
              <w:top w:val="nil"/>
              <w:left w:val="nil"/>
              <w:bottom w:val="nil"/>
              <w:right w:val="nil"/>
            </w:tcBorders>
            <w:shd w:val="clear" w:color="auto" w:fill="78C800"/>
            <w:hideMark/>
          </w:tcPr>
          <w:p w14:paraId="32E5561D" w14:textId="745DEC70" w:rsidR="00EC5A36" w:rsidRPr="007F4B89" w:rsidDel="00A917D5" w:rsidRDefault="00EC5A36" w:rsidP="00EC5A36">
            <w:pPr>
              <w:spacing w:before="120" w:after="120"/>
              <w:rPr>
                <w:del w:id="560" w:author="RoboGarden Team" w:date="2020-01-23T15:46:00Z"/>
                <w:rFonts w:ascii="Open Sans Semibold" w:hAnsi="Open Sans Semibold" w:cs="Open Sans Semibold"/>
                <w:color w:val="FFFFFF"/>
              </w:rPr>
            </w:pPr>
            <w:del w:id="561" w:author="RoboGarden Team" w:date="2020-01-23T15:46:00Z">
              <w:r w:rsidRPr="007F4B89" w:rsidDel="00A917D5">
                <w:rPr>
                  <w:rFonts w:ascii="Open Sans Semibold" w:hAnsi="Open Sans Semibold" w:cs="Open Sans Semibold"/>
                  <w:color w:val="FFFFFF"/>
                </w:rPr>
                <w:delText>Explanation</w:delText>
              </w:r>
            </w:del>
          </w:p>
        </w:tc>
        <w:tc>
          <w:tcPr>
            <w:tcW w:w="7470" w:type="dxa"/>
            <w:tcBorders>
              <w:top w:val="nil"/>
              <w:left w:val="nil"/>
              <w:bottom w:val="nil"/>
              <w:right w:val="nil"/>
            </w:tcBorders>
            <w:shd w:val="clear" w:color="auto" w:fill="FAFAFA"/>
          </w:tcPr>
          <w:p w14:paraId="23256FC7" w14:textId="5244717C" w:rsidR="00EC5A36" w:rsidRPr="007F4B89" w:rsidDel="00A917D5" w:rsidRDefault="00EC5A36" w:rsidP="00EC5A36">
            <w:pPr>
              <w:spacing w:before="120"/>
              <w:rPr>
                <w:del w:id="562" w:author="RoboGarden Team" w:date="2020-01-23T15:46:00Z"/>
                <w:color w:val="404040"/>
              </w:rPr>
            </w:pPr>
          </w:p>
        </w:tc>
        <w:tc>
          <w:tcPr>
            <w:tcW w:w="275" w:type="dxa"/>
            <w:tcBorders>
              <w:top w:val="nil"/>
              <w:left w:val="nil"/>
              <w:bottom w:val="nil"/>
              <w:right w:val="single" w:sz="4" w:space="0" w:color="DBDBDB"/>
            </w:tcBorders>
            <w:shd w:val="clear" w:color="auto" w:fill="FAFAFA"/>
          </w:tcPr>
          <w:p w14:paraId="6E3DF115" w14:textId="26C271FF" w:rsidR="00EC5A36" w:rsidRPr="007F4B89" w:rsidDel="00A917D5" w:rsidRDefault="00EC5A36" w:rsidP="00EC5A36">
            <w:pPr>
              <w:spacing w:before="120"/>
              <w:rPr>
                <w:del w:id="563" w:author="RoboGarden Team" w:date="2020-01-23T15:46:00Z"/>
                <w:color w:val="404040"/>
              </w:rPr>
            </w:pPr>
          </w:p>
        </w:tc>
      </w:tr>
      <w:tr w:rsidR="00EC5A36" w:rsidRPr="007F4B89" w:rsidDel="00A917D5" w14:paraId="581518A9" w14:textId="43B57D06" w:rsidTr="00EC5A36">
        <w:trPr>
          <w:del w:id="564" w:author="RoboGarden Team" w:date="2020-01-23T15:46:00Z"/>
        </w:trPr>
        <w:tc>
          <w:tcPr>
            <w:tcW w:w="265" w:type="dxa"/>
            <w:tcBorders>
              <w:top w:val="nil"/>
              <w:left w:val="single" w:sz="4" w:space="0" w:color="DBDBDB"/>
              <w:bottom w:val="nil"/>
              <w:right w:val="nil"/>
            </w:tcBorders>
            <w:shd w:val="clear" w:color="auto" w:fill="FAFAFA"/>
          </w:tcPr>
          <w:p w14:paraId="69A96A2E" w14:textId="5B0CCF89" w:rsidR="00EC5A36" w:rsidRPr="007F4B89" w:rsidDel="00A917D5" w:rsidRDefault="00EC5A36" w:rsidP="00EC5A36">
            <w:pPr>
              <w:spacing w:before="120"/>
              <w:rPr>
                <w:del w:id="565" w:author="RoboGarden Team" w:date="2020-01-23T15:46:00Z"/>
                <w:color w:val="404040"/>
                <w:sz w:val="12"/>
                <w:szCs w:val="12"/>
              </w:rPr>
            </w:pPr>
          </w:p>
        </w:tc>
        <w:tc>
          <w:tcPr>
            <w:tcW w:w="2520" w:type="dxa"/>
            <w:tcBorders>
              <w:top w:val="nil"/>
              <w:left w:val="nil"/>
              <w:bottom w:val="single" w:sz="4" w:space="0" w:color="CCFFCC"/>
              <w:right w:val="nil"/>
            </w:tcBorders>
            <w:shd w:val="clear" w:color="auto" w:fill="78C800"/>
          </w:tcPr>
          <w:p w14:paraId="235B590E" w14:textId="1582A445" w:rsidR="00EC5A36" w:rsidRPr="007F4B89" w:rsidDel="00A917D5" w:rsidRDefault="00EC5A36" w:rsidP="00EC5A36">
            <w:pPr>
              <w:spacing w:before="120"/>
              <w:rPr>
                <w:del w:id="566" w:author="RoboGarden Team" w:date="2020-01-23T15:46:00Z"/>
                <w:color w:val="404040"/>
                <w:sz w:val="12"/>
                <w:szCs w:val="12"/>
              </w:rPr>
            </w:pPr>
          </w:p>
        </w:tc>
        <w:tc>
          <w:tcPr>
            <w:tcW w:w="7470" w:type="dxa"/>
            <w:tcBorders>
              <w:top w:val="nil"/>
              <w:left w:val="nil"/>
              <w:bottom w:val="single" w:sz="4" w:space="0" w:color="CCFFCC"/>
              <w:right w:val="nil"/>
            </w:tcBorders>
            <w:shd w:val="clear" w:color="auto" w:fill="78C800"/>
          </w:tcPr>
          <w:p w14:paraId="0274289C" w14:textId="4FE4BB50" w:rsidR="00EC5A36" w:rsidRPr="007F4B89" w:rsidDel="00A917D5" w:rsidRDefault="00EC5A36" w:rsidP="00EC5A36">
            <w:pPr>
              <w:spacing w:before="120"/>
              <w:rPr>
                <w:del w:id="567" w:author="RoboGarden Team" w:date="2020-01-23T15:46:00Z"/>
                <w:color w:val="404040"/>
                <w:sz w:val="12"/>
                <w:szCs w:val="12"/>
              </w:rPr>
            </w:pPr>
          </w:p>
        </w:tc>
        <w:tc>
          <w:tcPr>
            <w:tcW w:w="275" w:type="dxa"/>
            <w:tcBorders>
              <w:top w:val="nil"/>
              <w:left w:val="nil"/>
              <w:bottom w:val="nil"/>
              <w:right w:val="single" w:sz="4" w:space="0" w:color="DBDBDB"/>
            </w:tcBorders>
            <w:shd w:val="clear" w:color="auto" w:fill="FAFAFA"/>
          </w:tcPr>
          <w:p w14:paraId="3D4696D4" w14:textId="14F2DA82" w:rsidR="00EC5A36" w:rsidRPr="007F4B89" w:rsidDel="00A917D5" w:rsidRDefault="00EC5A36" w:rsidP="00EC5A36">
            <w:pPr>
              <w:spacing w:before="120"/>
              <w:rPr>
                <w:del w:id="568" w:author="RoboGarden Team" w:date="2020-01-23T15:46:00Z"/>
                <w:color w:val="404040"/>
                <w:sz w:val="12"/>
                <w:szCs w:val="12"/>
              </w:rPr>
            </w:pPr>
          </w:p>
        </w:tc>
      </w:tr>
      <w:tr w:rsidR="00EC5A36" w:rsidRPr="007F4B89" w:rsidDel="00A917D5" w14:paraId="1A620C14" w14:textId="7B4EAF21" w:rsidTr="00EC5A36">
        <w:trPr>
          <w:trHeight w:val="60"/>
          <w:del w:id="569" w:author="RoboGarden Team" w:date="2020-01-23T15:46:00Z"/>
        </w:trPr>
        <w:tc>
          <w:tcPr>
            <w:tcW w:w="265" w:type="dxa"/>
            <w:tcBorders>
              <w:top w:val="nil"/>
              <w:left w:val="single" w:sz="4" w:space="0" w:color="DBDBDB"/>
              <w:bottom w:val="nil"/>
              <w:right w:val="single" w:sz="4" w:space="0" w:color="CCFFCC"/>
            </w:tcBorders>
            <w:shd w:val="clear" w:color="auto" w:fill="FAFAFA"/>
          </w:tcPr>
          <w:p w14:paraId="3C5FED7A" w14:textId="248A3A2E" w:rsidR="00EC5A36" w:rsidRPr="007F4B89" w:rsidDel="00A917D5" w:rsidRDefault="00EC5A36" w:rsidP="00EC5A36">
            <w:pPr>
              <w:spacing w:before="120"/>
              <w:rPr>
                <w:del w:id="570" w:author="RoboGarden Team" w:date="2020-01-23T15:46:00Z"/>
                <w:color w:val="404040"/>
              </w:rPr>
            </w:pPr>
          </w:p>
        </w:tc>
        <w:tc>
          <w:tcPr>
            <w:tcW w:w="9990" w:type="dxa"/>
            <w:gridSpan w:val="2"/>
            <w:tcBorders>
              <w:top w:val="single" w:sz="4" w:space="0" w:color="CCFFCC"/>
              <w:left w:val="single" w:sz="4" w:space="0" w:color="CCFFCC"/>
              <w:bottom w:val="single" w:sz="4" w:space="0" w:color="CCFFCC"/>
              <w:right w:val="single" w:sz="4" w:space="0" w:color="CCFFCC"/>
            </w:tcBorders>
            <w:shd w:val="clear" w:color="auto" w:fill="F3FFF3"/>
            <w:hideMark/>
          </w:tcPr>
          <w:p w14:paraId="4726323E" w14:textId="65E6B8DF" w:rsidR="00EC5A36" w:rsidRPr="007F4B89" w:rsidDel="00A917D5" w:rsidRDefault="00EC5A36" w:rsidP="00EC5A36">
            <w:pPr>
              <w:spacing w:before="120" w:after="120" w:line="256" w:lineRule="auto"/>
              <w:rPr>
                <w:del w:id="571" w:author="RoboGarden Team" w:date="2020-01-23T15:46:00Z"/>
                <w:color w:val="7F7F7F"/>
              </w:rPr>
            </w:pPr>
            <w:del w:id="572" w:author="RoboGarden Team" w:date="2020-01-23T15:46:00Z">
              <w:r w:rsidRPr="007F4B89" w:rsidDel="00A917D5">
                <w:rPr>
                  <w:color w:val="7F7F7F"/>
                </w:rPr>
                <w:delText xml:space="preserve">Great! Personal assistants –such as Siri- are one example to recognizing voice using machine learning and then using the words said by the person to make an action. </w:delText>
              </w:r>
            </w:del>
          </w:p>
        </w:tc>
        <w:tc>
          <w:tcPr>
            <w:tcW w:w="275" w:type="dxa"/>
            <w:tcBorders>
              <w:top w:val="nil"/>
              <w:left w:val="single" w:sz="4" w:space="0" w:color="CCFFCC"/>
              <w:bottom w:val="nil"/>
              <w:right w:val="single" w:sz="4" w:space="0" w:color="DBDBDB"/>
            </w:tcBorders>
            <w:shd w:val="clear" w:color="auto" w:fill="FAFAFA"/>
          </w:tcPr>
          <w:p w14:paraId="1F6254F5" w14:textId="5F4F2BC3" w:rsidR="00EC5A36" w:rsidRPr="007F4B89" w:rsidDel="00A917D5" w:rsidRDefault="00EC5A36" w:rsidP="00EC5A36">
            <w:pPr>
              <w:spacing w:before="120"/>
              <w:rPr>
                <w:del w:id="573" w:author="RoboGarden Team" w:date="2020-01-23T15:46:00Z"/>
                <w:color w:val="404040"/>
              </w:rPr>
            </w:pPr>
          </w:p>
        </w:tc>
      </w:tr>
      <w:tr w:rsidR="00EC5A36" w:rsidRPr="007F4B89" w:rsidDel="00A917D5" w14:paraId="3D8B4CEC" w14:textId="24615846" w:rsidTr="00EC5A36">
        <w:trPr>
          <w:del w:id="574" w:author="RoboGarden Team" w:date="2020-01-23T15:46:00Z"/>
        </w:trPr>
        <w:tc>
          <w:tcPr>
            <w:tcW w:w="265" w:type="dxa"/>
            <w:tcBorders>
              <w:top w:val="nil"/>
              <w:left w:val="single" w:sz="4" w:space="0" w:color="DBDBDB"/>
              <w:bottom w:val="single" w:sz="4" w:space="0" w:color="DBDBDB"/>
              <w:right w:val="nil"/>
            </w:tcBorders>
            <w:shd w:val="clear" w:color="auto" w:fill="FAFAFA"/>
          </w:tcPr>
          <w:p w14:paraId="3E762346" w14:textId="14A17648" w:rsidR="00EC5A36" w:rsidRPr="007F4B89" w:rsidDel="00A917D5" w:rsidRDefault="00EC5A36" w:rsidP="00EC5A36">
            <w:pPr>
              <w:spacing w:before="120"/>
              <w:rPr>
                <w:del w:id="575" w:author="RoboGarden Team" w:date="2020-01-23T15:46:00Z"/>
                <w:color w:val="404040"/>
                <w:sz w:val="8"/>
                <w:szCs w:val="8"/>
              </w:rPr>
            </w:pPr>
          </w:p>
        </w:tc>
        <w:tc>
          <w:tcPr>
            <w:tcW w:w="2520" w:type="dxa"/>
            <w:tcBorders>
              <w:top w:val="single" w:sz="4" w:space="0" w:color="CCFFCC"/>
              <w:left w:val="nil"/>
              <w:bottom w:val="single" w:sz="4" w:space="0" w:color="DBDBDB"/>
              <w:right w:val="nil"/>
            </w:tcBorders>
            <w:shd w:val="clear" w:color="auto" w:fill="FAFAFA"/>
          </w:tcPr>
          <w:p w14:paraId="5533FD42" w14:textId="11437436" w:rsidR="00EC5A36" w:rsidRPr="007F4B89" w:rsidDel="00A917D5" w:rsidRDefault="00EC5A36" w:rsidP="00EC5A36">
            <w:pPr>
              <w:spacing w:before="120"/>
              <w:rPr>
                <w:del w:id="576" w:author="RoboGarden Team" w:date="2020-01-23T15:46:00Z"/>
                <w:color w:val="404040"/>
                <w:sz w:val="8"/>
                <w:szCs w:val="8"/>
              </w:rPr>
            </w:pPr>
          </w:p>
        </w:tc>
        <w:tc>
          <w:tcPr>
            <w:tcW w:w="7470" w:type="dxa"/>
            <w:tcBorders>
              <w:top w:val="single" w:sz="4" w:space="0" w:color="CCFFCC"/>
              <w:left w:val="nil"/>
              <w:bottom w:val="single" w:sz="4" w:space="0" w:color="DBDBDB"/>
              <w:right w:val="nil"/>
            </w:tcBorders>
            <w:shd w:val="clear" w:color="auto" w:fill="FAFAFA"/>
          </w:tcPr>
          <w:p w14:paraId="4687BC18" w14:textId="63CDFD1A" w:rsidR="00EC5A36" w:rsidRPr="007F4B89" w:rsidDel="00A917D5" w:rsidRDefault="00EC5A36" w:rsidP="00EC5A36">
            <w:pPr>
              <w:spacing w:before="120"/>
              <w:rPr>
                <w:del w:id="577" w:author="RoboGarden Team" w:date="2020-01-23T15:46:00Z"/>
                <w:color w:val="404040"/>
                <w:sz w:val="8"/>
                <w:szCs w:val="8"/>
              </w:rPr>
            </w:pPr>
          </w:p>
        </w:tc>
        <w:tc>
          <w:tcPr>
            <w:tcW w:w="275" w:type="dxa"/>
            <w:tcBorders>
              <w:top w:val="nil"/>
              <w:left w:val="nil"/>
              <w:bottom w:val="single" w:sz="4" w:space="0" w:color="DBDBDB"/>
              <w:right w:val="single" w:sz="4" w:space="0" w:color="DBDBDB"/>
            </w:tcBorders>
            <w:shd w:val="clear" w:color="auto" w:fill="FAFAFA"/>
          </w:tcPr>
          <w:p w14:paraId="6047CCDE" w14:textId="7073C534" w:rsidR="00EC5A36" w:rsidRPr="007F4B89" w:rsidDel="00A917D5" w:rsidRDefault="00EC5A36" w:rsidP="00EC5A36">
            <w:pPr>
              <w:spacing w:before="120"/>
              <w:rPr>
                <w:del w:id="578" w:author="RoboGarden Team" w:date="2020-01-23T15:46:00Z"/>
                <w:color w:val="404040"/>
                <w:sz w:val="8"/>
                <w:szCs w:val="8"/>
              </w:rPr>
            </w:pPr>
          </w:p>
        </w:tc>
      </w:tr>
    </w:tbl>
    <w:p w14:paraId="2412BF45" w14:textId="45843CFC" w:rsidR="00EC5A36" w:rsidRPr="007F4B89" w:rsidDel="00A917D5" w:rsidRDefault="00EC5A36" w:rsidP="00EC5A36">
      <w:pPr>
        <w:spacing w:after="0" w:line="240" w:lineRule="auto"/>
        <w:rPr>
          <w:del w:id="579" w:author="RoboGarden Team" w:date="2020-01-23T15:46:00Z"/>
          <w:rFonts w:ascii="Open Sans" w:eastAsia="Open Sans" w:hAnsi="Open Sans" w:cs="Times New Roman"/>
          <w:color w:val="404040"/>
        </w:rPr>
      </w:pPr>
    </w:p>
    <w:p w14:paraId="7E40831E" w14:textId="7D247B4A" w:rsidR="00EC5A36" w:rsidRPr="007F4B89" w:rsidDel="00A917D5" w:rsidRDefault="00EC5A36" w:rsidP="00EC5A36">
      <w:pPr>
        <w:spacing w:after="0" w:line="240" w:lineRule="auto"/>
        <w:rPr>
          <w:del w:id="580" w:author="RoboGarden Team" w:date="2020-01-23T15:47:00Z"/>
          <w:rFonts w:ascii="Open Sans" w:eastAsia="Open Sans" w:hAnsi="Open Sans" w:cs="Times New Roman"/>
          <w:color w:val="404040"/>
        </w:rPr>
      </w:pPr>
    </w:p>
    <w:tbl>
      <w:tblPr>
        <w:tblStyle w:val="TableGrid1"/>
        <w:tblW w:w="10530" w:type="dxa"/>
        <w:tblBorders>
          <w:top w:val="single" w:sz="4" w:space="0" w:color="DBDBDB"/>
          <w:left w:val="single" w:sz="4" w:space="0" w:color="DBDBDB"/>
          <w:bottom w:val="single" w:sz="4" w:space="0" w:color="DBDBDB"/>
          <w:right w:val="single" w:sz="4" w:space="0" w:color="DBDBDB"/>
          <w:insideH w:val="none" w:sz="0" w:space="0" w:color="auto"/>
          <w:insideV w:val="none" w:sz="0" w:space="0" w:color="auto"/>
        </w:tblBorders>
        <w:tblLayout w:type="fixed"/>
        <w:tblCellMar>
          <w:left w:w="115" w:type="dxa"/>
          <w:right w:w="115" w:type="dxa"/>
        </w:tblCellMar>
        <w:tblLook w:val="04A0" w:firstRow="1" w:lastRow="0" w:firstColumn="1" w:lastColumn="0" w:noHBand="0" w:noVBand="1"/>
      </w:tblPr>
      <w:tblGrid>
        <w:gridCol w:w="265"/>
        <w:gridCol w:w="2521"/>
        <w:gridCol w:w="7474"/>
        <w:gridCol w:w="270"/>
      </w:tblGrid>
      <w:tr w:rsidR="00EC5A36" w:rsidRPr="007F4B89" w:rsidDel="00A917D5" w14:paraId="48915826" w14:textId="041DF7F3" w:rsidTr="00EC5A36">
        <w:trPr>
          <w:trHeight w:val="107"/>
          <w:del w:id="581" w:author="RoboGarden Team" w:date="2020-01-23T15:47:00Z"/>
        </w:trPr>
        <w:tc>
          <w:tcPr>
            <w:tcW w:w="265" w:type="dxa"/>
            <w:tcBorders>
              <w:top w:val="single" w:sz="4" w:space="0" w:color="DBDBDB"/>
              <w:left w:val="single" w:sz="4" w:space="0" w:color="DBDBDB"/>
              <w:bottom w:val="nil"/>
              <w:right w:val="nil"/>
            </w:tcBorders>
            <w:shd w:val="clear" w:color="auto" w:fill="FAFAFA"/>
          </w:tcPr>
          <w:p w14:paraId="0BF319ED" w14:textId="7B9ACDB9" w:rsidR="00EC5A36" w:rsidRPr="007F4B89" w:rsidDel="00A917D5" w:rsidRDefault="00EC5A36" w:rsidP="00EC5A36">
            <w:pPr>
              <w:spacing w:before="120"/>
              <w:rPr>
                <w:del w:id="582" w:author="RoboGarden Team" w:date="2020-01-23T15:47:00Z"/>
                <w:color w:val="404040"/>
              </w:rPr>
            </w:pPr>
          </w:p>
        </w:tc>
        <w:tc>
          <w:tcPr>
            <w:tcW w:w="2520" w:type="dxa"/>
            <w:tcBorders>
              <w:top w:val="single" w:sz="4" w:space="0" w:color="DBDBDB"/>
              <w:left w:val="nil"/>
              <w:bottom w:val="nil"/>
              <w:right w:val="nil"/>
            </w:tcBorders>
            <w:shd w:val="clear" w:color="auto" w:fill="FAFAFA"/>
          </w:tcPr>
          <w:p w14:paraId="08364EAD" w14:textId="7CD33E8B" w:rsidR="00EC5A36" w:rsidRPr="007F4B89" w:rsidDel="00A917D5" w:rsidRDefault="00EC5A36" w:rsidP="00EC5A36">
            <w:pPr>
              <w:spacing w:before="120"/>
              <w:rPr>
                <w:del w:id="583" w:author="RoboGarden Team" w:date="2020-01-23T15:47:00Z"/>
                <w:color w:val="404040"/>
              </w:rPr>
            </w:pPr>
          </w:p>
        </w:tc>
        <w:tc>
          <w:tcPr>
            <w:tcW w:w="7470" w:type="dxa"/>
            <w:tcBorders>
              <w:top w:val="single" w:sz="4" w:space="0" w:color="DBDBDB"/>
              <w:left w:val="nil"/>
              <w:bottom w:val="nil"/>
              <w:right w:val="nil"/>
            </w:tcBorders>
            <w:shd w:val="clear" w:color="auto" w:fill="FAFAFA"/>
            <w:hideMark/>
          </w:tcPr>
          <w:p w14:paraId="2674F174" w14:textId="7F03B94A" w:rsidR="00EC5A36" w:rsidRPr="007F4B89" w:rsidDel="00A917D5" w:rsidRDefault="00EC5A36" w:rsidP="00EC5A36">
            <w:pPr>
              <w:spacing w:before="120"/>
              <w:jc w:val="right"/>
              <w:rPr>
                <w:del w:id="584" w:author="RoboGarden Team" w:date="2020-01-23T15:47:00Z"/>
                <w:color w:val="78C800"/>
              </w:rPr>
            </w:pPr>
            <w:del w:id="585" w:author="RoboGarden Team" w:date="2020-01-23T15:47:00Z">
              <w:r w:rsidRPr="007F4B89" w:rsidDel="00A917D5">
                <w:rPr>
                  <w:rFonts w:ascii="FontAwesome" w:hAnsi="FontAwesome"/>
                  <w:color w:val="FF4B4B"/>
                </w:rPr>
                <w:sym w:font="FontAwesome" w:char="F057"/>
              </w:r>
              <w:r w:rsidRPr="007F4B89" w:rsidDel="00A917D5">
                <w:rPr>
                  <w:color w:val="FF4B4B"/>
                </w:rPr>
                <w:delText xml:space="preserve"> That’s Incorrect</w:delText>
              </w:r>
            </w:del>
          </w:p>
        </w:tc>
        <w:tc>
          <w:tcPr>
            <w:tcW w:w="270" w:type="dxa"/>
            <w:tcBorders>
              <w:top w:val="single" w:sz="4" w:space="0" w:color="DBDBDB"/>
              <w:left w:val="nil"/>
              <w:bottom w:val="nil"/>
              <w:right w:val="single" w:sz="4" w:space="0" w:color="DBDBDB"/>
            </w:tcBorders>
            <w:shd w:val="clear" w:color="auto" w:fill="FAFAFA"/>
          </w:tcPr>
          <w:p w14:paraId="6F5FC83A" w14:textId="4CE83AA0" w:rsidR="00EC5A36" w:rsidRPr="007F4B89" w:rsidDel="00A917D5" w:rsidRDefault="00EC5A36" w:rsidP="00EC5A36">
            <w:pPr>
              <w:spacing w:before="120"/>
              <w:rPr>
                <w:del w:id="586" w:author="RoboGarden Team" w:date="2020-01-23T15:47:00Z"/>
                <w:color w:val="404040"/>
              </w:rPr>
            </w:pPr>
          </w:p>
        </w:tc>
      </w:tr>
      <w:tr w:rsidR="00EC5A36" w:rsidRPr="007F4B89" w:rsidDel="00A917D5" w14:paraId="7F111736" w14:textId="06ABF84C" w:rsidTr="00EC5A36">
        <w:trPr>
          <w:del w:id="587" w:author="RoboGarden Team" w:date="2020-01-23T15:47:00Z"/>
        </w:trPr>
        <w:tc>
          <w:tcPr>
            <w:tcW w:w="265" w:type="dxa"/>
            <w:tcBorders>
              <w:top w:val="nil"/>
              <w:left w:val="single" w:sz="4" w:space="0" w:color="DBDBDB"/>
              <w:bottom w:val="nil"/>
              <w:right w:val="nil"/>
            </w:tcBorders>
            <w:shd w:val="clear" w:color="auto" w:fill="FAFAFA"/>
          </w:tcPr>
          <w:p w14:paraId="0AEF860C" w14:textId="0CBDE75E" w:rsidR="00EC5A36" w:rsidRPr="007F4B89" w:rsidDel="00A917D5" w:rsidRDefault="00EC5A36" w:rsidP="00EC5A36">
            <w:pPr>
              <w:spacing w:before="120"/>
              <w:rPr>
                <w:del w:id="588" w:author="RoboGarden Team" w:date="2020-01-23T15:47:00Z"/>
                <w:color w:val="404040"/>
              </w:rPr>
            </w:pPr>
          </w:p>
        </w:tc>
        <w:tc>
          <w:tcPr>
            <w:tcW w:w="2520" w:type="dxa"/>
            <w:tcBorders>
              <w:top w:val="nil"/>
              <w:left w:val="nil"/>
              <w:bottom w:val="nil"/>
              <w:right w:val="nil"/>
            </w:tcBorders>
            <w:shd w:val="clear" w:color="auto" w:fill="FF4B4B"/>
            <w:hideMark/>
          </w:tcPr>
          <w:p w14:paraId="21F61E7A" w14:textId="6C61BC90" w:rsidR="00EC5A36" w:rsidRPr="007F4B89" w:rsidDel="00A917D5" w:rsidRDefault="00EC5A36" w:rsidP="00EC5A36">
            <w:pPr>
              <w:spacing w:before="120" w:after="120"/>
              <w:rPr>
                <w:del w:id="589" w:author="RoboGarden Team" w:date="2020-01-23T15:47:00Z"/>
                <w:rFonts w:ascii="Open Sans Semibold" w:hAnsi="Open Sans Semibold" w:cs="Open Sans Semibold"/>
                <w:color w:val="FFFFFF"/>
              </w:rPr>
            </w:pPr>
            <w:del w:id="590" w:author="RoboGarden Team" w:date="2020-01-23T15:47:00Z">
              <w:r w:rsidRPr="007F4B89" w:rsidDel="00A917D5">
                <w:rPr>
                  <w:rFonts w:ascii="Open Sans Semibold" w:hAnsi="Open Sans Semibold" w:cs="Open Sans Semibold"/>
                  <w:color w:val="FFFFFF"/>
                </w:rPr>
                <w:delText>Explanation</w:delText>
              </w:r>
            </w:del>
          </w:p>
        </w:tc>
        <w:tc>
          <w:tcPr>
            <w:tcW w:w="7470" w:type="dxa"/>
            <w:tcBorders>
              <w:top w:val="nil"/>
              <w:left w:val="nil"/>
              <w:bottom w:val="nil"/>
              <w:right w:val="nil"/>
            </w:tcBorders>
            <w:shd w:val="clear" w:color="auto" w:fill="FAFAFA"/>
          </w:tcPr>
          <w:p w14:paraId="79FBF6EC" w14:textId="7C8BE216" w:rsidR="00EC5A36" w:rsidRPr="007F4B89" w:rsidDel="00A917D5" w:rsidRDefault="00EC5A36" w:rsidP="00EC5A36">
            <w:pPr>
              <w:spacing w:before="120"/>
              <w:rPr>
                <w:del w:id="591" w:author="RoboGarden Team" w:date="2020-01-23T15:47:00Z"/>
                <w:color w:val="404040"/>
              </w:rPr>
            </w:pPr>
          </w:p>
        </w:tc>
        <w:tc>
          <w:tcPr>
            <w:tcW w:w="270" w:type="dxa"/>
            <w:tcBorders>
              <w:top w:val="nil"/>
              <w:left w:val="nil"/>
              <w:bottom w:val="nil"/>
              <w:right w:val="single" w:sz="4" w:space="0" w:color="DBDBDB"/>
            </w:tcBorders>
            <w:shd w:val="clear" w:color="auto" w:fill="FAFAFA"/>
          </w:tcPr>
          <w:p w14:paraId="523CBC4F" w14:textId="1D6D56E9" w:rsidR="00EC5A36" w:rsidRPr="007F4B89" w:rsidDel="00A917D5" w:rsidRDefault="00EC5A36" w:rsidP="00EC5A36">
            <w:pPr>
              <w:spacing w:before="120"/>
              <w:rPr>
                <w:del w:id="592" w:author="RoboGarden Team" w:date="2020-01-23T15:47:00Z"/>
                <w:color w:val="404040"/>
              </w:rPr>
            </w:pPr>
          </w:p>
        </w:tc>
      </w:tr>
      <w:tr w:rsidR="00EC5A36" w:rsidRPr="007F4B89" w:rsidDel="00A917D5" w14:paraId="5E24C3DC" w14:textId="1261C69B" w:rsidTr="00EC5A36">
        <w:trPr>
          <w:del w:id="593" w:author="RoboGarden Team" w:date="2020-01-23T15:47:00Z"/>
        </w:trPr>
        <w:tc>
          <w:tcPr>
            <w:tcW w:w="265" w:type="dxa"/>
            <w:tcBorders>
              <w:top w:val="nil"/>
              <w:left w:val="single" w:sz="4" w:space="0" w:color="DBDBDB"/>
              <w:bottom w:val="nil"/>
              <w:right w:val="nil"/>
            </w:tcBorders>
            <w:shd w:val="clear" w:color="auto" w:fill="FAFAFA"/>
          </w:tcPr>
          <w:p w14:paraId="4DB45DC4" w14:textId="0E61324F" w:rsidR="00EC5A36" w:rsidRPr="007F4B89" w:rsidDel="00A917D5" w:rsidRDefault="00EC5A36" w:rsidP="00EC5A36">
            <w:pPr>
              <w:spacing w:before="120"/>
              <w:rPr>
                <w:del w:id="594" w:author="RoboGarden Team" w:date="2020-01-23T15:47:00Z"/>
                <w:color w:val="404040"/>
                <w:sz w:val="12"/>
                <w:szCs w:val="12"/>
              </w:rPr>
            </w:pPr>
          </w:p>
        </w:tc>
        <w:tc>
          <w:tcPr>
            <w:tcW w:w="2520" w:type="dxa"/>
            <w:tcBorders>
              <w:top w:val="nil"/>
              <w:left w:val="nil"/>
              <w:bottom w:val="single" w:sz="4" w:space="0" w:color="F9DBDB"/>
              <w:right w:val="nil"/>
            </w:tcBorders>
            <w:shd w:val="clear" w:color="auto" w:fill="FF4B4B"/>
          </w:tcPr>
          <w:p w14:paraId="1B7DF874" w14:textId="41D3CB1A" w:rsidR="00EC5A36" w:rsidRPr="007F4B89" w:rsidDel="00A917D5" w:rsidRDefault="00EC5A36" w:rsidP="00EC5A36">
            <w:pPr>
              <w:spacing w:before="120"/>
              <w:rPr>
                <w:del w:id="595" w:author="RoboGarden Team" w:date="2020-01-23T15:47:00Z"/>
                <w:color w:val="404040"/>
                <w:sz w:val="12"/>
                <w:szCs w:val="12"/>
              </w:rPr>
            </w:pPr>
          </w:p>
        </w:tc>
        <w:tc>
          <w:tcPr>
            <w:tcW w:w="7470" w:type="dxa"/>
            <w:tcBorders>
              <w:top w:val="nil"/>
              <w:left w:val="nil"/>
              <w:bottom w:val="single" w:sz="4" w:space="0" w:color="F9DBDB"/>
              <w:right w:val="nil"/>
            </w:tcBorders>
            <w:shd w:val="clear" w:color="auto" w:fill="FF4B4B"/>
          </w:tcPr>
          <w:p w14:paraId="4AB14239" w14:textId="75238C71" w:rsidR="00EC5A36" w:rsidRPr="007F4B89" w:rsidDel="00A917D5" w:rsidRDefault="00EC5A36" w:rsidP="00EC5A36">
            <w:pPr>
              <w:spacing w:before="120"/>
              <w:rPr>
                <w:del w:id="596" w:author="RoboGarden Team" w:date="2020-01-23T15:47:00Z"/>
                <w:color w:val="404040"/>
                <w:sz w:val="12"/>
                <w:szCs w:val="12"/>
              </w:rPr>
            </w:pPr>
          </w:p>
        </w:tc>
        <w:tc>
          <w:tcPr>
            <w:tcW w:w="270" w:type="dxa"/>
            <w:tcBorders>
              <w:top w:val="nil"/>
              <w:left w:val="nil"/>
              <w:bottom w:val="nil"/>
              <w:right w:val="single" w:sz="4" w:space="0" w:color="DBDBDB"/>
            </w:tcBorders>
            <w:shd w:val="clear" w:color="auto" w:fill="FAFAFA"/>
          </w:tcPr>
          <w:p w14:paraId="0D465482" w14:textId="6FCFCFBF" w:rsidR="00EC5A36" w:rsidRPr="007F4B89" w:rsidDel="00A917D5" w:rsidRDefault="00EC5A36" w:rsidP="00EC5A36">
            <w:pPr>
              <w:spacing w:before="120"/>
              <w:rPr>
                <w:del w:id="597" w:author="RoboGarden Team" w:date="2020-01-23T15:47:00Z"/>
                <w:color w:val="404040"/>
                <w:sz w:val="12"/>
                <w:szCs w:val="12"/>
              </w:rPr>
            </w:pPr>
          </w:p>
        </w:tc>
      </w:tr>
      <w:tr w:rsidR="00EC5A36" w:rsidRPr="007F4B89" w:rsidDel="00A917D5" w14:paraId="3E914727" w14:textId="0A5C7330" w:rsidTr="00EC5A36">
        <w:trPr>
          <w:trHeight w:val="60"/>
          <w:del w:id="598" w:author="RoboGarden Team" w:date="2020-01-23T15:47:00Z"/>
        </w:trPr>
        <w:tc>
          <w:tcPr>
            <w:tcW w:w="265" w:type="dxa"/>
            <w:tcBorders>
              <w:top w:val="nil"/>
              <w:left w:val="single" w:sz="4" w:space="0" w:color="DBDBDB"/>
              <w:bottom w:val="nil"/>
              <w:right w:val="single" w:sz="4" w:space="0" w:color="F9DBDB"/>
            </w:tcBorders>
            <w:shd w:val="clear" w:color="auto" w:fill="FAFAFA"/>
          </w:tcPr>
          <w:p w14:paraId="437AB772" w14:textId="4C0CD14B" w:rsidR="00EC5A36" w:rsidRPr="007F4B89" w:rsidDel="00A917D5" w:rsidRDefault="00EC5A36" w:rsidP="00EC5A36">
            <w:pPr>
              <w:spacing w:before="120"/>
              <w:rPr>
                <w:del w:id="599" w:author="RoboGarden Team" w:date="2020-01-23T15:47:00Z"/>
                <w:color w:val="404040"/>
              </w:rPr>
            </w:pPr>
          </w:p>
        </w:tc>
        <w:tc>
          <w:tcPr>
            <w:tcW w:w="9990" w:type="dxa"/>
            <w:gridSpan w:val="2"/>
            <w:tcBorders>
              <w:top w:val="single" w:sz="4" w:space="0" w:color="F9DBDB"/>
              <w:left w:val="single" w:sz="4" w:space="0" w:color="F9DBDB"/>
              <w:bottom w:val="single" w:sz="4" w:space="0" w:color="F9DBDB"/>
              <w:right w:val="single" w:sz="4" w:space="0" w:color="F9DBDB"/>
            </w:tcBorders>
            <w:shd w:val="clear" w:color="auto" w:fill="FCEEEE"/>
            <w:hideMark/>
          </w:tcPr>
          <w:p w14:paraId="55DC792A" w14:textId="39E4B862" w:rsidR="00EC5A36" w:rsidRPr="002A34EA" w:rsidDel="00A917D5" w:rsidRDefault="00EC5A36" w:rsidP="002A34EA">
            <w:pPr>
              <w:spacing w:before="80" w:after="80"/>
              <w:outlineLvl w:val="1"/>
              <w:rPr>
                <w:del w:id="600" w:author="RoboGarden Team" w:date="2020-01-23T15:47:00Z"/>
                <w:rFonts w:ascii="Open Sans Semibold" w:eastAsia="Times New Roman" w:hAnsi="Open Sans Semibold" w:cs="Open Sans Semibold"/>
                <w:color w:val="11143F"/>
                <w:sz w:val="28"/>
                <w:szCs w:val="28"/>
              </w:rPr>
            </w:pPr>
            <w:del w:id="601" w:author="RoboGarden Team" w:date="2020-01-23T15:47:00Z">
              <w:r w:rsidRPr="007F4B89" w:rsidDel="00A917D5">
                <w:rPr>
                  <w:color w:val="7F7F7F"/>
                </w:rPr>
                <w:delText xml:space="preserve">Unfortunately, this is </w:delText>
              </w:r>
              <w:commentRangeStart w:id="602"/>
              <w:r w:rsidRPr="007F4B89" w:rsidDel="00A917D5">
                <w:rPr>
                  <w:color w:val="7F7F7F"/>
                </w:rPr>
                <w:delText>incorrect</w:delText>
              </w:r>
              <w:commentRangeEnd w:id="602"/>
              <w:r w:rsidR="005A2A53" w:rsidDel="00A917D5">
                <w:rPr>
                  <w:rStyle w:val="CommentReference"/>
                  <w:color w:val="404040"/>
                </w:rPr>
                <w:commentReference w:id="602"/>
              </w:r>
              <w:r w:rsidRPr="007F4B89" w:rsidDel="00A917D5">
                <w:rPr>
                  <w:color w:val="7F7F7F"/>
                </w:rPr>
                <w:delText xml:space="preserve">. </w:delText>
              </w:r>
            </w:del>
            <w:r w:rsidR="002A34EA" w:rsidRPr="002A34EA">
              <w:rPr>
                <w:color w:val="7F7F7F"/>
              </w:rPr>
              <w:t xml:space="preserve">Read </w:t>
            </w:r>
            <w:r w:rsidR="002A34EA">
              <w:rPr>
                <w:color w:val="7F7F7F"/>
              </w:rPr>
              <w:t>“</w:t>
            </w:r>
            <w:r w:rsidR="002A34EA" w:rsidRPr="002A34EA">
              <w:rPr>
                <w:color w:val="7F7F7F"/>
              </w:rPr>
              <w:t xml:space="preserve">Section </w:t>
            </w:r>
            <w:ins w:id="603" w:author="RoboGarden Team" w:date="2020-01-23T15:35:00Z">
              <w:r w:rsidR="002A34EA" w:rsidRPr="002A34EA">
                <w:rPr>
                  <w:color w:val="7F7F7F"/>
                </w:rPr>
                <w:t>1</w:t>
              </w:r>
            </w:ins>
            <w:r w:rsidR="002A34EA" w:rsidRPr="002A34EA">
              <w:rPr>
                <w:color w:val="7F7F7F"/>
              </w:rPr>
              <w:t xml:space="preserve">: </w:t>
            </w:r>
            <w:commentRangeStart w:id="604"/>
            <w:r w:rsidR="002A34EA" w:rsidRPr="002A34EA">
              <w:rPr>
                <w:color w:val="7F7F7F"/>
              </w:rPr>
              <w:t>What</w:t>
            </w:r>
            <w:ins w:id="605" w:author="RoboGarden Team" w:date="2020-01-23T15:35:00Z">
              <w:r w:rsidR="002A34EA" w:rsidRPr="002A34EA">
                <w:rPr>
                  <w:color w:val="7F7F7F"/>
                </w:rPr>
                <w:t xml:space="preserve"> </w:t>
              </w:r>
            </w:ins>
            <w:ins w:id="606" w:author="RoboGarden Team" w:date="2020-01-23T22:06:00Z">
              <w:r w:rsidR="002A34EA" w:rsidRPr="002A34EA">
                <w:rPr>
                  <w:color w:val="7F7F7F"/>
                </w:rPr>
                <w:t>will</w:t>
              </w:r>
            </w:ins>
            <w:r w:rsidR="002A34EA" w:rsidRPr="002A34EA">
              <w:rPr>
                <w:color w:val="7F7F7F"/>
              </w:rPr>
              <w:t xml:space="preserve"> </w:t>
            </w:r>
            <w:commentRangeEnd w:id="604"/>
            <w:r w:rsidR="002A34EA" w:rsidRPr="002A34EA">
              <w:rPr>
                <w:color w:val="7F7F7F"/>
              </w:rPr>
              <w:commentReference w:id="604"/>
            </w:r>
            <w:r w:rsidR="002A34EA" w:rsidRPr="002A34EA">
              <w:rPr>
                <w:color w:val="7F7F7F"/>
              </w:rPr>
              <w:t>you learn</w:t>
            </w:r>
            <w:ins w:id="607" w:author="RoboGarden Team" w:date="2020-01-23T22:06:00Z">
              <w:r w:rsidR="002A34EA" w:rsidRPr="002A34EA">
                <w:rPr>
                  <w:color w:val="7F7F7F"/>
                </w:rPr>
                <w:t>?</w:t>
              </w:r>
            </w:ins>
            <w:r w:rsidR="002A34EA">
              <w:rPr>
                <w:color w:val="7F7F7F"/>
              </w:rPr>
              <w:t>”</w:t>
            </w:r>
            <w:del w:id="608" w:author="RoboGarden Team" w:date="2020-01-23T22:06:00Z">
              <w:r w:rsidR="002A34EA" w:rsidRPr="007F4B89" w:rsidDel="001B3BEB">
                <w:rPr>
                  <w:rFonts w:ascii="Open Sans Semibold" w:eastAsia="Times New Roman" w:hAnsi="Open Sans Semibold" w:cs="Open Sans Semibold"/>
                  <w:color w:val="11143F"/>
                  <w:sz w:val="28"/>
                  <w:szCs w:val="28"/>
                </w:rPr>
                <w:delText xml:space="preserve"> </w:delText>
              </w:r>
            </w:del>
            <w:r w:rsidR="002A34EA">
              <w:rPr>
                <w:color w:val="7F7F7F"/>
              </w:rPr>
              <w:t>Again.</w:t>
            </w:r>
          </w:p>
        </w:tc>
        <w:tc>
          <w:tcPr>
            <w:tcW w:w="270" w:type="dxa"/>
            <w:tcBorders>
              <w:top w:val="nil"/>
              <w:left w:val="single" w:sz="4" w:space="0" w:color="F9DBDB"/>
              <w:bottom w:val="nil"/>
              <w:right w:val="single" w:sz="4" w:space="0" w:color="DBDBDB"/>
            </w:tcBorders>
            <w:shd w:val="clear" w:color="auto" w:fill="FAFAFA"/>
          </w:tcPr>
          <w:p w14:paraId="0621178E" w14:textId="78EBD522" w:rsidR="00EC5A36" w:rsidRPr="007F4B89" w:rsidDel="00A917D5" w:rsidRDefault="00EC5A36" w:rsidP="00EC5A36">
            <w:pPr>
              <w:spacing w:before="120"/>
              <w:rPr>
                <w:del w:id="609" w:author="RoboGarden Team" w:date="2020-01-23T15:47:00Z"/>
                <w:color w:val="404040"/>
              </w:rPr>
            </w:pPr>
          </w:p>
        </w:tc>
      </w:tr>
      <w:tr w:rsidR="00EC5A36" w:rsidRPr="007F4B89" w:rsidDel="00A917D5" w14:paraId="4C7E5F6F" w14:textId="0E0E3D29" w:rsidTr="00EC5A36">
        <w:trPr>
          <w:del w:id="610" w:author="RoboGarden Team" w:date="2020-01-23T15:47:00Z"/>
        </w:trPr>
        <w:tc>
          <w:tcPr>
            <w:tcW w:w="265" w:type="dxa"/>
            <w:tcBorders>
              <w:top w:val="nil"/>
              <w:left w:val="single" w:sz="4" w:space="0" w:color="DBDBDB"/>
              <w:bottom w:val="single" w:sz="4" w:space="0" w:color="DBDBDB"/>
              <w:right w:val="nil"/>
            </w:tcBorders>
            <w:shd w:val="clear" w:color="auto" w:fill="FAFAFA"/>
          </w:tcPr>
          <w:p w14:paraId="66636F38" w14:textId="17BBB967" w:rsidR="00EC5A36" w:rsidRPr="007F4B89" w:rsidDel="00A917D5" w:rsidRDefault="00EC5A36" w:rsidP="00EC5A36">
            <w:pPr>
              <w:spacing w:before="120"/>
              <w:rPr>
                <w:del w:id="611" w:author="RoboGarden Team" w:date="2020-01-23T15:47:00Z"/>
                <w:color w:val="404040"/>
                <w:sz w:val="8"/>
                <w:szCs w:val="8"/>
              </w:rPr>
            </w:pPr>
          </w:p>
        </w:tc>
        <w:tc>
          <w:tcPr>
            <w:tcW w:w="2520" w:type="dxa"/>
            <w:tcBorders>
              <w:top w:val="single" w:sz="4" w:space="0" w:color="F9DBDB"/>
              <w:left w:val="nil"/>
              <w:bottom w:val="single" w:sz="4" w:space="0" w:color="DBDBDB"/>
              <w:right w:val="nil"/>
            </w:tcBorders>
            <w:shd w:val="clear" w:color="auto" w:fill="FAFAFA"/>
          </w:tcPr>
          <w:p w14:paraId="0FAE9F33" w14:textId="17C46A67" w:rsidR="00EC5A36" w:rsidRPr="007F4B89" w:rsidDel="00A917D5" w:rsidRDefault="00EC5A36" w:rsidP="00EC5A36">
            <w:pPr>
              <w:spacing w:before="120"/>
              <w:rPr>
                <w:del w:id="612" w:author="RoboGarden Team" w:date="2020-01-23T15:47:00Z"/>
                <w:color w:val="404040"/>
                <w:sz w:val="8"/>
                <w:szCs w:val="8"/>
              </w:rPr>
            </w:pPr>
          </w:p>
        </w:tc>
        <w:tc>
          <w:tcPr>
            <w:tcW w:w="7470" w:type="dxa"/>
            <w:tcBorders>
              <w:top w:val="single" w:sz="4" w:space="0" w:color="F9DBDB"/>
              <w:left w:val="nil"/>
              <w:bottom w:val="single" w:sz="4" w:space="0" w:color="DBDBDB"/>
              <w:right w:val="nil"/>
            </w:tcBorders>
            <w:shd w:val="clear" w:color="auto" w:fill="FAFAFA"/>
          </w:tcPr>
          <w:p w14:paraId="391E1190" w14:textId="6532BDEB" w:rsidR="00EC5A36" w:rsidRPr="007F4B89" w:rsidDel="00A917D5" w:rsidRDefault="00EC5A36" w:rsidP="00EC5A36">
            <w:pPr>
              <w:spacing w:before="120"/>
              <w:rPr>
                <w:del w:id="613" w:author="RoboGarden Team" w:date="2020-01-23T15:47:00Z"/>
                <w:color w:val="404040"/>
                <w:sz w:val="8"/>
                <w:szCs w:val="8"/>
              </w:rPr>
            </w:pPr>
          </w:p>
        </w:tc>
        <w:tc>
          <w:tcPr>
            <w:tcW w:w="270" w:type="dxa"/>
            <w:tcBorders>
              <w:top w:val="nil"/>
              <w:left w:val="nil"/>
              <w:bottom w:val="single" w:sz="4" w:space="0" w:color="DBDBDB"/>
              <w:right w:val="single" w:sz="4" w:space="0" w:color="DBDBDB"/>
            </w:tcBorders>
            <w:shd w:val="clear" w:color="auto" w:fill="FAFAFA"/>
          </w:tcPr>
          <w:p w14:paraId="51949754" w14:textId="66ACCBAB" w:rsidR="00EC5A36" w:rsidRPr="007F4B89" w:rsidDel="00A917D5" w:rsidRDefault="00EC5A36" w:rsidP="00EC5A36">
            <w:pPr>
              <w:spacing w:before="120"/>
              <w:rPr>
                <w:del w:id="614" w:author="RoboGarden Team" w:date="2020-01-23T15:47:00Z"/>
                <w:color w:val="404040"/>
                <w:sz w:val="8"/>
                <w:szCs w:val="8"/>
              </w:rPr>
            </w:pPr>
          </w:p>
        </w:tc>
      </w:tr>
    </w:tbl>
    <w:p w14:paraId="27201113" w14:textId="534CFFCC" w:rsidR="00EC5A36" w:rsidRPr="007F4B89" w:rsidDel="00A917D5" w:rsidRDefault="00EC5A36" w:rsidP="00EC5A36">
      <w:pPr>
        <w:spacing w:after="0" w:line="240" w:lineRule="auto"/>
        <w:rPr>
          <w:del w:id="615" w:author="RoboGarden Team" w:date="2020-01-23T15:47:00Z"/>
          <w:rFonts w:ascii="Open Sans" w:eastAsia="Open Sans" w:hAnsi="Open Sans" w:cs="Times New Roman"/>
          <w:color w:val="404040"/>
        </w:rPr>
      </w:pPr>
    </w:p>
    <w:p w14:paraId="143BC106" w14:textId="4BFE0DE6" w:rsidR="00EC5A36" w:rsidRPr="007F4B89" w:rsidDel="00A917D5" w:rsidRDefault="00EC5A36" w:rsidP="00EC5A36">
      <w:pPr>
        <w:spacing w:after="0" w:line="240" w:lineRule="auto"/>
        <w:rPr>
          <w:del w:id="616" w:author="RoboGarden Team" w:date="2020-01-23T15:47:00Z"/>
          <w:rFonts w:ascii="Open Sans" w:eastAsia="Open Sans" w:hAnsi="Open Sans" w:cs="Times New Roman"/>
          <w:color w:val="404040"/>
        </w:rPr>
      </w:pPr>
    </w:p>
    <w:p w14:paraId="66EAD93C" w14:textId="77777777" w:rsidR="00EC5A36" w:rsidRPr="007F4B89" w:rsidRDefault="00EC5A36" w:rsidP="00EC5A36">
      <w:pPr>
        <w:spacing w:after="0" w:line="240" w:lineRule="auto"/>
        <w:rPr>
          <w:rFonts w:ascii="Open Sans" w:eastAsia="Open Sans" w:hAnsi="Open Sans" w:cs="Times New Roman"/>
          <w:color w:val="404040"/>
        </w:rPr>
      </w:pPr>
    </w:p>
    <w:p w14:paraId="5A9CADC3" w14:textId="77777777" w:rsidR="00EC5A36" w:rsidRPr="007F4B89" w:rsidRDefault="00EC5A36" w:rsidP="00EC5A36">
      <w:pPr>
        <w:spacing w:after="0" w:line="240" w:lineRule="auto"/>
        <w:rPr>
          <w:rFonts w:ascii="Open Sans" w:eastAsia="Open Sans" w:hAnsi="Open Sans" w:cs="Times New Roman"/>
          <w:color w:val="404040"/>
        </w:rPr>
      </w:pPr>
    </w:p>
    <w:p w14:paraId="47C2E6CF" w14:textId="77777777" w:rsidR="00EC5A36" w:rsidRPr="007F4B89" w:rsidRDefault="00EC5A36" w:rsidP="00EC5A36">
      <w:pPr>
        <w:spacing w:before="80" w:after="80" w:line="240" w:lineRule="auto"/>
        <w:outlineLvl w:val="1"/>
        <w:rPr>
          <w:rFonts w:ascii="Open Sans Semibold" w:eastAsia="Times New Roman" w:hAnsi="Open Sans Semibold" w:cs="Open Sans Semibold"/>
          <w:color w:val="11143F"/>
          <w:sz w:val="28"/>
          <w:szCs w:val="28"/>
        </w:rPr>
      </w:pPr>
    </w:p>
    <w:p w14:paraId="1B1D6C4B" w14:textId="009031E5" w:rsidR="00EC5A36" w:rsidRPr="007F4B89" w:rsidRDefault="00EC5A36" w:rsidP="00740C8D">
      <w:pPr>
        <w:spacing w:before="80" w:after="80" w:line="240" w:lineRule="auto"/>
        <w:outlineLvl w:val="1"/>
        <w:rPr>
          <w:rFonts w:ascii="Open Sans Semibold" w:eastAsia="Times New Roman" w:hAnsi="Open Sans Semibold" w:cs="Open Sans Semibold"/>
          <w:color w:val="11143F"/>
          <w:sz w:val="28"/>
          <w:szCs w:val="28"/>
        </w:rPr>
      </w:pPr>
      <w:r w:rsidRPr="007F4B89">
        <w:rPr>
          <w:rFonts w:ascii="Open Sans Semibold" w:eastAsia="Times New Roman" w:hAnsi="Open Sans Semibold" w:cs="Open Sans Semibold"/>
          <w:color w:val="11143F"/>
          <w:sz w:val="28"/>
          <w:szCs w:val="28"/>
        </w:rPr>
        <w:t>Section 0</w:t>
      </w:r>
      <w:ins w:id="617" w:author="RoboGarden Team" w:date="2020-01-23T16:31:00Z">
        <w:r w:rsidR="006E75E2">
          <w:rPr>
            <w:rFonts w:ascii="Open Sans Semibold" w:eastAsia="Times New Roman" w:hAnsi="Open Sans Semibold" w:cs="Open Sans Semibold"/>
            <w:color w:val="11143F"/>
            <w:sz w:val="28"/>
            <w:szCs w:val="28"/>
          </w:rPr>
          <w:t>2</w:t>
        </w:r>
      </w:ins>
      <w:r w:rsidR="00740C8D">
        <w:rPr>
          <w:rFonts w:ascii="Open Sans Semibold" w:eastAsia="Times New Roman" w:hAnsi="Open Sans Semibold" w:cs="Open Sans Semibold"/>
          <w:color w:val="11143F"/>
          <w:sz w:val="28"/>
          <w:szCs w:val="28"/>
        </w:rPr>
        <w:t>: Machine Learning Overview</w:t>
      </w:r>
    </w:p>
    <w:p w14:paraId="52D02B99" w14:textId="191B5214" w:rsidR="00EC5A36" w:rsidRPr="007F4B89" w:rsidRDefault="00740C8D" w:rsidP="00EC5A36">
      <w:pPr>
        <w:spacing w:after="0" w:line="240" w:lineRule="auto"/>
        <w:rPr>
          <w:rFonts w:ascii="Open Sans" w:eastAsia="Open Sans" w:hAnsi="Open Sans" w:cs="Times New Roman"/>
          <w:color w:val="404040"/>
        </w:rPr>
      </w:pPr>
      <w:r>
        <w:rPr>
          <w:rFonts w:ascii="Open Sans" w:eastAsia="Open Sans" w:hAnsi="Open Sans" w:cs="Times New Roman"/>
          <w:color w:val="404040"/>
        </w:rPr>
        <w:t>In this section</w:t>
      </w:r>
      <w:ins w:id="618" w:author="Chantelle Dubois Nishiyama" w:date="2020-02-19T20:34:00Z">
        <w:r w:rsidR="009840CD">
          <w:rPr>
            <w:rFonts w:ascii="Open Sans" w:eastAsia="Open Sans" w:hAnsi="Open Sans" w:cs="Times New Roman"/>
            <w:color w:val="404040"/>
          </w:rPr>
          <w:t>,</w:t>
        </w:r>
      </w:ins>
      <w:r>
        <w:rPr>
          <w:rFonts w:ascii="Open Sans" w:eastAsia="Open Sans" w:hAnsi="Open Sans" w:cs="Times New Roman"/>
          <w:color w:val="404040"/>
        </w:rPr>
        <w:t xml:space="preserve"> you will be introduced to machine learning and its history.</w:t>
      </w:r>
    </w:p>
    <w:tbl>
      <w:tblPr>
        <w:tblStyle w:val="TableGrid1"/>
        <w:tblW w:w="10440" w:type="dxa"/>
        <w:tblInd w:w="-5" w:type="dxa"/>
        <w:tblBorders>
          <w:top w:val="single" w:sz="4" w:space="0" w:color="DBDBDB"/>
          <w:left w:val="single" w:sz="4" w:space="0" w:color="DBDBDB"/>
          <w:bottom w:val="single" w:sz="4" w:space="0" w:color="DBDBDB"/>
          <w:right w:val="single" w:sz="4" w:space="0" w:color="DBDBDB"/>
          <w:insideH w:val="none" w:sz="0" w:space="0" w:color="auto"/>
          <w:insideV w:val="none" w:sz="0" w:space="0" w:color="auto"/>
        </w:tblBorders>
        <w:tblLayout w:type="fixed"/>
        <w:tblCellMar>
          <w:left w:w="115" w:type="dxa"/>
          <w:right w:w="115" w:type="dxa"/>
        </w:tblCellMar>
        <w:tblLook w:val="04A0" w:firstRow="1" w:lastRow="0" w:firstColumn="1" w:lastColumn="0" w:noHBand="0" w:noVBand="1"/>
        <w:tblPrChange w:id="619" w:author="Alicia Romero Lopez" w:date="2020-01-31T09:48:00Z">
          <w:tblPr>
            <w:tblStyle w:val="TableGrid1"/>
            <w:tblW w:w="10440" w:type="dxa"/>
            <w:tblInd w:w="-5" w:type="dxa"/>
            <w:tblBorders>
              <w:top w:val="single" w:sz="4" w:space="0" w:color="DBDBDB"/>
              <w:left w:val="single" w:sz="4" w:space="0" w:color="DBDBDB"/>
              <w:bottom w:val="single" w:sz="4" w:space="0" w:color="DBDBDB"/>
              <w:right w:val="single" w:sz="4" w:space="0" w:color="DBDBDB"/>
              <w:insideH w:val="none" w:sz="0" w:space="0" w:color="auto"/>
              <w:insideV w:val="none" w:sz="0" w:space="0" w:color="auto"/>
            </w:tblBorders>
            <w:tblLayout w:type="fixed"/>
            <w:tblCellMar>
              <w:left w:w="115" w:type="dxa"/>
              <w:right w:w="115" w:type="dxa"/>
            </w:tblCellMar>
            <w:tblLook w:val="04A0" w:firstRow="1" w:lastRow="0" w:firstColumn="1" w:lastColumn="0" w:noHBand="0" w:noVBand="1"/>
          </w:tblPr>
        </w:tblPrChange>
      </w:tblPr>
      <w:tblGrid>
        <w:gridCol w:w="10440"/>
        <w:tblGridChange w:id="620">
          <w:tblGrid>
            <w:gridCol w:w="360"/>
          </w:tblGrid>
        </w:tblGridChange>
      </w:tblGrid>
      <w:tr w:rsidR="00EC5A36" w:rsidRPr="007F4B89" w14:paraId="11330AC5" w14:textId="77777777" w:rsidTr="51235A2F">
        <w:trPr>
          <w:cantSplit/>
          <w:trHeight w:val="420"/>
        </w:trPr>
        <w:tc>
          <w:tcPr>
            <w:tcW w:w="10440" w:type="dxa"/>
            <w:tcBorders>
              <w:top w:val="single" w:sz="4" w:space="0" w:color="DBDBDB" w:themeColor="accent3" w:themeTint="66"/>
              <w:left w:val="single" w:sz="4" w:space="0" w:color="DBDBDB" w:themeColor="accent3" w:themeTint="66"/>
              <w:bottom w:val="nil"/>
              <w:right w:val="single" w:sz="4" w:space="0" w:color="DBDBDB" w:themeColor="accent3" w:themeTint="66"/>
            </w:tcBorders>
            <w:shd w:val="clear" w:color="auto" w:fill="FAFAFA"/>
            <w:hideMark/>
            <w:tcPrChange w:id="621" w:author="Alicia Romero Lopez" w:date="2020-01-31T09:48:00Z">
              <w:tcPr>
                <w:tcW w:w="10440" w:type="dxa"/>
                <w:tcBorders>
                  <w:top w:val="single" w:sz="4" w:space="0" w:color="DBDBDB"/>
                  <w:left w:val="single" w:sz="4" w:space="0" w:color="DBDBDB"/>
                  <w:bottom w:val="nil"/>
                  <w:right w:val="single" w:sz="4" w:space="0" w:color="DBDBDB"/>
                </w:tcBorders>
                <w:shd w:val="clear" w:color="auto" w:fill="FAFAFA"/>
                <w:hideMark/>
              </w:tcPr>
            </w:tcPrChange>
          </w:tcPr>
          <w:p w14:paraId="172568D2" w14:textId="77777777" w:rsidR="00EC5A36" w:rsidRPr="007F4B89" w:rsidRDefault="00EC5A36" w:rsidP="00EC5A36">
            <w:pPr>
              <w:spacing w:before="120" w:after="120" w:line="256" w:lineRule="auto"/>
              <w:outlineLvl w:val="2"/>
              <w:rPr>
                <w:rFonts w:ascii="Open Sans Semibold" w:hAnsi="Open Sans Semibold" w:cs="Open Sans Semibold"/>
                <w:color w:val="11143F"/>
              </w:rPr>
            </w:pPr>
            <w:r w:rsidRPr="007F4B89">
              <w:rPr>
                <w:rFonts w:ascii="Open Sans Semibold" w:hAnsi="Open Sans Semibold" w:cs="Open Sans Semibold"/>
                <w:color w:val="11143F"/>
              </w:rPr>
              <w:t xml:space="preserve">Machine Learning </w:t>
            </w:r>
          </w:p>
        </w:tc>
      </w:tr>
      <w:tr w:rsidR="00EC5A36" w:rsidRPr="007F4B89" w14:paraId="586373FE" w14:textId="77777777" w:rsidTr="51235A2F">
        <w:trPr>
          <w:cantSplit/>
          <w:trHeight w:val="419"/>
        </w:trPr>
        <w:tc>
          <w:tcPr>
            <w:tcW w:w="10440" w:type="dxa"/>
            <w:tcBorders>
              <w:top w:val="nil"/>
              <w:left w:val="single" w:sz="4" w:space="0" w:color="DBDBDB" w:themeColor="accent3" w:themeTint="66"/>
              <w:bottom w:val="nil"/>
              <w:right w:val="single" w:sz="4" w:space="0" w:color="DBDBDB" w:themeColor="accent3" w:themeTint="66"/>
            </w:tcBorders>
            <w:shd w:val="clear" w:color="auto" w:fill="FAFAFA"/>
            <w:hideMark/>
            <w:tcPrChange w:id="622" w:author="Alicia Romero Lopez" w:date="2020-01-31T09:48:00Z">
              <w:tcPr>
                <w:tcW w:w="10440" w:type="dxa"/>
                <w:tcBorders>
                  <w:top w:val="nil"/>
                  <w:left w:val="single" w:sz="4" w:space="0" w:color="DBDBDB"/>
                  <w:bottom w:val="nil"/>
                  <w:right w:val="single" w:sz="4" w:space="0" w:color="DBDBDB"/>
                </w:tcBorders>
                <w:shd w:val="clear" w:color="auto" w:fill="FAFAFA"/>
                <w:hideMark/>
              </w:tcPr>
            </w:tcPrChange>
          </w:tcPr>
          <w:p w14:paraId="6E30F02B" w14:textId="77777777" w:rsidR="00EC5A36" w:rsidRPr="007F4B89" w:rsidRDefault="00EC5A36" w:rsidP="00EC5A36">
            <w:pPr>
              <w:spacing w:before="120" w:after="120" w:line="256" w:lineRule="auto"/>
              <w:outlineLvl w:val="2"/>
              <w:rPr>
                <w:color w:val="404040"/>
              </w:rPr>
            </w:pPr>
            <w:r w:rsidRPr="007F4B89">
              <w:rPr>
                <w:color w:val="404040"/>
              </w:rPr>
              <w:t xml:space="preserve">Machine Learning is one of the fields falling under the idea of Artificial intelligence which aims directly at understanding different types of data including that data’s structure and distinct features in order to fit this data to models that could be easily understood by people. </w:t>
            </w:r>
          </w:p>
          <w:p w14:paraId="667AA232" w14:textId="26FE5824" w:rsidR="00EC5A36" w:rsidRPr="007F4B89" w:rsidRDefault="00EC5A36" w:rsidP="00EC5A36">
            <w:pPr>
              <w:spacing w:before="120" w:after="120" w:line="256" w:lineRule="auto"/>
              <w:rPr>
                <w:color w:val="404040"/>
              </w:rPr>
            </w:pPr>
            <w:commentRangeStart w:id="623"/>
            <w:commentRangeStart w:id="624"/>
            <w:r w:rsidRPr="007F4B89">
              <w:rPr>
                <w:color w:val="404040"/>
              </w:rPr>
              <w:t xml:space="preserve">Machine learning </w:t>
            </w:r>
            <w:ins w:id="625" w:author="RoboGarden Team" w:date="2020-01-23T15:50:00Z">
              <w:r w:rsidR="00A917D5">
                <w:rPr>
                  <w:color w:val="404040"/>
                </w:rPr>
                <w:t xml:space="preserve">is a subset to Artificial Intelligence aiming at </w:t>
              </w:r>
            </w:ins>
            <w:del w:id="626" w:author="RoboGarden Team" w:date="2020-01-23T15:50:00Z">
              <w:r w:rsidRPr="007F4B89" w:rsidDel="00A917D5">
                <w:rPr>
                  <w:color w:val="404040"/>
                </w:rPr>
                <w:delText xml:space="preserve">is based on </w:delText>
              </w:r>
            </w:del>
            <w:del w:id="627" w:author="RoboGarden Team" w:date="2020-01-23T15:47:00Z">
              <w:r w:rsidRPr="007F4B89" w:rsidDel="00A917D5">
                <w:rPr>
                  <w:color w:val="404040"/>
                </w:rPr>
                <w:delText>training different datasets of inputs and applying statistical analysis techniques on these datasets to either output values that fall into a specific range or create a proper curve to fit scattered data points or even build models from these data to eventually automate the process of making decisions based on some extracted features from input datasets</w:delText>
              </w:r>
            </w:del>
            <w:ins w:id="628" w:author="RoboGarden Team" w:date="2020-01-23T15:47:00Z">
              <w:r w:rsidR="00A917D5">
                <w:rPr>
                  <w:color w:val="404040"/>
                </w:rPr>
                <w:t xml:space="preserve">automating the process of decision making using input features and attributes and mapping them to the target </w:t>
              </w:r>
            </w:ins>
            <w:ins w:id="629" w:author="RoboGarden Team" w:date="2020-01-23T15:49:00Z">
              <w:r w:rsidR="00A917D5">
                <w:rPr>
                  <w:color w:val="404040"/>
                </w:rPr>
                <w:t>dependent</w:t>
              </w:r>
            </w:ins>
            <w:ins w:id="630" w:author="RoboGarden Team" w:date="2020-01-23T15:47:00Z">
              <w:r w:rsidR="00A917D5">
                <w:rPr>
                  <w:color w:val="404040"/>
                </w:rPr>
                <w:t xml:space="preserve"> variable</w:t>
              </w:r>
            </w:ins>
            <w:r w:rsidRPr="007F4B89">
              <w:rPr>
                <w:color w:val="404040"/>
              </w:rPr>
              <w:t>.</w:t>
            </w:r>
            <w:ins w:id="631" w:author="RoboGarden Team" w:date="2020-01-23T15:49:00Z">
              <w:r w:rsidR="00A917D5">
                <w:rPr>
                  <w:color w:val="404040"/>
                </w:rPr>
                <w:t xml:space="preserve"> </w:t>
              </w:r>
            </w:ins>
            <w:del w:id="632" w:author="RoboGarden Team" w:date="2020-01-23T15:50:00Z">
              <w:r w:rsidRPr="007F4B89" w:rsidDel="00A917D5">
                <w:rPr>
                  <w:color w:val="404040"/>
                </w:rPr>
                <w:delText xml:space="preserve"> </w:delText>
              </w:r>
              <w:commentRangeEnd w:id="623"/>
              <w:r w:rsidR="00AE02F3" w:rsidDel="00A917D5">
                <w:rPr>
                  <w:rStyle w:val="CommentReference"/>
                  <w:color w:val="404040"/>
                </w:rPr>
                <w:commentReference w:id="623"/>
              </w:r>
            </w:del>
            <w:commentRangeEnd w:id="624"/>
            <w:r w:rsidR="007052B0">
              <w:rPr>
                <w:rStyle w:val="CommentReference"/>
                <w:color w:val="404040"/>
              </w:rPr>
              <w:commentReference w:id="624"/>
            </w:r>
          </w:p>
          <w:p w14:paraId="09AD4CAE" w14:textId="2D372346" w:rsidR="00EC5A36" w:rsidRPr="007F4B89" w:rsidRDefault="00EC5A36" w:rsidP="009840CD">
            <w:pPr>
              <w:spacing w:before="120" w:after="120" w:line="256" w:lineRule="auto"/>
              <w:rPr>
                <w:color w:val="404040"/>
              </w:rPr>
            </w:pPr>
            <w:r w:rsidRPr="007F4B89">
              <w:rPr>
                <w:color w:val="404040"/>
              </w:rPr>
              <w:t>Machine learning</w:t>
            </w:r>
            <w:ins w:id="633" w:author="Chantelle Dubois Nishiyama" w:date="2020-02-19T20:34:00Z">
              <w:r w:rsidR="009840CD">
                <w:rPr>
                  <w:color w:val="404040"/>
                </w:rPr>
                <w:t>’s</w:t>
              </w:r>
            </w:ins>
            <w:r w:rsidRPr="007F4B89">
              <w:rPr>
                <w:color w:val="404040"/>
              </w:rPr>
              <w:t xml:space="preserve"> main aim is creating machines that </w:t>
            </w:r>
            <w:del w:id="634" w:author="Chantelle Dubois Nishiyama" w:date="2020-02-19T20:34:00Z">
              <w:r w:rsidRPr="007F4B89" w:rsidDel="009840CD">
                <w:rPr>
                  <w:color w:val="404040"/>
                </w:rPr>
                <w:delText>could take decisions</w:delText>
              </w:r>
            </w:del>
            <w:ins w:id="635" w:author="Chantelle Dubois Nishiyama" w:date="2020-02-19T20:34:00Z">
              <w:r w:rsidR="009840CD">
                <w:rPr>
                  <w:color w:val="404040"/>
                </w:rPr>
                <w:t>can take directions</w:t>
              </w:r>
            </w:ins>
            <w:r w:rsidRPr="007F4B89">
              <w:rPr>
                <w:color w:val="404040"/>
              </w:rPr>
              <w:t xml:space="preserve"> and learn from their mistakes</w:t>
            </w:r>
            <w:del w:id="636" w:author="Chantelle Dubois Nishiyama" w:date="2020-02-19T20:35:00Z">
              <w:r w:rsidRPr="007F4B89" w:rsidDel="009840CD">
                <w:rPr>
                  <w:color w:val="404040"/>
                </w:rPr>
                <w:delText xml:space="preserve"> as well as human </w:delText>
              </w:r>
            </w:del>
            <w:ins w:id="637" w:author="Chantelle Dubois Nishiyama" w:date="2020-02-19T20:35:00Z">
              <w:r w:rsidR="009840CD">
                <w:rPr>
                  <w:color w:val="404040"/>
                </w:rPr>
                <w:t xml:space="preserve">; additionally, human </w:t>
              </w:r>
            </w:ins>
            <w:r w:rsidRPr="007F4B89">
              <w:rPr>
                <w:color w:val="404040"/>
              </w:rPr>
              <w:t xml:space="preserve">beings using statistical methods as an approximation for the actual decision-making process </w:t>
            </w:r>
            <w:del w:id="638" w:author="Chantelle Dubois Nishiyama" w:date="2020-02-19T20:35:00Z">
              <w:r w:rsidRPr="007F4B89" w:rsidDel="009840CD">
                <w:rPr>
                  <w:color w:val="404040"/>
                </w:rPr>
                <w:delText>taking place inside our</w:delText>
              </w:r>
            </w:del>
            <w:ins w:id="639" w:author="Chantelle Dubois Nishiyama" w:date="2020-02-19T20:35:00Z">
              <w:r w:rsidR="009840CD">
                <w:rPr>
                  <w:color w:val="404040"/>
                </w:rPr>
                <w:t>that takes place in our</w:t>
              </w:r>
            </w:ins>
            <w:r w:rsidRPr="007F4B89">
              <w:rPr>
                <w:color w:val="404040"/>
              </w:rPr>
              <w:t xml:space="preserve"> minds all the time. </w:t>
            </w:r>
          </w:p>
        </w:tc>
      </w:tr>
      <w:tr w:rsidR="00EC5A36" w:rsidRPr="007F4B89" w14:paraId="2E9285CE" w14:textId="77777777" w:rsidTr="51235A2F">
        <w:trPr>
          <w:cantSplit/>
          <w:trHeight w:val="419"/>
        </w:trPr>
        <w:tc>
          <w:tcPr>
            <w:tcW w:w="10440" w:type="dxa"/>
            <w:tcBorders>
              <w:top w:val="nil"/>
              <w:left w:val="single" w:sz="4" w:space="0" w:color="DBDBDB" w:themeColor="accent3" w:themeTint="66"/>
              <w:bottom w:val="single" w:sz="4" w:space="0" w:color="DBDBDB" w:themeColor="accent3" w:themeTint="66"/>
              <w:right w:val="single" w:sz="4" w:space="0" w:color="DBDBDB" w:themeColor="accent3" w:themeTint="66"/>
            </w:tcBorders>
            <w:shd w:val="clear" w:color="auto" w:fill="FAFAFA"/>
            <w:vAlign w:val="center"/>
            <w:hideMark/>
            <w:tcPrChange w:id="640" w:author="Alicia Romero Lopez" w:date="2020-01-31T09:48:00Z">
              <w:tcPr>
                <w:tcW w:w="10440" w:type="dxa"/>
                <w:tcBorders>
                  <w:top w:val="nil"/>
                  <w:left w:val="single" w:sz="4" w:space="0" w:color="DBDBDB"/>
                  <w:bottom w:val="single" w:sz="4" w:space="0" w:color="DBDBDB"/>
                  <w:right w:val="single" w:sz="4" w:space="0" w:color="DBDBDB"/>
                </w:tcBorders>
                <w:shd w:val="clear" w:color="auto" w:fill="FAFAFA"/>
                <w:hideMark/>
              </w:tcPr>
            </w:tcPrChange>
          </w:tcPr>
          <w:p w14:paraId="7A65CDBB" w14:textId="732B82F6" w:rsidR="00EC5A36" w:rsidRPr="007F4B89" w:rsidRDefault="00F37833" w:rsidP="00EC5A36">
            <w:pPr>
              <w:spacing w:before="120" w:after="120" w:line="256" w:lineRule="auto"/>
              <w:jc w:val="center"/>
              <w:outlineLvl w:val="2"/>
              <w:rPr>
                <w:noProof/>
                <w:color w:val="404040"/>
              </w:rPr>
            </w:pPr>
            <w:commentRangeStart w:id="641"/>
            <w:commentRangeStart w:id="642"/>
            <w:r>
              <w:rPr>
                <w:noProof/>
              </w:rPr>
              <w:lastRenderedPageBreak/>
              <w:drawing>
                <wp:inline distT="0" distB="0" distL="0" distR="0" wp14:anchorId="19B80FEF" wp14:editId="4FF13282">
                  <wp:extent cx="6483350" cy="2897505"/>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483350" cy="2897505"/>
                          </a:xfrm>
                          <a:prstGeom prst="rect">
                            <a:avLst/>
                          </a:prstGeom>
                          <a:noFill/>
                          <a:ln>
                            <a:noFill/>
                          </a:ln>
                        </pic:spPr>
                      </pic:pic>
                    </a:graphicData>
                  </a:graphic>
                </wp:inline>
              </w:drawing>
            </w:r>
            <w:commentRangeEnd w:id="641"/>
            <w:r w:rsidR="00AE02F3">
              <w:rPr>
                <w:rStyle w:val="CommentReference"/>
                <w:color w:val="404040"/>
              </w:rPr>
              <w:commentReference w:id="641"/>
            </w:r>
            <w:commentRangeEnd w:id="642"/>
            <w:r w:rsidR="007052B0">
              <w:rPr>
                <w:rStyle w:val="CommentReference"/>
                <w:color w:val="404040"/>
              </w:rPr>
              <w:commentReference w:id="642"/>
            </w:r>
          </w:p>
        </w:tc>
      </w:tr>
    </w:tbl>
    <w:p w14:paraId="736307FB" w14:textId="77777777" w:rsidR="00B44BCB" w:rsidRDefault="005C5FD1" w:rsidP="00B44BCB">
      <w:pPr>
        <w:pStyle w:val="NoSpacing"/>
      </w:pPr>
      <w:ins w:id="643" w:author="Bassem Abdullah" w:date="2020-01-24T17:38:00Z">
        <w:r w:rsidRPr="005C5FD1">
          <w:rPr>
            <w:b/>
            <w:bCs/>
            <w:color w:val="404040"/>
            <w:rPrChange w:id="644" w:author="Bassem Abdullah" w:date="2020-01-24T17:38:00Z">
              <w:rPr>
                <w:color w:val="404040"/>
              </w:rPr>
            </w:rPrChange>
          </w:rPr>
          <w:t>Citation: RoboGarden Course Resources</w:t>
        </w:r>
      </w:ins>
      <w:r w:rsidR="00B44BCB">
        <w:rPr>
          <w:b/>
          <w:bCs/>
          <w:color w:val="404040"/>
        </w:rPr>
        <w:t xml:space="preserve"> </w:t>
      </w:r>
      <w:r w:rsidR="00B44BCB" w:rsidRPr="00E06DF7">
        <w:t>Copyright 2019</w:t>
      </w:r>
    </w:p>
    <w:p w14:paraId="462407E0" w14:textId="260AF714" w:rsidR="00EC5A36" w:rsidRDefault="00EC5A36" w:rsidP="00EC5A36">
      <w:pPr>
        <w:spacing w:before="120" w:after="0" w:line="240" w:lineRule="auto"/>
        <w:rPr>
          <w:ins w:id="645" w:author="Bassem Abdullah" w:date="2020-01-24T17:38:00Z"/>
          <w:b/>
          <w:bCs/>
          <w:color w:val="404040"/>
        </w:rPr>
      </w:pPr>
    </w:p>
    <w:p w14:paraId="4DB943EF" w14:textId="69C64705" w:rsidR="005C5FD1" w:rsidRPr="005C5FD1" w:rsidRDefault="001F6A48" w:rsidP="002A34EA">
      <w:pPr>
        <w:spacing w:after="0" w:line="240" w:lineRule="auto"/>
        <w:rPr>
          <w:rFonts w:ascii="Open Sans" w:eastAsia="Open Sans" w:hAnsi="Open Sans" w:cs="Times New Roman"/>
          <w:b/>
          <w:bCs/>
          <w:color w:val="404040"/>
          <w:rPrChange w:id="646" w:author="Bassem Abdullah" w:date="2020-01-24T17:38:00Z">
            <w:rPr>
              <w:rFonts w:ascii="Open Sans" w:eastAsia="Open Sans" w:hAnsi="Open Sans" w:cs="Times New Roman"/>
              <w:color w:val="404040"/>
            </w:rPr>
          </w:rPrChange>
        </w:rPr>
      </w:pPr>
      <w:commentRangeStart w:id="647"/>
      <w:commentRangeStart w:id="648"/>
      <w:commentRangeEnd w:id="647"/>
      <w:ins w:id="649" w:author="RoboGarden Team" w:date="2020-01-29T18:00:00Z">
        <w:r>
          <w:rPr>
            <w:rStyle w:val="CommentReference"/>
          </w:rPr>
          <w:commentReference w:id="647"/>
        </w:r>
        <w:commentRangeEnd w:id="648"/>
        <w:r>
          <w:rPr>
            <w:rStyle w:val="CommentReference"/>
            <w:color w:val="404040"/>
          </w:rPr>
          <w:commentReference w:id="648"/>
        </w:r>
        <w:commentRangeStart w:id="650"/>
        <w:commentRangeEnd w:id="650"/>
        <w:r>
          <w:rPr>
            <w:rStyle w:val="CommentReference"/>
            <w:color w:val="404040"/>
          </w:rPr>
          <w:commentReference w:id="650"/>
        </w:r>
      </w:ins>
    </w:p>
    <w:tbl>
      <w:tblPr>
        <w:tblStyle w:val="TableGrid1"/>
        <w:tblW w:w="10440" w:type="dxa"/>
        <w:tblInd w:w="-5" w:type="dxa"/>
        <w:tblBorders>
          <w:top w:val="single" w:sz="4" w:space="0" w:color="DBDBDB"/>
          <w:left w:val="single" w:sz="4" w:space="0" w:color="DBDBDB"/>
          <w:bottom w:val="single" w:sz="4" w:space="0" w:color="DBDBDB"/>
          <w:right w:val="single" w:sz="4" w:space="0" w:color="DBDBDB"/>
          <w:insideH w:val="none" w:sz="0" w:space="0" w:color="auto"/>
          <w:insideV w:val="none" w:sz="0" w:space="0" w:color="auto"/>
        </w:tblBorders>
        <w:tblLayout w:type="fixed"/>
        <w:tblCellMar>
          <w:left w:w="115" w:type="dxa"/>
          <w:right w:w="115" w:type="dxa"/>
        </w:tblCellMar>
        <w:tblLook w:val="04A0" w:firstRow="1" w:lastRow="0" w:firstColumn="1" w:lastColumn="0" w:noHBand="0" w:noVBand="1"/>
        <w:tblPrChange w:id="651" w:author="Alicia Romero Lopez" w:date="2020-01-31T09:48:00Z">
          <w:tblPr>
            <w:tblStyle w:val="TableGrid1"/>
            <w:tblW w:w="10440" w:type="dxa"/>
            <w:tblInd w:w="-5" w:type="dxa"/>
            <w:tblBorders>
              <w:top w:val="single" w:sz="4" w:space="0" w:color="DBDBDB"/>
              <w:left w:val="single" w:sz="4" w:space="0" w:color="DBDBDB"/>
              <w:bottom w:val="single" w:sz="4" w:space="0" w:color="DBDBDB"/>
              <w:right w:val="single" w:sz="4" w:space="0" w:color="DBDBDB"/>
              <w:insideH w:val="none" w:sz="0" w:space="0" w:color="auto"/>
              <w:insideV w:val="none" w:sz="0" w:space="0" w:color="auto"/>
            </w:tblBorders>
            <w:tblLayout w:type="fixed"/>
            <w:tblCellMar>
              <w:left w:w="115" w:type="dxa"/>
              <w:right w:w="115" w:type="dxa"/>
            </w:tblCellMar>
            <w:tblLook w:val="04A0" w:firstRow="1" w:lastRow="0" w:firstColumn="1" w:lastColumn="0" w:noHBand="0" w:noVBand="1"/>
          </w:tblPr>
        </w:tblPrChange>
      </w:tblPr>
      <w:tblGrid>
        <w:gridCol w:w="265"/>
        <w:gridCol w:w="3215"/>
        <w:gridCol w:w="745"/>
        <w:gridCol w:w="2052"/>
        <w:gridCol w:w="683"/>
        <w:gridCol w:w="3210"/>
        <w:gridCol w:w="270"/>
        <w:tblGridChange w:id="652">
          <w:tblGrid>
            <w:gridCol w:w="360"/>
            <w:gridCol w:w="360"/>
            <w:gridCol w:w="360"/>
            <w:gridCol w:w="360"/>
            <w:gridCol w:w="360"/>
            <w:gridCol w:w="360"/>
            <w:gridCol w:w="360"/>
          </w:tblGrid>
        </w:tblGridChange>
      </w:tblGrid>
      <w:tr w:rsidR="00EC5A36" w:rsidRPr="007F4B89" w14:paraId="45BDF154" w14:textId="77777777" w:rsidTr="51235A2F">
        <w:trPr>
          <w:cantSplit/>
          <w:trHeight w:val="420"/>
        </w:trPr>
        <w:tc>
          <w:tcPr>
            <w:tcW w:w="10440" w:type="dxa"/>
            <w:gridSpan w:val="7"/>
            <w:tcBorders>
              <w:top w:val="single" w:sz="4" w:space="0" w:color="DBDBDB" w:themeColor="accent3" w:themeTint="66"/>
              <w:left w:val="single" w:sz="4" w:space="0" w:color="DBDBDB" w:themeColor="accent3" w:themeTint="66"/>
              <w:bottom w:val="nil"/>
              <w:right w:val="single" w:sz="4" w:space="0" w:color="DBDBDB" w:themeColor="accent3" w:themeTint="66"/>
            </w:tcBorders>
            <w:shd w:val="clear" w:color="auto" w:fill="FAFAFA"/>
            <w:hideMark/>
            <w:tcPrChange w:id="653" w:author="Alicia Romero Lopez" w:date="2020-01-31T09:48:00Z">
              <w:tcPr>
                <w:tcW w:w="10440" w:type="dxa"/>
                <w:gridSpan w:val="7"/>
                <w:tcBorders>
                  <w:top w:val="single" w:sz="4" w:space="0" w:color="DBDBDB"/>
                  <w:left w:val="single" w:sz="4" w:space="0" w:color="DBDBDB"/>
                  <w:bottom w:val="nil"/>
                  <w:right w:val="single" w:sz="4" w:space="0" w:color="DBDBDB"/>
                </w:tcBorders>
                <w:shd w:val="clear" w:color="auto" w:fill="FAFAFA"/>
                <w:hideMark/>
              </w:tcPr>
            </w:tcPrChange>
          </w:tcPr>
          <w:p w14:paraId="7CD9CAF7" w14:textId="72D3BD98" w:rsidR="00D869C2" w:rsidRDefault="00D869C2" w:rsidP="00EC5A36">
            <w:pPr>
              <w:spacing w:before="120" w:after="120" w:line="256" w:lineRule="auto"/>
              <w:outlineLvl w:val="2"/>
              <w:rPr>
                <w:rFonts w:ascii="Open Sans Semibold" w:hAnsi="Open Sans Semibold" w:cs="Open Sans Semibold"/>
                <w:color w:val="11143F"/>
              </w:rPr>
            </w:pPr>
            <w:r>
              <w:rPr>
                <w:rFonts w:ascii="Open Sans Semibold" w:hAnsi="Open Sans Semibold" w:cs="Open Sans Semibold"/>
                <w:color w:val="11143F"/>
              </w:rPr>
              <w:t>Knowledge Check</w:t>
            </w:r>
          </w:p>
          <w:p w14:paraId="6F4F069F" w14:textId="6B5D7EE3" w:rsidR="00EC5A36" w:rsidRPr="007F4B89" w:rsidRDefault="00EC5A36" w:rsidP="00EC5A36">
            <w:pPr>
              <w:spacing w:before="120" w:after="120" w:line="256" w:lineRule="auto"/>
              <w:outlineLvl w:val="2"/>
              <w:rPr>
                <w:rFonts w:ascii="Open Sans Semibold" w:hAnsi="Open Sans Semibold" w:cs="Open Sans Semibold"/>
                <w:color w:val="11143F"/>
              </w:rPr>
            </w:pPr>
            <w:commentRangeStart w:id="654"/>
            <w:del w:id="655" w:author="RoboGarden Team" w:date="2020-01-23T15:51:00Z">
              <w:r w:rsidRPr="007F4B89" w:rsidDel="00A917D5">
                <w:rPr>
                  <w:rFonts w:ascii="Open Sans Semibold" w:hAnsi="Open Sans Semibold" w:cs="Open Sans Semibold"/>
                  <w:color w:val="11143F"/>
                </w:rPr>
                <w:delText>Machine Learning and Artificial Intelligence</w:delText>
              </w:r>
              <w:commentRangeEnd w:id="654"/>
              <w:r w:rsidR="00355F28" w:rsidDel="00A917D5">
                <w:rPr>
                  <w:rStyle w:val="CommentReference"/>
                  <w:color w:val="404040"/>
                </w:rPr>
                <w:commentReference w:id="654"/>
              </w:r>
            </w:del>
            <w:ins w:id="656" w:author="RoboGarden Team" w:date="2020-01-23T15:51:00Z">
              <w:r w:rsidR="00A917D5">
                <w:rPr>
                  <w:rFonts w:ascii="Open Sans Semibold" w:hAnsi="Open Sans Semibold" w:cs="Open Sans Semibold"/>
                  <w:color w:val="11143F"/>
                </w:rPr>
                <w:t>Fill in the Missing Blank</w:t>
              </w:r>
            </w:ins>
          </w:p>
        </w:tc>
      </w:tr>
      <w:tr w:rsidR="00EC5A36" w:rsidRPr="007F4B89" w14:paraId="296FD6A3" w14:textId="77777777" w:rsidTr="51235A2F">
        <w:trPr>
          <w:cantSplit/>
          <w:trHeight w:val="128"/>
        </w:trPr>
        <w:tc>
          <w:tcPr>
            <w:tcW w:w="3480" w:type="dxa"/>
            <w:gridSpan w:val="2"/>
            <w:vMerge w:val="restart"/>
            <w:tcBorders>
              <w:top w:val="nil"/>
              <w:left w:val="single" w:sz="4" w:space="0" w:color="DBDBDB" w:themeColor="accent3" w:themeTint="66"/>
              <w:bottom w:val="nil"/>
              <w:right w:val="single" w:sz="4" w:space="0" w:color="7D7D7D"/>
            </w:tcBorders>
            <w:shd w:val="clear" w:color="auto" w:fill="FAFAFA"/>
            <w:hideMark/>
            <w:tcPrChange w:id="657" w:author="Alicia Romero Lopez" w:date="2020-01-31T09:48:00Z">
              <w:tcPr>
                <w:tcW w:w="3480" w:type="dxa"/>
                <w:gridSpan w:val="2"/>
                <w:vMerge w:val="restart"/>
                <w:tcBorders>
                  <w:top w:val="nil"/>
                  <w:left w:val="single" w:sz="4" w:space="0" w:color="DBDBDB"/>
                  <w:bottom w:val="nil"/>
                  <w:right w:val="single" w:sz="4" w:space="0" w:color="7D7D7D"/>
                </w:tcBorders>
                <w:shd w:val="clear" w:color="auto" w:fill="FAFAFA"/>
                <w:hideMark/>
              </w:tcPr>
            </w:tcPrChange>
          </w:tcPr>
          <w:p w14:paraId="22E00F31" w14:textId="77777777" w:rsidR="00EC5A36" w:rsidRPr="007F4B89" w:rsidRDefault="00EC5A36" w:rsidP="00EC5A36">
            <w:pPr>
              <w:spacing w:before="120" w:after="120" w:line="256" w:lineRule="auto"/>
              <w:outlineLvl w:val="2"/>
              <w:rPr>
                <w:color w:val="404040"/>
              </w:rPr>
            </w:pPr>
            <w:r w:rsidRPr="007F4B89">
              <w:rPr>
                <w:color w:val="404040"/>
              </w:rPr>
              <w:t xml:space="preserve">Machine learning is considered a </w:t>
            </w:r>
          </w:p>
        </w:tc>
        <w:tc>
          <w:tcPr>
            <w:tcW w:w="3480" w:type="dxa"/>
            <w:gridSpan w:val="3"/>
            <w:tcBorders>
              <w:top w:val="single" w:sz="4" w:space="0" w:color="7D7D7D"/>
              <w:left w:val="single" w:sz="4" w:space="0" w:color="7D7D7D"/>
              <w:bottom w:val="single" w:sz="4" w:space="0" w:color="7D7D7D"/>
              <w:right w:val="single" w:sz="4" w:space="0" w:color="7D7D7D"/>
            </w:tcBorders>
            <w:shd w:val="clear" w:color="auto" w:fill="BBBBBB"/>
            <w:hideMark/>
            <w:tcPrChange w:id="658" w:author="Alicia Romero Lopez" w:date="2020-01-31T09:48:00Z">
              <w:tcPr>
                <w:tcW w:w="3480" w:type="dxa"/>
                <w:gridSpan w:val="3"/>
                <w:tcBorders>
                  <w:top w:val="single" w:sz="4" w:space="0" w:color="7D7D7D"/>
                  <w:left w:val="single" w:sz="4" w:space="0" w:color="7D7D7D"/>
                  <w:bottom w:val="single" w:sz="4" w:space="0" w:color="7D7D7D"/>
                  <w:right w:val="single" w:sz="4" w:space="0" w:color="7D7D7D"/>
                </w:tcBorders>
                <w:shd w:val="clear" w:color="auto" w:fill="BBBBBB"/>
                <w:hideMark/>
              </w:tcPr>
            </w:tcPrChange>
          </w:tcPr>
          <w:p w14:paraId="08B37EF4" w14:textId="77777777" w:rsidR="00EC5A36" w:rsidRPr="007F4B89" w:rsidRDefault="00EC5A36" w:rsidP="00EC5A36">
            <w:pPr>
              <w:spacing w:before="120" w:after="120" w:line="256" w:lineRule="auto"/>
              <w:jc w:val="center"/>
              <w:outlineLvl w:val="2"/>
              <w:rPr>
                <w:rFonts w:ascii="Open Sans Semibold" w:hAnsi="Open Sans Semibold" w:cs="Open Sans Semibold"/>
                <w:color w:val="404040"/>
              </w:rPr>
            </w:pPr>
            <w:r w:rsidRPr="007F4B89">
              <w:rPr>
                <w:rFonts w:ascii="Open Sans Semibold" w:hAnsi="Open Sans Semibold" w:cs="Open Sans Semibold"/>
                <w:color w:val="FFFFFF"/>
              </w:rPr>
              <w:t xml:space="preserve">Dropdown </w:t>
            </w:r>
            <w:r w:rsidRPr="007F4B89">
              <w:rPr>
                <w:rFonts w:ascii="FontAwesome" w:hAnsi="FontAwesome" w:cs="Open Sans Semibold"/>
                <w:color w:val="FFFFFF"/>
              </w:rPr>
              <w:sym w:font="FontAwesome" w:char="F0D7"/>
            </w:r>
          </w:p>
        </w:tc>
        <w:tc>
          <w:tcPr>
            <w:tcW w:w="3480" w:type="dxa"/>
            <w:gridSpan w:val="2"/>
            <w:vMerge w:val="restart"/>
            <w:tcBorders>
              <w:top w:val="nil"/>
              <w:left w:val="single" w:sz="4" w:space="0" w:color="7D7D7D"/>
              <w:bottom w:val="nil"/>
              <w:right w:val="single" w:sz="4" w:space="0" w:color="DBDBDB" w:themeColor="accent3" w:themeTint="66"/>
            </w:tcBorders>
            <w:shd w:val="clear" w:color="auto" w:fill="FAFAFA"/>
            <w:hideMark/>
            <w:tcPrChange w:id="659" w:author="Alicia Romero Lopez" w:date="2020-01-31T09:48:00Z">
              <w:tcPr>
                <w:tcW w:w="3480" w:type="dxa"/>
                <w:gridSpan w:val="2"/>
                <w:vMerge w:val="restart"/>
                <w:tcBorders>
                  <w:top w:val="nil"/>
                  <w:left w:val="single" w:sz="4" w:space="0" w:color="7D7D7D"/>
                  <w:bottom w:val="nil"/>
                  <w:right w:val="single" w:sz="4" w:space="0" w:color="DBDBDB"/>
                </w:tcBorders>
                <w:shd w:val="clear" w:color="auto" w:fill="FAFAFA"/>
                <w:hideMark/>
              </w:tcPr>
            </w:tcPrChange>
          </w:tcPr>
          <w:p w14:paraId="691A1A4C" w14:textId="77777777" w:rsidR="00EC5A36" w:rsidRPr="007F4B89" w:rsidRDefault="00EC5A36" w:rsidP="00EC5A36">
            <w:pPr>
              <w:spacing w:before="120" w:after="120" w:line="256" w:lineRule="auto"/>
              <w:outlineLvl w:val="2"/>
              <w:rPr>
                <w:color w:val="404040"/>
              </w:rPr>
            </w:pPr>
            <w:r w:rsidRPr="007F4B89">
              <w:rPr>
                <w:color w:val="404040"/>
              </w:rPr>
              <w:t xml:space="preserve">To Artificial </w:t>
            </w:r>
            <w:commentRangeStart w:id="660"/>
            <w:commentRangeStart w:id="661"/>
            <w:r w:rsidRPr="007F4B89">
              <w:rPr>
                <w:color w:val="404040"/>
              </w:rPr>
              <w:t>intelligence</w:t>
            </w:r>
            <w:commentRangeEnd w:id="660"/>
            <w:r w:rsidR="00AE02F3">
              <w:rPr>
                <w:rStyle w:val="CommentReference"/>
                <w:color w:val="404040"/>
              </w:rPr>
              <w:commentReference w:id="660"/>
            </w:r>
            <w:commentRangeEnd w:id="661"/>
            <w:r w:rsidR="007052B0">
              <w:rPr>
                <w:rStyle w:val="CommentReference"/>
                <w:color w:val="404040"/>
              </w:rPr>
              <w:commentReference w:id="661"/>
            </w:r>
            <w:r w:rsidRPr="007F4B89">
              <w:rPr>
                <w:color w:val="404040"/>
              </w:rPr>
              <w:t>.</w:t>
            </w:r>
          </w:p>
        </w:tc>
      </w:tr>
      <w:tr w:rsidR="00EC5A36" w:rsidRPr="007F4B89" w14:paraId="5E91CE91" w14:textId="77777777" w:rsidTr="51235A2F">
        <w:trPr>
          <w:cantSplit/>
          <w:trHeight w:val="127"/>
        </w:trPr>
        <w:tc>
          <w:tcPr>
            <w:tcW w:w="14400" w:type="dxa"/>
            <w:gridSpan w:val="2"/>
            <w:vMerge/>
            <w:vAlign w:val="center"/>
            <w:hideMark/>
            <w:tcPrChange w:id="662" w:author="Alicia Romero Lopez" w:date="2020-01-31T09:48:00Z">
              <w:tcPr>
                <w:tcW w:w="14400" w:type="dxa"/>
                <w:gridSpan w:val="2"/>
                <w:vMerge/>
                <w:tcBorders>
                  <w:top w:val="nil"/>
                  <w:left w:val="single" w:sz="4" w:space="0" w:color="DBDBDB"/>
                  <w:bottom w:val="nil"/>
                  <w:right w:val="single" w:sz="4" w:space="0" w:color="7D7D7D"/>
                </w:tcBorders>
                <w:hideMark/>
              </w:tcPr>
            </w:tcPrChange>
          </w:tcPr>
          <w:p w14:paraId="4289FCD0" w14:textId="77777777" w:rsidR="00EC5A36" w:rsidRPr="007F4B89" w:rsidRDefault="00EC5A36" w:rsidP="00EC5A36">
            <w:pPr>
              <w:rPr>
                <w:color w:val="404040"/>
              </w:rPr>
            </w:pPr>
          </w:p>
        </w:tc>
        <w:tc>
          <w:tcPr>
            <w:tcW w:w="3480" w:type="dxa"/>
            <w:gridSpan w:val="3"/>
            <w:tcBorders>
              <w:top w:val="single" w:sz="4" w:space="0" w:color="7D7D7D"/>
              <w:left w:val="single" w:sz="4" w:space="0" w:color="E1E1E1"/>
              <w:bottom w:val="single" w:sz="4" w:space="0" w:color="E1E1E1"/>
              <w:right w:val="single" w:sz="4" w:space="0" w:color="E1E1E1"/>
            </w:tcBorders>
            <w:shd w:val="clear" w:color="auto" w:fill="FFFFFF" w:themeFill="background1"/>
            <w:hideMark/>
            <w:tcPrChange w:id="663" w:author="Alicia Romero Lopez" w:date="2020-01-31T09:48:00Z">
              <w:tcPr>
                <w:tcW w:w="3480" w:type="dxa"/>
                <w:gridSpan w:val="3"/>
                <w:tcBorders>
                  <w:top w:val="single" w:sz="4" w:space="0" w:color="7D7D7D"/>
                  <w:left w:val="single" w:sz="4" w:space="0" w:color="E1E1E1"/>
                  <w:bottom w:val="single" w:sz="4" w:space="0" w:color="E1E1E1"/>
                  <w:right w:val="single" w:sz="4" w:space="0" w:color="E1E1E1"/>
                </w:tcBorders>
                <w:shd w:val="clear" w:color="auto" w:fill="FFFFFF"/>
                <w:hideMark/>
              </w:tcPr>
            </w:tcPrChange>
          </w:tcPr>
          <w:p w14:paraId="42B489FC" w14:textId="77777777" w:rsidR="00EC5A36" w:rsidRPr="007F4B89" w:rsidRDefault="00EC5A36" w:rsidP="00EC5A36">
            <w:pPr>
              <w:spacing w:before="120" w:after="120" w:line="256" w:lineRule="auto"/>
              <w:jc w:val="center"/>
              <w:outlineLvl w:val="2"/>
              <w:rPr>
                <w:color w:val="404040"/>
              </w:rPr>
            </w:pPr>
            <w:r w:rsidRPr="007F4B89">
              <w:rPr>
                <w:color w:val="404040"/>
              </w:rPr>
              <w:t>Sub-set</w:t>
            </w:r>
          </w:p>
        </w:tc>
        <w:tc>
          <w:tcPr>
            <w:tcW w:w="3750" w:type="dxa"/>
            <w:gridSpan w:val="2"/>
            <w:vMerge/>
            <w:vAlign w:val="center"/>
            <w:hideMark/>
            <w:tcPrChange w:id="664" w:author="Alicia Romero Lopez" w:date="2020-01-31T09:48:00Z">
              <w:tcPr>
                <w:tcW w:w="3750" w:type="dxa"/>
                <w:gridSpan w:val="2"/>
                <w:vMerge/>
                <w:tcBorders>
                  <w:top w:val="nil"/>
                  <w:left w:val="single" w:sz="4" w:space="0" w:color="7D7D7D"/>
                  <w:bottom w:val="nil"/>
                  <w:right w:val="single" w:sz="4" w:space="0" w:color="DBDBDB"/>
                </w:tcBorders>
                <w:hideMark/>
              </w:tcPr>
            </w:tcPrChange>
          </w:tcPr>
          <w:p w14:paraId="231E5AE5" w14:textId="77777777" w:rsidR="00EC5A36" w:rsidRPr="007F4B89" w:rsidRDefault="00EC5A36" w:rsidP="00EC5A36">
            <w:pPr>
              <w:rPr>
                <w:color w:val="404040"/>
              </w:rPr>
            </w:pPr>
          </w:p>
        </w:tc>
      </w:tr>
      <w:tr w:rsidR="00EC5A36" w:rsidRPr="007F4B89" w14:paraId="6B159C03" w14:textId="77777777" w:rsidTr="51235A2F">
        <w:trPr>
          <w:cantSplit/>
          <w:trHeight w:val="127"/>
        </w:trPr>
        <w:tc>
          <w:tcPr>
            <w:tcW w:w="14400" w:type="dxa"/>
            <w:gridSpan w:val="2"/>
            <w:vMerge/>
            <w:vAlign w:val="center"/>
            <w:hideMark/>
            <w:tcPrChange w:id="665" w:author="Alicia Romero Lopez" w:date="2020-01-31T09:48:00Z">
              <w:tcPr>
                <w:tcW w:w="14400" w:type="dxa"/>
                <w:gridSpan w:val="2"/>
                <w:vMerge/>
                <w:tcBorders>
                  <w:top w:val="nil"/>
                  <w:left w:val="single" w:sz="4" w:space="0" w:color="DBDBDB"/>
                  <w:bottom w:val="nil"/>
                  <w:right w:val="single" w:sz="4" w:space="0" w:color="7D7D7D"/>
                </w:tcBorders>
                <w:hideMark/>
              </w:tcPr>
            </w:tcPrChange>
          </w:tcPr>
          <w:p w14:paraId="1AAE868A" w14:textId="77777777" w:rsidR="00EC5A36" w:rsidRPr="007F4B89" w:rsidRDefault="00EC5A36" w:rsidP="00EC5A36">
            <w:pPr>
              <w:rPr>
                <w:color w:val="404040"/>
              </w:rPr>
            </w:pPr>
          </w:p>
        </w:tc>
        <w:tc>
          <w:tcPr>
            <w:tcW w:w="3480" w:type="dxa"/>
            <w:gridSpan w:val="3"/>
            <w:tcBorders>
              <w:top w:val="single" w:sz="4" w:space="0" w:color="E1E1E1"/>
              <w:left w:val="single" w:sz="4" w:space="0" w:color="E1E1E1"/>
              <w:bottom w:val="single" w:sz="4" w:space="0" w:color="E1E1E1"/>
              <w:right w:val="single" w:sz="4" w:space="0" w:color="E1E1E1"/>
            </w:tcBorders>
            <w:shd w:val="clear" w:color="auto" w:fill="FFFFFF" w:themeFill="background1"/>
            <w:hideMark/>
            <w:tcPrChange w:id="666" w:author="Alicia Romero Lopez" w:date="2020-01-31T09:48:00Z">
              <w:tcPr>
                <w:tcW w:w="3480" w:type="dxa"/>
                <w:gridSpan w:val="3"/>
                <w:tcBorders>
                  <w:top w:val="single" w:sz="4" w:space="0" w:color="E1E1E1"/>
                  <w:left w:val="single" w:sz="4" w:space="0" w:color="E1E1E1"/>
                  <w:bottom w:val="single" w:sz="4" w:space="0" w:color="E1E1E1"/>
                  <w:right w:val="single" w:sz="4" w:space="0" w:color="E1E1E1"/>
                </w:tcBorders>
                <w:shd w:val="clear" w:color="auto" w:fill="FFFFFF"/>
                <w:hideMark/>
              </w:tcPr>
            </w:tcPrChange>
          </w:tcPr>
          <w:p w14:paraId="346C2B42" w14:textId="77777777" w:rsidR="00EC5A36" w:rsidRPr="007F4B89" w:rsidRDefault="00EC5A36" w:rsidP="00EC5A36">
            <w:pPr>
              <w:spacing w:before="120" w:after="120" w:line="256" w:lineRule="auto"/>
              <w:jc w:val="center"/>
              <w:outlineLvl w:val="2"/>
              <w:rPr>
                <w:color w:val="404040"/>
              </w:rPr>
            </w:pPr>
            <w:r w:rsidRPr="007F4B89">
              <w:rPr>
                <w:color w:val="404040"/>
              </w:rPr>
              <w:t>Super-set</w:t>
            </w:r>
          </w:p>
        </w:tc>
        <w:tc>
          <w:tcPr>
            <w:tcW w:w="3750" w:type="dxa"/>
            <w:gridSpan w:val="2"/>
            <w:vMerge/>
            <w:vAlign w:val="center"/>
            <w:hideMark/>
            <w:tcPrChange w:id="667" w:author="Alicia Romero Lopez" w:date="2020-01-31T09:48:00Z">
              <w:tcPr>
                <w:tcW w:w="3750" w:type="dxa"/>
                <w:gridSpan w:val="2"/>
                <w:vMerge/>
                <w:tcBorders>
                  <w:top w:val="nil"/>
                  <w:left w:val="single" w:sz="4" w:space="0" w:color="7D7D7D"/>
                  <w:bottom w:val="nil"/>
                  <w:right w:val="single" w:sz="4" w:space="0" w:color="DBDBDB"/>
                </w:tcBorders>
                <w:hideMark/>
              </w:tcPr>
            </w:tcPrChange>
          </w:tcPr>
          <w:p w14:paraId="34C455A0" w14:textId="77777777" w:rsidR="00EC5A36" w:rsidRPr="007F4B89" w:rsidRDefault="00EC5A36" w:rsidP="00EC5A36">
            <w:pPr>
              <w:rPr>
                <w:color w:val="404040"/>
              </w:rPr>
            </w:pPr>
          </w:p>
        </w:tc>
      </w:tr>
      <w:tr w:rsidR="00EC5A36" w:rsidRPr="007F4B89" w14:paraId="5A4AB15D" w14:textId="77777777" w:rsidTr="51235A2F">
        <w:trPr>
          <w:cantSplit/>
          <w:trHeight w:val="127"/>
        </w:trPr>
        <w:tc>
          <w:tcPr>
            <w:tcW w:w="14400" w:type="dxa"/>
            <w:gridSpan w:val="2"/>
            <w:vMerge/>
            <w:vAlign w:val="center"/>
            <w:hideMark/>
            <w:tcPrChange w:id="668" w:author="Alicia Romero Lopez" w:date="2020-01-31T09:48:00Z">
              <w:tcPr>
                <w:tcW w:w="14400" w:type="dxa"/>
                <w:gridSpan w:val="2"/>
                <w:vMerge/>
                <w:tcBorders>
                  <w:top w:val="nil"/>
                  <w:left w:val="single" w:sz="4" w:space="0" w:color="DBDBDB"/>
                  <w:bottom w:val="nil"/>
                  <w:right w:val="single" w:sz="4" w:space="0" w:color="7D7D7D"/>
                </w:tcBorders>
                <w:hideMark/>
              </w:tcPr>
            </w:tcPrChange>
          </w:tcPr>
          <w:p w14:paraId="370F0478" w14:textId="77777777" w:rsidR="00EC5A36" w:rsidRPr="007F4B89" w:rsidRDefault="00EC5A36" w:rsidP="00EC5A36">
            <w:pPr>
              <w:rPr>
                <w:color w:val="404040"/>
              </w:rPr>
            </w:pPr>
          </w:p>
        </w:tc>
        <w:tc>
          <w:tcPr>
            <w:tcW w:w="3480" w:type="dxa"/>
            <w:gridSpan w:val="3"/>
            <w:tcBorders>
              <w:top w:val="single" w:sz="4" w:space="0" w:color="E1E1E1"/>
              <w:left w:val="single" w:sz="4" w:space="0" w:color="E1E1E1"/>
              <w:bottom w:val="single" w:sz="4" w:space="0" w:color="E1E1E1"/>
              <w:right w:val="single" w:sz="4" w:space="0" w:color="E1E1E1"/>
            </w:tcBorders>
            <w:shd w:val="clear" w:color="auto" w:fill="FFFFFF" w:themeFill="background1"/>
            <w:hideMark/>
            <w:tcPrChange w:id="669" w:author="Alicia Romero Lopez" w:date="2020-01-31T09:48:00Z">
              <w:tcPr>
                <w:tcW w:w="3480" w:type="dxa"/>
                <w:gridSpan w:val="3"/>
                <w:tcBorders>
                  <w:top w:val="single" w:sz="4" w:space="0" w:color="E1E1E1"/>
                  <w:left w:val="single" w:sz="4" w:space="0" w:color="E1E1E1"/>
                  <w:bottom w:val="single" w:sz="4" w:space="0" w:color="E1E1E1"/>
                  <w:right w:val="single" w:sz="4" w:space="0" w:color="E1E1E1"/>
                </w:tcBorders>
                <w:shd w:val="clear" w:color="auto" w:fill="FFFFFF"/>
                <w:hideMark/>
              </w:tcPr>
            </w:tcPrChange>
          </w:tcPr>
          <w:p w14:paraId="562B404A" w14:textId="77777777" w:rsidR="00EC5A36" w:rsidRPr="007F4B89" w:rsidRDefault="00EC5A36" w:rsidP="00EC5A36">
            <w:pPr>
              <w:spacing w:before="120" w:after="120" w:line="256" w:lineRule="auto"/>
              <w:jc w:val="center"/>
              <w:outlineLvl w:val="2"/>
              <w:rPr>
                <w:color w:val="404040"/>
              </w:rPr>
            </w:pPr>
            <w:r w:rsidRPr="007F4B89">
              <w:rPr>
                <w:color w:val="404040"/>
              </w:rPr>
              <w:t>Alternative</w:t>
            </w:r>
          </w:p>
        </w:tc>
        <w:tc>
          <w:tcPr>
            <w:tcW w:w="3750" w:type="dxa"/>
            <w:gridSpan w:val="2"/>
            <w:vMerge/>
            <w:vAlign w:val="center"/>
            <w:hideMark/>
            <w:tcPrChange w:id="670" w:author="Alicia Romero Lopez" w:date="2020-01-31T09:48:00Z">
              <w:tcPr>
                <w:tcW w:w="3750" w:type="dxa"/>
                <w:gridSpan w:val="2"/>
                <w:vMerge/>
                <w:tcBorders>
                  <w:top w:val="nil"/>
                  <w:left w:val="single" w:sz="4" w:space="0" w:color="7D7D7D"/>
                  <w:bottom w:val="nil"/>
                  <w:right w:val="single" w:sz="4" w:space="0" w:color="DBDBDB"/>
                </w:tcBorders>
                <w:hideMark/>
              </w:tcPr>
            </w:tcPrChange>
          </w:tcPr>
          <w:p w14:paraId="544E48C6" w14:textId="77777777" w:rsidR="00EC5A36" w:rsidRPr="007F4B89" w:rsidRDefault="00EC5A36" w:rsidP="00EC5A36">
            <w:pPr>
              <w:rPr>
                <w:color w:val="404040"/>
              </w:rPr>
            </w:pPr>
          </w:p>
        </w:tc>
      </w:tr>
      <w:tr w:rsidR="00EC5A36" w:rsidRPr="007F4B89" w14:paraId="3481B11D" w14:textId="77777777" w:rsidTr="51235A2F">
        <w:trPr>
          <w:cantSplit/>
          <w:trHeight w:val="127"/>
        </w:trPr>
        <w:tc>
          <w:tcPr>
            <w:tcW w:w="14400" w:type="dxa"/>
            <w:gridSpan w:val="2"/>
            <w:vMerge/>
            <w:vAlign w:val="center"/>
            <w:hideMark/>
            <w:tcPrChange w:id="671" w:author="Alicia Romero Lopez" w:date="2020-01-31T09:48:00Z">
              <w:tcPr>
                <w:tcW w:w="14400" w:type="dxa"/>
                <w:gridSpan w:val="2"/>
                <w:vMerge/>
                <w:tcBorders>
                  <w:top w:val="nil"/>
                  <w:left w:val="single" w:sz="4" w:space="0" w:color="DBDBDB"/>
                  <w:bottom w:val="nil"/>
                  <w:right w:val="single" w:sz="4" w:space="0" w:color="7D7D7D"/>
                </w:tcBorders>
                <w:hideMark/>
              </w:tcPr>
            </w:tcPrChange>
          </w:tcPr>
          <w:p w14:paraId="7E832A07" w14:textId="77777777" w:rsidR="00EC5A36" w:rsidRPr="007F4B89" w:rsidRDefault="00EC5A36" w:rsidP="00EC5A36">
            <w:pPr>
              <w:rPr>
                <w:color w:val="404040"/>
              </w:rPr>
            </w:pPr>
          </w:p>
        </w:tc>
        <w:tc>
          <w:tcPr>
            <w:tcW w:w="3480" w:type="dxa"/>
            <w:gridSpan w:val="3"/>
            <w:tcBorders>
              <w:top w:val="single" w:sz="4" w:space="0" w:color="E1E1E1"/>
              <w:left w:val="single" w:sz="4" w:space="0" w:color="E1E1E1"/>
              <w:bottom w:val="single" w:sz="4" w:space="0" w:color="E1E1E1"/>
              <w:right w:val="single" w:sz="4" w:space="0" w:color="E1E1E1"/>
            </w:tcBorders>
            <w:shd w:val="clear" w:color="auto" w:fill="FFFFFF" w:themeFill="background1"/>
            <w:hideMark/>
            <w:tcPrChange w:id="672" w:author="Alicia Romero Lopez" w:date="2020-01-31T09:48:00Z">
              <w:tcPr>
                <w:tcW w:w="3480" w:type="dxa"/>
                <w:gridSpan w:val="3"/>
                <w:tcBorders>
                  <w:top w:val="single" w:sz="4" w:space="0" w:color="E1E1E1"/>
                  <w:left w:val="single" w:sz="4" w:space="0" w:color="E1E1E1"/>
                  <w:bottom w:val="single" w:sz="4" w:space="0" w:color="E1E1E1"/>
                  <w:right w:val="single" w:sz="4" w:space="0" w:color="E1E1E1"/>
                </w:tcBorders>
                <w:shd w:val="clear" w:color="auto" w:fill="FFFFFF"/>
                <w:hideMark/>
              </w:tcPr>
            </w:tcPrChange>
          </w:tcPr>
          <w:p w14:paraId="08F0484E" w14:textId="77777777" w:rsidR="00EC5A36" w:rsidRPr="007F4B89" w:rsidRDefault="00EC5A36" w:rsidP="00EC5A36">
            <w:pPr>
              <w:spacing w:before="120" w:after="120" w:line="256" w:lineRule="auto"/>
              <w:jc w:val="center"/>
              <w:outlineLvl w:val="2"/>
              <w:rPr>
                <w:color w:val="404040"/>
              </w:rPr>
            </w:pPr>
            <w:r w:rsidRPr="007F4B89">
              <w:rPr>
                <w:color w:val="404040"/>
              </w:rPr>
              <w:t>Opposite</w:t>
            </w:r>
          </w:p>
        </w:tc>
        <w:tc>
          <w:tcPr>
            <w:tcW w:w="3750" w:type="dxa"/>
            <w:gridSpan w:val="2"/>
            <w:vMerge/>
            <w:vAlign w:val="center"/>
            <w:hideMark/>
            <w:tcPrChange w:id="673" w:author="Alicia Romero Lopez" w:date="2020-01-31T09:48:00Z">
              <w:tcPr>
                <w:tcW w:w="3750" w:type="dxa"/>
                <w:gridSpan w:val="2"/>
                <w:vMerge/>
                <w:tcBorders>
                  <w:top w:val="nil"/>
                  <w:left w:val="single" w:sz="4" w:space="0" w:color="7D7D7D"/>
                  <w:bottom w:val="nil"/>
                  <w:right w:val="single" w:sz="4" w:space="0" w:color="DBDBDB"/>
                </w:tcBorders>
                <w:hideMark/>
              </w:tcPr>
            </w:tcPrChange>
          </w:tcPr>
          <w:p w14:paraId="05129242" w14:textId="77777777" w:rsidR="00EC5A36" w:rsidRPr="007F4B89" w:rsidRDefault="00EC5A36" w:rsidP="00EC5A36">
            <w:pPr>
              <w:rPr>
                <w:color w:val="404040"/>
              </w:rPr>
            </w:pPr>
          </w:p>
        </w:tc>
      </w:tr>
      <w:tr w:rsidR="00EC5A36" w:rsidRPr="007F4B89" w14:paraId="73778D42" w14:textId="77777777" w:rsidTr="51235A2F">
        <w:trPr>
          <w:cantSplit/>
        </w:trPr>
        <w:tc>
          <w:tcPr>
            <w:tcW w:w="265" w:type="dxa"/>
            <w:tcBorders>
              <w:top w:val="nil"/>
              <w:left w:val="single" w:sz="4" w:space="0" w:color="DBDBDB" w:themeColor="accent3" w:themeTint="66"/>
              <w:bottom w:val="nil"/>
              <w:right w:val="nil"/>
            </w:tcBorders>
            <w:shd w:val="clear" w:color="auto" w:fill="FAFAFA"/>
            <w:tcPrChange w:id="674" w:author="Alicia Romero Lopez" w:date="2020-01-31T09:48:00Z">
              <w:tcPr>
                <w:tcW w:w="265" w:type="dxa"/>
                <w:tcBorders>
                  <w:top w:val="nil"/>
                  <w:left w:val="single" w:sz="4" w:space="0" w:color="DBDBDB"/>
                  <w:bottom w:val="nil"/>
                  <w:right w:val="nil"/>
                </w:tcBorders>
                <w:shd w:val="clear" w:color="auto" w:fill="FAFAFA"/>
              </w:tcPr>
            </w:tcPrChange>
          </w:tcPr>
          <w:p w14:paraId="6E7475C8" w14:textId="77777777" w:rsidR="00EC5A36" w:rsidRPr="007F4B89" w:rsidRDefault="00EC5A36" w:rsidP="00EC5A36">
            <w:pPr>
              <w:rPr>
                <w:color w:val="404040"/>
                <w:sz w:val="16"/>
                <w:szCs w:val="16"/>
              </w:rPr>
            </w:pPr>
          </w:p>
        </w:tc>
        <w:tc>
          <w:tcPr>
            <w:tcW w:w="3960" w:type="dxa"/>
            <w:gridSpan w:val="2"/>
            <w:tcBorders>
              <w:top w:val="nil"/>
              <w:left w:val="nil"/>
              <w:bottom w:val="nil"/>
              <w:right w:val="nil"/>
            </w:tcBorders>
            <w:shd w:val="clear" w:color="auto" w:fill="FAFAFA"/>
            <w:vAlign w:val="center"/>
            <w:tcPrChange w:id="675" w:author="Alicia Romero Lopez" w:date="2020-01-31T09:48:00Z">
              <w:tcPr>
                <w:tcW w:w="3960" w:type="dxa"/>
                <w:gridSpan w:val="2"/>
                <w:tcBorders>
                  <w:top w:val="nil"/>
                  <w:left w:val="nil"/>
                  <w:bottom w:val="nil"/>
                  <w:right w:val="nil"/>
                </w:tcBorders>
                <w:shd w:val="clear" w:color="auto" w:fill="FAFAFA"/>
              </w:tcPr>
            </w:tcPrChange>
          </w:tcPr>
          <w:p w14:paraId="04D7681B" w14:textId="77777777" w:rsidR="00EC5A36" w:rsidRPr="007F4B89" w:rsidRDefault="00EC5A36" w:rsidP="00EC5A36">
            <w:pPr>
              <w:rPr>
                <w:color w:val="404040"/>
                <w:sz w:val="16"/>
                <w:szCs w:val="16"/>
              </w:rPr>
            </w:pPr>
          </w:p>
        </w:tc>
        <w:tc>
          <w:tcPr>
            <w:tcW w:w="2052" w:type="dxa"/>
            <w:tcBorders>
              <w:top w:val="nil"/>
              <w:left w:val="nil"/>
              <w:bottom w:val="nil"/>
              <w:right w:val="nil"/>
            </w:tcBorders>
            <w:shd w:val="clear" w:color="auto" w:fill="FAFAFA"/>
            <w:vAlign w:val="center"/>
            <w:tcPrChange w:id="676" w:author="Alicia Romero Lopez" w:date="2020-01-31T09:48:00Z">
              <w:tcPr>
                <w:tcW w:w="2052" w:type="dxa"/>
                <w:tcBorders>
                  <w:top w:val="nil"/>
                  <w:left w:val="nil"/>
                  <w:bottom w:val="nil"/>
                  <w:right w:val="nil"/>
                </w:tcBorders>
                <w:shd w:val="clear" w:color="auto" w:fill="FAFAFA"/>
              </w:tcPr>
            </w:tcPrChange>
          </w:tcPr>
          <w:p w14:paraId="56C17D65" w14:textId="77777777" w:rsidR="00EC5A36" w:rsidRPr="007F4B89" w:rsidRDefault="00EC5A36" w:rsidP="00EC5A36">
            <w:pPr>
              <w:rPr>
                <w:color w:val="404040"/>
                <w:sz w:val="16"/>
                <w:szCs w:val="16"/>
              </w:rPr>
            </w:pPr>
          </w:p>
        </w:tc>
        <w:tc>
          <w:tcPr>
            <w:tcW w:w="3893" w:type="dxa"/>
            <w:gridSpan w:val="2"/>
            <w:tcBorders>
              <w:top w:val="nil"/>
              <w:left w:val="nil"/>
              <w:bottom w:val="nil"/>
              <w:right w:val="nil"/>
            </w:tcBorders>
            <w:shd w:val="clear" w:color="auto" w:fill="FAFAFA"/>
            <w:vAlign w:val="center"/>
            <w:tcPrChange w:id="677" w:author="Alicia Romero Lopez" w:date="2020-01-31T09:48:00Z">
              <w:tcPr>
                <w:tcW w:w="3893" w:type="dxa"/>
                <w:gridSpan w:val="2"/>
                <w:tcBorders>
                  <w:top w:val="nil"/>
                  <w:left w:val="nil"/>
                  <w:bottom w:val="nil"/>
                  <w:right w:val="nil"/>
                </w:tcBorders>
                <w:shd w:val="clear" w:color="auto" w:fill="FAFAFA"/>
              </w:tcPr>
            </w:tcPrChange>
          </w:tcPr>
          <w:p w14:paraId="57F45E43" w14:textId="77777777" w:rsidR="00EC5A36" w:rsidRPr="007F4B89" w:rsidRDefault="00EC5A36" w:rsidP="00EC5A36">
            <w:pPr>
              <w:rPr>
                <w:color w:val="404040"/>
                <w:sz w:val="16"/>
                <w:szCs w:val="16"/>
              </w:rPr>
            </w:pPr>
          </w:p>
        </w:tc>
        <w:tc>
          <w:tcPr>
            <w:tcW w:w="270" w:type="dxa"/>
            <w:tcBorders>
              <w:top w:val="nil"/>
              <w:left w:val="nil"/>
              <w:bottom w:val="nil"/>
              <w:right w:val="single" w:sz="4" w:space="0" w:color="DBDBDB" w:themeColor="accent3" w:themeTint="66"/>
            </w:tcBorders>
            <w:shd w:val="clear" w:color="auto" w:fill="FAFAFA"/>
            <w:tcPrChange w:id="678" w:author="Alicia Romero Lopez" w:date="2020-01-31T09:48:00Z">
              <w:tcPr>
                <w:tcW w:w="270" w:type="dxa"/>
                <w:tcBorders>
                  <w:top w:val="nil"/>
                  <w:left w:val="nil"/>
                  <w:bottom w:val="nil"/>
                  <w:right w:val="single" w:sz="4" w:space="0" w:color="DBDBDB"/>
                </w:tcBorders>
                <w:shd w:val="clear" w:color="auto" w:fill="FAFAFA"/>
              </w:tcPr>
            </w:tcPrChange>
          </w:tcPr>
          <w:p w14:paraId="54D1109F" w14:textId="77777777" w:rsidR="00EC5A36" w:rsidRPr="007F4B89" w:rsidRDefault="00EC5A36" w:rsidP="00EC5A36">
            <w:pPr>
              <w:rPr>
                <w:color w:val="404040"/>
                <w:sz w:val="16"/>
                <w:szCs w:val="16"/>
              </w:rPr>
            </w:pPr>
          </w:p>
        </w:tc>
      </w:tr>
      <w:tr w:rsidR="00EC5A36" w:rsidRPr="007F4B89" w14:paraId="60ABF7B7" w14:textId="77777777" w:rsidTr="51235A2F">
        <w:trPr>
          <w:cantSplit/>
        </w:trPr>
        <w:tc>
          <w:tcPr>
            <w:tcW w:w="265" w:type="dxa"/>
            <w:tcBorders>
              <w:top w:val="nil"/>
              <w:left w:val="single" w:sz="4" w:space="0" w:color="DBDBDB" w:themeColor="accent3" w:themeTint="66"/>
              <w:bottom w:val="single" w:sz="4" w:space="0" w:color="DBDBDB" w:themeColor="accent3" w:themeTint="66"/>
              <w:right w:val="nil"/>
            </w:tcBorders>
            <w:shd w:val="clear" w:color="auto" w:fill="FAFAFA"/>
            <w:tcPrChange w:id="679" w:author="Alicia Romero Lopez" w:date="2020-01-31T09:48:00Z">
              <w:tcPr>
                <w:tcW w:w="265" w:type="dxa"/>
                <w:tcBorders>
                  <w:top w:val="nil"/>
                  <w:left w:val="single" w:sz="4" w:space="0" w:color="DBDBDB"/>
                  <w:bottom w:val="single" w:sz="4" w:space="0" w:color="DBDBDB"/>
                  <w:right w:val="nil"/>
                </w:tcBorders>
                <w:shd w:val="clear" w:color="auto" w:fill="FAFAFA"/>
              </w:tcPr>
            </w:tcPrChange>
          </w:tcPr>
          <w:p w14:paraId="4C731396" w14:textId="77777777" w:rsidR="00EC5A36" w:rsidRPr="007F4B89" w:rsidRDefault="00EC5A36" w:rsidP="00EC5A36">
            <w:pPr>
              <w:spacing w:before="120" w:after="120" w:line="256" w:lineRule="auto"/>
              <w:rPr>
                <w:color w:val="404040"/>
              </w:rPr>
            </w:pPr>
          </w:p>
        </w:tc>
        <w:tc>
          <w:tcPr>
            <w:tcW w:w="3960" w:type="dxa"/>
            <w:gridSpan w:val="2"/>
            <w:tcBorders>
              <w:top w:val="nil"/>
              <w:left w:val="nil"/>
              <w:bottom w:val="single" w:sz="4" w:space="0" w:color="DBDBDB" w:themeColor="accent3" w:themeTint="66"/>
              <w:right w:val="nil"/>
            </w:tcBorders>
            <w:shd w:val="clear" w:color="auto" w:fill="FAFAFA"/>
            <w:vAlign w:val="center"/>
            <w:tcPrChange w:id="680" w:author="Alicia Romero Lopez" w:date="2020-01-31T09:48:00Z">
              <w:tcPr>
                <w:tcW w:w="3960" w:type="dxa"/>
                <w:gridSpan w:val="2"/>
                <w:tcBorders>
                  <w:top w:val="nil"/>
                  <w:left w:val="nil"/>
                  <w:bottom w:val="single" w:sz="4" w:space="0" w:color="DBDBDB"/>
                  <w:right w:val="nil"/>
                </w:tcBorders>
                <w:shd w:val="clear" w:color="auto" w:fill="FAFAFA"/>
              </w:tcPr>
            </w:tcPrChange>
          </w:tcPr>
          <w:p w14:paraId="75C35002" w14:textId="77777777" w:rsidR="00EC5A36" w:rsidRPr="007F4B89" w:rsidRDefault="00EC5A36" w:rsidP="00EC5A36">
            <w:pPr>
              <w:spacing w:before="120" w:after="120" w:line="256" w:lineRule="auto"/>
              <w:rPr>
                <w:color w:val="404040"/>
              </w:rPr>
            </w:pPr>
          </w:p>
        </w:tc>
        <w:tc>
          <w:tcPr>
            <w:tcW w:w="2052" w:type="dxa"/>
            <w:tcBorders>
              <w:top w:val="nil"/>
              <w:left w:val="nil"/>
              <w:bottom w:val="single" w:sz="4" w:space="0" w:color="DBDBDB" w:themeColor="accent3" w:themeTint="66"/>
              <w:right w:val="nil"/>
            </w:tcBorders>
            <w:shd w:val="clear" w:color="auto" w:fill="FAFAFA"/>
            <w:vAlign w:val="center"/>
            <w:hideMark/>
            <w:tcPrChange w:id="681" w:author="Alicia Romero Lopez" w:date="2020-01-31T09:48:00Z">
              <w:tcPr>
                <w:tcW w:w="2052" w:type="dxa"/>
                <w:tcBorders>
                  <w:top w:val="nil"/>
                  <w:left w:val="nil"/>
                  <w:bottom w:val="single" w:sz="4" w:space="0" w:color="DBDBDB"/>
                  <w:right w:val="nil"/>
                </w:tcBorders>
                <w:shd w:val="clear" w:color="auto" w:fill="FAFAFA"/>
                <w:hideMark/>
              </w:tcPr>
            </w:tcPrChange>
          </w:tcPr>
          <w:p w14:paraId="60E159DB" w14:textId="77777777" w:rsidR="00EC5A36" w:rsidRPr="007F4B89" w:rsidRDefault="00EC5A36" w:rsidP="00EC5A36">
            <w:pPr>
              <w:spacing w:before="120" w:after="120" w:line="256" w:lineRule="auto"/>
              <w:rPr>
                <w:color w:val="404040"/>
              </w:rPr>
            </w:pPr>
            <w:r w:rsidRPr="007F4B89">
              <w:rPr>
                <w:noProof/>
                <w:color w:val="404040"/>
              </w:rPr>
              <w:drawing>
                <wp:inline distT="0" distB="0" distL="0" distR="0" wp14:anchorId="62DBDE23" wp14:editId="27E5D4A9">
                  <wp:extent cx="1158240" cy="304800"/>
                  <wp:effectExtent l="0" t="0" r="3810" b="0"/>
                  <wp:docPr id="1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158240" cy="304800"/>
                          </a:xfrm>
                          <a:prstGeom prst="rect">
                            <a:avLst/>
                          </a:prstGeom>
                          <a:noFill/>
                          <a:ln>
                            <a:noFill/>
                          </a:ln>
                        </pic:spPr>
                      </pic:pic>
                    </a:graphicData>
                  </a:graphic>
                </wp:inline>
              </w:drawing>
            </w:r>
          </w:p>
        </w:tc>
        <w:tc>
          <w:tcPr>
            <w:tcW w:w="3893" w:type="dxa"/>
            <w:gridSpan w:val="2"/>
            <w:tcBorders>
              <w:top w:val="nil"/>
              <w:left w:val="nil"/>
              <w:bottom w:val="single" w:sz="4" w:space="0" w:color="DBDBDB" w:themeColor="accent3" w:themeTint="66"/>
              <w:right w:val="nil"/>
            </w:tcBorders>
            <w:shd w:val="clear" w:color="auto" w:fill="FAFAFA"/>
            <w:vAlign w:val="center"/>
            <w:tcPrChange w:id="682" w:author="Alicia Romero Lopez" w:date="2020-01-31T09:48:00Z">
              <w:tcPr>
                <w:tcW w:w="3893" w:type="dxa"/>
                <w:gridSpan w:val="2"/>
                <w:tcBorders>
                  <w:top w:val="nil"/>
                  <w:left w:val="nil"/>
                  <w:bottom w:val="single" w:sz="4" w:space="0" w:color="DBDBDB"/>
                  <w:right w:val="nil"/>
                </w:tcBorders>
                <w:shd w:val="clear" w:color="auto" w:fill="FAFAFA"/>
              </w:tcPr>
            </w:tcPrChange>
          </w:tcPr>
          <w:p w14:paraId="40410D96" w14:textId="77777777" w:rsidR="00EC5A36" w:rsidRPr="007F4B89" w:rsidRDefault="00EC5A36" w:rsidP="00EC5A36">
            <w:pPr>
              <w:spacing w:before="120" w:after="120" w:line="256" w:lineRule="auto"/>
              <w:rPr>
                <w:color w:val="404040"/>
              </w:rPr>
            </w:pPr>
          </w:p>
        </w:tc>
        <w:tc>
          <w:tcPr>
            <w:tcW w:w="270" w:type="dxa"/>
            <w:tcBorders>
              <w:top w:val="nil"/>
              <w:left w:val="nil"/>
              <w:bottom w:val="single" w:sz="4" w:space="0" w:color="DBDBDB" w:themeColor="accent3" w:themeTint="66"/>
              <w:right w:val="single" w:sz="4" w:space="0" w:color="DBDBDB" w:themeColor="accent3" w:themeTint="66"/>
            </w:tcBorders>
            <w:shd w:val="clear" w:color="auto" w:fill="FAFAFA"/>
            <w:tcPrChange w:id="683" w:author="Alicia Romero Lopez" w:date="2020-01-31T09:48:00Z">
              <w:tcPr>
                <w:tcW w:w="270" w:type="dxa"/>
                <w:tcBorders>
                  <w:top w:val="nil"/>
                  <w:left w:val="nil"/>
                  <w:bottom w:val="single" w:sz="4" w:space="0" w:color="DBDBDB"/>
                  <w:right w:val="single" w:sz="4" w:space="0" w:color="DBDBDB"/>
                </w:tcBorders>
                <w:shd w:val="clear" w:color="auto" w:fill="FAFAFA"/>
              </w:tcPr>
            </w:tcPrChange>
          </w:tcPr>
          <w:p w14:paraId="1AB303F8" w14:textId="77777777" w:rsidR="00EC5A36" w:rsidRPr="007F4B89" w:rsidRDefault="00EC5A36" w:rsidP="00EC5A36">
            <w:pPr>
              <w:spacing w:before="120" w:after="120" w:line="256" w:lineRule="auto"/>
              <w:rPr>
                <w:color w:val="404040"/>
              </w:rPr>
            </w:pPr>
          </w:p>
        </w:tc>
      </w:tr>
    </w:tbl>
    <w:p w14:paraId="404B1148" w14:textId="77777777" w:rsidR="00EC5A36" w:rsidRPr="007F4B89" w:rsidRDefault="00EC5A36" w:rsidP="00EC5A36">
      <w:pPr>
        <w:spacing w:after="0" w:line="240" w:lineRule="auto"/>
        <w:rPr>
          <w:rFonts w:ascii="Open Sans" w:eastAsia="Open Sans" w:hAnsi="Open Sans" w:cs="Times New Roman"/>
          <w:color w:val="404040"/>
        </w:rPr>
      </w:pPr>
    </w:p>
    <w:p w14:paraId="1AE2BCEB" w14:textId="77777777" w:rsidR="00EC5A36" w:rsidRPr="007F4B89" w:rsidRDefault="00EC5A36" w:rsidP="00EC5A36">
      <w:pPr>
        <w:spacing w:after="0" w:line="240" w:lineRule="auto"/>
        <w:rPr>
          <w:rFonts w:ascii="Open Sans" w:eastAsia="Open Sans" w:hAnsi="Open Sans" w:cs="Times New Roman"/>
          <w:color w:val="404040"/>
        </w:rPr>
      </w:pPr>
    </w:p>
    <w:tbl>
      <w:tblPr>
        <w:tblStyle w:val="TableGrid1"/>
        <w:tblW w:w="10530" w:type="dxa"/>
        <w:tblBorders>
          <w:top w:val="single" w:sz="4" w:space="0" w:color="DBDBDB"/>
          <w:left w:val="single" w:sz="4" w:space="0" w:color="DBDBDB"/>
          <w:bottom w:val="single" w:sz="4" w:space="0" w:color="DBDBDB"/>
          <w:right w:val="single" w:sz="4" w:space="0" w:color="DBDBDB"/>
          <w:insideH w:val="none" w:sz="0" w:space="0" w:color="auto"/>
          <w:insideV w:val="none" w:sz="0" w:space="0" w:color="auto"/>
        </w:tblBorders>
        <w:tblLayout w:type="fixed"/>
        <w:tblCellMar>
          <w:left w:w="115" w:type="dxa"/>
          <w:right w:w="115" w:type="dxa"/>
        </w:tblCellMar>
        <w:tblLook w:val="04A0" w:firstRow="1" w:lastRow="0" w:firstColumn="1" w:lastColumn="0" w:noHBand="0" w:noVBand="1"/>
      </w:tblPr>
      <w:tblGrid>
        <w:gridCol w:w="265"/>
        <w:gridCol w:w="2521"/>
        <w:gridCol w:w="7474"/>
        <w:gridCol w:w="270"/>
      </w:tblGrid>
      <w:tr w:rsidR="00EC5A36" w:rsidRPr="007F4B89" w14:paraId="5416AA27" w14:textId="77777777" w:rsidTr="00EC5A36">
        <w:trPr>
          <w:trHeight w:val="107"/>
        </w:trPr>
        <w:tc>
          <w:tcPr>
            <w:tcW w:w="265" w:type="dxa"/>
            <w:tcBorders>
              <w:top w:val="single" w:sz="4" w:space="0" w:color="DBDBDB"/>
              <w:left w:val="single" w:sz="4" w:space="0" w:color="DBDBDB"/>
              <w:bottom w:val="nil"/>
              <w:right w:val="nil"/>
            </w:tcBorders>
            <w:shd w:val="clear" w:color="auto" w:fill="FAFAFA"/>
          </w:tcPr>
          <w:p w14:paraId="07763AF9" w14:textId="77777777" w:rsidR="00EC5A36" w:rsidRPr="007F4B89" w:rsidRDefault="00EC5A36" w:rsidP="00EC5A36">
            <w:pPr>
              <w:spacing w:before="120" w:after="120" w:line="256" w:lineRule="auto"/>
              <w:rPr>
                <w:color w:val="404040"/>
              </w:rPr>
            </w:pPr>
          </w:p>
        </w:tc>
        <w:tc>
          <w:tcPr>
            <w:tcW w:w="2520" w:type="dxa"/>
            <w:tcBorders>
              <w:top w:val="single" w:sz="4" w:space="0" w:color="DBDBDB"/>
              <w:left w:val="nil"/>
              <w:bottom w:val="nil"/>
              <w:right w:val="nil"/>
            </w:tcBorders>
            <w:shd w:val="clear" w:color="auto" w:fill="FAFAFA"/>
          </w:tcPr>
          <w:p w14:paraId="5DC10D64" w14:textId="77777777" w:rsidR="00EC5A36" w:rsidRPr="007F4B89" w:rsidRDefault="00EC5A36" w:rsidP="00EC5A36">
            <w:pPr>
              <w:spacing w:before="120" w:after="120" w:line="256" w:lineRule="auto"/>
              <w:rPr>
                <w:color w:val="404040"/>
              </w:rPr>
            </w:pPr>
          </w:p>
        </w:tc>
        <w:tc>
          <w:tcPr>
            <w:tcW w:w="7470" w:type="dxa"/>
            <w:tcBorders>
              <w:top w:val="single" w:sz="4" w:space="0" w:color="DBDBDB"/>
              <w:left w:val="nil"/>
              <w:bottom w:val="nil"/>
              <w:right w:val="nil"/>
            </w:tcBorders>
            <w:shd w:val="clear" w:color="auto" w:fill="FAFAFA"/>
            <w:hideMark/>
          </w:tcPr>
          <w:p w14:paraId="522B923D" w14:textId="77777777" w:rsidR="00EC5A36" w:rsidRPr="007F4B89" w:rsidRDefault="00EC5A36" w:rsidP="00EC5A36">
            <w:pPr>
              <w:spacing w:before="120" w:after="120" w:line="256" w:lineRule="auto"/>
              <w:jc w:val="right"/>
              <w:rPr>
                <w:color w:val="78C800"/>
              </w:rPr>
            </w:pPr>
            <w:r w:rsidRPr="007F4B89">
              <w:rPr>
                <w:rFonts w:ascii="FontAwesome" w:hAnsi="FontAwesome"/>
                <w:color w:val="78C800"/>
              </w:rPr>
              <w:sym w:font="FontAwesome" w:char="F058"/>
            </w:r>
            <w:r w:rsidRPr="007F4B89">
              <w:rPr>
                <w:color w:val="78C800"/>
              </w:rPr>
              <w:t xml:space="preserve"> Correct</w:t>
            </w:r>
          </w:p>
        </w:tc>
        <w:tc>
          <w:tcPr>
            <w:tcW w:w="270" w:type="dxa"/>
            <w:tcBorders>
              <w:top w:val="single" w:sz="4" w:space="0" w:color="DBDBDB"/>
              <w:left w:val="nil"/>
              <w:bottom w:val="nil"/>
              <w:right w:val="single" w:sz="4" w:space="0" w:color="DBDBDB"/>
            </w:tcBorders>
            <w:shd w:val="clear" w:color="auto" w:fill="FAFAFA"/>
          </w:tcPr>
          <w:p w14:paraId="6C9610FD" w14:textId="77777777" w:rsidR="00EC5A36" w:rsidRPr="007F4B89" w:rsidRDefault="00EC5A36" w:rsidP="00EC5A36">
            <w:pPr>
              <w:spacing w:before="120" w:after="120" w:line="256" w:lineRule="auto"/>
              <w:rPr>
                <w:color w:val="404040"/>
              </w:rPr>
            </w:pPr>
          </w:p>
        </w:tc>
      </w:tr>
      <w:tr w:rsidR="00EC5A36" w:rsidRPr="007F4B89" w14:paraId="13F59185" w14:textId="77777777" w:rsidTr="00EC5A36">
        <w:tc>
          <w:tcPr>
            <w:tcW w:w="265" w:type="dxa"/>
            <w:tcBorders>
              <w:top w:val="nil"/>
              <w:left w:val="single" w:sz="4" w:space="0" w:color="DBDBDB"/>
              <w:bottom w:val="nil"/>
              <w:right w:val="nil"/>
            </w:tcBorders>
            <w:shd w:val="clear" w:color="auto" w:fill="FAFAFA"/>
          </w:tcPr>
          <w:p w14:paraId="048A77E8" w14:textId="77777777" w:rsidR="00EC5A36" w:rsidRPr="007F4B89" w:rsidRDefault="00EC5A36" w:rsidP="00EC5A36">
            <w:pPr>
              <w:spacing w:before="120" w:after="120" w:line="256" w:lineRule="auto"/>
              <w:rPr>
                <w:color w:val="404040"/>
              </w:rPr>
            </w:pPr>
          </w:p>
        </w:tc>
        <w:tc>
          <w:tcPr>
            <w:tcW w:w="2520" w:type="dxa"/>
            <w:tcBorders>
              <w:top w:val="nil"/>
              <w:left w:val="nil"/>
              <w:bottom w:val="nil"/>
              <w:right w:val="nil"/>
            </w:tcBorders>
            <w:shd w:val="clear" w:color="auto" w:fill="78C800"/>
            <w:hideMark/>
          </w:tcPr>
          <w:p w14:paraId="4F26BBAC" w14:textId="77777777" w:rsidR="00EC5A36" w:rsidRPr="007F4B89" w:rsidRDefault="00EC5A36" w:rsidP="00EC5A36">
            <w:pPr>
              <w:spacing w:before="120" w:after="120" w:line="256" w:lineRule="auto"/>
              <w:rPr>
                <w:rFonts w:ascii="Open Sans Semibold" w:hAnsi="Open Sans Semibold" w:cs="Open Sans Semibold"/>
                <w:color w:val="FFFFFF"/>
              </w:rPr>
            </w:pPr>
            <w:r w:rsidRPr="007F4B89">
              <w:rPr>
                <w:rFonts w:ascii="Open Sans Semibold" w:hAnsi="Open Sans Semibold" w:cs="Open Sans Semibold"/>
                <w:color w:val="FFFFFF"/>
              </w:rPr>
              <w:t>Explanation</w:t>
            </w:r>
          </w:p>
        </w:tc>
        <w:tc>
          <w:tcPr>
            <w:tcW w:w="7470" w:type="dxa"/>
            <w:tcBorders>
              <w:top w:val="nil"/>
              <w:left w:val="nil"/>
              <w:bottom w:val="nil"/>
              <w:right w:val="nil"/>
            </w:tcBorders>
            <w:shd w:val="clear" w:color="auto" w:fill="FAFAFA"/>
          </w:tcPr>
          <w:p w14:paraId="1BFA9EC3" w14:textId="77777777" w:rsidR="00EC5A36" w:rsidRPr="007F4B89" w:rsidRDefault="00EC5A36" w:rsidP="00EC5A36">
            <w:pPr>
              <w:spacing w:before="120" w:after="120" w:line="256" w:lineRule="auto"/>
              <w:rPr>
                <w:color w:val="404040"/>
              </w:rPr>
            </w:pPr>
          </w:p>
        </w:tc>
        <w:tc>
          <w:tcPr>
            <w:tcW w:w="270" w:type="dxa"/>
            <w:tcBorders>
              <w:top w:val="nil"/>
              <w:left w:val="nil"/>
              <w:bottom w:val="nil"/>
              <w:right w:val="single" w:sz="4" w:space="0" w:color="DBDBDB"/>
            </w:tcBorders>
            <w:shd w:val="clear" w:color="auto" w:fill="FAFAFA"/>
          </w:tcPr>
          <w:p w14:paraId="78A95A2E" w14:textId="77777777" w:rsidR="00EC5A36" w:rsidRPr="007F4B89" w:rsidRDefault="00EC5A36" w:rsidP="00EC5A36">
            <w:pPr>
              <w:spacing w:before="120" w:after="120" w:line="256" w:lineRule="auto"/>
              <w:rPr>
                <w:color w:val="404040"/>
              </w:rPr>
            </w:pPr>
          </w:p>
        </w:tc>
      </w:tr>
      <w:tr w:rsidR="00EC5A36" w:rsidRPr="007F4B89" w14:paraId="597969B0" w14:textId="77777777" w:rsidTr="00EC5A36">
        <w:tc>
          <w:tcPr>
            <w:tcW w:w="265" w:type="dxa"/>
            <w:tcBorders>
              <w:top w:val="nil"/>
              <w:left w:val="single" w:sz="4" w:space="0" w:color="DBDBDB"/>
              <w:bottom w:val="nil"/>
              <w:right w:val="nil"/>
            </w:tcBorders>
            <w:shd w:val="clear" w:color="auto" w:fill="FAFAFA"/>
          </w:tcPr>
          <w:p w14:paraId="4EDC6A11" w14:textId="77777777" w:rsidR="00EC5A36" w:rsidRPr="007F4B89" w:rsidRDefault="00EC5A36" w:rsidP="00EC5A36">
            <w:pPr>
              <w:rPr>
                <w:color w:val="404040"/>
                <w:sz w:val="16"/>
                <w:szCs w:val="16"/>
              </w:rPr>
            </w:pPr>
          </w:p>
        </w:tc>
        <w:tc>
          <w:tcPr>
            <w:tcW w:w="2520" w:type="dxa"/>
            <w:tcBorders>
              <w:top w:val="nil"/>
              <w:left w:val="nil"/>
              <w:bottom w:val="single" w:sz="4" w:space="0" w:color="CCFFCC"/>
              <w:right w:val="nil"/>
            </w:tcBorders>
            <w:shd w:val="clear" w:color="auto" w:fill="78C800"/>
          </w:tcPr>
          <w:p w14:paraId="78DDE457" w14:textId="77777777" w:rsidR="00EC5A36" w:rsidRPr="007F4B89" w:rsidRDefault="00EC5A36" w:rsidP="00EC5A36">
            <w:pPr>
              <w:rPr>
                <w:color w:val="404040"/>
                <w:sz w:val="16"/>
                <w:szCs w:val="16"/>
              </w:rPr>
            </w:pPr>
          </w:p>
        </w:tc>
        <w:tc>
          <w:tcPr>
            <w:tcW w:w="7470" w:type="dxa"/>
            <w:tcBorders>
              <w:top w:val="nil"/>
              <w:left w:val="nil"/>
              <w:bottom w:val="single" w:sz="4" w:space="0" w:color="CCFFCC"/>
              <w:right w:val="nil"/>
            </w:tcBorders>
            <w:shd w:val="clear" w:color="auto" w:fill="78C800"/>
          </w:tcPr>
          <w:p w14:paraId="738DD976" w14:textId="77777777" w:rsidR="00EC5A36" w:rsidRPr="007F4B89" w:rsidRDefault="00EC5A36" w:rsidP="00EC5A36">
            <w:pPr>
              <w:rPr>
                <w:color w:val="404040"/>
                <w:sz w:val="16"/>
                <w:szCs w:val="16"/>
              </w:rPr>
            </w:pPr>
          </w:p>
        </w:tc>
        <w:tc>
          <w:tcPr>
            <w:tcW w:w="270" w:type="dxa"/>
            <w:tcBorders>
              <w:top w:val="nil"/>
              <w:left w:val="nil"/>
              <w:bottom w:val="nil"/>
              <w:right w:val="single" w:sz="4" w:space="0" w:color="DBDBDB"/>
            </w:tcBorders>
            <w:shd w:val="clear" w:color="auto" w:fill="FAFAFA"/>
          </w:tcPr>
          <w:p w14:paraId="23DC6773" w14:textId="77777777" w:rsidR="00EC5A36" w:rsidRPr="007F4B89" w:rsidRDefault="00EC5A36" w:rsidP="00EC5A36">
            <w:pPr>
              <w:rPr>
                <w:color w:val="404040"/>
                <w:sz w:val="16"/>
                <w:szCs w:val="16"/>
              </w:rPr>
            </w:pPr>
          </w:p>
        </w:tc>
      </w:tr>
      <w:tr w:rsidR="00EC5A36" w:rsidRPr="007F4B89" w14:paraId="55C472C7" w14:textId="77777777" w:rsidTr="00EC5A36">
        <w:trPr>
          <w:trHeight w:val="60"/>
        </w:trPr>
        <w:tc>
          <w:tcPr>
            <w:tcW w:w="265" w:type="dxa"/>
            <w:tcBorders>
              <w:top w:val="nil"/>
              <w:left w:val="single" w:sz="4" w:space="0" w:color="DBDBDB"/>
              <w:bottom w:val="nil"/>
              <w:right w:val="single" w:sz="4" w:space="0" w:color="CCFFCC"/>
            </w:tcBorders>
            <w:shd w:val="clear" w:color="auto" w:fill="FAFAFA"/>
          </w:tcPr>
          <w:p w14:paraId="21D866A5" w14:textId="77777777" w:rsidR="00EC5A36" w:rsidRPr="007F4B89" w:rsidRDefault="00EC5A36" w:rsidP="00EC5A36">
            <w:pPr>
              <w:spacing w:before="120" w:after="120" w:line="256" w:lineRule="auto"/>
              <w:rPr>
                <w:color w:val="404040"/>
              </w:rPr>
            </w:pPr>
          </w:p>
        </w:tc>
        <w:tc>
          <w:tcPr>
            <w:tcW w:w="9990" w:type="dxa"/>
            <w:gridSpan w:val="2"/>
            <w:tcBorders>
              <w:top w:val="single" w:sz="4" w:space="0" w:color="CCFFCC"/>
              <w:left w:val="single" w:sz="4" w:space="0" w:color="CCFFCC"/>
              <w:bottom w:val="single" w:sz="4" w:space="0" w:color="CCFFCC"/>
              <w:right w:val="single" w:sz="4" w:space="0" w:color="CCFFCC"/>
            </w:tcBorders>
            <w:shd w:val="clear" w:color="auto" w:fill="F3FFF3"/>
            <w:hideMark/>
          </w:tcPr>
          <w:p w14:paraId="05E69C64" w14:textId="77777777" w:rsidR="00EC5A36" w:rsidRPr="007F4B89" w:rsidRDefault="00EC5A36" w:rsidP="00EC5A36">
            <w:pPr>
              <w:spacing w:before="120" w:after="120" w:line="256" w:lineRule="auto"/>
              <w:rPr>
                <w:color w:val="7F7F7F"/>
              </w:rPr>
            </w:pPr>
            <w:r w:rsidRPr="007F4B89">
              <w:rPr>
                <w:color w:val="7F7F7F"/>
              </w:rPr>
              <w:t xml:space="preserve">Great! Machine learning is considered a sub-set of Artificial intelligence. </w:t>
            </w:r>
          </w:p>
        </w:tc>
        <w:tc>
          <w:tcPr>
            <w:tcW w:w="270" w:type="dxa"/>
            <w:tcBorders>
              <w:top w:val="nil"/>
              <w:left w:val="single" w:sz="4" w:space="0" w:color="CCFFCC"/>
              <w:bottom w:val="nil"/>
              <w:right w:val="single" w:sz="4" w:space="0" w:color="DBDBDB"/>
            </w:tcBorders>
            <w:shd w:val="clear" w:color="auto" w:fill="FAFAFA"/>
          </w:tcPr>
          <w:p w14:paraId="7B0A50A3" w14:textId="77777777" w:rsidR="00EC5A36" w:rsidRPr="007F4B89" w:rsidRDefault="00EC5A36" w:rsidP="00EC5A36">
            <w:pPr>
              <w:spacing w:before="120" w:after="120" w:line="256" w:lineRule="auto"/>
              <w:rPr>
                <w:color w:val="404040"/>
              </w:rPr>
            </w:pPr>
          </w:p>
        </w:tc>
      </w:tr>
      <w:tr w:rsidR="00EC5A36" w:rsidRPr="007F4B89" w14:paraId="58005FB8" w14:textId="77777777" w:rsidTr="00EC5A36">
        <w:tc>
          <w:tcPr>
            <w:tcW w:w="265" w:type="dxa"/>
            <w:tcBorders>
              <w:top w:val="nil"/>
              <w:left w:val="single" w:sz="4" w:space="0" w:color="DBDBDB"/>
              <w:bottom w:val="single" w:sz="4" w:space="0" w:color="DBDBDB"/>
              <w:right w:val="nil"/>
            </w:tcBorders>
            <w:shd w:val="clear" w:color="auto" w:fill="FAFAFA"/>
          </w:tcPr>
          <w:p w14:paraId="6C7415FB" w14:textId="77777777" w:rsidR="00EC5A36" w:rsidRPr="007F4B89" w:rsidRDefault="00EC5A36" w:rsidP="00EC5A36">
            <w:pPr>
              <w:rPr>
                <w:color w:val="404040"/>
                <w:sz w:val="16"/>
                <w:szCs w:val="16"/>
              </w:rPr>
            </w:pPr>
          </w:p>
        </w:tc>
        <w:tc>
          <w:tcPr>
            <w:tcW w:w="2520" w:type="dxa"/>
            <w:tcBorders>
              <w:top w:val="single" w:sz="4" w:space="0" w:color="CCFFCC"/>
              <w:left w:val="nil"/>
              <w:bottom w:val="single" w:sz="4" w:space="0" w:color="DBDBDB"/>
              <w:right w:val="nil"/>
            </w:tcBorders>
            <w:shd w:val="clear" w:color="auto" w:fill="FAFAFA"/>
          </w:tcPr>
          <w:p w14:paraId="3C7C2848" w14:textId="77777777" w:rsidR="00EC5A36" w:rsidRPr="007F4B89" w:rsidRDefault="00EC5A36" w:rsidP="00EC5A36">
            <w:pPr>
              <w:rPr>
                <w:color w:val="404040"/>
                <w:sz w:val="16"/>
                <w:szCs w:val="16"/>
              </w:rPr>
            </w:pPr>
          </w:p>
        </w:tc>
        <w:tc>
          <w:tcPr>
            <w:tcW w:w="7470" w:type="dxa"/>
            <w:tcBorders>
              <w:top w:val="single" w:sz="4" w:space="0" w:color="CCFFCC"/>
              <w:left w:val="nil"/>
              <w:bottom w:val="single" w:sz="4" w:space="0" w:color="DBDBDB"/>
              <w:right w:val="nil"/>
            </w:tcBorders>
            <w:shd w:val="clear" w:color="auto" w:fill="FAFAFA"/>
          </w:tcPr>
          <w:p w14:paraId="022233CB" w14:textId="77777777" w:rsidR="00EC5A36" w:rsidRPr="007F4B89" w:rsidRDefault="00EC5A36" w:rsidP="00EC5A36">
            <w:pPr>
              <w:rPr>
                <w:color w:val="404040"/>
                <w:sz w:val="16"/>
                <w:szCs w:val="16"/>
              </w:rPr>
            </w:pPr>
          </w:p>
        </w:tc>
        <w:tc>
          <w:tcPr>
            <w:tcW w:w="270" w:type="dxa"/>
            <w:tcBorders>
              <w:top w:val="nil"/>
              <w:left w:val="nil"/>
              <w:bottom w:val="single" w:sz="4" w:space="0" w:color="DBDBDB"/>
              <w:right w:val="single" w:sz="4" w:space="0" w:color="DBDBDB"/>
            </w:tcBorders>
            <w:shd w:val="clear" w:color="auto" w:fill="FAFAFA"/>
          </w:tcPr>
          <w:p w14:paraId="752999DB" w14:textId="77777777" w:rsidR="00EC5A36" w:rsidRPr="007F4B89" w:rsidRDefault="00EC5A36" w:rsidP="00EC5A36">
            <w:pPr>
              <w:rPr>
                <w:color w:val="404040"/>
                <w:sz w:val="16"/>
                <w:szCs w:val="16"/>
              </w:rPr>
            </w:pPr>
          </w:p>
        </w:tc>
      </w:tr>
    </w:tbl>
    <w:p w14:paraId="2164FBAC" w14:textId="77777777" w:rsidR="00EC5A36" w:rsidRPr="007F4B89" w:rsidRDefault="00EC5A36" w:rsidP="00EC5A36">
      <w:pPr>
        <w:spacing w:after="0" w:line="240" w:lineRule="auto"/>
        <w:rPr>
          <w:rFonts w:ascii="Open Sans" w:eastAsia="Open Sans" w:hAnsi="Open Sans" w:cs="Times New Roman"/>
          <w:color w:val="404040"/>
        </w:rPr>
      </w:pPr>
    </w:p>
    <w:tbl>
      <w:tblPr>
        <w:tblStyle w:val="TableGrid1"/>
        <w:tblW w:w="10530" w:type="dxa"/>
        <w:tblBorders>
          <w:top w:val="single" w:sz="4" w:space="0" w:color="DBDBDB"/>
          <w:left w:val="single" w:sz="4" w:space="0" w:color="DBDBDB"/>
          <w:bottom w:val="single" w:sz="4" w:space="0" w:color="DBDBDB"/>
          <w:right w:val="single" w:sz="4" w:space="0" w:color="DBDBDB"/>
          <w:insideH w:val="none" w:sz="0" w:space="0" w:color="auto"/>
          <w:insideV w:val="none" w:sz="0" w:space="0" w:color="auto"/>
        </w:tblBorders>
        <w:tblLayout w:type="fixed"/>
        <w:tblCellMar>
          <w:left w:w="115" w:type="dxa"/>
          <w:right w:w="115" w:type="dxa"/>
        </w:tblCellMar>
        <w:tblLook w:val="04A0" w:firstRow="1" w:lastRow="0" w:firstColumn="1" w:lastColumn="0" w:noHBand="0" w:noVBand="1"/>
      </w:tblPr>
      <w:tblGrid>
        <w:gridCol w:w="265"/>
        <w:gridCol w:w="2521"/>
        <w:gridCol w:w="7474"/>
        <w:gridCol w:w="270"/>
      </w:tblGrid>
      <w:tr w:rsidR="00EC5A36" w:rsidRPr="007F4B89" w14:paraId="7FAE2F0B" w14:textId="77777777" w:rsidTr="00EC5A36">
        <w:trPr>
          <w:trHeight w:val="107"/>
        </w:trPr>
        <w:tc>
          <w:tcPr>
            <w:tcW w:w="265" w:type="dxa"/>
            <w:tcBorders>
              <w:top w:val="single" w:sz="4" w:space="0" w:color="DBDBDB"/>
              <w:left w:val="single" w:sz="4" w:space="0" w:color="DBDBDB"/>
              <w:bottom w:val="nil"/>
              <w:right w:val="nil"/>
            </w:tcBorders>
            <w:shd w:val="clear" w:color="auto" w:fill="FAFAFA"/>
          </w:tcPr>
          <w:p w14:paraId="3A17C98E" w14:textId="77777777" w:rsidR="00EC5A36" w:rsidRPr="007F4B89" w:rsidRDefault="00EC5A36" w:rsidP="00EC5A36">
            <w:pPr>
              <w:spacing w:before="120" w:after="120" w:line="256" w:lineRule="auto"/>
              <w:rPr>
                <w:color w:val="404040"/>
              </w:rPr>
            </w:pPr>
          </w:p>
        </w:tc>
        <w:tc>
          <w:tcPr>
            <w:tcW w:w="2520" w:type="dxa"/>
            <w:tcBorders>
              <w:top w:val="single" w:sz="4" w:space="0" w:color="DBDBDB"/>
              <w:left w:val="nil"/>
              <w:bottom w:val="nil"/>
              <w:right w:val="nil"/>
            </w:tcBorders>
            <w:shd w:val="clear" w:color="auto" w:fill="FAFAFA"/>
          </w:tcPr>
          <w:p w14:paraId="3D9C1EC8" w14:textId="77777777" w:rsidR="00EC5A36" w:rsidRPr="007F4B89" w:rsidRDefault="00EC5A36" w:rsidP="00EC5A36">
            <w:pPr>
              <w:spacing w:before="120" w:after="120" w:line="256" w:lineRule="auto"/>
              <w:rPr>
                <w:color w:val="404040"/>
              </w:rPr>
            </w:pPr>
          </w:p>
        </w:tc>
        <w:tc>
          <w:tcPr>
            <w:tcW w:w="7470" w:type="dxa"/>
            <w:tcBorders>
              <w:top w:val="single" w:sz="4" w:space="0" w:color="DBDBDB"/>
              <w:left w:val="nil"/>
              <w:bottom w:val="nil"/>
              <w:right w:val="nil"/>
            </w:tcBorders>
            <w:shd w:val="clear" w:color="auto" w:fill="FAFAFA"/>
            <w:hideMark/>
          </w:tcPr>
          <w:p w14:paraId="2955C276" w14:textId="20ECD711" w:rsidR="00EC5A36" w:rsidRPr="007F4B89" w:rsidRDefault="00EC5A36" w:rsidP="00EC5A36">
            <w:pPr>
              <w:spacing w:before="120" w:after="120" w:line="256" w:lineRule="auto"/>
              <w:jc w:val="right"/>
              <w:rPr>
                <w:color w:val="78C800"/>
              </w:rPr>
            </w:pPr>
            <w:r w:rsidRPr="007F4B89">
              <w:rPr>
                <w:rFonts w:ascii="FontAwesome" w:hAnsi="FontAwesome"/>
                <w:color w:val="FF4B4B"/>
              </w:rPr>
              <w:sym w:font="FontAwesome" w:char="F057"/>
            </w:r>
            <w:r w:rsidRPr="007F4B89">
              <w:rPr>
                <w:color w:val="FF4B4B"/>
              </w:rPr>
              <w:t xml:space="preserve"> </w:t>
            </w:r>
            <w:del w:id="684" w:author="Chantelle Dubois Nishiyama" w:date="2020-02-26T19:18:00Z">
              <w:r w:rsidRPr="007F4B89" w:rsidDel="00B97780">
                <w:rPr>
                  <w:color w:val="FF4B4B"/>
                </w:rPr>
                <w:delText>That’s</w:delText>
              </w:r>
            </w:del>
            <w:ins w:id="685" w:author="Chantelle Dubois Nishiyama" w:date="2020-02-26T19:18:00Z">
              <w:r w:rsidR="00B97780">
                <w:rPr>
                  <w:color w:val="FF4B4B"/>
                </w:rPr>
                <w:t>That is</w:t>
              </w:r>
            </w:ins>
            <w:r w:rsidRPr="007F4B89">
              <w:rPr>
                <w:color w:val="FF4B4B"/>
              </w:rPr>
              <w:t xml:space="preserve"> Incorrect</w:t>
            </w:r>
          </w:p>
        </w:tc>
        <w:tc>
          <w:tcPr>
            <w:tcW w:w="270" w:type="dxa"/>
            <w:tcBorders>
              <w:top w:val="single" w:sz="4" w:space="0" w:color="DBDBDB"/>
              <w:left w:val="nil"/>
              <w:bottom w:val="nil"/>
              <w:right w:val="single" w:sz="4" w:space="0" w:color="DBDBDB"/>
            </w:tcBorders>
            <w:shd w:val="clear" w:color="auto" w:fill="FAFAFA"/>
          </w:tcPr>
          <w:p w14:paraId="5A12009B" w14:textId="77777777" w:rsidR="00EC5A36" w:rsidRPr="007F4B89" w:rsidRDefault="00EC5A36" w:rsidP="00EC5A36">
            <w:pPr>
              <w:spacing w:before="120" w:after="120" w:line="256" w:lineRule="auto"/>
              <w:rPr>
                <w:color w:val="404040"/>
              </w:rPr>
            </w:pPr>
          </w:p>
        </w:tc>
      </w:tr>
      <w:tr w:rsidR="00EC5A36" w:rsidRPr="007F4B89" w14:paraId="4AD8A7CD" w14:textId="77777777" w:rsidTr="00EC5A36">
        <w:tc>
          <w:tcPr>
            <w:tcW w:w="265" w:type="dxa"/>
            <w:tcBorders>
              <w:top w:val="nil"/>
              <w:left w:val="single" w:sz="4" w:space="0" w:color="DBDBDB"/>
              <w:bottom w:val="nil"/>
              <w:right w:val="nil"/>
            </w:tcBorders>
            <w:shd w:val="clear" w:color="auto" w:fill="FAFAFA"/>
          </w:tcPr>
          <w:p w14:paraId="584FB90C" w14:textId="77777777" w:rsidR="00EC5A36" w:rsidRPr="007F4B89" w:rsidRDefault="00EC5A36" w:rsidP="00EC5A36">
            <w:pPr>
              <w:spacing w:before="120" w:after="120" w:line="256" w:lineRule="auto"/>
              <w:rPr>
                <w:color w:val="404040"/>
              </w:rPr>
            </w:pPr>
          </w:p>
        </w:tc>
        <w:tc>
          <w:tcPr>
            <w:tcW w:w="2520" w:type="dxa"/>
            <w:tcBorders>
              <w:top w:val="nil"/>
              <w:left w:val="nil"/>
              <w:bottom w:val="nil"/>
              <w:right w:val="nil"/>
            </w:tcBorders>
            <w:shd w:val="clear" w:color="auto" w:fill="FF4B4B"/>
            <w:hideMark/>
          </w:tcPr>
          <w:p w14:paraId="057AEB89" w14:textId="77777777" w:rsidR="00EC5A36" w:rsidRPr="007F4B89" w:rsidRDefault="00EC5A36" w:rsidP="00EC5A36">
            <w:pPr>
              <w:spacing w:before="120" w:after="120" w:line="256" w:lineRule="auto"/>
              <w:rPr>
                <w:rFonts w:ascii="Open Sans Semibold" w:hAnsi="Open Sans Semibold" w:cs="Open Sans Semibold"/>
                <w:color w:val="FFFFFF"/>
              </w:rPr>
            </w:pPr>
            <w:r w:rsidRPr="007F4B89">
              <w:rPr>
                <w:rFonts w:ascii="Open Sans Semibold" w:hAnsi="Open Sans Semibold" w:cs="Open Sans Semibold"/>
                <w:color w:val="FFFFFF"/>
              </w:rPr>
              <w:t>Explanation</w:t>
            </w:r>
          </w:p>
        </w:tc>
        <w:tc>
          <w:tcPr>
            <w:tcW w:w="7470" w:type="dxa"/>
            <w:tcBorders>
              <w:top w:val="nil"/>
              <w:left w:val="nil"/>
              <w:bottom w:val="nil"/>
              <w:right w:val="nil"/>
            </w:tcBorders>
            <w:shd w:val="clear" w:color="auto" w:fill="FAFAFA"/>
          </w:tcPr>
          <w:p w14:paraId="57AAA901" w14:textId="77777777" w:rsidR="00EC5A36" w:rsidRPr="007F4B89" w:rsidRDefault="00EC5A36" w:rsidP="00EC5A36">
            <w:pPr>
              <w:spacing w:before="120" w:after="120" w:line="256" w:lineRule="auto"/>
              <w:rPr>
                <w:color w:val="404040"/>
              </w:rPr>
            </w:pPr>
          </w:p>
        </w:tc>
        <w:tc>
          <w:tcPr>
            <w:tcW w:w="270" w:type="dxa"/>
            <w:tcBorders>
              <w:top w:val="nil"/>
              <w:left w:val="nil"/>
              <w:bottom w:val="nil"/>
              <w:right w:val="single" w:sz="4" w:space="0" w:color="DBDBDB"/>
            </w:tcBorders>
            <w:shd w:val="clear" w:color="auto" w:fill="FAFAFA"/>
          </w:tcPr>
          <w:p w14:paraId="49227B15" w14:textId="77777777" w:rsidR="00EC5A36" w:rsidRPr="007F4B89" w:rsidRDefault="00EC5A36" w:rsidP="00EC5A36">
            <w:pPr>
              <w:spacing w:before="120" w:after="120" w:line="256" w:lineRule="auto"/>
              <w:rPr>
                <w:color w:val="404040"/>
              </w:rPr>
            </w:pPr>
          </w:p>
        </w:tc>
      </w:tr>
      <w:tr w:rsidR="00EC5A36" w:rsidRPr="007F4B89" w14:paraId="2A18576D" w14:textId="77777777" w:rsidTr="00EC5A36">
        <w:tc>
          <w:tcPr>
            <w:tcW w:w="265" w:type="dxa"/>
            <w:tcBorders>
              <w:top w:val="nil"/>
              <w:left w:val="single" w:sz="4" w:space="0" w:color="DBDBDB"/>
              <w:bottom w:val="nil"/>
              <w:right w:val="nil"/>
            </w:tcBorders>
            <w:shd w:val="clear" w:color="auto" w:fill="FAFAFA"/>
          </w:tcPr>
          <w:p w14:paraId="74AA2EC6" w14:textId="77777777" w:rsidR="00EC5A36" w:rsidRPr="007F4B89" w:rsidRDefault="00EC5A36" w:rsidP="00EC5A36">
            <w:pPr>
              <w:rPr>
                <w:color w:val="404040"/>
                <w:sz w:val="16"/>
                <w:szCs w:val="16"/>
              </w:rPr>
            </w:pPr>
          </w:p>
        </w:tc>
        <w:tc>
          <w:tcPr>
            <w:tcW w:w="2520" w:type="dxa"/>
            <w:tcBorders>
              <w:top w:val="nil"/>
              <w:left w:val="nil"/>
              <w:bottom w:val="single" w:sz="4" w:space="0" w:color="F9DBDB"/>
              <w:right w:val="nil"/>
            </w:tcBorders>
            <w:shd w:val="clear" w:color="auto" w:fill="FF4B4B"/>
          </w:tcPr>
          <w:p w14:paraId="3FD150D3" w14:textId="77777777" w:rsidR="00EC5A36" w:rsidRPr="007F4B89" w:rsidRDefault="00EC5A36" w:rsidP="00EC5A36">
            <w:pPr>
              <w:rPr>
                <w:color w:val="404040"/>
                <w:sz w:val="16"/>
                <w:szCs w:val="16"/>
              </w:rPr>
            </w:pPr>
          </w:p>
        </w:tc>
        <w:tc>
          <w:tcPr>
            <w:tcW w:w="7470" w:type="dxa"/>
            <w:tcBorders>
              <w:top w:val="nil"/>
              <w:left w:val="nil"/>
              <w:bottom w:val="single" w:sz="4" w:space="0" w:color="F9DBDB"/>
              <w:right w:val="nil"/>
            </w:tcBorders>
            <w:shd w:val="clear" w:color="auto" w:fill="FF4B4B"/>
          </w:tcPr>
          <w:p w14:paraId="5C1681E5" w14:textId="77777777" w:rsidR="00EC5A36" w:rsidRPr="007F4B89" w:rsidRDefault="00EC5A36" w:rsidP="00EC5A36">
            <w:pPr>
              <w:rPr>
                <w:color w:val="404040"/>
                <w:sz w:val="16"/>
                <w:szCs w:val="16"/>
              </w:rPr>
            </w:pPr>
          </w:p>
        </w:tc>
        <w:tc>
          <w:tcPr>
            <w:tcW w:w="270" w:type="dxa"/>
            <w:tcBorders>
              <w:top w:val="nil"/>
              <w:left w:val="nil"/>
              <w:bottom w:val="nil"/>
              <w:right w:val="single" w:sz="4" w:space="0" w:color="DBDBDB"/>
            </w:tcBorders>
            <w:shd w:val="clear" w:color="auto" w:fill="FAFAFA"/>
          </w:tcPr>
          <w:p w14:paraId="668226D3" w14:textId="77777777" w:rsidR="00EC5A36" w:rsidRPr="007F4B89" w:rsidRDefault="00EC5A36" w:rsidP="00EC5A36">
            <w:pPr>
              <w:rPr>
                <w:color w:val="404040"/>
                <w:sz w:val="16"/>
                <w:szCs w:val="16"/>
              </w:rPr>
            </w:pPr>
          </w:p>
        </w:tc>
      </w:tr>
      <w:tr w:rsidR="00EC5A36" w:rsidRPr="007F4B89" w14:paraId="7B40C5F5" w14:textId="77777777" w:rsidTr="00EC5A36">
        <w:trPr>
          <w:trHeight w:val="60"/>
        </w:trPr>
        <w:tc>
          <w:tcPr>
            <w:tcW w:w="265" w:type="dxa"/>
            <w:tcBorders>
              <w:top w:val="nil"/>
              <w:left w:val="single" w:sz="4" w:space="0" w:color="DBDBDB"/>
              <w:bottom w:val="nil"/>
              <w:right w:val="single" w:sz="4" w:space="0" w:color="F9DBDB"/>
            </w:tcBorders>
            <w:shd w:val="clear" w:color="auto" w:fill="FAFAFA"/>
          </w:tcPr>
          <w:p w14:paraId="02DEC439" w14:textId="77777777" w:rsidR="00EC5A36" w:rsidRPr="007F4B89" w:rsidRDefault="00EC5A36" w:rsidP="00EC5A36">
            <w:pPr>
              <w:spacing w:before="120" w:after="120" w:line="256" w:lineRule="auto"/>
              <w:rPr>
                <w:color w:val="404040"/>
              </w:rPr>
            </w:pPr>
          </w:p>
        </w:tc>
        <w:tc>
          <w:tcPr>
            <w:tcW w:w="9990" w:type="dxa"/>
            <w:gridSpan w:val="2"/>
            <w:tcBorders>
              <w:top w:val="single" w:sz="4" w:space="0" w:color="F9DBDB"/>
              <w:left w:val="single" w:sz="4" w:space="0" w:color="F9DBDB"/>
              <w:bottom w:val="single" w:sz="4" w:space="0" w:color="F9DBDB"/>
              <w:right w:val="single" w:sz="4" w:space="0" w:color="F9DBDB"/>
            </w:tcBorders>
            <w:shd w:val="clear" w:color="auto" w:fill="FCEEEE"/>
            <w:hideMark/>
          </w:tcPr>
          <w:p w14:paraId="371A6718" w14:textId="328ACE86" w:rsidR="00A917D5" w:rsidRPr="007F4B89" w:rsidRDefault="00EC5A36" w:rsidP="00EC5A36">
            <w:pPr>
              <w:spacing w:before="120" w:after="120" w:line="256" w:lineRule="auto"/>
              <w:rPr>
                <w:color w:val="7F7F7F"/>
              </w:rPr>
            </w:pPr>
            <w:r w:rsidRPr="007F4B89">
              <w:rPr>
                <w:color w:val="7F7F7F"/>
              </w:rPr>
              <w:t xml:space="preserve">Unfortunately, this is incorrect. Revise the definition of Machine </w:t>
            </w:r>
            <w:commentRangeStart w:id="686"/>
            <w:commentRangeStart w:id="687"/>
            <w:r w:rsidRPr="007F4B89">
              <w:rPr>
                <w:color w:val="7F7F7F"/>
              </w:rPr>
              <w:t>learning</w:t>
            </w:r>
            <w:commentRangeEnd w:id="686"/>
            <w:r w:rsidR="00AE02F3">
              <w:rPr>
                <w:rStyle w:val="CommentReference"/>
                <w:color w:val="404040"/>
              </w:rPr>
              <w:commentReference w:id="686"/>
            </w:r>
            <w:commentRangeEnd w:id="687"/>
            <w:r w:rsidR="00A917D5">
              <w:rPr>
                <w:rStyle w:val="CommentReference"/>
                <w:color w:val="404040"/>
              </w:rPr>
              <w:commentReference w:id="687"/>
            </w:r>
            <w:r w:rsidRPr="007F4B89">
              <w:rPr>
                <w:color w:val="7F7F7F"/>
              </w:rPr>
              <w:t xml:space="preserve">. </w:t>
            </w:r>
          </w:p>
        </w:tc>
        <w:tc>
          <w:tcPr>
            <w:tcW w:w="270" w:type="dxa"/>
            <w:tcBorders>
              <w:top w:val="nil"/>
              <w:left w:val="single" w:sz="4" w:space="0" w:color="F9DBDB"/>
              <w:bottom w:val="nil"/>
              <w:right w:val="single" w:sz="4" w:space="0" w:color="DBDBDB"/>
            </w:tcBorders>
            <w:shd w:val="clear" w:color="auto" w:fill="FAFAFA"/>
          </w:tcPr>
          <w:p w14:paraId="0AF1D9E4" w14:textId="77777777" w:rsidR="00EC5A36" w:rsidRPr="007F4B89" w:rsidRDefault="00EC5A36" w:rsidP="00EC5A36">
            <w:pPr>
              <w:spacing w:before="120" w:after="120" w:line="256" w:lineRule="auto"/>
              <w:rPr>
                <w:color w:val="404040"/>
              </w:rPr>
            </w:pPr>
          </w:p>
        </w:tc>
      </w:tr>
      <w:tr w:rsidR="00EC5A36" w:rsidRPr="007F4B89" w14:paraId="05FFE9F6" w14:textId="77777777" w:rsidTr="00EC5A36">
        <w:tc>
          <w:tcPr>
            <w:tcW w:w="265" w:type="dxa"/>
            <w:tcBorders>
              <w:top w:val="nil"/>
              <w:left w:val="single" w:sz="4" w:space="0" w:color="DBDBDB"/>
              <w:bottom w:val="single" w:sz="4" w:space="0" w:color="DBDBDB"/>
              <w:right w:val="nil"/>
            </w:tcBorders>
            <w:shd w:val="clear" w:color="auto" w:fill="FAFAFA"/>
          </w:tcPr>
          <w:p w14:paraId="7EF748CD" w14:textId="77777777" w:rsidR="00EC5A36" w:rsidRPr="007F4B89" w:rsidRDefault="00EC5A36" w:rsidP="00EC5A36">
            <w:pPr>
              <w:rPr>
                <w:color w:val="404040"/>
                <w:sz w:val="16"/>
                <w:szCs w:val="16"/>
              </w:rPr>
            </w:pPr>
          </w:p>
        </w:tc>
        <w:tc>
          <w:tcPr>
            <w:tcW w:w="2520" w:type="dxa"/>
            <w:tcBorders>
              <w:top w:val="single" w:sz="4" w:space="0" w:color="F9DBDB"/>
              <w:left w:val="nil"/>
              <w:bottom w:val="single" w:sz="4" w:space="0" w:color="DBDBDB"/>
              <w:right w:val="nil"/>
            </w:tcBorders>
            <w:shd w:val="clear" w:color="auto" w:fill="FAFAFA"/>
          </w:tcPr>
          <w:p w14:paraId="6FB0E9F7" w14:textId="77777777" w:rsidR="00EC5A36" w:rsidRPr="007F4B89" w:rsidRDefault="00EC5A36" w:rsidP="00EC5A36">
            <w:pPr>
              <w:rPr>
                <w:color w:val="404040"/>
                <w:sz w:val="16"/>
                <w:szCs w:val="16"/>
              </w:rPr>
            </w:pPr>
          </w:p>
        </w:tc>
        <w:tc>
          <w:tcPr>
            <w:tcW w:w="7470" w:type="dxa"/>
            <w:tcBorders>
              <w:top w:val="single" w:sz="4" w:space="0" w:color="F9DBDB"/>
              <w:left w:val="nil"/>
              <w:bottom w:val="single" w:sz="4" w:space="0" w:color="DBDBDB"/>
              <w:right w:val="nil"/>
            </w:tcBorders>
            <w:shd w:val="clear" w:color="auto" w:fill="FAFAFA"/>
          </w:tcPr>
          <w:p w14:paraId="710C8E8E" w14:textId="77777777" w:rsidR="00EC5A36" w:rsidRPr="007F4B89" w:rsidRDefault="00EC5A36" w:rsidP="00EC5A36">
            <w:pPr>
              <w:rPr>
                <w:color w:val="404040"/>
                <w:sz w:val="16"/>
                <w:szCs w:val="16"/>
              </w:rPr>
            </w:pPr>
          </w:p>
        </w:tc>
        <w:tc>
          <w:tcPr>
            <w:tcW w:w="270" w:type="dxa"/>
            <w:tcBorders>
              <w:top w:val="nil"/>
              <w:left w:val="nil"/>
              <w:bottom w:val="single" w:sz="4" w:space="0" w:color="DBDBDB"/>
              <w:right w:val="single" w:sz="4" w:space="0" w:color="DBDBDB"/>
            </w:tcBorders>
            <w:shd w:val="clear" w:color="auto" w:fill="FAFAFA"/>
          </w:tcPr>
          <w:p w14:paraId="09C5D819" w14:textId="77777777" w:rsidR="00EC5A36" w:rsidRPr="007F4B89" w:rsidRDefault="00EC5A36" w:rsidP="00EC5A36">
            <w:pPr>
              <w:rPr>
                <w:color w:val="404040"/>
                <w:sz w:val="16"/>
                <w:szCs w:val="16"/>
              </w:rPr>
            </w:pPr>
          </w:p>
        </w:tc>
      </w:tr>
    </w:tbl>
    <w:p w14:paraId="45BF42A8" w14:textId="77777777" w:rsidR="00EC5A36" w:rsidRPr="007F4B89" w:rsidRDefault="00EC5A36" w:rsidP="00EC5A36">
      <w:pPr>
        <w:spacing w:after="0" w:line="240" w:lineRule="auto"/>
        <w:rPr>
          <w:rFonts w:ascii="Open Sans" w:eastAsia="Open Sans" w:hAnsi="Open Sans" w:cs="Times New Roman"/>
          <w:color w:val="404040"/>
        </w:rPr>
      </w:pPr>
    </w:p>
    <w:p w14:paraId="556CFB06" w14:textId="77777777" w:rsidR="00EC5A36" w:rsidRPr="007F4B89" w:rsidRDefault="00EC5A36" w:rsidP="00EC5A36">
      <w:pPr>
        <w:spacing w:after="0" w:line="240" w:lineRule="auto"/>
        <w:rPr>
          <w:rFonts w:ascii="Open Sans" w:eastAsia="Open Sans" w:hAnsi="Open Sans" w:cs="Times New Roman"/>
          <w:color w:val="404040"/>
        </w:rPr>
      </w:pPr>
    </w:p>
    <w:tbl>
      <w:tblPr>
        <w:tblStyle w:val="TableGrid1"/>
        <w:tblW w:w="10440" w:type="dxa"/>
        <w:tblInd w:w="-5" w:type="dxa"/>
        <w:tblBorders>
          <w:top w:val="single" w:sz="4" w:space="0" w:color="DBDBDB"/>
          <w:left w:val="single" w:sz="4" w:space="0" w:color="DBDBDB"/>
          <w:bottom w:val="single" w:sz="4" w:space="0" w:color="DBDBDB"/>
          <w:right w:val="single" w:sz="4" w:space="0" w:color="DBDBDB"/>
          <w:insideH w:val="none" w:sz="0" w:space="0" w:color="auto"/>
          <w:insideV w:val="none" w:sz="0" w:space="0" w:color="auto"/>
        </w:tblBorders>
        <w:tblLayout w:type="fixed"/>
        <w:tblCellMar>
          <w:left w:w="115" w:type="dxa"/>
          <w:right w:w="115" w:type="dxa"/>
        </w:tblCellMar>
        <w:tblLook w:val="04A0" w:firstRow="1" w:lastRow="0" w:firstColumn="1" w:lastColumn="0" w:noHBand="0" w:noVBand="1"/>
      </w:tblPr>
      <w:tblGrid>
        <w:gridCol w:w="936"/>
        <w:gridCol w:w="684"/>
        <w:gridCol w:w="7290"/>
        <w:gridCol w:w="588"/>
        <w:gridCol w:w="942"/>
        <w:tblGridChange w:id="688">
          <w:tblGrid>
            <w:gridCol w:w="85"/>
            <w:gridCol w:w="936"/>
            <w:gridCol w:w="684"/>
            <w:gridCol w:w="7290"/>
            <w:gridCol w:w="585"/>
            <w:gridCol w:w="860"/>
            <w:gridCol w:w="85"/>
          </w:tblGrid>
        </w:tblGridChange>
      </w:tblGrid>
      <w:tr w:rsidR="00EC5A36" w:rsidRPr="007F4B89" w14:paraId="280A1EFA" w14:textId="77777777" w:rsidTr="00EC5A36">
        <w:trPr>
          <w:cantSplit/>
          <w:trHeight w:val="420"/>
        </w:trPr>
        <w:tc>
          <w:tcPr>
            <w:tcW w:w="10440" w:type="dxa"/>
            <w:gridSpan w:val="5"/>
            <w:tcBorders>
              <w:top w:val="single" w:sz="4" w:space="0" w:color="DBDBDB"/>
              <w:left w:val="single" w:sz="4" w:space="0" w:color="DBDBDB"/>
              <w:bottom w:val="nil"/>
              <w:right w:val="single" w:sz="4" w:space="0" w:color="DBDBDB"/>
            </w:tcBorders>
            <w:shd w:val="clear" w:color="auto" w:fill="FAFAFA"/>
            <w:hideMark/>
          </w:tcPr>
          <w:p w14:paraId="50E706C5" w14:textId="63A18054" w:rsidR="00EC5A36" w:rsidRPr="007F4B89" w:rsidRDefault="00EC5A36" w:rsidP="00EC5A36">
            <w:pPr>
              <w:spacing w:before="120" w:after="120" w:line="256" w:lineRule="auto"/>
              <w:outlineLvl w:val="2"/>
              <w:rPr>
                <w:rFonts w:ascii="Open Sans Semibold" w:hAnsi="Open Sans Semibold" w:cs="Open Sans Semibold"/>
                <w:color w:val="11143F"/>
              </w:rPr>
            </w:pPr>
            <w:del w:id="689" w:author="RoboGarden Team" w:date="2020-01-23T15:53:00Z">
              <w:r w:rsidRPr="007F4B89" w:rsidDel="00A917D5">
                <w:rPr>
                  <w:rFonts w:ascii="Open Sans Semibold" w:hAnsi="Open Sans Semibold" w:cs="Open Sans Semibold"/>
                  <w:color w:val="11143F"/>
                </w:rPr>
                <w:delText xml:space="preserve">When </w:delText>
              </w:r>
              <w:commentRangeStart w:id="690"/>
              <w:r w:rsidRPr="007F4B89" w:rsidDel="00A917D5">
                <w:rPr>
                  <w:rFonts w:ascii="Open Sans Semibold" w:hAnsi="Open Sans Semibold" w:cs="Open Sans Semibold"/>
                  <w:color w:val="11143F"/>
                </w:rPr>
                <w:delText>was</w:delText>
              </w:r>
              <w:commentRangeEnd w:id="690"/>
              <w:r w:rsidR="00AE02F3" w:rsidDel="00A917D5">
                <w:rPr>
                  <w:rStyle w:val="CommentReference"/>
                  <w:color w:val="404040"/>
                </w:rPr>
                <w:commentReference w:id="690"/>
              </w:r>
              <w:r w:rsidRPr="007F4B89" w:rsidDel="00A917D5">
                <w:rPr>
                  <w:rFonts w:ascii="Open Sans Semibold" w:hAnsi="Open Sans Semibold" w:cs="Open Sans Semibold"/>
                  <w:color w:val="11143F"/>
                </w:rPr>
                <w:delText xml:space="preserve"> Machine learning introduced? </w:delText>
              </w:r>
            </w:del>
            <w:ins w:id="691" w:author="RoboGarden Team" w:date="2020-01-23T15:53:00Z">
              <w:r w:rsidR="00A917D5">
                <w:rPr>
                  <w:rFonts w:ascii="Open Sans Semibold" w:hAnsi="Open Sans Semibold" w:cs="Open Sans Semibold"/>
                  <w:color w:val="11143F"/>
                </w:rPr>
                <w:t>History of Machine Learning</w:t>
              </w:r>
            </w:ins>
          </w:p>
          <w:p w14:paraId="49FB9B7E" w14:textId="37E8A96B" w:rsidR="00EC5A36" w:rsidRPr="007F4B89" w:rsidRDefault="00EC5A36" w:rsidP="00EC5A36">
            <w:pPr>
              <w:spacing w:before="120" w:after="120" w:line="256" w:lineRule="auto"/>
              <w:rPr>
                <w:color w:val="404040"/>
              </w:rPr>
            </w:pPr>
            <w:r w:rsidRPr="007F4B89">
              <w:rPr>
                <w:color w:val="404040"/>
              </w:rPr>
              <w:t>Since the early 1940s, scientists started to introduce the idea of using statistical analysis in creating a decision</w:t>
            </w:r>
            <w:ins w:id="692" w:author="Chantelle Dubois Nishiyama" w:date="2020-02-19T20:36:00Z">
              <w:r w:rsidR="009840CD">
                <w:rPr>
                  <w:color w:val="404040"/>
                </w:rPr>
                <w:t>-</w:t>
              </w:r>
            </w:ins>
            <w:del w:id="693" w:author="Chantelle Dubois Nishiyama" w:date="2020-02-19T20:36:00Z">
              <w:r w:rsidRPr="007F4B89" w:rsidDel="009840CD">
                <w:rPr>
                  <w:color w:val="404040"/>
                </w:rPr>
                <w:delText xml:space="preserve"> </w:delText>
              </w:r>
            </w:del>
            <w:r w:rsidRPr="007F4B89">
              <w:rPr>
                <w:color w:val="404040"/>
              </w:rPr>
              <w:t xml:space="preserve">making model which mimics </w:t>
            </w:r>
            <w:ins w:id="694" w:author="Chantelle Dubois Nishiyama" w:date="2020-02-19T20:36:00Z">
              <w:r w:rsidR="009840CD">
                <w:rPr>
                  <w:color w:val="404040"/>
                </w:rPr>
                <w:t>the</w:t>
              </w:r>
            </w:ins>
            <w:del w:id="695" w:author="Chantelle Dubois Nishiyama" w:date="2020-02-19T20:36:00Z">
              <w:r w:rsidRPr="007F4B89" w:rsidDel="009840CD">
                <w:rPr>
                  <w:color w:val="404040"/>
                </w:rPr>
                <w:delText>a</w:delText>
              </w:r>
            </w:del>
            <w:r w:rsidRPr="007F4B89">
              <w:rPr>
                <w:color w:val="404040"/>
              </w:rPr>
              <w:t xml:space="preserve"> human brain. </w:t>
            </w:r>
          </w:p>
          <w:p w14:paraId="54890824" w14:textId="79470752" w:rsidR="00EC5A36" w:rsidRPr="007F4B89" w:rsidRDefault="00EC5A36">
            <w:pPr>
              <w:spacing w:before="120" w:after="120" w:line="256" w:lineRule="auto"/>
              <w:rPr>
                <w:color w:val="404040"/>
              </w:rPr>
            </w:pPr>
            <w:r w:rsidRPr="007F4B89">
              <w:rPr>
                <w:color w:val="404040"/>
              </w:rPr>
              <w:t xml:space="preserve">In this section, </w:t>
            </w:r>
            <w:commentRangeStart w:id="696"/>
            <w:commentRangeStart w:id="697"/>
            <w:r w:rsidRPr="007F4B89">
              <w:rPr>
                <w:color w:val="404040"/>
              </w:rPr>
              <w:t>you</w:t>
            </w:r>
            <w:ins w:id="698" w:author="RoboGarden Team" w:date="2020-01-23T15:53:00Z">
              <w:r w:rsidR="00A917D5">
                <w:rPr>
                  <w:color w:val="404040"/>
                </w:rPr>
                <w:t xml:space="preserve"> will </w:t>
              </w:r>
            </w:ins>
            <w:del w:id="699" w:author="RoboGarden Team" w:date="2020-01-23T15:53:00Z">
              <w:r w:rsidRPr="007F4B89" w:rsidDel="00A917D5">
                <w:rPr>
                  <w:color w:val="404040"/>
                </w:rPr>
                <w:delText>’ll</w:delText>
              </w:r>
              <w:commentRangeEnd w:id="696"/>
              <w:r w:rsidR="00AE02F3" w:rsidDel="00A917D5">
                <w:rPr>
                  <w:rStyle w:val="CommentReference"/>
                  <w:color w:val="404040"/>
                </w:rPr>
                <w:commentReference w:id="696"/>
              </w:r>
            </w:del>
            <w:commentRangeEnd w:id="697"/>
            <w:r w:rsidR="007052B0">
              <w:rPr>
                <w:rStyle w:val="CommentReference"/>
                <w:color w:val="404040"/>
              </w:rPr>
              <w:commentReference w:id="697"/>
            </w:r>
            <w:del w:id="700" w:author="RoboGarden Team" w:date="2020-01-23T15:53:00Z">
              <w:r w:rsidRPr="007F4B89" w:rsidDel="00A917D5">
                <w:rPr>
                  <w:color w:val="404040"/>
                </w:rPr>
                <w:delText xml:space="preserve"> </w:delText>
              </w:r>
            </w:del>
            <w:r w:rsidRPr="007F4B89">
              <w:rPr>
                <w:color w:val="404040"/>
              </w:rPr>
              <w:t xml:space="preserve">get acquainted with the steps of the evolution of machine learning through the years. </w:t>
            </w:r>
            <w:ins w:id="701" w:author="RoboGarden Team" w:date="2020-01-23T16:16:00Z">
              <w:r w:rsidR="00BB6BA3">
                <w:t>Click through the carrousel below to learn more about</w:t>
              </w:r>
            </w:ins>
            <w:r w:rsidR="00BB6BA3">
              <w:t xml:space="preserve"> the evolution of machine learining.</w:t>
            </w:r>
          </w:p>
        </w:tc>
      </w:tr>
      <w:tr w:rsidR="00EC5A36" w:rsidRPr="007F4B89" w14:paraId="43C3B416" w14:textId="77777777" w:rsidTr="00000BFE">
        <w:tblPrEx>
          <w:tblW w:w="10440" w:type="dxa"/>
          <w:tblInd w:w="-5" w:type="dxa"/>
          <w:tblBorders>
            <w:top w:val="single" w:sz="4" w:space="0" w:color="DBDBDB"/>
            <w:left w:val="single" w:sz="4" w:space="0" w:color="DBDBDB"/>
            <w:bottom w:val="single" w:sz="4" w:space="0" w:color="DBDBDB"/>
            <w:right w:val="single" w:sz="4" w:space="0" w:color="DBDBDB"/>
            <w:insideH w:val="none" w:sz="0" w:space="0" w:color="auto"/>
            <w:insideV w:val="none" w:sz="0" w:space="0" w:color="auto"/>
          </w:tblBorders>
          <w:tblLayout w:type="fixed"/>
          <w:tblCellMar>
            <w:left w:w="115" w:type="dxa"/>
            <w:right w:w="115" w:type="dxa"/>
          </w:tblCellMar>
          <w:tblPrExChange w:id="702" w:author="Microsoft Office User" w:date="2020-01-28T21:19:00Z">
            <w:tblPrEx>
              <w:tblW w:w="10440" w:type="dxa"/>
              <w:tblInd w:w="-5" w:type="dxa"/>
              <w:tblBorders>
                <w:top w:val="single" w:sz="4" w:space="0" w:color="DBDBDB"/>
                <w:left w:val="single" w:sz="4" w:space="0" w:color="DBDBDB"/>
                <w:bottom w:val="single" w:sz="4" w:space="0" w:color="DBDBDB"/>
                <w:right w:val="single" w:sz="4" w:space="0" w:color="DBDBDB"/>
                <w:insideH w:val="none" w:sz="0" w:space="0" w:color="auto"/>
                <w:insideV w:val="none" w:sz="0" w:space="0" w:color="auto"/>
              </w:tblBorders>
              <w:tblLayout w:type="fixed"/>
              <w:tblCellMar>
                <w:left w:w="115" w:type="dxa"/>
                <w:right w:w="115" w:type="dxa"/>
              </w:tblCellMar>
            </w:tblPrEx>
          </w:tblPrExChange>
        </w:tblPrEx>
        <w:trPr>
          <w:cantSplit/>
          <w:trHeight w:val="3789"/>
          <w:trPrChange w:id="703" w:author="Microsoft Office User" w:date="2020-01-28T21:19:00Z">
            <w:trPr>
              <w:gridBefore w:val="1"/>
              <w:cantSplit/>
              <w:trHeight w:val="3789"/>
            </w:trPr>
          </w:trPrChange>
        </w:trPr>
        <w:tc>
          <w:tcPr>
            <w:tcW w:w="936" w:type="dxa"/>
            <w:tcBorders>
              <w:top w:val="nil"/>
              <w:left w:val="single" w:sz="4" w:space="0" w:color="DBDBDB"/>
              <w:bottom w:val="nil"/>
              <w:right w:val="nil"/>
            </w:tcBorders>
            <w:shd w:val="clear" w:color="auto" w:fill="FAFAFA"/>
            <w:tcPrChange w:id="704" w:author="Microsoft Office User" w:date="2020-01-28T21:19:00Z">
              <w:tcPr>
                <w:tcW w:w="936" w:type="dxa"/>
                <w:tcBorders>
                  <w:top w:val="nil"/>
                  <w:left w:val="single" w:sz="4" w:space="0" w:color="DBDBDB"/>
                  <w:bottom w:val="nil"/>
                  <w:right w:val="nil"/>
                </w:tcBorders>
                <w:shd w:val="clear" w:color="auto" w:fill="FAFAFA"/>
              </w:tcPr>
            </w:tcPrChange>
          </w:tcPr>
          <w:p w14:paraId="275324C1" w14:textId="77777777" w:rsidR="00EC5A36" w:rsidRPr="007F4B89" w:rsidRDefault="00EC5A36" w:rsidP="00EC5A36">
            <w:pPr>
              <w:spacing w:before="120" w:after="120" w:line="256" w:lineRule="auto"/>
              <w:jc w:val="center"/>
              <w:outlineLvl w:val="2"/>
              <w:rPr>
                <w:color w:val="404040"/>
              </w:rPr>
            </w:pPr>
          </w:p>
        </w:tc>
        <w:tc>
          <w:tcPr>
            <w:tcW w:w="684" w:type="dxa"/>
            <w:tcBorders>
              <w:top w:val="nil"/>
              <w:left w:val="nil"/>
              <w:bottom w:val="nil"/>
              <w:right w:val="nil"/>
            </w:tcBorders>
            <w:shd w:val="clear" w:color="auto" w:fill="FAFAFA"/>
            <w:vAlign w:val="center"/>
            <w:hideMark/>
            <w:tcPrChange w:id="705" w:author="Microsoft Office User" w:date="2020-01-28T21:19:00Z">
              <w:tcPr>
                <w:tcW w:w="684" w:type="dxa"/>
                <w:tcBorders>
                  <w:top w:val="nil"/>
                  <w:left w:val="nil"/>
                  <w:bottom w:val="nil"/>
                  <w:right w:val="nil"/>
                </w:tcBorders>
                <w:shd w:val="clear" w:color="auto" w:fill="FAFAFA"/>
                <w:vAlign w:val="center"/>
                <w:hideMark/>
              </w:tcPr>
            </w:tcPrChange>
          </w:tcPr>
          <w:p w14:paraId="3BB5C1FA" w14:textId="77777777" w:rsidR="00EC5A36" w:rsidRPr="007F4B89" w:rsidRDefault="00EC5A36" w:rsidP="00EC5A36">
            <w:pPr>
              <w:spacing w:before="120" w:after="120" w:line="256" w:lineRule="auto"/>
              <w:outlineLvl w:val="2"/>
              <w:rPr>
                <w:color w:val="404040"/>
              </w:rPr>
            </w:pPr>
            <w:r w:rsidRPr="007F4B89">
              <w:rPr>
                <w:rFonts w:ascii="FontAwesome" w:hAnsi="FontAwesome"/>
                <w:color w:val="39407B"/>
                <w:sz w:val="32"/>
                <w:szCs w:val="32"/>
              </w:rPr>
              <w:sym w:font="FontAwesome" w:char="F053"/>
            </w:r>
          </w:p>
        </w:tc>
        <w:tc>
          <w:tcPr>
            <w:tcW w:w="7290" w:type="dxa"/>
            <w:tcBorders>
              <w:top w:val="nil"/>
              <w:left w:val="nil"/>
              <w:bottom w:val="nil"/>
              <w:right w:val="nil"/>
            </w:tcBorders>
            <w:shd w:val="clear" w:color="auto" w:fill="FFFFFF"/>
            <w:vAlign w:val="center"/>
            <w:tcPrChange w:id="706" w:author="Microsoft Office User" w:date="2020-01-28T21:19:00Z">
              <w:tcPr>
                <w:tcW w:w="7290" w:type="dxa"/>
                <w:tcBorders>
                  <w:top w:val="nil"/>
                  <w:left w:val="nil"/>
                  <w:bottom w:val="nil"/>
                  <w:right w:val="nil"/>
                </w:tcBorders>
                <w:shd w:val="clear" w:color="auto" w:fill="FFFFFF"/>
                <w:vAlign w:val="center"/>
              </w:tcPr>
            </w:tcPrChange>
          </w:tcPr>
          <w:p w14:paraId="46DF60B2" w14:textId="77777777" w:rsidR="00EC5A36" w:rsidRPr="007F4B89" w:rsidRDefault="00EC5A36" w:rsidP="00EC5A36">
            <w:pPr>
              <w:spacing w:before="80" w:after="80"/>
              <w:ind w:left="-104"/>
              <w:jc w:val="center"/>
              <w:outlineLvl w:val="0"/>
              <w:rPr>
                <w:rFonts w:ascii="Open Sans Semibold" w:eastAsia="Times New Roman" w:hAnsi="Open Sans Semibold" w:cs="Open Sans Semibold"/>
                <w:color w:val="11143F"/>
                <w:sz w:val="36"/>
                <w:szCs w:val="36"/>
              </w:rPr>
            </w:pPr>
            <w:r w:rsidRPr="007F4B89">
              <w:rPr>
                <w:rFonts w:ascii="Open Sans Semibold" w:eastAsia="Times New Roman" w:hAnsi="Open Sans Semibold" w:cs="Open Sans Semibold"/>
                <w:color w:val="11143F"/>
                <w:sz w:val="36"/>
                <w:szCs w:val="36"/>
              </w:rPr>
              <w:t>1940s</w:t>
            </w:r>
          </w:p>
          <w:p w14:paraId="028D7472" w14:textId="68FC16ED" w:rsidR="00EC5A36" w:rsidRPr="007F4B89" w:rsidRDefault="00EC5A36" w:rsidP="00EC5A36">
            <w:pPr>
              <w:jc w:val="center"/>
              <w:rPr>
                <w:color w:val="404040"/>
              </w:rPr>
            </w:pPr>
            <w:r w:rsidRPr="007F4B89">
              <w:rPr>
                <w:color w:val="404040"/>
              </w:rPr>
              <w:t>In the early 1940s, a mathematician</w:t>
            </w:r>
            <w:ins w:id="707" w:author="Chantelle Dubois Nishiyama" w:date="2020-02-19T20:37:00Z">
              <w:r w:rsidR="009840CD">
                <w:rPr>
                  <w:color w:val="404040"/>
                </w:rPr>
                <w:t xml:space="preserve"> named </w:t>
              </w:r>
              <w:r w:rsidR="009840CD" w:rsidRPr="007F4B89">
                <w:rPr>
                  <w:color w:val="404040"/>
                </w:rPr>
                <w:t>Walter Pitts</w:t>
              </w:r>
              <w:r w:rsidR="009840CD">
                <w:rPr>
                  <w:color w:val="404040"/>
                </w:rPr>
                <w:t xml:space="preserve"> </w:t>
              </w:r>
            </w:ins>
            <w:ins w:id="708" w:author="Chantelle Dubois Nishiyama" w:date="2020-02-19T20:38:00Z">
              <w:r w:rsidR="009840CD">
                <w:rPr>
                  <w:color w:val="404040"/>
                </w:rPr>
                <w:br/>
              </w:r>
            </w:ins>
            <w:del w:id="709" w:author="Chantelle Dubois Nishiyama" w:date="2020-02-19T20:37:00Z">
              <w:r w:rsidRPr="007F4B89" w:rsidDel="009840CD">
                <w:rPr>
                  <w:color w:val="404040"/>
                </w:rPr>
                <w:delText xml:space="preserve"> </w:delText>
              </w:r>
            </w:del>
            <w:r w:rsidRPr="007F4B89">
              <w:rPr>
                <w:color w:val="404040"/>
              </w:rPr>
              <w:t xml:space="preserve">and a neurophysiologist </w:t>
            </w:r>
            <w:del w:id="710" w:author="Chantelle Dubois Nishiyama" w:date="2020-02-19T20:37:00Z">
              <w:r w:rsidRPr="007F4B89" w:rsidDel="009840CD">
                <w:rPr>
                  <w:color w:val="404040"/>
                </w:rPr>
                <w:delText>by the names of Walter Pitts and</w:delText>
              </w:r>
            </w:del>
            <w:ins w:id="711" w:author="Chantelle Dubois Nishiyama" w:date="2020-02-19T20:37:00Z">
              <w:r w:rsidR="009840CD">
                <w:rPr>
                  <w:color w:val="404040"/>
                </w:rPr>
                <w:t>named</w:t>
              </w:r>
            </w:ins>
            <w:r w:rsidRPr="007F4B89">
              <w:rPr>
                <w:color w:val="404040"/>
              </w:rPr>
              <w:t xml:space="preserve"> Warren McCulloch </w:t>
            </w:r>
            <w:ins w:id="712" w:author="Chantelle Dubois Nishiyama" w:date="2020-02-19T20:38:00Z">
              <w:r w:rsidR="009840CD">
                <w:rPr>
                  <w:color w:val="404040"/>
                </w:rPr>
                <w:br/>
              </w:r>
            </w:ins>
            <w:del w:id="713" w:author="Chantelle Dubois Nishiyama" w:date="2020-02-19T20:37:00Z">
              <w:r w:rsidRPr="007F4B89" w:rsidDel="009840CD">
                <w:rPr>
                  <w:color w:val="404040"/>
                </w:rPr>
                <w:delText xml:space="preserve">have </w:delText>
              </w:r>
            </w:del>
            <w:r w:rsidRPr="007F4B89">
              <w:rPr>
                <w:color w:val="404040"/>
              </w:rPr>
              <w:t xml:space="preserve">introduced the idea of creating a mathematical model for </w:t>
            </w:r>
            <w:ins w:id="714" w:author="Chantelle Dubois Nishiyama" w:date="2020-02-19T20:39:00Z">
              <w:r w:rsidR="009840CD">
                <w:rPr>
                  <w:color w:val="404040"/>
                </w:rPr>
                <w:br/>
              </w:r>
            </w:ins>
            <w:r w:rsidRPr="007F4B89">
              <w:rPr>
                <w:color w:val="404040"/>
              </w:rPr>
              <w:t>what they</w:t>
            </w:r>
            <w:ins w:id="715" w:author="Chantelle Dubois Nishiyama" w:date="2020-02-19T20:38:00Z">
              <w:r w:rsidR="009840CD">
                <w:rPr>
                  <w:color w:val="404040"/>
                </w:rPr>
                <w:t xml:space="preserve"> </w:t>
              </w:r>
            </w:ins>
            <w:del w:id="716" w:author="Chantelle Dubois Nishiyama" w:date="2020-02-19T20:38:00Z">
              <w:r w:rsidRPr="007F4B89" w:rsidDel="009840CD">
                <w:rPr>
                  <w:color w:val="404040"/>
                </w:rPr>
                <w:delText xml:space="preserve"> </w:delText>
              </w:r>
            </w:del>
            <w:ins w:id="717" w:author="Chantelle Dubois Nishiyama" w:date="2020-02-19T20:37:00Z">
              <w:r w:rsidR="009840CD">
                <w:rPr>
                  <w:color w:val="404040"/>
                </w:rPr>
                <w:t>termed</w:t>
              </w:r>
            </w:ins>
            <w:del w:id="718" w:author="Chantelle Dubois Nishiyama" w:date="2020-02-19T20:37:00Z">
              <w:r w:rsidRPr="007F4B89" w:rsidDel="009840CD">
                <w:rPr>
                  <w:color w:val="404040"/>
                </w:rPr>
                <w:delText>called</w:delText>
              </w:r>
            </w:del>
            <w:r w:rsidRPr="007F4B89">
              <w:rPr>
                <w:color w:val="404040"/>
              </w:rPr>
              <w:t xml:space="preserve"> a neuron and</w:t>
            </w:r>
            <w:ins w:id="719" w:author="Chantelle Dubois Nishiyama" w:date="2020-02-19T20:38:00Z">
              <w:r w:rsidR="009840CD">
                <w:rPr>
                  <w:color w:val="404040"/>
                </w:rPr>
                <w:t xml:space="preserve"> </w:t>
              </w:r>
            </w:ins>
            <w:del w:id="720" w:author="Chantelle Dubois Nishiyama" w:date="2020-02-19T20:37:00Z">
              <w:r w:rsidRPr="007F4B89" w:rsidDel="009840CD">
                <w:rPr>
                  <w:color w:val="404040"/>
                </w:rPr>
                <w:delText xml:space="preserve"> </w:delText>
              </w:r>
            </w:del>
            <w:r w:rsidRPr="007F4B89">
              <w:rPr>
                <w:color w:val="404040"/>
              </w:rPr>
              <w:t xml:space="preserve">described </w:t>
            </w:r>
            <w:del w:id="721" w:author="Chantelle Dubois Nishiyama" w:date="2020-02-19T20:38:00Z">
              <w:r w:rsidRPr="007F4B89" w:rsidDel="009840CD">
                <w:rPr>
                  <w:color w:val="404040"/>
                </w:rPr>
                <w:delText>how they worked</w:delText>
              </w:r>
            </w:del>
            <w:ins w:id="722" w:author="Chantelle Dubois Nishiyama" w:date="2020-02-19T20:38:00Z">
              <w:r w:rsidR="009840CD">
                <w:rPr>
                  <w:color w:val="404040"/>
                </w:rPr>
                <w:t>the working of such</w:t>
              </w:r>
            </w:ins>
            <w:r w:rsidRPr="007F4B89">
              <w:rPr>
                <w:color w:val="404040"/>
              </w:rPr>
              <w:t>.</w:t>
            </w:r>
          </w:p>
          <w:p w14:paraId="07B8DC7C" w14:textId="4C9771F8" w:rsidR="00EC5A36" w:rsidRPr="007F4B89" w:rsidRDefault="00EC5A36" w:rsidP="00EC5A36">
            <w:pPr>
              <w:jc w:val="center"/>
              <w:rPr>
                <w:color w:val="404040"/>
              </w:rPr>
            </w:pPr>
            <w:r w:rsidRPr="007F4B89">
              <w:rPr>
                <w:color w:val="404040"/>
              </w:rPr>
              <w:t xml:space="preserve">The idea was simple, an electric circuit that fires </w:t>
            </w:r>
            <w:ins w:id="723" w:author="Chantelle Dubois Nishiyama" w:date="2020-02-19T20:38:00Z">
              <w:r w:rsidR="009840CD">
                <w:rPr>
                  <w:color w:val="404040"/>
                </w:rPr>
                <w:br/>
              </w:r>
            </w:ins>
            <w:r w:rsidRPr="007F4B89">
              <w:rPr>
                <w:color w:val="404040"/>
              </w:rPr>
              <w:t>when a condition is satisfied.</w:t>
            </w:r>
          </w:p>
          <w:p w14:paraId="59EF34D3" w14:textId="77777777" w:rsidR="00EC5A36" w:rsidRPr="007F4B89" w:rsidRDefault="00EC5A36" w:rsidP="00EC5A36">
            <w:pPr>
              <w:rPr>
                <w:color w:val="404040"/>
              </w:rPr>
            </w:pPr>
          </w:p>
          <w:p w14:paraId="48CA60D4" w14:textId="77777777" w:rsidR="00EC5A36" w:rsidRPr="007F4B89" w:rsidRDefault="00EC5A36" w:rsidP="00EC5A36">
            <w:pPr>
              <w:rPr>
                <w:color w:val="404040"/>
              </w:rPr>
            </w:pPr>
          </w:p>
        </w:tc>
        <w:tc>
          <w:tcPr>
            <w:tcW w:w="588" w:type="dxa"/>
            <w:tcBorders>
              <w:top w:val="nil"/>
              <w:left w:val="nil"/>
              <w:bottom w:val="nil"/>
              <w:right w:val="nil"/>
            </w:tcBorders>
            <w:shd w:val="clear" w:color="auto" w:fill="FAFAFA"/>
            <w:vAlign w:val="center"/>
            <w:hideMark/>
            <w:tcPrChange w:id="724" w:author="Microsoft Office User" w:date="2020-01-28T21:19:00Z">
              <w:tcPr>
                <w:tcW w:w="585" w:type="dxa"/>
                <w:tcBorders>
                  <w:top w:val="nil"/>
                  <w:left w:val="nil"/>
                  <w:bottom w:val="nil"/>
                  <w:right w:val="nil"/>
                </w:tcBorders>
                <w:shd w:val="clear" w:color="auto" w:fill="FAFAFA"/>
                <w:vAlign w:val="center"/>
                <w:hideMark/>
              </w:tcPr>
            </w:tcPrChange>
          </w:tcPr>
          <w:p w14:paraId="16F17BEF" w14:textId="77777777" w:rsidR="00EC5A36" w:rsidRPr="007F4B89" w:rsidRDefault="00EC5A36" w:rsidP="00EC5A36">
            <w:pPr>
              <w:spacing w:before="120" w:after="120" w:line="256" w:lineRule="auto"/>
              <w:jc w:val="right"/>
              <w:outlineLvl w:val="2"/>
              <w:rPr>
                <w:color w:val="404040"/>
              </w:rPr>
            </w:pPr>
            <w:r w:rsidRPr="007F4B89">
              <w:rPr>
                <w:rFonts w:ascii="FontAwesome" w:hAnsi="FontAwesome"/>
                <w:color w:val="39407B"/>
                <w:sz w:val="32"/>
                <w:szCs w:val="32"/>
              </w:rPr>
              <w:sym w:font="FontAwesome" w:char="F054"/>
            </w:r>
          </w:p>
        </w:tc>
        <w:tc>
          <w:tcPr>
            <w:tcW w:w="942" w:type="dxa"/>
            <w:tcBorders>
              <w:top w:val="nil"/>
              <w:left w:val="nil"/>
              <w:bottom w:val="nil"/>
              <w:right w:val="single" w:sz="4" w:space="0" w:color="DBDBDB"/>
            </w:tcBorders>
            <w:shd w:val="clear" w:color="auto" w:fill="FAFAFA"/>
            <w:tcPrChange w:id="725" w:author="Microsoft Office User" w:date="2020-01-28T21:19:00Z">
              <w:tcPr>
                <w:tcW w:w="945" w:type="dxa"/>
                <w:gridSpan w:val="2"/>
                <w:tcBorders>
                  <w:top w:val="nil"/>
                  <w:left w:val="nil"/>
                  <w:bottom w:val="nil"/>
                  <w:right w:val="single" w:sz="4" w:space="0" w:color="DBDBDB"/>
                </w:tcBorders>
                <w:shd w:val="clear" w:color="auto" w:fill="FAFAFA"/>
              </w:tcPr>
            </w:tcPrChange>
          </w:tcPr>
          <w:p w14:paraId="492C4E46" w14:textId="77777777" w:rsidR="00EC5A36" w:rsidRPr="007F4B89" w:rsidRDefault="00EC5A36" w:rsidP="00EC5A36">
            <w:pPr>
              <w:spacing w:before="120" w:after="120" w:line="256" w:lineRule="auto"/>
              <w:jc w:val="center"/>
              <w:outlineLvl w:val="2"/>
              <w:rPr>
                <w:color w:val="404040"/>
              </w:rPr>
            </w:pPr>
          </w:p>
        </w:tc>
      </w:tr>
      <w:tr w:rsidR="00EC5A36" w:rsidRPr="007F4B89" w14:paraId="07F0520B" w14:textId="77777777" w:rsidTr="00000BFE">
        <w:tblPrEx>
          <w:tblW w:w="10440" w:type="dxa"/>
          <w:tblInd w:w="-5" w:type="dxa"/>
          <w:tblBorders>
            <w:top w:val="single" w:sz="4" w:space="0" w:color="DBDBDB"/>
            <w:left w:val="single" w:sz="4" w:space="0" w:color="DBDBDB"/>
            <w:bottom w:val="single" w:sz="4" w:space="0" w:color="DBDBDB"/>
            <w:right w:val="single" w:sz="4" w:space="0" w:color="DBDBDB"/>
            <w:insideH w:val="none" w:sz="0" w:space="0" w:color="auto"/>
            <w:insideV w:val="none" w:sz="0" w:space="0" w:color="auto"/>
          </w:tblBorders>
          <w:tblLayout w:type="fixed"/>
          <w:tblCellMar>
            <w:left w:w="115" w:type="dxa"/>
            <w:right w:w="115" w:type="dxa"/>
          </w:tblCellMar>
          <w:tblPrExChange w:id="726" w:author="Microsoft Office User" w:date="2020-01-28T21:19:00Z">
            <w:tblPrEx>
              <w:tblW w:w="10440" w:type="dxa"/>
              <w:tblInd w:w="-5" w:type="dxa"/>
              <w:tblBorders>
                <w:top w:val="single" w:sz="4" w:space="0" w:color="DBDBDB"/>
                <w:left w:val="single" w:sz="4" w:space="0" w:color="DBDBDB"/>
                <w:bottom w:val="single" w:sz="4" w:space="0" w:color="DBDBDB"/>
                <w:right w:val="single" w:sz="4" w:space="0" w:color="DBDBDB"/>
                <w:insideH w:val="none" w:sz="0" w:space="0" w:color="auto"/>
                <w:insideV w:val="none" w:sz="0" w:space="0" w:color="auto"/>
              </w:tblBorders>
              <w:tblLayout w:type="fixed"/>
              <w:tblCellMar>
                <w:left w:w="115" w:type="dxa"/>
                <w:right w:w="115" w:type="dxa"/>
              </w:tblCellMar>
            </w:tblPrEx>
          </w:tblPrExChange>
        </w:tblPrEx>
        <w:trPr>
          <w:cantSplit/>
          <w:trHeight w:val="792"/>
          <w:trPrChange w:id="727" w:author="Microsoft Office User" w:date="2020-01-28T21:19:00Z">
            <w:trPr>
              <w:gridBefore w:val="1"/>
              <w:cantSplit/>
              <w:trHeight w:val="792"/>
            </w:trPr>
          </w:trPrChange>
        </w:trPr>
        <w:tc>
          <w:tcPr>
            <w:tcW w:w="936" w:type="dxa"/>
            <w:tcBorders>
              <w:top w:val="nil"/>
              <w:left w:val="single" w:sz="4" w:space="0" w:color="DBDBDB"/>
              <w:bottom w:val="single" w:sz="4" w:space="0" w:color="DBDBDB"/>
              <w:right w:val="nil"/>
            </w:tcBorders>
            <w:shd w:val="clear" w:color="auto" w:fill="FAFAFA"/>
            <w:tcPrChange w:id="728" w:author="Microsoft Office User" w:date="2020-01-28T21:19:00Z">
              <w:tcPr>
                <w:tcW w:w="936" w:type="dxa"/>
                <w:tcBorders>
                  <w:top w:val="nil"/>
                  <w:left w:val="single" w:sz="4" w:space="0" w:color="DBDBDB"/>
                  <w:bottom w:val="single" w:sz="4" w:space="0" w:color="DBDBDB"/>
                  <w:right w:val="nil"/>
                </w:tcBorders>
                <w:shd w:val="clear" w:color="auto" w:fill="FAFAFA"/>
              </w:tcPr>
            </w:tcPrChange>
          </w:tcPr>
          <w:p w14:paraId="45E095F8" w14:textId="77777777" w:rsidR="00EC5A36" w:rsidRPr="007F4B89" w:rsidRDefault="00EC5A36" w:rsidP="00EC5A36">
            <w:pPr>
              <w:spacing w:before="120" w:after="120" w:line="256" w:lineRule="auto"/>
              <w:jc w:val="center"/>
              <w:outlineLvl w:val="2"/>
              <w:rPr>
                <w:color w:val="404040"/>
              </w:rPr>
            </w:pPr>
          </w:p>
        </w:tc>
        <w:tc>
          <w:tcPr>
            <w:tcW w:w="684" w:type="dxa"/>
            <w:tcBorders>
              <w:top w:val="nil"/>
              <w:left w:val="nil"/>
              <w:bottom w:val="single" w:sz="4" w:space="0" w:color="DBDBDB"/>
              <w:right w:val="nil"/>
            </w:tcBorders>
            <w:shd w:val="clear" w:color="auto" w:fill="FAFAFA"/>
            <w:tcPrChange w:id="729" w:author="Microsoft Office User" w:date="2020-01-28T21:19:00Z">
              <w:tcPr>
                <w:tcW w:w="684" w:type="dxa"/>
                <w:tcBorders>
                  <w:top w:val="nil"/>
                  <w:left w:val="nil"/>
                  <w:bottom w:val="single" w:sz="4" w:space="0" w:color="DBDBDB"/>
                  <w:right w:val="nil"/>
                </w:tcBorders>
                <w:shd w:val="clear" w:color="auto" w:fill="FAFAFA"/>
              </w:tcPr>
            </w:tcPrChange>
          </w:tcPr>
          <w:p w14:paraId="53E62D19" w14:textId="77777777" w:rsidR="00EC5A36" w:rsidRPr="007F4B89" w:rsidRDefault="00EC5A36" w:rsidP="00EC5A36">
            <w:pPr>
              <w:spacing w:before="120" w:after="120" w:line="256" w:lineRule="auto"/>
              <w:jc w:val="center"/>
              <w:outlineLvl w:val="2"/>
              <w:rPr>
                <w:color w:val="404040"/>
              </w:rPr>
            </w:pPr>
          </w:p>
        </w:tc>
        <w:tc>
          <w:tcPr>
            <w:tcW w:w="7290" w:type="dxa"/>
            <w:tcBorders>
              <w:top w:val="nil"/>
              <w:left w:val="nil"/>
              <w:bottom w:val="single" w:sz="4" w:space="0" w:color="DBDBDB"/>
              <w:right w:val="nil"/>
            </w:tcBorders>
            <w:shd w:val="clear" w:color="auto" w:fill="FAFAFA"/>
            <w:vAlign w:val="center"/>
            <w:hideMark/>
            <w:tcPrChange w:id="730" w:author="Microsoft Office User" w:date="2020-01-28T21:19:00Z">
              <w:tcPr>
                <w:tcW w:w="7290" w:type="dxa"/>
                <w:tcBorders>
                  <w:top w:val="nil"/>
                  <w:left w:val="nil"/>
                  <w:bottom w:val="single" w:sz="4" w:space="0" w:color="DBDBDB"/>
                  <w:right w:val="nil"/>
                </w:tcBorders>
                <w:shd w:val="clear" w:color="auto" w:fill="FAFAFA"/>
                <w:vAlign w:val="center"/>
                <w:hideMark/>
              </w:tcPr>
            </w:tcPrChange>
          </w:tcPr>
          <w:p w14:paraId="405D0866" w14:textId="77777777" w:rsidR="00EC5A36" w:rsidRPr="007F4B89" w:rsidRDefault="00EC5A36" w:rsidP="00EC5A36">
            <w:pPr>
              <w:spacing w:before="120" w:after="120" w:line="256" w:lineRule="auto"/>
              <w:jc w:val="center"/>
              <w:outlineLvl w:val="2"/>
              <w:rPr>
                <w:color w:val="404040"/>
              </w:rPr>
            </w:pPr>
            <w:r w:rsidRPr="007F4B89">
              <w:rPr>
                <w:rFonts w:ascii="FontAwesome" w:hAnsi="FontAwesome"/>
                <w:color w:val="595959"/>
                <w:sz w:val="18"/>
                <w:szCs w:val="18"/>
              </w:rPr>
              <w:t></w:t>
            </w:r>
            <w:r w:rsidRPr="007F4B89">
              <w:rPr>
                <w:rFonts w:ascii="FontAwesome" w:hAnsi="FontAwesome"/>
                <w:color w:val="404040"/>
                <w:sz w:val="18"/>
                <w:szCs w:val="18"/>
              </w:rPr>
              <w:t xml:space="preserve">   </w:t>
            </w:r>
            <w:r w:rsidRPr="007F4B89">
              <w:rPr>
                <w:rFonts w:ascii="FontAwesome" w:hAnsi="FontAwesome"/>
                <w:color w:val="BBBBBB"/>
                <w:sz w:val="18"/>
                <w:szCs w:val="18"/>
              </w:rPr>
              <w:t>      </w:t>
            </w:r>
          </w:p>
        </w:tc>
        <w:tc>
          <w:tcPr>
            <w:tcW w:w="588" w:type="dxa"/>
            <w:tcBorders>
              <w:top w:val="nil"/>
              <w:left w:val="nil"/>
              <w:bottom w:val="single" w:sz="4" w:space="0" w:color="DBDBDB"/>
              <w:right w:val="nil"/>
            </w:tcBorders>
            <w:shd w:val="clear" w:color="auto" w:fill="FAFAFA"/>
            <w:tcPrChange w:id="731" w:author="Microsoft Office User" w:date="2020-01-28T21:19:00Z">
              <w:tcPr>
                <w:tcW w:w="585" w:type="dxa"/>
                <w:tcBorders>
                  <w:top w:val="nil"/>
                  <w:left w:val="nil"/>
                  <w:bottom w:val="single" w:sz="4" w:space="0" w:color="DBDBDB"/>
                  <w:right w:val="nil"/>
                </w:tcBorders>
                <w:shd w:val="clear" w:color="auto" w:fill="FAFAFA"/>
              </w:tcPr>
            </w:tcPrChange>
          </w:tcPr>
          <w:p w14:paraId="4C18159C" w14:textId="77777777" w:rsidR="00EC5A36" w:rsidRPr="007F4B89" w:rsidRDefault="00EC5A36" w:rsidP="00EC5A36">
            <w:pPr>
              <w:spacing w:before="120" w:after="120" w:line="256" w:lineRule="auto"/>
              <w:jc w:val="center"/>
              <w:outlineLvl w:val="2"/>
              <w:rPr>
                <w:color w:val="404040"/>
              </w:rPr>
            </w:pPr>
          </w:p>
        </w:tc>
        <w:tc>
          <w:tcPr>
            <w:tcW w:w="942" w:type="dxa"/>
            <w:tcBorders>
              <w:top w:val="nil"/>
              <w:left w:val="nil"/>
              <w:bottom w:val="single" w:sz="4" w:space="0" w:color="DBDBDB"/>
              <w:right w:val="single" w:sz="4" w:space="0" w:color="DBDBDB"/>
            </w:tcBorders>
            <w:shd w:val="clear" w:color="auto" w:fill="FAFAFA"/>
            <w:tcPrChange w:id="732" w:author="Microsoft Office User" w:date="2020-01-28T21:19:00Z">
              <w:tcPr>
                <w:tcW w:w="945" w:type="dxa"/>
                <w:gridSpan w:val="2"/>
                <w:tcBorders>
                  <w:top w:val="nil"/>
                  <w:left w:val="nil"/>
                  <w:bottom w:val="single" w:sz="4" w:space="0" w:color="DBDBDB"/>
                  <w:right w:val="single" w:sz="4" w:space="0" w:color="DBDBDB"/>
                </w:tcBorders>
                <w:shd w:val="clear" w:color="auto" w:fill="FAFAFA"/>
              </w:tcPr>
            </w:tcPrChange>
          </w:tcPr>
          <w:p w14:paraId="5301D25E" w14:textId="77777777" w:rsidR="00EC5A36" w:rsidRPr="007F4B89" w:rsidRDefault="00EC5A36" w:rsidP="00EC5A36">
            <w:pPr>
              <w:spacing w:before="120" w:after="120" w:line="256" w:lineRule="auto"/>
              <w:jc w:val="center"/>
              <w:outlineLvl w:val="2"/>
              <w:rPr>
                <w:color w:val="404040"/>
              </w:rPr>
            </w:pPr>
          </w:p>
        </w:tc>
      </w:tr>
    </w:tbl>
    <w:p w14:paraId="29882712" w14:textId="77777777" w:rsidR="00EC5A36" w:rsidRPr="007F4B89" w:rsidRDefault="00EC5A36" w:rsidP="00EC5A36">
      <w:pPr>
        <w:spacing w:after="0" w:line="240" w:lineRule="auto"/>
        <w:rPr>
          <w:rFonts w:ascii="Open Sans" w:eastAsia="Open Sans" w:hAnsi="Open Sans" w:cs="Times New Roman"/>
          <w:color w:val="404040"/>
        </w:rPr>
      </w:pPr>
    </w:p>
    <w:p w14:paraId="674FA46B" w14:textId="77777777" w:rsidR="00EC5A36" w:rsidRPr="007F4B89" w:rsidRDefault="00EC5A36" w:rsidP="00EC5A36">
      <w:pPr>
        <w:spacing w:before="120" w:after="120" w:line="256" w:lineRule="auto"/>
        <w:rPr>
          <w:rFonts w:ascii="Open Sans" w:eastAsia="Open Sans" w:hAnsi="Open Sans" w:cs="Times New Roman"/>
          <w:color w:val="404040"/>
        </w:rPr>
      </w:pPr>
      <w:r w:rsidRPr="007F4B89">
        <w:rPr>
          <w:rFonts w:ascii="Open Sans" w:eastAsia="Open Sans" w:hAnsi="Open Sans" w:cs="Times New Roman"/>
          <w:color w:val="404040"/>
        </w:rPr>
        <w:t>Text Carousel Content Table</w:t>
      </w:r>
    </w:p>
    <w:tbl>
      <w:tblPr>
        <w:tblStyle w:val="TableGrid1"/>
        <w:tblW w:w="10435" w:type="dxa"/>
        <w:tblLook w:val="04A0" w:firstRow="1" w:lastRow="0" w:firstColumn="1" w:lastColumn="0" w:noHBand="0" w:noVBand="1"/>
        <w:tblPrChange w:id="733" w:author="Alexis Handford" w:date="2020-01-31T08:21:00Z">
          <w:tblPr>
            <w:tblStyle w:val="TableGrid1"/>
            <w:tblW w:w="10435" w:type="dxa"/>
            <w:tblLook w:val="04A0" w:firstRow="1" w:lastRow="0" w:firstColumn="1" w:lastColumn="0" w:noHBand="0" w:noVBand="1"/>
          </w:tblPr>
        </w:tblPrChange>
      </w:tblPr>
      <w:tblGrid>
        <w:gridCol w:w="895"/>
        <w:gridCol w:w="9540"/>
        <w:tblGridChange w:id="734">
          <w:tblGrid>
            <w:gridCol w:w="360"/>
            <w:gridCol w:w="360"/>
            <w:gridCol w:w="175"/>
            <w:gridCol w:w="9540"/>
          </w:tblGrid>
        </w:tblGridChange>
      </w:tblGrid>
      <w:tr w:rsidR="00EC5A36" w:rsidRPr="007F4B89" w14:paraId="10875533" w14:textId="77777777" w:rsidTr="4F651123">
        <w:trPr>
          <w:trHeight w:val="566"/>
          <w:trPrChange w:id="735" w:author="Alexis Handford" w:date="2020-01-31T08:21:00Z">
            <w:trPr>
              <w:gridAfter w:val="0"/>
            </w:trPr>
          </w:trPrChange>
        </w:trPr>
        <w:tc>
          <w:tcPr>
            <w:tcW w:w="895" w:type="dxa"/>
            <w:tcBorders>
              <w:top w:val="single" w:sz="4" w:space="0" w:color="auto"/>
              <w:left w:val="single" w:sz="4" w:space="0" w:color="auto"/>
              <w:bottom w:val="single" w:sz="4" w:space="0" w:color="auto"/>
              <w:right w:val="single" w:sz="4" w:space="0" w:color="auto"/>
            </w:tcBorders>
            <w:shd w:val="clear" w:color="auto" w:fill="39407B"/>
            <w:hideMark/>
            <w:tcPrChange w:id="736" w:author="Alexis Handford" w:date="2020-01-31T08:21:00Z">
              <w:tcPr>
                <w:tcW w:w="895" w:type="dxa"/>
                <w:tcBorders>
                  <w:top w:val="single" w:sz="4" w:space="0" w:color="auto"/>
                  <w:left w:val="single" w:sz="4" w:space="0" w:color="auto"/>
                  <w:bottom w:val="single" w:sz="4" w:space="0" w:color="auto"/>
                  <w:right w:val="single" w:sz="4" w:space="0" w:color="auto"/>
                </w:tcBorders>
                <w:shd w:val="clear" w:color="auto" w:fill="39407B"/>
                <w:hideMark/>
              </w:tcPr>
            </w:tcPrChange>
          </w:tcPr>
          <w:p w14:paraId="756396A0" w14:textId="77777777" w:rsidR="00EC5A36" w:rsidRPr="007F4B89" w:rsidRDefault="00EC5A36" w:rsidP="00EC5A36">
            <w:pPr>
              <w:spacing w:before="120" w:after="120" w:line="256" w:lineRule="auto"/>
              <w:rPr>
                <w:b/>
                <w:bCs/>
                <w:color w:val="FFFFFF"/>
              </w:rPr>
            </w:pPr>
            <w:r w:rsidRPr="007F4B89">
              <w:rPr>
                <w:b/>
                <w:bCs/>
                <w:color w:val="FFFFFF"/>
              </w:rPr>
              <w:t>Item</w:t>
            </w:r>
          </w:p>
        </w:tc>
        <w:tc>
          <w:tcPr>
            <w:tcW w:w="9540" w:type="dxa"/>
            <w:tcBorders>
              <w:top w:val="single" w:sz="4" w:space="0" w:color="auto"/>
              <w:left w:val="single" w:sz="4" w:space="0" w:color="auto"/>
              <w:bottom w:val="single" w:sz="4" w:space="0" w:color="auto"/>
              <w:right w:val="single" w:sz="4" w:space="0" w:color="auto"/>
            </w:tcBorders>
            <w:shd w:val="clear" w:color="auto" w:fill="39407B"/>
            <w:hideMark/>
            <w:tcPrChange w:id="737" w:author="Alexis Handford" w:date="2020-01-31T08:21:00Z">
              <w:tcPr>
                <w:tcW w:w="9540" w:type="dxa"/>
                <w:tcBorders>
                  <w:top w:val="single" w:sz="4" w:space="0" w:color="auto"/>
                  <w:left w:val="single" w:sz="4" w:space="0" w:color="auto"/>
                  <w:bottom w:val="single" w:sz="4" w:space="0" w:color="auto"/>
                  <w:right w:val="single" w:sz="4" w:space="0" w:color="auto"/>
                </w:tcBorders>
                <w:shd w:val="clear" w:color="auto" w:fill="39407B"/>
                <w:hideMark/>
              </w:tcPr>
            </w:tcPrChange>
          </w:tcPr>
          <w:p w14:paraId="08967EB3" w14:textId="77777777" w:rsidR="00EC5A36" w:rsidRPr="007F4B89" w:rsidRDefault="00EC5A36" w:rsidP="00EC5A36">
            <w:pPr>
              <w:spacing w:before="120" w:after="120" w:line="256" w:lineRule="auto"/>
              <w:rPr>
                <w:b/>
                <w:bCs/>
                <w:color w:val="FFFFFF"/>
              </w:rPr>
            </w:pPr>
            <w:commentRangeStart w:id="738"/>
            <w:commentRangeStart w:id="739"/>
            <w:commentRangeStart w:id="740"/>
            <w:r w:rsidRPr="007F4B89">
              <w:rPr>
                <w:b/>
                <w:bCs/>
                <w:color w:val="FFFFFF"/>
              </w:rPr>
              <w:t>Text</w:t>
            </w:r>
            <w:commentRangeEnd w:id="738"/>
            <w:r w:rsidR="00AE02F3">
              <w:rPr>
                <w:rStyle w:val="CommentReference"/>
                <w:color w:val="404040"/>
              </w:rPr>
              <w:commentReference w:id="738"/>
            </w:r>
            <w:commentRangeEnd w:id="739"/>
            <w:r>
              <w:rPr>
                <w:rStyle w:val="CommentReference"/>
              </w:rPr>
              <w:commentReference w:id="739"/>
            </w:r>
            <w:commentRangeEnd w:id="740"/>
            <w:r w:rsidR="001F6A48">
              <w:rPr>
                <w:rStyle w:val="CommentReference"/>
                <w:color w:val="404040"/>
              </w:rPr>
              <w:commentReference w:id="740"/>
            </w:r>
          </w:p>
        </w:tc>
      </w:tr>
      <w:tr w:rsidR="00EC5A36" w:rsidRPr="007F4B89" w14:paraId="15D0D5A8" w14:textId="77777777" w:rsidTr="4F651123">
        <w:trPr>
          <w:trPrChange w:id="741" w:author="Alexis Handford" w:date="2020-01-31T08:21:00Z">
            <w:trPr>
              <w:gridAfter w:val="0"/>
            </w:trPr>
          </w:trPrChange>
        </w:trPr>
        <w:tc>
          <w:tcPr>
            <w:tcW w:w="895" w:type="dxa"/>
            <w:tcBorders>
              <w:top w:val="single" w:sz="4" w:space="0" w:color="auto"/>
              <w:left w:val="single" w:sz="4" w:space="0" w:color="auto"/>
              <w:bottom w:val="single" w:sz="4" w:space="0" w:color="auto"/>
              <w:right w:val="single" w:sz="4" w:space="0" w:color="auto"/>
            </w:tcBorders>
            <w:vAlign w:val="center"/>
            <w:tcPrChange w:id="742" w:author="Alexis Handford" w:date="2020-01-31T08:21:00Z">
              <w:tcPr>
                <w:tcW w:w="895" w:type="dxa"/>
                <w:tcBorders>
                  <w:top w:val="single" w:sz="4" w:space="0" w:color="auto"/>
                  <w:left w:val="single" w:sz="4" w:space="0" w:color="auto"/>
                  <w:bottom w:val="single" w:sz="4" w:space="0" w:color="auto"/>
                  <w:right w:val="single" w:sz="4" w:space="0" w:color="auto"/>
                </w:tcBorders>
              </w:tcPr>
            </w:tcPrChange>
          </w:tcPr>
          <w:p w14:paraId="32DC3389" w14:textId="77777777" w:rsidR="00EC5A36" w:rsidRPr="007F4B89" w:rsidRDefault="00EC5A36" w:rsidP="00EC5A36">
            <w:pPr>
              <w:numPr>
                <w:ilvl w:val="0"/>
                <w:numId w:val="7"/>
              </w:numPr>
              <w:spacing w:before="120" w:after="120" w:line="256" w:lineRule="auto"/>
              <w:ind w:firstLine="0"/>
              <w:contextualSpacing/>
              <w:rPr>
                <w:color w:val="404040"/>
              </w:rPr>
            </w:pPr>
          </w:p>
        </w:tc>
        <w:tc>
          <w:tcPr>
            <w:tcW w:w="9540" w:type="dxa"/>
            <w:tcBorders>
              <w:top w:val="single" w:sz="4" w:space="0" w:color="auto"/>
              <w:left w:val="single" w:sz="4" w:space="0" w:color="auto"/>
              <w:bottom w:val="single" w:sz="4" w:space="0" w:color="auto"/>
              <w:right w:val="single" w:sz="4" w:space="0" w:color="auto"/>
            </w:tcBorders>
            <w:vAlign w:val="center"/>
            <w:hideMark/>
            <w:tcPrChange w:id="743" w:author="Alexis Handford" w:date="2020-01-31T08:21:00Z">
              <w:tcPr>
                <w:tcW w:w="9540" w:type="dxa"/>
                <w:tcBorders>
                  <w:top w:val="single" w:sz="4" w:space="0" w:color="auto"/>
                  <w:left w:val="single" w:sz="4" w:space="0" w:color="auto"/>
                  <w:bottom w:val="single" w:sz="4" w:space="0" w:color="auto"/>
                  <w:right w:val="single" w:sz="4" w:space="0" w:color="auto"/>
                </w:tcBorders>
                <w:hideMark/>
              </w:tcPr>
            </w:tcPrChange>
          </w:tcPr>
          <w:p w14:paraId="44B1D67A" w14:textId="77777777" w:rsidR="00EC5A36" w:rsidRPr="007F4B89" w:rsidRDefault="00EC5A36" w:rsidP="00EC5A36">
            <w:pPr>
              <w:spacing w:before="120" w:after="120" w:line="256" w:lineRule="auto"/>
              <w:jc w:val="center"/>
              <w:outlineLvl w:val="2"/>
              <w:rPr>
                <w:rFonts w:ascii="Open Sans Semibold" w:hAnsi="Open Sans Semibold" w:cs="Open Sans Semibold"/>
                <w:color w:val="11143F"/>
              </w:rPr>
            </w:pPr>
            <w:r w:rsidRPr="007F4B89">
              <w:rPr>
                <w:rFonts w:ascii="Open Sans Semibold" w:hAnsi="Open Sans Semibold" w:cs="Open Sans Semibold"/>
                <w:color w:val="11143F"/>
              </w:rPr>
              <w:t>1940s</w:t>
            </w:r>
          </w:p>
          <w:p w14:paraId="48D9FA57" w14:textId="77777777" w:rsidR="009840CD" w:rsidRPr="007F4B89" w:rsidRDefault="009840CD" w:rsidP="009840CD">
            <w:pPr>
              <w:jc w:val="center"/>
              <w:rPr>
                <w:ins w:id="744" w:author="Chantelle Dubois Nishiyama" w:date="2020-02-19T20:39:00Z"/>
                <w:color w:val="404040"/>
              </w:rPr>
            </w:pPr>
            <w:ins w:id="745" w:author="Chantelle Dubois Nishiyama" w:date="2020-02-19T20:39:00Z">
              <w:r w:rsidRPr="007F4B89">
                <w:rPr>
                  <w:color w:val="404040"/>
                </w:rPr>
                <w:t>In the early 1940s, a mathematician</w:t>
              </w:r>
              <w:r>
                <w:rPr>
                  <w:color w:val="404040"/>
                </w:rPr>
                <w:t xml:space="preserve"> named </w:t>
              </w:r>
              <w:r w:rsidRPr="007F4B89">
                <w:rPr>
                  <w:color w:val="404040"/>
                </w:rPr>
                <w:t>Walter Pitts</w:t>
              </w:r>
              <w:r>
                <w:rPr>
                  <w:color w:val="404040"/>
                </w:rPr>
                <w:t xml:space="preserve"> </w:t>
              </w:r>
              <w:r>
                <w:rPr>
                  <w:color w:val="404040"/>
                </w:rPr>
                <w:br/>
              </w:r>
              <w:r w:rsidRPr="007F4B89">
                <w:rPr>
                  <w:color w:val="404040"/>
                </w:rPr>
                <w:t xml:space="preserve">and a neurophysiologist </w:t>
              </w:r>
              <w:r>
                <w:rPr>
                  <w:color w:val="404040"/>
                </w:rPr>
                <w:t>named</w:t>
              </w:r>
              <w:r w:rsidRPr="007F4B89">
                <w:rPr>
                  <w:color w:val="404040"/>
                </w:rPr>
                <w:t xml:space="preserve"> Warren McCulloch </w:t>
              </w:r>
              <w:r>
                <w:rPr>
                  <w:color w:val="404040"/>
                </w:rPr>
                <w:br/>
              </w:r>
              <w:r w:rsidRPr="007F4B89">
                <w:rPr>
                  <w:color w:val="404040"/>
                </w:rPr>
                <w:t xml:space="preserve">introduced the idea of creating a mathematical model for </w:t>
              </w:r>
              <w:r>
                <w:rPr>
                  <w:color w:val="404040"/>
                </w:rPr>
                <w:br/>
              </w:r>
              <w:r w:rsidRPr="007F4B89">
                <w:rPr>
                  <w:color w:val="404040"/>
                </w:rPr>
                <w:t>what they</w:t>
              </w:r>
              <w:r>
                <w:rPr>
                  <w:color w:val="404040"/>
                </w:rPr>
                <w:t xml:space="preserve"> termed</w:t>
              </w:r>
              <w:r w:rsidRPr="007F4B89">
                <w:rPr>
                  <w:color w:val="404040"/>
                </w:rPr>
                <w:t xml:space="preserve"> a neuron and</w:t>
              </w:r>
              <w:r>
                <w:rPr>
                  <w:color w:val="404040"/>
                </w:rPr>
                <w:t xml:space="preserve"> </w:t>
              </w:r>
              <w:r w:rsidRPr="007F4B89">
                <w:rPr>
                  <w:color w:val="404040"/>
                </w:rPr>
                <w:t xml:space="preserve">described </w:t>
              </w:r>
              <w:r>
                <w:rPr>
                  <w:color w:val="404040"/>
                </w:rPr>
                <w:t>the working of such</w:t>
              </w:r>
              <w:r w:rsidRPr="007F4B89">
                <w:rPr>
                  <w:color w:val="404040"/>
                </w:rPr>
                <w:t>.</w:t>
              </w:r>
            </w:ins>
          </w:p>
          <w:p w14:paraId="713F4FF9" w14:textId="4D944705" w:rsidR="009840CD" w:rsidRPr="007F4B89" w:rsidRDefault="009840CD" w:rsidP="009840CD">
            <w:pPr>
              <w:jc w:val="center"/>
              <w:rPr>
                <w:ins w:id="746" w:author="Chantelle Dubois Nishiyama" w:date="2020-02-19T20:39:00Z"/>
                <w:color w:val="404040"/>
              </w:rPr>
            </w:pPr>
            <w:ins w:id="747" w:author="Chantelle Dubois Nishiyama" w:date="2020-02-19T20:39:00Z">
              <w:r w:rsidRPr="007F4B89">
                <w:rPr>
                  <w:color w:val="404040"/>
                </w:rPr>
                <w:t xml:space="preserve">The idea was simple, an electric circuit that fires </w:t>
              </w:r>
              <w:r>
                <w:rPr>
                  <w:color w:val="404040"/>
                </w:rPr>
                <w:br/>
                <w:t>when a condition is satisfied.</w:t>
              </w:r>
            </w:ins>
          </w:p>
          <w:p w14:paraId="757DD9A3" w14:textId="721E62A8" w:rsidR="00EC5A36" w:rsidRPr="007F4B89" w:rsidDel="009840CD" w:rsidRDefault="00EC5A36" w:rsidP="00EC5A36">
            <w:pPr>
              <w:jc w:val="center"/>
              <w:rPr>
                <w:del w:id="748" w:author="Chantelle Dubois Nishiyama" w:date="2020-02-19T20:39:00Z"/>
                <w:color w:val="404040"/>
              </w:rPr>
            </w:pPr>
            <w:del w:id="749" w:author="Chantelle Dubois Nishiyama" w:date="2020-02-19T20:39:00Z">
              <w:r w:rsidRPr="007F4B89" w:rsidDel="009840CD">
                <w:rPr>
                  <w:color w:val="404040"/>
                </w:rPr>
                <w:lastRenderedPageBreak/>
                <w:delText>In the early 1940s, a mathematician and a neurophysiologist by the names of Walter Pitts and Warren McCulloch have introduced the idea of creating a mathematical model for what they called a neuron and described how they worked.</w:delText>
              </w:r>
            </w:del>
          </w:p>
          <w:p w14:paraId="781341D1" w14:textId="12BBC750" w:rsidR="00EC5A36" w:rsidRPr="007F4B89" w:rsidRDefault="00EC5A36" w:rsidP="00EC5A36">
            <w:pPr>
              <w:jc w:val="center"/>
              <w:rPr>
                <w:color w:val="404040"/>
              </w:rPr>
            </w:pPr>
            <w:del w:id="750" w:author="Chantelle Dubois Nishiyama" w:date="2020-02-19T20:39:00Z">
              <w:r w:rsidRPr="007F4B89" w:rsidDel="009840CD">
                <w:rPr>
                  <w:color w:val="404040"/>
                </w:rPr>
                <w:delText>The idea was simple, an electric circuit that fires when a condition is satisfied.</w:delText>
              </w:r>
            </w:del>
          </w:p>
        </w:tc>
      </w:tr>
      <w:tr w:rsidR="00EC5A36" w:rsidRPr="007F4B89" w14:paraId="688140DB" w14:textId="77777777" w:rsidTr="4F651123">
        <w:trPr>
          <w:trPrChange w:id="751" w:author="Alexis Handford" w:date="2020-01-31T08:21:00Z">
            <w:trPr>
              <w:gridAfter w:val="0"/>
            </w:trPr>
          </w:trPrChange>
        </w:trPr>
        <w:tc>
          <w:tcPr>
            <w:tcW w:w="895" w:type="dxa"/>
            <w:tcBorders>
              <w:top w:val="single" w:sz="4" w:space="0" w:color="auto"/>
              <w:left w:val="single" w:sz="4" w:space="0" w:color="auto"/>
              <w:bottom w:val="single" w:sz="4" w:space="0" w:color="auto"/>
              <w:right w:val="single" w:sz="4" w:space="0" w:color="auto"/>
            </w:tcBorders>
            <w:vAlign w:val="center"/>
            <w:tcPrChange w:id="752" w:author="Alexis Handford" w:date="2020-01-31T08:21:00Z">
              <w:tcPr>
                <w:tcW w:w="895" w:type="dxa"/>
                <w:tcBorders>
                  <w:top w:val="single" w:sz="4" w:space="0" w:color="auto"/>
                  <w:left w:val="single" w:sz="4" w:space="0" w:color="auto"/>
                  <w:bottom w:val="single" w:sz="4" w:space="0" w:color="auto"/>
                  <w:right w:val="single" w:sz="4" w:space="0" w:color="auto"/>
                </w:tcBorders>
              </w:tcPr>
            </w:tcPrChange>
          </w:tcPr>
          <w:p w14:paraId="07A142B6" w14:textId="77777777" w:rsidR="00EC5A36" w:rsidRPr="007F4B89" w:rsidRDefault="00EC5A36" w:rsidP="00EC5A36">
            <w:pPr>
              <w:numPr>
                <w:ilvl w:val="0"/>
                <w:numId w:val="7"/>
              </w:numPr>
              <w:spacing w:before="120" w:after="120" w:line="256" w:lineRule="auto"/>
              <w:ind w:firstLine="0"/>
              <w:contextualSpacing/>
              <w:rPr>
                <w:color w:val="404040"/>
              </w:rPr>
            </w:pPr>
          </w:p>
        </w:tc>
        <w:tc>
          <w:tcPr>
            <w:tcW w:w="9540" w:type="dxa"/>
            <w:tcBorders>
              <w:top w:val="single" w:sz="4" w:space="0" w:color="auto"/>
              <w:left w:val="single" w:sz="4" w:space="0" w:color="auto"/>
              <w:bottom w:val="single" w:sz="4" w:space="0" w:color="auto"/>
              <w:right w:val="single" w:sz="4" w:space="0" w:color="auto"/>
            </w:tcBorders>
            <w:vAlign w:val="center"/>
            <w:hideMark/>
            <w:tcPrChange w:id="753" w:author="Alexis Handford" w:date="2020-01-31T08:21:00Z">
              <w:tcPr>
                <w:tcW w:w="9540" w:type="dxa"/>
                <w:tcBorders>
                  <w:top w:val="single" w:sz="4" w:space="0" w:color="auto"/>
                  <w:left w:val="single" w:sz="4" w:space="0" w:color="auto"/>
                  <w:bottom w:val="single" w:sz="4" w:space="0" w:color="auto"/>
                  <w:right w:val="single" w:sz="4" w:space="0" w:color="auto"/>
                </w:tcBorders>
                <w:hideMark/>
              </w:tcPr>
            </w:tcPrChange>
          </w:tcPr>
          <w:p w14:paraId="5088E7D4" w14:textId="77777777" w:rsidR="00EC5A36" w:rsidRPr="007F4B89" w:rsidRDefault="00EC5A36" w:rsidP="00EC5A36">
            <w:pPr>
              <w:spacing w:before="120" w:after="120" w:line="256" w:lineRule="auto"/>
              <w:jc w:val="center"/>
              <w:outlineLvl w:val="2"/>
              <w:rPr>
                <w:rFonts w:ascii="Open Sans Semibold" w:hAnsi="Open Sans Semibold" w:cs="Open Sans Semibold"/>
                <w:color w:val="11143F"/>
              </w:rPr>
            </w:pPr>
            <w:r w:rsidRPr="007F4B89">
              <w:rPr>
                <w:rFonts w:ascii="Open Sans Semibold" w:hAnsi="Open Sans Semibold" w:cs="Open Sans Semibold"/>
                <w:color w:val="11143F"/>
              </w:rPr>
              <w:t>1950s</w:t>
            </w:r>
          </w:p>
          <w:p w14:paraId="2F329432" w14:textId="75BC7D62" w:rsidR="00EC5A36" w:rsidRPr="007F4B89" w:rsidRDefault="00EC5A36" w:rsidP="007E7BDE">
            <w:pPr>
              <w:jc w:val="center"/>
              <w:rPr>
                <w:color w:val="404040"/>
              </w:rPr>
            </w:pPr>
            <w:r w:rsidRPr="007F4B89">
              <w:rPr>
                <w:color w:val="404040"/>
              </w:rPr>
              <w:t>During the 1950s, a scientist by the name</w:t>
            </w:r>
            <w:ins w:id="754" w:author="Chantelle Dubois Nishiyama" w:date="2020-02-19T20:40:00Z">
              <w:r w:rsidR="009840CD">
                <w:rPr>
                  <w:color w:val="404040"/>
                </w:rPr>
                <w:t xml:space="preserve"> of </w:t>
              </w:r>
            </w:ins>
            <w:del w:id="755" w:author="Chantelle Dubois Nishiyama" w:date="2020-02-19T20:40:00Z">
              <w:r w:rsidRPr="007F4B89" w:rsidDel="009840CD">
                <w:rPr>
                  <w:color w:val="404040"/>
                </w:rPr>
                <w:delText xml:space="preserve"> if </w:delText>
              </w:r>
            </w:del>
            <w:r w:rsidRPr="007F4B89">
              <w:rPr>
                <w:color w:val="404040"/>
              </w:rPr>
              <w:t xml:space="preserve">Alan Turing created a test where a machine </w:t>
            </w:r>
            <w:del w:id="756" w:author="Chantelle Dubois Nishiyama" w:date="2020-02-19T20:40:00Z">
              <w:r w:rsidRPr="007F4B89" w:rsidDel="009840CD">
                <w:rPr>
                  <w:color w:val="404040"/>
                </w:rPr>
                <w:delText>should is trying to convince a human it is not a computer</w:delText>
              </w:r>
            </w:del>
            <w:ins w:id="757" w:author="Chantelle Dubois Nishiyama" w:date="2020-02-19T20:40:00Z">
              <w:r w:rsidR="009840CD">
                <w:rPr>
                  <w:color w:val="404040"/>
                </w:rPr>
                <w:t xml:space="preserve">tried to convince a human that </w:t>
              </w:r>
              <w:r w:rsidR="007E7BDE">
                <w:rPr>
                  <w:color w:val="404040"/>
                </w:rPr>
                <w:t>the machine was not a machine</w:t>
              </w:r>
            </w:ins>
            <w:r w:rsidRPr="007F4B89">
              <w:rPr>
                <w:color w:val="404040"/>
              </w:rPr>
              <w:t xml:space="preserve">. </w:t>
            </w:r>
            <w:ins w:id="758" w:author="Chantelle Dubois Nishiyama" w:date="2020-02-19T20:41:00Z">
              <w:r w:rsidR="007E7BDE">
                <w:rPr>
                  <w:color w:val="404040"/>
                </w:rPr>
                <w:br/>
              </w:r>
            </w:ins>
            <w:r w:rsidRPr="007F4B89">
              <w:rPr>
                <w:color w:val="404040"/>
              </w:rPr>
              <w:t xml:space="preserve">Later that year, Arthur Samuel created a program </w:t>
            </w:r>
            <w:ins w:id="759" w:author="Chantelle Dubois Nishiyama" w:date="2020-02-19T20:41:00Z">
              <w:r w:rsidR="007E7BDE">
                <w:rPr>
                  <w:color w:val="404040"/>
                </w:rPr>
                <w:br/>
              </w:r>
            </w:ins>
            <w:r w:rsidRPr="007F4B89">
              <w:rPr>
                <w:color w:val="404040"/>
              </w:rPr>
              <w:t>which knew how to play a game named</w:t>
            </w:r>
            <w:ins w:id="760" w:author="Chantelle Dubois Nishiyama" w:date="2020-02-19T20:41:00Z">
              <w:r w:rsidR="007E7BDE">
                <w:rPr>
                  <w:color w:val="404040"/>
                </w:rPr>
                <w:t xml:space="preserve"> </w:t>
              </w:r>
            </w:ins>
            <w:del w:id="761" w:author="Chantelle Dubois Nishiyama" w:date="2020-02-19T20:41:00Z">
              <w:r w:rsidRPr="007F4B89" w:rsidDel="007E7BDE">
                <w:rPr>
                  <w:color w:val="404040"/>
                </w:rPr>
                <w:delText xml:space="preserve"> </w:delText>
              </w:r>
            </w:del>
            <w:r w:rsidRPr="007F4B89">
              <w:rPr>
                <w:color w:val="404040"/>
              </w:rPr>
              <w:t>checkers.</w:t>
            </w:r>
          </w:p>
          <w:p w14:paraId="7773A7F0" w14:textId="5B2310B6" w:rsidR="007E7BDE" w:rsidRDefault="00EC5A36" w:rsidP="007E7BDE">
            <w:pPr>
              <w:jc w:val="center"/>
              <w:rPr>
                <w:ins w:id="762" w:author="Chantelle Dubois Nishiyama" w:date="2020-02-19T20:42:00Z"/>
                <w:color w:val="404040"/>
              </w:rPr>
            </w:pPr>
            <w:r w:rsidRPr="007F4B89">
              <w:rPr>
                <w:color w:val="404040"/>
              </w:rPr>
              <w:t xml:space="preserve">These two scientists have helped Frank Rosenblatt to create </w:t>
            </w:r>
            <w:ins w:id="763" w:author="Chantelle Dubois Nishiyama" w:date="2020-02-19T20:42:00Z">
              <w:r w:rsidR="007E7BDE">
                <w:rPr>
                  <w:color w:val="404040"/>
                </w:rPr>
                <w:br/>
              </w:r>
            </w:ins>
            <w:r w:rsidRPr="007F4B89">
              <w:rPr>
                <w:color w:val="404040"/>
              </w:rPr>
              <w:t>the first artificial neural network in</w:t>
            </w:r>
            <w:ins w:id="764" w:author="Chantelle Dubois Nishiyama" w:date="2020-02-19T20:41:00Z">
              <w:r w:rsidR="007E7BDE">
                <w:rPr>
                  <w:color w:val="404040"/>
                </w:rPr>
                <w:t xml:space="preserve"> </w:t>
              </w:r>
            </w:ins>
            <w:del w:id="765" w:author="Chantelle Dubois Nishiyama" w:date="2020-02-19T20:41:00Z">
              <w:r w:rsidRPr="007F4B89" w:rsidDel="007E7BDE">
                <w:rPr>
                  <w:color w:val="404040"/>
                </w:rPr>
                <w:delText xml:space="preserve"> </w:delText>
              </w:r>
            </w:del>
            <w:r w:rsidRPr="007F4B89">
              <w:rPr>
                <w:color w:val="404040"/>
              </w:rPr>
              <w:t>1958.</w:t>
            </w:r>
          </w:p>
          <w:p w14:paraId="6B44F68C" w14:textId="77777777" w:rsidR="007E7BDE" w:rsidRPr="007F4B89" w:rsidRDefault="007E7BDE" w:rsidP="007E7BDE">
            <w:pPr>
              <w:jc w:val="center"/>
              <w:rPr>
                <w:color w:val="404040"/>
              </w:rPr>
            </w:pPr>
          </w:p>
          <w:p w14:paraId="4FB3504B" w14:textId="2D1C3BC4" w:rsidR="00EC5A36" w:rsidRDefault="00EC5A36" w:rsidP="00EC5A36">
            <w:pPr>
              <w:jc w:val="center"/>
              <w:rPr>
                <w:ins w:id="766" w:author="Chantelle Dubois Nishiyama" w:date="2020-02-19T20:42:00Z"/>
                <w:color w:val="404040"/>
              </w:rPr>
            </w:pPr>
            <w:r w:rsidRPr="007F4B89">
              <w:rPr>
                <w:color w:val="404040"/>
              </w:rPr>
              <w:t xml:space="preserve">Parallel to these efforts, different scientists had been working on decision making algorithms based on different statistical methods. One of the most important algorithms developed was the tree based algorithms. Developed in 1959, a tree based algorithm </w:t>
            </w:r>
            <w:ins w:id="767" w:author="Chantelle Dubois Nishiyama" w:date="2020-02-19T20:42:00Z">
              <w:r w:rsidR="007E7BDE">
                <w:rPr>
                  <w:color w:val="404040"/>
                </w:rPr>
                <w:br/>
              </w:r>
            </w:ins>
            <w:r w:rsidRPr="007F4B89">
              <w:rPr>
                <w:color w:val="404040"/>
              </w:rPr>
              <w:t xml:space="preserve">was developed to use entropy and information theory to make decisions. </w:t>
            </w:r>
          </w:p>
          <w:p w14:paraId="47A38DBC" w14:textId="77777777" w:rsidR="007E7BDE" w:rsidRPr="007F4B89" w:rsidRDefault="007E7BDE" w:rsidP="00EC5A36">
            <w:pPr>
              <w:jc w:val="center"/>
              <w:rPr>
                <w:color w:val="404040"/>
              </w:rPr>
            </w:pPr>
          </w:p>
        </w:tc>
      </w:tr>
      <w:tr w:rsidR="00EC5A36" w:rsidRPr="007F4B89" w14:paraId="555B2AB8" w14:textId="77777777" w:rsidTr="4F651123">
        <w:trPr>
          <w:trPrChange w:id="768" w:author="Alexis Handford" w:date="2020-01-31T08:21:00Z">
            <w:trPr>
              <w:gridAfter w:val="0"/>
            </w:trPr>
          </w:trPrChange>
        </w:trPr>
        <w:tc>
          <w:tcPr>
            <w:tcW w:w="895" w:type="dxa"/>
            <w:tcBorders>
              <w:top w:val="single" w:sz="4" w:space="0" w:color="auto"/>
              <w:left w:val="single" w:sz="4" w:space="0" w:color="auto"/>
              <w:bottom w:val="single" w:sz="4" w:space="0" w:color="auto"/>
              <w:right w:val="single" w:sz="4" w:space="0" w:color="auto"/>
            </w:tcBorders>
            <w:vAlign w:val="center"/>
            <w:tcPrChange w:id="769" w:author="Alexis Handford" w:date="2020-01-31T08:21:00Z">
              <w:tcPr>
                <w:tcW w:w="895" w:type="dxa"/>
                <w:tcBorders>
                  <w:top w:val="single" w:sz="4" w:space="0" w:color="auto"/>
                  <w:left w:val="single" w:sz="4" w:space="0" w:color="auto"/>
                  <w:bottom w:val="single" w:sz="4" w:space="0" w:color="auto"/>
                  <w:right w:val="single" w:sz="4" w:space="0" w:color="auto"/>
                </w:tcBorders>
              </w:tcPr>
            </w:tcPrChange>
          </w:tcPr>
          <w:p w14:paraId="41A2106A" w14:textId="77777777" w:rsidR="00EC5A36" w:rsidRPr="007F4B89" w:rsidRDefault="00EC5A36" w:rsidP="00EC5A36">
            <w:pPr>
              <w:numPr>
                <w:ilvl w:val="0"/>
                <w:numId w:val="7"/>
              </w:numPr>
              <w:spacing w:before="120" w:after="120" w:line="256" w:lineRule="auto"/>
              <w:ind w:firstLine="0"/>
              <w:contextualSpacing/>
              <w:rPr>
                <w:color w:val="404040"/>
              </w:rPr>
            </w:pPr>
          </w:p>
        </w:tc>
        <w:tc>
          <w:tcPr>
            <w:tcW w:w="9540" w:type="dxa"/>
            <w:tcBorders>
              <w:top w:val="single" w:sz="4" w:space="0" w:color="auto"/>
              <w:left w:val="single" w:sz="4" w:space="0" w:color="auto"/>
              <w:bottom w:val="single" w:sz="4" w:space="0" w:color="auto"/>
              <w:right w:val="single" w:sz="4" w:space="0" w:color="auto"/>
            </w:tcBorders>
            <w:vAlign w:val="center"/>
            <w:hideMark/>
            <w:tcPrChange w:id="770" w:author="Alexis Handford" w:date="2020-01-31T08:21:00Z">
              <w:tcPr>
                <w:tcW w:w="9540" w:type="dxa"/>
                <w:tcBorders>
                  <w:top w:val="single" w:sz="4" w:space="0" w:color="auto"/>
                  <w:left w:val="single" w:sz="4" w:space="0" w:color="auto"/>
                  <w:bottom w:val="single" w:sz="4" w:space="0" w:color="auto"/>
                  <w:right w:val="single" w:sz="4" w:space="0" w:color="auto"/>
                </w:tcBorders>
                <w:hideMark/>
              </w:tcPr>
            </w:tcPrChange>
          </w:tcPr>
          <w:p w14:paraId="015C79D8" w14:textId="77777777" w:rsidR="00EC5A36" w:rsidRPr="007F4B89" w:rsidRDefault="00EC5A36" w:rsidP="00EC5A36">
            <w:pPr>
              <w:spacing w:before="120" w:after="120" w:line="256" w:lineRule="auto"/>
              <w:jc w:val="center"/>
              <w:outlineLvl w:val="2"/>
              <w:rPr>
                <w:rFonts w:ascii="Open Sans Semibold" w:hAnsi="Open Sans Semibold" w:cs="Open Sans Semibold"/>
                <w:color w:val="11143F"/>
              </w:rPr>
            </w:pPr>
            <w:r w:rsidRPr="007F4B89">
              <w:rPr>
                <w:rFonts w:ascii="Open Sans Semibold" w:hAnsi="Open Sans Semibold" w:cs="Open Sans Semibold"/>
                <w:color w:val="11143F"/>
              </w:rPr>
              <w:t>1980s – 1990s</w:t>
            </w:r>
          </w:p>
          <w:p w14:paraId="53BB03F2" w14:textId="051EA4F9" w:rsidR="00EC5A36" w:rsidRPr="007F4B89" w:rsidRDefault="007E7BDE" w:rsidP="00EC5A36">
            <w:pPr>
              <w:jc w:val="center"/>
              <w:rPr>
                <w:color w:val="404040"/>
              </w:rPr>
            </w:pPr>
            <w:ins w:id="771" w:author="Chantelle Dubois Nishiyama" w:date="2020-02-19T20:42:00Z">
              <w:r>
                <w:rPr>
                  <w:color w:val="404040"/>
                </w:rPr>
                <w:t>In</w:t>
              </w:r>
            </w:ins>
            <w:del w:id="772" w:author="Chantelle Dubois Nishiyama" w:date="2020-02-19T20:42:00Z">
              <w:r w:rsidR="00EC5A36" w:rsidRPr="007F4B89" w:rsidDel="007E7BDE">
                <w:rPr>
                  <w:color w:val="404040"/>
                </w:rPr>
                <w:delText>At</w:delText>
              </w:r>
            </w:del>
            <w:r w:rsidR="00EC5A36" w:rsidRPr="007F4B89">
              <w:rPr>
                <w:color w:val="404040"/>
              </w:rPr>
              <w:t xml:space="preserve"> the early years of the 1980s, a scientist by the name of Hopfield suggested creating a bidirectional neural network in a manner that is considered quite similar to how human brain works. This helped Stanford researchers in creating an algorithm </w:t>
            </w:r>
            <w:ins w:id="773" w:author="Chantelle Dubois Nishiyama" w:date="2020-02-19T20:43:00Z">
              <w:r>
                <w:rPr>
                  <w:color w:val="404040"/>
                </w:rPr>
                <w:br/>
              </w:r>
            </w:ins>
            <w:r w:rsidR="00EC5A36" w:rsidRPr="007F4B89">
              <w:rPr>
                <w:color w:val="404040"/>
              </w:rPr>
              <w:t xml:space="preserve">that allowed creating a neural network like architecture which they called the slow learners. </w:t>
            </w:r>
          </w:p>
          <w:p w14:paraId="03ABA6FF" w14:textId="77777777" w:rsidR="007E7BDE" w:rsidRDefault="007E7BDE" w:rsidP="00EC5A36">
            <w:pPr>
              <w:jc w:val="center"/>
              <w:rPr>
                <w:ins w:id="774" w:author="Chantelle Dubois Nishiyama" w:date="2020-02-19T20:43:00Z"/>
                <w:color w:val="404040"/>
              </w:rPr>
            </w:pPr>
          </w:p>
          <w:p w14:paraId="6B324380" w14:textId="3B3B5ABB" w:rsidR="007E7BDE" w:rsidRDefault="00EC5A36" w:rsidP="00EC5A36">
            <w:pPr>
              <w:jc w:val="center"/>
              <w:rPr>
                <w:ins w:id="775" w:author="Chantelle Dubois Nishiyama" w:date="2020-02-19T20:43:00Z"/>
                <w:color w:val="404040"/>
              </w:rPr>
            </w:pPr>
            <w:r w:rsidRPr="007F4B89">
              <w:rPr>
                <w:color w:val="404040"/>
              </w:rPr>
              <w:t>In the 1990s, the field ha</w:t>
            </w:r>
            <w:ins w:id="776" w:author="Chantelle Dubois Nishiyama" w:date="2020-02-19T20:43:00Z">
              <w:r w:rsidR="007E7BDE">
                <w:rPr>
                  <w:color w:val="404040"/>
                </w:rPr>
                <w:t>d</w:t>
              </w:r>
            </w:ins>
            <w:del w:id="777" w:author="Chantelle Dubois Nishiyama" w:date="2020-02-19T20:43:00Z">
              <w:r w:rsidRPr="007F4B89" w:rsidDel="007E7BDE">
                <w:rPr>
                  <w:color w:val="404040"/>
                </w:rPr>
                <w:delText>s</w:delText>
              </w:r>
            </w:del>
            <w:r w:rsidRPr="007F4B89">
              <w:rPr>
                <w:color w:val="404040"/>
              </w:rPr>
              <w:t xml:space="preserve"> started to prosper when an idea that helped in making a machine learn patterns faster called the backpropagation was first proposed. </w:t>
            </w:r>
            <w:ins w:id="778" w:author="Chantelle Dubois Nishiyama" w:date="2020-02-19T20:43:00Z">
              <w:r w:rsidR="007E7BDE">
                <w:rPr>
                  <w:color w:val="404040"/>
                </w:rPr>
                <w:br/>
              </w:r>
            </w:ins>
            <w:r w:rsidRPr="007F4B89">
              <w:rPr>
                <w:color w:val="404040"/>
              </w:rPr>
              <w:t>In 1997, an IBM computer was able to beat the world champion in chess.</w:t>
            </w:r>
          </w:p>
          <w:p w14:paraId="489348C3" w14:textId="02546E8E" w:rsidR="00EC5A36" w:rsidRPr="007F4B89" w:rsidRDefault="00EC5A36" w:rsidP="00EC5A36">
            <w:pPr>
              <w:jc w:val="center"/>
              <w:rPr>
                <w:color w:val="404040"/>
              </w:rPr>
            </w:pPr>
            <w:r w:rsidRPr="007F4B89">
              <w:rPr>
                <w:color w:val="404040"/>
              </w:rPr>
              <w:t xml:space="preserve"> </w:t>
            </w:r>
          </w:p>
        </w:tc>
      </w:tr>
      <w:tr w:rsidR="00EC5A36" w:rsidRPr="007F4B89" w14:paraId="7D580727" w14:textId="77777777" w:rsidTr="007E7BDE">
        <w:trPr>
          <w:trHeight w:val="1401"/>
          <w:trPrChange w:id="779" w:author="Chantelle Dubois Nishiyama" w:date="2020-02-19T20:43:00Z">
            <w:trPr>
              <w:gridAfter w:val="0"/>
            </w:trPr>
          </w:trPrChange>
        </w:trPr>
        <w:tc>
          <w:tcPr>
            <w:tcW w:w="895" w:type="dxa"/>
            <w:tcBorders>
              <w:top w:val="single" w:sz="4" w:space="0" w:color="auto"/>
              <w:left w:val="single" w:sz="4" w:space="0" w:color="auto"/>
              <w:bottom w:val="single" w:sz="4" w:space="0" w:color="auto"/>
              <w:right w:val="single" w:sz="4" w:space="0" w:color="auto"/>
            </w:tcBorders>
            <w:vAlign w:val="center"/>
            <w:tcPrChange w:id="780" w:author="Chantelle Dubois Nishiyama" w:date="2020-02-19T20:43:00Z">
              <w:tcPr>
                <w:tcW w:w="895" w:type="dxa"/>
                <w:tcBorders>
                  <w:top w:val="single" w:sz="4" w:space="0" w:color="auto"/>
                  <w:left w:val="single" w:sz="4" w:space="0" w:color="auto"/>
                  <w:bottom w:val="single" w:sz="4" w:space="0" w:color="auto"/>
                  <w:right w:val="single" w:sz="4" w:space="0" w:color="auto"/>
                </w:tcBorders>
              </w:tcPr>
            </w:tcPrChange>
          </w:tcPr>
          <w:p w14:paraId="2582B26E" w14:textId="77777777" w:rsidR="00EC5A36" w:rsidRPr="007F4B89" w:rsidRDefault="00EC5A36" w:rsidP="00EC5A36">
            <w:pPr>
              <w:numPr>
                <w:ilvl w:val="0"/>
                <w:numId w:val="7"/>
              </w:numPr>
              <w:spacing w:before="120" w:after="120" w:line="256" w:lineRule="auto"/>
              <w:ind w:firstLine="0"/>
              <w:contextualSpacing/>
              <w:rPr>
                <w:color w:val="404040"/>
              </w:rPr>
            </w:pPr>
          </w:p>
        </w:tc>
        <w:tc>
          <w:tcPr>
            <w:tcW w:w="9540" w:type="dxa"/>
            <w:tcBorders>
              <w:top w:val="single" w:sz="4" w:space="0" w:color="auto"/>
              <w:left w:val="single" w:sz="4" w:space="0" w:color="auto"/>
              <w:bottom w:val="single" w:sz="4" w:space="0" w:color="auto"/>
              <w:right w:val="single" w:sz="4" w:space="0" w:color="auto"/>
            </w:tcBorders>
            <w:vAlign w:val="center"/>
            <w:hideMark/>
            <w:tcPrChange w:id="781" w:author="Chantelle Dubois Nishiyama" w:date="2020-02-19T20:43:00Z">
              <w:tcPr>
                <w:tcW w:w="9540" w:type="dxa"/>
                <w:tcBorders>
                  <w:top w:val="single" w:sz="4" w:space="0" w:color="auto"/>
                  <w:left w:val="single" w:sz="4" w:space="0" w:color="auto"/>
                  <w:bottom w:val="single" w:sz="4" w:space="0" w:color="auto"/>
                  <w:right w:val="single" w:sz="4" w:space="0" w:color="auto"/>
                </w:tcBorders>
                <w:hideMark/>
              </w:tcPr>
            </w:tcPrChange>
          </w:tcPr>
          <w:p w14:paraId="2203FAC8" w14:textId="23E295E6" w:rsidR="00EC5A36" w:rsidRPr="007F4B89" w:rsidDel="007E7BDE" w:rsidRDefault="00EC5A36" w:rsidP="00EC5A36">
            <w:pPr>
              <w:spacing w:before="120" w:after="120" w:line="256" w:lineRule="auto"/>
              <w:jc w:val="center"/>
              <w:outlineLvl w:val="2"/>
              <w:rPr>
                <w:del w:id="782" w:author="Chantelle Dubois Nishiyama" w:date="2020-02-19T20:43:00Z"/>
                <w:rFonts w:ascii="Open Sans Semibold" w:hAnsi="Open Sans Semibold" w:cs="Open Sans Semibold"/>
                <w:color w:val="11143F"/>
              </w:rPr>
            </w:pPr>
            <w:commentRangeStart w:id="783"/>
            <w:del w:id="784" w:author="Chantelle Dubois Nishiyama" w:date="2020-02-19T20:43:00Z">
              <w:r w:rsidRPr="007F4B89" w:rsidDel="007E7BDE">
                <w:rPr>
                  <w:rFonts w:ascii="Open Sans Semibold" w:hAnsi="Open Sans Semibold" w:cs="Open Sans Semibold"/>
                  <w:color w:val="11143F"/>
                </w:rPr>
                <w:delText>21</w:delText>
              </w:r>
              <w:r w:rsidRPr="007F4B89" w:rsidDel="007E7BDE">
                <w:rPr>
                  <w:rFonts w:ascii="Open Sans Semibold" w:hAnsi="Open Sans Semibold" w:cs="Open Sans Semibold"/>
                  <w:color w:val="11143F"/>
                  <w:vertAlign w:val="superscript"/>
                </w:rPr>
                <w:delText>st</w:delText>
              </w:r>
              <w:r w:rsidRPr="007F4B89" w:rsidDel="007E7BDE">
                <w:rPr>
                  <w:rFonts w:ascii="Open Sans Semibold" w:hAnsi="Open Sans Semibold" w:cs="Open Sans Semibold"/>
                  <w:color w:val="11143F"/>
                </w:rPr>
                <w:delText xml:space="preserve"> Century</w:delText>
              </w:r>
              <w:commentRangeEnd w:id="783"/>
              <w:r w:rsidR="00166B63" w:rsidDel="007E7BDE">
                <w:rPr>
                  <w:rStyle w:val="CommentReference"/>
                  <w:color w:val="404040"/>
                </w:rPr>
                <w:commentReference w:id="783"/>
              </w:r>
            </w:del>
          </w:p>
          <w:p w14:paraId="0DB895D0" w14:textId="6BB4DBF9" w:rsidR="00EC5A36" w:rsidRPr="007F4B89" w:rsidRDefault="00EC5A36" w:rsidP="007E7BDE">
            <w:pPr>
              <w:spacing w:before="120" w:after="120" w:line="256" w:lineRule="auto"/>
              <w:jc w:val="center"/>
              <w:rPr>
                <w:color w:val="404040"/>
              </w:rPr>
            </w:pPr>
            <w:del w:id="785" w:author="Chantelle Dubois Nishiyama" w:date="2020-02-19T20:43:00Z">
              <w:r w:rsidRPr="007F4B89" w:rsidDel="007E7BDE">
                <w:rPr>
                  <w:color w:val="404040"/>
                </w:rPr>
                <w:delText>Nowadays</w:delText>
              </w:r>
            </w:del>
            <w:ins w:id="786" w:author="Chantelle Dubois Nishiyama" w:date="2020-02-19T20:43:00Z">
              <w:r w:rsidR="007E7BDE">
                <w:rPr>
                  <w:rFonts w:ascii="Open Sans Semibold" w:hAnsi="Open Sans Semibold" w:cs="Open Sans Semibold"/>
                  <w:color w:val="11143F"/>
                </w:rPr>
                <w:t>Currently</w:t>
              </w:r>
            </w:ins>
            <w:r w:rsidRPr="007F4B89">
              <w:rPr>
                <w:color w:val="404040"/>
              </w:rPr>
              <w:t>, machine learning has become one of the most promising fields of science. Computers are able to identify objects, sounds, videos and process structured data faster</w:t>
            </w:r>
            <w:ins w:id="787" w:author="Chantelle Dubois Nishiyama" w:date="2020-02-19T20:44:00Z">
              <w:r w:rsidR="007E7BDE">
                <w:rPr>
                  <w:color w:val="404040"/>
                </w:rPr>
                <w:t xml:space="preserve"> and</w:t>
              </w:r>
            </w:ins>
            <w:del w:id="788" w:author="Chantelle Dubois Nishiyama" w:date="2020-02-19T20:44:00Z">
              <w:r w:rsidRPr="007F4B89" w:rsidDel="007E7BDE">
                <w:rPr>
                  <w:color w:val="404040"/>
                </w:rPr>
                <w:delText>,</w:delText>
              </w:r>
            </w:del>
            <w:r w:rsidRPr="007F4B89">
              <w:rPr>
                <w:color w:val="404040"/>
              </w:rPr>
              <w:t xml:space="preserve"> bette</w:t>
            </w:r>
            <w:ins w:id="789" w:author="Chantelle Dubois Nishiyama" w:date="2020-02-19T20:44:00Z">
              <w:r w:rsidR="007E7BDE">
                <w:rPr>
                  <w:color w:val="404040"/>
                </w:rPr>
                <w:t xml:space="preserve">r </w:t>
              </w:r>
            </w:ins>
            <w:del w:id="790" w:author="Chantelle Dubois Nishiyama" w:date="2020-02-19T20:44:00Z">
              <w:r w:rsidRPr="007F4B89" w:rsidDel="007E7BDE">
                <w:rPr>
                  <w:color w:val="404040"/>
                </w:rPr>
                <w:delText xml:space="preserve">r and </w:delText>
              </w:r>
            </w:del>
            <w:r w:rsidRPr="007F4B89">
              <w:rPr>
                <w:color w:val="404040"/>
              </w:rPr>
              <w:t xml:space="preserve">predict patterns more accurately than a human being. </w:t>
            </w:r>
            <w:ins w:id="791" w:author="Chantelle Dubois Nishiyama" w:date="2020-02-19T20:45:00Z">
              <w:r w:rsidR="007E7BDE">
                <w:rPr>
                  <w:color w:val="404040"/>
                </w:rPr>
                <w:br/>
              </w:r>
            </w:ins>
            <w:commentRangeStart w:id="792"/>
            <w:commentRangeStart w:id="793"/>
            <w:r w:rsidRPr="007F4B89">
              <w:rPr>
                <w:color w:val="404040"/>
              </w:rPr>
              <w:t>You</w:t>
            </w:r>
            <w:ins w:id="794" w:author="RoboGarden Team" w:date="2020-01-23T15:54:00Z">
              <w:r w:rsidR="00A917D5">
                <w:rPr>
                  <w:color w:val="404040"/>
                </w:rPr>
                <w:t xml:space="preserve"> will</w:t>
              </w:r>
            </w:ins>
            <w:del w:id="795" w:author="RoboGarden Team" w:date="2020-01-23T15:54:00Z">
              <w:r w:rsidRPr="007F4B89" w:rsidDel="00A917D5">
                <w:rPr>
                  <w:color w:val="404040"/>
                </w:rPr>
                <w:delText>’ll</w:delText>
              </w:r>
            </w:del>
            <w:commentRangeEnd w:id="792"/>
            <w:r w:rsidR="002E2428">
              <w:rPr>
                <w:rStyle w:val="CommentReference"/>
                <w:color w:val="404040"/>
              </w:rPr>
              <w:commentReference w:id="792"/>
            </w:r>
            <w:commentRangeEnd w:id="793"/>
            <w:r w:rsidR="007052B0">
              <w:rPr>
                <w:rStyle w:val="CommentReference"/>
                <w:color w:val="404040"/>
              </w:rPr>
              <w:commentReference w:id="793"/>
            </w:r>
            <w:r w:rsidRPr="007F4B89">
              <w:rPr>
                <w:color w:val="404040"/>
              </w:rPr>
              <w:t xml:space="preserve"> </w:t>
            </w:r>
            <w:del w:id="796" w:author="Chantelle Dubois Nishiyama" w:date="2020-02-19T20:45:00Z">
              <w:r w:rsidRPr="007F4B89" w:rsidDel="007E7BDE">
                <w:rPr>
                  <w:color w:val="404040"/>
                </w:rPr>
                <w:delText xml:space="preserve">know </w:delText>
              </w:r>
            </w:del>
            <w:ins w:id="797" w:author="Chantelle Dubois Nishiyama" w:date="2020-02-19T20:45:00Z">
              <w:r w:rsidR="007E7BDE">
                <w:rPr>
                  <w:color w:val="404040"/>
                </w:rPr>
                <w:t>learn</w:t>
              </w:r>
              <w:r w:rsidR="007E7BDE" w:rsidRPr="007F4B89">
                <w:rPr>
                  <w:color w:val="404040"/>
                </w:rPr>
                <w:t xml:space="preserve"> </w:t>
              </w:r>
            </w:ins>
            <w:r w:rsidRPr="007F4B89">
              <w:rPr>
                <w:color w:val="404040"/>
              </w:rPr>
              <w:t xml:space="preserve">more about </w:t>
            </w:r>
            <w:ins w:id="798" w:author="Chantelle Dubois Nishiyama" w:date="2020-02-19T20:45:00Z">
              <w:r w:rsidR="007E7BDE">
                <w:rPr>
                  <w:color w:val="404040"/>
                </w:rPr>
                <w:t xml:space="preserve">the </w:t>
              </w:r>
            </w:ins>
            <w:r w:rsidRPr="007F4B89">
              <w:rPr>
                <w:color w:val="404040"/>
              </w:rPr>
              <w:t>applications of machine learning later in this lesson.</w:t>
            </w:r>
          </w:p>
        </w:tc>
      </w:tr>
      <w:tr w:rsidR="00000BFE" w:rsidRPr="007F4B89" w14:paraId="4736690A" w14:textId="77777777" w:rsidTr="4F651123">
        <w:trPr>
          <w:trHeight w:val="520"/>
          <w:ins w:id="799" w:author="Microsoft Office User" w:date="2020-01-28T21:24:00Z"/>
        </w:trPr>
        <w:tc>
          <w:tcPr>
            <w:tcW w:w="895" w:type="dxa"/>
            <w:tcBorders>
              <w:top w:val="single" w:sz="4" w:space="0" w:color="auto"/>
              <w:left w:val="single" w:sz="4" w:space="0" w:color="auto"/>
              <w:bottom w:val="single" w:sz="4" w:space="0" w:color="auto"/>
              <w:right w:val="single" w:sz="4" w:space="0" w:color="auto"/>
            </w:tcBorders>
            <w:vAlign w:val="center"/>
            <w:tcPrChange w:id="800" w:author="Alexis Handford" w:date="2020-01-31T08:21:00Z">
              <w:tcPr>
                <w:tcW w:w="895" w:type="dxa"/>
                <w:gridSpan w:val="3"/>
                <w:tcBorders>
                  <w:top w:val="single" w:sz="4" w:space="0" w:color="auto"/>
                  <w:left w:val="single" w:sz="4" w:space="0" w:color="auto"/>
                  <w:bottom w:val="single" w:sz="4" w:space="0" w:color="auto"/>
                  <w:right w:val="single" w:sz="4" w:space="0" w:color="auto"/>
                </w:tcBorders>
                <w:vAlign w:val="center"/>
              </w:tcPr>
            </w:tcPrChange>
          </w:tcPr>
          <w:p w14:paraId="016D7D7A" w14:textId="77777777" w:rsidR="00000BFE" w:rsidRPr="007F4B89" w:rsidRDefault="00000BFE" w:rsidP="00EC5A36">
            <w:pPr>
              <w:numPr>
                <w:ilvl w:val="0"/>
                <w:numId w:val="7"/>
              </w:numPr>
              <w:spacing w:before="120" w:after="120" w:line="256" w:lineRule="auto"/>
              <w:ind w:firstLine="0"/>
              <w:contextualSpacing/>
              <w:rPr>
                <w:ins w:id="801" w:author="Microsoft Office User" w:date="2020-01-28T21:24:00Z"/>
                <w:color w:val="404040"/>
              </w:rPr>
            </w:pPr>
          </w:p>
        </w:tc>
        <w:tc>
          <w:tcPr>
            <w:tcW w:w="9540" w:type="dxa"/>
            <w:tcBorders>
              <w:top w:val="single" w:sz="4" w:space="0" w:color="auto"/>
              <w:left w:val="single" w:sz="4" w:space="0" w:color="auto"/>
              <w:bottom w:val="single" w:sz="4" w:space="0" w:color="auto"/>
              <w:right w:val="single" w:sz="4" w:space="0" w:color="auto"/>
            </w:tcBorders>
            <w:vAlign w:val="center"/>
            <w:tcPrChange w:id="802" w:author="Alexis Handford" w:date="2020-01-31T08:21:00Z">
              <w:tcPr>
                <w:tcW w:w="9540" w:type="dxa"/>
                <w:tcBorders>
                  <w:top w:val="single" w:sz="4" w:space="0" w:color="auto"/>
                  <w:left w:val="single" w:sz="4" w:space="0" w:color="auto"/>
                  <w:bottom w:val="single" w:sz="4" w:space="0" w:color="auto"/>
                  <w:right w:val="single" w:sz="4" w:space="0" w:color="auto"/>
                </w:tcBorders>
                <w:vAlign w:val="center"/>
              </w:tcPr>
            </w:tcPrChange>
          </w:tcPr>
          <w:p w14:paraId="5CEE6582" w14:textId="77777777" w:rsidR="001F6A48" w:rsidRDefault="00000BFE" w:rsidP="00EC5A36">
            <w:pPr>
              <w:spacing w:before="120" w:after="120" w:line="256" w:lineRule="auto"/>
              <w:jc w:val="center"/>
              <w:outlineLvl w:val="2"/>
              <w:rPr>
                <w:ins w:id="803" w:author="RoboGarden Team" w:date="2020-01-29T17:49:00Z"/>
                <w:rFonts w:ascii="Open Sans Semibold" w:hAnsi="Open Sans Semibold" w:cs="Open Sans Semibold"/>
                <w:color w:val="FF0000"/>
              </w:rPr>
            </w:pPr>
            <w:commentRangeStart w:id="804"/>
            <w:commentRangeStart w:id="805"/>
            <w:commentRangeStart w:id="806"/>
            <w:commentRangeStart w:id="807"/>
            <w:commentRangeStart w:id="808"/>
            <w:ins w:id="809" w:author="Microsoft Office User" w:date="2020-01-28T21:25:00Z">
              <w:r w:rsidRPr="00000BFE">
                <w:rPr>
                  <w:rFonts w:ascii="Open Sans Semibold" w:hAnsi="Open Sans Semibold" w:cs="Open Sans Semibold"/>
                  <w:color w:val="FF0000"/>
                  <w:rPrChange w:id="810" w:author="Microsoft Office User" w:date="2020-01-28T21:25:00Z">
                    <w:rPr>
                      <w:rFonts w:ascii="Open Sans Semibold" w:hAnsi="Open Sans Semibold" w:cs="Open Sans Semibold"/>
                      <w:color w:val="11143F"/>
                    </w:rPr>
                  </w:rPrChange>
                </w:rPr>
                <w:t>citation</w:t>
              </w:r>
            </w:ins>
            <w:commentRangeEnd w:id="804"/>
            <w:ins w:id="811" w:author="Microsoft Office User" w:date="2020-01-28T21:26:00Z">
              <w:r>
                <w:rPr>
                  <w:rStyle w:val="CommentReference"/>
                  <w:color w:val="404040"/>
                </w:rPr>
                <w:commentReference w:id="804"/>
              </w:r>
            </w:ins>
          </w:p>
          <w:commentRangeEnd w:id="805"/>
          <w:p w14:paraId="5F9ECC68" w14:textId="00A74704" w:rsidR="00000BFE" w:rsidRDefault="00000BFE">
            <w:pPr>
              <w:pStyle w:val="ListParagraph"/>
              <w:numPr>
                <w:ilvl w:val="0"/>
                <w:numId w:val="109"/>
              </w:numPr>
              <w:rPr>
                <w:ins w:id="812" w:author="RoboGarden Team" w:date="2020-01-29T17:50:00Z"/>
              </w:rPr>
              <w:pPrChange w:id="813" w:author="Fatemeh Yazdanbakhsh Poodeh" w:date="2020-01-29T17:51:00Z">
                <w:pPr>
                  <w:spacing w:before="120" w:after="120" w:line="256" w:lineRule="auto"/>
                  <w:jc w:val="center"/>
                  <w:outlineLvl w:val="2"/>
                </w:pPr>
              </w:pPrChange>
            </w:pPr>
            <w:r>
              <w:rPr>
                <w:rStyle w:val="CommentReference"/>
                <w:color w:val="404040"/>
              </w:rPr>
              <w:commentReference w:id="805"/>
            </w:r>
            <w:commentRangeEnd w:id="806"/>
            <w:r w:rsidR="001F6A48">
              <w:rPr>
                <w:rStyle w:val="CommentReference"/>
                <w:color w:val="404040"/>
              </w:rPr>
              <w:commentReference w:id="806"/>
            </w:r>
            <w:commentRangeEnd w:id="807"/>
            <w:r w:rsidR="006E1EA0">
              <w:rPr>
                <w:rStyle w:val="CommentReference"/>
                <w:color w:val="404040"/>
              </w:rPr>
              <w:commentReference w:id="807"/>
            </w:r>
            <w:commentRangeEnd w:id="808"/>
            <w:r w:rsidR="00CE550D">
              <w:rPr>
                <w:rStyle w:val="CommentReference"/>
                <w:rFonts w:asciiTheme="minorHAnsi" w:eastAsiaTheme="minorHAnsi" w:hAnsiTheme="minorHAnsi" w:cstheme="minorBidi"/>
                <w:color w:val="404040"/>
              </w:rPr>
              <w:commentReference w:id="808"/>
            </w:r>
            <w:ins w:id="814" w:author="RoboGarden Team" w:date="2020-01-29T17:49:00Z">
              <w:r w:rsidR="001F6A48" w:rsidRPr="698BA1E9">
                <w:t xml:space="preserve"> </w:t>
              </w:r>
            </w:ins>
            <w:ins w:id="815" w:author="RoboGarden Team" w:date="2020-01-29T17:50:00Z">
              <w:r w:rsidR="001F6A48" w:rsidRPr="698BA1E9">
                <w:rPr>
                  <w:highlight w:val="cyan"/>
                  <w:rPrChange w:id="816" w:author="Alexis Handford" w:date="2020-01-31T08:20:00Z">
                    <w:rPr/>
                  </w:rPrChange>
                </w:rPr>
                <w:t>Keith</w:t>
              </w:r>
            </w:ins>
            <w:ins w:id="817" w:author="RoboGarden Team" w:date="2020-01-29T17:49:00Z">
              <w:r w:rsidR="001F6A48" w:rsidRPr="698BA1E9">
                <w:rPr>
                  <w:highlight w:val="cyan"/>
                  <w:rPrChange w:id="818" w:author="Alexis Handford" w:date="2020-01-31T08:20:00Z">
                    <w:rPr/>
                  </w:rPrChange>
                </w:rPr>
                <w:t xml:space="preserve">, D. (2019, </w:t>
              </w:r>
            </w:ins>
            <w:ins w:id="819" w:author="RoboGarden Team" w:date="2020-01-29T17:50:00Z">
              <w:r w:rsidR="001F6A48" w:rsidRPr="698BA1E9">
                <w:rPr>
                  <w:highlight w:val="cyan"/>
                  <w:rPrChange w:id="820" w:author="Alexis Handford" w:date="2020-01-31T08:20:00Z">
                    <w:rPr/>
                  </w:rPrChange>
                </w:rPr>
                <w:t>March 26</w:t>
              </w:r>
            </w:ins>
            <w:ins w:id="821" w:author="RoboGarden Team" w:date="2020-01-29T17:49:00Z">
              <w:r w:rsidR="001F6A48" w:rsidRPr="698BA1E9">
                <w:rPr>
                  <w:highlight w:val="cyan"/>
                  <w:rPrChange w:id="822" w:author="Alexis Handford" w:date="2020-01-31T08:20:00Z">
                    <w:rPr/>
                  </w:rPrChange>
                </w:rPr>
                <w:t xml:space="preserve">). </w:t>
              </w:r>
            </w:ins>
            <w:ins w:id="823" w:author="RoboGarden Team" w:date="2020-01-29T17:50:00Z">
              <w:r w:rsidR="001F6A48" w:rsidRPr="698BA1E9">
                <w:rPr>
                  <w:highlight w:val="cyan"/>
                  <w:rPrChange w:id="824" w:author="Alexis Handford" w:date="2020-01-31T08:20:00Z">
                    <w:rPr/>
                  </w:rPrChange>
                </w:rPr>
                <w:t xml:space="preserve">A brief </w:t>
              </w:r>
            </w:ins>
            <w:r w:rsidR="008B14C7">
              <w:rPr>
                <w:highlight w:val="cyan"/>
              </w:rPr>
              <w:t>h</w:t>
            </w:r>
            <w:ins w:id="825" w:author="RoboGarden Team" w:date="2020-01-29T17:50:00Z">
              <w:r w:rsidR="001F6A48" w:rsidRPr="698BA1E9">
                <w:rPr>
                  <w:highlight w:val="cyan"/>
                  <w:rPrChange w:id="826" w:author="Alexis Handford" w:date="2020-01-31T08:20:00Z">
                    <w:rPr/>
                  </w:rPrChange>
                </w:rPr>
                <w:t xml:space="preserve">istory of </w:t>
              </w:r>
            </w:ins>
            <w:r w:rsidR="008B14C7">
              <w:rPr>
                <w:highlight w:val="cyan"/>
              </w:rPr>
              <w:t>m</w:t>
            </w:r>
            <w:ins w:id="827" w:author="RoboGarden Team" w:date="2020-01-29T17:50:00Z">
              <w:r w:rsidR="001F6A48" w:rsidRPr="698BA1E9">
                <w:rPr>
                  <w:highlight w:val="cyan"/>
                  <w:rPrChange w:id="828" w:author="Alexis Handford" w:date="2020-01-31T08:20:00Z">
                    <w:rPr/>
                  </w:rPrChange>
                </w:rPr>
                <w:t>achine learning</w:t>
              </w:r>
            </w:ins>
            <w:ins w:id="829" w:author="RoboGarden Team" w:date="2020-01-29T17:49:00Z">
              <w:r w:rsidR="001F6A48" w:rsidRPr="698BA1E9">
                <w:rPr>
                  <w:highlight w:val="cyan"/>
                  <w:rPrChange w:id="830" w:author="Alexis Handford" w:date="2020-01-31T08:20:00Z">
                    <w:rPr/>
                  </w:rPrChange>
                </w:rPr>
                <w:t xml:space="preserve">. Retrieved from </w:t>
              </w:r>
            </w:ins>
            <w:ins w:id="831" w:author="RoboGarden Team" w:date="2020-01-29T17:51:00Z">
              <w:r w:rsidR="001F6A48" w:rsidRPr="00711F27">
                <w:fldChar w:fldCharType="begin"/>
              </w:r>
              <w:r w:rsidR="001F6A48" w:rsidRPr="001F6A48">
                <w:instrText xml:space="preserve"> HYPERLINK "</w:instrText>
              </w:r>
            </w:ins>
            <w:ins w:id="832" w:author="RoboGarden Team" w:date="2020-01-29T17:50:00Z">
              <w:r w:rsidR="001F6A48" w:rsidRPr="001F6A48">
                <w:rPr>
                  <w:rPrChange w:id="833" w:author="RoboGarden Team" w:date="2020-01-29T17:54:00Z">
                    <w:rPr>
                      <w:rStyle w:val="Hyperlink"/>
                    </w:rPr>
                  </w:rPrChange>
                </w:rPr>
                <w:instrText>https://www.dataversity.net/a-bri</w:instrText>
              </w:r>
              <w:r w:rsidR="001F6A48" w:rsidRPr="001F6A48">
                <w:instrText>ef-history-of-machine-learning/</w:instrText>
              </w:r>
            </w:ins>
            <w:ins w:id="834" w:author="RoboGarden Team" w:date="2020-01-29T17:51:00Z">
              <w:r w:rsidR="001F6A48" w:rsidRPr="001F6A48">
                <w:instrText xml:space="preserve">" </w:instrText>
              </w:r>
              <w:r w:rsidR="001F6A48" w:rsidRPr="00711F27">
                <w:rPr>
                  <w:rFonts w:asciiTheme="minorHAnsi" w:eastAsiaTheme="minorHAnsi" w:hAnsiTheme="minorHAnsi" w:cstheme="minorBidi"/>
                  <w:rPrChange w:id="835" w:author="RoboGarden Team" w:date="2020-01-29T17:54:00Z">
                    <w:rPr/>
                  </w:rPrChange>
                </w:rPr>
                <w:fldChar w:fldCharType="separate"/>
              </w:r>
            </w:ins>
            <w:ins w:id="836" w:author="RoboGarden Team" w:date="2020-01-29T17:50:00Z">
              <w:r w:rsidR="001F6A48" w:rsidRPr="00480A90">
                <w:rPr>
                  <w:rStyle w:val="Hyperlink"/>
                  <w:color w:val="auto"/>
                  <w:u w:val="none"/>
                </w:rPr>
                <w:t>https://www.dataversity.net/a-bri</w:t>
              </w:r>
              <w:r w:rsidR="001F6A48" w:rsidRPr="001F6A48">
                <w:rPr>
                  <w:rStyle w:val="Hyperlink"/>
                  <w:color w:val="auto"/>
                  <w:u w:val="none"/>
                  <w:rPrChange w:id="837" w:author="RoboGarden Team" w:date="2020-01-29T17:54:00Z">
                    <w:rPr/>
                  </w:rPrChange>
                </w:rPr>
                <w:t>ef-history-of-machine-learning</w:t>
              </w:r>
            </w:ins>
            <w:ins w:id="838" w:author="RoboGarden Team" w:date="2020-01-29T17:51:00Z">
              <w:r w:rsidR="001F6A48" w:rsidRPr="00711F27">
                <w:fldChar w:fldCharType="end"/>
              </w:r>
            </w:ins>
          </w:p>
          <w:p w14:paraId="647B01C9" w14:textId="54AD40CB" w:rsidR="001F6A48" w:rsidRDefault="001F6A48">
            <w:pPr>
              <w:pStyle w:val="ListParagraph"/>
              <w:numPr>
                <w:ilvl w:val="0"/>
                <w:numId w:val="109"/>
              </w:numPr>
              <w:rPr>
                <w:ins w:id="839" w:author="RoboGarden Team" w:date="2020-01-29T17:52:00Z"/>
              </w:rPr>
              <w:pPrChange w:id="840" w:author="Fatemeh Yazdanbakhsh Poodeh" w:date="2020-01-29T17:51:00Z">
                <w:pPr>
                  <w:spacing w:before="120" w:after="120" w:line="256" w:lineRule="auto"/>
                  <w:jc w:val="center"/>
                  <w:outlineLvl w:val="2"/>
                </w:pPr>
              </w:pPrChange>
            </w:pPr>
            <w:ins w:id="841" w:author="RoboGarden Team" w:date="2020-01-29T17:52:00Z">
              <w:r w:rsidRPr="698BA1E9">
                <w:rPr>
                  <w:highlight w:val="cyan"/>
                  <w:rPrChange w:id="842" w:author="Alexis Handford" w:date="2020-01-31T08:20:00Z">
                    <w:rPr/>
                  </w:rPrChange>
                </w:rPr>
                <w:t xml:space="preserve">Russell, Stuart; Norvig, Peter (2003) [1995]. Artificial </w:t>
              </w:r>
            </w:ins>
            <w:r w:rsidR="00CE550D">
              <w:rPr>
                <w:highlight w:val="cyan"/>
              </w:rPr>
              <w:t>i</w:t>
            </w:r>
            <w:ins w:id="843" w:author="RoboGarden Team" w:date="2020-01-29T17:52:00Z">
              <w:r w:rsidRPr="698BA1E9">
                <w:rPr>
                  <w:highlight w:val="cyan"/>
                  <w:rPrChange w:id="844" w:author="Alexis Handford" w:date="2020-01-31T08:20:00Z">
                    <w:rPr/>
                  </w:rPrChange>
                </w:rPr>
                <w:t xml:space="preserve">ntelligence: </w:t>
              </w:r>
            </w:ins>
            <w:r w:rsidR="00CE550D">
              <w:rPr>
                <w:highlight w:val="cyan"/>
              </w:rPr>
              <w:t>a</w:t>
            </w:r>
            <w:ins w:id="845" w:author="RoboGarden Team" w:date="2020-01-29T17:52:00Z">
              <w:r w:rsidRPr="698BA1E9">
                <w:rPr>
                  <w:highlight w:val="cyan"/>
                  <w:rPrChange w:id="846" w:author="Alexis Handford" w:date="2020-01-31T08:20:00Z">
                    <w:rPr/>
                  </w:rPrChange>
                </w:rPr>
                <w:t xml:space="preserve"> </w:t>
              </w:r>
            </w:ins>
            <w:r w:rsidR="00CE550D">
              <w:rPr>
                <w:highlight w:val="cyan"/>
              </w:rPr>
              <w:t>m</w:t>
            </w:r>
            <w:ins w:id="847" w:author="RoboGarden Team" w:date="2020-01-29T17:52:00Z">
              <w:r w:rsidRPr="698BA1E9">
                <w:rPr>
                  <w:highlight w:val="cyan"/>
                  <w:rPrChange w:id="848" w:author="Alexis Handford" w:date="2020-01-31T08:20:00Z">
                    <w:rPr/>
                  </w:rPrChange>
                </w:rPr>
                <w:t xml:space="preserve">odern </w:t>
              </w:r>
            </w:ins>
            <w:r w:rsidR="00CE550D">
              <w:rPr>
                <w:highlight w:val="cyan"/>
              </w:rPr>
              <w:t>a</w:t>
            </w:r>
            <w:ins w:id="849" w:author="RoboGarden Team" w:date="2020-01-29T17:52:00Z">
              <w:r w:rsidRPr="698BA1E9">
                <w:rPr>
                  <w:highlight w:val="cyan"/>
                  <w:rPrChange w:id="850" w:author="Alexis Handford" w:date="2020-01-31T08:20:00Z">
                    <w:rPr/>
                  </w:rPrChange>
                </w:rPr>
                <w:t>pproach (2nd ed.). Prentice Hall. ISBN 978-0137903955</w:t>
              </w:r>
            </w:ins>
          </w:p>
          <w:p w14:paraId="4841FABA" w14:textId="7489762A" w:rsidR="001F6A48" w:rsidRPr="001F6A48" w:rsidRDefault="001F6A48">
            <w:pPr>
              <w:pStyle w:val="ListParagraph"/>
              <w:numPr>
                <w:ilvl w:val="0"/>
                <w:numId w:val="109"/>
              </w:numPr>
              <w:rPr>
                <w:highlight w:val="cyan"/>
                <w:rPrChange w:id="851" w:author="Alexis Handford" w:date="2020-01-31T08:21:00Z">
                  <w:rPr/>
                </w:rPrChange>
              </w:rPr>
              <w:pPrChange w:id="852" w:author="Alexis Handford" w:date="2020-01-31T08:21:00Z">
                <w:pPr>
                  <w:spacing w:before="120" w:after="120" w:line="256" w:lineRule="auto"/>
                  <w:jc w:val="center"/>
                  <w:outlineLvl w:val="2"/>
                </w:pPr>
              </w:pPrChange>
            </w:pPr>
            <w:ins w:id="853" w:author="RoboGarden Team" w:date="2020-01-29T17:53:00Z">
              <w:del w:id="854" w:author="Alexis Handford" w:date="2020-01-31T08:20:00Z">
                <w:r w:rsidRPr="794F42E3" w:rsidDel="698BA1E9">
                  <w:rPr>
                    <w:rFonts w:ascii="Arial" w:hAnsi="Arial" w:cs="Arial"/>
                    <w:color w:val="374241"/>
                    <w:sz w:val="23"/>
                    <w:szCs w:val="23"/>
                    <w:shd w:val="clear" w:color="auto" w:fill="FFFFFF"/>
                  </w:rPr>
                  <w:delText xml:space="preserve">Sohrob K. </w:delText>
                </w:r>
              </w:del>
            </w:ins>
            <w:ins w:id="855" w:author="RoboGarden Team" w:date="2020-01-29T17:52:00Z">
              <w:del w:id="856" w:author="Alexis Handford" w:date="2020-01-31T08:20:00Z">
                <w:r w:rsidRPr="794F42E3" w:rsidDel="698BA1E9">
                  <w:delText xml:space="preserve">(2018, March 15). </w:delText>
                </w:r>
              </w:del>
            </w:ins>
            <w:ins w:id="857" w:author="RoboGarden Team" w:date="2020-01-29T17:54:00Z">
              <w:del w:id="858" w:author="Alexis Handford" w:date="2020-01-31T08:20:00Z">
                <w:r w:rsidRPr="794F42E3" w:rsidDel="698BA1E9">
                  <w:delText xml:space="preserve">Alan Turing and </w:delText>
                </w:r>
              </w:del>
            </w:ins>
            <w:ins w:id="859" w:author="Alicia Romero Lopez" w:date="2020-01-31T08:20:00Z">
              <w:del w:id="860" w:author="Alexis Handford" w:date="2020-01-31T08:20:00Z">
                <w:r w:rsidRPr="794F42E3" w:rsidDel="698BA1E9">
                  <w:delText>The birth of machine learning. Retrieved from https://www.vectra.ai/blogpost/alan-turing-and-the-birth-of-machine-intelligence</w:delText>
                </w:r>
              </w:del>
            </w:ins>
            <w:ins w:id="861" w:author="RoboGarden Team" w:date="2020-01-29T17:52:00Z">
              <w:del w:id="862" w:author="Alicia Romero Lopez" w:date="2020-01-31T08:20:00Z">
                <w:r w:rsidRPr="5D34445C" w:rsidDel="794F42E3">
                  <w:rPr>
                    <w:highlight w:val="cyan"/>
                    <w:rPrChange w:id="863" w:author="Alexis Handford" w:date="2020-01-31T08:19:00Z">
                      <w:rPr/>
                    </w:rPrChange>
                  </w:rPr>
                  <w:delText xml:space="preserve">. Retrieved from </w:delText>
                </w:r>
              </w:del>
            </w:ins>
            <w:ins w:id="864" w:author="RoboGarden Team" w:date="2020-01-29T17:54:00Z">
              <w:del w:id="865" w:author="Alicia Romero Lopez" w:date="2020-01-31T08:20:00Z">
                <w:r w:rsidRPr="5D34445C" w:rsidDel="794F42E3">
                  <w:rPr>
                    <w:highlight w:val="cyan"/>
                    <w:rPrChange w:id="866" w:author="Alexis Handford" w:date="2020-01-31T08:19:00Z">
                      <w:rPr/>
                    </w:rPrChange>
                  </w:rPr>
                  <w:delText>https://www.vectra.ai/blogpost/alan-turing-and-the-birth-of-machine-intelligence</w:delText>
                </w:r>
              </w:del>
            </w:ins>
            <w:ins w:id="867" w:author="Alexis Handford" w:date="2020-01-31T08:20:00Z">
              <w:r w:rsidR="698BA1E9" w:rsidRPr="698BA1E9">
                <w:rPr>
                  <w:rFonts w:ascii="Arial" w:hAnsi="Arial" w:cs="Arial"/>
                  <w:color w:val="374241"/>
                  <w:sz w:val="23"/>
                  <w:szCs w:val="23"/>
                  <w:highlight w:val="cyan"/>
                  <w:rPrChange w:id="868" w:author="Alexis Handford" w:date="2020-01-31T08:20:00Z">
                    <w:rPr/>
                  </w:rPrChange>
                </w:rPr>
                <w:t xml:space="preserve">Sohrob K. </w:t>
              </w:r>
              <w:r w:rsidR="698BA1E9" w:rsidRPr="698BA1E9">
                <w:rPr>
                  <w:highlight w:val="cyan"/>
                  <w:rPrChange w:id="869" w:author="Alexis Handford" w:date="2020-01-31T08:20:00Z">
                    <w:rPr/>
                  </w:rPrChange>
                </w:rPr>
                <w:t>(2018, March 15). Alan Turing and The birth of machine learning. Retrieved from https://www.vectra.ai/blogpost/alan-turing-and-the-birth-of-machine-intelligence</w:t>
              </w:r>
            </w:ins>
            <w:commentRangeStart w:id="870"/>
            <w:commentRangeEnd w:id="870"/>
            <w:r>
              <w:rPr>
                <w:rStyle w:val="CommentReference"/>
              </w:rPr>
              <w:commentReference w:id="870"/>
            </w:r>
          </w:p>
          <w:p w14:paraId="60736D56" w14:textId="591D99B6" w:rsidR="001F6A48" w:rsidRPr="007F4B89" w:rsidRDefault="001F6A48">
            <w:pPr>
              <w:rPr>
                <w:ins w:id="871" w:author="Microsoft Office User" w:date="2020-01-28T21:24:00Z"/>
              </w:rPr>
              <w:pPrChange w:id="872" w:author="Fatemeh Yazdanbakhsh Poodeh" w:date="2020-01-29T17:50:00Z">
                <w:pPr>
                  <w:spacing w:before="120" w:after="120" w:line="256" w:lineRule="auto"/>
                  <w:jc w:val="center"/>
                  <w:outlineLvl w:val="2"/>
                </w:pPr>
              </w:pPrChange>
            </w:pPr>
          </w:p>
        </w:tc>
      </w:tr>
    </w:tbl>
    <w:p w14:paraId="35176505" w14:textId="5E0075DA" w:rsidR="00EC5A36" w:rsidRPr="007F4B89" w:rsidRDefault="00EC5A36" w:rsidP="00EC5A36">
      <w:pPr>
        <w:spacing w:after="0" w:line="240" w:lineRule="auto"/>
        <w:rPr>
          <w:rFonts w:ascii="Open Sans" w:eastAsia="Open Sans" w:hAnsi="Open Sans" w:cs="Times New Roman"/>
          <w:color w:val="404040"/>
        </w:rPr>
      </w:pPr>
    </w:p>
    <w:p w14:paraId="5D8B4269" w14:textId="77777777" w:rsidR="00EC5A36" w:rsidRPr="007F4B89" w:rsidRDefault="00EC5A36" w:rsidP="00EC5A36">
      <w:pPr>
        <w:spacing w:after="0" w:line="240" w:lineRule="auto"/>
        <w:rPr>
          <w:rFonts w:ascii="Open Sans" w:eastAsia="Open Sans" w:hAnsi="Open Sans" w:cs="Times New Roman"/>
          <w:color w:val="404040"/>
        </w:rPr>
      </w:pPr>
    </w:p>
    <w:p w14:paraId="427FAEEE" w14:textId="5C5D61B9" w:rsidR="00EC5A36" w:rsidRPr="007F4B89" w:rsidRDefault="00EC5A36" w:rsidP="00EC5A36">
      <w:pPr>
        <w:spacing w:before="80" w:after="80" w:line="240" w:lineRule="auto"/>
        <w:outlineLvl w:val="1"/>
        <w:rPr>
          <w:rFonts w:ascii="Open Sans Semibold" w:eastAsia="Times New Roman" w:hAnsi="Open Sans Semibold" w:cs="Open Sans Semibold"/>
          <w:color w:val="11143F"/>
          <w:sz w:val="28"/>
          <w:szCs w:val="28"/>
        </w:rPr>
      </w:pPr>
      <w:commentRangeStart w:id="873"/>
      <w:commentRangeStart w:id="874"/>
      <w:r w:rsidRPr="007F4B89">
        <w:rPr>
          <w:rFonts w:ascii="Open Sans Semibold" w:eastAsia="Times New Roman" w:hAnsi="Open Sans Semibold" w:cs="Open Sans Semibold"/>
          <w:color w:val="11143F"/>
          <w:sz w:val="28"/>
          <w:szCs w:val="28"/>
        </w:rPr>
        <w:t>Section 0</w:t>
      </w:r>
      <w:ins w:id="875" w:author="RoboGarden Team" w:date="2020-01-23T16:31:00Z">
        <w:r w:rsidR="006E75E2">
          <w:rPr>
            <w:rFonts w:ascii="Open Sans Semibold" w:eastAsia="Times New Roman" w:hAnsi="Open Sans Semibold" w:cs="Open Sans Semibold"/>
            <w:color w:val="11143F"/>
            <w:sz w:val="28"/>
            <w:szCs w:val="28"/>
          </w:rPr>
          <w:t>3</w:t>
        </w:r>
      </w:ins>
      <w:del w:id="876" w:author="RoboGarden Team" w:date="2020-01-23T16:31:00Z">
        <w:r w:rsidRPr="007F4B89" w:rsidDel="006E75E2">
          <w:rPr>
            <w:rFonts w:ascii="Open Sans Semibold" w:eastAsia="Times New Roman" w:hAnsi="Open Sans Semibold" w:cs="Open Sans Semibold"/>
            <w:color w:val="11143F"/>
            <w:sz w:val="28"/>
            <w:szCs w:val="28"/>
          </w:rPr>
          <w:delText>2</w:delText>
        </w:r>
      </w:del>
      <w:r w:rsidRPr="007F4B89">
        <w:rPr>
          <w:rFonts w:ascii="Open Sans Semibold" w:eastAsia="Times New Roman" w:hAnsi="Open Sans Semibold" w:cs="Open Sans Semibold"/>
          <w:color w:val="11143F"/>
          <w:sz w:val="28"/>
          <w:szCs w:val="28"/>
        </w:rPr>
        <w:t xml:space="preserve">: </w:t>
      </w:r>
      <w:commentRangeEnd w:id="873"/>
      <w:r w:rsidR="002E2428">
        <w:rPr>
          <w:rStyle w:val="CommentReference"/>
          <w:color w:val="404040"/>
        </w:rPr>
        <w:commentReference w:id="873"/>
      </w:r>
      <w:commentRangeEnd w:id="874"/>
      <w:r w:rsidR="006E75E2">
        <w:rPr>
          <w:rStyle w:val="CommentReference"/>
          <w:color w:val="404040"/>
        </w:rPr>
        <w:commentReference w:id="874"/>
      </w:r>
      <w:del w:id="877" w:author="RoboGarden Team" w:date="2020-01-23T16:01:00Z">
        <w:r w:rsidRPr="007F4B89" w:rsidDel="006E75E2">
          <w:rPr>
            <w:rFonts w:ascii="Open Sans Semibold" w:eastAsia="Times New Roman" w:hAnsi="Open Sans Semibold" w:cs="Open Sans Semibold"/>
            <w:color w:val="11143F"/>
            <w:sz w:val="28"/>
            <w:szCs w:val="28"/>
          </w:rPr>
          <w:delText xml:space="preserve">Supervised, Unsupervised and Reinforcement  </w:delText>
        </w:r>
      </w:del>
      <w:ins w:id="878" w:author="RoboGarden Team" w:date="2020-01-23T16:01:00Z">
        <w:r w:rsidR="006E75E2" w:rsidRPr="006E75E2">
          <w:rPr>
            <w:rFonts w:ascii="Open Sans Semibold" w:eastAsia="Times New Roman" w:hAnsi="Open Sans Semibold" w:cs="Open Sans Semibold"/>
            <w:color w:val="11143F"/>
            <w:sz w:val="28"/>
            <w:szCs w:val="28"/>
          </w:rPr>
          <w:t>Machine Learning Problem Types</w:t>
        </w:r>
      </w:ins>
    </w:p>
    <w:p w14:paraId="3766B2CF" w14:textId="77777777" w:rsidR="00EC5A36" w:rsidRPr="007F4B89" w:rsidRDefault="00EC5A36" w:rsidP="00EC5A36">
      <w:pPr>
        <w:spacing w:after="0" w:line="240" w:lineRule="auto"/>
        <w:rPr>
          <w:rFonts w:ascii="Open Sans" w:eastAsia="Open Sans" w:hAnsi="Open Sans" w:cs="Times New Roman"/>
          <w:color w:val="404040"/>
        </w:rPr>
      </w:pPr>
    </w:p>
    <w:p w14:paraId="79E67A93" w14:textId="77777777" w:rsidR="00EC5A36" w:rsidRPr="007F4B89" w:rsidRDefault="00EC5A36" w:rsidP="00EC5A36">
      <w:pPr>
        <w:spacing w:after="0" w:line="240" w:lineRule="auto"/>
        <w:rPr>
          <w:rFonts w:ascii="Open Sans" w:eastAsia="Open Sans" w:hAnsi="Open Sans" w:cs="Times New Roman"/>
          <w:color w:val="404040"/>
        </w:rPr>
      </w:pPr>
    </w:p>
    <w:tbl>
      <w:tblPr>
        <w:tblStyle w:val="TableGrid1"/>
        <w:tblW w:w="10440" w:type="dxa"/>
        <w:tblInd w:w="-5" w:type="dxa"/>
        <w:tblBorders>
          <w:top w:val="single" w:sz="4" w:space="0" w:color="DBDBDB"/>
          <w:left w:val="single" w:sz="4" w:space="0" w:color="DBDBDB"/>
          <w:bottom w:val="single" w:sz="4" w:space="0" w:color="DBDBDB"/>
          <w:right w:val="single" w:sz="4" w:space="0" w:color="DBDBDB"/>
          <w:insideH w:val="none" w:sz="0" w:space="0" w:color="auto"/>
          <w:insideV w:val="none" w:sz="0" w:space="0" w:color="auto"/>
        </w:tblBorders>
        <w:tblLayout w:type="fixed"/>
        <w:tblCellMar>
          <w:left w:w="115" w:type="dxa"/>
          <w:right w:w="115" w:type="dxa"/>
        </w:tblCellMar>
        <w:tblLook w:val="04A0" w:firstRow="1" w:lastRow="0" w:firstColumn="1" w:lastColumn="0" w:noHBand="0" w:noVBand="1"/>
        <w:tblPrChange w:id="879" w:author="Alicia Romero Lopez" w:date="2020-01-31T09:48:00Z">
          <w:tblPr>
            <w:tblStyle w:val="TableGrid1"/>
            <w:tblW w:w="10440" w:type="dxa"/>
            <w:tblInd w:w="-5" w:type="dxa"/>
            <w:tblBorders>
              <w:top w:val="single" w:sz="4" w:space="0" w:color="DBDBDB"/>
              <w:left w:val="single" w:sz="4" w:space="0" w:color="DBDBDB"/>
              <w:bottom w:val="single" w:sz="4" w:space="0" w:color="DBDBDB"/>
              <w:right w:val="single" w:sz="4" w:space="0" w:color="DBDBDB"/>
              <w:insideH w:val="none" w:sz="0" w:space="0" w:color="auto"/>
              <w:insideV w:val="none" w:sz="0" w:space="0" w:color="auto"/>
            </w:tblBorders>
            <w:tblLayout w:type="fixed"/>
            <w:tblCellMar>
              <w:left w:w="115" w:type="dxa"/>
              <w:right w:w="115" w:type="dxa"/>
            </w:tblCellMar>
            <w:tblLook w:val="04A0" w:firstRow="1" w:lastRow="0" w:firstColumn="1" w:lastColumn="0" w:noHBand="0" w:noVBand="1"/>
          </w:tblPr>
        </w:tblPrChange>
      </w:tblPr>
      <w:tblGrid>
        <w:gridCol w:w="4680"/>
        <w:gridCol w:w="5760"/>
        <w:tblGridChange w:id="880">
          <w:tblGrid>
            <w:gridCol w:w="360"/>
            <w:gridCol w:w="360"/>
          </w:tblGrid>
        </w:tblGridChange>
      </w:tblGrid>
      <w:tr w:rsidR="00EC5A36" w:rsidRPr="007F4B89" w14:paraId="0C62B2E8" w14:textId="77777777" w:rsidTr="51235A2F">
        <w:trPr>
          <w:cantSplit/>
          <w:trHeight w:val="420"/>
        </w:trPr>
        <w:tc>
          <w:tcPr>
            <w:tcW w:w="10440" w:type="dxa"/>
            <w:gridSpan w:val="2"/>
            <w:tcBorders>
              <w:top w:val="single" w:sz="4" w:space="0" w:color="DBDBDB" w:themeColor="accent3" w:themeTint="66"/>
              <w:left w:val="single" w:sz="4" w:space="0" w:color="DBDBDB" w:themeColor="accent3" w:themeTint="66"/>
              <w:bottom w:val="nil"/>
              <w:right w:val="single" w:sz="4" w:space="0" w:color="DBDBDB" w:themeColor="accent3" w:themeTint="66"/>
            </w:tcBorders>
            <w:shd w:val="clear" w:color="auto" w:fill="FAFAFA"/>
            <w:hideMark/>
            <w:tcPrChange w:id="881" w:author="Alicia Romero Lopez" w:date="2020-01-31T09:48:00Z">
              <w:tcPr>
                <w:tcW w:w="10440" w:type="dxa"/>
                <w:gridSpan w:val="2"/>
                <w:tcBorders>
                  <w:top w:val="single" w:sz="4" w:space="0" w:color="DBDBDB"/>
                  <w:left w:val="single" w:sz="4" w:space="0" w:color="DBDBDB"/>
                  <w:bottom w:val="nil"/>
                  <w:right w:val="single" w:sz="4" w:space="0" w:color="DBDBDB"/>
                </w:tcBorders>
                <w:shd w:val="clear" w:color="auto" w:fill="FAFAFA"/>
                <w:hideMark/>
              </w:tcPr>
            </w:tcPrChange>
          </w:tcPr>
          <w:p w14:paraId="19F94F44" w14:textId="0E2A09B0" w:rsidR="00EC5A36" w:rsidRPr="007F4B89" w:rsidRDefault="006E75E2" w:rsidP="00EC5A36">
            <w:pPr>
              <w:spacing w:before="120" w:after="120" w:line="256" w:lineRule="auto"/>
              <w:outlineLvl w:val="2"/>
              <w:rPr>
                <w:rFonts w:ascii="Open Sans Semibold" w:hAnsi="Open Sans Semibold" w:cs="Open Sans Semibold"/>
                <w:color w:val="11143F"/>
              </w:rPr>
            </w:pPr>
            <w:ins w:id="882" w:author="RoboGarden Team" w:date="2020-01-23T16:01:00Z">
              <w:r w:rsidRPr="006E75E2">
                <w:rPr>
                  <w:rFonts w:ascii="Open Sans Semibold" w:hAnsi="Open Sans Semibold" w:cs="Open Sans Semibold"/>
                  <w:color w:val="11143F"/>
                </w:rPr>
                <w:t xml:space="preserve">Supervised, Unsupervised and Reinforcement  </w:t>
              </w:r>
            </w:ins>
            <w:commentRangeStart w:id="883"/>
            <w:del w:id="884" w:author="RoboGarden Team" w:date="2020-01-23T16:01:00Z">
              <w:r w:rsidR="00EC5A36" w:rsidRPr="007F4B89" w:rsidDel="006E75E2">
                <w:rPr>
                  <w:rFonts w:ascii="Open Sans Semibold" w:hAnsi="Open Sans Semibold" w:cs="Open Sans Semibold"/>
                  <w:color w:val="11143F"/>
                </w:rPr>
                <w:delText xml:space="preserve">Machine Learning Problem Types </w:delText>
              </w:r>
              <w:commentRangeEnd w:id="883"/>
              <w:r w:rsidR="002E2428" w:rsidDel="006E75E2">
                <w:rPr>
                  <w:rStyle w:val="CommentReference"/>
                  <w:color w:val="404040"/>
                </w:rPr>
                <w:commentReference w:id="883"/>
              </w:r>
            </w:del>
          </w:p>
        </w:tc>
      </w:tr>
      <w:tr w:rsidR="00EC5A36" w:rsidRPr="007F4B89" w14:paraId="42EE5422" w14:textId="77777777" w:rsidTr="51235A2F">
        <w:trPr>
          <w:cantSplit/>
          <w:trHeight w:val="419"/>
        </w:trPr>
        <w:tc>
          <w:tcPr>
            <w:tcW w:w="4680" w:type="dxa"/>
            <w:tcBorders>
              <w:top w:val="nil"/>
              <w:left w:val="single" w:sz="4" w:space="0" w:color="DBDBDB" w:themeColor="accent3" w:themeTint="66"/>
              <w:bottom w:val="single" w:sz="4" w:space="0" w:color="DBDBDB" w:themeColor="accent3" w:themeTint="66"/>
              <w:right w:val="nil"/>
            </w:tcBorders>
            <w:shd w:val="clear" w:color="auto" w:fill="FAFAFA"/>
            <w:hideMark/>
            <w:tcPrChange w:id="885" w:author="Alicia Romero Lopez" w:date="2020-01-31T09:48:00Z">
              <w:tcPr>
                <w:tcW w:w="4680" w:type="dxa"/>
                <w:tcBorders>
                  <w:top w:val="nil"/>
                  <w:left w:val="single" w:sz="4" w:space="0" w:color="DBDBDB"/>
                  <w:bottom w:val="single" w:sz="4" w:space="0" w:color="DBDBDB"/>
                  <w:right w:val="nil"/>
                </w:tcBorders>
                <w:shd w:val="clear" w:color="auto" w:fill="FAFAFA"/>
                <w:hideMark/>
              </w:tcPr>
            </w:tcPrChange>
          </w:tcPr>
          <w:p w14:paraId="41762188" w14:textId="1467E342" w:rsidR="00EC5A36" w:rsidRPr="007F4B89" w:rsidRDefault="00EC5A36" w:rsidP="00EC5A36">
            <w:pPr>
              <w:spacing w:before="120" w:after="120" w:line="256" w:lineRule="auto"/>
              <w:rPr>
                <w:color w:val="404040"/>
              </w:rPr>
            </w:pPr>
            <w:commentRangeStart w:id="886"/>
            <w:commentRangeStart w:id="887"/>
            <w:r w:rsidRPr="007F4B89">
              <w:rPr>
                <w:color w:val="404040"/>
              </w:rPr>
              <w:lastRenderedPageBreak/>
              <w:t>The problems tackled by machine learning are mainly divi</w:t>
            </w:r>
            <w:ins w:id="888" w:author="Chantelle Dubois Nishiyama" w:date="2020-02-19T20:45:00Z">
              <w:r w:rsidR="007E7BDE">
                <w:rPr>
                  <w:color w:val="404040"/>
                </w:rPr>
                <w:t>ded into</w:t>
              </w:r>
            </w:ins>
            <w:del w:id="889" w:author="Chantelle Dubois Nishiyama" w:date="2020-02-19T20:45:00Z">
              <w:r w:rsidRPr="007F4B89" w:rsidDel="007E7BDE">
                <w:rPr>
                  <w:color w:val="404040"/>
                </w:rPr>
                <w:delText>ded between</w:delText>
              </w:r>
            </w:del>
            <w:r w:rsidRPr="007F4B89">
              <w:rPr>
                <w:color w:val="404040"/>
              </w:rPr>
              <w:t xml:space="preserve"> three main definitions of problems. </w:t>
            </w:r>
          </w:p>
          <w:p w14:paraId="6BF14189" w14:textId="77777777" w:rsidR="00EC5A36" w:rsidRPr="007F4B89" w:rsidRDefault="00EC5A36" w:rsidP="00EC5A36">
            <w:pPr>
              <w:spacing w:before="120" w:after="120" w:line="256" w:lineRule="auto"/>
              <w:rPr>
                <w:color w:val="404040"/>
              </w:rPr>
            </w:pPr>
            <w:r w:rsidRPr="007F4B89">
              <w:rPr>
                <w:color w:val="404040"/>
              </w:rPr>
              <w:t xml:space="preserve">Scientists have utilized machine learning after characterizing the difference between: </w:t>
            </w:r>
          </w:p>
          <w:p w14:paraId="216C0A86" w14:textId="5CD456CD" w:rsidR="00EC5A36" w:rsidRPr="007F4B89" w:rsidRDefault="00EC5A36" w:rsidP="00EC5A36">
            <w:pPr>
              <w:numPr>
                <w:ilvl w:val="0"/>
                <w:numId w:val="8"/>
              </w:numPr>
              <w:spacing w:before="120" w:after="120" w:line="256" w:lineRule="auto"/>
              <w:ind w:firstLine="0"/>
              <w:rPr>
                <w:color w:val="404040"/>
              </w:rPr>
            </w:pPr>
            <w:r w:rsidRPr="007F4B89">
              <w:rPr>
                <w:color w:val="404040"/>
              </w:rPr>
              <w:t>Supervised</w:t>
            </w:r>
            <w:ins w:id="890" w:author="RoboGarden Team" w:date="2020-01-23T16:02:00Z">
              <w:r w:rsidR="006E75E2">
                <w:rPr>
                  <w:color w:val="404040"/>
                </w:rPr>
                <w:t xml:space="preserve"> </w:t>
              </w:r>
            </w:ins>
            <w:del w:id="891" w:author="RoboGarden Team" w:date="2020-01-23T16:02:00Z">
              <w:r w:rsidRPr="007F4B89" w:rsidDel="006E75E2">
                <w:rPr>
                  <w:color w:val="404040"/>
                </w:rPr>
                <w:delText xml:space="preserve"> machine </w:delText>
              </w:r>
            </w:del>
            <w:r w:rsidRPr="007F4B89">
              <w:rPr>
                <w:color w:val="404040"/>
              </w:rPr>
              <w:t xml:space="preserve">learning </w:t>
            </w:r>
            <w:ins w:id="892" w:author="RoboGarden Team" w:date="2020-01-23T16:02:00Z">
              <w:r w:rsidR="006E75E2">
                <w:rPr>
                  <w:color w:val="404040"/>
                </w:rPr>
                <w:t>problems</w:t>
              </w:r>
            </w:ins>
          </w:p>
          <w:p w14:paraId="48DC83EE" w14:textId="44FBDA23" w:rsidR="00EC5A36" w:rsidRPr="007F4B89" w:rsidRDefault="00EC5A36" w:rsidP="00EC5A36">
            <w:pPr>
              <w:numPr>
                <w:ilvl w:val="0"/>
                <w:numId w:val="8"/>
              </w:numPr>
              <w:spacing w:before="120" w:after="120" w:line="256" w:lineRule="auto"/>
              <w:ind w:firstLine="0"/>
              <w:rPr>
                <w:color w:val="404040"/>
              </w:rPr>
            </w:pPr>
            <w:r w:rsidRPr="007F4B89">
              <w:rPr>
                <w:color w:val="404040"/>
              </w:rPr>
              <w:t xml:space="preserve">Unsupervised </w:t>
            </w:r>
            <w:del w:id="893" w:author="RoboGarden Team" w:date="2020-01-23T16:02:00Z">
              <w:r w:rsidRPr="007F4B89" w:rsidDel="006E75E2">
                <w:rPr>
                  <w:color w:val="404040"/>
                </w:rPr>
                <w:delText xml:space="preserve">machine </w:delText>
              </w:r>
            </w:del>
            <w:r w:rsidRPr="007F4B89">
              <w:rPr>
                <w:color w:val="404040"/>
              </w:rPr>
              <w:t>learning</w:t>
            </w:r>
            <w:ins w:id="894" w:author="RoboGarden Team" w:date="2020-01-23T16:02:00Z">
              <w:r w:rsidR="006E75E2">
                <w:rPr>
                  <w:color w:val="404040"/>
                </w:rPr>
                <w:t xml:space="preserve"> problems</w:t>
              </w:r>
            </w:ins>
            <w:r w:rsidRPr="007F4B89">
              <w:rPr>
                <w:color w:val="404040"/>
              </w:rPr>
              <w:t xml:space="preserve">. </w:t>
            </w:r>
          </w:p>
          <w:p w14:paraId="4EBE25B7" w14:textId="0CEC3ABF" w:rsidR="00EC5A36" w:rsidRPr="007F4B89" w:rsidRDefault="00EC5A36" w:rsidP="00EC5A36">
            <w:pPr>
              <w:numPr>
                <w:ilvl w:val="0"/>
                <w:numId w:val="8"/>
              </w:numPr>
              <w:spacing w:before="120" w:after="120" w:line="256" w:lineRule="auto"/>
              <w:ind w:firstLine="0"/>
              <w:rPr>
                <w:color w:val="404040"/>
              </w:rPr>
            </w:pPr>
            <w:r w:rsidRPr="007F4B89">
              <w:rPr>
                <w:color w:val="404040"/>
              </w:rPr>
              <w:t>Reinforcement learning</w:t>
            </w:r>
            <w:ins w:id="895" w:author="RoboGarden Team" w:date="2020-01-23T16:02:00Z">
              <w:r w:rsidR="006E75E2">
                <w:rPr>
                  <w:color w:val="404040"/>
                </w:rPr>
                <w:t xml:space="preserve"> problems</w:t>
              </w:r>
            </w:ins>
            <w:r w:rsidRPr="007F4B89">
              <w:rPr>
                <w:color w:val="404040"/>
              </w:rPr>
              <w:t xml:space="preserve">. </w:t>
            </w:r>
            <w:commentRangeEnd w:id="886"/>
            <w:r w:rsidR="002E2428">
              <w:rPr>
                <w:rStyle w:val="CommentReference"/>
                <w:color w:val="404040"/>
              </w:rPr>
              <w:commentReference w:id="886"/>
            </w:r>
            <w:commentRangeEnd w:id="887"/>
            <w:r w:rsidR="007052B0">
              <w:rPr>
                <w:rStyle w:val="CommentReference"/>
                <w:color w:val="404040"/>
              </w:rPr>
              <w:commentReference w:id="887"/>
            </w:r>
          </w:p>
        </w:tc>
        <w:tc>
          <w:tcPr>
            <w:tcW w:w="5760" w:type="dxa"/>
            <w:tcBorders>
              <w:top w:val="nil"/>
              <w:left w:val="nil"/>
              <w:bottom w:val="single" w:sz="4" w:space="0" w:color="DBDBDB" w:themeColor="accent3" w:themeTint="66"/>
              <w:right w:val="single" w:sz="4" w:space="0" w:color="DBDBDB" w:themeColor="accent3" w:themeTint="66"/>
            </w:tcBorders>
            <w:shd w:val="clear" w:color="auto" w:fill="FAFAFA"/>
            <w:vAlign w:val="center"/>
            <w:hideMark/>
            <w:tcPrChange w:id="896" w:author="Alicia Romero Lopez" w:date="2020-01-31T09:48:00Z">
              <w:tcPr>
                <w:tcW w:w="5760" w:type="dxa"/>
                <w:tcBorders>
                  <w:top w:val="nil"/>
                  <w:left w:val="nil"/>
                  <w:bottom w:val="single" w:sz="4" w:space="0" w:color="DBDBDB"/>
                  <w:right w:val="single" w:sz="4" w:space="0" w:color="DBDBDB"/>
                </w:tcBorders>
                <w:shd w:val="clear" w:color="auto" w:fill="FAFAFA"/>
                <w:hideMark/>
              </w:tcPr>
            </w:tcPrChange>
          </w:tcPr>
          <w:p w14:paraId="6FB9B8AA" w14:textId="2E56EC2D" w:rsidR="00EC5A36" w:rsidRPr="007F4B89" w:rsidRDefault="00F37833" w:rsidP="00EC5A36">
            <w:pPr>
              <w:spacing w:before="120" w:after="120" w:line="256" w:lineRule="auto"/>
              <w:jc w:val="center"/>
              <w:outlineLvl w:val="2"/>
              <w:rPr>
                <w:color w:val="404040"/>
              </w:rPr>
            </w:pPr>
            <w:r>
              <w:rPr>
                <w:noProof/>
              </w:rPr>
              <w:drawing>
                <wp:inline distT="0" distB="0" distL="0" distR="0" wp14:anchorId="57DD4B48" wp14:editId="1F878DC8">
                  <wp:extent cx="3511550" cy="3629025"/>
                  <wp:effectExtent l="0" t="0" r="0" b="952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511550" cy="3629025"/>
                          </a:xfrm>
                          <a:prstGeom prst="rect">
                            <a:avLst/>
                          </a:prstGeom>
                          <a:noFill/>
                          <a:ln>
                            <a:noFill/>
                          </a:ln>
                        </pic:spPr>
                      </pic:pic>
                    </a:graphicData>
                  </a:graphic>
                </wp:inline>
              </w:drawing>
            </w:r>
          </w:p>
        </w:tc>
      </w:tr>
    </w:tbl>
    <w:p w14:paraId="7E59F2C8" w14:textId="77777777" w:rsidR="00B44BCB" w:rsidRDefault="005C5FD1" w:rsidP="00B44BCB">
      <w:pPr>
        <w:pStyle w:val="NoSpacing"/>
      </w:pPr>
      <w:ins w:id="897" w:author="Bassem Abdullah" w:date="2020-01-24T17:38:00Z">
        <w:r w:rsidRPr="005C5FD1">
          <w:rPr>
            <w:b/>
            <w:bCs/>
            <w:color w:val="404040"/>
            <w:rPrChange w:id="898" w:author="Bassem Abdullah" w:date="2020-01-24T17:38:00Z">
              <w:rPr>
                <w:color w:val="404040"/>
              </w:rPr>
            </w:rPrChange>
          </w:rPr>
          <w:t>Citation: RoboGarden Course Resources</w:t>
        </w:r>
      </w:ins>
      <w:r w:rsidR="00B44BCB">
        <w:rPr>
          <w:b/>
          <w:bCs/>
          <w:color w:val="404040"/>
        </w:rPr>
        <w:t xml:space="preserve"> </w:t>
      </w:r>
      <w:r w:rsidR="00B44BCB" w:rsidRPr="00E06DF7">
        <w:t>Copyright 2019</w:t>
      </w:r>
    </w:p>
    <w:p w14:paraId="4C1E784A" w14:textId="6E5C843D" w:rsidR="00EC5A36" w:rsidRPr="005C5FD1" w:rsidRDefault="00EC5A36">
      <w:pPr>
        <w:spacing w:after="0" w:line="240" w:lineRule="auto"/>
        <w:ind w:left="4320" w:firstLine="720"/>
        <w:rPr>
          <w:ins w:id="899" w:author="Bassem Abdullah" w:date="2020-01-24T17:38:00Z"/>
          <w:b/>
          <w:bCs/>
          <w:color w:val="404040"/>
          <w:rPrChange w:id="900" w:author="Bassem Abdullah" w:date="2020-01-24T17:38:00Z">
            <w:rPr>
              <w:ins w:id="901" w:author="Bassem Abdullah" w:date="2020-01-24T17:38:00Z"/>
              <w:color w:val="404040"/>
            </w:rPr>
          </w:rPrChange>
        </w:rPr>
        <w:pPrChange w:id="902" w:author="Bassem Abdullah" w:date="2020-01-24T17:38:00Z">
          <w:pPr>
            <w:spacing w:after="0" w:line="240" w:lineRule="auto"/>
          </w:pPr>
        </w:pPrChange>
      </w:pPr>
    </w:p>
    <w:p w14:paraId="026C40DC" w14:textId="77777777" w:rsidR="005C5FD1" w:rsidRPr="007F4B89" w:rsidRDefault="005C5FD1" w:rsidP="00EC5A36">
      <w:pPr>
        <w:spacing w:after="0" w:line="240" w:lineRule="auto"/>
        <w:rPr>
          <w:rFonts w:ascii="Open Sans" w:eastAsia="Open Sans" w:hAnsi="Open Sans" w:cs="Times New Roman"/>
          <w:color w:val="404040"/>
        </w:rPr>
      </w:pPr>
    </w:p>
    <w:tbl>
      <w:tblPr>
        <w:tblStyle w:val="TableGrid1"/>
        <w:tblW w:w="10440" w:type="dxa"/>
        <w:tblInd w:w="-5" w:type="dxa"/>
        <w:tblBorders>
          <w:top w:val="single" w:sz="4" w:space="0" w:color="DBDBDB"/>
          <w:left w:val="single" w:sz="4" w:space="0" w:color="DBDBDB"/>
          <w:bottom w:val="single" w:sz="4" w:space="0" w:color="DBDBDB"/>
          <w:right w:val="single" w:sz="4" w:space="0" w:color="DBDBDB"/>
          <w:insideH w:val="none" w:sz="0" w:space="0" w:color="auto"/>
          <w:insideV w:val="none" w:sz="0" w:space="0" w:color="auto"/>
        </w:tblBorders>
        <w:tblLayout w:type="fixed"/>
        <w:tblCellMar>
          <w:left w:w="115" w:type="dxa"/>
          <w:right w:w="115" w:type="dxa"/>
        </w:tblCellMar>
        <w:tblLook w:val="04A0" w:firstRow="1" w:lastRow="0" w:firstColumn="1" w:lastColumn="0" w:noHBand="0" w:noVBand="1"/>
        <w:tblPrChange w:id="903" w:author="Alicia Romero Lopez" w:date="2020-01-31T09:48:00Z">
          <w:tblPr>
            <w:tblStyle w:val="TableGrid1"/>
            <w:tblW w:w="10440" w:type="dxa"/>
            <w:tblInd w:w="-5" w:type="dxa"/>
            <w:tblBorders>
              <w:top w:val="single" w:sz="4" w:space="0" w:color="DBDBDB"/>
              <w:left w:val="single" w:sz="4" w:space="0" w:color="DBDBDB"/>
              <w:bottom w:val="single" w:sz="4" w:space="0" w:color="DBDBDB"/>
              <w:right w:val="single" w:sz="4" w:space="0" w:color="DBDBDB"/>
              <w:insideH w:val="none" w:sz="0" w:space="0" w:color="auto"/>
              <w:insideV w:val="none" w:sz="0" w:space="0" w:color="auto"/>
            </w:tblBorders>
            <w:tblLayout w:type="fixed"/>
            <w:tblCellMar>
              <w:left w:w="115" w:type="dxa"/>
              <w:right w:w="115" w:type="dxa"/>
            </w:tblCellMar>
            <w:tblLook w:val="04A0" w:firstRow="1" w:lastRow="0" w:firstColumn="1" w:lastColumn="0" w:noHBand="0" w:noVBand="1"/>
          </w:tblPr>
        </w:tblPrChange>
      </w:tblPr>
      <w:tblGrid>
        <w:gridCol w:w="270"/>
        <w:gridCol w:w="540"/>
        <w:gridCol w:w="8910"/>
        <w:gridCol w:w="450"/>
        <w:gridCol w:w="270"/>
        <w:tblGridChange w:id="904">
          <w:tblGrid>
            <w:gridCol w:w="360"/>
            <w:gridCol w:w="360"/>
            <w:gridCol w:w="360"/>
            <w:gridCol w:w="360"/>
            <w:gridCol w:w="360"/>
          </w:tblGrid>
        </w:tblGridChange>
      </w:tblGrid>
      <w:tr w:rsidR="00EC5A36" w:rsidRPr="007F4B89" w14:paraId="31D7983C" w14:textId="77777777" w:rsidTr="00A81DA1">
        <w:trPr>
          <w:cantSplit/>
          <w:trHeight w:val="420"/>
        </w:trPr>
        <w:tc>
          <w:tcPr>
            <w:tcW w:w="10440" w:type="dxa"/>
            <w:gridSpan w:val="5"/>
            <w:tcBorders>
              <w:top w:val="single" w:sz="4" w:space="0" w:color="DBDBDB" w:themeColor="accent3" w:themeTint="66"/>
              <w:left w:val="single" w:sz="4" w:space="0" w:color="DBDBDB" w:themeColor="accent3" w:themeTint="66"/>
              <w:bottom w:val="nil"/>
              <w:right w:val="single" w:sz="4" w:space="0" w:color="DBDBDB" w:themeColor="accent3" w:themeTint="66"/>
            </w:tcBorders>
            <w:shd w:val="clear" w:color="auto" w:fill="FAFAFA"/>
            <w:hideMark/>
            <w:tcPrChange w:id="905" w:author="Alicia Romero Lopez" w:date="2020-01-31T09:48:00Z">
              <w:tcPr>
                <w:tcW w:w="10438" w:type="dxa"/>
                <w:gridSpan w:val="5"/>
                <w:tcBorders>
                  <w:top w:val="single" w:sz="4" w:space="0" w:color="DBDBDB"/>
                  <w:left w:val="single" w:sz="4" w:space="0" w:color="DBDBDB"/>
                  <w:bottom w:val="nil"/>
                  <w:right w:val="single" w:sz="4" w:space="0" w:color="DBDBDB"/>
                </w:tcBorders>
                <w:shd w:val="clear" w:color="auto" w:fill="FAFAFA"/>
                <w:hideMark/>
              </w:tcPr>
            </w:tcPrChange>
          </w:tcPr>
          <w:p w14:paraId="47F983DA" w14:textId="7EB4E67B" w:rsidR="00EC5A36" w:rsidRPr="006E75E2" w:rsidRDefault="006E75E2" w:rsidP="00EC5A36">
            <w:pPr>
              <w:spacing w:before="120" w:after="120" w:line="256" w:lineRule="auto"/>
              <w:outlineLvl w:val="2"/>
              <w:rPr>
                <w:rFonts w:ascii="Open Sans Semibold" w:hAnsi="Open Sans Semibold" w:cs="Open Sans Semibold"/>
                <w:i/>
                <w:color w:val="11143F"/>
                <w:rPrChange w:id="906" w:author="RoboGarden Team" w:date="2020-01-23T16:03:00Z">
                  <w:rPr>
                    <w:rFonts w:ascii="Open Sans Semibold" w:hAnsi="Open Sans Semibold" w:cs="Open Sans Semibold"/>
                    <w:color w:val="11143F"/>
                  </w:rPr>
                </w:rPrChange>
              </w:rPr>
            </w:pPr>
            <w:ins w:id="907" w:author="RoboGarden Team" w:date="2020-01-23T16:03:00Z">
              <w:r>
                <w:rPr>
                  <w:rFonts w:ascii="Open Sans Semibold" w:hAnsi="Open Sans Semibold" w:cs="Open Sans Semibold"/>
                  <w:i/>
                  <w:color w:val="11143F"/>
                </w:rPr>
                <w:t>The Learning Phase in Machine Learning</w:t>
              </w:r>
            </w:ins>
            <w:commentRangeStart w:id="908"/>
            <w:del w:id="909" w:author="RoboGarden Team" w:date="2020-01-23T16:03:00Z">
              <w:r w:rsidR="00EC5A36" w:rsidRPr="006E75E2" w:rsidDel="006E75E2">
                <w:rPr>
                  <w:rFonts w:ascii="Open Sans Semibold" w:hAnsi="Open Sans Semibold" w:cs="Open Sans Semibold"/>
                  <w:i/>
                  <w:color w:val="11143F"/>
                  <w:rPrChange w:id="910" w:author="RoboGarden Team" w:date="2020-01-23T16:03:00Z">
                    <w:rPr>
                      <w:rFonts w:ascii="Open Sans Semibold" w:hAnsi="Open Sans Semibold" w:cs="Open Sans Semibold"/>
                      <w:color w:val="11143F"/>
                    </w:rPr>
                  </w:rPrChange>
                </w:rPr>
                <w:delText xml:space="preserve">Learning </w:delText>
              </w:r>
              <w:commentRangeEnd w:id="908"/>
              <w:r w:rsidR="002E2428" w:rsidRPr="006E75E2" w:rsidDel="006E75E2">
                <w:rPr>
                  <w:rStyle w:val="CommentReference"/>
                  <w:i/>
                  <w:color w:val="404040"/>
                  <w:rPrChange w:id="911" w:author="RoboGarden Team" w:date="2020-01-23T16:03:00Z">
                    <w:rPr>
                      <w:rStyle w:val="CommentReference"/>
                      <w:color w:val="404040"/>
                    </w:rPr>
                  </w:rPrChange>
                </w:rPr>
                <w:commentReference w:id="908"/>
              </w:r>
            </w:del>
          </w:p>
          <w:p w14:paraId="023DE7D5" w14:textId="64D0A830" w:rsidR="00EC5A36" w:rsidRDefault="00EC5A36" w:rsidP="00EC5A36">
            <w:pPr>
              <w:spacing w:before="120" w:after="120" w:line="256" w:lineRule="auto"/>
              <w:rPr>
                <w:ins w:id="912" w:author="RoboGarden Team" w:date="2020-01-23T16:16:00Z"/>
                <w:color w:val="404040"/>
              </w:rPr>
            </w:pPr>
            <w:r w:rsidRPr="007F4B89">
              <w:rPr>
                <w:color w:val="404040"/>
              </w:rPr>
              <w:t xml:space="preserve">In this section, </w:t>
            </w:r>
            <w:commentRangeStart w:id="913"/>
            <w:commentRangeStart w:id="914"/>
            <w:r w:rsidRPr="007F4B89">
              <w:rPr>
                <w:color w:val="404040"/>
              </w:rPr>
              <w:t>you</w:t>
            </w:r>
            <w:ins w:id="915" w:author="RoboGarden Team" w:date="2020-01-23T16:09:00Z">
              <w:r w:rsidR="006E75E2">
                <w:rPr>
                  <w:color w:val="404040"/>
                </w:rPr>
                <w:t xml:space="preserve"> will</w:t>
              </w:r>
            </w:ins>
            <w:del w:id="916" w:author="RoboGarden Team" w:date="2020-01-23T16:09:00Z">
              <w:r w:rsidRPr="007F4B89" w:rsidDel="006E75E2">
                <w:rPr>
                  <w:color w:val="404040"/>
                </w:rPr>
                <w:delText>’ll</w:delText>
              </w:r>
            </w:del>
            <w:r w:rsidRPr="007F4B89">
              <w:rPr>
                <w:color w:val="404040"/>
              </w:rPr>
              <w:t xml:space="preserve"> </w:t>
            </w:r>
            <w:commentRangeEnd w:id="913"/>
            <w:r w:rsidR="002E2428">
              <w:rPr>
                <w:rStyle w:val="CommentReference"/>
                <w:color w:val="404040"/>
              </w:rPr>
              <w:commentReference w:id="913"/>
            </w:r>
            <w:commentRangeEnd w:id="914"/>
            <w:ins w:id="917" w:author="Chantelle Dubois Nishiyama" w:date="2020-02-19T20:46:00Z">
              <w:r w:rsidR="007E7BDE">
                <w:rPr>
                  <w:color w:val="404040"/>
                </w:rPr>
                <w:t>learn</w:t>
              </w:r>
            </w:ins>
            <w:r w:rsidR="007052B0">
              <w:rPr>
                <w:rStyle w:val="CommentReference"/>
                <w:color w:val="404040"/>
              </w:rPr>
              <w:commentReference w:id="914"/>
            </w:r>
            <w:del w:id="918" w:author="Chantelle Dubois Nishiyama" w:date="2020-02-19T20:46:00Z">
              <w:r w:rsidRPr="007F4B89" w:rsidDel="007E7BDE">
                <w:rPr>
                  <w:color w:val="404040"/>
                </w:rPr>
                <w:delText>get to know</w:delText>
              </w:r>
            </w:del>
            <w:r w:rsidRPr="007F4B89">
              <w:rPr>
                <w:color w:val="404040"/>
              </w:rPr>
              <w:t xml:space="preserve"> about different learning techniques. </w:t>
            </w:r>
          </w:p>
          <w:p w14:paraId="4A441B49" w14:textId="262C8E4D" w:rsidR="006E75E2" w:rsidRPr="007F4B89" w:rsidRDefault="006E75E2">
            <w:pPr>
              <w:spacing w:before="120" w:after="120" w:line="256" w:lineRule="auto"/>
              <w:rPr>
                <w:color w:val="404040"/>
              </w:rPr>
            </w:pPr>
            <w:ins w:id="919" w:author="RoboGarden Team" w:date="2020-01-23T16:16:00Z">
              <w:r>
                <w:t>Click through the carrousel below to learn more about Learning approaches in Machine learning</w:t>
              </w:r>
            </w:ins>
          </w:p>
        </w:tc>
      </w:tr>
      <w:tr w:rsidR="00EC5A36" w:rsidRPr="007F4B89" w14:paraId="7D107FE9" w14:textId="77777777" w:rsidTr="51235A2F">
        <w:trPr>
          <w:cantSplit/>
          <w:trHeight w:val="3789"/>
        </w:trPr>
        <w:tc>
          <w:tcPr>
            <w:tcW w:w="270" w:type="dxa"/>
            <w:tcBorders>
              <w:top w:val="nil"/>
              <w:left w:val="single" w:sz="4" w:space="0" w:color="DBDBDB" w:themeColor="accent3" w:themeTint="66"/>
              <w:bottom w:val="nil"/>
              <w:right w:val="nil"/>
            </w:tcBorders>
            <w:shd w:val="clear" w:color="auto" w:fill="FAFAFA"/>
            <w:tcPrChange w:id="920" w:author="Alicia Romero Lopez" w:date="2020-01-31T09:48:00Z">
              <w:tcPr>
                <w:tcW w:w="270" w:type="dxa"/>
                <w:tcBorders>
                  <w:top w:val="nil"/>
                  <w:left w:val="single" w:sz="4" w:space="0" w:color="DBDBDB"/>
                  <w:bottom w:val="nil"/>
                  <w:right w:val="nil"/>
                </w:tcBorders>
                <w:shd w:val="clear" w:color="auto" w:fill="FAFAFA"/>
              </w:tcPr>
            </w:tcPrChange>
          </w:tcPr>
          <w:p w14:paraId="36F81209" w14:textId="77777777" w:rsidR="00EC5A36" w:rsidRPr="007F4B89" w:rsidRDefault="00EC5A36" w:rsidP="00EC5A36">
            <w:pPr>
              <w:spacing w:before="120" w:after="120" w:line="256" w:lineRule="auto"/>
              <w:jc w:val="center"/>
              <w:outlineLvl w:val="2"/>
              <w:rPr>
                <w:color w:val="404040"/>
              </w:rPr>
            </w:pPr>
          </w:p>
        </w:tc>
        <w:tc>
          <w:tcPr>
            <w:tcW w:w="540" w:type="dxa"/>
            <w:tcBorders>
              <w:top w:val="nil"/>
              <w:left w:val="nil"/>
              <w:bottom w:val="nil"/>
              <w:right w:val="nil"/>
            </w:tcBorders>
            <w:shd w:val="clear" w:color="auto" w:fill="FAFAFA"/>
            <w:vAlign w:val="center"/>
            <w:hideMark/>
            <w:tcPrChange w:id="921" w:author="Alicia Romero Lopez" w:date="2020-01-31T09:48:00Z">
              <w:tcPr>
                <w:tcW w:w="540" w:type="dxa"/>
                <w:tcBorders>
                  <w:top w:val="nil"/>
                  <w:left w:val="nil"/>
                  <w:bottom w:val="nil"/>
                  <w:right w:val="nil"/>
                </w:tcBorders>
                <w:shd w:val="clear" w:color="auto" w:fill="FAFAFA"/>
                <w:hideMark/>
              </w:tcPr>
            </w:tcPrChange>
          </w:tcPr>
          <w:p w14:paraId="65D8ADBF" w14:textId="77777777" w:rsidR="00EC5A36" w:rsidRPr="007F4B89" w:rsidRDefault="00EC5A36" w:rsidP="00EC5A36">
            <w:pPr>
              <w:spacing w:before="120" w:after="120" w:line="256" w:lineRule="auto"/>
              <w:outlineLvl w:val="2"/>
              <w:rPr>
                <w:color w:val="404040"/>
              </w:rPr>
            </w:pPr>
            <w:r w:rsidRPr="007F4B89">
              <w:rPr>
                <w:rFonts w:ascii="FontAwesome" w:hAnsi="FontAwesome"/>
                <w:color w:val="39407B"/>
                <w:sz w:val="32"/>
                <w:szCs w:val="32"/>
              </w:rPr>
              <w:sym w:font="FontAwesome" w:char="F053"/>
            </w:r>
          </w:p>
        </w:tc>
        <w:tc>
          <w:tcPr>
            <w:tcW w:w="8910" w:type="dxa"/>
            <w:tcBorders>
              <w:top w:val="nil"/>
              <w:left w:val="nil"/>
              <w:bottom w:val="nil"/>
              <w:right w:val="nil"/>
            </w:tcBorders>
            <w:shd w:val="clear" w:color="auto" w:fill="FAFAFA"/>
            <w:vAlign w:val="center"/>
            <w:hideMark/>
            <w:tcPrChange w:id="922" w:author="Alicia Romero Lopez" w:date="2020-01-31T09:48:00Z">
              <w:tcPr>
                <w:tcW w:w="8910" w:type="dxa"/>
                <w:tcBorders>
                  <w:top w:val="nil"/>
                  <w:left w:val="nil"/>
                  <w:bottom w:val="nil"/>
                  <w:right w:val="nil"/>
                </w:tcBorders>
                <w:shd w:val="clear" w:color="auto" w:fill="FAFAFA"/>
                <w:hideMark/>
              </w:tcPr>
            </w:tcPrChange>
          </w:tcPr>
          <w:p w14:paraId="6667ECE2" w14:textId="361D2FB1" w:rsidR="006E75E2" w:rsidRDefault="005C5FD1">
            <w:pPr>
              <w:spacing w:before="120" w:after="120" w:line="256" w:lineRule="auto"/>
              <w:rPr>
                <w:color w:val="404040" w:themeColor="text1" w:themeTint="BF"/>
                <w:rPrChange w:id="923" w:author="Alexis Handford" w:date="2020-01-31T08:22:00Z">
                  <w:rPr/>
                </w:rPrChange>
              </w:rPr>
              <w:pPrChange w:id="924" w:author="Alexis Handford" w:date="2020-01-31T08:22:00Z">
                <w:pPr>
                  <w:spacing w:before="120" w:after="120" w:line="256" w:lineRule="auto"/>
                  <w:jc w:val="center"/>
                </w:pPr>
              </w:pPrChange>
            </w:pPr>
            <w:ins w:id="925" w:author="Bassem Abdullah" w:date="2020-01-24T17:37:00Z">
              <w:r>
                <w:rPr>
                  <w:color w:val="404040"/>
                </w:rPr>
                <w:t xml:space="preserve">Citation: Supervised-Learning [Digital Image]. (2018). </w:t>
              </w:r>
            </w:ins>
            <w:ins w:id="926" w:author="RoboGarden Team" w:date="2020-02-07T11:56:00Z">
              <w:r w:rsidR="00485865">
                <w:rPr>
                  <w:color w:val="404040"/>
                </w:rPr>
                <w:t xml:space="preserve">Retrieved from </w:t>
              </w:r>
            </w:ins>
            <w:ins w:id="927" w:author="Bassem Abdullah" w:date="2020-01-24T17:37:00Z">
              <w:r w:rsidRPr="006E75E2">
                <w:rPr>
                  <w:color w:val="404040"/>
                </w:rPr>
                <w:t>https://medium.com/@canburaktumer/machine-learning-basics-with-examples-part-2-supervised-learning-e2b740ff014c</w:t>
              </w:r>
            </w:ins>
            <w:commentRangeStart w:id="928"/>
            <w:commentRangeEnd w:id="928"/>
            <w:r>
              <w:rPr>
                <w:rStyle w:val="CommentReference"/>
              </w:rPr>
              <w:commentReference w:id="928"/>
            </w:r>
          </w:p>
          <w:p w14:paraId="448E675B" w14:textId="6F67EF99" w:rsidR="00EC5A36" w:rsidRPr="007F4B89" w:rsidRDefault="00F37833">
            <w:pPr>
              <w:spacing w:before="120" w:after="120" w:line="256" w:lineRule="auto"/>
              <w:rPr>
                <w:color w:val="404040"/>
              </w:rPr>
              <w:pPrChange w:id="929" w:author="Fatemeh Yazdanbakhsh Poodeh" w:date="2020-01-23T16:06:00Z">
                <w:pPr>
                  <w:spacing w:before="120" w:after="120" w:line="256" w:lineRule="auto"/>
                  <w:jc w:val="center"/>
                </w:pPr>
              </w:pPrChange>
            </w:pPr>
            <w:commentRangeStart w:id="930"/>
            <w:commentRangeStart w:id="931"/>
            <w:r>
              <w:rPr>
                <w:noProof/>
              </w:rPr>
              <w:drawing>
                <wp:inline distT="0" distB="0" distL="0" distR="0" wp14:anchorId="08C15E6F" wp14:editId="52750C5B">
                  <wp:extent cx="5511800" cy="2820670"/>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11800" cy="2820670"/>
                          </a:xfrm>
                          <a:prstGeom prst="rect">
                            <a:avLst/>
                          </a:prstGeom>
                          <a:noFill/>
                          <a:ln>
                            <a:noFill/>
                          </a:ln>
                        </pic:spPr>
                      </pic:pic>
                    </a:graphicData>
                  </a:graphic>
                </wp:inline>
              </w:drawing>
            </w:r>
            <w:commentRangeEnd w:id="930"/>
            <w:r w:rsidR="001F7282">
              <w:rPr>
                <w:rStyle w:val="CommentReference"/>
                <w:color w:val="404040"/>
              </w:rPr>
              <w:commentReference w:id="930"/>
            </w:r>
            <w:commentRangeEnd w:id="931"/>
            <w:r w:rsidR="007052B0">
              <w:rPr>
                <w:rStyle w:val="CommentReference"/>
                <w:color w:val="404040"/>
              </w:rPr>
              <w:commentReference w:id="931"/>
            </w:r>
          </w:p>
        </w:tc>
        <w:tc>
          <w:tcPr>
            <w:tcW w:w="450" w:type="dxa"/>
            <w:tcBorders>
              <w:top w:val="nil"/>
              <w:left w:val="nil"/>
              <w:bottom w:val="nil"/>
              <w:right w:val="nil"/>
            </w:tcBorders>
            <w:shd w:val="clear" w:color="auto" w:fill="FAFAFA"/>
            <w:vAlign w:val="center"/>
            <w:hideMark/>
            <w:tcPrChange w:id="932" w:author="Alicia Romero Lopez" w:date="2020-01-31T09:48:00Z">
              <w:tcPr>
                <w:tcW w:w="450" w:type="dxa"/>
                <w:tcBorders>
                  <w:top w:val="nil"/>
                  <w:left w:val="nil"/>
                  <w:bottom w:val="nil"/>
                  <w:right w:val="nil"/>
                </w:tcBorders>
                <w:shd w:val="clear" w:color="auto" w:fill="FAFAFA"/>
                <w:hideMark/>
              </w:tcPr>
            </w:tcPrChange>
          </w:tcPr>
          <w:p w14:paraId="4099C6AF" w14:textId="77777777" w:rsidR="006E75E2" w:rsidRDefault="006E75E2" w:rsidP="00EC5A36">
            <w:pPr>
              <w:spacing w:before="120" w:after="120" w:line="256" w:lineRule="auto"/>
              <w:jc w:val="right"/>
              <w:outlineLvl w:val="2"/>
              <w:rPr>
                <w:ins w:id="933" w:author="RoboGarden Team" w:date="2020-01-23T16:06:00Z"/>
                <w:rFonts w:ascii="FontAwesome" w:hAnsi="FontAwesome"/>
                <w:color w:val="39407B"/>
                <w:sz w:val="32"/>
                <w:szCs w:val="32"/>
              </w:rPr>
            </w:pPr>
          </w:p>
          <w:p w14:paraId="261FE846" w14:textId="77777777" w:rsidR="00EC5A36" w:rsidRPr="007F4B89" w:rsidRDefault="00EC5A36" w:rsidP="00EC5A36">
            <w:pPr>
              <w:spacing w:before="120" w:after="120" w:line="256" w:lineRule="auto"/>
              <w:jc w:val="right"/>
              <w:outlineLvl w:val="2"/>
              <w:rPr>
                <w:color w:val="404040"/>
              </w:rPr>
            </w:pPr>
            <w:r w:rsidRPr="007F4B89">
              <w:rPr>
                <w:rFonts w:ascii="FontAwesome" w:hAnsi="FontAwesome"/>
                <w:color w:val="39407B"/>
                <w:sz w:val="32"/>
                <w:szCs w:val="32"/>
              </w:rPr>
              <w:sym w:font="FontAwesome" w:char="F054"/>
            </w:r>
          </w:p>
        </w:tc>
        <w:tc>
          <w:tcPr>
            <w:tcW w:w="270" w:type="dxa"/>
            <w:tcBorders>
              <w:top w:val="nil"/>
              <w:left w:val="nil"/>
              <w:bottom w:val="nil"/>
              <w:right w:val="single" w:sz="4" w:space="0" w:color="DBDBDB" w:themeColor="accent3" w:themeTint="66"/>
            </w:tcBorders>
            <w:shd w:val="clear" w:color="auto" w:fill="FAFAFA"/>
            <w:tcPrChange w:id="934" w:author="Alicia Romero Lopez" w:date="2020-01-31T09:48:00Z">
              <w:tcPr>
                <w:tcW w:w="270" w:type="dxa"/>
                <w:tcBorders>
                  <w:top w:val="nil"/>
                  <w:left w:val="nil"/>
                  <w:bottom w:val="nil"/>
                  <w:right w:val="single" w:sz="4" w:space="0" w:color="DBDBDB"/>
                </w:tcBorders>
                <w:shd w:val="clear" w:color="auto" w:fill="FAFAFA"/>
              </w:tcPr>
            </w:tcPrChange>
          </w:tcPr>
          <w:p w14:paraId="311E9395" w14:textId="77777777" w:rsidR="00EC5A36" w:rsidRPr="007F4B89" w:rsidRDefault="00EC5A36" w:rsidP="00EC5A36">
            <w:pPr>
              <w:spacing w:before="120" w:after="120" w:line="256" w:lineRule="auto"/>
              <w:jc w:val="center"/>
              <w:outlineLvl w:val="2"/>
              <w:rPr>
                <w:color w:val="404040"/>
              </w:rPr>
            </w:pPr>
          </w:p>
        </w:tc>
      </w:tr>
      <w:tr w:rsidR="00EC5A36" w:rsidRPr="007F4B89" w14:paraId="7D27AC9F" w14:textId="77777777" w:rsidTr="00A81DA1">
        <w:trPr>
          <w:cantSplit/>
          <w:trHeight w:val="74"/>
        </w:trPr>
        <w:tc>
          <w:tcPr>
            <w:tcW w:w="10440" w:type="dxa"/>
            <w:gridSpan w:val="5"/>
            <w:tcBorders>
              <w:top w:val="nil"/>
              <w:left w:val="single" w:sz="4" w:space="0" w:color="DBDBDB" w:themeColor="accent3" w:themeTint="66"/>
              <w:bottom w:val="nil"/>
              <w:right w:val="single" w:sz="4" w:space="0" w:color="DBDBDB" w:themeColor="accent3" w:themeTint="66"/>
            </w:tcBorders>
            <w:shd w:val="clear" w:color="auto" w:fill="FAFAFA"/>
            <w:hideMark/>
            <w:tcPrChange w:id="935" w:author="Alicia Romero Lopez" w:date="2020-01-31T09:48:00Z">
              <w:tcPr>
                <w:tcW w:w="10438" w:type="dxa"/>
                <w:gridSpan w:val="5"/>
                <w:tcBorders>
                  <w:top w:val="nil"/>
                  <w:left w:val="single" w:sz="4" w:space="0" w:color="DBDBDB"/>
                  <w:bottom w:val="nil"/>
                  <w:right w:val="single" w:sz="4" w:space="0" w:color="DBDBDB"/>
                </w:tcBorders>
                <w:shd w:val="clear" w:color="auto" w:fill="FAFAFA"/>
                <w:hideMark/>
              </w:tcPr>
            </w:tcPrChange>
          </w:tcPr>
          <w:p w14:paraId="1F419510" w14:textId="77777777" w:rsidR="006E75E2" w:rsidRDefault="006E75E2" w:rsidP="00EC5A36">
            <w:pPr>
              <w:spacing w:before="120" w:after="120" w:line="256" w:lineRule="auto"/>
              <w:outlineLvl w:val="2"/>
              <w:rPr>
                <w:ins w:id="936" w:author="RoboGarden Team" w:date="2020-01-23T16:06:00Z"/>
                <w:rFonts w:ascii="Open Sans Semibold" w:hAnsi="Open Sans Semibold" w:cs="Open Sans Semibold"/>
                <w:color w:val="11143F"/>
              </w:rPr>
            </w:pPr>
          </w:p>
          <w:p w14:paraId="7D08041A" w14:textId="77777777" w:rsidR="00EC5A36" w:rsidRPr="006E75E2" w:rsidRDefault="00EC5A36" w:rsidP="00EC5A36">
            <w:pPr>
              <w:spacing w:before="120" w:after="120" w:line="256" w:lineRule="auto"/>
              <w:outlineLvl w:val="2"/>
              <w:rPr>
                <w:rFonts w:ascii="Open Sans Semibold" w:hAnsi="Open Sans Semibold" w:cs="Open Sans Semibold"/>
                <w:i/>
                <w:color w:val="11143F"/>
                <w:rPrChange w:id="937" w:author="RoboGarden Team" w:date="2020-01-23T16:09:00Z">
                  <w:rPr>
                    <w:rFonts w:ascii="Open Sans Semibold" w:hAnsi="Open Sans Semibold" w:cs="Open Sans Semibold"/>
                    <w:color w:val="11143F"/>
                  </w:rPr>
                </w:rPrChange>
              </w:rPr>
            </w:pPr>
            <w:r w:rsidRPr="006E75E2">
              <w:rPr>
                <w:rFonts w:ascii="Open Sans Semibold" w:hAnsi="Open Sans Semibold" w:cs="Open Sans Semibold"/>
                <w:i/>
                <w:color w:val="11143F"/>
                <w:rPrChange w:id="938" w:author="RoboGarden Team" w:date="2020-01-23T16:09:00Z">
                  <w:rPr>
                    <w:rFonts w:ascii="Open Sans Semibold" w:hAnsi="Open Sans Semibold" w:cs="Open Sans Semibold"/>
                    <w:color w:val="11143F"/>
                  </w:rPr>
                </w:rPrChange>
              </w:rPr>
              <w:t xml:space="preserve">Supervised </w:t>
            </w:r>
            <w:commentRangeStart w:id="939"/>
            <w:commentRangeStart w:id="940"/>
            <w:commentRangeStart w:id="941"/>
            <w:r w:rsidRPr="006E75E2">
              <w:rPr>
                <w:rFonts w:ascii="Open Sans Semibold" w:hAnsi="Open Sans Semibold" w:cs="Open Sans Semibold"/>
                <w:i/>
                <w:color w:val="11143F"/>
                <w:rPrChange w:id="942" w:author="RoboGarden Team" w:date="2020-01-23T16:09:00Z">
                  <w:rPr>
                    <w:rFonts w:ascii="Open Sans Semibold" w:hAnsi="Open Sans Semibold" w:cs="Open Sans Semibold"/>
                    <w:color w:val="11143F"/>
                  </w:rPr>
                </w:rPrChange>
              </w:rPr>
              <w:t>learning</w:t>
            </w:r>
            <w:commentRangeEnd w:id="939"/>
            <w:r w:rsidR="001F7282" w:rsidRPr="006E75E2">
              <w:rPr>
                <w:rStyle w:val="CommentReference"/>
                <w:i/>
                <w:color w:val="404040"/>
                <w:rPrChange w:id="943" w:author="RoboGarden Team" w:date="2020-01-23T16:09:00Z">
                  <w:rPr>
                    <w:rStyle w:val="CommentReference"/>
                    <w:color w:val="404040"/>
                  </w:rPr>
                </w:rPrChange>
              </w:rPr>
              <w:commentReference w:id="939"/>
            </w:r>
            <w:commentRangeEnd w:id="940"/>
            <w:r w:rsidR="007052B0">
              <w:rPr>
                <w:rStyle w:val="CommentReference"/>
                <w:color w:val="404040"/>
              </w:rPr>
              <w:commentReference w:id="940"/>
            </w:r>
            <w:commentRangeEnd w:id="941"/>
            <w:r w:rsidR="006E1EA0">
              <w:rPr>
                <w:rStyle w:val="CommentReference"/>
                <w:color w:val="404040"/>
              </w:rPr>
              <w:commentReference w:id="941"/>
            </w:r>
          </w:p>
          <w:p w14:paraId="37926064" w14:textId="5141A4AD" w:rsidR="00EC5A36" w:rsidRPr="007F4B89" w:rsidRDefault="00EC5A36" w:rsidP="00EC5A36">
            <w:pPr>
              <w:spacing w:before="120" w:after="120" w:line="256" w:lineRule="auto"/>
              <w:rPr>
                <w:color w:val="404040"/>
              </w:rPr>
            </w:pPr>
            <w:r w:rsidRPr="007F4B89">
              <w:rPr>
                <w:color w:val="404040"/>
              </w:rPr>
              <w:t>Supervised learning i</w:t>
            </w:r>
            <w:ins w:id="944" w:author="Chantelle Dubois Nishiyama" w:date="2020-02-19T20:50:00Z">
              <w:r w:rsidR="000C3087">
                <w:rPr>
                  <w:color w:val="404040"/>
                </w:rPr>
                <w:t xml:space="preserve">s </w:t>
              </w:r>
            </w:ins>
            <w:del w:id="945" w:author="Chantelle Dubois Nishiyama" w:date="2020-02-19T20:50:00Z">
              <w:r w:rsidRPr="007F4B89" w:rsidDel="000C3087">
                <w:rPr>
                  <w:color w:val="404040"/>
                </w:rPr>
                <w:delText xml:space="preserve">s the </w:delText>
              </w:r>
            </w:del>
            <w:r w:rsidRPr="007F4B89">
              <w:rPr>
                <w:color w:val="404040"/>
              </w:rPr>
              <w:t>learning when</w:t>
            </w:r>
            <w:ins w:id="946" w:author="Chantelle Dubois Nishiyama" w:date="2020-02-19T20:50:00Z">
              <w:r w:rsidR="000C3087">
                <w:rPr>
                  <w:color w:val="404040"/>
                </w:rPr>
                <w:t xml:space="preserve"> a student is provided with</w:t>
              </w:r>
            </w:ins>
            <w:r w:rsidRPr="007F4B89">
              <w:rPr>
                <w:color w:val="404040"/>
              </w:rPr>
              <w:t xml:space="preserve"> the labels of the data samples</w:t>
            </w:r>
            <w:del w:id="947" w:author="Chantelle Dubois Nishiyama" w:date="2020-02-19T20:50:00Z">
              <w:r w:rsidRPr="007F4B89" w:rsidDel="000C3087">
                <w:rPr>
                  <w:color w:val="404040"/>
                </w:rPr>
                <w:delText xml:space="preserve"> are known in advance to training</w:delText>
              </w:r>
            </w:del>
            <w:r w:rsidRPr="007F4B89">
              <w:rPr>
                <w:color w:val="404040"/>
              </w:rPr>
              <w:t>. Consider a problem where the</w:t>
            </w:r>
            <w:commentRangeStart w:id="948"/>
            <w:commentRangeStart w:id="949"/>
            <w:r w:rsidRPr="007F4B89">
              <w:rPr>
                <w:color w:val="404040"/>
              </w:rPr>
              <w:t xml:space="preserve"> c</w:t>
            </w:r>
            <w:ins w:id="950" w:author="RoboGarden Team" w:date="2020-01-29T17:42:00Z">
              <w:r w:rsidR="00D8460B">
                <w:rPr>
                  <w:color w:val="404040"/>
                </w:rPr>
                <w:t>ategory</w:t>
              </w:r>
            </w:ins>
            <w:del w:id="951" w:author="RoboGarden Team" w:date="2020-01-29T17:42:00Z">
              <w:r w:rsidRPr="007F4B89" w:rsidDel="00D8460B">
                <w:rPr>
                  <w:color w:val="404040"/>
                </w:rPr>
                <w:delText>lass</w:delText>
              </w:r>
            </w:del>
            <w:r w:rsidRPr="007F4B89">
              <w:rPr>
                <w:color w:val="404040"/>
              </w:rPr>
              <w:t xml:space="preserve"> of </w:t>
            </w:r>
            <w:del w:id="952" w:author="RoboGarden Team" w:date="2020-01-29T17:43:00Z">
              <w:r w:rsidRPr="007F4B89" w:rsidDel="00D8460B">
                <w:rPr>
                  <w:color w:val="404040"/>
                </w:rPr>
                <w:delText>an item</w:delText>
              </w:r>
              <w:commentRangeEnd w:id="948"/>
              <w:r w:rsidDel="00D8460B">
                <w:rPr>
                  <w:rStyle w:val="CommentReference"/>
                </w:rPr>
                <w:commentReference w:id="948"/>
              </w:r>
              <w:commentRangeEnd w:id="949"/>
              <w:r w:rsidR="00D8460B" w:rsidDel="00D8460B">
                <w:rPr>
                  <w:rStyle w:val="CommentReference"/>
                  <w:color w:val="404040"/>
                </w:rPr>
                <w:commentReference w:id="949"/>
              </w:r>
            </w:del>
            <w:ins w:id="953" w:author="RoboGarden Team" w:date="2020-01-29T17:43:00Z">
              <w:r w:rsidR="00D8460B">
                <w:rPr>
                  <w:color w:val="404040"/>
                </w:rPr>
                <w:t>an article</w:t>
              </w:r>
            </w:ins>
            <w:r w:rsidRPr="007F4B89">
              <w:rPr>
                <w:color w:val="404040"/>
              </w:rPr>
              <w:t xml:space="preserve"> is needed to be predicted using</w:t>
            </w:r>
            <w:ins w:id="954" w:author="Chantelle Dubois Nishiyama" w:date="2020-02-19T20:49:00Z">
              <w:r w:rsidR="001D7010">
                <w:rPr>
                  <w:color w:val="404040"/>
                </w:rPr>
                <w:t xml:space="preserve"> </w:t>
              </w:r>
            </w:ins>
            <w:del w:id="955" w:author="Chantelle Dubois Nishiyama" w:date="2020-02-19T20:49:00Z">
              <w:r w:rsidRPr="007F4B89" w:rsidDel="001D7010">
                <w:rPr>
                  <w:color w:val="404040"/>
                </w:rPr>
                <w:delText xml:space="preserve"> a </w:delText>
              </w:r>
            </w:del>
            <w:r w:rsidRPr="007F4B89">
              <w:rPr>
                <w:color w:val="404040"/>
              </w:rPr>
              <w:t xml:space="preserve">machine learning models. Supervised learning is </w:t>
            </w:r>
            <w:commentRangeStart w:id="956"/>
            <w:r w:rsidRPr="007F4B89">
              <w:rPr>
                <w:color w:val="404040"/>
              </w:rPr>
              <w:t xml:space="preserve">training </w:t>
            </w:r>
            <w:commentRangeEnd w:id="956"/>
            <w:r w:rsidR="00000BFE">
              <w:rPr>
                <w:rStyle w:val="CommentReference"/>
                <w:color w:val="404040"/>
              </w:rPr>
              <w:commentReference w:id="956"/>
            </w:r>
            <w:r w:rsidRPr="007F4B89">
              <w:rPr>
                <w:color w:val="404040"/>
              </w:rPr>
              <w:t xml:space="preserve">your model on data samples with known target responses </w:t>
            </w:r>
            <w:ins w:id="957" w:author="Chantelle Dubois Nishiyama" w:date="2020-02-19T20:50:00Z">
              <w:r w:rsidR="000C3087">
                <w:rPr>
                  <w:color w:val="404040"/>
                </w:rPr>
                <w:t>that</w:t>
              </w:r>
            </w:ins>
            <w:del w:id="958" w:author="Chantelle Dubois Nishiyama" w:date="2020-02-19T20:50:00Z">
              <w:r w:rsidRPr="007F4B89" w:rsidDel="000C3087">
                <w:rPr>
                  <w:color w:val="404040"/>
                </w:rPr>
                <w:delText>being</w:delText>
              </w:r>
            </w:del>
            <w:r w:rsidRPr="007F4B89">
              <w:rPr>
                <w:color w:val="404040"/>
              </w:rPr>
              <w:t xml:space="preserve"> </w:t>
            </w:r>
            <w:del w:id="959" w:author="Chantelle Dubois Nishiyama" w:date="2020-02-19T20:51:00Z">
              <w:r w:rsidRPr="007F4B89" w:rsidDel="000C3087">
                <w:rPr>
                  <w:color w:val="404040"/>
                </w:rPr>
                <w:delText xml:space="preserve">these </w:delText>
              </w:r>
            </w:del>
            <w:ins w:id="960" w:author="Chantelle Dubois Nishiyama" w:date="2020-02-19T20:51:00Z">
              <w:r w:rsidR="000C3087">
                <w:rPr>
                  <w:color w:val="404040"/>
                </w:rPr>
                <w:t>are</w:t>
              </w:r>
              <w:r w:rsidR="000C3087" w:rsidRPr="007F4B89">
                <w:rPr>
                  <w:color w:val="404040"/>
                </w:rPr>
                <w:t xml:space="preserve"> </w:t>
              </w:r>
            </w:ins>
            <w:r w:rsidRPr="007F4B89">
              <w:rPr>
                <w:color w:val="404040"/>
              </w:rPr>
              <w:t>target</w:t>
            </w:r>
            <w:del w:id="961" w:author="Chantelle Dubois Nishiyama" w:date="2020-02-19T20:51:00Z">
              <w:r w:rsidRPr="007F4B89" w:rsidDel="000C3087">
                <w:rPr>
                  <w:color w:val="404040"/>
                </w:rPr>
                <w:delText>s</w:delText>
              </w:r>
            </w:del>
            <w:r w:rsidRPr="007F4B89">
              <w:rPr>
                <w:color w:val="404040"/>
              </w:rPr>
              <w:t xml:space="preserve"> classes or even numeric values. </w:t>
            </w:r>
          </w:p>
          <w:p w14:paraId="0588BB6B" w14:textId="77777777" w:rsidR="00EC5A36" w:rsidRPr="007F4B89" w:rsidRDefault="00EC5A36" w:rsidP="00EC5A36">
            <w:pPr>
              <w:spacing w:before="120" w:after="120" w:line="256" w:lineRule="auto"/>
              <w:rPr>
                <w:color w:val="404040"/>
              </w:rPr>
            </w:pPr>
            <w:r w:rsidRPr="007F4B89">
              <w:rPr>
                <w:color w:val="404040"/>
              </w:rPr>
              <w:t xml:space="preserve">The learning algorithm dictates that training on samples of labeled data will help the model fit the data-points after training. The model is then used to predict the target responses of new Unlabeled data. </w:t>
            </w:r>
          </w:p>
          <w:p w14:paraId="698A983D" w14:textId="77777777" w:rsidR="00EC5A36" w:rsidRPr="007F4B89" w:rsidRDefault="00EC5A36" w:rsidP="00EC5A36">
            <w:pPr>
              <w:spacing w:before="120" w:after="120" w:line="256" w:lineRule="auto"/>
              <w:rPr>
                <w:color w:val="404040"/>
              </w:rPr>
            </w:pPr>
            <w:r w:rsidRPr="007F4B89">
              <w:rPr>
                <w:color w:val="404040"/>
              </w:rPr>
              <w:t xml:space="preserve">This method helps the model during training to </w:t>
            </w:r>
            <w:r w:rsidRPr="007F4B89">
              <w:rPr>
                <w:b/>
                <w:color w:val="404040"/>
              </w:rPr>
              <w:t>learn</w:t>
            </w:r>
            <w:r w:rsidRPr="007F4B89">
              <w:rPr>
                <w:color w:val="404040"/>
              </w:rPr>
              <w:t xml:space="preserve"> by comparing the correct outputs it already knows to the outputs predicted to modify model and eventually be able to induce correct values for outputs. </w:t>
            </w:r>
          </w:p>
          <w:p w14:paraId="04FF47FC" w14:textId="2253781D" w:rsidR="00EC5A36" w:rsidRPr="00990B03" w:rsidRDefault="00EC5A36" w:rsidP="00EC5A36">
            <w:pPr>
              <w:spacing w:before="120" w:after="120" w:line="256" w:lineRule="auto"/>
              <w:rPr>
                <w:rFonts w:asciiTheme="minorHAnsi" w:hAnsiTheme="minorHAnsi"/>
                <w:color w:val="404040"/>
                <w:rPrChange w:id="962" w:author="Chantelle Dubois Nishiyama" w:date="2020-02-19T20:52:00Z">
                  <w:rPr>
                    <w:color w:val="404040"/>
                  </w:rPr>
                </w:rPrChange>
              </w:rPr>
            </w:pPr>
            <w:r w:rsidRPr="00990B03">
              <w:rPr>
                <w:rFonts w:asciiTheme="minorHAnsi" w:hAnsiTheme="minorHAnsi" w:cs="Segoe UI"/>
                <w:color w:val="323232"/>
                <w:shd w:val="clear" w:color="auto" w:fill="FFFFFF"/>
                <w:rPrChange w:id="963" w:author="Chantelle Dubois Nishiyama" w:date="2020-02-19T20:52:00Z">
                  <w:rPr>
                    <w:rFonts w:ascii="Segoe UI" w:hAnsi="Segoe UI" w:cs="Segoe UI"/>
                    <w:color w:val="323232"/>
                    <w:shd w:val="clear" w:color="auto" w:fill="FFFFFF"/>
                  </w:rPr>
                </w:rPrChange>
              </w:rPr>
              <w:t>The purpose of this method is for the algorithm to be able to “learn” by comparing its actual output with the “taught” outputs to find errors, and modify the model accordingly</w:t>
            </w:r>
            <w:ins w:id="964" w:author="Chantelle Dubois Nishiyama" w:date="2020-02-19T20:52:00Z">
              <w:r w:rsidR="00990B03" w:rsidRPr="00990B03">
                <w:rPr>
                  <w:rFonts w:asciiTheme="minorHAnsi" w:hAnsiTheme="minorHAnsi" w:cs="Segoe UI"/>
                  <w:color w:val="323232"/>
                  <w:shd w:val="clear" w:color="auto" w:fill="FFFFFF"/>
                  <w:rPrChange w:id="965" w:author="Chantelle Dubois Nishiyama" w:date="2020-02-19T20:52:00Z">
                    <w:rPr>
                      <w:rFonts w:ascii="Segoe UI" w:hAnsi="Segoe UI" w:cs="Segoe UI"/>
                      <w:color w:val="323232"/>
                      <w:shd w:val="clear" w:color="auto" w:fill="FFFFFF"/>
                    </w:rPr>
                  </w:rPrChange>
                </w:rPr>
                <w:t>.</w:t>
              </w:r>
            </w:ins>
          </w:p>
          <w:p w14:paraId="507950A2" w14:textId="77777777" w:rsidR="00EC5A36" w:rsidRPr="007F4B89" w:rsidRDefault="00EC5A36" w:rsidP="00EC5A36">
            <w:pPr>
              <w:spacing w:before="120" w:after="120" w:line="256" w:lineRule="auto"/>
              <w:rPr>
                <w:color w:val="404040"/>
              </w:rPr>
            </w:pPr>
            <w:r w:rsidRPr="007F4B89">
              <w:rPr>
                <w:color w:val="404040"/>
              </w:rPr>
              <w:t xml:space="preserve">The Supervised learning was called supervised learning since it almost mimics the concept of human learners learning a certain subject under the supervision of some more knowledgeable learners. The knowledgeable learners can give the students examples for him to formulate general rules for predicted new examples. </w:t>
            </w:r>
          </w:p>
          <w:p w14:paraId="591738A2" w14:textId="77777777" w:rsidR="00EC5A36" w:rsidRPr="007F4B89" w:rsidRDefault="00EC5A36" w:rsidP="00EC5A36">
            <w:pPr>
              <w:spacing w:before="120" w:after="120" w:line="256" w:lineRule="auto"/>
              <w:rPr>
                <w:rFonts w:ascii="Open Sans Semibold" w:hAnsi="Open Sans Semibold" w:cs="Open Sans Semibold"/>
                <w:color w:val="404040"/>
              </w:rPr>
            </w:pPr>
            <w:r w:rsidRPr="007F4B89">
              <w:rPr>
                <w:rFonts w:ascii="Open Sans Semibold" w:hAnsi="Open Sans Semibold" w:cs="Open Sans Semibold"/>
                <w:color w:val="404040"/>
              </w:rPr>
              <w:t>Examples:</w:t>
            </w:r>
          </w:p>
          <w:p w14:paraId="6AE47A43" w14:textId="77777777" w:rsidR="00EC5A36" w:rsidRPr="007F4B89" w:rsidRDefault="00EC5A36" w:rsidP="00EC5A36">
            <w:pPr>
              <w:numPr>
                <w:ilvl w:val="0"/>
                <w:numId w:val="9"/>
              </w:numPr>
              <w:spacing w:before="120" w:after="120" w:line="256" w:lineRule="auto"/>
              <w:ind w:firstLine="0"/>
              <w:rPr>
                <w:color w:val="404040"/>
              </w:rPr>
            </w:pPr>
            <w:r w:rsidRPr="007F4B89">
              <w:rPr>
                <w:color w:val="404040"/>
              </w:rPr>
              <w:t>Classification</w:t>
            </w:r>
          </w:p>
          <w:p w14:paraId="32003B1D" w14:textId="77777777" w:rsidR="00EC5A36" w:rsidRDefault="00EC5A36" w:rsidP="00EC5A36">
            <w:pPr>
              <w:numPr>
                <w:ilvl w:val="0"/>
                <w:numId w:val="9"/>
              </w:numPr>
              <w:spacing w:before="120" w:after="120" w:line="256" w:lineRule="auto"/>
              <w:ind w:firstLine="0"/>
              <w:rPr>
                <w:ins w:id="966" w:author="RoboGarden Team" w:date="2020-01-23T16:06:00Z"/>
                <w:color w:val="404040"/>
              </w:rPr>
            </w:pPr>
            <w:r w:rsidRPr="007F4B89">
              <w:rPr>
                <w:color w:val="404040"/>
              </w:rPr>
              <w:t xml:space="preserve">Regression </w:t>
            </w:r>
          </w:p>
          <w:p w14:paraId="4DE89922" w14:textId="77777777" w:rsidR="006E75E2" w:rsidRDefault="006E75E2">
            <w:pPr>
              <w:spacing w:before="120" w:after="120" w:line="256" w:lineRule="auto"/>
              <w:rPr>
                <w:ins w:id="967" w:author="RoboGarden Team" w:date="2020-01-23T16:06:00Z"/>
                <w:color w:val="404040"/>
              </w:rPr>
              <w:pPrChange w:id="968" w:author="Fatemeh Yazdanbakhsh Poodeh" w:date="2020-01-23T16:06:00Z">
                <w:pPr>
                  <w:numPr>
                    <w:numId w:val="9"/>
                  </w:numPr>
                  <w:spacing w:before="120" w:after="120" w:line="256" w:lineRule="auto"/>
                  <w:ind w:left="720" w:hanging="360"/>
                </w:pPr>
              </w:pPrChange>
            </w:pPr>
          </w:p>
          <w:p w14:paraId="5A334D41" w14:textId="6277E19B" w:rsidR="006E75E2" w:rsidRPr="007F4B89" w:rsidRDefault="006E75E2">
            <w:pPr>
              <w:spacing w:before="120" w:after="120" w:line="256" w:lineRule="auto"/>
              <w:rPr>
                <w:color w:val="404040"/>
              </w:rPr>
              <w:pPrChange w:id="969" w:author="Fatemeh Yazdanbakhsh Poodeh" w:date="2020-01-23T16:06:00Z">
                <w:pPr>
                  <w:numPr>
                    <w:numId w:val="9"/>
                  </w:numPr>
                  <w:spacing w:before="120" w:after="120" w:line="256" w:lineRule="auto"/>
                  <w:ind w:left="720" w:hanging="360"/>
                </w:pPr>
              </w:pPrChange>
            </w:pPr>
            <w:ins w:id="970" w:author="RoboGarden Team" w:date="2020-01-23T16:06:00Z">
              <w:r>
                <w:rPr>
                  <w:color w:val="404040"/>
                </w:rPr>
                <w:t>Citation: Supervised-Learning</w:t>
              </w:r>
            </w:ins>
            <w:ins w:id="971" w:author="RoboGarden Team" w:date="2020-01-23T16:09:00Z">
              <w:r>
                <w:rPr>
                  <w:color w:val="404040"/>
                </w:rPr>
                <w:t xml:space="preserve"> </w:t>
              </w:r>
            </w:ins>
            <w:ins w:id="972" w:author="RoboGarden Team" w:date="2020-01-23T16:06:00Z">
              <w:r>
                <w:rPr>
                  <w:color w:val="404040"/>
                </w:rPr>
                <w:t>[</w:t>
              </w:r>
            </w:ins>
            <w:ins w:id="973" w:author="RoboGarden Team" w:date="2020-01-23T16:07:00Z">
              <w:r>
                <w:rPr>
                  <w:color w:val="404040"/>
                </w:rPr>
                <w:t xml:space="preserve">Digital Image]. (2018). </w:t>
              </w:r>
            </w:ins>
            <w:ins w:id="974" w:author="RoboGarden Team" w:date="2020-01-23T16:06:00Z">
              <w:r w:rsidRPr="006E75E2">
                <w:rPr>
                  <w:color w:val="404040"/>
                </w:rPr>
                <w:t>https://medium.com/@canburaktumer/machine-learning-basics-with-examples-part-2-supervised-learning-e2b740ff014c</w:t>
              </w:r>
            </w:ins>
          </w:p>
        </w:tc>
      </w:tr>
      <w:tr w:rsidR="00EC5A36" w:rsidRPr="007F4B89" w14:paraId="5D5A9CAA" w14:textId="77777777" w:rsidTr="51235A2F">
        <w:trPr>
          <w:cantSplit/>
          <w:trHeight w:val="792"/>
        </w:trPr>
        <w:tc>
          <w:tcPr>
            <w:tcW w:w="270" w:type="dxa"/>
            <w:tcBorders>
              <w:top w:val="nil"/>
              <w:left w:val="single" w:sz="4" w:space="0" w:color="DBDBDB" w:themeColor="accent3" w:themeTint="66"/>
              <w:bottom w:val="single" w:sz="4" w:space="0" w:color="DBDBDB" w:themeColor="accent3" w:themeTint="66"/>
              <w:right w:val="nil"/>
            </w:tcBorders>
            <w:shd w:val="clear" w:color="auto" w:fill="FAFAFA"/>
            <w:tcPrChange w:id="975" w:author="Alicia Romero Lopez" w:date="2020-01-31T09:48:00Z">
              <w:tcPr>
                <w:tcW w:w="270" w:type="dxa"/>
                <w:tcBorders>
                  <w:top w:val="nil"/>
                  <w:left w:val="single" w:sz="4" w:space="0" w:color="DBDBDB"/>
                  <w:bottom w:val="single" w:sz="4" w:space="0" w:color="DBDBDB"/>
                  <w:right w:val="nil"/>
                </w:tcBorders>
                <w:shd w:val="clear" w:color="auto" w:fill="FAFAFA"/>
              </w:tcPr>
            </w:tcPrChange>
          </w:tcPr>
          <w:p w14:paraId="7616532F" w14:textId="77777777" w:rsidR="00EC5A36" w:rsidRPr="007F4B89" w:rsidRDefault="00EC5A36" w:rsidP="00EC5A36">
            <w:pPr>
              <w:spacing w:before="120" w:after="120" w:line="256" w:lineRule="auto"/>
              <w:jc w:val="center"/>
              <w:outlineLvl w:val="2"/>
              <w:rPr>
                <w:color w:val="404040"/>
              </w:rPr>
            </w:pPr>
          </w:p>
        </w:tc>
        <w:tc>
          <w:tcPr>
            <w:tcW w:w="540" w:type="dxa"/>
            <w:tcBorders>
              <w:top w:val="nil"/>
              <w:left w:val="nil"/>
              <w:bottom w:val="single" w:sz="4" w:space="0" w:color="DBDBDB" w:themeColor="accent3" w:themeTint="66"/>
              <w:right w:val="nil"/>
            </w:tcBorders>
            <w:shd w:val="clear" w:color="auto" w:fill="FAFAFA"/>
            <w:tcPrChange w:id="976" w:author="Alicia Romero Lopez" w:date="2020-01-31T09:48:00Z">
              <w:tcPr>
                <w:tcW w:w="540" w:type="dxa"/>
                <w:tcBorders>
                  <w:top w:val="nil"/>
                  <w:left w:val="nil"/>
                  <w:bottom w:val="single" w:sz="4" w:space="0" w:color="DBDBDB"/>
                  <w:right w:val="nil"/>
                </w:tcBorders>
                <w:shd w:val="clear" w:color="auto" w:fill="FAFAFA"/>
              </w:tcPr>
            </w:tcPrChange>
          </w:tcPr>
          <w:p w14:paraId="518222FE" w14:textId="77777777" w:rsidR="00EC5A36" w:rsidRPr="007F4B89" w:rsidRDefault="006E1EA0" w:rsidP="00EC5A36">
            <w:pPr>
              <w:spacing w:before="120" w:after="120" w:line="256" w:lineRule="auto"/>
              <w:jc w:val="center"/>
              <w:outlineLvl w:val="2"/>
              <w:rPr>
                <w:color w:val="404040"/>
              </w:rPr>
            </w:pPr>
            <w:commentRangeStart w:id="977"/>
            <w:commentRangeEnd w:id="977"/>
            <w:r>
              <w:rPr>
                <w:rStyle w:val="CommentReference"/>
                <w:color w:val="404040"/>
              </w:rPr>
              <w:commentReference w:id="977"/>
            </w:r>
            <w:commentRangeStart w:id="978"/>
            <w:commentRangeEnd w:id="978"/>
            <w:r w:rsidR="008B14C7">
              <w:rPr>
                <w:rStyle w:val="CommentReference"/>
                <w:rFonts w:asciiTheme="minorHAnsi" w:eastAsiaTheme="minorHAnsi" w:hAnsiTheme="minorHAnsi" w:cstheme="minorBidi"/>
                <w:color w:val="404040"/>
              </w:rPr>
              <w:commentReference w:id="978"/>
            </w:r>
          </w:p>
        </w:tc>
        <w:tc>
          <w:tcPr>
            <w:tcW w:w="8910" w:type="dxa"/>
            <w:tcBorders>
              <w:top w:val="nil"/>
              <w:left w:val="nil"/>
              <w:bottom w:val="single" w:sz="4" w:space="0" w:color="DBDBDB" w:themeColor="accent3" w:themeTint="66"/>
              <w:right w:val="nil"/>
            </w:tcBorders>
            <w:shd w:val="clear" w:color="auto" w:fill="FAFAFA"/>
            <w:vAlign w:val="center"/>
            <w:hideMark/>
            <w:tcPrChange w:id="979" w:author="Alicia Romero Lopez" w:date="2020-01-31T09:48:00Z">
              <w:tcPr>
                <w:tcW w:w="8910" w:type="dxa"/>
                <w:tcBorders>
                  <w:top w:val="nil"/>
                  <w:left w:val="nil"/>
                  <w:bottom w:val="single" w:sz="4" w:space="0" w:color="DBDBDB"/>
                  <w:right w:val="nil"/>
                </w:tcBorders>
                <w:shd w:val="clear" w:color="auto" w:fill="FAFAFA"/>
                <w:hideMark/>
              </w:tcPr>
            </w:tcPrChange>
          </w:tcPr>
          <w:p w14:paraId="088539ED" w14:textId="77777777" w:rsidR="00EC5A36" w:rsidRPr="007F4B89" w:rsidRDefault="00EC5A36" w:rsidP="00EC5A36">
            <w:pPr>
              <w:spacing w:before="120" w:after="120" w:line="256" w:lineRule="auto"/>
              <w:jc w:val="center"/>
              <w:outlineLvl w:val="2"/>
              <w:rPr>
                <w:color w:val="404040"/>
              </w:rPr>
            </w:pPr>
            <w:r w:rsidRPr="007F4B89">
              <w:rPr>
                <w:rFonts w:ascii="FontAwesome" w:hAnsi="FontAwesome"/>
                <w:color w:val="595959"/>
                <w:sz w:val="18"/>
                <w:szCs w:val="18"/>
              </w:rPr>
              <w:t></w:t>
            </w:r>
            <w:r w:rsidRPr="007F4B89">
              <w:rPr>
                <w:rFonts w:ascii="FontAwesome" w:hAnsi="FontAwesome"/>
                <w:color w:val="404040"/>
                <w:sz w:val="18"/>
                <w:szCs w:val="18"/>
              </w:rPr>
              <w:t xml:space="preserve">   </w:t>
            </w:r>
            <w:r w:rsidRPr="007F4B89">
              <w:rPr>
                <w:rFonts w:ascii="FontAwesome" w:hAnsi="FontAwesome"/>
                <w:color w:val="BBBBBB"/>
                <w:sz w:val="18"/>
                <w:szCs w:val="18"/>
              </w:rPr>
              <w:t>   </w:t>
            </w:r>
          </w:p>
        </w:tc>
        <w:tc>
          <w:tcPr>
            <w:tcW w:w="450" w:type="dxa"/>
            <w:tcBorders>
              <w:top w:val="nil"/>
              <w:left w:val="nil"/>
              <w:bottom w:val="single" w:sz="4" w:space="0" w:color="DBDBDB" w:themeColor="accent3" w:themeTint="66"/>
              <w:right w:val="nil"/>
            </w:tcBorders>
            <w:shd w:val="clear" w:color="auto" w:fill="FAFAFA"/>
            <w:tcPrChange w:id="980" w:author="Alicia Romero Lopez" w:date="2020-01-31T09:48:00Z">
              <w:tcPr>
                <w:tcW w:w="450" w:type="dxa"/>
                <w:tcBorders>
                  <w:top w:val="nil"/>
                  <w:left w:val="nil"/>
                  <w:bottom w:val="single" w:sz="4" w:space="0" w:color="DBDBDB"/>
                  <w:right w:val="nil"/>
                </w:tcBorders>
                <w:shd w:val="clear" w:color="auto" w:fill="FAFAFA"/>
              </w:tcPr>
            </w:tcPrChange>
          </w:tcPr>
          <w:p w14:paraId="7A0BEFCB" w14:textId="77777777" w:rsidR="00EC5A36" w:rsidRPr="007F4B89" w:rsidRDefault="00EC5A36" w:rsidP="00EC5A36">
            <w:pPr>
              <w:spacing w:before="120" w:after="120" w:line="256" w:lineRule="auto"/>
              <w:jc w:val="center"/>
              <w:outlineLvl w:val="2"/>
              <w:rPr>
                <w:color w:val="404040"/>
              </w:rPr>
            </w:pPr>
          </w:p>
        </w:tc>
        <w:tc>
          <w:tcPr>
            <w:tcW w:w="270" w:type="dxa"/>
            <w:tcBorders>
              <w:top w:val="nil"/>
              <w:left w:val="nil"/>
              <w:bottom w:val="single" w:sz="4" w:space="0" w:color="DBDBDB" w:themeColor="accent3" w:themeTint="66"/>
              <w:right w:val="single" w:sz="4" w:space="0" w:color="DBDBDB" w:themeColor="accent3" w:themeTint="66"/>
            </w:tcBorders>
            <w:shd w:val="clear" w:color="auto" w:fill="FAFAFA"/>
            <w:tcPrChange w:id="981" w:author="Alicia Romero Lopez" w:date="2020-01-31T09:48:00Z">
              <w:tcPr>
                <w:tcW w:w="270" w:type="dxa"/>
                <w:tcBorders>
                  <w:top w:val="nil"/>
                  <w:left w:val="nil"/>
                  <w:bottom w:val="single" w:sz="4" w:space="0" w:color="DBDBDB"/>
                  <w:right w:val="single" w:sz="4" w:space="0" w:color="DBDBDB"/>
                </w:tcBorders>
                <w:shd w:val="clear" w:color="auto" w:fill="FAFAFA"/>
              </w:tcPr>
            </w:tcPrChange>
          </w:tcPr>
          <w:p w14:paraId="36FB2F84" w14:textId="77777777" w:rsidR="00EC5A36" w:rsidRPr="007F4B89" w:rsidRDefault="00EC5A36" w:rsidP="00EC5A36">
            <w:pPr>
              <w:spacing w:before="120" w:after="120" w:line="256" w:lineRule="auto"/>
              <w:jc w:val="center"/>
              <w:outlineLvl w:val="2"/>
              <w:rPr>
                <w:color w:val="404040"/>
              </w:rPr>
            </w:pPr>
          </w:p>
        </w:tc>
      </w:tr>
    </w:tbl>
    <w:p w14:paraId="78390B0F" w14:textId="70B9E117" w:rsidR="00EC5A36" w:rsidRPr="007F4B89" w:rsidRDefault="00A81DA1" w:rsidP="00EC5A36">
      <w:pPr>
        <w:spacing w:before="120" w:after="120" w:line="256" w:lineRule="auto"/>
        <w:rPr>
          <w:rFonts w:ascii="Open Sans" w:eastAsia="Open Sans" w:hAnsi="Open Sans" w:cs="Times New Roman"/>
          <w:color w:val="404040"/>
        </w:rPr>
      </w:pPr>
      <w:ins w:id="982" w:author="RoboGarden Team" w:date="2020-01-23T16:16:00Z">
        <w:r>
          <w:t>Click through the carrousel below to learn more about</w:t>
        </w:r>
      </w:ins>
      <w:r>
        <w:t xml:space="preserve"> different learning methods.</w:t>
      </w:r>
    </w:p>
    <w:p w14:paraId="3F6A2E78" w14:textId="77777777" w:rsidR="00EC5A36" w:rsidRPr="007F4B89" w:rsidRDefault="00EC5A36" w:rsidP="00EC5A36">
      <w:pPr>
        <w:spacing w:before="120" w:after="120" w:line="256" w:lineRule="auto"/>
        <w:rPr>
          <w:rFonts w:ascii="Open Sans" w:eastAsia="Open Sans" w:hAnsi="Open Sans" w:cs="Times New Roman"/>
          <w:color w:val="404040"/>
        </w:rPr>
      </w:pPr>
      <w:r w:rsidRPr="007F4B89">
        <w:rPr>
          <w:rFonts w:ascii="Open Sans" w:eastAsia="Open Sans" w:hAnsi="Open Sans" w:cs="Times New Roman"/>
          <w:color w:val="404040"/>
        </w:rPr>
        <w:t>Image Carousel Content Table</w:t>
      </w:r>
    </w:p>
    <w:tbl>
      <w:tblPr>
        <w:tblStyle w:val="TableGrid1"/>
        <w:tblW w:w="10440" w:type="dxa"/>
        <w:tblLayout w:type="fixed"/>
        <w:tblCellMar>
          <w:left w:w="115" w:type="dxa"/>
          <w:right w:w="115" w:type="dxa"/>
        </w:tblCellMar>
        <w:tblLook w:val="04A0" w:firstRow="1" w:lastRow="0" w:firstColumn="1" w:lastColumn="0" w:noHBand="0" w:noVBand="1"/>
        <w:tblPrChange w:id="983" w:author="Alicia Romero Lopez" w:date="2020-01-31T09:48:00Z">
          <w:tblPr>
            <w:tblStyle w:val="TableGrid1"/>
            <w:tblW w:w="10440" w:type="dxa"/>
            <w:tblLayout w:type="fixed"/>
            <w:tblCellMar>
              <w:left w:w="115" w:type="dxa"/>
              <w:right w:w="115" w:type="dxa"/>
            </w:tblCellMar>
            <w:tblLook w:val="04A0" w:firstRow="1" w:lastRow="0" w:firstColumn="1" w:lastColumn="0" w:noHBand="0" w:noVBand="1"/>
          </w:tblPr>
        </w:tblPrChange>
      </w:tblPr>
      <w:tblGrid>
        <w:gridCol w:w="445"/>
        <w:gridCol w:w="4052"/>
        <w:gridCol w:w="5943"/>
        <w:tblGridChange w:id="984">
          <w:tblGrid>
            <w:gridCol w:w="360"/>
            <w:gridCol w:w="360"/>
            <w:gridCol w:w="360"/>
          </w:tblGrid>
        </w:tblGridChange>
      </w:tblGrid>
      <w:tr w:rsidR="00EC5A36" w:rsidRPr="007F4B89" w14:paraId="613D3E89" w14:textId="77777777" w:rsidTr="51235A2F">
        <w:trPr>
          <w:trHeight w:val="566"/>
        </w:trPr>
        <w:tc>
          <w:tcPr>
            <w:tcW w:w="445" w:type="dxa"/>
            <w:tcBorders>
              <w:top w:val="single" w:sz="4" w:space="0" w:color="auto"/>
              <w:left w:val="single" w:sz="4" w:space="0" w:color="auto"/>
              <w:bottom w:val="single" w:sz="4" w:space="0" w:color="auto"/>
              <w:right w:val="single" w:sz="4" w:space="0" w:color="auto"/>
            </w:tcBorders>
            <w:shd w:val="clear" w:color="auto" w:fill="39407B"/>
            <w:hideMark/>
            <w:tcPrChange w:id="985" w:author="Alicia Romero Lopez" w:date="2020-01-31T09:48:00Z">
              <w:tcPr>
                <w:tcW w:w="445" w:type="dxa"/>
                <w:tcBorders>
                  <w:top w:val="single" w:sz="4" w:space="0" w:color="auto"/>
                  <w:left w:val="single" w:sz="4" w:space="0" w:color="auto"/>
                  <w:bottom w:val="single" w:sz="4" w:space="0" w:color="auto"/>
                  <w:right w:val="single" w:sz="4" w:space="0" w:color="auto"/>
                </w:tcBorders>
                <w:shd w:val="clear" w:color="auto" w:fill="39407B"/>
                <w:hideMark/>
              </w:tcPr>
            </w:tcPrChange>
          </w:tcPr>
          <w:p w14:paraId="67857A59" w14:textId="77777777" w:rsidR="00EC5A36" w:rsidRPr="007F4B89" w:rsidRDefault="00EC5A36" w:rsidP="00EC5A36">
            <w:pPr>
              <w:spacing w:before="120" w:after="120" w:line="256" w:lineRule="auto"/>
              <w:jc w:val="center"/>
              <w:rPr>
                <w:b/>
                <w:bCs/>
                <w:color w:val="FFFFFF"/>
              </w:rPr>
            </w:pPr>
            <w:r w:rsidRPr="007F4B89">
              <w:rPr>
                <w:b/>
                <w:bCs/>
                <w:color w:val="FFFFFF"/>
              </w:rPr>
              <w:t>#</w:t>
            </w:r>
          </w:p>
        </w:tc>
        <w:tc>
          <w:tcPr>
            <w:tcW w:w="4050" w:type="dxa"/>
            <w:tcBorders>
              <w:top w:val="single" w:sz="4" w:space="0" w:color="auto"/>
              <w:left w:val="single" w:sz="4" w:space="0" w:color="auto"/>
              <w:bottom w:val="single" w:sz="4" w:space="0" w:color="auto"/>
              <w:right w:val="single" w:sz="4" w:space="0" w:color="auto"/>
            </w:tcBorders>
            <w:shd w:val="clear" w:color="auto" w:fill="39407B"/>
            <w:hideMark/>
            <w:tcPrChange w:id="986" w:author="Alicia Romero Lopez" w:date="2020-01-31T09:48:00Z">
              <w:tcPr>
                <w:tcW w:w="4050" w:type="dxa"/>
                <w:tcBorders>
                  <w:top w:val="single" w:sz="4" w:space="0" w:color="auto"/>
                  <w:left w:val="single" w:sz="4" w:space="0" w:color="auto"/>
                  <w:bottom w:val="single" w:sz="4" w:space="0" w:color="auto"/>
                  <w:right w:val="single" w:sz="4" w:space="0" w:color="auto"/>
                </w:tcBorders>
                <w:shd w:val="clear" w:color="auto" w:fill="39407B"/>
                <w:hideMark/>
              </w:tcPr>
            </w:tcPrChange>
          </w:tcPr>
          <w:p w14:paraId="06B3907C" w14:textId="77777777" w:rsidR="00EC5A36" w:rsidRPr="007F4B89" w:rsidRDefault="00EC5A36" w:rsidP="00EC5A36">
            <w:pPr>
              <w:spacing w:before="120" w:after="120" w:line="256" w:lineRule="auto"/>
              <w:rPr>
                <w:b/>
                <w:bCs/>
                <w:color w:val="FFFFFF"/>
              </w:rPr>
            </w:pPr>
            <w:r w:rsidRPr="007F4B89">
              <w:rPr>
                <w:b/>
                <w:bCs/>
                <w:color w:val="FFFFFF"/>
              </w:rPr>
              <w:t xml:space="preserve">Image </w:t>
            </w:r>
            <w:commentRangeStart w:id="987"/>
            <w:commentRangeStart w:id="988"/>
            <w:r w:rsidRPr="007F4B89">
              <w:rPr>
                <w:b/>
                <w:bCs/>
                <w:color w:val="FFFFFF"/>
              </w:rPr>
              <w:t>Description</w:t>
            </w:r>
            <w:commentRangeEnd w:id="987"/>
            <w:r w:rsidR="001F7282">
              <w:rPr>
                <w:rStyle w:val="CommentReference"/>
                <w:color w:val="404040"/>
              </w:rPr>
              <w:commentReference w:id="987"/>
            </w:r>
            <w:commentRangeEnd w:id="988"/>
            <w:r w:rsidR="006E75E2">
              <w:rPr>
                <w:rStyle w:val="CommentReference"/>
                <w:color w:val="404040"/>
              </w:rPr>
              <w:commentReference w:id="988"/>
            </w:r>
          </w:p>
        </w:tc>
        <w:tc>
          <w:tcPr>
            <w:tcW w:w="5940" w:type="dxa"/>
            <w:tcBorders>
              <w:top w:val="single" w:sz="4" w:space="0" w:color="auto"/>
              <w:left w:val="single" w:sz="4" w:space="0" w:color="auto"/>
              <w:bottom w:val="single" w:sz="4" w:space="0" w:color="auto"/>
              <w:right w:val="single" w:sz="4" w:space="0" w:color="auto"/>
            </w:tcBorders>
            <w:shd w:val="clear" w:color="auto" w:fill="39407B"/>
            <w:hideMark/>
            <w:tcPrChange w:id="989" w:author="Alicia Romero Lopez" w:date="2020-01-31T09:48:00Z">
              <w:tcPr>
                <w:tcW w:w="5940" w:type="dxa"/>
                <w:tcBorders>
                  <w:top w:val="single" w:sz="4" w:space="0" w:color="auto"/>
                  <w:left w:val="single" w:sz="4" w:space="0" w:color="auto"/>
                  <w:bottom w:val="single" w:sz="4" w:space="0" w:color="auto"/>
                  <w:right w:val="single" w:sz="4" w:space="0" w:color="auto"/>
                </w:tcBorders>
                <w:shd w:val="clear" w:color="auto" w:fill="39407B"/>
                <w:hideMark/>
              </w:tcPr>
            </w:tcPrChange>
          </w:tcPr>
          <w:p w14:paraId="31BAAAF5" w14:textId="77777777" w:rsidR="00EC5A36" w:rsidRPr="007F4B89" w:rsidRDefault="00EC5A36" w:rsidP="00EC5A36">
            <w:pPr>
              <w:spacing w:before="120" w:after="120" w:line="256" w:lineRule="auto"/>
              <w:rPr>
                <w:b/>
                <w:bCs/>
                <w:color w:val="FFFFFF"/>
              </w:rPr>
            </w:pPr>
            <w:r w:rsidRPr="007F4B89">
              <w:rPr>
                <w:b/>
                <w:bCs/>
                <w:color w:val="FFFFFF"/>
              </w:rPr>
              <w:t>Image</w:t>
            </w:r>
          </w:p>
        </w:tc>
      </w:tr>
      <w:tr w:rsidR="00EC5A36" w:rsidRPr="007F4B89" w14:paraId="13EAB540" w14:textId="77777777" w:rsidTr="51235A2F">
        <w:tc>
          <w:tcPr>
            <w:tcW w:w="445" w:type="dxa"/>
            <w:tcBorders>
              <w:top w:val="single" w:sz="4" w:space="0" w:color="auto"/>
              <w:left w:val="single" w:sz="4" w:space="0" w:color="auto"/>
              <w:bottom w:val="single" w:sz="4" w:space="0" w:color="auto"/>
              <w:right w:val="single" w:sz="4" w:space="0" w:color="auto"/>
            </w:tcBorders>
            <w:vAlign w:val="center"/>
            <w:tcPrChange w:id="990" w:author="Alicia Romero Lopez" w:date="2020-01-31T09:48:00Z">
              <w:tcPr>
                <w:tcW w:w="445" w:type="dxa"/>
                <w:tcBorders>
                  <w:top w:val="single" w:sz="4" w:space="0" w:color="auto"/>
                  <w:left w:val="single" w:sz="4" w:space="0" w:color="auto"/>
                  <w:bottom w:val="single" w:sz="4" w:space="0" w:color="auto"/>
                  <w:right w:val="single" w:sz="4" w:space="0" w:color="auto"/>
                </w:tcBorders>
              </w:tcPr>
            </w:tcPrChange>
          </w:tcPr>
          <w:p w14:paraId="0594FD31" w14:textId="77777777" w:rsidR="00EC5A36" w:rsidRPr="007F4B89" w:rsidRDefault="00EC5A36" w:rsidP="00EC5A36">
            <w:pPr>
              <w:numPr>
                <w:ilvl w:val="0"/>
                <w:numId w:val="10"/>
              </w:numPr>
              <w:spacing w:before="120" w:after="120" w:line="256" w:lineRule="auto"/>
              <w:ind w:firstLine="0"/>
              <w:contextualSpacing/>
              <w:rPr>
                <w:color w:val="404040"/>
              </w:rPr>
            </w:pPr>
          </w:p>
        </w:tc>
        <w:tc>
          <w:tcPr>
            <w:tcW w:w="4050" w:type="dxa"/>
            <w:tcBorders>
              <w:top w:val="single" w:sz="4" w:space="0" w:color="auto"/>
              <w:left w:val="single" w:sz="4" w:space="0" w:color="auto"/>
              <w:bottom w:val="single" w:sz="4" w:space="0" w:color="auto"/>
              <w:right w:val="single" w:sz="4" w:space="0" w:color="auto"/>
            </w:tcBorders>
            <w:vAlign w:val="center"/>
            <w:hideMark/>
            <w:tcPrChange w:id="991" w:author="Alicia Romero Lopez" w:date="2020-01-31T09:48:00Z">
              <w:tcPr>
                <w:tcW w:w="4050" w:type="dxa"/>
                <w:tcBorders>
                  <w:top w:val="single" w:sz="4" w:space="0" w:color="auto"/>
                  <w:left w:val="single" w:sz="4" w:space="0" w:color="auto"/>
                  <w:bottom w:val="single" w:sz="4" w:space="0" w:color="auto"/>
                  <w:right w:val="single" w:sz="4" w:space="0" w:color="auto"/>
                </w:tcBorders>
                <w:hideMark/>
              </w:tcPr>
            </w:tcPrChange>
          </w:tcPr>
          <w:p w14:paraId="3FC1F819" w14:textId="77777777" w:rsidR="00EC5A36" w:rsidRPr="007F4B89" w:rsidRDefault="00EC5A36" w:rsidP="00EC5A36">
            <w:pPr>
              <w:spacing w:before="120" w:after="120" w:line="256" w:lineRule="auto"/>
              <w:outlineLvl w:val="2"/>
              <w:rPr>
                <w:rFonts w:ascii="Open Sans Semibold" w:hAnsi="Open Sans Semibold" w:cs="Open Sans Semibold"/>
                <w:color w:val="11143F"/>
              </w:rPr>
            </w:pPr>
            <w:r w:rsidRPr="007F4B89">
              <w:rPr>
                <w:rFonts w:ascii="Open Sans Semibold" w:hAnsi="Open Sans Semibold" w:cs="Open Sans Semibold"/>
                <w:color w:val="11143F"/>
              </w:rPr>
              <w:t>Supervised learning</w:t>
            </w:r>
          </w:p>
          <w:p w14:paraId="0F57B2DF" w14:textId="4BC75A83" w:rsidR="00EC5A36" w:rsidDel="00990B03" w:rsidRDefault="00990B03" w:rsidP="00EC5A36">
            <w:pPr>
              <w:spacing w:before="120" w:after="120" w:line="256" w:lineRule="auto"/>
              <w:rPr>
                <w:ins w:id="992" w:author="RoboGarden Team" w:date="2020-01-23T16:12:00Z"/>
                <w:del w:id="993" w:author="Chantelle Dubois Nishiyama" w:date="2020-02-19T20:53:00Z"/>
                <w:color w:val="404040"/>
              </w:rPr>
            </w:pPr>
            <w:ins w:id="994" w:author="Chantelle Dubois Nishiyama" w:date="2020-02-19T20:53:00Z">
              <w:r w:rsidRPr="007F4B89">
                <w:rPr>
                  <w:color w:val="404040"/>
                </w:rPr>
                <w:t>Supervised learning i</w:t>
              </w:r>
              <w:r>
                <w:rPr>
                  <w:color w:val="404040"/>
                </w:rPr>
                <w:t xml:space="preserve">s </w:t>
              </w:r>
              <w:r w:rsidRPr="007F4B89">
                <w:rPr>
                  <w:color w:val="404040"/>
                </w:rPr>
                <w:t>learning when</w:t>
              </w:r>
              <w:r>
                <w:rPr>
                  <w:color w:val="404040"/>
                </w:rPr>
                <w:t xml:space="preserve"> a student is provided with</w:t>
              </w:r>
              <w:r w:rsidRPr="007F4B89">
                <w:rPr>
                  <w:color w:val="404040"/>
                </w:rPr>
                <w:t xml:space="preserve"> the labels of the data samples. Consider a problem where the c</w:t>
              </w:r>
              <w:r>
                <w:rPr>
                  <w:color w:val="404040"/>
                </w:rPr>
                <w:t>ategory</w:t>
              </w:r>
              <w:r w:rsidRPr="007F4B89">
                <w:rPr>
                  <w:color w:val="404040"/>
                </w:rPr>
                <w:t xml:space="preserve"> of </w:t>
              </w:r>
              <w:r>
                <w:rPr>
                  <w:color w:val="404040"/>
                </w:rPr>
                <w:t>an article</w:t>
              </w:r>
              <w:r w:rsidRPr="007F4B89">
                <w:rPr>
                  <w:color w:val="404040"/>
                </w:rPr>
                <w:t xml:space="preserve"> is needed to be predicted using</w:t>
              </w:r>
              <w:r>
                <w:rPr>
                  <w:color w:val="404040"/>
                </w:rPr>
                <w:t xml:space="preserve"> </w:t>
              </w:r>
              <w:r w:rsidRPr="007F4B89">
                <w:rPr>
                  <w:color w:val="404040"/>
                </w:rPr>
                <w:t xml:space="preserve">machine learning models. Supervised learning is </w:t>
              </w:r>
              <w:commentRangeStart w:id="995"/>
              <w:r w:rsidRPr="007F4B89">
                <w:rPr>
                  <w:color w:val="404040"/>
                </w:rPr>
                <w:t xml:space="preserve">training </w:t>
              </w:r>
              <w:commentRangeEnd w:id="995"/>
              <w:r>
                <w:rPr>
                  <w:rStyle w:val="CommentReference"/>
                  <w:color w:val="404040"/>
                </w:rPr>
                <w:commentReference w:id="995"/>
              </w:r>
              <w:r w:rsidRPr="007F4B89">
                <w:rPr>
                  <w:color w:val="404040"/>
                </w:rPr>
                <w:t xml:space="preserve">your model on data samples with known target responses </w:t>
              </w:r>
              <w:r>
                <w:rPr>
                  <w:color w:val="404040"/>
                </w:rPr>
                <w:t>that</w:t>
              </w:r>
              <w:r w:rsidRPr="007F4B89">
                <w:rPr>
                  <w:color w:val="404040"/>
                </w:rPr>
                <w:t xml:space="preserve"> </w:t>
              </w:r>
              <w:r>
                <w:rPr>
                  <w:color w:val="404040"/>
                </w:rPr>
                <w:t>are</w:t>
              </w:r>
              <w:r w:rsidRPr="007F4B89">
                <w:rPr>
                  <w:color w:val="404040"/>
                </w:rPr>
                <w:t xml:space="preserve"> target classes or even numeric values.</w:t>
              </w:r>
            </w:ins>
            <w:del w:id="996" w:author="Chantelle Dubois Nishiyama" w:date="2020-02-19T20:53:00Z">
              <w:r w:rsidR="00EC5A36" w:rsidRPr="007F4B89" w:rsidDel="00990B03">
                <w:rPr>
                  <w:color w:val="404040"/>
                </w:rPr>
                <w:delText xml:space="preserve">Supervised learning is the learning when the labels of the data samples are known in advance to training. Consider a problem where the class of an item is needed to be predicted using a machine learning models. Supervised learning is training your model on data samples with known target responses being these targets classes or even numeric values. </w:delText>
              </w:r>
            </w:del>
          </w:p>
          <w:p w14:paraId="19467C1B" w14:textId="77777777" w:rsidR="00990B03" w:rsidRDefault="00990B03" w:rsidP="00EC5A36">
            <w:pPr>
              <w:spacing w:before="120" w:after="120" w:line="256" w:lineRule="auto"/>
              <w:rPr>
                <w:ins w:id="997" w:author="Chantelle Dubois Nishiyama" w:date="2020-02-19T20:53:00Z"/>
                <w:color w:val="404040"/>
              </w:rPr>
            </w:pPr>
          </w:p>
          <w:p w14:paraId="7AE0B600" w14:textId="340206DE" w:rsidR="006E75E2" w:rsidRPr="007F4B89" w:rsidRDefault="006E75E2" w:rsidP="00EC5A36">
            <w:pPr>
              <w:spacing w:before="120" w:after="120" w:line="256" w:lineRule="auto"/>
              <w:rPr>
                <w:color w:val="404040"/>
              </w:rPr>
            </w:pPr>
            <w:ins w:id="998" w:author="RoboGarden Team" w:date="2020-01-23T16:12:00Z">
              <w:r>
                <w:rPr>
                  <w:color w:val="404040"/>
                </w:rPr>
                <w:t xml:space="preserve">Assume you have </w:t>
              </w:r>
            </w:ins>
            <w:ins w:id="999" w:author="RoboGarden Team" w:date="2020-01-23T16:13:00Z">
              <w:r>
                <w:rPr>
                  <w:color w:val="404040"/>
                </w:rPr>
                <w:t xml:space="preserve">images of a definite type of flowers, A supervised approach is to train a machine learning model on these images and then if a new image of these species of flower, the machine learning model should be able to identify based on the labeled data it has seen in the learning phase. </w:t>
              </w:r>
            </w:ins>
          </w:p>
          <w:p w14:paraId="3275DC0B" w14:textId="77777777" w:rsidR="00EC5A36" w:rsidRPr="007F4B89" w:rsidRDefault="00EC5A36" w:rsidP="00EC5A36">
            <w:pPr>
              <w:spacing w:before="120" w:after="120" w:line="256" w:lineRule="auto"/>
              <w:rPr>
                <w:color w:val="404040"/>
              </w:rPr>
            </w:pPr>
            <w:r w:rsidRPr="007F4B89">
              <w:rPr>
                <w:color w:val="404040"/>
              </w:rPr>
              <w:t xml:space="preserve">The learning algorithm dictates that training on samples of labeled data will help the model fit the data-points after training. The model is then used to predict the target responses of new Unlabeled data. </w:t>
            </w:r>
          </w:p>
          <w:p w14:paraId="6E877353" w14:textId="77777777" w:rsidR="00EC5A36" w:rsidRPr="007F4B89" w:rsidRDefault="00EC5A36" w:rsidP="00EC5A36">
            <w:pPr>
              <w:spacing w:before="120" w:after="120" w:line="256" w:lineRule="auto"/>
              <w:rPr>
                <w:color w:val="404040"/>
              </w:rPr>
            </w:pPr>
            <w:r w:rsidRPr="007F4B89">
              <w:rPr>
                <w:color w:val="404040"/>
              </w:rPr>
              <w:t xml:space="preserve">The Supervised learning was called supervised learning since it almost mimics the concept of human learners learning a certain subject under the supervision of some more knowledgeable learners. The knowledgeable learners can give the students examples for him to formulate general rules for predicted new examples. </w:t>
            </w:r>
          </w:p>
          <w:p w14:paraId="5D60357B" w14:textId="77777777" w:rsidR="00EC5A36" w:rsidRPr="007F4B89" w:rsidRDefault="00EC5A36" w:rsidP="00EC5A36">
            <w:pPr>
              <w:spacing w:before="120" w:after="120" w:line="256" w:lineRule="auto"/>
              <w:rPr>
                <w:color w:val="404040"/>
              </w:rPr>
            </w:pPr>
            <w:r w:rsidRPr="007F4B89">
              <w:rPr>
                <w:color w:val="404040"/>
              </w:rPr>
              <w:t>Examples:</w:t>
            </w:r>
          </w:p>
          <w:p w14:paraId="4EF0931D" w14:textId="77777777" w:rsidR="00EC5A36" w:rsidRPr="007F4B89" w:rsidRDefault="00EC5A36" w:rsidP="00EC5A36">
            <w:pPr>
              <w:numPr>
                <w:ilvl w:val="0"/>
                <w:numId w:val="9"/>
              </w:numPr>
              <w:spacing w:before="120" w:after="120" w:line="256" w:lineRule="auto"/>
              <w:ind w:firstLine="0"/>
              <w:rPr>
                <w:color w:val="404040"/>
              </w:rPr>
            </w:pPr>
            <w:r w:rsidRPr="007F4B89">
              <w:rPr>
                <w:color w:val="404040"/>
              </w:rPr>
              <w:t>Classification</w:t>
            </w:r>
          </w:p>
          <w:p w14:paraId="7E489ACB" w14:textId="77777777" w:rsidR="00EC5A36" w:rsidRPr="007F4B89" w:rsidRDefault="00EC5A36" w:rsidP="00EC5A36">
            <w:pPr>
              <w:numPr>
                <w:ilvl w:val="0"/>
                <w:numId w:val="9"/>
              </w:numPr>
              <w:spacing w:before="120" w:after="120" w:line="256" w:lineRule="auto"/>
              <w:ind w:firstLine="0"/>
              <w:rPr>
                <w:color w:val="404040"/>
              </w:rPr>
            </w:pPr>
            <w:r w:rsidRPr="007F4B89">
              <w:rPr>
                <w:color w:val="404040"/>
              </w:rPr>
              <w:t>Regression</w:t>
            </w:r>
          </w:p>
        </w:tc>
        <w:tc>
          <w:tcPr>
            <w:tcW w:w="5940" w:type="dxa"/>
            <w:tcBorders>
              <w:top w:val="single" w:sz="4" w:space="0" w:color="auto"/>
              <w:left w:val="single" w:sz="4" w:space="0" w:color="auto"/>
              <w:bottom w:val="single" w:sz="4" w:space="0" w:color="auto"/>
              <w:right w:val="single" w:sz="4" w:space="0" w:color="auto"/>
            </w:tcBorders>
            <w:vAlign w:val="center"/>
            <w:hideMark/>
            <w:tcPrChange w:id="1000" w:author="Alicia Romero Lopez" w:date="2020-01-31T09:48:00Z">
              <w:tcPr>
                <w:tcW w:w="5940" w:type="dxa"/>
                <w:tcBorders>
                  <w:top w:val="single" w:sz="4" w:space="0" w:color="auto"/>
                  <w:left w:val="single" w:sz="4" w:space="0" w:color="auto"/>
                  <w:bottom w:val="single" w:sz="4" w:space="0" w:color="auto"/>
                  <w:right w:val="single" w:sz="4" w:space="0" w:color="auto"/>
                </w:tcBorders>
                <w:hideMark/>
              </w:tcPr>
            </w:tcPrChange>
          </w:tcPr>
          <w:p w14:paraId="4A5D8F66" w14:textId="77777777" w:rsidR="00EC5A36" w:rsidRDefault="00F37833" w:rsidP="00EC5A36">
            <w:pPr>
              <w:spacing w:before="120" w:after="120" w:line="256" w:lineRule="auto"/>
              <w:rPr>
                <w:ins w:id="1001" w:author="RoboGarden Team" w:date="2020-01-23T22:17:00Z"/>
                <w:color w:val="404040"/>
              </w:rPr>
            </w:pPr>
            <w:r>
              <w:rPr>
                <w:noProof/>
              </w:rPr>
              <w:drawing>
                <wp:inline distT="0" distB="0" distL="0" distR="0" wp14:anchorId="4C29F700" wp14:editId="0011E427">
                  <wp:extent cx="3627755" cy="1856740"/>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627755" cy="1856740"/>
                          </a:xfrm>
                          <a:prstGeom prst="rect">
                            <a:avLst/>
                          </a:prstGeom>
                          <a:noFill/>
                          <a:ln>
                            <a:noFill/>
                          </a:ln>
                        </pic:spPr>
                      </pic:pic>
                    </a:graphicData>
                  </a:graphic>
                </wp:inline>
              </w:drawing>
            </w:r>
          </w:p>
          <w:p w14:paraId="42676717" w14:textId="14A7B387" w:rsidR="007052B0" w:rsidRPr="007F4B89" w:rsidRDefault="007052B0" w:rsidP="00EC5A36">
            <w:pPr>
              <w:spacing w:before="120" w:after="120" w:line="256" w:lineRule="auto"/>
              <w:rPr>
                <w:color w:val="404040"/>
              </w:rPr>
            </w:pPr>
            <w:ins w:id="1002" w:author="RoboGarden Team" w:date="2020-01-23T22:17:00Z">
              <w:r>
                <w:rPr>
                  <w:color w:val="404040"/>
                </w:rPr>
                <w:t xml:space="preserve">Citation: Supervised-Learning [Digital Image]. (2018). </w:t>
              </w:r>
            </w:ins>
            <w:ins w:id="1003" w:author="RoboGarden Team" w:date="2020-02-07T11:57:00Z">
              <w:r w:rsidR="00485865">
                <w:rPr>
                  <w:color w:val="404040"/>
                </w:rPr>
                <w:t xml:space="preserve">Retrieved from </w:t>
              </w:r>
              <w:r w:rsidR="00485865">
                <w:rPr>
                  <w:color w:val="404040"/>
                </w:rPr>
                <w:fldChar w:fldCharType="begin"/>
              </w:r>
              <w:r w:rsidR="00485865">
                <w:rPr>
                  <w:color w:val="404040"/>
                </w:rPr>
                <w:instrText xml:space="preserve"> HYPERLINK "</w:instrText>
              </w:r>
            </w:ins>
            <w:ins w:id="1004" w:author="RoboGarden Team" w:date="2020-01-23T22:17:00Z">
              <w:r w:rsidR="00485865" w:rsidRPr="006E75E2">
                <w:rPr>
                  <w:color w:val="404040"/>
                </w:rPr>
                <w:instrText>https://medium</w:instrText>
              </w:r>
            </w:ins>
            <w:ins w:id="1005" w:author="RoboGarden Team" w:date="2020-02-07T11:57:00Z">
              <w:r w:rsidR="00485865">
                <w:rPr>
                  <w:color w:val="404040"/>
                </w:rPr>
                <w:instrText xml:space="preserve">" </w:instrText>
              </w:r>
              <w:r w:rsidR="00485865">
                <w:rPr>
                  <w:color w:val="404040"/>
                </w:rPr>
                <w:fldChar w:fldCharType="separate"/>
              </w:r>
            </w:ins>
            <w:ins w:id="1006" w:author="RoboGarden Team" w:date="2020-01-23T22:17:00Z">
              <w:r w:rsidR="00485865" w:rsidRPr="004721A5">
                <w:rPr>
                  <w:rStyle w:val="Hyperlink"/>
                </w:rPr>
                <w:t>https://medium</w:t>
              </w:r>
            </w:ins>
            <w:ins w:id="1007" w:author="RoboGarden Team" w:date="2020-02-07T11:57:00Z">
              <w:r w:rsidR="00485865">
                <w:rPr>
                  <w:color w:val="404040"/>
                </w:rPr>
                <w:fldChar w:fldCharType="end"/>
              </w:r>
            </w:ins>
            <w:ins w:id="1008" w:author="RoboGarden Team" w:date="2020-01-23T22:17:00Z">
              <w:r w:rsidRPr="006E75E2">
                <w:rPr>
                  <w:color w:val="404040"/>
                </w:rPr>
                <w:t>.com/@canburaktumer/machine-learning-basics-with-examples-part-2-supervised-learning-e2b740f</w:t>
              </w:r>
            </w:ins>
            <w:ins w:id="1009" w:author="Bassem Abdullah" w:date="2020-01-24T17:48:00Z">
              <w:r w:rsidR="00074CBF">
                <w:rPr>
                  <w:color w:val="404040"/>
                </w:rPr>
                <w:t>f</w:t>
              </w:r>
            </w:ins>
            <w:ins w:id="1010" w:author="RoboGarden Team" w:date="2020-01-23T22:17:00Z">
              <w:r w:rsidRPr="006E75E2">
                <w:rPr>
                  <w:color w:val="404040"/>
                </w:rPr>
                <w:t>f014c</w:t>
              </w:r>
            </w:ins>
          </w:p>
        </w:tc>
      </w:tr>
      <w:tr w:rsidR="00EC5A36" w:rsidRPr="007F4B89" w14:paraId="06D2B3BC" w14:textId="77777777" w:rsidTr="51235A2F">
        <w:tc>
          <w:tcPr>
            <w:tcW w:w="445" w:type="dxa"/>
            <w:tcBorders>
              <w:top w:val="single" w:sz="4" w:space="0" w:color="auto"/>
              <w:left w:val="single" w:sz="4" w:space="0" w:color="auto"/>
              <w:bottom w:val="single" w:sz="4" w:space="0" w:color="auto"/>
              <w:right w:val="single" w:sz="4" w:space="0" w:color="auto"/>
            </w:tcBorders>
            <w:vAlign w:val="center"/>
            <w:tcPrChange w:id="1011" w:author="Alicia Romero Lopez" w:date="2020-01-31T09:48:00Z">
              <w:tcPr>
                <w:tcW w:w="445" w:type="dxa"/>
                <w:tcBorders>
                  <w:top w:val="single" w:sz="4" w:space="0" w:color="auto"/>
                  <w:left w:val="single" w:sz="4" w:space="0" w:color="auto"/>
                  <w:bottom w:val="single" w:sz="4" w:space="0" w:color="auto"/>
                  <w:right w:val="single" w:sz="4" w:space="0" w:color="auto"/>
                </w:tcBorders>
              </w:tcPr>
            </w:tcPrChange>
          </w:tcPr>
          <w:p w14:paraId="2E380E33" w14:textId="77777777" w:rsidR="00EC5A36" w:rsidRPr="007F4B89" w:rsidRDefault="00EC5A36" w:rsidP="00EC5A36">
            <w:pPr>
              <w:numPr>
                <w:ilvl w:val="0"/>
                <w:numId w:val="10"/>
              </w:numPr>
              <w:spacing w:before="120" w:after="120" w:line="256" w:lineRule="auto"/>
              <w:ind w:firstLine="0"/>
              <w:contextualSpacing/>
              <w:rPr>
                <w:color w:val="404040"/>
              </w:rPr>
            </w:pPr>
          </w:p>
        </w:tc>
        <w:tc>
          <w:tcPr>
            <w:tcW w:w="4050" w:type="dxa"/>
            <w:tcBorders>
              <w:top w:val="single" w:sz="4" w:space="0" w:color="auto"/>
              <w:left w:val="single" w:sz="4" w:space="0" w:color="auto"/>
              <w:bottom w:val="single" w:sz="4" w:space="0" w:color="auto"/>
              <w:right w:val="single" w:sz="4" w:space="0" w:color="auto"/>
            </w:tcBorders>
            <w:vAlign w:val="center"/>
            <w:hideMark/>
            <w:tcPrChange w:id="1012" w:author="Alicia Romero Lopez" w:date="2020-01-31T09:48:00Z">
              <w:tcPr>
                <w:tcW w:w="4050" w:type="dxa"/>
                <w:tcBorders>
                  <w:top w:val="single" w:sz="4" w:space="0" w:color="auto"/>
                  <w:left w:val="single" w:sz="4" w:space="0" w:color="auto"/>
                  <w:bottom w:val="single" w:sz="4" w:space="0" w:color="auto"/>
                  <w:right w:val="single" w:sz="4" w:space="0" w:color="auto"/>
                </w:tcBorders>
                <w:hideMark/>
              </w:tcPr>
            </w:tcPrChange>
          </w:tcPr>
          <w:p w14:paraId="37858BFA" w14:textId="77777777" w:rsidR="00EC5A36" w:rsidRPr="007F4B89" w:rsidRDefault="00EC5A36" w:rsidP="00EC5A36">
            <w:pPr>
              <w:spacing w:before="120" w:after="120" w:line="256" w:lineRule="auto"/>
              <w:outlineLvl w:val="2"/>
              <w:rPr>
                <w:rFonts w:ascii="Open Sans Semibold" w:hAnsi="Open Sans Semibold" w:cs="Open Sans Semibold"/>
                <w:color w:val="11143F"/>
              </w:rPr>
            </w:pPr>
            <w:r w:rsidRPr="007F4B89">
              <w:rPr>
                <w:rFonts w:ascii="Open Sans Semibold" w:hAnsi="Open Sans Semibold" w:cs="Open Sans Semibold"/>
                <w:b/>
                <w:bCs/>
                <w:color w:val="11143F"/>
              </w:rPr>
              <w:t xml:space="preserve">Unsupervised learning </w:t>
            </w:r>
          </w:p>
          <w:p w14:paraId="1957BA4F" w14:textId="77777777" w:rsidR="00EC5A36" w:rsidRPr="007F4B89" w:rsidRDefault="00EC5A36" w:rsidP="00EC5A36">
            <w:pPr>
              <w:spacing w:before="120" w:after="120" w:line="256" w:lineRule="auto"/>
              <w:rPr>
                <w:color w:val="404040"/>
              </w:rPr>
            </w:pPr>
            <w:r w:rsidRPr="007F4B89">
              <w:rPr>
                <w:color w:val="404040"/>
              </w:rPr>
              <w:t xml:space="preserve">Unsupervised learning is the type of learning where the labels of the training data are unknown. No target responses are added to the examples added or the data samples before training. </w:t>
            </w:r>
          </w:p>
          <w:p w14:paraId="55931CEC" w14:textId="34D23B97" w:rsidR="00EC5A36" w:rsidRPr="007F4B89" w:rsidRDefault="00EC5A36" w:rsidP="00EC5A36">
            <w:pPr>
              <w:spacing w:before="120" w:after="120" w:line="256" w:lineRule="auto"/>
              <w:rPr>
                <w:color w:val="404040"/>
              </w:rPr>
            </w:pPr>
            <w:r w:rsidRPr="007F4B89">
              <w:rPr>
                <w:color w:val="404040"/>
              </w:rPr>
              <w:t>Unsupervised learning aims at recognizing different patterns in data and use th</w:t>
            </w:r>
            <w:ins w:id="1013" w:author="Chantelle Dubois Nishiyama" w:date="2020-02-19T20:54:00Z">
              <w:r w:rsidR="008E2C61">
                <w:rPr>
                  <w:color w:val="404040"/>
                </w:rPr>
                <w:t>is</w:t>
              </w:r>
            </w:ins>
            <w:del w:id="1014" w:author="Chantelle Dubois Nishiyama" w:date="2020-02-19T20:54:00Z">
              <w:r w:rsidRPr="007F4B89" w:rsidDel="008E2C61">
                <w:rPr>
                  <w:color w:val="404040"/>
                </w:rPr>
                <w:delText>ese</w:delText>
              </w:r>
            </w:del>
            <w:r w:rsidRPr="007F4B89">
              <w:rPr>
                <w:color w:val="404040"/>
              </w:rPr>
              <w:t xml:space="preserve"> information to construct an output different from the input data. </w:t>
            </w:r>
          </w:p>
          <w:p w14:paraId="07C97ABB" w14:textId="77777777" w:rsidR="00EC5A36" w:rsidRPr="007F4B89" w:rsidRDefault="00EC5A36" w:rsidP="00EC5A36">
            <w:pPr>
              <w:spacing w:before="120" w:after="120" w:line="256" w:lineRule="auto"/>
              <w:rPr>
                <w:color w:val="404040"/>
              </w:rPr>
            </w:pPr>
            <w:r w:rsidRPr="007F4B89">
              <w:rPr>
                <w:color w:val="404040"/>
              </w:rPr>
              <w:t xml:space="preserve">The algorithm aims at determining patterns in data and different measures of similarities between data samples. It mimics the idea of a slow learner trying to notice main differences between two different classes of objects with no supervisor to give him interpretation for the different classes of examples the learner sees. </w:t>
            </w:r>
          </w:p>
          <w:p w14:paraId="5776081D" w14:textId="77777777" w:rsidR="00EC5A36" w:rsidRPr="007F4B89" w:rsidRDefault="00EC5A36" w:rsidP="00EC5A36">
            <w:pPr>
              <w:spacing w:before="120" w:after="120" w:line="256" w:lineRule="auto"/>
              <w:outlineLvl w:val="2"/>
              <w:rPr>
                <w:rFonts w:ascii="Arial" w:hAnsi="Arial" w:cs="Arial"/>
                <w:color w:val="11143F"/>
                <w:shd w:val="clear" w:color="auto" w:fill="FFFFFF"/>
              </w:rPr>
            </w:pPr>
            <w:r w:rsidRPr="007F4B89">
              <w:rPr>
                <w:rFonts w:ascii="Arial" w:hAnsi="Arial" w:cs="Arial"/>
                <w:color w:val="11143F"/>
                <w:shd w:val="clear" w:color="auto" w:fill="FFFFFF"/>
              </w:rPr>
              <w:t xml:space="preserve">Examples: </w:t>
            </w:r>
          </w:p>
          <w:p w14:paraId="66221281" w14:textId="77777777" w:rsidR="00EC5A36" w:rsidRPr="007F4B89" w:rsidRDefault="00EC5A36" w:rsidP="00EC5A36">
            <w:pPr>
              <w:numPr>
                <w:ilvl w:val="0"/>
                <w:numId w:val="11"/>
              </w:numPr>
              <w:spacing w:before="120" w:after="120" w:line="256" w:lineRule="auto"/>
              <w:ind w:firstLine="0"/>
              <w:rPr>
                <w:color w:val="404040"/>
              </w:rPr>
            </w:pPr>
            <w:r w:rsidRPr="007F4B89">
              <w:rPr>
                <w:color w:val="404040"/>
              </w:rPr>
              <w:t xml:space="preserve">Clustering </w:t>
            </w:r>
          </w:p>
        </w:tc>
        <w:tc>
          <w:tcPr>
            <w:tcW w:w="5940" w:type="dxa"/>
            <w:tcBorders>
              <w:top w:val="single" w:sz="4" w:space="0" w:color="auto"/>
              <w:left w:val="single" w:sz="4" w:space="0" w:color="auto"/>
              <w:bottom w:val="single" w:sz="4" w:space="0" w:color="auto"/>
              <w:right w:val="single" w:sz="4" w:space="0" w:color="auto"/>
            </w:tcBorders>
            <w:vAlign w:val="center"/>
            <w:hideMark/>
            <w:tcPrChange w:id="1015" w:author="Alicia Romero Lopez" w:date="2020-01-31T09:48:00Z">
              <w:tcPr>
                <w:tcW w:w="5940" w:type="dxa"/>
                <w:tcBorders>
                  <w:top w:val="single" w:sz="4" w:space="0" w:color="auto"/>
                  <w:left w:val="single" w:sz="4" w:space="0" w:color="auto"/>
                  <w:bottom w:val="single" w:sz="4" w:space="0" w:color="auto"/>
                  <w:right w:val="single" w:sz="4" w:space="0" w:color="auto"/>
                </w:tcBorders>
                <w:hideMark/>
              </w:tcPr>
            </w:tcPrChange>
          </w:tcPr>
          <w:p w14:paraId="69CDB24B" w14:textId="77777777" w:rsidR="00EC5A36" w:rsidRDefault="00F37833" w:rsidP="00EC5A36">
            <w:pPr>
              <w:spacing w:before="120" w:after="120" w:line="256" w:lineRule="auto"/>
              <w:jc w:val="center"/>
              <w:rPr>
                <w:ins w:id="1016" w:author="RoboGarden Team" w:date="2020-01-23T16:08:00Z"/>
                <w:color w:val="404040"/>
              </w:rPr>
            </w:pPr>
            <w:commentRangeStart w:id="1017"/>
            <w:commentRangeStart w:id="1018"/>
            <w:r>
              <w:rPr>
                <w:noProof/>
              </w:rPr>
              <w:drawing>
                <wp:inline distT="0" distB="0" distL="0" distR="0" wp14:anchorId="24F67226" wp14:editId="67BE7B22">
                  <wp:extent cx="3627755" cy="1855470"/>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627755" cy="1855470"/>
                          </a:xfrm>
                          <a:prstGeom prst="rect">
                            <a:avLst/>
                          </a:prstGeom>
                          <a:noFill/>
                          <a:ln>
                            <a:noFill/>
                          </a:ln>
                        </pic:spPr>
                      </pic:pic>
                    </a:graphicData>
                  </a:graphic>
                </wp:inline>
              </w:drawing>
            </w:r>
            <w:commentRangeEnd w:id="1017"/>
            <w:r w:rsidR="00AD535B">
              <w:rPr>
                <w:rStyle w:val="CommentReference"/>
                <w:color w:val="404040"/>
              </w:rPr>
              <w:commentReference w:id="1017"/>
            </w:r>
            <w:commentRangeEnd w:id="1018"/>
            <w:r w:rsidR="007052B0">
              <w:rPr>
                <w:rStyle w:val="CommentReference"/>
                <w:color w:val="404040"/>
              </w:rPr>
              <w:commentReference w:id="1018"/>
            </w:r>
          </w:p>
          <w:p w14:paraId="082CF3E6" w14:textId="77777777" w:rsidR="00B44BCB" w:rsidRDefault="006E75E2" w:rsidP="00B44BCB">
            <w:pPr>
              <w:pStyle w:val="NoSpacing"/>
            </w:pPr>
            <w:ins w:id="1019" w:author="RoboGarden Team" w:date="2020-01-23T16:08:00Z">
              <w:r>
                <w:rPr>
                  <w:color w:val="404040"/>
                </w:rPr>
                <w:t>Citation: RoboGarden Course Resources</w:t>
              </w:r>
            </w:ins>
            <w:r w:rsidR="00B44BCB">
              <w:rPr>
                <w:color w:val="404040"/>
              </w:rPr>
              <w:t xml:space="preserve"> </w:t>
            </w:r>
            <w:r w:rsidR="00B44BCB" w:rsidRPr="00E06DF7">
              <w:t>Copyright 2019</w:t>
            </w:r>
          </w:p>
          <w:p w14:paraId="442CD420" w14:textId="5AAF5DF2" w:rsidR="006E75E2" w:rsidRPr="007F4B89" w:rsidRDefault="006E75E2">
            <w:pPr>
              <w:spacing w:before="120" w:after="120" w:line="256" w:lineRule="auto"/>
              <w:rPr>
                <w:color w:val="404040"/>
              </w:rPr>
              <w:pPrChange w:id="1020" w:author="Fatemeh Yazdanbakhsh Poodeh" w:date="2020-01-23T16:08:00Z">
                <w:pPr>
                  <w:spacing w:before="120" w:after="120" w:line="256" w:lineRule="auto"/>
                  <w:jc w:val="center"/>
                </w:pPr>
              </w:pPrChange>
            </w:pPr>
          </w:p>
        </w:tc>
      </w:tr>
      <w:tr w:rsidR="00EC5A36" w:rsidRPr="007F4B89" w14:paraId="2B4A83EB" w14:textId="77777777" w:rsidTr="51235A2F">
        <w:tc>
          <w:tcPr>
            <w:tcW w:w="445" w:type="dxa"/>
            <w:tcBorders>
              <w:top w:val="single" w:sz="4" w:space="0" w:color="auto"/>
              <w:left w:val="single" w:sz="4" w:space="0" w:color="auto"/>
              <w:bottom w:val="single" w:sz="4" w:space="0" w:color="auto"/>
              <w:right w:val="single" w:sz="4" w:space="0" w:color="auto"/>
            </w:tcBorders>
            <w:vAlign w:val="center"/>
            <w:tcPrChange w:id="1021" w:author="Alicia Romero Lopez" w:date="2020-01-31T09:48:00Z">
              <w:tcPr>
                <w:tcW w:w="445" w:type="dxa"/>
                <w:tcBorders>
                  <w:top w:val="single" w:sz="4" w:space="0" w:color="auto"/>
                  <w:left w:val="single" w:sz="4" w:space="0" w:color="auto"/>
                  <w:bottom w:val="single" w:sz="4" w:space="0" w:color="auto"/>
                  <w:right w:val="single" w:sz="4" w:space="0" w:color="auto"/>
                </w:tcBorders>
              </w:tcPr>
            </w:tcPrChange>
          </w:tcPr>
          <w:p w14:paraId="5C45DA2F" w14:textId="77777777" w:rsidR="00EC5A36" w:rsidRPr="007F4B89" w:rsidRDefault="00EC5A36" w:rsidP="00EC5A36">
            <w:pPr>
              <w:numPr>
                <w:ilvl w:val="0"/>
                <w:numId w:val="10"/>
              </w:numPr>
              <w:spacing w:before="120" w:after="120" w:line="256" w:lineRule="auto"/>
              <w:ind w:firstLine="0"/>
              <w:contextualSpacing/>
              <w:rPr>
                <w:color w:val="404040"/>
              </w:rPr>
            </w:pPr>
          </w:p>
        </w:tc>
        <w:tc>
          <w:tcPr>
            <w:tcW w:w="4050" w:type="dxa"/>
            <w:tcBorders>
              <w:top w:val="single" w:sz="4" w:space="0" w:color="auto"/>
              <w:left w:val="single" w:sz="4" w:space="0" w:color="auto"/>
              <w:bottom w:val="single" w:sz="4" w:space="0" w:color="auto"/>
              <w:right w:val="single" w:sz="4" w:space="0" w:color="auto"/>
            </w:tcBorders>
            <w:vAlign w:val="center"/>
            <w:hideMark/>
            <w:tcPrChange w:id="1022" w:author="Alicia Romero Lopez" w:date="2020-01-31T09:48:00Z">
              <w:tcPr>
                <w:tcW w:w="4050" w:type="dxa"/>
                <w:tcBorders>
                  <w:top w:val="single" w:sz="4" w:space="0" w:color="auto"/>
                  <w:left w:val="single" w:sz="4" w:space="0" w:color="auto"/>
                  <w:bottom w:val="single" w:sz="4" w:space="0" w:color="auto"/>
                  <w:right w:val="single" w:sz="4" w:space="0" w:color="auto"/>
                </w:tcBorders>
                <w:hideMark/>
              </w:tcPr>
            </w:tcPrChange>
          </w:tcPr>
          <w:p w14:paraId="7ED02153" w14:textId="77777777" w:rsidR="00EC5A36" w:rsidRPr="007F4B89" w:rsidRDefault="00EC5A36" w:rsidP="00EC5A36">
            <w:pPr>
              <w:spacing w:before="120" w:after="120" w:line="256" w:lineRule="auto"/>
              <w:outlineLvl w:val="2"/>
              <w:rPr>
                <w:rFonts w:ascii="Open Sans Semibold" w:hAnsi="Open Sans Semibold" w:cs="Open Sans Semibold"/>
                <w:color w:val="11143F"/>
              </w:rPr>
            </w:pPr>
            <w:r w:rsidRPr="007F4B89">
              <w:rPr>
                <w:rFonts w:ascii="Open Sans Semibold" w:hAnsi="Open Sans Semibold" w:cs="Open Sans Semibold"/>
                <w:color w:val="11143F"/>
              </w:rPr>
              <w:t>Reinforcement learning</w:t>
            </w:r>
          </w:p>
          <w:p w14:paraId="119B6EB5" w14:textId="77777777" w:rsidR="00EC5A36" w:rsidRPr="007F4B89" w:rsidRDefault="00EC5A36" w:rsidP="00EC5A36">
            <w:pPr>
              <w:spacing w:before="120" w:after="120" w:line="256" w:lineRule="auto"/>
              <w:rPr>
                <w:color w:val="404040"/>
              </w:rPr>
            </w:pPr>
            <w:r w:rsidRPr="007F4B89">
              <w:rPr>
                <w:color w:val="404040"/>
              </w:rPr>
              <w:t xml:space="preserve">Reinforcement learning is the type of learning which is mainly accompanied by making decisions based on a cost and reward system. The data in reinforcement learning is not labeled but accompanied with some feedback. </w:t>
            </w:r>
          </w:p>
          <w:p w14:paraId="12F2CB7B" w14:textId="77777777" w:rsidR="00EC5A36" w:rsidRPr="007F4B89" w:rsidRDefault="00EC5A36" w:rsidP="00EC5A36">
            <w:pPr>
              <w:spacing w:before="120" w:after="120" w:line="256" w:lineRule="auto"/>
              <w:rPr>
                <w:color w:val="404040"/>
              </w:rPr>
            </w:pPr>
            <w:r w:rsidRPr="007F4B89">
              <w:rPr>
                <w:color w:val="404040"/>
              </w:rPr>
              <w:t xml:space="preserve">Some of the decisions the training model would make have negative feedback – known as the cost of the action or the loss- which helps the model in avoiding doing the same mistakes multiple times. In the same manner, a reward system could be used. Some of the decisions the training model would take will be accompanied by a reward pushing the model to learn the best patterns which </w:t>
            </w:r>
            <w:r w:rsidRPr="007F4B89">
              <w:rPr>
                <w:color w:val="404040"/>
              </w:rPr>
              <w:lastRenderedPageBreak/>
              <w:t xml:space="preserve">is more likely to succeed and avoid patterns that would most likely fail. </w:t>
            </w:r>
          </w:p>
        </w:tc>
        <w:tc>
          <w:tcPr>
            <w:tcW w:w="5940" w:type="dxa"/>
            <w:tcBorders>
              <w:top w:val="single" w:sz="4" w:space="0" w:color="auto"/>
              <w:left w:val="single" w:sz="4" w:space="0" w:color="auto"/>
              <w:bottom w:val="single" w:sz="4" w:space="0" w:color="auto"/>
              <w:right w:val="single" w:sz="4" w:space="0" w:color="auto"/>
            </w:tcBorders>
            <w:vAlign w:val="center"/>
            <w:hideMark/>
            <w:tcPrChange w:id="1023" w:author="Alicia Romero Lopez" w:date="2020-01-31T09:48:00Z">
              <w:tcPr>
                <w:tcW w:w="5940" w:type="dxa"/>
                <w:tcBorders>
                  <w:top w:val="single" w:sz="4" w:space="0" w:color="auto"/>
                  <w:left w:val="single" w:sz="4" w:space="0" w:color="auto"/>
                  <w:bottom w:val="single" w:sz="4" w:space="0" w:color="auto"/>
                  <w:right w:val="single" w:sz="4" w:space="0" w:color="auto"/>
                </w:tcBorders>
                <w:hideMark/>
              </w:tcPr>
            </w:tcPrChange>
          </w:tcPr>
          <w:p w14:paraId="380DB3F0" w14:textId="77777777" w:rsidR="006E75E2" w:rsidRDefault="006E75E2" w:rsidP="00EC5A36">
            <w:pPr>
              <w:spacing w:before="120" w:after="120" w:line="256" w:lineRule="auto"/>
              <w:rPr>
                <w:ins w:id="1024" w:author="RoboGarden Team" w:date="2020-01-23T16:11:00Z"/>
                <w:color w:val="404040"/>
              </w:rPr>
            </w:pPr>
          </w:p>
          <w:p w14:paraId="7133A7B3" w14:textId="77777777" w:rsidR="00B44BCB" w:rsidRDefault="006E75E2" w:rsidP="00B44BCB">
            <w:pPr>
              <w:pStyle w:val="NoSpacing"/>
            </w:pPr>
            <w:ins w:id="1025" w:author="RoboGarden Team" w:date="2020-01-23T16:11:00Z">
              <w:r>
                <w:rPr>
                  <w:color w:val="404040"/>
                </w:rPr>
                <w:t>Citation: RoboGarden Course Resources</w:t>
              </w:r>
            </w:ins>
            <w:r w:rsidR="00B44BCB">
              <w:rPr>
                <w:color w:val="404040"/>
              </w:rPr>
              <w:t xml:space="preserve"> </w:t>
            </w:r>
            <w:r w:rsidR="00B44BCB" w:rsidRPr="00E06DF7">
              <w:t>Copyright 2019</w:t>
            </w:r>
          </w:p>
          <w:p w14:paraId="3BA7E145" w14:textId="77777777" w:rsidR="00485865" w:rsidRDefault="00F37833" w:rsidP="00EC5A36">
            <w:pPr>
              <w:spacing w:before="120" w:after="120" w:line="256" w:lineRule="auto"/>
              <w:rPr>
                <w:ins w:id="1026" w:author="RoboGarden Team" w:date="2020-02-07T11:57:00Z"/>
                <w:color w:val="404040"/>
              </w:rPr>
            </w:pPr>
            <w:commentRangeStart w:id="1027"/>
            <w:commentRangeStart w:id="1028"/>
            <w:r>
              <w:rPr>
                <w:noProof/>
              </w:rPr>
              <w:drawing>
                <wp:inline distT="0" distB="0" distL="0" distR="0" wp14:anchorId="5425E495" wp14:editId="38AC8FDD">
                  <wp:extent cx="3627755" cy="1856740"/>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627755" cy="1856740"/>
                          </a:xfrm>
                          <a:prstGeom prst="rect">
                            <a:avLst/>
                          </a:prstGeom>
                          <a:noFill/>
                          <a:ln>
                            <a:noFill/>
                          </a:ln>
                        </pic:spPr>
                      </pic:pic>
                    </a:graphicData>
                  </a:graphic>
                </wp:inline>
              </w:drawing>
            </w:r>
            <w:commentRangeEnd w:id="1027"/>
          </w:p>
          <w:p w14:paraId="0774EA3B" w14:textId="7F2B4FF8" w:rsidR="00EC5A36" w:rsidRPr="007F4B89" w:rsidRDefault="00C10E5A" w:rsidP="00EC5A36">
            <w:pPr>
              <w:spacing w:before="120" w:after="120" w:line="256" w:lineRule="auto"/>
              <w:rPr>
                <w:color w:val="404040"/>
              </w:rPr>
            </w:pPr>
            <w:r>
              <w:rPr>
                <w:rStyle w:val="CommentReference"/>
                <w:color w:val="404040"/>
              </w:rPr>
              <w:commentReference w:id="1027"/>
            </w:r>
            <w:commentRangeEnd w:id="1028"/>
            <w:r w:rsidR="007052B0">
              <w:rPr>
                <w:rStyle w:val="CommentReference"/>
                <w:color w:val="404040"/>
              </w:rPr>
              <w:commentReference w:id="1028"/>
            </w:r>
          </w:p>
        </w:tc>
      </w:tr>
    </w:tbl>
    <w:p w14:paraId="0E0FC138" w14:textId="77777777" w:rsidR="001F6A48" w:rsidRDefault="00EC5A36" w:rsidP="00EC5A36">
      <w:pPr>
        <w:spacing w:after="0" w:line="240" w:lineRule="auto"/>
        <w:rPr>
          <w:ins w:id="1029" w:author="RoboGarden Team" w:date="2020-01-29T17:47:00Z"/>
          <w:rFonts w:ascii="Open Sans" w:eastAsia="Open Sans" w:hAnsi="Open Sans" w:cs="Times New Roman"/>
          <w:b/>
          <w:bCs/>
          <w:color w:val="404040"/>
        </w:rPr>
      </w:pPr>
      <w:commentRangeStart w:id="1030"/>
      <w:commentRangeStart w:id="1031"/>
      <w:commentRangeStart w:id="1032"/>
      <w:commentRangeEnd w:id="1030"/>
      <w:r>
        <w:rPr>
          <w:rStyle w:val="CommentReference"/>
        </w:rPr>
        <w:lastRenderedPageBreak/>
        <w:commentReference w:id="1030"/>
      </w:r>
    </w:p>
    <w:p w14:paraId="3D51F704" w14:textId="77777777" w:rsidR="001F6A48" w:rsidRDefault="001F6A48" w:rsidP="00EC5A36">
      <w:pPr>
        <w:spacing w:after="0" w:line="240" w:lineRule="auto"/>
        <w:rPr>
          <w:ins w:id="1033" w:author="RoboGarden Team" w:date="2020-01-29T17:47:00Z"/>
          <w:rFonts w:ascii="Open Sans" w:eastAsia="Open Sans" w:hAnsi="Open Sans" w:cs="Times New Roman"/>
          <w:b/>
          <w:bCs/>
          <w:color w:val="404040"/>
        </w:rPr>
      </w:pPr>
    </w:p>
    <w:commentRangeEnd w:id="1031"/>
    <w:p w14:paraId="64B3A7D5" w14:textId="30E13DC7" w:rsidR="00EC5A36" w:rsidRPr="00000BFE" w:rsidRDefault="00D8460B" w:rsidP="00B44BCB">
      <w:pPr>
        <w:spacing w:after="0" w:line="240" w:lineRule="auto"/>
        <w:rPr>
          <w:rFonts w:ascii="Open Sans" w:eastAsia="Open Sans" w:hAnsi="Open Sans" w:cs="Times New Roman"/>
          <w:b/>
          <w:bCs/>
          <w:color w:val="404040"/>
          <w:rPrChange w:id="1034" w:author="Fatemeh Yazdanbakhsh Poodeh" w:date="2020-01-28T21:42:00Z">
            <w:rPr>
              <w:rFonts w:ascii="Open Sans" w:eastAsia="Open Sans" w:hAnsi="Open Sans" w:cs="Times New Roman"/>
              <w:color w:val="404040"/>
            </w:rPr>
          </w:rPrChange>
        </w:rPr>
      </w:pPr>
      <w:r>
        <w:rPr>
          <w:rStyle w:val="CommentReference"/>
          <w:color w:val="404040"/>
        </w:rPr>
        <w:commentReference w:id="1031"/>
      </w:r>
      <w:commentRangeStart w:id="1035"/>
      <w:commentRangeStart w:id="1036"/>
      <w:commentRangeEnd w:id="1035"/>
      <w:ins w:id="1037" w:author="RoboGarden Team" w:date="2020-01-29T18:00:00Z">
        <w:r w:rsidR="001F6A48">
          <w:rPr>
            <w:rStyle w:val="CommentReference"/>
          </w:rPr>
          <w:commentReference w:id="1035"/>
        </w:r>
        <w:commentRangeEnd w:id="1036"/>
        <w:r w:rsidR="001F6A48">
          <w:rPr>
            <w:rStyle w:val="CommentReference"/>
            <w:color w:val="404040"/>
          </w:rPr>
          <w:commentReference w:id="1036"/>
        </w:r>
        <w:commentRangeStart w:id="1038"/>
        <w:commentRangeEnd w:id="1038"/>
        <w:r w:rsidR="001F6A48">
          <w:rPr>
            <w:rStyle w:val="CommentReference"/>
            <w:color w:val="404040"/>
          </w:rPr>
          <w:commentReference w:id="1038"/>
        </w:r>
      </w:ins>
      <w:commentRangeEnd w:id="1032"/>
      <w:del w:id="1039" w:author="RoboGarden Team" w:date="2020-01-29T17:47:00Z">
        <w:r w:rsidR="00000BFE" w:rsidRPr="00000BFE" w:rsidDel="00D8460B">
          <w:rPr>
            <w:rStyle w:val="CommentReference"/>
            <w:b/>
            <w:bCs/>
            <w:color w:val="404040"/>
            <w:rPrChange w:id="1040" w:author="Fatemeh Yazdanbakhsh Poodeh" w:date="2020-01-28T21:42:00Z">
              <w:rPr>
                <w:rStyle w:val="CommentReference"/>
                <w:color w:val="404040"/>
              </w:rPr>
            </w:rPrChange>
          </w:rPr>
          <w:commentReference w:id="1032"/>
        </w:r>
      </w:del>
    </w:p>
    <w:tbl>
      <w:tblPr>
        <w:tblStyle w:val="TableGrid1"/>
        <w:tblW w:w="10455" w:type="dxa"/>
        <w:tblBorders>
          <w:top w:val="single" w:sz="4" w:space="0" w:color="DBDBDB"/>
          <w:left w:val="single" w:sz="4" w:space="0" w:color="DBDBDB"/>
          <w:bottom w:val="single" w:sz="4" w:space="0" w:color="DBDBDB"/>
          <w:right w:val="single" w:sz="4" w:space="0" w:color="DBDBDB"/>
          <w:insideH w:val="none" w:sz="0" w:space="0" w:color="auto"/>
          <w:insideV w:val="none" w:sz="0" w:space="0" w:color="auto"/>
        </w:tblBorders>
        <w:tblLayout w:type="fixed"/>
        <w:tblCellMar>
          <w:left w:w="115" w:type="dxa"/>
          <w:right w:w="115" w:type="dxa"/>
        </w:tblCellMar>
        <w:tblLook w:val="04A0" w:firstRow="1" w:lastRow="0" w:firstColumn="1" w:lastColumn="0" w:noHBand="0" w:noVBand="1"/>
        <w:tblPrChange w:id="1041" w:author="Alicia Romero Lopez" w:date="2020-01-31T09:48:00Z">
          <w:tblPr>
            <w:tblStyle w:val="TableGrid1"/>
            <w:tblW w:w="10455" w:type="dxa"/>
            <w:tblBorders>
              <w:top w:val="single" w:sz="4" w:space="0" w:color="DBDBDB"/>
              <w:left w:val="single" w:sz="4" w:space="0" w:color="DBDBDB"/>
              <w:bottom w:val="single" w:sz="4" w:space="0" w:color="DBDBDB"/>
              <w:right w:val="single" w:sz="4" w:space="0" w:color="DBDBDB"/>
              <w:insideH w:val="none" w:sz="0" w:space="0" w:color="auto"/>
              <w:insideV w:val="none" w:sz="0" w:space="0" w:color="auto"/>
            </w:tblBorders>
            <w:tblLayout w:type="fixed"/>
            <w:tblCellMar>
              <w:left w:w="115" w:type="dxa"/>
              <w:right w:w="115" w:type="dxa"/>
            </w:tblCellMar>
            <w:tblLook w:val="04A0" w:firstRow="1" w:lastRow="0" w:firstColumn="1" w:lastColumn="0" w:noHBand="0" w:noVBand="1"/>
          </w:tblPr>
        </w:tblPrChange>
      </w:tblPr>
      <w:tblGrid>
        <w:gridCol w:w="264"/>
        <w:gridCol w:w="630"/>
        <w:gridCol w:w="450"/>
        <w:gridCol w:w="2880"/>
        <w:gridCol w:w="1980"/>
        <w:gridCol w:w="3981"/>
        <w:gridCol w:w="270"/>
        <w:tblGridChange w:id="1042">
          <w:tblGrid>
            <w:gridCol w:w="360"/>
            <w:gridCol w:w="360"/>
            <w:gridCol w:w="360"/>
            <w:gridCol w:w="360"/>
            <w:gridCol w:w="360"/>
            <w:gridCol w:w="360"/>
            <w:gridCol w:w="360"/>
          </w:tblGrid>
        </w:tblGridChange>
      </w:tblGrid>
      <w:tr w:rsidR="00EC5A36" w:rsidRPr="007F4B89" w14:paraId="70FD6BD1" w14:textId="77777777" w:rsidTr="51235A2F">
        <w:trPr>
          <w:cantSplit/>
        </w:trPr>
        <w:tc>
          <w:tcPr>
            <w:tcW w:w="10456" w:type="dxa"/>
            <w:gridSpan w:val="7"/>
            <w:tcBorders>
              <w:top w:val="single" w:sz="4" w:space="0" w:color="DBDBDB" w:themeColor="accent3" w:themeTint="66"/>
              <w:left w:val="single" w:sz="4" w:space="0" w:color="DBDBDB" w:themeColor="accent3" w:themeTint="66"/>
              <w:bottom w:val="nil"/>
              <w:right w:val="single" w:sz="4" w:space="0" w:color="DBDBDB" w:themeColor="accent3" w:themeTint="66"/>
            </w:tcBorders>
            <w:shd w:val="clear" w:color="auto" w:fill="FAFAFA"/>
            <w:hideMark/>
            <w:tcPrChange w:id="1043" w:author="Alicia Romero Lopez" w:date="2020-01-31T09:48:00Z">
              <w:tcPr>
                <w:tcW w:w="10456" w:type="dxa"/>
                <w:gridSpan w:val="7"/>
                <w:tcBorders>
                  <w:top w:val="single" w:sz="4" w:space="0" w:color="DBDBDB"/>
                  <w:left w:val="single" w:sz="4" w:space="0" w:color="DBDBDB"/>
                  <w:bottom w:val="nil"/>
                  <w:right w:val="single" w:sz="4" w:space="0" w:color="DBDBDB"/>
                </w:tcBorders>
                <w:shd w:val="clear" w:color="auto" w:fill="FAFAFA"/>
                <w:hideMark/>
              </w:tcPr>
            </w:tcPrChange>
          </w:tcPr>
          <w:p w14:paraId="2FFB1B0A" w14:textId="77777777" w:rsidR="00D869C2" w:rsidRDefault="00D869C2" w:rsidP="00D869C2">
            <w:pPr>
              <w:spacing w:before="120" w:after="120" w:line="256" w:lineRule="auto"/>
              <w:outlineLvl w:val="2"/>
              <w:rPr>
                <w:rFonts w:ascii="Open Sans Semibold" w:hAnsi="Open Sans Semibold" w:cs="Open Sans Semibold"/>
                <w:color w:val="11143F"/>
              </w:rPr>
            </w:pPr>
            <w:r>
              <w:rPr>
                <w:rFonts w:ascii="Open Sans Semibold" w:hAnsi="Open Sans Semibold" w:cs="Open Sans Semibold"/>
                <w:color w:val="11143F"/>
              </w:rPr>
              <w:t>Knowledge Check</w:t>
            </w:r>
          </w:p>
          <w:p w14:paraId="25424437" w14:textId="77777777" w:rsidR="00D869C2" w:rsidRDefault="00D869C2" w:rsidP="00EC5A36">
            <w:pPr>
              <w:spacing w:before="120" w:after="120" w:line="256" w:lineRule="auto"/>
              <w:outlineLvl w:val="2"/>
              <w:rPr>
                <w:rFonts w:ascii="Open Sans Semibold" w:hAnsi="Open Sans Semibold" w:cs="Open Sans Semibold"/>
                <w:color w:val="11143F"/>
              </w:rPr>
            </w:pPr>
          </w:p>
          <w:p w14:paraId="5B3A91EF" w14:textId="5EB372A6" w:rsidR="00EC5A36" w:rsidRPr="007F4B89" w:rsidRDefault="00EC5A36" w:rsidP="00EC5A36">
            <w:pPr>
              <w:spacing w:before="120" w:after="120" w:line="256" w:lineRule="auto"/>
              <w:outlineLvl w:val="2"/>
              <w:rPr>
                <w:rFonts w:ascii="Open Sans Semibold" w:hAnsi="Open Sans Semibold" w:cs="Open Sans Semibold"/>
                <w:color w:val="11143F"/>
              </w:rPr>
            </w:pPr>
            <w:r w:rsidRPr="007F4B89">
              <w:rPr>
                <w:rFonts w:ascii="Open Sans Semibold" w:hAnsi="Open Sans Semibold" w:cs="Open Sans Semibold"/>
                <w:color w:val="11143F"/>
              </w:rPr>
              <w:t xml:space="preserve">A machine learning </w:t>
            </w:r>
            <w:commentRangeStart w:id="1044"/>
            <w:commentRangeStart w:id="1045"/>
            <w:r w:rsidRPr="007F4B89">
              <w:rPr>
                <w:rFonts w:ascii="Open Sans Semibold" w:hAnsi="Open Sans Semibold" w:cs="Open Sans Semibold"/>
                <w:color w:val="11143F"/>
              </w:rPr>
              <w:t>model</w:t>
            </w:r>
            <w:commentRangeEnd w:id="1044"/>
            <w:r w:rsidR="00AD535B">
              <w:rPr>
                <w:rStyle w:val="CommentReference"/>
                <w:color w:val="404040"/>
              </w:rPr>
              <w:commentReference w:id="1044"/>
            </w:r>
            <w:commentRangeEnd w:id="1045"/>
            <w:r w:rsidR="007052B0">
              <w:rPr>
                <w:rStyle w:val="CommentReference"/>
                <w:color w:val="404040"/>
              </w:rPr>
              <w:commentReference w:id="1045"/>
            </w:r>
            <w:r w:rsidRPr="007F4B89">
              <w:rPr>
                <w:rFonts w:ascii="Open Sans Semibold" w:hAnsi="Open Sans Semibold" w:cs="Open Sans Semibold"/>
                <w:color w:val="11143F"/>
              </w:rPr>
              <w:t xml:space="preserve"> is aimed at studying 20000 examples of cat images then decide on new images whether it is a cat image or not. What type of learning problems is that example? </w:t>
            </w:r>
          </w:p>
        </w:tc>
      </w:tr>
      <w:tr w:rsidR="00EC5A36" w:rsidRPr="007F4B89" w14:paraId="6A8B78C3" w14:textId="77777777" w:rsidTr="51235A2F">
        <w:trPr>
          <w:cantSplit/>
        </w:trPr>
        <w:tc>
          <w:tcPr>
            <w:tcW w:w="265" w:type="dxa"/>
            <w:tcBorders>
              <w:top w:val="nil"/>
              <w:left w:val="single" w:sz="4" w:space="0" w:color="DBDBDB" w:themeColor="accent3" w:themeTint="66"/>
              <w:bottom w:val="nil"/>
              <w:right w:val="nil"/>
            </w:tcBorders>
            <w:shd w:val="clear" w:color="auto" w:fill="FAFAFA"/>
            <w:tcPrChange w:id="1046" w:author="Alicia Romero Lopez" w:date="2020-01-31T09:48:00Z">
              <w:tcPr>
                <w:tcW w:w="265" w:type="dxa"/>
                <w:tcBorders>
                  <w:top w:val="nil"/>
                  <w:left w:val="single" w:sz="4" w:space="0" w:color="DBDBDB"/>
                  <w:bottom w:val="nil"/>
                  <w:right w:val="nil"/>
                </w:tcBorders>
                <w:shd w:val="clear" w:color="auto" w:fill="FAFAFA"/>
              </w:tcPr>
            </w:tcPrChange>
          </w:tcPr>
          <w:p w14:paraId="451E23A4" w14:textId="77777777" w:rsidR="00EC5A36" w:rsidRPr="007F4B89" w:rsidRDefault="00EC5A36" w:rsidP="00EC5A36">
            <w:pPr>
              <w:spacing w:before="120" w:after="120" w:line="256" w:lineRule="auto"/>
              <w:rPr>
                <w:color w:val="404040"/>
              </w:rPr>
            </w:pPr>
          </w:p>
        </w:tc>
        <w:tc>
          <w:tcPr>
            <w:tcW w:w="630" w:type="dxa"/>
            <w:tcBorders>
              <w:top w:val="nil"/>
              <w:left w:val="nil"/>
              <w:bottom w:val="nil"/>
              <w:right w:val="nil"/>
            </w:tcBorders>
            <w:shd w:val="clear" w:color="auto" w:fill="FFFFFF" w:themeFill="background1"/>
            <w:vAlign w:val="center"/>
            <w:hideMark/>
            <w:tcPrChange w:id="1047" w:author="Alicia Romero Lopez" w:date="2020-01-31T09:48:00Z">
              <w:tcPr>
                <w:tcW w:w="630" w:type="dxa"/>
                <w:tcBorders>
                  <w:top w:val="nil"/>
                  <w:left w:val="nil"/>
                  <w:bottom w:val="nil"/>
                  <w:right w:val="nil"/>
                </w:tcBorders>
                <w:shd w:val="clear" w:color="auto" w:fill="FFFFFF"/>
                <w:hideMark/>
              </w:tcPr>
            </w:tcPrChange>
          </w:tcPr>
          <w:p w14:paraId="304A2804" w14:textId="77777777" w:rsidR="00EC5A36" w:rsidRPr="007F4B89" w:rsidRDefault="00EC5A36" w:rsidP="00EC5A36">
            <w:pPr>
              <w:spacing w:before="120" w:after="120" w:line="256" w:lineRule="auto"/>
              <w:rPr>
                <w:color w:val="404040"/>
              </w:rPr>
            </w:pPr>
            <w:r w:rsidRPr="007F4B89">
              <w:rPr>
                <w:noProof/>
                <w:color w:val="404040"/>
              </w:rPr>
              <mc:AlternateContent>
                <mc:Choice Requires="wps">
                  <w:drawing>
                    <wp:inline distT="0" distB="0" distL="0" distR="0" wp14:anchorId="0AF97C79" wp14:editId="2028DCDD">
                      <wp:extent cx="207010" cy="207010"/>
                      <wp:effectExtent l="19050" t="19050" r="21590" b="21590"/>
                      <wp:docPr id="8" name="Oval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010" cy="207010"/>
                              </a:xfrm>
                              <a:prstGeom prst="ellipse">
                                <a:avLst/>
                              </a:prstGeom>
                              <a:noFill/>
                              <a:ln w="28575">
                                <a:solidFill>
                                  <a:srgbClr val="DBDBDB">
                                    <a:lumMod val="90000"/>
                                    <a:lumOff val="0"/>
                                  </a:srgb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inline>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w16se="http://schemas.microsoft.com/office/word/2015/wordml/symex" xmlns:cx1="http://schemas.microsoft.com/office/drawing/2015/9/8/chartex" xmlns:cx="http://schemas.microsoft.com/office/drawing/2014/chartex">
                  <w:pict>
                    <v:oval w14:anchorId="277DEBC8" id="Oval 14" o:spid="_x0000_s1026" style="width:16.3pt;height:16.3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" filled="f" strokecolor="#c5c5c5" strokeweight="2.25pt">
                      <v:stroke joinstyle="miter"/>
                      <w10:anchorlock/>
                    </v:oval>
                  </w:pict>
                </mc:Fallback>
              </mc:AlternateContent>
            </w:r>
          </w:p>
        </w:tc>
        <w:tc>
          <w:tcPr>
            <w:tcW w:w="450" w:type="dxa"/>
            <w:tcBorders>
              <w:top w:val="nil"/>
              <w:left w:val="nil"/>
              <w:bottom w:val="nil"/>
              <w:right w:val="nil"/>
            </w:tcBorders>
            <w:shd w:val="clear" w:color="auto" w:fill="FFFFFF" w:themeFill="background1"/>
            <w:vAlign w:val="center"/>
            <w:hideMark/>
            <w:tcPrChange w:id="1048" w:author="Alicia Romero Lopez" w:date="2020-01-31T09:48:00Z">
              <w:tcPr>
                <w:tcW w:w="450" w:type="dxa"/>
                <w:tcBorders>
                  <w:top w:val="nil"/>
                  <w:left w:val="nil"/>
                  <w:bottom w:val="nil"/>
                  <w:right w:val="nil"/>
                </w:tcBorders>
                <w:shd w:val="clear" w:color="auto" w:fill="FFFFFF"/>
                <w:hideMark/>
              </w:tcPr>
            </w:tcPrChange>
          </w:tcPr>
          <w:p w14:paraId="27EDE856" w14:textId="77777777" w:rsidR="00EC5A36" w:rsidRPr="007F4B89" w:rsidRDefault="00EC5A36" w:rsidP="00EC5A36">
            <w:pPr>
              <w:spacing w:before="120" w:after="120" w:line="256" w:lineRule="auto"/>
              <w:rPr>
                <w:rFonts w:ascii="Open Sans Semibold" w:hAnsi="Open Sans Semibold" w:cs="Open Sans Semibold"/>
                <w:color w:val="404040"/>
              </w:rPr>
            </w:pPr>
            <w:r w:rsidRPr="007F4B89">
              <w:rPr>
                <w:rFonts w:ascii="Open Sans Semibold" w:hAnsi="Open Sans Semibold" w:cs="Open Sans Semibold"/>
                <w:color w:val="404040"/>
              </w:rPr>
              <w:t>a.</w:t>
            </w:r>
          </w:p>
        </w:tc>
        <w:tc>
          <w:tcPr>
            <w:tcW w:w="8841" w:type="dxa"/>
            <w:gridSpan w:val="3"/>
            <w:tcBorders>
              <w:top w:val="nil"/>
              <w:left w:val="nil"/>
              <w:bottom w:val="nil"/>
              <w:right w:val="nil"/>
            </w:tcBorders>
            <w:shd w:val="clear" w:color="auto" w:fill="FFFFFF" w:themeFill="background1"/>
            <w:vAlign w:val="center"/>
            <w:hideMark/>
            <w:tcPrChange w:id="1049" w:author="Alicia Romero Lopez" w:date="2020-01-31T09:48:00Z">
              <w:tcPr>
                <w:tcW w:w="8841" w:type="dxa"/>
                <w:gridSpan w:val="3"/>
                <w:tcBorders>
                  <w:top w:val="nil"/>
                  <w:left w:val="nil"/>
                  <w:bottom w:val="nil"/>
                  <w:right w:val="nil"/>
                </w:tcBorders>
                <w:shd w:val="clear" w:color="auto" w:fill="FFFFFF"/>
                <w:hideMark/>
              </w:tcPr>
            </w:tcPrChange>
          </w:tcPr>
          <w:p w14:paraId="6CF6FEA3" w14:textId="77777777" w:rsidR="00EC5A36" w:rsidRPr="007F4B89" w:rsidRDefault="00EC5A36" w:rsidP="00EC5A36">
            <w:pPr>
              <w:spacing w:before="120" w:after="120" w:line="256" w:lineRule="auto"/>
              <w:rPr>
                <w:color w:val="404040"/>
              </w:rPr>
            </w:pPr>
            <w:r w:rsidRPr="007F4B89">
              <w:rPr>
                <w:color w:val="404040"/>
              </w:rPr>
              <w:t>Unsupervised learning.</w:t>
            </w:r>
          </w:p>
        </w:tc>
        <w:tc>
          <w:tcPr>
            <w:tcW w:w="270" w:type="dxa"/>
            <w:tcBorders>
              <w:top w:val="nil"/>
              <w:left w:val="nil"/>
              <w:bottom w:val="nil"/>
              <w:right w:val="single" w:sz="4" w:space="0" w:color="DBDBDB" w:themeColor="accent3" w:themeTint="66"/>
            </w:tcBorders>
            <w:shd w:val="clear" w:color="auto" w:fill="FAFAFA"/>
            <w:tcPrChange w:id="1050" w:author="Alicia Romero Lopez" w:date="2020-01-31T09:48:00Z">
              <w:tcPr>
                <w:tcW w:w="270" w:type="dxa"/>
                <w:tcBorders>
                  <w:top w:val="nil"/>
                  <w:left w:val="nil"/>
                  <w:bottom w:val="nil"/>
                  <w:right w:val="single" w:sz="4" w:space="0" w:color="DBDBDB"/>
                </w:tcBorders>
                <w:shd w:val="clear" w:color="auto" w:fill="FAFAFA"/>
              </w:tcPr>
            </w:tcPrChange>
          </w:tcPr>
          <w:p w14:paraId="5A93936C" w14:textId="77777777" w:rsidR="00EC5A36" w:rsidRPr="007F4B89" w:rsidRDefault="00EC5A36" w:rsidP="00EC5A36">
            <w:pPr>
              <w:spacing w:before="120" w:after="120" w:line="256" w:lineRule="auto"/>
              <w:rPr>
                <w:color w:val="404040"/>
              </w:rPr>
            </w:pPr>
          </w:p>
        </w:tc>
      </w:tr>
      <w:tr w:rsidR="00EC5A36" w:rsidRPr="007F4B89" w14:paraId="3690970C" w14:textId="77777777" w:rsidTr="51235A2F">
        <w:trPr>
          <w:cantSplit/>
          <w:trHeight w:val="20"/>
        </w:trPr>
        <w:tc>
          <w:tcPr>
            <w:tcW w:w="265" w:type="dxa"/>
            <w:tcBorders>
              <w:top w:val="nil"/>
              <w:left w:val="single" w:sz="4" w:space="0" w:color="DBDBDB" w:themeColor="accent3" w:themeTint="66"/>
              <w:bottom w:val="nil"/>
              <w:right w:val="nil"/>
            </w:tcBorders>
            <w:shd w:val="clear" w:color="auto" w:fill="FAFAFA"/>
            <w:tcPrChange w:id="1051" w:author="Alicia Romero Lopez" w:date="2020-01-31T09:48:00Z">
              <w:tcPr>
                <w:tcW w:w="265" w:type="dxa"/>
                <w:tcBorders>
                  <w:top w:val="nil"/>
                  <w:left w:val="single" w:sz="4" w:space="0" w:color="DBDBDB"/>
                  <w:bottom w:val="nil"/>
                  <w:right w:val="nil"/>
                </w:tcBorders>
                <w:shd w:val="clear" w:color="auto" w:fill="FAFAFA"/>
              </w:tcPr>
            </w:tcPrChange>
          </w:tcPr>
          <w:p w14:paraId="03A4CB94" w14:textId="77777777" w:rsidR="00EC5A36" w:rsidRPr="007F4B89" w:rsidRDefault="00EC5A36" w:rsidP="00EC5A36">
            <w:pPr>
              <w:rPr>
                <w:color w:val="404040"/>
                <w:sz w:val="16"/>
                <w:szCs w:val="16"/>
              </w:rPr>
            </w:pPr>
          </w:p>
        </w:tc>
        <w:tc>
          <w:tcPr>
            <w:tcW w:w="630" w:type="dxa"/>
            <w:tcBorders>
              <w:top w:val="nil"/>
              <w:left w:val="nil"/>
              <w:bottom w:val="nil"/>
              <w:right w:val="nil"/>
            </w:tcBorders>
            <w:shd w:val="clear" w:color="auto" w:fill="FAFAFA"/>
            <w:vAlign w:val="center"/>
            <w:tcPrChange w:id="1052" w:author="Alicia Romero Lopez" w:date="2020-01-31T09:48:00Z">
              <w:tcPr>
                <w:tcW w:w="630" w:type="dxa"/>
                <w:tcBorders>
                  <w:top w:val="nil"/>
                  <w:left w:val="nil"/>
                  <w:bottom w:val="nil"/>
                  <w:right w:val="nil"/>
                </w:tcBorders>
                <w:shd w:val="clear" w:color="auto" w:fill="FAFAFA"/>
              </w:tcPr>
            </w:tcPrChange>
          </w:tcPr>
          <w:p w14:paraId="64228E1B" w14:textId="77777777" w:rsidR="00EC5A36" w:rsidRPr="007F4B89" w:rsidRDefault="00EC5A36" w:rsidP="00EC5A36">
            <w:pPr>
              <w:rPr>
                <w:color w:val="404040"/>
                <w:sz w:val="16"/>
                <w:szCs w:val="16"/>
              </w:rPr>
            </w:pPr>
          </w:p>
        </w:tc>
        <w:tc>
          <w:tcPr>
            <w:tcW w:w="3330" w:type="dxa"/>
            <w:gridSpan w:val="2"/>
            <w:tcBorders>
              <w:top w:val="nil"/>
              <w:left w:val="nil"/>
              <w:bottom w:val="nil"/>
              <w:right w:val="nil"/>
            </w:tcBorders>
            <w:shd w:val="clear" w:color="auto" w:fill="FAFAFA"/>
            <w:vAlign w:val="center"/>
            <w:tcPrChange w:id="1053" w:author="Alicia Romero Lopez" w:date="2020-01-31T09:48:00Z">
              <w:tcPr>
                <w:tcW w:w="3330" w:type="dxa"/>
                <w:gridSpan w:val="2"/>
                <w:tcBorders>
                  <w:top w:val="nil"/>
                  <w:left w:val="nil"/>
                  <w:bottom w:val="nil"/>
                  <w:right w:val="nil"/>
                </w:tcBorders>
                <w:shd w:val="clear" w:color="auto" w:fill="FAFAFA"/>
              </w:tcPr>
            </w:tcPrChange>
          </w:tcPr>
          <w:p w14:paraId="1CB29B7F" w14:textId="77777777" w:rsidR="00EC5A36" w:rsidRPr="007F4B89" w:rsidRDefault="00EC5A36" w:rsidP="00EC5A36">
            <w:pPr>
              <w:rPr>
                <w:color w:val="404040"/>
                <w:sz w:val="16"/>
                <w:szCs w:val="16"/>
              </w:rPr>
            </w:pPr>
          </w:p>
        </w:tc>
        <w:tc>
          <w:tcPr>
            <w:tcW w:w="1980" w:type="dxa"/>
            <w:tcBorders>
              <w:top w:val="nil"/>
              <w:left w:val="nil"/>
              <w:bottom w:val="nil"/>
              <w:right w:val="nil"/>
            </w:tcBorders>
            <w:shd w:val="clear" w:color="auto" w:fill="FAFAFA"/>
            <w:vAlign w:val="center"/>
            <w:tcPrChange w:id="1054" w:author="Alicia Romero Lopez" w:date="2020-01-31T09:48:00Z">
              <w:tcPr>
                <w:tcW w:w="1980" w:type="dxa"/>
                <w:tcBorders>
                  <w:top w:val="nil"/>
                  <w:left w:val="nil"/>
                  <w:bottom w:val="nil"/>
                  <w:right w:val="nil"/>
                </w:tcBorders>
                <w:shd w:val="clear" w:color="auto" w:fill="FAFAFA"/>
              </w:tcPr>
            </w:tcPrChange>
          </w:tcPr>
          <w:p w14:paraId="0B040A04" w14:textId="77777777" w:rsidR="00EC5A36" w:rsidRPr="007F4B89" w:rsidRDefault="00EC5A36" w:rsidP="00EC5A36">
            <w:pPr>
              <w:rPr>
                <w:color w:val="404040"/>
                <w:sz w:val="16"/>
                <w:szCs w:val="16"/>
              </w:rPr>
            </w:pPr>
          </w:p>
        </w:tc>
        <w:tc>
          <w:tcPr>
            <w:tcW w:w="3978" w:type="dxa"/>
            <w:tcBorders>
              <w:top w:val="nil"/>
              <w:left w:val="nil"/>
              <w:bottom w:val="nil"/>
              <w:right w:val="nil"/>
            </w:tcBorders>
            <w:shd w:val="clear" w:color="auto" w:fill="FAFAFA"/>
            <w:vAlign w:val="center"/>
            <w:tcPrChange w:id="1055" w:author="Alicia Romero Lopez" w:date="2020-01-31T09:48:00Z">
              <w:tcPr>
                <w:tcW w:w="3978" w:type="dxa"/>
                <w:tcBorders>
                  <w:top w:val="nil"/>
                  <w:left w:val="nil"/>
                  <w:bottom w:val="nil"/>
                  <w:right w:val="nil"/>
                </w:tcBorders>
                <w:shd w:val="clear" w:color="auto" w:fill="FAFAFA"/>
              </w:tcPr>
            </w:tcPrChange>
          </w:tcPr>
          <w:p w14:paraId="3500FBBE" w14:textId="77777777" w:rsidR="00EC5A36" w:rsidRPr="007F4B89" w:rsidRDefault="00EC5A36" w:rsidP="00EC5A36">
            <w:pPr>
              <w:rPr>
                <w:noProof/>
                <w:color w:val="404040"/>
                <w:sz w:val="16"/>
                <w:szCs w:val="16"/>
              </w:rPr>
            </w:pPr>
          </w:p>
        </w:tc>
        <w:tc>
          <w:tcPr>
            <w:tcW w:w="270" w:type="dxa"/>
            <w:tcBorders>
              <w:top w:val="nil"/>
              <w:left w:val="nil"/>
              <w:bottom w:val="nil"/>
              <w:right w:val="single" w:sz="4" w:space="0" w:color="DBDBDB" w:themeColor="accent3" w:themeTint="66"/>
            </w:tcBorders>
            <w:shd w:val="clear" w:color="auto" w:fill="FAFAFA"/>
            <w:tcPrChange w:id="1056" w:author="Alicia Romero Lopez" w:date="2020-01-31T09:48:00Z">
              <w:tcPr>
                <w:tcW w:w="270" w:type="dxa"/>
                <w:tcBorders>
                  <w:top w:val="nil"/>
                  <w:left w:val="nil"/>
                  <w:bottom w:val="nil"/>
                  <w:right w:val="single" w:sz="4" w:space="0" w:color="DBDBDB"/>
                </w:tcBorders>
                <w:shd w:val="clear" w:color="auto" w:fill="FAFAFA"/>
              </w:tcPr>
            </w:tcPrChange>
          </w:tcPr>
          <w:p w14:paraId="01C67C06" w14:textId="77777777" w:rsidR="00EC5A36" w:rsidRPr="007F4B89" w:rsidRDefault="00EC5A36" w:rsidP="00EC5A36">
            <w:pPr>
              <w:rPr>
                <w:color w:val="404040"/>
                <w:sz w:val="16"/>
                <w:szCs w:val="16"/>
              </w:rPr>
            </w:pPr>
          </w:p>
        </w:tc>
      </w:tr>
      <w:tr w:rsidR="00EC5A36" w:rsidRPr="007F4B89" w14:paraId="28E79DD1" w14:textId="77777777" w:rsidTr="51235A2F">
        <w:trPr>
          <w:cantSplit/>
        </w:trPr>
        <w:tc>
          <w:tcPr>
            <w:tcW w:w="265" w:type="dxa"/>
            <w:tcBorders>
              <w:top w:val="nil"/>
              <w:left w:val="single" w:sz="4" w:space="0" w:color="DBDBDB" w:themeColor="accent3" w:themeTint="66"/>
              <w:bottom w:val="nil"/>
              <w:right w:val="nil"/>
            </w:tcBorders>
            <w:shd w:val="clear" w:color="auto" w:fill="FAFAFA"/>
            <w:tcPrChange w:id="1057" w:author="Alicia Romero Lopez" w:date="2020-01-31T09:48:00Z">
              <w:tcPr>
                <w:tcW w:w="265" w:type="dxa"/>
                <w:tcBorders>
                  <w:top w:val="nil"/>
                  <w:left w:val="single" w:sz="4" w:space="0" w:color="DBDBDB"/>
                  <w:bottom w:val="nil"/>
                  <w:right w:val="nil"/>
                </w:tcBorders>
                <w:shd w:val="clear" w:color="auto" w:fill="FAFAFA"/>
              </w:tcPr>
            </w:tcPrChange>
          </w:tcPr>
          <w:p w14:paraId="63FF68EC" w14:textId="77777777" w:rsidR="00EC5A36" w:rsidRPr="007F4B89" w:rsidRDefault="00EC5A36" w:rsidP="00EC5A36">
            <w:pPr>
              <w:spacing w:before="120" w:after="120" w:line="256" w:lineRule="auto"/>
              <w:rPr>
                <w:color w:val="404040"/>
              </w:rPr>
            </w:pPr>
          </w:p>
        </w:tc>
        <w:tc>
          <w:tcPr>
            <w:tcW w:w="630" w:type="dxa"/>
            <w:tcBorders>
              <w:top w:val="nil"/>
              <w:left w:val="nil"/>
              <w:bottom w:val="nil"/>
              <w:right w:val="nil"/>
            </w:tcBorders>
            <w:shd w:val="clear" w:color="auto" w:fill="FFFFFF" w:themeFill="background1"/>
            <w:vAlign w:val="center"/>
            <w:hideMark/>
            <w:tcPrChange w:id="1058" w:author="Alicia Romero Lopez" w:date="2020-01-31T09:48:00Z">
              <w:tcPr>
                <w:tcW w:w="630" w:type="dxa"/>
                <w:tcBorders>
                  <w:top w:val="nil"/>
                  <w:left w:val="nil"/>
                  <w:bottom w:val="nil"/>
                  <w:right w:val="nil"/>
                </w:tcBorders>
                <w:shd w:val="clear" w:color="auto" w:fill="FFFFFF"/>
                <w:hideMark/>
              </w:tcPr>
            </w:tcPrChange>
          </w:tcPr>
          <w:p w14:paraId="5869141A" w14:textId="77777777" w:rsidR="00EC5A36" w:rsidRPr="007F4B89" w:rsidRDefault="00EC5A36" w:rsidP="00EC5A36">
            <w:pPr>
              <w:spacing w:before="120" w:after="120" w:line="256" w:lineRule="auto"/>
              <w:rPr>
                <w:noProof/>
                <w:color w:val="404040"/>
              </w:rPr>
            </w:pPr>
            <w:r w:rsidRPr="007F4B89">
              <w:rPr>
                <w:noProof/>
                <w:color w:val="404040"/>
              </w:rPr>
              <mc:AlternateContent>
                <mc:Choice Requires="wps">
                  <w:drawing>
                    <wp:inline distT="0" distB="0" distL="0" distR="0" wp14:anchorId="5AADD8E2" wp14:editId="5A6644B2">
                      <wp:extent cx="207010" cy="207010"/>
                      <wp:effectExtent l="19050" t="19050" r="21590" b="21590"/>
                      <wp:docPr id="7" name="Oval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010" cy="207010"/>
                              </a:xfrm>
                              <a:prstGeom prst="ellipse">
                                <a:avLst/>
                              </a:prstGeom>
                              <a:noFill/>
                              <a:ln w="28575">
                                <a:solidFill>
                                  <a:srgbClr val="DBDBDB">
                                    <a:lumMod val="90000"/>
                                    <a:lumOff val="0"/>
                                  </a:srgb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inline>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w16se="http://schemas.microsoft.com/office/word/2015/wordml/symex" xmlns:cx1="http://schemas.microsoft.com/office/drawing/2015/9/8/chartex" xmlns:cx="http://schemas.microsoft.com/office/drawing/2014/chartex">
                  <w:pict>
                    <v:oval w14:anchorId="06CE7807" id="Oval 15" o:spid="_x0000_s1026" style="width:16.3pt;height:16.3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" filled="f" strokecolor="#c5c5c5" strokeweight="2.25pt">
                      <v:stroke joinstyle="miter"/>
                      <w10:anchorlock/>
                    </v:oval>
                  </w:pict>
                </mc:Fallback>
              </mc:AlternateContent>
            </w:r>
          </w:p>
        </w:tc>
        <w:tc>
          <w:tcPr>
            <w:tcW w:w="450" w:type="dxa"/>
            <w:tcBorders>
              <w:top w:val="nil"/>
              <w:left w:val="nil"/>
              <w:bottom w:val="nil"/>
              <w:right w:val="nil"/>
            </w:tcBorders>
            <w:shd w:val="clear" w:color="auto" w:fill="FFFFFF" w:themeFill="background1"/>
            <w:vAlign w:val="center"/>
            <w:hideMark/>
            <w:tcPrChange w:id="1059" w:author="Alicia Romero Lopez" w:date="2020-01-31T09:48:00Z">
              <w:tcPr>
                <w:tcW w:w="450" w:type="dxa"/>
                <w:tcBorders>
                  <w:top w:val="nil"/>
                  <w:left w:val="nil"/>
                  <w:bottom w:val="nil"/>
                  <w:right w:val="nil"/>
                </w:tcBorders>
                <w:shd w:val="clear" w:color="auto" w:fill="FFFFFF"/>
                <w:hideMark/>
              </w:tcPr>
            </w:tcPrChange>
          </w:tcPr>
          <w:p w14:paraId="523518A3" w14:textId="77777777" w:rsidR="00EC5A36" w:rsidRPr="007F4B89" w:rsidRDefault="00EC5A36" w:rsidP="00EC5A36">
            <w:pPr>
              <w:spacing w:before="120" w:after="120" w:line="256" w:lineRule="auto"/>
              <w:rPr>
                <w:rFonts w:ascii="Open Sans Semibold" w:hAnsi="Open Sans Semibold" w:cs="Open Sans Semibold"/>
                <w:color w:val="404040"/>
              </w:rPr>
            </w:pPr>
            <w:r w:rsidRPr="007F4B89">
              <w:rPr>
                <w:rFonts w:ascii="Open Sans Semibold" w:hAnsi="Open Sans Semibold" w:cs="Open Sans Semibold"/>
                <w:color w:val="404040"/>
              </w:rPr>
              <w:t>b.</w:t>
            </w:r>
          </w:p>
        </w:tc>
        <w:tc>
          <w:tcPr>
            <w:tcW w:w="8841" w:type="dxa"/>
            <w:gridSpan w:val="3"/>
            <w:tcBorders>
              <w:top w:val="nil"/>
              <w:left w:val="nil"/>
              <w:bottom w:val="nil"/>
              <w:right w:val="nil"/>
            </w:tcBorders>
            <w:shd w:val="clear" w:color="auto" w:fill="FFFFFF" w:themeFill="background1"/>
            <w:vAlign w:val="center"/>
            <w:hideMark/>
            <w:tcPrChange w:id="1060" w:author="Alicia Romero Lopez" w:date="2020-01-31T09:48:00Z">
              <w:tcPr>
                <w:tcW w:w="8841" w:type="dxa"/>
                <w:gridSpan w:val="3"/>
                <w:tcBorders>
                  <w:top w:val="nil"/>
                  <w:left w:val="nil"/>
                  <w:bottom w:val="nil"/>
                  <w:right w:val="nil"/>
                </w:tcBorders>
                <w:shd w:val="clear" w:color="auto" w:fill="FFFFFF"/>
                <w:hideMark/>
              </w:tcPr>
            </w:tcPrChange>
          </w:tcPr>
          <w:p w14:paraId="59FF1455" w14:textId="77777777" w:rsidR="00EC5A36" w:rsidRPr="007F4B89" w:rsidRDefault="00EC5A36" w:rsidP="00EC5A36">
            <w:pPr>
              <w:spacing w:before="120" w:after="120" w:line="256" w:lineRule="auto"/>
              <w:rPr>
                <w:color w:val="404040"/>
              </w:rPr>
            </w:pPr>
            <w:r w:rsidRPr="007F4B89">
              <w:rPr>
                <w:color w:val="404040"/>
              </w:rPr>
              <w:t>Semi-supervised learning.</w:t>
            </w:r>
          </w:p>
        </w:tc>
        <w:tc>
          <w:tcPr>
            <w:tcW w:w="270" w:type="dxa"/>
            <w:tcBorders>
              <w:top w:val="nil"/>
              <w:left w:val="nil"/>
              <w:bottom w:val="nil"/>
              <w:right w:val="single" w:sz="4" w:space="0" w:color="DBDBDB" w:themeColor="accent3" w:themeTint="66"/>
            </w:tcBorders>
            <w:shd w:val="clear" w:color="auto" w:fill="FAFAFA"/>
            <w:tcPrChange w:id="1061" w:author="Alicia Romero Lopez" w:date="2020-01-31T09:48:00Z">
              <w:tcPr>
                <w:tcW w:w="270" w:type="dxa"/>
                <w:tcBorders>
                  <w:top w:val="nil"/>
                  <w:left w:val="nil"/>
                  <w:bottom w:val="nil"/>
                  <w:right w:val="single" w:sz="4" w:space="0" w:color="DBDBDB"/>
                </w:tcBorders>
                <w:shd w:val="clear" w:color="auto" w:fill="FAFAFA"/>
              </w:tcPr>
            </w:tcPrChange>
          </w:tcPr>
          <w:p w14:paraId="29BBE908" w14:textId="77777777" w:rsidR="00EC5A36" w:rsidRPr="007F4B89" w:rsidRDefault="00EC5A36" w:rsidP="00EC5A36">
            <w:pPr>
              <w:spacing w:before="120" w:after="120" w:line="256" w:lineRule="auto"/>
              <w:rPr>
                <w:color w:val="404040"/>
              </w:rPr>
            </w:pPr>
          </w:p>
        </w:tc>
      </w:tr>
      <w:tr w:rsidR="00EC5A36" w:rsidRPr="007F4B89" w14:paraId="2D02059B" w14:textId="77777777" w:rsidTr="51235A2F">
        <w:trPr>
          <w:cantSplit/>
          <w:trHeight w:val="20"/>
        </w:trPr>
        <w:tc>
          <w:tcPr>
            <w:tcW w:w="265" w:type="dxa"/>
            <w:tcBorders>
              <w:top w:val="nil"/>
              <w:left w:val="single" w:sz="4" w:space="0" w:color="DBDBDB" w:themeColor="accent3" w:themeTint="66"/>
              <w:bottom w:val="nil"/>
              <w:right w:val="nil"/>
            </w:tcBorders>
            <w:shd w:val="clear" w:color="auto" w:fill="FAFAFA"/>
            <w:tcPrChange w:id="1062" w:author="Alicia Romero Lopez" w:date="2020-01-31T09:48:00Z">
              <w:tcPr>
                <w:tcW w:w="265" w:type="dxa"/>
                <w:tcBorders>
                  <w:top w:val="nil"/>
                  <w:left w:val="single" w:sz="4" w:space="0" w:color="DBDBDB"/>
                  <w:bottom w:val="nil"/>
                  <w:right w:val="nil"/>
                </w:tcBorders>
                <w:shd w:val="clear" w:color="auto" w:fill="FAFAFA"/>
              </w:tcPr>
            </w:tcPrChange>
          </w:tcPr>
          <w:p w14:paraId="589E2075" w14:textId="77777777" w:rsidR="00EC5A36" w:rsidRPr="007F4B89" w:rsidRDefault="00EC5A36" w:rsidP="00EC5A36">
            <w:pPr>
              <w:rPr>
                <w:color w:val="404040"/>
                <w:sz w:val="16"/>
                <w:szCs w:val="16"/>
              </w:rPr>
            </w:pPr>
          </w:p>
        </w:tc>
        <w:tc>
          <w:tcPr>
            <w:tcW w:w="630" w:type="dxa"/>
            <w:tcBorders>
              <w:top w:val="nil"/>
              <w:left w:val="nil"/>
              <w:bottom w:val="nil"/>
              <w:right w:val="nil"/>
            </w:tcBorders>
            <w:shd w:val="clear" w:color="auto" w:fill="FAFAFA"/>
            <w:vAlign w:val="center"/>
            <w:tcPrChange w:id="1063" w:author="Alicia Romero Lopez" w:date="2020-01-31T09:48:00Z">
              <w:tcPr>
                <w:tcW w:w="630" w:type="dxa"/>
                <w:tcBorders>
                  <w:top w:val="nil"/>
                  <w:left w:val="nil"/>
                  <w:bottom w:val="nil"/>
                  <w:right w:val="nil"/>
                </w:tcBorders>
                <w:shd w:val="clear" w:color="auto" w:fill="FAFAFA"/>
              </w:tcPr>
            </w:tcPrChange>
          </w:tcPr>
          <w:p w14:paraId="455017EC" w14:textId="77777777" w:rsidR="00EC5A36" w:rsidRPr="007F4B89" w:rsidRDefault="00EC5A36" w:rsidP="00EC5A36">
            <w:pPr>
              <w:rPr>
                <w:color w:val="404040"/>
                <w:sz w:val="16"/>
                <w:szCs w:val="16"/>
              </w:rPr>
            </w:pPr>
          </w:p>
        </w:tc>
        <w:tc>
          <w:tcPr>
            <w:tcW w:w="3330" w:type="dxa"/>
            <w:gridSpan w:val="2"/>
            <w:tcBorders>
              <w:top w:val="nil"/>
              <w:left w:val="nil"/>
              <w:bottom w:val="nil"/>
              <w:right w:val="nil"/>
            </w:tcBorders>
            <w:shd w:val="clear" w:color="auto" w:fill="FAFAFA"/>
            <w:vAlign w:val="center"/>
            <w:tcPrChange w:id="1064" w:author="Alicia Romero Lopez" w:date="2020-01-31T09:48:00Z">
              <w:tcPr>
                <w:tcW w:w="3330" w:type="dxa"/>
                <w:gridSpan w:val="2"/>
                <w:tcBorders>
                  <w:top w:val="nil"/>
                  <w:left w:val="nil"/>
                  <w:bottom w:val="nil"/>
                  <w:right w:val="nil"/>
                </w:tcBorders>
                <w:shd w:val="clear" w:color="auto" w:fill="FAFAFA"/>
              </w:tcPr>
            </w:tcPrChange>
          </w:tcPr>
          <w:p w14:paraId="2CB29665" w14:textId="77777777" w:rsidR="00EC5A36" w:rsidRPr="007F4B89" w:rsidRDefault="00EC5A36" w:rsidP="00EC5A36">
            <w:pPr>
              <w:rPr>
                <w:color w:val="404040"/>
                <w:sz w:val="16"/>
                <w:szCs w:val="16"/>
              </w:rPr>
            </w:pPr>
          </w:p>
        </w:tc>
        <w:tc>
          <w:tcPr>
            <w:tcW w:w="1980" w:type="dxa"/>
            <w:tcBorders>
              <w:top w:val="nil"/>
              <w:left w:val="nil"/>
              <w:bottom w:val="nil"/>
              <w:right w:val="nil"/>
            </w:tcBorders>
            <w:shd w:val="clear" w:color="auto" w:fill="FAFAFA"/>
            <w:vAlign w:val="center"/>
            <w:tcPrChange w:id="1065" w:author="Alicia Romero Lopez" w:date="2020-01-31T09:48:00Z">
              <w:tcPr>
                <w:tcW w:w="1980" w:type="dxa"/>
                <w:tcBorders>
                  <w:top w:val="nil"/>
                  <w:left w:val="nil"/>
                  <w:bottom w:val="nil"/>
                  <w:right w:val="nil"/>
                </w:tcBorders>
                <w:shd w:val="clear" w:color="auto" w:fill="FAFAFA"/>
              </w:tcPr>
            </w:tcPrChange>
          </w:tcPr>
          <w:p w14:paraId="5A407C7A" w14:textId="77777777" w:rsidR="00EC5A36" w:rsidRPr="007F4B89" w:rsidRDefault="00EC5A36" w:rsidP="00EC5A36">
            <w:pPr>
              <w:rPr>
                <w:color w:val="404040"/>
                <w:sz w:val="16"/>
                <w:szCs w:val="16"/>
              </w:rPr>
            </w:pPr>
          </w:p>
        </w:tc>
        <w:tc>
          <w:tcPr>
            <w:tcW w:w="3978" w:type="dxa"/>
            <w:tcBorders>
              <w:top w:val="nil"/>
              <w:left w:val="nil"/>
              <w:bottom w:val="nil"/>
              <w:right w:val="nil"/>
            </w:tcBorders>
            <w:shd w:val="clear" w:color="auto" w:fill="FAFAFA"/>
            <w:vAlign w:val="center"/>
            <w:tcPrChange w:id="1066" w:author="Alicia Romero Lopez" w:date="2020-01-31T09:48:00Z">
              <w:tcPr>
                <w:tcW w:w="3978" w:type="dxa"/>
                <w:tcBorders>
                  <w:top w:val="nil"/>
                  <w:left w:val="nil"/>
                  <w:bottom w:val="nil"/>
                  <w:right w:val="nil"/>
                </w:tcBorders>
                <w:shd w:val="clear" w:color="auto" w:fill="FAFAFA"/>
              </w:tcPr>
            </w:tcPrChange>
          </w:tcPr>
          <w:p w14:paraId="76F441B6" w14:textId="77777777" w:rsidR="00EC5A36" w:rsidRPr="007F4B89" w:rsidRDefault="00EC5A36" w:rsidP="00EC5A36">
            <w:pPr>
              <w:rPr>
                <w:noProof/>
                <w:color w:val="404040"/>
                <w:sz w:val="16"/>
                <w:szCs w:val="16"/>
              </w:rPr>
            </w:pPr>
          </w:p>
        </w:tc>
        <w:tc>
          <w:tcPr>
            <w:tcW w:w="270" w:type="dxa"/>
            <w:tcBorders>
              <w:top w:val="nil"/>
              <w:left w:val="nil"/>
              <w:bottom w:val="nil"/>
              <w:right w:val="single" w:sz="4" w:space="0" w:color="DBDBDB" w:themeColor="accent3" w:themeTint="66"/>
            </w:tcBorders>
            <w:shd w:val="clear" w:color="auto" w:fill="FAFAFA"/>
            <w:tcPrChange w:id="1067" w:author="Alicia Romero Lopez" w:date="2020-01-31T09:48:00Z">
              <w:tcPr>
                <w:tcW w:w="270" w:type="dxa"/>
                <w:tcBorders>
                  <w:top w:val="nil"/>
                  <w:left w:val="nil"/>
                  <w:bottom w:val="nil"/>
                  <w:right w:val="single" w:sz="4" w:space="0" w:color="DBDBDB"/>
                </w:tcBorders>
                <w:shd w:val="clear" w:color="auto" w:fill="FAFAFA"/>
              </w:tcPr>
            </w:tcPrChange>
          </w:tcPr>
          <w:p w14:paraId="1389EAD1" w14:textId="77777777" w:rsidR="00EC5A36" w:rsidRPr="007F4B89" w:rsidRDefault="00EC5A36" w:rsidP="00EC5A36">
            <w:pPr>
              <w:rPr>
                <w:color w:val="404040"/>
                <w:sz w:val="16"/>
                <w:szCs w:val="16"/>
              </w:rPr>
            </w:pPr>
          </w:p>
        </w:tc>
      </w:tr>
      <w:tr w:rsidR="00EC5A36" w:rsidRPr="007F4B89" w14:paraId="199D4D78" w14:textId="77777777" w:rsidTr="51235A2F">
        <w:trPr>
          <w:cantSplit/>
        </w:trPr>
        <w:tc>
          <w:tcPr>
            <w:tcW w:w="265" w:type="dxa"/>
            <w:tcBorders>
              <w:top w:val="nil"/>
              <w:left w:val="single" w:sz="4" w:space="0" w:color="DBDBDB" w:themeColor="accent3" w:themeTint="66"/>
              <w:bottom w:val="nil"/>
              <w:right w:val="nil"/>
            </w:tcBorders>
            <w:shd w:val="clear" w:color="auto" w:fill="FAFAFA"/>
            <w:tcPrChange w:id="1068" w:author="Alicia Romero Lopez" w:date="2020-01-31T09:48:00Z">
              <w:tcPr>
                <w:tcW w:w="265" w:type="dxa"/>
                <w:tcBorders>
                  <w:top w:val="nil"/>
                  <w:left w:val="single" w:sz="4" w:space="0" w:color="DBDBDB"/>
                  <w:bottom w:val="nil"/>
                  <w:right w:val="nil"/>
                </w:tcBorders>
                <w:shd w:val="clear" w:color="auto" w:fill="FAFAFA"/>
              </w:tcPr>
            </w:tcPrChange>
          </w:tcPr>
          <w:p w14:paraId="419DCF32" w14:textId="77777777" w:rsidR="00EC5A36" w:rsidRPr="007F4B89" w:rsidRDefault="00EC5A36" w:rsidP="00EC5A36">
            <w:pPr>
              <w:spacing w:before="120" w:after="120" w:line="256" w:lineRule="auto"/>
              <w:rPr>
                <w:color w:val="404040"/>
              </w:rPr>
            </w:pPr>
          </w:p>
        </w:tc>
        <w:tc>
          <w:tcPr>
            <w:tcW w:w="630" w:type="dxa"/>
            <w:tcBorders>
              <w:top w:val="nil"/>
              <w:left w:val="nil"/>
              <w:bottom w:val="nil"/>
              <w:right w:val="nil"/>
            </w:tcBorders>
            <w:shd w:val="clear" w:color="auto" w:fill="FFFFFF" w:themeFill="background1"/>
            <w:vAlign w:val="center"/>
            <w:hideMark/>
            <w:tcPrChange w:id="1069" w:author="Alicia Romero Lopez" w:date="2020-01-31T09:48:00Z">
              <w:tcPr>
                <w:tcW w:w="630" w:type="dxa"/>
                <w:tcBorders>
                  <w:top w:val="nil"/>
                  <w:left w:val="nil"/>
                  <w:bottom w:val="nil"/>
                  <w:right w:val="nil"/>
                </w:tcBorders>
                <w:shd w:val="clear" w:color="auto" w:fill="FFFFFF"/>
                <w:hideMark/>
              </w:tcPr>
            </w:tcPrChange>
          </w:tcPr>
          <w:p w14:paraId="5E227A5E" w14:textId="77777777" w:rsidR="00EC5A36" w:rsidRPr="007F4B89" w:rsidRDefault="00EC5A36" w:rsidP="00EC5A36">
            <w:pPr>
              <w:spacing w:before="120" w:after="120" w:line="256" w:lineRule="auto"/>
              <w:rPr>
                <w:noProof/>
                <w:color w:val="404040"/>
              </w:rPr>
            </w:pPr>
            <w:r w:rsidRPr="007F4B89">
              <w:rPr>
                <w:noProof/>
                <w:color w:val="404040"/>
              </w:rPr>
              <mc:AlternateContent>
                <mc:Choice Requires="wps">
                  <w:drawing>
                    <wp:inline distT="0" distB="0" distL="0" distR="0" wp14:anchorId="20663E67" wp14:editId="0D74B1D0">
                      <wp:extent cx="207010" cy="207010"/>
                      <wp:effectExtent l="19050" t="19050" r="21590" b="21590"/>
                      <wp:docPr id="6" name="Oval 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010" cy="207010"/>
                              </a:xfrm>
                              <a:prstGeom prst="ellipse">
                                <a:avLst/>
                              </a:prstGeom>
                              <a:noFill/>
                              <a:ln w="28575">
                                <a:solidFill>
                                  <a:srgbClr val="DBDBDB">
                                    <a:lumMod val="90000"/>
                                    <a:lumOff val="0"/>
                                  </a:srgb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inline>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w16se="http://schemas.microsoft.com/office/word/2015/wordml/symex" xmlns:cx1="http://schemas.microsoft.com/office/drawing/2015/9/8/chartex" xmlns:cx="http://schemas.microsoft.com/office/drawing/2014/chartex">
                  <w:pict>
                    <v:oval w14:anchorId="76E89604" id="Oval 17" o:spid="_x0000_s1026" style="width:16.3pt;height:16.3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" filled="f" strokecolor="#c5c5c5" strokeweight="2.25pt">
                      <v:stroke joinstyle="miter"/>
                      <w10:anchorlock/>
                    </v:oval>
                  </w:pict>
                </mc:Fallback>
              </mc:AlternateContent>
            </w:r>
          </w:p>
        </w:tc>
        <w:tc>
          <w:tcPr>
            <w:tcW w:w="450" w:type="dxa"/>
            <w:tcBorders>
              <w:top w:val="nil"/>
              <w:left w:val="nil"/>
              <w:bottom w:val="nil"/>
              <w:right w:val="nil"/>
            </w:tcBorders>
            <w:shd w:val="clear" w:color="auto" w:fill="FFFFFF" w:themeFill="background1"/>
            <w:vAlign w:val="center"/>
            <w:hideMark/>
            <w:tcPrChange w:id="1070" w:author="Alicia Romero Lopez" w:date="2020-01-31T09:48:00Z">
              <w:tcPr>
                <w:tcW w:w="450" w:type="dxa"/>
                <w:tcBorders>
                  <w:top w:val="nil"/>
                  <w:left w:val="nil"/>
                  <w:bottom w:val="nil"/>
                  <w:right w:val="nil"/>
                </w:tcBorders>
                <w:shd w:val="clear" w:color="auto" w:fill="FFFFFF"/>
                <w:hideMark/>
              </w:tcPr>
            </w:tcPrChange>
          </w:tcPr>
          <w:p w14:paraId="6BBD53BE" w14:textId="77777777" w:rsidR="00EC5A36" w:rsidRPr="007F4B89" w:rsidRDefault="00EC5A36" w:rsidP="00EC5A36">
            <w:pPr>
              <w:spacing w:before="120" w:after="120" w:line="256" w:lineRule="auto"/>
              <w:rPr>
                <w:rFonts w:ascii="Open Sans Semibold" w:hAnsi="Open Sans Semibold" w:cs="Open Sans Semibold"/>
                <w:color w:val="404040"/>
              </w:rPr>
            </w:pPr>
            <w:r w:rsidRPr="007F4B89">
              <w:rPr>
                <w:rFonts w:ascii="Open Sans Semibold" w:hAnsi="Open Sans Semibold" w:cs="Open Sans Semibold"/>
                <w:color w:val="404040"/>
              </w:rPr>
              <w:t>c.</w:t>
            </w:r>
          </w:p>
        </w:tc>
        <w:tc>
          <w:tcPr>
            <w:tcW w:w="8841" w:type="dxa"/>
            <w:gridSpan w:val="3"/>
            <w:tcBorders>
              <w:top w:val="nil"/>
              <w:left w:val="nil"/>
              <w:bottom w:val="nil"/>
              <w:right w:val="nil"/>
            </w:tcBorders>
            <w:shd w:val="clear" w:color="auto" w:fill="FFFFFF" w:themeFill="background1"/>
            <w:vAlign w:val="center"/>
            <w:hideMark/>
            <w:tcPrChange w:id="1071" w:author="Alicia Romero Lopez" w:date="2020-01-31T09:48:00Z">
              <w:tcPr>
                <w:tcW w:w="8841" w:type="dxa"/>
                <w:gridSpan w:val="3"/>
                <w:tcBorders>
                  <w:top w:val="nil"/>
                  <w:left w:val="nil"/>
                  <w:bottom w:val="nil"/>
                  <w:right w:val="nil"/>
                </w:tcBorders>
                <w:shd w:val="clear" w:color="auto" w:fill="FFFFFF"/>
                <w:hideMark/>
              </w:tcPr>
            </w:tcPrChange>
          </w:tcPr>
          <w:p w14:paraId="594299EE" w14:textId="77777777" w:rsidR="00EC5A36" w:rsidRPr="007F4B89" w:rsidRDefault="00EC5A36" w:rsidP="00EC5A36">
            <w:pPr>
              <w:spacing w:before="120" w:after="120" w:line="256" w:lineRule="auto"/>
              <w:rPr>
                <w:color w:val="404040"/>
              </w:rPr>
            </w:pPr>
            <w:r w:rsidRPr="007F4B89">
              <w:rPr>
                <w:rFonts w:cs="Open Sans"/>
                <w:color w:val="404040"/>
                <w:highlight w:val="green"/>
              </w:rPr>
              <w:t>Supervised learning.</w:t>
            </w:r>
          </w:p>
        </w:tc>
        <w:tc>
          <w:tcPr>
            <w:tcW w:w="270" w:type="dxa"/>
            <w:tcBorders>
              <w:top w:val="nil"/>
              <w:left w:val="nil"/>
              <w:bottom w:val="nil"/>
              <w:right w:val="single" w:sz="4" w:space="0" w:color="DBDBDB" w:themeColor="accent3" w:themeTint="66"/>
            </w:tcBorders>
            <w:shd w:val="clear" w:color="auto" w:fill="FAFAFA"/>
            <w:tcPrChange w:id="1072" w:author="Alicia Romero Lopez" w:date="2020-01-31T09:48:00Z">
              <w:tcPr>
                <w:tcW w:w="270" w:type="dxa"/>
                <w:tcBorders>
                  <w:top w:val="nil"/>
                  <w:left w:val="nil"/>
                  <w:bottom w:val="nil"/>
                  <w:right w:val="single" w:sz="4" w:space="0" w:color="DBDBDB"/>
                </w:tcBorders>
                <w:shd w:val="clear" w:color="auto" w:fill="FAFAFA"/>
              </w:tcPr>
            </w:tcPrChange>
          </w:tcPr>
          <w:p w14:paraId="6B182DAE" w14:textId="77777777" w:rsidR="00EC5A36" w:rsidRPr="007F4B89" w:rsidRDefault="00EC5A36" w:rsidP="00EC5A36">
            <w:pPr>
              <w:spacing w:before="120" w:after="120" w:line="256" w:lineRule="auto"/>
              <w:rPr>
                <w:color w:val="404040"/>
              </w:rPr>
            </w:pPr>
          </w:p>
        </w:tc>
      </w:tr>
      <w:tr w:rsidR="00EC5A36" w:rsidRPr="007F4B89" w14:paraId="5FAD449E" w14:textId="77777777" w:rsidTr="51235A2F">
        <w:trPr>
          <w:cantSplit/>
        </w:trPr>
        <w:tc>
          <w:tcPr>
            <w:tcW w:w="265" w:type="dxa"/>
            <w:tcBorders>
              <w:top w:val="nil"/>
              <w:left w:val="single" w:sz="4" w:space="0" w:color="DBDBDB" w:themeColor="accent3" w:themeTint="66"/>
              <w:bottom w:val="nil"/>
              <w:right w:val="nil"/>
            </w:tcBorders>
            <w:shd w:val="clear" w:color="auto" w:fill="FAFAFA"/>
            <w:tcPrChange w:id="1073" w:author="Alicia Romero Lopez" w:date="2020-01-31T09:48:00Z">
              <w:tcPr>
                <w:tcW w:w="265" w:type="dxa"/>
                <w:tcBorders>
                  <w:top w:val="nil"/>
                  <w:left w:val="single" w:sz="4" w:space="0" w:color="DBDBDB"/>
                  <w:bottom w:val="nil"/>
                  <w:right w:val="nil"/>
                </w:tcBorders>
                <w:shd w:val="clear" w:color="auto" w:fill="FAFAFA"/>
              </w:tcPr>
            </w:tcPrChange>
          </w:tcPr>
          <w:p w14:paraId="42B1C5BE" w14:textId="77777777" w:rsidR="00EC5A36" w:rsidRPr="007F4B89" w:rsidRDefault="00EC5A36" w:rsidP="00EC5A36">
            <w:pPr>
              <w:rPr>
                <w:color w:val="404040"/>
                <w:sz w:val="16"/>
                <w:szCs w:val="16"/>
              </w:rPr>
            </w:pPr>
          </w:p>
        </w:tc>
        <w:tc>
          <w:tcPr>
            <w:tcW w:w="3960" w:type="dxa"/>
            <w:gridSpan w:val="3"/>
            <w:tcBorders>
              <w:top w:val="nil"/>
              <w:left w:val="nil"/>
              <w:bottom w:val="nil"/>
              <w:right w:val="nil"/>
            </w:tcBorders>
            <w:shd w:val="clear" w:color="auto" w:fill="FAFAFA"/>
            <w:vAlign w:val="center"/>
            <w:tcPrChange w:id="1074" w:author="Alicia Romero Lopez" w:date="2020-01-31T09:48:00Z">
              <w:tcPr>
                <w:tcW w:w="3960" w:type="dxa"/>
                <w:gridSpan w:val="3"/>
                <w:tcBorders>
                  <w:top w:val="nil"/>
                  <w:left w:val="nil"/>
                  <w:bottom w:val="nil"/>
                  <w:right w:val="nil"/>
                </w:tcBorders>
                <w:shd w:val="clear" w:color="auto" w:fill="FAFAFA"/>
              </w:tcPr>
            </w:tcPrChange>
          </w:tcPr>
          <w:p w14:paraId="38FBD900" w14:textId="77777777" w:rsidR="00EC5A36" w:rsidRPr="007F4B89" w:rsidRDefault="00EC5A36" w:rsidP="00EC5A36">
            <w:pPr>
              <w:rPr>
                <w:color w:val="404040"/>
                <w:sz w:val="16"/>
                <w:szCs w:val="16"/>
              </w:rPr>
            </w:pPr>
          </w:p>
        </w:tc>
        <w:tc>
          <w:tcPr>
            <w:tcW w:w="1980" w:type="dxa"/>
            <w:tcBorders>
              <w:top w:val="nil"/>
              <w:left w:val="nil"/>
              <w:bottom w:val="nil"/>
              <w:right w:val="nil"/>
            </w:tcBorders>
            <w:shd w:val="clear" w:color="auto" w:fill="FAFAFA"/>
            <w:vAlign w:val="center"/>
            <w:tcPrChange w:id="1075" w:author="Alicia Romero Lopez" w:date="2020-01-31T09:48:00Z">
              <w:tcPr>
                <w:tcW w:w="1980" w:type="dxa"/>
                <w:tcBorders>
                  <w:top w:val="nil"/>
                  <w:left w:val="nil"/>
                  <w:bottom w:val="nil"/>
                  <w:right w:val="nil"/>
                </w:tcBorders>
                <w:shd w:val="clear" w:color="auto" w:fill="FAFAFA"/>
              </w:tcPr>
            </w:tcPrChange>
          </w:tcPr>
          <w:p w14:paraId="30C099B6" w14:textId="77777777" w:rsidR="00EC5A36" w:rsidRPr="007F4B89" w:rsidRDefault="00EC5A36" w:rsidP="00EC5A36">
            <w:pPr>
              <w:rPr>
                <w:color w:val="404040"/>
                <w:sz w:val="16"/>
                <w:szCs w:val="16"/>
              </w:rPr>
            </w:pPr>
          </w:p>
        </w:tc>
        <w:tc>
          <w:tcPr>
            <w:tcW w:w="3978" w:type="dxa"/>
            <w:tcBorders>
              <w:top w:val="nil"/>
              <w:left w:val="nil"/>
              <w:bottom w:val="nil"/>
              <w:right w:val="nil"/>
            </w:tcBorders>
            <w:shd w:val="clear" w:color="auto" w:fill="FAFAFA"/>
            <w:vAlign w:val="center"/>
            <w:tcPrChange w:id="1076" w:author="Alicia Romero Lopez" w:date="2020-01-31T09:48:00Z">
              <w:tcPr>
                <w:tcW w:w="3978" w:type="dxa"/>
                <w:tcBorders>
                  <w:top w:val="nil"/>
                  <w:left w:val="nil"/>
                  <w:bottom w:val="nil"/>
                  <w:right w:val="nil"/>
                </w:tcBorders>
                <w:shd w:val="clear" w:color="auto" w:fill="FAFAFA"/>
              </w:tcPr>
            </w:tcPrChange>
          </w:tcPr>
          <w:p w14:paraId="67D5A43F" w14:textId="77777777" w:rsidR="00EC5A36" w:rsidRPr="007F4B89" w:rsidRDefault="00EC5A36" w:rsidP="00EC5A36">
            <w:pPr>
              <w:rPr>
                <w:color w:val="404040"/>
                <w:sz w:val="16"/>
                <w:szCs w:val="16"/>
              </w:rPr>
            </w:pPr>
          </w:p>
        </w:tc>
        <w:tc>
          <w:tcPr>
            <w:tcW w:w="270" w:type="dxa"/>
            <w:tcBorders>
              <w:top w:val="nil"/>
              <w:left w:val="nil"/>
              <w:bottom w:val="nil"/>
              <w:right w:val="single" w:sz="4" w:space="0" w:color="DBDBDB" w:themeColor="accent3" w:themeTint="66"/>
            </w:tcBorders>
            <w:shd w:val="clear" w:color="auto" w:fill="FAFAFA"/>
            <w:tcPrChange w:id="1077" w:author="Alicia Romero Lopez" w:date="2020-01-31T09:48:00Z">
              <w:tcPr>
                <w:tcW w:w="270" w:type="dxa"/>
                <w:tcBorders>
                  <w:top w:val="nil"/>
                  <w:left w:val="nil"/>
                  <w:bottom w:val="nil"/>
                  <w:right w:val="single" w:sz="4" w:space="0" w:color="DBDBDB"/>
                </w:tcBorders>
                <w:shd w:val="clear" w:color="auto" w:fill="FAFAFA"/>
              </w:tcPr>
            </w:tcPrChange>
          </w:tcPr>
          <w:p w14:paraId="0A0AE985" w14:textId="77777777" w:rsidR="00EC5A36" w:rsidRPr="007F4B89" w:rsidRDefault="00EC5A36" w:rsidP="00EC5A36">
            <w:pPr>
              <w:rPr>
                <w:color w:val="404040"/>
                <w:sz w:val="16"/>
                <w:szCs w:val="16"/>
              </w:rPr>
            </w:pPr>
          </w:p>
        </w:tc>
      </w:tr>
      <w:tr w:rsidR="00EC5A36" w:rsidRPr="007F4B89" w14:paraId="67611DAA" w14:textId="77777777" w:rsidTr="51235A2F">
        <w:trPr>
          <w:cantSplit/>
        </w:trPr>
        <w:tc>
          <w:tcPr>
            <w:tcW w:w="265" w:type="dxa"/>
            <w:tcBorders>
              <w:top w:val="nil"/>
              <w:left w:val="single" w:sz="4" w:space="0" w:color="DBDBDB" w:themeColor="accent3" w:themeTint="66"/>
              <w:bottom w:val="nil"/>
              <w:right w:val="nil"/>
            </w:tcBorders>
            <w:shd w:val="clear" w:color="auto" w:fill="FAFAFA"/>
            <w:tcPrChange w:id="1078" w:author="Alicia Romero Lopez" w:date="2020-01-31T09:48:00Z">
              <w:tcPr>
                <w:tcW w:w="265" w:type="dxa"/>
                <w:tcBorders>
                  <w:top w:val="nil"/>
                  <w:left w:val="single" w:sz="4" w:space="0" w:color="DBDBDB"/>
                  <w:bottom w:val="nil"/>
                  <w:right w:val="nil"/>
                </w:tcBorders>
                <w:shd w:val="clear" w:color="auto" w:fill="FAFAFA"/>
              </w:tcPr>
            </w:tcPrChange>
          </w:tcPr>
          <w:p w14:paraId="152E4F2C" w14:textId="77777777" w:rsidR="00EC5A36" w:rsidRPr="007F4B89" w:rsidRDefault="00EC5A36" w:rsidP="00EC5A36">
            <w:pPr>
              <w:spacing w:before="120" w:after="120" w:line="256" w:lineRule="auto"/>
              <w:rPr>
                <w:color w:val="404040"/>
              </w:rPr>
            </w:pPr>
          </w:p>
        </w:tc>
        <w:tc>
          <w:tcPr>
            <w:tcW w:w="630" w:type="dxa"/>
            <w:tcBorders>
              <w:top w:val="nil"/>
              <w:left w:val="nil"/>
              <w:bottom w:val="nil"/>
              <w:right w:val="nil"/>
            </w:tcBorders>
            <w:shd w:val="clear" w:color="auto" w:fill="FFFFFF" w:themeFill="background1"/>
            <w:vAlign w:val="center"/>
            <w:hideMark/>
            <w:tcPrChange w:id="1079" w:author="Alicia Romero Lopez" w:date="2020-01-31T09:48:00Z">
              <w:tcPr>
                <w:tcW w:w="630" w:type="dxa"/>
                <w:tcBorders>
                  <w:top w:val="nil"/>
                  <w:left w:val="nil"/>
                  <w:bottom w:val="nil"/>
                  <w:right w:val="nil"/>
                </w:tcBorders>
                <w:shd w:val="clear" w:color="auto" w:fill="FFFFFF"/>
                <w:hideMark/>
              </w:tcPr>
            </w:tcPrChange>
          </w:tcPr>
          <w:p w14:paraId="2CA0026F" w14:textId="77777777" w:rsidR="00EC5A36" w:rsidRPr="007F4B89" w:rsidRDefault="00EC5A36" w:rsidP="00EC5A36">
            <w:pPr>
              <w:spacing w:before="120" w:after="120" w:line="256" w:lineRule="auto"/>
              <w:rPr>
                <w:noProof/>
                <w:color w:val="404040"/>
              </w:rPr>
            </w:pPr>
            <w:r w:rsidRPr="007F4B89">
              <w:rPr>
                <w:noProof/>
                <w:color w:val="404040"/>
              </w:rPr>
              <mc:AlternateContent>
                <mc:Choice Requires="wps">
                  <w:drawing>
                    <wp:inline distT="0" distB="0" distL="0" distR="0" wp14:anchorId="50D63B79" wp14:editId="45B472AA">
                      <wp:extent cx="207010" cy="207010"/>
                      <wp:effectExtent l="19050" t="19050" r="21590" b="21590"/>
                      <wp:docPr id="5" name="Oval 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010" cy="207010"/>
                              </a:xfrm>
                              <a:prstGeom prst="ellipse">
                                <a:avLst/>
                              </a:prstGeom>
                              <a:noFill/>
                              <a:ln w="28575">
                                <a:solidFill>
                                  <a:srgbClr val="DBDBDB">
                                    <a:lumMod val="90000"/>
                                    <a:lumOff val="0"/>
                                  </a:srgb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inline>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w16se="http://schemas.microsoft.com/office/word/2015/wordml/symex" xmlns:cx1="http://schemas.microsoft.com/office/drawing/2015/9/8/chartex" xmlns:cx="http://schemas.microsoft.com/office/drawing/2014/chartex">
                  <w:pict>
                    <v:oval w14:anchorId="2881097F" id="Oval 18" o:spid="_x0000_s1026" style="width:16.3pt;height:16.3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" filled="f" strokecolor="#c5c5c5" strokeweight="2.25pt">
                      <v:stroke joinstyle="miter"/>
                      <w10:anchorlock/>
                    </v:oval>
                  </w:pict>
                </mc:Fallback>
              </mc:AlternateContent>
            </w:r>
          </w:p>
        </w:tc>
        <w:tc>
          <w:tcPr>
            <w:tcW w:w="450" w:type="dxa"/>
            <w:tcBorders>
              <w:top w:val="nil"/>
              <w:left w:val="nil"/>
              <w:bottom w:val="nil"/>
              <w:right w:val="nil"/>
            </w:tcBorders>
            <w:shd w:val="clear" w:color="auto" w:fill="FFFFFF" w:themeFill="background1"/>
            <w:vAlign w:val="center"/>
            <w:hideMark/>
            <w:tcPrChange w:id="1080" w:author="Alicia Romero Lopez" w:date="2020-01-31T09:48:00Z">
              <w:tcPr>
                <w:tcW w:w="450" w:type="dxa"/>
                <w:tcBorders>
                  <w:top w:val="nil"/>
                  <w:left w:val="nil"/>
                  <w:bottom w:val="nil"/>
                  <w:right w:val="nil"/>
                </w:tcBorders>
                <w:shd w:val="clear" w:color="auto" w:fill="FFFFFF"/>
                <w:hideMark/>
              </w:tcPr>
            </w:tcPrChange>
          </w:tcPr>
          <w:p w14:paraId="118A1FB0" w14:textId="77777777" w:rsidR="00EC5A36" w:rsidRPr="007F4B89" w:rsidRDefault="00EC5A36" w:rsidP="00EC5A36">
            <w:pPr>
              <w:spacing w:before="120" w:after="120" w:line="256" w:lineRule="auto"/>
              <w:rPr>
                <w:rFonts w:ascii="Open Sans Semibold" w:hAnsi="Open Sans Semibold" w:cs="Open Sans Semibold"/>
                <w:color w:val="404040"/>
              </w:rPr>
            </w:pPr>
            <w:r w:rsidRPr="007F4B89">
              <w:rPr>
                <w:rFonts w:ascii="Open Sans Semibold" w:hAnsi="Open Sans Semibold" w:cs="Open Sans Semibold"/>
                <w:color w:val="404040"/>
              </w:rPr>
              <w:t>d.</w:t>
            </w:r>
          </w:p>
        </w:tc>
        <w:tc>
          <w:tcPr>
            <w:tcW w:w="8841" w:type="dxa"/>
            <w:gridSpan w:val="3"/>
            <w:tcBorders>
              <w:top w:val="nil"/>
              <w:left w:val="nil"/>
              <w:bottom w:val="nil"/>
              <w:right w:val="nil"/>
            </w:tcBorders>
            <w:shd w:val="clear" w:color="auto" w:fill="FFFFFF" w:themeFill="background1"/>
            <w:vAlign w:val="center"/>
            <w:hideMark/>
            <w:tcPrChange w:id="1081" w:author="Alicia Romero Lopez" w:date="2020-01-31T09:48:00Z">
              <w:tcPr>
                <w:tcW w:w="8841" w:type="dxa"/>
                <w:gridSpan w:val="3"/>
                <w:tcBorders>
                  <w:top w:val="nil"/>
                  <w:left w:val="nil"/>
                  <w:bottom w:val="nil"/>
                  <w:right w:val="nil"/>
                </w:tcBorders>
                <w:shd w:val="clear" w:color="auto" w:fill="FFFFFF"/>
                <w:hideMark/>
              </w:tcPr>
            </w:tcPrChange>
          </w:tcPr>
          <w:p w14:paraId="7AEE61B9" w14:textId="77777777" w:rsidR="00EC5A36" w:rsidRPr="007F4B89" w:rsidRDefault="00EC5A36" w:rsidP="00EC5A36">
            <w:pPr>
              <w:spacing w:before="120" w:after="120" w:line="256" w:lineRule="auto"/>
              <w:rPr>
                <w:color w:val="404040"/>
              </w:rPr>
            </w:pPr>
            <w:r w:rsidRPr="007F4B89">
              <w:rPr>
                <w:color w:val="404040"/>
              </w:rPr>
              <w:t>Reinforcement learning.</w:t>
            </w:r>
          </w:p>
        </w:tc>
        <w:tc>
          <w:tcPr>
            <w:tcW w:w="270" w:type="dxa"/>
            <w:tcBorders>
              <w:top w:val="nil"/>
              <w:left w:val="nil"/>
              <w:bottom w:val="nil"/>
              <w:right w:val="single" w:sz="4" w:space="0" w:color="DBDBDB" w:themeColor="accent3" w:themeTint="66"/>
            </w:tcBorders>
            <w:shd w:val="clear" w:color="auto" w:fill="FAFAFA"/>
            <w:tcPrChange w:id="1082" w:author="Alicia Romero Lopez" w:date="2020-01-31T09:48:00Z">
              <w:tcPr>
                <w:tcW w:w="270" w:type="dxa"/>
                <w:tcBorders>
                  <w:top w:val="nil"/>
                  <w:left w:val="nil"/>
                  <w:bottom w:val="nil"/>
                  <w:right w:val="single" w:sz="4" w:space="0" w:color="DBDBDB"/>
                </w:tcBorders>
                <w:shd w:val="clear" w:color="auto" w:fill="FAFAFA"/>
              </w:tcPr>
            </w:tcPrChange>
          </w:tcPr>
          <w:p w14:paraId="2627FEA7" w14:textId="77777777" w:rsidR="00EC5A36" w:rsidRPr="007F4B89" w:rsidRDefault="00EC5A36" w:rsidP="00EC5A36">
            <w:pPr>
              <w:spacing w:before="120" w:after="120" w:line="256" w:lineRule="auto"/>
              <w:rPr>
                <w:color w:val="404040"/>
              </w:rPr>
            </w:pPr>
          </w:p>
        </w:tc>
      </w:tr>
      <w:tr w:rsidR="00EC5A36" w:rsidRPr="007F4B89" w14:paraId="1192D8B8" w14:textId="77777777" w:rsidTr="51235A2F">
        <w:trPr>
          <w:cantSplit/>
        </w:trPr>
        <w:tc>
          <w:tcPr>
            <w:tcW w:w="265" w:type="dxa"/>
            <w:tcBorders>
              <w:top w:val="nil"/>
              <w:left w:val="single" w:sz="4" w:space="0" w:color="DBDBDB" w:themeColor="accent3" w:themeTint="66"/>
              <w:bottom w:val="nil"/>
              <w:right w:val="nil"/>
            </w:tcBorders>
            <w:shd w:val="clear" w:color="auto" w:fill="FAFAFA"/>
            <w:tcPrChange w:id="1083" w:author="Alicia Romero Lopez" w:date="2020-01-31T09:48:00Z">
              <w:tcPr>
                <w:tcW w:w="265" w:type="dxa"/>
                <w:tcBorders>
                  <w:top w:val="nil"/>
                  <w:left w:val="single" w:sz="4" w:space="0" w:color="DBDBDB"/>
                  <w:bottom w:val="nil"/>
                  <w:right w:val="nil"/>
                </w:tcBorders>
                <w:shd w:val="clear" w:color="auto" w:fill="FAFAFA"/>
              </w:tcPr>
            </w:tcPrChange>
          </w:tcPr>
          <w:p w14:paraId="13BBEA29" w14:textId="77777777" w:rsidR="00EC5A36" w:rsidRPr="007F4B89" w:rsidRDefault="00EC5A36" w:rsidP="00EC5A36">
            <w:pPr>
              <w:rPr>
                <w:color w:val="404040"/>
                <w:sz w:val="16"/>
                <w:szCs w:val="16"/>
              </w:rPr>
            </w:pPr>
          </w:p>
        </w:tc>
        <w:tc>
          <w:tcPr>
            <w:tcW w:w="3960" w:type="dxa"/>
            <w:gridSpan w:val="3"/>
            <w:tcBorders>
              <w:top w:val="nil"/>
              <w:left w:val="nil"/>
              <w:bottom w:val="nil"/>
              <w:right w:val="nil"/>
            </w:tcBorders>
            <w:shd w:val="clear" w:color="auto" w:fill="FAFAFA"/>
            <w:vAlign w:val="center"/>
            <w:tcPrChange w:id="1084" w:author="Alicia Romero Lopez" w:date="2020-01-31T09:48:00Z">
              <w:tcPr>
                <w:tcW w:w="3960" w:type="dxa"/>
                <w:gridSpan w:val="3"/>
                <w:tcBorders>
                  <w:top w:val="nil"/>
                  <w:left w:val="nil"/>
                  <w:bottom w:val="nil"/>
                  <w:right w:val="nil"/>
                </w:tcBorders>
                <w:shd w:val="clear" w:color="auto" w:fill="FAFAFA"/>
              </w:tcPr>
            </w:tcPrChange>
          </w:tcPr>
          <w:p w14:paraId="2B12F3D9" w14:textId="77777777" w:rsidR="00EC5A36" w:rsidRPr="007F4B89" w:rsidRDefault="00EC5A36" w:rsidP="00EC5A36">
            <w:pPr>
              <w:rPr>
                <w:color w:val="404040"/>
                <w:sz w:val="16"/>
                <w:szCs w:val="16"/>
              </w:rPr>
            </w:pPr>
          </w:p>
        </w:tc>
        <w:tc>
          <w:tcPr>
            <w:tcW w:w="1980" w:type="dxa"/>
            <w:tcBorders>
              <w:top w:val="nil"/>
              <w:left w:val="nil"/>
              <w:bottom w:val="nil"/>
              <w:right w:val="nil"/>
            </w:tcBorders>
            <w:shd w:val="clear" w:color="auto" w:fill="FAFAFA"/>
            <w:vAlign w:val="center"/>
            <w:tcPrChange w:id="1085" w:author="Alicia Romero Lopez" w:date="2020-01-31T09:48:00Z">
              <w:tcPr>
                <w:tcW w:w="1980" w:type="dxa"/>
                <w:tcBorders>
                  <w:top w:val="nil"/>
                  <w:left w:val="nil"/>
                  <w:bottom w:val="nil"/>
                  <w:right w:val="nil"/>
                </w:tcBorders>
                <w:shd w:val="clear" w:color="auto" w:fill="FAFAFA"/>
              </w:tcPr>
            </w:tcPrChange>
          </w:tcPr>
          <w:p w14:paraId="11219437" w14:textId="77777777" w:rsidR="00EC5A36" w:rsidRPr="007F4B89" w:rsidRDefault="00EC5A36" w:rsidP="00EC5A36">
            <w:pPr>
              <w:rPr>
                <w:color w:val="404040"/>
                <w:sz w:val="16"/>
                <w:szCs w:val="16"/>
              </w:rPr>
            </w:pPr>
          </w:p>
        </w:tc>
        <w:tc>
          <w:tcPr>
            <w:tcW w:w="3978" w:type="dxa"/>
            <w:tcBorders>
              <w:top w:val="nil"/>
              <w:left w:val="nil"/>
              <w:bottom w:val="nil"/>
              <w:right w:val="nil"/>
            </w:tcBorders>
            <w:shd w:val="clear" w:color="auto" w:fill="FAFAFA"/>
            <w:vAlign w:val="center"/>
            <w:tcPrChange w:id="1086" w:author="Alicia Romero Lopez" w:date="2020-01-31T09:48:00Z">
              <w:tcPr>
                <w:tcW w:w="3978" w:type="dxa"/>
                <w:tcBorders>
                  <w:top w:val="nil"/>
                  <w:left w:val="nil"/>
                  <w:bottom w:val="nil"/>
                  <w:right w:val="nil"/>
                </w:tcBorders>
                <w:shd w:val="clear" w:color="auto" w:fill="FAFAFA"/>
              </w:tcPr>
            </w:tcPrChange>
          </w:tcPr>
          <w:p w14:paraId="503FC74A" w14:textId="77777777" w:rsidR="00EC5A36" w:rsidRPr="007F4B89" w:rsidRDefault="00EC5A36" w:rsidP="00EC5A36">
            <w:pPr>
              <w:rPr>
                <w:color w:val="404040"/>
                <w:sz w:val="16"/>
                <w:szCs w:val="16"/>
              </w:rPr>
            </w:pPr>
          </w:p>
        </w:tc>
        <w:tc>
          <w:tcPr>
            <w:tcW w:w="270" w:type="dxa"/>
            <w:tcBorders>
              <w:top w:val="nil"/>
              <w:left w:val="nil"/>
              <w:bottom w:val="nil"/>
              <w:right w:val="single" w:sz="4" w:space="0" w:color="DBDBDB" w:themeColor="accent3" w:themeTint="66"/>
            </w:tcBorders>
            <w:shd w:val="clear" w:color="auto" w:fill="FAFAFA"/>
            <w:tcPrChange w:id="1087" w:author="Alicia Romero Lopez" w:date="2020-01-31T09:48:00Z">
              <w:tcPr>
                <w:tcW w:w="270" w:type="dxa"/>
                <w:tcBorders>
                  <w:top w:val="nil"/>
                  <w:left w:val="nil"/>
                  <w:bottom w:val="nil"/>
                  <w:right w:val="single" w:sz="4" w:space="0" w:color="DBDBDB"/>
                </w:tcBorders>
                <w:shd w:val="clear" w:color="auto" w:fill="FAFAFA"/>
              </w:tcPr>
            </w:tcPrChange>
          </w:tcPr>
          <w:p w14:paraId="39CD3C66" w14:textId="77777777" w:rsidR="00EC5A36" w:rsidRPr="007F4B89" w:rsidRDefault="00EC5A36" w:rsidP="00EC5A36">
            <w:pPr>
              <w:rPr>
                <w:color w:val="404040"/>
                <w:sz w:val="16"/>
                <w:szCs w:val="16"/>
              </w:rPr>
            </w:pPr>
          </w:p>
        </w:tc>
      </w:tr>
      <w:tr w:rsidR="00EC5A36" w:rsidRPr="007F4B89" w14:paraId="0E413EE5" w14:textId="77777777" w:rsidTr="51235A2F">
        <w:trPr>
          <w:cantSplit/>
        </w:trPr>
        <w:tc>
          <w:tcPr>
            <w:tcW w:w="265" w:type="dxa"/>
            <w:tcBorders>
              <w:top w:val="nil"/>
              <w:left w:val="single" w:sz="4" w:space="0" w:color="DBDBDB" w:themeColor="accent3" w:themeTint="66"/>
              <w:bottom w:val="single" w:sz="4" w:space="0" w:color="DBDBDB" w:themeColor="accent3" w:themeTint="66"/>
              <w:right w:val="nil"/>
            </w:tcBorders>
            <w:shd w:val="clear" w:color="auto" w:fill="FAFAFA"/>
            <w:tcPrChange w:id="1088" w:author="Alicia Romero Lopez" w:date="2020-01-31T09:48:00Z">
              <w:tcPr>
                <w:tcW w:w="265" w:type="dxa"/>
                <w:tcBorders>
                  <w:top w:val="nil"/>
                  <w:left w:val="single" w:sz="4" w:space="0" w:color="DBDBDB"/>
                  <w:bottom w:val="single" w:sz="4" w:space="0" w:color="DBDBDB"/>
                  <w:right w:val="nil"/>
                </w:tcBorders>
                <w:shd w:val="clear" w:color="auto" w:fill="FAFAFA"/>
              </w:tcPr>
            </w:tcPrChange>
          </w:tcPr>
          <w:p w14:paraId="4990BF25" w14:textId="77777777" w:rsidR="00EC5A36" w:rsidRPr="007F4B89" w:rsidRDefault="00EC5A36" w:rsidP="00EC5A36">
            <w:pPr>
              <w:spacing w:before="120" w:after="120" w:line="256" w:lineRule="auto"/>
              <w:rPr>
                <w:color w:val="404040"/>
              </w:rPr>
            </w:pPr>
          </w:p>
        </w:tc>
        <w:tc>
          <w:tcPr>
            <w:tcW w:w="3960" w:type="dxa"/>
            <w:gridSpan w:val="3"/>
            <w:tcBorders>
              <w:top w:val="nil"/>
              <w:left w:val="nil"/>
              <w:bottom w:val="single" w:sz="4" w:space="0" w:color="DBDBDB" w:themeColor="accent3" w:themeTint="66"/>
              <w:right w:val="nil"/>
            </w:tcBorders>
            <w:shd w:val="clear" w:color="auto" w:fill="FAFAFA"/>
            <w:vAlign w:val="center"/>
            <w:tcPrChange w:id="1089" w:author="Alicia Romero Lopez" w:date="2020-01-31T09:48:00Z">
              <w:tcPr>
                <w:tcW w:w="3960" w:type="dxa"/>
                <w:gridSpan w:val="3"/>
                <w:tcBorders>
                  <w:top w:val="nil"/>
                  <w:left w:val="nil"/>
                  <w:bottom w:val="single" w:sz="4" w:space="0" w:color="DBDBDB"/>
                  <w:right w:val="nil"/>
                </w:tcBorders>
                <w:shd w:val="clear" w:color="auto" w:fill="FAFAFA"/>
              </w:tcPr>
            </w:tcPrChange>
          </w:tcPr>
          <w:p w14:paraId="5101C00A" w14:textId="77777777" w:rsidR="00EC5A36" w:rsidRPr="007F4B89" w:rsidRDefault="00EC5A36" w:rsidP="00EC5A36">
            <w:pPr>
              <w:spacing w:before="120" w:after="120" w:line="256" w:lineRule="auto"/>
              <w:rPr>
                <w:color w:val="404040"/>
              </w:rPr>
            </w:pPr>
          </w:p>
        </w:tc>
        <w:tc>
          <w:tcPr>
            <w:tcW w:w="1980" w:type="dxa"/>
            <w:tcBorders>
              <w:top w:val="nil"/>
              <w:left w:val="nil"/>
              <w:bottom w:val="single" w:sz="4" w:space="0" w:color="DBDBDB" w:themeColor="accent3" w:themeTint="66"/>
              <w:right w:val="nil"/>
            </w:tcBorders>
            <w:shd w:val="clear" w:color="auto" w:fill="FAFAFA"/>
            <w:vAlign w:val="center"/>
            <w:hideMark/>
            <w:tcPrChange w:id="1090" w:author="Alicia Romero Lopez" w:date="2020-01-31T09:48:00Z">
              <w:tcPr>
                <w:tcW w:w="1980" w:type="dxa"/>
                <w:tcBorders>
                  <w:top w:val="nil"/>
                  <w:left w:val="nil"/>
                  <w:bottom w:val="single" w:sz="4" w:space="0" w:color="DBDBDB"/>
                  <w:right w:val="nil"/>
                </w:tcBorders>
                <w:shd w:val="clear" w:color="auto" w:fill="FAFAFA"/>
                <w:hideMark/>
              </w:tcPr>
            </w:tcPrChange>
          </w:tcPr>
          <w:p w14:paraId="4B31120E" w14:textId="77777777" w:rsidR="00EC5A36" w:rsidRPr="007F4B89" w:rsidRDefault="00EC5A36" w:rsidP="00EC5A36">
            <w:pPr>
              <w:spacing w:before="120" w:after="120" w:line="256" w:lineRule="auto"/>
              <w:rPr>
                <w:color w:val="404040"/>
              </w:rPr>
            </w:pPr>
            <w:r w:rsidRPr="007F4B89">
              <w:rPr>
                <w:noProof/>
                <w:color w:val="404040"/>
              </w:rPr>
              <w:drawing>
                <wp:inline distT="0" distB="0" distL="0" distR="0" wp14:anchorId="369FB834" wp14:editId="286A7191">
                  <wp:extent cx="1158240" cy="304800"/>
                  <wp:effectExtent l="0" t="0" r="3810" b="0"/>
                  <wp:docPr id="2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158240" cy="304800"/>
                          </a:xfrm>
                          <a:prstGeom prst="rect">
                            <a:avLst/>
                          </a:prstGeom>
                          <a:noFill/>
                          <a:ln>
                            <a:noFill/>
                          </a:ln>
                        </pic:spPr>
                      </pic:pic>
                    </a:graphicData>
                  </a:graphic>
                </wp:inline>
              </w:drawing>
            </w:r>
          </w:p>
        </w:tc>
        <w:tc>
          <w:tcPr>
            <w:tcW w:w="3978" w:type="dxa"/>
            <w:tcBorders>
              <w:top w:val="nil"/>
              <w:left w:val="nil"/>
              <w:bottom w:val="single" w:sz="4" w:space="0" w:color="DBDBDB" w:themeColor="accent3" w:themeTint="66"/>
              <w:right w:val="nil"/>
            </w:tcBorders>
            <w:shd w:val="clear" w:color="auto" w:fill="FAFAFA"/>
            <w:vAlign w:val="center"/>
            <w:tcPrChange w:id="1091" w:author="Alicia Romero Lopez" w:date="2020-01-31T09:48:00Z">
              <w:tcPr>
                <w:tcW w:w="3978" w:type="dxa"/>
                <w:tcBorders>
                  <w:top w:val="nil"/>
                  <w:left w:val="nil"/>
                  <w:bottom w:val="single" w:sz="4" w:space="0" w:color="DBDBDB"/>
                  <w:right w:val="nil"/>
                </w:tcBorders>
                <w:shd w:val="clear" w:color="auto" w:fill="FAFAFA"/>
              </w:tcPr>
            </w:tcPrChange>
          </w:tcPr>
          <w:p w14:paraId="348E756F" w14:textId="77777777" w:rsidR="00EC5A36" w:rsidRPr="007F4B89" w:rsidRDefault="00EC5A36" w:rsidP="00EC5A36">
            <w:pPr>
              <w:spacing w:before="120" w:after="120" w:line="256" w:lineRule="auto"/>
              <w:rPr>
                <w:color w:val="404040"/>
              </w:rPr>
            </w:pPr>
          </w:p>
        </w:tc>
        <w:tc>
          <w:tcPr>
            <w:tcW w:w="270" w:type="dxa"/>
            <w:tcBorders>
              <w:top w:val="nil"/>
              <w:left w:val="nil"/>
              <w:bottom w:val="single" w:sz="4" w:space="0" w:color="DBDBDB" w:themeColor="accent3" w:themeTint="66"/>
              <w:right w:val="single" w:sz="4" w:space="0" w:color="DBDBDB" w:themeColor="accent3" w:themeTint="66"/>
            </w:tcBorders>
            <w:shd w:val="clear" w:color="auto" w:fill="FAFAFA"/>
            <w:tcPrChange w:id="1092" w:author="Alicia Romero Lopez" w:date="2020-01-31T09:48:00Z">
              <w:tcPr>
                <w:tcW w:w="270" w:type="dxa"/>
                <w:tcBorders>
                  <w:top w:val="nil"/>
                  <w:left w:val="nil"/>
                  <w:bottom w:val="single" w:sz="4" w:space="0" w:color="DBDBDB"/>
                  <w:right w:val="single" w:sz="4" w:space="0" w:color="DBDBDB"/>
                </w:tcBorders>
                <w:shd w:val="clear" w:color="auto" w:fill="FAFAFA"/>
              </w:tcPr>
            </w:tcPrChange>
          </w:tcPr>
          <w:p w14:paraId="583BEEB3" w14:textId="77777777" w:rsidR="00EC5A36" w:rsidRPr="007F4B89" w:rsidRDefault="00EC5A36" w:rsidP="00EC5A36">
            <w:pPr>
              <w:spacing w:before="120" w:after="120" w:line="256" w:lineRule="auto"/>
              <w:rPr>
                <w:color w:val="404040"/>
              </w:rPr>
            </w:pPr>
          </w:p>
        </w:tc>
      </w:tr>
    </w:tbl>
    <w:p w14:paraId="78167FF3" w14:textId="77777777" w:rsidR="00EC5A36" w:rsidRPr="007F4B89" w:rsidRDefault="00EC5A36" w:rsidP="00EC5A36">
      <w:pPr>
        <w:spacing w:after="0" w:line="240" w:lineRule="auto"/>
        <w:rPr>
          <w:rFonts w:ascii="Open Sans" w:eastAsia="Open Sans" w:hAnsi="Open Sans" w:cs="Times New Roman"/>
          <w:color w:val="404040"/>
        </w:rPr>
      </w:pPr>
    </w:p>
    <w:tbl>
      <w:tblPr>
        <w:tblStyle w:val="TableGrid1"/>
        <w:tblW w:w="10530" w:type="dxa"/>
        <w:tblBorders>
          <w:top w:val="single" w:sz="4" w:space="0" w:color="DBDBDB"/>
          <w:left w:val="single" w:sz="4" w:space="0" w:color="DBDBDB"/>
          <w:bottom w:val="single" w:sz="4" w:space="0" w:color="DBDBDB"/>
          <w:right w:val="single" w:sz="4" w:space="0" w:color="DBDBDB"/>
          <w:insideH w:val="none" w:sz="0" w:space="0" w:color="auto"/>
          <w:insideV w:val="none" w:sz="0" w:space="0" w:color="auto"/>
        </w:tblBorders>
        <w:tblLayout w:type="fixed"/>
        <w:tblCellMar>
          <w:left w:w="115" w:type="dxa"/>
          <w:right w:w="115" w:type="dxa"/>
        </w:tblCellMar>
        <w:tblLook w:val="04A0" w:firstRow="1" w:lastRow="0" w:firstColumn="1" w:lastColumn="0" w:noHBand="0" w:noVBand="1"/>
      </w:tblPr>
      <w:tblGrid>
        <w:gridCol w:w="265"/>
        <w:gridCol w:w="2521"/>
        <w:gridCol w:w="7474"/>
        <w:gridCol w:w="270"/>
      </w:tblGrid>
      <w:tr w:rsidR="00EC5A36" w:rsidRPr="007F4B89" w14:paraId="557C99A3" w14:textId="77777777" w:rsidTr="00EC5A36">
        <w:trPr>
          <w:trHeight w:val="107"/>
        </w:trPr>
        <w:tc>
          <w:tcPr>
            <w:tcW w:w="265" w:type="dxa"/>
            <w:tcBorders>
              <w:top w:val="single" w:sz="4" w:space="0" w:color="DBDBDB"/>
              <w:left w:val="single" w:sz="4" w:space="0" w:color="DBDBDB"/>
              <w:bottom w:val="nil"/>
              <w:right w:val="nil"/>
            </w:tcBorders>
            <w:shd w:val="clear" w:color="auto" w:fill="FAFAFA"/>
          </w:tcPr>
          <w:p w14:paraId="1237864A" w14:textId="77777777" w:rsidR="00EC5A36" w:rsidRPr="007F4B89" w:rsidRDefault="00EC5A36" w:rsidP="00EC5A36">
            <w:pPr>
              <w:spacing w:before="120" w:after="120" w:line="256" w:lineRule="auto"/>
              <w:rPr>
                <w:color w:val="404040"/>
              </w:rPr>
            </w:pPr>
          </w:p>
        </w:tc>
        <w:tc>
          <w:tcPr>
            <w:tcW w:w="2520" w:type="dxa"/>
            <w:tcBorders>
              <w:top w:val="single" w:sz="4" w:space="0" w:color="DBDBDB"/>
              <w:left w:val="nil"/>
              <w:bottom w:val="nil"/>
              <w:right w:val="nil"/>
            </w:tcBorders>
            <w:shd w:val="clear" w:color="auto" w:fill="FAFAFA"/>
          </w:tcPr>
          <w:p w14:paraId="772785D8" w14:textId="77777777" w:rsidR="00EC5A36" w:rsidRPr="007F4B89" w:rsidRDefault="00EC5A36" w:rsidP="00EC5A36">
            <w:pPr>
              <w:spacing w:before="120" w:after="120" w:line="256" w:lineRule="auto"/>
              <w:rPr>
                <w:color w:val="404040"/>
              </w:rPr>
            </w:pPr>
          </w:p>
        </w:tc>
        <w:tc>
          <w:tcPr>
            <w:tcW w:w="7470" w:type="dxa"/>
            <w:tcBorders>
              <w:top w:val="single" w:sz="4" w:space="0" w:color="DBDBDB"/>
              <w:left w:val="nil"/>
              <w:bottom w:val="nil"/>
              <w:right w:val="nil"/>
            </w:tcBorders>
            <w:shd w:val="clear" w:color="auto" w:fill="FAFAFA"/>
            <w:hideMark/>
          </w:tcPr>
          <w:p w14:paraId="42469BD1" w14:textId="77777777" w:rsidR="00EC5A36" w:rsidRPr="007F4B89" w:rsidRDefault="00EC5A36" w:rsidP="00EC5A36">
            <w:pPr>
              <w:spacing w:before="120" w:after="120" w:line="256" w:lineRule="auto"/>
              <w:jc w:val="right"/>
              <w:rPr>
                <w:color w:val="78C800"/>
              </w:rPr>
            </w:pPr>
            <w:r w:rsidRPr="007F4B89">
              <w:rPr>
                <w:rFonts w:ascii="FontAwesome" w:hAnsi="FontAwesome"/>
                <w:color w:val="78C800"/>
              </w:rPr>
              <w:sym w:font="FontAwesome" w:char="F058"/>
            </w:r>
            <w:r w:rsidRPr="007F4B89">
              <w:rPr>
                <w:color w:val="78C800"/>
              </w:rPr>
              <w:t xml:space="preserve"> Correct</w:t>
            </w:r>
          </w:p>
        </w:tc>
        <w:tc>
          <w:tcPr>
            <w:tcW w:w="270" w:type="dxa"/>
            <w:tcBorders>
              <w:top w:val="single" w:sz="4" w:space="0" w:color="DBDBDB"/>
              <w:left w:val="nil"/>
              <w:bottom w:val="nil"/>
              <w:right w:val="single" w:sz="4" w:space="0" w:color="DBDBDB"/>
            </w:tcBorders>
            <w:shd w:val="clear" w:color="auto" w:fill="FAFAFA"/>
          </w:tcPr>
          <w:p w14:paraId="29D46D94" w14:textId="77777777" w:rsidR="00EC5A36" w:rsidRPr="007F4B89" w:rsidRDefault="00EC5A36" w:rsidP="00EC5A36">
            <w:pPr>
              <w:spacing w:before="120" w:after="120" w:line="256" w:lineRule="auto"/>
              <w:rPr>
                <w:color w:val="404040"/>
              </w:rPr>
            </w:pPr>
          </w:p>
        </w:tc>
      </w:tr>
      <w:tr w:rsidR="00EC5A36" w:rsidRPr="007F4B89" w14:paraId="3EE22A34" w14:textId="77777777" w:rsidTr="00EC5A36">
        <w:tc>
          <w:tcPr>
            <w:tcW w:w="265" w:type="dxa"/>
            <w:tcBorders>
              <w:top w:val="nil"/>
              <w:left w:val="single" w:sz="4" w:space="0" w:color="DBDBDB"/>
              <w:bottom w:val="nil"/>
              <w:right w:val="nil"/>
            </w:tcBorders>
            <w:shd w:val="clear" w:color="auto" w:fill="FAFAFA"/>
          </w:tcPr>
          <w:p w14:paraId="281ED802" w14:textId="77777777" w:rsidR="00EC5A36" w:rsidRPr="007F4B89" w:rsidRDefault="00EC5A36" w:rsidP="00EC5A36">
            <w:pPr>
              <w:spacing w:before="120" w:after="120" w:line="256" w:lineRule="auto"/>
              <w:rPr>
                <w:color w:val="404040"/>
              </w:rPr>
            </w:pPr>
          </w:p>
        </w:tc>
        <w:tc>
          <w:tcPr>
            <w:tcW w:w="2520" w:type="dxa"/>
            <w:tcBorders>
              <w:top w:val="nil"/>
              <w:left w:val="nil"/>
              <w:bottom w:val="nil"/>
              <w:right w:val="nil"/>
            </w:tcBorders>
            <w:shd w:val="clear" w:color="auto" w:fill="78C800"/>
            <w:hideMark/>
          </w:tcPr>
          <w:p w14:paraId="42519DBE" w14:textId="77777777" w:rsidR="00EC5A36" w:rsidRPr="007F4B89" w:rsidRDefault="00EC5A36" w:rsidP="00EC5A36">
            <w:pPr>
              <w:spacing w:before="120" w:after="120" w:line="256" w:lineRule="auto"/>
              <w:rPr>
                <w:rFonts w:ascii="Open Sans Semibold" w:hAnsi="Open Sans Semibold" w:cs="Open Sans Semibold"/>
                <w:color w:val="FFFFFF"/>
              </w:rPr>
            </w:pPr>
            <w:r w:rsidRPr="007F4B89">
              <w:rPr>
                <w:rFonts w:ascii="Open Sans Semibold" w:hAnsi="Open Sans Semibold" w:cs="Open Sans Semibold"/>
                <w:color w:val="FFFFFF"/>
              </w:rPr>
              <w:t>Explanation</w:t>
            </w:r>
          </w:p>
        </w:tc>
        <w:tc>
          <w:tcPr>
            <w:tcW w:w="7470" w:type="dxa"/>
            <w:tcBorders>
              <w:top w:val="nil"/>
              <w:left w:val="nil"/>
              <w:bottom w:val="nil"/>
              <w:right w:val="nil"/>
            </w:tcBorders>
            <w:shd w:val="clear" w:color="auto" w:fill="FAFAFA"/>
          </w:tcPr>
          <w:p w14:paraId="501D53C5" w14:textId="77777777" w:rsidR="00EC5A36" w:rsidRPr="007F4B89" w:rsidRDefault="00EC5A36" w:rsidP="00EC5A36">
            <w:pPr>
              <w:spacing w:before="120" w:after="120" w:line="256" w:lineRule="auto"/>
              <w:rPr>
                <w:color w:val="404040"/>
              </w:rPr>
            </w:pPr>
          </w:p>
        </w:tc>
        <w:tc>
          <w:tcPr>
            <w:tcW w:w="270" w:type="dxa"/>
            <w:tcBorders>
              <w:top w:val="nil"/>
              <w:left w:val="nil"/>
              <w:bottom w:val="nil"/>
              <w:right w:val="single" w:sz="4" w:space="0" w:color="DBDBDB"/>
            </w:tcBorders>
            <w:shd w:val="clear" w:color="auto" w:fill="FAFAFA"/>
          </w:tcPr>
          <w:p w14:paraId="10238CED" w14:textId="77777777" w:rsidR="00EC5A36" w:rsidRPr="007F4B89" w:rsidRDefault="00EC5A36" w:rsidP="00EC5A36">
            <w:pPr>
              <w:spacing w:before="120" w:after="120" w:line="256" w:lineRule="auto"/>
              <w:rPr>
                <w:color w:val="404040"/>
              </w:rPr>
            </w:pPr>
          </w:p>
        </w:tc>
      </w:tr>
      <w:tr w:rsidR="00EC5A36" w:rsidRPr="007F4B89" w14:paraId="2494F5D7" w14:textId="77777777" w:rsidTr="00EC5A36">
        <w:tc>
          <w:tcPr>
            <w:tcW w:w="265" w:type="dxa"/>
            <w:tcBorders>
              <w:top w:val="nil"/>
              <w:left w:val="single" w:sz="4" w:space="0" w:color="DBDBDB"/>
              <w:bottom w:val="nil"/>
              <w:right w:val="nil"/>
            </w:tcBorders>
            <w:shd w:val="clear" w:color="auto" w:fill="FAFAFA"/>
          </w:tcPr>
          <w:p w14:paraId="0579D906" w14:textId="77777777" w:rsidR="00EC5A36" w:rsidRPr="007F4B89" w:rsidRDefault="00EC5A36" w:rsidP="00EC5A36">
            <w:pPr>
              <w:rPr>
                <w:color w:val="404040"/>
                <w:sz w:val="16"/>
                <w:szCs w:val="16"/>
              </w:rPr>
            </w:pPr>
          </w:p>
        </w:tc>
        <w:tc>
          <w:tcPr>
            <w:tcW w:w="2520" w:type="dxa"/>
            <w:tcBorders>
              <w:top w:val="nil"/>
              <w:left w:val="nil"/>
              <w:bottom w:val="single" w:sz="4" w:space="0" w:color="CCFFCC"/>
              <w:right w:val="nil"/>
            </w:tcBorders>
            <w:shd w:val="clear" w:color="auto" w:fill="78C800"/>
          </w:tcPr>
          <w:p w14:paraId="2E875D46" w14:textId="77777777" w:rsidR="00EC5A36" w:rsidRPr="007F4B89" w:rsidRDefault="00EC5A36" w:rsidP="00EC5A36">
            <w:pPr>
              <w:rPr>
                <w:color w:val="404040"/>
                <w:sz w:val="16"/>
                <w:szCs w:val="16"/>
              </w:rPr>
            </w:pPr>
          </w:p>
        </w:tc>
        <w:tc>
          <w:tcPr>
            <w:tcW w:w="7470" w:type="dxa"/>
            <w:tcBorders>
              <w:top w:val="nil"/>
              <w:left w:val="nil"/>
              <w:bottom w:val="single" w:sz="4" w:space="0" w:color="CCFFCC"/>
              <w:right w:val="nil"/>
            </w:tcBorders>
            <w:shd w:val="clear" w:color="auto" w:fill="78C800"/>
          </w:tcPr>
          <w:p w14:paraId="1A1212B6" w14:textId="77777777" w:rsidR="00EC5A36" w:rsidRPr="007F4B89" w:rsidRDefault="00EC5A36" w:rsidP="00EC5A36">
            <w:pPr>
              <w:rPr>
                <w:color w:val="404040"/>
                <w:sz w:val="16"/>
                <w:szCs w:val="16"/>
              </w:rPr>
            </w:pPr>
          </w:p>
        </w:tc>
        <w:tc>
          <w:tcPr>
            <w:tcW w:w="270" w:type="dxa"/>
            <w:tcBorders>
              <w:top w:val="nil"/>
              <w:left w:val="nil"/>
              <w:bottom w:val="nil"/>
              <w:right w:val="single" w:sz="4" w:space="0" w:color="DBDBDB"/>
            </w:tcBorders>
            <w:shd w:val="clear" w:color="auto" w:fill="FAFAFA"/>
          </w:tcPr>
          <w:p w14:paraId="42648025" w14:textId="77777777" w:rsidR="00EC5A36" w:rsidRPr="007F4B89" w:rsidRDefault="00EC5A36" w:rsidP="00EC5A36">
            <w:pPr>
              <w:rPr>
                <w:color w:val="404040"/>
                <w:sz w:val="16"/>
                <w:szCs w:val="16"/>
              </w:rPr>
            </w:pPr>
          </w:p>
        </w:tc>
      </w:tr>
      <w:tr w:rsidR="00EC5A36" w:rsidRPr="007F4B89" w14:paraId="2BFD6E88" w14:textId="77777777" w:rsidTr="00EC5A36">
        <w:trPr>
          <w:trHeight w:val="60"/>
        </w:trPr>
        <w:tc>
          <w:tcPr>
            <w:tcW w:w="265" w:type="dxa"/>
            <w:tcBorders>
              <w:top w:val="nil"/>
              <w:left w:val="single" w:sz="4" w:space="0" w:color="DBDBDB"/>
              <w:bottom w:val="nil"/>
              <w:right w:val="single" w:sz="4" w:space="0" w:color="CCFFCC"/>
            </w:tcBorders>
            <w:shd w:val="clear" w:color="auto" w:fill="FAFAFA"/>
          </w:tcPr>
          <w:p w14:paraId="01A81040" w14:textId="77777777" w:rsidR="00EC5A36" w:rsidRPr="007F4B89" w:rsidRDefault="00EC5A36" w:rsidP="00EC5A36">
            <w:pPr>
              <w:spacing w:before="120" w:after="120" w:line="256" w:lineRule="auto"/>
              <w:rPr>
                <w:color w:val="404040"/>
              </w:rPr>
            </w:pPr>
          </w:p>
        </w:tc>
        <w:tc>
          <w:tcPr>
            <w:tcW w:w="9990" w:type="dxa"/>
            <w:gridSpan w:val="2"/>
            <w:tcBorders>
              <w:top w:val="single" w:sz="4" w:space="0" w:color="CCFFCC"/>
              <w:left w:val="single" w:sz="4" w:space="0" w:color="CCFFCC"/>
              <w:bottom w:val="single" w:sz="4" w:space="0" w:color="CCFFCC"/>
              <w:right w:val="single" w:sz="4" w:space="0" w:color="CCFFCC"/>
            </w:tcBorders>
            <w:shd w:val="clear" w:color="auto" w:fill="F3FFF3"/>
            <w:hideMark/>
          </w:tcPr>
          <w:p w14:paraId="2784243E" w14:textId="4CCE33C3" w:rsidR="00EC5A36" w:rsidRPr="007F4B89" w:rsidRDefault="00EC5A36" w:rsidP="00EC5A36">
            <w:pPr>
              <w:spacing w:before="120" w:after="120" w:line="256" w:lineRule="auto"/>
              <w:rPr>
                <w:color w:val="7F7F7F"/>
              </w:rPr>
            </w:pPr>
            <w:r w:rsidRPr="007F4B89">
              <w:rPr>
                <w:color w:val="7F7F7F"/>
              </w:rPr>
              <w:t xml:space="preserve">Great! The </w:t>
            </w:r>
            <w:commentRangeStart w:id="1093"/>
            <w:commentRangeStart w:id="1094"/>
            <w:r w:rsidRPr="007F4B89">
              <w:rPr>
                <w:color w:val="7F7F7F"/>
              </w:rPr>
              <w:t xml:space="preserve">initial </w:t>
            </w:r>
            <w:ins w:id="1095" w:author="RoboGarden Team" w:date="2020-01-23T16:14:00Z">
              <w:r w:rsidR="006E75E2">
                <w:rPr>
                  <w:color w:val="7F7F7F"/>
                </w:rPr>
                <w:t xml:space="preserve">cat </w:t>
              </w:r>
            </w:ins>
            <w:r w:rsidRPr="007F4B89">
              <w:rPr>
                <w:color w:val="7F7F7F"/>
              </w:rPr>
              <w:t xml:space="preserve">images </w:t>
            </w:r>
            <w:commentRangeEnd w:id="1093"/>
            <w:r w:rsidR="005676DE">
              <w:rPr>
                <w:rStyle w:val="CommentReference"/>
                <w:color w:val="404040"/>
              </w:rPr>
              <w:commentReference w:id="1093"/>
            </w:r>
            <w:commentRangeEnd w:id="1094"/>
            <w:r w:rsidR="007052B0">
              <w:rPr>
                <w:rStyle w:val="CommentReference"/>
                <w:color w:val="404040"/>
              </w:rPr>
              <w:commentReference w:id="1094"/>
            </w:r>
            <w:r w:rsidRPr="007F4B89">
              <w:rPr>
                <w:color w:val="7F7F7F"/>
              </w:rPr>
              <w:t xml:space="preserve">are already labeled which means this is an example of supervised learning problems. </w:t>
            </w:r>
          </w:p>
        </w:tc>
        <w:tc>
          <w:tcPr>
            <w:tcW w:w="270" w:type="dxa"/>
            <w:tcBorders>
              <w:top w:val="nil"/>
              <w:left w:val="single" w:sz="4" w:space="0" w:color="CCFFCC"/>
              <w:bottom w:val="nil"/>
              <w:right w:val="single" w:sz="4" w:space="0" w:color="DBDBDB"/>
            </w:tcBorders>
            <w:shd w:val="clear" w:color="auto" w:fill="FAFAFA"/>
          </w:tcPr>
          <w:p w14:paraId="136F32D2" w14:textId="77777777" w:rsidR="00EC5A36" w:rsidRPr="007F4B89" w:rsidRDefault="00EC5A36" w:rsidP="00EC5A36">
            <w:pPr>
              <w:spacing w:before="120" w:after="120" w:line="256" w:lineRule="auto"/>
              <w:rPr>
                <w:color w:val="404040"/>
              </w:rPr>
            </w:pPr>
          </w:p>
        </w:tc>
      </w:tr>
      <w:tr w:rsidR="00EC5A36" w:rsidRPr="007F4B89" w14:paraId="291DAC13" w14:textId="77777777" w:rsidTr="00EC5A36">
        <w:tc>
          <w:tcPr>
            <w:tcW w:w="265" w:type="dxa"/>
            <w:tcBorders>
              <w:top w:val="nil"/>
              <w:left w:val="single" w:sz="4" w:space="0" w:color="DBDBDB"/>
              <w:bottom w:val="single" w:sz="4" w:space="0" w:color="DBDBDB"/>
              <w:right w:val="nil"/>
            </w:tcBorders>
            <w:shd w:val="clear" w:color="auto" w:fill="FAFAFA"/>
          </w:tcPr>
          <w:p w14:paraId="34861722" w14:textId="77777777" w:rsidR="00EC5A36" w:rsidRPr="007F4B89" w:rsidRDefault="00EC5A36" w:rsidP="00EC5A36">
            <w:pPr>
              <w:rPr>
                <w:color w:val="404040"/>
                <w:sz w:val="16"/>
                <w:szCs w:val="16"/>
              </w:rPr>
            </w:pPr>
          </w:p>
        </w:tc>
        <w:tc>
          <w:tcPr>
            <w:tcW w:w="2520" w:type="dxa"/>
            <w:tcBorders>
              <w:top w:val="single" w:sz="4" w:space="0" w:color="CCFFCC"/>
              <w:left w:val="nil"/>
              <w:bottom w:val="single" w:sz="4" w:space="0" w:color="DBDBDB"/>
              <w:right w:val="nil"/>
            </w:tcBorders>
            <w:shd w:val="clear" w:color="auto" w:fill="FAFAFA"/>
          </w:tcPr>
          <w:p w14:paraId="17324CA2" w14:textId="77777777" w:rsidR="00EC5A36" w:rsidRPr="007F4B89" w:rsidRDefault="00EC5A36" w:rsidP="00EC5A36">
            <w:pPr>
              <w:rPr>
                <w:color w:val="404040"/>
                <w:sz w:val="16"/>
                <w:szCs w:val="16"/>
              </w:rPr>
            </w:pPr>
          </w:p>
        </w:tc>
        <w:tc>
          <w:tcPr>
            <w:tcW w:w="7470" w:type="dxa"/>
            <w:tcBorders>
              <w:top w:val="single" w:sz="4" w:space="0" w:color="CCFFCC"/>
              <w:left w:val="nil"/>
              <w:bottom w:val="single" w:sz="4" w:space="0" w:color="DBDBDB"/>
              <w:right w:val="nil"/>
            </w:tcBorders>
            <w:shd w:val="clear" w:color="auto" w:fill="FAFAFA"/>
          </w:tcPr>
          <w:p w14:paraId="7FB29370" w14:textId="77777777" w:rsidR="00EC5A36" w:rsidRPr="007F4B89" w:rsidRDefault="00EC5A36" w:rsidP="00EC5A36">
            <w:pPr>
              <w:rPr>
                <w:color w:val="404040"/>
                <w:sz w:val="16"/>
                <w:szCs w:val="16"/>
              </w:rPr>
            </w:pPr>
          </w:p>
        </w:tc>
        <w:tc>
          <w:tcPr>
            <w:tcW w:w="270" w:type="dxa"/>
            <w:tcBorders>
              <w:top w:val="nil"/>
              <w:left w:val="nil"/>
              <w:bottom w:val="single" w:sz="4" w:space="0" w:color="DBDBDB"/>
              <w:right w:val="single" w:sz="4" w:space="0" w:color="DBDBDB"/>
            </w:tcBorders>
            <w:shd w:val="clear" w:color="auto" w:fill="FAFAFA"/>
          </w:tcPr>
          <w:p w14:paraId="00CF3B2C" w14:textId="77777777" w:rsidR="00EC5A36" w:rsidRPr="007F4B89" w:rsidRDefault="00EC5A36" w:rsidP="00EC5A36">
            <w:pPr>
              <w:rPr>
                <w:color w:val="404040"/>
                <w:sz w:val="16"/>
                <w:szCs w:val="16"/>
              </w:rPr>
            </w:pPr>
          </w:p>
        </w:tc>
      </w:tr>
    </w:tbl>
    <w:p w14:paraId="725F2B5E" w14:textId="77777777" w:rsidR="00EC5A36" w:rsidRPr="007F4B89" w:rsidRDefault="00EC5A36" w:rsidP="00EC5A36">
      <w:pPr>
        <w:spacing w:after="0" w:line="240" w:lineRule="auto"/>
        <w:rPr>
          <w:rFonts w:ascii="Open Sans" w:eastAsia="Open Sans" w:hAnsi="Open Sans" w:cs="Times New Roman"/>
          <w:color w:val="404040"/>
        </w:rPr>
      </w:pPr>
    </w:p>
    <w:tbl>
      <w:tblPr>
        <w:tblStyle w:val="TableGrid1"/>
        <w:tblW w:w="10530" w:type="dxa"/>
        <w:tblBorders>
          <w:top w:val="single" w:sz="4" w:space="0" w:color="DBDBDB"/>
          <w:left w:val="single" w:sz="4" w:space="0" w:color="DBDBDB"/>
          <w:bottom w:val="single" w:sz="4" w:space="0" w:color="DBDBDB"/>
          <w:right w:val="single" w:sz="4" w:space="0" w:color="DBDBDB"/>
          <w:insideH w:val="none" w:sz="0" w:space="0" w:color="auto"/>
          <w:insideV w:val="none" w:sz="0" w:space="0" w:color="auto"/>
        </w:tblBorders>
        <w:tblLayout w:type="fixed"/>
        <w:tblCellMar>
          <w:left w:w="115" w:type="dxa"/>
          <w:right w:w="115" w:type="dxa"/>
        </w:tblCellMar>
        <w:tblLook w:val="04A0" w:firstRow="1" w:lastRow="0" w:firstColumn="1" w:lastColumn="0" w:noHBand="0" w:noVBand="1"/>
      </w:tblPr>
      <w:tblGrid>
        <w:gridCol w:w="265"/>
        <w:gridCol w:w="2521"/>
        <w:gridCol w:w="7474"/>
        <w:gridCol w:w="270"/>
      </w:tblGrid>
      <w:tr w:rsidR="00EC5A36" w:rsidRPr="007F4B89" w14:paraId="2D5B9B8F" w14:textId="77777777" w:rsidTr="00EC5A36">
        <w:trPr>
          <w:trHeight w:val="107"/>
        </w:trPr>
        <w:tc>
          <w:tcPr>
            <w:tcW w:w="265" w:type="dxa"/>
            <w:tcBorders>
              <w:top w:val="single" w:sz="4" w:space="0" w:color="DBDBDB"/>
              <w:left w:val="single" w:sz="4" w:space="0" w:color="DBDBDB"/>
              <w:bottom w:val="nil"/>
              <w:right w:val="nil"/>
            </w:tcBorders>
            <w:shd w:val="clear" w:color="auto" w:fill="FAFAFA"/>
          </w:tcPr>
          <w:p w14:paraId="480FB204" w14:textId="77777777" w:rsidR="00EC5A36" w:rsidRPr="007F4B89" w:rsidRDefault="00EC5A36" w:rsidP="00EC5A36">
            <w:pPr>
              <w:spacing w:before="120" w:after="120" w:line="256" w:lineRule="auto"/>
              <w:rPr>
                <w:color w:val="404040"/>
              </w:rPr>
            </w:pPr>
          </w:p>
        </w:tc>
        <w:tc>
          <w:tcPr>
            <w:tcW w:w="2520" w:type="dxa"/>
            <w:tcBorders>
              <w:top w:val="single" w:sz="4" w:space="0" w:color="DBDBDB"/>
              <w:left w:val="nil"/>
              <w:bottom w:val="nil"/>
              <w:right w:val="nil"/>
            </w:tcBorders>
            <w:shd w:val="clear" w:color="auto" w:fill="FAFAFA"/>
          </w:tcPr>
          <w:p w14:paraId="1D2D253D" w14:textId="77777777" w:rsidR="00EC5A36" w:rsidRPr="007F4B89" w:rsidRDefault="00EC5A36" w:rsidP="00EC5A36">
            <w:pPr>
              <w:spacing w:before="120" w:after="120" w:line="256" w:lineRule="auto"/>
              <w:rPr>
                <w:color w:val="404040"/>
              </w:rPr>
            </w:pPr>
          </w:p>
        </w:tc>
        <w:tc>
          <w:tcPr>
            <w:tcW w:w="7470" w:type="dxa"/>
            <w:tcBorders>
              <w:top w:val="single" w:sz="4" w:space="0" w:color="DBDBDB"/>
              <w:left w:val="nil"/>
              <w:bottom w:val="nil"/>
              <w:right w:val="nil"/>
            </w:tcBorders>
            <w:shd w:val="clear" w:color="auto" w:fill="FAFAFA"/>
            <w:hideMark/>
          </w:tcPr>
          <w:p w14:paraId="67FA4A35" w14:textId="51E47CE4" w:rsidR="00EC5A36" w:rsidRPr="007F4B89" w:rsidRDefault="00EC5A36" w:rsidP="00EC5A36">
            <w:pPr>
              <w:spacing w:before="120" w:after="120" w:line="256" w:lineRule="auto"/>
              <w:jc w:val="right"/>
              <w:rPr>
                <w:color w:val="78C800"/>
              </w:rPr>
            </w:pPr>
            <w:r w:rsidRPr="007F4B89">
              <w:rPr>
                <w:rFonts w:ascii="FontAwesome" w:hAnsi="FontAwesome"/>
                <w:color w:val="FF4B4B"/>
              </w:rPr>
              <w:sym w:font="FontAwesome" w:char="F057"/>
            </w:r>
            <w:r w:rsidRPr="007F4B89">
              <w:rPr>
                <w:color w:val="FF4B4B"/>
              </w:rPr>
              <w:t xml:space="preserve"> </w:t>
            </w:r>
            <w:del w:id="1096" w:author="Chantelle Dubois Nishiyama" w:date="2020-02-26T19:18:00Z">
              <w:r w:rsidRPr="007F4B89" w:rsidDel="00B97780">
                <w:rPr>
                  <w:color w:val="FF4B4B"/>
                </w:rPr>
                <w:delText>That’s</w:delText>
              </w:r>
            </w:del>
            <w:ins w:id="1097" w:author="Chantelle Dubois Nishiyama" w:date="2020-02-26T19:18:00Z">
              <w:r w:rsidR="00B97780">
                <w:rPr>
                  <w:color w:val="FF4B4B"/>
                </w:rPr>
                <w:t>That is</w:t>
              </w:r>
            </w:ins>
            <w:r w:rsidRPr="007F4B89">
              <w:rPr>
                <w:color w:val="FF4B4B"/>
              </w:rPr>
              <w:t xml:space="preserve"> Incorrect</w:t>
            </w:r>
          </w:p>
        </w:tc>
        <w:tc>
          <w:tcPr>
            <w:tcW w:w="270" w:type="dxa"/>
            <w:tcBorders>
              <w:top w:val="single" w:sz="4" w:space="0" w:color="DBDBDB"/>
              <w:left w:val="nil"/>
              <w:bottom w:val="nil"/>
              <w:right w:val="single" w:sz="4" w:space="0" w:color="DBDBDB"/>
            </w:tcBorders>
            <w:shd w:val="clear" w:color="auto" w:fill="FAFAFA"/>
          </w:tcPr>
          <w:p w14:paraId="07FDC42D" w14:textId="77777777" w:rsidR="00EC5A36" w:rsidRPr="007F4B89" w:rsidRDefault="00EC5A36" w:rsidP="00EC5A36">
            <w:pPr>
              <w:spacing w:before="120" w:after="120" w:line="256" w:lineRule="auto"/>
              <w:rPr>
                <w:color w:val="404040"/>
              </w:rPr>
            </w:pPr>
          </w:p>
        </w:tc>
      </w:tr>
      <w:tr w:rsidR="00EC5A36" w:rsidRPr="007F4B89" w14:paraId="32AE7F09" w14:textId="77777777" w:rsidTr="00EC5A36">
        <w:tc>
          <w:tcPr>
            <w:tcW w:w="265" w:type="dxa"/>
            <w:tcBorders>
              <w:top w:val="nil"/>
              <w:left w:val="single" w:sz="4" w:space="0" w:color="DBDBDB"/>
              <w:bottom w:val="nil"/>
              <w:right w:val="nil"/>
            </w:tcBorders>
            <w:shd w:val="clear" w:color="auto" w:fill="FAFAFA"/>
          </w:tcPr>
          <w:p w14:paraId="2E6B930B" w14:textId="77777777" w:rsidR="00EC5A36" w:rsidRPr="007F4B89" w:rsidRDefault="00EC5A36" w:rsidP="00EC5A36">
            <w:pPr>
              <w:spacing w:before="120" w:after="120" w:line="256" w:lineRule="auto"/>
              <w:rPr>
                <w:color w:val="404040"/>
              </w:rPr>
            </w:pPr>
          </w:p>
        </w:tc>
        <w:tc>
          <w:tcPr>
            <w:tcW w:w="2520" w:type="dxa"/>
            <w:tcBorders>
              <w:top w:val="nil"/>
              <w:left w:val="nil"/>
              <w:bottom w:val="nil"/>
              <w:right w:val="nil"/>
            </w:tcBorders>
            <w:shd w:val="clear" w:color="auto" w:fill="FF4B4B"/>
            <w:hideMark/>
          </w:tcPr>
          <w:p w14:paraId="6FF4DB85" w14:textId="77777777" w:rsidR="00EC5A36" w:rsidRPr="007F4B89" w:rsidRDefault="00EC5A36" w:rsidP="00EC5A36">
            <w:pPr>
              <w:spacing w:before="120" w:after="120" w:line="256" w:lineRule="auto"/>
              <w:rPr>
                <w:rFonts w:ascii="Open Sans Semibold" w:hAnsi="Open Sans Semibold" w:cs="Open Sans Semibold"/>
                <w:color w:val="FFFFFF"/>
              </w:rPr>
            </w:pPr>
            <w:r w:rsidRPr="007F4B89">
              <w:rPr>
                <w:rFonts w:ascii="Open Sans Semibold" w:hAnsi="Open Sans Semibold" w:cs="Open Sans Semibold"/>
                <w:color w:val="FFFFFF"/>
              </w:rPr>
              <w:t>Explanation</w:t>
            </w:r>
          </w:p>
        </w:tc>
        <w:tc>
          <w:tcPr>
            <w:tcW w:w="7470" w:type="dxa"/>
            <w:tcBorders>
              <w:top w:val="nil"/>
              <w:left w:val="nil"/>
              <w:bottom w:val="nil"/>
              <w:right w:val="nil"/>
            </w:tcBorders>
            <w:shd w:val="clear" w:color="auto" w:fill="FAFAFA"/>
          </w:tcPr>
          <w:p w14:paraId="1F9664F2" w14:textId="77777777" w:rsidR="00EC5A36" w:rsidRPr="007F4B89" w:rsidRDefault="00EC5A36" w:rsidP="00EC5A36">
            <w:pPr>
              <w:spacing w:before="120" w:after="120" w:line="256" w:lineRule="auto"/>
              <w:rPr>
                <w:color w:val="404040"/>
              </w:rPr>
            </w:pPr>
          </w:p>
        </w:tc>
        <w:tc>
          <w:tcPr>
            <w:tcW w:w="270" w:type="dxa"/>
            <w:tcBorders>
              <w:top w:val="nil"/>
              <w:left w:val="nil"/>
              <w:bottom w:val="nil"/>
              <w:right w:val="single" w:sz="4" w:space="0" w:color="DBDBDB"/>
            </w:tcBorders>
            <w:shd w:val="clear" w:color="auto" w:fill="FAFAFA"/>
          </w:tcPr>
          <w:p w14:paraId="67AB537B" w14:textId="77777777" w:rsidR="00EC5A36" w:rsidRPr="007F4B89" w:rsidRDefault="00EC5A36" w:rsidP="00EC5A36">
            <w:pPr>
              <w:spacing w:before="120" w:after="120" w:line="256" w:lineRule="auto"/>
              <w:rPr>
                <w:color w:val="404040"/>
              </w:rPr>
            </w:pPr>
          </w:p>
        </w:tc>
      </w:tr>
      <w:tr w:rsidR="00EC5A36" w:rsidRPr="007F4B89" w14:paraId="4083B5D8" w14:textId="77777777" w:rsidTr="00EC5A36">
        <w:tc>
          <w:tcPr>
            <w:tcW w:w="265" w:type="dxa"/>
            <w:tcBorders>
              <w:top w:val="nil"/>
              <w:left w:val="single" w:sz="4" w:space="0" w:color="DBDBDB"/>
              <w:bottom w:val="nil"/>
              <w:right w:val="nil"/>
            </w:tcBorders>
            <w:shd w:val="clear" w:color="auto" w:fill="FAFAFA"/>
          </w:tcPr>
          <w:p w14:paraId="6B4C3E94" w14:textId="77777777" w:rsidR="00EC5A36" w:rsidRPr="007F4B89" w:rsidRDefault="00EC5A36" w:rsidP="00EC5A36">
            <w:pPr>
              <w:rPr>
                <w:color w:val="404040"/>
                <w:sz w:val="16"/>
                <w:szCs w:val="16"/>
              </w:rPr>
            </w:pPr>
          </w:p>
        </w:tc>
        <w:tc>
          <w:tcPr>
            <w:tcW w:w="2520" w:type="dxa"/>
            <w:tcBorders>
              <w:top w:val="nil"/>
              <w:left w:val="nil"/>
              <w:bottom w:val="single" w:sz="4" w:space="0" w:color="F9DBDB"/>
              <w:right w:val="nil"/>
            </w:tcBorders>
            <w:shd w:val="clear" w:color="auto" w:fill="FF4B4B"/>
          </w:tcPr>
          <w:p w14:paraId="6709AA73" w14:textId="77777777" w:rsidR="00EC5A36" w:rsidRPr="007F4B89" w:rsidRDefault="00EC5A36" w:rsidP="00EC5A36">
            <w:pPr>
              <w:rPr>
                <w:color w:val="404040"/>
                <w:sz w:val="16"/>
                <w:szCs w:val="16"/>
              </w:rPr>
            </w:pPr>
          </w:p>
        </w:tc>
        <w:tc>
          <w:tcPr>
            <w:tcW w:w="7470" w:type="dxa"/>
            <w:tcBorders>
              <w:top w:val="nil"/>
              <w:left w:val="nil"/>
              <w:bottom w:val="single" w:sz="4" w:space="0" w:color="F9DBDB"/>
              <w:right w:val="nil"/>
            </w:tcBorders>
            <w:shd w:val="clear" w:color="auto" w:fill="FF4B4B"/>
          </w:tcPr>
          <w:p w14:paraId="78DCF330" w14:textId="77777777" w:rsidR="00EC5A36" w:rsidRPr="007F4B89" w:rsidRDefault="00EC5A36" w:rsidP="00EC5A36">
            <w:pPr>
              <w:rPr>
                <w:color w:val="404040"/>
                <w:sz w:val="16"/>
                <w:szCs w:val="16"/>
              </w:rPr>
            </w:pPr>
          </w:p>
        </w:tc>
        <w:tc>
          <w:tcPr>
            <w:tcW w:w="270" w:type="dxa"/>
            <w:tcBorders>
              <w:top w:val="nil"/>
              <w:left w:val="nil"/>
              <w:bottom w:val="nil"/>
              <w:right w:val="single" w:sz="4" w:space="0" w:color="DBDBDB"/>
            </w:tcBorders>
            <w:shd w:val="clear" w:color="auto" w:fill="FAFAFA"/>
          </w:tcPr>
          <w:p w14:paraId="4F6A6A7A" w14:textId="77777777" w:rsidR="00EC5A36" w:rsidRPr="007F4B89" w:rsidRDefault="00EC5A36" w:rsidP="00EC5A36">
            <w:pPr>
              <w:rPr>
                <w:color w:val="404040"/>
                <w:sz w:val="16"/>
                <w:szCs w:val="16"/>
              </w:rPr>
            </w:pPr>
          </w:p>
        </w:tc>
      </w:tr>
      <w:tr w:rsidR="00EC5A36" w:rsidRPr="007F4B89" w14:paraId="50C05E41" w14:textId="77777777" w:rsidTr="00EC5A36">
        <w:trPr>
          <w:trHeight w:val="60"/>
        </w:trPr>
        <w:tc>
          <w:tcPr>
            <w:tcW w:w="265" w:type="dxa"/>
            <w:tcBorders>
              <w:top w:val="nil"/>
              <w:left w:val="single" w:sz="4" w:space="0" w:color="DBDBDB"/>
              <w:bottom w:val="nil"/>
              <w:right w:val="single" w:sz="4" w:space="0" w:color="F9DBDB"/>
            </w:tcBorders>
            <w:shd w:val="clear" w:color="auto" w:fill="FAFAFA"/>
          </w:tcPr>
          <w:p w14:paraId="17E3EC0C" w14:textId="77777777" w:rsidR="00EC5A36" w:rsidRPr="007F4B89" w:rsidRDefault="00EC5A36" w:rsidP="00EC5A36">
            <w:pPr>
              <w:spacing w:before="120" w:after="120" w:line="256" w:lineRule="auto"/>
              <w:rPr>
                <w:color w:val="404040"/>
              </w:rPr>
            </w:pPr>
          </w:p>
        </w:tc>
        <w:tc>
          <w:tcPr>
            <w:tcW w:w="9990" w:type="dxa"/>
            <w:gridSpan w:val="2"/>
            <w:tcBorders>
              <w:top w:val="single" w:sz="4" w:space="0" w:color="F9DBDB"/>
              <w:left w:val="single" w:sz="4" w:space="0" w:color="F9DBDB"/>
              <w:bottom w:val="single" w:sz="4" w:space="0" w:color="F9DBDB"/>
              <w:right w:val="single" w:sz="4" w:space="0" w:color="F9DBDB"/>
            </w:tcBorders>
            <w:shd w:val="clear" w:color="auto" w:fill="FCEEEE"/>
            <w:hideMark/>
          </w:tcPr>
          <w:p w14:paraId="1DE35444" w14:textId="1DA493C3" w:rsidR="00EC5A36" w:rsidRPr="007F4B89" w:rsidRDefault="00EC5A36" w:rsidP="00EC5A36">
            <w:pPr>
              <w:spacing w:before="120" w:after="120" w:line="256" w:lineRule="auto"/>
              <w:rPr>
                <w:color w:val="7F7F7F"/>
              </w:rPr>
            </w:pPr>
            <w:r w:rsidRPr="007F4B89">
              <w:rPr>
                <w:color w:val="7F7F7F"/>
              </w:rPr>
              <w:t xml:space="preserve">Unfortunately, this is incorrect. </w:t>
            </w:r>
            <w:commentRangeStart w:id="1098"/>
            <w:commentRangeStart w:id="1099"/>
            <w:r w:rsidRPr="007F4B89">
              <w:rPr>
                <w:color w:val="7F7F7F"/>
              </w:rPr>
              <w:t xml:space="preserve">Notice that the initial </w:t>
            </w:r>
            <w:ins w:id="1100" w:author="RoboGarden Team" w:date="2020-01-23T16:14:00Z">
              <w:r w:rsidR="006E75E2">
                <w:rPr>
                  <w:color w:val="7F7F7F"/>
                </w:rPr>
                <w:t xml:space="preserve">cat </w:t>
              </w:r>
            </w:ins>
            <w:r w:rsidRPr="007F4B89">
              <w:rPr>
                <w:color w:val="7F7F7F"/>
              </w:rPr>
              <w:t xml:space="preserve">images’ labels are known in advance. </w:t>
            </w:r>
            <w:commentRangeEnd w:id="1098"/>
            <w:r w:rsidR="005676DE">
              <w:rPr>
                <w:rStyle w:val="CommentReference"/>
                <w:color w:val="404040"/>
              </w:rPr>
              <w:commentReference w:id="1098"/>
            </w:r>
            <w:commentRangeEnd w:id="1099"/>
            <w:r w:rsidR="007052B0">
              <w:rPr>
                <w:rStyle w:val="CommentReference"/>
                <w:color w:val="404040"/>
              </w:rPr>
              <w:commentReference w:id="1099"/>
            </w:r>
          </w:p>
        </w:tc>
        <w:tc>
          <w:tcPr>
            <w:tcW w:w="270" w:type="dxa"/>
            <w:tcBorders>
              <w:top w:val="nil"/>
              <w:left w:val="single" w:sz="4" w:space="0" w:color="F9DBDB"/>
              <w:bottom w:val="nil"/>
              <w:right w:val="single" w:sz="4" w:space="0" w:color="DBDBDB"/>
            </w:tcBorders>
            <w:shd w:val="clear" w:color="auto" w:fill="FAFAFA"/>
          </w:tcPr>
          <w:p w14:paraId="35246841" w14:textId="77777777" w:rsidR="00EC5A36" w:rsidRPr="007F4B89" w:rsidRDefault="00EC5A36" w:rsidP="00EC5A36">
            <w:pPr>
              <w:spacing w:before="120" w:after="120" w:line="256" w:lineRule="auto"/>
              <w:rPr>
                <w:color w:val="404040"/>
              </w:rPr>
            </w:pPr>
          </w:p>
        </w:tc>
      </w:tr>
      <w:tr w:rsidR="00EC5A36" w:rsidRPr="007F4B89" w14:paraId="2247BEC9" w14:textId="77777777" w:rsidTr="00EC5A36">
        <w:tc>
          <w:tcPr>
            <w:tcW w:w="265" w:type="dxa"/>
            <w:tcBorders>
              <w:top w:val="nil"/>
              <w:left w:val="single" w:sz="4" w:space="0" w:color="DBDBDB"/>
              <w:bottom w:val="single" w:sz="4" w:space="0" w:color="DBDBDB"/>
              <w:right w:val="nil"/>
            </w:tcBorders>
            <w:shd w:val="clear" w:color="auto" w:fill="FAFAFA"/>
          </w:tcPr>
          <w:p w14:paraId="7EECB8E1" w14:textId="77777777" w:rsidR="00EC5A36" w:rsidRPr="007F4B89" w:rsidRDefault="00EC5A36" w:rsidP="00EC5A36">
            <w:pPr>
              <w:rPr>
                <w:color w:val="404040"/>
                <w:sz w:val="16"/>
                <w:szCs w:val="16"/>
              </w:rPr>
            </w:pPr>
          </w:p>
        </w:tc>
        <w:tc>
          <w:tcPr>
            <w:tcW w:w="2520" w:type="dxa"/>
            <w:tcBorders>
              <w:top w:val="single" w:sz="4" w:space="0" w:color="F9DBDB"/>
              <w:left w:val="nil"/>
              <w:bottom w:val="single" w:sz="4" w:space="0" w:color="DBDBDB"/>
              <w:right w:val="nil"/>
            </w:tcBorders>
            <w:shd w:val="clear" w:color="auto" w:fill="FAFAFA"/>
          </w:tcPr>
          <w:p w14:paraId="5A7D84B3" w14:textId="77777777" w:rsidR="00EC5A36" w:rsidRPr="007F4B89" w:rsidRDefault="00EC5A36" w:rsidP="00EC5A36">
            <w:pPr>
              <w:rPr>
                <w:color w:val="404040"/>
                <w:sz w:val="16"/>
                <w:szCs w:val="16"/>
              </w:rPr>
            </w:pPr>
          </w:p>
        </w:tc>
        <w:tc>
          <w:tcPr>
            <w:tcW w:w="7470" w:type="dxa"/>
            <w:tcBorders>
              <w:top w:val="single" w:sz="4" w:space="0" w:color="F9DBDB"/>
              <w:left w:val="nil"/>
              <w:bottom w:val="single" w:sz="4" w:space="0" w:color="DBDBDB"/>
              <w:right w:val="nil"/>
            </w:tcBorders>
            <w:shd w:val="clear" w:color="auto" w:fill="FAFAFA"/>
          </w:tcPr>
          <w:p w14:paraId="1C58B5B3" w14:textId="77777777" w:rsidR="00EC5A36" w:rsidRPr="007F4B89" w:rsidRDefault="00EC5A36" w:rsidP="00EC5A36">
            <w:pPr>
              <w:rPr>
                <w:color w:val="404040"/>
                <w:sz w:val="16"/>
                <w:szCs w:val="16"/>
              </w:rPr>
            </w:pPr>
          </w:p>
        </w:tc>
        <w:tc>
          <w:tcPr>
            <w:tcW w:w="270" w:type="dxa"/>
            <w:tcBorders>
              <w:top w:val="nil"/>
              <w:left w:val="nil"/>
              <w:bottom w:val="single" w:sz="4" w:space="0" w:color="DBDBDB"/>
              <w:right w:val="single" w:sz="4" w:space="0" w:color="DBDBDB"/>
            </w:tcBorders>
            <w:shd w:val="clear" w:color="auto" w:fill="FAFAFA"/>
          </w:tcPr>
          <w:p w14:paraId="123F525F" w14:textId="77777777" w:rsidR="00EC5A36" w:rsidRPr="007F4B89" w:rsidRDefault="00EC5A36" w:rsidP="00EC5A36">
            <w:pPr>
              <w:rPr>
                <w:color w:val="404040"/>
                <w:sz w:val="16"/>
                <w:szCs w:val="16"/>
              </w:rPr>
            </w:pPr>
          </w:p>
        </w:tc>
      </w:tr>
    </w:tbl>
    <w:p w14:paraId="356EE84E" w14:textId="77777777" w:rsidR="00EC5A36" w:rsidRPr="007F4B89" w:rsidRDefault="00EC5A36" w:rsidP="00EC5A36">
      <w:pPr>
        <w:spacing w:after="0" w:line="240" w:lineRule="auto"/>
        <w:rPr>
          <w:rFonts w:ascii="Open Sans" w:eastAsia="Open Sans" w:hAnsi="Open Sans" w:cs="Times New Roman"/>
          <w:color w:val="404040"/>
        </w:rPr>
      </w:pPr>
    </w:p>
    <w:p w14:paraId="7AD2D684" w14:textId="77777777" w:rsidR="00EC5A36" w:rsidRPr="007F4B89" w:rsidRDefault="00EC5A36" w:rsidP="00EC5A36">
      <w:pPr>
        <w:spacing w:after="0" w:line="240" w:lineRule="auto"/>
        <w:rPr>
          <w:rFonts w:ascii="Open Sans" w:eastAsia="Open Sans" w:hAnsi="Open Sans" w:cs="Times New Roman"/>
          <w:color w:val="FF0000"/>
          <w:sz w:val="50"/>
          <w:szCs w:val="50"/>
        </w:rPr>
      </w:pPr>
    </w:p>
    <w:p w14:paraId="057C9286" w14:textId="057AD0CD" w:rsidR="00EC5A36" w:rsidRPr="007F4B89" w:rsidRDefault="00EC5A36" w:rsidP="00EC5A36">
      <w:pPr>
        <w:spacing w:before="80" w:after="80" w:line="240" w:lineRule="auto"/>
        <w:outlineLvl w:val="1"/>
        <w:rPr>
          <w:rFonts w:ascii="Open Sans Semibold" w:eastAsia="Times New Roman" w:hAnsi="Open Sans Semibold" w:cs="Open Sans Semibold"/>
          <w:color w:val="11143F"/>
          <w:sz w:val="28"/>
          <w:szCs w:val="28"/>
        </w:rPr>
      </w:pPr>
      <w:r w:rsidRPr="007F4B89">
        <w:rPr>
          <w:rFonts w:ascii="Open Sans Semibold" w:eastAsia="Times New Roman" w:hAnsi="Open Sans Semibold" w:cs="Open Sans Semibold"/>
          <w:color w:val="11143F"/>
          <w:sz w:val="28"/>
          <w:szCs w:val="28"/>
        </w:rPr>
        <w:lastRenderedPageBreak/>
        <w:t>Section 0</w:t>
      </w:r>
      <w:ins w:id="1101" w:author="RoboGarden Team" w:date="2020-01-23T16:31:00Z">
        <w:r w:rsidR="006E75E2">
          <w:rPr>
            <w:rFonts w:ascii="Open Sans Semibold" w:eastAsia="Times New Roman" w:hAnsi="Open Sans Semibold" w:cs="Open Sans Semibold"/>
            <w:color w:val="11143F"/>
            <w:sz w:val="28"/>
            <w:szCs w:val="28"/>
          </w:rPr>
          <w:t>4</w:t>
        </w:r>
      </w:ins>
      <w:del w:id="1102" w:author="RoboGarden Team" w:date="2020-01-23T16:31:00Z">
        <w:r w:rsidRPr="007F4B89" w:rsidDel="006E75E2">
          <w:rPr>
            <w:rFonts w:ascii="Open Sans Semibold" w:eastAsia="Times New Roman" w:hAnsi="Open Sans Semibold" w:cs="Open Sans Semibold"/>
            <w:color w:val="11143F"/>
            <w:sz w:val="28"/>
            <w:szCs w:val="28"/>
          </w:rPr>
          <w:delText>3</w:delText>
        </w:r>
      </w:del>
      <w:r w:rsidRPr="007F4B89">
        <w:rPr>
          <w:rFonts w:ascii="Open Sans Semibold" w:eastAsia="Times New Roman" w:hAnsi="Open Sans Semibold" w:cs="Open Sans Semibold"/>
          <w:color w:val="11143F"/>
          <w:sz w:val="28"/>
          <w:szCs w:val="28"/>
        </w:rPr>
        <w:t xml:space="preserve">: Applications </w:t>
      </w:r>
    </w:p>
    <w:p w14:paraId="170DC8DE" w14:textId="0044E13B" w:rsidR="00EC5A36" w:rsidRPr="007F4B89" w:rsidRDefault="00740C8D" w:rsidP="00EC5A36">
      <w:pPr>
        <w:spacing w:after="0" w:line="240" w:lineRule="auto"/>
        <w:rPr>
          <w:rFonts w:ascii="Open Sans" w:eastAsia="Open Sans" w:hAnsi="Open Sans" w:cs="Times New Roman"/>
          <w:color w:val="404040"/>
        </w:rPr>
      </w:pPr>
      <w:r>
        <w:rPr>
          <w:rFonts w:ascii="Open Sans" w:eastAsia="Open Sans" w:hAnsi="Open Sans" w:cs="Times New Roman"/>
          <w:color w:val="404040"/>
        </w:rPr>
        <w:t>In this section</w:t>
      </w:r>
      <w:ins w:id="1103" w:author="Chantelle Dubois Nishiyama" w:date="2020-02-19T20:56:00Z">
        <w:r w:rsidR="008E2C61">
          <w:rPr>
            <w:rFonts w:ascii="Open Sans" w:eastAsia="Open Sans" w:hAnsi="Open Sans" w:cs="Times New Roman"/>
            <w:color w:val="404040"/>
          </w:rPr>
          <w:t>,</w:t>
        </w:r>
      </w:ins>
      <w:r>
        <w:rPr>
          <w:rFonts w:ascii="Open Sans" w:eastAsia="Open Sans" w:hAnsi="Open Sans" w:cs="Times New Roman"/>
          <w:color w:val="404040"/>
        </w:rPr>
        <w:t xml:space="preserve"> you will see some application of the machine learning in real life.</w:t>
      </w:r>
    </w:p>
    <w:tbl>
      <w:tblPr>
        <w:tblStyle w:val="TableGrid1"/>
        <w:tblW w:w="10440" w:type="dxa"/>
        <w:tblInd w:w="-5" w:type="dxa"/>
        <w:tblBorders>
          <w:top w:val="single" w:sz="4" w:space="0" w:color="DBDBDB"/>
          <w:left w:val="single" w:sz="4" w:space="0" w:color="DBDBDB"/>
          <w:bottom w:val="single" w:sz="4" w:space="0" w:color="DBDBDB"/>
          <w:right w:val="single" w:sz="4" w:space="0" w:color="DBDBDB"/>
          <w:insideH w:val="none" w:sz="0" w:space="0" w:color="auto"/>
          <w:insideV w:val="none" w:sz="0" w:space="0" w:color="auto"/>
        </w:tblBorders>
        <w:tblLayout w:type="fixed"/>
        <w:tblCellMar>
          <w:left w:w="115" w:type="dxa"/>
          <w:right w:w="115" w:type="dxa"/>
        </w:tblCellMar>
        <w:tblLook w:val="04A0" w:firstRow="1" w:lastRow="0" w:firstColumn="1" w:lastColumn="0" w:noHBand="0" w:noVBand="1"/>
        <w:tblPrChange w:id="1104" w:author="Alicia Romero Lopez" w:date="2020-01-31T09:48:00Z">
          <w:tblPr>
            <w:tblStyle w:val="TableGrid1"/>
            <w:tblW w:w="10440" w:type="dxa"/>
            <w:tblInd w:w="-5" w:type="dxa"/>
            <w:tblBorders>
              <w:top w:val="single" w:sz="4" w:space="0" w:color="DBDBDB"/>
              <w:left w:val="single" w:sz="4" w:space="0" w:color="DBDBDB"/>
              <w:bottom w:val="single" w:sz="4" w:space="0" w:color="DBDBDB"/>
              <w:right w:val="single" w:sz="4" w:space="0" w:color="DBDBDB"/>
              <w:insideH w:val="none" w:sz="0" w:space="0" w:color="auto"/>
              <w:insideV w:val="none" w:sz="0" w:space="0" w:color="auto"/>
            </w:tblBorders>
            <w:tblLayout w:type="fixed"/>
            <w:tblCellMar>
              <w:left w:w="115" w:type="dxa"/>
              <w:right w:w="115" w:type="dxa"/>
            </w:tblCellMar>
            <w:tblLook w:val="04A0" w:firstRow="1" w:lastRow="0" w:firstColumn="1" w:lastColumn="0" w:noHBand="0" w:noVBand="1"/>
          </w:tblPr>
        </w:tblPrChange>
      </w:tblPr>
      <w:tblGrid>
        <w:gridCol w:w="270"/>
        <w:gridCol w:w="540"/>
        <w:gridCol w:w="8910"/>
        <w:gridCol w:w="450"/>
        <w:gridCol w:w="270"/>
        <w:tblGridChange w:id="1105">
          <w:tblGrid>
            <w:gridCol w:w="360"/>
            <w:gridCol w:w="360"/>
            <w:gridCol w:w="360"/>
            <w:gridCol w:w="360"/>
            <w:gridCol w:w="360"/>
          </w:tblGrid>
        </w:tblGridChange>
      </w:tblGrid>
      <w:tr w:rsidR="00EC5A36" w:rsidRPr="007F4B89" w14:paraId="49247BA3" w14:textId="77777777" w:rsidTr="51235A2F">
        <w:trPr>
          <w:cantSplit/>
          <w:trHeight w:val="420"/>
        </w:trPr>
        <w:tc>
          <w:tcPr>
            <w:tcW w:w="10438" w:type="dxa"/>
            <w:gridSpan w:val="5"/>
            <w:tcBorders>
              <w:top w:val="single" w:sz="4" w:space="0" w:color="DBDBDB" w:themeColor="accent3" w:themeTint="66"/>
              <w:left w:val="single" w:sz="4" w:space="0" w:color="DBDBDB" w:themeColor="accent3" w:themeTint="66"/>
              <w:bottom w:val="nil"/>
              <w:right w:val="single" w:sz="4" w:space="0" w:color="DBDBDB" w:themeColor="accent3" w:themeTint="66"/>
            </w:tcBorders>
            <w:shd w:val="clear" w:color="auto" w:fill="FAFAFA"/>
            <w:hideMark/>
            <w:tcPrChange w:id="1106" w:author="Alicia Romero Lopez" w:date="2020-01-31T09:48:00Z">
              <w:tcPr>
                <w:tcW w:w="10438" w:type="dxa"/>
                <w:gridSpan w:val="5"/>
                <w:tcBorders>
                  <w:top w:val="single" w:sz="4" w:space="0" w:color="DBDBDB"/>
                  <w:left w:val="single" w:sz="4" w:space="0" w:color="DBDBDB"/>
                  <w:bottom w:val="nil"/>
                  <w:right w:val="single" w:sz="4" w:space="0" w:color="DBDBDB"/>
                </w:tcBorders>
                <w:shd w:val="clear" w:color="auto" w:fill="FAFAFA"/>
                <w:hideMark/>
              </w:tcPr>
            </w:tcPrChange>
          </w:tcPr>
          <w:p w14:paraId="06DFAA3E" w14:textId="6D8151F3" w:rsidR="00EC5A36" w:rsidRPr="007F4B89" w:rsidRDefault="00EC5A36" w:rsidP="00EC5A36">
            <w:pPr>
              <w:spacing w:before="120" w:after="120" w:line="256" w:lineRule="auto"/>
              <w:outlineLvl w:val="2"/>
              <w:rPr>
                <w:rFonts w:ascii="Open Sans Semibold" w:hAnsi="Open Sans Semibold" w:cs="Open Sans Semibold"/>
                <w:color w:val="11143F"/>
              </w:rPr>
            </w:pPr>
            <w:r w:rsidRPr="007F4B89">
              <w:rPr>
                <w:rFonts w:ascii="Open Sans Semibold" w:hAnsi="Open Sans Semibold" w:cs="Open Sans Semibold"/>
                <w:color w:val="11143F"/>
              </w:rPr>
              <w:t>Machine learning real-life applications</w:t>
            </w:r>
            <w:ins w:id="1107" w:author="Chantelle Dubois Nishiyama" w:date="2020-02-19T20:57:00Z">
              <w:r w:rsidR="008E2C61">
                <w:rPr>
                  <w:rFonts w:ascii="Open Sans Semibold" w:hAnsi="Open Sans Semibold" w:cs="Open Sans Semibold"/>
                  <w:color w:val="11143F"/>
                </w:rPr>
                <w:t>:</w:t>
              </w:r>
            </w:ins>
            <w:r w:rsidRPr="007F4B89">
              <w:rPr>
                <w:rFonts w:ascii="Open Sans Semibold" w:hAnsi="Open Sans Semibold" w:cs="Open Sans Semibold"/>
                <w:color w:val="11143F"/>
              </w:rPr>
              <w:t xml:space="preserve"> </w:t>
            </w:r>
          </w:p>
          <w:p w14:paraId="4D92CBD6" w14:textId="7FB990AA" w:rsidR="00EC5A36" w:rsidRPr="007F4B89" w:rsidRDefault="00EC5A36" w:rsidP="00EC5A36">
            <w:pPr>
              <w:spacing w:before="120" w:after="120" w:line="256" w:lineRule="auto"/>
              <w:rPr>
                <w:color w:val="404040"/>
              </w:rPr>
            </w:pPr>
            <w:r w:rsidRPr="007F4B89">
              <w:rPr>
                <w:color w:val="404040"/>
              </w:rPr>
              <w:t xml:space="preserve">Machine learning has become one of the most promising technologies and one of the closest to the public as a result of the wide variety of applications which use artificial intelligence </w:t>
            </w:r>
            <w:del w:id="1108" w:author="Chantelle Dubois Nishiyama" w:date="2020-02-19T20:57:00Z">
              <w:r w:rsidRPr="007F4B89" w:rsidDel="008E2C61">
                <w:rPr>
                  <w:color w:val="404040"/>
                </w:rPr>
                <w:delText>nowadays</w:delText>
              </w:r>
            </w:del>
            <w:ins w:id="1109" w:author="Chantelle Dubois Nishiyama" w:date="2020-02-19T20:57:00Z">
              <w:r w:rsidR="008E2C61">
                <w:rPr>
                  <w:color w:val="404040"/>
                </w:rPr>
                <w:t>currently</w:t>
              </w:r>
            </w:ins>
            <w:r w:rsidRPr="007F4B89">
              <w:rPr>
                <w:color w:val="404040"/>
              </w:rPr>
              <w:t xml:space="preserve">. </w:t>
            </w:r>
          </w:p>
          <w:p w14:paraId="13A2BD3E" w14:textId="77777777" w:rsidR="00EC5A36" w:rsidRPr="007F4B89" w:rsidRDefault="00EC5A36" w:rsidP="00EC5A36">
            <w:pPr>
              <w:spacing w:before="120" w:after="120" w:line="256" w:lineRule="auto"/>
              <w:rPr>
                <w:color w:val="404040"/>
              </w:rPr>
            </w:pPr>
            <w:r w:rsidRPr="007F4B89">
              <w:rPr>
                <w:color w:val="404040"/>
              </w:rPr>
              <w:t xml:space="preserve">Machine learning has created an opportunity to create applications in which the computers could predict outcomes of a certain problem automatically with accuracy higher than that of a human expert. </w:t>
            </w:r>
          </w:p>
          <w:p w14:paraId="4DC56419" w14:textId="52515A55" w:rsidR="00EC5A36" w:rsidRDefault="008B14C7" w:rsidP="00EC5A36">
            <w:pPr>
              <w:spacing w:before="120" w:after="120" w:line="256" w:lineRule="auto"/>
              <w:rPr>
                <w:ins w:id="1110" w:author="RoboGarden Team" w:date="2020-01-23T16:15:00Z"/>
                <w:color w:val="404040"/>
              </w:rPr>
            </w:pPr>
            <w:r>
              <w:rPr>
                <w:color w:val="404040"/>
              </w:rPr>
              <w:t>In this section, you will</w:t>
            </w:r>
            <w:r w:rsidR="00EC5A36" w:rsidRPr="007F4B89">
              <w:rPr>
                <w:color w:val="404040"/>
              </w:rPr>
              <w:t xml:space="preserve"> get acquainted with some of the major applications using machine learning</w:t>
            </w:r>
          </w:p>
          <w:p w14:paraId="6542A799" w14:textId="496F68DC" w:rsidR="006E75E2" w:rsidRPr="007F4B89" w:rsidRDefault="006E75E2">
            <w:pPr>
              <w:spacing w:before="120" w:after="120" w:line="256" w:lineRule="auto"/>
              <w:rPr>
                <w:color w:val="404040"/>
              </w:rPr>
            </w:pPr>
            <w:ins w:id="1111" w:author="RoboGarden Team" w:date="2020-01-23T16:16:00Z">
              <w:r>
                <w:t xml:space="preserve">Click through the carrousel below to learn more about real life applications </w:t>
              </w:r>
            </w:ins>
          </w:p>
        </w:tc>
      </w:tr>
      <w:tr w:rsidR="00EC5A36" w:rsidRPr="007F4B89" w14:paraId="126E47CB" w14:textId="77777777" w:rsidTr="51235A2F">
        <w:trPr>
          <w:cantSplit/>
          <w:trHeight w:val="3789"/>
        </w:trPr>
        <w:tc>
          <w:tcPr>
            <w:tcW w:w="270" w:type="dxa"/>
            <w:tcBorders>
              <w:top w:val="nil"/>
              <w:left w:val="single" w:sz="4" w:space="0" w:color="DBDBDB" w:themeColor="accent3" w:themeTint="66"/>
              <w:bottom w:val="nil"/>
              <w:right w:val="nil"/>
            </w:tcBorders>
            <w:shd w:val="clear" w:color="auto" w:fill="FAFAFA"/>
            <w:tcPrChange w:id="1112" w:author="Alicia Romero Lopez" w:date="2020-01-31T09:48:00Z">
              <w:tcPr>
                <w:tcW w:w="270" w:type="dxa"/>
                <w:tcBorders>
                  <w:top w:val="nil"/>
                  <w:left w:val="single" w:sz="4" w:space="0" w:color="DBDBDB"/>
                  <w:bottom w:val="nil"/>
                  <w:right w:val="nil"/>
                </w:tcBorders>
                <w:shd w:val="clear" w:color="auto" w:fill="FAFAFA"/>
              </w:tcPr>
            </w:tcPrChange>
          </w:tcPr>
          <w:p w14:paraId="17A7FB00" w14:textId="77777777" w:rsidR="00EC5A36" w:rsidRPr="007F4B89" w:rsidRDefault="00EC5A36" w:rsidP="00EC5A36">
            <w:pPr>
              <w:spacing w:before="120" w:after="120" w:line="256" w:lineRule="auto"/>
              <w:jc w:val="center"/>
              <w:outlineLvl w:val="2"/>
              <w:rPr>
                <w:color w:val="404040"/>
              </w:rPr>
            </w:pPr>
          </w:p>
        </w:tc>
        <w:tc>
          <w:tcPr>
            <w:tcW w:w="540" w:type="dxa"/>
            <w:tcBorders>
              <w:top w:val="nil"/>
              <w:left w:val="nil"/>
              <w:bottom w:val="nil"/>
              <w:right w:val="nil"/>
            </w:tcBorders>
            <w:shd w:val="clear" w:color="auto" w:fill="FAFAFA"/>
            <w:vAlign w:val="center"/>
            <w:hideMark/>
            <w:tcPrChange w:id="1113" w:author="Alicia Romero Lopez" w:date="2020-01-31T09:48:00Z">
              <w:tcPr>
                <w:tcW w:w="540" w:type="dxa"/>
                <w:tcBorders>
                  <w:top w:val="nil"/>
                  <w:left w:val="nil"/>
                  <w:bottom w:val="nil"/>
                  <w:right w:val="nil"/>
                </w:tcBorders>
                <w:shd w:val="clear" w:color="auto" w:fill="FAFAFA"/>
                <w:hideMark/>
              </w:tcPr>
            </w:tcPrChange>
          </w:tcPr>
          <w:p w14:paraId="22550039" w14:textId="77777777" w:rsidR="00EC5A36" w:rsidRPr="007F4B89" w:rsidRDefault="00EC5A36" w:rsidP="00EC5A36">
            <w:pPr>
              <w:spacing w:before="120" w:after="120" w:line="256" w:lineRule="auto"/>
              <w:outlineLvl w:val="2"/>
              <w:rPr>
                <w:color w:val="404040"/>
              </w:rPr>
            </w:pPr>
            <w:r w:rsidRPr="007F4B89">
              <w:rPr>
                <w:rFonts w:ascii="FontAwesome" w:hAnsi="FontAwesome"/>
                <w:color w:val="39407B"/>
                <w:sz w:val="32"/>
                <w:szCs w:val="32"/>
              </w:rPr>
              <w:sym w:font="FontAwesome" w:char="F053"/>
            </w:r>
          </w:p>
        </w:tc>
        <w:tc>
          <w:tcPr>
            <w:tcW w:w="8910" w:type="dxa"/>
            <w:tcBorders>
              <w:top w:val="nil"/>
              <w:left w:val="nil"/>
              <w:bottom w:val="nil"/>
              <w:right w:val="nil"/>
            </w:tcBorders>
            <w:shd w:val="clear" w:color="auto" w:fill="FAFAFA"/>
            <w:vAlign w:val="center"/>
            <w:hideMark/>
            <w:tcPrChange w:id="1114" w:author="Alicia Romero Lopez" w:date="2020-01-31T09:48:00Z">
              <w:tcPr>
                <w:tcW w:w="8910" w:type="dxa"/>
                <w:tcBorders>
                  <w:top w:val="nil"/>
                  <w:left w:val="nil"/>
                  <w:bottom w:val="nil"/>
                  <w:right w:val="nil"/>
                </w:tcBorders>
                <w:shd w:val="clear" w:color="auto" w:fill="FAFAFA"/>
                <w:hideMark/>
              </w:tcPr>
            </w:tcPrChange>
          </w:tcPr>
          <w:p w14:paraId="31F660A7" w14:textId="12FB7240" w:rsidR="00EC5A36" w:rsidRPr="007F4B89" w:rsidRDefault="00F37833">
            <w:pPr>
              <w:spacing w:before="120" w:after="120" w:line="256" w:lineRule="auto"/>
              <w:jc w:val="center"/>
              <w:rPr>
                <w:color w:val="000000" w:themeColor="text1"/>
                <w:highlight w:val="cyan"/>
                <w:rPrChange w:id="1115" w:author="Alexis Handford" w:date="2020-01-31T08:24:00Z">
                  <w:rPr/>
                </w:rPrChange>
              </w:rPr>
              <w:pPrChange w:id="1116" w:author="Alexis Handford" w:date="2020-01-31T08:24:00Z">
                <w:pPr>
                  <w:jc w:val="center"/>
                </w:pPr>
              </w:pPrChange>
            </w:pPr>
            <w:commentRangeStart w:id="1117"/>
            <w:commentRangeStart w:id="1118"/>
            <w:commentRangeStart w:id="1119"/>
            <w:r>
              <w:rPr>
                <w:noProof/>
              </w:rPr>
              <w:drawing>
                <wp:inline distT="0" distB="0" distL="0" distR="0" wp14:anchorId="72252399" wp14:editId="4E2EA483">
                  <wp:extent cx="5511800" cy="2820670"/>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11800" cy="2820670"/>
                          </a:xfrm>
                          <a:prstGeom prst="rect">
                            <a:avLst/>
                          </a:prstGeom>
                          <a:noFill/>
                          <a:ln>
                            <a:noFill/>
                          </a:ln>
                        </pic:spPr>
                      </pic:pic>
                    </a:graphicData>
                  </a:graphic>
                </wp:inline>
              </w:drawing>
            </w:r>
            <w:commentRangeEnd w:id="1117"/>
            <w:r w:rsidR="005676DE">
              <w:rPr>
                <w:rStyle w:val="CommentReference"/>
                <w:color w:val="404040"/>
              </w:rPr>
              <w:commentReference w:id="1117"/>
            </w:r>
            <w:commentRangeEnd w:id="1118"/>
            <w:r w:rsidR="007052B0">
              <w:rPr>
                <w:rStyle w:val="CommentReference"/>
                <w:color w:val="404040"/>
              </w:rPr>
              <w:commentReference w:id="1118"/>
            </w:r>
            <w:commentRangeEnd w:id="1119"/>
            <w:r>
              <w:rPr>
                <w:rStyle w:val="CommentReference"/>
              </w:rPr>
              <w:commentReference w:id="1119"/>
            </w:r>
          </w:p>
        </w:tc>
        <w:tc>
          <w:tcPr>
            <w:tcW w:w="450" w:type="dxa"/>
            <w:tcBorders>
              <w:top w:val="nil"/>
              <w:left w:val="nil"/>
              <w:bottom w:val="nil"/>
              <w:right w:val="nil"/>
            </w:tcBorders>
            <w:shd w:val="clear" w:color="auto" w:fill="FAFAFA"/>
            <w:vAlign w:val="center"/>
            <w:hideMark/>
            <w:tcPrChange w:id="1120" w:author="Alicia Romero Lopez" w:date="2020-01-31T09:48:00Z">
              <w:tcPr>
                <w:tcW w:w="450" w:type="dxa"/>
                <w:tcBorders>
                  <w:top w:val="nil"/>
                  <w:left w:val="nil"/>
                  <w:bottom w:val="nil"/>
                  <w:right w:val="nil"/>
                </w:tcBorders>
                <w:shd w:val="clear" w:color="auto" w:fill="FAFAFA"/>
                <w:hideMark/>
              </w:tcPr>
            </w:tcPrChange>
          </w:tcPr>
          <w:p w14:paraId="53E6A741" w14:textId="77777777" w:rsidR="00EC5A36" w:rsidRPr="007F4B89" w:rsidRDefault="00EC5A36" w:rsidP="00EC5A36">
            <w:pPr>
              <w:spacing w:before="120" w:after="120" w:line="256" w:lineRule="auto"/>
              <w:jc w:val="right"/>
              <w:outlineLvl w:val="2"/>
              <w:rPr>
                <w:color w:val="404040"/>
              </w:rPr>
            </w:pPr>
            <w:r w:rsidRPr="007F4B89">
              <w:rPr>
                <w:rFonts w:ascii="FontAwesome" w:hAnsi="FontAwesome"/>
                <w:color w:val="39407B"/>
                <w:sz w:val="32"/>
                <w:szCs w:val="32"/>
              </w:rPr>
              <w:sym w:font="FontAwesome" w:char="F054"/>
            </w:r>
          </w:p>
        </w:tc>
        <w:tc>
          <w:tcPr>
            <w:tcW w:w="270" w:type="dxa"/>
            <w:tcBorders>
              <w:top w:val="nil"/>
              <w:left w:val="nil"/>
              <w:bottom w:val="nil"/>
              <w:right w:val="single" w:sz="4" w:space="0" w:color="DBDBDB" w:themeColor="accent3" w:themeTint="66"/>
            </w:tcBorders>
            <w:shd w:val="clear" w:color="auto" w:fill="FAFAFA"/>
            <w:tcPrChange w:id="1121" w:author="Alicia Romero Lopez" w:date="2020-01-31T09:48:00Z">
              <w:tcPr>
                <w:tcW w:w="270" w:type="dxa"/>
                <w:tcBorders>
                  <w:top w:val="nil"/>
                  <w:left w:val="nil"/>
                  <w:bottom w:val="nil"/>
                  <w:right w:val="single" w:sz="4" w:space="0" w:color="DBDBDB"/>
                </w:tcBorders>
                <w:shd w:val="clear" w:color="auto" w:fill="FAFAFA"/>
              </w:tcPr>
            </w:tcPrChange>
          </w:tcPr>
          <w:p w14:paraId="52AB587B" w14:textId="77777777" w:rsidR="00EC5A36" w:rsidRPr="007F4B89" w:rsidRDefault="00EC5A36" w:rsidP="00EC5A36">
            <w:pPr>
              <w:spacing w:before="120" w:after="120" w:line="256" w:lineRule="auto"/>
              <w:jc w:val="center"/>
              <w:outlineLvl w:val="2"/>
              <w:rPr>
                <w:color w:val="404040"/>
              </w:rPr>
            </w:pPr>
          </w:p>
        </w:tc>
      </w:tr>
      <w:tr w:rsidR="00EC5A36" w:rsidRPr="007F4B89" w14:paraId="34A372FC" w14:textId="77777777" w:rsidTr="51235A2F">
        <w:trPr>
          <w:cantSplit/>
          <w:trHeight w:val="74"/>
        </w:trPr>
        <w:tc>
          <w:tcPr>
            <w:tcW w:w="10438" w:type="dxa"/>
            <w:gridSpan w:val="5"/>
            <w:tcBorders>
              <w:top w:val="nil"/>
              <w:left w:val="single" w:sz="4" w:space="0" w:color="DBDBDB" w:themeColor="accent3" w:themeTint="66"/>
              <w:bottom w:val="nil"/>
              <w:right w:val="single" w:sz="4" w:space="0" w:color="DBDBDB" w:themeColor="accent3" w:themeTint="66"/>
            </w:tcBorders>
            <w:shd w:val="clear" w:color="auto" w:fill="FAFAFA"/>
            <w:tcPrChange w:id="1122" w:author="Alicia Romero Lopez" w:date="2020-01-31T09:48:00Z">
              <w:tcPr>
                <w:tcW w:w="10438" w:type="dxa"/>
                <w:gridSpan w:val="5"/>
                <w:tcBorders>
                  <w:top w:val="nil"/>
                  <w:left w:val="single" w:sz="4" w:space="0" w:color="DBDBDB"/>
                  <w:bottom w:val="nil"/>
                  <w:right w:val="single" w:sz="4" w:space="0" w:color="DBDBDB"/>
                </w:tcBorders>
                <w:shd w:val="clear" w:color="auto" w:fill="FAFAFA"/>
              </w:tcPr>
            </w:tcPrChange>
          </w:tcPr>
          <w:p w14:paraId="113E578C" w14:textId="77777777" w:rsidR="00485865" w:rsidRDefault="00485865" w:rsidP="00485865">
            <w:pPr>
              <w:pStyle w:val="NoSpacing"/>
              <w:rPr>
                <w:ins w:id="1123" w:author="RoboGarden Team" w:date="2020-02-07T11:58:00Z"/>
              </w:rPr>
            </w:pPr>
            <w:ins w:id="1124" w:author="RoboGarden Team" w:date="2020-02-07T11:58:00Z">
              <w:r>
                <w:rPr>
                  <w:color w:val="404040"/>
                </w:rPr>
                <w:t xml:space="preserve">Citation: RoboGarden Course Resources </w:t>
              </w:r>
              <w:r w:rsidRPr="00E06DF7">
                <w:t>Copyright 2019</w:t>
              </w:r>
            </w:ins>
          </w:p>
          <w:p w14:paraId="2BC4F9CF" w14:textId="2C0FC82F" w:rsidR="00EC5A36" w:rsidRPr="007F4B89" w:rsidDel="006E75E2" w:rsidRDefault="00EC5A36" w:rsidP="00EC5A36">
            <w:pPr>
              <w:spacing w:before="120" w:after="120" w:line="256" w:lineRule="auto"/>
              <w:jc w:val="center"/>
              <w:outlineLvl w:val="2"/>
              <w:rPr>
                <w:del w:id="1125" w:author="RoboGarden Team" w:date="2020-01-23T16:17:00Z"/>
                <w:rFonts w:ascii="Open Sans Semibold" w:hAnsi="Open Sans Semibold" w:cs="Open Sans Semibold"/>
                <w:color w:val="11143F"/>
              </w:rPr>
            </w:pPr>
          </w:p>
          <w:p w14:paraId="3EB0437B" w14:textId="77777777" w:rsidR="00EC5A36" w:rsidRPr="007F4B89" w:rsidRDefault="00EC5A36" w:rsidP="00EC5A36">
            <w:pPr>
              <w:spacing w:before="120" w:after="120" w:line="256" w:lineRule="auto"/>
              <w:jc w:val="center"/>
              <w:outlineLvl w:val="2"/>
              <w:rPr>
                <w:rFonts w:ascii="Open Sans Semibold" w:hAnsi="Open Sans Semibold" w:cs="Open Sans Semibold"/>
                <w:color w:val="11143F"/>
              </w:rPr>
            </w:pPr>
            <w:r w:rsidRPr="007F4B89">
              <w:rPr>
                <w:rFonts w:ascii="Open Sans Semibold" w:hAnsi="Open Sans Semibold" w:cs="Open Sans Semibold"/>
                <w:color w:val="11143F"/>
              </w:rPr>
              <w:t xml:space="preserve">Personal Assistants </w:t>
            </w:r>
          </w:p>
          <w:p w14:paraId="0B1991E4" w14:textId="65A25A02" w:rsidR="00EC5A36" w:rsidRPr="007F4B89" w:rsidRDefault="00EC5A36" w:rsidP="00EC5A36">
            <w:pPr>
              <w:spacing w:before="120" w:after="120" w:line="256" w:lineRule="auto"/>
              <w:rPr>
                <w:color w:val="404040"/>
              </w:rPr>
            </w:pPr>
            <w:r w:rsidRPr="007F4B89">
              <w:rPr>
                <w:color w:val="404040"/>
              </w:rPr>
              <w:t xml:space="preserve">You are probably familiar with Siri, Alexa or Google </w:t>
            </w:r>
            <w:ins w:id="1126" w:author="Chantelle Dubois Nishiyama" w:date="2020-02-19T20:58:00Z">
              <w:r w:rsidR="008E2C61">
                <w:rPr>
                  <w:color w:val="404040"/>
                </w:rPr>
                <w:t xml:space="preserve">by </w:t>
              </w:r>
            </w:ins>
            <w:r w:rsidRPr="007F4B89">
              <w:rPr>
                <w:color w:val="404040"/>
              </w:rPr>
              <w:t>now. These three are called virtual personal assistants controlled via voice commands to do different types of mobile activities such as display schedules, updat</w:t>
            </w:r>
            <w:ins w:id="1127" w:author="Chantelle Dubois Nishiyama" w:date="2020-02-19T20:58:00Z">
              <w:r w:rsidR="008E2C61">
                <w:rPr>
                  <w:color w:val="404040"/>
                </w:rPr>
                <w:t xml:space="preserve">e </w:t>
              </w:r>
            </w:ins>
            <w:del w:id="1128" w:author="Chantelle Dubois Nishiyama" w:date="2020-02-19T20:58:00Z">
              <w:r w:rsidRPr="007F4B89" w:rsidDel="008E2C61">
                <w:rPr>
                  <w:color w:val="404040"/>
                </w:rPr>
                <w:delText xml:space="preserve">ing </w:delText>
              </w:r>
            </w:del>
            <w:r w:rsidRPr="007F4B89">
              <w:rPr>
                <w:color w:val="404040"/>
              </w:rPr>
              <w:t>information or even call</w:t>
            </w:r>
            <w:del w:id="1129" w:author="Chantelle Dubois Nishiyama" w:date="2020-02-19T20:58:00Z">
              <w:r w:rsidRPr="007F4B89" w:rsidDel="008E2C61">
                <w:rPr>
                  <w:color w:val="404040"/>
                </w:rPr>
                <w:delText>ing</w:delText>
              </w:r>
            </w:del>
            <w:r w:rsidRPr="007F4B89">
              <w:rPr>
                <w:color w:val="404040"/>
              </w:rPr>
              <w:t xml:space="preserve"> a friend. </w:t>
            </w:r>
          </w:p>
          <w:p w14:paraId="6EFE80E3" w14:textId="461B4EC8" w:rsidR="00EC5A36" w:rsidRPr="007F4B89" w:rsidRDefault="00EC5A36" w:rsidP="008E2C61">
            <w:pPr>
              <w:spacing w:before="120" w:after="120" w:line="256" w:lineRule="auto"/>
              <w:rPr>
                <w:color w:val="404040"/>
              </w:rPr>
            </w:pPr>
            <w:r w:rsidRPr="007F4B89">
              <w:rPr>
                <w:color w:val="404040"/>
              </w:rPr>
              <w:t xml:space="preserve">These personal assistants are one example </w:t>
            </w:r>
            <w:ins w:id="1130" w:author="Chantelle Dubois Nishiyama" w:date="2020-02-19T20:58:00Z">
              <w:r w:rsidR="008E2C61">
                <w:rPr>
                  <w:color w:val="404040"/>
                </w:rPr>
                <w:t xml:space="preserve">of voice-recognition </w:t>
              </w:r>
            </w:ins>
            <w:del w:id="1131" w:author="Chantelle Dubois Nishiyama" w:date="2020-02-19T20:58:00Z">
              <w:r w:rsidRPr="007F4B89" w:rsidDel="008E2C61">
                <w:rPr>
                  <w:color w:val="404040"/>
                </w:rPr>
                <w:delText xml:space="preserve">to recognizing voice </w:delText>
              </w:r>
            </w:del>
            <w:r w:rsidRPr="007F4B89">
              <w:rPr>
                <w:color w:val="404040"/>
              </w:rPr>
              <w:t xml:space="preserve">using machine learning and then using the words said by the person to </w:t>
            </w:r>
            <w:del w:id="1132" w:author="Chantelle Dubois Nishiyama" w:date="2020-02-19T20:58:00Z">
              <w:r w:rsidRPr="007F4B89" w:rsidDel="008E2C61">
                <w:rPr>
                  <w:color w:val="404040"/>
                </w:rPr>
                <w:delText xml:space="preserve">make </w:delText>
              </w:r>
            </w:del>
            <w:ins w:id="1133" w:author="Chantelle Dubois Nishiyama" w:date="2020-02-19T20:58:00Z">
              <w:r w:rsidR="008E2C61">
                <w:rPr>
                  <w:color w:val="404040"/>
                </w:rPr>
                <w:t>create</w:t>
              </w:r>
              <w:r w:rsidR="008E2C61" w:rsidRPr="007F4B89">
                <w:rPr>
                  <w:color w:val="404040"/>
                </w:rPr>
                <w:t xml:space="preserve"> </w:t>
              </w:r>
            </w:ins>
            <w:r w:rsidRPr="007F4B89">
              <w:rPr>
                <w:color w:val="404040"/>
              </w:rPr>
              <w:t xml:space="preserve">an </w:t>
            </w:r>
            <w:commentRangeStart w:id="1134"/>
            <w:commentRangeStart w:id="1135"/>
            <w:r w:rsidRPr="007F4B89">
              <w:rPr>
                <w:color w:val="404040"/>
              </w:rPr>
              <w:t>action</w:t>
            </w:r>
            <w:commentRangeEnd w:id="1134"/>
            <w:r w:rsidR="00F926F2">
              <w:rPr>
                <w:rStyle w:val="CommentReference"/>
                <w:color w:val="404040"/>
              </w:rPr>
              <w:commentReference w:id="1134"/>
            </w:r>
            <w:commentRangeEnd w:id="1135"/>
            <w:r w:rsidR="007052B0">
              <w:rPr>
                <w:rStyle w:val="CommentReference"/>
                <w:color w:val="404040"/>
              </w:rPr>
              <w:commentReference w:id="1135"/>
            </w:r>
            <w:r w:rsidRPr="007F4B89">
              <w:rPr>
                <w:color w:val="404040"/>
              </w:rPr>
              <w:t xml:space="preserve">. </w:t>
            </w:r>
          </w:p>
        </w:tc>
      </w:tr>
      <w:tr w:rsidR="00EC5A36" w:rsidRPr="007F4B89" w14:paraId="344AABCE" w14:textId="77777777" w:rsidTr="51235A2F">
        <w:trPr>
          <w:cantSplit/>
          <w:trHeight w:val="792"/>
        </w:trPr>
        <w:tc>
          <w:tcPr>
            <w:tcW w:w="270" w:type="dxa"/>
            <w:tcBorders>
              <w:top w:val="nil"/>
              <w:left w:val="single" w:sz="4" w:space="0" w:color="DBDBDB" w:themeColor="accent3" w:themeTint="66"/>
              <w:bottom w:val="single" w:sz="4" w:space="0" w:color="DBDBDB" w:themeColor="accent3" w:themeTint="66"/>
              <w:right w:val="nil"/>
            </w:tcBorders>
            <w:shd w:val="clear" w:color="auto" w:fill="FAFAFA"/>
            <w:tcPrChange w:id="1136" w:author="Alicia Romero Lopez" w:date="2020-01-31T09:48:00Z">
              <w:tcPr>
                <w:tcW w:w="270" w:type="dxa"/>
                <w:tcBorders>
                  <w:top w:val="nil"/>
                  <w:left w:val="single" w:sz="4" w:space="0" w:color="DBDBDB"/>
                  <w:bottom w:val="single" w:sz="4" w:space="0" w:color="DBDBDB"/>
                  <w:right w:val="nil"/>
                </w:tcBorders>
                <w:shd w:val="clear" w:color="auto" w:fill="FAFAFA"/>
              </w:tcPr>
            </w:tcPrChange>
          </w:tcPr>
          <w:p w14:paraId="7D7F0463" w14:textId="77777777" w:rsidR="00EC5A36" w:rsidRPr="007F4B89" w:rsidRDefault="00EC5A36" w:rsidP="00EC5A36">
            <w:pPr>
              <w:spacing w:before="120" w:after="120" w:line="256" w:lineRule="auto"/>
              <w:jc w:val="center"/>
              <w:outlineLvl w:val="2"/>
              <w:rPr>
                <w:color w:val="404040"/>
              </w:rPr>
            </w:pPr>
          </w:p>
        </w:tc>
        <w:tc>
          <w:tcPr>
            <w:tcW w:w="540" w:type="dxa"/>
            <w:tcBorders>
              <w:top w:val="nil"/>
              <w:left w:val="nil"/>
              <w:bottom w:val="single" w:sz="4" w:space="0" w:color="DBDBDB" w:themeColor="accent3" w:themeTint="66"/>
              <w:right w:val="nil"/>
            </w:tcBorders>
            <w:shd w:val="clear" w:color="auto" w:fill="FAFAFA"/>
            <w:tcPrChange w:id="1137" w:author="Alicia Romero Lopez" w:date="2020-01-31T09:48:00Z">
              <w:tcPr>
                <w:tcW w:w="540" w:type="dxa"/>
                <w:tcBorders>
                  <w:top w:val="nil"/>
                  <w:left w:val="nil"/>
                  <w:bottom w:val="single" w:sz="4" w:space="0" w:color="DBDBDB"/>
                  <w:right w:val="nil"/>
                </w:tcBorders>
                <w:shd w:val="clear" w:color="auto" w:fill="FAFAFA"/>
              </w:tcPr>
            </w:tcPrChange>
          </w:tcPr>
          <w:p w14:paraId="0CD837D0" w14:textId="77777777" w:rsidR="00EC5A36" w:rsidRPr="007F4B89" w:rsidRDefault="00EC5A36" w:rsidP="00EC5A36">
            <w:pPr>
              <w:spacing w:before="120" w:after="120" w:line="256" w:lineRule="auto"/>
              <w:jc w:val="center"/>
              <w:outlineLvl w:val="2"/>
              <w:rPr>
                <w:color w:val="404040"/>
              </w:rPr>
            </w:pPr>
          </w:p>
        </w:tc>
        <w:tc>
          <w:tcPr>
            <w:tcW w:w="8910" w:type="dxa"/>
            <w:tcBorders>
              <w:top w:val="nil"/>
              <w:left w:val="nil"/>
              <w:bottom w:val="single" w:sz="4" w:space="0" w:color="DBDBDB" w:themeColor="accent3" w:themeTint="66"/>
              <w:right w:val="nil"/>
            </w:tcBorders>
            <w:shd w:val="clear" w:color="auto" w:fill="FAFAFA"/>
            <w:vAlign w:val="center"/>
            <w:hideMark/>
            <w:tcPrChange w:id="1138" w:author="Alicia Romero Lopez" w:date="2020-01-31T09:48:00Z">
              <w:tcPr>
                <w:tcW w:w="8910" w:type="dxa"/>
                <w:tcBorders>
                  <w:top w:val="nil"/>
                  <w:left w:val="nil"/>
                  <w:bottom w:val="single" w:sz="4" w:space="0" w:color="DBDBDB"/>
                  <w:right w:val="nil"/>
                </w:tcBorders>
                <w:shd w:val="clear" w:color="auto" w:fill="FAFAFA"/>
                <w:hideMark/>
              </w:tcPr>
            </w:tcPrChange>
          </w:tcPr>
          <w:p w14:paraId="5DE1E520" w14:textId="77777777" w:rsidR="00EC5A36" w:rsidRPr="007F4B89" w:rsidRDefault="00EC5A36" w:rsidP="00EC5A36">
            <w:pPr>
              <w:spacing w:before="120" w:after="120" w:line="256" w:lineRule="auto"/>
              <w:jc w:val="center"/>
              <w:outlineLvl w:val="2"/>
              <w:rPr>
                <w:color w:val="404040"/>
              </w:rPr>
            </w:pPr>
            <w:r w:rsidRPr="007F4B89">
              <w:rPr>
                <w:rFonts w:ascii="FontAwesome" w:hAnsi="FontAwesome"/>
                <w:color w:val="595959"/>
                <w:sz w:val="18"/>
                <w:szCs w:val="18"/>
              </w:rPr>
              <w:t></w:t>
            </w:r>
            <w:r w:rsidRPr="007F4B89">
              <w:rPr>
                <w:rFonts w:ascii="FontAwesome" w:hAnsi="FontAwesome"/>
                <w:color w:val="404040"/>
                <w:sz w:val="18"/>
                <w:szCs w:val="18"/>
              </w:rPr>
              <w:t xml:space="preserve">   </w:t>
            </w:r>
            <w:r w:rsidRPr="007F4B89">
              <w:rPr>
                <w:rFonts w:ascii="FontAwesome" w:hAnsi="FontAwesome"/>
                <w:color w:val="BBBBBB"/>
                <w:sz w:val="18"/>
                <w:szCs w:val="18"/>
              </w:rPr>
              <w:t>   </w:t>
            </w:r>
          </w:p>
        </w:tc>
        <w:tc>
          <w:tcPr>
            <w:tcW w:w="450" w:type="dxa"/>
            <w:tcBorders>
              <w:top w:val="nil"/>
              <w:left w:val="nil"/>
              <w:bottom w:val="single" w:sz="4" w:space="0" w:color="DBDBDB" w:themeColor="accent3" w:themeTint="66"/>
              <w:right w:val="nil"/>
            </w:tcBorders>
            <w:shd w:val="clear" w:color="auto" w:fill="FAFAFA"/>
            <w:tcPrChange w:id="1139" w:author="Alicia Romero Lopez" w:date="2020-01-31T09:48:00Z">
              <w:tcPr>
                <w:tcW w:w="450" w:type="dxa"/>
                <w:tcBorders>
                  <w:top w:val="nil"/>
                  <w:left w:val="nil"/>
                  <w:bottom w:val="single" w:sz="4" w:space="0" w:color="DBDBDB"/>
                  <w:right w:val="nil"/>
                </w:tcBorders>
                <w:shd w:val="clear" w:color="auto" w:fill="FAFAFA"/>
              </w:tcPr>
            </w:tcPrChange>
          </w:tcPr>
          <w:p w14:paraId="3E1FF02A" w14:textId="77777777" w:rsidR="00EC5A36" w:rsidRPr="007F4B89" w:rsidRDefault="00EC5A36" w:rsidP="00EC5A36">
            <w:pPr>
              <w:spacing w:before="120" w:after="120" w:line="256" w:lineRule="auto"/>
              <w:jc w:val="center"/>
              <w:outlineLvl w:val="2"/>
              <w:rPr>
                <w:color w:val="404040"/>
              </w:rPr>
            </w:pPr>
          </w:p>
        </w:tc>
        <w:tc>
          <w:tcPr>
            <w:tcW w:w="270" w:type="dxa"/>
            <w:tcBorders>
              <w:top w:val="nil"/>
              <w:left w:val="nil"/>
              <w:bottom w:val="single" w:sz="4" w:space="0" w:color="DBDBDB" w:themeColor="accent3" w:themeTint="66"/>
              <w:right w:val="single" w:sz="4" w:space="0" w:color="DBDBDB" w:themeColor="accent3" w:themeTint="66"/>
            </w:tcBorders>
            <w:shd w:val="clear" w:color="auto" w:fill="FAFAFA"/>
            <w:tcPrChange w:id="1140" w:author="Alicia Romero Lopez" w:date="2020-01-31T09:48:00Z">
              <w:tcPr>
                <w:tcW w:w="270" w:type="dxa"/>
                <w:tcBorders>
                  <w:top w:val="nil"/>
                  <w:left w:val="nil"/>
                  <w:bottom w:val="single" w:sz="4" w:space="0" w:color="DBDBDB"/>
                  <w:right w:val="single" w:sz="4" w:space="0" w:color="DBDBDB"/>
                </w:tcBorders>
                <w:shd w:val="clear" w:color="auto" w:fill="FAFAFA"/>
              </w:tcPr>
            </w:tcPrChange>
          </w:tcPr>
          <w:p w14:paraId="6A4D588B" w14:textId="77777777" w:rsidR="00EC5A36" w:rsidRPr="007F4B89" w:rsidRDefault="00EC5A36" w:rsidP="00EC5A36">
            <w:pPr>
              <w:spacing w:before="120" w:after="120" w:line="256" w:lineRule="auto"/>
              <w:jc w:val="center"/>
              <w:outlineLvl w:val="2"/>
              <w:rPr>
                <w:color w:val="404040"/>
              </w:rPr>
            </w:pPr>
          </w:p>
        </w:tc>
      </w:tr>
    </w:tbl>
    <w:p w14:paraId="2FADD979" w14:textId="77777777" w:rsidR="00EC5A36" w:rsidRPr="007F4B89" w:rsidRDefault="00EC5A36" w:rsidP="00EC5A36">
      <w:pPr>
        <w:spacing w:before="120" w:after="120" w:line="256" w:lineRule="auto"/>
        <w:rPr>
          <w:rFonts w:ascii="Open Sans" w:eastAsia="Open Sans" w:hAnsi="Open Sans" w:cs="Times New Roman"/>
          <w:color w:val="404040"/>
        </w:rPr>
      </w:pPr>
    </w:p>
    <w:p w14:paraId="3B7CD66B" w14:textId="77777777" w:rsidR="00EC5A36" w:rsidRPr="007F4B89" w:rsidRDefault="00EC5A36" w:rsidP="00EC5A36">
      <w:pPr>
        <w:spacing w:before="120" w:after="120" w:line="256" w:lineRule="auto"/>
        <w:rPr>
          <w:rFonts w:ascii="Open Sans" w:eastAsia="Open Sans" w:hAnsi="Open Sans" w:cs="Times New Roman"/>
          <w:color w:val="404040"/>
        </w:rPr>
      </w:pPr>
      <w:r w:rsidRPr="007F4B89">
        <w:rPr>
          <w:rFonts w:ascii="Open Sans" w:eastAsia="Open Sans" w:hAnsi="Open Sans" w:cs="Times New Roman"/>
          <w:color w:val="404040"/>
        </w:rPr>
        <w:t>Image Carousel Content Table</w:t>
      </w:r>
    </w:p>
    <w:tbl>
      <w:tblPr>
        <w:tblStyle w:val="TableGrid1"/>
        <w:tblW w:w="10440" w:type="dxa"/>
        <w:tblLayout w:type="fixed"/>
        <w:tblCellMar>
          <w:left w:w="115" w:type="dxa"/>
          <w:right w:w="115" w:type="dxa"/>
        </w:tblCellMar>
        <w:tblLook w:val="04A0" w:firstRow="1" w:lastRow="0" w:firstColumn="1" w:lastColumn="0" w:noHBand="0" w:noVBand="1"/>
        <w:tblPrChange w:id="1141" w:author="Alicia Romero Lopez" w:date="2020-01-31T09:48:00Z">
          <w:tblPr>
            <w:tblStyle w:val="TableGrid1"/>
            <w:tblW w:w="10440" w:type="dxa"/>
            <w:tblLayout w:type="fixed"/>
            <w:tblCellMar>
              <w:left w:w="115" w:type="dxa"/>
              <w:right w:w="115" w:type="dxa"/>
            </w:tblCellMar>
            <w:tblLook w:val="04A0" w:firstRow="1" w:lastRow="0" w:firstColumn="1" w:lastColumn="0" w:noHBand="0" w:noVBand="1"/>
          </w:tblPr>
        </w:tblPrChange>
      </w:tblPr>
      <w:tblGrid>
        <w:gridCol w:w="806"/>
        <w:gridCol w:w="6573"/>
        <w:gridCol w:w="3061"/>
        <w:tblGridChange w:id="1142">
          <w:tblGrid>
            <w:gridCol w:w="360"/>
            <w:gridCol w:w="360"/>
            <w:gridCol w:w="360"/>
          </w:tblGrid>
        </w:tblGridChange>
      </w:tblGrid>
      <w:tr w:rsidR="00EC5A36" w:rsidRPr="007F4B89" w14:paraId="79DBF1EB" w14:textId="77777777" w:rsidTr="51235A2F">
        <w:trPr>
          <w:trHeight w:val="566"/>
        </w:trPr>
        <w:tc>
          <w:tcPr>
            <w:tcW w:w="805" w:type="dxa"/>
            <w:tcBorders>
              <w:top w:val="single" w:sz="4" w:space="0" w:color="auto"/>
              <w:left w:val="single" w:sz="4" w:space="0" w:color="auto"/>
              <w:bottom w:val="single" w:sz="4" w:space="0" w:color="auto"/>
              <w:right w:val="single" w:sz="4" w:space="0" w:color="auto"/>
            </w:tcBorders>
            <w:shd w:val="clear" w:color="auto" w:fill="39407B"/>
            <w:hideMark/>
            <w:tcPrChange w:id="1143" w:author="Alicia Romero Lopez" w:date="2020-01-31T09:48:00Z">
              <w:tcPr>
                <w:tcW w:w="805" w:type="dxa"/>
                <w:tcBorders>
                  <w:top w:val="single" w:sz="4" w:space="0" w:color="auto"/>
                  <w:left w:val="single" w:sz="4" w:space="0" w:color="auto"/>
                  <w:bottom w:val="single" w:sz="4" w:space="0" w:color="auto"/>
                  <w:right w:val="single" w:sz="4" w:space="0" w:color="auto"/>
                </w:tcBorders>
                <w:shd w:val="clear" w:color="auto" w:fill="39407B"/>
                <w:hideMark/>
              </w:tcPr>
            </w:tcPrChange>
          </w:tcPr>
          <w:p w14:paraId="3F3A8A15" w14:textId="77777777" w:rsidR="00EC5A36" w:rsidRPr="007F4B89" w:rsidRDefault="00EC5A36" w:rsidP="00EC5A36">
            <w:pPr>
              <w:spacing w:before="120" w:after="120" w:line="256" w:lineRule="auto"/>
              <w:jc w:val="center"/>
              <w:rPr>
                <w:b/>
                <w:bCs/>
                <w:color w:val="FFFFFF"/>
              </w:rPr>
            </w:pPr>
            <w:r w:rsidRPr="007F4B89">
              <w:rPr>
                <w:b/>
                <w:bCs/>
                <w:color w:val="FFFFFF"/>
              </w:rPr>
              <w:t>#</w:t>
            </w:r>
          </w:p>
        </w:tc>
        <w:tc>
          <w:tcPr>
            <w:tcW w:w="6570" w:type="dxa"/>
            <w:tcBorders>
              <w:top w:val="single" w:sz="4" w:space="0" w:color="auto"/>
              <w:left w:val="single" w:sz="4" w:space="0" w:color="auto"/>
              <w:bottom w:val="single" w:sz="4" w:space="0" w:color="auto"/>
              <w:right w:val="single" w:sz="4" w:space="0" w:color="auto"/>
            </w:tcBorders>
            <w:shd w:val="clear" w:color="auto" w:fill="39407B"/>
            <w:hideMark/>
            <w:tcPrChange w:id="1144" w:author="Alicia Romero Lopez" w:date="2020-01-31T09:48:00Z">
              <w:tcPr>
                <w:tcW w:w="6570" w:type="dxa"/>
                <w:tcBorders>
                  <w:top w:val="single" w:sz="4" w:space="0" w:color="auto"/>
                  <w:left w:val="single" w:sz="4" w:space="0" w:color="auto"/>
                  <w:bottom w:val="single" w:sz="4" w:space="0" w:color="auto"/>
                  <w:right w:val="single" w:sz="4" w:space="0" w:color="auto"/>
                </w:tcBorders>
                <w:shd w:val="clear" w:color="auto" w:fill="39407B"/>
                <w:hideMark/>
              </w:tcPr>
            </w:tcPrChange>
          </w:tcPr>
          <w:p w14:paraId="43D01ED8" w14:textId="77777777" w:rsidR="00EC5A36" w:rsidRPr="007F4B89" w:rsidRDefault="00EC5A36" w:rsidP="00EC5A36">
            <w:pPr>
              <w:spacing w:before="120" w:after="120" w:line="256" w:lineRule="auto"/>
              <w:rPr>
                <w:b/>
                <w:bCs/>
                <w:color w:val="FFFFFF"/>
              </w:rPr>
            </w:pPr>
            <w:r w:rsidRPr="007F4B89">
              <w:rPr>
                <w:b/>
                <w:bCs/>
                <w:color w:val="FFFFFF"/>
              </w:rPr>
              <w:t>Image Description</w:t>
            </w:r>
          </w:p>
        </w:tc>
        <w:tc>
          <w:tcPr>
            <w:tcW w:w="3060" w:type="dxa"/>
            <w:tcBorders>
              <w:top w:val="single" w:sz="4" w:space="0" w:color="auto"/>
              <w:left w:val="single" w:sz="4" w:space="0" w:color="auto"/>
              <w:bottom w:val="single" w:sz="4" w:space="0" w:color="auto"/>
              <w:right w:val="single" w:sz="4" w:space="0" w:color="auto"/>
            </w:tcBorders>
            <w:shd w:val="clear" w:color="auto" w:fill="39407B"/>
            <w:hideMark/>
            <w:tcPrChange w:id="1145" w:author="Alicia Romero Lopez" w:date="2020-01-31T09:48:00Z">
              <w:tcPr>
                <w:tcW w:w="3060" w:type="dxa"/>
                <w:tcBorders>
                  <w:top w:val="single" w:sz="4" w:space="0" w:color="auto"/>
                  <w:left w:val="single" w:sz="4" w:space="0" w:color="auto"/>
                  <w:bottom w:val="single" w:sz="4" w:space="0" w:color="auto"/>
                  <w:right w:val="single" w:sz="4" w:space="0" w:color="auto"/>
                </w:tcBorders>
                <w:shd w:val="clear" w:color="auto" w:fill="39407B"/>
                <w:hideMark/>
              </w:tcPr>
            </w:tcPrChange>
          </w:tcPr>
          <w:p w14:paraId="223C2ECB" w14:textId="77777777" w:rsidR="00EC5A36" w:rsidRPr="007F4B89" w:rsidRDefault="00EC5A36" w:rsidP="00EC5A36">
            <w:pPr>
              <w:spacing w:before="120" w:after="120" w:line="256" w:lineRule="auto"/>
              <w:rPr>
                <w:b/>
                <w:bCs/>
                <w:color w:val="FFFFFF"/>
              </w:rPr>
            </w:pPr>
            <w:r w:rsidRPr="007F4B89">
              <w:rPr>
                <w:b/>
                <w:bCs/>
                <w:color w:val="FFFFFF"/>
              </w:rPr>
              <w:t>Image</w:t>
            </w:r>
          </w:p>
        </w:tc>
      </w:tr>
      <w:tr w:rsidR="00EC5A36" w:rsidRPr="007F4B89" w14:paraId="6B28E083" w14:textId="77777777" w:rsidTr="51235A2F">
        <w:tc>
          <w:tcPr>
            <w:tcW w:w="805" w:type="dxa"/>
            <w:tcBorders>
              <w:top w:val="single" w:sz="4" w:space="0" w:color="auto"/>
              <w:left w:val="single" w:sz="4" w:space="0" w:color="auto"/>
              <w:bottom w:val="single" w:sz="4" w:space="0" w:color="auto"/>
              <w:right w:val="single" w:sz="4" w:space="0" w:color="auto"/>
            </w:tcBorders>
            <w:vAlign w:val="center"/>
            <w:tcPrChange w:id="1146" w:author="Alicia Romero Lopez" w:date="2020-01-31T09:48:00Z">
              <w:tcPr>
                <w:tcW w:w="805" w:type="dxa"/>
                <w:tcBorders>
                  <w:top w:val="single" w:sz="4" w:space="0" w:color="auto"/>
                  <w:left w:val="single" w:sz="4" w:space="0" w:color="auto"/>
                  <w:bottom w:val="single" w:sz="4" w:space="0" w:color="auto"/>
                  <w:right w:val="single" w:sz="4" w:space="0" w:color="auto"/>
                </w:tcBorders>
              </w:tcPr>
            </w:tcPrChange>
          </w:tcPr>
          <w:p w14:paraId="05DCABDA" w14:textId="77777777" w:rsidR="00EC5A36" w:rsidRPr="007F4B89" w:rsidRDefault="00EC5A36" w:rsidP="00EC5A36">
            <w:pPr>
              <w:numPr>
                <w:ilvl w:val="0"/>
                <w:numId w:val="12"/>
              </w:numPr>
              <w:spacing w:before="120" w:after="120" w:line="256" w:lineRule="auto"/>
              <w:ind w:firstLine="0"/>
              <w:rPr>
                <w:color w:val="404040"/>
              </w:rPr>
            </w:pPr>
          </w:p>
        </w:tc>
        <w:tc>
          <w:tcPr>
            <w:tcW w:w="6570" w:type="dxa"/>
            <w:tcBorders>
              <w:top w:val="single" w:sz="4" w:space="0" w:color="auto"/>
              <w:left w:val="single" w:sz="4" w:space="0" w:color="auto"/>
              <w:bottom w:val="single" w:sz="4" w:space="0" w:color="auto"/>
              <w:right w:val="single" w:sz="4" w:space="0" w:color="auto"/>
            </w:tcBorders>
            <w:vAlign w:val="center"/>
            <w:tcPrChange w:id="1147" w:author="Alicia Romero Lopez" w:date="2020-01-31T09:48:00Z">
              <w:tcPr>
                <w:tcW w:w="6570" w:type="dxa"/>
                <w:tcBorders>
                  <w:top w:val="single" w:sz="4" w:space="0" w:color="auto"/>
                  <w:left w:val="single" w:sz="4" w:space="0" w:color="auto"/>
                  <w:bottom w:val="single" w:sz="4" w:space="0" w:color="auto"/>
                  <w:right w:val="single" w:sz="4" w:space="0" w:color="auto"/>
                </w:tcBorders>
              </w:tcPr>
            </w:tcPrChange>
          </w:tcPr>
          <w:p w14:paraId="7DB977D3" w14:textId="77777777" w:rsidR="00EC5A36" w:rsidRPr="007F4B89" w:rsidRDefault="00EC5A36" w:rsidP="00EC5A36">
            <w:pPr>
              <w:spacing w:before="120" w:after="120" w:line="256" w:lineRule="auto"/>
              <w:outlineLvl w:val="2"/>
              <w:rPr>
                <w:rFonts w:ascii="Open Sans Semibold" w:hAnsi="Open Sans Semibold" w:cs="Open Sans Semibold"/>
                <w:color w:val="11143F"/>
              </w:rPr>
            </w:pPr>
            <w:r w:rsidRPr="007F4B89">
              <w:rPr>
                <w:rFonts w:ascii="Open Sans Semibold" w:hAnsi="Open Sans Semibold" w:cs="Open Sans Semibold"/>
                <w:color w:val="11143F"/>
              </w:rPr>
              <w:t>Image Recognition</w:t>
            </w:r>
          </w:p>
          <w:p w14:paraId="4F36CB3E" w14:textId="20AA20A1" w:rsidR="00EC5A36" w:rsidRPr="007F4B89" w:rsidRDefault="00EC5A36" w:rsidP="00EC5A36">
            <w:pPr>
              <w:spacing w:before="120" w:after="120" w:line="256" w:lineRule="auto"/>
              <w:rPr>
                <w:color w:val="404040"/>
              </w:rPr>
            </w:pPr>
            <w:r w:rsidRPr="007F4B89">
              <w:rPr>
                <w:color w:val="404040"/>
              </w:rPr>
              <w:t>Image recognition is considered one of the main fields that are strongly supported by artificial intelligence and machine learning techniques. Detecting different objects in images or videos, Tracking the movement of objects in visual data or predicting</w:t>
            </w:r>
            <w:ins w:id="1148" w:author="Chantelle Dubois Nishiyama" w:date="2020-02-19T20:59:00Z">
              <w:r w:rsidR="008E2C61">
                <w:rPr>
                  <w:color w:val="404040"/>
                </w:rPr>
                <w:t xml:space="preserve"> the</w:t>
              </w:r>
            </w:ins>
            <w:r w:rsidRPr="007F4B89">
              <w:rPr>
                <w:color w:val="404040"/>
              </w:rPr>
              <w:t xml:space="preserve"> next image or shot in video are all examples of things you could do with machine learning. </w:t>
            </w:r>
          </w:p>
          <w:p w14:paraId="041FF174" w14:textId="77777777" w:rsidR="00EC5A36" w:rsidRPr="008E2C61" w:rsidRDefault="00EC5A36">
            <w:pPr>
              <w:pPrChange w:id="1149" w:author="Chantelle Dubois Nishiyama" w:date="2020-02-19T21:02:00Z">
                <w:pPr>
                  <w:spacing w:before="120" w:after="120" w:line="256" w:lineRule="auto"/>
                </w:pPr>
              </w:pPrChange>
            </w:pPr>
            <w:r w:rsidRPr="008E2C61">
              <w:t>Examples:</w:t>
            </w:r>
          </w:p>
          <w:p w14:paraId="587EA024" w14:textId="77777777" w:rsidR="00EC5A36" w:rsidRPr="008E2C61" w:rsidDel="008E2C61" w:rsidRDefault="00EC5A36">
            <w:pPr>
              <w:ind w:left="720"/>
              <w:rPr>
                <w:del w:id="1150" w:author="Chantelle Dubois Nishiyama" w:date="2020-02-19T20:59:00Z"/>
                <w:bdr w:val="none" w:sz="0" w:space="0" w:color="auto" w:frame="1"/>
                <w:rPrChange w:id="1151" w:author="Chantelle Dubois Nishiyama" w:date="2020-02-19T21:01:00Z">
                  <w:rPr>
                    <w:del w:id="1152" w:author="Chantelle Dubois Nishiyama" w:date="2020-02-19T20:59:00Z"/>
                    <w:rFonts w:ascii="Arial" w:eastAsia="Times New Roman" w:hAnsi="Arial" w:cs="Arial"/>
                    <w:color w:val="454545"/>
                    <w:sz w:val="23"/>
                    <w:szCs w:val="23"/>
                    <w:bdr w:val="none" w:sz="0" w:space="0" w:color="auto" w:frame="1"/>
                  </w:rPr>
                </w:rPrChange>
              </w:rPr>
              <w:pPrChange w:id="1153" w:author="Chantelle Dubois Nishiyama" w:date="2020-02-19T21:03:00Z">
                <w:pPr>
                  <w:shd w:val="clear" w:color="auto" w:fill="FFFFFF"/>
                  <w:ind w:left="360"/>
                  <w:textAlignment w:val="baseline"/>
                </w:pPr>
              </w:pPrChange>
            </w:pPr>
            <w:r w:rsidRPr="008E2C61">
              <w:rPr>
                <w:bdr w:val="none" w:sz="0" w:space="0" w:color="auto" w:frame="1"/>
              </w:rPr>
              <w:t xml:space="preserve">Face Detection: Machine learning can be used to detect faces in images and predict who these images belong to. </w:t>
            </w:r>
          </w:p>
          <w:p w14:paraId="7390070B" w14:textId="77777777" w:rsidR="008E2C61" w:rsidRPr="008E2C61" w:rsidRDefault="008E2C61">
            <w:pPr>
              <w:ind w:left="720"/>
              <w:rPr>
                <w:ins w:id="1154" w:author="Chantelle Dubois Nishiyama" w:date="2020-02-19T21:00:00Z"/>
                <w:bdr w:val="none" w:sz="0" w:space="0" w:color="auto" w:frame="1"/>
              </w:rPr>
              <w:pPrChange w:id="1155" w:author="Chantelle Dubois Nishiyama" w:date="2020-02-19T21:03:00Z">
                <w:pPr>
                  <w:numPr>
                    <w:numId w:val="11"/>
                  </w:numPr>
                  <w:shd w:val="clear" w:color="auto" w:fill="FFFFFF"/>
                  <w:spacing w:before="120" w:after="120" w:line="256" w:lineRule="auto"/>
                  <w:ind w:left="720" w:hanging="360"/>
                  <w:textAlignment w:val="baseline"/>
                </w:pPr>
              </w:pPrChange>
            </w:pPr>
          </w:p>
          <w:p w14:paraId="0CD27D57" w14:textId="77777777" w:rsidR="00EC5A36" w:rsidDel="008E2C61" w:rsidRDefault="00EC5A36">
            <w:pPr>
              <w:rPr>
                <w:del w:id="1156" w:author="Chantelle Dubois Nishiyama" w:date="2020-02-19T21:02:00Z"/>
                <w:bdr w:val="none" w:sz="0" w:space="0" w:color="auto" w:frame="1"/>
              </w:rPr>
              <w:pPrChange w:id="1157" w:author="Chantelle Dubois Nishiyama" w:date="2020-02-19T21:03:00Z">
                <w:pPr>
                  <w:numPr>
                    <w:numId w:val="11"/>
                  </w:numPr>
                  <w:shd w:val="clear" w:color="auto" w:fill="FFFFFF"/>
                  <w:spacing w:before="120" w:after="120" w:line="256" w:lineRule="auto"/>
                  <w:ind w:left="720" w:hanging="360"/>
                  <w:textAlignment w:val="baseline"/>
                </w:pPr>
              </w:pPrChange>
            </w:pPr>
          </w:p>
          <w:p w14:paraId="0E01439C" w14:textId="77777777" w:rsidR="008E2C61" w:rsidRPr="008E2C61" w:rsidRDefault="008E2C61">
            <w:pPr>
              <w:rPr>
                <w:ins w:id="1158" w:author="Chantelle Dubois Nishiyama" w:date="2020-02-19T21:03:00Z"/>
                <w:bdr w:val="none" w:sz="0" w:space="0" w:color="auto" w:frame="1"/>
              </w:rPr>
              <w:pPrChange w:id="1159" w:author="Chantelle Dubois Nishiyama" w:date="2020-02-19T21:03:00Z">
                <w:pPr>
                  <w:shd w:val="clear" w:color="auto" w:fill="FFFFFF"/>
                  <w:ind w:left="360"/>
                  <w:textAlignment w:val="baseline"/>
                </w:pPr>
              </w:pPrChange>
            </w:pPr>
          </w:p>
          <w:p w14:paraId="021F3A8A" w14:textId="77777777" w:rsidR="00EC5A36" w:rsidRPr="008E2C61" w:rsidRDefault="00EC5A36">
            <w:pPr>
              <w:ind w:left="720"/>
              <w:rPr>
                <w:sz w:val="23"/>
                <w:szCs w:val="23"/>
                <w:bdr w:val="none" w:sz="0" w:space="0" w:color="auto" w:frame="1"/>
                <w:rPrChange w:id="1160" w:author="Chantelle Dubois Nishiyama" w:date="2020-02-19T21:02:00Z">
                  <w:rPr>
                    <w:bdr w:val="none" w:sz="0" w:space="0" w:color="auto" w:frame="1"/>
                  </w:rPr>
                </w:rPrChange>
              </w:rPr>
              <w:pPrChange w:id="1161" w:author="Chantelle Dubois Nishiyama" w:date="2020-02-19T21:03:00Z">
                <w:pPr>
                  <w:numPr>
                    <w:numId w:val="11"/>
                  </w:numPr>
                  <w:shd w:val="clear" w:color="auto" w:fill="FFFFFF"/>
                  <w:spacing w:before="120" w:after="120" w:line="256" w:lineRule="auto"/>
                  <w:ind w:left="720" w:hanging="360"/>
                  <w:textAlignment w:val="baseline"/>
                </w:pPr>
              </w:pPrChange>
            </w:pPr>
            <w:r w:rsidRPr="008E2C61">
              <w:rPr>
                <w:bdr w:val="none" w:sz="0" w:space="0" w:color="auto" w:frame="1"/>
              </w:rPr>
              <w:t xml:space="preserve">Hand writing recognition is another application where the user could use machine learning to let the program understand different hand-written digits and letters and eventually read the human handwriting. </w:t>
            </w:r>
          </w:p>
        </w:tc>
        <w:tc>
          <w:tcPr>
            <w:tcW w:w="3060" w:type="dxa"/>
            <w:tcBorders>
              <w:top w:val="single" w:sz="4" w:space="0" w:color="auto"/>
              <w:left w:val="single" w:sz="4" w:space="0" w:color="auto"/>
              <w:bottom w:val="single" w:sz="4" w:space="0" w:color="auto"/>
              <w:right w:val="single" w:sz="4" w:space="0" w:color="auto"/>
            </w:tcBorders>
            <w:vAlign w:val="center"/>
            <w:hideMark/>
            <w:tcPrChange w:id="1162" w:author="Alicia Romero Lopez" w:date="2020-01-31T09:48:00Z">
              <w:tcPr>
                <w:tcW w:w="3060" w:type="dxa"/>
                <w:tcBorders>
                  <w:top w:val="single" w:sz="4" w:space="0" w:color="auto"/>
                  <w:left w:val="single" w:sz="4" w:space="0" w:color="auto"/>
                  <w:bottom w:val="single" w:sz="4" w:space="0" w:color="auto"/>
                  <w:right w:val="single" w:sz="4" w:space="0" w:color="auto"/>
                </w:tcBorders>
                <w:hideMark/>
              </w:tcPr>
            </w:tcPrChange>
          </w:tcPr>
          <w:p w14:paraId="747F8FAF" w14:textId="77777777" w:rsidR="00EC5A36" w:rsidRDefault="00F37833" w:rsidP="00EC5A36">
            <w:pPr>
              <w:spacing w:before="120" w:after="120" w:line="256" w:lineRule="auto"/>
              <w:rPr>
                <w:ins w:id="1163" w:author="RoboGarden Team" w:date="2020-01-23T16:17:00Z"/>
                <w:color w:val="404040"/>
              </w:rPr>
            </w:pPr>
            <w:commentRangeStart w:id="1164"/>
            <w:commentRangeStart w:id="1165"/>
            <w:r>
              <w:rPr>
                <w:noProof/>
              </w:rPr>
              <w:drawing>
                <wp:inline distT="0" distB="0" distL="0" distR="0" wp14:anchorId="2EE2B30C" wp14:editId="7314AAB8">
                  <wp:extent cx="1797685" cy="920115"/>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797685" cy="920115"/>
                          </a:xfrm>
                          <a:prstGeom prst="rect">
                            <a:avLst/>
                          </a:prstGeom>
                          <a:noFill/>
                          <a:ln>
                            <a:noFill/>
                          </a:ln>
                        </pic:spPr>
                      </pic:pic>
                    </a:graphicData>
                  </a:graphic>
                </wp:inline>
              </w:drawing>
            </w:r>
            <w:commentRangeEnd w:id="1164"/>
            <w:r>
              <w:rPr>
                <w:rStyle w:val="CommentReference"/>
              </w:rPr>
              <w:commentReference w:id="1164"/>
            </w:r>
            <w:commentRangeEnd w:id="1165"/>
            <w:r w:rsidR="003577CF">
              <w:rPr>
                <w:rStyle w:val="CommentReference"/>
                <w:rFonts w:asciiTheme="minorHAnsi" w:eastAsiaTheme="minorHAnsi" w:hAnsiTheme="minorHAnsi" w:cstheme="minorBidi"/>
                <w:color w:val="404040"/>
              </w:rPr>
              <w:commentReference w:id="1165"/>
            </w:r>
          </w:p>
          <w:p w14:paraId="6969B228" w14:textId="77777777" w:rsidR="00B44BCB" w:rsidRDefault="006E75E2" w:rsidP="00B44BCB">
            <w:pPr>
              <w:pStyle w:val="NoSpacing"/>
            </w:pPr>
            <w:ins w:id="1166" w:author="RoboGarden Team" w:date="2020-01-23T16:17:00Z">
              <w:r>
                <w:rPr>
                  <w:color w:val="404040"/>
                </w:rPr>
                <w:t xml:space="preserve">Citation: RoboGarden Resources </w:t>
              </w:r>
            </w:ins>
            <w:r w:rsidR="00B44BCB" w:rsidRPr="00E06DF7">
              <w:t>Copyright 2019</w:t>
            </w:r>
          </w:p>
          <w:p w14:paraId="03158200" w14:textId="5CB819E5" w:rsidR="006E75E2" w:rsidRPr="007F4B89" w:rsidRDefault="006E75E2" w:rsidP="00EC5A36">
            <w:pPr>
              <w:spacing w:before="120" w:after="120" w:line="256" w:lineRule="auto"/>
              <w:rPr>
                <w:color w:val="404040"/>
              </w:rPr>
            </w:pPr>
          </w:p>
        </w:tc>
      </w:tr>
      <w:tr w:rsidR="00EC5A36" w:rsidRPr="007F4B89" w14:paraId="523DB9FE" w14:textId="77777777" w:rsidTr="51235A2F">
        <w:tc>
          <w:tcPr>
            <w:tcW w:w="805" w:type="dxa"/>
            <w:tcBorders>
              <w:top w:val="single" w:sz="4" w:space="0" w:color="auto"/>
              <w:left w:val="single" w:sz="4" w:space="0" w:color="auto"/>
              <w:bottom w:val="single" w:sz="4" w:space="0" w:color="auto"/>
              <w:right w:val="single" w:sz="4" w:space="0" w:color="auto"/>
            </w:tcBorders>
            <w:vAlign w:val="center"/>
            <w:tcPrChange w:id="1167" w:author="Alicia Romero Lopez" w:date="2020-01-31T09:48:00Z">
              <w:tcPr>
                <w:tcW w:w="805" w:type="dxa"/>
                <w:tcBorders>
                  <w:top w:val="single" w:sz="4" w:space="0" w:color="auto"/>
                  <w:left w:val="single" w:sz="4" w:space="0" w:color="auto"/>
                  <w:bottom w:val="single" w:sz="4" w:space="0" w:color="auto"/>
                  <w:right w:val="single" w:sz="4" w:space="0" w:color="auto"/>
                </w:tcBorders>
              </w:tcPr>
            </w:tcPrChange>
          </w:tcPr>
          <w:p w14:paraId="1A3A005E" w14:textId="77777777" w:rsidR="00EC5A36" w:rsidRPr="007F4B89" w:rsidRDefault="00EC5A36" w:rsidP="00EC5A36">
            <w:pPr>
              <w:numPr>
                <w:ilvl w:val="0"/>
                <w:numId w:val="12"/>
              </w:numPr>
              <w:spacing w:before="120" w:after="120" w:line="256" w:lineRule="auto"/>
              <w:ind w:firstLine="0"/>
              <w:rPr>
                <w:color w:val="404040"/>
              </w:rPr>
            </w:pPr>
          </w:p>
        </w:tc>
        <w:tc>
          <w:tcPr>
            <w:tcW w:w="6570" w:type="dxa"/>
            <w:tcBorders>
              <w:top w:val="single" w:sz="4" w:space="0" w:color="auto"/>
              <w:left w:val="single" w:sz="4" w:space="0" w:color="auto"/>
              <w:bottom w:val="single" w:sz="4" w:space="0" w:color="auto"/>
              <w:right w:val="single" w:sz="4" w:space="0" w:color="auto"/>
            </w:tcBorders>
            <w:vAlign w:val="center"/>
            <w:hideMark/>
            <w:tcPrChange w:id="1168" w:author="Alicia Romero Lopez" w:date="2020-01-31T09:48:00Z">
              <w:tcPr>
                <w:tcW w:w="6570" w:type="dxa"/>
                <w:tcBorders>
                  <w:top w:val="single" w:sz="4" w:space="0" w:color="auto"/>
                  <w:left w:val="single" w:sz="4" w:space="0" w:color="auto"/>
                  <w:bottom w:val="single" w:sz="4" w:space="0" w:color="auto"/>
                  <w:right w:val="single" w:sz="4" w:space="0" w:color="auto"/>
                </w:tcBorders>
                <w:hideMark/>
              </w:tcPr>
            </w:tcPrChange>
          </w:tcPr>
          <w:p w14:paraId="3E2CCF05" w14:textId="77777777" w:rsidR="00EC5A36" w:rsidRPr="007F4B89" w:rsidRDefault="00EC5A36" w:rsidP="00EC5A36">
            <w:pPr>
              <w:spacing w:before="120" w:after="120" w:line="256" w:lineRule="auto"/>
              <w:outlineLvl w:val="2"/>
              <w:rPr>
                <w:rFonts w:ascii="Open Sans Semibold" w:hAnsi="Open Sans Semibold" w:cs="Open Sans Semibold"/>
                <w:color w:val="11143F"/>
              </w:rPr>
            </w:pPr>
            <w:r w:rsidRPr="007F4B89">
              <w:rPr>
                <w:rFonts w:ascii="Open Sans Semibold" w:hAnsi="Open Sans Semibold" w:cs="Open Sans Semibold"/>
                <w:color w:val="11143F"/>
              </w:rPr>
              <w:t>Speech Recognition</w:t>
            </w:r>
          </w:p>
          <w:p w14:paraId="580EC77C" w14:textId="1E7201AF" w:rsidR="00EC5A36" w:rsidRPr="007F4B89" w:rsidRDefault="00EC5A36" w:rsidP="00EC5A36">
            <w:pPr>
              <w:spacing w:before="120" w:after="120" w:line="256" w:lineRule="auto"/>
              <w:rPr>
                <w:color w:val="404040"/>
              </w:rPr>
            </w:pPr>
            <w:r w:rsidRPr="007F4B89">
              <w:rPr>
                <w:color w:val="404040"/>
              </w:rPr>
              <w:t xml:space="preserve">Speech recognition is the recognition of voiced out words in audio data and </w:t>
            </w:r>
            <w:del w:id="1169" w:author="Chantelle Dubois Nishiyama" w:date="2020-02-19T21:03:00Z">
              <w:r w:rsidRPr="007F4B89" w:rsidDel="008E2C61">
                <w:rPr>
                  <w:color w:val="404040"/>
                </w:rPr>
                <w:delText>turning this data</w:delText>
              </w:r>
            </w:del>
            <w:ins w:id="1170" w:author="Chantelle Dubois Nishiyama" w:date="2020-02-19T21:03:00Z">
              <w:r w:rsidR="008E2C61">
                <w:rPr>
                  <w:color w:val="404040"/>
                </w:rPr>
                <w:t>the ability to turn this data</w:t>
              </w:r>
            </w:ins>
            <w:r w:rsidRPr="007F4B89">
              <w:rPr>
                <w:color w:val="404040"/>
              </w:rPr>
              <w:t xml:space="preserve"> into text. Speech signals are interpreted to some set of numbers which are accordingly used to create datasets of audio data. </w:t>
            </w:r>
          </w:p>
          <w:p w14:paraId="4A07C3A0" w14:textId="77777777" w:rsidR="00EC5A36" w:rsidRPr="007F4B89" w:rsidRDefault="00EC5A36" w:rsidP="00EC5A36">
            <w:pPr>
              <w:spacing w:before="120" w:after="120" w:line="256" w:lineRule="auto"/>
              <w:rPr>
                <w:color w:val="404040"/>
              </w:rPr>
            </w:pPr>
            <w:r w:rsidRPr="007F4B89">
              <w:rPr>
                <w:color w:val="404040"/>
              </w:rPr>
              <w:t xml:space="preserve">Machine learning helps in classifying the spoken words, clustering the same voices together or text recognition. </w:t>
            </w:r>
          </w:p>
          <w:p w14:paraId="26E8BA54" w14:textId="77777777" w:rsidR="00EC5A36" w:rsidRPr="007F4B89" w:rsidRDefault="00EC5A36" w:rsidP="00EC5A36">
            <w:pPr>
              <w:spacing w:before="120" w:after="120" w:line="256" w:lineRule="auto"/>
              <w:rPr>
                <w:color w:val="404040"/>
              </w:rPr>
            </w:pPr>
            <w:r w:rsidRPr="007F4B89">
              <w:rPr>
                <w:color w:val="404040"/>
              </w:rPr>
              <w:t>Speech recognition applications include:</w:t>
            </w:r>
          </w:p>
          <w:p w14:paraId="4940DCE4" w14:textId="77777777" w:rsidR="00EC5A36" w:rsidRPr="007F4B89" w:rsidRDefault="00EC5A36" w:rsidP="00EC5A36">
            <w:pPr>
              <w:numPr>
                <w:ilvl w:val="0"/>
                <w:numId w:val="13"/>
              </w:numPr>
              <w:spacing w:before="120" w:after="120" w:line="256" w:lineRule="auto"/>
              <w:ind w:firstLine="0"/>
              <w:rPr>
                <w:color w:val="404040"/>
              </w:rPr>
            </w:pPr>
            <w:r w:rsidRPr="007F4B89">
              <w:rPr>
                <w:color w:val="404040"/>
              </w:rPr>
              <w:t xml:space="preserve">Speech operated locks. </w:t>
            </w:r>
          </w:p>
          <w:p w14:paraId="5866EF64" w14:textId="77777777" w:rsidR="00EC5A36" w:rsidRPr="007F4B89" w:rsidRDefault="00EC5A36" w:rsidP="00EC5A36">
            <w:pPr>
              <w:numPr>
                <w:ilvl w:val="0"/>
                <w:numId w:val="13"/>
              </w:numPr>
              <w:spacing w:before="120" w:after="120" w:line="256" w:lineRule="auto"/>
              <w:ind w:firstLine="0"/>
              <w:rPr>
                <w:color w:val="404040"/>
              </w:rPr>
            </w:pPr>
            <w:r w:rsidRPr="007F4B89">
              <w:rPr>
                <w:color w:val="404040"/>
              </w:rPr>
              <w:t xml:space="preserve">Automatic speech translators. </w:t>
            </w:r>
          </w:p>
        </w:tc>
        <w:tc>
          <w:tcPr>
            <w:tcW w:w="3060" w:type="dxa"/>
            <w:tcBorders>
              <w:top w:val="single" w:sz="4" w:space="0" w:color="auto"/>
              <w:left w:val="single" w:sz="4" w:space="0" w:color="auto"/>
              <w:bottom w:val="single" w:sz="4" w:space="0" w:color="auto"/>
              <w:right w:val="single" w:sz="4" w:space="0" w:color="auto"/>
            </w:tcBorders>
            <w:vAlign w:val="center"/>
            <w:hideMark/>
            <w:tcPrChange w:id="1171" w:author="Alicia Romero Lopez" w:date="2020-01-31T09:48:00Z">
              <w:tcPr>
                <w:tcW w:w="3060" w:type="dxa"/>
                <w:tcBorders>
                  <w:top w:val="single" w:sz="4" w:space="0" w:color="auto"/>
                  <w:left w:val="single" w:sz="4" w:space="0" w:color="auto"/>
                  <w:bottom w:val="single" w:sz="4" w:space="0" w:color="auto"/>
                  <w:right w:val="single" w:sz="4" w:space="0" w:color="auto"/>
                </w:tcBorders>
                <w:hideMark/>
              </w:tcPr>
            </w:tcPrChange>
          </w:tcPr>
          <w:p w14:paraId="73EE0A47" w14:textId="77777777" w:rsidR="00EC5A36" w:rsidRDefault="00F37833" w:rsidP="00EC5A36">
            <w:pPr>
              <w:spacing w:before="120" w:after="120" w:line="256" w:lineRule="auto"/>
              <w:rPr>
                <w:ins w:id="1172" w:author="RoboGarden Team" w:date="2020-01-23T16:17:00Z"/>
                <w:color w:val="404040"/>
              </w:rPr>
            </w:pPr>
            <w:commentRangeStart w:id="1173"/>
            <w:commentRangeStart w:id="1174"/>
            <w:r>
              <w:rPr>
                <w:noProof/>
              </w:rPr>
              <w:drawing>
                <wp:inline distT="0" distB="0" distL="0" distR="0" wp14:anchorId="2F1DD8EA" wp14:editId="413408CF">
                  <wp:extent cx="1797685" cy="920115"/>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797685" cy="920115"/>
                          </a:xfrm>
                          <a:prstGeom prst="rect">
                            <a:avLst/>
                          </a:prstGeom>
                          <a:noFill/>
                          <a:ln>
                            <a:noFill/>
                          </a:ln>
                        </pic:spPr>
                      </pic:pic>
                    </a:graphicData>
                  </a:graphic>
                </wp:inline>
              </w:drawing>
            </w:r>
            <w:commentRangeEnd w:id="1173"/>
            <w:r w:rsidR="00F926F2">
              <w:rPr>
                <w:rStyle w:val="CommentReference"/>
                <w:color w:val="404040"/>
              </w:rPr>
              <w:commentReference w:id="1173"/>
            </w:r>
            <w:commentRangeEnd w:id="1174"/>
            <w:r w:rsidR="005C5FD1">
              <w:rPr>
                <w:rStyle w:val="CommentReference"/>
                <w:color w:val="404040"/>
              </w:rPr>
              <w:commentReference w:id="1174"/>
            </w:r>
          </w:p>
          <w:p w14:paraId="7F338CBF" w14:textId="77777777" w:rsidR="00B44BCB" w:rsidRDefault="006E75E2" w:rsidP="00B44BCB">
            <w:pPr>
              <w:pStyle w:val="NoSpacing"/>
            </w:pPr>
            <w:ins w:id="1175" w:author="RoboGarden Team" w:date="2020-01-23T16:17:00Z">
              <w:r>
                <w:rPr>
                  <w:color w:val="404040"/>
                </w:rPr>
                <w:t>Citation: RoboGarden Resources</w:t>
              </w:r>
            </w:ins>
            <w:r w:rsidR="00B44BCB">
              <w:rPr>
                <w:color w:val="404040"/>
              </w:rPr>
              <w:t xml:space="preserve"> </w:t>
            </w:r>
            <w:r w:rsidR="00B44BCB" w:rsidRPr="00E06DF7">
              <w:t>Copyright 2019</w:t>
            </w:r>
          </w:p>
          <w:p w14:paraId="7FFAC3FD" w14:textId="4B7CDF53" w:rsidR="006E75E2" w:rsidRPr="007F4B89" w:rsidRDefault="006E75E2" w:rsidP="00EC5A36">
            <w:pPr>
              <w:spacing w:before="120" w:after="120" w:line="256" w:lineRule="auto"/>
              <w:rPr>
                <w:color w:val="404040"/>
              </w:rPr>
            </w:pPr>
          </w:p>
        </w:tc>
      </w:tr>
      <w:tr w:rsidR="00EC5A36" w:rsidRPr="007F4B89" w14:paraId="24202568" w14:textId="77777777" w:rsidTr="51235A2F">
        <w:tc>
          <w:tcPr>
            <w:tcW w:w="805" w:type="dxa"/>
            <w:tcBorders>
              <w:top w:val="single" w:sz="4" w:space="0" w:color="auto"/>
              <w:left w:val="single" w:sz="4" w:space="0" w:color="auto"/>
              <w:bottom w:val="single" w:sz="4" w:space="0" w:color="auto"/>
              <w:right w:val="single" w:sz="4" w:space="0" w:color="auto"/>
            </w:tcBorders>
            <w:vAlign w:val="center"/>
            <w:tcPrChange w:id="1176" w:author="Alicia Romero Lopez" w:date="2020-01-31T09:48:00Z">
              <w:tcPr>
                <w:tcW w:w="805" w:type="dxa"/>
                <w:tcBorders>
                  <w:top w:val="single" w:sz="4" w:space="0" w:color="auto"/>
                  <w:left w:val="single" w:sz="4" w:space="0" w:color="auto"/>
                  <w:bottom w:val="single" w:sz="4" w:space="0" w:color="auto"/>
                  <w:right w:val="single" w:sz="4" w:space="0" w:color="auto"/>
                </w:tcBorders>
              </w:tcPr>
            </w:tcPrChange>
          </w:tcPr>
          <w:p w14:paraId="2515337F" w14:textId="77777777" w:rsidR="00EC5A36" w:rsidRPr="007F4B89" w:rsidRDefault="00EC5A36" w:rsidP="00EC5A36">
            <w:pPr>
              <w:numPr>
                <w:ilvl w:val="0"/>
                <w:numId w:val="12"/>
              </w:numPr>
              <w:spacing w:before="120" w:after="120" w:line="256" w:lineRule="auto"/>
              <w:ind w:firstLine="0"/>
              <w:rPr>
                <w:color w:val="404040"/>
              </w:rPr>
            </w:pPr>
          </w:p>
        </w:tc>
        <w:tc>
          <w:tcPr>
            <w:tcW w:w="6570" w:type="dxa"/>
            <w:tcBorders>
              <w:top w:val="single" w:sz="4" w:space="0" w:color="auto"/>
              <w:left w:val="single" w:sz="4" w:space="0" w:color="auto"/>
              <w:bottom w:val="single" w:sz="4" w:space="0" w:color="auto"/>
              <w:right w:val="single" w:sz="4" w:space="0" w:color="auto"/>
            </w:tcBorders>
            <w:vAlign w:val="center"/>
            <w:hideMark/>
            <w:tcPrChange w:id="1177" w:author="Alicia Romero Lopez" w:date="2020-01-31T09:48:00Z">
              <w:tcPr>
                <w:tcW w:w="6570" w:type="dxa"/>
                <w:tcBorders>
                  <w:top w:val="single" w:sz="4" w:space="0" w:color="auto"/>
                  <w:left w:val="single" w:sz="4" w:space="0" w:color="auto"/>
                  <w:bottom w:val="single" w:sz="4" w:space="0" w:color="auto"/>
                  <w:right w:val="single" w:sz="4" w:space="0" w:color="auto"/>
                </w:tcBorders>
                <w:hideMark/>
              </w:tcPr>
            </w:tcPrChange>
          </w:tcPr>
          <w:p w14:paraId="39654A08" w14:textId="77777777" w:rsidR="00EC5A36" w:rsidRPr="007F4B89" w:rsidRDefault="00EC5A36" w:rsidP="00EC5A36">
            <w:pPr>
              <w:spacing w:before="120" w:after="120" w:line="256" w:lineRule="auto"/>
              <w:outlineLvl w:val="2"/>
              <w:rPr>
                <w:rFonts w:ascii="Open Sans Semibold" w:hAnsi="Open Sans Semibold" w:cs="Open Sans Semibold"/>
                <w:color w:val="11143F"/>
              </w:rPr>
            </w:pPr>
            <w:commentRangeStart w:id="1178"/>
            <w:commentRangeStart w:id="1179"/>
            <w:commentRangeStart w:id="1180"/>
            <w:r w:rsidRPr="007F4B89">
              <w:rPr>
                <w:rFonts w:ascii="Open Sans Semibold" w:hAnsi="Open Sans Semibold" w:cs="Open Sans Semibold"/>
                <w:color w:val="11143F"/>
              </w:rPr>
              <w:t xml:space="preserve">Medical Diagnosis </w:t>
            </w:r>
            <w:commentRangeEnd w:id="1178"/>
            <w:r w:rsidR="00F926F2">
              <w:rPr>
                <w:rStyle w:val="CommentReference"/>
                <w:color w:val="404040"/>
              </w:rPr>
              <w:commentReference w:id="1178"/>
            </w:r>
            <w:commentRangeEnd w:id="1179"/>
            <w:r w:rsidR="006E75E2">
              <w:rPr>
                <w:rStyle w:val="CommentReference"/>
                <w:color w:val="404040"/>
              </w:rPr>
              <w:commentReference w:id="1179"/>
            </w:r>
            <w:commentRangeEnd w:id="1180"/>
            <w:r>
              <w:rPr>
                <w:rStyle w:val="CommentReference"/>
              </w:rPr>
              <w:commentReference w:id="1180"/>
            </w:r>
          </w:p>
          <w:p w14:paraId="7DD5E5E6" w14:textId="77777777" w:rsidR="00EC5A36" w:rsidRPr="007F4B89" w:rsidRDefault="00EC5A36" w:rsidP="00EC5A36">
            <w:pPr>
              <w:spacing w:before="120" w:after="120" w:line="256" w:lineRule="auto"/>
              <w:rPr>
                <w:color w:val="404040"/>
              </w:rPr>
            </w:pPr>
            <w:r w:rsidRPr="007F4B89">
              <w:rPr>
                <w:color w:val="404040"/>
              </w:rPr>
              <w:t xml:space="preserve">Machine learning has conquered the field of medical research and the biomedical engineering since its applications are countless. Machine learning is not just the best analysis tool to be used in the medical field but also Machine learning can detect patterns in symptoms to actively diagnose a patient based on some of information about the patient. </w:t>
            </w:r>
          </w:p>
          <w:p w14:paraId="11E1B652" w14:textId="77777777" w:rsidR="00EC5A36" w:rsidRPr="007F4B89" w:rsidRDefault="00EC5A36" w:rsidP="00EC5A36">
            <w:pPr>
              <w:spacing w:before="120" w:after="120" w:line="256" w:lineRule="auto"/>
              <w:rPr>
                <w:color w:val="404040"/>
              </w:rPr>
            </w:pPr>
            <w:r w:rsidRPr="007F4B89">
              <w:rPr>
                <w:color w:val="404040"/>
              </w:rPr>
              <w:t>Machine learning is also researched to be of help to the experts in the medical field as well. Creating smart machines to effectively monitor, alarm and diagnose patients would improve the efficiency of the medical healthcare system.</w:t>
            </w:r>
          </w:p>
        </w:tc>
        <w:tc>
          <w:tcPr>
            <w:tcW w:w="3060" w:type="dxa"/>
            <w:tcBorders>
              <w:top w:val="single" w:sz="4" w:space="0" w:color="auto"/>
              <w:left w:val="single" w:sz="4" w:space="0" w:color="auto"/>
              <w:bottom w:val="single" w:sz="4" w:space="0" w:color="auto"/>
              <w:right w:val="single" w:sz="4" w:space="0" w:color="auto"/>
            </w:tcBorders>
            <w:vAlign w:val="center"/>
            <w:hideMark/>
            <w:tcPrChange w:id="1181" w:author="Alicia Romero Lopez" w:date="2020-01-31T09:48:00Z">
              <w:tcPr>
                <w:tcW w:w="3060" w:type="dxa"/>
                <w:tcBorders>
                  <w:top w:val="single" w:sz="4" w:space="0" w:color="auto"/>
                  <w:left w:val="single" w:sz="4" w:space="0" w:color="auto"/>
                  <w:bottom w:val="single" w:sz="4" w:space="0" w:color="auto"/>
                  <w:right w:val="single" w:sz="4" w:space="0" w:color="auto"/>
                </w:tcBorders>
                <w:hideMark/>
              </w:tcPr>
            </w:tcPrChange>
          </w:tcPr>
          <w:p w14:paraId="2CF8882F" w14:textId="77777777" w:rsidR="00EC5A36" w:rsidRDefault="00F37833" w:rsidP="00EC5A36">
            <w:pPr>
              <w:spacing w:before="120" w:after="120" w:line="256" w:lineRule="auto"/>
              <w:rPr>
                <w:ins w:id="1182" w:author="RoboGarden Team" w:date="2020-01-23T16:17:00Z"/>
                <w:color w:val="404040"/>
              </w:rPr>
            </w:pPr>
            <w:commentRangeStart w:id="1183"/>
            <w:commentRangeStart w:id="1184"/>
            <w:r>
              <w:rPr>
                <w:noProof/>
              </w:rPr>
              <w:drawing>
                <wp:inline distT="0" distB="0" distL="0" distR="0" wp14:anchorId="560EB0D3" wp14:editId="3103EF8D">
                  <wp:extent cx="1797685" cy="920115"/>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797685" cy="920115"/>
                          </a:xfrm>
                          <a:prstGeom prst="rect">
                            <a:avLst/>
                          </a:prstGeom>
                          <a:noFill/>
                          <a:ln>
                            <a:noFill/>
                          </a:ln>
                        </pic:spPr>
                      </pic:pic>
                    </a:graphicData>
                  </a:graphic>
                </wp:inline>
              </w:drawing>
            </w:r>
            <w:commentRangeEnd w:id="1183"/>
            <w:r w:rsidR="00F926F2">
              <w:rPr>
                <w:rStyle w:val="CommentReference"/>
                <w:color w:val="404040"/>
              </w:rPr>
              <w:commentReference w:id="1183"/>
            </w:r>
            <w:commentRangeEnd w:id="1184"/>
            <w:r w:rsidR="007052B0">
              <w:rPr>
                <w:rStyle w:val="CommentReference"/>
                <w:color w:val="404040"/>
              </w:rPr>
              <w:commentReference w:id="1184"/>
            </w:r>
          </w:p>
          <w:p w14:paraId="07E88525" w14:textId="77777777" w:rsidR="00B44BCB" w:rsidRDefault="006E75E2" w:rsidP="00B44BCB">
            <w:pPr>
              <w:pStyle w:val="NoSpacing"/>
            </w:pPr>
            <w:ins w:id="1185" w:author="RoboGarden Team" w:date="2020-01-23T16:17:00Z">
              <w:r>
                <w:rPr>
                  <w:color w:val="404040"/>
                </w:rPr>
                <w:t>Citation: RoboGarden Resources</w:t>
              </w:r>
            </w:ins>
            <w:r w:rsidR="00B44BCB">
              <w:rPr>
                <w:color w:val="404040"/>
              </w:rPr>
              <w:t xml:space="preserve"> </w:t>
            </w:r>
            <w:r w:rsidR="00B44BCB" w:rsidRPr="00E06DF7">
              <w:t>Copyright 2019</w:t>
            </w:r>
          </w:p>
          <w:p w14:paraId="1B1C34BE" w14:textId="2A544034" w:rsidR="006E75E2" w:rsidRPr="007F4B89" w:rsidRDefault="006E75E2" w:rsidP="00EC5A36">
            <w:pPr>
              <w:spacing w:before="120" w:after="120" w:line="256" w:lineRule="auto"/>
              <w:rPr>
                <w:color w:val="404040"/>
              </w:rPr>
            </w:pPr>
          </w:p>
        </w:tc>
      </w:tr>
    </w:tbl>
    <w:p w14:paraId="0047CC18" w14:textId="6FDB39EF" w:rsidR="00EC5A36" w:rsidRPr="00000BFE" w:rsidRDefault="00EC5A36" w:rsidP="00EC5A36">
      <w:pPr>
        <w:spacing w:after="0" w:line="240" w:lineRule="auto"/>
        <w:rPr>
          <w:rFonts w:ascii="Open Sans" w:eastAsia="Open Sans" w:hAnsi="Open Sans" w:cs="Times New Roman"/>
          <w:b/>
          <w:bCs/>
          <w:rPrChange w:id="1186" w:author="Fatemeh Yazdanbakhsh Poodeh" w:date="2020-01-28T21:43:00Z">
            <w:rPr>
              <w:rFonts w:ascii="Open Sans" w:eastAsia="Open Sans" w:hAnsi="Open Sans" w:cs="Times New Roman"/>
            </w:rPr>
          </w:rPrChange>
        </w:rPr>
      </w:pPr>
      <w:commentRangeStart w:id="1187"/>
      <w:commentRangeStart w:id="1188"/>
      <w:commentRangeEnd w:id="1187"/>
      <w:r>
        <w:rPr>
          <w:rStyle w:val="CommentReference"/>
        </w:rPr>
        <w:commentReference w:id="1187"/>
      </w:r>
      <w:commentRangeEnd w:id="1188"/>
      <w:r w:rsidR="001F6A48">
        <w:rPr>
          <w:rStyle w:val="CommentReference"/>
          <w:color w:val="404040"/>
        </w:rPr>
        <w:commentReference w:id="1188"/>
      </w:r>
      <w:commentRangeStart w:id="1189"/>
      <w:commentRangeEnd w:id="1189"/>
      <w:del w:id="1190" w:author="RoboGarden Team" w:date="2020-01-29T17:55:00Z">
        <w:r w:rsidR="00000BFE" w:rsidDel="001F6A48">
          <w:rPr>
            <w:rStyle w:val="CommentReference"/>
            <w:color w:val="404040"/>
          </w:rPr>
          <w:commentReference w:id="1189"/>
        </w:r>
      </w:del>
    </w:p>
    <w:tbl>
      <w:tblPr>
        <w:tblStyle w:val="TableGrid1"/>
        <w:tblW w:w="10455" w:type="dxa"/>
        <w:tblBorders>
          <w:top w:val="single" w:sz="4" w:space="0" w:color="DBDBDB"/>
          <w:left w:val="single" w:sz="4" w:space="0" w:color="DBDBDB"/>
          <w:bottom w:val="single" w:sz="4" w:space="0" w:color="DBDBDB"/>
          <w:right w:val="single" w:sz="4" w:space="0" w:color="DBDBDB"/>
          <w:insideH w:val="none" w:sz="0" w:space="0" w:color="auto"/>
          <w:insideV w:val="none" w:sz="0" w:space="0" w:color="auto"/>
        </w:tblBorders>
        <w:tblLayout w:type="fixed"/>
        <w:tblCellMar>
          <w:left w:w="115" w:type="dxa"/>
          <w:right w:w="115" w:type="dxa"/>
        </w:tblCellMar>
        <w:tblLook w:val="04A0" w:firstRow="1" w:lastRow="0" w:firstColumn="1" w:lastColumn="0" w:noHBand="0" w:noVBand="1"/>
        <w:tblPrChange w:id="1191" w:author="Alicia Romero Lopez" w:date="2020-01-31T09:48:00Z">
          <w:tblPr>
            <w:tblStyle w:val="TableGrid1"/>
            <w:tblW w:w="10455" w:type="dxa"/>
            <w:tblBorders>
              <w:top w:val="single" w:sz="4" w:space="0" w:color="DBDBDB"/>
              <w:left w:val="single" w:sz="4" w:space="0" w:color="DBDBDB"/>
              <w:bottom w:val="single" w:sz="4" w:space="0" w:color="DBDBDB"/>
              <w:right w:val="single" w:sz="4" w:space="0" w:color="DBDBDB"/>
              <w:insideH w:val="none" w:sz="0" w:space="0" w:color="auto"/>
              <w:insideV w:val="none" w:sz="0" w:space="0" w:color="auto"/>
            </w:tblBorders>
            <w:tblLayout w:type="fixed"/>
            <w:tblCellMar>
              <w:left w:w="115" w:type="dxa"/>
              <w:right w:w="115" w:type="dxa"/>
            </w:tblCellMar>
            <w:tblLook w:val="04A0" w:firstRow="1" w:lastRow="0" w:firstColumn="1" w:lastColumn="0" w:noHBand="0" w:noVBand="1"/>
          </w:tblPr>
        </w:tblPrChange>
      </w:tblPr>
      <w:tblGrid>
        <w:gridCol w:w="264"/>
        <w:gridCol w:w="630"/>
        <w:gridCol w:w="450"/>
        <w:gridCol w:w="2880"/>
        <w:gridCol w:w="1980"/>
        <w:gridCol w:w="3981"/>
        <w:gridCol w:w="270"/>
        <w:tblGridChange w:id="1192">
          <w:tblGrid>
            <w:gridCol w:w="360"/>
            <w:gridCol w:w="360"/>
            <w:gridCol w:w="360"/>
            <w:gridCol w:w="360"/>
            <w:gridCol w:w="360"/>
            <w:gridCol w:w="360"/>
            <w:gridCol w:w="360"/>
          </w:tblGrid>
        </w:tblGridChange>
      </w:tblGrid>
      <w:tr w:rsidR="00EC5A36" w:rsidRPr="007F4B89" w14:paraId="0E700D8A" w14:textId="77777777" w:rsidTr="51235A2F">
        <w:trPr>
          <w:cantSplit/>
        </w:trPr>
        <w:tc>
          <w:tcPr>
            <w:tcW w:w="10456" w:type="dxa"/>
            <w:gridSpan w:val="7"/>
            <w:tcBorders>
              <w:top w:val="single" w:sz="4" w:space="0" w:color="DBDBDB" w:themeColor="accent3" w:themeTint="66"/>
              <w:left w:val="single" w:sz="4" w:space="0" w:color="DBDBDB" w:themeColor="accent3" w:themeTint="66"/>
              <w:bottom w:val="nil"/>
              <w:right w:val="single" w:sz="4" w:space="0" w:color="DBDBDB" w:themeColor="accent3" w:themeTint="66"/>
            </w:tcBorders>
            <w:shd w:val="clear" w:color="auto" w:fill="FAFAFA"/>
            <w:hideMark/>
            <w:tcPrChange w:id="1193" w:author="Alicia Romero Lopez" w:date="2020-01-31T09:48:00Z">
              <w:tcPr>
                <w:tcW w:w="10456" w:type="dxa"/>
                <w:gridSpan w:val="7"/>
                <w:tcBorders>
                  <w:top w:val="single" w:sz="4" w:space="0" w:color="DBDBDB"/>
                  <w:left w:val="single" w:sz="4" w:space="0" w:color="DBDBDB"/>
                  <w:bottom w:val="nil"/>
                  <w:right w:val="single" w:sz="4" w:space="0" w:color="DBDBDB"/>
                </w:tcBorders>
                <w:shd w:val="clear" w:color="auto" w:fill="FAFAFA"/>
                <w:hideMark/>
              </w:tcPr>
            </w:tcPrChange>
          </w:tcPr>
          <w:p w14:paraId="159E3AD2" w14:textId="77777777" w:rsidR="00D869C2" w:rsidRDefault="00D869C2" w:rsidP="00D869C2">
            <w:pPr>
              <w:spacing w:before="120" w:after="120" w:line="256" w:lineRule="auto"/>
              <w:outlineLvl w:val="2"/>
              <w:rPr>
                <w:rFonts w:ascii="Open Sans Semibold" w:hAnsi="Open Sans Semibold" w:cs="Open Sans Semibold"/>
                <w:color w:val="11143F"/>
              </w:rPr>
            </w:pPr>
            <w:r>
              <w:rPr>
                <w:rFonts w:ascii="Open Sans Semibold" w:hAnsi="Open Sans Semibold" w:cs="Open Sans Semibold"/>
                <w:color w:val="11143F"/>
              </w:rPr>
              <w:lastRenderedPageBreak/>
              <w:t>Knowledge Check</w:t>
            </w:r>
          </w:p>
          <w:p w14:paraId="7AE27837" w14:textId="77777777" w:rsidR="00D869C2" w:rsidRDefault="00D869C2" w:rsidP="00EC5A36">
            <w:pPr>
              <w:spacing w:before="120" w:after="120" w:line="256" w:lineRule="auto"/>
              <w:rPr>
                <w:rFonts w:ascii="Open Sans Semibold" w:hAnsi="Open Sans Semibold" w:cs="Open Sans Semibold"/>
                <w:color w:val="11143F"/>
              </w:rPr>
            </w:pPr>
          </w:p>
          <w:p w14:paraId="5D6D68DE" w14:textId="14FAF700" w:rsidR="00EC5A36" w:rsidRPr="007F4B89" w:rsidRDefault="00EC5A36" w:rsidP="00EC5A36">
            <w:pPr>
              <w:spacing w:before="120" w:after="120" w:line="256" w:lineRule="auto"/>
              <w:rPr>
                <w:rFonts w:ascii="Open Sans Semibold" w:hAnsi="Open Sans Semibold" w:cs="Open Sans Semibold"/>
                <w:color w:val="11143F"/>
              </w:rPr>
            </w:pPr>
            <w:r w:rsidRPr="007F4B89">
              <w:rPr>
                <w:rFonts w:ascii="Open Sans Semibold" w:hAnsi="Open Sans Semibold" w:cs="Open Sans Semibold"/>
                <w:color w:val="11143F"/>
              </w:rPr>
              <w:t xml:space="preserve">Which of these are machine learning applications? </w:t>
            </w:r>
          </w:p>
          <w:p w14:paraId="495CF6AC" w14:textId="77777777" w:rsidR="00EC5A36" w:rsidRPr="007F4B89" w:rsidRDefault="00EC5A36" w:rsidP="00EC5A36">
            <w:pPr>
              <w:spacing w:before="120" w:after="120" w:line="256" w:lineRule="auto"/>
              <w:rPr>
                <w:color w:val="404040"/>
              </w:rPr>
            </w:pPr>
            <w:r w:rsidRPr="007F4B89">
              <w:rPr>
                <w:color w:val="404040"/>
              </w:rPr>
              <w:t>Select all that apply.</w:t>
            </w:r>
          </w:p>
        </w:tc>
      </w:tr>
      <w:tr w:rsidR="00EC5A36" w:rsidRPr="007F4B89" w14:paraId="71F9ADC7" w14:textId="77777777" w:rsidTr="51235A2F">
        <w:trPr>
          <w:cantSplit/>
        </w:trPr>
        <w:tc>
          <w:tcPr>
            <w:tcW w:w="265" w:type="dxa"/>
            <w:tcBorders>
              <w:top w:val="nil"/>
              <w:left w:val="single" w:sz="4" w:space="0" w:color="DBDBDB" w:themeColor="accent3" w:themeTint="66"/>
              <w:bottom w:val="nil"/>
              <w:right w:val="nil"/>
            </w:tcBorders>
            <w:shd w:val="clear" w:color="auto" w:fill="FAFAFA"/>
            <w:tcPrChange w:id="1194" w:author="Alicia Romero Lopez" w:date="2020-01-31T09:48:00Z">
              <w:tcPr>
                <w:tcW w:w="265" w:type="dxa"/>
                <w:tcBorders>
                  <w:top w:val="nil"/>
                  <w:left w:val="single" w:sz="4" w:space="0" w:color="DBDBDB"/>
                  <w:bottom w:val="nil"/>
                  <w:right w:val="nil"/>
                </w:tcBorders>
                <w:shd w:val="clear" w:color="auto" w:fill="FAFAFA"/>
              </w:tcPr>
            </w:tcPrChange>
          </w:tcPr>
          <w:p w14:paraId="7BC40D91" w14:textId="77777777" w:rsidR="00EC5A36" w:rsidRPr="007F4B89" w:rsidRDefault="00EC5A36" w:rsidP="00EC5A36">
            <w:pPr>
              <w:spacing w:before="120" w:after="120" w:line="256" w:lineRule="auto"/>
              <w:rPr>
                <w:color w:val="404040"/>
              </w:rPr>
            </w:pPr>
          </w:p>
        </w:tc>
        <w:tc>
          <w:tcPr>
            <w:tcW w:w="630" w:type="dxa"/>
            <w:tcBorders>
              <w:top w:val="nil"/>
              <w:left w:val="nil"/>
              <w:bottom w:val="nil"/>
              <w:right w:val="nil"/>
            </w:tcBorders>
            <w:shd w:val="clear" w:color="auto" w:fill="FFFFFF" w:themeFill="background1"/>
            <w:vAlign w:val="center"/>
            <w:hideMark/>
            <w:tcPrChange w:id="1195" w:author="Alicia Romero Lopez" w:date="2020-01-31T09:48:00Z">
              <w:tcPr>
                <w:tcW w:w="630" w:type="dxa"/>
                <w:tcBorders>
                  <w:top w:val="nil"/>
                  <w:left w:val="nil"/>
                  <w:bottom w:val="nil"/>
                  <w:right w:val="nil"/>
                </w:tcBorders>
                <w:shd w:val="clear" w:color="auto" w:fill="FFFFFF"/>
                <w:hideMark/>
              </w:tcPr>
            </w:tcPrChange>
          </w:tcPr>
          <w:p w14:paraId="2B497AD9" w14:textId="77777777" w:rsidR="00EC5A36" w:rsidRPr="007F4B89" w:rsidRDefault="00EC5A36" w:rsidP="00EC5A36">
            <w:pPr>
              <w:spacing w:before="120" w:after="120" w:line="256" w:lineRule="auto"/>
              <w:rPr>
                <w:color w:val="404040"/>
              </w:rPr>
            </w:pPr>
            <w:r w:rsidRPr="007F4B89">
              <w:rPr>
                <w:noProof/>
                <w:color w:val="404040"/>
              </w:rPr>
              <mc:AlternateContent>
                <mc:Choice Requires="wps">
                  <w:drawing>
                    <wp:inline distT="0" distB="0" distL="0" distR="0" wp14:anchorId="5DC8EFE2" wp14:editId="00A7AC70">
                      <wp:extent cx="207010" cy="207010"/>
                      <wp:effectExtent l="19050" t="19050" r="21590" b="21590"/>
                      <wp:docPr id="4" name="Rectangle: Rounded Corners 2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010" cy="207010"/>
                              </a:xfrm>
                              <a:prstGeom prst="roundRect">
                                <a:avLst>
                                  <a:gd name="adj" fmla="val 16667"/>
                                </a:avLst>
                              </a:prstGeom>
                              <a:noFill/>
                              <a:ln w="28575">
                                <a:solidFill>
                                  <a:srgbClr val="DBDBDB">
                                    <a:lumMod val="90000"/>
                                    <a:lumOff val="0"/>
                                  </a:srgb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inline>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w16se="http://schemas.microsoft.com/office/word/2015/wordml/symex" xmlns:cx1="http://schemas.microsoft.com/office/drawing/2015/9/8/chartex" xmlns:cx="http://schemas.microsoft.com/office/drawing/2014/chartex">
                  <w:pict>
                    <v:roundrect w14:anchorId="71E7C998" id="Rectangle: Rounded Corners 224" o:spid="_x0000_s1026" style="width:16.3pt;height:16.3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" filled="f" strokecolor="#c5c5c5" strokeweight="2.25pt">
                      <v:stroke joinstyle="miter"/>
                      <w10:anchorlock/>
                    </v:roundrect>
                  </w:pict>
                </mc:Fallback>
              </mc:AlternateContent>
            </w:r>
          </w:p>
        </w:tc>
        <w:tc>
          <w:tcPr>
            <w:tcW w:w="450" w:type="dxa"/>
            <w:tcBorders>
              <w:top w:val="nil"/>
              <w:left w:val="nil"/>
              <w:bottom w:val="nil"/>
              <w:right w:val="nil"/>
            </w:tcBorders>
            <w:shd w:val="clear" w:color="auto" w:fill="FFFFFF" w:themeFill="background1"/>
            <w:vAlign w:val="center"/>
            <w:hideMark/>
            <w:tcPrChange w:id="1196" w:author="Alicia Romero Lopez" w:date="2020-01-31T09:48:00Z">
              <w:tcPr>
                <w:tcW w:w="450" w:type="dxa"/>
                <w:tcBorders>
                  <w:top w:val="nil"/>
                  <w:left w:val="nil"/>
                  <w:bottom w:val="nil"/>
                  <w:right w:val="nil"/>
                </w:tcBorders>
                <w:shd w:val="clear" w:color="auto" w:fill="FFFFFF"/>
                <w:hideMark/>
              </w:tcPr>
            </w:tcPrChange>
          </w:tcPr>
          <w:p w14:paraId="3CFAA462" w14:textId="77777777" w:rsidR="00EC5A36" w:rsidRPr="007F4B89" w:rsidRDefault="00EC5A36" w:rsidP="00EC5A36">
            <w:pPr>
              <w:spacing w:before="120" w:after="120" w:line="256" w:lineRule="auto"/>
              <w:rPr>
                <w:rFonts w:ascii="Open Sans Semibold" w:hAnsi="Open Sans Semibold" w:cs="Open Sans Semibold"/>
                <w:color w:val="404040"/>
              </w:rPr>
            </w:pPr>
            <w:r w:rsidRPr="007F4B89">
              <w:rPr>
                <w:rFonts w:ascii="Open Sans Semibold" w:hAnsi="Open Sans Semibold" w:cs="Open Sans Semibold"/>
                <w:color w:val="404040"/>
              </w:rPr>
              <w:t>a.</w:t>
            </w:r>
          </w:p>
        </w:tc>
        <w:tc>
          <w:tcPr>
            <w:tcW w:w="8841" w:type="dxa"/>
            <w:gridSpan w:val="3"/>
            <w:tcBorders>
              <w:top w:val="nil"/>
              <w:left w:val="nil"/>
              <w:bottom w:val="nil"/>
              <w:right w:val="nil"/>
            </w:tcBorders>
            <w:shd w:val="clear" w:color="auto" w:fill="FFFFFF" w:themeFill="background1"/>
            <w:vAlign w:val="center"/>
            <w:hideMark/>
            <w:tcPrChange w:id="1197" w:author="Alicia Romero Lopez" w:date="2020-01-31T09:48:00Z">
              <w:tcPr>
                <w:tcW w:w="8841" w:type="dxa"/>
                <w:gridSpan w:val="3"/>
                <w:tcBorders>
                  <w:top w:val="nil"/>
                  <w:left w:val="nil"/>
                  <w:bottom w:val="nil"/>
                  <w:right w:val="nil"/>
                </w:tcBorders>
                <w:shd w:val="clear" w:color="auto" w:fill="FFFFFF"/>
                <w:hideMark/>
              </w:tcPr>
            </w:tcPrChange>
          </w:tcPr>
          <w:p w14:paraId="76811D5D" w14:textId="77777777" w:rsidR="00EC5A36" w:rsidRPr="007F4B89" w:rsidRDefault="00EC5A36" w:rsidP="00EC5A36">
            <w:pPr>
              <w:spacing w:before="120" w:after="120" w:line="256" w:lineRule="auto"/>
              <w:rPr>
                <w:color w:val="404040"/>
                <w:highlight w:val="green"/>
              </w:rPr>
            </w:pPr>
            <w:r w:rsidRPr="007F4B89">
              <w:rPr>
                <w:color w:val="404040"/>
                <w:highlight w:val="green"/>
              </w:rPr>
              <w:t>Camera that tracks the pattern of movement of cars in a certain area.</w:t>
            </w:r>
          </w:p>
        </w:tc>
        <w:tc>
          <w:tcPr>
            <w:tcW w:w="270" w:type="dxa"/>
            <w:tcBorders>
              <w:top w:val="nil"/>
              <w:left w:val="nil"/>
              <w:bottom w:val="nil"/>
              <w:right w:val="single" w:sz="4" w:space="0" w:color="DBDBDB" w:themeColor="accent3" w:themeTint="66"/>
            </w:tcBorders>
            <w:shd w:val="clear" w:color="auto" w:fill="FAFAFA"/>
            <w:tcPrChange w:id="1198" w:author="Alicia Romero Lopez" w:date="2020-01-31T09:48:00Z">
              <w:tcPr>
                <w:tcW w:w="270" w:type="dxa"/>
                <w:tcBorders>
                  <w:top w:val="nil"/>
                  <w:left w:val="nil"/>
                  <w:bottom w:val="nil"/>
                  <w:right w:val="single" w:sz="4" w:space="0" w:color="DBDBDB"/>
                </w:tcBorders>
                <w:shd w:val="clear" w:color="auto" w:fill="FAFAFA"/>
              </w:tcPr>
            </w:tcPrChange>
          </w:tcPr>
          <w:p w14:paraId="525069DA" w14:textId="77777777" w:rsidR="00EC5A36" w:rsidRPr="007F4B89" w:rsidRDefault="00EC5A36" w:rsidP="00EC5A36">
            <w:pPr>
              <w:spacing w:before="120" w:after="120" w:line="256" w:lineRule="auto"/>
              <w:rPr>
                <w:color w:val="404040"/>
              </w:rPr>
            </w:pPr>
          </w:p>
        </w:tc>
      </w:tr>
      <w:tr w:rsidR="00EC5A36" w:rsidRPr="007F4B89" w14:paraId="5D73AD4C" w14:textId="77777777" w:rsidTr="51235A2F">
        <w:trPr>
          <w:cantSplit/>
          <w:trHeight w:val="20"/>
        </w:trPr>
        <w:tc>
          <w:tcPr>
            <w:tcW w:w="265" w:type="dxa"/>
            <w:tcBorders>
              <w:top w:val="nil"/>
              <w:left w:val="single" w:sz="4" w:space="0" w:color="DBDBDB" w:themeColor="accent3" w:themeTint="66"/>
              <w:bottom w:val="nil"/>
              <w:right w:val="nil"/>
            </w:tcBorders>
            <w:shd w:val="clear" w:color="auto" w:fill="FAFAFA"/>
            <w:tcPrChange w:id="1199" w:author="Alicia Romero Lopez" w:date="2020-01-31T09:48:00Z">
              <w:tcPr>
                <w:tcW w:w="265" w:type="dxa"/>
                <w:tcBorders>
                  <w:top w:val="nil"/>
                  <w:left w:val="single" w:sz="4" w:space="0" w:color="DBDBDB"/>
                  <w:bottom w:val="nil"/>
                  <w:right w:val="nil"/>
                </w:tcBorders>
                <w:shd w:val="clear" w:color="auto" w:fill="FAFAFA"/>
              </w:tcPr>
            </w:tcPrChange>
          </w:tcPr>
          <w:p w14:paraId="128CA67A" w14:textId="77777777" w:rsidR="00EC5A36" w:rsidRPr="007F4B89" w:rsidRDefault="00EC5A36" w:rsidP="00EC5A36">
            <w:pPr>
              <w:spacing w:before="120" w:after="120" w:line="256" w:lineRule="auto"/>
              <w:rPr>
                <w:color w:val="404040"/>
                <w:sz w:val="8"/>
                <w:szCs w:val="8"/>
              </w:rPr>
            </w:pPr>
          </w:p>
        </w:tc>
        <w:tc>
          <w:tcPr>
            <w:tcW w:w="630" w:type="dxa"/>
            <w:tcBorders>
              <w:top w:val="nil"/>
              <w:left w:val="nil"/>
              <w:bottom w:val="nil"/>
              <w:right w:val="nil"/>
            </w:tcBorders>
            <w:shd w:val="clear" w:color="auto" w:fill="FAFAFA"/>
            <w:vAlign w:val="center"/>
            <w:tcPrChange w:id="1200" w:author="Alicia Romero Lopez" w:date="2020-01-31T09:48:00Z">
              <w:tcPr>
                <w:tcW w:w="630" w:type="dxa"/>
                <w:tcBorders>
                  <w:top w:val="nil"/>
                  <w:left w:val="nil"/>
                  <w:bottom w:val="nil"/>
                  <w:right w:val="nil"/>
                </w:tcBorders>
                <w:shd w:val="clear" w:color="auto" w:fill="FAFAFA"/>
              </w:tcPr>
            </w:tcPrChange>
          </w:tcPr>
          <w:p w14:paraId="38DB6179" w14:textId="77777777" w:rsidR="00EC5A36" w:rsidRPr="007F4B89" w:rsidRDefault="00EC5A36" w:rsidP="00EC5A36">
            <w:pPr>
              <w:spacing w:before="120" w:after="120" w:line="256" w:lineRule="auto"/>
              <w:rPr>
                <w:color w:val="404040"/>
                <w:sz w:val="8"/>
                <w:szCs w:val="8"/>
              </w:rPr>
            </w:pPr>
          </w:p>
        </w:tc>
        <w:tc>
          <w:tcPr>
            <w:tcW w:w="3330" w:type="dxa"/>
            <w:gridSpan w:val="2"/>
            <w:tcBorders>
              <w:top w:val="nil"/>
              <w:left w:val="nil"/>
              <w:bottom w:val="nil"/>
              <w:right w:val="nil"/>
            </w:tcBorders>
            <w:shd w:val="clear" w:color="auto" w:fill="FAFAFA"/>
            <w:vAlign w:val="center"/>
            <w:tcPrChange w:id="1201" w:author="Alicia Romero Lopez" w:date="2020-01-31T09:48:00Z">
              <w:tcPr>
                <w:tcW w:w="3330" w:type="dxa"/>
                <w:gridSpan w:val="2"/>
                <w:tcBorders>
                  <w:top w:val="nil"/>
                  <w:left w:val="nil"/>
                  <w:bottom w:val="nil"/>
                  <w:right w:val="nil"/>
                </w:tcBorders>
                <w:shd w:val="clear" w:color="auto" w:fill="FAFAFA"/>
              </w:tcPr>
            </w:tcPrChange>
          </w:tcPr>
          <w:p w14:paraId="53373FEA" w14:textId="77777777" w:rsidR="00EC5A36" w:rsidRPr="007F4B89" w:rsidRDefault="00EC5A36" w:rsidP="00EC5A36">
            <w:pPr>
              <w:spacing w:before="120" w:after="120" w:line="256" w:lineRule="auto"/>
              <w:rPr>
                <w:color w:val="404040"/>
                <w:sz w:val="8"/>
                <w:szCs w:val="8"/>
                <w:highlight w:val="green"/>
              </w:rPr>
            </w:pPr>
          </w:p>
        </w:tc>
        <w:tc>
          <w:tcPr>
            <w:tcW w:w="1980" w:type="dxa"/>
            <w:tcBorders>
              <w:top w:val="nil"/>
              <w:left w:val="nil"/>
              <w:bottom w:val="nil"/>
              <w:right w:val="nil"/>
            </w:tcBorders>
            <w:shd w:val="clear" w:color="auto" w:fill="FAFAFA"/>
            <w:vAlign w:val="center"/>
            <w:tcPrChange w:id="1202" w:author="Alicia Romero Lopez" w:date="2020-01-31T09:48:00Z">
              <w:tcPr>
                <w:tcW w:w="1980" w:type="dxa"/>
                <w:tcBorders>
                  <w:top w:val="nil"/>
                  <w:left w:val="nil"/>
                  <w:bottom w:val="nil"/>
                  <w:right w:val="nil"/>
                </w:tcBorders>
                <w:shd w:val="clear" w:color="auto" w:fill="FAFAFA"/>
              </w:tcPr>
            </w:tcPrChange>
          </w:tcPr>
          <w:p w14:paraId="099BCF80" w14:textId="77777777" w:rsidR="00EC5A36" w:rsidRPr="007F4B89" w:rsidRDefault="00EC5A36" w:rsidP="00EC5A36">
            <w:pPr>
              <w:spacing w:before="120" w:after="120" w:line="256" w:lineRule="auto"/>
              <w:rPr>
                <w:color w:val="404040"/>
                <w:sz w:val="8"/>
                <w:szCs w:val="8"/>
                <w:highlight w:val="green"/>
              </w:rPr>
            </w:pPr>
          </w:p>
        </w:tc>
        <w:tc>
          <w:tcPr>
            <w:tcW w:w="3978" w:type="dxa"/>
            <w:tcBorders>
              <w:top w:val="nil"/>
              <w:left w:val="nil"/>
              <w:bottom w:val="nil"/>
              <w:right w:val="nil"/>
            </w:tcBorders>
            <w:shd w:val="clear" w:color="auto" w:fill="FAFAFA"/>
            <w:vAlign w:val="center"/>
            <w:tcPrChange w:id="1203" w:author="Alicia Romero Lopez" w:date="2020-01-31T09:48:00Z">
              <w:tcPr>
                <w:tcW w:w="3978" w:type="dxa"/>
                <w:tcBorders>
                  <w:top w:val="nil"/>
                  <w:left w:val="nil"/>
                  <w:bottom w:val="nil"/>
                  <w:right w:val="nil"/>
                </w:tcBorders>
                <w:shd w:val="clear" w:color="auto" w:fill="FAFAFA"/>
              </w:tcPr>
            </w:tcPrChange>
          </w:tcPr>
          <w:p w14:paraId="39740CA9" w14:textId="77777777" w:rsidR="00EC5A36" w:rsidRPr="007F4B89" w:rsidRDefault="00EC5A36" w:rsidP="00EC5A36">
            <w:pPr>
              <w:spacing w:before="120" w:after="120" w:line="256" w:lineRule="auto"/>
              <w:rPr>
                <w:noProof/>
                <w:color w:val="404040"/>
                <w:sz w:val="8"/>
                <w:szCs w:val="8"/>
                <w:highlight w:val="green"/>
              </w:rPr>
            </w:pPr>
          </w:p>
        </w:tc>
        <w:tc>
          <w:tcPr>
            <w:tcW w:w="270" w:type="dxa"/>
            <w:tcBorders>
              <w:top w:val="nil"/>
              <w:left w:val="nil"/>
              <w:bottom w:val="nil"/>
              <w:right w:val="single" w:sz="4" w:space="0" w:color="DBDBDB" w:themeColor="accent3" w:themeTint="66"/>
            </w:tcBorders>
            <w:shd w:val="clear" w:color="auto" w:fill="FAFAFA"/>
            <w:tcPrChange w:id="1204" w:author="Alicia Romero Lopez" w:date="2020-01-31T09:48:00Z">
              <w:tcPr>
                <w:tcW w:w="270" w:type="dxa"/>
                <w:tcBorders>
                  <w:top w:val="nil"/>
                  <w:left w:val="nil"/>
                  <w:bottom w:val="nil"/>
                  <w:right w:val="single" w:sz="4" w:space="0" w:color="DBDBDB"/>
                </w:tcBorders>
                <w:shd w:val="clear" w:color="auto" w:fill="FAFAFA"/>
              </w:tcPr>
            </w:tcPrChange>
          </w:tcPr>
          <w:p w14:paraId="34167AD9" w14:textId="77777777" w:rsidR="00EC5A36" w:rsidRPr="007F4B89" w:rsidRDefault="00EC5A36" w:rsidP="00EC5A36">
            <w:pPr>
              <w:spacing w:before="120" w:after="120" w:line="256" w:lineRule="auto"/>
              <w:rPr>
                <w:color w:val="404040"/>
                <w:sz w:val="8"/>
                <w:szCs w:val="8"/>
              </w:rPr>
            </w:pPr>
          </w:p>
        </w:tc>
      </w:tr>
      <w:tr w:rsidR="00EC5A36" w:rsidRPr="007F4B89" w14:paraId="02614219" w14:textId="77777777" w:rsidTr="51235A2F">
        <w:trPr>
          <w:cantSplit/>
        </w:trPr>
        <w:tc>
          <w:tcPr>
            <w:tcW w:w="265" w:type="dxa"/>
            <w:tcBorders>
              <w:top w:val="nil"/>
              <w:left w:val="single" w:sz="4" w:space="0" w:color="DBDBDB" w:themeColor="accent3" w:themeTint="66"/>
              <w:bottom w:val="nil"/>
              <w:right w:val="nil"/>
            </w:tcBorders>
            <w:shd w:val="clear" w:color="auto" w:fill="FAFAFA"/>
            <w:tcPrChange w:id="1205" w:author="Alicia Romero Lopez" w:date="2020-01-31T09:48:00Z">
              <w:tcPr>
                <w:tcW w:w="265" w:type="dxa"/>
                <w:tcBorders>
                  <w:top w:val="nil"/>
                  <w:left w:val="single" w:sz="4" w:space="0" w:color="DBDBDB"/>
                  <w:bottom w:val="nil"/>
                  <w:right w:val="nil"/>
                </w:tcBorders>
                <w:shd w:val="clear" w:color="auto" w:fill="FAFAFA"/>
              </w:tcPr>
            </w:tcPrChange>
          </w:tcPr>
          <w:p w14:paraId="39CC2DFA" w14:textId="77777777" w:rsidR="00EC5A36" w:rsidRPr="007F4B89" w:rsidRDefault="00EC5A36" w:rsidP="00EC5A36">
            <w:pPr>
              <w:spacing w:before="120" w:after="120" w:line="256" w:lineRule="auto"/>
              <w:rPr>
                <w:color w:val="404040"/>
              </w:rPr>
            </w:pPr>
          </w:p>
        </w:tc>
        <w:tc>
          <w:tcPr>
            <w:tcW w:w="630" w:type="dxa"/>
            <w:tcBorders>
              <w:top w:val="nil"/>
              <w:left w:val="nil"/>
              <w:bottom w:val="nil"/>
              <w:right w:val="nil"/>
            </w:tcBorders>
            <w:shd w:val="clear" w:color="auto" w:fill="FFFFFF" w:themeFill="background1"/>
            <w:vAlign w:val="center"/>
            <w:hideMark/>
            <w:tcPrChange w:id="1206" w:author="Alicia Romero Lopez" w:date="2020-01-31T09:48:00Z">
              <w:tcPr>
                <w:tcW w:w="630" w:type="dxa"/>
                <w:tcBorders>
                  <w:top w:val="nil"/>
                  <w:left w:val="nil"/>
                  <w:bottom w:val="nil"/>
                  <w:right w:val="nil"/>
                </w:tcBorders>
                <w:shd w:val="clear" w:color="auto" w:fill="FFFFFF"/>
                <w:hideMark/>
              </w:tcPr>
            </w:tcPrChange>
          </w:tcPr>
          <w:p w14:paraId="690CA2D7" w14:textId="77777777" w:rsidR="00EC5A36" w:rsidRPr="007F4B89" w:rsidRDefault="00EC5A36" w:rsidP="00EC5A36">
            <w:pPr>
              <w:spacing w:before="120" w:after="120" w:line="256" w:lineRule="auto"/>
              <w:rPr>
                <w:noProof/>
                <w:color w:val="404040"/>
              </w:rPr>
            </w:pPr>
            <w:r w:rsidRPr="007F4B89">
              <w:rPr>
                <w:noProof/>
                <w:color w:val="404040"/>
              </w:rPr>
              <mc:AlternateContent>
                <mc:Choice Requires="wps">
                  <w:drawing>
                    <wp:inline distT="0" distB="0" distL="0" distR="0" wp14:anchorId="3B8EF76A" wp14:editId="76B67639">
                      <wp:extent cx="207010" cy="207010"/>
                      <wp:effectExtent l="19050" t="19050" r="21590" b="21590"/>
                      <wp:docPr id="3" name="Rectangle: Rounded Corners 2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010" cy="207010"/>
                              </a:xfrm>
                              <a:prstGeom prst="roundRect">
                                <a:avLst>
                                  <a:gd name="adj" fmla="val 16667"/>
                                </a:avLst>
                              </a:prstGeom>
                              <a:noFill/>
                              <a:ln w="28575">
                                <a:solidFill>
                                  <a:srgbClr val="DBDBDB">
                                    <a:lumMod val="90000"/>
                                    <a:lumOff val="0"/>
                                  </a:srgb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inline>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w16se="http://schemas.microsoft.com/office/word/2015/wordml/symex" xmlns:cx1="http://schemas.microsoft.com/office/drawing/2015/9/8/chartex" xmlns:cx="http://schemas.microsoft.com/office/drawing/2014/chartex">
                  <w:pict>
                    <v:roundrect w14:anchorId="31495153" id="Rectangle: Rounded Corners 225" o:spid="_x0000_s1026" style="width:16.3pt;height:16.3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" filled="f" strokecolor="#c5c5c5" strokeweight="2.25pt">
                      <v:stroke joinstyle="miter"/>
                      <w10:anchorlock/>
                    </v:roundrect>
                  </w:pict>
                </mc:Fallback>
              </mc:AlternateContent>
            </w:r>
          </w:p>
        </w:tc>
        <w:tc>
          <w:tcPr>
            <w:tcW w:w="450" w:type="dxa"/>
            <w:tcBorders>
              <w:top w:val="nil"/>
              <w:left w:val="nil"/>
              <w:bottom w:val="nil"/>
              <w:right w:val="nil"/>
            </w:tcBorders>
            <w:shd w:val="clear" w:color="auto" w:fill="FFFFFF" w:themeFill="background1"/>
            <w:vAlign w:val="center"/>
            <w:hideMark/>
            <w:tcPrChange w:id="1207" w:author="Alicia Romero Lopez" w:date="2020-01-31T09:48:00Z">
              <w:tcPr>
                <w:tcW w:w="450" w:type="dxa"/>
                <w:tcBorders>
                  <w:top w:val="nil"/>
                  <w:left w:val="nil"/>
                  <w:bottom w:val="nil"/>
                  <w:right w:val="nil"/>
                </w:tcBorders>
                <w:shd w:val="clear" w:color="auto" w:fill="FFFFFF"/>
                <w:hideMark/>
              </w:tcPr>
            </w:tcPrChange>
          </w:tcPr>
          <w:p w14:paraId="24CFF5D6" w14:textId="77777777" w:rsidR="00EC5A36" w:rsidRPr="007F4B89" w:rsidRDefault="00EC5A36" w:rsidP="00EC5A36">
            <w:pPr>
              <w:spacing w:before="120" w:after="120" w:line="256" w:lineRule="auto"/>
              <w:rPr>
                <w:rFonts w:ascii="Open Sans Semibold" w:hAnsi="Open Sans Semibold" w:cs="Open Sans Semibold"/>
                <w:color w:val="404040"/>
              </w:rPr>
            </w:pPr>
            <w:r w:rsidRPr="007F4B89">
              <w:rPr>
                <w:rFonts w:ascii="Open Sans Semibold" w:hAnsi="Open Sans Semibold" w:cs="Open Sans Semibold"/>
                <w:color w:val="404040"/>
              </w:rPr>
              <w:t>b.</w:t>
            </w:r>
          </w:p>
        </w:tc>
        <w:tc>
          <w:tcPr>
            <w:tcW w:w="8841" w:type="dxa"/>
            <w:gridSpan w:val="3"/>
            <w:tcBorders>
              <w:top w:val="nil"/>
              <w:left w:val="nil"/>
              <w:bottom w:val="nil"/>
              <w:right w:val="nil"/>
            </w:tcBorders>
            <w:shd w:val="clear" w:color="auto" w:fill="FFFFFF" w:themeFill="background1"/>
            <w:vAlign w:val="center"/>
            <w:hideMark/>
            <w:tcPrChange w:id="1208" w:author="Alicia Romero Lopez" w:date="2020-01-31T09:48:00Z">
              <w:tcPr>
                <w:tcW w:w="8841" w:type="dxa"/>
                <w:gridSpan w:val="3"/>
                <w:tcBorders>
                  <w:top w:val="nil"/>
                  <w:left w:val="nil"/>
                  <w:bottom w:val="nil"/>
                  <w:right w:val="nil"/>
                </w:tcBorders>
                <w:shd w:val="clear" w:color="auto" w:fill="FFFFFF"/>
                <w:hideMark/>
              </w:tcPr>
            </w:tcPrChange>
          </w:tcPr>
          <w:p w14:paraId="5916E384" w14:textId="77777777" w:rsidR="00EC5A36" w:rsidRPr="007F4B89" w:rsidRDefault="00EC5A36" w:rsidP="00EC5A36">
            <w:pPr>
              <w:spacing w:before="120" w:after="120" w:line="256" w:lineRule="auto"/>
              <w:rPr>
                <w:color w:val="404040"/>
                <w:highlight w:val="green"/>
              </w:rPr>
            </w:pPr>
            <w:r w:rsidRPr="007F4B89">
              <w:rPr>
                <w:color w:val="404040"/>
                <w:highlight w:val="green"/>
              </w:rPr>
              <w:t>Predicting stock market price movements.</w:t>
            </w:r>
          </w:p>
        </w:tc>
        <w:tc>
          <w:tcPr>
            <w:tcW w:w="270" w:type="dxa"/>
            <w:tcBorders>
              <w:top w:val="nil"/>
              <w:left w:val="nil"/>
              <w:bottom w:val="nil"/>
              <w:right w:val="single" w:sz="4" w:space="0" w:color="DBDBDB" w:themeColor="accent3" w:themeTint="66"/>
            </w:tcBorders>
            <w:shd w:val="clear" w:color="auto" w:fill="FAFAFA"/>
            <w:tcPrChange w:id="1209" w:author="Alicia Romero Lopez" w:date="2020-01-31T09:48:00Z">
              <w:tcPr>
                <w:tcW w:w="270" w:type="dxa"/>
                <w:tcBorders>
                  <w:top w:val="nil"/>
                  <w:left w:val="nil"/>
                  <w:bottom w:val="nil"/>
                  <w:right w:val="single" w:sz="4" w:space="0" w:color="DBDBDB"/>
                </w:tcBorders>
                <w:shd w:val="clear" w:color="auto" w:fill="FAFAFA"/>
              </w:tcPr>
            </w:tcPrChange>
          </w:tcPr>
          <w:p w14:paraId="5E231173" w14:textId="77777777" w:rsidR="00EC5A36" w:rsidRPr="007F4B89" w:rsidRDefault="00EC5A36" w:rsidP="00EC5A36">
            <w:pPr>
              <w:spacing w:before="120" w:after="120" w:line="256" w:lineRule="auto"/>
              <w:rPr>
                <w:color w:val="404040"/>
              </w:rPr>
            </w:pPr>
          </w:p>
        </w:tc>
      </w:tr>
      <w:tr w:rsidR="00EC5A36" w:rsidRPr="007F4B89" w14:paraId="11F3B1EE" w14:textId="77777777" w:rsidTr="51235A2F">
        <w:trPr>
          <w:cantSplit/>
          <w:trHeight w:val="20"/>
        </w:trPr>
        <w:tc>
          <w:tcPr>
            <w:tcW w:w="265" w:type="dxa"/>
            <w:tcBorders>
              <w:top w:val="nil"/>
              <w:left w:val="single" w:sz="4" w:space="0" w:color="DBDBDB" w:themeColor="accent3" w:themeTint="66"/>
              <w:bottom w:val="nil"/>
              <w:right w:val="nil"/>
            </w:tcBorders>
            <w:shd w:val="clear" w:color="auto" w:fill="FAFAFA"/>
            <w:tcPrChange w:id="1210" w:author="Alicia Romero Lopez" w:date="2020-01-31T09:48:00Z">
              <w:tcPr>
                <w:tcW w:w="265" w:type="dxa"/>
                <w:tcBorders>
                  <w:top w:val="nil"/>
                  <w:left w:val="single" w:sz="4" w:space="0" w:color="DBDBDB"/>
                  <w:bottom w:val="nil"/>
                  <w:right w:val="nil"/>
                </w:tcBorders>
                <w:shd w:val="clear" w:color="auto" w:fill="FAFAFA"/>
              </w:tcPr>
            </w:tcPrChange>
          </w:tcPr>
          <w:p w14:paraId="683159F9" w14:textId="77777777" w:rsidR="00EC5A36" w:rsidRPr="007F4B89" w:rsidRDefault="00EC5A36" w:rsidP="00EC5A36">
            <w:pPr>
              <w:spacing w:before="120" w:after="120" w:line="256" w:lineRule="auto"/>
              <w:rPr>
                <w:color w:val="404040"/>
                <w:sz w:val="8"/>
                <w:szCs w:val="8"/>
              </w:rPr>
            </w:pPr>
          </w:p>
        </w:tc>
        <w:tc>
          <w:tcPr>
            <w:tcW w:w="630" w:type="dxa"/>
            <w:tcBorders>
              <w:top w:val="nil"/>
              <w:left w:val="nil"/>
              <w:bottom w:val="nil"/>
              <w:right w:val="nil"/>
            </w:tcBorders>
            <w:shd w:val="clear" w:color="auto" w:fill="FAFAFA"/>
            <w:vAlign w:val="center"/>
            <w:tcPrChange w:id="1211" w:author="Alicia Romero Lopez" w:date="2020-01-31T09:48:00Z">
              <w:tcPr>
                <w:tcW w:w="630" w:type="dxa"/>
                <w:tcBorders>
                  <w:top w:val="nil"/>
                  <w:left w:val="nil"/>
                  <w:bottom w:val="nil"/>
                  <w:right w:val="nil"/>
                </w:tcBorders>
                <w:shd w:val="clear" w:color="auto" w:fill="FAFAFA"/>
              </w:tcPr>
            </w:tcPrChange>
          </w:tcPr>
          <w:p w14:paraId="48559BB2" w14:textId="77777777" w:rsidR="00EC5A36" w:rsidRPr="007F4B89" w:rsidRDefault="00EC5A36" w:rsidP="00EC5A36">
            <w:pPr>
              <w:spacing w:before="120" w:after="120" w:line="256" w:lineRule="auto"/>
              <w:rPr>
                <w:color w:val="404040"/>
                <w:sz w:val="8"/>
                <w:szCs w:val="8"/>
              </w:rPr>
            </w:pPr>
          </w:p>
        </w:tc>
        <w:tc>
          <w:tcPr>
            <w:tcW w:w="3330" w:type="dxa"/>
            <w:gridSpan w:val="2"/>
            <w:tcBorders>
              <w:top w:val="nil"/>
              <w:left w:val="nil"/>
              <w:bottom w:val="nil"/>
              <w:right w:val="nil"/>
            </w:tcBorders>
            <w:shd w:val="clear" w:color="auto" w:fill="FAFAFA"/>
            <w:vAlign w:val="center"/>
            <w:tcPrChange w:id="1212" w:author="Alicia Romero Lopez" w:date="2020-01-31T09:48:00Z">
              <w:tcPr>
                <w:tcW w:w="3330" w:type="dxa"/>
                <w:gridSpan w:val="2"/>
                <w:tcBorders>
                  <w:top w:val="nil"/>
                  <w:left w:val="nil"/>
                  <w:bottom w:val="nil"/>
                  <w:right w:val="nil"/>
                </w:tcBorders>
                <w:shd w:val="clear" w:color="auto" w:fill="FAFAFA"/>
              </w:tcPr>
            </w:tcPrChange>
          </w:tcPr>
          <w:p w14:paraId="1742DE46" w14:textId="77777777" w:rsidR="00EC5A36" w:rsidRPr="007F4B89" w:rsidRDefault="00EC5A36" w:rsidP="00EC5A36">
            <w:pPr>
              <w:spacing w:before="120" w:after="120" w:line="256" w:lineRule="auto"/>
              <w:rPr>
                <w:color w:val="404040"/>
                <w:sz w:val="8"/>
                <w:szCs w:val="8"/>
                <w:highlight w:val="green"/>
              </w:rPr>
            </w:pPr>
          </w:p>
        </w:tc>
        <w:tc>
          <w:tcPr>
            <w:tcW w:w="1980" w:type="dxa"/>
            <w:tcBorders>
              <w:top w:val="nil"/>
              <w:left w:val="nil"/>
              <w:bottom w:val="nil"/>
              <w:right w:val="nil"/>
            </w:tcBorders>
            <w:shd w:val="clear" w:color="auto" w:fill="FAFAFA"/>
            <w:vAlign w:val="center"/>
            <w:tcPrChange w:id="1213" w:author="Alicia Romero Lopez" w:date="2020-01-31T09:48:00Z">
              <w:tcPr>
                <w:tcW w:w="1980" w:type="dxa"/>
                <w:tcBorders>
                  <w:top w:val="nil"/>
                  <w:left w:val="nil"/>
                  <w:bottom w:val="nil"/>
                  <w:right w:val="nil"/>
                </w:tcBorders>
                <w:shd w:val="clear" w:color="auto" w:fill="FAFAFA"/>
              </w:tcPr>
            </w:tcPrChange>
          </w:tcPr>
          <w:p w14:paraId="7B55D867" w14:textId="77777777" w:rsidR="00EC5A36" w:rsidRPr="007F4B89" w:rsidRDefault="00EC5A36" w:rsidP="00EC5A36">
            <w:pPr>
              <w:spacing w:before="120" w:after="120" w:line="256" w:lineRule="auto"/>
              <w:rPr>
                <w:color w:val="404040"/>
                <w:sz w:val="8"/>
                <w:szCs w:val="8"/>
                <w:highlight w:val="green"/>
              </w:rPr>
            </w:pPr>
          </w:p>
        </w:tc>
        <w:tc>
          <w:tcPr>
            <w:tcW w:w="3978" w:type="dxa"/>
            <w:tcBorders>
              <w:top w:val="nil"/>
              <w:left w:val="nil"/>
              <w:bottom w:val="nil"/>
              <w:right w:val="nil"/>
            </w:tcBorders>
            <w:shd w:val="clear" w:color="auto" w:fill="FAFAFA"/>
            <w:vAlign w:val="center"/>
            <w:tcPrChange w:id="1214" w:author="Alicia Romero Lopez" w:date="2020-01-31T09:48:00Z">
              <w:tcPr>
                <w:tcW w:w="3978" w:type="dxa"/>
                <w:tcBorders>
                  <w:top w:val="nil"/>
                  <w:left w:val="nil"/>
                  <w:bottom w:val="nil"/>
                  <w:right w:val="nil"/>
                </w:tcBorders>
                <w:shd w:val="clear" w:color="auto" w:fill="FAFAFA"/>
              </w:tcPr>
            </w:tcPrChange>
          </w:tcPr>
          <w:p w14:paraId="275BD15E" w14:textId="77777777" w:rsidR="00EC5A36" w:rsidRPr="007F4B89" w:rsidRDefault="00EC5A36" w:rsidP="00EC5A36">
            <w:pPr>
              <w:spacing w:before="120" w:after="120" w:line="256" w:lineRule="auto"/>
              <w:rPr>
                <w:noProof/>
                <w:color w:val="404040"/>
                <w:sz w:val="8"/>
                <w:szCs w:val="8"/>
                <w:highlight w:val="green"/>
              </w:rPr>
            </w:pPr>
          </w:p>
        </w:tc>
        <w:tc>
          <w:tcPr>
            <w:tcW w:w="270" w:type="dxa"/>
            <w:tcBorders>
              <w:top w:val="nil"/>
              <w:left w:val="nil"/>
              <w:bottom w:val="nil"/>
              <w:right w:val="single" w:sz="4" w:space="0" w:color="DBDBDB" w:themeColor="accent3" w:themeTint="66"/>
            </w:tcBorders>
            <w:shd w:val="clear" w:color="auto" w:fill="FAFAFA"/>
            <w:tcPrChange w:id="1215" w:author="Alicia Romero Lopez" w:date="2020-01-31T09:48:00Z">
              <w:tcPr>
                <w:tcW w:w="270" w:type="dxa"/>
                <w:tcBorders>
                  <w:top w:val="nil"/>
                  <w:left w:val="nil"/>
                  <w:bottom w:val="nil"/>
                  <w:right w:val="single" w:sz="4" w:space="0" w:color="DBDBDB"/>
                </w:tcBorders>
                <w:shd w:val="clear" w:color="auto" w:fill="FAFAFA"/>
              </w:tcPr>
            </w:tcPrChange>
          </w:tcPr>
          <w:p w14:paraId="087BD6FF" w14:textId="77777777" w:rsidR="00EC5A36" w:rsidRPr="007F4B89" w:rsidRDefault="00EC5A36" w:rsidP="00EC5A36">
            <w:pPr>
              <w:spacing w:before="120" w:after="120" w:line="256" w:lineRule="auto"/>
              <w:rPr>
                <w:color w:val="404040"/>
                <w:sz w:val="8"/>
                <w:szCs w:val="8"/>
              </w:rPr>
            </w:pPr>
          </w:p>
        </w:tc>
      </w:tr>
      <w:tr w:rsidR="00EC5A36" w:rsidRPr="007F4B89" w14:paraId="53E55763" w14:textId="77777777" w:rsidTr="51235A2F">
        <w:trPr>
          <w:cantSplit/>
        </w:trPr>
        <w:tc>
          <w:tcPr>
            <w:tcW w:w="265" w:type="dxa"/>
            <w:tcBorders>
              <w:top w:val="nil"/>
              <w:left w:val="single" w:sz="4" w:space="0" w:color="DBDBDB" w:themeColor="accent3" w:themeTint="66"/>
              <w:bottom w:val="nil"/>
              <w:right w:val="nil"/>
            </w:tcBorders>
            <w:shd w:val="clear" w:color="auto" w:fill="FAFAFA"/>
            <w:tcPrChange w:id="1216" w:author="Alicia Romero Lopez" w:date="2020-01-31T09:48:00Z">
              <w:tcPr>
                <w:tcW w:w="265" w:type="dxa"/>
                <w:tcBorders>
                  <w:top w:val="nil"/>
                  <w:left w:val="single" w:sz="4" w:space="0" w:color="DBDBDB"/>
                  <w:bottom w:val="nil"/>
                  <w:right w:val="nil"/>
                </w:tcBorders>
                <w:shd w:val="clear" w:color="auto" w:fill="FAFAFA"/>
              </w:tcPr>
            </w:tcPrChange>
          </w:tcPr>
          <w:p w14:paraId="4CFDC144" w14:textId="77777777" w:rsidR="00EC5A36" w:rsidRPr="007F4B89" w:rsidRDefault="00EC5A36" w:rsidP="00EC5A36">
            <w:pPr>
              <w:spacing w:before="120" w:after="120" w:line="256" w:lineRule="auto"/>
              <w:rPr>
                <w:color w:val="404040"/>
              </w:rPr>
            </w:pPr>
          </w:p>
        </w:tc>
        <w:tc>
          <w:tcPr>
            <w:tcW w:w="630" w:type="dxa"/>
            <w:tcBorders>
              <w:top w:val="nil"/>
              <w:left w:val="nil"/>
              <w:bottom w:val="nil"/>
              <w:right w:val="nil"/>
            </w:tcBorders>
            <w:shd w:val="clear" w:color="auto" w:fill="FFFFFF" w:themeFill="background1"/>
            <w:vAlign w:val="center"/>
            <w:hideMark/>
            <w:tcPrChange w:id="1217" w:author="Alicia Romero Lopez" w:date="2020-01-31T09:48:00Z">
              <w:tcPr>
                <w:tcW w:w="630" w:type="dxa"/>
                <w:tcBorders>
                  <w:top w:val="nil"/>
                  <w:left w:val="nil"/>
                  <w:bottom w:val="nil"/>
                  <w:right w:val="nil"/>
                </w:tcBorders>
                <w:shd w:val="clear" w:color="auto" w:fill="FFFFFF"/>
                <w:hideMark/>
              </w:tcPr>
            </w:tcPrChange>
          </w:tcPr>
          <w:p w14:paraId="3DEC2452" w14:textId="77777777" w:rsidR="00EC5A36" w:rsidRPr="007F4B89" w:rsidRDefault="00EC5A36" w:rsidP="00EC5A36">
            <w:pPr>
              <w:spacing w:before="120" w:after="120" w:line="256" w:lineRule="auto"/>
              <w:rPr>
                <w:noProof/>
                <w:color w:val="404040"/>
              </w:rPr>
            </w:pPr>
            <w:r w:rsidRPr="007F4B89">
              <w:rPr>
                <w:noProof/>
                <w:color w:val="404040"/>
              </w:rPr>
              <mc:AlternateContent>
                <mc:Choice Requires="wps">
                  <w:drawing>
                    <wp:inline distT="0" distB="0" distL="0" distR="0" wp14:anchorId="50E25068" wp14:editId="15338E9C">
                      <wp:extent cx="207010" cy="207010"/>
                      <wp:effectExtent l="19050" t="19050" r="21590" b="21590"/>
                      <wp:docPr id="2" name="Rectangle: Rounded Corners 2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010" cy="207010"/>
                              </a:xfrm>
                              <a:prstGeom prst="roundRect">
                                <a:avLst>
                                  <a:gd name="adj" fmla="val 16667"/>
                                </a:avLst>
                              </a:prstGeom>
                              <a:noFill/>
                              <a:ln w="28575">
                                <a:solidFill>
                                  <a:srgbClr val="DBDBDB">
                                    <a:lumMod val="90000"/>
                                    <a:lumOff val="0"/>
                                  </a:srgb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inline>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w16se="http://schemas.microsoft.com/office/word/2015/wordml/symex" xmlns:cx1="http://schemas.microsoft.com/office/drawing/2015/9/8/chartex" xmlns:cx="http://schemas.microsoft.com/office/drawing/2014/chartex">
                  <w:pict>
                    <v:roundrect w14:anchorId="0EF4F611" id="Rectangle: Rounded Corners 226" o:spid="_x0000_s1026" style="width:16.3pt;height:16.3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" filled="f" strokecolor="#c5c5c5" strokeweight="2.25pt">
                      <v:stroke joinstyle="miter"/>
                      <w10:anchorlock/>
                    </v:roundrect>
                  </w:pict>
                </mc:Fallback>
              </mc:AlternateContent>
            </w:r>
          </w:p>
        </w:tc>
        <w:tc>
          <w:tcPr>
            <w:tcW w:w="450" w:type="dxa"/>
            <w:tcBorders>
              <w:top w:val="nil"/>
              <w:left w:val="nil"/>
              <w:bottom w:val="nil"/>
              <w:right w:val="nil"/>
            </w:tcBorders>
            <w:shd w:val="clear" w:color="auto" w:fill="FFFFFF" w:themeFill="background1"/>
            <w:vAlign w:val="center"/>
            <w:hideMark/>
            <w:tcPrChange w:id="1218" w:author="Alicia Romero Lopez" w:date="2020-01-31T09:48:00Z">
              <w:tcPr>
                <w:tcW w:w="450" w:type="dxa"/>
                <w:tcBorders>
                  <w:top w:val="nil"/>
                  <w:left w:val="nil"/>
                  <w:bottom w:val="nil"/>
                  <w:right w:val="nil"/>
                </w:tcBorders>
                <w:shd w:val="clear" w:color="auto" w:fill="FFFFFF"/>
                <w:hideMark/>
              </w:tcPr>
            </w:tcPrChange>
          </w:tcPr>
          <w:p w14:paraId="273A36BB" w14:textId="77777777" w:rsidR="00EC5A36" w:rsidRPr="007F4B89" w:rsidRDefault="00EC5A36" w:rsidP="00EC5A36">
            <w:pPr>
              <w:spacing w:before="120" w:after="120" w:line="256" w:lineRule="auto"/>
              <w:rPr>
                <w:rFonts w:ascii="Open Sans Semibold" w:hAnsi="Open Sans Semibold" w:cs="Open Sans Semibold"/>
                <w:color w:val="404040"/>
              </w:rPr>
            </w:pPr>
            <w:r w:rsidRPr="007F4B89">
              <w:rPr>
                <w:rFonts w:ascii="Open Sans Semibold" w:hAnsi="Open Sans Semibold" w:cs="Open Sans Semibold"/>
                <w:color w:val="404040"/>
              </w:rPr>
              <w:t>c.</w:t>
            </w:r>
          </w:p>
        </w:tc>
        <w:tc>
          <w:tcPr>
            <w:tcW w:w="8841" w:type="dxa"/>
            <w:gridSpan w:val="3"/>
            <w:tcBorders>
              <w:top w:val="nil"/>
              <w:left w:val="nil"/>
              <w:bottom w:val="nil"/>
              <w:right w:val="nil"/>
            </w:tcBorders>
            <w:shd w:val="clear" w:color="auto" w:fill="FFFFFF" w:themeFill="background1"/>
            <w:vAlign w:val="center"/>
            <w:hideMark/>
            <w:tcPrChange w:id="1219" w:author="Alicia Romero Lopez" w:date="2020-01-31T09:48:00Z">
              <w:tcPr>
                <w:tcW w:w="8841" w:type="dxa"/>
                <w:gridSpan w:val="3"/>
                <w:tcBorders>
                  <w:top w:val="nil"/>
                  <w:left w:val="nil"/>
                  <w:bottom w:val="nil"/>
                  <w:right w:val="nil"/>
                </w:tcBorders>
                <w:shd w:val="clear" w:color="auto" w:fill="FFFFFF"/>
                <w:hideMark/>
              </w:tcPr>
            </w:tcPrChange>
          </w:tcPr>
          <w:p w14:paraId="7F526EB5" w14:textId="77777777" w:rsidR="00EC5A36" w:rsidRPr="007F4B89" w:rsidRDefault="00EC5A36" w:rsidP="00EC5A36">
            <w:pPr>
              <w:spacing w:before="120" w:after="120" w:line="256" w:lineRule="auto"/>
              <w:rPr>
                <w:color w:val="404040"/>
              </w:rPr>
            </w:pPr>
            <w:r w:rsidRPr="007F4B89">
              <w:rPr>
                <w:color w:val="404040"/>
              </w:rPr>
              <w:t>Creating database to retrieve data of students.</w:t>
            </w:r>
          </w:p>
        </w:tc>
        <w:tc>
          <w:tcPr>
            <w:tcW w:w="270" w:type="dxa"/>
            <w:tcBorders>
              <w:top w:val="nil"/>
              <w:left w:val="nil"/>
              <w:bottom w:val="nil"/>
              <w:right w:val="single" w:sz="4" w:space="0" w:color="DBDBDB" w:themeColor="accent3" w:themeTint="66"/>
            </w:tcBorders>
            <w:shd w:val="clear" w:color="auto" w:fill="FAFAFA"/>
            <w:tcPrChange w:id="1220" w:author="Alicia Romero Lopez" w:date="2020-01-31T09:48:00Z">
              <w:tcPr>
                <w:tcW w:w="270" w:type="dxa"/>
                <w:tcBorders>
                  <w:top w:val="nil"/>
                  <w:left w:val="nil"/>
                  <w:bottom w:val="nil"/>
                  <w:right w:val="single" w:sz="4" w:space="0" w:color="DBDBDB"/>
                </w:tcBorders>
                <w:shd w:val="clear" w:color="auto" w:fill="FAFAFA"/>
              </w:tcPr>
            </w:tcPrChange>
          </w:tcPr>
          <w:p w14:paraId="186E2099" w14:textId="77777777" w:rsidR="00EC5A36" w:rsidRPr="007F4B89" w:rsidRDefault="00EC5A36" w:rsidP="00EC5A36">
            <w:pPr>
              <w:spacing w:before="120" w:after="120" w:line="256" w:lineRule="auto"/>
              <w:rPr>
                <w:color w:val="404040"/>
              </w:rPr>
            </w:pPr>
          </w:p>
        </w:tc>
      </w:tr>
      <w:tr w:rsidR="00EC5A36" w:rsidRPr="007F4B89" w14:paraId="290540BE" w14:textId="77777777" w:rsidTr="51235A2F">
        <w:trPr>
          <w:cantSplit/>
        </w:trPr>
        <w:tc>
          <w:tcPr>
            <w:tcW w:w="265" w:type="dxa"/>
            <w:tcBorders>
              <w:top w:val="nil"/>
              <w:left w:val="single" w:sz="4" w:space="0" w:color="DBDBDB" w:themeColor="accent3" w:themeTint="66"/>
              <w:bottom w:val="nil"/>
              <w:right w:val="nil"/>
            </w:tcBorders>
            <w:shd w:val="clear" w:color="auto" w:fill="FAFAFA"/>
            <w:tcPrChange w:id="1221" w:author="Alicia Romero Lopez" w:date="2020-01-31T09:48:00Z">
              <w:tcPr>
                <w:tcW w:w="265" w:type="dxa"/>
                <w:tcBorders>
                  <w:top w:val="nil"/>
                  <w:left w:val="single" w:sz="4" w:space="0" w:color="DBDBDB"/>
                  <w:bottom w:val="nil"/>
                  <w:right w:val="nil"/>
                </w:tcBorders>
                <w:shd w:val="clear" w:color="auto" w:fill="FAFAFA"/>
              </w:tcPr>
            </w:tcPrChange>
          </w:tcPr>
          <w:p w14:paraId="20564796" w14:textId="77777777" w:rsidR="00EC5A36" w:rsidRPr="007F4B89" w:rsidRDefault="00EC5A36" w:rsidP="00EC5A36">
            <w:pPr>
              <w:spacing w:before="120" w:after="120" w:line="256" w:lineRule="auto"/>
              <w:rPr>
                <w:color w:val="404040"/>
                <w:sz w:val="8"/>
                <w:szCs w:val="8"/>
              </w:rPr>
            </w:pPr>
          </w:p>
        </w:tc>
        <w:tc>
          <w:tcPr>
            <w:tcW w:w="3960" w:type="dxa"/>
            <w:gridSpan w:val="3"/>
            <w:tcBorders>
              <w:top w:val="nil"/>
              <w:left w:val="nil"/>
              <w:bottom w:val="nil"/>
              <w:right w:val="nil"/>
            </w:tcBorders>
            <w:shd w:val="clear" w:color="auto" w:fill="FAFAFA"/>
            <w:vAlign w:val="center"/>
            <w:tcPrChange w:id="1222" w:author="Alicia Romero Lopez" w:date="2020-01-31T09:48:00Z">
              <w:tcPr>
                <w:tcW w:w="3960" w:type="dxa"/>
                <w:gridSpan w:val="3"/>
                <w:tcBorders>
                  <w:top w:val="nil"/>
                  <w:left w:val="nil"/>
                  <w:bottom w:val="nil"/>
                  <w:right w:val="nil"/>
                </w:tcBorders>
                <w:shd w:val="clear" w:color="auto" w:fill="FAFAFA"/>
              </w:tcPr>
            </w:tcPrChange>
          </w:tcPr>
          <w:p w14:paraId="2904F812" w14:textId="77777777" w:rsidR="00EC5A36" w:rsidRPr="007F4B89" w:rsidRDefault="00EC5A36" w:rsidP="00EC5A36">
            <w:pPr>
              <w:spacing w:before="120" w:after="120" w:line="256" w:lineRule="auto"/>
              <w:rPr>
                <w:color w:val="404040"/>
                <w:sz w:val="8"/>
                <w:szCs w:val="8"/>
              </w:rPr>
            </w:pPr>
          </w:p>
        </w:tc>
        <w:tc>
          <w:tcPr>
            <w:tcW w:w="1980" w:type="dxa"/>
            <w:tcBorders>
              <w:top w:val="nil"/>
              <w:left w:val="nil"/>
              <w:bottom w:val="nil"/>
              <w:right w:val="nil"/>
            </w:tcBorders>
            <w:shd w:val="clear" w:color="auto" w:fill="FAFAFA"/>
            <w:vAlign w:val="center"/>
            <w:tcPrChange w:id="1223" w:author="Alicia Romero Lopez" w:date="2020-01-31T09:48:00Z">
              <w:tcPr>
                <w:tcW w:w="1980" w:type="dxa"/>
                <w:tcBorders>
                  <w:top w:val="nil"/>
                  <w:left w:val="nil"/>
                  <w:bottom w:val="nil"/>
                  <w:right w:val="nil"/>
                </w:tcBorders>
                <w:shd w:val="clear" w:color="auto" w:fill="FAFAFA"/>
              </w:tcPr>
            </w:tcPrChange>
          </w:tcPr>
          <w:p w14:paraId="3EAD9551" w14:textId="77777777" w:rsidR="00EC5A36" w:rsidRPr="007F4B89" w:rsidRDefault="00EC5A36" w:rsidP="00EC5A36">
            <w:pPr>
              <w:spacing w:before="120" w:after="120" w:line="256" w:lineRule="auto"/>
              <w:rPr>
                <w:color w:val="404040"/>
                <w:sz w:val="8"/>
                <w:szCs w:val="8"/>
              </w:rPr>
            </w:pPr>
          </w:p>
        </w:tc>
        <w:tc>
          <w:tcPr>
            <w:tcW w:w="3978" w:type="dxa"/>
            <w:tcBorders>
              <w:top w:val="nil"/>
              <w:left w:val="nil"/>
              <w:bottom w:val="nil"/>
              <w:right w:val="nil"/>
            </w:tcBorders>
            <w:shd w:val="clear" w:color="auto" w:fill="FAFAFA"/>
            <w:vAlign w:val="center"/>
            <w:tcPrChange w:id="1224" w:author="Alicia Romero Lopez" w:date="2020-01-31T09:48:00Z">
              <w:tcPr>
                <w:tcW w:w="3978" w:type="dxa"/>
                <w:tcBorders>
                  <w:top w:val="nil"/>
                  <w:left w:val="nil"/>
                  <w:bottom w:val="nil"/>
                  <w:right w:val="nil"/>
                </w:tcBorders>
                <w:shd w:val="clear" w:color="auto" w:fill="FAFAFA"/>
              </w:tcPr>
            </w:tcPrChange>
          </w:tcPr>
          <w:p w14:paraId="244628E8" w14:textId="77777777" w:rsidR="00EC5A36" w:rsidRPr="007F4B89" w:rsidRDefault="00EC5A36" w:rsidP="00EC5A36">
            <w:pPr>
              <w:spacing w:before="120" w:after="120" w:line="256" w:lineRule="auto"/>
              <w:rPr>
                <w:color w:val="404040"/>
                <w:sz w:val="8"/>
                <w:szCs w:val="8"/>
              </w:rPr>
            </w:pPr>
          </w:p>
        </w:tc>
        <w:tc>
          <w:tcPr>
            <w:tcW w:w="270" w:type="dxa"/>
            <w:tcBorders>
              <w:top w:val="nil"/>
              <w:left w:val="nil"/>
              <w:bottom w:val="nil"/>
              <w:right w:val="single" w:sz="4" w:space="0" w:color="DBDBDB" w:themeColor="accent3" w:themeTint="66"/>
            </w:tcBorders>
            <w:shd w:val="clear" w:color="auto" w:fill="FAFAFA"/>
            <w:tcPrChange w:id="1225" w:author="Alicia Romero Lopez" w:date="2020-01-31T09:48:00Z">
              <w:tcPr>
                <w:tcW w:w="270" w:type="dxa"/>
                <w:tcBorders>
                  <w:top w:val="nil"/>
                  <w:left w:val="nil"/>
                  <w:bottom w:val="nil"/>
                  <w:right w:val="single" w:sz="4" w:space="0" w:color="DBDBDB"/>
                </w:tcBorders>
                <w:shd w:val="clear" w:color="auto" w:fill="FAFAFA"/>
              </w:tcPr>
            </w:tcPrChange>
          </w:tcPr>
          <w:p w14:paraId="329C1603" w14:textId="77777777" w:rsidR="00EC5A36" w:rsidRPr="007F4B89" w:rsidRDefault="00EC5A36" w:rsidP="00EC5A36">
            <w:pPr>
              <w:spacing w:before="120" w:after="120" w:line="256" w:lineRule="auto"/>
              <w:rPr>
                <w:color w:val="404040"/>
                <w:sz w:val="8"/>
                <w:szCs w:val="8"/>
              </w:rPr>
            </w:pPr>
          </w:p>
        </w:tc>
      </w:tr>
      <w:tr w:rsidR="00EC5A36" w:rsidRPr="007F4B89" w14:paraId="2CDB845B" w14:textId="77777777" w:rsidTr="51235A2F">
        <w:trPr>
          <w:cantSplit/>
        </w:trPr>
        <w:tc>
          <w:tcPr>
            <w:tcW w:w="265" w:type="dxa"/>
            <w:tcBorders>
              <w:top w:val="nil"/>
              <w:left w:val="single" w:sz="4" w:space="0" w:color="DBDBDB" w:themeColor="accent3" w:themeTint="66"/>
              <w:bottom w:val="nil"/>
              <w:right w:val="nil"/>
            </w:tcBorders>
            <w:shd w:val="clear" w:color="auto" w:fill="FAFAFA"/>
            <w:tcPrChange w:id="1226" w:author="Alicia Romero Lopez" w:date="2020-01-31T09:48:00Z">
              <w:tcPr>
                <w:tcW w:w="265" w:type="dxa"/>
                <w:tcBorders>
                  <w:top w:val="nil"/>
                  <w:left w:val="single" w:sz="4" w:space="0" w:color="DBDBDB"/>
                  <w:bottom w:val="nil"/>
                  <w:right w:val="nil"/>
                </w:tcBorders>
                <w:shd w:val="clear" w:color="auto" w:fill="FAFAFA"/>
              </w:tcPr>
            </w:tcPrChange>
          </w:tcPr>
          <w:p w14:paraId="49916FB9" w14:textId="77777777" w:rsidR="00EC5A36" w:rsidRPr="007F4B89" w:rsidRDefault="00EC5A36" w:rsidP="00EC5A36">
            <w:pPr>
              <w:spacing w:before="120" w:after="120" w:line="256" w:lineRule="auto"/>
              <w:rPr>
                <w:color w:val="404040"/>
              </w:rPr>
            </w:pPr>
          </w:p>
        </w:tc>
        <w:tc>
          <w:tcPr>
            <w:tcW w:w="630" w:type="dxa"/>
            <w:tcBorders>
              <w:top w:val="nil"/>
              <w:left w:val="nil"/>
              <w:bottom w:val="nil"/>
              <w:right w:val="nil"/>
            </w:tcBorders>
            <w:shd w:val="clear" w:color="auto" w:fill="FFFFFF" w:themeFill="background1"/>
            <w:vAlign w:val="center"/>
            <w:hideMark/>
            <w:tcPrChange w:id="1227" w:author="Alicia Romero Lopez" w:date="2020-01-31T09:48:00Z">
              <w:tcPr>
                <w:tcW w:w="630" w:type="dxa"/>
                <w:tcBorders>
                  <w:top w:val="nil"/>
                  <w:left w:val="nil"/>
                  <w:bottom w:val="nil"/>
                  <w:right w:val="nil"/>
                </w:tcBorders>
                <w:shd w:val="clear" w:color="auto" w:fill="FFFFFF"/>
                <w:hideMark/>
              </w:tcPr>
            </w:tcPrChange>
          </w:tcPr>
          <w:p w14:paraId="6B77D69C" w14:textId="77777777" w:rsidR="00EC5A36" w:rsidRPr="007F4B89" w:rsidRDefault="00EC5A36" w:rsidP="00EC5A36">
            <w:pPr>
              <w:spacing w:before="120" w:after="120" w:line="256" w:lineRule="auto"/>
              <w:rPr>
                <w:noProof/>
                <w:color w:val="404040"/>
              </w:rPr>
            </w:pPr>
            <w:r w:rsidRPr="007F4B89">
              <w:rPr>
                <w:noProof/>
                <w:color w:val="404040"/>
              </w:rPr>
              <mc:AlternateContent>
                <mc:Choice Requires="wps">
                  <w:drawing>
                    <wp:inline distT="0" distB="0" distL="0" distR="0" wp14:anchorId="75F2AE91" wp14:editId="7A1FDDD8">
                      <wp:extent cx="207010" cy="207010"/>
                      <wp:effectExtent l="19050" t="19050" r="21590" b="21590"/>
                      <wp:docPr id="1" name="Rectangle: Rounded Corners 2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010" cy="207010"/>
                              </a:xfrm>
                              <a:prstGeom prst="roundRect">
                                <a:avLst>
                                  <a:gd name="adj" fmla="val 16667"/>
                                </a:avLst>
                              </a:prstGeom>
                              <a:noFill/>
                              <a:ln w="28575">
                                <a:solidFill>
                                  <a:srgbClr val="DBDBDB">
                                    <a:lumMod val="90000"/>
                                    <a:lumOff val="0"/>
                                  </a:srgb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inline>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w16se="http://schemas.microsoft.com/office/word/2015/wordml/symex" xmlns:cx1="http://schemas.microsoft.com/office/drawing/2015/9/8/chartex" xmlns:cx="http://schemas.microsoft.com/office/drawing/2014/chartex">
                  <w:pict>
                    <v:roundrect w14:anchorId="223583EB" id="Rectangle: Rounded Corners 227" o:spid="_x0000_s1026" style="width:16.3pt;height:16.3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" filled="f" strokecolor="#c5c5c5" strokeweight="2.25pt">
                      <v:stroke joinstyle="miter"/>
                      <w10:anchorlock/>
                    </v:roundrect>
                  </w:pict>
                </mc:Fallback>
              </mc:AlternateContent>
            </w:r>
          </w:p>
        </w:tc>
        <w:tc>
          <w:tcPr>
            <w:tcW w:w="450" w:type="dxa"/>
            <w:tcBorders>
              <w:top w:val="nil"/>
              <w:left w:val="nil"/>
              <w:bottom w:val="nil"/>
              <w:right w:val="nil"/>
            </w:tcBorders>
            <w:shd w:val="clear" w:color="auto" w:fill="FFFFFF" w:themeFill="background1"/>
            <w:vAlign w:val="center"/>
            <w:hideMark/>
            <w:tcPrChange w:id="1228" w:author="Alicia Romero Lopez" w:date="2020-01-31T09:48:00Z">
              <w:tcPr>
                <w:tcW w:w="450" w:type="dxa"/>
                <w:tcBorders>
                  <w:top w:val="nil"/>
                  <w:left w:val="nil"/>
                  <w:bottom w:val="nil"/>
                  <w:right w:val="nil"/>
                </w:tcBorders>
                <w:shd w:val="clear" w:color="auto" w:fill="FFFFFF"/>
                <w:hideMark/>
              </w:tcPr>
            </w:tcPrChange>
          </w:tcPr>
          <w:p w14:paraId="6F7106AB" w14:textId="77777777" w:rsidR="00EC5A36" w:rsidRPr="007F4B89" w:rsidRDefault="00EC5A36" w:rsidP="00EC5A36">
            <w:pPr>
              <w:spacing w:before="120" w:after="120" w:line="256" w:lineRule="auto"/>
              <w:rPr>
                <w:rFonts w:ascii="Open Sans Semibold" w:hAnsi="Open Sans Semibold" w:cs="Open Sans Semibold"/>
                <w:color w:val="404040"/>
              </w:rPr>
            </w:pPr>
            <w:r w:rsidRPr="007F4B89">
              <w:rPr>
                <w:rFonts w:ascii="Open Sans Semibold" w:hAnsi="Open Sans Semibold" w:cs="Open Sans Semibold"/>
                <w:color w:val="404040"/>
              </w:rPr>
              <w:t>d.</w:t>
            </w:r>
          </w:p>
        </w:tc>
        <w:tc>
          <w:tcPr>
            <w:tcW w:w="8841" w:type="dxa"/>
            <w:gridSpan w:val="3"/>
            <w:tcBorders>
              <w:top w:val="nil"/>
              <w:left w:val="nil"/>
              <w:bottom w:val="nil"/>
              <w:right w:val="nil"/>
            </w:tcBorders>
            <w:shd w:val="clear" w:color="auto" w:fill="FFFFFF" w:themeFill="background1"/>
            <w:vAlign w:val="center"/>
            <w:hideMark/>
            <w:tcPrChange w:id="1229" w:author="Alicia Romero Lopez" w:date="2020-01-31T09:48:00Z">
              <w:tcPr>
                <w:tcW w:w="8841" w:type="dxa"/>
                <w:gridSpan w:val="3"/>
                <w:tcBorders>
                  <w:top w:val="nil"/>
                  <w:left w:val="nil"/>
                  <w:bottom w:val="nil"/>
                  <w:right w:val="nil"/>
                </w:tcBorders>
                <w:shd w:val="clear" w:color="auto" w:fill="FFFFFF"/>
                <w:hideMark/>
              </w:tcPr>
            </w:tcPrChange>
          </w:tcPr>
          <w:p w14:paraId="5E19D2D1" w14:textId="77777777" w:rsidR="00EC5A36" w:rsidRPr="007F4B89" w:rsidRDefault="00EC5A36" w:rsidP="00EC5A36">
            <w:pPr>
              <w:spacing w:before="120" w:after="120" w:line="256" w:lineRule="auto"/>
              <w:rPr>
                <w:color w:val="404040"/>
              </w:rPr>
            </w:pPr>
            <w:r w:rsidRPr="007F4B89">
              <w:rPr>
                <w:color w:val="404040"/>
              </w:rPr>
              <w:t>A Matrix Calculator which calculates the determinant of a given matrix.</w:t>
            </w:r>
          </w:p>
        </w:tc>
        <w:tc>
          <w:tcPr>
            <w:tcW w:w="270" w:type="dxa"/>
            <w:tcBorders>
              <w:top w:val="nil"/>
              <w:left w:val="nil"/>
              <w:bottom w:val="nil"/>
              <w:right w:val="single" w:sz="4" w:space="0" w:color="DBDBDB" w:themeColor="accent3" w:themeTint="66"/>
            </w:tcBorders>
            <w:shd w:val="clear" w:color="auto" w:fill="FAFAFA"/>
            <w:tcPrChange w:id="1230" w:author="Alicia Romero Lopez" w:date="2020-01-31T09:48:00Z">
              <w:tcPr>
                <w:tcW w:w="270" w:type="dxa"/>
                <w:tcBorders>
                  <w:top w:val="nil"/>
                  <w:left w:val="nil"/>
                  <w:bottom w:val="nil"/>
                  <w:right w:val="single" w:sz="4" w:space="0" w:color="DBDBDB"/>
                </w:tcBorders>
                <w:shd w:val="clear" w:color="auto" w:fill="FAFAFA"/>
              </w:tcPr>
            </w:tcPrChange>
          </w:tcPr>
          <w:p w14:paraId="1FB99024" w14:textId="77777777" w:rsidR="00EC5A36" w:rsidRPr="007F4B89" w:rsidRDefault="00EC5A36" w:rsidP="00EC5A36">
            <w:pPr>
              <w:spacing w:before="120" w:after="120" w:line="256" w:lineRule="auto"/>
              <w:rPr>
                <w:color w:val="404040"/>
              </w:rPr>
            </w:pPr>
          </w:p>
        </w:tc>
      </w:tr>
      <w:tr w:rsidR="00EC5A36" w:rsidRPr="007F4B89" w14:paraId="2B0C176B" w14:textId="77777777" w:rsidTr="51235A2F">
        <w:trPr>
          <w:cantSplit/>
        </w:trPr>
        <w:tc>
          <w:tcPr>
            <w:tcW w:w="265" w:type="dxa"/>
            <w:tcBorders>
              <w:top w:val="nil"/>
              <w:left w:val="single" w:sz="4" w:space="0" w:color="DBDBDB" w:themeColor="accent3" w:themeTint="66"/>
              <w:bottom w:val="nil"/>
              <w:right w:val="nil"/>
            </w:tcBorders>
            <w:shd w:val="clear" w:color="auto" w:fill="FAFAFA"/>
            <w:tcPrChange w:id="1231" w:author="Alicia Romero Lopez" w:date="2020-01-31T09:48:00Z">
              <w:tcPr>
                <w:tcW w:w="265" w:type="dxa"/>
                <w:tcBorders>
                  <w:top w:val="nil"/>
                  <w:left w:val="single" w:sz="4" w:space="0" w:color="DBDBDB"/>
                  <w:bottom w:val="nil"/>
                  <w:right w:val="nil"/>
                </w:tcBorders>
                <w:shd w:val="clear" w:color="auto" w:fill="FAFAFA"/>
              </w:tcPr>
            </w:tcPrChange>
          </w:tcPr>
          <w:p w14:paraId="7C715146" w14:textId="77777777" w:rsidR="00EC5A36" w:rsidRPr="007F4B89" w:rsidRDefault="00EC5A36" w:rsidP="00EC5A36">
            <w:pPr>
              <w:spacing w:before="120" w:after="120" w:line="256" w:lineRule="auto"/>
              <w:rPr>
                <w:color w:val="404040"/>
                <w:sz w:val="16"/>
                <w:szCs w:val="16"/>
              </w:rPr>
            </w:pPr>
          </w:p>
        </w:tc>
        <w:tc>
          <w:tcPr>
            <w:tcW w:w="3960" w:type="dxa"/>
            <w:gridSpan w:val="3"/>
            <w:tcBorders>
              <w:top w:val="nil"/>
              <w:left w:val="nil"/>
              <w:bottom w:val="nil"/>
              <w:right w:val="nil"/>
            </w:tcBorders>
            <w:shd w:val="clear" w:color="auto" w:fill="FAFAFA"/>
            <w:vAlign w:val="center"/>
            <w:tcPrChange w:id="1232" w:author="Alicia Romero Lopez" w:date="2020-01-31T09:48:00Z">
              <w:tcPr>
                <w:tcW w:w="3960" w:type="dxa"/>
                <w:gridSpan w:val="3"/>
                <w:tcBorders>
                  <w:top w:val="nil"/>
                  <w:left w:val="nil"/>
                  <w:bottom w:val="nil"/>
                  <w:right w:val="nil"/>
                </w:tcBorders>
                <w:shd w:val="clear" w:color="auto" w:fill="FAFAFA"/>
              </w:tcPr>
            </w:tcPrChange>
          </w:tcPr>
          <w:p w14:paraId="2247EFCE" w14:textId="77777777" w:rsidR="00EC5A36" w:rsidRPr="007F4B89" w:rsidRDefault="00EC5A36" w:rsidP="00EC5A36">
            <w:pPr>
              <w:spacing w:before="120" w:after="120" w:line="256" w:lineRule="auto"/>
              <w:rPr>
                <w:color w:val="404040"/>
                <w:sz w:val="16"/>
                <w:szCs w:val="16"/>
              </w:rPr>
            </w:pPr>
          </w:p>
        </w:tc>
        <w:tc>
          <w:tcPr>
            <w:tcW w:w="1980" w:type="dxa"/>
            <w:tcBorders>
              <w:top w:val="nil"/>
              <w:left w:val="nil"/>
              <w:bottom w:val="nil"/>
              <w:right w:val="nil"/>
            </w:tcBorders>
            <w:shd w:val="clear" w:color="auto" w:fill="FAFAFA"/>
            <w:vAlign w:val="center"/>
            <w:tcPrChange w:id="1233" w:author="Alicia Romero Lopez" w:date="2020-01-31T09:48:00Z">
              <w:tcPr>
                <w:tcW w:w="1980" w:type="dxa"/>
                <w:tcBorders>
                  <w:top w:val="nil"/>
                  <w:left w:val="nil"/>
                  <w:bottom w:val="nil"/>
                  <w:right w:val="nil"/>
                </w:tcBorders>
                <w:shd w:val="clear" w:color="auto" w:fill="FAFAFA"/>
              </w:tcPr>
            </w:tcPrChange>
          </w:tcPr>
          <w:p w14:paraId="3CC7719A" w14:textId="77777777" w:rsidR="00EC5A36" w:rsidRPr="007F4B89" w:rsidRDefault="00EC5A36" w:rsidP="00EC5A36">
            <w:pPr>
              <w:spacing w:before="120" w:after="120" w:line="256" w:lineRule="auto"/>
              <w:rPr>
                <w:color w:val="404040"/>
                <w:sz w:val="16"/>
                <w:szCs w:val="16"/>
              </w:rPr>
            </w:pPr>
          </w:p>
        </w:tc>
        <w:tc>
          <w:tcPr>
            <w:tcW w:w="3978" w:type="dxa"/>
            <w:tcBorders>
              <w:top w:val="nil"/>
              <w:left w:val="nil"/>
              <w:bottom w:val="nil"/>
              <w:right w:val="nil"/>
            </w:tcBorders>
            <w:shd w:val="clear" w:color="auto" w:fill="FAFAFA"/>
            <w:vAlign w:val="center"/>
            <w:tcPrChange w:id="1234" w:author="Alicia Romero Lopez" w:date="2020-01-31T09:48:00Z">
              <w:tcPr>
                <w:tcW w:w="3978" w:type="dxa"/>
                <w:tcBorders>
                  <w:top w:val="nil"/>
                  <w:left w:val="nil"/>
                  <w:bottom w:val="nil"/>
                  <w:right w:val="nil"/>
                </w:tcBorders>
                <w:shd w:val="clear" w:color="auto" w:fill="FAFAFA"/>
              </w:tcPr>
            </w:tcPrChange>
          </w:tcPr>
          <w:p w14:paraId="4A5DEA86" w14:textId="77777777" w:rsidR="00EC5A36" w:rsidRPr="007F4B89" w:rsidRDefault="00EC5A36" w:rsidP="00EC5A36">
            <w:pPr>
              <w:spacing w:before="120" w:after="120" w:line="256" w:lineRule="auto"/>
              <w:rPr>
                <w:color w:val="404040"/>
                <w:sz w:val="16"/>
                <w:szCs w:val="16"/>
              </w:rPr>
            </w:pPr>
          </w:p>
        </w:tc>
        <w:tc>
          <w:tcPr>
            <w:tcW w:w="270" w:type="dxa"/>
            <w:tcBorders>
              <w:top w:val="nil"/>
              <w:left w:val="nil"/>
              <w:bottom w:val="nil"/>
              <w:right w:val="single" w:sz="4" w:space="0" w:color="DBDBDB" w:themeColor="accent3" w:themeTint="66"/>
            </w:tcBorders>
            <w:shd w:val="clear" w:color="auto" w:fill="FAFAFA"/>
            <w:tcPrChange w:id="1235" w:author="Alicia Romero Lopez" w:date="2020-01-31T09:48:00Z">
              <w:tcPr>
                <w:tcW w:w="270" w:type="dxa"/>
                <w:tcBorders>
                  <w:top w:val="nil"/>
                  <w:left w:val="nil"/>
                  <w:bottom w:val="nil"/>
                  <w:right w:val="single" w:sz="4" w:space="0" w:color="DBDBDB"/>
                </w:tcBorders>
                <w:shd w:val="clear" w:color="auto" w:fill="FAFAFA"/>
              </w:tcPr>
            </w:tcPrChange>
          </w:tcPr>
          <w:p w14:paraId="0FFAFEC2" w14:textId="77777777" w:rsidR="00EC5A36" w:rsidRPr="007F4B89" w:rsidRDefault="00EC5A36" w:rsidP="00EC5A36">
            <w:pPr>
              <w:spacing w:before="120" w:after="120" w:line="256" w:lineRule="auto"/>
              <w:rPr>
                <w:color w:val="404040"/>
                <w:sz w:val="16"/>
                <w:szCs w:val="16"/>
              </w:rPr>
            </w:pPr>
          </w:p>
        </w:tc>
      </w:tr>
      <w:tr w:rsidR="00EC5A36" w:rsidRPr="007F4B89" w14:paraId="5EE14AC7" w14:textId="77777777" w:rsidTr="51235A2F">
        <w:trPr>
          <w:cantSplit/>
        </w:trPr>
        <w:tc>
          <w:tcPr>
            <w:tcW w:w="265" w:type="dxa"/>
            <w:tcBorders>
              <w:top w:val="nil"/>
              <w:left w:val="single" w:sz="4" w:space="0" w:color="DBDBDB" w:themeColor="accent3" w:themeTint="66"/>
              <w:bottom w:val="single" w:sz="4" w:space="0" w:color="DBDBDB" w:themeColor="accent3" w:themeTint="66"/>
              <w:right w:val="nil"/>
            </w:tcBorders>
            <w:shd w:val="clear" w:color="auto" w:fill="FAFAFA"/>
            <w:tcPrChange w:id="1236" w:author="Alicia Romero Lopez" w:date="2020-01-31T09:48:00Z">
              <w:tcPr>
                <w:tcW w:w="265" w:type="dxa"/>
                <w:tcBorders>
                  <w:top w:val="nil"/>
                  <w:left w:val="single" w:sz="4" w:space="0" w:color="DBDBDB"/>
                  <w:bottom w:val="single" w:sz="4" w:space="0" w:color="DBDBDB"/>
                  <w:right w:val="nil"/>
                </w:tcBorders>
                <w:shd w:val="clear" w:color="auto" w:fill="FAFAFA"/>
              </w:tcPr>
            </w:tcPrChange>
          </w:tcPr>
          <w:p w14:paraId="09EB2D87" w14:textId="77777777" w:rsidR="00EC5A36" w:rsidRPr="007F4B89" w:rsidRDefault="00EC5A36" w:rsidP="00EC5A36">
            <w:pPr>
              <w:spacing w:before="120" w:after="120" w:line="256" w:lineRule="auto"/>
              <w:rPr>
                <w:color w:val="404040"/>
              </w:rPr>
            </w:pPr>
          </w:p>
        </w:tc>
        <w:tc>
          <w:tcPr>
            <w:tcW w:w="3960" w:type="dxa"/>
            <w:gridSpan w:val="3"/>
            <w:tcBorders>
              <w:top w:val="nil"/>
              <w:left w:val="nil"/>
              <w:bottom w:val="single" w:sz="4" w:space="0" w:color="DBDBDB" w:themeColor="accent3" w:themeTint="66"/>
              <w:right w:val="nil"/>
            </w:tcBorders>
            <w:shd w:val="clear" w:color="auto" w:fill="FAFAFA"/>
            <w:vAlign w:val="center"/>
            <w:tcPrChange w:id="1237" w:author="Alicia Romero Lopez" w:date="2020-01-31T09:48:00Z">
              <w:tcPr>
                <w:tcW w:w="3960" w:type="dxa"/>
                <w:gridSpan w:val="3"/>
                <w:tcBorders>
                  <w:top w:val="nil"/>
                  <w:left w:val="nil"/>
                  <w:bottom w:val="single" w:sz="4" w:space="0" w:color="DBDBDB"/>
                  <w:right w:val="nil"/>
                </w:tcBorders>
                <w:shd w:val="clear" w:color="auto" w:fill="FAFAFA"/>
              </w:tcPr>
            </w:tcPrChange>
          </w:tcPr>
          <w:p w14:paraId="1E3E5CBA" w14:textId="77777777" w:rsidR="00EC5A36" w:rsidRPr="007F4B89" w:rsidRDefault="00EC5A36" w:rsidP="00EC5A36">
            <w:pPr>
              <w:spacing w:before="120" w:after="120" w:line="256" w:lineRule="auto"/>
              <w:rPr>
                <w:color w:val="404040"/>
              </w:rPr>
            </w:pPr>
          </w:p>
        </w:tc>
        <w:tc>
          <w:tcPr>
            <w:tcW w:w="1980" w:type="dxa"/>
            <w:tcBorders>
              <w:top w:val="nil"/>
              <w:left w:val="nil"/>
              <w:bottom w:val="single" w:sz="4" w:space="0" w:color="DBDBDB" w:themeColor="accent3" w:themeTint="66"/>
              <w:right w:val="nil"/>
            </w:tcBorders>
            <w:shd w:val="clear" w:color="auto" w:fill="FAFAFA"/>
            <w:vAlign w:val="center"/>
            <w:hideMark/>
            <w:tcPrChange w:id="1238" w:author="Alicia Romero Lopez" w:date="2020-01-31T09:48:00Z">
              <w:tcPr>
                <w:tcW w:w="1980" w:type="dxa"/>
                <w:tcBorders>
                  <w:top w:val="nil"/>
                  <w:left w:val="nil"/>
                  <w:bottom w:val="single" w:sz="4" w:space="0" w:color="DBDBDB"/>
                  <w:right w:val="nil"/>
                </w:tcBorders>
                <w:shd w:val="clear" w:color="auto" w:fill="FAFAFA"/>
                <w:hideMark/>
              </w:tcPr>
            </w:tcPrChange>
          </w:tcPr>
          <w:p w14:paraId="59780663" w14:textId="77777777" w:rsidR="00EC5A36" w:rsidRPr="007F4B89" w:rsidRDefault="00EC5A36" w:rsidP="00EC5A36">
            <w:pPr>
              <w:spacing w:before="120" w:after="120" w:line="256" w:lineRule="auto"/>
              <w:rPr>
                <w:color w:val="404040"/>
              </w:rPr>
            </w:pPr>
            <w:r w:rsidRPr="007F4B89">
              <w:rPr>
                <w:noProof/>
                <w:color w:val="404040"/>
              </w:rPr>
              <w:drawing>
                <wp:inline distT="0" distB="0" distL="0" distR="0" wp14:anchorId="338E9A56" wp14:editId="00C39A41">
                  <wp:extent cx="1158240" cy="304800"/>
                  <wp:effectExtent l="0" t="0" r="3810" b="0"/>
                  <wp:docPr id="27"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158240" cy="304800"/>
                          </a:xfrm>
                          <a:prstGeom prst="rect">
                            <a:avLst/>
                          </a:prstGeom>
                          <a:noFill/>
                          <a:ln>
                            <a:noFill/>
                          </a:ln>
                        </pic:spPr>
                      </pic:pic>
                    </a:graphicData>
                  </a:graphic>
                </wp:inline>
              </w:drawing>
            </w:r>
          </w:p>
        </w:tc>
        <w:tc>
          <w:tcPr>
            <w:tcW w:w="3978" w:type="dxa"/>
            <w:tcBorders>
              <w:top w:val="nil"/>
              <w:left w:val="nil"/>
              <w:bottom w:val="single" w:sz="4" w:space="0" w:color="DBDBDB" w:themeColor="accent3" w:themeTint="66"/>
              <w:right w:val="nil"/>
            </w:tcBorders>
            <w:shd w:val="clear" w:color="auto" w:fill="FAFAFA"/>
            <w:vAlign w:val="center"/>
            <w:tcPrChange w:id="1239" w:author="Alicia Romero Lopez" w:date="2020-01-31T09:48:00Z">
              <w:tcPr>
                <w:tcW w:w="3978" w:type="dxa"/>
                <w:tcBorders>
                  <w:top w:val="nil"/>
                  <w:left w:val="nil"/>
                  <w:bottom w:val="single" w:sz="4" w:space="0" w:color="DBDBDB"/>
                  <w:right w:val="nil"/>
                </w:tcBorders>
                <w:shd w:val="clear" w:color="auto" w:fill="FAFAFA"/>
              </w:tcPr>
            </w:tcPrChange>
          </w:tcPr>
          <w:p w14:paraId="6C99F45B" w14:textId="77777777" w:rsidR="00EC5A36" w:rsidRPr="007F4B89" w:rsidRDefault="00EC5A36" w:rsidP="00EC5A36">
            <w:pPr>
              <w:spacing w:before="120" w:after="120" w:line="256" w:lineRule="auto"/>
              <w:rPr>
                <w:color w:val="404040"/>
              </w:rPr>
            </w:pPr>
          </w:p>
        </w:tc>
        <w:tc>
          <w:tcPr>
            <w:tcW w:w="270" w:type="dxa"/>
            <w:tcBorders>
              <w:top w:val="nil"/>
              <w:left w:val="nil"/>
              <w:bottom w:val="single" w:sz="4" w:space="0" w:color="DBDBDB" w:themeColor="accent3" w:themeTint="66"/>
              <w:right w:val="single" w:sz="4" w:space="0" w:color="DBDBDB" w:themeColor="accent3" w:themeTint="66"/>
            </w:tcBorders>
            <w:shd w:val="clear" w:color="auto" w:fill="FAFAFA"/>
            <w:tcPrChange w:id="1240" w:author="Alicia Romero Lopez" w:date="2020-01-31T09:48:00Z">
              <w:tcPr>
                <w:tcW w:w="270" w:type="dxa"/>
                <w:tcBorders>
                  <w:top w:val="nil"/>
                  <w:left w:val="nil"/>
                  <w:bottom w:val="single" w:sz="4" w:space="0" w:color="DBDBDB"/>
                  <w:right w:val="single" w:sz="4" w:space="0" w:color="DBDBDB"/>
                </w:tcBorders>
                <w:shd w:val="clear" w:color="auto" w:fill="FAFAFA"/>
              </w:tcPr>
            </w:tcPrChange>
          </w:tcPr>
          <w:p w14:paraId="69403294" w14:textId="77777777" w:rsidR="00EC5A36" w:rsidRPr="007F4B89" w:rsidRDefault="00EC5A36" w:rsidP="00EC5A36">
            <w:pPr>
              <w:spacing w:before="120" w:after="120" w:line="256" w:lineRule="auto"/>
              <w:rPr>
                <w:color w:val="404040"/>
              </w:rPr>
            </w:pPr>
          </w:p>
        </w:tc>
      </w:tr>
    </w:tbl>
    <w:p w14:paraId="03FEAD88" w14:textId="77777777" w:rsidR="00EC5A36" w:rsidRPr="007F4B89" w:rsidRDefault="00EC5A36" w:rsidP="00EC5A36">
      <w:pPr>
        <w:spacing w:after="0" w:line="240" w:lineRule="auto"/>
        <w:rPr>
          <w:rFonts w:ascii="Open Sans" w:eastAsia="Open Sans" w:hAnsi="Open Sans" w:cs="Times New Roman"/>
          <w:color w:val="404040"/>
        </w:rPr>
      </w:pPr>
    </w:p>
    <w:p w14:paraId="5C53E9D6" w14:textId="77777777" w:rsidR="00EC5A36" w:rsidRPr="007F4B89" w:rsidRDefault="00EC5A36" w:rsidP="00EC5A36">
      <w:pPr>
        <w:spacing w:before="120" w:after="120" w:line="256" w:lineRule="auto"/>
        <w:rPr>
          <w:rFonts w:ascii="Open Sans" w:eastAsia="Open Sans" w:hAnsi="Open Sans" w:cs="Times New Roman"/>
          <w:color w:val="404040"/>
        </w:rPr>
      </w:pPr>
      <w:r w:rsidRPr="007F4B89">
        <w:rPr>
          <w:rFonts w:ascii="Open Sans" w:eastAsia="Open Sans" w:hAnsi="Open Sans" w:cs="Times New Roman"/>
          <w:color w:val="404040"/>
        </w:rPr>
        <w:t>MCQ Responses Table</w:t>
      </w:r>
    </w:p>
    <w:tbl>
      <w:tblPr>
        <w:tblStyle w:val="TableGrid1"/>
        <w:tblW w:w="10525" w:type="dxa"/>
        <w:tblLook w:val="04A0" w:firstRow="1" w:lastRow="0" w:firstColumn="1" w:lastColumn="0" w:noHBand="0" w:noVBand="1"/>
      </w:tblPr>
      <w:tblGrid>
        <w:gridCol w:w="805"/>
        <w:gridCol w:w="3060"/>
        <w:gridCol w:w="6660"/>
      </w:tblGrid>
      <w:tr w:rsidR="00EC5A36" w:rsidRPr="007F4B89" w14:paraId="3CE2046E" w14:textId="77777777" w:rsidTr="00EC5A36">
        <w:trPr>
          <w:trHeight w:val="566"/>
        </w:trPr>
        <w:tc>
          <w:tcPr>
            <w:tcW w:w="805" w:type="dxa"/>
            <w:tcBorders>
              <w:top w:val="single" w:sz="4" w:space="0" w:color="auto"/>
              <w:left w:val="single" w:sz="4" w:space="0" w:color="auto"/>
              <w:bottom w:val="single" w:sz="4" w:space="0" w:color="auto"/>
              <w:right w:val="single" w:sz="4" w:space="0" w:color="auto"/>
            </w:tcBorders>
            <w:shd w:val="clear" w:color="auto" w:fill="39407B"/>
            <w:vAlign w:val="center"/>
            <w:hideMark/>
          </w:tcPr>
          <w:p w14:paraId="1A3E8FC2" w14:textId="77777777" w:rsidR="00EC5A36" w:rsidRPr="007F4B89" w:rsidRDefault="00EC5A36" w:rsidP="00EC5A36">
            <w:pPr>
              <w:spacing w:before="120" w:after="120" w:line="256" w:lineRule="auto"/>
              <w:jc w:val="center"/>
              <w:rPr>
                <w:b/>
                <w:bCs/>
                <w:color w:val="FFFFFF"/>
              </w:rPr>
            </w:pPr>
            <w:r w:rsidRPr="007F4B89">
              <w:rPr>
                <w:b/>
                <w:bCs/>
                <w:color w:val="FFFFFF"/>
              </w:rPr>
              <w:t>Item</w:t>
            </w:r>
          </w:p>
        </w:tc>
        <w:tc>
          <w:tcPr>
            <w:tcW w:w="3060" w:type="dxa"/>
            <w:tcBorders>
              <w:top w:val="single" w:sz="4" w:space="0" w:color="auto"/>
              <w:left w:val="single" w:sz="4" w:space="0" w:color="auto"/>
              <w:bottom w:val="single" w:sz="4" w:space="0" w:color="auto"/>
              <w:right w:val="single" w:sz="4" w:space="0" w:color="auto"/>
            </w:tcBorders>
            <w:shd w:val="clear" w:color="auto" w:fill="39407B"/>
            <w:hideMark/>
          </w:tcPr>
          <w:p w14:paraId="6D1DD739" w14:textId="77777777" w:rsidR="00EC5A36" w:rsidRPr="007F4B89" w:rsidRDefault="00EC5A36" w:rsidP="00EC5A36">
            <w:pPr>
              <w:spacing w:before="120" w:after="120" w:line="256" w:lineRule="auto"/>
              <w:rPr>
                <w:b/>
                <w:bCs/>
                <w:color w:val="FFFFFF"/>
              </w:rPr>
            </w:pPr>
            <w:r w:rsidRPr="007F4B89">
              <w:rPr>
                <w:b/>
                <w:bCs/>
                <w:color w:val="FFFFFF"/>
              </w:rPr>
              <w:t>Status</w:t>
            </w:r>
          </w:p>
        </w:tc>
        <w:tc>
          <w:tcPr>
            <w:tcW w:w="6660" w:type="dxa"/>
            <w:tcBorders>
              <w:top w:val="single" w:sz="4" w:space="0" w:color="auto"/>
              <w:left w:val="single" w:sz="4" w:space="0" w:color="auto"/>
              <w:bottom w:val="single" w:sz="4" w:space="0" w:color="auto"/>
              <w:right w:val="single" w:sz="4" w:space="0" w:color="auto"/>
            </w:tcBorders>
            <w:shd w:val="clear" w:color="auto" w:fill="39407B"/>
            <w:hideMark/>
          </w:tcPr>
          <w:p w14:paraId="2CD68611" w14:textId="77777777" w:rsidR="00EC5A36" w:rsidRPr="007F4B89" w:rsidRDefault="00EC5A36" w:rsidP="00EC5A36">
            <w:pPr>
              <w:spacing w:before="120" w:after="120" w:line="256" w:lineRule="auto"/>
              <w:rPr>
                <w:b/>
                <w:bCs/>
                <w:color w:val="FFFFFF"/>
              </w:rPr>
            </w:pPr>
            <w:r w:rsidRPr="007F4B89">
              <w:rPr>
                <w:b/>
                <w:bCs/>
                <w:color w:val="FFFFFF"/>
              </w:rPr>
              <w:t>Explanation Text/Images</w:t>
            </w:r>
          </w:p>
        </w:tc>
      </w:tr>
      <w:tr w:rsidR="00EC5A36" w:rsidRPr="007F4B89" w14:paraId="4AC54536" w14:textId="77777777" w:rsidTr="00EC5A36">
        <w:tc>
          <w:tcPr>
            <w:tcW w:w="805" w:type="dxa"/>
            <w:tcBorders>
              <w:top w:val="single" w:sz="4" w:space="0" w:color="auto"/>
              <w:left w:val="single" w:sz="4" w:space="0" w:color="auto"/>
              <w:bottom w:val="single" w:sz="4" w:space="0" w:color="auto"/>
              <w:right w:val="single" w:sz="4" w:space="0" w:color="auto"/>
            </w:tcBorders>
            <w:vAlign w:val="center"/>
            <w:hideMark/>
          </w:tcPr>
          <w:p w14:paraId="45D0CA06" w14:textId="77777777" w:rsidR="00EC5A36" w:rsidRPr="007F4B89" w:rsidRDefault="00EC5A36" w:rsidP="00EC5A36">
            <w:pPr>
              <w:spacing w:before="120" w:after="120" w:line="256" w:lineRule="auto"/>
              <w:jc w:val="center"/>
              <w:rPr>
                <w:color w:val="404040"/>
              </w:rPr>
            </w:pPr>
            <w:r w:rsidRPr="007F4B89">
              <w:rPr>
                <w:color w:val="404040"/>
              </w:rPr>
              <w:t>a.</w:t>
            </w:r>
          </w:p>
        </w:tc>
        <w:tc>
          <w:tcPr>
            <w:tcW w:w="3060" w:type="dxa"/>
            <w:tcBorders>
              <w:top w:val="single" w:sz="4" w:space="0" w:color="auto"/>
              <w:left w:val="single" w:sz="4" w:space="0" w:color="auto"/>
              <w:bottom w:val="single" w:sz="4" w:space="0" w:color="auto"/>
              <w:right w:val="single" w:sz="4" w:space="0" w:color="auto"/>
            </w:tcBorders>
            <w:vAlign w:val="center"/>
            <w:hideMark/>
          </w:tcPr>
          <w:p w14:paraId="75E32EC1" w14:textId="77777777" w:rsidR="00EC5A36" w:rsidRPr="007F4B89" w:rsidRDefault="00EC5A36" w:rsidP="00EC5A36">
            <w:pPr>
              <w:spacing w:before="120" w:after="120" w:line="256" w:lineRule="auto"/>
              <w:outlineLvl w:val="2"/>
              <w:rPr>
                <w:rFonts w:ascii="Open Sans Semibold" w:hAnsi="Open Sans Semibold" w:cs="Open Sans Semibold"/>
                <w:color w:val="11143F"/>
              </w:rPr>
            </w:pPr>
            <w:r w:rsidRPr="007F4B89">
              <w:rPr>
                <w:rFonts w:ascii="Open Sans Semibold" w:hAnsi="Open Sans Semibold" w:cs="Open Sans Semibold"/>
                <w:color w:val="11143F"/>
              </w:rPr>
              <w:t>Correct</w:t>
            </w:r>
          </w:p>
        </w:tc>
        <w:tc>
          <w:tcPr>
            <w:tcW w:w="6660" w:type="dxa"/>
            <w:tcBorders>
              <w:top w:val="single" w:sz="4" w:space="0" w:color="auto"/>
              <w:left w:val="single" w:sz="4" w:space="0" w:color="auto"/>
              <w:bottom w:val="single" w:sz="4" w:space="0" w:color="auto"/>
              <w:right w:val="single" w:sz="4" w:space="0" w:color="auto"/>
            </w:tcBorders>
            <w:vAlign w:val="center"/>
            <w:hideMark/>
          </w:tcPr>
          <w:p w14:paraId="27859581" w14:textId="4BF7DF1B" w:rsidR="00EC5A36" w:rsidRPr="007F4B89" w:rsidRDefault="00EC5A36">
            <w:pPr>
              <w:spacing w:before="120" w:after="120" w:line="256" w:lineRule="auto"/>
              <w:rPr>
                <w:color w:val="404040"/>
              </w:rPr>
            </w:pPr>
            <w:r w:rsidRPr="007F4B89">
              <w:rPr>
                <w:color w:val="404040"/>
              </w:rPr>
              <w:t xml:space="preserve">Great! This is an example of a machine learning application. </w:t>
            </w:r>
            <w:ins w:id="1241" w:author="Bassem Abdullah" w:date="2020-01-24T17:42:00Z">
              <w:r w:rsidR="005C5FD1">
                <w:rPr>
                  <w:color w:val="404040"/>
                </w:rPr>
                <w:t xml:space="preserve">The machine needs to learn since </w:t>
              </w:r>
            </w:ins>
            <w:ins w:id="1242" w:author="Bassem Abdullah" w:date="2020-01-24T17:43:00Z">
              <w:r w:rsidR="005C5FD1">
                <w:rPr>
                  <w:color w:val="404040"/>
                </w:rPr>
                <w:t>we cannot write a sequential program to solve the problem</w:t>
              </w:r>
            </w:ins>
            <w:ins w:id="1243" w:author="Bassem Abdullah" w:date="2020-01-24T17:44:00Z">
              <w:r w:rsidR="005C5FD1">
                <w:rPr>
                  <w:color w:val="404040"/>
                </w:rPr>
                <w:t xml:space="preserve"> without the study of the data</w:t>
              </w:r>
            </w:ins>
            <w:ins w:id="1244" w:author="Bassem Abdullah" w:date="2020-01-24T17:43:00Z">
              <w:r w:rsidR="005C5FD1">
                <w:rPr>
                  <w:color w:val="404040"/>
                </w:rPr>
                <w:t>.</w:t>
              </w:r>
            </w:ins>
          </w:p>
        </w:tc>
      </w:tr>
      <w:tr w:rsidR="00EC5A36" w:rsidRPr="007F4B89" w14:paraId="1F0604FE" w14:textId="77777777" w:rsidTr="00EC5A36">
        <w:tc>
          <w:tcPr>
            <w:tcW w:w="805" w:type="dxa"/>
            <w:tcBorders>
              <w:top w:val="single" w:sz="4" w:space="0" w:color="auto"/>
              <w:left w:val="single" w:sz="4" w:space="0" w:color="auto"/>
              <w:bottom w:val="single" w:sz="4" w:space="0" w:color="auto"/>
              <w:right w:val="single" w:sz="4" w:space="0" w:color="auto"/>
            </w:tcBorders>
            <w:vAlign w:val="center"/>
            <w:hideMark/>
          </w:tcPr>
          <w:p w14:paraId="0CFD102C" w14:textId="77777777" w:rsidR="00EC5A36" w:rsidRPr="007F4B89" w:rsidRDefault="00EC5A36" w:rsidP="00EC5A36">
            <w:pPr>
              <w:spacing w:before="120" w:after="120" w:line="256" w:lineRule="auto"/>
              <w:jc w:val="center"/>
              <w:rPr>
                <w:color w:val="404040"/>
              </w:rPr>
            </w:pPr>
            <w:commentRangeStart w:id="1245"/>
            <w:commentRangeStart w:id="1246"/>
            <w:r w:rsidRPr="007F4B89">
              <w:rPr>
                <w:color w:val="404040"/>
              </w:rPr>
              <w:t>b.</w:t>
            </w:r>
          </w:p>
        </w:tc>
        <w:tc>
          <w:tcPr>
            <w:tcW w:w="3060" w:type="dxa"/>
            <w:tcBorders>
              <w:top w:val="single" w:sz="4" w:space="0" w:color="auto"/>
              <w:left w:val="single" w:sz="4" w:space="0" w:color="auto"/>
              <w:bottom w:val="single" w:sz="4" w:space="0" w:color="auto"/>
              <w:right w:val="single" w:sz="4" w:space="0" w:color="auto"/>
            </w:tcBorders>
            <w:vAlign w:val="center"/>
            <w:hideMark/>
          </w:tcPr>
          <w:p w14:paraId="63621C82" w14:textId="77777777" w:rsidR="00EC5A36" w:rsidRPr="007F4B89" w:rsidRDefault="00EC5A36" w:rsidP="00EC5A36">
            <w:pPr>
              <w:spacing w:before="120" w:after="120" w:line="256" w:lineRule="auto"/>
              <w:outlineLvl w:val="2"/>
              <w:rPr>
                <w:rFonts w:ascii="Open Sans Semibold" w:hAnsi="Open Sans Semibold" w:cs="Open Sans Semibold"/>
                <w:color w:val="11143F"/>
              </w:rPr>
            </w:pPr>
            <w:commentRangeStart w:id="1247"/>
            <w:r w:rsidRPr="007F4B89">
              <w:rPr>
                <w:rFonts w:ascii="Open Sans Semibold" w:hAnsi="Open Sans Semibold" w:cs="Open Sans Semibold"/>
                <w:color w:val="11143F"/>
              </w:rPr>
              <w:t>Correct</w:t>
            </w:r>
          </w:p>
        </w:tc>
        <w:tc>
          <w:tcPr>
            <w:tcW w:w="6660" w:type="dxa"/>
            <w:tcBorders>
              <w:top w:val="single" w:sz="4" w:space="0" w:color="auto"/>
              <w:left w:val="single" w:sz="4" w:space="0" w:color="auto"/>
              <w:bottom w:val="single" w:sz="4" w:space="0" w:color="auto"/>
              <w:right w:val="single" w:sz="4" w:space="0" w:color="auto"/>
            </w:tcBorders>
            <w:vAlign w:val="center"/>
            <w:hideMark/>
          </w:tcPr>
          <w:p w14:paraId="45EC8DBA" w14:textId="621A1DDF" w:rsidR="00EC5A36" w:rsidRPr="007F4B89" w:rsidRDefault="00EC5A36" w:rsidP="00EC5A36">
            <w:pPr>
              <w:spacing w:before="120" w:after="120" w:line="256" w:lineRule="auto"/>
              <w:rPr>
                <w:color w:val="404040"/>
              </w:rPr>
            </w:pPr>
            <w:r w:rsidRPr="007F4B89">
              <w:rPr>
                <w:color w:val="404040"/>
              </w:rPr>
              <w:t>Great! This is an example of a machine learning application.</w:t>
            </w:r>
            <w:commentRangeEnd w:id="1247"/>
            <w:r w:rsidR="00F926F2">
              <w:rPr>
                <w:rStyle w:val="CommentReference"/>
                <w:color w:val="404040"/>
              </w:rPr>
              <w:commentReference w:id="1247"/>
            </w:r>
            <w:commentRangeEnd w:id="1245"/>
            <w:r w:rsidR="007052B0">
              <w:rPr>
                <w:rStyle w:val="CommentReference"/>
                <w:color w:val="404040"/>
              </w:rPr>
              <w:commentReference w:id="1245"/>
            </w:r>
            <w:commentRangeEnd w:id="1246"/>
            <w:r w:rsidR="005C5FD1">
              <w:rPr>
                <w:rStyle w:val="CommentReference"/>
                <w:color w:val="404040"/>
              </w:rPr>
              <w:commentReference w:id="1246"/>
            </w:r>
            <w:ins w:id="1248" w:author="Bassem Abdullah" w:date="2020-01-24T17:43:00Z">
              <w:r w:rsidR="005C5FD1">
                <w:rPr>
                  <w:color w:val="404040"/>
                </w:rPr>
                <w:t xml:space="preserve"> The machine needs to learn since we cannot write </w:t>
              </w:r>
            </w:ins>
            <w:ins w:id="1249" w:author="Bassem Abdullah" w:date="2020-01-24T17:44:00Z">
              <w:r w:rsidR="005C5FD1">
                <w:rPr>
                  <w:color w:val="404040"/>
                </w:rPr>
                <w:t>a mathematic equation to give the predication without the study of the data.</w:t>
              </w:r>
            </w:ins>
          </w:p>
        </w:tc>
      </w:tr>
      <w:tr w:rsidR="00EC5A36" w:rsidRPr="007F4B89" w14:paraId="1E2818EF" w14:textId="77777777" w:rsidTr="00EC5A36">
        <w:tc>
          <w:tcPr>
            <w:tcW w:w="805" w:type="dxa"/>
            <w:tcBorders>
              <w:top w:val="single" w:sz="4" w:space="0" w:color="auto"/>
              <w:left w:val="single" w:sz="4" w:space="0" w:color="auto"/>
              <w:bottom w:val="single" w:sz="4" w:space="0" w:color="auto"/>
              <w:right w:val="single" w:sz="4" w:space="0" w:color="auto"/>
            </w:tcBorders>
            <w:vAlign w:val="center"/>
            <w:hideMark/>
          </w:tcPr>
          <w:p w14:paraId="44FA57BE" w14:textId="77777777" w:rsidR="00EC5A36" w:rsidRPr="007F4B89" w:rsidRDefault="00EC5A36" w:rsidP="00EC5A36">
            <w:pPr>
              <w:spacing w:before="120" w:after="120" w:line="256" w:lineRule="auto"/>
              <w:jc w:val="center"/>
              <w:rPr>
                <w:color w:val="404040"/>
              </w:rPr>
            </w:pPr>
            <w:r w:rsidRPr="007F4B89">
              <w:rPr>
                <w:color w:val="404040"/>
              </w:rPr>
              <w:t>c.</w:t>
            </w:r>
          </w:p>
        </w:tc>
        <w:tc>
          <w:tcPr>
            <w:tcW w:w="3060" w:type="dxa"/>
            <w:tcBorders>
              <w:top w:val="single" w:sz="4" w:space="0" w:color="auto"/>
              <w:left w:val="single" w:sz="4" w:space="0" w:color="auto"/>
              <w:bottom w:val="single" w:sz="4" w:space="0" w:color="auto"/>
              <w:right w:val="single" w:sz="4" w:space="0" w:color="auto"/>
            </w:tcBorders>
            <w:vAlign w:val="center"/>
            <w:hideMark/>
          </w:tcPr>
          <w:p w14:paraId="5304FB33" w14:textId="77777777" w:rsidR="00EC5A36" w:rsidRPr="007F4B89" w:rsidRDefault="00EC5A36" w:rsidP="00EC5A36">
            <w:pPr>
              <w:spacing w:before="120" w:after="120" w:line="256" w:lineRule="auto"/>
              <w:outlineLvl w:val="2"/>
              <w:rPr>
                <w:rFonts w:ascii="Open Sans Semibold" w:hAnsi="Open Sans Semibold" w:cs="Open Sans Semibold"/>
                <w:color w:val="11143F"/>
              </w:rPr>
            </w:pPr>
            <w:r w:rsidRPr="007F4B89">
              <w:rPr>
                <w:rFonts w:ascii="Open Sans Semibold" w:hAnsi="Open Sans Semibold" w:cs="Open Sans Semibold"/>
                <w:color w:val="11143F"/>
              </w:rPr>
              <w:t>Incorrect</w:t>
            </w:r>
          </w:p>
        </w:tc>
        <w:tc>
          <w:tcPr>
            <w:tcW w:w="6660" w:type="dxa"/>
            <w:tcBorders>
              <w:top w:val="single" w:sz="4" w:space="0" w:color="auto"/>
              <w:left w:val="single" w:sz="4" w:space="0" w:color="auto"/>
              <w:bottom w:val="single" w:sz="4" w:space="0" w:color="auto"/>
              <w:right w:val="single" w:sz="4" w:space="0" w:color="auto"/>
            </w:tcBorders>
            <w:vAlign w:val="center"/>
            <w:hideMark/>
          </w:tcPr>
          <w:p w14:paraId="0125B1F1" w14:textId="7F36EBCB" w:rsidR="00EC5A36" w:rsidRPr="007F4B89" w:rsidRDefault="00EC5A36">
            <w:pPr>
              <w:spacing w:before="120" w:after="120" w:line="256" w:lineRule="auto"/>
              <w:rPr>
                <w:color w:val="404040"/>
              </w:rPr>
            </w:pPr>
            <w:r w:rsidRPr="007F4B89">
              <w:rPr>
                <w:color w:val="404040"/>
              </w:rPr>
              <w:t xml:space="preserve">Unfortunately, this is incorrect. This is not a machine learning application. </w:t>
            </w:r>
            <w:ins w:id="1250" w:author="Bassem Abdullah" w:date="2020-01-24T17:41:00Z">
              <w:r w:rsidR="005C5FD1">
                <w:rPr>
                  <w:color w:val="404040"/>
                </w:rPr>
                <w:t>The machine does not need to learn since it is</w:t>
              </w:r>
            </w:ins>
            <w:ins w:id="1251" w:author="Bassem Abdullah" w:date="2020-01-24T17:42:00Z">
              <w:r w:rsidR="005C5FD1">
                <w:rPr>
                  <w:color w:val="404040"/>
                </w:rPr>
                <w:t xml:space="preserve"> a</w:t>
              </w:r>
            </w:ins>
            <w:ins w:id="1252" w:author="Bassem Abdullah" w:date="2020-01-24T17:41:00Z">
              <w:r w:rsidR="005C5FD1">
                <w:rPr>
                  <w:color w:val="404040"/>
                </w:rPr>
                <w:t xml:space="preserve"> </w:t>
              </w:r>
            </w:ins>
            <w:ins w:id="1253" w:author="Bassem Abdullah" w:date="2020-01-24T17:42:00Z">
              <w:r w:rsidR="005C5FD1">
                <w:rPr>
                  <w:color w:val="404040"/>
                </w:rPr>
                <w:t>programmatically</w:t>
              </w:r>
            </w:ins>
            <w:ins w:id="1254" w:author="Bassem Abdullah" w:date="2020-01-24T17:41:00Z">
              <w:r w:rsidR="005C5FD1">
                <w:rPr>
                  <w:color w:val="404040"/>
                </w:rPr>
                <w:t xml:space="preserve"> solvable problem</w:t>
              </w:r>
            </w:ins>
            <w:ins w:id="1255" w:author="Bassem Abdullah" w:date="2020-01-24T17:44:00Z">
              <w:r w:rsidR="005C5FD1">
                <w:rPr>
                  <w:color w:val="404040"/>
                </w:rPr>
                <w:t xml:space="preserve"> without the study of the data</w:t>
              </w:r>
            </w:ins>
            <w:ins w:id="1256" w:author="Bassem Abdullah" w:date="2020-01-24T17:41:00Z">
              <w:r w:rsidR="005C5FD1">
                <w:rPr>
                  <w:color w:val="404040"/>
                </w:rPr>
                <w:t>.</w:t>
              </w:r>
            </w:ins>
          </w:p>
        </w:tc>
      </w:tr>
      <w:tr w:rsidR="00EC5A36" w:rsidRPr="007F4B89" w14:paraId="2C090381" w14:textId="77777777" w:rsidTr="00EC5A36">
        <w:tc>
          <w:tcPr>
            <w:tcW w:w="805" w:type="dxa"/>
            <w:tcBorders>
              <w:top w:val="single" w:sz="4" w:space="0" w:color="auto"/>
              <w:left w:val="single" w:sz="4" w:space="0" w:color="auto"/>
              <w:bottom w:val="single" w:sz="4" w:space="0" w:color="auto"/>
              <w:right w:val="single" w:sz="4" w:space="0" w:color="auto"/>
            </w:tcBorders>
            <w:vAlign w:val="center"/>
            <w:hideMark/>
          </w:tcPr>
          <w:p w14:paraId="03514D04" w14:textId="77777777" w:rsidR="00EC5A36" w:rsidRPr="007F4B89" w:rsidRDefault="00EC5A36" w:rsidP="00EC5A36">
            <w:pPr>
              <w:spacing w:before="120" w:after="120" w:line="256" w:lineRule="auto"/>
              <w:jc w:val="center"/>
              <w:rPr>
                <w:color w:val="404040"/>
              </w:rPr>
            </w:pPr>
            <w:r w:rsidRPr="007F4B89">
              <w:rPr>
                <w:color w:val="404040"/>
              </w:rPr>
              <w:t>d.</w:t>
            </w:r>
          </w:p>
        </w:tc>
        <w:tc>
          <w:tcPr>
            <w:tcW w:w="3060" w:type="dxa"/>
            <w:tcBorders>
              <w:top w:val="single" w:sz="4" w:space="0" w:color="auto"/>
              <w:left w:val="single" w:sz="4" w:space="0" w:color="auto"/>
              <w:bottom w:val="single" w:sz="4" w:space="0" w:color="auto"/>
              <w:right w:val="single" w:sz="4" w:space="0" w:color="auto"/>
            </w:tcBorders>
            <w:vAlign w:val="center"/>
            <w:hideMark/>
          </w:tcPr>
          <w:p w14:paraId="6104364E" w14:textId="77777777" w:rsidR="00EC5A36" w:rsidRPr="007F4B89" w:rsidRDefault="00EC5A36" w:rsidP="00EC5A36">
            <w:pPr>
              <w:spacing w:before="120" w:after="120" w:line="256" w:lineRule="auto"/>
              <w:outlineLvl w:val="2"/>
              <w:rPr>
                <w:rFonts w:ascii="Open Sans Semibold" w:hAnsi="Open Sans Semibold" w:cs="Open Sans Semibold"/>
                <w:color w:val="11143F"/>
              </w:rPr>
            </w:pPr>
            <w:r w:rsidRPr="007F4B89">
              <w:rPr>
                <w:rFonts w:ascii="Open Sans Semibold" w:hAnsi="Open Sans Semibold" w:cs="Open Sans Semibold"/>
                <w:color w:val="11143F"/>
              </w:rPr>
              <w:t>Incorrect</w:t>
            </w:r>
          </w:p>
        </w:tc>
        <w:tc>
          <w:tcPr>
            <w:tcW w:w="6660" w:type="dxa"/>
            <w:tcBorders>
              <w:top w:val="single" w:sz="4" w:space="0" w:color="auto"/>
              <w:left w:val="single" w:sz="4" w:space="0" w:color="auto"/>
              <w:bottom w:val="single" w:sz="4" w:space="0" w:color="auto"/>
              <w:right w:val="single" w:sz="4" w:space="0" w:color="auto"/>
            </w:tcBorders>
            <w:vAlign w:val="center"/>
            <w:hideMark/>
          </w:tcPr>
          <w:p w14:paraId="79A43819" w14:textId="7900B48B" w:rsidR="00EC5A36" w:rsidRPr="007F4B89" w:rsidRDefault="00EC5A36" w:rsidP="00EC5A36">
            <w:pPr>
              <w:spacing w:before="120" w:after="120" w:line="256" w:lineRule="auto"/>
              <w:rPr>
                <w:color w:val="404040"/>
              </w:rPr>
            </w:pPr>
            <w:r w:rsidRPr="007F4B89">
              <w:rPr>
                <w:color w:val="404040"/>
              </w:rPr>
              <w:t>Unfortunately, this is incorrect. This is not a machine learning application.</w:t>
            </w:r>
            <w:ins w:id="1257" w:author="Bassem Abdullah" w:date="2020-01-24T17:40:00Z">
              <w:r w:rsidR="005C5FD1">
                <w:rPr>
                  <w:color w:val="404040"/>
                </w:rPr>
                <w:t xml:space="preserve"> The </w:t>
              </w:r>
            </w:ins>
            <w:ins w:id="1258" w:author="Bassem Abdullah" w:date="2020-01-24T17:41:00Z">
              <w:r w:rsidR="005C5FD1">
                <w:rPr>
                  <w:color w:val="404040"/>
                </w:rPr>
                <w:t xml:space="preserve">machine does not need to learn since it is </w:t>
              </w:r>
            </w:ins>
            <w:ins w:id="1259" w:author="Bassem Abdullah" w:date="2020-01-24T17:42:00Z">
              <w:r w:rsidR="005C5FD1">
                <w:rPr>
                  <w:color w:val="404040"/>
                </w:rPr>
                <w:t>a</w:t>
              </w:r>
            </w:ins>
            <w:ins w:id="1260" w:author="Bassem Abdullah" w:date="2020-01-24T17:43:00Z">
              <w:r w:rsidR="005C5FD1">
                <w:rPr>
                  <w:color w:val="404040"/>
                </w:rPr>
                <w:t xml:space="preserve"> </w:t>
              </w:r>
            </w:ins>
            <w:ins w:id="1261" w:author="Bassem Abdullah" w:date="2020-01-24T17:41:00Z">
              <w:r w:rsidR="005C5FD1">
                <w:rPr>
                  <w:color w:val="404040"/>
                </w:rPr>
                <w:t>mathematically solvable problem</w:t>
              </w:r>
            </w:ins>
            <w:ins w:id="1262" w:author="Bassem Abdullah" w:date="2020-01-24T17:44:00Z">
              <w:r w:rsidR="005C5FD1">
                <w:rPr>
                  <w:color w:val="404040"/>
                </w:rPr>
                <w:t xml:space="preserve"> without the study of the data</w:t>
              </w:r>
            </w:ins>
            <w:ins w:id="1263" w:author="Bassem Abdullah" w:date="2020-01-24T17:41:00Z">
              <w:r w:rsidR="005C5FD1">
                <w:rPr>
                  <w:color w:val="404040"/>
                </w:rPr>
                <w:t>.</w:t>
              </w:r>
            </w:ins>
          </w:p>
        </w:tc>
      </w:tr>
    </w:tbl>
    <w:p w14:paraId="70D83F68" w14:textId="77777777" w:rsidR="00EC5A36" w:rsidRPr="007F4B89" w:rsidRDefault="00EC5A36" w:rsidP="00EC5A36">
      <w:pPr>
        <w:spacing w:before="120" w:after="0" w:line="240" w:lineRule="auto"/>
        <w:rPr>
          <w:rFonts w:ascii="Open Sans" w:eastAsia="Open Sans" w:hAnsi="Open Sans" w:cs="Times New Roman"/>
          <w:color w:val="404040"/>
          <w:highlight w:val="blue"/>
        </w:rPr>
      </w:pPr>
    </w:p>
    <w:p w14:paraId="330566ED" w14:textId="77777777" w:rsidR="00EC5A36" w:rsidRPr="007F4B89" w:rsidRDefault="00EC5A36" w:rsidP="00EC5A36">
      <w:pPr>
        <w:spacing w:after="0" w:line="240" w:lineRule="auto"/>
        <w:rPr>
          <w:rFonts w:ascii="Open Sans" w:eastAsia="Open Sans" w:hAnsi="Open Sans" w:cs="Times New Roman"/>
        </w:rPr>
      </w:pPr>
    </w:p>
    <w:p w14:paraId="714A6C89" w14:textId="1D2FF3EF" w:rsidR="00EC5A36" w:rsidRPr="007F4B89" w:rsidRDefault="00EC5A36" w:rsidP="00EC5A36">
      <w:pPr>
        <w:pageBreakBefore/>
        <w:spacing w:before="80" w:after="80" w:line="240" w:lineRule="auto"/>
        <w:outlineLvl w:val="1"/>
        <w:rPr>
          <w:rFonts w:ascii="Open Sans Semibold" w:eastAsia="Times New Roman" w:hAnsi="Open Sans Semibold" w:cs="Open Sans Semibold"/>
          <w:color w:val="11143F"/>
          <w:sz w:val="28"/>
          <w:szCs w:val="28"/>
        </w:rPr>
      </w:pPr>
      <w:r w:rsidRPr="007F4B89">
        <w:rPr>
          <w:rFonts w:ascii="Open Sans Semibold" w:eastAsia="Times New Roman" w:hAnsi="Open Sans Semibold" w:cs="Open Sans Semibold"/>
          <w:color w:val="11143F"/>
          <w:sz w:val="28"/>
          <w:szCs w:val="28"/>
        </w:rPr>
        <w:lastRenderedPageBreak/>
        <w:t xml:space="preserve">Section 06: Lesson </w:t>
      </w:r>
      <w:del w:id="1264" w:author="Alexis Handford" w:date="2020-01-21T13:42:00Z">
        <w:r w:rsidRPr="007F4B89" w:rsidDel="00843518">
          <w:rPr>
            <w:rFonts w:ascii="Open Sans Semibold" w:eastAsia="Times New Roman" w:hAnsi="Open Sans Semibold" w:cs="Open Sans Semibold"/>
            <w:color w:val="11143F"/>
            <w:sz w:val="28"/>
            <w:szCs w:val="28"/>
          </w:rPr>
          <w:delText>Conclusion</w:delText>
        </w:r>
      </w:del>
      <w:ins w:id="1265" w:author="Alexis Handford" w:date="2020-01-21T13:42:00Z">
        <w:r w:rsidR="00843518">
          <w:rPr>
            <w:rFonts w:ascii="Open Sans Semibold" w:eastAsia="Times New Roman" w:hAnsi="Open Sans Semibold" w:cs="Open Sans Semibold"/>
            <w:color w:val="11143F"/>
            <w:sz w:val="28"/>
            <w:szCs w:val="28"/>
          </w:rPr>
          <w:t xml:space="preserve"> Summary</w:t>
        </w:r>
      </w:ins>
    </w:p>
    <w:p w14:paraId="4F32A6D3" w14:textId="77777777" w:rsidR="00EC5A36" w:rsidRPr="007F4B89" w:rsidRDefault="00EC5A36" w:rsidP="00EC5A36">
      <w:pPr>
        <w:spacing w:after="0" w:line="240" w:lineRule="auto"/>
        <w:rPr>
          <w:rFonts w:ascii="Open Sans" w:eastAsia="Open Sans" w:hAnsi="Open Sans" w:cs="Times New Roman"/>
          <w:color w:val="404040"/>
        </w:rPr>
      </w:pPr>
    </w:p>
    <w:tbl>
      <w:tblPr>
        <w:tblStyle w:val="TableGrid1"/>
        <w:tblW w:w="10530" w:type="dxa"/>
        <w:tblInd w:w="-5" w:type="dxa"/>
        <w:tblBorders>
          <w:top w:val="single" w:sz="4" w:space="0" w:color="DBDBDB"/>
          <w:left w:val="single" w:sz="4" w:space="0" w:color="DBDBDB"/>
          <w:bottom w:val="single" w:sz="4" w:space="0" w:color="DBDBDB"/>
          <w:right w:val="single" w:sz="4" w:space="0" w:color="DBDBDB"/>
          <w:insideH w:val="none" w:sz="0" w:space="0" w:color="auto"/>
          <w:insideV w:val="none" w:sz="0" w:space="0" w:color="auto"/>
        </w:tblBorders>
        <w:tblLayout w:type="fixed"/>
        <w:tblCellMar>
          <w:left w:w="115" w:type="dxa"/>
          <w:right w:w="115" w:type="dxa"/>
        </w:tblCellMar>
        <w:tblLook w:val="04A0" w:firstRow="1" w:lastRow="0" w:firstColumn="1" w:lastColumn="0" w:noHBand="0" w:noVBand="1"/>
      </w:tblPr>
      <w:tblGrid>
        <w:gridCol w:w="10530"/>
      </w:tblGrid>
      <w:tr w:rsidR="00EC5A36" w:rsidRPr="007F4B89" w14:paraId="022D18A8" w14:textId="77777777" w:rsidTr="00EC5A36">
        <w:trPr>
          <w:cantSplit/>
          <w:trHeight w:val="420"/>
        </w:trPr>
        <w:tc>
          <w:tcPr>
            <w:tcW w:w="10530" w:type="dxa"/>
            <w:tcBorders>
              <w:top w:val="single" w:sz="4" w:space="0" w:color="DBDBDB"/>
              <w:left w:val="single" w:sz="4" w:space="0" w:color="DBDBDB"/>
              <w:bottom w:val="nil"/>
              <w:right w:val="single" w:sz="4" w:space="0" w:color="DBDBDB"/>
            </w:tcBorders>
            <w:shd w:val="clear" w:color="auto" w:fill="FAFAFA"/>
            <w:hideMark/>
          </w:tcPr>
          <w:p w14:paraId="6536CB96" w14:textId="77777777" w:rsidR="00EC5A36" w:rsidRPr="007F4B89" w:rsidRDefault="00EC5A36" w:rsidP="00EC5A36">
            <w:pPr>
              <w:spacing w:before="120" w:after="120" w:line="256" w:lineRule="auto"/>
              <w:outlineLvl w:val="2"/>
              <w:rPr>
                <w:rFonts w:ascii="Open Sans Semibold" w:hAnsi="Open Sans Semibold" w:cs="Open Sans Semibold"/>
                <w:color w:val="11143F"/>
              </w:rPr>
            </w:pPr>
            <w:r w:rsidRPr="007F4B89">
              <w:rPr>
                <w:rFonts w:ascii="Open Sans Semibold" w:hAnsi="Open Sans Semibold" w:cs="Open Sans Semibold"/>
                <w:color w:val="11143F"/>
              </w:rPr>
              <w:t>What did we cover in this lesson?</w:t>
            </w:r>
          </w:p>
        </w:tc>
      </w:tr>
      <w:tr w:rsidR="00EC5A36" w:rsidRPr="007F4B89" w14:paraId="3CED287D" w14:textId="77777777" w:rsidTr="00EC5A36">
        <w:trPr>
          <w:cantSplit/>
          <w:trHeight w:val="419"/>
        </w:trPr>
        <w:tc>
          <w:tcPr>
            <w:tcW w:w="10530" w:type="dxa"/>
            <w:tcBorders>
              <w:top w:val="nil"/>
              <w:left w:val="single" w:sz="4" w:space="0" w:color="DBDBDB"/>
              <w:bottom w:val="single" w:sz="4" w:space="0" w:color="DBDBDB"/>
              <w:right w:val="single" w:sz="4" w:space="0" w:color="DBDBDB"/>
            </w:tcBorders>
            <w:shd w:val="clear" w:color="auto" w:fill="FAFAFA"/>
            <w:hideMark/>
          </w:tcPr>
          <w:p w14:paraId="356E00AF" w14:textId="581D0FE4" w:rsidR="006E75E2" w:rsidRDefault="00EC5A36">
            <w:pPr>
              <w:spacing w:before="120" w:after="120" w:line="256" w:lineRule="auto"/>
              <w:rPr>
                <w:ins w:id="1266" w:author="RoboGarden Team" w:date="2020-01-23T16:22:00Z"/>
                <w:color w:val="404040"/>
              </w:rPr>
              <w:pPrChange w:id="1267" w:author="Fatemeh Yazdanbakhsh Poodeh" w:date="2020-01-23T16:20:00Z">
                <w:pPr>
                  <w:numPr>
                    <w:numId w:val="14"/>
                  </w:numPr>
                  <w:spacing w:before="120" w:after="120" w:line="256" w:lineRule="auto"/>
                  <w:ind w:left="720" w:hanging="360"/>
                </w:pPr>
              </w:pPrChange>
            </w:pPr>
            <w:r w:rsidRPr="007F4B89">
              <w:rPr>
                <w:color w:val="404040"/>
              </w:rPr>
              <w:t xml:space="preserve">Great work! </w:t>
            </w:r>
            <w:del w:id="1268" w:author="RoboGarden Team" w:date="2020-01-23T16:20:00Z">
              <w:r w:rsidRPr="007F4B89" w:rsidDel="006E75E2">
                <w:rPr>
                  <w:color w:val="404040"/>
                </w:rPr>
                <w:delText>You should now</w:delText>
              </w:r>
            </w:del>
            <w:ins w:id="1269" w:author="RoboGarden Team" w:date="2020-01-23T16:20:00Z">
              <w:r w:rsidR="006E75E2">
                <w:rPr>
                  <w:color w:val="404040"/>
                </w:rPr>
                <w:t xml:space="preserve">You were introduced to </w:t>
              </w:r>
            </w:ins>
            <w:ins w:id="1270" w:author="RoboGarden Team" w:date="2020-01-23T16:21:00Z">
              <w:r w:rsidR="006E75E2">
                <w:rPr>
                  <w:color w:val="404040"/>
                </w:rPr>
                <w:t xml:space="preserve">the definition of </w:t>
              </w:r>
            </w:ins>
            <w:ins w:id="1271" w:author="RoboGarden Team" w:date="2020-01-23T16:20:00Z">
              <w:r w:rsidR="006E75E2">
                <w:rPr>
                  <w:color w:val="404040"/>
                </w:rPr>
                <w:t>Machine learning</w:t>
              </w:r>
            </w:ins>
            <w:ins w:id="1272" w:author="RoboGarden Team" w:date="2020-01-23T16:21:00Z">
              <w:r w:rsidR="006E75E2">
                <w:rPr>
                  <w:color w:val="404040"/>
                </w:rPr>
                <w:t xml:space="preserve">, History of machine learning and the Real-life applications </w:t>
              </w:r>
            </w:ins>
            <w:ins w:id="1273" w:author="RoboGarden Team" w:date="2020-01-23T16:22:00Z">
              <w:r w:rsidR="006E75E2">
                <w:rPr>
                  <w:color w:val="404040"/>
                </w:rPr>
                <w:t xml:space="preserve">tackled by machine learning. </w:t>
              </w:r>
            </w:ins>
          </w:p>
          <w:p w14:paraId="17178C5F" w14:textId="761B75A6" w:rsidR="00EC5A36" w:rsidRPr="007F4B89" w:rsidDel="006E75E2" w:rsidRDefault="006E75E2" w:rsidP="00EC5A36">
            <w:pPr>
              <w:spacing w:before="120" w:after="120" w:line="256" w:lineRule="auto"/>
              <w:rPr>
                <w:del w:id="1274" w:author="RoboGarden Team" w:date="2020-01-23T16:20:00Z"/>
                <w:color w:val="404040"/>
              </w:rPr>
            </w:pPr>
            <w:ins w:id="1275" w:author="RoboGarden Team" w:date="2020-01-23T16:23:00Z">
              <w:r w:rsidRPr="007F4B89">
                <w:rPr>
                  <w:color w:val="404040"/>
                </w:rPr>
                <w:t xml:space="preserve">Machine learning </w:t>
              </w:r>
              <w:r>
                <w:rPr>
                  <w:color w:val="404040"/>
                </w:rPr>
                <w:t xml:space="preserve">is a subset to Artificial Intelligence aiming at automating the process of decision making using input features and attributes and mapping them to the target dependent variable. Machine learning </w:t>
              </w:r>
            </w:ins>
            <w:ins w:id="1276" w:author="RoboGarden Team" w:date="2020-01-23T16:24:00Z">
              <w:r>
                <w:rPr>
                  <w:color w:val="404040"/>
                </w:rPr>
                <w:t xml:space="preserve">problem types include supervised, unsupervised and reinforcement learning and is used in various fields including medicine, technology, marketing, sales, etc. </w:t>
              </w:r>
            </w:ins>
            <w:del w:id="1277" w:author="RoboGarden Team" w:date="2020-01-23T16:21:00Z">
              <w:r w:rsidR="00EC5A36" w:rsidRPr="007F4B89" w:rsidDel="006E75E2">
                <w:rPr>
                  <w:color w:val="404040"/>
                </w:rPr>
                <w:delText xml:space="preserve"> </w:delText>
              </w:r>
            </w:del>
            <w:del w:id="1278" w:author="Alexis Handford" w:date="2020-01-21T13:41:00Z">
              <w:r w:rsidR="00EC5A36" w:rsidRPr="007F4B89" w:rsidDel="00843518">
                <w:rPr>
                  <w:color w:val="404040"/>
                </w:rPr>
                <w:delText xml:space="preserve">be </w:delText>
              </w:r>
            </w:del>
            <w:del w:id="1279" w:author="RoboGarden Team" w:date="2020-01-23T16:20:00Z">
              <w:r w:rsidR="00EC5A36" w:rsidRPr="007F4B89" w:rsidDel="006E75E2">
                <w:rPr>
                  <w:color w:val="404040"/>
                </w:rPr>
                <w:delText>know about:</w:delText>
              </w:r>
            </w:del>
          </w:p>
          <w:p w14:paraId="7D70D9D9" w14:textId="7201C36E" w:rsidR="00EC5A36" w:rsidRPr="007F4B89" w:rsidDel="006E75E2" w:rsidRDefault="00EC5A36">
            <w:pPr>
              <w:spacing w:before="120" w:after="120" w:line="256" w:lineRule="auto"/>
              <w:rPr>
                <w:del w:id="1280" w:author="RoboGarden Team" w:date="2020-01-23T16:20:00Z"/>
                <w:color w:val="404040"/>
              </w:rPr>
              <w:pPrChange w:id="1281" w:author="Fatemeh Yazdanbakhsh Poodeh" w:date="2020-01-23T16:20:00Z">
                <w:pPr>
                  <w:numPr>
                    <w:numId w:val="14"/>
                  </w:numPr>
                  <w:spacing w:before="120" w:after="120" w:line="256" w:lineRule="auto"/>
                  <w:ind w:left="720" w:hanging="360"/>
                </w:pPr>
              </w:pPrChange>
            </w:pPr>
            <w:commentRangeStart w:id="1282"/>
            <w:del w:id="1283" w:author="RoboGarden Team" w:date="2020-01-23T16:20:00Z">
              <w:r w:rsidRPr="007F4B89" w:rsidDel="006E75E2">
                <w:rPr>
                  <w:color w:val="404040"/>
                </w:rPr>
                <w:delText>What is Machine learning?</w:delText>
              </w:r>
            </w:del>
          </w:p>
          <w:p w14:paraId="6D6259A8" w14:textId="48B33B30" w:rsidR="00EC5A36" w:rsidRPr="007F4B89" w:rsidDel="006E75E2" w:rsidRDefault="00EC5A36">
            <w:pPr>
              <w:spacing w:before="120" w:after="120" w:line="256" w:lineRule="auto"/>
              <w:rPr>
                <w:del w:id="1284" w:author="RoboGarden Team" w:date="2020-01-23T16:20:00Z"/>
                <w:color w:val="404040"/>
              </w:rPr>
              <w:pPrChange w:id="1285" w:author="Fatemeh Yazdanbakhsh Poodeh" w:date="2020-01-23T16:20:00Z">
                <w:pPr>
                  <w:numPr>
                    <w:numId w:val="14"/>
                  </w:numPr>
                  <w:spacing w:before="120" w:after="120" w:line="256" w:lineRule="auto"/>
                  <w:ind w:left="720" w:hanging="360"/>
                </w:pPr>
              </w:pPrChange>
            </w:pPr>
            <w:del w:id="1286" w:author="RoboGarden Team" w:date="2020-01-23T16:20:00Z">
              <w:r w:rsidRPr="007F4B89" w:rsidDel="006E75E2">
                <w:rPr>
                  <w:color w:val="404040"/>
                </w:rPr>
                <w:delText>How did Machine learning start.</w:delText>
              </w:r>
            </w:del>
          </w:p>
          <w:p w14:paraId="71167DBC" w14:textId="1EF26D64" w:rsidR="00EC5A36" w:rsidRPr="007F4B89" w:rsidDel="006E75E2" w:rsidRDefault="00EC5A36">
            <w:pPr>
              <w:spacing w:before="120" w:after="120" w:line="256" w:lineRule="auto"/>
              <w:rPr>
                <w:del w:id="1287" w:author="RoboGarden Team" w:date="2020-01-23T16:20:00Z"/>
                <w:color w:val="404040"/>
              </w:rPr>
              <w:pPrChange w:id="1288" w:author="Fatemeh Yazdanbakhsh Poodeh" w:date="2020-01-23T16:20:00Z">
                <w:pPr>
                  <w:numPr>
                    <w:numId w:val="14"/>
                  </w:numPr>
                  <w:spacing w:before="120" w:after="120" w:line="256" w:lineRule="auto"/>
                  <w:ind w:left="720" w:hanging="360"/>
                </w:pPr>
              </w:pPrChange>
            </w:pPr>
            <w:del w:id="1289" w:author="RoboGarden Team" w:date="2020-01-23T16:20:00Z">
              <w:r w:rsidRPr="007F4B89" w:rsidDel="006E75E2">
                <w:rPr>
                  <w:color w:val="404040"/>
                </w:rPr>
                <w:delText>Types of Learning.</w:delText>
              </w:r>
            </w:del>
          </w:p>
          <w:p w14:paraId="06E2914F" w14:textId="45B0341C" w:rsidR="00EC5A36" w:rsidRPr="007F4B89" w:rsidRDefault="00EC5A36">
            <w:pPr>
              <w:spacing w:before="120" w:after="120" w:line="256" w:lineRule="auto"/>
              <w:rPr>
                <w:color w:val="404040"/>
              </w:rPr>
              <w:pPrChange w:id="1290" w:author="Fatemeh Yazdanbakhsh Poodeh" w:date="2020-01-23T16:20:00Z">
                <w:pPr>
                  <w:numPr>
                    <w:numId w:val="14"/>
                  </w:numPr>
                  <w:spacing w:before="120" w:after="120" w:line="256" w:lineRule="auto"/>
                  <w:ind w:left="720" w:hanging="360"/>
                </w:pPr>
              </w:pPrChange>
            </w:pPr>
            <w:del w:id="1291" w:author="RoboGarden Team" w:date="2020-01-23T16:20:00Z">
              <w:r w:rsidRPr="007F4B89" w:rsidDel="006E75E2">
                <w:rPr>
                  <w:color w:val="404040"/>
                </w:rPr>
                <w:delText>Modern real-life applications of Machine learning.</w:delText>
              </w:r>
              <w:commentRangeEnd w:id="1282"/>
              <w:r w:rsidR="00843518" w:rsidDel="006E75E2">
                <w:rPr>
                  <w:rStyle w:val="CommentReference"/>
                  <w:color w:val="404040"/>
                </w:rPr>
                <w:commentReference w:id="1282"/>
              </w:r>
            </w:del>
          </w:p>
        </w:tc>
      </w:tr>
    </w:tbl>
    <w:p w14:paraId="7137245D" w14:textId="167D5E10" w:rsidR="00EC5A36" w:rsidRPr="007F4B89" w:rsidDel="006E75E2" w:rsidRDefault="00EC5A36" w:rsidP="00EC5A36">
      <w:pPr>
        <w:spacing w:after="0" w:line="240" w:lineRule="auto"/>
        <w:rPr>
          <w:del w:id="1292" w:author="RoboGarden Team" w:date="2020-01-23T16:25:00Z"/>
          <w:rFonts w:ascii="Open Sans" w:eastAsia="Open Sans" w:hAnsi="Open Sans" w:cs="Times New Roman"/>
          <w:color w:val="404040"/>
        </w:rPr>
      </w:pPr>
    </w:p>
    <w:tbl>
      <w:tblPr>
        <w:tblStyle w:val="TableGrid1"/>
        <w:tblW w:w="104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Change w:id="1293" w:author="Alexis Handford" w:date="2020-01-22T08:14:00Z">
          <w:tblPr>
            <w:tblStyle w:val="TableGrid1"/>
            <w:tblW w:w="104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PrChange>
      </w:tblPr>
      <w:tblGrid>
        <w:gridCol w:w="90"/>
        <w:gridCol w:w="1350"/>
        <w:gridCol w:w="9000"/>
        <w:tblGridChange w:id="1294">
          <w:tblGrid>
            <w:gridCol w:w="360"/>
            <w:gridCol w:w="360"/>
            <w:gridCol w:w="360"/>
          </w:tblGrid>
        </w:tblGridChange>
      </w:tblGrid>
      <w:tr w:rsidR="00EC5A36" w:rsidRPr="007F4B89" w:rsidDel="006E75E2" w14:paraId="671125C3" w14:textId="69FBA746" w:rsidTr="0F9C7661">
        <w:trPr>
          <w:trHeight w:val="638"/>
          <w:del w:id="1295" w:author="RoboGarden Team" w:date="2020-01-23T16:25:00Z"/>
        </w:trPr>
        <w:tc>
          <w:tcPr>
            <w:tcW w:w="90" w:type="dxa"/>
            <w:shd w:val="clear" w:color="auto" w:fill="FFC33B"/>
            <w:vAlign w:val="center"/>
            <w:tcPrChange w:id="1296" w:author="Alexis Handford" w:date="2020-01-22T08:14:00Z">
              <w:tcPr>
                <w:tcW w:w="90" w:type="dxa"/>
                <w:shd w:val="clear" w:color="auto" w:fill="FFC33B"/>
              </w:tcPr>
            </w:tcPrChange>
          </w:tcPr>
          <w:p w14:paraId="6B7B05A2" w14:textId="628E4FEC" w:rsidR="00EC5A36" w:rsidRPr="007F4B89" w:rsidDel="006E75E2" w:rsidRDefault="00EC5A36" w:rsidP="00EC5A36">
            <w:pPr>
              <w:spacing w:before="120" w:after="120" w:line="256" w:lineRule="auto"/>
              <w:rPr>
                <w:del w:id="1297" w:author="RoboGarden Team" w:date="2020-01-23T16:25:00Z"/>
                <w:color w:val="404040"/>
              </w:rPr>
            </w:pPr>
          </w:p>
        </w:tc>
        <w:tc>
          <w:tcPr>
            <w:tcW w:w="1350" w:type="dxa"/>
            <w:shd w:val="clear" w:color="auto" w:fill="FFE8B2"/>
            <w:vAlign w:val="center"/>
            <w:hideMark/>
            <w:tcPrChange w:id="1298" w:author="Alexis Handford" w:date="2020-01-22T08:14:00Z">
              <w:tcPr>
                <w:tcW w:w="1350" w:type="dxa"/>
                <w:shd w:val="clear" w:color="auto" w:fill="FFE8B2"/>
                <w:hideMark/>
              </w:tcPr>
            </w:tcPrChange>
          </w:tcPr>
          <w:p w14:paraId="69940FCF" w14:textId="0783B3B5" w:rsidR="00EC5A36" w:rsidRPr="007F4B89" w:rsidDel="006E75E2" w:rsidRDefault="00EC5A36" w:rsidP="00EC5A36">
            <w:pPr>
              <w:spacing w:before="120" w:after="120" w:line="256" w:lineRule="auto"/>
              <w:rPr>
                <w:del w:id="1299" w:author="RoboGarden Team" w:date="2020-01-23T16:25:00Z"/>
                <w:color w:val="404040"/>
              </w:rPr>
            </w:pPr>
            <w:commentRangeStart w:id="1300"/>
            <w:del w:id="1301" w:author="RoboGarden Team" w:date="2020-01-23T16:25:00Z">
              <w:r w:rsidRPr="007F4B89" w:rsidDel="006E75E2">
                <w:rPr>
                  <w:noProof/>
                  <w:color w:val="404040"/>
                  <w:rPrChange w:id="1302" w:author="Unknown">
                    <w:rPr>
                      <w:noProof/>
                    </w:rPr>
                  </w:rPrChange>
                </w:rPr>
                <w:drawing>
                  <wp:inline distT="0" distB="0" distL="0" distR="0" wp14:anchorId="6B016E40" wp14:editId="30EF87C3">
                    <wp:extent cx="853440" cy="701040"/>
                    <wp:effectExtent l="0" t="0" r="0" b="3810"/>
                    <wp:docPr id="2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853440" cy="701040"/>
                            </a:xfrm>
                            <a:prstGeom prst="rect">
                              <a:avLst/>
                            </a:prstGeom>
                            <a:noFill/>
                            <a:ln>
                              <a:noFill/>
                            </a:ln>
                          </pic:spPr>
                        </pic:pic>
                      </a:graphicData>
                    </a:graphic>
                  </wp:inline>
                </w:drawing>
              </w:r>
            </w:del>
          </w:p>
        </w:tc>
        <w:tc>
          <w:tcPr>
            <w:tcW w:w="9000" w:type="dxa"/>
            <w:shd w:val="clear" w:color="auto" w:fill="FFE8B2"/>
            <w:vAlign w:val="center"/>
            <w:hideMark/>
            <w:tcPrChange w:id="1303" w:author="Alexis Handford" w:date="2020-01-22T08:14:00Z">
              <w:tcPr>
                <w:tcW w:w="9000" w:type="dxa"/>
                <w:shd w:val="clear" w:color="auto" w:fill="FFE8B2"/>
                <w:hideMark/>
              </w:tcPr>
            </w:tcPrChange>
          </w:tcPr>
          <w:p w14:paraId="702F710E" w14:textId="033A2DCC" w:rsidR="00EC5A36" w:rsidRPr="007F4B89" w:rsidDel="006E75E2" w:rsidRDefault="00EC5A36" w:rsidP="00EC5A36">
            <w:pPr>
              <w:spacing w:before="120" w:after="120" w:line="256" w:lineRule="auto"/>
              <w:ind w:left="274" w:right="274"/>
              <w:rPr>
                <w:del w:id="1304" w:author="RoboGarden Team" w:date="2020-01-23T16:25:00Z"/>
                <w:rFonts w:cs="Open Sans"/>
                <w:color w:val="404040"/>
              </w:rPr>
            </w:pPr>
            <w:commentRangeStart w:id="1305"/>
            <w:del w:id="1306" w:author="RoboGarden Team" w:date="2020-01-23T16:25:00Z">
              <w:r w:rsidRPr="007F4B89" w:rsidDel="006E75E2">
                <w:rPr>
                  <w:color w:val="404040"/>
                </w:rPr>
                <w:delText>If</w:delText>
              </w:r>
              <w:commentRangeEnd w:id="1305"/>
              <w:r w:rsidR="00843518" w:rsidDel="006E75E2">
                <w:rPr>
                  <w:rStyle w:val="CommentReference"/>
                  <w:color w:val="404040"/>
                </w:rPr>
                <w:commentReference w:id="1305"/>
              </w:r>
              <w:r w:rsidRPr="007F4B89" w:rsidDel="006E75E2">
                <w:rPr>
                  <w:color w:val="404040"/>
                </w:rPr>
                <w:delText xml:space="preserve"> you’re confident </w:delText>
              </w:r>
              <w:commentRangeStart w:id="1307"/>
              <w:r w:rsidRPr="007F4B89" w:rsidDel="006E75E2">
                <w:rPr>
                  <w:color w:val="404040"/>
                </w:rPr>
                <w:delText>you’ve</w:delText>
              </w:r>
              <w:commentRangeEnd w:id="1307"/>
              <w:r w:rsidR="00843518" w:rsidDel="006E75E2">
                <w:rPr>
                  <w:rStyle w:val="CommentReference"/>
                  <w:color w:val="404040"/>
                </w:rPr>
                <w:commentReference w:id="1307"/>
              </w:r>
              <w:r w:rsidRPr="007F4B89" w:rsidDel="006E75E2">
                <w:rPr>
                  <w:color w:val="404040"/>
                </w:rPr>
                <w:delText xml:space="preserve"> met these objectives, you’re ready to move on to the mission activities. If you’re unsure about any of these concepts, use the menu to return to the appropriate section and review the content again.</w:delText>
              </w:r>
            </w:del>
            <w:commentRangeEnd w:id="1300"/>
            <w:r w:rsidR="00DA5080">
              <w:rPr>
                <w:rStyle w:val="CommentReference"/>
                <w:color w:val="404040"/>
              </w:rPr>
              <w:commentReference w:id="1300"/>
            </w:r>
          </w:p>
        </w:tc>
      </w:tr>
    </w:tbl>
    <w:p w14:paraId="17E29776" w14:textId="764D2329" w:rsidR="00EC5A36" w:rsidRPr="007F4B89" w:rsidDel="006E75E2" w:rsidRDefault="00EC5A36" w:rsidP="00EC5A36">
      <w:pPr>
        <w:spacing w:after="0" w:line="240" w:lineRule="auto"/>
        <w:rPr>
          <w:del w:id="1308" w:author="RoboGarden Team" w:date="2020-01-23T16:25:00Z"/>
          <w:rFonts w:ascii="Open Sans" w:eastAsia="Open Sans" w:hAnsi="Open Sans" w:cs="Times New Roman"/>
          <w:color w:val="404040"/>
        </w:rPr>
      </w:pPr>
    </w:p>
    <w:p w14:paraId="6AD959BD" w14:textId="084AE0F9" w:rsidR="00EC5A36" w:rsidRPr="007F4B89" w:rsidDel="006E75E2" w:rsidRDefault="00EC5A36" w:rsidP="00EC5A36">
      <w:pPr>
        <w:spacing w:after="0" w:line="240" w:lineRule="auto"/>
        <w:rPr>
          <w:del w:id="1309" w:author="RoboGarden Team" w:date="2020-01-23T16:25:00Z"/>
          <w:rFonts w:ascii="Open Sans" w:eastAsia="Open Sans" w:hAnsi="Open Sans" w:cs="Times New Roman"/>
          <w:color w:val="404040"/>
        </w:rPr>
      </w:pPr>
    </w:p>
    <w:p w14:paraId="2F5499A1" w14:textId="77777777" w:rsidR="00EC5A36" w:rsidRPr="007F4B89" w:rsidRDefault="00EC5A36" w:rsidP="00EC5A36">
      <w:pPr>
        <w:spacing w:after="0" w:line="240" w:lineRule="auto"/>
        <w:rPr>
          <w:rFonts w:ascii="Open Sans" w:eastAsia="Open Sans" w:hAnsi="Open Sans" w:cs="Times New Roman"/>
        </w:rPr>
      </w:pPr>
    </w:p>
    <w:p w14:paraId="21FD5C5B" w14:textId="63519D41" w:rsidR="00B240BC" w:rsidRDefault="00B240BC">
      <w:pPr>
        <w:rPr>
          <w:rFonts w:ascii="Times New Roman" w:eastAsia="Times New Roman" w:hAnsi="Times New Roman" w:cs="Times New Roman"/>
          <w:sz w:val="24"/>
          <w:szCs w:val="24"/>
          <w:highlight w:val="yellow"/>
        </w:rPr>
      </w:pPr>
      <w:r>
        <w:rPr>
          <w:highlight w:val="yellow"/>
        </w:rPr>
        <w:br w:type="page"/>
      </w:r>
    </w:p>
    <w:p w14:paraId="3B446723" w14:textId="77777777" w:rsidR="00B240BC" w:rsidRDefault="00B240BC" w:rsidP="00B240BC">
      <w:pPr>
        <w:pStyle w:val="NormalWeb"/>
        <w:spacing w:before="0" w:beforeAutospacing="0" w:after="120" w:afterAutospacing="0"/>
        <w:rPr>
          <w:rFonts w:ascii="Calibri" w:hAnsi="Calibri" w:cs="Calibri"/>
          <w:sz w:val="22"/>
          <w:szCs w:val="22"/>
        </w:rPr>
      </w:pPr>
      <w:bookmarkStart w:id="1310" w:name="_Hlk30503273"/>
    </w:p>
    <w:p w14:paraId="4A358414" w14:textId="77777777" w:rsidR="00B240BC" w:rsidRDefault="00B240BC" w:rsidP="00B240BC">
      <w:pPr>
        <w:pStyle w:val="Heading2"/>
        <w:spacing w:before="120"/>
        <w:rPr>
          <w:rStyle w:val="Strong"/>
          <w:bCs w:val="0"/>
          <w:color w:val="auto"/>
          <w:sz w:val="24"/>
          <w:szCs w:val="24"/>
        </w:rPr>
      </w:pPr>
      <w:r>
        <w:rPr>
          <w:rStyle w:val="Strong"/>
          <w:rFonts w:ascii="Calibri" w:hAnsi="Calibri" w:cs="Calibri"/>
          <w:color w:val="auto"/>
          <w:sz w:val="24"/>
          <w:szCs w:val="24"/>
        </w:rPr>
        <w:t>Submodule 1 Application Mission(s) Details</w:t>
      </w:r>
    </w:p>
    <w:p w14:paraId="0218CF5B" w14:textId="77777777" w:rsidR="00B240BC" w:rsidRDefault="00B240BC" w:rsidP="00B240BC">
      <w:pPr>
        <w:rPr>
          <w:color w:val="404040" w:themeColor="text1" w:themeTint="BF"/>
        </w:rPr>
      </w:pPr>
      <w:r>
        <w:rPr>
          <w:rFonts w:ascii="Calibri" w:hAnsi="Calibri" w:cs="Calibri"/>
          <w:color w:val="A6A6A6" w:themeColor="background1" w:themeShade="A6"/>
        </w:rPr>
        <w:t>Repeat this section for every mission. The activities listed below are examples. See page 7 for the activities summary.</w:t>
      </w:r>
    </w:p>
    <w:p w14:paraId="0CD7929B" w14:textId="77777777" w:rsidR="00B240BC" w:rsidRDefault="00B240BC" w:rsidP="00B240BC">
      <w:pPr>
        <w:rPr>
          <w:rFonts w:ascii="Calibri" w:hAnsi="Calibri" w:cs="Calibri"/>
          <w:b/>
        </w:rPr>
      </w:pPr>
    </w:p>
    <w:p w14:paraId="451FEECC" w14:textId="77777777" w:rsidR="00B240BC" w:rsidRDefault="00B240BC" w:rsidP="00B240BC">
      <w:pPr>
        <w:pStyle w:val="NormalWeb"/>
        <w:spacing w:before="0" w:beforeAutospacing="0" w:after="120" w:afterAutospacing="0"/>
        <w:rPr>
          <w:rFonts w:ascii="Calibri" w:hAnsi="Calibri" w:cs="Calibri"/>
          <w:sz w:val="22"/>
          <w:szCs w:val="22"/>
        </w:rPr>
      </w:pPr>
      <w:r>
        <w:rPr>
          <w:rFonts w:ascii="Calibri" w:hAnsi="Calibri" w:cs="Calibri"/>
          <w:sz w:val="22"/>
          <w:szCs w:val="22"/>
        </w:rPr>
        <w:t>Below you will see the details of all the application missions within the submodule 1.</w:t>
      </w:r>
    </w:p>
    <w:p w14:paraId="76BEF593" w14:textId="77777777" w:rsidR="00B240BC" w:rsidRDefault="00B240BC" w:rsidP="00B240BC">
      <w:pPr>
        <w:pStyle w:val="NormalWeb"/>
        <w:spacing w:before="0" w:beforeAutospacing="0" w:after="120" w:afterAutospacing="0"/>
        <w:rPr>
          <w:rFonts w:ascii="Calibri" w:hAnsi="Calibri" w:cs="Calibri"/>
          <w:sz w:val="22"/>
          <w:szCs w:val="22"/>
        </w:rPr>
      </w:pPr>
    </w:p>
    <w:p w14:paraId="16E00802" w14:textId="58411111" w:rsidR="00B240BC" w:rsidRDefault="00B240BC" w:rsidP="00B240BC">
      <w:r>
        <w:rPr>
          <w:highlight w:val="magenta"/>
        </w:rPr>
        <w:t xml:space="preserve">Mission 2 </w:t>
      </w:r>
      <w:del w:id="1311" w:author="RoboGarden Team" w:date="2020-01-23T16:26:00Z">
        <w:r w:rsidDel="006E75E2">
          <w:rPr>
            <w:highlight w:val="magenta"/>
          </w:rPr>
          <w:delText>-</w:delText>
        </w:r>
      </w:del>
      <w:ins w:id="1312" w:author="RoboGarden Team" w:date="2020-01-23T16:26:00Z">
        <w:r w:rsidR="006E75E2">
          <w:rPr>
            <w:highlight w:val="magenta"/>
          </w:rPr>
          <w:t>–</w:t>
        </w:r>
      </w:ins>
      <w:r>
        <w:rPr>
          <w:highlight w:val="magenta"/>
        </w:rPr>
        <w:t xml:space="preserve"> </w:t>
      </w:r>
      <w:ins w:id="1313" w:author="RoboGarden Team" w:date="2020-01-23T16:26:00Z">
        <w:r w:rsidR="006E75E2">
          <w:rPr>
            <w:highlight w:val="magenta"/>
          </w:rPr>
          <w:t>graded Knowledge check</w:t>
        </w:r>
        <w:commentRangeStart w:id="1314"/>
        <w:r w:rsidR="006E75E2">
          <w:rPr>
            <w:highlight w:val="magenta"/>
          </w:rPr>
          <w:t xml:space="preserve">: </w:t>
        </w:r>
      </w:ins>
      <w:r>
        <w:rPr>
          <w:highlight w:val="magenta"/>
        </w:rPr>
        <w:t>Quiz Mission</w:t>
      </w:r>
      <w:ins w:id="1315" w:author="RoboGarden Team" w:date="2020-01-23T16:26:00Z">
        <w:r w:rsidR="006E75E2">
          <w:rPr>
            <w:highlight w:val="magenta"/>
          </w:rPr>
          <w:t xml:space="preserve"> </w:t>
        </w:r>
      </w:ins>
      <w:commentRangeEnd w:id="1314"/>
      <w:r w:rsidR="00DA5080">
        <w:rPr>
          <w:rStyle w:val="CommentReference"/>
          <w:color w:val="404040"/>
        </w:rPr>
        <w:commentReference w:id="1314"/>
      </w:r>
      <w:ins w:id="1316" w:author="RoboGarden Team" w:date="2020-01-23T16:26:00Z">
        <w:r w:rsidR="006E75E2">
          <w:rPr>
            <w:highlight w:val="magenta"/>
          </w:rPr>
          <w:t xml:space="preserve">- </w:t>
        </w:r>
      </w:ins>
      <w:del w:id="1317" w:author="RoboGarden Team" w:date="2020-01-23T16:26:00Z">
        <w:r w:rsidDel="006E75E2">
          <w:rPr>
            <w:highlight w:val="magenta"/>
          </w:rPr>
          <w:delText xml:space="preserve">: </w:delText>
        </w:r>
      </w:del>
      <w:r>
        <w:rPr>
          <w:highlight w:val="magenta"/>
        </w:rPr>
        <w:t xml:space="preserve">Introduction to Machine </w:t>
      </w:r>
      <w:commentRangeStart w:id="1318"/>
      <w:commentRangeStart w:id="1319"/>
      <w:r>
        <w:rPr>
          <w:highlight w:val="magenta"/>
        </w:rPr>
        <w:t>Learning</w:t>
      </w:r>
      <w:commentRangeEnd w:id="1318"/>
      <w:r w:rsidR="00D63CA8">
        <w:rPr>
          <w:rStyle w:val="CommentReference"/>
          <w:color w:val="404040"/>
        </w:rPr>
        <w:commentReference w:id="1318"/>
      </w:r>
      <w:commentRangeEnd w:id="1319"/>
      <w:r w:rsidR="007052B0">
        <w:rPr>
          <w:rStyle w:val="CommentReference"/>
          <w:color w:val="404040"/>
        </w:rPr>
        <w:commentReference w:id="1319"/>
      </w:r>
      <w:r>
        <w:rPr>
          <w:highlight w:val="magenta"/>
        </w:rPr>
        <w:t xml:space="preserve"> </w:t>
      </w:r>
    </w:p>
    <w:p w14:paraId="76F50D63" w14:textId="320F96A9" w:rsidR="00F070C8" w:rsidRDefault="00F070C8" w:rsidP="00B240BC"/>
    <w:p w14:paraId="34DB5D9C" w14:textId="77777777" w:rsidR="00F070C8" w:rsidRDefault="00F070C8" w:rsidP="00B240BC">
      <w:pPr>
        <w:rPr>
          <w:rFonts w:ascii="Open Sans" w:hAnsi="Open Sans" w:cs="Open Sans"/>
        </w:rPr>
      </w:pPr>
    </w:p>
    <w:p w14:paraId="2B9FF517" w14:textId="5E51E7EF" w:rsidR="00B240BC" w:rsidRDefault="00B240BC" w:rsidP="00B240BC">
      <w:pPr>
        <w:pStyle w:val="NormalWeb"/>
        <w:spacing w:before="0" w:beforeAutospacing="0" w:after="120" w:afterAutospacing="0"/>
        <w:rPr>
          <w:rFonts w:ascii="Calibri" w:hAnsi="Calibri" w:cs="Calibri"/>
          <w:color w:val="000000" w:themeColor="text1"/>
          <w:sz w:val="22"/>
          <w:szCs w:val="22"/>
        </w:rPr>
      </w:pPr>
      <w:r>
        <w:rPr>
          <w:rFonts w:ascii="Calibri" w:hAnsi="Calibri" w:cs="Calibri"/>
          <w:color w:val="000000" w:themeColor="text1"/>
          <w:sz w:val="22"/>
          <w:szCs w:val="22"/>
          <w:highlight w:val="red"/>
        </w:rPr>
        <w:t>Write this t</w:t>
      </w:r>
      <w:r w:rsidRPr="002F5EB5">
        <w:rPr>
          <w:rFonts w:ascii="Calibri" w:hAnsi="Calibri" w:cs="Calibri"/>
          <w:color w:val="000000" w:themeColor="text1"/>
          <w:sz w:val="22"/>
          <w:szCs w:val="22"/>
          <w:highlight w:val="red"/>
        </w:rPr>
        <w:t>o student</w:t>
      </w:r>
      <w:r w:rsidR="002F5EB5" w:rsidRPr="002F5EB5">
        <w:rPr>
          <w:rFonts w:ascii="Calibri" w:hAnsi="Calibri" w:cs="Calibri"/>
          <w:color w:val="000000" w:themeColor="text1"/>
          <w:sz w:val="22"/>
          <w:szCs w:val="22"/>
          <w:highlight w:val="red"/>
        </w:rPr>
        <w:t xml:space="preserve"> (Written Only One time)</w:t>
      </w:r>
    </w:p>
    <w:p w14:paraId="328A4E52" w14:textId="77777777" w:rsidR="00B240BC" w:rsidRDefault="00B240BC" w:rsidP="00B240BC">
      <w:pPr>
        <w:pStyle w:val="NormalWeb"/>
        <w:spacing w:before="0" w:beforeAutospacing="0" w:after="120" w:afterAutospacing="0"/>
        <w:rPr>
          <w:rFonts w:ascii="Calibri" w:hAnsi="Calibri" w:cs="Calibri"/>
          <w:sz w:val="22"/>
          <w:szCs w:val="22"/>
        </w:rPr>
      </w:pPr>
      <w:r>
        <w:rPr>
          <w:rFonts w:ascii="Calibri" w:hAnsi="Calibri" w:cs="Calibri"/>
          <w:sz w:val="22"/>
          <w:szCs w:val="22"/>
        </w:rPr>
        <w:t>Quiz is used to test learners’ knowledge of the lesson which they just completed. The learners are asked an average of 4 questions. For each question, they are presented with several options and are expected to select the correct answer. Before selecting the correct answer, they need to specify their confidence level about the answer they selected.</w:t>
      </w:r>
    </w:p>
    <w:p w14:paraId="62F3EA62" w14:textId="3EDE4F39" w:rsidR="002F5EB5" w:rsidRDefault="002F5EB5" w:rsidP="002F5EB5">
      <w:pPr>
        <w:rPr>
          <w:highlight w:val="yellow"/>
        </w:rPr>
      </w:pPr>
    </w:p>
    <w:p w14:paraId="53DF3C81" w14:textId="77777777" w:rsidR="002F5EB5" w:rsidRDefault="002F5EB5" w:rsidP="002F5EB5">
      <w:pPr>
        <w:rPr>
          <w:rStyle w:val="Strong"/>
          <w:rFonts w:eastAsia="Times New Roman" w:cstheme="minorHAnsi"/>
          <w:szCs w:val="24"/>
        </w:rPr>
      </w:pPr>
      <w:r>
        <w:rPr>
          <w:rStyle w:val="Strong"/>
          <w:rFonts w:eastAsia="Times New Roman" w:cstheme="minorHAnsi"/>
          <w:szCs w:val="24"/>
          <w:highlight w:val="yellow"/>
        </w:rPr>
        <w:t>Mission 2</w:t>
      </w:r>
      <w:r w:rsidRPr="00DF56DB">
        <w:rPr>
          <w:rStyle w:val="Strong"/>
          <w:rFonts w:eastAsia="Times New Roman" w:cstheme="minorHAnsi"/>
          <w:szCs w:val="24"/>
          <w:highlight w:val="yellow"/>
        </w:rPr>
        <w:t xml:space="preserve"> Essential </w:t>
      </w:r>
      <w:r>
        <w:rPr>
          <w:rStyle w:val="Strong"/>
          <w:rFonts w:eastAsia="Times New Roman" w:cstheme="minorHAnsi"/>
          <w:szCs w:val="24"/>
          <w:highlight w:val="yellow"/>
        </w:rPr>
        <w:t>Purpose</w:t>
      </w:r>
      <w:r w:rsidRPr="00DF56DB">
        <w:rPr>
          <w:rStyle w:val="Strong"/>
          <w:rFonts w:eastAsia="Times New Roman" w:cstheme="minorHAnsi"/>
          <w:szCs w:val="24"/>
          <w:highlight w:val="yellow"/>
        </w:rPr>
        <w:t>:</w:t>
      </w:r>
      <w:r w:rsidRPr="00DF56DB">
        <w:rPr>
          <w:rStyle w:val="Strong"/>
          <w:rFonts w:eastAsia="Times New Roman" w:cstheme="minorHAnsi"/>
          <w:szCs w:val="24"/>
        </w:rPr>
        <w:t xml:space="preserve"> </w:t>
      </w:r>
    </w:p>
    <w:p w14:paraId="2B0D93C1" w14:textId="43677FE6" w:rsidR="002F5EB5" w:rsidRPr="002F5EB5" w:rsidRDefault="002F5EB5" w:rsidP="002F5EB5">
      <w:pPr>
        <w:rPr>
          <w:rStyle w:val="Strong"/>
          <w:b w:val="0"/>
          <w:bCs w:val="0"/>
        </w:rPr>
      </w:pPr>
      <w:r>
        <w:rPr>
          <w:rFonts w:cstheme="minorHAnsi"/>
          <w:color w:val="A6A6A6" w:themeColor="background1" w:themeShade="A6"/>
        </w:rPr>
        <w:t>Repeat this section for every mission.</w:t>
      </w:r>
    </w:p>
    <w:p w14:paraId="42EA1054" w14:textId="77777777" w:rsidR="002F5EB5" w:rsidRPr="00A5669F" w:rsidRDefault="002F5EB5" w:rsidP="002F5EB5">
      <w:pPr>
        <w:pStyle w:val="NormalWeb"/>
        <w:spacing w:before="0" w:beforeAutospacing="0" w:after="120" w:afterAutospacing="0"/>
        <w:rPr>
          <w:rFonts w:asciiTheme="minorHAnsi" w:eastAsiaTheme="minorHAnsi" w:hAnsiTheme="minorHAnsi" w:cstheme="minorBidi"/>
          <w:color w:val="A6A6A6" w:themeColor="background1" w:themeShade="A6"/>
          <w:sz w:val="20"/>
          <w:szCs w:val="22"/>
        </w:rPr>
      </w:pPr>
      <w:r w:rsidRPr="00A5669F">
        <w:rPr>
          <w:rFonts w:asciiTheme="minorHAnsi" w:eastAsiaTheme="minorHAnsi" w:hAnsiTheme="minorHAnsi" w:cstheme="minorBidi"/>
          <w:color w:val="A6A6A6" w:themeColor="background1" w:themeShade="A6"/>
          <w:sz w:val="22"/>
        </w:rPr>
        <w:t>Write the essential question learners should explore during this lesson</w:t>
      </w:r>
      <w:r w:rsidRPr="00F71D0F">
        <w:rPr>
          <w:rFonts w:asciiTheme="minorHAnsi" w:eastAsiaTheme="minorHAnsi" w:hAnsiTheme="minorHAnsi" w:cstheme="minorBidi"/>
          <w:color w:val="A6A6A6" w:themeColor="background1" w:themeShade="A6"/>
          <w:sz w:val="22"/>
          <w:szCs w:val="22"/>
        </w:rPr>
        <w:t>.</w:t>
      </w:r>
      <w:r>
        <w:rPr>
          <w:rFonts w:asciiTheme="minorHAnsi" w:eastAsiaTheme="minorHAnsi" w:hAnsiTheme="minorHAnsi" w:cstheme="minorBidi"/>
          <w:color w:val="A6A6A6" w:themeColor="background1" w:themeShade="A6"/>
          <w:sz w:val="22"/>
          <w:szCs w:val="22"/>
        </w:rPr>
        <w:t xml:space="preserve"> Write the purpose as a question that will be answered throughout the mission.</w:t>
      </w:r>
      <w:r w:rsidRPr="00F71D0F">
        <w:rPr>
          <w:rFonts w:asciiTheme="minorHAnsi" w:eastAsiaTheme="minorHAnsi" w:hAnsiTheme="minorHAnsi" w:cstheme="minorBidi"/>
          <w:color w:val="A6A6A6" w:themeColor="background1" w:themeShade="A6"/>
          <w:sz w:val="22"/>
          <w:szCs w:val="22"/>
        </w:rPr>
        <w:t xml:space="preserve"> Ie. Why is Python important for Machine Learning?</w:t>
      </w:r>
    </w:p>
    <w:p w14:paraId="28814FB7" w14:textId="77777777" w:rsidR="002F5EB5" w:rsidRDefault="002F5EB5" w:rsidP="002F5EB5">
      <w:pPr>
        <w:pStyle w:val="NormalWeb"/>
        <w:spacing w:before="0" w:beforeAutospacing="0" w:after="120" w:afterAutospacing="0"/>
        <w:rPr>
          <w:rFonts w:asciiTheme="minorHAnsi" w:hAnsiTheme="minorHAnsi" w:cstheme="minorHAnsi"/>
          <w:sz w:val="22"/>
          <w:szCs w:val="22"/>
        </w:rPr>
      </w:pPr>
      <w:r>
        <w:rPr>
          <w:rFonts w:asciiTheme="minorHAnsi" w:hAnsiTheme="minorHAnsi" w:cstheme="minorHAnsi"/>
          <w:sz w:val="22"/>
          <w:szCs w:val="22"/>
        </w:rPr>
        <w:t>Write Here:</w:t>
      </w:r>
    </w:p>
    <w:p w14:paraId="03DBFA39" w14:textId="77777777" w:rsidR="002F5EB5" w:rsidRDefault="002F5EB5" w:rsidP="002F5EB5">
      <w:pPr>
        <w:pStyle w:val="NormalWeb"/>
        <w:spacing w:before="0" w:beforeAutospacing="0" w:after="120" w:afterAutospacing="0"/>
        <w:rPr>
          <w:rFonts w:asciiTheme="minorHAnsi" w:hAnsiTheme="minorHAnsi" w:cstheme="minorHAnsi"/>
          <w:sz w:val="22"/>
          <w:szCs w:val="22"/>
        </w:rPr>
      </w:pPr>
      <w:r w:rsidRPr="00072BB1">
        <w:rPr>
          <w:rFonts w:ascii="Calibri" w:hAnsi="Calibri" w:cs="Calibri"/>
          <w:sz w:val="22"/>
          <w:szCs w:val="22"/>
        </w:rPr>
        <w:t>Knowledge: Understanding Machine Learning types and Applications</w:t>
      </w:r>
    </w:p>
    <w:p w14:paraId="55298AC7" w14:textId="12772AB6" w:rsidR="00A960D4" w:rsidRPr="00C62FC2" w:rsidRDefault="00A960D4" w:rsidP="00A960D4">
      <w:pPr>
        <w:rPr>
          <w:color w:val="A6A6A6" w:themeColor="background1" w:themeShade="A6"/>
        </w:rPr>
      </w:pPr>
      <w:r w:rsidRPr="00E666A8">
        <w:rPr>
          <w:rFonts w:ascii="Calibri" w:eastAsia="Times New Roman" w:hAnsi="Calibri" w:cs="Calibri"/>
          <w:color w:val="000000"/>
        </w:rPr>
        <w:t xml:space="preserve">For more information regarding </w:t>
      </w:r>
      <w:commentRangeStart w:id="1320"/>
      <w:commentRangeEnd w:id="1320"/>
      <w:r>
        <w:rPr>
          <w:rStyle w:val="CommentReference"/>
          <w:color w:val="404040"/>
        </w:rPr>
        <w:commentReference w:id="1320"/>
      </w:r>
      <w:r w:rsidRPr="00E666A8">
        <w:rPr>
          <w:rFonts w:ascii="Calibri" w:eastAsia="Times New Roman" w:hAnsi="Calibri" w:cs="Calibri"/>
          <w:color w:val="000000"/>
        </w:rPr>
        <w:t xml:space="preserve">the grading of </w:t>
      </w:r>
      <w:r>
        <w:rPr>
          <w:rFonts w:ascii="Calibri" w:eastAsia="Times New Roman" w:hAnsi="Calibri" w:cs="Calibri"/>
          <w:color w:val="000000"/>
        </w:rPr>
        <w:t xml:space="preserve">the Quiz missions </w:t>
      </w:r>
      <w:r w:rsidRPr="00E666A8">
        <w:rPr>
          <w:rFonts w:ascii="Calibri" w:eastAsia="Times New Roman" w:hAnsi="Calibri" w:cs="Calibri"/>
          <w:color w:val="000000"/>
        </w:rPr>
        <w:t>please refer to Module 1 Introduction section</w:t>
      </w:r>
      <w:r w:rsidR="002D22DC">
        <w:rPr>
          <w:rFonts w:ascii="Calibri" w:eastAsia="Times New Roman" w:hAnsi="Calibri" w:cs="Calibri"/>
          <w:color w:val="000000"/>
        </w:rPr>
        <w:t xml:space="preserve"> as well as </w:t>
      </w:r>
      <w:r w:rsidR="002D22DC" w:rsidRPr="007962D9">
        <w:rPr>
          <w:rFonts w:ascii="Calibri" w:eastAsia="Times New Roman" w:hAnsi="Calibri" w:cs="Calibri"/>
          <w:color w:val="4472C4" w:themeColor="accent1"/>
          <w:u w:val="single"/>
        </w:rPr>
        <w:t xml:space="preserve">the </w:t>
      </w:r>
      <w:del w:id="1321" w:author="Chantelle Dubois Nishiyama" w:date="2020-02-26T20:35:00Z">
        <w:r w:rsidR="002D22DC" w:rsidRPr="007962D9" w:rsidDel="00A17CD2">
          <w:rPr>
            <w:rFonts w:ascii="Calibri" w:eastAsia="Times New Roman" w:hAnsi="Calibri" w:cs="Calibri"/>
            <w:color w:val="4472C4" w:themeColor="accent1"/>
            <w:u w:val="single"/>
          </w:rPr>
          <w:delText>orientation</w:delText>
        </w:r>
      </w:del>
      <w:ins w:id="1322" w:author="Chantelle Dubois Nishiyama" w:date="2020-02-26T20:35:00Z">
        <w:r w:rsidR="00A17CD2">
          <w:rPr>
            <w:rFonts w:ascii="Calibri" w:eastAsia="Times New Roman" w:hAnsi="Calibri" w:cs="Calibri"/>
            <w:color w:val="4472C4" w:themeColor="accent1"/>
            <w:u w:val="single"/>
          </w:rPr>
          <w:t>Orientation</w:t>
        </w:r>
      </w:ins>
      <w:del w:id="1323" w:author="Chantelle Dubois Nishiyama" w:date="2020-02-19T21:08:00Z">
        <w:r w:rsidR="002D22DC" w:rsidRPr="00E666A8" w:rsidDel="000375C1">
          <w:rPr>
            <w:rFonts w:ascii="Calibri" w:eastAsia="Times New Roman" w:hAnsi="Calibri" w:cs="Calibri"/>
            <w:color w:val="000000"/>
          </w:rPr>
          <w:delText>.</w:delText>
        </w:r>
      </w:del>
      <w:r w:rsidRPr="00E666A8">
        <w:rPr>
          <w:rFonts w:ascii="Calibri" w:eastAsia="Times New Roman" w:hAnsi="Calibri" w:cs="Calibri"/>
          <w:color w:val="000000"/>
        </w:rPr>
        <w:t>.</w:t>
      </w:r>
      <w:r w:rsidRPr="00DF56DB">
        <w:rPr>
          <w:b/>
        </w:rPr>
        <w:t xml:space="preserve"> </w:t>
      </w:r>
    </w:p>
    <w:p w14:paraId="719209FB" w14:textId="5A560A60" w:rsidR="002F5EB5" w:rsidRDefault="002F5EB5" w:rsidP="002F5EB5">
      <w:pPr>
        <w:rPr>
          <w:highlight w:val="yellow"/>
        </w:rPr>
      </w:pPr>
    </w:p>
    <w:p w14:paraId="3A7E9214" w14:textId="74828298" w:rsidR="00C4285C" w:rsidRPr="005E2335" w:rsidRDefault="00C4285C" w:rsidP="00DD0534">
      <w:pPr>
        <w:spacing w:after="0" w:line="240" w:lineRule="auto"/>
        <w:rPr>
          <w:rFonts w:ascii="Calibri" w:hAnsi="Calibri" w:cs="Calibri"/>
          <w:b/>
          <w:bCs/>
        </w:rPr>
      </w:pPr>
      <w:r w:rsidRPr="005E2335">
        <w:rPr>
          <w:rFonts w:ascii="Calibri" w:hAnsi="Calibri" w:cs="Calibri"/>
          <w:b/>
          <w:bCs/>
          <w:highlight w:val="yellow"/>
        </w:rPr>
        <w:t xml:space="preserve">Mission 2 </w:t>
      </w:r>
      <w:r w:rsidR="00DD0534">
        <w:rPr>
          <w:rFonts w:ascii="Calibri" w:hAnsi="Calibri" w:cs="Calibri"/>
          <w:b/>
          <w:bCs/>
          <w:highlight w:val="yellow"/>
        </w:rPr>
        <w:t>Instructions</w:t>
      </w:r>
      <w:r w:rsidRPr="005E2335">
        <w:rPr>
          <w:rFonts w:ascii="Calibri" w:hAnsi="Calibri" w:cs="Calibri"/>
          <w:b/>
          <w:bCs/>
          <w:highlight w:val="yellow"/>
        </w:rPr>
        <w:t>:</w:t>
      </w:r>
    </w:p>
    <w:p w14:paraId="31D8EC5A" w14:textId="77777777" w:rsidR="00C4285C" w:rsidRPr="002F5EB5" w:rsidRDefault="00C4285C" w:rsidP="002F5EB5">
      <w:pPr>
        <w:rPr>
          <w:highlight w:val="yellow"/>
        </w:rPr>
      </w:pPr>
    </w:p>
    <w:bookmarkEnd w:id="1310"/>
    <w:p w14:paraId="0DC02F88" w14:textId="0E2B6F4C" w:rsidR="00E14F2A" w:rsidRPr="007F4B89" w:rsidDel="003577CF" w:rsidRDefault="00E14F2A" w:rsidP="00E14F2A">
      <w:pPr>
        <w:spacing w:before="120" w:after="0" w:line="240" w:lineRule="auto"/>
        <w:rPr>
          <w:del w:id="1324" w:author="RoboGarden Team" w:date="2020-02-07T11:09:00Z"/>
          <w:rFonts w:ascii="Open Sans" w:eastAsia="Open Sans" w:hAnsi="Open Sans" w:cs="Open Sans"/>
          <w:color w:val="404040"/>
        </w:rPr>
      </w:pPr>
    </w:p>
    <w:tbl>
      <w:tblPr>
        <w:tblStyle w:val="TableGrid2"/>
        <w:tblW w:w="10440" w:type="dxa"/>
        <w:tblInd w:w="-5" w:type="dxa"/>
        <w:tblBorders>
          <w:top w:val="single" w:sz="4" w:space="0" w:color="DBDBDB"/>
          <w:left w:val="single" w:sz="4" w:space="0" w:color="DBDBDB"/>
          <w:bottom w:val="single" w:sz="4" w:space="0" w:color="DBDBDB"/>
          <w:right w:val="single" w:sz="4" w:space="0" w:color="DBDBDB"/>
          <w:insideH w:val="none" w:sz="0" w:space="0" w:color="auto"/>
          <w:insideV w:val="none" w:sz="0" w:space="0" w:color="auto"/>
        </w:tblBorders>
        <w:tblLayout w:type="fixed"/>
        <w:tblCellMar>
          <w:left w:w="115" w:type="dxa"/>
          <w:right w:w="115" w:type="dxa"/>
        </w:tblCellMar>
        <w:tblLook w:val="04A0" w:firstRow="1" w:lastRow="0" w:firstColumn="1" w:lastColumn="0" w:noHBand="0" w:noVBand="1"/>
        <w:tblPrChange w:id="1325" w:author="Alicia Romero Lopez" w:date="2020-01-31T09:48:00Z">
          <w:tblPr>
            <w:tblStyle w:val="TableGrid2"/>
            <w:tblW w:w="10440" w:type="dxa"/>
            <w:tblInd w:w="-5" w:type="dxa"/>
            <w:tblBorders>
              <w:top w:val="single" w:sz="4" w:space="0" w:color="DBDBDB"/>
              <w:left w:val="single" w:sz="4" w:space="0" w:color="DBDBDB"/>
              <w:bottom w:val="single" w:sz="4" w:space="0" w:color="DBDBDB"/>
              <w:right w:val="single" w:sz="4" w:space="0" w:color="DBDBDB"/>
              <w:insideH w:val="none" w:sz="0" w:space="0" w:color="auto"/>
              <w:insideV w:val="none" w:sz="0" w:space="0" w:color="auto"/>
            </w:tblBorders>
            <w:tblLayout w:type="fixed"/>
            <w:tblCellMar>
              <w:left w:w="115" w:type="dxa"/>
              <w:right w:w="115" w:type="dxa"/>
            </w:tblCellMar>
            <w:tblLook w:val="04A0" w:firstRow="1" w:lastRow="0" w:firstColumn="1" w:lastColumn="0" w:noHBand="0" w:noVBand="1"/>
          </w:tblPr>
        </w:tblPrChange>
      </w:tblPr>
      <w:tblGrid>
        <w:gridCol w:w="265"/>
        <w:gridCol w:w="3215"/>
        <w:gridCol w:w="745"/>
        <w:gridCol w:w="2052"/>
        <w:gridCol w:w="683"/>
        <w:gridCol w:w="3210"/>
        <w:gridCol w:w="270"/>
        <w:tblGridChange w:id="1326">
          <w:tblGrid>
            <w:gridCol w:w="360"/>
            <w:gridCol w:w="360"/>
            <w:gridCol w:w="360"/>
            <w:gridCol w:w="360"/>
            <w:gridCol w:w="360"/>
            <w:gridCol w:w="360"/>
            <w:gridCol w:w="360"/>
          </w:tblGrid>
        </w:tblGridChange>
      </w:tblGrid>
      <w:tr w:rsidR="00E14F2A" w:rsidRPr="007F4B89" w:rsidDel="003577CF" w14:paraId="1DB4A6EF" w14:textId="486381E0" w:rsidTr="51235A2F">
        <w:trPr>
          <w:cantSplit/>
          <w:trHeight w:val="420"/>
          <w:del w:id="1327" w:author="RoboGarden Team" w:date="2020-02-07T11:09:00Z"/>
        </w:trPr>
        <w:tc>
          <w:tcPr>
            <w:tcW w:w="10440" w:type="dxa"/>
            <w:gridSpan w:val="7"/>
            <w:tcBorders>
              <w:top w:val="single" w:sz="4" w:space="0" w:color="DBDBDB" w:themeColor="accent3" w:themeTint="66"/>
              <w:left w:val="single" w:sz="4" w:space="0" w:color="DBDBDB" w:themeColor="accent3" w:themeTint="66"/>
              <w:bottom w:val="nil"/>
              <w:right w:val="single" w:sz="4" w:space="0" w:color="DBDBDB" w:themeColor="accent3" w:themeTint="66"/>
            </w:tcBorders>
            <w:shd w:val="clear" w:color="auto" w:fill="FAFAFA"/>
            <w:hideMark/>
            <w:tcPrChange w:id="1328" w:author="Alicia Romero Lopez" w:date="2020-01-31T09:48:00Z">
              <w:tcPr>
                <w:tcW w:w="10440" w:type="dxa"/>
                <w:gridSpan w:val="7"/>
                <w:tcBorders>
                  <w:top w:val="single" w:sz="4" w:space="0" w:color="DBDBDB"/>
                  <w:left w:val="single" w:sz="4" w:space="0" w:color="DBDBDB"/>
                  <w:bottom w:val="nil"/>
                  <w:right w:val="single" w:sz="4" w:space="0" w:color="DBDBDB"/>
                </w:tcBorders>
                <w:shd w:val="clear" w:color="auto" w:fill="FAFAFA"/>
                <w:hideMark/>
              </w:tcPr>
            </w:tcPrChange>
          </w:tcPr>
          <w:p w14:paraId="1C2F7168" w14:textId="08759D99" w:rsidR="00AC608F" w:rsidDel="003577CF" w:rsidRDefault="00AC608F" w:rsidP="00E14F2A">
            <w:pPr>
              <w:spacing w:before="120" w:after="120" w:line="256" w:lineRule="auto"/>
              <w:outlineLvl w:val="2"/>
              <w:rPr>
                <w:del w:id="1329" w:author="RoboGarden Team" w:date="2020-02-07T11:09:00Z"/>
                <w:rFonts w:ascii="Open Sans Semibold" w:hAnsi="Open Sans Semibold" w:cs="Open Sans Semibold"/>
                <w:color w:val="11143F"/>
              </w:rPr>
            </w:pPr>
            <w:del w:id="1330" w:author="RoboGarden Team" w:date="2020-02-07T11:09:00Z">
              <w:r w:rsidDel="003577CF">
                <w:rPr>
                  <w:rFonts w:ascii="Open Sans Semibold" w:hAnsi="Open Sans Semibold" w:cs="Open Sans Semibold"/>
                  <w:color w:val="11143F"/>
                </w:rPr>
                <w:delText>Knowledge check</w:delText>
              </w:r>
            </w:del>
          </w:p>
          <w:p w14:paraId="20EC20D7" w14:textId="4DD03A90" w:rsidR="00E14F2A" w:rsidRPr="007F4B89" w:rsidDel="003577CF" w:rsidRDefault="00E14F2A" w:rsidP="00E14F2A">
            <w:pPr>
              <w:spacing w:before="120" w:after="120" w:line="256" w:lineRule="auto"/>
              <w:outlineLvl w:val="2"/>
              <w:rPr>
                <w:del w:id="1331" w:author="RoboGarden Team" w:date="2020-02-07T11:09:00Z"/>
                <w:rFonts w:ascii="Open Sans Semibold" w:hAnsi="Open Sans Semibold" w:cs="Open Sans Semibold"/>
                <w:color w:val="11143F"/>
              </w:rPr>
            </w:pPr>
            <w:commentRangeStart w:id="1332"/>
            <w:commentRangeStart w:id="1333"/>
            <w:del w:id="1334" w:author="RoboGarden Team" w:date="2020-02-07T11:09:00Z">
              <w:r w:rsidRPr="007F4B89" w:rsidDel="003577CF">
                <w:rPr>
                  <w:rFonts w:ascii="Open Sans Semibold" w:hAnsi="Open Sans Semibold" w:cs="Open Sans Semibold"/>
                  <w:color w:val="11143F"/>
                </w:rPr>
                <w:delText>Machine Learning and Artificial Intelligence</w:delText>
              </w:r>
              <w:commentRangeEnd w:id="1332"/>
              <w:r w:rsidR="00DA5080" w:rsidDel="003577CF">
                <w:rPr>
                  <w:rStyle w:val="CommentReference"/>
                  <w:color w:val="404040"/>
                </w:rPr>
                <w:commentReference w:id="1332"/>
              </w:r>
            </w:del>
            <w:commentRangeEnd w:id="1333"/>
            <w:r w:rsidR="003577CF">
              <w:rPr>
                <w:rStyle w:val="CommentReference"/>
                <w:rFonts w:asciiTheme="minorHAnsi" w:eastAsiaTheme="minorHAnsi" w:hAnsiTheme="minorHAnsi" w:cstheme="minorBidi"/>
                <w:color w:val="404040"/>
              </w:rPr>
              <w:commentReference w:id="1333"/>
            </w:r>
          </w:p>
        </w:tc>
      </w:tr>
      <w:tr w:rsidR="00E14F2A" w:rsidRPr="007F4B89" w:rsidDel="003577CF" w14:paraId="2D564807" w14:textId="57279BBA" w:rsidTr="51235A2F">
        <w:trPr>
          <w:cantSplit/>
          <w:trHeight w:val="128"/>
          <w:del w:id="1335" w:author="RoboGarden Team" w:date="2020-02-07T11:09:00Z"/>
        </w:trPr>
        <w:tc>
          <w:tcPr>
            <w:tcW w:w="3480" w:type="dxa"/>
            <w:gridSpan w:val="2"/>
            <w:vMerge w:val="restart"/>
            <w:tcBorders>
              <w:top w:val="nil"/>
              <w:left w:val="single" w:sz="4" w:space="0" w:color="DBDBDB" w:themeColor="accent3" w:themeTint="66"/>
              <w:bottom w:val="nil"/>
              <w:right w:val="single" w:sz="4" w:space="0" w:color="7D7D7D"/>
            </w:tcBorders>
            <w:shd w:val="clear" w:color="auto" w:fill="FAFAFA"/>
            <w:hideMark/>
            <w:tcPrChange w:id="1336" w:author="Alicia Romero Lopez" w:date="2020-01-31T09:48:00Z">
              <w:tcPr>
                <w:tcW w:w="3480" w:type="dxa"/>
                <w:gridSpan w:val="2"/>
                <w:vMerge w:val="restart"/>
                <w:tcBorders>
                  <w:top w:val="nil"/>
                  <w:left w:val="single" w:sz="4" w:space="0" w:color="DBDBDB"/>
                  <w:bottom w:val="nil"/>
                  <w:right w:val="single" w:sz="4" w:space="0" w:color="7D7D7D"/>
                </w:tcBorders>
                <w:shd w:val="clear" w:color="auto" w:fill="FAFAFA"/>
                <w:hideMark/>
              </w:tcPr>
            </w:tcPrChange>
          </w:tcPr>
          <w:p w14:paraId="3674D599" w14:textId="5FA6EA4D" w:rsidR="00E14F2A" w:rsidRPr="007F4B89" w:rsidDel="003577CF" w:rsidRDefault="00E14F2A" w:rsidP="00E14F2A">
            <w:pPr>
              <w:spacing w:before="120" w:after="120" w:line="256" w:lineRule="auto"/>
              <w:outlineLvl w:val="2"/>
              <w:rPr>
                <w:del w:id="1337" w:author="RoboGarden Team" w:date="2020-02-07T11:09:00Z"/>
                <w:color w:val="404040"/>
              </w:rPr>
            </w:pPr>
            <w:del w:id="1338" w:author="RoboGarden Team" w:date="2020-02-07T11:09:00Z">
              <w:r w:rsidRPr="007F4B89" w:rsidDel="003577CF">
                <w:rPr>
                  <w:color w:val="404040"/>
                </w:rPr>
                <w:delText xml:space="preserve">Machine learning is </w:delText>
              </w:r>
              <w:commentRangeStart w:id="1339"/>
              <w:commentRangeStart w:id="1340"/>
              <w:commentRangeStart w:id="1341"/>
              <w:commentRangeStart w:id="1342"/>
              <w:commentRangeStart w:id="1343"/>
              <w:r w:rsidRPr="007F4B89" w:rsidDel="003577CF">
                <w:rPr>
                  <w:color w:val="404040"/>
                </w:rPr>
                <w:delText>considered</w:delText>
              </w:r>
              <w:commentRangeEnd w:id="1339"/>
              <w:r w:rsidR="00480A90" w:rsidDel="003577CF">
                <w:rPr>
                  <w:rStyle w:val="CommentReference"/>
                  <w:color w:val="404040"/>
                </w:rPr>
                <w:commentReference w:id="1339"/>
              </w:r>
              <w:commentRangeEnd w:id="1340"/>
              <w:r w:rsidR="00D63CA8" w:rsidDel="003577CF">
                <w:rPr>
                  <w:rStyle w:val="CommentReference"/>
                  <w:color w:val="404040"/>
                </w:rPr>
                <w:commentReference w:id="1340"/>
              </w:r>
              <w:commentRangeEnd w:id="1341"/>
              <w:r w:rsidR="006E75E2" w:rsidDel="003577CF">
                <w:rPr>
                  <w:rStyle w:val="CommentReference"/>
                  <w:color w:val="404040"/>
                </w:rPr>
                <w:commentReference w:id="1341"/>
              </w:r>
              <w:commentRangeEnd w:id="1342"/>
              <w:r w:rsidDel="003577CF">
                <w:rPr>
                  <w:rStyle w:val="CommentReference"/>
                </w:rPr>
                <w:commentReference w:id="1342"/>
              </w:r>
              <w:commentRangeEnd w:id="1343"/>
              <w:r w:rsidR="00AC608F" w:rsidDel="003577CF">
                <w:rPr>
                  <w:rStyle w:val="CommentReference"/>
                  <w:rFonts w:asciiTheme="minorHAnsi" w:eastAsiaTheme="minorHAnsi" w:hAnsiTheme="minorHAnsi" w:cstheme="minorBidi"/>
                  <w:color w:val="404040"/>
                </w:rPr>
                <w:commentReference w:id="1343"/>
              </w:r>
              <w:r w:rsidRPr="007F4B89" w:rsidDel="003577CF">
                <w:rPr>
                  <w:color w:val="404040"/>
                </w:rPr>
                <w:delText xml:space="preserve"> a </w:delText>
              </w:r>
            </w:del>
          </w:p>
        </w:tc>
        <w:tc>
          <w:tcPr>
            <w:tcW w:w="3480" w:type="dxa"/>
            <w:gridSpan w:val="3"/>
            <w:tcBorders>
              <w:top w:val="single" w:sz="4" w:space="0" w:color="7D7D7D"/>
              <w:left w:val="single" w:sz="4" w:space="0" w:color="7D7D7D"/>
              <w:bottom w:val="single" w:sz="4" w:space="0" w:color="7D7D7D"/>
              <w:right w:val="single" w:sz="4" w:space="0" w:color="7D7D7D"/>
            </w:tcBorders>
            <w:shd w:val="clear" w:color="auto" w:fill="BBBBBB"/>
            <w:hideMark/>
            <w:tcPrChange w:id="1344" w:author="Alicia Romero Lopez" w:date="2020-01-31T09:48:00Z">
              <w:tcPr>
                <w:tcW w:w="3480" w:type="dxa"/>
                <w:gridSpan w:val="3"/>
                <w:tcBorders>
                  <w:top w:val="single" w:sz="4" w:space="0" w:color="7D7D7D"/>
                  <w:left w:val="single" w:sz="4" w:space="0" w:color="7D7D7D"/>
                  <w:bottom w:val="single" w:sz="4" w:space="0" w:color="7D7D7D"/>
                  <w:right w:val="single" w:sz="4" w:space="0" w:color="7D7D7D"/>
                </w:tcBorders>
                <w:shd w:val="clear" w:color="auto" w:fill="BBBBBB"/>
                <w:hideMark/>
              </w:tcPr>
            </w:tcPrChange>
          </w:tcPr>
          <w:p w14:paraId="3B331FF4" w14:textId="1D62DC49" w:rsidR="00E14F2A" w:rsidRPr="007F4B89" w:rsidDel="003577CF" w:rsidRDefault="00E14F2A" w:rsidP="00E14F2A">
            <w:pPr>
              <w:spacing w:before="120" w:after="120" w:line="256" w:lineRule="auto"/>
              <w:jc w:val="center"/>
              <w:outlineLvl w:val="2"/>
              <w:rPr>
                <w:del w:id="1345" w:author="RoboGarden Team" w:date="2020-02-07T11:09:00Z"/>
                <w:rFonts w:ascii="Open Sans Semibold" w:hAnsi="Open Sans Semibold" w:cs="Open Sans Semibold"/>
                <w:color w:val="404040"/>
              </w:rPr>
            </w:pPr>
            <w:del w:id="1346" w:author="RoboGarden Team" w:date="2020-02-07T11:09:00Z">
              <w:r w:rsidRPr="007F4B89" w:rsidDel="003577CF">
                <w:rPr>
                  <w:rFonts w:ascii="Open Sans Semibold" w:hAnsi="Open Sans Semibold" w:cs="Open Sans Semibold"/>
                  <w:color w:val="FFFFFF"/>
                </w:rPr>
                <w:delText xml:space="preserve">Dropdown </w:delText>
              </w:r>
              <w:r w:rsidRPr="007F4B89" w:rsidDel="003577CF">
                <w:rPr>
                  <w:rFonts w:ascii="FontAwesome" w:hAnsi="FontAwesome" w:cs="Open Sans Semibold"/>
                  <w:color w:val="FFFFFF"/>
                </w:rPr>
                <w:sym w:font="FontAwesome" w:char="F0D7"/>
              </w:r>
            </w:del>
          </w:p>
        </w:tc>
        <w:tc>
          <w:tcPr>
            <w:tcW w:w="3480" w:type="dxa"/>
            <w:gridSpan w:val="2"/>
            <w:vMerge w:val="restart"/>
            <w:tcBorders>
              <w:top w:val="nil"/>
              <w:left w:val="single" w:sz="4" w:space="0" w:color="7D7D7D"/>
              <w:bottom w:val="nil"/>
              <w:right w:val="single" w:sz="4" w:space="0" w:color="DBDBDB" w:themeColor="accent3" w:themeTint="66"/>
            </w:tcBorders>
            <w:shd w:val="clear" w:color="auto" w:fill="FAFAFA"/>
            <w:hideMark/>
            <w:tcPrChange w:id="1347" w:author="Alicia Romero Lopez" w:date="2020-01-31T09:48:00Z">
              <w:tcPr>
                <w:tcW w:w="3480" w:type="dxa"/>
                <w:gridSpan w:val="2"/>
                <w:vMerge w:val="restart"/>
                <w:tcBorders>
                  <w:top w:val="nil"/>
                  <w:left w:val="single" w:sz="4" w:space="0" w:color="7D7D7D"/>
                  <w:bottom w:val="nil"/>
                  <w:right w:val="single" w:sz="4" w:space="0" w:color="DBDBDB"/>
                </w:tcBorders>
                <w:shd w:val="clear" w:color="auto" w:fill="FAFAFA"/>
                <w:hideMark/>
              </w:tcPr>
            </w:tcPrChange>
          </w:tcPr>
          <w:p w14:paraId="335DB785" w14:textId="58733791" w:rsidR="00E14F2A" w:rsidRPr="007F4B89" w:rsidDel="003577CF" w:rsidRDefault="00E14F2A" w:rsidP="00E14F2A">
            <w:pPr>
              <w:spacing w:before="120" w:after="120" w:line="256" w:lineRule="auto"/>
              <w:outlineLvl w:val="2"/>
              <w:rPr>
                <w:del w:id="1348" w:author="RoboGarden Team" w:date="2020-02-07T11:09:00Z"/>
                <w:color w:val="404040"/>
              </w:rPr>
            </w:pPr>
            <w:del w:id="1349" w:author="RoboGarden Team" w:date="2020-02-07T11:09:00Z">
              <w:r w:rsidRPr="007F4B89" w:rsidDel="003577CF">
                <w:rPr>
                  <w:color w:val="404040"/>
                </w:rPr>
                <w:delText>To Artificial intelligence.</w:delText>
              </w:r>
            </w:del>
          </w:p>
        </w:tc>
      </w:tr>
      <w:tr w:rsidR="00E14F2A" w:rsidRPr="007F4B89" w:rsidDel="003577CF" w14:paraId="409CE957" w14:textId="43355BF5" w:rsidTr="51235A2F">
        <w:trPr>
          <w:cantSplit/>
          <w:trHeight w:val="127"/>
          <w:del w:id="1350" w:author="RoboGarden Team" w:date="2020-02-07T11:09:00Z"/>
        </w:trPr>
        <w:tc>
          <w:tcPr>
            <w:tcW w:w="14400" w:type="dxa"/>
            <w:gridSpan w:val="2"/>
            <w:vMerge/>
            <w:vAlign w:val="center"/>
            <w:hideMark/>
            <w:tcPrChange w:id="1351" w:author="Alicia Romero Lopez" w:date="2020-01-31T09:48:00Z">
              <w:tcPr>
                <w:tcW w:w="14400" w:type="dxa"/>
                <w:gridSpan w:val="2"/>
                <w:vMerge/>
                <w:tcBorders>
                  <w:top w:val="nil"/>
                  <w:left w:val="single" w:sz="4" w:space="0" w:color="DBDBDB"/>
                  <w:bottom w:val="nil"/>
                  <w:right w:val="single" w:sz="4" w:space="0" w:color="7D7D7D"/>
                </w:tcBorders>
                <w:hideMark/>
              </w:tcPr>
            </w:tcPrChange>
          </w:tcPr>
          <w:p w14:paraId="6215FECC" w14:textId="258E178C" w:rsidR="00E14F2A" w:rsidRPr="007F4B89" w:rsidDel="003577CF" w:rsidRDefault="00E14F2A" w:rsidP="00E14F2A">
            <w:pPr>
              <w:rPr>
                <w:del w:id="1352" w:author="RoboGarden Team" w:date="2020-02-07T11:09:00Z"/>
                <w:color w:val="404040"/>
              </w:rPr>
            </w:pPr>
          </w:p>
        </w:tc>
        <w:tc>
          <w:tcPr>
            <w:tcW w:w="3480" w:type="dxa"/>
            <w:gridSpan w:val="3"/>
            <w:tcBorders>
              <w:top w:val="single" w:sz="4" w:space="0" w:color="7D7D7D"/>
              <w:left w:val="single" w:sz="4" w:space="0" w:color="E1E1E1"/>
              <w:bottom w:val="single" w:sz="4" w:space="0" w:color="E1E1E1"/>
              <w:right w:val="single" w:sz="4" w:space="0" w:color="E1E1E1"/>
            </w:tcBorders>
            <w:shd w:val="clear" w:color="auto" w:fill="FFFFFF" w:themeFill="background1"/>
            <w:hideMark/>
            <w:tcPrChange w:id="1353" w:author="Alicia Romero Lopez" w:date="2020-01-31T09:48:00Z">
              <w:tcPr>
                <w:tcW w:w="3480" w:type="dxa"/>
                <w:gridSpan w:val="3"/>
                <w:tcBorders>
                  <w:top w:val="single" w:sz="4" w:space="0" w:color="7D7D7D"/>
                  <w:left w:val="single" w:sz="4" w:space="0" w:color="E1E1E1"/>
                  <w:bottom w:val="single" w:sz="4" w:space="0" w:color="E1E1E1"/>
                  <w:right w:val="single" w:sz="4" w:space="0" w:color="E1E1E1"/>
                </w:tcBorders>
                <w:shd w:val="clear" w:color="auto" w:fill="FFFFFF"/>
                <w:hideMark/>
              </w:tcPr>
            </w:tcPrChange>
          </w:tcPr>
          <w:p w14:paraId="00DCB22D" w14:textId="05753A3C" w:rsidR="00E14F2A" w:rsidRPr="007F4B89" w:rsidDel="003577CF" w:rsidRDefault="00E14F2A" w:rsidP="00E14F2A">
            <w:pPr>
              <w:spacing w:before="120" w:after="120" w:line="256" w:lineRule="auto"/>
              <w:jc w:val="center"/>
              <w:outlineLvl w:val="2"/>
              <w:rPr>
                <w:del w:id="1354" w:author="RoboGarden Team" w:date="2020-02-07T11:09:00Z"/>
                <w:color w:val="404040"/>
              </w:rPr>
            </w:pPr>
            <w:del w:id="1355" w:author="RoboGarden Team" w:date="2020-02-07T11:09:00Z">
              <w:r w:rsidRPr="007F4B89" w:rsidDel="003577CF">
                <w:rPr>
                  <w:color w:val="404040"/>
                </w:rPr>
                <w:delText>Sub-set</w:delText>
              </w:r>
            </w:del>
          </w:p>
        </w:tc>
        <w:tc>
          <w:tcPr>
            <w:tcW w:w="3750" w:type="dxa"/>
            <w:gridSpan w:val="2"/>
            <w:vMerge/>
            <w:vAlign w:val="center"/>
            <w:hideMark/>
            <w:tcPrChange w:id="1356" w:author="Alicia Romero Lopez" w:date="2020-01-31T09:48:00Z">
              <w:tcPr>
                <w:tcW w:w="3750" w:type="dxa"/>
                <w:gridSpan w:val="2"/>
                <w:vMerge/>
                <w:tcBorders>
                  <w:top w:val="nil"/>
                  <w:left w:val="single" w:sz="4" w:space="0" w:color="7D7D7D"/>
                  <w:bottom w:val="nil"/>
                  <w:right w:val="single" w:sz="4" w:space="0" w:color="DBDBDB"/>
                </w:tcBorders>
                <w:hideMark/>
              </w:tcPr>
            </w:tcPrChange>
          </w:tcPr>
          <w:p w14:paraId="2DAC2890" w14:textId="7D47B69B" w:rsidR="00E14F2A" w:rsidRPr="007F4B89" w:rsidDel="003577CF" w:rsidRDefault="00E14F2A" w:rsidP="00E14F2A">
            <w:pPr>
              <w:rPr>
                <w:del w:id="1357" w:author="RoboGarden Team" w:date="2020-02-07T11:09:00Z"/>
                <w:color w:val="404040"/>
              </w:rPr>
            </w:pPr>
          </w:p>
        </w:tc>
      </w:tr>
      <w:tr w:rsidR="00E14F2A" w:rsidRPr="007F4B89" w:rsidDel="003577CF" w14:paraId="0BD86583" w14:textId="37C9F77F" w:rsidTr="51235A2F">
        <w:trPr>
          <w:cantSplit/>
          <w:trHeight w:val="127"/>
          <w:del w:id="1358" w:author="RoboGarden Team" w:date="2020-02-07T11:09:00Z"/>
        </w:trPr>
        <w:tc>
          <w:tcPr>
            <w:tcW w:w="14400" w:type="dxa"/>
            <w:gridSpan w:val="2"/>
            <w:vMerge/>
            <w:vAlign w:val="center"/>
            <w:hideMark/>
            <w:tcPrChange w:id="1359" w:author="Alicia Romero Lopez" w:date="2020-01-31T09:48:00Z">
              <w:tcPr>
                <w:tcW w:w="14400" w:type="dxa"/>
                <w:gridSpan w:val="2"/>
                <w:vMerge/>
                <w:tcBorders>
                  <w:top w:val="nil"/>
                  <w:left w:val="single" w:sz="4" w:space="0" w:color="DBDBDB"/>
                  <w:bottom w:val="nil"/>
                  <w:right w:val="single" w:sz="4" w:space="0" w:color="7D7D7D"/>
                </w:tcBorders>
                <w:hideMark/>
              </w:tcPr>
            </w:tcPrChange>
          </w:tcPr>
          <w:p w14:paraId="5EB08974" w14:textId="7115A563" w:rsidR="00E14F2A" w:rsidRPr="007F4B89" w:rsidDel="003577CF" w:rsidRDefault="00E14F2A" w:rsidP="00E14F2A">
            <w:pPr>
              <w:rPr>
                <w:del w:id="1360" w:author="RoboGarden Team" w:date="2020-02-07T11:09:00Z"/>
                <w:color w:val="404040"/>
              </w:rPr>
            </w:pPr>
          </w:p>
        </w:tc>
        <w:tc>
          <w:tcPr>
            <w:tcW w:w="3480" w:type="dxa"/>
            <w:gridSpan w:val="3"/>
            <w:tcBorders>
              <w:top w:val="single" w:sz="4" w:space="0" w:color="E1E1E1"/>
              <w:left w:val="single" w:sz="4" w:space="0" w:color="E1E1E1"/>
              <w:bottom w:val="single" w:sz="4" w:space="0" w:color="E1E1E1"/>
              <w:right w:val="single" w:sz="4" w:space="0" w:color="E1E1E1"/>
            </w:tcBorders>
            <w:shd w:val="clear" w:color="auto" w:fill="FFFFFF" w:themeFill="background1"/>
            <w:hideMark/>
            <w:tcPrChange w:id="1361" w:author="Alicia Romero Lopez" w:date="2020-01-31T09:48:00Z">
              <w:tcPr>
                <w:tcW w:w="3480" w:type="dxa"/>
                <w:gridSpan w:val="3"/>
                <w:tcBorders>
                  <w:top w:val="single" w:sz="4" w:space="0" w:color="E1E1E1"/>
                  <w:left w:val="single" w:sz="4" w:space="0" w:color="E1E1E1"/>
                  <w:bottom w:val="single" w:sz="4" w:space="0" w:color="E1E1E1"/>
                  <w:right w:val="single" w:sz="4" w:space="0" w:color="E1E1E1"/>
                </w:tcBorders>
                <w:shd w:val="clear" w:color="auto" w:fill="FFFFFF"/>
                <w:hideMark/>
              </w:tcPr>
            </w:tcPrChange>
          </w:tcPr>
          <w:p w14:paraId="35961D61" w14:textId="71542160" w:rsidR="00E14F2A" w:rsidRPr="007F4B89" w:rsidDel="003577CF" w:rsidRDefault="00E14F2A" w:rsidP="00E14F2A">
            <w:pPr>
              <w:spacing w:before="120" w:after="120" w:line="256" w:lineRule="auto"/>
              <w:jc w:val="center"/>
              <w:outlineLvl w:val="2"/>
              <w:rPr>
                <w:del w:id="1362" w:author="RoboGarden Team" w:date="2020-02-07T11:09:00Z"/>
                <w:color w:val="404040"/>
              </w:rPr>
            </w:pPr>
            <w:del w:id="1363" w:author="RoboGarden Team" w:date="2020-02-07T11:09:00Z">
              <w:r w:rsidRPr="007F4B89" w:rsidDel="003577CF">
                <w:rPr>
                  <w:color w:val="404040"/>
                </w:rPr>
                <w:delText>Super-set</w:delText>
              </w:r>
            </w:del>
          </w:p>
        </w:tc>
        <w:tc>
          <w:tcPr>
            <w:tcW w:w="3750" w:type="dxa"/>
            <w:gridSpan w:val="2"/>
            <w:vMerge/>
            <w:vAlign w:val="center"/>
            <w:hideMark/>
            <w:tcPrChange w:id="1364" w:author="Alicia Romero Lopez" w:date="2020-01-31T09:48:00Z">
              <w:tcPr>
                <w:tcW w:w="3750" w:type="dxa"/>
                <w:gridSpan w:val="2"/>
                <w:vMerge/>
                <w:tcBorders>
                  <w:top w:val="nil"/>
                  <w:left w:val="single" w:sz="4" w:space="0" w:color="7D7D7D"/>
                  <w:bottom w:val="nil"/>
                  <w:right w:val="single" w:sz="4" w:space="0" w:color="DBDBDB"/>
                </w:tcBorders>
                <w:hideMark/>
              </w:tcPr>
            </w:tcPrChange>
          </w:tcPr>
          <w:p w14:paraId="5AF1DDD7" w14:textId="439149D3" w:rsidR="00E14F2A" w:rsidRPr="007F4B89" w:rsidDel="003577CF" w:rsidRDefault="00E14F2A" w:rsidP="00E14F2A">
            <w:pPr>
              <w:rPr>
                <w:del w:id="1365" w:author="RoboGarden Team" w:date="2020-02-07T11:09:00Z"/>
                <w:color w:val="404040"/>
              </w:rPr>
            </w:pPr>
          </w:p>
        </w:tc>
      </w:tr>
      <w:tr w:rsidR="00E14F2A" w:rsidRPr="007F4B89" w:rsidDel="003577CF" w14:paraId="06648B4D" w14:textId="03334224" w:rsidTr="51235A2F">
        <w:trPr>
          <w:cantSplit/>
          <w:trHeight w:val="127"/>
          <w:del w:id="1366" w:author="RoboGarden Team" w:date="2020-02-07T11:09:00Z"/>
        </w:trPr>
        <w:tc>
          <w:tcPr>
            <w:tcW w:w="14400" w:type="dxa"/>
            <w:gridSpan w:val="2"/>
            <w:vMerge/>
            <w:vAlign w:val="center"/>
            <w:hideMark/>
            <w:tcPrChange w:id="1367" w:author="Alicia Romero Lopez" w:date="2020-01-31T09:48:00Z">
              <w:tcPr>
                <w:tcW w:w="14400" w:type="dxa"/>
                <w:gridSpan w:val="2"/>
                <w:vMerge/>
                <w:tcBorders>
                  <w:top w:val="nil"/>
                  <w:left w:val="single" w:sz="4" w:space="0" w:color="DBDBDB"/>
                  <w:bottom w:val="nil"/>
                  <w:right w:val="single" w:sz="4" w:space="0" w:color="7D7D7D"/>
                </w:tcBorders>
                <w:hideMark/>
              </w:tcPr>
            </w:tcPrChange>
          </w:tcPr>
          <w:p w14:paraId="07BB155B" w14:textId="5A28A6CA" w:rsidR="00E14F2A" w:rsidRPr="007F4B89" w:rsidDel="003577CF" w:rsidRDefault="00E14F2A" w:rsidP="00E14F2A">
            <w:pPr>
              <w:rPr>
                <w:del w:id="1368" w:author="RoboGarden Team" w:date="2020-02-07T11:09:00Z"/>
                <w:color w:val="404040"/>
              </w:rPr>
            </w:pPr>
          </w:p>
        </w:tc>
        <w:tc>
          <w:tcPr>
            <w:tcW w:w="3480" w:type="dxa"/>
            <w:gridSpan w:val="3"/>
            <w:tcBorders>
              <w:top w:val="single" w:sz="4" w:space="0" w:color="E1E1E1"/>
              <w:left w:val="single" w:sz="4" w:space="0" w:color="E1E1E1"/>
              <w:bottom w:val="single" w:sz="4" w:space="0" w:color="E1E1E1"/>
              <w:right w:val="single" w:sz="4" w:space="0" w:color="E1E1E1"/>
            </w:tcBorders>
            <w:shd w:val="clear" w:color="auto" w:fill="FFFFFF" w:themeFill="background1"/>
            <w:hideMark/>
            <w:tcPrChange w:id="1369" w:author="Alicia Romero Lopez" w:date="2020-01-31T09:48:00Z">
              <w:tcPr>
                <w:tcW w:w="3480" w:type="dxa"/>
                <w:gridSpan w:val="3"/>
                <w:tcBorders>
                  <w:top w:val="single" w:sz="4" w:space="0" w:color="E1E1E1"/>
                  <w:left w:val="single" w:sz="4" w:space="0" w:color="E1E1E1"/>
                  <w:bottom w:val="single" w:sz="4" w:space="0" w:color="E1E1E1"/>
                  <w:right w:val="single" w:sz="4" w:space="0" w:color="E1E1E1"/>
                </w:tcBorders>
                <w:shd w:val="clear" w:color="auto" w:fill="FFFFFF"/>
                <w:hideMark/>
              </w:tcPr>
            </w:tcPrChange>
          </w:tcPr>
          <w:p w14:paraId="2F2EF177" w14:textId="0A2A8ED8" w:rsidR="00E14F2A" w:rsidRPr="007F4B89" w:rsidDel="003577CF" w:rsidRDefault="00E14F2A" w:rsidP="00E14F2A">
            <w:pPr>
              <w:spacing w:before="120" w:after="120" w:line="256" w:lineRule="auto"/>
              <w:jc w:val="center"/>
              <w:outlineLvl w:val="2"/>
              <w:rPr>
                <w:del w:id="1370" w:author="RoboGarden Team" w:date="2020-02-07T11:09:00Z"/>
                <w:color w:val="404040"/>
              </w:rPr>
            </w:pPr>
            <w:del w:id="1371" w:author="RoboGarden Team" w:date="2020-02-07T11:09:00Z">
              <w:r w:rsidRPr="007F4B89" w:rsidDel="003577CF">
                <w:rPr>
                  <w:color w:val="404040"/>
                </w:rPr>
                <w:delText>Alternative</w:delText>
              </w:r>
            </w:del>
          </w:p>
        </w:tc>
        <w:tc>
          <w:tcPr>
            <w:tcW w:w="3750" w:type="dxa"/>
            <w:gridSpan w:val="2"/>
            <w:vMerge/>
            <w:vAlign w:val="center"/>
            <w:hideMark/>
            <w:tcPrChange w:id="1372" w:author="Alicia Romero Lopez" w:date="2020-01-31T09:48:00Z">
              <w:tcPr>
                <w:tcW w:w="3750" w:type="dxa"/>
                <w:gridSpan w:val="2"/>
                <w:vMerge/>
                <w:tcBorders>
                  <w:top w:val="nil"/>
                  <w:left w:val="single" w:sz="4" w:space="0" w:color="7D7D7D"/>
                  <w:bottom w:val="nil"/>
                  <w:right w:val="single" w:sz="4" w:space="0" w:color="DBDBDB"/>
                </w:tcBorders>
                <w:hideMark/>
              </w:tcPr>
            </w:tcPrChange>
          </w:tcPr>
          <w:p w14:paraId="36F23EEB" w14:textId="1DB6A70C" w:rsidR="00E14F2A" w:rsidRPr="007F4B89" w:rsidDel="003577CF" w:rsidRDefault="00E14F2A" w:rsidP="00E14F2A">
            <w:pPr>
              <w:rPr>
                <w:del w:id="1373" w:author="RoboGarden Team" w:date="2020-02-07T11:09:00Z"/>
                <w:color w:val="404040"/>
              </w:rPr>
            </w:pPr>
          </w:p>
        </w:tc>
      </w:tr>
      <w:tr w:rsidR="00E14F2A" w:rsidRPr="007F4B89" w:rsidDel="003577CF" w14:paraId="4524B81D" w14:textId="0D500976" w:rsidTr="51235A2F">
        <w:trPr>
          <w:cantSplit/>
          <w:trHeight w:val="127"/>
          <w:del w:id="1374" w:author="RoboGarden Team" w:date="2020-02-07T11:09:00Z"/>
        </w:trPr>
        <w:tc>
          <w:tcPr>
            <w:tcW w:w="14400" w:type="dxa"/>
            <w:gridSpan w:val="2"/>
            <w:vMerge/>
            <w:vAlign w:val="center"/>
            <w:hideMark/>
            <w:tcPrChange w:id="1375" w:author="Alicia Romero Lopez" w:date="2020-01-31T09:48:00Z">
              <w:tcPr>
                <w:tcW w:w="14400" w:type="dxa"/>
                <w:gridSpan w:val="2"/>
                <w:vMerge/>
                <w:tcBorders>
                  <w:top w:val="nil"/>
                  <w:left w:val="single" w:sz="4" w:space="0" w:color="DBDBDB"/>
                  <w:bottom w:val="nil"/>
                  <w:right w:val="single" w:sz="4" w:space="0" w:color="7D7D7D"/>
                </w:tcBorders>
                <w:hideMark/>
              </w:tcPr>
            </w:tcPrChange>
          </w:tcPr>
          <w:p w14:paraId="5A40B8DA" w14:textId="607D1D31" w:rsidR="00E14F2A" w:rsidRPr="007F4B89" w:rsidDel="003577CF" w:rsidRDefault="00E14F2A" w:rsidP="00E14F2A">
            <w:pPr>
              <w:rPr>
                <w:del w:id="1376" w:author="RoboGarden Team" w:date="2020-02-07T11:09:00Z"/>
                <w:color w:val="404040"/>
              </w:rPr>
            </w:pPr>
          </w:p>
        </w:tc>
        <w:tc>
          <w:tcPr>
            <w:tcW w:w="3480" w:type="dxa"/>
            <w:gridSpan w:val="3"/>
            <w:tcBorders>
              <w:top w:val="single" w:sz="4" w:space="0" w:color="E1E1E1"/>
              <w:left w:val="single" w:sz="4" w:space="0" w:color="E1E1E1"/>
              <w:bottom w:val="single" w:sz="4" w:space="0" w:color="E1E1E1"/>
              <w:right w:val="single" w:sz="4" w:space="0" w:color="E1E1E1"/>
            </w:tcBorders>
            <w:shd w:val="clear" w:color="auto" w:fill="FFFFFF" w:themeFill="background1"/>
            <w:hideMark/>
            <w:tcPrChange w:id="1377" w:author="Alicia Romero Lopez" w:date="2020-01-31T09:48:00Z">
              <w:tcPr>
                <w:tcW w:w="3480" w:type="dxa"/>
                <w:gridSpan w:val="3"/>
                <w:tcBorders>
                  <w:top w:val="single" w:sz="4" w:space="0" w:color="E1E1E1"/>
                  <w:left w:val="single" w:sz="4" w:space="0" w:color="E1E1E1"/>
                  <w:bottom w:val="single" w:sz="4" w:space="0" w:color="E1E1E1"/>
                  <w:right w:val="single" w:sz="4" w:space="0" w:color="E1E1E1"/>
                </w:tcBorders>
                <w:shd w:val="clear" w:color="auto" w:fill="FFFFFF"/>
                <w:hideMark/>
              </w:tcPr>
            </w:tcPrChange>
          </w:tcPr>
          <w:p w14:paraId="00005FA9" w14:textId="37BBC7D8" w:rsidR="00E14F2A" w:rsidRPr="007F4B89" w:rsidDel="003577CF" w:rsidRDefault="00E14F2A" w:rsidP="00E14F2A">
            <w:pPr>
              <w:spacing w:before="120" w:after="120" w:line="256" w:lineRule="auto"/>
              <w:jc w:val="center"/>
              <w:outlineLvl w:val="2"/>
              <w:rPr>
                <w:del w:id="1378" w:author="RoboGarden Team" w:date="2020-02-07T11:09:00Z"/>
                <w:color w:val="404040"/>
              </w:rPr>
            </w:pPr>
            <w:del w:id="1379" w:author="RoboGarden Team" w:date="2020-02-07T11:09:00Z">
              <w:r w:rsidRPr="007F4B89" w:rsidDel="003577CF">
                <w:rPr>
                  <w:color w:val="404040"/>
                </w:rPr>
                <w:delText>Opposite</w:delText>
              </w:r>
            </w:del>
          </w:p>
        </w:tc>
        <w:tc>
          <w:tcPr>
            <w:tcW w:w="3750" w:type="dxa"/>
            <w:gridSpan w:val="2"/>
            <w:vMerge/>
            <w:vAlign w:val="center"/>
            <w:hideMark/>
            <w:tcPrChange w:id="1380" w:author="Alicia Romero Lopez" w:date="2020-01-31T09:48:00Z">
              <w:tcPr>
                <w:tcW w:w="3750" w:type="dxa"/>
                <w:gridSpan w:val="2"/>
                <w:vMerge/>
                <w:tcBorders>
                  <w:top w:val="nil"/>
                  <w:left w:val="single" w:sz="4" w:space="0" w:color="7D7D7D"/>
                  <w:bottom w:val="nil"/>
                  <w:right w:val="single" w:sz="4" w:space="0" w:color="DBDBDB"/>
                </w:tcBorders>
                <w:hideMark/>
              </w:tcPr>
            </w:tcPrChange>
          </w:tcPr>
          <w:p w14:paraId="29628F6B" w14:textId="39EE7D77" w:rsidR="00E14F2A" w:rsidRPr="007F4B89" w:rsidDel="003577CF" w:rsidRDefault="00E14F2A" w:rsidP="00E14F2A">
            <w:pPr>
              <w:rPr>
                <w:del w:id="1381" w:author="RoboGarden Team" w:date="2020-02-07T11:09:00Z"/>
                <w:color w:val="404040"/>
              </w:rPr>
            </w:pPr>
          </w:p>
        </w:tc>
      </w:tr>
      <w:tr w:rsidR="00E14F2A" w:rsidRPr="007F4B89" w:rsidDel="003577CF" w14:paraId="0A1960CC" w14:textId="24BFA3E3" w:rsidTr="51235A2F">
        <w:trPr>
          <w:cantSplit/>
          <w:del w:id="1382" w:author="RoboGarden Team" w:date="2020-02-07T11:09:00Z"/>
        </w:trPr>
        <w:tc>
          <w:tcPr>
            <w:tcW w:w="265" w:type="dxa"/>
            <w:tcBorders>
              <w:top w:val="nil"/>
              <w:left w:val="single" w:sz="4" w:space="0" w:color="DBDBDB" w:themeColor="accent3" w:themeTint="66"/>
              <w:bottom w:val="nil"/>
              <w:right w:val="nil"/>
            </w:tcBorders>
            <w:shd w:val="clear" w:color="auto" w:fill="FAFAFA"/>
            <w:tcPrChange w:id="1383" w:author="Alicia Romero Lopez" w:date="2020-01-31T09:48:00Z">
              <w:tcPr>
                <w:tcW w:w="265" w:type="dxa"/>
                <w:tcBorders>
                  <w:top w:val="nil"/>
                  <w:left w:val="single" w:sz="4" w:space="0" w:color="DBDBDB"/>
                  <w:bottom w:val="nil"/>
                  <w:right w:val="nil"/>
                </w:tcBorders>
                <w:shd w:val="clear" w:color="auto" w:fill="FAFAFA"/>
              </w:tcPr>
            </w:tcPrChange>
          </w:tcPr>
          <w:p w14:paraId="2CB819A9" w14:textId="5287B56E" w:rsidR="00E14F2A" w:rsidRPr="007F4B89" w:rsidDel="003577CF" w:rsidRDefault="00E14F2A" w:rsidP="00E14F2A">
            <w:pPr>
              <w:rPr>
                <w:del w:id="1384" w:author="RoboGarden Team" w:date="2020-02-07T11:09:00Z"/>
                <w:color w:val="404040"/>
                <w:sz w:val="16"/>
                <w:szCs w:val="16"/>
              </w:rPr>
            </w:pPr>
          </w:p>
        </w:tc>
        <w:tc>
          <w:tcPr>
            <w:tcW w:w="3960" w:type="dxa"/>
            <w:gridSpan w:val="2"/>
            <w:tcBorders>
              <w:top w:val="nil"/>
              <w:left w:val="nil"/>
              <w:bottom w:val="nil"/>
              <w:right w:val="nil"/>
            </w:tcBorders>
            <w:shd w:val="clear" w:color="auto" w:fill="FAFAFA"/>
            <w:vAlign w:val="center"/>
            <w:tcPrChange w:id="1385" w:author="Alicia Romero Lopez" w:date="2020-01-31T09:48:00Z">
              <w:tcPr>
                <w:tcW w:w="3960" w:type="dxa"/>
                <w:gridSpan w:val="2"/>
                <w:tcBorders>
                  <w:top w:val="nil"/>
                  <w:left w:val="nil"/>
                  <w:bottom w:val="nil"/>
                  <w:right w:val="nil"/>
                </w:tcBorders>
                <w:shd w:val="clear" w:color="auto" w:fill="FAFAFA"/>
              </w:tcPr>
            </w:tcPrChange>
          </w:tcPr>
          <w:p w14:paraId="2DBD3C2A" w14:textId="3B481454" w:rsidR="00E14F2A" w:rsidRPr="007F4B89" w:rsidDel="003577CF" w:rsidRDefault="00E14F2A" w:rsidP="00E14F2A">
            <w:pPr>
              <w:rPr>
                <w:del w:id="1386" w:author="RoboGarden Team" w:date="2020-02-07T11:09:00Z"/>
                <w:color w:val="404040"/>
                <w:sz w:val="16"/>
                <w:szCs w:val="16"/>
              </w:rPr>
            </w:pPr>
          </w:p>
        </w:tc>
        <w:tc>
          <w:tcPr>
            <w:tcW w:w="2052" w:type="dxa"/>
            <w:tcBorders>
              <w:top w:val="nil"/>
              <w:left w:val="nil"/>
              <w:bottom w:val="nil"/>
              <w:right w:val="nil"/>
            </w:tcBorders>
            <w:shd w:val="clear" w:color="auto" w:fill="FAFAFA"/>
            <w:vAlign w:val="center"/>
            <w:tcPrChange w:id="1387" w:author="Alicia Romero Lopez" w:date="2020-01-31T09:48:00Z">
              <w:tcPr>
                <w:tcW w:w="2052" w:type="dxa"/>
                <w:tcBorders>
                  <w:top w:val="nil"/>
                  <w:left w:val="nil"/>
                  <w:bottom w:val="nil"/>
                  <w:right w:val="nil"/>
                </w:tcBorders>
                <w:shd w:val="clear" w:color="auto" w:fill="FAFAFA"/>
              </w:tcPr>
            </w:tcPrChange>
          </w:tcPr>
          <w:p w14:paraId="4FB9F3F2" w14:textId="5740AC69" w:rsidR="00E14F2A" w:rsidRPr="007F4B89" w:rsidDel="003577CF" w:rsidRDefault="00E14F2A" w:rsidP="00E14F2A">
            <w:pPr>
              <w:rPr>
                <w:del w:id="1388" w:author="RoboGarden Team" w:date="2020-02-07T11:09:00Z"/>
                <w:color w:val="404040"/>
                <w:sz w:val="16"/>
                <w:szCs w:val="16"/>
              </w:rPr>
            </w:pPr>
          </w:p>
        </w:tc>
        <w:tc>
          <w:tcPr>
            <w:tcW w:w="3893" w:type="dxa"/>
            <w:gridSpan w:val="2"/>
            <w:tcBorders>
              <w:top w:val="nil"/>
              <w:left w:val="nil"/>
              <w:bottom w:val="nil"/>
              <w:right w:val="nil"/>
            </w:tcBorders>
            <w:shd w:val="clear" w:color="auto" w:fill="FAFAFA"/>
            <w:vAlign w:val="center"/>
            <w:tcPrChange w:id="1389" w:author="Alicia Romero Lopez" w:date="2020-01-31T09:48:00Z">
              <w:tcPr>
                <w:tcW w:w="3893" w:type="dxa"/>
                <w:gridSpan w:val="2"/>
                <w:tcBorders>
                  <w:top w:val="nil"/>
                  <w:left w:val="nil"/>
                  <w:bottom w:val="nil"/>
                  <w:right w:val="nil"/>
                </w:tcBorders>
                <w:shd w:val="clear" w:color="auto" w:fill="FAFAFA"/>
              </w:tcPr>
            </w:tcPrChange>
          </w:tcPr>
          <w:p w14:paraId="2BD058D7" w14:textId="67232670" w:rsidR="00E14F2A" w:rsidRPr="007F4B89" w:rsidDel="003577CF" w:rsidRDefault="00E14F2A" w:rsidP="00E14F2A">
            <w:pPr>
              <w:rPr>
                <w:del w:id="1390" w:author="RoboGarden Team" w:date="2020-02-07T11:09:00Z"/>
                <w:color w:val="404040"/>
                <w:sz w:val="16"/>
                <w:szCs w:val="16"/>
              </w:rPr>
            </w:pPr>
          </w:p>
        </w:tc>
        <w:tc>
          <w:tcPr>
            <w:tcW w:w="270" w:type="dxa"/>
            <w:tcBorders>
              <w:top w:val="nil"/>
              <w:left w:val="nil"/>
              <w:bottom w:val="nil"/>
              <w:right w:val="single" w:sz="4" w:space="0" w:color="DBDBDB" w:themeColor="accent3" w:themeTint="66"/>
            </w:tcBorders>
            <w:shd w:val="clear" w:color="auto" w:fill="FAFAFA"/>
            <w:tcPrChange w:id="1391" w:author="Alicia Romero Lopez" w:date="2020-01-31T09:48:00Z">
              <w:tcPr>
                <w:tcW w:w="270" w:type="dxa"/>
                <w:tcBorders>
                  <w:top w:val="nil"/>
                  <w:left w:val="nil"/>
                  <w:bottom w:val="nil"/>
                  <w:right w:val="single" w:sz="4" w:space="0" w:color="DBDBDB"/>
                </w:tcBorders>
                <w:shd w:val="clear" w:color="auto" w:fill="FAFAFA"/>
              </w:tcPr>
            </w:tcPrChange>
          </w:tcPr>
          <w:p w14:paraId="72ED0658" w14:textId="4A867EEA" w:rsidR="00E14F2A" w:rsidRPr="007F4B89" w:rsidDel="003577CF" w:rsidRDefault="00E14F2A" w:rsidP="00E14F2A">
            <w:pPr>
              <w:rPr>
                <w:del w:id="1392" w:author="RoboGarden Team" w:date="2020-02-07T11:09:00Z"/>
                <w:color w:val="404040"/>
                <w:sz w:val="16"/>
                <w:szCs w:val="16"/>
              </w:rPr>
            </w:pPr>
          </w:p>
        </w:tc>
      </w:tr>
      <w:tr w:rsidR="00E14F2A" w:rsidRPr="007F4B89" w:rsidDel="003577CF" w14:paraId="264FC5D7" w14:textId="0846649B" w:rsidTr="51235A2F">
        <w:trPr>
          <w:cantSplit/>
          <w:del w:id="1393" w:author="RoboGarden Team" w:date="2020-02-07T11:09:00Z"/>
        </w:trPr>
        <w:tc>
          <w:tcPr>
            <w:tcW w:w="265" w:type="dxa"/>
            <w:tcBorders>
              <w:top w:val="nil"/>
              <w:left w:val="single" w:sz="4" w:space="0" w:color="DBDBDB" w:themeColor="accent3" w:themeTint="66"/>
              <w:bottom w:val="single" w:sz="4" w:space="0" w:color="DBDBDB" w:themeColor="accent3" w:themeTint="66"/>
              <w:right w:val="nil"/>
            </w:tcBorders>
            <w:shd w:val="clear" w:color="auto" w:fill="FAFAFA"/>
            <w:tcPrChange w:id="1394" w:author="Alicia Romero Lopez" w:date="2020-01-31T09:48:00Z">
              <w:tcPr>
                <w:tcW w:w="265" w:type="dxa"/>
                <w:tcBorders>
                  <w:top w:val="nil"/>
                  <w:left w:val="single" w:sz="4" w:space="0" w:color="DBDBDB"/>
                  <w:bottom w:val="single" w:sz="4" w:space="0" w:color="DBDBDB"/>
                  <w:right w:val="nil"/>
                </w:tcBorders>
                <w:shd w:val="clear" w:color="auto" w:fill="FAFAFA"/>
              </w:tcPr>
            </w:tcPrChange>
          </w:tcPr>
          <w:p w14:paraId="0AA32B49" w14:textId="66FEFCE0" w:rsidR="00E14F2A" w:rsidRPr="007F4B89" w:rsidDel="003577CF" w:rsidRDefault="00E14F2A" w:rsidP="00E14F2A">
            <w:pPr>
              <w:spacing w:before="120" w:after="120" w:line="256" w:lineRule="auto"/>
              <w:rPr>
                <w:del w:id="1395" w:author="RoboGarden Team" w:date="2020-02-07T11:09:00Z"/>
                <w:rFonts w:cs="Open Sans"/>
                <w:color w:val="404040"/>
              </w:rPr>
            </w:pPr>
          </w:p>
        </w:tc>
        <w:tc>
          <w:tcPr>
            <w:tcW w:w="3960" w:type="dxa"/>
            <w:gridSpan w:val="2"/>
            <w:tcBorders>
              <w:top w:val="nil"/>
              <w:left w:val="nil"/>
              <w:bottom w:val="single" w:sz="4" w:space="0" w:color="DBDBDB" w:themeColor="accent3" w:themeTint="66"/>
              <w:right w:val="nil"/>
            </w:tcBorders>
            <w:shd w:val="clear" w:color="auto" w:fill="FAFAFA"/>
            <w:vAlign w:val="center"/>
            <w:tcPrChange w:id="1396" w:author="Alicia Romero Lopez" w:date="2020-01-31T09:48:00Z">
              <w:tcPr>
                <w:tcW w:w="3960" w:type="dxa"/>
                <w:gridSpan w:val="2"/>
                <w:tcBorders>
                  <w:top w:val="nil"/>
                  <w:left w:val="nil"/>
                  <w:bottom w:val="single" w:sz="4" w:space="0" w:color="DBDBDB"/>
                  <w:right w:val="nil"/>
                </w:tcBorders>
                <w:shd w:val="clear" w:color="auto" w:fill="FAFAFA"/>
              </w:tcPr>
            </w:tcPrChange>
          </w:tcPr>
          <w:p w14:paraId="30C03356" w14:textId="5F380D2B" w:rsidR="00E14F2A" w:rsidRPr="007F4B89" w:rsidDel="003577CF" w:rsidRDefault="00E14F2A" w:rsidP="00E14F2A">
            <w:pPr>
              <w:spacing w:before="120" w:after="120" w:line="256" w:lineRule="auto"/>
              <w:rPr>
                <w:del w:id="1397" w:author="RoboGarden Team" w:date="2020-02-07T11:09:00Z"/>
                <w:rFonts w:cs="Open Sans"/>
                <w:color w:val="404040"/>
              </w:rPr>
            </w:pPr>
          </w:p>
        </w:tc>
        <w:tc>
          <w:tcPr>
            <w:tcW w:w="2052" w:type="dxa"/>
            <w:tcBorders>
              <w:top w:val="nil"/>
              <w:left w:val="nil"/>
              <w:bottom w:val="single" w:sz="4" w:space="0" w:color="DBDBDB" w:themeColor="accent3" w:themeTint="66"/>
              <w:right w:val="nil"/>
            </w:tcBorders>
            <w:shd w:val="clear" w:color="auto" w:fill="FAFAFA"/>
            <w:vAlign w:val="center"/>
            <w:hideMark/>
            <w:tcPrChange w:id="1398" w:author="Alicia Romero Lopez" w:date="2020-01-31T09:48:00Z">
              <w:tcPr>
                <w:tcW w:w="2052" w:type="dxa"/>
                <w:tcBorders>
                  <w:top w:val="nil"/>
                  <w:left w:val="nil"/>
                  <w:bottom w:val="single" w:sz="4" w:space="0" w:color="DBDBDB"/>
                  <w:right w:val="nil"/>
                </w:tcBorders>
                <w:shd w:val="clear" w:color="auto" w:fill="FAFAFA"/>
                <w:hideMark/>
              </w:tcPr>
            </w:tcPrChange>
          </w:tcPr>
          <w:p w14:paraId="587E3D56" w14:textId="42425889" w:rsidR="00E14F2A" w:rsidRPr="007F4B89" w:rsidDel="003577CF" w:rsidRDefault="00E14F2A" w:rsidP="00E14F2A">
            <w:pPr>
              <w:spacing w:before="120" w:after="120" w:line="256" w:lineRule="auto"/>
              <w:rPr>
                <w:del w:id="1399" w:author="RoboGarden Team" w:date="2020-02-07T11:09:00Z"/>
                <w:rFonts w:cs="Open Sans"/>
                <w:color w:val="404040"/>
              </w:rPr>
            </w:pPr>
            <w:del w:id="1400" w:author="RoboGarden Team" w:date="2020-02-07T11:09:00Z">
              <w:r w:rsidRPr="007F4B89" w:rsidDel="003577CF">
                <w:rPr>
                  <w:rFonts w:cs="Open Sans"/>
                  <w:noProof/>
                  <w:color w:val="404040"/>
                  <w:rPrChange w:id="1401" w:author="Unknown">
                    <w:rPr>
                      <w:noProof/>
                    </w:rPr>
                  </w:rPrChange>
                </w:rPr>
                <w:drawing>
                  <wp:inline distT="0" distB="0" distL="0" distR="0" wp14:anchorId="619FF5C9" wp14:editId="50A4FB0F">
                    <wp:extent cx="1158240" cy="304800"/>
                    <wp:effectExtent l="0" t="0" r="3810" b="0"/>
                    <wp:docPr id="57"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158240" cy="304800"/>
                            </a:xfrm>
                            <a:prstGeom prst="rect">
                              <a:avLst/>
                            </a:prstGeom>
                            <a:noFill/>
                            <a:ln>
                              <a:noFill/>
                            </a:ln>
                          </pic:spPr>
                        </pic:pic>
                      </a:graphicData>
                    </a:graphic>
                  </wp:inline>
                </w:drawing>
              </w:r>
            </w:del>
          </w:p>
        </w:tc>
        <w:tc>
          <w:tcPr>
            <w:tcW w:w="3893" w:type="dxa"/>
            <w:gridSpan w:val="2"/>
            <w:tcBorders>
              <w:top w:val="nil"/>
              <w:left w:val="nil"/>
              <w:bottom w:val="single" w:sz="4" w:space="0" w:color="DBDBDB" w:themeColor="accent3" w:themeTint="66"/>
              <w:right w:val="nil"/>
            </w:tcBorders>
            <w:shd w:val="clear" w:color="auto" w:fill="FAFAFA"/>
            <w:vAlign w:val="center"/>
            <w:tcPrChange w:id="1402" w:author="Alicia Romero Lopez" w:date="2020-01-31T09:48:00Z">
              <w:tcPr>
                <w:tcW w:w="3893" w:type="dxa"/>
                <w:gridSpan w:val="2"/>
                <w:tcBorders>
                  <w:top w:val="nil"/>
                  <w:left w:val="nil"/>
                  <w:bottom w:val="single" w:sz="4" w:space="0" w:color="DBDBDB"/>
                  <w:right w:val="nil"/>
                </w:tcBorders>
                <w:shd w:val="clear" w:color="auto" w:fill="FAFAFA"/>
              </w:tcPr>
            </w:tcPrChange>
          </w:tcPr>
          <w:p w14:paraId="7E03F6F0" w14:textId="064B6886" w:rsidR="00E14F2A" w:rsidRPr="007F4B89" w:rsidDel="003577CF" w:rsidRDefault="00E14F2A" w:rsidP="00E14F2A">
            <w:pPr>
              <w:spacing w:before="120" w:after="120" w:line="256" w:lineRule="auto"/>
              <w:rPr>
                <w:del w:id="1403" w:author="RoboGarden Team" w:date="2020-02-07T11:09:00Z"/>
                <w:rFonts w:cs="Open Sans"/>
                <w:color w:val="404040"/>
              </w:rPr>
            </w:pPr>
          </w:p>
        </w:tc>
        <w:tc>
          <w:tcPr>
            <w:tcW w:w="270" w:type="dxa"/>
            <w:tcBorders>
              <w:top w:val="nil"/>
              <w:left w:val="nil"/>
              <w:bottom w:val="single" w:sz="4" w:space="0" w:color="DBDBDB" w:themeColor="accent3" w:themeTint="66"/>
              <w:right w:val="single" w:sz="4" w:space="0" w:color="DBDBDB" w:themeColor="accent3" w:themeTint="66"/>
            </w:tcBorders>
            <w:shd w:val="clear" w:color="auto" w:fill="FAFAFA"/>
            <w:tcPrChange w:id="1404" w:author="Alicia Romero Lopez" w:date="2020-01-31T09:48:00Z">
              <w:tcPr>
                <w:tcW w:w="270" w:type="dxa"/>
                <w:tcBorders>
                  <w:top w:val="nil"/>
                  <w:left w:val="nil"/>
                  <w:bottom w:val="single" w:sz="4" w:space="0" w:color="DBDBDB"/>
                  <w:right w:val="single" w:sz="4" w:space="0" w:color="DBDBDB"/>
                </w:tcBorders>
                <w:shd w:val="clear" w:color="auto" w:fill="FAFAFA"/>
              </w:tcPr>
            </w:tcPrChange>
          </w:tcPr>
          <w:p w14:paraId="79254833" w14:textId="15F58D9C" w:rsidR="00E14F2A" w:rsidRPr="007F4B89" w:rsidDel="003577CF" w:rsidRDefault="00E14F2A" w:rsidP="00E14F2A">
            <w:pPr>
              <w:spacing w:before="120" w:after="120" w:line="256" w:lineRule="auto"/>
              <w:rPr>
                <w:del w:id="1405" w:author="RoboGarden Team" w:date="2020-02-07T11:09:00Z"/>
                <w:rFonts w:cs="Open Sans"/>
                <w:color w:val="404040"/>
              </w:rPr>
            </w:pPr>
          </w:p>
        </w:tc>
      </w:tr>
    </w:tbl>
    <w:p w14:paraId="5D657F94" w14:textId="0F8E3400" w:rsidR="00E14F2A" w:rsidRPr="007F4B89" w:rsidDel="003577CF" w:rsidRDefault="00E14F2A" w:rsidP="00E14F2A">
      <w:pPr>
        <w:spacing w:after="0" w:line="240" w:lineRule="auto"/>
        <w:rPr>
          <w:del w:id="1406" w:author="RoboGarden Team" w:date="2020-02-07T11:09:00Z"/>
          <w:rFonts w:ascii="Open Sans" w:eastAsia="Open Sans" w:hAnsi="Open Sans" w:cs="Times New Roman"/>
          <w:color w:val="404040"/>
        </w:rPr>
      </w:pPr>
    </w:p>
    <w:p w14:paraId="19DC2CA1" w14:textId="5D6DA57C" w:rsidR="00E14F2A" w:rsidRPr="007F4B89" w:rsidDel="003577CF" w:rsidRDefault="00E14F2A" w:rsidP="00E14F2A">
      <w:pPr>
        <w:spacing w:after="0" w:line="240" w:lineRule="auto"/>
        <w:rPr>
          <w:del w:id="1407" w:author="RoboGarden Team" w:date="2020-02-07T11:09:00Z"/>
          <w:rFonts w:ascii="Open Sans" w:eastAsia="Open Sans" w:hAnsi="Open Sans" w:cs="Times New Roman"/>
          <w:color w:val="404040"/>
        </w:rPr>
      </w:pPr>
    </w:p>
    <w:tbl>
      <w:tblPr>
        <w:tblStyle w:val="TableGrid2"/>
        <w:tblW w:w="10530" w:type="dxa"/>
        <w:tblBorders>
          <w:top w:val="single" w:sz="4" w:space="0" w:color="DBDBDB"/>
          <w:left w:val="single" w:sz="4" w:space="0" w:color="DBDBDB"/>
          <w:bottom w:val="single" w:sz="4" w:space="0" w:color="DBDBDB"/>
          <w:right w:val="single" w:sz="4" w:space="0" w:color="DBDBDB"/>
          <w:insideH w:val="none" w:sz="0" w:space="0" w:color="auto"/>
          <w:insideV w:val="none" w:sz="0" w:space="0" w:color="auto"/>
        </w:tblBorders>
        <w:tblLayout w:type="fixed"/>
        <w:tblCellMar>
          <w:left w:w="115" w:type="dxa"/>
          <w:right w:w="115" w:type="dxa"/>
        </w:tblCellMar>
        <w:tblLook w:val="04A0" w:firstRow="1" w:lastRow="0" w:firstColumn="1" w:lastColumn="0" w:noHBand="0" w:noVBand="1"/>
      </w:tblPr>
      <w:tblGrid>
        <w:gridCol w:w="265"/>
        <w:gridCol w:w="2521"/>
        <w:gridCol w:w="7474"/>
        <w:gridCol w:w="270"/>
      </w:tblGrid>
      <w:tr w:rsidR="00E14F2A" w:rsidRPr="007F4B89" w:rsidDel="003577CF" w14:paraId="709C48F9" w14:textId="712270E7" w:rsidTr="00E14F2A">
        <w:trPr>
          <w:trHeight w:val="107"/>
          <w:del w:id="1408" w:author="RoboGarden Team" w:date="2020-02-07T11:09:00Z"/>
        </w:trPr>
        <w:tc>
          <w:tcPr>
            <w:tcW w:w="265" w:type="dxa"/>
            <w:tcBorders>
              <w:top w:val="single" w:sz="4" w:space="0" w:color="DBDBDB"/>
              <w:left w:val="single" w:sz="4" w:space="0" w:color="DBDBDB"/>
              <w:bottom w:val="nil"/>
              <w:right w:val="nil"/>
            </w:tcBorders>
            <w:shd w:val="clear" w:color="auto" w:fill="FAFAFA"/>
          </w:tcPr>
          <w:p w14:paraId="2EA8EA7D" w14:textId="52727CCF" w:rsidR="00E14F2A" w:rsidRPr="007F4B89" w:rsidDel="003577CF" w:rsidRDefault="00E14F2A" w:rsidP="00E14F2A">
            <w:pPr>
              <w:spacing w:before="120" w:after="120" w:line="256" w:lineRule="auto"/>
              <w:rPr>
                <w:del w:id="1409" w:author="RoboGarden Team" w:date="2020-02-07T11:09:00Z"/>
                <w:rFonts w:cs="Open Sans"/>
                <w:color w:val="404040"/>
              </w:rPr>
            </w:pPr>
          </w:p>
        </w:tc>
        <w:tc>
          <w:tcPr>
            <w:tcW w:w="2520" w:type="dxa"/>
            <w:tcBorders>
              <w:top w:val="single" w:sz="4" w:space="0" w:color="DBDBDB"/>
              <w:left w:val="nil"/>
              <w:bottom w:val="nil"/>
              <w:right w:val="nil"/>
            </w:tcBorders>
            <w:shd w:val="clear" w:color="auto" w:fill="FAFAFA"/>
          </w:tcPr>
          <w:p w14:paraId="21389AA0" w14:textId="0D2AE738" w:rsidR="00E14F2A" w:rsidRPr="007F4B89" w:rsidDel="003577CF" w:rsidRDefault="00E14F2A" w:rsidP="00E14F2A">
            <w:pPr>
              <w:spacing w:before="120" w:after="120" w:line="256" w:lineRule="auto"/>
              <w:rPr>
                <w:del w:id="1410" w:author="RoboGarden Team" w:date="2020-02-07T11:09:00Z"/>
                <w:rFonts w:cs="Open Sans"/>
                <w:color w:val="404040"/>
              </w:rPr>
            </w:pPr>
          </w:p>
        </w:tc>
        <w:tc>
          <w:tcPr>
            <w:tcW w:w="7470" w:type="dxa"/>
            <w:tcBorders>
              <w:top w:val="single" w:sz="4" w:space="0" w:color="DBDBDB"/>
              <w:left w:val="nil"/>
              <w:bottom w:val="nil"/>
              <w:right w:val="nil"/>
            </w:tcBorders>
            <w:shd w:val="clear" w:color="auto" w:fill="FAFAFA"/>
            <w:hideMark/>
          </w:tcPr>
          <w:p w14:paraId="13909E1B" w14:textId="28ADA875" w:rsidR="00E14F2A" w:rsidRPr="007F4B89" w:rsidDel="003577CF" w:rsidRDefault="00E14F2A" w:rsidP="00E14F2A">
            <w:pPr>
              <w:spacing w:before="120" w:after="120" w:line="256" w:lineRule="auto"/>
              <w:jc w:val="right"/>
              <w:rPr>
                <w:del w:id="1411" w:author="RoboGarden Team" w:date="2020-02-07T11:09:00Z"/>
                <w:rFonts w:cs="Open Sans"/>
                <w:color w:val="78C800"/>
              </w:rPr>
            </w:pPr>
            <w:del w:id="1412" w:author="RoboGarden Team" w:date="2020-02-07T11:09:00Z">
              <w:r w:rsidRPr="007F4B89" w:rsidDel="003577CF">
                <w:rPr>
                  <w:rFonts w:ascii="FontAwesome" w:hAnsi="FontAwesome" w:cs="Open Sans"/>
                  <w:color w:val="78C800"/>
                </w:rPr>
                <w:sym w:font="FontAwesome" w:char="F058"/>
              </w:r>
              <w:r w:rsidRPr="007F4B89" w:rsidDel="003577CF">
                <w:rPr>
                  <w:rFonts w:cs="Open Sans"/>
                  <w:color w:val="78C800"/>
                </w:rPr>
                <w:delText xml:space="preserve"> Correct</w:delText>
              </w:r>
            </w:del>
          </w:p>
        </w:tc>
        <w:tc>
          <w:tcPr>
            <w:tcW w:w="270" w:type="dxa"/>
            <w:tcBorders>
              <w:top w:val="single" w:sz="4" w:space="0" w:color="DBDBDB"/>
              <w:left w:val="nil"/>
              <w:bottom w:val="nil"/>
              <w:right w:val="single" w:sz="4" w:space="0" w:color="DBDBDB"/>
            </w:tcBorders>
            <w:shd w:val="clear" w:color="auto" w:fill="FAFAFA"/>
          </w:tcPr>
          <w:p w14:paraId="2E0E2B35" w14:textId="2924501F" w:rsidR="00E14F2A" w:rsidRPr="007F4B89" w:rsidDel="003577CF" w:rsidRDefault="00E14F2A" w:rsidP="00E14F2A">
            <w:pPr>
              <w:spacing w:before="120" w:after="120" w:line="256" w:lineRule="auto"/>
              <w:rPr>
                <w:del w:id="1413" w:author="RoboGarden Team" w:date="2020-02-07T11:09:00Z"/>
                <w:rFonts w:cs="Open Sans"/>
                <w:color w:val="404040"/>
              </w:rPr>
            </w:pPr>
          </w:p>
        </w:tc>
      </w:tr>
      <w:tr w:rsidR="00E14F2A" w:rsidRPr="007F4B89" w:rsidDel="003577CF" w14:paraId="2FDA0852" w14:textId="21F07AE9" w:rsidTr="00E14F2A">
        <w:trPr>
          <w:del w:id="1414" w:author="RoboGarden Team" w:date="2020-02-07T11:09:00Z"/>
        </w:trPr>
        <w:tc>
          <w:tcPr>
            <w:tcW w:w="265" w:type="dxa"/>
            <w:tcBorders>
              <w:top w:val="nil"/>
              <w:left w:val="single" w:sz="4" w:space="0" w:color="DBDBDB"/>
              <w:bottom w:val="nil"/>
              <w:right w:val="nil"/>
            </w:tcBorders>
            <w:shd w:val="clear" w:color="auto" w:fill="FAFAFA"/>
          </w:tcPr>
          <w:p w14:paraId="36A8658E" w14:textId="51523E3C" w:rsidR="00E14F2A" w:rsidRPr="007F4B89" w:rsidDel="003577CF" w:rsidRDefault="00E14F2A" w:rsidP="00E14F2A">
            <w:pPr>
              <w:spacing w:before="120" w:after="120" w:line="256" w:lineRule="auto"/>
              <w:rPr>
                <w:del w:id="1415" w:author="RoboGarden Team" w:date="2020-02-07T11:09:00Z"/>
                <w:rFonts w:cs="Open Sans"/>
                <w:color w:val="404040"/>
              </w:rPr>
            </w:pPr>
          </w:p>
        </w:tc>
        <w:tc>
          <w:tcPr>
            <w:tcW w:w="2520" w:type="dxa"/>
            <w:tcBorders>
              <w:top w:val="nil"/>
              <w:left w:val="nil"/>
              <w:bottom w:val="nil"/>
              <w:right w:val="nil"/>
            </w:tcBorders>
            <w:shd w:val="clear" w:color="auto" w:fill="78C800"/>
            <w:hideMark/>
          </w:tcPr>
          <w:p w14:paraId="754CBE0B" w14:textId="04F4F545" w:rsidR="00E14F2A" w:rsidRPr="007F4B89" w:rsidDel="003577CF" w:rsidRDefault="00E14F2A" w:rsidP="00E14F2A">
            <w:pPr>
              <w:spacing w:before="120" w:after="120" w:line="256" w:lineRule="auto"/>
              <w:rPr>
                <w:del w:id="1416" w:author="RoboGarden Team" w:date="2020-02-07T11:09:00Z"/>
                <w:rFonts w:ascii="Open Sans Semibold" w:hAnsi="Open Sans Semibold" w:cs="Open Sans Semibold"/>
                <w:color w:val="FFFFFF"/>
              </w:rPr>
            </w:pPr>
            <w:del w:id="1417" w:author="RoboGarden Team" w:date="2020-02-07T11:09:00Z">
              <w:r w:rsidRPr="007F4B89" w:rsidDel="003577CF">
                <w:rPr>
                  <w:rFonts w:ascii="Open Sans Semibold" w:hAnsi="Open Sans Semibold" w:cs="Open Sans Semibold"/>
                  <w:color w:val="FFFFFF"/>
                </w:rPr>
                <w:delText>Explanation</w:delText>
              </w:r>
            </w:del>
          </w:p>
        </w:tc>
        <w:tc>
          <w:tcPr>
            <w:tcW w:w="7470" w:type="dxa"/>
            <w:tcBorders>
              <w:top w:val="nil"/>
              <w:left w:val="nil"/>
              <w:bottom w:val="nil"/>
              <w:right w:val="nil"/>
            </w:tcBorders>
            <w:shd w:val="clear" w:color="auto" w:fill="FAFAFA"/>
          </w:tcPr>
          <w:p w14:paraId="1C239473" w14:textId="4471F91C" w:rsidR="00E14F2A" w:rsidRPr="007F4B89" w:rsidDel="003577CF" w:rsidRDefault="00E14F2A" w:rsidP="00E14F2A">
            <w:pPr>
              <w:spacing w:before="120" w:after="120" w:line="256" w:lineRule="auto"/>
              <w:rPr>
                <w:del w:id="1418" w:author="RoboGarden Team" w:date="2020-02-07T11:09:00Z"/>
                <w:rFonts w:cs="Open Sans"/>
                <w:color w:val="404040"/>
              </w:rPr>
            </w:pPr>
          </w:p>
        </w:tc>
        <w:tc>
          <w:tcPr>
            <w:tcW w:w="270" w:type="dxa"/>
            <w:tcBorders>
              <w:top w:val="nil"/>
              <w:left w:val="nil"/>
              <w:bottom w:val="nil"/>
              <w:right w:val="single" w:sz="4" w:space="0" w:color="DBDBDB"/>
            </w:tcBorders>
            <w:shd w:val="clear" w:color="auto" w:fill="FAFAFA"/>
          </w:tcPr>
          <w:p w14:paraId="1C02BB59" w14:textId="636E84FB" w:rsidR="00E14F2A" w:rsidRPr="007F4B89" w:rsidDel="003577CF" w:rsidRDefault="00E14F2A" w:rsidP="00E14F2A">
            <w:pPr>
              <w:spacing w:before="120" w:after="120" w:line="256" w:lineRule="auto"/>
              <w:rPr>
                <w:del w:id="1419" w:author="RoboGarden Team" w:date="2020-02-07T11:09:00Z"/>
                <w:rFonts w:cs="Open Sans"/>
                <w:color w:val="404040"/>
              </w:rPr>
            </w:pPr>
          </w:p>
        </w:tc>
      </w:tr>
      <w:tr w:rsidR="00E14F2A" w:rsidRPr="007F4B89" w:rsidDel="003577CF" w14:paraId="73416A46" w14:textId="104AD9BA" w:rsidTr="00E14F2A">
        <w:trPr>
          <w:del w:id="1420" w:author="RoboGarden Team" w:date="2020-02-07T11:09:00Z"/>
        </w:trPr>
        <w:tc>
          <w:tcPr>
            <w:tcW w:w="265" w:type="dxa"/>
            <w:tcBorders>
              <w:top w:val="nil"/>
              <w:left w:val="single" w:sz="4" w:space="0" w:color="DBDBDB"/>
              <w:bottom w:val="nil"/>
              <w:right w:val="nil"/>
            </w:tcBorders>
            <w:shd w:val="clear" w:color="auto" w:fill="FAFAFA"/>
          </w:tcPr>
          <w:p w14:paraId="5A7DF419" w14:textId="21A7FB70" w:rsidR="00E14F2A" w:rsidRPr="007F4B89" w:rsidDel="003577CF" w:rsidRDefault="00E14F2A" w:rsidP="00E14F2A">
            <w:pPr>
              <w:rPr>
                <w:del w:id="1421" w:author="RoboGarden Team" w:date="2020-02-07T11:09:00Z"/>
                <w:color w:val="404040"/>
                <w:sz w:val="16"/>
                <w:szCs w:val="16"/>
              </w:rPr>
            </w:pPr>
          </w:p>
        </w:tc>
        <w:tc>
          <w:tcPr>
            <w:tcW w:w="2520" w:type="dxa"/>
            <w:tcBorders>
              <w:top w:val="nil"/>
              <w:left w:val="nil"/>
              <w:bottom w:val="single" w:sz="4" w:space="0" w:color="CCFFCC"/>
              <w:right w:val="nil"/>
            </w:tcBorders>
            <w:shd w:val="clear" w:color="auto" w:fill="78C800"/>
          </w:tcPr>
          <w:p w14:paraId="2D0A59C5" w14:textId="4465B368" w:rsidR="00E14F2A" w:rsidRPr="007F4B89" w:rsidDel="003577CF" w:rsidRDefault="00E14F2A" w:rsidP="00E14F2A">
            <w:pPr>
              <w:rPr>
                <w:del w:id="1422" w:author="RoboGarden Team" w:date="2020-02-07T11:09:00Z"/>
                <w:color w:val="404040"/>
                <w:sz w:val="16"/>
                <w:szCs w:val="16"/>
              </w:rPr>
            </w:pPr>
          </w:p>
        </w:tc>
        <w:tc>
          <w:tcPr>
            <w:tcW w:w="7470" w:type="dxa"/>
            <w:tcBorders>
              <w:top w:val="nil"/>
              <w:left w:val="nil"/>
              <w:bottom w:val="single" w:sz="4" w:space="0" w:color="CCFFCC"/>
              <w:right w:val="nil"/>
            </w:tcBorders>
            <w:shd w:val="clear" w:color="auto" w:fill="78C800"/>
          </w:tcPr>
          <w:p w14:paraId="0122A99F" w14:textId="0CA06DB5" w:rsidR="00E14F2A" w:rsidRPr="007F4B89" w:rsidDel="003577CF" w:rsidRDefault="00E14F2A" w:rsidP="00E14F2A">
            <w:pPr>
              <w:rPr>
                <w:del w:id="1423" w:author="RoboGarden Team" w:date="2020-02-07T11:09:00Z"/>
                <w:color w:val="404040"/>
                <w:sz w:val="16"/>
                <w:szCs w:val="16"/>
              </w:rPr>
            </w:pPr>
          </w:p>
        </w:tc>
        <w:tc>
          <w:tcPr>
            <w:tcW w:w="270" w:type="dxa"/>
            <w:tcBorders>
              <w:top w:val="nil"/>
              <w:left w:val="nil"/>
              <w:bottom w:val="nil"/>
              <w:right w:val="single" w:sz="4" w:space="0" w:color="DBDBDB"/>
            </w:tcBorders>
            <w:shd w:val="clear" w:color="auto" w:fill="FAFAFA"/>
          </w:tcPr>
          <w:p w14:paraId="29D1DE14" w14:textId="019D72D4" w:rsidR="00E14F2A" w:rsidRPr="007F4B89" w:rsidDel="003577CF" w:rsidRDefault="00E14F2A" w:rsidP="00E14F2A">
            <w:pPr>
              <w:rPr>
                <w:del w:id="1424" w:author="RoboGarden Team" w:date="2020-02-07T11:09:00Z"/>
                <w:color w:val="404040"/>
                <w:sz w:val="16"/>
                <w:szCs w:val="16"/>
              </w:rPr>
            </w:pPr>
          </w:p>
        </w:tc>
      </w:tr>
      <w:tr w:rsidR="00E14F2A" w:rsidRPr="007F4B89" w:rsidDel="003577CF" w14:paraId="4A8C5C3B" w14:textId="0431FE89" w:rsidTr="00E14F2A">
        <w:trPr>
          <w:trHeight w:val="60"/>
          <w:del w:id="1425" w:author="RoboGarden Team" w:date="2020-02-07T11:09:00Z"/>
        </w:trPr>
        <w:tc>
          <w:tcPr>
            <w:tcW w:w="265" w:type="dxa"/>
            <w:tcBorders>
              <w:top w:val="nil"/>
              <w:left w:val="single" w:sz="4" w:space="0" w:color="DBDBDB"/>
              <w:bottom w:val="nil"/>
              <w:right w:val="single" w:sz="4" w:space="0" w:color="CCFFCC"/>
            </w:tcBorders>
            <w:shd w:val="clear" w:color="auto" w:fill="FAFAFA"/>
          </w:tcPr>
          <w:p w14:paraId="2F96EFF0" w14:textId="228F7C94" w:rsidR="00E14F2A" w:rsidRPr="007F4B89" w:rsidDel="003577CF" w:rsidRDefault="00E14F2A" w:rsidP="00E14F2A">
            <w:pPr>
              <w:spacing w:before="120" w:after="120" w:line="256" w:lineRule="auto"/>
              <w:rPr>
                <w:del w:id="1426" w:author="RoboGarden Team" w:date="2020-02-07T11:09:00Z"/>
                <w:rFonts w:cs="Open Sans"/>
                <w:color w:val="404040"/>
              </w:rPr>
            </w:pPr>
          </w:p>
        </w:tc>
        <w:tc>
          <w:tcPr>
            <w:tcW w:w="9990" w:type="dxa"/>
            <w:gridSpan w:val="2"/>
            <w:tcBorders>
              <w:top w:val="single" w:sz="4" w:space="0" w:color="CCFFCC"/>
              <w:left w:val="single" w:sz="4" w:space="0" w:color="CCFFCC"/>
              <w:bottom w:val="single" w:sz="4" w:space="0" w:color="CCFFCC"/>
              <w:right w:val="single" w:sz="4" w:space="0" w:color="CCFFCC"/>
            </w:tcBorders>
            <w:shd w:val="clear" w:color="auto" w:fill="F3FFF3"/>
            <w:hideMark/>
          </w:tcPr>
          <w:p w14:paraId="4C7F86A7" w14:textId="3E48AC7C" w:rsidR="00E14F2A" w:rsidRPr="007F4B89" w:rsidDel="003577CF" w:rsidRDefault="00E14F2A" w:rsidP="00E14F2A">
            <w:pPr>
              <w:spacing w:before="120" w:after="120" w:line="256" w:lineRule="auto"/>
              <w:rPr>
                <w:del w:id="1427" w:author="RoboGarden Team" w:date="2020-02-07T11:09:00Z"/>
                <w:rFonts w:cs="Open Sans"/>
                <w:color w:val="7F7F7F"/>
              </w:rPr>
            </w:pPr>
            <w:del w:id="1428" w:author="RoboGarden Team" w:date="2020-02-07T11:09:00Z">
              <w:r w:rsidRPr="007F4B89" w:rsidDel="003577CF">
                <w:rPr>
                  <w:rFonts w:cs="Open Sans"/>
                  <w:color w:val="7F7F7F"/>
                </w:rPr>
                <w:delText xml:space="preserve">Great! Machine learning is considered a sub-set of Artificial intelligence. </w:delText>
              </w:r>
            </w:del>
          </w:p>
        </w:tc>
        <w:tc>
          <w:tcPr>
            <w:tcW w:w="270" w:type="dxa"/>
            <w:tcBorders>
              <w:top w:val="nil"/>
              <w:left w:val="single" w:sz="4" w:space="0" w:color="CCFFCC"/>
              <w:bottom w:val="nil"/>
              <w:right w:val="single" w:sz="4" w:space="0" w:color="DBDBDB"/>
            </w:tcBorders>
            <w:shd w:val="clear" w:color="auto" w:fill="FAFAFA"/>
          </w:tcPr>
          <w:p w14:paraId="535DA4E9" w14:textId="050DF9BA" w:rsidR="00E14F2A" w:rsidRPr="007F4B89" w:rsidDel="003577CF" w:rsidRDefault="00E14F2A" w:rsidP="00E14F2A">
            <w:pPr>
              <w:spacing w:before="120" w:after="120" w:line="256" w:lineRule="auto"/>
              <w:rPr>
                <w:del w:id="1429" w:author="RoboGarden Team" w:date="2020-02-07T11:09:00Z"/>
                <w:rFonts w:cs="Open Sans"/>
                <w:color w:val="404040"/>
              </w:rPr>
            </w:pPr>
          </w:p>
        </w:tc>
      </w:tr>
      <w:tr w:rsidR="00E14F2A" w:rsidRPr="007F4B89" w:rsidDel="003577CF" w14:paraId="368BC0DE" w14:textId="17030700" w:rsidTr="00E14F2A">
        <w:trPr>
          <w:del w:id="1430" w:author="RoboGarden Team" w:date="2020-02-07T11:09:00Z"/>
        </w:trPr>
        <w:tc>
          <w:tcPr>
            <w:tcW w:w="265" w:type="dxa"/>
            <w:tcBorders>
              <w:top w:val="nil"/>
              <w:left w:val="single" w:sz="4" w:space="0" w:color="DBDBDB"/>
              <w:bottom w:val="single" w:sz="4" w:space="0" w:color="DBDBDB"/>
              <w:right w:val="nil"/>
            </w:tcBorders>
            <w:shd w:val="clear" w:color="auto" w:fill="FAFAFA"/>
          </w:tcPr>
          <w:p w14:paraId="05BB1842" w14:textId="0CFE7676" w:rsidR="00E14F2A" w:rsidRPr="007F4B89" w:rsidDel="003577CF" w:rsidRDefault="00E14F2A" w:rsidP="00E14F2A">
            <w:pPr>
              <w:rPr>
                <w:del w:id="1431" w:author="RoboGarden Team" w:date="2020-02-07T11:09:00Z"/>
                <w:color w:val="404040"/>
                <w:sz w:val="16"/>
                <w:szCs w:val="16"/>
              </w:rPr>
            </w:pPr>
          </w:p>
        </w:tc>
        <w:tc>
          <w:tcPr>
            <w:tcW w:w="2520" w:type="dxa"/>
            <w:tcBorders>
              <w:top w:val="single" w:sz="4" w:space="0" w:color="CCFFCC"/>
              <w:left w:val="nil"/>
              <w:bottom w:val="single" w:sz="4" w:space="0" w:color="DBDBDB"/>
              <w:right w:val="nil"/>
            </w:tcBorders>
            <w:shd w:val="clear" w:color="auto" w:fill="FAFAFA"/>
          </w:tcPr>
          <w:p w14:paraId="759E40C3" w14:textId="1913322F" w:rsidR="00E14F2A" w:rsidRPr="007F4B89" w:rsidDel="003577CF" w:rsidRDefault="00E14F2A" w:rsidP="00E14F2A">
            <w:pPr>
              <w:rPr>
                <w:del w:id="1432" w:author="RoboGarden Team" w:date="2020-02-07T11:09:00Z"/>
                <w:color w:val="404040"/>
                <w:sz w:val="16"/>
                <w:szCs w:val="16"/>
              </w:rPr>
            </w:pPr>
          </w:p>
        </w:tc>
        <w:tc>
          <w:tcPr>
            <w:tcW w:w="7470" w:type="dxa"/>
            <w:tcBorders>
              <w:top w:val="single" w:sz="4" w:space="0" w:color="CCFFCC"/>
              <w:left w:val="nil"/>
              <w:bottom w:val="single" w:sz="4" w:space="0" w:color="DBDBDB"/>
              <w:right w:val="nil"/>
            </w:tcBorders>
            <w:shd w:val="clear" w:color="auto" w:fill="FAFAFA"/>
          </w:tcPr>
          <w:p w14:paraId="53278029" w14:textId="1078FA16" w:rsidR="00E14F2A" w:rsidRPr="007F4B89" w:rsidDel="003577CF" w:rsidRDefault="00E14F2A" w:rsidP="00E14F2A">
            <w:pPr>
              <w:rPr>
                <w:del w:id="1433" w:author="RoboGarden Team" w:date="2020-02-07T11:09:00Z"/>
                <w:color w:val="404040"/>
                <w:sz w:val="16"/>
                <w:szCs w:val="16"/>
              </w:rPr>
            </w:pPr>
          </w:p>
        </w:tc>
        <w:tc>
          <w:tcPr>
            <w:tcW w:w="270" w:type="dxa"/>
            <w:tcBorders>
              <w:top w:val="nil"/>
              <w:left w:val="nil"/>
              <w:bottom w:val="single" w:sz="4" w:space="0" w:color="DBDBDB"/>
              <w:right w:val="single" w:sz="4" w:space="0" w:color="DBDBDB"/>
            </w:tcBorders>
            <w:shd w:val="clear" w:color="auto" w:fill="FAFAFA"/>
          </w:tcPr>
          <w:p w14:paraId="2D6C8089" w14:textId="0C1EDCA3" w:rsidR="00E14F2A" w:rsidRPr="007F4B89" w:rsidDel="003577CF" w:rsidRDefault="00E14F2A" w:rsidP="00E14F2A">
            <w:pPr>
              <w:rPr>
                <w:del w:id="1434" w:author="RoboGarden Team" w:date="2020-02-07T11:09:00Z"/>
                <w:color w:val="404040"/>
                <w:sz w:val="16"/>
                <w:szCs w:val="16"/>
              </w:rPr>
            </w:pPr>
          </w:p>
        </w:tc>
      </w:tr>
    </w:tbl>
    <w:p w14:paraId="2A72C7DC" w14:textId="6A303DCD" w:rsidR="00E14F2A" w:rsidRPr="007F4B89" w:rsidDel="003577CF" w:rsidRDefault="00E14F2A" w:rsidP="00E14F2A">
      <w:pPr>
        <w:spacing w:after="0" w:line="240" w:lineRule="auto"/>
        <w:rPr>
          <w:del w:id="1435" w:author="RoboGarden Team" w:date="2020-02-07T11:09:00Z"/>
          <w:rFonts w:ascii="Open Sans" w:eastAsia="Open Sans" w:hAnsi="Open Sans" w:cs="Times New Roman"/>
          <w:color w:val="404040"/>
        </w:rPr>
      </w:pPr>
    </w:p>
    <w:tbl>
      <w:tblPr>
        <w:tblStyle w:val="TableGrid2"/>
        <w:tblW w:w="10530" w:type="dxa"/>
        <w:tblBorders>
          <w:top w:val="single" w:sz="4" w:space="0" w:color="DBDBDB"/>
          <w:left w:val="single" w:sz="4" w:space="0" w:color="DBDBDB"/>
          <w:bottom w:val="single" w:sz="4" w:space="0" w:color="DBDBDB"/>
          <w:right w:val="single" w:sz="4" w:space="0" w:color="DBDBDB"/>
          <w:insideH w:val="none" w:sz="0" w:space="0" w:color="auto"/>
          <w:insideV w:val="none" w:sz="0" w:space="0" w:color="auto"/>
        </w:tblBorders>
        <w:tblLayout w:type="fixed"/>
        <w:tblCellMar>
          <w:left w:w="115" w:type="dxa"/>
          <w:right w:w="115" w:type="dxa"/>
        </w:tblCellMar>
        <w:tblLook w:val="04A0" w:firstRow="1" w:lastRow="0" w:firstColumn="1" w:lastColumn="0" w:noHBand="0" w:noVBand="1"/>
      </w:tblPr>
      <w:tblGrid>
        <w:gridCol w:w="265"/>
        <w:gridCol w:w="2521"/>
        <w:gridCol w:w="7474"/>
        <w:gridCol w:w="270"/>
      </w:tblGrid>
      <w:tr w:rsidR="00E14F2A" w:rsidRPr="007F4B89" w:rsidDel="003577CF" w14:paraId="126ACCFC" w14:textId="19F1EF21" w:rsidTr="00E14F2A">
        <w:trPr>
          <w:trHeight w:val="107"/>
          <w:del w:id="1436" w:author="RoboGarden Team" w:date="2020-02-07T11:09:00Z"/>
        </w:trPr>
        <w:tc>
          <w:tcPr>
            <w:tcW w:w="265" w:type="dxa"/>
            <w:tcBorders>
              <w:top w:val="single" w:sz="4" w:space="0" w:color="DBDBDB"/>
              <w:left w:val="single" w:sz="4" w:space="0" w:color="DBDBDB"/>
              <w:bottom w:val="nil"/>
              <w:right w:val="nil"/>
            </w:tcBorders>
            <w:shd w:val="clear" w:color="auto" w:fill="FAFAFA"/>
          </w:tcPr>
          <w:p w14:paraId="106A1A24" w14:textId="57BFC128" w:rsidR="00E14F2A" w:rsidRPr="007F4B89" w:rsidDel="003577CF" w:rsidRDefault="00E14F2A" w:rsidP="00E14F2A">
            <w:pPr>
              <w:spacing w:before="120" w:after="120" w:line="256" w:lineRule="auto"/>
              <w:rPr>
                <w:del w:id="1437" w:author="RoboGarden Team" w:date="2020-02-07T11:09:00Z"/>
                <w:rFonts w:cs="Open Sans"/>
                <w:color w:val="404040"/>
              </w:rPr>
            </w:pPr>
          </w:p>
        </w:tc>
        <w:tc>
          <w:tcPr>
            <w:tcW w:w="2520" w:type="dxa"/>
            <w:tcBorders>
              <w:top w:val="single" w:sz="4" w:space="0" w:color="DBDBDB"/>
              <w:left w:val="nil"/>
              <w:bottom w:val="nil"/>
              <w:right w:val="nil"/>
            </w:tcBorders>
            <w:shd w:val="clear" w:color="auto" w:fill="FAFAFA"/>
          </w:tcPr>
          <w:p w14:paraId="51799B0A" w14:textId="7261F3A5" w:rsidR="00E14F2A" w:rsidRPr="007F4B89" w:rsidDel="003577CF" w:rsidRDefault="00E14F2A" w:rsidP="00E14F2A">
            <w:pPr>
              <w:spacing w:before="120" w:after="120" w:line="256" w:lineRule="auto"/>
              <w:rPr>
                <w:del w:id="1438" w:author="RoboGarden Team" w:date="2020-02-07T11:09:00Z"/>
                <w:rFonts w:cs="Open Sans"/>
                <w:color w:val="404040"/>
              </w:rPr>
            </w:pPr>
          </w:p>
        </w:tc>
        <w:tc>
          <w:tcPr>
            <w:tcW w:w="7470" w:type="dxa"/>
            <w:tcBorders>
              <w:top w:val="single" w:sz="4" w:space="0" w:color="DBDBDB"/>
              <w:left w:val="nil"/>
              <w:bottom w:val="nil"/>
              <w:right w:val="nil"/>
            </w:tcBorders>
            <w:shd w:val="clear" w:color="auto" w:fill="FAFAFA"/>
            <w:hideMark/>
          </w:tcPr>
          <w:p w14:paraId="413D9ECE" w14:textId="7F3DE9A9" w:rsidR="00E14F2A" w:rsidRPr="007F4B89" w:rsidDel="003577CF" w:rsidRDefault="00E14F2A" w:rsidP="00E14F2A">
            <w:pPr>
              <w:spacing w:before="120" w:after="120" w:line="256" w:lineRule="auto"/>
              <w:jc w:val="right"/>
              <w:rPr>
                <w:del w:id="1439" w:author="RoboGarden Team" w:date="2020-02-07T11:09:00Z"/>
                <w:rFonts w:cs="Open Sans"/>
                <w:color w:val="78C800"/>
              </w:rPr>
            </w:pPr>
            <w:del w:id="1440" w:author="RoboGarden Team" w:date="2020-02-07T11:09:00Z">
              <w:r w:rsidRPr="007F4B89" w:rsidDel="003577CF">
                <w:rPr>
                  <w:rFonts w:ascii="FontAwesome" w:hAnsi="FontAwesome" w:cs="Open Sans"/>
                  <w:color w:val="FF4B4B"/>
                </w:rPr>
                <w:sym w:font="FontAwesome" w:char="F057"/>
              </w:r>
              <w:r w:rsidRPr="007F4B89" w:rsidDel="003577CF">
                <w:rPr>
                  <w:rFonts w:cs="Open Sans"/>
                  <w:color w:val="FF4B4B"/>
                </w:rPr>
                <w:delText xml:space="preserve"> That’s Incorrect</w:delText>
              </w:r>
            </w:del>
          </w:p>
        </w:tc>
        <w:tc>
          <w:tcPr>
            <w:tcW w:w="270" w:type="dxa"/>
            <w:tcBorders>
              <w:top w:val="single" w:sz="4" w:space="0" w:color="DBDBDB"/>
              <w:left w:val="nil"/>
              <w:bottom w:val="nil"/>
              <w:right w:val="single" w:sz="4" w:space="0" w:color="DBDBDB"/>
            </w:tcBorders>
            <w:shd w:val="clear" w:color="auto" w:fill="FAFAFA"/>
          </w:tcPr>
          <w:p w14:paraId="74022C4F" w14:textId="0539EAD0" w:rsidR="00E14F2A" w:rsidRPr="007F4B89" w:rsidDel="003577CF" w:rsidRDefault="00E14F2A" w:rsidP="00E14F2A">
            <w:pPr>
              <w:spacing w:before="120" w:after="120" w:line="256" w:lineRule="auto"/>
              <w:rPr>
                <w:del w:id="1441" w:author="RoboGarden Team" w:date="2020-02-07T11:09:00Z"/>
                <w:rFonts w:cs="Open Sans"/>
                <w:color w:val="404040"/>
              </w:rPr>
            </w:pPr>
          </w:p>
        </w:tc>
      </w:tr>
      <w:tr w:rsidR="00E14F2A" w:rsidRPr="007F4B89" w:rsidDel="003577CF" w14:paraId="05991320" w14:textId="04058F78" w:rsidTr="00E14F2A">
        <w:trPr>
          <w:del w:id="1442" w:author="RoboGarden Team" w:date="2020-02-07T11:09:00Z"/>
        </w:trPr>
        <w:tc>
          <w:tcPr>
            <w:tcW w:w="265" w:type="dxa"/>
            <w:tcBorders>
              <w:top w:val="nil"/>
              <w:left w:val="single" w:sz="4" w:space="0" w:color="DBDBDB"/>
              <w:bottom w:val="nil"/>
              <w:right w:val="nil"/>
            </w:tcBorders>
            <w:shd w:val="clear" w:color="auto" w:fill="FAFAFA"/>
          </w:tcPr>
          <w:p w14:paraId="2646A3CF" w14:textId="716F75FD" w:rsidR="00E14F2A" w:rsidRPr="007F4B89" w:rsidDel="003577CF" w:rsidRDefault="00E14F2A" w:rsidP="00E14F2A">
            <w:pPr>
              <w:spacing w:before="120" w:after="120" w:line="256" w:lineRule="auto"/>
              <w:rPr>
                <w:del w:id="1443" w:author="RoboGarden Team" w:date="2020-02-07T11:09:00Z"/>
                <w:rFonts w:cs="Open Sans"/>
                <w:color w:val="404040"/>
              </w:rPr>
            </w:pPr>
          </w:p>
        </w:tc>
        <w:tc>
          <w:tcPr>
            <w:tcW w:w="2520" w:type="dxa"/>
            <w:tcBorders>
              <w:top w:val="nil"/>
              <w:left w:val="nil"/>
              <w:bottom w:val="nil"/>
              <w:right w:val="nil"/>
            </w:tcBorders>
            <w:shd w:val="clear" w:color="auto" w:fill="FF4B4B"/>
            <w:hideMark/>
          </w:tcPr>
          <w:p w14:paraId="7F0701E1" w14:textId="2EFF56FE" w:rsidR="00E14F2A" w:rsidRPr="007F4B89" w:rsidDel="003577CF" w:rsidRDefault="00E14F2A" w:rsidP="00E14F2A">
            <w:pPr>
              <w:spacing w:before="120" w:after="120" w:line="256" w:lineRule="auto"/>
              <w:rPr>
                <w:del w:id="1444" w:author="RoboGarden Team" w:date="2020-02-07T11:09:00Z"/>
                <w:rFonts w:ascii="Open Sans Semibold" w:hAnsi="Open Sans Semibold" w:cs="Open Sans Semibold"/>
                <w:color w:val="FFFFFF"/>
              </w:rPr>
            </w:pPr>
            <w:del w:id="1445" w:author="RoboGarden Team" w:date="2020-02-07T11:09:00Z">
              <w:r w:rsidRPr="007F4B89" w:rsidDel="003577CF">
                <w:rPr>
                  <w:rFonts w:ascii="Open Sans Semibold" w:hAnsi="Open Sans Semibold" w:cs="Open Sans Semibold"/>
                  <w:color w:val="FFFFFF"/>
                </w:rPr>
                <w:delText>Explanation</w:delText>
              </w:r>
            </w:del>
          </w:p>
        </w:tc>
        <w:tc>
          <w:tcPr>
            <w:tcW w:w="7470" w:type="dxa"/>
            <w:tcBorders>
              <w:top w:val="nil"/>
              <w:left w:val="nil"/>
              <w:bottom w:val="nil"/>
              <w:right w:val="nil"/>
            </w:tcBorders>
            <w:shd w:val="clear" w:color="auto" w:fill="FAFAFA"/>
          </w:tcPr>
          <w:p w14:paraId="4AE01218" w14:textId="14B9171B" w:rsidR="00E14F2A" w:rsidRPr="007F4B89" w:rsidDel="003577CF" w:rsidRDefault="00E14F2A" w:rsidP="00E14F2A">
            <w:pPr>
              <w:spacing w:before="120" w:after="120" w:line="256" w:lineRule="auto"/>
              <w:rPr>
                <w:del w:id="1446" w:author="RoboGarden Team" w:date="2020-02-07T11:09:00Z"/>
                <w:rFonts w:cs="Open Sans"/>
                <w:color w:val="404040"/>
              </w:rPr>
            </w:pPr>
          </w:p>
        </w:tc>
        <w:tc>
          <w:tcPr>
            <w:tcW w:w="270" w:type="dxa"/>
            <w:tcBorders>
              <w:top w:val="nil"/>
              <w:left w:val="nil"/>
              <w:bottom w:val="nil"/>
              <w:right w:val="single" w:sz="4" w:space="0" w:color="DBDBDB"/>
            </w:tcBorders>
            <w:shd w:val="clear" w:color="auto" w:fill="FAFAFA"/>
          </w:tcPr>
          <w:p w14:paraId="1122F837" w14:textId="1BB82F91" w:rsidR="00E14F2A" w:rsidRPr="007F4B89" w:rsidDel="003577CF" w:rsidRDefault="00E14F2A" w:rsidP="00E14F2A">
            <w:pPr>
              <w:spacing w:before="120" w:after="120" w:line="256" w:lineRule="auto"/>
              <w:rPr>
                <w:del w:id="1447" w:author="RoboGarden Team" w:date="2020-02-07T11:09:00Z"/>
                <w:rFonts w:cs="Open Sans"/>
                <w:color w:val="404040"/>
              </w:rPr>
            </w:pPr>
          </w:p>
        </w:tc>
      </w:tr>
      <w:tr w:rsidR="00E14F2A" w:rsidRPr="007F4B89" w:rsidDel="003577CF" w14:paraId="0D095941" w14:textId="551DF52F" w:rsidTr="00E14F2A">
        <w:trPr>
          <w:del w:id="1448" w:author="RoboGarden Team" w:date="2020-02-07T11:09:00Z"/>
        </w:trPr>
        <w:tc>
          <w:tcPr>
            <w:tcW w:w="265" w:type="dxa"/>
            <w:tcBorders>
              <w:top w:val="nil"/>
              <w:left w:val="single" w:sz="4" w:space="0" w:color="DBDBDB"/>
              <w:bottom w:val="nil"/>
              <w:right w:val="nil"/>
            </w:tcBorders>
            <w:shd w:val="clear" w:color="auto" w:fill="FAFAFA"/>
          </w:tcPr>
          <w:p w14:paraId="5C7F6E7E" w14:textId="645D8E23" w:rsidR="00E14F2A" w:rsidRPr="007F4B89" w:rsidDel="003577CF" w:rsidRDefault="00E14F2A" w:rsidP="00E14F2A">
            <w:pPr>
              <w:rPr>
                <w:del w:id="1449" w:author="RoboGarden Team" w:date="2020-02-07T11:09:00Z"/>
                <w:color w:val="404040"/>
                <w:sz w:val="16"/>
                <w:szCs w:val="16"/>
              </w:rPr>
            </w:pPr>
          </w:p>
        </w:tc>
        <w:tc>
          <w:tcPr>
            <w:tcW w:w="2520" w:type="dxa"/>
            <w:tcBorders>
              <w:top w:val="nil"/>
              <w:left w:val="nil"/>
              <w:bottom w:val="single" w:sz="4" w:space="0" w:color="F9DBDB"/>
              <w:right w:val="nil"/>
            </w:tcBorders>
            <w:shd w:val="clear" w:color="auto" w:fill="FF4B4B"/>
          </w:tcPr>
          <w:p w14:paraId="1FBEB6A3" w14:textId="7422C09C" w:rsidR="00E14F2A" w:rsidRPr="007F4B89" w:rsidDel="003577CF" w:rsidRDefault="00E14F2A" w:rsidP="00E14F2A">
            <w:pPr>
              <w:rPr>
                <w:del w:id="1450" w:author="RoboGarden Team" w:date="2020-02-07T11:09:00Z"/>
                <w:color w:val="404040"/>
                <w:sz w:val="16"/>
                <w:szCs w:val="16"/>
              </w:rPr>
            </w:pPr>
          </w:p>
        </w:tc>
        <w:tc>
          <w:tcPr>
            <w:tcW w:w="7470" w:type="dxa"/>
            <w:tcBorders>
              <w:top w:val="nil"/>
              <w:left w:val="nil"/>
              <w:bottom w:val="single" w:sz="4" w:space="0" w:color="F9DBDB"/>
              <w:right w:val="nil"/>
            </w:tcBorders>
            <w:shd w:val="clear" w:color="auto" w:fill="FF4B4B"/>
          </w:tcPr>
          <w:p w14:paraId="72713D0A" w14:textId="74441016" w:rsidR="00E14F2A" w:rsidRPr="007F4B89" w:rsidDel="003577CF" w:rsidRDefault="00E14F2A" w:rsidP="00E14F2A">
            <w:pPr>
              <w:rPr>
                <w:del w:id="1451" w:author="RoboGarden Team" w:date="2020-02-07T11:09:00Z"/>
                <w:color w:val="404040"/>
                <w:sz w:val="16"/>
                <w:szCs w:val="16"/>
              </w:rPr>
            </w:pPr>
          </w:p>
        </w:tc>
        <w:tc>
          <w:tcPr>
            <w:tcW w:w="270" w:type="dxa"/>
            <w:tcBorders>
              <w:top w:val="nil"/>
              <w:left w:val="nil"/>
              <w:bottom w:val="nil"/>
              <w:right w:val="single" w:sz="4" w:space="0" w:color="DBDBDB"/>
            </w:tcBorders>
            <w:shd w:val="clear" w:color="auto" w:fill="FAFAFA"/>
          </w:tcPr>
          <w:p w14:paraId="7D3FA0D0" w14:textId="722A2017" w:rsidR="00E14F2A" w:rsidRPr="007F4B89" w:rsidDel="003577CF" w:rsidRDefault="00E14F2A" w:rsidP="00E14F2A">
            <w:pPr>
              <w:rPr>
                <w:del w:id="1452" w:author="RoboGarden Team" w:date="2020-02-07T11:09:00Z"/>
                <w:color w:val="404040"/>
                <w:sz w:val="16"/>
                <w:szCs w:val="16"/>
              </w:rPr>
            </w:pPr>
          </w:p>
        </w:tc>
      </w:tr>
      <w:tr w:rsidR="00E14F2A" w:rsidRPr="007F4B89" w:rsidDel="003577CF" w14:paraId="694AC455" w14:textId="329D5F38" w:rsidTr="00E14F2A">
        <w:trPr>
          <w:trHeight w:val="60"/>
          <w:del w:id="1453" w:author="RoboGarden Team" w:date="2020-02-07T11:09:00Z"/>
        </w:trPr>
        <w:tc>
          <w:tcPr>
            <w:tcW w:w="265" w:type="dxa"/>
            <w:tcBorders>
              <w:top w:val="nil"/>
              <w:left w:val="single" w:sz="4" w:space="0" w:color="DBDBDB"/>
              <w:bottom w:val="nil"/>
              <w:right w:val="single" w:sz="4" w:space="0" w:color="F9DBDB"/>
            </w:tcBorders>
            <w:shd w:val="clear" w:color="auto" w:fill="FAFAFA"/>
          </w:tcPr>
          <w:p w14:paraId="3AB1D8AC" w14:textId="7953FC63" w:rsidR="00E14F2A" w:rsidRPr="007F4B89" w:rsidDel="003577CF" w:rsidRDefault="00E14F2A" w:rsidP="00E14F2A">
            <w:pPr>
              <w:spacing w:before="120" w:after="120" w:line="256" w:lineRule="auto"/>
              <w:rPr>
                <w:del w:id="1454" w:author="RoboGarden Team" w:date="2020-02-07T11:09:00Z"/>
                <w:rFonts w:cs="Open Sans"/>
                <w:color w:val="404040"/>
              </w:rPr>
            </w:pPr>
          </w:p>
        </w:tc>
        <w:tc>
          <w:tcPr>
            <w:tcW w:w="9990" w:type="dxa"/>
            <w:gridSpan w:val="2"/>
            <w:tcBorders>
              <w:top w:val="single" w:sz="4" w:space="0" w:color="F9DBDB"/>
              <w:left w:val="single" w:sz="4" w:space="0" w:color="F9DBDB"/>
              <w:bottom w:val="single" w:sz="4" w:space="0" w:color="F9DBDB"/>
              <w:right w:val="single" w:sz="4" w:space="0" w:color="F9DBDB"/>
            </w:tcBorders>
            <w:shd w:val="clear" w:color="auto" w:fill="FCEEEE"/>
            <w:hideMark/>
          </w:tcPr>
          <w:p w14:paraId="53D211F4" w14:textId="5F8BEAF3" w:rsidR="00E14F2A" w:rsidRPr="007F4B89" w:rsidDel="003577CF" w:rsidRDefault="00E14F2A" w:rsidP="00E14F2A">
            <w:pPr>
              <w:spacing w:before="120" w:after="120" w:line="256" w:lineRule="auto"/>
              <w:rPr>
                <w:del w:id="1455" w:author="RoboGarden Team" w:date="2020-02-07T11:09:00Z"/>
                <w:rFonts w:cs="Open Sans"/>
                <w:color w:val="7F7F7F"/>
              </w:rPr>
            </w:pPr>
            <w:del w:id="1456" w:author="RoboGarden Team" w:date="2020-02-07T11:09:00Z">
              <w:r w:rsidRPr="007F4B89" w:rsidDel="003577CF">
                <w:rPr>
                  <w:rFonts w:cs="Open Sans"/>
                  <w:color w:val="7F7F7F"/>
                </w:rPr>
                <w:delText xml:space="preserve">Unfortunately, this is incorrect. Revise the definition of Machine learning. </w:delText>
              </w:r>
            </w:del>
          </w:p>
        </w:tc>
        <w:tc>
          <w:tcPr>
            <w:tcW w:w="270" w:type="dxa"/>
            <w:tcBorders>
              <w:top w:val="nil"/>
              <w:left w:val="single" w:sz="4" w:space="0" w:color="F9DBDB"/>
              <w:bottom w:val="nil"/>
              <w:right w:val="single" w:sz="4" w:space="0" w:color="DBDBDB"/>
            </w:tcBorders>
            <w:shd w:val="clear" w:color="auto" w:fill="FAFAFA"/>
          </w:tcPr>
          <w:p w14:paraId="3D07A4D1" w14:textId="15C145BF" w:rsidR="00E14F2A" w:rsidRPr="007F4B89" w:rsidDel="003577CF" w:rsidRDefault="00E14F2A" w:rsidP="00E14F2A">
            <w:pPr>
              <w:spacing w:before="120" w:after="120" w:line="256" w:lineRule="auto"/>
              <w:rPr>
                <w:del w:id="1457" w:author="RoboGarden Team" w:date="2020-02-07T11:09:00Z"/>
                <w:rFonts w:cs="Open Sans"/>
                <w:color w:val="404040"/>
              </w:rPr>
            </w:pPr>
          </w:p>
        </w:tc>
      </w:tr>
      <w:tr w:rsidR="00E14F2A" w:rsidRPr="007F4B89" w:rsidDel="003577CF" w14:paraId="74863287" w14:textId="42D98067" w:rsidTr="00E14F2A">
        <w:trPr>
          <w:del w:id="1458" w:author="RoboGarden Team" w:date="2020-02-07T11:09:00Z"/>
        </w:trPr>
        <w:tc>
          <w:tcPr>
            <w:tcW w:w="265" w:type="dxa"/>
            <w:tcBorders>
              <w:top w:val="nil"/>
              <w:left w:val="single" w:sz="4" w:space="0" w:color="DBDBDB"/>
              <w:bottom w:val="single" w:sz="4" w:space="0" w:color="DBDBDB"/>
              <w:right w:val="nil"/>
            </w:tcBorders>
            <w:shd w:val="clear" w:color="auto" w:fill="FAFAFA"/>
          </w:tcPr>
          <w:p w14:paraId="745AEBFC" w14:textId="5A5AAEF9" w:rsidR="00E14F2A" w:rsidRPr="007F4B89" w:rsidDel="003577CF" w:rsidRDefault="00E14F2A" w:rsidP="00E14F2A">
            <w:pPr>
              <w:rPr>
                <w:del w:id="1459" w:author="RoboGarden Team" w:date="2020-02-07T11:09:00Z"/>
                <w:color w:val="404040"/>
                <w:sz w:val="16"/>
                <w:szCs w:val="16"/>
              </w:rPr>
            </w:pPr>
          </w:p>
        </w:tc>
        <w:tc>
          <w:tcPr>
            <w:tcW w:w="2520" w:type="dxa"/>
            <w:tcBorders>
              <w:top w:val="single" w:sz="4" w:space="0" w:color="F9DBDB"/>
              <w:left w:val="nil"/>
              <w:bottom w:val="single" w:sz="4" w:space="0" w:color="DBDBDB"/>
              <w:right w:val="nil"/>
            </w:tcBorders>
            <w:shd w:val="clear" w:color="auto" w:fill="FAFAFA"/>
          </w:tcPr>
          <w:p w14:paraId="5F1C0D18" w14:textId="63F7792C" w:rsidR="00E14F2A" w:rsidRPr="007F4B89" w:rsidDel="003577CF" w:rsidRDefault="00E14F2A" w:rsidP="00E14F2A">
            <w:pPr>
              <w:rPr>
                <w:del w:id="1460" w:author="RoboGarden Team" w:date="2020-02-07T11:09:00Z"/>
                <w:color w:val="404040"/>
                <w:sz w:val="16"/>
                <w:szCs w:val="16"/>
              </w:rPr>
            </w:pPr>
          </w:p>
        </w:tc>
        <w:tc>
          <w:tcPr>
            <w:tcW w:w="7470" w:type="dxa"/>
            <w:tcBorders>
              <w:top w:val="single" w:sz="4" w:space="0" w:color="F9DBDB"/>
              <w:left w:val="nil"/>
              <w:bottom w:val="single" w:sz="4" w:space="0" w:color="DBDBDB"/>
              <w:right w:val="nil"/>
            </w:tcBorders>
            <w:shd w:val="clear" w:color="auto" w:fill="FAFAFA"/>
          </w:tcPr>
          <w:p w14:paraId="522F36F2" w14:textId="27F06A59" w:rsidR="00E14F2A" w:rsidRPr="007F4B89" w:rsidDel="003577CF" w:rsidRDefault="00E14F2A" w:rsidP="00E14F2A">
            <w:pPr>
              <w:rPr>
                <w:del w:id="1461" w:author="RoboGarden Team" w:date="2020-02-07T11:09:00Z"/>
                <w:color w:val="404040"/>
                <w:sz w:val="16"/>
                <w:szCs w:val="16"/>
              </w:rPr>
            </w:pPr>
          </w:p>
        </w:tc>
        <w:tc>
          <w:tcPr>
            <w:tcW w:w="270" w:type="dxa"/>
            <w:tcBorders>
              <w:top w:val="nil"/>
              <w:left w:val="nil"/>
              <w:bottom w:val="single" w:sz="4" w:space="0" w:color="DBDBDB"/>
              <w:right w:val="single" w:sz="4" w:space="0" w:color="DBDBDB"/>
            </w:tcBorders>
            <w:shd w:val="clear" w:color="auto" w:fill="FAFAFA"/>
          </w:tcPr>
          <w:p w14:paraId="785BCAF6" w14:textId="4D2C983F" w:rsidR="00E14F2A" w:rsidRPr="007F4B89" w:rsidDel="003577CF" w:rsidRDefault="00E14F2A" w:rsidP="00E14F2A">
            <w:pPr>
              <w:rPr>
                <w:del w:id="1462" w:author="RoboGarden Team" w:date="2020-02-07T11:09:00Z"/>
                <w:color w:val="404040"/>
                <w:sz w:val="16"/>
                <w:szCs w:val="16"/>
              </w:rPr>
            </w:pPr>
          </w:p>
        </w:tc>
      </w:tr>
    </w:tbl>
    <w:p w14:paraId="5B4D6C4A" w14:textId="2D1FCF41" w:rsidR="00E14F2A" w:rsidRPr="007F4B89" w:rsidDel="003577CF" w:rsidRDefault="00E14F2A" w:rsidP="00E14F2A">
      <w:pPr>
        <w:spacing w:after="0" w:line="240" w:lineRule="auto"/>
        <w:rPr>
          <w:del w:id="1463" w:author="RoboGarden Team" w:date="2020-02-07T11:09:00Z"/>
          <w:rFonts w:ascii="Open Sans" w:eastAsia="Open Sans" w:hAnsi="Open Sans" w:cs="Times New Roman"/>
          <w:color w:val="404040"/>
        </w:rPr>
      </w:pPr>
    </w:p>
    <w:p w14:paraId="4440277A" w14:textId="77777777" w:rsidR="00E14F2A" w:rsidRPr="007F4B89" w:rsidRDefault="00E14F2A" w:rsidP="00E14F2A">
      <w:pPr>
        <w:spacing w:after="0" w:line="240" w:lineRule="auto"/>
        <w:rPr>
          <w:rFonts w:ascii="Open Sans" w:eastAsia="Open Sans" w:hAnsi="Open Sans" w:cs="Times New Roman"/>
          <w:color w:val="404040"/>
        </w:rPr>
      </w:pPr>
    </w:p>
    <w:tbl>
      <w:tblPr>
        <w:tblStyle w:val="TableGrid2"/>
        <w:tblW w:w="10455" w:type="dxa"/>
        <w:tblBorders>
          <w:top w:val="single" w:sz="4" w:space="0" w:color="DBDBDB"/>
          <w:left w:val="single" w:sz="4" w:space="0" w:color="DBDBDB"/>
          <w:bottom w:val="single" w:sz="4" w:space="0" w:color="DBDBDB"/>
          <w:right w:val="single" w:sz="4" w:space="0" w:color="DBDBDB"/>
          <w:insideH w:val="none" w:sz="0" w:space="0" w:color="auto"/>
          <w:insideV w:val="none" w:sz="0" w:space="0" w:color="auto"/>
        </w:tblBorders>
        <w:tblLayout w:type="fixed"/>
        <w:tblCellMar>
          <w:left w:w="115" w:type="dxa"/>
          <w:right w:w="115" w:type="dxa"/>
        </w:tblCellMar>
        <w:tblLook w:val="04A0" w:firstRow="1" w:lastRow="0" w:firstColumn="1" w:lastColumn="0" w:noHBand="0" w:noVBand="1"/>
        <w:tblPrChange w:id="1464" w:author="Alicia Romero Lopez" w:date="2020-01-31T09:48:00Z">
          <w:tblPr>
            <w:tblStyle w:val="TableGrid2"/>
            <w:tblW w:w="10455" w:type="dxa"/>
            <w:tblBorders>
              <w:top w:val="single" w:sz="4" w:space="0" w:color="DBDBDB"/>
              <w:left w:val="single" w:sz="4" w:space="0" w:color="DBDBDB"/>
              <w:bottom w:val="single" w:sz="4" w:space="0" w:color="DBDBDB"/>
              <w:right w:val="single" w:sz="4" w:space="0" w:color="DBDBDB"/>
              <w:insideH w:val="none" w:sz="0" w:space="0" w:color="auto"/>
              <w:insideV w:val="none" w:sz="0" w:space="0" w:color="auto"/>
            </w:tblBorders>
            <w:tblLayout w:type="fixed"/>
            <w:tblCellMar>
              <w:left w:w="115" w:type="dxa"/>
              <w:right w:w="115" w:type="dxa"/>
            </w:tblCellMar>
            <w:tblLook w:val="04A0" w:firstRow="1" w:lastRow="0" w:firstColumn="1" w:lastColumn="0" w:noHBand="0" w:noVBand="1"/>
          </w:tblPr>
        </w:tblPrChange>
      </w:tblPr>
      <w:tblGrid>
        <w:gridCol w:w="264"/>
        <w:gridCol w:w="630"/>
        <w:gridCol w:w="450"/>
        <w:gridCol w:w="2880"/>
        <w:gridCol w:w="1980"/>
        <w:gridCol w:w="3981"/>
        <w:gridCol w:w="270"/>
        <w:tblGridChange w:id="1465">
          <w:tblGrid>
            <w:gridCol w:w="360"/>
            <w:gridCol w:w="360"/>
            <w:gridCol w:w="360"/>
            <w:gridCol w:w="360"/>
            <w:gridCol w:w="360"/>
            <w:gridCol w:w="360"/>
            <w:gridCol w:w="360"/>
          </w:tblGrid>
        </w:tblGridChange>
      </w:tblGrid>
      <w:tr w:rsidR="00E14F2A" w:rsidRPr="007F4B89" w14:paraId="21024AC9" w14:textId="77777777" w:rsidTr="51235A2F">
        <w:trPr>
          <w:cantSplit/>
        </w:trPr>
        <w:tc>
          <w:tcPr>
            <w:tcW w:w="10456" w:type="dxa"/>
            <w:gridSpan w:val="7"/>
            <w:tcBorders>
              <w:top w:val="single" w:sz="4" w:space="0" w:color="DBDBDB" w:themeColor="accent3" w:themeTint="66"/>
              <w:left w:val="single" w:sz="4" w:space="0" w:color="DBDBDB" w:themeColor="accent3" w:themeTint="66"/>
              <w:bottom w:val="nil"/>
              <w:right w:val="single" w:sz="4" w:space="0" w:color="DBDBDB" w:themeColor="accent3" w:themeTint="66"/>
            </w:tcBorders>
            <w:shd w:val="clear" w:color="auto" w:fill="FAFAFA"/>
            <w:hideMark/>
            <w:tcPrChange w:id="1466" w:author="Alicia Romero Lopez" w:date="2020-01-31T09:48:00Z">
              <w:tcPr>
                <w:tcW w:w="10456" w:type="dxa"/>
                <w:gridSpan w:val="7"/>
                <w:tcBorders>
                  <w:top w:val="single" w:sz="4" w:space="0" w:color="DBDBDB"/>
                  <w:left w:val="single" w:sz="4" w:space="0" w:color="DBDBDB"/>
                  <w:bottom w:val="nil"/>
                  <w:right w:val="single" w:sz="4" w:space="0" w:color="DBDBDB"/>
                </w:tcBorders>
                <w:shd w:val="clear" w:color="auto" w:fill="FAFAFA"/>
                <w:hideMark/>
              </w:tcPr>
            </w:tcPrChange>
          </w:tcPr>
          <w:p w14:paraId="6C374FEE" w14:textId="77777777" w:rsidR="00E14F2A" w:rsidRPr="007F4B89" w:rsidRDefault="00E14F2A" w:rsidP="00E14F2A">
            <w:pPr>
              <w:spacing w:before="120" w:after="120" w:line="256" w:lineRule="auto"/>
              <w:outlineLvl w:val="2"/>
              <w:rPr>
                <w:rFonts w:ascii="Open Sans Semibold" w:hAnsi="Open Sans Semibold" w:cs="Open Sans Semibold"/>
                <w:color w:val="11143F"/>
              </w:rPr>
            </w:pPr>
            <w:r w:rsidRPr="007F4B89">
              <w:rPr>
                <w:rFonts w:ascii="Open Sans Semibold" w:hAnsi="Open Sans Semibold" w:cs="Open Sans Semibold"/>
                <w:color w:val="11143F"/>
              </w:rPr>
              <w:t xml:space="preserve">A machine learning model is aimed at identifying the presence of a child in an image based on previously learned images of children. What type of learning problems is that example? </w:t>
            </w:r>
          </w:p>
        </w:tc>
      </w:tr>
      <w:tr w:rsidR="00E14F2A" w:rsidRPr="007F4B89" w14:paraId="190C0A50" w14:textId="77777777" w:rsidTr="51235A2F">
        <w:trPr>
          <w:cantSplit/>
        </w:trPr>
        <w:tc>
          <w:tcPr>
            <w:tcW w:w="265" w:type="dxa"/>
            <w:tcBorders>
              <w:top w:val="nil"/>
              <w:left w:val="single" w:sz="4" w:space="0" w:color="DBDBDB" w:themeColor="accent3" w:themeTint="66"/>
              <w:bottom w:val="nil"/>
              <w:right w:val="nil"/>
            </w:tcBorders>
            <w:shd w:val="clear" w:color="auto" w:fill="FAFAFA"/>
            <w:tcPrChange w:id="1467" w:author="Alicia Romero Lopez" w:date="2020-01-31T09:48:00Z">
              <w:tcPr>
                <w:tcW w:w="265" w:type="dxa"/>
                <w:tcBorders>
                  <w:top w:val="nil"/>
                  <w:left w:val="single" w:sz="4" w:space="0" w:color="DBDBDB"/>
                  <w:bottom w:val="nil"/>
                  <w:right w:val="nil"/>
                </w:tcBorders>
                <w:shd w:val="clear" w:color="auto" w:fill="FAFAFA"/>
              </w:tcPr>
            </w:tcPrChange>
          </w:tcPr>
          <w:p w14:paraId="6FFBB518" w14:textId="77777777" w:rsidR="00E14F2A" w:rsidRPr="007F4B89" w:rsidRDefault="00E14F2A" w:rsidP="00E14F2A">
            <w:pPr>
              <w:spacing w:before="120" w:after="120" w:line="256" w:lineRule="auto"/>
              <w:rPr>
                <w:rFonts w:cs="Open Sans"/>
                <w:color w:val="404040"/>
              </w:rPr>
            </w:pPr>
          </w:p>
        </w:tc>
        <w:tc>
          <w:tcPr>
            <w:tcW w:w="630" w:type="dxa"/>
            <w:tcBorders>
              <w:top w:val="nil"/>
              <w:left w:val="nil"/>
              <w:bottom w:val="nil"/>
              <w:right w:val="nil"/>
            </w:tcBorders>
            <w:shd w:val="clear" w:color="auto" w:fill="FFFFFF" w:themeFill="background1"/>
            <w:vAlign w:val="center"/>
            <w:hideMark/>
            <w:tcPrChange w:id="1468" w:author="Alicia Romero Lopez" w:date="2020-01-31T09:48:00Z">
              <w:tcPr>
                <w:tcW w:w="630" w:type="dxa"/>
                <w:tcBorders>
                  <w:top w:val="nil"/>
                  <w:left w:val="nil"/>
                  <w:bottom w:val="nil"/>
                  <w:right w:val="nil"/>
                </w:tcBorders>
                <w:shd w:val="clear" w:color="auto" w:fill="FFFFFF"/>
                <w:hideMark/>
              </w:tcPr>
            </w:tcPrChange>
          </w:tcPr>
          <w:p w14:paraId="265F3CC7" w14:textId="77777777" w:rsidR="00E14F2A" w:rsidRPr="007F4B89" w:rsidRDefault="00E14F2A" w:rsidP="00E14F2A">
            <w:pPr>
              <w:spacing w:before="120" w:after="120" w:line="256" w:lineRule="auto"/>
              <w:rPr>
                <w:rFonts w:cs="Open Sans"/>
                <w:color w:val="404040"/>
              </w:rPr>
            </w:pPr>
            <w:r w:rsidRPr="007F4B89">
              <w:rPr>
                <w:rFonts w:cs="Open Sans"/>
                <w:noProof/>
                <w:color w:val="404040"/>
              </w:rPr>
              <mc:AlternateContent>
                <mc:Choice Requires="wps">
                  <w:drawing>
                    <wp:inline distT="0" distB="0" distL="0" distR="0" wp14:anchorId="64403C86" wp14:editId="0F5EC4DD">
                      <wp:extent cx="207010" cy="207010"/>
                      <wp:effectExtent l="19050" t="19050" r="21590" b="21590"/>
                      <wp:docPr id="56" name="Oval 2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010" cy="207010"/>
                              </a:xfrm>
                              <a:prstGeom prst="ellipse">
                                <a:avLst/>
                              </a:prstGeom>
                              <a:noFill/>
                              <a:ln w="28575">
                                <a:solidFill>
                                  <a:srgbClr val="DBDBDB">
                                    <a:lumMod val="90000"/>
                                    <a:lumOff val="0"/>
                                  </a:srgb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inline>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w16se="http://schemas.microsoft.com/office/word/2015/wordml/symex" xmlns:cx1="http://schemas.microsoft.com/office/drawing/2015/9/8/chartex" xmlns:cx="http://schemas.microsoft.com/office/drawing/2014/chartex">
                  <w:pict>
                    <v:oval w14:anchorId="24C07D79" id="Oval 233" o:spid="_x0000_s1026" style="width:16.3pt;height:16.3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" filled="f" strokecolor="#c5c5c5" strokeweight="2.25pt">
                      <v:stroke joinstyle="miter"/>
                      <w10:anchorlock/>
                    </v:oval>
                  </w:pict>
                </mc:Fallback>
              </mc:AlternateContent>
            </w:r>
          </w:p>
        </w:tc>
        <w:tc>
          <w:tcPr>
            <w:tcW w:w="450" w:type="dxa"/>
            <w:tcBorders>
              <w:top w:val="nil"/>
              <w:left w:val="nil"/>
              <w:bottom w:val="nil"/>
              <w:right w:val="nil"/>
            </w:tcBorders>
            <w:shd w:val="clear" w:color="auto" w:fill="FFFFFF" w:themeFill="background1"/>
            <w:vAlign w:val="center"/>
            <w:hideMark/>
            <w:tcPrChange w:id="1469" w:author="Alicia Romero Lopez" w:date="2020-01-31T09:48:00Z">
              <w:tcPr>
                <w:tcW w:w="450" w:type="dxa"/>
                <w:tcBorders>
                  <w:top w:val="nil"/>
                  <w:left w:val="nil"/>
                  <w:bottom w:val="nil"/>
                  <w:right w:val="nil"/>
                </w:tcBorders>
                <w:shd w:val="clear" w:color="auto" w:fill="FFFFFF"/>
                <w:hideMark/>
              </w:tcPr>
            </w:tcPrChange>
          </w:tcPr>
          <w:p w14:paraId="2EAB56DD" w14:textId="77777777" w:rsidR="00E14F2A" w:rsidRPr="007F4B89" w:rsidRDefault="00E14F2A" w:rsidP="00E14F2A">
            <w:pPr>
              <w:spacing w:before="120" w:after="120" w:line="256" w:lineRule="auto"/>
              <w:rPr>
                <w:rFonts w:ascii="Open Sans Semibold" w:hAnsi="Open Sans Semibold" w:cs="Open Sans Semibold"/>
                <w:color w:val="404040"/>
              </w:rPr>
            </w:pPr>
            <w:r w:rsidRPr="007F4B89">
              <w:rPr>
                <w:rFonts w:ascii="Open Sans Semibold" w:hAnsi="Open Sans Semibold" w:cs="Open Sans Semibold"/>
                <w:color w:val="404040"/>
              </w:rPr>
              <w:t>a.</w:t>
            </w:r>
          </w:p>
        </w:tc>
        <w:tc>
          <w:tcPr>
            <w:tcW w:w="8841" w:type="dxa"/>
            <w:gridSpan w:val="3"/>
            <w:tcBorders>
              <w:top w:val="nil"/>
              <w:left w:val="nil"/>
              <w:bottom w:val="nil"/>
              <w:right w:val="nil"/>
            </w:tcBorders>
            <w:shd w:val="clear" w:color="auto" w:fill="FFFFFF" w:themeFill="background1"/>
            <w:vAlign w:val="center"/>
            <w:hideMark/>
            <w:tcPrChange w:id="1470" w:author="Alicia Romero Lopez" w:date="2020-01-31T09:48:00Z">
              <w:tcPr>
                <w:tcW w:w="8841" w:type="dxa"/>
                <w:gridSpan w:val="3"/>
                <w:tcBorders>
                  <w:top w:val="nil"/>
                  <w:left w:val="nil"/>
                  <w:bottom w:val="nil"/>
                  <w:right w:val="nil"/>
                </w:tcBorders>
                <w:shd w:val="clear" w:color="auto" w:fill="FFFFFF"/>
                <w:hideMark/>
              </w:tcPr>
            </w:tcPrChange>
          </w:tcPr>
          <w:p w14:paraId="7E303B71" w14:textId="77777777" w:rsidR="00E14F2A" w:rsidRPr="007F4B89" w:rsidRDefault="00E14F2A" w:rsidP="00E14F2A">
            <w:pPr>
              <w:spacing w:before="120" w:after="120" w:line="256" w:lineRule="auto"/>
              <w:rPr>
                <w:rFonts w:cs="Open Sans"/>
                <w:color w:val="404040"/>
              </w:rPr>
            </w:pPr>
            <w:r w:rsidRPr="007F4B89">
              <w:rPr>
                <w:rFonts w:cs="Open Sans"/>
                <w:color w:val="404040"/>
              </w:rPr>
              <w:t>Unsupervised learning.</w:t>
            </w:r>
          </w:p>
        </w:tc>
        <w:tc>
          <w:tcPr>
            <w:tcW w:w="270" w:type="dxa"/>
            <w:tcBorders>
              <w:top w:val="nil"/>
              <w:left w:val="nil"/>
              <w:bottom w:val="nil"/>
              <w:right w:val="single" w:sz="4" w:space="0" w:color="DBDBDB" w:themeColor="accent3" w:themeTint="66"/>
            </w:tcBorders>
            <w:shd w:val="clear" w:color="auto" w:fill="FAFAFA"/>
            <w:tcPrChange w:id="1471" w:author="Alicia Romero Lopez" w:date="2020-01-31T09:48:00Z">
              <w:tcPr>
                <w:tcW w:w="270" w:type="dxa"/>
                <w:tcBorders>
                  <w:top w:val="nil"/>
                  <w:left w:val="nil"/>
                  <w:bottom w:val="nil"/>
                  <w:right w:val="single" w:sz="4" w:space="0" w:color="DBDBDB"/>
                </w:tcBorders>
                <w:shd w:val="clear" w:color="auto" w:fill="FAFAFA"/>
              </w:tcPr>
            </w:tcPrChange>
          </w:tcPr>
          <w:p w14:paraId="1B65521E" w14:textId="77777777" w:rsidR="00E14F2A" w:rsidRPr="007F4B89" w:rsidRDefault="00E14F2A" w:rsidP="00E14F2A">
            <w:pPr>
              <w:spacing w:before="120" w:after="120" w:line="256" w:lineRule="auto"/>
              <w:rPr>
                <w:rFonts w:cs="Open Sans"/>
                <w:color w:val="404040"/>
              </w:rPr>
            </w:pPr>
          </w:p>
        </w:tc>
      </w:tr>
      <w:tr w:rsidR="00E14F2A" w:rsidRPr="007F4B89" w14:paraId="3AD4DC38" w14:textId="77777777" w:rsidTr="51235A2F">
        <w:trPr>
          <w:cantSplit/>
          <w:trHeight w:val="20"/>
        </w:trPr>
        <w:tc>
          <w:tcPr>
            <w:tcW w:w="265" w:type="dxa"/>
            <w:tcBorders>
              <w:top w:val="nil"/>
              <w:left w:val="single" w:sz="4" w:space="0" w:color="DBDBDB" w:themeColor="accent3" w:themeTint="66"/>
              <w:bottom w:val="nil"/>
              <w:right w:val="nil"/>
            </w:tcBorders>
            <w:shd w:val="clear" w:color="auto" w:fill="FAFAFA"/>
            <w:tcPrChange w:id="1472" w:author="Alicia Romero Lopez" w:date="2020-01-31T09:48:00Z">
              <w:tcPr>
                <w:tcW w:w="265" w:type="dxa"/>
                <w:tcBorders>
                  <w:top w:val="nil"/>
                  <w:left w:val="single" w:sz="4" w:space="0" w:color="DBDBDB"/>
                  <w:bottom w:val="nil"/>
                  <w:right w:val="nil"/>
                </w:tcBorders>
                <w:shd w:val="clear" w:color="auto" w:fill="FAFAFA"/>
              </w:tcPr>
            </w:tcPrChange>
          </w:tcPr>
          <w:p w14:paraId="7DF4687D" w14:textId="77777777" w:rsidR="00E14F2A" w:rsidRPr="007F4B89" w:rsidRDefault="00E14F2A" w:rsidP="00E14F2A">
            <w:pPr>
              <w:rPr>
                <w:color w:val="404040"/>
                <w:sz w:val="16"/>
                <w:szCs w:val="16"/>
              </w:rPr>
            </w:pPr>
          </w:p>
        </w:tc>
        <w:tc>
          <w:tcPr>
            <w:tcW w:w="630" w:type="dxa"/>
            <w:tcBorders>
              <w:top w:val="nil"/>
              <w:left w:val="nil"/>
              <w:bottom w:val="nil"/>
              <w:right w:val="nil"/>
            </w:tcBorders>
            <w:shd w:val="clear" w:color="auto" w:fill="FAFAFA"/>
            <w:vAlign w:val="center"/>
            <w:tcPrChange w:id="1473" w:author="Alicia Romero Lopez" w:date="2020-01-31T09:48:00Z">
              <w:tcPr>
                <w:tcW w:w="630" w:type="dxa"/>
                <w:tcBorders>
                  <w:top w:val="nil"/>
                  <w:left w:val="nil"/>
                  <w:bottom w:val="nil"/>
                  <w:right w:val="nil"/>
                </w:tcBorders>
                <w:shd w:val="clear" w:color="auto" w:fill="FAFAFA"/>
              </w:tcPr>
            </w:tcPrChange>
          </w:tcPr>
          <w:p w14:paraId="245983EA" w14:textId="77777777" w:rsidR="00E14F2A" w:rsidRPr="007F4B89" w:rsidRDefault="00E14F2A" w:rsidP="00E14F2A">
            <w:pPr>
              <w:rPr>
                <w:color w:val="404040"/>
                <w:sz w:val="16"/>
                <w:szCs w:val="16"/>
              </w:rPr>
            </w:pPr>
          </w:p>
        </w:tc>
        <w:tc>
          <w:tcPr>
            <w:tcW w:w="3330" w:type="dxa"/>
            <w:gridSpan w:val="2"/>
            <w:tcBorders>
              <w:top w:val="nil"/>
              <w:left w:val="nil"/>
              <w:bottom w:val="nil"/>
              <w:right w:val="nil"/>
            </w:tcBorders>
            <w:shd w:val="clear" w:color="auto" w:fill="FAFAFA"/>
            <w:vAlign w:val="center"/>
            <w:tcPrChange w:id="1474" w:author="Alicia Romero Lopez" w:date="2020-01-31T09:48:00Z">
              <w:tcPr>
                <w:tcW w:w="3330" w:type="dxa"/>
                <w:gridSpan w:val="2"/>
                <w:tcBorders>
                  <w:top w:val="nil"/>
                  <w:left w:val="nil"/>
                  <w:bottom w:val="nil"/>
                  <w:right w:val="nil"/>
                </w:tcBorders>
                <w:shd w:val="clear" w:color="auto" w:fill="FAFAFA"/>
              </w:tcPr>
            </w:tcPrChange>
          </w:tcPr>
          <w:p w14:paraId="19266F44" w14:textId="77777777" w:rsidR="00E14F2A" w:rsidRPr="007F4B89" w:rsidRDefault="00E14F2A" w:rsidP="00E14F2A">
            <w:pPr>
              <w:rPr>
                <w:color w:val="404040"/>
                <w:sz w:val="16"/>
                <w:szCs w:val="16"/>
              </w:rPr>
            </w:pPr>
          </w:p>
        </w:tc>
        <w:tc>
          <w:tcPr>
            <w:tcW w:w="1980" w:type="dxa"/>
            <w:tcBorders>
              <w:top w:val="nil"/>
              <w:left w:val="nil"/>
              <w:bottom w:val="nil"/>
              <w:right w:val="nil"/>
            </w:tcBorders>
            <w:shd w:val="clear" w:color="auto" w:fill="FAFAFA"/>
            <w:vAlign w:val="center"/>
            <w:tcPrChange w:id="1475" w:author="Alicia Romero Lopez" w:date="2020-01-31T09:48:00Z">
              <w:tcPr>
                <w:tcW w:w="1980" w:type="dxa"/>
                <w:tcBorders>
                  <w:top w:val="nil"/>
                  <w:left w:val="nil"/>
                  <w:bottom w:val="nil"/>
                  <w:right w:val="nil"/>
                </w:tcBorders>
                <w:shd w:val="clear" w:color="auto" w:fill="FAFAFA"/>
              </w:tcPr>
            </w:tcPrChange>
          </w:tcPr>
          <w:p w14:paraId="72875393" w14:textId="77777777" w:rsidR="00E14F2A" w:rsidRPr="007F4B89" w:rsidRDefault="00E14F2A" w:rsidP="00E14F2A">
            <w:pPr>
              <w:rPr>
                <w:color w:val="404040"/>
                <w:sz w:val="16"/>
                <w:szCs w:val="16"/>
              </w:rPr>
            </w:pPr>
          </w:p>
        </w:tc>
        <w:tc>
          <w:tcPr>
            <w:tcW w:w="3978" w:type="dxa"/>
            <w:tcBorders>
              <w:top w:val="nil"/>
              <w:left w:val="nil"/>
              <w:bottom w:val="nil"/>
              <w:right w:val="nil"/>
            </w:tcBorders>
            <w:shd w:val="clear" w:color="auto" w:fill="FAFAFA"/>
            <w:vAlign w:val="center"/>
            <w:tcPrChange w:id="1476" w:author="Alicia Romero Lopez" w:date="2020-01-31T09:48:00Z">
              <w:tcPr>
                <w:tcW w:w="3978" w:type="dxa"/>
                <w:tcBorders>
                  <w:top w:val="nil"/>
                  <w:left w:val="nil"/>
                  <w:bottom w:val="nil"/>
                  <w:right w:val="nil"/>
                </w:tcBorders>
                <w:shd w:val="clear" w:color="auto" w:fill="FAFAFA"/>
              </w:tcPr>
            </w:tcPrChange>
          </w:tcPr>
          <w:p w14:paraId="4C9E205E" w14:textId="77777777" w:rsidR="00E14F2A" w:rsidRPr="007F4B89" w:rsidRDefault="00E14F2A" w:rsidP="00E14F2A">
            <w:pPr>
              <w:rPr>
                <w:noProof/>
                <w:color w:val="404040"/>
                <w:sz w:val="16"/>
                <w:szCs w:val="16"/>
              </w:rPr>
            </w:pPr>
          </w:p>
        </w:tc>
        <w:tc>
          <w:tcPr>
            <w:tcW w:w="270" w:type="dxa"/>
            <w:tcBorders>
              <w:top w:val="nil"/>
              <w:left w:val="nil"/>
              <w:bottom w:val="nil"/>
              <w:right w:val="single" w:sz="4" w:space="0" w:color="DBDBDB" w:themeColor="accent3" w:themeTint="66"/>
            </w:tcBorders>
            <w:shd w:val="clear" w:color="auto" w:fill="FAFAFA"/>
            <w:tcPrChange w:id="1477" w:author="Alicia Romero Lopez" w:date="2020-01-31T09:48:00Z">
              <w:tcPr>
                <w:tcW w:w="270" w:type="dxa"/>
                <w:tcBorders>
                  <w:top w:val="nil"/>
                  <w:left w:val="nil"/>
                  <w:bottom w:val="nil"/>
                  <w:right w:val="single" w:sz="4" w:space="0" w:color="DBDBDB"/>
                </w:tcBorders>
                <w:shd w:val="clear" w:color="auto" w:fill="FAFAFA"/>
              </w:tcPr>
            </w:tcPrChange>
          </w:tcPr>
          <w:p w14:paraId="694C9AA0" w14:textId="77777777" w:rsidR="00E14F2A" w:rsidRPr="007F4B89" w:rsidRDefault="00E14F2A" w:rsidP="00E14F2A">
            <w:pPr>
              <w:rPr>
                <w:color w:val="404040"/>
                <w:sz w:val="16"/>
                <w:szCs w:val="16"/>
              </w:rPr>
            </w:pPr>
          </w:p>
        </w:tc>
      </w:tr>
      <w:tr w:rsidR="00E14F2A" w:rsidRPr="007F4B89" w14:paraId="43D8FB3E" w14:textId="77777777" w:rsidTr="51235A2F">
        <w:trPr>
          <w:cantSplit/>
        </w:trPr>
        <w:tc>
          <w:tcPr>
            <w:tcW w:w="265" w:type="dxa"/>
            <w:tcBorders>
              <w:top w:val="nil"/>
              <w:left w:val="single" w:sz="4" w:space="0" w:color="DBDBDB" w:themeColor="accent3" w:themeTint="66"/>
              <w:bottom w:val="nil"/>
              <w:right w:val="nil"/>
            </w:tcBorders>
            <w:shd w:val="clear" w:color="auto" w:fill="FAFAFA"/>
            <w:tcPrChange w:id="1478" w:author="Alicia Romero Lopez" w:date="2020-01-31T09:48:00Z">
              <w:tcPr>
                <w:tcW w:w="265" w:type="dxa"/>
                <w:tcBorders>
                  <w:top w:val="nil"/>
                  <w:left w:val="single" w:sz="4" w:space="0" w:color="DBDBDB"/>
                  <w:bottom w:val="nil"/>
                  <w:right w:val="nil"/>
                </w:tcBorders>
                <w:shd w:val="clear" w:color="auto" w:fill="FAFAFA"/>
              </w:tcPr>
            </w:tcPrChange>
          </w:tcPr>
          <w:p w14:paraId="13111FFF" w14:textId="77777777" w:rsidR="00E14F2A" w:rsidRPr="007F4B89" w:rsidRDefault="00E14F2A" w:rsidP="00E14F2A">
            <w:pPr>
              <w:spacing w:before="120" w:after="120" w:line="256" w:lineRule="auto"/>
              <w:rPr>
                <w:rFonts w:cs="Open Sans"/>
                <w:color w:val="404040"/>
              </w:rPr>
            </w:pPr>
          </w:p>
        </w:tc>
        <w:tc>
          <w:tcPr>
            <w:tcW w:w="630" w:type="dxa"/>
            <w:tcBorders>
              <w:top w:val="nil"/>
              <w:left w:val="nil"/>
              <w:bottom w:val="nil"/>
              <w:right w:val="nil"/>
            </w:tcBorders>
            <w:shd w:val="clear" w:color="auto" w:fill="FFFFFF" w:themeFill="background1"/>
            <w:vAlign w:val="center"/>
            <w:hideMark/>
            <w:tcPrChange w:id="1479" w:author="Alicia Romero Lopez" w:date="2020-01-31T09:48:00Z">
              <w:tcPr>
                <w:tcW w:w="630" w:type="dxa"/>
                <w:tcBorders>
                  <w:top w:val="nil"/>
                  <w:left w:val="nil"/>
                  <w:bottom w:val="nil"/>
                  <w:right w:val="nil"/>
                </w:tcBorders>
                <w:shd w:val="clear" w:color="auto" w:fill="FFFFFF"/>
                <w:hideMark/>
              </w:tcPr>
            </w:tcPrChange>
          </w:tcPr>
          <w:p w14:paraId="13053056" w14:textId="77777777" w:rsidR="00E14F2A" w:rsidRPr="007F4B89" w:rsidRDefault="00E14F2A" w:rsidP="00E14F2A">
            <w:pPr>
              <w:spacing w:before="120" w:after="120" w:line="256" w:lineRule="auto"/>
              <w:rPr>
                <w:rFonts w:cs="Open Sans"/>
                <w:noProof/>
                <w:color w:val="404040"/>
              </w:rPr>
            </w:pPr>
            <w:r w:rsidRPr="007F4B89">
              <w:rPr>
                <w:rFonts w:cs="Open Sans"/>
                <w:noProof/>
                <w:color w:val="404040"/>
              </w:rPr>
              <mc:AlternateContent>
                <mc:Choice Requires="wps">
                  <w:drawing>
                    <wp:inline distT="0" distB="0" distL="0" distR="0" wp14:anchorId="41B30024" wp14:editId="0B194537">
                      <wp:extent cx="207010" cy="207010"/>
                      <wp:effectExtent l="19050" t="19050" r="21590" b="21590"/>
                      <wp:docPr id="55" name="Oval 2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010" cy="207010"/>
                              </a:xfrm>
                              <a:prstGeom prst="ellipse">
                                <a:avLst/>
                              </a:prstGeom>
                              <a:noFill/>
                              <a:ln w="28575">
                                <a:solidFill>
                                  <a:srgbClr val="DBDBDB">
                                    <a:lumMod val="90000"/>
                                    <a:lumOff val="0"/>
                                  </a:srgb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inline>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w16se="http://schemas.microsoft.com/office/word/2015/wordml/symex" xmlns:cx1="http://schemas.microsoft.com/office/drawing/2015/9/8/chartex" xmlns:cx="http://schemas.microsoft.com/office/drawing/2014/chartex">
                  <w:pict>
                    <v:oval w14:anchorId="17CDFBE1" id="Oval 234" o:spid="_x0000_s1026" style="width:16.3pt;height:16.3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" filled="f" strokecolor="#c5c5c5" strokeweight="2.25pt">
                      <v:stroke joinstyle="miter"/>
                      <w10:anchorlock/>
                    </v:oval>
                  </w:pict>
                </mc:Fallback>
              </mc:AlternateContent>
            </w:r>
          </w:p>
        </w:tc>
        <w:tc>
          <w:tcPr>
            <w:tcW w:w="450" w:type="dxa"/>
            <w:tcBorders>
              <w:top w:val="nil"/>
              <w:left w:val="nil"/>
              <w:bottom w:val="nil"/>
              <w:right w:val="nil"/>
            </w:tcBorders>
            <w:shd w:val="clear" w:color="auto" w:fill="FFFFFF" w:themeFill="background1"/>
            <w:vAlign w:val="center"/>
            <w:hideMark/>
            <w:tcPrChange w:id="1480" w:author="Alicia Romero Lopez" w:date="2020-01-31T09:48:00Z">
              <w:tcPr>
                <w:tcW w:w="450" w:type="dxa"/>
                <w:tcBorders>
                  <w:top w:val="nil"/>
                  <w:left w:val="nil"/>
                  <w:bottom w:val="nil"/>
                  <w:right w:val="nil"/>
                </w:tcBorders>
                <w:shd w:val="clear" w:color="auto" w:fill="FFFFFF"/>
                <w:hideMark/>
              </w:tcPr>
            </w:tcPrChange>
          </w:tcPr>
          <w:p w14:paraId="491C1DA5" w14:textId="77777777" w:rsidR="00E14F2A" w:rsidRPr="007F4B89" w:rsidRDefault="00E14F2A" w:rsidP="00E14F2A">
            <w:pPr>
              <w:spacing w:before="120" w:after="120" w:line="256" w:lineRule="auto"/>
              <w:rPr>
                <w:rFonts w:ascii="Open Sans Semibold" w:hAnsi="Open Sans Semibold" w:cs="Open Sans Semibold"/>
                <w:color w:val="404040"/>
              </w:rPr>
            </w:pPr>
            <w:r w:rsidRPr="007F4B89">
              <w:rPr>
                <w:rFonts w:ascii="Open Sans Semibold" w:hAnsi="Open Sans Semibold" w:cs="Open Sans Semibold"/>
                <w:color w:val="404040"/>
              </w:rPr>
              <w:t>b.</w:t>
            </w:r>
          </w:p>
        </w:tc>
        <w:tc>
          <w:tcPr>
            <w:tcW w:w="8841" w:type="dxa"/>
            <w:gridSpan w:val="3"/>
            <w:tcBorders>
              <w:top w:val="nil"/>
              <w:left w:val="nil"/>
              <w:bottom w:val="nil"/>
              <w:right w:val="nil"/>
            </w:tcBorders>
            <w:shd w:val="clear" w:color="auto" w:fill="FFFFFF" w:themeFill="background1"/>
            <w:vAlign w:val="center"/>
            <w:hideMark/>
            <w:tcPrChange w:id="1481" w:author="Alicia Romero Lopez" w:date="2020-01-31T09:48:00Z">
              <w:tcPr>
                <w:tcW w:w="8841" w:type="dxa"/>
                <w:gridSpan w:val="3"/>
                <w:tcBorders>
                  <w:top w:val="nil"/>
                  <w:left w:val="nil"/>
                  <w:bottom w:val="nil"/>
                  <w:right w:val="nil"/>
                </w:tcBorders>
                <w:shd w:val="clear" w:color="auto" w:fill="FFFFFF"/>
                <w:hideMark/>
              </w:tcPr>
            </w:tcPrChange>
          </w:tcPr>
          <w:p w14:paraId="56AA2AF1" w14:textId="77777777" w:rsidR="00E14F2A" w:rsidRPr="007F4B89" w:rsidRDefault="00E14F2A" w:rsidP="00E14F2A">
            <w:pPr>
              <w:spacing w:before="120" w:after="120" w:line="256" w:lineRule="auto"/>
              <w:rPr>
                <w:rFonts w:cs="Open Sans"/>
                <w:color w:val="404040"/>
              </w:rPr>
            </w:pPr>
            <w:r w:rsidRPr="007F4B89">
              <w:rPr>
                <w:rFonts w:cs="Open Sans"/>
                <w:color w:val="404040"/>
              </w:rPr>
              <w:t>Semi-supervised learning.</w:t>
            </w:r>
          </w:p>
        </w:tc>
        <w:tc>
          <w:tcPr>
            <w:tcW w:w="270" w:type="dxa"/>
            <w:tcBorders>
              <w:top w:val="nil"/>
              <w:left w:val="nil"/>
              <w:bottom w:val="nil"/>
              <w:right w:val="single" w:sz="4" w:space="0" w:color="DBDBDB" w:themeColor="accent3" w:themeTint="66"/>
            </w:tcBorders>
            <w:shd w:val="clear" w:color="auto" w:fill="FAFAFA"/>
            <w:tcPrChange w:id="1482" w:author="Alicia Romero Lopez" w:date="2020-01-31T09:48:00Z">
              <w:tcPr>
                <w:tcW w:w="270" w:type="dxa"/>
                <w:tcBorders>
                  <w:top w:val="nil"/>
                  <w:left w:val="nil"/>
                  <w:bottom w:val="nil"/>
                  <w:right w:val="single" w:sz="4" w:space="0" w:color="DBDBDB"/>
                </w:tcBorders>
                <w:shd w:val="clear" w:color="auto" w:fill="FAFAFA"/>
              </w:tcPr>
            </w:tcPrChange>
          </w:tcPr>
          <w:p w14:paraId="593E3DE2" w14:textId="77777777" w:rsidR="00E14F2A" w:rsidRPr="007F4B89" w:rsidRDefault="00E14F2A" w:rsidP="00E14F2A">
            <w:pPr>
              <w:spacing w:before="120" w:after="120" w:line="256" w:lineRule="auto"/>
              <w:rPr>
                <w:rFonts w:cs="Open Sans"/>
                <w:color w:val="404040"/>
              </w:rPr>
            </w:pPr>
          </w:p>
        </w:tc>
      </w:tr>
      <w:tr w:rsidR="00E14F2A" w:rsidRPr="007F4B89" w14:paraId="576F6863" w14:textId="77777777" w:rsidTr="51235A2F">
        <w:trPr>
          <w:cantSplit/>
          <w:trHeight w:val="20"/>
        </w:trPr>
        <w:tc>
          <w:tcPr>
            <w:tcW w:w="265" w:type="dxa"/>
            <w:tcBorders>
              <w:top w:val="nil"/>
              <w:left w:val="single" w:sz="4" w:space="0" w:color="DBDBDB" w:themeColor="accent3" w:themeTint="66"/>
              <w:bottom w:val="nil"/>
              <w:right w:val="nil"/>
            </w:tcBorders>
            <w:shd w:val="clear" w:color="auto" w:fill="FAFAFA"/>
            <w:tcPrChange w:id="1483" w:author="Alicia Romero Lopez" w:date="2020-01-31T09:48:00Z">
              <w:tcPr>
                <w:tcW w:w="265" w:type="dxa"/>
                <w:tcBorders>
                  <w:top w:val="nil"/>
                  <w:left w:val="single" w:sz="4" w:space="0" w:color="DBDBDB"/>
                  <w:bottom w:val="nil"/>
                  <w:right w:val="nil"/>
                </w:tcBorders>
                <w:shd w:val="clear" w:color="auto" w:fill="FAFAFA"/>
              </w:tcPr>
            </w:tcPrChange>
          </w:tcPr>
          <w:p w14:paraId="762B41D4" w14:textId="77777777" w:rsidR="00E14F2A" w:rsidRPr="007F4B89" w:rsidRDefault="00E14F2A" w:rsidP="00E14F2A">
            <w:pPr>
              <w:rPr>
                <w:color w:val="404040"/>
                <w:sz w:val="16"/>
                <w:szCs w:val="16"/>
              </w:rPr>
            </w:pPr>
          </w:p>
        </w:tc>
        <w:tc>
          <w:tcPr>
            <w:tcW w:w="630" w:type="dxa"/>
            <w:tcBorders>
              <w:top w:val="nil"/>
              <w:left w:val="nil"/>
              <w:bottom w:val="nil"/>
              <w:right w:val="nil"/>
            </w:tcBorders>
            <w:shd w:val="clear" w:color="auto" w:fill="FAFAFA"/>
            <w:vAlign w:val="center"/>
            <w:tcPrChange w:id="1484" w:author="Alicia Romero Lopez" w:date="2020-01-31T09:48:00Z">
              <w:tcPr>
                <w:tcW w:w="630" w:type="dxa"/>
                <w:tcBorders>
                  <w:top w:val="nil"/>
                  <w:left w:val="nil"/>
                  <w:bottom w:val="nil"/>
                  <w:right w:val="nil"/>
                </w:tcBorders>
                <w:shd w:val="clear" w:color="auto" w:fill="FAFAFA"/>
              </w:tcPr>
            </w:tcPrChange>
          </w:tcPr>
          <w:p w14:paraId="748946B7" w14:textId="77777777" w:rsidR="00E14F2A" w:rsidRPr="007F4B89" w:rsidRDefault="00E14F2A" w:rsidP="00E14F2A">
            <w:pPr>
              <w:rPr>
                <w:color w:val="404040"/>
                <w:sz w:val="16"/>
                <w:szCs w:val="16"/>
              </w:rPr>
            </w:pPr>
          </w:p>
        </w:tc>
        <w:tc>
          <w:tcPr>
            <w:tcW w:w="3330" w:type="dxa"/>
            <w:gridSpan w:val="2"/>
            <w:tcBorders>
              <w:top w:val="nil"/>
              <w:left w:val="nil"/>
              <w:bottom w:val="nil"/>
              <w:right w:val="nil"/>
            </w:tcBorders>
            <w:shd w:val="clear" w:color="auto" w:fill="FAFAFA"/>
            <w:vAlign w:val="center"/>
            <w:tcPrChange w:id="1485" w:author="Alicia Romero Lopez" w:date="2020-01-31T09:48:00Z">
              <w:tcPr>
                <w:tcW w:w="3330" w:type="dxa"/>
                <w:gridSpan w:val="2"/>
                <w:tcBorders>
                  <w:top w:val="nil"/>
                  <w:left w:val="nil"/>
                  <w:bottom w:val="nil"/>
                  <w:right w:val="nil"/>
                </w:tcBorders>
                <w:shd w:val="clear" w:color="auto" w:fill="FAFAFA"/>
              </w:tcPr>
            </w:tcPrChange>
          </w:tcPr>
          <w:p w14:paraId="516ADF7A" w14:textId="77777777" w:rsidR="00E14F2A" w:rsidRPr="007F4B89" w:rsidRDefault="00E14F2A" w:rsidP="00E14F2A">
            <w:pPr>
              <w:rPr>
                <w:color w:val="404040"/>
                <w:sz w:val="16"/>
                <w:szCs w:val="16"/>
              </w:rPr>
            </w:pPr>
          </w:p>
        </w:tc>
        <w:tc>
          <w:tcPr>
            <w:tcW w:w="1980" w:type="dxa"/>
            <w:tcBorders>
              <w:top w:val="nil"/>
              <w:left w:val="nil"/>
              <w:bottom w:val="nil"/>
              <w:right w:val="nil"/>
            </w:tcBorders>
            <w:shd w:val="clear" w:color="auto" w:fill="FAFAFA"/>
            <w:vAlign w:val="center"/>
            <w:tcPrChange w:id="1486" w:author="Alicia Romero Lopez" w:date="2020-01-31T09:48:00Z">
              <w:tcPr>
                <w:tcW w:w="1980" w:type="dxa"/>
                <w:tcBorders>
                  <w:top w:val="nil"/>
                  <w:left w:val="nil"/>
                  <w:bottom w:val="nil"/>
                  <w:right w:val="nil"/>
                </w:tcBorders>
                <w:shd w:val="clear" w:color="auto" w:fill="FAFAFA"/>
              </w:tcPr>
            </w:tcPrChange>
          </w:tcPr>
          <w:p w14:paraId="0C0C350C" w14:textId="77777777" w:rsidR="00E14F2A" w:rsidRPr="007F4B89" w:rsidRDefault="00E14F2A" w:rsidP="00E14F2A">
            <w:pPr>
              <w:rPr>
                <w:color w:val="404040"/>
                <w:sz w:val="16"/>
                <w:szCs w:val="16"/>
              </w:rPr>
            </w:pPr>
          </w:p>
        </w:tc>
        <w:tc>
          <w:tcPr>
            <w:tcW w:w="3978" w:type="dxa"/>
            <w:tcBorders>
              <w:top w:val="nil"/>
              <w:left w:val="nil"/>
              <w:bottom w:val="nil"/>
              <w:right w:val="nil"/>
            </w:tcBorders>
            <w:shd w:val="clear" w:color="auto" w:fill="FAFAFA"/>
            <w:vAlign w:val="center"/>
            <w:tcPrChange w:id="1487" w:author="Alicia Romero Lopez" w:date="2020-01-31T09:48:00Z">
              <w:tcPr>
                <w:tcW w:w="3978" w:type="dxa"/>
                <w:tcBorders>
                  <w:top w:val="nil"/>
                  <w:left w:val="nil"/>
                  <w:bottom w:val="nil"/>
                  <w:right w:val="nil"/>
                </w:tcBorders>
                <w:shd w:val="clear" w:color="auto" w:fill="FAFAFA"/>
              </w:tcPr>
            </w:tcPrChange>
          </w:tcPr>
          <w:p w14:paraId="4B5BCC26" w14:textId="77777777" w:rsidR="00E14F2A" w:rsidRPr="007F4B89" w:rsidRDefault="00E14F2A" w:rsidP="00E14F2A">
            <w:pPr>
              <w:rPr>
                <w:noProof/>
                <w:color w:val="404040"/>
                <w:sz w:val="16"/>
                <w:szCs w:val="16"/>
              </w:rPr>
            </w:pPr>
          </w:p>
        </w:tc>
        <w:tc>
          <w:tcPr>
            <w:tcW w:w="270" w:type="dxa"/>
            <w:tcBorders>
              <w:top w:val="nil"/>
              <w:left w:val="nil"/>
              <w:bottom w:val="nil"/>
              <w:right w:val="single" w:sz="4" w:space="0" w:color="DBDBDB" w:themeColor="accent3" w:themeTint="66"/>
            </w:tcBorders>
            <w:shd w:val="clear" w:color="auto" w:fill="FAFAFA"/>
            <w:tcPrChange w:id="1488" w:author="Alicia Romero Lopez" w:date="2020-01-31T09:48:00Z">
              <w:tcPr>
                <w:tcW w:w="270" w:type="dxa"/>
                <w:tcBorders>
                  <w:top w:val="nil"/>
                  <w:left w:val="nil"/>
                  <w:bottom w:val="nil"/>
                  <w:right w:val="single" w:sz="4" w:space="0" w:color="DBDBDB"/>
                </w:tcBorders>
                <w:shd w:val="clear" w:color="auto" w:fill="FAFAFA"/>
              </w:tcPr>
            </w:tcPrChange>
          </w:tcPr>
          <w:p w14:paraId="1BB3AFE3" w14:textId="77777777" w:rsidR="00E14F2A" w:rsidRPr="007F4B89" w:rsidRDefault="00E14F2A" w:rsidP="00E14F2A">
            <w:pPr>
              <w:rPr>
                <w:color w:val="404040"/>
                <w:sz w:val="16"/>
                <w:szCs w:val="16"/>
              </w:rPr>
            </w:pPr>
          </w:p>
        </w:tc>
      </w:tr>
      <w:tr w:rsidR="00E14F2A" w:rsidRPr="007F4B89" w14:paraId="10A5267C" w14:textId="77777777" w:rsidTr="51235A2F">
        <w:trPr>
          <w:cantSplit/>
        </w:trPr>
        <w:tc>
          <w:tcPr>
            <w:tcW w:w="265" w:type="dxa"/>
            <w:tcBorders>
              <w:top w:val="nil"/>
              <w:left w:val="single" w:sz="4" w:space="0" w:color="DBDBDB" w:themeColor="accent3" w:themeTint="66"/>
              <w:bottom w:val="nil"/>
              <w:right w:val="nil"/>
            </w:tcBorders>
            <w:shd w:val="clear" w:color="auto" w:fill="FAFAFA"/>
            <w:tcPrChange w:id="1489" w:author="Alicia Romero Lopez" w:date="2020-01-31T09:48:00Z">
              <w:tcPr>
                <w:tcW w:w="265" w:type="dxa"/>
                <w:tcBorders>
                  <w:top w:val="nil"/>
                  <w:left w:val="single" w:sz="4" w:space="0" w:color="DBDBDB"/>
                  <w:bottom w:val="nil"/>
                  <w:right w:val="nil"/>
                </w:tcBorders>
                <w:shd w:val="clear" w:color="auto" w:fill="FAFAFA"/>
              </w:tcPr>
            </w:tcPrChange>
          </w:tcPr>
          <w:p w14:paraId="68047E65" w14:textId="77777777" w:rsidR="00E14F2A" w:rsidRPr="007F4B89" w:rsidRDefault="00E14F2A" w:rsidP="00E14F2A">
            <w:pPr>
              <w:spacing w:before="120" w:after="120" w:line="256" w:lineRule="auto"/>
              <w:rPr>
                <w:rFonts w:cs="Open Sans"/>
                <w:color w:val="404040"/>
              </w:rPr>
            </w:pPr>
          </w:p>
        </w:tc>
        <w:tc>
          <w:tcPr>
            <w:tcW w:w="630" w:type="dxa"/>
            <w:tcBorders>
              <w:top w:val="nil"/>
              <w:left w:val="nil"/>
              <w:bottom w:val="nil"/>
              <w:right w:val="nil"/>
            </w:tcBorders>
            <w:shd w:val="clear" w:color="auto" w:fill="FFFFFF" w:themeFill="background1"/>
            <w:vAlign w:val="center"/>
            <w:hideMark/>
            <w:tcPrChange w:id="1490" w:author="Alicia Romero Lopez" w:date="2020-01-31T09:48:00Z">
              <w:tcPr>
                <w:tcW w:w="630" w:type="dxa"/>
                <w:tcBorders>
                  <w:top w:val="nil"/>
                  <w:left w:val="nil"/>
                  <w:bottom w:val="nil"/>
                  <w:right w:val="nil"/>
                </w:tcBorders>
                <w:shd w:val="clear" w:color="auto" w:fill="FFFFFF"/>
                <w:hideMark/>
              </w:tcPr>
            </w:tcPrChange>
          </w:tcPr>
          <w:p w14:paraId="0F71E021" w14:textId="77777777" w:rsidR="00E14F2A" w:rsidRPr="007F4B89" w:rsidRDefault="00E14F2A" w:rsidP="00E14F2A">
            <w:pPr>
              <w:spacing w:before="120" w:after="120" w:line="256" w:lineRule="auto"/>
              <w:rPr>
                <w:rFonts w:cs="Open Sans"/>
                <w:noProof/>
                <w:color w:val="404040"/>
              </w:rPr>
            </w:pPr>
            <w:r w:rsidRPr="007F4B89">
              <w:rPr>
                <w:rFonts w:cs="Open Sans"/>
                <w:noProof/>
                <w:color w:val="404040"/>
              </w:rPr>
              <mc:AlternateContent>
                <mc:Choice Requires="wps">
                  <w:drawing>
                    <wp:inline distT="0" distB="0" distL="0" distR="0" wp14:anchorId="6381042D" wp14:editId="678A3133">
                      <wp:extent cx="207010" cy="207010"/>
                      <wp:effectExtent l="19050" t="19050" r="21590" b="21590"/>
                      <wp:docPr id="54" name="Oval 2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010" cy="207010"/>
                              </a:xfrm>
                              <a:prstGeom prst="ellipse">
                                <a:avLst/>
                              </a:prstGeom>
                              <a:noFill/>
                              <a:ln w="28575">
                                <a:solidFill>
                                  <a:srgbClr val="DBDBDB">
                                    <a:lumMod val="90000"/>
                                    <a:lumOff val="0"/>
                                  </a:srgb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inline>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w16se="http://schemas.microsoft.com/office/word/2015/wordml/symex" xmlns:cx1="http://schemas.microsoft.com/office/drawing/2015/9/8/chartex" xmlns:cx="http://schemas.microsoft.com/office/drawing/2014/chartex">
                  <w:pict>
                    <v:oval w14:anchorId="73447410" id="Oval 240" o:spid="_x0000_s1026" style="width:16.3pt;height:16.3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" filled="f" strokecolor="#c5c5c5" strokeweight="2.25pt">
                      <v:stroke joinstyle="miter"/>
                      <w10:anchorlock/>
                    </v:oval>
                  </w:pict>
                </mc:Fallback>
              </mc:AlternateContent>
            </w:r>
          </w:p>
        </w:tc>
        <w:tc>
          <w:tcPr>
            <w:tcW w:w="450" w:type="dxa"/>
            <w:tcBorders>
              <w:top w:val="nil"/>
              <w:left w:val="nil"/>
              <w:bottom w:val="nil"/>
              <w:right w:val="nil"/>
            </w:tcBorders>
            <w:shd w:val="clear" w:color="auto" w:fill="FFFFFF" w:themeFill="background1"/>
            <w:vAlign w:val="center"/>
            <w:hideMark/>
            <w:tcPrChange w:id="1491" w:author="Alicia Romero Lopez" w:date="2020-01-31T09:48:00Z">
              <w:tcPr>
                <w:tcW w:w="450" w:type="dxa"/>
                <w:tcBorders>
                  <w:top w:val="nil"/>
                  <w:left w:val="nil"/>
                  <w:bottom w:val="nil"/>
                  <w:right w:val="nil"/>
                </w:tcBorders>
                <w:shd w:val="clear" w:color="auto" w:fill="FFFFFF"/>
                <w:hideMark/>
              </w:tcPr>
            </w:tcPrChange>
          </w:tcPr>
          <w:p w14:paraId="1EB019FF" w14:textId="77777777" w:rsidR="00E14F2A" w:rsidRPr="007F4B89" w:rsidRDefault="00E14F2A" w:rsidP="00E14F2A">
            <w:pPr>
              <w:spacing w:before="120" w:after="120" w:line="256" w:lineRule="auto"/>
              <w:rPr>
                <w:rFonts w:ascii="Open Sans Semibold" w:hAnsi="Open Sans Semibold" w:cs="Open Sans Semibold"/>
                <w:color w:val="404040"/>
              </w:rPr>
            </w:pPr>
            <w:r w:rsidRPr="007F4B89">
              <w:rPr>
                <w:rFonts w:ascii="Open Sans Semibold" w:hAnsi="Open Sans Semibold" w:cs="Open Sans Semibold"/>
                <w:color w:val="404040"/>
              </w:rPr>
              <w:t>c.</w:t>
            </w:r>
          </w:p>
        </w:tc>
        <w:tc>
          <w:tcPr>
            <w:tcW w:w="8841" w:type="dxa"/>
            <w:gridSpan w:val="3"/>
            <w:tcBorders>
              <w:top w:val="nil"/>
              <w:left w:val="nil"/>
              <w:bottom w:val="nil"/>
              <w:right w:val="nil"/>
            </w:tcBorders>
            <w:shd w:val="clear" w:color="auto" w:fill="FFFFFF" w:themeFill="background1"/>
            <w:vAlign w:val="center"/>
            <w:hideMark/>
            <w:tcPrChange w:id="1492" w:author="Alicia Romero Lopez" w:date="2020-01-31T09:48:00Z">
              <w:tcPr>
                <w:tcW w:w="8841" w:type="dxa"/>
                <w:gridSpan w:val="3"/>
                <w:tcBorders>
                  <w:top w:val="nil"/>
                  <w:left w:val="nil"/>
                  <w:bottom w:val="nil"/>
                  <w:right w:val="nil"/>
                </w:tcBorders>
                <w:shd w:val="clear" w:color="auto" w:fill="FFFFFF"/>
                <w:hideMark/>
              </w:tcPr>
            </w:tcPrChange>
          </w:tcPr>
          <w:p w14:paraId="64E21477" w14:textId="77777777" w:rsidR="00E14F2A" w:rsidRPr="007F4B89" w:rsidRDefault="00E14F2A" w:rsidP="00E14F2A">
            <w:pPr>
              <w:spacing w:before="120" w:after="120" w:line="256" w:lineRule="auto"/>
              <w:rPr>
                <w:rFonts w:cs="Open Sans"/>
                <w:color w:val="404040"/>
              </w:rPr>
            </w:pPr>
            <w:r w:rsidRPr="007F4B89">
              <w:rPr>
                <w:rFonts w:cs="Open Sans"/>
                <w:color w:val="404040"/>
                <w:highlight w:val="green"/>
              </w:rPr>
              <w:t>Supervised learning.</w:t>
            </w:r>
          </w:p>
        </w:tc>
        <w:tc>
          <w:tcPr>
            <w:tcW w:w="270" w:type="dxa"/>
            <w:tcBorders>
              <w:top w:val="nil"/>
              <w:left w:val="nil"/>
              <w:bottom w:val="nil"/>
              <w:right w:val="single" w:sz="4" w:space="0" w:color="DBDBDB" w:themeColor="accent3" w:themeTint="66"/>
            </w:tcBorders>
            <w:shd w:val="clear" w:color="auto" w:fill="FAFAFA"/>
            <w:tcPrChange w:id="1493" w:author="Alicia Romero Lopez" w:date="2020-01-31T09:48:00Z">
              <w:tcPr>
                <w:tcW w:w="270" w:type="dxa"/>
                <w:tcBorders>
                  <w:top w:val="nil"/>
                  <w:left w:val="nil"/>
                  <w:bottom w:val="nil"/>
                  <w:right w:val="single" w:sz="4" w:space="0" w:color="DBDBDB"/>
                </w:tcBorders>
                <w:shd w:val="clear" w:color="auto" w:fill="FAFAFA"/>
              </w:tcPr>
            </w:tcPrChange>
          </w:tcPr>
          <w:p w14:paraId="50380859" w14:textId="77777777" w:rsidR="00E14F2A" w:rsidRPr="007F4B89" w:rsidRDefault="00E14F2A" w:rsidP="00E14F2A">
            <w:pPr>
              <w:spacing w:before="120" w:after="120" w:line="256" w:lineRule="auto"/>
              <w:rPr>
                <w:rFonts w:cs="Open Sans"/>
                <w:color w:val="404040"/>
              </w:rPr>
            </w:pPr>
          </w:p>
        </w:tc>
      </w:tr>
      <w:tr w:rsidR="00E14F2A" w:rsidRPr="007F4B89" w14:paraId="5133EBEF" w14:textId="77777777" w:rsidTr="51235A2F">
        <w:trPr>
          <w:cantSplit/>
        </w:trPr>
        <w:tc>
          <w:tcPr>
            <w:tcW w:w="265" w:type="dxa"/>
            <w:tcBorders>
              <w:top w:val="nil"/>
              <w:left w:val="single" w:sz="4" w:space="0" w:color="DBDBDB" w:themeColor="accent3" w:themeTint="66"/>
              <w:bottom w:val="nil"/>
              <w:right w:val="nil"/>
            </w:tcBorders>
            <w:shd w:val="clear" w:color="auto" w:fill="FAFAFA"/>
            <w:tcPrChange w:id="1494" w:author="Alicia Romero Lopez" w:date="2020-01-31T09:48:00Z">
              <w:tcPr>
                <w:tcW w:w="265" w:type="dxa"/>
                <w:tcBorders>
                  <w:top w:val="nil"/>
                  <w:left w:val="single" w:sz="4" w:space="0" w:color="DBDBDB"/>
                  <w:bottom w:val="nil"/>
                  <w:right w:val="nil"/>
                </w:tcBorders>
                <w:shd w:val="clear" w:color="auto" w:fill="FAFAFA"/>
              </w:tcPr>
            </w:tcPrChange>
          </w:tcPr>
          <w:p w14:paraId="2AC228F5" w14:textId="77777777" w:rsidR="00E14F2A" w:rsidRPr="007F4B89" w:rsidRDefault="00E14F2A" w:rsidP="00E14F2A">
            <w:pPr>
              <w:rPr>
                <w:color w:val="404040"/>
                <w:sz w:val="16"/>
                <w:szCs w:val="16"/>
              </w:rPr>
            </w:pPr>
          </w:p>
        </w:tc>
        <w:tc>
          <w:tcPr>
            <w:tcW w:w="3960" w:type="dxa"/>
            <w:gridSpan w:val="3"/>
            <w:tcBorders>
              <w:top w:val="nil"/>
              <w:left w:val="nil"/>
              <w:bottom w:val="nil"/>
              <w:right w:val="nil"/>
            </w:tcBorders>
            <w:shd w:val="clear" w:color="auto" w:fill="FAFAFA"/>
            <w:vAlign w:val="center"/>
            <w:tcPrChange w:id="1495" w:author="Alicia Romero Lopez" w:date="2020-01-31T09:48:00Z">
              <w:tcPr>
                <w:tcW w:w="3960" w:type="dxa"/>
                <w:gridSpan w:val="3"/>
                <w:tcBorders>
                  <w:top w:val="nil"/>
                  <w:left w:val="nil"/>
                  <w:bottom w:val="nil"/>
                  <w:right w:val="nil"/>
                </w:tcBorders>
                <w:shd w:val="clear" w:color="auto" w:fill="FAFAFA"/>
              </w:tcPr>
            </w:tcPrChange>
          </w:tcPr>
          <w:p w14:paraId="75AA0489" w14:textId="77777777" w:rsidR="00E14F2A" w:rsidRPr="007F4B89" w:rsidRDefault="00E14F2A" w:rsidP="00E14F2A">
            <w:pPr>
              <w:rPr>
                <w:color w:val="404040"/>
                <w:sz w:val="16"/>
                <w:szCs w:val="16"/>
              </w:rPr>
            </w:pPr>
          </w:p>
        </w:tc>
        <w:tc>
          <w:tcPr>
            <w:tcW w:w="1980" w:type="dxa"/>
            <w:tcBorders>
              <w:top w:val="nil"/>
              <w:left w:val="nil"/>
              <w:bottom w:val="nil"/>
              <w:right w:val="nil"/>
            </w:tcBorders>
            <w:shd w:val="clear" w:color="auto" w:fill="FAFAFA"/>
            <w:vAlign w:val="center"/>
            <w:tcPrChange w:id="1496" w:author="Alicia Romero Lopez" w:date="2020-01-31T09:48:00Z">
              <w:tcPr>
                <w:tcW w:w="1980" w:type="dxa"/>
                <w:tcBorders>
                  <w:top w:val="nil"/>
                  <w:left w:val="nil"/>
                  <w:bottom w:val="nil"/>
                  <w:right w:val="nil"/>
                </w:tcBorders>
                <w:shd w:val="clear" w:color="auto" w:fill="FAFAFA"/>
              </w:tcPr>
            </w:tcPrChange>
          </w:tcPr>
          <w:p w14:paraId="167CEB31" w14:textId="77777777" w:rsidR="00E14F2A" w:rsidRPr="007F4B89" w:rsidRDefault="00E14F2A" w:rsidP="00E14F2A">
            <w:pPr>
              <w:rPr>
                <w:color w:val="404040"/>
                <w:sz w:val="16"/>
                <w:szCs w:val="16"/>
              </w:rPr>
            </w:pPr>
          </w:p>
        </w:tc>
        <w:tc>
          <w:tcPr>
            <w:tcW w:w="3978" w:type="dxa"/>
            <w:tcBorders>
              <w:top w:val="nil"/>
              <w:left w:val="nil"/>
              <w:bottom w:val="nil"/>
              <w:right w:val="nil"/>
            </w:tcBorders>
            <w:shd w:val="clear" w:color="auto" w:fill="FAFAFA"/>
            <w:vAlign w:val="center"/>
            <w:tcPrChange w:id="1497" w:author="Alicia Romero Lopez" w:date="2020-01-31T09:48:00Z">
              <w:tcPr>
                <w:tcW w:w="3978" w:type="dxa"/>
                <w:tcBorders>
                  <w:top w:val="nil"/>
                  <w:left w:val="nil"/>
                  <w:bottom w:val="nil"/>
                  <w:right w:val="nil"/>
                </w:tcBorders>
                <w:shd w:val="clear" w:color="auto" w:fill="FAFAFA"/>
              </w:tcPr>
            </w:tcPrChange>
          </w:tcPr>
          <w:p w14:paraId="51576E2C" w14:textId="77777777" w:rsidR="00E14F2A" w:rsidRPr="007F4B89" w:rsidRDefault="00E14F2A" w:rsidP="00E14F2A">
            <w:pPr>
              <w:rPr>
                <w:color w:val="404040"/>
                <w:sz w:val="16"/>
                <w:szCs w:val="16"/>
              </w:rPr>
            </w:pPr>
          </w:p>
        </w:tc>
        <w:tc>
          <w:tcPr>
            <w:tcW w:w="270" w:type="dxa"/>
            <w:tcBorders>
              <w:top w:val="nil"/>
              <w:left w:val="nil"/>
              <w:bottom w:val="nil"/>
              <w:right w:val="single" w:sz="4" w:space="0" w:color="DBDBDB" w:themeColor="accent3" w:themeTint="66"/>
            </w:tcBorders>
            <w:shd w:val="clear" w:color="auto" w:fill="FAFAFA"/>
            <w:tcPrChange w:id="1498" w:author="Alicia Romero Lopez" w:date="2020-01-31T09:48:00Z">
              <w:tcPr>
                <w:tcW w:w="270" w:type="dxa"/>
                <w:tcBorders>
                  <w:top w:val="nil"/>
                  <w:left w:val="nil"/>
                  <w:bottom w:val="nil"/>
                  <w:right w:val="single" w:sz="4" w:space="0" w:color="DBDBDB"/>
                </w:tcBorders>
                <w:shd w:val="clear" w:color="auto" w:fill="FAFAFA"/>
              </w:tcPr>
            </w:tcPrChange>
          </w:tcPr>
          <w:p w14:paraId="222A70BE" w14:textId="77777777" w:rsidR="00E14F2A" w:rsidRPr="007F4B89" w:rsidRDefault="00E14F2A" w:rsidP="00E14F2A">
            <w:pPr>
              <w:rPr>
                <w:color w:val="404040"/>
                <w:sz w:val="16"/>
                <w:szCs w:val="16"/>
              </w:rPr>
            </w:pPr>
          </w:p>
        </w:tc>
      </w:tr>
      <w:tr w:rsidR="00E14F2A" w:rsidRPr="007F4B89" w14:paraId="563E3090" w14:textId="77777777" w:rsidTr="51235A2F">
        <w:trPr>
          <w:cantSplit/>
        </w:trPr>
        <w:tc>
          <w:tcPr>
            <w:tcW w:w="265" w:type="dxa"/>
            <w:tcBorders>
              <w:top w:val="nil"/>
              <w:left w:val="single" w:sz="4" w:space="0" w:color="DBDBDB" w:themeColor="accent3" w:themeTint="66"/>
              <w:bottom w:val="nil"/>
              <w:right w:val="nil"/>
            </w:tcBorders>
            <w:shd w:val="clear" w:color="auto" w:fill="FAFAFA"/>
            <w:tcPrChange w:id="1499" w:author="Alicia Romero Lopez" w:date="2020-01-31T09:48:00Z">
              <w:tcPr>
                <w:tcW w:w="265" w:type="dxa"/>
                <w:tcBorders>
                  <w:top w:val="nil"/>
                  <w:left w:val="single" w:sz="4" w:space="0" w:color="DBDBDB"/>
                  <w:bottom w:val="nil"/>
                  <w:right w:val="nil"/>
                </w:tcBorders>
                <w:shd w:val="clear" w:color="auto" w:fill="FAFAFA"/>
              </w:tcPr>
            </w:tcPrChange>
          </w:tcPr>
          <w:p w14:paraId="4FEF1188" w14:textId="77777777" w:rsidR="00E14F2A" w:rsidRPr="007F4B89" w:rsidRDefault="00E14F2A" w:rsidP="00E14F2A">
            <w:pPr>
              <w:spacing w:before="120" w:after="120" w:line="256" w:lineRule="auto"/>
              <w:rPr>
                <w:rFonts w:cs="Open Sans"/>
                <w:color w:val="404040"/>
              </w:rPr>
            </w:pPr>
          </w:p>
        </w:tc>
        <w:tc>
          <w:tcPr>
            <w:tcW w:w="630" w:type="dxa"/>
            <w:tcBorders>
              <w:top w:val="nil"/>
              <w:left w:val="nil"/>
              <w:bottom w:val="nil"/>
              <w:right w:val="nil"/>
            </w:tcBorders>
            <w:shd w:val="clear" w:color="auto" w:fill="FFFFFF" w:themeFill="background1"/>
            <w:vAlign w:val="center"/>
            <w:hideMark/>
            <w:tcPrChange w:id="1500" w:author="Alicia Romero Lopez" w:date="2020-01-31T09:48:00Z">
              <w:tcPr>
                <w:tcW w:w="630" w:type="dxa"/>
                <w:tcBorders>
                  <w:top w:val="nil"/>
                  <w:left w:val="nil"/>
                  <w:bottom w:val="nil"/>
                  <w:right w:val="nil"/>
                </w:tcBorders>
                <w:shd w:val="clear" w:color="auto" w:fill="FFFFFF"/>
                <w:hideMark/>
              </w:tcPr>
            </w:tcPrChange>
          </w:tcPr>
          <w:p w14:paraId="218062DA" w14:textId="77777777" w:rsidR="00E14F2A" w:rsidRPr="007F4B89" w:rsidRDefault="00E14F2A" w:rsidP="00E14F2A">
            <w:pPr>
              <w:spacing w:before="120" w:after="120" w:line="256" w:lineRule="auto"/>
              <w:rPr>
                <w:rFonts w:cs="Open Sans"/>
                <w:noProof/>
                <w:color w:val="404040"/>
              </w:rPr>
            </w:pPr>
            <w:r w:rsidRPr="007F4B89">
              <w:rPr>
                <w:rFonts w:cs="Open Sans"/>
                <w:noProof/>
                <w:color w:val="404040"/>
              </w:rPr>
              <mc:AlternateContent>
                <mc:Choice Requires="wps">
                  <w:drawing>
                    <wp:inline distT="0" distB="0" distL="0" distR="0" wp14:anchorId="3B8E5F39" wp14:editId="5FE7E48C">
                      <wp:extent cx="207010" cy="207010"/>
                      <wp:effectExtent l="19050" t="19050" r="21590" b="21590"/>
                      <wp:docPr id="53" name="Oval 24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010" cy="207010"/>
                              </a:xfrm>
                              <a:prstGeom prst="ellipse">
                                <a:avLst/>
                              </a:prstGeom>
                              <a:noFill/>
                              <a:ln w="28575">
                                <a:solidFill>
                                  <a:srgbClr val="DBDBDB">
                                    <a:lumMod val="90000"/>
                                    <a:lumOff val="0"/>
                                  </a:srgb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inline>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w16se="http://schemas.microsoft.com/office/word/2015/wordml/symex" xmlns:cx1="http://schemas.microsoft.com/office/drawing/2015/9/8/chartex" xmlns:cx="http://schemas.microsoft.com/office/drawing/2014/chartex">
                  <w:pict>
                    <v:oval w14:anchorId="63DB6429" id="Oval 241" o:spid="_x0000_s1026" style="width:16.3pt;height:16.3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" filled="f" strokecolor="#c5c5c5" strokeweight="2.25pt">
                      <v:stroke joinstyle="miter"/>
                      <w10:anchorlock/>
                    </v:oval>
                  </w:pict>
                </mc:Fallback>
              </mc:AlternateContent>
            </w:r>
          </w:p>
        </w:tc>
        <w:tc>
          <w:tcPr>
            <w:tcW w:w="450" w:type="dxa"/>
            <w:tcBorders>
              <w:top w:val="nil"/>
              <w:left w:val="nil"/>
              <w:bottom w:val="nil"/>
              <w:right w:val="nil"/>
            </w:tcBorders>
            <w:shd w:val="clear" w:color="auto" w:fill="FFFFFF" w:themeFill="background1"/>
            <w:vAlign w:val="center"/>
            <w:hideMark/>
            <w:tcPrChange w:id="1501" w:author="Alicia Romero Lopez" w:date="2020-01-31T09:48:00Z">
              <w:tcPr>
                <w:tcW w:w="450" w:type="dxa"/>
                <w:tcBorders>
                  <w:top w:val="nil"/>
                  <w:left w:val="nil"/>
                  <w:bottom w:val="nil"/>
                  <w:right w:val="nil"/>
                </w:tcBorders>
                <w:shd w:val="clear" w:color="auto" w:fill="FFFFFF"/>
                <w:hideMark/>
              </w:tcPr>
            </w:tcPrChange>
          </w:tcPr>
          <w:p w14:paraId="555D13DE" w14:textId="77777777" w:rsidR="00E14F2A" w:rsidRPr="007F4B89" w:rsidRDefault="00E14F2A" w:rsidP="00E14F2A">
            <w:pPr>
              <w:spacing w:before="120" w:after="120" w:line="256" w:lineRule="auto"/>
              <w:rPr>
                <w:rFonts w:ascii="Open Sans Semibold" w:hAnsi="Open Sans Semibold" w:cs="Open Sans Semibold"/>
                <w:color w:val="404040"/>
              </w:rPr>
            </w:pPr>
            <w:r w:rsidRPr="007F4B89">
              <w:rPr>
                <w:rFonts w:ascii="Open Sans Semibold" w:hAnsi="Open Sans Semibold" w:cs="Open Sans Semibold"/>
                <w:color w:val="404040"/>
              </w:rPr>
              <w:t>d.</w:t>
            </w:r>
          </w:p>
        </w:tc>
        <w:tc>
          <w:tcPr>
            <w:tcW w:w="8841" w:type="dxa"/>
            <w:gridSpan w:val="3"/>
            <w:tcBorders>
              <w:top w:val="nil"/>
              <w:left w:val="nil"/>
              <w:bottom w:val="nil"/>
              <w:right w:val="nil"/>
            </w:tcBorders>
            <w:shd w:val="clear" w:color="auto" w:fill="FFFFFF" w:themeFill="background1"/>
            <w:vAlign w:val="center"/>
            <w:hideMark/>
            <w:tcPrChange w:id="1502" w:author="Alicia Romero Lopez" w:date="2020-01-31T09:48:00Z">
              <w:tcPr>
                <w:tcW w:w="8841" w:type="dxa"/>
                <w:gridSpan w:val="3"/>
                <w:tcBorders>
                  <w:top w:val="nil"/>
                  <w:left w:val="nil"/>
                  <w:bottom w:val="nil"/>
                  <w:right w:val="nil"/>
                </w:tcBorders>
                <w:shd w:val="clear" w:color="auto" w:fill="FFFFFF"/>
                <w:hideMark/>
              </w:tcPr>
            </w:tcPrChange>
          </w:tcPr>
          <w:p w14:paraId="6ED02135" w14:textId="77777777" w:rsidR="00E14F2A" w:rsidRPr="007F4B89" w:rsidRDefault="00E14F2A" w:rsidP="00E14F2A">
            <w:pPr>
              <w:spacing w:before="120" w:after="120" w:line="256" w:lineRule="auto"/>
              <w:rPr>
                <w:rFonts w:cs="Open Sans"/>
                <w:color w:val="404040"/>
              </w:rPr>
            </w:pPr>
            <w:r w:rsidRPr="007F4B89">
              <w:rPr>
                <w:rFonts w:cs="Open Sans"/>
                <w:color w:val="404040"/>
              </w:rPr>
              <w:t>Reinforcement learning.</w:t>
            </w:r>
          </w:p>
        </w:tc>
        <w:tc>
          <w:tcPr>
            <w:tcW w:w="270" w:type="dxa"/>
            <w:tcBorders>
              <w:top w:val="nil"/>
              <w:left w:val="nil"/>
              <w:bottom w:val="nil"/>
              <w:right w:val="single" w:sz="4" w:space="0" w:color="DBDBDB" w:themeColor="accent3" w:themeTint="66"/>
            </w:tcBorders>
            <w:shd w:val="clear" w:color="auto" w:fill="FAFAFA"/>
            <w:tcPrChange w:id="1503" w:author="Alicia Romero Lopez" w:date="2020-01-31T09:48:00Z">
              <w:tcPr>
                <w:tcW w:w="270" w:type="dxa"/>
                <w:tcBorders>
                  <w:top w:val="nil"/>
                  <w:left w:val="nil"/>
                  <w:bottom w:val="nil"/>
                  <w:right w:val="single" w:sz="4" w:space="0" w:color="DBDBDB"/>
                </w:tcBorders>
                <w:shd w:val="clear" w:color="auto" w:fill="FAFAFA"/>
              </w:tcPr>
            </w:tcPrChange>
          </w:tcPr>
          <w:p w14:paraId="4196EE3B" w14:textId="77777777" w:rsidR="00E14F2A" w:rsidRPr="007F4B89" w:rsidRDefault="00E14F2A" w:rsidP="00E14F2A">
            <w:pPr>
              <w:spacing w:before="120" w:after="120" w:line="256" w:lineRule="auto"/>
              <w:rPr>
                <w:rFonts w:cs="Open Sans"/>
                <w:color w:val="404040"/>
              </w:rPr>
            </w:pPr>
          </w:p>
        </w:tc>
      </w:tr>
      <w:tr w:rsidR="00E14F2A" w:rsidRPr="007F4B89" w14:paraId="6538D13B" w14:textId="77777777" w:rsidTr="51235A2F">
        <w:trPr>
          <w:cantSplit/>
        </w:trPr>
        <w:tc>
          <w:tcPr>
            <w:tcW w:w="265" w:type="dxa"/>
            <w:tcBorders>
              <w:top w:val="nil"/>
              <w:left w:val="single" w:sz="4" w:space="0" w:color="DBDBDB" w:themeColor="accent3" w:themeTint="66"/>
              <w:bottom w:val="nil"/>
              <w:right w:val="nil"/>
            </w:tcBorders>
            <w:shd w:val="clear" w:color="auto" w:fill="FAFAFA"/>
            <w:tcPrChange w:id="1504" w:author="Alicia Romero Lopez" w:date="2020-01-31T09:48:00Z">
              <w:tcPr>
                <w:tcW w:w="265" w:type="dxa"/>
                <w:tcBorders>
                  <w:top w:val="nil"/>
                  <w:left w:val="single" w:sz="4" w:space="0" w:color="DBDBDB"/>
                  <w:bottom w:val="nil"/>
                  <w:right w:val="nil"/>
                </w:tcBorders>
                <w:shd w:val="clear" w:color="auto" w:fill="FAFAFA"/>
              </w:tcPr>
            </w:tcPrChange>
          </w:tcPr>
          <w:p w14:paraId="2AD9EA11" w14:textId="77777777" w:rsidR="00E14F2A" w:rsidRPr="007F4B89" w:rsidRDefault="00E14F2A" w:rsidP="00E14F2A">
            <w:pPr>
              <w:rPr>
                <w:color w:val="404040"/>
                <w:sz w:val="16"/>
                <w:szCs w:val="16"/>
              </w:rPr>
            </w:pPr>
          </w:p>
        </w:tc>
        <w:tc>
          <w:tcPr>
            <w:tcW w:w="3960" w:type="dxa"/>
            <w:gridSpan w:val="3"/>
            <w:tcBorders>
              <w:top w:val="nil"/>
              <w:left w:val="nil"/>
              <w:bottom w:val="nil"/>
              <w:right w:val="nil"/>
            </w:tcBorders>
            <w:shd w:val="clear" w:color="auto" w:fill="FAFAFA"/>
            <w:vAlign w:val="center"/>
            <w:tcPrChange w:id="1505" w:author="Alicia Romero Lopez" w:date="2020-01-31T09:48:00Z">
              <w:tcPr>
                <w:tcW w:w="3960" w:type="dxa"/>
                <w:gridSpan w:val="3"/>
                <w:tcBorders>
                  <w:top w:val="nil"/>
                  <w:left w:val="nil"/>
                  <w:bottom w:val="nil"/>
                  <w:right w:val="nil"/>
                </w:tcBorders>
                <w:shd w:val="clear" w:color="auto" w:fill="FAFAFA"/>
              </w:tcPr>
            </w:tcPrChange>
          </w:tcPr>
          <w:p w14:paraId="04F55B48" w14:textId="77777777" w:rsidR="00E14F2A" w:rsidRPr="007F4B89" w:rsidRDefault="00E14F2A" w:rsidP="00E14F2A">
            <w:pPr>
              <w:rPr>
                <w:color w:val="404040"/>
                <w:sz w:val="16"/>
                <w:szCs w:val="16"/>
              </w:rPr>
            </w:pPr>
          </w:p>
        </w:tc>
        <w:tc>
          <w:tcPr>
            <w:tcW w:w="1980" w:type="dxa"/>
            <w:tcBorders>
              <w:top w:val="nil"/>
              <w:left w:val="nil"/>
              <w:bottom w:val="nil"/>
              <w:right w:val="nil"/>
            </w:tcBorders>
            <w:shd w:val="clear" w:color="auto" w:fill="FAFAFA"/>
            <w:vAlign w:val="center"/>
            <w:tcPrChange w:id="1506" w:author="Alicia Romero Lopez" w:date="2020-01-31T09:48:00Z">
              <w:tcPr>
                <w:tcW w:w="1980" w:type="dxa"/>
                <w:tcBorders>
                  <w:top w:val="nil"/>
                  <w:left w:val="nil"/>
                  <w:bottom w:val="nil"/>
                  <w:right w:val="nil"/>
                </w:tcBorders>
                <w:shd w:val="clear" w:color="auto" w:fill="FAFAFA"/>
              </w:tcPr>
            </w:tcPrChange>
          </w:tcPr>
          <w:p w14:paraId="53BB891C" w14:textId="77777777" w:rsidR="00E14F2A" w:rsidRPr="007F4B89" w:rsidRDefault="00E14F2A" w:rsidP="00E14F2A">
            <w:pPr>
              <w:rPr>
                <w:color w:val="404040"/>
                <w:sz w:val="16"/>
                <w:szCs w:val="16"/>
              </w:rPr>
            </w:pPr>
          </w:p>
        </w:tc>
        <w:tc>
          <w:tcPr>
            <w:tcW w:w="3978" w:type="dxa"/>
            <w:tcBorders>
              <w:top w:val="nil"/>
              <w:left w:val="nil"/>
              <w:bottom w:val="nil"/>
              <w:right w:val="nil"/>
            </w:tcBorders>
            <w:shd w:val="clear" w:color="auto" w:fill="FAFAFA"/>
            <w:vAlign w:val="center"/>
            <w:tcPrChange w:id="1507" w:author="Alicia Romero Lopez" w:date="2020-01-31T09:48:00Z">
              <w:tcPr>
                <w:tcW w:w="3978" w:type="dxa"/>
                <w:tcBorders>
                  <w:top w:val="nil"/>
                  <w:left w:val="nil"/>
                  <w:bottom w:val="nil"/>
                  <w:right w:val="nil"/>
                </w:tcBorders>
                <w:shd w:val="clear" w:color="auto" w:fill="FAFAFA"/>
              </w:tcPr>
            </w:tcPrChange>
          </w:tcPr>
          <w:p w14:paraId="5C87DA9A" w14:textId="77777777" w:rsidR="00E14F2A" w:rsidRPr="007F4B89" w:rsidRDefault="00E14F2A" w:rsidP="00E14F2A">
            <w:pPr>
              <w:rPr>
                <w:color w:val="404040"/>
                <w:sz w:val="16"/>
                <w:szCs w:val="16"/>
              </w:rPr>
            </w:pPr>
          </w:p>
        </w:tc>
        <w:tc>
          <w:tcPr>
            <w:tcW w:w="270" w:type="dxa"/>
            <w:tcBorders>
              <w:top w:val="nil"/>
              <w:left w:val="nil"/>
              <w:bottom w:val="nil"/>
              <w:right w:val="single" w:sz="4" w:space="0" w:color="DBDBDB" w:themeColor="accent3" w:themeTint="66"/>
            </w:tcBorders>
            <w:shd w:val="clear" w:color="auto" w:fill="FAFAFA"/>
            <w:tcPrChange w:id="1508" w:author="Alicia Romero Lopez" w:date="2020-01-31T09:48:00Z">
              <w:tcPr>
                <w:tcW w:w="270" w:type="dxa"/>
                <w:tcBorders>
                  <w:top w:val="nil"/>
                  <w:left w:val="nil"/>
                  <w:bottom w:val="nil"/>
                  <w:right w:val="single" w:sz="4" w:space="0" w:color="DBDBDB"/>
                </w:tcBorders>
                <w:shd w:val="clear" w:color="auto" w:fill="FAFAFA"/>
              </w:tcPr>
            </w:tcPrChange>
          </w:tcPr>
          <w:p w14:paraId="62DA2135" w14:textId="77777777" w:rsidR="00E14F2A" w:rsidRPr="007F4B89" w:rsidRDefault="00E14F2A" w:rsidP="00E14F2A">
            <w:pPr>
              <w:rPr>
                <w:color w:val="404040"/>
                <w:sz w:val="16"/>
                <w:szCs w:val="16"/>
              </w:rPr>
            </w:pPr>
          </w:p>
        </w:tc>
      </w:tr>
      <w:tr w:rsidR="00E14F2A" w:rsidRPr="007F4B89" w14:paraId="6D4DA56E" w14:textId="77777777" w:rsidTr="51235A2F">
        <w:trPr>
          <w:cantSplit/>
        </w:trPr>
        <w:tc>
          <w:tcPr>
            <w:tcW w:w="265" w:type="dxa"/>
            <w:tcBorders>
              <w:top w:val="nil"/>
              <w:left w:val="single" w:sz="4" w:space="0" w:color="DBDBDB" w:themeColor="accent3" w:themeTint="66"/>
              <w:bottom w:val="single" w:sz="4" w:space="0" w:color="DBDBDB" w:themeColor="accent3" w:themeTint="66"/>
              <w:right w:val="nil"/>
            </w:tcBorders>
            <w:shd w:val="clear" w:color="auto" w:fill="FAFAFA"/>
            <w:tcPrChange w:id="1509" w:author="Alicia Romero Lopez" w:date="2020-01-31T09:48:00Z">
              <w:tcPr>
                <w:tcW w:w="265" w:type="dxa"/>
                <w:tcBorders>
                  <w:top w:val="nil"/>
                  <w:left w:val="single" w:sz="4" w:space="0" w:color="DBDBDB"/>
                  <w:bottom w:val="single" w:sz="4" w:space="0" w:color="DBDBDB"/>
                  <w:right w:val="nil"/>
                </w:tcBorders>
                <w:shd w:val="clear" w:color="auto" w:fill="FAFAFA"/>
              </w:tcPr>
            </w:tcPrChange>
          </w:tcPr>
          <w:p w14:paraId="4FBFC29D" w14:textId="77777777" w:rsidR="00E14F2A" w:rsidRPr="007F4B89" w:rsidRDefault="00E14F2A" w:rsidP="00E14F2A">
            <w:pPr>
              <w:spacing w:before="120" w:after="120" w:line="256" w:lineRule="auto"/>
              <w:rPr>
                <w:rFonts w:cs="Open Sans"/>
                <w:color w:val="404040"/>
              </w:rPr>
            </w:pPr>
          </w:p>
        </w:tc>
        <w:tc>
          <w:tcPr>
            <w:tcW w:w="3960" w:type="dxa"/>
            <w:gridSpan w:val="3"/>
            <w:tcBorders>
              <w:top w:val="nil"/>
              <w:left w:val="nil"/>
              <w:bottom w:val="single" w:sz="4" w:space="0" w:color="DBDBDB" w:themeColor="accent3" w:themeTint="66"/>
              <w:right w:val="nil"/>
            </w:tcBorders>
            <w:shd w:val="clear" w:color="auto" w:fill="FAFAFA"/>
            <w:vAlign w:val="center"/>
            <w:tcPrChange w:id="1510" w:author="Alicia Romero Lopez" w:date="2020-01-31T09:48:00Z">
              <w:tcPr>
                <w:tcW w:w="3960" w:type="dxa"/>
                <w:gridSpan w:val="3"/>
                <w:tcBorders>
                  <w:top w:val="nil"/>
                  <w:left w:val="nil"/>
                  <w:bottom w:val="single" w:sz="4" w:space="0" w:color="DBDBDB"/>
                  <w:right w:val="nil"/>
                </w:tcBorders>
                <w:shd w:val="clear" w:color="auto" w:fill="FAFAFA"/>
              </w:tcPr>
            </w:tcPrChange>
          </w:tcPr>
          <w:p w14:paraId="0A99D662" w14:textId="77777777" w:rsidR="00E14F2A" w:rsidRPr="007F4B89" w:rsidRDefault="00E14F2A" w:rsidP="00E14F2A">
            <w:pPr>
              <w:spacing w:before="120" w:after="120" w:line="256" w:lineRule="auto"/>
              <w:rPr>
                <w:rFonts w:cs="Open Sans"/>
                <w:color w:val="404040"/>
              </w:rPr>
            </w:pPr>
          </w:p>
        </w:tc>
        <w:tc>
          <w:tcPr>
            <w:tcW w:w="1980" w:type="dxa"/>
            <w:tcBorders>
              <w:top w:val="nil"/>
              <w:left w:val="nil"/>
              <w:bottom w:val="single" w:sz="4" w:space="0" w:color="DBDBDB" w:themeColor="accent3" w:themeTint="66"/>
              <w:right w:val="nil"/>
            </w:tcBorders>
            <w:shd w:val="clear" w:color="auto" w:fill="FAFAFA"/>
            <w:vAlign w:val="center"/>
            <w:hideMark/>
            <w:tcPrChange w:id="1511" w:author="Alicia Romero Lopez" w:date="2020-01-31T09:48:00Z">
              <w:tcPr>
                <w:tcW w:w="1980" w:type="dxa"/>
                <w:tcBorders>
                  <w:top w:val="nil"/>
                  <w:left w:val="nil"/>
                  <w:bottom w:val="single" w:sz="4" w:space="0" w:color="DBDBDB"/>
                  <w:right w:val="nil"/>
                </w:tcBorders>
                <w:shd w:val="clear" w:color="auto" w:fill="FAFAFA"/>
                <w:hideMark/>
              </w:tcPr>
            </w:tcPrChange>
          </w:tcPr>
          <w:p w14:paraId="4AC21CCE" w14:textId="77777777" w:rsidR="00E14F2A" w:rsidRPr="007F4B89" w:rsidRDefault="00E14F2A" w:rsidP="00E14F2A">
            <w:pPr>
              <w:spacing w:before="120" w:after="120" w:line="256" w:lineRule="auto"/>
              <w:rPr>
                <w:rFonts w:cs="Open Sans"/>
                <w:color w:val="404040"/>
              </w:rPr>
            </w:pPr>
            <w:r w:rsidRPr="007F4B89">
              <w:rPr>
                <w:rFonts w:cs="Open Sans"/>
                <w:noProof/>
                <w:color w:val="404040"/>
              </w:rPr>
              <w:drawing>
                <wp:inline distT="0" distB="0" distL="0" distR="0" wp14:anchorId="5E37BCB4" wp14:editId="1B4F2A2C">
                  <wp:extent cx="1158240" cy="304800"/>
                  <wp:effectExtent l="0" t="0" r="3810" b="0"/>
                  <wp:docPr id="58"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158240" cy="304800"/>
                          </a:xfrm>
                          <a:prstGeom prst="rect">
                            <a:avLst/>
                          </a:prstGeom>
                          <a:noFill/>
                          <a:ln>
                            <a:noFill/>
                          </a:ln>
                        </pic:spPr>
                      </pic:pic>
                    </a:graphicData>
                  </a:graphic>
                </wp:inline>
              </w:drawing>
            </w:r>
          </w:p>
        </w:tc>
        <w:tc>
          <w:tcPr>
            <w:tcW w:w="3978" w:type="dxa"/>
            <w:tcBorders>
              <w:top w:val="nil"/>
              <w:left w:val="nil"/>
              <w:bottom w:val="single" w:sz="4" w:space="0" w:color="DBDBDB" w:themeColor="accent3" w:themeTint="66"/>
              <w:right w:val="nil"/>
            </w:tcBorders>
            <w:shd w:val="clear" w:color="auto" w:fill="FAFAFA"/>
            <w:vAlign w:val="center"/>
            <w:tcPrChange w:id="1512" w:author="Alicia Romero Lopez" w:date="2020-01-31T09:48:00Z">
              <w:tcPr>
                <w:tcW w:w="3978" w:type="dxa"/>
                <w:tcBorders>
                  <w:top w:val="nil"/>
                  <w:left w:val="nil"/>
                  <w:bottom w:val="single" w:sz="4" w:space="0" w:color="DBDBDB"/>
                  <w:right w:val="nil"/>
                </w:tcBorders>
                <w:shd w:val="clear" w:color="auto" w:fill="FAFAFA"/>
              </w:tcPr>
            </w:tcPrChange>
          </w:tcPr>
          <w:p w14:paraId="13D7F550" w14:textId="77777777" w:rsidR="00E14F2A" w:rsidRPr="007F4B89" w:rsidRDefault="00E14F2A" w:rsidP="00E14F2A">
            <w:pPr>
              <w:spacing w:before="120" w:after="120" w:line="256" w:lineRule="auto"/>
              <w:rPr>
                <w:rFonts w:cs="Open Sans"/>
                <w:color w:val="404040"/>
              </w:rPr>
            </w:pPr>
          </w:p>
        </w:tc>
        <w:tc>
          <w:tcPr>
            <w:tcW w:w="270" w:type="dxa"/>
            <w:tcBorders>
              <w:top w:val="nil"/>
              <w:left w:val="nil"/>
              <w:bottom w:val="single" w:sz="4" w:space="0" w:color="DBDBDB" w:themeColor="accent3" w:themeTint="66"/>
              <w:right w:val="single" w:sz="4" w:space="0" w:color="DBDBDB" w:themeColor="accent3" w:themeTint="66"/>
            </w:tcBorders>
            <w:shd w:val="clear" w:color="auto" w:fill="FAFAFA"/>
            <w:tcPrChange w:id="1513" w:author="Alicia Romero Lopez" w:date="2020-01-31T09:48:00Z">
              <w:tcPr>
                <w:tcW w:w="270" w:type="dxa"/>
                <w:tcBorders>
                  <w:top w:val="nil"/>
                  <w:left w:val="nil"/>
                  <w:bottom w:val="single" w:sz="4" w:space="0" w:color="DBDBDB"/>
                  <w:right w:val="single" w:sz="4" w:space="0" w:color="DBDBDB"/>
                </w:tcBorders>
                <w:shd w:val="clear" w:color="auto" w:fill="FAFAFA"/>
              </w:tcPr>
            </w:tcPrChange>
          </w:tcPr>
          <w:p w14:paraId="5EEAB5CF" w14:textId="77777777" w:rsidR="00E14F2A" w:rsidRPr="007F4B89" w:rsidRDefault="00E14F2A" w:rsidP="00E14F2A">
            <w:pPr>
              <w:spacing w:before="120" w:after="120" w:line="256" w:lineRule="auto"/>
              <w:rPr>
                <w:rFonts w:cs="Open Sans"/>
                <w:color w:val="404040"/>
              </w:rPr>
            </w:pPr>
          </w:p>
        </w:tc>
      </w:tr>
    </w:tbl>
    <w:p w14:paraId="56D067FE" w14:textId="77777777" w:rsidR="00E14F2A" w:rsidRPr="007F4B89" w:rsidRDefault="00E14F2A" w:rsidP="00E14F2A">
      <w:pPr>
        <w:spacing w:after="0" w:line="240" w:lineRule="auto"/>
        <w:rPr>
          <w:rFonts w:ascii="Open Sans" w:eastAsia="Open Sans" w:hAnsi="Open Sans" w:cs="Times New Roman"/>
          <w:color w:val="404040"/>
        </w:rPr>
      </w:pPr>
    </w:p>
    <w:tbl>
      <w:tblPr>
        <w:tblStyle w:val="TableGrid2"/>
        <w:tblW w:w="10530" w:type="dxa"/>
        <w:tblBorders>
          <w:top w:val="single" w:sz="4" w:space="0" w:color="DBDBDB"/>
          <w:left w:val="single" w:sz="4" w:space="0" w:color="DBDBDB"/>
          <w:bottom w:val="single" w:sz="4" w:space="0" w:color="DBDBDB"/>
          <w:right w:val="single" w:sz="4" w:space="0" w:color="DBDBDB"/>
          <w:insideH w:val="none" w:sz="0" w:space="0" w:color="auto"/>
          <w:insideV w:val="none" w:sz="0" w:space="0" w:color="auto"/>
        </w:tblBorders>
        <w:tblLayout w:type="fixed"/>
        <w:tblCellMar>
          <w:left w:w="115" w:type="dxa"/>
          <w:right w:w="115" w:type="dxa"/>
        </w:tblCellMar>
        <w:tblLook w:val="04A0" w:firstRow="1" w:lastRow="0" w:firstColumn="1" w:lastColumn="0" w:noHBand="0" w:noVBand="1"/>
      </w:tblPr>
      <w:tblGrid>
        <w:gridCol w:w="265"/>
        <w:gridCol w:w="2521"/>
        <w:gridCol w:w="7474"/>
        <w:gridCol w:w="270"/>
      </w:tblGrid>
      <w:tr w:rsidR="00E14F2A" w:rsidRPr="007F4B89" w14:paraId="32BC62F4" w14:textId="77777777" w:rsidTr="00E14F2A">
        <w:trPr>
          <w:trHeight w:val="107"/>
        </w:trPr>
        <w:tc>
          <w:tcPr>
            <w:tcW w:w="265" w:type="dxa"/>
            <w:tcBorders>
              <w:top w:val="single" w:sz="4" w:space="0" w:color="DBDBDB"/>
              <w:left w:val="single" w:sz="4" w:space="0" w:color="DBDBDB"/>
              <w:bottom w:val="nil"/>
              <w:right w:val="nil"/>
            </w:tcBorders>
            <w:shd w:val="clear" w:color="auto" w:fill="FAFAFA"/>
          </w:tcPr>
          <w:p w14:paraId="14325F02" w14:textId="77777777" w:rsidR="00E14F2A" w:rsidRPr="007F4B89" w:rsidRDefault="00E14F2A" w:rsidP="00E14F2A">
            <w:pPr>
              <w:spacing w:before="120" w:after="120" w:line="256" w:lineRule="auto"/>
              <w:rPr>
                <w:rFonts w:cs="Open Sans"/>
                <w:color w:val="404040"/>
              </w:rPr>
            </w:pPr>
          </w:p>
        </w:tc>
        <w:tc>
          <w:tcPr>
            <w:tcW w:w="2520" w:type="dxa"/>
            <w:tcBorders>
              <w:top w:val="single" w:sz="4" w:space="0" w:color="DBDBDB"/>
              <w:left w:val="nil"/>
              <w:bottom w:val="nil"/>
              <w:right w:val="nil"/>
            </w:tcBorders>
            <w:shd w:val="clear" w:color="auto" w:fill="FAFAFA"/>
          </w:tcPr>
          <w:p w14:paraId="6B737A22" w14:textId="77777777" w:rsidR="00E14F2A" w:rsidRPr="007F4B89" w:rsidRDefault="00E14F2A" w:rsidP="00E14F2A">
            <w:pPr>
              <w:spacing w:before="120" w:after="120" w:line="256" w:lineRule="auto"/>
              <w:rPr>
                <w:rFonts w:cs="Open Sans"/>
                <w:color w:val="404040"/>
              </w:rPr>
            </w:pPr>
          </w:p>
        </w:tc>
        <w:tc>
          <w:tcPr>
            <w:tcW w:w="7470" w:type="dxa"/>
            <w:tcBorders>
              <w:top w:val="single" w:sz="4" w:space="0" w:color="DBDBDB"/>
              <w:left w:val="nil"/>
              <w:bottom w:val="nil"/>
              <w:right w:val="nil"/>
            </w:tcBorders>
            <w:shd w:val="clear" w:color="auto" w:fill="FAFAFA"/>
            <w:hideMark/>
          </w:tcPr>
          <w:p w14:paraId="48216336" w14:textId="77777777" w:rsidR="00E14F2A" w:rsidRPr="007F4B89" w:rsidRDefault="00E14F2A" w:rsidP="00E14F2A">
            <w:pPr>
              <w:spacing w:before="120" w:after="120" w:line="256" w:lineRule="auto"/>
              <w:jc w:val="right"/>
              <w:rPr>
                <w:rFonts w:cs="Open Sans"/>
                <w:color w:val="78C800"/>
              </w:rPr>
            </w:pPr>
            <w:r w:rsidRPr="007F4B89">
              <w:rPr>
                <w:rFonts w:ascii="FontAwesome" w:hAnsi="FontAwesome" w:cs="Open Sans"/>
                <w:color w:val="78C800"/>
              </w:rPr>
              <w:sym w:font="FontAwesome" w:char="F058"/>
            </w:r>
            <w:r w:rsidRPr="007F4B89">
              <w:rPr>
                <w:rFonts w:cs="Open Sans"/>
                <w:color w:val="78C800"/>
              </w:rPr>
              <w:t xml:space="preserve"> Correct</w:t>
            </w:r>
          </w:p>
        </w:tc>
        <w:tc>
          <w:tcPr>
            <w:tcW w:w="270" w:type="dxa"/>
            <w:tcBorders>
              <w:top w:val="single" w:sz="4" w:space="0" w:color="DBDBDB"/>
              <w:left w:val="nil"/>
              <w:bottom w:val="nil"/>
              <w:right w:val="single" w:sz="4" w:space="0" w:color="DBDBDB"/>
            </w:tcBorders>
            <w:shd w:val="clear" w:color="auto" w:fill="FAFAFA"/>
          </w:tcPr>
          <w:p w14:paraId="43E7E802" w14:textId="77777777" w:rsidR="00E14F2A" w:rsidRPr="007F4B89" w:rsidRDefault="00E14F2A" w:rsidP="00E14F2A">
            <w:pPr>
              <w:spacing w:before="120" w:after="120" w:line="256" w:lineRule="auto"/>
              <w:rPr>
                <w:rFonts w:cs="Open Sans"/>
                <w:color w:val="404040"/>
              </w:rPr>
            </w:pPr>
          </w:p>
        </w:tc>
      </w:tr>
      <w:tr w:rsidR="00E14F2A" w:rsidRPr="007F4B89" w14:paraId="5ACC31EA" w14:textId="77777777" w:rsidTr="00E14F2A">
        <w:tc>
          <w:tcPr>
            <w:tcW w:w="265" w:type="dxa"/>
            <w:tcBorders>
              <w:top w:val="nil"/>
              <w:left w:val="single" w:sz="4" w:space="0" w:color="DBDBDB"/>
              <w:bottom w:val="nil"/>
              <w:right w:val="nil"/>
            </w:tcBorders>
            <w:shd w:val="clear" w:color="auto" w:fill="FAFAFA"/>
          </w:tcPr>
          <w:p w14:paraId="002CF666" w14:textId="77777777" w:rsidR="00E14F2A" w:rsidRPr="007F4B89" w:rsidRDefault="00E14F2A" w:rsidP="00E14F2A">
            <w:pPr>
              <w:spacing w:before="120" w:after="120" w:line="256" w:lineRule="auto"/>
              <w:rPr>
                <w:rFonts w:cs="Open Sans"/>
                <w:color w:val="404040"/>
              </w:rPr>
            </w:pPr>
          </w:p>
        </w:tc>
        <w:tc>
          <w:tcPr>
            <w:tcW w:w="2520" w:type="dxa"/>
            <w:tcBorders>
              <w:top w:val="nil"/>
              <w:left w:val="nil"/>
              <w:bottom w:val="nil"/>
              <w:right w:val="nil"/>
            </w:tcBorders>
            <w:shd w:val="clear" w:color="auto" w:fill="78C800"/>
            <w:hideMark/>
          </w:tcPr>
          <w:p w14:paraId="57F54CAB" w14:textId="77777777" w:rsidR="00E14F2A" w:rsidRPr="007F4B89" w:rsidRDefault="00E14F2A" w:rsidP="00E14F2A">
            <w:pPr>
              <w:spacing w:before="120" w:after="120" w:line="256" w:lineRule="auto"/>
              <w:rPr>
                <w:rFonts w:ascii="Open Sans Semibold" w:hAnsi="Open Sans Semibold" w:cs="Open Sans Semibold"/>
                <w:color w:val="FFFFFF"/>
              </w:rPr>
            </w:pPr>
            <w:r w:rsidRPr="007F4B89">
              <w:rPr>
                <w:rFonts w:ascii="Open Sans Semibold" w:hAnsi="Open Sans Semibold" w:cs="Open Sans Semibold"/>
                <w:color w:val="FFFFFF"/>
              </w:rPr>
              <w:t>Explanation</w:t>
            </w:r>
          </w:p>
        </w:tc>
        <w:tc>
          <w:tcPr>
            <w:tcW w:w="7470" w:type="dxa"/>
            <w:tcBorders>
              <w:top w:val="nil"/>
              <w:left w:val="nil"/>
              <w:bottom w:val="nil"/>
              <w:right w:val="nil"/>
            </w:tcBorders>
            <w:shd w:val="clear" w:color="auto" w:fill="FAFAFA"/>
          </w:tcPr>
          <w:p w14:paraId="788B1D00" w14:textId="77777777" w:rsidR="00E14F2A" w:rsidRPr="007F4B89" w:rsidRDefault="00E14F2A" w:rsidP="00E14F2A">
            <w:pPr>
              <w:spacing w:before="120" w:after="120" w:line="256" w:lineRule="auto"/>
              <w:rPr>
                <w:rFonts w:cs="Open Sans"/>
                <w:color w:val="404040"/>
              </w:rPr>
            </w:pPr>
          </w:p>
        </w:tc>
        <w:tc>
          <w:tcPr>
            <w:tcW w:w="270" w:type="dxa"/>
            <w:tcBorders>
              <w:top w:val="nil"/>
              <w:left w:val="nil"/>
              <w:bottom w:val="nil"/>
              <w:right w:val="single" w:sz="4" w:space="0" w:color="DBDBDB"/>
            </w:tcBorders>
            <w:shd w:val="clear" w:color="auto" w:fill="FAFAFA"/>
          </w:tcPr>
          <w:p w14:paraId="0BE49246" w14:textId="77777777" w:rsidR="00E14F2A" w:rsidRPr="007F4B89" w:rsidRDefault="00E14F2A" w:rsidP="00E14F2A">
            <w:pPr>
              <w:spacing w:before="120" w:after="120" w:line="256" w:lineRule="auto"/>
              <w:rPr>
                <w:rFonts w:cs="Open Sans"/>
                <w:color w:val="404040"/>
              </w:rPr>
            </w:pPr>
          </w:p>
        </w:tc>
      </w:tr>
      <w:tr w:rsidR="00E14F2A" w:rsidRPr="007F4B89" w14:paraId="69718103" w14:textId="77777777" w:rsidTr="00E14F2A">
        <w:tc>
          <w:tcPr>
            <w:tcW w:w="265" w:type="dxa"/>
            <w:tcBorders>
              <w:top w:val="nil"/>
              <w:left w:val="single" w:sz="4" w:space="0" w:color="DBDBDB"/>
              <w:bottom w:val="nil"/>
              <w:right w:val="nil"/>
            </w:tcBorders>
            <w:shd w:val="clear" w:color="auto" w:fill="FAFAFA"/>
          </w:tcPr>
          <w:p w14:paraId="66A3B778" w14:textId="77777777" w:rsidR="00E14F2A" w:rsidRPr="007F4B89" w:rsidRDefault="00E14F2A" w:rsidP="00E14F2A">
            <w:pPr>
              <w:rPr>
                <w:color w:val="404040"/>
                <w:sz w:val="16"/>
                <w:szCs w:val="16"/>
              </w:rPr>
            </w:pPr>
          </w:p>
        </w:tc>
        <w:tc>
          <w:tcPr>
            <w:tcW w:w="2520" w:type="dxa"/>
            <w:tcBorders>
              <w:top w:val="nil"/>
              <w:left w:val="nil"/>
              <w:bottom w:val="single" w:sz="4" w:space="0" w:color="CCFFCC"/>
              <w:right w:val="nil"/>
            </w:tcBorders>
            <w:shd w:val="clear" w:color="auto" w:fill="78C800"/>
          </w:tcPr>
          <w:p w14:paraId="31C27227" w14:textId="77777777" w:rsidR="00E14F2A" w:rsidRPr="007F4B89" w:rsidRDefault="00E14F2A" w:rsidP="00E14F2A">
            <w:pPr>
              <w:rPr>
                <w:color w:val="404040"/>
                <w:sz w:val="16"/>
                <w:szCs w:val="16"/>
              </w:rPr>
            </w:pPr>
          </w:p>
        </w:tc>
        <w:tc>
          <w:tcPr>
            <w:tcW w:w="7470" w:type="dxa"/>
            <w:tcBorders>
              <w:top w:val="nil"/>
              <w:left w:val="nil"/>
              <w:bottom w:val="single" w:sz="4" w:space="0" w:color="CCFFCC"/>
              <w:right w:val="nil"/>
            </w:tcBorders>
            <w:shd w:val="clear" w:color="auto" w:fill="78C800"/>
          </w:tcPr>
          <w:p w14:paraId="0BA209CE" w14:textId="77777777" w:rsidR="00E14F2A" w:rsidRPr="007F4B89" w:rsidRDefault="00E14F2A" w:rsidP="00E14F2A">
            <w:pPr>
              <w:rPr>
                <w:color w:val="404040"/>
                <w:sz w:val="16"/>
                <w:szCs w:val="16"/>
              </w:rPr>
            </w:pPr>
          </w:p>
        </w:tc>
        <w:tc>
          <w:tcPr>
            <w:tcW w:w="270" w:type="dxa"/>
            <w:tcBorders>
              <w:top w:val="nil"/>
              <w:left w:val="nil"/>
              <w:bottom w:val="nil"/>
              <w:right w:val="single" w:sz="4" w:space="0" w:color="DBDBDB"/>
            </w:tcBorders>
            <w:shd w:val="clear" w:color="auto" w:fill="FAFAFA"/>
          </w:tcPr>
          <w:p w14:paraId="625EC9D3" w14:textId="77777777" w:rsidR="00E14F2A" w:rsidRPr="007F4B89" w:rsidRDefault="00E14F2A" w:rsidP="00E14F2A">
            <w:pPr>
              <w:rPr>
                <w:color w:val="404040"/>
                <w:sz w:val="16"/>
                <w:szCs w:val="16"/>
              </w:rPr>
            </w:pPr>
          </w:p>
        </w:tc>
      </w:tr>
      <w:tr w:rsidR="00E14F2A" w:rsidRPr="007F4B89" w14:paraId="55C0FEE8" w14:textId="77777777" w:rsidTr="00E14F2A">
        <w:trPr>
          <w:trHeight w:val="60"/>
        </w:trPr>
        <w:tc>
          <w:tcPr>
            <w:tcW w:w="265" w:type="dxa"/>
            <w:tcBorders>
              <w:top w:val="nil"/>
              <w:left w:val="single" w:sz="4" w:space="0" w:color="DBDBDB"/>
              <w:bottom w:val="nil"/>
              <w:right w:val="single" w:sz="4" w:space="0" w:color="CCFFCC"/>
            </w:tcBorders>
            <w:shd w:val="clear" w:color="auto" w:fill="FAFAFA"/>
          </w:tcPr>
          <w:p w14:paraId="426F365E" w14:textId="77777777" w:rsidR="00E14F2A" w:rsidRPr="007F4B89" w:rsidRDefault="00E14F2A" w:rsidP="00E14F2A">
            <w:pPr>
              <w:spacing w:before="120" w:after="120" w:line="256" w:lineRule="auto"/>
              <w:rPr>
                <w:rFonts w:cs="Open Sans"/>
                <w:color w:val="404040"/>
              </w:rPr>
            </w:pPr>
          </w:p>
        </w:tc>
        <w:tc>
          <w:tcPr>
            <w:tcW w:w="9990" w:type="dxa"/>
            <w:gridSpan w:val="2"/>
            <w:tcBorders>
              <w:top w:val="single" w:sz="4" w:space="0" w:color="CCFFCC"/>
              <w:left w:val="single" w:sz="4" w:space="0" w:color="CCFFCC"/>
              <w:bottom w:val="single" w:sz="4" w:space="0" w:color="CCFFCC"/>
              <w:right w:val="single" w:sz="4" w:space="0" w:color="CCFFCC"/>
            </w:tcBorders>
            <w:shd w:val="clear" w:color="auto" w:fill="F3FFF3"/>
            <w:hideMark/>
          </w:tcPr>
          <w:p w14:paraId="3F858BAA" w14:textId="77777777" w:rsidR="00E14F2A" w:rsidRPr="007F4B89" w:rsidRDefault="00E14F2A" w:rsidP="00E14F2A">
            <w:pPr>
              <w:spacing w:before="120" w:after="120" w:line="256" w:lineRule="auto"/>
              <w:rPr>
                <w:rFonts w:cs="Open Sans"/>
                <w:color w:val="7F7F7F"/>
              </w:rPr>
            </w:pPr>
            <w:r w:rsidRPr="007F4B89">
              <w:rPr>
                <w:rFonts w:cs="Open Sans"/>
                <w:color w:val="7F7F7F"/>
              </w:rPr>
              <w:t xml:space="preserve">Great! The initial images are already labeled which means this is an example of supervised learning problems. </w:t>
            </w:r>
          </w:p>
        </w:tc>
        <w:tc>
          <w:tcPr>
            <w:tcW w:w="270" w:type="dxa"/>
            <w:tcBorders>
              <w:top w:val="nil"/>
              <w:left w:val="single" w:sz="4" w:space="0" w:color="CCFFCC"/>
              <w:bottom w:val="nil"/>
              <w:right w:val="single" w:sz="4" w:space="0" w:color="DBDBDB"/>
            </w:tcBorders>
            <w:shd w:val="clear" w:color="auto" w:fill="FAFAFA"/>
          </w:tcPr>
          <w:p w14:paraId="014BD898" w14:textId="77777777" w:rsidR="00E14F2A" w:rsidRPr="007F4B89" w:rsidRDefault="00E14F2A" w:rsidP="00E14F2A">
            <w:pPr>
              <w:spacing w:before="120" w:after="120" w:line="256" w:lineRule="auto"/>
              <w:rPr>
                <w:rFonts w:cs="Open Sans"/>
                <w:color w:val="404040"/>
              </w:rPr>
            </w:pPr>
          </w:p>
        </w:tc>
      </w:tr>
      <w:tr w:rsidR="00E14F2A" w:rsidRPr="007F4B89" w14:paraId="2BEBE491" w14:textId="77777777" w:rsidTr="00E14F2A">
        <w:tc>
          <w:tcPr>
            <w:tcW w:w="265" w:type="dxa"/>
            <w:tcBorders>
              <w:top w:val="nil"/>
              <w:left w:val="single" w:sz="4" w:space="0" w:color="DBDBDB"/>
              <w:bottom w:val="single" w:sz="4" w:space="0" w:color="DBDBDB"/>
              <w:right w:val="nil"/>
            </w:tcBorders>
            <w:shd w:val="clear" w:color="auto" w:fill="FAFAFA"/>
          </w:tcPr>
          <w:p w14:paraId="67FFF341" w14:textId="77777777" w:rsidR="00E14F2A" w:rsidRPr="007F4B89" w:rsidRDefault="00E14F2A" w:rsidP="00E14F2A">
            <w:pPr>
              <w:rPr>
                <w:color w:val="404040"/>
                <w:sz w:val="16"/>
                <w:szCs w:val="16"/>
              </w:rPr>
            </w:pPr>
          </w:p>
        </w:tc>
        <w:tc>
          <w:tcPr>
            <w:tcW w:w="2520" w:type="dxa"/>
            <w:tcBorders>
              <w:top w:val="single" w:sz="4" w:space="0" w:color="CCFFCC"/>
              <w:left w:val="nil"/>
              <w:bottom w:val="single" w:sz="4" w:space="0" w:color="DBDBDB"/>
              <w:right w:val="nil"/>
            </w:tcBorders>
            <w:shd w:val="clear" w:color="auto" w:fill="FAFAFA"/>
          </w:tcPr>
          <w:p w14:paraId="6123FC46" w14:textId="77777777" w:rsidR="00E14F2A" w:rsidRPr="007F4B89" w:rsidRDefault="00E14F2A" w:rsidP="00E14F2A">
            <w:pPr>
              <w:rPr>
                <w:color w:val="404040"/>
                <w:sz w:val="16"/>
                <w:szCs w:val="16"/>
              </w:rPr>
            </w:pPr>
          </w:p>
        </w:tc>
        <w:tc>
          <w:tcPr>
            <w:tcW w:w="7470" w:type="dxa"/>
            <w:tcBorders>
              <w:top w:val="single" w:sz="4" w:space="0" w:color="CCFFCC"/>
              <w:left w:val="nil"/>
              <w:bottom w:val="single" w:sz="4" w:space="0" w:color="DBDBDB"/>
              <w:right w:val="nil"/>
            </w:tcBorders>
            <w:shd w:val="clear" w:color="auto" w:fill="FAFAFA"/>
          </w:tcPr>
          <w:p w14:paraId="3C91E657" w14:textId="77777777" w:rsidR="00E14F2A" w:rsidRPr="007F4B89" w:rsidRDefault="00E14F2A" w:rsidP="00E14F2A">
            <w:pPr>
              <w:rPr>
                <w:color w:val="404040"/>
                <w:sz w:val="16"/>
                <w:szCs w:val="16"/>
              </w:rPr>
            </w:pPr>
          </w:p>
        </w:tc>
        <w:tc>
          <w:tcPr>
            <w:tcW w:w="270" w:type="dxa"/>
            <w:tcBorders>
              <w:top w:val="nil"/>
              <w:left w:val="nil"/>
              <w:bottom w:val="single" w:sz="4" w:space="0" w:color="DBDBDB"/>
              <w:right w:val="single" w:sz="4" w:space="0" w:color="DBDBDB"/>
            </w:tcBorders>
            <w:shd w:val="clear" w:color="auto" w:fill="FAFAFA"/>
          </w:tcPr>
          <w:p w14:paraId="443E7A70" w14:textId="77777777" w:rsidR="00E14F2A" w:rsidRPr="007F4B89" w:rsidRDefault="00E14F2A" w:rsidP="00E14F2A">
            <w:pPr>
              <w:rPr>
                <w:color w:val="404040"/>
                <w:sz w:val="16"/>
                <w:szCs w:val="16"/>
              </w:rPr>
            </w:pPr>
          </w:p>
        </w:tc>
      </w:tr>
    </w:tbl>
    <w:p w14:paraId="13AC6C44" w14:textId="77777777" w:rsidR="00E14F2A" w:rsidRPr="007F4B89" w:rsidRDefault="00E14F2A" w:rsidP="00E14F2A">
      <w:pPr>
        <w:spacing w:after="0" w:line="240" w:lineRule="auto"/>
        <w:rPr>
          <w:rFonts w:ascii="Open Sans" w:eastAsia="Open Sans" w:hAnsi="Open Sans" w:cs="Times New Roman"/>
          <w:color w:val="404040"/>
        </w:rPr>
      </w:pPr>
    </w:p>
    <w:tbl>
      <w:tblPr>
        <w:tblStyle w:val="TableGrid2"/>
        <w:tblW w:w="10530" w:type="dxa"/>
        <w:tblBorders>
          <w:top w:val="single" w:sz="4" w:space="0" w:color="DBDBDB"/>
          <w:left w:val="single" w:sz="4" w:space="0" w:color="DBDBDB"/>
          <w:bottom w:val="single" w:sz="4" w:space="0" w:color="DBDBDB"/>
          <w:right w:val="single" w:sz="4" w:space="0" w:color="DBDBDB"/>
          <w:insideH w:val="none" w:sz="0" w:space="0" w:color="auto"/>
          <w:insideV w:val="none" w:sz="0" w:space="0" w:color="auto"/>
        </w:tblBorders>
        <w:tblLayout w:type="fixed"/>
        <w:tblCellMar>
          <w:left w:w="115" w:type="dxa"/>
          <w:right w:w="115" w:type="dxa"/>
        </w:tblCellMar>
        <w:tblLook w:val="04A0" w:firstRow="1" w:lastRow="0" w:firstColumn="1" w:lastColumn="0" w:noHBand="0" w:noVBand="1"/>
      </w:tblPr>
      <w:tblGrid>
        <w:gridCol w:w="265"/>
        <w:gridCol w:w="2521"/>
        <w:gridCol w:w="7474"/>
        <w:gridCol w:w="270"/>
      </w:tblGrid>
      <w:tr w:rsidR="00E14F2A" w:rsidRPr="007F4B89" w14:paraId="626AB887" w14:textId="77777777" w:rsidTr="00E14F2A">
        <w:trPr>
          <w:trHeight w:val="107"/>
        </w:trPr>
        <w:tc>
          <w:tcPr>
            <w:tcW w:w="265" w:type="dxa"/>
            <w:tcBorders>
              <w:top w:val="single" w:sz="4" w:space="0" w:color="DBDBDB"/>
              <w:left w:val="single" w:sz="4" w:space="0" w:color="DBDBDB"/>
              <w:bottom w:val="nil"/>
              <w:right w:val="nil"/>
            </w:tcBorders>
            <w:shd w:val="clear" w:color="auto" w:fill="FAFAFA"/>
          </w:tcPr>
          <w:p w14:paraId="58C21B28" w14:textId="77777777" w:rsidR="00E14F2A" w:rsidRPr="007F4B89" w:rsidRDefault="00E14F2A" w:rsidP="00E14F2A">
            <w:pPr>
              <w:spacing w:before="120" w:after="120" w:line="256" w:lineRule="auto"/>
              <w:rPr>
                <w:rFonts w:cs="Open Sans"/>
                <w:color w:val="404040"/>
              </w:rPr>
            </w:pPr>
          </w:p>
        </w:tc>
        <w:tc>
          <w:tcPr>
            <w:tcW w:w="2520" w:type="dxa"/>
            <w:tcBorders>
              <w:top w:val="single" w:sz="4" w:space="0" w:color="DBDBDB"/>
              <w:left w:val="nil"/>
              <w:bottom w:val="nil"/>
              <w:right w:val="nil"/>
            </w:tcBorders>
            <w:shd w:val="clear" w:color="auto" w:fill="FAFAFA"/>
          </w:tcPr>
          <w:p w14:paraId="2998BF0D" w14:textId="77777777" w:rsidR="00E14F2A" w:rsidRPr="007F4B89" w:rsidRDefault="00E14F2A" w:rsidP="00E14F2A">
            <w:pPr>
              <w:spacing w:before="120" w:after="120" w:line="256" w:lineRule="auto"/>
              <w:rPr>
                <w:rFonts w:cs="Open Sans"/>
                <w:color w:val="404040"/>
              </w:rPr>
            </w:pPr>
          </w:p>
        </w:tc>
        <w:tc>
          <w:tcPr>
            <w:tcW w:w="7470" w:type="dxa"/>
            <w:tcBorders>
              <w:top w:val="single" w:sz="4" w:space="0" w:color="DBDBDB"/>
              <w:left w:val="nil"/>
              <w:bottom w:val="nil"/>
              <w:right w:val="nil"/>
            </w:tcBorders>
            <w:shd w:val="clear" w:color="auto" w:fill="FAFAFA"/>
            <w:hideMark/>
          </w:tcPr>
          <w:p w14:paraId="63E61051" w14:textId="459809A0" w:rsidR="00E14F2A" w:rsidRPr="007F4B89" w:rsidRDefault="00E14F2A" w:rsidP="00E14F2A">
            <w:pPr>
              <w:spacing w:before="120" w:after="120" w:line="256" w:lineRule="auto"/>
              <w:jc w:val="right"/>
              <w:rPr>
                <w:rFonts w:cs="Open Sans"/>
                <w:color w:val="78C800"/>
              </w:rPr>
            </w:pPr>
            <w:r w:rsidRPr="007F4B89">
              <w:rPr>
                <w:rFonts w:ascii="FontAwesome" w:hAnsi="FontAwesome" w:cs="Open Sans"/>
                <w:color w:val="FF4B4B"/>
              </w:rPr>
              <w:sym w:font="FontAwesome" w:char="F057"/>
            </w:r>
            <w:r w:rsidRPr="007F4B89">
              <w:rPr>
                <w:rFonts w:cs="Open Sans"/>
                <w:color w:val="FF4B4B"/>
              </w:rPr>
              <w:t xml:space="preserve"> </w:t>
            </w:r>
            <w:del w:id="1514" w:author="Chantelle Dubois Nishiyama" w:date="2020-02-26T19:18:00Z">
              <w:r w:rsidRPr="007F4B89" w:rsidDel="00B97780">
                <w:rPr>
                  <w:rFonts w:cs="Open Sans"/>
                  <w:color w:val="FF4B4B"/>
                </w:rPr>
                <w:delText>That’s</w:delText>
              </w:r>
            </w:del>
            <w:ins w:id="1515" w:author="Chantelle Dubois Nishiyama" w:date="2020-02-26T19:18:00Z">
              <w:r w:rsidR="00B97780">
                <w:rPr>
                  <w:rFonts w:cs="Open Sans"/>
                  <w:color w:val="FF4B4B"/>
                </w:rPr>
                <w:t>That is</w:t>
              </w:r>
            </w:ins>
            <w:r w:rsidRPr="007F4B89">
              <w:rPr>
                <w:rFonts w:cs="Open Sans"/>
                <w:color w:val="FF4B4B"/>
              </w:rPr>
              <w:t xml:space="preserve"> Incorrect</w:t>
            </w:r>
          </w:p>
        </w:tc>
        <w:tc>
          <w:tcPr>
            <w:tcW w:w="270" w:type="dxa"/>
            <w:tcBorders>
              <w:top w:val="single" w:sz="4" w:space="0" w:color="DBDBDB"/>
              <w:left w:val="nil"/>
              <w:bottom w:val="nil"/>
              <w:right w:val="single" w:sz="4" w:space="0" w:color="DBDBDB"/>
            </w:tcBorders>
            <w:shd w:val="clear" w:color="auto" w:fill="FAFAFA"/>
          </w:tcPr>
          <w:p w14:paraId="0C0CCEEB" w14:textId="77777777" w:rsidR="00E14F2A" w:rsidRPr="007F4B89" w:rsidRDefault="00E14F2A" w:rsidP="00E14F2A">
            <w:pPr>
              <w:spacing w:before="120" w:after="120" w:line="256" w:lineRule="auto"/>
              <w:rPr>
                <w:rFonts w:cs="Open Sans"/>
                <w:color w:val="404040"/>
              </w:rPr>
            </w:pPr>
          </w:p>
        </w:tc>
      </w:tr>
      <w:tr w:rsidR="00E14F2A" w:rsidRPr="007F4B89" w14:paraId="27F6D749" w14:textId="77777777" w:rsidTr="00E14F2A">
        <w:tc>
          <w:tcPr>
            <w:tcW w:w="265" w:type="dxa"/>
            <w:tcBorders>
              <w:top w:val="nil"/>
              <w:left w:val="single" w:sz="4" w:space="0" w:color="DBDBDB"/>
              <w:bottom w:val="nil"/>
              <w:right w:val="nil"/>
            </w:tcBorders>
            <w:shd w:val="clear" w:color="auto" w:fill="FAFAFA"/>
          </w:tcPr>
          <w:p w14:paraId="333604DC" w14:textId="77777777" w:rsidR="00E14F2A" w:rsidRPr="007F4B89" w:rsidRDefault="00E14F2A" w:rsidP="00E14F2A">
            <w:pPr>
              <w:spacing w:before="120" w:after="120" w:line="256" w:lineRule="auto"/>
              <w:rPr>
                <w:rFonts w:cs="Open Sans"/>
                <w:color w:val="404040"/>
              </w:rPr>
            </w:pPr>
          </w:p>
        </w:tc>
        <w:tc>
          <w:tcPr>
            <w:tcW w:w="2520" w:type="dxa"/>
            <w:tcBorders>
              <w:top w:val="nil"/>
              <w:left w:val="nil"/>
              <w:bottom w:val="nil"/>
              <w:right w:val="nil"/>
            </w:tcBorders>
            <w:shd w:val="clear" w:color="auto" w:fill="FF4B4B"/>
            <w:hideMark/>
          </w:tcPr>
          <w:p w14:paraId="3A654264" w14:textId="77777777" w:rsidR="00E14F2A" w:rsidRPr="007F4B89" w:rsidRDefault="00E14F2A" w:rsidP="00E14F2A">
            <w:pPr>
              <w:spacing w:before="120" w:after="120" w:line="256" w:lineRule="auto"/>
              <w:rPr>
                <w:rFonts w:ascii="Open Sans Semibold" w:hAnsi="Open Sans Semibold" w:cs="Open Sans Semibold"/>
                <w:color w:val="FFFFFF"/>
              </w:rPr>
            </w:pPr>
            <w:r w:rsidRPr="007F4B89">
              <w:rPr>
                <w:rFonts w:ascii="Open Sans Semibold" w:hAnsi="Open Sans Semibold" w:cs="Open Sans Semibold"/>
                <w:color w:val="FFFFFF"/>
              </w:rPr>
              <w:t>Explanation</w:t>
            </w:r>
          </w:p>
        </w:tc>
        <w:tc>
          <w:tcPr>
            <w:tcW w:w="7470" w:type="dxa"/>
            <w:tcBorders>
              <w:top w:val="nil"/>
              <w:left w:val="nil"/>
              <w:bottom w:val="nil"/>
              <w:right w:val="nil"/>
            </w:tcBorders>
            <w:shd w:val="clear" w:color="auto" w:fill="FAFAFA"/>
          </w:tcPr>
          <w:p w14:paraId="59B0C155" w14:textId="77777777" w:rsidR="00E14F2A" w:rsidRPr="007F4B89" w:rsidRDefault="00E14F2A" w:rsidP="00E14F2A">
            <w:pPr>
              <w:spacing w:before="120" w:after="120" w:line="256" w:lineRule="auto"/>
              <w:rPr>
                <w:rFonts w:cs="Open Sans"/>
                <w:color w:val="404040"/>
              </w:rPr>
            </w:pPr>
          </w:p>
        </w:tc>
        <w:tc>
          <w:tcPr>
            <w:tcW w:w="270" w:type="dxa"/>
            <w:tcBorders>
              <w:top w:val="nil"/>
              <w:left w:val="nil"/>
              <w:bottom w:val="nil"/>
              <w:right w:val="single" w:sz="4" w:space="0" w:color="DBDBDB"/>
            </w:tcBorders>
            <w:shd w:val="clear" w:color="auto" w:fill="FAFAFA"/>
          </w:tcPr>
          <w:p w14:paraId="6CF5ACE6" w14:textId="77777777" w:rsidR="00E14F2A" w:rsidRPr="007F4B89" w:rsidRDefault="00E14F2A" w:rsidP="00E14F2A">
            <w:pPr>
              <w:spacing w:before="120" w:after="120" w:line="256" w:lineRule="auto"/>
              <w:rPr>
                <w:rFonts w:cs="Open Sans"/>
                <w:color w:val="404040"/>
              </w:rPr>
            </w:pPr>
          </w:p>
        </w:tc>
      </w:tr>
      <w:tr w:rsidR="00E14F2A" w:rsidRPr="007F4B89" w14:paraId="36B27E66" w14:textId="77777777" w:rsidTr="00E14F2A">
        <w:tc>
          <w:tcPr>
            <w:tcW w:w="265" w:type="dxa"/>
            <w:tcBorders>
              <w:top w:val="nil"/>
              <w:left w:val="single" w:sz="4" w:space="0" w:color="DBDBDB"/>
              <w:bottom w:val="nil"/>
              <w:right w:val="nil"/>
            </w:tcBorders>
            <w:shd w:val="clear" w:color="auto" w:fill="FAFAFA"/>
          </w:tcPr>
          <w:p w14:paraId="43ADDC5E" w14:textId="77777777" w:rsidR="00E14F2A" w:rsidRPr="007F4B89" w:rsidRDefault="00E14F2A" w:rsidP="00E14F2A">
            <w:pPr>
              <w:rPr>
                <w:color w:val="404040"/>
                <w:sz w:val="16"/>
                <w:szCs w:val="16"/>
              </w:rPr>
            </w:pPr>
          </w:p>
        </w:tc>
        <w:tc>
          <w:tcPr>
            <w:tcW w:w="2520" w:type="dxa"/>
            <w:tcBorders>
              <w:top w:val="nil"/>
              <w:left w:val="nil"/>
              <w:bottom w:val="single" w:sz="4" w:space="0" w:color="F9DBDB"/>
              <w:right w:val="nil"/>
            </w:tcBorders>
            <w:shd w:val="clear" w:color="auto" w:fill="FF4B4B"/>
          </w:tcPr>
          <w:p w14:paraId="7FEBDB9C" w14:textId="77777777" w:rsidR="00E14F2A" w:rsidRPr="007F4B89" w:rsidRDefault="00E14F2A" w:rsidP="00E14F2A">
            <w:pPr>
              <w:rPr>
                <w:color w:val="404040"/>
                <w:sz w:val="16"/>
                <w:szCs w:val="16"/>
              </w:rPr>
            </w:pPr>
          </w:p>
        </w:tc>
        <w:tc>
          <w:tcPr>
            <w:tcW w:w="7470" w:type="dxa"/>
            <w:tcBorders>
              <w:top w:val="nil"/>
              <w:left w:val="nil"/>
              <w:bottom w:val="single" w:sz="4" w:space="0" w:color="F9DBDB"/>
              <w:right w:val="nil"/>
            </w:tcBorders>
            <w:shd w:val="clear" w:color="auto" w:fill="FF4B4B"/>
          </w:tcPr>
          <w:p w14:paraId="1654EB3B" w14:textId="77777777" w:rsidR="00E14F2A" w:rsidRPr="007F4B89" w:rsidRDefault="00E14F2A" w:rsidP="00E14F2A">
            <w:pPr>
              <w:rPr>
                <w:color w:val="404040"/>
                <w:sz w:val="16"/>
                <w:szCs w:val="16"/>
              </w:rPr>
            </w:pPr>
          </w:p>
        </w:tc>
        <w:tc>
          <w:tcPr>
            <w:tcW w:w="270" w:type="dxa"/>
            <w:tcBorders>
              <w:top w:val="nil"/>
              <w:left w:val="nil"/>
              <w:bottom w:val="nil"/>
              <w:right w:val="single" w:sz="4" w:space="0" w:color="DBDBDB"/>
            </w:tcBorders>
            <w:shd w:val="clear" w:color="auto" w:fill="FAFAFA"/>
          </w:tcPr>
          <w:p w14:paraId="52D0FE24" w14:textId="77777777" w:rsidR="00E14F2A" w:rsidRPr="007F4B89" w:rsidRDefault="00E14F2A" w:rsidP="00E14F2A">
            <w:pPr>
              <w:rPr>
                <w:color w:val="404040"/>
                <w:sz w:val="16"/>
                <w:szCs w:val="16"/>
              </w:rPr>
            </w:pPr>
          </w:p>
        </w:tc>
      </w:tr>
      <w:tr w:rsidR="00E14F2A" w:rsidRPr="007F4B89" w14:paraId="75C9EE30" w14:textId="77777777" w:rsidTr="00E14F2A">
        <w:trPr>
          <w:trHeight w:val="60"/>
        </w:trPr>
        <w:tc>
          <w:tcPr>
            <w:tcW w:w="265" w:type="dxa"/>
            <w:tcBorders>
              <w:top w:val="nil"/>
              <w:left w:val="single" w:sz="4" w:space="0" w:color="DBDBDB"/>
              <w:bottom w:val="nil"/>
              <w:right w:val="single" w:sz="4" w:space="0" w:color="F9DBDB"/>
            </w:tcBorders>
            <w:shd w:val="clear" w:color="auto" w:fill="FAFAFA"/>
          </w:tcPr>
          <w:p w14:paraId="78A7E84B" w14:textId="77777777" w:rsidR="00E14F2A" w:rsidRPr="007F4B89" w:rsidRDefault="00E14F2A" w:rsidP="00E14F2A">
            <w:pPr>
              <w:spacing w:before="120" w:after="120" w:line="256" w:lineRule="auto"/>
              <w:rPr>
                <w:rFonts w:cs="Open Sans"/>
                <w:color w:val="404040"/>
              </w:rPr>
            </w:pPr>
          </w:p>
        </w:tc>
        <w:tc>
          <w:tcPr>
            <w:tcW w:w="9990" w:type="dxa"/>
            <w:gridSpan w:val="2"/>
            <w:tcBorders>
              <w:top w:val="single" w:sz="4" w:space="0" w:color="F9DBDB"/>
              <w:left w:val="single" w:sz="4" w:space="0" w:color="F9DBDB"/>
              <w:bottom w:val="single" w:sz="4" w:space="0" w:color="F9DBDB"/>
              <w:right w:val="single" w:sz="4" w:space="0" w:color="F9DBDB"/>
            </w:tcBorders>
            <w:shd w:val="clear" w:color="auto" w:fill="FCEEEE"/>
            <w:hideMark/>
          </w:tcPr>
          <w:p w14:paraId="5C876BE5" w14:textId="77777777" w:rsidR="00E14F2A" w:rsidRPr="007F4B89" w:rsidRDefault="00E14F2A" w:rsidP="00E14F2A">
            <w:pPr>
              <w:spacing w:before="120" w:after="120" w:line="256" w:lineRule="auto"/>
              <w:rPr>
                <w:rFonts w:cs="Open Sans"/>
                <w:color w:val="7F7F7F"/>
              </w:rPr>
            </w:pPr>
            <w:r w:rsidRPr="007F4B89">
              <w:rPr>
                <w:rFonts w:cs="Open Sans"/>
                <w:color w:val="7F7F7F"/>
              </w:rPr>
              <w:t xml:space="preserve">Unfortunately, this is incorrect. Notice that the initial images’ labels are known in advance. </w:t>
            </w:r>
          </w:p>
        </w:tc>
        <w:tc>
          <w:tcPr>
            <w:tcW w:w="270" w:type="dxa"/>
            <w:tcBorders>
              <w:top w:val="nil"/>
              <w:left w:val="single" w:sz="4" w:space="0" w:color="F9DBDB"/>
              <w:bottom w:val="nil"/>
              <w:right w:val="single" w:sz="4" w:space="0" w:color="DBDBDB"/>
            </w:tcBorders>
            <w:shd w:val="clear" w:color="auto" w:fill="FAFAFA"/>
          </w:tcPr>
          <w:p w14:paraId="52432AB3" w14:textId="77777777" w:rsidR="00E14F2A" w:rsidRPr="007F4B89" w:rsidRDefault="00E14F2A" w:rsidP="00E14F2A">
            <w:pPr>
              <w:spacing w:before="120" w:after="120" w:line="256" w:lineRule="auto"/>
              <w:rPr>
                <w:rFonts w:cs="Open Sans"/>
                <w:color w:val="404040"/>
              </w:rPr>
            </w:pPr>
          </w:p>
        </w:tc>
      </w:tr>
      <w:tr w:rsidR="00E14F2A" w:rsidRPr="007F4B89" w14:paraId="65511692" w14:textId="77777777" w:rsidTr="00E14F2A">
        <w:tc>
          <w:tcPr>
            <w:tcW w:w="265" w:type="dxa"/>
            <w:tcBorders>
              <w:top w:val="nil"/>
              <w:left w:val="single" w:sz="4" w:space="0" w:color="DBDBDB"/>
              <w:bottom w:val="single" w:sz="4" w:space="0" w:color="DBDBDB"/>
              <w:right w:val="nil"/>
            </w:tcBorders>
            <w:shd w:val="clear" w:color="auto" w:fill="FAFAFA"/>
          </w:tcPr>
          <w:p w14:paraId="5EC3AD7C" w14:textId="77777777" w:rsidR="00E14F2A" w:rsidRPr="007F4B89" w:rsidRDefault="00E14F2A" w:rsidP="00E14F2A">
            <w:pPr>
              <w:rPr>
                <w:color w:val="404040"/>
                <w:sz w:val="16"/>
                <w:szCs w:val="16"/>
              </w:rPr>
            </w:pPr>
          </w:p>
        </w:tc>
        <w:tc>
          <w:tcPr>
            <w:tcW w:w="2520" w:type="dxa"/>
            <w:tcBorders>
              <w:top w:val="single" w:sz="4" w:space="0" w:color="F9DBDB"/>
              <w:left w:val="nil"/>
              <w:bottom w:val="single" w:sz="4" w:space="0" w:color="DBDBDB"/>
              <w:right w:val="nil"/>
            </w:tcBorders>
            <w:shd w:val="clear" w:color="auto" w:fill="FAFAFA"/>
          </w:tcPr>
          <w:p w14:paraId="13E3463E" w14:textId="77777777" w:rsidR="00E14F2A" w:rsidRPr="007F4B89" w:rsidRDefault="00E14F2A" w:rsidP="00E14F2A">
            <w:pPr>
              <w:rPr>
                <w:color w:val="404040"/>
                <w:sz w:val="16"/>
                <w:szCs w:val="16"/>
              </w:rPr>
            </w:pPr>
          </w:p>
        </w:tc>
        <w:tc>
          <w:tcPr>
            <w:tcW w:w="7470" w:type="dxa"/>
            <w:tcBorders>
              <w:top w:val="single" w:sz="4" w:space="0" w:color="F9DBDB"/>
              <w:left w:val="nil"/>
              <w:bottom w:val="single" w:sz="4" w:space="0" w:color="DBDBDB"/>
              <w:right w:val="nil"/>
            </w:tcBorders>
            <w:shd w:val="clear" w:color="auto" w:fill="FAFAFA"/>
          </w:tcPr>
          <w:p w14:paraId="110A63FC" w14:textId="77777777" w:rsidR="00E14F2A" w:rsidRPr="007F4B89" w:rsidRDefault="00E14F2A" w:rsidP="00E14F2A">
            <w:pPr>
              <w:rPr>
                <w:color w:val="404040"/>
                <w:sz w:val="16"/>
                <w:szCs w:val="16"/>
              </w:rPr>
            </w:pPr>
          </w:p>
        </w:tc>
        <w:tc>
          <w:tcPr>
            <w:tcW w:w="270" w:type="dxa"/>
            <w:tcBorders>
              <w:top w:val="nil"/>
              <w:left w:val="nil"/>
              <w:bottom w:val="single" w:sz="4" w:space="0" w:color="DBDBDB"/>
              <w:right w:val="single" w:sz="4" w:space="0" w:color="DBDBDB"/>
            </w:tcBorders>
            <w:shd w:val="clear" w:color="auto" w:fill="FAFAFA"/>
          </w:tcPr>
          <w:p w14:paraId="56AA7B82" w14:textId="77777777" w:rsidR="00E14F2A" w:rsidRPr="007F4B89" w:rsidRDefault="00E14F2A" w:rsidP="00E14F2A">
            <w:pPr>
              <w:rPr>
                <w:color w:val="404040"/>
                <w:sz w:val="16"/>
                <w:szCs w:val="16"/>
              </w:rPr>
            </w:pPr>
          </w:p>
        </w:tc>
      </w:tr>
    </w:tbl>
    <w:p w14:paraId="72DBD1E7" w14:textId="77777777" w:rsidR="00E14F2A" w:rsidRPr="007F4B89" w:rsidRDefault="00E14F2A" w:rsidP="00E14F2A">
      <w:pPr>
        <w:spacing w:after="0" w:line="240" w:lineRule="auto"/>
        <w:rPr>
          <w:rFonts w:ascii="Open Sans" w:eastAsia="Open Sans" w:hAnsi="Open Sans" w:cs="Times New Roman"/>
          <w:color w:val="404040"/>
        </w:rPr>
      </w:pPr>
    </w:p>
    <w:p w14:paraId="76107636" w14:textId="77777777" w:rsidR="00E14F2A" w:rsidRPr="007F4B89" w:rsidRDefault="00E14F2A" w:rsidP="00E14F2A">
      <w:pPr>
        <w:spacing w:after="0" w:line="240" w:lineRule="auto"/>
        <w:rPr>
          <w:rFonts w:ascii="Open Sans" w:eastAsia="Open Sans" w:hAnsi="Open Sans" w:cs="Times New Roman"/>
          <w:color w:val="404040"/>
        </w:rPr>
      </w:pPr>
    </w:p>
    <w:tbl>
      <w:tblPr>
        <w:tblStyle w:val="TableGrid2"/>
        <w:tblW w:w="10455" w:type="dxa"/>
        <w:tblBorders>
          <w:top w:val="single" w:sz="4" w:space="0" w:color="DBDBDB"/>
          <w:left w:val="single" w:sz="4" w:space="0" w:color="DBDBDB"/>
          <w:bottom w:val="single" w:sz="4" w:space="0" w:color="DBDBDB"/>
          <w:right w:val="single" w:sz="4" w:space="0" w:color="DBDBDB"/>
          <w:insideH w:val="none" w:sz="0" w:space="0" w:color="auto"/>
          <w:insideV w:val="none" w:sz="0" w:space="0" w:color="auto"/>
        </w:tblBorders>
        <w:tblLayout w:type="fixed"/>
        <w:tblCellMar>
          <w:left w:w="115" w:type="dxa"/>
          <w:right w:w="115" w:type="dxa"/>
        </w:tblCellMar>
        <w:tblLook w:val="04A0" w:firstRow="1" w:lastRow="0" w:firstColumn="1" w:lastColumn="0" w:noHBand="0" w:noVBand="1"/>
        <w:tblPrChange w:id="1516" w:author="Alicia Romero Lopez" w:date="2020-01-31T09:48:00Z">
          <w:tblPr>
            <w:tblStyle w:val="TableGrid2"/>
            <w:tblW w:w="10455" w:type="dxa"/>
            <w:tblBorders>
              <w:top w:val="single" w:sz="4" w:space="0" w:color="DBDBDB"/>
              <w:left w:val="single" w:sz="4" w:space="0" w:color="DBDBDB"/>
              <w:bottom w:val="single" w:sz="4" w:space="0" w:color="DBDBDB"/>
              <w:right w:val="single" w:sz="4" w:space="0" w:color="DBDBDB"/>
              <w:insideH w:val="none" w:sz="0" w:space="0" w:color="auto"/>
              <w:insideV w:val="none" w:sz="0" w:space="0" w:color="auto"/>
            </w:tblBorders>
            <w:tblLayout w:type="fixed"/>
            <w:tblCellMar>
              <w:left w:w="115" w:type="dxa"/>
              <w:right w:w="115" w:type="dxa"/>
            </w:tblCellMar>
            <w:tblLook w:val="04A0" w:firstRow="1" w:lastRow="0" w:firstColumn="1" w:lastColumn="0" w:noHBand="0" w:noVBand="1"/>
          </w:tblPr>
        </w:tblPrChange>
      </w:tblPr>
      <w:tblGrid>
        <w:gridCol w:w="264"/>
        <w:gridCol w:w="630"/>
        <w:gridCol w:w="450"/>
        <w:gridCol w:w="2880"/>
        <w:gridCol w:w="1980"/>
        <w:gridCol w:w="3981"/>
        <w:gridCol w:w="270"/>
        <w:tblGridChange w:id="1517">
          <w:tblGrid>
            <w:gridCol w:w="360"/>
            <w:gridCol w:w="360"/>
            <w:gridCol w:w="360"/>
            <w:gridCol w:w="360"/>
            <w:gridCol w:w="360"/>
            <w:gridCol w:w="360"/>
            <w:gridCol w:w="360"/>
          </w:tblGrid>
        </w:tblGridChange>
      </w:tblGrid>
      <w:tr w:rsidR="00E14F2A" w:rsidRPr="007F4B89" w14:paraId="77EB43CA" w14:textId="77777777" w:rsidTr="51235A2F">
        <w:trPr>
          <w:cantSplit/>
        </w:trPr>
        <w:tc>
          <w:tcPr>
            <w:tcW w:w="10456" w:type="dxa"/>
            <w:gridSpan w:val="7"/>
            <w:tcBorders>
              <w:top w:val="single" w:sz="4" w:space="0" w:color="DBDBDB" w:themeColor="accent3" w:themeTint="66"/>
              <w:left w:val="single" w:sz="4" w:space="0" w:color="DBDBDB" w:themeColor="accent3" w:themeTint="66"/>
              <w:bottom w:val="nil"/>
              <w:right w:val="single" w:sz="4" w:space="0" w:color="DBDBDB" w:themeColor="accent3" w:themeTint="66"/>
            </w:tcBorders>
            <w:shd w:val="clear" w:color="auto" w:fill="FAFAFA"/>
            <w:hideMark/>
            <w:tcPrChange w:id="1518" w:author="Alicia Romero Lopez" w:date="2020-01-31T09:48:00Z">
              <w:tcPr>
                <w:tcW w:w="10456" w:type="dxa"/>
                <w:gridSpan w:val="7"/>
                <w:tcBorders>
                  <w:top w:val="single" w:sz="4" w:space="0" w:color="DBDBDB"/>
                  <w:left w:val="single" w:sz="4" w:space="0" w:color="DBDBDB"/>
                  <w:bottom w:val="nil"/>
                  <w:right w:val="single" w:sz="4" w:space="0" w:color="DBDBDB"/>
                </w:tcBorders>
                <w:shd w:val="clear" w:color="auto" w:fill="FAFAFA"/>
                <w:hideMark/>
              </w:tcPr>
            </w:tcPrChange>
          </w:tcPr>
          <w:p w14:paraId="7093FA03" w14:textId="77777777" w:rsidR="00E14F2A" w:rsidRPr="007F4B89" w:rsidRDefault="00E14F2A" w:rsidP="00E14F2A">
            <w:pPr>
              <w:spacing w:before="120" w:after="120" w:line="256" w:lineRule="auto"/>
              <w:outlineLvl w:val="2"/>
              <w:rPr>
                <w:rFonts w:ascii="Open Sans Semibold" w:hAnsi="Open Sans Semibold" w:cs="Open Sans Semibold"/>
                <w:color w:val="11143F"/>
              </w:rPr>
            </w:pPr>
            <w:r w:rsidRPr="007F4B89">
              <w:rPr>
                <w:rFonts w:ascii="Open Sans Semibold" w:hAnsi="Open Sans Semibold" w:cs="Open Sans Semibold"/>
                <w:color w:val="11143F"/>
              </w:rPr>
              <w:t xml:space="preserve">A machine learning model is aimed at using the similarities in 10000 articles to group articles of the same topic together. What type of learning problems is that example? </w:t>
            </w:r>
          </w:p>
        </w:tc>
      </w:tr>
      <w:tr w:rsidR="00E14F2A" w:rsidRPr="007F4B89" w14:paraId="7F78D3C1" w14:textId="77777777" w:rsidTr="51235A2F">
        <w:trPr>
          <w:cantSplit/>
        </w:trPr>
        <w:tc>
          <w:tcPr>
            <w:tcW w:w="265" w:type="dxa"/>
            <w:tcBorders>
              <w:top w:val="nil"/>
              <w:left w:val="single" w:sz="4" w:space="0" w:color="DBDBDB" w:themeColor="accent3" w:themeTint="66"/>
              <w:bottom w:val="nil"/>
              <w:right w:val="nil"/>
            </w:tcBorders>
            <w:shd w:val="clear" w:color="auto" w:fill="FAFAFA"/>
            <w:tcPrChange w:id="1519" w:author="Alicia Romero Lopez" w:date="2020-01-31T09:48:00Z">
              <w:tcPr>
                <w:tcW w:w="265" w:type="dxa"/>
                <w:tcBorders>
                  <w:top w:val="nil"/>
                  <w:left w:val="single" w:sz="4" w:space="0" w:color="DBDBDB"/>
                  <w:bottom w:val="nil"/>
                  <w:right w:val="nil"/>
                </w:tcBorders>
                <w:shd w:val="clear" w:color="auto" w:fill="FAFAFA"/>
              </w:tcPr>
            </w:tcPrChange>
          </w:tcPr>
          <w:p w14:paraId="1794A295" w14:textId="77777777" w:rsidR="00E14F2A" w:rsidRPr="007F4B89" w:rsidRDefault="00E14F2A" w:rsidP="00E14F2A">
            <w:pPr>
              <w:spacing w:before="120" w:after="120" w:line="256" w:lineRule="auto"/>
              <w:rPr>
                <w:rFonts w:cs="Open Sans"/>
                <w:color w:val="404040"/>
              </w:rPr>
            </w:pPr>
          </w:p>
        </w:tc>
        <w:tc>
          <w:tcPr>
            <w:tcW w:w="630" w:type="dxa"/>
            <w:tcBorders>
              <w:top w:val="nil"/>
              <w:left w:val="nil"/>
              <w:bottom w:val="nil"/>
              <w:right w:val="nil"/>
            </w:tcBorders>
            <w:shd w:val="clear" w:color="auto" w:fill="FFFFFF" w:themeFill="background1"/>
            <w:vAlign w:val="center"/>
            <w:hideMark/>
            <w:tcPrChange w:id="1520" w:author="Alicia Romero Lopez" w:date="2020-01-31T09:48:00Z">
              <w:tcPr>
                <w:tcW w:w="630" w:type="dxa"/>
                <w:tcBorders>
                  <w:top w:val="nil"/>
                  <w:left w:val="nil"/>
                  <w:bottom w:val="nil"/>
                  <w:right w:val="nil"/>
                </w:tcBorders>
                <w:shd w:val="clear" w:color="auto" w:fill="FFFFFF"/>
                <w:hideMark/>
              </w:tcPr>
            </w:tcPrChange>
          </w:tcPr>
          <w:p w14:paraId="3C2DEDE5" w14:textId="77777777" w:rsidR="00E14F2A" w:rsidRPr="007F4B89" w:rsidRDefault="00E14F2A" w:rsidP="00E14F2A">
            <w:pPr>
              <w:spacing w:before="120" w:after="120" w:line="256" w:lineRule="auto"/>
              <w:rPr>
                <w:rFonts w:cs="Open Sans"/>
                <w:color w:val="404040"/>
              </w:rPr>
            </w:pPr>
            <w:r w:rsidRPr="007F4B89">
              <w:rPr>
                <w:rFonts w:cs="Open Sans"/>
                <w:noProof/>
                <w:color w:val="404040"/>
              </w:rPr>
              <mc:AlternateContent>
                <mc:Choice Requires="wps">
                  <w:drawing>
                    <wp:inline distT="0" distB="0" distL="0" distR="0" wp14:anchorId="47119939" wp14:editId="0930053D">
                      <wp:extent cx="207010" cy="207010"/>
                      <wp:effectExtent l="19050" t="19050" r="21590" b="21590"/>
                      <wp:docPr id="52" name="Oval 24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010" cy="207010"/>
                              </a:xfrm>
                              <a:prstGeom prst="ellipse">
                                <a:avLst/>
                              </a:prstGeom>
                              <a:noFill/>
                              <a:ln w="28575">
                                <a:solidFill>
                                  <a:srgbClr val="DBDBDB">
                                    <a:lumMod val="90000"/>
                                    <a:lumOff val="0"/>
                                  </a:srgb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inline>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w16se="http://schemas.microsoft.com/office/word/2015/wordml/symex" xmlns:cx1="http://schemas.microsoft.com/office/drawing/2015/9/8/chartex" xmlns:cx="http://schemas.microsoft.com/office/drawing/2014/chartex">
                  <w:pict>
                    <v:oval w14:anchorId="518F10EF" id="Oval 243" o:spid="_x0000_s1026" style="width:16.3pt;height:16.3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" filled="f" strokecolor="#c5c5c5" strokeweight="2.25pt">
                      <v:stroke joinstyle="miter"/>
                      <w10:anchorlock/>
                    </v:oval>
                  </w:pict>
                </mc:Fallback>
              </mc:AlternateContent>
            </w:r>
          </w:p>
        </w:tc>
        <w:tc>
          <w:tcPr>
            <w:tcW w:w="450" w:type="dxa"/>
            <w:tcBorders>
              <w:top w:val="nil"/>
              <w:left w:val="nil"/>
              <w:bottom w:val="nil"/>
              <w:right w:val="nil"/>
            </w:tcBorders>
            <w:shd w:val="clear" w:color="auto" w:fill="FFFFFF" w:themeFill="background1"/>
            <w:vAlign w:val="center"/>
            <w:hideMark/>
            <w:tcPrChange w:id="1521" w:author="Alicia Romero Lopez" w:date="2020-01-31T09:48:00Z">
              <w:tcPr>
                <w:tcW w:w="450" w:type="dxa"/>
                <w:tcBorders>
                  <w:top w:val="nil"/>
                  <w:left w:val="nil"/>
                  <w:bottom w:val="nil"/>
                  <w:right w:val="nil"/>
                </w:tcBorders>
                <w:shd w:val="clear" w:color="auto" w:fill="FFFFFF"/>
                <w:hideMark/>
              </w:tcPr>
            </w:tcPrChange>
          </w:tcPr>
          <w:p w14:paraId="490C33C5" w14:textId="77777777" w:rsidR="00E14F2A" w:rsidRPr="007F4B89" w:rsidRDefault="00E14F2A" w:rsidP="00E14F2A">
            <w:pPr>
              <w:spacing w:before="120" w:after="120" w:line="256" w:lineRule="auto"/>
              <w:rPr>
                <w:rFonts w:ascii="Open Sans Semibold" w:hAnsi="Open Sans Semibold" w:cs="Open Sans Semibold"/>
                <w:color w:val="404040"/>
              </w:rPr>
            </w:pPr>
            <w:r w:rsidRPr="007F4B89">
              <w:rPr>
                <w:rFonts w:ascii="Open Sans Semibold" w:hAnsi="Open Sans Semibold" w:cs="Open Sans Semibold"/>
                <w:color w:val="404040"/>
              </w:rPr>
              <w:t>a.</w:t>
            </w:r>
          </w:p>
        </w:tc>
        <w:tc>
          <w:tcPr>
            <w:tcW w:w="8841" w:type="dxa"/>
            <w:gridSpan w:val="3"/>
            <w:tcBorders>
              <w:top w:val="nil"/>
              <w:left w:val="nil"/>
              <w:bottom w:val="nil"/>
              <w:right w:val="nil"/>
            </w:tcBorders>
            <w:shd w:val="clear" w:color="auto" w:fill="FFFFFF" w:themeFill="background1"/>
            <w:vAlign w:val="center"/>
            <w:hideMark/>
            <w:tcPrChange w:id="1522" w:author="Alicia Romero Lopez" w:date="2020-01-31T09:48:00Z">
              <w:tcPr>
                <w:tcW w:w="8841" w:type="dxa"/>
                <w:gridSpan w:val="3"/>
                <w:tcBorders>
                  <w:top w:val="nil"/>
                  <w:left w:val="nil"/>
                  <w:bottom w:val="nil"/>
                  <w:right w:val="nil"/>
                </w:tcBorders>
                <w:shd w:val="clear" w:color="auto" w:fill="FFFFFF"/>
                <w:hideMark/>
              </w:tcPr>
            </w:tcPrChange>
          </w:tcPr>
          <w:p w14:paraId="742AF4A4" w14:textId="77777777" w:rsidR="00E14F2A" w:rsidRPr="007F4B89" w:rsidRDefault="00E14F2A" w:rsidP="00E14F2A">
            <w:pPr>
              <w:spacing w:before="120" w:after="120" w:line="256" w:lineRule="auto"/>
              <w:rPr>
                <w:rFonts w:cs="Open Sans"/>
                <w:color w:val="404040"/>
              </w:rPr>
            </w:pPr>
            <w:r w:rsidRPr="007F4B89">
              <w:rPr>
                <w:rFonts w:cs="Open Sans"/>
                <w:color w:val="404040"/>
              </w:rPr>
              <w:t>Supervised learning.</w:t>
            </w:r>
          </w:p>
        </w:tc>
        <w:tc>
          <w:tcPr>
            <w:tcW w:w="270" w:type="dxa"/>
            <w:tcBorders>
              <w:top w:val="nil"/>
              <w:left w:val="nil"/>
              <w:bottom w:val="nil"/>
              <w:right w:val="single" w:sz="4" w:space="0" w:color="DBDBDB" w:themeColor="accent3" w:themeTint="66"/>
            </w:tcBorders>
            <w:shd w:val="clear" w:color="auto" w:fill="FAFAFA"/>
            <w:tcPrChange w:id="1523" w:author="Alicia Romero Lopez" w:date="2020-01-31T09:48:00Z">
              <w:tcPr>
                <w:tcW w:w="270" w:type="dxa"/>
                <w:tcBorders>
                  <w:top w:val="nil"/>
                  <w:left w:val="nil"/>
                  <w:bottom w:val="nil"/>
                  <w:right w:val="single" w:sz="4" w:space="0" w:color="DBDBDB"/>
                </w:tcBorders>
                <w:shd w:val="clear" w:color="auto" w:fill="FAFAFA"/>
              </w:tcPr>
            </w:tcPrChange>
          </w:tcPr>
          <w:p w14:paraId="2EF81CE2" w14:textId="77777777" w:rsidR="00E14F2A" w:rsidRPr="007F4B89" w:rsidRDefault="00E14F2A" w:rsidP="00E14F2A">
            <w:pPr>
              <w:spacing w:before="120" w:after="120" w:line="256" w:lineRule="auto"/>
              <w:rPr>
                <w:rFonts w:cs="Open Sans"/>
                <w:color w:val="404040"/>
              </w:rPr>
            </w:pPr>
          </w:p>
        </w:tc>
      </w:tr>
      <w:tr w:rsidR="00E14F2A" w:rsidRPr="007F4B89" w14:paraId="6A44DD98" w14:textId="77777777" w:rsidTr="51235A2F">
        <w:trPr>
          <w:cantSplit/>
          <w:trHeight w:val="20"/>
        </w:trPr>
        <w:tc>
          <w:tcPr>
            <w:tcW w:w="265" w:type="dxa"/>
            <w:tcBorders>
              <w:top w:val="nil"/>
              <w:left w:val="single" w:sz="4" w:space="0" w:color="DBDBDB" w:themeColor="accent3" w:themeTint="66"/>
              <w:bottom w:val="nil"/>
              <w:right w:val="nil"/>
            </w:tcBorders>
            <w:shd w:val="clear" w:color="auto" w:fill="FAFAFA"/>
            <w:tcPrChange w:id="1524" w:author="Alicia Romero Lopez" w:date="2020-01-31T09:48:00Z">
              <w:tcPr>
                <w:tcW w:w="265" w:type="dxa"/>
                <w:tcBorders>
                  <w:top w:val="nil"/>
                  <w:left w:val="single" w:sz="4" w:space="0" w:color="DBDBDB"/>
                  <w:bottom w:val="nil"/>
                  <w:right w:val="nil"/>
                </w:tcBorders>
                <w:shd w:val="clear" w:color="auto" w:fill="FAFAFA"/>
              </w:tcPr>
            </w:tcPrChange>
          </w:tcPr>
          <w:p w14:paraId="59608228" w14:textId="77777777" w:rsidR="00E14F2A" w:rsidRPr="007F4B89" w:rsidRDefault="00E14F2A" w:rsidP="00E14F2A">
            <w:pPr>
              <w:rPr>
                <w:color w:val="404040"/>
                <w:sz w:val="16"/>
                <w:szCs w:val="16"/>
              </w:rPr>
            </w:pPr>
          </w:p>
        </w:tc>
        <w:tc>
          <w:tcPr>
            <w:tcW w:w="630" w:type="dxa"/>
            <w:tcBorders>
              <w:top w:val="nil"/>
              <w:left w:val="nil"/>
              <w:bottom w:val="nil"/>
              <w:right w:val="nil"/>
            </w:tcBorders>
            <w:shd w:val="clear" w:color="auto" w:fill="FAFAFA"/>
            <w:vAlign w:val="center"/>
            <w:tcPrChange w:id="1525" w:author="Alicia Romero Lopez" w:date="2020-01-31T09:48:00Z">
              <w:tcPr>
                <w:tcW w:w="630" w:type="dxa"/>
                <w:tcBorders>
                  <w:top w:val="nil"/>
                  <w:left w:val="nil"/>
                  <w:bottom w:val="nil"/>
                  <w:right w:val="nil"/>
                </w:tcBorders>
                <w:shd w:val="clear" w:color="auto" w:fill="FAFAFA"/>
              </w:tcPr>
            </w:tcPrChange>
          </w:tcPr>
          <w:p w14:paraId="666E19DC" w14:textId="77777777" w:rsidR="00E14F2A" w:rsidRPr="007F4B89" w:rsidRDefault="00E14F2A" w:rsidP="00E14F2A">
            <w:pPr>
              <w:rPr>
                <w:color w:val="404040"/>
                <w:sz w:val="16"/>
                <w:szCs w:val="16"/>
              </w:rPr>
            </w:pPr>
          </w:p>
        </w:tc>
        <w:tc>
          <w:tcPr>
            <w:tcW w:w="3330" w:type="dxa"/>
            <w:gridSpan w:val="2"/>
            <w:tcBorders>
              <w:top w:val="nil"/>
              <w:left w:val="nil"/>
              <w:bottom w:val="nil"/>
              <w:right w:val="nil"/>
            </w:tcBorders>
            <w:shd w:val="clear" w:color="auto" w:fill="FAFAFA"/>
            <w:vAlign w:val="center"/>
            <w:tcPrChange w:id="1526" w:author="Alicia Romero Lopez" w:date="2020-01-31T09:48:00Z">
              <w:tcPr>
                <w:tcW w:w="3330" w:type="dxa"/>
                <w:gridSpan w:val="2"/>
                <w:tcBorders>
                  <w:top w:val="nil"/>
                  <w:left w:val="nil"/>
                  <w:bottom w:val="nil"/>
                  <w:right w:val="nil"/>
                </w:tcBorders>
                <w:shd w:val="clear" w:color="auto" w:fill="FAFAFA"/>
              </w:tcPr>
            </w:tcPrChange>
          </w:tcPr>
          <w:p w14:paraId="28E30B41" w14:textId="77777777" w:rsidR="00E14F2A" w:rsidRPr="007F4B89" w:rsidRDefault="00E14F2A" w:rsidP="00E14F2A">
            <w:pPr>
              <w:rPr>
                <w:color w:val="404040"/>
                <w:sz w:val="16"/>
                <w:szCs w:val="16"/>
              </w:rPr>
            </w:pPr>
          </w:p>
        </w:tc>
        <w:tc>
          <w:tcPr>
            <w:tcW w:w="1980" w:type="dxa"/>
            <w:tcBorders>
              <w:top w:val="nil"/>
              <w:left w:val="nil"/>
              <w:bottom w:val="nil"/>
              <w:right w:val="nil"/>
            </w:tcBorders>
            <w:shd w:val="clear" w:color="auto" w:fill="FAFAFA"/>
            <w:vAlign w:val="center"/>
            <w:tcPrChange w:id="1527" w:author="Alicia Romero Lopez" w:date="2020-01-31T09:48:00Z">
              <w:tcPr>
                <w:tcW w:w="1980" w:type="dxa"/>
                <w:tcBorders>
                  <w:top w:val="nil"/>
                  <w:left w:val="nil"/>
                  <w:bottom w:val="nil"/>
                  <w:right w:val="nil"/>
                </w:tcBorders>
                <w:shd w:val="clear" w:color="auto" w:fill="FAFAFA"/>
              </w:tcPr>
            </w:tcPrChange>
          </w:tcPr>
          <w:p w14:paraId="29337988" w14:textId="77777777" w:rsidR="00E14F2A" w:rsidRPr="007F4B89" w:rsidRDefault="00E14F2A" w:rsidP="00E14F2A">
            <w:pPr>
              <w:rPr>
                <w:color w:val="404040"/>
                <w:sz w:val="16"/>
                <w:szCs w:val="16"/>
              </w:rPr>
            </w:pPr>
          </w:p>
        </w:tc>
        <w:tc>
          <w:tcPr>
            <w:tcW w:w="3978" w:type="dxa"/>
            <w:tcBorders>
              <w:top w:val="nil"/>
              <w:left w:val="nil"/>
              <w:bottom w:val="nil"/>
              <w:right w:val="nil"/>
            </w:tcBorders>
            <w:shd w:val="clear" w:color="auto" w:fill="FAFAFA"/>
            <w:vAlign w:val="center"/>
            <w:tcPrChange w:id="1528" w:author="Alicia Romero Lopez" w:date="2020-01-31T09:48:00Z">
              <w:tcPr>
                <w:tcW w:w="3978" w:type="dxa"/>
                <w:tcBorders>
                  <w:top w:val="nil"/>
                  <w:left w:val="nil"/>
                  <w:bottom w:val="nil"/>
                  <w:right w:val="nil"/>
                </w:tcBorders>
                <w:shd w:val="clear" w:color="auto" w:fill="FAFAFA"/>
              </w:tcPr>
            </w:tcPrChange>
          </w:tcPr>
          <w:p w14:paraId="36CA23BC" w14:textId="77777777" w:rsidR="00E14F2A" w:rsidRPr="007F4B89" w:rsidRDefault="00E14F2A" w:rsidP="00E14F2A">
            <w:pPr>
              <w:rPr>
                <w:noProof/>
                <w:color w:val="404040"/>
                <w:sz w:val="16"/>
                <w:szCs w:val="16"/>
              </w:rPr>
            </w:pPr>
          </w:p>
        </w:tc>
        <w:tc>
          <w:tcPr>
            <w:tcW w:w="270" w:type="dxa"/>
            <w:tcBorders>
              <w:top w:val="nil"/>
              <w:left w:val="nil"/>
              <w:bottom w:val="nil"/>
              <w:right w:val="single" w:sz="4" w:space="0" w:color="DBDBDB" w:themeColor="accent3" w:themeTint="66"/>
            </w:tcBorders>
            <w:shd w:val="clear" w:color="auto" w:fill="FAFAFA"/>
            <w:tcPrChange w:id="1529" w:author="Alicia Romero Lopez" w:date="2020-01-31T09:48:00Z">
              <w:tcPr>
                <w:tcW w:w="270" w:type="dxa"/>
                <w:tcBorders>
                  <w:top w:val="nil"/>
                  <w:left w:val="nil"/>
                  <w:bottom w:val="nil"/>
                  <w:right w:val="single" w:sz="4" w:space="0" w:color="DBDBDB"/>
                </w:tcBorders>
                <w:shd w:val="clear" w:color="auto" w:fill="FAFAFA"/>
              </w:tcPr>
            </w:tcPrChange>
          </w:tcPr>
          <w:p w14:paraId="03C9A829" w14:textId="77777777" w:rsidR="00E14F2A" w:rsidRPr="007F4B89" w:rsidRDefault="00E14F2A" w:rsidP="00E14F2A">
            <w:pPr>
              <w:rPr>
                <w:color w:val="404040"/>
                <w:sz w:val="16"/>
                <w:szCs w:val="16"/>
              </w:rPr>
            </w:pPr>
          </w:p>
        </w:tc>
      </w:tr>
      <w:tr w:rsidR="00E14F2A" w:rsidRPr="007F4B89" w14:paraId="6C7BC5B2" w14:textId="77777777" w:rsidTr="51235A2F">
        <w:trPr>
          <w:cantSplit/>
        </w:trPr>
        <w:tc>
          <w:tcPr>
            <w:tcW w:w="265" w:type="dxa"/>
            <w:tcBorders>
              <w:top w:val="nil"/>
              <w:left w:val="single" w:sz="4" w:space="0" w:color="DBDBDB" w:themeColor="accent3" w:themeTint="66"/>
              <w:bottom w:val="nil"/>
              <w:right w:val="nil"/>
            </w:tcBorders>
            <w:shd w:val="clear" w:color="auto" w:fill="FAFAFA"/>
            <w:tcPrChange w:id="1530" w:author="Alicia Romero Lopez" w:date="2020-01-31T09:48:00Z">
              <w:tcPr>
                <w:tcW w:w="265" w:type="dxa"/>
                <w:tcBorders>
                  <w:top w:val="nil"/>
                  <w:left w:val="single" w:sz="4" w:space="0" w:color="DBDBDB"/>
                  <w:bottom w:val="nil"/>
                  <w:right w:val="nil"/>
                </w:tcBorders>
                <w:shd w:val="clear" w:color="auto" w:fill="FAFAFA"/>
              </w:tcPr>
            </w:tcPrChange>
          </w:tcPr>
          <w:p w14:paraId="6EF612F7" w14:textId="77777777" w:rsidR="00E14F2A" w:rsidRPr="007F4B89" w:rsidRDefault="00E14F2A" w:rsidP="00E14F2A">
            <w:pPr>
              <w:spacing w:before="120" w:after="120" w:line="256" w:lineRule="auto"/>
              <w:rPr>
                <w:rFonts w:cs="Open Sans"/>
                <w:color w:val="404040"/>
              </w:rPr>
            </w:pPr>
          </w:p>
        </w:tc>
        <w:tc>
          <w:tcPr>
            <w:tcW w:w="630" w:type="dxa"/>
            <w:tcBorders>
              <w:top w:val="nil"/>
              <w:left w:val="nil"/>
              <w:bottom w:val="nil"/>
              <w:right w:val="nil"/>
            </w:tcBorders>
            <w:shd w:val="clear" w:color="auto" w:fill="FFFFFF" w:themeFill="background1"/>
            <w:vAlign w:val="center"/>
            <w:hideMark/>
            <w:tcPrChange w:id="1531" w:author="Alicia Romero Lopez" w:date="2020-01-31T09:48:00Z">
              <w:tcPr>
                <w:tcW w:w="630" w:type="dxa"/>
                <w:tcBorders>
                  <w:top w:val="nil"/>
                  <w:left w:val="nil"/>
                  <w:bottom w:val="nil"/>
                  <w:right w:val="nil"/>
                </w:tcBorders>
                <w:shd w:val="clear" w:color="auto" w:fill="FFFFFF"/>
                <w:hideMark/>
              </w:tcPr>
            </w:tcPrChange>
          </w:tcPr>
          <w:p w14:paraId="71428C82" w14:textId="77777777" w:rsidR="00E14F2A" w:rsidRPr="007F4B89" w:rsidRDefault="00E14F2A" w:rsidP="00E14F2A">
            <w:pPr>
              <w:spacing w:before="120" w:after="120" w:line="256" w:lineRule="auto"/>
              <w:rPr>
                <w:rFonts w:cs="Open Sans"/>
                <w:noProof/>
                <w:color w:val="404040"/>
              </w:rPr>
            </w:pPr>
            <w:r w:rsidRPr="007F4B89">
              <w:rPr>
                <w:rFonts w:cs="Open Sans"/>
                <w:noProof/>
                <w:color w:val="404040"/>
              </w:rPr>
              <mc:AlternateContent>
                <mc:Choice Requires="wps">
                  <w:drawing>
                    <wp:inline distT="0" distB="0" distL="0" distR="0" wp14:anchorId="1245AD5C" wp14:editId="16185EBE">
                      <wp:extent cx="207010" cy="207010"/>
                      <wp:effectExtent l="19050" t="19050" r="21590" b="21590"/>
                      <wp:docPr id="51" name="Oval 24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010" cy="207010"/>
                              </a:xfrm>
                              <a:prstGeom prst="ellipse">
                                <a:avLst/>
                              </a:prstGeom>
                              <a:noFill/>
                              <a:ln w="28575">
                                <a:solidFill>
                                  <a:srgbClr val="DBDBDB">
                                    <a:lumMod val="90000"/>
                                    <a:lumOff val="0"/>
                                  </a:srgb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inline>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w16se="http://schemas.microsoft.com/office/word/2015/wordml/symex" xmlns:cx1="http://schemas.microsoft.com/office/drawing/2015/9/8/chartex" xmlns:cx="http://schemas.microsoft.com/office/drawing/2014/chartex">
                  <w:pict>
                    <v:oval w14:anchorId="23B3EADB" id="Oval 244" o:spid="_x0000_s1026" style="width:16.3pt;height:16.3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" filled="f" strokecolor="#c5c5c5" strokeweight="2.25pt">
                      <v:stroke joinstyle="miter"/>
                      <w10:anchorlock/>
                    </v:oval>
                  </w:pict>
                </mc:Fallback>
              </mc:AlternateContent>
            </w:r>
          </w:p>
        </w:tc>
        <w:tc>
          <w:tcPr>
            <w:tcW w:w="450" w:type="dxa"/>
            <w:tcBorders>
              <w:top w:val="nil"/>
              <w:left w:val="nil"/>
              <w:bottom w:val="nil"/>
              <w:right w:val="nil"/>
            </w:tcBorders>
            <w:shd w:val="clear" w:color="auto" w:fill="FFFFFF" w:themeFill="background1"/>
            <w:vAlign w:val="center"/>
            <w:hideMark/>
            <w:tcPrChange w:id="1532" w:author="Alicia Romero Lopez" w:date="2020-01-31T09:48:00Z">
              <w:tcPr>
                <w:tcW w:w="450" w:type="dxa"/>
                <w:tcBorders>
                  <w:top w:val="nil"/>
                  <w:left w:val="nil"/>
                  <w:bottom w:val="nil"/>
                  <w:right w:val="nil"/>
                </w:tcBorders>
                <w:shd w:val="clear" w:color="auto" w:fill="FFFFFF"/>
                <w:hideMark/>
              </w:tcPr>
            </w:tcPrChange>
          </w:tcPr>
          <w:p w14:paraId="21153DF5" w14:textId="77777777" w:rsidR="00E14F2A" w:rsidRPr="007F4B89" w:rsidRDefault="00E14F2A" w:rsidP="00E14F2A">
            <w:pPr>
              <w:spacing w:before="120" w:after="120" w:line="256" w:lineRule="auto"/>
              <w:rPr>
                <w:rFonts w:ascii="Open Sans Semibold" w:hAnsi="Open Sans Semibold" w:cs="Open Sans Semibold"/>
                <w:color w:val="404040"/>
              </w:rPr>
            </w:pPr>
            <w:r w:rsidRPr="007F4B89">
              <w:rPr>
                <w:rFonts w:ascii="Open Sans Semibold" w:hAnsi="Open Sans Semibold" w:cs="Open Sans Semibold"/>
                <w:color w:val="404040"/>
              </w:rPr>
              <w:t>b.</w:t>
            </w:r>
          </w:p>
        </w:tc>
        <w:tc>
          <w:tcPr>
            <w:tcW w:w="8841" w:type="dxa"/>
            <w:gridSpan w:val="3"/>
            <w:tcBorders>
              <w:top w:val="nil"/>
              <w:left w:val="nil"/>
              <w:bottom w:val="nil"/>
              <w:right w:val="nil"/>
            </w:tcBorders>
            <w:shd w:val="clear" w:color="auto" w:fill="FFFFFF" w:themeFill="background1"/>
            <w:vAlign w:val="center"/>
            <w:hideMark/>
            <w:tcPrChange w:id="1533" w:author="Alicia Romero Lopez" w:date="2020-01-31T09:48:00Z">
              <w:tcPr>
                <w:tcW w:w="8841" w:type="dxa"/>
                <w:gridSpan w:val="3"/>
                <w:tcBorders>
                  <w:top w:val="nil"/>
                  <w:left w:val="nil"/>
                  <w:bottom w:val="nil"/>
                  <w:right w:val="nil"/>
                </w:tcBorders>
                <w:shd w:val="clear" w:color="auto" w:fill="FFFFFF"/>
                <w:hideMark/>
              </w:tcPr>
            </w:tcPrChange>
          </w:tcPr>
          <w:p w14:paraId="46F694AE" w14:textId="77777777" w:rsidR="00E14F2A" w:rsidRPr="007F4B89" w:rsidRDefault="00E14F2A" w:rsidP="00E14F2A">
            <w:pPr>
              <w:spacing w:before="120" w:after="120" w:line="256" w:lineRule="auto"/>
              <w:rPr>
                <w:rFonts w:cs="Open Sans"/>
                <w:color w:val="404040"/>
              </w:rPr>
            </w:pPr>
            <w:r w:rsidRPr="007F4B89">
              <w:rPr>
                <w:rFonts w:cs="Open Sans"/>
                <w:color w:val="404040"/>
              </w:rPr>
              <w:t>Semi-supervised learning.</w:t>
            </w:r>
          </w:p>
        </w:tc>
        <w:tc>
          <w:tcPr>
            <w:tcW w:w="270" w:type="dxa"/>
            <w:tcBorders>
              <w:top w:val="nil"/>
              <w:left w:val="nil"/>
              <w:bottom w:val="nil"/>
              <w:right w:val="single" w:sz="4" w:space="0" w:color="DBDBDB" w:themeColor="accent3" w:themeTint="66"/>
            </w:tcBorders>
            <w:shd w:val="clear" w:color="auto" w:fill="FAFAFA"/>
            <w:tcPrChange w:id="1534" w:author="Alicia Romero Lopez" w:date="2020-01-31T09:48:00Z">
              <w:tcPr>
                <w:tcW w:w="270" w:type="dxa"/>
                <w:tcBorders>
                  <w:top w:val="nil"/>
                  <w:left w:val="nil"/>
                  <w:bottom w:val="nil"/>
                  <w:right w:val="single" w:sz="4" w:space="0" w:color="DBDBDB"/>
                </w:tcBorders>
                <w:shd w:val="clear" w:color="auto" w:fill="FAFAFA"/>
              </w:tcPr>
            </w:tcPrChange>
          </w:tcPr>
          <w:p w14:paraId="7CB2A548" w14:textId="77777777" w:rsidR="00E14F2A" w:rsidRPr="007F4B89" w:rsidRDefault="00E14F2A" w:rsidP="00E14F2A">
            <w:pPr>
              <w:spacing w:before="120" w:after="120" w:line="256" w:lineRule="auto"/>
              <w:rPr>
                <w:rFonts w:cs="Open Sans"/>
                <w:color w:val="404040"/>
              </w:rPr>
            </w:pPr>
          </w:p>
        </w:tc>
      </w:tr>
      <w:tr w:rsidR="00E14F2A" w:rsidRPr="007F4B89" w14:paraId="12D62A7B" w14:textId="77777777" w:rsidTr="51235A2F">
        <w:trPr>
          <w:cantSplit/>
          <w:trHeight w:val="20"/>
        </w:trPr>
        <w:tc>
          <w:tcPr>
            <w:tcW w:w="265" w:type="dxa"/>
            <w:tcBorders>
              <w:top w:val="nil"/>
              <w:left w:val="single" w:sz="4" w:space="0" w:color="DBDBDB" w:themeColor="accent3" w:themeTint="66"/>
              <w:bottom w:val="nil"/>
              <w:right w:val="nil"/>
            </w:tcBorders>
            <w:shd w:val="clear" w:color="auto" w:fill="FAFAFA"/>
            <w:tcPrChange w:id="1535" w:author="Alicia Romero Lopez" w:date="2020-01-31T09:48:00Z">
              <w:tcPr>
                <w:tcW w:w="265" w:type="dxa"/>
                <w:tcBorders>
                  <w:top w:val="nil"/>
                  <w:left w:val="single" w:sz="4" w:space="0" w:color="DBDBDB"/>
                  <w:bottom w:val="nil"/>
                  <w:right w:val="nil"/>
                </w:tcBorders>
                <w:shd w:val="clear" w:color="auto" w:fill="FAFAFA"/>
              </w:tcPr>
            </w:tcPrChange>
          </w:tcPr>
          <w:p w14:paraId="635C3852" w14:textId="77777777" w:rsidR="00E14F2A" w:rsidRPr="007F4B89" w:rsidRDefault="00E14F2A" w:rsidP="00E14F2A">
            <w:pPr>
              <w:rPr>
                <w:color w:val="404040"/>
                <w:sz w:val="16"/>
                <w:szCs w:val="16"/>
              </w:rPr>
            </w:pPr>
          </w:p>
        </w:tc>
        <w:tc>
          <w:tcPr>
            <w:tcW w:w="630" w:type="dxa"/>
            <w:tcBorders>
              <w:top w:val="nil"/>
              <w:left w:val="nil"/>
              <w:bottom w:val="nil"/>
              <w:right w:val="nil"/>
            </w:tcBorders>
            <w:shd w:val="clear" w:color="auto" w:fill="FAFAFA"/>
            <w:vAlign w:val="center"/>
            <w:tcPrChange w:id="1536" w:author="Alicia Romero Lopez" w:date="2020-01-31T09:48:00Z">
              <w:tcPr>
                <w:tcW w:w="630" w:type="dxa"/>
                <w:tcBorders>
                  <w:top w:val="nil"/>
                  <w:left w:val="nil"/>
                  <w:bottom w:val="nil"/>
                  <w:right w:val="nil"/>
                </w:tcBorders>
                <w:shd w:val="clear" w:color="auto" w:fill="FAFAFA"/>
              </w:tcPr>
            </w:tcPrChange>
          </w:tcPr>
          <w:p w14:paraId="63E988F7" w14:textId="77777777" w:rsidR="00E14F2A" w:rsidRPr="007F4B89" w:rsidRDefault="00E14F2A" w:rsidP="00E14F2A">
            <w:pPr>
              <w:rPr>
                <w:color w:val="404040"/>
                <w:sz w:val="16"/>
                <w:szCs w:val="16"/>
              </w:rPr>
            </w:pPr>
          </w:p>
        </w:tc>
        <w:tc>
          <w:tcPr>
            <w:tcW w:w="3330" w:type="dxa"/>
            <w:gridSpan w:val="2"/>
            <w:tcBorders>
              <w:top w:val="nil"/>
              <w:left w:val="nil"/>
              <w:bottom w:val="nil"/>
              <w:right w:val="nil"/>
            </w:tcBorders>
            <w:shd w:val="clear" w:color="auto" w:fill="FAFAFA"/>
            <w:vAlign w:val="center"/>
            <w:tcPrChange w:id="1537" w:author="Alicia Romero Lopez" w:date="2020-01-31T09:48:00Z">
              <w:tcPr>
                <w:tcW w:w="3330" w:type="dxa"/>
                <w:gridSpan w:val="2"/>
                <w:tcBorders>
                  <w:top w:val="nil"/>
                  <w:left w:val="nil"/>
                  <w:bottom w:val="nil"/>
                  <w:right w:val="nil"/>
                </w:tcBorders>
                <w:shd w:val="clear" w:color="auto" w:fill="FAFAFA"/>
              </w:tcPr>
            </w:tcPrChange>
          </w:tcPr>
          <w:p w14:paraId="11384A25" w14:textId="77777777" w:rsidR="00E14F2A" w:rsidRPr="007F4B89" w:rsidRDefault="00E14F2A" w:rsidP="00E14F2A">
            <w:pPr>
              <w:rPr>
                <w:color w:val="404040"/>
                <w:sz w:val="16"/>
                <w:szCs w:val="16"/>
              </w:rPr>
            </w:pPr>
          </w:p>
        </w:tc>
        <w:tc>
          <w:tcPr>
            <w:tcW w:w="1980" w:type="dxa"/>
            <w:tcBorders>
              <w:top w:val="nil"/>
              <w:left w:val="nil"/>
              <w:bottom w:val="nil"/>
              <w:right w:val="nil"/>
            </w:tcBorders>
            <w:shd w:val="clear" w:color="auto" w:fill="FAFAFA"/>
            <w:vAlign w:val="center"/>
            <w:tcPrChange w:id="1538" w:author="Alicia Romero Lopez" w:date="2020-01-31T09:48:00Z">
              <w:tcPr>
                <w:tcW w:w="1980" w:type="dxa"/>
                <w:tcBorders>
                  <w:top w:val="nil"/>
                  <w:left w:val="nil"/>
                  <w:bottom w:val="nil"/>
                  <w:right w:val="nil"/>
                </w:tcBorders>
                <w:shd w:val="clear" w:color="auto" w:fill="FAFAFA"/>
              </w:tcPr>
            </w:tcPrChange>
          </w:tcPr>
          <w:p w14:paraId="37811BD3" w14:textId="77777777" w:rsidR="00E14F2A" w:rsidRPr="007F4B89" w:rsidRDefault="00E14F2A" w:rsidP="00E14F2A">
            <w:pPr>
              <w:rPr>
                <w:color w:val="404040"/>
                <w:sz w:val="16"/>
                <w:szCs w:val="16"/>
              </w:rPr>
            </w:pPr>
          </w:p>
        </w:tc>
        <w:tc>
          <w:tcPr>
            <w:tcW w:w="3978" w:type="dxa"/>
            <w:tcBorders>
              <w:top w:val="nil"/>
              <w:left w:val="nil"/>
              <w:bottom w:val="nil"/>
              <w:right w:val="nil"/>
            </w:tcBorders>
            <w:shd w:val="clear" w:color="auto" w:fill="FAFAFA"/>
            <w:vAlign w:val="center"/>
            <w:tcPrChange w:id="1539" w:author="Alicia Romero Lopez" w:date="2020-01-31T09:48:00Z">
              <w:tcPr>
                <w:tcW w:w="3978" w:type="dxa"/>
                <w:tcBorders>
                  <w:top w:val="nil"/>
                  <w:left w:val="nil"/>
                  <w:bottom w:val="nil"/>
                  <w:right w:val="nil"/>
                </w:tcBorders>
                <w:shd w:val="clear" w:color="auto" w:fill="FAFAFA"/>
              </w:tcPr>
            </w:tcPrChange>
          </w:tcPr>
          <w:p w14:paraId="6F1531D6" w14:textId="77777777" w:rsidR="00E14F2A" w:rsidRPr="007F4B89" w:rsidRDefault="00E14F2A" w:rsidP="00E14F2A">
            <w:pPr>
              <w:rPr>
                <w:noProof/>
                <w:color w:val="404040"/>
                <w:sz w:val="16"/>
                <w:szCs w:val="16"/>
              </w:rPr>
            </w:pPr>
          </w:p>
        </w:tc>
        <w:tc>
          <w:tcPr>
            <w:tcW w:w="270" w:type="dxa"/>
            <w:tcBorders>
              <w:top w:val="nil"/>
              <w:left w:val="nil"/>
              <w:bottom w:val="nil"/>
              <w:right w:val="single" w:sz="4" w:space="0" w:color="DBDBDB" w:themeColor="accent3" w:themeTint="66"/>
            </w:tcBorders>
            <w:shd w:val="clear" w:color="auto" w:fill="FAFAFA"/>
            <w:tcPrChange w:id="1540" w:author="Alicia Romero Lopez" w:date="2020-01-31T09:48:00Z">
              <w:tcPr>
                <w:tcW w:w="270" w:type="dxa"/>
                <w:tcBorders>
                  <w:top w:val="nil"/>
                  <w:left w:val="nil"/>
                  <w:bottom w:val="nil"/>
                  <w:right w:val="single" w:sz="4" w:space="0" w:color="DBDBDB"/>
                </w:tcBorders>
                <w:shd w:val="clear" w:color="auto" w:fill="FAFAFA"/>
              </w:tcPr>
            </w:tcPrChange>
          </w:tcPr>
          <w:p w14:paraId="1B25C3D3" w14:textId="77777777" w:rsidR="00E14F2A" w:rsidRPr="007F4B89" w:rsidRDefault="00E14F2A" w:rsidP="00E14F2A">
            <w:pPr>
              <w:rPr>
                <w:color w:val="404040"/>
                <w:sz w:val="16"/>
                <w:szCs w:val="16"/>
              </w:rPr>
            </w:pPr>
          </w:p>
        </w:tc>
      </w:tr>
      <w:tr w:rsidR="00E14F2A" w:rsidRPr="007F4B89" w14:paraId="55C25F3F" w14:textId="77777777" w:rsidTr="51235A2F">
        <w:trPr>
          <w:cantSplit/>
        </w:trPr>
        <w:tc>
          <w:tcPr>
            <w:tcW w:w="265" w:type="dxa"/>
            <w:tcBorders>
              <w:top w:val="nil"/>
              <w:left w:val="single" w:sz="4" w:space="0" w:color="DBDBDB" w:themeColor="accent3" w:themeTint="66"/>
              <w:bottom w:val="nil"/>
              <w:right w:val="nil"/>
            </w:tcBorders>
            <w:shd w:val="clear" w:color="auto" w:fill="FAFAFA"/>
            <w:tcPrChange w:id="1541" w:author="Alicia Romero Lopez" w:date="2020-01-31T09:48:00Z">
              <w:tcPr>
                <w:tcW w:w="265" w:type="dxa"/>
                <w:tcBorders>
                  <w:top w:val="nil"/>
                  <w:left w:val="single" w:sz="4" w:space="0" w:color="DBDBDB"/>
                  <w:bottom w:val="nil"/>
                  <w:right w:val="nil"/>
                </w:tcBorders>
                <w:shd w:val="clear" w:color="auto" w:fill="FAFAFA"/>
              </w:tcPr>
            </w:tcPrChange>
          </w:tcPr>
          <w:p w14:paraId="3D286655" w14:textId="77777777" w:rsidR="00E14F2A" w:rsidRPr="007F4B89" w:rsidRDefault="00E14F2A" w:rsidP="00E14F2A">
            <w:pPr>
              <w:spacing w:before="120" w:after="120" w:line="256" w:lineRule="auto"/>
              <w:rPr>
                <w:rFonts w:cs="Open Sans"/>
                <w:color w:val="404040"/>
              </w:rPr>
            </w:pPr>
          </w:p>
        </w:tc>
        <w:tc>
          <w:tcPr>
            <w:tcW w:w="630" w:type="dxa"/>
            <w:tcBorders>
              <w:top w:val="nil"/>
              <w:left w:val="nil"/>
              <w:bottom w:val="nil"/>
              <w:right w:val="nil"/>
            </w:tcBorders>
            <w:shd w:val="clear" w:color="auto" w:fill="FFFFFF" w:themeFill="background1"/>
            <w:vAlign w:val="center"/>
            <w:hideMark/>
            <w:tcPrChange w:id="1542" w:author="Alicia Romero Lopez" w:date="2020-01-31T09:48:00Z">
              <w:tcPr>
                <w:tcW w:w="630" w:type="dxa"/>
                <w:tcBorders>
                  <w:top w:val="nil"/>
                  <w:left w:val="nil"/>
                  <w:bottom w:val="nil"/>
                  <w:right w:val="nil"/>
                </w:tcBorders>
                <w:shd w:val="clear" w:color="auto" w:fill="FFFFFF"/>
                <w:hideMark/>
              </w:tcPr>
            </w:tcPrChange>
          </w:tcPr>
          <w:p w14:paraId="51EAA6D1" w14:textId="77777777" w:rsidR="00E14F2A" w:rsidRPr="007F4B89" w:rsidRDefault="00E14F2A" w:rsidP="00E14F2A">
            <w:pPr>
              <w:spacing w:before="120" w:after="120" w:line="256" w:lineRule="auto"/>
              <w:rPr>
                <w:rFonts w:cs="Open Sans"/>
                <w:noProof/>
                <w:color w:val="404040"/>
              </w:rPr>
            </w:pPr>
            <w:r w:rsidRPr="007F4B89">
              <w:rPr>
                <w:rFonts w:cs="Open Sans"/>
                <w:noProof/>
                <w:color w:val="404040"/>
              </w:rPr>
              <mc:AlternateContent>
                <mc:Choice Requires="wps">
                  <w:drawing>
                    <wp:inline distT="0" distB="0" distL="0" distR="0" wp14:anchorId="3FF75AF7" wp14:editId="0F699B90">
                      <wp:extent cx="207010" cy="207010"/>
                      <wp:effectExtent l="19050" t="19050" r="21590" b="21590"/>
                      <wp:docPr id="50" name="Oval 2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010" cy="207010"/>
                              </a:xfrm>
                              <a:prstGeom prst="ellipse">
                                <a:avLst/>
                              </a:prstGeom>
                              <a:noFill/>
                              <a:ln w="28575">
                                <a:solidFill>
                                  <a:srgbClr val="DBDBDB">
                                    <a:lumMod val="90000"/>
                                    <a:lumOff val="0"/>
                                  </a:srgb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inline>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w16se="http://schemas.microsoft.com/office/word/2015/wordml/symex" xmlns:cx1="http://schemas.microsoft.com/office/drawing/2015/9/8/chartex" xmlns:cx="http://schemas.microsoft.com/office/drawing/2014/chartex">
                  <w:pict>
                    <v:oval w14:anchorId="2788E82F" id="Oval 245" o:spid="_x0000_s1026" style="width:16.3pt;height:16.3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" filled="f" strokecolor="#c5c5c5" strokeweight="2.25pt">
                      <v:stroke joinstyle="miter"/>
                      <w10:anchorlock/>
                    </v:oval>
                  </w:pict>
                </mc:Fallback>
              </mc:AlternateContent>
            </w:r>
          </w:p>
        </w:tc>
        <w:tc>
          <w:tcPr>
            <w:tcW w:w="450" w:type="dxa"/>
            <w:tcBorders>
              <w:top w:val="nil"/>
              <w:left w:val="nil"/>
              <w:bottom w:val="nil"/>
              <w:right w:val="nil"/>
            </w:tcBorders>
            <w:shd w:val="clear" w:color="auto" w:fill="FFFFFF" w:themeFill="background1"/>
            <w:vAlign w:val="center"/>
            <w:hideMark/>
            <w:tcPrChange w:id="1543" w:author="Alicia Romero Lopez" w:date="2020-01-31T09:48:00Z">
              <w:tcPr>
                <w:tcW w:w="450" w:type="dxa"/>
                <w:tcBorders>
                  <w:top w:val="nil"/>
                  <w:left w:val="nil"/>
                  <w:bottom w:val="nil"/>
                  <w:right w:val="nil"/>
                </w:tcBorders>
                <w:shd w:val="clear" w:color="auto" w:fill="FFFFFF"/>
                <w:hideMark/>
              </w:tcPr>
            </w:tcPrChange>
          </w:tcPr>
          <w:p w14:paraId="320E74E5" w14:textId="77777777" w:rsidR="00E14F2A" w:rsidRPr="007F4B89" w:rsidRDefault="00E14F2A" w:rsidP="00E14F2A">
            <w:pPr>
              <w:spacing w:before="120" w:after="120" w:line="256" w:lineRule="auto"/>
              <w:rPr>
                <w:rFonts w:ascii="Open Sans Semibold" w:hAnsi="Open Sans Semibold" w:cs="Open Sans Semibold"/>
                <w:color w:val="404040"/>
              </w:rPr>
            </w:pPr>
            <w:r w:rsidRPr="007F4B89">
              <w:rPr>
                <w:rFonts w:ascii="Open Sans Semibold" w:hAnsi="Open Sans Semibold" w:cs="Open Sans Semibold"/>
                <w:color w:val="404040"/>
              </w:rPr>
              <w:t>c.</w:t>
            </w:r>
          </w:p>
        </w:tc>
        <w:tc>
          <w:tcPr>
            <w:tcW w:w="8841" w:type="dxa"/>
            <w:gridSpan w:val="3"/>
            <w:tcBorders>
              <w:top w:val="nil"/>
              <w:left w:val="nil"/>
              <w:bottom w:val="nil"/>
              <w:right w:val="nil"/>
            </w:tcBorders>
            <w:shd w:val="clear" w:color="auto" w:fill="FFFFFF" w:themeFill="background1"/>
            <w:vAlign w:val="center"/>
            <w:hideMark/>
            <w:tcPrChange w:id="1544" w:author="Alicia Romero Lopez" w:date="2020-01-31T09:48:00Z">
              <w:tcPr>
                <w:tcW w:w="8841" w:type="dxa"/>
                <w:gridSpan w:val="3"/>
                <w:tcBorders>
                  <w:top w:val="nil"/>
                  <w:left w:val="nil"/>
                  <w:bottom w:val="nil"/>
                  <w:right w:val="nil"/>
                </w:tcBorders>
                <w:shd w:val="clear" w:color="auto" w:fill="FFFFFF"/>
                <w:hideMark/>
              </w:tcPr>
            </w:tcPrChange>
          </w:tcPr>
          <w:p w14:paraId="6FA74E47" w14:textId="77777777" w:rsidR="00E14F2A" w:rsidRPr="007F4B89" w:rsidRDefault="00E14F2A" w:rsidP="00E14F2A">
            <w:pPr>
              <w:spacing w:before="120" w:after="120" w:line="256" w:lineRule="auto"/>
              <w:rPr>
                <w:rFonts w:cs="Open Sans"/>
                <w:color w:val="404040"/>
              </w:rPr>
            </w:pPr>
            <w:r w:rsidRPr="007F4B89">
              <w:rPr>
                <w:rFonts w:cs="Open Sans"/>
                <w:color w:val="404040"/>
                <w:highlight w:val="green"/>
              </w:rPr>
              <w:t>Unsupervised learning.</w:t>
            </w:r>
          </w:p>
        </w:tc>
        <w:tc>
          <w:tcPr>
            <w:tcW w:w="270" w:type="dxa"/>
            <w:tcBorders>
              <w:top w:val="nil"/>
              <w:left w:val="nil"/>
              <w:bottom w:val="nil"/>
              <w:right w:val="single" w:sz="4" w:space="0" w:color="DBDBDB" w:themeColor="accent3" w:themeTint="66"/>
            </w:tcBorders>
            <w:shd w:val="clear" w:color="auto" w:fill="FAFAFA"/>
            <w:tcPrChange w:id="1545" w:author="Alicia Romero Lopez" w:date="2020-01-31T09:48:00Z">
              <w:tcPr>
                <w:tcW w:w="270" w:type="dxa"/>
                <w:tcBorders>
                  <w:top w:val="nil"/>
                  <w:left w:val="nil"/>
                  <w:bottom w:val="nil"/>
                  <w:right w:val="single" w:sz="4" w:space="0" w:color="DBDBDB"/>
                </w:tcBorders>
                <w:shd w:val="clear" w:color="auto" w:fill="FAFAFA"/>
              </w:tcPr>
            </w:tcPrChange>
          </w:tcPr>
          <w:p w14:paraId="0072F8E0" w14:textId="77777777" w:rsidR="00E14F2A" w:rsidRPr="007F4B89" w:rsidRDefault="00E14F2A" w:rsidP="00E14F2A">
            <w:pPr>
              <w:spacing w:before="120" w:after="120" w:line="256" w:lineRule="auto"/>
              <w:rPr>
                <w:rFonts w:cs="Open Sans"/>
                <w:color w:val="404040"/>
              </w:rPr>
            </w:pPr>
          </w:p>
        </w:tc>
      </w:tr>
      <w:tr w:rsidR="00E14F2A" w:rsidRPr="007F4B89" w14:paraId="33805FD3" w14:textId="77777777" w:rsidTr="51235A2F">
        <w:trPr>
          <w:cantSplit/>
        </w:trPr>
        <w:tc>
          <w:tcPr>
            <w:tcW w:w="265" w:type="dxa"/>
            <w:tcBorders>
              <w:top w:val="nil"/>
              <w:left w:val="single" w:sz="4" w:space="0" w:color="DBDBDB" w:themeColor="accent3" w:themeTint="66"/>
              <w:bottom w:val="nil"/>
              <w:right w:val="nil"/>
            </w:tcBorders>
            <w:shd w:val="clear" w:color="auto" w:fill="FAFAFA"/>
            <w:tcPrChange w:id="1546" w:author="Alicia Romero Lopez" w:date="2020-01-31T09:48:00Z">
              <w:tcPr>
                <w:tcW w:w="265" w:type="dxa"/>
                <w:tcBorders>
                  <w:top w:val="nil"/>
                  <w:left w:val="single" w:sz="4" w:space="0" w:color="DBDBDB"/>
                  <w:bottom w:val="nil"/>
                  <w:right w:val="nil"/>
                </w:tcBorders>
                <w:shd w:val="clear" w:color="auto" w:fill="FAFAFA"/>
              </w:tcPr>
            </w:tcPrChange>
          </w:tcPr>
          <w:p w14:paraId="1CCCE4BB" w14:textId="77777777" w:rsidR="00E14F2A" w:rsidRPr="007F4B89" w:rsidRDefault="00E14F2A" w:rsidP="00E14F2A">
            <w:pPr>
              <w:rPr>
                <w:color w:val="404040"/>
                <w:sz w:val="16"/>
                <w:szCs w:val="16"/>
              </w:rPr>
            </w:pPr>
          </w:p>
        </w:tc>
        <w:tc>
          <w:tcPr>
            <w:tcW w:w="3960" w:type="dxa"/>
            <w:gridSpan w:val="3"/>
            <w:tcBorders>
              <w:top w:val="nil"/>
              <w:left w:val="nil"/>
              <w:bottom w:val="nil"/>
              <w:right w:val="nil"/>
            </w:tcBorders>
            <w:shd w:val="clear" w:color="auto" w:fill="FAFAFA"/>
            <w:vAlign w:val="center"/>
            <w:tcPrChange w:id="1547" w:author="Alicia Romero Lopez" w:date="2020-01-31T09:48:00Z">
              <w:tcPr>
                <w:tcW w:w="3960" w:type="dxa"/>
                <w:gridSpan w:val="3"/>
                <w:tcBorders>
                  <w:top w:val="nil"/>
                  <w:left w:val="nil"/>
                  <w:bottom w:val="nil"/>
                  <w:right w:val="nil"/>
                </w:tcBorders>
                <w:shd w:val="clear" w:color="auto" w:fill="FAFAFA"/>
              </w:tcPr>
            </w:tcPrChange>
          </w:tcPr>
          <w:p w14:paraId="7B6FAE00" w14:textId="77777777" w:rsidR="00E14F2A" w:rsidRPr="007F4B89" w:rsidRDefault="00E14F2A" w:rsidP="00E14F2A">
            <w:pPr>
              <w:rPr>
                <w:color w:val="404040"/>
                <w:sz w:val="16"/>
                <w:szCs w:val="16"/>
              </w:rPr>
            </w:pPr>
          </w:p>
        </w:tc>
        <w:tc>
          <w:tcPr>
            <w:tcW w:w="1980" w:type="dxa"/>
            <w:tcBorders>
              <w:top w:val="nil"/>
              <w:left w:val="nil"/>
              <w:bottom w:val="nil"/>
              <w:right w:val="nil"/>
            </w:tcBorders>
            <w:shd w:val="clear" w:color="auto" w:fill="FAFAFA"/>
            <w:vAlign w:val="center"/>
            <w:tcPrChange w:id="1548" w:author="Alicia Romero Lopez" w:date="2020-01-31T09:48:00Z">
              <w:tcPr>
                <w:tcW w:w="1980" w:type="dxa"/>
                <w:tcBorders>
                  <w:top w:val="nil"/>
                  <w:left w:val="nil"/>
                  <w:bottom w:val="nil"/>
                  <w:right w:val="nil"/>
                </w:tcBorders>
                <w:shd w:val="clear" w:color="auto" w:fill="FAFAFA"/>
              </w:tcPr>
            </w:tcPrChange>
          </w:tcPr>
          <w:p w14:paraId="06732E90" w14:textId="77777777" w:rsidR="00E14F2A" w:rsidRPr="007F4B89" w:rsidRDefault="00E14F2A" w:rsidP="00E14F2A">
            <w:pPr>
              <w:rPr>
                <w:color w:val="404040"/>
                <w:sz w:val="16"/>
                <w:szCs w:val="16"/>
              </w:rPr>
            </w:pPr>
          </w:p>
        </w:tc>
        <w:tc>
          <w:tcPr>
            <w:tcW w:w="3978" w:type="dxa"/>
            <w:tcBorders>
              <w:top w:val="nil"/>
              <w:left w:val="nil"/>
              <w:bottom w:val="nil"/>
              <w:right w:val="nil"/>
            </w:tcBorders>
            <w:shd w:val="clear" w:color="auto" w:fill="FAFAFA"/>
            <w:vAlign w:val="center"/>
            <w:tcPrChange w:id="1549" w:author="Alicia Romero Lopez" w:date="2020-01-31T09:48:00Z">
              <w:tcPr>
                <w:tcW w:w="3978" w:type="dxa"/>
                <w:tcBorders>
                  <w:top w:val="nil"/>
                  <w:left w:val="nil"/>
                  <w:bottom w:val="nil"/>
                  <w:right w:val="nil"/>
                </w:tcBorders>
                <w:shd w:val="clear" w:color="auto" w:fill="FAFAFA"/>
              </w:tcPr>
            </w:tcPrChange>
          </w:tcPr>
          <w:p w14:paraId="0BCE07D5" w14:textId="77777777" w:rsidR="00E14F2A" w:rsidRPr="007F4B89" w:rsidRDefault="00E14F2A" w:rsidP="00E14F2A">
            <w:pPr>
              <w:rPr>
                <w:color w:val="404040"/>
                <w:sz w:val="16"/>
                <w:szCs w:val="16"/>
              </w:rPr>
            </w:pPr>
          </w:p>
        </w:tc>
        <w:tc>
          <w:tcPr>
            <w:tcW w:w="270" w:type="dxa"/>
            <w:tcBorders>
              <w:top w:val="nil"/>
              <w:left w:val="nil"/>
              <w:bottom w:val="nil"/>
              <w:right w:val="single" w:sz="4" w:space="0" w:color="DBDBDB" w:themeColor="accent3" w:themeTint="66"/>
            </w:tcBorders>
            <w:shd w:val="clear" w:color="auto" w:fill="FAFAFA"/>
            <w:tcPrChange w:id="1550" w:author="Alicia Romero Lopez" w:date="2020-01-31T09:48:00Z">
              <w:tcPr>
                <w:tcW w:w="270" w:type="dxa"/>
                <w:tcBorders>
                  <w:top w:val="nil"/>
                  <w:left w:val="nil"/>
                  <w:bottom w:val="nil"/>
                  <w:right w:val="single" w:sz="4" w:space="0" w:color="DBDBDB"/>
                </w:tcBorders>
                <w:shd w:val="clear" w:color="auto" w:fill="FAFAFA"/>
              </w:tcPr>
            </w:tcPrChange>
          </w:tcPr>
          <w:p w14:paraId="7A0F2EB9" w14:textId="77777777" w:rsidR="00E14F2A" w:rsidRPr="007F4B89" w:rsidRDefault="00E14F2A" w:rsidP="00E14F2A">
            <w:pPr>
              <w:rPr>
                <w:color w:val="404040"/>
                <w:sz w:val="16"/>
                <w:szCs w:val="16"/>
              </w:rPr>
            </w:pPr>
          </w:p>
        </w:tc>
      </w:tr>
      <w:tr w:rsidR="00E14F2A" w:rsidRPr="007F4B89" w14:paraId="62FA5C5A" w14:textId="77777777" w:rsidTr="51235A2F">
        <w:trPr>
          <w:cantSplit/>
        </w:trPr>
        <w:tc>
          <w:tcPr>
            <w:tcW w:w="265" w:type="dxa"/>
            <w:tcBorders>
              <w:top w:val="nil"/>
              <w:left w:val="single" w:sz="4" w:space="0" w:color="DBDBDB" w:themeColor="accent3" w:themeTint="66"/>
              <w:bottom w:val="nil"/>
              <w:right w:val="nil"/>
            </w:tcBorders>
            <w:shd w:val="clear" w:color="auto" w:fill="FAFAFA"/>
            <w:tcPrChange w:id="1551" w:author="Alicia Romero Lopez" w:date="2020-01-31T09:48:00Z">
              <w:tcPr>
                <w:tcW w:w="265" w:type="dxa"/>
                <w:tcBorders>
                  <w:top w:val="nil"/>
                  <w:left w:val="single" w:sz="4" w:space="0" w:color="DBDBDB"/>
                  <w:bottom w:val="nil"/>
                  <w:right w:val="nil"/>
                </w:tcBorders>
                <w:shd w:val="clear" w:color="auto" w:fill="FAFAFA"/>
              </w:tcPr>
            </w:tcPrChange>
          </w:tcPr>
          <w:p w14:paraId="5EE8FBCA" w14:textId="77777777" w:rsidR="00E14F2A" w:rsidRPr="007F4B89" w:rsidRDefault="00E14F2A" w:rsidP="00E14F2A">
            <w:pPr>
              <w:spacing w:before="120" w:after="120" w:line="256" w:lineRule="auto"/>
              <w:rPr>
                <w:rFonts w:cs="Open Sans"/>
                <w:color w:val="404040"/>
              </w:rPr>
            </w:pPr>
          </w:p>
        </w:tc>
        <w:tc>
          <w:tcPr>
            <w:tcW w:w="630" w:type="dxa"/>
            <w:tcBorders>
              <w:top w:val="nil"/>
              <w:left w:val="nil"/>
              <w:bottom w:val="nil"/>
              <w:right w:val="nil"/>
            </w:tcBorders>
            <w:shd w:val="clear" w:color="auto" w:fill="FFFFFF" w:themeFill="background1"/>
            <w:vAlign w:val="center"/>
            <w:hideMark/>
            <w:tcPrChange w:id="1552" w:author="Alicia Romero Lopez" w:date="2020-01-31T09:48:00Z">
              <w:tcPr>
                <w:tcW w:w="630" w:type="dxa"/>
                <w:tcBorders>
                  <w:top w:val="nil"/>
                  <w:left w:val="nil"/>
                  <w:bottom w:val="nil"/>
                  <w:right w:val="nil"/>
                </w:tcBorders>
                <w:shd w:val="clear" w:color="auto" w:fill="FFFFFF"/>
                <w:hideMark/>
              </w:tcPr>
            </w:tcPrChange>
          </w:tcPr>
          <w:p w14:paraId="2B1061EE" w14:textId="77777777" w:rsidR="00E14F2A" w:rsidRPr="007F4B89" w:rsidRDefault="00E14F2A" w:rsidP="00E14F2A">
            <w:pPr>
              <w:spacing w:before="120" w:after="120" w:line="256" w:lineRule="auto"/>
              <w:rPr>
                <w:rFonts w:cs="Open Sans"/>
                <w:noProof/>
                <w:color w:val="404040"/>
              </w:rPr>
            </w:pPr>
            <w:r w:rsidRPr="007F4B89">
              <w:rPr>
                <w:rFonts w:cs="Open Sans"/>
                <w:noProof/>
                <w:color w:val="404040"/>
              </w:rPr>
              <mc:AlternateContent>
                <mc:Choice Requires="wps">
                  <w:drawing>
                    <wp:inline distT="0" distB="0" distL="0" distR="0" wp14:anchorId="61819104" wp14:editId="42A53F03">
                      <wp:extent cx="207010" cy="207010"/>
                      <wp:effectExtent l="19050" t="19050" r="21590" b="21590"/>
                      <wp:docPr id="49" name="Oval 2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010" cy="207010"/>
                              </a:xfrm>
                              <a:prstGeom prst="ellipse">
                                <a:avLst/>
                              </a:prstGeom>
                              <a:noFill/>
                              <a:ln w="28575">
                                <a:solidFill>
                                  <a:srgbClr val="DBDBDB">
                                    <a:lumMod val="90000"/>
                                    <a:lumOff val="0"/>
                                  </a:srgb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inline>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w16se="http://schemas.microsoft.com/office/word/2015/wordml/symex" xmlns:cx1="http://schemas.microsoft.com/office/drawing/2015/9/8/chartex" xmlns:cx="http://schemas.microsoft.com/office/drawing/2014/chartex">
                  <w:pict>
                    <v:oval w14:anchorId="316EAF6B" id="Oval 246" o:spid="_x0000_s1026" style="width:16.3pt;height:16.3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" filled="f" strokecolor="#c5c5c5" strokeweight="2.25pt">
                      <v:stroke joinstyle="miter"/>
                      <w10:anchorlock/>
                    </v:oval>
                  </w:pict>
                </mc:Fallback>
              </mc:AlternateContent>
            </w:r>
          </w:p>
        </w:tc>
        <w:tc>
          <w:tcPr>
            <w:tcW w:w="450" w:type="dxa"/>
            <w:tcBorders>
              <w:top w:val="nil"/>
              <w:left w:val="nil"/>
              <w:bottom w:val="nil"/>
              <w:right w:val="nil"/>
            </w:tcBorders>
            <w:shd w:val="clear" w:color="auto" w:fill="FFFFFF" w:themeFill="background1"/>
            <w:vAlign w:val="center"/>
            <w:hideMark/>
            <w:tcPrChange w:id="1553" w:author="Alicia Romero Lopez" w:date="2020-01-31T09:48:00Z">
              <w:tcPr>
                <w:tcW w:w="450" w:type="dxa"/>
                <w:tcBorders>
                  <w:top w:val="nil"/>
                  <w:left w:val="nil"/>
                  <w:bottom w:val="nil"/>
                  <w:right w:val="nil"/>
                </w:tcBorders>
                <w:shd w:val="clear" w:color="auto" w:fill="FFFFFF"/>
                <w:hideMark/>
              </w:tcPr>
            </w:tcPrChange>
          </w:tcPr>
          <w:p w14:paraId="2E89B05E" w14:textId="77777777" w:rsidR="00E14F2A" w:rsidRPr="007F4B89" w:rsidRDefault="00E14F2A" w:rsidP="00E14F2A">
            <w:pPr>
              <w:spacing w:before="120" w:after="120" w:line="256" w:lineRule="auto"/>
              <w:rPr>
                <w:rFonts w:ascii="Open Sans Semibold" w:hAnsi="Open Sans Semibold" w:cs="Open Sans Semibold"/>
                <w:color w:val="404040"/>
              </w:rPr>
            </w:pPr>
            <w:r w:rsidRPr="007F4B89">
              <w:rPr>
                <w:rFonts w:ascii="Open Sans Semibold" w:hAnsi="Open Sans Semibold" w:cs="Open Sans Semibold"/>
                <w:color w:val="404040"/>
              </w:rPr>
              <w:t>d.</w:t>
            </w:r>
          </w:p>
        </w:tc>
        <w:tc>
          <w:tcPr>
            <w:tcW w:w="8841" w:type="dxa"/>
            <w:gridSpan w:val="3"/>
            <w:tcBorders>
              <w:top w:val="nil"/>
              <w:left w:val="nil"/>
              <w:bottom w:val="nil"/>
              <w:right w:val="nil"/>
            </w:tcBorders>
            <w:shd w:val="clear" w:color="auto" w:fill="FFFFFF" w:themeFill="background1"/>
            <w:vAlign w:val="center"/>
            <w:hideMark/>
            <w:tcPrChange w:id="1554" w:author="Alicia Romero Lopez" w:date="2020-01-31T09:48:00Z">
              <w:tcPr>
                <w:tcW w:w="8841" w:type="dxa"/>
                <w:gridSpan w:val="3"/>
                <w:tcBorders>
                  <w:top w:val="nil"/>
                  <w:left w:val="nil"/>
                  <w:bottom w:val="nil"/>
                  <w:right w:val="nil"/>
                </w:tcBorders>
                <w:shd w:val="clear" w:color="auto" w:fill="FFFFFF"/>
                <w:hideMark/>
              </w:tcPr>
            </w:tcPrChange>
          </w:tcPr>
          <w:p w14:paraId="733FD5DF" w14:textId="77777777" w:rsidR="00E14F2A" w:rsidRPr="007F4B89" w:rsidRDefault="00E14F2A" w:rsidP="00E14F2A">
            <w:pPr>
              <w:spacing w:before="120" w:after="120" w:line="256" w:lineRule="auto"/>
              <w:rPr>
                <w:rFonts w:cs="Open Sans"/>
                <w:color w:val="404040"/>
              </w:rPr>
            </w:pPr>
            <w:r w:rsidRPr="007F4B89">
              <w:rPr>
                <w:rFonts w:cs="Open Sans"/>
                <w:color w:val="404040"/>
              </w:rPr>
              <w:t>Reinforcement learning.</w:t>
            </w:r>
          </w:p>
        </w:tc>
        <w:tc>
          <w:tcPr>
            <w:tcW w:w="270" w:type="dxa"/>
            <w:tcBorders>
              <w:top w:val="nil"/>
              <w:left w:val="nil"/>
              <w:bottom w:val="nil"/>
              <w:right w:val="single" w:sz="4" w:space="0" w:color="DBDBDB" w:themeColor="accent3" w:themeTint="66"/>
            </w:tcBorders>
            <w:shd w:val="clear" w:color="auto" w:fill="FAFAFA"/>
            <w:tcPrChange w:id="1555" w:author="Alicia Romero Lopez" w:date="2020-01-31T09:48:00Z">
              <w:tcPr>
                <w:tcW w:w="270" w:type="dxa"/>
                <w:tcBorders>
                  <w:top w:val="nil"/>
                  <w:left w:val="nil"/>
                  <w:bottom w:val="nil"/>
                  <w:right w:val="single" w:sz="4" w:space="0" w:color="DBDBDB"/>
                </w:tcBorders>
                <w:shd w:val="clear" w:color="auto" w:fill="FAFAFA"/>
              </w:tcPr>
            </w:tcPrChange>
          </w:tcPr>
          <w:p w14:paraId="72FCB00A" w14:textId="77777777" w:rsidR="00E14F2A" w:rsidRPr="007F4B89" w:rsidRDefault="00E14F2A" w:rsidP="00E14F2A">
            <w:pPr>
              <w:spacing w:before="120" w:after="120" w:line="256" w:lineRule="auto"/>
              <w:rPr>
                <w:rFonts w:cs="Open Sans"/>
                <w:color w:val="404040"/>
              </w:rPr>
            </w:pPr>
          </w:p>
        </w:tc>
      </w:tr>
      <w:tr w:rsidR="00E14F2A" w:rsidRPr="007F4B89" w14:paraId="3AA6EEF8" w14:textId="77777777" w:rsidTr="51235A2F">
        <w:trPr>
          <w:cantSplit/>
        </w:trPr>
        <w:tc>
          <w:tcPr>
            <w:tcW w:w="265" w:type="dxa"/>
            <w:tcBorders>
              <w:top w:val="nil"/>
              <w:left w:val="single" w:sz="4" w:space="0" w:color="DBDBDB" w:themeColor="accent3" w:themeTint="66"/>
              <w:bottom w:val="nil"/>
              <w:right w:val="nil"/>
            </w:tcBorders>
            <w:shd w:val="clear" w:color="auto" w:fill="FAFAFA"/>
            <w:tcPrChange w:id="1556" w:author="Alicia Romero Lopez" w:date="2020-01-31T09:48:00Z">
              <w:tcPr>
                <w:tcW w:w="265" w:type="dxa"/>
                <w:tcBorders>
                  <w:top w:val="nil"/>
                  <w:left w:val="single" w:sz="4" w:space="0" w:color="DBDBDB"/>
                  <w:bottom w:val="nil"/>
                  <w:right w:val="nil"/>
                </w:tcBorders>
                <w:shd w:val="clear" w:color="auto" w:fill="FAFAFA"/>
              </w:tcPr>
            </w:tcPrChange>
          </w:tcPr>
          <w:p w14:paraId="39B5D81D" w14:textId="77777777" w:rsidR="00E14F2A" w:rsidRPr="007F4B89" w:rsidRDefault="00E14F2A" w:rsidP="00E14F2A">
            <w:pPr>
              <w:rPr>
                <w:color w:val="404040"/>
                <w:sz w:val="16"/>
                <w:szCs w:val="16"/>
              </w:rPr>
            </w:pPr>
          </w:p>
        </w:tc>
        <w:tc>
          <w:tcPr>
            <w:tcW w:w="3960" w:type="dxa"/>
            <w:gridSpan w:val="3"/>
            <w:tcBorders>
              <w:top w:val="nil"/>
              <w:left w:val="nil"/>
              <w:bottom w:val="nil"/>
              <w:right w:val="nil"/>
            </w:tcBorders>
            <w:shd w:val="clear" w:color="auto" w:fill="FAFAFA"/>
            <w:vAlign w:val="center"/>
            <w:tcPrChange w:id="1557" w:author="Alicia Romero Lopez" w:date="2020-01-31T09:48:00Z">
              <w:tcPr>
                <w:tcW w:w="3960" w:type="dxa"/>
                <w:gridSpan w:val="3"/>
                <w:tcBorders>
                  <w:top w:val="nil"/>
                  <w:left w:val="nil"/>
                  <w:bottom w:val="nil"/>
                  <w:right w:val="nil"/>
                </w:tcBorders>
                <w:shd w:val="clear" w:color="auto" w:fill="FAFAFA"/>
              </w:tcPr>
            </w:tcPrChange>
          </w:tcPr>
          <w:p w14:paraId="1030AE33" w14:textId="77777777" w:rsidR="00E14F2A" w:rsidRPr="007F4B89" w:rsidRDefault="00E14F2A" w:rsidP="00E14F2A">
            <w:pPr>
              <w:rPr>
                <w:color w:val="404040"/>
                <w:sz w:val="16"/>
                <w:szCs w:val="16"/>
              </w:rPr>
            </w:pPr>
          </w:p>
        </w:tc>
        <w:tc>
          <w:tcPr>
            <w:tcW w:w="1980" w:type="dxa"/>
            <w:tcBorders>
              <w:top w:val="nil"/>
              <w:left w:val="nil"/>
              <w:bottom w:val="nil"/>
              <w:right w:val="nil"/>
            </w:tcBorders>
            <w:shd w:val="clear" w:color="auto" w:fill="FAFAFA"/>
            <w:vAlign w:val="center"/>
            <w:tcPrChange w:id="1558" w:author="Alicia Romero Lopez" w:date="2020-01-31T09:48:00Z">
              <w:tcPr>
                <w:tcW w:w="1980" w:type="dxa"/>
                <w:tcBorders>
                  <w:top w:val="nil"/>
                  <w:left w:val="nil"/>
                  <w:bottom w:val="nil"/>
                  <w:right w:val="nil"/>
                </w:tcBorders>
                <w:shd w:val="clear" w:color="auto" w:fill="FAFAFA"/>
              </w:tcPr>
            </w:tcPrChange>
          </w:tcPr>
          <w:p w14:paraId="36978FF4" w14:textId="77777777" w:rsidR="00E14F2A" w:rsidRPr="007F4B89" w:rsidRDefault="00E14F2A" w:rsidP="00E14F2A">
            <w:pPr>
              <w:rPr>
                <w:color w:val="404040"/>
                <w:sz w:val="16"/>
                <w:szCs w:val="16"/>
              </w:rPr>
            </w:pPr>
          </w:p>
        </w:tc>
        <w:tc>
          <w:tcPr>
            <w:tcW w:w="3978" w:type="dxa"/>
            <w:tcBorders>
              <w:top w:val="nil"/>
              <w:left w:val="nil"/>
              <w:bottom w:val="nil"/>
              <w:right w:val="nil"/>
            </w:tcBorders>
            <w:shd w:val="clear" w:color="auto" w:fill="FAFAFA"/>
            <w:vAlign w:val="center"/>
            <w:tcPrChange w:id="1559" w:author="Alicia Romero Lopez" w:date="2020-01-31T09:48:00Z">
              <w:tcPr>
                <w:tcW w:w="3978" w:type="dxa"/>
                <w:tcBorders>
                  <w:top w:val="nil"/>
                  <w:left w:val="nil"/>
                  <w:bottom w:val="nil"/>
                  <w:right w:val="nil"/>
                </w:tcBorders>
                <w:shd w:val="clear" w:color="auto" w:fill="FAFAFA"/>
              </w:tcPr>
            </w:tcPrChange>
          </w:tcPr>
          <w:p w14:paraId="6F7A4AAC" w14:textId="77777777" w:rsidR="00E14F2A" w:rsidRPr="007F4B89" w:rsidRDefault="00E14F2A" w:rsidP="00E14F2A">
            <w:pPr>
              <w:rPr>
                <w:color w:val="404040"/>
                <w:sz w:val="16"/>
                <w:szCs w:val="16"/>
              </w:rPr>
            </w:pPr>
          </w:p>
        </w:tc>
        <w:tc>
          <w:tcPr>
            <w:tcW w:w="270" w:type="dxa"/>
            <w:tcBorders>
              <w:top w:val="nil"/>
              <w:left w:val="nil"/>
              <w:bottom w:val="nil"/>
              <w:right w:val="single" w:sz="4" w:space="0" w:color="DBDBDB" w:themeColor="accent3" w:themeTint="66"/>
            </w:tcBorders>
            <w:shd w:val="clear" w:color="auto" w:fill="FAFAFA"/>
            <w:tcPrChange w:id="1560" w:author="Alicia Romero Lopez" w:date="2020-01-31T09:48:00Z">
              <w:tcPr>
                <w:tcW w:w="270" w:type="dxa"/>
                <w:tcBorders>
                  <w:top w:val="nil"/>
                  <w:left w:val="nil"/>
                  <w:bottom w:val="nil"/>
                  <w:right w:val="single" w:sz="4" w:space="0" w:color="DBDBDB"/>
                </w:tcBorders>
                <w:shd w:val="clear" w:color="auto" w:fill="FAFAFA"/>
              </w:tcPr>
            </w:tcPrChange>
          </w:tcPr>
          <w:p w14:paraId="418F89D1" w14:textId="77777777" w:rsidR="00E14F2A" w:rsidRPr="007F4B89" w:rsidRDefault="00E14F2A" w:rsidP="00E14F2A">
            <w:pPr>
              <w:rPr>
                <w:color w:val="404040"/>
                <w:sz w:val="16"/>
                <w:szCs w:val="16"/>
              </w:rPr>
            </w:pPr>
          </w:p>
        </w:tc>
      </w:tr>
      <w:tr w:rsidR="00E14F2A" w:rsidRPr="007F4B89" w14:paraId="45A1C7AE" w14:textId="77777777" w:rsidTr="51235A2F">
        <w:trPr>
          <w:cantSplit/>
        </w:trPr>
        <w:tc>
          <w:tcPr>
            <w:tcW w:w="265" w:type="dxa"/>
            <w:tcBorders>
              <w:top w:val="nil"/>
              <w:left w:val="single" w:sz="4" w:space="0" w:color="DBDBDB" w:themeColor="accent3" w:themeTint="66"/>
              <w:bottom w:val="single" w:sz="4" w:space="0" w:color="DBDBDB" w:themeColor="accent3" w:themeTint="66"/>
              <w:right w:val="nil"/>
            </w:tcBorders>
            <w:shd w:val="clear" w:color="auto" w:fill="FAFAFA"/>
            <w:tcPrChange w:id="1561" w:author="Alicia Romero Lopez" w:date="2020-01-31T09:48:00Z">
              <w:tcPr>
                <w:tcW w:w="265" w:type="dxa"/>
                <w:tcBorders>
                  <w:top w:val="nil"/>
                  <w:left w:val="single" w:sz="4" w:space="0" w:color="DBDBDB"/>
                  <w:bottom w:val="single" w:sz="4" w:space="0" w:color="DBDBDB"/>
                  <w:right w:val="nil"/>
                </w:tcBorders>
                <w:shd w:val="clear" w:color="auto" w:fill="FAFAFA"/>
              </w:tcPr>
            </w:tcPrChange>
          </w:tcPr>
          <w:p w14:paraId="312A63FB" w14:textId="77777777" w:rsidR="00E14F2A" w:rsidRPr="007F4B89" w:rsidRDefault="00E14F2A" w:rsidP="00E14F2A">
            <w:pPr>
              <w:spacing w:before="120" w:after="120" w:line="256" w:lineRule="auto"/>
              <w:rPr>
                <w:rFonts w:cs="Open Sans"/>
                <w:color w:val="404040"/>
              </w:rPr>
            </w:pPr>
          </w:p>
        </w:tc>
        <w:tc>
          <w:tcPr>
            <w:tcW w:w="3960" w:type="dxa"/>
            <w:gridSpan w:val="3"/>
            <w:tcBorders>
              <w:top w:val="nil"/>
              <w:left w:val="nil"/>
              <w:bottom w:val="single" w:sz="4" w:space="0" w:color="DBDBDB" w:themeColor="accent3" w:themeTint="66"/>
              <w:right w:val="nil"/>
            </w:tcBorders>
            <w:shd w:val="clear" w:color="auto" w:fill="FAFAFA"/>
            <w:vAlign w:val="center"/>
            <w:tcPrChange w:id="1562" w:author="Alicia Romero Lopez" w:date="2020-01-31T09:48:00Z">
              <w:tcPr>
                <w:tcW w:w="3960" w:type="dxa"/>
                <w:gridSpan w:val="3"/>
                <w:tcBorders>
                  <w:top w:val="nil"/>
                  <w:left w:val="nil"/>
                  <w:bottom w:val="single" w:sz="4" w:space="0" w:color="DBDBDB"/>
                  <w:right w:val="nil"/>
                </w:tcBorders>
                <w:shd w:val="clear" w:color="auto" w:fill="FAFAFA"/>
              </w:tcPr>
            </w:tcPrChange>
          </w:tcPr>
          <w:p w14:paraId="424A5D64" w14:textId="77777777" w:rsidR="00E14F2A" w:rsidRPr="007F4B89" w:rsidRDefault="00E14F2A" w:rsidP="00E14F2A">
            <w:pPr>
              <w:spacing w:before="120" w:after="120" w:line="256" w:lineRule="auto"/>
              <w:rPr>
                <w:rFonts w:cs="Open Sans"/>
                <w:color w:val="404040"/>
              </w:rPr>
            </w:pPr>
          </w:p>
        </w:tc>
        <w:tc>
          <w:tcPr>
            <w:tcW w:w="1980" w:type="dxa"/>
            <w:tcBorders>
              <w:top w:val="nil"/>
              <w:left w:val="nil"/>
              <w:bottom w:val="single" w:sz="4" w:space="0" w:color="DBDBDB" w:themeColor="accent3" w:themeTint="66"/>
              <w:right w:val="nil"/>
            </w:tcBorders>
            <w:shd w:val="clear" w:color="auto" w:fill="FAFAFA"/>
            <w:vAlign w:val="center"/>
            <w:hideMark/>
            <w:tcPrChange w:id="1563" w:author="Alicia Romero Lopez" w:date="2020-01-31T09:48:00Z">
              <w:tcPr>
                <w:tcW w:w="1980" w:type="dxa"/>
                <w:tcBorders>
                  <w:top w:val="nil"/>
                  <w:left w:val="nil"/>
                  <w:bottom w:val="single" w:sz="4" w:space="0" w:color="DBDBDB"/>
                  <w:right w:val="nil"/>
                </w:tcBorders>
                <w:shd w:val="clear" w:color="auto" w:fill="FAFAFA"/>
                <w:hideMark/>
              </w:tcPr>
            </w:tcPrChange>
          </w:tcPr>
          <w:p w14:paraId="39ED8A90" w14:textId="77777777" w:rsidR="00E14F2A" w:rsidRPr="007F4B89" w:rsidRDefault="00E14F2A" w:rsidP="00E14F2A">
            <w:pPr>
              <w:spacing w:before="120" w:after="120" w:line="256" w:lineRule="auto"/>
              <w:rPr>
                <w:rFonts w:cs="Open Sans"/>
                <w:color w:val="404040"/>
              </w:rPr>
            </w:pPr>
            <w:r w:rsidRPr="007F4B89">
              <w:rPr>
                <w:rFonts w:cs="Open Sans"/>
                <w:noProof/>
                <w:color w:val="404040"/>
              </w:rPr>
              <w:drawing>
                <wp:inline distT="0" distB="0" distL="0" distR="0" wp14:anchorId="586F39E5" wp14:editId="3E0CDDEF">
                  <wp:extent cx="1158240" cy="304800"/>
                  <wp:effectExtent l="0" t="0" r="3810" b="0"/>
                  <wp:docPr id="59"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158240" cy="304800"/>
                          </a:xfrm>
                          <a:prstGeom prst="rect">
                            <a:avLst/>
                          </a:prstGeom>
                          <a:noFill/>
                          <a:ln>
                            <a:noFill/>
                          </a:ln>
                        </pic:spPr>
                      </pic:pic>
                    </a:graphicData>
                  </a:graphic>
                </wp:inline>
              </w:drawing>
            </w:r>
          </w:p>
        </w:tc>
        <w:tc>
          <w:tcPr>
            <w:tcW w:w="3978" w:type="dxa"/>
            <w:tcBorders>
              <w:top w:val="nil"/>
              <w:left w:val="nil"/>
              <w:bottom w:val="single" w:sz="4" w:space="0" w:color="DBDBDB" w:themeColor="accent3" w:themeTint="66"/>
              <w:right w:val="nil"/>
            </w:tcBorders>
            <w:shd w:val="clear" w:color="auto" w:fill="FAFAFA"/>
            <w:vAlign w:val="center"/>
            <w:tcPrChange w:id="1564" w:author="Alicia Romero Lopez" w:date="2020-01-31T09:48:00Z">
              <w:tcPr>
                <w:tcW w:w="3978" w:type="dxa"/>
                <w:tcBorders>
                  <w:top w:val="nil"/>
                  <w:left w:val="nil"/>
                  <w:bottom w:val="single" w:sz="4" w:space="0" w:color="DBDBDB"/>
                  <w:right w:val="nil"/>
                </w:tcBorders>
                <w:shd w:val="clear" w:color="auto" w:fill="FAFAFA"/>
              </w:tcPr>
            </w:tcPrChange>
          </w:tcPr>
          <w:p w14:paraId="68E989DB" w14:textId="77777777" w:rsidR="00E14F2A" w:rsidRPr="007F4B89" w:rsidRDefault="00E14F2A" w:rsidP="00E14F2A">
            <w:pPr>
              <w:spacing w:before="120" w:after="120" w:line="256" w:lineRule="auto"/>
              <w:rPr>
                <w:rFonts w:cs="Open Sans"/>
                <w:color w:val="404040"/>
              </w:rPr>
            </w:pPr>
          </w:p>
        </w:tc>
        <w:tc>
          <w:tcPr>
            <w:tcW w:w="270" w:type="dxa"/>
            <w:tcBorders>
              <w:top w:val="nil"/>
              <w:left w:val="nil"/>
              <w:bottom w:val="single" w:sz="4" w:space="0" w:color="DBDBDB" w:themeColor="accent3" w:themeTint="66"/>
              <w:right w:val="single" w:sz="4" w:space="0" w:color="DBDBDB" w:themeColor="accent3" w:themeTint="66"/>
            </w:tcBorders>
            <w:shd w:val="clear" w:color="auto" w:fill="FAFAFA"/>
            <w:tcPrChange w:id="1565" w:author="Alicia Romero Lopez" w:date="2020-01-31T09:48:00Z">
              <w:tcPr>
                <w:tcW w:w="270" w:type="dxa"/>
                <w:tcBorders>
                  <w:top w:val="nil"/>
                  <w:left w:val="nil"/>
                  <w:bottom w:val="single" w:sz="4" w:space="0" w:color="DBDBDB"/>
                  <w:right w:val="single" w:sz="4" w:space="0" w:color="DBDBDB"/>
                </w:tcBorders>
                <w:shd w:val="clear" w:color="auto" w:fill="FAFAFA"/>
              </w:tcPr>
            </w:tcPrChange>
          </w:tcPr>
          <w:p w14:paraId="625A84B4" w14:textId="77777777" w:rsidR="00E14F2A" w:rsidRPr="007F4B89" w:rsidRDefault="00E14F2A" w:rsidP="00E14F2A">
            <w:pPr>
              <w:spacing w:before="120" w:after="120" w:line="256" w:lineRule="auto"/>
              <w:rPr>
                <w:rFonts w:cs="Open Sans"/>
                <w:color w:val="404040"/>
              </w:rPr>
            </w:pPr>
          </w:p>
        </w:tc>
      </w:tr>
    </w:tbl>
    <w:p w14:paraId="6A763354" w14:textId="77777777" w:rsidR="00E14F2A" w:rsidRPr="007F4B89" w:rsidRDefault="00E14F2A" w:rsidP="00E14F2A">
      <w:pPr>
        <w:spacing w:after="0" w:line="240" w:lineRule="auto"/>
        <w:rPr>
          <w:rFonts w:ascii="Open Sans" w:eastAsia="Open Sans" w:hAnsi="Open Sans" w:cs="Times New Roman"/>
          <w:color w:val="404040"/>
        </w:rPr>
      </w:pPr>
    </w:p>
    <w:tbl>
      <w:tblPr>
        <w:tblStyle w:val="TableGrid2"/>
        <w:tblW w:w="10530" w:type="dxa"/>
        <w:tblBorders>
          <w:top w:val="single" w:sz="4" w:space="0" w:color="DBDBDB"/>
          <w:left w:val="single" w:sz="4" w:space="0" w:color="DBDBDB"/>
          <w:bottom w:val="single" w:sz="4" w:space="0" w:color="DBDBDB"/>
          <w:right w:val="single" w:sz="4" w:space="0" w:color="DBDBDB"/>
          <w:insideH w:val="none" w:sz="0" w:space="0" w:color="auto"/>
          <w:insideV w:val="none" w:sz="0" w:space="0" w:color="auto"/>
        </w:tblBorders>
        <w:tblLayout w:type="fixed"/>
        <w:tblCellMar>
          <w:left w:w="115" w:type="dxa"/>
          <w:right w:w="115" w:type="dxa"/>
        </w:tblCellMar>
        <w:tblLook w:val="04A0" w:firstRow="1" w:lastRow="0" w:firstColumn="1" w:lastColumn="0" w:noHBand="0" w:noVBand="1"/>
      </w:tblPr>
      <w:tblGrid>
        <w:gridCol w:w="265"/>
        <w:gridCol w:w="2521"/>
        <w:gridCol w:w="7474"/>
        <w:gridCol w:w="270"/>
      </w:tblGrid>
      <w:tr w:rsidR="00E14F2A" w:rsidRPr="007F4B89" w14:paraId="52A2EDEF" w14:textId="77777777" w:rsidTr="00E14F2A">
        <w:trPr>
          <w:trHeight w:val="107"/>
        </w:trPr>
        <w:tc>
          <w:tcPr>
            <w:tcW w:w="265" w:type="dxa"/>
            <w:tcBorders>
              <w:top w:val="single" w:sz="4" w:space="0" w:color="DBDBDB"/>
              <w:left w:val="single" w:sz="4" w:space="0" w:color="DBDBDB"/>
              <w:bottom w:val="nil"/>
              <w:right w:val="nil"/>
            </w:tcBorders>
            <w:shd w:val="clear" w:color="auto" w:fill="FAFAFA"/>
          </w:tcPr>
          <w:p w14:paraId="539C048B" w14:textId="77777777" w:rsidR="00E14F2A" w:rsidRPr="007F4B89" w:rsidRDefault="00E14F2A" w:rsidP="00E14F2A">
            <w:pPr>
              <w:spacing w:before="120" w:after="120" w:line="256" w:lineRule="auto"/>
              <w:rPr>
                <w:rFonts w:cs="Open Sans"/>
                <w:color w:val="404040"/>
              </w:rPr>
            </w:pPr>
          </w:p>
        </w:tc>
        <w:tc>
          <w:tcPr>
            <w:tcW w:w="2520" w:type="dxa"/>
            <w:tcBorders>
              <w:top w:val="single" w:sz="4" w:space="0" w:color="DBDBDB"/>
              <w:left w:val="nil"/>
              <w:bottom w:val="nil"/>
              <w:right w:val="nil"/>
            </w:tcBorders>
            <w:shd w:val="clear" w:color="auto" w:fill="FAFAFA"/>
          </w:tcPr>
          <w:p w14:paraId="236718F9" w14:textId="77777777" w:rsidR="00E14F2A" w:rsidRPr="007F4B89" w:rsidRDefault="00E14F2A" w:rsidP="00E14F2A">
            <w:pPr>
              <w:spacing w:before="120" w:after="120" w:line="256" w:lineRule="auto"/>
              <w:rPr>
                <w:rFonts w:cs="Open Sans"/>
                <w:color w:val="404040"/>
              </w:rPr>
            </w:pPr>
          </w:p>
        </w:tc>
        <w:tc>
          <w:tcPr>
            <w:tcW w:w="7470" w:type="dxa"/>
            <w:tcBorders>
              <w:top w:val="single" w:sz="4" w:space="0" w:color="DBDBDB"/>
              <w:left w:val="nil"/>
              <w:bottom w:val="nil"/>
              <w:right w:val="nil"/>
            </w:tcBorders>
            <w:shd w:val="clear" w:color="auto" w:fill="FAFAFA"/>
            <w:hideMark/>
          </w:tcPr>
          <w:p w14:paraId="4535BF14" w14:textId="77777777" w:rsidR="00E14F2A" w:rsidRPr="007F4B89" w:rsidRDefault="00E14F2A" w:rsidP="00E14F2A">
            <w:pPr>
              <w:spacing w:before="120" w:after="120" w:line="256" w:lineRule="auto"/>
              <w:jc w:val="right"/>
              <w:rPr>
                <w:rFonts w:cs="Open Sans"/>
                <w:color w:val="78C800"/>
              </w:rPr>
            </w:pPr>
            <w:r w:rsidRPr="007F4B89">
              <w:rPr>
                <w:rFonts w:ascii="FontAwesome" w:hAnsi="FontAwesome" w:cs="Open Sans"/>
                <w:color w:val="78C800"/>
              </w:rPr>
              <w:sym w:font="FontAwesome" w:char="F058"/>
            </w:r>
            <w:r w:rsidRPr="007F4B89">
              <w:rPr>
                <w:rFonts w:cs="Open Sans"/>
                <w:color w:val="78C800"/>
              </w:rPr>
              <w:t xml:space="preserve"> Correct</w:t>
            </w:r>
          </w:p>
        </w:tc>
        <w:tc>
          <w:tcPr>
            <w:tcW w:w="270" w:type="dxa"/>
            <w:tcBorders>
              <w:top w:val="single" w:sz="4" w:space="0" w:color="DBDBDB"/>
              <w:left w:val="nil"/>
              <w:bottom w:val="nil"/>
              <w:right w:val="single" w:sz="4" w:space="0" w:color="DBDBDB"/>
            </w:tcBorders>
            <w:shd w:val="clear" w:color="auto" w:fill="FAFAFA"/>
          </w:tcPr>
          <w:p w14:paraId="39F04C11" w14:textId="77777777" w:rsidR="00E14F2A" w:rsidRPr="007F4B89" w:rsidRDefault="00E14F2A" w:rsidP="00E14F2A">
            <w:pPr>
              <w:spacing w:before="120" w:after="120" w:line="256" w:lineRule="auto"/>
              <w:rPr>
                <w:rFonts w:cs="Open Sans"/>
                <w:color w:val="404040"/>
              </w:rPr>
            </w:pPr>
          </w:p>
        </w:tc>
      </w:tr>
      <w:tr w:rsidR="00E14F2A" w:rsidRPr="007F4B89" w14:paraId="2B69B7C9" w14:textId="77777777" w:rsidTr="00E14F2A">
        <w:tc>
          <w:tcPr>
            <w:tcW w:w="265" w:type="dxa"/>
            <w:tcBorders>
              <w:top w:val="nil"/>
              <w:left w:val="single" w:sz="4" w:space="0" w:color="DBDBDB"/>
              <w:bottom w:val="nil"/>
              <w:right w:val="nil"/>
            </w:tcBorders>
            <w:shd w:val="clear" w:color="auto" w:fill="FAFAFA"/>
          </w:tcPr>
          <w:p w14:paraId="4F8EC7C9" w14:textId="77777777" w:rsidR="00E14F2A" w:rsidRPr="007F4B89" w:rsidRDefault="00E14F2A" w:rsidP="00E14F2A">
            <w:pPr>
              <w:spacing w:before="120" w:after="120" w:line="256" w:lineRule="auto"/>
              <w:rPr>
                <w:rFonts w:cs="Open Sans"/>
                <w:color w:val="404040"/>
              </w:rPr>
            </w:pPr>
          </w:p>
        </w:tc>
        <w:tc>
          <w:tcPr>
            <w:tcW w:w="2520" w:type="dxa"/>
            <w:tcBorders>
              <w:top w:val="nil"/>
              <w:left w:val="nil"/>
              <w:bottom w:val="nil"/>
              <w:right w:val="nil"/>
            </w:tcBorders>
            <w:shd w:val="clear" w:color="auto" w:fill="78C800"/>
            <w:hideMark/>
          </w:tcPr>
          <w:p w14:paraId="33933B51" w14:textId="77777777" w:rsidR="00E14F2A" w:rsidRPr="007F4B89" w:rsidRDefault="00E14F2A" w:rsidP="00E14F2A">
            <w:pPr>
              <w:spacing w:before="120" w:after="120" w:line="256" w:lineRule="auto"/>
              <w:rPr>
                <w:rFonts w:ascii="Open Sans Semibold" w:hAnsi="Open Sans Semibold" w:cs="Open Sans Semibold"/>
                <w:color w:val="FFFFFF"/>
              </w:rPr>
            </w:pPr>
            <w:r w:rsidRPr="007F4B89">
              <w:rPr>
                <w:rFonts w:ascii="Open Sans Semibold" w:hAnsi="Open Sans Semibold" w:cs="Open Sans Semibold"/>
                <w:color w:val="FFFFFF"/>
              </w:rPr>
              <w:t>Explanation</w:t>
            </w:r>
          </w:p>
        </w:tc>
        <w:tc>
          <w:tcPr>
            <w:tcW w:w="7470" w:type="dxa"/>
            <w:tcBorders>
              <w:top w:val="nil"/>
              <w:left w:val="nil"/>
              <w:bottom w:val="nil"/>
              <w:right w:val="nil"/>
            </w:tcBorders>
            <w:shd w:val="clear" w:color="auto" w:fill="FAFAFA"/>
          </w:tcPr>
          <w:p w14:paraId="32576F57" w14:textId="77777777" w:rsidR="00E14F2A" w:rsidRPr="007F4B89" w:rsidRDefault="00E14F2A" w:rsidP="00E14F2A">
            <w:pPr>
              <w:spacing w:before="120" w:after="120" w:line="256" w:lineRule="auto"/>
              <w:rPr>
                <w:rFonts w:cs="Open Sans"/>
                <w:color w:val="404040"/>
              </w:rPr>
            </w:pPr>
          </w:p>
        </w:tc>
        <w:tc>
          <w:tcPr>
            <w:tcW w:w="270" w:type="dxa"/>
            <w:tcBorders>
              <w:top w:val="nil"/>
              <w:left w:val="nil"/>
              <w:bottom w:val="nil"/>
              <w:right w:val="single" w:sz="4" w:space="0" w:color="DBDBDB"/>
            </w:tcBorders>
            <w:shd w:val="clear" w:color="auto" w:fill="FAFAFA"/>
          </w:tcPr>
          <w:p w14:paraId="5F571912" w14:textId="77777777" w:rsidR="00E14F2A" w:rsidRPr="007F4B89" w:rsidRDefault="00E14F2A" w:rsidP="00E14F2A">
            <w:pPr>
              <w:spacing w:before="120" w:after="120" w:line="256" w:lineRule="auto"/>
              <w:rPr>
                <w:rFonts w:cs="Open Sans"/>
                <w:color w:val="404040"/>
              </w:rPr>
            </w:pPr>
          </w:p>
        </w:tc>
      </w:tr>
      <w:tr w:rsidR="00E14F2A" w:rsidRPr="007F4B89" w14:paraId="0107C856" w14:textId="77777777" w:rsidTr="00E14F2A">
        <w:tc>
          <w:tcPr>
            <w:tcW w:w="265" w:type="dxa"/>
            <w:tcBorders>
              <w:top w:val="nil"/>
              <w:left w:val="single" w:sz="4" w:space="0" w:color="DBDBDB"/>
              <w:bottom w:val="nil"/>
              <w:right w:val="nil"/>
            </w:tcBorders>
            <w:shd w:val="clear" w:color="auto" w:fill="FAFAFA"/>
          </w:tcPr>
          <w:p w14:paraId="11BC513F" w14:textId="77777777" w:rsidR="00E14F2A" w:rsidRPr="007F4B89" w:rsidRDefault="00E14F2A" w:rsidP="00E14F2A">
            <w:pPr>
              <w:rPr>
                <w:color w:val="404040"/>
                <w:sz w:val="16"/>
                <w:szCs w:val="16"/>
              </w:rPr>
            </w:pPr>
          </w:p>
        </w:tc>
        <w:tc>
          <w:tcPr>
            <w:tcW w:w="2520" w:type="dxa"/>
            <w:tcBorders>
              <w:top w:val="nil"/>
              <w:left w:val="nil"/>
              <w:bottom w:val="single" w:sz="4" w:space="0" w:color="CCFFCC"/>
              <w:right w:val="nil"/>
            </w:tcBorders>
            <w:shd w:val="clear" w:color="auto" w:fill="78C800"/>
          </w:tcPr>
          <w:p w14:paraId="00858C59" w14:textId="77777777" w:rsidR="00E14F2A" w:rsidRPr="007F4B89" w:rsidRDefault="00E14F2A" w:rsidP="00E14F2A">
            <w:pPr>
              <w:rPr>
                <w:color w:val="404040"/>
                <w:sz w:val="16"/>
                <w:szCs w:val="16"/>
              </w:rPr>
            </w:pPr>
          </w:p>
        </w:tc>
        <w:tc>
          <w:tcPr>
            <w:tcW w:w="7470" w:type="dxa"/>
            <w:tcBorders>
              <w:top w:val="nil"/>
              <w:left w:val="nil"/>
              <w:bottom w:val="single" w:sz="4" w:space="0" w:color="CCFFCC"/>
              <w:right w:val="nil"/>
            </w:tcBorders>
            <w:shd w:val="clear" w:color="auto" w:fill="78C800"/>
          </w:tcPr>
          <w:p w14:paraId="1E65D720" w14:textId="77777777" w:rsidR="00E14F2A" w:rsidRPr="007F4B89" w:rsidRDefault="00E14F2A" w:rsidP="00E14F2A">
            <w:pPr>
              <w:rPr>
                <w:color w:val="404040"/>
                <w:sz w:val="16"/>
                <w:szCs w:val="16"/>
              </w:rPr>
            </w:pPr>
          </w:p>
        </w:tc>
        <w:tc>
          <w:tcPr>
            <w:tcW w:w="270" w:type="dxa"/>
            <w:tcBorders>
              <w:top w:val="nil"/>
              <w:left w:val="nil"/>
              <w:bottom w:val="nil"/>
              <w:right w:val="single" w:sz="4" w:space="0" w:color="DBDBDB"/>
            </w:tcBorders>
            <w:shd w:val="clear" w:color="auto" w:fill="FAFAFA"/>
          </w:tcPr>
          <w:p w14:paraId="43FAA138" w14:textId="77777777" w:rsidR="00E14F2A" w:rsidRPr="007F4B89" w:rsidRDefault="00E14F2A" w:rsidP="00E14F2A">
            <w:pPr>
              <w:rPr>
                <w:color w:val="404040"/>
                <w:sz w:val="16"/>
                <w:szCs w:val="16"/>
              </w:rPr>
            </w:pPr>
          </w:p>
        </w:tc>
      </w:tr>
      <w:tr w:rsidR="00E14F2A" w:rsidRPr="007F4B89" w14:paraId="47F71294" w14:textId="77777777" w:rsidTr="00E14F2A">
        <w:trPr>
          <w:trHeight w:val="60"/>
        </w:trPr>
        <w:tc>
          <w:tcPr>
            <w:tcW w:w="265" w:type="dxa"/>
            <w:tcBorders>
              <w:top w:val="nil"/>
              <w:left w:val="single" w:sz="4" w:space="0" w:color="DBDBDB"/>
              <w:bottom w:val="nil"/>
              <w:right w:val="single" w:sz="4" w:space="0" w:color="CCFFCC"/>
            </w:tcBorders>
            <w:shd w:val="clear" w:color="auto" w:fill="FAFAFA"/>
          </w:tcPr>
          <w:p w14:paraId="229D4517" w14:textId="77777777" w:rsidR="00E14F2A" w:rsidRPr="007F4B89" w:rsidRDefault="00E14F2A" w:rsidP="00E14F2A">
            <w:pPr>
              <w:spacing w:before="120" w:after="120" w:line="256" w:lineRule="auto"/>
              <w:rPr>
                <w:rFonts w:cs="Open Sans"/>
                <w:color w:val="404040"/>
              </w:rPr>
            </w:pPr>
          </w:p>
        </w:tc>
        <w:tc>
          <w:tcPr>
            <w:tcW w:w="9990" w:type="dxa"/>
            <w:gridSpan w:val="2"/>
            <w:tcBorders>
              <w:top w:val="single" w:sz="4" w:space="0" w:color="CCFFCC"/>
              <w:left w:val="single" w:sz="4" w:space="0" w:color="CCFFCC"/>
              <w:bottom w:val="single" w:sz="4" w:space="0" w:color="CCFFCC"/>
              <w:right w:val="single" w:sz="4" w:space="0" w:color="CCFFCC"/>
            </w:tcBorders>
            <w:shd w:val="clear" w:color="auto" w:fill="F3FFF3"/>
            <w:hideMark/>
          </w:tcPr>
          <w:p w14:paraId="06703F87" w14:textId="77777777" w:rsidR="00E14F2A" w:rsidRPr="007F4B89" w:rsidRDefault="00E14F2A" w:rsidP="00E14F2A">
            <w:pPr>
              <w:spacing w:before="120" w:after="120" w:line="256" w:lineRule="auto"/>
              <w:rPr>
                <w:rFonts w:cs="Open Sans"/>
                <w:color w:val="7F7F7F"/>
              </w:rPr>
            </w:pPr>
            <w:r w:rsidRPr="007F4B89">
              <w:rPr>
                <w:rFonts w:cs="Open Sans"/>
                <w:color w:val="7F7F7F"/>
              </w:rPr>
              <w:t xml:space="preserve">Great! The articles have no labels which leads the algorithm to recognize similarities in the data and cluster similar data together. </w:t>
            </w:r>
          </w:p>
        </w:tc>
        <w:tc>
          <w:tcPr>
            <w:tcW w:w="270" w:type="dxa"/>
            <w:tcBorders>
              <w:top w:val="nil"/>
              <w:left w:val="single" w:sz="4" w:space="0" w:color="CCFFCC"/>
              <w:bottom w:val="nil"/>
              <w:right w:val="single" w:sz="4" w:space="0" w:color="DBDBDB"/>
            </w:tcBorders>
            <w:shd w:val="clear" w:color="auto" w:fill="FAFAFA"/>
          </w:tcPr>
          <w:p w14:paraId="1B41D78E" w14:textId="77777777" w:rsidR="00E14F2A" w:rsidRPr="007F4B89" w:rsidRDefault="00E14F2A" w:rsidP="00E14F2A">
            <w:pPr>
              <w:spacing w:before="120" w:after="120" w:line="256" w:lineRule="auto"/>
              <w:rPr>
                <w:rFonts w:cs="Open Sans"/>
                <w:color w:val="404040"/>
              </w:rPr>
            </w:pPr>
          </w:p>
        </w:tc>
      </w:tr>
      <w:tr w:rsidR="00E14F2A" w:rsidRPr="007F4B89" w14:paraId="7482B4BB" w14:textId="77777777" w:rsidTr="00E14F2A">
        <w:tc>
          <w:tcPr>
            <w:tcW w:w="265" w:type="dxa"/>
            <w:tcBorders>
              <w:top w:val="nil"/>
              <w:left w:val="single" w:sz="4" w:space="0" w:color="DBDBDB"/>
              <w:bottom w:val="single" w:sz="4" w:space="0" w:color="DBDBDB"/>
              <w:right w:val="nil"/>
            </w:tcBorders>
            <w:shd w:val="clear" w:color="auto" w:fill="FAFAFA"/>
          </w:tcPr>
          <w:p w14:paraId="6C908B7F" w14:textId="77777777" w:rsidR="00E14F2A" w:rsidRPr="007F4B89" w:rsidRDefault="00E14F2A" w:rsidP="00E14F2A">
            <w:pPr>
              <w:rPr>
                <w:color w:val="404040"/>
                <w:sz w:val="16"/>
                <w:szCs w:val="16"/>
              </w:rPr>
            </w:pPr>
          </w:p>
        </w:tc>
        <w:tc>
          <w:tcPr>
            <w:tcW w:w="2520" w:type="dxa"/>
            <w:tcBorders>
              <w:top w:val="single" w:sz="4" w:space="0" w:color="CCFFCC"/>
              <w:left w:val="nil"/>
              <w:bottom w:val="single" w:sz="4" w:space="0" w:color="DBDBDB"/>
              <w:right w:val="nil"/>
            </w:tcBorders>
            <w:shd w:val="clear" w:color="auto" w:fill="FAFAFA"/>
          </w:tcPr>
          <w:p w14:paraId="0044737D" w14:textId="77777777" w:rsidR="00E14F2A" w:rsidRPr="007F4B89" w:rsidRDefault="00E14F2A" w:rsidP="00E14F2A">
            <w:pPr>
              <w:rPr>
                <w:color w:val="404040"/>
                <w:sz w:val="16"/>
                <w:szCs w:val="16"/>
              </w:rPr>
            </w:pPr>
          </w:p>
        </w:tc>
        <w:tc>
          <w:tcPr>
            <w:tcW w:w="7470" w:type="dxa"/>
            <w:tcBorders>
              <w:top w:val="single" w:sz="4" w:space="0" w:color="CCFFCC"/>
              <w:left w:val="nil"/>
              <w:bottom w:val="single" w:sz="4" w:space="0" w:color="DBDBDB"/>
              <w:right w:val="nil"/>
            </w:tcBorders>
            <w:shd w:val="clear" w:color="auto" w:fill="FAFAFA"/>
          </w:tcPr>
          <w:p w14:paraId="5D0F28B2" w14:textId="77777777" w:rsidR="00E14F2A" w:rsidRPr="007F4B89" w:rsidRDefault="00E14F2A" w:rsidP="00E14F2A">
            <w:pPr>
              <w:rPr>
                <w:color w:val="404040"/>
                <w:sz w:val="16"/>
                <w:szCs w:val="16"/>
              </w:rPr>
            </w:pPr>
          </w:p>
        </w:tc>
        <w:tc>
          <w:tcPr>
            <w:tcW w:w="270" w:type="dxa"/>
            <w:tcBorders>
              <w:top w:val="nil"/>
              <w:left w:val="nil"/>
              <w:bottom w:val="single" w:sz="4" w:space="0" w:color="DBDBDB"/>
              <w:right w:val="single" w:sz="4" w:space="0" w:color="DBDBDB"/>
            </w:tcBorders>
            <w:shd w:val="clear" w:color="auto" w:fill="FAFAFA"/>
          </w:tcPr>
          <w:p w14:paraId="29992DE7" w14:textId="77777777" w:rsidR="00E14F2A" w:rsidRPr="007F4B89" w:rsidRDefault="00E14F2A" w:rsidP="00E14F2A">
            <w:pPr>
              <w:rPr>
                <w:color w:val="404040"/>
                <w:sz w:val="16"/>
                <w:szCs w:val="16"/>
              </w:rPr>
            </w:pPr>
          </w:p>
        </w:tc>
      </w:tr>
    </w:tbl>
    <w:p w14:paraId="555C6484" w14:textId="77777777" w:rsidR="00E14F2A" w:rsidRPr="007F4B89" w:rsidRDefault="00E14F2A" w:rsidP="00E14F2A">
      <w:pPr>
        <w:spacing w:after="0" w:line="240" w:lineRule="auto"/>
        <w:rPr>
          <w:rFonts w:ascii="Open Sans" w:eastAsia="Open Sans" w:hAnsi="Open Sans" w:cs="Times New Roman"/>
          <w:color w:val="404040"/>
        </w:rPr>
      </w:pPr>
    </w:p>
    <w:tbl>
      <w:tblPr>
        <w:tblStyle w:val="TableGrid2"/>
        <w:tblW w:w="10530" w:type="dxa"/>
        <w:tblBorders>
          <w:top w:val="single" w:sz="4" w:space="0" w:color="DBDBDB"/>
          <w:left w:val="single" w:sz="4" w:space="0" w:color="DBDBDB"/>
          <w:bottom w:val="single" w:sz="4" w:space="0" w:color="DBDBDB"/>
          <w:right w:val="single" w:sz="4" w:space="0" w:color="DBDBDB"/>
          <w:insideH w:val="none" w:sz="0" w:space="0" w:color="auto"/>
          <w:insideV w:val="none" w:sz="0" w:space="0" w:color="auto"/>
        </w:tblBorders>
        <w:tblLayout w:type="fixed"/>
        <w:tblCellMar>
          <w:left w:w="115" w:type="dxa"/>
          <w:right w:w="115" w:type="dxa"/>
        </w:tblCellMar>
        <w:tblLook w:val="04A0" w:firstRow="1" w:lastRow="0" w:firstColumn="1" w:lastColumn="0" w:noHBand="0" w:noVBand="1"/>
      </w:tblPr>
      <w:tblGrid>
        <w:gridCol w:w="265"/>
        <w:gridCol w:w="2521"/>
        <w:gridCol w:w="7474"/>
        <w:gridCol w:w="270"/>
      </w:tblGrid>
      <w:tr w:rsidR="00E14F2A" w:rsidRPr="007F4B89" w14:paraId="12B0516D" w14:textId="77777777" w:rsidTr="00E14F2A">
        <w:trPr>
          <w:trHeight w:val="107"/>
        </w:trPr>
        <w:tc>
          <w:tcPr>
            <w:tcW w:w="265" w:type="dxa"/>
            <w:tcBorders>
              <w:top w:val="single" w:sz="4" w:space="0" w:color="DBDBDB"/>
              <w:left w:val="single" w:sz="4" w:space="0" w:color="DBDBDB"/>
              <w:bottom w:val="nil"/>
              <w:right w:val="nil"/>
            </w:tcBorders>
            <w:shd w:val="clear" w:color="auto" w:fill="FAFAFA"/>
          </w:tcPr>
          <w:p w14:paraId="5488FC16" w14:textId="77777777" w:rsidR="00E14F2A" w:rsidRPr="007F4B89" w:rsidRDefault="00E14F2A" w:rsidP="00E14F2A">
            <w:pPr>
              <w:spacing w:before="120" w:after="120" w:line="256" w:lineRule="auto"/>
              <w:rPr>
                <w:rFonts w:cs="Open Sans"/>
                <w:color w:val="404040"/>
              </w:rPr>
            </w:pPr>
          </w:p>
        </w:tc>
        <w:tc>
          <w:tcPr>
            <w:tcW w:w="2520" w:type="dxa"/>
            <w:tcBorders>
              <w:top w:val="single" w:sz="4" w:space="0" w:color="DBDBDB"/>
              <w:left w:val="nil"/>
              <w:bottom w:val="nil"/>
              <w:right w:val="nil"/>
            </w:tcBorders>
            <w:shd w:val="clear" w:color="auto" w:fill="FAFAFA"/>
          </w:tcPr>
          <w:p w14:paraId="263BB38E" w14:textId="77777777" w:rsidR="00E14F2A" w:rsidRPr="007F4B89" w:rsidRDefault="00E14F2A" w:rsidP="00E14F2A">
            <w:pPr>
              <w:spacing w:before="120" w:after="120" w:line="256" w:lineRule="auto"/>
              <w:rPr>
                <w:rFonts w:cs="Open Sans"/>
                <w:color w:val="404040"/>
              </w:rPr>
            </w:pPr>
          </w:p>
        </w:tc>
        <w:tc>
          <w:tcPr>
            <w:tcW w:w="7470" w:type="dxa"/>
            <w:tcBorders>
              <w:top w:val="single" w:sz="4" w:space="0" w:color="DBDBDB"/>
              <w:left w:val="nil"/>
              <w:bottom w:val="nil"/>
              <w:right w:val="nil"/>
            </w:tcBorders>
            <w:shd w:val="clear" w:color="auto" w:fill="FAFAFA"/>
            <w:hideMark/>
          </w:tcPr>
          <w:p w14:paraId="5B642713" w14:textId="74B60DF2" w:rsidR="00E14F2A" w:rsidRPr="007F4B89" w:rsidRDefault="00E14F2A" w:rsidP="00E14F2A">
            <w:pPr>
              <w:spacing w:before="120" w:after="120" w:line="256" w:lineRule="auto"/>
              <w:jc w:val="right"/>
              <w:rPr>
                <w:rFonts w:cs="Open Sans"/>
                <w:color w:val="78C800"/>
              </w:rPr>
            </w:pPr>
            <w:r w:rsidRPr="007F4B89">
              <w:rPr>
                <w:rFonts w:ascii="FontAwesome" w:hAnsi="FontAwesome" w:cs="Open Sans"/>
                <w:color w:val="FF4B4B"/>
              </w:rPr>
              <w:sym w:font="FontAwesome" w:char="F057"/>
            </w:r>
            <w:r w:rsidRPr="007F4B89">
              <w:rPr>
                <w:rFonts w:cs="Open Sans"/>
                <w:color w:val="FF4B4B"/>
              </w:rPr>
              <w:t xml:space="preserve"> </w:t>
            </w:r>
            <w:del w:id="1566" w:author="Chantelle Dubois Nishiyama" w:date="2020-02-26T19:18:00Z">
              <w:r w:rsidRPr="007F4B89" w:rsidDel="00B97780">
                <w:rPr>
                  <w:rFonts w:cs="Open Sans"/>
                  <w:color w:val="FF4B4B"/>
                </w:rPr>
                <w:delText>That’s</w:delText>
              </w:r>
            </w:del>
            <w:ins w:id="1567" w:author="Chantelle Dubois Nishiyama" w:date="2020-02-26T19:18:00Z">
              <w:r w:rsidR="00B97780">
                <w:rPr>
                  <w:rFonts w:cs="Open Sans"/>
                  <w:color w:val="FF4B4B"/>
                </w:rPr>
                <w:t>That is</w:t>
              </w:r>
            </w:ins>
            <w:r w:rsidRPr="007F4B89">
              <w:rPr>
                <w:rFonts w:cs="Open Sans"/>
                <w:color w:val="FF4B4B"/>
              </w:rPr>
              <w:t xml:space="preserve"> Incorrect</w:t>
            </w:r>
          </w:p>
        </w:tc>
        <w:tc>
          <w:tcPr>
            <w:tcW w:w="270" w:type="dxa"/>
            <w:tcBorders>
              <w:top w:val="single" w:sz="4" w:space="0" w:color="DBDBDB"/>
              <w:left w:val="nil"/>
              <w:bottom w:val="nil"/>
              <w:right w:val="single" w:sz="4" w:space="0" w:color="DBDBDB"/>
            </w:tcBorders>
            <w:shd w:val="clear" w:color="auto" w:fill="FAFAFA"/>
          </w:tcPr>
          <w:p w14:paraId="2C3BF199" w14:textId="77777777" w:rsidR="00E14F2A" w:rsidRPr="007F4B89" w:rsidRDefault="00E14F2A" w:rsidP="00E14F2A">
            <w:pPr>
              <w:spacing w:before="120" w:after="120" w:line="256" w:lineRule="auto"/>
              <w:rPr>
                <w:rFonts w:cs="Open Sans"/>
                <w:color w:val="404040"/>
              </w:rPr>
            </w:pPr>
          </w:p>
        </w:tc>
      </w:tr>
      <w:tr w:rsidR="00E14F2A" w:rsidRPr="007F4B89" w14:paraId="2606F8BC" w14:textId="77777777" w:rsidTr="00E14F2A">
        <w:tc>
          <w:tcPr>
            <w:tcW w:w="265" w:type="dxa"/>
            <w:tcBorders>
              <w:top w:val="nil"/>
              <w:left w:val="single" w:sz="4" w:space="0" w:color="DBDBDB"/>
              <w:bottom w:val="nil"/>
              <w:right w:val="nil"/>
            </w:tcBorders>
            <w:shd w:val="clear" w:color="auto" w:fill="FAFAFA"/>
          </w:tcPr>
          <w:p w14:paraId="11308A15" w14:textId="77777777" w:rsidR="00E14F2A" w:rsidRPr="007F4B89" w:rsidRDefault="00E14F2A" w:rsidP="00E14F2A">
            <w:pPr>
              <w:spacing w:before="120" w:after="120" w:line="256" w:lineRule="auto"/>
              <w:rPr>
                <w:rFonts w:cs="Open Sans"/>
                <w:color w:val="404040"/>
              </w:rPr>
            </w:pPr>
          </w:p>
        </w:tc>
        <w:tc>
          <w:tcPr>
            <w:tcW w:w="2520" w:type="dxa"/>
            <w:tcBorders>
              <w:top w:val="nil"/>
              <w:left w:val="nil"/>
              <w:bottom w:val="nil"/>
              <w:right w:val="nil"/>
            </w:tcBorders>
            <w:shd w:val="clear" w:color="auto" w:fill="FF4B4B"/>
            <w:hideMark/>
          </w:tcPr>
          <w:p w14:paraId="0E2E060C" w14:textId="77777777" w:rsidR="00E14F2A" w:rsidRPr="007F4B89" w:rsidRDefault="00E14F2A" w:rsidP="00E14F2A">
            <w:pPr>
              <w:spacing w:before="120" w:after="120" w:line="256" w:lineRule="auto"/>
              <w:rPr>
                <w:rFonts w:ascii="Open Sans Semibold" w:hAnsi="Open Sans Semibold" w:cs="Open Sans Semibold"/>
                <w:color w:val="FFFFFF"/>
              </w:rPr>
            </w:pPr>
            <w:r w:rsidRPr="007F4B89">
              <w:rPr>
                <w:rFonts w:ascii="Open Sans Semibold" w:hAnsi="Open Sans Semibold" w:cs="Open Sans Semibold"/>
                <w:color w:val="FFFFFF"/>
              </w:rPr>
              <w:t>Explanation</w:t>
            </w:r>
          </w:p>
        </w:tc>
        <w:tc>
          <w:tcPr>
            <w:tcW w:w="7470" w:type="dxa"/>
            <w:tcBorders>
              <w:top w:val="nil"/>
              <w:left w:val="nil"/>
              <w:bottom w:val="nil"/>
              <w:right w:val="nil"/>
            </w:tcBorders>
            <w:shd w:val="clear" w:color="auto" w:fill="FAFAFA"/>
          </w:tcPr>
          <w:p w14:paraId="16AAB99A" w14:textId="77777777" w:rsidR="00E14F2A" w:rsidRPr="007F4B89" w:rsidRDefault="00E14F2A" w:rsidP="00E14F2A">
            <w:pPr>
              <w:spacing w:before="120" w:after="120" w:line="256" w:lineRule="auto"/>
              <w:rPr>
                <w:rFonts w:cs="Open Sans"/>
                <w:color w:val="404040"/>
              </w:rPr>
            </w:pPr>
          </w:p>
        </w:tc>
        <w:tc>
          <w:tcPr>
            <w:tcW w:w="270" w:type="dxa"/>
            <w:tcBorders>
              <w:top w:val="nil"/>
              <w:left w:val="nil"/>
              <w:bottom w:val="nil"/>
              <w:right w:val="single" w:sz="4" w:space="0" w:color="DBDBDB"/>
            </w:tcBorders>
            <w:shd w:val="clear" w:color="auto" w:fill="FAFAFA"/>
          </w:tcPr>
          <w:p w14:paraId="2E9F081C" w14:textId="77777777" w:rsidR="00E14F2A" w:rsidRPr="007F4B89" w:rsidRDefault="00E14F2A" w:rsidP="00E14F2A">
            <w:pPr>
              <w:spacing w:before="120" w:after="120" w:line="256" w:lineRule="auto"/>
              <w:rPr>
                <w:rFonts w:cs="Open Sans"/>
                <w:color w:val="404040"/>
              </w:rPr>
            </w:pPr>
          </w:p>
        </w:tc>
      </w:tr>
      <w:tr w:rsidR="00E14F2A" w:rsidRPr="007F4B89" w14:paraId="1B3286E4" w14:textId="77777777" w:rsidTr="00E14F2A">
        <w:tc>
          <w:tcPr>
            <w:tcW w:w="265" w:type="dxa"/>
            <w:tcBorders>
              <w:top w:val="nil"/>
              <w:left w:val="single" w:sz="4" w:space="0" w:color="DBDBDB"/>
              <w:bottom w:val="nil"/>
              <w:right w:val="nil"/>
            </w:tcBorders>
            <w:shd w:val="clear" w:color="auto" w:fill="FAFAFA"/>
          </w:tcPr>
          <w:p w14:paraId="7481009C" w14:textId="77777777" w:rsidR="00E14F2A" w:rsidRPr="007F4B89" w:rsidRDefault="00E14F2A" w:rsidP="00E14F2A">
            <w:pPr>
              <w:rPr>
                <w:color w:val="404040"/>
                <w:sz w:val="16"/>
                <w:szCs w:val="16"/>
              </w:rPr>
            </w:pPr>
          </w:p>
        </w:tc>
        <w:tc>
          <w:tcPr>
            <w:tcW w:w="2520" w:type="dxa"/>
            <w:tcBorders>
              <w:top w:val="nil"/>
              <w:left w:val="nil"/>
              <w:bottom w:val="single" w:sz="4" w:space="0" w:color="F9DBDB"/>
              <w:right w:val="nil"/>
            </w:tcBorders>
            <w:shd w:val="clear" w:color="auto" w:fill="FF4B4B"/>
          </w:tcPr>
          <w:p w14:paraId="14016958" w14:textId="77777777" w:rsidR="00E14F2A" w:rsidRPr="007F4B89" w:rsidRDefault="00E14F2A" w:rsidP="00E14F2A">
            <w:pPr>
              <w:rPr>
                <w:color w:val="404040"/>
                <w:sz w:val="16"/>
                <w:szCs w:val="16"/>
              </w:rPr>
            </w:pPr>
          </w:p>
        </w:tc>
        <w:tc>
          <w:tcPr>
            <w:tcW w:w="7470" w:type="dxa"/>
            <w:tcBorders>
              <w:top w:val="nil"/>
              <w:left w:val="nil"/>
              <w:bottom w:val="single" w:sz="4" w:space="0" w:color="F9DBDB"/>
              <w:right w:val="nil"/>
            </w:tcBorders>
            <w:shd w:val="clear" w:color="auto" w:fill="FF4B4B"/>
          </w:tcPr>
          <w:p w14:paraId="15331470" w14:textId="77777777" w:rsidR="00E14F2A" w:rsidRPr="007F4B89" w:rsidRDefault="00E14F2A" w:rsidP="00E14F2A">
            <w:pPr>
              <w:rPr>
                <w:color w:val="404040"/>
                <w:sz w:val="16"/>
                <w:szCs w:val="16"/>
              </w:rPr>
            </w:pPr>
          </w:p>
        </w:tc>
        <w:tc>
          <w:tcPr>
            <w:tcW w:w="270" w:type="dxa"/>
            <w:tcBorders>
              <w:top w:val="nil"/>
              <w:left w:val="nil"/>
              <w:bottom w:val="nil"/>
              <w:right w:val="single" w:sz="4" w:space="0" w:color="DBDBDB"/>
            </w:tcBorders>
            <w:shd w:val="clear" w:color="auto" w:fill="FAFAFA"/>
          </w:tcPr>
          <w:p w14:paraId="63A3BA64" w14:textId="77777777" w:rsidR="00E14F2A" w:rsidRPr="007F4B89" w:rsidRDefault="00E14F2A" w:rsidP="00E14F2A">
            <w:pPr>
              <w:rPr>
                <w:color w:val="404040"/>
                <w:sz w:val="16"/>
                <w:szCs w:val="16"/>
              </w:rPr>
            </w:pPr>
          </w:p>
        </w:tc>
      </w:tr>
      <w:tr w:rsidR="00E14F2A" w:rsidRPr="007F4B89" w14:paraId="5CE073F6" w14:textId="77777777" w:rsidTr="00E14F2A">
        <w:trPr>
          <w:trHeight w:val="60"/>
        </w:trPr>
        <w:tc>
          <w:tcPr>
            <w:tcW w:w="265" w:type="dxa"/>
            <w:tcBorders>
              <w:top w:val="nil"/>
              <w:left w:val="single" w:sz="4" w:space="0" w:color="DBDBDB"/>
              <w:bottom w:val="nil"/>
              <w:right w:val="single" w:sz="4" w:space="0" w:color="F9DBDB"/>
            </w:tcBorders>
            <w:shd w:val="clear" w:color="auto" w:fill="FAFAFA"/>
          </w:tcPr>
          <w:p w14:paraId="7C6D9644" w14:textId="77777777" w:rsidR="00E14F2A" w:rsidRPr="007F4B89" w:rsidRDefault="00E14F2A" w:rsidP="00E14F2A">
            <w:pPr>
              <w:spacing w:before="120" w:after="120" w:line="256" w:lineRule="auto"/>
              <w:rPr>
                <w:rFonts w:cs="Open Sans"/>
                <w:color w:val="404040"/>
              </w:rPr>
            </w:pPr>
          </w:p>
        </w:tc>
        <w:tc>
          <w:tcPr>
            <w:tcW w:w="9990" w:type="dxa"/>
            <w:gridSpan w:val="2"/>
            <w:tcBorders>
              <w:top w:val="single" w:sz="4" w:space="0" w:color="F9DBDB"/>
              <w:left w:val="single" w:sz="4" w:space="0" w:color="F9DBDB"/>
              <w:bottom w:val="single" w:sz="4" w:space="0" w:color="F9DBDB"/>
              <w:right w:val="single" w:sz="4" w:space="0" w:color="F9DBDB"/>
            </w:tcBorders>
            <w:shd w:val="clear" w:color="auto" w:fill="FCEEEE"/>
            <w:hideMark/>
          </w:tcPr>
          <w:p w14:paraId="132AACCF" w14:textId="77777777" w:rsidR="00E14F2A" w:rsidRPr="007F4B89" w:rsidRDefault="00E14F2A" w:rsidP="00E14F2A">
            <w:pPr>
              <w:spacing w:before="120" w:after="120" w:line="256" w:lineRule="auto"/>
              <w:rPr>
                <w:rFonts w:cs="Open Sans"/>
                <w:color w:val="7F7F7F"/>
              </w:rPr>
            </w:pPr>
            <w:r w:rsidRPr="007F4B89">
              <w:rPr>
                <w:rFonts w:cs="Open Sans"/>
                <w:color w:val="7F7F7F"/>
              </w:rPr>
              <w:t xml:space="preserve">Unfortunately, this is incorrect. Notice that the articles have no labels. </w:t>
            </w:r>
          </w:p>
        </w:tc>
        <w:tc>
          <w:tcPr>
            <w:tcW w:w="270" w:type="dxa"/>
            <w:tcBorders>
              <w:top w:val="nil"/>
              <w:left w:val="single" w:sz="4" w:space="0" w:color="F9DBDB"/>
              <w:bottom w:val="nil"/>
              <w:right w:val="single" w:sz="4" w:space="0" w:color="DBDBDB"/>
            </w:tcBorders>
            <w:shd w:val="clear" w:color="auto" w:fill="FAFAFA"/>
          </w:tcPr>
          <w:p w14:paraId="67344FA6" w14:textId="77777777" w:rsidR="00E14F2A" w:rsidRPr="007F4B89" w:rsidRDefault="00E14F2A" w:rsidP="00E14F2A">
            <w:pPr>
              <w:spacing w:before="120" w:after="120" w:line="256" w:lineRule="auto"/>
              <w:rPr>
                <w:rFonts w:cs="Open Sans"/>
                <w:color w:val="404040"/>
              </w:rPr>
            </w:pPr>
          </w:p>
        </w:tc>
      </w:tr>
      <w:tr w:rsidR="00E14F2A" w:rsidRPr="007F4B89" w14:paraId="79C7F4BE" w14:textId="77777777" w:rsidTr="00E14F2A">
        <w:tc>
          <w:tcPr>
            <w:tcW w:w="265" w:type="dxa"/>
            <w:tcBorders>
              <w:top w:val="nil"/>
              <w:left w:val="single" w:sz="4" w:space="0" w:color="DBDBDB"/>
              <w:bottom w:val="single" w:sz="4" w:space="0" w:color="DBDBDB"/>
              <w:right w:val="nil"/>
            </w:tcBorders>
            <w:shd w:val="clear" w:color="auto" w:fill="FAFAFA"/>
          </w:tcPr>
          <w:p w14:paraId="29CD8A59" w14:textId="77777777" w:rsidR="00E14F2A" w:rsidRPr="007F4B89" w:rsidRDefault="00E14F2A" w:rsidP="00E14F2A">
            <w:pPr>
              <w:rPr>
                <w:color w:val="404040"/>
                <w:sz w:val="16"/>
                <w:szCs w:val="16"/>
              </w:rPr>
            </w:pPr>
          </w:p>
        </w:tc>
        <w:tc>
          <w:tcPr>
            <w:tcW w:w="2520" w:type="dxa"/>
            <w:tcBorders>
              <w:top w:val="single" w:sz="4" w:space="0" w:color="F9DBDB"/>
              <w:left w:val="nil"/>
              <w:bottom w:val="single" w:sz="4" w:space="0" w:color="DBDBDB"/>
              <w:right w:val="nil"/>
            </w:tcBorders>
            <w:shd w:val="clear" w:color="auto" w:fill="FAFAFA"/>
          </w:tcPr>
          <w:p w14:paraId="4D4133F9" w14:textId="77777777" w:rsidR="00E14F2A" w:rsidRPr="007F4B89" w:rsidRDefault="00E14F2A" w:rsidP="00E14F2A">
            <w:pPr>
              <w:rPr>
                <w:color w:val="404040"/>
                <w:sz w:val="16"/>
                <w:szCs w:val="16"/>
              </w:rPr>
            </w:pPr>
          </w:p>
        </w:tc>
        <w:tc>
          <w:tcPr>
            <w:tcW w:w="7470" w:type="dxa"/>
            <w:tcBorders>
              <w:top w:val="single" w:sz="4" w:space="0" w:color="F9DBDB"/>
              <w:left w:val="nil"/>
              <w:bottom w:val="single" w:sz="4" w:space="0" w:color="DBDBDB"/>
              <w:right w:val="nil"/>
            </w:tcBorders>
            <w:shd w:val="clear" w:color="auto" w:fill="FAFAFA"/>
          </w:tcPr>
          <w:p w14:paraId="5973C7C6" w14:textId="77777777" w:rsidR="00E14F2A" w:rsidRPr="007F4B89" w:rsidRDefault="00E14F2A" w:rsidP="00E14F2A">
            <w:pPr>
              <w:rPr>
                <w:color w:val="404040"/>
                <w:sz w:val="16"/>
                <w:szCs w:val="16"/>
              </w:rPr>
            </w:pPr>
          </w:p>
        </w:tc>
        <w:tc>
          <w:tcPr>
            <w:tcW w:w="270" w:type="dxa"/>
            <w:tcBorders>
              <w:top w:val="nil"/>
              <w:left w:val="nil"/>
              <w:bottom w:val="single" w:sz="4" w:space="0" w:color="DBDBDB"/>
              <w:right w:val="single" w:sz="4" w:space="0" w:color="DBDBDB"/>
            </w:tcBorders>
            <w:shd w:val="clear" w:color="auto" w:fill="FAFAFA"/>
          </w:tcPr>
          <w:p w14:paraId="49C3DB7C" w14:textId="77777777" w:rsidR="00E14F2A" w:rsidRPr="007F4B89" w:rsidRDefault="00E14F2A" w:rsidP="00E14F2A">
            <w:pPr>
              <w:rPr>
                <w:color w:val="404040"/>
                <w:sz w:val="16"/>
                <w:szCs w:val="16"/>
              </w:rPr>
            </w:pPr>
          </w:p>
        </w:tc>
      </w:tr>
    </w:tbl>
    <w:p w14:paraId="07050EEB" w14:textId="77777777" w:rsidR="00E14F2A" w:rsidRPr="007F4B89" w:rsidRDefault="00E14F2A" w:rsidP="00E14F2A">
      <w:pPr>
        <w:spacing w:after="0" w:line="240" w:lineRule="auto"/>
        <w:rPr>
          <w:rFonts w:ascii="Open Sans" w:eastAsia="Open Sans" w:hAnsi="Open Sans" w:cs="Times New Roman"/>
          <w:color w:val="404040"/>
        </w:rPr>
      </w:pPr>
    </w:p>
    <w:p w14:paraId="681A0471" w14:textId="77777777" w:rsidR="00E14F2A" w:rsidRPr="007F4B89" w:rsidRDefault="00E14F2A" w:rsidP="00E14F2A">
      <w:pPr>
        <w:spacing w:after="0" w:line="240" w:lineRule="auto"/>
        <w:rPr>
          <w:rFonts w:ascii="Open Sans" w:eastAsia="Open Sans" w:hAnsi="Open Sans" w:cs="Times New Roman"/>
        </w:rPr>
      </w:pPr>
    </w:p>
    <w:tbl>
      <w:tblPr>
        <w:tblStyle w:val="TableGrid2"/>
        <w:tblW w:w="10455" w:type="dxa"/>
        <w:tblBorders>
          <w:top w:val="single" w:sz="4" w:space="0" w:color="DBDBDB"/>
          <w:left w:val="single" w:sz="4" w:space="0" w:color="DBDBDB"/>
          <w:bottom w:val="single" w:sz="4" w:space="0" w:color="DBDBDB"/>
          <w:right w:val="single" w:sz="4" w:space="0" w:color="DBDBDB"/>
          <w:insideH w:val="none" w:sz="0" w:space="0" w:color="auto"/>
          <w:insideV w:val="none" w:sz="0" w:space="0" w:color="auto"/>
        </w:tblBorders>
        <w:tblLayout w:type="fixed"/>
        <w:tblCellMar>
          <w:left w:w="115" w:type="dxa"/>
          <w:right w:w="115" w:type="dxa"/>
        </w:tblCellMar>
        <w:tblLook w:val="04A0" w:firstRow="1" w:lastRow="0" w:firstColumn="1" w:lastColumn="0" w:noHBand="0" w:noVBand="1"/>
        <w:tblPrChange w:id="1568" w:author="Alicia Romero Lopez" w:date="2020-01-31T09:48:00Z">
          <w:tblPr>
            <w:tblStyle w:val="TableGrid2"/>
            <w:tblW w:w="10455" w:type="dxa"/>
            <w:tblBorders>
              <w:top w:val="single" w:sz="4" w:space="0" w:color="DBDBDB"/>
              <w:left w:val="single" w:sz="4" w:space="0" w:color="DBDBDB"/>
              <w:bottom w:val="single" w:sz="4" w:space="0" w:color="DBDBDB"/>
              <w:right w:val="single" w:sz="4" w:space="0" w:color="DBDBDB"/>
              <w:insideH w:val="none" w:sz="0" w:space="0" w:color="auto"/>
              <w:insideV w:val="none" w:sz="0" w:space="0" w:color="auto"/>
            </w:tblBorders>
            <w:tblLayout w:type="fixed"/>
            <w:tblCellMar>
              <w:left w:w="115" w:type="dxa"/>
              <w:right w:w="115" w:type="dxa"/>
            </w:tblCellMar>
            <w:tblLook w:val="04A0" w:firstRow="1" w:lastRow="0" w:firstColumn="1" w:lastColumn="0" w:noHBand="0" w:noVBand="1"/>
          </w:tblPr>
        </w:tblPrChange>
      </w:tblPr>
      <w:tblGrid>
        <w:gridCol w:w="264"/>
        <w:gridCol w:w="630"/>
        <w:gridCol w:w="450"/>
        <w:gridCol w:w="2880"/>
        <w:gridCol w:w="1980"/>
        <w:gridCol w:w="3981"/>
        <w:gridCol w:w="270"/>
        <w:tblGridChange w:id="1569">
          <w:tblGrid>
            <w:gridCol w:w="360"/>
            <w:gridCol w:w="360"/>
            <w:gridCol w:w="360"/>
            <w:gridCol w:w="360"/>
            <w:gridCol w:w="360"/>
            <w:gridCol w:w="360"/>
            <w:gridCol w:w="360"/>
          </w:tblGrid>
        </w:tblGridChange>
      </w:tblGrid>
      <w:tr w:rsidR="00E14F2A" w:rsidRPr="007F4B89" w14:paraId="2C82D193" w14:textId="77777777" w:rsidTr="51235A2F">
        <w:trPr>
          <w:cantSplit/>
        </w:trPr>
        <w:tc>
          <w:tcPr>
            <w:tcW w:w="10456" w:type="dxa"/>
            <w:gridSpan w:val="7"/>
            <w:tcBorders>
              <w:top w:val="single" w:sz="4" w:space="0" w:color="DBDBDB" w:themeColor="accent3" w:themeTint="66"/>
              <w:left w:val="single" w:sz="4" w:space="0" w:color="DBDBDB" w:themeColor="accent3" w:themeTint="66"/>
              <w:bottom w:val="nil"/>
              <w:right w:val="single" w:sz="4" w:space="0" w:color="DBDBDB" w:themeColor="accent3" w:themeTint="66"/>
            </w:tcBorders>
            <w:shd w:val="clear" w:color="auto" w:fill="FAFAFA"/>
            <w:hideMark/>
            <w:tcPrChange w:id="1570" w:author="Alicia Romero Lopez" w:date="2020-01-31T09:48:00Z">
              <w:tcPr>
                <w:tcW w:w="10456" w:type="dxa"/>
                <w:gridSpan w:val="7"/>
                <w:tcBorders>
                  <w:top w:val="single" w:sz="4" w:space="0" w:color="DBDBDB"/>
                  <w:left w:val="single" w:sz="4" w:space="0" w:color="DBDBDB"/>
                  <w:bottom w:val="nil"/>
                  <w:right w:val="single" w:sz="4" w:space="0" w:color="DBDBDB"/>
                </w:tcBorders>
                <w:shd w:val="clear" w:color="auto" w:fill="FAFAFA"/>
                <w:hideMark/>
              </w:tcPr>
            </w:tcPrChange>
          </w:tcPr>
          <w:p w14:paraId="4929504C" w14:textId="77777777" w:rsidR="00E14F2A" w:rsidRPr="007F4B89" w:rsidRDefault="00E14F2A" w:rsidP="00E14F2A">
            <w:pPr>
              <w:spacing w:before="120" w:after="120" w:line="256" w:lineRule="auto"/>
              <w:rPr>
                <w:rFonts w:ascii="Open Sans Semibold" w:hAnsi="Open Sans Semibold" w:cs="Open Sans Semibold"/>
                <w:color w:val="11143F"/>
              </w:rPr>
            </w:pPr>
            <w:r w:rsidRPr="007F4B89">
              <w:rPr>
                <w:rFonts w:ascii="Open Sans Semibold" w:hAnsi="Open Sans Semibold" w:cs="Open Sans Semibold"/>
                <w:color w:val="11143F"/>
              </w:rPr>
              <w:t xml:space="preserve">Which of these are machine learning applications? </w:t>
            </w:r>
          </w:p>
          <w:p w14:paraId="50FA4701" w14:textId="77777777" w:rsidR="00E14F2A" w:rsidRPr="007F4B89" w:rsidRDefault="00E14F2A" w:rsidP="00E14F2A">
            <w:pPr>
              <w:spacing w:before="120" w:after="120" w:line="256" w:lineRule="auto"/>
              <w:rPr>
                <w:rFonts w:cs="Open Sans"/>
                <w:color w:val="404040"/>
              </w:rPr>
            </w:pPr>
            <w:r w:rsidRPr="007F4B89">
              <w:rPr>
                <w:rFonts w:cs="Open Sans"/>
                <w:color w:val="404040"/>
              </w:rPr>
              <w:t>Select all that apply.</w:t>
            </w:r>
          </w:p>
        </w:tc>
      </w:tr>
      <w:tr w:rsidR="00E14F2A" w:rsidRPr="007F4B89" w14:paraId="299AED74" w14:textId="77777777" w:rsidTr="51235A2F">
        <w:trPr>
          <w:cantSplit/>
        </w:trPr>
        <w:tc>
          <w:tcPr>
            <w:tcW w:w="265" w:type="dxa"/>
            <w:tcBorders>
              <w:top w:val="nil"/>
              <w:left w:val="single" w:sz="4" w:space="0" w:color="DBDBDB" w:themeColor="accent3" w:themeTint="66"/>
              <w:bottom w:val="nil"/>
              <w:right w:val="nil"/>
            </w:tcBorders>
            <w:shd w:val="clear" w:color="auto" w:fill="FAFAFA"/>
            <w:tcPrChange w:id="1571" w:author="Alicia Romero Lopez" w:date="2020-01-31T09:48:00Z">
              <w:tcPr>
                <w:tcW w:w="265" w:type="dxa"/>
                <w:tcBorders>
                  <w:top w:val="nil"/>
                  <w:left w:val="single" w:sz="4" w:space="0" w:color="DBDBDB"/>
                  <w:bottom w:val="nil"/>
                  <w:right w:val="nil"/>
                </w:tcBorders>
                <w:shd w:val="clear" w:color="auto" w:fill="FAFAFA"/>
              </w:tcPr>
            </w:tcPrChange>
          </w:tcPr>
          <w:p w14:paraId="31AEB092" w14:textId="77777777" w:rsidR="00E14F2A" w:rsidRPr="007F4B89" w:rsidRDefault="00E14F2A" w:rsidP="00E14F2A">
            <w:pPr>
              <w:spacing w:before="120" w:after="120" w:line="256" w:lineRule="auto"/>
              <w:rPr>
                <w:rFonts w:cs="Open Sans"/>
                <w:color w:val="404040"/>
              </w:rPr>
            </w:pPr>
          </w:p>
        </w:tc>
        <w:tc>
          <w:tcPr>
            <w:tcW w:w="630" w:type="dxa"/>
            <w:tcBorders>
              <w:top w:val="nil"/>
              <w:left w:val="nil"/>
              <w:bottom w:val="nil"/>
              <w:right w:val="nil"/>
            </w:tcBorders>
            <w:shd w:val="clear" w:color="auto" w:fill="FFFFFF" w:themeFill="background1"/>
            <w:vAlign w:val="center"/>
            <w:hideMark/>
            <w:tcPrChange w:id="1572" w:author="Alicia Romero Lopez" w:date="2020-01-31T09:48:00Z">
              <w:tcPr>
                <w:tcW w:w="630" w:type="dxa"/>
                <w:tcBorders>
                  <w:top w:val="nil"/>
                  <w:left w:val="nil"/>
                  <w:bottom w:val="nil"/>
                  <w:right w:val="nil"/>
                </w:tcBorders>
                <w:shd w:val="clear" w:color="auto" w:fill="FFFFFF"/>
                <w:hideMark/>
              </w:tcPr>
            </w:tcPrChange>
          </w:tcPr>
          <w:p w14:paraId="15B8A569" w14:textId="77777777" w:rsidR="00E14F2A" w:rsidRPr="007F4B89" w:rsidRDefault="00E14F2A" w:rsidP="00E14F2A">
            <w:pPr>
              <w:spacing w:before="120" w:after="120" w:line="256" w:lineRule="auto"/>
              <w:rPr>
                <w:rFonts w:cs="Open Sans"/>
                <w:color w:val="404040"/>
              </w:rPr>
            </w:pPr>
            <w:r w:rsidRPr="007F4B89">
              <w:rPr>
                <w:rFonts w:cs="Open Sans"/>
                <w:noProof/>
                <w:color w:val="404040"/>
              </w:rPr>
              <mc:AlternateContent>
                <mc:Choice Requires="wps">
                  <w:drawing>
                    <wp:inline distT="0" distB="0" distL="0" distR="0" wp14:anchorId="0EAAE834" wp14:editId="4D9AC637">
                      <wp:extent cx="207010" cy="207010"/>
                      <wp:effectExtent l="19050" t="19050" r="21590" b="21590"/>
                      <wp:docPr id="48" name="Rectangle: Rounded Corners 2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010" cy="207010"/>
                              </a:xfrm>
                              <a:prstGeom prst="roundRect">
                                <a:avLst>
                                  <a:gd name="adj" fmla="val 16667"/>
                                </a:avLst>
                              </a:prstGeom>
                              <a:noFill/>
                              <a:ln w="28575">
                                <a:solidFill>
                                  <a:srgbClr val="DBDBDB">
                                    <a:lumMod val="90000"/>
                                    <a:lumOff val="0"/>
                                  </a:srgb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inline>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w16se="http://schemas.microsoft.com/office/word/2015/wordml/symex" xmlns:cx1="http://schemas.microsoft.com/office/drawing/2015/9/8/chartex" xmlns:cx="http://schemas.microsoft.com/office/drawing/2014/chartex">
                  <w:pict>
                    <v:roundrect w14:anchorId="57BB9CB3" id="Rectangle: Rounded Corners 224" o:spid="_x0000_s1026" style="width:16.3pt;height:16.3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" filled="f" strokecolor="#c5c5c5" strokeweight="2.25pt">
                      <v:stroke joinstyle="miter"/>
                      <w10:anchorlock/>
                    </v:roundrect>
                  </w:pict>
                </mc:Fallback>
              </mc:AlternateContent>
            </w:r>
          </w:p>
        </w:tc>
        <w:tc>
          <w:tcPr>
            <w:tcW w:w="450" w:type="dxa"/>
            <w:tcBorders>
              <w:top w:val="nil"/>
              <w:left w:val="nil"/>
              <w:bottom w:val="nil"/>
              <w:right w:val="nil"/>
            </w:tcBorders>
            <w:shd w:val="clear" w:color="auto" w:fill="FFFFFF" w:themeFill="background1"/>
            <w:vAlign w:val="center"/>
            <w:hideMark/>
            <w:tcPrChange w:id="1573" w:author="Alicia Romero Lopez" w:date="2020-01-31T09:48:00Z">
              <w:tcPr>
                <w:tcW w:w="450" w:type="dxa"/>
                <w:tcBorders>
                  <w:top w:val="nil"/>
                  <w:left w:val="nil"/>
                  <w:bottom w:val="nil"/>
                  <w:right w:val="nil"/>
                </w:tcBorders>
                <w:shd w:val="clear" w:color="auto" w:fill="FFFFFF"/>
                <w:hideMark/>
              </w:tcPr>
            </w:tcPrChange>
          </w:tcPr>
          <w:p w14:paraId="67AE74D9" w14:textId="77777777" w:rsidR="00E14F2A" w:rsidRPr="007F4B89" w:rsidRDefault="00E14F2A" w:rsidP="00E14F2A">
            <w:pPr>
              <w:spacing w:before="120" w:after="120" w:line="256" w:lineRule="auto"/>
              <w:rPr>
                <w:rFonts w:ascii="Open Sans Semibold" w:hAnsi="Open Sans Semibold" w:cs="Open Sans Semibold"/>
                <w:color w:val="404040"/>
              </w:rPr>
            </w:pPr>
            <w:r w:rsidRPr="007F4B89">
              <w:rPr>
                <w:rFonts w:ascii="Open Sans Semibold" w:hAnsi="Open Sans Semibold" w:cs="Open Sans Semibold"/>
                <w:color w:val="404040"/>
              </w:rPr>
              <w:t>a.</w:t>
            </w:r>
          </w:p>
        </w:tc>
        <w:tc>
          <w:tcPr>
            <w:tcW w:w="8841" w:type="dxa"/>
            <w:gridSpan w:val="3"/>
            <w:tcBorders>
              <w:top w:val="nil"/>
              <w:left w:val="nil"/>
              <w:bottom w:val="nil"/>
              <w:right w:val="nil"/>
            </w:tcBorders>
            <w:shd w:val="clear" w:color="auto" w:fill="FFFFFF" w:themeFill="background1"/>
            <w:vAlign w:val="center"/>
            <w:hideMark/>
            <w:tcPrChange w:id="1574" w:author="Alicia Romero Lopez" w:date="2020-01-31T09:48:00Z">
              <w:tcPr>
                <w:tcW w:w="8841" w:type="dxa"/>
                <w:gridSpan w:val="3"/>
                <w:tcBorders>
                  <w:top w:val="nil"/>
                  <w:left w:val="nil"/>
                  <w:bottom w:val="nil"/>
                  <w:right w:val="nil"/>
                </w:tcBorders>
                <w:shd w:val="clear" w:color="auto" w:fill="FFFFFF"/>
                <w:hideMark/>
              </w:tcPr>
            </w:tcPrChange>
          </w:tcPr>
          <w:p w14:paraId="2AC5A284" w14:textId="77777777" w:rsidR="00E14F2A" w:rsidRPr="007F4B89" w:rsidRDefault="00E14F2A" w:rsidP="00E14F2A">
            <w:pPr>
              <w:spacing w:before="120" w:after="120" w:line="256" w:lineRule="auto"/>
              <w:rPr>
                <w:rFonts w:cs="Open Sans"/>
                <w:color w:val="404040"/>
                <w:highlight w:val="green"/>
              </w:rPr>
            </w:pPr>
            <w:r w:rsidRPr="007F4B89">
              <w:rPr>
                <w:rFonts w:cs="Open Sans"/>
                <w:color w:val="404040"/>
                <w:highlight w:val="green"/>
              </w:rPr>
              <w:t>Camera that tracks the pattern of movement of cars in a certain area.</w:t>
            </w:r>
          </w:p>
        </w:tc>
        <w:tc>
          <w:tcPr>
            <w:tcW w:w="270" w:type="dxa"/>
            <w:tcBorders>
              <w:top w:val="nil"/>
              <w:left w:val="nil"/>
              <w:bottom w:val="nil"/>
              <w:right w:val="single" w:sz="4" w:space="0" w:color="DBDBDB" w:themeColor="accent3" w:themeTint="66"/>
            </w:tcBorders>
            <w:shd w:val="clear" w:color="auto" w:fill="FAFAFA"/>
            <w:tcPrChange w:id="1575" w:author="Alicia Romero Lopez" w:date="2020-01-31T09:48:00Z">
              <w:tcPr>
                <w:tcW w:w="270" w:type="dxa"/>
                <w:tcBorders>
                  <w:top w:val="nil"/>
                  <w:left w:val="nil"/>
                  <w:bottom w:val="nil"/>
                  <w:right w:val="single" w:sz="4" w:space="0" w:color="DBDBDB"/>
                </w:tcBorders>
                <w:shd w:val="clear" w:color="auto" w:fill="FAFAFA"/>
              </w:tcPr>
            </w:tcPrChange>
          </w:tcPr>
          <w:p w14:paraId="7AF87B30" w14:textId="77777777" w:rsidR="00E14F2A" w:rsidRPr="007F4B89" w:rsidRDefault="00E14F2A" w:rsidP="00E14F2A">
            <w:pPr>
              <w:spacing w:before="120" w:after="120" w:line="256" w:lineRule="auto"/>
              <w:rPr>
                <w:rFonts w:cs="Open Sans"/>
                <w:color w:val="404040"/>
              </w:rPr>
            </w:pPr>
          </w:p>
        </w:tc>
      </w:tr>
      <w:tr w:rsidR="00E14F2A" w:rsidRPr="007F4B89" w14:paraId="3E993905" w14:textId="77777777" w:rsidTr="51235A2F">
        <w:trPr>
          <w:cantSplit/>
          <w:trHeight w:val="20"/>
        </w:trPr>
        <w:tc>
          <w:tcPr>
            <w:tcW w:w="265" w:type="dxa"/>
            <w:tcBorders>
              <w:top w:val="nil"/>
              <w:left w:val="single" w:sz="4" w:space="0" w:color="DBDBDB" w:themeColor="accent3" w:themeTint="66"/>
              <w:bottom w:val="nil"/>
              <w:right w:val="nil"/>
            </w:tcBorders>
            <w:shd w:val="clear" w:color="auto" w:fill="FAFAFA"/>
            <w:tcPrChange w:id="1576" w:author="Alicia Romero Lopez" w:date="2020-01-31T09:48:00Z">
              <w:tcPr>
                <w:tcW w:w="265" w:type="dxa"/>
                <w:tcBorders>
                  <w:top w:val="nil"/>
                  <w:left w:val="single" w:sz="4" w:space="0" w:color="DBDBDB"/>
                  <w:bottom w:val="nil"/>
                  <w:right w:val="nil"/>
                </w:tcBorders>
                <w:shd w:val="clear" w:color="auto" w:fill="FAFAFA"/>
              </w:tcPr>
            </w:tcPrChange>
          </w:tcPr>
          <w:p w14:paraId="37944F49" w14:textId="77777777" w:rsidR="00E14F2A" w:rsidRPr="007F4B89" w:rsidRDefault="00E14F2A" w:rsidP="00E14F2A">
            <w:pPr>
              <w:spacing w:before="120" w:after="120" w:line="256" w:lineRule="auto"/>
              <w:rPr>
                <w:rFonts w:cs="Open Sans"/>
                <w:color w:val="404040"/>
                <w:sz w:val="8"/>
                <w:szCs w:val="8"/>
              </w:rPr>
            </w:pPr>
          </w:p>
        </w:tc>
        <w:tc>
          <w:tcPr>
            <w:tcW w:w="630" w:type="dxa"/>
            <w:tcBorders>
              <w:top w:val="nil"/>
              <w:left w:val="nil"/>
              <w:bottom w:val="nil"/>
              <w:right w:val="nil"/>
            </w:tcBorders>
            <w:shd w:val="clear" w:color="auto" w:fill="FAFAFA"/>
            <w:vAlign w:val="center"/>
            <w:tcPrChange w:id="1577" w:author="Alicia Romero Lopez" w:date="2020-01-31T09:48:00Z">
              <w:tcPr>
                <w:tcW w:w="630" w:type="dxa"/>
                <w:tcBorders>
                  <w:top w:val="nil"/>
                  <w:left w:val="nil"/>
                  <w:bottom w:val="nil"/>
                  <w:right w:val="nil"/>
                </w:tcBorders>
                <w:shd w:val="clear" w:color="auto" w:fill="FAFAFA"/>
              </w:tcPr>
            </w:tcPrChange>
          </w:tcPr>
          <w:p w14:paraId="4FB27CAF" w14:textId="77777777" w:rsidR="00E14F2A" w:rsidRPr="007F4B89" w:rsidRDefault="00E14F2A" w:rsidP="00E14F2A">
            <w:pPr>
              <w:spacing w:before="120" w:after="120" w:line="256" w:lineRule="auto"/>
              <w:rPr>
                <w:rFonts w:cs="Open Sans"/>
                <w:color w:val="404040"/>
                <w:sz w:val="8"/>
                <w:szCs w:val="8"/>
              </w:rPr>
            </w:pPr>
          </w:p>
        </w:tc>
        <w:tc>
          <w:tcPr>
            <w:tcW w:w="3330" w:type="dxa"/>
            <w:gridSpan w:val="2"/>
            <w:tcBorders>
              <w:top w:val="nil"/>
              <w:left w:val="nil"/>
              <w:bottom w:val="nil"/>
              <w:right w:val="nil"/>
            </w:tcBorders>
            <w:shd w:val="clear" w:color="auto" w:fill="FAFAFA"/>
            <w:vAlign w:val="center"/>
            <w:tcPrChange w:id="1578" w:author="Alicia Romero Lopez" w:date="2020-01-31T09:48:00Z">
              <w:tcPr>
                <w:tcW w:w="3330" w:type="dxa"/>
                <w:gridSpan w:val="2"/>
                <w:tcBorders>
                  <w:top w:val="nil"/>
                  <w:left w:val="nil"/>
                  <w:bottom w:val="nil"/>
                  <w:right w:val="nil"/>
                </w:tcBorders>
                <w:shd w:val="clear" w:color="auto" w:fill="FAFAFA"/>
              </w:tcPr>
            </w:tcPrChange>
          </w:tcPr>
          <w:p w14:paraId="0D662543" w14:textId="77777777" w:rsidR="00E14F2A" w:rsidRPr="007F4B89" w:rsidRDefault="00E14F2A" w:rsidP="00E14F2A">
            <w:pPr>
              <w:spacing w:before="120" w:after="120" w:line="256" w:lineRule="auto"/>
              <w:rPr>
                <w:rFonts w:cs="Open Sans"/>
                <w:color w:val="404040"/>
                <w:sz w:val="8"/>
                <w:szCs w:val="8"/>
                <w:highlight w:val="green"/>
              </w:rPr>
            </w:pPr>
          </w:p>
        </w:tc>
        <w:tc>
          <w:tcPr>
            <w:tcW w:w="1980" w:type="dxa"/>
            <w:tcBorders>
              <w:top w:val="nil"/>
              <w:left w:val="nil"/>
              <w:bottom w:val="nil"/>
              <w:right w:val="nil"/>
            </w:tcBorders>
            <w:shd w:val="clear" w:color="auto" w:fill="FAFAFA"/>
            <w:vAlign w:val="center"/>
            <w:tcPrChange w:id="1579" w:author="Alicia Romero Lopez" w:date="2020-01-31T09:48:00Z">
              <w:tcPr>
                <w:tcW w:w="1980" w:type="dxa"/>
                <w:tcBorders>
                  <w:top w:val="nil"/>
                  <w:left w:val="nil"/>
                  <w:bottom w:val="nil"/>
                  <w:right w:val="nil"/>
                </w:tcBorders>
                <w:shd w:val="clear" w:color="auto" w:fill="FAFAFA"/>
              </w:tcPr>
            </w:tcPrChange>
          </w:tcPr>
          <w:p w14:paraId="22B02D18" w14:textId="77777777" w:rsidR="00E14F2A" w:rsidRPr="007F4B89" w:rsidRDefault="00E14F2A" w:rsidP="00E14F2A">
            <w:pPr>
              <w:spacing w:before="120" w:after="120" w:line="256" w:lineRule="auto"/>
              <w:rPr>
                <w:rFonts w:cs="Open Sans"/>
                <w:color w:val="404040"/>
                <w:sz w:val="8"/>
                <w:szCs w:val="8"/>
                <w:highlight w:val="green"/>
              </w:rPr>
            </w:pPr>
          </w:p>
        </w:tc>
        <w:tc>
          <w:tcPr>
            <w:tcW w:w="3978" w:type="dxa"/>
            <w:tcBorders>
              <w:top w:val="nil"/>
              <w:left w:val="nil"/>
              <w:bottom w:val="nil"/>
              <w:right w:val="nil"/>
            </w:tcBorders>
            <w:shd w:val="clear" w:color="auto" w:fill="FAFAFA"/>
            <w:vAlign w:val="center"/>
            <w:tcPrChange w:id="1580" w:author="Alicia Romero Lopez" w:date="2020-01-31T09:48:00Z">
              <w:tcPr>
                <w:tcW w:w="3978" w:type="dxa"/>
                <w:tcBorders>
                  <w:top w:val="nil"/>
                  <w:left w:val="nil"/>
                  <w:bottom w:val="nil"/>
                  <w:right w:val="nil"/>
                </w:tcBorders>
                <w:shd w:val="clear" w:color="auto" w:fill="FAFAFA"/>
              </w:tcPr>
            </w:tcPrChange>
          </w:tcPr>
          <w:p w14:paraId="5BBEBC92" w14:textId="77777777" w:rsidR="00E14F2A" w:rsidRPr="007F4B89" w:rsidRDefault="00E14F2A" w:rsidP="00E14F2A">
            <w:pPr>
              <w:spacing w:before="120" w:after="120" w:line="256" w:lineRule="auto"/>
              <w:rPr>
                <w:rFonts w:cs="Open Sans"/>
                <w:noProof/>
                <w:color w:val="404040"/>
                <w:sz w:val="8"/>
                <w:szCs w:val="8"/>
                <w:highlight w:val="green"/>
              </w:rPr>
            </w:pPr>
          </w:p>
        </w:tc>
        <w:tc>
          <w:tcPr>
            <w:tcW w:w="270" w:type="dxa"/>
            <w:tcBorders>
              <w:top w:val="nil"/>
              <w:left w:val="nil"/>
              <w:bottom w:val="nil"/>
              <w:right w:val="single" w:sz="4" w:space="0" w:color="DBDBDB" w:themeColor="accent3" w:themeTint="66"/>
            </w:tcBorders>
            <w:shd w:val="clear" w:color="auto" w:fill="FAFAFA"/>
            <w:tcPrChange w:id="1581" w:author="Alicia Romero Lopez" w:date="2020-01-31T09:48:00Z">
              <w:tcPr>
                <w:tcW w:w="270" w:type="dxa"/>
                <w:tcBorders>
                  <w:top w:val="nil"/>
                  <w:left w:val="nil"/>
                  <w:bottom w:val="nil"/>
                  <w:right w:val="single" w:sz="4" w:space="0" w:color="DBDBDB"/>
                </w:tcBorders>
                <w:shd w:val="clear" w:color="auto" w:fill="FAFAFA"/>
              </w:tcPr>
            </w:tcPrChange>
          </w:tcPr>
          <w:p w14:paraId="3F55187D" w14:textId="77777777" w:rsidR="00E14F2A" w:rsidRPr="007F4B89" w:rsidRDefault="00E14F2A" w:rsidP="00E14F2A">
            <w:pPr>
              <w:spacing w:before="120" w:after="120" w:line="256" w:lineRule="auto"/>
              <w:rPr>
                <w:rFonts w:cs="Open Sans"/>
                <w:color w:val="404040"/>
                <w:sz w:val="8"/>
                <w:szCs w:val="8"/>
              </w:rPr>
            </w:pPr>
          </w:p>
        </w:tc>
      </w:tr>
      <w:tr w:rsidR="00E14F2A" w:rsidRPr="007F4B89" w14:paraId="29ECE9CB" w14:textId="77777777" w:rsidTr="51235A2F">
        <w:trPr>
          <w:cantSplit/>
        </w:trPr>
        <w:tc>
          <w:tcPr>
            <w:tcW w:w="265" w:type="dxa"/>
            <w:tcBorders>
              <w:top w:val="nil"/>
              <w:left w:val="single" w:sz="4" w:space="0" w:color="DBDBDB" w:themeColor="accent3" w:themeTint="66"/>
              <w:bottom w:val="nil"/>
              <w:right w:val="nil"/>
            </w:tcBorders>
            <w:shd w:val="clear" w:color="auto" w:fill="FAFAFA"/>
            <w:tcPrChange w:id="1582" w:author="Alicia Romero Lopez" w:date="2020-01-31T09:48:00Z">
              <w:tcPr>
                <w:tcW w:w="265" w:type="dxa"/>
                <w:tcBorders>
                  <w:top w:val="nil"/>
                  <w:left w:val="single" w:sz="4" w:space="0" w:color="DBDBDB"/>
                  <w:bottom w:val="nil"/>
                  <w:right w:val="nil"/>
                </w:tcBorders>
                <w:shd w:val="clear" w:color="auto" w:fill="FAFAFA"/>
              </w:tcPr>
            </w:tcPrChange>
          </w:tcPr>
          <w:p w14:paraId="172D44D8" w14:textId="77777777" w:rsidR="00E14F2A" w:rsidRPr="007F4B89" w:rsidRDefault="00E14F2A" w:rsidP="00E14F2A">
            <w:pPr>
              <w:spacing w:before="120" w:after="120" w:line="256" w:lineRule="auto"/>
              <w:rPr>
                <w:rFonts w:cs="Open Sans"/>
                <w:color w:val="404040"/>
              </w:rPr>
            </w:pPr>
          </w:p>
        </w:tc>
        <w:tc>
          <w:tcPr>
            <w:tcW w:w="630" w:type="dxa"/>
            <w:tcBorders>
              <w:top w:val="nil"/>
              <w:left w:val="nil"/>
              <w:bottom w:val="nil"/>
              <w:right w:val="nil"/>
            </w:tcBorders>
            <w:shd w:val="clear" w:color="auto" w:fill="FFFFFF" w:themeFill="background1"/>
            <w:vAlign w:val="center"/>
            <w:hideMark/>
            <w:tcPrChange w:id="1583" w:author="Alicia Romero Lopez" w:date="2020-01-31T09:48:00Z">
              <w:tcPr>
                <w:tcW w:w="630" w:type="dxa"/>
                <w:tcBorders>
                  <w:top w:val="nil"/>
                  <w:left w:val="nil"/>
                  <w:bottom w:val="nil"/>
                  <w:right w:val="nil"/>
                </w:tcBorders>
                <w:shd w:val="clear" w:color="auto" w:fill="FFFFFF"/>
                <w:hideMark/>
              </w:tcPr>
            </w:tcPrChange>
          </w:tcPr>
          <w:p w14:paraId="3EB6C5A5" w14:textId="77777777" w:rsidR="00E14F2A" w:rsidRPr="007F4B89" w:rsidRDefault="00E14F2A" w:rsidP="00E14F2A">
            <w:pPr>
              <w:spacing w:before="120" w:after="120" w:line="256" w:lineRule="auto"/>
              <w:rPr>
                <w:rFonts w:cs="Open Sans"/>
                <w:noProof/>
                <w:color w:val="404040"/>
              </w:rPr>
            </w:pPr>
            <w:r w:rsidRPr="007F4B89">
              <w:rPr>
                <w:rFonts w:cs="Open Sans"/>
                <w:noProof/>
                <w:color w:val="404040"/>
              </w:rPr>
              <mc:AlternateContent>
                <mc:Choice Requires="wps">
                  <w:drawing>
                    <wp:inline distT="0" distB="0" distL="0" distR="0" wp14:anchorId="45B31614" wp14:editId="0262DEE7">
                      <wp:extent cx="207010" cy="207010"/>
                      <wp:effectExtent l="19050" t="19050" r="21590" b="21590"/>
                      <wp:docPr id="47" name="Rectangle: Rounded Corners 2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010" cy="207010"/>
                              </a:xfrm>
                              <a:prstGeom prst="roundRect">
                                <a:avLst>
                                  <a:gd name="adj" fmla="val 16667"/>
                                </a:avLst>
                              </a:prstGeom>
                              <a:noFill/>
                              <a:ln w="28575">
                                <a:solidFill>
                                  <a:srgbClr val="DBDBDB">
                                    <a:lumMod val="90000"/>
                                    <a:lumOff val="0"/>
                                  </a:srgb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inline>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w16se="http://schemas.microsoft.com/office/word/2015/wordml/symex" xmlns:cx1="http://schemas.microsoft.com/office/drawing/2015/9/8/chartex" xmlns:cx="http://schemas.microsoft.com/office/drawing/2014/chartex">
                  <w:pict>
                    <v:roundrect w14:anchorId="51C5A185" id="Rectangle: Rounded Corners 225" o:spid="_x0000_s1026" style="width:16.3pt;height:16.3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" filled="f" strokecolor="#c5c5c5" strokeweight="2.25pt">
                      <v:stroke joinstyle="miter"/>
                      <w10:anchorlock/>
                    </v:roundrect>
                  </w:pict>
                </mc:Fallback>
              </mc:AlternateContent>
            </w:r>
          </w:p>
        </w:tc>
        <w:tc>
          <w:tcPr>
            <w:tcW w:w="450" w:type="dxa"/>
            <w:tcBorders>
              <w:top w:val="nil"/>
              <w:left w:val="nil"/>
              <w:bottom w:val="nil"/>
              <w:right w:val="nil"/>
            </w:tcBorders>
            <w:shd w:val="clear" w:color="auto" w:fill="FFFFFF" w:themeFill="background1"/>
            <w:vAlign w:val="center"/>
            <w:hideMark/>
            <w:tcPrChange w:id="1584" w:author="Alicia Romero Lopez" w:date="2020-01-31T09:48:00Z">
              <w:tcPr>
                <w:tcW w:w="450" w:type="dxa"/>
                <w:tcBorders>
                  <w:top w:val="nil"/>
                  <w:left w:val="nil"/>
                  <w:bottom w:val="nil"/>
                  <w:right w:val="nil"/>
                </w:tcBorders>
                <w:shd w:val="clear" w:color="auto" w:fill="FFFFFF"/>
                <w:hideMark/>
              </w:tcPr>
            </w:tcPrChange>
          </w:tcPr>
          <w:p w14:paraId="04C9271B" w14:textId="77777777" w:rsidR="00E14F2A" w:rsidRPr="007F4B89" w:rsidRDefault="00E14F2A" w:rsidP="00E14F2A">
            <w:pPr>
              <w:spacing w:before="120" w:after="120" w:line="256" w:lineRule="auto"/>
              <w:rPr>
                <w:rFonts w:ascii="Open Sans Semibold" w:hAnsi="Open Sans Semibold" w:cs="Open Sans Semibold"/>
                <w:color w:val="404040"/>
              </w:rPr>
            </w:pPr>
            <w:r w:rsidRPr="007F4B89">
              <w:rPr>
                <w:rFonts w:ascii="Open Sans Semibold" w:hAnsi="Open Sans Semibold" w:cs="Open Sans Semibold"/>
                <w:color w:val="404040"/>
              </w:rPr>
              <w:t>b.</w:t>
            </w:r>
          </w:p>
        </w:tc>
        <w:tc>
          <w:tcPr>
            <w:tcW w:w="8841" w:type="dxa"/>
            <w:gridSpan w:val="3"/>
            <w:tcBorders>
              <w:top w:val="nil"/>
              <w:left w:val="nil"/>
              <w:bottom w:val="nil"/>
              <w:right w:val="nil"/>
            </w:tcBorders>
            <w:shd w:val="clear" w:color="auto" w:fill="FFFFFF" w:themeFill="background1"/>
            <w:vAlign w:val="center"/>
            <w:hideMark/>
            <w:tcPrChange w:id="1585" w:author="Alicia Romero Lopez" w:date="2020-01-31T09:48:00Z">
              <w:tcPr>
                <w:tcW w:w="8841" w:type="dxa"/>
                <w:gridSpan w:val="3"/>
                <w:tcBorders>
                  <w:top w:val="nil"/>
                  <w:left w:val="nil"/>
                  <w:bottom w:val="nil"/>
                  <w:right w:val="nil"/>
                </w:tcBorders>
                <w:shd w:val="clear" w:color="auto" w:fill="FFFFFF"/>
                <w:hideMark/>
              </w:tcPr>
            </w:tcPrChange>
          </w:tcPr>
          <w:p w14:paraId="33EDFA52" w14:textId="77777777" w:rsidR="00E14F2A" w:rsidRPr="007F4B89" w:rsidRDefault="00E14F2A" w:rsidP="00E14F2A">
            <w:pPr>
              <w:spacing w:before="120" w:after="120" w:line="256" w:lineRule="auto"/>
              <w:rPr>
                <w:rFonts w:cs="Open Sans"/>
                <w:color w:val="404040"/>
                <w:highlight w:val="green"/>
              </w:rPr>
            </w:pPr>
            <w:r w:rsidRPr="007F4B89">
              <w:rPr>
                <w:rFonts w:cs="Open Sans"/>
                <w:color w:val="404040"/>
                <w:highlight w:val="green"/>
              </w:rPr>
              <w:t>Predicting stock market price movements.</w:t>
            </w:r>
          </w:p>
        </w:tc>
        <w:tc>
          <w:tcPr>
            <w:tcW w:w="270" w:type="dxa"/>
            <w:tcBorders>
              <w:top w:val="nil"/>
              <w:left w:val="nil"/>
              <w:bottom w:val="nil"/>
              <w:right w:val="single" w:sz="4" w:space="0" w:color="DBDBDB" w:themeColor="accent3" w:themeTint="66"/>
            </w:tcBorders>
            <w:shd w:val="clear" w:color="auto" w:fill="FAFAFA"/>
            <w:tcPrChange w:id="1586" w:author="Alicia Romero Lopez" w:date="2020-01-31T09:48:00Z">
              <w:tcPr>
                <w:tcW w:w="270" w:type="dxa"/>
                <w:tcBorders>
                  <w:top w:val="nil"/>
                  <w:left w:val="nil"/>
                  <w:bottom w:val="nil"/>
                  <w:right w:val="single" w:sz="4" w:space="0" w:color="DBDBDB"/>
                </w:tcBorders>
                <w:shd w:val="clear" w:color="auto" w:fill="FAFAFA"/>
              </w:tcPr>
            </w:tcPrChange>
          </w:tcPr>
          <w:p w14:paraId="4BA8E884" w14:textId="77777777" w:rsidR="00E14F2A" w:rsidRPr="007F4B89" w:rsidRDefault="00E14F2A" w:rsidP="00E14F2A">
            <w:pPr>
              <w:spacing w:before="120" w:after="120" w:line="256" w:lineRule="auto"/>
              <w:rPr>
                <w:rFonts w:cs="Open Sans"/>
                <w:color w:val="404040"/>
              </w:rPr>
            </w:pPr>
          </w:p>
        </w:tc>
      </w:tr>
      <w:tr w:rsidR="00E14F2A" w:rsidRPr="007F4B89" w14:paraId="2EB0B605" w14:textId="77777777" w:rsidTr="51235A2F">
        <w:trPr>
          <w:cantSplit/>
          <w:trHeight w:val="20"/>
        </w:trPr>
        <w:tc>
          <w:tcPr>
            <w:tcW w:w="265" w:type="dxa"/>
            <w:tcBorders>
              <w:top w:val="nil"/>
              <w:left w:val="single" w:sz="4" w:space="0" w:color="DBDBDB" w:themeColor="accent3" w:themeTint="66"/>
              <w:bottom w:val="nil"/>
              <w:right w:val="nil"/>
            </w:tcBorders>
            <w:shd w:val="clear" w:color="auto" w:fill="FAFAFA"/>
            <w:tcPrChange w:id="1587" w:author="Alicia Romero Lopez" w:date="2020-01-31T09:48:00Z">
              <w:tcPr>
                <w:tcW w:w="265" w:type="dxa"/>
                <w:tcBorders>
                  <w:top w:val="nil"/>
                  <w:left w:val="single" w:sz="4" w:space="0" w:color="DBDBDB"/>
                  <w:bottom w:val="nil"/>
                  <w:right w:val="nil"/>
                </w:tcBorders>
                <w:shd w:val="clear" w:color="auto" w:fill="FAFAFA"/>
              </w:tcPr>
            </w:tcPrChange>
          </w:tcPr>
          <w:p w14:paraId="00D1E26C" w14:textId="77777777" w:rsidR="00E14F2A" w:rsidRPr="007F4B89" w:rsidRDefault="00E14F2A" w:rsidP="00E14F2A">
            <w:pPr>
              <w:spacing w:before="120" w:after="120" w:line="256" w:lineRule="auto"/>
              <w:rPr>
                <w:rFonts w:cs="Open Sans"/>
                <w:color w:val="404040"/>
                <w:sz w:val="8"/>
                <w:szCs w:val="8"/>
              </w:rPr>
            </w:pPr>
          </w:p>
        </w:tc>
        <w:tc>
          <w:tcPr>
            <w:tcW w:w="630" w:type="dxa"/>
            <w:tcBorders>
              <w:top w:val="nil"/>
              <w:left w:val="nil"/>
              <w:bottom w:val="nil"/>
              <w:right w:val="nil"/>
            </w:tcBorders>
            <w:shd w:val="clear" w:color="auto" w:fill="FAFAFA"/>
            <w:vAlign w:val="center"/>
            <w:tcPrChange w:id="1588" w:author="Alicia Romero Lopez" w:date="2020-01-31T09:48:00Z">
              <w:tcPr>
                <w:tcW w:w="630" w:type="dxa"/>
                <w:tcBorders>
                  <w:top w:val="nil"/>
                  <w:left w:val="nil"/>
                  <w:bottom w:val="nil"/>
                  <w:right w:val="nil"/>
                </w:tcBorders>
                <w:shd w:val="clear" w:color="auto" w:fill="FAFAFA"/>
              </w:tcPr>
            </w:tcPrChange>
          </w:tcPr>
          <w:p w14:paraId="0EE7FC44" w14:textId="77777777" w:rsidR="00E14F2A" w:rsidRPr="007F4B89" w:rsidRDefault="00E14F2A" w:rsidP="00E14F2A">
            <w:pPr>
              <w:spacing w:before="120" w:after="120" w:line="256" w:lineRule="auto"/>
              <w:rPr>
                <w:rFonts w:cs="Open Sans"/>
                <w:color w:val="404040"/>
                <w:sz w:val="8"/>
                <w:szCs w:val="8"/>
              </w:rPr>
            </w:pPr>
          </w:p>
        </w:tc>
        <w:tc>
          <w:tcPr>
            <w:tcW w:w="3330" w:type="dxa"/>
            <w:gridSpan w:val="2"/>
            <w:tcBorders>
              <w:top w:val="nil"/>
              <w:left w:val="nil"/>
              <w:bottom w:val="nil"/>
              <w:right w:val="nil"/>
            </w:tcBorders>
            <w:shd w:val="clear" w:color="auto" w:fill="FAFAFA"/>
            <w:vAlign w:val="center"/>
            <w:tcPrChange w:id="1589" w:author="Alicia Romero Lopez" w:date="2020-01-31T09:48:00Z">
              <w:tcPr>
                <w:tcW w:w="3330" w:type="dxa"/>
                <w:gridSpan w:val="2"/>
                <w:tcBorders>
                  <w:top w:val="nil"/>
                  <w:left w:val="nil"/>
                  <w:bottom w:val="nil"/>
                  <w:right w:val="nil"/>
                </w:tcBorders>
                <w:shd w:val="clear" w:color="auto" w:fill="FAFAFA"/>
              </w:tcPr>
            </w:tcPrChange>
          </w:tcPr>
          <w:p w14:paraId="74C56490" w14:textId="77777777" w:rsidR="00E14F2A" w:rsidRPr="007F4B89" w:rsidRDefault="00E14F2A" w:rsidP="00E14F2A">
            <w:pPr>
              <w:spacing w:before="120" w:after="120" w:line="256" w:lineRule="auto"/>
              <w:rPr>
                <w:rFonts w:cs="Open Sans"/>
                <w:color w:val="404040"/>
                <w:sz w:val="8"/>
                <w:szCs w:val="8"/>
                <w:highlight w:val="green"/>
              </w:rPr>
            </w:pPr>
          </w:p>
        </w:tc>
        <w:tc>
          <w:tcPr>
            <w:tcW w:w="1980" w:type="dxa"/>
            <w:tcBorders>
              <w:top w:val="nil"/>
              <w:left w:val="nil"/>
              <w:bottom w:val="nil"/>
              <w:right w:val="nil"/>
            </w:tcBorders>
            <w:shd w:val="clear" w:color="auto" w:fill="FAFAFA"/>
            <w:vAlign w:val="center"/>
            <w:tcPrChange w:id="1590" w:author="Alicia Romero Lopez" w:date="2020-01-31T09:48:00Z">
              <w:tcPr>
                <w:tcW w:w="1980" w:type="dxa"/>
                <w:tcBorders>
                  <w:top w:val="nil"/>
                  <w:left w:val="nil"/>
                  <w:bottom w:val="nil"/>
                  <w:right w:val="nil"/>
                </w:tcBorders>
                <w:shd w:val="clear" w:color="auto" w:fill="FAFAFA"/>
              </w:tcPr>
            </w:tcPrChange>
          </w:tcPr>
          <w:p w14:paraId="53AFE5EE" w14:textId="77777777" w:rsidR="00E14F2A" w:rsidRPr="007F4B89" w:rsidRDefault="00E14F2A" w:rsidP="00E14F2A">
            <w:pPr>
              <w:spacing w:before="120" w:after="120" w:line="256" w:lineRule="auto"/>
              <w:rPr>
                <w:rFonts w:cs="Open Sans"/>
                <w:color w:val="404040"/>
                <w:sz w:val="8"/>
                <w:szCs w:val="8"/>
                <w:highlight w:val="green"/>
              </w:rPr>
            </w:pPr>
          </w:p>
        </w:tc>
        <w:tc>
          <w:tcPr>
            <w:tcW w:w="3978" w:type="dxa"/>
            <w:tcBorders>
              <w:top w:val="nil"/>
              <w:left w:val="nil"/>
              <w:bottom w:val="nil"/>
              <w:right w:val="nil"/>
            </w:tcBorders>
            <w:shd w:val="clear" w:color="auto" w:fill="FAFAFA"/>
            <w:vAlign w:val="center"/>
            <w:tcPrChange w:id="1591" w:author="Alicia Romero Lopez" w:date="2020-01-31T09:48:00Z">
              <w:tcPr>
                <w:tcW w:w="3978" w:type="dxa"/>
                <w:tcBorders>
                  <w:top w:val="nil"/>
                  <w:left w:val="nil"/>
                  <w:bottom w:val="nil"/>
                  <w:right w:val="nil"/>
                </w:tcBorders>
                <w:shd w:val="clear" w:color="auto" w:fill="FAFAFA"/>
              </w:tcPr>
            </w:tcPrChange>
          </w:tcPr>
          <w:p w14:paraId="1E14B634" w14:textId="77777777" w:rsidR="00E14F2A" w:rsidRPr="007F4B89" w:rsidRDefault="00E14F2A" w:rsidP="00E14F2A">
            <w:pPr>
              <w:spacing w:before="120" w:after="120" w:line="256" w:lineRule="auto"/>
              <w:rPr>
                <w:rFonts w:cs="Open Sans"/>
                <w:noProof/>
                <w:color w:val="404040"/>
                <w:sz w:val="8"/>
                <w:szCs w:val="8"/>
                <w:highlight w:val="green"/>
              </w:rPr>
            </w:pPr>
          </w:p>
        </w:tc>
        <w:tc>
          <w:tcPr>
            <w:tcW w:w="270" w:type="dxa"/>
            <w:tcBorders>
              <w:top w:val="nil"/>
              <w:left w:val="nil"/>
              <w:bottom w:val="nil"/>
              <w:right w:val="single" w:sz="4" w:space="0" w:color="DBDBDB" w:themeColor="accent3" w:themeTint="66"/>
            </w:tcBorders>
            <w:shd w:val="clear" w:color="auto" w:fill="FAFAFA"/>
            <w:tcPrChange w:id="1592" w:author="Alicia Romero Lopez" w:date="2020-01-31T09:48:00Z">
              <w:tcPr>
                <w:tcW w:w="270" w:type="dxa"/>
                <w:tcBorders>
                  <w:top w:val="nil"/>
                  <w:left w:val="nil"/>
                  <w:bottom w:val="nil"/>
                  <w:right w:val="single" w:sz="4" w:space="0" w:color="DBDBDB"/>
                </w:tcBorders>
                <w:shd w:val="clear" w:color="auto" w:fill="FAFAFA"/>
              </w:tcPr>
            </w:tcPrChange>
          </w:tcPr>
          <w:p w14:paraId="1B9E9B18" w14:textId="77777777" w:rsidR="00E14F2A" w:rsidRPr="007F4B89" w:rsidRDefault="00E14F2A" w:rsidP="00E14F2A">
            <w:pPr>
              <w:spacing w:before="120" w:after="120" w:line="256" w:lineRule="auto"/>
              <w:rPr>
                <w:rFonts w:cs="Open Sans"/>
                <w:color w:val="404040"/>
                <w:sz w:val="8"/>
                <w:szCs w:val="8"/>
              </w:rPr>
            </w:pPr>
          </w:p>
        </w:tc>
      </w:tr>
      <w:tr w:rsidR="00E14F2A" w:rsidRPr="007F4B89" w14:paraId="5129876C" w14:textId="77777777" w:rsidTr="51235A2F">
        <w:trPr>
          <w:cantSplit/>
        </w:trPr>
        <w:tc>
          <w:tcPr>
            <w:tcW w:w="265" w:type="dxa"/>
            <w:tcBorders>
              <w:top w:val="nil"/>
              <w:left w:val="single" w:sz="4" w:space="0" w:color="DBDBDB" w:themeColor="accent3" w:themeTint="66"/>
              <w:bottom w:val="nil"/>
              <w:right w:val="nil"/>
            </w:tcBorders>
            <w:shd w:val="clear" w:color="auto" w:fill="FAFAFA"/>
            <w:tcPrChange w:id="1593" w:author="Alicia Romero Lopez" w:date="2020-01-31T09:48:00Z">
              <w:tcPr>
                <w:tcW w:w="265" w:type="dxa"/>
                <w:tcBorders>
                  <w:top w:val="nil"/>
                  <w:left w:val="single" w:sz="4" w:space="0" w:color="DBDBDB"/>
                  <w:bottom w:val="nil"/>
                  <w:right w:val="nil"/>
                </w:tcBorders>
                <w:shd w:val="clear" w:color="auto" w:fill="FAFAFA"/>
              </w:tcPr>
            </w:tcPrChange>
          </w:tcPr>
          <w:p w14:paraId="4C43B089" w14:textId="77777777" w:rsidR="00E14F2A" w:rsidRPr="007F4B89" w:rsidRDefault="00E14F2A" w:rsidP="00E14F2A">
            <w:pPr>
              <w:spacing w:before="120" w:after="120" w:line="256" w:lineRule="auto"/>
              <w:rPr>
                <w:rFonts w:cs="Open Sans"/>
                <w:color w:val="404040"/>
              </w:rPr>
            </w:pPr>
          </w:p>
        </w:tc>
        <w:tc>
          <w:tcPr>
            <w:tcW w:w="630" w:type="dxa"/>
            <w:tcBorders>
              <w:top w:val="nil"/>
              <w:left w:val="nil"/>
              <w:bottom w:val="nil"/>
              <w:right w:val="nil"/>
            </w:tcBorders>
            <w:shd w:val="clear" w:color="auto" w:fill="FFFFFF" w:themeFill="background1"/>
            <w:vAlign w:val="center"/>
            <w:hideMark/>
            <w:tcPrChange w:id="1594" w:author="Alicia Romero Lopez" w:date="2020-01-31T09:48:00Z">
              <w:tcPr>
                <w:tcW w:w="630" w:type="dxa"/>
                <w:tcBorders>
                  <w:top w:val="nil"/>
                  <w:left w:val="nil"/>
                  <w:bottom w:val="nil"/>
                  <w:right w:val="nil"/>
                </w:tcBorders>
                <w:shd w:val="clear" w:color="auto" w:fill="FFFFFF"/>
                <w:hideMark/>
              </w:tcPr>
            </w:tcPrChange>
          </w:tcPr>
          <w:p w14:paraId="5BD865FD" w14:textId="77777777" w:rsidR="00E14F2A" w:rsidRPr="007F4B89" w:rsidRDefault="00E14F2A" w:rsidP="00E14F2A">
            <w:pPr>
              <w:spacing w:before="120" w:after="120" w:line="256" w:lineRule="auto"/>
              <w:rPr>
                <w:rFonts w:cs="Open Sans"/>
                <w:noProof/>
                <w:color w:val="404040"/>
              </w:rPr>
            </w:pPr>
            <w:r w:rsidRPr="007F4B89">
              <w:rPr>
                <w:rFonts w:cs="Open Sans"/>
                <w:noProof/>
                <w:color w:val="404040"/>
              </w:rPr>
              <mc:AlternateContent>
                <mc:Choice Requires="wps">
                  <w:drawing>
                    <wp:inline distT="0" distB="0" distL="0" distR="0" wp14:anchorId="260DEB08" wp14:editId="7EFE64B3">
                      <wp:extent cx="207010" cy="207010"/>
                      <wp:effectExtent l="19050" t="19050" r="21590" b="21590"/>
                      <wp:docPr id="46" name="Rectangle: Rounded Corners 2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010" cy="207010"/>
                              </a:xfrm>
                              <a:prstGeom prst="roundRect">
                                <a:avLst>
                                  <a:gd name="adj" fmla="val 16667"/>
                                </a:avLst>
                              </a:prstGeom>
                              <a:noFill/>
                              <a:ln w="28575">
                                <a:solidFill>
                                  <a:srgbClr val="DBDBDB">
                                    <a:lumMod val="90000"/>
                                    <a:lumOff val="0"/>
                                  </a:srgb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inline>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w16se="http://schemas.microsoft.com/office/word/2015/wordml/symex" xmlns:cx1="http://schemas.microsoft.com/office/drawing/2015/9/8/chartex" xmlns:cx="http://schemas.microsoft.com/office/drawing/2014/chartex">
                  <w:pict>
                    <v:roundrect w14:anchorId="42A4A92B" id="Rectangle: Rounded Corners 226" o:spid="_x0000_s1026" style="width:16.3pt;height:16.3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" filled="f" strokecolor="#c5c5c5" strokeweight="2.25pt">
                      <v:stroke joinstyle="miter"/>
                      <w10:anchorlock/>
                    </v:roundrect>
                  </w:pict>
                </mc:Fallback>
              </mc:AlternateContent>
            </w:r>
          </w:p>
        </w:tc>
        <w:tc>
          <w:tcPr>
            <w:tcW w:w="450" w:type="dxa"/>
            <w:tcBorders>
              <w:top w:val="nil"/>
              <w:left w:val="nil"/>
              <w:bottom w:val="nil"/>
              <w:right w:val="nil"/>
            </w:tcBorders>
            <w:shd w:val="clear" w:color="auto" w:fill="FFFFFF" w:themeFill="background1"/>
            <w:vAlign w:val="center"/>
            <w:hideMark/>
            <w:tcPrChange w:id="1595" w:author="Alicia Romero Lopez" w:date="2020-01-31T09:48:00Z">
              <w:tcPr>
                <w:tcW w:w="450" w:type="dxa"/>
                <w:tcBorders>
                  <w:top w:val="nil"/>
                  <w:left w:val="nil"/>
                  <w:bottom w:val="nil"/>
                  <w:right w:val="nil"/>
                </w:tcBorders>
                <w:shd w:val="clear" w:color="auto" w:fill="FFFFFF"/>
                <w:hideMark/>
              </w:tcPr>
            </w:tcPrChange>
          </w:tcPr>
          <w:p w14:paraId="17CD7C2B" w14:textId="77777777" w:rsidR="00E14F2A" w:rsidRPr="007F4B89" w:rsidRDefault="00E14F2A" w:rsidP="00E14F2A">
            <w:pPr>
              <w:spacing w:before="120" w:after="120" w:line="256" w:lineRule="auto"/>
              <w:rPr>
                <w:rFonts w:ascii="Open Sans Semibold" w:hAnsi="Open Sans Semibold" w:cs="Open Sans Semibold"/>
                <w:color w:val="404040"/>
              </w:rPr>
            </w:pPr>
            <w:r w:rsidRPr="007F4B89">
              <w:rPr>
                <w:rFonts w:ascii="Open Sans Semibold" w:hAnsi="Open Sans Semibold" w:cs="Open Sans Semibold"/>
                <w:color w:val="404040"/>
              </w:rPr>
              <w:t>c.</w:t>
            </w:r>
          </w:p>
        </w:tc>
        <w:tc>
          <w:tcPr>
            <w:tcW w:w="8841" w:type="dxa"/>
            <w:gridSpan w:val="3"/>
            <w:tcBorders>
              <w:top w:val="nil"/>
              <w:left w:val="nil"/>
              <w:bottom w:val="nil"/>
              <w:right w:val="nil"/>
            </w:tcBorders>
            <w:shd w:val="clear" w:color="auto" w:fill="FFFFFF" w:themeFill="background1"/>
            <w:vAlign w:val="center"/>
            <w:hideMark/>
            <w:tcPrChange w:id="1596" w:author="Alicia Romero Lopez" w:date="2020-01-31T09:48:00Z">
              <w:tcPr>
                <w:tcW w:w="8841" w:type="dxa"/>
                <w:gridSpan w:val="3"/>
                <w:tcBorders>
                  <w:top w:val="nil"/>
                  <w:left w:val="nil"/>
                  <w:bottom w:val="nil"/>
                  <w:right w:val="nil"/>
                </w:tcBorders>
                <w:shd w:val="clear" w:color="auto" w:fill="FFFFFF"/>
                <w:hideMark/>
              </w:tcPr>
            </w:tcPrChange>
          </w:tcPr>
          <w:p w14:paraId="41214E9E" w14:textId="77777777" w:rsidR="00E14F2A" w:rsidRPr="007F4B89" w:rsidRDefault="00E14F2A" w:rsidP="00E14F2A">
            <w:pPr>
              <w:spacing w:before="120" w:after="120" w:line="256" w:lineRule="auto"/>
              <w:rPr>
                <w:rFonts w:cs="Open Sans"/>
                <w:color w:val="404040"/>
              </w:rPr>
            </w:pPr>
            <w:r w:rsidRPr="007F4B89">
              <w:rPr>
                <w:rFonts w:cs="Open Sans"/>
                <w:color w:val="404040"/>
              </w:rPr>
              <w:t>Creating database to retrieve data of students.</w:t>
            </w:r>
          </w:p>
        </w:tc>
        <w:tc>
          <w:tcPr>
            <w:tcW w:w="270" w:type="dxa"/>
            <w:tcBorders>
              <w:top w:val="nil"/>
              <w:left w:val="nil"/>
              <w:bottom w:val="nil"/>
              <w:right w:val="single" w:sz="4" w:space="0" w:color="DBDBDB" w:themeColor="accent3" w:themeTint="66"/>
            </w:tcBorders>
            <w:shd w:val="clear" w:color="auto" w:fill="FAFAFA"/>
            <w:tcPrChange w:id="1597" w:author="Alicia Romero Lopez" w:date="2020-01-31T09:48:00Z">
              <w:tcPr>
                <w:tcW w:w="270" w:type="dxa"/>
                <w:tcBorders>
                  <w:top w:val="nil"/>
                  <w:left w:val="nil"/>
                  <w:bottom w:val="nil"/>
                  <w:right w:val="single" w:sz="4" w:space="0" w:color="DBDBDB"/>
                </w:tcBorders>
                <w:shd w:val="clear" w:color="auto" w:fill="FAFAFA"/>
              </w:tcPr>
            </w:tcPrChange>
          </w:tcPr>
          <w:p w14:paraId="35D1EACD" w14:textId="77777777" w:rsidR="00E14F2A" w:rsidRPr="007F4B89" w:rsidRDefault="00E14F2A" w:rsidP="00E14F2A">
            <w:pPr>
              <w:spacing w:before="120" w:after="120" w:line="256" w:lineRule="auto"/>
              <w:rPr>
                <w:rFonts w:cs="Open Sans"/>
                <w:color w:val="404040"/>
              </w:rPr>
            </w:pPr>
          </w:p>
        </w:tc>
      </w:tr>
      <w:tr w:rsidR="00E14F2A" w:rsidRPr="007F4B89" w14:paraId="7D02697D" w14:textId="77777777" w:rsidTr="51235A2F">
        <w:trPr>
          <w:cantSplit/>
        </w:trPr>
        <w:tc>
          <w:tcPr>
            <w:tcW w:w="265" w:type="dxa"/>
            <w:tcBorders>
              <w:top w:val="nil"/>
              <w:left w:val="single" w:sz="4" w:space="0" w:color="DBDBDB" w:themeColor="accent3" w:themeTint="66"/>
              <w:bottom w:val="nil"/>
              <w:right w:val="nil"/>
            </w:tcBorders>
            <w:shd w:val="clear" w:color="auto" w:fill="FAFAFA"/>
            <w:tcPrChange w:id="1598" w:author="Alicia Romero Lopez" w:date="2020-01-31T09:48:00Z">
              <w:tcPr>
                <w:tcW w:w="265" w:type="dxa"/>
                <w:tcBorders>
                  <w:top w:val="nil"/>
                  <w:left w:val="single" w:sz="4" w:space="0" w:color="DBDBDB"/>
                  <w:bottom w:val="nil"/>
                  <w:right w:val="nil"/>
                </w:tcBorders>
                <w:shd w:val="clear" w:color="auto" w:fill="FAFAFA"/>
              </w:tcPr>
            </w:tcPrChange>
          </w:tcPr>
          <w:p w14:paraId="413D28FB" w14:textId="77777777" w:rsidR="00E14F2A" w:rsidRPr="007F4B89" w:rsidRDefault="00E14F2A" w:rsidP="00E14F2A">
            <w:pPr>
              <w:spacing w:before="120" w:after="120" w:line="256" w:lineRule="auto"/>
              <w:rPr>
                <w:rFonts w:cs="Open Sans"/>
                <w:color w:val="404040"/>
                <w:sz w:val="8"/>
                <w:szCs w:val="8"/>
              </w:rPr>
            </w:pPr>
          </w:p>
        </w:tc>
        <w:tc>
          <w:tcPr>
            <w:tcW w:w="3960" w:type="dxa"/>
            <w:gridSpan w:val="3"/>
            <w:tcBorders>
              <w:top w:val="nil"/>
              <w:left w:val="nil"/>
              <w:bottom w:val="nil"/>
              <w:right w:val="nil"/>
            </w:tcBorders>
            <w:shd w:val="clear" w:color="auto" w:fill="FAFAFA"/>
            <w:vAlign w:val="center"/>
            <w:tcPrChange w:id="1599" w:author="Alicia Romero Lopez" w:date="2020-01-31T09:48:00Z">
              <w:tcPr>
                <w:tcW w:w="3960" w:type="dxa"/>
                <w:gridSpan w:val="3"/>
                <w:tcBorders>
                  <w:top w:val="nil"/>
                  <w:left w:val="nil"/>
                  <w:bottom w:val="nil"/>
                  <w:right w:val="nil"/>
                </w:tcBorders>
                <w:shd w:val="clear" w:color="auto" w:fill="FAFAFA"/>
              </w:tcPr>
            </w:tcPrChange>
          </w:tcPr>
          <w:p w14:paraId="6259EA7E" w14:textId="77777777" w:rsidR="00E14F2A" w:rsidRPr="007F4B89" w:rsidRDefault="00E14F2A" w:rsidP="00E14F2A">
            <w:pPr>
              <w:spacing w:before="120" w:after="120" w:line="256" w:lineRule="auto"/>
              <w:rPr>
                <w:rFonts w:cs="Open Sans"/>
                <w:color w:val="404040"/>
                <w:sz w:val="8"/>
                <w:szCs w:val="8"/>
              </w:rPr>
            </w:pPr>
          </w:p>
        </w:tc>
        <w:tc>
          <w:tcPr>
            <w:tcW w:w="1980" w:type="dxa"/>
            <w:tcBorders>
              <w:top w:val="nil"/>
              <w:left w:val="nil"/>
              <w:bottom w:val="nil"/>
              <w:right w:val="nil"/>
            </w:tcBorders>
            <w:shd w:val="clear" w:color="auto" w:fill="FAFAFA"/>
            <w:vAlign w:val="center"/>
            <w:tcPrChange w:id="1600" w:author="Alicia Romero Lopez" w:date="2020-01-31T09:48:00Z">
              <w:tcPr>
                <w:tcW w:w="1980" w:type="dxa"/>
                <w:tcBorders>
                  <w:top w:val="nil"/>
                  <w:left w:val="nil"/>
                  <w:bottom w:val="nil"/>
                  <w:right w:val="nil"/>
                </w:tcBorders>
                <w:shd w:val="clear" w:color="auto" w:fill="FAFAFA"/>
              </w:tcPr>
            </w:tcPrChange>
          </w:tcPr>
          <w:p w14:paraId="2E85BE4A" w14:textId="77777777" w:rsidR="00E14F2A" w:rsidRPr="007F4B89" w:rsidRDefault="00E14F2A" w:rsidP="00E14F2A">
            <w:pPr>
              <w:spacing w:before="120" w:after="120" w:line="256" w:lineRule="auto"/>
              <w:rPr>
                <w:rFonts w:cs="Open Sans"/>
                <w:color w:val="404040"/>
                <w:sz w:val="8"/>
                <w:szCs w:val="8"/>
              </w:rPr>
            </w:pPr>
          </w:p>
        </w:tc>
        <w:tc>
          <w:tcPr>
            <w:tcW w:w="3978" w:type="dxa"/>
            <w:tcBorders>
              <w:top w:val="nil"/>
              <w:left w:val="nil"/>
              <w:bottom w:val="nil"/>
              <w:right w:val="nil"/>
            </w:tcBorders>
            <w:shd w:val="clear" w:color="auto" w:fill="FAFAFA"/>
            <w:vAlign w:val="center"/>
            <w:tcPrChange w:id="1601" w:author="Alicia Romero Lopez" w:date="2020-01-31T09:48:00Z">
              <w:tcPr>
                <w:tcW w:w="3978" w:type="dxa"/>
                <w:tcBorders>
                  <w:top w:val="nil"/>
                  <w:left w:val="nil"/>
                  <w:bottom w:val="nil"/>
                  <w:right w:val="nil"/>
                </w:tcBorders>
                <w:shd w:val="clear" w:color="auto" w:fill="FAFAFA"/>
              </w:tcPr>
            </w:tcPrChange>
          </w:tcPr>
          <w:p w14:paraId="5BE1E08B" w14:textId="77777777" w:rsidR="00E14F2A" w:rsidRPr="007F4B89" w:rsidRDefault="00E14F2A" w:rsidP="00E14F2A">
            <w:pPr>
              <w:spacing w:before="120" w:after="120" w:line="256" w:lineRule="auto"/>
              <w:rPr>
                <w:rFonts w:cs="Open Sans"/>
                <w:color w:val="404040"/>
                <w:sz w:val="8"/>
                <w:szCs w:val="8"/>
              </w:rPr>
            </w:pPr>
          </w:p>
        </w:tc>
        <w:tc>
          <w:tcPr>
            <w:tcW w:w="270" w:type="dxa"/>
            <w:tcBorders>
              <w:top w:val="nil"/>
              <w:left w:val="nil"/>
              <w:bottom w:val="nil"/>
              <w:right w:val="single" w:sz="4" w:space="0" w:color="DBDBDB" w:themeColor="accent3" w:themeTint="66"/>
            </w:tcBorders>
            <w:shd w:val="clear" w:color="auto" w:fill="FAFAFA"/>
            <w:tcPrChange w:id="1602" w:author="Alicia Romero Lopez" w:date="2020-01-31T09:48:00Z">
              <w:tcPr>
                <w:tcW w:w="270" w:type="dxa"/>
                <w:tcBorders>
                  <w:top w:val="nil"/>
                  <w:left w:val="nil"/>
                  <w:bottom w:val="nil"/>
                  <w:right w:val="single" w:sz="4" w:space="0" w:color="DBDBDB"/>
                </w:tcBorders>
                <w:shd w:val="clear" w:color="auto" w:fill="FAFAFA"/>
              </w:tcPr>
            </w:tcPrChange>
          </w:tcPr>
          <w:p w14:paraId="03700F2A" w14:textId="77777777" w:rsidR="00E14F2A" w:rsidRPr="007F4B89" w:rsidRDefault="00E14F2A" w:rsidP="00E14F2A">
            <w:pPr>
              <w:spacing w:before="120" w:after="120" w:line="256" w:lineRule="auto"/>
              <w:rPr>
                <w:rFonts w:cs="Open Sans"/>
                <w:color w:val="404040"/>
                <w:sz w:val="8"/>
                <w:szCs w:val="8"/>
              </w:rPr>
            </w:pPr>
          </w:p>
        </w:tc>
      </w:tr>
      <w:tr w:rsidR="00E14F2A" w:rsidRPr="007F4B89" w14:paraId="3DC72665" w14:textId="77777777" w:rsidTr="51235A2F">
        <w:trPr>
          <w:cantSplit/>
        </w:trPr>
        <w:tc>
          <w:tcPr>
            <w:tcW w:w="265" w:type="dxa"/>
            <w:tcBorders>
              <w:top w:val="nil"/>
              <w:left w:val="single" w:sz="4" w:space="0" w:color="DBDBDB" w:themeColor="accent3" w:themeTint="66"/>
              <w:bottom w:val="nil"/>
              <w:right w:val="nil"/>
            </w:tcBorders>
            <w:shd w:val="clear" w:color="auto" w:fill="FAFAFA"/>
            <w:tcPrChange w:id="1603" w:author="Alicia Romero Lopez" w:date="2020-01-31T09:48:00Z">
              <w:tcPr>
                <w:tcW w:w="265" w:type="dxa"/>
                <w:tcBorders>
                  <w:top w:val="nil"/>
                  <w:left w:val="single" w:sz="4" w:space="0" w:color="DBDBDB"/>
                  <w:bottom w:val="nil"/>
                  <w:right w:val="nil"/>
                </w:tcBorders>
                <w:shd w:val="clear" w:color="auto" w:fill="FAFAFA"/>
              </w:tcPr>
            </w:tcPrChange>
          </w:tcPr>
          <w:p w14:paraId="6095D931" w14:textId="77777777" w:rsidR="00E14F2A" w:rsidRPr="007F4B89" w:rsidRDefault="00E14F2A" w:rsidP="00E14F2A">
            <w:pPr>
              <w:spacing w:before="120" w:after="120" w:line="256" w:lineRule="auto"/>
              <w:rPr>
                <w:rFonts w:cs="Open Sans"/>
                <w:color w:val="404040"/>
              </w:rPr>
            </w:pPr>
          </w:p>
        </w:tc>
        <w:tc>
          <w:tcPr>
            <w:tcW w:w="630" w:type="dxa"/>
            <w:tcBorders>
              <w:top w:val="nil"/>
              <w:left w:val="nil"/>
              <w:bottom w:val="nil"/>
              <w:right w:val="nil"/>
            </w:tcBorders>
            <w:shd w:val="clear" w:color="auto" w:fill="FFFFFF" w:themeFill="background1"/>
            <w:vAlign w:val="center"/>
            <w:hideMark/>
            <w:tcPrChange w:id="1604" w:author="Alicia Romero Lopez" w:date="2020-01-31T09:48:00Z">
              <w:tcPr>
                <w:tcW w:w="630" w:type="dxa"/>
                <w:tcBorders>
                  <w:top w:val="nil"/>
                  <w:left w:val="nil"/>
                  <w:bottom w:val="nil"/>
                  <w:right w:val="nil"/>
                </w:tcBorders>
                <w:shd w:val="clear" w:color="auto" w:fill="FFFFFF"/>
                <w:hideMark/>
              </w:tcPr>
            </w:tcPrChange>
          </w:tcPr>
          <w:p w14:paraId="6FBA2582" w14:textId="77777777" w:rsidR="00E14F2A" w:rsidRPr="007F4B89" w:rsidRDefault="00E14F2A" w:rsidP="00E14F2A">
            <w:pPr>
              <w:spacing w:before="120" w:after="120" w:line="256" w:lineRule="auto"/>
              <w:rPr>
                <w:rFonts w:cs="Open Sans"/>
                <w:noProof/>
                <w:color w:val="404040"/>
              </w:rPr>
            </w:pPr>
            <w:r w:rsidRPr="007F4B89">
              <w:rPr>
                <w:rFonts w:cs="Open Sans"/>
                <w:noProof/>
                <w:color w:val="404040"/>
              </w:rPr>
              <mc:AlternateContent>
                <mc:Choice Requires="wps">
                  <w:drawing>
                    <wp:inline distT="0" distB="0" distL="0" distR="0" wp14:anchorId="006A3339" wp14:editId="053BBF7E">
                      <wp:extent cx="207010" cy="207010"/>
                      <wp:effectExtent l="19050" t="19050" r="21590" b="21590"/>
                      <wp:docPr id="45" name="Rectangle: Rounded Corners 2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010" cy="207010"/>
                              </a:xfrm>
                              <a:prstGeom prst="roundRect">
                                <a:avLst>
                                  <a:gd name="adj" fmla="val 16667"/>
                                </a:avLst>
                              </a:prstGeom>
                              <a:noFill/>
                              <a:ln w="28575">
                                <a:solidFill>
                                  <a:srgbClr val="DBDBDB">
                                    <a:lumMod val="90000"/>
                                    <a:lumOff val="0"/>
                                  </a:srgb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inline>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w16se="http://schemas.microsoft.com/office/word/2015/wordml/symex" xmlns:cx1="http://schemas.microsoft.com/office/drawing/2015/9/8/chartex" xmlns:cx="http://schemas.microsoft.com/office/drawing/2014/chartex">
                  <w:pict>
                    <v:roundrect w14:anchorId="501158E7" id="Rectangle: Rounded Corners 227" o:spid="_x0000_s1026" style="width:16.3pt;height:16.3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" filled="f" strokecolor="#c5c5c5" strokeweight="2.25pt">
                      <v:stroke joinstyle="miter"/>
                      <w10:anchorlock/>
                    </v:roundrect>
                  </w:pict>
                </mc:Fallback>
              </mc:AlternateContent>
            </w:r>
          </w:p>
        </w:tc>
        <w:tc>
          <w:tcPr>
            <w:tcW w:w="450" w:type="dxa"/>
            <w:tcBorders>
              <w:top w:val="nil"/>
              <w:left w:val="nil"/>
              <w:bottom w:val="nil"/>
              <w:right w:val="nil"/>
            </w:tcBorders>
            <w:shd w:val="clear" w:color="auto" w:fill="FFFFFF" w:themeFill="background1"/>
            <w:vAlign w:val="center"/>
            <w:hideMark/>
            <w:tcPrChange w:id="1605" w:author="Alicia Romero Lopez" w:date="2020-01-31T09:48:00Z">
              <w:tcPr>
                <w:tcW w:w="450" w:type="dxa"/>
                <w:tcBorders>
                  <w:top w:val="nil"/>
                  <w:left w:val="nil"/>
                  <w:bottom w:val="nil"/>
                  <w:right w:val="nil"/>
                </w:tcBorders>
                <w:shd w:val="clear" w:color="auto" w:fill="FFFFFF"/>
                <w:hideMark/>
              </w:tcPr>
            </w:tcPrChange>
          </w:tcPr>
          <w:p w14:paraId="533DDDF8" w14:textId="77777777" w:rsidR="00E14F2A" w:rsidRPr="007F4B89" w:rsidRDefault="00E14F2A" w:rsidP="00E14F2A">
            <w:pPr>
              <w:spacing w:before="120" w:after="120" w:line="256" w:lineRule="auto"/>
              <w:rPr>
                <w:rFonts w:ascii="Open Sans Semibold" w:hAnsi="Open Sans Semibold" w:cs="Open Sans Semibold"/>
                <w:color w:val="404040"/>
              </w:rPr>
            </w:pPr>
            <w:r w:rsidRPr="007F4B89">
              <w:rPr>
                <w:rFonts w:ascii="Open Sans Semibold" w:hAnsi="Open Sans Semibold" w:cs="Open Sans Semibold"/>
                <w:color w:val="404040"/>
              </w:rPr>
              <w:t>d.</w:t>
            </w:r>
          </w:p>
        </w:tc>
        <w:tc>
          <w:tcPr>
            <w:tcW w:w="8841" w:type="dxa"/>
            <w:gridSpan w:val="3"/>
            <w:tcBorders>
              <w:top w:val="nil"/>
              <w:left w:val="nil"/>
              <w:bottom w:val="nil"/>
              <w:right w:val="nil"/>
            </w:tcBorders>
            <w:shd w:val="clear" w:color="auto" w:fill="FFFFFF" w:themeFill="background1"/>
            <w:vAlign w:val="center"/>
            <w:hideMark/>
            <w:tcPrChange w:id="1606" w:author="Alicia Romero Lopez" w:date="2020-01-31T09:48:00Z">
              <w:tcPr>
                <w:tcW w:w="8841" w:type="dxa"/>
                <w:gridSpan w:val="3"/>
                <w:tcBorders>
                  <w:top w:val="nil"/>
                  <w:left w:val="nil"/>
                  <w:bottom w:val="nil"/>
                  <w:right w:val="nil"/>
                </w:tcBorders>
                <w:shd w:val="clear" w:color="auto" w:fill="FFFFFF"/>
                <w:hideMark/>
              </w:tcPr>
            </w:tcPrChange>
          </w:tcPr>
          <w:p w14:paraId="077942BF" w14:textId="77777777" w:rsidR="00E14F2A" w:rsidRPr="007F4B89" w:rsidRDefault="00E14F2A" w:rsidP="00E14F2A">
            <w:pPr>
              <w:spacing w:before="120" w:after="120" w:line="256" w:lineRule="auto"/>
              <w:rPr>
                <w:rFonts w:cs="Open Sans"/>
                <w:color w:val="404040"/>
              </w:rPr>
            </w:pPr>
            <w:r w:rsidRPr="007F4B89">
              <w:rPr>
                <w:rFonts w:cs="Open Sans"/>
                <w:color w:val="404040"/>
              </w:rPr>
              <w:t>A Matrix Calculator which calculates the determinant of a given matrix.</w:t>
            </w:r>
          </w:p>
        </w:tc>
        <w:tc>
          <w:tcPr>
            <w:tcW w:w="270" w:type="dxa"/>
            <w:tcBorders>
              <w:top w:val="nil"/>
              <w:left w:val="nil"/>
              <w:bottom w:val="nil"/>
              <w:right w:val="single" w:sz="4" w:space="0" w:color="DBDBDB" w:themeColor="accent3" w:themeTint="66"/>
            </w:tcBorders>
            <w:shd w:val="clear" w:color="auto" w:fill="FAFAFA"/>
            <w:tcPrChange w:id="1607" w:author="Alicia Romero Lopez" w:date="2020-01-31T09:48:00Z">
              <w:tcPr>
                <w:tcW w:w="270" w:type="dxa"/>
                <w:tcBorders>
                  <w:top w:val="nil"/>
                  <w:left w:val="nil"/>
                  <w:bottom w:val="nil"/>
                  <w:right w:val="single" w:sz="4" w:space="0" w:color="DBDBDB"/>
                </w:tcBorders>
                <w:shd w:val="clear" w:color="auto" w:fill="FAFAFA"/>
              </w:tcPr>
            </w:tcPrChange>
          </w:tcPr>
          <w:p w14:paraId="52025015" w14:textId="77777777" w:rsidR="00E14F2A" w:rsidRPr="007F4B89" w:rsidRDefault="00E14F2A" w:rsidP="00E14F2A">
            <w:pPr>
              <w:spacing w:before="120" w:after="120" w:line="256" w:lineRule="auto"/>
              <w:rPr>
                <w:rFonts w:cs="Open Sans"/>
                <w:color w:val="404040"/>
              </w:rPr>
            </w:pPr>
          </w:p>
        </w:tc>
      </w:tr>
      <w:tr w:rsidR="00E14F2A" w:rsidRPr="007F4B89" w14:paraId="3B22A166" w14:textId="77777777" w:rsidTr="51235A2F">
        <w:trPr>
          <w:cantSplit/>
        </w:trPr>
        <w:tc>
          <w:tcPr>
            <w:tcW w:w="265" w:type="dxa"/>
            <w:tcBorders>
              <w:top w:val="nil"/>
              <w:left w:val="single" w:sz="4" w:space="0" w:color="DBDBDB" w:themeColor="accent3" w:themeTint="66"/>
              <w:bottom w:val="nil"/>
              <w:right w:val="nil"/>
            </w:tcBorders>
            <w:shd w:val="clear" w:color="auto" w:fill="FAFAFA"/>
            <w:tcPrChange w:id="1608" w:author="Alicia Romero Lopez" w:date="2020-01-31T09:48:00Z">
              <w:tcPr>
                <w:tcW w:w="265" w:type="dxa"/>
                <w:tcBorders>
                  <w:top w:val="nil"/>
                  <w:left w:val="single" w:sz="4" w:space="0" w:color="DBDBDB"/>
                  <w:bottom w:val="nil"/>
                  <w:right w:val="nil"/>
                </w:tcBorders>
                <w:shd w:val="clear" w:color="auto" w:fill="FAFAFA"/>
              </w:tcPr>
            </w:tcPrChange>
          </w:tcPr>
          <w:p w14:paraId="1C18D8B2" w14:textId="77777777" w:rsidR="00E14F2A" w:rsidRPr="007F4B89" w:rsidRDefault="00E14F2A" w:rsidP="00E14F2A">
            <w:pPr>
              <w:spacing w:before="120" w:after="120" w:line="256" w:lineRule="auto"/>
              <w:rPr>
                <w:rFonts w:cs="Open Sans"/>
                <w:color w:val="404040"/>
                <w:sz w:val="16"/>
                <w:szCs w:val="16"/>
              </w:rPr>
            </w:pPr>
          </w:p>
        </w:tc>
        <w:tc>
          <w:tcPr>
            <w:tcW w:w="3960" w:type="dxa"/>
            <w:gridSpan w:val="3"/>
            <w:tcBorders>
              <w:top w:val="nil"/>
              <w:left w:val="nil"/>
              <w:bottom w:val="nil"/>
              <w:right w:val="nil"/>
            </w:tcBorders>
            <w:shd w:val="clear" w:color="auto" w:fill="FAFAFA"/>
            <w:vAlign w:val="center"/>
            <w:tcPrChange w:id="1609" w:author="Alicia Romero Lopez" w:date="2020-01-31T09:48:00Z">
              <w:tcPr>
                <w:tcW w:w="3960" w:type="dxa"/>
                <w:gridSpan w:val="3"/>
                <w:tcBorders>
                  <w:top w:val="nil"/>
                  <w:left w:val="nil"/>
                  <w:bottom w:val="nil"/>
                  <w:right w:val="nil"/>
                </w:tcBorders>
                <w:shd w:val="clear" w:color="auto" w:fill="FAFAFA"/>
              </w:tcPr>
            </w:tcPrChange>
          </w:tcPr>
          <w:p w14:paraId="003DDCA4" w14:textId="77777777" w:rsidR="00E14F2A" w:rsidRPr="007F4B89" w:rsidRDefault="00E14F2A" w:rsidP="00E14F2A">
            <w:pPr>
              <w:spacing w:before="120" w:after="120" w:line="256" w:lineRule="auto"/>
              <w:rPr>
                <w:rFonts w:cs="Open Sans"/>
                <w:color w:val="404040"/>
                <w:sz w:val="16"/>
                <w:szCs w:val="16"/>
              </w:rPr>
            </w:pPr>
          </w:p>
        </w:tc>
        <w:tc>
          <w:tcPr>
            <w:tcW w:w="1980" w:type="dxa"/>
            <w:tcBorders>
              <w:top w:val="nil"/>
              <w:left w:val="nil"/>
              <w:bottom w:val="nil"/>
              <w:right w:val="nil"/>
            </w:tcBorders>
            <w:shd w:val="clear" w:color="auto" w:fill="FAFAFA"/>
            <w:vAlign w:val="center"/>
            <w:tcPrChange w:id="1610" w:author="Alicia Romero Lopez" w:date="2020-01-31T09:48:00Z">
              <w:tcPr>
                <w:tcW w:w="1980" w:type="dxa"/>
                <w:tcBorders>
                  <w:top w:val="nil"/>
                  <w:left w:val="nil"/>
                  <w:bottom w:val="nil"/>
                  <w:right w:val="nil"/>
                </w:tcBorders>
                <w:shd w:val="clear" w:color="auto" w:fill="FAFAFA"/>
              </w:tcPr>
            </w:tcPrChange>
          </w:tcPr>
          <w:p w14:paraId="604626FD" w14:textId="77777777" w:rsidR="00E14F2A" w:rsidRPr="007F4B89" w:rsidRDefault="00E14F2A" w:rsidP="00E14F2A">
            <w:pPr>
              <w:spacing w:before="120" w:after="120" w:line="256" w:lineRule="auto"/>
              <w:rPr>
                <w:rFonts w:cs="Open Sans"/>
                <w:color w:val="404040"/>
                <w:sz w:val="16"/>
                <w:szCs w:val="16"/>
              </w:rPr>
            </w:pPr>
          </w:p>
        </w:tc>
        <w:tc>
          <w:tcPr>
            <w:tcW w:w="3978" w:type="dxa"/>
            <w:tcBorders>
              <w:top w:val="nil"/>
              <w:left w:val="nil"/>
              <w:bottom w:val="nil"/>
              <w:right w:val="nil"/>
            </w:tcBorders>
            <w:shd w:val="clear" w:color="auto" w:fill="FAFAFA"/>
            <w:vAlign w:val="center"/>
            <w:tcPrChange w:id="1611" w:author="Alicia Romero Lopez" w:date="2020-01-31T09:48:00Z">
              <w:tcPr>
                <w:tcW w:w="3978" w:type="dxa"/>
                <w:tcBorders>
                  <w:top w:val="nil"/>
                  <w:left w:val="nil"/>
                  <w:bottom w:val="nil"/>
                  <w:right w:val="nil"/>
                </w:tcBorders>
                <w:shd w:val="clear" w:color="auto" w:fill="FAFAFA"/>
              </w:tcPr>
            </w:tcPrChange>
          </w:tcPr>
          <w:p w14:paraId="7E52A694" w14:textId="77777777" w:rsidR="00E14F2A" w:rsidRPr="007F4B89" w:rsidRDefault="00E14F2A" w:rsidP="00E14F2A">
            <w:pPr>
              <w:spacing w:before="120" w:after="120" w:line="256" w:lineRule="auto"/>
              <w:rPr>
                <w:rFonts w:cs="Open Sans"/>
                <w:color w:val="404040"/>
                <w:sz w:val="16"/>
                <w:szCs w:val="16"/>
              </w:rPr>
            </w:pPr>
          </w:p>
        </w:tc>
        <w:tc>
          <w:tcPr>
            <w:tcW w:w="270" w:type="dxa"/>
            <w:tcBorders>
              <w:top w:val="nil"/>
              <w:left w:val="nil"/>
              <w:bottom w:val="nil"/>
              <w:right w:val="single" w:sz="4" w:space="0" w:color="DBDBDB" w:themeColor="accent3" w:themeTint="66"/>
            </w:tcBorders>
            <w:shd w:val="clear" w:color="auto" w:fill="FAFAFA"/>
            <w:tcPrChange w:id="1612" w:author="Alicia Romero Lopez" w:date="2020-01-31T09:48:00Z">
              <w:tcPr>
                <w:tcW w:w="270" w:type="dxa"/>
                <w:tcBorders>
                  <w:top w:val="nil"/>
                  <w:left w:val="nil"/>
                  <w:bottom w:val="nil"/>
                  <w:right w:val="single" w:sz="4" w:space="0" w:color="DBDBDB"/>
                </w:tcBorders>
                <w:shd w:val="clear" w:color="auto" w:fill="FAFAFA"/>
              </w:tcPr>
            </w:tcPrChange>
          </w:tcPr>
          <w:p w14:paraId="43CD6EDB" w14:textId="77777777" w:rsidR="00E14F2A" w:rsidRPr="007F4B89" w:rsidRDefault="00E14F2A" w:rsidP="00E14F2A">
            <w:pPr>
              <w:spacing w:before="120" w:after="120" w:line="256" w:lineRule="auto"/>
              <w:rPr>
                <w:rFonts w:cs="Open Sans"/>
                <w:color w:val="404040"/>
                <w:sz w:val="16"/>
                <w:szCs w:val="16"/>
              </w:rPr>
            </w:pPr>
          </w:p>
        </w:tc>
      </w:tr>
      <w:tr w:rsidR="00E14F2A" w:rsidRPr="007F4B89" w14:paraId="3755AB35" w14:textId="77777777" w:rsidTr="51235A2F">
        <w:trPr>
          <w:cantSplit/>
        </w:trPr>
        <w:tc>
          <w:tcPr>
            <w:tcW w:w="265" w:type="dxa"/>
            <w:tcBorders>
              <w:top w:val="nil"/>
              <w:left w:val="single" w:sz="4" w:space="0" w:color="DBDBDB" w:themeColor="accent3" w:themeTint="66"/>
              <w:bottom w:val="single" w:sz="4" w:space="0" w:color="DBDBDB" w:themeColor="accent3" w:themeTint="66"/>
              <w:right w:val="nil"/>
            </w:tcBorders>
            <w:shd w:val="clear" w:color="auto" w:fill="FAFAFA"/>
            <w:tcPrChange w:id="1613" w:author="Alicia Romero Lopez" w:date="2020-01-31T09:48:00Z">
              <w:tcPr>
                <w:tcW w:w="265" w:type="dxa"/>
                <w:tcBorders>
                  <w:top w:val="nil"/>
                  <w:left w:val="single" w:sz="4" w:space="0" w:color="DBDBDB"/>
                  <w:bottom w:val="single" w:sz="4" w:space="0" w:color="DBDBDB"/>
                  <w:right w:val="nil"/>
                </w:tcBorders>
                <w:shd w:val="clear" w:color="auto" w:fill="FAFAFA"/>
              </w:tcPr>
            </w:tcPrChange>
          </w:tcPr>
          <w:p w14:paraId="3A9697BA" w14:textId="77777777" w:rsidR="00E14F2A" w:rsidRPr="007F4B89" w:rsidRDefault="00E14F2A" w:rsidP="00E14F2A">
            <w:pPr>
              <w:spacing w:before="120" w:after="120" w:line="256" w:lineRule="auto"/>
              <w:rPr>
                <w:rFonts w:cs="Open Sans"/>
                <w:color w:val="404040"/>
              </w:rPr>
            </w:pPr>
          </w:p>
        </w:tc>
        <w:tc>
          <w:tcPr>
            <w:tcW w:w="3960" w:type="dxa"/>
            <w:gridSpan w:val="3"/>
            <w:tcBorders>
              <w:top w:val="nil"/>
              <w:left w:val="nil"/>
              <w:bottom w:val="single" w:sz="4" w:space="0" w:color="DBDBDB" w:themeColor="accent3" w:themeTint="66"/>
              <w:right w:val="nil"/>
            </w:tcBorders>
            <w:shd w:val="clear" w:color="auto" w:fill="FAFAFA"/>
            <w:vAlign w:val="center"/>
            <w:tcPrChange w:id="1614" w:author="Alicia Romero Lopez" w:date="2020-01-31T09:48:00Z">
              <w:tcPr>
                <w:tcW w:w="3960" w:type="dxa"/>
                <w:gridSpan w:val="3"/>
                <w:tcBorders>
                  <w:top w:val="nil"/>
                  <w:left w:val="nil"/>
                  <w:bottom w:val="single" w:sz="4" w:space="0" w:color="DBDBDB"/>
                  <w:right w:val="nil"/>
                </w:tcBorders>
                <w:shd w:val="clear" w:color="auto" w:fill="FAFAFA"/>
              </w:tcPr>
            </w:tcPrChange>
          </w:tcPr>
          <w:p w14:paraId="3E4793F6" w14:textId="77777777" w:rsidR="00E14F2A" w:rsidRPr="007F4B89" w:rsidRDefault="00E14F2A" w:rsidP="00E14F2A">
            <w:pPr>
              <w:spacing w:before="120" w:after="120" w:line="256" w:lineRule="auto"/>
              <w:rPr>
                <w:rFonts w:cs="Open Sans"/>
                <w:color w:val="404040"/>
              </w:rPr>
            </w:pPr>
          </w:p>
        </w:tc>
        <w:tc>
          <w:tcPr>
            <w:tcW w:w="1980" w:type="dxa"/>
            <w:tcBorders>
              <w:top w:val="nil"/>
              <w:left w:val="nil"/>
              <w:bottom w:val="single" w:sz="4" w:space="0" w:color="DBDBDB" w:themeColor="accent3" w:themeTint="66"/>
              <w:right w:val="nil"/>
            </w:tcBorders>
            <w:shd w:val="clear" w:color="auto" w:fill="FAFAFA"/>
            <w:vAlign w:val="center"/>
            <w:hideMark/>
            <w:tcPrChange w:id="1615" w:author="Alicia Romero Lopez" w:date="2020-01-31T09:48:00Z">
              <w:tcPr>
                <w:tcW w:w="1980" w:type="dxa"/>
                <w:tcBorders>
                  <w:top w:val="nil"/>
                  <w:left w:val="nil"/>
                  <w:bottom w:val="single" w:sz="4" w:space="0" w:color="DBDBDB"/>
                  <w:right w:val="nil"/>
                </w:tcBorders>
                <w:shd w:val="clear" w:color="auto" w:fill="FAFAFA"/>
                <w:hideMark/>
              </w:tcPr>
            </w:tcPrChange>
          </w:tcPr>
          <w:p w14:paraId="5B041297" w14:textId="77777777" w:rsidR="00E14F2A" w:rsidRPr="007F4B89" w:rsidRDefault="00E14F2A" w:rsidP="00E14F2A">
            <w:pPr>
              <w:spacing w:before="120" w:after="120" w:line="256" w:lineRule="auto"/>
              <w:rPr>
                <w:rFonts w:cs="Open Sans"/>
                <w:color w:val="404040"/>
              </w:rPr>
            </w:pPr>
            <w:r w:rsidRPr="007F4B89">
              <w:rPr>
                <w:rFonts w:cs="Open Sans"/>
                <w:noProof/>
                <w:color w:val="404040"/>
              </w:rPr>
              <w:drawing>
                <wp:inline distT="0" distB="0" distL="0" distR="0" wp14:anchorId="602DF793" wp14:editId="5E7FAD95">
                  <wp:extent cx="1158240" cy="304800"/>
                  <wp:effectExtent l="0" t="0" r="3810" b="0"/>
                  <wp:docPr id="60"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158240" cy="304800"/>
                          </a:xfrm>
                          <a:prstGeom prst="rect">
                            <a:avLst/>
                          </a:prstGeom>
                          <a:noFill/>
                          <a:ln>
                            <a:noFill/>
                          </a:ln>
                        </pic:spPr>
                      </pic:pic>
                    </a:graphicData>
                  </a:graphic>
                </wp:inline>
              </w:drawing>
            </w:r>
          </w:p>
        </w:tc>
        <w:tc>
          <w:tcPr>
            <w:tcW w:w="3978" w:type="dxa"/>
            <w:tcBorders>
              <w:top w:val="nil"/>
              <w:left w:val="nil"/>
              <w:bottom w:val="single" w:sz="4" w:space="0" w:color="DBDBDB" w:themeColor="accent3" w:themeTint="66"/>
              <w:right w:val="nil"/>
            </w:tcBorders>
            <w:shd w:val="clear" w:color="auto" w:fill="FAFAFA"/>
            <w:vAlign w:val="center"/>
            <w:tcPrChange w:id="1616" w:author="Alicia Romero Lopez" w:date="2020-01-31T09:48:00Z">
              <w:tcPr>
                <w:tcW w:w="3978" w:type="dxa"/>
                <w:tcBorders>
                  <w:top w:val="nil"/>
                  <w:left w:val="nil"/>
                  <w:bottom w:val="single" w:sz="4" w:space="0" w:color="DBDBDB"/>
                  <w:right w:val="nil"/>
                </w:tcBorders>
                <w:shd w:val="clear" w:color="auto" w:fill="FAFAFA"/>
              </w:tcPr>
            </w:tcPrChange>
          </w:tcPr>
          <w:p w14:paraId="464A1CF9" w14:textId="77777777" w:rsidR="00E14F2A" w:rsidRPr="007F4B89" w:rsidRDefault="00E14F2A" w:rsidP="00E14F2A">
            <w:pPr>
              <w:spacing w:before="120" w:after="120" w:line="256" w:lineRule="auto"/>
              <w:rPr>
                <w:rFonts w:cs="Open Sans"/>
                <w:color w:val="404040"/>
              </w:rPr>
            </w:pPr>
          </w:p>
        </w:tc>
        <w:tc>
          <w:tcPr>
            <w:tcW w:w="270" w:type="dxa"/>
            <w:tcBorders>
              <w:top w:val="nil"/>
              <w:left w:val="nil"/>
              <w:bottom w:val="single" w:sz="4" w:space="0" w:color="DBDBDB" w:themeColor="accent3" w:themeTint="66"/>
              <w:right w:val="single" w:sz="4" w:space="0" w:color="DBDBDB" w:themeColor="accent3" w:themeTint="66"/>
            </w:tcBorders>
            <w:shd w:val="clear" w:color="auto" w:fill="FAFAFA"/>
            <w:tcPrChange w:id="1617" w:author="Alicia Romero Lopez" w:date="2020-01-31T09:48:00Z">
              <w:tcPr>
                <w:tcW w:w="270" w:type="dxa"/>
                <w:tcBorders>
                  <w:top w:val="nil"/>
                  <w:left w:val="nil"/>
                  <w:bottom w:val="single" w:sz="4" w:space="0" w:color="DBDBDB"/>
                  <w:right w:val="single" w:sz="4" w:space="0" w:color="DBDBDB"/>
                </w:tcBorders>
                <w:shd w:val="clear" w:color="auto" w:fill="FAFAFA"/>
              </w:tcPr>
            </w:tcPrChange>
          </w:tcPr>
          <w:p w14:paraId="24464870" w14:textId="77777777" w:rsidR="00E14F2A" w:rsidRPr="007F4B89" w:rsidRDefault="00E14F2A" w:rsidP="00E14F2A">
            <w:pPr>
              <w:spacing w:before="120" w:after="120" w:line="256" w:lineRule="auto"/>
              <w:rPr>
                <w:rFonts w:cs="Open Sans"/>
                <w:color w:val="404040"/>
              </w:rPr>
            </w:pPr>
          </w:p>
        </w:tc>
      </w:tr>
    </w:tbl>
    <w:p w14:paraId="6C95E4C5" w14:textId="77777777" w:rsidR="00E14F2A" w:rsidRPr="007F4B89" w:rsidRDefault="00E14F2A" w:rsidP="00E14F2A">
      <w:pPr>
        <w:spacing w:after="0" w:line="240" w:lineRule="auto"/>
        <w:rPr>
          <w:rFonts w:ascii="Open Sans" w:eastAsia="Open Sans" w:hAnsi="Open Sans" w:cs="Times New Roman"/>
          <w:color w:val="404040"/>
        </w:rPr>
      </w:pPr>
    </w:p>
    <w:p w14:paraId="4D765592" w14:textId="77777777" w:rsidR="00E14F2A" w:rsidRPr="007F4B89" w:rsidRDefault="00E14F2A" w:rsidP="00E14F2A">
      <w:pPr>
        <w:spacing w:before="120" w:after="120" w:line="256" w:lineRule="auto"/>
        <w:rPr>
          <w:rFonts w:ascii="Open Sans" w:eastAsia="Open Sans" w:hAnsi="Open Sans" w:cs="Open Sans"/>
          <w:color w:val="404040"/>
        </w:rPr>
      </w:pPr>
      <w:r w:rsidRPr="007F4B89">
        <w:rPr>
          <w:rFonts w:ascii="Open Sans" w:eastAsia="Open Sans" w:hAnsi="Open Sans" w:cs="Open Sans"/>
          <w:color w:val="404040"/>
        </w:rPr>
        <w:t>MCQ Responses Table</w:t>
      </w:r>
    </w:p>
    <w:tbl>
      <w:tblPr>
        <w:tblStyle w:val="TableGrid2"/>
        <w:tblW w:w="10525" w:type="dxa"/>
        <w:tblLook w:val="04A0" w:firstRow="1" w:lastRow="0" w:firstColumn="1" w:lastColumn="0" w:noHBand="0" w:noVBand="1"/>
      </w:tblPr>
      <w:tblGrid>
        <w:gridCol w:w="805"/>
        <w:gridCol w:w="3060"/>
        <w:gridCol w:w="6660"/>
      </w:tblGrid>
      <w:tr w:rsidR="00E14F2A" w:rsidRPr="007F4B89" w14:paraId="1F4F0F12" w14:textId="77777777" w:rsidTr="00E14F2A">
        <w:trPr>
          <w:trHeight w:val="566"/>
        </w:trPr>
        <w:tc>
          <w:tcPr>
            <w:tcW w:w="805" w:type="dxa"/>
            <w:tcBorders>
              <w:top w:val="single" w:sz="4" w:space="0" w:color="auto"/>
              <w:left w:val="single" w:sz="4" w:space="0" w:color="auto"/>
              <w:bottom w:val="single" w:sz="4" w:space="0" w:color="auto"/>
              <w:right w:val="single" w:sz="4" w:space="0" w:color="auto"/>
            </w:tcBorders>
            <w:shd w:val="clear" w:color="auto" w:fill="39407B"/>
            <w:vAlign w:val="center"/>
            <w:hideMark/>
          </w:tcPr>
          <w:p w14:paraId="4FBDB38E" w14:textId="77777777" w:rsidR="00E14F2A" w:rsidRPr="007F4B89" w:rsidRDefault="00E14F2A" w:rsidP="00E14F2A">
            <w:pPr>
              <w:spacing w:before="120" w:after="120" w:line="256" w:lineRule="auto"/>
              <w:jc w:val="center"/>
              <w:rPr>
                <w:rFonts w:cs="Open Sans"/>
                <w:b/>
                <w:bCs/>
                <w:color w:val="FFFFFF"/>
              </w:rPr>
            </w:pPr>
            <w:r w:rsidRPr="007F4B89">
              <w:rPr>
                <w:rFonts w:cs="Open Sans"/>
                <w:b/>
                <w:bCs/>
                <w:color w:val="FFFFFF"/>
              </w:rPr>
              <w:t>Item</w:t>
            </w:r>
          </w:p>
        </w:tc>
        <w:tc>
          <w:tcPr>
            <w:tcW w:w="3060" w:type="dxa"/>
            <w:tcBorders>
              <w:top w:val="single" w:sz="4" w:space="0" w:color="auto"/>
              <w:left w:val="single" w:sz="4" w:space="0" w:color="auto"/>
              <w:bottom w:val="single" w:sz="4" w:space="0" w:color="auto"/>
              <w:right w:val="single" w:sz="4" w:space="0" w:color="auto"/>
            </w:tcBorders>
            <w:shd w:val="clear" w:color="auto" w:fill="39407B"/>
            <w:hideMark/>
          </w:tcPr>
          <w:p w14:paraId="3B9E2F8B" w14:textId="77777777" w:rsidR="00E14F2A" w:rsidRPr="007F4B89" w:rsidRDefault="00E14F2A" w:rsidP="00E14F2A">
            <w:pPr>
              <w:spacing w:before="120" w:after="120" w:line="256" w:lineRule="auto"/>
              <w:rPr>
                <w:rFonts w:cs="Open Sans"/>
                <w:b/>
                <w:bCs/>
                <w:color w:val="FFFFFF"/>
              </w:rPr>
            </w:pPr>
            <w:r w:rsidRPr="007F4B89">
              <w:rPr>
                <w:rFonts w:cs="Open Sans"/>
                <w:b/>
                <w:bCs/>
                <w:color w:val="FFFFFF"/>
              </w:rPr>
              <w:t>Status</w:t>
            </w:r>
          </w:p>
        </w:tc>
        <w:tc>
          <w:tcPr>
            <w:tcW w:w="6660" w:type="dxa"/>
            <w:tcBorders>
              <w:top w:val="single" w:sz="4" w:space="0" w:color="auto"/>
              <w:left w:val="single" w:sz="4" w:space="0" w:color="auto"/>
              <w:bottom w:val="single" w:sz="4" w:space="0" w:color="auto"/>
              <w:right w:val="single" w:sz="4" w:space="0" w:color="auto"/>
            </w:tcBorders>
            <w:shd w:val="clear" w:color="auto" w:fill="39407B"/>
            <w:hideMark/>
          </w:tcPr>
          <w:p w14:paraId="3E92C2FC" w14:textId="77777777" w:rsidR="00E14F2A" w:rsidRPr="007F4B89" w:rsidRDefault="00E14F2A" w:rsidP="00E14F2A">
            <w:pPr>
              <w:spacing w:before="120" w:after="120" w:line="256" w:lineRule="auto"/>
              <w:rPr>
                <w:rFonts w:cs="Open Sans"/>
                <w:b/>
                <w:bCs/>
                <w:color w:val="FFFFFF"/>
              </w:rPr>
            </w:pPr>
            <w:r w:rsidRPr="007F4B89">
              <w:rPr>
                <w:rFonts w:cs="Open Sans"/>
                <w:b/>
                <w:bCs/>
                <w:color w:val="FFFFFF"/>
              </w:rPr>
              <w:t>Explanation Text/Images</w:t>
            </w:r>
          </w:p>
        </w:tc>
      </w:tr>
      <w:tr w:rsidR="00E14F2A" w:rsidRPr="007F4B89" w14:paraId="0871D991" w14:textId="77777777" w:rsidTr="00E14F2A">
        <w:tc>
          <w:tcPr>
            <w:tcW w:w="805" w:type="dxa"/>
            <w:tcBorders>
              <w:top w:val="single" w:sz="4" w:space="0" w:color="auto"/>
              <w:left w:val="single" w:sz="4" w:space="0" w:color="auto"/>
              <w:bottom w:val="single" w:sz="4" w:space="0" w:color="auto"/>
              <w:right w:val="single" w:sz="4" w:space="0" w:color="auto"/>
            </w:tcBorders>
            <w:vAlign w:val="center"/>
            <w:hideMark/>
          </w:tcPr>
          <w:p w14:paraId="3701F0FE" w14:textId="77777777" w:rsidR="00E14F2A" w:rsidRPr="007F4B89" w:rsidRDefault="00E14F2A" w:rsidP="00E14F2A">
            <w:pPr>
              <w:spacing w:before="120" w:after="120" w:line="256" w:lineRule="auto"/>
              <w:jc w:val="center"/>
              <w:rPr>
                <w:rFonts w:cs="Open Sans"/>
                <w:color w:val="404040"/>
              </w:rPr>
            </w:pPr>
            <w:r w:rsidRPr="007F4B89">
              <w:rPr>
                <w:rFonts w:cs="Open Sans"/>
                <w:color w:val="404040"/>
              </w:rPr>
              <w:lastRenderedPageBreak/>
              <w:t>a.</w:t>
            </w:r>
          </w:p>
        </w:tc>
        <w:tc>
          <w:tcPr>
            <w:tcW w:w="3060" w:type="dxa"/>
            <w:tcBorders>
              <w:top w:val="single" w:sz="4" w:space="0" w:color="auto"/>
              <w:left w:val="single" w:sz="4" w:space="0" w:color="auto"/>
              <w:bottom w:val="single" w:sz="4" w:space="0" w:color="auto"/>
              <w:right w:val="single" w:sz="4" w:space="0" w:color="auto"/>
            </w:tcBorders>
            <w:vAlign w:val="center"/>
            <w:hideMark/>
          </w:tcPr>
          <w:p w14:paraId="608716BD" w14:textId="77777777" w:rsidR="00E14F2A" w:rsidRPr="007F4B89" w:rsidRDefault="00E14F2A" w:rsidP="00E14F2A">
            <w:pPr>
              <w:spacing w:before="120" w:after="120" w:line="256" w:lineRule="auto"/>
              <w:outlineLvl w:val="2"/>
              <w:rPr>
                <w:rFonts w:ascii="Open Sans Semibold" w:hAnsi="Open Sans Semibold" w:cs="Open Sans Semibold"/>
                <w:color w:val="11143F"/>
              </w:rPr>
            </w:pPr>
            <w:r w:rsidRPr="007F4B89">
              <w:rPr>
                <w:rFonts w:ascii="Open Sans Semibold" w:hAnsi="Open Sans Semibold" w:cs="Open Sans Semibold"/>
                <w:color w:val="11143F"/>
              </w:rPr>
              <w:t>Correct</w:t>
            </w:r>
          </w:p>
        </w:tc>
        <w:tc>
          <w:tcPr>
            <w:tcW w:w="6660" w:type="dxa"/>
            <w:tcBorders>
              <w:top w:val="single" w:sz="4" w:space="0" w:color="auto"/>
              <w:left w:val="single" w:sz="4" w:space="0" w:color="auto"/>
              <w:bottom w:val="single" w:sz="4" w:space="0" w:color="auto"/>
              <w:right w:val="single" w:sz="4" w:space="0" w:color="auto"/>
            </w:tcBorders>
            <w:vAlign w:val="center"/>
            <w:hideMark/>
          </w:tcPr>
          <w:p w14:paraId="39804207" w14:textId="77777777" w:rsidR="00E14F2A" w:rsidRPr="007F4B89" w:rsidRDefault="00E14F2A" w:rsidP="00E14F2A">
            <w:pPr>
              <w:spacing w:before="120" w:after="120" w:line="256" w:lineRule="auto"/>
              <w:rPr>
                <w:color w:val="404040"/>
              </w:rPr>
            </w:pPr>
            <w:r w:rsidRPr="007F4B89">
              <w:rPr>
                <w:color w:val="404040"/>
              </w:rPr>
              <w:t xml:space="preserve">Great! This is an example of a machine learning application. </w:t>
            </w:r>
          </w:p>
        </w:tc>
      </w:tr>
      <w:tr w:rsidR="00E14F2A" w:rsidRPr="007F4B89" w14:paraId="68A75E20" w14:textId="77777777" w:rsidTr="00E14F2A">
        <w:tc>
          <w:tcPr>
            <w:tcW w:w="805" w:type="dxa"/>
            <w:tcBorders>
              <w:top w:val="single" w:sz="4" w:space="0" w:color="auto"/>
              <w:left w:val="single" w:sz="4" w:space="0" w:color="auto"/>
              <w:bottom w:val="single" w:sz="4" w:space="0" w:color="auto"/>
              <w:right w:val="single" w:sz="4" w:space="0" w:color="auto"/>
            </w:tcBorders>
            <w:vAlign w:val="center"/>
            <w:hideMark/>
          </w:tcPr>
          <w:p w14:paraId="12B44D0C" w14:textId="77777777" w:rsidR="00E14F2A" w:rsidRPr="007F4B89" w:rsidRDefault="00E14F2A" w:rsidP="00E14F2A">
            <w:pPr>
              <w:spacing w:before="120" w:after="120" w:line="256" w:lineRule="auto"/>
              <w:jc w:val="center"/>
              <w:rPr>
                <w:rFonts w:cs="Open Sans"/>
                <w:color w:val="404040"/>
              </w:rPr>
            </w:pPr>
            <w:r w:rsidRPr="007F4B89">
              <w:rPr>
                <w:rFonts w:cs="Open Sans"/>
                <w:color w:val="404040"/>
              </w:rPr>
              <w:t>b.</w:t>
            </w:r>
          </w:p>
        </w:tc>
        <w:tc>
          <w:tcPr>
            <w:tcW w:w="3060" w:type="dxa"/>
            <w:tcBorders>
              <w:top w:val="single" w:sz="4" w:space="0" w:color="auto"/>
              <w:left w:val="single" w:sz="4" w:space="0" w:color="auto"/>
              <w:bottom w:val="single" w:sz="4" w:space="0" w:color="auto"/>
              <w:right w:val="single" w:sz="4" w:space="0" w:color="auto"/>
            </w:tcBorders>
            <w:vAlign w:val="center"/>
            <w:hideMark/>
          </w:tcPr>
          <w:p w14:paraId="29FC6FC5" w14:textId="77777777" w:rsidR="00E14F2A" w:rsidRPr="007F4B89" w:rsidRDefault="00E14F2A" w:rsidP="00E14F2A">
            <w:pPr>
              <w:spacing w:before="120" w:after="120" w:line="256" w:lineRule="auto"/>
              <w:outlineLvl w:val="2"/>
              <w:rPr>
                <w:rFonts w:ascii="Open Sans Semibold" w:hAnsi="Open Sans Semibold" w:cs="Open Sans Semibold"/>
                <w:color w:val="11143F"/>
              </w:rPr>
            </w:pPr>
            <w:r w:rsidRPr="007F4B89">
              <w:rPr>
                <w:rFonts w:ascii="Open Sans Semibold" w:hAnsi="Open Sans Semibold" w:cs="Open Sans Semibold"/>
                <w:color w:val="11143F"/>
              </w:rPr>
              <w:t>Correct</w:t>
            </w:r>
          </w:p>
        </w:tc>
        <w:tc>
          <w:tcPr>
            <w:tcW w:w="6660" w:type="dxa"/>
            <w:tcBorders>
              <w:top w:val="single" w:sz="4" w:space="0" w:color="auto"/>
              <w:left w:val="single" w:sz="4" w:space="0" w:color="auto"/>
              <w:bottom w:val="single" w:sz="4" w:space="0" w:color="auto"/>
              <w:right w:val="single" w:sz="4" w:space="0" w:color="auto"/>
            </w:tcBorders>
            <w:vAlign w:val="center"/>
            <w:hideMark/>
          </w:tcPr>
          <w:p w14:paraId="5458AB10" w14:textId="77777777" w:rsidR="00E14F2A" w:rsidRPr="007F4B89" w:rsidRDefault="00E14F2A" w:rsidP="00E14F2A">
            <w:pPr>
              <w:spacing w:before="120" w:after="120" w:line="256" w:lineRule="auto"/>
              <w:rPr>
                <w:color w:val="404040"/>
              </w:rPr>
            </w:pPr>
            <w:r w:rsidRPr="007F4B89">
              <w:rPr>
                <w:color w:val="404040"/>
              </w:rPr>
              <w:t>Great! This is an example of a machine learning application.</w:t>
            </w:r>
          </w:p>
        </w:tc>
      </w:tr>
      <w:tr w:rsidR="00E14F2A" w:rsidRPr="007F4B89" w14:paraId="0A0DA246" w14:textId="77777777" w:rsidTr="00E14F2A">
        <w:tc>
          <w:tcPr>
            <w:tcW w:w="805" w:type="dxa"/>
            <w:tcBorders>
              <w:top w:val="single" w:sz="4" w:space="0" w:color="auto"/>
              <w:left w:val="single" w:sz="4" w:space="0" w:color="auto"/>
              <w:bottom w:val="single" w:sz="4" w:space="0" w:color="auto"/>
              <w:right w:val="single" w:sz="4" w:space="0" w:color="auto"/>
            </w:tcBorders>
            <w:vAlign w:val="center"/>
            <w:hideMark/>
          </w:tcPr>
          <w:p w14:paraId="77D2DF3E" w14:textId="77777777" w:rsidR="00E14F2A" w:rsidRPr="007F4B89" w:rsidRDefault="00E14F2A" w:rsidP="00E14F2A">
            <w:pPr>
              <w:spacing w:before="120" w:after="120" w:line="256" w:lineRule="auto"/>
              <w:jc w:val="center"/>
              <w:rPr>
                <w:rFonts w:cs="Open Sans"/>
                <w:color w:val="404040"/>
              </w:rPr>
            </w:pPr>
            <w:r w:rsidRPr="007F4B89">
              <w:rPr>
                <w:rFonts w:cs="Open Sans"/>
                <w:color w:val="404040"/>
              </w:rPr>
              <w:t>c.</w:t>
            </w:r>
          </w:p>
        </w:tc>
        <w:tc>
          <w:tcPr>
            <w:tcW w:w="3060" w:type="dxa"/>
            <w:tcBorders>
              <w:top w:val="single" w:sz="4" w:space="0" w:color="auto"/>
              <w:left w:val="single" w:sz="4" w:space="0" w:color="auto"/>
              <w:bottom w:val="single" w:sz="4" w:space="0" w:color="auto"/>
              <w:right w:val="single" w:sz="4" w:space="0" w:color="auto"/>
            </w:tcBorders>
            <w:vAlign w:val="center"/>
            <w:hideMark/>
          </w:tcPr>
          <w:p w14:paraId="6FCB43C2" w14:textId="77777777" w:rsidR="00E14F2A" w:rsidRPr="007F4B89" w:rsidRDefault="00E14F2A" w:rsidP="00E14F2A">
            <w:pPr>
              <w:spacing w:before="120" w:after="120" w:line="256" w:lineRule="auto"/>
              <w:outlineLvl w:val="2"/>
              <w:rPr>
                <w:rFonts w:ascii="Open Sans Semibold" w:hAnsi="Open Sans Semibold" w:cs="Open Sans Semibold"/>
                <w:color w:val="11143F"/>
              </w:rPr>
            </w:pPr>
            <w:r w:rsidRPr="007F4B89">
              <w:rPr>
                <w:rFonts w:ascii="Open Sans Semibold" w:hAnsi="Open Sans Semibold" w:cs="Open Sans Semibold"/>
                <w:color w:val="11143F"/>
              </w:rPr>
              <w:t>Incorrect</w:t>
            </w:r>
          </w:p>
        </w:tc>
        <w:tc>
          <w:tcPr>
            <w:tcW w:w="6660" w:type="dxa"/>
            <w:tcBorders>
              <w:top w:val="single" w:sz="4" w:space="0" w:color="auto"/>
              <w:left w:val="single" w:sz="4" w:space="0" w:color="auto"/>
              <w:bottom w:val="single" w:sz="4" w:space="0" w:color="auto"/>
              <w:right w:val="single" w:sz="4" w:space="0" w:color="auto"/>
            </w:tcBorders>
            <w:vAlign w:val="center"/>
            <w:hideMark/>
          </w:tcPr>
          <w:p w14:paraId="63F35B97" w14:textId="77777777" w:rsidR="00E14F2A" w:rsidRPr="007F4B89" w:rsidRDefault="00E14F2A" w:rsidP="00E14F2A">
            <w:pPr>
              <w:spacing w:before="120" w:after="120" w:line="256" w:lineRule="auto"/>
              <w:rPr>
                <w:color w:val="404040"/>
              </w:rPr>
            </w:pPr>
            <w:r w:rsidRPr="007F4B89">
              <w:rPr>
                <w:color w:val="404040"/>
              </w:rPr>
              <w:t xml:space="preserve">Unfortunately, this is incorrect. This is not a machine learning application. </w:t>
            </w:r>
          </w:p>
        </w:tc>
      </w:tr>
      <w:tr w:rsidR="00E14F2A" w:rsidRPr="007F4B89" w14:paraId="051C480D" w14:textId="77777777" w:rsidTr="00E14F2A">
        <w:tc>
          <w:tcPr>
            <w:tcW w:w="805" w:type="dxa"/>
            <w:tcBorders>
              <w:top w:val="single" w:sz="4" w:space="0" w:color="auto"/>
              <w:left w:val="single" w:sz="4" w:space="0" w:color="auto"/>
              <w:bottom w:val="single" w:sz="4" w:space="0" w:color="auto"/>
              <w:right w:val="single" w:sz="4" w:space="0" w:color="auto"/>
            </w:tcBorders>
            <w:vAlign w:val="center"/>
            <w:hideMark/>
          </w:tcPr>
          <w:p w14:paraId="481718EB" w14:textId="77777777" w:rsidR="00E14F2A" w:rsidRPr="007F4B89" w:rsidRDefault="00E14F2A" w:rsidP="00E14F2A">
            <w:pPr>
              <w:spacing w:before="120" w:after="120" w:line="256" w:lineRule="auto"/>
              <w:jc w:val="center"/>
              <w:rPr>
                <w:rFonts w:cs="Open Sans"/>
                <w:color w:val="404040"/>
              </w:rPr>
            </w:pPr>
            <w:r w:rsidRPr="007F4B89">
              <w:rPr>
                <w:rFonts w:cs="Open Sans"/>
                <w:color w:val="404040"/>
              </w:rPr>
              <w:t>d.</w:t>
            </w:r>
          </w:p>
        </w:tc>
        <w:tc>
          <w:tcPr>
            <w:tcW w:w="3060" w:type="dxa"/>
            <w:tcBorders>
              <w:top w:val="single" w:sz="4" w:space="0" w:color="auto"/>
              <w:left w:val="single" w:sz="4" w:space="0" w:color="auto"/>
              <w:bottom w:val="single" w:sz="4" w:space="0" w:color="auto"/>
              <w:right w:val="single" w:sz="4" w:space="0" w:color="auto"/>
            </w:tcBorders>
            <w:vAlign w:val="center"/>
            <w:hideMark/>
          </w:tcPr>
          <w:p w14:paraId="3923BFC5" w14:textId="77777777" w:rsidR="00E14F2A" w:rsidRPr="007F4B89" w:rsidRDefault="00E14F2A" w:rsidP="00E14F2A">
            <w:pPr>
              <w:spacing w:before="120" w:after="120" w:line="256" w:lineRule="auto"/>
              <w:outlineLvl w:val="2"/>
              <w:rPr>
                <w:rFonts w:ascii="Open Sans Semibold" w:hAnsi="Open Sans Semibold" w:cs="Open Sans Semibold"/>
                <w:color w:val="11143F"/>
              </w:rPr>
            </w:pPr>
            <w:r w:rsidRPr="007F4B89">
              <w:rPr>
                <w:rFonts w:ascii="Open Sans Semibold" w:hAnsi="Open Sans Semibold" w:cs="Open Sans Semibold"/>
                <w:color w:val="11143F"/>
              </w:rPr>
              <w:t>Incorrect</w:t>
            </w:r>
          </w:p>
        </w:tc>
        <w:tc>
          <w:tcPr>
            <w:tcW w:w="6660" w:type="dxa"/>
            <w:tcBorders>
              <w:top w:val="single" w:sz="4" w:space="0" w:color="auto"/>
              <w:left w:val="single" w:sz="4" w:space="0" w:color="auto"/>
              <w:bottom w:val="single" w:sz="4" w:space="0" w:color="auto"/>
              <w:right w:val="single" w:sz="4" w:space="0" w:color="auto"/>
            </w:tcBorders>
            <w:vAlign w:val="center"/>
            <w:hideMark/>
          </w:tcPr>
          <w:p w14:paraId="2B80BE96" w14:textId="77777777" w:rsidR="00E14F2A" w:rsidRPr="007F4B89" w:rsidRDefault="00E14F2A" w:rsidP="00E14F2A">
            <w:pPr>
              <w:spacing w:before="120" w:after="120" w:line="256" w:lineRule="auto"/>
              <w:rPr>
                <w:color w:val="404040"/>
              </w:rPr>
            </w:pPr>
            <w:r w:rsidRPr="007F4B89">
              <w:rPr>
                <w:color w:val="404040"/>
              </w:rPr>
              <w:t>Unfortunately, this is incorrect. This is not a machine learning application.</w:t>
            </w:r>
          </w:p>
        </w:tc>
      </w:tr>
    </w:tbl>
    <w:p w14:paraId="384B4460" w14:textId="77777777" w:rsidR="00D8531C" w:rsidRDefault="00E14F2A" w:rsidP="00EC5A36">
      <w:r>
        <w:br/>
      </w:r>
      <w:r>
        <w:br/>
      </w:r>
    </w:p>
    <w:p w14:paraId="34AC42B2" w14:textId="7BB2D7E7" w:rsidR="00D8531C" w:rsidRDefault="00D8531C" w:rsidP="00676596">
      <w:pPr>
        <w:rPr>
          <w:rFonts w:ascii="Open Sans" w:hAnsi="Open Sans" w:cs="Open Sans"/>
        </w:rPr>
      </w:pPr>
      <w:commentRangeStart w:id="1618"/>
      <w:commentRangeStart w:id="1619"/>
      <w:commentRangeStart w:id="1620"/>
      <w:commentRangeStart w:id="1621"/>
      <w:commentRangeStart w:id="1622"/>
      <w:r>
        <w:rPr>
          <w:highlight w:val="magenta"/>
        </w:rPr>
        <w:t xml:space="preserve">Mission 3 – </w:t>
      </w:r>
      <w:r w:rsidR="00676596" w:rsidRPr="31AB092C">
        <w:rPr>
          <w:highlight w:val="magenta"/>
        </w:rPr>
        <w:t>Quiz Mission</w:t>
      </w:r>
      <w:r w:rsidR="00676596">
        <w:rPr>
          <w:highlight w:val="magenta"/>
        </w:rPr>
        <w:t xml:space="preserve"> </w:t>
      </w:r>
      <w:commentRangeStart w:id="1623"/>
      <w:r w:rsidR="00676596">
        <w:rPr>
          <w:highlight w:val="magenta"/>
        </w:rPr>
        <w:t>Score</w:t>
      </w:r>
      <w:r w:rsidR="00676596" w:rsidRPr="31AB092C">
        <w:rPr>
          <w:highlight w:val="magenta"/>
        </w:rPr>
        <w:t xml:space="preserve"> Booster</w:t>
      </w:r>
      <w:commentRangeEnd w:id="1623"/>
      <w:r>
        <w:rPr>
          <w:rStyle w:val="CommentReference"/>
        </w:rPr>
        <w:commentReference w:id="1623"/>
      </w:r>
      <w:r w:rsidR="00676596" w:rsidRPr="31AB092C">
        <w:rPr>
          <w:highlight w:val="magenta"/>
        </w:rPr>
        <w:t xml:space="preserve"> </w:t>
      </w:r>
      <w:commentRangeStart w:id="1624"/>
      <w:commentRangeEnd w:id="1624"/>
      <w:r w:rsidR="00676596">
        <w:rPr>
          <w:rStyle w:val="CommentReference"/>
        </w:rPr>
        <w:commentReference w:id="1624"/>
      </w:r>
      <w:r>
        <w:rPr>
          <w:highlight w:val="magenta"/>
        </w:rPr>
        <w:t xml:space="preserve">: Introduction to Machine Learning </w:t>
      </w:r>
      <w:commentRangeEnd w:id="1618"/>
      <w:r w:rsidR="00CB4F8B">
        <w:rPr>
          <w:rStyle w:val="CommentReference"/>
          <w:color w:val="404040"/>
        </w:rPr>
        <w:commentReference w:id="1618"/>
      </w:r>
      <w:commentRangeEnd w:id="1619"/>
      <w:r w:rsidR="006E75E2">
        <w:rPr>
          <w:rStyle w:val="CommentReference"/>
          <w:color w:val="404040"/>
        </w:rPr>
        <w:commentReference w:id="1619"/>
      </w:r>
      <w:commentRangeEnd w:id="1620"/>
      <w:r>
        <w:rPr>
          <w:rStyle w:val="CommentReference"/>
        </w:rPr>
        <w:commentReference w:id="1620"/>
      </w:r>
      <w:commentRangeEnd w:id="1621"/>
      <w:r w:rsidR="001F6A48">
        <w:rPr>
          <w:rStyle w:val="CommentReference"/>
          <w:color w:val="404040"/>
        </w:rPr>
        <w:commentReference w:id="1621"/>
      </w:r>
      <w:commentRangeEnd w:id="1622"/>
      <w:r w:rsidR="00AC608F">
        <w:rPr>
          <w:rStyle w:val="CommentReference"/>
          <w:color w:val="404040"/>
        </w:rPr>
        <w:commentReference w:id="1622"/>
      </w:r>
    </w:p>
    <w:p w14:paraId="1AF7FC59" w14:textId="3FE9230D" w:rsidR="002F5EB5" w:rsidRDefault="002F5EB5" w:rsidP="002F5EB5">
      <w:pPr>
        <w:rPr>
          <w:rStyle w:val="Strong"/>
          <w:rFonts w:eastAsia="Times New Roman" w:cstheme="minorHAnsi"/>
          <w:szCs w:val="24"/>
        </w:rPr>
      </w:pPr>
      <w:r>
        <w:rPr>
          <w:rStyle w:val="Strong"/>
          <w:rFonts w:eastAsia="Times New Roman" w:cstheme="minorHAnsi"/>
          <w:szCs w:val="24"/>
          <w:highlight w:val="yellow"/>
        </w:rPr>
        <w:t>Mission 3</w:t>
      </w:r>
      <w:r w:rsidRPr="00DF56DB">
        <w:rPr>
          <w:rStyle w:val="Strong"/>
          <w:rFonts w:eastAsia="Times New Roman" w:cstheme="minorHAnsi"/>
          <w:szCs w:val="24"/>
          <w:highlight w:val="yellow"/>
        </w:rPr>
        <w:t xml:space="preserve"> Essential </w:t>
      </w:r>
      <w:r>
        <w:rPr>
          <w:rStyle w:val="Strong"/>
          <w:rFonts w:eastAsia="Times New Roman" w:cstheme="minorHAnsi"/>
          <w:szCs w:val="24"/>
          <w:highlight w:val="yellow"/>
        </w:rPr>
        <w:t>Purpose</w:t>
      </w:r>
      <w:r w:rsidRPr="00DF56DB">
        <w:rPr>
          <w:rStyle w:val="Strong"/>
          <w:rFonts w:eastAsia="Times New Roman" w:cstheme="minorHAnsi"/>
          <w:szCs w:val="24"/>
          <w:highlight w:val="yellow"/>
        </w:rPr>
        <w:t>:</w:t>
      </w:r>
      <w:r w:rsidRPr="00DF56DB">
        <w:rPr>
          <w:rStyle w:val="Strong"/>
          <w:rFonts w:eastAsia="Times New Roman" w:cstheme="minorHAnsi"/>
          <w:szCs w:val="24"/>
        </w:rPr>
        <w:t xml:space="preserve"> </w:t>
      </w:r>
    </w:p>
    <w:p w14:paraId="36989E6D" w14:textId="77777777" w:rsidR="002F5EB5" w:rsidRPr="002F5EB5" w:rsidRDefault="002F5EB5" w:rsidP="002F5EB5">
      <w:pPr>
        <w:rPr>
          <w:rStyle w:val="Strong"/>
          <w:b w:val="0"/>
          <w:bCs w:val="0"/>
        </w:rPr>
      </w:pPr>
      <w:r>
        <w:rPr>
          <w:rFonts w:cstheme="minorHAnsi"/>
          <w:color w:val="A6A6A6" w:themeColor="background1" w:themeShade="A6"/>
        </w:rPr>
        <w:t>Repeat this section for every mission.</w:t>
      </w:r>
    </w:p>
    <w:p w14:paraId="18028900" w14:textId="77777777" w:rsidR="002F5EB5" w:rsidRPr="00A5669F" w:rsidRDefault="002F5EB5" w:rsidP="002F5EB5">
      <w:pPr>
        <w:pStyle w:val="NormalWeb"/>
        <w:spacing w:before="0" w:beforeAutospacing="0" w:after="120" w:afterAutospacing="0"/>
        <w:rPr>
          <w:rFonts w:asciiTheme="minorHAnsi" w:eastAsiaTheme="minorHAnsi" w:hAnsiTheme="minorHAnsi" w:cstheme="minorBidi"/>
          <w:color w:val="A6A6A6" w:themeColor="background1" w:themeShade="A6"/>
          <w:sz w:val="20"/>
          <w:szCs w:val="22"/>
        </w:rPr>
      </w:pPr>
      <w:r w:rsidRPr="00A5669F">
        <w:rPr>
          <w:rFonts w:asciiTheme="minorHAnsi" w:eastAsiaTheme="minorHAnsi" w:hAnsiTheme="minorHAnsi" w:cstheme="minorBidi"/>
          <w:color w:val="A6A6A6" w:themeColor="background1" w:themeShade="A6"/>
          <w:sz w:val="22"/>
        </w:rPr>
        <w:t>Write the essential question learners should explore during this lesson</w:t>
      </w:r>
      <w:r w:rsidRPr="00F71D0F">
        <w:rPr>
          <w:rFonts w:asciiTheme="minorHAnsi" w:eastAsiaTheme="minorHAnsi" w:hAnsiTheme="minorHAnsi" w:cstheme="minorBidi"/>
          <w:color w:val="A6A6A6" w:themeColor="background1" w:themeShade="A6"/>
          <w:sz w:val="22"/>
          <w:szCs w:val="22"/>
        </w:rPr>
        <w:t>.</w:t>
      </w:r>
      <w:r>
        <w:rPr>
          <w:rFonts w:asciiTheme="minorHAnsi" w:eastAsiaTheme="minorHAnsi" w:hAnsiTheme="minorHAnsi" w:cstheme="minorBidi"/>
          <w:color w:val="A6A6A6" w:themeColor="background1" w:themeShade="A6"/>
          <w:sz w:val="22"/>
          <w:szCs w:val="22"/>
        </w:rPr>
        <w:t xml:space="preserve"> Write the purpose as a question that will be answered throughout the mission.</w:t>
      </w:r>
      <w:r w:rsidRPr="00F71D0F">
        <w:rPr>
          <w:rFonts w:asciiTheme="minorHAnsi" w:eastAsiaTheme="minorHAnsi" w:hAnsiTheme="minorHAnsi" w:cstheme="minorBidi"/>
          <w:color w:val="A6A6A6" w:themeColor="background1" w:themeShade="A6"/>
          <w:sz w:val="22"/>
          <w:szCs w:val="22"/>
        </w:rPr>
        <w:t xml:space="preserve"> Ie. Why is Python important for Machine Learning?</w:t>
      </w:r>
    </w:p>
    <w:p w14:paraId="344E90D4" w14:textId="77777777" w:rsidR="002F5EB5" w:rsidRDefault="002F5EB5" w:rsidP="002F5EB5">
      <w:pPr>
        <w:pStyle w:val="NormalWeb"/>
        <w:spacing w:before="0" w:beforeAutospacing="0" w:after="120" w:afterAutospacing="0"/>
        <w:rPr>
          <w:rFonts w:asciiTheme="minorHAnsi" w:hAnsiTheme="minorHAnsi" w:cstheme="minorHAnsi"/>
          <w:sz w:val="22"/>
          <w:szCs w:val="22"/>
        </w:rPr>
      </w:pPr>
      <w:r>
        <w:rPr>
          <w:rFonts w:asciiTheme="minorHAnsi" w:hAnsiTheme="minorHAnsi" w:cstheme="minorHAnsi"/>
          <w:sz w:val="22"/>
          <w:szCs w:val="22"/>
        </w:rPr>
        <w:t>Write Here:</w:t>
      </w:r>
    </w:p>
    <w:p w14:paraId="2FB4F8FE" w14:textId="00AE4BEE" w:rsidR="00786210" w:rsidRPr="00786210" w:rsidRDefault="002F5EB5" w:rsidP="00786210">
      <w:pPr>
        <w:rPr>
          <w:b/>
          <w:rPrChange w:id="1625" w:author="RoboGarden Team" w:date="2020-02-07T14:08:00Z">
            <w:rPr>
              <w:color w:val="A6A6A6" w:themeColor="background1" w:themeShade="A6"/>
            </w:rPr>
          </w:rPrChange>
        </w:rPr>
      </w:pPr>
      <w:r w:rsidRPr="00072BB1">
        <w:rPr>
          <w:rFonts w:ascii="Calibri" w:hAnsi="Calibri" w:cs="Calibri"/>
        </w:rPr>
        <w:t>Knowledge: Understanding Machine Learning Applications and History</w:t>
      </w:r>
      <w:r w:rsidR="00E14F2A">
        <w:br/>
      </w:r>
      <w:r w:rsidR="00A960D4" w:rsidRPr="00E666A8">
        <w:rPr>
          <w:rFonts w:ascii="Calibri" w:eastAsia="Times New Roman" w:hAnsi="Calibri" w:cs="Calibri"/>
          <w:color w:val="000000"/>
        </w:rPr>
        <w:t xml:space="preserve">For more information regarding </w:t>
      </w:r>
      <w:commentRangeStart w:id="1626"/>
      <w:commentRangeEnd w:id="1626"/>
      <w:r w:rsidR="00A960D4">
        <w:rPr>
          <w:rStyle w:val="CommentReference"/>
          <w:color w:val="404040"/>
        </w:rPr>
        <w:commentReference w:id="1626"/>
      </w:r>
      <w:r w:rsidR="00A960D4" w:rsidRPr="00E666A8">
        <w:rPr>
          <w:rFonts w:ascii="Calibri" w:eastAsia="Times New Roman" w:hAnsi="Calibri" w:cs="Calibri"/>
          <w:color w:val="000000"/>
        </w:rPr>
        <w:t xml:space="preserve">the grading of </w:t>
      </w:r>
      <w:r w:rsidR="00A960D4">
        <w:rPr>
          <w:rFonts w:ascii="Calibri" w:eastAsia="Times New Roman" w:hAnsi="Calibri" w:cs="Calibri"/>
          <w:color w:val="000000"/>
        </w:rPr>
        <w:t xml:space="preserve">the Booster missions </w:t>
      </w:r>
      <w:r w:rsidR="00A960D4" w:rsidRPr="00E666A8">
        <w:rPr>
          <w:rFonts w:ascii="Calibri" w:eastAsia="Times New Roman" w:hAnsi="Calibri" w:cs="Calibri"/>
          <w:color w:val="000000"/>
        </w:rPr>
        <w:t>please refer to Module 1 Introduction section</w:t>
      </w:r>
      <w:r w:rsidR="002D22DC">
        <w:rPr>
          <w:rFonts w:ascii="Calibri" w:eastAsia="Times New Roman" w:hAnsi="Calibri" w:cs="Calibri"/>
          <w:color w:val="000000"/>
        </w:rPr>
        <w:t xml:space="preserve"> as well as </w:t>
      </w:r>
      <w:r w:rsidR="002D22DC" w:rsidRPr="007962D9">
        <w:rPr>
          <w:rFonts w:ascii="Calibri" w:eastAsia="Times New Roman" w:hAnsi="Calibri" w:cs="Calibri"/>
          <w:color w:val="4472C4" w:themeColor="accent1"/>
          <w:u w:val="single"/>
        </w:rPr>
        <w:t xml:space="preserve">the </w:t>
      </w:r>
      <w:del w:id="1627" w:author="Chantelle Dubois Nishiyama" w:date="2020-02-26T20:35:00Z">
        <w:r w:rsidR="002D22DC" w:rsidRPr="007962D9" w:rsidDel="00A17CD2">
          <w:rPr>
            <w:rFonts w:ascii="Calibri" w:eastAsia="Times New Roman" w:hAnsi="Calibri" w:cs="Calibri"/>
            <w:color w:val="4472C4" w:themeColor="accent1"/>
            <w:u w:val="single"/>
          </w:rPr>
          <w:delText>orientation</w:delText>
        </w:r>
      </w:del>
      <w:ins w:id="1628" w:author="Chantelle Dubois Nishiyama" w:date="2020-02-26T20:35:00Z">
        <w:r w:rsidR="00A17CD2">
          <w:rPr>
            <w:rFonts w:ascii="Calibri" w:eastAsia="Times New Roman" w:hAnsi="Calibri" w:cs="Calibri"/>
            <w:color w:val="4472C4" w:themeColor="accent1"/>
            <w:u w:val="single"/>
          </w:rPr>
          <w:t>Orientation</w:t>
        </w:r>
      </w:ins>
      <w:r w:rsidR="002D22DC" w:rsidRPr="00E666A8">
        <w:rPr>
          <w:rFonts w:ascii="Calibri" w:eastAsia="Times New Roman" w:hAnsi="Calibri" w:cs="Calibri"/>
          <w:color w:val="000000"/>
        </w:rPr>
        <w:t>.</w:t>
      </w:r>
      <w:del w:id="1629" w:author="RoboGarden Team" w:date="2020-02-07T11:42:00Z">
        <w:r w:rsidR="00A960D4" w:rsidRPr="00E666A8" w:rsidDel="003F7A6F">
          <w:rPr>
            <w:rFonts w:ascii="Calibri" w:eastAsia="Times New Roman" w:hAnsi="Calibri" w:cs="Calibri"/>
            <w:color w:val="000000"/>
          </w:rPr>
          <w:delText>.</w:delText>
        </w:r>
      </w:del>
      <w:r w:rsidR="00A960D4" w:rsidRPr="00DF56DB">
        <w:rPr>
          <w:b/>
        </w:rPr>
        <w:t xml:space="preserve"> </w:t>
      </w:r>
    </w:p>
    <w:p w14:paraId="20284D9C" w14:textId="1A19DE5C" w:rsidR="00E14F2A" w:rsidRDefault="00E14F2A" w:rsidP="00D8531C"/>
    <w:p w14:paraId="48C9143A" w14:textId="299A938A" w:rsidR="00C4285C" w:rsidRPr="005E2335" w:rsidRDefault="00C4285C" w:rsidP="00DD0534">
      <w:pPr>
        <w:spacing w:after="0" w:line="240" w:lineRule="auto"/>
        <w:rPr>
          <w:rFonts w:ascii="Calibri" w:hAnsi="Calibri" w:cs="Calibri"/>
          <w:b/>
          <w:bCs/>
        </w:rPr>
      </w:pPr>
      <w:r w:rsidRPr="005E2335">
        <w:rPr>
          <w:rFonts w:ascii="Calibri" w:hAnsi="Calibri" w:cs="Calibri"/>
          <w:b/>
          <w:bCs/>
          <w:highlight w:val="yellow"/>
        </w:rPr>
        <w:t xml:space="preserve">Mission </w:t>
      </w:r>
      <w:r>
        <w:rPr>
          <w:rFonts w:ascii="Calibri" w:hAnsi="Calibri" w:cs="Calibri"/>
          <w:b/>
          <w:bCs/>
          <w:highlight w:val="yellow"/>
        </w:rPr>
        <w:t>3</w:t>
      </w:r>
      <w:r w:rsidRPr="005E2335">
        <w:rPr>
          <w:rFonts w:ascii="Calibri" w:hAnsi="Calibri" w:cs="Calibri"/>
          <w:b/>
          <w:bCs/>
          <w:highlight w:val="yellow"/>
        </w:rPr>
        <w:t xml:space="preserve"> </w:t>
      </w:r>
      <w:r w:rsidR="00DD0534">
        <w:rPr>
          <w:rFonts w:ascii="Calibri" w:hAnsi="Calibri" w:cs="Calibri"/>
          <w:b/>
          <w:bCs/>
          <w:highlight w:val="yellow"/>
        </w:rPr>
        <w:t>Instructions</w:t>
      </w:r>
      <w:r w:rsidRPr="005E2335">
        <w:rPr>
          <w:rFonts w:ascii="Calibri" w:hAnsi="Calibri" w:cs="Calibri"/>
          <w:b/>
          <w:bCs/>
          <w:highlight w:val="yellow"/>
        </w:rPr>
        <w:t>:</w:t>
      </w:r>
    </w:p>
    <w:p w14:paraId="115E8B4A" w14:textId="77777777" w:rsidR="00E14F2A" w:rsidRPr="00F71D0F" w:rsidRDefault="00E14F2A" w:rsidP="00E14F2A">
      <w:pPr>
        <w:pStyle w:val="NormalWeb"/>
        <w:spacing w:before="0" w:beforeAutospacing="0" w:after="120" w:afterAutospacing="0"/>
        <w:rPr>
          <w:rFonts w:asciiTheme="minorHAnsi" w:hAnsiTheme="minorHAnsi" w:cstheme="minorHAnsi"/>
          <w:sz w:val="20"/>
          <w:szCs w:val="22"/>
        </w:rPr>
      </w:pPr>
    </w:p>
    <w:p w14:paraId="4DC37519" w14:textId="77777777" w:rsidR="00E14F2A" w:rsidRDefault="00E14F2A" w:rsidP="00E14F2A">
      <w:pPr>
        <w:pStyle w:val="NormalWeb"/>
        <w:spacing w:before="0" w:beforeAutospacing="0" w:after="120" w:afterAutospacing="0"/>
        <w:rPr>
          <w:rFonts w:asciiTheme="minorHAnsi" w:hAnsiTheme="minorHAnsi" w:cstheme="minorHAnsi"/>
          <w:sz w:val="22"/>
          <w:szCs w:val="22"/>
        </w:rPr>
      </w:pPr>
    </w:p>
    <w:p w14:paraId="58DA89ED" w14:textId="77777777" w:rsidR="00E14F2A" w:rsidRPr="007F4B89" w:rsidRDefault="00E14F2A" w:rsidP="00E14F2A">
      <w:pPr>
        <w:spacing w:after="0" w:line="240" w:lineRule="auto"/>
        <w:rPr>
          <w:rFonts w:ascii="Open Sans" w:eastAsia="Open Sans" w:hAnsi="Open Sans" w:cs="Times New Roman"/>
          <w:color w:val="404040"/>
        </w:rPr>
      </w:pPr>
    </w:p>
    <w:p w14:paraId="52EA245C" w14:textId="77777777" w:rsidR="00E14F2A" w:rsidRPr="007F4B89" w:rsidRDefault="00E14F2A" w:rsidP="00E14F2A">
      <w:pPr>
        <w:spacing w:after="0" w:line="240" w:lineRule="auto"/>
        <w:rPr>
          <w:rFonts w:ascii="Open Sans" w:eastAsia="Open Sans" w:hAnsi="Open Sans" w:cs="Times New Roman"/>
          <w:color w:val="404040"/>
        </w:rPr>
      </w:pPr>
    </w:p>
    <w:tbl>
      <w:tblPr>
        <w:tblStyle w:val="TableGrid3"/>
        <w:tblW w:w="10455" w:type="dxa"/>
        <w:tblBorders>
          <w:top w:val="single" w:sz="4" w:space="0" w:color="DBDBDB"/>
          <w:left w:val="single" w:sz="4" w:space="0" w:color="DBDBDB"/>
          <w:bottom w:val="single" w:sz="4" w:space="0" w:color="DBDBDB"/>
          <w:right w:val="single" w:sz="4" w:space="0" w:color="DBDBDB"/>
          <w:insideH w:val="none" w:sz="0" w:space="0" w:color="auto"/>
          <w:insideV w:val="none" w:sz="0" w:space="0" w:color="auto"/>
        </w:tblBorders>
        <w:tblLayout w:type="fixed"/>
        <w:tblCellMar>
          <w:left w:w="115" w:type="dxa"/>
          <w:right w:w="115" w:type="dxa"/>
        </w:tblCellMar>
        <w:tblLook w:val="04A0" w:firstRow="1" w:lastRow="0" w:firstColumn="1" w:lastColumn="0" w:noHBand="0" w:noVBand="1"/>
        <w:tblPrChange w:id="1630" w:author="Alicia Romero Lopez" w:date="2020-01-31T09:48:00Z">
          <w:tblPr>
            <w:tblStyle w:val="TableGrid3"/>
            <w:tblW w:w="10455" w:type="dxa"/>
            <w:tblBorders>
              <w:top w:val="single" w:sz="4" w:space="0" w:color="DBDBDB"/>
              <w:left w:val="single" w:sz="4" w:space="0" w:color="DBDBDB"/>
              <w:bottom w:val="single" w:sz="4" w:space="0" w:color="DBDBDB"/>
              <w:right w:val="single" w:sz="4" w:space="0" w:color="DBDBDB"/>
              <w:insideH w:val="none" w:sz="0" w:space="0" w:color="auto"/>
              <w:insideV w:val="none" w:sz="0" w:space="0" w:color="auto"/>
            </w:tblBorders>
            <w:tblLayout w:type="fixed"/>
            <w:tblCellMar>
              <w:left w:w="115" w:type="dxa"/>
              <w:right w:w="115" w:type="dxa"/>
            </w:tblCellMar>
            <w:tblLook w:val="04A0" w:firstRow="1" w:lastRow="0" w:firstColumn="1" w:lastColumn="0" w:noHBand="0" w:noVBand="1"/>
          </w:tblPr>
        </w:tblPrChange>
      </w:tblPr>
      <w:tblGrid>
        <w:gridCol w:w="264"/>
        <w:gridCol w:w="630"/>
        <w:gridCol w:w="450"/>
        <w:gridCol w:w="2880"/>
        <w:gridCol w:w="1980"/>
        <w:gridCol w:w="3981"/>
        <w:gridCol w:w="270"/>
        <w:tblGridChange w:id="1631">
          <w:tblGrid>
            <w:gridCol w:w="360"/>
            <w:gridCol w:w="360"/>
            <w:gridCol w:w="360"/>
            <w:gridCol w:w="360"/>
            <w:gridCol w:w="360"/>
            <w:gridCol w:w="360"/>
            <w:gridCol w:w="360"/>
          </w:tblGrid>
        </w:tblGridChange>
      </w:tblGrid>
      <w:tr w:rsidR="00E14F2A" w:rsidRPr="007F4B89" w14:paraId="3BBF073C" w14:textId="77777777" w:rsidTr="51235A2F">
        <w:trPr>
          <w:cantSplit/>
        </w:trPr>
        <w:tc>
          <w:tcPr>
            <w:tcW w:w="10456" w:type="dxa"/>
            <w:gridSpan w:val="7"/>
            <w:tcBorders>
              <w:top w:val="single" w:sz="4" w:space="0" w:color="DBDBDB" w:themeColor="accent3" w:themeTint="66"/>
              <w:left w:val="single" w:sz="4" w:space="0" w:color="DBDBDB" w:themeColor="accent3" w:themeTint="66"/>
              <w:bottom w:val="nil"/>
              <w:right w:val="single" w:sz="4" w:space="0" w:color="DBDBDB" w:themeColor="accent3" w:themeTint="66"/>
            </w:tcBorders>
            <w:shd w:val="clear" w:color="auto" w:fill="FAFAFA"/>
            <w:hideMark/>
            <w:tcPrChange w:id="1632" w:author="Alicia Romero Lopez" w:date="2020-01-31T09:48:00Z">
              <w:tcPr>
                <w:tcW w:w="10456" w:type="dxa"/>
                <w:gridSpan w:val="7"/>
                <w:tcBorders>
                  <w:top w:val="single" w:sz="4" w:space="0" w:color="DBDBDB"/>
                  <w:left w:val="single" w:sz="4" w:space="0" w:color="DBDBDB"/>
                  <w:bottom w:val="nil"/>
                  <w:right w:val="single" w:sz="4" w:space="0" w:color="DBDBDB"/>
                </w:tcBorders>
                <w:shd w:val="clear" w:color="auto" w:fill="FAFAFA"/>
                <w:hideMark/>
              </w:tcPr>
            </w:tcPrChange>
          </w:tcPr>
          <w:p w14:paraId="7B81C066" w14:textId="77777777" w:rsidR="00E14F2A" w:rsidRPr="007F4B89" w:rsidRDefault="00E14F2A" w:rsidP="00E14F2A">
            <w:pPr>
              <w:spacing w:before="120" w:after="120" w:line="256" w:lineRule="auto"/>
              <w:outlineLvl w:val="2"/>
              <w:rPr>
                <w:rFonts w:ascii="Open Sans Semibold" w:hAnsi="Open Sans Semibold" w:cs="Open Sans Semibold"/>
                <w:color w:val="11143F"/>
              </w:rPr>
            </w:pPr>
            <w:r w:rsidRPr="007F4B89">
              <w:rPr>
                <w:rFonts w:ascii="Open Sans Semibold" w:hAnsi="Open Sans Semibold" w:cs="Open Sans Semibold"/>
                <w:color w:val="11143F"/>
              </w:rPr>
              <w:t>The idea of a neuron was introduced in …..</w:t>
            </w:r>
          </w:p>
        </w:tc>
      </w:tr>
      <w:tr w:rsidR="00E14F2A" w:rsidRPr="007F4B89" w14:paraId="251A4B86" w14:textId="77777777" w:rsidTr="51235A2F">
        <w:trPr>
          <w:cantSplit/>
        </w:trPr>
        <w:tc>
          <w:tcPr>
            <w:tcW w:w="265" w:type="dxa"/>
            <w:tcBorders>
              <w:top w:val="nil"/>
              <w:left w:val="single" w:sz="4" w:space="0" w:color="DBDBDB" w:themeColor="accent3" w:themeTint="66"/>
              <w:bottom w:val="nil"/>
              <w:right w:val="nil"/>
            </w:tcBorders>
            <w:shd w:val="clear" w:color="auto" w:fill="FAFAFA"/>
            <w:tcPrChange w:id="1633" w:author="Alicia Romero Lopez" w:date="2020-01-31T09:48:00Z">
              <w:tcPr>
                <w:tcW w:w="265" w:type="dxa"/>
                <w:tcBorders>
                  <w:top w:val="nil"/>
                  <w:left w:val="single" w:sz="4" w:space="0" w:color="DBDBDB"/>
                  <w:bottom w:val="nil"/>
                  <w:right w:val="nil"/>
                </w:tcBorders>
                <w:shd w:val="clear" w:color="auto" w:fill="FAFAFA"/>
              </w:tcPr>
            </w:tcPrChange>
          </w:tcPr>
          <w:p w14:paraId="2A855E24" w14:textId="77777777" w:rsidR="00E14F2A" w:rsidRPr="007F4B89" w:rsidRDefault="00E14F2A" w:rsidP="00E14F2A">
            <w:pPr>
              <w:spacing w:before="120" w:after="120" w:line="256" w:lineRule="auto"/>
              <w:rPr>
                <w:color w:val="404040"/>
              </w:rPr>
            </w:pPr>
          </w:p>
        </w:tc>
        <w:tc>
          <w:tcPr>
            <w:tcW w:w="630" w:type="dxa"/>
            <w:tcBorders>
              <w:top w:val="nil"/>
              <w:left w:val="nil"/>
              <w:bottom w:val="nil"/>
              <w:right w:val="nil"/>
            </w:tcBorders>
            <w:shd w:val="clear" w:color="auto" w:fill="FFFFFF" w:themeFill="background1"/>
            <w:vAlign w:val="center"/>
            <w:hideMark/>
            <w:tcPrChange w:id="1634" w:author="Alicia Romero Lopez" w:date="2020-01-31T09:48:00Z">
              <w:tcPr>
                <w:tcW w:w="630" w:type="dxa"/>
                <w:tcBorders>
                  <w:top w:val="nil"/>
                  <w:left w:val="nil"/>
                  <w:bottom w:val="nil"/>
                  <w:right w:val="nil"/>
                </w:tcBorders>
                <w:shd w:val="clear" w:color="auto" w:fill="FFFFFF"/>
                <w:hideMark/>
              </w:tcPr>
            </w:tcPrChange>
          </w:tcPr>
          <w:p w14:paraId="597960A5" w14:textId="77777777" w:rsidR="00E14F2A" w:rsidRPr="007F4B89" w:rsidRDefault="00E14F2A" w:rsidP="00E14F2A">
            <w:pPr>
              <w:spacing w:before="120" w:after="120" w:line="256" w:lineRule="auto"/>
              <w:rPr>
                <w:color w:val="404040"/>
              </w:rPr>
            </w:pPr>
            <w:r w:rsidRPr="007F4B89">
              <w:rPr>
                <w:noProof/>
                <w:color w:val="404040"/>
              </w:rPr>
              <mc:AlternateContent>
                <mc:Choice Requires="wps">
                  <w:drawing>
                    <wp:inline distT="0" distB="0" distL="0" distR="0" wp14:anchorId="19A643DE" wp14:editId="1A8664B5">
                      <wp:extent cx="207010" cy="207010"/>
                      <wp:effectExtent l="19050" t="19050" r="21590" b="21590"/>
                      <wp:docPr id="72" name="Oval 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010" cy="207010"/>
                              </a:xfrm>
                              <a:prstGeom prst="ellipse">
                                <a:avLst/>
                              </a:prstGeom>
                              <a:noFill/>
                              <a:ln w="28575">
                                <a:solidFill>
                                  <a:srgbClr val="DBDBDB">
                                    <a:lumMod val="90000"/>
                                    <a:lumOff val="0"/>
                                  </a:srgb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inline>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w16se="http://schemas.microsoft.com/office/word/2015/wordml/symex" xmlns:cx1="http://schemas.microsoft.com/office/drawing/2015/9/8/chartex" xmlns:cx="http://schemas.microsoft.com/office/drawing/2014/chartex">
                  <w:pict>
                    <v:oval w14:anchorId="38FE8207" id="Oval 34" o:spid="_x0000_s1026" style="width:16.3pt;height:16.3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" filled="f" strokecolor="#c5c5c5" strokeweight="2.25pt">
                      <v:stroke joinstyle="miter"/>
                      <w10:anchorlock/>
                    </v:oval>
                  </w:pict>
                </mc:Fallback>
              </mc:AlternateContent>
            </w:r>
          </w:p>
        </w:tc>
        <w:tc>
          <w:tcPr>
            <w:tcW w:w="450" w:type="dxa"/>
            <w:tcBorders>
              <w:top w:val="nil"/>
              <w:left w:val="nil"/>
              <w:bottom w:val="nil"/>
              <w:right w:val="nil"/>
            </w:tcBorders>
            <w:shd w:val="clear" w:color="auto" w:fill="FFFFFF" w:themeFill="background1"/>
            <w:vAlign w:val="center"/>
            <w:hideMark/>
            <w:tcPrChange w:id="1635" w:author="Alicia Romero Lopez" w:date="2020-01-31T09:48:00Z">
              <w:tcPr>
                <w:tcW w:w="450" w:type="dxa"/>
                <w:tcBorders>
                  <w:top w:val="nil"/>
                  <w:left w:val="nil"/>
                  <w:bottom w:val="nil"/>
                  <w:right w:val="nil"/>
                </w:tcBorders>
                <w:shd w:val="clear" w:color="auto" w:fill="FFFFFF"/>
                <w:hideMark/>
              </w:tcPr>
            </w:tcPrChange>
          </w:tcPr>
          <w:p w14:paraId="207D846B" w14:textId="77777777" w:rsidR="00E14F2A" w:rsidRPr="007F4B89" w:rsidRDefault="00E14F2A" w:rsidP="00E14F2A">
            <w:pPr>
              <w:spacing w:before="120" w:after="120" w:line="256" w:lineRule="auto"/>
              <w:rPr>
                <w:rFonts w:ascii="Open Sans Semibold" w:hAnsi="Open Sans Semibold" w:cs="Open Sans Semibold"/>
                <w:color w:val="404040"/>
              </w:rPr>
            </w:pPr>
            <w:r w:rsidRPr="007F4B89">
              <w:rPr>
                <w:rFonts w:ascii="Open Sans Semibold" w:hAnsi="Open Sans Semibold" w:cs="Open Sans Semibold"/>
                <w:color w:val="404040"/>
              </w:rPr>
              <w:t>a.</w:t>
            </w:r>
          </w:p>
        </w:tc>
        <w:tc>
          <w:tcPr>
            <w:tcW w:w="8841" w:type="dxa"/>
            <w:gridSpan w:val="3"/>
            <w:tcBorders>
              <w:top w:val="nil"/>
              <w:left w:val="nil"/>
              <w:bottom w:val="nil"/>
              <w:right w:val="nil"/>
            </w:tcBorders>
            <w:shd w:val="clear" w:color="auto" w:fill="FFFFFF" w:themeFill="background1"/>
            <w:vAlign w:val="center"/>
            <w:hideMark/>
            <w:tcPrChange w:id="1636" w:author="Alicia Romero Lopez" w:date="2020-01-31T09:48:00Z">
              <w:tcPr>
                <w:tcW w:w="8841" w:type="dxa"/>
                <w:gridSpan w:val="3"/>
                <w:tcBorders>
                  <w:top w:val="nil"/>
                  <w:left w:val="nil"/>
                  <w:bottom w:val="nil"/>
                  <w:right w:val="nil"/>
                </w:tcBorders>
                <w:shd w:val="clear" w:color="auto" w:fill="FFFFFF"/>
                <w:hideMark/>
              </w:tcPr>
            </w:tcPrChange>
          </w:tcPr>
          <w:p w14:paraId="0A4DB49F" w14:textId="77777777" w:rsidR="00E14F2A" w:rsidRPr="007F4B89" w:rsidRDefault="00E14F2A" w:rsidP="00E14F2A">
            <w:pPr>
              <w:spacing w:before="120" w:after="120" w:line="256" w:lineRule="auto"/>
              <w:rPr>
                <w:color w:val="404040"/>
              </w:rPr>
            </w:pPr>
            <w:r w:rsidRPr="007F4B89">
              <w:rPr>
                <w:color w:val="404040"/>
              </w:rPr>
              <w:t>21</w:t>
            </w:r>
            <w:r w:rsidRPr="007F4B89">
              <w:rPr>
                <w:color w:val="404040"/>
                <w:vertAlign w:val="superscript"/>
              </w:rPr>
              <w:t>st</w:t>
            </w:r>
            <w:r w:rsidRPr="007F4B89">
              <w:rPr>
                <w:color w:val="404040"/>
              </w:rPr>
              <w:t xml:space="preserve"> century.</w:t>
            </w:r>
          </w:p>
        </w:tc>
        <w:tc>
          <w:tcPr>
            <w:tcW w:w="270" w:type="dxa"/>
            <w:tcBorders>
              <w:top w:val="nil"/>
              <w:left w:val="nil"/>
              <w:bottom w:val="nil"/>
              <w:right w:val="single" w:sz="4" w:space="0" w:color="DBDBDB" w:themeColor="accent3" w:themeTint="66"/>
            </w:tcBorders>
            <w:shd w:val="clear" w:color="auto" w:fill="FAFAFA"/>
            <w:tcPrChange w:id="1637" w:author="Alicia Romero Lopez" w:date="2020-01-31T09:48:00Z">
              <w:tcPr>
                <w:tcW w:w="270" w:type="dxa"/>
                <w:tcBorders>
                  <w:top w:val="nil"/>
                  <w:left w:val="nil"/>
                  <w:bottom w:val="nil"/>
                  <w:right w:val="single" w:sz="4" w:space="0" w:color="DBDBDB"/>
                </w:tcBorders>
                <w:shd w:val="clear" w:color="auto" w:fill="FAFAFA"/>
              </w:tcPr>
            </w:tcPrChange>
          </w:tcPr>
          <w:p w14:paraId="6216F0A1" w14:textId="77777777" w:rsidR="00E14F2A" w:rsidRPr="007F4B89" w:rsidRDefault="00E14F2A" w:rsidP="00E14F2A">
            <w:pPr>
              <w:spacing w:before="120" w:after="120" w:line="256" w:lineRule="auto"/>
              <w:rPr>
                <w:color w:val="404040"/>
              </w:rPr>
            </w:pPr>
          </w:p>
        </w:tc>
      </w:tr>
      <w:tr w:rsidR="00E14F2A" w:rsidRPr="007F4B89" w14:paraId="7A45CF3A" w14:textId="77777777" w:rsidTr="51235A2F">
        <w:trPr>
          <w:cantSplit/>
          <w:trHeight w:val="20"/>
        </w:trPr>
        <w:tc>
          <w:tcPr>
            <w:tcW w:w="265" w:type="dxa"/>
            <w:tcBorders>
              <w:top w:val="nil"/>
              <w:left w:val="single" w:sz="4" w:space="0" w:color="DBDBDB" w:themeColor="accent3" w:themeTint="66"/>
              <w:bottom w:val="nil"/>
              <w:right w:val="nil"/>
            </w:tcBorders>
            <w:shd w:val="clear" w:color="auto" w:fill="FAFAFA"/>
            <w:tcPrChange w:id="1638" w:author="Alicia Romero Lopez" w:date="2020-01-31T09:48:00Z">
              <w:tcPr>
                <w:tcW w:w="265" w:type="dxa"/>
                <w:tcBorders>
                  <w:top w:val="nil"/>
                  <w:left w:val="single" w:sz="4" w:space="0" w:color="DBDBDB"/>
                  <w:bottom w:val="nil"/>
                  <w:right w:val="nil"/>
                </w:tcBorders>
                <w:shd w:val="clear" w:color="auto" w:fill="FAFAFA"/>
              </w:tcPr>
            </w:tcPrChange>
          </w:tcPr>
          <w:p w14:paraId="7CD010E5" w14:textId="77777777" w:rsidR="00E14F2A" w:rsidRPr="007F4B89" w:rsidRDefault="00E14F2A" w:rsidP="00E14F2A">
            <w:pPr>
              <w:rPr>
                <w:color w:val="404040"/>
                <w:sz w:val="16"/>
                <w:szCs w:val="16"/>
              </w:rPr>
            </w:pPr>
          </w:p>
        </w:tc>
        <w:tc>
          <w:tcPr>
            <w:tcW w:w="630" w:type="dxa"/>
            <w:tcBorders>
              <w:top w:val="nil"/>
              <w:left w:val="nil"/>
              <w:bottom w:val="nil"/>
              <w:right w:val="nil"/>
            </w:tcBorders>
            <w:shd w:val="clear" w:color="auto" w:fill="FAFAFA"/>
            <w:vAlign w:val="center"/>
            <w:tcPrChange w:id="1639" w:author="Alicia Romero Lopez" w:date="2020-01-31T09:48:00Z">
              <w:tcPr>
                <w:tcW w:w="630" w:type="dxa"/>
                <w:tcBorders>
                  <w:top w:val="nil"/>
                  <w:left w:val="nil"/>
                  <w:bottom w:val="nil"/>
                  <w:right w:val="nil"/>
                </w:tcBorders>
                <w:shd w:val="clear" w:color="auto" w:fill="FAFAFA"/>
              </w:tcPr>
            </w:tcPrChange>
          </w:tcPr>
          <w:p w14:paraId="55250A64" w14:textId="77777777" w:rsidR="00E14F2A" w:rsidRPr="007F4B89" w:rsidRDefault="00E14F2A" w:rsidP="00E14F2A">
            <w:pPr>
              <w:rPr>
                <w:color w:val="404040"/>
                <w:sz w:val="16"/>
                <w:szCs w:val="16"/>
              </w:rPr>
            </w:pPr>
          </w:p>
        </w:tc>
        <w:tc>
          <w:tcPr>
            <w:tcW w:w="3330" w:type="dxa"/>
            <w:gridSpan w:val="2"/>
            <w:tcBorders>
              <w:top w:val="nil"/>
              <w:left w:val="nil"/>
              <w:bottom w:val="nil"/>
              <w:right w:val="nil"/>
            </w:tcBorders>
            <w:shd w:val="clear" w:color="auto" w:fill="FAFAFA"/>
            <w:vAlign w:val="center"/>
            <w:tcPrChange w:id="1640" w:author="Alicia Romero Lopez" w:date="2020-01-31T09:48:00Z">
              <w:tcPr>
                <w:tcW w:w="3330" w:type="dxa"/>
                <w:gridSpan w:val="2"/>
                <w:tcBorders>
                  <w:top w:val="nil"/>
                  <w:left w:val="nil"/>
                  <w:bottom w:val="nil"/>
                  <w:right w:val="nil"/>
                </w:tcBorders>
                <w:shd w:val="clear" w:color="auto" w:fill="FAFAFA"/>
              </w:tcPr>
            </w:tcPrChange>
          </w:tcPr>
          <w:p w14:paraId="090C7912" w14:textId="77777777" w:rsidR="00E14F2A" w:rsidRPr="007F4B89" w:rsidRDefault="00E14F2A" w:rsidP="00E14F2A">
            <w:pPr>
              <w:rPr>
                <w:color w:val="404040"/>
                <w:sz w:val="16"/>
                <w:szCs w:val="16"/>
              </w:rPr>
            </w:pPr>
          </w:p>
        </w:tc>
        <w:tc>
          <w:tcPr>
            <w:tcW w:w="1980" w:type="dxa"/>
            <w:tcBorders>
              <w:top w:val="nil"/>
              <w:left w:val="nil"/>
              <w:bottom w:val="nil"/>
              <w:right w:val="nil"/>
            </w:tcBorders>
            <w:shd w:val="clear" w:color="auto" w:fill="FAFAFA"/>
            <w:vAlign w:val="center"/>
            <w:tcPrChange w:id="1641" w:author="Alicia Romero Lopez" w:date="2020-01-31T09:48:00Z">
              <w:tcPr>
                <w:tcW w:w="1980" w:type="dxa"/>
                <w:tcBorders>
                  <w:top w:val="nil"/>
                  <w:left w:val="nil"/>
                  <w:bottom w:val="nil"/>
                  <w:right w:val="nil"/>
                </w:tcBorders>
                <w:shd w:val="clear" w:color="auto" w:fill="FAFAFA"/>
              </w:tcPr>
            </w:tcPrChange>
          </w:tcPr>
          <w:p w14:paraId="3E8D59BE" w14:textId="77777777" w:rsidR="00E14F2A" w:rsidRPr="007F4B89" w:rsidRDefault="00E14F2A" w:rsidP="00E14F2A">
            <w:pPr>
              <w:rPr>
                <w:color w:val="404040"/>
                <w:sz w:val="16"/>
                <w:szCs w:val="16"/>
              </w:rPr>
            </w:pPr>
          </w:p>
        </w:tc>
        <w:tc>
          <w:tcPr>
            <w:tcW w:w="3978" w:type="dxa"/>
            <w:tcBorders>
              <w:top w:val="nil"/>
              <w:left w:val="nil"/>
              <w:bottom w:val="nil"/>
              <w:right w:val="nil"/>
            </w:tcBorders>
            <w:shd w:val="clear" w:color="auto" w:fill="FAFAFA"/>
            <w:vAlign w:val="center"/>
            <w:tcPrChange w:id="1642" w:author="Alicia Romero Lopez" w:date="2020-01-31T09:48:00Z">
              <w:tcPr>
                <w:tcW w:w="3978" w:type="dxa"/>
                <w:tcBorders>
                  <w:top w:val="nil"/>
                  <w:left w:val="nil"/>
                  <w:bottom w:val="nil"/>
                  <w:right w:val="nil"/>
                </w:tcBorders>
                <w:shd w:val="clear" w:color="auto" w:fill="FAFAFA"/>
              </w:tcPr>
            </w:tcPrChange>
          </w:tcPr>
          <w:p w14:paraId="4FB89C53" w14:textId="77777777" w:rsidR="00E14F2A" w:rsidRPr="007F4B89" w:rsidRDefault="00E14F2A" w:rsidP="00E14F2A">
            <w:pPr>
              <w:rPr>
                <w:noProof/>
                <w:color w:val="404040"/>
                <w:sz w:val="16"/>
                <w:szCs w:val="16"/>
              </w:rPr>
            </w:pPr>
          </w:p>
        </w:tc>
        <w:tc>
          <w:tcPr>
            <w:tcW w:w="270" w:type="dxa"/>
            <w:tcBorders>
              <w:top w:val="nil"/>
              <w:left w:val="nil"/>
              <w:bottom w:val="nil"/>
              <w:right w:val="single" w:sz="4" w:space="0" w:color="DBDBDB" w:themeColor="accent3" w:themeTint="66"/>
            </w:tcBorders>
            <w:shd w:val="clear" w:color="auto" w:fill="FAFAFA"/>
            <w:tcPrChange w:id="1643" w:author="Alicia Romero Lopez" w:date="2020-01-31T09:48:00Z">
              <w:tcPr>
                <w:tcW w:w="270" w:type="dxa"/>
                <w:tcBorders>
                  <w:top w:val="nil"/>
                  <w:left w:val="nil"/>
                  <w:bottom w:val="nil"/>
                  <w:right w:val="single" w:sz="4" w:space="0" w:color="DBDBDB"/>
                </w:tcBorders>
                <w:shd w:val="clear" w:color="auto" w:fill="FAFAFA"/>
              </w:tcPr>
            </w:tcPrChange>
          </w:tcPr>
          <w:p w14:paraId="7851EEDF" w14:textId="77777777" w:rsidR="00E14F2A" w:rsidRPr="007F4B89" w:rsidRDefault="00E14F2A" w:rsidP="00E14F2A">
            <w:pPr>
              <w:rPr>
                <w:color w:val="404040"/>
                <w:sz w:val="16"/>
                <w:szCs w:val="16"/>
              </w:rPr>
            </w:pPr>
          </w:p>
        </w:tc>
      </w:tr>
      <w:tr w:rsidR="00E14F2A" w:rsidRPr="007F4B89" w14:paraId="24C8ABD3" w14:textId="77777777" w:rsidTr="51235A2F">
        <w:trPr>
          <w:cantSplit/>
        </w:trPr>
        <w:tc>
          <w:tcPr>
            <w:tcW w:w="265" w:type="dxa"/>
            <w:tcBorders>
              <w:top w:val="nil"/>
              <w:left w:val="single" w:sz="4" w:space="0" w:color="DBDBDB" w:themeColor="accent3" w:themeTint="66"/>
              <w:bottom w:val="nil"/>
              <w:right w:val="nil"/>
            </w:tcBorders>
            <w:shd w:val="clear" w:color="auto" w:fill="FAFAFA"/>
            <w:tcPrChange w:id="1644" w:author="Alicia Romero Lopez" w:date="2020-01-31T09:48:00Z">
              <w:tcPr>
                <w:tcW w:w="265" w:type="dxa"/>
                <w:tcBorders>
                  <w:top w:val="nil"/>
                  <w:left w:val="single" w:sz="4" w:space="0" w:color="DBDBDB"/>
                  <w:bottom w:val="nil"/>
                  <w:right w:val="nil"/>
                </w:tcBorders>
                <w:shd w:val="clear" w:color="auto" w:fill="FAFAFA"/>
              </w:tcPr>
            </w:tcPrChange>
          </w:tcPr>
          <w:p w14:paraId="632BEBC3" w14:textId="77777777" w:rsidR="00E14F2A" w:rsidRPr="007F4B89" w:rsidRDefault="00E14F2A" w:rsidP="00E14F2A">
            <w:pPr>
              <w:spacing w:before="120" w:after="120" w:line="256" w:lineRule="auto"/>
              <w:rPr>
                <w:color w:val="404040"/>
              </w:rPr>
            </w:pPr>
          </w:p>
        </w:tc>
        <w:tc>
          <w:tcPr>
            <w:tcW w:w="630" w:type="dxa"/>
            <w:tcBorders>
              <w:top w:val="nil"/>
              <w:left w:val="nil"/>
              <w:bottom w:val="nil"/>
              <w:right w:val="nil"/>
            </w:tcBorders>
            <w:shd w:val="clear" w:color="auto" w:fill="FFFFFF" w:themeFill="background1"/>
            <w:vAlign w:val="center"/>
            <w:hideMark/>
            <w:tcPrChange w:id="1645" w:author="Alicia Romero Lopez" w:date="2020-01-31T09:48:00Z">
              <w:tcPr>
                <w:tcW w:w="630" w:type="dxa"/>
                <w:tcBorders>
                  <w:top w:val="nil"/>
                  <w:left w:val="nil"/>
                  <w:bottom w:val="nil"/>
                  <w:right w:val="nil"/>
                </w:tcBorders>
                <w:shd w:val="clear" w:color="auto" w:fill="FFFFFF"/>
                <w:hideMark/>
              </w:tcPr>
            </w:tcPrChange>
          </w:tcPr>
          <w:p w14:paraId="2700963F" w14:textId="77777777" w:rsidR="00E14F2A" w:rsidRPr="007F4B89" w:rsidRDefault="00E14F2A" w:rsidP="00E14F2A">
            <w:pPr>
              <w:spacing w:before="120" w:after="120" w:line="256" w:lineRule="auto"/>
              <w:rPr>
                <w:noProof/>
                <w:color w:val="404040"/>
              </w:rPr>
            </w:pPr>
            <w:r w:rsidRPr="007F4B89">
              <w:rPr>
                <w:noProof/>
                <w:color w:val="404040"/>
              </w:rPr>
              <mc:AlternateContent>
                <mc:Choice Requires="wps">
                  <w:drawing>
                    <wp:inline distT="0" distB="0" distL="0" distR="0" wp14:anchorId="30D22B0D" wp14:editId="09CA6D83">
                      <wp:extent cx="207010" cy="207010"/>
                      <wp:effectExtent l="19050" t="19050" r="21590" b="21590"/>
                      <wp:docPr id="71" name="Oval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010" cy="207010"/>
                              </a:xfrm>
                              <a:prstGeom prst="ellipse">
                                <a:avLst/>
                              </a:prstGeom>
                              <a:noFill/>
                              <a:ln w="28575">
                                <a:solidFill>
                                  <a:srgbClr val="DBDBDB">
                                    <a:lumMod val="90000"/>
                                    <a:lumOff val="0"/>
                                  </a:srgb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inline>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w16se="http://schemas.microsoft.com/office/word/2015/wordml/symex" xmlns:cx1="http://schemas.microsoft.com/office/drawing/2015/9/8/chartex" xmlns:cx="http://schemas.microsoft.com/office/drawing/2014/chartex">
                  <w:pict>
                    <v:oval w14:anchorId="67FC6181" id="Oval 22" o:spid="_x0000_s1026" style="width:16.3pt;height:16.3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" filled="f" strokecolor="#c5c5c5" strokeweight="2.25pt">
                      <v:stroke joinstyle="miter"/>
                      <w10:anchorlock/>
                    </v:oval>
                  </w:pict>
                </mc:Fallback>
              </mc:AlternateContent>
            </w:r>
          </w:p>
        </w:tc>
        <w:tc>
          <w:tcPr>
            <w:tcW w:w="450" w:type="dxa"/>
            <w:tcBorders>
              <w:top w:val="nil"/>
              <w:left w:val="nil"/>
              <w:bottom w:val="nil"/>
              <w:right w:val="nil"/>
            </w:tcBorders>
            <w:shd w:val="clear" w:color="auto" w:fill="FFFFFF" w:themeFill="background1"/>
            <w:vAlign w:val="center"/>
            <w:hideMark/>
            <w:tcPrChange w:id="1646" w:author="Alicia Romero Lopez" w:date="2020-01-31T09:48:00Z">
              <w:tcPr>
                <w:tcW w:w="450" w:type="dxa"/>
                <w:tcBorders>
                  <w:top w:val="nil"/>
                  <w:left w:val="nil"/>
                  <w:bottom w:val="nil"/>
                  <w:right w:val="nil"/>
                </w:tcBorders>
                <w:shd w:val="clear" w:color="auto" w:fill="FFFFFF"/>
                <w:hideMark/>
              </w:tcPr>
            </w:tcPrChange>
          </w:tcPr>
          <w:p w14:paraId="5C90B2C5" w14:textId="77777777" w:rsidR="00E14F2A" w:rsidRPr="007F4B89" w:rsidRDefault="00E14F2A" w:rsidP="00E14F2A">
            <w:pPr>
              <w:spacing w:before="120" w:after="120" w:line="256" w:lineRule="auto"/>
              <w:rPr>
                <w:rFonts w:ascii="Open Sans Semibold" w:hAnsi="Open Sans Semibold" w:cs="Open Sans Semibold"/>
                <w:color w:val="404040"/>
              </w:rPr>
            </w:pPr>
            <w:r w:rsidRPr="007F4B89">
              <w:rPr>
                <w:rFonts w:ascii="Open Sans Semibold" w:hAnsi="Open Sans Semibold" w:cs="Open Sans Semibold"/>
                <w:color w:val="404040"/>
              </w:rPr>
              <w:t>b.</w:t>
            </w:r>
          </w:p>
        </w:tc>
        <w:tc>
          <w:tcPr>
            <w:tcW w:w="8841" w:type="dxa"/>
            <w:gridSpan w:val="3"/>
            <w:tcBorders>
              <w:top w:val="nil"/>
              <w:left w:val="nil"/>
              <w:bottom w:val="nil"/>
              <w:right w:val="nil"/>
            </w:tcBorders>
            <w:shd w:val="clear" w:color="auto" w:fill="FFFFFF" w:themeFill="background1"/>
            <w:vAlign w:val="center"/>
            <w:hideMark/>
            <w:tcPrChange w:id="1647" w:author="Alicia Romero Lopez" w:date="2020-01-31T09:48:00Z">
              <w:tcPr>
                <w:tcW w:w="8841" w:type="dxa"/>
                <w:gridSpan w:val="3"/>
                <w:tcBorders>
                  <w:top w:val="nil"/>
                  <w:left w:val="nil"/>
                  <w:bottom w:val="nil"/>
                  <w:right w:val="nil"/>
                </w:tcBorders>
                <w:shd w:val="clear" w:color="auto" w:fill="FFFFFF"/>
                <w:hideMark/>
              </w:tcPr>
            </w:tcPrChange>
          </w:tcPr>
          <w:p w14:paraId="36271F23" w14:textId="77777777" w:rsidR="00E14F2A" w:rsidRPr="007F4B89" w:rsidRDefault="00E14F2A" w:rsidP="00E14F2A">
            <w:pPr>
              <w:spacing w:before="120" w:after="120" w:line="256" w:lineRule="auto"/>
              <w:rPr>
                <w:color w:val="404040"/>
              </w:rPr>
            </w:pPr>
            <w:r w:rsidRPr="007F4B89">
              <w:rPr>
                <w:color w:val="404040"/>
              </w:rPr>
              <w:t>1960s.</w:t>
            </w:r>
          </w:p>
        </w:tc>
        <w:tc>
          <w:tcPr>
            <w:tcW w:w="270" w:type="dxa"/>
            <w:tcBorders>
              <w:top w:val="nil"/>
              <w:left w:val="nil"/>
              <w:bottom w:val="nil"/>
              <w:right w:val="single" w:sz="4" w:space="0" w:color="DBDBDB" w:themeColor="accent3" w:themeTint="66"/>
            </w:tcBorders>
            <w:shd w:val="clear" w:color="auto" w:fill="FAFAFA"/>
            <w:tcPrChange w:id="1648" w:author="Alicia Romero Lopez" w:date="2020-01-31T09:48:00Z">
              <w:tcPr>
                <w:tcW w:w="270" w:type="dxa"/>
                <w:tcBorders>
                  <w:top w:val="nil"/>
                  <w:left w:val="nil"/>
                  <w:bottom w:val="nil"/>
                  <w:right w:val="single" w:sz="4" w:space="0" w:color="DBDBDB"/>
                </w:tcBorders>
                <w:shd w:val="clear" w:color="auto" w:fill="FAFAFA"/>
              </w:tcPr>
            </w:tcPrChange>
          </w:tcPr>
          <w:p w14:paraId="15E246F4" w14:textId="77777777" w:rsidR="00E14F2A" w:rsidRPr="007F4B89" w:rsidRDefault="00E14F2A" w:rsidP="00E14F2A">
            <w:pPr>
              <w:spacing w:before="120" w:after="120" w:line="256" w:lineRule="auto"/>
              <w:rPr>
                <w:color w:val="404040"/>
              </w:rPr>
            </w:pPr>
          </w:p>
        </w:tc>
      </w:tr>
      <w:tr w:rsidR="00E14F2A" w:rsidRPr="007F4B89" w14:paraId="777FB837" w14:textId="77777777" w:rsidTr="51235A2F">
        <w:trPr>
          <w:cantSplit/>
          <w:trHeight w:val="20"/>
        </w:trPr>
        <w:tc>
          <w:tcPr>
            <w:tcW w:w="265" w:type="dxa"/>
            <w:tcBorders>
              <w:top w:val="nil"/>
              <w:left w:val="single" w:sz="4" w:space="0" w:color="DBDBDB" w:themeColor="accent3" w:themeTint="66"/>
              <w:bottom w:val="nil"/>
              <w:right w:val="nil"/>
            </w:tcBorders>
            <w:shd w:val="clear" w:color="auto" w:fill="FAFAFA"/>
            <w:tcPrChange w:id="1649" w:author="Alicia Romero Lopez" w:date="2020-01-31T09:48:00Z">
              <w:tcPr>
                <w:tcW w:w="265" w:type="dxa"/>
                <w:tcBorders>
                  <w:top w:val="nil"/>
                  <w:left w:val="single" w:sz="4" w:space="0" w:color="DBDBDB"/>
                  <w:bottom w:val="nil"/>
                  <w:right w:val="nil"/>
                </w:tcBorders>
                <w:shd w:val="clear" w:color="auto" w:fill="FAFAFA"/>
              </w:tcPr>
            </w:tcPrChange>
          </w:tcPr>
          <w:p w14:paraId="4174856F" w14:textId="77777777" w:rsidR="00E14F2A" w:rsidRPr="007F4B89" w:rsidRDefault="00E14F2A" w:rsidP="00E14F2A">
            <w:pPr>
              <w:rPr>
                <w:color w:val="404040"/>
                <w:sz w:val="16"/>
                <w:szCs w:val="16"/>
              </w:rPr>
            </w:pPr>
          </w:p>
        </w:tc>
        <w:tc>
          <w:tcPr>
            <w:tcW w:w="630" w:type="dxa"/>
            <w:tcBorders>
              <w:top w:val="nil"/>
              <w:left w:val="nil"/>
              <w:bottom w:val="nil"/>
              <w:right w:val="nil"/>
            </w:tcBorders>
            <w:shd w:val="clear" w:color="auto" w:fill="FAFAFA"/>
            <w:vAlign w:val="center"/>
            <w:tcPrChange w:id="1650" w:author="Alicia Romero Lopez" w:date="2020-01-31T09:48:00Z">
              <w:tcPr>
                <w:tcW w:w="630" w:type="dxa"/>
                <w:tcBorders>
                  <w:top w:val="nil"/>
                  <w:left w:val="nil"/>
                  <w:bottom w:val="nil"/>
                  <w:right w:val="nil"/>
                </w:tcBorders>
                <w:shd w:val="clear" w:color="auto" w:fill="FAFAFA"/>
              </w:tcPr>
            </w:tcPrChange>
          </w:tcPr>
          <w:p w14:paraId="2E2FCD9D" w14:textId="77777777" w:rsidR="00E14F2A" w:rsidRPr="007F4B89" w:rsidRDefault="00E14F2A" w:rsidP="00E14F2A">
            <w:pPr>
              <w:rPr>
                <w:color w:val="404040"/>
                <w:sz w:val="16"/>
                <w:szCs w:val="16"/>
              </w:rPr>
            </w:pPr>
          </w:p>
        </w:tc>
        <w:tc>
          <w:tcPr>
            <w:tcW w:w="3330" w:type="dxa"/>
            <w:gridSpan w:val="2"/>
            <w:tcBorders>
              <w:top w:val="nil"/>
              <w:left w:val="nil"/>
              <w:bottom w:val="nil"/>
              <w:right w:val="nil"/>
            </w:tcBorders>
            <w:shd w:val="clear" w:color="auto" w:fill="FAFAFA"/>
            <w:vAlign w:val="center"/>
            <w:tcPrChange w:id="1651" w:author="Alicia Romero Lopez" w:date="2020-01-31T09:48:00Z">
              <w:tcPr>
                <w:tcW w:w="3330" w:type="dxa"/>
                <w:gridSpan w:val="2"/>
                <w:tcBorders>
                  <w:top w:val="nil"/>
                  <w:left w:val="nil"/>
                  <w:bottom w:val="nil"/>
                  <w:right w:val="nil"/>
                </w:tcBorders>
                <w:shd w:val="clear" w:color="auto" w:fill="FAFAFA"/>
              </w:tcPr>
            </w:tcPrChange>
          </w:tcPr>
          <w:p w14:paraId="7AEFD527" w14:textId="77777777" w:rsidR="00E14F2A" w:rsidRPr="007F4B89" w:rsidRDefault="00E14F2A" w:rsidP="00E14F2A">
            <w:pPr>
              <w:rPr>
                <w:color w:val="404040"/>
                <w:sz w:val="16"/>
                <w:szCs w:val="16"/>
              </w:rPr>
            </w:pPr>
          </w:p>
        </w:tc>
        <w:tc>
          <w:tcPr>
            <w:tcW w:w="1980" w:type="dxa"/>
            <w:tcBorders>
              <w:top w:val="nil"/>
              <w:left w:val="nil"/>
              <w:bottom w:val="nil"/>
              <w:right w:val="nil"/>
            </w:tcBorders>
            <w:shd w:val="clear" w:color="auto" w:fill="FAFAFA"/>
            <w:vAlign w:val="center"/>
            <w:tcPrChange w:id="1652" w:author="Alicia Romero Lopez" w:date="2020-01-31T09:48:00Z">
              <w:tcPr>
                <w:tcW w:w="1980" w:type="dxa"/>
                <w:tcBorders>
                  <w:top w:val="nil"/>
                  <w:left w:val="nil"/>
                  <w:bottom w:val="nil"/>
                  <w:right w:val="nil"/>
                </w:tcBorders>
                <w:shd w:val="clear" w:color="auto" w:fill="FAFAFA"/>
              </w:tcPr>
            </w:tcPrChange>
          </w:tcPr>
          <w:p w14:paraId="5DD12031" w14:textId="77777777" w:rsidR="00E14F2A" w:rsidRPr="007F4B89" w:rsidRDefault="00E14F2A" w:rsidP="00E14F2A">
            <w:pPr>
              <w:rPr>
                <w:color w:val="404040"/>
                <w:sz w:val="16"/>
                <w:szCs w:val="16"/>
              </w:rPr>
            </w:pPr>
          </w:p>
        </w:tc>
        <w:tc>
          <w:tcPr>
            <w:tcW w:w="3978" w:type="dxa"/>
            <w:tcBorders>
              <w:top w:val="nil"/>
              <w:left w:val="nil"/>
              <w:bottom w:val="nil"/>
              <w:right w:val="nil"/>
            </w:tcBorders>
            <w:shd w:val="clear" w:color="auto" w:fill="FAFAFA"/>
            <w:vAlign w:val="center"/>
            <w:tcPrChange w:id="1653" w:author="Alicia Romero Lopez" w:date="2020-01-31T09:48:00Z">
              <w:tcPr>
                <w:tcW w:w="3978" w:type="dxa"/>
                <w:tcBorders>
                  <w:top w:val="nil"/>
                  <w:left w:val="nil"/>
                  <w:bottom w:val="nil"/>
                  <w:right w:val="nil"/>
                </w:tcBorders>
                <w:shd w:val="clear" w:color="auto" w:fill="FAFAFA"/>
              </w:tcPr>
            </w:tcPrChange>
          </w:tcPr>
          <w:p w14:paraId="3ACCEEB6" w14:textId="77777777" w:rsidR="00E14F2A" w:rsidRPr="007F4B89" w:rsidRDefault="00E14F2A" w:rsidP="00E14F2A">
            <w:pPr>
              <w:rPr>
                <w:noProof/>
                <w:color w:val="404040"/>
                <w:sz w:val="16"/>
                <w:szCs w:val="16"/>
              </w:rPr>
            </w:pPr>
          </w:p>
        </w:tc>
        <w:tc>
          <w:tcPr>
            <w:tcW w:w="270" w:type="dxa"/>
            <w:tcBorders>
              <w:top w:val="nil"/>
              <w:left w:val="nil"/>
              <w:bottom w:val="nil"/>
              <w:right w:val="single" w:sz="4" w:space="0" w:color="DBDBDB" w:themeColor="accent3" w:themeTint="66"/>
            </w:tcBorders>
            <w:shd w:val="clear" w:color="auto" w:fill="FAFAFA"/>
            <w:tcPrChange w:id="1654" w:author="Alicia Romero Lopez" w:date="2020-01-31T09:48:00Z">
              <w:tcPr>
                <w:tcW w:w="270" w:type="dxa"/>
                <w:tcBorders>
                  <w:top w:val="nil"/>
                  <w:left w:val="nil"/>
                  <w:bottom w:val="nil"/>
                  <w:right w:val="single" w:sz="4" w:space="0" w:color="DBDBDB"/>
                </w:tcBorders>
                <w:shd w:val="clear" w:color="auto" w:fill="FAFAFA"/>
              </w:tcPr>
            </w:tcPrChange>
          </w:tcPr>
          <w:p w14:paraId="62EEA012" w14:textId="77777777" w:rsidR="00E14F2A" w:rsidRPr="007F4B89" w:rsidRDefault="00E14F2A" w:rsidP="00E14F2A">
            <w:pPr>
              <w:rPr>
                <w:color w:val="404040"/>
                <w:sz w:val="16"/>
                <w:szCs w:val="16"/>
              </w:rPr>
            </w:pPr>
          </w:p>
        </w:tc>
      </w:tr>
      <w:tr w:rsidR="00E14F2A" w:rsidRPr="007F4B89" w14:paraId="5620005D" w14:textId="77777777" w:rsidTr="51235A2F">
        <w:trPr>
          <w:cantSplit/>
        </w:trPr>
        <w:tc>
          <w:tcPr>
            <w:tcW w:w="265" w:type="dxa"/>
            <w:tcBorders>
              <w:top w:val="nil"/>
              <w:left w:val="single" w:sz="4" w:space="0" w:color="DBDBDB" w:themeColor="accent3" w:themeTint="66"/>
              <w:bottom w:val="nil"/>
              <w:right w:val="nil"/>
            </w:tcBorders>
            <w:shd w:val="clear" w:color="auto" w:fill="FAFAFA"/>
            <w:tcPrChange w:id="1655" w:author="Alicia Romero Lopez" w:date="2020-01-31T09:48:00Z">
              <w:tcPr>
                <w:tcW w:w="265" w:type="dxa"/>
                <w:tcBorders>
                  <w:top w:val="nil"/>
                  <w:left w:val="single" w:sz="4" w:space="0" w:color="DBDBDB"/>
                  <w:bottom w:val="nil"/>
                  <w:right w:val="nil"/>
                </w:tcBorders>
                <w:shd w:val="clear" w:color="auto" w:fill="FAFAFA"/>
              </w:tcPr>
            </w:tcPrChange>
          </w:tcPr>
          <w:p w14:paraId="79CB0279" w14:textId="77777777" w:rsidR="00E14F2A" w:rsidRPr="007F4B89" w:rsidRDefault="00E14F2A" w:rsidP="00E14F2A">
            <w:pPr>
              <w:spacing w:before="120" w:after="120" w:line="256" w:lineRule="auto"/>
              <w:rPr>
                <w:color w:val="404040"/>
              </w:rPr>
            </w:pPr>
          </w:p>
        </w:tc>
        <w:tc>
          <w:tcPr>
            <w:tcW w:w="630" w:type="dxa"/>
            <w:tcBorders>
              <w:top w:val="nil"/>
              <w:left w:val="nil"/>
              <w:bottom w:val="nil"/>
              <w:right w:val="nil"/>
            </w:tcBorders>
            <w:shd w:val="clear" w:color="auto" w:fill="FFFFFF" w:themeFill="background1"/>
            <w:vAlign w:val="center"/>
            <w:hideMark/>
            <w:tcPrChange w:id="1656" w:author="Alicia Romero Lopez" w:date="2020-01-31T09:48:00Z">
              <w:tcPr>
                <w:tcW w:w="630" w:type="dxa"/>
                <w:tcBorders>
                  <w:top w:val="nil"/>
                  <w:left w:val="nil"/>
                  <w:bottom w:val="nil"/>
                  <w:right w:val="nil"/>
                </w:tcBorders>
                <w:shd w:val="clear" w:color="auto" w:fill="FFFFFF"/>
                <w:hideMark/>
              </w:tcPr>
            </w:tcPrChange>
          </w:tcPr>
          <w:p w14:paraId="7C2ADCC1" w14:textId="77777777" w:rsidR="00E14F2A" w:rsidRPr="007F4B89" w:rsidRDefault="00E14F2A" w:rsidP="00E14F2A">
            <w:pPr>
              <w:spacing w:before="120" w:after="120" w:line="256" w:lineRule="auto"/>
              <w:rPr>
                <w:noProof/>
                <w:color w:val="404040"/>
              </w:rPr>
            </w:pPr>
            <w:r w:rsidRPr="007F4B89">
              <w:rPr>
                <w:noProof/>
                <w:color w:val="404040"/>
              </w:rPr>
              <mc:AlternateContent>
                <mc:Choice Requires="wps">
                  <w:drawing>
                    <wp:inline distT="0" distB="0" distL="0" distR="0" wp14:anchorId="35D8019F" wp14:editId="3AC31218">
                      <wp:extent cx="207010" cy="207010"/>
                      <wp:effectExtent l="19050" t="19050" r="21590" b="21590"/>
                      <wp:docPr id="70" name="Oval 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010" cy="207010"/>
                              </a:xfrm>
                              <a:prstGeom prst="ellipse">
                                <a:avLst/>
                              </a:prstGeom>
                              <a:noFill/>
                              <a:ln w="28575">
                                <a:solidFill>
                                  <a:srgbClr val="DBDBDB">
                                    <a:lumMod val="90000"/>
                                    <a:lumOff val="0"/>
                                  </a:srgb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inline>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w16se="http://schemas.microsoft.com/office/word/2015/wordml/symex" xmlns:cx1="http://schemas.microsoft.com/office/drawing/2015/9/8/chartex" xmlns:cx="http://schemas.microsoft.com/office/drawing/2014/chartex">
                  <w:pict>
                    <v:oval w14:anchorId="005C6563" id="Oval 23" o:spid="_x0000_s1026" style="width:16.3pt;height:16.3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" filled="f" strokecolor="#c5c5c5" strokeweight="2.25pt">
                      <v:stroke joinstyle="miter"/>
                      <w10:anchorlock/>
                    </v:oval>
                  </w:pict>
                </mc:Fallback>
              </mc:AlternateContent>
            </w:r>
          </w:p>
        </w:tc>
        <w:tc>
          <w:tcPr>
            <w:tcW w:w="450" w:type="dxa"/>
            <w:tcBorders>
              <w:top w:val="nil"/>
              <w:left w:val="nil"/>
              <w:bottom w:val="nil"/>
              <w:right w:val="nil"/>
            </w:tcBorders>
            <w:shd w:val="clear" w:color="auto" w:fill="FFFFFF" w:themeFill="background1"/>
            <w:vAlign w:val="center"/>
            <w:hideMark/>
            <w:tcPrChange w:id="1657" w:author="Alicia Romero Lopez" w:date="2020-01-31T09:48:00Z">
              <w:tcPr>
                <w:tcW w:w="450" w:type="dxa"/>
                <w:tcBorders>
                  <w:top w:val="nil"/>
                  <w:left w:val="nil"/>
                  <w:bottom w:val="nil"/>
                  <w:right w:val="nil"/>
                </w:tcBorders>
                <w:shd w:val="clear" w:color="auto" w:fill="FFFFFF"/>
                <w:hideMark/>
              </w:tcPr>
            </w:tcPrChange>
          </w:tcPr>
          <w:p w14:paraId="1363E19C" w14:textId="77777777" w:rsidR="00E14F2A" w:rsidRPr="007F4B89" w:rsidRDefault="00E14F2A" w:rsidP="00E14F2A">
            <w:pPr>
              <w:spacing w:before="120" w:after="120" w:line="256" w:lineRule="auto"/>
              <w:rPr>
                <w:rFonts w:ascii="Open Sans Semibold" w:hAnsi="Open Sans Semibold" w:cs="Open Sans Semibold"/>
                <w:color w:val="404040"/>
              </w:rPr>
            </w:pPr>
            <w:r w:rsidRPr="007F4B89">
              <w:rPr>
                <w:rFonts w:ascii="Open Sans Semibold" w:hAnsi="Open Sans Semibold" w:cs="Open Sans Semibold"/>
                <w:color w:val="404040"/>
              </w:rPr>
              <w:t>c.</w:t>
            </w:r>
          </w:p>
        </w:tc>
        <w:tc>
          <w:tcPr>
            <w:tcW w:w="8841" w:type="dxa"/>
            <w:gridSpan w:val="3"/>
            <w:tcBorders>
              <w:top w:val="nil"/>
              <w:left w:val="nil"/>
              <w:bottom w:val="nil"/>
              <w:right w:val="nil"/>
            </w:tcBorders>
            <w:shd w:val="clear" w:color="auto" w:fill="FFFFFF" w:themeFill="background1"/>
            <w:vAlign w:val="center"/>
            <w:hideMark/>
            <w:tcPrChange w:id="1658" w:author="Alicia Romero Lopez" w:date="2020-01-31T09:48:00Z">
              <w:tcPr>
                <w:tcW w:w="8841" w:type="dxa"/>
                <w:gridSpan w:val="3"/>
                <w:tcBorders>
                  <w:top w:val="nil"/>
                  <w:left w:val="nil"/>
                  <w:bottom w:val="nil"/>
                  <w:right w:val="nil"/>
                </w:tcBorders>
                <w:shd w:val="clear" w:color="auto" w:fill="FFFFFF"/>
                <w:hideMark/>
              </w:tcPr>
            </w:tcPrChange>
          </w:tcPr>
          <w:p w14:paraId="79D2DD22" w14:textId="77777777" w:rsidR="00E14F2A" w:rsidRPr="007F4B89" w:rsidRDefault="00E14F2A" w:rsidP="00E14F2A">
            <w:pPr>
              <w:spacing w:before="120" w:after="120" w:line="256" w:lineRule="auto"/>
              <w:rPr>
                <w:color w:val="404040"/>
              </w:rPr>
            </w:pPr>
            <w:r w:rsidRPr="007F4B89">
              <w:rPr>
                <w:rFonts w:cs="Open Sans"/>
                <w:color w:val="404040"/>
                <w:highlight w:val="green"/>
              </w:rPr>
              <w:t>1940s</w:t>
            </w:r>
          </w:p>
        </w:tc>
        <w:tc>
          <w:tcPr>
            <w:tcW w:w="270" w:type="dxa"/>
            <w:tcBorders>
              <w:top w:val="nil"/>
              <w:left w:val="nil"/>
              <w:bottom w:val="nil"/>
              <w:right w:val="single" w:sz="4" w:space="0" w:color="DBDBDB" w:themeColor="accent3" w:themeTint="66"/>
            </w:tcBorders>
            <w:shd w:val="clear" w:color="auto" w:fill="FAFAFA"/>
            <w:tcPrChange w:id="1659" w:author="Alicia Romero Lopez" w:date="2020-01-31T09:48:00Z">
              <w:tcPr>
                <w:tcW w:w="270" w:type="dxa"/>
                <w:tcBorders>
                  <w:top w:val="nil"/>
                  <w:left w:val="nil"/>
                  <w:bottom w:val="nil"/>
                  <w:right w:val="single" w:sz="4" w:space="0" w:color="DBDBDB"/>
                </w:tcBorders>
                <w:shd w:val="clear" w:color="auto" w:fill="FAFAFA"/>
              </w:tcPr>
            </w:tcPrChange>
          </w:tcPr>
          <w:p w14:paraId="297A5BC9" w14:textId="77777777" w:rsidR="00E14F2A" w:rsidRPr="007F4B89" w:rsidRDefault="00E14F2A" w:rsidP="00E14F2A">
            <w:pPr>
              <w:spacing w:before="120" w:after="120" w:line="256" w:lineRule="auto"/>
              <w:rPr>
                <w:color w:val="404040"/>
              </w:rPr>
            </w:pPr>
          </w:p>
        </w:tc>
      </w:tr>
      <w:tr w:rsidR="00E14F2A" w:rsidRPr="007F4B89" w14:paraId="6C877D48" w14:textId="77777777" w:rsidTr="51235A2F">
        <w:trPr>
          <w:cantSplit/>
        </w:trPr>
        <w:tc>
          <w:tcPr>
            <w:tcW w:w="265" w:type="dxa"/>
            <w:tcBorders>
              <w:top w:val="nil"/>
              <w:left w:val="single" w:sz="4" w:space="0" w:color="DBDBDB" w:themeColor="accent3" w:themeTint="66"/>
              <w:bottom w:val="nil"/>
              <w:right w:val="nil"/>
            </w:tcBorders>
            <w:shd w:val="clear" w:color="auto" w:fill="FAFAFA"/>
            <w:tcPrChange w:id="1660" w:author="Alicia Romero Lopez" w:date="2020-01-31T09:48:00Z">
              <w:tcPr>
                <w:tcW w:w="265" w:type="dxa"/>
                <w:tcBorders>
                  <w:top w:val="nil"/>
                  <w:left w:val="single" w:sz="4" w:space="0" w:color="DBDBDB"/>
                  <w:bottom w:val="nil"/>
                  <w:right w:val="nil"/>
                </w:tcBorders>
                <w:shd w:val="clear" w:color="auto" w:fill="FAFAFA"/>
              </w:tcPr>
            </w:tcPrChange>
          </w:tcPr>
          <w:p w14:paraId="24BAE187" w14:textId="77777777" w:rsidR="00E14F2A" w:rsidRPr="007F4B89" w:rsidRDefault="00E14F2A" w:rsidP="00E14F2A">
            <w:pPr>
              <w:rPr>
                <w:color w:val="404040"/>
                <w:sz w:val="16"/>
                <w:szCs w:val="16"/>
              </w:rPr>
            </w:pPr>
          </w:p>
        </w:tc>
        <w:tc>
          <w:tcPr>
            <w:tcW w:w="3960" w:type="dxa"/>
            <w:gridSpan w:val="3"/>
            <w:tcBorders>
              <w:top w:val="nil"/>
              <w:left w:val="nil"/>
              <w:bottom w:val="nil"/>
              <w:right w:val="nil"/>
            </w:tcBorders>
            <w:shd w:val="clear" w:color="auto" w:fill="FAFAFA"/>
            <w:vAlign w:val="center"/>
            <w:tcPrChange w:id="1661" w:author="Alicia Romero Lopez" w:date="2020-01-31T09:48:00Z">
              <w:tcPr>
                <w:tcW w:w="3960" w:type="dxa"/>
                <w:gridSpan w:val="3"/>
                <w:tcBorders>
                  <w:top w:val="nil"/>
                  <w:left w:val="nil"/>
                  <w:bottom w:val="nil"/>
                  <w:right w:val="nil"/>
                </w:tcBorders>
                <w:shd w:val="clear" w:color="auto" w:fill="FAFAFA"/>
              </w:tcPr>
            </w:tcPrChange>
          </w:tcPr>
          <w:p w14:paraId="306AC78B" w14:textId="77777777" w:rsidR="00E14F2A" w:rsidRPr="007F4B89" w:rsidRDefault="00E14F2A" w:rsidP="00E14F2A">
            <w:pPr>
              <w:rPr>
                <w:color w:val="404040"/>
                <w:sz w:val="16"/>
                <w:szCs w:val="16"/>
              </w:rPr>
            </w:pPr>
          </w:p>
        </w:tc>
        <w:tc>
          <w:tcPr>
            <w:tcW w:w="1980" w:type="dxa"/>
            <w:tcBorders>
              <w:top w:val="nil"/>
              <w:left w:val="nil"/>
              <w:bottom w:val="nil"/>
              <w:right w:val="nil"/>
            </w:tcBorders>
            <w:shd w:val="clear" w:color="auto" w:fill="FAFAFA"/>
            <w:vAlign w:val="center"/>
            <w:tcPrChange w:id="1662" w:author="Alicia Romero Lopez" w:date="2020-01-31T09:48:00Z">
              <w:tcPr>
                <w:tcW w:w="1980" w:type="dxa"/>
                <w:tcBorders>
                  <w:top w:val="nil"/>
                  <w:left w:val="nil"/>
                  <w:bottom w:val="nil"/>
                  <w:right w:val="nil"/>
                </w:tcBorders>
                <w:shd w:val="clear" w:color="auto" w:fill="FAFAFA"/>
              </w:tcPr>
            </w:tcPrChange>
          </w:tcPr>
          <w:p w14:paraId="0B75EEA0" w14:textId="77777777" w:rsidR="00E14F2A" w:rsidRPr="007F4B89" w:rsidRDefault="00E14F2A" w:rsidP="00E14F2A">
            <w:pPr>
              <w:rPr>
                <w:color w:val="404040"/>
                <w:sz w:val="16"/>
                <w:szCs w:val="16"/>
              </w:rPr>
            </w:pPr>
          </w:p>
        </w:tc>
        <w:tc>
          <w:tcPr>
            <w:tcW w:w="3978" w:type="dxa"/>
            <w:tcBorders>
              <w:top w:val="nil"/>
              <w:left w:val="nil"/>
              <w:bottom w:val="nil"/>
              <w:right w:val="nil"/>
            </w:tcBorders>
            <w:shd w:val="clear" w:color="auto" w:fill="FAFAFA"/>
            <w:vAlign w:val="center"/>
            <w:tcPrChange w:id="1663" w:author="Alicia Romero Lopez" w:date="2020-01-31T09:48:00Z">
              <w:tcPr>
                <w:tcW w:w="3978" w:type="dxa"/>
                <w:tcBorders>
                  <w:top w:val="nil"/>
                  <w:left w:val="nil"/>
                  <w:bottom w:val="nil"/>
                  <w:right w:val="nil"/>
                </w:tcBorders>
                <w:shd w:val="clear" w:color="auto" w:fill="FAFAFA"/>
              </w:tcPr>
            </w:tcPrChange>
          </w:tcPr>
          <w:p w14:paraId="46501C68" w14:textId="77777777" w:rsidR="00E14F2A" w:rsidRPr="007F4B89" w:rsidRDefault="00E14F2A" w:rsidP="00E14F2A">
            <w:pPr>
              <w:rPr>
                <w:color w:val="404040"/>
                <w:sz w:val="16"/>
                <w:szCs w:val="16"/>
              </w:rPr>
            </w:pPr>
          </w:p>
        </w:tc>
        <w:tc>
          <w:tcPr>
            <w:tcW w:w="270" w:type="dxa"/>
            <w:tcBorders>
              <w:top w:val="nil"/>
              <w:left w:val="nil"/>
              <w:bottom w:val="nil"/>
              <w:right w:val="single" w:sz="4" w:space="0" w:color="DBDBDB" w:themeColor="accent3" w:themeTint="66"/>
            </w:tcBorders>
            <w:shd w:val="clear" w:color="auto" w:fill="FAFAFA"/>
            <w:tcPrChange w:id="1664" w:author="Alicia Romero Lopez" w:date="2020-01-31T09:48:00Z">
              <w:tcPr>
                <w:tcW w:w="270" w:type="dxa"/>
                <w:tcBorders>
                  <w:top w:val="nil"/>
                  <w:left w:val="nil"/>
                  <w:bottom w:val="nil"/>
                  <w:right w:val="single" w:sz="4" w:space="0" w:color="DBDBDB"/>
                </w:tcBorders>
                <w:shd w:val="clear" w:color="auto" w:fill="FAFAFA"/>
              </w:tcPr>
            </w:tcPrChange>
          </w:tcPr>
          <w:p w14:paraId="0A5EA909" w14:textId="77777777" w:rsidR="00E14F2A" w:rsidRPr="007F4B89" w:rsidRDefault="00E14F2A" w:rsidP="00E14F2A">
            <w:pPr>
              <w:rPr>
                <w:color w:val="404040"/>
                <w:sz w:val="16"/>
                <w:szCs w:val="16"/>
              </w:rPr>
            </w:pPr>
          </w:p>
        </w:tc>
      </w:tr>
      <w:tr w:rsidR="00E14F2A" w:rsidRPr="007F4B89" w14:paraId="04BE9F57" w14:textId="77777777" w:rsidTr="51235A2F">
        <w:trPr>
          <w:cantSplit/>
        </w:trPr>
        <w:tc>
          <w:tcPr>
            <w:tcW w:w="265" w:type="dxa"/>
            <w:tcBorders>
              <w:top w:val="nil"/>
              <w:left w:val="single" w:sz="4" w:space="0" w:color="DBDBDB" w:themeColor="accent3" w:themeTint="66"/>
              <w:bottom w:val="nil"/>
              <w:right w:val="nil"/>
            </w:tcBorders>
            <w:shd w:val="clear" w:color="auto" w:fill="FAFAFA"/>
            <w:tcPrChange w:id="1665" w:author="Alicia Romero Lopez" w:date="2020-01-31T09:48:00Z">
              <w:tcPr>
                <w:tcW w:w="265" w:type="dxa"/>
                <w:tcBorders>
                  <w:top w:val="nil"/>
                  <w:left w:val="single" w:sz="4" w:space="0" w:color="DBDBDB"/>
                  <w:bottom w:val="nil"/>
                  <w:right w:val="nil"/>
                </w:tcBorders>
                <w:shd w:val="clear" w:color="auto" w:fill="FAFAFA"/>
              </w:tcPr>
            </w:tcPrChange>
          </w:tcPr>
          <w:p w14:paraId="24DE2A25" w14:textId="77777777" w:rsidR="00E14F2A" w:rsidRPr="007F4B89" w:rsidRDefault="00E14F2A" w:rsidP="00E14F2A">
            <w:pPr>
              <w:spacing w:before="120" w:after="120" w:line="256" w:lineRule="auto"/>
              <w:rPr>
                <w:color w:val="404040"/>
              </w:rPr>
            </w:pPr>
          </w:p>
        </w:tc>
        <w:tc>
          <w:tcPr>
            <w:tcW w:w="630" w:type="dxa"/>
            <w:tcBorders>
              <w:top w:val="nil"/>
              <w:left w:val="nil"/>
              <w:bottom w:val="nil"/>
              <w:right w:val="nil"/>
            </w:tcBorders>
            <w:shd w:val="clear" w:color="auto" w:fill="FFFFFF" w:themeFill="background1"/>
            <w:vAlign w:val="center"/>
            <w:hideMark/>
            <w:tcPrChange w:id="1666" w:author="Alicia Romero Lopez" w:date="2020-01-31T09:48:00Z">
              <w:tcPr>
                <w:tcW w:w="630" w:type="dxa"/>
                <w:tcBorders>
                  <w:top w:val="nil"/>
                  <w:left w:val="nil"/>
                  <w:bottom w:val="nil"/>
                  <w:right w:val="nil"/>
                </w:tcBorders>
                <w:shd w:val="clear" w:color="auto" w:fill="FFFFFF"/>
                <w:hideMark/>
              </w:tcPr>
            </w:tcPrChange>
          </w:tcPr>
          <w:p w14:paraId="7A0391FF" w14:textId="77777777" w:rsidR="00E14F2A" w:rsidRPr="007F4B89" w:rsidRDefault="00E14F2A" w:rsidP="00E14F2A">
            <w:pPr>
              <w:spacing w:before="120" w:after="120" w:line="256" w:lineRule="auto"/>
              <w:rPr>
                <w:noProof/>
                <w:color w:val="404040"/>
              </w:rPr>
            </w:pPr>
            <w:r w:rsidRPr="007F4B89">
              <w:rPr>
                <w:noProof/>
                <w:color w:val="404040"/>
              </w:rPr>
              <mc:AlternateContent>
                <mc:Choice Requires="wps">
                  <w:drawing>
                    <wp:inline distT="0" distB="0" distL="0" distR="0" wp14:anchorId="6899FAAF" wp14:editId="7632EEDA">
                      <wp:extent cx="207010" cy="207010"/>
                      <wp:effectExtent l="19050" t="19050" r="21590" b="21590"/>
                      <wp:docPr id="69" name="Oval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010" cy="207010"/>
                              </a:xfrm>
                              <a:prstGeom prst="ellipse">
                                <a:avLst/>
                              </a:prstGeom>
                              <a:noFill/>
                              <a:ln w="28575">
                                <a:solidFill>
                                  <a:srgbClr val="DBDBDB">
                                    <a:lumMod val="90000"/>
                                    <a:lumOff val="0"/>
                                  </a:srgb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inline>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w16se="http://schemas.microsoft.com/office/word/2015/wordml/symex" xmlns:cx1="http://schemas.microsoft.com/office/drawing/2015/9/8/chartex" xmlns:cx="http://schemas.microsoft.com/office/drawing/2014/chartex">
                  <w:pict>
                    <v:oval w14:anchorId="4E1A7A19" id="Oval 24" o:spid="_x0000_s1026" style="width:16.3pt;height:16.3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" filled="f" strokecolor="#c5c5c5" strokeweight="2.25pt">
                      <v:stroke joinstyle="miter"/>
                      <w10:anchorlock/>
                    </v:oval>
                  </w:pict>
                </mc:Fallback>
              </mc:AlternateContent>
            </w:r>
          </w:p>
        </w:tc>
        <w:tc>
          <w:tcPr>
            <w:tcW w:w="450" w:type="dxa"/>
            <w:tcBorders>
              <w:top w:val="nil"/>
              <w:left w:val="nil"/>
              <w:bottom w:val="nil"/>
              <w:right w:val="nil"/>
            </w:tcBorders>
            <w:shd w:val="clear" w:color="auto" w:fill="FFFFFF" w:themeFill="background1"/>
            <w:vAlign w:val="center"/>
            <w:hideMark/>
            <w:tcPrChange w:id="1667" w:author="Alicia Romero Lopez" w:date="2020-01-31T09:48:00Z">
              <w:tcPr>
                <w:tcW w:w="450" w:type="dxa"/>
                <w:tcBorders>
                  <w:top w:val="nil"/>
                  <w:left w:val="nil"/>
                  <w:bottom w:val="nil"/>
                  <w:right w:val="nil"/>
                </w:tcBorders>
                <w:shd w:val="clear" w:color="auto" w:fill="FFFFFF"/>
                <w:hideMark/>
              </w:tcPr>
            </w:tcPrChange>
          </w:tcPr>
          <w:p w14:paraId="7604EB8E" w14:textId="77777777" w:rsidR="00E14F2A" w:rsidRPr="007F4B89" w:rsidRDefault="00E14F2A" w:rsidP="00E14F2A">
            <w:pPr>
              <w:spacing w:before="120" w:after="120" w:line="256" w:lineRule="auto"/>
              <w:rPr>
                <w:rFonts w:ascii="Open Sans Semibold" w:hAnsi="Open Sans Semibold" w:cs="Open Sans Semibold"/>
                <w:color w:val="404040"/>
              </w:rPr>
            </w:pPr>
            <w:r w:rsidRPr="007F4B89">
              <w:rPr>
                <w:rFonts w:ascii="Open Sans Semibold" w:hAnsi="Open Sans Semibold" w:cs="Open Sans Semibold"/>
                <w:color w:val="404040"/>
              </w:rPr>
              <w:t>d.</w:t>
            </w:r>
          </w:p>
        </w:tc>
        <w:tc>
          <w:tcPr>
            <w:tcW w:w="8841" w:type="dxa"/>
            <w:gridSpan w:val="3"/>
            <w:tcBorders>
              <w:top w:val="nil"/>
              <w:left w:val="nil"/>
              <w:bottom w:val="nil"/>
              <w:right w:val="nil"/>
            </w:tcBorders>
            <w:shd w:val="clear" w:color="auto" w:fill="FFFFFF" w:themeFill="background1"/>
            <w:vAlign w:val="center"/>
            <w:hideMark/>
            <w:tcPrChange w:id="1668" w:author="Alicia Romero Lopez" w:date="2020-01-31T09:48:00Z">
              <w:tcPr>
                <w:tcW w:w="8841" w:type="dxa"/>
                <w:gridSpan w:val="3"/>
                <w:tcBorders>
                  <w:top w:val="nil"/>
                  <w:left w:val="nil"/>
                  <w:bottom w:val="nil"/>
                  <w:right w:val="nil"/>
                </w:tcBorders>
                <w:shd w:val="clear" w:color="auto" w:fill="FFFFFF"/>
                <w:hideMark/>
              </w:tcPr>
            </w:tcPrChange>
          </w:tcPr>
          <w:p w14:paraId="35CD939C" w14:textId="77777777" w:rsidR="00E14F2A" w:rsidRPr="007F4B89" w:rsidRDefault="00E14F2A" w:rsidP="00E14F2A">
            <w:pPr>
              <w:spacing w:before="120" w:after="120" w:line="256" w:lineRule="auto"/>
              <w:rPr>
                <w:color w:val="404040"/>
              </w:rPr>
            </w:pPr>
            <w:r w:rsidRPr="007F4B89">
              <w:rPr>
                <w:color w:val="404040"/>
              </w:rPr>
              <w:t>None of the above.</w:t>
            </w:r>
          </w:p>
        </w:tc>
        <w:tc>
          <w:tcPr>
            <w:tcW w:w="270" w:type="dxa"/>
            <w:tcBorders>
              <w:top w:val="nil"/>
              <w:left w:val="nil"/>
              <w:bottom w:val="nil"/>
              <w:right w:val="single" w:sz="4" w:space="0" w:color="DBDBDB" w:themeColor="accent3" w:themeTint="66"/>
            </w:tcBorders>
            <w:shd w:val="clear" w:color="auto" w:fill="FAFAFA"/>
            <w:tcPrChange w:id="1669" w:author="Alicia Romero Lopez" w:date="2020-01-31T09:48:00Z">
              <w:tcPr>
                <w:tcW w:w="270" w:type="dxa"/>
                <w:tcBorders>
                  <w:top w:val="nil"/>
                  <w:left w:val="nil"/>
                  <w:bottom w:val="nil"/>
                  <w:right w:val="single" w:sz="4" w:space="0" w:color="DBDBDB"/>
                </w:tcBorders>
                <w:shd w:val="clear" w:color="auto" w:fill="FAFAFA"/>
              </w:tcPr>
            </w:tcPrChange>
          </w:tcPr>
          <w:p w14:paraId="2AA4863D" w14:textId="77777777" w:rsidR="00E14F2A" w:rsidRPr="007F4B89" w:rsidRDefault="00E14F2A" w:rsidP="00E14F2A">
            <w:pPr>
              <w:spacing w:before="120" w:after="120" w:line="256" w:lineRule="auto"/>
              <w:rPr>
                <w:color w:val="404040"/>
              </w:rPr>
            </w:pPr>
          </w:p>
        </w:tc>
      </w:tr>
      <w:tr w:rsidR="00E14F2A" w:rsidRPr="007F4B89" w14:paraId="2984B9E3" w14:textId="77777777" w:rsidTr="51235A2F">
        <w:trPr>
          <w:cantSplit/>
        </w:trPr>
        <w:tc>
          <w:tcPr>
            <w:tcW w:w="265" w:type="dxa"/>
            <w:tcBorders>
              <w:top w:val="nil"/>
              <w:left w:val="single" w:sz="4" w:space="0" w:color="DBDBDB" w:themeColor="accent3" w:themeTint="66"/>
              <w:bottom w:val="nil"/>
              <w:right w:val="nil"/>
            </w:tcBorders>
            <w:shd w:val="clear" w:color="auto" w:fill="FAFAFA"/>
            <w:tcPrChange w:id="1670" w:author="Alicia Romero Lopez" w:date="2020-01-31T09:48:00Z">
              <w:tcPr>
                <w:tcW w:w="265" w:type="dxa"/>
                <w:tcBorders>
                  <w:top w:val="nil"/>
                  <w:left w:val="single" w:sz="4" w:space="0" w:color="DBDBDB"/>
                  <w:bottom w:val="nil"/>
                  <w:right w:val="nil"/>
                </w:tcBorders>
                <w:shd w:val="clear" w:color="auto" w:fill="FAFAFA"/>
              </w:tcPr>
            </w:tcPrChange>
          </w:tcPr>
          <w:p w14:paraId="1FF38388" w14:textId="77777777" w:rsidR="00E14F2A" w:rsidRPr="007F4B89" w:rsidRDefault="00E14F2A" w:rsidP="00E14F2A">
            <w:pPr>
              <w:rPr>
                <w:color w:val="404040"/>
                <w:sz w:val="16"/>
                <w:szCs w:val="16"/>
              </w:rPr>
            </w:pPr>
          </w:p>
        </w:tc>
        <w:tc>
          <w:tcPr>
            <w:tcW w:w="3960" w:type="dxa"/>
            <w:gridSpan w:val="3"/>
            <w:tcBorders>
              <w:top w:val="nil"/>
              <w:left w:val="nil"/>
              <w:bottom w:val="nil"/>
              <w:right w:val="nil"/>
            </w:tcBorders>
            <w:shd w:val="clear" w:color="auto" w:fill="FAFAFA"/>
            <w:vAlign w:val="center"/>
            <w:tcPrChange w:id="1671" w:author="Alicia Romero Lopez" w:date="2020-01-31T09:48:00Z">
              <w:tcPr>
                <w:tcW w:w="3960" w:type="dxa"/>
                <w:gridSpan w:val="3"/>
                <w:tcBorders>
                  <w:top w:val="nil"/>
                  <w:left w:val="nil"/>
                  <w:bottom w:val="nil"/>
                  <w:right w:val="nil"/>
                </w:tcBorders>
                <w:shd w:val="clear" w:color="auto" w:fill="FAFAFA"/>
              </w:tcPr>
            </w:tcPrChange>
          </w:tcPr>
          <w:p w14:paraId="5C09B15A" w14:textId="77777777" w:rsidR="00E14F2A" w:rsidRPr="007F4B89" w:rsidRDefault="00E14F2A" w:rsidP="00E14F2A">
            <w:pPr>
              <w:rPr>
                <w:color w:val="404040"/>
                <w:sz w:val="16"/>
                <w:szCs w:val="16"/>
              </w:rPr>
            </w:pPr>
          </w:p>
        </w:tc>
        <w:tc>
          <w:tcPr>
            <w:tcW w:w="1980" w:type="dxa"/>
            <w:tcBorders>
              <w:top w:val="nil"/>
              <w:left w:val="nil"/>
              <w:bottom w:val="nil"/>
              <w:right w:val="nil"/>
            </w:tcBorders>
            <w:shd w:val="clear" w:color="auto" w:fill="FAFAFA"/>
            <w:vAlign w:val="center"/>
            <w:tcPrChange w:id="1672" w:author="Alicia Romero Lopez" w:date="2020-01-31T09:48:00Z">
              <w:tcPr>
                <w:tcW w:w="1980" w:type="dxa"/>
                <w:tcBorders>
                  <w:top w:val="nil"/>
                  <w:left w:val="nil"/>
                  <w:bottom w:val="nil"/>
                  <w:right w:val="nil"/>
                </w:tcBorders>
                <w:shd w:val="clear" w:color="auto" w:fill="FAFAFA"/>
              </w:tcPr>
            </w:tcPrChange>
          </w:tcPr>
          <w:p w14:paraId="7AE5A554" w14:textId="77777777" w:rsidR="00E14F2A" w:rsidRPr="007F4B89" w:rsidRDefault="00E14F2A" w:rsidP="00E14F2A">
            <w:pPr>
              <w:rPr>
                <w:color w:val="404040"/>
                <w:sz w:val="16"/>
                <w:szCs w:val="16"/>
              </w:rPr>
            </w:pPr>
          </w:p>
        </w:tc>
        <w:tc>
          <w:tcPr>
            <w:tcW w:w="3978" w:type="dxa"/>
            <w:tcBorders>
              <w:top w:val="nil"/>
              <w:left w:val="nil"/>
              <w:bottom w:val="nil"/>
              <w:right w:val="nil"/>
            </w:tcBorders>
            <w:shd w:val="clear" w:color="auto" w:fill="FAFAFA"/>
            <w:vAlign w:val="center"/>
            <w:tcPrChange w:id="1673" w:author="Alicia Romero Lopez" w:date="2020-01-31T09:48:00Z">
              <w:tcPr>
                <w:tcW w:w="3978" w:type="dxa"/>
                <w:tcBorders>
                  <w:top w:val="nil"/>
                  <w:left w:val="nil"/>
                  <w:bottom w:val="nil"/>
                  <w:right w:val="nil"/>
                </w:tcBorders>
                <w:shd w:val="clear" w:color="auto" w:fill="FAFAFA"/>
              </w:tcPr>
            </w:tcPrChange>
          </w:tcPr>
          <w:p w14:paraId="57048D56" w14:textId="77777777" w:rsidR="00E14F2A" w:rsidRPr="007F4B89" w:rsidRDefault="00E14F2A" w:rsidP="00E14F2A">
            <w:pPr>
              <w:rPr>
                <w:color w:val="404040"/>
                <w:sz w:val="16"/>
                <w:szCs w:val="16"/>
              </w:rPr>
            </w:pPr>
          </w:p>
        </w:tc>
        <w:tc>
          <w:tcPr>
            <w:tcW w:w="270" w:type="dxa"/>
            <w:tcBorders>
              <w:top w:val="nil"/>
              <w:left w:val="nil"/>
              <w:bottom w:val="nil"/>
              <w:right w:val="single" w:sz="4" w:space="0" w:color="DBDBDB" w:themeColor="accent3" w:themeTint="66"/>
            </w:tcBorders>
            <w:shd w:val="clear" w:color="auto" w:fill="FAFAFA"/>
            <w:tcPrChange w:id="1674" w:author="Alicia Romero Lopez" w:date="2020-01-31T09:48:00Z">
              <w:tcPr>
                <w:tcW w:w="270" w:type="dxa"/>
                <w:tcBorders>
                  <w:top w:val="nil"/>
                  <w:left w:val="nil"/>
                  <w:bottom w:val="nil"/>
                  <w:right w:val="single" w:sz="4" w:space="0" w:color="DBDBDB"/>
                </w:tcBorders>
                <w:shd w:val="clear" w:color="auto" w:fill="FAFAFA"/>
              </w:tcPr>
            </w:tcPrChange>
          </w:tcPr>
          <w:p w14:paraId="64AF05F7" w14:textId="77777777" w:rsidR="00E14F2A" w:rsidRPr="007F4B89" w:rsidRDefault="00E14F2A" w:rsidP="00E14F2A">
            <w:pPr>
              <w:rPr>
                <w:color w:val="404040"/>
                <w:sz w:val="16"/>
                <w:szCs w:val="16"/>
              </w:rPr>
            </w:pPr>
          </w:p>
        </w:tc>
      </w:tr>
      <w:tr w:rsidR="00E14F2A" w:rsidRPr="007F4B89" w14:paraId="2ABBCB92" w14:textId="77777777" w:rsidTr="51235A2F">
        <w:trPr>
          <w:cantSplit/>
        </w:trPr>
        <w:tc>
          <w:tcPr>
            <w:tcW w:w="265" w:type="dxa"/>
            <w:tcBorders>
              <w:top w:val="nil"/>
              <w:left w:val="single" w:sz="4" w:space="0" w:color="DBDBDB" w:themeColor="accent3" w:themeTint="66"/>
              <w:bottom w:val="single" w:sz="4" w:space="0" w:color="DBDBDB" w:themeColor="accent3" w:themeTint="66"/>
              <w:right w:val="nil"/>
            </w:tcBorders>
            <w:shd w:val="clear" w:color="auto" w:fill="FAFAFA"/>
            <w:tcPrChange w:id="1675" w:author="Alicia Romero Lopez" w:date="2020-01-31T09:48:00Z">
              <w:tcPr>
                <w:tcW w:w="265" w:type="dxa"/>
                <w:tcBorders>
                  <w:top w:val="nil"/>
                  <w:left w:val="single" w:sz="4" w:space="0" w:color="DBDBDB"/>
                  <w:bottom w:val="single" w:sz="4" w:space="0" w:color="DBDBDB"/>
                  <w:right w:val="nil"/>
                </w:tcBorders>
                <w:shd w:val="clear" w:color="auto" w:fill="FAFAFA"/>
              </w:tcPr>
            </w:tcPrChange>
          </w:tcPr>
          <w:p w14:paraId="63DBF52E" w14:textId="77777777" w:rsidR="00E14F2A" w:rsidRPr="007F4B89" w:rsidRDefault="00E14F2A" w:rsidP="00E14F2A">
            <w:pPr>
              <w:spacing w:before="120" w:after="120" w:line="256" w:lineRule="auto"/>
              <w:rPr>
                <w:color w:val="404040"/>
              </w:rPr>
            </w:pPr>
          </w:p>
        </w:tc>
        <w:tc>
          <w:tcPr>
            <w:tcW w:w="3960" w:type="dxa"/>
            <w:gridSpan w:val="3"/>
            <w:tcBorders>
              <w:top w:val="nil"/>
              <w:left w:val="nil"/>
              <w:bottom w:val="single" w:sz="4" w:space="0" w:color="DBDBDB" w:themeColor="accent3" w:themeTint="66"/>
              <w:right w:val="nil"/>
            </w:tcBorders>
            <w:shd w:val="clear" w:color="auto" w:fill="FAFAFA"/>
            <w:vAlign w:val="center"/>
            <w:tcPrChange w:id="1676" w:author="Alicia Romero Lopez" w:date="2020-01-31T09:48:00Z">
              <w:tcPr>
                <w:tcW w:w="3960" w:type="dxa"/>
                <w:gridSpan w:val="3"/>
                <w:tcBorders>
                  <w:top w:val="nil"/>
                  <w:left w:val="nil"/>
                  <w:bottom w:val="single" w:sz="4" w:space="0" w:color="DBDBDB"/>
                  <w:right w:val="nil"/>
                </w:tcBorders>
                <w:shd w:val="clear" w:color="auto" w:fill="FAFAFA"/>
              </w:tcPr>
            </w:tcPrChange>
          </w:tcPr>
          <w:p w14:paraId="0859DD00" w14:textId="77777777" w:rsidR="00E14F2A" w:rsidRPr="007F4B89" w:rsidRDefault="00E14F2A" w:rsidP="00E14F2A">
            <w:pPr>
              <w:spacing w:before="120" w:after="120" w:line="256" w:lineRule="auto"/>
              <w:rPr>
                <w:color w:val="404040"/>
              </w:rPr>
            </w:pPr>
          </w:p>
        </w:tc>
        <w:tc>
          <w:tcPr>
            <w:tcW w:w="1980" w:type="dxa"/>
            <w:tcBorders>
              <w:top w:val="nil"/>
              <w:left w:val="nil"/>
              <w:bottom w:val="single" w:sz="4" w:space="0" w:color="DBDBDB" w:themeColor="accent3" w:themeTint="66"/>
              <w:right w:val="nil"/>
            </w:tcBorders>
            <w:shd w:val="clear" w:color="auto" w:fill="FAFAFA"/>
            <w:vAlign w:val="center"/>
            <w:hideMark/>
            <w:tcPrChange w:id="1677" w:author="Alicia Romero Lopez" w:date="2020-01-31T09:48:00Z">
              <w:tcPr>
                <w:tcW w:w="1980" w:type="dxa"/>
                <w:tcBorders>
                  <w:top w:val="nil"/>
                  <w:left w:val="nil"/>
                  <w:bottom w:val="single" w:sz="4" w:space="0" w:color="DBDBDB"/>
                  <w:right w:val="nil"/>
                </w:tcBorders>
                <w:shd w:val="clear" w:color="auto" w:fill="FAFAFA"/>
                <w:hideMark/>
              </w:tcPr>
            </w:tcPrChange>
          </w:tcPr>
          <w:p w14:paraId="7A800311" w14:textId="77777777" w:rsidR="00E14F2A" w:rsidRPr="007F4B89" w:rsidRDefault="00E14F2A" w:rsidP="00E14F2A">
            <w:pPr>
              <w:spacing w:before="120" w:after="120" w:line="256" w:lineRule="auto"/>
              <w:rPr>
                <w:color w:val="404040"/>
              </w:rPr>
            </w:pPr>
            <w:r w:rsidRPr="007F4B89">
              <w:rPr>
                <w:noProof/>
                <w:color w:val="404040"/>
              </w:rPr>
              <w:drawing>
                <wp:inline distT="0" distB="0" distL="0" distR="0" wp14:anchorId="1B0214E3" wp14:editId="39E80D53">
                  <wp:extent cx="1158240" cy="304800"/>
                  <wp:effectExtent l="0" t="0" r="3810" b="0"/>
                  <wp:docPr id="7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158240" cy="304800"/>
                          </a:xfrm>
                          <a:prstGeom prst="rect">
                            <a:avLst/>
                          </a:prstGeom>
                          <a:noFill/>
                          <a:ln>
                            <a:noFill/>
                          </a:ln>
                        </pic:spPr>
                      </pic:pic>
                    </a:graphicData>
                  </a:graphic>
                </wp:inline>
              </w:drawing>
            </w:r>
          </w:p>
        </w:tc>
        <w:tc>
          <w:tcPr>
            <w:tcW w:w="3978" w:type="dxa"/>
            <w:tcBorders>
              <w:top w:val="nil"/>
              <w:left w:val="nil"/>
              <w:bottom w:val="single" w:sz="4" w:space="0" w:color="DBDBDB" w:themeColor="accent3" w:themeTint="66"/>
              <w:right w:val="nil"/>
            </w:tcBorders>
            <w:shd w:val="clear" w:color="auto" w:fill="FAFAFA"/>
            <w:vAlign w:val="center"/>
            <w:tcPrChange w:id="1678" w:author="Alicia Romero Lopez" w:date="2020-01-31T09:48:00Z">
              <w:tcPr>
                <w:tcW w:w="3978" w:type="dxa"/>
                <w:tcBorders>
                  <w:top w:val="nil"/>
                  <w:left w:val="nil"/>
                  <w:bottom w:val="single" w:sz="4" w:space="0" w:color="DBDBDB"/>
                  <w:right w:val="nil"/>
                </w:tcBorders>
                <w:shd w:val="clear" w:color="auto" w:fill="FAFAFA"/>
              </w:tcPr>
            </w:tcPrChange>
          </w:tcPr>
          <w:p w14:paraId="1C029A9D" w14:textId="77777777" w:rsidR="00E14F2A" w:rsidRPr="007F4B89" w:rsidRDefault="00E14F2A" w:rsidP="00E14F2A">
            <w:pPr>
              <w:spacing w:before="120" w:after="120" w:line="256" w:lineRule="auto"/>
              <w:rPr>
                <w:color w:val="404040"/>
              </w:rPr>
            </w:pPr>
          </w:p>
        </w:tc>
        <w:tc>
          <w:tcPr>
            <w:tcW w:w="270" w:type="dxa"/>
            <w:tcBorders>
              <w:top w:val="nil"/>
              <w:left w:val="nil"/>
              <w:bottom w:val="single" w:sz="4" w:space="0" w:color="DBDBDB" w:themeColor="accent3" w:themeTint="66"/>
              <w:right w:val="single" w:sz="4" w:space="0" w:color="DBDBDB" w:themeColor="accent3" w:themeTint="66"/>
            </w:tcBorders>
            <w:shd w:val="clear" w:color="auto" w:fill="FAFAFA"/>
            <w:tcPrChange w:id="1679" w:author="Alicia Romero Lopez" w:date="2020-01-31T09:48:00Z">
              <w:tcPr>
                <w:tcW w:w="270" w:type="dxa"/>
                <w:tcBorders>
                  <w:top w:val="nil"/>
                  <w:left w:val="nil"/>
                  <w:bottom w:val="single" w:sz="4" w:space="0" w:color="DBDBDB"/>
                  <w:right w:val="single" w:sz="4" w:space="0" w:color="DBDBDB"/>
                </w:tcBorders>
                <w:shd w:val="clear" w:color="auto" w:fill="FAFAFA"/>
              </w:tcPr>
            </w:tcPrChange>
          </w:tcPr>
          <w:p w14:paraId="2AF24131" w14:textId="77777777" w:rsidR="00E14F2A" w:rsidRPr="007F4B89" w:rsidRDefault="00E14F2A" w:rsidP="00E14F2A">
            <w:pPr>
              <w:spacing w:before="120" w:after="120" w:line="256" w:lineRule="auto"/>
              <w:rPr>
                <w:color w:val="404040"/>
              </w:rPr>
            </w:pPr>
          </w:p>
        </w:tc>
      </w:tr>
    </w:tbl>
    <w:p w14:paraId="017D608E" w14:textId="77777777" w:rsidR="00E14F2A" w:rsidRPr="007F4B89" w:rsidRDefault="00E14F2A" w:rsidP="00E14F2A">
      <w:pPr>
        <w:spacing w:before="120" w:after="120" w:line="256" w:lineRule="auto"/>
        <w:rPr>
          <w:rFonts w:ascii="Open Sans" w:eastAsia="Open Sans" w:hAnsi="Open Sans" w:cs="Times New Roman"/>
          <w:color w:val="404040"/>
        </w:rPr>
      </w:pPr>
    </w:p>
    <w:tbl>
      <w:tblPr>
        <w:tblStyle w:val="TableGrid3"/>
        <w:tblW w:w="10525" w:type="dxa"/>
        <w:tblLook w:val="04A0" w:firstRow="1" w:lastRow="0" w:firstColumn="1" w:lastColumn="0" w:noHBand="0" w:noVBand="1"/>
      </w:tblPr>
      <w:tblGrid>
        <w:gridCol w:w="805"/>
        <w:gridCol w:w="3060"/>
        <w:gridCol w:w="6660"/>
      </w:tblGrid>
      <w:tr w:rsidR="00E14F2A" w:rsidRPr="007F4B89" w14:paraId="59C9C7E1" w14:textId="77777777" w:rsidTr="00E14F2A">
        <w:trPr>
          <w:trHeight w:val="566"/>
        </w:trPr>
        <w:tc>
          <w:tcPr>
            <w:tcW w:w="805" w:type="dxa"/>
            <w:tcBorders>
              <w:top w:val="single" w:sz="4" w:space="0" w:color="auto"/>
              <w:left w:val="single" w:sz="4" w:space="0" w:color="auto"/>
              <w:bottom w:val="single" w:sz="4" w:space="0" w:color="auto"/>
              <w:right w:val="single" w:sz="4" w:space="0" w:color="auto"/>
            </w:tcBorders>
            <w:shd w:val="clear" w:color="auto" w:fill="39407B"/>
            <w:vAlign w:val="center"/>
            <w:hideMark/>
          </w:tcPr>
          <w:p w14:paraId="41EDEA1F" w14:textId="77777777" w:rsidR="00E14F2A" w:rsidRPr="007F4B89" w:rsidRDefault="00E14F2A" w:rsidP="00E14F2A">
            <w:pPr>
              <w:spacing w:before="120" w:after="120" w:line="256" w:lineRule="auto"/>
              <w:jc w:val="center"/>
              <w:rPr>
                <w:b/>
                <w:bCs/>
                <w:color w:val="FFFFFF"/>
              </w:rPr>
            </w:pPr>
            <w:r w:rsidRPr="007F4B89">
              <w:rPr>
                <w:b/>
                <w:bCs/>
                <w:color w:val="FFFFFF"/>
              </w:rPr>
              <w:t>Item</w:t>
            </w:r>
          </w:p>
        </w:tc>
        <w:tc>
          <w:tcPr>
            <w:tcW w:w="3060" w:type="dxa"/>
            <w:tcBorders>
              <w:top w:val="single" w:sz="4" w:space="0" w:color="auto"/>
              <w:left w:val="single" w:sz="4" w:space="0" w:color="auto"/>
              <w:bottom w:val="single" w:sz="4" w:space="0" w:color="auto"/>
              <w:right w:val="single" w:sz="4" w:space="0" w:color="auto"/>
            </w:tcBorders>
            <w:shd w:val="clear" w:color="auto" w:fill="39407B"/>
            <w:hideMark/>
          </w:tcPr>
          <w:p w14:paraId="5F3B8C7D" w14:textId="77777777" w:rsidR="00E14F2A" w:rsidRPr="007F4B89" w:rsidRDefault="00E14F2A" w:rsidP="00E14F2A">
            <w:pPr>
              <w:spacing w:before="120" w:after="120" w:line="256" w:lineRule="auto"/>
              <w:rPr>
                <w:b/>
                <w:bCs/>
                <w:color w:val="FFFFFF"/>
              </w:rPr>
            </w:pPr>
            <w:r w:rsidRPr="007F4B89">
              <w:rPr>
                <w:b/>
                <w:bCs/>
                <w:color w:val="FFFFFF"/>
              </w:rPr>
              <w:t>Status</w:t>
            </w:r>
          </w:p>
        </w:tc>
        <w:tc>
          <w:tcPr>
            <w:tcW w:w="6660" w:type="dxa"/>
            <w:tcBorders>
              <w:top w:val="single" w:sz="4" w:space="0" w:color="auto"/>
              <w:left w:val="single" w:sz="4" w:space="0" w:color="auto"/>
              <w:bottom w:val="single" w:sz="4" w:space="0" w:color="auto"/>
              <w:right w:val="single" w:sz="4" w:space="0" w:color="auto"/>
            </w:tcBorders>
            <w:shd w:val="clear" w:color="auto" w:fill="39407B"/>
            <w:hideMark/>
          </w:tcPr>
          <w:p w14:paraId="0A898BED" w14:textId="77777777" w:rsidR="00E14F2A" w:rsidRPr="007F4B89" w:rsidRDefault="00E14F2A" w:rsidP="00E14F2A">
            <w:pPr>
              <w:spacing w:before="120" w:after="120" w:line="256" w:lineRule="auto"/>
              <w:rPr>
                <w:b/>
                <w:bCs/>
                <w:color w:val="FFFFFF"/>
              </w:rPr>
            </w:pPr>
            <w:r w:rsidRPr="007F4B89">
              <w:rPr>
                <w:b/>
                <w:bCs/>
                <w:color w:val="FFFFFF"/>
              </w:rPr>
              <w:t>Explanation Text/Images</w:t>
            </w:r>
          </w:p>
        </w:tc>
      </w:tr>
      <w:tr w:rsidR="00E14F2A" w:rsidRPr="007F4B89" w14:paraId="7579D7F2" w14:textId="77777777" w:rsidTr="00E14F2A">
        <w:tc>
          <w:tcPr>
            <w:tcW w:w="805" w:type="dxa"/>
            <w:tcBorders>
              <w:top w:val="single" w:sz="4" w:space="0" w:color="auto"/>
              <w:left w:val="single" w:sz="4" w:space="0" w:color="auto"/>
              <w:bottom w:val="single" w:sz="4" w:space="0" w:color="auto"/>
              <w:right w:val="single" w:sz="4" w:space="0" w:color="auto"/>
            </w:tcBorders>
            <w:vAlign w:val="center"/>
            <w:hideMark/>
          </w:tcPr>
          <w:p w14:paraId="2D05F934" w14:textId="77777777" w:rsidR="00E14F2A" w:rsidRPr="007F4B89" w:rsidRDefault="00E14F2A" w:rsidP="00E14F2A">
            <w:pPr>
              <w:spacing w:before="120" w:after="120" w:line="256" w:lineRule="auto"/>
              <w:jc w:val="center"/>
              <w:rPr>
                <w:color w:val="404040"/>
              </w:rPr>
            </w:pPr>
            <w:r w:rsidRPr="007F4B89">
              <w:rPr>
                <w:color w:val="404040"/>
              </w:rPr>
              <w:t>a.</w:t>
            </w:r>
          </w:p>
        </w:tc>
        <w:tc>
          <w:tcPr>
            <w:tcW w:w="3060" w:type="dxa"/>
            <w:tcBorders>
              <w:top w:val="single" w:sz="4" w:space="0" w:color="auto"/>
              <w:left w:val="single" w:sz="4" w:space="0" w:color="auto"/>
              <w:bottom w:val="single" w:sz="4" w:space="0" w:color="auto"/>
              <w:right w:val="single" w:sz="4" w:space="0" w:color="auto"/>
            </w:tcBorders>
            <w:vAlign w:val="center"/>
            <w:hideMark/>
          </w:tcPr>
          <w:p w14:paraId="5935FA09" w14:textId="77777777" w:rsidR="00E14F2A" w:rsidRPr="007F4B89" w:rsidRDefault="00E14F2A" w:rsidP="00E14F2A">
            <w:pPr>
              <w:spacing w:before="120" w:after="120" w:line="256" w:lineRule="auto"/>
              <w:outlineLvl w:val="2"/>
              <w:rPr>
                <w:rFonts w:ascii="Open Sans Semibold" w:hAnsi="Open Sans Semibold" w:cs="Open Sans Semibold"/>
                <w:color w:val="11143F"/>
              </w:rPr>
            </w:pPr>
            <w:r w:rsidRPr="007F4B89">
              <w:rPr>
                <w:rFonts w:ascii="Open Sans Semibold" w:hAnsi="Open Sans Semibold" w:cs="Open Sans Semibold"/>
                <w:color w:val="11143F"/>
              </w:rPr>
              <w:t>Incorrect</w:t>
            </w:r>
          </w:p>
        </w:tc>
        <w:tc>
          <w:tcPr>
            <w:tcW w:w="6660" w:type="dxa"/>
            <w:tcBorders>
              <w:top w:val="single" w:sz="4" w:space="0" w:color="auto"/>
              <w:left w:val="single" w:sz="4" w:space="0" w:color="auto"/>
              <w:bottom w:val="single" w:sz="4" w:space="0" w:color="auto"/>
              <w:right w:val="single" w:sz="4" w:space="0" w:color="auto"/>
            </w:tcBorders>
            <w:vAlign w:val="center"/>
            <w:hideMark/>
          </w:tcPr>
          <w:p w14:paraId="06C60350" w14:textId="77777777" w:rsidR="00E14F2A" w:rsidRPr="007F4B89" w:rsidRDefault="00E14F2A" w:rsidP="00E14F2A">
            <w:pPr>
              <w:spacing w:before="120" w:after="120" w:line="256" w:lineRule="auto"/>
              <w:rPr>
                <w:color w:val="404040"/>
              </w:rPr>
            </w:pPr>
            <w:r w:rsidRPr="007F4B89">
              <w:rPr>
                <w:color w:val="404040"/>
              </w:rPr>
              <w:t>Unfortunately, this is incorrect. The neuron was not introduced in the 21</w:t>
            </w:r>
            <w:r w:rsidRPr="007F4B89">
              <w:rPr>
                <w:color w:val="404040"/>
                <w:vertAlign w:val="superscript"/>
              </w:rPr>
              <w:t>st</w:t>
            </w:r>
            <w:r w:rsidRPr="007F4B89">
              <w:rPr>
                <w:color w:val="404040"/>
              </w:rPr>
              <w:t xml:space="preserve"> century. </w:t>
            </w:r>
          </w:p>
        </w:tc>
      </w:tr>
      <w:tr w:rsidR="00E14F2A" w:rsidRPr="007F4B89" w14:paraId="48276410" w14:textId="77777777" w:rsidTr="00E14F2A">
        <w:tc>
          <w:tcPr>
            <w:tcW w:w="805" w:type="dxa"/>
            <w:tcBorders>
              <w:top w:val="single" w:sz="4" w:space="0" w:color="auto"/>
              <w:left w:val="single" w:sz="4" w:space="0" w:color="auto"/>
              <w:bottom w:val="single" w:sz="4" w:space="0" w:color="auto"/>
              <w:right w:val="single" w:sz="4" w:space="0" w:color="auto"/>
            </w:tcBorders>
            <w:vAlign w:val="center"/>
            <w:hideMark/>
          </w:tcPr>
          <w:p w14:paraId="5E5E4E7B" w14:textId="77777777" w:rsidR="00E14F2A" w:rsidRPr="007F4B89" w:rsidRDefault="00E14F2A" w:rsidP="00E14F2A">
            <w:pPr>
              <w:spacing w:before="120" w:after="120" w:line="256" w:lineRule="auto"/>
              <w:jc w:val="center"/>
              <w:rPr>
                <w:color w:val="404040"/>
              </w:rPr>
            </w:pPr>
            <w:r w:rsidRPr="007F4B89">
              <w:rPr>
                <w:color w:val="404040"/>
              </w:rPr>
              <w:t>b.</w:t>
            </w:r>
          </w:p>
        </w:tc>
        <w:tc>
          <w:tcPr>
            <w:tcW w:w="3060" w:type="dxa"/>
            <w:tcBorders>
              <w:top w:val="single" w:sz="4" w:space="0" w:color="auto"/>
              <w:left w:val="single" w:sz="4" w:space="0" w:color="auto"/>
              <w:bottom w:val="single" w:sz="4" w:space="0" w:color="auto"/>
              <w:right w:val="single" w:sz="4" w:space="0" w:color="auto"/>
            </w:tcBorders>
            <w:vAlign w:val="center"/>
            <w:hideMark/>
          </w:tcPr>
          <w:p w14:paraId="62F5B05B" w14:textId="77777777" w:rsidR="00E14F2A" w:rsidRPr="007F4B89" w:rsidRDefault="00E14F2A" w:rsidP="00E14F2A">
            <w:pPr>
              <w:spacing w:before="120" w:after="120" w:line="256" w:lineRule="auto"/>
              <w:outlineLvl w:val="2"/>
              <w:rPr>
                <w:rFonts w:ascii="Open Sans Semibold" w:hAnsi="Open Sans Semibold" w:cs="Open Sans Semibold"/>
                <w:color w:val="11143F"/>
              </w:rPr>
            </w:pPr>
            <w:r w:rsidRPr="007F4B89">
              <w:rPr>
                <w:rFonts w:ascii="Open Sans Semibold" w:hAnsi="Open Sans Semibold" w:cs="Open Sans Semibold"/>
                <w:color w:val="11143F"/>
              </w:rPr>
              <w:t>Incorrect</w:t>
            </w:r>
          </w:p>
        </w:tc>
        <w:tc>
          <w:tcPr>
            <w:tcW w:w="6660" w:type="dxa"/>
            <w:tcBorders>
              <w:top w:val="single" w:sz="4" w:space="0" w:color="auto"/>
              <w:left w:val="single" w:sz="4" w:space="0" w:color="auto"/>
              <w:bottom w:val="single" w:sz="4" w:space="0" w:color="auto"/>
              <w:right w:val="single" w:sz="4" w:space="0" w:color="auto"/>
            </w:tcBorders>
            <w:vAlign w:val="center"/>
            <w:hideMark/>
          </w:tcPr>
          <w:p w14:paraId="067B6D93" w14:textId="77777777" w:rsidR="00E14F2A" w:rsidRPr="007F4B89" w:rsidRDefault="00E14F2A" w:rsidP="00E14F2A">
            <w:pPr>
              <w:spacing w:before="120" w:after="120" w:line="256" w:lineRule="auto"/>
              <w:rPr>
                <w:color w:val="404040"/>
              </w:rPr>
            </w:pPr>
            <w:r w:rsidRPr="007F4B89">
              <w:rPr>
                <w:color w:val="404040"/>
              </w:rPr>
              <w:t xml:space="preserve">Unfortunately, this is incorrect. The neuron was not introduced in the 1960s. </w:t>
            </w:r>
          </w:p>
        </w:tc>
      </w:tr>
      <w:tr w:rsidR="00E14F2A" w:rsidRPr="007F4B89" w14:paraId="77850817" w14:textId="77777777" w:rsidTr="00E14F2A">
        <w:tc>
          <w:tcPr>
            <w:tcW w:w="805" w:type="dxa"/>
            <w:tcBorders>
              <w:top w:val="single" w:sz="4" w:space="0" w:color="auto"/>
              <w:left w:val="single" w:sz="4" w:space="0" w:color="auto"/>
              <w:bottom w:val="single" w:sz="4" w:space="0" w:color="auto"/>
              <w:right w:val="single" w:sz="4" w:space="0" w:color="auto"/>
            </w:tcBorders>
            <w:vAlign w:val="center"/>
            <w:hideMark/>
          </w:tcPr>
          <w:p w14:paraId="2A36947A" w14:textId="77777777" w:rsidR="00E14F2A" w:rsidRPr="007F4B89" w:rsidRDefault="00E14F2A" w:rsidP="00E14F2A">
            <w:pPr>
              <w:spacing w:before="120" w:after="120" w:line="256" w:lineRule="auto"/>
              <w:jc w:val="center"/>
              <w:rPr>
                <w:color w:val="404040"/>
              </w:rPr>
            </w:pPr>
            <w:r w:rsidRPr="007F4B89">
              <w:rPr>
                <w:color w:val="404040"/>
              </w:rPr>
              <w:t>c.</w:t>
            </w:r>
          </w:p>
        </w:tc>
        <w:tc>
          <w:tcPr>
            <w:tcW w:w="3060" w:type="dxa"/>
            <w:tcBorders>
              <w:top w:val="single" w:sz="4" w:space="0" w:color="auto"/>
              <w:left w:val="single" w:sz="4" w:space="0" w:color="auto"/>
              <w:bottom w:val="single" w:sz="4" w:space="0" w:color="auto"/>
              <w:right w:val="single" w:sz="4" w:space="0" w:color="auto"/>
            </w:tcBorders>
            <w:vAlign w:val="center"/>
            <w:hideMark/>
          </w:tcPr>
          <w:p w14:paraId="0AEADDEC" w14:textId="77777777" w:rsidR="00E14F2A" w:rsidRPr="007F4B89" w:rsidRDefault="00E14F2A" w:rsidP="00E14F2A">
            <w:pPr>
              <w:spacing w:before="120" w:after="120" w:line="256" w:lineRule="auto"/>
              <w:outlineLvl w:val="2"/>
              <w:rPr>
                <w:rFonts w:ascii="Open Sans Semibold" w:hAnsi="Open Sans Semibold" w:cs="Open Sans Semibold"/>
                <w:color w:val="11143F"/>
              </w:rPr>
            </w:pPr>
            <w:r w:rsidRPr="007F4B89">
              <w:rPr>
                <w:rFonts w:ascii="Open Sans Semibold" w:hAnsi="Open Sans Semibold" w:cs="Open Sans Semibold"/>
                <w:color w:val="11143F"/>
              </w:rPr>
              <w:t>Correct</w:t>
            </w:r>
          </w:p>
        </w:tc>
        <w:tc>
          <w:tcPr>
            <w:tcW w:w="6660" w:type="dxa"/>
            <w:tcBorders>
              <w:top w:val="single" w:sz="4" w:space="0" w:color="auto"/>
              <w:left w:val="single" w:sz="4" w:space="0" w:color="auto"/>
              <w:bottom w:val="single" w:sz="4" w:space="0" w:color="auto"/>
              <w:right w:val="single" w:sz="4" w:space="0" w:color="auto"/>
            </w:tcBorders>
            <w:vAlign w:val="center"/>
            <w:hideMark/>
          </w:tcPr>
          <w:p w14:paraId="6F5052CA" w14:textId="77777777" w:rsidR="00E14F2A" w:rsidRPr="007F4B89" w:rsidRDefault="00E14F2A" w:rsidP="00E14F2A">
            <w:pPr>
              <w:spacing w:before="120" w:after="120" w:line="256" w:lineRule="auto"/>
              <w:rPr>
                <w:color w:val="404040"/>
              </w:rPr>
            </w:pPr>
            <w:r w:rsidRPr="007F4B89">
              <w:rPr>
                <w:color w:val="404040"/>
              </w:rPr>
              <w:t>Great! In the early 1940s, a mathematician and a neurophysiologist by the names of Walter Pitts and Warren McCulloch have introduced the idea of creating a mathematical model for what they called a neuron.</w:t>
            </w:r>
          </w:p>
        </w:tc>
      </w:tr>
      <w:tr w:rsidR="00E14F2A" w:rsidRPr="007F4B89" w14:paraId="65B9FB5A" w14:textId="77777777" w:rsidTr="00E14F2A">
        <w:tc>
          <w:tcPr>
            <w:tcW w:w="805" w:type="dxa"/>
            <w:tcBorders>
              <w:top w:val="single" w:sz="4" w:space="0" w:color="auto"/>
              <w:left w:val="single" w:sz="4" w:space="0" w:color="auto"/>
              <w:bottom w:val="single" w:sz="4" w:space="0" w:color="auto"/>
              <w:right w:val="single" w:sz="4" w:space="0" w:color="auto"/>
            </w:tcBorders>
            <w:vAlign w:val="center"/>
            <w:hideMark/>
          </w:tcPr>
          <w:p w14:paraId="45944C2C" w14:textId="77777777" w:rsidR="00E14F2A" w:rsidRPr="007F4B89" w:rsidRDefault="00E14F2A" w:rsidP="00E14F2A">
            <w:pPr>
              <w:spacing w:before="120" w:after="120" w:line="256" w:lineRule="auto"/>
              <w:jc w:val="center"/>
              <w:rPr>
                <w:color w:val="404040"/>
              </w:rPr>
            </w:pPr>
            <w:r w:rsidRPr="007F4B89">
              <w:rPr>
                <w:color w:val="404040"/>
              </w:rPr>
              <w:t>d.</w:t>
            </w:r>
          </w:p>
        </w:tc>
        <w:tc>
          <w:tcPr>
            <w:tcW w:w="3060" w:type="dxa"/>
            <w:tcBorders>
              <w:top w:val="single" w:sz="4" w:space="0" w:color="auto"/>
              <w:left w:val="single" w:sz="4" w:space="0" w:color="auto"/>
              <w:bottom w:val="single" w:sz="4" w:space="0" w:color="auto"/>
              <w:right w:val="single" w:sz="4" w:space="0" w:color="auto"/>
            </w:tcBorders>
            <w:vAlign w:val="center"/>
            <w:hideMark/>
          </w:tcPr>
          <w:p w14:paraId="653B0A86" w14:textId="77777777" w:rsidR="00E14F2A" w:rsidRPr="007F4B89" w:rsidRDefault="00E14F2A" w:rsidP="00E14F2A">
            <w:pPr>
              <w:spacing w:before="120" w:after="120" w:line="256" w:lineRule="auto"/>
              <w:outlineLvl w:val="2"/>
              <w:rPr>
                <w:rFonts w:ascii="Open Sans Semibold" w:hAnsi="Open Sans Semibold" w:cs="Open Sans Semibold"/>
                <w:color w:val="11143F"/>
              </w:rPr>
            </w:pPr>
            <w:r w:rsidRPr="007F4B89">
              <w:rPr>
                <w:rFonts w:ascii="Open Sans Semibold" w:hAnsi="Open Sans Semibold" w:cs="Open Sans Semibold"/>
                <w:color w:val="11143F"/>
              </w:rPr>
              <w:t>Incorrect</w:t>
            </w:r>
          </w:p>
        </w:tc>
        <w:tc>
          <w:tcPr>
            <w:tcW w:w="6660" w:type="dxa"/>
            <w:tcBorders>
              <w:top w:val="single" w:sz="4" w:space="0" w:color="auto"/>
              <w:left w:val="single" w:sz="4" w:space="0" w:color="auto"/>
              <w:bottom w:val="single" w:sz="4" w:space="0" w:color="auto"/>
              <w:right w:val="single" w:sz="4" w:space="0" w:color="auto"/>
            </w:tcBorders>
            <w:vAlign w:val="center"/>
            <w:hideMark/>
          </w:tcPr>
          <w:p w14:paraId="250FAF04" w14:textId="77777777" w:rsidR="00E14F2A" w:rsidRPr="007F4B89" w:rsidRDefault="00E14F2A" w:rsidP="00E14F2A">
            <w:pPr>
              <w:spacing w:before="120" w:after="120" w:line="256" w:lineRule="auto"/>
              <w:rPr>
                <w:color w:val="404040"/>
              </w:rPr>
            </w:pPr>
            <w:r w:rsidRPr="007F4B89">
              <w:rPr>
                <w:color w:val="404040"/>
              </w:rPr>
              <w:t xml:space="preserve">Unfortunately, this is incorrect. </w:t>
            </w:r>
          </w:p>
        </w:tc>
      </w:tr>
    </w:tbl>
    <w:p w14:paraId="505578B9" w14:textId="77777777" w:rsidR="00E14F2A" w:rsidRPr="007F4B89" w:rsidRDefault="00E14F2A" w:rsidP="00E14F2A">
      <w:pPr>
        <w:spacing w:after="0" w:line="240" w:lineRule="auto"/>
        <w:rPr>
          <w:rFonts w:ascii="Open Sans" w:eastAsia="Open Sans" w:hAnsi="Open Sans" w:cs="Times New Roman"/>
          <w:color w:val="404040"/>
        </w:rPr>
      </w:pPr>
    </w:p>
    <w:tbl>
      <w:tblPr>
        <w:tblStyle w:val="TableGrid3"/>
        <w:tblW w:w="10455" w:type="dxa"/>
        <w:tblBorders>
          <w:top w:val="single" w:sz="4" w:space="0" w:color="DBDBDB"/>
          <w:left w:val="single" w:sz="4" w:space="0" w:color="DBDBDB"/>
          <w:bottom w:val="single" w:sz="4" w:space="0" w:color="DBDBDB"/>
          <w:right w:val="single" w:sz="4" w:space="0" w:color="DBDBDB"/>
          <w:insideH w:val="none" w:sz="0" w:space="0" w:color="auto"/>
          <w:insideV w:val="none" w:sz="0" w:space="0" w:color="auto"/>
        </w:tblBorders>
        <w:tblLayout w:type="fixed"/>
        <w:tblCellMar>
          <w:left w:w="115" w:type="dxa"/>
          <w:right w:w="115" w:type="dxa"/>
        </w:tblCellMar>
        <w:tblLook w:val="04A0" w:firstRow="1" w:lastRow="0" w:firstColumn="1" w:lastColumn="0" w:noHBand="0" w:noVBand="1"/>
        <w:tblPrChange w:id="1680" w:author="Alicia Romero Lopez" w:date="2020-01-31T09:48:00Z">
          <w:tblPr>
            <w:tblStyle w:val="TableGrid3"/>
            <w:tblW w:w="10455" w:type="dxa"/>
            <w:tblBorders>
              <w:top w:val="single" w:sz="4" w:space="0" w:color="DBDBDB"/>
              <w:left w:val="single" w:sz="4" w:space="0" w:color="DBDBDB"/>
              <w:bottom w:val="single" w:sz="4" w:space="0" w:color="DBDBDB"/>
              <w:right w:val="single" w:sz="4" w:space="0" w:color="DBDBDB"/>
              <w:insideH w:val="none" w:sz="0" w:space="0" w:color="auto"/>
              <w:insideV w:val="none" w:sz="0" w:space="0" w:color="auto"/>
            </w:tblBorders>
            <w:tblLayout w:type="fixed"/>
            <w:tblCellMar>
              <w:left w:w="115" w:type="dxa"/>
              <w:right w:w="115" w:type="dxa"/>
            </w:tblCellMar>
            <w:tblLook w:val="04A0" w:firstRow="1" w:lastRow="0" w:firstColumn="1" w:lastColumn="0" w:noHBand="0" w:noVBand="1"/>
          </w:tblPr>
        </w:tblPrChange>
      </w:tblPr>
      <w:tblGrid>
        <w:gridCol w:w="264"/>
        <w:gridCol w:w="630"/>
        <w:gridCol w:w="450"/>
        <w:gridCol w:w="2880"/>
        <w:gridCol w:w="1980"/>
        <w:gridCol w:w="3981"/>
        <w:gridCol w:w="270"/>
        <w:tblGridChange w:id="1681">
          <w:tblGrid>
            <w:gridCol w:w="360"/>
            <w:gridCol w:w="360"/>
            <w:gridCol w:w="360"/>
            <w:gridCol w:w="360"/>
            <w:gridCol w:w="360"/>
            <w:gridCol w:w="360"/>
            <w:gridCol w:w="360"/>
          </w:tblGrid>
        </w:tblGridChange>
      </w:tblGrid>
      <w:tr w:rsidR="00E14F2A" w:rsidRPr="007F4B89" w14:paraId="34E0CB0E" w14:textId="77777777" w:rsidTr="51235A2F">
        <w:trPr>
          <w:cantSplit/>
        </w:trPr>
        <w:tc>
          <w:tcPr>
            <w:tcW w:w="10456" w:type="dxa"/>
            <w:gridSpan w:val="7"/>
            <w:tcBorders>
              <w:top w:val="single" w:sz="4" w:space="0" w:color="DBDBDB" w:themeColor="accent3" w:themeTint="66"/>
              <w:left w:val="single" w:sz="4" w:space="0" w:color="DBDBDB" w:themeColor="accent3" w:themeTint="66"/>
              <w:bottom w:val="nil"/>
              <w:right w:val="single" w:sz="4" w:space="0" w:color="DBDBDB" w:themeColor="accent3" w:themeTint="66"/>
            </w:tcBorders>
            <w:shd w:val="clear" w:color="auto" w:fill="FAFAFA"/>
            <w:hideMark/>
            <w:tcPrChange w:id="1682" w:author="Alicia Romero Lopez" w:date="2020-01-31T09:48:00Z">
              <w:tcPr>
                <w:tcW w:w="10456" w:type="dxa"/>
                <w:gridSpan w:val="7"/>
                <w:tcBorders>
                  <w:top w:val="single" w:sz="4" w:space="0" w:color="DBDBDB"/>
                  <w:left w:val="single" w:sz="4" w:space="0" w:color="DBDBDB"/>
                  <w:bottom w:val="nil"/>
                  <w:right w:val="single" w:sz="4" w:space="0" w:color="DBDBDB"/>
                </w:tcBorders>
                <w:shd w:val="clear" w:color="auto" w:fill="FAFAFA"/>
                <w:hideMark/>
              </w:tcPr>
            </w:tcPrChange>
          </w:tcPr>
          <w:p w14:paraId="7A053575" w14:textId="77777777" w:rsidR="00E14F2A" w:rsidRPr="007F4B89" w:rsidRDefault="00E14F2A" w:rsidP="00E14F2A">
            <w:pPr>
              <w:spacing w:before="120" w:after="120" w:line="256" w:lineRule="auto"/>
              <w:outlineLvl w:val="2"/>
              <w:rPr>
                <w:rFonts w:ascii="Open Sans Semibold" w:hAnsi="Open Sans Semibold" w:cs="Open Sans Semibold"/>
                <w:color w:val="11143F"/>
              </w:rPr>
            </w:pPr>
            <w:r w:rsidRPr="007F4B89">
              <w:rPr>
                <w:rFonts w:ascii="Open Sans Semibold" w:hAnsi="Open Sans Semibold" w:cs="Open Sans Semibold"/>
                <w:color w:val="11143F"/>
              </w:rPr>
              <w:t xml:space="preserve">A machine learning model is aimed at making a videogame play itself. What type of learning problems is that example? </w:t>
            </w:r>
          </w:p>
        </w:tc>
      </w:tr>
      <w:tr w:rsidR="00E14F2A" w:rsidRPr="007F4B89" w14:paraId="708E909B" w14:textId="77777777" w:rsidTr="51235A2F">
        <w:trPr>
          <w:cantSplit/>
        </w:trPr>
        <w:tc>
          <w:tcPr>
            <w:tcW w:w="265" w:type="dxa"/>
            <w:tcBorders>
              <w:top w:val="nil"/>
              <w:left w:val="single" w:sz="4" w:space="0" w:color="DBDBDB" w:themeColor="accent3" w:themeTint="66"/>
              <w:bottom w:val="nil"/>
              <w:right w:val="nil"/>
            </w:tcBorders>
            <w:shd w:val="clear" w:color="auto" w:fill="FAFAFA"/>
            <w:tcPrChange w:id="1683" w:author="Alicia Romero Lopez" w:date="2020-01-31T09:48:00Z">
              <w:tcPr>
                <w:tcW w:w="265" w:type="dxa"/>
                <w:tcBorders>
                  <w:top w:val="nil"/>
                  <w:left w:val="single" w:sz="4" w:space="0" w:color="DBDBDB"/>
                  <w:bottom w:val="nil"/>
                  <w:right w:val="nil"/>
                </w:tcBorders>
                <w:shd w:val="clear" w:color="auto" w:fill="FAFAFA"/>
              </w:tcPr>
            </w:tcPrChange>
          </w:tcPr>
          <w:p w14:paraId="2EDAB42D" w14:textId="77777777" w:rsidR="00E14F2A" w:rsidRPr="007F4B89" w:rsidRDefault="00E14F2A" w:rsidP="00E14F2A">
            <w:pPr>
              <w:spacing w:before="120" w:after="120" w:line="256" w:lineRule="auto"/>
              <w:rPr>
                <w:color w:val="404040"/>
              </w:rPr>
            </w:pPr>
          </w:p>
        </w:tc>
        <w:tc>
          <w:tcPr>
            <w:tcW w:w="630" w:type="dxa"/>
            <w:tcBorders>
              <w:top w:val="nil"/>
              <w:left w:val="nil"/>
              <w:bottom w:val="nil"/>
              <w:right w:val="nil"/>
            </w:tcBorders>
            <w:shd w:val="clear" w:color="auto" w:fill="FFFFFF" w:themeFill="background1"/>
            <w:vAlign w:val="center"/>
            <w:hideMark/>
            <w:tcPrChange w:id="1684" w:author="Alicia Romero Lopez" w:date="2020-01-31T09:48:00Z">
              <w:tcPr>
                <w:tcW w:w="630" w:type="dxa"/>
                <w:tcBorders>
                  <w:top w:val="nil"/>
                  <w:left w:val="nil"/>
                  <w:bottom w:val="nil"/>
                  <w:right w:val="nil"/>
                </w:tcBorders>
                <w:shd w:val="clear" w:color="auto" w:fill="FFFFFF"/>
                <w:hideMark/>
              </w:tcPr>
            </w:tcPrChange>
          </w:tcPr>
          <w:p w14:paraId="173EDEE4" w14:textId="77777777" w:rsidR="00E14F2A" w:rsidRPr="007F4B89" w:rsidRDefault="00E14F2A" w:rsidP="00E14F2A">
            <w:pPr>
              <w:spacing w:before="120" w:after="120" w:line="256" w:lineRule="auto"/>
              <w:rPr>
                <w:color w:val="404040"/>
              </w:rPr>
            </w:pPr>
            <w:r w:rsidRPr="007F4B89">
              <w:rPr>
                <w:noProof/>
                <w:color w:val="404040"/>
              </w:rPr>
              <mc:AlternateContent>
                <mc:Choice Requires="wps">
                  <w:drawing>
                    <wp:inline distT="0" distB="0" distL="0" distR="0" wp14:anchorId="16540039" wp14:editId="2F9940BB">
                      <wp:extent cx="207010" cy="207010"/>
                      <wp:effectExtent l="19050" t="19050" r="21590" b="21590"/>
                      <wp:docPr id="68" name="Oval 2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010" cy="207010"/>
                              </a:xfrm>
                              <a:prstGeom prst="ellipse">
                                <a:avLst/>
                              </a:prstGeom>
                              <a:noFill/>
                              <a:ln w="28575">
                                <a:solidFill>
                                  <a:srgbClr val="DBDBDB">
                                    <a:lumMod val="90000"/>
                                    <a:lumOff val="0"/>
                                  </a:srgb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inline>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w16se="http://schemas.microsoft.com/office/word/2015/wordml/symex" xmlns:cx1="http://schemas.microsoft.com/office/drawing/2015/9/8/chartex" xmlns:cx="http://schemas.microsoft.com/office/drawing/2014/chartex">
                  <w:pict>
                    <v:oval w14:anchorId="5B51DC62" id="Oval 253" o:spid="_x0000_s1026" style="width:16.3pt;height:16.3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" filled="f" strokecolor="#c5c5c5" strokeweight="2.25pt">
                      <v:stroke joinstyle="miter"/>
                      <w10:anchorlock/>
                    </v:oval>
                  </w:pict>
                </mc:Fallback>
              </mc:AlternateContent>
            </w:r>
          </w:p>
        </w:tc>
        <w:tc>
          <w:tcPr>
            <w:tcW w:w="450" w:type="dxa"/>
            <w:tcBorders>
              <w:top w:val="nil"/>
              <w:left w:val="nil"/>
              <w:bottom w:val="nil"/>
              <w:right w:val="nil"/>
            </w:tcBorders>
            <w:shd w:val="clear" w:color="auto" w:fill="FFFFFF" w:themeFill="background1"/>
            <w:vAlign w:val="center"/>
            <w:hideMark/>
            <w:tcPrChange w:id="1685" w:author="Alicia Romero Lopez" w:date="2020-01-31T09:48:00Z">
              <w:tcPr>
                <w:tcW w:w="450" w:type="dxa"/>
                <w:tcBorders>
                  <w:top w:val="nil"/>
                  <w:left w:val="nil"/>
                  <w:bottom w:val="nil"/>
                  <w:right w:val="nil"/>
                </w:tcBorders>
                <w:shd w:val="clear" w:color="auto" w:fill="FFFFFF"/>
                <w:hideMark/>
              </w:tcPr>
            </w:tcPrChange>
          </w:tcPr>
          <w:p w14:paraId="61F9A1AD" w14:textId="77777777" w:rsidR="00E14F2A" w:rsidRPr="007F4B89" w:rsidRDefault="00E14F2A" w:rsidP="00E14F2A">
            <w:pPr>
              <w:spacing w:before="120" w:after="120" w:line="256" w:lineRule="auto"/>
              <w:rPr>
                <w:rFonts w:ascii="Open Sans Semibold" w:hAnsi="Open Sans Semibold" w:cs="Open Sans Semibold"/>
                <w:color w:val="404040"/>
              </w:rPr>
            </w:pPr>
            <w:r w:rsidRPr="007F4B89">
              <w:rPr>
                <w:rFonts w:ascii="Open Sans Semibold" w:hAnsi="Open Sans Semibold" w:cs="Open Sans Semibold"/>
                <w:color w:val="404040"/>
              </w:rPr>
              <w:t>a.</w:t>
            </w:r>
          </w:p>
        </w:tc>
        <w:tc>
          <w:tcPr>
            <w:tcW w:w="8841" w:type="dxa"/>
            <w:gridSpan w:val="3"/>
            <w:tcBorders>
              <w:top w:val="nil"/>
              <w:left w:val="nil"/>
              <w:bottom w:val="nil"/>
              <w:right w:val="nil"/>
            </w:tcBorders>
            <w:shd w:val="clear" w:color="auto" w:fill="FFFFFF" w:themeFill="background1"/>
            <w:vAlign w:val="center"/>
            <w:hideMark/>
            <w:tcPrChange w:id="1686" w:author="Alicia Romero Lopez" w:date="2020-01-31T09:48:00Z">
              <w:tcPr>
                <w:tcW w:w="8841" w:type="dxa"/>
                <w:gridSpan w:val="3"/>
                <w:tcBorders>
                  <w:top w:val="nil"/>
                  <w:left w:val="nil"/>
                  <w:bottom w:val="nil"/>
                  <w:right w:val="nil"/>
                </w:tcBorders>
                <w:shd w:val="clear" w:color="auto" w:fill="FFFFFF"/>
                <w:hideMark/>
              </w:tcPr>
            </w:tcPrChange>
          </w:tcPr>
          <w:p w14:paraId="40BC4350" w14:textId="77777777" w:rsidR="00E14F2A" w:rsidRPr="007F4B89" w:rsidRDefault="00E14F2A" w:rsidP="00E14F2A">
            <w:pPr>
              <w:spacing w:before="120" w:after="120" w:line="256" w:lineRule="auto"/>
              <w:rPr>
                <w:color w:val="404040"/>
              </w:rPr>
            </w:pPr>
            <w:r w:rsidRPr="007F4B89">
              <w:rPr>
                <w:color w:val="404040"/>
              </w:rPr>
              <w:t>Supervised learning.</w:t>
            </w:r>
          </w:p>
        </w:tc>
        <w:tc>
          <w:tcPr>
            <w:tcW w:w="270" w:type="dxa"/>
            <w:tcBorders>
              <w:top w:val="nil"/>
              <w:left w:val="nil"/>
              <w:bottom w:val="nil"/>
              <w:right w:val="single" w:sz="4" w:space="0" w:color="DBDBDB" w:themeColor="accent3" w:themeTint="66"/>
            </w:tcBorders>
            <w:shd w:val="clear" w:color="auto" w:fill="FAFAFA"/>
            <w:tcPrChange w:id="1687" w:author="Alicia Romero Lopez" w:date="2020-01-31T09:48:00Z">
              <w:tcPr>
                <w:tcW w:w="270" w:type="dxa"/>
                <w:tcBorders>
                  <w:top w:val="nil"/>
                  <w:left w:val="nil"/>
                  <w:bottom w:val="nil"/>
                  <w:right w:val="single" w:sz="4" w:space="0" w:color="DBDBDB"/>
                </w:tcBorders>
                <w:shd w:val="clear" w:color="auto" w:fill="FAFAFA"/>
              </w:tcPr>
            </w:tcPrChange>
          </w:tcPr>
          <w:p w14:paraId="116F2942" w14:textId="77777777" w:rsidR="00E14F2A" w:rsidRPr="007F4B89" w:rsidRDefault="00E14F2A" w:rsidP="00E14F2A">
            <w:pPr>
              <w:spacing w:before="120" w:after="120" w:line="256" w:lineRule="auto"/>
              <w:rPr>
                <w:color w:val="404040"/>
              </w:rPr>
            </w:pPr>
          </w:p>
        </w:tc>
      </w:tr>
      <w:tr w:rsidR="00E14F2A" w:rsidRPr="007F4B89" w14:paraId="03E72626" w14:textId="77777777" w:rsidTr="51235A2F">
        <w:trPr>
          <w:cantSplit/>
          <w:trHeight w:val="20"/>
        </w:trPr>
        <w:tc>
          <w:tcPr>
            <w:tcW w:w="265" w:type="dxa"/>
            <w:tcBorders>
              <w:top w:val="nil"/>
              <w:left w:val="single" w:sz="4" w:space="0" w:color="DBDBDB" w:themeColor="accent3" w:themeTint="66"/>
              <w:bottom w:val="nil"/>
              <w:right w:val="nil"/>
            </w:tcBorders>
            <w:shd w:val="clear" w:color="auto" w:fill="FAFAFA"/>
            <w:tcPrChange w:id="1688" w:author="Alicia Romero Lopez" w:date="2020-01-31T09:48:00Z">
              <w:tcPr>
                <w:tcW w:w="265" w:type="dxa"/>
                <w:tcBorders>
                  <w:top w:val="nil"/>
                  <w:left w:val="single" w:sz="4" w:space="0" w:color="DBDBDB"/>
                  <w:bottom w:val="nil"/>
                  <w:right w:val="nil"/>
                </w:tcBorders>
                <w:shd w:val="clear" w:color="auto" w:fill="FAFAFA"/>
              </w:tcPr>
            </w:tcPrChange>
          </w:tcPr>
          <w:p w14:paraId="284E7D07" w14:textId="77777777" w:rsidR="00E14F2A" w:rsidRPr="007F4B89" w:rsidRDefault="00E14F2A" w:rsidP="00E14F2A">
            <w:pPr>
              <w:rPr>
                <w:color w:val="404040"/>
                <w:sz w:val="16"/>
                <w:szCs w:val="16"/>
              </w:rPr>
            </w:pPr>
          </w:p>
        </w:tc>
        <w:tc>
          <w:tcPr>
            <w:tcW w:w="630" w:type="dxa"/>
            <w:tcBorders>
              <w:top w:val="nil"/>
              <w:left w:val="nil"/>
              <w:bottom w:val="nil"/>
              <w:right w:val="nil"/>
            </w:tcBorders>
            <w:shd w:val="clear" w:color="auto" w:fill="FAFAFA"/>
            <w:vAlign w:val="center"/>
            <w:tcPrChange w:id="1689" w:author="Alicia Romero Lopez" w:date="2020-01-31T09:48:00Z">
              <w:tcPr>
                <w:tcW w:w="630" w:type="dxa"/>
                <w:tcBorders>
                  <w:top w:val="nil"/>
                  <w:left w:val="nil"/>
                  <w:bottom w:val="nil"/>
                  <w:right w:val="nil"/>
                </w:tcBorders>
                <w:shd w:val="clear" w:color="auto" w:fill="FAFAFA"/>
              </w:tcPr>
            </w:tcPrChange>
          </w:tcPr>
          <w:p w14:paraId="661F2C9D" w14:textId="77777777" w:rsidR="00E14F2A" w:rsidRPr="007F4B89" w:rsidRDefault="00E14F2A" w:rsidP="00E14F2A">
            <w:pPr>
              <w:rPr>
                <w:color w:val="404040"/>
                <w:sz w:val="16"/>
                <w:szCs w:val="16"/>
              </w:rPr>
            </w:pPr>
          </w:p>
        </w:tc>
        <w:tc>
          <w:tcPr>
            <w:tcW w:w="3330" w:type="dxa"/>
            <w:gridSpan w:val="2"/>
            <w:tcBorders>
              <w:top w:val="nil"/>
              <w:left w:val="nil"/>
              <w:bottom w:val="nil"/>
              <w:right w:val="nil"/>
            </w:tcBorders>
            <w:shd w:val="clear" w:color="auto" w:fill="FAFAFA"/>
            <w:vAlign w:val="center"/>
            <w:tcPrChange w:id="1690" w:author="Alicia Romero Lopez" w:date="2020-01-31T09:48:00Z">
              <w:tcPr>
                <w:tcW w:w="3330" w:type="dxa"/>
                <w:gridSpan w:val="2"/>
                <w:tcBorders>
                  <w:top w:val="nil"/>
                  <w:left w:val="nil"/>
                  <w:bottom w:val="nil"/>
                  <w:right w:val="nil"/>
                </w:tcBorders>
                <w:shd w:val="clear" w:color="auto" w:fill="FAFAFA"/>
              </w:tcPr>
            </w:tcPrChange>
          </w:tcPr>
          <w:p w14:paraId="54FF7048" w14:textId="77777777" w:rsidR="00E14F2A" w:rsidRPr="007F4B89" w:rsidRDefault="00E14F2A" w:rsidP="00E14F2A">
            <w:pPr>
              <w:rPr>
                <w:color w:val="404040"/>
                <w:sz w:val="16"/>
                <w:szCs w:val="16"/>
              </w:rPr>
            </w:pPr>
          </w:p>
        </w:tc>
        <w:tc>
          <w:tcPr>
            <w:tcW w:w="1980" w:type="dxa"/>
            <w:tcBorders>
              <w:top w:val="nil"/>
              <w:left w:val="nil"/>
              <w:bottom w:val="nil"/>
              <w:right w:val="nil"/>
            </w:tcBorders>
            <w:shd w:val="clear" w:color="auto" w:fill="FAFAFA"/>
            <w:vAlign w:val="center"/>
            <w:tcPrChange w:id="1691" w:author="Alicia Romero Lopez" w:date="2020-01-31T09:48:00Z">
              <w:tcPr>
                <w:tcW w:w="1980" w:type="dxa"/>
                <w:tcBorders>
                  <w:top w:val="nil"/>
                  <w:left w:val="nil"/>
                  <w:bottom w:val="nil"/>
                  <w:right w:val="nil"/>
                </w:tcBorders>
                <w:shd w:val="clear" w:color="auto" w:fill="FAFAFA"/>
              </w:tcPr>
            </w:tcPrChange>
          </w:tcPr>
          <w:p w14:paraId="66834D8D" w14:textId="77777777" w:rsidR="00E14F2A" w:rsidRPr="007F4B89" w:rsidRDefault="00E14F2A" w:rsidP="00E14F2A">
            <w:pPr>
              <w:rPr>
                <w:color w:val="404040"/>
                <w:sz w:val="16"/>
                <w:szCs w:val="16"/>
              </w:rPr>
            </w:pPr>
          </w:p>
        </w:tc>
        <w:tc>
          <w:tcPr>
            <w:tcW w:w="3978" w:type="dxa"/>
            <w:tcBorders>
              <w:top w:val="nil"/>
              <w:left w:val="nil"/>
              <w:bottom w:val="nil"/>
              <w:right w:val="nil"/>
            </w:tcBorders>
            <w:shd w:val="clear" w:color="auto" w:fill="FAFAFA"/>
            <w:vAlign w:val="center"/>
            <w:tcPrChange w:id="1692" w:author="Alicia Romero Lopez" w:date="2020-01-31T09:48:00Z">
              <w:tcPr>
                <w:tcW w:w="3978" w:type="dxa"/>
                <w:tcBorders>
                  <w:top w:val="nil"/>
                  <w:left w:val="nil"/>
                  <w:bottom w:val="nil"/>
                  <w:right w:val="nil"/>
                </w:tcBorders>
                <w:shd w:val="clear" w:color="auto" w:fill="FAFAFA"/>
              </w:tcPr>
            </w:tcPrChange>
          </w:tcPr>
          <w:p w14:paraId="5642FA6E" w14:textId="77777777" w:rsidR="00E14F2A" w:rsidRPr="007F4B89" w:rsidRDefault="00E14F2A" w:rsidP="00E14F2A">
            <w:pPr>
              <w:rPr>
                <w:noProof/>
                <w:color w:val="404040"/>
                <w:sz w:val="16"/>
                <w:szCs w:val="16"/>
              </w:rPr>
            </w:pPr>
          </w:p>
        </w:tc>
        <w:tc>
          <w:tcPr>
            <w:tcW w:w="270" w:type="dxa"/>
            <w:tcBorders>
              <w:top w:val="nil"/>
              <w:left w:val="nil"/>
              <w:bottom w:val="nil"/>
              <w:right w:val="single" w:sz="4" w:space="0" w:color="DBDBDB" w:themeColor="accent3" w:themeTint="66"/>
            </w:tcBorders>
            <w:shd w:val="clear" w:color="auto" w:fill="FAFAFA"/>
            <w:tcPrChange w:id="1693" w:author="Alicia Romero Lopez" w:date="2020-01-31T09:48:00Z">
              <w:tcPr>
                <w:tcW w:w="270" w:type="dxa"/>
                <w:tcBorders>
                  <w:top w:val="nil"/>
                  <w:left w:val="nil"/>
                  <w:bottom w:val="nil"/>
                  <w:right w:val="single" w:sz="4" w:space="0" w:color="DBDBDB"/>
                </w:tcBorders>
                <w:shd w:val="clear" w:color="auto" w:fill="FAFAFA"/>
              </w:tcPr>
            </w:tcPrChange>
          </w:tcPr>
          <w:p w14:paraId="628E307D" w14:textId="77777777" w:rsidR="00E14F2A" w:rsidRPr="007F4B89" w:rsidRDefault="00E14F2A" w:rsidP="00E14F2A">
            <w:pPr>
              <w:rPr>
                <w:color w:val="404040"/>
                <w:sz w:val="16"/>
                <w:szCs w:val="16"/>
              </w:rPr>
            </w:pPr>
          </w:p>
        </w:tc>
      </w:tr>
      <w:tr w:rsidR="00E14F2A" w:rsidRPr="007F4B89" w14:paraId="0C7C0F4E" w14:textId="77777777" w:rsidTr="51235A2F">
        <w:trPr>
          <w:cantSplit/>
        </w:trPr>
        <w:tc>
          <w:tcPr>
            <w:tcW w:w="265" w:type="dxa"/>
            <w:tcBorders>
              <w:top w:val="nil"/>
              <w:left w:val="single" w:sz="4" w:space="0" w:color="DBDBDB" w:themeColor="accent3" w:themeTint="66"/>
              <w:bottom w:val="nil"/>
              <w:right w:val="nil"/>
            </w:tcBorders>
            <w:shd w:val="clear" w:color="auto" w:fill="FAFAFA"/>
            <w:tcPrChange w:id="1694" w:author="Alicia Romero Lopez" w:date="2020-01-31T09:48:00Z">
              <w:tcPr>
                <w:tcW w:w="265" w:type="dxa"/>
                <w:tcBorders>
                  <w:top w:val="nil"/>
                  <w:left w:val="single" w:sz="4" w:space="0" w:color="DBDBDB"/>
                  <w:bottom w:val="nil"/>
                  <w:right w:val="nil"/>
                </w:tcBorders>
                <w:shd w:val="clear" w:color="auto" w:fill="FAFAFA"/>
              </w:tcPr>
            </w:tcPrChange>
          </w:tcPr>
          <w:p w14:paraId="55AF2126" w14:textId="77777777" w:rsidR="00E14F2A" w:rsidRPr="007F4B89" w:rsidRDefault="00E14F2A" w:rsidP="00E14F2A">
            <w:pPr>
              <w:spacing w:before="120" w:after="120" w:line="256" w:lineRule="auto"/>
              <w:rPr>
                <w:color w:val="404040"/>
              </w:rPr>
            </w:pPr>
          </w:p>
        </w:tc>
        <w:tc>
          <w:tcPr>
            <w:tcW w:w="630" w:type="dxa"/>
            <w:tcBorders>
              <w:top w:val="nil"/>
              <w:left w:val="nil"/>
              <w:bottom w:val="nil"/>
              <w:right w:val="nil"/>
            </w:tcBorders>
            <w:shd w:val="clear" w:color="auto" w:fill="FFFFFF" w:themeFill="background1"/>
            <w:vAlign w:val="center"/>
            <w:hideMark/>
            <w:tcPrChange w:id="1695" w:author="Alicia Romero Lopez" w:date="2020-01-31T09:48:00Z">
              <w:tcPr>
                <w:tcW w:w="630" w:type="dxa"/>
                <w:tcBorders>
                  <w:top w:val="nil"/>
                  <w:left w:val="nil"/>
                  <w:bottom w:val="nil"/>
                  <w:right w:val="nil"/>
                </w:tcBorders>
                <w:shd w:val="clear" w:color="auto" w:fill="FFFFFF"/>
                <w:hideMark/>
              </w:tcPr>
            </w:tcPrChange>
          </w:tcPr>
          <w:p w14:paraId="3A978220" w14:textId="77777777" w:rsidR="00E14F2A" w:rsidRPr="007F4B89" w:rsidRDefault="00E14F2A" w:rsidP="00E14F2A">
            <w:pPr>
              <w:spacing w:before="120" w:after="120" w:line="256" w:lineRule="auto"/>
              <w:rPr>
                <w:noProof/>
                <w:color w:val="404040"/>
              </w:rPr>
            </w:pPr>
            <w:r w:rsidRPr="007F4B89">
              <w:rPr>
                <w:noProof/>
                <w:color w:val="404040"/>
              </w:rPr>
              <mc:AlternateContent>
                <mc:Choice Requires="wps">
                  <w:drawing>
                    <wp:inline distT="0" distB="0" distL="0" distR="0" wp14:anchorId="25551E5A" wp14:editId="4D7A230F">
                      <wp:extent cx="207010" cy="207010"/>
                      <wp:effectExtent l="19050" t="19050" r="21590" b="21590"/>
                      <wp:docPr id="67" name="Oval 25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010" cy="207010"/>
                              </a:xfrm>
                              <a:prstGeom prst="ellipse">
                                <a:avLst/>
                              </a:prstGeom>
                              <a:noFill/>
                              <a:ln w="28575">
                                <a:solidFill>
                                  <a:srgbClr val="DBDBDB">
                                    <a:lumMod val="90000"/>
                                    <a:lumOff val="0"/>
                                  </a:srgb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inline>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w16se="http://schemas.microsoft.com/office/word/2015/wordml/symex" xmlns:cx1="http://schemas.microsoft.com/office/drawing/2015/9/8/chartex" xmlns:cx="http://schemas.microsoft.com/office/drawing/2014/chartex">
                  <w:pict>
                    <v:oval w14:anchorId="6E9BA831" id="Oval 254" o:spid="_x0000_s1026" style="width:16.3pt;height:16.3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" filled="f" strokecolor="#c5c5c5" strokeweight="2.25pt">
                      <v:stroke joinstyle="miter"/>
                      <w10:anchorlock/>
                    </v:oval>
                  </w:pict>
                </mc:Fallback>
              </mc:AlternateContent>
            </w:r>
          </w:p>
        </w:tc>
        <w:tc>
          <w:tcPr>
            <w:tcW w:w="450" w:type="dxa"/>
            <w:tcBorders>
              <w:top w:val="nil"/>
              <w:left w:val="nil"/>
              <w:bottom w:val="nil"/>
              <w:right w:val="nil"/>
            </w:tcBorders>
            <w:shd w:val="clear" w:color="auto" w:fill="FFFFFF" w:themeFill="background1"/>
            <w:vAlign w:val="center"/>
            <w:hideMark/>
            <w:tcPrChange w:id="1696" w:author="Alicia Romero Lopez" w:date="2020-01-31T09:48:00Z">
              <w:tcPr>
                <w:tcW w:w="450" w:type="dxa"/>
                <w:tcBorders>
                  <w:top w:val="nil"/>
                  <w:left w:val="nil"/>
                  <w:bottom w:val="nil"/>
                  <w:right w:val="nil"/>
                </w:tcBorders>
                <w:shd w:val="clear" w:color="auto" w:fill="FFFFFF"/>
                <w:hideMark/>
              </w:tcPr>
            </w:tcPrChange>
          </w:tcPr>
          <w:p w14:paraId="6167DEDD" w14:textId="77777777" w:rsidR="00E14F2A" w:rsidRPr="007F4B89" w:rsidRDefault="00E14F2A" w:rsidP="00E14F2A">
            <w:pPr>
              <w:spacing w:before="120" w:after="120" w:line="256" w:lineRule="auto"/>
              <w:rPr>
                <w:rFonts w:ascii="Open Sans Semibold" w:hAnsi="Open Sans Semibold" w:cs="Open Sans Semibold"/>
                <w:color w:val="404040"/>
              </w:rPr>
            </w:pPr>
            <w:r w:rsidRPr="007F4B89">
              <w:rPr>
                <w:rFonts w:ascii="Open Sans Semibold" w:hAnsi="Open Sans Semibold" w:cs="Open Sans Semibold"/>
                <w:color w:val="404040"/>
              </w:rPr>
              <w:t>b.</w:t>
            </w:r>
          </w:p>
        </w:tc>
        <w:tc>
          <w:tcPr>
            <w:tcW w:w="8841" w:type="dxa"/>
            <w:gridSpan w:val="3"/>
            <w:tcBorders>
              <w:top w:val="nil"/>
              <w:left w:val="nil"/>
              <w:bottom w:val="nil"/>
              <w:right w:val="nil"/>
            </w:tcBorders>
            <w:shd w:val="clear" w:color="auto" w:fill="FFFFFF" w:themeFill="background1"/>
            <w:vAlign w:val="center"/>
            <w:hideMark/>
            <w:tcPrChange w:id="1697" w:author="Alicia Romero Lopez" w:date="2020-01-31T09:48:00Z">
              <w:tcPr>
                <w:tcW w:w="8841" w:type="dxa"/>
                <w:gridSpan w:val="3"/>
                <w:tcBorders>
                  <w:top w:val="nil"/>
                  <w:left w:val="nil"/>
                  <w:bottom w:val="nil"/>
                  <w:right w:val="nil"/>
                </w:tcBorders>
                <w:shd w:val="clear" w:color="auto" w:fill="FFFFFF"/>
                <w:hideMark/>
              </w:tcPr>
            </w:tcPrChange>
          </w:tcPr>
          <w:p w14:paraId="68DDAAEF" w14:textId="77777777" w:rsidR="00E14F2A" w:rsidRPr="007F4B89" w:rsidRDefault="00E14F2A" w:rsidP="00E14F2A">
            <w:pPr>
              <w:spacing w:before="120" w:after="120" w:line="256" w:lineRule="auto"/>
              <w:rPr>
                <w:color w:val="404040"/>
              </w:rPr>
            </w:pPr>
            <w:r w:rsidRPr="007F4B89">
              <w:rPr>
                <w:color w:val="404040"/>
              </w:rPr>
              <w:t>Semi-supervised learning.</w:t>
            </w:r>
          </w:p>
        </w:tc>
        <w:tc>
          <w:tcPr>
            <w:tcW w:w="270" w:type="dxa"/>
            <w:tcBorders>
              <w:top w:val="nil"/>
              <w:left w:val="nil"/>
              <w:bottom w:val="nil"/>
              <w:right w:val="single" w:sz="4" w:space="0" w:color="DBDBDB" w:themeColor="accent3" w:themeTint="66"/>
            </w:tcBorders>
            <w:shd w:val="clear" w:color="auto" w:fill="FAFAFA"/>
            <w:tcPrChange w:id="1698" w:author="Alicia Romero Lopez" w:date="2020-01-31T09:48:00Z">
              <w:tcPr>
                <w:tcW w:w="270" w:type="dxa"/>
                <w:tcBorders>
                  <w:top w:val="nil"/>
                  <w:left w:val="nil"/>
                  <w:bottom w:val="nil"/>
                  <w:right w:val="single" w:sz="4" w:space="0" w:color="DBDBDB"/>
                </w:tcBorders>
                <w:shd w:val="clear" w:color="auto" w:fill="FAFAFA"/>
              </w:tcPr>
            </w:tcPrChange>
          </w:tcPr>
          <w:p w14:paraId="1AF38D2F" w14:textId="77777777" w:rsidR="00E14F2A" w:rsidRPr="007F4B89" w:rsidRDefault="00E14F2A" w:rsidP="00E14F2A">
            <w:pPr>
              <w:spacing w:before="120" w:after="120" w:line="256" w:lineRule="auto"/>
              <w:rPr>
                <w:color w:val="404040"/>
              </w:rPr>
            </w:pPr>
          </w:p>
        </w:tc>
      </w:tr>
      <w:tr w:rsidR="00E14F2A" w:rsidRPr="007F4B89" w14:paraId="6F691F98" w14:textId="77777777" w:rsidTr="51235A2F">
        <w:trPr>
          <w:cantSplit/>
          <w:trHeight w:val="20"/>
        </w:trPr>
        <w:tc>
          <w:tcPr>
            <w:tcW w:w="265" w:type="dxa"/>
            <w:tcBorders>
              <w:top w:val="nil"/>
              <w:left w:val="single" w:sz="4" w:space="0" w:color="DBDBDB" w:themeColor="accent3" w:themeTint="66"/>
              <w:bottom w:val="nil"/>
              <w:right w:val="nil"/>
            </w:tcBorders>
            <w:shd w:val="clear" w:color="auto" w:fill="FAFAFA"/>
            <w:tcPrChange w:id="1699" w:author="Alicia Romero Lopez" w:date="2020-01-31T09:48:00Z">
              <w:tcPr>
                <w:tcW w:w="265" w:type="dxa"/>
                <w:tcBorders>
                  <w:top w:val="nil"/>
                  <w:left w:val="single" w:sz="4" w:space="0" w:color="DBDBDB"/>
                  <w:bottom w:val="nil"/>
                  <w:right w:val="nil"/>
                </w:tcBorders>
                <w:shd w:val="clear" w:color="auto" w:fill="FAFAFA"/>
              </w:tcPr>
            </w:tcPrChange>
          </w:tcPr>
          <w:p w14:paraId="0E63E4E7" w14:textId="77777777" w:rsidR="00E14F2A" w:rsidRPr="007F4B89" w:rsidRDefault="00E14F2A" w:rsidP="00E14F2A">
            <w:pPr>
              <w:rPr>
                <w:color w:val="404040"/>
                <w:sz w:val="16"/>
                <w:szCs w:val="16"/>
              </w:rPr>
            </w:pPr>
          </w:p>
        </w:tc>
        <w:tc>
          <w:tcPr>
            <w:tcW w:w="630" w:type="dxa"/>
            <w:tcBorders>
              <w:top w:val="nil"/>
              <w:left w:val="nil"/>
              <w:bottom w:val="nil"/>
              <w:right w:val="nil"/>
            </w:tcBorders>
            <w:shd w:val="clear" w:color="auto" w:fill="FAFAFA"/>
            <w:vAlign w:val="center"/>
            <w:tcPrChange w:id="1700" w:author="Alicia Romero Lopez" w:date="2020-01-31T09:48:00Z">
              <w:tcPr>
                <w:tcW w:w="630" w:type="dxa"/>
                <w:tcBorders>
                  <w:top w:val="nil"/>
                  <w:left w:val="nil"/>
                  <w:bottom w:val="nil"/>
                  <w:right w:val="nil"/>
                </w:tcBorders>
                <w:shd w:val="clear" w:color="auto" w:fill="FAFAFA"/>
              </w:tcPr>
            </w:tcPrChange>
          </w:tcPr>
          <w:p w14:paraId="295122EC" w14:textId="77777777" w:rsidR="00E14F2A" w:rsidRPr="007F4B89" w:rsidRDefault="00E14F2A" w:rsidP="00E14F2A">
            <w:pPr>
              <w:rPr>
                <w:color w:val="404040"/>
                <w:sz w:val="16"/>
                <w:szCs w:val="16"/>
              </w:rPr>
            </w:pPr>
          </w:p>
        </w:tc>
        <w:tc>
          <w:tcPr>
            <w:tcW w:w="3330" w:type="dxa"/>
            <w:gridSpan w:val="2"/>
            <w:tcBorders>
              <w:top w:val="nil"/>
              <w:left w:val="nil"/>
              <w:bottom w:val="nil"/>
              <w:right w:val="nil"/>
            </w:tcBorders>
            <w:shd w:val="clear" w:color="auto" w:fill="FAFAFA"/>
            <w:vAlign w:val="center"/>
            <w:tcPrChange w:id="1701" w:author="Alicia Romero Lopez" w:date="2020-01-31T09:48:00Z">
              <w:tcPr>
                <w:tcW w:w="3330" w:type="dxa"/>
                <w:gridSpan w:val="2"/>
                <w:tcBorders>
                  <w:top w:val="nil"/>
                  <w:left w:val="nil"/>
                  <w:bottom w:val="nil"/>
                  <w:right w:val="nil"/>
                </w:tcBorders>
                <w:shd w:val="clear" w:color="auto" w:fill="FAFAFA"/>
              </w:tcPr>
            </w:tcPrChange>
          </w:tcPr>
          <w:p w14:paraId="28B589A2" w14:textId="77777777" w:rsidR="00E14F2A" w:rsidRPr="007F4B89" w:rsidRDefault="00E14F2A" w:rsidP="00E14F2A">
            <w:pPr>
              <w:rPr>
                <w:color w:val="404040"/>
                <w:sz w:val="16"/>
                <w:szCs w:val="16"/>
              </w:rPr>
            </w:pPr>
          </w:p>
        </w:tc>
        <w:tc>
          <w:tcPr>
            <w:tcW w:w="1980" w:type="dxa"/>
            <w:tcBorders>
              <w:top w:val="nil"/>
              <w:left w:val="nil"/>
              <w:bottom w:val="nil"/>
              <w:right w:val="nil"/>
            </w:tcBorders>
            <w:shd w:val="clear" w:color="auto" w:fill="FAFAFA"/>
            <w:vAlign w:val="center"/>
            <w:tcPrChange w:id="1702" w:author="Alicia Romero Lopez" w:date="2020-01-31T09:48:00Z">
              <w:tcPr>
                <w:tcW w:w="1980" w:type="dxa"/>
                <w:tcBorders>
                  <w:top w:val="nil"/>
                  <w:left w:val="nil"/>
                  <w:bottom w:val="nil"/>
                  <w:right w:val="nil"/>
                </w:tcBorders>
                <w:shd w:val="clear" w:color="auto" w:fill="FAFAFA"/>
              </w:tcPr>
            </w:tcPrChange>
          </w:tcPr>
          <w:p w14:paraId="576DD3C8" w14:textId="77777777" w:rsidR="00E14F2A" w:rsidRPr="007F4B89" w:rsidRDefault="00E14F2A" w:rsidP="00E14F2A">
            <w:pPr>
              <w:rPr>
                <w:color w:val="404040"/>
                <w:sz w:val="16"/>
                <w:szCs w:val="16"/>
              </w:rPr>
            </w:pPr>
          </w:p>
        </w:tc>
        <w:tc>
          <w:tcPr>
            <w:tcW w:w="3978" w:type="dxa"/>
            <w:tcBorders>
              <w:top w:val="nil"/>
              <w:left w:val="nil"/>
              <w:bottom w:val="nil"/>
              <w:right w:val="nil"/>
            </w:tcBorders>
            <w:shd w:val="clear" w:color="auto" w:fill="FAFAFA"/>
            <w:vAlign w:val="center"/>
            <w:tcPrChange w:id="1703" w:author="Alicia Romero Lopez" w:date="2020-01-31T09:48:00Z">
              <w:tcPr>
                <w:tcW w:w="3978" w:type="dxa"/>
                <w:tcBorders>
                  <w:top w:val="nil"/>
                  <w:left w:val="nil"/>
                  <w:bottom w:val="nil"/>
                  <w:right w:val="nil"/>
                </w:tcBorders>
                <w:shd w:val="clear" w:color="auto" w:fill="FAFAFA"/>
              </w:tcPr>
            </w:tcPrChange>
          </w:tcPr>
          <w:p w14:paraId="2B6287E2" w14:textId="77777777" w:rsidR="00E14F2A" w:rsidRPr="007F4B89" w:rsidRDefault="00E14F2A" w:rsidP="00E14F2A">
            <w:pPr>
              <w:rPr>
                <w:noProof/>
                <w:color w:val="404040"/>
                <w:sz w:val="16"/>
                <w:szCs w:val="16"/>
              </w:rPr>
            </w:pPr>
          </w:p>
        </w:tc>
        <w:tc>
          <w:tcPr>
            <w:tcW w:w="270" w:type="dxa"/>
            <w:tcBorders>
              <w:top w:val="nil"/>
              <w:left w:val="nil"/>
              <w:bottom w:val="nil"/>
              <w:right w:val="single" w:sz="4" w:space="0" w:color="DBDBDB" w:themeColor="accent3" w:themeTint="66"/>
            </w:tcBorders>
            <w:shd w:val="clear" w:color="auto" w:fill="FAFAFA"/>
            <w:tcPrChange w:id="1704" w:author="Alicia Romero Lopez" w:date="2020-01-31T09:48:00Z">
              <w:tcPr>
                <w:tcW w:w="270" w:type="dxa"/>
                <w:tcBorders>
                  <w:top w:val="nil"/>
                  <w:left w:val="nil"/>
                  <w:bottom w:val="nil"/>
                  <w:right w:val="single" w:sz="4" w:space="0" w:color="DBDBDB"/>
                </w:tcBorders>
                <w:shd w:val="clear" w:color="auto" w:fill="FAFAFA"/>
              </w:tcPr>
            </w:tcPrChange>
          </w:tcPr>
          <w:p w14:paraId="7E03B5F9" w14:textId="77777777" w:rsidR="00E14F2A" w:rsidRPr="007F4B89" w:rsidRDefault="00E14F2A" w:rsidP="00E14F2A">
            <w:pPr>
              <w:rPr>
                <w:color w:val="404040"/>
                <w:sz w:val="16"/>
                <w:szCs w:val="16"/>
              </w:rPr>
            </w:pPr>
          </w:p>
        </w:tc>
      </w:tr>
      <w:tr w:rsidR="00E14F2A" w:rsidRPr="007F4B89" w14:paraId="0056C8E8" w14:textId="77777777" w:rsidTr="51235A2F">
        <w:trPr>
          <w:cantSplit/>
        </w:trPr>
        <w:tc>
          <w:tcPr>
            <w:tcW w:w="265" w:type="dxa"/>
            <w:tcBorders>
              <w:top w:val="nil"/>
              <w:left w:val="single" w:sz="4" w:space="0" w:color="DBDBDB" w:themeColor="accent3" w:themeTint="66"/>
              <w:bottom w:val="nil"/>
              <w:right w:val="nil"/>
            </w:tcBorders>
            <w:shd w:val="clear" w:color="auto" w:fill="FAFAFA"/>
            <w:tcPrChange w:id="1705" w:author="Alicia Romero Lopez" w:date="2020-01-31T09:48:00Z">
              <w:tcPr>
                <w:tcW w:w="265" w:type="dxa"/>
                <w:tcBorders>
                  <w:top w:val="nil"/>
                  <w:left w:val="single" w:sz="4" w:space="0" w:color="DBDBDB"/>
                  <w:bottom w:val="nil"/>
                  <w:right w:val="nil"/>
                </w:tcBorders>
                <w:shd w:val="clear" w:color="auto" w:fill="FAFAFA"/>
              </w:tcPr>
            </w:tcPrChange>
          </w:tcPr>
          <w:p w14:paraId="2EEDFA17" w14:textId="77777777" w:rsidR="00E14F2A" w:rsidRPr="007F4B89" w:rsidRDefault="00E14F2A" w:rsidP="00E14F2A">
            <w:pPr>
              <w:spacing w:before="120" w:after="120" w:line="256" w:lineRule="auto"/>
              <w:rPr>
                <w:color w:val="404040"/>
              </w:rPr>
            </w:pPr>
          </w:p>
        </w:tc>
        <w:tc>
          <w:tcPr>
            <w:tcW w:w="630" w:type="dxa"/>
            <w:tcBorders>
              <w:top w:val="nil"/>
              <w:left w:val="nil"/>
              <w:bottom w:val="nil"/>
              <w:right w:val="nil"/>
            </w:tcBorders>
            <w:shd w:val="clear" w:color="auto" w:fill="FFFFFF" w:themeFill="background1"/>
            <w:vAlign w:val="center"/>
            <w:hideMark/>
            <w:tcPrChange w:id="1706" w:author="Alicia Romero Lopez" w:date="2020-01-31T09:48:00Z">
              <w:tcPr>
                <w:tcW w:w="630" w:type="dxa"/>
                <w:tcBorders>
                  <w:top w:val="nil"/>
                  <w:left w:val="nil"/>
                  <w:bottom w:val="nil"/>
                  <w:right w:val="nil"/>
                </w:tcBorders>
                <w:shd w:val="clear" w:color="auto" w:fill="FFFFFF"/>
                <w:hideMark/>
              </w:tcPr>
            </w:tcPrChange>
          </w:tcPr>
          <w:p w14:paraId="7A9FFF2C" w14:textId="77777777" w:rsidR="00E14F2A" w:rsidRPr="007F4B89" w:rsidRDefault="00E14F2A" w:rsidP="00E14F2A">
            <w:pPr>
              <w:spacing w:before="120" w:after="120" w:line="256" w:lineRule="auto"/>
              <w:rPr>
                <w:noProof/>
                <w:color w:val="404040"/>
              </w:rPr>
            </w:pPr>
            <w:r w:rsidRPr="007F4B89">
              <w:rPr>
                <w:noProof/>
                <w:color w:val="404040"/>
              </w:rPr>
              <mc:AlternateContent>
                <mc:Choice Requires="wps">
                  <w:drawing>
                    <wp:inline distT="0" distB="0" distL="0" distR="0" wp14:anchorId="619FD169" wp14:editId="4B31969D">
                      <wp:extent cx="207010" cy="207010"/>
                      <wp:effectExtent l="19050" t="19050" r="21590" b="21590"/>
                      <wp:docPr id="66" name="Oval 2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010" cy="207010"/>
                              </a:xfrm>
                              <a:prstGeom prst="ellipse">
                                <a:avLst/>
                              </a:prstGeom>
                              <a:noFill/>
                              <a:ln w="28575">
                                <a:solidFill>
                                  <a:srgbClr val="DBDBDB">
                                    <a:lumMod val="90000"/>
                                    <a:lumOff val="0"/>
                                  </a:srgb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inline>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w16se="http://schemas.microsoft.com/office/word/2015/wordml/symex" xmlns:cx1="http://schemas.microsoft.com/office/drawing/2015/9/8/chartex" xmlns:cx="http://schemas.microsoft.com/office/drawing/2014/chartex">
                  <w:pict>
                    <v:oval w14:anchorId="3D00EC96" id="Oval 255" o:spid="_x0000_s1026" style="width:16.3pt;height:16.3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" filled="f" strokecolor="#c5c5c5" strokeweight="2.25pt">
                      <v:stroke joinstyle="miter"/>
                      <w10:anchorlock/>
                    </v:oval>
                  </w:pict>
                </mc:Fallback>
              </mc:AlternateContent>
            </w:r>
          </w:p>
        </w:tc>
        <w:tc>
          <w:tcPr>
            <w:tcW w:w="450" w:type="dxa"/>
            <w:tcBorders>
              <w:top w:val="nil"/>
              <w:left w:val="nil"/>
              <w:bottom w:val="nil"/>
              <w:right w:val="nil"/>
            </w:tcBorders>
            <w:shd w:val="clear" w:color="auto" w:fill="FFFFFF" w:themeFill="background1"/>
            <w:vAlign w:val="center"/>
            <w:hideMark/>
            <w:tcPrChange w:id="1707" w:author="Alicia Romero Lopez" w:date="2020-01-31T09:48:00Z">
              <w:tcPr>
                <w:tcW w:w="450" w:type="dxa"/>
                <w:tcBorders>
                  <w:top w:val="nil"/>
                  <w:left w:val="nil"/>
                  <w:bottom w:val="nil"/>
                  <w:right w:val="nil"/>
                </w:tcBorders>
                <w:shd w:val="clear" w:color="auto" w:fill="FFFFFF"/>
                <w:hideMark/>
              </w:tcPr>
            </w:tcPrChange>
          </w:tcPr>
          <w:p w14:paraId="670D2B60" w14:textId="77777777" w:rsidR="00E14F2A" w:rsidRPr="007F4B89" w:rsidRDefault="00E14F2A" w:rsidP="00E14F2A">
            <w:pPr>
              <w:spacing w:before="120" w:after="120" w:line="256" w:lineRule="auto"/>
              <w:rPr>
                <w:rFonts w:ascii="Open Sans Semibold" w:hAnsi="Open Sans Semibold" w:cs="Open Sans Semibold"/>
                <w:color w:val="404040"/>
              </w:rPr>
            </w:pPr>
            <w:r w:rsidRPr="007F4B89">
              <w:rPr>
                <w:rFonts w:ascii="Open Sans Semibold" w:hAnsi="Open Sans Semibold" w:cs="Open Sans Semibold"/>
                <w:color w:val="404040"/>
              </w:rPr>
              <w:t>c.</w:t>
            </w:r>
          </w:p>
        </w:tc>
        <w:tc>
          <w:tcPr>
            <w:tcW w:w="8841" w:type="dxa"/>
            <w:gridSpan w:val="3"/>
            <w:tcBorders>
              <w:top w:val="nil"/>
              <w:left w:val="nil"/>
              <w:bottom w:val="nil"/>
              <w:right w:val="nil"/>
            </w:tcBorders>
            <w:shd w:val="clear" w:color="auto" w:fill="FFFFFF" w:themeFill="background1"/>
            <w:vAlign w:val="center"/>
            <w:hideMark/>
            <w:tcPrChange w:id="1708" w:author="Alicia Romero Lopez" w:date="2020-01-31T09:48:00Z">
              <w:tcPr>
                <w:tcW w:w="8841" w:type="dxa"/>
                <w:gridSpan w:val="3"/>
                <w:tcBorders>
                  <w:top w:val="nil"/>
                  <w:left w:val="nil"/>
                  <w:bottom w:val="nil"/>
                  <w:right w:val="nil"/>
                </w:tcBorders>
                <w:shd w:val="clear" w:color="auto" w:fill="FFFFFF"/>
                <w:hideMark/>
              </w:tcPr>
            </w:tcPrChange>
          </w:tcPr>
          <w:p w14:paraId="7F45ED65" w14:textId="77777777" w:rsidR="00E14F2A" w:rsidRPr="007F4B89" w:rsidRDefault="00E14F2A" w:rsidP="00E14F2A">
            <w:pPr>
              <w:spacing w:before="120" w:after="120" w:line="256" w:lineRule="auto"/>
              <w:rPr>
                <w:color w:val="404040"/>
              </w:rPr>
            </w:pPr>
            <w:r w:rsidRPr="007F4B89">
              <w:rPr>
                <w:rFonts w:cs="Open Sans"/>
                <w:color w:val="404040"/>
                <w:highlight w:val="green"/>
              </w:rPr>
              <w:t>Reinforcement learning.</w:t>
            </w:r>
          </w:p>
        </w:tc>
        <w:tc>
          <w:tcPr>
            <w:tcW w:w="270" w:type="dxa"/>
            <w:tcBorders>
              <w:top w:val="nil"/>
              <w:left w:val="nil"/>
              <w:bottom w:val="nil"/>
              <w:right w:val="single" w:sz="4" w:space="0" w:color="DBDBDB" w:themeColor="accent3" w:themeTint="66"/>
            </w:tcBorders>
            <w:shd w:val="clear" w:color="auto" w:fill="FAFAFA"/>
            <w:tcPrChange w:id="1709" w:author="Alicia Romero Lopez" w:date="2020-01-31T09:48:00Z">
              <w:tcPr>
                <w:tcW w:w="270" w:type="dxa"/>
                <w:tcBorders>
                  <w:top w:val="nil"/>
                  <w:left w:val="nil"/>
                  <w:bottom w:val="nil"/>
                  <w:right w:val="single" w:sz="4" w:space="0" w:color="DBDBDB"/>
                </w:tcBorders>
                <w:shd w:val="clear" w:color="auto" w:fill="FAFAFA"/>
              </w:tcPr>
            </w:tcPrChange>
          </w:tcPr>
          <w:p w14:paraId="38B12EA2" w14:textId="77777777" w:rsidR="00E14F2A" w:rsidRPr="007F4B89" w:rsidRDefault="00E14F2A" w:rsidP="00E14F2A">
            <w:pPr>
              <w:spacing w:before="120" w:after="120" w:line="256" w:lineRule="auto"/>
              <w:rPr>
                <w:color w:val="404040"/>
              </w:rPr>
            </w:pPr>
          </w:p>
        </w:tc>
      </w:tr>
      <w:tr w:rsidR="00E14F2A" w:rsidRPr="007F4B89" w14:paraId="5B04DA0A" w14:textId="77777777" w:rsidTr="51235A2F">
        <w:trPr>
          <w:cantSplit/>
        </w:trPr>
        <w:tc>
          <w:tcPr>
            <w:tcW w:w="265" w:type="dxa"/>
            <w:tcBorders>
              <w:top w:val="nil"/>
              <w:left w:val="single" w:sz="4" w:space="0" w:color="DBDBDB" w:themeColor="accent3" w:themeTint="66"/>
              <w:bottom w:val="nil"/>
              <w:right w:val="nil"/>
            </w:tcBorders>
            <w:shd w:val="clear" w:color="auto" w:fill="FAFAFA"/>
            <w:tcPrChange w:id="1710" w:author="Alicia Romero Lopez" w:date="2020-01-31T09:48:00Z">
              <w:tcPr>
                <w:tcW w:w="265" w:type="dxa"/>
                <w:tcBorders>
                  <w:top w:val="nil"/>
                  <w:left w:val="single" w:sz="4" w:space="0" w:color="DBDBDB"/>
                  <w:bottom w:val="nil"/>
                  <w:right w:val="nil"/>
                </w:tcBorders>
                <w:shd w:val="clear" w:color="auto" w:fill="FAFAFA"/>
              </w:tcPr>
            </w:tcPrChange>
          </w:tcPr>
          <w:p w14:paraId="1C662DC5" w14:textId="77777777" w:rsidR="00E14F2A" w:rsidRPr="007F4B89" w:rsidRDefault="00E14F2A" w:rsidP="00E14F2A">
            <w:pPr>
              <w:rPr>
                <w:color w:val="404040"/>
                <w:sz w:val="16"/>
                <w:szCs w:val="16"/>
              </w:rPr>
            </w:pPr>
          </w:p>
        </w:tc>
        <w:tc>
          <w:tcPr>
            <w:tcW w:w="3960" w:type="dxa"/>
            <w:gridSpan w:val="3"/>
            <w:tcBorders>
              <w:top w:val="nil"/>
              <w:left w:val="nil"/>
              <w:bottom w:val="nil"/>
              <w:right w:val="nil"/>
            </w:tcBorders>
            <w:shd w:val="clear" w:color="auto" w:fill="FAFAFA"/>
            <w:vAlign w:val="center"/>
            <w:tcPrChange w:id="1711" w:author="Alicia Romero Lopez" w:date="2020-01-31T09:48:00Z">
              <w:tcPr>
                <w:tcW w:w="3960" w:type="dxa"/>
                <w:gridSpan w:val="3"/>
                <w:tcBorders>
                  <w:top w:val="nil"/>
                  <w:left w:val="nil"/>
                  <w:bottom w:val="nil"/>
                  <w:right w:val="nil"/>
                </w:tcBorders>
                <w:shd w:val="clear" w:color="auto" w:fill="FAFAFA"/>
              </w:tcPr>
            </w:tcPrChange>
          </w:tcPr>
          <w:p w14:paraId="16F6AEF8" w14:textId="77777777" w:rsidR="00E14F2A" w:rsidRPr="007F4B89" w:rsidRDefault="00E14F2A" w:rsidP="00E14F2A">
            <w:pPr>
              <w:rPr>
                <w:color w:val="404040"/>
                <w:sz w:val="16"/>
                <w:szCs w:val="16"/>
              </w:rPr>
            </w:pPr>
          </w:p>
        </w:tc>
        <w:tc>
          <w:tcPr>
            <w:tcW w:w="1980" w:type="dxa"/>
            <w:tcBorders>
              <w:top w:val="nil"/>
              <w:left w:val="nil"/>
              <w:bottom w:val="nil"/>
              <w:right w:val="nil"/>
            </w:tcBorders>
            <w:shd w:val="clear" w:color="auto" w:fill="FAFAFA"/>
            <w:vAlign w:val="center"/>
            <w:tcPrChange w:id="1712" w:author="Alicia Romero Lopez" w:date="2020-01-31T09:48:00Z">
              <w:tcPr>
                <w:tcW w:w="1980" w:type="dxa"/>
                <w:tcBorders>
                  <w:top w:val="nil"/>
                  <w:left w:val="nil"/>
                  <w:bottom w:val="nil"/>
                  <w:right w:val="nil"/>
                </w:tcBorders>
                <w:shd w:val="clear" w:color="auto" w:fill="FAFAFA"/>
              </w:tcPr>
            </w:tcPrChange>
          </w:tcPr>
          <w:p w14:paraId="10A31E23" w14:textId="77777777" w:rsidR="00E14F2A" w:rsidRPr="007F4B89" w:rsidRDefault="00E14F2A" w:rsidP="00E14F2A">
            <w:pPr>
              <w:rPr>
                <w:color w:val="404040"/>
                <w:sz w:val="16"/>
                <w:szCs w:val="16"/>
              </w:rPr>
            </w:pPr>
          </w:p>
        </w:tc>
        <w:tc>
          <w:tcPr>
            <w:tcW w:w="3978" w:type="dxa"/>
            <w:tcBorders>
              <w:top w:val="nil"/>
              <w:left w:val="nil"/>
              <w:bottom w:val="nil"/>
              <w:right w:val="nil"/>
            </w:tcBorders>
            <w:shd w:val="clear" w:color="auto" w:fill="FAFAFA"/>
            <w:vAlign w:val="center"/>
            <w:tcPrChange w:id="1713" w:author="Alicia Romero Lopez" w:date="2020-01-31T09:48:00Z">
              <w:tcPr>
                <w:tcW w:w="3978" w:type="dxa"/>
                <w:tcBorders>
                  <w:top w:val="nil"/>
                  <w:left w:val="nil"/>
                  <w:bottom w:val="nil"/>
                  <w:right w:val="nil"/>
                </w:tcBorders>
                <w:shd w:val="clear" w:color="auto" w:fill="FAFAFA"/>
              </w:tcPr>
            </w:tcPrChange>
          </w:tcPr>
          <w:p w14:paraId="5CC7E779" w14:textId="77777777" w:rsidR="00E14F2A" w:rsidRPr="007F4B89" w:rsidRDefault="00E14F2A" w:rsidP="00E14F2A">
            <w:pPr>
              <w:rPr>
                <w:color w:val="404040"/>
                <w:sz w:val="16"/>
                <w:szCs w:val="16"/>
              </w:rPr>
            </w:pPr>
          </w:p>
        </w:tc>
        <w:tc>
          <w:tcPr>
            <w:tcW w:w="270" w:type="dxa"/>
            <w:tcBorders>
              <w:top w:val="nil"/>
              <w:left w:val="nil"/>
              <w:bottom w:val="nil"/>
              <w:right w:val="single" w:sz="4" w:space="0" w:color="DBDBDB" w:themeColor="accent3" w:themeTint="66"/>
            </w:tcBorders>
            <w:shd w:val="clear" w:color="auto" w:fill="FAFAFA"/>
            <w:tcPrChange w:id="1714" w:author="Alicia Romero Lopez" w:date="2020-01-31T09:48:00Z">
              <w:tcPr>
                <w:tcW w:w="270" w:type="dxa"/>
                <w:tcBorders>
                  <w:top w:val="nil"/>
                  <w:left w:val="nil"/>
                  <w:bottom w:val="nil"/>
                  <w:right w:val="single" w:sz="4" w:space="0" w:color="DBDBDB"/>
                </w:tcBorders>
                <w:shd w:val="clear" w:color="auto" w:fill="FAFAFA"/>
              </w:tcPr>
            </w:tcPrChange>
          </w:tcPr>
          <w:p w14:paraId="7C080716" w14:textId="77777777" w:rsidR="00E14F2A" w:rsidRPr="007F4B89" w:rsidRDefault="00E14F2A" w:rsidP="00E14F2A">
            <w:pPr>
              <w:rPr>
                <w:color w:val="404040"/>
                <w:sz w:val="16"/>
                <w:szCs w:val="16"/>
              </w:rPr>
            </w:pPr>
          </w:p>
        </w:tc>
      </w:tr>
      <w:tr w:rsidR="00E14F2A" w:rsidRPr="007F4B89" w14:paraId="309974E8" w14:textId="77777777" w:rsidTr="51235A2F">
        <w:trPr>
          <w:cantSplit/>
        </w:trPr>
        <w:tc>
          <w:tcPr>
            <w:tcW w:w="265" w:type="dxa"/>
            <w:tcBorders>
              <w:top w:val="nil"/>
              <w:left w:val="single" w:sz="4" w:space="0" w:color="DBDBDB" w:themeColor="accent3" w:themeTint="66"/>
              <w:bottom w:val="nil"/>
              <w:right w:val="nil"/>
            </w:tcBorders>
            <w:shd w:val="clear" w:color="auto" w:fill="FAFAFA"/>
            <w:tcPrChange w:id="1715" w:author="Alicia Romero Lopez" w:date="2020-01-31T09:48:00Z">
              <w:tcPr>
                <w:tcW w:w="265" w:type="dxa"/>
                <w:tcBorders>
                  <w:top w:val="nil"/>
                  <w:left w:val="single" w:sz="4" w:space="0" w:color="DBDBDB"/>
                  <w:bottom w:val="nil"/>
                  <w:right w:val="nil"/>
                </w:tcBorders>
                <w:shd w:val="clear" w:color="auto" w:fill="FAFAFA"/>
              </w:tcPr>
            </w:tcPrChange>
          </w:tcPr>
          <w:p w14:paraId="642DA5FF" w14:textId="77777777" w:rsidR="00E14F2A" w:rsidRPr="007F4B89" w:rsidRDefault="00E14F2A" w:rsidP="00E14F2A">
            <w:pPr>
              <w:spacing w:before="120" w:after="120" w:line="256" w:lineRule="auto"/>
              <w:rPr>
                <w:color w:val="404040"/>
              </w:rPr>
            </w:pPr>
          </w:p>
        </w:tc>
        <w:tc>
          <w:tcPr>
            <w:tcW w:w="630" w:type="dxa"/>
            <w:tcBorders>
              <w:top w:val="nil"/>
              <w:left w:val="nil"/>
              <w:bottom w:val="nil"/>
              <w:right w:val="nil"/>
            </w:tcBorders>
            <w:shd w:val="clear" w:color="auto" w:fill="FFFFFF" w:themeFill="background1"/>
            <w:vAlign w:val="center"/>
            <w:hideMark/>
            <w:tcPrChange w:id="1716" w:author="Alicia Romero Lopez" w:date="2020-01-31T09:48:00Z">
              <w:tcPr>
                <w:tcW w:w="630" w:type="dxa"/>
                <w:tcBorders>
                  <w:top w:val="nil"/>
                  <w:left w:val="nil"/>
                  <w:bottom w:val="nil"/>
                  <w:right w:val="nil"/>
                </w:tcBorders>
                <w:shd w:val="clear" w:color="auto" w:fill="FFFFFF"/>
                <w:hideMark/>
              </w:tcPr>
            </w:tcPrChange>
          </w:tcPr>
          <w:p w14:paraId="464604D9" w14:textId="77777777" w:rsidR="00E14F2A" w:rsidRPr="007F4B89" w:rsidRDefault="00E14F2A" w:rsidP="00E14F2A">
            <w:pPr>
              <w:spacing w:before="120" w:after="120" w:line="256" w:lineRule="auto"/>
              <w:rPr>
                <w:noProof/>
                <w:color w:val="404040"/>
              </w:rPr>
            </w:pPr>
            <w:r w:rsidRPr="007F4B89">
              <w:rPr>
                <w:noProof/>
                <w:color w:val="404040"/>
              </w:rPr>
              <mc:AlternateContent>
                <mc:Choice Requires="wps">
                  <w:drawing>
                    <wp:inline distT="0" distB="0" distL="0" distR="0" wp14:anchorId="486BED56" wp14:editId="6F7CD016">
                      <wp:extent cx="207010" cy="207010"/>
                      <wp:effectExtent l="19050" t="19050" r="21590" b="21590"/>
                      <wp:docPr id="65" name="Oval 6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010" cy="207010"/>
                              </a:xfrm>
                              <a:prstGeom prst="ellipse">
                                <a:avLst/>
                              </a:prstGeom>
                              <a:noFill/>
                              <a:ln w="28575">
                                <a:solidFill>
                                  <a:srgbClr val="DBDBDB">
                                    <a:lumMod val="90000"/>
                                    <a:lumOff val="0"/>
                                  </a:srgb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inline>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w16se="http://schemas.microsoft.com/office/word/2015/wordml/symex" xmlns:cx1="http://schemas.microsoft.com/office/drawing/2015/9/8/chartex" xmlns:cx="http://schemas.microsoft.com/office/drawing/2014/chartex">
                  <w:pict>
                    <v:oval w14:anchorId="04A5B235" id="Oval 60" o:spid="_x0000_s1026" style="width:16.3pt;height:16.3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" filled="f" strokecolor="#c5c5c5" strokeweight="2.25pt">
                      <v:stroke joinstyle="miter"/>
                      <w10:anchorlock/>
                    </v:oval>
                  </w:pict>
                </mc:Fallback>
              </mc:AlternateContent>
            </w:r>
          </w:p>
        </w:tc>
        <w:tc>
          <w:tcPr>
            <w:tcW w:w="450" w:type="dxa"/>
            <w:tcBorders>
              <w:top w:val="nil"/>
              <w:left w:val="nil"/>
              <w:bottom w:val="nil"/>
              <w:right w:val="nil"/>
            </w:tcBorders>
            <w:shd w:val="clear" w:color="auto" w:fill="FFFFFF" w:themeFill="background1"/>
            <w:vAlign w:val="center"/>
            <w:hideMark/>
            <w:tcPrChange w:id="1717" w:author="Alicia Romero Lopez" w:date="2020-01-31T09:48:00Z">
              <w:tcPr>
                <w:tcW w:w="450" w:type="dxa"/>
                <w:tcBorders>
                  <w:top w:val="nil"/>
                  <w:left w:val="nil"/>
                  <w:bottom w:val="nil"/>
                  <w:right w:val="nil"/>
                </w:tcBorders>
                <w:shd w:val="clear" w:color="auto" w:fill="FFFFFF"/>
                <w:hideMark/>
              </w:tcPr>
            </w:tcPrChange>
          </w:tcPr>
          <w:p w14:paraId="0734D12D" w14:textId="77777777" w:rsidR="00E14F2A" w:rsidRPr="007F4B89" w:rsidRDefault="00E14F2A" w:rsidP="00E14F2A">
            <w:pPr>
              <w:spacing w:before="120" w:after="120" w:line="256" w:lineRule="auto"/>
              <w:rPr>
                <w:rFonts w:ascii="Open Sans Semibold" w:hAnsi="Open Sans Semibold" w:cs="Open Sans Semibold"/>
                <w:color w:val="404040"/>
              </w:rPr>
            </w:pPr>
            <w:r w:rsidRPr="007F4B89">
              <w:rPr>
                <w:rFonts w:ascii="Open Sans Semibold" w:hAnsi="Open Sans Semibold" w:cs="Open Sans Semibold"/>
                <w:color w:val="404040"/>
              </w:rPr>
              <w:t>d.</w:t>
            </w:r>
          </w:p>
        </w:tc>
        <w:tc>
          <w:tcPr>
            <w:tcW w:w="8841" w:type="dxa"/>
            <w:gridSpan w:val="3"/>
            <w:tcBorders>
              <w:top w:val="nil"/>
              <w:left w:val="nil"/>
              <w:bottom w:val="nil"/>
              <w:right w:val="nil"/>
            </w:tcBorders>
            <w:shd w:val="clear" w:color="auto" w:fill="FFFFFF" w:themeFill="background1"/>
            <w:vAlign w:val="center"/>
            <w:hideMark/>
            <w:tcPrChange w:id="1718" w:author="Alicia Romero Lopez" w:date="2020-01-31T09:48:00Z">
              <w:tcPr>
                <w:tcW w:w="8841" w:type="dxa"/>
                <w:gridSpan w:val="3"/>
                <w:tcBorders>
                  <w:top w:val="nil"/>
                  <w:left w:val="nil"/>
                  <w:bottom w:val="nil"/>
                  <w:right w:val="nil"/>
                </w:tcBorders>
                <w:shd w:val="clear" w:color="auto" w:fill="FFFFFF"/>
                <w:hideMark/>
              </w:tcPr>
            </w:tcPrChange>
          </w:tcPr>
          <w:p w14:paraId="104964BF" w14:textId="77777777" w:rsidR="00E14F2A" w:rsidRPr="007F4B89" w:rsidRDefault="00E14F2A" w:rsidP="00E14F2A">
            <w:pPr>
              <w:spacing w:before="120" w:after="120" w:line="256" w:lineRule="auto"/>
              <w:rPr>
                <w:color w:val="404040"/>
              </w:rPr>
            </w:pPr>
            <w:r w:rsidRPr="007F4B89">
              <w:rPr>
                <w:color w:val="404040"/>
              </w:rPr>
              <w:t>Unsupervised learning.</w:t>
            </w:r>
          </w:p>
        </w:tc>
        <w:tc>
          <w:tcPr>
            <w:tcW w:w="270" w:type="dxa"/>
            <w:tcBorders>
              <w:top w:val="nil"/>
              <w:left w:val="nil"/>
              <w:bottom w:val="nil"/>
              <w:right w:val="single" w:sz="4" w:space="0" w:color="DBDBDB" w:themeColor="accent3" w:themeTint="66"/>
            </w:tcBorders>
            <w:shd w:val="clear" w:color="auto" w:fill="FAFAFA"/>
            <w:tcPrChange w:id="1719" w:author="Alicia Romero Lopez" w:date="2020-01-31T09:48:00Z">
              <w:tcPr>
                <w:tcW w:w="270" w:type="dxa"/>
                <w:tcBorders>
                  <w:top w:val="nil"/>
                  <w:left w:val="nil"/>
                  <w:bottom w:val="nil"/>
                  <w:right w:val="single" w:sz="4" w:space="0" w:color="DBDBDB"/>
                </w:tcBorders>
                <w:shd w:val="clear" w:color="auto" w:fill="FAFAFA"/>
              </w:tcPr>
            </w:tcPrChange>
          </w:tcPr>
          <w:p w14:paraId="6AAAAC1B" w14:textId="77777777" w:rsidR="00E14F2A" w:rsidRPr="007F4B89" w:rsidRDefault="00E14F2A" w:rsidP="00E14F2A">
            <w:pPr>
              <w:spacing w:before="120" w:after="120" w:line="256" w:lineRule="auto"/>
              <w:rPr>
                <w:color w:val="404040"/>
              </w:rPr>
            </w:pPr>
          </w:p>
        </w:tc>
      </w:tr>
      <w:tr w:rsidR="00E14F2A" w:rsidRPr="007F4B89" w14:paraId="1D375928" w14:textId="77777777" w:rsidTr="51235A2F">
        <w:trPr>
          <w:cantSplit/>
        </w:trPr>
        <w:tc>
          <w:tcPr>
            <w:tcW w:w="265" w:type="dxa"/>
            <w:tcBorders>
              <w:top w:val="nil"/>
              <w:left w:val="single" w:sz="4" w:space="0" w:color="DBDBDB" w:themeColor="accent3" w:themeTint="66"/>
              <w:bottom w:val="nil"/>
              <w:right w:val="nil"/>
            </w:tcBorders>
            <w:shd w:val="clear" w:color="auto" w:fill="FAFAFA"/>
            <w:tcPrChange w:id="1720" w:author="Alicia Romero Lopez" w:date="2020-01-31T09:48:00Z">
              <w:tcPr>
                <w:tcW w:w="265" w:type="dxa"/>
                <w:tcBorders>
                  <w:top w:val="nil"/>
                  <w:left w:val="single" w:sz="4" w:space="0" w:color="DBDBDB"/>
                  <w:bottom w:val="nil"/>
                  <w:right w:val="nil"/>
                </w:tcBorders>
                <w:shd w:val="clear" w:color="auto" w:fill="FAFAFA"/>
              </w:tcPr>
            </w:tcPrChange>
          </w:tcPr>
          <w:p w14:paraId="0A26ADBE" w14:textId="77777777" w:rsidR="00E14F2A" w:rsidRPr="007F4B89" w:rsidRDefault="00E14F2A" w:rsidP="00E14F2A">
            <w:pPr>
              <w:rPr>
                <w:color w:val="404040"/>
                <w:sz w:val="16"/>
                <w:szCs w:val="16"/>
              </w:rPr>
            </w:pPr>
          </w:p>
        </w:tc>
        <w:tc>
          <w:tcPr>
            <w:tcW w:w="3960" w:type="dxa"/>
            <w:gridSpan w:val="3"/>
            <w:tcBorders>
              <w:top w:val="nil"/>
              <w:left w:val="nil"/>
              <w:bottom w:val="nil"/>
              <w:right w:val="nil"/>
            </w:tcBorders>
            <w:shd w:val="clear" w:color="auto" w:fill="FAFAFA"/>
            <w:vAlign w:val="center"/>
            <w:tcPrChange w:id="1721" w:author="Alicia Romero Lopez" w:date="2020-01-31T09:48:00Z">
              <w:tcPr>
                <w:tcW w:w="3960" w:type="dxa"/>
                <w:gridSpan w:val="3"/>
                <w:tcBorders>
                  <w:top w:val="nil"/>
                  <w:left w:val="nil"/>
                  <w:bottom w:val="nil"/>
                  <w:right w:val="nil"/>
                </w:tcBorders>
                <w:shd w:val="clear" w:color="auto" w:fill="FAFAFA"/>
              </w:tcPr>
            </w:tcPrChange>
          </w:tcPr>
          <w:p w14:paraId="08E4141D" w14:textId="77777777" w:rsidR="00E14F2A" w:rsidRPr="007F4B89" w:rsidRDefault="00E14F2A" w:rsidP="00E14F2A">
            <w:pPr>
              <w:rPr>
                <w:color w:val="404040"/>
                <w:sz w:val="16"/>
                <w:szCs w:val="16"/>
              </w:rPr>
            </w:pPr>
          </w:p>
        </w:tc>
        <w:tc>
          <w:tcPr>
            <w:tcW w:w="1980" w:type="dxa"/>
            <w:tcBorders>
              <w:top w:val="nil"/>
              <w:left w:val="nil"/>
              <w:bottom w:val="nil"/>
              <w:right w:val="nil"/>
            </w:tcBorders>
            <w:shd w:val="clear" w:color="auto" w:fill="FAFAFA"/>
            <w:vAlign w:val="center"/>
            <w:tcPrChange w:id="1722" w:author="Alicia Romero Lopez" w:date="2020-01-31T09:48:00Z">
              <w:tcPr>
                <w:tcW w:w="1980" w:type="dxa"/>
                <w:tcBorders>
                  <w:top w:val="nil"/>
                  <w:left w:val="nil"/>
                  <w:bottom w:val="nil"/>
                  <w:right w:val="nil"/>
                </w:tcBorders>
                <w:shd w:val="clear" w:color="auto" w:fill="FAFAFA"/>
              </w:tcPr>
            </w:tcPrChange>
          </w:tcPr>
          <w:p w14:paraId="30E457F4" w14:textId="77777777" w:rsidR="00E14F2A" w:rsidRPr="007F4B89" w:rsidRDefault="00E14F2A" w:rsidP="00E14F2A">
            <w:pPr>
              <w:rPr>
                <w:color w:val="404040"/>
                <w:sz w:val="16"/>
                <w:szCs w:val="16"/>
              </w:rPr>
            </w:pPr>
          </w:p>
        </w:tc>
        <w:tc>
          <w:tcPr>
            <w:tcW w:w="3978" w:type="dxa"/>
            <w:tcBorders>
              <w:top w:val="nil"/>
              <w:left w:val="nil"/>
              <w:bottom w:val="nil"/>
              <w:right w:val="nil"/>
            </w:tcBorders>
            <w:shd w:val="clear" w:color="auto" w:fill="FAFAFA"/>
            <w:vAlign w:val="center"/>
            <w:tcPrChange w:id="1723" w:author="Alicia Romero Lopez" w:date="2020-01-31T09:48:00Z">
              <w:tcPr>
                <w:tcW w:w="3978" w:type="dxa"/>
                <w:tcBorders>
                  <w:top w:val="nil"/>
                  <w:left w:val="nil"/>
                  <w:bottom w:val="nil"/>
                  <w:right w:val="nil"/>
                </w:tcBorders>
                <w:shd w:val="clear" w:color="auto" w:fill="FAFAFA"/>
              </w:tcPr>
            </w:tcPrChange>
          </w:tcPr>
          <w:p w14:paraId="430F070E" w14:textId="77777777" w:rsidR="00E14F2A" w:rsidRPr="007F4B89" w:rsidRDefault="00E14F2A" w:rsidP="00E14F2A">
            <w:pPr>
              <w:rPr>
                <w:color w:val="404040"/>
                <w:sz w:val="16"/>
                <w:szCs w:val="16"/>
              </w:rPr>
            </w:pPr>
          </w:p>
        </w:tc>
        <w:tc>
          <w:tcPr>
            <w:tcW w:w="270" w:type="dxa"/>
            <w:tcBorders>
              <w:top w:val="nil"/>
              <w:left w:val="nil"/>
              <w:bottom w:val="nil"/>
              <w:right w:val="single" w:sz="4" w:space="0" w:color="DBDBDB" w:themeColor="accent3" w:themeTint="66"/>
            </w:tcBorders>
            <w:shd w:val="clear" w:color="auto" w:fill="FAFAFA"/>
            <w:tcPrChange w:id="1724" w:author="Alicia Romero Lopez" w:date="2020-01-31T09:48:00Z">
              <w:tcPr>
                <w:tcW w:w="270" w:type="dxa"/>
                <w:tcBorders>
                  <w:top w:val="nil"/>
                  <w:left w:val="nil"/>
                  <w:bottom w:val="nil"/>
                  <w:right w:val="single" w:sz="4" w:space="0" w:color="DBDBDB"/>
                </w:tcBorders>
                <w:shd w:val="clear" w:color="auto" w:fill="FAFAFA"/>
              </w:tcPr>
            </w:tcPrChange>
          </w:tcPr>
          <w:p w14:paraId="328E6EA4" w14:textId="77777777" w:rsidR="00E14F2A" w:rsidRPr="007F4B89" w:rsidRDefault="00E14F2A" w:rsidP="00E14F2A">
            <w:pPr>
              <w:rPr>
                <w:color w:val="404040"/>
                <w:sz w:val="16"/>
                <w:szCs w:val="16"/>
              </w:rPr>
            </w:pPr>
          </w:p>
        </w:tc>
      </w:tr>
      <w:tr w:rsidR="00E14F2A" w:rsidRPr="007F4B89" w14:paraId="01C5426E" w14:textId="77777777" w:rsidTr="51235A2F">
        <w:trPr>
          <w:cantSplit/>
        </w:trPr>
        <w:tc>
          <w:tcPr>
            <w:tcW w:w="265" w:type="dxa"/>
            <w:tcBorders>
              <w:top w:val="nil"/>
              <w:left w:val="single" w:sz="4" w:space="0" w:color="DBDBDB" w:themeColor="accent3" w:themeTint="66"/>
              <w:bottom w:val="single" w:sz="4" w:space="0" w:color="DBDBDB" w:themeColor="accent3" w:themeTint="66"/>
              <w:right w:val="nil"/>
            </w:tcBorders>
            <w:shd w:val="clear" w:color="auto" w:fill="FAFAFA"/>
            <w:tcPrChange w:id="1725" w:author="Alicia Romero Lopez" w:date="2020-01-31T09:48:00Z">
              <w:tcPr>
                <w:tcW w:w="265" w:type="dxa"/>
                <w:tcBorders>
                  <w:top w:val="nil"/>
                  <w:left w:val="single" w:sz="4" w:space="0" w:color="DBDBDB"/>
                  <w:bottom w:val="single" w:sz="4" w:space="0" w:color="DBDBDB"/>
                  <w:right w:val="nil"/>
                </w:tcBorders>
                <w:shd w:val="clear" w:color="auto" w:fill="FAFAFA"/>
              </w:tcPr>
            </w:tcPrChange>
          </w:tcPr>
          <w:p w14:paraId="6F640342" w14:textId="77777777" w:rsidR="00E14F2A" w:rsidRPr="007F4B89" w:rsidRDefault="00E14F2A" w:rsidP="00E14F2A">
            <w:pPr>
              <w:spacing w:before="120" w:after="120" w:line="256" w:lineRule="auto"/>
              <w:rPr>
                <w:color w:val="404040"/>
              </w:rPr>
            </w:pPr>
          </w:p>
        </w:tc>
        <w:tc>
          <w:tcPr>
            <w:tcW w:w="3960" w:type="dxa"/>
            <w:gridSpan w:val="3"/>
            <w:tcBorders>
              <w:top w:val="nil"/>
              <w:left w:val="nil"/>
              <w:bottom w:val="single" w:sz="4" w:space="0" w:color="DBDBDB" w:themeColor="accent3" w:themeTint="66"/>
              <w:right w:val="nil"/>
            </w:tcBorders>
            <w:shd w:val="clear" w:color="auto" w:fill="FAFAFA"/>
            <w:vAlign w:val="center"/>
            <w:tcPrChange w:id="1726" w:author="Alicia Romero Lopez" w:date="2020-01-31T09:48:00Z">
              <w:tcPr>
                <w:tcW w:w="3960" w:type="dxa"/>
                <w:gridSpan w:val="3"/>
                <w:tcBorders>
                  <w:top w:val="nil"/>
                  <w:left w:val="nil"/>
                  <w:bottom w:val="single" w:sz="4" w:space="0" w:color="DBDBDB"/>
                  <w:right w:val="nil"/>
                </w:tcBorders>
                <w:shd w:val="clear" w:color="auto" w:fill="FAFAFA"/>
              </w:tcPr>
            </w:tcPrChange>
          </w:tcPr>
          <w:p w14:paraId="6ADDEFDD" w14:textId="77777777" w:rsidR="00E14F2A" w:rsidRPr="007F4B89" w:rsidRDefault="00E14F2A" w:rsidP="00E14F2A">
            <w:pPr>
              <w:spacing w:before="120" w:after="120" w:line="256" w:lineRule="auto"/>
              <w:rPr>
                <w:color w:val="404040"/>
              </w:rPr>
            </w:pPr>
          </w:p>
        </w:tc>
        <w:tc>
          <w:tcPr>
            <w:tcW w:w="1980" w:type="dxa"/>
            <w:tcBorders>
              <w:top w:val="nil"/>
              <w:left w:val="nil"/>
              <w:bottom w:val="single" w:sz="4" w:space="0" w:color="DBDBDB" w:themeColor="accent3" w:themeTint="66"/>
              <w:right w:val="nil"/>
            </w:tcBorders>
            <w:shd w:val="clear" w:color="auto" w:fill="FAFAFA"/>
            <w:vAlign w:val="center"/>
            <w:hideMark/>
            <w:tcPrChange w:id="1727" w:author="Alicia Romero Lopez" w:date="2020-01-31T09:48:00Z">
              <w:tcPr>
                <w:tcW w:w="1980" w:type="dxa"/>
                <w:tcBorders>
                  <w:top w:val="nil"/>
                  <w:left w:val="nil"/>
                  <w:bottom w:val="single" w:sz="4" w:space="0" w:color="DBDBDB"/>
                  <w:right w:val="nil"/>
                </w:tcBorders>
                <w:shd w:val="clear" w:color="auto" w:fill="FAFAFA"/>
                <w:hideMark/>
              </w:tcPr>
            </w:tcPrChange>
          </w:tcPr>
          <w:p w14:paraId="5F47D8E9" w14:textId="77777777" w:rsidR="00E14F2A" w:rsidRPr="007F4B89" w:rsidRDefault="00E14F2A" w:rsidP="00E14F2A">
            <w:pPr>
              <w:spacing w:before="120" w:after="120" w:line="256" w:lineRule="auto"/>
              <w:rPr>
                <w:color w:val="404040"/>
              </w:rPr>
            </w:pPr>
            <w:r w:rsidRPr="007F4B89">
              <w:rPr>
                <w:noProof/>
                <w:color w:val="404040"/>
              </w:rPr>
              <w:drawing>
                <wp:inline distT="0" distB="0" distL="0" distR="0" wp14:anchorId="2247BFA6" wp14:editId="35900D43">
                  <wp:extent cx="1158240" cy="304800"/>
                  <wp:effectExtent l="0" t="0" r="3810" b="0"/>
                  <wp:docPr id="74"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158240" cy="304800"/>
                          </a:xfrm>
                          <a:prstGeom prst="rect">
                            <a:avLst/>
                          </a:prstGeom>
                          <a:noFill/>
                          <a:ln>
                            <a:noFill/>
                          </a:ln>
                        </pic:spPr>
                      </pic:pic>
                    </a:graphicData>
                  </a:graphic>
                </wp:inline>
              </w:drawing>
            </w:r>
          </w:p>
        </w:tc>
        <w:tc>
          <w:tcPr>
            <w:tcW w:w="3978" w:type="dxa"/>
            <w:tcBorders>
              <w:top w:val="nil"/>
              <w:left w:val="nil"/>
              <w:bottom w:val="single" w:sz="4" w:space="0" w:color="DBDBDB" w:themeColor="accent3" w:themeTint="66"/>
              <w:right w:val="nil"/>
            </w:tcBorders>
            <w:shd w:val="clear" w:color="auto" w:fill="FAFAFA"/>
            <w:vAlign w:val="center"/>
            <w:tcPrChange w:id="1728" w:author="Alicia Romero Lopez" w:date="2020-01-31T09:48:00Z">
              <w:tcPr>
                <w:tcW w:w="3978" w:type="dxa"/>
                <w:tcBorders>
                  <w:top w:val="nil"/>
                  <w:left w:val="nil"/>
                  <w:bottom w:val="single" w:sz="4" w:space="0" w:color="DBDBDB"/>
                  <w:right w:val="nil"/>
                </w:tcBorders>
                <w:shd w:val="clear" w:color="auto" w:fill="FAFAFA"/>
              </w:tcPr>
            </w:tcPrChange>
          </w:tcPr>
          <w:p w14:paraId="62594493" w14:textId="77777777" w:rsidR="00E14F2A" w:rsidRPr="007F4B89" w:rsidRDefault="00E14F2A" w:rsidP="00E14F2A">
            <w:pPr>
              <w:spacing w:before="120" w:after="120" w:line="256" w:lineRule="auto"/>
              <w:rPr>
                <w:color w:val="404040"/>
              </w:rPr>
            </w:pPr>
          </w:p>
        </w:tc>
        <w:tc>
          <w:tcPr>
            <w:tcW w:w="270" w:type="dxa"/>
            <w:tcBorders>
              <w:top w:val="nil"/>
              <w:left w:val="nil"/>
              <w:bottom w:val="single" w:sz="4" w:space="0" w:color="DBDBDB" w:themeColor="accent3" w:themeTint="66"/>
              <w:right w:val="single" w:sz="4" w:space="0" w:color="DBDBDB" w:themeColor="accent3" w:themeTint="66"/>
            </w:tcBorders>
            <w:shd w:val="clear" w:color="auto" w:fill="FAFAFA"/>
            <w:tcPrChange w:id="1729" w:author="Alicia Romero Lopez" w:date="2020-01-31T09:48:00Z">
              <w:tcPr>
                <w:tcW w:w="270" w:type="dxa"/>
                <w:tcBorders>
                  <w:top w:val="nil"/>
                  <w:left w:val="nil"/>
                  <w:bottom w:val="single" w:sz="4" w:space="0" w:color="DBDBDB"/>
                  <w:right w:val="single" w:sz="4" w:space="0" w:color="DBDBDB"/>
                </w:tcBorders>
                <w:shd w:val="clear" w:color="auto" w:fill="FAFAFA"/>
              </w:tcPr>
            </w:tcPrChange>
          </w:tcPr>
          <w:p w14:paraId="15A8A4C1" w14:textId="77777777" w:rsidR="00E14F2A" w:rsidRPr="007F4B89" w:rsidRDefault="00E14F2A" w:rsidP="00E14F2A">
            <w:pPr>
              <w:spacing w:before="120" w:after="120" w:line="256" w:lineRule="auto"/>
              <w:rPr>
                <w:color w:val="404040"/>
              </w:rPr>
            </w:pPr>
          </w:p>
        </w:tc>
      </w:tr>
    </w:tbl>
    <w:p w14:paraId="07921FED" w14:textId="77777777" w:rsidR="00E14F2A" w:rsidRPr="007F4B89" w:rsidRDefault="00E14F2A" w:rsidP="00E14F2A">
      <w:pPr>
        <w:spacing w:after="0" w:line="240" w:lineRule="auto"/>
        <w:rPr>
          <w:rFonts w:ascii="Open Sans" w:eastAsia="Open Sans" w:hAnsi="Open Sans" w:cs="Times New Roman"/>
          <w:color w:val="404040"/>
        </w:rPr>
      </w:pPr>
    </w:p>
    <w:tbl>
      <w:tblPr>
        <w:tblStyle w:val="TableGrid3"/>
        <w:tblW w:w="10530" w:type="dxa"/>
        <w:tblBorders>
          <w:top w:val="single" w:sz="4" w:space="0" w:color="DBDBDB"/>
          <w:left w:val="single" w:sz="4" w:space="0" w:color="DBDBDB"/>
          <w:bottom w:val="single" w:sz="4" w:space="0" w:color="DBDBDB"/>
          <w:right w:val="single" w:sz="4" w:space="0" w:color="DBDBDB"/>
          <w:insideH w:val="none" w:sz="0" w:space="0" w:color="auto"/>
          <w:insideV w:val="none" w:sz="0" w:space="0" w:color="auto"/>
        </w:tblBorders>
        <w:tblLayout w:type="fixed"/>
        <w:tblCellMar>
          <w:left w:w="115" w:type="dxa"/>
          <w:right w:w="115" w:type="dxa"/>
        </w:tblCellMar>
        <w:tblLook w:val="04A0" w:firstRow="1" w:lastRow="0" w:firstColumn="1" w:lastColumn="0" w:noHBand="0" w:noVBand="1"/>
      </w:tblPr>
      <w:tblGrid>
        <w:gridCol w:w="265"/>
        <w:gridCol w:w="2521"/>
        <w:gridCol w:w="7474"/>
        <w:gridCol w:w="270"/>
      </w:tblGrid>
      <w:tr w:rsidR="00E14F2A" w:rsidRPr="007F4B89" w14:paraId="099A60EF" w14:textId="77777777" w:rsidTr="00E14F2A">
        <w:trPr>
          <w:trHeight w:val="107"/>
        </w:trPr>
        <w:tc>
          <w:tcPr>
            <w:tcW w:w="265" w:type="dxa"/>
            <w:tcBorders>
              <w:top w:val="single" w:sz="4" w:space="0" w:color="DBDBDB"/>
              <w:left w:val="single" w:sz="4" w:space="0" w:color="DBDBDB"/>
              <w:bottom w:val="nil"/>
              <w:right w:val="nil"/>
            </w:tcBorders>
            <w:shd w:val="clear" w:color="auto" w:fill="FAFAFA"/>
          </w:tcPr>
          <w:p w14:paraId="0BDF6FCA" w14:textId="77777777" w:rsidR="00E14F2A" w:rsidRPr="007F4B89" w:rsidRDefault="00E14F2A" w:rsidP="00E14F2A">
            <w:pPr>
              <w:spacing w:before="120" w:after="120" w:line="256" w:lineRule="auto"/>
              <w:rPr>
                <w:color w:val="404040"/>
              </w:rPr>
            </w:pPr>
          </w:p>
        </w:tc>
        <w:tc>
          <w:tcPr>
            <w:tcW w:w="2520" w:type="dxa"/>
            <w:tcBorders>
              <w:top w:val="single" w:sz="4" w:space="0" w:color="DBDBDB"/>
              <w:left w:val="nil"/>
              <w:bottom w:val="nil"/>
              <w:right w:val="nil"/>
            </w:tcBorders>
            <w:shd w:val="clear" w:color="auto" w:fill="FAFAFA"/>
          </w:tcPr>
          <w:p w14:paraId="15D054B2" w14:textId="77777777" w:rsidR="00E14F2A" w:rsidRPr="007F4B89" w:rsidRDefault="00E14F2A" w:rsidP="00E14F2A">
            <w:pPr>
              <w:spacing w:before="120" w:after="120" w:line="256" w:lineRule="auto"/>
              <w:rPr>
                <w:color w:val="404040"/>
              </w:rPr>
            </w:pPr>
          </w:p>
        </w:tc>
        <w:tc>
          <w:tcPr>
            <w:tcW w:w="7470" w:type="dxa"/>
            <w:tcBorders>
              <w:top w:val="single" w:sz="4" w:space="0" w:color="DBDBDB"/>
              <w:left w:val="nil"/>
              <w:bottom w:val="nil"/>
              <w:right w:val="nil"/>
            </w:tcBorders>
            <w:shd w:val="clear" w:color="auto" w:fill="FAFAFA"/>
            <w:hideMark/>
          </w:tcPr>
          <w:p w14:paraId="744DDD59" w14:textId="77777777" w:rsidR="00E14F2A" w:rsidRPr="007F4B89" w:rsidRDefault="00E14F2A" w:rsidP="00E14F2A">
            <w:pPr>
              <w:spacing w:before="120" w:after="120" w:line="256" w:lineRule="auto"/>
              <w:jc w:val="right"/>
              <w:rPr>
                <w:color w:val="78C800"/>
              </w:rPr>
            </w:pPr>
            <w:r w:rsidRPr="007F4B89">
              <w:rPr>
                <w:rFonts w:ascii="FontAwesome" w:hAnsi="FontAwesome"/>
                <w:color w:val="78C800"/>
              </w:rPr>
              <w:sym w:font="FontAwesome" w:char="F058"/>
            </w:r>
            <w:r w:rsidRPr="007F4B89">
              <w:rPr>
                <w:color w:val="78C800"/>
              </w:rPr>
              <w:t xml:space="preserve"> Correct</w:t>
            </w:r>
          </w:p>
        </w:tc>
        <w:tc>
          <w:tcPr>
            <w:tcW w:w="270" w:type="dxa"/>
            <w:tcBorders>
              <w:top w:val="single" w:sz="4" w:space="0" w:color="DBDBDB"/>
              <w:left w:val="nil"/>
              <w:bottom w:val="nil"/>
              <w:right w:val="single" w:sz="4" w:space="0" w:color="DBDBDB"/>
            </w:tcBorders>
            <w:shd w:val="clear" w:color="auto" w:fill="FAFAFA"/>
          </w:tcPr>
          <w:p w14:paraId="6A318A7A" w14:textId="77777777" w:rsidR="00E14F2A" w:rsidRPr="007F4B89" w:rsidRDefault="00E14F2A" w:rsidP="00E14F2A">
            <w:pPr>
              <w:spacing w:before="120" w:after="120" w:line="256" w:lineRule="auto"/>
              <w:rPr>
                <w:color w:val="404040"/>
              </w:rPr>
            </w:pPr>
          </w:p>
        </w:tc>
      </w:tr>
      <w:tr w:rsidR="00E14F2A" w:rsidRPr="007F4B89" w14:paraId="64EFFF54" w14:textId="77777777" w:rsidTr="00E14F2A">
        <w:tc>
          <w:tcPr>
            <w:tcW w:w="265" w:type="dxa"/>
            <w:tcBorders>
              <w:top w:val="nil"/>
              <w:left w:val="single" w:sz="4" w:space="0" w:color="DBDBDB"/>
              <w:bottom w:val="nil"/>
              <w:right w:val="nil"/>
            </w:tcBorders>
            <w:shd w:val="clear" w:color="auto" w:fill="FAFAFA"/>
          </w:tcPr>
          <w:p w14:paraId="028578E9" w14:textId="77777777" w:rsidR="00E14F2A" w:rsidRPr="007F4B89" w:rsidRDefault="00E14F2A" w:rsidP="00E14F2A">
            <w:pPr>
              <w:spacing w:before="120" w:after="120" w:line="256" w:lineRule="auto"/>
              <w:rPr>
                <w:color w:val="404040"/>
              </w:rPr>
            </w:pPr>
          </w:p>
        </w:tc>
        <w:tc>
          <w:tcPr>
            <w:tcW w:w="2520" w:type="dxa"/>
            <w:tcBorders>
              <w:top w:val="nil"/>
              <w:left w:val="nil"/>
              <w:bottom w:val="nil"/>
              <w:right w:val="nil"/>
            </w:tcBorders>
            <w:shd w:val="clear" w:color="auto" w:fill="78C800"/>
            <w:hideMark/>
          </w:tcPr>
          <w:p w14:paraId="557C2C14" w14:textId="77777777" w:rsidR="00E14F2A" w:rsidRPr="007F4B89" w:rsidRDefault="00E14F2A" w:rsidP="00E14F2A">
            <w:pPr>
              <w:spacing w:before="120" w:after="120" w:line="256" w:lineRule="auto"/>
              <w:rPr>
                <w:rFonts w:ascii="Open Sans Semibold" w:hAnsi="Open Sans Semibold" w:cs="Open Sans Semibold"/>
                <w:color w:val="FFFFFF"/>
              </w:rPr>
            </w:pPr>
            <w:r w:rsidRPr="007F4B89">
              <w:rPr>
                <w:rFonts w:ascii="Open Sans Semibold" w:hAnsi="Open Sans Semibold" w:cs="Open Sans Semibold"/>
                <w:color w:val="FFFFFF"/>
              </w:rPr>
              <w:t>Explanation</w:t>
            </w:r>
          </w:p>
        </w:tc>
        <w:tc>
          <w:tcPr>
            <w:tcW w:w="7470" w:type="dxa"/>
            <w:tcBorders>
              <w:top w:val="nil"/>
              <w:left w:val="nil"/>
              <w:bottom w:val="nil"/>
              <w:right w:val="nil"/>
            </w:tcBorders>
            <w:shd w:val="clear" w:color="auto" w:fill="FAFAFA"/>
          </w:tcPr>
          <w:p w14:paraId="17B3E645" w14:textId="77777777" w:rsidR="00E14F2A" w:rsidRPr="007F4B89" w:rsidRDefault="00E14F2A" w:rsidP="00E14F2A">
            <w:pPr>
              <w:spacing w:before="120" w:after="120" w:line="256" w:lineRule="auto"/>
              <w:rPr>
                <w:color w:val="404040"/>
              </w:rPr>
            </w:pPr>
          </w:p>
        </w:tc>
        <w:tc>
          <w:tcPr>
            <w:tcW w:w="270" w:type="dxa"/>
            <w:tcBorders>
              <w:top w:val="nil"/>
              <w:left w:val="nil"/>
              <w:bottom w:val="nil"/>
              <w:right w:val="single" w:sz="4" w:space="0" w:color="DBDBDB"/>
            </w:tcBorders>
            <w:shd w:val="clear" w:color="auto" w:fill="FAFAFA"/>
          </w:tcPr>
          <w:p w14:paraId="6B9597DE" w14:textId="77777777" w:rsidR="00E14F2A" w:rsidRPr="007F4B89" w:rsidRDefault="00E14F2A" w:rsidP="00E14F2A">
            <w:pPr>
              <w:spacing w:before="120" w:after="120" w:line="256" w:lineRule="auto"/>
              <w:rPr>
                <w:color w:val="404040"/>
              </w:rPr>
            </w:pPr>
          </w:p>
        </w:tc>
      </w:tr>
      <w:tr w:rsidR="00E14F2A" w:rsidRPr="007F4B89" w14:paraId="707FD3AB" w14:textId="77777777" w:rsidTr="00E14F2A">
        <w:tc>
          <w:tcPr>
            <w:tcW w:w="265" w:type="dxa"/>
            <w:tcBorders>
              <w:top w:val="nil"/>
              <w:left w:val="single" w:sz="4" w:space="0" w:color="DBDBDB"/>
              <w:bottom w:val="nil"/>
              <w:right w:val="nil"/>
            </w:tcBorders>
            <w:shd w:val="clear" w:color="auto" w:fill="FAFAFA"/>
          </w:tcPr>
          <w:p w14:paraId="66233811" w14:textId="77777777" w:rsidR="00E14F2A" w:rsidRPr="007F4B89" w:rsidRDefault="00E14F2A" w:rsidP="00E14F2A">
            <w:pPr>
              <w:rPr>
                <w:color w:val="404040"/>
                <w:sz w:val="16"/>
                <w:szCs w:val="16"/>
              </w:rPr>
            </w:pPr>
          </w:p>
        </w:tc>
        <w:tc>
          <w:tcPr>
            <w:tcW w:w="2520" w:type="dxa"/>
            <w:tcBorders>
              <w:top w:val="nil"/>
              <w:left w:val="nil"/>
              <w:bottom w:val="single" w:sz="4" w:space="0" w:color="CCFFCC"/>
              <w:right w:val="nil"/>
            </w:tcBorders>
            <w:shd w:val="clear" w:color="auto" w:fill="78C800"/>
          </w:tcPr>
          <w:p w14:paraId="702ADC5C" w14:textId="77777777" w:rsidR="00E14F2A" w:rsidRPr="007F4B89" w:rsidRDefault="00E14F2A" w:rsidP="00E14F2A">
            <w:pPr>
              <w:rPr>
                <w:color w:val="404040"/>
                <w:sz w:val="16"/>
                <w:szCs w:val="16"/>
              </w:rPr>
            </w:pPr>
          </w:p>
        </w:tc>
        <w:tc>
          <w:tcPr>
            <w:tcW w:w="7470" w:type="dxa"/>
            <w:tcBorders>
              <w:top w:val="nil"/>
              <w:left w:val="nil"/>
              <w:bottom w:val="single" w:sz="4" w:space="0" w:color="CCFFCC"/>
              <w:right w:val="nil"/>
            </w:tcBorders>
            <w:shd w:val="clear" w:color="auto" w:fill="78C800"/>
          </w:tcPr>
          <w:p w14:paraId="37549CC0" w14:textId="77777777" w:rsidR="00E14F2A" w:rsidRPr="007F4B89" w:rsidRDefault="00E14F2A" w:rsidP="00E14F2A">
            <w:pPr>
              <w:rPr>
                <w:color w:val="404040"/>
                <w:sz w:val="16"/>
                <w:szCs w:val="16"/>
              </w:rPr>
            </w:pPr>
          </w:p>
        </w:tc>
        <w:tc>
          <w:tcPr>
            <w:tcW w:w="270" w:type="dxa"/>
            <w:tcBorders>
              <w:top w:val="nil"/>
              <w:left w:val="nil"/>
              <w:bottom w:val="nil"/>
              <w:right w:val="single" w:sz="4" w:space="0" w:color="DBDBDB"/>
            </w:tcBorders>
            <w:shd w:val="clear" w:color="auto" w:fill="FAFAFA"/>
          </w:tcPr>
          <w:p w14:paraId="440E37CF" w14:textId="77777777" w:rsidR="00E14F2A" w:rsidRPr="007F4B89" w:rsidRDefault="00E14F2A" w:rsidP="00E14F2A">
            <w:pPr>
              <w:rPr>
                <w:color w:val="404040"/>
                <w:sz w:val="16"/>
                <w:szCs w:val="16"/>
              </w:rPr>
            </w:pPr>
          </w:p>
        </w:tc>
      </w:tr>
      <w:tr w:rsidR="00E14F2A" w:rsidRPr="007F4B89" w14:paraId="5A911E42" w14:textId="77777777" w:rsidTr="00E14F2A">
        <w:trPr>
          <w:trHeight w:val="60"/>
        </w:trPr>
        <w:tc>
          <w:tcPr>
            <w:tcW w:w="265" w:type="dxa"/>
            <w:tcBorders>
              <w:top w:val="nil"/>
              <w:left w:val="single" w:sz="4" w:space="0" w:color="DBDBDB"/>
              <w:bottom w:val="nil"/>
              <w:right w:val="single" w:sz="4" w:space="0" w:color="CCFFCC"/>
            </w:tcBorders>
            <w:shd w:val="clear" w:color="auto" w:fill="FAFAFA"/>
          </w:tcPr>
          <w:p w14:paraId="72E82E4B" w14:textId="77777777" w:rsidR="00E14F2A" w:rsidRPr="007F4B89" w:rsidRDefault="00E14F2A" w:rsidP="00E14F2A">
            <w:pPr>
              <w:spacing w:before="120" w:after="120" w:line="256" w:lineRule="auto"/>
              <w:rPr>
                <w:color w:val="404040"/>
              </w:rPr>
            </w:pPr>
          </w:p>
        </w:tc>
        <w:tc>
          <w:tcPr>
            <w:tcW w:w="9990" w:type="dxa"/>
            <w:gridSpan w:val="2"/>
            <w:tcBorders>
              <w:top w:val="single" w:sz="4" w:space="0" w:color="CCFFCC"/>
              <w:left w:val="single" w:sz="4" w:space="0" w:color="CCFFCC"/>
              <w:bottom w:val="single" w:sz="4" w:space="0" w:color="CCFFCC"/>
              <w:right w:val="single" w:sz="4" w:space="0" w:color="CCFFCC"/>
            </w:tcBorders>
            <w:shd w:val="clear" w:color="auto" w:fill="F3FFF3"/>
            <w:hideMark/>
          </w:tcPr>
          <w:p w14:paraId="5044F818" w14:textId="77777777" w:rsidR="00E14F2A" w:rsidRPr="007F4B89" w:rsidRDefault="00E14F2A" w:rsidP="00E14F2A">
            <w:pPr>
              <w:spacing w:before="120" w:after="120" w:line="256" w:lineRule="auto"/>
              <w:rPr>
                <w:color w:val="7F7F7F"/>
              </w:rPr>
            </w:pPr>
            <w:r w:rsidRPr="007F4B89">
              <w:rPr>
                <w:color w:val="7F7F7F"/>
              </w:rPr>
              <w:t xml:space="preserve">Great! Reinforcement learning is the type of learning which is mainly accompanied by making decisions based on a cost and reward system. </w:t>
            </w:r>
          </w:p>
        </w:tc>
        <w:tc>
          <w:tcPr>
            <w:tcW w:w="270" w:type="dxa"/>
            <w:tcBorders>
              <w:top w:val="nil"/>
              <w:left w:val="single" w:sz="4" w:space="0" w:color="CCFFCC"/>
              <w:bottom w:val="nil"/>
              <w:right w:val="single" w:sz="4" w:space="0" w:color="DBDBDB"/>
            </w:tcBorders>
            <w:shd w:val="clear" w:color="auto" w:fill="FAFAFA"/>
          </w:tcPr>
          <w:p w14:paraId="00EE8C83" w14:textId="77777777" w:rsidR="00E14F2A" w:rsidRPr="007F4B89" w:rsidRDefault="00E14F2A" w:rsidP="00E14F2A">
            <w:pPr>
              <w:spacing w:before="120" w:after="120" w:line="256" w:lineRule="auto"/>
              <w:rPr>
                <w:color w:val="404040"/>
              </w:rPr>
            </w:pPr>
          </w:p>
        </w:tc>
      </w:tr>
      <w:tr w:rsidR="00E14F2A" w:rsidRPr="007F4B89" w14:paraId="7CBAF2FD" w14:textId="77777777" w:rsidTr="00E14F2A">
        <w:tc>
          <w:tcPr>
            <w:tcW w:w="265" w:type="dxa"/>
            <w:tcBorders>
              <w:top w:val="nil"/>
              <w:left w:val="single" w:sz="4" w:space="0" w:color="DBDBDB"/>
              <w:bottom w:val="single" w:sz="4" w:space="0" w:color="DBDBDB"/>
              <w:right w:val="nil"/>
            </w:tcBorders>
            <w:shd w:val="clear" w:color="auto" w:fill="FAFAFA"/>
          </w:tcPr>
          <w:p w14:paraId="0C42AB50" w14:textId="77777777" w:rsidR="00E14F2A" w:rsidRPr="007F4B89" w:rsidRDefault="00E14F2A" w:rsidP="00E14F2A">
            <w:pPr>
              <w:rPr>
                <w:color w:val="404040"/>
                <w:sz w:val="16"/>
                <w:szCs w:val="16"/>
              </w:rPr>
            </w:pPr>
          </w:p>
        </w:tc>
        <w:tc>
          <w:tcPr>
            <w:tcW w:w="2520" w:type="dxa"/>
            <w:tcBorders>
              <w:top w:val="single" w:sz="4" w:space="0" w:color="CCFFCC"/>
              <w:left w:val="nil"/>
              <w:bottom w:val="single" w:sz="4" w:space="0" w:color="DBDBDB"/>
              <w:right w:val="nil"/>
            </w:tcBorders>
            <w:shd w:val="clear" w:color="auto" w:fill="FAFAFA"/>
          </w:tcPr>
          <w:p w14:paraId="74B2D920" w14:textId="77777777" w:rsidR="00E14F2A" w:rsidRPr="007F4B89" w:rsidRDefault="00E14F2A" w:rsidP="00E14F2A">
            <w:pPr>
              <w:rPr>
                <w:color w:val="404040"/>
                <w:sz w:val="16"/>
                <w:szCs w:val="16"/>
              </w:rPr>
            </w:pPr>
          </w:p>
        </w:tc>
        <w:tc>
          <w:tcPr>
            <w:tcW w:w="7470" w:type="dxa"/>
            <w:tcBorders>
              <w:top w:val="single" w:sz="4" w:space="0" w:color="CCFFCC"/>
              <w:left w:val="nil"/>
              <w:bottom w:val="single" w:sz="4" w:space="0" w:color="DBDBDB"/>
              <w:right w:val="nil"/>
            </w:tcBorders>
            <w:shd w:val="clear" w:color="auto" w:fill="FAFAFA"/>
          </w:tcPr>
          <w:p w14:paraId="0C40A241" w14:textId="77777777" w:rsidR="00E14F2A" w:rsidRPr="007F4B89" w:rsidRDefault="00E14F2A" w:rsidP="00E14F2A">
            <w:pPr>
              <w:rPr>
                <w:color w:val="404040"/>
                <w:sz w:val="16"/>
                <w:szCs w:val="16"/>
              </w:rPr>
            </w:pPr>
          </w:p>
        </w:tc>
        <w:tc>
          <w:tcPr>
            <w:tcW w:w="270" w:type="dxa"/>
            <w:tcBorders>
              <w:top w:val="nil"/>
              <w:left w:val="nil"/>
              <w:bottom w:val="single" w:sz="4" w:space="0" w:color="DBDBDB"/>
              <w:right w:val="single" w:sz="4" w:space="0" w:color="DBDBDB"/>
            </w:tcBorders>
            <w:shd w:val="clear" w:color="auto" w:fill="FAFAFA"/>
          </w:tcPr>
          <w:p w14:paraId="269D5462" w14:textId="77777777" w:rsidR="00E14F2A" w:rsidRPr="007F4B89" w:rsidRDefault="00E14F2A" w:rsidP="00E14F2A">
            <w:pPr>
              <w:rPr>
                <w:color w:val="404040"/>
                <w:sz w:val="16"/>
                <w:szCs w:val="16"/>
              </w:rPr>
            </w:pPr>
          </w:p>
        </w:tc>
      </w:tr>
    </w:tbl>
    <w:p w14:paraId="2B08C760" w14:textId="77777777" w:rsidR="00E14F2A" w:rsidRPr="007F4B89" w:rsidRDefault="00E14F2A" w:rsidP="00E14F2A">
      <w:pPr>
        <w:spacing w:after="0" w:line="240" w:lineRule="auto"/>
        <w:rPr>
          <w:rFonts w:ascii="Open Sans" w:eastAsia="Open Sans" w:hAnsi="Open Sans" w:cs="Times New Roman"/>
          <w:color w:val="404040"/>
        </w:rPr>
      </w:pPr>
    </w:p>
    <w:tbl>
      <w:tblPr>
        <w:tblStyle w:val="TableGrid3"/>
        <w:tblW w:w="10530" w:type="dxa"/>
        <w:tblBorders>
          <w:top w:val="single" w:sz="4" w:space="0" w:color="DBDBDB"/>
          <w:left w:val="single" w:sz="4" w:space="0" w:color="DBDBDB"/>
          <w:bottom w:val="single" w:sz="4" w:space="0" w:color="DBDBDB"/>
          <w:right w:val="single" w:sz="4" w:space="0" w:color="DBDBDB"/>
          <w:insideH w:val="none" w:sz="0" w:space="0" w:color="auto"/>
          <w:insideV w:val="none" w:sz="0" w:space="0" w:color="auto"/>
        </w:tblBorders>
        <w:tblLayout w:type="fixed"/>
        <w:tblCellMar>
          <w:left w:w="115" w:type="dxa"/>
          <w:right w:w="115" w:type="dxa"/>
        </w:tblCellMar>
        <w:tblLook w:val="04A0" w:firstRow="1" w:lastRow="0" w:firstColumn="1" w:lastColumn="0" w:noHBand="0" w:noVBand="1"/>
      </w:tblPr>
      <w:tblGrid>
        <w:gridCol w:w="265"/>
        <w:gridCol w:w="2521"/>
        <w:gridCol w:w="7474"/>
        <w:gridCol w:w="270"/>
      </w:tblGrid>
      <w:tr w:rsidR="00E14F2A" w:rsidRPr="007F4B89" w14:paraId="2BBC0921" w14:textId="77777777" w:rsidTr="00E14F2A">
        <w:trPr>
          <w:trHeight w:val="107"/>
        </w:trPr>
        <w:tc>
          <w:tcPr>
            <w:tcW w:w="265" w:type="dxa"/>
            <w:tcBorders>
              <w:top w:val="single" w:sz="4" w:space="0" w:color="DBDBDB"/>
              <w:left w:val="single" w:sz="4" w:space="0" w:color="DBDBDB"/>
              <w:bottom w:val="nil"/>
              <w:right w:val="nil"/>
            </w:tcBorders>
            <w:shd w:val="clear" w:color="auto" w:fill="FAFAFA"/>
          </w:tcPr>
          <w:p w14:paraId="0AD58445" w14:textId="77777777" w:rsidR="00E14F2A" w:rsidRPr="007F4B89" w:rsidRDefault="00E14F2A" w:rsidP="00E14F2A">
            <w:pPr>
              <w:spacing w:before="120" w:after="120" w:line="256" w:lineRule="auto"/>
              <w:rPr>
                <w:color w:val="404040"/>
              </w:rPr>
            </w:pPr>
          </w:p>
        </w:tc>
        <w:tc>
          <w:tcPr>
            <w:tcW w:w="2520" w:type="dxa"/>
            <w:tcBorders>
              <w:top w:val="single" w:sz="4" w:space="0" w:color="DBDBDB"/>
              <w:left w:val="nil"/>
              <w:bottom w:val="nil"/>
              <w:right w:val="nil"/>
            </w:tcBorders>
            <w:shd w:val="clear" w:color="auto" w:fill="FAFAFA"/>
          </w:tcPr>
          <w:p w14:paraId="3C400F1A" w14:textId="77777777" w:rsidR="00E14F2A" w:rsidRPr="007F4B89" w:rsidRDefault="00E14F2A" w:rsidP="00E14F2A">
            <w:pPr>
              <w:spacing w:before="120" w:after="120" w:line="256" w:lineRule="auto"/>
              <w:rPr>
                <w:color w:val="404040"/>
              </w:rPr>
            </w:pPr>
          </w:p>
        </w:tc>
        <w:tc>
          <w:tcPr>
            <w:tcW w:w="7470" w:type="dxa"/>
            <w:tcBorders>
              <w:top w:val="single" w:sz="4" w:space="0" w:color="DBDBDB"/>
              <w:left w:val="nil"/>
              <w:bottom w:val="nil"/>
              <w:right w:val="nil"/>
            </w:tcBorders>
            <w:shd w:val="clear" w:color="auto" w:fill="FAFAFA"/>
            <w:hideMark/>
          </w:tcPr>
          <w:p w14:paraId="00902F97" w14:textId="0742006B" w:rsidR="00E14F2A" w:rsidRPr="007F4B89" w:rsidRDefault="00E14F2A" w:rsidP="00E14F2A">
            <w:pPr>
              <w:spacing w:before="120" w:after="120" w:line="256" w:lineRule="auto"/>
              <w:jc w:val="right"/>
              <w:rPr>
                <w:color w:val="78C800"/>
              </w:rPr>
            </w:pPr>
            <w:r w:rsidRPr="007F4B89">
              <w:rPr>
                <w:rFonts w:ascii="FontAwesome" w:hAnsi="FontAwesome"/>
                <w:color w:val="FF4B4B"/>
              </w:rPr>
              <w:sym w:font="FontAwesome" w:char="F057"/>
            </w:r>
            <w:r w:rsidRPr="007F4B89">
              <w:rPr>
                <w:color w:val="FF4B4B"/>
              </w:rPr>
              <w:t xml:space="preserve"> </w:t>
            </w:r>
            <w:del w:id="1730" w:author="Chantelle Dubois Nishiyama" w:date="2020-02-26T19:18:00Z">
              <w:r w:rsidRPr="007F4B89" w:rsidDel="00B97780">
                <w:rPr>
                  <w:color w:val="FF4B4B"/>
                </w:rPr>
                <w:delText>That’s</w:delText>
              </w:r>
            </w:del>
            <w:ins w:id="1731" w:author="Chantelle Dubois Nishiyama" w:date="2020-02-26T19:18:00Z">
              <w:r w:rsidR="00B97780">
                <w:rPr>
                  <w:color w:val="FF4B4B"/>
                </w:rPr>
                <w:t>That is</w:t>
              </w:r>
            </w:ins>
            <w:r w:rsidRPr="007F4B89">
              <w:rPr>
                <w:color w:val="FF4B4B"/>
              </w:rPr>
              <w:t xml:space="preserve"> Incorrect</w:t>
            </w:r>
          </w:p>
        </w:tc>
        <w:tc>
          <w:tcPr>
            <w:tcW w:w="270" w:type="dxa"/>
            <w:tcBorders>
              <w:top w:val="single" w:sz="4" w:space="0" w:color="DBDBDB"/>
              <w:left w:val="nil"/>
              <w:bottom w:val="nil"/>
              <w:right w:val="single" w:sz="4" w:space="0" w:color="DBDBDB"/>
            </w:tcBorders>
            <w:shd w:val="clear" w:color="auto" w:fill="FAFAFA"/>
          </w:tcPr>
          <w:p w14:paraId="367E70D9" w14:textId="77777777" w:rsidR="00E14F2A" w:rsidRPr="007F4B89" w:rsidRDefault="00E14F2A" w:rsidP="00E14F2A">
            <w:pPr>
              <w:spacing w:before="120" w:after="120" w:line="256" w:lineRule="auto"/>
              <w:rPr>
                <w:color w:val="404040"/>
              </w:rPr>
            </w:pPr>
          </w:p>
        </w:tc>
      </w:tr>
      <w:tr w:rsidR="00E14F2A" w:rsidRPr="007F4B89" w14:paraId="22B81A7E" w14:textId="77777777" w:rsidTr="00E14F2A">
        <w:tc>
          <w:tcPr>
            <w:tcW w:w="265" w:type="dxa"/>
            <w:tcBorders>
              <w:top w:val="nil"/>
              <w:left w:val="single" w:sz="4" w:space="0" w:color="DBDBDB"/>
              <w:bottom w:val="nil"/>
              <w:right w:val="nil"/>
            </w:tcBorders>
            <w:shd w:val="clear" w:color="auto" w:fill="FAFAFA"/>
          </w:tcPr>
          <w:p w14:paraId="67B70330" w14:textId="77777777" w:rsidR="00E14F2A" w:rsidRPr="007F4B89" w:rsidRDefault="00E14F2A" w:rsidP="00E14F2A">
            <w:pPr>
              <w:spacing w:before="120" w:after="120" w:line="256" w:lineRule="auto"/>
              <w:rPr>
                <w:color w:val="404040"/>
              </w:rPr>
            </w:pPr>
          </w:p>
        </w:tc>
        <w:tc>
          <w:tcPr>
            <w:tcW w:w="2520" w:type="dxa"/>
            <w:tcBorders>
              <w:top w:val="nil"/>
              <w:left w:val="nil"/>
              <w:bottom w:val="nil"/>
              <w:right w:val="nil"/>
            </w:tcBorders>
            <w:shd w:val="clear" w:color="auto" w:fill="FF4B4B"/>
            <w:hideMark/>
          </w:tcPr>
          <w:p w14:paraId="73023E39" w14:textId="77777777" w:rsidR="00E14F2A" w:rsidRPr="007F4B89" w:rsidRDefault="00E14F2A" w:rsidP="00E14F2A">
            <w:pPr>
              <w:spacing w:before="120" w:after="120" w:line="256" w:lineRule="auto"/>
              <w:rPr>
                <w:rFonts w:ascii="Open Sans Semibold" w:hAnsi="Open Sans Semibold" w:cs="Open Sans Semibold"/>
                <w:color w:val="FFFFFF"/>
              </w:rPr>
            </w:pPr>
            <w:r w:rsidRPr="007F4B89">
              <w:rPr>
                <w:rFonts w:ascii="Open Sans Semibold" w:hAnsi="Open Sans Semibold" w:cs="Open Sans Semibold"/>
                <w:color w:val="FFFFFF"/>
              </w:rPr>
              <w:t>Explanation</w:t>
            </w:r>
          </w:p>
        </w:tc>
        <w:tc>
          <w:tcPr>
            <w:tcW w:w="7470" w:type="dxa"/>
            <w:tcBorders>
              <w:top w:val="nil"/>
              <w:left w:val="nil"/>
              <w:bottom w:val="nil"/>
              <w:right w:val="nil"/>
            </w:tcBorders>
            <w:shd w:val="clear" w:color="auto" w:fill="FAFAFA"/>
          </w:tcPr>
          <w:p w14:paraId="3819FF3A" w14:textId="15BDAA8C" w:rsidR="00E14F2A" w:rsidRPr="007F4B89" w:rsidRDefault="00E14F2A" w:rsidP="00E14F2A">
            <w:pPr>
              <w:spacing w:before="120" w:after="120" w:line="256" w:lineRule="auto"/>
              <w:rPr>
                <w:color w:val="404040"/>
              </w:rPr>
            </w:pPr>
          </w:p>
        </w:tc>
        <w:tc>
          <w:tcPr>
            <w:tcW w:w="270" w:type="dxa"/>
            <w:tcBorders>
              <w:top w:val="nil"/>
              <w:left w:val="nil"/>
              <w:bottom w:val="nil"/>
              <w:right w:val="single" w:sz="4" w:space="0" w:color="DBDBDB"/>
            </w:tcBorders>
            <w:shd w:val="clear" w:color="auto" w:fill="FAFAFA"/>
          </w:tcPr>
          <w:p w14:paraId="58612AE9" w14:textId="77777777" w:rsidR="00E14F2A" w:rsidRPr="007F4B89" w:rsidRDefault="00E14F2A" w:rsidP="00E14F2A">
            <w:pPr>
              <w:spacing w:before="120" w:after="120" w:line="256" w:lineRule="auto"/>
              <w:rPr>
                <w:color w:val="404040"/>
              </w:rPr>
            </w:pPr>
          </w:p>
        </w:tc>
      </w:tr>
      <w:tr w:rsidR="00E14F2A" w:rsidRPr="007F4B89" w14:paraId="0D6CCDD3" w14:textId="77777777" w:rsidTr="00E14F2A">
        <w:tc>
          <w:tcPr>
            <w:tcW w:w="265" w:type="dxa"/>
            <w:tcBorders>
              <w:top w:val="nil"/>
              <w:left w:val="single" w:sz="4" w:space="0" w:color="DBDBDB"/>
              <w:bottom w:val="nil"/>
              <w:right w:val="nil"/>
            </w:tcBorders>
            <w:shd w:val="clear" w:color="auto" w:fill="FAFAFA"/>
          </w:tcPr>
          <w:p w14:paraId="0BDD1231" w14:textId="77777777" w:rsidR="00E14F2A" w:rsidRPr="007F4B89" w:rsidRDefault="00E14F2A" w:rsidP="00E14F2A">
            <w:pPr>
              <w:rPr>
                <w:color w:val="404040"/>
                <w:sz w:val="16"/>
                <w:szCs w:val="16"/>
              </w:rPr>
            </w:pPr>
          </w:p>
        </w:tc>
        <w:tc>
          <w:tcPr>
            <w:tcW w:w="2520" w:type="dxa"/>
            <w:tcBorders>
              <w:top w:val="nil"/>
              <w:left w:val="nil"/>
              <w:bottom w:val="single" w:sz="4" w:space="0" w:color="F9DBDB"/>
              <w:right w:val="nil"/>
            </w:tcBorders>
            <w:shd w:val="clear" w:color="auto" w:fill="FF4B4B"/>
          </w:tcPr>
          <w:p w14:paraId="3B0FA10A" w14:textId="77777777" w:rsidR="00E14F2A" w:rsidRPr="007F4B89" w:rsidRDefault="00E14F2A" w:rsidP="00E14F2A">
            <w:pPr>
              <w:rPr>
                <w:color w:val="404040"/>
                <w:sz w:val="16"/>
                <w:szCs w:val="16"/>
              </w:rPr>
            </w:pPr>
          </w:p>
        </w:tc>
        <w:tc>
          <w:tcPr>
            <w:tcW w:w="7470" w:type="dxa"/>
            <w:tcBorders>
              <w:top w:val="nil"/>
              <w:left w:val="nil"/>
              <w:bottom w:val="single" w:sz="4" w:space="0" w:color="F9DBDB"/>
              <w:right w:val="nil"/>
            </w:tcBorders>
            <w:shd w:val="clear" w:color="auto" w:fill="FF4B4B"/>
          </w:tcPr>
          <w:p w14:paraId="61A1E229" w14:textId="77777777" w:rsidR="00E14F2A" w:rsidRPr="007F4B89" w:rsidRDefault="00E14F2A" w:rsidP="00E14F2A">
            <w:pPr>
              <w:rPr>
                <w:color w:val="404040"/>
                <w:sz w:val="16"/>
                <w:szCs w:val="16"/>
              </w:rPr>
            </w:pPr>
          </w:p>
        </w:tc>
        <w:tc>
          <w:tcPr>
            <w:tcW w:w="270" w:type="dxa"/>
            <w:tcBorders>
              <w:top w:val="nil"/>
              <w:left w:val="nil"/>
              <w:bottom w:val="nil"/>
              <w:right w:val="single" w:sz="4" w:space="0" w:color="DBDBDB"/>
            </w:tcBorders>
            <w:shd w:val="clear" w:color="auto" w:fill="FAFAFA"/>
          </w:tcPr>
          <w:p w14:paraId="1A6E1D75" w14:textId="77777777" w:rsidR="00E14F2A" w:rsidRPr="007F4B89" w:rsidRDefault="00E14F2A" w:rsidP="00E14F2A">
            <w:pPr>
              <w:rPr>
                <w:color w:val="404040"/>
                <w:sz w:val="16"/>
                <w:szCs w:val="16"/>
              </w:rPr>
            </w:pPr>
          </w:p>
        </w:tc>
      </w:tr>
      <w:tr w:rsidR="00E14F2A" w:rsidRPr="007F4B89" w14:paraId="0C656229" w14:textId="77777777" w:rsidTr="00E14F2A">
        <w:trPr>
          <w:trHeight w:val="60"/>
        </w:trPr>
        <w:tc>
          <w:tcPr>
            <w:tcW w:w="265" w:type="dxa"/>
            <w:tcBorders>
              <w:top w:val="nil"/>
              <w:left w:val="single" w:sz="4" w:space="0" w:color="DBDBDB"/>
              <w:bottom w:val="nil"/>
              <w:right w:val="single" w:sz="4" w:space="0" w:color="F9DBDB"/>
            </w:tcBorders>
            <w:shd w:val="clear" w:color="auto" w:fill="FAFAFA"/>
          </w:tcPr>
          <w:p w14:paraId="2220D399" w14:textId="77777777" w:rsidR="00E14F2A" w:rsidRPr="007F4B89" w:rsidRDefault="00E14F2A" w:rsidP="00E14F2A">
            <w:pPr>
              <w:spacing w:before="120" w:after="120" w:line="256" w:lineRule="auto"/>
              <w:rPr>
                <w:color w:val="404040"/>
              </w:rPr>
            </w:pPr>
          </w:p>
        </w:tc>
        <w:tc>
          <w:tcPr>
            <w:tcW w:w="9990" w:type="dxa"/>
            <w:gridSpan w:val="2"/>
            <w:tcBorders>
              <w:top w:val="single" w:sz="4" w:space="0" w:color="F9DBDB"/>
              <w:left w:val="single" w:sz="4" w:space="0" w:color="F9DBDB"/>
              <w:bottom w:val="single" w:sz="4" w:space="0" w:color="F9DBDB"/>
              <w:right w:val="single" w:sz="4" w:space="0" w:color="F9DBDB"/>
            </w:tcBorders>
            <w:shd w:val="clear" w:color="auto" w:fill="FCEEEE"/>
            <w:hideMark/>
          </w:tcPr>
          <w:p w14:paraId="6062540B" w14:textId="70F8F714" w:rsidR="00E14F2A" w:rsidRPr="007F4B89" w:rsidRDefault="00E14F2A" w:rsidP="005E4AE4">
            <w:pPr>
              <w:spacing w:before="80" w:after="80"/>
              <w:outlineLvl w:val="1"/>
              <w:rPr>
                <w:color w:val="7F7F7F"/>
              </w:rPr>
            </w:pPr>
            <w:r w:rsidRPr="007F4B89">
              <w:rPr>
                <w:color w:val="7F7F7F"/>
              </w:rPr>
              <w:t xml:space="preserve">Unfortunately, this is incorrect. </w:t>
            </w:r>
            <w:r w:rsidR="005E4AE4">
              <w:rPr>
                <w:color w:val="7F7F7F"/>
              </w:rPr>
              <w:t xml:space="preserve">Please </w:t>
            </w:r>
            <w:r w:rsidR="005E4AE4" w:rsidRPr="005E4AE4">
              <w:rPr>
                <w:color w:val="7F7F7F"/>
              </w:rPr>
              <w:t>read “</w:t>
            </w:r>
            <w:commentRangeStart w:id="1732"/>
            <w:commentRangeStart w:id="1733"/>
            <w:r w:rsidR="005E4AE4" w:rsidRPr="005E4AE4">
              <w:rPr>
                <w:color w:val="7F7F7F"/>
              </w:rPr>
              <w:t>Section 0</w:t>
            </w:r>
            <w:ins w:id="1734" w:author="RoboGarden Team" w:date="2020-01-23T16:31:00Z">
              <w:r w:rsidR="005E4AE4" w:rsidRPr="005E4AE4">
                <w:rPr>
                  <w:color w:val="7F7F7F"/>
                </w:rPr>
                <w:t>3</w:t>
              </w:r>
            </w:ins>
            <w:del w:id="1735" w:author="RoboGarden Team" w:date="2020-01-23T16:31:00Z">
              <w:r w:rsidR="005E4AE4" w:rsidRPr="005E4AE4" w:rsidDel="006E75E2">
                <w:rPr>
                  <w:color w:val="7F7F7F"/>
                </w:rPr>
                <w:delText>2</w:delText>
              </w:r>
            </w:del>
            <w:r w:rsidR="005E4AE4" w:rsidRPr="005E4AE4">
              <w:rPr>
                <w:color w:val="7F7F7F"/>
              </w:rPr>
              <w:t xml:space="preserve">: </w:t>
            </w:r>
            <w:commentRangeEnd w:id="1732"/>
            <w:r w:rsidR="005E4AE4" w:rsidRPr="005E4AE4">
              <w:rPr>
                <w:color w:val="7F7F7F"/>
              </w:rPr>
              <w:commentReference w:id="1732"/>
            </w:r>
            <w:commentRangeEnd w:id="1733"/>
            <w:r w:rsidR="005E4AE4" w:rsidRPr="005E4AE4">
              <w:rPr>
                <w:color w:val="7F7F7F"/>
              </w:rPr>
              <w:commentReference w:id="1733"/>
            </w:r>
            <w:del w:id="1736" w:author="RoboGarden Team" w:date="2020-01-23T16:01:00Z">
              <w:r w:rsidR="005E4AE4" w:rsidRPr="005E4AE4" w:rsidDel="006E75E2">
                <w:rPr>
                  <w:color w:val="7F7F7F"/>
                </w:rPr>
                <w:delText xml:space="preserve">Supervised, Unsupervised and Reinforcement  </w:delText>
              </w:r>
            </w:del>
            <w:ins w:id="1737" w:author="RoboGarden Team" w:date="2020-01-23T16:01:00Z">
              <w:r w:rsidR="005E4AE4" w:rsidRPr="005E4AE4">
                <w:rPr>
                  <w:color w:val="7F7F7F"/>
                </w:rPr>
                <w:t>Machine Learning Problem Types</w:t>
              </w:r>
            </w:ins>
            <w:r w:rsidR="005E4AE4">
              <w:rPr>
                <w:color w:val="7F7F7F"/>
              </w:rPr>
              <w:t>” again for different type of learning.</w:t>
            </w:r>
          </w:p>
        </w:tc>
        <w:tc>
          <w:tcPr>
            <w:tcW w:w="270" w:type="dxa"/>
            <w:tcBorders>
              <w:top w:val="nil"/>
              <w:left w:val="single" w:sz="4" w:space="0" w:color="F9DBDB"/>
              <w:bottom w:val="nil"/>
              <w:right w:val="single" w:sz="4" w:space="0" w:color="DBDBDB"/>
            </w:tcBorders>
            <w:shd w:val="clear" w:color="auto" w:fill="FAFAFA"/>
          </w:tcPr>
          <w:p w14:paraId="373F246E" w14:textId="77777777" w:rsidR="00E14F2A" w:rsidRPr="007F4B89" w:rsidRDefault="00E14F2A" w:rsidP="00E14F2A">
            <w:pPr>
              <w:spacing w:before="120" w:after="120" w:line="256" w:lineRule="auto"/>
              <w:rPr>
                <w:color w:val="404040"/>
              </w:rPr>
            </w:pPr>
          </w:p>
        </w:tc>
      </w:tr>
      <w:tr w:rsidR="00E14F2A" w:rsidRPr="007F4B89" w14:paraId="6E8E8B12" w14:textId="77777777" w:rsidTr="00E14F2A">
        <w:tc>
          <w:tcPr>
            <w:tcW w:w="265" w:type="dxa"/>
            <w:tcBorders>
              <w:top w:val="nil"/>
              <w:left w:val="single" w:sz="4" w:space="0" w:color="DBDBDB"/>
              <w:bottom w:val="single" w:sz="4" w:space="0" w:color="DBDBDB"/>
              <w:right w:val="nil"/>
            </w:tcBorders>
            <w:shd w:val="clear" w:color="auto" w:fill="FAFAFA"/>
          </w:tcPr>
          <w:p w14:paraId="28737C56" w14:textId="77777777" w:rsidR="00E14F2A" w:rsidRPr="007F4B89" w:rsidRDefault="00E14F2A" w:rsidP="00E14F2A">
            <w:pPr>
              <w:rPr>
                <w:color w:val="404040"/>
                <w:sz w:val="16"/>
                <w:szCs w:val="16"/>
              </w:rPr>
            </w:pPr>
          </w:p>
        </w:tc>
        <w:tc>
          <w:tcPr>
            <w:tcW w:w="2520" w:type="dxa"/>
            <w:tcBorders>
              <w:top w:val="single" w:sz="4" w:space="0" w:color="F9DBDB"/>
              <w:left w:val="nil"/>
              <w:bottom w:val="single" w:sz="4" w:space="0" w:color="DBDBDB"/>
              <w:right w:val="nil"/>
            </w:tcBorders>
            <w:shd w:val="clear" w:color="auto" w:fill="FAFAFA"/>
          </w:tcPr>
          <w:p w14:paraId="7175C6FB" w14:textId="77777777" w:rsidR="00E14F2A" w:rsidRPr="007F4B89" w:rsidRDefault="00E14F2A" w:rsidP="00E14F2A">
            <w:pPr>
              <w:rPr>
                <w:color w:val="404040"/>
                <w:sz w:val="16"/>
                <w:szCs w:val="16"/>
              </w:rPr>
            </w:pPr>
          </w:p>
        </w:tc>
        <w:tc>
          <w:tcPr>
            <w:tcW w:w="7470" w:type="dxa"/>
            <w:tcBorders>
              <w:top w:val="single" w:sz="4" w:space="0" w:color="F9DBDB"/>
              <w:left w:val="nil"/>
              <w:bottom w:val="single" w:sz="4" w:space="0" w:color="DBDBDB"/>
              <w:right w:val="nil"/>
            </w:tcBorders>
            <w:shd w:val="clear" w:color="auto" w:fill="FAFAFA"/>
          </w:tcPr>
          <w:p w14:paraId="4E5F7FEC" w14:textId="77777777" w:rsidR="00E14F2A" w:rsidRPr="007F4B89" w:rsidRDefault="00E14F2A" w:rsidP="00E14F2A">
            <w:pPr>
              <w:rPr>
                <w:color w:val="404040"/>
                <w:sz w:val="16"/>
                <w:szCs w:val="16"/>
              </w:rPr>
            </w:pPr>
          </w:p>
        </w:tc>
        <w:tc>
          <w:tcPr>
            <w:tcW w:w="270" w:type="dxa"/>
            <w:tcBorders>
              <w:top w:val="nil"/>
              <w:left w:val="nil"/>
              <w:bottom w:val="single" w:sz="4" w:space="0" w:color="DBDBDB"/>
              <w:right w:val="single" w:sz="4" w:space="0" w:color="DBDBDB"/>
            </w:tcBorders>
            <w:shd w:val="clear" w:color="auto" w:fill="FAFAFA"/>
          </w:tcPr>
          <w:p w14:paraId="40BB5A93" w14:textId="77777777" w:rsidR="00E14F2A" w:rsidRPr="007F4B89" w:rsidRDefault="00E14F2A" w:rsidP="00E14F2A">
            <w:pPr>
              <w:rPr>
                <w:color w:val="404040"/>
                <w:sz w:val="16"/>
                <w:szCs w:val="16"/>
              </w:rPr>
            </w:pPr>
          </w:p>
        </w:tc>
      </w:tr>
    </w:tbl>
    <w:p w14:paraId="03C1D88D" w14:textId="77777777" w:rsidR="00E14F2A" w:rsidRPr="007F4B89" w:rsidRDefault="00E14F2A" w:rsidP="00E14F2A">
      <w:pPr>
        <w:spacing w:after="0" w:line="240" w:lineRule="auto"/>
        <w:rPr>
          <w:rFonts w:ascii="Open Sans" w:eastAsia="Open Sans" w:hAnsi="Open Sans" w:cs="Times New Roman"/>
          <w:color w:val="404040"/>
        </w:rPr>
      </w:pPr>
    </w:p>
    <w:tbl>
      <w:tblPr>
        <w:tblStyle w:val="TableGrid3"/>
        <w:tblW w:w="10455" w:type="dxa"/>
        <w:tblBorders>
          <w:top w:val="single" w:sz="4" w:space="0" w:color="DBDBDB"/>
          <w:left w:val="single" w:sz="4" w:space="0" w:color="DBDBDB"/>
          <w:bottom w:val="single" w:sz="4" w:space="0" w:color="DBDBDB"/>
          <w:right w:val="single" w:sz="4" w:space="0" w:color="DBDBDB"/>
          <w:insideH w:val="none" w:sz="0" w:space="0" w:color="auto"/>
          <w:insideV w:val="none" w:sz="0" w:space="0" w:color="auto"/>
        </w:tblBorders>
        <w:tblLayout w:type="fixed"/>
        <w:tblCellMar>
          <w:left w:w="115" w:type="dxa"/>
          <w:right w:w="115" w:type="dxa"/>
        </w:tblCellMar>
        <w:tblLook w:val="04A0" w:firstRow="1" w:lastRow="0" w:firstColumn="1" w:lastColumn="0" w:noHBand="0" w:noVBand="1"/>
        <w:tblPrChange w:id="1738" w:author="Alicia Romero Lopez" w:date="2020-01-31T09:48:00Z">
          <w:tblPr>
            <w:tblStyle w:val="TableGrid3"/>
            <w:tblW w:w="10455" w:type="dxa"/>
            <w:tblBorders>
              <w:top w:val="single" w:sz="4" w:space="0" w:color="DBDBDB"/>
              <w:left w:val="single" w:sz="4" w:space="0" w:color="DBDBDB"/>
              <w:bottom w:val="single" w:sz="4" w:space="0" w:color="DBDBDB"/>
              <w:right w:val="single" w:sz="4" w:space="0" w:color="DBDBDB"/>
              <w:insideH w:val="none" w:sz="0" w:space="0" w:color="auto"/>
              <w:insideV w:val="none" w:sz="0" w:space="0" w:color="auto"/>
            </w:tblBorders>
            <w:tblLayout w:type="fixed"/>
            <w:tblCellMar>
              <w:left w:w="115" w:type="dxa"/>
              <w:right w:w="115" w:type="dxa"/>
            </w:tblCellMar>
            <w:tblLook w:val="04A0" w:firstRow="1" w:lastRow="0" w:firstColumn="1" w:lastColumn="0" w:noHBand="0" w:noVBand="1"/>
          </w:tblPr>
        </w:tblPrChange>
      </w:tblPr>
      <w:tblGrid>
        <w:gridCol w:w="264"/>
        <w:gridCol w:w="630"/>
        <w:gridCol w:w="450"/>
        <w:gridCol w:w="2880"/>
        <w:gridCol w:w="1980"/>
        <w:gridCol w:w="3981"/>
        <w:gridCol w:w="270"/>
        <w:tblGridChange w:id="1739">
          <w:tblGrid>
            <w:gridCol w:w="360"/>
            <w:gridCol w:w="360"/>
            <w:gridCol w:w="360"/>
            <w:gridCol w:w="360"/>
            <w:gridCol w:w="360"/>
            <w:gridCol w:w="360"/>
            <w:gridCol w:w="360"/>
          </w:tblGrid>
        </w:tblGridChange>
      </w:tblGrid>
      <w:tr w:rsidR="00E14F2A" w:rsidRPr="007F4B89" w14:paraId="32860CDB" w14:textId="77777777" w:rsidTr="51235A2F">
        <w:trPr>
          <w:cantSplit/>
        </w:trPr>
        <w:tc>
          <w:tcPr>
            <w:tcW w:w="10456" w:type="dxa"/>
            <w:gridSpan w:val="7"/>
            <w:tcBorders>
              <w:top w:val="single" w:sz="4" w:space="0" w:color="DBDBDB" w:themeColor="accent3" w:themeTint="66"/>
              <w:left w:val="single" w:sz="4" w:space="0" w:color="DBDBDB" w:themeColor="accent3" w:themeTint="66"/>
              <w:bottom w:val="nil"/>
              <w:right w:val="single" w:sz="4" w:space="0" w:color="DBDBDB" w:themeColor="accent3" w:themeTint="66"/>
            </w:tcBorders>
            <w:shd w:val="clear" w:color="auto" w:fill="FAFAFA"/>
            <w:hideMark/>
            <w:tcPrChange w:id="1740" w:author="Alicia Romero Lopez" w:date="2020-01-31T09:48:00Z">
              <w:tcPr>
                <w:tcW w:w="10456" w:type="dxa"/>
                <w:gridSpan w:val="7"/>
                <w:tcBorders>
                  <w:top w:val="single" w:sz="4" w:space="0" w:color="DBDBDB"/>
                  <w:left w:val="single" w:sz="4" w:space="0" w:color="DBDBDB"/>
                  <w:bottom w:val="nil"/>
                  <w:right w:val="single" w:sz="4" w:space="0" w:color="DBDBDB"/>
                </w:tcBorders>
                <w:shd w:val="clear" w:color="auto" w:fill="FAFAFA"/>
                <w:hideMark/>
              </w:tcPr>
            </w:tcPrChange>
          </w:tcPr>
          <w:p w14:paraId="3E9D45A8" w14:textId="77777777" w:rsidR="00E14F2A" w:rsidRPr="007F4B89" w:rsidRDefault="00E14F2A" w:rsidP="00E14F2A">
            <w:pPr>
              <w:spacing w:before="120" w:after="120" w:line="256" w:lineRule="auto"/>
              <w:outlineLvl w:val="2"/>
              <w:rPr>
                <w:rFonts w:ascii="Open Sans Semibold" w:hAnsi="Open Sans Semibold" w:cs="Open Sans Semibold"/>
                <w:color w:val="11143F"/>
              </w:rPr>
            </w:pPr>
            <w:r w:rsidRPr="007F4B89">
              <w:rPr>
                <w:rFonts w:ascii="Open Sans Semibold" w:hAnsi="Open Sans Semibold" w:cs="Open Sans Semibold"/>
                <w:color w:val="11143F"/>
              </w:rPr>
              <w:t xml:space="preserve">Detecting handwritten digits is an example of what? </w:t>
            </w:r>
          </w:p>
        </w:tc>
      </w:tr>
      <w:tr w:rsidR="00E14F2A" w:rsidRPr="007F4B89" w14:paraId="7C413650" w14:textId="77777777" w:rsidTr="51235A2F">
        <w:trPr>
          <w:cantSplit/>
        </w:trPr>
        <w:tc>
          <w:tcPr>
            <w:tcW w:w="265" w:type="dxa"/>
            <w:tcBorders>
              <w:top w:val="nil"/>
              <w:left w:val="single" w:sz="4" w:space="0" w:color="DBDBDB" w:themeColor="accent3" w:themeTint="66"/>
              <w:bottom w:val="nil"/>
              <w:right w:val="nil"/>
            </w:tcBorders>
            <w:shd w:val="clear" w:color="auto" w:fill="FAFAFA"/>
            <w:tcPrChange w:id="1741" w:author="Alicia Romero Lopez" w:date="2020-01-31T09:48:00Z">
              <w:tcPr>
                <w:tcW w:w="265" w:type="dxa"/>
                <w:tcBorders>
                  <w:top w:val="nil"/>
                  <w:left w:val="single" w:sz="4" w:space="0" w:color="DBDBDB"/>
                  <w:bottom w:val="nil"/>
                  <w:right w:val="nil"/>
                </w:tcBorders>
                <w:shd w:val="clear" w:color="auto" w:fill="FAFAFA"/>
              </w:tcPr>
            </w:tcPrChange>
          </w:tcPr>
          <w:p w14:paraId="5BA80AB1" w14:textId="77777777" w:rsidR="00E14F2A" w:rsidRPr="007F4B89" w:rsidRDefault="00E14F2A" w:rsidP="00E14F2A">
            <w:pPr>
              <w:spacing w:before="120" w:after="120" w:line="256" w:lineRule="auto"/>
              <w:rPr>
                <w:color w:val="404040"/>
              </w:rPr>
            </w:pPr>
          </w:p>
        </w:tc>
        <w:tc>
          <w:tcPr>
            <w:tcW w:w="630" w:type="dxa"/>
            <w:tcBorders>
              <w:top w:val="nil"/>
              <w:left w:val="nil"/>
              <w:bottom w:val="nil"/>
              <w:right w:val="nil"/>
            </w:tcBorders>
            <w:shd w:val="clear" w:color="auto" w:fill="FFFFFF" w:themeFill="background1"/>
            <w:vAlign w:val="center"/>
            <w:hideMark/>
            <w:tcPrChange w:id="1742" w:author="Alicia Romero Lopez" w:date="2020-01-31T09:48:00Z">
              <w:tcPr>
                <w:tcW w:w="630" w:type="dxa"/>
                <w:tcBorders>
                  <w:top w:val="nil"/>
                  <w:left w:val="nil"/>
                  <w:bottom w:val="nil"/>
                  <w:right w:val="nil"/>
                </w:tcBorders>
                <w:shd w:val="clear" w:color="auto" w:fill="FFFFFF"/>
                <w:hideMark/>
              </w:tcPr>
            </w:tcPrChange>
          </w:tcPr>
          <w:p w14:paraId="58AF2009" w14:textId="77777777" w:rsidR="00E14F2A" w:rsidRPr="007F4B89" w:rsidRDefault="00E14F2A" w:rsidP="00E14F2A">
            <w:pPr>
              <w:spacing w:before="120" w:after="120" w:line="256" w:lineRule="auto"/>
              <w:rPr>
                <w:color w:val="404040"/>
              </w:rPr>
            </w:pPr>
            <w:r w:rsidRPr="007F4B89">
              <w:rPr>
                <w:noProof/>
                <w:color w:val="404040"/>
              </w:rPr>
              <mc:AlternateContent>
                <mc:Choice Requires="wps">
                  <w:drawing>
                    <wp:inline distT="0" distB="0" distL="0" distR="0" wp14:anchorId="72598187" wp14:editId="6ECB0F1A">
                      <wp:extent cx="207010" cy="207010"/>
                      <wp:effectExtent l="19050" t="19050" r="21590" b="21590"/>
                      <wp:docPr id="64" name="Oval 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010" cy="207010"/>
                              </a:xfrm>
                              <a:prstGeom prst="ellipse">
                                <a:avLst/>
                              </a:prstGeom>
                              <a:noFill/>
                              <a:ln w="28575">
                                <a:solidFill>
                                  <a:srgbClr val="DBDBDB">
                                    <a:lumMod val="90000"/>
                                    <a:lumOff val="0"/>
                                  </a:srgb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inline>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w16se="http://schemas.microsoft.com/office/word/2015/wordml/symex" xmlns:cx1="http://schemas.microsoft.com/office/drawing/2015/9/8/chartex" xmlns:cx="http://schemas.microsoft.com/office/drawing/2014/chartex">
                  <w:pict>
                    <v:oval w14:anchorId="69CE068F" id="Oval 62" o:spid="_x0000_s1026" style="width:16.3pt;height:16.3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" filled="f" strokecolor="#c5c5c5" strokeweight="2.25pt">
                      <v:stroke joinstyle="miter"/>
                      <w10:anchorlock/>
                    </v:oval>
                  </w:pict>
                </mc:Fallback>
              </mc:AlternateContent>
            </w:r>
          </w:p>
        </w:tc>
        <w:tc>
          <w:tcPr>
            <w:tcW w:w="450" w:type="dxa"/>
            <w:tcBorders>
              <w:top w:val="nil"/>
              <w:left w:val="nil"/>
              <w:bottom w:val="nil"/>
              <w:right w:val="nil"/>
            </w:tcBorders>
            <w:shd w:val="clear" w:color="auto" w:fill="FFFFFF" w:themeFill="background1"/>
            <w:vAlign w:val="center"/>
            <w:hideMark/>
            <w:tcPrChange w:id="1743" w:author="Alicia Romero Lopez" w:date="2020-01-31T09:48:00Z">
              <w:tcPr>
                <w:tcW w:w="450" w:type="dxa"/>
                <w:tcBorders>
                  <w:top w:val="nil"/>
                  <w:left w:val="nil"/>
                  <w:bottom w:val="nil"/>
                  <w:right w:val="nil"/>
                </w:tcBorders>
                <w:shd w:val="clear" w:color="auto" w:fill="FFFFFF"/>
                <w:hideMark/>
              </w:tcPr>
            </w:tcPrChange>
          </w:tcPr>
          <w:p w14:paraId="516CDD26" w14:textId="77777777" w:rsidR="00E14F2A" w:rsidRPr="007F4B89" w:rsidRDefault="00E14F2A" w:rsidP="00E14F2A">
            <w:pPr>
              <w:spacing w:before="120" w:after="120" w:line="256" w:lineRule="auto"/>
              <w:rPr>
                <w:rFonts w:ascii="Open Sans Semibold" w:hAnsi="Open Sans Semibold" w:cs="Open Sans Semibold"/>
                <w:color w:val="404040"/>
              </w:rPr>
            </w:pPr>
            <w:r w:rsidRPr="007F4B89">
              <w:rPr>
                <w:rFonts w:ascii="Open Sans Semibold" w:hAnsi="Open Sans Semibold" w:cs="Open Sans Semibold"/>
                <w:color w:val="404040"/>
              </w:rPr>
              <w:t>a.</w:t>
            </w:r>
          </w:p>
        </w:tc>
        <w:tc>
          <w:tcPr>
            <w:tcW w:w="8841" w:type="dxa"/>
            <w:gridSpan w:val="3"/>
            <w:tcBorders>
              <w:top w:val="nil"/>
              <w:left w:val="nil"/>
              <w:bottom w:val="nil"/>
              <w:right w:val="nil"/>
            </w:tcBorders>
            <w:shd w:val="clear" w:color="auto" w:fill="FFFFFF" w:themeFill="background1"/>
            <w:vAlign w:val="center"/>
            <w:hideMark/>
            <w:tcPrChange w:id="1744" w:author="Alicia Romero Lopez" w:date="2020-01-31T09:48:00Z">
              <w:tcPr>
                <w:tcW w:w="8841" w:type="dxa"/>
                <w:gridSpan w:val="3"/>
                <w:tcBorders>
                  <w:top w:val="nil"/>
                  <w:left w:val="nil"/>
                  <w:bottom w:val="nil"/>
                  <w:right w:val="nil"/>
                </w:tcBorders>
                <w:shd w:val="clear" w:color="auto" w:fill="FFFFFF"/>
                <w:hideMark/>
              </w:tcPr>
            </w:tcPrChange>
          </w:tcPr>
          <w:p w14:paraId="586CD983" w14:textId="77777777" w:rsidR="00E14F2A" w:rsidRPr="007F4B89" w:rsidRDefault="00E14F2A" w:rsidP="00E14F2A">
            <w:pPr>
              <w:spacing w:before="120" w:after="120" w:line="256" w:lineRule="auto"/>
              <w:rPr>
                <w:color w:val="404040"/>
              </w:rPr>
            </w:pPr>
            <w:r w:rsidRPr="007F4B89">
              <w:rPr>
                <w:color w:val="404040"/>
              </w:rPr>
              <w:t>Personal assistants.</w:t>
            </w:r>
          </w:p>
        </w:tc>
        <w:tc>
          <w:tcPr>
            <w:tcW w:w="270" w:type="dxa"/>
            <w:tcBorders>
              <w:top w:val="nil"/>
              <w:left w:val="nil"/>
              <w:bottom w:val="nil"/>
              <w:right w:val="single" w:sz="4" w:space="0" w:color="DBDBDB" w:themeColor="accent3" w:themeTint="66"/>
            </w:tcBorders>
            <w:shd w:val="clear" w:color="auto" w:fill="FAFAFA"/>
            <w:tcPrChange w:id="1745" w:author="Alicia Romero Lopez" w:date="2020-01-31T09:48:00Z">
              <w:tcPr>
                <w:tcW w:w="270" w:type="dxa"/>
                <w:tcBorders>
                  <w:top w:val="nil"/>
                  <w:left w:val="nil"/>
                  <w:bottom w:val="nil"/>
                  <w:right w:val="single" w:sz="4" w:space="0" w:color="DBDBDB"/>
                </w:tcBorders>
                <w:shd w:val="clear" w:color="auto" w:fill="FAFAFA"/>
              </w:tcPr>
            </w:tcPrChange>
          </w:tcPr>
          <w:p w14:paraId="62E16735" w14:textId="77777777" w:rsidR="00E14F2A" w:rsidRPr="007F4B89" w:rsidRDefault="00E14F2A" w:rsidP="00E14F2A">
            <w:pPr>
              <w:spacing w:before="120" w:after="120" w:line="256" w:lineRule="auto"/>
              <w:rPr>
                <w:color w:val="404040"/>
              </w:rPr>
            </w:pPr>
          </w:p>
        </w:tc>
      </w:tr>
      <w:tr w:rsidR="00E14F2A" w:rsidRPr="007F4B89" w14:paraId="3F312692" w14:textId="77777777" w:rsidTr="51235A2F">
        <w:trPr>
          <w:cantSplit/>
          <w:trHeight w:val="20"/>
        </w:trPr>
        <w:tc>
          <w:tcPr>
            <w:tcW w:w="265" w:type="dxa"/>
            <w:tcBorders>
              <w:top w:val="nil"/>
              <w:left w:val="single" w:sz="4" w:space="0" w:color="DBDBDB" w:themeColor="accent3" w:themeTint="66"/>
              <w:bottom w:val="nil"/>
              <w:right w:val="nil"/>
            </w:tcBorders>
            <w:shd w:val="clear" w:color="auto" w:fill="FAFAFA"/>
            <w:tcPrChange w:id="1746" w:author="Alicia Romero Lopez" w:date="2020-01-31T09:48:00Z">
              <w:tcPr>
                <w:tcW w:w="265" w:type="dxa"/>
                <w:tcBorders>
                  <w:top w:val="nil"/>
                  <w:left w:val="single" w:sz="4" w:space="0" w:color="DBDBDB"/>
                  <w:bottom w:val="nil"/>
                  <w:right w:val="nil"/>
                </w:tcBorders>
                <w:shd w:val="clear" w:color="auto" w:fill="FAFAFA"/>
              </w:tcPr>
            </w:tcPrChange>
          </w:tcPr>
          <w:p w14:paraId="6CCDA800" w14:textId="77777777" w:rsidR="00E14F2A" w:rsidRPr="007F4B89" w:rsidRDefault="00E14F2A" w:rsidP="00E14F2A">
            <w:pPr>
              <w:rPr>
                <w:color w:val="404040"/>
                <w:sz w:val="16"/>
                <w:szCs w:val="16"/>
              </w:rPr>
            </w:pPr>
          </w:p>
        </w:tc>
        <w:tc>
          <w:tcPr>
            <w:tcW w:w="630" w:type="dxa"/>
            <w:tcBorders>
              <w:top w:val="nil"/>
              <w:left w:val="nil"/>
              <w:bottom w:val="nil"/>
              <w:right w:val="nil"/>
            </w:tcBorders>
            <w:shd w:val="clear" w:color="auto" w:fill="FAFAFA"/>
            <w:vAlign w:val="center"/>
            <w:tcPrChange w:id="1747" w:author="Alicia Romero Lopez" w:date="2020-01-31T09:48:00Z">
              <w:tcPr>
                <w:tcW w:w="630" w:type="dxa"/>
                <w:tcBorders>
                  <w:top w:val="nil"/>
                  <w:left w:val="nil"/>
                  <w:bottom w:val="nil"/>
                  <w:right w:val="nil"/>
                </w:tcBorders>
                <w:shd w:val="clear" w:color="auto" w:fill="FAFAFA"/>
              </w:tcPr>
            </w:tcPrChange>
          </w:tcPr>
          <w:p w14:paraId="28B2FB77" w14:textId="77777777" w:rsidR="00E14F2A" w:rsidRPr="007F4B89" w:rsidRDefault="00E14F2A" w:rsidP="00E14F2A">
            <w:pPr>
              <w:rPr>
                <w:color w:val="404040"/>
                <w:sz w:val="16"/>
                <w:szCs w:val="16"/>
              </w:rPr>
            </w:pPr>
          </w:p>
        </w:tc>
        <w:tc>
          <w:tcPr>
            <w:tcW w:w="3330" w:type="dxa"/>
            <w:gridSpan w:val="2"/>
            <w:tcBorders>
              <w:top w:val="nil"/>
              <w:left w:val="nil"/>
              <w:bottom w:val="nil"/>
              <w:right w:val="nil"/>
            </w:tcBorders>
            <w:shd w:val="clear" w:color="auto" w:fill="FAFAFA"/>
            <w:vAlign w:val="center"/>
            <w:tcPrChange w:id="1748" w:author="Alicia Romero Lopez" w:date="2020-01-31T09:48:00Z">
              <w:tcPr>
                <w:tcW w:w="3330" w:type="dxa"/>
                <w:gridSpan w:val="2"/>
                <w:tcBorders>
                  <w:top w:val="nil"/>
                  <w:left w:val="nil"/>
                  <w:bottom w:val="nil"/>
                  <w:right w:val="nil"/>
                </w:tcBorders>
                <w:shd w:val="clear" w:color="auto" w:fill="FAFAFA"/>
              </w:tcPr>
            </w:tcPrChange>
          </w:tcPr>
          <w:p w14:paraId="7565DA9F" w14:textId="77777777" w:rsidR="00E14F2A" w:rsidRPr="007F4B89" w:rsidRDefault="00E14F2A" w:rsidP="00E14F2A">
            <w:pPr>
              <w:rPr>
                <w:color w:val="404040"/>
                <w:sz w:val="16"/>
                <w:szCs w:val="16"/>
              </w:rPr>
            </w:pPr>
          </w:p>
        </w:tc>
        <w:tc>
          <w:tcPr>
            <w:tcW w:w="1980" w:type="dxa"/>
            <w:tcBorders>
              <w:top w:val="nil"/>
              <w:left w:val="nil"/>
              <w:bottom w:val="nil"/>
              <w:right w:val="nil"/>
            </w:tcBorders>
            <w:shd w:val="clear" w:color="auto" w:fill="FAFAFA"/>
            <w:vAlign w:val="center"/>
            <w:tcPrChange w:id="1749" w:author="Alicia Romero Lopez" w:date="2020-01-31T09:48:00Z">
              <w:tcPr>
                <w:tcW w:w="1980" w:type="dxa"/>
                <w:tcBorders>
                  <w:top w:val="nil"/>
                  <w:left w:val="nil"/>
                  <w:bottom w:val="nil"/>
                  <w:right w:val="nil"/>
                </w:tcBorders>
                <w:shd w:val="clear" w:color="auto" w:fill="FAFAFA"/>
              </w:tcPr>
            </w:tcPrChange>
          </w:tcPr>
          <w:p w14:paraId="5F80F029" w14:textId="77777777" w:rsidR="00E14F2A" w:rsidRPr="007F4B89" w:rsidRDefault="00E14F2A" w:rsidP="00E14F2A">
            <w:pPr>
              <w:rPr>
                <w:color w:val="404040"/>
                <w:sz w:val="16"/>
                <w:szCs w:val="16"/>
              </w:rPr>
            </w:pPr>
          </w:p>
        </w:tc>
        <w:tc>
          <w:tcPr>
            <w:tcW w:w="3978" w:type="dxa"/>
            <w:tcBorders>
              <w:top w:val="nil"/>
              <w:left w:val="nil"/>
              <w:bottom w:val="nil"/>
              <w:right w:val="nil"/>
            </w:tcBorders>
            <w:shd w:val="clear" w:color="auto" w:fill="FAFAFA"/>
            <w:vAlign w:val="center"/>
            <w:tcPrChange w:id="1750" w:author="Alicia Romero Lopez" w:date="2020-01-31T09:48:00Z">
              <w:tcPr>
                <w:tcW w:w="3978" w:type="dxa"/>
                <w:tcBorders>
                  <w:top w:val="nil"/>
                  <w:left w:val="nil"/>
                  <w:bottom w:val="nil"/>
                  <w:right w:val="nil"/>
                </w:tcBorders>
                <w:shd w:val="clear" w:color="auto" w:fill="FAFAFA"/>
              </w:tcPr>
            </w:tcPrChange>
          </w:tcPr>
          <w:p w14:paraId="708A2C09" w14:textId="77777777" w:rsidR="00E14F2A" w:rsidRPr="007F4B89" w:rsidRDefault="00E14F2A" w:rsidP="00E14F2A">
            <w:pPr>
              <w:rPr>
                <w:noProof/>
                <w:color w:val="404040"/>
                <w:sz w:val="16"/>
                <w:szCs w:val="16"/>
              </w:rPr>
            </w:pPr>
          </w:p>
        </w:tc>
        <w:tc>
          <w:tcPr>
            <w:tcW w:w="270" w:type="dxa"/>
            <w:tcBorders>
              <w:top w:val="nil"/>
              <w:left w:val="nil"/>
              <w:bottom w:val="nil"/>
              <w:right w:val="single" w:sz="4" w:space="0" w:color="DBDBDB" w:themeColor="accent3" w:themeTint="66"/>
            </w:tcBorders>
            <w:shd w:val="clear" w:color="auto" w:fill="FAFAFA"/>
            <w:tcPrChange w:id="1751" w:author="Alicia Romero Lopez" w:date="2020-01-31T09:48:00Z">
              <w:tcPr>
                <w:tcW w:w="270" w:type="dxa"/>
                <w:tcBorders>
                  <w:top w:val="nil"/>
                  <w:left w:val="nil"/>
                  <w:bottom w:val="nil"/>
                  <w:right w:val="single" w:sz="4" w:space="0" w:color="DBDBDB"/>
                </w:tcBorders>
                <w:shd w:val="clear" w:color="auto" w:fill="FAFAFA"/>
              </w:tcPr>
            </w:tcPrChange>
          </w:tcPr>
          <w:p w14:paraId="7FC8389F" w14:textId="77777777" w:rsidR="00E14F2A" w:rsidRPr="007F4B89" w:rsidRDefault="00E14F2A" w:rsidP="00E14F2A">
            <w:pPr>
              <w:rPr>
                <w:color w:val="404040"/>
                <w:sz w:val="16"/>
                <w:szCs w:val="16"/>
              </w:rPr>
            </w:pPr>
          </w:p>
        </w:tc>
      </w:tr>
      <w:tr w:rsidR="00E14F2A" w:rsidRPr="007F4B89" w14:paraId="213C3B28" w14:textId="77777777" w:rsidTr="51235A2F">
        <w:trPr>
          <w:cantSplit/>
        </w:trPr>
        <w:tc>
          <w:tcPr>
            <w:tcW w:w="265" w:type="dxa"/>
            <w:tcBorders>
              <w:top w:val="nil"/>
              <w:left w:val="single" w:sz="4" w:space="0" w:color="DBDBDB" w:themeColor="accent3" w:themeTint="66"/>
              <w:bottom w:val="nil"/>
              <w:right w:val="nil"/>
            </w:tcBorders>
            <w:shd w:val="clear" w:color="auto" w:fill="FAFAFA"/>
            <w:tcPrChange w:id="1752" w:author="Alicia Romero Lopez" w:date="2020-01-31T09:48:00Z">
              <w:tcPr>
                <w:tcW w:w="265" w:type="dxa"/>
                <w:tcBorders>
                  <w:top w:val="nil"/>
                  <w:left w:val="single" w:sz="4" w:space="0" w:color="DBDBDB"/>
                  <w:bottom w:val="nil"/>
                  <w:right w:val="nil"/>
                </w:tcBorders>
                <w:shd w:val="clear" w:color="auto" w:fill="FAFAFA"/>
              </w:tcPr>
            </w:tcPrChange>
          </w:tcPr>
          <w:p w14:paraId="5BA17DCA" w14:textId="77777777" w:rsidR="00E14F2A" w:rsidRPr="007F4B89" w:rsidRDefault="00E14F2A" w:rsidP="00E14F2A">
            <w:pPr>
              <w:spacing w:before="120" w:after="120" w:line="256" w:lineRule="auto"/>
              <w:rPr>
                <w:color w:val="404040"/>
              </w:rPr>
            </w:pPr>
          </w:p>
        </w:tc>
        <w:tc>
          <w:tcPr>
            <w:tcW w:w="630" w:type="dxa"/>
            <w:tcBorders>
              <w:top w:val="nil"/>
              <w:left w:val="nil"/>
              <w:bottom w:val="nil"/>
              <w:right w:val="nil"/>
            </w:tcBorders>
            <w:shd w:val="clear" w:color="auto" w:fill="FFFFFF" w:themeFill="background1"/>
            <w:vAlign w:val="center"/>
            <w:hideMark/>
            <w:tcPrChange w:id="1753" w:author="Alicia Romero Lopez" w:date="2020-01-31T09:48:00Z">
              <w:tcPr>
                <w:tcW w:w="630" w:type="dxa"/>
                <w:tcBorders>
                  <w:top w:val="nil"/>
                  <w:left w:val="nil"/>
                  <w:bottom w:val="nil"/>
                  <w:right w:val="nil"/>
                </w:tcBorders>
                <w:shd w:val="clear" w:color="auto" w:fill="FFFFFF"/>
                <w:hideMark/>
              </w:tcPr>
            </w:tcPrChange>
          </w:tcPr>
          <w:p w14:paraId="5D63848D" w14:textId="77777777" w:rsidR="00E14F2A" w:rsidRPr="007F4B89" w:rsidRDefault="00E14F2A" w:rsidP="00E14F2A">
            <w:pPr>
              <w:spacing w:before="120" w:after="120" w:line="256" w:lineRule="auto"/>
              <w:rPr>
                <w:noProof/>
                <w:color w:val="404040"/>
              </w:rPr>
            </w:pPr>
            <w:r w:rsidRPr="007F4B89">
              <w:rPr>
                <w:noProof/>
                <w:color w:val="404040"/>
              </w:rPr>
              <mc:AlternateContent>
                <mc:Choice Requires="wps">
                  <w:drawing>
                    <wp:inline distT="0" distB="0" distL="0" distR="0" wp14:anchorId="7F0F4A68" wp14:editId="08A682A1">
                      <wp:extent cx="207010" cy="207010"/>
                      <wp:effectExtent l="19050" t="19050" r="21590" b="21590"/>
                      <wp:docPr id="63" name="Oval 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010" cy="207010"/>
                              </a:xfrm>
                              <a:prstGeom prst="ellipse">
                                <a:avLst/>
                              </a:prstGeom>
                              <a:noFill/>
                              <a:ln w="28575">
                                <a:solidFill>
                                  <a:srgbClr val="DBDBDB">
                                    <a:lumMod val="90000"/>
                                    <a:lumOff val="0"/>
                                  </a:srgb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inline>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w16se="http://schemas.microsoft.com/office/word/2015/wordml/symex" xmlns:cx1="http://schemas.microsoft.com/office/drawing/2015/9/8/chartex" xmlns:cx="http://schemas.microsoft.com/office/drawing/2014/chartex">
                  <w:pict>
                    <v:oval w14:anchorId="6F18067C" id="Oval 63" o:spid="_x0000_s1026" style="width:16.3pt;height:16.3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" filled="f" strokecolor="#c5c5c5" strokeweight="2.25pt">
                      <v:stroke joinstyle="miter"/>
                      <w10:anchorlock/>
                    </v:oval>
                  </w:pict>
                </mc:Fallback>
              </mc:AlternateContent>
            </w:r>
          </w:p>
        </w:tc>
        <w:tc>
          <w:tcPr>
            <w:tcW w:w="450" w:type="dxa"/>
            <w:tcBorders>
              <w:top w:val="nil"/>
              <w:left w:val="nil"/>
              <w:bottom w:val="nil"/>
              <w:right w:val="nil"/>
            </w:tcBorders>
            <w:shd w:val="clear" w:color="auto" w:fill="FFFFFF" w:themeFill="background1"/>
            <w:vAlign w:val="center"/>
            <w:hideMark/>
            <w:tcPrChange w:id="1754" w:author="Alicia Romero Lopez" w:date="2020-01-31T09:48:00Z">
              <w:tcPr>
                <w:tcW w:w="450" w:type="dxa"/>
                <w:tcBorders>
                  <w:top w:val="nil"/>
                  <w:left w:val="nil"/>
                  <w:bottom w:val="nil"/>
                  <w:right w:val="nil"/>
                </w:tcBorders>
                <w:shd w:val="clear" w:color="auto" w:fill="FFFFFF"/>
                <w:hideMark/>
              </w:tcPr>
            </w:tcPrChange>
          </w:tcPr>
          <w:p w14:paraId="4DE0EAB7" w14:textId="77777777" w:rsidR="00E14F2A" w:rsidRPr="007F4B89" w:rsidRDefault="00E14F2A" w:rsidP="00E14F2A">
            <w:pPr>
              <w:spacing w:before="120" w:after="120" w:line="256" w:lineRule="auto"/>
              <w:rPr>
                <w:rFonts w:ascii="Open Sans Semibold" w:hAnsi="Open Sans Semibold" w:cs="Open Sans Semibold"/>
                <w:color w:val="404040"/>
              </w:rPr>
            </w:pPr>
            <w:r w:rsidRPr="007F4B89">
              <w:rPr>
                <w:rFonts w:ascii="Open Sans Semibold" w:hAnsi="Open Sans Semibold" w:cs="Open Sans Semibold"/>
                <w:color w:val="404040"/>
              </w:rPr>
              <w:t>b.</w:t>
            </w:r>
          </w:p>
        </w:tc>
        <w:tc>
          <w:tcPr>
            <w:tcW w:w="8841" w:type="dxa"/>
            <w:gridSpan w:val="3"/>
            <w:tcBorders>
              <w:top w:val="nil"/>
              <w:left w:val="nil"/>
              <w:bottom w:val="nil"/>
              <w:right w:val="nil"/>
            </w:tcBorders>
            <w:shd w:val="clear" w:color="auto" w:fill="FFFFFF" w:themeFill="background1"/>
            <w:vAlign w:val="center"/>
            <w:hideMark/>
            <w:tcPrChange w:id="1755" w:author="Alicia Romero Lopez" w:date="2020-01-31T09:48:00Z">
              <w:tcPr>
                <w:tcW w:w="8841" w:type="dxa"/>
                <w:gridSpan w:val="3"/>
                <w:tcBorders>
                  <w:top w:val="nil"/>
                  <w:left w:val="nil"/>
                  <w:bottom w:val="nil"/>
                  <w:right w:val="nil"/>
                </w:tcBorders>
                <w:shd w:val="clear" w:color="auto" w:fill="FFFFFF"/>
                <w:hideMark/>
              </w:tcPr>
            </w:tcPrChange>
          </w:tcPr>
          <w:p w14:paraId="489951FC" w14:textId="77777777" w:rsidR="00E14F2A" w:rsidRPr="007F4B89" w:rsidRDefault="00E14F2A" w:rsidP="00E14F2A">
            <w:pPr>
              <w:spacing w:before="120" w:after="120" w:line="256" w:lineRule="auto"/>
              <w:rPr>
                <w:color w:val="404040"/>
              </w:rPr>
            </w:pPr>
            <w:r w:rsidRPr="007F4B89">
              <w:rPr>
                <w:color w:val="404040"/>
              </w:rPr>
              <w:t>Machine learning in medicine.</w:t>
            </w:r>
          </w:p>
        </w:tc>
        <w:tc>
          <w:tcPr>
            <w:tcW w:w="270" w:type="dxa"/>
            <w:tcBorders>
              <w:top w:val="nil"/>
              <w:left w:val="nil"/>
              <w:bottom w:val="nil"/>
              <w:right w:val="single" w:sz="4" w:space="0" w:color="DBDBDB" w:themeColor="accent3" w:themeTint="66"/>
            </w:tcBorders>
            <w:shd w:val="clear" w:color="auto" w:fill="FAFAFA"/>
            <w:tcPrChange w:id="1756" w:author="Alicia Romero Lopez" w:date="2020-01-31T09:48:00Z">
              <w:tcPr>
                <w:tcW w:w="270" w:type="dxa"/>
                <w:tcBorders>
                  <w:top w:val="nil"/>
                  <w:left w:val="nil"/>
                  <w:bottom w:val="nil"/>
                  <w:right w:val="single" w:sz="4" w:space="0" w:color="DBDBDB"/>
                </w:tcBorders>
                <w:shd w:val="clear" w:color="auto" w:fill="FAFAFA"/>
              </w:tcPr>
            </w:tcPrChange>
          </w:tcPr>
          <w:p w14:paraId="3CEB12C7" w14:textId="77777777" w:rsidR="00E14F2A" w:rsidRPr="007F4B89" w:rsidRDefault="00E14F2A" w:rsidP="00E14F2A">
            <w:pPr>
              <w:spacing w:before="120" w:after="120" w:line="256" w:lineRule="auto"/>
              <w:rPr>
                <w:color w:val="404040"/>
              </w:rPr>
            </w:pPr>
          </w:p>
        </w:tc>
      </w:tr>
      <w:tr w:rsidR="00E14F2A" w:rsidRPr="007F4B89" w14:paraId="50AF5E0B" w14:textId="77777777" w:rsidTr="51235A2F">
        <w:trPr>
          <w:cantSplit/>
          <w:trHeight w:val="20"/>
        </w:trPr>
        <w:tc>
          <w:tcPr>
            <w:tcW w:w="265" w:type="dxa"/>
            <w:tcBorders>
              <w:top w:val="nil"/>
              <w:left w:val="single" w:sz="4" w:space="0" w:color="DBDBDB" w:themeColor="accent3" w:themeTint="66"/>
              <w:bottom w:val="nil"/>
              <w:right w:val="nil"/>
            </w:tcBorders>
            <w:shd w:val="clear" w:color="auto" w:fill="FAFAFA"/>
            <w:tcPrChange w:id="1757" w:author="Alicia Romero Lopez" w:date="2020-01-31T09:48:00Z">
              <w:tcPr>
                <w:tcW w:w="265" w:type="dxa"/>
                <w:tcBorders>
                  <w:top w:val="nil"/>
                  <w:left w:val="single" w:sz="4" w:space="0" w:color="DBDBDB"/>
                  <w:bottom w:val="nil"/>
                  <w:right w:val="nil"/>
                </w:tcBorders>
                <w:shd w:val="clear" w:color="auto" w:fill="FAFAFA"/>
              </w:tcPr>
            </w:tcPrChange>
          </w:tcPr>
          <w:p w14:paraId="1EB61F5C" w14:textId="77777777" w:rsidR="00E14F2A" w:rsidRPr="007F4B89" w:rsidRDefault="00E14F2A" w:rsidP="00E14F2A">
            <w:pPr>
              <w:rPr>
                <w:color w:val="404040"/>
                <w:sz w:val="16"/>
                <w:szCs w:val="16"/>
              </w:rPr>
            </w:pPr>
          </w:p>
        </w:tc>
        <w:tc>
          <w:tcPr>
            <w:tcW w:w="630" w:type="dxa"/>
            <w:tcBorders>
              <w:top w:val="nil"/>
              <w:left w:val="nil"/>
              <w:bottom w:val="nil"/>
              <w:right w:val="nil"/>
            </w:tcBorders>
            <w:shd w:val="clear" w:color="auto" w:fill="FAFAFA"/>
            <w:vAlign w:val="center"/>
            <w:tcPrChange w:id="1758" w:author="Alicia Romero Lopez" w:date="2020-01-31T09:48:00Z">
              <w:tcPr>
                <w:tcW w:w="630" w:type="dxa"/>
                <w:tcBorders>
                  <w:top w:val="nil"/>
                  <w:left w:val="nil"/>
                  <w:bottom w:val="nil"/>
                  <w:right w:val="nil"/>
                </w:tcBorders>
                <w:shd w:val="clear" w:color="auto" w:fill="FAFAFA"/>
              </w:tcPr>
            </w:tcPrChange>
          </w:tcPr>
          <w:p w14:paraId="4BDDDE3E" w14:textId="77777777" w:rsidR="00E14F2A" w:rsidRPr="007F4B89" w:rsidRDefault="00E14F2A" w:rsidP="00E14F2A">
            <w:pPr>
              <w:rPr>
                <w:color w:val="404040"/>
                <w:sz w:val="16"/>
                <w:szCs w:val="16"/>
              </w:rPr>
            </w:pPr>
          </w:p>
        </w:tc>
        <w:tc>
          <w:tcPr>
            <w:tcW w:w="3330" w:type="dxa"/>
            <w:gridSpan w:val="2"/>
            <w:tcBorders>
              <w:top w:val="nil"/>
              <w:left w:val="nil"/>
              <w:bottom w:val="nil"/>
              <w:right w:val="nil"/>
            </w:tcBorders>
            <w:shd w:val="clear" w:color="auto" w:fill="FAFAFA"/>
            <w:vAlign w:val="center"/>
            <w:tcPrChange w:id="1759" w:author="Alicia Romero Lopez" w:date="2020-01-31T09:48:00Z">
              <w:tcPr>
                <w:tcW w:w="3330" w:type="dxa"/>
                <w:gridSpan w:val="2"/>
                <w:tcBorders>
                  <w:top w:val="nil"/>
                  <w:left w:val="nil"/>
                  <w:bottom w:val="nil"/>
                  <w:right w:val="nil"/>
                </w:tcBorders>
                <w:shd w:val="clear" w:color="auto" w:fill="FAFAFA"/>
              </w:tcPr>
            </w:tcPrChange>
          </w:tcPr>
          <w:p w14:paraId="19A3D7DA" w14:textId="77777777" w:rsidR="00E14F2A" w:rsidRPr="007F4B89" w:rsidRDefault="00E14F2A" w:rsidP="00E14F2A">
            <w:pPr>
              <w:rPr>
                <w:color w:val="404040"/>
                <w:sz w:val="16"/>
                <w:szCs w:val="16"/>
              </w:rPr>
            </w:pPr>
          </w:p>
        </w:tc>
        <w:tc>
          <w:tcPr>
            <w:tcW w:w="1980" w:type="dxa"/>
            <w:tcBorders>
              <w:top w:val="nil"/>
              <w:left w:val="nil"/>
              <w:bottom w:val="nil"/>
              <w:right w:val="nil"/>
            </w:tcBorders>
            <w:shd w:val="clear" w:color="auto" w:fill="FAFAFA"/>
            <w:vAlign w:val="center"/>
            <w:tcPrChange w:id="1760" w:author="Alicia Romero Lopez" w:date="2020-01-31T09:48:00Z">
              <w:tcPr>
                <w:tcW w:w="1980" w:type="dxa"/>
                <w:tcBorders>
                  <w:top w:val="nil"/>
                  <w:left w:val="nil"/>
                  <w:bottom w:val="nil"/>
                  <w:right w:val="nil"/>
                </w:tcBorders>
                <w:shd w:val="clear" w:color="auto" w:fill="FAFAFA"/>
              </w:tcPr>
            </w:tcPrChange>
          </w:tcPr>
          <w:p w14:paraId="3D9C8C2E" w14:textId="77777777" w:rsidR="00E14F2A" w:rsidRPr="007F4B89" w:rsidRDefault="00E14F2A" w:rsidP="00E14F2A">
            <w:pPr>
              <w:rPr>
                <w:color w:val="404040"/>
                <w:sz w:val="16"/>
                <w:szCs w:val="16"/>
              </w:rPr>
            </w:pPr>
          </w:p>
        </w:tc>
        <w:tc>
          <w:tcPr>
            <w:tcW w:w="3978" w:type="dxa"/>
            <w:tcBorders>
              <w:top w:val="nil"/>
              <w:left w:val="nil"/>
              <w:bottom w:val="nil"/>
              <w:right w:val="nil"/>
            </w:tcBorders>
            <w:shd w:val="clear" w:color="auto" w:fill="FAFAFA"/>
            <w:vAlign w:val="center"/>
            <w:tcPrChange w:id="1761" w:author="Alicia Romero Lopez" w:date="2020-01-31T09:48:00Z">
              <w:tcPr>
                <w:tcW w:w="3978" w:type="dxa"/>
                <w:tcBorders>
                  <w:top w:val="nil"/>
                  <w:left w:val="nil"/>
                  <w:bottom w:val="nil"/>
                  <w:right w:val="nil"/>
                </w:tcBorders>
                <w:shd w:val="clear" w:color="auto" w:fill="FAFAFA"/>
              </w:tcPr>
            </w:tcPrChange>
          </w:tcPr>
          <w:p w14:paraId="39BA8D37" w14:textId="77777777" w:rsidR="00E14F2A" w:rsidRPr="007F4B89" w:rsidRDefault="00E14F2A" w:rsidP="00E14F2A">
            <w:pPr>
              <w:rPr>
                <w:noProof/>
                <w:color w:val="404040"/>
                <w:sz w:val="16"/>
                <w:szCs w:val="16"/>
              </w:rPr>
            </w:pPr>
          </w:p>
        </w:tc>
        <w:tc>
          <w:tcPr>
            <w:tcW w:w="270" w:type="dxa"/>
            <w:tcBorders>
              <w:top w:val="nil"/>
              <w:left w:val="nil"/>
              <w:bottom w:val="nil"/>
              <w:right w:val="single" w:sz="4" w:space="0" w:color="DBDBDB" w:themeColor="accent3" w:themeTint="66"/>
            </w:tcBorders>
            <w:shd w:val="clear" w:color="auto" w:fill="FAFAFA"/>
            <w:tcPrChange w:id="1762" w:author="Alicia Romero Lopez" w:date="2020-01-31T09:48:00Z">
              <w:tcPr>
                <w:tcW w:w="270" w:type="dxa"/>
                <w:tcBorders>
                  <w:top w:val="nil"/>
                  <w:left w:val="nil"/>
                  <w:bottom w:val="nil"/>
                  <w:right w:val="single" w:sz="4" w:space="0" w:color="DBDBDB"/>
                </w:tcBorders>
                <w:shd w:val="clear" w:color="auto" w:fill="FAFAFA"/>
              </w:tcPr>
            </w:tcPrChange>
          </w:tcPr>
          <w:p w14:paraId="44C83BEA" w14:textId="77777777" w:rsidR="00E14F2A" w:rsidRPr="007F4B89" w:rsidRDefault="00E14F2A" w:rsidP="00E14F2A">
            <w:pPr>
              <w:rPr>
                <w:color w:val="404040"/>
                <w:sz w:val="16"/>
                <w:szCs w:val="16"/>
              </w:rPr>
            </w:pPr>
          </w:p>
        </w:tc>
      </w:tr>
      <w:tr w:rsidR="00E14F2A" w:rsidRPr="007F4B89" w14:paraId="0F86775E" w14:textId="77777777" w:rsidTr="51235A2F">
        <w:trPr>
          <w:cantSplit/>
        </w:trPr>
        <w:tc>
          <w:tcPr>
            <w:tcW w:w="265" w:type="dxa"/>
            <w:tcBorders>
              <w:top w:val="nil"/>
              <w:left w:val="single" w:sz="4" w:space="0" w:color="DBDBDB" w:themeColor="accent3" w:themeTint="66"/>
              <w:bottom w:val="nil"/>
              <w:right w:val="nil"/>
            </w:tcBorders>
            <w:shd w:val="clear" w:color="auto" w:fill="FAFAFA"/>
            <w:tcPrChange w:id="1763" w:author="Alicia Romero Lopez" w:date="2020-01-31T09:48:00Z">
              <w:tcPr>
                <w:tcW w:w="265" w:type="dxa"/>
                <w:tcBorders>
                  <w:top w:val="nil"/>
                  <w:left w:val="single" w:sz="4" w:space="0" w:color="DBDBDB"/>
                  <w:bottom w:val="nil"/>
                  <w:right w:val="nil"/>
                </w:tcBorders>
                <w:shd w:val="clear" w:color="auto" w:fill="FAFAFA"/>
              </w:tcPr>
            </w:tcPrChange>
          </w:tcPr>
          <w:p w14:paraId="72B7A442" w14:textId="77777777" w:rsidR="00E14F2A" w:rsidRPr="007F4B89" w:rsidRDefault="00E14F2A" w:rsidP="00E14F2A">
            <w:pPr>
              <w:spacing w:before="120" w:after="120" w:line="256" w:lineRule="auto"/>
              <w:rPr>
                <w:color w:val="404040"/>
              </w:rPr>
            </w:pPr>
          </w:p>
        </w:tc>
        <w:tc>
          <w:tcPr>
            <w:tcW w:w="630" w:type="dxa"/>
            <w:tcBorders>
              <w:top w:val="nil"/>
              <w:left w:val="nil"/>
              <w:bottom w:val="nil"/>
              <w:right w:val="nil"/>
            </w:tcBorders>
            <w:shd w:val="clear" w:color="auto" w:fill="FFFFFF" w:themeFill="background1"/>
            <w:vAlign w:val="center"/>
            <w:hideMark/>
            <w:tcPrChange w:id="1764" w:author="Alicia Romero Lopez" w:date="2020-01-31T09:48:00Z">
              <w:tcPr>
                <w:tcW w:w="630" w:type="dxa"/>
                <w:tcBorders>
                  <w:top w:val="nil"/>
                  <w:left w:val="nil"/>
                  <w:bottom w:val="nil"/>
                  <w:right w:val="nil"/>
                </w:tcBorders>
                <w:shd w:val="clear" w:color="auto" w:fill="FFFFFF"/>
                <w:hideMark/>
              </w:tcPr>
            </w:tcPrChange>
          </w:tcPr>
          <w:p w14:paraId="0A257722" w14:textId="77777777" w:rsidR="00E14F2A" w:rsidRPr="007F4B89" w:rsidRDefault="00E14F2A" w:rsidP="00E14F2A">
            <w:pPr>
              <w:spacing w:before="120" w:after="120" w:line="256" w:lineRule="auto"/>
              <w:rPr>
                <w:noProof/>
                <w:color w:val="404040"/>
              </w:rPr>
            </w:pPr>
            <w:r w:rsidRPr="007F4B89">
              <w:rPr>
                <w:noProof/>
                <w:color w:val="404040"/>
              </w:rPr>
              <mc:AlternateContent>
                <mc:Choice Requires="wps">
                  <w:drawing>
                    <wp:inline distT="0" distB="0" distL="0" distR="0" wp14:anchorId="76EDFDED" wp14:editId="23336A15">
                      <wp:extent cx="207010" cy="207010"/>
                      <wp:effectExtent l="19050" t="19050" r="21590" b="21590"/>
                      <wp:docPr id="62" name="Oval 2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010" cy="207010"/>
                              </a:xfrm>
                              <a:prstGeom prst="ellipse">
                                <a:avLst/>
                              </a:prstGeom>
                              <a:noFill/>
                              <a:ln w="28575">
                                <a:solidFill>
                                  <a:srgbClr val="DBDBDB">
                                    <a:lumMod val="90000"/>
                                    <a:lumOff val="0"/>
                                  </a:srgb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inline>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w16se="http://schemas.microsoft.com/office/word/2015/wordml/symex" xmlns:cx1="http://schemas.microsoft.com/office/drawing/2015/9/8/chartex" xmlns:cx="http://schemas.microsoft.com/office/drawing/2014/chartex">
                  <w:pict>
                    <v:oval w14:anchorId="2E94457E" id="Oval 256" o:spid="_x0000_s1026" style="width:16.3pt;height:16.3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" filled="f" strokecolor="#c5c5c5" strokeweight="2.25pt">
                      <v:stroke joinstyle="miter"/>
                      <w10:anchorlock/>
                    </v:oval>
                  </w:pict>
                </mc:Fallback>
              </mc:AlternateContent>
            </w:r>
          </w:p>
        </w:tc>
        <w:tc>
          <w:tcPr>
            <w:tcW w:w="450" w:type="dxa"/>
            <w:tcBorders>
              <w:top w:val="nil"/>
              <w:left w:val="nil"/>
              <w:bottom w:val="nil"/>
              <w:right w:val="nil"/>
            </w:tcBorders>
            <w:shd w:val="clear" w:color="auto" w:fill="FFFFFF" w:themeFill="background1"/>
            <w:vAlign w:val="center"/>
            <w:hideMark/>
            <w:tcPrChange w:id="1765" w:author="Alicia Romero Lopez" w:date="2020-01-31T09:48:00Z">
              <w:tcPr>
                <w:tcW w:w="450" w:type="dxa"/>
                <w:tcBorders>
                  <w:top w:val="nil"/>
                  <w:left w:val="nil"/>
                  <w:bottom w:val="nil"/>
                  <w:right w:val="nil"/>
                </w:tcBorders>
                <w:shd w:val="clear" w:color="auto" w:fill="FFFFFF"/>
                <w:hideMark/>
              </w:tcPr>
            </w:tcPrChange>
          </w:tcPr>
          <w:p w14:paraId="5A581044" w14:textId="77777777" w:rsidR="00E14F2A" w:rsidRPr="007F4B89" w:rsidRDefault="00E14F2A" w:rsidP="00E14F2A">
            <w:pPr>
              <w:spacing w:before="120" w:after="120" w:line="256" w:lineRule="auto"/>
              <w:rPr>
                <w:rFonts w:ascii="Open Sans Semibold" w:hAnsi="Open Sans Semibold" w:cs="Open Sans Semibold"/>
                <w:color w:val="404040"/>
              </w:rPr>
            </w:pPr>
            <w:r w:rsidRPr="007F4B89">
              <w:rPr>
                <w:rFonts w:ascii="Open Sans Semibold" w:hAnsi="Open Sans Semibold" w:cs="Open Sans Semibold"/>
                <w:color w:val="404040"/>
              </w:rPr>
              <w:t>c.</w:t>
            </w:r>
          </w:p>
        </w:tc>
        <w:tc>
          <w:tcPr>
            <w:tcW w:w="8841" w:type="dxa"/>
            <w:gridSpan w:val="3"/>
            <w:tcBorders>
              <w:top w:val="nil"/>
              <w:left w:val="nil"/>
              <w:bottom w:val="nil"/>
              <w:right w:val="nil"/>
            </w:tcBorders>
            <w:shd w:val="clear" w:color="auto" w:fill="FFFFFF" w:themeFill="background1"/>
            <w:vAlign w:val="center"/>
            <w:hideMark/>
            <w:tcPrChange w:id="1766" w:author="Alicia Romero Lopez" w:date="2020-01-31T09:48:00Z">
              <w:tcPr>
                <w:tcW w:w="8841" w:type="dxa"/>
                <w:gridSpan w:val="3"/>
                <w:tcBorders>
                  <w:top w:val="nil"/>
                  <w:left w:val="nil"/>
                  <w:bottom w:val="nil"/>
                  <w:right w:val="nil"/>
                </w:tcBorders>
                <w:shd w:val="clear" w:color="auto" w:fill="FFFFFF"/>
                <w:hideMark/>
              </w:tcPr>
            </w:tcPrChange>
          </w:tcPr>
          <w:p w14:paraId="7F74F464" w14:textId="77777777" w:rsidR="00E14F2A" w:rsidRPr="007F4B89" w:rsidRDefault="00E14F2A" w:rsidP="00E14F2A">
            <w:pPr>
              <w:spacing w:before="120" w:after="120" w:line="256" w:lineRule="auto"/>
              <w:rPr>
                <w:color w:val="404040"/>
              </w:rPr>
            </w:pPr>
            <w:r w:rsidRPr="007F4B89">
              <w:rPr>
                <w:rFonts w:cs="Open Sans"/>
                <w:color w:val="404040"/>
                <w:highlight w:val="green"/>
              </w:rPr>
              <w:t>Image recognition.</w:t>
            </w:r>
          </w:p>
        </w:tc>
        <w:tc>
          <w:tcPr>
            <w:tcW w:w="270" w:type="dxa"/>
            <w:tcBorders>
              <w:top w:val="nil"/>
              <w:left w:val="nil"/>
              <w:bottom w:val="nil"/>
              <w:right w:val="single" w:sz="4" w:space="0" w:color="DBDBDB" w:themeColor="accent3" w:themeTint="66"/>
            </w:tcBorders>
            <w:shd w:val="clear" w:color="auto" w:fill="FAFAFA"/>
            <w:tcPrChange w:id="1767" w:author="Alicia Romero Lopez" w:date="2020-01-31T09:48:00Z">
              <w:tcPr>
                <w:tcW w:w="270" w:type="dxa"/>
                <w:tcBorders>
                  <w:top w:val="nil"/>
                  <w:left w:val="nil"/>
                  <w:bottom w:val="nil"/>
                  <w:right w:val="single" w:sz="4" w:space="0" w:color="DBDBDB"/>
                </w:tcBorders>
                <w:shd w:val="clear" w:color="auto" w:fill="FAFAFA"/>
              </w:tcPr>
            </w:tcPrChange>
          </w:tcPr>
          <w:p w14:paraId="44D08B8D" w14:textId="77777777" w:rsidR="00E14F2A" w:rsidRPr="007F4B89" w:rsidRDefault="00E14F2A" w:rsidP="00E14F2A">
            <w:pPr>
              <w:spacing w:before="120" w:after="120" w:line="256" w:lineRule="auto"/>
              <w:rPr>
                <w:color w:val="404040"/>
              </w:rPr>
            </w:pPr>
          </w:p>
        </w:tc>
      </w:tr>
      <w:tr w:rsidR="00E14F2A" w:rsidRPr="007F4B89" w14:paraId="4E86EE3F" w14:textId="77777777" w:rsidTr="51235A2F">
        <w:trPr>
          <w:cantSplit/>
        </w:trPr>
        <w:tc>
          <w:tcPr>
            <w:tcW w:w="265" w:type="dxa"/>
            <w:tcBorders>
              <w:top w:val="nil"/>
              <w:left w:val="single" w:sz="4" w:space="0" w:color="DBDBDB" w:themeColor="accent3" w:themeTint="66"/>
              <w:bottom w:val="nil"/>
              <w:right w:val="nil"/>
            </w:tcBorders>
            <w:shd w:val="clear" w:color="auto" w:fill="FAFAFA"/>
            <w:tcPrChange w:id="1768" w:author="Alicia Romero Lopez" w:date="2020-01-31T09:48:00Z">
              <w:tcPr>
                <w:tcW w:w="265" w:type="dxa"/>
                <w:tcBorders>
                  <w:top w:val="nil"/>
                  <w:left w:val="single" w:sz="4" w:space="0" w:color="DBDBDB"/>
                  <w:bottom w:val="nil"/>
                  <w:right w:val="nil"/>
                </w:tcBorders>
                <w:shd w:val="clear" w:color="auto" w:fill="FAFAFA"/>
              </w:tcPr>
            </w:tcPrChange>
          </w:tcPr>
          <w:p w14:paraId="349E0E24" w14:textId="77777777" w:rsidR="00E14F2A" w:rsidRPr="007F4B89" w:rsidRDefault="00E14F2A" w:rsidP="00E14F2A">
            <w:pPr>
              <w:rPr>
                <w:color w:val="404040"/>
                <w:sz w:val="16"/>
                <w:szCs w:val="16"/>
              </w:rPr>
            </w:pPr>
          </w:p>
        </w:tc>
        <w:tc>
          <w:tcPr>
            <w:tcW w:w="3960" w:type="dxa"/>
            <w:gridSpan w:val="3"/>
            <w:tcBorders>
              <w:top w:val="nil"/>
              <w:left w:val="nil"/>
              <w:bottom w:val="nil"/>
              <w:right w:val="nil"/>
            </w:tcBorders>
            <w:shd w:val="clear" w:color="auto" w:fill="FAFAFA"/>
            <w:vAlign w:val="center"/>
            <w:tcPrChange w:id="1769" w:author="Alicia Romero Lopez" w:date="2020-01-31T09:48:00Z">
              <w:tcPr>
                <w:tcW w:w="3960" w:type="dxa"/>
                <w:gridSpan w:val="3"/>
                <w:tcBorders>
                  <w:top w:val="nil"/>
                  <w:left w:val="nil"/>
                  <w:bottom w:val="nil"/>
                  <w:right w:val="nil"/>
                </w:tcBorders>
                <w:shd w:val="clear" w:color="auto" w:fill="FAFAFA"/>
              </w:tcPr>
            </w:tcPrChange>
          </w:tcPr>
          <w:p w14:paraId="2E914F60" w14:textId="77777777" w:rsidR="00E14F2A" w:rsidRPr="007F4B89" w:rsidRDefault="00E14F2A" w:rsidP="00E14F2A">
            <w:pPr>
              <w:rPr>
                <w:color w:val="404040"/>
                <w:sz w:val="16"/>
                <w:szCs w:val="16"/>
              </w:rPr>
            </w:pPr>
          </w:p>
        </w:tc>
        <w:tc>
          <w:tcPr>
            <w:tcW w:w="1980" w:type="dxa"/>
            <w:tcBorders>
              <w:top w:val="nil"/>
              <w:left w:val="nil"/>
              <w:bottom w:val="nil"/>
              <w:right w:val="nil"/>
            </w:tcBorders>
            <w:shd w:val="clear" w:color="auto" w:fill="FAFAFA"/>
            <w:vAlign w:val="center"/>
            <w:tcPrChange w:id="1770" w:author="Alicia Romero Lopez" w:date="2020-01-31T09:48:00Z">
              <w:tcPr>
                <w:tcW w:w="1980" w:type="dxa"/>
                <w:tcBorders>
                  <w:top w:val="nil"/>
                  <w:left w:val="nil"/>
                  <w:bottom w:val="nil"/>
                  <w:right w:val="nil"/>
                </w:tcBorders>
                <w:shd w:val="clear" w:color="auto" w:fill="FAFAFA"/>
              </w:tcPr>
            </w:tcPrChange>
          </w:tcPr>
          <w:p w14:paraId="179ED69E" w14:textId="77777777" w:rsidR="00E14F2A" w:rsidRPr="007F4B89" w:rsidRDefault="00E14F2A" w:rsidP="00E14F2A">
            <w:pPr>
              <w:rPr>
                <w:color w:val="404040"/>
                <w:sz w:val="16"/>
                <w:szCs w:val="16"/>
              </w:rPr>
            </w:pPr>
          </w:p>
        </w:tc>
        <w:tc>
          <w:tcPr>
            <w:tcW w:w="3978" w:type="dxa"/>
            <w:tcBorders>
              <w:top w:val="nil"/>
              <w:left w:val="nil"/>
              <w:bottom w:val="nil"/>
              <w:right w:val="nil"/>
            </w:tcBorders>
            <w:shd w:val="clear" w:color="auto" w:fill="FAFAFA"/>
            <w:vAlign w:val="center"/>
            <w:tcPrChange w:id="1771" w:author="Alicia Romero Lopez" w:date="2020-01-31T09:48:00Z">
              <w:tcPr>
                <w:tcW w:w="3978" w:type="dxa"/>
                <w:tcBorders>
                  <w:top w:val="nil"/>
                  <w:left w:val="nil"/>
                  <w:bottom w:val="nil"/>
                  <w:right w:val="nil"/>
                </w:tcBorders>
                <w:shd w:val="clear" w:color="auto" w:fill="FAFAFA"/>
              </w:tcPr>
            </w:tcPrChange>
          </w:tcPr>
          <w:p w14:paraId="439C1C7A" w14:textId="77777777" w:rsidR="00E14F2A" w:rsidRPr="007F4B89" w:rsidRDefault="00E14F2A" w:rsidP="00E14F2A">
            <w:pPr>
              <w:rPr>
                <w:color w:val="404040"/>
                <w:sz w:val="16"/>
                <w:szCs w:val="16"/>
              </w:rPr>
            </w:pPr>
          </w:p>
        </w:tc>
        <w:tc>
          <w:tcPr>
            <w:tcW w:w="270" w:type="dxa"/>
            <w:tcBorders>
              <w:top w:val="nil"/>
              <w:left w:val="nil"/>
              <w:bottom w:val="nil"/>
              <w:right w:val="single" w:sz="4" w:space="0" w:color="DBDBDB" w:themeColor="accent3" w:themeTint="66"/>
            </w:tcBorders>
            <w:shd w:val="clear" w:color="auto" w:fill="FAFAFA"/>
            <w:tcPrChange w:id="1772" w:author="Alicia Romero Lopez" w:date="2020-01-31T09:48:00Z">
              <w:tcPr>
                <w:tcW w:w="270" w:type="dxa"/>
                <w:tcBorders>
                  <w:top w:val="nil"/>
                  <w:left w:val="nil"/>
                  <w:bottom w:val="nil"/>
                  <w:right w:val="single" w:sz="4" w:space="0" w:color="DBDBDB"/>
                </w:tcBorders>
                <w:shd w:val="clear" w:color="auto" w:fill="FAFAFA"/>
              </w:tcPr>
            </w:tcPrChange>
          </w:tcPr>
          <w:p w14:paraId="56FD4D2F" w14:textId="77777777" w:rsidR="00E14F2A" w:rsidRPr="007F4B89" w:rsidRDefault="00E14F2A" w:rsidP="00E14F2A">
            <w:pPr>
              <w:rPr>
                <w:color w:val="404040"/>
                <w:sz w:val="16"/>
                <w:szCs w:val="16"/>
              </w:rPr>
            </w:pPr>
          </w:p>
        </w:tc>
      </w:tr>
      <w:tr w:rsidR="00E14F2A" w:rsidRPr="007F4B89" w14:paraId="7D8D55A3" w14:textId="77777777" w:rsidTr="51235A2F">
        <w:trPr>
          <w:cantSplit/>
        </w:trPr>
        <w:tc>
          <w:tcPr>
            <w:tcW w:w="265" w:type="dxa"/>
            <w:tcBorders>
              <w:top w:val="nil"/>
              <w:left w:val="single" w:sz="4" w:space="0" w:color="DBDBDB" w:themeColor="accent3" w:themeTint="66"/>
              <w:bottom w:val="nil"/>
              <w:right w:val="nil"/>
            </w:tcBorders>
            <w:shd w:val="clear" w:color="auto" w:fill="FAFAFA"/>
            <w:tcPrChange w:id="1773" w:author="Alicia Romero Lopez" w:date="2020-01-31T09:48:00Z">
              <w:tcPr>
                <w:tcW w:w="265" w:type="dxa"/>
                <w:tcBorders>
                  <w:top w:val="nil"/>
                  <w:left w:val="single" w:sz="4" w:space="0" w:color="DBDBDB"/>
                  <w:bottom w:val="nil"/>
                  <w:right w:val="nil"/>
                </w:tcBorders>
                <w:shd w:val="clear" w:color="auto" w:fill="FAFAFA"/>
              </w:tcPr>
            </w:tcPrChange>
          </w:tcPr>
          <w:p w14:paraId="296ECF7D" w14:textId="77777777" w:rsidR="00E14F2A" w:rsidRPr="007F4B89" w:rsidRDefault="00E14F2A" w:rsidP="00E14F2A">
            <w:pPr>
              <w:spacing w:before="120" w:after="120" w:line="256" w:lineRule="auto"/>
              <w:rPr>
                <w:color w:val="404040"/>
              </w:rPr>
            </w:pPr>
          </w:p>
        </w:tc>
        <w:tc>
          <w:tcPr>
            <w:tcW w:w="630" w:type="dxa"/>
            <w:tcBorders>
              <w:top w:val="nil"/>
              <w:left w:val="nil"/>
              <w:bottom w:val="nil"/>
              <w:right w:val="nil"/>
            </w:tcBorders>
            <w:shd w:val="clear" w:color="auto" w:fill="FFFFFF" w:themeFill="background1"/>
            <w:vAlign w:val="center"/>
            <w:hideMark/>
            <w:tcPrChange w:id="1774" w:author="Alicia Romero Lopez" w:date="2020-01-31T09:48:00Z">
              <w:tcPr>
                <w:tcW w:w="630" w:type="dxa"/>
                <w:tcBorders>
                  <w:top w:val="nil"/>
                  <w:left w:val="nil"/>
                  <w:bottom w:val="nil"/>
                  <w:right w:val="nil"/>
                </w:tcBorders>
                <w:shd w:val="clear" w:color="auto" w:fill="FFFFFF"/>
                <w:hideMark/>
              </w:tcPr>
            </w:tcPrChange>
          </w:tcPr>
          <w:p w14:paraId="1B1AB7C4" w14:textId="77777777" w:rsidR="00E14F2A" w:rsidRPr="007F4B89" w:rsidRDefault="00E14F2A" w:rsidP="00E14F2A">
            <w:pPr>
              <w:spacing w:before="120" w:after="120" w:line="256" w:lineRule="auto"/>
              <w:rPr>
                <w:noProof/>
                <w:color w:val="404040"/>
              </w:rPr>
            </w:pPr>
            <w:r w:rsidRPr="007F4B89">
              <w:rPr>
                <w:noProof/>
                <w:color w:val="404040"/>
              </w:rPr>
              <mc:AlternateContent>
                <mc:Choice Requires="wps">
                  <w:drawing>
                    <wp:inline distT="0" distB="0" distL="0" distR="0" wp14:anchorId="06795A36" wp14:editId="78866E07">
                      <wp:extent cx="207010" cy="207010"/>
                      <wp:effectExtent l="19050" t="19050" r="21590" b="21590"/>
                      <wp:docPr id="61" name="Oval 25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010" cy="207010"/>
                              </a:xfrm>
                              <a:prstGeom prst="ellipse">
                                <a:avLst/>
                              </a:prstGeom>
                              <a:noFill/>
                              <a:ln w="28575">
                                <a:solidFill>
                                  <a:srgbClr val="DBDBDB">
                                    <a:lumMod val="90000"/>
                                    <a:lumOff val="0"/>
                                  </a:srgb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inline>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w16se="http://schemas.microsoft.com/office/word/2015/wordml/symex" xmlns:cx1="http://schemas.microsoft.com/office/drawing/2015/9/8/chartex" xmlns:cx="http://schemas.microsoft.com/office/drawing/2014/chartex">
                  <w:pict>
                    <v:oval w14:anchorId="779FD005" id="Oval 257" o:spid="_x0000_s1026" style="width:16.3pt;height:16.3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" filled="f" strokecolor="#c5c5c5" strokeweight="2.25pt">
                      <v:stroke joinstyle="miter"/>
                      <w10:anchorlock/>
                    </v:oval>
                  </w:pict>
                </mc:Fallback>
              </mc:AlternateContent>
            </w:r>
          </w:p>
        </w:tc>
        <w:tc>
          <w:tcPr>
            <w:tcW w:w="450" w:type="dxa"/>
            <w:tcBorders>
              <w:top w:val="nil"/>
              <w:left w:val="nil"/>
              <w:bottom w:val="nil"/>
              <w:right w:val="nil"/>
            </w:tcBorders>
            <w:shd w:val="clear" w:color="auto" w:fill="FFFFFF" w:themeFill="background1"/>
            <w:vAlign w:val="center"/>
            <w:hideMark/>
            <w:tcPrChange w:id="1775" w:author="Alicia Romero Lopez" w:date="2020-01-31T09:48:00Z">
              <w:tcPr>
                <w:tcW w:w="450" w:type="dxa"/>
                <w:tcBorders>
                  <w:top w:val="nil"/>
                  <w:left w:val="nil"/>
                  <w:bottom w:val="nil"/>
                  <w:right w:val="nil"/>
                </w:tcBorders>
                <w:shd w:val="clear" w:color="auto" w:fill="FFFFFF"/>
                <w:hideMark/>
              </w:tcPr>
            </w:tcPrChange>
          </w:tcPr>
          <w:p w14:paraId="6B08AD5F" w14:textId="77777777" w:rsidR="00E14F2A" w:rsidRPr="007F4B89" w:rsidRDefault="00E14F2A" w:rsidP="00E14F2A">
            <w:pPr>
              <w:spacing w:before="120" w:after="120" w:line="256" w:lineRule="auto"/>
              <w:rPr>
                <w:rFonts w:ascii="Open Sans Semibold" w:hAnsi="Open Sans Semibold" w:cs="Open Sans Semibold"/>
                <w:color w:val="404040"/>
              </w:rPr>
            </w:pPr>
            <w:r w:rsidRPr="007F4B89">
              <w:rPr>
                <w:rFonts w:ascii="Open Sans Semibold" w:hAnsi="Open Sans Semibold" w:cs="Open Sans Semibold"/>
                <w:color w:val="404040"/>
              </w:rPr>
              <w:t>d.</w:t>
            </w:r>
          </w:p>
        </w:tc>
        <w:tc>
          <w:tcPr>
            <w:tcW w:w="8841" w:type="dxa"/>
            <w:gridSpan w:val="3"/>
            <w:tcBorders>
              <w:top w:val="nil"/>
              <w:left w:val="nil"/>
              <w:bottom w:val="nil"/>
              <w:right w:val="nil"/>
            </w:tcBorders>
            <w:shd w:val="clear" w:color="auto" w:fill="FFFFFF" w:themeFill="background1"/>
            <w:vAlign w:val="center"/>
            <w:hideMark/>
            <w:tcPrChange w:id="1776" w:author="Alicia Romero Lopez" w:date="2020-01-31T09:48:00Z">
              <w:tcPr>
                <w:tcW w:w="8841" w:type="dxa"/>
                <w:gridSpan w:val="3"/>
                <w:tcBorders>
                  <w:top w:val="nil"/>
                  <w:left w:val="nil"/>
                  <w:bottom w:val="nil"/>
                  <w:right w:val="nil"/>
                </w:tcBorders>
                <w:shd w:val="clear" w:color="auto" w:fill="FFFFFF"/>
                <w:hideMark/>
              </w:tcPr>
            </w:tcPrChange>
          </w:tcPr>
          <w:p w14:paraId="46F0072E" w14:textId="77777777" w:rsidR="00E14F2A" w:rsidRPr="007F4B89" w:rsidRDefault="00E14F2A" w:rsidP="00E14F2A">
            <w:pPr>
              <w:spacing w:before="120" w:after="120" w:line="256" w:lineRule="auto"/>
              <w:rPr>
                <w:color w:val="404040"/>
              </w:rPr>
            </w:pPr>
            <w:r w:rsidRPr="007F4B89">
              <w:rPr>
                <w:color w:val="404040"/>
              </w:rPr>
              <w:t>Sequence recognition.</w:t>
            </w:r>
          </w:p>
        </w:tc>
        <w:tc>
          <w:tcPr>
            <w:tcW w:w="270" w:type="dxa"/>
            <w:tcBorders>
              <w:top w:val="nil"/>
              <w:left w:val="nil"/>
              <w:bottom w:val="nil"/>
              <w:right w:val="single" w:sz="4" w:space="0" w:color="DBDBDB" w:themeColor="accent3" w:themeTint="66"/>
            </w:tcBorders>
            <w:shd w:val="clear" w:color="auto" w:fill="FAFAFA"/>
            <w:tcPrChange w:id="1777" w:author="Alicia Romero Lopez" w:date="2020-01-31T09:48:00Z">
              <w:tcPr>
                <w:tcW w:w="270" w:type="dxa"/>
                <w:tcBorders>
                  <w:top w:val="nil"/>
                  <w:left w:val="nil"/>
                  <w:bottom w:val="nil"/>
                  <w:right w:val="single" w:sz="4" w:space="0" w:color="DBDBDB"/>
                </w:tcBorders>
                <w:shd w:val="clear" w:color="auto" w:fill="FAFAFA"/>
              </w:tcPr>
            </w:tcPrChange>
          </w:tcPr>
          <w:p w14:paraId="01503852" w14:textId="77777777" w:rsidR="00E14F2A" w:rsidRPr="007F4B89" w:rsidRDefault="00E14F2A" w:rsidP="00E14F2A">
            <w:pPr>
              <w:spacing w:before="120" w:after="120" w:line="256" w:lineRule="auto"/>
              <w:rPr>
                <w:color w:val="404040"/>
              </w:rPr>
            </w:pPr>
          </w:p>
        </w:tc>
      </w:tr>
      <w:tr w:rsidR="00E14F2A" w:rsidRPr="007F4B89" w14:paraId="2B05C2DB" w14:textId="77777777" w:rsidTr="51235A2F">
        <w:trPr>
          <w:cantSplit/>
        </w:trPr>
        <w:tc>
          <w:tcPr>
            <w:tcW w:w="265" w:type="dxa"/>
            <w:tcBorders>
              <w:top w:val="nil"/>
              <w:left w:val="single" w:sz="4" w:space="0" w:color="DBDBDB" w:themeColor="accent3" w:themeTint="66"/>
              <w:bottom w:val="nil"/>
              <w:right w:val="nil"/>
            </w:tcBorders>
            <w:shd w:val="clear" w:color="auto" w:fill="FAFAFA"/>
            <w:tcPrChange w:id="1778" w:author="Alicia Romero Lopez" w:date="2020-01-31T09:48:00Z">
              <w:tcPr>
                <w:tcW w:w="265" w:type="dxa"/>
                <w:tcBorders>
                  <w:top w:val="nil"/>
                  <w:left w:val="single" w:sz="4" w:space="0" w:color="DBDBDB"/>
                  <w:bottom w:val="nil"/>
                  <w:right w:val="nil"/>
                </w:tcBorders>
                <w:shd w:val="clear" w:color="auto" w:fill="FAFAFA"/>
              </w:tcPr>
            </w:tcPrChange>
          </w:tcPr>
          <w:p w14:paraId="321B42BB" w14:textId="77777777" w:rsidR="00E14F2A" w:rsidRPr="007F4B89" w:rsidRDefault="00E14F2A" w:rsidP="00E14F2A">
            <w:pPr>
              <w:rPr>
                <w:color w:val="404040"/>
                <w:sz w:val="16"/>
                <w:szCs w:val="16"/>
              </w:rPr>
            </w:pPr>
          </w:p>
        </w:tc>
        <w:tc>
          <w:tcPr>
            <w:tcW w:w="3960" w:type="dxa"/>
            <w:gridSpan w:val="3"/>
            <w:tcBorders>
              <w:top w:val="nil"/>
              <w:left w:val="nil"/>
              <w:bottom w:val="nil"/>
              <w:right w:val="nil"/>
            </w:tcBorders>
            <w:shd w:val="clear" w:color="auto" w:fill="FAFAFA"/>
            <w:vAlign w:val="center"/>
            <w:tcPrChange w:id="1779" w:author="Alicia Romero Lopez" w:date="2020-01-31T09:48:00Z">
              <w:tcPr>
                <w:tcW w:w="3960" w:type="dxa"/>
                <w:gridSpan w:val="3"/>
                <w:tcBorders>
                  <w:top w:val="nil"/>
                  <w:left w:val="nil"/>
                  <w:bottom w:val="nil"/>
                  <w:right w:val="nil"/>
                </w:tcBorders>
                <w:shd w:val="clear" w:color="auto" w:fill="FAFAFA"/>
              </w:tcPr>
            </w:tcPrChange>
          </w:tcPr>
          <w:p w14:paraId="5ADBD055" w14:textId="77777777" w:rsidR="00E14F2A" w:rsidRPr="007F4B89" w:rsidRDefault="00E14F2A" w:rsidP="00E14F2A">
            <w:pPr>
              <w:rPr>
                <w:color w:val="404040"/>
                <w:sz w:val="16"/>
                <w:szCs w:val="16"/>
              </w:rPr>
            </w:pPr>
          </w:p>
        </w:tc>
        <w:tc>
          <w:tcPr>
            <w:tcW w:w="1980" w:type="dxa"/>
            <w:tcBorders>
              <w:top w:val="nil"/>
              <w:left w:val="nil"/>
              <w:bottom w:val="nil"/>
              <w:right w:val="nil"/>
            </w:tcBorders>
            <w:shd w:val="clear" w:color="auto" w:fill="FAFAFA"/>
            <w:vAlign w:val="center"/>
            <w:tcPrChange w:id="1780" w:author="Alicia Romero Lopez" w:date="2020-01-31T09:48:00Z">
              <w:tcPr>
                <w:tcW w:w="1980" w:type="dxa"/>
                <w:tcBorders>
                  <w:top w:val="nil"/>
                  <w:left w:val="nil"/>
                  <w:bottom w:val="nil"/>
                  <w:right w:val="nil"/>
                </w:tcBorders>
                <w:shd w:val="clear" w:color="auto" w:fill="FAFAFA"/>
              </w:tcPr>
            </w:tcPrChange>
          </w:tcPr>
          <w:p w14:paraId="3DD422E6" w14:textId="77777777" w:rsidR="00E14F2A" w:rsidRPr="007F4B89" w:rsidRDefault="00E14F2A" w:rsidP="00E14F2A">
            <w:pPr>
              <w:rPr>
                <w:color w:val="404040"/>
                <w:sz w:val="16"/>
                <w:szCs w:val="16"/>
              </w:rPr>
            </w:pPr>
          </w:p>
        </w:tc>
        <w:tc>
          <w:tcPr>
            <w:tcW w:w="3978" w:type="dxa"/>
            <w:tcBorders>
              <w:top w:val="nil"/>
              <w:left w:val="nil"/>
              <w:bottom w:val="nil"/>
              <w:right w:val="nil"/>
            </w:tcBorders>
            <w:shd w:val="clear" w:color="auto" w:fill="FAFAFA"/>
            <w:vAlign w:val="center"/>
            <w:tcPrChange w:id="1781" w:author="Alicia Romero Lopez" w:date="2020-01-31T09:48:00Z">
              <w:tcPr>
                <w:tcW w:w="3978" w:type="dxa"/>
                <w:tcBorders>
                  <w:top w:val="nil"/>
                  <w:left w:val="nil"/>
                  <w:bottom w:val="nil"/>
                  <w:right w:val="nil"/>
                </w:tcBorders>
                <w:shd w:val="clear" w:color="auto" w:fill="FAFAFA"/>
              </w:tcPr>
            </w:tcPrChange>
          </w:tcPr>
          <w:p w14:paraId="0E4B991D" w14:textId="77777777" w:rsidR="00E14F2A" w:rsidRPr="007F4B89" w:rsidRDefault="00E14F2A" w:rsidP="00E14F2A">
            <w:pPr>
              <w:rPr>
                <w:color w:val="404040"/>
                <w:sz w:val="16"/>
                <w:szCs w:val="16"/>
              </w:rPr>
            </w:pPr>
          </w:p>
        </w:tc>
        <w:tc>
          <w:tcPr>
            <w:tcW w:w="270" w:type="dxa"/>
            <w:tcBorders>
              <w:top w:val="nil"/>
              <w:left w:val="nil"/>
              <w:bottom w:val="nil"/>
              <w:right w:val="single" w:sz="4" w:space="0" w:color="DBDBDB" w:themeColor="accent3" w:themeTint="66"/>
            </w:tcBorders>
            <w:shd w:val="clear" w:color="auto" w:fill="FAFAFA"/>
            <w:tcPrChange w:id="1782" w:author="Alicia Romero Lopez" w:date="2020-01-31T09:48:00Z">
              <w:tcPr>
                <w:tcW w:w="270" w:type="dxa"/>
                <w:tcBorders>
                  <w:top w:val="nil"/>
                  <w:left w:val="nil"/>
                  <w:bottom w:val="nil"/>
                  <w:right w:val="single" w:sz="4" w:space="0" w:color="DBDBDB"/>
                </w:tcBorders>
                <w:shd w:val="clear" w:color="auto" w:fill="FAFAFA"/>
              </w:tcPr>
            </w:tcPrChange>
          </w:tcPr>
          <w:p w14:paraId="053DB2EC" w14:textId="77777777" w:rsidR="00E14F2A" w:rsidRPr="007F4B89" w:rsidRDefault="00E14F2A" w:rsidP="00E14F2A">
            <w:pPr>
              <w:rPr>
                <w:color w:val="404040"/>
                <w:sz w:val="16"/>
                <w:szCs w:val="16"/>
              </w:rPr>
            </w:pPr>
          </w:p>
        </w:tc>
      </w:tr>
      <w:tr w:rsidR="00E14F2A" w:rsidRPr="007F4B89" w14:paraId="5CD0C046" w14:textId="77777777" w:rsidTr="51235A2F">
        <w:trPr>
          <w:cantSplit/>
        </w:trPr>
        <w:tc>
          <w:tcPr>
            <w:tcW w:w="265" w:type="dxa"/>
            <w:tcBorders>
              <w:top w:val="nil"/>
              <w:left w:val="single" w:sz="4" w:space="0" w:color="DBDBDB" w:themeColor="accent3" w:themeTint="66"/>
              <w:bottom w:val="single" w:sz="4" w:space="0" w:color="DBDBDB" w:themeColor="accent3" w:themeTint="66"/>
              <w:right w:val="nil"/>
            </w:tcBorders>
            <w:shd w:val="clear" w:color="auto" w:fill="FAFAFA"/>
            <w:tcPrChange w:id="1783" w:author="Alicia Romero Lopez" w:date="2020-01-31T09:48:00Z">
              <w:tcPr>
                <w:tcW w:w="265" w:type="dxa"/>
                <w:tcBorders>
                  <w:top w:val="nil"/>
                  <w:left w:val="single" w:sz="4" w:space="0" w:color="DBDBDB"/>
                  <w:bottom w:val="single" w:sz="4" w:space="0" w:color="DBDBDB"/>
                  <w:right w:val="nil"/>
                </w:tcBorders>
                <w:shd w:val="clear" w:color="auto" w:fill="FAFAFA"/>
              </w:tcPr>
            </w:tcPrChange>
          </w:tcPr>
          <w:p w14:paraId="17110B1A" w14:textId="77777777" w:rsidR="00E14F2A" w:rsidRPr="007F4B89" w:rsidRDefault="00E14F2A" w:rsidP="00E14F2A">
            <w:pPr>
              <w:spacing w:before="120" w:after="120" w:line="256" w:lineRule="auto"/>
              <w:rPr>
                <w:color w:val="404040"/>
              </w:rPr>
            </w:pPr>
          </w:p>
        </w:tc>
        <w:tc>
          <w:tcPr>
            <w:tcW w:w="3960" w:type="dxa"/>
            <w:gridSpan w:val="3"/>
            <w:tcBorders>
              <w:top w:val="nil"/>
              <w:left w:val="nil"/>
              <w:bottom w:val="single" w:sz="4" w:space="0" w:color="DBDBDB" w:themeColor="accent3" w:themeTint="66"/>
              <w:right w:val="nil"/>
            </w:tcBorders>
            <w:shd w:val="clear" w:color="auto" w:fill="FAFAFA"/>
            <w:vAlign w:val="center"/>
            <w:tcPrChange w:id="1784" w:author="Alicia Romero Lopez" w:date="2020-01-31T09:48:00Z">
              <w:tcPr>
                <w:tcW w:w="3960" w:type="dxa"/>
                <w:gridSpan w:val="3"/>
                <w:tcBorders>
                  <w:top w:val="nil"/>
                  <w:left w:val="nil"/>
                  <w:bottom w:val="single" w:sz="4" w:space="0" w:color="DBDBDB"/>
                  <w:right w:val="nil"/>
                </w:tcBorders>
                <w:shd w:val="clear" w:color="auto" w:fill="FAFAFA"/>
              </w:tcPr>
            </w:tcPrChange>
          </w:tcPr>
          <w:p w14:paraId="03E39920" w14:textId="77777777" w:rsidR="00E14F2A" w:rsidRPr="007F4B89" w:rsidRDefault="00E14F2A" w:rsidP="00E14F2A">
            <w:pPr>
              <w:spacing w:before="120" w:after="120" w:line="256" w:lineRule="auto"/>
              <w:rPr>
                <w:color w:val="404040"/>
              </w:rPr>
            </w:pPr>
          </w:p>
        </w:tc>
        <w:tc>
          <w:tcPr>
            <w:tcW w:w="1980" w:type="dxa"/>
            <w:tcBorders>
              <w:top w:val="nil"/>
              <w:left w:val="nil"/>
              <w:bottom w:val="single" w:sz="4" w:space="0" w:color="DBDBDB" w:themeColor="accent3" w:themeTint="66"/>
              <w:right w:val="nil"/>
            </w:tcBorders>
            <w:shd w:val="clear" w:color="auto" w:fill="FAFAFA"/>
            <w:vAlign w:val="center"/>
            <w:hideMark/>
            <w:tcPrChange w:id="1785" w:author="Alicia Romero Lopez" w:date="2020-01-31T09:48:00Z">
              <w:tcPr>
                <w:tcW w:w="1980" w:type="dxa"/>
                <w:tcBorders>
                  <w:top w:val="nil"/>
                  <w:left w:val="nil"/>
                  <w:bottom w:val="single" w:sz="4" w:space="0" w:color="DBDBDB"/>
                  <w:right w:val="nil"/>
                </w:tcBorders>
                <w:shd w:val="clear" w:color="auto" w:fill="FAFAFA"/>
                <w:hideMark/>
              </w:tcPr>
            </w:tcPrChange>
          </w:tcPr>
          <w:p w14:paraId="4D760856" w14:textId="77777777" w:rsidR="00E14F2A" w:rsidRPr="007F4B89" w:rsidRDefault="00E14F2A" w:rsidP="00E14F2A">
            <w:pPr>
              <w:spacing w:before="120" w:after="120" w:line="256" w:lineRule="auto"/>
              <w:rPr>
                <w:color w:val="404040"/>
              </w:rPr>
            </w:pPr>
            <w:r w:rsidRPr="007F4B89">
              <w:rPr>
                <w:noProof/>
                <w:color w:val="404040"/>
              </w:rPr>
              <w:drawing>
                <wp:inline distT="0" distB="0" distL="0" distR="0" wp14:anchorId="58380D62" wp14:editId="796658C4">
                  <wp:extent cx="1158240" cy="304800"/>
                  <wp:effectExtent l="0" t="0" r="3810" b="0"/>
                  <wp:docPr id="75"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158240" cy="304800"/>
                          </a:xfrm>
                          <a:prstGeom prst="rect">
                            <a:avLst/>
                          </a:prstGeom>
                          <a:noFill/>
                          <a:ln>
                            <a:noFill/>
                          </a:ln>
                        </pic:spPr>
                      </pic:pic>
                    </a:graphicData>
                  </a:graphic>
                </wp:inline>
              </w:drawing>
            </w:r>
          </w:p>
        </w:tc>
        <w:tc>
          <w:tcPr>
            <w:tcW w:w="3978" w:type="dxa"/>
            <w:tcBorders>
              <w:top w:val="nil"/>
              <w:left w:val="nil"/>
              <w:bottom w:val="single" w:sz="4" w:space="0" w:color="DBDBDB" w:themeColor="accent3" w:themeTint="66"/>
              <w:right w:val="nil"/>
            </w:tcBorders>
            <w:shd w:val="clear" w:color="auto" w:fill="FAFAFA"/>
            <w:vAlign w:val="center"/>
            <w:tcPrChange w:id="1786" w:author="Alicia Romero Lopez" w:date="2020-01-31T09:48:00Z">
              <w:tcPr>
                <w:tcW w:w="3978" w:type="dxa"/>
                <w:tcBorders>
                  <w:top w:val="nil"/>
                  <w:left w:val="nil"/>
                  <w:bottom w:val="single" w:sz="4" w:space="0" w:color="DBDBDB"/>
                  <w:right w:val="nil"/>
                </w:tcBorders>
                <w:shd w:val="clear" w:color="auto" w:fill="FAFAFA"/>
              </w:tcPr>
            </w:tcPrChange>
          </w:tcPr>
          <w:p w14:paraId="442AAF6C" w14:textId="77777777" w:rsidR="00E14F2A" w:rsidRPr="007F4B89" w:rsidRDefault="00E14F2A" w:rsidP="00E14F2A">
            <w:pPr>
              <w:spacing w:before="120" w:after="120" w:line="256" w:lineRule="auto"/>
              <w:rPr>
                <w:color w:val="404040"/>
              </w:rPr>
            </w:pPr>
          </w:p>
        </w:tc>
        <w:tc>
          <w:tcPr>
            <w:tcW w:w="270" w:type="dxa"/>
            <w:tcBorders>
              <w:top w:val="nil"/>
              <w:left w:val="nil"/>
              <w:bottom w:val="single" w:sz="4" w:space="0" w:color="DBDBDB" w:themeColor="accent3" w:themeTint="66"/>
              <w:right w:val="single" w:sz="4" w:space="0" w:color="DBDBDB" w:themeColor="accent3" w:themeTint="66"/>
            </w:tcBorders>
            <w:shd w:val="clear" w:color="auto" w:fill="FAFAFA"/>
            <w:tcPrChange w:id="1787" w:author="Alicia Romero Lopez" w:date="2020-01-31T09:48:00Z">
              <w:tcPr>
                <w:tcW w:w="270" w:type="dxa"/>
                <w:tcBorders>
                  <w:top w:val="nil"/>
                  <w:left w:val="nil"/>
                  <w:bottom w:val="single" w:sz="4" w:space="0" w:color="DBDBDB"/>
                  <w:right w:val="single" w:sz="4" w:space="0" w:color="DBDBDB"/>
                </w:tcBorders>
                <w:shd w:val="clear" w:color="auto" w:fill="FAFAFA"/>
              </w:tcPr>
            </w:tcPrChange>
          </w:tcPr>
          <w:p w14:paraId="34989674" w14:textId="77777777" w:rsidR="00E14F2A" w:rsidRPr="007F4B89" w:rsidRDefault="00E14F2A" w:rsidP="00E14F2A">
            <w:pPr>
              <w:spacing w:before="120" w:after="120" w:line="256" w:lineRule="auto"/>
              <w:rPr>
                <w:color w:val="404040"/>
              </w:rPr>
            </w:pPr>
          </w:p>
        </w:tc>
      </w:tr>
    </w:tbl>
    <w:p w14:paraId="4F6D18FE" w14:textId="77777777" w:rsidR="00E14F2A" w:rsidRPr="007F4B89" w:rsidRDefault="00E14F2A" w:rsidP="00E14F2A">
      <w:pPr>
        <w:spacing w:after="0" w:line="240" w:lineRule="auto"/>
        <w:rPr>
          <w:rFonts w:ascii="Open Sans" w:eastAsia="Open Sans" w:hAnsi="Open Sans" w:cs="Times New Roman"/>
          <w:color w:val="404040"/>
        </w:rPr>
      </w:pPr>
    </w:p>
    <w:tbl>
      <w:tblPr>
        <w:tblStyle w:val="TableGrid3"/>
        <w:tblW w:w="10530" w:type="dxa"/>
        <w:tblBorders>
          <w:top w:val="single" w:sz="4" w:space="0" w:color="DBDBDB"/>
          <w:left w:val="single" w:sz="4" w:space="0" w:color="DBDBDB"/>
          <w:bottom w:val="single" w:sz="4" w:space="0" w:color="DBDBDB"/>
          <w:right w:val="single" w:sz="4" w:space="0" w:color="DBDBDB"/>
          <w:insideH w:val="none" w:sz="0" w:space="0" w:color="auto"/>
          <w:insideV w:val="none" w:sz="0" w:space="0" w:color="auto"/>
        </w:tblBorders>
        <w:tblLayout w:type="fixed"/>
        <w:tblCellMar>
          <w:left w:w="115" w:type="dxa"/>
          <w:right w:w="115" w:type="dxa"/>
        </w:tblCellMar>
        <w:tblLook w:val="04A0" w:firstRow="1" w:lastRow="0" w:firstColumn="1" w:lastColumn="0" w:noHBand="0" w:noVBand="1"/>
      </w:tblPr>
      <w:tblGrid>
        <w:gridCol w:w="265"/>
        <w:gridCol w:w="2521"/>
        <w:gridCol w:w="7474"/>
        <w:gridCol w:w="270"/>
      </w:tblGrid>
      <w:tr w:rsidR="00E14F2A" w:rsidRPr="007F4B89" w14:paraId="59872EBB" w14:textId="77777777" w:rsidTr="00E14F2A">
        <w:trPr>
          <w:trHeight w:val="107"/>
        </w:trPr>
        <w:tc>
          <w:tcPr>
            <w:tcW w:w="265" w:type="dxa"/>
            <w:tcBorders>
              <w:top w:val="single" w:sz="4" w:space="0" w:color="DBDBDB"/>
              <w:left w:val="single" w:sz="4" w:space="0" w:color="DBDBDB"/>
              <w:bottom w:val="nil"/>
              <w:right w:val="nil"/>
            </w:tcBorders>
            <w:shd w:val="clear" w:color="auto" w:fill="FAFAFA"/>
          </w:tcPr>
          <w:p w14:paraId="2764A0C4" w14:textId="77777777" w:rsidR="00E14F2A" w:rsidRPr="007F4B89" w:rsidRDefault="00E14F2A" w:rsidP="00E14F2A">
            <w:pPr>
              <w:spacing w:before="120" w:after="120" w:line="256" w:lineRule="auto"/>
              <w:rPr>
                <w:color w:val="404040"/>
              </w:rPr>
            </w:pPr>
          </w:p>
        </w:tc>
        <w:tc>
          <w:tcPr>
            <w:tcW w:w="2520" w:type="dxa"/>
            <w:tcBorders>
              <w:top w:val="single" w:sz="4" w:space="0" w:color="DBDBDB"/>
              <w:left w:val="nil"/>
              <w:bottom w:val="nil"/>
              <w:right w:val="nil"/>
            </w:tcBorders>
            <w:shd w:val="clear" w:color="auto" w:fill="FAFAFA"/>
          </w:tcPr>
          <w:p w14:paraId="5A784689" w14:textId="77777777" w:rsidR="00E14F2A" w:rsidRPr="007F4B89" w:rsidRDefault="00E14F2A" w:rsidP="00E14F2A">
            <w:pPr>
              <w:spacing w:before="120" w:after="120" w:line="256" w:lineRule="auto"/>
              <w:rPr>
                <w:color w:val="404040"/>
              </w:rPr>
            </w:pPr>
          </w:p>
        </w:tc>
        <w:tc>
          <w:tcPr>
            <w:tcW w:w="7470" w:type="dxa"/>
            <w:tcBorders>
              <w:top w:val="single" w:sz="4" w:space="0" w:color="DBDBDB"/>
              <w:left w:val="nil"/>
              <w:bottom w:val="nil"/>
              <w:right w:val="nil"/>
            </w:tcBorders>
            <w:shd w:val="clear" w:color="auto" w:fill="FAFAFA"/>
            <w:hideMark/>
          </w:tcPr>
          <w:p w14:paraId="5336CC9C" w14:textId="77777777" w:rsidR="00E14F2A" w:rsidRPr="007F4B89" w:rsidRDefault="00E14F2A" w:rsidP="00E14F2A">
            <w:pPr>
              <w:spacing w:before="120" w:after="120" w:line="256" w:lineRule="auto"/>
              <w:jc w:val="right"/>
              <w:rPr>
                <w:color w:val="78C800"/>
              </w:rPr>
            </w:pPr>
            <w:r w:rsidRPr="007F4B89">
              <w:rPr>
                <w:rFonts w:ascii="FontAwesome" w:hAnsi="FontAwesome"/>
                <w:color w:val="78C800"/>
              </w:rPr>
              <w:sym w:font="FontAwesome" w:char="F058"/>
            </w:r>
            <w:r w:rsidRPr="007F4B89">
              <w:rPr>
                <w:color w:val="78C800"/>
              </w:rPr>
              <w:t xml:space="preserve"> Correct</w:t>
            </w:r>
          </w:p>
        </w:tc>
        <w:tc>
          <w:tcPr>
            <w:tcW w:w="270" w:type="dxa"/>
            <w:tcBorders>
              <w:top w:val="single" w:sz="4" w:space="0" w:color="DBDBDB"/>
              <w:left w:val="nil"/>
              <w:bottom w:val="nil"/>
              <w:right w:val="single" w:sz="4" w:space="0" w:color="DBDBDB"/>
            </w:tcBorders>
            <w:shd w:val="clear" w:color="auto" w:fill="FAFAFA"/>
          </w:tcPr>
          <w:p w14:paraId="78546A83" w14:textId="77777777" w:rsidR="00E14F2A" w:rsidRPr="007F4B89" w:rsidRDefault="00E14F2A" w:rsidP="00E14F2A">
            <w:pPr>
              <w:spacing w:before="120" w:after="120" w:line="256" w:lineRule="auto"/>
              <w:rPr>
                <w:color w:val="404040"/>
              </w:rPr>
            </w:pPr>
          </w:p>
        </w:tc>
      </w:tr>
      <w:tr w:rsidR="00E14F2A" w:rsidRPr="007F4B89" w14:paraId="2DB10B98" w14:textId="77777777" w:rsidTr="00E14F2A">
        <w:tc>
          <w:tcPr>
            <w:tcW w:w="265" w:type="dxa"/>
            <w:tcBorders>
              <w:top w:val="nil"/>
              <w:left w:val="single" w:sz="4" w:space="0" w:color="DBDBDB"/>
              <w:bottom w:val="nil"/>
              <w:right w:val="nil"/>
            </w:tcBorders>
            <w:shd w:val="clear" w:color="auto" w:fill="FAFAFA"/>
          </w:tcPr>
          <w:p w14:paraId="3218A19D" w14:textId="77777777" w:rsidR="00E14F2A" w:rsidRPr="007F4B89" w:rsidRDefault="00E14F2A" w:rsidP="00E14F2A">
            <w:pPr>
              <w:spacing w:before="120" w:after="120" w:line="256" w:lineRule="auto"/>
              <w:rPr>
                <w:color w:val="404040"/>
              </w:rPr>
            </w:pPr>
          </w:p>
        </w:tc>
        <w:tc>
          <w:tcPr>
            <w:tcW w:w="2520" w:type="dxa"/>
            <w:tcBorders>
              <w:top w:val="nil"/>
              <w:left w:val="nil"/>
              <w:bottom w:val="nil"/>
              <w:right w:val="nil"/>
            </w:tcBorders>
            <w:shd w:val="clear" w:color="auto" w:fill="78C800"/>
            <w:hideMark/>
          </w:tcPr>
          <w:p w14:paraId="75FCCA2A" w14:textId="77777777" w:rsidR="00E14F2A" w:rsidRPr="007F4B89" w:rsidRDefault="00E14F2A" w:rsidP="00E14F2A">
            <w:pPr>
              <w:spacing w:before="120" w:after="120" w:line="256" w:lineRule="auto"/>
              <w:rPr>
                <w:rFonts w:ascii="Open Sans Semibold" w:hAnsi="Open Sans Semibold" w:cs="Open Sans Semibold"/>
                <w:color w:val="FFFFFF"/>
              </w:rPr>
            </w:pPr>
            <w:r w:rsidRPr="007F4B89">
              <w:rPr>
                <w:rFonts w:ascii="Open Sans Semibold" w:hAnsi="Open Sans Semibold" w:cs="Open Sans Semibold"/>
                <w:color w:val="FFFFFF"/>
              </w:rPr>
              <w:t>Explanation</w:t>
            </w:r>
          </w:p>
        </w:tc>
        <w:tc>
          <w:tcPr>
            <w:tcW w:w="7470" w:type="dxa"/>
            <w:tcBorders>
              <w:top w:val="nil"/>
              <w:left w:val="nil"/>
              <w:bottom w:val="nil"/>
              <w:right w:val="nil"/>
            </w:tcBorders>
            <w:shd w:val="clear" w:color="auto" w:fill="FAFAFA"/>
          </w:tcPr>
          <w:p w14:paraId="7DE4AE0E" w14:textId="77777777" w:rsidR="00E14F2A" w:rsidRPr="007F4B89" w:rsidRDefault="00E14F2A" w:rsidP="00E14F2A">
            <w:pPr>
              <w:spacing w:before="120" w:after="120" w:line="256" w:lineRule="auto"/>
              <w:rPr>
                <w:color w:val="404040"/>
              </w:rPr>
            </w:pPr>
          </w:p>
        </w:tc>
        <w:tc>
          <w:tcPr>
            <w:tcW w:w="270" w:type="dxa"/>
            <w:tcBorders>
              <w:top w:val="nil"/>
              <w:left w:val="nil"/>
              <w:bottom w:val="nil"/>
              <w:right w:val="single" w:sz="4" w:space="0" w:color="DBDBDB"/>
            </w:tcBorders>
            <w:shd w:val="clear" w:color="auto" w:fill="FAFAFA"/>
          </w:tcPr>
          <w:p w14:paraId="48F65894" w14:textId="77777777" w:rsidR="00E14F2A" w:rsidRPr="007F4B89" w:rsidRDefault="00E14F2A" w:rsidP="00E14F2A">
            <w:pPr>
              <w:spacing w:before="120" w:after="120" w:line="256" w:lineRule="auto"/>
              <w:rPr>
                <w:color w:val="404040"/>
              </w:rPr>
            </w:pPr>
          </w:p>
        </w:tc>
      </w:tr>
      <w:tr w:rsidR="00E14F2A" w:rsidRPr="007F4B89" w14:paraId="6A78A66C" w14:textId="77777777" w:rsidTr="00E14F2A">
        <w:tc>
          <w:tcPr>
            <w:tcW w:w="265" w:type="dxa"/>
            <w:tcBorders>
              <w:top w:val="nil"/>
              <w:left w:val="single" w:sz="4" w:space="0" w:color="DBDBDB"/>
              <w:bottom w:val="nil"/>
              <w:right w:val="nil"/>
            </w:tcBorders>
            <w:shd w:val="clear" w:color="auto" w:fill="FAFAFA"/>
          </w:tcPr>
          <w:p w14:paraId="7C169A49" w14:textId="77777777" w:rsidR="00E14F2A" w:rsidRPr="007F4B89" w:rsidRDefault="00E14F2A" w:rsidP="00E14F2A">
            <w:pPr>
              <w:rPr>
                <w:color w:val="404040"/>
                <w:sz w:val="16"/>
                <w:szCs w:val="16"/>
              </w:rPr>
            </w:pPr>
          </w:p>
        </w:tc>
        <w:tc>
          <w:tcPr>
            <w:tcW w:w="2520" w:type="dxa"/>
            <w:tcBorders>
              <w:top w:val="nil"/>
              <w:left w:val="nil"/>
              <w:bottom w:val="single" w:sz="4" w:space="0" w:color="CCFFCC"/>
              <w:right w:val="nil"/>
            </w:tcBorders>
            <w:shd w:val="clear" w:color="auto" w:fill="78C800"/>
          </w:tcPr>
          <w:p w14:paraId="0A29DB15" w14:textId="77777777" w:rsidR="00E14F2A" w:rsidRPr="007F4B89" w:rsidRDefault="00E14F2A" w:rsidP="00E14F2A">
            <w:pPr>
              <w:rPr>
                <w:color w:val="404040"/>
                <w:sz w:val="16"/>
                <w:szCs w:val="16"/>
              </w:rPr>
            </w:pPr>
          </w:p>
        </w:tc>
        <w:tc>
          <w:tcPr>
            <w:tcW w:w="7470" w:type="dxa"/>
            <w:tcBorders>
              <w:top w:val="nil"/>
              <w:left w:val="nil"/>
              <w:bottom w:val="single" w:sz="4" w:space="0" w:color="CCFFCC"/>
              <w:right w:val="nil"/>
            </w:tcBorders>
            <w:shd w:val="clear" w:color="auto" w:fill="78C800"/>
          </w:tcPr>
          <w:p w14:paraId="02C67226" w14:textId="77777777" w:rsidR="00E14F2A" w:rsidRPr="007F4B89" w:rsidRDefault="00E14F2A" w:rsidP="00E14F2A">
            <w:pPr>
              <w:rPr>
                <w:color w:val="404040"/>
                <w:sz w:val="16"/>
                <w:szCs w:val="16"/>
              </w:rPr>
            </w:pPr>
          </w:p>
        </w:tc>
        <w:tc>
          <w:tcPr>
            <w:tcW w:w="270" w:type="dxa"/>
            <w:tcBorders>
              <w:top w:val="nil"/>
              <w:left w:val="nil"/>
              <w:bottom w:val="nil"/>
              <w:right w:val="single" w:sz="4" w:space="0" w:color="DBDBDB"/>
            </w:tcBorders>
            <w:shd w:val="clear" w:color="auto" w:fill="FAFAFA"/>
          </w:tcPr>
          <w:p w14:paraId="1215D427" w14:textId="77777777" w:rsidR="00E14F2A" w:rsidRPr="007F4B89" w:rsidRDefault="00E14F2A" w:rsidP="00E14F2A">
            <w:pPr>
              <w:rPr>
                <w:color w:val="404040"/>
                <w:sz w:val="16"/>
                <w:szCs w:val="16"/>
              </w:rPr>
            </w:pPr>
          </w:p>
        </w:tc>
      </w:tr>
      <w:tr w:rsidR="00E14F2A" w:rsidRPr="007F4B89" w14:paraId="2130E5D5" w14:textId="77777777" w:rsidTr="00E14F2A">
        <w:trPr>
          <w:trHeight w:val="60"/>
        </w:trPr>
        <w:tc>
          <w:tcPr>
            <w:tcW w:w="265" w:type="dxa"/>
            <w:tcBorders>
              <w:top w:val="nil"/>
              <w:left w:val="single" w:sz="4" w:space="0" w:color="DBDBDB"/>
              <w:bottom w:val="nil"/>
              <w:right w:val="single" w:sz="4" w:space="0" w:color="CCFFCC"/>
            </w:tcBorders>
            <w:shd w:val="clear" w:color="auto" w:fill="FAFAFA"/>
          </w:tcPr>
          <w:p w14:paraId="31956E4D" w14:textId="77777777" w:rsidR="00E14F2A" w:rsidRPr="007F4B89" w:rsidRDefault="00E14F2A" w:rsidP="00E14F2A">
            <w:pPr>
              <w:spacing w:before="120" w:after="120" w:line="256" w:lineRule="auto"/>
              <w:rPr>
                <w:color w:val="404040"/>
              </w:rPr>
            </w:pPr>
          </w:p>
        </w:tc>
        <w:tc>
          <w:tcPr>
            <w:tcW w:w="9990" w:type="dxa"/>
            <w:gridSpan w:val="2"/>
            <w:tcBorders>
              <w:top w:val="single" w:sz="4" w:space="0" w:color="CCFFCC"/>
              <w:left w:val="single" w:sz="4" w:space="0" w:color="CCFFCC"/>
              <w:bottom w:val="single" w:sz="4" w:space="0" w:color="CCFFCC"/>
              <w:right w:val="single" w:sz="4" w:space="0" w:color="CCFFCC"/>
            </w:tcBorders>
            <w:shd w:val="clear" w:color="auto" w:fill="F3FFF3"/>
            <w:hideMark/>
          </w:tcPr>
          <w:p w14:paraId="4CB55D7C" w14:textId="77777777" w:rsidR="00E14F2A" w:rsidRPr="007F4B89" w:rsidRDefault="00E14F2A" w:rsidP="00E14F2A">
            <w:pPr>
              <w:spacing w:before="120" w:after="120" w:line="256" w:lineRule="auto"/>
              <w:rPr>
                <w:color w:val="7F7F7F"/>
              </w:rPr>
            </w:pPr>
            <w:r w:rsidRPr="007F4B89">
              <w:rPr>
                <w:color w:val="7F7F7F"/>
              </w:rPr>
              <w:t xml:space="preserve">Great! Hand writing recognition is an application of image recognition where the user could use machine learning to let the program understand different hand-written digits and letters and eventually read </w:t>
            </w:r>
            <w:del w:id="1788" w:author="Chantelle Dubois Nishiyama" w:date="2020-02-19T21:19:00Z">
              <w:r w:rsidRPr="007F4B89" w:rsidDel="00636602">
                <w:rPr>
                  <w:color w:val="7F7F7F"/>
                </w:rPr>
                <w:delText xml:space="preserve">the </w:delText>
              </w:r>
            </w:del>
            <w:r w:rsidRPr="007F4B89">
              <w:rPr>
                <w:color w:val="7F7F7F"/>
              </w:rPr>
              <w:t xml:space="preserve">human handwriting. </w:t>
            </w:r>
          </w:p>
        </w:tc>
        <w:tc>
          <w:tcPr>
            <w:tcW w:w="270" w:type="dxa"/>
            <w:tcBorders>
              <w:top w:val="nil"/>
              <w:left w:val="single" w:sz="4" w:space="0" w:color="CCFFCC"/>
              <w:bottom w:val="nil"/>
              <w:right w:val="single" w:sz="4" w:space="0" w:color="DBDBDB"/>
            </w:tcBorders>
            <w:shd w:val="clear" w:color="auto" w:fill="FAFAFA"/>
          </w:tcPr>
          <w:p w14:paraId="64D02BE5" w14:textId="77777777" w:rsidR="00E14F2A" w:rsidRPr="007F4B89" w:rsidRDefault="00E14F2A" w:rsidP="00E14F2A">
            <w:pPr>
              <w:spacing w:before="120" w:after="120" w:line="256" w:lineRule="auto"/>
              <w:rPr>
                <w:color w:val="404040"/>
              </w:rPr>
            </w:pPr>
          </w:p>
        </w:tc>
      </w:tr>
      <w:tr w:rsidR="00E14F2A" w:rsidRPr="007F4B89" w14:paraId="3187D4B4" w14:textId="77777777" w:rsidTr="00E14F2A">
        <w:tc>
          <w:tcPr>
            <w:tcW w:w="265" w:type="dxa"/>
            <w:tcBorders>
              <w:top w:val="nil"/>
              <w:left w:val="single" w:sz="4" w:space="0" w:color="DBDBDB"/>
              <w:bottom w:val="single" w:sz="4" w:space="0" w:color="DBDBDB"/>
              <w:right w:val="nil"/>
            </w:tcBorders>
            <w:shd w:val="clear" w:color="auto" w:fill="FAFAFA"/>
          </w:tcPr>
          <w:p w14:paraId="6BEDD699" w14:textId="77777777" w:rsidR="00E14F2A" w:rsidRPr="007F4B89" w:rsidRDefault="00E14F2A" w:rsidP="00E14F2A">
            <w:pPr>
              <w:rPr>
                <w:color w:val="404040"/>
                <w:sz w:val="16"/>
                <w:szCs w:val="16"/>
              </w:rPr>
            </w:pPr>
          </w:p>
        </w:tc>
        <w:tc>
          <w:tcPr>
            <w:tcW w:w="2520" w:type="dxa"/>
            <w:tcBorders>
              <w:top w:val="single" w:sz="4" w:space="0" w:color="CCFFCC"/>
              <w:left w:val="nil"/>
              <w:bottom w:val="single" w:sz="4" w:space="0" w:color="DBDBDB"/>
              <w:right w:val="nil"/>
            </w:tcBorders>
            <w:shd w:val="clear" w:color="auto" w:fill="FAFAFA"/>
          </w:tcPr>
          <w:p w14:paraId="1E4E8A98" w14:textId="77777777" w:rsidR="00E14F2A" w:rsidRPr="007F4B89" w:rsidRDefault="00E14F2A" w:rsidP="00E14F2A">
            <w:pPr>
              <w:rPr>
                <w:color w:val="404040"/>
                <w:sz w:val="16"/>
                <w:szCs w:val="16"/>
              </w:rPr>
            </w:pPr>
          </w:p>
        </w:tc>
        <w:tc>
          <w:tcPr>
            <w:tcW w:w="7470" w:type="dxa"/>
            <w:tcBorders>
              <w:top w:val="single" w:sz="4" w:space="0" w:color="CCFFCC"/>
              <w:left w:val="nil"/>
              <w:bottom w:val="single" w:sz="4" w:space="0" w:color="DBDBDB"/>
              <w:right w:val="nil"/>
            </w:tcBorders>
            <w:shd w:val="clear" w:color="auto" w:fill="FAFAFA"/>
          </w:tcPr>
          <w:p w14:paraId="4627A8FC" w14:textId="77777777" w:rsidR="00E14F2A" w:rsidRPr="007F4B89" w:rsidRDefault="00E14F2A" w:rsidP="00E14F2A">
            <w:pPr>
              <w:rPr>
                <w:color w:val="404040"/>
                <w:sz w:val="16"/>
                <w:szCs w:val="16"/>
              </w:rPr>
            </w:pPr>
          </w:p>
        </w:tc>
        <w:tc>
          <w:tcPr>
            <w:tcW w:w="270" w:type="dxa"/>
            <w:tcBorders>
              <w:top w:val="nil"/>
              <w:left w:val="nil"/>
              <w:bottom w:val="single" w:sz="4" w:space="0" w:color="DBDBDB"/>
              <w:right w:val="single" w:sz="4" w:space="0" w:color="DBDBDB"/>
            </w:tcBorders>
            <w:shd w:val="clear" w:color="auto" w:fill="FAFAFA"/>
          </w:tcPr>
          <w:p w14:paraId="7A8A9520" w14:textId="77777777" w:rsidR="00E14F2A" w:rsidRPr="007F4B89" w:rsidRDefault="00E14F2A" w:rsidP="00E14F2A">
            <w:pPr>
              <w:rPr>
                <w:color w:val="404040"/>
                <w:sz w:val="16"/>
                <w:szCs w:val="16"/>
              </w:rPr>
            </w:pPr>
          </w:p>
        </w:tc>
      </w:tr>
    </w:tbl>
    <w:p w14:paraId="42F7BC68" w14:textId="77777777" w:rsidR="00E14F2A" w:rsidRPr="007F4B89" w:rsidRDefault="00E14F2A" w:rsidP="00E14F2A">
      <w:pPr>
        <w:spacing w:after="0" w:line="240" w:lineRule="auto"/>
        <w:rPr>
          <w:rFonts w:ascii="Open Sans" w:eastAsia="Open Sans" w:hAnsi="Open Sans" w:cs="Times New Roman"/>
          <w:color w:val="404040"/>
        </w:rPr>
      </w:pPr>
    </w:p>
    <w:tbl>
      <w:tblPr>
        <w:tblStyle w:val="TableGrid3"/>
        <w:tblW w:w="10530" w:type="dxa"/>
        <w:tblBorders>
          <w:top w:val="single" w:sz="4" w:space="0" w:color="DBDBDB"/>
          <w:left w:val="single" w:sz="4" w:space="0" w:color="DBDBDB"/>
          <w:bottom w:val="single" w:sz="4" w:space="0" w:color="DBDBDB"/>
          <w:right w:val="single" w:sz="4" w:space="0" w:color="DBDBDB"/>
          <w:insideH w:val="none" w:sz="0" w:space="0" w:color="auto"/>
          <w:insideV w:val="none" w:sz="0" w:space="0" w:color="auto"/>
        </w:tblBorders>
        <w:tblLayout w:type="fixed"/>
        <w:tblCellMar>
          <w:left w:w="115" w:type="dxa"/>
          <w:right w:w="115" w:type="dxa"/>
        </w:tblCellMar>
        <w:tblLook w:val="04A0" w:firstRow="1" w:lastRow="0" w:firstColumn="1" w:lastColumn="0" w:noHBand="0" w:noVBand="1"/>
      </w:tblPr>
      <w:tblGrid>
        <w:gridCol w:w="265"/>
        <w:gridCol w:w="2521"/>
        <w:gridCol w:w="7474"/>
        <w:gridCol w:w="270"/>
      </w:tblGrid>
      <w:tr w:rsidR="00E14F2A" w:rsidRPr="007F4B89" w14:paraId="64F5FA1E" w14:textId="77777777" w:rsidTr="009D04F8">
        <w:trPr>
          <w:trHeight w:val="107"/>
        </w:trPr>
        <w:tc>
          <w:tcPr>
            <w:tcW w:w="265" w:type="dxa"/>
            <w:tcBorders>
              <w:top w:val="single" w:sz="4" w:space="0" w:color="DBDBDB"/>
              <w:left w:val="single" w:sz="4" w:space="0" w:color="DBDBDB"/>
              <w:bottom w:val="nil"/>
              <w:right w:val="nil"/>
            </w:tcBorders>
            <w:shd w:val="clear" w:color="auto" w:fill="FAFAFA"/>
          </w:tcPr>
          <w:p w14:paraId="3503B268" w14:textId="77777777" w:rsidR="00E14F2A" w:rsidRPr="007F4B89" w:rsidRDefault="00E14F2A" w:rsidP="00E14F2A">
            <w:pPr>
              <w:spacing w:before="120" w:after="120" w:line="256" w:lineRule="auto"/>
              <w:rPr>
                <w:color w:val="404040"/>
              </w:rPr>
            </w:pPr>
          </w:p>
        </w:tc>
        <w:tc>
          <w:tcPr>
            <w:tcW w:w="2521" w:type="dxa"/>
            <w:tcBorders>
              <w:top w:val="single" w:sz="4" w:space="0" w:color="DBDBDB"/>
              <w:left w:val="nil"/>
              <w:bottom w:val="nil"/>
              <w:right w:val="nil"/>
            </w:tcBorders>
            <w:shd w:val="clear" w:color="auto" w:fill="FAFAFA"/>
          </w:tcPr>
          <w:p w14:paraId="69E00457" w14:textId="77777777" w:rsidR="00E14F2A" w:rsidRPr="007F4B89" w:rsidRDefault="00E14F2A" w:rsidP="00E14F2A">
            <w:pPr>
              <w:spacing w:before="120" w:after="120" w:line="256" w:lineRule="auto"/>
              <w:rPr>
                <w:color w:val="404040"/>
              </w:rPr>
            </w:pPr>
          </w:p>
        </w:tc>
        <w:tc>
          <w:tcPr>
            <w:tcW w:w="7474" w:type="dxa"/>
            <w:tcBorders>
              <w:top w:val="single" w:sz="4" w:space="0" w:color="DBDBDB"/>
              <w:left w:val="nil"/>
              <w:bottom w:val="nil"/>
              <w:right w:val="nil"/>
            </w:tcBorders>
            <w:shd w:val="clear" w:color="auto" w:fill="FAFAFA"/>
            <w:hideMark/>
          </w:tcPr>
          <w:p w14:paraId="52135F29" w14:textId="0A16B3F5" w:rsidR="00E14F2A" w:rsidRPr="007F4B89" w:rsidRDefault="00E14F2A" w:rsidP="00E14F2A">
            <w:pPr>
              <w:spacing w:before="120" w:after="120" w:line="256" w:lineRule="auto"/>
              <w:jc w:val="right"/>
              <w:rPr>
                <w:color w:val="78C800"/>
              </w:rPr>
            </w:pPr>
            <w:r w:rsidRPr="007F4B89">
              <w:rPr>
                <w:rFonts w:ascii="FontAwesome" w:hAnsi="FontAwesome"/>
                <w:color w:val="FF4B4B"/>
              </w:rPr>
              <w:sym w:font="FontAwesome" w:char="F057"/>
            </w:r>
            <w:r w:rsidRPr="007F4B89">
              <w:rPr>
                <w:color w:val="FF4B4B"/>
              </w:rPr>
              <w:t xml:space="preserve"> </w:t>
            </w:r>
            <w:del w:id="1789" w:author="Chantelle Dubois Nishiyama" w:date="2020-02-26T19:18:00Z">
              <w:r w:rsidRPr="007F4B89" w:rsidDel="00B97780">
                <w:rPr>
                  <w:color w:val="FF4B4B"/>
                </w:rPr>
                <w:delText>That’s</w:delText>
              </w:r>
            </w:del>
            <w:ins w:id="1790" w:author="Chantelle Dubois Nishiyama" w:date="2020-02-26T19:18:00Z">
              <w:r w:rsidR="00B97780">
                <w:rPr>
                  <w:color w:val="FF4B4B"/>
                </w:rPr>
                <w:t>That is</w:t>
              </w:r>
            </w:ins>
            <w:r w:rsidRPr="007F4B89">
              <w:rPr>
                <w:color w:val="FF4B4B"/>
              </w:rPr>
              <w:t xml:space="preserve"> Incorrect</w:t>
            </w:r>
          </w:p>
        </w:tc>
        <w:tc>
          <w:tcPr>
            <w:tcW w:w="270" w:type="dxa"/>
            <w:tcBorders>
              <w:top w:val="single" w:sz="4" w:space="0" w:color="DBDBDB"/>
              <w:left w:val="nil"/>
              <w:bottom w:val="nil"/>
              <w:right w:val="single" w:sz="4" w:space="0" w:color="DBDBDB"/>
            </w:tcBorders>
            <w:shd w:val="clear" w:color="auto" w:fill="FAFAFA"/>
          </w:tcPr>
          <w:p w14:paraId="4C3694C4" w14:textId="77777777" w:rsidR="00E14F2A" w:rsidRPr="007F4B89" w:rsidRDefault="00E14F2A" w:rsidP="00E14F2A">
            <w:pPr>
              <w:spacing w:before="120" w:after="120" w:line="256" w:lineRule="auto"/>
              <w:rPr>
                <w:color w:val="404040"/>
              </w:rPr>
            </w:pPr>
          </w:p>
        </w:tc>
      </w:tr>
      <w:tr w:rsidR="00E14F2A" w:rsidRPr="007F4B89" w14:paraId="3BD3FAB5" w14:textId="77777777" w:rsidTr="009D04F8">
        <w:tc>
          <w:tcPr>
            <w:tcW w:w="265" w:type="dxa"/>
            <w:tcBorders>
              <w:top w:val="nil"/>
              <w:left w:val="single" w:sz="4" w:space="0" w:color="DBDBDB"/>
              <w:bottom w:val="nil"/>
              <w:right w:val="nil"/>
            </w:tcBorders>
            <w:shd w:val="clear" w:color="auto" w:fill="FAFAFA"/>
          </w:tcPr>
          <w:p w14:paraId="4B8945B6" w14:textId="77777777" w:rsidR="00E14F2A" w:rsidRPr="007F4B89" w:rsidRDefault="00E14F2A" w:rsidP="00E14F2A">
            <w:pPr>
              <w:spacing w:before="120" w:after="120" w:line="256" w:lineRule="auto"/>
              <w:rPr>
                <w:color w:val="404040"/>
              </w:rPr>
            </w:pPr>
          </w:p>
        </w:tc>
        <w:tc>
          <w:tcPr>
            <w:tcW w:w="2521" w:type="dxa"/>
            <w:tcBorders>
              <w:top w:val="nil"/>
              <w:left w:val="nil"/>
              <w:bottom w:val="nil"/>
              <w:right w:val="nil"/>
            </w:tcBorders>
            <w:shd w:val="clear" w:color="auto" w:fill="FF4B4B"/>
            <w:hideMark/>
          </w:tcPr>
          <w:p w14:paraId="6C4437C6" w14:textId="77777777" w:rsidR="00E14F2A" w:rsidRPr="007F4B89" w:rsidRDefault="00E14F2A" w:rsidP="00E14F2A">
            <w:pPr>
              <w:spacing w:before="120" w:after="120" w:line="256" w:lineRule="auto"/>
              <w:rPr>
                <w:rFonts w:ascii="Open Sans Semibold" w:hAnsi="Open Sans Semibold" w:cs="Open Sans Semibold"/>
                <w:color w:val="FFFFFF"/>
              </w:rPr>
            </w:pPr>
            <w:r w:rsidRPr="007F4B89">
              <w:rPr>
                <w:rFonts w:ascii="Open Sans Semibold" w:hAnsi="Open Sans Semibold" w:cs="Open Sans Semibold"/>
                <w:color w:val="FFFFFF"/>
              </w:rPr>
              <w:t>Explanation</w:t>
            </w:r>
          </w:p>
        </w:tc>
        <w:tc>
          <w:tcPr>
            <w:tcW w:w="7474" w:type="dxa"/>
            <w:tcBorders>
              <w:top w:val="nil"/>
              <w:left w:val="nil"/>
              <w:bottom w:val="nil"/>
              <w:right w:val="nil"/>
            </w:tcBorders>
            <w:shd w:val="clear" w:color="auto" w:fill="FAFAFA"/>
          </w:tcPr>
          <w:p w14:paraId="101C8CE9" w14:textId="77777777" w:rsidR="00E14F2A" w:rsidRPr="007F4B89" w:rsidRDefault="00E14F2A" w:rsidP="00E14F2A">
            <w:pPr>
              <w:spacing w:before="120" w:after="120" w:line="256" w:lineRule="auto"/>
              <w:rPr>
                <w:color w:val="404040"/>
              </w:rPr>
            </w:pPr>
          </w:p>
        </w:tc>
        <w:tc>
          <w:tcPr>
            <w:tcW w:w="270" w:type="dxa"/>
            <w:tcBorders>
              <w:top w:val="nil"/>
              <w:left w:val="nil"/>
              <w:bottom w:val="nil"/>
              <w:right w:val="single" w:sz="4" w:space="0" w:color="DBDBDB"/>
            </w:tcBorders>
            <w:shd w:val="clear" w:color="auto" w:fill="FAFAFA"/>
          </w:tcPr>
          <w:p w14:paraId="3256825D" w14:textId="77777777" w:rsidR="00E14F2A" w:rsidRPr="007F4B89" w:rsidRDefault="00E14F2A" w:rsidP="00E14F2A">
            <w:pPr>
              <w:spacing w:before="120" w:after="120" w:line="256" w:lineRule="auto"/>
              <w:rPr>
                <w:color w:val="404040"/>
              </w:rPr>
            </w:pPr>
          </w:p>
        </w:tc>
      </w:tr>
      <w:tr w:rsidR="00E14F2A" w:rsidRPr="007F4B89" w14:paraId="6283B643" w14:textId="77777777" w:rsidTr="009D04F8">
        <w:tc>
          <w:tcPr>
            <w:tcW w:w="265" w:type="dxa"/>
            <w:tcBorders>
              <w:top w:val="nil"/>
              <w:left w:val="single" w:sz="4" w:space="0" w:color="DBDBDB"/>
              <w:bottom w:val="nil"/>
              <w:right w:val="nil"/>
            </w:tcBorders>
            <w:shd w:val="clear" w:color="auto" w:fill="FAFAFA"/>
          </w:tcPr>
          <w:p w14:paraId="4E45D230" w14:textId="77777777" w:rsidR="00E14F2A" w:rsidRPr="007F4B89" w:rsidRDefault="00E14F2A" w:rsidP="00E14F2A">
            <w:pPr>
              <w:rPr>
                <w:color w:val="404040"/>
                <w:sz w:val="16"/>
                <w:szCs w:val="16"/>
              </w:rPr>
            </w:pPr>
          </w:p>
        </w:tc>
        <w:tc>
          <w:tcPr>
            <w:tcW w:w="2521" w:type="dxa"/>
            <w:tcBorders>
              <w:top w:val="nil"/>
              <w:left w:val="nil"/>
              <w:bottom w:val="single" w:sz="4" w:space="0" w:color="F9DBDB"/>
              <w:right w:val="nil"/>
            </w:tcBorders>
            <w:shd w:val="clear" w:color="auto" w:fill="FF4B4B"/>
          </w:tcPr>
          <w:p w14:paraId="679D4C82" w14:textId="77777777" w:rsidR="00E14F2A" w:rsidRPr="007F4B89" w:rsidRDefault="00E14F2A" w:rsidP="00E14F2A">
            <w:pPr>
              <w:rPr>
                <w:color w:val="404040"/>
                <w:sz w:val="16"/>
                <w:szCs w:val="16"/>
              </w:rPr>
            </w:pPr>
          </w:p>
        </w:tc>
        <w:tc>
          <w:tcPr>
            <w:tcW w:w="7474" w:type="dxa"/>
            <w:tcBorders>
              <w:top w:val="nil"/>
              <w:left w:val="nil"/>
              <w:bottom w:val="single" w:sz="4" w:space="0" w:color="F9DBDB"/>
              <w:right w:val="nil"/>
            </w:tcBorders>
            <w:shd w:val="clear" w:color="auto" w:fill="FF4B4B"/>
          </w:tcPr>
          <w:p w14:paraId="188D0599" w14:textId="77777777" w:rsidR="00E14F2A" w:rsidRPr="007F4B89" w:rsidRDefault="00E14F2A" w:rsidP="00E14F2A">
            <w:pPr>
              <w:rPr>
                <w:color w:val="404040"/>
                <w:sz w:val="16"/>
                <w:szCs w:val="16"/>
              </w:rPr>
            </w:pPr>
          </w:p>
        </w:tc>
        <w:tc>
          <w:tcPr>
            <w:tcW w:w="270" w:type="dxa"/>
            <w:tcBorders>
              <w:top w:val="nil"/>
              <w:left w:val="nil"/>
              <w:bottom w:val="nil"/>
              <w:right w:val="single" w:sz="4" w:space="0" w:color="DBDBDB"/>
            </w:tcBorders>
            <w:shd w:val="clear" w:color="auto" w:fill="FAFAFA"/>
          </w:tcPr>
          <w:p w14:paraId="751C8769" w14:textId="77777777" w:rsidR="00E14F2A" w:rsidRPr="007F4B89" w:rsidRDefault="00E14F2A" w:rsidP="00E14F2A">
            <w:pPr>
              <w:rPr>
                <w:color w:val="404040"/>
                <w:sz w:val="16"/>
                <w:szCs w:val="16"/>
              </w:rPr>
            </w:pPr>
          </w:p>
        </w:tc>
      </w:tr>
      <w:tr w:rsidR="00E14F2A" w:rsidRPr="007F4B89" w14:paraId="1ED11D2C" w14:textId="77777777" w:rsidTr="009D04F8">
        <w:trPr>
          <w:trHeight w:val="60"/>
        </w:trPr>
        <w:tc>
          <w:tcPr>
            <w:tcW w:w="265" w:type="dxa"/>
            <w:tcBorders>
              <w:top w:val="nil"/>
              <w:left w:val="single" w:sz="4" w:space="0" w:color="DBDBDB"/>
              <w:bottom w:val="nil"/>
              <w:right w:val="single" w:sz="4" w:space="0" w:color="F9DBDB"/>
            </w:tcBorders>
            <w:shd w:val="clear" w:color="auto" w:fill="FAFAFA"/>
          </w:tcPr>
          <w:p w14:paraId="71F41090" w14:textId="77777777" w:rsidR="00E14F2A" w:rsidRPr="007F4B89" w:rsidRDefault="00E14F2A" w:rsidP="00E14F2A">
            <w:pPr>
              <w:spacing w:before="120" w:after="120" w:line="256" w:lineRule="auto"/>
              <w:rPr>
                <w:color w:val="404040"/>
              </w:rPr>
            </w:pPr>
          </w:p>
        </w:tc>
        <w:tc>
          <w:tcPr>
            <w:tcW w:w="9995" w:type="dxa"/>
            <w:gridSpan w:val="2"/>
            <w:tcBorders>
              <w:top w:val="single" w:sz="4" w:space="0" w:color="F9DBDB"/>
              <w:left w:val="single" w:sz="4" w:space="0" w:color="F9DBDB"/>
              <w:bottom w:val="single" w:sz="4" w:space="0" w:color="F9DBDB"/>
              <w:right w:val="single" w:sz="4" w:space="0" w:color="F9DBDB"/>
            </w:tcBorders>
            <w:shd w:val="clear" w:color="auto" w:fill="FCEEEE"/>
            <w:hideMark/>
          </w:tcPr>
          <w:p w14:paraId="3B2C578E" w14:textId="306A922E" w:rsidR="00E14F2A" w:rsidRPr="007F4B89" w:rsidRDefault="00E14F2A" w:rsidP="00E14F2A">
            <w:pPr>
              <w:spacing w:before="120" w:after="120" w:line="256" w:lineRule="auto"/>
              <w:rPr>
                <w:color w:val="7F7F7F"/>
              </w:rPr>
            </w:pPr>
            <w:r w:rsidRPr="007F4B89">
              <w:rPr>
                <w:color w:val="7F7F7F"/>
              </w:rPr>
              <w:t xml:space="preserve">Unfortunately, this is incorrect. </w:t>
            </w:r>
            <w:r w:rsidR="005E4AE4">
              <w:rPr>
                <w:color w:val="7F7F7F"/>
              </w:rPr>
              <w:t xml:space="preserve">Remember that the digits are given to us as </w:t>
            </w:r>
            <w:ins w:id="1791" w:author="Chantelle Dubois Nishiyama" w:date="2020-02-19T21:19:00Z">
              <w:r w:rsidR="00636602">
                <w:rPr>
                  <w:color w:val="7F7F7F"/>
                </w:rPr>
                <w:t xml:space="preserve">an </w:t>
              </w:r>
            </w:ins>
            <w:r w:rsidR="005E4AE4">
              <w:rPr>
                <w:color w:val="7F7F7F"/>
              </w:rPr>
              <w:t>image.</w:t>
            </w:r>
          </w:p>
        </w:tc>
        <w:tc>
          <w:tcPr>
            <w:tcW w:w="270" w:type="dxa"/>
            <w:tcBorders>
              <w:top w:val="nil"/>
              <w:left w:val="single" w:sz="4" w:space="0" w:color="F9DBDB"/>
              <w:bottom w:val="nil"/>
              <w:right w:val="single" w:sz="4" w:space="0" w:color="DBDBDB"/>
            </w:tcBorders>
            <w:shd w:val="clear" w:color="auto" w:fill="FAFAFA"/>
          </w:tcPr>
          <w:p w14:paraId="2F27A426" w14:textId="77777777" w:rsidR="00E14F2A" w:rsidRPr="007F4B89" w:rsidRDefault="00E14F2A" w:rsidP="00E14F2A">
            <w:pPr>
              <w:spacing w:before="120" w:after="120" w:line="256" w:lineRule="auto"/>
              <w:rPr>
                <w:color w:val="404040"/>
              </w:rPr>
            </w:pPr>
          </w:p>
        </w:tc>
      </w:tr>
      <w:tr w:rsidR="00E14F2A" w:rsidRPr="007F4B89" w14:paraId="0A2ACCD9" w14:textId="77777777" w:rsidTr="009D04F8">
        <w:tc>
          <w:tcPr>
            <w:tcW w:w="265" w:type="dxa"/>
            <w:tcBorders>
              <w:top w:val="nil"/>
              <w:left w:val="single" w:sz="4" w:space="0" w:color="DBDBDB"/>
              <w:bottom w:val="single" w:sz="4" w:space="0" w:color="DBDBDB"/>
              <w:right w:val="nil"/>
            </w:tcBorders>
            <w:shd w:val="clear" w:color="auto" w:fill="FAFAFA"/>
          </w:tcPr>
          <w:p w14:paraId="5758F2E1" w14:textId="77777777" w:rsidR="00E14F2A" w:rsidRPr="007F4B89" w:rsidRDefault="00E14F2A" w:rsidP="00E14F2A">
            <w:pPr>
              <w:rPr>
                <w:color w:val="404040"/>
                <w:sz w:val="16"/>
                <w:szCs w:val="16"/>
              </w:rPr>
            </w:pPr>
          </w:p>
        </w:tc>
        <w:tc>
          <w:tcPr>
            <w:tcW w:w="2521" w:type="dxa"/>
            <w:tcBorders>
              <w:top w:val="single" w:sz="4" w:space="0" w:color="F9DBDB"/>
              <w:left w:val="nil"/>
              <w:bottom w:val="single" w:sz="4" w:space="0" w:color="DBDBDB"/>
              <w:right w:val="nil"/>
            </w:tcBorders>
            <w:shd w:val="clear" w:color="auto" w:fill="FAFAFA"/>
          </w:tcPr>
          <w:p w14:paraId="0A6A9009" w14:textId="77777777" w:rsidR="00E14F2A" w:rsidRPr="007F4B89" w:rsidRDefault="00E14F2A" w:rsidP="00E14F2A">
            <w:pPr>
              <w:rPr>
                <w:color w:val="404040"/>
                <w:sz w:val="16"/>
                <w:szCs w:val="16"/>
              </w:rPr>
            </w:pPr>
          </w:p>
        </w:tc>
        <w:tc>
          <w:tcPr>
            <w:tcW w:w="7474" w:type="dxa"/>
            <w:tcBorders>
              <w:top w:val="single" w:sz="4" w:space="0" w:color="F9DBDB"/>
              <w:left w:val="nil"/>
              <w:bottom w:val="single" w:sz="4" w:space="0" w:color="DBDBDB"/>
              <w:right w:val="nil"/>
            </w:tcBorders>
            <w:shd w:val="clear" w:color="auto" w:fill="FAFAFA"/>
          </w:tcPr>
          <w:p w14:paraId="35246B22" w14:textId="77777777" w:rsidR="00E14F2A" w:rsidRPr="007F4B89" w:rsidRDefault="00E14F2A" w:rsidP="00E14F2A">
            <w:pPr>
              <w:rPr>
                <w:color w:val="404040"/>
                <w:sz w:val="16"/>
                <w:szCs w:val="16"/>
              </w:rPr>
            </w:pPr>
          </w:p>
        </w:tc>
        <w:tc>
          <w:tcPr>
            <w:tcW w:w="270" w:type="dxa"/>
            <w:tcBorders>
              <w:top w:val="nil"/>
              <w:left w:val="nil"/>
              <w:bottom w:val="single" w:sz="4" w:space="0" w:color="DBDBDB"/>
              <w:right w:val="single" w:sz="4" w:space="0" w:color="DBDBDB"/>
            </w:tcBorders>
            <w:shd w:val="clear" w:color="auto" w:fill="FAFAFA"/>
          </w:tcPr>
          <w:p w14:paraId="512EC43A" w14:textId="77777777" w:rsidR="00E14F2A" w:rsidRPr="007F4B89" w:rsidRDefault="00E14F2A" w:rsidP="00E14F2A">
            <w:pPr>
              <w:rPr>
                <w:color w:val="404040"/>
                <w:sz w:val="16"/>
                <w:szCs w:val="16"/>
              </w:rPr>
            </w:pPr>
          </w:p>
        </w:tc>
      </w:tr>
    </w:tbl>
    <w:p w14:paraId="532E7935" w14:textId="77777777" w:rsidR="009D04F8" w:rsidRPr="0021123D" w:rsidRDefault="009D04F8" w:rsidP="009D04F8">
      <w:pPr>
        <w:pStyle w:val="NoSpacing"/>
        <w:rPr>
          <w:ins w:id="1792" w:author="RoboGarden Team" w:date="2020-01-24T00:55:00Z"/>
        </w:rPr>
      </w:pPr>
    </w:p>
    <w:p w14:paraId="38ECD72C" w14:textId="77777777" w:rsidR="009D04F8" w:rsidRPr="008364A4" w:rsidRDefault="009D04F8" w:rsidP="009D04F8">
      <w:pPr>
        <w:pStyle w:val="NoSpacing"/>
        <w:rPr>
          <w:ins w:id="1793" w:author="RoboGarden Team" w:date="2020-01-24T00:55:00Z"/>
        </w:rPr>
      </w:pPr>
    </w:p>
    <w:p w14:paraId="24913269" w14:textId="77777777" w:rsidR="009D04F8" w:rsidRDefault="009D04F8" w:rsidP="003D1F84">
      <w:pPr>
        <w:pStyle w:val="Heading1"/>
        <w:rPr>
          <w:ins w:id="1794" w:author="RoboGarden Team" w:date="2020-01-24T00:55:00Z"/>
          <w:highlight w:val="yellow"/>
        </w:rPr>
      </w:pPr>
    </w:p>
    <w:p w14:paraId="10DB06D7" w14:textId="3F04AD02" w:rsidR="00D8531C" w:rsidRPr="00D8531C" w:rsidRDefault="00437220" w:rsidP="003D1F84">
      <w:pPr>
        <w:pStyle w:val="Heading1"/>
      </w:pPr>
      <w:r>
        <w:rPr>
          <w:highlight w:val="yellow"/>
        </w:rPr>
        <w:t xml:space="preserve">Submodule 2. </w:t>
      </w:r>
      <w:r w:rsidR="00D8531C" w:rsidRPr="00D8531C">
        <w:rPr>
          <w:highlight w:val="yellow"/>
        </w:rPr>
        <w:t>Introduction to Data</w:t>
      </w:r>
    </w:p>
    <w:p w14:paraId="6CE0DDC3" w14:textId="522F2446" w:rsidR="00D8531C" w:rsidRDefault="00D8531C" w:rsidP="00D8531C">
      <w:pPr>
        <w:pStyle w:val="Heading2"/>
        <w:spacing w:before="120"/>
        <w:rPr>
          <w:rStyle w:val="Strong"/>
          <w:rFonts w:ascii="Calibri" w:hAnsi="Calibri" w:cs="Calibri"/>
          <w:bCs w:val="0"/>
          <w:color w:val="auto"/>
          <w:sz w:val="22"/>
          <w:szCs w:val="24"/>
        </w:rPr>
      </w:pPr>
      <w:r>
        <w:rPr>
          <w:rStyle w:val="Strong"/>
          <w:rFonts w:ascii="Calibri" w:hAnsi="Calibri" w:cs="Calibri"/>
          <w:color w:val="auto"/>
          <w:sz w:val="22"/>
          <w:szCs w:val="24"/>
          <w:highlight w:val="yellow"/>
        </w:rPr>
        <w:t>Submodule 2 Activities Summary:</w:t>
      </w:r>
    </w:p>
    <w:p w14:paraId="09A86BF1" w14:textId="32ECBB2E" w:rsidR="00D8531C" w:rsidRDefault="00D8531C" w:rsidP="00D8531C">
      <w:pPr>
        <w:pStyle w:val="NormalWeb"/>
        <w:spacing w:before="0" w:beforeAutospacing="0" w:after="120" w:afterAutospacing="0"/>
        <w:rPr>
          <w:color w:val="A6A6A6" w:themeColor="background1" w:themeShade="A6"/>
        </w:rPr>
      </w:pPr>
      <w:r>
        <w:rPr>
          <w:rFonts w:ascii="Calibri" w:eastAsiaTheme="minorHAnsi" w:hAnsi="Calibri" w:cs="Calibri"/>
          <w:color w:val="A6A6A6" w:themeColor="background1" w:themeShade="A6"/>
          <w:sz w:val="22"/>
        </w:rPr>
        <w:t xml:space="preserve">List the activities learners will be completing during the module, and in the </w:t>
      </w:r>
      <w:del w:id="1795" w:author="Chantelle Dubois Nishiyama" w:date="2020-02-26T19:23:00Z">
        <w:r w:rsidDel="00615823">
          <w:rPr>
            <w:rFonts w:ascii="Calibri" w:eastAsiaTheme="minorHAnsi" w:hAnsi="Calibri" w:cs="Calibri"/>
            <w:color w:val="A6A6A6" w:themeColor="background1" w:themeShade="A6"/>
            <w:sz w:val="22"/>
          </w:rPr>
          <w:delText>sequence</w:delText>
        </w:r>
      </w:del>
      <w:ins w:id="1796" w:author="Chantelle Dubois Nishiyama" w:date="2020-02-26T19:23:00Z">
        <w:r w:rsidR="00615823">
          <w:rPr>
            <w:rFonts w:ascii="Calibri" w:eastAsiaTheme="minorHAnsi" w:hAnsi="Calibri" w:cs="Calibri"/>
            <w:color w:val="A6A6A6" w:themeColor="background1" w:themeShade="A6"/>
            <w:sz w:val="22"/>
          </w:rPr>
          <w:t>sequence,</w:t>
        </w:r>
      </w:ins>
      <w:r>
        <w:rPr>
          <w:rFonts w:ascii="Calibri" w:eastAsiaTheme="minorHAnsi" w:hAnsi="Calibri" w:cs="Calibri"/>
          <w:color w:val="A6A6A6" w:themeColor="background1" w:themeShade="A6"/>
          <w:sz w:val="22"/>
        </w:rPr>
        <w:t xml:space="preserve"> they will be completed. Please indicate which activities are graded, and which ones are not. </w:t>
      </w:r>
      <w:r>
        <w:rPr>
          <w:rFonts w:ascii="Calibri" w:eastAsiaTheme="minorHAnsi" w:hAnsi="Calibri" w:cs="Calibri"/>
          <w:color w:val="A6A6A6" w:themeColor="background1" w:themeShade="A6"/>
          <w:sz w:val="22"/>
          <w:szCs w:val="22"/>
        </w:rPr>
        <w:t xml:space="preserve">All activities must match the stated module objectives listed above. </w:t>
      </w:r>
      <w:r>
        <w:rPr>
          <w:rFonts w:ascii="Calibri" w:eastAsiaTheme="minorHAnsi" w:hAnsi="Calibri" w:cs="Calibri"/>
          <w:color w:val="A6A6A6" w:themeColor="background1" w:themeShade="A6"/>
          <w:sz w:val="22"/>
        </w:rPr>
        <w:t xml:space="preserve">The following list displays examples of activities that may be included. If you have questions about the activities you would like to include in the course, please speak to Learning Services. </w:t>
      </w:r>
    </w:p>
    <w:p w14:paraId="1D41B7D2" w14:textId="77777777" w:rsidR="00D8531C" w:rsidRDefault="00D8531C" w:rsidP="00D8531C">
      <w:pPr>
        <w:rPr>
          <w:rFonts w:ascii="Calibri" w:hAnsi="Calibri" w:cs="Calibri"/>
          <w:color w:val="404040" w:themeColor="text1" w:themeTint="BF"/>
          <w:highlight w:val="yellow"/>
        </w:rPr>
      </w:pPr>
    </w:p>
    <w:p w14:paraId="7D35C0C3" w14:textId="77777777" w:rsidR="00D8531C" w:rsidRDefault="00D8531C" w:rsidP="00D8531C">
      <w:pPr>
        <w:pStyle w:val="ListParagraph"/>
        <w:numPr>
          <w:ilvl w:val="0"/>
          <w:numId w:val="93"/>
        </w:numPr>
        <w:spacing w:before="120" w:after="120" w:line="256" w:lineRule="auto"/>
        <w:contextualSpacing w:val="0"/>
        <w:rPr>
          <w:rFonts w:ascii="Open Sans" w:hAnsi="Open Sans" w:cs="Open Sans"/>
          <w:highlight w:val="yellow"/>
        </w:rPr>
      </w:pPr>
      <w:r>
        <w:rPr>
          <w:highlight w:val="yellow"/>
        </w:rPr>
        <w:t>Interactive lesson mission (Complete reading of the lesson is graded, and this is confirmed by finishing the informal assessment inside the lesson)</w:t>
      </w:r>
    </w:p>
    <w:p w14:paraId="1230F201" w14:textId="77777777" w:rsidR="00D8531C" w:rsidRDefault="00D8531C" w:rsidP="00D8531C">
      <w:pPr>
        <w:pStyle w:val="ListParagraph"/>
        <w:numPr>
          <w:ilvl w:val="0"/>
          <w:numId w:val="93"/>
        </w:numPr>
        <w:spacing w:before="120" w:after="120" w:line="256" w:lineRule="auto"/>
        <w:contextualSpacing w:val="0"/>
        <w:rPr>
          <w:highlight w:val="yellow"/>
        </w:rPr>
      </w:pPr>
      <w:r>
        <w:rPr>
          <w:highlight w:val="yellow"/>
        </w:rPr>
        <w:t>Quiz mission (Graded)</w:t>
      </w:r>
    </w:p>
    <w:p w14:paraId="7AC0B8E5" w14:textId="77777777" w:rsidR="00D8531C" w:rsidRDefault="00D8531C" w:rsidP="00D8531C">
      <w:pPr>
        <w:pStyle w:val="ListParagraph"/>
        <w:numPr>
          <w:ilvl w:val="0"/>
          <w:numId w:val="93"/>
        </w:numPr>
        <w:spacing w:before="120" w:after="120" w:line="256" w:lineRule="auto"/>
        <w:contextualSpacing w:val="0"/>
        <w:rPr>
          <w:highlight w:val="yellow"/>
        </w:rPr>
      </w:pPr>
      <w:r>
        <w:rPr>
          <w:highlight w:val="yellow"/>
        </w:rPr>
        <w:t>Editor mission (Graded)</w:t>
      </w:r>
    </w:p>
    <w:p w14:paraId="4E8233A9" w14:textId="41F1D0CA" w:rsidR="00D8531C" w:rsidRPr="005338D5" w:rsidRDefault="00D8531C" w:rsidP="00D8531C">
      <w:pPr>
        <w:pStyle w:val="ListParagraph"/>
        <w:numPr>
          <w:ilvl w:val="0"/>
          <w:numId w:val="93"/>
        </w:numPr>
        <w:spacing w:before="120" w:after="120" w:line="256" w:lineRule="auto"/>
        <w:contextualSpacing w:val="0"/>
        <w:rPr>
          <w:rFonts w:ascii="Calibri" w:hAnsi="Calibri" w:cs="Calibri"/>
          <w:highlight w:val="yellow"/>
        </w:rPr>
      </w:pPr>
      <w:r>
        <w:rPr>
          <w:highlight w:val="yellow"/>
        </w:rPr>
        <w:t>Emulator mission (Graded)</w:t>
      </w:r>
    </w:p>
    <w:p w14:paraId="0EC6664F" w14:textId="51DB6B3C" w:rsidR="005338D5" w:rsidRDefault="005338D5">
      <w:pPr>
        <w:pStyle w:val="NormalWeb"/>
        <w:spacing w:before="0" w:beforeAutospacing="0" w:after="120" w:afterAutospacing="0"/>
        <w:ind w:left="360"/>
        <w:rPr>
          <w:rFonts w:ascii="Calibri" w:hAnsi="Calibri" w:cs="Calibri"/>
          <w:sz w:val="22"/>
          <w:szCs w:val="22"/>
          <w:highlight w:val="cyan"/>
          <w:rPrChange w:id="1797" w:author="Alexis Handford" w:date="2020-01-31T08:46:00Z">
            <w:rPr/>
          </w:rPrChange>
        </w:rPr>
        <w:pPrChange w:id="1798" w:author="Alexis Handford" w:date="2020-01-31T08:46:00Z">
          <w:pPr>
            <w:pStyle w:val="NormalWeb"/>
          </w:pPr>
        </w:pPrChange>
      </w:pPr>
      <w:commentRangeStart w:id="1799"/>
      <w:commentRangeEnd w:id="1799"/>
      <w:r>
        <w:rPr>
          <w:rStyle w:val="CommentReference"/>
        </w:rPr>
        <w:commentReference w:id="1799"/>
      </w:r>
    </w:p>
    <w:p w14:paraId="74E3B8E2" w14:textId="77777777" w:rsidR="005338D5" w:rsidRPr="005338D5" w:rsidRDefault="005338D5" w:rsidP="005338D5">
      <w:pPr>
        <w:spacing w:before="120" w:after="120" w:line="256" w:lineRule="auto"/>
        <w:rPr>
          <w:rFonts w:ascii="Calibri" w:hAnsi="Calibri" w:cs="Calibri"/>
          <w:highlight w:val="yellow"/>
        </w:rPr>
      </w:pPr>
    </w:p>
    <w:p w14:paraId="2D24DE81" w14:textId="7D78BF66" w:rsidR="00D8531C" w:rsidRDefault="00D8531C" w:rsidP="00D8531C">
      <w:pPr>
        <w:rPr>
          <w:rStyle w:val="Strong"/>
          <w:rFonts w:eastAsia="Times New Roman"/>
          <w:szCs w:val="24"/>
        </w:rPr>
      </w:pPr>
      <w:r>
        <w:rPr>
          <w:rStyle w:val="Strong"/>
          <w:rFonts w:ascii="Calibri" w:hAnsi="Calibri" w:cs="Calibri"/>
          <w:szCs w:val="24"/>
          <w:highlight w:val="yellow"/>
        </w:rPr>
        <w:t xml:space="preserve">Submodule </w:t>
      </w:r>
      <w:r>
        <w:rPr>
          <w:rStyle w:val="Strong"/>
          <w:rFonts w:ascii="Calibri" w:eastAsia="Times New Roman" w:hAnsi="Calibri" w:cs="Calibri"/>
          <w:szCs w:val="24"/>
          <w:highlight w:val="yellow"/>
        </w:rPr>
        <w:t>2 Essential Question (Purpose):</w:t>
      </w:r>
      <w:r>
        <w:rPr>
          <w:rStyle w:val="Strong"/>
          <w:rFonts w:ascii="Calibri" w:eastAsia="Times New Roman" w:hAnsi="Calibri" w:cs="Calibri"/>
          <w:szCs w:val="24"/>
        </w:rPr>
        <w:t xml:space="preserve"> </w:t>
      </w:r>
    </w:p>
    <w:p w14:paraId="6514EE24" w14:textId="77777777" w:rsidR="00E14F2A" w:rsidRPr="00F71D0F" w:rsidRDefault="00E14F2A" w:rsidP="00E14F2A">
      <w:r>
        <w:rPr>
          <w:rFonts w:cstheme="minorHAnsi"/>
          <w:color w:val="A6A6A6" w:themeColor="background1" w:themeShade="A6"/>
        </w:rPr>
        <w:t>Repeat this section for every mission.</w:t>
      </w:r>
    </w:p>
    <w:p w14:paraId="0D0080D1" w14:textId="77777777" w:rsidR="00E14F2A" w:rsidRPr="00A5669F" w:rsidRDefault="00E14F2A" w:rsidP="00E14F2A">
      <w:pPr>
        <w:pStyle w:val="NormalWeb"/>
        <w:spacing w:before="0" w:beforeAutospacing="0" w:after="120" w:afterAutospacing="0"/>
        <w:rPr>
          <w:rFonts w:asciiTheme="minorHAnsi" w:eastAsiaTheme="minorHAnsi" w:hAnsiTheme="minorHAnsi" w:cstheme="minorBidi"/>
          <w:color w:val="A6A6A6" w:themeColor="background1" w:themeShade="A6"/>
          <w:sz w:val="20"/>
          <w:szCs w:val="22"/>
        </w:rPr>
      </w:pPr>
      <w:r w:rsidRPr="00A5669F">
        <w:rPr>
          <w:rFonts w:asciiTheme="minorHAnsi" w:eastAsiaTheme="minorHAnsi" w:hAnsiTheme="minorHAnsi" w:cstheme="minorBidi"/>
          <w:color w:val="A6A6A6" w:themeColor="background1" w:themeShade="A6"/>
          <w:sz w:val="22"/>
        </w:rPr>
        <w:t>Write the essential question learners should explore during this lesson</w:t>
      </w:r>
      <w:r w:rsidRPr="00F71D0F">
        <w:rPr>
          <w:rFonts w:asciiTheme="minorHAnsi" w:eastAsiaTheme="minorHAnsi" w:hAnsiTheme="minorHAnsi" w:cstheme="minorBidi"/>
          <w:color w:val="A6A6A6" w:themeColor="background1" w:themeShade="A6"/>
          <w:sz w:val="22"/>
          <w:szCs w:val="22"/>
        </w:rPr>
        <w:t>.</w:t>
      </w:r>
      <w:r>
        <w:rPr>
          <w:rFonts w:asciiTheme="minorHAnsi" w:eastAsiaTheme="minorHAnsi" w:hAnsiTheme="minorHAnsi" w:cstheme="minorBidi"/>
          <w:color w:val="A6A6A6" w:themeColor="background1" w:themeShade="A6"/>
          <w:sz w:val="22"/>
          <w:szCs w:val="22"/>
        </w:rPr>
        <w:t xml:space="preserve"> Write the purpose as a question that will be answered throughout the mission.</w:t>
      </w:r>
      <w:r w:rsidRPr="00F71D0F">
        <w:rPr>
          <w:rFonts w:asciiTheme="minorHAnsi" w:eastAsiaTheme="minorHAnsi" w:hAnsiTheme="minorHAnsi" w:cstheme="minorBidi"/>
          <w:color w:val="A6A6A6" w:themeColor="background1" w:themeShade="A6"/>
          <w:sz w:val="22"/>
          <w:szCs w:val="22"/>
        </w:rPr>
        <w:t xml:space="preserve"> Ie. Why is Python important for Machine Learning?</w:t>
      </w:r>
    </w:p>
    <w:p w14:paraId="675A8EFE" w14:textId="77777777" w:rsidR="00E14F2A" w:rsidRDefault="00E14F2A" w:rsidP="00E14F2A">
      <w:pPr>
        <w:pStyle w:val="NormalWeb"/>
        <w:spacing w:before="0" w:beforeAutospacing="0" w:after="120" w:afterAutospacing="0"/>
        <w:rPr>
          <w:rFonts w:asciiTheme="minorHAnsi" w:hAnsiTheme="minorHAnsi" w:cstheme="minorHAnsi"/>
          <w:sz w:val="22"/>
          <w:szCs w:val="22"/>
        </w:rPr>
      </w:pPr>
      <w:r>
        <w:rPr>
          <w:rFonts w:asciiTheme="minorHAnsi" w:hAnsiTheme="minorHAnsi" w:cstheme="minorHAnsi"/>
          <w:sz w:val="22"/>
          <w:szCs w:val="22"/>
        </w:rPr>
        <w:t>Write Here:</w:t>
      </w:r>
    </w:p>
    <w:p w14:paraId="7E7247BF" w14:textId="5502937A" w:rsidR="00E14F2A" w:rsidRDefault="003D5D0F" w:rsidP="00E14F2A">
      <w:pPr>
        <w:pStyle w:val="NormalWeb"/>
        <w:spacing w:before="0" w:beforeAutospacing="0" w:after="120" w:afterAutospacing="0"/>
        <w:rPr>
          <w:rFonts w:asciiTheme="minorHAnsi" w:eastAsiaTheme="minorHAnsi" w:hAnsiTheme="minorHAnsi" w:cstheme="minorBidi"/>
          <w:color w:val="C45911" w:themeColor="accent2" w:themeShade="BF"/>
          <w:sz w:val="22"/>
          <w:szCs w:val="22"/>
        </w:rPr>
      </w:pPr>
      <w:r>
        <w:br/>
      </w:r>
      <w:commentRangeStart w:id="1800"/>
      <w:commentRangeStart w:id="1801"/>
      <w:del w:id="1802" w:author="RoboGarden Team" w:date="2020-01-23T22:20:00Z">
        <w:r w:rsidRPr="00072BB1" w:rsidDel="007052B0">
          <w:rPr>
            <w:rFonts w:ascii="Calibri" w:hAnsi="Calibri" w:cs="Calibri"/>
            <w:sz w:val="22"/>
            <w:szCs w:val="22"/>
          </w:rPr>
          <w:delText xml:space="preserve">What is Data and Datasets? And How can you use Pandas to understand your data? </w:delText>
        </w:r>
        <w:r w:rsidRPr="00072BB1" w:rsidDel="007052B0">
          <w:rPr>
            <w:rFonts w:ascii="Calibri" w:hAnsi="Calibri" w:cs="Calibri"/>
            <w:sz w:val="22"/>
            <w:szCs w:val="22"/>
          </w:rPr>
          <w:br/>
          <w:delText xml:space="preserve">What is Scikit-learn and How can you use a sklearn built-in </w:delText>
        </w:r>
        <w:commentRangeStart w:id="1803"/>
        <w:commentRangeStart w:id="1804"/>
        <w:r w:rsidRPr="00072BB1" w:rsidDel="007052B0">
          <w:rPr>
            <w:rFonts w:ascii="Calibri" w:hAnsi="Calibri" w:cs="Calibri"/>
            <w:sz w:val="22"/>
            <w:szCs w:val="22"/>
          </w:rPr>
          <w:delText>Dataset</w:delText>
        </w:r>
        <w:commentRangeEnd w:id="1803"/>
        <w:r w:rsidR="00DF22C6" w:rsidDel="007052B0">
          <w:rPr>
            <w:rStyle w:val="CommentReference"/>
            <w:rFonts w:asciiTheme="minorHAnsi" w:eastAsiaTheme="minorHAnsi" w:hAnsiTheme="minorHAnsi" w:cstheme="minorBidi"/>
            <w:color w:val="404040"/>
          </w:rPr>
          <w:commentReference w:id="1803"/>
        </w:r>
      </w:del>
      <w:commentRangeEnd w:id="1804"/>
      <w:r w:rsidR="00945773">
        <w:rPr>
          <w:rStyle w:val="CommentReference"/>
          <w:rFonts w:asciiTheme="minorHAnsi" w:eastAsiaTheme="minorHAnsi" w:hAnsiTheme="minorHAnsi" w:cstheme="minorBidi"/>
          <w:color w:val="404040"/>
        </w:rPr>
        <w:commentReference w:id="1804"/>
      </w:r>
      <w:del w:id="1805" w:author="RoboGarden Team" w:date="2020-01-23T22:20:00Z">
        <w:r w:rsidRPr="00072BB1" w:rsidDel="007052B0">
          <w:rPr>
            <w:rFonts w:ascii="Calibri" w:hAnsi="Calibri" w:cs="Calibri"/>
            <w:sz w:val="22"/>
            <w:szCs w:val="22"/>
          </w:rPr>
          <w:delText>?</w:delText>
        </w:r>
        <w:commentRangeEnd w:id="1800"/>
        <w:r w:rsidR="00C567B9" w:rsidDel="007052B0">
          <w:rPr>
            <w:rStyle w:val="CommentReference"/>
            <w:rFonts w:asciiTheme="minorHAnsi" w:eastAsiaTheme="minorHAnsi" w:hAnsiTheme="minorHAnsi" w:cstheme="minorBidi"/>
            <w:color w:val="404040"/>
          </w:rPr>
          <w:commentReference w:id="1800"/>
        </w:r>
      </w:del>
      <w:commentRangeEnd w:id="1801"/>
      <w:r w:rsidR="00945773">
        <w:rPr>
          <w:rStyle w:val="CommentReference"/>
          <w:rFonts w:asciiTheme="minorHAnsi" w:eastAsiaTheme="minorHAnsi" w:hAnsiTheme="minorHAnsi" w:cstheme="minorBidi"/>
          <w:color w:val="404040"/>
        </w:rPr>
        <w:commentReference w:id="1801"/>
      </w:r>
      <w:ins w:id="1806" w:author="RoboGarden Team" w:date="2020-01-23T22:20:00Z">
        <w:r w:rsidR="007052B0">
          <w:rPr>
            <w:rFonts w:ascii="Calibri" w:hAnsi="Calibri" w:cs="Calibri"/>
            <w:sz w:val="22"/>
            <w:szCs w:val="22"/>
          </w:rPr>
          <w:t xml:space="preserve">How </w:t>
        </w:r>
      </w:ins>
      <w:ins w:id="1807" w:author="Chantelle Dubois Nishiyama" w:date="2020-02-19T21:20:00Z">
        <w:r w:rsidR="00076E24">
          <w:rPr>
            <w:rFonts w:ascii="Calibri" w:hAnsi="Calibri" w:cs="Calibri"/>
            <w:sz w:val="22"/>
            <w:szCs w:val="22"/>
          </w:rPr>
          <w:t>do you</w:t>
        </w:r>
      </w:ins>
      <w:ins w:id="1808" w:author="RoboGarden Team" w:date="2020-01-23T22:20:00Z">
        <w:del w:id="1809" w:author="Chantelle Dubois Nishiyama" w:date="2020-02-19T21:20:00Z">
          <w:r w:rsidR="007052B0" w:rsidDel="00076E24">
            <w:rPr>
              <w:rFonts w:ascii="Calibri" w:hAnsi="Calibri" w:cs="Calibri"/>
              <w:sz w:val="22"/>
              <w:szCs w:val="22"/>
            </w:rPr>
            <w:delText>to</w:delText>
          </w:r>
        </w:del>
        <w:r w:rsidR="007052B0">
          <w:rPr>
            <w:rFonts w:ascii="Calibri" w:hAnsi="Calibri" w:cs="Calibri"/>
            <w:sz w:val="22"/>
            <w:szCs w:val="22"/>
          </w:rPr>
          <w:t xml:space="preserve"> use Pandas </w:t>
        </w:r>
      </w:ins>
      <w:ins w:id="1810" w:author="RoboGarden Team" w:date="2020-02-07T14:31:00Z">
        <w:r w:rsidR="00945773">
          <w:rPr>
            <w:rFonts w:ascii="Calibri" w:hAnsi="Calibri" w:cs="Calibri"/>
            <w:sz w:val="22"/>
            <w:szCs w:val="22"/>
          </w:rPr>
          <w:t>l</w:t>
        </w:r>
      </w:ins>
      <w:del w:id="1811" w:author="RoboGarden Team" w:date="2020-02-07T14:31:00Z">
        <w:r w:rsidR="006F108E" w:rsidDel="00945773">
          <w:rPr>
            <w:rFonts w:ascii="Calibri" w:hAnsi="Calibri" w:cs="Calibri"/>
            <w:sz w:val="22"/>
            <w:szCs w:val="22"/>
          </w:rPr>
          <w:delText>L</w:delText>
        </w:r>
      </w:del>
      <w:r w:rsidR="006F108E">
        <w:rPr>
          <w:rFonts w:ascii="Calibri" w:hAnsi="Calibri" w:cs="Calibri"/>
          <w:sz w:val="22"/>
          <w:szCs w:val="22"/>
        </w:rPr>
        <w:t xml:space="preserve">ibrary </w:t>
      </w:r>
      <w:ins w:id="1812" w:author="RoboGarden Team" w:date="2020-01-23T22:20:00Z">
        <w:r w:rsidR="007052B0">
          <w:rPr>
            <w:rFonts w:ascii="Calibri" w:hAnsi="Calibri" w:cs="Calibri"/>
            <w:sz w:val="22"/>
            <w:szCs w:val="22"/>
          </w:rPr>
          <w:t>and Scikit</w:t>
        </w:r>
      </w:ins>
      <w:r w:rsidR="006F108E">
        <w:rPr>
          <w:rFonts w:ascii="Calibri" w:hAnsi="Calibri" w:cs="Calibri"/>
          <w:sz w:val="22"/>
          <w:szCs w:val="22"/>
        </w:rPr>
        <w:t>-</w:t>
      </w:r>
      <w:ins w:id="1813" w:author="RoboGarden Team" w:date="2020-01-23T22:20:00Z">
        <w:r w:rsidR="007052B0">
          <w:rPr>
            <w:rFonts w:ascii="Calibri" w:hAnsi="Calibri" w:cs="Calibri"/>
            <w:sz w:val="22"/>
            <w:szCs w:val="22"/>
          </w:rPr>
          <w:t xml:space="preserve">learn </w:t>
        </w:r>
      </w:ins>
      <w:ins w:id="1814" w:author="RoboGarden Team" w:date="2020-02-07T14:31:00Z">
        <w:r w:rsidR="00945773">
          <w:rPr>
            <w:rFonts w:ascii="Calibri" w:hAnsi="Calibri" w:cs="Calibri"/>
            <w:sz w:val="22"/>
            <w:szCs w:val="22"/>
          </w:rPr>
          <w:t>l</w:t>
        </w:r>
      </w:ins>
      <w:del w:id="1815" w:author="RoboGarden Team" w:date="2020-02-07T14:31:00Z">
        <w:r w:rsidR="006F108E" w:rsidDel="00945773">
          <w:rPr>
            <w:rFonts w:ascii="Calibri" w:hAnsi="Calibri" w:cs="Calibri"/>
            <w:sz w:val="22"/>
            <w:szCs w:val="22"/>
          </w:rPr>
          <w:delText>L</w:delText>
        </w:r>
      </w:del>
      <w:commentRangeStart w:id="1816"/>
      <w:commentRangeStart w:id="1817"/>
      <w:ins w:id="1818" w:author="RoboGarden Team" w:date="2020-01-23T22:20:00Z">
        <w:r w:rsidR="007052B0">
          <w:rPr>
            <w:rFonts w:ascii="Calibri" w:hAnsi="Calibri" w:cs="Calibri"/>
            <w:sz w:val="22"/>
            <w:szCs w:val="22"/>
          </w:rPr>
          <w:t>ibrary</w:t>
        </w:r>
      </w:ins>
      <w:commentRangeEnd w:id="1816"/>
      <w:r w:rsidR="003938F9">
        <w:rPr>
          <w:rStyle w:val="CommentReference"/>
          <w:rFonts w:asciiTheme="minorHAnsi" w:eastAsiaTheme="minorHAnsi" w:hAnsiTheme="minorHAnsi" w:cstheme="minorBidi"/>
          <w:color w:val="404040"/>
        </w:rPr>
        <w:commentReference w:id="1816"/>
      </w:r>
      <w:commentRangeEnd w:id="1817"/>
      <w:r w:rsidR="00945773">
        <w:rPr>
          <w:rStyle w:val="CommentReference"/>
          <w:rFonts w:asciiTheme="minorHAnsi" w:eastAsiaTheme="minorHAnsi" w:hAnsiTheme="minorHAnsi" w:cstheme="minorBidi"/>
          <w:color w:val="404040"/>
        </w:rPr>
        <w:commentReference w:id="1817"/>
      </w:r>
      <w:ins w:id="1819" w:author="RoboGarden Team" w:date="2020-01-23T22:20:00Z">
        <w:r w:rsidR="007052B0">
          <w:rPr>
            <w:rFonts w:ascii="Calibri" w:hAnsi="Calibri" w:cs="Calibri"/>
            <w:sz w:val="22"/>
            <w:szCs w:val="22"/>
          </w:rPr>
          <w:t xml:space="preserve"> to interpret and preprocess data? </w:t>
        </w:r>
      </w:ins>
      <w:r w:rsidR="00227BF8">
        <w:rPr>
          <w:rFonts w:ascii="Calibri" w:hAnsi="Calibri" w:cs="Calibri"/>
          <w:sz w:val="22"/>
          <w:szCs w:val="22"/>
        </w:rPr>
        <w:t xml:space="preserve">These Libraries have some built-in dataset and function that you can use to manipulate data. You can </w:t>
      </w:r>
      <w:r w:rsidR="00AC608F">
        <w:rPr>
          <w:rFonts w:ascii="Calibri" w:hAnsi="Calibri" w:cs="Calibri"/>
          <w:sz w:val="22"/>
          <w:szCs w:val="22"/>
        </w:rPr>
        <w:t>use any dataset not only built-in ones.</w:t>
      </w:r>
    </w:p>
    <w:p w14:paraId="0C448D64" w14:textId="39A3ABB3" w:rsidR="00E14F2A" w:rsidRDefault="008F35FA" w:rsidP="00F02FF5">
      <w:pPr>
        <w:rPr>
          <w:rFonts w:cstheme="minorHAnsi"/>
          <w:b/>
        </w:rPr>
      </w:pPr>
      <w:r w:rsidRPr="00E666A8">
        <w:rPr>
          <w:rFonts w:ascii="Calibri" w:eastAsia="Times New Roman" w:hAnsi="Calibri" w:cs="Calibri"/>
          <w:color w:val="000000"/>
        </w:rPr>
        <w:t xml:space="preserve">For more information regarding </w:t>
      </w:r>
      <w:commentRangeStart w:id="1820"/>
      <w:commentRangeEnd w:id="1820"/>
      <w:r>
        <w:rPr>
          <w:rStyle w:val="CommentReference"/>
          <w:color w:val="404040"/>
        </w:rPr>
        <w:commentReference w:id="1820"/>
      </w:r>
      <w:r w:rsidRPr="00E666A8">
        <w:rPr>
          <w:rFonts w:ascii="Calibri" w:eastAsia="Times New Roman" w:hAnsi="Calibri" w:cs="Calibri"/>
          <w:color w:val="000000"/>
        </w:rPr>
        <w:t xml:space="preserve">the grading of </w:t>
      </w:r>
      <w:r>
        <w:rPr>
          <w:rFonts w:ascii="Calibri" w:eastAsia="Times New Roman" w:hAnsi="Calibri" w:cs="Calibri"/>
          <w:color w:val="000000"/>
        </w:rPr>
        <w:t xml:space="preserve">the missions </w:t>
      </w:r>
      <w:r w:rsidR="005338D5">
        <w:rPr>
          <w:rFonts w:ascii="Calibri" w:eastAsia="Times New Roman" w:hAnsi="Calibri" w:cs="Calibri"/>
          <w:color w:val="000000"/>
        </w:rPr>
        <w:t xml:space="preserve">(quiz, emulators and editors) </w:t>
      </w:r>
      <w:r>
        <w:rPr>
          <w:rFonts w:ascii="Calibri" w:eastAsia="Times New Roman" w:hAnsi="Calibri" w:cs="Calibri"/>
          <w:color w:val="000000"/>
        </w:rPr>
        <w:t xml:space="preserve">of </w:t>
      </w:r>
      <w:r w:rsidRPr="00E666A8">
        <w:rPr>
          <w:rFonts w:ascii="Calibri" w:eastAsia="Times New Roman" w:hAnsi="Calibri" w:cs="Calibri"/>
          <w:color w:val="000000"/>
        </w:rPr>
        <w:t>this submodule please refer to Module 1 Introduction section</w:t>
      </w:r>
      <w:r w:rsidR="002D22DC">
        <w:rPr>
          <w:rFonts w:ascii="Calibri" w:eastAsia="Times New Roman" w:hAnsi="Calibri" w:cs="Calibri"/>
          <w:color w:val="000000"/>
        </w:rPr>
        <w:t xml:space="preserve"> as well as </w:t>
      </w:r>
      <w:r w:rsidR="002D22DC" w:rsidRPr="007962D9">
        <w:rPr>
          <w:rFonts w:ascii="Calibri" w:eastAsia="Times New Roman" w:hAnsi="Calibri" w:cs="Calibri"/>
          <w:color w:val="4472C4" w:themeColor="accent1"/>
          <w:u w:val="single"/>
        </w:rPr>
        <w:t xml:space="preserve">the </w:t>
      </w:r>
      <w:del w:id="1821" w:author="Chantelle Dubois Nishiyama" w:date="2020-02-26T20:35:00Z">
        <w:r w:rsidR="002D22DC" w:rsidRPr="007962D9" w:rsidDel="00A17CD2">
          <w:rPr>
            <w:rFonts w:ascii="Calibri" w:eastAsia="Times New Roman" w:hAnsi="Calibri" w:cs="Calibri"/>
            <w:color w:val="4472C4" w:themeColor="accent1"/>
            <w:u w:val="single"/>
          </w:rPr>
          <w:delText>orientation</w:delText>
        </w:r>
      </w:del>
      <w:ins w:id="1822" w:author="Chantelle Dubois Nishiyama" w:date="2020-02-26T20:35:00Z">
        <w:r w:rsidR="00A17CD2">
          <w:rPr>
            <w:rFonts w:ascii="Calibri" w:eastAsia="Times New Roman" w:hAnsi="Calibri" w:cs="Calibri"/>
            <w:color w:val="4472C4" w:themeColor="accent1"/>
            <w:u w:val="single"/>
          </w:rPr>
          <w:t>Orientation</w:t>
        </w:r>
      </w:ins>
      <w:r w:rsidR="00F02FF5">
        <w:rPr>
          <w:rFonts w:ascii="Calibri" w:eastAsia="Times New Roman" w:hAnsi="Calibri" w:cs="Calibri"/>
          <w:color w:val="000000"/>
        </w:rPr>
        <w:t xml:space="preserve"> and Anaconda installation guides (</w:t>
      </w:r>
      <w:ins w:id="1823" w:author="RoboGarden Team" w:date="2020-01-24T02:18:00Z">
        <w:r w:rsidR="00F02FF5">
          <w:t xml:space="preserve">See The </w:t>
        </w:r>
      </w:ins>
      <w:ins w:id="1824" w:author="Chantelle Dubois Nishiyama" w:date="2020-02-19T21:21:00Z">
        <w:r w:rsidR="00076E24">
          <w:t>I</w:t>
        </w:r>
      </w:ins>
      <w:ins w:id="1825" w:author="RoboGarden Team" w:date="2020-01-24T02:18:00Z">
        <w:del w:id="1826" w:author="Chantelle Dubois Nishiyama" w:date="2020-02-19T21:21:00Z">
          <w:r w:rsidR="00F02FF5" w:rsidDel="00076E24">
            <w:delText>i</w:delText>
          </w:r>
        </w:del>
        <w:r w:rsidR="00F02FF5">
          <w:t xml:space="preserve">nstallation Manual </w:t>
        </w:r>
        <w:r w:rsidR="00F02FF5" w:rsidRPr="00025779">
          <w:rPr>
            <w:color w:val="0070C0"/>
            <w:u w:val="single"/>
            <w:rPrChange w:id="1827" w:author="RoboGarden Team" w:date="2020-01-24T02:19:00Z">
              <w:rPr/>
            </w:rPrChange>
          </w:rPr>
          <w:t>Here</w:t>
        </w:r>
      </w:ins>
      <w:r w:rsidR="00F02FF5">
        <w:rPr>
          <w:rFonts w:ascii="Calibri" w:eastAsia="Times New Roman" w:hAnsi="Calibri" w:cs="Calibri"/>
          <w:color w:val="000000"/>
        </w:rPr>
        <w:t>).</w:t>
      </w:r>
      <w:r w:rsidR="00E14F2A">
        <w:rPr>
          <w:rFonts w:cstheme="minorHAnsi"/>
          <w:b/>
          <w:highlight w:val="yellow"/>
        </w:rPr>
        <w:br/>
      </w:r>
      <w:r w:rsidR="00D8531C">
        <w:rPr>
          <w:rFonts w:ascii="Calibri" w:hAnsi="Calibri" w:cs="Calibri"/>
          <w:b/>
          <w:highlight w:val="yellow"/>
        </w:rPr>
        <w:t>Develop Submodule 2 Content</w:t>
      </w:r>
    </w:p>
    <w:p w14:paraId="3CF0DE8A" w14:textId="77777777" w:rsidR="00E14F2A" w:rsidRPr="00F71D0F" w:rsidRDefault="00E14F2A" w:rsidP="00E14F2A">
      <w:r>
        <w:rPr>
          <w:rFonts w:cstheme="minorHAnsi"/>
          <w:color w:val="A6A6A6" w:themeColor="background1" w:themeShade="A6"/>
        </w:rPr>
        <w:t>Repeat this section for every mission.</w:t>
      </w:r>
    </w:p>
    <w:p w14:paraId="7F962A39" w14:textId="77777777" w:rsidR="00E14F2A" w:rsidRPr="00087D45" w:rsidRDefault="00E14F2A" w:rsidP="00E14F2A">
      <w:pPr>
        <w:pStyle w:val="NormalWeb"/>
        <w:spacing w:before="0" w:beforeAutospacing="0" w:after="120" w:afterAutospacing="0"/>
        <w:rPr>
          <w:rFonts w:asciiTheme="minorHAnsi" w:eastAsiaTheme="minorHAnsi" w:hAnsiTheme="minorHAnsi" w:cstheme="minorHAnsi"/>
          <w:b/>
          <w:sz w:val="22"/>
          <w:szCs w:val="22"/>
        </w:rPr>
      </w:pPr>
    </w:p>
    <w:p w14:paraId="3EDEC198" w14:textId="77777777" w:rsidR="00E14F2A" w:rsidRDefault="00E14F2A" w:rsidP="00E14F2A">
      <w:pPr>
        <w:pStyle w:val="NormalWeb"/>
        <w:spacing w:before="0" w:beforeAutospacing="0" w:after="120" w:afterAutospacing="0"/>
        <w:rPr>
          <w:rFonts w:asciiTheme="minorHAnsi" w:eastAsiaTheme="minorHAnsi" w:hAnsiTheme="minorHAnsi" w:cstheme="minorHAnsi"/>
          <w:color w:val="A6A6A6" w:themeColor="background1" w:themeShade="A6"/>
          <w:sz w:val="22"/>
          <w:szCs w:val="22"/>
        </w:rPr>
      </w:pPr>
      <w:r w:rsidRPr="00A5669F">
        <w:rPr>
          <w:rFonts w:asciiTheme="minorHAnsi" w:eastAsiaTheme="minorHAnsi" w:hAnsiTheme="minorHAnsi" w:cstheme="minorHAnsi"/>
          <w:color w:val="A6A6A6" w:themeColor="background1" w:themeShade="A6"/>
          <w:sz w:val="22"/>
          <w:szCs w:val="22"/>
        </w:rPr>
        <w:lastRenderedPageBreak/>
        <w:t>Start explaining, based on the course structure, the objectives to be covered.</w:t>
      </w:r>
      <w:r>
        <w:rPr>
          <w:rFonts w:asciiTheme="minorHAnsi" w:eastAsiaTheme="minorHAnsi" w:hAnsiTheme="minorHAnsi" w:cstheme="minorHAnsi"/>
          <w:color w:val="A6A6A6" w:themeColor="background1" w:themeShade="A6"/>
          <w:sz w:val="22"/>
          <w:szCs w:val="22"/>
        </w:rPr>
        <w:t xml:space="preserve"> You may do this in a table if you find it beneficial. In this section, you will develop content. This section is where you use your knowledge to build connection pieces between theory, resources, and assessments. Use the module objectives as the base for the structure of your content. This section is not focused on curation of resources; it is focused on you, as the SME, providing your expertise to create content. However, if you are referencing any type of source, please cite it in APA format (including open source materials and creative commons material).</w:t>
      </w:r>
    </w:p>
    <w:p w14:paraId="5F2E795D" w14:textId="6EDC5363" w:rsidR="00E14F2A" w:rsidRDefault="00E14F2A" w:rsidP="00E14F2A">
      <w:pPr>
        <w:pStyle w:val="NormalWeb"/>
        <w:spacing w:before="0" w:beforeAutospacing="0" w:after="120" w:afterAutospacing="0"/>
        <w:rPr>
          <w:rFonts w:asciiTheme="minorHAnsi" w:hAnsiTheme="minorHAnsi" w:cstheme="minorHAnsi"/>
          <w:sz w:val="22"/>
          <w:szCs w:val="22"/>
        </w:rPr>
      </w:pPr>
      <w:r>
        <w:rPr>
          <w:rFonts w:asciiTheme="minorHAnsi" w:hAnsiTheme="minorHAnsi" w:cstheme="minorHAnsi"/>
          <w:sz w:val="22"/>
          <w:szCs w:val="22"/>
        </w:rPr>
        <w:t>Write Here:</w:t>
      </w:r>
    </w:p>
    <w:p w14:paraId="1577F54D" w14:textId="52D6711C" w:rsidR="0033274C" w:rsidRDefault="0033274C" w:rsidP="00E14F2A">
      <w:pPr>
        <w:pStyle w:val="NormalWeb"/>
        <w:spacing w:before="0" w:beforeAutospacing="0" w:after="120" w:afterAutospacing="0"/>
      </w:pPr>
      <w:r w:rsidRPr="0033274C">
        <w:rPr>
          <w:highlight w:val="magenta"/>
        </w:rPr>
        <w:t xml:space="preserve">Mission 1 - Interactive Lesson Mission: Introduction to </w:t>
      </w:r>
      <w:commentRangeStart w:id="1828"/>
      <w:r w:rsidRPr="0033274C">
        <w:rPr>
          <w:highlight w:val="magenta"/>
        </w:rPr>
        <w:t>Data</w:t>
      </w:r>
      <w:commentRangeEnd w:id="1828"/>
      <w:r w:rsidR="00000BFE">
        <w:rPr>
          <w:rStyle w:val="CommentReference"/>
          <w:rFonts w:asciiTheme="minorHAnsi" w:eastAsiaTheme="minorHAnsi" w:hAnsiTheme="minorHAnsi" w:cstheme="minorBidi"/>
          <w:color w:val="404040"/>
        </w:rPr>
        <w:commentReference w:id="1828"/>
      </w:r>
    </w:p>
    <w:p w14:paraId="34E72760" w14:textId="77777777" w:rsidR="0033274C" w:rsidRDefault="0033274C" w:rsidP="00E14F2A">
      <w:pPr>
        <w:pStyle w:val="NormalWeb"/>
        <w:spacing w:before="0" w:beforeAutospacing="0" w:after="120" w:afterAutospacing="0"/>
        <w:rPr>
          <w:rFonts w:asciiTheme="minorHAnsi" w:hAnsiTheme="minorHAnsi" w:cstheme="minorHAnsi"/>
          <w:sz w:val="22"/>
          <w:szCs w:val="22"/>
        </w:rPr>
      </w:pPr>
    </w:p>
    <w:p w14:paraId="3C9B252E" w14:textId="742A3999" w:rsidR="00E14F2A" w:rsidRPr="00A11702" w:rsidRDefault="00E14F2A" w:rsidP="00A11702">
      <w:pPr>
        <w:spacing w:before="80" w:after="80" w:line="240" w:lineRule="auto"/>
        <w:outlineLvl w:val="1"/>
        <w:rPr>
          <w:rFonts w:ascii="Open Sans Semibold" w:eastAsia="Times New Roman" w:hAnsi="Open Sans Semibold" w:cs="Open Sans Semibold"/>
          <w:color w:val="11143F"/>
          <w:sz w:val="28"/>
          <w:szCs w:val="28"/>
        </w:rPr>
      </w:pPr>
      <w:commentRangeStart w:id="1829"/>
      <w:commentRangeEnd w:id="1829"/>
      <w:r w:rsidRPr="00A11702">
        <w:rPr>
          <w:rFonts w:ascii="Open Sans Semibold" w:eastAsia="Times New Roman" w:hAnsi="Open Sans Semibold" w:cs="Open Sans Semibold"/>
          <w:color w:val="11143F"/>
          <w:sz w:val="28"/>
          <w:szCs w:val="28"/>
        </w:rPr>
        <w:commentReference w:id="1829"/>
      </w:r>
      <w:r w:rsidR="00521EAF" w:rsidRPr="00A11702">
        <w:rPr>
          <w:rFonts w:ascii="Open Sans Semibold" w:eastAsia="Times New Roman" w:hAnsi="Open Sans Semibold" w:cs="Open Sans Semibold"/>
          <w:color w:val="11143F"/>
          <w:sz w:val="28"/>
          <w:szCs w:val="28"/>
        </w:rPr>
        <w:t>Section 0: introduction</w:t>
      </w:r>
    </w:p>
    <w:tbl>
      <w:tblPr>
        <w:tblStyle w:val="TableGrid4"/>
        <w:tblW w:w="10530" w:type="dxa"/>
        <w:tblInd w:w="-5" w:type="dxa"/>
        <w:tblBorders>
          <w:top w:val="single" w:sz="4" w:space="0" w:color="DBDBDB"/>
          <w:left w:val="single" w:sz="4" w:space="0" w:color="DBDBDB"/>
          <w:bottom w:val="single" w:sz="4" w:space="0" w:color="DBDBDB"/>
          <w:right w:val="single" w:sz="4" w:space="0" w:color="DBDBDB"/>
          <w:insideH w:val="none" w:sz="0" w:space="0" w:color="auto"/>
          <w:insideV w:val="none" w:sz="0" w:space="0" w:color="auto"/>
        </w:tblBorders>
        <w:tblLayout w:type="fixed"/>
        <w:tblCellMar>
          <w:left w:w="115" w:type="dxa"/>
          <w:right w:w="115" w:type="dxa"/>
        </w:tblCellMar>
        <w:tblLook w:val="04A0" w:firstRow="1" w:lastRow="0" w:firstColumn="1" w:lastColumn="0" w:noHBand="0" w:noVBand="1"/>
      </w:tblPr>
      <w:tblGrid>
        <w:gridCol w:w="10530"/>
      </w:tblGrid>
      <w:tr w:rsidR="00521EAF" w:rsidRPr="007F4B89" w14:paraId="6B9A7ED6" w14:textId="77777777" w:rsidTr="00D720E2">
        <w:trPr>
          <w:cantSplit/>
          <w:trHeight w:val="420"/>
        </w:trPr>
        <w:tc>
          <w:tcPr>
            <w:tcW w:w="10530" w:type="dxa"/>
            <w:tcBorders>
              <w:top w:val="single" w:sz="4" w:space="0" w:color="DBDBDB"/>
              <w:left w:val="single" w:sz="4" w:space="0" w:color="DBDBDB"/>
              <w:bottom w:val="nil"/>
              <w:right w:val="single" w:sz="4" w:space="0" w:color="DBDBDB"/>
            </w:tcBorders>
            <w:shd w:val="clear" w:color="auto" w:fill="FAFAFA"/>
            <w:hideMark/>
          </w:tcPr>
          <w:p w14:paraId="2D388030" w14:textId="77777777" w:rsidR="00521EAF" w:rsidRPr="007F4B89" w:rsidRDefault="00521EAF" w:rsidP="00D720E2">
            <w:pPr>
              <w:spacing w:before="120" w:after="120" w:line="256" w:lineRule="auto"/>
              <w:outlineLvl w:val="2"/>
              <w:rPr>
                <w:rFonts w:ascii="Open Sans Semibold" w:hAnsi="Open Sans Semibold" w:cs="Open Sans Semibold"/>
                <w:color w:val="11143F"/>
              </w:rPr>
            </w:pPr>
            <w:r w:rsidRPr="007F4B89">
              <w:rPr>
                <w:rFonts w:ascii="Open Sans Semibold" w:hAnsi="Open Sans Semibold" w:cs="Open Sans Semibold"/>
                <w:color w:val="11143F"/>
              </w:rPr>
              <w:t xml:space="preserve">What will you learn in this </w:t>
            </w:r>
            <w:commentRangeStart w:id="1830"/>
            <w:r w:rsidRPr="007F4B89">
              <w:rPr>
                <w:rFonts w:ascii="Open Sans Semibold" w:hAnsi="Open Sans Semibold" w:cs="Open Sans Semibold"/>
                <w:color w:val="11143F"/>
              </w:rPr>
              <w:t>lesson</w:t>
            </w:r>
            <w:commentRangeEnd w:id="1830"/>
            <w:r>
              <w:rPr>
                <w:rStyle w:val="CommentReference"/>
                <w:color w:val="404040"/>
              </w:rPr>
              <w:commentReference w:id="1830"/>
            </w:r>
            <w:r w:rsidRPr="007F4B89">
              <w:rPr>
                <w:rFonts w:ascii="Open Sans Semibold" w:hAnsi="Open Sans Semibold" w:cs="Open Sans Semibold"/>
                <w:color w:val="11143F"/>
              </w:rPr>
              <w:t>?</w:t>
            </w:r>
          </w:p>
        </w:tc>
      </w:tr>
      <w:tr w:rsidR="00521EAF" w:rsidRPr="007F4B89" w14:paraId="5F82B88A" w14:textId="77777777" w:rsidTr="00D720E2">
        <w:trPr>
          <w:cantSplit/>
          <w:trHeight w:val="419"/>
        </w:trPr>
        <w:tc>
          <w:tcPr>
            <w:tcW w:w="10530" w:type="dxa"/>
            <w:tcBorders>
              <w:top w:val="nil"/>
              <w:left w:val="single" w:sz="4" w:space="0" w:color="DBDBDB"/>
              <w:bottom w:val="single" w:sz="4" w:space="0" w:color="DBDBDB"/>
              <w:right w:val="single" w:sz="4" w:space="0" w:color="DBDBDB"/>
            </w:tcBorders>
            <w:shd w:val="clear" w:color="auto" w:fill="FAFAFA"/>
            <w:hideMark/>
          </w:tcPr>
          <w:p w14:paraId="2100C9EF" w14:textId="630E0D0F" w:rsidR="00521EAF" w:rsidRPr="007F4B89" w:rsidRDefault="00521EAF" w:rsidP="00D720E2">
            <w:pPr>
              <w:spacing w:before="120" w:after="120" w:line="256" w:lineRule="auto"/>
              <w:rPr>
                <w:color w:val="404040"/>
              </w:rPr>
            </w:pPr>
            <w:r w:rsidRPr="007F4B89">
              <w:rPr>
                <w:color w:val="404040"/>
              </w:rPr>
              <w:t xml:space="preserve">In this lesson, </w:t>
            </w:r>
            <w:del w:id="1831" w:author="Chantelle Dubois Nishiyama" w:date="2020-02-26T19:19:00Z">
              <w:r w:rsidRPr="007F4B89" w:rsidDel="00B97780">
                <w:rPr>
                  <w:color w:val="404040"/>
                </w:rPr>
                <w:delText>you’ll</w:delText>
              </w:r>
            </w:del>
            <w:ins w:id="1832" w:author="Chantelle Dubois Nishiyama" w:date="2020-02-26T19:19:00Z">
              <w:r w:rsidR="00B97780">
                <w:rPr>
                  <w:color w:val="404040"/>
                </w:rPr>
                <w:t>You will</w:t>
              </w:r>
            </w:ins>
            <w:r w:rsidRPr="007F4B89">
              <w:rPr>
                <w:color w:val="404040"/>
              </w:rPr>
              <w:t xml:space="preserve"> be introduced to Datasets. By the end of this lesson, you will know about:</w:t>
            </w:r>
          </w:p>
          <w:p w14:paraId="364FA8C5" w14:textId="77777777" w:rsidR="00521EAF" w:rsidRPr="007F4B89" w:rsidRDefault="00521EAF" w:rsidP="00521EAF">
            <w:pPr>
              <w:numPr>
                <w:ilvl w:val="0"/>
                <w:numId w:val="112"/>
              </w:numPr>
              <w:spacing w:before="120"/>
              <w:rPr>
                <w:color w:val="404040"/>
              </w:rPr>
            </w:pPr>
            <w:r w:rsidRPr="007F4B89">
              <w:rPr>
                <w:color w:val="404040"/>
              </w:rPr>
              <w:t>Different dataset structures.</w:t>
            </w:r>
          </w:p>
          <w:p w14:paraId="290A6A54" w14:textId="77777777" w:rsidR="00521EAF" w:rsidRPr="007F4B89" w:rsidRDefault="00521EAF">
            <w:pPr>
              <w:numPr>
                <w:ilvl w:val="0"/>
                <w:numId w:val="112"/>
              </w:numPr>
              <w:spacing w:before="120"/>
              <w:rPr>
                <w:color w:val="404040"/>
              </w:rPr>
            </w:pPr>
            <w:r w:rsidRPr="007F4B89">
              <w:rPr>
                <w:color w:val="404040"/>
              </w:rPr>
              <w:t>Scikit-learn built-in datasets.</w:t>
            </w:r>
          </w:p>
          <w:p w14:paraId="0F9DED6A" w14:textId="181A47FE" w:rsidR="00521EAF" w:rsidRPr="007F4B89" w:rsidRDefault="00521EAF">
            <w:pPr>
              <w:numPr>
                <w:ilvl w:val="0"/>
                <w:numId w:val="112"/>
              </w:numPr>
              <w:spacing w:before="120"/>
              <w:rPr>
                <w:color w:val="404040"/>
              </w:rPr>
            </w:pPr>
            <w:r w:rsidRPr="007F4B89">
              <w:rPr>
                <w:color w:val="404040"/>
              </w:rPr>
              <w:t xml:space="preserve">Formal introduction to </w:t>
            </w:r>
            <w:ins w:id="1833" w:author="Chantelle Dubois Nishiyama" w:date="2020-02-19T21:22:00Z">
              <w:r w:rsidR="005378AD">
                <w:rPr>
                  <w:color w:val="404040"/>
                </w:rPr>
                <w:t>P</w:t>
              </w:r>
            </w:ins>
            <w:del w:id="1834" w:author="Chantelle Dubois Nishiyama" w:date="2020-02-19T21:29:00Z">
              <w:r w:rsidRPr="007F4B89" w:rsidDel="005378AD">
                <w:rPr>
                  <w:color w:val="404040"/>
                </w:rPr>
                <w:delText>p</w:delText>
              </w:r>
            </w:del>
            <w:r w:rsidRPr="007F4B89">
              <w:rPr>
                <w:color w:val="404040"/>
              </w:rPr>
              <w:t xml:space="preserve">andas package. </w:t>
            </w:r>
          </w:p>
          <w:p w14:paraId="38A9A744" w14:textId="77777777" w:rsidR="00521EAF" w:rsidRPr="007F4B89" w:rsidRDefault="00521EAF">
            <w:pPr>
              <w:numPr>
                <w:ilvl w:val="0"/>
                <w:numId w:val="112"/>
              </w:numPr>
              <w:spacing w:before="120"/>
              <w:rPr>
                <w:color w:val="404040"/>
              </w:rPr>
            </w:pPr>
            <w:r w:rsidRPr="007F4B89">
              <w:rPr>
                <w:color w:val="404040"/>
              </w:rPr>
              <w:t xml:space="preserve">Various Dataset Examples. </w:t>
            </w:r>
          </w:p>
        </w:tc>
      </w:tr>
    </w:tbl>
    <w:p w14:paraId="12F097EC" w14:textId="77777777" w:rsidR="00521EAF" w:rsidRPr="007F4B89" w:rsidRDefault="00521EAF" w:rsidP="00E14F2A">
      <w:pPr>
        <w:spacing w:after="0" w:line="240" w:lineRule="auto"/>
        <w:rPr>
          <w:rFonts w:ascii="Open Sans" w:eastAsia="Open Sans" w:hAnsi="Open Sans" w:cs="Times New Roman"/>
          <w:color w:val="404040"/>
        </w:rPr>
      </w:pPr>
    </w:p>
    <w:p w14:paraId="2541D34A" w14:textId="77777777" w:rsidR="00740C8D" w:rsidRDefault="00E14F2A" w:rsidP="00E14F2A">
      <w:pPr>
        <w:spacing w:before="80" w:after="80" w:line="240" w:lineRule="auto"/>
        <w:outlineLvl w:val="1"/>
        <w:rPr>
          <w:rFonts w:ascii="Open Sans Semibold" w:eastAsia="Times New Roman" w:hAnsi="Open Sans Semibold" w:cs="Open Sans Semibold"/>
          <w:color w:val="11143F"/>
          <w:sz w:val="28"/>
          <w:szCs w:val="28"/>
        </w:rPr>
      </w:pPr>
      <w:commentRangeStart w:id="1835"/>
      <w:commentRangeStart w:id="1836"/>
      <w:r w:rsidRPr="007F4B89">
        <w:rPr>
          <w:rFonts w:ascii="Open Sans Semibold" w:eastAsia="Times New Roman" w:hAnsi="Open Sans Semibold" w:cs="Open Sans Semibold"/>
          <w:color w:val="11143F"/>
          <w:sz w:val="28"/>
          <w:szCs w:val="28"/>
        </w:rPr>
        <w:t xml:space="preserve">Section </w:t>
      </w:r>
      <w:ins w:id="1837" w:author="RoboGarden Team" w:date="2020-01-23T16:32:00Z">
        <w:r w:rsidR="006E75E2">
          <w:rPr>
            <w:rFonts w:ascii="Open Sans Semibold" w:eastAsia="Times New Roman" w:hAnsi="Open Sans Semibold" w:cs="Open Sans Semibold"/>
            <w:color w:val="11143F"/>
            <w:sz w:val="28"/>
            <w:szCs w:val="28"/>
          </w:rPr>
          <w:t>0</w:t>
        </w:r>
      </w:ins>
      <w:r w:rsidRPr="007F4B89">
        <w:rPr>
          <w:rFonts w:ascii="Open Sans Semibold" w:eastAsia="Times New Roman" w:hAnsi="Open Sans Semibold" w:cs="Open Sans Semibold"/>
          <w:color w:val="11143F"/>
          <w:sz w:val="28"/>
          <w:szCs w:val="28"/>
        </w:rPr>
        <w:t xml:space="preserve">1: Overview </w:t>
      </w:r>
      <w:commentRangeEnd w:id="1835"/>
      <w:r w:rsidR="00C567B9">
        <w:rPr>
          <w:rStyle w:val="CommentReference"/>
          <w:color w:val="404040"/>
        </w:rPr>
        <w:commentReference w:id="1835"/>
      </w:r>
    </w:p>
    <w:p w14:paraId="26EE249D" w14:textId="6D1B430D" w:rsidR="00E14F2A" w:rsidRPr="007F4B89" w:rsidRDefault="00740C8D" w:rsidP="00740C8D">
      <w:r>
        <w:t>In this section</w:t>
      </w:r>
      <w:ins w:id="1838" w:author="Chantelle Dubois Nishiyama" w:date="2020-02-19T21:22:00Z">
        <w:r w:rsidR="00076E24">
          <w:t>,</w:t>
        </w:r>
      </w:ins>
      <w:r>
        <w:t xml:space="preserve"> you will learn what data is and how to use it.</w:t>
      </w:r>
      <w:commentRangeEnd w:id="1836"/>
      <w:r w:rsidR="006E75E2">
        <w:rPr>
          <w:rStyle w:val="CommentReference"/>
          <w:color w:val="404040"/>
        </w:rPr>
        <w:commentReference w:id="1836"/>
      </w:r>
    </w:p>
    <w:tbl>
      <w:tblPr>
        <w:tblStyle w:val="TableGrid4"/>
        <w:tblW w:w="10440" w:type="dxa"/>
        <w:tblInd w:w="-5" w:type="dxa"/>
        <w:tblBorders>
          <w:top w:val="single" w:sz="4" w:space="0" w:color="DBDBDB"/>
          <w:left w:val="single" w:sz="4" w:space="0" w:color="DBDBDB"/>
          <w:bottom w:val="single" w:sz="4" w:space="0" w:color="DBDBDB"/>
          <w:right w:val="single" w:sz="4" w:space="0" w:color="DBDBDB"/>
          <w:insideH w:val="none" w:sz="0" w:space="0" w:color="auto"/>
          <w:insideV w:val="none" w:sz="0" w:space="0" w:color="auto"/>
        </w:tblBorders>
        <w:tblLayout w:type="fixed"/>
        <w:tblCellMar>
          <w:left w:w="115" w:type="dxa"/>
          <w:right w:w="115" w:type="dxa"/>
        </w:tblCellMar>
        <w:tblLook w:val="04A0" w:firstRow="1" w:lastRow="0" w:firstColumn="1" w:lastColumn="0" w:noHBand="0" w:noVBand="1"/>
        <w:tblPrChange w:id="1839" w:author="Alicia Romero Lopez" w:date="2020-01-31T09:48:00Z">
          <w:tblPr>
            <w:tblStyle w:val="TableGrid4"/>
            <w:tblW w:w="10440" w:type="dxa"/>
            <w:tblInd w:w="-5" w:type="dxa"/>
            <w:tblBorders>
              <w:top w:val="single" w:sz="4" w:space="0" w:color="DBDBDB"/>
              <w:left w:val="single" w:sz="4" w:space="0" w:color="DBDBDB"/>
              <w:bottom w:val="single" w:sz="4" w:space="0" w:color="DBDBDB"/>
              <w:right w:val="single" w:sz="4" w:space="0" w:color="DBDBDB"/>
              <w:insideH w:val="none" w:sz="0" w:space="0" w:color="auto"/>
              <w:insideV w:val="none" w:sz="0" w:space="0" w:color="auto"/>
            </w:tblBorders>
            <w:tblLayout w:type="fixed"/>
            <w:tblCellMar>
              <w:left w:w="115" w:type="dxa"/>
              <w:right w:w="115" w:type="dxa"/>
            </w:tblCellMar>
            <w:tblLook w:val="04A0" w:firstRow="1" w:lastRow="0" w:firstColumn="1" w:lastColumn="0" w:noHBand="0" w:noVBand="1"/>
          </w:tblPr>
        </w:tblPrChange>
      </w:tblPr>
      <w:tblGrid>
        <w:gridCol w:w="5262"/>
        <w:gridCol w:w="5178"/>
        <w:tblGridChange w:id="1840">
          <w:tblGrid>
            <w:gridCol w:w="360"/>
            <w:gridCol w:w="360"/>
          </w:tblGrid>
        </w:tblGridChange>
      </w:tblGrid>
      <w:tr w:rsidR="00E14F2A" w:rsidRPr="007F4B89" w14:paraId="16FD978C" w14:textId="77777777" w:rsidTr="51235A2F">
        <w:trPr>
          <w:cantSplit/>
          <w:trHeight w:val="420"/>
        </w:trPr>
        <w:tc>
          <w:tcPr>
            <w:tcW w:w="10440" w:type="dxa"/>
            <w:gridSpan w:val="2"/>
            <w:tcBorders>
              <w:top w:val="single" w:sz="4" w:space="0" w:color="DBDBDB" w:themeColor="accent3" w:themeTint="66"/>
              <w:left w:val="single" w:sz="4" w:space="0" w:color="DBDBDB" w:themeColor="accent3" w:themeTint="66"/>
              <w:bottom w:val="nil"/>
              <w:right w:val="single" w:sz="4" w:space="0" w:color="DBDBDB" w:themeColor="accent3" w:themeTint="66"/>
            </w:tcBorders>
            <w:shd w:val="clear" w:color="auto" w:fill="FAFAFA"/>
            <w:hideMark/>
            <w:tcPrChange w:id="1841" w:author="Alicia Romero Lopez" w:date="2020-01-31T09:48:00Z">
              <w:tcPr>
                <w:tcW w:w="10440" w:type="dxa"/>
                <w:gridSpan w:val="2"/>
                <w:tcBorders>
                  <w:top w:val="single" w:sz="4" w:space="0" w:color="DBDBDB"/>
                  <w:left w:val="single" w:sz="4" w:space="0" w:color="DBDBDB"/>
                  <w:bottom w:val="nil"/>
                  <w:right w:val="single" w:sz="4" w:space="0" w:color="DBDBDB"/>
                </w:tcBorders>
                <w:shd w:val="clear" w:color="auto" w:fill="FAFAFA"/>
                <w:hideMark/>
              </w:tcPr>
            </w:tcPrChange>
          </w:tcPr>
          <w:p w14:paraId="18FF58C7" w14:textId="77777777" w:rsidR="00E14F2A" w:rsidRPr="007F4B89" w:rsidRDefault="00E14F2A" w:rsidP="00E14F2A">
            <w:pPr>
              <w:spacing w:before="120" w:after="120" w:line="256" w:lineRule="auto"/>
              <w:outlineLvl w:val="2"/>
              <w:rPr>
                <w:rFonts w:ascii="Open Sans Semibold" w:hAnsi="Open Sans Semibold" w:cs="Open Sans Semibold"/>
                <w:color w:val="11143F"/>
              </w:rPr>
            </w:pPr>
            <w:r w:rsidRPr="007F4B89">
              <w:rPr>
                <w:rFonts w:ascii="Open Sans Semibold" w:hAnsi="Open Sans Semibold" w:cs="Open Sans Semibold"/>
                <w:color w:val="11143F"/>
              </w:rPr>
              <w:t>Do you recognize data?</w:t>
            </w:r>
          </w:p>
        </w:tc>
      </w:tr>
      <w:tr w:rsidR="00E14F2A" w:rsidRPr="007F4B89" w14:paraId="5E23A676" w14:textId="77777777" w:rsidTr="51235A2F">
        <w:trPr>
          <w:cantSplit/>
          <w:trHeight w:val="419"/>
        </w:trPr>
        <w:tc>
          <w:tcPr>
            <w:tcW w:w="5262" w:type="dxa"/>
            <w:tcBorders>
              <w:top w:val="nil"/>
              <w:left w:val="single" w:sz="4" w:space="0" w:color="DBDBDB" w:themeColor="accent3" w:themeTint="66"/>
              <w:bottom w:val="single" w:sz="4" w:space="0" w:color="DBDBDB" w:themeColor="accent3" w:themeTint="66"/>
              <w:right w:val="nil"/>
            </w:tcBorders>
            <w:shd w:val="clear" w:color="auto" w:fill="FAFAFA"/>
            <w:hideMark/>
            <w:tcPrChange w:id="1842" w:author="Alicia Romero Lopez" w:date="2020-01-31T09:48:00Z">
              <w:tcPr>
                <w:tcW w:w="5262" w:type="dxa"/>
                <w:tcBorders>
                  <w:top w:val="nil"/>
                  <w:left w:val="single" w:sz="4" w:space="0" w:color="DBDBDB"/>
                  <w:bottom w:val="single" w:sz="4" w:space="0" w:color="DBDBDB"/>
                  <w:right w:val="nil"/>
                </w:tcBorders>
                <w:shd w:val="clear" w:color="auto" w:fill="FAFAFA"/>
                <w:hideMark/>
              </w:tcPr>
            </w:tcPrChange>
          </w:tcPr>
          <w:p w14:paraId="19AB93C1" w14:textId="77777777" w:rsidR="00E14F2A" w:rsidRPr="007F4B89" w:rsidRDefault="00E14F2A" w:rsidP="00E14F2A">
            <w:pPr>
              <w:spacing w:before="120" w:after="120" w:line="256" w:lineRule="auto"/>
              <w:jc w:val="both"/>
              <w:rPr>
                <w:color w:val="404040"/>
              </w:rPr>
            </w:pPr>
            <w:r w:rsidRPr="007F4B89">
              <w:rPr>
                <w:color w:val="404040"/>
              </w:rPr>
              <w:lastRenderedPageBreak/>
              <w:t xml:space="preserve">Everything around is distinguished by data. Data takes information we gain and puts it into </w:t>
            </w:r>
            <w:del w:id="1843" w:author="Chantelle Dubois Nishiyama" w:date="2020-02-19T21:22:00Z">
              <w:r w:rsidRPr="007F4B89" w:rsidDel="00076E24">
                <w:rPr>
                  <w:color w:val="404040"/>
                </w:rPr>
                <w:delText xml:space="preserve">a </w:delText>
              </w:r>
            </w:del>
            <w:r w:rsidRPr="007F4B89">
              <w:rPr>
                <w:color w:val="404040"/>
              </w:rPr>
              <w:t>proper context or in analysis.</w:t>
            </w:r>
          </w:p>
          <w:p w14:paraId="665007F0" w14:textId="49EB7193" w:rsidR="00E14F2A" w:rsidRPr="007F4B89" w:rsidRDefault="00E14F2A" w:rsidP="00E14F2A">
            <w:pPr>
              <w:spacing w:before="120" w:after="120" w:line="256" w:lineRule="auto"/>
              <w:jc w:val="both"/>
              <w:rPr>
                <w:color w:val="404040"/>
              </w:rPr>
            </w:pPr>
            <w:r w:rsidRPr="007F4B89">
              <w:rPr>
                <w:color w:val="404040"/>
              </w:rPr>
              <w:t xml:space="preserve">The words data and information are used interchangeably. Data is what makes information. </w:t>
            </w:r>
          </w:p>
        </w:tc>
        <w:tc>
          <w:tcPr>
            <w:tcW w:w="5178" w:type="dxa"/>
            <w:tcBorders>
              <w:top w:val="nil"/>
              <w:left w:val="nil"/>
              <w:bottom w:val="single" w:sz="4" w:space="0" w:color="DBDBDB" w:themeColor="accent3" w:themeTint="66"/>
              <w:right w:val="single" w:sz="4" w:space="0" w:color="DBDBDB" w:themeColor="accent3" w:themeTint="66"/>
            </w:tcBorders>
            <w:shd w:val="clear" w:color="auto" w:fill="FAFAFA"/>
            <w:vAlign w:val="center"/>
            <w:hideMark/>
            <w:tcPrChange w:id="1844" w:author="Alicia Romero Lopez" w:date="2020-01-31T09:48:00Z">
              <w:tcPr>
                <w:tcW w:w="5178" w:type="dxa"/>
                <w:tcBorders>
                  <w:top w:val="nil"/>
                  <w:left w:val="nil"/>
                  <w:bottom w:val="single" w:sz="4" w:space="0" w:color="DBDBDB"/>
                  <w:right w:val="single" w:sz="4" w:space="0" w:color="DBDBDB"/>
                </w:tcBorders>
                <w:shd w:val="clear" w:color="auto" w:fill="FAFAFA"/>
                <w:hideMark/>
              </w:tcPr>
            </w:tcPrChange>
          </w:tcPr>
          <w:p w14:paraId="1E9379B5" w14:textId="77777777" w:rsidR="00E14F2A" w:rsidRDefault="00B70A3F" w:rsidP="00E14F2A">
            <w:pPr>
              <w:spacing w:before="120" w:after="120" w:line="256" w:lineRule="auto"/>
              <w:jc w:val="center"/>
              <w:outlineLvl w:val="2"/>
              <w:rPr>
                <w:ins w:id="1845" w:author="RoboGarden Team" w:date="2020-01-23T16:33:00Z"/>
                <w:color w:val="404040"/>
              </w:rPr>
            </w:pPr>
            <w:commentRangeStart w:id="1846"/>
            <w:commentRangeStart w:id="1847"/>
            <w:r>
              <w:rPr>
                <w:noProof/>
              </w:rPr>
              <w:drawing>
                <wp:inline distT="0" distB="0" distL="0" distR="0" wp14:anchorId="16580E6E" wp14:editId="3EB9F5DF">
                  <wp:extent cx="3141980" cy="3241675"/>
                  <wp:effectExtent l="0" t="0" r="127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141980" cy="3241675"/>
                          </a:xfrm>
                          <a:prstGeom prst="rect">
                            <a:avLst/>
                          </a:prstGeom>
                          <a:noFill/>
                          <a:ln>
                            <a:noFill/>
                          </a:ln>
                        </pic:spPr>
                      </pic:pic>
                    </a:graphicData>
                  </a:graphic>
                </wp:inline>
              </w:drawing>
            </w:r>
            <w:commentRangeEnd w:id="1846"/>
            <w:r w:rsidR="00C567B9">
              <w:rPr>
                <w:rStyle w:val="CommentReference"/>
                <w:color w:val="404040"/>
              </w:rPr>
              <w:commentReference w:id="1846"/>
            </w:r>
            <w:commentRangeEnd w:id="1847"/>
            <w:r w:rsidR="007052B0">
              <w:rPr>
                <w:rStyle w:val="CommentReference"/>
                <w:color w:val="404040"/>
              </w:rPr>
              <w:commentReference w:id="1847"/>
            </w:r>
          </w:p>
          <w:p w14:paraId="07842AF8" w14:textId="77777777" w:rsidR="00B44BCB" w:rsidRDefault="006E75E2" w:rsidP="00B44BCB">
            <w:pPr>
              <w:pStyle w:val="NoSpacing"/>
            </w:pPr>
            <w:ins w:id="1848" w:author="RoboGarden Team" w:date="2020-01-23T16:33:00Z">
              <w:r>
                <w:rPr>
                  <w:color w:val="404040"/>
                </w:rPr>
                <w:t>Citation: RoboGarden Course Resources</w:t>
              </w:r>
            </w:ins>
            <w:r w:rsidR="00B44BCB">
              <w:rPr>
                <w:color w:val="404040"/>
              </w:rPr>
              <w:t xml:space="preserve"> </w:t>
            </w:r>
            <w:r w:rsidR="00B44BCB" w:rsidRPr="00E06DF7">
              <w:t>Copyright 2019</w:t>
            </w:r>
          </w:p>
          <w:p w14:paraId="274D5E34" w14:textId="1985B66F" w:rsidR="006E75E2" w:rsidRPr="007F4B89" w:rsidRDefault="006E75E2">
            <w:pPr>
              <w:spacing w:before="120" w:after="120" w:line="256" w:lineRule="auto"/>
              <w:outlineLvl w:val="2"/>
              <w:rPr>
                <w:color w:val="404040"/>
              </w:rPr>
              <w:pPrChange w:id="1849" w:author="Fatemeh Yazdanbakhsh Poodeh" w:date="2020-01-23T16:33:00Z">
                <w:pPr>
                  <w:spacing w:before="120" w:after="120" w:line="256" w:lineRule="auto"/>
                  <w:jc w:val="center"/>
                  <w:outlineLvl w:val="2"/>
                </w:pPr>
              </w:pPrChange>
            </w:pPr>
          </w:p>
        </w:tc>
      </w:tr>
    </w:tbl>
    <w:p w14:paraId="18B5F834" w14:textId="5C634672" w:rsidR="00E14F2A" w:rsidRDefault="00C567B9" w:rsidP="00920712">
      <w:pPr>
        <w:tabs>
          <w:tab w:val="left" w:pos="930"/>
        </w:tabs>
        <w:spacing w:after="0" w:line="240" w:lineRule="auto"/>
        <w:rPr>
          <w:rFonts w:ascii="Open Sans" w:eastAsia="Open Sans" w:hAnsi="Open Sans" w:cs="Times New Roman"/>
          <w:color w:val="404040"/>
        </w:rPr>
      </w:pPr>
      <w:commentRangeStart w:id="1850"/>
      <w:commentRangeEnd w:id="1850"/>
      <w:r>
        <w:rPr>
          <w:rStyle w:val="CommentReference"/>
          <w:color w:val="404040"/>
        </w:rPr>
        <w:commentReference w:id="1850"/>
      </w:r>
      <w:commentRangeStart w:id="1851"/>
      <w:commentRangeStart w:id="1852"/>
      <w:commentRangeStart w:id="1853"/>
      <w:commentRangeEnd w:id="1851"/>
      <w:r w:rsidR="007052B0">
        <w:rPr>
          <w:rStyle w:val="CommentReference"/>
          <w:color w:val="404040"/>
        </w:rPr>
        <w:commentReference w:id="1851"/>
      </w:r>
      <w:commentRangeEnd w:id="1852"/>
      <w:r w:rsidR="003938F9">
        <w:rPr>
          <w:rStyle w:val="CommentReference"/>
          <w:color w:val="404040"/>
        </w:rPr>
        <w:commentReference w:id="1852"/>
      </w:r>
      <w:commentRangeEnd w:id="1853"/>
      <w:r w:rsidR="008F2384">
        <w:rPr>
          <w:rStyle w:val="CommentReference"/>
          <w:color w:val="404040"/>
        </w:rPr>
        <w:commentReference w:id="1853"/>
      </w:r>
      <w:r w:rsidR="00920712">
        <w:rPr>
          <w:rFonts w:ascii="Open Sans" w:eastAsia="Open Sans" w:hAnsi="Open Sans" w:cs="Times New Roman"/>
          <w:color w:val="404040"/>
        </w:rPr>
        <w:tab/>
      </w:r>
    </w:p>
    <w:p w14:paraId="6792668B" w14:textId="409618CA" w:rsidR="008F2384" w:rsidRDefault="008F2384" w:rsidP="00920712">
      <w:pPr>
        <w:tabs>
          <w:tab w:val="left" w:pos="930"/>
        </w:tabs>
        <w:spacing w:after="0" w:line="240" w:lineRule="auto"/>
        <w:rPr>
          <w:rFonts w:ascii="Open Sans" w:eastAsia="Open Sans" w:hAnsi="Open Sans" w:cs="Times New Roman"/>
          <w:color w:val="404040"/>
        </w:rPr>
      </w:pPr>
    </w:p>
    <w:p w14:paraId="5941CD7B" w14:textId="56FEBB62" w:rsidR="008F2384" w:rsidRPr="007F4B89" w:rsidRDefault="008F2384" w:rsidP="00920712">
      <w:pPr>
        <w:tabs>
          <w:tab w:val="left" w:pos="930"/>
        </w:tabs>
        <w:spacing w:after="0" w:line="240" w:lineRule="auto"/>
        <w:rPr>
          <w:rFonts w:ascii="Open Sans" w:eastAsia="Open Sans" w:hAnsi="Open Sans" w:cs="Times New Roman"/>
          <w:color w:val="404040"/>
        </w:rPr>
      </w:pPr>
      <w:r>
        <w:rPr>
          <w:rFonts w:ascii="Open Sans" w:eastAsia="Open Sans" w:hAnsi="Open Sans" w:cs="Times New Roman"/>
          <w:color w:val="404040"/>
        </w:rPr>
        <w:t>Next are some important definition</w:t>
      </w:r>
      <w:ins w:id="1854" w:author="Chantelle Dubois Nishiyama" w:date="2020-02-19T21:25:00Z">
        <w:r w:rsidR="005378AD">
          <w:rPr>
            <w:rFonts w:ascii="Open Sans" w:eastAsia="Open Sans" w:hAnsi="Open Sans" w:cs="Times New Roman"/>
            <w:color w:val="404040"/>
          </w:rPr>
          <w:t>s</w:t>
        </w:r>
      </w:ins>
      <w:r>
        <w:rPr>
          <w:rFonts w:ascii="Open Sans" w:eastAsia="Open Sans" w:hAnsi="Open Sans" w:cs="Times New Roman"/>
          <w:color w:val="404040"/>
        </w:rPr>
        <w:t xml:space="preserve"> about data and attributes. Remember the blue boxes indicate</w:t>
      </w:r>
      <w:del w:id="1855" w:author="Chantelle Dubois Nishiyama" w:date="2020-02-19T21:25:00Z">
        <w:r w:rsidDel="005378AD">
          <w:rPr>
            <w:rFonts w:ascii="Open Sans" w:eastAsia="Open Sans" w:hAnsi="Open Sans" w:cs="Times New Roman"/>
            <w:color w:val="404040"/>
          </w:rPr>
          <w:delText>s</w:delText>
        </w:r>
      </w:del>
      <w:r>
        <w:rPr>
          <w:rFonts w:ascii="Open Sans" w:eastAsia="Open Sans" w:hAnsi="Open Sans" w:cs="Times New Roman"/>
          <w:color w:val="404040"/>
        </w:rPr>
        <w:t xml:space="preserve"> definitions. To know more about the meaning of each boxes’ color please check </w:t>
      </w:r>
      <w:r w:rsidRPr="008F2384">
        <w:rPr>
          <w:rFonts w:ascii="Open Sans" w:eastAsia="Open Sans" w:hAnsi="Open Sans" w:cs="Times New Roman"/>
          <w:color w:val="4472C4" w:themeColor="accent1"/>
          <w:u w:val="single"/>
        </w:rPr>
        <w:t xml:space="preserve">the </w:t>
      </w:r>
      <w:del w:id="1856" w:author="Chantelle Dubois Nishiyama" w:date="2020-02-26T20:35:00Z">
        <w:r w:rsidRPr="008F2384" w:rsidDel="00A17CD2">
          <w:rPr>
            <w:rFonts w:ascii="Open Sans" w:eastAsia="Open Sans" w:hAnsi="Open Sans" w:cs="Times New Roman"/>
            <w:color w:val="4472C4" w:themeColor="accent1"/>
            <w:u w:val="single"/>
          </w:rPr>
          <w:delText>orientation</w:delText>
        </w:r>
      </w:del>
      <w:ins w:id="1857" w:author="Chantelle Dubois Nishiyama" w:date="2020-02-26T20:35:00Z">
        <w:r w:rsidR="00A17CD2">
          <w:rPr>
            <w:rFonts w:ascii="Open Sans" w:eastAsia="Open Sans" w:hAnsi="Open Sans" w:cs="Times New Roman"/>
            <w:color w:val="4472C4" w:themeColor="accent1"/>
            <w:u w:val="single"/>
          </w:rPr>
          <w:t>Orientation</w:t>
        </w:r>
      </w:ins>
      <w:r w:rsidRPr="008F2384">
        <w:rPr>
          <w:rFonts w:ascii="Open Sans" w:eastAsia="Open Sans" w:hAnsi="Open Sans" w:cs="Times New Roman"/>
          <w:color w:val="4472C4" w:themeColor="accent1"/>
        </w:rPr>
        <w:t xml:space="preserve"> </w:t>
      </w:r>
      <w:r>
        <w:rPr>
          <w:rFonts w:ascii="Open Sans" w:eastAsia="Open Sans" w:hAnsi="Open Sans" w:cs="Times New Roman"/>
          <w:color w:val="404040"/>
        </w:rPr>
        <w:t>of the course.</w:t>
      </w:r>
    </w:p>
    <w:tbl>
      <w:tblPr>
        <w:tblStyle w:val="TableGrid4"/>
        <w:tblW w:w="104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90"/>
        <w:gridCol w:w="1350"/>
        <w:gridCol w:w="9000"/>
      </w:tblGrid>
      <w:tr w:rsidR="00E14F2A" w:rsidRPr="007F4B89" w14:paraId="15F579C1" w14:textId="77777777" w:rsidTr="00E14F2A">
        <w:trPr>
          <w:trHeight w:val="638"/>
        </w:trPr>
        <w:tc>
          <w:tcPr>
            <w:tcW w:w="90" w:type="dxa"/>
            <w:shd w:val="clear" w:color="auto" w:fill="00B0F0"/>
            <w:vAlign w:val="center"/>
          </w:tcPr>
          <w:p w14:paraId="17FF959F" w14:textId="77777777" w:rsidR="00E14F2A" w:rsidRPr="007F4B89" w:rsidRDefault="00E14F2A" w:rsidP="00E14F2A">
            <w:pPr>
              <w:spacing w:before="120" w:after="120" w:line="256" w:lineRule="auto"/>
              <w:rPr>
                <w:color w:val="404040"/>
              </w:rPr>
            </w:pPr>
          </w:p>
        </w:tc>
        <w:tc>
          <w:tcPr>
            <w:tcW w:w="1350" w:type="dxa"/>
            <w:shd w:val="clear" w:color="auto" w:fill="D5F4FF"/>
            <w:vAlign w:val="center"/>
            <w:hideMark/>
          </w:tcPr>
          <w:p w14:paraId="431BA71D" w14:textId="77777777" w:rsidR="00E14F2A" w:rsidRPr="007F4B89" w:rsidRDefault="00E14F2A" w:rsidP="00E14F2A">
            <w:pPr>
              <w:spacing w:before="120" w:after="120"/>
              <w:jc w:val="center"/>
              <w:rPr>
                <w:rFonts w:ascii="FontAwesome" w:hAnsi="FontAwesome"/>
                <w:color w:val="00B0F0"/>
                <w:sz w:val="120"/>
                <w:szCs w:val="120"/>
              </w:rPr>
            </w:pPr>
            <w:r w:rsidRPr="007F4B89">
              <w:rPr>
                <w:rFonts w:ascii="FontAwesome" w:hAnsi="FontAwesome"/>
                <w:color w:val="00B0F0"/>
                <w:sz w:val="120"/>
                <w:szCs w:val="120"/>
              </w:rPr>
              <w:sym w:font="FontAwesome" w:char="F040"/>
            </w:r>
          </w:p>
        </w:tc>
        <w:tc>
          <w:tcPr>
            <w:tcW w:w="9000" w:type="dxa"/>
            <w:shd w:val="clear" w:color="auto" w:fill="D5F4FF"/>
            <w:vAlign w:val="center"/>
            <w:hideMark/>
          </w:tcPr>
          <w:p w14:paraId="16E6DFC6" w14:textId="77777777" w:rsidR="00E14F2A" w:rsidRPr="007F4B89" w:rsidRDefault="00E14F2A" w:rsidP="00E14F2A">
            <w:pPr>
              <w:spacing w:before="120" w:after="120" w:line="256" w:lineRule="auto"/>
              <w:ind w:left="274" w:right="274"/>
              <w:rPr>
                <w:rFonts w:ascii="Open Sans Semibold" w:hAnsi="Open Sans Semibold" w:cs="Open Sans Semibold"/>
                <w:color w:val="404040"/>
                <w:sz w:val="24"/>
                <w:szCs w:val="24"/>
              </w:rPr>
            </w:pPr>
            <w:r w:rsidRPr="007F4B89">
              <w:rPr>
                <w:rFonts w:ascii="Open Sans Semibold" w:hAnsi="Open Sans Semibold" w:cs="Open Sans Semibold"/>
                <w:color w:val="404040"/>
                <w:sz w:val="24"/>
                <w:szCs w:val="24"/>
              </w:rPr>
              <w:t>Data</w:t>
            </w:r>
          </w:p>
          <w:p w14:paraId="32237969" w14:textId="77777777" w:rsidR="00E14F2A" w:rsidRPr="007F4B89" w:rsidRDefault="00E14F2A" w:rsidP="00E14F2A">
            <w:pPr>
              <w:spacing w:before="120" w:after="120" w:line="256" w:lineRule="auto"/>
              <w:ind w:left="274" w:right="274"/>
              <w:rPr>
                <w:rFonts w:cs="Open Sans"/>
                <w:color w:val="404040"/>
              </w:rPr>
            </w:pPr>
            <w:r w:rsidRPr="007F4B89">
              <w:rPr>
                <w:rFonts w:cs="Open Sans"/>
                <w:color w:val="404040"/>
                <w:sz w:val="24"/>
                <w:szCs w:val="24"/>
              </w:rPr>
              <w:t xml:space="preserve">Data is a group of attributes that characterizes different objects. It refers to different sets of attribute values that give meaning to different quantitative or qualitative variables. </w:t>
            </w:r>
          </w:p>
        </w:tc>
      </w:tr>
    </w:tbl>
    <w:p w14:paraId="08547786" w14:textId="77777777" w:rsidR="008F2384" w:rsidRDefault="00C567B9" w:rsidP="00E14F2A">
      <w:pPr>
        <w:spacing w:after="0" w:line="240" w:lineRule="auto"/>
        <w:rPr>
          <w:rFonts w:ascii="Open Sans" w:eastAsia="Open Sans" w:hAnsi="Open Sans" w:cs="Times New Roman"/>
          <w:color w:val="404040"/>
        </w:rPr>
      </w:pPr>
      <w:commentRangeStart w:id="1858"/>
      <w:commentRangeStart w:id="1859"/>
      <w:commentRangeEnd w:id="1858"/>
      <w:r>
        <w:rPr>
          <w:rStyle w:val="CommentReference"/>
          <w:color w:val="404040"/>
        </w:rPr>
        <w:commentReference w:id="1858"/>
      </w:r>
      <w:commentRangeEnd w:id="1859"/>
    </w:p>
    <w:p w14:paraId="054C94F8" w14:textId="16DF1C7C" w:rsidR="00E14F2A" w:rsidRPr="007F4B89" w:rsidRDefault="00920712" w:rsidP="00E14F2A">
      <w:pPr>
        <w:spacing w:after="0" w:line="240" w:lineRule="auto"/>
        <w:rPr>
          <w:rFonts w:ascii="Open Sans" w:eastAsia="Open Sans" w:hAnsi="Open Sans" w:cs="Times New Roman"/>
          <w:color w:val="404040"/>
        </w:rPr>
      </w:pPr>
      <w:r>
        <w:rPr>
          <w:rStyle w:val="CommentReference"/>
          <w:color w:val="404040"/>
        </w:rPr>
        <w:commentReference w:id="1859"/>
      </w:r>
    </w:p>
    <w:tbl>
      <w:tblPr>
        <w:tblStyle w:val="TableGrid4"/>
        <w:tblW w:w="104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90"/>
        <w:gridCol w:w="1350"/>
        <w:gridCol w:w="9000"/>
      </w:tblGrid>
      <w:tr w:rsidR="00E14F2A" w:rsidRPr="007F4B89" w14:paraId="42049733" w14:textId="77777777" w:rsidTr="00E14F2A">
        <w:trPr>
          <w:trHeight w:val="638"/>
        </w:trPr>
        <w:tc>
          <w:tcPr>
            <w:tcW w:w="90" w:type="dxa"/>
            <w:shd w:val="clear" w:color="auto" w:fill="00B0F0"/>
            <w:vAlign w:val="center"/>
          </w:tcPr>
          <w:p w14:paraId="65FB95E1" w14:textId="77777777" w:rsidR="00E14F2A" w:rsidRPr="007F4B89" w:rsidRDefault="00E14F2A" w:rsidP="00E14F2A">
            <w:pPr>
              <w:spacing w:before="120" w:after="120" w:line="256" w:lineRule="auto"/>
              <w:rPr>
                <w:color w:val="404040"/>
              </w:rPr>
            </w:pPr>
          </w:p>
        </w:tc>
        <w:tc>
          <w:tcPr>
            <w:tcW w:w="1350" w:type="dxa"/>
            <w:shd w:val="clear" w:color="auto" w:fill="D5F4FF"/>
            <w:vAlign w:val="center"/>
            <w:hideMark/>
          </w:tcPr>
          <w:p w14:paraId="7FB1C3E2" w14:textId="77777777" w:rsidR="00E14F2A" w:rsidRPr="007F4B89" w:rsidRDefault="00E14F2A" w:rsidP="00E14F2A">
            <w:pPr>
              <w:spacing w:before="120" w:after="120"/>
              <w:jc w:val="center"/>
              <w:rPr>
                <w:rFonts w:ascii="FontAwesome" w:hAnsi="FontAwesome"/>
                <w:color w:val="00B0F0"/>
                <w:sz w:val="120"/>
                <w:szCs w:val="120"/>
              </w:rPr>
            </w:pPr>
            <w:r w:rsidRPr="007F4B89">
              <w:rPr>
                <w:rFonts w:ascii="FontAwesome" w:hAnsi="FontAwesome"/>
                <w:color w:val="00B0F0"/>
                <w:sz w:val="120"/>
                <w:szCs w:val="120"/>
              </w:rPr>
              <w:sym w:font="FontAwesome" w:char="F040"/>
            </w:r>
          </w:p>
        </w:tc>
        <w:tc>
          <w:tcPr>
            <w:tcW w:w="9000" w:type="dxa"/>
            <w:shd w:val="clear" w:color="auto" w:fill="D5F4FF"/>
            <w:vAlign w:val="center"/>
            <w:hideMark/>
          </w:tcPr>
          <w:p w14:paraId="61B4AB90" w14:textId="77777777" w:rsidR="00E14F2A" w:rsidRPr="007F4B89" w:rsidRDefault="00E14F2A" w:rsidP="00E14F2A">
            <w:pPr>
              <w:spacing w:before="120" w:after="120" w:line="256" w:lineRule="auto"/>
              <w:ind w:left="274" w:right="274"/>
              <w:rPr>
                <w:rFonts w:ascii="Open Sans Semibold" w:hAnsi="Open Sans Semibold" w:cs="Open Sans Semibold"/>
                <w:color w:val="404040"/>
                <w:sz w:val="24"/>
                <w:szCs w:val="24"/>
              </w:rPr>
            </w:pPr>
            <w:r w:rsidRPr="007F4B89">
              <w:rPr>
                <w:rFonts w:ascii="Open Sans Semibold" w:hAnsi="Open Sans Semibold" w:cs="Open Sans Semibold"/>
                <w:color w:val="404040"/>
                <w:sz w:val="24"/>
                <w:szCs w:val="24"/>
              </w:rPr>
              <w:t>Attribute</w:t>
            </w:r>
          </w:p>
          <w:p w14:paraId="6B2693E5" w14:textId="77777777" w:rsidR="00E14F2A" w:rsidRPr="007F4B89" w:rsidRDefault="00E14F2A" w:rsidP="00E14F2A">
            <w:pPr>
              <w:spacing w:before="120" w:after="120" w:line="256" w:lineRule="auto"/>
              <w:ind w:left="274" w:right="274"/>
              <w:rPr>
                <w:rFonts w:cs="Open Sans"/>
                <w:color w:val="404040"/>
              </w:rPr>
            </w:pPr>
            <w:r w:rsidRPr="007F4B89">
              <w:rPr>
                <w:rFonts w:cs="Open Sans"/>
                <w:color w:val="404040"/>
                <w:sz w:val="24"/>
                <w:szCs w:val="24"/>
              </w:rPr>
              <w:t>An attribute is a certain property of an object. A set of attributes defines any data object</w:t>
            </w:r>
            <w:r w:rsidRPr="007F4B89">
              <w:rPr>
                <w:rFonts w:cs="Open Sans"/>
                <w:color w:val="404040"/>
              </w:rPr>
              <w:t>.</w:t>
            </w:r>
          </w:p>
        </w:tc>
      </w:tr>
    </w:tbl>
    <w:p w14:paraId="452965A8" w14:textId="77777777" w:rsidR="00E14F2A" w:rsidRPr="007F4B89" w:rsidRDefault="00E14F2A" w:rsidP="00E14F2A">
      <w:pPr>
        <w:spacing w:after="0" w:line="240" w:lineRule="auto"/>
        <w:rPr>
          <w:rFonts w:ascii="Open Sans" w:eastAsia="Open Sans" w:hAnsi="Open Sans" w:cs="Times New Roman"/>
          <w:color w:val="404040"/>
        </w:rPr>
      </w:pPr>
    </w:p>
    <w:tbl>
      <w:tblPr>
        <w:tblStyle w:val="TableGrid4"/>
        <w:tblW w:w="10440" w:type="dxa"/>
        <w:tblInd w:w="-5" w:type="dxa"/>
        <w:tblBorders>
          <w:top w:val="single" w:sz="4" w:space="0" w:color="DBDBDB"/>
          <w:left w:val="single" w:sz="4" w:space="0" w:color="DBDBDB"/>
          <w:bottom w:val="single" w:sz="4" w:space="0" w:color="DBDBDB"/>
          <w:right w:val="single" w:sz="4" w:space="0" w:color="DBDBDB"/>
          <w:insideH w:val="none" w:sz="0" w:space="0" w:color="auto"/>
          <w:insideV w:val="none" w:sz="0" w:space="0" w:color="auto"/>
        </w:tblBorders>
        <w:tblLayout w:type="fixed"/>
        <w:tblCellMar>
          <w:left w:w="115" w:type="dxa"/>
          <w:right w:w="115" w:type="dxa"/>
        </w:tblCellMar>
        <w:tblLook w:val="04A0" w:firstRow="1" w:lastRow="0" w:firstColumn="1" w:lastColumn="0" w:noHBand="0" w:noVBand="1"/>
      </w:tblPr>
      <w:tblGrid>
        <w:gridCol w:w="936"/>
        <w:gridCol w:w="684"/>
        <w:gridCol w:w="7290"/>
        <w:gridCol w:w="585"/>
        <w:gridCol w:w="945"/>
      </w:tblGrid>
      <w:tr w:rsidR="00E14F2A" w:rsidRPr="007F4B89" w14:paraId="2B2ACBB1" w14:textId="77777777" w:rsidTr="00E14F2A">
        <w:trPr>
          <w:cantSplit/>
          <w:trHeight w:val="420"/>
        </w:trPr>
        <w:tc>
          <w:tcPr>
            <w:tcW w:w="10440" w:type="dxa"/>
            <w:gridSpan w:val="5"/>
            <w:tcBorders>
              <w:top w:val="single" w:sz="4" w:space="0" w:color="DBDBDB"/>
              <w:left w:val="single" w:sz="4" w:space="0" w:color="DBDBDB"/>
              <w:bottom w:val="nil"/>
              <w:right w:val="single" w:sz="4" w:space="0" w:color="DBDBDB"/>
            </w:tcBorders>
            <w:shd w:val="clear" w:color="auto" w:fill="FAFAFA"/>
            <w:hideMark/>
          </w:tcPr>
          <w:p w14:paraId="602DA79C" w14:textId="08951104" w:rsidR="00E14F2A" w:rsidRPr="007F4B89" w:rsidRDefault="00E14F2A" w:rsidP="00E14F2A">
            <w:pPr>
              <w:spacing w:before="120" w:after="120" w:line="256" w:lineRule="auto"/>
              <w:outlineLvl w:val="2"/>
              <w:rPr>
                <w:rFonts w:ascii="Open Sans Semibold" w:hAnsi="Open Sans Semibold" w:cs="Open Sans Semibold"/>
                <w:color w:val="11143F"/>
              </w:rPr>
            </w:pPr>
            <w:r w:rsidRPr="007F4B89">
              <w:rPr>
                <w:rFonts w:ascii="Open Sans Semibold" w:hAnsi="Open Sans Semibold" w:cs="Open Sans Semibold"/>
                <w:color w:val="11143F"/>
              </w:rPr>
              <w:lastRenderedPageBreak/>
              <w:t>Attribute types</w:t>
            </w:r>
          </w:p>
          <w:p w14:paraId="0BEFC63F" w14:textId="77777777" w:rsidR="006E75E2" w:rsidRDefault="00E14F2A" w:rsidP="00E14F2A">
            <w:pPr>
              <w:spacing w:before="120" w:after="120" w:line="256" w:lineRule="auto"/>
              <w:rPr>
                <w:ins w:id="1860" w:author="RoboGarden Team" w:date="2020-01-23T16:34:00Z"/>
                <w:color w:val="404040"/>
              </w:rPr>
            </w:pPr>
            <w:r w:rsidRPr="007F4B89">
              <w:rPr>
                <w:color w:val="404040"/>
              </w:rPr>
              <w:t>There are multiple types of attributes</w:t>
            </w:r>
            <w:ins w:id="1861" w:author="RoboGarden Team" w:date="2020-01-23T16:34:00Z">
              <w:r w:rsidR="006E75E2">
                <w:rPr>
                  <w:color w:val="404040"/>
                </w:rPr>
                <w:t>.</w:t>
              </w:r>
            </w:ins>
          </w:p>
          <w:p w14:paraId="5283F3BF" w14:textId="59BA8DC9" w:rsidR="00E14F2A" w:rsidRPr="007F4B89" w:rsidRDefault="006E75E2" w:rsidP="00E14F2A">
            <w:pPr>
              <w:spacing w:before="120" w:after="120" w:line="256" w:lineRule="auto"/>
              <w:rPr>
                <w:color w:val="404040"/>
              </w:rPr>
            </w:pPr>
            <w:ins w:id="1862" w:author="RoboGarden Team" w:date="2020-01-23T16:34:00Z">
              <w:r>
                <w:rPr>
                  <w:color w:val="404040"/>
                </w:rPr>
                <w:t xml:space="preserve">Click through the carousel to learn more about different attribute types. </w:t>
              </w:r>
            </w:ins>
            <w:del w:id="1863" w:author="RoboGarden Team" w:date="2020-01-23T16:34:00Z">
              <w:r w:rsidR="00E14F2A" w:rsidRPr="007F4B89" w:rsidDel="006E75E2">
                <w:rPr>
                  <w:color w:val="404040"/>
                </w:rPr>
                <w:delText>:</w:delText>
              </w:r>
            </w:del>
          </w:p>
        </w:tc>
      </w:tr>
      <w:tr w:rsidR="00E14F2A" w:rsidRPr="007F4B89" w14:paraId="2BC36291" w14:textId="77777777" w:rsidTr="00E14F2A">
        <w:trPr>
          <w:cantSplit/>
          <w:trHeight w:val="3789"/>
        </w:trPr>
        <w:tc>
          <w:tcPr>
            <w:tcW w:w="936" w:type="dxa"/>
            <w:tcBorders>
              <w:top w:val="nil"/>
              <w:left w:val="single" w:sz="4" w:space="0" w:color="DBDBDB"/>
              <w:bottom w:val="nil"/>
              <w:right w:val="nil"/>
            </w:tcBorders>
            <w:shd w:val="clear" w:color="auto" w:fill="FAFAFA"/>
          </w:tcPr>
          <w:p w14:paraId="23D50EF5" w14:textId="77777777" w:rsidR="00E14F2A" w:rsidRPr="007F4B89" w:rsidRDefault="00E14F2A" w:rsidP="00E14F2A">
            <w:pPr>
              <w:spacing w:before="120" w:after="120" w:line="256" w:lineRule="auto"/>
              <w:jc w:val="center"/>
              <w:outlineLvl w:val="2"/>
              <w:rPr>
                <w:color w:val="404040"/>
              </w:rPr>
            </w:pPr>
          </w:p>
        </w:tc>
        <w:tc>
          <w:tcPr>
            <w:tcW w:w="684" w:type="dxa"/>
            <w:tcBorders>
              <w:top w:val="nil"/>
              <w:left w:val="nil"/>
              <w:bottom w:val="nil"/>
              <w:right w:val="nil"/>
            </w:tcBorders>
            <w:shd w:val="clear" w:color="auto" w:fill="FAFAFA"/>
            <w:vAlign w:val="center"/>
            <w:hideMark/>
          </w:tcPr>
          <w:p w14:paraId="3FAB95AF" w14:textId="77777777" w:rsidR="00E14F2A" w:rsidRPr="007F4B89" w:rsidRDefault="00E14F2A" w:rsidP="00E14F2A">
            <w:pPr>
              <w:spacing w:before="120" w:after="120" w:line="256" w:lineRule="auto"/>
              <w:outlineLvl w:val="2"/>
              <w:rPr>
                <w:color w:val="404040"/>
              </w:rPr>
            </w:pPr>
            <w:r w:rsidRPr="007F4B89">
              <w:rPr>
                <w:rFonts w:ascii="FontAwesome" w:hAnsi="FontAwesome"/>
                <w:color w:val="39407B"/>
                <w:sz w:val="32"/>
                <w:szCs w:val="32"/>
              </w:rPr>
              <w:sym w:font="FontAwesome" w:char="F053"/>
            </w:r>
          </w:p>
        </w:tc>
        <w:tc>
          <w:tcPr>
            <w:tcW w:w="7290" w:type="dxa"/>
            <w:tcBorders>
              <w:top w:val="nil"/>
              <w:left w:val="nil"/>
              <w:bottom w:val="nil"/>
              <w:right w:val="nil"/>
            </w:tcBorders>
            <w:shd w:val="clear" w:color="auto" w:fill="FFFFFF"/>
            <w:vAlign w:val="center"/>
            <w:hideMark/>
          </w:tcPr>
          <w:p w14:paraId="349A3BC2" w14:textId="77777777" w:rsidR="00E14F2A" w:rsidRPr="007F4B89" w:rsidRDefault="00E14F2A" w:rsidP="00E14F2A">
            <w:pPr>
              <w:spacing w:before="120" w:after="120" w:line="256" w:lineRule="auto"/>
              <w:outlineLvl w:val="2"/>
              <w:rPr>
                <w:rFonts w:ascii="Open Sans Semibold" w:hAnsi="Open Sans Semibold" w:cs="Open Sans Semibold"/>
                <w:color w:val="11143F"/>
              </w:rPr>
            </w:pPr>
            <w:r w:rsidRPr="007F4B89">
              <w:rPr>
                <w:rFonts w:ascii="Open Sans Semibold" w:hAnsi="Open Sans Semibold" w:cs="Open Sans Semibold"/>
                <w:color w:val="11143F"/>
              </w:rPr>
              <w:t xml:space="preserve">Nominal Attributes </w:t>
            </w:r>
          </w:p>
          <w:p w14:paraId="1BF34B82" w14:textId="77777777" w:rsidR="00E14F2A" w:rsidRPr="007F4B89" w:rsidRDefault="00E14F2A" w:rsidP="00E14F2A">
            <w:pPr>
              <w:spacing w:before="120" w:after="120" w:line="256" w:lineRule="auto"/>
              <w:rPr>
                <w:color w:val="404040"/>
              </w:rPr>
            </w:pPr>
            <w:r w:rsidRPr="007F4B89">
              <w:rPr>
                <w:color w:val="404040"/>
              </w:rPr>
              <w:t>Nominal attributes are either discrete or categorical attributes. These define an object and cannot be ordered.</w:t>
            </w:r>
          </w:p>
          <w:p w14:paraId="5FA47F62" w14:textId="77777777" w:rsidR="00E14F2A" w:rsidRPr="007F4B89" w:rsidRDefault="00E14F2A" w:rsidP="00E14F2A">
            <w:pPr>
              <w:spacing w:before="120" w:after="120" w:line="256" w:lineRule="auto"/>
              <w:rPr>
                <w:b/>
                <w:bCs/>
                <w:color w:val="404040"/>
              </w:rPr>
            </w:pPr>
            <w:r w:rsidRPr="007F4B89">
              <w:rPr>
                <w:b/>
                <w:bCs/>
                <w:color w:val="404040"/>
              </w:rPr>
              <w:t xml:space="preserve">Example: </w:t>
            </w:r>
          </w:p>
          <w:p w14:paraId="44B7C58B" w14:textId="57637509" w:rsidR="00E14F2A" w:rsidRPr="007F4B89" w:rsidRDefault="00E14F2A" w:rsidP="00E14F2A">
            <w:pPr>
              <w:numPr>
                <w:ilvl w:val="0"/>
                <w:numId w:val="15"/>
              </w:numPr>
              <w:spacing w:before="120" w:after="120" w:line="256" w:lineRule="auto"/>
              <w:ind w:firstLine="0"/>
              <w:rPr>
                <w:color w:val="404040"/>
              </w:rPr>
            </w:pPr>
            <w:r w:rsidRPr="007F4B89">
              <w:rPr>
                <w:color w:val="404040"/>
              </w:rPr>
              <w:t xml:space="preserve">Eye </w:t>
            </w:r>
            <w:ins w:id="1864" w:author="Chantelle Dubois Nishiyama" w:date="2020-02-19T21:26:00Z">
              <w:r w:rsidR="005378AD">
                <w:rPr>
                  <w:color w:val="404040"/>
                </w:rPr>
                <w:t>C</w:t>
              </w:r>
            </w:ins>
            <w:del w:id="1865" w:author="Chantelle Dubois Nishiyama" w:date="2020-02-19T21:26:00Z">
              <w:r w:rsidRPr="007F4B89" w:rsidDel="005378AD">
                <w:rPr>
                  <w:color w:val="404040"/>
                </w:rPr>
                <w:delText>c</w:delText>
              </w:r>
            </w:del>
            <w:r w:rsidRPr="007F4B89">
              <w:rPr>
                <w:color w:val="404040"/>
              </w:rPr>
              <w:t xml:space="preserve">olour </w:t>
            </w:r>
          </w:p>
          <w:p w14:paraId="59223166" w14:textId="1D8DB203" w:rsidR="00E14F2A" w:rsidRPr="007F4B89" w:rsidRDefault="00E14F2A" w:rsidP="00E14F2A">
            <w:pPr>
              <w:numPr>
                <w:ilvl w:val="0"/>
                <w:numId w:val="15"/>
              </w:numPr>
              <w:spacing w:before="120" w:after="120" w:line="256" w:lineRule="auto"/>
              <w:ind w:firstLine="0"/>
              <w:rPr>
                <w:color w:val="404040"/>
              </w:rPr>
            </w:pPr>
            <w:r w:rsidRPr="007F4B89">
              <w:rPr>
                <w:color w:val="404040"/>
              </w:rPr>
              <w:t>Zip</w:t>
            </w:r>
            <w:ins w:id="1866" w:author="Chantelle Dubois Nishiyama" w:date="2020-02-19T21:26:00Z">
              <w:r w:rsidR="005378AD">
                <w:rPr>
                  <w:color w:val="404040"/>
                </w:rPr>
                <w:t xml:space="preserve"> C</w:t>
              </w:r>
            </w:ins>
            <w:del w:id="1867" w:author="Chantelle Dubois Nishiyama" w:date="2020-02-19T21:26:00Z">
              <w:r w:rsidRPr="007F4B89" w:rsidDel="005378AD">
                <w:rPr>
                  <w:color w:val="404040"/>
                </w:rPr>
                <w:delText>c</w:delText>
              </w:r>
            </w:del>
            <w:r w:rsidRPr="007F4B89">
              <w:rPr>
                <w:color w:val="404040"/>
              </w:rPr>
              <w:t>odes</w:t>
            </w:r>
          </w:p>
        </w:tc>
        <w:tc>
          <w:tcPr>
            <w:tcW w:w="585" w:type="dxa"/>
            <w:tcBorders>
              <w:top w:val="nil"/>
              <w:left w:val="nil"/>
              <w:bottom w:val="nil"/>
              <w:right w:val="nil"/>
            </w:tcBorders>
            <w:shd w:val="clear" w:color="auto" w:fill="FAFAFA"/>
            <w:vAlign w:val="center"/>
            <w:hideMark/>
          </w:tcPr>
          <w:p w14:paraId="0FCDEFF9" w14:textId="77777777" w:rsidR="00E14F2A" w:rsidRPr="007F4B89" w:rsidRDefault="00E14F2A" w:rsidP="00E14F2A">
            <w:pPr>
              <w:spacing w:before="120" w:after="120" w:line="256" w:lineRule="auto"/>
              <w:jc w:val="right"/>
              <w:outlineLvl w:val="2"/>
              <w:rPr>
                <w:color w:val="404040"/>
              </w:rPr>
            </w:pPr>
            <w:r w:rsidRPr="007F4B89">
              <w:rPr>
                <w:rFonts w:ascii="FontAwesome" w:hAnsi="FontAwesome"/>
                <w:color w:val="39407B"/>
                <w:sz w:val="32"/>
                <w:szCs w:val="32"/>
              </w:rPr>
              <w:sym w:font="FontAwesome" w:char="F054"/>
            </w:r>
          </w:p>
        </w:tc>
        <w:tc>
          <w:tcPr>
            <w:tcW w:w="945" w:type="dxa"/>
            <w:tcBorders>
              <w:top w:val="nil"/>
              <w:left w:val="nil"/>
              <w:bottom w:val="nil"/>
              <w:right w:val="single" w:sz="4" w:space="0" w:color="DBDBDB"/>
            </w:tcBorders>
            <w:shd w:val="clear" w:color="auto" w:fill="FAFAFA"/>
          </w:tcPr>
          <w:p w14:paraId="6A7BD5BB" w14:textId="77777777" w:rsidR="00E14F2A" w:rsidRPr="007F4B89" w:rsidRDefault="00E14F2A" w:rsidP="00E14F2A">
            <w:pPr>
              <w:spacing w:before="120" w:after="120" w:line="256" w:lineRule="auto"/>
              <w:jc w:val="center"/>
              <w:outlineLvl w:val="2"/>
              <w:rPr>
                <w:color w:val="404040"/>
              </w:rPr>
            </w:pPr>
          </w:p>
        </w:tc>
      </w:tr>
      <w:tr w:rsidR="00E14F2A" w:rsidRPr="007F4B89" w14:paraId="43070A83" w14:textId="77777777" w:rsidTr="00E14F2A">
        <w:trPr>
          <w:cantSplit/>
          <w:trHeight w:val="792"/>
        </w:trPr>
        <w:tc>
          <w:tcPr>
            <w:tcW w:w="936" w:type="dxa"/>
            <w:tcBorders>
              <w:top w:val="nil"/>
              <w:left w:val="single" w:sz="4" w:space="0" w:color="DBDBDB"/>
              <w:bottom w:val="single" w:sz="4" w:space="0" w:color="DBDBDB"/>
              <w:right w:val="nil"/>
            </w:tcBorders>
            <w:shd w:val="clear" w:color="auto" w:fill="FAFAFA"/>
          </w:tcPr>
          <w:p w14:paraId="01A92348" w14:textId="77777777" w:rsidR="00E14F2A" w:rsidRPr="007F4B89" w:rsidRDefault="00E14F2A" w:rsidP="00E14F2A">
            <w:pPr>
              <w:spacing w:before="120" w:after="120" w:line="256" w:lineRule="auto"/>
              <w:jc w:val="center"/>
              <w:outlineLvl w:val="2"/>
              <w:rPr>
                <w:color w:val="404040"/>
              </w:rPr>
            </w:pPr>
          </w:p>
        </w:tc>
        <w:tc>
          <w:tcPr>
            <w:tcW w:w="684" w:type="dxa"/>
            <w:tcBorders>
              <w:top w:val="nil"/>
              <w:left w:val="nil"/>
              <w:bottom w:val="single" w:sz="4" w:space="0" w:color="DBDBDB"/>
              <w:right w:val="nil"/>
            </w:tcBorders>
            <w:shd w:val="clear" w:color="auto" w:fill="FAFAFA"/>
          </w:tcPr>
          <w:p w14:paraId="50BB2306" w14:textId="77777777" w:rsidR="00E14F2A" w:rsidRPr="007F4B89" w:rsidRDefault="00E14F2A" w:rsidP="00E14F2A">
            <w:pPr>
              <w:spacing w:before="120" w:after="120" w:line="256" w:lineRule="auto"/>
              <w:jc w:val="center"/>
              <w:outlineLvl w:val="2"/>
              <w:rPr>
                <w:color w:val="404040"/>
              </w:rPr>
            </w:pPr>
          </w:p>
        </w:tc>
        <w:tc>
          <w:tcPr>
            <w:tcW w:w="7290" w:type="dxa"/>
            <w:tcBorders>
              <w:top w:val="nil"/>
              <w:left w:val="nil"/>
              <w:bottom w:val="single" w:sz="4" w:space="0" w:color="DBDBDB"/>
              <w:right w:val="nil"/>
            </w:tcBorders>
            <w:shd w:val="clear" w:color="auto" w:fill="FAFAFA"/>
            <w:vAlign w:val="center"/>
            <w:hideMark/>
          </w:tcPr>
          <w:p w14:paraId="363B7AEB" w14:textId="77777777" w:rsidR="00E14F2A" w:rsidRPr="007F4B89" w:rsidRDefault="00E14F2A" w:rsidP="00E14F2A">
            <w:pPr>
              <w:spacing w:before="120" w:after="120" w:line="256" w:lineRule="auto"/>
              <w:jc w:val="center"/>
              <w:outlineLvl w:val="2"/>
              <w:rPr>
                <w:color w:val="404040"/>
              </w:rPr>
            </w:pPr>
            <w:r w:rsidRPr="007F4B89">
              <w:rPr>
                <w:rFonts w:ascii="FontAwesome" w:hAnsi="FontAwesome"/>
                <w:color w:val="595959"/>
                <w:sz w:val="18"/>
                <w:szCs w:val="18"/>
              </w:rPr>
              <w:t></w:t>
            </w:r>
            <w:r w:rsidRPr="007F4B89">
              <w:rPr>
                <w:rFonts w:ascii="FontAwesome" w:hAnsi="FontAwesome"/>
                <w:color w:val="404040"/>
                <w:sz w:val="18"/>
                <w:szCs w:val="18"/>
              </w:rPr>
              <w:t xml:space="preserve">   </w:t>
            </w:r>
            <w:r w:rsidRPr="007F4B89">
              <w:rPr>
                <w:rFonts w:ascii="FontAwesome" w:hAnsi="FontAwesome"/>
                <w:color w:val="BBBBBB"/>
                <w:sz w:val="18"/>
                <w:szCs w:val="18"/>
              </w:rPr>
              <w:t>      </w:t>
            </w:r>
          </w:p>
        </w:tc>
        <w:tc>
          <w:tcPr>
            <w:tcW w:w="585" w:type="dxa"/>
            <w:tcBorders>
              <w:top w:val="nil"/>
              <w:left w:val="nil"/>
              <w:bottom w:val="single" w:sz="4" w:space="0" w:color="DBDBDB"/>
              <w:right w:val="nil"/>
            </w:tcBorders>
            <w:shd w:val="clear" w:color="auto" w:fill="FAFAFA"/>
          </w:tcPr>
          <w:p w14:paraId="22E7513B" w14:textId="77777777" w:rsidR="00E14F2A" w:rsidRPr="007F4B89" w:rsidRDefault="00E14F2A" w:rsidP="00E14F2A">
            <w:pPr>
              <w:spacing w:before="120" w:after="120" w:line="256" w:lineRule="auto"/>
              <w:jc w:val="center"/>
              <w:outlineLvl w:val="2"/>
              <w:rPr>
                <w:color w:val="404040"/>
              </w:rPr>
            </w:pPr>
          </w:p>
        </w:tc>
        <w:tc>
          <w:tcPr>
            <w:tcW w:w="945" w:type="dxa"/>
            <w:tcBorders>
              <w:top w:val="nil"/>
              <w:left w:val="nil"/>
              <w:bottom w:val="single" w:sz="4" w:space="0" w:color="DBDBDB"/>
              <w:right w:val="single" w:sz="4" w:space="0" w:color="DBDBDB"/>
            </w:tcBorders>
            <w:shd w:val="clear" w:color="auto" w:fill="FAFAFA"/>
          </w:tcPr>
          <w:p w14:paraId="1F23FF54" w14:textId="77777777" w:rsidR="00E14F2A" w:rsidRPr="007F4B89" w:rsidRDefault="00E14F2A" w:rsidP="00E14F2A">
            <w:pPr>
              <w:spacing w:before="120" w:after="120" w:line="256" w:lineRule="auto"/>
              <w:jc w:val="center"/>
              <w:outlineLvl w:val="2"/>
              <w:rPr>
                <w:color w:val="404040"/>
              </w:rPr>
            </w:pPr>
          </w:p>
        </w:tc>
      </w:tr>
    </w:tbl>
    <w:p w14:paraId="002B2AFF" w14:textId="77777777" w:rsidR="00E14F2A" w:rsidRPr="007F4B89" w:rsidRDefault="00FB1B4B" w:rsidP="00E14F2A">
      <w:pPr>
        <w:spacing w:after="0" w:line="240" w:lineRule="auto"/>
        <w:rPr>
          <w:rFonts w:ascii="Open Sans" w:eastAsia="Open Sans" w:hAnsi="Open Sans" w:cs="Times New Roman"/>
          <w:color w:val="404040"/>
        </w:rPr>
      </w:pPr>
      <w:commentRangeStart w:id="1868"/>
      <w:commentRangeEnd w:id="1868"/>
      <w:r>
        <w:rPr>
          <w:rStyle w:val="CommentReference"/>
          <w:color w:val="404040"/>
        </w:rPr>
        <w:commentReference w:id="1868"/>
      </w:r>
      <w:commentRangeStart w:id="1869"/>
      <w:commentRangeStart w:id="1870"/>
      <w:commentRangeEnd w:id="1869"/>
      <w:r w:rsidR="007052B0">
        <w:rPr>
          <w:rStyle w:val="CommentReference"/>
          <w:color w:val="404040"/>
        </w:rPr>
        <w:commentReference w:id="1869"/>
      </w:r>
      <w:commentRangeEnd w:id="1870"/>
      <w:r w:rsidR="00B426A8">
        <w:rPr>
          <w:rStyle w:val="CommentReference"/>
          <w:color w:val="404040"/>
        </w:rPr>
        <w:commentReference w:id="1870"/>
      </w:r>
    </w:p>
    <w:p w14:paraId="131D1F3A" w14:textId="77777777" w:rsidR="00E14F2A" w:rsidRPr="007F4B89" w:rsidRDefault="00E14F2A" w:rsidP="00E14F2A">
      <w:pPr>
        <w:spacing w:before="120" w:after="120" w:line="256" w:lineRule="auto"/>
        <w:rPr>
          <w:rFonts w:ascii="Open Sans" w:eastAsia="Open Sans" w:hAnsi="Open Sans" w:cs="Times New Roman"/>
          <w:color w:val="404040"/>
        </w:rPr>
      </w:pPr>
    </w:p>
    <w:tbl>
      <w:tblPr>
        <w:tblStyle w:val="TableGrid4"/>
        <w:tblW w:w="10435" w:type="dxa"/>
        <w:tblLook w:val="04A0" w:firstRow="1" w:lastRow="0" w:firstColumn="1" w:lastColumn="0" w:noHBand="0" w:noVBand="1"/>
      </w:tblPr>
      <w:tblGrid>
        <w:gridCol w:w="895"/>
        <w:gridCol w:w="9540"/>
      </w:tblGrid>
      <w:tr w:rsidR="00E14F2A" w:rsidRPr="007F4B89" w14:paraId="02FE0C84" w14:textId="77777777" w:rsidTr="00E14F2A">
        <w:trPr>
          <w:trHeight w:val="566"/>
        </w:trPr>
        <w:tc>
          <w:tcPr>
            <w:tcW w:w="895" w:type="dxa"/>
            <w:tcBorders>
              <w:top w:val="single" w:sz="4" w:space="0" w:color="auto"/>
              <w:left w:val="single" w:sz="4" w:space="0" w:color="auto"/>
              <w:bottom w:val="single" w:sz="4" w:space="0" w:color="auto"/>
              <w:right w:val="single" w:sz="4" w:space="0" w:color="auto"/>
            </w:tcBorders>
            <w:shd w:val="clear" w:color="auto" w:fill="39407B"/>
            <w:hideMark/>
          </w:tcPr>
          <w:p w14:paraId="5F43BC73" w14:textId="77777777" w:rsidR="00E14F2A" w:rsidRPr="007F4B89" w:rsidRDefault="00E14F2A" w:rsidP="00E14F2A">
            <w:pPr>
              <w:spacing w:before="120" w:after="120" w:line="256" w:lineRule="auto"/>
              <w:rPr>
                <w:b/>
                <w:bCs/>
                <w:color w:val="FFFFFF"/>
              </w:rPr>
            </w:pPr>
            <w:r w:rsidRPr="007F4B89">
              <w:rPr>
                <w:b/>
                <w:bCs/>
                <w:color w:val="FFFFFF"/>
              </w:rPr>
              <w:t>Item</w:t>
            </w:r>
          </w:p>
        </w:tc>
        <w:tc>
          <w:tcPr>
            <w:tcW w:w="9540" w:type="dxa"/>
            <w:tcBorders>
              <w:top w:val="single" w:sz="4" w:space="0" w:color="auto"/>
              <w:left w:val="single" w:sz="4" w:space="0" w:color="auto"/>
              <w:bottom w:val="single" w:sz="4" w:space="0" w:color="auto"/>
              <w:right w:val="single" w:sz="4" w:space="0" w:color="auto"/>
            </w:tcBorders>
            <w:shd w:val="clear" w:color="auto" w:fill="39407B"/>
            <w:hideMark/>
          </w:tcPr>
          <w:p w14:paraId="44A181D1" w14:textId="77777777" w:rsidR="00E14F2A" w:rsidRPr="007F4B89" w:rsidRDefault="00E14F2A" w:rsidP="00E14F2A">
            <w:pPr>
              <w:spacing w:before="120" w:after="120" w:line="256" w:lineRule="auto"/>
              <w:rPr>
                <w:b/>
                <w:bCs/>
                <w:color w:val="FFFFFF"/>
              </w:rPr>
            </w:pPr>
            <w:r w:rsidRPr="007F4B89">
              <w:rPr>
                <w:b/>
                <w:bCs/>
                <w:color w:val="FFFFFF"/>
              </w:rPr>
              <w:t>Text</w:t>
            </w:r>
          </w:p>
        </w:tc>
      </w:tr>
      <w:tr w:rsidR="00E14F2A" w:rsidRPr="007F4B89" w14:paraId="5F704DCA" w14:textId="77777777" w:rsidTr="00E14F2A">
        <w:tc>
          <w:tcPr>
            <w:tcW w:w="895" w:type="dxa"/>
            <w:tcBorders>
              <w:top w:val="single" w:sz="4" w:space="0" w:color="auto"/>
              <w:left w:val="single" w:sz="4" w:space="0" w:color="auto"/>
              <w:bottom w:val="single" w:sz="4" w:space="0" w:color="auto"/>
              <w:right w:val="single" w:sz="4" w:space="0" w:color="auto"/>
            </w:tcBorders>
            <w:vAlign w:val="center"/>
          </w:tcPr>
          <w:p w14:paraId="6732D268" w14:textId="77777777" w:rsidR="00E14F2A" w:rsidRPr="007F4B89" w:rsidRDefault="00E14F2A" w:rsidP="00E14F2A">
            <w:pPr>
              <w:numPr>
                <w:ilvl w:val="0"/>
                <w:numId w:val="7"/>
              </w:numPr>
              <w:spacing w:before="120" w:after="120"/>
              <w:ind w:firstLine="0"/>
              <w:contextualSpacing/>
              <w:rPr>
                <w:color w:val="404040"/>
              </w:rPr>
            </w:pPr>
          </w:p>
        </w:tc>
        <w:tc>
          <w:tcPr>
            <w:tcW w:w="9540" w:type="dxa"/>
            <w:tcBorders>
              <w:top w:val="single" w:sz="4" w:space="0" w:color="auto"/>
              <w:left w:val="single" w:sz="4" w:space="0" w:color="auto"/>
              <w:bottom w:val="single" w:sz="4" w:space="0" w:color="auto"/>
              <w:right w:val="single" w:sz="4" w:space="0" w:color="auto"/>
            </w:tcBorders>
            <w:vAlign w:val="center"/>
            <w:hideMark/>
          </w:tcPr>
          <w:p w14:paraId="23BED14D" w14:textId="77777777" w:rsidR="00E14F2A" w:rsidRPr="007F4B89" w:rsidRDefault="00E14F2A" w:rsidP="00E14F2A">
            <w:pPr>
              <w:spacing w:before="120" w:after="120" w:line="256" w:lineRule="auto"/>
              <w:outlineLvl w:val="2"/>
              <w:rPr>
                <w:rFonts w:ascii="Open Sans Semibold" w:hAnsi="Open Sans Semibold" w:cs="Open Sans Semibold"/>
                <w:color w:val="11143F"/>
              </w:rPr>
            </w:pPr>
            <w:r w:rsidRPr="007F4B89">
              <w:rPr>
                <w:rFonts w:ascii="Open Sans Semibold" w:hAnsi="Open Sans Semibold" w:cs="Open Sans Semibold"/>
                <w:color w:val="11143F"/>
              </w:rPr>
              <w:t xml:space="preserve">Nominal Attributes </w:t>
            </w:r>
          </w:p>
          <w:p w14:paraId="6A704891" w14:textId="77777777" w:rsidR="00E14F2A" w:rsidRPr="007F4B89" w:rsidRDefault="00E14F2A" w:rsidP="00E14F2A">
            <w:pPr>
              <w:spacing w:before="120" w:after="120" w:line="256" w:lineRule="auto"/>
              <w:rPr>
                <w:color w:val="404040"/>
              </w:rPr>
            </w:pPr>
            <w:r w:rsidRPr="007F4B89">
              <w:rPr>
                <w:color w:val="404040"/>
              </w:rPr>
              <w:t>Nominal attributes are either discrete or categorical attributes that define an object and cannot be ordered.</w:t>
            </w:r>
          </w:p>
          <w:p w14:paraId="709CDB75" w14:textId="77777777" w:rsidR="00E14F2A" w:rsidRPr="007F4B89" w:rsidRDefault="00E14F2A" w:rsidP="00E14F2A">
            <w:pPr>
              <w:spacing w:before="120" w:after="120" w:line="256" w:lineRule="auto"/>
              <w:rPr>
                <w:b/>
                <w:bCs/>
                <w:color w:val="404040"/>
              </w:rPr>
            </w:pPr>
            <w:r w:rsidRPr="007F4B89">
              <w:rPr>
                <w:b/>
                <w:bCs/>
                <w:color w:val="404040"/>
              </w:rPr>
              <w:t xml:space="preserve">Example: </w:t>
            </w:r>
          </w:p>
          <w:p w14:paraId="4C9C1037" w14:textId="56579A1C" w:rsidR="00E14F2A" w:rsidRPr="007F4B89" w:rsidRDefault="00E14F2A" w:rsidP="00E14F2A">
            <w:pPr>
              <w:numPr>
                <w:ilvl w:val="0"/>
                <w:numId w:val="15"/>
              </w:numPr>
              <w:spacing w:before="120" w:after="120" w:line="256" w:lineRule="auto"/>
              <w:ind w:firstLine="0"/>
              <w:rPr>
                <w:color w:val="404040"/>
              </w:rPr>
            </w:pPr>
            <w:r w:rsidRPr="007F4B89">
              <w:rPr>
                <w:color w:val="404040"/>
              </w:rPr>
              <w:t xml:space="preserve">Eye </w:t>
            </w:r>
            <w:ins w:id="1871" w:author="Chantelle Dubois Nishiyama" w:date="2020-02-19T21:26:00Z">
              <w:r w:rsidR="005378AD">
                <w:rPr>
                  <w:color w:val="404040"/>
                </w:rPr>
                <w:t>C</w:t>
              </w:r>
            </w:ins>
            <w:del w:id="1872" w:author="Chantelle Dubois Nishiyama" w:date="2020-02-19T21:26:00Z">
              <w:r w:rsidRPr="007F4B89" w:rsidDel="005378AD">
                <w:rPr>
                  <w:color w:val="404040"/>
                </w:rPr>
                <w:delText>c</w:delText>
              </w:r>
            </w:del>
            <w:r w:rsidRPr="007F4B89">
              <w:rPr>
                <w:color w:val="404040"/>
              </w:rPr>
              <w:t xml:space="preserve">olour </w:t>
            </w:r>
          </w:p>
          <w:p w14:paraId="1A26D970" w14:textId="79C00A98" w:rsidR="00E14F2A" w:rsidRPr="007F4B89" w:rsidRDefault="00E14F2A" w:rsidP="00E14F2A">
            <w:pPr>
              <w:numPr>
                <w:ilvl w:val="0"/>
                <w:numId w:val="15"/>
              </w:numPr>
              <w:spacing w:before="120" w:after="120" w:line="256" w:lineRule="auto"/>
              <w:ind w:firstLine="0"/>
              <w:rPr>
                <w:b/>
                <w:bCs/>
                <w:color w:val="404040"/>
              </w:rPr>
            </w:pPr>
            <w:r w:rsidRPr="007F4B89">
              <w:rPr>
                <w:color w:val="404040"/>
              </w:rPr>
              <w:t>Zip</w:t>
            </w:r>
            <w:ins w:id="1873" w:author="Chantelle Dubois Nishiyama" w:date="2020-02-19T21:26:00Z">
              <w:r w:rsidR="005378AD">
                <w:rPr>
                  <w:color w:val="404040"/>
                </w:rPr>
                <w:t xml:space="preserve"> C</w:t>
              </w:r>
            </w:ins>
            <w:del w:id="1874" w:author="Chantelle Dubois Nishiyama" w:date="2020-02-19T21:26:00Z">
              <w:r w:rsidRPr="007F4B89" w:rsidDel="005378AD">
                <w:rPr>
                  <w:color w:val="404040"/>
                </w:rPr>
                <w:delText>c</w:delText>
              </w:r>
            </w:del>
            <w:r w:rsidRPr="007F4B89">
              <w:rPr>
                <w:color w:val="404040"/>
              </w:rPr>
              <w:t>odes</w:t>
            </w:r>
          </w:p>
        </w:tc>
      </w:tr>
      <w:tr w:rsidR="00E14F2A" w:rsidRPr="007F4B89" w14:paraId="3FE94E66" w14:textId="77777777" w:rsidTr="00E14F2A">
        <w:tc>
          <w:tcPr>
            <w:tcW w:w="895" w:type="dxa"/>
            <w:tcBorders>
              <w:top w:val="single" w:sz="4" w:space="0" w:color="auto"/>
              <w:left w:val="single" w:sz="4" w:space="0" w:color="auto"/>
              <w:bottom w:val="single" w:sz="4" w:space="0" w:color="auto"/>
              <w:right w:val="single" w:sz="4" w:space="0" w:color="auto"/>
            </w:tcBorders>
            <w:vAlign w:val="center"/>
          </w:tcPr>
          <w:p w14:paraId="72652FBF" w14:textId="77777777" w:rsidR="00E14F2A" w:rsidRPr="007F4B89" w:rsidRDefault="00E14F2A" w:rsidP="00E14F2A">
            <w:pPr>
              <w:numPr>
                <w:ilvl w:val="0"/>
                <w:numId w:val="7"/>
              </w:numPr>
              <w:spacing w:before="120" w:after="120"/>
              <w:ind w:firstLine="0"/>
              <w:contextualSpacing/>
              <w:rPr>
                <w:color w:val="404040"/>
              </w:rPr>
            </w:pPr>
          </w:p>
        </w:tc>
        <w:tc>
          <w:tcPr>
            <w:tcW w:w="9540" w:type="dxa"/>
            <w:tcBorders>
              <w:top w:val="single" w:sz="4" w:space="0" w:color="auto"/>
              <w:left w:val="single" w:sz="4" w:space="0" w:color="auto"/>
              <w:bottom w:val="single" w:sz="4" w:space="0" w:color="auto"/>
              <w:right w:val="single" w:sz="4" w:space="0" w:color="auto"/>
            </w:tcBorders>
            <w:vAlign w:val="center"/>
            <w:hideMark/>
          </w:tcPr>
          <w:p w14:paraId="2EE5ABC6" w14:textId="77777777" w:rsidR="00E14F2A" w:rsidRPr="007F4B89" w:rsidRDefault="00E14F2A" w:rsidP="00E14F2A">
            <w:pPr>
              <w:spacing w:before="120" w:after="120" w:line="256" w:lineRule="auto"/>
              <w:outlineLvl w:val="2"/>
              <w:rPr>
                <w:rFonts w:ascii="Open Sans Semibold" w:hAnsi="Open Sans Semibold" w:cs="Open Sans Semibold"/>
                <w:color w:val="11143F"/>
              </w:rPr>
            </w:pPr>
            <w:r w:rsidRPr="007F4B89">
              <w:rPr>
                <w:rFonts w:ascii="Open Sans Semibold" w:hAnsi="Open Sans Semibold" w:cs="Open Sans Semibold"/>
                <w:color w:val="11143F"/>
              </w:rPr>
              <w:t xml:space="preserve">Ordinal Attributes </w:t>
            </w:r>
          </w:p>
          <w:p w14:paraId="3BFB884C" w14:textId="77777777" w:rsidR="00E14F2A" w:rsidRPr="007F4B89" w:rsidRDefault="00E14F2A" w:rsidP="00E14F2A">
            <w:pPr>
              <w:spacing w:before="120" w:after="120" w:line="256" w:lineRule="auto"/>
              <w:rPr>
                <w:color w:val="404040"/>
              </w:rPr>
            </w:pPr>
            <w:r w:rsidRPr="007F4B89">
              <w:rPr>
                <w:color w:val="404040"/>
              </w:rPr>
              <w:t>Ordinal attributes are types of categorical data that have natural order or rankings.</w:t>
            </w:r>
          </w:p>
          <w:p w14:paraId="3BA89C62" w14:textId="77777777" w:rsidR="00E14F2A" w:rsidRPr="007F4B89" w:rsidRDefault="00E14F2A" w:rsidP="00E14F2A">
            <w:pPr>
              <w:spacing w:before="120" w:after="120" w:line="256" w:lineRule="auto"/>
              <w:rPr>
                <w:b/>
                <w:bCs/>
                <w:color w:val="404040"/>
              </w:rPr>
            </w:pPr>
            <w:r w:rsidRPr="007F4B89">
              <w:rPr>
                <w:b/>
                <w:bCs/>
                <w:color w:val="404040"/>
              </w:rPr>
              <w:t xml:space="preserve">Example: </w:t>
            </w:r>
          </w:p>
          <w:p w14:paraId="4E842E19" w14:textId="77777777" w:rsidR="00E14F2A" w:rsidRPr="007F4B89" w:rsidRDefault="00E14F2A" w:rsidP="00E14F2A">
            <w:pPr>
              <w:numPr>
                <w:ilvl w:val="0"/>
                <w:numId w:val="15"/>
              </w:numPr>
              <w:spacing w:before="120" w:after="120" w:line="256" w:lineRule="auto"/>
              <w:ind w:firstLine="0"/>
              <w:rPr>
                <w:color w:val="404040"/>
              </w:rPr>
            </w:pPr>
            <w:r w:rsidRPr="007F4B89">
              <w:rPr>
                <w:color w:val="404040"/>
              </w:rPr>
              <w:t>Movie ratings (1 – 5)</w:t>
            </w:r>
          </w:p>
        </w:tc>
      </w:tr>
      <w:tr w:rsidR="00E14F2A" w:rsidRPr="007F4B89" w14:paraId="59454EE9" w14:textId="77777777" w:rsidTr="00E14F2A">
        <w:tc>
          <w:tcPr>
            <w:tcW w:w="895" w:type="dxa"/>
            <w:tcBorders>
              <w:top w:val="single" w:sz="4" w:space="0" w:color="auto"/>
              <w:left w:val="single" w:sz="4" w:space="0" w:color="auto"/>
              <w:bottom w:val="single" w:sz="4" w:space="0" w:color="auto"/>
              <w:right w:val="single" w:sz="4" w:space="0" w:color="auto"/>
            </w:tcBorders>
            <w:vAlign w:val="center"/>
          </w:tcPr>
          <w:p w14:paraId="7471664F" w14:textId="77777777" w:rsidR="00E14F2A" w:rsidRPr="007F4B89" w:rsidRDefault="00E14F2A" w:rsidP="00E14F2A">
            <w:pPr>
              <w:numPr>
                <w:ilvl w:val="0"/>
                <w:numId w:val="7"/>
              </w:numPr>
              <w:spacing w:before="120" w:after="120"/>
              <w:ind w:firstLine="0"/>
              <w:contextualSpacing/>
              <w:rPr>
                <w:color w:val="404040"/>
              </w:rPr>
            </w:pPr>
          </w:p>
        </w:tc>
        <w:tc>
          <w:tcPr>
            <w:tcW w:w="9540" w:type="dxa"/>
            <w:tcBorders>
              <w:top w:val="single" w:sz="4" w:space="0" w:color="auto"/>
              <w:left w:val="single" w:sz="4" w:space="0" w:color="auto"/>
              <w:bottom w:val="single" w:sz="4" w:space="0" w:color="auto"/>
              <w:right w:val="single" w:sz="4" w:space="0" w:color="auto"/>
            </w:tcBorders>
            <w:vAlign w:val="center"/>
            <w:hideMark/>
          </w:tcPr>
          <w:p w14:paraId="3D6EDAF0" w14:textId="77777777" w:rsidR="00E14F2A" w:rsidRPr="007F4B89" w:rsidRDefault="00E14F2A" w:rsidP="00E14F2A">
            <w:pPr>
              <w:spacing w:before="120" w:after="120" w:line="256" w:lineRule="auto"/>
              <w:outlineLvl w:val="2"/>
              <w:rPr>
                <w:rFonts w:ascii="Open Sans Semibold" w:hAnsi="Open Sans Semibold" w:cs="Open Sans Semibold"/>
                <w:color w:val="11143F"/>
              </w:rPr>
            </w:pPr>
            <w:r w:rsidRPr="007F4B89">
              <w:rPr>
                <w:rFonts w:ascii="Open Sans Semibold" w:hAnsi="Open Sans Semibold" w:cs="Open Sans Semibold"/>
                <w:color w:val="11143F"/>
              </w:rPr>
              <w:t xml:space="preserve">Interval Attributes </w:t>
            </w:r>
          </w:p>
          <w:p w14:paraId="60D1F4F0" w14:textId="77777777" w:rsidR="00E14F2A" w:rsidRPr="007F4B89" w:rsidRDefault="00E14F2A" w:rsidP="00E14F2A">
            <w:pPr>
              <w:spacing w:before="120" w:after="120" w:line="256" w:lineRule="auto"/>
              <w:rPr>
                <w:color w:val="404040"/>
              </w:rPr>
            </w:pPr>
            <w:r w:rsidRPr="007F4B89">
              <w:rPr>
                <w:color w:val="404040"/>
              </w:rPr>
              <w:t>Interval attributes are the type of attributes which differentiate between values.</w:t>
            </w:r>
          </w:p>
          <w:p w14:paraId="71AE8D86" w14:textId="77777777" w:rsidR="00E14F2A" w:rsidRPr="007F4B89" w:rsidRDefault="00E14F2A" w:rsidP="00E14F2A">
            <w:pPr>
              <w:spacing w:before="120" w:after="120" w:line="256" w:lineRule="auto"/>
              <w:rPr>
                <w:b/>
                <w:bCs/>
                <w:color w:val="404040"/>
              </w:rPr>
            </w:pPr>
            <w:r w:rsidRPr="007F4B89">
              <w:rPr>
                <w:b/>
                <w:bCs/>
                <w:color w:val="404040"/>
              </w:rPr>
              <w:t xml:space="preserve">Example: </w:t>
            </w:r>
          </w:p>
          <w:p w14:paraId="507854ED" w14:textId="77777777" w:rsidR="00E14F2A" w:rsidRPr="007F4B89" w:rsidRDefault="00E14F2A" w:rsidP="00E14F2A">
            <w:pPr>
              <w:numPr>
                <w:ilvl w:val="0"/>
                <w:numId w:val="15"/>
              </w:numPr>
              <w:spacing w:before="120" w:after="120" w:line="256" w:lineRule="auto"/>
              <w:ind w:firstLine="0"/>
              <w:rPr>
                <w:color w:val="404040"/>
              </w:rPr>
            </w:pPr>
            <w:r w:rsidRPr="007F4B89">
              <w:rPr>
                <w:color w:val="404040"/>
              </w:rPr>
              <w:lastRenderedPageBreak/>
              <w:t>Temperature</w:t>
            </w:r>
          </w:p>
          <w:p w14:paraId="335EDCB1" w14:textId="77777777" w:rsidR="00E14F2A" w:rsidRPr="007F4B89" w:rsidRDefault="00E14F2A" w:rsidP="00E14F2A">
            <w:pPr>
              <w:numPr>
                <w:ilvl w:val="0"/>
                <w:numId w:val="15"/>
              </w:numPr>
              <w:spacing w:before="120" w:after="120" w:line="256" w:lineRule="auto"/>
              <w:ind w:firstLine="0"/>
              <w:rPr>
                <w:color w:val="404040"/>
              </w:rPr>
            </w:pPr>
            <w:r w:rsidRPr="007F4B89">
              <w:rPr>
                <w:color w:val="404040"/>
              </w:rPr>
              <w:t>Calendar Dates</w:t>
            </w:r>
          </w:p>
        </w:tc>
      </w:tr>
      <w:tr w:rsidR="00E14F2A" w:rsidRPr="007F4B89" w14:paraId="3E628684" w14:textId="77777777" w:rsidTr="00E14F2A">
        <w:tc>
          <w:tcPr>
            <w:tcW w:w="895" w:type="dxa"/>
            <w:tcBorders>
              <w:top w:val="single" w:sz="4" w:space="0" w:color="auto"/>
              <w:left w:val="single" w:sz="4" w:space="0" w:color="auto"/>
              <w:bottom w:val="single" w:sz="4" w:space="0" w:color="auto"/>
              <w:right w:val="single" w:sz="4" w:space="0" w:color="auto"/>
            </w:tcBorders>
            <w:vAlign w:val="center"/>
          </w:tcPr>
          <w:p w14:paraId="52F12DF7" w14:textId="77777777" w:rsidR="00E14F2A" w:rsidRPr="007F4B89" w:rsidRDefault="00E14F2A" w:rsidP="00E14F2A">
            <w:pPr>
              <w:numPr>
                <w:ilvl w:val="0"/>
                <w:numId w:val="7"/>
              </w:numPr>
              <w:spacing w:before="120" w:after="120"/>
              <w:ind w:firstLine="0"/>
              <w:contextualSpacing/>
              <w:rPr>
                <w:color w:val="404040"/>
              </w:rPr>
            </w:pPr>
          </w:p>
        </w:tc>
        <w:tc>
          <w:tcPr>
            <w:tcW w:w="9540" w:type="dxa"/>
            <w:tcBorders>
              <w:top w:val="single" w:sz="4" w:space="0" w:color="auto"/>
              <w:left w:val="single" w:sz="4" w:space="0" w:color="auto"/>
              <w:bottom w:val="single" w:sz="4" w:space="0" w:color="auto"/>
              <w:right w:val="single" w:sz="4" w:space="0" w:color="auto"/>
            </w:tcBorders>
            <w:vAlign w:val="center"/>
            <w:hideMark/>
          </w:tcPr>
          <w:p w14:paraId="097D3719" w14:textId="77777777" w:rsidR="00E14F2A" w:rsidRPr="007F4B89" w:rsidRDefault="00E14F2A" w:rsidP="00E14F2A">
            <w:pPr>
              <w:spacing w:before="120" w:after="120" w:line="256" w:lineRule="auto"/>
              <w:outlineLvl w:val="2"/>
              <w:rPr>
                <w:rFonts w:ascii="Open Sans Semibold" w:hAnsi="Open Sans Semibold" w:cs="Open Sans Semibold"/>
                <w:color w:val="11143F"/>
              </w:rPr>
            </w:pPr>
            <w:r w:rsidRPr="007F4B89">
              <w:rPr>
                <w:rFonts w:ascii="Open Sans Semibold" w:hAnsi="Open Sans Semibold" w:cs="Open Sans Semibold"/>
                <w:color w:val="11143F"/>
              </w:rPr>
              <w:t xml:space="preserve">Ratio Attributes </w:t>
            </w:r>
          </w:p>
          <w:p w14:paraId="23B76FCF" w14:textId="77777777" w:rsidR="00E14F2A" w:rsidRPr="007F4B89" w:rsidRDefault="00E14F2A" w:rsidP="00E14F2A">
            <w:pPr>
              <w:spacing w:before="120" w:after="120" w:line="256" w:lineRule="auto"/>
              <w:rPr>
                <w:color w:val="404040"/>
              </w:rPr>
            </w:pPr>
            <w:r w:rsidRPr="007F4B89">
              <w:rPr>
                <w:color w:val="404040"/>
              </w:rPr>
              <w:t xml:space="preserve">Ratio attributes have all the properties of the interval attribute in addition to the accurate definition of the 0.0 value. </w:t>
            </w:r>
          </w:p>
          <w:p w14:paraId="4F4914BE" w14:textId="77777777" w:rsidR="00E14F2A" w:rsidRPr="007F4B89" w:rsidRDefault="00E14F2A" w:rsidP="00E14F2A">
            <w:pPr>
              <w:spacing w:before="120" w:after="120" w:line="256" w:lineRule="auto"/>
              <w:rPr>
                <w:b/>
                <w:bCs/>
                <w:color w:val="404040"/>
              </w:rPr>
            </w:pPr>
            <w:r w:rsidRPr="007F4B89">
              <w:rPr>
                <w:b/>
                <w:bCs/>
                <w:color w:val="404040"/>
              </w:rPr>
              <w:t xml:space="preserve">Example: </w:t>
            </w:r>
          </w:p>
          <w:p w14:paraId="41AD8DDF" w14:textId="77777777" w:rsidR="00E14F2A" w:rsidRPr="007F4B89" w:rsidRDefault="00E14F2A" w:rsidP="00E14F2A">
            <w:pPr>
              <w:numPr>
                <w:ilvl w:val="0"/>
                <w:numId w:val="15"/>
              </w:numPr>
              <w:spacing w:before="120" w:after="120" w:line="256" w:lineRule="auto"/>
              <w:ind w:firstLine="0"/>
              <w:rPr>
                <w:color w:val="404040"/>
              </w:rPr>
            </w:pPr>
            <w:r w:rsidRPr="007F4B89">
              <w:rPr>
                <w:color w:val="404040"/>
              </w:rPr>
              <w:t xml:space="preserve">Weight </w:t>
            </w:r>
          </w:p>
          <w:p w14:paraId="3A287D7A" w14:textId="77777777" w:rsidR="00E14F2A" w:rsidRPr="007F4B89" w:rsidRDefault="00E14F2A" w:rsidP="00E14F2A">
            <w:pPr>
              <w:numPr>
                <w:ilvl w:val="0"/>
                <w:numId w:val="15"/>
              </w:numPr>
              <w:spacing w:before="120" w:after="120" w:line="256" w:lineRule="auto"/>
              <w:ind w:firstLine="0"/>
              <w:rPr>
                <w:color w:val="404040"/>
              </w:rPr>
            </w:pPr>
            <w:r w:rsidRPr="007F4B89">
              <w:rPr>
                <w:color w:val="404040"/>
              </w:rPr>
              <w:t>Height</w:t>
            </w:r>
          </w:p>
        </w:tc>
      </w:tr>
    </w:tbl>
    <w:p w14:paraId="64CF3D95" w14:textId="77777777" w:rsidR="00E14F2A" w:rsidRPr="007F4B89" w:rsidRDefault="00E14F2A" w:rsidP="00E14F2A">
      <w:pPr>
        <w:spacing w:after="0" w:line="240" w:lineRule="auto"/>
        <w:rPr>
          <w:rFonts w:ascii="Open Sans" w:eastAsia="Open Sans" w:hAnsi="Open Sans" w:cs="Times New Roman"/>
          <w:color w:val="404040"/>
        </w:rPr>
      </w:pPr>
    </w:p>
    <w:tbl>
      <w:tblPr>
        <w:tblStyle w:val="TableGrid4"/>
        <w:tblW w:w="104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Change w:id="1875" w:author="Alicia Romero Lopez" w:date="2020-01-31T09:48:00Z">
          <w:tblPr>
            <w:tblStyle w:val="TableGrid4"/>
            <w:tblW w:w="104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PrChange>
      </w:tblPr>
      <w:tblGrid>
        <w:gridCol w:w="90"/>
        <w:gridCol w:w="1350"/>
        <w:gridCol w:w="9000"/>
        <w:tblGridChange w:id="1876">
          <w:tblGrid>
            <w:gridCol w:w="360"/>
            <w:gridCol w:w="360"/>
            <w:gridCol w:w="360"/>
          </w:tblGrid>
        </w:tblGridChange>
      </w:tblGrid>
      <w:tr w:rsidR="00E14F2A" w:rsidRPr="007F4B89" w14:paraId="5F49BDC2" w14:textId="77777777" w:rsidTr="51235A2F">
        <w:trPr>
          <w:trHeight w:val="638"/>
        </w:trPr>
        <w:tc>
          <w:tcPr>
            <w:tcW w:w="90" w:type="dxa"/>
            <w:shd w:val="clear" w:color="auto" w:fill="FFC33B"/>
            <w:vAlign w:val="center"/>
            <w:tcPrChange w:id="1877" w:author="Alicia Romero Lopez" w:date="2020-01-31T09:48:00Z">
              <w:tcPr>
                <w:tcW w:w="90" w:type="dxa"/>
                <w:shd w:val="clear" w:color="auto" w:fill="FFC33B"/>
              </w:tcPr>
            </w:tcPrChange>
          </w:tcPr>
          <w:p w14:paraId="7D7A6FD7" w14:textId="77777777" w:rsidR="00E14F2A" w:rsidRPr="007F4B89" w:rsidRDefault="00E14F2A" w:rsidP="00E14F2A">
            <w:pPr>
              <w:spacing w:before="120" w:after="120" w:line="256" w:lineRule="auto"/>
              <w:rPr>
                <w:color w:val="404040"/>
              </w:rPr>
            </w:pPr>
          </w:p>
        </w:tc>
        <w:tc>
          <w:tcPr>
            <w:tcW w:w="1350" w:type="dxa"/>
            <w:shd w:val="clear" w:color="auto" w:fill="FFE8B2"/>
            <w:vAlign w:val="center"/>
            <w:hideMark/>
            <w:tcPrChange w:id="1878" w:author="Alicia Romero Lopez" w:date="2020-01-31T09:48:00Z">
              <w:tcPr>
                <w:tcW w:w="1350" w:type="dxa"/>
                <w:shd w:val="clear" w:color="auto" w:fill="FFE8B2"/>
                <w:hideMark/>
              </w:tcPr>
            </w:tcPrChange>
          </w:tcPr>
          <w:p w14:paraId="5D218ED4" w14:textId="77777777" w:rsidR="00E14F2A" w:rsidRPr="007F4B89" w:rsidRDefault="00E14F2A" w:rsidP="00E14F2A">
            <w:pPr>
              <w:spacing w:before="120" w:after="120" w:line="256" w:lineRule="auto"/>
              <w:jc w:val="center"/>
              <w:rPr>
                <w:color w:val="404040"/>
              </w:rPr>
            </w:pPr>
            <w:r w:rsidRPr="007F4B89">
              <w:rPr>
                <w:noProof/>
                <w:color w:val="404040"/>
              </w:rPr>
              <w:drawing>
                <wp:inline distT="0" distB="0" distL="0" distR="0" wp14:anchorId="23562CC3" wp14:editId="3BFFEDC9">
                  <wp:extent cx="685800" cy="685800"/>
                  <wp:effectExtent l="0" t="0" r="0" b="0"/>
                  <wp:docPr id="8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85800" cy="685800"/>
                          </a:xfrm>
                          <a:prstGeom prst="rect">
                            <a:avLst/>
                          </a:prstGeom>
                          <a:noFill/>
                          <a:ln>
                            <a:noFill/>
                          </a:ln>
                        </pic:spPr>
                      </pic:pic>
                    </a:graphicData>
                  </a:graphic>
                </wp:inline>
              </w:drawing>
            </w:r>
          </w:p>
        </w:tc>
        <w:tc>
          <w:tcPr>
            <w:tcW w:w="9000" w:type="dxa"/>
            <w:shd w:val="clear" w:color="auto" w:fill="FFE8B2"/>
            <w:vAlign w:val="center"/>
            <w:hideMark/>
            <w:tcPrChange w:id="1879" w:author="Alicia Romero Lopez" w:date="2020-01-31T09:48:00Z">
              <w:tcPr>
                <w:tcW w:w="9000" w:type="dxa"/>
                <w:shd w:val="clear" w:color="auto" w:fill="FFE8B2"/>
                <w:hideMark/>
              </w:tcPr>
            </w:tcPrChange>
          </w:tcPr>
          <w:p w14:paraId="6B714171" w14:textId="77777777" w:rsidR="00E14F2A" w:rsidRPr="007F4B89" w:rsidRDefault="00E14F2A" w:rsidP="00E14F2A">
            <w:pPr>
              <w:spacing w:before="120" w:after="120" w:line="256" w:lineRule="auto"/>
              <w:ind w:left="274" w:right="274"/>
              <w:rPr>
                <w:rFonts w:ascii="Open Sans Semibold" w:hAnsi="Open Sans Semibold" w:cs="Open Sans Semibold"/>
                <w:color w:val="404040"/>
                <w:sz w:val="24"/>
                <w:szCs w:val="24"/>
              </w:rPr>
            </w:pPr>
            <w:commentRangeStart w:id="1880"/>
            <w:r w:rsidRPr="007F4B89">
              <w:rPr>
                <w:rFonts w:ascii="Open Sans Semibold" w:hAnsi="Open Sans Semibold" w:cs="Open Sans Semibold"/>
                <w:color w:val="404040"/>
                <w:sz w:val="24"/>
                <w:szCs w:val="24"/>
              </w:rPr>
              <w:t>Difference Between Discrete and Continuous attributes;</w:t>
            </w:r>
            <w:commentRangeEnd w:id="1880"/>
            <w:r w:rsidR="00BD2B7A">
              <w:rPr>
                <w:rStyle w:val="CommentReference"/>
                <w:color w:val="404040"/>
              </w:rPr>
              <w:commentReference w:id="1880"/>
            </w:r>
          </w:p>
          <w:p w14:paraId="72E87180" w14:textId="77777777" w:rsidR="00E14F2A" w:rsidRPr="007F4B89" w:rsidRDefault="00E14F2A" w:rsidP="00E14F2A">
            <w:pPr>
              <w:spacing w:before="120" w:after="120" w:line="256" w:lineRule="auto"/>
              <w:ind w:left="274" w:right="274"/>
              <w:rPr>
                <w:rFonts w:cs="Open Sans"/>
                <w:color w:val="404040"/>
              </w:rPr>
            </w:pPr>
            <w:r w:rsidRPr="007F4B89">
              <w:rPr>
                <w:rFonts w:cs="Open Sans"/>
                <w:b/>
                <w:bCs/>
                <w:color w:val="404040"/>
              </w:rPr>
              <w:t>Discrete</w:t>
            </w:r>
            <w:r w:rsidRPr="007F4B89">
              <w:rPr>
                <w:rFonts w:cs="Open Sans"/>
                <w:color w:val="404040"/>
              </w:rPr>
              <w:t xml:space="preserve">: Attributes with only finite sets of values </w:t>
            </w:r>
          </w:p>
          <w:p w14:paraId="5A57399A" w14:textId="77777777" w:rsidR="00E14F2A" w:rsidRPr="007F4B89" w:rsidRDefault="00E14F2A" w:rsidP="00E14F2A">
            <w:pPr>
              <w:spacing w:before="120" w:after="120" w:line="256" w:lineRule="auto"/>
              <w:ind w:left="274" w:right="274"/>
              <w:rPr>
                <w:rFonts w:cs="Open Sans"/>
                <w:color w:val="404040"/>
              </w:rPr>
            </w:pPr>
            <w:r w:rsidRPr="007F4B89">
              <w:rPr>
                <w:rFonts w:cs="Open Sans"/>
                <w:b/>
                <w:bCs/>
                <w:color w:val="404040"/>
              </w:rPr>
              <w:t>Continuous:</w:t>
            </w:r>
            <w:r w:rsidRPr="007F4B89">
              <w:rPr>
                <w:rFonts w:cs="Open Sans"/>
                <w:color w:val="404040"/>
              </w:rPr>
              <w:t xml:space="preserve"> Attributes with real numbers as real values</w:t>
            </w:r>
          </w:p>
        </w:tc>
      </w:tr>
    </w:tbl>
    <w:p w14:paraId="2B019C23" w14:textId="77777777" w:rsidR="00E14F2A" w:rsidRPr="007F4B89" w:rsidRDefault="00E14F2A" w:rsidP="00E14F2A">
      <w:pPr>
        <w:spacing w:after="0" w:line="240" w:lineRule="auto"/>
        <w:rPr>
          <w:rFonts w:ascii="Open Sans" w:eastAsia="Open Sans" w:hAnsi="Open Sans" w:cs="Times New Roman"/>
          <w:color w:val="404040"/>
        </w:rPr>
      </w:pPr>
    </w:p>
    <w:p w14:paraId="77CFAA53" w14:textId="5AC445ED" w:rsidR="00E14F2A" w:rsidRPr="00000BFE" w:rsidDel="00B570BE" w:rsidRDefault="00E14F2A" w:rsidP="00E14F2A">
      <w:pPr>
        <w:spacing w:after="0" w:line="240" w:lineRule="auto"/>
        <w:rPr>
          <w:del w:id="1881" w:author="RoboGarden Team" w:date="2020-02-07T11:10:00Z"/>
          <w:rFonts w:ascii="Open Sans" w:eastAsia="Open Sans" w:hAnsi="Open Sans" w:cs="Times New Roman"/>
          <w:b/>
          <w:bCs/>
          <w:color w:val="404040"/>
          <w:rPrChange w:id="1882" w:author="Fatemeh Yazdanbakhsh Poodeh" w:date="2020-01-28T22:22:00Z">
            <w:rPr>
              <w:del w:id="1883" w:author="RoboGarden Team" w:date="2020-02-07T11:10:00Z"/>
              <w:rFonts w:ascii="Open Sans" w:eastAsia="Open Sans" w:hAnsi="Open Sans" w:cs="Times New Roman"/>
              <w:color w:val="404040"/>
            </w:rPr>
          </w:rPrChange>
        </w:rPr>
      </w:pPr>
      <w:commentRangeStart w:id="1884"/>
      <w:commentRangeStart w:id="1885"/>
      <w:commentRangeEnd w:id="1884"/>
      <w:del w:id="1886" w:author="RoboGarden Team" w:date="2020-02-07T11:10:00Z">
        <w:r w:rsidDel="00B570BE">
          <w:rPr>
            <w:rStyle w:val="CommentReference"/>
          </w:rPr>
          <w:commentReference w:id="1884"/>
        </w:r>
        <w:commentRangeEnd w:id="1885"/>
        <w:r w:rsidR="001F6A48" w:rsidDel="00B570BE">
          <w:rPr>
            <w:rStyle w:val="CommentReference"/>
            <w:color w:val="404040"/>
          </w:rPr>
          <w:commentReference w:id="1885"/>
        </w:r>
      </w:del>
    </w:p>
    <w:tbl>
      <w:tblPr>
        <w:tblStyle w:val="TableGrid4"/>
        <w:tblW w:w="10455" w:type="dxa"/>
        <w:tblBorders>
          <w:top w:val="single" w:sz="4" w:space="0" w:color="DBDBDB"/>
          <w:left w:val="single" w:sz="4" w:space="0" w:color="DBDBDB"/>
          <w:bottom w:val="single" w:sz="4" w:space="0" w:color="DBDBDB"/>
          <w:right w:val="single" w:sz="4" w:space="0" w:color="DBDBDB"/>
          <w:insideH w:val="none" w:sz="0" w:space="0" w:color="auto"/>
          <w:insideV w:val="none" w:sz="0" w:space="0" w:color="auto"/>
        </w:tblBorders>
        <w:tblLayout w:type="fixed"/>
        <w:tblCellMar>
          <w:left w:w="115" w:type="dxa"/>
          <w:right w:w="115" w:type="dxa"/>
        </w:tblCellMar>
        <w:tblLook w:val="04A0" w:firstRow="1" w:lastRow="0" w:firstColumn="1" w:lastColumn="0" w:noHBand="0" w:noVBand="1"/>
        <w:tblPrChange w:id="1887" w:author="Alicia Romero Lopez" w:date="2020-01-31T09:48:00Z">
          <w:tblPr>
            <w:tblStyle w:val="TableGrid4"/>
            <w:tblW w:w="10455" w:type="dxa"/>
            <w:tblBorders>
              <w:top w:val="single" w:sz="4" w:space="0" w:color="DBDBDB"/>
              <w:left w:val="single" w:sz="4" w:space="0" w:color="DBDBDB"/>
              <w:bottom w:val="single" w:sz="4" w:space="0" w:color="DBDBDB"/>
              <w:right w:val="single" w:sz="4" w:space="0" w:color="DBDBDB"/>
              <w:insideH w:val="none" w:sz="0" w:space="0" w:color="auto"/>
              <w:insideV w:val="none" w:sz="0" w:space="0" w:color="auto"/>
            </w:tblBorders>
            <w:tblLayout w:type="fixed"/>
            <w:tblCellMar>
              <w:left w:w="115" w:type="dxa"/>
              <w:right w:w="115" w:type="dxa"/>
            </w:tblCellMar>
            <w:tblLook w:val="04A0" w:firstRow="1" w:lastRow="0" w:firstColumn="1" w:lastColumn="0" w:noHBand="0" w:noVBand="1"/>
          </w:tblPr>
        </w:tblPrChange>
      </w:tblPr>
      <w:tblGrid>
        <w:gridCol w:w="264"/>
        <w:gridCol w:w="3330"/>
        <w:gridCol w:w="630"/>
        <w:gridCol w:w="1980"/>
        <w:gridCol w:w="639"/>
        <w:gridCol w:w="3339"/>
        <w:gridCol w:w="273"/>
        <w:tblGridChange w:id="1888">
          <w:tblGrid>
            <w:gridCol w:w="360"/>
            <w:gridCol w:w="360"/>
            <w:gridCol w:w="360"/>
            <w:gridCol w:w="360"/>
            <w:gridCol w:w="360"/>
            <w:gridCol w:w="360"/>
            <w:gridCol w:w="360"/>
          </w:tblGrid>
        </w:tblGridChange>
      </w:tblGrid>
      <w:tr w:rsidR="00E14F2A" w:rsidRPr="007F4B89" w:rsidDel="00B570BE" w14:paraId="257F5B7B" w14:textId="7E72F89B" w:rsidTr="51235A2F">
        <w:trPr>
          <w:cantSplit/>
          <w:del w:id="1889" w:author="RoboGarden Team" w:date="2020-02-07T11:10:00Z"/>
        </w:trPr>
        <w:tc>
          <w:tcPr>
            <w:tcW w:w="10456" w:type="dxa"/>
            <w:gridSpan w:val="7"/>
            <w:tcBorders>
              <w:top w:val="single" w:sz="4" w:space="0" w:color="DBDBDB" w:themeColor="accent3" w:themeTint="66"/>
              <w:left w:val="single" w:sz="4" w:space="0" w:color="DBDBDB" w:themeColor="accent3" w:themeTint="66"/>
              <w:bottom w:val="nil"/>
              <w:right w:val="single" w:sz="4" w:space="0" w:color="DBDBDB" w:themeColor="accent3" w:themeTint="66"/>
            </w:tcBorders>
            <w:shd w:val="clear" w:color="auto" w:fill="FAFAFA"/>
            <w:hideMark/>
            <w:tcPrChange w:id="1890" w:author="Alicia Romero Lopez" w:date="2020-01-31T09:48:00Z">
              <w:tcPr>
                <w:tcW w:w="10456" w:type="dxa"/>
                <w:gridSpan w:val="7"/>
                <w:tcBorders>
                  <w:top w:val="single" w:sz="4" w:space="0" w:color="DBDBDB"/>
                  <w:left w:val="single" w:sz="4" w:space="0" w:color="DBDBDB"/>
                  <w:bottom w:val="nil"/>
                  <w:right w:val="single" w:sz="4" w:space="0" w:color="DBDBDB"/>
                </w:tcBorders>
                <w:shd w:val="clear" w:color="auto" w:fill="FAFAFA"/>
                <w:hideMark/>
              </w:tcPr>
            </w:tcPrChange>
          </w:tcPr>
          <w:p w14:paraId="25A833D5" w14:textId="2E7ADF3C" w:rsidR="00B426A8" w:rsidDel="00B570BE" w:rsidRDefault="00B426A8" w:rsidP="00E14F2A">
            <w:pPr>
              <w:spacing w:before="120" w:after="120" w:line="256" w:lineRule="auto"/>
              <w:outlineLvl w:val="2"/>
              <w:rPr>
                <w:del w:id="1891" w:author="RoboGarden Team" w:date="2020-02-07T11:10:00Z"/>
                <w:rFonts w:ascii="Open Sans Semibold" w:hAnsi="Open Sans Semibold" w:cs="Open Sans Semibold"/>
                <w:color w:val="11143F"/>
              </w:rPr>
            </w:pPr>
            <w:commentRangeStart w:id="1892"/>
            <w:ins w:id="1893" w:author="Fatemeh Yazdanbakhsh Poodeh" w:date="2020-01-28T22:22:00Z">
              <w:del w:id="1894" w:author="RoboGarden Team" w:date="2020-02-07T11:10:00Z">
                <w:r w:rsidRPr="00000BFE" w:rsidDel="00B570BE">
                  <w:rPr>
                    <w:b/>
                    <w:bCs/>
                    <w:color w:val="404040"/>
                    <w:rPrChange w:id="1895" w:author="Fatemeh Yazdanbakhsh Poodeh" w:date="2020-01-28T22:22:00Z">
                      <w:rPr>
                        <w:color w:val="404040"/>
                      </w:rPr>
                    </w:rPrChange>
                  </w:rPr>
                  <w:delText>Knowledge</w:delText>
                </w:r>
                <w:commentRangeEnd w:id="1892"/>
                <w:r w:rsidDel="00B570BE">
                  <w:rPr>
                    <w:rStyle w:val="CommentReference"/>
                    <w:color w:val="404040"/>
                  </w:rPr>
                  <w:commentReference w:id="1892"/>
                </w:r>
              </w:del>
            </w:ins>
            <w:del w:id="1896" w:author="RoboGarden Team" w:date="2020-02-07T11:10:00Z">
              <w:r w:rsidDel="00B570BE">
                <w:rPr>
                  <w:b/>
                  <w:bCs/>
                  <w:color w:val="404040"/>
                </w:rPr>
                <w:delText xml:space="preserve"> Check</w:delText>
              </w:r>
              <w:commentRangeStart w:id="1897"/>
              <w:commentRangeEnd w:id="1897"/>
              <w:r w:rsidDel="00B570BE">
                <w:rPr>
                  <w:rStyle w:val="CommentReference"/>
                  <w:color w:val="404040"/>
                </w:rPr>
                <w:commentReference w:id="1897"/>
              </w:r>
              <w:commentRangeStart w:id="1898"/>
              <w:commentRangeEnd w:id="1898"/>
              <w:r w:rsidDel="00B570BE">
                <w:rPr>
                  <w:rStyle w:val="CommentReference"/>
                  <w:rFonts w:asciiTheme="minorHAnsi" w:eastAsiaTheme="minorHAnsi" w:hAnsiTheme="minorHAnsi" w:cstheme="minorBidi"/>
                  <w:color w:val="404040"/>
                </w:rPr>
                <w:commentReference w:id="1898"/>
              </w:r>
            </w:del>
          </w:p>
          <w:p w14:paraId="74C63A85" w14:textId="4437869D" w:rsidR="00E14F2A" w:rsidRPr="007F4B89" w:rsidDel="00B570BE" w:rsidRDefault="00E14F2A" w:rsidP="00E14F2A">
            <w:pPr>
              <w:spacing w:before="120" w:after="120" w:line="256" w:lineRule="auto"/>
              <w:outlineLvl w:val="2"/>
              <w:rPr>
                <w:del w:id="1899" w:author="RoboGarden Team" w:date="2020-02-07T11:10:00Z"/>
                <w:rFonts w:ascii="Open Sans Semibold" w:hAnsi="Open Sans Semibold" w:cs="Open Sans Semibold"/>
                <w:color w:val="11143F"/>
              </w:rPr>
            </w:pPr>
            <w:commentRangeStart w:id="1900"/>
            <w:del w:id="1901" w:author="RoboGarden Team" w:date="2020-02-07T11:10:00Z">
              <w:r w:rsidRPr="007F4B89" w:rsidDel="00B570BE">
                <w:rPr>
                  <w:rFonts w:ascii="Open Sans Semibold" w:hAnsi="Open Sans Semibold" w:cs="Open Sans Semibold"/>
                  <w:color w:val="11143F"/>
                </w:rPr>
                <w:delText>Practice your understanding of attribute types</w:delText>
              </w:r>
            </w:del>
            <w:del w:id="1902" w:author="RoboGarden Team" w:date="2020-01-23T16:34:00Z">
              <w:r w:rsidRPr="007F4B89" w:rsidDel="006E75E2">
                <w:rPr>
                  <w:rFonts w:ascii="Open Sans Semibold" w:hAnsi="Open Sans Semibold" w:cs="Open Sans Semibold"/>
                  <w:color w:val="11143F"/>
                </w:rPr>
                <w:delText xml:space="preserve">; </w:delText>
              </w:r>
              <w:commentRangeEnd w:id="1900"/>
              <w:r w:rsidR="00BD2B7A" w:rsidDel="006E75E2">
                <w:rPr>
                  <w:rStyle w:val="CommentReference"/>
                  <w:color w:val="404040"/>
                </w:rPr>
                <w:commentReference w:id="1900"/>
              </w:r>
            </w:del>
          </w:p>
          <w:p w14:paraId="73BFF0A2" w14:textId="3EBD47A9" w:rsidR="00E14F2A" w:rsidRPr="007F4B89" w:rsidDel="00B570BE" w:rsidRDefault="00E14F2A" w:rsidP="00E14F2A">
            <w:pPr>
              <w:spacing w:before="120" w:after="120" w:line="256" w:lineRule="auto"/>
              <w:rPr>
                <w:del w:id="1903" w:author="RoboGarden Team" w:date="2020-02-07T11:10:00Z"/>
                <w:color w:val="404040"/>
              </w:rPr>
            </w:pPr>
            <w:del w:id="1904" w:author="RoboGarden Team" w:date="2020-02-07T11:10:00Z">
              <w:r w:rsidRPr="007F4B89" w:rsidDel="00B570BE">
                <w:rPr>
                  <w:color w:val="404040"/>
                </w:rPr>
                <w:delText xml:space="preserve">Match the following </w:delText>
              </w:r>
              <w:commentRangeStart w:id="1905"/>
              <w:commentRangeStart w:id="1906"/>
              <w:commentRangeStart w:id="1907"/>
              <w:commentRangeStart w:id="1908"/>
              <w:r w:rsidRPr="007F4B89" w:rsidDel="00B570BE">
                <w:rPr>
                  <w:color w:val="404040"/>
                </w:rPr>
                <w:delText>attributes</w:delText>
              </w:r>
              <w:commentRangeEnd w:id="1905"/>
              <w:r w:rsidR="00BD2B7A" w:rsidDel="00B570BE">
                <w:rPr>
                  <w:rStyle w:val="CommentReference"/>
                  <w:color w:val="404040"/>
                </w:rPr>
                <w:commentReference w:id="1905"/>
              </w:r>
              <w:commentRangeEnd w:id="1906"/>
              <w:r w:rsidR="007052B0" w:rsidDel="00B570BE">
                <w:rPr>
                  <w:rStyle w:val="CommentReference"/>
                  <w:color w:val="404040"/>
                </w:rPr>
                <w:commentReference w:id="1906"/>
              </w:r>
              <w:commentRangeEnd w:id="1907"/>
              <w:r w:rsidDel="00B570BE">
                <w:rPr>
                  <w:rStyle w:val="CommentReference"/>
                </w:rPr>
                <w:commentReference w:id="1907"/>
              </w:r>
              <w:commentRangeEnd w:id="1908"/>
              <w:r w:rsidR="00920712" w:rsidDel="00B570BE">
                <w:rPr>
                  <w:rStyle w:val="CommentReference"/>
                  <w:rFonts w:asciiTheme="minorHAnsi" w:eastAsiaTheme="minorHAnsi" w:hAnsiTheme="minorHAnsi" w:cstheme="minorBidi"/>
                  <w:color w:val="404040"/>
                </w:rPr>
                <w:commentReference w:id="1908"/>
              </w:r>
              <w:r w:rsidRPr="007F4B89" w:rsidDel="00B570BE">
                <w:rPr>
                  <w:color w:val="404040"/>
                </w:rPr>
                <w:delText xml:space="preserve"> to their corresponding attribute types. </w:delText>
              </w:r>
              <w:r w:rsidR="00920712" w:rsidDel="00B570BE">
                <w:rPr>
                  <w:color w:val="404040"/>
                </w:rPr>
                <w:delText>Select one of the terms in the left columns and connect it to its corresponding in the right column by dragging the mouse.</w:delText>
              </w:r>
            </w:del>
          </w:p>
        </w:tc>
      </w:tr>
      <w:tr w:rsidR="00E14F2A" w:rsidRPr="007F4B89" w:rsidDel="00B570BE" w14:paraId="71ACA2EB" w14:textId="437E090E" w:rsidTr="51235A2F">
        <w:trPr>
          <w:cantSplit/>
          <w:del w:id="1909" w:author="RoboGarden Team" w:date="2020-02-07T11:10:00Z"/>
        </w:trPr>
        <w:tc>
          <w:tcPr>
            <w:tcW w:w="265" w:type="dxa"/>
            <w:tcBorders>
              <w:top w:val="nil"/>
              <w:left w:val="single" w:sz="4" w:space="0" w:color="DBDBDB" w:themeColor="accent3" w:themeTint="66"/>
              <w:bottom w:val="nil"/>
              <w:right w:val="nil"/>
            </w:tcBorders>
            <w:shd w:val="clear" w:color="auto" w:fill="FAFAFA"/>
            <w:tcPrChange w:id="1910" w:author="Alicia Romero Lopez" w:date="2020-01-31T09:48:00Z">
              <w:tcPr>
                <w:tcW w:w="265" w:type="dxa"/>
                <w:tcBorders>
                  <w:top w:val="nil"/>
                  <w:left w:val="single" w:sz="4" w:space="0" w:color="DBDBDB"/>
                  <w:bottom w:val="nil"/>
                  <w:right w:val="nil"/>
                </w:tcBorders>
                <w:shd w:val="clear" w:color="auto" w:fill="FAFAFA"/>
              </w:tcPr>
            </w:tcPrChange>
          </w:tcPr>
          <w:p w14:paraId="21E5556D" w14:textId="1BB846D3" w:rsidR="00E14F2A" w:rsidRPr="007F4B89" w:rsidDel="00B570BE" w:rsidRDefault="00E14F2A" w:rsidP="00E14F2A">
            <w:pPr>
              <w:spacing w:before="120" w:after="120" w:line="256" w:lineRule="auto"/>
              <w:rPr>
                <w:del w:id="1911" w:author="RoboGarden Team" w:date="2020-02-07T11:10:00Z"/>
                <w:color w:val="404040"/>
              </w:rPr>
            </w:pPr>
          </w:p>
        </w:tc>
        <w:tc>
          <w:tcPr>
            <w:tcW w:w="3330" w:type="dxa"/>
            <w:tcBorders>
              <w:top w:val="nil"/>
              <w:left w:val="nil"/>
              <w:bottom w:val="nil"/>
              <w:right w:val="nil"/>
            </w:tcBorders>
            <w:shd w:val="clear" w:color="auto" w:fill="E5E5E5"/>
            <w:vAlign w:val="center"/>
            <w:hideMark/>
            <w:tcPrChange w:id="1912" w:author="Alicia Romero Lopez" w:date="2020-01-31T09:48:00Z">
              <w:tcPr>
                <w:tcW w:w="3330" w:type="dxa"/>
                <w:tcBorders>
                  <w:top w:val="nil"/>
                  <w:left w:val="nil"/>
                  <w:bottom w:val="nil"/>
                  <w:right w:val="nil"/>
                </w:tcBorders>
                <w:shd w:val="clear" w:color="auto" w:fill="E5E5E5"/>
                <w:hideMark/>
              </w:tcPr>
            </w:tcPrChange>
          </w:tcPr>
          <w:p w14:paraId="760B04F8" w14:textId="1A4F65A9" w:rsidR="00E14F2A" w:rsidRPr="007F4B89" w:rsidDel="00B570BE" w:rsidRDefault="00E14F2A" w:rsidP="00E14F2A">
            <w:pPr>
              <w:spacing w:before="120" w:after="120" w:line="256" w:lineRule="auto"/>
              <w:rPr>
                <w:del w:id="1913" w:author="RoboGarden Team" w:date="2020-02-07T11:10:00Z"/>
                <w:color w:val="404040"/>
              </w:rPr>
            </w:pPr>
            <w:del w:id="1914" w:author="RoboGarden Team" w:date="2020-02-07T11:10:00Z">
              <w:r w:rsidRPr="007F4B89" w:rsidDel="00B570BE">
                <w:rPr>
                  <w:color w:val="404040"/>
                </w:rPr>
                <w:delText>Gender</w:delText>
              </w:r>
            </w:del>
          </w:p>
        </w:tc>
        <w:tc>
          <w:tcPr>
            <w:tcW w:w="630" w:type="dxa"/>
            <w:tcBorders>
              <w:top w:val="nil"/>
              <w:left w:val="nil"/>
              <w:bottom w:val="nil"/>
              <w:right w:val="nil"/>
            </w:tcBorders>
            <w:shd w:val="clear" w:color="auto" w:fill="E5E5E5"/>
            <w:vAlign w:val="center"/>
            <w:hideMark/>
            <w:tcPrChange w:id="1915" w:author="Alicia Romero Lopez" w:date="2020-01-31T09:48:00Z">
              <w:tcPr>
                <w:tcW w:w="630" w:type="dxa"/>
                <w:tcBorders>
                  <w:top w:val="nil"/>
                  <w:left w:val="nil"/>
                  <w:bottom w:val="nil"/>
                  <w:right w:val="nil"/>
                </w:tcBorders>
                <w:shd w:val="clear" w:color="auto" w:fill="E5E5E5"/>
                <w:hideMark/>
              </w:tcPr>
            </w:tcPrChange>
          </w:tcPr>
          <w:p w14:paraId="1FCA9E26" w14:textId="7F69B245" w:rsidR="00E14F2A" w:rsidRPr="007F4B89" w:rsidDel="00B570BE" w:rsidRDefault="00E14F2A" w:rsidP="00E14F2A">
            <w:pPr>
              <w:spacing w:before="120" w:after="120" w:line="256" w:lineRule="auto"/>
              <w:rPr>
                <w:del w:id="1916" w:author="RoboGarden Team" w:date="2020-02-07T11:10:00Z"/>
                <w:color w:val="404040"/>
              </w:rPr>
            </w:pPr>
            <w:del w:id="1917" w:author="RoboGarden Team" w:date="2020-02-07T11:10:00Z">
              <w:r w:rsidRPr="007F4B89" w:rsidDel="00B570BE">
                <w:rPr>
                  <w:noProof/>
                  <w:color w:val="404040"/>
                  <w:rPrChange w:id="1918" w:author="Unknown">
                    <w:rPr>
                      <w:noProof/>
                    </w:rPr>
                  </w:rPrChange>
                </w:rPr>
                <w:drawing>
                  <wp:inline distT="0" distB="0" distL="0" distR="0" wp14:anchorId="645213A8" wp14:editId="3BC8F37E">
                    <wp:extent cx="251460" cy="251460"/>
                    <wp:effectExtent l="0" t="0" r="0" b="0"/>
                    <wp:docPr id="8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51460" cy="251460"/>
                            </a:xfrm>
                            <a:prstGeom prst="rect">
                              <a:avLst/>
                            </a:prstGeom>
                            <a:noFill/>
                            <a:ln>
                              <a:noFill/>
                            </a:ln>
                          </pic:spPr>
                        </pic:pic>
                      </a:graphicData>
                    </a:graphic>
                  </wp:inline>
                </w:drawing>
              </w:r>
            </w:del>
          </w:p>
        </w:tc>
        <w:tc>
          <w:tcPr>
            <w:tcW w:w="1980" w:type="dxa"/>
            <w:tcBorders>
              <w:top w:val="nil"/>
              <w:left w:val="nil"/>
              <w:bottom w:val="nil"/>
              <w:right w:val="nil"/>
            </w:tcBorders>
            <w:shd w:val="clear" w:color="auto" w:fill="FAFAFA"/>
            <w:vAlign w:val="center"/>
            <w:tcPrChange w:id="1919" w:author="Alicia Romero Lopez" w:date="2020-01-31T09:48:00Z">
              <w:tcPr>
                <w:tcW w:w="1980" w:type="dxa"/>
                <w:tcBorders>
                  <w:top w:val="nil"/>
                  <w:left w:val="nil"/>
                  <w:bottom w:val="nil"/>
                  <w:right w:val="nil"/>
                </w:tcBorders>
                <w:shd w:val="clear" w:color="auto" w:fill="FAFAFA"/>
              </w:tcPr>
            </w:tcPrChange>
          </w:tcPr>
          <w:p w14:paraId="3B21DB9E" w14:textId="14E90B16" w:rsidR="00E14F2A" w:rsidRPr="007F4B89" w:rsidDel="00B570BE" w:rsidRDefault="00E14F2A" w:rsidP="00E14F2A">
            <w:pPr>
              <w:spacing w:before="120" w:after="120" w:line="256" w:lineRule="auto"/>
              <w:rPr>
                <w:del w:id="1920" w:author="RoboGarden Team" w:date="2020-02-07T11:10:00Z"/>
                <w:color w:val="404040"/>
              </w:rPr>
            </w:pPr>
          </w:p>
        </w:tc>
        <w:tc>
          <w:tcPr>
            <w:tcW w:w="639" w:type="dxa"/>
            <w:tcBorders>
              <w:top w:val="nil"/>
              <w:left w:val="nil"/>
              <w:bottom w:val="nil"/>
              <w:right w:val="nil"/>
            </w:tcBorders>
            <w:shd w:val="clear" w:color="auto" w:fill="D7E7FE"/>
            <w:vAlign w:val="center"/>
            <w:hideMark/>
            <w:tcPrChange w:id="1921" w:author="Alicia Romero Lopez" w:date="2020-01-31T09:48:00Z">
              <w:tcPr>
                <w:tcW w:w="639" w:type="dxa"/>
                <w:tcBorders>
                  <w:top w:val="nil"/>
                  <w:left w:val="nil"/>
                  <w:bottom w:val="nil"/>
                  <w:right w:val="nil"/>
                </w:tcBorders>
                <w:shd w:val="clear" w:color="auto" w:fill="D7E7FE"/>
                <w:hideMark/>
              </w:tcPr>
            </w:tcPrChange>
          </w:tcPr>
          <w:p w14:paraId="1CF2FEA3" w14:textId="3BEFFB4F" w:rsidR="00E14F2A" w:rsidRPr="007F4B89" w:rsidDel="00B570BE" w:rsidRDefault="00E14F2A" w:rsidP="00E14F2A">
            <w:pPr>
              <w:spacing w:before="120" w:after="120" w:line="256" w:lineRule="auto"/>
              <w:rPr>
                <w:del w:id="1922" w:author="RoboGarden Team" w:date="2020-02-07T11:10:00Z"/>
                <w:color w:val="404040"/>
              </w:rPr>
            </w:pPr>
            <w:del w:id="1923" w:author="RoboGarden Team" w:date="2020-02-07T11:10:00Z">
              <w:r w:rsidRPr="007F4B89" w:rsidDel="00B570BE">
                <w:rPr>
                  <w:noProof/>
                  <w:color w:val="404040"/>
                  <w:rPrChange w:id="1924" w:author="Unknown">
                    <w:rPr>
                      <w:noProof/>
                    </w:rPr>
                  </w:rPrChange>
                </w:rPr>
                <w:drawing>
                  <wp:inline distT="0" distB="0" distL="0" distR="0" wp14:anchorId="2731EBFC" wp14:editId="4136F9C3">
                    <wp:extent cx="251460" cy="251460"/>
                    <wp:effectExtent l="0" t="0" r="0" b="0"/>
                    <wp:docPr id="8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51460" cy="251460"/>
                            </a:xfrm>
                            <a:prstGeom prst="rect">
                              <a:avLst/>
                            </a:prstGeom>
                            <a:noFill/>
                            <a:ln>
                              <a:noFill/>
                            </a:ln>
                          </pic:spPr>
                        </pic:pic>
                      </a:graphicData>
                    </a:graphic>
                  </wp:inline>
                </w:drawing>
              </w:r>
            </w:del>
          </w:p>
        </w:tc>
        <w:tc>
          <w:tcPr>
            <w:tcW w:w="3339" w:type="dxa"/>
            <w:tcBorders>
              <w:top w:val="nil"/>
              <w:left w:val="nil"/>
              <w:bottom w:val="nil"/>
              <w:right w:val="nil"/>
            </w:tcBorders>
            <w:shd w:val="clear" w:color="auto" w:fill="D7E7FE"/>
            <w:vAlign w:val="center"/>
            <w:hideMark/>
            <w:tcPrChange w:id="1925" w:author="Alicia Romero Lopez" w:date="2020-01-31T09:48:00Z">
              <w:tcPr>
                <w:tcW w:w="3339" w:type="dxa"/>
                <w:tcBorders>
                  <w:top w:val="nil"/>
                  <w:left w:val="nil"/>
                  <w:bottom w:val="nil"/>
                  <w:right w:val="nil"/>
                </w:tcBorders>
                <w:shd w:val="clear" w:color="auto" w:fill="D7E7FE"/>
                <w:hideMark/>
              </w:tcPr>
            </w:tcPrChange>
          </w:tcPr>
          <w:p w14:paraId="311F7C92" w14:textId="1E30E017" w:rsidR="00E14F2A" w:rsidRPr="007F4B89" w:rsidDel="00B570BE" w:rsidRDefault="00E14F2A" w:rsidP="00E14F2A">
            <w:pPr>
              <w:spacing w:before="120" w:after="120" w:line="256" w:lineRule="auto"/>
              <w:rPr>
                <w:del w:id="1926" w:author="RoboGarden Team" w:date="2020-02-07T11:10:00Z"/>
                <w:color w:val="404040"/>
              </w:rPr>
            </w:pPr>
            <w:del w:id="1927" w:author="RoboGarden Team" w:date="2020-02-07T11:10:00Z">
              <w:r w:rsidRPr="007F4B89" w:rsidDel="00B570BE">
                <w:rPr>
                  <w:color w:val="404040"/>
                </w:rPr>
                <w:delText xml:space="preserve">Ordinal </w:delText>
              </w:r>
            </w:del>
          </w:p>
        </w:tc>
        <w:tc>
          <w:tcPr>
            <w:tcW w:w="270" w:type="dxa"/>
            <w:tcBorders>
              <w:top w:val="nil"/>
              <w:left w:val="nil"/>
              <w:bottom w:val="nil"/>
              <w:right w:val="single" w:sz="4" w:space="0" w:color="DBDBDB" w:themeColor="accent3" w:themeTint="66"/>
            </w:tcBorders>
            <w:shd w:val="clear" w:color="auto" w:fill="FAFAFA"/>
            <w:tcPrChange w:id="1928" w:author="Alicia Romero Lopez" w:date="2020-01-31T09:48:00Z">
              <w:tcPr>
                <w:tcW w:w="270" w:type="dxa"/>
                <w:tcBorders>
                  <w:top w:val="nil"/>
                  <w:left w:val="nil"/>
                  <w:bottom w:val="nil"/>
                  <w:right w:val="single" w:sz="4" w:space="0" w:color="DBDBDB"/>
                </w:tcBorders>
                <w:shd w:val="clear" w:color="auto" w:fill="FAFAFA"/>
              </w:tcPr>
            </w:tcPrChange>
          </w:tcPr>
          <w:p w14:paraId="1FFAC036" w14:textId="5411A1EE" w:rsidR="00E14F2A" w:rsidRPr="007F4B89" w:rsidDel="00B570BE" w:rsidRDefault="00E14F2A" w:rsidP="00E14F2A">
            <w:pPr>
              <w:spacing w:before="120" w:after="120" w:line="256" w:lineRule="auto"/>
              <w:rPr>
                <w:del w:id="1929" w:author="RoboGarden Team" w:date="2020-02-07T11:10:00Z"/>
                <w:color w:val="404040"/>
              </w:rPr>
            </w:pPr>
          </w:p>
        </w:tc>
      </w:tr>
      <w:tr w:rsidR="00E14F2A" w:rsidRPr="007F4B89" w:rsidDel="00B570BE" w14:paraId="0D7CCBED" w14:textId="178DD558" w:rsidTr="51235A2F">
        <w:trPr>
          <w:cantSplit/>
          <w:trHeight w:val="20"/>
          <w:del w:id="1930" w:author="RoboGarden Team" w:date="2020-02-07T11:10:00Z"/>
        </w:trPr>
        <w:tc>
          <w:tcPr>
            <w:tcW w:w="265" w:type="dxa"/>
            <w:tcBorders>
              <w:top w:val="nil"/>
              <w:left w:val="single" w:sz="4" w:space="0" w:color="DBDBDB" w:themeColor="accent3" w:themeTint="66"/>
              <w:bottom w:val="nil"/>
              <w:right w:val="nil"/>
            </w:tcBorders>
            <w:shd w:val="clear" w:color="auto" w:fill="FAFAFA"/>
            <w:tcPrChange w:id="1931" w:author="Alicia Romero Lopez" w:date="2020-01-31T09:48:00Z">
              <w:tcPr>
                <w:tcW w:w="265" w:type="dxa"/>
                <w:tcBorders>
                  <w:top w:val="nil"/>
                  <w:left w:val="single" w:sz="4" w:space="0" w:color="DBDBDB"/>
                  <w:bottom w:val="nil"/>
                  <w:right w:val="nil"/>
                </w:tcBorders>
                <w:shd w:val="clear" w:color="auto" w:fill="FAFAFA"/>
              </w:tcPr>
            </w:tcPrChange>
          </w:tcPr>
          <w:p w14:paraId="06F30045" w14:textId="552E3B4C" w:rsidR="00E14F2A" w:rsidRPr="007F4B89" w:rsidDel="00B570BE" w:rsidRDefault="00E14F2A" w:rsidP="00E14F2A">
            <w:pPr>
              <w:rPr>
                <w:del w:id="1932" w:author="RoboGarden Team" w:date="2020-02-07T11:10:00Z"/>
                <w:color w:val="404040"/>
                <w:sz w:val="16"/>
                <w:szCs w:val="16"/>
              </w:rPr>
            </w:pPr>
          </w:p>
        </w:tc>
        <w:tc>
          <w:tcPr>
            <w:tcW w:w="3330" w:type="dxa"/>
            <w:tcBorders>
              <w:top w:val="nil"/>
              <w:left w:val="nil"/>
              <w:bottom w:val="nil"/>
              <w:right w:val="nil"/>
            </w:tcBorders>
            <w:shd w:val="clear" w:color="auto" w:fill="FAFAFA"/>
            <w:vAlign w:val="center"/>
            <w:tcPrChange w:id="1933" w:author="Alicia Romero Lopez" w:date="2020-01-31T09:48:00Z">
              <w:tcPr>
                <w:tcW w:w="3330" w:type="dxa"/>
                <w:tcBorders>
                  <w:top w:val="nil"/>
                  <w:left w:val="nil"/>
                  <w:bottom w:val="nil"/>
                  <w:right w:val="nil"/>
                </w:tcBorders>
                <w:shd w:val="clear" w:color="auto" w:fill="FAFAFA"/>
              </w:tcPr>
            </w:tcPrChange>
          </w:tcPr>
          <w:p w14:paraId="335E03F3" w14:textId="69A5AAF3" w:rsidR="00E14F2A" w:rsidRPr="007F4B89" w:rsidDel="00B570BE" w:rsidRDefault="00E14F2A" w:rsidP="00E14F2A">
            <w:pPr>
              <w:rPr>
                <w:del w:id="1934" w:author="RoboGarden Team" w:date="2020-02-07T11:10:00Z"/>
                <w:color w:val="404040"/>
                <w:sz w:val="16"/>
                <w:szCs w:val="16"/>
              </w:rPr>
            </w:pPr>
          </w:p>
        </w:tc>
        <w:tc>
          <w:tcPr>
            <w:tcW w:w="630" w:type="dxa"/>
            <w:tcBorders>
              <w:top w:val="nil"/>
              <w:left w:val="nil"/>
              <w:bottom w:val="nil"/>
              <w:right w:val="nil"/>
            </w:tcBorders>
            <w:shd w:val="clear" w:color="auto" w:fill="FAFAFA"/>
            <w:vAlign w:val="center"/>
            <w:tcPrChange w:id="1935" w:author="Alicia Romero Lopez" w:date="2020-01-31T09:48:00Z">
              <w:tcPr>
                <w:tcW w:w="630" w:type="dxa"/>
                <w:tcBorders>
                  <w:top w:val="nil"/>
                  <w:left w:val="nil"/>
                  <w:bottom w:val="nil"/>
                  <w:right w:val="nil"/>
                </w:tcBorders>
                <w:shd w:val="clear" w:color="auto" w:fill="FAFAFA"/>
              </w:tcPr>
            </w:tcPrChange>
          </w:tcPr>
          <w:p w14:paraId="38CA538D" w14:textId="139C0C0A" w:rsidR="00E14F2A" w:rsidRPr="007F4B89" w:rsidDel="00B570BE" w:rsidRDefault="00E14F2A" w:rsidP="00E14F2A">
            <w:pPr>
              <w:rPr>
                <w:del w:id="1936" w:author="RoboGarden Team" w:date="2020-02-07T11:10:00Z"/>
                <w:color w:val="404040"/>
                <w:sz w:val="16"/>
                <w:szCs w:val="16"/>
              </w:rPr>
            </w:pPr>
          </w:p>
        </w:tc>
        <w:tc>
          <w:tcPr>
            <w:tcW w:w="1980" w:type="dxa"/>
            <w:tcBorders>
              <w:top w:val="nil"/>
              <w:left w:val="nil"/>
              <w:bottom w:val="nil"/>
              <w:right w:val="nil"/>
            </w:tcBorders>
            <w:shd w:val="clear" w:color="auto" w:fill="FAFAFA"/>
            <w:vAlign w:val="center"/>
            <w:tcPrChange w:id="1937" w:author="Alicia Romero Lopez" w:date="2020-01-31T09:48:00Z">
              <w:tcPr>
                <w:tcW w:w="1980" w:type="dxa"/>
                <w:tcBorders>
                  <w:top w:val="nil"/>
                  <w:left w:val="nil"/>
                  <w:bottom w:val="nil"/>
                  <w:right w:val="nil"/>
                </w:tcBorders>
                <w:shd w:val="clear" w:color="auto" w:fill="FAFAFA"/>
              </w:tcPr>
            </w:tcPrChange>
          </w:tcPr>
          <w:p w14:paraId="44F40CA2" w14:textId="6486945A" w:rsidR="00E14F2A" w:rsidRPr="007F4B89" w:rsidDel="00B570BE" w:rsidRDefault="00E14F2A" w:rsidP="00E14F2A">
            <w:pPr>
              <w:rPr>
                <w:del w:id="1938" w:author="RoboGarden Team" w:date="2020-02-07T11:10:00Z"/>
                <w:color w:val="404040"/>
                <w:sz w:val="16"/>
                <w:szCs w:val="16"/>
              </w:rPr>
            </w:pPr>
          </w:p>
        </w:tc>
        <w:tc>
          <w:tcPr>
            <w:tcW w:w="3978" w:type="dxa"/>
            <w:gridSpan w:val="2"/>
            <w:tcBorders>
              <w:top w:val="nil"/>
              <w:left w:val="nil"/>
              <w:bottom w:val="nil"/>
              <w:right w:val="nil"/>
            </w:tcBorders>
            <w:shd w:val="clear" w:color="auto" w:fill="FAFAFA"/>
            <w:vAlign w:val="center"/>
            <w:tcPrChange w:id="1939" w:author="Alicia Romero Lopez" w:date="2020-01-31T09:48:00Z">
              <w:tcPr>
                <w:tcW w:w="3978" w:type="dxa"/>
                <w:gridSpan w:val="2"/>
                <w:tcBorders>
                  <w:top w:val="nil"/>
                  <w:left w:val="nil"/>
                  <w:bottom w:val="nil"/>
                  <w:right w:val="nil"/>
                </w:tcBorders>
                <w:shd w:val="clear" w:color="auto" w:fill="FAFAFA"/>
              </w:tcPr>
            </w:tcPrChange>
          </w:tcPr>
          <w:p w14:paraId="61957678" w14:textId="19F62DCB" w:rsidR="00E14F2A" w:rsidRPr="007F4B89" w:rsidDel="00B570BE" w:rsidRDefault="00E14F2A" w:rsidP="00E14F2A">
            <w:pPr>
              <w:rPr>
                <w:del w:id="1940" w:author="RoboGarden Team" w:date="2020-02-07T11:10:00Z"/>
                <w:noProof/>
                <w:color w:val="404040"/>
                <w:sz w:val="16"/>
                <w:szCs w:val="16"/>
              </w:rPr>
            </w:pPr>
          </w:p>
        </w:tc>
        <w:tc>
          <w:tcPr>
            <w:tcW w:w="270" w:type="dxa"/>
            <w:tcBorders>
              <w:top w:val="nil"/>
              <w:left w:val="nil"/>
              <w:bottom w:val="nil"/>
              <w:right w:val="single" w:sz="4" w:space="0" w:color="DBDBDB" w:themeColor="accent3" w:themeTint="66"/>
            </w:tcBorders>
            <w:shd w:val="clear" w:color="auto" w:fill="FAFAFA"/>
            <w:tcPrChange w:id="1941" w:author="Alicia Romero Lopez" w:date="2020-01-31T09:48:00Z">
              <w:tcPr>
                <w:tcW w:w="270" w:type="dxa"/>
                <w:tcBorders>
                  <w:top w:val="nil"/>
                  <w:left w:val="nil"/>
                  <w:bottom w:val="nil"/>
                  <w:right w:val="single" w:sz="4" w:space="0" w:color="DBDBDB"/>
                </w:tcBorders>
                <w:shd w:val="clear" w:color="auto" w:fill="FAFAFA"/>
              </w:tcPr>
            </w:tcPrChange>
          </w:tcPr>
          <w:p w14:paraId="3DEECEB5" w14:textId="14478A35" w:rsidR="00E14F2A" w:rsidRPr="007F4B89" w:rsidDel="00B570BE" w:rsidRDefault="00E14F2A" w:rsidP="00E14F2A">
            <w:pPr>
              <w:rPr>
                <w:del w:id="1942" w:author="RoboGarden Team" w:date="2020-02-07T11:10:00Z"/>
                <w:color w:val="404040"/>
                <w:sz w:val="16"/>
                <w:szCs w:val="16"/>
              </w:rPr>
            </w:pPr>
          </w:p>
        </w:tc>
      </w:tr>
      <w:tr w:rsidR="00E14F2A" w:rsidRPr="007F4B89" w:rsidDel="00B570BE" w14:paraId="22C196ED" w14:textId="31BE4EF4" w:rsidTr="51235A2F">
        <w:trPr>
          <w:cantSplit/>
          <w:del w:id="1943" w:author="RoboGarden Team" w:date="2020-02-07T11:10:00Z"/>
        </w:trPr>
        <w:tc>
          <w:tcPr>
            <w:tcW w:w="265" w:type="dxa"/>
            <w:tcBorders>
              <w:top w:val="nil"/>
              <w:left w:val="single" w:sz="4" w:space="0" w:color="DBDBDB" w:themeColor="accent3" w:themeTint="66"/>
              <w:bottom w:val="nil"/>
              <w:right w:val="nil"/>
            </w:tcBorders>
            <w:shd w:val="clear" w:color="auto" w:fill="FAFAFA"/>
            <w:tcPrChange w:id="1944" w:author="Alicia Romero Lopez" w:date="2020-01-31T09:48:00Z">
              <w:tcPr>
                <w:tcW w:w="265" w:type="dxa"/>
                <w:tcBorders>
                  <w:top w:val="nil"/>
                  <w:left w:val="single" w:sz="4" w:space="0" w:color="DBDBDB"/>
                  <w:bottom w:val="nil"/>
                  <w:right w:val="nil"/>
                </w:tcBorders>
                <w:shd w:val="clear" w:color="auto" w:fill="FAFAFA"/>
              </w:tcPr>
            </w:tcPrChange>
          </w:tcPr>
          <w:p w14:paraId="07A7F23B" w14:textId="373E4C63" w:rsidR="00E14F2A" w:rsidRPr="007F4B89" w:rsidDel="00B570BE" w:rsidRDefault="00E14F2A" w:rsidP="00E14F2A">
            <w:pPr>
              <w:spacing w:before="120" w:after="120" w:line="256" w:lineRule="auto"/>
              <w:rPr>
                <w:del w:id="1945" w:author="RoboGarden Team" w:date="2020-02-07T11:10:00Z"/>
                <w:color w:val="404040"/>
              </w:rPr>
            </w:pPr>
          </w:p>
        </w:tc>
        <w:tc>
          <w:tcPr>
            <w:tcW w:w="3330" w:type="dxa"/>
            <w:tcBorders>
              <w:top w:val="nil"/>
              <w:left w:val="nil"/>
              <w:bottom w:val="nil"/>
              <w:right w:val="nil"/>
            </w:tcBorders>
            <w:shd w:val="clear" w:color="auto" w:fill="E5E5E5"/>
            <w:vAlign w:val="center"/>
            <w:hideMark/>
            <w:tcPrChange w:id="1946" w:author="Alicia Romero Lopez" w:date="2020-01-31T09:48:00Z">
              <w:tcPr>
                <w:tcW w:w="3330" w:type="dxa"/>
                <w:tcBorders>
                  <w:top w:val="nil"/>
                  <w:left w:val="nil"/>
                  <w:bottom w:val="nil"/>
                  <w:right w:val="nil"/>
                </w:tcBorders>
                <w:shd w:val="clear" w:color="auto" w:fill="E5E5E5"/>
                <w:hideMark/>
              </w:tcPr>
            </w:tcPrChange>
          </w:tcPr>
          <w:p w14:paraId="51047E93" w14:textId="22764CCB" w:rsidR="00E14F2A" w:rsidRPr="007F4B89" w:rsidDel="00B570BE" w:rsidRDefault="00E14F2A" w:rsidP="00E14F2A">
            <w:pPr>
              <w:spacing w:before="120" w:after="120" w:line="256" w:lineRule="auto"/>
              <w:rPr>
                <w:del w:id="1947" w:author="RoboGarden Team" w:date="2020-02-07T11:10:00Z"/>
                <w:color w:val="404040"/>
              </w:rPr>
            </w:pPr>
            <w:del w:id="1948" w:author="RoboGarden Team" w:date="2020-02-07T11:10:00Z">
              <w:r w:rsidRPr="007F4B89" w:rsidDel="00B570BE">
                <w:rPr>
                  <w:color w:val="404040"/>
                </w:rPr>
                <w:delText xml:space="preserve">Salary </w:delText>
              </w:r>
            </w:del>
          </w:p>
        </w:tc>
        <w:tc>
          <w:tcPr>
            <w:tcW w:w="630" w:type="dxa"/>
            <w:tcBorders>
              <w:top w:val="nil"/>
              <w:left w:val="nil"/>
              <w:bottom w:val="nil"/>
              <w:right w:val="nil"/>
            </w:tcBorders>
            <w:shd w:val="clear" w:color="auto" w:fill="E5E5E5"/>
            <w:vAlign w:val="center"/>
            <w:hideMark/>
            <w:tcPrChange w:id="1949" w:author="Alicia Romero Lopez" w:date="2020-01-31T09:48:00Z">
              <w:tcPr>
                <w:tcW w:w="630" w:type="dxa"/>
                <w:tcBorders>
                  <w:top w:val="nil"/>
                  <w:left w:val="nil"/>
                  <w:bottom w:val="nil"/>
                  <w:right w:val="nil"/>
                </w:tcBorders>
                <w:shd w:val="clear" w:color="auto" w:fill="E5E5E5"/>
                <w:hideMark/>
              </w:tcPr>
            </w:tcPrChange>
          </w:tcPr>
          <w:p w14:paraId="3478AFA2" w14:textId="1FF32B18" w:rsidR="00E14F2A" w:rsidRPr="007F4B89" w:rsidDel="00B570BE" w:rsidRDefault="00E14F2A" w:rsidP="00E14F2A">
            <w:pPr>
              <w:spacing w:before="120" w:after="120" w:line="256" w:lineRule="auto"/>
              <w:rPr>
                <w:del w:id="1950" w:author="RoboGarden Team" w:date="2020-02-07T11:10:00Z"/>
                <w:noProof/>
                <w:color w:val="404040"/>
              </w:rPr>
            </w:pPr>
            <w:del w:id="1951" w:author="RoboGarden Team" w:date="2020-02-07T11:10:00Z">
              <w:r w:rsidRPr="007F4B89" w:rsidDel="00B570BE">
                <w:rPr>
                  <w:noProof/>
                  <w:color w:val="404040"/>
                  <w:rPrChange w:id="1952" w:author="Unknown">
                    <w:rPr>
                      <w:noProof/>
                    </w:rPr>
                  </w:rPrChange>
                </w:rPr>
                <w:drawing>
                  <wp:inline distT="0" distB="0" distL="0" distR="0" wp14:anchorId="75189829" wp14:editId="4B92536E">
                    <wp:extent cx="251460" cy="251460"/>
                    <wp:effectExtent l="0" t="0" r="0" b="0"/>
                    <wp:docPr id="8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51460" cy="251460"/>
                            </a:xfrm>
                            <a:prstGeom prst="rect">
                              <a:avLst/>
                            </a:prstGeom>
                            <a:noFill/>
                            <a:ln>
                              <a:noFill/>
                            </a:ln>
                          </pic:spPr>
                        </pic:pic>
                      </a:graphicData>
                    </a:graphic>
                  </wp:inline>
                </w:drawing>
              </w:r>
            </w:del>
          </w:p>
        </w:tc>
        <w:tc>
          <w:tcPr>
            <w:tcW w:w="1980" w:type="dxa"/>
            <w:tcBorders>
              <w:top w:val="nil"/>
              <w:left w:val="nil"/>
              <w:bottom w:val="nil"/>
              <w:right w:val="nil"/>
            </w:tcBorders>
            <w:shd w:val="clear" w:color="auto" w:fill="FAFAFA"/>
            <w:vAlign w:val="center"/>
            <w:tcPrChange w:id="1953" w:author="Alicia Romero Lopez" w:date="2020-01-31T09:48:00Z">
              <w:tcPr>
                <w:tcW w:w="1980" w:type="dxa"/>
                <w:tcBorders>
                  <w:top w:val="nil"/>
                  <w:left w:val="nil"/>
                  <w:bottom w:val="nil"/>
                  <w:right w:val="nil"/>
                </w:tcBorders>
                <w:shd w:val="clear" w:color="auto" w:fill="FAFAFA"/>
              </w:tcPr>
            </w:tcPrChange>
          </w:tcPr>
          <w:p w14:paraId="14F6B8B7" w14:textId="4EC8F289" w:rsidR="00E14F2A" w:rsidRPr="007F4B89" w:rsidDel="00B570BE" w:rsidRDefault="00E14F2A" w:rsidP="00E14F2A">
            <w:pPr>
              <w:spacing w:before="120" w:after="120" w:line="256" w:lineRule="auto"/>
              <w:rPr>
                <w:del w:id="1954" w:author="RoboGarden Team" w:date="2020-02-07T11:10:00Z"/>
                <w:color w:val="404040"/>
              </w:rPr>
            </w:pPr>
          </w:p>
        </w:tc>
        <w:tc>
          <w:tcPr>
            <w:tcW w:w="639" w:type="dxa"/>
            <w:tcBorders>
              <w:top w:val="nil"/>
              <w:left w:val="nil"/>
              <w:bottom w:val="nil"/>
              <w:right w:val="nil"/>
            </w:tcBorders>
            <w:shd w:val="clear" w:color="auto" w:fill="D7E7FE"/>
            <w:vAlign w:val="center"/>
            <w:hideMark/>
            <w:tcPrChange w:id="1955" w:author="Alicia Romero Lopez" w:date="2020-01-31T09:48:00Z">
              <w:tcPr>
                <w:tcW w:w="639" w:type="dxa"/>
                <w:tcBorders>
                  <w:top w:val="nil"/>
                  <w:left w:val="nil"/>
                  <w:bottom w:val="nil"/>
                  <w:right w:val="nil"/>
                </w:tcBorders>
                <w:shd w:val="clear" w:color="auto" w:fill="D7E7FE"/>
                <w:hideMark/>
              </w:tcPr>
            </w:tcPrChange>
          </w:tcPr>
          <w:p w14:paraId="5818F64F" w14:textId="28002FFA" w:rsidR="00E14F2A" w:rsidRPr="007F4B89" w:rsidDel="00B570BE" w:rsidRDefault="00E14F2A" w:rsidP="00E14F2A">
            <w:pPr>
              <w:spacing w:before="120" w:after="120" w:line="256" w:lineRule="auto"/>
              <w:rPr>
                <w:del w:id="1956" w:author="RoboGarden Team" w:date="2020-02-07T11:10:00Z"/>
                <w:noProof/>
                <w:color w:val="404040"/>
              </w:rPr>
            </w:pPr>
            <w:del w:id="1957" w:author="RoboGarden Team" w:date="2020-02-07T11:10:00Z">
              <w:r w:rsidRPr="007F4B89" w:rsidDel="00B570BE">
                <w:rPr>
                  <w:noProof/>
                  <w:color w:val="404040"/>
                  <w:rPrChange w:id="1958" w:author="Unknown">
                    <w:rPr>
                      <w:noProof/>
                    </w:rPr>
                  </w:rPrChange>
                </w:rPr>
                <w:drawing>
                  <wp:inline distT="0" distB="0" distL="0" distR="0" wp14:anchorId="47978A96" wp14:editId="1BAC7E5A">
                    <wp:extent cx="251460" cy="251460"/>
                    <wp:effectExtent l="0" t="0" r="0" b="0"/>
                    <wp:docPr id="8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51460" cy="251460"/>
                            </a:xfrm>
                            <a:prstGeom prst="rect">
                              <a:avLst/>
                            </a:prstGeom>
                            <a:noFill/>
                            <a:ln>
                              <a:noFill/>
                            </a:ln>
                          </pic:spPr>
                        </pic:pic>
                      </a:graphicData>
                    </a:graphic>
                  </wp:inline>
                </w:drawing>
              </w:r>
            </w:del>
          </w:p>
        </w:tc>
        <w:tc>
          <w:tcPr>
            <w:tcW w:w="3339" w:type="dxa"/>
            <w:tcBorders>
              <w:top w:val="nil"/>
              <w:left w:val="nil"/>
              <w:bottom w:val="nil"/>
              <w:right w:val="nil"/>
            </w:tcBorders>
            <w:shd w:val="clear" w:color="auto" w:fill="D7E7FE"/>
            <w:vAlign w:val="center"/>
            <w:hideMark/>
            <w:tcPrChange w:id="1959" w:author="Alicia Romero Lopez" w:date="2020-01-31T09:48:00Z">
              <w:tcPr>
                <w:tcW w:w="3339" w:type="dxa"/>
                <w:tcBorders>
                  <w:top w:val="nil"/>
                  <w:left w:val="nil"/>
                  <w:bottom w:val="nil"/>
                  <w:right w:val="nil"/>
                </w:tcBorders>
                <w:shd w:val="clear" w:color="auto" w:fill="D7E7FE"/>
                <w:hideMark/>
              </w:tcPr>
            </w:tcPrChange>
          </w:tcPr>
          <w:p w14:paraId="50AE0685" w14:textId="0D1A1F1E" w:rsidR="00E14F2A" w:rsidRPr="007F4B89" w:rsidDel="00B570BE" w:rsidRDefault="00E14F2A" w:rsidP="00E14F2A">
            <w:pPr>
              <w:spacing w:before="120" w:after="120" w:line="256" w:lineRule="auto"/>
              <w:rPr>
                <w:del w:id="1960" w:author="RoboGarden Team" w:date="2020-02-07T11:10:00Z"/>
                <w:color w:val="404040"/>
              </w:rPr>
            </w:pPr>
            <w:del w:id="1961" w:author="RoboGarden Team" w:date="2020-02-07T11:10:00Z">
              <w:r w:rsidRPr="007F4B89" w:rsidDel="00B570BE">
                <w:rPr>
                  <w:color w:val="404040"/>
                </w:rPr>
                <w:delText>Nominal</w:delText>
              </w:r>
            </w:del>
          </w:p>
        </w:tc>
        <w:tc>
          <w:tcPr>
            <w:tcW w:w="270" w:type="dxa"/>
            <w:tcBorders>
              <w:top w:val="nil"/>
              <w:left w:val="nil"/>
              <w:bottom w:val="nil"/>
              <w:right w:val="single" w:sz="4" w:space="0" w:color="DBDBDB" w:themeColor="accent3" w:themeTint="66"/>
            </w:tcBorders>
            <w:shd w:val="clear" w:color="auto" w:fill="FAFAFA"/>
            <w:tcPrChange w:id="1962" w:author="Alicia Romero Lopez" w:date="2020-01-31T09:48:00Z">
              <w:tcPr>
                <w:tcW w:w="270" w:type="dxa"/>
                <w:tcBorders>
                  <w:top w:val="nil"/>
                  <w:left w:val="nil"/>
                  <w:bottom w:val="nil"/>
                  <w:right w:val="single" w:sz="4" w:space="0" w:color="DBDBDB"/>
                </w:tcBorders>
                <w:shd w:val="clear" w:color="auto" w:fill="FAFAFA"/>
              </w:tcPr>
            </w:tcPrChange>
          </w:tcPr>
          <w:p w14:paraId="3F3D03A5" w14:textId="3E287932" w:rsidR="00E14F2A" w:rsidRPr="007F4B89" w:rsidDel="00B570BE" w:rsidRDefault="00E14F2A" w:rsidP="00E14F2A">
            <w:pPr>
              <w:spacing w:before="120" w:after="120" w:line="256" w:lineRule="auto"/>
              <w:rPr>
                <w:del w:id="1963" w:author="RoboGarden Team" w:date="2020-02-07T11:10:00Z"/>
                <w:color w:val="404040"/>
              </w:rPr>
            </w:pPr>
          </w:p>
        </w:tc>
      </w:tr>
      <w:tr w:rsidR="00E14F2A" w:rsidRPr="007F4B89" w:rsidDel="00B570BE" w14:paraId="1CEC4CD9" w14:textId="76E6318F" w:rsidTr="51235A2F">
        <w:trPr>
          <w:cantSplit/>
          <w:del w:id="1964" w:author="RoboGarden Team" w:date="2020-02-07T11:10:00Z"/>
        </w:trPr>
        <w:tc>
          <w:tcPr>
            <w:tcW w:w="265" w:type="dxa"/>
            <w:tcBorders>
              <w:top w:val="nil"/>
              <w:left w:val="single" w:sz="4" w:space="0" w:color="DBDBDB" w:themeColor="accent3" w:themeTint="66"/>
              <w:bottom w:val="nil"/>
              <w:right w:val="nil"/>
            </w:tcBorders>
            <w:shd w:val="clear" w:color="auto" w:fill="FAFAFA"/>
            <w:tcPrChange w:id="1965" w:author="Alicia Romero Lopez" w:date="2020-01-31T09:48:00Z">
              <w:tcPr>
                <w:tcW w:w="265" w:type="dxa"/>
                <w:tcBorders>
                  <w:top w:val="nil"/>
                  <w:left w:val="single" w:sz="4" w:space="0" w:color="DBDBDB"/>
                  <w:bottom w:val="nil"/>
                  <w:right w:val="nil"/>
                </w:tcBorders>
                <w:shd w:val="clear" w:color="auto" w:fill="FAFAFA"/>
              </w:tcPr>
            </w:tcPrChange>
          </w:tcPr>
          <w:p w14:paraId="77C7CE99" w14:textId="6CE7ADAC" w:rsidR="00E14F2A" w:rsidRPr="007F4B89" w:rsidDel="00B570BE" w:rsidRDefault="00E14F2A" w:rsidP="00E14F2A">
            <w:pPr>
              <w:rPr>
                <w:del w:id="1966" w:author="RoboGarden Team" w:date="2020-02-07T11:10:00Z"/>
                <w:color w:val="404040"/>
                <w:sz w:val="16"/>
                <w:szCs w:val="16"/>
              </w:rPr>
            </w:pPr>
          </w:p>
        </w:tc>
        <w:tc>
          <w:tcPr>
            <w:tcW w:w="3960" w:type="dxa"/>
            <w:gridSpan w:val="2"/>
            <w:tcBorders>
              <w:top w:val="nil"/>
              <w:left w:val="nil"/>
              <w:bottom w:val="nil"/>
              <w:right w:val="nil"/>
            </w:tcBorders>
            <w:shd w:val="clear" w:color="auto" w:fill="FAFAFA"/>
            <w:vAlign w:val="center"/>
            <w:tcPrChange w:id="1967" w:author="Alicia Romero Lopez" w:date="2020-01-31T09:48:00Z">
              <w:tcPr>
                <w:tcW w:w="3960" w:type="dxa"/>
                <w:gridSpan w:val="2"/>
                <w:tcBorders>
                  <w:top w:val="nil"/>
                  <w:left w:val="nil"/>
                  <w:bottom w:val="nil"/>
                  <w:right w:val="nil"/>
                </w:tcBorders>
                <w:shd w:val="clear" w:color="auto" w:fill="FAFAFA"/>
              </w:tcPr>
            </w:tcPrChange>
          </w:tcPr>
          <w:p w14:paraId="474DAEE1" w14:textId="0EFE80D2" w:rsidR="00E14F2A" w:rsidRPr="007F4B89" w:rsidDel="00B570BE" w:rsidRDefault="00E14F2A" w:rsidP="00E14F2A">
            <w:pPr>
              <w:rPr>
                <w:del w:id="1968" w:author="RoboGarden Team" w:date="2020-02-07T11:10:00Z"/>
                <w:color w:val="404040"/>
                <w:sz w:val="16"/>
                <w:szCs w:val="16"/>
              </w:rPr>
            </w:pPr>
          </w:p>
        </w:tc>
        <w:tc>
          <w:tcPr>
            <w:tcW w:w="1980" w:type="dxa"/>
            <w:tcBorders>
              <w:top w:val="nil"/>
              <w:left w:val="nil"/>
              <w:bottom w:val="nil"/>
              <w:right w:val="nil"/>
            </w:tcBorders>
            <w:shd w:val="clear" w:color="auto" w:fill="FAFAFA"/>
            <w:vAlign w:val="center"/>
            <w:tcPrChange w:id="1969" w:author="Alicia Romero Lopez" w:date="2020-01-31T09:48:00Z">
              <w:tcPr>
                <w:tcW w:w="1980" w:type="dxa"/>
                <w:tcBorders>
                  <w:top w:val="nil"/>
                  <w:left w:val="nil"/>
                  <w:bottom w:val="nil"/>
                  <w:right w:val="nil"/>
                </w:tcBorders>
                <w:shd w:val="clear" w:color="auto" w:fill="FAFAFA"/>
              </w:tcPr>
            </w:tcPrChange>
          </w:tcPr>
          <w:p w14:paraId="0A3ACBC7" w14:textId="54A0A9F7" w:rsidR="00E14F2A" w:rsidRPr="007F4B89" w:rsidDel="00B570BE" w:rsidRDefault="00E14F2A" w:rsidP="00E14F2A">
            <w:pPr>
              <w:rPr>
                <w:del w:id="1970" w:author="RoboGarden Team" w:date="2020-02-07T11:10:00Z"/>
                <w:color w:val="404040"/>
                <w:sz w:val="16"/>
                <w:szCs w:val="16"/>
              </w:rPr>
            </w:pPr>
          </w:p>
        </w:tc>
        <w:tc>
          <w:tcPr>
            <w:tcW w:w="3978" w:type="dxa"/>
            <w:gridSpan w:val="2"/>
            <w:tcBorders>
              <w:top w:val="nil"/>
              <w:left w:val="nil"/>
              <w:bottom w:val="nil"/>
              <w:right w:val="nil"/>
            </w:tcBorders>
            <w:shd w:val="clear" w:color="auto" w:fill="FAFAFA"/>
            <w:vAlign w:val="center"/>
            <w:tcPrChange w:id="1971" w:author="Alicia Romero Lopez" w:date="2020-01-31T09:48:00Z">
              <w:tcPr>
                <w:tcW w:w="3978" w:type="dxa"/>
                <w:gridSpan w:val="2"/>
                <w:tcBorders>
                  <w:top w:val="nil"/>
                  <w:left w:val="nil"/>
                  <w:bottom w:val="nil"/>
                  <w:right w:val="nil"/>
                </w:tcBorders>
                <w:shd w:val="clear" w:color="auto" w:fill="FAFAFA"/>
              </w:tcPr>
            </w:tcPrChange>
          </w:tcPr>
          <w:p w14:paraId="0CA84333" w14:textId="32A552FB" w:rsidR="00E14F2A" w:rsidRPr="007F4B89" w:rsidDel="00B570BE" w:rsidRDefault="00E14F2A" w:rsidP="00E14F2A">
            <w:pPr>
              <w:rPr>
                <w:del w:id="1972" w:author="RoboGarden Team" w:date="2020-02-07T11:10:00Z"/>
                <w:color w:val="404040"/>
                <w:sz w:val="16"/>
                <w:szCs w:val="16"/>
              </w:rPr>
            </w:pPr>
          </w:p>
        </w:tc>
        <w:tc>
          <w:tcPr>
            <w:tcW w:w="270" w:type="dxa"/>
            <w:tcBorders>
              <w:top w:val="nil"/>
              <w:left w:val="nil"/>
              <w:bottom w:val="nil"/>
              <w:right w:val="single" w:sz="4" w:space="0" w:color="DBDBDB" w:themeColor="accent3" w:themeTint="66"/>
            </w:tcBorders>
            <w:shd w:val="clear" w:color="auto" w:fill="FAFAFA"/>
            <w:tcPrChange w:id="1973" w:author="Alicia Romero Lopez" w:date="2020-01-31T09:48:00Z">
              <w:tcPr>
                <w:tcW w:w="270" w:type="dxa"/>
                <w:tcBorders>
                  <w:top w:val="nil"/>
                  <w:left w:val="nil"/>
                  <w:bottom w:val="nil"/>
                  <w:right w:val="single" w:sz="4" w:space="0" w:color="DBDBDB"/>
                </w:tcBorders>
                <w:shd w:val="clear" w:color="auto" w:fill="FAFAFA"/>
              </w:tcPr>
            </w:tcPrChange>
          </w:tcPr>
          <w:p w14:paraId="2E26ADF5" w14:textId="0B6D3064" w:rsidR="00E14F2A" w:rsidRPr="007F4B89" w:rsidDel="00B570BE" w:rsidRDefault="00E14F2A" w:rsidP="00E14F2A">
            <w:pPr>
              <w:rPr>
                <w:del w:id="1974" w:author="RoboGarden Team" w:date="2020-02-07T11:10:00Z"/>
                <w:color w:val="404040"/>
                <w:sz w:val="16"/>
                <w:szCs w:val="16"/>
              </w:rPr>
            </w:pPr>
          </w:p>
        </w:tc>
      </w:tr>
      <w:tr w:rsidR="00E14F2A" w:rsidRPr="007F4B89" w:rsidDel="00B570BE" w14:paraId="37B03182" w14:textId="12CED70A" w:rsidTr="51235A2F">
        <w:trPr>
          <w:cantSplit/>
          <w:del w:id="1975" w:author="RoboGarden Team" w:date="2020-02-07T11:10:00Z"/>
        </w:trPr>
        <w:tc>
          <w:tcPr>
            <w:tcW w:w="265" w:type="dxa"/>
            <w:tcBorders>
              <w:top w:val="nil"/>
              <w:left w:val="single" w:sz="4" w:space="0" w:color="DBDBDB" w:themeColor="accent3" w:themeTint="66"/>
              <w:bottom w:val="nil"/>
              <w:right w:val="nil"/>
            </w:tcBorders>
            <w:shd w:val="clear" w:color="auto" w:fill="FAFAFA"/>
            <w:tcPrChange w:id="1976" w:author="Alicia Romero Lopez" w:date="2020-01-31T09:48:00Z">
              <w:tcPr>
                <w:tcW w:w="265" w:type="dxa"/>
                <w:tcBorders>
                  <w:top w:val="nil"/>
                  <w:left w:val="single" w:sz="4" w:space="0" w:color="DBDBDB"/>
                  <w:bottom w:val="nil"/>
                  <w:right w:val="nil"/>
                </w:tcBorders>
                <w:shd w:val="clear" w:color="auto" w:fill="FAFAFA"/>
              </w:tcPr>
            </w:tcPrChange>
          </w:tcPr>
          <w:p w14:paraId="304CE731" w14:textId="780834DB" w:rsidR="00E14F2A" w:rsidRPr="007F4B89" w:rsidDel="00B570BE" w:rsidRDefault="00E14F2A" w:rsidP="00E14F2A">
            <w:pPr>
              <w:spacing w:before="120" w:after="120" w:line="256" w:lineRule="auto"/>
              <w:rPr>
                <w:del w:id="1977" w:author="RoboGarden Team" w:date="2020-02-07T11:10:00Z"/>
                <w:color w:val="404040"/>
              </w:rPr>
            </w:pPr>
          </w:p>
        </w:tc>
        <w:tc>
          <w:tcPr>
            <w:tcW w:w="3330" w:type="dxa"/>
            <w:tcBorders>
              <w:top w:val="nil"/>
              <w:left w:val="nil"/>
              <w:bottom w:val="nil"/>
              <w:right w:val="nil"/>
            </w:tcBorders>
            <w:shd w:val="clear" w:color="auto" w:fill="E5E5E5"/>
            <w:vAlign w:val="center"/>
            <w:hideMark/>
            <w:tcPrChange w:id="1978" w:author="Alicia Romero Lopez" w:date="2020-01-31T09:48:00Z">
              <w:tcPr>
                <w:tcW w:w="3330" w:type="dxa"/>
                <w:tcBorders>
                  <w:top w:val="nil"/>
                  <w:left w:val="nil"/>
                  <w:bottom w:val="nil"/>
                  <w:right w:val="nil"/>
                </w:tcBorders>
                <w:shd w:val="clear" w:color="auto" w:fill="E5E5E5"/>
                <w:hideMark/>
              </w:tcPr>
            </w:tcPrChange>
          </w:tcPr>
          <w:p w14:paraId="114E0BC9" w14:textId="5DF7EAA0" w:rsidR="00E14F2A" w:rsidRPr="007F4B89" w:rsidDel="00B570BE" w:rsidRDefault="00E14F2A" w:rsidP="00E14F2A">
            <w:pPr>
              <w:spacing w:before="120" w:after="120" w:line="256" w:lineRule="auto"/>
              <w:rPr>
                <w:del w:id="1979" w:author="RoboGarden Team" w:date="2020-02-07T11:10:00Z"/>
                <w:color w:val="404040"/>
              </w:rPr>
            </w:pPr>
            <w:del w:id="1980" w:author="RoboGarden Team" w:date="2020-02-07T11:10:00Z">
              <w:r w:rsidRPr="007F4B89" w:rsidDel="00B570BE">
                <w:rPr>
                  <w:color w:val="404040"/>
                </w:rPr>
                <w:delText>Grades (Good – Very good – Excellent)</w:delText>
              </w:r>
            </w:del>
          </w:p>
        </w:tc>
        <w:tc>
          <w:tcPr>
            <w:tcW w:w="630" w:type="dxa"/>
            <w:tcBorders>
              <w:top w:val="nil"/>
              <w:left w:val="nil"/>
              <w:bottom w:val="nil"/>
              <w:right w:val="nil"/>
            </w:tcBorders>
            <w:shd w:val="clear" w:color="auto" w:fill="E5E5E5"/>
            <w:vAlign w:val="center"/>
            <w:hideMark/>
            <w:tcPrChange w:id="1981" w:author="Alicia Romero Lopez" w:date="2020-01-31T09:48:00Z">
              <w:tcPr>
                <w:tcW w:w="630" w:type="dxa"/>
                <w:tcBorders>
                  <w:top w:val="nil"/>
                  <w:left w:val="nil"/>
                  <w:bottom w:val="nil"/>
                  <w:right w:val="nil"/>
                </w:tcBorders>
                <w:shd w:val="clear" w:color="auto" w:fill="E5E5E5"/>
                <w:hideMark/>
              </w:tcPr>
            </w:tcPrChange>
          </w:tcPr>
          <w:p w14:paraId="7A26CE58" w14:textId="5E9199A8" w:rsidR="00E14F2A" w:rsidRPr="007F4B89" w:rsidDel="00B570BE" w:rsidRDefault="00E14F2A" w:rsidP="00E14F2A">
            <w:pPr>
              <w:spacing w:before="120" w:after="120" w:line="256" w:lineRule="auto"/>
              <w:rPr>
                <w:del w:id="1982" w:author="RoboGarden Team" w:date="2020-02-07T11:10:00Z"/>
                <w:noProof/>
                <w:color w:val="404040"/>
              </w:rPr>
            </w:pPr>
            <w:del w:id="1983" w:author="RoboGarden Team" w:date="2020-02-07T11:10:00Z">
              <w:r w:rsidRPr="007F4B89" w:rsidDel="00B570BE">
                <w:rPr>
                  <w:noProof/>
                  <w:color w:val="404040"/>
                  <w:rPrChange w:id="1984" w:author="Unknown">
                    <w:rPr>
                      <w:noProof/>
                    </w:rPr>
                  </w:rPrChange>
                </w:rPr>
                <w:drawing>
                  <wp:inline distT="0" distB="0" distL="0" distR="0" wp14:anchorId="4377FEB7" wp14:editId="6D7378E9">
                    <wp:extent cx="251460" cy="251460"/>
                    <wp:effectExtent l="0" t="0" r="0" b="0"/>
                    <wp:docPr id="9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51460" cy="251460"/>
                            </a:xfrm>
                            <a:prstGeom prst="rect">
                              <a:avLst/>
                            </a:prstGeom>
                            <a:noFill/>
                            <a:ln>
                              <a:noFill/>
                            </a:ln>
                          </pic:spPr>
                        </pic:pic>
                      </a:graphicData>
                    </a:graphic>
                  </wp:inline>
                </w:drawing>
              </w:r>
            </w:del>
          </w:p>
        </w:tc>
        <w:tc>
          <w:tcPr>
            <w:tcW w:w="1980" w:type="dxa"/>
            <w:tcBorders>
              <w:top w:val="nil"/>
              <w:left w:val="nil"/>
              <w:bottom w:val="nil"/>
              <w:right w:val="nil"/>
            </w:tcBorders>
            <w:shd w:val="clear" w:color="auto" w:fill="FAFAFA"/>
            <w:vAlign w:val="center"/>
            <w:tcPrChange w:id="1985" w:author="Alicia Romero Lopez" w:date="2020-01-31T09:48:00Z">
              <w:tcPr>
                <w:tcW w:w="1980" w:type="dxa"/>
                <w:tcBorders>
                  <w:top w:val="nil"/>
                  <w:left w:val="nil"/>
                  <w:bottom w:val="nil"/>
                  <w:right w:val="nil"/>
                </w:tcBorders>
                <w:shd w:val="clear" w:color="auto" w:fill="FAFAFA"/>
              </w:tcPr>
            </w:tcPrChange>
          </w:tcPr>
          <w:p w14:paraId="3DC70C3E" w14:textId="12C0BD84" w:rsidR="00E14F2A" w:rsidRPr="007F4B89" w:rsidDel="00B570BE" w:rsidRDefault="00E14F2A" w:rsidP="00E14F2A">
            <w:pPr>
              <w:spacing w:before="120" w:after="120" w:line="256" w:lineRule="auto"/>
              <w:rPr>
                <w:del w:id="1986" w:author="RoboGarden Team" w:date="2020-02-07T11:10:00Z"/>
                <w:color w:val="404040"/>
              </w:rPr>
            </w:pPr>
          </w:p>
        </w:tc>
        <w:tc>
          <w:tcPr>
            <w:tcW w:w="639" w:type="dxa"/>
            <w:tcBorders>
              <w:top w:val="nil"/>
              <w:left w:val="nil"/>
              <w:bottom w:val="nil"/>
              <w:right w:val="nil"/>
            </w:tcBorders>
            <w:shd w:val="clear" w:color="auto" w:fill="D7E7FE"/>
            <w:vAlign w:val="center"/>
            <w:hideMark/>
            <w:tcPrChange w:id="1987" w:author="Alicia Romero Lopez" w:date="2020-01-31T09:48:00Z">
              <w:tcPr>
                <w:tcW w:w="639" w:type="dxa"/>
                <w:tcBorders>
                  <w:top w:val="nil"/>
                  <w:left w:val="nil"/>
                  <w:bottom w:val="nil"/>
                  <w:right w:val="nil"/>
                </w:tcBorders>
                <w:shd w:val="clear" w:color="auto" w:fill="D7E7FE"/>
                <w:hideMark/>
              </w:tcPr>
            </w:tcPrChange>
          </w:tcPr>
          <w:p w14:paraId="182D6D2F" w14:textId="20D5122D" w:rsidR="00E14F2A" w:rsidRPr="007F4B89" w:rsidDel="00B570BE" w:rsidRDefault="00E14F2A" w:rsidP="00E14F2A">
            <w:pPr>
              <w:spacing w:before="120" w:after="120" w:line="256" w:lineRule="auto"/>
              <w:rPr>
                <w:del w:id="1988" w:author="RoboGarden Team" w:date="2020-02-07T11:10:00Z"/>
                <w:noProof/>
                <w:color w:val="404040"/>
              </w:rPr>
            </w:pPr>
            <w:del w:id="1989" w:author="RoboGarden Team" w:date="2020-02-07T11:10:00Z">
              <w:r w:rsidRPr="007F4B89" w:rsidDel="00B570BE">
                <w:rPr>
                  <w:noProof/>
                  <w:color w:val="404040"/>
                  <w:rPrChange w:id="1990" w:author="Unknown">
                    <w:rPr>
                      <w:noProof/>
                    </w:rPr>
                  </w:rPrChange>
                </w:rPr>
                <w:drawing>
                  <wp:inline distT="0" distB="0" distL="0" distR="0" wp14:anchorId="01F278F6" wp14:editId="4E1721A6">
                    <wp:extent cx="251460" cy="251460"/>
                    <wp:effectExtent l="0" t="0" r="0" b="0"/>
                    <wp:docPr id="9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51460" cy="251460"/>
                            </a:xfrm>
                            <a:prstGeom prst="rect">
                              <a:avLst/>
                            </a:prstGeom>
                            <a:noFill/>
                            <a:ln>
                              <a:noFill/>
                            </a:ln>
                          </pic:spPr>
                        </pic:pic>
                      </a:graphicData>
                    </a:graphic>
                  </wp:inline>
                </w:drawing>
              </w:r>
            </w:del>
          </w:p>
        </w:tc>
        <w:tc>
          <w:tcPr>
            <w:tcW w:w="3339" w:type="dxa"/>
            <w:tcBorders>
              <w:top w:val="nil"/>
              <w:left w:val="nil"/>
              <w:bottom w:val="nil"/>
              <w:right w:val="nil"/>
            </w:tcBorders>
            <w:shd w:val="clear" w:color="auto" w:fill="D7E7FE"/>
            <w:vAlign w:val="center"/>
            <w:hideMark/>
            <w:tcPrChange w:id="1991" w:author="Alicia Romero Lopez" w:date="2020-01-31T09:48:00Z">
              <w:tcPr>
                <w:tcW w:w="3339" w:type="dxa"/>
                <w:tcBorders>
                  <w:top w:val="nil"/>
                  <w:left w:val="nil"/>
                  <w:bottom w:val="nil"/>
                  <w:right w:val="nil"/>
                </w:tcBorders>
                <w:shd w:val="clear" w:color="auto" w:fill="D7E7FE"/>
                <w:hideMark/>
              </w:tcPr>
            </w:tcPrChange>
          </w:tcPr>
          <w:p w14:paraId="21C26291" w14:textId="580D7A05" w:rsidR="00E14F2A" w:rsidRPr="007F4B89" w:rsidDel="00B570BE" w:rsidRDefault="00E14F2A" w:rsidP="00E14F2A">
            <w:pPr>
              <w:spacing w:before="120" w:after="120" w:line="256" w:lineRule="auto"/>
              <w:rPr>
                <w:del w:id="1992" w:author="RoboGarden Team" w:date="2020-02-07T11:10:00Z"/>
                <w:color w:val="404040"/>
              </w:rPr>
            </w:pPr>
            <w:del w:id="1993" w:author="RoboGarden Team" w:date="2020-02-07T11:10:00Z">
              <w:r w:rsidRPr="007F4B89" w:rsidDel="00B570BE">
                <w:rPr>
                  <w:color w:val="404040"/>
                </w:rPr>
                <w:delText xml:space="preserve">Interval </w:delText>
              </w:r>
            </w:del>
          </w:p>
        </w:tc>
        <w:tc>
          <w:tcPr>
            <w:tcW w:w="270" w:type="dxa"/>
            <w:tcBorders>
              <w:top w:val="nil"/>
              <w:left w:val="nil"/>
              <w:bottom w:val="nil"/>
              <w:right w:val="single" w:sz="4" w:space="0" w:color="DBDBDB" w:themeColor="accent3" w:themeTint="66"/>
            </w:tcBorders>
            <w:shd w:val="clear" w:color="auto" w:fill="FAFAFA"/>
            <w:tcPrChange w:id="1994" w:author="Alicia Romero Lopez" w:date="2020-01-31T09:48:00Z">
              <w:tcPr>
                <w:tcW w:w="270" w:type="dxa"/>
                <w:tcBorders>
                  <w:top w:val="nil"/>
                  <w:left w:val="nil"/>
                  <w:bottom w:val="nil"/>
                  <w:right w:val="single" w:sz="4" w:space="0" w:color="DBDBDB"/>
                </w:tcBorders>
                <w:shd w:val="clear" w:color="auto" w:fill="FAFAFA"/>
              </w:tcPr>
            </w:tcPrChange>
          </w:tcPr>
          <w:p w14:paraId="394C1AE2" w14:textId="180F0210" w:rsidR="00E14F2A" w:rsidRPr="007F4B89" w:rsidDel="00B570BE" w:rsidRDefault="00E14F2A" w:rsidP="00E14F2A">
            <w:pPr>
              <w:spacing w:before="120" w:after="120" w:line="256" w:lineRule="auto"/>
              <w:rPr>
                <w:del w:id="1995" w:author="RoboGarden Team" w:date="2020-02-07T11:10:00Z"/>
                <w:color w:val="404040"/>
              </w:rPr>
            </w:pPr>
          </w:p>
        </w:tc>
      </w:tr>
      <w:tr w:rsidR="00E14F2A" w:rsidRPr="007F4B89" w:rsidDel="00B570BE" w14:paraId="2A1860CA" w14:textId="31BE2621" w:rsidTr="51235A2F">
        <w:trPr>
          <w:cantSplit/>
          <w:del w:id="1996" w:author="RoboGarden Team" w:date="2020-02-07T11:10:00Z"/>
        </w:trPr>
        <w:tc>
          <w:tcPr>
            <w:tcW w:w="265" w:type="dxa"/>
            <w:tcBorders>
              <w:top w:val="nil"/>
              <w:left w:val="single" w:sz="4" w:space="0" w:color="DBDBDB" w:themeColor="accent3" w:themeTint="66"/>
              <w:bottom w:val="nil"/>
              <w:right w:val="nil"/>
            </w:tcBorders>
            <w:shd w:val="clear" w:color="auto" w:fill="FAFAFA"/>
            <w:tcPrChange w:id="1997" w:author="Alicia Romero Lopez" w:date="2020-01-31T09:48:00Z">
              <w:tcPr>
                <w:tcW w:w="265" w:type="dxa"/>
                <w:tcBorders>
                  <w:top w:val="nil"/>
                  <w:left w:val="single" w:sz="4" w:space="0" w:color="DBDBDB"/>
                  <w:bottom w:val="nil"/>
                  <w:right w:val="nil"/>
                </w:tcBorders>
                <w:shd w:val="clear" w:color="auto" w:fill="FAFAFA"/>
              </w:tcPr>
            </w:tcPrChange>
          </w:tcPr>
          <w:p w14:paraId="7D682728" w14:textId="241C4917" w:rsidR="00E14F2A" w:rsidRPr="007F4B89" w:rsidDel="00B570BE" w:rsidRDefault="00E14F2A" w:rsidP="00E14F2A">
            <w:pPr>
              <w:rPr>
                <w:del w:id="1998" w:author="RoboGarden Team" w:date="2020-02-07T11:10:00Z"/>
                <w:color w:val="404040"/>
                <w:sz w:val="16"/>
                <w:szCs w:val="16"/>
              </w:rPr>
            </w:pPr>
          </w:p>
        </w:tc>
        <w:tc>
          <w:tcPr>
            <w:tcW w:w="3960" w:type="dxa"/>
            <w:gridSpan w:val="2"/>
            <w:tcBorders>
              <w:top w:val="nil"/>
              <w:left w:val="nil"/>
              <w:bottom w:val="nil"/>
              <w:right w:val="nil"/>
            </w:tcBorders>
            <w:shd w:val="clear" w:color="auto" w:fill="FAFAFA"/>
            <w:vAlign w:val="center"/>
            <w:tcPrChange w:id="1999" w:author="Alicia Romero Lopez" w:date="2020-01-31T09:48:00Z">
              <w:tcPr>
                <w:tcW w:w="3960" w:type="dxa"/>
                <w:gridSpan w:val="2"/>
                <w:tcBorders>
                  <w:top w:val="nil"/>
                  <w:left w:val="nil"/>
                  <w:bottom w:val="nil"/>
                  <w:right w:val="nil"/>
                </w:tcBorders>
                <w:shd w:val="clear" w:color="auto" w:fill="FAFAFA"/>
              </w:tcPr>
            </w:tcPrChange>
          </w:tcPr>
          <w:p w14:paraId="1FB32F0E" w14:textId="6C2CC282" w:rsidR="00E14F2A" w:rsidRPr="007F4B89" w:rsidDel="00B570BE" w:rsidRDefault="00E14F2A" w:rsidP="00E14F2A">
            <w:pPr>
              <w:rPr>
                <w:del w:id="2000" w:author="RoboGarden Team" w:date="2020-02-07T11:10:00Z"/>
                <w:color w:val="404040"/>
                <w:sz w:val="16"/>
                <w:szCs w:val="16"/>
              </w:rPr>
            </w:pPr>
          </w:p>
        </w:tc>
        <w:tc>
          <w:tcPr>
            <w:tcW w:w="1980" w:type="dxa"/>
            <w:tcBorders>
              <w:top w:val="nil"/>
              <w:left w:val="nil"/>
              <w:bottom w:val="nil"/>
              <w:right w:val="nil"/>
            </w:tcBorders>
            <w:shd w:val="clear" w:color="auto" w:fill="FAFAFA"/>
            <w:vAlign w:val="center"/>
            <w:tcPrChange w:id="2001" w:author="Alicia Romero Lopez" w:date="2020-01-31T09:48:00Z">
              <w:tcPr>
                <w:tcW w:w="1980" w:type="dxa"/>
                <w:tcBorders>
                  <w:top w:val="nil"/>
                  <w:left w:val="nil"/>
                  <w:bottom w:val="nil"/>
                  <w:right w:val="nil"/>
                </w:tcBorders>
                <w:shd w:val="clear" w:color="auto" w:fill="FAFAFA"/>
              </w:tcPr>
            </w:tcPrChange>
          </w:tcPr>
          <w:p w14:paraId="3820F9F0" w14:textId="0C2ED630" w:rsidR="00E14F2A" w:rsidRPr="007F4B89" w:rsidDel="00B570BE" w:rsidRDefault="00E14F2A" w:rsidP="00E14F2A">
            <w:pPr>
              <w:rPr>
                <w:del w:id="2002" w:author="RoboGarden Team" w:date="2020-02-07T11:10:00Z"/>
                <w:color w:val="404040"/>
                <w:sz w:val="16"/>
                <w:szCs w:val="16"/>
              </w:rPr>
            </w:pPr>
          </w:p>
        </w:tc>
        <w:tc>
          <w:tcPr>
            <w:tcW w:w="3978" w:type="dxa"/>
            <w:gridSpan w:val="2"/>
            <w:tcBorders>
              <w:top w:val="nil"/>
              <w:left w:val="nil"/>
              <w:bottom w:val="nil"/>
              <w:right w:val="nil"/>
            </w:tcBorders>
            <w:shd w:val="clear" w:color="auto" w:fill="FAFAFA"/>
            <w:vAlign w:val="center"/>
            <w:tcPrChange w:id="2003" w:author="Alicia Romero Lopez" w:date="2020-01-31T09:48:00Z">
              <w:tcPr>
                <w:tcW w:w="3978" w:type="dxa"/>
                <w:gridSpan w:val="2"/>
                <w:tcBorders>
                  <w:top w:val="nil"/>
                  <w:left w:val="nil"/>
                  <w:bottom w:val="nil"/>
                  <w:right w:val="nil"/>
                </w:tcBorders>
                <w:shd w:val="clear" w:color="auto" w:fill="FAFAFA"/>
              </w:tcPr>
            </w:tcPrChange>
          </w:tcPr>
          <w:p w14:paraId="64213B76" w14:textId="7BDBA4B5" w:rsidR="00E14F2A" w:rsidRPr="007F4B89" w:rsidDel="00B570BE" w:rsidRDefault="00E14F2A" w:rsidP="00E14F2A">
            <w:pPr>
              <w:rPr>
                <w:del w:id="2004" w:author="RoboGarden Team" w:date="2020-02-07T11:10:00Z"/>
                <w:color w:val="404040"/>
                <w:sz w:val="16"/>
                <w:szCs w:val="16"/>
              </w:rPr>
            </w:pPr>
          </w:p>
        </w:tc>
        <w:tc>
          <w:tcPr>
            <w:tcW w:w="270" w:type="dxa"/>
            <w:tcBorders>
              <w:top w:val="nil"/>
              <w:left w:val="nil"/>
              <w:bottom w:val="nil"/>
              <w:right w:val="single" w:sz="4" w:space="0" w:color="DBDBDB" w:themeColor="accent3" w:themeTint="66"/>
            </w:tcBorders>
            <w:shd w:val="clear" w:color="auto" w:fill="FAFAFA"/>
            <w:tcPrChange w:id="2005" w:author="Alicia Romero Lopez" w:date="2020-01-31T09:48:00Z">
              <w:tcPr>
                <w:tcW w:w="270" w:type="dxa"/>
                <w:tcBorders>
                  <w:top w:val="nil"/>
                  <w:left w:val="nil"/>
                  <w:bottom w:val="nil"/>
                  <w:right w:val="single" w:sz="4" w:space="0" w:color="DBDBDB"/>
                </w:tcBorders>
                <w:shd w:val="clear" w:color="auto" w:fill="FAFAFA"/>
              </w:tcPr>
            </w:tcPrChange>
          </w:tcPr>
          <w:p w14:paraId="69F2FE73" w14:textId="344AB994" w:rsidR="00E14F2A" w:rsidRPr="007F4B89" w:rsidDel="00B570BE" w:rsidRDefault="00E14F2A" w:rsidP="00E14F2A">
            <w:pPr>
              <w:rPr>
                <w:del w:id="2006" w:author="RoboGarden Team" w:date="2020-02-07T11:10:00Z"/>
                <w:color w:val="404040"/>
                <w:sz w:val="16"/>
                <w:szCs w:val="16"/>
              </w:rPr>
            </w:pPr>
          </w:p>
        </w:tc>
      </w:tr>
      <w:tr w:rsidR="00E14F2A" w:rsidRPr="007F4B89" w:rsidDel="00B570BE" w14:paraId="40522555" w14:textId="268DFFA4" w:rsidTr="51235A2F">
        <w:trPr>
          <w:cantSplit/>
          <w:del w:id="2007" w:author="RoboGarden Team" w:date="2020-02-07T11:10:00Z"/>
        </w:trPr>
        <w:tc>
          <w:tcPr>
            <w:tcW w:w="265" w:type="dxa"/>
            <w:tcBorders>
              <w:top w:val="nil"/>
              <w:left w:val="single" w:sz="4" w:space="0" w:color="DBDBDB" w:themeColor="accent3" w:themeTint="66"/>
              <w:bottom w:val="single" w:sz="4" w:space="0" w:color="DBDBDB" w:themeColor="accent3" w:themeTint="66"/>
              <w:right w:val="nil"/>
            </w:tcBorders>
            <w:shd w:val="clear" w:color="auto" w:fill="FAFAFA"/>
            <w:tcPrChange w:id="2008" w:author="Alicia Romero Lopez" w:date="2020-01-31T09:48:00Z">
              <w:tcPr>
                <w:tcW w:w="265" w:type="dxa"/>
                <w:tcBorders>
                  <w:top w:val="nil"/>
                  <w:left w:val="single" w:sz="4" w:space="0" w:color="DBDBDB"/>
                  <w:bottom w:val="single" w:sz="4" w:space="0" w:color="DBDBDB"/>
                  <w:right w:val="nil"/>
                </w:tcBorders>
                <w:shd w:val="clear" w:color="auto" w:fill="FAFAFA"/>
              </w:tcPr>
            </w:tcPrChange>
          </w:tcPr>
          <w:p w14:paraId="0445E527" w14:textId="66C97EC7" w:rsidR="00E14F2A" w:rsidRPr="007F4B89" w:rsidDel="00B570BE" w:rsidRDefault="00E14F2A" w:rsidP="00E14F2A">
            <w:pPr>
              <w:spacing w:before="120" w:after="120" w:line="256" w:lineRule="auto"/>
              <w:rPr>
                <w:del w:id="2009" w:author="RoboGarden Team" w:date="2020-02-07T11:10:00Z"/>
                <w:color w:val="404040"/>
              </w:rPr>
            </w:pPr>
          </w:p>
        </w:tc>
        <w:tc>
          <w:tcPr>
            <w:tcW w:w="3960" w:type="dxa"/>
            <w:gridSpan w:val="2"/>
            <w:tcBorders>
              <w:top w:val="nil"/>
              <w:left w:val="nil"/>
              <w:bottom w:val="single" w:sz="4" w:space="0" w:color="DBDBDB" w:themeColor="accent3" w:themeTint="66"/>
              <w:right w:val="nil"/>
            </w:tcBorders>
            <w:shd w:val="clear" w:color="auto" w:fill="FAFAFA"/>
            <w:vAlign w:val="center"/>
            <w:tcPrChange w:id="2010" w:author="Alicia Romero Lopez" w:date="2020-01-31T09:48:00Z">
              <w:tcPr>
                <w:tcW w:w="3960" w:type="dxa"/>
                <w:gridSpan w:val="2"/>
                <w:tcBorders>
                  <w:top w:val="nil"/>
                  <w:left w:val="nil"/>
                  <w:bottom w:val="single" w:sz="4" w:space="0" w:color="DBDBDB"/>
                  <w:right w:val="nil"/>
                </w:tcBorders>
                <w:shd w:val="clear" w:color="auto" w:fill="FAFAFA"/>
              </w:tcPr>
            </w:tcPrChange>
          </w:tcPr>
          <w:p w14:paraId="0874AC63" w14:textId="5B117A5F" w:rsidR="00E14F2A" w:rsidRPr="007F4B89" w:rsidDel="00B570BE" w:rsidRDefault="00E14F2A" w:rsidP="00E14F2A">
            <w:pPr>
              <w:spacing w:before="120" w:after="120" w:line="256" w:lineRule="auto"/>
              <w:rPr>
                <w:del w:id="2011" w:author="RoboGarden Team" w:date="2020-02-07T11:10:00Z"/>
                <w:color w:val="404040"/>
              </w:rPr>
            </w:pPr>
          </w:p>
        </w:tc>
        <w:tc>
          <w:tcPr>
            <w:tcW w:w="1980" w:type="dxa"/>
            <w:tcBorders>
              <w:top w:val="nil"/>
              <w:left w:val="nil"/>
              <w:bottom w:val="single" w:sz="4" w:space="0" w:color="DBDBDB" w:themeColor="accent3" w:themeTint="66"/>
              <w:right w:val="nil"/>
            </w:tcBorders>
            <w:shd w:val="clear" w:color="auto" w:fill="FAFAFA"/>
            <w:vAlign w:val="center"/>
            <w:hideMark/>
            <w:tcPrChange w:id="2012" w:author="Alicia Romero Lopez" w:date="2020-01-31T09:48:00Z">
              <w:tcPr>
                <w:tcW w:w="1980" w:type="dxa"/>
                <w:tcBorders>
                  <w:top w:val="nil"/>
                  <w:left w:val="nil"/>
                  <w:bottom w:val="single" w:sz="4" w:space="0" w:color="DBDBDB"/>
                  <w:right w:val="nil"/>
                </w:tcBorders>
                <w:shd w:val="clear" w:color="auto" w:fill="FAFAFA"/>
                <w:hideMark/>
              </w:tcPr>
            </w:tcPrChange>
          </w:tcPr>
          <w:p w14:paraId="7F0613AC" w14:textId="7EEBF623" w:rsidR="00E14F2A" w:rsidRPr="007F4B89" w:rsidDel="00B570BE" w:rsidRDefault="00E14F2A" w:rsidP="00E14F2A">
            <w:pPr>
              <w:spacing w:before="120" w:after="120" w:line="256" w:lineRule="auto"/>
              <w:rPr>
                <w:del w:id="2013" w:author="RoboGarden Team" w:date="2020-02-07T11:10:00Z"/>
                <w:color w:val="404040"/>
              </w:rPr>
            </w:pPr>
            <w:del w:id="2014" w:author="RoboGarden Team" w:date="2020-02-07T11:10:00Z">
              <w:r w:rsidRPr="007F4B89" w:rsidDel="00B570BE">
                <w:rPr>
                  <w:noProof/>
                  <w:color w:val="404040"/>
                  <w:rPrChange w:id="2015" w:author="Unknown">
                    <w:rPr>
                      <w:noProof/>
                    </w:rPr>
                  </w:rPrChange>
                </w:rPr>
                <w:drawing>
                  <wp:inline distT="0" distB="0" distL="0" distR="0" wp14:anchorId="6872C48E" wp14:editId="15EB77F8">
                    <wp:extent cx="1158240" cy="304800"/>
                    <wp:effectExtent l="0" t="0" r="3810" b="0"/>
                    <wp:docPr id="9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158240" cy="304800"/>
                            </a:xfrm>
                            <a:prstGeom prst="rect">
                              <a:avLst/>
                            </a:prstGeom>
                            <a:noFill/>
                            <a:ln>
                              <a:noFill/>
                            </a:ln>
                          </pic:spPr>
                        </pic:pic>
                      </a:graphicData>
                    </a:graphic>
                  </wp:inline>
                </w:drawing>
              </w:r>
            </w:del>
          </w:p>
        </w:tc>
        <w:tc>
          <w:tcPr>
            <w:tcW w:w="3978" w:type="dxa"/>
            <w:gridSpan w:val="2"/>
            <w:tcBorders>
              <w:top w:val="nil"/>
              <w:left w:val="nil"/>
              <w:bottom w:val="single" w:sz="4" w:space="0" w:color="DBDBDB" w:themeColor="accent3" w:themeTint="66"/>
              <w:right w:val="nil"/>
            </w:tcBorders>
            <w:shd w:val="clear" w:color="auto" w:fill="FAFAFA"/>
            <w:vAlign w:val="center"/>
            <w:tcPrChange w:id="2016" w:author="Alicia Romero Lopez" w:date="2020-01-31T09:48:00Z">
              <w:tcPr>
                <w:tcW w:w="3978" w:type="dxa"/>
                <w:gridSpan w:val="2"/>
                <w:tcBorders>
                  <w:top w:val="nil"/>
                  <w:left w:val="nil"/>
                  <w:bottom w:val="single" w:sz="4" w:space="0" w:color="DBDBDB"/>
                  <w:right w:val="nil"/>
                </w:tcBorders>
                <w:shd w:val="clear" w:color="auto" w:fill="FAFAFA"/>
              </w:tcPr>
            </w:tcPrChange>
          </w:tcPr>
          <w:p w14:paraId="272DB927" w14:textId="3D4EA84F" w:rsidR="00E14F2A" w:rsidRPr="007F4B89" w:rsidDel="00B570BE" w:rsidRDefault="00E14F2A" w:rsidP="00E14F2A">
            <w:pPr>
              <w:spacing w:before="120" w:after="120" w:line="256" w:lineRule="auto"/>
              <w:rPr>
                <w:del w:id="2017" w:author="RoboGarden Team" w:date="2020-02-07T11:10:00Z"/>
                <w:color w:val="404040"/>
              </w:rPr>
            </w:pPr>
          </w:p>
        </w:tc>
        <w:tc>
          <w:tcPr>
            <w:tcW w:w="270" w:type="dxa"/>
            <w:tcBorders>
              <w:top w:val="nil"/>
              <w:left w:val="nil"/>
              <w:bottom w:val="single" w:sz="4" w:space="0" w:color="DBDBDB" w:themeColor="accent3" w:themeTint="66"/>
              <w:right w:val="single" w:sz="4" w:space="0" w:color="DBDBDB" w:themeColor="accent3" w:themeTint="66"/>
            </w:tcBorders>
            <w:shd w:val="clear" w:color="auto" w:fill="FAFAFA"/>
            <w:tcPrChange w:id="2018" w:author="Alicia Romero Lopez" w:date="2020-01-31T09:48:00Z">
              <w:tcPr>
                <w:tcW w:w="270" w:type="dxa"/>
                <w:tcBorders>
                  <w:top w:val="nil"/>
                  <w:left w:val="nil"/>
                  <w:bottom w:val="single" w:sz="4" w:space="0" w:color="DBDBDB"/>
                  <w:right w:val="single" w:sz="4" w:space="0" w:color="DBDBDB"/>
                </w:tcBorders>
                <w:shd w:val="clear" w:color="auto" w:fill="FAFAFA"/>
              </w:tcPr>
            </w:tcPrChange>
          </w:tcPr>
          <w:p w14:paraId="2024D6D3" w14:textId="0D9BA177" w:rsidR="00E14F2A" w:rsidRPr="007F4B89" w:rsidDel="00B570BE" w:rsidRDefault="00E14F2A" w:rsidP="00E14F2A">
            <w:pPr>
              <w:spacing w:before="120" w:after="120" w:line="256" w:lineRule="auto"/>
              <w:rPr>
                <w:del w:id="2019" w:author="RoboGarden Team" w:date="2020-02-07T11:10:00Z"/>
                <w:color w:val="404040"/>
              </w:rPr>
            </w:pPr>
          </w:p>
        </w:tc>
      </w:tr>
    </w:tbl>
    <w:p w14:paraId="2A6F0F10" w14:textId="3094ECE7" w:rsidR="00E14F2A" w:rsidRPr="007F4B89" w:rsidDel="00B570BE" w:rsidRDefault="00E14F2A" w:rsidP="00E14F2A">
      <w:pPr>
        <w:spacing w:after="0" w:line="240" w:lineRule="auto"/>
        <w:rPr>
          <w:del w:id="2020" w:author="RoboGarden Team" w:date="2020-02-07T11:10:00Z"/>
          <w:rFonts w:ascii="Open Sans" w:eastAsia="Open Sans" w:hAnsi="Open Sans" w:cs="Times New Roman"/>
          <w:color w:val="404040"/>
        </w:rPr>
      </w:pPr>
    </w:p>
    <w:p w14:paraId="01A1A2D9" w14:textId="77777777" w:rsidR="00E14F2A" w:rsidRPr="007F4B89" w:rsidRDefault="00E14F2A" w:rsidP="00E14F2A">
      <w:pPr>
        <w:spacing w:after="0" w:line="240" w:lineRule="auto"/>
        <w:rPr>
          <w:rFonts w:ascii="Open Sans" w:eastAsia="Open Sans" w:hAnsi="Open Sans" w:cs="Times New Roman"/>
          <w:color w:val="404040"/>
        </w:rPr>
      </w:pPr>
      <w:commentRangeStart w:id="2021"/>
      <w:commentRangeStart w:id="2022"/>
      <w:commentRangeEnd w:id="2021"/>
      <w:r>
        <w:rPr>
          <w:rStyle w:val="CommentReference"/>
        </w:rPr>
        <w:commentReference w:id="2021"/>
      </w:r>
      <w:commentRangeEnd w:id="2022"/>
      <w:r w:rsidR="00B570BE">
        <w:rPr>
          <w:rStyle w:val="CommentReference"/>
          <w:color w:val="404040"/>
        </w:rPr>
        <w:commentReference w:id="2022"/>
      </w:r>
    </w:p>
    <w:p w14:paraId="56008FB7" w14:textId="77777777" w:rsidR="00E14F2A" w:rsidRPr="007F4B89" w:rsidRDefault="00E14F2A" w:rsidP="00E14F2A">
      <w:pPr>
        <w:spacing w:after="0" w:line="240" w:lineRule="auto"/>
        <w:rPr>
          <w:rFonts w:ascii="Open Sans" w:eastAsia="Open Sans" w:hAnsi="Open Sans" w:cs="Times New Roman"/>
          <w:color w:val="404040"/>
        </w:rPr>
      </w:pPr>
    </w:p>
    <w:p w14:paraId="6E96556A" w14:textId="77777777" w:rsidR="00E14F2A" w:rsidRPr="007F4B89" w:rsidRDefault="00E14F2A" w:rsidP="00E14F2A">
      <w:pPr>
        <w:spacing w:after="0" w:line="240" w:lineRule="auto"/>
        <w:rPr>
          <w:rFonts w:ascii="Open Sans" w:eastAsia="Open Sans" w:hAnsi="Open Sans" w:cs="Times New Roman"/>
          <w:color w:val="404040"/>
        </w:rPr>
      </w:pPr>
    </w:p>
    <w:p w14:paraId="1857BFF7" w14:textId="77777777" w:rsidR="00E14F2A" w:rsidRPr="007F4B89" w:rsidRDefault="00E14F2A" w:rsidP="00E14F2A">
      <w:pPr>
        <w:spacing w:after="0" w:line="240" w:lineRule="auto"/>
        <w:rPr>
          <w:rFonts w:ascii="Open Sans" w:eastAsia="Open Sans" w:hAnsi="Open Sans" w:cs="Times New Roman"/>
          <w:color w:val="404040"/>
        </w:rPr>
      </w:pPr>
    </w:p>
    <w:p w14:paraId="796C3554" w14:textId="77777777" w:rsidR="00E14F2A" w:rsidRDefault="00E14F2A" w:rsidP="00E14F2A">
      <w:pPr>
        <w:spacing w:before="80" w:after="80" w:line="240" w:lineRule="auto"/>
        <w:outlineLvl w:val="1"/>
        <w:rPr>
          <w:ins w:id="2023" w:author="Fatemeh Yazdanbakhsh Poodeh" w:date="2020-01-28T22:10:00Z"/>
          <w:rFonts w:ascii="Open Sans Semibold" w:eastAsia="Times New Roman" w:hAnsi="Open Sans Semibold" w:cs="Open Sans Semibold"/>
          <w:color w:val="11143F"/>
          <w:sz w:val="28"/>
          <w:szCs w:val="28"/>
        </w:rPr>
      </w:pPr>
      <w:r w:rsidRPr="007F4B89">
        <w:rPr>
          <w:rFonts w:ascii="Open Sans Semibold" w:eastAsia="Times New Roman" w:hAnsi="Open Sans Semibold" w:cs="Open Sans Semibold"/>
          <w:color w:val="11143F"/>
          <w:sz w:val="28"/>
          <w:szCs w:val="28"/>
        </w:rPr>
        <w:t xml:space="preserve">Section 2: Introduction to Datasets </w:t>
      </w:r>
      <w:commentRangeStart w:id="2024"/>
      <w:commentRangeStart w:id="2025"/>
      <w:commentRangeEnd w:id="2024"/>
      <w:r>
        <w:rPr>
          <w:rStyle w:val="CommentReference"/>
        </w:rPr>
        <w:commentReference w:id="2024"/>
      </w:r>
      <w:commentRangeEnd w:id="2025"/>
      <w:r w:rsidR="00B570BE">
        <w:rPr>
          <w:rStyle w:val="CommentReference"/>
          <w:color w:val="404040"/>
        </w:rPr>
        <w:commentReference w:id="2025"/>
      </w:r>
    </w:p>
    <w:p w14:paraId="54F5CF8A" w14:textId="065100EE" w:rsidR="00000BFE" w:rsidRPr="007F4B89" w:rsidRDefault="00000BFE" w:rsidP="00740C8D">
      <w:commentRangeStart w:id="2026"/>
      <w:commentRangeStart w:id="2027"/>
      <w:ins w:id="2028" w:author="Fatemeh Yazdanbakhsh Poodeh" w:date="2020-01-28T22:10:00Z">
        <w:r>
          <w:t>Now</w:t>
        </w:r>
        <w:commentRangeEnd w:id="2026"/>
        <w:r>
          <w:rPr>
            <w:rStyle w:val="CommentReference"/>
            <w:color w:val="404040"/>
          </w:rPr>
          <w:commentReference w:id="2026"/>
        </w:r>
      </w:ins>
      <w:commentRangeEnd w:id="2027"/>
      <w:r w:rsidR="00C27679">
        <w:rPr>
          <w:rStyle w:val="CommentReference"/>
          <w:color w:val="404040"/>
        </w:rPr>
        <w:commentReference w:id="2027"/>
      </w:r>
      <w:ins w:id="2029" w:author="Fatemeh Yazdanbakhsh Poodeh" w:date="2020-01-28T22:10:00Z">
        <w:r>
          <w:t xml:space="preserve"> it is the time to know more about Dataset</w:t>
        </w:r>
      </w:ins>
      <w:ins w:id="2030" w:author="RoboGarden Team" w:date="2020-02-07T11:12:00Z">
        <w:r w:rsidR="00B570BE">
          <w:t>s.</w:t>
        </w:r>
      </w:ins>
      <w:ins w:id="2031" w:author="Fatemeh Yazdanbakhsh Poodeh" w:date="2020-01-28T22:10:00Z">
        <w:del w:id="2032" w:author="RoboGarden Team" w:date="2020-01-29T18:01:00Z">
          <w:r w:rsidDel="00C27679">
            <w:delText>.</w:delText>
          </w:r>
        </w:del>
      </w:ins>
    </w:p>
    <w:tbl>
      <w:tblPr>
        <w:tblStyle w:val="TableGrid4"/>
        <w:tblW w:w="104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90"/>
        <w:gridCol w:w="1350"/>
        <w:gridCol w:w="9000"/>
      </w:tblGrid>
      <w:tr w:rsidR="00E14F2A" w:rsidRPr="007F4B89" w14:paraId="4F4FCBAA" w14:textId="77777777" w:rsidTr="00E14F2A">
        <w:trPr>
          <w:trHeight w:val="638"/>
        </w:trPr>
        <w:tc>
          <w:tcPr>
            <w:tcW w:w="90" w:type="dxa"/>
            <w:shd w:val="clear" w:color="auto" w:fill="00B0F0"/>
            <w:vAlign w:val="center"/>
          </w:tcPr>
          <w:p w14:paraId="4735E526" w14:textId="77777777" w:rsidR="00E14F2A" w:rsidRDefault="00E14F2A" w:rsidP="00E14F2A">
            <w:pPr>
              <w:spacing w:before="120" w:after="120" w:line="256" w:lineRule="auto"/>
              <w:rPr>
                <w:ins w:id="2033" w:author="Fatemeh Yazdanbakhsh Poodeh" w:date="2020-01-28T21:52:00Z"/>
                <w:color w:val="404040"/>
              </w:rPr>
            </w:pPr>
          </w:p>
          <w:p w14:paraId="79A4CC86" w14:textId="77777777" w:rsidR="00000BFE" w:rsidRDefault="00000BFE" w:rsidP="00E14F2A">
            <w:pPr>
              <w:spacing w:before="120" w:after="120" w:line="256" w:lineRule="auto"/>
              <w:rPr>
                <w:ins w:id="2034" w:author="Fatemeh Yazdanbakhsh Poodeh" w:date="2020-01-28T21:52:00Z"/>
                <w:color w:val="404040"/>
              </w:rPr>
            </w:pPr>
          </w:p>
          <w:p w14:paraId="4746C61C" w14:textId="77777777" w:rsidR="00000BFE" w:rsidRPr="007F4B89" w:rsidRDefault="00000BFE" w:rsidP="00E14F2A">
            <w:pPr>
              <w:spacing w:before="120" w:after="120" w:line="256" w:lineRule="auto"/>
              <w:rPr>
                <w:color w:val="404040"/>
              </w:rPr>
            </w:pPr>
          </w:p>
        </w:tc>
        <w:tc>
          <w:tcPr>
            <w:tcW w:w="1350" w:type="dxa"/>
            <w:shd w:val="clear" w:color="auto" w:fill="D5F4FF"/>
            <w:vAlign w:val="center"/>
            <w:hideMark/>
          </w:tcPr>
          <w:p w14:paraId="012AFDE9" w14:textId="77777777" w:rsidR="00E14F2A" w:rsidRPr="007F4B89" w:rsidRDefault="00E14F2A" w:rsidP="00E14F2A">
            <w:pPr>
              <w:spacing w:before="120" w:after="120"/>
              <w:jc w:val="center"/>
              <w:rPr>
                <w:rFonts w:ascii="FontAwesome" w:hAnsi="FontAwesome"/>
                <w:color w:val="00B0F0"/>
                <w:sz w:val="120"/>
                <w:szCs w:val="120"/>
              </w:rPr>
            </w:pPr>
            <w:r w:rsidRPr="007F4B89">
              <w:rPr>
                <w:rFonts w:ascii="FontAwesome" w:hAnsi="FontAwesome"/>
                <w:color w:val="00B0F0"/>
                <w:sz w:val="120"/>
                <w:szCs w:val="120"/>
              </w:rPr>
              <w:sym w:font="FontAwesome" w:char="F040"/>
            </w:r>
          </w:p>
        </w:tc>
        <w:tc>
          <w:tcPr>
            <w:tcW w:w="9000" w:type="dxa"/>
            <w:shd w:val="clear" w:color="auto" w:fill="D5F4FF"/>
            <w:vAlign w:val="center"/>
            <w:hideMark/>
          </w:tcPr>
          <w:p w14:paraId="695B9009" w14:textId="77777777" w:rsidR="00E14F2A" w:rsidRPr="007F4B89" w:rsidRDefault="00E14F2A" w:rsidP="00E14F2A">
            <w:pPr>
              <w:spacing w:before="120" w:after="120" w:line="256" w:lineRule="auto"/>
              <w:ind w:left="274" w:right="274"/>
              <w:rPr>
                <w:rFonts w:ascii="Open Sans Semibold" w:hAnsi="Open Sans Semibold" w:cs="Open Sans Semibold"/>
                <w:color w:val="404040"/>
                <w:sz w:val="24"/>
                <w:szCs w:val="24"/>
              </w:rPr>
            </w:pPr>
            <w:r w:rsidRPr="007F4B89">
              <w:rPr>
                <w:rFonts w:ascii="Open Sans Semibold" w:hAnsi="Open Sans Semibold" w:cs="Open Sans Semibold"/>
                <w:color w:val="404040"/>
                <w:sz w:val="24"/>
                <w:szCs w:val="24"/>
              </w:rPr>
              <w:t xml:space="preserve">Dataset </w:t>
            </w:r>
          </w:p>
          <w:p w14:paraId="78B1928B" w14:textId="77777777" w:rsidR="00E14F2A" w:rsidRPr="007F4B89" w:rsidRDefault="00E14F2A" w:rsidP="00E14F2A">
            <w:pPr>
              <w:spacing w:before="120" w:after="120" w:line="256" w:lineRule="auto"/>
              <w:ind w:left="274" w:right="274"/>
              <w:rPr>
                <w:rFonts w:cs="Open Sans"/>
                <w:color w:val="404040"/>
              </w:rPr>
            </w:pPr>
            <w:r w:rsidRPr="007F4B89">
              <w:rPr>
                <w:rFonts w:cs="Open Sans"/>
                <w:color w:val="404040"/>
                <w:sz w:val="24"/>
                <w:szCs w:val="24"/>
              </w:rPr>
              <w:t xml:space="preserve">Datasets are large collections of data points that are commonly used for analysis, study, or visualizing data. </w:t>
            </w:r>
          </w:p>
        </w:tc>
      </w:tr>
    </w:tbl>
    <w:p w14:paraId="43452B9F" w14:textId="77777777" w:rsidR="00E14F2A" w:rsidRPr="007F4B89" w:rsidRDefault="00E14F2A" w:rsidP="00E14F2A">
      <w:pPr>
        <w:spacing w:after="0" w:line="240" w:lineRule="auto"/>
        <w:rPr>
          <w:rFonts w:ascii="Open Sans" w:eastAsia="Open Sans" w:hAnsi="Open Sans" w:cs="Times New Roman"/>
          <w:color w:val="404040"/>
        </w:rPr>
      </w:pPr>
    </w:p>
    <w:tbl>
      <w:tblPr>
        <w:tblStyle w:val="TableGrid4"/>
        <w:tblW w:w="104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Change w:id="2035" w:author="Alicia Romero Lopez" w:date="2020-01-31T09:48:00Z">
          <w:tblPr>
            <w:tblStyle w:val="TableGrid4"/>
            <w:tblW w:w="104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PrChange>
      </w:tblPr>
      <w:tblGrid>
        <w:gridCol w:w="90"/>
        <w:gridCol w:w="1350"/>
        <w:gridCol w:w="9000"/>
        <w:tblGridChange w:id="2036">
          <w:tblGrid>
            <w:gridCol w:w="360"/>
            <w:gridCol w:w="360"/>
            <w:gridCol w:w="360"/>
          </w:tblGrid>
        </w:tblGridChange>
      </w:tblGrid>
      <w:tr w:rsidR="00E14F2A" w:rsidRPr="007F4B89" w14:paraId="073DDCC8" w14:textId="77777777" w:rsidTr="51235A2F">
        <w:trPr>
          <w:trHeight w:val="638"/>
        </w:trPr>
        <w:tc>
          <w:tcPr>
            <w:tcW w:w="90" w:type="dxa"/>
            <w:shd w:val="clear" w:color="auto" w:fill="FFC33B"/>
            <w:vAlign w:val="center"/>
            <w:tcPrChange w:id="2037" w:author="Alicia Romero Lopez" w:date="2020-01-31T09:48:00Z">
              <w:tcPr>
                <w:tcW w:w="90" w:type="dxa"/>
                <w:shd w:val="clear" w:color="auto" w:fill="FFC33B"/>
              </w:tcPr>
            </w:tcPrChange>
          </w:tcPr>
          <w:p w14:paraId="4FA75E0F" w14:textId="77777777" w:rsidR="00E14F2A" w:rsidRPr="007F4B89" w:rsidRDefault="00E14F2A" w:rsidP="00E14F2A">
            <w:pPr>
              <w:spacing w:before="120" w:after="120" w:line="256" w:lineRule="auto"/>
              <w:rPr>
                <w:color w:val="404040"/>
              </w:rPr>
            </w:pPr>
          </w:p>
        </w:tc>
        <w:tc>
          <w:tcPr>
            <w:tcW w:w="1350" w:type="dxa"/>
            <w:shd w:val="clear" w:color="auto" w:fill="FFE8B2"/>
            <w:vAlign w:val="center"/>
            <w:hideMark/>
            <w:tcPrChange w:id="2038" w:author="Alicia Romero Lopez" w:date="2020-01-31T09:48:00Z">
              <w:tcPr>
                <w:tcW w:w="1350" w:type="dxa"/>
                <w:shd w:val="clear" w:color="auto" w:fill="FFE8B2"/>
                <w:hideMark/>
              </w:tcPr>
            </w:tcPrChange>
          </w:tcPr>
          <w:p w14:paraId="62D0437C" w14:textId="77777777" w:rsidR="00E14F2A" w:rsidRPr="007F4B89" w:rsidRDefault="00E14F2A" w:rsidP="00E14F2A">
            <w:pPr>
              <w:spacing w:before="120" w:after="120" w:line="256" w:lineRule="auto"/>
              <w:jc w:val="center"/>
              <w:rPr>
                <w:color w:val="404040"/>
              </w:rPr>
            </w:pPr>
            <w:r w:rsidRPr="007F4B89">
              <w:rPr>
                <w:noProof/>
                <w:color w:val="404040"/>
              </w:rPr>
              <w:drawing>
                <wp:inline distT="0" distB="0" distL="0" distR="0" wp14:anchorId="05662CA7" wp14:editId="3BCBC80D">
                  <wp:extent cx="685800" cy="685800"/>
                  <wp:effectExtent l="0" t="0" r="0" b="0"/>
                  <wp:docPr id="9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85800" cy="685800"/>
                          </a:xfrm>
                          <a:prstGeom prst="rect">
                            <a:avLst/>
                          </a:prstGeom>
                          <a:noFill/>
                          <a:ln>
                            <a:noFill/>
                          </a:ln>
                        </pic:spPr>
                      </pic:pic>
                    </a:graphicData>
                  </a:graphic>
                </wp:inline>
              </w:drawing>
            </w:r>
          </w:p>
        </w:tc>
        <w:tc>
          <w:tcPr>
            <w:tcW w:w="9000" w:type="dxa"/>
            <w:shd w:val="clear" w:color="auto" w:fill="FFE8B2"/>
            <w:vAlign w:val="center"/>
            <w:hideMark/>
            <w:tcPrChange w:id="2039" w:author="Alicia Romero Lopez" w:date="2020-01-31T09:48:00Z">
              <w:tcPr>
                <w:tcW w:w="9000" w:type="dxa"/>
                <w:shd w:val="clear" w:color="auto" w:fill="FFE8B2"/>
                <w:hideMark/>
              </w:tcPr>
            </w:tcPrChange>
          </w:tcPr>
          <w:p w14:paraId="6AB9C44F" w14:textId="77777777" w:rsidR="00E14F2A" w:rsidRPr="007F4B89" w:rsidRDefault="00E14F2A" w:rsidP="00E14F2A">
            <w:pPr>
              <w:spacing w:before="120" w:after="120" w:line="256" w:lineRule="auto"/>
              <w:ind w:left="274" w:right="274"/>
              <w:rPr>
                <w:rFonts w:ascii="Open Sans Semibold" w:hAnsi="Open Sans Semibold" w:cs="Open Sans Semibold"/>
                <w:color w:val="404040"/>
                <w:sz w:val="24"/>
                <w:szCs w:val="24"/>
              </w:rPr>
            </w:pPr>
            <w:bookmarkStart w:id="2040" w:name="_Hlk22133652"/>
            <w:commentRangeStart w:id="2041"/>
            <w:r w:rsidRPr="007F4B89">
              <w:rPr>
                <w:rFonts w:ascii="Open Sans Semibold" w:hAnsi="Open Sans Semibold" w:cs="Open Sans Semibold"/>
                <w:color w:val="404040"/>
                <w:sz w:val="24"/>
                <w:szCs w:val="24"/>
              </w:rPr>
              <w:t xml:space="preserve">Public Datasets </w:t>
            </w:r>
            <w:commentRangeEnd w:id="2041"/>
            <w:r w:rsidR="003A09CA">
              <w:rPr>
                <w:rStyle w:val="CommentReference"/>
                <w:color w:val="404040"/>
              </w:rPr>
              <w:commentReference w:id="2041"/>
            </w:r>
          </w:p>
          <w:p w14:paraId="73AD09DA" w14:textId="77777777" w:rsidR="00E14F2A" w:rsidRPr="007F4B89" w:rsidRDefault="00E14F2A" w:rsidP="00E14F2A">
            <w:pPr>
              <w:spacing w:before="120" w:after="120" w:line="256" w:lineRule="auto"/>
              <w:ind w:left="274" w:right="274"/>
              <w:rPr>
                <w:rFonts w:cs="Open Sans"/>
                <w:color w:val="404040"/>
                <w:sz w:val="24"/>
                <w:szCs w:val="24"/>
              </w:rPr>
            </w:pPr>
            <w:r w:rsidRPr="007F4B89">
              <w:rPr>
                <w:rFonts w:cs="Open Sans"/>
                <w:color w:val="404040"/>
                <w:sz w:val="24"/>
                <w:szCs w:val="24"/>
              </w:rPr>
              <w:t xml:space="preserve">Several organizations have disclosed their collected data to the public for access, modification or reuse. </w:t>
            </w:r>
          </w:p>
          <w:p w14:paraId="505FD366" w14:textId="77777777" w:rsidR="00E14F2A" w:rsidRPr="007F4B89" w:rsidRDefault="00E14F2A" w:rsidP="00E14F2A">
            <w:pPr>
              <w:spacing w:before="120" w:after="120" w:line="256" w:lineRule="auto"/>
              <w:ind w:left="274" w:right="274"/>
              <w:rPr>
                <w:rFonts w:cs="Open Sans"/>
                <w:color w:val="404040"/>
              </w:rPr>
            </w:pPr>
            <w:r w:rsidRPr="007F4B89">
              <w:rPr>
                <w:rFonts w:cs="Open Sans"/>
                <w:color w:val="404040"/>
                <w:sz w:val="24"/>
                <w:szCs w:val="24"/>
              </w:rPr>
              <w:t xml:space="preserve">The aim is to help the community in contributing to the technology of today and use the data to improve different machine learning techniques, data mining techniques or data visualization </w:t>
            </w:r>
            <w:commentRangeStart w:id="2042"/>
            <w:commentRangeStart w:id="2043"/>
            <w:r w:rsidRPr="007F4B89">
              <w:rPr>
                <w:rFonts w:cs="Open Sans"/>
                <w:color w:val="404040"/>
                <w:sz w:val="24"/>
                <w:szCs w:val="24"/>
              </w:rPr>
              <w:t>techniques</w:t>
            </w:r>
            <w:bookmarkEnd w:id="2040"/>
            <w:commentRangeEnd w:id="2042"/>
            <w:r w:rsidR="005C3239">
              <w:rPr>
                <w:rStyle w:val="CommentReference"/>
                <w:color w:val="404040"/>
              </w:rPr>
              <w:commentReference w:id="2042"/>
            </w:r>
            <w:commentRangeEnd w:id="2043"/>
            <w:r w:rsidR="006E75E2">
              <w:rPr>
                <w:rStyle w:val="CommentReference"/>
                <w:color w:val="404040"/>
              </w:rPr>
              <w:commentReference w:id="2043"/>
            </w:r>
            <w:r w:rsidRPr="007F4B89">
              <w:rPr>
                <w:rFonts w:cs="Open Sans"/>
                <w:color w:val="404040"/>
                <w:sz w:val="24"/>
                <w:szCs w:val="24"/>
              </w:rPr>
              <w:t xml:space="preserve">. </w:t>
            </w:r>
          </w:p>
        </w:tc>
      </w:tr>
    </w:tbl>
    <w:p w14:paraId="6B4B8745" w14:textId="77777777" w:rsidR="00E14F2A" w:rsidRPr="007F4B89" w:rsidRDefault="00E14F2A" w:rsidP="00E14F2A">
      <w:pPr>
        <w:spacing w:after="0" w:line="240" w:lineRule="auto"/>
        <w:rPr>
          <w:rFonts w:ascii="Open Sans" w:eastAsia="Open Sans" w:hAnsi="Open Sans" w:cs="Times New Roman"/>
          <w:color w:val="404040"/>
        </w:rPr>
      </w:pPr>
    </w:p>
    <w:p w14:paraId="4B915F1F" w14:textId="77777777" w:rsidR="00E14F2A" w:rsidRPr="007F4B89" w:rsidRDefault="00E14F2A" w:rsidP="00E14F2A">
      <w:pPr>
        <w:spacing w:after="0" w:line="240" w:lineRule="auto"/>
        <w:rPr>
          <w:rFonts w:ascii="Open Sans" w:eastAsia="Open Sans" w:hAnsi="Open Sans" w:cs="Times New Roman"/>
          <w:color w:val="404040"/>
        </w:rPr>
      </w:pPr>
    </w:p>
    <w:tbl>
      <w:tblPr>
        <w:tblStyle w:val="TableGrid4"/>
        <w:tblW w:w="10440" w:type="dxa"/>
        <w:tblInd w:w="-5" w:type="dxa"/>
        <w:tblBorders>
          <w:top w:val="single" w:sz="4" w:space="0" w:color="DBDBDB"/>
          <w:left w:val="single" w:sz="4" w:space="0" w:color="DBDBDB"/>
          <w:bottom w:val="single" w:sz="4" w:space="0" w:color="DBDBDB"/>
          <w:right w:val="single" w:sz="4" w:space="0" w:color="DBDBDB"/>
          <w:insideH w:val="none" w:sz="0" w:space="0" w:color="auto"/>
          <w:insideV w:val="none" w:sz="0" w:space="0" w:color="auto"/>
        </w:tblBorders>
        <w:tblLayout w:type="fixed"/>
        <w:tblCellMar>
          <w:left w:w="115" w:type="dxa"/>
          <w:right w:w="115" w:type="dxa"/>
        </w:tblCellMar>
        <w:tblLook w:val="04A0" w:firstRow="1" w:lastRow="0" w:firstColumn="1" w:lastColumn="0" w:noHBand="0" w:noVBand="1"/>
        <w:tblPrChange w:id="2044" w:author="Alicia Romero Lopez" w:date="2020-01-31T09:49:00Z">
          <w:tblPr>
            <w:tblStyle w:val="TableGrid4"/>
            <w:tblW w:w="10440" w:type="dxa"/>
            <w:tblInd w:w="-5" w:type="dxa"/>
            <w:tblBorders>
              <w:top w:val="single" w:sz="4" w:space="0" w:color="DBDBDB"/>
              <w:left w:val="single" w:sz="4" w:space="0" w:color="DBDBDB"/>
              <w:bottom w:val="single" w:sz="4" w:space="0" w:color="DBDBDB"/>
              <w:right w:val="single" w:sz="4" w:space="0" w:color="DBDBDB"/>
              <w:insideH w:val="none" w:sz="0" w:space="0" w:color="auto"/>
              <w:insideV w:val="none" w:sz="0" w:space="0" w:color="auto"/>
            </w:tblBorders>
            <w:tblLayout w:type="fixed"/>
            <w:tblCellMar>
              <w:left w:w="115" w:type="dxa"/>
              <w:right w:w="115" w:type="dxa"/>
            </w:tblCellMar>
            <w:tblLook w:val="04A0" w:firstRow="1" w:lastRow="0" w:firstColumn="1" w:lastColumn="0" w:noHBand="0" w:noVBand="1"/>
          </w:tblPr>
        </w:tblPrChange>
      </w:tblPr>
      <w:tblGrid>
        <w:gridCol w:w="270"/>
        <w:gridCol w:w="540"/>
        <w:gridCol w:w="8910"/>
        <w:gridCol w:w="450"/>
        <w:gridCol w:w="270"/>
        <w:tblGridChange w:id="2045">
          <w:tblGrid>
            <w:gridCol w:w="360"/>
            <w:gridCol w:w="360"/>
            <w:gridCol w:w="360"/>
            <w:gridCol w:w="360"/>
            <w:gridCol w:w="360"/>
          </w:tblGrid>
        </w:tblGridChange>
      </w:tblGrid>
      <w:tr w:rsidR="00E14F2A" w:rsidRPr="007F4B89" w14:paraId="036A5054" w14:textId="77777777" w:rsidTr="5D75F777">
        <w:trPr>
          <w:cantSplit/>
          <w:trHeight w:val="420"/>
        </w:trPr>
        <w:tc>
          <w:tcPr>
            <w:tcW w:w="10440" w:type="dxa"/>
            <w:gridSpan w:val="5"/>
            <w:tcBorders>
              <w:top w:val="single" w:sz="4" w:space="0" w:color="DBDBDB" w:themeColor="accent3" w:themeTint="66"/>
              <w:left w:val="single" w:sz="4" w:space="0" w:color="DBDBDB" w:themeColor="accent3" w:themeTint="66"/>
              <w:bottom w:val="nil"/>
              <w:right w:val="single" w:sz="4" w:space="0" w:color="DBDBDB" w:themeColor="accent3" w:themeTint="66"/>
            </w:tcBorders>
            <w:shd w:val="clear" w:color="auto" w:fill="FAFAFA"/>
            <w:hideMark/>
            <w:tcPrChange w:id="2046" w:author="Alicia Romero Lopez" w:date="2020-01-31T09:49:00Z">
              <w:tcPr>
                <w:tcW w:w="10440" w:type="dxa"/>
                <w:gridSpan w:val="5"/>
                <w:tcBorders>
                  <w:top w:val="single" w:sz="4" w:space="0" w:color="DBDBDB"/>
                  <w:left w:val="single" w:sz="4" w:space="0" w:color="DBDBDB"/>
                  <w:bottom w:val="nil"/>
                  <w:right w:val="single" w:sz="4" w:space="0" w:color="DBDBDB"/>
                </w:tcBorders>
                <w:shd w:val="clear" w:color="auto" w:fill="FAFAFA"/>
                <w:hideMark/>
              </w:tcPr>
            </w:tcPrChange>
          </w:tcPr>
          <w:p w14:paraId="22FB083F" w14:textId="77777777" w:rsidR="00E14F2A" w:rsidRPr="007F4B89" w:rsidRDefault="00E14F2A">
            <w:pPr>
              <w:spacing w:before="120" w:after="120" w:line="256" w:lineRule="auto"/>
              <w:outlineLvl w:val="2"/>
              <w:rPr>
                <w:rFonts w:ascii="Open Sans Semibold" w:hAnsi="Open Sans Semibold" w:cs="Open Sans Semibold"/>
                <w:color w:val="11143F"/>
                <w:highlight w:val="cyan"/>
                <w:rPrChange w:id="2047" w:author="Alicia Romero Lopez" w:date="2020-01-31T09:49:00Z">
                  <w:rPr/>
                </w:rPrChange>
              </w:rPr>
              <w:pPrChange w:id="2048" w:author="Emmanuel Onu" w:date="2020-01-31T09:49:00Z">
                <w:pPr>
                  <w:outlineLvl w:val="2"/>
                </w:pPr>
              </w:pPrChange>
            </w:pPr>
            <w:r w:rsidRPr="51235A2F">
              <w:rPr>
                <w:rFonts w:ascii="Open Sans Semibold" w:hAnsi="Open Sans Semibold" w:cs="Open Sans Semibold"/>
                <w:color w:val="11143F"/>
                <w:highlight w:val="cyan"/>
                <w:rPrChange w:id="2049" w:author="Alicia Romero Lopez" w:date="2020-01-31T09:48:00Z">
                  <w:rPr>
                    <w:rFonts w:ascii="Open Sans Semibold" w:hAnsi="Open Sans Semibold" w:cs="Open Sans Semibold"/>
                    <w:color w:val="11143F"/>
                  </w:rPr>
                </w:rPrChange>
              </w:rPr>
              <w:lastRenderedPageBreak/>
              <w:t>Types of Datasets</w:t>
            </w:r>
            <w:commentRangeStart w:id="2050"/>
            <w:commentRangeStart w:id="2051"/>
            <w:commentRangeEnd w:id="2050"/>
            <w:r>
              <w:rPr>
                <w:rStyle w:val="CommentReference"/>
              </w:rPr>
              <w:commentReference w:id="2050"/>
            </w:r>
            <w:commentRangeEnd w:id="2051"/>
            <w:r w:rsidR="00B426A8">
              <w:rPr>
                <w:rStyle w:val="CommentReference"/>
                <w:rFonts w:asciiTheme="minorHAnsi" w:eastAsiaTheme="minorHAnsi" w:hAnsiTheme="minorHAnsi" w:cstheme="minorBidi"/>
                <w:color w:val="404040"/>
              </w:rPr>
              <w:commentReference w:id="2051"/>
            </w:r>
          </w:p>
          <w:p w14:paraId="13782684" w14:textId="5FF2EB77" w:rsidR="00E14F2A" w:rsidRPr="007F4B89" w:rsidRDefault="00E14F2A" w:rsidP="00E14F2A">
            <w:pPr>
              <w:spacing w:before="120" w:after="120" w:line="256" w:lineRule="auto"/>
              <w:rPr>
                <w:color w:val="404040"/>
              </w:rPr>
            </w:pPr>
            <w:r w:rsidRPr="007F4B89">
              <w:rPr>
                <w:color w:val="404040"/>
              </w:rPr>
              <w:t>There are different types of collections for data points</w:t>
            </w:r>
            <w:ins w:id="2052" w:author="Chantelle Dubois Nishiyama" w:date="2020-02-19T21:27:00Z">
              <w:r w:rsidR="005378AD">
                <w:rPr>
                  <w:color w:val="404040"/>
                </w:rPr>
                <w:t>;</w:t>
              </w:r>
            </w:ins>
            <w:r w:rsidRPr="007F4B89">
              <w:rPr>
                <w:color w:val="404040"/>
              </w:rPr>
              <w:t xml:space="preserve"> </w:t>
            </w:r>
            <w:r w:rsidR="003D45F4">
              <w:rPr>
                <w:color w:val="404040"/>
              </w:rPr>
              <w:t>click through the carousel to learn more about</w:t>
            </w:r>
            <w:r w:rsidR="003D45F4" w:rsidRPr="007F4B89">
              <w:rPr>
                <w:color w:val="404040"/>
              </w:rPr>
              <w:t xml:space="preserve"> </w:t>
            </w:r>
            <w:r w:rsidR="003D45F4">
              <w:rPr>
                <w:color w:val="404040"/>
              </w:rPr>
              <w:t>them</w:t>
            </w:r>
            <w:r w:rsidRPr="007F4B89">
              <w:rPr>
                <w:color w:val="404040"/>
              </w:rPr>
              <w:t xml:space="preserve">: </w:t>
            </w:r>
          </w:p>
        </w:tc>
      </w:tr>
      <w:tr w:rsidR="00E14F2A" w:rsidRPr="007F4B89" w14:paraId="6678A232" w14:textId="77777777" w:rsidTr="5D75F777">
        <w:trPr>
          <w:cantSplit/>
          <w:trHeight w:val="3789"/>
        </w:trPr>
        <w:tc>
          <w:tcPr>
            <w:tcW w:w="270" w:type="dxa"/>
            <w:tcBorders>
              <w:top w:val="nil"/>
              <w:left w:val="single" w:sz="4" w:space="0" w:color="DBDBDB" w:themeColor="accent3" w:themeTint="66"/>
              <w:bottom w:val="nil"/>
              <w:right w:val="nil"/>
            </w:tcBorders>
            <w:shd w:val="clear" w:color="auto" w:fill="FAFAFA"/>
            <w:tcPrChange w:id="2053" w:author="Alicia Romero Lopez" w:date="2020-01-31T09:49:00Z">
              <w:tcPr>
                <w:tcW w:w="270" w:type="dxa"/>
                <w:tcBorders>
                  <w:top w:val="nil"/>
                  <w:left w:val="single" w:sz="4" w:space="0" w:color="DBDBDB"/>
                  <w:bottom w:val="nil"/>
                  <w:right w:val="nil"/>
                </w:tcBorders>
                <w:shd w:val="clear" w:color="auto" w:fill="FAFAFA"/>
              </w:tcPr>
            </w:tcPrChange>
          </w:tcPr>
          <w:p w14:paraId="209846BD" w14:textId="77777777" w:rsidR="00E14F2A" w:rsidRPr="007F4B89" w:rsidRDefault="00E14F2A" w:rsidP="00E14F2A">
            <w:pPr>
              <w:spacing w:before="120" w:after="120" w:line="256" w:lineRule="auto"/>
              <w:jc w:val="center"/>
              <w:outlineLvl w:val="2"/>
              <w:rPr>
                <w:color w:val="404040"/>
              </w:rPr>
            </w:pPr>
          </w:p>
        </w:tc>
        <w:tc>
          <w:tcPr>
            <w:tcW w:w="540" w:type="dxa"/>
            <w:tcBorders>
              <w:top w:val="nil"/>
              <w:left w:val="nil"/>
              <w:bottom w:val="nil"/>
              <w:right w:val="nil"/>
            </w:tcBorders>
            <w:shd w:val="clear" w:color="auto" w:fill="FAFAFA"/>
            <w:vAlign w:val="center"/>
            <w:hideMark/>
            <w:tcPrChange w:id="2054" w:author="Alicia Romero Lopez" w:date="2020-01-31T09:49:00Z">
              <w:tcPr>
                <w:tcW w:w="540" w:type="dxa"/>
                <w:tcBorders>
                  <w:top w:val="nil"/>
                  <w:left w:val="nil"/>
                  <w:bottom w:val="nil"/>
                  <w:right w:val="nil"/>
                </w:tcBorders>
                <w:shd w:val="clear" w:color="auto" w:fill="FAFAFA"/>
                <w:hideMark/>
              </w:tcPr>
            </w:tcPrChange>
          </w:tcPr>
          <w:p w14:paraId="0CDE782F" w14:textId="77777777" w:rsidR="00E14F2A" w:rsidRPr="007F4B89" w:rsidRDefault="00E14F2A" w:rsidP="00E14F2A">
            <w:pPr>
              <w:spacing w:before="120" w:after="120" w:line="256" w:lineRule="auto"/>
              <w:outlineLvl w:val="2"/>
              <w:rPr>
                <w:color w:val="404040"/>
              </w:rPr>
            </w:pPr>
            <w:r w:rsidRPr="007F4B89">
              <w:rPr>
                <w:rFonts w:ascii="FontAwesome" w:hAnsi="FontAwesome"/>
                <w:color w:val="39407B"/>
                <w:sz w:val="32"/>
                <w:szCs w:val="32"/>
              </w:rPr>
              <w:sym w:font="FontAwesome" w:char="F053"/>
            </w:r>
          </w:p>
        </w:tc>
        <w:tc>
          <w:tcPr>
            <w:tcW w:w="8910" w:type="dxa"/>
            <w:tcBorders>
              <w:top w:val="nil"/>
              <w:left w:val="nil"/>
              <w:bottom w:val="nil"/>
              <w:right w:val="nil"/>
            </w:tcBorders>
            <w:shd w:val="clear" w:color="auto" w:fill="FAFAFA"/>
            <w:vAlign w:val="center"/>
            <w:hideMark/>
            <w:tcPrChange w:id="2055" w:author="Alicia Romero Lopez" w:date="2020-01-31T09:49:00Z">
              <w:tcPr>
                <w:tcW w:w="8910" w:type="dxa"/>
                <w:tcBorders>
                  <w:top w:val="nil"/>
                  <w:left w:val="nil"/>
                  <w:bottom w:val="nil"/>
                  <w:right w:val="nil"/>
                </w:tcBorders>
                <w:shd w:val="clear" w:color="auto" w:fill="FAFAFA"/>
                <w:hideMark/>
              </w:tcPr>
            </w:tcPrChange>
          </w:tcPr>
          <w:p w14:paraId="4DB56D67" w14:textId="345C34FD" w:rsidR="00E14F2A" w:rsidRPr="007F4B89" w:rsidRDefault="00B70A3F" w:rsidP="00E14F2A">
            <w:pPr>
              <w:spacing w:before="120" w:after="120" w:line="256" w:lineRule="auto"/>
              <w:jc w:val="center"/>
              <w:rPr>
                <w:color w:val="404040"/>
              </w:rPr>
            </w:pPr>
            <w:commentRangeStart w:id="2056"/>
            <w:commentRangeStart w:id="2057"/>
            <w:r>
              <w:rPr>
                <w:noProof/>
              </w:rPr>
              <w:drawing>
                <wp:inline distT="0" distB="0" distL="0" distR="0" wp14:anchorId="38AF854C" wp14:editId="28D95345">
                  <wp:extent cx="5511800" cy="2820670"/>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11800" cy="2820670"/>
                          </a:xfrm>
                          <a:prstGeom prst="rect">
                            <a:avLst/>
                          </a:prstGeom>
                          <a:noFill/>
                          <a:ln>
                            <a:noFill/>
                          </a:ln>
                        </pic:spPr>
                      </pic:pic>
                    </a:graphicData>
                  </a:graphic>
                </wp:inline>
              </w:drawing>
            </w:r>
            <w:commentRangeEnd w:id="2056"/>
            <w:r w:rsidR="003A09CA">
              <w:rPr>
                <w:rStyle w:val="CommentReference"/>
                <w:color w:val="404040"/>
              </w:rPr>
              <w:commentReference w:id="2056"/>
            </w:r>
            <w:commentRangeEnd w:id="2057"/>
            <w:r w:rsidR="007052B0">
              <w:rPr>
                <w:rStyle w:val="CommentReference"/>
                <w:color w:val="404040"/>
              </w:rPr>
              <w:commentReference w:id="2057"/>
            </w:r>
          </w:p>
        </w:tc>
        <w:tc>
          <w:tcPr>
            <w:tcW w:w="450" w:type="dxa"/>
            <w:tcBorders>
              <w:top w:val="nil"/>
              <w:left w:val="nil"/>
              <w:bottom w:val="nil"/>
              <w:right w:val="nil"/>
            </w:tcBorders>
            <w:shd w:val="clear" w:color="auto" w:fill="FAFAFA"/>
            <w:vAlign w:val="center"/>
            <w:hideMark/>
            <w:tcPrChange w:id="2058" w:author="Alicia Romero Lopez" w:date="2020-01-31T09:49:00Z">
              <w:tcPr>
                <w:tcW w:w="450" w:type="dxa"/>
                <w:tcBorders>
                  <w:top w:val="nil"/>
                  <w:left w:val="nil"/>
                  <w:bottom w:val="nil"/>
                  <w:right w:val="nil"/>
                </w:tcBorders>
                <w:shd w:val="clear" w:color="auto" w:fill="FAFAFA"/>
                <w:hideMark/>
              </w:tcPr>
            </w:tcPrChange>
          </w:tcPr>
          <w:p w14:paraId="4432E973" w14:textId="77777777" w:rsidR="00E14F2A" w:rsidRPr="007F4B89" w:rsidRDefault="00E14F2A" w:rsidP="00E14F2A">
            <w:pPr>
              <w:spacing w:before="120" w:after="120" w:line="256" w:lineRule="auto"/>
              <w:jc w:val="right"/>
              <w:outlineLvl w:val="2"/>
              <w:rPr>
                <w:color w:val="404040"/>
              </w:rPr>
            </w:pPr>
            <w:r w:rsidRPr="007F4B89">
              <w:rPr>
                <w:rFonts w:ascii="FontAwesome" w:hAnsi="FontAwesome"/>
                <w:color w:val="39407B"/>
                <w:sz w:val="32"/>
                <w:szCs w:val="32"/>
              </w:rPr>
              <w:sym w:font="FontAwesome" w:char="F054"/>
            </w:r>
          </w:p>
        </w:tc>
        <w:tc>
          <w:tcPr>
            <w:tcW w:w="270" w:type="dxa"/>
            <w:tcBorders>
              <w:top w:val="nil"/>
              <w:left w:val="nil"/>
              <w:bottom w:val="nil"/>
              <w:right w:val="single" w:sz="4" w:space="0" w:color="DBDBDB" w:themeColor="accent3" w:themeTint="66"/>
            </w:tcBorders>
            <w:shd w:val="clear" w:color="auto" w:fill="FAFAFA"/>
            <w:tcPrChange w:id="2059" w:author="Alicia Romero Lopez" w:date="2020-01-31T09:49:00Z">
              <w:tcPr>
                <w:tcW w:w="270" w:type="dxa"/>
                <w:tcBorders>
                  <w:top w:val="nil"/>
                  <w:left w:val="nil"/>
                  <w:bottom w:val="nil"/>
                  <w:right w:val="single" w:sz="4" w:space="0" w:color="DBDBDB"/>
                </w:tcBorders>
                <w:shd w:val="clear" w:color="auto" w:fill="FAFAFA"/>
              </w:tcPr>
            </w:tcPrChange>
          </w:tcPr>
          <w:p w14:paraId="7032C33B" w14:textId="77777777" w:rsidR="00E14F2A" w:rsidRPr="007F4B89" w:rsidRDefault="00E14F2A" w:rsidP="00E14F2A">
            <w:pPr>
              <w:spacing w:before="120" w:after="120" w:line="256" w:lineRule="auto"/>
              <w:jc w:val="center"/>
              <w:outlineLvl w:val="2"/>
              <w:rPr>
                <w:color w:val="404040"/>
              </w:rPr>
            </w:pPr>
          </w:p>
        </w:tc>
      </w:tr>
      <w:tr w:rsidR="00E14F2A" w:rsidRPr="007F4B89" w14:paraId="0570CAF6" w14:textId="77777777" w:rsidTr="5D75F777">
        <w:trPr>
          <w:cantSplit/>
          <w:trHeight w:val="74"/>
        </w:trPr>
        <w:tc>
          <w:tcPr>
            <w:tcW w:w="10440" w:type="dxa"/>
            <w:gridSpan w:val="5"/>
            <w:tcBorders>
              <w:top w:val="nil"/>
              <w:left w:val="single" w:sz="4" w:space="0" w:color="DBDBDB" w:themeColor="accent3" w:themeTint="66"/>
              <w:bottom w:val="nil"/>
              <w:right w:val="single" w:sz="4" w:space="0" w:color="DBDBDB" w:themeColor="accent3" w:themeTint="66"/>
            </w:tcBorders>
            <w:shd w:val="clear" w:color="auto" w:fill="FAFAFA"/>
            <w:vAlign w:val="center"/>
            <w:hideMark/>
            <w:tcPrChange w:id="2060" w:author="Alicia Romero Lopez" w:date="2020-01-31T09:49:00Z">
              <w:tcPr>
                <w:tcW w:w="10440" w:type="dxa"/>
                <w:gridSpan w:val="5"/>
                <w:tcBorders>
                  <w:top w:val="nil"/>
                  <w:left w:val="single" w:sz="4" w:space="0" w:color="DBDBDB"/>
                  <w:bottom w:val="nil"/>
                  <w:right w:val="single" w:sz="4" w:space="0" w:color="DBDBDB"/>
                </w:tcBorders>
                <w:shd w:val="clear" w:color="auto" w:fill="FAFAFA"/>
                <w:hideMark/>
              </w:tcPr>
            </w:tcPrChange>
          </w:tcPr>
          <w:p w14:paraId="1CE9C226" w14:textId="77777777" w:rsidR="00485865" w:rsidRDefault="00485865" w:rsidP="00485865">
            <w:pPr>
              <w:pStyle w:val="NoSpacing"/>
              <w:rPr>
                <w:ins w:id="2061" w:author="RoboGarden Team" w:date="2020-02-07T11:58:00Z"/>
              </w:rPr>
            </w:pPr>
            <w:ins w:id="2062" w:author="RoboGarden Team" w:date="2020-02-07T11:58:00Z">
              <w:r>
                <w:rPr>
                  <w:color w:val="404040"/>
                </w:rPr>
                <w:t xml:space="preserve">Citation: RoboGarden Course Resources </w:t>
              </w:r>
              <w:r w:rsidRPr="00E06DF7">
                <w:t>Copyright 2019</w:t>
              </w:r>
            </w:ins>
          </w:p>
          <w:p w14:paraId="7B3000CC" w14:textId="77777777" w:rsidR="00485865" w:rsidRDefault="00485865" w:rsidP="00E14F2A">
            <w:pPr>
              <w:spacing w:before="120" w:after="120" w:line="256" w:lineRule="auto"/>
              <w:outlineLvl w:val="2"/>
              <w:rPr>
                <w:ins w:id="2063" w:author="RoboGarden Team" w:date="2020-02-07T11:58:00Z"/>
                <w:rFonts w:ascii="Open Sans Semibold" w:hAnsi="Open Sans Semibold" w:cs="Open Sans Semibold"/>
                <w:color w:val="11143F"/>
              </w:rPr>
            </w:pPr>
          </w:p>
          <w:p w14:paraId="3CF34A6E" w14:textId="73B4D3D8" w:rsidR="00E14F2A" w:rsidRPr="007F4B89" w:rsidRDefault="00E14F2A" w:rsidP="00E14F2A">
            <w:pPr>
              <w:spacing w:before="120" w:after="120" w:line="256" w:lineRule="auto"/>
              <w:outlineLvl w:val="2"/>
              <w:rPr>
                <w:rFonts w:ascii="Open Sans Semibold" w:hAnsi="Open Sans Semibold" w:cs="Open Sans Semibold"/>
                <w:color w:val="11143F"/>
              </w:rPr>
            </w:pPr>
            <w:r w:rsidRPr="007F4B89">
              <w:rPr>
                <w:rFonts w:ascii="Open Sans Semibold" w:hAnsi="Open Sans Semibold" w:cs="Open Sans Semibold"/>
                <w:color w:val="11143F"/>
              </w:rPr>
              <w:t xml:space="preserve">Ordered Data </w:t>
            </w:r>
          </w:p>
          <w:p w14:paraId="5C7B37E0" w14:textId="77777777" w:rsidR="00E14F2A" w:rsidRPr="007F4B89" w:rsidRDefault="00E14F2A" w:rsidP="00E14F2A">
            <w:pPr>
              <w:spacing w:before="120" w:after="120" w:line="256" w:lineRule="auto"/>
              <w:rPr>
                <w:color w:val="404040"/>
              </w:rPr>
            </w:pPr>
            <w:r w:rsidRPr="007F4B89">
              <w:rPr>
                <w:color w:val="404040"/>
              </w:rPr>
              <w:t>Data collected in a sequential manner over an interval of time.</w:t>
            </w:r>
          </w:p>
          <w:p w14:paraId="7E1B6503" w14:textId="77777777" w:rsidR="00E14F2A" w:rsidRPr="007F4B89" w:rsidRDefault="00E14F2A" w:rsidP="00E14F2A">
            <w:pPr>
              <w:spacing w:before="120" w:after="120" w:line="256" w:lineRule="auto"/>
              <w:rPr>
                <w:color w:val="404040"/>
              </w:rPr>
            </w:pPr>
            <w:commentRangeStart w:id="2064"/>
            <w:commentRangeStart w:id="2065"/>
            <w:r w:rsidRPr="007F4B89">
              <w:rPr>
                <w:b/>
                <w:bCs/>
                <w:color w:val="404040"/>
              </w:rPr>
              <w:t xml:space="preserve">Example: </w:t>
            </w:r>
          </w:p>
          <w:p w14:paraId="42DEE1C5" w14:textId="0EDD6F96" w:rsidR="00E14F2A" w:rsidRDefault="00E14F2A" w:rsidP="00E14F2A">
            <w:pPr>
              <w:spacing w:before="120" w:after="120" w:line="256" w:lineRule="auto"/>
              <w:rPr>
                <w:color w:val="404040"/>
              </w:rPr>
            </w:pPr>
            <w:r w:rsidRPr="007F4B89">
              <w:rPr>
                <w:color w:val="404040"/>
              </w:rPr>
              <w:t>Spatial-temporal data</w:t>
            </w:r>
            <w:del w:id="2066" w:author="RoboGarden Team" w:date="2020-01-23T16:38:00Z">
              <w:r w:rsidRPr="007F4B89" w:rsidDel="00186226">
                <w:rPr>
                  <w:color w:val="404040"/>
                </w:rPr>
                <w:delText>.</w:delText>
              </w:r>
              <w:commentRangeEnd w:id="2064"/>
              <w:r w:rsidR="003A09CA" w:rsidDel="00186226">
                <w:rPr>
                  <w:rStyle w:val="CommentReference"/>
                  <w:color w:val="404040"/>
                </w:rPr>
                <w:commentReference w:id="2064"/>
              </w:r>
            </w:del>
            <w:commentRangeEnd w:id="2065"/>
            <w:r w:rsidR="007052B0">
              <w:rPr>
                <w:rStyle w:val="CommentReference"/>
                <w:color w:val="404040"/>
              </w:rPr>
              <w:commentReference w:id="2065"/>
            </w:r>
            <w:ins w:id="2067" w:author="RoboGarden Team" w:date="2020-01-23T16:38:00Z">
              <w:r w:rsidR="00186226">
                <w:rPr>
                  <w:color w:val="404040"/>
                </w:rPr>
                <w:t xml:space="preserve">: </w:t>
              </w:r>
            </w:ins>
            <w:ins w:id="2068" w:author="RoboGarden Team" w:date="2020-01-23T16:39:00Z">
              <w:r w:rsidR="00186226">
                <w:rPr>
                  <w:color w:val="404040"/>
                </w:rPr>
                <w:t>shipping</w:t>
              </w:r>
            </w:ins>
            <w:ins w:id="2069" w:author="RoboGarden Team" w:date="2020-01-23T16:38:00Z">
              <w:r w:rsidR="00186226" w:rsidRPr="00186226">
                <w:rPr>
                  <w:color w:val="404040"/>
                </w:rPr>
                <w:t xml:space="preserve"> movements across a geographic area over time</w:t>
              </w:r>
            </w:ins>
            <w:r w:rsidR="00BB6BA3">
              <w:rPr>
                <w:color w:val="404040"/>
              </w:rPr>
              <w:t>.</w:t>
            </w:r>
          </w:p>
          <w:p w14:paraId="600E81DE" w14:textId="58451732" w:rsidR="00BB6BA3" w:rsidRDefault="00BB6BA3" w:rsidP="00E14F2A">
            <w:pPr>
              <w:spacing w:before="120" w:after="120" w:line="256" w:lineRule="auto"/>
              <w:rPr>
                <w:ins w:id="2070" w:author="RoboGarden Team" w:date="2020-01-23T16:38:00Z"/>
                <w:color w:val="404040"/>
              </w:rPr>
            </w:pPr>
            <w:ins w:id="2071" w:author="RoboGarden Team" w:date="2020-01-23T16:16:00Z">
              <w:r>
                <w:t>Click through the carrousel below to learn more about</w:t>
              </w:r>
            </w:ins>
            <w:r>
              <w:t xml:space="preserve"> </w:t>
            </w:r>
            <w:r w:rsidR="00482FE4">
              <w:t>ordered data.</w:t>
            </w:r>
          </w:p>
          <w:p w14:paraId="7BFF1FB8" w14:textId="15CE739C" w:rsidR="00186226" w:rsidRPr="00B44BCB" w:rsidRDefault="00186226" w:rsidP="00B44BCB">
            <w:pPr>
              <w:pStyle w:val="NoSpacing"/>
            </w:pPr>
            <w:ins w:id="2072" w:author="RoboGarden Team" w:date="2020-01-23T16:38:00Z">
              <w:r>
                <w:rPr>
                  <w:color w:val="404040"/>
                </w:rPr>
                <w:t>Citation: RoboGarden Course Resources</w:t>
              </w:r>
            </w:ins>
            <w:r w:rsidR="00B44BCB">
              <w:rPr>
                <w:color w:val="404040"/>
              </w:rPr>
              <w:t xml:space="preserve"> </w:t>
            </w:r>
            <w:r w:rsidR="00B44BCB" w:rsidRPr="00E06DF7">
              <w:t>Copyright 2019</w:t>
            </w:r>
            <w:ins w:id="2073" w:author="RoboGarden Team" w:date="2020-01-23T16:38:00Z">
              <w:r>
                <w:rPr>
                  <w:color w:val="404040"/>
                </w:rPr>
                <w:t>.</w:t>
              </w:r>
            </w:ins>
          </w:p>
        </w:tc>
      </w:tr>
      <w:tr w:rsidR="00E14F2A" w:rsidRPr="007F4B89" w14:paraId="4664DB77" w14:textId="77777777" w:rsidTr="5D75F777">
        <w:trPr>
          <w:cantSplit/>
          <w:trHeight w:val="792"/>
        </w:trPr>
        <w:tc>
          <w:tcPr>
            <w:tcW w:w="270" w:type="dxa"/>
            <w:tcBorders>
              <w:top w:val="nil"/>
              <w:left w:val="single" w:sz="4" w:space="0" w:color="DBDBDB" w:themeColor="accent3" w:themeTint="66"/>
              <w:bottom w:val="single" w:sz="4" w:space="0" w:color="DBDBDB" w:themeColor="accent3" w:themeTint="66"/>
              <w:right w:val="nil"/>
            </w:tcBorders>
            <w:shd w:val="clear" w:color="auto" w:fill="FAFAFA"/>
            <w:tcPrChange w:id="2074" w:author="Alicia Romero Lopez" w:date="2020-01-31T09:49:00Z">
              <w:tcPr>
                <w:tcW w:w="270" w:type="dxa"/>
                <w:tcBorders>
                  <w:top w:val="nil"/>
                  <w:left w:val="single" w:sz="4" w:space="0" w:color="DBDBDB"/>
                  <w:bottom w:val="single" w:sz="4" w:space="0" w:color="DBDBDB"/>
                  <w:right w:val="nil"/>
                </w:tcBorders>
                <w:shd w:val="clear" w:color="auto" w:fill="FAFAFA"/>
              </w:tcPr>
            </w:tcPrChange>
          </w:tcPr>
          <w:p w14:paraId="5326EF3F" w14:textId="77777777" w:rsidR="00E14F2A" w:rsidRPr="007F4B89" w:rsidRDefault="00E14F2A" w:rsidP="00E14F2A">
            <w:pPr>
              <w:spacing w:before="120" w:after="120" w:line="256" w:lineRule="auto"/>
              <w:jc w:val="center"/>
              <w:outlineLvl w:val="2"/>
              <w:rPr>
                <w:color w:val="404040"/>
              </w:rPr>
            </w:pPr>
          </w:p>
        </w:tc>
        <w:tc>
          <w:tcPr>
            <w:tcW w:w="540" w:type="dxa"/>
            <w:tcBorders>
              <w:top w:val="nil"/>
              <w:left w:val="nil"/>
              <w:bottom w:val="single" w:sz="4" w:space="0" w:color="DBDBDB" w:themeColor="accent3" w:themeTint="66"/>
              <w:right w:val="nil"/>
            </w:tcBorders>
            <w:shd w:val="clear" w:color="auto" w:fill="FAFAFA"/>
            <w:tcPrChange w:id="2075" w:author="Alicia Romero Lopez" w:date="2020-01-31T09:49:00Z">
              <w:tcPr>
                <w:tcW w:w="540" w:type="dxa"/>
                <w:tcBorders>
                  <w:top w:val="nil"/>
                  <w:left w:val="nil"/>
                  <w:bottom w:val="single" w:sz="4" w:space="0" w:color="DBDBDB"/>
                  <w:right w:val="nil"/>
                </w:tcBorders>
                <w:shd w:val="clear" w:color="auto" w:fill="FAFAFA"/>
              </w:tcPr>
            </w:tcPrChange>
          </w:tcPr>
          <w:p w14:paraId="17B5205A" w14:textId="77777777" w:rsidR="00E14F2A" w:rsidRPr="007F4B89" w:rsidRDefault="00E14F2A">
            <w:pPr>
              <w:spacing w:before="120" w:after="120" w:line="256" w:lineRule="auto"/>
              <w:outlineLvl w:val="2"/>
              <w:rPr>
                <w:color w:val="404040"/>
              </w:rPr>
              <w:pPrChange w:id="2076" w:author="Fatemeh Yazdanbakhsh Poodeh" w:date="2020-01-23T16:37:00Z">
                <w:pPr>
                  <w:spacing w:before="120" w:after="120" w:line="256" w:lineRule="auto"/>
                  <w:jc w:val="center"/>
                  <w:outlineLvl w:val="2"/>
                </w:pPr>
              </w:pPrChange>
            </w:pPr>
          </w:p>
        </w:tc>
        <w:tc>
          <w:tcPr>
            <w:tcW w:w="8910" w:type="dxa"/>
            <w:tcBorders>
              <w:top w:val="nil"/>
              <w:left w:val="nil"/>
              <w:bottom w:val="single" w:sz="4" w:space="0" w:color="DBDBDB" w:themeColor="accent3" w:themeTint="66"/>
              <w:right w:val="nil"/>
            </w:tcBorders>
            <w:shd w:val="clear" w:color="auto" w:fill="FAFAFA"/>
            <w:vAlign w:val="center"/>
            <w:hideMark/>
            <w:tcPrChange w:id="2077" w:author="Alicia Romero Lopez" w:date="2020-01-31T09:49:00Z">
              <w:tcPr>
                <w:tcW w:w="8910" w:type="dxa"/>
                <w:tcBorders>
                  <w:top w:val="nil"/>
                  <w:left w:val="nil"/>
                  <w:bottom w:val="single" w:sz="4" w:space="0" w:color="DBDBDB"/>
                  <w:right w:val="nil"/>
                </w:tcBorders>
                <w:shd w:val="clear" w:color="auto" w:fill="FAFAFA"/>
                <w:hideMark/>
              </w:tcPr>
            </w:tcPrChange>
          </w:tcPr>
          <w:p w14:paraId="1AA6D5B8" w14:textId="77777777" w:rsidR="00E14F2A" w:rsidRPr="007F4B89" w:rsidRDefault="00E14F2A" w:rsidP="00E14F2A">
            <w:pPr>
              <w:spacing w:before="120" w:after="120" w:line="256" w:lineRule="auto"/>
              <w:jc w:val="center"/>
              <w:outlineLvl w:val="2"/>
              <w:rPr>
                <w:color w:val="404040"/>
              </w:rPr>
            </w:pPr>
            <w:r w:rsidRPr="007F4B89">
              <w:rPr>
                <w:rFonts w:ascii="FontAwesome" w:hAnsi="FontAwesome"/>
                <w:color w:val="595959"/>
                <w:sz w:val="18"/>
                <w:szCs w:val="18"/>
              </w:rPr>
              <w:t></w:t>
            </w:r>
            <w:r w:rsidRPr="007F4B89">
              <w:rPr>
                <w:rFonts w:ascii="FontAwesome" w:hAnsi="FontAwesome"/>
                <w:color w:val="404040"/>
                <w:sz w:val="18"/>
                <w:szCs w:val="18"/>
              </w:rPr>
              <w:t xml:space="preserve">   </w:t>
            </w:r>
            <w:r w:rsidRPr="007F4B89">
              <w:rPr>
                <w:rFonts w:ascii="FontAwesome" w:hAnsi="FontAwesome"/>
                <w:color w:val="BBBBBB"/>
                <w:sz w:val="18"/>
                <w:szCs w:val="18"/>
              </w:rPr>
              <w:t>   </w:t>
            </w:r>
          </w:p>
        </w:tc>
        <w:tc>
          <w:tcPr>
            <w:tcW w:w="450" w:type="dxa"/>
            <w:tcBorders>
              <w:top w:val="nil"/>
              <w:left w:val="nil"/>
              <w:bottom w:val="single" w:sz="4" w:space="0" w:color="DBDBDB" w:themeColor="accent3" w:themeTint="66"/>
              <w:right w:val="nil"/>
            </w:tcBorders>
            <w:shd w:val="clear" w:color="auto" w:fill="FAFAFA"/>
            <w:tcPrChange w:id="2078" w:author="Alicia Romero Lopez" w:date="2020-01-31T09:49:00Z">
              <w:tcPr>
                <w:tcW w:w="450" w:type="dxa"/>
                <w:tcBorders>
                  <w:top w:val="nil"/>
                  <w:left w:val="nil"/>
                  <w:bottom w:val="single" w:sz="4" w:space="0" w:color="DBDBDB"/>
                  <w:right w:val="nil"/>
                </w:tcBorders>
                <w:shd w:val="clear" w:color="auto" w:fill="FAFAFA"/>
              </w:tcPr>
            </w:tcPrChange>
          </w:tcPr>
          <w:p w14:paraId="0D61B017" w14:textId="77777777" w:rsidR="00E14F2A" w:rsidRPr="007F4B89" w:rsidRDefault="00E14F2A" w:rsidP="00E14F2A">
            <w:pPr>
              <w:spacing w:before="120" w:after="120" w:line="256" w:lineRule="auto"/>
              <w:jc w:val="center"/>
              <w:outlineLvl w:val="2"/>
              <w:rPr>
                <w:color w:val="404040"/>
              </w:rPr>
            </w:pPr>
          </w:p>
        </w:tc>
        <w:tc>
          <w:tcPr>
            <w:tcW w:w="270" w:type="dxa"/>
            <w:tcBorders>
              <w:top w:val="nil"/>
              <w:left w:val="nil"/>
              <w:bottom w:val="single" w:sz="4" w:space="0" w:color="DBDBDB" w:themeColor="accent3" w:themeTint="66"/>
              <w:right w:val="single" w:sz="4" w:space="0" w:color="DBDBDB" w:themeColor="accent3" w:themeTint="66"/>
            </w:tcBorders>
            <w:shd w:val="clear" w:color="auto" w:fill="FAFAFA"/>
            <w:tcPrChange w:id="2079" w:author="Alicia Romero Lopez" w:date="2020-01-31T09:49:00Z">
              <w:tcPr>
                <w:tcW w:w="270" w:type="dxa"/>
                <w:tcBorders>
                  <w:top w:val="nil"/>
                  <w:left w:val="nil"/>
                  <w:bottom w:val="single" w:sz="4" w:space="0" w:color="DBDBDB"/>
                  <w:right w:val="single" w:sz="4" w:space="0" w:color="DBDBDB"/>
                </w:tcBorders>
                <w:shd w:val="clear" w:color="auto" w:fill="FAFAFA"/>
              </w:tcPr>
            </w:tcPrChange>
          </w:tcPr>
          <w:p w14:paraId="77AD1754" w14:textId="77777777" w:rsidR="00E14F2A" w:rsidRPr="007F4B89" w:rsidRDefault="00E14F2A" w:rsidP="00E14F2A">
            <w:pPr>
              <w:spacing w:before="120" w:after="120" w:line="256" w:lineRule="auto"/>
              <w:jc w:val="center"/>
              <w:outlineLvl w:val="2"/>
              <w:rPr>
                <w:color w:val="404040"/>
              </w:rPr>
            </w:pPr>
          </w:p>
        </w:tc>
      </w:tr>
    </w:tbl>
    <w:p w14:paraId="26443814" w14:textId="77777777" w:rsidR="00E14F2A" w:rsidRPr="007F4B89" w:rsidRDefault="003A09CA" w:rsidP="00E14F2A">
      <w:pPr>
        <w:spacing w:before="120" w:after="120" w:line="256" w:lineRule="auto"/>
        <w:rPr>
          <w:rFonts w:ascii="Open Sans" w:eastAsia="Open Sans" w:hAnsi="Open Sans" w:cs="Times New Roman"/>
          <w:color w:val="404040"/>
        </w:rPr>
      </w:pPr>
      <w:commentRangeStart w:id="2080"/>
      <w:commentRangeEnd w:id="2080"/>
      <w:r>
        <w:rPr>
          <w:rStyle w:val="CommentReference"/>
          <w:color w:val="404040"/>
        </w:rPr>
        <w:commentReference w:id="2080"/>
      </w:r>
      <w:commentRangeStart w:id="2081"/>
      <w:commentRangeEnd w:id="2081"/>
      <w:r w:rsidR="007052B0">
        <w:rPr>
          <w:rStyle w:val="CommentReference"/>
          <w:color w:val="404040"/>
        </w:rPr>
        <w:commentReference w:id="2081"/>
      </w:r>
    </w:p>
    <w:tbl>
      <w:tblPr>
        <w:tblStyle w:val="TableGrid4"/>
        <w:tblW w:w="10440" w:type="dxa"/>
        <w:tblLayout w:type="fixed"/>
        <w:tblCellMar>
          <w:left w:w="115" w:type="dxa"/>
          <w:right w:w="115" w:type="dxa"/>
        </w:tblCellMar>
        <w:tblLook w:val="04A0" w:firstRow="1" w:lastRow="0" w:firstColumn="1" w:lastColumn="0" w:noHBand="0" w:noVBand="1"/>
        <w:tblPrChange w:id="2082" w:author="Alicia Romero Lopez" w:date="2020-01-31T09:48:00Z">
          <w:tblPr>
            <w:tblStyle w:val="TableGrid4"/>
            <w:tblW w:w="10440" w:type="dxa"/>
            <w:tblLayout w:type="fixed"/>
            <w:tblCellMar>
              <w:left w:w="115" w:type="dxa"/>
              <w:right w:w="115" w:type="dxa"/>
            </w:tblCellMar>
            <w:tblLook w:val="04A0" w:firstRow="1" w:lastRow="0" w:firstColumn="1" w:lastColumn="0" w:noHBand="0" w:noVBand="1"/>
          </w:tblPr>
        </w:tblPrChange>
      </w:tblPr>
      <w:tblGrid>
        <w:gridCol w:w="445"/>
        <w:gridCol w:w="3380"/>
        <w:gridCol w:w="6615"/>
        <w:tblGridChange w:id="2083">
          <w:tblGrid>
            <w:gridCol w:w="360"/>
            <w:gridCol w:w="360"/>
            <w:gridCol w:w="360"/>
          </w:tblGrid>
        </w:tblGridChange>
      </w:tblGrid>
      <w:tr w:rsidR="00E14F2A" w:rsidRPr="007F4B89" w14:paraId="3C00EBE0" w14:textId="77777777" w:rsidTr="51235A2F">
        <w:trPr>
          <w:trHeight w:val="566"/>
        </w:trPr>
        <w:tc>
          <w:tcPr>
            <w:tcW w:w="445" w:type="dxa"/>
            <w:tcBorders>
              <w:top w:val="single" w:sz="4" w:space="0" w:color="auto"/>
              <w:left w:val="single" w:sz="4" w:space="0" w:color="auto"/>
              <w:bottom w:val="single" w:sz="4" w:space="0" w:color="auto"/>
              <w:right w:val="single" w:sz="4" w:space="0" w:color="auto"/>
            </w:tcBorders>
            <w:shd w:val="clear" w:color="auto" w:fill="39407B"/>
            <w:hideMark/>
            <w:tcPrChange w:id="2084" w:author="Alicia Romero Lopez" w:date="2020-01-31T09:48:00Z">
              <w:tcPr>
                <w:tcW w:w="445" w:type="dxa"/>
                <w:tcBorders>
                  <w:top w:val="single" w:sz="4" w:space="0" w:color="auto"/>
                  <w:left w:val="single" w:sz="4" w:space="0" w:color="auto"/>
                  <w:bottom w:val="single" w:sz="4" w:space="0" w:color="auto"/>
                  <w:right w:val="single" w:sz="4" w:space="0" w:color="auto"/>
                </w:tcBorders>
                <w:shd w:val="clear" w:color="auto" w:fill="39407B"/>
                <w:hideMark/>
              </w:tcPr>
            </w:tcPrChange>
          </w:tcPr>
          <w:p w14:paraId="2228148F" w14:textId="77777777" w:rsidR="00E14F2A" w:rsidRPr="007F4B89" w:rsidRDefault="00E14F2A" w:rsidP="00E14F2A">
            <w:pPr>
              <w:spacing w:before="120" w:after="120" w:line="256" w:lineRule="auto"/>
              <w:jc w:val="center"/>
              <w:rPr>
                <w:b/>
                <w:bCs/>
                <w:color w:val="FFFFFF"/>
              </w:rPr>
            </w:pPr>
            <w:r w:rsidRPr="007F4B89">
              <w:rPr>
                <w:b/>
                <w:bCs/>
                <w:color w:val="FFFFFF"/>
              </w:rPr>
              <w:t>#</w:t>
            </w:r>
          </w:p>
        </w:tc>
        <w:tc>
          <w:tcPr>
            <w:tcW w:w="3378" w:type="dxa"/>
            <w:tcBorders>
              <w:top w:val="single" w:sz="4" w:space="0" w:color="auto"/>
              <w:left w:val="single" w:sz="4" w:space="0" w:color="auto"/>
              <w:bottom w:val="single" w:sz="4" w:space="0" w:color="auto"/>
              <w:right w:val="single" w:sz="4" w:space="0" w:color="auto"/>
            </w:tcBorders>
            <w:shd w:val="clear" w:color="auto" w:fill="39407B"/>
            <w:hideMark/>
            <w:tcPrChange w:id="2085" w:author="Alicia Romero Lopez" w:date="2020-01-31T09:48:00Z">
              <w:tcPr>
                <w:tcW w:w="3378" w:type="dxa"/>
                <w:tcBorders>
                  <w:top w:val="single" w:sz="4" w:space="0" w:color="auto"/>
                  <w:left w:val="single" w:sz="4" w:space="0" w:color="auto"/>
                  <w:bottom w:val="single" w:sz="4" w:space="0" w:color="auto"/>
                  <w:right w:val="single" w:sz="4" w:space="0" w:color="auto"/>
                </w:tcBorders>
                <w:shd w:val="clear" w:color="auto" w:fill="39407B"/>
                <w:hideMark/>
              </w:tcPr>
            </w:tcPrChange>
          </w:tcPr>
          <w:p w14:paraId="76A97BC0" w14:textId="77777777" w:rsidR="00E14F2A" w:rsidRPr="007F4B89" w:rsidRDefault="00E14F2A" w:rsidP="00E14F2A">
            <w:pPr>
              <w:spacing w:before="120" w:after="120" w:line="256" w:lineRule="auto"/>
              <w:rPr>
                <w:b/>
                <w:bCs/>
                <w:color w:val="FFFFFF"/>
              </w:rPr>
            </w:pPr>
            <w:r w:rsidRPr="007F4B89">
              <w:rPr>
                <w:b/>
                <w:bCs/>
                <w:color w:val="FFFFFF"/>
              </w:rPr>
              <w:t>Image Description</w:t>
            </w:r>
          </w:p>
        </w:tc>
        <w:tc>
          <w:tcPr>
            <w:tcW w:w="6612" w:type="dxa"/>
            <w:tcBorders>
              <w:top w:val="single" w:sz="4" w:space="0" w:color="auto"/>
              <w:left w:val="single" w:sz="4" w:space="0" w:color="auto"/>
              <w:bottom w:val="single" w:sz="4" w:space="0" w:color="auto"/>
              <w:right w:val="single" w:sz="4" w:space="0" w:color="auto"/>
            </w:tcBorders>
            <w:shd w:val="clear" w:color="auto" w:fill="39407B"/>
            <w:hideMark/>
            <w:tcPrChange w:id="2086" w:author="Alicia Romero Lopez" w:date="2020-01-31T09:48:00Z">
              <w:tcPr>
                <w:tcW w:w="6612" w:type="dxa"/>
                <w:tcBorders>
                  <w:top w:val="single" w:sz="4" w:space="0" w:color="auto"/>
                  <w:left w:val="single" w:sz="4" w:space="0" w:color="auto"/>
                  <w:bottom w:val="single" w:sz="4" w:space="0" w:color="auto"/>
                  <w:right w:val="single" w:sz="4" w:space="0" w:color="auto"/>
                </w:tcBorders>
                <w:shd w:val="clear" w:color="auto" w:fill="39407B"/>
                <w:hideMark/>
              </w:tcPr>
            </w:tcPrChange>
          </w:tcPr>
          <w:p w14:paraId="5EFD71BB" w14:textId="77777777" w:rsidR="00E14F2A" w:rsidRPr="007F4B89" w:rsidRDefault="00E14F2A" w:rsidP="00E14F2A">
            <w:pPr>
              <w:spacing w:before="120" w:after="120" w:line="256" w:lineRule="auto"/>
              <w:rPr>
                <w:b/>
                <w:bCs/>
                <w:color w:val="FFFFFF"/>
              </w:rPr>
            </w:pPr>
            <w:r w:rsidRPr="007F4B89">
              <w:rPr>
                <w:b/>
                <w:bCs/>
                <w:color w:val="FFFFFF"/>
              </w:rPr>
              <w:t>Image</w:t>
            </w:r>
          </w:p>
        </w:tc>
      </w:tr>
      <w:tr w:rsidR="00E14F2A" w:rsidRPr="007F4B89" w14:paraId="67E16D6F" w14:textId="77777777" w:rsidTr="51235A2F">
        <w:tc>
          <w:tcPr>
            <w:tcW w:w="445" w:type="dxa"/>
            <w:tcBorders>
              <w:top w:val="single" w:sz="4" w:space="0" w:color="auto"/>
              <w:left w:val="single" w:sz="4" w:space="0" w:color="auto"/>
              <w:bottom w:val="single" w:sz="4" w:space="0" w:color="auto"/>
              <w:right w:val="single" w:sz="4" w:space="0" w:color="auto"/>
            </w:tcBorders>
            <w:vAlign w:val="center"/>
            <w:tcPrChange w:id="2087" w:author="Alicia Romero Lopez" w:date="2020-01-31T09:48:00Z">
              <w:tcPr>
                <w:tcW w:w="445" w:type="dxa"/>
                <w:tcBorders>
                  <w:top w:val="single" w:sz="4" w:space="0" w:color="auto"/>
                  <w:left w:val="single" w:sz="4" w:space="0" w:color="auto"/>
                  <w:bottom w:val="single" w:sz="4" w:space="0" w:color="auto"/>
                  <w:right w:val="single" w:sz="4" w:space="0" w:color="auto"/>
                </w:tcBorders>
              </w:tcPr>
            </w:tcPrChange>
          </w:tcPr>
          <w:p w14:paraId="0A65BB28" w14:textId="77777777" w:rsidR="00E14F2A" w:rsidRPr="007F4B89" w:rsidRDefault="00E14F2A" w:rsidP="00E14F2A">
            <w:pPr>
              <w:numPr>
                <w:ilvl w:val="0"/>
                <w:numId w:val="10"/>
              </w:numPr>
              <w:spacing w:before="120" w:after="120"/>
              <w:ind w:firstLine="0"/>
              <w:contextualSpacing/>
              <w:rPr>
                <w:color w:val="404040"/>
              </w:rPr>
            </w:pPr>
          </w:p>
        </w:tc>
        <w:tc>
          <w:tcPr>
            <w:tcW w:w="3378" w:type="dxa"/>
            <w:tcBorders>
              <w:top w:val="single" w:sz="4" w:space="0" w:color="auto"/>
              <w:left w:val="single" w:sz="4" w:space="0" w:color="auto"/>
              <w:bottom w:val="single" w:sz="4" w:space="0" w:color="auto"/>
              <w:right w:val="single" w:sz="4" w:space="0" w:color="auto"/>
            </w:tcBorders>
            <w:vAlign w:val="center"/>
            <w:hideMark/>
            <w:tcPrChange w:id="2088" w:author="Alicia Romero Lopez" w:date="2020-01-31T09:48:00Z">
              <w:tcPr>
                <w:tcW w:w="3378" w:type="dxa"/>
                <w:tcBorders>
                  <w:top w:val="single" w:sz="4" w:space="0" w:color="auto"/>
                  <w:left w:val="single" w:sz="4" w:space="0" w:color="auto"/>
                  <w:bottom w:val="single" w:sz="4" w:space="0" w:color="auto"/>
                  <w:right w:val="single" w:sz="4" w:space="0" w:color="auto"/>
                </w:tcBorders>
                <w:hideMark/>
              </w:tcPr>
            </w:tcPrChange>
          </w:tcPr>
          <w:p w14:paraId="7BC9ABA5" w14:textId="77777777" w:rsidR="00E14F2A" w:rsidRPr="007F4B89" w:rsidRDefault="00E14F2A" w:rsidP="00E14F2A">
            <w:pPr>
              <w:spacing w:before="120" w:after="120" w:line="256" w:lineRule="auto"/>
              <w:outlineLvl w:val="2"/>
              <w:rPr>
                <w:rFonts w:ascii="Open Sans Semibold" w:hAnsi="Open Sans Semibold" w:cs="Open Sans Semibold"/>
                <w:color w:val="11143F"/>
              </w:rPr>
            </w:pPr>
            <w:r w:rsidRPr="007F4B89">
              <w:rPr>
                <w:rFonts w:ascii="Open Sans Semibold" w:hAnsi="Open Sans Semibold" w:cs="Open Sans Semibold"/>
                <w:color w:val="11143F"/>
              </w:rPr>
              <w:t>Tabular Data</w:t>
            </w:r>
          </w:p>
          <w:p w14:paraId="41E6AED8" w14:textId="77777777" w:rsidR="00E14F2A" w:rsidRDefault="00E14F2A" w:rsidP="00E14F2A">
            <w:pPr>
              <w:spacing w:before="120" w:after="120" w:line="256" w:lineRule="auto"/>
              <w:jc w:val="both"/>
              <w:rPr>
                <w:ins w:id="2089" w:author="RoboGarden Team" w:date="2020-01-23T16:42:00Z"/>
                <w:color w:val="404040"/>
              </w:rPr>
            </w:pPr>
            <w:r w:rsidRPr="007F4B89">
              <w:rPr>
                <w:color w:val="404040"/>
              </w:rPr>
              <w:t xml:space="preserve">Collection of entries where each entry consists of several attributes to distinguish it. </w:t>
            </w:r>
          </w:p>
          <w:p w14:paraId="1A64DE37" w14:textId="77777777" w:rsidR="00186226" w:rsidRDefault="00186226" w:rsidP="00E14F2A">
            <w:pPr>
              <w:spacing w:before="120" w:after="120" w:line="256" w:lineRule="auto"/>
              <w:jc w:val="both"/>
              <w:rPr>
                <w:ins w:id="2090" w:author="RoboGarden Team" w:date="2020-01-23T16:42:00Z"/>
                <w:color w:val="404040"/>
              </w:rPr>
            </w:pPr>
            <w:ins w:id="2091" w:author="RoboGarden Team" w:date="2020-01-23T16:42:00Z">
              <w:r>
                <w:rPr>
                  <w:color w:val="404040"/>
                </w:rPr>
                <w:t xml:space="preserve">Example: </w:t>
              </w:r>
            </w:ins>
          </w:p>
          <w:p w14:paraId="02CAC90A" w14:textId="2B3AFD2F" w:rsidR="00186226" w:rsidRPr="00186226" w:rsidRDefault="00186226">
            <w:pPr>
              <w:pStyle w:val="ListParagraph"/>
              <w:numPr>
                <w:ilvl w:val="0"/>
                <w:numId w:val="15"/>
              </w:numPr>
              <w:spacing w:before="120" w:after="120" w:line="256" w:lineRule="auto"/>
              <w:jc w:val="both"/>
              <w:rPr>
                <w:color w:val="404040"/>
                <w:rPrChange w:id="2092" w:author="RoboGarden Team" w:date="2020-01-23T16:42:00Z">
                  <w:rPr/>
                </w:rPrChange>
              </w:rPr>
              <w:pPrChange w:id="2093" w:author="Fatemeh Yazdanbakhsh Poodeh" w:date="2020-01-23T16:42:00Z">
                <w:pPr>
                  <w:spacing w:before="120" w:after="120" w:line="256" w:lineRule="auto"/>
                  <w:jc w:val="both"/>
                </w:pPr>
              </w:pPrChange>
            </w:pPr>
            <w:ins w:id="2094" w:author="RoboGarden Team" w:date="2020-01-23T16:42:00Z">
              <w:r>
                <w:rPr>
                  <w:color w:val="404040"/>
                </w:rPr>
                <w:lastRenderedPageBreak/>
                <w:t>Banking data.</w:t>
              </w:r>
            </w:ins>
          </w:p>
        </w:tc>
        <w:tc>
          <w:tcPr>
            <w:tcW w:w="6612" w:type="dxa"/>
            <w:tcBorders>
              <w:top w:val="single" w:sz="4" w:space="0" w:color="auto"/>
              <w:left w:val="single" w:sz="4" w:space="0" w:color="auto"/>
              <w:bottom w:val="single" w:sz="4" w:space="0" w:color="auto"/>
              <w:right w:val="single" w:sz="4" w:space="0" w:color="auto"/>
            </w:tcBorders>
            <w:vAlign w:val="center"/>
            <w:hideMark/>
            <w:tcPrChange w:id="2095" w:author="Alicia Romero Lopez" w:date="2020-01-31T09:48:00Z">
              <w:tcPr>
                <w:tcW w:w="6612" w:type="dxa"/>
                <w:tcBorders>
                  <w:top w:val="single" w:sz="4" w:space="0" w:color="auto"/>
                  <w:left w:val="single" w:sz="4" w:space="0" w:color="auto"/>
                  <w:bottom w:val="single" w:sz="4" w:space="0" w:color="auto"/>
                  <w:right w:val="single" w:sz="4" w:space="0" w:color="auto"/>
                </w:tcBorders>
                <w:hideMark/>
              </w:tcPr>
            </w:tcPrChange>
          </w:tcPr>
          <w:p w14:paraId="09EFADAE" w14:textId="77777777" w:rsidR="00186226" w:rsidRDefault="00186226" w:rsidP="00E14F2A">
            <w:pPr>
              <w:spacing w:before="120" w:after="120" w:line="256" w:lineRule="auto"/>
              <w:rPr>
                <w:ins w:id="2096" w:author="RoboGarden Team" w:date="2020-01-23T16:39:00Z"/>
                <w:noProof/>
              </w:rPr>
            </w:pPr>
          </w:p>
          <w:p w14:paraId="6ED68232" w14:textId="77777777" w:rsidR="00B44BCB" w:rsidRDefault="00186226" w:rsidP="00B44BCB">
            <w:pPr>
              <w:pStyle w:val="NoSpacing"/>
            </w:pPr>
            <w:ins w:id="2097" w:author="RoboGarden Team" w:date="2020-01-23T16:39:00Z">
              <w:r>
                <w:rPr>
                  <w:noProof/>
                </w:rPr>
                <w:t>Citation: RoboGarden Course Resources</w:t>
              </w:r>
            </w:ins>
            <w:r w:rsidR="00B44BCB">
              <w:rPr>
                <w:noProof/>
              </w:rPr>
              <w:t xml:space="preserve"> </w:t>
            </w:r>
            <w:r w:rsidR="00B44BCB" w:rsidRPr="00E06DF7">
              <w:t>Copyright 2019</w:t>
            </w:r>
          </w:p>
          <w:p w14:paraId="388F2DEB" w14:textId="2BB51374" w:rsidR="00E14F2A" w:rsidRPr="007F4B89" w:rsidRDefault="00B70A3F" w:rsidP="00E14F2A">
            <w:pPr>
              <w:spacing w:before="120" w:after="120" w:line="256" w:lineRule="auto"/>
              <w:rPr>
                <w:color w:val="404040"/>
              </w:rPr>
            </w:pPr>
            <w:commentRangeStart w:id="2098"/>
            <w:commentRangeStart w:id="2099"/>
            <w:r>
              <w:rPr>
                <w:noProof/>
              </w:rPr>
              <w:lastRenderedPageBreak/>
              <w:drawing>
                <wp:inline distT="0" distB="0" distL="0" distR="0" wp14:anchorId="04F1F7DA" wp14:editId="56C41B92">
                  <wp:extent cx="4054475" cy="2075180"/>
                  <wp:effectExtent l="0" t="0" r="3175" b="127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054475" cy="2075180"/>
                          </a:xfrm>
                          <a:prstGeom prst="rect">
                            <a:avLst/>
                          </a:prstGeom>
                          <a:noFill/>
                          <a:ln>
                            <a:noFill/>
                          </a:ln>
                        </pic:spPr>
                      </pic:pic>
                    </a:graphicData>
                  </a:graphic>
                </wp:inline>
              </w:drawing>
            </w:r>
            <w:commentRangeEnd w:id="2098"/>
            <w:r w:rsidR="003A09CA">
              <w:rPr>
                <w:rStyle w:val="CommentReference"/>
                <w:color w:val="404040"/>
              </w:rPr>
              <w:commentReference w:id="2098"/>
            </w:r>
            <w:commentRangeEnd w:id="2099"/>
            <w:r w:rsidR="007052B0">
              <w:rPr>
                <w:rStyle w:val="CommentReference"/>
                <w:color w:val="404040"/>
              </w:rPr>
              <w:commentReference w:id="2099"/>
            </w:r>
          </w:p>
        </w:tc>
      </w:tr>
      <w:tr w:rsidR="00E14F2A" w:rsidRPr="007F4B89" w14:paraId="15CE7442" w14:textId="77777777" w:rsidTr="51235A2F">
        <w:tc>
          <w:tcPr>
            <w:tcW w:w="445" w:type="dxa"/>
            <w:tcBorders>
              <w:top w:val="single" w:sz="4" w:space="0" w:color="auto"/>
              <w:left w:val="single" w:sz="4" w:space="0" w:color="auto"/>
              <w:bottom w:val="single" w:sz="4" w:space="0" w:color="auto"/>
              <w:right w:val="single" w:sz="4" w:space="0" w:color="auto"/>
            </w:tcBorders>
            <w:vAlign w:val="center"/>
            <w:tcPrChange w:id="2100" w:author="Alicia Romero Lopez" w:date="2020-01-31T09:48:00Z">
              <w:tcPr>
                <w:tcW w:w="445" w:type="dxa"/>
                <w:tcBorders>
                  <w:top w:val="single" w:sz="4" w:space="0" w:color="auto"/>
                  <w:left w:val="single" w:sz="4" w:space="0" w:color="auto"/>
                  <w:bottom w:val="single" w:sz="4" w:space="0" w:color="auto"/>
                  <w:right w:val="single" w:sz="4" w:space="0" w:color="auto"/>
                </w:tcBorders>
              </w:tcPr>
            </w:tcPrChange>
          </w:tcPr>
          <w:p w14:paraId="4E301CBB" w14:textId="203040E2" w:rsidR="00E14F2A" w:rsidRPr="007F4B89" w:rsidRDefault="00E14F2A" w:rsidP="00E14F2A">
            <w:pPr>
              <w:numPr>
                <w:ilvl w:val="0"/>
                <w:numId w:val="10"/>
              </w:numPr>
              <w:spacing w:before="120" w:after="120"/>
              <w:ind w:firstLine="0"/>
              <w:contextualSpacing/>
              <w:rPr>
                <w:color w:val="404040"/>
              </w:rPr>
            </w:pPr>
          </w:p>
        </w:tc>
        <w:tc>
          <w:tcPr>
            <w:tcW w:w="3378" w:type="dxa"/>
            <w:tcBorders>
              <w:top w:val="single" w:sz="4" w:space="0" w:color="auto"/>
              <w:left w:val="single" w:sz="4" w:space="0" w:color="auto"/>
              <w:bottom w:val="single" w:sz="4" w:space="0" w:color="auto"/>
              <w:right w:val="single" w:sz="4" w:space="0" w:color="auto"/>
            </w:tcBorders>
            <w:vAlign w:val="center"/>
            <w:hideMark/>
            <w:tcPrChange w:id="2101" w:author="Alicia Romero Lopez" w:date="2020-01-31T09:48:00Z">
              <w:tcPr>
                <w:tcW w:w="3378" w:type="dxa"/>
                <w:tcBorders>
                  <w:top w:val="single" w:sz="4" w:space="0" w:color="auto"/>
                  <w:left w:val="single" w:sz="4" w:space="0" w:color="auto"/>
                  <w:bottom w:val="single" w:sz="4" w:space="0" w:color="auto"/>
                  <w:right w:val="single" w:sz="4" w:space="0" w:color="auto"/>
                </w:tcBorders>
                <w:hideMark/>
              </w:tcPr>
            </w:tcPrChange>
          </w:tcPr>
          <w:p w14:paraId="26CB10DF" w14:textId="77777777" w:rsidR="00E14F2A" w:rsidRPr="007F4B89" w:rsidRDefault="00E14F2A" w:rsidP="00E14F2A">
            <w:pPr>
              <w:spacing w:before="120" w:after="120" w:line="256" w:lineRule="auto"/>
              <w:outlineLvl w:val="2"/>
              <w:rPr>
                <w:rFonts w:ascii="Open Sans Semibold" w:hAnsi="Open Sans Semibold" w:cs="Open Sans Semibold"/>
                <w:color w:val="11143F"/>
              </w:rPr>
            </w:pPr>
            <w:r w:rsidRPr="007F4B89">
              <w:rPr>
                <w:rFonts w:ascii="Open Sans Semibold" w:hAnsi="Open Sans Semibold" w:cs="Open Sans Semibold"/>
                <w:color w:val="11143F"/>
              </w:rPr>
              <w:t>Graph Data</w:t>
            </w:r>
          </w:p>
          <w:p w14:paraId="03E73AE0" w14:textId="77777777" w:rsidR="00E14F2A" w:rsidRDefault="00E14F2A" w:rsidP="00E14F2A">
            <w:pPr>
              <w:spacing w:before="120" w:after="120" w:line="256" w:lineRule="auto"/>
              <w:rPr>
                <w:ins w:id="2102" w:author="RoboGarden Team" w:date="2020-01-29T18:03:00Z"/>
                <w:color w:val="404040"/>
              </w:rPr>
            </w:pPr>
            <w:r w:rsidRPr="007F4B89">
              <w:rPr>
                <w:color w:val="404040"/>
              </w:rPr>
              <w:t xml:space="preserve">Data distributed in nodes and </w:t>
            </w:r>
            <w:commentRangeStart w:id="2103"/>
            <w:commentRangeStart w:id="2104"/>
            <w:r w:rsidRPr="007F4B89">
              <w:rPr>
                <w:color w:val="404040"/>
              </w:rPr>
              <w:t>edges</w:t>
            </w:r>
            <w:commentRangeEnd w:id="2103"/>
            <w:r w:rsidR="00CE5BFC">
              <w:rPr>
                <w:rStyle w:val="CommentReference"/>
                <w:color w:val="404040"/>
              </w:rPr>
              <w:commentReference w:id="2103"/>
            </w:r>
            <w:commentRangeEnd w:id="2104"/>
            <w:r w:rsidR="00CE5BFC">
              <w:rPr>
                <w:rStyle w:val="CommentReference"/>
                <w:color w:val="404040"/>
              </w:rPr>
              <w:commentReference w:id="2104"/>
            </w:r>
            <w:ins w:id="2105" w:author="Fatemeh Yazdanbakhsh Poodeh" w:date="2020-01-28T22:28:00Z">
              <w:del w:id="2106" w:author="RoboGarden Team" w:date="2020-01-29T18:02:00Z">
                <w:r w:rsidR="00CE5BFC" w:rsidDel="00C27679">
                  <w:rPr>
                    <w:color w:val="404040"/>
                  </w:rPr>
                  <w:delText>we</w:delText>
                </w:r>
              </w:del>
            </w:ins>
            <w:commentRangeStart w:id="2107"/>
            <w:commentRangeStart w:id="2108"/>
            <w:r w:rsidRPr="007F4B89">
              <w:rPr>
                <w:color w:val="404040"/>
              </w:rPr>
              <w:t>.</w:t>
            </w:r>
            <w:commentRangeEnd w:id="2107"/>
            <w:r>
              <w:rPr>
                <w:rStyle w:val="CommentReference"/>
              </w:rPr>
              <w:commentReference w:id="2107"/>
            </w:r>
            <w:commentRangeEnd w:id="2108"/>
            <w:r w:rsidR="00C27679">
              <w:rPr>
                <w:rStyle w:val="CommentReference"/>
                <w:color w:val="404040"/>
              </w:rPr>
              <w:commentReference w:id="2108"/>
            </w:r>
            <w:r w:rsidRPr="007F4B89">
              <w:rPr>
                <w:color w:val="404040"/>
              </w:rPr>
              <w:t xml:space="preserve"> </w:t>
            </w:r>
          </w:p>
          <w:p w14:paraId="64E02176" w14:textId="77777777" w:rsidR="00C27679" w:rsidRDefault="00C27679" w:rsidP="00E14F2A">
            <w:pPr>
              <w:spacing w:before="120" w:after="120" w:line="256" w:lineRule="auto"/>
              <w:rPr>
                <w:ins w:id="2109" w:author="RoboGarden Team" w:date="2020-01-29T18:03:00Z"/>
                <w:color w:val="404040"/>
              </w:rPr>
            </w:pPr>
            <w:ins w:id="2110" w:author="RoboGarden Team" w:date="2020-01-29T18:03:00Z">
              <w:r>
                <w:rPr>
                  <w:color w:val="404040"/>
                </w:rPr>
                <w:t xml:space="preserve">Example: </w:t>
              </w:r>
            </w:ins>
          </w:p>
          <w:p w14:paraId="5752F3CE" w14:textId="0570979E" w:rsidR="00C27679" w:rsidRPr="007F4B89" w:rsidRDefault="00C27679" w:rsidP="00E14F2A">
            <w:pPr>
              <w:spacing w:before="120" w:after="120" w:line="256" w:lineRule="auto"/>
              <w:rPr>
                <w:color w:val="404040"/>
              </w:rPr>
            </w:pPr>
            <w:ins w:id="2111" w:author="RoboGarden Team" w:date="2020-01-29T18:03:00Z">
              <w:r>
                <w:rPr>
                  <w:color w:val="404040"/>
                </w:rPr>
                <w:t xml:space="preserve">Each person in Facebook is a node and is connected with edges to his/her friends. </w:t>
              </w:r>
            </w:ins>
          </w:p>
        </w:tc>
        <w:tc>
          <w:tcPr>
            <w:tcW w:w="6612" w:type="dxa"/>
            <w:tcBorders>
              <w:top w:val="single" w:sz="4" w:space="0" w:color="auto"/>
              <w:left w:val="single" w:sz="4" w:space="0" w:color="auto"/>
              <w:bottom w:val="single" w:sz="4" w:space="0" w:color="auto"/>
              <w:right w:val="single" w:sz="4" w:space="0" w:color="auto"/>
            </w:tcBorders>
            <w:vAlign w:val="center"/>
            <w:hideMark/>
            <w:tcPrChange w:id="2112" w:author="Alicia Romero Lopez" w:date="2020-01-31T09:48:00Z">
              <w:tcPr>
                <w:tcW w:w="6612" w:type="dxa"/>
                <w:tcBorders>
                  <w:top w:val="single" w:sz="4" w:space="0" w:color="auto"/>
                  <w:left w:val="single" w:sz="4" w:space="0" w:color="auto"/>
                  <w:bottom w:val="single" w:sz="4" w:space="0" w:color="auto"/>
                  <w:right w:val="single" w:sz="4" w:space="0" w:color="auto"/>
                </w:tcBorders>
                <w:hideMark/>
              </w:tcPr>
            </w:tcPrChange>
          </w:tcPr>
          <w:p w14:paraId="14F5B080" w14:textId="77777777" w:rsidR="00186226" w:rsidRDefault="00186226" w:rsidP="00E14F2A">
            <w:pPr>
              <w:spacing w:before="120" w:after="120" w:line="256" w:lineRule="auto"/>
              <w:rPr>
                <w:ins w:id="2113" w:author="RoboGarden Team" w:date="2020-01-23T16:40:00Z"/>
                <w:noProof/>
              </w:rPr>
            </w:pPr>
          </w:p>
          <w:p w14:paraId="4E29EC56" w14:textId="77777777" w:rsidR="00B44BCB" w:rsidRDefault="00186226" w:rsidP="00B44BCB">
            <w:pPr>
              <w:pStyle w:val="NoSpacing"/>
            </w:pPr>
            <w:ins w:id="2114" w:author="RoboGarden Team" w:date="2020-01-23T16:40:00Z">
              <w:r>
                <w:rPr>
                  <w:noProof/>
                </w:rPr>
                <w:t>Citation: RoboGarden Course Resources</w:t>
              </w:r>
            </w:ins>
            <w:r w:rsidR="00B44BCB">
              <w:rPr>
                <w:noProof/>
              </w:rPr>
              <w:t xml:space="preserve"> </w:t>
            </w:r>
            <w:r w:rsidR="00B44BCB" w:rsidRPr="00E06DF7">
              <w:t>Copyright 2019</w:t>
            </w:r>
          </w:p>
          <w:p w14:paraId="246019E7" w14:textId="31FD49CB" w:rsidR="00E14F2A" w:rsidRPr="007F4B89" w:rsidRDefault="00B70A3F" w:rsidP="00E14F2A">
            <w:pPr>
              <w:spacing w:before="120" w:after="120" w:line="256" w:lineRule="auto"/>
              <w:rPr>
                <w:color w:val="404040"/>
              </w:rPr>
            </w:pPr>
            <w:commentRangeStart w:id="2115"/>
            <w:commentRangeStart w:id="2116"/>
            <w:r>
              <w:rPr>
                <w:noProof/>
              </w:rPr>
              <w:drawing>
                <wp:inline distT="0" distB="0" distL="0" distR="0" wp14:anchorId="36217EAA" wp14:editId="51AB3231">
                  <wp:extent cx="4054475" cy="2075180"/>
                  <wp:effectExtent l="0" t="0" r="3175" b="127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054475" cy="2075180"/>
                          </a:xfrm>
                          <a:prstGeom prst="rect">
                            <a:avLst/>
                          </a:prstGeom>
                          <a:noFill/>
                          <a:ln>
                            <a:noFill/>
                          </a:ln>
                        </pic:spPr>
                      </pic:pic>
                    </a:graphicData>
                  </a:graphic>
                </wp:inline>
              </w:drawing>
            </w:r>
            <w:commentRangeEnd w:id="2115"/>
            <w:r w:rsidR="003A09CA">
              <w:rPr>
                <w:rStyle w:val="CommentReference"/>
                <w:color w:val="404040"/>
              </w:rPr>
              <w:commentReference w:id="2115"/>
            </w:r>
            <w:commentRangeEnd w:id="2116"/>
            <w:r w:rsidR="007052B0">
              <w:rPr>
                <w:rStyle w:val="CommentReference"/>
                <w:color w:val="404040"/>
              </w:rPr>
              <w:commentReference w:id="2116"/>
            </w:r>
          </w:p>
        </w:tc>
      </w:tr>
      <w:tr w:rsidR="00E14F2A" w:rsidRPr="007F4B89" w14:paraId="734BB576" w14:textId="77777777" w:rsidTr="51235A2F">
        <w:tc>
          <w:tcPr>
            <w:tcW w:w="445" w:type="dxa"/>
            <w:tcBorders>
              <w:top w:val="single" w:sz="4" w:space="0" w:color="auto"/>
              <w:left w:val="single" w:sz="4" w:space="0" w:color="auto"/>
              <w:bottom w:val="single" w:sz="4" w:space="0" w:color="auto"/>
              <w:right w:val="single" w:sz="4" w:space="0" w:color="auto"/>
            </w:tcBorders>
            <w:vAlign w:val="center"/>
            <w:tcPrChange w:id="2117" w:author="Alicia Romero Lopez" w:date="2020-01-31T09:48:00Z">
              <w:tcPr>
                <w:tcW w:w="445" w:type="dxa"/>
                <w:tcBorders>
                  <w:top w:val="single" w:sz="4" w:space="0" w:color="auto"/>
                  <w:left w:val="single" w:sz="4" w:space="0" w:color="auto"/>
                  <w:bottom w:val="single" w:sz="4" w:space="0" w:color="auto"/>
                  <w:right w:val="single" w:sz="4" w:space="0" w:color="auto"/>
                </w:tcBorders>
              </w:tcPr>
            </w:tcPrChange>
          </w:tcPr>
          <w:p w14:paraId="2C4ECA71" w14:textId="77777777" w:rsidR="00E14F2A" w:rsidRPr="007F4B89" w:rsidRDefault="00E14F2A" w:rsidP="00E14F2A">
            <w:pPr>
              <w:numPr>
                <w:ilvl w:val="0"/>
                <w:numId w:val="10"/>
              </w:numPr>
              <w:spacing w:before="120" w:after="120"/>
              <w:ind w:firstLine="0"/>
              <w:contextualSpacing/>
              <w:rPr>
                <w:color w:val="404040"/>
              </w:rPr>
            </w:pPr>
          </w:p>
        </w:tc>
        <w:tc>
          <w:tcPr>
            <w:tcW w:w="3378" w:type="dxa"/>
            <w:tcBorders>
              <w:top w:val="single" w:sz="4" w:space="0" w:color="auto"/>
              <w:left w:val="single" w:sz="4" w:space="0" w:color="auto"/>
              <w:bottom w:val="single" w:sz="4" w:space="0" w:color="auto"/>
              <w:right w:val="single" w:sz="4" w:space="0" w:color="auto"/>
            </w:tcBorders>
            <w:vAlign w:val="center"/>
            <w:hideMark/>
            <w:tcPrChange w:id="2118" w:author="Alicia Romero Lopez" w:date="2020-01-31T09:48:00Z">
              <w:tcPr>
                <w:tcW w:w="3378" w:type="dxa"/>
                <w:tcBorders>
                  <w:top w:val="single" w:sz="4" w:space="0" w:color="auto"/>
                  <w:left w:val="single" w:sz="4" w:space="0" w:color="auto"/>
                  <w:bottom w:val="single" w:sz="4" w:space="0" w:color="auto"/>
                  <w:right w:val="single" w:sz="4" w:space="0" w:color="auto"/>
                </w:tcBorders>
                <w:hideMark/>
              </w:tcPr>
            </w:tcPrChange>
          </w:tcPr>
          <w:p w14:paraId="65B908F2" w14:textId="77777777" w:rsidR="00E14F2A" w:rsidRPr="007F4B89" w:rsidRDefault="00E14F2A" w:rsidP="00E14F2A">
            <w:pPr>
              <w:spacing w:before="120" w:after="120" w:line="256" w:lineRule="auto"/>
              <w:outlineLvl w:val="2"/>
              <w:rPr>
                <w:rFonts w:ascii="Open Sans Semibold" w:hAnsi="Open Sans Semibold" w:cs="Open Sans Semibold"/>
                <w:color w:val="11143F"/>
              </w:rPr>
            </w:pPr>
            <w:r w:rsidRPr="007F4B89">
              <w:rPr>
                <w:rFonts w:ascii="Open Sans Semibold" w:hAnsi="Open Sans Semibold" w:cs="Open Sans Semibold"/>
                <w:color w:val="11143F"/>
              </w:rPr>
              <w:t xml:space="preserve">Ordered Data </w:t>
            </w:r>
          </w:p>
          <w:p w14:paraId="06991917" w14:textId="77777777" w:rsidR="00E14F2A" w:rsidRPr="007F4B89" w:rsidRDefault="00E14F2A" w:rsidP="00E14F2A">
            <w:pPr>
              <w:spacing w:before="120" w:after="120" w:line="256" w:lineRule="auto"/>
              <w:rPr>
                <w:color w:val="404040"/>
              </w:rPr>
            </w:pPr>
            <w:r w:rsidRPr="007F4B89">
              <w:rPr>
                <w:color w:val="404040"/>
              </w:rPr>
              <w:t>Data collected in a sequential manner over an interval of time.</w:t>
            </w:r>
          </w:p>
          <w:p w14:paraId="3A642D6B" w14:textId="77777777" w:rsidR="00E14F2A" w:rsidRPr="007F4B89" w:rsidRDefault="00E14F2A" w:rsidP="00E14F2A">
            <w:pPr>
              <w:spacing w:before="120" w:after="120" w:line="256" w:lineRule="auto"/>
              <w:rPr>
                <w:color w:val="404040"/>
              </w:rPr>
            </w:pPr>
            <w:r w:rsidRPr="007F4B89">
              <w:rPr>
                <w:b/>
                <w:bCs/>
                <w:color w:val="404040"/>
              </w:rPr>
              <w:t xml:space="preserve">Example: </w:t>
            </w:r>
          </w:p>
          <w:p w14:paraId="302F4634" w14:textId="65DBF22E" w:rsidR="00E14F2A" w:rsidRPr="007F4B89" w:rsidRDefault="00186226" w:rsidP="00E14F2A">
            <w:pPr>
              <w:spacing w:before="120" w:after="120" w:line="256" w:lineRule="auto"/>
              <w:rPr>
                <w:color w:val="404040"/>
              </w:rPr>
            </w:pPr>
            <w:ins w:id="2119" w:author="RoboGarden Team" w:date="2020-01-23T16:40:00Z">
              <w:r w:rsidRPr="007F4B89">
                <w:rPr>
                  <w:color w:val="404040"/>
                </w:rPr>
                <w:t>Spatial-temporal data</w:t>
              </w:r>
              <w:r>
                <w:rPr>
                  <w:color w:val="404040"/>
                </w:rPr>
                <w:t>: shipping</w:t>
              </w:r>
              <w:r w:rsidRPr="00186226">
                <w:rPr>
                  <w:color w:val="404040"/>
                </w:rPr>
                <w:t xml:space="preserve"> movements across a geographic area over time</w:t>
              </w:r>
            </w:ins>
            <w:ins w:id="2120" w:author="RoboGarden Team" w:date="2020-01-23T16:41:00Z">
              <w:r>
                <w:rPr>
                  <w:color w:val="404040"/>
                </w:rPr>
                <w:t>.</w:t>
              </w:r>
            </w:ins>
            <w:del w:id="2121" w:author="RoboGarden Team" w:date="2020-01-23T16:40:00Z">
              <w:r w:rsidR="00E14F2A" w:rsidRPr="007F4B89" w:rsidDel="00186226">
                <w:rPr>
                  <w:color w:val="404040"/>
                </w:rPr>
                <w:delText>Spatial-temporal data.</w:delText>
              </w:r>
            </w:del>
          </w:p>
        </w:tc>
        <w:tc>
          <w:tcPr>
            <w:tcW w:w="6612" w:type="dxa"/>
            <w:tcBorders>
              <w:top w:val="single" w:sz="4" w:space="0" w:color="auto"/>
              <w:left w:val="single" w:sz="4" w:space="0" w:color="auto"/>
              <w:bottom w:val="single" w:sz="4" w:space="0" w:color="auto"/>
              <w:right w:val="single" w:sz="4" w:space="0" w:color="auto"/>
            </w:tcBorders>
            <w:vAlign w:val="center"/>
            <w:hideMark/>
            <w:tcPrChange w:id="2122" w:author="Alicia Romero Lopez" w:date="2020-01-31T09:48:00Z">
              <w:tcPr>
                <w:tcW w:w="6612" w:type="dxa"/>
                <w:tcBorders>
                  <w:top w:val="single" w:sz="4" w:space="0" w:color="auto"/>
                  <w:left w:val="single" w:sz="4" w:space="0" w:color="auto"/>
                  <w:bottom w:val="single" w:sz="4" w:space="0" w:color="auto"/>
                  <w:right w:val="single" w:sz="4" w:space="0" w:color="auto"/>
                </w:tcBorders>
                <w:hideMark/>
              </w:tcPr>
            </w:tcPrChange>
          </w:tcPr>
          <w:p w14:paraId="34DF583C" w14:textId="77777777" w:rsidR="00485865" w:rsidRDefault="00485865" w:rsidP="00485865">
            <w:pPr>
              <w:pStyle w:val="NoSpacing"/>
              <w:rPr>
                <w:ins w:id="2123" w:author="RoboGarden Team" w:date="2020-02-07T11:59:00Z"/>
              </w:rPr>
            </w:pPr>
            <w:ins w:id="2124" w:author="RoboGarden Team" w:date="2020-02-07T11:59:00Z">
              <w:r>
                <w:rPr>
                  <w:color w:val="404040"/>
                </w:rPr>
                <w:t xml:space="preserve">Citation: RoboGarden Course Resources </w:t>
              </w:r>
              <w:r w:rsidRPr="00E06DF7">
                <w:t>Copyright 2019</w:t>
              </w:r>
            </w:ins>
          </w:p>
          <w:p w14:paraId="4A0E5C51" w14:textId="77777777" w:rsidR="00485865" w:rsidRDefault="00485865" w:rsidP="00E14F2A">
            <w:pPr>
              <w:spacing w:before="120" w:after="120" w:line="256" w:lineRule="auto"/>
              <w:rPr>
                <w:ins w:id="2125" w:author="RoboGarden Team" w:date="2020-02-07T11:59:00Z"/>
                <w:noProof/>
              </w:rPr>
            </w:pPr>
          </w:p>
          <w:p w14:paraId="20A4F4B0" w14:textId="3538407A" w:rsidR="00E14F2A" w:rsidRPr="007F4B89" w:rsidRDefault="00B70A3F" w:rsidP="00E14F2A">
            <w:pPr>
              <w:spacing w:before="120" w:after="120" w:line="256" w:lineRule="auto"/>
              <w:rPr>
                <w:color w:val="404040"/>
              </w:rPr>
            </w:pPr>
            <w:r>
              <w:rPr>
                <w:noProof/>
              </w:rPr>
              <w:drawing>
                <wp:inline distT="0" distB="0" distL="0" distR="0" wp14:anchorId="1A95A7C8" wp14:editId="311EB617">
                  <wp:extent cx="3681095" cy="1884075"/>
                  <wp:effectExtent l="0" t="0" r="0" b="1905"/>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690530" cy="1888904"/>
                          </a:xfrm>
                          <a:prstGeom prst="rect">
                            <a:avLst/>
                          </a:prstGeom>
                          <a:noFill/>
                          <a:ln>
                            <a:noFill/>
                          </a:ln>
                        </pic:spPr>
                      </pic:pic>
                    </a:graphicData>
                  </a:graphic>
                </wp:inline>
              </w:drawing>
            </w:r>
          </w:p>
        </w:tc>
      </w:tr>
    </w:tbl>
    <w:p w14:paraId="3A7D728B" w14:textId="77777777" w:rsidR="00E14F2A" w:rsidRPr="007F4B89" w:rsidRDefault="00E14F2A" w:rsidP="00E14F2A">
      <w:pPr>
        <w:spacing w:after="0" w:line="240" w:lineRule="auto"/>
        <w:rPr>
          <w:rFonts w:ascii="Open Sans" w:eastAsia="Open Sans" w:hAnsi="Open Sans" w:cs="Times New Roman"/>
          <w:color w:val="404040"/>
        </w:rPr>
      </w:pPr>
    </w:p>
    <w:p w14:paraId="79A00FF1" w14:textId="77777777" w:rsidR="00E14F2A" w:rsidRPr="007F4B89" w:rsidRDefault="00E14F2A" w:rsidP="00E14F2A">
      <w:pPr>
        <w:spacing w:after="0" w:line="240" w:lineRule="auto"/>
        <w:rPr>
          <w:rFonts w:ascii="Open Sans" w:eastAsia="Open Sans" w:hAnsi="Open Sans" w:cs="Times New Roman"/>
          <w:color w:val="404040"/>
        </w:rPr>
      </w:pPr>
    </w:p>
    <w:tbl>
      <w:tblPr>
        <w:tblStyle w:val="TableGrid4"/>
        <w:tblW w:w="10455" w:type="dxa"/>
        <w:tblBorders>
          <w:top w:val="single" w:sz="4" w:space="0" w:color="DBDBDB"/>
          <w:left w:val="single" w:sz="4" w:space="0" w:color="DBDBDB"/>
          <w:bottom w:val="single" w:sz="4" w:space="0" w:color="DBDBDB"/>
          <w:right w:val="single" w:sz="4" w:space="0" w:color="DBDBDB"/>
          <w:insideH w:val="none" w:sz="0" w:space="0" w:color="auto"/>
          <w:insideV w:val="none" w:sz="0" w:space="0" w:color="auto"/>
        </w:tblBorders>
        <w:tblLayout w:type="fixed"/>
        <w:tblCellMar>
          <w:left w:w="115" w:type="dxa"/>
          <w:right w:w="115" w:type="dxa"/>
        </w:tblCellMar>
        <w:tblLook w:val="04A0" w:firstRow="1" w:lastRow="0" w:firstColumn="1" w:lastColumn="0" w:noHBand="0" w:noVBand="1"/>
        <w:tblPrChange w:id="2126" w:author="Alicia Romero Lopez" w:date="2020-01-31T09:48:00Z">
          <w:tblPr>
            <w:tblStyle w:val="TableGrid4"/>
            <w:tblW w:w="10455" w:type="dxa"/>
            <w:tblBorders>
              <w:top w:val="single" w:sz="4" w:space="0" w:color="DBDBDB"/>
              <w:left w:val="single" w:sz="4" w:space="0" w:color="DBDBDB"/>
              <w:bottom w:val="single" w:sz="4" w:space="0" w:color="DBDBDB"/>
              <w:right w:val="single" w:sz="4" w:space="0" w:color="DBDBDB"/>
              <w:insideH w:val="none" w:sz="0" w:space="0" w:color="auto"/>
              <w:insideV w:val="none" w:sz="0" w:space="0" w:color="auto"/>
            </w:tblBorders>
            <w:tblLayout w:type="fixed"/>
            <w:tblCellMar>
              <w:left w:w="115" w:type="dxa"/>
              <w:right w:w="115" w:type="dxa"/>
            </w:tblCellMar>
            <w:tblLook w:val="04A0" w:firstRow="1" w:lastRow="0" w:firstColumn="1" w:lastColumn="0" w:noHBand="0" w:noVBand="1"/>
          </w:tblPr>
        </w:tblPrChange>
      </w:tblPr>
      <w:tblGrid>
        <w:gridCol w:w="264"/>
        <w:gridCol w:w="630"/>
        <w:gridCol w:w="450"/>
        <w:gridCol w:w="2880"/>
        <w:gridCol w:w="1980"/>
        <w:gridCol w:w="3981"/>
        <w:gridCol w:w="270"/>
        <w:tblGridChange w:id="2127">
          <w:tblGrid>
            <w:gridCol w:w="360"/>
            <w:gridCol w:w="360"/>
            <w:gridCol w:w="360"/>
            <w:gridCol w:w="360"/>
            <w:gridCol w:w="360"/>
            <w:gridCol w:w="360"/>
            <w:gridCol w:w="360"/>
          </w:tblGrid>
        </w:tblGridChange>
      </w:tblGrid>
      <w:tr w:rsidR="00E14F2A" w:rsidRPr="007F4B89" w14:paraId="6ED58E4F" w14:textId="77777777" w:rsidTr="51235A2F">
        <w:trPr>
          <w:cantSplit/>
        </w:trPr>
        <w:tc>
          <w:tcPr>
            <w:tcW w:w="10456" w:type="dxa"/>
            <w:gridSpan w:val="7"/>
            <w:tcBorders>
              <w:top w:val="single" w:sz="4" w:space="0" w:color="DBDBDB" w:themeColor="accent3" w:themeTint="66"/>
              <w:left w:val="single" w:sz="4" w:space="0" w:color="DBDBDB" w:themeColor="accent3" w:themeTint="66"/>
              <w:bottom w:val="nil"/>
              <w:right w:val="single" w:sz="4" w:space="0" w:color="DBDBDB" w:themeColor="accent3" w:themeTint="66"/>
            </w:tcBorders>
            <w:shd w:val="clear" w:color="auto" w:fill="FAFAFA"/>
            <w:tcPrChange w:id="2128" w:author="Alicia Romero Lopez" w:date="2020-01-31T09:48:00Z">
              <w:tcPr>
                <w:tcW w:w="10456" w:type="dxa"/>
                <w:gridSpan w:val="7"/>
                <w:tcBorders>
                  <w:top w:val="single" w:sz="4" w:space="0" w:color="DBDBDB"/>
                  <w:left w:val="single" w:sz="4" w:space="0" w:color="DBDBDB"/>
                  <w:bottom w:val="nil"/>
                  <w:right w:val="single" w:sz="4" w:space="0" w:color="DBDBDB"/>
                </w:tcBorders>
                <w:shd w:val="clear" w:color="auto" w:fill="FAFAFA"/>
              </w:tcPr>
            </w:tcPrChange>
          </w:tcPr>
          <w:p w14:paraId="161400E6" w14:textId="77777777" w:rsidR="00D869C2" w:rsidRDefault="00D869C2" w:rsidP="00D869C2">
            <w:pPr>
              <w:spacing w:before="120" w:after="120" w:line="256" w:lineRule="auto"/>
              <w:outlineLvl w:val="2"/>
              <w:rPr>
                <w:rFonts w:ascii="Open Sans Semibold" w:hAnsi="Open Sans Semibold" w:cs="Open Sans Semibold"/>
                <w:color w:val="11143F"/>
              </w:rPr>
            </w:pPr>
            <w:r>
              <w:rPr>
                <w:rFonts w:ascii="Open Sans Semibold" w:hAnsi="Open Sans Semibold" w:cs="Open Sans Semibold"/>
                <w:color w:val="11143F"/>
              </w:rPr>
              <w:lastRenderedPageBreak/>
              <w:t>Knowledge Check</w:t>
            </w:r>
          </w:p>
          <w:p w14:paraId="0C907B67" w14:textId="77777777" w:rsidR="00E14F2A" w:rsidRPr="007F4B89" w:rsidRDefault="00E14F2A" w:rsidP="00E14F2A">
            <w:pPr>
              <w:spacing w:before="120" w:after="120" w:line="256" w:lineRule="auto"/>
              <w:outlineLvl w:val="2"/>
              <w:rPr>
                <w:rFonts w:ascii="Open Sans Semibold" w:hAnsi="Open Sans Semibold" w:cs="Open Sans Semibold"/>
                <w:color w:val="11143F"/>
              </w:rPr>
            </w:pPr>
          </w:p>
          <w:p w14:paraId="1DDAD2CC" w14:textId="77777777" w:rsidR="00E14F2A" w:rsidRPr="007F4B89" w:rsidRDefault="00E14F2A" w:rsidP="00E14F2A">
            <w:pPr>
              <w:spacing w:before="120" w:after="120" w:line="256" w:lineRule="auto"/>
              <w:outlineLvl w:val="2"/>
              <w:rPr>
                <w:rFonts w:ascii="Open Sans Semibold" w:hAnsi="Open Sans Semibold" w:cs="Open Sans Semibold"/>
                <w:color w:val="11143F"/>
              </w:rPr>
            </w:pPr>
            <w:r w:rsidRPr="007F4B89">
              <w:rPr>
                <w:rFonts w:ascii="Open Sans Semibold" w:hAnsi="Open Sans Semibold" w:cs="Open Sans Semibold"/>
                <w:color w:val="11143F"/>
              </w:rPr>
              <w:t xml:space="preserve">Which type of dataset does the data in a Bank Database belong </w:t>
            </w:r>
            <w:commentRangeStart w:id="2129"/>
            <w:commentRangeStart w:id="2130"/>
            <w:r w:rsidRPr="007F4B89">
              <w:rPr>
                <w:rFonts w:ascii="Open Sans Semibold" w:hAnsi="Open Sans Semibold" w:cs="Open Sans Semibold"/>
                <w:color w:val="11143F"/>
              </w:rPr>
              <w:t>to</w:t>
            </w:r>
            <w:commentRangeEnd w:id="2129"/>
            <w:r w:rsidR="003A09CA">
              <w:rPr>
                <w:rStyle w:val="CommentReference"/>
                <w:color w:val="404040"/>
              </w:rPr>
              <w:commentReference w:id="2129"/>
            </w:r>
            <w:commentRangeEnd w:id="2130"/>
            <w:r w:rsidR="007052B0">
              <w:rPr>
                <w:rStyle w:val="CommentReference"/>
                <w:color w:val="404040"/>
              </w:rPr>
              <w:commentReference w:id="2130"/>
            </w:r>
            <w:r w:rsidRPr="007F4B89">
              <w:rPr>
                <w:rFonts w:ascii="Open Sans Semibold" w:hAnsi="Open Sans Semibold" w:cs="Open Sans Semibold"/>
                <w:color w:val="11143F"/>
              </w:rPr>
              <w:t>?</w:t>
            </w:r>
          </w:p>
        </w:tc>
      </w:tr>
      <w:tr w:rsidR="00E14F2A" w:rsidRPr="007F4B89" w14:paraId="7E860E19" w14:textId="77777777" w:rsidTr="51235A2F">
        <w:trPr>
          <w:cantSplit/>
        </w:trPr>
        <w:tc>
          <w:tcPr>
            <w:tcW w:w="265" w:type="dxa"/>
            <w:tcBorders>
              <w:top w:val="nil"/>
              <w:left w:val="single" w:sz="4" w:space="0" w:color="DBDBDB" w:themeColor="accent3" w:themeTint="66"/>
              <w:bottom w:val="nil"/>
              <w:right w:val="nil"/>
            </w:tcBorders>
            <w:shd w:val="clear" w:color="auto" w:fill="FAFAFA"/>
            <w:tcPrChange w:id="2131" w:author="Alicia Romero Lopez" w:date="2020-01-31T09:48:00Z">
              <w:tcPr>
                <w:tcW w:w="265" w:type="dxa"/>
                <w:tcBorders>
                  <w:top w:val="nil"/>
                  <w:left w:val="single" w:sz="4" w:space="0" w:color="DBDBDB"/>
                  <w:bottom w:val="nil"/>
                  <w:right w:val="nil"/>
                </w:tcBorders>
                <w:shd w:val="clear" w:color="auto" w:fill="FAFAFA"/>
              </w:tcPr>
            </w:tcPrChange>
          </w:tcPr>
          <w:p w14:paraId="11C1615E" w14:textId="77777777" w:rsidR="00E14F2A" w:rsidRPr="007F4B89" w:rsidRDefault="00E14F2A" w:rsidP="00E14F2A">
            <w:pPr>
              <w:spacing w:before="120" w:after="120" w:line="256" w:lineRule="auto"/>
              <w:rPr>
                <w:color w:val="404040"/>
              </w:rPr>
            </w:pPr>
          </w:p>
        </w:tc>
        <w:tc>
          <w:tcPr>
            <w:tcW w:w="630" w:type="dxa"/>
            <w:tcBorders>
              <w:top w:val="nil"/>
              <w:left w:val="nil"/>
              <w:bottom w:val="nil"/>
              <w:right w:val="nil"/>
            </w:tcBorders>
            <w:shd w:val="clear" w:color="auto" w:fill="FFFFFF" w:themeFill="background1"/>
            <w:vAlign w:val="center"/>
            <w:hideMark/>
            <w:tcPrChange w:id="2132" w:author="Alicia Romero Lopez" w:date="2020-01-31T09:48:00Z">
              <w:tcPr>
                <w:tcW w:w="630" w:type="dxa"/>
                <w:tcBorders>
                  <w:top w:val="nil"/>
                  <w:left w:val="nil"/>
                  <w:bottom w:val="nil"/>
                  <w:right w:val="nil"/>
                </w:tcBorders>
                <w:shd w:val="clear" w:color="auto" w:fill="FFFFFF"/>
                <w:hideMark/>
              </w:tcPr>
            </w:tcPrChange>
          </w:tcPr>
          <w:p w14:paraId="42C0FF95" w14:textId="77777777" w:rsidR="00E14F2A" w:rsidRPr="007F4B89" w:rsidRDefault="00E14F2A" w:rsidP="00E14F2A">
            <w:pPr>
              <w:spacing w:before="120" w:after="120" w:line="256" w:lineRule="auto"/>
              <w:rPr>
                <w:color w:val="404040"/>
              </w:rPr>
            </w:pPr>
            <w:r w:rsidRPr="007F4B89">
              <w:rPr>
                <w:noProof/>
                <w:color w:val="404040"/>
              </w:rPr>
              <mc:AlternateContent>
                <mc:Choice Requires="wps">
                  <w:drawing>
                    <wp:inline distT="0" distB="0" distL="0" distR="0" wp14:anchorId="7B47225D" wp14:editId="72FE378D">
                      <wp:extent cx="207010" cy="207010"/>
                      <wp:effectExtent l="19050" t="19050" r="21590" b="21590"/>
                      <wp:docPr id="83" name="Oval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010" cy="207010"/>
                              </a:xfrm>
                              <a:prstGeom prst="ellipse">
                                <a:avLst/>
                              </a:prstGeom>
                              <a:noFill/>
                              <a:ln w="28575">
                                <a:solidFill>
                                  <a:srgbClr val="DBDBDB">
                                    <a:lumMod val="90000"/>
                                    <a:lumOff val="0"/>
                                  </a:srgb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inline>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w16se="http://schemas.microsoft.com/office/word/2015/wordml/symex" xmlns:cx1="http://schemas.microsoft.com/office/drawing/2015/9/8/chartex" xmlns:cx="http://schemas.microsoft.com/office/drawing/2014/chartex">
                  <w:pict>
                    <v:oval w14:anchorId="74E79347" id="Oval 21" o:spid="_x0000_s1026" style="width:16.3pt;height:16.3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" filled="f" strokecolor="#c5c5c5" strokeweight="2.25pt">
                      <v:stroke joinstyle="miter"/>
                      <w10:anchorlock/>
                    </v:oval>
                  </w:pict>
                </mc:Fallback>
              </mc:AlternateContent>
            </w:r>
          </w:p>
        </w:tc>
        <w:tc>
          <w:tcPr>
            <w:tcW w:w="450" w:type="dxa"/>
            <w:tcBorders>
              <w:top w:val="nil"/>
              <w:left w:val="nil"/>
              <w:bottom w:val="nil"/>
              <w:right w:val="nil"/>
            </w:tcBorders>
            <w:shd w:val="clear" w:color="auto" w:fill="FFFFFF" w:themeFill="background1"/>
            <w:vAlign w:val="center"/>
            <w:hideMark/>
            <w:tcPrChange w:id="2133" w:author="Alicia Romero Lopez" w:date="2020-01-31T09:48:00Z">
              <w:tcPr>
                <w:tcW w:w="450" w:type="dxa"/>
                <w:tcBorders>
                  <w:top w:val="nil"/>
                  <w:left w:val="nil"/>
                  <w:bottom w:val="nil"/>
                  <w:right w:val="nil"/>
                </w:tcBorders>
                <w:shd w:val="clear" w:color="auto" w:fill="FFFFFF"/>
                <w:hideMark/>
              </w:tcPr>
            </w:tcPrChange>
          </w:tcPr>
          <w:p w14:paraId="0119C5F5" w14:textId="77777777" w:rsidR="00E14F2A" w:rsidRPr="007F4B89" w:rsidRDefault="00E14F2A" w:rsidP="00E14F2A">
            <w:pPr>
              <w:spacing w:before="120" w:after="120" w:line="256" w:lineRule="auto"/>
              <w:rPr>
                <w:rFonts w:ascii="Open Sans Semibold" w:hAnsi="Open Sans Semibold" w:cs="Open Sans Semibold"/>
                <w:color w:val="404040"/>
              </w:rPr>
            </w:pPr>
            <w:r w:rsidRPr="007F4B89">
              <w:rPr>
                <w:rFonts w:ascii="Open Sans Semibold" w:hAnsi="Open Sans Semibold" w:cs="Open Sans Semibold"/>
                <w:color w:val="404040"/>
              </w:rPr>
              <w:t>a.</w:t>
            </w:r>
          </w:p>
        </w:tc>
        <w:tc>
          <w:tcPr>
            <w:tcW w:w="8841" w:type="dxa"/>
            <w:gridSpan w:val="3"/>
            <w:tcBorders>
              <w:top w:val="nil"/>
              <w:left w:val="nil"/>
              <w:bottom w:val="nil"/>
              <w:right w:val="nil"/>
            </w:tcBorders>
            <w:shd w:val="clear" w:color="auto" w:fill="FFFFFF" w:themeFill="background1"/>
            <w:vAlign w:val="center"/>
            <w:hideMark/>
            <w:tcPrChange w:id="2134" w:author="Alicia Romero Lopez" w:date="2020-01-31T09:48:00Z">
              <w:tcPr>
                <w:tcW w:w="8841" w:type="dxa"/>
                <w:gridSpan w:val="3"/>
                <w:tcBorders>
                  <w:top w:val="nil"/>
                  <w:left w:val="nil"/>
                  <w:bottom w:val="nil"/>
                  <w:right w:val="nil"/>
                </w:tcBorders>
                <w:shd w:val="clear" w:color="auto" w:fill="FFFFFF"/>
                <w:hideMark/>
              </w:tcPr>
            </w:tcPrChange>
          </w:tcPr>
          <w:p w14:paraId="54CBFEC7" w14:textId="77777777" w:rsidR="00E14F2A" w:rsidRPr="007F4B89" w:rsidRDefault="00E14F2A" w:rsidP="00E14F2A">
            <w:pPr>
              <w:spacing w:before="120" w:after="120" w:line="256" w:lineRule="auto"/>
              <w:rPr>
                <w:color w:val="404040"/>
              </w:rPr>
            </w:pPr>
            <w:r w:rsidRPr="007F4B89">
              <w:rPr>
                <w:color w:val="404040"/>
              </w:rPr>
              <w:t>Graph Data</w:t>
            </w:r>
          </w:p>
        </w:tc>
        <w:tc>
          <w:tcPr>
            <w:tcW w:w="270" w:type="dxa"/>
            <w:tcBorders>
              <w:top w:val="nil"/>
              <w:left w:val="nil"/>
              <w:bottom w:val="nil"/>
              <w:right w:val="single" w:sz="4" w:space="0" w:color="DBDBDB" w:themeColor="accent3" w:themeTint="66"/>
            </w:tcBorders>
            <w:shd w:val="clear" w:color="auto" w:fill="FAFAFA"/>
            <w:tcPrChange w:id="2135" w:author="Alicia Romero Lopez" w:date="2020-01-31T09:48:00Z">
              <w:tcPr>
                <w:tcW w:w="270" w:type="dxa"/>
                <w:tcBorders>
                  <w:top w:val="nil"/>
                  <w:left w:val="nil"/>
                  <w:bottom w:val="nil"/>
                  <w:right w:val="single" w:sz="4" w:space="0" w:color="DBDBDB"/>
                </w:tcBorders>
                <w:shd w:val="clear" w:color="auto" w:fill="FAFAFA"/>
              </w:tcPr>
            </w:tcPrChange>
          </w:tcPr>
          <w:p w14:paraId="30F9E9AB" w14:textId="77777777" w:rsidR="00E14F2A" w:rsidRPr="007F4B89" w:rsidRDefault="00E14F2A" w:rsidP="00E14F2A">
            <w:pPr>
              <w:spacing w:before="120" w:after="120" w:line="256" w:lineRule="auto"/>
              <w:rPr>
                <w:color w:val="404040"/>
              </w:rPr>
            </w:pPr>
          </w:p>
        </w:tc>
      </w:tr>
      <w:tr w:rsidR="00E14F2A" w:rsidRPr="007F4B89" w14:paraId="55BEC029" w14:textId="77777777" w:rsidTr="51235A2F">
        <w:trPr>
          <w:cantSplit/>
          <w:trHeight w:val="20"/>
        </w:trPr>
        <w:tc>
          <w:tcPr>
            <w:tcW w:w="265" w:type="dxa"/>
            <w:tcBorders>
              <w:top w:val="nil"/>
              <w:left w:val="single" w:sz="4" w:space="0" w:color="DBDBDB" w:themeColor="accent3" w:themeTint="66"/>
              <w:bottom w:val="nil"/>
              <w:right w:val="nil"/>
            </w:tcBorders>
            <w:shd w:val="clear" w:color="auto" w:fill="FAFAFA"/>
            <w:tcPrChange w:id="2136" w:author="Alicia Romero Lopez" w:date="2020-01-31T09:48:00Z">
              <w:tcPr>
                <w:tcW w:w="265" w:type="dxa"/>
                <w:tcBorders>
                  <w:top w:val="nil"/>
                  <w:left w:val="single" w:sz="4" w:space="0" w:color="DBDBDB"/>
                  <w:bottom w:val="nil"/>
                  <w:right w:val="nil"/>
                </w:tcBorders>
                <w:shd w:val="clear" w:color="auto" w:fill="FAFAFA"/>
              </w:tcPr>
            </w:tcPrChange>
          </w:tcPr>
          <w:p w14:paraId="77D7D222" w14:textId="77777777" w:rsidR="00E14F2A" w:rsidRPr="007F4B89" w:rsidRDefault="00E14F2A" w:rsidP="00E14F2A">
            <w:pPr>
              <w:rPr>
                <w:color w:val="404040"/>
                <w:sz w:val="16"/>
                <w:szCs w:val="16"/>
              </w:rPr>
            </w:pPr>
          </w:p>
        </w:tc>
        <w:tc>
          <w:tcPr>
            <w:tcW w:w="630" w:type="dxa"/>
            <w:tcBorders>
              <w:top w:val="nil"/>
              <w:left w:val="nil"/>
              <w:bottom w:val="nil"/>
              <w:right w:val="nil"/>
            </w:tcBorders>
            <w:shd w:val="clear" w:color="auto" w:fill="FAFAFA"/>
            <w:vAlign w:val="center"/>
            <w:tcPrChange w:id="2137" w:author="Alicia Romero Lopez" w:date="2020-01-31T09:48:00Z">
              <w:tcPr>
                <w:tcW w:w="630" w:type="dxa"/>
                <w:tcBorders>
                  <w:top w:val="nil"/>
                  <w:left w:val="nil"/>
                  <w:bottom w:val="nil"/>
                  <w:right w:val="nil"/>
                </w:tcBorders>
                <w:shd w:val="clear" w:color="auto" w:fill="FAFAFA"/>
              </w:tcPr>
            </w:tcPrChange>
          </w:tcPr>
          <w:p w14:paraId="2DA568B3" w14:textId="77777777" w:rsidR="00E14F2A" w:rsidRPr="007F4B89" w:rsidRDefault="00E14F2A" w:rsidP="00E14F2A">
            <w:pPr>
              <w:rPr>
                <w:color w:val="404040"/>
                <w:sz w:val="16"/>
                <w:szCs w:val="16"/>
              </w:rPr>
            </w:pPr>
          </w:p>
        </w:tc>
        <w:tc>
          <w:tcPr>
            <w:tcW w:w="3330" w:type="dxa"/>
            <w:gridSpan w:val="2"/>
            <w:tcBorders>
              <w:top w:val="nil"/>
              <w:left w:val="nil"/>
              <w:bottom w:val="nil"/>
              <w:right w:val="nil"/>
            </w:tcBorders>
            <w:shd w:val="clear" w:color="auto" w:fill="FAFAFA"/>
            <w:vAlign w:val="center"/>
            <w:tcPrChange w:id="2138" w:author="Alicia Romero Lopez" w:date="2020-01-31T09:48:00Z">
              <w:tcPr>
                <w:tcW w:w="3330" w:type="dxa"/>
                <w:gridSpan w:val="2"/>
                <w:tcBorders>
                  <w:top w:val="nil"/>
                  <w:left w:val="nil"/>
                  <w:bottom w:val="nil"/>
                  <w:right w:val="nil"/>
                </w:tcBorders>
                <w:shd w:val="clear" w:color="auto" w:fill="FAFAFA"/>
              </w:tcPr>
            </w:tcPrChange>
          </w:tcPr>
          <w:p w14:paraId="3DAE68BA" w14:textId="77777777" w:rsidR="00E14F2A" w:rsidRPr="007F4B89" w:rsidRDefault="00E14F2A" w:rsidP="00E14F2A">
            <w:pPr>
              <w:rPr>
                <w:color w:val="404040"/>
                <w:sz w:val="16"/>
                <w:szCs w:val="16"/>
              </w:rPr>
            </w:pPr>
          </w:p>
        </w:tc>
        <w:tc>
          <w:tcPr>
            <w:tcW w:w="1980" w:type="dxa"/>
            <w:tcBorders>
              <w:top w:val="nil"/>
              <w:left w:val="nil"/>
              <w:bottom w:val="nil"/>
              <w:right w:val="nil"/>
            </w:tcBorders>
            <w:shd w:val="clear" w:color="auto" w:fill="FAFAFA"/>
            <w:vAlign w:val="center"/>
            <w:tcPrChange w:id="2139" w:author="Alicia Romero Lopez" w:date="2020-01-31T09:48:00Z">
              <w:tcPr>
                <w:tcW w:w="1980" w:type="dxa"/>
                <w:tcBorders>
                  <w:top w:val="nil"/>
                  <w:left w:val="nil"/>
                  <w:bottom w:val="nil"/>
                  <w:right w:val="nil"/>
                </w:tcBorders>
                <w:shd w:val="clear" w:color="auto" w:fill="FAFAFA"/>
              </w:tcPr>
            </w:tcPrChange>
          </w:tcPr>
          <w:p w14:paraId="66F48F45" w14:textId="77777777" w:rsidR="00E14F2A" w:rsidRPr="007F4B89" w:rsidRDefault="00E14F2A" w:rsidP="00E14F2A">
            <w:pPr>
              <w:rPr>
                <w:color w:val="404040"/>
                <w:sz w:val="16"/>
                <w:szCs w:val="16"/>
              </w:rPr>
            </w:pPr>
          </w:p>
        </w:tc>
        <w:tc>
          <w:tcPr>
            <w:tcW w:w="3978" w:type="dxa"/>
            <w:tcBorders>
              <w:top w:val="nil"/>
              <w:left w:val="nil"/>
              <w:bottom w:val="nil"/>
              <w:right w:val="nil"/>
            </w:tcBorders>
            <w:shd w:val="clear" w:color="auto" w:fill="FAFAFA"/>
            <w:vAlign w:val="center"/>
            <w:tcPrChange w:id="2140" w:author="Alicia Romero Lopez" w:date="2020-01-31T09:48:00Z">
              <w:tcPr>
                <w:tcW w:w="3978" w:type="dxa"/>
                <w:tcBorders>
                  <w:top w:val="nil"/>
                  <w:left w:val="nil"/>
                  <w:bottom w:val="nil"/>
                  <w:right w:val="nil"/>
                </w:tcBorders>
                <w:shd w:val="clear" w:color="auto" w:fill="FAFAFA"/>
              </w:tcPr>
            </w:tcPrChange>
          </w:tcPr>
          <w:p w14:paraId="4F2932E4" w14:textId="77777777" w:rsidR="00E14F2A" w:rsidRPr="007F4B89" w:rsidRDefault="00E14F2A" w:rsidP="00E14F2A">
            <w:pPr>
              <w:rPr>
                <w:noProof/>
                <w:color w:val="404040"/>
                <w:sz w:val="16"/>
                <w:szCs w:val="16"/>
              </w:rPr>
            </w:pPr>
          </w:p>
        </w:tc>
        <w:tc>
          <w:tcPr>
            <w:tcW w:w="270" w:type="dxa"/>
            <w:tcBorders>
              <w:top w:val="nil"/>
              <w:left w:val="nil"/>
              <w:bottom w:val="nil"/>
              <w:right w:val="single" w:sz="4" w:space="0" w:color="DBDBDB" w:themeColor="accent3" w:themeTint="66"/>
            </w:tcBorders>
            <w:shd w:val="clear" w:color="auto" w:fill="FAFAFA"/>
            <w:tcPrChange w:id="2141" w:author="Alicia Romero Lopez" w:date="2020-01-31T09:48:00Z">
              <w:tcPr>
                <w:tcW w:w="270" w:type="dxa"/>
                <w:tcBorders>
                  <w:top w:val="nil"/>
                  <w:left w:val="nil"/>
                  <w:bottom w:val="nil"/>
                  <w:right w:val="single" w:sz="4" w:space="0" w:color="DBDBDB"/>
                </w:tcBorders>
                <w:shd w:val="clear" w:color="auto" w:fill="FAFAFA"/>
              </w:tcPr>
            </w:tcPrChange>
          </w:tcPr>
          <w:p w14:paraId="7A923316" w14:textId="77777777" w:rsidR="00E14F2A" w:rsidRPr="007F4B89" w:rsidRDefault="00E14F2A" w:rsidP="00E14F2A">
            <w:pPr>
              <w:rPr>
                <w:color w:val="404040"/>
                <w:sz w:val="16"/>
                <w:szCs w:val="16"/>
              </w:rPr>
            </w:pPr>
          </w:p>
        </w:tc>
      </w:tr>
      <w:tr w:rsidR="00E14F2A" w:rsidRPr="007F4B89" w14:paraId="51D7E3CD" w14:textId="77777777" w:rsidTr="51235A2F">
        <w:trPr>
          <w:cantSplit/>
        </w:trPr>
        <w:tc>
          <w:tcPr>
            <w:tcW w:w="265" w:type="dxa"/>
            <w:tcBorders>
              <w:top w:val="nil"/>
              <w:left w:val="single" w:sz="4" w:space="0" w:color="DBDBDB" w:themeColor="accent3" w:themeTint="66"/>
              <w:bottom w:val="nil"/>
              <w:right w:val="nil"/>
            </w:tcBorders>
            <w:shd w:val="clear" w:color="auto" w:fill="FAFAFA"/>
            <w:tcPrChange w:id="2142" w:author="Alicia Romero Lopez" w:date="2020-01-31T09:48:00Z">
              <w:tcPr>
                <w:tcW w:w="265" w:type="dxa"/>
                <w:tcBorders>
                  <w:top w:val="nil"/>
                  <w:left w:val="single" w:sz="4" w:space="0" w:color="DBDBDB"/>
                  <w:bottom w:val="nil"/>
                  <w:right w:val="nil"/>
                </w:tcBorders>
                <w:shd w:val="clear" w:color="auto" w:fill="FAFAFA"/>
              </w:tcPr>
            </w:tcPrChange>
          </w:tcPr>
          <w:p w14:paraId="11DED7C3" w14:textId="77777777" w:rsidR="00E14F2A" w:rsidRPr="007F4B89" w:rsidRDefault="00E14F2A" w:rsidP="00E14F2A">
            <w:pPr>
              <w:spacing w:before="120" w:after="120" w:line="256" w:lineRule="auto"/>
              <w:rPr>
                <w:color w:val="404040"/>
              </w:rPr>
            </w:pPr>
          </w:p>
        </w:tc>
        <w:tc>
          <w:tcPr>
            <w:tcW w:w="630" w:type="dxa"/>
            <w:tcBorders>
              <w:top w:val="nil"/>
              <w:left w:val="nil"/>
              <w:bottom w:val="nil"/>
              <w:right w:val="nil"/>
            </w:tcBorders>
            <w:shd w:val="clear" w:color="auto" w:fill="FFFFFF" w:themeFill="background1"/>
            <w:vAlign w:val="center"/>
            <w:hideMark/>
            <w:tcPrChange w:id="2143" w:author="Alicia Romero Lopez" w:date="2020-01-31T09:48:00Z">
              <w:tcPr>
                <w:tcW w:w="630" w:type="dxa"/>
                <w:tcBorders>
                  <w:top w:val="nil"/>
                  <w:left w:val="nil"/>
                  <w:bottom w:val="nil"/>
                  <w:right w:val="nil"/>
                </w:tcBorders>
                <w:shd w:val="clear" w:color="auto" w:fill="FFFFFF"/>
                <w:hideMark/>
              </w:tcPr>
            </w:tcPrChange>
          </w:tcPr>
          <w:p w14:paraId="2D0818C6" w14:textId="77777777" w:rsidR="00E14F2A" w:rsidRPr="007F4B89" w:rsidRDefault="00E14F2A" w:rsidP="00E14F2A">
            <w:pPr>
              <w:spacing w:before="120" w:after="120" w:line="256" w:lineRule="auto"/>
              <w:rPr>
                <w:noProof/>
                <w:color w:val="404040"/>
              </w:rPr>
            </w:pPr>
            <w:r w:rsidRPr="007F4B89">
              <w:rPr>
                <w:noProof/>
                <w:color w:val="404040"/>
              </w:rPr>
              <mc:AlternateContent>
                <mc:Choice Requires="wps">
                  <w:drawing>
                    <wp:inline distT="0" distB="0" distL="0" distR="0" wp14:anchorId="1DA62079" wp14:editId="09388C5D">
                      <wp:extent cx="207010" cy="207010"/>
                      <wp:effectExtent l="19050" t="19050" r="21590" b="21590"/>
                      <wp:docPr id="82" name="Oval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010" cy="207010"/>
                              </a:xfrm>
                              <a:prstGeom prst="ellipse">
                                <a:avLst/>
                              </a:prstGeom>
                              <a:noFill/>
                              <a:ln w="28575">
                                <a:solidFill>
                                  <a:srgbClr val="DBDBDB">
                                    <a:lumMod val="90000"/>
                                    <a:lumOff val="0"/>
                                  </a:srgb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inline>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w16se="http://schemas.microsoft.com/office/word/2015/wordml/symex" xmlns:cx1="http://schemas.microsoft.com/office/drawing/2015/9/8/chartex" xmlns:cx="http://schemas.microsoft.com/office/drawing/2014/chartex">
                  <w:pict>
                    <v:oval w14:anchorId="59EBD15C" id="Oval 22" o:spid="_x0000_s1026" style="width:16.3pt;height:16.3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" filled="f" strokecolor="#c5c5c5" strokeweight="2.25pt">
                      <v:stroke joinstyle="miter"/>
                      <w10:anchorlock/>
                    </v:oval>
                  </w:pict>
                </mc:Fallback>
              </mc:AlternateContent>
            </w:r>
          </w:p>
        </w:tc>
        <w:tc>
          <w:tcPr>
            <w:tcW w:w="450" w:type="dxa"/>
            <w:tcBorders>
              <w:top w:val="nil"/>
              <w:left w:val="nil"/>
              <w:bottom w:val="nil"/>
              <w:right w:val="nil"/>
            </w:tcBorders>
            <w:shd w:val="clear" w:color="auto" w:fill="FFFFFF" w:themeFill="background1"/>
            <w:vAlign w:val="center"/>
            <w:hideMark/>
            <w:tcPrChange w:id="2144" w:author="Alicia Romero Lopez" w:date="2020-01-31T09:48:00Z">
              <w:tcPr>
                <w:tcW w:w="450" w:type="dxa"/>
                <w:tcBorders>
                  <w:top w:val="nil"/>
                  <w:left w:val="nil"/>
                  <w:bottom w:val="nil"/>
                  <w:right w:val="nil"/>
                </w:tcBorders>
                <w:shd w:val="clear" w:color="auto" w:fill="FFFFFF"/>
                <w:hideMark/>
              </w:tcPr>
            </w:tcPrChange>
          </w:tcPr>
          <w:p w14:paraId="2AAB41F7" w14:textId="77777777" w:rsidR="00E14F2A" w:rsidRPr="007F4B89" w:rsidRDefault="00E14F2A" w:rsidP="00E14F2A">
            <w:pPr>
              <w:spacing w:before="120" w:after="120" w:line="256" w:lineRule="auto"/>
              <w:rPr>
                <w:rFonts w:ascii="Open Sans Semibold" w:hAnsi="Open Sans Semibold" w:cs="Open Sans Semibold"/>
                <w:color w:val="404040"/>
              </w:rPr>
            </w:pPr>
            <w:r w:rsidRPr="007F4B89">
              <w:rPr>
                <w:rFonts w:ascii="Open Sans Semibold" w:hAnsi="Open Sans Semibold" w:cs="Open Sans Semibold"/>
                <w:color w:val="404040"/>
              </w:rPr>
              <w:t>b.</w:t>
            </w:r>
          </w:p>
        </w:tc>
        <w:tc>
          <w:tcPr>
            <w:tcW w:w="8841" w:type="dxa"/>
            <w:gridSpan w:val="3"/>
            <w:tcBorders>
              <w:top w:val="nil"/>
              <w:left w:val="nil"/>
              <w:bottom w:val="nil"/>
              <w:right w:val="nil"/>
            </w:tcBorders>
            <w:shd w:val="clear" w:color="auto" w:fill="FFFFFF" w:themeFill="background1"/>
            <w:vAlign w:val="center"/>
            <w:hideMark/>
            <w:tcPrChange w:id="2145" w:author="Alicia Romero Lopez" w:date="2020-01-31T09:48:00Z">
              <w:tcPr>
                <w:tcW w:w="8841" w:type="dxa"/>
                <w:gridSpan w:val="3"/>
                <w:tcBorders>
                  <w:top w:val="nil"/>
                  <w:left w:val="nil"/>
                  <w:bottom w:val="nil"/>
                  <w:right w:val="nil"/>
                </w:tcBorders>
                <w:shd w:val="clear" w:color="auto" w:fill="FFFFFF"/>
                <w:hideMark/>
              </w:tcPr>
            </w:tcPrChange>
          </w:tcPr>
          <w:p w14:paraId="070E7900" w14:textId="77777777" w:rsidR="00E14F2A" w:rsidRPr="007F4B89" w:rsidRDefault="00E14F2A" w:rsidP="00E14F2A">
            <w:pPr>
              <w:spacing w:before="120" w:after="120" w:line="256" w:lineRule="auto"/>
              <w:rPr>
                <w:color w:val="404040"/>
              </w:rPr>
            </w:pPr>
            <w:r w:rsidRPr="007F4B89">
              <w:rPr>
                <w:color w:val="404040"/>
              </w:rPr>
              <w:t>Ordered Data</w:t>
            </w:r>
          </w:p>
        </w:tc>
        <w:tc>
          <w:tcPr>
            <w:tcW w:w="270" w:type="dxa"/>
            <w:tcBorders>
              <w:top w:val="nil"/>
              <w:left w:val="nil"/>
              <w:bottom w:val="nil"/>
              <w:right w:val="single" w:sz="4" w:space="0" w:color="DBDBDB" w:themeColor="accent3" w:themeTint="66"/>
            </w:tcBorders>
            <w:shd w:val="clear" w:color="auto" w:fill="FAFAFA"/>
            <w:tcPrChange w:id="2146" w:author="Alicia Romero Lopez" w:date="2020-01-31T09:48:00Z">
              <w:tcPr>
                <w:tcW w:w="270" w:type="dxa"/>
                <w:tcBorders>
                  <w:top w:val="nil"/>
                  <w:left w:val="nil"/>
                  <w:bottom w:val="nil"/>
                  <w:right w:val="single" w:sz="4" w:space="0" w:color="DBDBDB"/>
                </w:tcBorders>
                <w:shd w:val="clear" w:color="auto" w:fill="FAFAFA"/>
              </w:tcPr>
            </w:tcPrChange>
          </w:tcPr>
          <w:p w14:paraId="5144A76D" w14:textId="77777777" w:rsidR="00E14F2A" w:rsidRPr="007F4B89" w:rsidRDefault="00E14F2A" w:rsidP="00E14F2A">
            <w:pPr>
              <w:spacing w:before="120" w:after="120" w:line="256" w:lineRule="auto"/>
              <w:rPr>
                <w:color w:val="404040"/>
              </w:rPr>
            </w:pPr>
          </w:p>
        </w:tc>
      </w:tr>
      <w:tr w:rsidR="00E14F2A" w:rsidRPr="007F4B89" w14:paraId="6D47D212" w14:textId="77777777" w:rsidTr="51235A2F">
        <w:trPr>
          <w:cantSplit/>
          <w:trHeight w:val="20"/>
        </w:trPr>
        <w:tc>
          <w:tcPr>
            <w:tcW w:w="265" w:type="dxa"/>
            <w:tcBorders>
              <w:top w:val="nil"/>
              <w:left w:val="single" w:sz="4" w:space="0" w:color="DBDBDB" w:themeColor="accent3" w:themeTint="66"/>
              <w:bottom w:val="nil"/>
              <w:right w:val="nil"/>
            </w:tcBorders>
            <w:shd w:val="clear" w:color="auto" w:fill="FAFAFA"/>
            <w:tcPrChange w:id="2147" w:author="Alicia Romero Lopez" w:date="2020-01-31T09:48:00Z">
              <w:tcPr>
                <w:tcW w:w="265" w:type="dxa"/>
                <w:tcBorders>
                  <w:top w:val="nil"/>
                  <w:left w:val="single" w:sz="4" w:space="0" w:color="DBDBDB"/>
                  <w:bottom w:val="nil"/>
                  <w:right w:val="nil"/>
                </w:tcBorders>
                <w:shd w:val="clear" w:color="auto" w:fill="FAFAFA"/>
              </w:tcPr>
            </w:tcPrChange>
          </w:tcPr>
          <w:p w14:paraId="624B1C31" w14:textId="77777777" w:rsidR="00E14F2A" w:rsidRPr="007F4B89" w:rsidRDefault="00E14F2A" w:rsidP="00E14F2A">
            <w:pPr>
              <w:rPr>
                <w:color w:val="404040"/>
                <w:sz w:val="16"/>
                <w:szCs w:val="16"/>
              </w:rPr>
            </w:pPr>
          </w:p>
        </w:tc>
        <w:tc>
          <w:tcPr>
            <w:tcW w:w="630" w:type="dxa"/>
            <w:tcBorders>
              <w:top w:val="nil"/>
              <w:left w:val="nil"/>
              <w:bottom w:val="nil"/>
              <w:right w:val="nil"/>
            </w:tcBorders>
            <w:shd w:val="clear" w:color="auto" w:fill="FAFAFA"/>
            <w:vAlign w:val="center"/>
            <w:tcPrChange w:id="2148" w:author="Alicia Romero Lopez" w:date="2020-01-31T09:48:00Z">
              <w:tcPr>
                <w:tcW w:w="630" w:type="dxa"/>
                <w:tcBorders>
                  <w:top w:val="nil"/>
                  <w:left w:val="nil"/>
                  <w:bottom w:val="nil"/>
                  <w:right w:val="nil"/>
                </w:tcBorders>
                <w:shd w:val="clear" w:color="auto" w:fill="FAFAFA"/>
              </w:tcPr>
            </w:tcPrChange>
          </w:tcPr>
          <w:p w14:paraId="76857324" w14:textId="77777777" w:rsidR="00E14F2A" w:rsidRPr="007F4B89" w:rsidRDefault="00E14F2A" w:rsidP="00E14F2A">
            <w:pPr>
              <w:rPr>
                <w:color w:val="404040"/>
                <w:sz w:val="16"/>
                <w:szCs w:val="16"/>
              </w:rPr>
            </w:pPr>
          </w:p>
        </w:tc>
        <w:tc>
          <w:tcPr>
            <w:tcW w:w="3330" w:type="dxa"/>
            <w:gridSpan w:val="2"/>
            <w:tcBorders>
              <w:top w:val="nil"/>
              <w:left w:val="nil"/>
              <w:bottom w:val="nil"/>
              <w:right w:val="nil"/>
            </w:tcBorders>
            <w:shd w:val="clear" w:color="auto" w:fill="FAFAFA"/>
            <w:vAlign w:val="center"/>
            <w:tcPrChange w:id="2149" w:author="Alicia Romero Lopez" w:date="2020-01-31T09:48:00Z">
              <w:tcPr>
                <w:tcW w:w="3330" w:type="dxa"/>
                <w:gridSpan w:val="2"/>
                <w:tcBorders>
                  <w:top w:val="nil"/>
                  <w:left w:val="nil"/>
                  <w:bottom w:val="nil"/>
                  <w:right w:val="nil"/>
                </w:tcBorders>
                <w:shd w:val="clear" w:color="auto" w:fill="FAFAFA"/>
              </w:tcPr>
            </w:tcPrChange>
          </w:tcPr>
          <w:p w14:paraId="789F2921" w14:textId="77777777" w:rsidR="00E14F2A" w:rsidRPr="007F4B89" w:rsidRDefault="00E14F2A" w:rsidP="00E14F2A">
            <w:pPr>
              <w:rPr>
                <w:color w:val="404040"/>
                <w:sz w:val="16"/>
                <w:szCs w:val="16"/>
              </w:rPr>
            </w:pPr>
          </w:p>
        </w:tc>
        <w:tc>
          <w:tcPr>
            <w:tcW w:w="1980" w:type="dxa"/>
            <w:tcBorders>
              <w:top w:val="nil"/>
              <w:left w:val="nil"/>
              <w:bottom w:val="nil"/>
              <w:right w:val="nil"/>
            </w:tcBorders>
            <w:shd w:val="clear" w:color="auto" w:fill="FAFAFA"/>
            <w:vAlign w:val="center"/>
            <w:tcPrChange w:id="2150" w:author="Alicia Romero Lopez" w:date="2020-01-31T09:48:00Z">
              <w:tcPr>
                <w:tcW w:w="1980" w:type="dxa"/>
                <w:tcBorders>
                  <w:top w:val="nil"/>
                  <w:left w:val="nil"/>
                  <w:bottom w:val="nil"/>
                  <w:right w:val="nil"/>
                </w:tcBorders>
                <w:shd w:val="clear" w:color="auto" w:fill="FAFAFA"/>
              </w:tcPr>
            </w:tcPrChange>
          </w:tcPr>
          <w:p w14:paraId="0CF9DD57" w14:textId="77777777" w:rsidR="00E14F2A" w:rsidRPr="007F4B89" w:rsidRDefault="00E14F2A" w:rsidP="00E14F2A">
            <w:pPr>
              <w:rPr>
                <w:color w:val="404040"/>
                <w:sz w:val="16"/>
                <w:szCs w:val="16"/>
              </w:rPr>
            </w:pPr>
          </w:p>
        </w:tc>
        <w:tc>
          <w:tcPr>
            <w:tcW w:w="3978" w:type="dxa"/>
            <w:tcBorders>
              <w:top w:val="nil"/>
              <w:left w:val="nil"/>
              <w:bottom w:val="nil"/>
              <w:right w:val="nil"/>
            </w:tcBorders>
            <w:shd w:val="clear" w:color="auto" w:fill="FAFAFA"/>
            <w:vAlign w:val="center"/>
            <w:tcPrChange w:id="2151" w:author="Alicia Romero Lopez" w:date="2020-01-31T09:48:00Z">
              <w:tcPr>
                <w:tcW w:w="3978" w:type="dxa"/>
                <w:tcBorders>
                  <w:top w:val="nil"/>
                  <w:left w:val="nil"/>
                  <w:bottom w:val="nil"/>
                  <w:right w:val="nil"/>
                </w:tcBorders>
                <w:shd w:val="clear" w:color="auto" w:fill="FAFAFA"/>
              </w:tcPr>
            </w:tcPrChange>
          </w:tcPr>
          <w:p w14:paraId="68ACF9F1" w14:textId="77777777" w:rsidR="00E14F2A" w:rsidRPr="007F4B89" w:rsidRDefault="00E14F2A" w:rsidP="00E14F2A">
            <w:pPr>
              <w:rPr>
                <w:noProof/>
                <w:color w:val="404040"/>
                <w:sz w:val="16"/>
                <w:szCs w:val="16"/>
              </w:rPr>
            </w:pPr>
          </w:p>
        </w:tc>
        <w:tc>
          <w:tcPr>
            <w:tcW w:w="270" w:type="dxa"/>
            <w:tcBorders>
              <w:top w:val="nil"/>
              <w:left w:val="nil"/>
              <w:bottom w:val="nil"/>
              <w:right w:val="single" w:sz="4" w:space="0" w:color="DBDBDB" w:themeColor="accent3" w:themeTint="66"/>
            </w:tcBorders>
            <w:shd w:val="clear" w:color="auto" w:fill="FAFAFA"/>
            <w:tcPrChange w:id="2152" w:author="Alicia Romero Lopez" w:date="2020-01-31T09:48:00Z">
              <w:tcPr>
                <w:tcW w:w="270" w:type="dxa"/>
                <w:tcBorders>
                  <w:top w:val="nil"/>
                  <w:left w:val="nil"/>
                  <w:bottom w:val="nil"/>
                  <w:right w:val="single" w:sz="4" w:space="0" w:color="DBDBDB"/>
                </w:tcBorders>
                <w:shd w:val="clear" w:color="auto" w:fill="FAFAFA"/>
              </w:tcPr>
            </w:tcPrChange>
          </w:tcPr>
          <w:p w14:paraId="4EFD7A40" w14:textId="77777777" w:rsidR="00E14F2A" w:rsidRPr="007F4B89" w:rsidRDefault="00E14F2A" w:rsidP="00E14F2A">
            <w:pPr>
              <w:rPr>
                <w:color w:val="404040"/>
                <w:sz w:val="16"/>
                <w:szCs w:val="16"/>
              </w:rPr>
            </w:pPr>
          </w:p>
        </w:tc>
      </w:tr>
      <w:tr w:rsidR="00E14F2A" w:rsidRPr="007F4B89" w14:paraId="0E14A312" w14:textId="77777777" w:rsidTr="51235A2F">
        <w:trPr>
          <w:cantSplit/>
        </w:trPr>
        <w:tc>
          <w:tcPr>
            <w:tcW w:w="265" w:type="dxa"/>
            <w:tcBorders>
              <w:top w:val="nil"/>
              <w:left w:val="single" w:sz="4" w:space="0" w:color="DBDBDB" w:themeColor="accent3" w:themeTint="66"/>
              <w:bottom w:val="nil"/>
              <w:right w:val="nil"/>
            </w:tcBorders>
            <w:shd w:val="clear" w:color="auto" w:fill="FAFAFA"/>
            <w:tcPrChange w:id="2153" w:author="Alicia Romero Lopez" w:date="2020-01-31T09:48:00Z">
              <w:tcPr>
                <w:tcW w:w="265" w:type="dxa"/>
                <w:tcBorders>
                  <w:top w:val="nil"/>
                  <w:left w:val="single" w:sz="4" w:space="0" w:color="DBDBDB"/>
                  <w:bottom w:val="nil"/>
                  <w:right w:val="nil"/>
                </w:tcBorders>
                <w:shd w:val="clear" w:color="auto" w:fill="FAFAFA"/>
              </w:tcPr>
            </w:tcPrChange>
          </w:tcPr>
          <w:p w14:paraId="77530129" w14:textId="77777777" w:rsidR="00E14F2A" w:rsidRPr="007F4B89" w:rsidRDefault="00E14F2A" w:rsidP="00E14F2A">
            <w:pPr>
              <w:spacing w:before="120" w:after="120" w:line="256" w:lineRule="auto"/>
              <w:rPr>
                <w:color w:val="404040"/>
              </w:rPr>
            </w:pPr>
          </w:p>
        </w:tc>
        <w:tc>
          <w:tcPr>
            <w:tcW w:w="630" w:type="dxa"/>
            <w:tcBorders>
              <w:top w:val="nil"/>
              <w:left w:val="nil"/>
              <w:bottom w:val="nil"/>
              <w:right w:val="nil"/>
            </w:tcBorders>
            <w:shd w:val="clear" w:color="auto" w:fill="FFFFFF" w:themeFill="background1"/>
            <w:vAlign w:val="center"/>
            <w:hideMark/>
            <w:tcPrChange w:id="2154" w:author="Alicia Romero Lopez" w:date="2020-01-31T09:48:00Z">
              <w:tcPr>
                <w:tcW w:w="630" w:type="dxa"/>
                <w:tcBorders>
                  <w:top w:val="nil"/>
                  <w:left w:val="nil"/>
                  <w:bottom w:val="nil"/>
                  <w:right w:val="nil"/>
                </w:tcBorders>
                <w:shd w:val="clear" w:color="auto" w:fill="FFFFFF"/>
                <w:hideMark/>
              </w:tcPr>
            </w:tcPrChange>
          </w:tcPr>
          <w:p w14:paraId="46606F37" w14:textId="77777777" w:rsidR="00E14F2A" w:rsidRPr="007F4B89" w:rsidRDefault="00E14F2A" w:rsidP="00E14F2A">
            <w:pPr>
              <w:spacing w:before="120" w:after="120" w:line="256" w:lineRule="auto"/>
              <w:rPr>
                <w:noProof/>
                <w:color w:val="404040"/>
              </w:rPr>
            </w:pPr>
            <w:r w:rsidRPr="007F4B89">
              <w:rPr>
                <w:noProof/>
                <w:color w:val="404040"/>
              </w:rPr>
              <mc:AlternateContent>
                <mc:Choice Requires="wps">
                  <w:drawing>
                    <wp:inline distT="0" distB="0" distL="0" distR="0" wp14:anchorId="596D8D6C" wp14:editId="5AD74691">
                      <wp:extent cx="207010" cy="207010"/>
                      <wp:effectExtent l="19050" t="19050" r="21590" b="21590"/>
                      <wp:docPr id="81" name="Oval 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010" cy="207010"/>
                              </a:xfrm>
                              <a:prstGeom prst="ellipse">
                                <a:avLst/>
                              </a:prstGeom>
                              <a:noFill/>
                              <a:ln w="28575">
                                <a:solidFill>
                                  <a:srgbClr val="DBDBDB">
                                    <a:lumMod val="90000"/>
                                    <a:lumOff val="0"/>
                                  </a:srgb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inline>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w16se="http://schemas.microsoft.com/office/word/2015/wordml/symex" xmlns:cx1="http://schemas.microsoft.com/office/drawing/2015/9/8/chartex" xmlns:cx="http://schemas.microsoft.com/office/drawing/2014/chartex">
                  <w:pict>
                    <v:oval w14:anchorId="1677C7EF" id="Oval 23" o:spid="_x0000_s1026" style="width:16.3pt;height:16.3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" filled="f" strokecolor="#c5c5c5" strokeweight="2.25pt">
                      <v:stroke joinstyle="miter"/>
                      <w10:anchorlock/>
                    </v:oval>
                  </w:pict>
                </mc:Fallback>
              </mc:AlternateContent>
            </w:r>
          </w:p>
        </w:tc>
        <w:tc>
          <w:tcPr>
            <w:tcW w:w="450" w:type="dxa"/>
            <w:tcBorders>
              <w:top w:val="nil"/>
              <w:left w:val="nil"/>
              <w:bottom w:val="nil"/>
              <w:right w:val="nil"/>
            </w:tcBorders>
            <w:shd w:val="clear" w:color="auto" w:fill="FFFFFF" w:themeFill="background1"/>
            <w:vAlign w:val="center"/>
            <w:hideMark/>
            <w:tcPrChange w:id="2155" w:author="Alicia Romero Lopez" w:date="2020-01-31T09:48:00Z">
              <w:tcPr>
                <w:tcW w:w="450" w:type="dxa"/>
                <w:tcBorders>
                  <w:top w:val="nil"/>
                  <w:left w:val="nil"/>
                  <w:bottom w:val="nil"/>
                  <w:right w:val="nil"/>
                </w:tcBorders>
                <w:shd w:val="clear" w:color="auto" w:fill="FFFFFF"/>
                <w:hideMark/>
              </w:tcPr>
            </w:tcPrChange>
          </w:tcPr>
          <w:p w14:paraId="7C976B6A" w14:textId="77777777" w:rsidR="00E14F2A" w:rsidRPr="007F4B89" w:rsidRDefault="00E14F2A" w:rsidP="00E14F2A">
            <w:pPr>
              <w:spacing w:before="120" w:after="120" w:line="256" w:lineRule="auto"/>
              <w:rPr>
                <w:rFonts w:ascii="Open Sans Semibold" w:hAnsi="Open Sans Semibold" w:cs="Open Sans Semibold"/>
                <w:color w:val="404040"/>
              </w:rPr>
            </w:pPr>
            <w:r w:rsidRPr="007F4B89">
              <w:rPr>
                <w:rFonts w:ascii="Open Sans Semibold" w:hAnsi="Open Sans Semibold" w:cs="Open Sans Semibold"/>
                <w:color w:val="404040"/>
              </w:rPr>
              <w:t>c.</w:t>
            </w:r>
          </w:p>
        </w:tc>
        <w:tc>
          <w:tcPr>
            <w:tcW w:w="8841" w:type="dxa"/>
            <w:gridSpan w:val="3"/>
            <w:tcBorders>
              <w:top w:val="nil"/>
              <w:left w:val="nil"/>
              <w:bottom w:val="nil"/>
              <w:right w:val="nil"/>
            </w:tcBorders>
            <w:shd w:val="clear" w:color="auto" w:fill="FFFFFF" w:themeFill="background1"/>
            <w:vAlign w:val="center"/>
            <w:hideMark/>
            <w:tcPrChange w:id="2156" w:author="Alicia Romero Lopez" w:date="2020-01-31T09:48:00Z">
              <w:tcPr>
                <w:tcW w:w="8841" w:type="dxa"/>
                <w:gridSpan w:val="3"/>
                <w:tcBorders>
                  <w:top w:val="nil"/>
                  <w:left w:val="nil"/>
                  <w:bottom w:val="nil"/>
                  <w:right w:val="nil"/>
                </w:tcBorders>
                <w:shd w:val="clear" w:color="auto" w:fill="FFFFFF"/>
                <w:hideMark/>
              </w:tcPr>
            </w:tcPrChange>
          </w:tcPr>
          <w:p w14:paraId="5800CAED" w14:textId="77777777" w:rsidR="00E14F2A" w:rsidRPr="007F4B89" w:rsidRDefault="00E14F2A" w:rsidP="00E14F2A">
            <w:pPr>
              <w:spacing w:before="120" w:after="120" w:line="256" w:lineRule="auto"/>
              <w:rPr>
                <w:color w:val="404040"/>
              </w:rPr>
            </w:pPr>
            <w:r w:rsidRPr="007F4B89">
              <w:rPr>
                <w:rFonts w:cs="Open Sans"/>
                <w:color w:val="404040"/>
                <w:highlight w:val="green"/>
              </w:rPr>
              <w:t>Tabular Data</w:t>
            </w:r>
          </w:p>
        </w:tc>
        <w:tc>
          <w:tcPr>
            <w:tcW w:w="270" w:type="dxa"/>
            <w:tcBorders>
              <w:top w:val="nil"/>
              <w:left w:val="nil"/>
              <w:bottom w:val="nil"/>
              <w:right w:val="single" w:sz="4" w:space="0" w:color="DBDBDB" w:themeColor="accent3" w:themeTint="66"/>
            </w:tcBorders>
            <w:shd w:val="clear" w:color="auto" w:fill="FAFAFA"/>
            <w:tcPrChange w:id="2157" w:author="Alicia Romero Lopez" w:date="2020-01-31T09:48:00Z">
              <w:tcPr>
                <w:tcW w:w="270" w:type="dxa"/>
                <w:tcBorders>
                  <w:top w:val="nil"/>
                  <w:left w:val="nil"/>
                  <w:bottom w:val="nil"/>
                  <w:right w:val="single" w:sz="4" w:space="0" w:color="DBDBDB"/>
                </w:tcBorders>
                <w:shd w:val="clear" w:color="auto" w:fill="FAFAFA"/>
              </w:tcPr>
            </w:tcPrChange>
          </w:tcPr>
          <w:p w14:paraId="3175C508" w14:textId="77777777" w:rsidR="00E14F2A" w:rsidRPr="007F4B89" w:rsidRDefault="00E14F2A" w:rsidP="00E14F2A">
            <w:pPr>
              <w:spacing w:before="120" w:after="120" w:line="256" w:lineRule="auto"/>
              <w:rPr>
                <w:color w:val="404040"/>
              </w:rPr>
            </w:pPr>
          </w:p>
        </w:tc>
      </w:tr>
      <w:tr w:rsidR="00E14F2A" w:rsidRPr="007F4B89" w14:paraId="16FDEADE" w14:textId="77777777" w:rsidTr="51235A2F">
        <w:trPr>
          <w:cantSplit/>
        </w:trPr>
        <w:tc>
          <w:tcPr>
            <w:tcW w:w="265" w:type="dxa"/>
            <w:tcBorders>
              <w:top w:val="nil"/>
              <w:left w:val="single" w:sz="4" w:space="0" w:color="DBDBDB" w:themeColor="accent3" w:themeTint="66"/>
              <w:bottom w:val="nil"/>
              <w:right w:val="nil"/>
            </w:tcBorders>
            <w:shd w:val="clear" w:color="auto" w:fill="FAFAFA"/>
            <w:tcPrChange w:id="2158" w:author="Alicia Romero Lopez" w:date="2020-01-31T09:48:00Z">
              <w:tcPr>
                <w:tcW w:w="265" w:type="dxa"/>
                <w:tcBorders>
                  <w:top w:val="nil"/>
                  <w:left w:val="single" w:sz="4" w:space="0" w:color="DBDBDB"/>
                  <w:bottom w:val="nil"/>
                  <w:right w:val="nil"/>
                </w:tcBorders>
                <w:shd w:val="clear" w:color="auto" w:fill="FAFAFA"/>
              </w:tcPr>
            </w:tcPrChange>
          </w:tcPr>
          <w:p w14:paraId="48C090E0" w14:textId="77777777" w:rsidR="00E14F2A" w:rsidRPr="007F4B89" w:rsidRDefault="00E14F2A" w:rsidP="00E14F2A">
            <w:pPr>
              <w:rPr>
                <w:color w:val="404040"/>
                <w:sz w:val="16"/>
                <w:szCs w:val="16"/>
              </w:rPr>
            </w:pPr>
          </w:p>
        </w:tc>
        <w:tc>
          <w:tcPr>
            <w:tcW w:w="3960" w:type="dxa"/>
            <w:gridSpan w:val="3"/>
            <w:tcBorders>
              <w:top w:val="nil"/>
              <w:left w:val="nil"/>
              <w:bottom w:val="nil"/>
              <w:right w:val="nil"/>
            </w:tcBorders>
            <w:shd w:val="clear" w:color="auto" w:fill="FAFAFA"/>
            <w:vAlign w:val="center"/>
            <w:tcPrChange w:id="2159" w:author="Alicia Romero Lopez" w:date="2020-01-31T09:48:00Z">
              <w:tcPr>
                <w:tcW w:w="3960" w:type="dxa"/>
                <w:gridSpan w:val="3"/>
                <w:tcBorders>
                  <w:top w:val="nil"/>
                  <w:left w:val="nil"/>
                  <w:bottom w:val="nil"/>
                  <w:right w:val="nil"/>
                </w:tcBorders>
                <w:shd w:val="clear" w:color="auto" w:fill="FAFAFA"/>
              </w:tcPr>
            </w:tcPrChange>
          </w:tcPr>
          <w:p w14:paraId="1E82C914" w14:textId="77777777" w:rsidR="00E14F2A" w:rsidRPr="007F4B89" w:rsidRDefault="00E14F2A" w:rsidP="00E14F2A">
            <w:pPr>
              <w:rPr>
                <w:color w:val="404040"/>
                <w:sz w:val="16"/>
                <w:szCs w:val="16"/>
              </w:rPr>
            </w:pPr>
          </w:p>
        </w:tc>
        <w:tc>
          <w:tcPr>
            <w:tcW w:w="1980" w:type="dxa"/>
            <w:tcBorders>
              <w:top w:val="nil"/>
              <w:left w:val="nil"/>
              <w:bottom w:val="nil"/>
              <w:right w:val="nil"/>
            </w:tcBorders>
            <w:shd w:val="clear" w:color="auto" w:fill="FAFAFA"/>
            <w:vAlign w:val="center"/>
            <w:tcPrChange w:id="2160" w:author="Alicia Romero Lopez" w:date="2020-01-31T09:48:00Z">
              <w:tcPr>
                <w:tcW w:w="1980" w:type="dxa"/>
                <w:tcBorders>
                  <w:top w:val="nil"/>
                  <w:left w:val="nil"/>
                  <w:bottom w:val="nil"/>
                  <w:right w:val="nil"/>
                </w:tcBorders>
                <w:shd w:val="clear" w:color="auto" w:fill="FAFAFA"/>
              </w:tcPr>
            </w:tcPrChange>
          </w:tcPr>
          <w:p w14:paraId="1A68C6BB" w14:textId="77777777" w:rsidR="00E14F2A" w:rsidRPr="007F4B89" w:rsidRDefault="00E14F2A" w:rsidP="00E14F2A">
            <w:pPr>
              <w:rPr>
                <w:color w:val="404040"/>
                <w:sz w:val="16"/>
                <w:szCs w:val="16"/>
              </w:rPr>
            </w:pPr>
          </w:p>
        </w:tc>
        <w:tc>
          <w:tcPr>
            <w:tcW w:w="3978" w:type="dxa"/>
            <w:tcBorders>
              <w:top w:val="nil"/>
              <w:left w:val="nil"/>
              <w:bottom w:val="nil"/>
              <w:right w:val="nil"/>
            </w:tcBorders>
            <w:shd w:val="clear" w:color="auto" w:fill="FAFAFA"/>
            <w:vAlign w:val="center"/>
            <w:tcPrChange w:id="2161" w:author="Alicia Romero Lopez" w:date="2020-01-31T09:48:00Z">
              <w:tcPr>
                <w:tcW w:w="3978" w:type="dxa"/>
                <w:tcBorders>
                  <w:top w:val="nil"/>
                  <w:left w:val="nil"/>
                  <w:bottom w:val="nil"/>
                  <w:right w:val="nil"/>
                </w:tcBorders>
                <w:shd w:val="clear" w:color="auto" w:fill="FAFAFA"/>
              </w:tcPr>
            </w:tcPrChange>
          </w:tcPr>
          <w:p w14:paraId="409CABD5" w14:textId="77777777" w:rsidR="00E14F2A" w:rsidRPr="007F4B89" w:rsidRDefault="00E14F2A" w:rsidP="00E14F2A">
            <w:pPr>
              <w:rPr>
                <w:color w:val="404040"/>
                <w:sz w:val="16"/>
                <w:szCs w:val="16"/>
              </w:rPr>
            </w:pPr>
          </w:p>
        </w:tc>
        <w:tc>
          <w:tcPr>
            <w:tcW w:w="270" w:type="dxa"/>
            <w:tcBorders>
              <w:top w:val="nil"/>
              <w:left w:val="nil"/>
              <w:bottom w:val="nil"/>
              <w:right w:val="single" w:sz="4" w:space="0" w:color="DBDBDB" w:themeColor="accent3" w:themeTint="66"/>
            </w:tcBorders>
            <w:shd w:val="clear" w:color="auto" w:fill="FAFAFA"/>
            <w:tcPrChange w:id="2162" w:author="Alicia Romero Lopez" w:date="2020-01-31T09:48:00Z">
              <w:tcPr>
                <w:tcW w:w="270" w:type="dxa"/>
                <w:tcBorders>
                  <w:top w:val="nil"/>
                  <w:left w:val="nil"/>
                  <w:bottom w:val="nil"/>
                  <w:right w:val="single" w:sz="4" w:space="0" w:color="DBDBDB"/>
                </w:tcBorders>
                <w:shd w:val="clear" w:color="auto" w:fill="FAFAFA"/>
              </w:tcPr>
            </w:tcPrChange>
          </w:tcPr>
          <w:p w14:paraId="5578D12F" w14:textId="77777777" w:rsidR="00E14F2A" w:rsidRPr="007F4B89" w:rsidRDefault="00E14F2A" w:rsidP="00E14F2A">
            <w:pPr>
              <w:rPr>
                <w:color w:val="404040"/>
                <w:sz w:val="16"/>
                <w:szCs w:val="16"/>
              </w:rPr>
            </w:pPr>
          </w:p>
        </w:tc>
      </w:tr>
      <w:tr w:rsidR="00E14F2A" w:rsidRPr="007F4B89" w14:paraId="45BA9B88" w14:textId="77777777" w:rsidTr="51235A2F">
        <w:trPr>
          <w:cantSplit/>
        </w:trPr>
        <w:tc>
          <w:tcPr>
            <w:tcW w:w="265" w:type="dxa"/>
            <w:tcBorders>
              <w:top w:val="nil"/>
              <w:left w:val="single" w:sz="4" w:space="0" w:color="DBDBDB" w:themeColor="accent3" w:themeTint="66"/>
              <w:bottom w:val="nil"/>
              <w:right w:val="nil"/>
            </w:tcBorders>
            <w:shd w:val="clear" w:color="auto" w:fill="FAFAFA"/>
            <w:tcPrChange w:id="2163" w:author="Alicia Romero Lopez" w:date="2020-01-31T09:48:00Z">
              <w:tcPr>
                <w:tcW w:w="265" w:type="dxa"/>
                <w:tcBorders>
                  <w:top w:val="nil"/>
                  <w:left w:val="single" w:sz="4" w:space="0" w:color="DBDBDB"/>
                  <w:bottom w:val="nil"/>
                  <w:right w:val="nil"/>
                </w:tcBorders>
                <w:shd w:val="clear" w:color="auto" w:fill="FAFAFA"/>
              </w:tcPr>
            </w:tcPrChange>
          </w:tcPr>
          <w:p w14:paraId="2628049E" w14:textId="77777777" w:rsidR="00E14F2A" w:rsidRPr="007F4B89" w:rsidRDefault="00E14F2A" w:rsidP="00E14F2A">
            <w:pPr>
              <w:spacing w:before="120" w:after="120" w:line="256" w:lineRule="auto"/>
              <w:rPr>
                <w:color w:val="404040"/>
              </w:rPr>
            </w:pPr>
          </w:p>
        </w:tc>
        <w:tc>
          <w:tcPr>
            <w:tcW w:w="630" w:type="dxa"/>
            <w:tcBorders>
              <w:top w:val="nil"/>
              <w:left w:val="nil"/>
              <w:bottom w:val="nil"/>
              <w:right w:val="nil"/>
            </w:tcBorders>
            <w:shd w:val="clear" w:color="auto" w:fill="FFFFFF" w:themeFill="background1"/>
            <w:vAlign w:val="center"/>
            <w:hideMark/>
            <w:tcPrChange w:id="2164" w:author="Alicia Romero Lopez" w:date="2020-01-31T09:48:00Z">
              <w:tcPr>
                <w:tcW w:w="630" w:type="dxa"/>
                <w:tcBorders>
                  <w:top w:val="nil"/>
                  <w:left w:val="nil"/>
                  <w:bottom w:val="nil"/>
                  <w:right w:val="nil"/>
                </w:tcBorders>
                <w:shd w:val="clear" w:color="auto" w:fill="FFFFFF"/>
                <w:hideMark/>
              </w:tcPr>
            </w:tcPrChange>
          </w:tcPr>
          <w:p w14:paraId="6845DD30" w14:textId="77777777" w:rsidR="00E14F2A" w:rsidRPr="007F4B89" w:rsidRDefault="00E14F2A" w:rsidP="00E14F2A">
            <w:pPr>
              <w:spacing w:before="120" w:after="120" w:line="256" w:lineRule="auto"/>
              <w:rPr>
                <w:noProof/>
                <w:color w:val="404040"/>
              </w:rPr>
            </w:pPr>
            <w:r w:rsidRPr="007F4B89">
              <w:rPr>
                <w:noProof/>
                <w:color w:val="404040"/>
              </w:rPr>
              <mc:AlternateContent>
                <mc:Choice Requires="wps">
                  <w:drawing>
                    <wp:inline distT="0" distB="0" distL="0" distR="0" wp14:anchorId="0FBB1CD1" wp14:editId="184D463C">
                      <wp:extent cx="207010" cy="207010"/>
                      <wp:effectExtent l="19050" t="19050" r="21590" b="21590"/>
                      <wp:docPr id="80" name="Oval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010" cy="207010"/>
                              </a:xfrm>
                              <a:prstGeom prst="ellipse">
                                <a:avLst/>
                              </a:prstGeom>
                              <a:noFill/>
                              <a:ln w="28575">
                                <a:solidFill>
                                  <a:srgbClr val="DBDBDB">
                                    <a:lumMod val="90000"/>
                                    <a:lumOff val="0"/>
                                  </a:srgb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inline>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w16se="http://schemas.microsoft.com/office/word/2015/wordml/symex" xmlns:cx1="http://schemas.microsoft.com/office/drawing/2015/9/8/chartex" xmlns:cx="http://schemas.microsoft.com/office/drawing/2014/chartex">
                  <w:pict>
                    <v:oval w14:anchorId="79587044" id="Oval 24" o:spid="_x0000_s1026" style="width:16.3pt;height:16.3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" filled="f" strokecolor="#c5c5c5" strokeweight="2.25pt">
                      <v:stroke joinstyle="miter"/>
                      <w10:anchorlock/>
                    </v:oval>
                  </w:pict>
                </mc:Fallback>
              </mc:AlternateContent>
            </w:r>
          </w:p>
        </w:tc>
        <w:tc>
          <w:tcPr>
            <w:tcW w:w="450" w:type="dxa"/>
            <w:tcBorders>
              <w:top w:val="nil"/>
              <w:left w:val="nil"/>
              <w:bottom w:val="nil"/>
              <w:right w:val="nil"/>
            </w:tcBorders>
            <w:shd w:val="clear" w:color="auto" w:fill="FFFFFF" w:themeFill="background1"/>
            <w:vAlign w:val="center"/>
            <w:hideMark/>
            <w:tcPrChange w:id="2165" w:author="Alicia Romero Lopez" w:date="2020-01-31T09:48:00Z">
              <w:tcPr>
                <w:tcW w:w="450" w:type="dxa"/>
                <w:tcBorders>
                  <w:top w:val="nil"/>
                  <w:left w:val="nil"/>
                  <w:bottom w:val="nil"/>
                  <w:right w:val="nil"/>
                </w:tcBorders>
                <w:shd w:val="clear" w:color="auto" w:fill="FFFFFF"/>
                <w:hideMark/>
              </w:tcPr>
            </w:tcPrChange>
          </w:tcPr>
          <w:p w14:paraId="5B4378B1" w14:textId="77777777" w:rsidR="00E14F2A" w:rsidRPr="007F4B89" w:rsidRDefault="00E14F2A" w:rsidP="00E14F2A">
            <w:pPr>
              <w:spacing w:before="120" w:after="120" w:line="256" w:lineRule="auto"/>
              <w:rPr>
                <w:rFonts w:ascii="Open Sans Semibold" w:hAnsi="Open Sans Semibold" w:cs="Open Sans Semibold"/>
                <w:color w:val="404040"/>
              </w:rPr>
            </w:pPr>
            <w:r w:rsidRPr="007F4B89">
              <w:rPr>
                <w:rFonts w:ascii="Open Sans Semibold" w:hAnsi="Open Sans Semibold" w:cs="Open Sans Semibold"/>
                <w:color w:val="404040"/>
              </w:rPr>
              <w:t>d.</w:t>
            </w:r>
          </w:p>
        </w:tc>
        <w:tc>
          <w:tcPr>
            <w:tcW w:w="8841" w:type="dxa"/>
            <w:gridSpan w:val="3"/>
            <w:tcBorders>
              <w:top w:val="nil"/>
              <w:left w:val="nil"/>
              <w:bottom w:val="nil"/>
              <w:right w:val="nil"/>
            </w:tcBorders>
            <w:shd w:val="clear" w:color="auto" w:fill="FFFFFF" w:themeFill="background1"/>
            <w:vAlign w:val="center"/>
            <w:hideMark/>
            <w:tcPrChange w:id="2166" w:author="Alicia Romero Lopez" w:date="2020-01-31T09:48:00Z">
              <w:tcPr>
                <w:tcW w:w="8841" w:type="dxa"/>
                <w:gridSpan w:val="3"/>
                <w:tcBorders>
                  <w:top w:val="nil"/>
                  <w:left w:val="nil"/>
                  <w:bottom w:val="nil"/>
                  <w:right w:val="nil"/>
                </w:tcBorders>
                <w:shd w:val="clear" w:color="auto" w:fill="FFFFFF"/>
                <w:hideMark/>
              </w:tcPr>
            </w:tcPrChange>
          </w:tcPr>
          <w:p w14:paraId="4679FA9D" w14:textId="77777777" w:rsidR="00E14F2A" w:rsidRPr="007F4B89" w:rsidRDefault="00E14F2A" w:rsidP="00E14F2A">
            <w:pPr>
              <w:spacing w:before="120" w:after="120" w:line="256" w:lineRule="auto"/>
              <w:rPr>
                <w:color w:val="404040"/>
              </w:rPr>
            </w:pPr>
            <w:r w:rsidRPr="007F4B89">
              <w:rPr>
                <w:color w:val="404040"/>
              </w:rPr>
              <w:t>Matrix Data</w:t>
            </w:r>
          </w:p>
        </w:tc>
        <w:tc>
          <w:tcPr>
            <w:tcW w:w="270" w:type="dxa"/>
            <w:tcBorders>
              <w:top w:val="nil"/>
              <w:left w:val="nil"/>
              <w:bottom w:val="nil"/>
              <w:right w:val="single" w:sz="4" w:space="0" w:color="DBDBDB" w:themeColor="accent3" w:themeTint="66"/>
            </w:tcBorders>
            <w:shd w:val="clear" w:color="auto" w:fill="FAFAFA"/>
            <w:tcPrChange w:id="2167" w:author="Alicia Romero Lopez" w:date="2020-01-31T09:48:00Z">
              <w:tcPr>
                <w:tcW w:w="270" w:type="dxa"/>
                <w:tcBorders>
                  <w:top w:val="nil"/>
                  <w:left w:val="nil"/>
                  <w:bottom w:val="nil"/>
                  <w:right w:val="single" w:sz="4" w:space="0" w:color="DBDBDB"/>
                </w:tcBorders>
                <w:shd w:val="clear" w:color="auto" w:fill="FAFAFA"/>
              </w:tcPr>
            </w:tcPrChange>
          </w:tcPr>
          <w:p w14:paraId="50902A7B" w14:textId="77777777" w:rsidR="00E14F2A" w:rsidRPr="007F4B89" w:rsidRDefault="00E14F2A" w:rsidP="00E14F2A">
            <w:pPr>
              <w:spacing w:before="120" w:after="120" w:line="256" w:lineRule="auto"/>
              <w:rPr>
                <w:color w:val="404040"/>
              </w:rPr>
            </w:pPr>
          </w:p>
        </w:tc>
      </w:tr>
      <w:tr w:rsidR="00E14F2A" w:rsidRPr="007F4B89" w14:paraId="6E9BD264" w14:textId="77777777" w:rsidTr="51235A2F">
        <w:trPr>
          <w:cantSplit/>
        </w:trPr>
        <w:tc>
          <w:tcPr>
            <w:tcW w:w="265" w:type="dxa"/>
            <w:tcBorders>
              <w:top w:val="nil"/>
              <w:left w:val="single" w:sz="4" w:space="0" w:color="DBDBDB" w:themeColor="accent3" w:themeTint="66"/>
              <w:bottom w:val="nil"/>
              <w:right w:val="nil"/>
            </w:tcBorders>
            <w:shd w:val="clear" w:color="auto" w:fill="FAFAFA"/>
            <w:tcPrChange w:id="2168" w:author="Alicia Romero Lopez" w:date="2020-01-31T09:48:00Z">
              <w:tcPr>
                <w:tcW w:w="265" w:type="dxa"/>
                <w:tcBorders>
                  <w:top w:val="nil"/>
                  <w:left w:val="single" w:sz="4" w:space="0" w:color="DBDBDB"/>
                  <w:bottom w:val="nil"/>
                  <w:right w:val="nil"/>
                </w:tcBorders>
                <w:shd w:val="clear" w:color="auto" w:fill="FAFAFA"/>
              </w:tcPr>
            </w:tcPrChange>
          </w:tcPr>
          <w:p w14:paraId="22ED8AFF" w14:textId="77777777" w:rsidR="00E14F2A" w:rsidRPr="007F4B89" w:rsidRDefault="00E14F2A" w:rsidP="00E14F2A">
            <w:pPr>
              <w:rPr>
                <w:color w:val="404040"/>
                <w:sz w:val="16"/>
                <w:szCs w:val="16"/>
              </w:rPr>
            </w:pPr>
          </w:p>
        </w:tc>
        <w:tc>
          <w:tcPr>
            <w:tcW w:w="3960" w:type="dxa"/>
            <w:gridSpan w:val="3"/>
            <w:tcBorders>
              <w:top w:val="nil"/>
              <w:left w:val="nil"/>
              <w:bottom w:val="nil"/>
              <w:right w:val="nil"/>
            </w:tcBorders>
            <w:shd w:val="clear" w:color="auto" w:fill="FAFAFA"/>
            <w:vAlign w:val="center"/>
            <w:tcPrChange w:id="2169" w:author="Alicia Romero Lopez" w:date="2020-01-31T09:48:00Z">
              <w:tcPr>
                <w:tcW w:w="3960" w:type="dxa"/>
                <w:gridSpan w:val="3"/>
                <w:tcBorders>
                  <w:top w:val="nil"/>
                  <w:left w:val="nil"/>
                  <w:bottom w:val="nil"/>
                  <w:right w:val="nil"/>
                </w:tcBorders>
                <w:shd w:val="clear" w:color="auto" w:fill="FAFAFA"/>
              </w:tcPr>
            </w:tcPrChange>
          </w:tcPr>
          <w:p w14:paraId="0DFA2345" w14:textId="77777777" w:rsidR="00E14F2A" w:rsidRPr="007F4B89" w:rsidRDefault="00E14F2A" w:rsidP="00E14F2A">
            <w:pPr>
              <w:rPr>
                <w:color w:val="404040"/>
                <w:sz w:val="16"/>
                <w:szCs w:val="16"/>
              </w:rPr>
            </w:pPr>
          </w:p>
        </w:tc>
        <w:tc>
          <w:tcPr>
            <w:tcW w:w="1980" w:type="dxa"/>
            <w:tcBorders>
              <w:top w:val="nil"/>
              <w:left w:val="nil"/>
              <w:bottom w:val="nil"/>
              <w:right w:val="nil"/>
            </w:tcBorders>
            <w:shd w:val="clear" w:color="auto" w:fill="FAFAFA"/>
            <w:vAlign w:val="center"/>
            <w:tcPrChange w:id="2170" w:author="Alicia Romero Lopez" w:date="2020-01-31T09:48:00Z">
              <w:tcPr>
                <w:tcW w:w="1980" w:type="dxa"/>
                <w:tcBorders>
                  <w:top w:val="nil"/>
                  <w:left w:val="nil"/>
                  <w:bottom w:val="nil"/>
                  <w:right w:val="nil"/>
                </w:tcBorders>
                <w:shd w:val="clear" w:color="auto" w:fill="FAFAFA"/>
              </w:tcPr>
            </w:tcPrChange>
          </w:tcPr>
          <w:p w14:paraId="5027BE3F" w14:textId="77777777" w:rsidR="00E14F2A" w:rsidRPr="007F4B89" w:rsidRDefault="00E14F2A" w:rsidP="00E14F2A">
            <w:pPr>
              <w:rPr>
                <w:color w:val="404040"/>
                <w:sz w:val="16"/>
                <w:szCs w:val="16"/>
              </w:rPr>
            </w:pPr>
          </w:p>
        </w:tc>
        <w:tc>
          <w:tcPr>
            <w:tcW w:w="3978" w:type="dxa"/>
            <w:tcBorders>
              <w:top w:val="nil"/>
              <w:left w:val="nil"/>
              <w:bottom w:val="nil"/>
              <w:right w:val="nil"/>
            </w:tcBorders>
            <w:shd w:val="clear" w:color="auto" w:fill="FAFAFA"/>
            <w:vAlign w:val="center"/>
            <w:tcPrChange w:id="2171" w:author="Alicia Romero Lopez" w:date="2020-01-31T09:48:00Z">
              <w:tcPr>
                <w:tcW w:w="3978" w:type="dxa"/>
                <w:tcBorders>
                  <w:top w:val="nil"/>
                  <w:left w:val="nil"/>
                  <w:bottom w:val="nil"/>
                  <w:right w:val="nil"/>
                </w:tcBorders>
                <w:shd w:val="clear" w:color="auto" w:fill="FAFAFA"/>
              </w:tcPr>
            </w:tcPrChange>
          </w:tcPr>
          <w:p w14:paraId="1FBA48DC" w14:textId="77777777" w:rsidR="00E14F2A" w:rsidRPr="007F4B89" w:rsidRDefault="00E14F2A" w:rsidP="00E14F2A">
            <w:pPr>
              <w:rPr>
                <w:color w:val="404040"/>
                <w:sz w:val="16"/>
                <w:szCs w:val="16"/>
              </w:rPr>
            </w:pPr>
          </w:p>
        </w:tc>
        <w:tc>
          <w:tcPr>
            <w:tcW w:w="270" w:type="dxa"/>
            <w:tcBorders>
              <w:top w:val="nil"/>
              <w:left w:val="nil"/>
              <w:bottom w:val="nil"/>
              <w:right w:val="single" w:sz="4" w:space="0" w:color="DBDBDB" w:themeColor="accent3" w:themeTint="66"/>
            </w:tcBorders>
            <w:shd w:val="clear" w:color="auto" w:fill="FAFAFA"/>
            <w:tcPrChange w:id="2172" w:author="Alicia Romero Lopez" w:date="2020-01-31T09:48:00Z">
              <w:tcPr>
                <w:tcW w:w="270" w:type="dxa"/>
                <w:tcBorders>
                  <w:top w:val="nil"/>
                  <w:left w:val="nil"/>
                  <w:bottom w:val="nil"/>
                  <w:right w:val="single" w:sz="4" w:space="0" w:color="DBDBDB"/>
                </w:tcBorders>
                <w:shd w:val="clear" w:color="auto" w:fill="FAFAFA"/>
              </w:tcPr>
            </w:tcPrChange>
          </w:tcPr>
          <w:p w14:paraId="4889EED2" w14:textId="77777777" w:rsidR="00E14F2A" w:rsidRPr="007F4B89" w:rsidRDefault="00E14F2A" w:rsidP="00E14F2A">
            <w:pPr>
              <w:rPr>
                <w:color w:val="404040"/>
                <w:sz w:val="16"/>
                <w:szCs w:val="16"/>
              </w:rPr>
            </w:pPr>
          </w:p>
        </w:tc>
      </w:tr>
      <w:tr w:rsidR="00E14F2A" w:rsidRPr="007F4B89" w14:paraId="38D71FF1" w14:textId="77777777" w:rsidTr="51235A2F">
        <w:trPr>
          <w:cantSplit/>
        </w:trPr>
        <w:tc>
          <w:tcPr>
            <w:tcW w:w="265" w:type="dxa"/>
            <w:tcBorders>
              <w:top w:val="nil"/>
              <w:left w:val="single" w:sz="4" w:space="0" w:color="DBDBDB" w:themeColor="accent3" w:themeTint="66"/>
              <w:bottom w:val="single" w:sz="4" w:space="0" w:color="DBDBDB" w:themeColor="accent3" w:themeTint="66"/>
              <w:right w:val="nil"/>
            </w:tcBorders>
            <w:shd w:val="clear" w:color="auto" w:fill="FAFAFA"/>
            <w:tcPrChange w:id="2173" w:author="Alicia Romero Lopez" w:date="2020-01-31T09:48:00Z">
              <w:tcPr>
                <w:tcW w:w="265" w:type="dxa"/>
                <w:tcBorders>
                  <w:top w:val="nil"/>
                  <w:left w:val="single" w:sz="4" w:space="0" w:color="DBDBDB"/>
                  <w:bottom w:val="single" w:sz="4" w:space="0" w:color="DBDBDB"/>
                  <w:right w:val="nil"/>
                </w:tcBorders>
                <w:shd w:val="clear" w:color="auto" w:fill="FAFAFA"/>
              </w:tcPr>
            </w:tcPrChange>
          </w:tcPr>
          <w:p w14:paraId="6AE339F1" w14:textId="77777777" w:rsidR="00E14F2A" w:rsidRPr="007F4B89" w:rsidRDefault="00E14F2A" w:rsidP="00E14F2A">
            <w:pPr>
              <w:spacing w:before="120" w:after="120" w:line="256" w:lineRule="auto"/>
              <w:rPr>
                <w:color w:val="404040"/>
              </w:rPr>
            </w:pPr>
          </w:p>
        </w:tc>
        <w:tc>
          <w:tcPr>
            <w:tcW w:w="3960" w:type="dxa"/>
            <w:gridSpan w:val="3"/>
            <w:tcBorders>
              <w:top w:val="nil"/>
              <w:left w:val="nil"/>
              <w:bottom w:val="single" w:sz="4" w:space="0" w:color="DBDBDB" w:themeColor="accent3" w:themeTint="66"/>
              <w:right w:val="nil"/>
            </w:tcBorders>
            <w:shd w:val="clear" w:color="auto" w:fill="FAFAFA"/>
            <w:vAlign w:val="center"/>
            <w:tcPrChange w:id="2174" w:author="Alicia Romero Lopez" w:date="2020-01-31T09:48:00Z">
              <w:tcPr>
                <w:tcW w:w="3960" w:type="dxa"/>
                <w:gridSpan w:val="3"/>
                <w:tcBorders>
                  <w:top w:val="nil"/>
                  <w:left w:val="nil"/>
                  <w:bottom w:val="single" w:sz="4" w:space="0" w:color="DBDBDB"/>
                  <w:right w:val="nil"/>
                </w:tcBorders>
                <w:shd w:val="clear" w:color="auto" w:fill="FAFAFA"/>
              </w:tcPr>
            </w:tcPrChange>
          </w:tcPr>
          <w:p w14:paraId="2A32B6E2" w14:textId="77777777" w:rsidR="00E14F2A" w:rsidRPr="007F4B89" w:rsidRDefault="00E14F2A" w:rsidP="00E14F2A">
            <w:pPr>
              <w:spacing w:before="120" w:after="120" w:line="256" w:lineRule="auto"/>
              <w:rPr>
                <w:color w:val="404040"/>
              </w:rPr>
            </w:pPr>
          </w:p>
        </w:tc>
        <w:tc>
          <w:tcPr>
            <w:tcW w:w="1980" w:type="dxa"/>
            <w:tcBorders>
              <w:top w:val="nil"/>
              <w:left w:val="nil"/>
              <w:bottom w:val="single" w:sz="4" w:space="0" w:color="DBDBDB" w:themeColor="accent3" w:themeTint="66"/>
              <w:right w:val="nil"/>
            </w:tcBorders>
            <w:shd w:val="clear" w:color="auto" w:fill="FAFAFA"/>
            <w:vAlign w:val="center"/>
            <w:hideMark/>
            <w:tcPrChange w:id="2175" w:author="Alicia Romero Lopez" w:date="2020-01-31T09:48:00Z">
              <w:tcPr>
                <w:tcW w:w="1980" w:type="dxa"/>
                <w:tcBorders>
                  <w:top w:val="nil"/>
                  <w:left w:val="nil"/>
                  <w:bottom w:val="single" w:sz="4" w:space="0" w:color="DBDBDB"/>
                  <w:right w:val="nil"/>
                </w:tcBorders>
                <w:shd w:val="clear" w:color="auto" w:fill="FAFAFA"/>
                <w:hideMark/>
              </w:tcPr>
            </w:tcPrChange>
          </w:tcPr>
          <w:p w14:paraId="769EB7F7" w14:textId="77777777" w:rsidR="00E14F2A" w:rsidRPr="007F4B89" w:rsidRDefault="00E14F2A" w:rsidP="00E14F2A">
            <w:pPr>
              <w:spacing w:before="120" w:after="120" w:line="256" w:lineRule="auto"/>
              <w:rPr>
                <w:color w:val="404040"/>
              </w:rPr>
            </w:pPr>
            <w:r w:rsidRPr="007F4B89">
              <w:rPr>
                <w:noProof/>
                <w:color w:val="404040"/>
              </w:rPr>
              <w:drawing>
                <wp:inline distT="0" distB="0" distL="0" distR="0" wp14:anchorId="678C2A23" wp14:editId="07395F5A">
                  <wp:extent cx="1158240" cy="304800"/>
                  <wp:effectExtent l="0" t="0" r="3810" b="0"/>
                  <wp:docPr id="9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158240" cy="304800"/>
                          </a:xfrm>
                          <a:prstGeom prst="rect">
                            <a:avLst/>
                          </a:prstGeom>
                          <a:noFill/>
                          <a:ln>
                            <a:noFill/>
                          </a:ln>
                        </pic:spPr>
                      </pic:pic>
                    </a:graphicData>
                  </a:graphic>
                </wp:inline>
              </w:drawing>
            </w:r>
          </w:p>
        </w:tc>
        <w:tc>
          <w:tcPr>
            <w:tcW w:w="3978" w:type="dxa"/>
            <w:tcBorders>
              <w:top w:val="nil"/>
              <w:left w:val="nil"/>
              <w:bottom w:val="single" w:sz="4" w:space="0" w:color="DBDBDB" w:themeColor="accent3" w:themeTint="66"/>
              <w:right w:val="nil"/>
            </w:tcBorders>
            <w:shd w:val="clear" w:color="auto" w:fill="FAFAFA"/>
            <w:vAlign w:val="center"/>
            <w:tcPrChange w:id="2176" w:author="Alicia Romero Lopez" w:date="2020-01-31T09:48:00Z">
              <w:tcPr>
                <w:tcW w:w="3978" w:type="dxa"/>
                <w:tcBorders>
                  <w:top w:val="nil"/>
                  <w:left w:val="nil"/>
                  <w:bottom w:val="single" w:sz="4" w:space="0" w:color="DBDBDB"/>
                  <w:right w:val="nil"/>
                </w:tcBorders>
                <w:shd w:val="clear" w:color="auto" w:fill="FAFAFA"/>
              </w:tcPr>
            </w:tcPrChange>
          </w:tcPr>
          <w:p w14:paraId="420483F4" w14:textId="77777777" w:rsidR="00E14F2A" w:rsidRPr="007F4B89" w:rsidRDefault="00E14F2A" w:rsidP="00E14F2A">
            <w:pPr>
              <w:spacing w:before="120" w:after="120" w:line="256" w:lineRule="auto"/>
              <w:rPr>
                <w:color w:val="404040"/>
              </w:rPr>
            </w:pPr>
          </w:p>
        </w:tc>
        <w:tc>
          <w:tcPr>
            <w:tcW w:w="270" w:type="dxa"/>
            <w:tcBorders>
              <w:top w:val="nil"/>
              <w:left w:val="nil"/>
              <w:bottom w:val="single" w:sz="4" w:space="0" w:color="DBDBDB" w:themeColor="accent3" w:themeTint="66"/>
              <w:right w:val="single" w:sz="4" w:space="0" w:color="DBDBDB" w:themeColor="accent3" w:themeTint="66"/>
            </w:tcBorders>
            <w:shd w:val="clear" w:color="auto" w:fill="FAFAFA"/>
            <w:tcPrChange w:id="2177" w:author="Alicia Romero Lopez" w:date="2020-01-31T09:48:00Z">
              <w:tcPr>
                <w:tcW w:w="270" w:type="dxa"/>
                <w:tcBorders>
                  <w:top w:val="nil"/>
                  <w:left w:val="nil"/>
                  <w:bottom w:val="single" w:sz="4" w:space="0" w:color="DBDBDB"/>
                  <w:right w:val="single" w:sz="4" w:space="0" w:color="DBDBDB"/>
                </w:tcBorders>
                <w:shd w:val="clear" w:color="auto" w:fill="FAFAFA"/>
              </w:tcPr>
            </w:tcPrChange>
          </w:tcPr>
          <w:p w14:paraId="4246FFFB" w14:textId="77777777" w:rsidR="00E14F2A" w:rsidRPr="007F4B89" w:rsidRDefault="00E14F2A" w:rsidP="00E14F2A">
            <w:pPr>
              <w:spacing w:before="120" w:after="120" w:line="256" w:lineRule="auto"/>
              <w:rPr>
                <w:color w:val="404040"/>
              </w:rPr>
            </w:pPr>
          </w:p>
        </w:tc>
      </w:tr>
    </w:tbl>
    <w:p w14:paraId="2FF13FA3" w14:textId="77777777" w:rsidR="00E14F2A" w:rsidRPr="007F4B89" w:rsidRDefault="00E14F2A" w:rsidP="00E14F2A">
      <w:pPr>
        <w:spacing w:after="0" w:line="240" w:lineRule="auto"/>
        <w:rPr>
          <w:rFonts w:ascii="Open Sans" w:eastAsia="Open Sans" w:hAnsi="Open Sans" w:cs="Times New Roman"/>
          <w:color w:val="404040"/>
        </w:rPr>
      </w:pPr>
    </w:p>
    <w:tbl>
      <w:tblPr>
        <w:tblStyle w:val="TableGrid4"/>
        <w:tblW w:w="10530" w:type="dxa"/>
        <w:tblBorders>
          <w:top w:val="single" w:sz="4" w:space="0" w:color="DBDBDB"/>
          <w:left w:val="single" w:sz="4" w:space="0" w:color="DBDBDB"/>
          <w:bottom w:val="single" w:sz="4" w:space="0" w:color="DBDBDB"/>
          <w:right w:val="single" w:sz="4" w:space="0" w:color="DBDBDB"/>
          <w:insideH w:val="none" w:sz="0" w:space="0" w:color="auto"/>
          <w:insideV w:val="none" w:sz="0" w:space="0" w:color="auto"/>
        </w:tblBorders>
        <w:tblLayout w:type="fixed"/>
        <w:tblCellMar>
          <w:left w:w="115" w:type="dxa"/>
          <w:right w:w="115" w:type="dxa"/>
        </w:tblCellMar>
        <w:tblLook w:val="04A0" w:firstRow="1" w:lastRow="0" w:firstColumn="1" w:lastColumn="0" w:noHBand="0" w:noVBand="1"/>
      </w:tblPr>
      <w:tblGrid>
        <w:gridCol w:w="265"/>
        <w:gridCol w:w="2521"/>
        <w:gridCol w:w="7474"/>
        <w:gridCol w:w="270"/>
      </w:tblGrid>
      <w:tr w:rsidR="00E14F2A" w:rsidRPr="007F4B89" w14:paraId="467EBF1C" w14:textId="77777777" w:rsidTr="00E14F2A">
        <w:trPr>
          <w:trHeight w:val="107"/>
        </w:trPr>
        <w:tc>
          <w:tcPr>
            <w:tcW w:w="265" w:type="dxa"/>
            <w:tcBorders>
              <w:top w:val="single" w:sz="4" w:space="0" w:color="DBDBDB"/>
              <w:left w:val="single" w:sz="4" w:space="0" w:color="DBDBDB"/>
              <w:bottom w:val="nil"/>
              <w:right w:val="nil"/>
            </w:tcBorders>
            <w:shd w:val="clear" w:color="auto" w:fill="FAFAFA"/>
          </w:tcPr>
          <w:p w14:paraId="552316F2" w14:textId="77777777" w:rsidR="00E14F2A" w:rsidRPr="007F4B89" w:rsidRDefault="00E14F2A" w:rsidP="00E14F2A">
            <w:pPr>
              <w:spacing w:before="120" w:after="120" w:line="256" w:lineRule="auto"/>
              <w:rPr>
                <w:color w:val="404040"/>
              </w:rPr>
            </w:pPr>
          </w:p>
        </w:tc>
        <w:tc>
          <w:tcPr>
            <w:tcW w:w="2520" w:type="dxa"/>
            <w:tcBorders>
              <w:top w:val="single" w:sz="4" w:space="0" w:color="DBDBDB"/>
              <w:left w:val="nil"/>
              <w:bottom w:val="nil"/>
              <w:right w:val="nil"/>
            </w:tcBorders>
            <w:shd w:val="clear" w:color="auto" w:fill="FAFAFA"/>
          </w:tcPr>
          <w:p w14:paraId="3E342DBC" w14:textId="77777777" w:rsidR="00E14F2A" w:rsidRPr="007F4B89" w:rsidRDefault="00E14F2A" w:rsidP="00E14F2A">
            <w:pPr>
              <w:spacing w:before="120" w:after="120" w:line="256" w:lineRule="auto"/>
              <w:rPr>
                <w:color w:val="404040"/>
              </w:rPr>
            </w:pPr>
          </w:p>
        </w:tc>
        <w:tc>
          <w:tcPr>
            <w:tcW w:w="7470" w:type="dxa"/>
            <w:tcBorders>
              <w:top w:val="single" w:sz="4" w:space="0" w:color="DBDBDB"/>
              <w:left w:val="nil"/>
              <w:bottom w:val="nil"/>
              <w:right w:val="nil"/>
            </w:tcBorders>
            <w:shd w:val="clear" w:color="auto" w:fill="FAFAFA"/>
            <w:hideMark/>
          </w:tcPr>
          <w:p w14:paraId="72CB6DBE" w14:textId="77777777" w:rsidR="00E14F2A" w:rsidRPr="007F4B89" w:rsidRDefault="00E14F2A" w:rsidP="00E14F2A">
            <w:pPr>
              <w:spacing w:before="120" w:after="120" w:line="256" w:lineRule="auto"/>
              <w:jc w:val="right"/>
              <w:rPr>
                <w:color w:val="78C800"/>
              </w:rPr>
            </w:pPr>
            <w:r w:rsidRPr="007F4B89">
              <w:rPr>
                <w:rFonts w:ascii="FontAwesome" w:hAnsi="FontAwesome"/>
                <w:color w:val="78C800"/>
              </w:rPr>
              <w:sym w:font="FontAwesome" w:char="F058"/>
            </w:r>
            <w:r w:rsidRPr="007F4B89">
              <w:rPr>
                <w:color w:val="78C800"/>
              </w:rPr>
              <w:t xml:space="preserve"> Correct</w:t>
            </w:r>
          </w:p>
        </w:tc>
        <w:tc>
          <w:tcPr>
            <w:tcW w:w="270" w:type="dxa"/>
            <w:tcBorders>
              <w:top w:val="single" w:sz="4" w:space="0" w:color="DBDBDB"/>
              <w:left w:val="nil"/>
              <w:bottom w:val="nil"/>
              <w:right w:val="single" w:sz="4" w:space="0" w:color="DBDBDB"/>
            </w:tcBorders>
            <w:shd w:val="clear" w:color="auto" w:fill="FAFAFA"/>
          </w:tcPr>
          <w:p w14:paraId="013E1A2C" w14:textId="77777777" w:rsidR="00E14F2A" w:rsidRPr="007F4B89" w:rsidRDefault="00E14F2A" w:rsidP="00E14F2A">
            <w:pPr>
              <w:spacing w:before="120" w:after="120" w:line="256" w:lineRule="auto"/>
              <w:rPr>
                <w:color w:val="404040"/>
              </w:rPr>
            </w:pPr>
          </w:p>
        </w:tc>
      </w:tr>
      <w:tr w:rsidR="00E14F2A" w:rsidRPr="007F4B89" w14:paraId="216DB237" w14:textId="77777777" w:rsidTr="00E14F2A">
        <w:tc>
          <w:tcPr>
            <w:tcW w:w="265" w:type="dxa"/>
            <w:tcBorders>
              <w:top w:val="nil"/>
              <w:left w:val="single" w:sz="4" w:space="0" w:color="DBDBDB"/>
              <w:bottom w:val="nil"/>
              <w:right w:val="nil"/>
            </w:tcBorders>
            <w:shd w:val="clear" w:color="auto" w:fill="FAFAFA"/>
          </w:tcPr>
          <w:p w14:paraId="077666B3" w14:textId="77777777" w:rsidR="00E14F2A" w:rsidRPr="007F4B89" w:rsidRDefault="00E14F2A" w:rsidP="00E14F2A">
            <w:pPr>
              <w:spacing w:before="120" w:after="120" w:line="256" w:lineRule="auto"/>
              <w:rPr>
                <w:color w:val="404040"/>
              </w:rPr>
            </w:pPr>
          </w:p>
        </w:tc>
        <w:tc>
          <w:tcPr>
            <w:tcW w:w="2520" w:type="dxa"/>
            <w:tcBorders>
              <w:top w:val="nil"/>
              <w:left w:val="nil"/>
              <w:bottom w:val="nil"/>
              <w:right w:val="nil"/>
            </w:tcBorders>
            <w:shd w:val="clear" w:color="auto" w:fill="78C800"/>
            <w:hideMark/>
          </w:tcPr>
          <w:p w14:paraId="644E9194" w14:textId="77777777" w:rsidR="00E14F2A" w:rsidRPr="007F4B89" w:rsidRDefault="00E14F2A" w:rsidP="00E14F2A">
            <w:pPr>
              <w:spacing w:before="120" w:after="120" w:line="256" w:lineRule="auto"/>
              <w:rPr>
                <w:rFonts w:ascii="Open Sans Semibold" w:hAnsi="Open Sans Semibold" w:cs="Open Sans Semibold"/>
                <w:color w:val="FFFFFF"/>
              </w:rPr>
            </w:pPr>
            <w:r w:rsidRPr="007F4B89">
              <w:rPr>
                <w:rFonts w:ascii="Open Sans Semibold" w:hAnsi="Open Sans Semibold" w:cs="Open Sans Semibold"/>
                <w:color w:val="FFFFFF"/>
              </w:rPr>
              <w:t>Explanation</w:t>
            </w:r>
          </w:p>
        </w:tc>
        <w:tc>
          <w:tcPr>
            <w:tcW w:w="7470" w:type="dxa"/>
            <w:tcBorders>
              <w:top w:val="nil"/>
              <w:left w:val="nil"/>
              <w:bottom w:val="nil"/>
              <w:right w:val="nil"/>
            </w:tcBorders>
            <w:shd w:val="clear" w:color="auto" w:fill="FAFAFA"/>
          </w:tcPr>
          <w:p w14:paraId="3533CF94" w14:textId="77777777" w:rsidR="00E14F2A" w:rsidRPr="007F4B89" w:rsidRDefault="00E14F2A" w:rsidP="00E14F2A">
            <w:pPr>
              <w:spacing w:before="120" w:after="120" w:line="256" w:lineRule="auto"/>
              <w:rPr>
                <w:color w:val="404040"/>
              </w:rPr>
            </w:pPr>
          </w:p>
        </w:tc>
        <w:tc>
          <w:tcPr>
            <w:tcW w:w="270" w:type="dxa"/>
            <w:tcBorders>
              <w:top w:val="nil"/>
              <w:left w:val="nil"/>
              <w:bottom w:val="nil"/>
              <w:right w:val="single" w:sz="4" w:space="0" w:color="DBDBDB"/>
            </w:tcBorders>
            <w:shd w:val="clear" w:color="auto" w:fill="FAFAFA"/>
          </w:tcPr>
          <w:p w14:paraId="1FAF416D" w14:textId="77777777" w:rsidR="00E14F2A" w:rsidRPr="007F4B89" w:rsidRDefault="00E14F2A" w:rsidP="00E14F2A">
            <w:pPr>
              <w:spacing w:before="120" w:after="120" w:line="256" w:lineRule="auto"/>
              <w:rPr>
                <w:color w:val="404040"/>
              </w:rPr>
            </w:pPr>
          </w:p>
        </w:tc>
      </w:tr>
      <w:tr w:rsidR="00E14F2A" w:rsidRPr="007F4B89" w14:paraId="5A74FF70" w14:textId="77777777" w:rsidTr="00E14F2A">
        <w:tc>
          <w:tcPr>
            <w:tcW w:w="265" w:type="dxa"/>
            <w:tcBorders>
              <w:top w:val="nil"/>
              <w:left w:val="single" w:sz="4" w:space="0" w:color="DBDBDB"/>
              <w:bottom w:val="nil"/>
              <w:right w:val="nil"/>
            </w:tcBorders>
            <w:shd w:val="clear" w:color="auto" w:fill="FAFAFA"/>
          </w:tcPr>
          <w:p w14:paraId="085AA3A1" w14:textId="77777777" w:rsidR="00E14F2A" w:rsidRPr="007F4B89" w:rsidRDefault="00E14F2A" w:rsidP="00E14F2A">
            <w:pPr>
              <w:rPr>
                <w:color w:val="404040"/>
                <w:sz w:val="16"/>
                <w:szCs w:val="16"/>
              </w:rPr>
            </w:pPr>
          </w:p>
        </w:tc>
        <w:tc>
          <w:tcPr>
            <w:tcW w:w="2520" w:type="dxa"/>
            <w:tcBorders>
              <w:top w:val="nil"/>
              <w:left w:val="nil"/>
              <w:bottom w:val="single" w:sz="4" w:space="0" w:color="CCFFCC"/>
              <w:right w:val="nil"/>
            </w:tcBorders>
            <w:shd w:val="clear" w:color="auto" w:fill="78C800"/>
          </w:tcPr>
          <w:p w14:paraId="1843FB15" w14:textId="77777777" w:rsidR="00E14F2A" w:rsidRPr="007F4B89" w:rsidRDefault="00E14F2A" w:rsidP="00E14F2A">
            <w:pPr>
              <w:rPr>
                <w:color w:val="404040"/>
                <w:sz w:val="16"/>
                <w:szCs w:val="16"/>
              </w:rPr>
            </w:pPr>
          </w:p>
        </w:tc>
        <w:tc>
          <w:tcPr>
            <w:tcW w:w="7470" w:type="dxa"/>
            <w:tcBorders>
              <w:top w:val="nil"/>
              <w:left w:val="nil"/>
              <w:bottom w:val="single" w:sz="4" w:space="0" w:color="CCFFCC"/>
              <w:right w:val="nil"/>
            </w:tcBorders>
            <w:shd w:val="clear" w:color="auto" w:fill="78C800"/>
          </w:tcPr>
          <w:p w14:paraId="030412D3" w14:textId="77777777" w:rsidR="00E14F2A" w:rsidRPr="007F4B89" w:rsidRDefault="00E14F2A" w:rsidP="00E14F2A">
            <w:pPr>
              <w:rPr>
                <w:color w:val="404040"/>
                <w:sz w:val="16"/>
                <w:szCs w:val="16"/>
              </w:rPr>
            </w:pPr>
          </w:p>
        </w:tc>
        <w:tc>
          <w:tcPr>
            <w:tcW w:w="270" w:type="dxa"/>
            <w:tcBorders>
              <w:top w:val="nil"/>
              <w:left w:val="nil"/>
              <w:bottom w:val="nil"/>
              <w:right w:val="single" w:sz="4" w:space="0" w:color="DBDBDB"/>
            </w:tcBorders>
            <w:shd w:val="clear" w:color="auto" w:fill="FAFAFA"/>
          </w:tcPr>
          <w:p w14:paraId="4E52D2FC" w14:textId="77777777" w:rsidR="00E14F2A" w:rsidRPr="007F4B89" w:rsidRDefault="00E14F2A" w:rsidP="00E14F2A">
            <w:pPr>
              <w:rPr>
                <w:color w:val="404040"/>
                <w:sz w:val="16"/>
                <w:szCs w:val="16"/>
              </w:rPr>
            </w:pPr>
          </w:p>
        </w:tc>
      </w:tr>
      <w:tr w:rsidR="00E14F2A" w:rsidRPr="007F4B89" w14:paraId="2CF04738" w14:textId="77777777" w:rsidTr="00E14F2A">
        <w:trPr>
          <w:trHeight w:val="60"/>
        </w:trPr>
        <w:tc>
          <w:tcPr>
            <w:tcW w:w="265" w:type="dxa"/>
            <w:tcBorders>
              <w:top w:val="nil"/>
              <w:left w:val="single" w:sz="4" w:space="0" w:color="DBDBDB"/>
              <w:bottom w:val="nil"/>
              <w:right w:val="single" w:sz="4" w:space="0" w:color="CCFFCC"/>
            </w:tcBorders>
            <w:shd w:val="clear" w:color="auto" w:fill="FAFAFA"/>
          </w:tcPr>
          <w:p w14:paraId="55786020" w14:textId="77777777" w:rsidR="00E14F2A" w:rsidRPr="007F4B89" w:rsidRDefault="00E14F2A" w:rsidP="00E14F2A">
            <w:pPr>
              <w:spacing w:before="120" w:after="120" w:line="256" w:lineRule="auto"/>
              <w:rPr>
                <w:color w:val="404040"/>
              </w:rPr>
            </w:pPr>
          </w:p>
        </w:tc>
        <w:tc>
          <w:tcPr>
            <w:tcW w:w="9990" w:type="dxa"/>
            <w:gridSpan w:val="2"/>
            <w:tcBorders>
              <w:top w:val="single" w:sz="4" w:space="0" w:color="CCFFCC"/>
              <w:left w:val="single" w:sz="4" w:space="0" w:color="CCFFCC"/>
              <w:bottom w:val="single" w:sz="4" w:space="0" w:color="CCFFCC"/>
              <w:right w:val="single" w:sz="4" w:space="0" w:color="CCFFCC"/>
            </w:tcBorders>
            <w:shd w:val="clear" w:color="auto" w:fill="F3FFF3"/>
            <w:hideMark/>
          </w:tcPr>
          <w:p w14:paraId="060C8FCF" w14:textId="77777777" w:rsidR="00E14F2A" w:rsidRPr="007F4B89" w:rsidRDefault="00E14F2A" w:rsidP="00E14F2A">
            <w:pPr>
              <w:spacing w:before="120" w:after="120" w:line="256" w:lineRule="auto"/>
              <w:rPr>
                <w:color w:val="7F7F7F"/>
              </w:rPr>
            </w:pPr>
            <w:r w:rsidRPr="007F4B89">
              <w:rPr>
                <w:color w:val="7F7F7F"/>
              </w:rPr>
              <w:t xml:space="preserve">Great! A Bank structured database belongs to tabular datasets. </w:t>
            </w:r>
          </w:p>
        </w:tc>
        <w:tc>
          <w:tcPr>
            <w:tcW w:w="270" w:type="dxa"/>
            <w:tcBorders>
              <w:top w:val="nil"/>
              <w:left w:val="single" w:sz="4" w:space="0" w:color="CCFFCC"/>
              <w:bottom w:val="nil"/>
              <w:right w:val="single" w:sz="4" w:space="0" w:color="DBDBDB"/>
            </w:tcBorders>
            <w:shd w:val="clear" w:color="auto" w:fill="FAFAFA"/>
          </w:tcPr>
          <w:p w14:paraId="2AF5A60F" w14:textId="77777777" w:rsidR="00E14F2A" w:rsidRPr="007F4B89" w:rsidRDefault="00E14F2A" w:rsidP="00E14F2A">
            <w:pPr>
              <w:spacing w:before="120" w:after="120" w:line="256" w:lineRule="auto"/>
              <w:rPr>
                <w:color w:val="404040"/>
              </w:rPr>
            </w:pPr>
          </w:p>
        </w:tc>
      </w:tr>
      <w:tr w:rsidR="00E14F2A" w:rsidRPr="007F4B89" w14:paraId="771A108E" w14:textId="77777777" w:rsidTr="00E14F2A">
        <w:tc>
          <w:tcPr>
            <w:tcW w:w="265" w:type="dxa"/>
            <w:tcBorders>
              <w:top w:val="nil"/>
              <w:left w:val="single" w:sz="4" w:space="0" w:color="DBDBDB"/>
              <w:bottom w:val="single" w:sz="4" w:space="0" w:color="DBDBDB"/>
              <w:right w:val="nil"/>
            </w:tcBorders>
            <w:shd w:val="clear" w:color="auto" w:fill="FAFAFA"/>
          </w:tcPr>
          <w:p w14:paraId="18E90AE9" w14:textId="77777777" w:rsidR="00E14F2A" w:rsidRPr="007F4B89" w:rsidRDefault="00E14F2A" w:rsidP="00E14F2A">
            <w:pPr>
              <w:rPr>
                <w:color w:val="404040"/>
                <w:sz w:val="16"/>
                <w:szCs w:val="16"/>
              </w:rPr>
            </w:pPr>
          </w:p>
        </w:tc>
        <w:tc>
          <w:tcPr>
            <w:tcW w:w="2520" w:type="dxa"/>
            <w:tcBorders>
              <w:top w:val="single" w:sz="4" w:space="0" w:color="CCFFCC"/>
              <w:left w:val="nil"/>
              <w:bottom w:val="single" w:sz="4" w:space="0" w:color="DBDBDB"/>
              <w:right w:val="nil"/>
            </w:tcBorders>
            <w:shd w:val="clear" w:color="auto" w:fill="FAFAFA"/>
          </w:tcPr>
          <w:p w14:paraId="3F543EC6" w14:textId="77777777" w:rsidR="00E14F2A" w:rsidRPr="007F4B89" w:rsidRDefault="00E14F2A" w:rsidP="00E14F2A">
            <w:pPr>
              <w:rPr>
                <w:color w:val="404040"/>
                <w:sz w:val="16"/>
                <w:szCs w:val="16"/>
              </w:rPr>
            </w:pPr>
          </w:p>
        </w:tc>
        <w:tc>
          <w:tcPr>
            <w:tcW w:w="7470" w:type="dxa"/>
            <w:tcBorders>
              <w:top w:val="single" w:sz="4" w:space="0" w:color="CCFFCC"/>
              <w:left w:val="nil"/>
              <w:bottom w:val="single" w:sz="4" w:space="0" w:color="DBDBDB"/>
              <w:right w:val="nil"/>
            </w:tcBorders>
            <w:shd w:val="clear" w:color="auto" w:fill="FAFAFA"/>
          </w:tcPr>
          <w:p w14:paraId="1DF8F944" w14:textId="77777777" w:rsidR="00E14F2A" w:rsidRPr="007F4B89" w:rsidRDefault="00E14F2A" w:rsidP="00E14F2A">
            <w:pPr>
              <w:rPr>
                <w:color w:val="404040"/>
                <w:sz w:val="16"/>
                <w:szCs w:val="16"/>
              </w:rPr>
            </w:pPr>
          </w:p>
        </w:tc>
        <w:tc>
          <w:tcPr>
            <w:tcW w:w="270" w:type="dxa"/>
            <w:tcBorders>
              <w:top w:val="nil"/>
              <w:left w:val="nil"/>
              <w:bottom w:val="single" w:sz="4" w:space="0" w:color="DBDBDB"/>
              <w:right w:val="single" w:sz="4" w:space="0" w:color="DBDBDB"/>
            </w:tcBorders>
            <w:shd w:val="clear" w:color="auto" w:fill="FAFAFA"/>
          </w:tcPr>
          <w:p w14:paraId="737F562E" w14:textId="77777777" w:rsidR="00E14F2A" w:rsidRPr="007F4B89" w:rsidRDefault="00E14F2A" w:rsidP="00E14F2A">
            <w:pPr>
              <w:rPr>
                <w:color w:val="404040"/>
                <w:sz w:val="16"/>
                <w:szCs w:val="16"/>
              </w:rPr>
            </w:pPr>
          </w:p>
        </w:tc>
      </w:tr>
    </w:tbl>
    <w:p w14:paraId="3DF9FC84" w14:textId="77777777" w:rsidR="00E14F2A" w:rsidRPr="007F4B89" w:rsidRDefault="00E14F2A" w:rsidP="00E14F2A">
      <w:pPr>
        <w:spacing w:after="0" w:line="240" w:lineRule="auto"/>
        <w:rPr>
          <w:rFonts w:ascii="Open Sans" w:eastAsia="Open Sans" w:hAnsi="Open Sans" w:cs="Times New Roman"/>
          <w:color w:val="404040"/>
        </w:rPr>
      </w:pPr>
    </w:p>
    <w:tbl>
      <w:tblPr>
        <w:tblStyle w:val="TableGrid4"/>
        <w:tblW w:w="10530" w:type="dxa"/>
        <w:tblBorders>
          <w:top w:val="single" w:sz="4" w:space="0" w:color="DBDBDB"/>
          <w:left w:val="single" w:sz="4" w:space="0" w:color="DBDBDB"/>
          <w:bottom w:val="single" w:sz="4" w:space="0" w:color="DBDBDB"/>
          <w:right w:val="single" w:sz="4" w:space="0" w:color="DBDBDB"/>
          <w:insideH w:val="none" w:sz="0" w:space="0" w:color="auto"/>
          <w:insideV w:val="none" w:sz="0" w:space="0" w:color="auto"/>
        </w:tblBorders>
        <w:tblLayout w:type="fixed"/>
        <w:tblCellMar>
          <w:left w:w="115" w:type="dxa"/>
          <w:right w:w="115" w:type="dxa"/>
        </w:tblCellMar>
        <w:tblLook w:val="04A0" w:firstRow="1" w:lastRow="0" w:firstColumn="1" w:lastColumn="0" w:noHBand="0" w:noVBand="1"/>
      </w:tblPr>
      <w:tblGrid>
        <w:gridCol w:w="265"/>
        <w:gridCol w:w="2521"/>
        <w:gridCol w:w="7474"/>
        <w:gridCol w:w="270"/>
      </w:tblGrid>
      <w:tr w:rsidR="00E14F2A" w:rsidRPr="007F4B89" w14:paraId="71E2086F" w14:textId="77777777" w:rsidTr="00E14F2A">
        <w:trPr>
          <w:trHeight w:val="107"/>
        </w:trPr>
        <w:tc>
          <w:tcPr>
            <w:tcW w:w="265" w:type="dxa"/>
            <w:tcBorders>
              <w:top w:val="single" w:sz="4" w:space="0" w:color="DBDBDB"/>
              <w:left w:val="single" w:sz="4" w:space="0" w:color="DBDBDB"/>
              <w:bottom w:val="nil"/>
              <w:right w:val="nil"/>
            </w:tcBorders>
            <w:shd w:val="clear" w:color="auto" w:fill="FAFAFA"/>
          </w:tcPr>
          <w:p w14:paraId="3A592134" w14:textId="77777777" w:rsidR="00E14F2A" w:rsidRPr="007F4B89" w:rsidRDefault="00E14F2A" w:rsidP="00E14F2A">
            <w:pPr>
              <w:spacing w:before="120" w:after="120" w:line="256" w:lineRule="auto"/>
              <w:rPr>
                <w:color w:val="404040"/>
              </w:rPr>
            </w:pPr>
          </w:p>
        </w:tc>
        <w:tc>
          <w:tcPr>
            <w:tcW w:w="2520" w:type="dxa"/>
            <w:tcBorders>
              <w:top w:val="single" w:sz="4" w:space="0" w:color="DBDBDB"/>
              <w:left w:val="nil"/>
              <w:bottom w:val="nil"/>
              <w:right w:val="nil"/>
            </w:tcBorders>
            <w:shd w:val="clear" w:color="auto" w:fill="FAFAFA"/>
          </w:tcPr>
          <w:p w14:paraId="085BAC26" w14:textId="77777777" w:rsidR="00E14F2A" w:rsidRPr="007F4B89" w:rsidRDefault="00E14F2A" w:rsidP="00E14F2A">
            <w:pPr>
              <w:spacing w:before="120" w:after="120" w:line="256" w:lineRule="auto"/>
              <w:rPr>
                <w:color w:val="404040"/>
              </w:rPr>
            </w:pPr>
          </w:p>
        </w:tc>
        <w:tc>
          <w:tcPr>
            <w:tcW w:w="7470" w:type="dxa"/>
            <w:tcBorders>
              <w:top w:val="single" w:sz="4" w:space="0" w:color="DBDBDB"/>
              <w:left w:val="nil"/>
              <w:bottom w:val="nil"/>
              <w:right w:val="nil"/>
            </w:tcBorders>
            <w:shd w:val="clear" w:color="auto" w:fill="FAFAFA"/>
            <w:hideMark/>
          </w:tcPr>
          <w:p w14:paraId="3FE7E2A1" w14:textId="2402827E" w:rsidR="00E14F2A" w:rsidRPr="007F4B89" w:rsidRDefault="00E14F2A" w:rsidP="00E14F2A">
            <w:pPr>
              <w:spacing w:before="120" w:after="120" w:line="256" w:lineRule="auto"/>
              <w:jc w:val="right"/>
              <w:rPr>
                <w:color w:val="78C800"/>
              </w:rPr>
            </w:pPr>
            <w:r w:rsidRPr="007F4B89">
              <w:rPr>
                <w:rFonts w:ascii="FontAwesome" w:hAnsi="FontAwesome"/>
                <w:color w:val="FF4B4B"/>
              </w:rPr>
              <w:sym w:font="FontAwesome" w:char="F057"/>
            </w:r>
            <w:r w:rsidRPr="007F4B89">
              <w:rPr>
                <w:color w:val="FF4B4B"/>
              </w:rPr>
              <w:t xml:space="preserve"> </w:t>
            </w:r>
            <w:del w:id="2178" w:author="Chantelle Dubois Nishiyama" w:date="2020-02-26T19:18:00Z">
              <w:r w:rsidRPr="007F4B89" w:rsidDel="00B97780">
                <w:rPr>
                  <w:color w:val="FF4B4B"/>
                </w:rPr>
                <w:delText>That’s</w:delText>
              </w:r>
            </w:del>
            <w:ins w:id="2179" w:author="Chantelle Dubois Nishiyama" w:date="2020-02-26T19:18:00Z">
              <w:r w:rsidR="00B97780">
                <w:rPr>
                  <w:color w:val="FF4B4B"/>
                </w:rPr>
                <w:t>That is</w:t>
              </w:r>
            </w:ins>
            <w:r w:rsidRPr="007F4B89">
              <w:rPr>
                <w:color w:val="FF4B4B"/>
              </w:rPr>
              <w:t xml:space="preserve"> Incorrect</w:t>
            </w:r>
          </w:p>
        </w:tc>
        <w:tc>
          <w:tcPr>
            <w:tcW w:w="270" w:type="dxa"/>
            <w:tcBorders>
              <w:top w:val="single" w:sz="4" w:space="0" w:color="DBDBDB"/>
              <w:left w:val="nil"/>
              <w:bottom w:val="nil"/>
              <w:right w:val="single" w:sz="4" w:space="0" w:color="DBDBDB"/>
            </w:tcBorders>
            <w:shd w:val="clear" w:color="auto" w:fill="FAFAFA"/>
          </w:tcPr>
          <w:p w14:paraId="3DEE1680" w14:textId="77777777" w:rsidR="00E14F2A" w:rsidRPr="007F4B89" w:rsidRDefault="00E14F2A" w:rsidP="00E14F2A">
            <w:pPr>
              <w:spacing w:before="120" w:after="120" w:line="256" w:lineRule="auto"/>
              <w:rPr>
                <w:color w:val="404040"/>
              </w:rPr>
            </w:pPr>
          </w:p>
        </w:tc>
      </w:tr>
      <w:tr w:rsidR="00E14F2A" w:rsidRPr="007F4B89" w14:paraId="202DA956" w14:textId="77777777" w:rsidTr="00E14F2A">
        <w:tc>
          <w:tcPr>
            <w:tcW w:w="265" w:type="dxa"/>
            <w:tcBorders>
              <w:top w:val="nil"/>
              <w:left w:val="single" w:sz="4" w:space="0" w:color="DBDBDB"/>
              <w:bottom w:val="nil"/>
              <w:right w:val="nil"/>
            </w:tcBorders>
            <w:shd w:val="clear" w:color="auto" w:fill="FAFAFA"/>
          </w:tcPr>
          <w:p w14:paraId="076A85A9" w14:textId="77777777" w:rsidR="00E14F2A" w:rsidRPr="007F4B89" w:rsidRDefault="00E14F2A" w:rsidP="00E14F2A">
            <w:pPr>
              <w:spacing w:before="120" w:after="120" w:line="256" w:lineRule="auto"/>
              <w:rPr>
                <w:color w:val="404040"/>
              </w:rPr>
            </w:pPr>
          </w:p>
        </w:tc>
        <w:tc>
          <w:tcPr>
            <w:tcW w:w="2520" w:type="dxa"/>
            <w:tcBorders>
              <w:top w:val="nil"/>
              <w:left w:val="nil"/>
              <w:bottom w:val="nil"/>
              <w:right w:val="nil"/>
            </w:tcBorders>
            <w:shd w:val="clear" w:color="auto" w:fill="FF4B4B"/>
            <w:hideMark/>
          </w:tcPr>
          <w:p w14:paraId="1C965746" w14:textId="77777777" w:rsidR="00E14F2A" w:rsidRPr="007F4B89" w:rsidRDefault="00E14F2A" w:rsidP="00E14F2A">
            <w:pPr>
              <w:spacing w:before="120" w:after="120" w:line="256" w:lineRule="auto"/>
              <w:rPr>
                <w:rFonts w:ascii="Open Sans Semibold" w:hAnsi="Open Sans Semibold" w:cs="Open Sans Semibold"/>
                <w:color w:val="FFFFFF"/>
              </w:rPr>
            </w:pPr>
            <w:r w:rsidRPr="007F4B89">
              <w:rPr>
                <w:rFonts w:ascii="Open Sans Semibold" w:hAnsi="Open Sans Semibold" w:cs="Open Sans Semibold"/>
                <w:color w:val="FFFFFF"/>
              </w:rPr>
              <w:t>Explanation</w:t>
            </w:r>
          </w:p>
        </w:tc>
        <w:tc>
          <w:tcPr>
            <w:tcW w:w="7470" w:type="dxa"/>
            <w:tcBorders>
              <w:top w:val="nil"/>
              <w:left w:val="nil"/>
              <w:bottom w:val="nil"/>
              <w:right w:val="nil"/>
            </w:tcBorders>
            <w:shd w:val="clear" w:color="auto" w:fill="FAFAFA"/>
          </w:tcPr>
          <w:p w14:paraId="4E9ED8B8" w14:textId="77777777" w:rsidR="00E14F2A" w:rsidRPr="007F4B89" w:rsidRDefault="00E14F2A" w:rsidP="00E14F2A">
            <w:pPr>
              <w:spacing w:before="120" w:after="120" w:line="256" w:lineRule="auto"/>
              <w:rPr>
                <w:color w:val="404040"/>
              </w:rPr>
            </w:pPr>
          </w:p>
        </w:tc>
        <w:tc>
          <w:tcPr>
            <w:tcW w:w="270" w:type="dxa"/>
            <w:tcBorders>
              <w:top w:val="nil"/>
              <w:left w:val="nil"/>
              <w:bottom w:val="nil"/>
              <w:right w:val="single" w:sz="4" w:space="0" w:color="DBDBDB"/>
            </w:tcBorders>
            <w:shd w:val="clear" w:color="auto" w:fill="FAFAFA"/>
          </w:tcPr>
          <w:p w14:paraId="3EECDED7" w14:textId="77777777" w:rsidR="00E14F2A" w:rsidRPr="007F4B89" w:rsidRDefault="00E14F2A" w:rsidP="00E14F2A">
            <w:pPr>
              <w:spacing w:before="120" w:after="120" w:line="256" w:lineRule="auto"/>
              <w:rPr>
                <w:color w:val="404040"/>
              </w:rPr>
            </w:pPr>
          </w:p>
        </w:tc>
      </w:tr>
      <w:tr w:rsidR="00E14F2A" w:rsidRPr="007F4B89" w14:paraId="0D5C014B" w14:textId="77777777" w:rsidTr="00E14F2A">
        <w:tc>
          <w:tcPr>
            <w:tcW w:w="265" w:type="dxa"/>
            <w:tcBorders>
              <w:top w:val="nil"/>
              <w:left w:val="single" w:sz="4" w:space="0" w:color="DBDBDB"/>
              <w:bottom w:val="nil"/>
              <w:right w:val="nil"/>
            </w:tcBorders>
            <w:shd w:val="clear" w:color="auto" w:fill="FAFAFA"/>
          </w:tcPr>
          <w:p w14:paraId="12C609CF" w14:textId="77777777" w:rsidR="00E14F2A" w:rsidRPr="007F4B89" w:rsidRDefault="00E14F2A" w:rsidP="00E14F2A">
            <w:pPr>
              <w:rPr>
                <w:color w:val="404040"/>
                <w:sz w:val="16"/>
                <w:szCs w:val="16"/>
              </w:rPr>
            </w:pPr>
          </w:p>
        </w:tc>
        <w:tc>
          <w:tcPr>
            <w:tcW w:w="2520" w:type="dxa"/>
            <w:tcBorders>
              <w:top w:val="nil"/>
              <w:left w:val="nil"/>
              <w:bottom w:val="single" w:sz="4" w:space="0" w:color="F9DBDB"/>
              <w:right w:val="nil"/>
            </w:tcBorders>
            <w:shd w:val="clear" w:color="auto" w:fill="FF4B4B"/>
          </w:tcPr>
          <w:p w14:paraId="5272FB34" w14:textId="77777777" w:rsidR="00E14F2A" w:rsidRPr="007F4B89" w:rsidRDefault="00E14F2A" w:rsidP="00E14F2A">
            <w:pPr>
              <w:rPr>
                <w:color w:val="404040"/>
                <w:sz w:val="16"/>
                <w:szCs w:val="16"/>
              </w:rPr>
            </w:pPr>
          </w:p>
        </w:tc>
        <w:tc>
          <w:tcPr>
            <w:tcW w:w="7470" w:type="dxa"/>
            <w:tcBorders>
              <w:top w:val="nil"/>
              <w:left w:val="nil"/>
              <w:bottom w:val="single" w:sz="4" w:space="0" w:color="F9DBDB"/>
              <w:right w:val="nil"/>
            </w:tcBorders>
            <w:shd w:val="clear" w:color="auto" w:fill="FF4B4B"/>
          </w:tcPr>
          <w:p w14:paraId="201BCBCA" w14:textId="77777777" w:rsidR="00E14F2A" w:rsidRPr="007F4B89" w:rsidRDefault="00E14F2A" w:rsidP="00E14F2A">
            <w:pPr>
              <w:rPr>
                <w:color w:val="404040"/>
                <w:sz w:val="16"/>
                <w:szCs w:val="16"/>
              </w:rPr>
            </w:pPr>
          </w:p>
        </w:tc>
        <w:tc>
          <w:tcPr>
            <w:tcW w:w="270" w:type="dxa"/>
            <w:tcBorders>
              <w:top w:val="nil"/>
              <w:left w:val="nil"/>
              <w:bottom w:val="nil"/>
              <w:right w:val="single" w:sz="4" w:space="0" w:color="DBDBDB"/>
            </w:tcBorders>
            <w:shd w:val="clear" w:color="auto" w:fill="FAFAFA"/>
          </w:tcPr>
          <w:p w14:paraId="6565CC50" w14:textId="77777777" w:rsidR="00E14F2A" w:rsidRPr="007F4B89" w:rsidRDefault="00E14F2A" w:rsidP="00E14F2A">
            <w:pPr>
              <w:rPr>
                <w:color w:val="404040"/>
                <w:sz w:val="16"/>
                <w:szCs w:val="16"/>
              </w:rPr>
            </w:pPr>
          </w:p>
        </w:tc>
      </w:tr>
      <w:tr w:rsidR="00E14F2A" w:rsidRPr="007F4B89" w14:paraId="78221522" w14:textId="77777777" w:rsidTr="00E14F2A">
        <w:trPr>
          <w:trHeight w:val="60"/>
        </w:trPr>
        <w:tc>
          <w:tcPr>
            <w:tcW w:w="265" w:type="dxa"/>
            <w:tcBorders>
              <w:top w:val="nil"/>
              <w:left w:val="single" w:sz="4" w:space="0" w:color="DBDBDB"/>
              <w:bottom w:val="nil"/>
              <w:right w:val="single" w:sz="4" w:space="0" w:color="F9DBDB"/>
            </w:tcBorders>
            <w:shd w:val="clear" w:color="auto" w:fill="FAFAFA"/>
          </w:tcPr>
          <w:p w14:paraId="1DAA40C3" w14:textId="77777777" w:rsidR="00E14F2A" w:rsidRPr="007F4B89" w:rsidRDefault="00E14F2A" w:rsidP="00E14F2A">
            <w:pPr>
              <w:spacing w:before="120" w:after="120" w:line="256" w:lineRule="auto"/>
              <w:rPr>
                <w:color w:val="404040"/>
              </w:rPr>
            </w:pPr>
          </w:p>
        </w:tc>
        <w:tc>
          <w:tcPr>
            <w:tcW w:w="9990" w:type="dxa"/>
            <w:gridSpan w:val="2"/>
            <w:tcBorders>
              <w:top w:val="single" w:sz="4" w:space="0" w:color="F9DBDB"/>
              <w:left w:val="single" w:sz="4" w:space="0" w:color="F9DBDB"/>
              <w:bottom w:val="single" w:sz="4" w:space="0" w:color="F9DBDB"/>
              <w:right w:val="single" w:sz="4" w:space="0" w:color="F9DBDB"/>
            </w:tcBorders>
            <w:shd w:val="clear" w:color="auto" w:fill="FCEEEE"/>
            <w:hideMark/>
          </w:tcPr>
          <w:p w14:paraId="27833A41" w14:textId="77777777" w:rsidR="00E14F2A" w:rsidRPr="007F4B89" w:rsidRDefault="00E14F2A" w:rsidP="00E14F2A">
            <w:pPr>
              <w:spacing w:before="120" w:after="120" w:line="256" w:lineRule="auto"/>
              <w:rPr>
                <w:color w:val="7F7F7F"/>
              </w:rPr>
            </w:pPr>
            <w:r w:rsidRPr="007F4B89">
              <w:rPr>
                <w:color w:val="7F7F7F"/>
              </w:rPr>
              <w:t xml:space="preserve">Incorrect. A Bank structured database is represented mainly by different attributes or columns and multiple rows of different clients or transactions. </w:t>
            </w:r>
          </w:p>
        </w:tc>
        <w:tc>
          <w:tcPr>
            <w:tcW w:w="270" w:type="dxa"/>
            <w:tcBorders>
              <w:top w:val="nil"/>
              <w:left w:val="single" w:sz="4" w:space="0" w:color="F9DBDB"/>
              <w:bottom w:val="nil"/>
              <w:right w:val="single" w:sz="4" w:space="0" w:color="DBDBDB"/>
            </w:tcBorders>
            <w:shd w:val="clear" w:color="auto" w:fill="FAFAFA"/>
          </w:tcPr>
          <w:p w14:paraId="705E990A" w14:textId="77777777" w:rsidR="00E14F2A" w:rsidRPr="007F4B89" w:rsidRDefault="00E14F2A" w:rsidP="00E14F2A">
            <w:pPr>
              <w:spacing w:before="120" w:after="120" w:line="256" w:lineRule="auto"/>
              <w:rPr>
                <w:color w:val="404040"/>
              </w:rPr>
            </w:pPr>
          </w:p>
        </w:tc>
      </w:tr>
      <w:tr w:rsidR="00E14F2A" w:rsidRPr="007F4B89" w14:paraId="47309A65" w14:textId="77777777" w:rsidTr="00E14F2A">
        <w:tc>
          <w:tcPr>
            <w:tcW w:w="265" w:type="dxa"/>
            <w:tcBorders>
              <w:top w:val="nil"/>
              <w:left w:val="single" w:sz="4" w:space="0" w:color="DBDBDB"/>
              <w:bottom w:val="single" w:sz="4" w:space="0" w:color="DBDBDB"/>
              <w:right w:val="nil"/>
            </w:tcBorders>
            <w:shd w:val="clear" w:color="auto" w:fill="FAFAFA"/>
          </w:tcPr>
          <w:p w14:paraId="4E91A6F9" w14:textId="77777777" w:rsidR="00E14F2A" w:rsidRPr="007F4B89" w:rsidRDefault="00E14F2A" w:rsidP="00E14F2A">
            <w:pPr>
              <w:rPr>
                <w:color w:val="404040"/>
                <w:sz w:val="16"/>
                <w:szCs w:val="16"/>
              </w:rPr>
            </w:pPr>
          </w:p>
        </w:tc>
        <w:tc>
          <w:tcPr>
            <w:tcW w:w="2520" w:type="dxa"/>
            <w:tcBorders>
              <w:top w:val="single" w:sz="4" w:space="0" w:color="F9DBDB"/>
              <w:left w:val="nil"/>
              <w:bottom w:val="single" w:sz="4" w:space="0" w:color="DBDBDB"/>
              <w:right w:val="nil"/>
            </w:tcBorders>
            <w:shd w:val="clear" w:color="auto" w:fill="FAFAFA"/>
          </w:tcPr>
          <w:p w14:paraId="44BF6E68" w14:textId="77777777" w:rsidR="00E14F2A" w:rsidRPr="007F4B89" w:rsidRDefault="00E14F2A" w:rsidP="00E14F2A">
            <w:pPr>
              <w:rPr>
                <w:color w:val="404040"/>
                <w:sz w:val="16"/>
                <w:szCs w:val="16"/>
              </w:rPr>
            </w:pPr>
          </w:p>
        </w:tc>
        <w:tc>
          <w:tcPr>
            <w:tcW w:w="7470" w:type="dxa"/>
            <w:tcBorders>
              <w:top w:val="single" w:sz="4" w:space="0" w:color="F9DBDB"/>
              <w:left w:val="nil"/>
              <w:bottom w:val="single" w:sz="4" w:space="0" w:color="DBDBDB"/>
              <w:right w:val="nil"/>
            </w:tcBorders>
            <w:shd w:val="clear" w:color="auto" w:fill="FAFAFA"/>
          </w:tcPr>
          <w:p w14:paraId="7EFB5E59" w14:textId="77777777" w:rsidR="00E14F2A" w:rsidRPr="007F4B89" w:rsidRDefault="00E14F2A" w:rsidP="00E14F2A">
            <w:pPr>
              <w:rPr>
                <w:color w:val="404040"/>
                <w:sz w:val="16"/>
                <w:szCs w:val="16"/>
              </w:rPr>
            </w:pPr>
          </w:p>
        </w:tc>
        <w:tc>
          <w:tcPr>
            <w:tcW w:w="270" w:type="dxa"/>
            <w:tcBorders>
              <w:top w:val="nil"/>
              <w:left w:val="nil"/>
              <w:bottom w:val="single" w:sz="4" w:space="0" w:color="DBDBDB"/>
              <w:right w:val="single" w:sz="4" w:space="0" w:color="DBDBDB"/>
            </w:tcBorders>
            <w:shd w:val="clear" w:color="auto" w:fill="FAFAFA"/>
          </w:tcPr>
          <w:p w14:paraId="0C5F82FB" w14:textId="77777777" w:rsidR="00E14F2A" w:rsidRPr="007F4B89" w:rsidRDefault="00E14F2A" w:rsidP="00E14F2A">
            <w:pPr>
              <w:rPr>
                <w:color w:val="404040"/>
                <w:sz w:val="16"/>
                <w:szCs w:val="16"/>
              </w:rPr>
            </w:pPr>
          </w:p>
        </w:tc>
      </w:tr>
    </w:tbl>
    <w:p w14:paraId="2E9FEBE9" w14:textId="77777777" w:rsidR="00E14F2A" w:rsidRPr="007F4B89" w:rsidRDefault="00E14F2A" w:rsidP="00E14F2A">
      <w:pPr>
        <w:spacing w:after="0" w:line="240" w:lineRule="auto"/>
        <w:rPr>
          <w:rFonts w:ascii="Open Sans" w:eastAsia="Open Sans" w:hAnsi="Open Sans" w:cs="Times New Roman"/>
          <w:color w:val="404040"/>
        </w:rPr>
      </w:pPr>
    </w:p>
    <w:p w14:paraId="482A0D9B" w14:textId="77777777" w:rsidR="00E14F2A" w:rsidRPr="007F4B89" w:rsidRDefault="00E14F2A" w:rsidP="00E14F2A">
      <w:pPr>
        <w:spacing w:after="0" w:line="240" w:lineRule="auto"/>
        <w:rPr>
          <w:rFonts w:ascii="Open Sans" w:eastAsia="Open Sans" w:hAnsi="Open Sans" w:cs="Times New Roman"/>
          <w:color w:val="404040"/>
        </w:rPr>
      </w:pPr>
    </w:p>
    <w:p w14:paraId="1058C37C" w14:textId="77777777" w:rsidR="00E14F2A" w:rsidRPr="007F4B89" w:rsidRDefault="00E14F2A" w:rsidP="00E14F2A">
      <w:pPr>
        <w:spacing w:after="0" w:line="240" w:lineRule="auto"/>
        <w:rPr>
          <w:rFonts w:ascii="Open Sans" w:eastAsia="Open Sans" w:hAnsi="Open Sans" w:cs="Times New Roman"/>
          <w:color w:val="404040"/>
        </w:rPr>
      </w:pPr>
    </w:p>
    <w:p w14:paraId="38502D29" w14:textId="77777777" w:rsidR="00E14F2A" w:rsidRPr="007F4B89" w:rsidRDefault="00E14F2A" w:rsidP="00E14F2A">
      <w:pPr>
        <w:spacing w:after="0" w:line="240" w:lineRule="auto"/>
        <w:rPr>
          <w:rFonts w:ascii="Open Sans" w:eastAsia="Open Sans" w:hAnsi="Open Sans" w:cs="Times New Roman"/>
          <w:color w:val="404040"/>
        </w:rPr>
      </w:pPr>
    </w:p>
    <w:p w14:paraId="76E151D0" w14:textId="5F6EA029" w:rsidR="00E14F2A" w:rsidRDefault="00E14F2A" w:rsidP="00482FE4">
      <w:pPr>
        <w:spacing w:before="80" w:after="80" w:line="240" w:lineRule="auto"/>
        <w:outlineLvl w:val="1"/>
        <w:rPr>
          <w:ins w:id="2180" w:author="Fatemeh Yazdanbakhsh Poodeh" w:date="2020-01-28T21:53:00Z"/>
          <w:rFonts w:ascii="Open Sans Semibold" w:eastAsia="Times New Roman" w:hAnsi="Open Sans Semibold" w:cs="Open Sans Semibold"/>
          <w:color w:val="11143F"/>
          <w:sz w:val="28"/>
          <w:szCs w:val="28"/>
        </w:rPr>
      </w:pPr>
      <w:r w:rsidRPr="007F4B89">
        <w:rPr>
          <w:rFonts w:ascii="Open Sans Semibold" w:eastAsia="Times New Roman" w:hAnsi="Open Sans Semibold" w:cs="Open Sans Semibold"/>
          <w:color w:val="11143F"/>
          <w:sz w:val="28"/>
          <w:szCs w:val="28"/>
        </w:rPr>
        <w:t xml:space="preserve">Section 3: </w:t>
      </w:r>
      <w:r w:rsidR="00482FE4">
        <w:rPr>
          <w:rFonts w:ascii="Open Sans Semibold" w:eastAsia="Times New Roman" w:hAnsi="Open Sans Semibold" w:cs="Open Sans Semibold"/>
          <w:color w:val="11143F"/>
          <w:sz w:val="28"/>
          <w:szCs w:val="28"/>
        </w:rPr>
        <w:t>Libraries</w:t>
      </w:r>
    </w:p>
    <w:p w14:paraId="0C56090E" w14:textId="54819CAA" w:rsidR="00C27679" w:rsidRPr="007F4B89" w:rsidRDefault="00740C8D" w:rsidP="00740C8D">
      <w:pPr>
        <w:spacing w:after="0" w:line="240" w:lineRule="auto"/>
        <w:rPr>
          <w:ins w:id="2181" w:author="RoboGarden Team" w:date="2020-01-29T18:04:00Z"/>
          <w:rFonts w:ascii="Open Sans" w:eastAsia="Open Sans" w:hAnsi="Open Sans" w:cs="Times New Roman"/>
          <w:color w:val="404040"/>
        </w:rPr>
      </w:pPr>
      <w:r>
        <w:rPr>
          <w:rFonts w:ascii="Open Sans" w:eastAsia="Open Sans" w:hAnsi="Open Sans" w:cs="Times New Roman"/>
          <w:color w:val="404040"/>
        </w:rPr>
        <w:t>In this section</w:t>
      </w:r>
      <w:ins w:id="2182" w:author="Chantelle Dubois Nishiyama" w:date="2020-02-19T21:28:00Z">
        <w:r w:rsidR="005378AD">
          <w:rPr>
            <w:rFonts w:ascii="Open Sans" w:eastAsia="Open Sans" w:hAnsi="Open Sans" w:cs="Times New Roman"/>
            <w:color w:val="404040"/>
          </w:rPr>
          <w:t>,</w:t>
        </w:r>
      </w:ins>
      <w:r>
        <w:rPr>
          <w:rFonts w:ascii="Open Sans" w:eastAsia="Open Sans" w:hAnsi="Open Sans" w:cs="Times New Roman"/>
          <w:color w:val="404040"/>
        </w:rPr>
        <w:t xml:space="preserve"> you will be introduced to the concept of librar</w:t>
      </w:r>
      <w:ins w:id="2183" w:author="Chantelle Dubois Nishiyama" w:date="2020-02-19T21:28:00Z">
        <w:r w:rsidR="005378AD">
          <w:rPr>
            <w:rFonts w:ascii="Open Sans" w:eastAsia="Open Sans" w:hAnsi="Open Sans" w:cs="Times New Roman"/>
            <w:color w:val="404040"/>
          </w:rPr>
          <w:t>ies</w:t>
        </w:r>
      </w:ins>
      <w:del w:id="2184" w:author="Chantelle Dubois Nishiyama" w:date="2020-02-19T21:28:00Z">
        <w:r w:rsidDel="005378AD">
          <w:rPr>
            <w:rFonts w:ascii="Open Sans" w:eastAsia="Open Sans" w:hAnsi="Open Sans" w:cs="Times New Roman"/>
            <w:color w:val="404040"/>
          </w:rPr>
          <w:delText>y</w:delText>
        </w:r>
      </w:del>
      <w:r>
        <w:rPr>
          <w:rFonts w:ascii="Open Sans" w:eastAsia="Open Sans" w:hAnsi="Open Sans" w:cs="Times New Roman"/>
          <w:color w:val="404040"/>
        </w:rPr>
        <w:t xml:space="preserve"> and further you will learn how to use some of the famous python</w:t>
      </w:r>
      <w:r w:rsidR="00482FE4">
        <w:rPr>
          <w:rFonts w:ascii="Open Sans" w:eastAsia="Open Sans" w:hAnsi="Open Sans" w:cs="Times New Roman"/>
          <w:color w:val="404040"/>
        </w:rPr>
        <w:t xml:space="preserve"> libraries such as Scikit-learn and Pandas. These libraries contain some built-in datasets that let</w:t>
      </w:r>
      <w:del w:id="2185" w:author="Chantelle Dubois Nishiyama" w:date="2020-02-19T21:29:00Z">
        <w:r w:rsidR="00482FE4" w:rsidDel="005378AD">
          <w:rPr>
            <w:rFonts w:ascii="Open Sans" w:eastAsia="Open Sans" w:hAnsi="Open Sans" w:cs="Times New Roman"/>
            <w:color w:val="404040"/>
          </w:rPr>
          <w:delText>’s</w:delText>
        </w:r>
      </w:del>
      <w:r w:rsidR="00482FE4">
        <w:rPr>
          <w:rFonts w:ascii="Open Sans" w:eastAsia="Open Sans" w:hAnsi="Open Sans" w:cs="Times New Roman"/>
          <w:color w:val="404040"/>
        </w:rPr>
        <w:t xml:space="preserve"> you start exploring </w:t>
      </w:r>
      <w:r w:rsidR="00A81DA1">
        <w:rPr>
          <w:rFonts w:ascii="Open Sans" w:eastAsia="Open Sans" w:hAnsi="Open Sans" w:cs="Times New Roman"/>
          <w:color w:val="404040"/>
        </w:rPr>
        <w:t>the commands without needing to download a dataset from an out</w:t>
      </w:r>
      <w:ins w:id="2186" w:author="Chantelle Dubois Nishiyama" w:date="2020-02-19T21:29:00Z">
        <w:r w:rsidR="005378AD">
          <w:rPr>
            <w:rFonts w:ascii="Open Sans" w:eastAsia="Open Sans" w:hAnsi="Open Sans" w:cs="Times New Roman"/>
            <w:color w:val="404040"/>
          </w:rPr>
          <w:t>side</w:t>
        </w:r>
      </w:ins>
      <w:r w:rsidR="00A81DA1">
        <w:rPr>
          <w:rFonts w:ascii="Open Sans" w:eastAsia="Open Sans" w:hAnsi="Open Sans" w:cs="Times New Roman"/>
          <w:color w:val="404040"/>
        </w:rPr>
        <w:t xml:space="preserve"> source. You can also download any interesting dataset </w:t>
      </w:r>
      <w:r w:rsidR="00A81DA1">
        <w:rPr>
          <w:rFonts w:ascii="Open Sans" w:eastAsia="Open Sans" w:hAnsi="Open Sans" w:cs="Times New Roman"/>
          <w:color w:val="404040"/>
        </w:rPr>
        <w:lastRenderedPageBreak/>
        <w:t>from an out</w:t>
      </w:r>
      <w:ins w:id="2187" w:author="Chantelle Dubois Nishiyama" w:date="2020-02-19T21:29:00Z">
        <w:r w:rsidR="005378AD">
          <w:rPr>
            <w:rFonts w:ascii="Open Sans" w:eastAsia="Open Sans" w:hAnsi="Open Sans" w:cs="Times New Roman"/>
            <w:color w:val="404040"/>
          </w:rPr>
          <w:t>side</w:t>
        </w:r>
      </w:ins>
      <w:r w:rsidR="00A81DA1">
        <w:rPr>
          <w:rFonts w:ascii="Open Sans" w:eastAsia="Open Sans" w:hAnsi="Open Sans" w:cs="Times New Roman"/>
          <w:color w:val="404040"/>
        </w:rPr>
        <w:t xml:space="preserve"> source and start manipulating and processing the dataset using Scikit-learn and Pandas Library. </w:t>
      </w:r>
      <w:del w:id="2188" w:author="Chantelle Dubois Nishiyama" w:date="2020-02-19T21:30:00Z">
        <w:r w:rsidR="00A81DA1" w:rsidDel="005378AD">
          <w:rPr>
            <w:rFonts w:ascii="Open Sans" w:eastAsia="Open Sans" w:hAnsi="Open Sans" w:cs="Times New Roman"/>
            <w:color w:val="404040"/>
          </w:rPr>
          <w:delText xml:space="preserve">Using </w:delText>
        </w:r>
      </w:del>
      <w:ins w:id="2189" w:author="Chantelle Dubois Nishiyama" w:date="2020-02-19T21:30:00Z">
        <w:r w:rsidR="005378AD">
          <w:rPr>
            <w:rFonts w:ascii="Open Sans" w:eastAsia="Open Sans" w:hAnsi="Open Sans" w:cs="Times New Roman"/>
            <w:color w:val="404040"/>
          </w:rPr>
          <w:t xml:space="preserve">Using the </w:t>
        </w:r>
      </w:ins>
      <w:r w:rsidR="00A81DA1">
        <w:rPr>
          <w:rFonts w:ascii="Open Sans" w:eastAsia="Open Sans" w:hAnsi="Open Sans" w:cs="Times New Roman"/>
          <w:color w:val="404040"/>
        </w:rPr>
        <w:t>Libraries function let you use very complex codes without needing to write them from scratch.</w:t>
      </w:r>
    </w:p>
    <w:tbl>
      <w:tblPr>
        <w:tblStyle w:val="TableGrid4"/>
        <w:tblW w:w="103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1350"/>
        <w:gridCol w:w="9000"/>
      </w:tblGrid>
      <w:tr w:rsidR="003D45F4" w:rsidRPr="007F4B89" w14:paraId="085C98B7" w14:textId="77777777" w:rsidTr="003D45F4">
        <w:trPr>
          <w:trHeight w:val="638"/>
        </w:trPr>
        <w:tc>
          <w:tcPr>
            <w:tcW w:w="1350" w:type="dxa"/>
            <w:shd w:val="clear" w:color="auto" w:fill="D5F4FF"/>
            <w:vAlign w:val="center"/>
            <w:hideMark/>
          </w:tcPr>
          <w:p w14:paraId="252AD4A7" w14:textId="109D70F9" w:rsidR="003D45F4" w:rsidRPr="007F4B89" w:rsidRDefault="003D45F4" w:rsidP="003D45F4">
            <w:pPr>
              <w:spacing w:before="120" w:after="120"/>
              <w:jc w:val="center"/>
              <w:rPr>
                <w:rFonts w:ascii="FontAwesome" w:hAnsi="FontAwesome"/>
                <w:color w:val="00B0F0"/>
                <w:sz w:val="120"/>
                <w:szCs w:val="120"/>
              </w:rPr>
            </w:pPr>
            <w:r w:rsidRPr="007F4B89">
              <w:rPr>
                <w:rFonts w:ascii="FontAwesome" w:hAnsi="FontAwesome"/>
                <w:color w:val="00B0F0"/>
                <w:sz w:val="120"/>
                <w:szCs w:val="120"/>
              </w:rPr>
              <w:sym w:font="FontAwesome" w:char="F040"/>
            </w:r>
          </w:p>
        </w:tc>
        <w:tc>
          <w:tcPr>
            <w:tcW w:w="9000" w:type="dxa"/>
            <w:shd w:val="clear" w:color="auto" w:fill="D5F4FF"/>
            <w:vAlign w:val="center"/>
            <w:hideMark/>
          </w:tcPr>
          <w:p w14:paraId="0C3715F4" w14:textId="77777777" w:rsidR="003D45F4" w:rsidRPr="007F4B89" w:rsidRDefault="003D45F4" w:rsidP="003D45F4">
            <w:pPr>
              <w:spacing w:before="120" w:after="120" w:line="256" w:lineRule="auto"/>
              <w:ind w:left="274" w:right="274"/>
              <w:rPr>
                <w:ins w:id="2190" w:author="RoboGarden Team" w:date="2020-01-29T18:04:00Z"/>
                <w:rFonts w:ascii="Open Sans Semibold" w:hAnsi="Open Sans Semibold" w:cs="Open Sans Semibold"/>
                <w:color w:val="404040"/>
                <w:sz w:val="24"/>
                <w:szCs w:val="24"/>
              </w:rPr>
            </w:pPr>
            <w:ins w:id="2191" w:author="RoboGarden Team" w:date="2020-01-29T18:04:00Z">
              <w:r>
                <w:rPr>
                  <w:rFonts w:ascii="Open Sans Semibold" w:hAnsi="Open Sans Semibold" w:cs="Open Sans Semibold"/>
                  <w:color w:val="404040"/>
                  <w:sz w:val="24"/>
                  <w:szCs w:val="24"/>
                </w:rPr>
                <w:t>Python Libraries</w:t>
              </w:r>
            </w:ins>
          </w:p>
          <w:p w14:paraId="0DDA3CD6" w14:textId="598E927B" w:rsidR="003D45F4" w:rsidRPr="007F4B89" w:rsidRDefault="003D45F4" w:rsidP="003D45F4">
            <w:pPr>
              <w:spacing w:before="120" w:after="120" w:line="256" w:lineRule="auto"/>
              <w:ind w:left="274" w:right="274"/>
              <w:rPr>
                <w:rFonts w:cs="Open Sans"/>
                <w:color w:val="404040"/>
              </w:rPr>
            </w:pPr>
            <w:ins w:id="2192" w:author="RoboGarden Team" w:date="2020-01-29T18:05:00Z">
              <w:r w:rsidRPr="00C27679">
                <w:rPr>
                  <w:rFonts w:cs="Open Sans"/>
                  <w:color w:val="404040"/>
                  <w:sz w:val="24"/>
                  <w:szCs w:val="24"/>
                </w:rPr>
                <w:t xml:space="preserve">Python library is a collection of functions and methods that allows you to perform many actions </w:t>
              </w:r>
            </w:ins>
            <w:r w:rsidR="00482FE4">
              <w:rPr>
                <w:rFonts w:cs="Open Sans"/>
                <w:color w:val="404040"/>
                <w:sz w:val="24"/>
                <w:szCs w:val="24"/>
              </w:rPr>
              <w:t xml:space="preserve">on a given dataset </w:t>
            </w:r>
            <w:ins w:id="2193" w:author="RoboGarden Team" w:date="2020-01-29T18:05:00Z">
              <w:r w:rsidRPr="00C27679">
                <w:rPr>
                  <w:rFonts w:cs="Open Sans"/>
                  <w:color w:val="404040"/>
                  <w:sz w:val="24"/>
                  <w:szCs w:val="24"/>
                </w:rPr>
                <w:t>without writing your code.</w:t>
              </w:r>
            </w:ins>
          </w:p>
        </w:tc>
      </w:tr>
    </w:tbl>
    <w:p w14:paraId="29DAA87A" w14:textId="77777777" w:rsidR="00C27679" w:rsidRPr="007F4B89" w:rsidRDefault="00C27679" w:rsidP="00E14F2A">
      <w:pPr>
        <w:spacing w:before="80" w:after="80" w:line="240" w:lineRule="auto"/>
        <w:outlineLvl w:val="1"/>
        <w:rPr>
          <w:rFonts w:ascii="Open Sans Semibold" w:eastAsia="Times New Roman" w:hAnsi="Open Sans Semibold" w:cs="Open Sans Semibold"/>
          <w:color w:val="11143F"/>
          <w:sz w:val="28"/>
          <w:szCs w:val="28"/>
        </w:rPr>
      </w:pPr>
    </w:p>
    <w:tbl>
      <w:tblPr>
        <w:tblStyle w:val="TableGrid4"/>
        <w:tblW w:w="10440" w:type="dxa"/>
        <w:tblInd w:w="-5" w:type="dxa"/>
        <w:tblBorders>
          <w:top w:val="single" w:sz="4" w:space="0" w:color="DBDBDB"/>
          <w:left w:val="single" w:sz="4" w:space="0" w:color="DBDBDB"/>
          <w:bottom w:val="single" w:sz="4" w:space="0" w:color="DBDBDB"/>
          <w:right w:val="single" w:sz="4" w:space="0" w:color="DBDBDB"/>
          <w:insideH w:val="none" w:sz="0" w:space="0" w:color="auto"/>
          <w:insideV w:val="none" w:sz="0" w:space="0" w:color="auto"/>
        </w:tblBorders>
        <w:tblLayout w:type="fixed"/>
        <w:tblCellMar>
          <w:left w:w="115" w:type="dxa"/>
          <w:right w:w="115" w:type="dxa"/>
        </w:tblCellMar>
        <w:tblLook w:val="04A0" w:firstRow="1" w:lastRow="0" w:firstColumn="1" w:lastColumn="0" w:noHBand="0" w:noVBand="1"/>
        <w:tblPrChange w:id="2194" w:author="Alicia Romero Lopez" w:date="2020-01-31T09:48:00Z">
          <w:tblPr>
            <w:tblStyle w:val="TableGrid4"/>
            <w:tblW w:w="10440" w:type="dxa"/>
            <w:tblInd w:w="-5" w:type="dxa"/>
            <w:tblBorders>
              <w:top w:val="single" w:sz="4" w:space="0" w:color="DBDBDB"/>
              <w:left w:val="single" w:sz="4" w:space="0" w:color="DBDBDB"/>
              <w:bottom w:val="single" w:sz="4" w:space="0" w:color="DBDBDB"/>
              <w:right w:val="single" w:sz="4" w:space="0" w:color="DBDBDB"/>
              <w:insideH w:val="none" w:sz="0" w:space="0" w:color="auto"/>
              <w:insideV w:val="none" w:sz="0" w:space="0" w:color="auto"/>
            </w:tblBorders>
            <w:tblLayout w:type="fixed"/>
            <w:tblCellMar>
              <w:left w:w="115" w:type="dxa"/>
              <w:right w:w="115" w:type="dxa"/>
            </w:tblCellMar>
            <w:tblLook w:val="04A0" w:firstRow="1" w:lastRow="0" w:firstColumn="1" w:lastColumn="0" w:noHBand="0" w:noVBand="1"/>
          </w:tblPr>
        </w:tblPrChange>
      </w:tblPr>
      <w:tblGrid>
        <w:gridCol w:w="10440"/>
        <w:tblGridChange w:id="2195">
          <w:tblGrid>
            <w:gridCol w:w="360"/>
          </w:tblGrid>
        </w:tblGridChange>
      </w:tblGrid>
      <w:tr w:rsidR="00E14F2A" w:rsidRPr="007F4B89" w14:paraId="71EDE8A5" w14:textId="77777777" w:rsidTr="51235A2F">
        <w:trPr>
          <w:cantSplit/>
          <w:trHeight w:val="420"/>
        </w:trPr>
        <w:tc>
          <w:tcPr>
            <w:tcW w:w="10440" w:type="dxa"/>
            <w:tcBorders>
              <w:top w:val="single" w:sz="4" w:space="0" w:color="DBDBDB" w:themeColor="accent3" w:themeTint="66"/>
              <w:left w:val="single" w:sz="4" w:space="0" w:color="DBDBDB" w:themeColor="accent3" w:themeTint="66"/>
              <w:bottom w:val="nil"/>
              <w:right w:val="single" w:sz="4" w:space="0" w:color="DBDBDB" w:themeColor="accent3" w:themeTint="66"/>
            </w:tcBorders>
            <w:shd w:val="clear" w:color="auto" w:fill="FAFAFA"/>
            <w:hideMark/>
            <w:tcPrChange w:id="2196" w:author="Alicia Romero Lopez" w:date="2020-01-31T09:48:00Z">
              <w:tcPr>
                <w:tcW w:w="10440" w:type="dxa"/>
                <w:tcBorders>
                  <w:top w:val="single" w:sz="4" w:space="0" w:color="DBDBDB"/>
                  <w:left w:val="single" w:sz="4" w:space="0" w:color="DBDBDB"/>
                  <w:bottom w:val="nil"/>
                  <w:right w:val="single" w:sz="4" w:space="0" w:color="DBDBDB"/>
                </w:tcBorders>
                <w:shd w:val="clear" w:color="auto" w:fill="FAFAFA"/>
                <w:hideMark/>
              </w:tcPr>
            </w:tcPrChange>
          </w:tcPr>
          <w:p w14:paraId="3D0C8330" w14:textId="77777777" w:rsidR="00E14F2A" w:rsidRPr="007F4B89" w:rsidRDefault="00E14F2A" w:rsidP="00E14F2A">
            <w:pPr>
              <w:spacing w:before="120" w:after="120" w:line="256" w:lineRule="auto"/>
              <w:outlineLvl w:val="2"/>
              <w:rPr>
                <w:rFonts w:ascii="Open Sans Semibold" w:hAnsi="Open Sans Semibold" w:cs="Open Sans Semibold"/>
                <w:color w:val="11143F"/>
              </w:rPr>
            </w:pPr>
            <w:r w:rsidRPr="007F4B89">
              <w:rPr>
                <w:rFonts w:ascii="Open Sans Semibold" w:hAnsi="Open Sans Semibold" w:cs="Open Sans Semibold"/>
                <w:color w:val="11143F"/>
              </w:rPr>
              <w:t>Scikit-Learn Library</w:t>
            </w:r>
          </w:p>
          <w:p w14:paraId="24118E33" w14:textId="77777777" w:rsidR="00E14F2A" w:rsidRPr="007F4B89" w:rsidRDefault="00E14F2A" w:rsidP="00E14F2A">
            <w:pPr>
              <w:spacing w:before="120" w:after="120" w:line="256" w:lineRule="auto"/>
              <w:rPr>
                <w:color w:val="404040"/>
              </w:rPr>
            </w:pPr>
            <w:r w:rsidRPr="007F4B89">
              <w:rPr>
                <w:color w:val="404040"/>
              </w:rPr>
              <w:t xml:space="preserve">Scikit-learn is a free software machine learning library for the Python programming language. It features various implementation to machine learning algorithms and data preprocessing techniques. </w:t>
            </w:r>
          </w:p>
          <w:p w14:paraId="5088F220" w14:textId="77777777" w:rsidR="00E14F2A" w:rsidRPr="007F4B89" w:rsidRDefault="00E14F2A" w:rsidP="00E14F2A">
            <w:pPr>
              <w:shd w:val="clear" w:color="auto" w:fill="FFFFFF"/>
              <w:spacing w:after="288" w:line="360" w:lineRule="atLeast"/>
              <w:textAlignment w:val="baseline"/>
              <w:rPr>
                <w:rFonts w:ascii="Helvetica" w:eastAsia="Times New Roman" w:hAnsi="Helvetica"/>
                <w:color w:val="555555"/>
                <w:sz w:val="23"/>
                <w:szCs w:val="23"/>
              </w:rPr>
            </w:pPr>
            <w:r w:rsidRPr="007F4B89">
              <w:rPr>
                <w:rFonts w:ascii="Helvetica" w:eastAsia="Times New Roman" w:hAnsi="Helvetica"/>
                <w:color w:val="555555"/>
                <w:sz w:val="23"/>
                <w:szCs w:val="23"/>
              </w:rPr>
              <w:t>Scikit-learn provides a range of supervised and unsupervised learning algorithms via a consistent interface in Python.</w:t>
            </w:r>
          </w:p>
          <w:p w14:paraId="30BD86EC" w14:textId="23EB97BF" w:rsidR="00E14F2A" w:rsidRPr="007F4B89" w:rsidRDefault="00E14F2A" w:rsidP="00E14F2A">
            <w:pPr>
              <w:spacing w:before="120" w:after="120" w:line="256" w:lineRule="auto"/>
              <w:rPr>
                <w:color w:val="404040"/>
              </w:rPr>
            </w:pPr>
            <w:r w:rsidRPr="007F4B89">
              <w:rPr>
                <w:color w:val="404040"/>
              </w:rPr>
              <w:t xml:space="preserve">The vision for the library is a level of robustness and support required for use in production systems. This means a deep focus on concerns such as </w:t>
            </w:r>
            <w:del w:id="2197" w:author="RoboGarden Team" w:date="2020-01-23T16:43:00Z">
              <w:r w:rsidRPr="007F4B89" w:rsidDel="00186226">
                <w:rPr>
                  <w:color w:val="404040"/>
                </w:rPr>
                <w:delText>easy</w:delText>
              </w:r>
            </w:del>
            <w:ins w:id="2198" w:author="RoboGarden Team" w:date="2020-01-23T16:43:00Z">
              <w:r w:rsidR="00186226" w:rsidRPr="007F4B89">
                <w:rPr>
                  <w:color w:val="404040"/>
                </w:rPr>
                <w:t>ease</w:t>
              </w:r>
            </w:ins>
            <w:r w:rsidRPr="007F4B89">
              <w:rPr>
                <w:color w:val="404040"/>
              </w:rPr>
              <w:t xml:space="preserve"> of use, code quality, collaboration, documentation and performance.</w:t>
            </w:r>
          </w:p>
        </w:tc>
      </w:tr>
      <w:tr w:rsidR="00E14F2A" w:rsidRPr="007F4B89" w14:paraId="3D0F49E2" w14:textId="77777777" w:rsidTr="51235A2F">
        <w:trPr>
          <w:cantSplit/>
          <w:trHeight w:val="419"/>
        </w:trPr>
        <w:tc>
          <w:tcPr>
            <w:tcW w:w="10440" w:type="dxa"/>
            <w:tcBorders>
              <w:top w:val="nil"/>
              <w:left w:val="single" w:sz="4" w:space="0" w:color="DBDBDB" w:themeColor="accent3" w:themeTint="66"/>
              <w:bottom w:val="nil"/>
              <w:right w:val="single" w:sz="4" w:space="0" w:color="DBDBDB" w:themeColor="accent3" w:themeTint="66"/>
            </w:tcBorders>
            <w:shd w:val="clear" w:color="auto" w:fill="FAFAFA"/>
            <w:hideMark/>
            <w:tcPrChange w:id="2199" w:author="Alicia Romero Lopez" w:date="2020-01-31T09:48:00Z">
              <w:tcPr>
                <w:tcW w:w="10440" w:type="dxa"/>
                <w:tcBorders>
                  <w:top w:val="nil"/>
                  <w:left w:val="single" w:sz="4" w:space="0" w:color="DBDBDB"/>
                  <w:bottom w:val="nil"/>
                  <w:right w:val="single" w:sz="4" w:space="0" w:color="DBDBDB"/>
                </w:tcBorders>
                <w:shd w:val="clear" w:color="auto" w:fill="FAFAFA"/>
                <w:hideMark/>
              </w:tcPr>
            </w:tcPrChange>
          </w:tcPr>
          <w:p w14:paraId="4F02E4C5" w14:textId="0B64163B" w:rsidR="00E14F2A" w:rsidRPr="007F4B89" w:rsidRDefault="00E14F2A" w:rsidP="00E14F2A">
            <w:pPr>
              <w:spacing w:before="120" w:after="120" w:line="256" w:lineRule="auto"/>
              <w:rPr>
                <w:color w:val="404040"/>
              </w:rPr>
            </w:pPr>
            <w:r w:rsidRPr="007F4B89">
              <w:rPr>
                <w:color w:val="404040"/>
              </w:rPr>
              <w:t>The Scikit-learn library also provides some built-in datasets that can be used for machine learning experimentation</w:t>
            </w:r>
            <w:ins w:id="2200" w:author="Chantelle Dubois Nishiyama" w:date="2020-02-19T21:30:00Z">
              <w:r w:rsidR="005378AD">
                <w:rPr>
                  <w:color w:val="404040"/>
                </w:rPr>
                <w:t>.</w:t>
              </w:r>
            </w:ins>
          </w:p>
        </w:tc>
      </w:tr>
      <w:tr w:rsidR="00E14F2A" w:rsidRPr="007F4B89" w14:paraId="1CD3C8BB" w14:textId="77777777" w:rsidTr="51235A2F">
        <w:trPr>
          <w:cantSplit/>
          <w:trHeight w:val="419"/>
        </w:trPr>
        <w:tc>
          <w:tcPr>
            <w:tcW w:w="10440" w:type="dxa"/>
            <w:tcBorders>
              <w:top w:val="nil"/>
              <w:left w:val="single" w:sz="4" w:space="0" w:color="DBDBDB" w:themeColor="accent3" w:themeTint="66"/>
              <w:bottom w:val="single" w:sz="4" w:space="0" w:color="DBDBDB" w:themeColor="accent3" w:themeTint="66"/>
              <w:right w:val="single" w:sz="4" w:space="0" w:color="DBDBDB" w:themeColor="accent3" w:themeTint="66"/>
            </w:tcBorders>
            <w:shd w:val="clear" w:color="auto" w:fill="FAFAFA"/>
            <w:vAlign w:val="center"/>
            <w:hideMark/>
            <w:tcPrChange w:id="2201" w:author="Alicia Romero Lopez" w:date="2020-01-31T09:48:00Z">
              <w:tcPr>
                <w:tcW w:w="10440" w:type="dxa"/>
                <w:tcBorders>
                  <w:top w:val="nil"/>
                  <w:left w:val="single" w:sz="4" w:space="0" w:color="DBDBDB"/>
                  <w:bottom w:val="single" w:sz="4" w:space="0" w:color="DBDBDB"/>
                  <w:right w:val="single" w:sz="4" w:space="0" w:color="DBDBDB"/>
                </w:tcBorders>
                <w:shd w:val="clear" w:color="auto" w:fill="FAFAFA"/>
                <w:hideMark/>
              </w:tcPr>
            </w:tcPrChange>
          </w:tcPr>
          <w:p w14:paraId="20293954" w14:textId="77777777" w:rsidR="00E14F2A" w:rsidRDefault="00B70A3F" w:rsidP="00E14F2A">
            <w:pPr>
              <w:spacing w:before="120" w:after="120" w:line="256" w:lineRule="auto"/>
              <w:jc w:val="center"/>
              <w:outlineLvl w:val="2"/>
              <w:rPr>
                <w:ins w:id="2202" w:author="RoboGarden Team" w:date="2020-01-23T16:44:00Z"/>
                <w:noProof/>
                <w:color w:val="404040"/>
              </w:rPr>
            </w:pPr>
            <w:commentRangeStart w:id="2203"/>
            <w:commentRangeStart w:id="2204"/>
            <w:r>
              <w:rPr>
                <w:noProof/>
              </w:rPr>
              <w:drawing>
                <wp:inline distT="0" distB="0" distL="0" distR="0" wp14:anchorId="7E298DFE" wp14:editId="4DE11E99">
                  <wp:extent cx="6483350" cy="2897505"/>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483350" cy="2897505"/>
                          </a:xfrm>
                          <a:prstGeom prst="rect">
                            <a:avLst/>
                          </a:prstGeom>
                          <a:noFill/>
                          <a:ln>
                            <a:noFill/>
                          </a:ln>
                        </pic:spPr>
                      </pic:pic>
                    </a:graphicData>
                  </a:graphic>
                </wp:inline>
              </w:drawing>
            </w:r>
            <w:commentRangeEnd w:id="2203"/>
            <w:r w:rsidR="003A09CA">
              <w:rPr>
                <w:rStyle w:val="CommentReference"/>
                <w:color w:val="404040"/>
              </w:rPr>
              <w:commentReference w:id="2203"/>
            </w:r>
            <w:commentRangeEnd w:id="2204"/>
            <w:r w:rsidR="007052B0">
              <w:rPr>
                <w:rStyle w:val="CommentReference"/>
                <w:color w:val="404040"/>
              </w:rPr>
              <w:commentReference w:id="2204"/>
            </w:r>
          </w:p>
          <w:p w14:paraId="6889152B" w14:textId="77777777" w:rsidR="00186226" w:rsidRDefault="00186226" w:rsidP="00E14F2A">
            <w:pPr>
              <w:spacing w:before="120" w:after="120" w:line="256" w:lineRule="auto"/>
              <w:jc w:val="center"/>
              <w:outlineLvl w:val="2"/>
              <w:rPr>
                <w:ins w:id="2205" w:author="RoboGarden Team" w:date="2020-01-23T16:44:00Z"/>
                <w:noProof/>
                <w:color w:val="404040"/>
              </w:rPr>
            </w:pPr>
          </w:p>
          <w:p w14:paraId="0E9247A9" w14:textId="2100CE6A" w:rsidR="00186226" w:rsidRPr="007F4B89" w:rsidRDefault="00186226">
            <w:pPr>
              <w:spacing w:before="120" w:after="120" w:line="256" w:lineRule="auto"/>
              <w:outlineLvl w:val="2"/>
              <w:rPr>
                <w:noProof/>
                <w:color w:val="404040"/>
              </w:rPr>
              <w:pPrChange w:id="2206" w:author="Fatemeh Yazdanbakhsh Poodeh" w:date="2020-01-23T16:45:00Z">
                <w:pPr>
                  <w:spacing w:before="120" w:after="120" w:line="256" w:lineRule="auto"/>
                  <w:jc w:val="center"/>
                  <w:outlineLvl w:val="2"/>
                </w:pPr>
              </w:pPrChange>
            </w:pPr>
            <w:ins w:id="2207" w:author="RoboGarden Team" w:date="2020-01-23T16:44:00Z">
              <w:r>
                <w:rPr>
                  <w:noProof/>
                  <w:color w:val="404040"/>
                </w:rPr>
                <w:t>Citation: Scikit-Learn</w:t>
              </w:r>
            </w:ins>
            <w:ins w:id="2208" w:author="RoboGarden Team" w:date="2020-02-07T11:59:00Z">
              <w:r w:rsidR="00485865">
                <w:rPr>
                  <w:noProof/>
                  <w:color w:val="404040"/>
                </w:rPr>
                <w:t xml:space="preserve"> </w:t>
              </w:r>
            </w:ins>
            <w:ins w:id="2209" w:author="RoboGarden Team" w:date="2020-01-23T16:44:00Z">
              <w:r>
                <w:rPr>
                  <w:noProof/>
                  <w:color w:val="404040"/>
                </w:rPr>
                <w:t>[</w:t>
              </w:r>
            </w:ins>
            <w:ins w:id="2210" w:author="RoboGarden Team" w:date="2020-01-23T16:45:00Z">
              <w:r>
                <w:rPr>
                  <w:noProof/>
                  <w:color w:val="404040"/>
                </w:rPr>
                <w:t>Digital Image</w:t>
              </w:r>
            </w:ins>
            <w:ins w:id="2211" w:author="RoboGarden Team" w:date="2020-01-23T16:44:00Z">
              <w:r>
                <w:rPr>
                  <w:noProof/>
                  <w:color w:val="404040"/>
                </w:rPr>
                <w:t>]</w:t>
              </w:r>
            </w:ins>
            <w:ins w:id="2212" w:author="RoboGarden Team" w:date="2020-01-23T16:45:00Z">
              <w:r>
                <w:rPr>
                  <w:noProof/>
                  <w:color w:val="404040"/>
                </w:rPr>
                <w:t>. Retri</w:t>
              </w:r>
            </w:ins>
            <w:ins w:id="2213" w:author="RoboGarden Team" w:date="2020-02-07T11:59:00Z">
              <w:r w:rsidR="00485865">
                <w:rPr>
                  <w:noProof/>
                  <w:color w:val="404040"/>
                </w:rPr>
                <w:t>e</w:t>
              </w:r>
            </w:ins>
            <w:ins w:id="2214" w:author="RoboGarden Team" w:date="2020-01-23T16:45:00Z">
              <w:r>
                <w:rPr>
                  <w:noProof/>
                  <w:color w:val="404040"/>
                </w:rPr>
                <w:t xml:space="preserve">ved from </w:t>
              </w:r>
              <w:r w:rsidRPr="00186226">
                <w:rPr>
                  <w:noProof/>
                  <w:color w:val="404040"/>
                </w:rPr>
                <w:t>https://scikit-learn.org/</w:t>
              </w:r>
            </w:ins>
          </w:p>
        </w:tc>
      </w:tr>
    </w:tbl>
    <w:p w14:paraId="03C87977" w14:textId="77777777" w:rsidR="00E14F2A" w:rsidRPr="007F4B89" w:rsidRDefault="00E14F2A" w:rsidP="00E14F2A">
      <w:pPr>
        <w:spacing w:before="120" w:after="0" w:line="240" w:lineRule="auto"/>
        <w:rPr>
          <w:rFonts w:ascii="Open Sans" w:eastAsia="Open Sans" w:hAnsi="Open Sans" w:cs="Times New Roman"/>
          <w:color w:val="404040"/>
        </w:rPr>
      </w:pPr>
    </w:p>
    <w:tbl>
      <w:tblPr>
        <w:tblStyle w:val="TableGrid4"/>
        <w:tblW w:w="104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Change w:id="2215" w:author="Alicia Romero Lopez" w:date="2020-01-31T09:48:00Z">
          <w:tblPr>
            <w:tblStyle w:val="TableGrid4"/>
            <w:tblW w:w="104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PrChange>
      </w:tblPr>
      <w:tblGrid>
        <w:gridCol w:w="90"/>
        <w:gridCol w:w="1350"/>
        <w:gridCol w:w="9000"/>
        <w:tblGridChange w:id="2216">
          <w:tblGrid>
            <w:gridCol w:w="360"/>
            <w:gridCol w:w="360"/>
            <w:gridCol w:w="360"/>
          </w:tblGrid>
        </w:tblGridChange>
      </w:tblGrid>
      <w:tr w:rsidR="00E14F2A" w:rsidRPr="007F4B89" w14:paraId="5F6B21DE" w14:textId="77777777" w:rsidTr="51235A2F">
        <w:trPr>
          <w:trHeight w:val="638"/>
        </w:trPr>
        <w:tc>
          <w:tcPr>
            <w:tcW w:w="90" w:type="dxa"/>
            <w:shd w:val="clear" w:color="auto" w:fill="FFC33B"/>
            <w:vAlign w:val="center"/>
            <w:tcPrChange w:id="2217" w:author="Alicia Romero Lopez" w:date="2020-01-31T09:48:00Z">
              <w:tcPr>
                <w:tcW w:w="90" w:type="dxa"/>
                <w:shd w:val="clear" w:color="auto" w:fill="FFC33B"/>
              </w:tcPr>
            </w:tcPrChange>
          </w:tcPr>
          <w:p w14:paraId="3CE8814E" w14:textId="77777777" w:rsidR="00E14F2A" w:rsidRPr="007F4B89" w:rsidRDefault="00E14F2A" w:rsidP="00E14F2A">
            <w:pPr>
              <w:spacing w:before="120" w:after="120" w:line="256" w:lineRule="auto"/>
              <w:rPr>
                <w:color w:val="404040"/>
              </w:rPr>
            </w:pPr>
          </w:p>
        </w:tc>
        <w:tc>
          <w:tcPr>
            <w:tcW w:w="1350" w:type="dxa"/>
            <w:shd w:val="clear" w:color="auto" w:fill="FFE8B2"/>
            <w:vAlign w:val="center"/>
            <w:hideMark/>
            <w:tcPrChange w:id="2218" w:author="Alicia Romero Lopez" w:date="2020-01-31T09:48:00Z">
              <w:tcPr>
                <w:tcW w:w="1350" w:type="dxa"/>
                <w:shd w:val="clear" w:color="auto" w:fill="FFE8B2"/>
                <w:hideMark/>
              </w:tcPr>
            </w:tcPrChange>
          </w:tcPr>
          <w:p w14:paraId="3EB55438" w14:textId="77777777" w:rsidR="00E14F2A" w:rsidRPr="007F4B89" w:rsidRDefault="00E14F2A" w:rsidP="00E14F2A">
            <w:pPr>
              <w:spacing w:before="120" w:after="120" w:line="256" w:lineRule="auto"/>
              <w:jc w:val="center"/>
              <w:rPr>
                <w:color w:val="404040"/>
              </w:rPr>
            </w:pPr>
            <w:r w:rsidRPr="007F4B89">
              <w:rPr>
                <w:noProof/>
                <w:color w:val="404040"/>
              </w:rPr>
              <w:drawing>
                <wp:inline distT="0" distB="0" distL="0" distR="0" wp14:anchorId="6728FD59" wp14:editId="2A8C363F">
                  <wp:extent cx="685800" cy="685800"/>
                  <wp:effectExtent l="0" t="0" r="0" b="0"/>
                  <wp:docPr id="10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85800" cy="685800"/>
                          </a:xfrm>
                          <a:prstGeom prst="rect">
                            <a:avLst/>
                          </a:prstGeom>
                          <a:noFill/>
                          <a:ln>
                            <a:noFill/>
                          </a:ln>
                        </pic:spPr>
                      </pic:pic>
                    </a:graphicData>
                  </a:graphic>
                </wp:inline>
              </w:drawing>
            </w:r>
          </w:p>
        </w:tc>
        <w:tc>
          <w:tcPr>
            <w:tcW w:w="9000" w:type="dxa"/>
            <w:shd w:val="clear" w:color="auto" w:fill="FFE8B2"/>
            <w:vAlign w:val="center"/>
            <w:hideMark/>
            <w:tcPrChange w:id="2219" w:author="Alicia Romero Lopez" w:date="2020-01-31T09:48:00Z">
              <w:tcPr>
                <w:tcW w:w="9000" w:type="dxa"/>
                <w:shd w:val="clear" w:color="auto" w:fill="FFE8B2"/>
                <w:hideMark/>
              </w:tcPr>
            </w:tcPrChange>
          </w:tcPr>
          <w:p w14:paraId="048D0B36" w14:textId="24A55F0A" w:rsidR="00B426A8" w:rsidRPr="00E81E1C" w:rsidRDefault="00B426A8">
            <w:pPr>
              <w:spacing w:before="120" w:after="120" w:line="256" w:lineRule="auto"/>
              <w:rPr>
                <w:b/>
                <w:bCs/>
                <w:color w:val="404040"/>
              </w:rPr>
            </w:pPr>
            <w:r w:rsidRPr="00E81E1C">
              <w:rPr>
                <w:b/>
                <w:bCs/>
                <w:color w:val="404040"/>
              </w:rPr>
              <w:t>Notes about ScikitLearn</w:t>
            </w:r>
          </w:p>
          <w:p w14:paraId="4D6CBBBD" w14:textId="515D54DA" w:rsidR="00E14F2A" w:rsidRPr="007F4B89" w:rsidRDefault="00E14F2A">
            <w:pPr>
              <w:spacing w:before="120" w:after="120" w:line="256" w:lineRule="auto"/>
              <w:rPr>
                <w:color w:val="404040"/>
              </w:rPr>
            </w:pPr>
            <w:commentRangeStart w:id="2220"/>
            <w:commentRangeStart w:id="2221"/>
            <w:commentRangeStart w:id="2222"/>
            <w:commentRangeStart w:id="2223"/>
            <w:r w:rsidRPr="007F4B89">
              <w:rPr>
                <w:color w:val="404040"/>
              </w:rPr>
              <w:t xml:space="preserve">To learn more about </w:t>
            </w:r>
            <w:ins w:id="2224" w:author="RoboGarden Team" w:date="2020-01-23T16:49:00Z">
              <w:r w:rsidR="00186226">
                <w:rPr>
                  <w:color w:val="404040"/>
                </w:rPr>
                <w:t>available datasets in Scikit-learn and the How to of working with datasets using Scikit-learn,</w:t>
              </w:r>
            </w:ins>
            <w:del w:id="2225" w:author="RoboGarden Team" w:date="2020-01-23T16:49:00Z">
              <w:r w:rsidRPr="007F4B89" w:rsidDel="00186226">
                <w:rPr>
                  <w:color w:val="404040"/>
                </w:rPr>
                <w:delText>available datasets</w:delText>
              </w:r>
            </w:del>
            <w:del w:id="2226" w:author="RoboGarden Team" w:date="2020-01-23T16:50:00Z">
              <w:r w:rsidRPr="007F4B89" w:rsidDel="00186226">
                <w:rPr>
                  <w:color w:val="404040"/>
                </w:rPr>
                <w:delText xml:space="preserve">, </w:delText>
              </w:r>
            </w:del>
            <w:ins w:id="2227" w:author="RoboGarden Team" w:date="2020-01-23T16:50:00Z">
              <w:r w:rsidR="00186226">
                <w:rPr>
                  <w:color w:val="404040"/>
                </w:rPr>
                <w:t xml:space="preserve"> </w:t>
              </w:r>
            </w:ins>
            <w:r w:rsidRPr="007F4B89">
              <w:rPr>
                <w:color w:val="404040"/>
              </w:rPr>
              <w:t>see https://scikit-learn.org/stable/datasets/index.html</w:t>
            </w:r>
            <w:commentRangeEnd w:id="2220"/>
            <w:r w:rsidR="000C39FD">
              <w:rPr>
                <w:rStyle w:val="CommentReference"/>
                <w:color w:val="404040"/>
              </w:rPr>
              <w:commentReference w:id="2220"/>
            </w:r>
            <w:commentRangeEnd w:id="2221"/>
            <w:r w:rsidR="00186226">
              <w:rPr>
                <w:rStyle w:val="CommentReference"/>
                <w:color w:val="404040"/>
              </w:rPr>
              <w:commentReference w:id="2221"/>
            </w:r>
            <w:commentRangeEnd w:id="2222"/>
            <w:r w:rsidR="009854C9">
              <w:rPr>
                <w:rStyle w:val="CommentReference"/>
                <w:color w:val="404040"/>
              </w:rPr>
              <w:commentReference w:id="2222"/>
            </w:r>
            <w:commentRangeEnd w:id="2223"/>
            <w:r w:rsidR="003577CF">
              <w:rPr>
                <w:rStyle w:val="CommentReference"/>
                <w:rFonts w:asciiTheme="minorHAnsi" w:eastAsiaTheme="minorHAnsi" w:hAnsiTheme="minorHAnsi" w:cstheme="minorBidi"/>
                <w:color w:val="404040"/>
              </w:rPr>
              <w:commentReference w:id="2223"/>
            </w:r>
          </w:p>
        </w:tc>
      </w:tr>
    </w:tbl>
    <w:p w14:paraId="2BFF242E" w14:textId="77777777" w:rsidR="00E14F2A" w:rsidRPr="007F4B89" w:rsidRDefault="00E14F2A" w:rsidP="00E14F2A">
      <w:pPr>
        <w:spacing w:after="0" w:line="240" w:lineRule="auto"/>
        <w:rPr>
          <w:rFonts w:ascii="Open Sans" w:eastAsia="Open Sans" w:hAnsi="Open Sans" w:cs="Times New Roman"/>
          <w:color w:val="404040"/>
        </w:rPr>
      </w:pPr>
    </w:p>
    <w:p w14:paraId="63517046" w14:textId="0D90E1C5" w:rsidR="00025779" w:rsidRPr="007F4B89" w:rsidRDefault="00025779" w:rsidP="00025779">
      <w:pPr>
        <w:spacing w:before="120" w:after="120" w:line="256" w:lineRule="auto"/>
        <w:outlineLvl w:val="2"/>
        <w:rPr>
          <w:ins w:id="2228" w:author="RoboGarden Team" w:date="2020-01-24T02:17:00Z"/>
          <w:rFonts w:ascii="Open Sans Semibold" w:eastAsia="Open Sans" w:hAnsi="Open Sans Semibold" w:cs="Open Sans Semibold"/>
          <w:color w:val="11143F"/>
          <w:sz w:val="25"/>
          <w:szCs w:val="25"/>
        </w:rPr>
      </w:pPr>
      <w:commentRangeStart w:id="2229"/>
      <w:commentRangeStart w:id="2230"/>
      <w:commentRangeStart w:id="2231"/>
      <w:commentRangeStart w:id="2232"/>
      <w:commentRangeStart w:id="2233"/>
      <w:commentRangeEnd w:id="2229"/>
      <w:r>
        <w:rPr>
          <w:rStyle w:val="CommentReference"/>
        </w:rPr>
        <w:commentReference w:id="2229"/>
      </w:r>
      <w:commentRangeEnd w:id="2230"/>
      <w:r w:rsidR="00C27679">
        <w:rPr>
          <w:rStyle w:val="CommentReference"/>
          <w:color w:val="404040"/>
        </w:rPr>
        <w:commentReference w:id="2230"/>
      </w:r>
      <w:commentRangeEnd w:id="2231"/>
      <w:r w:rsidR="00C27679">
        <w:rPr>
          <w:rStyle w:val="CommentReference"/>
          <w:color w:val="404040"/>
        </w:rPr>
        <w:commentReference w:id="2231"/>
      </w:r>
      <w:commentRangeEnd w:id="2232"/>
      <w:r w:rsidR="00A910F3">
        <w:rPr>
          <w:rStyle w:val="CommentReference"/>
          <w:color w:val="404040"/>
        </w:rPr>
        <w:commentReference w:id="2232"/>
      </w:r>
      <w:commentRangeEnd w:id="2233"/>
      <w:r w:rsidR="00F02FF5">
        <w:rPr>
          <w:rStyle w:val="CommentReference"/>
          <w:color w:val="404040"/>
        </w:rPr>
        <w:commentReference w:id="2233"/>
      </w:r>
      <w:ins w:id="2234" w:author="Fatemeh Yazdanbakhsh Poodeh" w:date="2020-01-28T22:16:00Z">
        <w:del w:id="2235" w:author="RoboGarden Team" w:date="2020-01-29T18:05:00Z">
          <w:r w:rsidR="00000BFE" w:rsidDel="00C27679">
            <w:rPr>
              <w:rFonts w:ascii="Open Sans Semibold" w:eastAsia="Open Sans" w:hAnsi="Open Sans Semibold" w:cs="Open Sans Semibold"/>
              <w:color w:val="11143F"/>
              <w:sz w:val="25"/>
              <w:szCs w:val="25"/>
            </w:rPr>
            <w:delText xml:space="preserve">There are lots of usefull library in python that you can easily install and use them using </w:delText>
          </w:r>
          <w:commentRangeStart w:id="2236"/>
          <w:commentRangeStart w:id="2237"/>
          <w:commentRangeStart w:id="2238"/>
          <w:r w:rsidR="00000BFE" w:rsidDel="00C27679">
            <w:rPr>
              <w:rFonts w:ascii="Open Sans Semibold" w:eastAsia="Open Sans" w:hAnsi="Open Sans Semibold" w:cs="Open Sans Semibold"/>
              <w:color w:val="11143F"/>
              <w:sz w:val="25"/>
              <w:szCs w:val="25"/>
            </w:rPr>
            <w:delText>Anaconda</w:delText>
          </w:r>
        </w:del>
      </w:ins>
      <w:commentRangeEnd w:id="2236"/>
      <w:ins w:id="2239" w:author="Fatemeh Yazdanbakhsh Poodeh" w:date="2020-01-28T22:17:00Z">
        <w:del w:id="2240" w:author="RoboGarden Team" w:date="2020-01-29T18:05:00Z">
          <w:r w:rsidR="00000BFE" w:rsidDel="00C27679">
            <w:rPr>
              <w:rStyle w:val="CommentReference"/>
              <w:color w:val="404040"/>
            </w:rPr>
            <w:commentReference w:id="2236"/>
          </w:r>
        </w:del>
      </w:ins>
      <w:commentRangeEnd w:id="2237"/>
      <w:r w:rsidR="009854C9">
        <w:rPr>
          <w:rStyle w:val="CommentReference"/>
          <w:color w:val="404040"/>
        </w:rPr>
        <w:commentReference w:id="2237"/>
      </w:r>
      <w:commentRangeEnd w:id="2238"/>
      <w:r w:rsidR="003577CF">
        <w:rPr>
          <w:rStyle w:val="CommentReference"/>
          <w:color w:val="404040"/>
        </w:rPr>
        <w:commentReference w:id="2238"/>
      </w:r>
      <w:ins w:id="2241" w:author="Fatemeh Yazdanbakhsh Poodeh" w:date="2020-01-28T22:16:00Z">
        <w:del w:id="2242" w:author="RoboGarden Team" w:date="2020-01-29T18:05:00Z">
          <w:r w:rsidR="00000BFE" w:rsidDel="00C27679">
            <w:rPr>
              <w:rFonts w:ascii="Open Sans Semibold" w:eastAsia="Open Sans" w:hAnsi="Open Sans Semibold" w:cs="Open Sans Semibold"/>
              <w:color w:val="11143F"/>
              <w:sz w:val="25"/>
              <w:szCs w:val="25"/>
            </w:rPr>
            <w:delText>.</w:delText>
          </w:r>
        </w:del>
        <w:r w:rsidR="00000BFE">
          <w:rPr>
            <w:rFonts w:ascii="Open Sans Semibold" w:eastAsia="Open Sans" w:hAnsi="Open Sans Semibold" w:cs="Open Sans Semibold"/>
            <w:color w:val="11143F"/>
            <w:sz w:val="25"/>
            <w:szCs w:val="25"/>
          </w:rPr>
          <w:t xml:space="preserve"> </w:t>
        </w:r>
      </w:ins>
    </w:p>
    <w:p w14:paraId="7FFB124C" w14:textId="77777777" w:rsidR="00025779" w:rsidRPr="007F4B89" w:rsidRDefault="00025779" w:rsidP="00025779">
      <w:pPr>
        <w:spacing w:after="0" w:line="240" w:lineRule="auto"/>
        <w:rPr>
          <w:ins w:id="2243" w:author="RoboGarden Team" w:date="2020-01-24T02:17:00Z"/>
          <w:rFonts w:ascii="Open Sans" w:eastAsia="Open Sans" w:hAnsi="Open Sans" w:cs="Times New Roman"/>
          <w:color w:val="404040"/>
        </w:rPr>
      </w:pPr>
    </w:p>
    <w:p w14:paraId="44CB4B03" w14:textId="77777777" w:rsidR="00072BB1" w:rsidRDefault="00072BB1">
      <w:pPr>
        <w:rPr>
          <w:rFonts w:ascii="Open Sans Semibold" w:eastAsia="Open Sans" w:hAnsi="Open Sans Semibold" w:cs="Open Sans Semibold"/>
          <w:color w:val="11143F"/>
          <w:sz w:val="25"/>
          <w:szCs w:val="25"/>
        </w:rPr>
      </w:pPr>
      <w:r>
        <w:rPr>
          <w:rFonts w:ascii="Open Sans Semibold" w:eastAsia="Open Sans" w:hAnsi="Open Sans Semibold" w:cs="Open Sans Semibold"/>
          <w:color w:val="11143F"/>
          <w:sz w:val="25"/>
          <w:szCs w:val="25"/>
        </w:rPr>
        <w:br w:type="page"/>
      </w:r>
    </w:p>
    <w:p w14:paraId="1573EAD1" w14:textId="5C40CCB5" w:rsidR="00F02FF5" w:rsidRPr="007F4B89" w:rsidRDefault="00E14F2A" w:rsidP="00F02FF5">
      <w:pPr>
        <w:spacing w:before="120" w:after="120" w:line="256" w:lineRule="auto"/>
        <w:outlineLvl w:val="2"/>
        <w:rPr>
          <w:rFonts w:ascii="Open Sans Semibold" w:eastAsia="Open Sans" w:hAnsi="Open Sans Semibold" w:cs="Open Sans Semibold"/>
          <w:color w:val="11143F"/>
          <w:sz w:val="25"/>
          <w:szCs w:val="25"/>
        </w:rPr>
      </w:pPr>
      <w:r w:rsidRPr="007F4B89">
        <w:rPr>
          <w:rFonts w:ascii="Open Sans Semibold" w:eastAsia="Open Sans" w:hAnsi="Open Sans Semibold" w:cs="Open Sans Semibold"/>
          <w:color w:val="11143F"/>
          <w:sz w:val="25"/>
          <w:szCs w:val="25"/>
        </w:rPr>
        <w:lastRenderedPageBreak/>
        <w:t>Example Dataset</w:t>
      </w:r>
    </w:p>
    <w:tbl>
      <w:tblPr>
        <w:tblStyle w:val="TableGrid4"/>
        <w:tblW w:w="10440" w:type="dxa"/>
        <w:tblInd w:w="-5" w:type="dxa"/>
        <w:tblBorders>
          <w:top w:val="single" w:sz="4" w:space="0" w:color="DBDBDB"/>
          <w:left w:val="single" w:sz="4" w:space="0" w:color="DBDBDB"/>
          <w:bottom w:val="single" w:sz="4" w:space="0" w:color="DBDBDB"/>
          <w:right w:val="single" w:sz="4" w:space="0" w:color="DBDBDB"/>
          <w:insideH w:val="none" w:sz="0" w:space="0" w:color="auto"/>
          <w:insideV w:val="none" w:sz="0" w:space="0" w:color="auto"/>
        </w:tblBorders>
        <w:tblLayout w:type="fixed"/>
        <w:tblCellMar>
          <w:left w:w="115" w:type="dxa"/>
          <w:right w:w="115" w:type="dxa"/>
        </w:tblCellMar>
        <w:tblLook w:val="04A0" w:firstRow="1" w:lastRow="0" w:firstColumn="1" w:lastColumn="0" w:noHBand="0" w:noVBand="1"/>
        <w:tblPrChange w:id="2244" w:author="Alicia Romero Lopez" w:date="2020-01-31T09:48:00Z">
          <w:tblPr>
            <w:tblStyle w:val="TableGrid4"/>
            <w:tblW w:w="10440" w:type="dxa"/>
            <w:tblInd w:w="-5" w:type="dxa"/>
            <w:tblBorders>
              <w:top w:val="single" w:sz="4" w:space="0" w:color="DBDBDB"/>
              <w:left w:val="single" w:sz="4" w:space="0" w:color="DBDBDB"/>
              <w:bottom w:val="single" w:sz="4" w:space="0" w:color="DBDBDB"/>
              <w:right w:val="single" w:sz="4" w:space="0" w:color="DBDBDB"/>
              <w:insideH w:val="none" w:sz="0" w:space="0" w:color="auto"/>
              <w:insideV w:val="none" w:sz="0" w:space="0" w:color="auto"/>
            </w:tblBorders>
            <w:tblLayout w:type="fixed"/>
            <w:tblCellMar>
              <w:left w:w="115" w:type="dxa"/>
              <w:right w:w="115" w:type="dxa"/>
            </w:tblCellMar>
            <w:tblLook w:val="04A0" w:firstRow="1" w:lastRow="0" w:firstColumn="1" w:lastColumn="0" w:noHBand="0" w:noVBand="1"/>
          </w:tblPr>
        </w:tblPrChange>
      </w:tblPr>
      <w:tblGrid>
        <w:gridCol w:w="5262"/>
        <w:gridCol w:w="5178"/>
        <w:tblGridChange w:id="2245">
          <w:tblGrid>
            <w:gridCol w:w="360"/>
            <w:gridCol w:w="360"/>
          </w:tblGrid>
        </w:tblGridChange>
      </w:tblGrid>
      <w:tr w:rsidR="00E14F2A" w:rsidRPr="007F4B89" w14:paraId="023DC4A4" w14:textId="77777777" w:rsidTr="51235A2F">
        <w:trPr>
          <w:cantSplit/>
          <w:trHeight w:val="420"/>
        </w:trPr>
        <w:tc>
          <w:tcPr>
            <w:tcW w:w="10440" w:type="dxa"/>
            <w:gridSpan w:val="2"/>
            <w:tcBorders>
              <w:top w:val="single" w:sz="4" w:space="0" w:color="DBDBDB" w:themeColor="accent3" w:themeTint="66"/>
              <w:left w:val="single" w:sz="4" w:space="0" w:color="DBDBDB" w:themeColor="accent3" w:themeTint="66"/>
              <w:bottom w:val="nil"/>
              <w:right w:val="single" w:sz="4" w:space="0" w:color="DBDBDB" w:themeColor="accent3" w:themeTint="66"/>
            </w:tcBorders>
            <w:shd w:val="clear" w:color="auto" w:fill="FAFAFA"/>
            <w:hideMark/>
            <w:tcPrChange w:id="2246" w:author="Alicia Romero Lopez" w:date="2020-01-31T09:48:00Z">
              <w:tcPr>
                <w:tcW w:w="10440" w:type="dxa"/>
                <w:gridSpan w:val="2"/>
                <w:tcBorders>
                  <w:top w:val="single" w:sz="4" w:space="0" w:color="DBDBDB"/>
                  <w:left w:val="single" w:sz="4" w:space="0" w:color="DBDBDB"/>
                  <w:bottom w:val="nil"/>
                  <w:right w:val="single" w:sz="4" w:space="0" w:color="DBDBDB"/>
                </w:tcBorders>
                <w:shd w:val="clear" w:color="auto" w:fill="FAFAFA"/>
                <w:hideMark/>
              </w:tcPr>
            </w:tcPrChange>
          </w:tcPr>
          <w:p w14:paraId="23976656" w14:textId="77777777" w:rsidR="00E14F2A" w:rsidRPr="007F4B89" w:rsidRDefault="00E14F2A" w:rsidP="00E14F2A">
            <w:pPr>
              <w:spacing w:before="120" w:after="120" w:line="256" w:lineRule="auto"/>
              <w:outlineLvl w:val="2"/>
              <w:rPr>
                <w:rFonts w:ascii="Open Sans Semibold" w:hAnsi="Open Sans Semibold" w:cs="Open Sans Semibold"/>
                <w:color w:val="11143F"/>
              </w:rPr>
            </w:pPr>
            <w:r w:rsidRPr="007F4B89">
              <w:rPr>
                <w:rFonts w:ascii="Open Sans Semibold" w:hAnsi="Open Sans Semibold" w:cs="Open Sans Semibold"/>
                <w:color w:val="11143F"/>
              </w:rPr>
              <w:t xml:space="preserve">The Digits Dataset </w:t>
            </w:r>
          </w:p>
        </w:tc>
      </w:tr>
      <w:tr w:rsidR="00E14F2A" w:rsidRPr="007F4B89" w14:paraId="0006AC69" w14:textId="77777777" w:rsidTr="51235A2F">
        <w:trPr>
          <w:cantSplit/>
          <w:trHeight w:val="419"/>
        </w:trPr>
        <w:tc>
          <w:tcPr>
            <w:tcW w:w="5262" w:type="dxa"/>
            <w:tcBorders>
              <w:top w:val="nil"/>
              <w:left w:val="single" w:sz="4" w:space="0" w:color="DBDBDB" w:themeColor="accent3" w:themeTint="66"/>
              <w:bottom w:val="single" w:sz="4" w:space="0" w:color="DBDBDB" w:themeColor="accent3" w:themeTint="66"/>
              <w:right w:val="nil"/>
            </w:tcBorders>
            <w:shd w:val="clear" w:color="auto" w:fill="FAFAFA"/>
            <w:tcPrChange w:id="2247" w:author="Alicia Romero Lopez" w:date="2020-01-31T09:48:00Z">
              <w:tcPr>
                <w:tcW w:w="5262" w:type="dxa"/>
                <w:tcBorders>
                  <w:top w:val="nil"/>
                  <w:left w:val="single" w:sz="4" w:space="0" w:color="DBDBDB"/>
                  <w:bottom w:val="single" w:sz="4" w:space="0" w:color="DBDBDB"/>
                  <w:right w:val="nil"/>
                </w:tcBorders>
                <w:shd w:val="clear" w:color="auto" w:fill="FAFAFA"/>
              </w:tcPr>
            </w:tcPrChange>
          </w:tcPr>
          <w:p w14:paraId="16AD816D" w14:textId="77777777" w:rsidR="00E14F2A" w:rsidRPr="007F4B89" w:rsidRDefault="00E14F2A" w:rsidP="00E14F2A">
            <w:pPr>
              <w:spacing w:before="120" w:after="120" w:line="256" w:lineRule="auto"/>
              <w:rPr>
                <w:color w:val="404040"/>
              </w:rPr>
            </w:pPr>
            <w:r w:rsidRPr="007F4B89">
              <w:rPr>
                <w:color w:val="404040"/>
              </w:rPr>
              <w:t xml:space="preserve">The digits dataset consists of images of handwritten digits from 0 to 9. This dataset is </w:t>
            </w:r>
            <w:del w:id="2248" w:author="Chantelle Dubois Nishiyama" w:date="2020-02-19T21:31:00Z">
              <w:r w:rsidRPr="007F4B89" w:rsidDel="005378AD">
                <w:rPr>
                  <w:color w:val="404040"/>
                </w:rPr>
                <w:delText xml:space="preserve"> </w:delText>
              </w:r>
            </w:del>
            <w:r w:rsidRPr="007F4B89">
              <w:rPr>
                <w:color w:val="404040"/>
              </w:rPr>
              <w:t>used for training classification models to recognize handwritten digits.</w:t>
            </w:r>
          </w:p>
          <w:p w14:paraId="194AEEC5" w14:textId="77777777" w:rsidR="00E14F2A" w:rsidRPr="007F4B89" w:rsidRDefault="00E14F2A" w:rsidP="00E14F2A">
            <w:pPr>
              <w:spacing w:before="120" w:after="120" w:line="256" w:lineRule="auto"/>
              <w:rPr>
                <w:color w:val="404040"/>
              </w:rPr>
            </w:pPr>
          </w:p>
        </w:tc>
        <w:tc>
          <w:tcPr>
            <w:tcW w:w="5178" w:type="dxa"/>
            <w:tcBorders>
              <w:top w:val="nil"/>
              <w:left w:val="nil"/>
              <w:bottom w:val="single" w:sz="4" w:space="0" w:color="DBDBDB" w:themeColor="accent3" w:themeTint="66"/>
              <w:right w:val="single" w:sz="4" w:space="0" w:color="DBDBDB" w:themeColor="accent3" w:themeTint="66"/>
            </w:tcBorders>
            <w:shd w:val="clear" w:color="auto" w:fill="FAFAFA"/>
            <w:vAlign w:val="center"/>
            <w:hideMark/>
            <w:tcPrChange w:id="2249" w:author="Alicia Romero Lopez" w:date="2020-01-31T09:48:00Z">
              <w:tcPr>
                <w:tcW w:w="5178" w:type="dxa"/>
                <w:tcBorders>
                  <w:top w:val="nil"/>
                  <w:left w:val="nil"/>
                  <w:bottom w:val="single" w:sz="4" w:space="0" w:color="DBDBDB"/>
                  <w:right w:val="single" w:sz="4" w:space="0" w:color="DBDBDB"/>
                </w:tcBorders>
                <w:shd w:val="clear" w:color="auto" w:fill="FAFAFA"/>
                <w:hideMark/>
              </w:tcPr>
            </w:tcPrChange>
          </w:tcPr>
          <w:p w14:paraId="748A5368" w14:textId="77777777" w:rsidR="00E14F2A" w:rsidRDefault="00B70A3F" w:rsidP="00E14F2A">
            <w:pPr>
              <w:spacing w:before="120" w:after="120" w:line="256" w:lineRule="auto"/>
              <w:jc w:val="center"/>
              <w:outlineLvl w:val="2"/>
              <w:rPr>
                <w:ins w:id="2250" w:author="RoboGarden Team" w:date="2020-01-23T16:47:00Z"/>
                <w:color w:val="404040"/>
              </w:rPr>
            </w:pPr>
            <w:commentRangeStart w:id="2251"/>
            <w:commentRangeStart w:id="2252"/>
            <w:r>
              <w:rPr>
                <w:noProof/>
              </w:rPr>
              <w:drawing>
                <wp:inline distT="0" distB="0" distL="0" distR="0" wp14:anchorId="2A693B45" wp14:editId="3D4ACCF5">
                  <wp:extent cx="3141980" cy="3241675"/>
                  <wp:effectExtent l="0" t="0" r="127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141980" cy="3241675"/>
                          </a:xfrm>
                          <a:prstGeom prst="rect">
                            <a:avLst/>
                          </a:prstGeom>
                          <a:noFill/>
                          <a:ln>
                            <a:noFill/>
                          </a:ln>
                        </pic:spPr>
                      </pic:pic>
                    </a:graphicData>
                  </a:graphic>
                </wp:inline>
              </w:drawing>
            </w:r>
            <w:commentRangeEnd w:id="2251"/>
            <w:r w:rsidR="003A09CA">
              <w:rPr>
                <w:rStyle w:val="CommentReference"/>
                <w:color w:val="404040"/>
              </w:rPr>
              <w:commentReference w:id="2251"/>
            </w:r>
            <w:commentRangeEnd w:id="2252"/>
            <w:r w:rsidR="007052B0">
              <w:rPr>
                <w:rStyle w:val="CommentReference"/>
                <w:color w:val="404040"/>
              </w:rPr>
              <w:commentReference w:id="2252"/>
            </w:r>
          </w:p>
          <w:p w14:paraId="523E42EB" w14:textId="77777777" w:rsidR="00B44BCB" w:rsidRDefault="00186226" w:rsidP="00B44BCB">
            <w:pPr>
              <w:pStyle w:val="NoSpacing"/>
            </w:pPr>
            <w:ins w:id="2253" w:author="RoboGarden Team" w:date="2020-01-23T16:47:00Z">
              <w:r>
                <w:rPr>
                  <w:color w:val="404040"/>
                </w:rPr>
                <w:t>Citation: RoboGarden Course Resouces</w:t>
              </w:r>
            </w:ins>
            <w:r w:rsidR="00B44BCB">
              <w:rPr>
                <w:color w:val="404040"/>
              </w:rPr>
              <w:t xml:space="preserve"> </w:t>
            </w:r>
            <w:r w:rsidR="00B44BCB" w:rsidRPr="00E06DF7">
              <w:t>Copyright 2019</w:t>
            </w:r>
          </w:p>
          <w:p w14:paraId="6AB6C093" w14:textId="65FE6DE5" w:rsidR="00186226" w:rsidRPr="007F4B89" w:rsidRDefault="00186226" w:rsidP="00E14F2A">
            <w:pPr>
              <w:spacing w:before="120" w:after="120" w:line="256" w:lineRule="auto"/>
              <w:jc w:val="center"/>
              <w:outlineLvl w:val="2"/>
              <w:rPr>
                <w:color w:val="404040"/>
              </w:rPr>
            </w:pPr>
          </w:p>
        </w:tc>
      </w:tr>
    </w:tbl>
    <w:p w14:paraId="1B10E5EE" w14:textId="77777777" w:rsidR="00E14F2A" w:rsidRPr="007F4B89" w:rsidRDefault="00E14F2A" w:rsidP="00E14F2A">
      <w:pPr>
        <w:spacing w:after="0" w:line="240" w:lineRule="auto"/>
        <w:rPr>
          <w:rFonts w:ascii="Open Sans" w:eastAsia="Open Sans" w:hAnsi="Open Sans" w:cs="Times New Roman"/>
          <w:color w:val="404040"/>
        </w:rPr>
      </w:pPr>
    </w:p>
    <w:p w14:paraId="2F8B0AE6" w14:textId="19B57B33" w:rsidR="00186226" w:rsidRDefault="00E14F2A">
      <w:pPr>
        <w:spacing w:before="120" w:after="120" w:line="256" w:lineRule="auto"/>
        <w:outlineLvl w:val="2"/>
        <w:rPr>
          <w:rFonts w:ascii="Open Sans Semibold" w:eastAsia="Open Sans" w:hAnsi="Open Sans Semibold" w:cs="Open Sans Semibold"/>
          <w:color w:val="11143F"/>
          <w:sz w:val="25"/>
          <w:szCs w:val="25"/>
          <w:rPrChange w:id="2254" w:author="Alicia Romero Lopez" w:date="2020-01-31T09:57:00Z">
            <w:rPr/>
          </w:rPrChange>
        </w:rPr>
        <w:pPrChange w:id="2255" w:author="Alicia Romero Lopez" w:date="2020-01-31T09:57:00Z">
          <w:pPr>
            <w:outlineLvl w:val="2"/>
          </w:pPr>
        </w:pPrChange>
      </w:pPr>
      <w:del w:id="2256" w:author="RoboGarden Team" w:date="2020-01-23T17:07:00Z">
        <w:r w:rsidRPr="007F4B89" w:rsidDel="00DC29BB">
          <w:rPr>
            <w:rFonts w:ascii="Open Sans Semibold" w:eastAsia="Open Sans" w:hAnsi="Open Sans Semibold" w:cs="Open Sans Semibold"/>
            <w:color w:val="11143F"/>
            <w:sz w:val="25"/>
            <w:szCs w:val="25"/>
          </w:rPr>
          <w:delText xml:space="preserve">Loading </w:delText>
        </w:r>
      </w:del>
      <w:ins w:id="2257" w:author="RoboGarden Team" w:date="2020-01-23T17:07:00Z">
        <w:r w:rsidR="00DC29BB" w:rsidRPr="1D90338D">
          <w:rPr>
            <w:rFonts w:ascii="Open Sans Semibold" w:eastAsia="Open Sans" w:hAnsi="Open Sans Semibold" w:cs="Open Sans Semibold"/>
            <w:color w:val="11143F"/>
            <w:sz w:val="25"/>
            <w:szCs w:val="25"/>
          </w:rPr>
          <w:t>Using</w:t>
        </w:r>
      </w:ins>
      <w:ins w:id="2258" w:author="RoboGarden Team" w:date="2020-01-23T16:50:00Z">
        <w:r w:rsidR="00186226" w:rsidRPr="1D90338D">
          <w:rPr>
            <w:rFonts w:ascii="Open Sans Semibold" w:eastAsia="Open Sans" w:hAnsi="Open Sans Semibold" w:cs="Open Sans Semibold"/>
            <w:color w:val="11143F"/>
            <w:sz w:val="25"/>
            <w:szCs w:val="25"/>
          </w:rPr>
          <w:t xml:space="preserve"> </w:t>
        </w:r>
      </w:ins>
      <w:ins w:id="2259" w:author="RoboGarden Team" w:date="2020-01-23T17:12:00Z">
        <w:r w:rsidR="00DC29BB" w:rsidRPr="1D90338D">
          <w:rPr>
            <w:rFonts w:ascii="Open Sans Semibold" w:eastAsia="Open Sans" w:hAnsi="Open Sans Semibold" w:cs="Open Sans Semibold"/>
            <w:color w:val="11143F"/>
            <w:sz w:val="25"/>
            <w:szCs w:val="25"/>
          </w:rPr>
          <w:t>S</w:t>
        </w:r>
      </w:ins>
      <w:ins w:id="2260" w:author="RoboGarden Team" w:date="2020-01-23T17:17:00Z">
        <w:r w:rsidR="00DC29BB" w:rsidRPr="1D90338D">
          <w:rPr>
            <w:rFonts w:ascii="Open Sans Semibold" w:eastAsia="Open Sans" w:hAnsi="Open Sans Semibold" w:cs="Open Sans Semibold"/>
            <w:color w:val="11143F"/>
            <w:sz w:val="25"/>
            <w:szCs w:val="25"/>
          </w:rPr>
          <w:t>ci</w:t>
        </w:r>
      </w:ins>
      <w:ins w:id="2261" w:author="RoboGarden Team" w:date="2020-01-23T17:12:00Z">
        <w:r w:rsidR="00DC29BB" w:rsidRPr="1D90338D">
          <w:rPr>
            <w:rFonts w:ascii="Open Sans Semibold" w:eastAsia="Open Sans" w:hAnsi="Open Sans Semibold" w:cs="Open Sans Semibold"/>
            <w:color w:val="11143F"/>
            <w:sz w:val="25"/>
            <w:szCs w:val="25"/>
          </w:rPr>
          <w:t>k</w:t>
        </w:r>
      </w:ins>
      <w:ins w:id="2262" w:author="RoboGarden Team" w:date="2020-01-23T17:17:00Z">
        <w:r w:rsidR="00DC29BB" w:rsidRPr="1D90338D">
          <w:rPr>
            <w:rFonts w:ascii="Open Sans Semibold" w:eastAsia="Open Sans" w:hAnsi="Open Sans Semibold" w:cs="Open Sans Semibold"/>
            <w:color w:val="11143F"/>
            <w:sz w:val="25"/>
            <w:szCs w:val="25"/>
          </w:rPr>
          <w:t>it</w:t>
        </w:r>
      </w:ins>
      <w:ins w:id="2263" w:author="RoboGarden Team" w:date="2020-01-23T17:12:00Z">
        <w:r w:rsidR="00DC29BB" w:rsidRPr="1D90338D">
          <w:rPr>
            <w:rFonts w:ascii="Open Sans Semibold" w:eastAsia="Open Sans" w:hAnsi="Open Sans Semibold" w:cs="Open Sans Semibold"/>
            <w:color w:val="11143F"/>
            <w:sz w:val="25"/>
            <w:szCs w:val="25"/>
          </w:rPr>
          <w:t xml:space="preserve">-learn </w:t>
        </w:r>
      </w:ins>
      <w:del w:id="2264" w:author="RoboGarden Team" w:date="2020-01-23T16:50:00Z">
        <w:r w:rsidRPr="007F4B89" w:rsidDel="00186226">
          <w:rPr>
            <w:rFonts w:ascii="Open Sans Semibold" w:eastAsia="Open Sans" w:hAnsi="Open Sans Semibold" w:cs="Open Sans Semibold"/>
            <w:color w:val="11143F"/>
            <w:sz w:val="25"/>
            <w:szCs w:val="25"/>
          </w:rPr>
          <w:delText xml:space="preserve">and Reading </w:delText>
        </w:r>
        <w:commentRangeStart w:id="2265"/>
        <w:commentRangeStart w:id="2266"/>
        <w:commentRangeStart w:id="2267"/>
        <w:r w:rsidRPr="007F4B89" w:rsidDel="00186226">
          <w:rPr>
            <w:rFonts w:ascii="Open Sans Semibold" w:eastAsia="Open Sans" w:hAnsi="Open Sans Semibold" w:cs="Open Sans Semibold"/>
            <w:color w:val="11143F"/>
            <w:sz w:val="25"/>
            <w:szCs w:val="25"/>
          </w:rPr>
          <w:delText>D</w:delText>
        </w:r>
      </w:del>
      <w:ins w:id="2268" w:author="RoboGarden Team" w:date="2020-01-23T16:50:00Z">
        <w:r w:rsidR="00186226" w:rsidRPr="1D90338D">
          <w:rPr>
            <w:rFonts w:ascii="Open Sans Semibold" w:eastAsia="Open Sans" w:hAnsi="Open Sans Semibold" w:cs="Open Sans Semibold"/>
            <w:color w:val="11143F"/>
            <w:sz w:val="25"/>
            <w:szCs w:val="25"/>
          </w:rPr>
          <w:t>d</w:t>
        </w:r>
      </w:ins>
      <w:r w:rsidRPr="1D90338D">
        <w:rPr>
          <w:rFonts w:ascii="Open Sans Semibold" w:eastAsia="Open Sans" w:hAnsi="Open Sans Semibold" w:cs="Open Sans Semibold"/>
          <w:color w:val="11143F"/>
          <w:sz w:val="25"/>
          <w:szCs w:val="25"/>
        </w:rPr>
        <w:t>ataset</w:t>
      </w:r>
      <w:commentRangeEnd w:id="2265"/>
      <w:r w:rsidR="003A09CA">
        <w:rPr>
          <w:rStyle w:val="CommentReference"/>
          <w:color w:val="404040"/>
        </w:rPr>
        <w:commentReference w:id="2265"/>
      </w:r>
      <w:ins w:id="2269" w:author="RoboGarden Team" w:date="2020-01-23T17:07:00Z">
        <w:r w:rsidR="00DC29BB" w:rsidRPr="1D90338D">
          <w:rPr>
            <w:rFonts w:ascii="Open Sans Semibold" w:eastAsia="Open Sans" w:hAnsi="Open Sans Semibold" w:cs="Open Sans Semibold"/>
            <w:color w:val="11143F"/>
            <w:sz w:val="25"/>
            <w:szCs w:val="25"/>
          </w:rPr>
          <w:t>s</w:t>
        </w:r>
      </w:ins>
      <w:r w:rsidR="001138EF">
        <w:rPr>
          <w:rFonts w:ascii="Open Sans Semibold" w:eastAsia="Open Sans" w:hAnsi="Open Sans Semibold" w:cs="Open Sans Semibold"/>
          <w:color w:val="11143F"/>
          <w:sz w:val="25"/>
          <w:szCs w:val="25"/>
        </w:rPr>
        <w:t xml:space="preserve"> to read a specific dataset</w:t>
      </w:r>
      <w:ins w:id="2270" w:author="Chantelle Dubois Nishiyama" w:date="2020-02-19T21:31:00Z">
        <w:r w:rsidR="005378AD">
          <w:rPr>
            <w:rFonts w:ascii="Open Sans Semibold" w:eastAsia="Open Sans" w:hAnsi="Open Sans Semibold" w:cs="Open Sans Semibold"/>
            <w:color w:val="11143F"/>
            <w:sz w:val="25"/>
            <w:szCs w:val="25"/>
          </w:rPr>
          <w:t>:</w:t>
        </w:r>
      </w:ins>
    </w:p>
    <w:commentRangeEnd w:id="2266"/>
    <w:commentRangeEnd w:id="2267"/>
    <w:p w14:paraId="1181F2A0" w14:textId="10989295" w:rsidR="00186226" w:rsidRPr="007F4B89" w:rsidRDefault="000C39FD" w:rsidP="00186226">
      <w:pPr>
        <w:spacing w:after="0" w:line="240" w:lineRule="auto"/>
        <w:rPr>
          <w:ins w:id="2271" w:author="RoboGarden Team" w:date="2020-01-23T16:51:00Z"/>
          <w:rFonts w:ascii="Open Sans" w:eastAsia="Open Sans" w:hAnsi="Open Sans" w:cs="Times New Roman"/>
          <w:color w:val="404040"/>
        </w:rPr>
      </w:pPr>
      <w:r>
        <w:rPr>
          <w:rStyle w:val="CommentReference"/>
          <w:color w:val="404040"/>
        </w:rPr>
        <w:commentReference w:id="2266"/>
      </w:r>
      <w:r w:rsidR="001138EF">
        <w:rPr>
          <w:rStyle w:val="CommentReference"/>
          <w:color w:val="404040"/>
        </w:rPr>
        <w:commentReference w:id="2267"/>
      </w:r>
      <w:ins w:id="2272" w:author="RoboGarden Team" w:date="2020-01-23T16:51:00Z">
        <w:del w:id="2273" w:author="Chantelle Dubois Nishiyama" w:date="2020-02-19T21:31:00Z">
          <w:r w:rsidR="00186226" w:rsidRPr="00186226" w:rsidDel="005378AD">
            <w:rPr>
              <w:rFonts w:ascii="Open Sans" w:eastAsia="Open Sans" w:hAnsi="Open Sans" w:cs="Times New Roman"/>
              <w:color w:val="404040"/>
            </w:rPr>
            <w:delText xml:space="preserve"> </w:delText>
          </w:r>
        </w:del>
      </w:ins>
      <w:r w:rsidR="00CB5A08">
        <w:rPr>
          <w:rFonts w:ascii="Open Sans" w:eastAsia="Open Sans" w:hAnsi="Open Sans" w:cs="Times New Roman"/>
          <w:color w:val="404040"/>
        </w:rPr>
        <w:t>In this section</w:t>
      </w:r>
      <w:ins w:id="2274" w:author="Chantelle Dubois Nishiyama" w:date="2020-02-19T21:31:00Z">
        <w:r w:rsidR="005378AD">
          <w:rPr>
            <w:rFonts w:ascii="Open Sans" w:eastAsia="Open Sans" w:hAnsi="Open Sans" w:cs="Times New Roman"/>
            <w:color w:val="404040"/>
          </w:rPr>
          <w:t>,</w:t>
        </w:r>
      </w:ins>
      <w:r w:rsidR="00CB5A08">
        <w:rPr>
          <w:rFonts w:ascii="Open Sans" w:eastAsia="Open Sans" w:hAnsi="Open Sans" w:cs="Times New Roman"/>
          <w:color w:val="404040"/>
        </w:rPr>
        <w:t xml:space="preserve"> you will learn how to load digit dataset</w:t>
      </w:r>
      <w:ins w:id="2275" w:author="Chantelle Dubois Nishiyama" w:date="2020-02-19T21:31:00Z">
        <w:r w:rsidR="005378AD">
          <w:rPr>
            <w:rFonts w:ascii="Open Sans" w:eastAsia="Open Sans" w:hAnsi="Open Sans" w:cs="Times New Roman"/>
            <w:color w:val="404040"/>
          </w:rPr>
          <w:t>s</w:t>
        </w:r>
      </w:ins>
      <w:r w:rsidR="00CB5A08">
        <w:rPr>
          <w:rFonts w:ascii="Open Sans" w:eastAsia="Open Sans" w:hAnsi="Open Sans" w:cs="Times New Roman"/>
          <w:color w:val="404040"/>
        </w:rPr>
        <w:t xml:space="preserve"> from </w:t>
      </w:r>
      <w:ins w:id="2276" w:author="Chantelle Dubois Nishiyama" w:date="2020-02-19T21:31:00Z">
        <w:r w:rsidR="005378AD">
          <w:rPr>
            <w:rFonts w:ascii="Open Sans" w:eastAsia="Open Sans" w:hAnsi="Open Sans" w:cs="Times New Roman"/>
            <w:color w:val="404040"/>
          </w:rPr>
          <w:t xml:space="preserve">the </w:t>
        </w:r>
      </w:ins>
      <w:r w:rsidR="00CB5A08">
        <w:rPr>
          <w:rFonts w:ascii="Open Sans" w:eastAsia="Open Sans" w:hAnsi="Open Sans" w:cs="Times New Roman"/>
          <w:color w:val="404040"/>
        </w:rPr>
        <w:t xml:space="preserve">Scikit-learn dataset and how to set the output of your load function and then read information regarding the size of the dataset. </w:t>
      </w:r>
      <w:r w:rsidR="001138EF">
        <w:rPr>
          <w:rFonts w:ascii="Open Sans" w:eastAsia="Open Sans" w:hAnsi="Open Sans" w:cs="Times New Roman"/>
          <w:color w:val="404040"/>
        </w:rPr>
        <w:t>Then you will learn how to visualize the data in the “digit dataset” using the Matplotlib Library f</w:t>
      </w:r>
      <w:ins w:id="2277" w:author="Chantelle Dubois Nishiyama" w:date="2020-02-19T21:32:00Z">
        <w:r w:rsidR="005378AD">
          <w:rPr>
            <w:rFonts w:ascii="Open Sans" w:eastAsia="Open Sans" w:hAnsi="Open Sans" w:cs="Times New Roman"/>
            <w:color w:val="404040"/>
          </w:rPr>
          <w:t>rom</w:t>
        </w:r>
      </w:ins>
      <w:del w:id="2278" w:author="Chantelle Dubois Nishiyama" w:date="2020-02-19T21:32:00Z">
        <w:r w:rsidR="001138EF" w:rsidDel="005378AD">
          <w:rPr>
            <w:rFonts w:ascii="Open Sans" w:eastAsia="Open Sans" w:hAnsi="Open Sans" w:cs="Times New Roman"/>
            <w:color w:val="404040"/>
          </w:rPr>
          <w:delText>orm</w:delText>
        </w:r>
      </w:del>
      <w:r w:rsidR="001138EF">
        <w:rPr>
          <w:rFonts w:ascii="Open Sans" w:eastAsia="Open Sans" w:hAnsi="Open Sans" w:cs="Times New Roman"/>
          <w:color w:val="404040"/>
        </w:rPr>
        <w:t xml:space="preserve"> Python.</w:t>
      </w:r>
      <w:r w:rsidR="00A910F3">
        <w:rPr>
          <w:rFonts w:ascii="Open Sans" w:eastAsia="Open Sans" w:hAnsi="Open Sans" w:cs="Times New Roman"/>
          <w:color w:val="404040"/>
        </w:rPr>
        <w:t xml:space="preserve"> All these instructions happen i</w:t>
      </w:r>
      <w:ins w:id="2279" w:author="Chantelle Dubois Nishiyama" w:date="2020-02-19T21:32:00Z">
        <w:r w:rsidR="005378AD">
          <w:rPr>
            <w:rFonts w:ascii="Open Sans" w:eastAsia="Open Sans" w:hAnsi="Open Sans" w:cs="Times New Roman"/>
            <w:color w:val="404040"/>
          </w:rPr>
          <w:t>n five</w:t>
        </w:r>
      </w:ins>
      <w:del w:id="2280" w:author="Chantelle Dubois Nishiyama" w:date="2020-02-19T21:32:00Z">
        <w:r w:rsidR="00A910F3" w:rsidDel="005378AD">
          <w:rPr>
            <w:rFonts w:ascii="Open Sans" w:eastAsia="Open Sans" w:hAnsi="Open Sans" w:cs="Times New Roman"/>
            <w:color w:val="404040"/>
          </w:rPr>
          <w:delText>s</w:delText>
        </w:r>
      </w:del>
      <w:ins w:id="2281" w:author="Chantelle Dubois Nishiyama" w:date="2020-02-19T21:32:00Z">
        <w:r w:rsidR="005378AD">
          <w:rPr>
            <w:rFonts w:ascii="Open Sans" w:eastAsia="Open Sans" w:hAnsi="Open Sans" w:cs="Times New Roman"/>
            <w:color w:val="404040"/>
          </w:rPr>
          <w:t xml:space="preserve"> </w:t>
        </w:r>
      </w:ins>
      <w:del w:id="2282" w:author="Chantelle Dubois Nishiyama" w:date="2020-02-19T21:32:00Z">
        <w:r w:rsidR="00A910F3" w:rsidDel="005378AD">
          <w:rPr>
            <w:rFonts w:ascii="Open Sans" w:eastAsia="Open Sans" w:hAnsi="Open Sans" w:cs="Times New Roman"/>
            <w:color w:val="404040"/>
          </w:rPr>
          <w:delText xml:space="preserve"> 5 </w:delText>
        </w:r>
      </w:del>
      <w:r w:rsidR="00A910F3">
        <w:rPr>
          <w:rFonts w:ascii="Open Sans" w:eastAsia="Open Sans" w:hAnsi="Open Sans" w:cs="Times New Roman"/>
          <w:color w:val="404040"/>
        </w:rPr>
        <w:t xml:space="preserve">steps that you need to enter </w:t>
      </w:r>
      <w:del w:id="2283" w:author="Chantelle Dubois Nishiyama" w:date="2020-02-19T21:32:00Z">
        <w:r w:rsidR="00A910F3" w:rsidDel="00F614EE">
          <w:rPr>
            <w:rFonts w:ascii="Open Sans" w:eastAsia="Open Sans" w:hAnsi="Open Sans" w:cs="Times New Roman"/>
            <w:color w:val="404040"/>
          </w:rPr>
          <w:delText xml:space="preserve">them </w:delText>
        </w:r>
      </w:del>
      <w:r w:rsidR="00A910F3">
        <w:rPr>
          <w:rFonts w:ascii="Open Sans" w:eastAsia="Open Sans" w:hAnsi="Open Sans" w:cs="Times New Roman"/>
          <w:color w:val="404040"/>
        </w:rPr>
        <w:t>into an editor such as Jupyter notebook or Spider to be able to see the results as it is shown here.</w:t>
      </w:r>
      <w:r w:rsidR="00B426A8">
        <w:rPr>
          <w:rFonts w:ascii="Open Sans" w:eastAsia="Open Sans" w:hAnsi="Open Sans" w:cs="Times New Roman"/>
          <w:color w:val="404040"/>
        </w:rPr>
        <w:t xml:space="preserve"> To be able to develop any codes please make sure you have Anaconda installed on your computer</w:t>
      </w:r>
      <w:ins w:id="2284" w:author="Chantelle Dubois Nishiyama" w:date="2020-02-19T21:33:00Z">
        <w:r w:rsidR="00F614EE">
          <w:rPr>
            <w:rFonts w:ascii="Open Sans" w:eastAsia="Open Sans" w:hAnsi="Open Sans" w:cs="Times New Roman"/>
            <w:color w:val="404040"/>
          </w:rPr>
          <w:t xml:space="preserve"> </w:t>
        </w:r>
      </w:ins>
      <w:r w:rsidR="00B426A8">
        <w:rPr>
          <w:rFonts w:ascii="Open Sans" w:eastAsia="Open Sans" w:hAnsi="Open Sans" w:cs="Times New Roman"/>
          <w:color w:val="404040"/>
        </w:rPr>
        <w:t>(</w:t>
      </w:r>
      <w:ins w:id="2285" w:author="RoboGarden Team" w:date="2020-01-24T02:18:00Z">
        <w:r w:rsidR="00B426A8">
          <w:t xml:space="preserve">See The installation Manual </w:t>
        </w:r>
        <w:r w:rsidR="00B426A8" w:rsidRPr="00025779">
          <w:rPr>
            <w:color w:val="0070C0"/>
            <w:u w:val="single"/>
            <w:rPrChange w:id="2286" w:author="RoboGarden Team" w:date="2020-01-24T02:19:00Z">
              <w:rPr/>
            </w:rPrChange>
          </w:rPr>
          <w:t>Here</w:t>
        </w:r>
      </w:ins>
      <w:r w:rsidR="00B426A8">
        <w:rPr>
          <w:rFonts w:ascii="Open Sans" w:eastAsia="Open Sans" w:hAnsi="Open Sans" w:cs="Times New Roman"/>
          <w:color w:val="404040"/>
        </w:rPr>
        <w:t>).</w:t>
      </w:r>
    </w:p>
    <w:p w14:paraId="72518E43" w14:textId="09C53980" w:rsidR="00E14F2A" w:rsidRPr="007F4B89" w:rsidDel="00DC29BB" w:rsidRDefault="00E14F2A">
      <w:pPr>
        <w:rPr>
          <w:del w:id="2287" w:author="RoboGarden Team" w:date="2020-01-23T17:07:00Z"/>
          <w:rFonts w:ascii="Open Sans Semibold" w:eastAsia="Open Sans" w:hAnsi="Open Sans Semibold" w:cs="Open Sans Semibold"/>
          <w:color w:val="11143F"/>
          <w:sz w:val="25"/>
          <w:szCs w:val="25"/>
        </w:rPr>
        <w:pPrChange w:id="2288" w:author="RoboGarden Team" w:date="2020-01-23T16:51:00Z">
          <w:pPr>
            <w:spacing w:before="120" w:after="120" w:line="256" w:lineRule="auto"/>
            <w:outlineLvl w:val="2"/>
          </w:pPr>
        </w:pPrChange>
      </w:pPr>
    </w:p>
    <w:tbl>
      <w:tblPr>
        <w:tblStyle w:val="TableGrid4"/>
        <w:tblW w:w="10440" w:type="dxa"/>
        <w:tblInd w:w="-5" w:type="dxa"/>
        <w:tblBorders>
          <w:top w:val="single" w:sz="4" w:space="0" w:color="DBDBDB"/>
          <w:left w:val="single" w:sz="4" w:space="0" w:color="DBDBDB"/>
          <w:bottom w:val="single" w:sz="4" w:space="0" w:color="DBDBDB"/>
          <w:right w:val="single" w:sz="4" w:space="0" w:color="DBDBDB"/>
          <w:insideH w:val="none" w:sz="0" w:space="0" w:color="auto"/>
          <w:insideV w:val="none" w:sz="0" w:space="0" w:color="auto"/>
        </w:tblBorders>
        <w:tblLayout w:type="fixed"/>
        <w:tblCellMar>
          <w:left w:w="115" w:type="dxa"/>
          <w:right w:w="115" w:type="dxa"/>
        </w:tblCellMar>
        <w:tblLook w:val="04A0" w:firstRow="1" w:lastRow="0" w:firstColumn="1" w:lastColumn="0" w:noHBand="0" w:noVBand="1"/>
        <w:tblPrChange w:id="2289" w:author="Guest User" w:date="2020-01-27T08:57:00Z">
          <w:tblPr>
            <w:tblStyle w:val="TableGrid4"/>
            <w:tblW w:w="10440" w:type="dxa"/>
            <w:tblInd w:w="-5" w:type="dxa"/>
            <w:tblBorders>
              <w:top w:val="single" w:sz="4" w:space="0" w:color="DBDBDB"/>
              <w:left w:val="single" w:sz="4" w:space="0" w:color="DBDBDB"/>
              <w:bottom w:val="single" w:sz="4" w:space="0" w:color="DBDBDB"/>
              <w:right w:val="single" w:sz="4" w:space="0" w:color="DBDBDB"/>
              <w:insideH w:val="none" w:sz="0" w:space="0" w:color="auto"/>
              <w:insideV w:val="none" w:sz="0" w:space="0" w:color="auto"/>
            </w:tblBorders>
            <w:tblLayout w:type="fixed"/>
            <w:tblCellMar>
              <w:left w:w="115" w:type="dxa"/>
              <w:right w:w="115" w:type="dxa"/>
            </w:tblCellMar>
            <w:tblLook w:val="04A0" w:firstRow="1" w:lastRow="0" w:firstColumn="1" w:lastColumn="0" w:noHBand="0" w:noVBand="1"/>
          </w:tblPr>
        </w:tblPrChange>
      </w:tblPr>
      <w:tblGrid>
        <w:gridCol w:w="270"/>
        <w:gridCol w:w="9900"/>
        <w:gridCol w:w="270"/>
        <w:tblGridChange w:id="2290">
          <w:tblGrid>
            <w:gridCol w:w="360"/>
            <w:gridCol w:w="360"/>
            <w:gridCol w:w="360"/>
          </w:tblGrid>
        </w:tblGridChange>
      </w:tblGrid>
      <w:tr w:rsidR="00E14F2A" w:rsidRPr="007F4B89" w14:paraId="450666D5" w14:textId="77777777" w:rsidTr="4FCA3A9D">
        <w:trPr>
          <w:cantSplit/>
          <w:trHeight w:val="420"/>
        </w:trPr>
        <w:tc>
          <w:tcPr>
            <w:tcW w:w="10440" w:type="dxa"/>
            <w:gridSpan w:val="3"/>
            <w:tcBorders>
              <w:top w:val="single" w:sz="4" w:space="0" w:color="DBDBDB" w:themeColor="accent3" w:themeTint="66"/>
              <w:left w:val="single" w:sz="4" w:space="0" w:color="DBDBDB" w:themeColor="accent3" w:themeTint="66"/>
              <w:bottom w:val="nil"/>
              <w:right w:val="single" w:sz="4" w:space="0" w:color="DBDBDB" w:themeColor="accent3" w:themeTint="66"/>
            </w:tcBorders>
            <w:shd w:val="clear" w:color="auto" w:fill="FAFAFA"/>
            <w:hideMark/>
            <w:tcPrChange w:id="2291" w:author="Guest User" w:date="2020-01-27T08:57:00Z">
              <w:tcPr>
                <w:tcW w:w="10440" w:type="dxa"/>
                <w:gridSpan w:val="3"/>
                <w:tcBorders>
                  <w:top w:val="single" w:sz="4" w:space="0" w:color="DBDBDB"/>
                  <w:left w:val="single" w:sz="4" w:space="0" w:color="DBDBDB"/>
                  <w:bottom w:val="nil"/>
                  <w:right w:val="single" w:sz="4" w:space="0" w:color="DBDBDB"/>
                </w:tcBorders>
                <w:shd w:val="clear" w:color="auto" w:fill="FAFAFA"/>
                <w:hideMark/>
              </w:tcPr>
            </w:tcPrChange>
          </w:tcPr>
          <w:p w14:paraId="3DCB8DA9" w14:textId="77777777" w:rsidR="00E14F2A" w:rsidRPr="007F4B89" w:rsidRDefault="00E14F2A" w:rsidP="00E14F2A">
            <w:pPr>
              <w:numPr>
                <w:ilvl w:val="0"/>
                <w:numId w:val="16"/>
              </w:numPr>
              <w:spacing w:before="120" w:after="120" w:line="256" w:lineRule="auto"/>
              <w:ind w:firstLine="0"/>
              <w:outlineLvl w:val="2"/>
              <w:rPr>
                <w:rFonts w:ascii="Open Sans Semibold" w:hAnsi="Open Sans Semibold" w:cs="Open Sans Semibold"/>
                <w:color w:val="11143F"/>
              </w:rPr>
            </w:pPr>
            <w:r w:rsidRPr="007F4B89">
              <w:rPr>
                <w:rFonts w:ascii="Open Sans Semibold" w:hAnsi="Open Sans Semibold" w:cs="Open Sans Semibold"/>
                <w:color w:val="11143F"/>
              </w:rPr>
              <w:t xml:space="preserve">Loading the Dataset </w:t>
            </w:r>
          </w:p>
        </w:tc>
      </w:tr>
      <w:tr w:rsidR="00E14F2A" w:rsidRPr="007F4B89" w14:paraId="264C6D1C" w14:textId="77777777" w:rsidTr="4FCA3A9D">
        <w:trPr>
          <w:cantSplit/>
          <w:trHeight w:val="419"/>
        </w:trPr>
        <w:tc>
          <w:tcPr>
            <w:tcW w:w="10440" w:type="dxa"/>
            <w:gridSpan w:val="3"/>
            <w:tcBorders>
              <w:top w:val="nil"/>
              <w:left w:val="single" w:sz="4" w:space="0" w:color="DBDBDB" w:themeColor="accent3" w:themeTint="66"/>
              <w:bottom w:val="nil"/>
              <w:right w:val="single" w:sz="4" w:space="0" w:color="DBDBDB" w:themeColor="accent3" w:themeTint="66"/>
            </w:tcBorders>
            <w:shd w:val="clear" w:color="auto" w:fill="FAFAFA"/>
            <w:hideMark/>
            <w:tcPrChange w:id="2292" w:author="Guest User" w:date="2020-01-27T08:57:00Z">
              <w:tcPr>
                <w:tcW w:w="10440" w:type="dxa"/>
                <w:gridSpan w:val="3"/>
                <w:tcBorders>
                  <w:top w:val="nil"/>
                  <w:left w:val="single" w:sz="4" w:space="0" w:color="DBDBDB"/>
                  <w:bottom w:val="nil"/>
                  <w:right w:val="single" w:sz="4" w:space="0" w:color="DBDBDB"/>
                </w:tcBorders>
                <w:shd w:val="clear" w:color="auto" w:fill="FAFAFA"/>
                <w:hideMark/>
              </w:tcPr>
            </w:tcPrChange>
          </w:tcPr>
          <w:p w14:paraId="21A3DC70" w14:textId="77777777" w:rsidR="00E14F2A" w:rsidRPr="007F4B89" w:rsidRDefault="00E14F2A" w:rsidP="00E14F2A">
            <w:pPr>
              <w:spacing w:before="120" w:after="120" w:line="256" w:lineRule="auto"/>
              <w:rPr>
                <w:color w:val="404040"/>
              </w:rPr>
            </w:pPr>
            <w:r w:rsidRPr="007F4B89">
              <w:rPr>
                <w:color w:val="404040"/>
              </w:rPr>
              <w:t xml:space="preserve">To load the digits dataset, use the load_digits function from the </w:t>
            </w:r>
            <w:commentRangeStart w:id="2293"/>
            <w:commentRangeStart w:id="2294"/>
            <w:commentRangeStart w:id="2295"/>
            <w:commentRangeStart w:id="2296"/>
            <w:commentRangeStart w:id="2297"/>
            <w:r w:rsidRPr="007F4B89">
              <w:rPr>
                <w:color w:val="404040"/>
              </w:rPr>
              <w:t>sklearn.</w:t>
            </w:r>
            <w:commentRangeStart w:id="2298"/>
            <w:r w:rsidRPr="007F4B89">
              <w:rPr>
                <w:color w:val="404040"/>
              </w:rPr>
              <w:t>datasets</w:t>
            </w:r>
            <w:commentRangeEnd w:id="2298"/>
            <w:r w:rsidR="00576134">
              <w:rPr>
                <w:rStyle w:val="CommentReference"/>
                <w:color w:val="404040"/>
              </w:rPr>
              <w:commentReference w:id="2298"/>
            </w:r>
            <w:r w:rsidRPr="007F4B89">
              <w:rPr>
                <w:color w:val="404040"/>
              </w:rPr>
              <w:t xml:space="preserve"> library</w:t>
            </w:r>
            <w:commentRangeEnd w:id="2293"/>
            <w:r w:rsidR="003A09CA">
              <w:rPr>
                <w:rStyle w:val="CommentReference"/>
                <w:color w:val="404040"/>
              </w:rPr>
              <w:commentReference w:id="2293"/>
            </w:r>
            <w:commentRangeEnd w:id="2294"/>
            <w:r w:rsidR="007052B0">
              <w:rPr>
                <w:rStyle w:val="CommentReference"/>
                <w:color w:val="404040"/>
              </w:rPr>
              <w:commentReference w:id="2294"/>
            </w:r>
            <w:commentRangeEnd w:id="2295"/>
            <w:r>
              <w:rPr>
                <w:rStyle w:val="CommentReference"/>
              </w:rPr>
              <w:commentReference w:id="2295"/>
            </w:r>
            <w:commentRangeEnd w:id="2296"/>
            <w:r w:rsidR="00CB5A08">
              <w:rPr>
                <w:rStyle w:val="CommentReference"/>
                <w:rFonts w:asciiTheme="minorHAnsi" w:eastAsiaTheme="minorHAnsi" w:hAnsiTheme="minorHAnsi" w:cstheme="minorBidi"/>
                <w:color w:val="404040"/>
              </w:rPr>
              <w:commentReference w:id="2296"/>
            </w:r>
            <w:commentRangeEnd w:id="2297"/>
            <w:r w:rsidR="001138EF">
              <w:rPr>
                <w:rStyle w:val="CommentReference"/>
                <w:rFonts w:asciiTheme="minorHAnsi" w:eastAsiaTheme="minorHAnsi" w:hAnsiTheme="minorHAnsi" w:cstheme="minorBidi"/>
                <w:color w:val="404040"/>
              </w:rPr>
              <w:commentReference w:id="2297"/>
            </w:r>
            <w:r w:rsidRPr="007F4B89">
              <w:rPr>
                <w:color w:val="404040"/>
              </w:rPr>
              <w:t>.</w:t>
            </w:r>
          </w:p>
        </w:tc>
      </w:tr>
      <w:tr w:rsidR="00E14F2A" w:rsidRPr="007F4B89" w14:paraId="6255C557" w14:textId="77777777" w:rsidTr="4FCA3A9D">
        <w:trPr>
          <w:cantSplit/>
          <w:trHeight w:val="80"/>
        </w:trPr>
        <w:tc>
          <w:tcPr>
            <w:tcW w:w="270" w:type="dxa"/>
            <w:tcBorders>
              <w:top w:val="nil"/>
              <w:left w:val="single" w:sz="4" w:space="0" w:color="DBDBDB" w:themeColor="accent3" w:themeTint="66"/>
              <w:bottom w:val="nil"/>
              <w:right w:val="nil"/>
            </w:tcBorders>
            <w:shd w:val="clear" w:color="auto" w:fill="FAFAFA"/>
            <w:tcPrChange w:id="2299" w:author="Guest User" w:date="2020-01-27T08:57:00Z">
              <w:tcPr>
                <w:tcW w:w="270" w:type="dxa"/>
                <w:tcBorders>
                  <w:top w:val="nil"/>
                  <w:left w:val="single" w:sz="4" w:space="0" w:color="DBDBDB"/>
                  <w:bottom w:val="nil"/>
                  <w:right w:val="nil"/>
                </w:tcBorders>
                <w:shd w:val="clear" w:color="auto" w:fill="FAFAFA"/>
              </w:tcPr>
            </w:tcPrChange>
          </w:tcPr>
          <w:p w14:paraId="5D029C65" w14:textId="77777777" w:rsidR="00E14F2A" w:rsidRPr="007F4B89" w:rsidRDefault="00E14F2A" w:rsidP="00E14F2A">
            <w:pPr>
              <w:rPr>
                <w:noProof/>
                <w:color w:val="404040"/>
                <w:sz w:val="16"/>
                <w:szCs w:val="16"/>
              </w:rPr>
            </w:pPr>
          </w:p>
        </w:tc>
        <w:tc>
          <w:tcPr>
            <w:tcW w:w="9900" w:type="dxa"/>
            <w:tcBorders>
              <w:top w:val="nil"/>
              <w:left w:val="nil"/>
              <w:bottom w:val="single" w:sz="2" w:space="0" w:color="808080" w:themeColor="background1" w:themeShade="80"/>
              <w:right w:val="nil"/>
            </w:tcBorders>
            <w:shd w:val="clear" w:color="auto" w:fill="FAFAFA"/>
            <w:tcPrChange w:id="2300" w:author="Guest User" w:date="2020-01-27T08:57:00Z">
              <w:tcPr>
                <w:tcW w:w="9900" w:type="dxa"/>
                <w:tcBorders>
                  <w:top w:val="nil"/>
                  <w:left w:val="nil"/>
                  <w:bottom w:val="single" w:sz="2" w:space="0" w:color="808080"/>
                  <w:right w:val="nil"/>
                </w:tcBorders>
                <w:shd w:val="clear" w:color="auto" w:fill="FAFAFA"/>
              </w:tcPr>
            </w:tcPrChange>
          </w:tcPr>
          <w:p w14:paraId="4836A4A2" w14:textId="77777777" w:rsidR="00E14F2A" w:rsidRPr="007F4B89" w:rsidRDefault="00E14F2A" w:rsidP="00E14F2A">
            <w:pPr>
              <w:rPr>
                <w:noProof/>
                <w:color w:val="404040"/>
                <w:sz w:val="16"/>
                <w:szCs w:val="16"/>
              </w:rPr>
            </w:pPr>
          </w:p>
        </w:tc>
        <w:tc>
          <w:tcPr>
            <w:tcW w:w="270" w:type="dxa"/>
            <w:tcBorders>
              <w:top w:val="nil"/>
              <w:left w:val="nil"/>
              <w:bottom w:val="nil"/>
              <w:right w:val="single" w:sz="4" w:space="0" w:color="DBDBDB" w:themeColor="accent3" w:themeTint="66"/>
            </w:tcBorders>
            <w:shd w:val="clear" w:color="auto" w:fill="FAFAFA"/>
            <w:tcPrChange w:id="2301" w:author="Guest User" w:date="2020-01-27T08:57:00Z">
              <w:tcPr>
                <w:tcW w:w="270" w:type="dxa"/>
                <w:tcBorders>
                  <w:top w:val="nil"/>
                  <w:left w:val="nil"/>
                  <w:bottom w:val="nil"/>
                  <w:right w:val="single" w:sz="4" w:space="0" w:color="DBDBDB"/>
                </w:tcBorders>
                <w:shd w:val="clear" w:color="auto" w:fill="FAFAFA"/>
              </w:tcPr>
            </w:tcPrChange>
          </w:tcPr>
          <w:p w14:paraId="7356C1CD" w14:textId="77777777" w:rsidR="00E14F2A" w:rsidRPr="007F4B89" w:rsidRDefault="00E14F2A" w:rsidP="00E14F2A">
            <w:pPr>
              <w:rPr>
                <w:noProof/>
                <w:color w:val="404040"/>
                <w:sz w:val="16"/>
                <w:szCs w:val="16"/>
              </w:rPr>
            </w:pPr>
          </w:p>
        </w:tc>
      </w:tr>
      <w:tr w:rsidR="00E14F2A" w:rsidRPr="007F4B89" w14:paraId="13D545B3" w14:textId="77777777" w:rsidTr="4FCA3A9D">
        <w:trPr>
          <w:cantSplit/>
          <w:trHeight w:val="190"/>
        </w:trPr>
        <w:tc>
          <w:tcPr>
            <w:tcW w:w="270" w:type="dxa"/>
            <w:tcBorders>
              <w:top w:val="nil"/>
              <w:left w:val="single" w:sz="4" w:space="0" w:color="DBDBDB" w:themeColor="accent3" w:themeTint="66"/>
              <w:bottom w:val="nil"/>
              <w:right w:val="single" w:sz="2" w:space="0" w:color="808080" w:themeColor="background1" w:themeShade="80"/>
            </w:tcBorders>
            <w:shd w:val="clear" w:color="auto" w:fill="FAFAFA"/>
            <w:tcPrChange w:id="2302" w:author="Guest User" w:date="2020-01-27T08:57:00Z">
              <w:tcPr>
                <w:tcW w:w="270" w:type="dxa"/>
                <w:tcBorders>
                  <w:top w:val="nil"/>
                  <w:left w:val="single" w:sz="4" w:space="0" w:color="DBDBDB"/>
                  <w:bottom w:val="nil"/>
                  <w:right w:val="single" w:sz="2" w:space="0" w:color="808080"/>
                </w:tcBorders>
                <w:shd w:val="clear" w:color="auto" w:fill="FAFAFA"/>
              </w:tcPr>
            </w:tcPrChange>
          </w:tcPr>
          <w:p w14:paraId="0F807BCA" w14:textId="77777777" w:rsidR="00E14F2A" w:rsidRPr="007F4B89" w:rsidRDefault="00E14F2A" w:rsidP="00E14F2A">
            <w:pPr>
              <w:spacing w:before="120" w:after="120" w:line="256" w:lineRule="auto"/>
              <w:rPr>
                <w:noProof/>
                <w:color w:val="404040"/>
              </w:rPr>
            </w:pPr>
          </w:p>
        </w:tc>
        <w:tc>
          <w:tcPr>
            <w:tcW w:w="9900" w:type="dxa"/>
            <w:tc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tcBorders>
            <w:shd w:val="clear" w:color="auto" w:fill="D9D9D9" w:themeFill="background1" w:themeFillShade="D9"/>
            <w:hideMark/>
            <w:tcPrChange w:id="2303" w:author="Guest User" w:date="2020-01-27T08:57:00Z">
              <w:tcPr>
                <w:tcW w:w="9900" w:type="dxa"/>
                <w:tcBorders>
                  <w:top w:val="single" w:sz="2" w:space="0" w:color="808080"/>
                  <w:left w:val="single" w:sz="2" w:space="0" w:color="808080"/>
                  <w:bottom w:val="single" w:sz="2" w:space="0" w:color="808080"/>
                  <w:right w:val="single" w:sz="2" w:space="0" w:color="808080"/>
                </w:tcBorders>
                <w:shd w:val="clear" w:color="auto" w:fill="D9D9D9"/>
                <w:hideMark/>
              </w:tcPr>
            </w:tcPrChange>
          </w:tcPr>
          <w:p w14:paraId="4F19BE69" w14:textId="77777777" w:rsidR="00E14F2A" w:rsidRPr="007F4B89" w:rsidRDefault="00E14F2A" w:rsidP="00E14F2A">
            <w:pPr>
              <w:spacing w:before="120" w:after="120" w:line="256" w:lineRule="auto"/>
              <w:rPr>
                <w:rFonts w:ascii="Consolas" w:hAnsi="Consolas"/>
                <w:noProof/>
                <w:color w:val="404040"/>
              </w:rPr>
            </w:pPr>
            <w:r w:rsidRPr="007F4B89">
              <w:rPr>
                <w:rFonts w:ascii="Consolas" w:hAnsi="Consolas"/>
                <w:noProof/>
                <w:color w:val="404040"/>
              </w:rPr>
              <w:t>from sklearn.datasets import load_digits</w:t>
            </w:r>
            <w:r w:rsidRPr="007F4B89">
              <w:rPr>
                <w:rFonts w:ascii="Consolas" w:hAnsi="Consolas"/>
                <w:noProof/>
                <w:color w:val="404040"/>
              </w:rPr>
              <w:br/>
              <w:t>dataset = load_digits()</w:t>
            </w:r>
          </w:p>
        </w:tc>
        <w:tc>
          <w:tcPr>
            <w:tcW w:w="270" w:type="dxa"/>
            <w:tcBorders>
              <w:top w:val="nil"/>
              <w:left w:val="single" w:sz="2" w:space="0" w:color="808080" w:themeColor="background1" w:themeShade="80"/>
              <w:bottom w:val="nil"/>
              <w:right w:val="single" w:sz="4" w:space="0" w:color="DBDBDB" w:themeColor="accent3" w:themeTint="66"/>
            </w:tcBorders>
            <w:shd w:val="clear" w:color="auto" w:fill="FAFAFA"/>
            <w:tcPrChange w:id="2304" w:author="Guest User" w:date="2020-01-27T08:57:00Z">
              <w:tcPr>
                <w:tcW w:w="270" w:type="dxa"/>
                <w:tcBorders>
                  <w:top w:val="nil"/>
                  <w:left w:val="single" w:sz="2" w:space="0" w:color="808080"/>
                  <w:bottom w:val="nil"/>
                  <w:right w:val="single" w:sz="4" w:space="0" w:color="DBDBDB"/>
                </w:tcBorders>
                <w:shd w:val="clear" w:color="auto" w:fill="FAFAFA"/>
              </w:tcPr>
            </w:tcPrChange>
          </w:tcPr>
          <w:p w14:paraId="29AAADAB" w14:textId="77777777" w:rsidR="00E14F2A" w:rsidRPr="007F4B89" w:rsidRDefault="00E14F2A" w:rsidP="00E14F2A">
            <w:pPr>
              <w:spacing w:before="120" w:after="120" w:line="256" w:lineRule="auto"/>
              <w:rPr>
                <w:noProof/>
                <w:color w:val="404040"/>
              </w:rPr>
            </w:pPr>
          </w:p>
        </w:tc>
      </w:tr>
      <w:tr w:rsidR="00E14F2A" w:rsidRPr="007F4B89" w14:paraId="7A691B38" w14:textId="77777777" w:rsidTr="4FCA3A9D">
        <w:trPr>
          <w:cantSplit/>
          <w:trHeight w:val="190"/>
        </w:trPr>
        <w:tc>
          <w:tcPr>
            <w:tcW w:w="270" w:type="dxa"/>
            <w:tcBorders>
              <w:top w:val="nil"/>
              <w:left w:val="single" w:sz="4" w:space="0" w:color="DBDBDB" w:themeColor="accent3" w:themeTint="66"/>
              <w:bottom w:val="single" w:sz="4" w:space="0" w:color="E1E1E1"/>
              <w:right w:val="nil"/>
            </w:tcBorders>
            <w:shd w:val="clear" w:color="auto" w:fill="FAFAFA"/>
            <w:tcPrChange w:id="2305" w:author="Guest User" w:date="2020-01-27T08:57:00Z">
              <w:tcPr>
                <w:tcW w:w="270" w:type="dxa"/>
                <w:tcBorders>
                  <w:top w:val="nil"/>
                  <w:left w:val="single" w:sz="4" w:space="0" w:color="DBDBDB"/>
                  <w:bottom w:val="single" w:sz="4" w:space="0" w:color="E1E1E1"/>
                  <w:right w:val="nil"/>
                </w:tcBorders>
                <w:shd w:val="clear" w:color="auto" w:fill="FAFAFA"/>
              </w:tcPr>
            </w:tcPrChange>
          </w:tcPr>
          <w:p w14:paraId="77DFAFED" w14:textId="77777777" w:rsidR="00E14F2A" w:rsidRPr="007F4B89" w:rsidRDefault="00E14F2A" w:rsidP="00E14F2A">
            <w:pPr>
              <w:rPr>
                <w:noProof/>
                <w:color w:val="404040"/>
                <w:sz w:val="16"/>
                <w:szCs w:val="16"/>
              </w:rPr>
            </w:pPr>
          </w:p>
        </w:tc>
        <w:tc>
          <w:tcPr>
            <w:tcW w:w="9900" w:type="dxa"/>
            <w:tcBorders>
              <w:top w:val="single" w:sz="2" w:space="0" w:color="808080" w:themeColor="background1" w:themeShade="80"/>
              <w:left w:val="nil"/>
              <w:bottom w:val="single" w:sz="4" w:space="0" w:color="E1E1E1"/>
              <w:right w:val="nil"/>
            </w:tcBorders>
            <w:shd w:val="clear" w:color="auto" w:fill="FAFAFA"/>
            <w:tcPrChange w:id="2306" w:author="Guest User" w:date="2020-01-27T08:57:00Z">
              <w:tcPr>
                <w:tcW w:w="9900" w:type="dxa"/>
                <w:tcBorders>
                  <w:top w:val="single" w:sz="2" w:space="0" w:color="808080"/>
                  <w:left w:val="nil"/>
                  <w:bottom w:val="single" w:sz="4" w:space="0" w:color="E1E1E1"/>
                  <w:right w:val="nil"/>
                </w:tcBorders>
                <w:shd w:val="clear" w:color="auto" w:fill="FAFAFA"/>
              </w:tcPr>
            </w:tcPrChange>
          </w:tcPr>
          <w:p w14:paraId="5B6D1760" w14:textId="77777777" w:rsidR="00E14F2A" w:rsidRPr="007F4B89" w:rsidRDefault="00E14F2A" w:rsidP="00E14F2A">
            <w:pPr>
              <w:rPr>
                <w:noProof/>
                <w:color w:val="404040"/>
                <w:sz w:val="16"/>
                <w:szCs w:val="16"/>
              </w:rPr>
            </w:pPr>
          </w:p>
        </w:tc>
        <w:tc>
          <w:tcPr>
            <w:tcW w:w="270" w:type="dxa"/>
            <w:tcBorders>
              <w:top w:val="nil"/>
              <w:left w:val="nil"/>
              <w:bottom w:val="single" w:sz="4" w:space="0" w:color="E1E1E1"/>
              <w:right w:val="single" w:sz="4" w:space="0" w:color="DBDBDB" w:themeColor="accent3" w:themeTint="66"/>
            </w:tcBorders>
            <w:shd w:val="clear" w:color="auto" w:fill="FAFAFA"/>
            <w:tcPrChange w:id="2307" w:author="Guest User" w:date="2020-01-27T08:57:00Z">
              <w:tcPr>
                <w:tcW w:w="270" w:type="dxa"/>
                <w:tcBorders>
                  <w:top w:val="nil"/>
                  <w:left w:val="nil"/>
                  <w:bottom w:val="single" w:sz="4" w:space="0" w:color="E1E1E1"/>
                  <w:right w:val="single" w:sz="4" w:space="0" w:color="DBDBDB"/>
                </w:tcBorders>
                <w:shd w:val="clear" w:color="auto" w:fill="FAFAFA"/>
              </w:tcPr>
            </w:tcPrChange>
          </w:tcPr>
          <w:p w14:paraId="03269685" w14:textId="77777777" w:rsidR="00E14F2A" w:rsidRPr="007F4B89" w:rsidRDefault="00E14F2A" w:rsidP="00E14F2A">
            <w:pPr>
              <w:rPr>
                <w:noProof/>
                <w:color w:val="404040"/>
                <w:sz w:val="16"/>
                <w:szCs w:val="16"/>
              </w:rPr>
            </w:pPr>
          </w:p>
        </w:tc>
      </w:tr>
    </w:tbl>
    <w:p w14:paraId="5D981608" w14:textId="77777777" w:rsidR="00DC29BB" w:rsidRPr="007F4B89" w:rsidRDefault="00DC29BB" w:rsidP="00E14F2A">
      <w:pPr>
        <w:spacing w:after="0" w:line="240" w:lineRule="auto"/>
        <w:rPr>
          <w:rFonts w:ascii="Open Sans" w:eastAsia="Open Sans" w:hAnsi="Open Sans" w:cs="Times New Roman"/>
          <w:color w:val="404040"/>
        </w:rPr>
      </w:pPr>
    </w:p>
    <w:tbl>
      <w:tblPr>
        <w:tblStyle w:val="TableGrid4"/>
        <w:tblW w:w="10440" w:type="dxa"/>
        <w:tblInd w:w="-5" w:type="dxa"/>
        <w:tblBorders>
          <w:top w:val="single" w:sz="4" w:space="0" w:color="DBDBDB"/>
          <w:left w:val="single" w:sz="4" w:space="0" w:color="DBDBDB"/>
          <w:bottom w:val="single" w:sz="4" w:space="0" w:color="DBDBDB"/>
          <w:right w:val="single" w:sz="4" w:space="0" w:color="DBDBDB"/>
          <w:insideH w:val="none" w:sz="0" w:space="0" w:color="auto"/>
          <w:insideV w:val="none" w:sz="0" w:space="0" w:color="auto"/>
        </w:tblBorders>
        <w:tblLayout w:type="fixed"/>
        <w:tblCellMar>
          <w:left w:w="115" w:type="dxa"/>
          <w:right w:w="115" w:type="dxa"/>
        </w:tblCellMar>
        <w:tblLook w:val="04A0" w:firstRow="1" w:lastRow="0" w:firstColumn="1" w:lastColumn="0" w:noHBand="0" w:noVBand="1"/>
      </w:tblPr>
      <w:tblGrid>
        <w:gridCol w:w="270"/>
        <w:gridCol w:w="9900"/>
        <w:gridCol w:w="270"/>
      </w:tblGrid>
      <w:tr w:rsidR="00E14F2A" w:rsidRPr="007F4B89" w14:paraId="4DA5CE7E" w14:textId="77777777" w:rsidTr="00E14F2A">
        <w:trPr>
          <w:cantSplit/>
          <w:trHeight w:val="420"/>
        </w:trPr>
        <w:tc>
          <w:tcPr>
            <w:tcW w:w="10440" w:type="dxa"/>
            <w:gridSpan w:val="3"/>
            <w:tcBorders>
              <w:top w:val="single" w:sz="4" w:space="0" w:color="DBDBDB"/>
              <w:left w:val="single" w:sz="4" w:space="0" w:color="DBDBDB"/>
              <w:bottom w:val="nil"/>
              <w:right w:val="single" w:sz="4" w:space="0" w:color="DBDBDB"/>
            </w:tcBorders>
            <w:shd w:val="clear" w:color="auto" w:fill="FAFAFA"/>
            <w:hideMark/>
          </w:tcPr>
          <w:p w14:paraId="77853DEE" w14:textId="77777777" w:rsidR="00E14F2A" w:rsidRPr="007F4B89" w:rsidRDefault="00E14F2A" w:rsidP="00E14F2A">
            <w:pPr>
              <w:numPr>
                <w:ilvl w:val="0"/>
                <w:numId w:val="16"/>
              </w:numPr>
              <w:spacing w:before="120" w:after="120" w:line="256" w:lineRule="auto"/>
              <w:ind w:firstLine="0"/>
              <w:outlineLvl w:val="2"/>
              <w:rPr>
                <w:rFonts w:ascii="Open Sans Semibold" w:hAnsi="Open Sans Semibold" w:cs="Open Sans Semibold"/>
                <w:color w:val="11143F"/>
              </w:rPr>
            </w:pPr>
            <w:r w:rsidRPr="007F4B89">
              <w:rPr>
                <w:rFonts w:ascii="Open Sans Semibold" w:hAnsi="Open Sans Semibold" w:cs="Open Sans Semibold"/>
                <w:color w:val="11143F"/>
              </w:rPr>
              <w:lastRenderedPageBreak/>
              <w:t xml:space="preserve">Input and Target Sets </w:t>
            </w:r>
          </w:p>
        </w:tc>
      </w:tr>
      <w:tr w:rsidR="00E14F2A" w:rsidRPr="007F4B89" w14:paraId="3F2D74A3" w14:textId="77777777" w:rsidTr="00E14F2A">
        <w:trPr>
          <w:cantSplit/>
          <w:trHeight w:val="419"/>
        </w:trPr>
        <w:tc>
          <w:tcPr>
            <w:tcW w:w="10440" w:type="dxa"/>
            <w:gridSpan w:val="3"/>
            <w:tcBorders>
              <w:top w:val="nil"/>
              <w:left w:val="single" w:sz="4" w:space="0" w:color="DBDBDB"/>
              <w:bottom w:val="nil"/>
              <w:right w:val="single" w:sz="4" w:space="0" w:color="DBDBDB"/>
            </w:tcBorders>
            <w:shd w:val="clear" w:color="auto" w:fill="FAFAFA"/>
            <w:hideMark/>
          </w:tcPr>
          <w:p w14:paraId="6CEF9B80" w14:textId="77777777" w:rsidR="00E14F2A" w:rsidRPr="007F4B89" w:rsidRDefault="00E14F2A" w:rsidP="00E14F2A">
            <w:pPr>
              <w:spacing w:before="120" w:after="120" w:line="256" w:lineRule="auto"/>
              <w:rPr>
                <w:color w:val="404040"/>
              </w:rPr>
            </w:pPr>
            <w:r w:rsidRPr="007F4B89">
              <w:rPr>
                <w:color w:val="404040"/>
              </w:rPr>
              <w:t xml:space="preserve">You can use the </w:t>
            </w:r>
            <w:r w:rsidRPr="007F4B89">
              <w:rPr>
                <w:rFonts w:ascii="Consolas" w:hAnsi="Consolas"/>
                <w:color w:val="404040"/>
              </w:rPr>
              <w:t>return_X_y=true</w:t>
            </w:r>
            <w:r w:rsidRPr="007F4B89">
              <w:rPr>
                <w:color w:val="404040"/>
              </w:rPr>
              <w:t xml:space="preserve"> parameter to tell the function to return the dataset as </w:t>
            </w:r>
            <w:r w:rsidRPr="007F4B89">
              <w:rPr>
                <w:rFonts w:ascii="Consolas" w:hAnsi="Consolas"/>
                <w:color w:val="404040"/>
              </w:rPr>
              <w:t>x</w:t>
            </w:r>
            <w:r w:rsidRPr="007F4B89">
              <w:rPr>
                <w:color w:val="404040"/>
              </w:rPr>
              <w:t xml:space="preserve"> and </w:t>
            </w:r>
            <w:r w:rsidRPr="007F4B89">
              <w:rPr>
                <w:rFonts w:ascii="Consolas" w:hAnsi="Consolas"/>
                <w:color w:val="404040"/>
              </w:rPr>
              <w:t>y</w:t>
            </w:r>
            <w:r w:rsidRPr="007F4B89">
              <w:rPr>
                <w:color w:val="404040"/>
              </w:rPr>
              <w:t xml:space="preserve"> instead of a dictionary-like dataset.</w:t>
            </w:r>
          </w:p>
        </w:tc>
      </w:tr>
      <w:tr w:rsidR="00E14F2A" w:rsidRPr="007F4B89" w14:paraId="571E2F68" w14:textId="77777777" w:rsidTr="00E14F2A">
        <w:trPr>
          <w:cantSplit/>
          <w:trHeight w:val="80"/>
        </w:trPr>
        <w:tc>
          <w:tcPr>
            <w:tcW w:w="270" w:type="dxa"/>
            <w:tcBorders>
              <w:top w:val="nil"/>
              <w:left w:val="single" w:sz="4" w:space="0" w:color="DBDBDB"/>
              <w:bottom w:val="nil"/>
              <w:right w:val="nil"/>
            </w:tcBorders>
            <w:shd w:val="clear" w:color="auto" w:fill="FAFAFA"/>
          </w:tcPr>
          <w:p w14:paraId="4DE063DC" w14:textId="77777777" w:rsidR="00E14F2A" w:rsidRPr="007F4B89" w:rsidRDefault="00E14F2A" w:rsidP="00E14F2A">
            <w:pPr>
              <w:rPr>
                <w:noProof/>
                <w:color w:val="404040"/>
                <w:sz w:val="16"/>
                <w:szCs w:val="16"/>
              </w:rPr>
            </w:pPr>
          </w:p>
        </w:tc>
        <w:tc>
          <w:tcPr>
            <w:tcW w:w="9900" w:type="dxa"/>
            <w:tcBorders>
              <w:top w:val="nil"/>
              <w:left w:val="nil"/>
              <w:bottom w:val="single" w:sz="2" w:space="0" w:color="808080"/>
              <w:right w:val="nil"/>
            </w:tcBorders>
            <w:shd w:val="clear" w:color="auto" w:fill="FAFAFA"/>
          </w:tcPr>
          <w:p w14:paraId="3463D62D" w14:textId="77777777" w:rsidR="00E14F2A" w:rsidRPr="007F4B89" w:rsidRDefault="00E14F2A" w:rsidP="00E14F2A">
            <w:pPr>
              <w:rPr>
                <w:noProof/>
                <w:color w:val="404040"/>
                <w:sz w:val="16"/>
                <w:szCs w:val="16"/>
              </w:rPr>
            </w:pPr>
          </w:p>
        </w:tc>
        <w:tc>
          <w:tcPr>
            <w:tcW w:w="270" w:type="dxa"/>
            <w:tcBorders>
              <w:top w:val="nil"/>
              <w:left w:val="nil"/>
              <w:bottom w:val="nil"/>
              <w:right w:val="single" w:sz="4" w:space="0" w:color="DBDBDB"/>
            </w:tcBorders>
            <w:shd w:val="clear" w:color="auto" w:fill="FAFAFA"/>
          </w:tcPr>
          <w:p w14:paraId="751C3B5C" w14:textId="77777777" w:rsidR="00E14F2A" w:rsidRPr="007F4B89" w:rsidRDefault="00E14F2A" w:rsidP="00E14F2A">
            <w:pPr>
              <w:rPr>
                <w:noProof/>
                <w:color w:val="404040"/>
                <w:sz w:val="16"/>
                <w:szCs w:val="16"/>
              </w:rPr>
            </w:pPr>
          </w:p>
        </w:tc>
      </w:tr>
      <w:tr w:rsidR="00E14F2A" w:rsidRPr="007F4B89" w14:paraId="1D816F04" w14:textId="77777777" w:rsidTr="00E14F2A">
        <w:trPr>
          <w:cantSplit/>
          <w:trHeight w:val="190"/>
        </w:trPr>
        <w:tc>
          <w:tcPr>
            <w:tcW w:w="270" w:type="dxa"/>
            <w:tcBorders>
              <w:top w:val="nil"/>
              <w:left w:val="single" w:sz="4" w:space="0" w:color="DBDBDB"/>
              <w:bottom w:val="nil"/>
              <w:right w:val="single" w:sz="2" w:space="0" w:color="808080"/>
            </w:tcBorders>
            <w:shd w:val="clear" w:color="auto" w:fill="FAFAFA"/>
          </w:tcPr>
          <w:p w14:paraId="3C0D93B4" w14:textId="77777777" w:rsidR="00E14F2A" w:rsidRPr="007F4B89" w:rsidRDefault="00E14F2A" w:rsidP="00E14F2A">
            <w:pPr>
              <w:spacing w:before="120" w:after="120" w:line="256" w:lineRule="auto"/>
              <w:rPr>
                <w:noProof/>
                <w:color w:val="404040"/>
              </w:rPr>
            </w:pPr>
          </w:p>
        </w:tc>
        <w:tc>
          <w:tcPr>
            <w:tcW w:w="9900" w:type="dxa"/>
            <w:tcBorders>
              <w:top w:val="single" w:sz="2" w:space="0" w:color="808080"/>
              <w:left w:val="single" w:sz="2" w:space="0" w:color="808080"/>
              <w:bottom w:val="single" w:sz="2" w:space="0" w:color="808080"/>
              <w:right w:val="single" w:sz="2" w:space="0" w:color="808080"/>
            </w:tcBorders>
            <w:shd w:val="clear" w:color="auto" w:fill="D9D9D9"/>
            <w:hideMark/>
          </w:tcPr>
          <w:p w14:paraId="6FE841F2" w14:textId="77777777" w:rsidR="00E14F2A" w:rsidRPr="007F4B89" w:rsidRDefault="00E14F2A" w:rsidP="00E14F2A">
            <w:pPr>
              <w:spacing w:before="120" w:after="120" w:line="256" w:lineRule="auto"/>
              <w:rPr>
                <w:rFonts w:ascii="Consolas" w:hAnsi="Consolas"/>
                <w:noProof/>
                <w:color w:val="404040"/>
              </w:rPr>
            </w:pPr>
            <w:r w:rsidRPr="007F4B89">
              <w:rPr>
                <w:rFonts w:ascii="Consolas" w:hAnsi="Consolas"/>
                <w:noProof/>
                <w:color w:val="404040"/>
              </w:rPr>
              <w:t>from sklearn.datasets import load_digits</w:t>
            </w:r>
            <w:r w:rsidRPr="007F4B89">
              <w:rPr>
                <w:rFonts w:ascii="Consolas" w:hAnsi="Consolas"/>
                <w:noProof/>
                <w:color w:val="404040"/>
              </w:rPr>
              <w:br/>
              <w:t>(x,y) = load_digits(return_X_y=True)</w:t>
            </w:r>
          </w:p>
        </w:tc>
        <w:tc>
          <w:tcPr>
            <w:tcW w:w="270" w:type="dxa"/>
            <w:tcBorders>
              <w:top w:val="nil"/>
              <w:left w:val="single" w:sz="2" w:space="0" w:color="808080"/>
              <w:bottom w:val="nil"/>
              <w:right w:val="single" w:sz="4" w:space="0" w:color="DBDBDB"/>
            </w:tcBorders>
            <w:shd w:val="clear" w:color="auto" w:fill="FAFAFA"/>
          </w:tcPr>
          <w:p w14:paraId="3C36CDC9" w14:textId="77777777" w:rsidR="00E14F2A" w:rsidRPr="007F4B89" w:rsidRDefault="00E14F2A" w:rsidP="00E14F2A">
            <w:pPr>
              <w:spacing w:before="120" w:after="120" w:line="256" w:lineRule="auto"/>
              <w:rPr>
                <w:noProof/>
                <w:color w:val="404040"/>
              </w:rPr>
            </w:pPr>
          </w:p>
        </w:tc>
      </w:tr>
      <w:tr w:rsidR="00E14F2A" w:rsidRPr="007F4B89" w14:paraId="1971CF70" w14:textId="77777777" w:rsidTr="00E14F2A">
        <w:trPr>
          <w:cantSplit/>
          <w:trHeight w:val="190"/>
        </w:trPr>
        <w:tc>
          <w:tcPr>
            <w:tcW w:w="270" w:type="dxa"/>
            <w:tcBorders>
              <w:top w:val="nil"/>
              <w:left w:val="single" w:sz="4" w:space="0" w:color="DBDBDB"/>
              <w:bottom w:val="single" w:sz="4" w:space="0" w:color="E1E1E1"/>
              <w:right w:val="nil"/>
            </w:tcBorders>
            <w:shd w:val="clear" w:color="auto" w:fill="FAFAFA"/>
          </w:tcPr>
          <w:p w14:paraId="098C9B83" w14:textId="77777777" w:rsidR="00E14F2A" w:rsidRPr="007F4B89" w:rsidRDefault="00E14F2A" w:rsidP="00E14F2A">
            <w:pPr>
              <w:rPr>
                <w:noProof/>
                <w:color w:val="404040"/>
                <w:sz w:val="16"/>
                <w:szCs w:val="16"/>
              </w:rPr>
            </w:pPr>
          </w:p>
        </w:tc>
        <w:tc>
          <w:tcPr>
            <w:tcW w:w="9900" w:type="dxa"/>
            <w:tcBorders>
              <w:top w:val="single" w:sz="2" w:space="0" w:color="808080"/>
              <w:left w:val="nil"/>
              <w:bottom w:val="single" w:sz="4" w:space="0" w:color="E1E1E1"/>
              <w:right w:val="nil"/>
            </w:tcBorders>
            <w:shd w:val="clear" w:color="auto" w:fill="FAFAFA"/>
          </w:tcPr>
          <w:p w14:paraId="7236A6C3" w14:textId="77777777" w:rsidR="00E14F2A" w:rsidRPr="007F4B89" w:rsidRDefault="00E14F2A" w:rsidP="00E14F2A">
            <w:pPr>
              <w:rPr>
                <w:noProof/>
                <w:color w:val="404040"/>
                <w:sz w:val="16"/>
                <w:szCs w:val="16"/>
              </w:rPr>
            </w:pPr>
          </w:p>
        </w:tc>
        <w:tc>
          <w:tcPr>
            <w:tcW w:w="270" w:type="dxa"/>
            <w:tcBorders>
              <w:top w:val="nil"/>
              <w:left w:val="nil"/>
              <w:bottom w:val="single" w:sz="4" w:space="0" w:color="E1E1E1"/>
              <w:right w:val="single" w:sz="4" w:space="0" w:color="DBDBDB"/>
            </w:tcBorders>
            <w:shd w:val="clear" w:color="auto" w:fill="FAFAFA"/>
          </w:tcPr>
          <w:p w14:paraId="35A86D31" w14:textId="77777777" w:rsidR="00E14F2A" w:rsidRPr="007F4B89" w:rsidRDefault="00E14F2A" w:rsidP="00E14F2A">
            <w:pPr>
              <w:rPr>
                <w:noProof/>
                <w:color w:val="404040"/>
                <w:sz w:val="16"/>
                <w:szCs w:val="16"/>
              </w:rPr>
            </w:pPr>
          </w:p>
        </w:tc>
      </w:tr>
    </w:tbl>
    <w:p w14:paraId="3E2FBEF9" w14:textId="77777777" w:rsidR="00E14F2A" w:rsidRDefault="00E14F2A" w:rsidP="00E14F2A">
      <w:pPr>
        <w:spacing w:after="0" w:line="240" w:lineRule="auto"/>
        <w:rPr>
          <w:ins w:id="2308" w:author="RoboGarden Team" w:date="2020-01-23T17:18:00Z"/>
          <w:rFonts w:ascii="Open Sans" w:eastAsia="Open Sans" w:hAnsi="Open Sans" w:cs="Times New Roman"/>
          <w:color w:val="404040"/>
        </w:rPr>
      </w:pPr>
    </w:p>
    <w:p w14:paraId="2E922040" w14:textId="77777777" w:rsidR="00DC29BB" w:rsidRPr="007F4B89" w:rsidRDefault="00DC29BB" w:rsidP="00E14F2A">
      <w:pPr>
        <w:spacing w:after="0" w:line="240" w:lineRule="auto"/>
        <w:rPr>
          <w:rFonts w:ascii="Open Sans" w:eastAsia="Open Sans" w:hAnsi="Open Sans" w:cs="Times New Roman"/>
          <w:color w:val="404040"/>
        </w:rPr>
      </w:pPr>
    </w:p>
    <w:tbl>
      <w:tblPr>
        <w:tblStyle w:val="TableGrid4"/>
        <w:tblW w:w="10440" w:type="dxa"/>
        <w:tblInd w:w="-5" w:type="dxa"/>
        <w:tblBorders>
          <w:top w:val="single" w:sz="4" w:space="0" w:color="DBDBDB"/>
          <w:left w:val="single" w:sz="4" w:space="0" w:color="DBDBDB"/>
          <w:bottom w:val="single" w:sz="4" w:space="0" w:color="DBDBDB"/>
          <w:right w:val="single" w:sz="4" w:space="0" w:color="DBDBDB"/>
          <w:insideH w:val="none" w:sz="0" w:space="0" w:color="auto"/>
          <w:insideV w:val="none" w:sz="0" w:space="0" w:color="auto"/>
        </w:tblBorders>
        <w:tblLayout w:type="fixed"/>
        <w:tblCellMar>
          <w:left w:w="115" w:type="dxa"/>
          <w:right w:w="115" w:type="dxa"/>
        </w:tblCellMar>
        <w:tblLook w:val="04A0" w:firstRow="1" w:lastRow="0" w:firstColumn="1" w:lastColumn="0" w:noHBand="0" w:noVBand="1"/>
      </w:tblPr>
      <w:tblGrid>
        <w:gridCol w:w="270"/>
        <w:gridCol w:w="9900"/>
        <w:gridCol w:w="270"/>
      </w:tblGrid>
      <w:tr w:rsidR="00E14F2A" w:rsidRPr="007F4B89" w14:paraId="43F65DC8" w14:textId="77777777" w:rsidTr="00E14F2A">
        <w:trPr>
          <w:cantSplit/>
          <w:trHeight w:val="420"/>
        </w:trPr>
        <w:tc>
          <w:tcPr>
            <w:tcW w:w="10440" w:type="dxa"/>
            <w:gridSpan w:val="3"/>
            <w:tcBorders>
              <w:top w:val="single" w:sz="4" w:space="0" w:color="DBDBDB"/>
              <w:left w:val="single" w:sz="4" w:space="0" w:color="DBDBDB"/>
              <w:bottom w:val="nil"/>
              <w:right w:val="single" w:sz="4" w:space="0" w:color="DBDBDB"/>
            </w:tcBorders>
            <w:shd w:val="clear" w:color="auto" w:fill="FAFAFA"/>
            <w:hideMark/>
          </w:tcPr>
          <w:p w14:paraId="48BE34A4" w14:textId="77777777" w:rsidR="00E14F2A" w:rsidRPr="007F4B89" w:rsidRDefault="00E14F2A" w:rsidP="00E14F2A">
            <w:pPr>
              <w:numPr>
                <w:ilvl w:val="0"/>
                <w:numId w:val="16"/>
              </w:numPr>
              <w:spacing w:before="120" w:after="120" w:line="256" w:lineRule="auto"/>
              <w:ind w:firstLine="0"/>
              <w:outlineLvl w:val="2"/>
              <w:rPr>
                <w:rFonts w:ascii="Open Sans Semibold" w:hAnsi="Open Sans Semibold" w:cs="Open Sans Semibold"/>
                <w:color w:val="11143F"/>
              </w:rPr>
            </w:pPr>
            <w:r w:rsidRPr="007F4B89">
              <w:rPr>
                <w:rFonts w:ascii="Open Sans Semibold" w:hAnsi="Open Sans Semibold" w:cs="Open Sans Semibold"/>
                <w:color w:val="11143F"/>
              </w:rPr>
              <w:t>Show Dataset Size</w:t>
            </w:r>
          </w:p>
        </w:tc>
      </w:tr>
      <w:tr w:rsidR="00E14F2A" w:rsidRPr="007F4B89" w14:paraId="758DB8D8" w14:textId="77777777" w:rsidTr="00E14F2A">
        <w:trPr>
          <w:cantSplit/>
          <w:trHeight w:val="419"/>
        </w:trPr>
        <w:tc>
          <w:tcPr>
            <w:tcW w:w="10440" w:type="dxa"/>
            <w:gridSpan w:val="3"/>
            <w:tcBorders>
              <w:top w:val="nil"/>
              <w:left w:val="single" w:sz="4" w:space="0" w:color="DBDBDB"/>
              <w:bottom w:val="nil"/>
              <w:right w:val="single" w:sz="4" w:space="0" w:color="DBDBDB"/>
            </w:tcBorders>
            <w:shd w:val="clear" w:color="auto" w:fill="FAFAFA"/>
            <w:hideMark/>
          </w:tcPr>
          <w:p w14:paraId="5D789234" w14:textId="77777777" w:rsidR="00E14F2A" w:rsidRPr="007F4B89" w:rsidRDefault="00E14F2A" w:rsidP="00E14F2A">
            <w:pPr>
              <w:spacing w:before="120" w:after="120" w:line="256" w:lineRule="auto"/>
              <w:rPr>
                <w:color w:val="404040"/>
              </w:rPr>
            </w:pPr>
            <w:r w:rsidRPr="007F4B89">
              <w:rPr>
                <w:color w:val="404040"/>
              </w:rPr>
              <w:t>The output of this line of code is (1797, 64), which means that the dataset has 1797 samples, and each has a dimension of 64 (each image is 8 by 8 pixels).</w:t>
            </w:r>
          </w:p>
        </w:tc>
      </w:tr>
      <w:tr w:rsidR="00E14F2A" w:rsidRPr="007F4B89" w14:paraId="44452F12" w14:textId="77777777" w:rsidTr="00E14F2A">
        <w:trPr>
          <w:cantSplit/>
          <w:trHeight w:val="80"/>
        </w:trPr>
        <w:tc>
          <w:tcPr>
            <w:tcW w:w="270" w:type="dxa"/>
            <w:tcBorders>
              <w:top w:val="nil"/>
              <w:left w:val="single" w:sz="4" w:space="0" w:color="DBDBDB"/>
              <w:bottom w:val="nil"/>
              <w:right w:val="nil"/>
            </w:tcBorders>
            <w:shd w:val="clear" w:color="auto" w:fill="FAFAFA"/>
          </w:tcPr>
          <w:p w14:paraId="58F91C25" w14:textId="77777777" w:rsidR="00E14F2A" w:rsidRPr="007F4B89" w:rsidRDefault="00E14F2A" w:rsidP="00E14F2A">
            <w:pPr>
              <w:rPr>
                <w:noProof/>
                <w:color w:val="404040"/>
                <w:sz w:val="16"/>
                <w:szCs w:val="16"/>
              </w:rPr>
            </w:pPr>
          </w:p>
        </w:tc>
        <w:tc>
          <w:tcPr>
            <w:tcW w:w="9900" w:type="dxa"/>
            <w:tcBorders>
              <w:top w:val="nil"/>
              <w:left w:val="nil"/>
              <w:bottom w:val="single" w:sz="2" w:space="0" w:color="808080"/>
              <w:right w:val="nil"/>
            </w:tcBorders>
            <w:shd w:val="clear" w:color="auto" w:fill="FAFAFA"/>
          </w:tcPr>
          <w:p w14:paraId="67B9A403" w14:textId="77777777" w:rsidR="00E14F2A" w:rsidRPr="007F4B89" w:rsidRDefault="00E14F2A" w:rsidP="00E14F2A">
            <w:pPr>
              <w:rPr>
                <w:noProof/>
                <w:color w:val="404040"/>
                <w:sz w:val="16"/>
                <w:szCs w:val="16"/>
              </w:rPr>
            </w:pPr>
          </w:p>
        </w:tc>
        <w:tc>
          <w:tcPr>
            <w:tcW w:w="270" w:type="dxa"/>
            <w:tcBorders>
              <w:top w:val="nil"/>
              <w:left w:val="nil"/>
              <w:bottom w:val="nil"/>
              <w:right w:val="single" w:sz="4" w:space="0" w:color="DBDBDB"/>
            </w:tcBorders>
            <w:shd w:val="clear" w:color="auto" w:fill="FAFAFA"/>
          </w:tcPr>
          <w:p w14:paraId="57D5E87F" w14:textId="77777777" w:rsidR="00E14F2A" w:rsidRPr="007F4B89" w:rsidRDefault="00E14F2A" w:rsidP="00E14F2A">
            <w:pPr>
              <w:rPr>
                <w:noProof/>
                <w:color w:val="404040"/>
                <w:sz w:val="16"/>
                <w:szCs w:val="16"/>
              </w:rPr>
            </w:pPr>
          </w:p>
        </w:tc>
      </w:tr>
      <w:tr w:rsidR="00E14F2A" w:rsidRPr="007F4B89" w14:paraId="1FA85EE5" w14:textId="77777777" w:rsidTr="00E14F2A">
        <w:trPr>
          <w:cantSplit/>
          <w:trHeight w:val="190"/>
        </w:trPr>
        <w:tc>
          <w:tcPr>
            <w:tcW w:w="270" w:type="dxa"/>
            <w:tcBorders>
              <w:top w:val="nil"/>
              <w:left w:val="single" w:sz="4" w:space="0" w:color="DBDBDB"/>
              <w:bottom w:val="nil"/>
              <w:right w:val="single" w:sz="2" w:space="0" w:color="808080"/>
            </w:tcBorders>
            <w:shd w:val="clear" w:color="auto" w:fill="FAFAFA"/>
          </w:tcPr>
          <w:p w14:paraId="2D2BA4B3" w14:textId="77777777" w:rsidR="00E14F2A" w:rsidRPr="007F4B89" w:rsidRDefault="00E14F2A" w:rsidP="00E14F2A">
            <w:pPr>
              <w:spacing w:before="120" w:after="120" w:line="256" w:lineRule="auto"/>
              <w:rPr>
                <w:noProof/>
                <w:color w:val="404040"/>
              </w:rPr>
            </w:pPr>
          </w:p>
        </w:tc>
        <w:tc>
          <w:tcPr>
            <w:tcW w:w="9900" w:type="dxa"/>
            <w:tcBorders>
              <w:top w:val="single" w:sz="2" w:space="0" w:color="808080"/>
              <w:left w:val="single" w:sz="2" w:space="0" w:color="808080"/>
              <w:bottom w:val="single" w:sz="2" w:space="0" w:color="808080"/>
              <w:right w:val="single" w:sz="2" w:space="0" w:color="808080"/>
            </w:tcBorders>
            <w:shd w:val="clear" w:color="auto" w:fill="D9D9D9"/>
            <w:hideMark/>
          </w:tcPr>
          <w:p w14:paraId="7E5A34B9" w14:textId="77777777" w:rsidR="00E14F2A" w:rsidRPr="007F4B89" w:rsidRDefault="00E14F2A" w:rsidP="00E14F2A">
            <w:pPr>
              <w:spacing w:before="120" w:after="120" w:line="256" w:lineRule="auto"/>
              <w:rPr>
                <w:rFonts w:ascii="Consolas" w:hAnsi="Consolas"/>
                <w:noProof/>
                <w:color w:val="404040"/>
              </w:rPr>
            </w:pPr>
            <w:r w:rsidRPr="007F4B89">
              <w:rPr>
                <w:rFonts w:ascii="Consolas" w:hAnsi="Consolas"/>
                <w:noProof/>
                <w:color w:val="404040"/>
              </w:rPr>
              <w:t>print(dataset.data.shape)</w:t>
            </w:r>
          </w:p>
        </w:tc>
        <w:tc>
          <w:tcPr>
            <w:tcW w:w="270" w:type="dxa"/>
            <w:tcBorders>
              <w:top w:val="nil"/>
              <w:left w:val="single" w:sz="2" w:space="0" w:color="808080"/>
              <w:bottom w:val="nil"/>
              <w:right w:val="single" w:sz="4" w:space="0" w:color="DBDBDB"/>
            </w:tcBorders>
            <w:shd w:val="clear" w:color="auto" w:fill="FAFAFA"/>
          </w:tcPr>
          <w:p w14:paraId="65A5AB45" w14:textId="77777777" w:rsidR="00E14F2A" w:rsidRPr="007F4B89" w:rsidRDefault="00E14F2A" w:rsidP="00E14F2A">
            <w:pPr>
              <w:spacing w:before="120" w:after="120" w:line="256" w:lineRule="auto"/>
              <w:rPr>
                <w:noProof/>
                <w:color w:val="404040"/>
              </w:rPr>
            </w:pPr>
          </w:p>
        </w:tc>
      </w:tr>
      <w:tr w:rsidR="00E14F2A" w:rsidRPr="007F4B89" w14:paraId="0F8C24E8" w14:textId="77777777" w:rsidTr="00E14F2A">
        <w:trPr>
          <w:cantSplit/>
          <w:trHeight w:val="190"/>
        </w:trPr>
        <w:tc>
          <w:tcPr>
            <w:tcW w:w="270" w:type="dxa"/>
            <w:tcBorders>
              <w:top w:val="nil"/>
              <w:left w:val="single" w:sz="4" w:space="0" w:color="DBDBDB"/>
              <w:bottom w:val="single" w:sz="4" w:space="0" w:color="E1E1E1"/>
              <w:right w:val="nil"/>
            </w:tcBorders>
            <w:shd w:val="clear" w:color="auto" w:fill="FAFAFA"/>
          </w:tcPr>
          <w:p w14:paraId="194D2F17" w14:textId="77777777" w:rsidR="00E14F2A" w:rsidRPr="007F4B89" w:rsidRDefault="00E14F2A" w:rsidP="00E14F2A">
            <w:pPr>
              <w:rPr>
                <w:noProof/>
                <w:color w:val="404040"/>
                <w:sz w:val="16"/>
                <w:szCs w:val="16"/>
              </w:rPr>
            </w:pPr>
          </w:p>
        </w:tc>
        <w:tc>
          <w:tcPr>
            <w:tcW w:w="9900" w:type="dxa"/>
            <w:tcBorders>
              <w:top w:val="single" w:sz="2" w:space="0" w:color="808080"/>
              <w:left w:val="nil"/>
              <w:bottom w:val="single" w:sz="4" w:space="0" w:color="E1E1E1"/>
              <w:right w:val="nil"/>
            </w:tcBorders>
            <w:shd w:val="clear" w:color="auto" w:fill="FAFAFA"/>
          </w:tcPr>
          <w:p w14:paraId="41144C2A" w14:textId="77777777" w:rsidR="00E14F2A" w:rsidRPr="007F4B89" w:rsidRDefault="00E14F2A" w:rsidP="00E14F2A">
            <w:pPr>
              <w:rPr>
                <w:noProof/>
                <w:color w:val="404040"/>
                <w:sz w:val="16"/>
                <w:szCs w:val="16"/>
              </w:rPr>
            </w:pPr>
          </w:p>
        </w:tc>
        <w:tc>
          <w:tcPr>
            <w:tcW w:w="270" w:type="dxa"/>
            <w:tcBorders>
              <w:top w:val="nil"/>
              <w:left w:val="nil"/>
              <w:bottom w:val="single" w:sz="4" w:space="0" w:color="E1E1E1"/>
              <w:right w:val="single" w:sz="4" w:space="0" w:color="DBDBDB"/>
            </w:tcBorders>
            <w:shd w:val="clear" w:color="auto" w:fill="FAFAFA"/>
          </w:tcPr>
          <w:p w14:paraId="42BAB3AF" w14:textId="77777777" w:rsidR="00E14F2A" w:rsidRPr="007F4B89" w:rsidRDefault="00E14F2A" w:rsidP="00E14F2A">
            <w:pPr>
              <w:rPr>
                <w:noProof/>
                <w:color w:val="404040"/>
                <w:sz w:val="16"/>
                <w:szCs w:val="16"/>
              </w:rPr>
            </w:pPr>
          </w:p>
        </w:tc>
      </w:tr>
    </w:tbl>
    <w:p w14:paraId="0E709414" w14:textId="77777777" w:rsidR="00E14F2A" w:rsidRPr="007F4B89" w:rsidRDefault="00E14F2A" w:rsidP="00E14F2A">
      <w:pPr>
        <w:spacing w:after="0" w:line="240" w:lineRule="auto"/>
        <w:rPr>
          <w:rFonts w:ascii="Open Sans" w:eastAsia="Open Sans" w:hAnsi="Open Sans" w:cs="Times New Roman"/>
          <w:color w:val="404040"/>
        </w:rPr>
      </w:pPr>
    </w:p>
    <w:tbl>
      <w:tblPr>
        <w:tblStyle w:val="TableGrid4"/>
        <w:tblW w:w="10440" w:type="dxa"/>
        <w:tblInd w:w="-5" w:type="dxa"/>
        <w:tblBorders>
          <w:top w:val="single" w:sz="4" w:space="0" w:color="DBDBDB"/>
          <w:left w:val="single" w:sz="4" w:space="0" w:color="DBDBDB"/>
          <w:bottom w:val="single" w:sz="4" w:space="0" w:color="DBDBDB"/>
          <w:right w:val="single" w:sz="4" w:space="0" w:color="DBDBDB"/>
          <w:insideH w:val="none" w:sz="0" w:space="0" w:color="auto"/>
          <w:insideV w:val="none" w:sz="0" w:space="0" w:color="auto"/>
        </w:tblBorders>
        <w:tblLayout w:type="fixed"/>
        <w:tblCellMar>
          <w:left w:w="115" w:type="dxa"/>
          <w:right w:w="115" w:type="dxa"/>
        </w:tblCellMar>
        <w:tblLook w:val="04A0" w:firstRow="1" w:lastRow="0" w:firstColumn="1" w:lastColumn="0" w:noHBand="0" w:noVBand="1"/>
        <w:tblPrChange w:id="2309" w:author="Alicia Romero Lopez" w:date="2020-01-31T09:48:00Z">
          <w:tblPr>
            <w:tblStyle w:val="TableGrid4"/>
            <w:tblW w:w="10440" w:type="dxa"/>
            <w:tblInd w:w="-5" w:type="dxa"/>
            <w:tblBorders>
              <w:top w:val="single" w:sz="4" w:space="0" w:color="DBDBDB"/>
              <w:left w:val="single" w:sz="4" w:space="0" w:color="DBDBDB"/>
              <w:bottom w:val="single" w:sz="4" w:space="0" w:color="DBDBDB"/>
              <w:right w:val="single" w:sz="4" w:space="0" w:color="DBDBDB"/>
              <w:insideH w:val="none" w:sz="0" w:space="0" w:color="auto"/>
              <w:insideV w:val="none" w:sz="0" w:space="0" w:color="auto"/>
            </w:tblBorders>
            <w:tblLayout w:type="fixed"/>
            <w:tblCellMar>
              <w:left w:w="115" w:type="dxa"/>
              <w:right w:w="115" w:type="dxa"/>
            </w:tblCellMar>
            <w:tblLook w:val="04A0" w:firstRow="1" w:lastRow="0" w:firstColumn="1" w:lastColumn="0" w:noHBand="0" w:noVBand="1"/>
          </w:tblPr>
        </w:tblPrChange>
      </w:tblPr>
      <w:tblGrid>
        <w:gridCol w:w="270"/>
        <w:gridCol w:w="4992"/>
        <w:gridCol w:w="4908"/>
        <w:gridCol w:w="270"/>
        <w:tblGridChange w:id="2310">
          <w:tblGrid>
            <w:gridCol w:w="10"/>
            <w:gridCol w:w="360"/>
            <w:gridCol w:w="360"/>
            <w:gridCol w:w="360"/>
            <w:gridCol w:w="360"/>
          </w:tblGrid>
        </w:tblGridChange>
      </w:tblGrid>
      <w:tr w:rsidR="00E14F2A" w:rsidRPr="007F4B89" w14:paraId="23A66C0F" w14:textId="77777777" w:rsidTr="51235A2F">
        <w:trPr>
          <w:cantSplit/>
          <w:trHeight w:val="420"/>
          <w:trPrChange w:id="2311" w:author="Alicia Romero Lopez" w:date="2020-01-31T09:48:00Z">
            <w:trPr>
              <w:gridBefore w:val="1"/>
            </w:trPr>
          </w:trPrChange>
        </w:trPr>
        <w:tc>
          <w:tcPr>
            <w:tcW w:w="10440" w:type="dxa"/>
            <w:gridSpan w:val="4"/>
            <w:tcBorders>
              <w:top w:val="single" w:sz="4" w:space="0" w:color="DBDBDB" w:themeColor="accent3" w:themeTint="66"/>
              <w:left w:val="single" w:sz="4" w:space="0" w:color="DBDBDB" w:themeColor="accent3" w:themeTint="66"/>
              <w:bottom w:val="nil"/>
              <w:right w:val="single" w:sz="4" w:space="0" w:color="DBDBDB" w:themeColor="accent3" w:themeTint="66"/>
            </w:tcBorders>
            <w:shd w:val="clear" w:color="auto" w:fill="FAFAFA"/>
            <w:hideMark/>
            <w:tcPrChange w:id="2312" w:author="Alicia Romero Lopez" w:date="2020-01-31T09:48:00Z">
              <w:tcPr>
                <w:tcW w:w="10440" w:type="dxa"/>
                <w:gridSpan w:val="4"/>
                <w:tcBorders>
                  <w:top w:val="single" w:sz="4" w:space="0" w:color="DBDBDB"/>
                  <w:left w:val="single" w:sz="4" w:space="0" w:color="DBDBDB"/>
                  <w:bottom w:val="nil"/>
                  <w:right w:val="single" w:sz="4" w:space="0" w:color="DBDBDB"/>
                </w:tcBorders>
                <w:shd w:val="clear" w:color="auto" w:fill="FAFAFA"/>
                <w:hideMark/>
              </w:tcPr>
            </w:tcPrChange>
          </w:tcPr>
          <w:p w14:paraId="0FED74CC" w14:textId="77777777" w:rsidR="00E14F2A" w:rsidRPr="007F4B89" w:rsidRDefault="00E14F2A" w:rsidP="00E14F2A">
            <w:pPr>
              <w:numPr>
                <w:ilvl w:val="0"/>
                <w:numId w:val="16"/>
              </w:numPr>
              <w:spacing w:before="120" w:after="120" w:line="256" w:lineRule="auto"/>
              <w:ind w:firstLine="0"/>
              <w:outlineLvl w:val="2"/>
              <w:rPr>
                <w:rFonts w:ascii="Open Sans Semibold" w:hAnsi="Open Sans Semibold" w:cs="Open Sans Semibold"/>
                <w:color w:val="11143F"/>
              </w:rPr>
            </w:pPr>
            <w:r w:rsidRPr="007F4B89">
              <w:rPr>
                <w:rFonts w:ascii="Open Sans Semibold" w:hAnsi="Open Sans Semibold" w:cs="Open Sans Semibold"/>
                <w:color w:val="11143F"/>
              </w:rPr>
              <w:t xml:space="preserve">Showing a sample image. </w:t>
            </w:r>
          </w:p>
        </w:tc>
      </w:tr>
      <w:tr w:rsidR="00E14F2A" w:rsidRPr="007F4B89" w14:paraId="18279F57" w14:textId="77777777" w:rsidTr="51235A2F">
        <w:trPr>
          <w:cantSplit/>
          <w:trHeight w:val="419"/>
          <w:trPrChange w:id="2313" w:author="Alicia Romero Lopez" w:date="2020-01-31T09:48:00Z">
            <w:trPr>
              <w:gridBefore w:val="1"/>
            </w:trPr>
          </w:trPrChange>
        </w:trPr>
        <w:tc>
          <w:tcPr>
            <w:tcW w:w="10440" w:type="dxa"/>
            <w:gridSpan w:val="4"/>
            <w:tcBorders>
              <w:top w:val="nil"/>
              <w:left w:val="single" w:sz="4" w:space="0" w:color="DBDBDB" w:themeColor="accent3" w:themeTint="66"/>
              <w:bottom w:val="nil"/>
              <w:right w:val="single" w:sz="4" w:space="0" w:color="DBDBDB" w:themeColor="accent3" w:themeTint="66"/>
            </w:tcBorders>
            <w:shd w:val="clear" w:color="auto" w:fill="FAFAFA"/>
            <w:hideMark/>
            <w:tcPrChange w:id="2314" w:author="Alicia Romero Lopez" w:date="2020-01-31T09:48:00Z">
              <w:tcPr>
                <w:tcW w:w="10440" w:type="dxa"/>
                <w:gridSpan w:val="4"/>
                <w:tcBorders>
                  <w:top w:val="nil"/>
                  <w:left w:val="single" w:sz="4" w:space="0" w:color="DBDBDB"/>
                  <w:bottom w:val="nil"/>
                  <w:right w:val="single" w:sz="4" w:space="0" w:color="DBDBDB"/>
                </w:tcBorders>
                <w:shd w:val="clear" w:color="auto" w:fill="FAFAFA"/>
                <w:hideMark/>
              </w:tcPr>
            </w:tcPrChange>
          </w:tcPr>
          <w:p w14:paraId="428C4CE5" w14:textId="77777777" w:rsidR="00E14F2A" w:rsidRPr="007F4B89" w:rsidRDefault="00E14F2A" w:rsidP="00E14F2A">
            <w:pPr>
              <w:spacing w:before="120" w:after="120" w:line="256" w:lineRule="auto"/>
              <w:rPr>
                <w:color w:val="404040"/>
              </w:rPr>
            </w:pPr>
            <w:r w:rsidRPr="007F4B89">
              <w:rPr>
                <w:color w:val="404040"/>
              </w:rPr>
              <w:t xml:space="preserve">The following line of code simply shows you an example of the images in this dataset. </w:t>
            </w:r>
          </w:p>
          <w:p w14:paraId="1B6ED80B" w14:textId="77777777" w:rsidR="00E14F2A" w:rsidRPr="007F4B89" w:rsidRDefault="00E14F2A" w:rsidP="00E14F2A">
            <w:pPr>
              <w:spacing w:before="120" w:after="120" w:line="256" w:lineRule="auto"/>
              <w:rPr>
                <w:rFonts w:ascii="Open Sans Semibold" w:hAnsi="Open Sans Semibold" w:cs="Open Sans Semibold"/>
                <w:color w:val="404040"/>
              </w:rPr>
            </w:pPr>
            <w:r w:rsidRPr="007F4B89">
              <w:rPr>
                <w:rFonts w:ascii="Open Sans Semibold" w:hAnsi="Open Sans Semibold" w:cs="Open Sans Semibold"/>
                <w:color w:val="404040"/>
              </w:rPr>
              <w:t xml:space="preserve">Note: </w:t>
            </w:r>
          </w:p>
          <w:p w14:paraId="0662D23A" w14:textId="66922629" w:rsidR="00E14F2A" w:rsidRPr="007F4B89" w:rsidRDefault="00E14F2A" w:rsidP="00E14F2A">
            <w:pPr>
              <w:spacing w:before="120" w:after="120" w:line="256" w:lineRule="auto"/>
              <w:rPr>
                <w:color w:val="404040"/>
              </w:rPr>
            </w:pPr>
            <w:r w:rsidRPr="007F4B89">
              <w:rPr>
                <w:color w:val="404040"/>
              </w:rPr>
              <w:t xml:space="preserve">You will be introduced to visualization techniques and </w:t>
            </w:r>
            <w:ins w:id="2315" w:author="RoboGarden Team" w:date="2020-01-23T17:16:00Z">
              <w:r w:rsidR="00DC29BB">
                <w:rPr>
                  <w:color w:val="404040"/>
                </w:rPr>
                <w:t>M</w:t>
              </w:r>
            </w:ins>
            <w:del w:id="2316" w:author="RoboGarden Team" w:date="2020-01-23T17:16:00Z">
              <w:r w:rsidRPr="007F4B89" w:rsidDel="00DC29BB">
                <w:rPr>
                  <w:color w:val="404040"/>
                </w:rPr>
                <w:delText>m</w:delText>
              </w:r>
            </w:del>
            <w:ins w:id="2317" w:author="RoboGarden Team" w:date="2020-01-23T17:16:00Z">
              <w:r w:rsidR="00DC29BB">
                <w:rPr>
                  <w:color w:val="404040"/>
                </w:rPr>
                <w:t>a</w:t>
              </w:r>
            </w:ins>
            <w:r w:rsidRPr="007F4B89">
              <w:rPr>
                <w:color w:val="404040"/>
              </w:rPr>
              <w:t xml:space="preserve">tplotlib library later in this module. </w:t>
            </w:r>
          </w:p>
        </w:tc>
      </w:tr>
      <w:tr w:rsidR="00E14F2A" w:rsidRPr="007F4B89" w14:paraId="45E95B17" w14:textId="77777777" w:rsidTr="51235A2F">
        <w:trPr>
          <w:cantSplit/>
          <w:trHeight w:val="80"/>
          <w:trPrChange w:id="2318" w:author="Alicia Romero Lopez" w:date="2020-01-31T09:48:00Z">
            <w:trPr>
              <w:gridBefore w:val="1"/>
            </w:trPr>
          </w:trPrChange>
        </w:trPr>
        <w:tc>
          <w:tcPr>
            <w:tcW w:w="270" w:type="dxa"/>
            <w:tcBorders>
              <w:top w:val="nil"/>
              <w:left w:val="single" w:sz="4" w:space="0" w:color="DBDBDB" w:themeColor="accent3" w:themeTint="66"/>
              <w:bottom w:val="nil"/>
              <w:right w:val="nil"/>
            </w:tcBorders>
            <w:shd w:val="clear" w:color="auto" w:fill="FAFAFA"/>
            <w:tcPrChange w:id="2319" w:author="Alicia Romero Lopez" w:date="2020-01-31T09:48:00Z">
              <w:tcPr>
                <w:tcW w:w="270" w:type="dxa"/>
                <w:tcBorders>
                  <w:top w:val="nil"/>
                  <w:left w:val="single" w:sz="4" w:space="0" w:color="DBDBDB"/>
                  <w:bottom w:val="nil"/>
                  <w:right w:val="nil"/>
                </w:tcBorders>
                <w:shd w:val="clear" w:color="auto" w:fill="FAFAFA"/>
              </w:tcPr>
            </w:tcPrChange>
          </w:tcPr>
          <w:p w14:paraId="43187CC9" w14:textId="77777777" w:rsidR="00E14F2A" w:rsidRPr="007F4B89" w:rsidRDefault="00E14F2A" w:rsidP="00E14F2A">
            <w:pPr>
              <w:rPr>
                <w:noProof/>
                <w:color w:val="404040"/>
                <w:sz w:val="16"/>
                <w:szCs w:val="16"/>
              </w:rPr>
            </w:pPr>
          </w:p>
        </w:tc>
        <w:tc>
          <w:tcPr>
            <w:tcW w:w="9900" w:type="dxa"/>
            <w:gridSpan w:val="2"/>
            <w:tcBorders>
              <w:top w:val="nil"/>
              <w:left w:val="nil"/>
              <w:bottom w:val="single" w:sz="2" w:space="0" w:color="808080" w:themeColor="background1" w:themeShade="80"/>
              <w:right w:val="nil"/>
            </w:tcBorders>
            <w:shd w:val="clear" w:color="auto" w:fill="FAFAFA"/>
            <w:tcPrChange w:id="2320" w:author="Alicia Romero Lopez" w:date="2020-01-31T09:48:00Z">
              <w:tcPr>
                <w:tcW w:w="9900" w:type="dxa"/>
                <w:gridSpan w:val="2"/>
                <w:tcBorders>
                  <w:top w:val="nil"/>
                  <w:left w:val="nil"/>
                  <w:bottom w:val="single" w:sz="2" w:space="0" w:color="808080"/>
                  <w:right w:val="nil"/>
                </w:tcBorders>
                <w:shd w:val="clear" w:color="auto" w:fill="FAFAFA"/>
              </w:tcPr>
            </w:tcPrChange>
          </w:tcPr>
          <w:p w14:paraId="1D77FCFE" w14:textId="77777777" w:rsidR="00E14F2A" w:rsidRPr="007F4B89" w:rsidRDefault="00E14F2A" w:rsidP="00E14F2A">
            <w:pPr>
              <w:rPr>
                <w:noProof/>
                <w:color w:val="404040"/>
                <w:sz w:val="16"/>
                <w:szCs w:val="16"/>
              </w:rPr>
            </w:pPr>
          </w:p>
        </w:tc>
        <w:tc>
          <w:tcPr>
            <w:tcW w:w="270" w:type="dxa"/>
            <w:tcBorders>
              <w:top w:val="nil"/>
              <w:left w:val="nil"/>
              <w:bottom w:val="nil"/>
              <w:right w:val="single" w:sz="4" w:space="0" w:color="DBDBDB" w:themeColor="accent3" w:themeTint="66"/>
            </w:tcBorders>
            <w:shd w:val="clear" w:color="auto" w:fill="FAFAFA"/>
            <w:tcPrChange w:id="2321" w:author="Alicia Romero Lopez" w:date="2020-01-31T09:48:00Z">
              <w:tcPr>
                <w:tcW w:w="270" w:type="dxa"/>
                <w:tcBorders>
                  <w:top w:val="nil"/>
                  <w:left w:val="nil"/>
                  <w:bottom w:val="nil"/>
                  <w:right w:val="single" w:sz="4" w:space="0" w:color="DBDBDB"/>
                </w:tcBorders>
                <w:shd w:val="clear" w:color="auto" w:fill="FAFAFA"/>
              </w:tcPr>
            </w:tcPrChange>
          </w:tcPr>
          <w:p w14:paraId="1F316B2D" w14:textId="77777777" w:rsidR="00E14F2A" w:rsidRPr="007F4B89" w:rsidRDefault="00E14F2A" w:rsidP="00E14F2A">
            <w:pPr>
              <w:rPr>
                <w:noProof/>
                <w:color w:val="404040"/>
                <w:sz w:val="16"/>
                <w:szCs w:val="16"/>
              </w:rPr>
            </w:pPr>
          </w:p>
        </w:tc>
      </w:tr>
      <w:tr w:rsidR="00E14F2A" w:rsidRPr="007F4B89" w14:paraId="6B477196" w14:textId="77777777" w:rsidTr="51235A2F">
        <w:trPr>
          <w:cantSplit/>
          <w:trHeight w:val="190"/>
          <w:trPrChange w:id="2322" w:author="Alicia Romero Lopez" w:date="2020-01-31T09:48:00Z">
            <w:trPr>
              <w:gridBefore w:val="1"/>
            </w:trPr>
          </w:trPrChange>
        </w:trPr>
        <w:tc>
          <w:tcPr>
            <w:tcW w:w="270" w:type="dxa"/>
            <w:tcBorders>
              <w:top w:val="nil"/>
              <w:left w:val="single" w:sz="4" w:space="0" w:color="DBDBDB" w:themeColor="accent3" w:themeTint="66"/>
              <w:bottom w:val="nil"/>
              <w:right w:val="single" w:sz="2" w:space="0" w:color="808080" w:themeColor="background1" w:themeShade="80"/>
            </w:tcBorders>
            <w:shd w:val="clear" w:color="auto" w:fill="FAFAFA"/>
            <w:tcPrChange w:id="2323" w:author="Alicia Romero Lopez" w:date="2020-01-31T09:48:00Z">
              <w:tcPr>
                <w:tcW w:w="270" w:type="dxa"/>
                <w:tcBorders>
                  <w:top w:val="nil"/>
                  <w:left w:val="single" w:sz="4" w:space="0" w:color="DBDBDB"/>
                  <w:bottom w:val="nil"/>
                  <w:right w:val="single" w:sz="2" w:space="0" w:color="808080"/>
                </w:tcBorders>
                <w:shd w:val="clear" w:color="auto" w:fill="FAFAFA"/>
              </w:tcPr>
            </w:tcPrChange>
          </w:tcPr>
          <w:p w14:paraId="24584E9C" w14:textId="77777777" w:rsidR="00E14F2A" w:rsidRPr="007F4B89" w:rsidRDefault="00E14F2A" w:rsidP="00E14F2A">
            <w:pPr>
              <w:spacing w:before="120" w:after="120" w:line="256" w:lineRule="auto"/>
              <w:rPr>
                <w:noProof/>
                <w:color w:val="404040"/>
              </w:rPr>
            </w:pPr>
          </w:p>
        </w:tc>
        <w:tc>
          <w:tcPr>
            <w:tcW w:w="9900" w:type="dxa"/>
            <w:gridSpan w:val="2"/>
            <w:tc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tcBorders>
            <w:shd w:val="clear" w:color="auto" w:fill="D9D9D9" w:themeFill="background1" w:themeFillShade="D9"/>
            <w:hideMark/>
            <w:tcPrChange w:id="2324" w:author="Alicia Romero Lopez" w:date="2020-01-31T09:48:00Z">
              <w:tcPr>
                <w:tcW w:w="9900" w:type="dxa"/>
                <w:gridSpan w:val="2"/>
                <w:tcBorders>
                  <w:top w:val="single" w:sz="2" w:space="0" w:color="808080"/>
                  <w:left w:val="single" w:sz="2" w:space="0" w:color="808080"/>
                  <w:bottom w:val="single" w:sz="2" w:space="0" w:color="808080"/>
                  <w:right w:val="single" w:sz="2" w:space="0" w:color="808080"/>
                </w:tcBorders>
                <w:shd w:val="clear" w:color="auto" w:fill="D9D9D9"/>
                <w:hideMark/>
              </w:tcPr>
            </w:tcPrChange>
          </w:tcPr>
          <w:p w14:paraId="6ACC748F" w14:textId="77777777" w:rsidR="00E14F2A" w:rsidRPr="007F4B89" w:rsidRDefault="00E14F2A" w:rsidP="00E14F2A">
            <w:pPr>
              <w:spacing w:before="120" w:after="120" w:line="256" w:lineRule="auto"/>
              <w:rPr>
                <w:rFonts w:ascii="Consolas" w:hAnsi="Consolas"/>
                <w:noProof/>
                <w:color w:val="404040"/>
              </w:rPr>
            </w:pPr>
            <w:r w:rsidRPr="007F4B89">
              <w:rPr>
                <w:rFonts w:ascii="Consolas" w:hAnsi="Consolas"/>
                <w:noProof/>
                <w:color w:val="404040"/>
              </w:rPr>
              <w:t>import matplotlib.pyplot as plt</w:t>
            </w:r>
            <w:r w:rsidRPr="007F4B89">
              <w:rPr>
                <w:rFonts w:ascii="Consolas" w:hAnsi="Consolas"/>
                <w:noProof/>
                <w:color w:val="404040"/>
              </w:rPr>
              <w:br/>
              <w:t>plt.imshow(dataset.images[400])</w:t>
            </w:r>
          </w:p>
        </w:tc>
        <w:tc>
          <w:tcPr>
            <w:tcW w:w="270" w:type="dxa"/>
            <w:tcBorders>
              <w:top w:val="nil"/>
              <w:left w:val="single" w:sz="2" w:space="0" w:color="808080" w:themeColor="background1" w:themeShade="80"/>
              <w:bottom w:val="nil"/>
              <w:right w:val="single" w:sz="4" w:space="0" w:color="DBDBDB" w:themeColor="accent3" w:themeTint="66"/>
            </w:tcBorders>
            <w:shd w:val="clear" w:color="auto" w:fill="FAFAFA"/>
            <w:tcPrChange w:id="2325" w:author="Alicia Romero Lopez" w:date="2020-01-31T09:48:00Z">
              <w:tcPr>
                <w:tcW w:w="270" w:type="dxa"/>
                <w:tcBorders>
                  <w:top w:val="nil"/>
                  <w:left w:val="single" w:sz="2" w:space="0" w:color="808080"/>
                  <w:bottom w:val="nil"/>
                  <w:right w:val="single" w:sz="4" w:space="0" w:color="DBDBDB"/>
                </w:tcBorders>
                <w:shd w:val="clear" w:color="auto" w:fill="FAFAFA"/>
              </w:tcPr>
            </w:tcPrChange>
          </w:tcPr>
          <w:p w14:paraId="40A09380" w14:textId="77777777" w:rsidR="00E14F2A" w:rsidRPr="007F4B89" w:rsidRDefault="00E14F2A" w:rsidP="00E14F2A">
            <w:pPr>
              <w:spacing w:before="120" w:after="120" w:line="256" w:lineRule="auto"/>
              <w:rPr>
                <w:noProof/>
                <w:color w:val="404040"/>
              </w:rPr>
            </w:pPr>
          </w:p>
        </w:tc>
      </w:tr>
      <w:tr w:rsidR="00E14F2A" w:rsidRPr="007F4B89" w14:paraId="78AB72F1" w14:textId="77777777" w:rsidTr="51235A2F">
        <w:trPr>
          <w:cantSplit/>
          <w:trHeight w:val="190"/>
          <w:trPrChange w:id="2326" w:author="Alicia Romero Lopez" w:date="2020-01-31T09:48:00Z">
            <w:trPr>
              <w:gridBefore w:val="1"/>
            </w:trPr>
          </w:trPrChange>
        </w:trPr>
        <w:tc>
          <w:tcPr>
            <w:tcW w:w="270" w:type="dxa"/>
            <w:tcBorders>
              <w:top w:val="nil"/>
              <w:left w:val="single" w:sz="4" w:space="0" w:color="DBDBDB" w:themeColor="accent3" w:themeTint="66"/>
              <w:bottom w:val="single" w:sz="4" w:space="0" w:color="E1E1E1"/>
              <w:right w:val="nil"/>
            </w:tcBorders>
            <w:shd w:val="clear" w:color="auto" w:fill="FAFAFA"/>
            <w:tcPrChange w:id="2327" w:author="Alicia Romero Lopez" w:date="2020-01-31T09:48:00Z">
              <w:tcPr>
                <w:tcW w:w="270" w:type="dxa"/>
                <w:tcBorders>
                  <w:top w:val="nil"/>
                  <w:left w:val="single" w:sz="4" w:space="0" w:color="DBDBDB"/>
                  <w:bottom w:val="single" w:sz="4" w:space="0" w:color="E1E1E1"/>
                  <w:right w:val="nil"/>
                </w:tcBorders>
                <w:shd w:val="clear" w:color="auto" w:fill="FAFAFA"/>
              </w:tcPr>
            </w:tcPrChange>
          </w:tcPr>
          <w:p w14:paraId="2EDD6A66" w14:textId="77777777" w:rsidR="00E14F2A" w:rsidRPr="007F4B89" w:rsidRDefault="00E14F2A" w:rsidP="00E14F2A">
            <w:pPr>
              <w:rPr>
                <w:noProof/>
                <w:color w:val="404040"/>
                <w:sz w:val="16"/>
                <w:szCs w:val="16"/>
              </w:rPr>
            </w:pPr>
          </w:p>
        </w:tc>
        <w:tc>
          <w:tcPr>
            <w:tcW w:w="9900" w:type="dxa"/>
            <w:gridSpan w:val="2"/>
            <w:tcBorders>
              <w:top w:val="single" w:sz="2" w:space="0" w:color="808080" w:themeColor="background1" w:themeShade="80"/>
              <w:left w:val="nil"/>
              <w:bottom w:val="single" w:sz="4" w:space="0" w:color="E1E1E1"/>
              <w:right w:val="nil"/>
            </w:tcBorders>
            <w:shd w:val="clear" w:color="auto" w:fill="FAFAFA"/>
            <w:tcPrChange w:id="2328" w:author="Alicia Romero Lopez" w:date="2020-01-31T09:48:00Z">
              <w:tcPr>
                <w:tcW w:w="9900" w:type="dxa"/>
                <w:gridSpan w:val="2"/>
                <w:tcBorders>
                  <w:top w:val="single" w:sz="2" w:space="0" w:color="808080"/>
                  <w:left w:val="nil"/>
                  <w:bottom w:val="single" w:sz="4" w:space="0" w:color="E1E1E1"/>
                  <w:right w:val="nil"/>
                </w:tcBorders>
                <w:shd w:val="clear" w:color="auto" w:fill="FAFAFA"/>
              </w:tcPr>
            </w:tcPrChange>
          </w:tcPr>
          <w:p w14:paraId="7F479BE6" w14:textId="77777777" w:rsidR="00E14F2A" w:rsidRPr="007F4B89" w:rsidRDefault="00E14F2A" w:rsidP="00E14F2A">
            <w:pPr>
              <w:rPr>
                <w:noProof/>
                <w:color w:val="404040"/>
                <w:sz w:val="16"/>
                <w:szCs w:val="16"/>
              </w:rPr>
            </w:pPr>
          </w:p>
        </w:tc>
        <w:tc>
          <w:tcPr>
            <w:tcW w:w="270" w:type="dxa"/>
            <w:tcBorders>
              <w:top w:val="nil"/>
              <w:left w:val="nil"/>
              <w:bottom w:val="single" w:sz="4" w:space="0" w:color="E1E1E1"/>
              <w:right w:val="single" w:sz="4" w:space="0" w:color="DBDBDB" w:themeColor="accent3" w:themeTint="66"/>
            </w:tcBorders>
            <w:shd w:val="clear" w:color="auto" w:fill="FAFAFA"/>
            <w:tcPrChange w:id="2329" w:author="Alicia Romero Lopez" w:date="2020-01-31T09:48:00Z">
              <w:tcPr>
                <w:tcW w:w="270" w:type="dxa"/>
                <w:tcBorders>
                  <w:top w:val="nil"/>
                  <w:left w:val="nil"/>
                  <w:bottom w:val="single" w:sz="4" w:space="0" w:color="E1E1E1"/>
                  <w:right w:val="single" w:sz="4" w:space="0" w:color="DBDBDB"/>
                </w:tcBorders>
                <w:shd w:val="clear" w:color="auto" w:fill="FAFAFA"/>
              </w:tcPr>
            </w:tcPrChange>
          </w:tcPr>
          <w:p w14:paraId="7934C661" w14:textId="77777777" w:rsidR="00E14F2A" w:rsidRPr="007F4B89" w:rsidRDefault="00E14F2A" w:rsidP="00E14F2A">
            <w:pPr>
              <w:rPr>
                <w:noProof/>
                <w:color w:val="404040"/>
                <w:sz w:val="16"/>
                <w:szCs w:val="16"/>
              </w:rPr>
            </w:pPr>
          </w:p>
        </w:tc>
      </w:tr>
      <w:tr w:rsidR="00E14F2A" w:rsidRPr="007F4B89" w14:paraId="2574D01B" w14:textId="77777777" w:rsidTr="51235A2F">
        <w:trPr>
          <w:cantSplit/>
          <w:trHeight w:val="420"/>
          <w:trPrChange w:id="2330" w:author="Alicia Romero Lopez" w:date="2020-01-31T09:48:00Z">
            <w:trPr>
              <w:gridBefore w:val="1"/>
            </w:trPr>
          </w:trPrChange>
        </w:trPr>
        <w:tc>
          <w:tcPr>
            <w:tcW w:w="10440" w:type="dxa"/>
            <w:gridSpan w:val="4"/>
            <w:tcBorders>
              <w:top w:val="nil"/>
              <w:left w:val="single" w:sz="4" w:space="0" w:color="DBDBDB" w:themeColor="accent3" w:themeTint="66"/>
              <w:bottom w:val="nil"/>
              <w:right w:val="single" w:sz="4" w:space="0" w:color="DBDBDB" w:themeColor="accent3" w:themeTint="66"/>
            </w:tcBorders>
            <w:shd w:val="clear" w:color="auto" w:fill="FAFAFA"/>
            <w:hideMark/>
            <w:tcPrChange w:id="2331" w:author="Alicia Romero Lopez" w:date="2020-01-31T09:48:00Z">
              <w:tcPr>
                <w:tcW w:w="10440" w:type="dxa"/>
                <w:gridSpan w:val="4"/>
                <w:tcBorders>
                  <w:top w:val="nil"/>
                  <w:left w:val="single" w:sz="4" w:space="0" w:color="DBDBDB"/>
                  <w:bottom w:val="nil"/>
                  <w:right w:val="single" w:sz="4" w:space="0" w:color="DBDBDB"/>
                </w:tcBorders>
                <w:shd w:val="clear" w:color="auto" w:fill="FAFAFA"/>
                <w:hideMark/>
              </w:tcPr>
            </w:tcPrChange>
          </w:tcPr>
          <w:p w14:paraId="6465838E" w14:textId="77777777" w:rsidR="00E14F2A" w:rsidRPr="007F4B89" w:rsidRDefault="00E14F2A" w:rsidP="00E14F2A">
            <w:pPr>
              <w:numPr>
                <w:ilvl w:val="0"/>
                <w:numId w:val="16"/>
              </w:numPr>
              <w:spacing w:before="120" w:after="120" w:line="256" w:lineRule="auto"/>
              <w:ind w:firstLine="0"/>
              <w:outlineLvl w:val="2"/>
              <w:rPr>
                <w:rFonts w:ascii="Open Sans Semibold" w:hAnsi="Open Sans Semibold" w:cs="Open Sans Semibold"/>
                <w:color w:val="11143F"/>
              </w:rPr>
            </w:pPr>
            <w:r w:rsidRPr="007F4B89">
              <w:rPr>
                <w:rFonts w:ascii="Open Sans Semibold" w:hAnsi="Open Sans Semibold" w:cs="Open Sans Semibold"/>
                <w:color w:val="11143F"/>
              </w:rPr>
              <w:t>Showing output</w:t>
            </w:r>
          </w:p>
        </w:tc>
      </w:tr>
      <w:tr w:rsidR="00E14F2A" w:rsidRPr="007F4B89" w14:paraId="2488783A" w14:textId="77777777" w:rsidTr="51235A2F">
        <w:trPr>
          <w:cantSplit/>
          <w:trHeight w:val="419"/>
          <w:trPrChange w:id="2332" w:author="Alicia Romero Lopez" w:date="2020-01-31T09:48:00Z">
            <w:trPr>
              <w:gridBefore w:val="1"/>
            </w:trPr>
          </w:trPrChange>
        </w:trPr>
        <w:tc>
          <w:tcPr>
            <w:tcW w:w="5262" w:type="dxa"/>
            <w:gridSpan w:val="2"/>
            <w:tcBorders>
              <w:top w:val="nil"/>
              <w:left w:val="single" w:sz="4" w:space="0" w:color="DBDBDB" w:themeColor="accent3" w:themeTint="66"/>
              <w:bottom w:val="nil"/>
              <w:right w:val="nil"/>
            </w:tcBorders>
            <w:shd w:val="clear" w:color="auto" w:fill="FAFAFA"/>
            <w:tcPrChange w:id="2333" w:author="Alicia Romero Lopez" w:date="2020-01-31T09:48:00Z">
              <w:tcPr>
                <w:tcW w:w="5262" w:type="dxa"/>
                <w:gridSpan w:val="2"/>
                <w:tcBorders>
                  <w:top w:val="nil"/>
                  <w:left w:val="single" w:sz="4" w:space="0" w:color="DBDBDB"/>
                  <w:bottom w:val="single" w:sz="4" w:space="0" w:color="DBDBDB"/>
                  <w:right w:val="nil"/>
                </w:tcBorders>
                <w:shd w:val="clear" w:color="auto" w:fill="FAFAFA"/>
              </w:tcPr>
            </w:tcPrChange>
          </w:tcPr>
          <w:p w14:paraId="0D605668" w14:textId="77777777" w:rsidR="00E14F2A" w:rsidRPr="007F4B89" w:rsidRDefault="00E14F2A" w:rsidP="00E14F2A">
            <w:pPr>
              <w:spacing w:before="120" w:after="120" w:line="256" w:lineRule="auto"/>
              <w:rPr>
                <w:color w:val="404040"/>
              </w:rPr>
            </w:pPr>
            <w:r w:rsidRPr="007F4B89">
              <w:rPr>
                <w:color w:val="404040"/>
              </w:rPr>
              <w:lastRenderedPageBreak/>
              <w:t xml:space="preserve">The output is </w:t>
            </w:r>
            <w:del w:id="2334" w:author="Chantelle Dubois Nishiyama" w:date="2020-02-19T21:33:00Z">
              <w:r w:rsidRPr="007F4B89" w:rsidDel="00F614EE">
                <w:rPr>
                  <w:color w:val="404040"/>
                </w:rPr>
                <w:delText xml:space="preserve"> </w:delText>
              </w:r>
            </w:del>
            <w:r w:rsidRPr="007F4B89">
              <w:rPr>
                <w:color w:val="404040"/>
              </w:rPr>
              <w:t xml:space="preserve">equal to 4 </w:t>
            </w:r>
          </w:p>
          <w:tbl>
            <w:tblPr>
              <w:tblStyle w:val="TableGrid4"/>
              <w:tblW w:w="10440" w:type="dxa"/>
              <w:tblBorders>
                <w:top w:val="single" w:sz="4" w:space="0" w:color="E1E1E1"/>
                <w:left w:val="single" w:sz="4" w:space="0" w:color="E1E1E1"/>
                <w:bottom w:val="single" w:sz="4" w:space="0" w:color="E1E1E1"/>
                <w:right w:val="single" w:sz="4" w:space="0" w:color="E1E1E1"/>
                <w:insideH w:val="none" w:sz="0" w:space="0" w:color="auto"/>
                <w:insideV w:val="none" w:sz="0" w:space="0" w:color="auto"/>
              </w:tblBorders>
              <w:tblLayout w:type="fixed"/>
              <w:tblCellMar>
                <w:left w:w="115" w:type="dxa"/>
                <w:right w:w="115" w:type="dxa"/>
              </w:tblCellMar>
              <w:tblLook w:val="04A0" w:firstRow="1" w:lastRow="0" w:firstColumn="1" w:lastColumn="0" w:noHBand="0" w:noVBand="1"/>
            </w:tblPr>
            <w:tblGrid>
              <w:gridCol w:w="270"/>
              <w:gridCol w:w="9900"/>
              <w:gridCol w:w="270"/>
            </w:tblGrid>
            <w:tr w:rsidR="00E14F2A" w:rsidRPr="007F4B89" w14:paraId="272B546D" w14:textId="77777777" w:rsidTr="00E14F2A">
              <w:trPr>
                <w:cantSplit/>
                <w:trHeight w:val="80"/>
              </w:trPr>
              <w:tc>
                <w:tcPr>
                  <w:tcW w:w="270" w:type="dxa"/>
                  <w:tcBorders>
                    <w:top w:val="single" w:sz="4" w:space="0" w:color="E1E1E1"/>
                    <w:left w:val="single" w:sz="4" w:space="0" w:color="E1E1E1"/>
                    <w:bottom w:val="nil"/>
                    <w:right w:val="nil"/>
                  </w:tcBorders>
                  <w:shd w:val="clear" w:color="auto" w:fill="FAFAFA"/>
                </w:tcPr>
                <w:p w14:paraId="43DF88E8" w14:textId="77777777" w:rsidR="00E14F2A" w:rsidRPr="007F4B89" w:rsidRDefault="00E14F2A" w:rsidP="00E14F2A">
                  <w:pPr>
                    <w:rPr>
                      <w:noProof/>
                      <w:color w:val="404040"/>
                      <w:sz w:val="16"/>
                      <w:szCs w:val="16"/>
                    </w:rPr>
                  </w:pPr>
                </w:p>
              </w:tc>
              <w:tc>
                <w:tcPr>
                  <w:tcW w:w="9900" w:type="dxa"/>
                  <w:tcBorders>
                    <w:top w:val="single" w:sz="4" w:space="0" w:color="E1E1E1"/>
                    <w:left w:val="nil"/>
                    <w:bottom w:val="single" w:sz="4" w:space="0" w:color="808080"/>
                    <w:right w:val="nil"/>
                  </w:tcBorders>
                  <w:shd w:val="clear" w:color="auto" w:fill="FAFAFA"/>
                </w:tcPr>
                <w:p w14:paraId="7193FDCD" w14:textId="77777777" w:rsidR="00E14F2A" w:rsidRPr="007F4B89" w:rsidRDefault="00E14F2A" w:rsidP="00E14F2A">
                  <w:pPr>
                    <w:rPr>
                      <w:noProof/>
                      <w:color w:val="404040"/>
                      <w:sz w:val="16"/>
                      <w:szCs w:val="16"/>
                    </w:rPr>
                  </w:pPr>
                </w:p>
              </w:tc>
              <w:tc>
                <w:tcPr>
                  <w:tcW w:w="270" w:type="dxa"/>
                  <w:tcBorders>
                    <w:top w:val="single" w:sz="4" w:space="0" w:color="E1E1E1"/>
                    <w:left w:val="nil"/>
                    <w:bottom w:val="nil"/>
                    <w:right w:val="single" w:sz="4" w:space="0" w:color="E1E1E1"/>
                  </w:tcBorders>
                  <w:shd w:val="clear" w:color="auto" w:fill="FAFAFA"/>
                </w:tcPr>
                <w:p w14:paraId="557C934A" w14:textId="77777777" w:rsidR="00E14F2A" w:rsidRPr="007F4B89" w:rsidRDefault="00E14F2A" w:rsidP="00E14F2A">
                  <w:pPr>
                    <w:rPr>
                      <w:noProof/>
                      <w:color w:val="404040"/>
                      <w:sz w:val="16"/>
                      <w:szCs w:val="16"/>
                    </w:rPr>
                  </w:pPr>
                </w:p>
              </w:tc>
            </w:tr>
            <w:tr w:rsidR="00E14F2A" w:rsidRPr="007F4B89" w14:paraId="12FD5780" w14:textId="77777777" w:rsidTr="00E14F2A">
              <w:trPr>
                <w:cantSplit/>
                <w:trHeight w:val="190"/>
              </w:trPr>
              <w:tc>
                <w:tcPr>
                  <w:tcW w:w="270" w:type="dxa"/>
                  <w:tcBorders>
                    <w:top w:val="nil"/>
                    <w:left w:val="single" w:sz="4" w:space="0" w:color="E1E1E1"/>
                    <w:bottom w:val="nil"/>
                    <w:right w:val="single" w:sz="4" w:space="0" w:color="808080"/>
                  </w:tcBorders>
                  <w:shd w:val="clear" w:color="auto" w:fill="FAFAFA"/>
                </w:tcPr>
                <w:p w14:paraId="4452AB92" w14:textId="77777777" w:rsidR="00E14F2A" w:rsidRPr="007F4B89" w:rsidRDefault="00E14F2A" w:rsidP="00E14F2A">
                  <w:pPr>
                    <w:spacing w:before="120" w:after="120" w:line="256" w:lineRule="auto"/>
                    <w:rPr>
                      <w:noProof/>
                      <w:color w:val="404040"/>
                    </w:rPr>
                  </w:pPr>
                </w:p>
              </w:tc>
              <w:tc>
                <w:tcPr>
                  <w:tcW w:w="9900" w:type="dxa"/>
                  <w:tcBorders>
                    <w:top w:val="single" w:sz="4" w:space="0" w:color="808080"/>
                    <w:left w:val="single" w:sz="4" w:space="0" w:color="808080"/>
                    <w:bottom w:val="single" w:sz="4" w:space="0" w:color="808080"/>
                    <w:right w:val="single" w:sz="4" w:space="0" w:color="808080"/>
                  </w:tcBorders>
                  <w:shd w:val="clear" w:color="auto" w:fill="D9D9D9"/>
                  <w:hideMark/>
                </w:tcPr>
                <w:p w14:paraId="328CCEF1" w14:textId="77777777" w:rsidR="00E14F2A" w:rsidRPr="007F4B89" w:rsidRDefault="00E14F2A" w:rsidP="00E14F2A">
                  <w:pPr>
                    <w:spacing w:before="120" w:after="120" w:line="256" w:lineRule="auto"/>
                    <w:rPr>
                      <w:rFonts w:ascii="Consolas" w:hAnsi="Consolas"/>
                      <w:noProof/>
                      <w:color w:val="404040"/>
                    </w:rPr>
                  </w:pPr>
                  <w:r w:rsidRPr="007F4B89">
                    <w:rPr>
                      <w:rFonts w:ascii="Consolas" w:hAnsi="Consolas"/>
                      <w:noProof/>
                      <w:color w:val="404040"/>
                    </w:rPr>
                    <w:t>print(dataset.target[400])</w:t>
                  </w:r>
                </w:p>
              </w:tc>
              <w:tc>
                <w:tcPr>
                  <w:tcW w:w="270" w:type="dxa"/>
                  <w:tcBorders>
                    <w:top w:val="nil"/>
                    <w:left w:val="single" w:sz="4" w:space="0" w:color="808080"/>
                    <w:bottom w:val="nil"/>
                    <w:right w:val="single" w:sz="4" w:space="0" w:color="E1E1E1"/>
                  </w:tcBorders>
                  <w:shd w:val="clear" w:color="auto" w:fill="FAFAFA"/>
                </w:tcPr>
                <w:p w14:paraId="5EEBB14A" w14:textId="77777777" w:rsidR="00E14F2A" w:rsidRPr="007F4B89" w:rsidRDefault="00E14F2A" w:rsidP="00E14F2A">
                  <w:pPr>
                    <w:spacing w:before="120" w:after="120" w:line="256" w:lineRule="auto"/>
                    <w:rPr>
                      <w:noProof/>
                      <w:color w:val="404040"/>
                    </w:rPr>
                  </w:pPr>
                </w:p>
              </w:tc>
            </w:tr>
            <w:tr w:rsidR="00E14F2A" w:rsidRPr="007F4B89" w14:paraId="58AA88AB" w14:textId="77777777" w:rsidTr="00E14F2A">
              <w:trPr>
                <w:cantSplit/>
                <w:trHeight w:val="190"/>
              </w:trPr>
              <w:tc>
                <w:tcPr>
                  <w:tcW w:w="270" w:type="dxa"/>
                  <w:tcBorders>
                    <w:top w:val="nil"/>
                    <w:left w:val="single" w:sz="4" w:space="0" w:color="E1E1E1"/>
                    <w:bottom w:val="single" w:sz="4" w:space="0" w:color="E1E1E1"/>
                    <w:right w:val="nil"/>
                  </w:tcBorders>
                  <w:shd w:val="clear" w:color="auto" w:fill="FAFAFA"/>
                </w:tcPr>
                <w:p w14:paraId="1C128765" w14:textId="77777777" w:rsidR="00E14F2A" w:rsidRPr="007F4B89" w:rsidRDefault="00E14F2A" w:rsidP="00E14F2A">
                  <w:pPr>
                    <w:rPr>
                      <w:noProof/>
                      <w:color w:val="404040"/>
                      <w:sz w:val="16"/>
                      <w:szCs w:val="16"/>
                    </w:rPr>
                  </w:pPr>
                </w:p>
              </w:tc>
              <w:tc>
                <w:tcPr>
                  <w:tcW w:w="9900" w:type="dxa"/>
                  <w:tcBorders>
                    <w:top w:val="single" w:sz="4" w:space="0" w:color="808080"/>
                    <w:left w:val="nil"/>
                    <w:bottom w:val="single" w:sz="4" w:space="0" w:color="E1E1E1"/>
                    <w:right w:val="nil"/>
                  </w:tcBorders>
                  <w:shd w:val="clear" w:color="auto" w:fill="FAFAFA"/>
                </w:tcPr>
                <w:p w14:paraId="0DE0E285" w14:textId="77777777" w:rsidR="00E14F2A" w:rsidRPr="007F4B89" w:rsidRDefault="00E14F2A" w:rsidP="00E14F2A">
                  <w:pPr>
                    <w:rPr>
                      <w:noProof/>
                      <w:color w:val="404040"/>
                      <w:sz w:val="16"/>
                      <w:szCs w:val="16"/>
                    </w:rPr>
                  </w:pPr>
                </w:p>
              </w:tc>
              <w:tc>
                <w:tcPr>
                  <w:tcW w:w="270" w:type="dxa"/>
                  <w:tcBorders>
                    <w:top w:val="nil"/>
                    <w:left w:val="nil"/>
                    <w:bottom w:val="single" w:sz="4" w:space="0" w:color="E1E1E1"/>
                    <w:right w:val="single" w:sz="4" w:space="0" w:color="E1E1E1"/>
                  </w:tcBorders>
                  <w:shd w:val="clear" w:color="auto" w:fill="FAFAFA"/>
                </w:tcPr>
                <w:p w14:paraId="075EBDF8" w14:textId="77777777" w:rsidR="00E14F2A" w:rsidRPr="007F4B89" w:rsidRDefault="00E14F2A" w:rsidP="00E14F2A">
                  <w:pPr>
                    <w:rPr>
                      <w:noProof/>
                      <w:color w:val="404040"/>
                      <w:sz w:val="16"/>
                      <w:szCs w:val="16"/>
                    </w:rPr>
                  </w:pPr>
                </w:p>
              </w:tc>
            </w:tr>
          </w:tbl>
          <w:p w14:paraId="2149DD18" w14:textId="77777777" w:rsidR="00E14F2A" w:rsidRPr="007F4B89" w:rsidRDefault="00E14F2A" w:rsidP="00E14F2A">
            <w:pPr>
              <w:rPr>
                <w:color w:val="404040"/>
              </w:rPr>
            </w:pPr>
          </w:p>
          <w:p w14:paraId="29B39472" w14:textId="77777777" w:rsidR="00E14F2A" w:rsidRPr="007F4B89" w:rsidRDefault="00E14F2A" w:rsidP="00E14F2A">
            <w:pPr>
              <w:spacing w:before="120" w:after="120" w:line="256" w:lineRule="auto"/>
              <w:rPr>
                <w:color w:val="404040"/>
              </w:rPr>
            </w:pPr>
          </w:p>
        </w:tc>
        <w:tc>
          <w:tcPr>
            <w:tcW w:w="5178" w:type="dxa"/>
            <w:gridSpan w:val="2"/>
            <w:tcBorders>
              <w:top w:val="nil"/>
              <w:left w:val="nil"/>
              <w:bottom w:val="nil"/>
              <w:right w:val="single" w:sz="4" w:space="0" w:color="DBDBDB" w:themeColor="accent3" w:themeTint="66"/>
            </w:tcBorders>
            <w:shd w:val="clear" w:color="auto" w:fill="FAFAFA"/>
            <w:vAlign w:val="center"/>
            <w:hideMark/>
            <w:tcPrChange w:id="2335" w:author="Alicia Romero Lopez" w:date="2020-01-31T09:48:00Z">
              <w:tcPr>
                <w:tcW w:w="5178" w:type="dxa"/>
                <w:gridSpan w:val="2"/>
                <w:tcBorders>
                  <w:top w:val="nil"/>
                  <w:left w:val="nil"/>
                  <w:bottom w:val="single" w:sz="4" w:space="0" w:color="DBDBDB"/>
                  <w:right w:val="single" w:sz="4" w:space="0" w:color="DBDBDB"/>
                </w:tcBorders>
                <w:shd w:val="clear" w:color="auto" w:fill="FAFAFA"/>
                <w:hideMark/>
              </w:tcPr>
            </w:tcPrChange>
          </w:tcPr>
          <w:p w14:paraId="6952B221" w14:textId="5D561B4C" w:rsidR="00E14F2A" w:rsidRPr="007F4B89" w:rsidRDefault="00B70A3F" w:rsidP="00E14F2A">
            <w:pPr>
              <w:spacing w:before="120" w:after="120" w:line="256" w:lineRule="auto"/>
              <w:jc w:val="center"/>
              <w:outlineLvl w:val="2"/>
              <w:rPr>
                <w:color w:val="404040"/>
              </w:rPr>
            </w:pPr>
            <w:commentRangeStart w:id="2336"/>
            <w:commentRangeStart w:id="2337"/>
            <w:r>
              <w:rPr>
                <w:noProof/>
              </w:rPr>
              <w:drawing>
                <wp:inline distT="0" distB="0" distL="0" distR="0" wp14:anchorId="05445B0E" wp14:editId="29989342">
                  <wp:extent cx="3141980" cy="3236595"/>
                  <wp:effectExtent l="0" t="0" r="1270" b="1905"/>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141980" cy="3236595"/>
                          </a:xfrm>
                          <a:prstGeom prst="rect">
                            <a:avLst/>
                          </a:prstGeom>
                          <a:noFill/>
                          <a:ln>
                            <a:noFill/>
                          </a:ln>
                        </pic:spPr>
                      </pic:pic>
                    </a:graphicData>
                  </a:graphic>
                </wp:inline>
              </w:drawing>
            </w:r>
            <w:commentRangeEnd w:id="2336"/>
            <w:r w:rsidR="000C39FD">
              <w:rPr>
                <w:rStyle w:val="CommentReference"/>
                <w:color w:val="404040"/>
              </w:rPr>
              <w:commentReference w:id="2336"/>
            </w:r>
            <w:commentRangeEnd w:id="2337"/>
            <w:r w:rsidR="007052B0">
              <w:rPr>
                <w:rStyle w:val="CommentReference"/>
                <w:color w:val="404040"/>
              </w:rPr>
              <w:commentReference w:id="2337"/>
            </w:r>
          </w:p>
        </w:tc>
      </w:tr>
      <w:tr w:rsidR="00DC29BB" w:rsidRPr="007F4B89" w14:paraId="096BCD0B" w14:textId="77777777" w:rsidTr="51235A2F">
        <w:trPr>
          <w:cantSplit/>
          <w:trHeight w:val="419"/>
          <w:ins w:id="2338" w:author="RoboGarden Team" w:date="2020-01-23T17:10:00Z"/>
          <w:trPrChange w:id="2339" w:author="Alicia Romero Lopez" w:date="2020-01-31T09:48:00Z">
            <w:trPr>
              <w:gridAfter w:val="0"/>
            </w:trPr>
          </w:trPrChange>
        </w:trPr>
        <w:tc>
          <w:tcPr>
            <w:tcW w:w="5262" w:type="dxa"/>
            <w:gridSpan w:val="2"/>
            <w:tcBorders>
              <w:top w:val="nil"/>
              <w:left w:val="single" w:sz="4" w:space="0" w:color="DBDBDB" w:themeColor="accent3" w:themeTint="66"/>
              <w:bottom w:val="single" w:sz="4" w:space="0" w:color="DBDBDB" w:themeColor="accent3" w:themeTint="66"/>
              <w:right w:val="nil"/>
            </w:tcBorders>
            <w:shd w:val="clear" w:color="auto" w:fill="FAFAFA"/>
            <w:tcPrChange w:id="2340" w:author="Alicia Romero Lopez" w:date="2020-01-31T09:48:00Z">
              <w:tcPr>
                <w:tcW w:w="5262" w:type="dxa"/>
                <w:gridSpan w:val="2"/>
                <w:tcBorders>
                  <w:top w:val="nil"/>
                  <w:left w:val="single" w:sz="4" w:space="0" w:color="DBDBDB" w:themeColor="accent3" w:themeTint="66"/>
                  <w:bottom w:val="single" w:sz="4" w:space="0" w:color="DBDBDB" w:themeColor="accent3" w:themeTint="66"/>
                  <w:right w:val="nil"/>
                </w:tcBorders>
                <w:shd w:val="clear" w:color="auto" w:fill="FAFAFA"/>
              </w:tcPr>
            </w:tcPrChange>
          </w:tcPr>
          <w:p w14:paraId="52B39F98" w14:textId="5B3FF9DD" w:rsidR="00B44BCB" w:rsidRDefault="00DC29BB" w:rsidP="00B44BCB">
            <w:pPr>
              <w:pStyle w:val="NoSpacing"/>
            </w:pPr>
            <w:ins w:id="2341" w:author="RoboGarden Team" w:date="2020-01-23T17:10:00Z">
              <w:r>
                <w:rPr>
                  <w:color w:val="404040"/>
                </w:rPr>
                <w:t>Citation: RoboGarden Course Resources</w:t>
              </w:r>
            </w:ins>
            <w:ins w:id="2342" w:author="RoboGarden Team" w:date="2020-02-07T11:59:00Z">
              <w:r w:rsidR="00485865">
                <w:rPr>
                  <w:color w:val="404040"/>
                </w:rPr>
                <w:t xml:space="preserve"> </w:t>
              </w:r>
            </w:ins>
            <w:del w:id="2343" w:author="RoboGarden Team" w:date="2020-02-07T11:59:00Z">
              <w:r w:rsidR="00B44BCB" w:rsidDel="00485865">
                <w:rPr>
                  <w:color w:val="404040"/>
                </w:rPr>
                <w:delText xml:space="preserve"> </w:delText>
              </w:r>
            </w:del>
            <w:r w:rsidR="00B44BCB" w:rsidRPr="00E06DF7">
              <w:t>Copyright 2019</w:t>
            </w:r>
          </w:p>
          <w:p w14:paraId="7D9216D7" w14:textId="334F94E9" w:rsidR="00DC29BB" w:rsidRPr="007F4B89" w:rsidRDefault="00DC29BB" w:rsidP="00E14F2A">
            <w:pPr>
              <w:spacing w:before="120" w:after="120" w:line="256" w:lineRule="auto"/>
              <w:rPr>
                <w:ins w:id="2344" w:author="RoboGarden Team" w:date="2020-01-23T17:10:00Z"/>
                <w:color w:val="404040"/>
              </w:rPr>
            </w:pPr>
          </w:p>
        </w:tc>
        <w:tc>
          <w:tcPr>
            <w:tcW w:w="5178" w:type="dxa"/>
            <w:gridSpan w:val="2"/>
            <w:tcBorders>
              <w:top w:val="nil"/>
              <w:left w:val="nil"/>
              <w:bottom w:val="single" w:sz="4" w:space="0" w:color="DBDBDB" w:themeColor="accent3" w:themeTint="66"/>
              <w:right w:val="single" w:sz="4" w:space="0" w:color="DBDBDB" w:themeColor="accent3" w:themeTint="66"/>
            </w:tcBorders>
            <w:shd w:val="clear" w:color="auto" w:fill="FAFAFA"/>
            <w:vAlign w:val="center"/>
            <w:tcPrChange w:id="2345" w:author="Alicia Romero Lopez" w:date="2020-01-31T09:48:00Z">
              <w:tcPr>
                <w:tcW w:w="5178" w:type="dxa"/>
                <w:gridSpan w:val="2"/>
                <w:tcBorders>
                  <w:top w:val="nil"/>
                  <w:left w:val="nil"/>
                  <w:bottom w:val="single" w:sz="4" w:space="0" w:color="DBDBDB" w:themeColor="accent3" w:themeTint="66"/>
                  <w:right w:val="single" w:sz="4" w:space="0" w:color="DBDBDB" w:themeColor="accent3" w:themeTint="66"/>
                </w:tcBorders>
                <w:shd w:val="clear" w:color="auto" w:fill="FAFAFA"/>
              </w:tcPr>
            </w:tcPrChange>
          </w:tcPr>
          <w:p w14:paraId="68831FE7" w14:textId="77777777" w:rsidR="00DC29BB" w:rsidRDefault="00DC29BB" w:rsidP="00E14F2A">
            <w:pPr>
              <w:spacing w:before="120" w:after="120" w:line="256" w:lineRule="auto"/>
              <w:jc w:val="center"/>
              <w:outlineLvl w:val="2"/>
              <w:rPr>
                <w:ins w:id="2346" w:author="RoboGarden Team" w:date="2020-01-23T17:10:00Z"/>
                <w:noProof/>
              </w:rPr>
            </w:pPr>
          </w:p>
        </w:tc>
      </w:tr>
    </w:tbl>
    <w:p w14:paraId="2279138D" w14:textId="2E2CA4D5" w:rsidR="00E14F2A" w:rsidRPr="007F4B89" w:rsidDel="007052B0" w:rsidRDefault="00E14F2A" w:rsidP="00E14F2A">
      <w:pPr>
        <w:spacing w:after="0" w:line="240" w:lineRule="auto"/>
        <w:rPr>
          <w:del w:id="2347" w:author="RoboGarden Team" w:date="2020-01-23T22:26:00Z"/>
          <w:rFonts w:ascii="Open Sans" w:eastAsia="Open Sans" w:hAnsi="Open Sans" w:cs="Times New Roman"/>
          <w:color w:val="404040"/>
        </w:rPr>
      </w:pPr>
    </w:p>
    <w:tbl>
      <w:tblPr>
        <w:tblStyle w:val="TableGrid4"/>
        <w:tblW w:w="10455" w:type="dxa"/>
        <w:tblInd w:w="-5" w:type="dxa"/>
        <w:tblBorders>
          <w:top w:val="single" w:sz="4" w:space="0" w:color="DBDBDB"/>
          <w:left w:val="single" w:sz="4" w:space="0" w:color="DBDBDB"/>
          <w:bottom w:val="single" w:sz="4" w:space="0" w:color="DBDBDB"/>
          <w:right w:val="single" w:sz="4" w:space="0" w:color="DBDBDB"/>
          <w:insideH w:val="none" w:sz="0" w:space="0" w:color="auto"/>
          <w:insideV w:val="none" w:sz="0" w:space="0" w:color="auto"/>
        </w:tblBorders>
        <w:tblLayout w:type="fixed"/>
        <w:tblCellMar>
          <w:left w:w="115" w:type="dxa"/>
          <w:right w:w="115" w:type="dxa"/>
        </w:tblCellMar>
        <w:tblLook w:val="04A0" w:firstRow="1" w:lastRow="0" w:firstColumn="1" w:lastColumn="0" w:noHBand="0" w:noVBand="1"/>
        <w:tblPrChange w:id="2348" w:author="Alexis Handford" w:date="2020-01-22T08:14:00Z">
          <w:tblPr>
            <w:tblStyle w:val="TableGrid4"/>
            <w:tblW w:w="10455" w:type="dxa"/>
            <w:tblInd w:w="-5" w:type="dxa"/>
            <w:tblBorders>
              <w:top w:val="single" w:sz="4" w:space="0" w:color="DBDBDB"/>
              <w:left w:val="single" w:sz="4" w:space="0" w:color="DBDBDB"/>
              <w:bottom w:val="single" w:sz="4" w:space="0" w:color="DBDBDB"/>
              <w:right w:val="single" w:sz="4" w:space="0" w:color="DBDBDB"/>
              <w:insideH w:val="none" w:sz="0" w:space="0" w:color="auto"/>
              <w:insideV w:val="none" w:sz="0" w:space="0" w:color="auto"/>
            </w:tblBorders>
            <w:tblLayout w:type="fixed"/>
            <w:tblCellMar>
              <w:left w:w="115" w:type="dxa"/>
              <w:right w:w="115" w:type="dxa"/>
            </w:tblCellMar>
            <w:tblLook w:val="04A0" w:firstRow="1" w:lastRow="0" w:firstColumn="1" w:lastColumn="0" w:noHBand="0" w:noVBand="1"/>
          </w:tblPr>
        </w:tblPrChange>
      </w:tblPr>
      <w:tblGrid>
        <w:gridCol w:w="269"/>
        <w:gridCol w:w="630"/>
        <w:gridCol w:w="450"/>
        <w:gridCol w:w="2878"/>
        <w:gridCol w:w="1979"/>
        <w:gridCol w:w="3979"/>
        <w:gridCol w:w="270"/>
        <w:tblGridChange w:id="2349">
          <w:tblGrid>
            <w:gridCol w:w="360"/>
            <w:gridCol w:w="360"/>
            <w:gridCol w:w="360"/>
            <w:gridCol w:w="360"/>
            <w:gridCol w:w="360"/>
            <w:gridCol w:w="360"/>
            <w:gridCol w:w="360"/>
          </w:tblGrid>
        </w:tblGridChange>
      </w:tblGrid>
      <w:tr w:rsidR="00E14F2A" w:rsidRPr="007F4B89" w:rsidDel="007052B0" w14:paraId="202B2F3B" w14:textId="2E5651F2" w:rsidTr="0F9C7661">
        <w:trPr>
          <w:cantSplit/>
          <w:del w:id="2350" w:author="RoboGarden Team" w:date="2020-01-23T22:26:00Z"/>
        </w:trPr>
        <w:tc>
          <w:tcPr>
            <w:tcW w:w="10461" w:type="dxa"/>
            <w:gridSpan w:val="7"/>
            <w:tcBorders>
              <w:top w:val="single" w:sz="4" w:space="0" w:color="DBDBDB" w:themeColor="accent3" w:themeTint="66"/>
              <w:left w:val="single" w:sz="4" w:space="0" w:color="DBDBDB" w:themeColor="accent3" w:themeTint="66"/>
              <w:bottom w:val="nil"/>
              <w:right w:val="single" w:sz="4" w:space="0" w:color="DBDBDB" w:themeColor="accent3" w:themeTint="66"/>
            </w:tcBorders>
            <w:shd w:val="clear" w:color="auto" w:fill="FAFAFA"/>
            <w:hideMark/>
            <w:tcPrChange w:id="2351" w:author="Alexis Handford" w:date="2020-01-22T08:14:00Z">
              <w:tcPr>
                <w:tcW w:w="10461" w:type="dxa"/>
                <w:gridSpan w:val="7"/>
                <w:tcBorders>
                  <w:top w:val="single" w:sz="4" w:space="0" w:color="DBDBDB"/>
                  <w:left w:val="single" w:sz="4" w:space="0" w:color="DBDBDB"/>
                  <w:bottom w:val="nil"/>
                  <w:right w:val="single" w:sz="4" w:space="0" w:color="DBDBDB"/>
                </w:tcBorders>
                <w:shd w:val="clear" w:color="auto" w:fill="FAFAFA"/>
                <w:hideMark/>
              </w:tcPr>
            </w:tcPrChange>
          </w:tcPr>
          <w:p w14:paraId="39FD916E" w14:textId="77777777" w:rsidR="00D869C2" w:rsidRDefault="00D869C2" w:rsidP="00D869C2">
            <w:pPr>
              <w:spacing w:before="120" w:after="120" w:line="256" w:lineRule="auto"/>
              <w:outlineLvl w:val="2"/>
              <w:rPr>
                <w:rFonts w:ascii="Open Sans Semibold" w:hAnsi="Open Sans Semibold" w:cs="Open Sans Semibold"/>
                <w:color w:val="11143F"/>
              </w:rPr>
            </w:pPr>
            <w:r>
              <w:rPr>
                <w:rFonts w:ascii="Open Sans Semibold" w:hAnsi="Open Sans Semibold" w:cs="Open Sans Semibold"/>
                <w:color w:val="11143F"/>
              </w:rPr>
              <w:t>Knowledge Check</w:t>
            </w:r>
          </w:p>
          <w:p w14:paraId="397F2BB3" w14:textId="77777777" w:rsidR="00D869C2" w:rsidRDefault="00D869C2" w:rsidP="00E14F2A">
            <w:pPr>
              <w:spacing w:before="120" w:after="120" w:line="256" w:lineRule="auto"/>
              <w:outlineLvl w:val="2"/>
              <w:rPr>
                <w:rFonts w:ascii="Open Sans Semibold" w:hAnsi="Open Sans Semibold" w:cs="Open Sans Semibold"/>
                <w:color w:val="11143F"/>
              </w:rPr>
            </w:pPr>
          </w:p>
          <w:p w14:paraId="19EFD0D5" w14:textId="67FEEAB6" w:rsidR="00E14F2A" w:rsidRPr="007F4B89" w:rsidDel="007052B0" w:rsidRDefault="00E14F2A" w:rsidP="00E14F2A">
            <w:pPr>
              <w:spacing w:before="120" w:after="120" w:line="256" w:lineRule="auto"/>
              <w:outlineLvl w:val="2"/>
              <w:rPr>
                <w:del w:id="2352" w:author="RoboGarden Team" w:date="2020-01-23T22:26:00Z"/>
                <w:rFonts w:ascii="Open Sans Semibold" w:hAnsi="Open Sans Semibold" w:cs="Open Sans Semibold"/>
                <w:color w:val="11143F"/>
              </w:rPr>
            </w:pPr>
            <w:del w:id="2353" w:author="RoboGarden Team" w:date="2020-01-23T22:26:00Z">
              <w:r w:rsidRPr="007F4B89" w:rsidDel="007052B0">
                <w:rPr>
                  <w:rFonts w:ascii="Open Sans Semibold" w:hAnsi="Open Sans Semibold" w:cs="Open Sans Semibold"/>
                  <w:color w:val="11143F"/>
                </w:rPr>
                <w:delText>Given the following code snippet, what does this line of code do?</w:delText>
              </w:r>
            </w:del>
          </w:p>
        </w:tc>
      </w:tr>
      <w:tr w:rsidR="00E14F2A" w:rsidRPr="007F4B89" w:rsidDel="007052B0" w14:paraId="3573E156" w14:textId="4483FF71" w:rsidTr="0F9C7661">
        <w:trPr>
          <w:cantSplit/>
          <w:trHeight w:val="80"/>
          <w:del w:id="2354" w:author="RoboGarden Team" w:date="2020-01-23T22:26:00Z"/>
        </w:trPr>
        <w:tc>
          <w:tcPr>
            <w:tcW w:w="270" w:type="dxa"/>
            <w:tcBorders>
              <w:top w:val="nil"/>
              <w:left w:val="single" w:sz="4" w:space="0" w:color="DBDBDB" w:themeColor="accent3" w:themeTint="66"/>
              <w:bottom w:val="nil"/>
              <w:right w:val="nil"/>
            </w:tcBorders>
            <w:shd w:val="clear" w:color="auto" w:fill="FAFAFA"/>
            <w:tcPrChange w:id="2355" w:author="Alexis Handford" w:date="2020-01-22T08:14:00Z">
              <w:tcPr>
                <w:tcW w:w="270" w:type="dxa"/>
                <w:tcBorders>
                  <w:top w:val="nil"/>
                  <w:left w:val="single" w:sz="4" w:space="0" w:color="DBDBDB"/>
                  <w:bottom w:val="nil"/>
                  <w:right w:val="nil"/>
                </w:tcBorders>
                <w:shd w:val="clear" w:color="auto" w:fill="FAFAFA"/>
              </w:tcPr>
            </w:tcPrChange>
          </w:tcPr>
          <w:p w14:paraId="33BFB896" w14:textId="409270C1" w:rsidR="00E14F2A" w:rsidRPr="007F4B89" w:rsidDel="007052B0" w:rsidRDefault="00E14F2A" w:rsidP="00E14F2A">
            <w:pPr>
              <w:rPr>
                <w:del w:id="2356" w:author="RoboGarden Team" w:date="2020-01-23T22:26:00Z"/>
                <w:noProof/>
                <w:color w:val="404040"/>
                <w:sz w:val="16"/>
                <w:szCs w:val="16"/>
              </w:rPr>
            </w:pPr>
          </w:p>
        </w:tc>
        <w:tc>
          <w:tcPr>
            <w:tcW w:w="9921" w:type="dxa"/>
            <w:gridSpan w:val="5"/>
            <w:tcBorders>
              <w:top w:val="nil"/>
              <w:left w:val="nil"/>
              <w:bottom w:val="single" w:sz="4" w:space="0" w:color="808080" w:themeColor="background1" w:themeShade="80"/>
              <w:right w:val="nil"/>
            </w:tcBorders>
            <w:shd w:val="clear" w:color="auto" w:fill="FAFAFA"/>
            <w:tcPrChange w:id="2357" w:author="Alexis Handford" w:date="2020-01-22T08:14:00Z">
              <w:tcPr>
                <w:tcW w:w="9921" w:type="dxa"/>
                <w:gridSpan w:val="5"/>
                <w:tcBorders>
                  <w:top w:val="nil"/>
                  <w:left w:val="nil"/>
                  <w:bottom w:val="single" w:sz="4" w:space="0" w:color="808080"/>
                  <w:right w:val="nil"/>
                </w:tcBorders>
                <w:shd w:val="clear" w:color="auto" w:fill="FAFAFA"/>
              </w:tcPr>
            </w:tcPrChange>
          </w:tcPr>
          <w:p w14:paraId="5D191746" w14:textId="4CFC83AA" w:rsidR="00E14F2A" w:rsidRPr="007F4B89" w:rsidDel="007052B0" w:rsidRDefault="00E14F2A" w:rsidP="00E14F2A">
            <w:pPr>
              <w:rPr>
                <w:del w:id="2358" w:author="RoboGarden Team" w:date="2020-01-23T22:26:00Z"/>
                <w:noProof/>
                <w:color w:val="404040"/>
                <w:sz w:val="16"/>
                <w:szCs w:val="16"/>
              </w:rPr>
            </w:pPr>
          </w:p>
        </w:tc>
        <w:tc>
          <w:tcPr>
            <w:tcW w:w="270" w:type="dxa"/>
            <w:tcBorders>
              <w:top w:val="nil"/>
              <w:left w:val="nil"/>
              <w:bottom w:val="nil"/>
              <w:right w:val="single" w:sz="4" w:space="0" w:color="DBDBDB" w:themeColor="accent3" w:themeTint="66"/>
            </w:tcBorders>
            <w:shd w:val="clear" w:color="auto" w:fill="FAFAFA"/>
            <w:tcPrChange w:id="2359" w:author="Alexis Handford" w:date="2020-01-22T08:14:00Z">
              <w:tcPr>
                <w:tcW w:w="270" w:type="dxa"/>
                <w:tcBorders>
                  <w:top w:val="nil"/>
                  <w:left w:val="nil"/>
                  <w:bottom w:val="nil"/>
                  <w:right w:val="single" w:sz="4" w:space="0" w:color="DBDBDB"/>
                </w:tcBorders>
                <w:shd w:val="clear" w:color="auto" w:fill="FAFAFA"/>
              </w:tcPr>
            </w:tcPrChange>
          </w:tcPr>
          <w:p w14:paraId="269ECEE5" w14:textId="0E53EBA6" w:rsidR="00E14F2A" w:rsidRPr="007F4B89" w:rsidDel="007052B0" w:rsidRDefault="00E14F2A" w:rsidP="00E14F2A">
            <w:pPr>
              <w:rPr>
                <w:del w:id="2360" w:author="RoboGarden Team" w:date="2020-01-23T22:26:00Z"/>
                <w:noProof/>
                <w:color w:val="404040"/>
                <w:sz w:val="16"/>
                <w:szCs w:val="16"/>
              </w:rPr>
            </w:pPr>
          </w:p>
        </w:tc>
      </w:tr>
      <w:tr w:rsidR="00E14F2A" w:rsidRPr="007F4B89" w:rsidDel="007052B0" w14:paraId="61AF8124" w14:textId="2A07F7D1" w:rsidTr="0F9C7661">
        <w:trPr>
          <w:cantSplit/>
          <w:trHeight w:val="190"/>
          <w:del w:id="2361" w:author="RoboGarden Team" w:date="2020-01-23T22:26:00Z"/>
        </w:trPr>
        <w:tc>
          <w:tcPr>
            <w:tcW w:w="270" w:type="dxa"/>
            <w:tcBorders>
              <w:top w:val="nil"/>
              <w:left w:val="single" w:sz="4" w:space="0" w:color="DBDBDB" w:themeColor="accent3" w:themeTint="66"/>
              <w:bottom w:val="nil"/>
              <w:right w:val="single" w:sz="4" w:space="0" w:color="808080" w:themeColor="background1" w:themeShade="80"/>
            </w:tcBorders>
            <w:shd w:val="clear" w:color="auto" w:fill="FAFAFA"/>
            <w:tcPrChange w:id="2362" w:author="Alexis Handford" w:date="2020-01-22T08:14:00Z">
              <w:tcPr>
                <w:tcW w:w="270" w:type="dxa"/>
                <w:tcBorders>
                  <w:top w:val="nil"/>
                  <w:left w:val="single" w:sz="4" w:space="0" w:color="DBDBDB"/>
                  <w:bottom w:val="nil"/>
                  <w:right w:val="single" w:sz="4" w:space="0" w:color="808080"/>
                </w:tcBorders>
                <w:shd w:val="clear" w:color="auto" w:fill="FAFAFA"/>
              </w:tcPr>
            </w:tcPrChange>
          </w:tcPr>
          <w:p w14:paraId="39987849" w14:textId="16EB7E7A" w:rsidR="00E14F2A" w:rsidRPr="007F4B89" w:rsidDel="007052B0" w:rsidRDefault="00E14F2A" w:rsidP="00E14F2A">
            <w:pPr>
              <w:spacing w:before="120" w:after="120" w:line="256" w:lineRule="auto"/>
              <w:rPr>
                <w:del w:id="2363" w:author="RoboGarden Team" w:date="2020-01-23T22:26:00Z"/>
                <w:noProof/>
                <w:color w:val="404040"/>
              </w:rPr>
            </w:pPr>
          </w:p>
        </w:tc>
        <w:tc>
          <w:tcPr>
            <w:tcW w:w="9921" w:type="dxa"/>
            <w:gridSpan w:val="5"/>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vAlign w:val="center"/>
            <w:hideMark/>
            <w:tcPrChange w:id="2364" w:author="Alexis Handford" w:date="2020-01-22T08:14:00Z">
              <w:tcPr>
                <w:tcW w:w="9921" w:type="dxa"/>
                <w:gridSpan w:val="5"/>
                <w:tcBorders>
                  <w:top w:val="single" w:sz="4" w:space="0" w:color="808080"/>
                  <w:left w:val="single" w:sz="4" w:space="0" w:color="808080"/>
                  <w:bottom w:val="single" w:sz="4" w:space="0" w:color="808080"/>
                  <w:right w:val="single" w:sz="4" w:space="0" w:color="808080"/>
                </w:tcBorders>
                <w:shd w:val="clear" w:color="auto" w:fill="D9D9D9"/>
                <w:hideMark/>
              </w:tcPr>
            </w:tcPrChange>
          </w:tcPr>
          <w:p w14:paraId="294B4C68" w14:textId="4940C359" w:rsidR="00E14F2A" w:rsidRPr="007F4B89" w:rsidDel="007052B0" w:rsidRDefault="00E14F2A" w:rsidP="00E14F2A">
            <w:pPr>
              <w:spacing w:before="120" w:after="120" w:line="256" w:lineRule="auto"/>
              <w:rPr>
                <w:del w:id="2365" w:author="RoboGarden Team" w:date="2020-01-23T22:26:00Z"/>
                <w:rFonts w:ascii="Consolas" w:hAnsi="Consolas"/>
                <w:noProof/>
                <w:color w:val="404040"/>
              </w:rPr>
            </w:pPr>
            <w:commentRangeStart w:id="2366"/>
            <w:commentRangeStart w:id="2367"/>
            <w:del w:id="2368" w:author="RoboGarden Team" w:date="2020-01-23T22:26:00Z">
              <w:r w:rsidRPr="007F4B89" w:rsidDel="007052B0">
                <w:rPr>
                  <w:rFonts w:ascii="Consolas" w:hAnsi="Consolas"/>
                  <w:noProof/>
                  <w:color w:val="404040"/>
                </w:rPr>
                <w:delText>dataset = load_digits()</w:delText>
              </w:r>
              <w:commentRangeEnd w:id="2366"/>
              <w:r w:rsidR="000C39FD" w:rsidDel="007052B0">
                <w:rPr>
                  <w:rStyle w:val="CommentReference"/>
                  <w:color w:val="404040"/>
                </w:rPr>
                <w:commentReference w:id="2366"/>
              </w:r>
              <w:commentRangeEnd w:id="2367"/>
              <w:r w:rsidR="007052B0" w:rsidDel="007052B0">
                <w:rPr>
                  <w:rStyle w:val="CommentReference"/>
                  <w:color w:val="404040"/>
                </w:rPr>
                <w:commentReference w:id="2367"/>
              </w:r>
            </w:del>
          </w:p>
        </w:tc>
        <w:tc>
          <w:tcPr>
            <w:tcW w:w="270" w:type="dxa"/>
            <w:tcBorders>
              <w:top w:val="nil"/>
              <w:left w:val="single" w:sz="4" w:space="0" w:color="808080" w:themeColor="background1" w:themeShade="80"/>
              <w:bottom w:val="nil"/>
              <w:right w:val="single" w:sz="4" w:space="0" w:color="DBDBDB" w:themeColor="accent3" w:themeTint="66"/>
            </w:tcBorders>
            <w:shd w:val="clear" w:color="auto" w:fill="FAFAFA"/>
            <w:tcPrChange w:id="2369" w:author="Alexis Handford" w:date="2020-01-22T08:14:00Z">
              <w:tcPr>
                <w:tcW w:w="270" w:type="dxa"/>
                <w:tcBorders>
                  <w:top w:val="nil"/>
                  <w:left w:val="single" w:sz="4" w:space="0" w:color="808080"/>
                  <w:bottom w:val="nil"/>
                  <w:right w:val="single" w:sz="4" w:space="0" w:color="DBDBDB"/>
                </w:tcBorders>
                <w:shd w:val="clear" w:color="auto" w:fill="FAFAFA"/>
              </w:tcPr>
            </w:tcPrChange>
          </w:tcPr>
          <w:p w14:paraId="48BEFAFC" w14:textId="549317E1" w:rsidR="00E14F2A" w:rsidRPr="007F4B89" w:rsidDel="007052B0" w:rsidRDefault="00E14F2A" w:rsidP="00E14F2A">
            <w:pPr>
              <w:spacing w:before="120" w:after="120" w:line="256" w:lineRule="auto"/>
              <w:rPr>
                <w:del w:id="2370" w:author="RoboGarden Team" w:date="2020-01-23T22:26:00Z"/>
                <w:noProof/>
                <w:color w:val="404040"/>
              </w:rPr>
            </w:pPr>
          </w:p>
        </w:tc>
      </w:tr>
      <w:tr w:rsidR="00E14F2A" w:rsidRPr="007F4B89" w:rsidDel="007052B0" w14:paraId="7F2675F8" w14:textId="3FBA30E0" w:rsidTr="0F9C7661">
        <w:trPr>
          <w:cantSplit/>
          <w:trHeight w:val="190"/>
          <w:del w:id="2371" w:author="RoboGarden Team" w:date="2020-01-23T22:26:00Z"/>
        </w:trPr>
        <w:tc>
          <w:tcPr>
            <w:tcW w:w="270" w:type="dxa"/>
            <w:tcBorders>
              <w:top w:val="nil"/>
              <w:left w:val="single" w:sz="4" w:space="0" w:color="DBDBDB" w:themeColor="accent3" w:themeTint="66"/>
              <w:bottom w:val="nil"/>
              <w:right w:val="nil"/>
            </w:tcBorders>
            <w:shd w:val="clear" w:color="auto" w:fill="FAFAFA"/>
            <w:tcPrChange w:id="2372" w:author="Alexis Handford" w:date="2020-01-22T08:14:00Z">
              <w:tcPr>
                <w:tcW w:w="270" w:type="dxa"/>
                <w:tcBorders>
                  <w:top w:val="nil"/>
                  <w:left w:val="single" w:sz="4" w:space="0" w:color="DBDBDB"/>
                  <w:bottom w:val="nil"/>
                  <w:right w:val="nil"/>
                </w:tcBorders>
                <w:shd w:val="clear" w:color="auto" w:fill="FAFAFA"/>
              </w:tcPr>
            </w:tcPrChange>
          </w:tcPr>
          <w:p w14:paraId="24FA3BFD" w14:textId="0EBAE80B" w:rsidR="00E14F2A" w:rsidRPr="007F4B89" w:rsidDel="007052B0" w:rsidRDefault="00E14F2A" w:rsidP="00E14F2A">
            <w:pPr>
              <w:rPr>
                <w:del w:id="2373" w:author="RoboGarden Team" w:date="2020-01-23T22:26:00Z"/>
                <w:noProof/>
                <w:color w:val="404040"/>
                <w:sz w:val="16"/>
                <w:szCs w:val="16"/>
              </w:rPr>
            </w:pPr>
          </w:p>
        </w:tc>
        <w:tc>
          <w:tcPr>
            <w:tcW w:w="9921" w:type="dxa"/>
            <w:gridSpan w:val="5"/>
            <w:tcBorders>
              <w:top w:val="single" w:sz="4" w:space="0" w:color="808080" w:themeColor="background1" w:themeShade="80"/>
              <w:left w:val="nil"/>
              <w:bottom w:val="nil"/>
              <w:right w:val="nil"/>
            </w:tcBorders>
            <w:shd w:val="clear" w:color="auto" w:fill="FAFAFA"/>
            <w:tcPrChange w:id="2374" w:author="Alexis Handford" w:date="2020-01-22T08:14:00Z">
              <w:tcPr>
                <w:tcW w:w="9921" w:type="dxa"/>
                <w:gridSpan w:val="5"/>
                <w:tcBorders>
                  <w:top w:val="single" w:sz="4" w:space="0" w:color="808080"/>
                  <w:left w:val="nil"/>
                  <w:bottom w:val="nil"/>
                  <w:right w:val="nil"/>
                </w:tcBorders>
                <w:shd w:val="clear" w:color="auto" w:fill="FAFAFA"/>
              </w:tcPr>
            </w:tcPrChange>
          </w:tcPr>
          <w:p w14:paraId="2EDC20B1" w14:textId="33649CAD" w:rsidR="00E14F2A" w:rsidRPr="007F4B89" w:rsidDel="007052B0" w:rsidRDefault="00E14F2A" w:rsidP="00E14F2A">
            <w:pPr>
              <w:rPr>
                <w:del w:id="2375" w:author="RoboGarden Team" w:date="2020-01-23T22:26:00Z"/>
                <w:noProof/>
                <w:color w:val="404040"/>
                <w:sz w:val="16"/>
                <w:szCs w:val="16"/>
              </w:rPr>
            </w:pPr>
          </w:p>
        </w:tc>
        <w:tc>
          <w:tcPr>
            <w:tcW w:w="270" w:type="dxa"/>
            <w:tcBorders>
              <w:top w:val="nil"/>
              <w:left w:val="nil"/>
              <w:bottom w:val="nil"/>
              <w:right w:val="single" w:sz="4" w:space="0" w:color="DBDBDB" w:themeColor="accent3" w:themeTint="66"/>
            </w:tcBorders>
            <w:shd w:val="clear" w:color="auto" w:fill="FAFAFA"/>
            <w:tcPrChange w:id="2376" w:author="Alexis Handford" w:date="2020-01-22T08:14:00Z">
              <w:tcPr>
                <w:tcW w:w="270" w:type="dxa"/>
                <w:tcBorders>
                  <w:top w:val="nil"/>
                  <w:left w:val="nil"/>
                  <w:bottom w:val="nil"/>
                  <w:right w:val="single" w:sz="4" w:space="0" w:color="DBDBDB"/>
                </w:tcBorders>
                <w:shd w:val="clear" w:color="auto" w:fill="FAFAFA"/>
              </w:tcPr>
            </w:tcPrChange>
          </w:tcPr>
          <w:p w14:paraId="4DDF0097" w14:textId="35DB78E8" w:rsidR="00E14F2A" w:rsidRPr="007F4B89" w:rsidDel="007052B0" w:rsidRDefault="00E14F2A" w:rsidP="00E14F2A">
            <w:pPr>
              <w:rPr>
                <w:del w:id="2377" w:author="RoboGarden Team" w:date="2020-01-23T22:26:00Z"/>
                <w:noProof/>
                <w:color w:val="404040"/>
                <w:sz w:val="16"/>
                <w:szCs w:val="16"/>
              </w:rPr>
            </w:pPr>
          </w:p>
        </w:tc>
      </w:tr>
      <w:tr w:rsidR="00E14F2A" w:rsidRPr="007F4B89" w:rsidDel="007052B0" w14:paraId="03A0E46F" w14:textId="29329F4E" w:rsidTr="0F9C7661">
        <w:trPr>
          <w:cantSplit/>
          <w:del w:id="2378" w:author="RoboGarden Team" w:date="2020-01-23T22:26:00Z"/>
        </w:trPr>
        <w:tc>
          <w:tcPr>
            <w:tcW w:w="270" w:type="dxa"/>
            <w:tcBorders>
              <w:top w:val="nil"/>
              <w:left w:val="single" w:sz="4" w:space="0" w:color="DBDBDB" w:themeColor="accent3" w:themeTint="66"/>
              <w:bottom w:val="nil"/>
              <w:right w:val="nil"/>
            </w:tcBorders>
            <w:shd w:val="clear" w:color="auto" w:fill="FAFAFA"/>
            <w:tcPrChange w:id="2379" w:author="Alexis Handford" w:date="2020-01-22T08:14:00Z">
              <w:tcPr>
                <w:tcW w:w="270" w:type="dxa"/>
                <w:tcBorders>
                  <w:top w:val="nil"/>
                  <w:left w:val="single" w:sz="4" w:space="0" w:color="DBDBDB"/>
                  <w:bottom w:val="nil"/>
                  <w:right w:val="nil"/>
                </w:tcBorders>
                <w:shd w:val="clear" w:color="auto" w:fill="FAFAFA"/>
              </w:tcPr>
            </w:tcPrChange>
          </w:tcPr>
          <w:p w14:paraId="0188B87D" w14:textId="64F1DDFC" w:rsidR="00E14F2A" w:rsidRPr="007F4B89" w:rsidDel="007052B0" w:rsidRDefault="00E14F2A" w:rsidP="00E14F2A">
            <w:pPr>
              <w:spacing w:before="120" w:after="120" w:line="256" w:lineRule="auto"/>
              <w:rPr>
                <w:del w:id="2380" w:author="RoboGarden Team" w:date="2020-01-23T22:26:00Z"/>
                <w:color w:val="404040"/>
              </w:rPr>
            </w:pPr>
          </w:p>
        </w:tc>
        <w:tc>
          <w:tcPr>
            <w:tcW w:w="630" w:type="dxa"/>
            <w:tcBorders>
              <w:top w:val="nil"/>
              <w:left w:val="nil"/>
              <w:bottom w:val="nil"/>
              <w:right w:val="nil"/>
            </w:tcBorders>
            <w:shd w:val="clear" w:color="auto" w:fill="FFFFFF" w:themeFill="background1"/>
            <w:vAlign w:val="center"/>
            <w:hideMark/>
            <w:tcPrChange w:id="2381" w:author="Alexis Handford" w:date="2020-01-22T08:14:00Z">
              <w:tcPr>
                <w:tcW w:w="630" w:type="dxa"/>
                <w:tcBorders>
                  <w:top w:val="nil"/>
                  <w:left w:val="nil"/>
                  <w:bottom w:val="nil"/>
                  <w:right w:val="nil"/>
                </w:tcBorders>
                <w:shd w:val="clear" w:color="auto" w:fill="FFFFFF"/>
                <w:hideMark/>
              </w:tcPr>
            </w:tcPrChange>
          </w:tcPr>
          <w:p w14:paraId="751A3D98" w14:textId="37C79403" w:rsidR="00E14F2A" w:rsidRPr="007F4B89" w:rsidDel="007052B0" w:rsidRDefault="00E14F2A" w:rsidP="00E14F2A">
            <w:pPr>
              <w:spacing w:before="120" w:after="120" w:line="256" w:lineRule="auto"/>
              <w:rPr>
                <w:del w:id="2382" w:author="RoboGarden Team" w:date="2020-01-23T22:26:00Z"/>
                <w:color w:val="404040"/>
              </w:rPr>
            </w:pPr>
            <w:del w:id="2383" w:author="RoboGarden Team" w:date="2020-01-23T22:26:00Z">
              <w:r w:rsidRPr="007F4B89" w:rsidDel="007052B0">
                <w:rPr>
                  <w:noProof/>
                  <w:color w:val="404040"/>
                  <w:rPrChange w:id="2384" w:author="Unknown">
                    <w:rPr>
                      <w:noProof/>
                    </w:rPr>
                  </w:rPrChange>
                </w:rPr>
                <mc:AlternateContent>
                  <mc:Choice Requires="wps">
                    <w:drawing>
                      <wp:inline distT="0" distB="0" distL="0" distR="0" wp14:anchorId="2670FA84" wp14:editId="57475957">
                        <wp:extent cx="207010" cy="207010"/>
                        <wp:effectExtent l="19050" t="19050" r="21590" b="21590"/>
                        <wp:docPr id="79" name="Oval 2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010" cy="207010"/>
                                </a:xfrm>
                                <a:prstGeom prst="ellipse">
                                  <a:avLst/>
                                </a:prstGeom>
                                <a:noFill/>
                                <a:ln w="28575">
                                  <a:solidFill>
                                    <a:srgbClr val="DBDBDB">
                                      <a:lumMod val="90000"/>
                                      <a:lumOff val="0"/>
                                    </a:srgb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inline>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w16se="http://schemas.microsoft.com/office/word/2015/wordml/symex" xmlns:cx1="http://schemas.microsoft.com/office/drawing/2015/9/8/chartex" xmlns:cx="http://schemas.microsoft.com/office/drawing/2014/chartex">
                    <w:pict>
                      <v:oval w14:anchorId="7674A88B" id="Oval 235" o:spid="_x0000_s1026" style="width:16.3pt;height:16.3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" filled="f" strokecolor="#c5c5c5" strokeweight="2.25pt">
                        <v:stroke joinstyle="miter"/>
                        <w10:anchorlock/>
                      </v:oval>
                    </w:pict>
                  </mc:Fallback>
                </mc:AlternateContent>
              </w:r>
            </w:del>
          </w:p>
        </w:tc>
        <w:tc>
          <w:tcPr>
            <w:tcW w:w="450" w:type="dxa"/>
            <w:tcBorders>
              <w:top w:val="nil"/>
              <w:left w:val="nil"/>
              <w:bottom w:val="nil"/>
              <w:right w:val="nil"/>
            </w:tcBorders>
            <w:shd w:val="clear" w:color="auto" w:fill="FFFFFF" w:themeFill="background1"/>
            <w:vAlign w:val="center"/>
            <w:hideMark/>
            <w:tcPrChange w:id="2385" w:author="Alexis Handford" w:date="2020-01-22T08:14:00Z">
              <w:tcPr>
                <w:tcW w:w="450" w:type="dxa"/>
                <w:tcBorders>
                  <w:top w:val="nil"/>
                  <w:left w:val="nil"/>
                  <w:bottom w:val="nil"/>
                  <w:right w:val="nil"/>
                </w:tcBorders>
                <w:shd w:val="clear" w:color="auto" w:fill="FFFFFF"/>
                <w:hideMark/>
              </w:tcPr>
            </w:tcPrChange>
          </w:tcPr>
          <w:p w14:paraId="0AB9D42E" w14:textId="4DEEAA6D" w:rsidR="00E14F2A" w:rsidRPr="007F4B89" w:rsidDel="007052B0" w:rsidRDefault="00E14F2A" w:rsidP="00E14F2A">
            <w:pPr>
              <w:spacing w:before="120" w:after="120" w:line="256" w:lineRule="auto"/>
              <w:rPr>
                <w:del w:id="2386" w:author="RoboGarden Team" w:date="2020-01-23T22:26:00Z"/>
                <w:rFonts w:ascii="Open Sans Semibold" w:hAnsi="Open Sans Semibold" w:cs="Open Sans Semibold"/>
                <w:color w:val="404040"/>
              </w:rPr>
            </w:pPr>
            <w:del w:id="2387" w:author="RoboGarden Team" w:date="2020-01-23T22:26:00Z">
              <w:r w:rsidRPr="007F4B89" w:rsidDel="007052B0">
                <w:rPr>
                  <w:rFonts w:ascii="Open Sans Semibold" w:hAnsi="Open Sans Semibold" w:cs="Open Sans Semibold"/>
                  <w:color w:val="404040"/>
                </w:rPr>
                <w:delText>a.</w:delText>
              </w:r>
            </w:del>
          </w:p>
        </w:tc>
        <w:tc>
          <w:tcPr>
            <w:tcW w:w="8841" w:type="dxa"/>
            <w:gridSpan w:val="3"/>
            <w:tcBorders>
              <w:top w:val="nil"/>
              <w:left w:val="nil"/>
              <w:bottom w:val="nil"/>
              <w:right w:val="nil"/>
            </w:tcBorders>
            <w:shd w:val="clear" w:color="auto" w:fill="FFFFFF" w:themeFill="background1"/>
            <w:vAlign w:val="center"/>
            <w:hideMark/>
            <w:tcPrChange w:id="2388" w:author="Alexis Handford" w:date="2020-01-22T08:14:00Z">
              <w:tcPr>
                <w:tcW w:w="8841" w:type="dxa"/>
                <w:gridSpan w:val="3"/>
                <w:tcBorders>
                  <w:top w:val="nil"/>
                  <w:left w:val="nil"/>
                  <w:bottom w:val="nil"/>
                  <w:right w:val="nil"/>
                </w:tcBorders>
                <w:shd w:val="clear" w:color="auto" w:fill="FFFFFF"/>
                <w:hideMark/>
              </w:tcPr>
            </w:tcPrChange>
          </w:tcPr>
          <w:p w14:paraId="160D8D34" w14:textId="01A01DFF" w:rsidR="00E14F2A" w:rsidRPr="007F4B89" w:rsidDel="007052B0" w:rsidRDefault="00E14F2A" w:rsidP="00E14F2A">
            <w:pPr>
              <w:spacing w:before="120" w:after="120" w:line="256" w:lineRule="auto"/>
              <w:rPr>
                <w:del w:id="2389" w:author="RoboGarden Team" w:date="2020-01-23T22:26:00Z"/>
                <w:rFonts w:ascii="Consolas" w:hAnsi="Consolas"/>
                <w:color w:val="404040"/>
              </w:rPr>
            </w:pPr>
            <w:del w:id="2390" w:author="RoboGarden Team" w:date="2020-01-23T22:26:00Z">
              <w:r w:rsidRPr="007F4B89" w:rsidDel="007052B0">
                <w:rPr>
                  <w:color w:val="404040"/>
                  <w:highlight w:val="green"/>
                </w:rPr>
                <w:delText>The Variable dataset is a dictionary like dataset</w:delText>
              </w:r>
            </w:del>
          </w:p>
        </w:tc>
        <w:tc>
          <w:tcPr>
            <w:tcW w:w="270" w:type="dxa"/>
            <w:tcBorders>
              <w:top w:val="nil"/>
              <w:left w:val="nil"/>
              <w:bottom w:val="nil"/>
              <w:right w:val="single" w:sz="4" w:space="0" w:color="DBDBDB" w:themeColor="accent3" w:themeTint="66"/>
            </w:tcBorders>
            <w:shd w:val="clear" w:color="auto" w:fill="FAFAFA"/>
            <w:tcPrChange w:id="2391" w:author="Alexis Handford" w:date="2020-01-22T08:14:00Z">
              <w:tcPr>
                <w:tcW w:w="270" w:type="dxa"/>
                <w:tcBorders>
                  <w:top w:val="nil"/>
                  <w:left w:val="nil"/>
                  <w:bottom w:val="nil"/>
                  <w:right w:val="single" w:sz="4" w:space="0" w:color="DBDBDB"/>
                </w:tcBorders>
                <w:shd w:val="clear" w:color="auto" w:fill="FAFAFA"/>
              </w:tcPr>
            </w:tcPrChange>
          </w:tcPr>
          <w:p w14:paraId="20EEC8FA" w14:textId="76AB6AF1" w:rsidR="00E14F2A" w:rsidRPr="007F4B89" w:rsidDel="007052B0" w:rsidRDefault="00E14F2A" w:rsidP="00E14F2A">
            <w:pPr>
              <w:spacing w:before="120" w:after="120" w:line="256" w:lineRule="auto"/>
              <w:rPr>
                <w:del w:id="2392" w:author="RoboGarden Team" w:date="2020-01-23T22:26:00Z"/>
                <w:color w:val="404040"/>
              </w:rPr>
            </w:pPr>
          </w:p>
        </w:tc>
      </w:tr>
      <w:tr w:rsidR="00E14F2A" w:rsidRPr="007F4B89" w:rsidDel="007052B0" w14:paraId="0DD85909" w14:textId="6A6271D7" w:rsidTr="0F9C7661">
        <w:trPr>
          <w:cantSplit/>
          <w:trHeight w:val="20"/>
          <w:del w:id="2393" w:author="RoboGarden Team" w:date="2020-01-23T22:26:00Z"/>
        </w:trPr>
        <w:tc>
          <w:tcPr>
            <w:tcW w:w="270" w:type="dxa"/>
            <w:tcBorders>
              <w:top w:val="nil"/>
              <w:left w:val="single" w:sz="4" w:space="0" w:color="DBDBDB" w:themeColor="accent3" w:themeTint="66"/>
              <w:bottom w:val="nil"/>
              <w:right w:val="nil"/>
            </w:tcBorders>
            <w:shd w:val="clear" w:color="auto" w:fill="FAFAFA"/>
            <w:tcPrChange w:id="2394" w:author="Alexis Handford" w:date="2020-01-22T08:14:00Z">
              <w:tcPr>
                <w:tcW w:w="270" w:type="dxa"/>
                <w:tcBorders>
                  <w:top w:val="nil"/>
                  <w:left w:val="single" w:sz="4" w:space="0" w:color="DBDBDB"/>
                  <w:bottom w:val="nil"/>
                  <w:right w:val="nil"/>
                </w:tcBorders>
                <w:shd w:val="clear" w:color="auto" w:fill="FAFAFA"/>
              </w:tcPr>
            </w:tcPrChange>
          </w:tcPr>
          <w:p w14:paraId="4E681FFC" w14:textId="16164D2E" w:rsidR="00E14F2A" w:rsidRPr="007F4B89" w:rsidDel="007052B0" w:rsidRDefault="00E14F2A" w:rsidP="00E14F2A">
            <w:pPr>
              <w:rPr>
                <w:del w:id="2395" w:author="RoboGarden Team" w:date="2020-01-23T22:26:00Z"/>
                <w:color w:val="404040"/>
                <w:sz w:val="16"/>
                <w:szCs w:val="16"/>
              </w:rPr>
            </w:pPr>
          </w:p>
        </w:tc>
        <w:tc>
          <w:tcPr>
            <w:tcW w:w="630" w:type="dxa"/>
            <w:tcBorders>
              <w:top w:val="nil"/>
              <w:left w:val="nil"/>
              <w:bottom w:val="nil"/>
              <w:right w:val="nil"/>
            </w:tcBorders>
            <w:shd w:val="clear" w:color="auto" w:fill="FAFAFA"/>
            <w:vAlign w:val="center"/>
            <w:tcPrChange w:id="2396" w:author="Alexis Handford" w:date="2020-01-22T08:14:00Z">
              <w:tcPr>
                <w:tcW w:w="630" w:type="dxa"/>
                <w:tcBorders>
                  <w:top w:val="nil"/>
                  <w:left w:val="nil"/>
                  <w:bottom w:val="nil"/>
                  <w:right w:val="nil"/>
                </w:tcBorders>
                <w:shd w:val="clear" w:color="auto" w:fill="FAFAFA"/>
              </w:tcPr>
            </w:tcPrChange>
          </w:tcPr>
          <w:p w14:paraId="0B9FE017" w14:textId="709B8904" w:rsidR="00E14F2A" w:rsidRPr="007F4B89" w:rsidDel="007052B0" w:rsidRDefault="00E14F2A" w:rsidP="00E14F2A">
            <w:pPr>
              <w:rPr>
                <w:del w:id="2397" w:author="RoboGarden Team" w:date="2020-01-23T22:26:00Z"/>
                <w:color w:val="404040"/>
                <w:sz w:val="16"/>
                <w:szCs w:val="16"/>
              </w:rPr>
            </w:pPr>
          </w:p>
        </w:tc>
        <w:tc>
          <w:tcPr>
            <w:tcW w:w="3330" w:type="dxa"/>
            <w:gridSpan w:val="2"/>
            <w:tcBorders>
              <w:top w:val="nil"/>
              <w:left w:val="nil"/>
              <w:bottom w:val="nil"/>
              <w:right w:val="nil"/>
            </w:tcBorders>
            <w:shd w:val="clear" w:color="auto" w:fill="FAFAFA"/>
            <w:vAlign w:val="center"/>
            <w:tcPrChange w:id="2398" w:author="Alexis Handford" w:date="2020-01-22T08:14:00Z">
              <w:tcPr>
                <w:tcW w:w="3330" w:type="dxa"/>
                <w:gridSpan w:val="2"/>
                <w:tcBorders>
                  <w:top w:val="nil"/>
                  <w:left w:val="nil"/>
                  <w:bottom w:val="nil"/>
                  <w:right w:val="nil"/>
                </w:tcBorders>
                <w:shd w:val="clear" w:color="auto" w:fill="FAFAFA"/>
              </w:tcPr>
            </w:tcPrChange>
          </w:tcPr>
          <w:p w14:paraId="0F648828" w14:textId="19E45E35" w:rsidR="00E14F2A" w:rsidRPr="007F4B89" w:rsidDel="007052B0" w:rsidRDefault="00E14F2A" w:rsidP="00E14F2A">
            <w:pPr>
              <w:rPr>
                <w:del w:id="2399" w:author="RoboGarden Team" w:date="2020-01-23T22:26:00Z"/>
                <w:rFonts w:ascii="Consolas" w:hAnsi="Consolas"/>
                <w:color w:val="404040"/>
                <w:sz w:val="16"/>
                <w:szCs w:val="16"/>
              </w:rPr>
            </w:pPr>
          </w:p>
        </w:tc>
        <w:tc>
          <w:tcPr>
            <w:tcW w:w="1980" w:type="dxa"/>
            <w:tcBorders>
              <w:top w:val="nil"/>
              <w:left w:val="nil"/>
              <w:bottom w:val="nil"/>
              <w:right w:val="nil"/>
            </w:tcBorders>
            <w:shd w:val="clear" w:color="auto" w:fill="FAFAFA"/>
            <w:vAlign w:val="center"/>
            <w:tcPrChange w:id="2400" w:author="Alexis Handford" w:date="2020-01-22T08:14:00Z">
              <w:tcPr>
                <w:tcW w:w="1980" w:type="dxa"/>
                <w:tcBorders>
                  <w:top w:val="nil"/>
                  <w:left w:val="nil"/>
                  <w:bottom w:val="nil"/>
                  <w:right w:val="nil"/>
                </w:tcBorders>
                <w:shd w:val="clear" w:color="auto" w:fill="FAFAFA"/>
              </w:tcPr>
            </w:tcPrChange>
          </w:tcPr>
          <w:p w14:paraId="1EC82A0B" w14:textId="68FEE58D" w:rsidR="00E14F2A" w:rsidRPr="007F4B89" w:rsidDel="007052B0" w:rsidRDefault="00E14F2A" w:rsidP="00E14F2A">
            <w:pPr>
              <w:rPr>
                <w:del w:id="2401" w:author="RoboGarden Team" w:date="2020-01-23T22:26:00Z"/>
                <w:rFonts w:ascii="Consolas" w:hAnsi="Consolas"/>
                <w:color w:val="404040"/>
                <w:sz w:val="16"/>
                <w:szCs w:val="16"/>
              </w:rPr>
            </w:pPr>
          </w:p>
        </w:tc>
        <w:tc>
          <w:tcPr>
            <w:tcW w:w="3978" w:type="dxa"/>
            <w:tcBorders>
              <w:top w:val="nil"/>
              <w:left w:val="nil"/>
              <w:bottom w:val="nil"/>
              <w:right w:val="nil"/>
            </w:tcBorders>
            <w:shd w:val="clear" w:color="auto" w:fill="FAFAFA"/>
            <w:vAlign w:val="center"/>
            <w:tcPrChange w:id="2402" w:author="Alexis Handford" w:date="2020-01-22T08:14:00Z">
              <w:tcPr>
                <w:tcW w:w="3978" w:type="dxa"/>
                <w:tcBorders>
                  <w:top w:val="nil"/>
                  <w:left w:val="nil"/>
                  <w:bottom w:val="nil"/>
                  <w:right w:val="nil"/>
                </w:tcBorders>
                <w:shd w:val="clear" w:color="auto" w:fill="FAFAFA"/>
              </w:tcPr>
            </w:tcPrChange>
          </w:tcPr>
          <w:p w14:paraId="0001B4BA" w14:textId="15B94B4F" w:rsidR="00E14F2A" w:rsidRPr="007F4B89" w:rsidDel="007052B0" w:rsidRDefault="00E14F2A" w:rsidP="00E14F2A">
            <w:pPr>
              <w:rPr>
                <w:del w:id="2403" w:author="RoboGarden Team" w:date="2020-01-23T22:26:00Z"/>
                <w:rFonts w:ascii="Consolas" w:hAnsi="Consolas"/>
                <w:noProof/>
                <w:color w:val="404040"/>
                <w:sz w:val="16"/>
                <w:szCs w:val="16"/>
              </w:rPr>
            </w:pPr>
          </w:p>
        </w:tc>
        <w:tc>
          <w:tcPr>
            <w:tcW w:w="270" w:type="dxa"/>
            <w:tcBorders>
              <w:top w:val="nil"/>
              <w:left w:val="nil"/>
              <w:bottom w:val="nil"/>
              <w:right w:val="single" w:sz="4" w:space="0" w:color="DBDBDB" w:themeColor="accent3" w:themeTint="66"/>
            </w:tcBorders>
            <w:shd w:val="clear" w:color="auto" w:fill="FAFAFA"/>
            <w:tcPrChange w:id="2404" w:author="Alexis Handford" w:date="2020-01-22T08:14:00Z">
              <w:tcPr>
                <w:tcW w:w="270" w:type="dxa"/>
                <w:tcBorders>
                  <w:top w:val="nil"/>
                  <w:left w:val="nil"/>
                  <w:bottom w:val="nil"/>
                  <w:right w:val="single" w:sz="4" w:space="0" w:color="DBDBDB"/>
                </w:tcBorders>
                <w:shd w:val="clear" w:color="auto" w:fill="FAFAFA"/>
              </w:tcPr>
            </w:tcPrChange>
          </w:tcPr>
          <w:p w14:paraId="5C7EF70B" w14:textId="008ADD8F" w:rsidR="00E14F2A" w:rsidRPr="007F4B89" w:rsidDel="007052B0" w:rsidRDefault="00E14F2A" w:rsidP="00E14F2A">
            <w:pPr>
              <w:rPr>
                <w:del w:id="2405" w:author="RoboGarden Team" w:date="2020-01-23T22:26:00Z"/>
                <w:color w:val="404040"/>
                <w:sz w:val="16"/>
                <w:szCs w:val="16"/>
              </w:rPr>
            </w:pPr>
          </w:p>
        </w:tc>
      </w:tr>
      <w:tr w:rsidR="00E14F2A" w:rsidRPr="007F4B89" w:rsidDel="007052B0" w14:paraId="62805EF3" w14:textId="1B19F639" w:rsidTr="0F9C7661">
        <w:trPr>
          <w:cantSplit/>
          <w:del w:id="2406" w:author="RoboGarden Team" w:date="2020-01-23T22:26:00Z"/>
        </w:trPr>
        <w:tc>
          <w:tcPr>
            <w:tcW w:w="270" w:type="dxa"/>
            <w:tcBorders>
              <w:top w:val="nil"/>
              <w:left w:val="single" w:sz="4" w:space="0" w:color="DBDBDB" w:themeColor="accent3" w:themeTint="66"/>
              <w:bottom w:val="nil"/>
              <w:right w:val="nil"/>
            </w:tcBorders>
            <w:shd w:val="clear" w:color="auto" w:fill="FAFAFA"/>
            <w:tcPrChange w:id="2407" w:author="Alexis Handford" w:date="2020-01-22T08:14:00Z">
              <w:tcPr>
                <w:tcW w:w="270" w:type="dxa"/>
                <w:tcBorders>
                  <w:top w:val="nil"/>
                  <w:left w:val="single" w:sz="4" w:space="0" w:color="DBDBDB"/>
                  <w:bottom w:val="nil"/>
                  <w:right w:val="nil"/>
                </w:tcBorders>
                <w:shd w:val="clear" w:color="auto" w:fill="FAFAFA"/>
              </w:tcPr>
            </w:tcPrChange>
          </w:tcPr>
          <w:p w14:paraId="3FDC6F28" w14:textId="5DB63C77" w:rsidR="00E14F2A" w:rsidRPr="007F4B89" w:rsidDel="007052B0" w:rsidRDefault="00E14F2A" w:rsidP="00E14F2A">
            <w:pPr>
              <w:spacing w:before="120" w:after="120" w:line="256" w:lineRule="auto"/>
              <w:rPr>
                <w:del w:id="2408" w:author="RoboGarden Team" w:date="2020-01-23T22:26:00Z"/>
                <w:color w:val="404040"/>
              </w:rPr>
            </w:pPr>
          </w:p>
        </w:tc>
        <w:tc>
          <w:tcPr>
            <w:tcW w:w="630" w:type="dxa"/>
            <w:tcBorders>
              <w:top w:val="nil"/>
              <w:left w:val="nil"/>
              <w:bottom w:val="nil"/>
              <w:right w:val="nil"/>
            </w:tcBorders>
            <w:shd w:val="clear" w:color="auto" w:fill="FFFFFF" w:themeFill="background1"/>
            <w:vAlign w:val="center"/>
            <w:hideMark/>
            <w:tcPrChange w:id="2409" w:author="Alexis Handford" w:date="2020-01-22T08:14:00Z">
              <w:tcPr>
                <w:tcW w:w="630" w:type="dxa"/>
                <w:tcBorders>
                  <w:top w:val="nil"/>
                  <w:left w:val="nil"/>
                  <w:bottom w:val="nil"/>
                  <w:right w:val="nil"/>
                </w:tcBorders>
                <w:shd w:val="clear" w:color="auto" w:fill="FFFFFF"/>
                <w:hideMark/>
              </w:tcPr>
            </w:tcPrChange>
          </w:tcPr>
          <w:p w14:paraId="06A136EA" w14:textId="69504804" w:rsidR="00E14F2A" w:rsidRPr="007F4B89" w:rsidDel="007052B0" w:rsidRDefault="00E14F2A" w:rsidP="00E14F2A">
            <w:pPr>
              <w:spacing w:before="120" w:after="120" w:line="256" w:lineRule="auto"/>
              <w:rPr>
                <w:del w:id="2410" w:author="RoboGarden Team" w:date="2020-01-23T22:26:00Z"/>
                <w:noProof/>
                <w:color w:val="404040"/>
              </w:rPr>
            </w:pPr>
            <w:del w:id="2411" w:author="RoboGarden Team" w:date="2020-01-23T22:26:00Z">
              <w:r w:rsidRPr="007F4B89" w:rsidDel="007052B0">
                <w:rPr>
                  <w:noProof/>
                  <w:color w:val="404040"/>
                  <w:rPrChange w:id="2412" w:author="Unknown">
                    <w:rPr>
                      <w:noProof/>
                    </w:rPr>
                  </w:rPrChange>
                </w:rPr>
                <mc:AlternateContent>
                  <mc:Choice Requires="wps">
                    <w:drawing>
                      <wp:inline distT="0" distB="0" distL="0" distR="0" wp14:anchorId="673B5211" wp14:editId="69C852DB">
                        <wp:extent cx="207010" cy="207010"/>
                        <wp:effectExtent l="19050" t="19050" r="21590" b="21590"/>
                        <wp:docPr id="78" name="Oval 2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010" cy="207010"/>
                                </a:xfrm>
                                <a:prstGeom prst="ellipse">
                                  <a:avLst/>
                                </a:prstGeom>
                                <a:noFill/>
                                <a:ln w="28575">
                                  <a:solidFill>
                                    <a:srgbClr val="DBDBDB">
                                      <a:lumMod val="90000"/>
                                      <a:lumOff val="0"/>
                                    </a:srgb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inline>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w16se="http://schemas.microsoft.com/office/word/2015/wordml/symex" xmlns:cx1="http://schemas.microsoft.com/office/drawing/2015/9/8/chartex" xmlns:cx="http://schemas.microsoft.com/office/drawing/2014/chartex">
                    <w:pict>
                      <v:oval w14:anchorId="1F13316E" id="Oval 236" o:spid="_x0000_s1026" style="width:16.3pt;height:16.3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" filled="f" strokecolor="#c5c5c5" strokeweight="2.25pt">
                        <v:stroke joinstyle="miter"/>
                        <w10:anchorlock/>
                      </v:oval>
                    </w:pict>
                  </mc:Fallback>
                </mc:AlternateContent>
              </w:r>
            </w:del>
          </w:p>
        </w:tc>
        <w:tc>
          <w:tcPr>
            <w:tcW w:w="450" w:type="dxa"/>
            <w:tcBorders>
              <w:top w:val="nil"/>
              <w:left w:val="nil"/>
              <w:bottom w:val="nil"/>
              <w:right w:val="nil"/>
            </w:tcBorders>
            <w:shd w:val="clear" w:color="auto" w:fill="FFFFFF" w:themeFill="background1"/>
            <w:vAlign w:val="center"/>
            <w:hideMark/>
            <w:tcPrChange w:id="2413" w:author="Alexis Handford" w:date="2020-01-22T08:14:00Z">
              <w:tcPr>
                <w:tcW w:w="450" w:type="dxa"/>
                <w:tcBorders>
                  <w:top w:val="nil"/>
                  <w:left w:val="nil"/>
                  <w:bottom w:val="nil"/>
                  <w:right w:val="nil"/>
                </w:tcBorders>
                <w:shd w:val="clear" w:color="auto" w:fill="FFFFFF"/>
                <w:hideMark/>
              </w:tcPr>
            </w:tcPrChange>
          </w:tcPr>
          <w:p w14:paraId="71C45944" w14:textId="732A7032" w:rsidR="00E14F2A" w:rsidRPr="007F4B89" w:rsidDel="007052B0" w:rsidRDefault="00E14F2A" w:rsidP="00E14F2A">
            <w:pPr>
              <w:spacing w:before="120" w:after="120" w:line="256" w:lineRule="auto"/>
              <w:rPr>
                <w:del w:id="2414" w:author="RoboGarden Team" w:date="2020-01-23T22:26:00Z"/>
                <w:rFonts w:ascii="Open Sans Semibold" w:hAnsi="Open Sans Semibold" w:cs="Open Sans Semibold"/>
                <w:color w:val="404040"/>
              </w:rPr>
            </w:pPr>
            <w:del w:id="2415" w:author="RoboGarden Team" w:date="2020-01-23T22:26:00Z">
              <w:r w:rsidRPr="007F4B89" w:rsidDel="007052B0">
                <w:rPr>
                  <w:rFonts w:ascii="Open Sans Semibold" w:hAnsi="Open Sans Semibold" w:cs="Open Sans Semibold"/>
                  <w:color w:val="404040"/>
                </w:rPr>
                <w:delText>b.</w:delText>
              </w:r>
            </w:del>
          </w:p>
        </w:tc>
        <w:tc>
          <w:tcPr>
            <w:tcW w:w="8841" w:type="dxa"/>
            <w:gridSpan w:val="3"/>
            <w:tcBorders>
              <w:top w:val="nil"/>
              <w:left w:val="nil"/>
              <w:bottom w:val="nil"/>
              <w:right w:val="nil"/>
            </w:tcBorders>
            <w:shd w:val="clear" w:color="auto" w:fill="FFFFFF" w:themeFill="background1"/>
            <w:vAlign w:val="center"/>
            <w:hideMark/>
            <w:tcPrChange w:id="2416" w:author="Alexis Handford" w:date="2020-01-22T08:14:00Z">
              <w:tcPr>
                <w:tcW w:w="8841" w:type="dxa"/>
                <w:gridSpan w:val="3"/>
                <w:tcBorders>
                  <w:top w:val="nil"/>
                  <w:left w:val="nil"/>
                  <w:bottom w:val="nil"/>
                  <w:right w:val="nil"/>
                </w:tcBorders>
                <w:shd w:val="clear" w:color="auto" w:fill="FFFFFF"/>
                <w:hideMark/>
              </w:tcPr>
            </w:tcPrChange>
          </w:tcPr>
          <w:p w14:paraId="14A170A1" w14:textId="7822DB23" w:rsidR="00E14F2A" w:rsidRPr="007F4B89" w:rsidDel="007052B0" w:rsidRDefault="00E14F2A" w:rsidP="00E14F2A">
            <w:pPr>
              <w:spacing w:before="120" w:after="120" w:line="256" w:lineRule="auto"/>
              <w:rPr>
                <w:del w:id="2417" w:author="RoboGarden Team" w:date="2020-01-23T22:26:00Z"/>
                <w:rFonts w:ascii="Consolas" w:hAnsi="Consolas"/>
                <w:color w:val="404040"/>
              </w:rPr>
            </w:pPr>
            <w:del w:id="2418" w:author="RoboGarden Team" w:date="2020-01-23T22:26:00Z">
              <w:r w:rsidRPr="007F4B89" w:rsidDel="007052B0">
                <w:rPr>
                  <w:color w:val="404040"/>
                </w:rPr>
                <w:delText>The Variable dataset divides into two Python lists X and Y</w:delText>
              </w:r>
            </w:del>
          </w:p>
        </w:tc>
        <w:tc>
          <w:tcPr>
            <w:tcW w:w="270" w:type="dxa"/>
            <w:tcBorders>
              <w:top w:val="nil"/>
              <w:left w:val="nil"/>
              <w:bottom w:val="nil"/>
              <w:right w:val="single" w:sz="4" w:space="0" w:color="DBDBDB" w:themeColor="accent3" w:themeTint="66"/>
            </w:tcBorders>
            <w:shd w:val="clear" w:color="auto" w:fill="FAFAFA"/>
            <w:tcPrChange w:id="2419" w:author="Alexis Handford" w:date="2020-01-22T08:14:00Z">
              <w:tcPr>
                <w:tcW w:w="270" w:type="dxa"/>
                <w:tcBorders>
                  <w:top w:val="nil"/>
                  <w:left w:val="nil"/>
                  <w:bottom w:val="nil"/>
                  <w:right w:val="single" w:sz="4" w:space="0" w:color="DBDBDB"/>
                </w:tcBorders>
                <w:shd w:val="clear" w:color="auto" w:fill="FAFAFA"/>
              </w:tcPr>
            </w:tcPrChange>
          </w:tcPr>
          <w:p w14:paraId="106A8BC3" w14:textId="6C3DD4CF" w:rsidR="00E14F2A" w:rsidRPr="007F4B89" w:rsidDel="007052B0" w:rsidRDefault="00E14F2A" w:rsidP="00E14F2A">
            <w:pPr>
              <w:spacing w:before="120" w:after="120" w:line="256" w:lineRule="auto"/>
              <w:rPr>
                <w:del w:id="2420" w:author="RoboGarden Team" w:date="2020-01-23T22:26:00Z"/>
                <w:color w:val="404040"/>
              </w:rPr>
            </w:pPr>
          </w:p>
        </w:tc>
      </w:tr>
      <w:tr w:rsidR="00E14F2A" w:rsidRPr="007F4B89" w:rsidDel="007052B0" w14:paraId="4FFC85BD" w14:textId="39E18FB2" w:rsidTr="0F9C7661">
        <w:trPr>
          <w:cantSplit/>
          <w:trHeight w:val="20"/>
          <w:del w:id="2421" w:author="RoboGarden Team" w:date="2020-01-23T22:26:00Z"/>
        </w:trPr>
        <w:tc>
          <w:tcPr>
            <w:tcW w:w="270" w:type="dxa"/>
            <w:tcBorders>
              <w:top w:val="nil"/>
              <w:left w:val="single" w:sz="4" w:space="0" w:color="DBDBDB" w:themeColor="accent3" w:themeTint="66"/>
              <w:bottom w:val="nil"/>
              <w:right w:val="nil"/>
            </w:tcBorders>
            <w:shd w:val="clear" w:color="auto" w:fill="FAFAFA"/>
            <w:tcPrChange w:id="2422" w:author="Alexis Handford" w:date="2020-01-22T08:14:00Z">
              <w:tcPr>
                <w:tcW w:w="270" w:type="dxa"/>
                <w:tcBorders>
                  <w:top w:val="nil"/>
                  <w:left w:val="single" w:sz="4" w:space="0" w:color="DBDBDB"/>
                  <w:bottom w:val="nil"/>
                  <w:right w:val="nil"/>
                </w:tcBorders>
                <w:shd w:val="clear" w:color="auto" w:fill="FAFAFA"/>
              </w:tcPr>
            </w:tcPrChange>
          </w:tcPr>
          <w:p w14:paraId="71C7896F" w14:textId="4E07A746" w:rsidR="00E14F2A" w:rsidRPr="007F4B89" w:rsidDel="007052B0" w:rsidRDefault="00E14F2A" w:rsidP="00E14F2A">
            <w:pPr>
              <w:rPr>
                <w:del w:id="2423" w:author="RoboGarden Team" w:date="2020-01-23T22:26:00Z"/>
                <w:color w:val="404040"/>
                <w:sz w:val="16"/>
                <w:szCs w:val="16"/>
              </w:rPr>
            </w:pPr>
          </w:p>
        </w:tc>
        <w:tc>
          <w:tcPr>
            <w:tcW w:w="630" w:type="dxa"/>
            <w:tcBorders>
              <w:top w:val="nil"/>
              <w:left w:val="nil"/>
              <w:bottom w:val="nil"/>
              <w:right w:val="nil"/>
            </w:tcBorders>
            <w:shd w:val="clear" w:color="auto" w:fill="FAFAFA"/>
            <w:vAlign w:val="center"/>
            <w:tcPrChange w:id="2424" w:author="Alexis Handford" w:date="2020-01-22T08:14:00Z">
              <w:tcPr>
                <w:tcW w:w="630" w:type="dxa"/>
                <w:tcBorders>
                  <w:top w:val="nil"/>
                  <w:left w:val="nil"/>
                  <w:bottom w:val="nil"/>
                  <w:right w:val="nil"/>
                </w:tcBorders>
                <w:shd w:val="clear" w:color="auto" w:fill="FAFAFA"/>
              </w:tcPr>
            </w:tcPrChange>
          </w:tcPr>
          <w:p w14:paraId="0EF05C84" w14:textId="16A8F59C" w:rsidR="00E14F2A" w:rsidRPr="007F4B89" w:rsidDel="007052B0" w:rsidRDefault="00E14F2A" w:rsidP="00E14F2A">
            <w:pPr>
              <w:rPr>
                <w:del w:id="2425" w:author="RoboGarden Team" w:date="2020-01-23T22:26:00Z"/>
                <w:color w:val="404040"/>
                <w:sz w:val="16"/>
                <w:szCs w:val="16"/>
              </w:rPr>
            </w:pPr>
          </w:p>
        </w:tc>
        <w:tc>
          <w:tcPr>
            <w:tcW w:w="3330" w:type="dxa"/>
            <w:gridSpan w:val="2"/>
            <w:tcBorders>
              <w:top w:val="nil"/>
              <w:left w:val="nil"/>
              <w:bottom w:val="nil"/>
              <w:right w:val="nil"/>
            </w:tcBorders>
            <w:shd w:val="clear" w:color="auto" w:fill="FAFAFA"/>
            <w:vAlign w:val="center"/>
            <w:tcPrChange w:id="2426" w:author="Alexis Handford" w:date="2020-01-22T08:14:00Z">
              <w:tcPr>
                <w:tcW w:w="3330" w:type="dxa"/>
                <w:gridSpan w:val="2"/>
                <w:tcBorders>
                  <w:top w:val="nil"/>
                  <w:left w:val="nil"/>
                  <w:bottom w:val="nil"/>
                  <w:right w:val="nil"/>
                </w:tcBorders>
                <w:shd w:val="clear" w:color="auto" w:fill="FAFAFA"/>
              </w:tcPr>
            </w:tcPrChange>
          </w:tcPr>
          <w:p w14:paraId="3619EABA" w14:textId="6AE31898" w:rsidR="00E14F2A" w:rsidRPr="007F4B89" w:rsidDel="007052B0" w:rsidRDefault="00E14F2A" w:rsidP="00E14F2A">
            <w:pPr>
              <w:rPr>
                <w:del w:id="2427" w:author="RoboGarden Team" w:date="2020-01-23T22:26:00Z"/>
                <w:rFonts w:ascii="Consolas" w:hAnsi="Consolas"/>
                <w:color w:val="404040"/>
                <w:sz w:val="16"/>
                <w:szCs w:val="16"/>
              </w:rPr>
            </w:pPr>
          </w:p>
        </w:tc>
        <w:tc>
          <w:tcPr>
            <w:tcW w:w="1980" w:type="dxa"/>
            <w:tcBorders>
              <w:top w:val="nil"/>
              <w:left w:val="nil"/>
              <w:bottom w:val="nil"/>
              <w:right w:val="nil"/>
            </w:tcBorders>
            <w:shd w:val="clear" w:color="auto" w:fill="FAFAFA"/>
            <w:vAlign w:val="center"/>
            <w:tcPrChange w:id="2428" w:author="Alexis Handford" w:date="2020-01-22T08:14:00Z">
              <w:tcPr>
                <w:tcW w:w="1980" w:type="dxa"/>
                <w:tcBorders>
                  <w:top w:val="nil"/>
                  <w:left w:val="nil"/>
                  <w:bottom w:val="nil"/>
                  <w:right w:val="nil"/>
                </w:tcBorders>
                <w:shd w:val="clear" w:color="auto" w:fill="FAFAFA"/>
              </w:tcPr>
            </w:tcPrChange>
          </w:tcPr>
          <w:p w14:paraId="1B4EB2F2" w14:textId="25335E88" w:rsidR="00E14F2A" w:rsidRPr="007F4B89" w:rsidDel="007052B0" w:rsidRDefault="00E14F2A" w:rsidP="00E14F2A">
            <w:pPr>
              <w:rPr>
                <w:del w:id="2429" w:author="RoboGarden Team" w:date="2020-01-23T22:26:00Z"/>
                <w:rFonts w:ascii="Consolas" w:hAnsi="Consolas"/>
                <w:color w:val="404040"/>
                <w:sz w:val="16"/>
                <w:szCs w:val="16"/>
              </w:rPr>
            </w:pPr>
          </w:p>
        </w:tc>
        <w:tc>
          <w:tcPr>
            <w:tcW w:w="3978" w:type="dxa"/>
            <w:tcBorders>
              <w:top w:val="nil"/>
              <w:left w:val="nil"/>
              <w:bottom w:val="nil"/>
              <w:right w:val="nil"/>
            </w:tcBorders>
            <w:shd w:val="clear" w:color="auto" w:fill="FAFAFA"/>
            <w:vAlign w:val="center"/>
            <w:tcPrChange w:id="2430" w:author="Alexis Handford" w:date="2020-01-22T08:14:00Z">
              <w:tcPr>
                <w:tcW w:w="3978" w:type="dxa"/>
                <w:tcBorders>
                  <w:top w:val="nil"/>
                  <w:left w:val="nil"/>
                  <w:bottom w:val="nil"/>
                  <w:right w:val="nil"/>
                </w:tcBorders>
                <w:shd w:val="clear" w:color="auto" w:fill="FAFAFA"/>
              </w:tcPr>
            </w:tcPrChange>
          </w:tcPr>
          <w:p w14:paraId="3533AB6E" w14:textId="3EBE3CAE" w:rsidR="00E14F2A" w:rsidRPr="007F4B89" w:rsidDel="007052B0" w:rsidRDefault="00E14F2A" w:rsidP="00E14F2A">
            <w:pPr>
              <w:rPr>
                <w:del w:id="2431" w:author="RoboGarden Team" w:date="2020-01-23T22:26:00Z"/>
                <w:rFonts w:ascii="Consolas" w:hAnsi="Consolas"/>
                <w:noProof/>
                <w:color w:val="404040"/>
                <w:sz w:val="16"/>
                <w:szCs w:val="16"/>
              </w:rPr>
            </w:pPr>
          </w:p>
        </w:tc>
        <w:tc>
          <w:tcPr>
            <w:tcW w:w="270" w:type="dxa"/>
            <w:tcBorders>
              <w:top w:val="nil"/>
              <w:left w:val="nil"/>
              <w:bottom w:val="nil"/>
              <w:right w:val="single" w:sz="4" w:space="0" w:color="DBDBDB" w:themeColor="accent3" w:themeTint="66"/>
            </w:tcBorders>
            <w:shd w:val="clear" w:color="auto" w:fill="FAFAFA"/>
            <w:tcPrChange w:id="2432" w:author="Alexis Handford" w:date="2020-01-22T08:14:00Z">
              <w:tcPr>
                <w:tcW w:w="270" w:type="dxa"/>
                <w:tcBorders>
                  <w:top w:val="nil"/>
                  <w:left w:val="nil"/>
                  <w:bottom w:val="nil"/>
                  <w:right w:val="single" w:sz="4" w:space="0" w:color="DBDBDB"/>
                </w:tcBorders>
                <w:shd w:val="clear" w:color="auto" w:fill="FAFAFA"/>
              </w:tcPr>
            </w:tcPrChange>
          </w:tcPr>
          <w:p w14:paraId="1A4479AC" w14:textId="232ABEAC" w:rsidR="00E14F2A" w:rsidRPr="007F4B89" w:rsidDel="007052B0" w:rsidRDefault="00E14F2A" w:rsidP="00E14F2A">
            <w:pPr>
              <w:rPr>
                <w:del w:id="2433" w:author="RoboGarden Team" w:date="2020-01-23T22:26:00Z"/>
                <w:color w:val="404040"/>
                <w:sz w:val="16"/>
                <w:szCs w:val="16"/>
              </w:rPr>
            </w:pPr>
          </w:p>
        </w:tc>
      </w:tr>
      <w:tr w:rsidR="00E14F2A" w:rsidRPr="007F4B89" w:rsidDel="007052B0" w14:paraId="6C13ED39" w14:textId="0C052A7F" w:rsidTr="0F9C7661">
        <w:trPr>
          <w:cantSplit/>
          <w:del w:id="2434" w:author="RoboGarden Team" w:date="2020-01-23T22:26:00Z"/>
        </w:trPr>
        <w:tc>
          <w:tcPr>
            <w:tcW w:w="270" w:type="dxa"/>
            <w:tcBorders>
              <w:top w:val="nil"/>
              <w:left w:val="single" w:sz="4" w:space="0" w:color="DBDBDB" w:themeColor="accent3" w:themeTint="66"/>
              <w:bottom w:val="nil"/>
              <w:right w:val="nil"/>
            </w:tcBorders>
            <w:shd w:val="clear" w:color="auto" w:fill="FAFAFA"/>
            <w:tcPrChange w:id="2435" w:author="Alexis Handford" w:date="2020-01-22T08:14:00Z">
              <w:tcPr>
                <w:tcW w:w="270" w:type="dxa"/>
                <w:tcBorders>
                  <w:top w:val="nil"/>
                  <w:left w:val="single" w:sz="4" w:space="0" w:color="DBDBDB"/>
                  <w:bottom w:val="nil"/>
                  <w:right w:val="nil"/>
                </w:tcBorders>
                <w:shd w:val="clear" w:color="auto" w:fill="FAFAFA"/>
              </w:tcPr>
            </w:tcPrChange>
          </w:tcPr>
          <w:p w14:paraId="25A37DBA" w14:textId="1D5276E2" w:rsidR="00E14F2A" w:rsidRPr="007F4B89" w:rsidDel="007052B0" w:rsidRDefault="00E14F2A" w:rsidP="00E14F2A">
            <w:pPr>
              <w:spacing w:before="120" w:after="120" w:line="256" w:lineRule="auto"/>
              <w:rPr>
                <w:del w:id="2436" w:author="RoboGarden Team" w:date="2020-01-23T22:26:00Z"/>
                <w:color w:val="404040"/>
              </w:rPr>
            </w:pPr>
          </w:p>
        </w:tc>
        <w:tc>
          <w:tcPr>
            <w:tcW w:w="630" w:type="dxa"/>
            <w:tcBorders>
              <w:top w:val="nil"/>
              <w:left w:val="nil"/>
              <w:bottom w:val="nil"/>
              <w:right w:val="nil"/>
            </w:tcBorders>
            <w:shd w:val="clear" w:color="auto" w:fill="FFFFFF" w:themeFill="background1"/>
            <w:vAlign w:val="center"/>
            <w:hideMark/>
            <w:tcPrChange w:id="2437" w:author="Alexis Handford" w:date="2020-01-22T08:14:00Z">
              <w:tcPr>
                <w:tcW w:w="630" w:type="dxa"/>
                <w:tcBorders>
                  <w:top w:val="nil"/>
                  <w:left w:val="nil"/>
                  <w:bottom w:val="nil"/>
                  <w:right w:val="nil"/>
                </w:tcBorders>
                <w:shd w:val="clear" w:color="auto" w:fill="FFFFFF"/>
                <w:hideMark/>
              </w:tcPr>
            </w:tcPrChange>
          </w:tcPr>
          <w:p w14:paraId="0C1B08CA" w14:textId="57E8B5FC" w:rsidR="00E14F2A" w:rsidRPr="007F4B89" w:rsidDel="007052B0" w:rsidRDefault="00E14F2A" w:rsidP="00E14F2A">
            <w:pPr>
              <w:spacing w:before="120" w:after="120" w:line="256" w:lineRule="auto"/>
              <w:rPr>
                <w:del w:id="2438" w:author="RoboGarden Team" w:date="2020-01-23T22:26:00Z"/>
                <w:noProof/>
                <w:color w:val="404040"/>
              </w:rPr>
            </w:pPr>
            <w:del w:id="2439" w:author="RoboGarden Team" w:date="2020-01-23T22:26:00Z">
              <w:r w:rsidRPr="007F4B89" w:rsidDel="007052B0">
                <w:rPr>
                  <w:noProof/>
                  <w:color w:val="404040"/>
                  <w:rPrChange w:id="2440" w:author="Unknown">
                    <w:rPr>
                      <w:noProof/>
                    </w:rPr>
                  </w:rPrChange>
                </w:rPr>
                <mc:AlternateContent>
                  <mc:Choice Requires="wps">
                    <w:drawing>
                      <wp:inline distT="0" distB="0" distL="0" distR="0" wp14:anchorId="451F7EFD" wp14:editId="64578B2C">
                        <wp:extent cx="207010" cy="207010"/>
                        <wp:effectExtent l="19050" t="19050" r="21590" b="21590"/>
                        <wp:docPr id="77" name="Oval 2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010" cy="207010"/>
                                </a:xfrm>
                                <a:prstGeom prst="ellipse">
                                  <a:avLst/>
                                </a:prstGeom>
                                <a:noFill/>
                                <a:ln w="28575">
                                  <a:solidFill>
                                    <a:srgbClr val="DBDBDB">
                                      <a:lumMod val="90000"/>
                                      <a:lumOff val="0"/>
                                    </a:srgb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inline>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w16se="http://schemas.microsoft.com/office/word/2015/wordml/symex" xmlns:cx1="http://schemas.microsoft.com/office/drawing/2015/9/8/chartex" xmlns:cx="http://schemas.microsoft.com/office/drawing/2014/chartex">
                    <w:pict>
                      <v:oval w14:anchorId="1C405ED3" id="Oval 237" o:spid="_x0000_s1026" style="width:16.3pt;height:16.3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" filled="f" strokecolor="#c5c5c5" strokeweight="2.25pt">
                        <v:stroke joinstyle="miter"/>
                        <w10:anchorlock/>
                      </v:oval>
                    </w:pict>
                  </mc:Fallback>
                </mc:AlternateContent>
              </w:r>
            </w:del>
          </w:p>
        </w:tc>
        <w:tc>
          <w:tcPr>
            <w:tcW w:w="450" w:type="dxa"/>
            <w:tcBorders>
              <w:top w:val="nil"/>
              <w:left w:val="nil"/>
              <w:bottom w:val="nil"/>
              <w:right w:val="nil"/>
            </w:tcBorders>
            <w:shd w:val="clear" w:color="auto" w:fill="FFFFFF" w:themeFill="background1"/>
            <w:vAlign w:val="center"/>
            <w:hideMark/>
            <w:tcPrChange w:id="2441" w:author="Alexis Handford" w:date="2020-01-22T08:14:00Z">
              <w:tcPr>
                <w:tcW w:w="450" w:type="dxa"/>
                <w:tcBorders>
                  <w:top w:val="nil"/>
                  <w:left w:val="nil"/>
                  <w:bottom w:val="nil"/>
                  <w:right w:val="nil"/>
                </w:tcBorders>
                <w:shd w:val="clear" w:color="auto" w:fill="FFFFFF"/>
                <w:hideMark/>
              </w:tcPr>
            </w:tcPrChange>
          </w:tcPr>
          <w:p w14:paraId="042CD40D" w14:textId="0E602172" w:rsidR="00E14F2A" w:rsidRPr="007F4B89" w:rsidDel="007052B0" w:rsidRDefault="00E14F2A" w:rsidP="00E14F2A">
            <w:pPr>
              <w:spacing w:before="120" w:after="120" w:line="256" w:lineRule="auto"/>
              <w:rPr>
                <w:del w:id="2442" w:author="RoboGarden Team" w:date="2020-01-23T22:26:00Z"/>
                <w:rFonts w:ascii="Open Sans Semibold" w:hAnsi="Open Sans Semibold" w:cs="Open Sans Semibold"/>
                <w:color w:val="404040"/>
              </w:rPr>
            </w:pPr>
            <w:del w:id="2443" w:author="RoboGarden Team" w:date="2020-01-23T22:26:00Z">
              <w:r w:rsidRPr="007F4B89" w:rsidDel="007052B0">
                <w:rPr>
                  <w:rFonts w:ascii="Open Sans Semibold" w:hAnsi="Open Sans Semibold" w:cs="Open Sans Semibold"/>
                  <w:color w:val="404040"/>
                </w:rPr>
                <w:delText>c.</w:delText>
              </w:r>
            </w:del>
          </w:p>
        </w:tc>
        <w:tc>
          <w:tcPr>
            <w:tcW w:w="8841" w:type="dxa"/>
            <w:gridSpan w:val="3"/>
            <w:tcBorders>
              <w:top w:val="nil"/>
              <w:left w:val="nil"/>
              <w:bottom w:val="nil"/>
              <w:right w:val="nil"/>
            </w:tcBorders>
            <w:shd w:val="clear" w:color="auto" w:fill="FFFFFF" w:themeFill="background1"/>
            <w:vAlign w:val="center"/>
            <w:hideMark/>
            <w:tcPrChange w:id="2444" w:author="Alexis Handford" w:date="2020-01-22T08:14:00Z">
              <w:tcPr>
                <w:tcW w:w="8841" w:type="dxa"/>
                <w:gridSpan w:val="3"/>
                <w:tcBorders>
                  <w:top w:val="nil"/>
                  <w:left w:val="nil"/>
                  <w:bottom w:val="nil"/>
                  <w:right w:val="nil"/>
                </w:tcBorders>
                <w:shd w:val="clear" w:color="auto" w:fill="FFFFFF"/>
                <w:hideMark/>
              </w:tcPr>
            </w:tcPrChange>
          </w:tcPr>
          <w:p w14:paraId="46CF9FB5" w14:textId="427EC261" w:rsidR="00E14F2A" w:rsidRPr="007F4B89" w:rsidDel="007052B0" w:rsidRDefault="00E14F2A" w:rsidP="00E14F2A">
            <w:pPr>
              <w:spacing w:before="120" w:after="120" w:line="256" w:lineRule="auto"/>
              <w:rPr>
                <w:del w:id="2445" w:author="RoboGarden Team" w:date="2020-01-23T22:26:00Z"/>
                <w:rFonts w:ascii="Consolas" w:hAnsi="Consolas"/>
                <w:color w:val="404040"/>
              </w:rPr>
            </w:pPr>
            <w:del w:id="2446" w:author="RoboGarden Team" w:date="2020-01-23T22:26:00Z">
              <w:r w:rsidRPr="007F4B89" w:rsidDel="007052B0">
                <w:rPr>
                  <w:color w:val="404040"/>
                </w:rPr>
                <w:delText xml:space="preserve">The Variable dataset divides into two Numpy arrays X and </w:delText>
              </w:r>
              <w:commentRangeStart w:id="2447"/>
              <w:r w:rsidRPr="007F4B89" w:rsidDel="007052B0">
                <w:rPr>
                  <w:color w:val="404040"/>
                </w:rPr>
                <w:delText>Y</w:delText>
              </w:r>
            </w:del>
            <w:commentRangeEnd w:id="2447"/>
            <w:r w:rsidR="009854C9">
              <w:rPr>
                <w:rStyle w:val="CommentReference"/>
                <w:color w:val="404040"/>
              </w:rPr>
              <w:commentReference w:id="2447"/>
            </w:r>
          </w:p>
        </w:tc>
        <w:tc>
          <w:tcPr>
            <w:tcW w:w="270" w:type="dxa"/>
            <w:tcBorders>
              <w:top w:val="nil"/>
              <w:left w:val="nil"/>
              <w:bottom w:val="nil"/>
              <w:right w:val="single" w:sz="4" w:space="0" w:color="DBDBDB" w:themeColor="accent3" w:themeTint="66"/>
            </w:tcBorders>
            <w:shd w:val="clear" w:color="auto" w:fill="FAFAFA"/>
            <w:tcPrChange w:id="2448" w:author="Alexis Handford" w:date="2020-01-22T08:14:00Z">
              <w:tcPr>
                <w:tcW w:w="270" w:type="dxa"/>
                <w:tcBorders>
                  <w:top w:val="nil"/>
                  <w:left w:val="nil"/>
                  <w:bottom w:val="nil"/>
                  <w:right w:val="single" w:sz="4" w:space="0" w:color="DBDBDB"/>
                </w:tcBorders>
                <w:shd w:val="clear" w:color="auto" w:fill="FAFAFA"/>
              </w:tcPr>
            </w:tcPrChange>
          </w:tcPr>
          <w:p w14:paraId="262ECA4F" w14:textId="13F3D37D" w:rsidR="00E14F2A" w:rsidRPr="007F4B89" w:rsidDel="007052B0" w:rsidRDefault="00E14F2A" w:rsidP="00E14F2A">
            <w:pPr>
              <w:spacing w:before="120" w:after="120" w:line="256" w:lineRule="auto"/>
              <w:rPr>
                <w:del w:id="2449" w:author="RoboGarden Team" w:date="2020-01-23T22:26:00Z"/>
                <w:color w:val="404040"/>
              </w:rPr>
            </w:pPr>
          </w:p>
        </w:tc>
      </w:tr>
      <w:tr w:rsidR="00E14F2A" w:rsidRPr="007F4B89" w:rsidDel="007052B0" w14:paraId="34300AAD" w14:textId="745405E3" w:rsidTr="0F9C7661">
        <w:trPr>
          <w:cantSplit/>
          <w:del w:id="2450" w:author="RoboGarden Team" w:date="2020-01-23T22:26:00Z"/>
        </w:trPr>
        <w:tc>
          <w:tcPr>
            <w:tcW w:w="270" w:type="dxa"/>
            <w:tcBorders>
              <w:top w:val="nil"/>
              <w:left w:val="single" w:sz="4" w:space="0" w:color="DBDBDB" w:themeColor="accent3" w:themeTint="66"/>
              <w:bottom w:val="nil"/>
              <w:right w:val="nil"/>
            </w:tcBorders>
            <w:shd w:val="clear" w:color="auto" w:fill="FAFAFA"/>
            <w:tcPrChange w:id="2451" w:author="Alexis Handford" w:date="2020-01-22T08:14:00Z">
              <w:tcPr>
                <w:tcW w:w="270" w:type="dxa"/>
                <w:tcBorders>
                  <w:top w:val="nil"/>
                  <w:left w:val="single" w:sz="4" w:space="0" w:color="DBDBDB"/>
                  <w:bottom w:val="nil"/>
                  <w:right w:val="nil"/>
                </w:tcBorders>
                <w:shd w:val="clear" w:color="auto" w:fill="FAFAFA"/>
              </w:tcPr>
            </w:tcPrChange>
          </w:tcPr>
          <w:p w14:paraId="53808A35" w14:textId="3D3BF393" w:rsidR="00E14F2A" w:rsidRPr="007F4B89" w:rsidDel="007052B0" w:rsidRDefault="00E14F2A" w:rsidP="00E14F2A">
            <w:pPr>
              <w:rPr>
                <w:del w:id="2452" w:author="RoboGarden Team" w:date="2020-01-23T22:26:00Z"/>
                <w:color w:val="404040"/>
                <w:sz w:val="16"/>
                <w:szCs w:val="16"/>
              </w:rPr>
            </w:pPr>
          </w:p>
        </w:tc>
        <w:tc>
          <w:tcPr>
            <w:tcW w:w="3960" w:type="dxa"/>
            <w:gridSpan w:val="3"/>
            <w:tcBorders>
              <w:top w:val="nil"/>
              <w:left w:val="nil"/>
              <w:bottom w:val="nil"/>
              <w:right w:val="nil"/>
            </w:tcBorders>
            <w:shd w:val="clear" w:color="auto" w:fill="FAFAFA"/>
            <w:vAlign w:val="center"/>
            <w:tcPrChange w:id="2453" w:author="Alexis Handford" w:date="2020-01-22T08:14:00Z">
              <w:tcPr>
                <w:tcW w:w="3960" w:type="dxa"/>
                <w:gridSpan w:val="3"/>
                <w:tcBorders>
                  <w:top w:val="nil"/>
                  <w:left w:val="nil"/>
                  <w:bottom w:val="nil"/>
                  <w:right w:val="nil"/>
                </w:tcBorders>
                <w:shd w:val="clear" w:color="auto" w:fill="FAFAFA"/>
              </w:tcPr>
            </w:tcPrChange>
          </w:tcPr>
          <w:p w14:paraId="0542FFAE" w14:textId="3FFC1309" w:rsidR="00E14F2A" w:rsidRPr="007F4B89" w:rsidDel="007052B0" w:rsidRDefault="00E14F2A" w:rsidP="00E14F2A">
            <w:pPr>
              <w:rPr>
                <w:del w:id="2454" w:author="RoboGarden Team" w:date="2020-01-23T22:26:00Z"/>
                <w:rFonts w:ascii="Consolas" w:hAnsi="Consolas"/>
                <w:color w:val="404040"/>
                <w:sz w:val="16"/>
                <w:szCs w:val="16"/>
              </w:rPr>
            </w:pPr>
          </w:p>
        </w:tc>
        <w:tc>
          <w:tcPr>
            <w:tcW w:w="1980" w:type="dxa"/>
            <w:tcBorders>
              <w:top w:val="nil"/>
              <w:left w:val="nil"/>
              <w:bottom w:val="nil"/>
              <w:right w:val="nil"/>
            </w:tcBorders>
            <w:shd w:val="clear" w:color="auto" w:fill="FAFAFA"/>
            <w:vAlign w:val="center"/>
            <w:tcPrChange w:id="2455" w:author="Alexis Handford" w:date="2020-01-22T08:14:00Z">
              <w:tcPr>
                <w:tcW w:w="1980" w:type="dxa"/>
                <w:tcBorders>
                  <w:top w:val="nil"/>
                  <w:left w:val="nil"/>
                  <w:bottom w:val="nil"/>
                  <w:right w:val="nil"/>
                </w:tcBorders>
                <w:shd w:val="clear" w:color="auto" w:fill="FAFAFA"/>
              </w:tcPr>
            </w:tcPrChange>
          </w:tcPr>
          <w:p w14:paraId="76576351" w14:textId="447328CB" w:rsidR="00E14F2A" w:rsidRPr="007F4B89" w:rsidDel="007052B0" w:rsidRDefault="00E14F2A" w:rsidP="00E14F2A">
            <w:pPr>
              <w:rPr>
                <w:del w:id="2456" w:author="RoboGarden Team" w:date="2020-01-23T22:26:00Z"/>
                <w:rFonts w:ascii="Consolas" w:hAnsi="Consolas"/>
                <w:color w:val="404040"/>
                <w:sz w:val="16"/>
                <w:szCs w:val="16"/>
              </w:rPr>
            </w:pPr>
          </w:p>
        </w:tc>
        <w:tc>
          <w:tcPr>
            <w:tcW w:w="3978" w:type="dxa"/>
            <w:tcBorders>
              <w:top w:val="nil"/>
              <w:left w:val="nil"/>
              <w:bottom w:val="nil"/>
              <w:right w:val="nil"/>
            </w:tcBorders>
            <w:shd w:val="clear" w:color="auto" w:fill="FAFAFA"/>
            <w:vAlign w:val="center"/>
            <w:tcPrChange w:id="2457" w:author="Alexis Handford" w:date="2020-01-22T08:14:00Z">
              <w:tcPr>
                <w:tcW w:w="3978" w:type="dxa"/>
                <w:tcBorders>
                  <w:top w:val="nil"/>
                  <w:left w:val="nil"/>
                  <w:bottom w:val="nil"/>
                  <w:right w:val="nil"/>
                </w:tcBorders>
                <w:shd w:val="clear" w:color="auto" w:fill="FAFAFA"/>
              </w:tcPr>
            </w:tcPrChange>
          </w:tcPr>
          <w:p w14:paraId="118A019B" w14:textId="10F0DC80" w:rsidR="00E14F2A" w:rsidRPr="007F4B89" w:rsidDel="007052B0" w:rsidRDefault="00E14F2A" w:rsidP="00E14F2A">
            <w:pPr>
              <w:rPr>
                <w:del w:id="2458" w:author="RoboGarden Team" w:date="2020-01-23T22:26:00Z"/>
                <w:rFonts w:ascii="Consolas" w:hAnsi="Consolas"/>
                <w:color w:val="404040"/>
                <w:sz w:val="16"/>
                <w:szCs w:val="16"/>
              </w:rPr>
            </w:pPr>
          </w:p>
        </w:tc>
        <w:tc>
          <w:tcPr>
            <w:tcW w:w="270" w:type="dxa"/>
            <w:tcBorders>
              <w:top w:val="nil"/>
              <w:left w:val="nil"/>
              <w:bottom w:val="nil"/>
              <w:right w:val="single" w:sz="4" w:space="0" w:color="DBDBDB" w:themeColor="accent3" w:themeTint="66"/>
            </w:tcBorders>
            <w:shd w:val="clear" w:color="auto" w:fill="FAFAFA"/>
            <w:tcPrChange w:id="2459" w:author="Alexis Handford" w:date="2020-01-22T08:14:00Z">
              <w:tcPr>
                <w:tcW w:w="270" w:type="dxa"/>
                <w:tcBorders>
                  <w:top w:val="nil"/>
                  <w:left w:val="nil"/>
                  <w:bottom w:val="nil"/>
                  <w:right w:val="single" w:sz="4" w:space="0" w:color="DBDBDB"/>
                </w:tcBorders>
                <w:shd w:val="clear" w:color="auto" w:fill="FAFAFA"/>
              </w:tcPr>
            </w:tcPrChange>
          </w:tcPr>
          <w:p w14:paraId="766C4F6D" w14:textId="0347CB6F" w:rsidR="00E14F2A" w:rsidRPr="007F4B89" w:rsidDel="007052B0" w:rsidRDefault="00E14F2A" w:rsidP="00E14F2A">
            <w:pPr>
              <w:rPr>
                <w:del w:id="2460" w:author="RoboGarden Team" w:date="2020-01-23T22:26:00Z"/>
                <w:color w:val="404040"/>
                <w:sz w:val="16"/>
                <w:szCs w:val="16"/>
              </w:rPr>
            </w:pPr>
          </w:p>
        </w:tc>
      </w:tr>
      <w:tr w:rsidR="00E14F2A" w:rsidRPr="007F4B89" w:rsidDel="007052B0" w14:paraId="3F323834" w14:textId="6858ECDA" w:rsidTr="0F9C7661">
        <w:trPr>
          <w:cantSplit/>
          <w:del w:id="2461" w:author="RoboGarden Team" w:date="2020-01-23T22:26:00Z"/>
        </w:trPr>
        <w:tc>
          <w:tcPr>
            <w:tcW w:w="270" w:type="dxa"/>
            <w:tcBorders>
              <w:top w:val="nil"/>
              <w:left w:val="single" w:sz="4" w:space="0" w:color="DBDBDB" w:themeColor="accent3" w:themeTint="66"/>
              <w:bottom w:val="nil"/>
              <w:right w:val="nil"/>
            </w:tcBorders>
            <w:shd w:val="clear" w:color="auto" w:fill="FAFAFA"/>
            <w:tcPrChange w:id="2462" w:author="Alexis Handford" w:date="2020-01-22T08:14:00Z">
              <w:tcPr>
                <w:tcW w:w="270" w:type="dxa"/>
                <w:tcBorders>
                  <w:top w:val="nil"/>
                  <w:left w:val="single" w:sz="4" w:space="0" w:color="DBDBDB"/>
                  <w:bottom w:val="nil"/>
                  <w:right w:val="nil"/>
                </w:tcBorders>
                <w:shd w:val="clear" w:color="auto" w:fill="FAFAFA"/>
              </w:tcPr>
            </w:tcPrChange>
          </w:tcPr>
          <w:p w14:paraId="32164EEA" w14:textId="5672C7E2" w:rsidR="00E14F2A" w:rsidRPr="007F4B89" w:rsidDel="007052B0" w:rsidRDefault="00E14F2A" w:rsidP="00E14F2A">
            <w:pPr>
              <w:spacing w:before="120" w:after="120" w:line="256" w:lineRule="auto"/>
              <w:rPr>
                <w:del w:id="2463" w:author="RoboGarden Team" w:date="2020-01-23T22:26:00Z"/>
                <w:color w:val="404040"/>
              </w:rPr>
            </w:pPr>
          </w:p>
        </w:tc>
        <w:tc>
          <w:tcPr>
            <w:tcW w:w="630" w:type="dxa"/>
            <w:tcBorders>
              <w:top w:val="nil"/>
              <w:left w:val="nil"/>
              <w:bottom w:val="nil"/>
              <w:right w:val="nil"/>
            </w:tcBorders>
            <w:shd w:val="clear" w:color="auto" w:fill="FFFFFF" w:themeFill="background1"/>
            <w:vAlign w:val="center"/>
            <w:hideMark/>
            <w:tcPrChange w:id="2464" w:author="Alexis Handford" w:date="2020-01-22T08:14:00Z">
              <w:tcPr>
                <w:tcW w:w="630" w:type="dxa"/>
                <w:tcBorders>
                  <w:top w:val="nil"/>
                  <w:left w:val="nil"/>
                  <w:bottom w:val="nil"/>
                  <w:right w:val="nil"/>
                </w:tcBorders>
                <w:shd w:val="clear" w:color="auto" w:fill="FFFFFF"/>
                <w:hideMark/>
              </w:tcPr>
            </w:tcPrChange>
          </w:tcPr>
          <w:p w14:paraId="1CDE261A" w14:textId="0028EB8E" w:rsidR="00E14F2A" w:rsidRPr="007F4B89" w:rsidDel="007052B0" w:rsidRDefault="00E14F2A" w:rsidP="00E14F2A">
            <w:pPr>
              <w:spacing w:before="120" w:after="120" w:line="256" w:lineRule="auto"/>
              <w:rPr>
                <w:del w:id="2465" w:author="RoboGarden Team" w:date="2020-01-23T22:26:00Z"/>
                <w:noProof/>
                <w:color w:val="404040"/>
              </w:rPr>
            </w:pPr>
            <w:del w:id="2466" w:author="RoboGarden Team" w:date="2020-01-23T22:26:00Z">
              <w:r w:rsidRPr="007F4B89" w:rsidDel="007052B0">
                <w:rPr>
                  <w:noProof/>
                  <w:color w:val="404040"/>
                  <w:rPrChange w:id="2467" w:author="Unknown">
                    <w:rPr>
                      <w:noProof/>
                    </w:rPr>
                  </w:rPrChange>
                </w:rPr>
                <mc:AlternateContent>
                  <mc:Choice Requires="wps">
                    <w:drawing>
                      <wp:inline distT="0" distB="0" distL="0" distR="0" wp14:anchorId="0D82F9F8" wp14:editId="74BC508B">
                        <wp:extent cx="207010" cy="207010"/>
                        <wp:effectExtent l="19050" t="19050" r="21590" b="21590"/>
                        <wp:docPr id="76" name="Oval 2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010" cy="207010"/>
                                </a:xfrm>
                                <a:prstGeom prst="ellipse">
                                  <a:avLst/>
                                </a:prstGeom>
                                <a:noFill/>
                                <a:ln w="28575">
                                  <a:solidFill>
                                    <a:srgbClr val="DBDBDB">
                                      <a:lumMod val="90000"/>
                                      <a:lumOff val="0"/>
                                    </a:srgb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inline>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w16se="http://schemas.microsoft.com/office/word/2015/wordml/symex" xmlns:cx1="http://schemas.microsoft.com/office/drawing/2015/9/8/chartex" xmlns:cx="http://schemas.microsoft.com/office/drawing/2014/chartex">
                    <w:pict>
                      <v:oval w14:anchorId="33899E54" id="Oval 238" o:spid="_x0000_s1026" style="width:16.3pt;height:16.3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" filled="f" strokecolor="#c5c5c5" strokeweight="2.25pt">
                        <v:stroke joinstyle="miter"/>
                        <w10:anchorlock/>
                      </v:oval>
                    </w:pict>
                  </mc:Fallback>
                </mc:AlternateContent>
              </w:r>
            </w:del>
          </w:p>
        </w:tc>
        <w:tc>
          <w:tcPr>
            <w:tcW w:w="450" w:type="dxa"/>
            <w:tcBorders>
              <w:top w:val="nil"/>
              <w:left w:val="nil"/>
              <w:bottom w:val="nil"/>
              <w:right w:val="nil"/>
            </w:tcBorders>
            <w:shd w:val="clear" w:color="auto" w:fill="FFFFFF" w:themeFill="background1"/>
            <w:vAlign w:val="center"/>
            <w:hideMark/>
            <w:tcPrChange w:id="2468" w:author="Alexis Handford" w:date="2020-01-22T08:14:00Z">
              <w:tcPr>
                <w:tcW w:w="450" w:type="dxa"/>
                <w:tcBorders>
                  <w:top w:val="nil"/>
                  <w:left w:val="nil"/>
                  <w:bottom w:val="nil"/>
                  <w:right w:val="nil"/>
                </w:tcBorders>
                <w:shd w:val="clear" w:color="auto" w:fill="FFFFFF"/>
                <w:hideMark/>
              </w:tcPr>
            </w:tcPrChange>
          </w:tcPr>
          <w:p w14:paraId="116864AD" w14:textId="2841C87E" w:rsidR="00E14F2A" w:rsidRPr="007F4B89" w:rsidDel="007052B0" w:rsidRDefault="00E14F2A" w:rsidP="00E14F2A">
            <w:pPr>
              <w:spacing w:before="120" w:after="120" w:line="256" w:lineRule="auto"/>
              <w:rPr>
                <w:del w:id="2469" w:author="RoboGarden Team" w:date="2020-01-23T22:26:00Z"/>
                <w:rFonts w:ascii="Open Sans Semibold" w:hAnsi="Open Sans Semibold" w:cs="Open Sans Semibold"/>
                <w:color w:val="404040"/>
              </w:rPr>
            </w:pPr>
            <w:del w:id="2470" w:author="RoboGarden Team" w:date="2020-01-23T22:26:00Z">
              <w:r w:rsidRPr="007F4B89" w:rsidDel="007052B0">
                <w:rPr>
                  <w:rFonts w:ascii="Open Sans Semibold" w:hAnsi="Open Sans Semibold" w:cs="Open Sans Semibold"/>
                  <w:color w:val="404040"/>
                </w:rPr>
                <w:delText>d.</w:delText>
              </w:r>
            </w:del>
          </w:p>
        </w:tc>
        <w:tc>
          <w:tcPr>
            <w:tcW w:w="8841" w:type="dxa"/>
            <w:gridSpan w:val="3"/>
            <w:tcBorders>
              <w:top w:val="nil"/>
              <w:left w:val="nil"/>
              <w:bottom w:val="nil"/>
              <w:right w:val="nil"/>
            </w:tcBorders>
            <w:shd w:val="clear" w:color="auto" w:fill="FFFFFF" w:themeFill="background1"/>
            <w:vAlign w:val="center"/>
            <w:hideMark/>
            <w:tcPrChange w:id="2471" w:author="Alexis Handford" w:date="2020-01-22T08:14:00Z">
              <w:tcPr>
                <w:tcW w:w="8841" w:type="dxa"/>
                <w:gridSpan w:val="3"/>
                <w:tcBorders>
                  <w:top w:val="nil"/>
                  <w:left w:val="nil"/>
                  <w:bottom w:val="nil"/>
                  <w:right w:val="nil"/>
                </w:tcBorders>
                <w:shd w:val="clear" w:color="auto" w:fill="FFFFFF"/>
                <w:hideMark/>
              </w:tcPr>
            </w:tcPrChange>
          </w:tcPr>
          <w:p w14:paraId="6CEB0149" w14:textId="0D7C6993" w:rsidR="00E14F2A" w:rsidRPr="007F4B89" w:rsidDel="007052B0" w:rsidRDefault="00E14F2A" w:rsidP="00E14F2A">
            <w:pPr>
              <w:spacing w:before="120" w:after="120" w:line="256" w:lineRule="auto"/>
              <w:rPr>
                <w:del w:id="2472" w:author="RoboGarden Team" w:date="2020-01-23T22:26:00Z"/>
                <w:rFonts w:ascii="Consolas" w:hAnsi="Consolas"/>
                <w:color w:val="404040"/>
              </w:rPr>
            </w:pPr>
            <w:del w:id="2473" w:author="RoboGarden Team" w:date="2020-01-23T22:26:00Z">
              <w:r w:rsidRPr="007F4B89" w:rsidDel="007052B0">
                <w:rPr>
                  <w:color w:val="404040"/>
                </w:rPr>
                <w:delText>The Variable dataset is one list of shuffled inputs and targets</w:delText>
              </w:r>
            </w:del>
          </w:p>
        </w:tc>
        <w:tc>
          <w:tcPr>
            <w:tcW w:w="270" w:type="dxa"/>
            <w:tcBorders>
              <w:top w:val="nil"/>
              <w:left w:val="nil"/>
              <w:bottom w:val="nil"/>
              <w:right w:val="single" w:sz="4" w:space="0" w:color="DBDBDB" w:themeColor="accent3" w:themeTint="66"/>
            </w:tcBorders>
            <w:shd w:val="clear" w:color="auto" w:fill="FAFAFA"/>
            <w:tcPrChange w:id="2474" w:author="Alexis Handford" w:date="2020-01-22T08:14:00Z">
              <w:tcPr>
                <w:tcW w:w="270" w:type="dxa"/>
                <w:tcBorders>
                  <w:top w:val="nil"/>
                  <w:left w:val="nil"/>
                  <w:bottom w:val="nil"/>
                  <w:right w:val="single" w:sz="4" w:space="0" w:color="DBDBDB"/>
                </w:tcBorders>
                <w:shd w:val="clear" w:color="auto" w:fill="FAFAFA"/>
              </w:tcPr>
            </w:tcPrChange>
          </w:tcPr>
          <w:p w14:paraId="0E9D2F74" w14:textId="78EAF228" w:rsidR="00E14F2A" w:rsidRPr="007F4B89" w:rsidDel="007052B0" w:rsidRDefault="00E14F2A" w:rsidP="00E14F2A">
            <w:pPr>
              <w:spacing w:before="120" w:after="120" w:line="256" w:lineRule="auto"/>
              <w:rPr>
                <w:del w:id="2475" w:author="RoboGarden Team" w:date="2020-01-23T22:26:00Z"/>
                <w:color w:val="404040"/>
              </w:rPr>
            </w:pPr>
          </w:p>
        </w:tc>
      </w:tr>
      <w:tr w:rsidR="00E14F2A" w:rsidRPr="007F4B89" w:rsidDel="007052B0" w14:paraId="1BAB7FF4" w14:textId="558850E9" w:rsidTr="0F9C7661">
        <w:trPr>
          <w:cantSplit/>
          <w:del w:id="2476" w:author="RoboGarden Team" w:date="2020-01-23T22:26:00Z"/>
        </w:trPr>
        <w:tc>
          <w:tcPr>
            <w:tcW w:w="270" w:type="dxa"/>
            <w:tcBorders>
              <w:top w:val="nil"/>
              <w:left w:val="single" w:sz="4" w:space="0" w:color="DBDBDB" w:themeColor="accent3" w:themeTint="66"/>
              <w:bottom w:val="nil"/>
              <w:right w:val="nil"/>
            </w:tcBorders>
            <w:shd w:val="clear" w:color="auto" w:fill="FAFAFA"/>
            <w:tcPrChange w:id="2477" w:author="Alexis Handford" w:date="2020-01-22T08:14:00Z">
              <w:tcPr>
                <w:tcW w:w="270" w:type="dxa"/>
                <w:tcBorders>
                  <w:top w:val="nil"/>
                  <w:left w:val="single" w:sz="4" w:space="0" w:color="DBDBDB"/>
                  <w:bottom w:val="nil"/>
                  <w:right w:val="nil"/>
                </w:tcBorders>
                <w:shd w:val="clear" w:color="auto" w:fill="FAFAFA"/>
              </w:tcPr>
            </w:tcPrChange>
          </w:tcPr>
          <w:p w14:paraId="04A2EC2D" w14:textId="36835F02" w:rsidR="00E14F2A" w:rsidRPr="007F4B89" w:rsidDel="007052B0" w:rsidRDefault="00E14F2A" w:rsidP="00E14F2A">
            <w:pPr>
              <w:rPr>
                <w:del w:id="2478" w:author="RoboGarden Team" w:date="2020-01-23T22:26:00Z"/>
                <w:color w:val="404040"/>
                <w:sz w:val="16"/>
                <w:szCs w:val="16"/>
              </w:rPr>
            </w:pPr>
          </w:p>
        </w:tc>
        <w:tc>
          <w:tcPr>
            <w:tcW w:w="3960" w:type="dxa"/>
            <w:gridSpan w:val="3"/>
            <w:tcBorders>
              <w:top w:val="nil"/>
              <w:left w:val="nil"/>
              <w:bottom w:val="nil"/>
              <w:right w:val="nil"/>
            </w:tcBorders>
            <w:shd w:val="clear" w:color="auto" w:fill="FAFAFA"/>
            <w:vAlign w:val="center"/>
            <w:tcPrChange w:id="2479" w:author="Alexis Handford" w:date="2020-01-22T08:14:00Z">
              <w:tcPr>
                <w:tcW w:w="3960" w:type="dxa"/>
                <w:gridSpan w:val="3"/>
                <w:tcBorders>
                  <w:top w:val="nil"/>
                  <w:left w:val="nil"/>
                  <w:bottom w:val="nil"/>
                  <w:right w:val="nil"/>
                </w:tcBorders>
                <w:shd w:val="clear" w:color="auto" w:fill="FAFAFA"/>
              </w:tcPr>
            </w:tcPrChange>
          </w:tcPr>
          <w:p w14:paraId="794B202F" w14:textId="68E09435" w:rsidR="00E14F2A" w:rsidRPr="007F4B89" w:rsidDel="007052B0" w:rsidRDefault="00E14F2A" w:rsidP="00E14F2A">
            <w:pPr>
              <w:rPr>
                <w:del w:id="2480" w:author="RoboGarden Team" w:date="2020-01-23T22:26:00Z"/>
                <w:color w:val="404040"/>
                <w:sz w:val="16"/>
                <w:szCs w:val="16"/>
              </w:rPr>
            </w:pPr>
          </w:p>
        </w:tc>
        <w:tc>
          <w:tcPr>
            <w:tcW w:w="1980" w:type="dxa"/>
            <w:tcBorders>
              <w:top w:val="nil"/>
              <w:left w:val="nil"/>
              <w:bottom w:val="nil"/>
              <w:right w:val="nil"/>
            </w:tcBorders>
            <w:shd w:val="clear" w:color="auto" w:fill="FAFAFA"/>
            <w:vAlign w:val="center"/>
            <w:tcPrChange w:id="2481" w:author="Alexis Handford" w:date="2020-01-22T08:14:00Z">
              <w:tcPr>
                <w:tcW w:w="1980" w:type="dxa"/>
                <w:tcBorders>
                  <w:top w:val="nil"/>
                  <w:left w:val="nil"/>
                  <w:bottom w:val="nil"/>
                  <w:right w:val="nil"/>
                </w:tcBorders>
                <w:shd w:val="clear" w:color="auto" w:fill="FAFAFA"/>
              </w:tcPr>
            </w:tcPrChange>
          </w:tcPr>
          <w:p w14:paraId="521EA0DC" w14:textId="0AA2B636" w:rsidR="00E14F2A" w:rsidRPr="007F4B89" w:rsidDel="007052B0" w:rsidRDefault="00E14F2A" w:rsidP="00E14F2A">
            <w:pPr>
              <w:rPr>
                <w:del w:id="2482" w:author="RoboGarden Team" w:date="2020-01-23T22:26:00Z"/>
                <w:color w:val="404040"/>
                <w:sz w:val="16"/>
                <w:szCs w:val="16"/>
              </w:rPr>
            </w:pPr>
          </w:p>
        </w:tc>
        <w:tc>
          <w:tcPr>
            <w:tcW w:w="3978" w:type="dxa"/>
            <w:tcBorders>
              <w:top w:val="nil"/>
              <w:left w:val="nil"/>
              <w:bottom w:val="nil"/>
              <w:right w:val="nil"/>
            </w:tcBorders>
            <w:shd w:val="clear" w:color="auto" w:fill="FAFAFA"/>
            <w:vAlign w:val="center"/>
            <w:tcPrChange w:id="2483" w:author="Alexis Handford" w:date="2020-01-22T08:14:00Z">
              <w:tcPr>
                <w:tcW w:w="3978" w:type="dxa"/>
                <w:tcBorders>
                  <w:top w:val="nil"/>
                  <w:left w:val="nil"/>
                  <w:bottom w:val="nil"/>
                  <w:right w:val="nil"/>
                </w:tcBorders>
                <w:shd w:val="clear" w:color="auto" w:fill="FAFAFA"/>
              </w:tcPr>
            </w:tcPrChange>
          </w:tcPr>
          <w:p w14:paraId="7C0E0670" w14:textId="1F34D9E3" w:rsidR="00E14F2A" w:rsidRPr="007F4B89" w:rsidDel="007052B0" w:rsidRDefault="00E14F2A" w:rsidP="00E14F2A">
            <w:pPr>
              <w:rPr>
                <w:del w:id="2484" w:author="RoboGarden Team" w:date="2020-01-23T22:26:00Z"/>
                <w:color w:val="404040"/>
                <w:sz w:val="16"/>
                <w:szCs w:val="16"/>
              </w:rPr>
            </w:pPr>
          </w:p>
        </w:tc>
        <w:tc>
          <w:tcPr>
            <w:tcW w:w="270" w:type="dxa"/>
            <w:tcBorders>
              <w:top w:val="nil"/>
              <w:left w:val="nil"/>
              <w:bottom w:val="nil"/>
              <w:right w:val="single" w:sz="4" w:space="0" w:color="DBDBDB" w:themeColor="accent3" w:themeTint="66"/>
            </w:tcBorders>
            <w:shd w:val="clear" w:color="auto" w:fill="FAFAFA"/>
            <w:tcPrChange w:id="2485" w:author="Alexis Handford" w:date="2020-01-22T08:14:00Z">
              <w:tcPr>
                <w:tcW w:w="270" w:type="dxa"/>
                <w:tcBorders>
                  <w:top w:val="nil"/>
                  <w:left w:val="nil"/>
                  <w:bottom w:val="nil"/>
                  <w:right w:val="single" w:sz="4" w:space="0" w:color="DBDBDB"/>
                </w:tcBorders>
                <w:shd w:val="clear" w:color="auto" w:fill="FAFAFA"/>
              </w:tcPr>
            </w:tcPrChange>
          </w:tcPr>
          <w:p w14:paraId="4119F3D1" w14:textId="499789A5" w:rsidR="00E14F2A" w:rsidRPr="007F4B89" w:rsidDel="007052B0" w:rsidRDefault="00E14F2A" w:rsidP="00E14F2A">
            <w:pPr>
              <w:rPr>
                <w:del w:id="2486" w:author="RoboGarden Team" w:date="2020-01-23T22:26:00Z"/>
                <w:color w:val="404040"/>
                <w:sz w:val="16"/>
                <w:szCs w:val="16"/>
              </w:rPr>
            </w:pPr>
          </w:p>
        </w:tc>
      </w:tr>
      <w:tr w:rsidR="00E14F2A" w:rsidRPr="007F4B89" w:rsidDel="007052B0" w14:paraId="1AE89893" w14:textId="6B78BF77" w:rsidTr="0F9C7661">
        <w:trPr>
          <w:cantSplit/>
          <w:del w:id="2487" w:author="RoboGarden Team" w:date="2020-01-23T22:26:00Z"/>
        </w:trPr>
        <w:tc>
          <w:tcPr>
            <w:tcW w:w="270" w:type="dxa"/>
            <w:tcBorders>
              <w:top w:val="nil"/>
              <w:left w:val="single" w:sz="4" w:space="0" w:color="DBDBDB" w:themeColor="accent3" w:themeTint="66"/>
              <w:bottom w:val="single" w:sz="4" w:space="0" w:color="DBDBDB" w:themeColor="accent3" w:themeTint="66"/>
              <w:right w:val="nil"/>
            </w:tcBorders>
            <w:shd w:val="clear" w:color="auto" w:fill="FAFAFA"/>
            <w:tcPrChange w:id="2488" w:author="Alexis Handford" w:date="2020-01-22T08:14:00Z">
              <w:tcPr>
                <w:tcW w:w="270" w:type="dxa"/>
                <w:tcBorders>
                  <w:top w:val="nil"/>
                  <w:left w:val="single" w:sz="4" w:space="0" w:color="DBDBDB"/>
                  <w:bottom w:val="single" w:sz="4" w:space="0" w:color="DBDBDB"/>
                  <w:right w:val="nil"/>
                </w:tcBorders>
                <w:shd w:val="clear" w:color="auto" w:fill="FAFAFA"/>
              </w:tcPr>
            </w:tcPrChange>
          </w:tcPr>
          <w:p w14:paraId="1D58841E" w14:textId="6994EFE8" w:rsidR="00E14F2A" w:rsidRPr="007F4B89" w:rsidDel="007052B0" w:rsidRDefault="00E14F2A" w:rsidP="00E14F2A">
            <w:pPr>
              <w:spacing w:before="120" w:after="120" w:line="256" w:lineRule="auto"/>
              <w:rPr>
                <w:del w:id="2489" w:author="RoboGarden Team" w:date="2020-01-23T22:26:00Z"/>
                <w:color w:val="404040"/>
              </w:rPr>
            </w:pPr>
          </w:p>
        </w:tc>
        <w:tc>
          <w:tcPr>
            <w:tcW w:w="3960" w:type="dxa"/>
            <w:gridSpan w:val="3"/>
            <w:tcBorders>
              <w:top w:val="nil"/>
              <w:left w:val="nil"/>
              <w:bottom w:val="single" w:sz="4" w:space="0" w:color="DBDBDB" w:themeColor="accent3" w:themeTint="66"/>
              <w:right w:val="nil"/>
            </w:tcBorders>
            <w:shd w:val="clear" w:color="auto" w:fill="FAFAFA"/>
            <w:vAlign w:val="center"/>
            <w:tcPrChange w:id="2490" w:author="Alexis Handford" w:date="2020-01-22T08:14:00Z">
              <w:tcPr>
                <w:tcW w:w="3960" w:type="dxa"/>
                <w:gridSpan w:val="3"/>
                <w:tcBorders>
                  <w:top w:val="nil"/>
                  <w:left w:val="nil"/>
                  <w:bottom w:val="single" w:sz="4" w:space="0" w:color="DBDBDB"/>
                  <w:right w:val="nil"/>
                </w:tcBorders>
                <w:shd w:val="clear" w:color="auto" w:fill="FAFAFA"/>
              </w:tcPr>
            </w:tcPrChange>
          </w:tcPr>
          <w:p w14:paraId="67D12985" w14:textId="11C47B63" w:rsidR="00E14F2A" w:rsidRPr="007F4B89" w:rsidDel="007052B0" w:rsidRDefault="00E14F2A" w:rsidP="00E14F2A">
            <w:pPr>
              <w:spacing w:before="120" w:after="120" w:line="256" w:lineRule="auto"/>
              <w:rPr>
                <w:del w:id="2491" w:author="RoboGarden Team" w:date="2020-01-23T22:26:00Z"/>
                <w:color w:val="404040"/>
              </w:rPr>
            </w:pPr>
          </w:p>
        </w:tc>
        <w:tc>
          <w:tcPr>
            <w:tcW w:w="1980" w:type="dxa"/>
            <w:tcBorders>
              <w:top w:val="nil"/>
              <w:left w:val="nil"/>
              <w:bottom w:val="single" w:sz="4" w:space="0" w:color="DBDBDB" w:themeColor="accent3" w:themeTint="66"/>
              <w:right w:val="nil"/>
            </w:tcBorders>
            <w:shd w:val="clear" w:color="auto" w:fill="FAFAFA"/>
            <w:vAlign w:val="center"/>
            <w:hideMark/>
            <w:tcPrChange w:id="2492" w:author="Alexis Handford" w:date="2020-01-22T08:14:00Z">
              <w:tcPr>
                <w:tcW w:w="1980" w:type="dxa"/>
                <w:tcBorders>
                  <w:top w:val="nil"/>
                  <w:left w:val="nil"/>
                  <w:bottom w:val="single" w:sz="4" w:space="0" w:color="DBDBDB"/>
                  <w:right w:val="nil"/>
                </w:tcBorders>
                <w:shd w:val="clear" w:color="auto" w:fill="FAFAFA"/>
                <w:hideMark/>
              </w:tcPr>
            </w:tcPrChange>
          </w:tcPr>
          <w:p w14:paraId="5E32BD1D" w14:textId="5564EC3C" w:rsidR="00E14F2A" w:rsidRPr="007F4B89" w:rsidDel="007052B0" w:rsidRDefault="00E14F2A" w:rsidP="00E14F2A">
            <w:pPr>
              <w:spacing w:before="120" w:after="120" w:line="256" w:lineRule="auto"/>
              <w:rPr>
                <w:del w:id="2493" w:author="RoboGarden Team" w:date="2020-01-23T22:26:00Z"/>
                <w:color w:val="404040"/>
              </w:rPr>
            </w:pPr>
            <w:del w:id="2494" w:author="RoboGarden Team" w:date="2020-01-23T22:26:00Z">
              <w:r w:rsidRPr="007F4B89" w:rsidDel="007052B0">
                <w:rPr>
                  <w:noProof/>
                  <w:color w:val="404040"/>
                  <w:rPrChange w:id="2495" w:author="Unknown">
                    <w:rPr>
                      <w:noProof/>
                    </w:rPr>
                  </w:rPrChange>
                </w:rPr>
                <w:drawing>
                  <wp:inline distT="0" distB="0" distL="0" distR="0" wp14:anchorId="776AE033" wp14:editId="5A280088">
                    <wp:extent cx="1158240" cy="304800"/>
                    <wp:effectExtent l="0" t="0" r="3810" b="0"/>
                    <wp:docPr id="103"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158240" cy="304800"/>
                            </a:xfrm>
                            <a:prstGeom prst="rect">
                              <a:avLst/>
                            </a:prstGeom>
                            <a:noFill/>
                            <a:ln>
                              <a:noFill/>
                            </a:ln>
                          </pic:spPr>
                        </pic:pic>
                      </a:graphicData>
                    </a:graphic>
                  </wp:inline>
                </w:drawing>
              </w:r>
            </w:del>
          </w:p>
        </w:tc>
        <w:tc>
          <w:tcPr>
            <w:tcW w:w="3978" w:type="dxa"/>
            <w:tcBorders>
              <w:top w:val="nil"/>
              <w:left w:val="nil"/>
              <w:bottom w:val="single" w:sz="4" w:space="0" w:color="DBDBDB" w:themeColor="accent3" w:themeTint="66"/>
              <w:right w:val="nil"/>
            </w:tcBorders>
            <w:shd w:val="clear" w:color="auto" w:fill="FAFAFA"/>
            <w:vAlign w:val="center"/>
            <w:tcPrChange w:id="2496" w:author="Alexis Handford" w:date="2020-01-22T08:14:00Z">
              <w:tcPr>
                <w:tcW w:w="3978" w:type="dxa"/>
                <w:tcBorders>
                  <w:top w:val="nil"/>
                  <w:left w:val="nil"/>
                  <w:bottom w:val="single" w:sz="4" w:space="0" w:color="DBDBDB"/>
                  <w:right w:val="nil"/>
                </w:tcBorders>
                <w:shd w:val="clear" w:color="auto" w:fill="FAFAFA"/>
              </w:tcPr>
            </w:tcPrChange>
          </w:tcPr>
          <w:p w14:paraId="5B8DEDA8" w14:textId="78860B38" w:rsidR="00E14F2A" w:rsidRPr="007F4B89" w:rsidDel="007052B0" w:rsidRDefault="00E14F2A" w:rsidP="00E14F2A">
            <w:pPr>
              <w:spacing w:before="120" w:after="120" w:line="256" w:lineRule="auto"/>
              <w:rPr>
                <w:del w:id="2497" w:author="RoboGarden Team" w:date="2020-01-23T22:26:00Z"/>
                <w:color w:val="404040"/>
              </w:rPr>
            </w:pPr>
          </w:p>
        </w:tc>
        <w:tc>
          <w:tcPr>
            <w:tcW w:w="270" w:type="dxa"/>
            <w:tcBorders>
              <w:top w:val="nil"/>
              <w:left w:val="nil"/>
              <w:bottom w:val="single" w:sz="4" w:space="0" w:color="DBDBDB" w:themeColor="accent3" w:themeTint="66"/>
              <w:right w:val="single" w:sz="4" w:space="0" w:color="DBDBDB" w:themeColor="accent3" w:themeTint="66"/>
            </w:tcBorders>
            <w:shd w:val="clear" w:color="auto" w:fill="FAFAFA"/>
            <w:tcPrChange w:id="2498" w:author="Alexis Handford" w:date="2020-01-22T08:14:00Z">
              <w:tcPr>
                <w:tcW w:w="270" w:type="dxa"/>
                <w:tcBorders>
                  <w:top w:val="nil"/>
                  <w:left w:val="nil"/>
                  <w:bottom w:val="single" w:sz="4" w:space="0" w:color="DBDBDB"/>
                  <w:right w:val="single" w:sz="4" w:space="0" w:color="DBDBDB"/>
                </w:tcBorders>
                <w:shd w:val="clear" w:color="auto" w:fill="FAFAFA"/>
              </w:tcPr>
            </w:tcPrChange>
          </w:tcPr>
          <w:p w14:paraId="6EE323FD" w14:textId="496965F2" w:rsidR="00E14F2A" w:rsidRPr="007F4B89" w:rsidDel="007052B0" w:rsidRDefault="00E14F2A" w:rsidP="00E14F2A">
            <w:pPr>
              <w:spacing w:before="120" w:after="120" w:line="256" w:lineRule="auto"/>
              <w:rPr>
                <w:del w:id="2499" w:author="RoboGarden Team" w:date="2020-01-23T22:26:00Z"/>
                <w:color w:val="404040"/>
              </w:rPr>
            </w:pPr>
          </w:p>
        </w:tc>
      </w:tr>
    </w:tbl>
    <w:p w14:paraId="6831F606" w14:textId="0F35FDDE" w:rsidR="00E14F2A" w:rsidRPr="007F4B89" w:rsidDel="007052B0" w:rsidRDefault="005C3239" w:rsidP="00E14F2A">
      <w:pPr>
        <w:spacing w:after="0" w:line="240" w:lineRule="auto"/>
        <w:rPr>
          <w:del w:id="2500" w:author="RoboGarden Team" w:date="2020-01-23T22:26:00Z"/>
          <w:rFonts w:ascii="Open Sans" w:eastAsia="Open Sans" w:hAnsi="Open Sans" w:cs="Times New Roman"/>
          <w:color w:val="404040"/>
        </w:rPr>
      </w:pPr>
      <w:commentRangeStart w:id="2501"/>
      <w:commentRangeStart w:id="2502"/>
      <w:commentRangeEnd w:id="2501"/>
      <w:del w:id="2503" w:author="RoboGarden Team" w:date="2020-01-23T22:26:00Z">
        <w:r w:rsidDel="007052B0">
          <w:rPr>
            <w:rStyle w:val="CommentReference"/>
            <w:color w:val="404040"/>
          </w:rPr>
          <w:commentReference w:id="2501"/>
        </w:r>
      </w:del>
      <w:commentRangeEnd w:id="2502"/>
      <w:r w:rsidR="00945773">
        <w:rPr>
          <w:rStyle w:val="CommentReference"/>
          <w:color w:val="404040"/>
        </w:rPr>
        <w:commentReference w:id="2502"/>
      </w:r>
    </w:p>
    <w:p w14:paraId="5FB82DFA" w14:textId="2558E3C0" w:rsidR="00E14F2A" w:rsidRPr="007F4B89" w:rsidDel="007052B0" w:rsidRDefault="00E14F2A" w:rsidP="00E14F2A">
      <w:pPr>
        <w:spacing w:before="120" w:after="120" w:line="256" w:lineRule="auto"/>
        <w:rPr>
          <w:del w:id="2504" w:author="RoboGarden Team" w:date="2020-01-23T22:26:00Z"/>
          <w:rFonts w:ascii="Open Sans" w:eastAsia="Open Sans" w:hAnsi="Open Sans" w:cs="Times New Roman"/>
          <w:color w:val="404040"/>
        </w:rPr>
      </w:pPr>
      <w:del w:id="2505" w:author="RoboGarden Team" w:date="2020-01-23T17:19:00Z">
        <w:r w:rsidRPr="007F4B89" w:rsidDel="00DC29BB">
          <w:rPr>
            <w:rFonts w:ascii="Open Sans" w:eastAsia="Open Sans" w:hAnsi="Open Sans" w:cs="Times New Roman"/>
            <w:color w:val="404040"/>
          </w:rPr>
          <w:delText>MCQ Responses Table</w:delText>
        </w:r>
      </w:del>
    </w:p>
    <w:tbl>
      <w:tblPr>
        <w:tblStyle w:val="TableGrid4"/>
        <w:tblW w:w="10525" w:type="dxa"/>
        <w:tblLook w:val="04A0" w:firstRow="1" w:lastRow="0" w:firstColumn="1" w:lastColumn="0" w:noHBand="0" w:noVBand="1"/>
      </w:tblPr>
      <w:tblGrid>
        <w:gridCol w:w="805"/>
        <w:gridCol w:w="3060"/>
        <w:gridCol w:w="6660"/>
      </w:tblGrid>
      <w:tr w:rsidR="00E14F2A" w:rsidRPr="007F4B89" w:rsidDel="007052B0" w14:paraId="18AC0561" w14:textId="7C756BCF" w:rsidTr="00E14F2A">
        <w:trPr>
          <w:trHeight w:val="566"/>
          <w:del w:id="2506" w:author="RoboGarden Team" w:date="2020-01-23T22:26:00Z"/>
        </w:trPr>
        <w:tc>
          <w:tcPr>
            <w:tcW w:w="805" w:type="dxa"/>
            <w:tcBorders>
              <w:top w:val="single" w:sz="4" w:space="0" w:color="auto"/>
              <w:left w:val="single" w:sz="4" w:space="0" w:color="auto"/>
              <w:bottom w:val="single" w:sz="4" w:space="0" w:color="auto"/>
              <w:right w:val="single" w:sz="4" w:space="0" w:color="auto"/>
            </w:tcBorders>
            <w:shd w:val="clear" w:color="auto" w:fill="39407B"/>
            <w:vAlign w:val="center"/>
            <w:hideMark/>
          </w:tcPr>
          <w:p w14:paraId="37C8BBF1" w14:textId="5E25F5C5" w:rsidR="00E14F2A" w:rsidRPr="007F4B89" w:rsidDel="007052B0" w:rsidRDefault="00E14F2A" w:rsidP="00E14F2A">
            <w:pPr>
              <w:spacing w:before="120" w:after="120" w:line="256" w:lineRule="auto"/>
              <w:jc w:val="center"/>
              <w:rPr>
                <w:del w:id="2507" w:author="RoboGarden Team" w:date="2020-01-23T22:26:00Z"/>
                <w:b/>
                <w:bCs/>
                <w:color w:val="FFFFFF"/>
              </w:rPr>
            </w:pPr>
            <w:del w:id="2508" w:author="RoboGarden Team" w:date="2020-01-23T22:26:00Z">
              <w:r w:rsidRPr="007F4B89" w:rsidDel="007052B0">
                <w:rPr>
                  <w:b/>
                  <w:bCs/>
                  <w:color w:val="FFFFFF"/>
                </w:rPr>
                <w:delText>Item</w:delText>
              </w:r>
            </w:del>
          </w:p>
        </w:tc>
        <w:tc>
          <w:tcPr>
            <w:tcW w:w="3060" w:type="dxa"/>
            <w:tcBorders>
              <w:top w:val="single" w:sz="4" w:space="0" w:color="auto"/>
              <w:left w:val="single" w:sz="4" w:space="0" w:color="auto"/>
              <w:bottom w:val="single" w:sz="4" w:space="0" w:color="auto"/>
              <w:right w:val="single" w:sz="4" w:space="0" w:color="auto"/>
            </w:tcBorders>
            <w:shd w:val="clear" w:color="auto" w:fill="39407B"/>
            <w:hideMark/>
          </w:tcPr>
          <w:p w14:paraId="2ADEEA83" w14:textId="7152692B" w:rsidR="00E14F2A" w:rsidRPr="007F4B89" w:rsidDel="007052B0" w:rsidRDefault="00E14F2A" w:rsidP="00E14F2A">
            <w:pPr>
              <w:spacing w:before="120" w:after="120" w:line="256" w:lineRule="auto"/>
              <w:rPr>
                <w:del w:id="2509" w:author="RoboGarden Team" w:date="2020-01-23T22:26:00Z"/>
                <w:b/>
                <w:bCs/>
                <w:color w:val="FFFFFF"/>
              </w:rPr>
            </w:pPr>
            <w:del w:id="2510" w:author="RoboGarden Team" w:date="2020-01-23T22:26:00Z">
              <w:r w:rsidRPr="007F4B89" w:rsidDel="007052B0">
                <w:rPr>
                  <w:b/>
                  <w:bCs/>
                  <w:color w:val="FFFFFF"/>
                </w:rPr>
                <w:delText>Status</w:delText>
              </w:r>
            </w:del>
          </w:p>
        </w:tc>
        <w:tc>
          <w:tcPr>
            <w:tcW w:w="6660" w:type="dxa"/>
            <w:tcBorders>
              <w:top w:val="single" w:sz="4" w:space="0" w:color="auto"/>
              <w:left w:val="single" w:sz="4" w:space="0" w:color="auto"/>
              <w:bottom w:val="single" w:sz="4" w:space="0" w:color="auto"/>
              <w:right w:val="single" w:sz="4" w:space="0" w:color="auto"/>
            </w:tcBorders>
            <w:shd w:val="clear" w:color="auto" w:fill="39407B"/>
            <w:hideMark/>
          </w:tcPr>
          <w:p w14:paraId="44D774E3" w14:textId="01999853" w:rsidR="00E14F2A" w:rsidRPr="007F4B89" w:rsidDel="007052B0" w:rsidRDefault="00E14F2A" w:rsidP="00E14F2A">
            <w:pPr>
              <w:spacing w:before="120" w:after="120" w:line="256" w:lineRule="auto"/>
              <w:rPr>
                <w:del w:id="2511" w:author="RoboGarden Team" w:date="2020-01-23T22:26:00Z"/>
                <w:b/>
                <w:bCs/>
                <w:color w:val="FFFFFF"/>
              </w:rPr>
            </w:pPr>
            <w:del w:id="2512" w:author="RoboGarden Team" w:date="2020-01-23T22:26:00Z">
              <w:r w:rsidRPr="007F4B89" w:rsidDel="007052B0">
                <w:rPr>
                  <w:b/>
                  <w:bCs/>
                  <w:color w:val="FFFFFF"/>
                </w:rPr>
                <w:delText>Explanation Text/Images</w:delText>
              </w:r>
            </w:del>
          </w:p>
        </w:tc>
      </w:tr>
      <w:tr w:rsidR="00E14F2A" w:rsidRPr="007F4B89" w:rsidDel="007052B0" w14:paraId="4A321082" w14:textId="7FEAB812" w:rsidTr="00E14F2A">
        <w:trPr>
          <w:del w:id="2513" w:author="RoboGarden Team" w:date="2020-01-23T22:26:00Z"/>
        </w:trPr>
        <w:tc>
          <w:tcPr>
            <w:tcW w:w="805" w:type="dxa"/>
            <w:tcBorders>
              <w:top w:val="single" w:sz="4" w:space="0" w:color="auto"/>
              <w:left w:val="single" w:sz="4" w:space="0" w:color="auto"/>
              <w:bottom w:val="single" w:sz="4" w:space="0" w:color="auto"/>
              <w:right w:val="single" w:sz="4" w:space="0" w:color="auto"/>
            </w:tcBorders>
            <w:vAlign w:val="center"/>
            <w:hideMark/>
          </w:tcPr>
          <w:p w14:paraId="1A5716B5" w14:textId="3FB5E53A" w:rsidR="00E14F2A" w:rsidRPr="007F4B89" w:rsidDel="007052B0" w:rsidRDefault="00E14F2A" w:rsidP="00E14F2A">
            <w:pPr>
              <w:spacing w:before="120" w:after="120" w:line="256" w:lineRule="auto"/>
              <w:jc w:val="center"/>
              <w:rPr>
                <w:del w:id="2514" w:author="RoboGarden Team" w:date="2020-01-23T22:26:00Z"/>
                <w:color w:val="404040"/>
              </w:rPr>
            </w:pPr>
            <w:del w:id="2515" w:author="RoboGarden Team" w:date="2020-01-23T22:26:00Z">
              <w:r w:rsidRPr="007F4B89" w:rsidDel="007052B0">
                <w:rPr>
                  <w:color w:val="404040"/>
                </w:rPr>
                <w:delText>a.</w:delText>
              </w:r>
            </w:del>
          </w:p>
        </w:tc>
        <w:tc>
          <w:tcPr>
            <w:tcW w:w="3060" w:type="dxa"/>
            <w:tcBorders>
              <w:top w:val="single" w:sz="4" w:space="0" w:color="auto"/>
              <w:left w:val="single" w:sz="4" w:space="0" w:color="auto"/>
              <w:bottom w:val="single" w:sz="4" w:space="0" w:color="auto"/>
              <w:right w:val="single" w:sz="4" w:space="0" w:color="auto"/>
            </w:tcBorders>
            <w:vAlign w:val="center"/>
            <w:hideMark/>
          </w:tcPr>
          <w:p w14:paraId="1A0EE7A3" w14:textId="4027BF35" w:rsidR="00E14F2A" w:rsidRPr="007F4B89" w:rsidDel="007052B0" w:rsidRDefault="00E14F2A" w:rsidP="00E14F2A">
            <w:pPr>
              <w:spacing w:before="120" w:after="120" w:line="256" w:lineRule="auto"/>
              <w:outlineLvl w:val="2"/>
              <w:rPr>
                <w:del w:id="2516" w:author="RoboGarden Team" w:date="2020-01-23T22:26:00Z"/>
                <w:rFonts w:ascii="Open Sans Semibold" w:hAnsi="Open Sans Semibold" w:cs="Open Sans Semibold"/>
                <w:color w:val="11143F"/>
              </w:rPr>
            </w:pPr>
            <w:del w:id="2517" w:author="RoboGarden Team" w:date="2020-01-23T22:26:00Z">
              <w:r w:rsidRPr="007F4B89" w:rsidDel="007052B0">
                <w:rPr>
                  <w:rFonts w:ascii="Open Sans Semibold" w:hAnsi="Open Sans Semibold" w:cs="Open Sans Semibold"/>
                  <w:color w:val="11143F"/>
                </w:rPr>
                <w:delText>Correct</w:delText>
              </w:r>
            </w:del>
          </w:p>
        </w:tc>
        <w:tc>
          <w:tcPr>
            <w:tcW w:w="6660" w:type="dxa"/>
            <w:tcBorders>
              <w:top w:val="single" w:sz="4" w:space="0" w:color="auto"/>
              <w:left w:val="single" w:sz="4" w:space="0" w:color="auto"/>
              <w:bottom w:val="single" w:sz="4" w:space="0" w:color="auto"/>
              <w:right w:val="single" w:sz="4" w:space="0" w:color="auto"/>
            </w:tcBorders>
            <w:vAlign w:val="center"/>
            <w:hideMark/>
          </w:tcPr>
          <w:p w14:paraId="48D90F70" w14:textId="3EB34F01" w:rsidR="00E14F2A" w:rsidRPr="007F4B89" w:rsidDel="007052B0" w:rsidRDefault="00E14F2A" w:rsidP="00E14F2A">
            <w:pPr>
              <w:spacing w:before="120" w:after="120" w:line="256" w:lineRule="auto"/>
              <w:rPr>
                <w:del w:id="2518" w:author="RoboGarden Team" w:date="2020-01-23T22:26:00Z"/>
                <w:color w:val="404040"/>
              </w:rPr>
            </w:pPr>
            <w:del w:id="2519" w:author="RoboGarden Team" w:date="2020-01-23T22:26:00Z">
              <w:r w:rsidRPr="007F4B89" w:rsidDel="007052B0">
                <w:rPr>
                  <w:color w:val="404040"/>
                </w:rPr>
                <w:delText>This is correct! Since the load_dataset() default returns a dictionary-like dataset  unless the Boolean argument return_X_y=True.</w:delText>
              </w:r>
            </w:del>
          </w:p>
        </w:tc>
      </w:tr>
      <w:tr w:rsidR="00E14F2A" w:rsidRPr="007F4B89" w:rsidDel="007052B0" w14:paraId="3A2E94EF" w14:textId="7AA7A106" w:rsidTr="00E14F2A">
        <w:trPr>
          <w:del w:id="2520" w:author="RoboGarden Team" w:date="2020-01-23T22:26:00Z"/>
        </w:trPr>
        <w:tc>
          <w:tcPr>
            <w:tcW w:w="805" w:type="dxa"/>
            <w:tcBorders>
              <w:top w:val="single" w:sz="4" w:space="0" w:color="auto"/>
              <w:left w:val="single" w:sz="4" w:space="0" w:color="auto"/>
              <w:bottom w:val="single" w:sz="4" w:space="0" w:color="auto"/>
              <w:right w:val="single" w:sz="4" w:space="0" w:color="auto"/>
            </w:tcBorders>
            <w:vAlign w:val="center"/>
            <w:hideMark/>
          </w:tcPr>
          <w:p w14:paraId="7DB01660" w14:textId="6AA47B27" w:rsidR="00E14F2A" w:rsidRPr="007F4B89" w:rsidDel="007052B0" w:rsidRDefault="00E14F2A" w:rsidP="00E14F2A">
            <w:pPr>
              <w:spacing w:before="120" w:after="120" w:line="256" w:lineRule="auto"/>
              <w:jc w:val="center"/>
              <w:rPr>
                <w:del w:id="2521" w:author="RoboGarden Team" w:date="2020-01-23T22:26:00Z"/>
                <w:color w:val="404040"/>
              </w:rPr>
            </w:pPr>
            <w:del w:id="2522" w:author="RoboGarden Team" w:date="2020-01-23T22:26:00Z">
              <w:r w:rsidRPr="007F4B89" w:rsidDel="007052B0">
                <w:rPr>
                  <w:color w:val="404040"/>
                </w:rPr>
                <w:delText>b.</w:delText>
              </w:r>
            </w:del>
          </w:p>
        </w:tc>
        <w:tc>
          <w:tcPr>
            <w:tcW w:w="3060" w:type="dxa"/>
            <w:tcBorders>
              <w:top w:val="single" w:sz="4" w:space="0" w:color="auto"/>
              <w:left w:val="single" w:sz="4" w:space="0" w:color="auto"/>
              <w:bottom w:val="single" w:sz="4" w:space="0" w:color="auto"/>
              <w:right w:val="single" w:sz="4" w:space="0" w:color="auto"/>
            </w:tcBorders>
            <w:vAlign w:val="center"/>
            <w:hideMark/>
          </w:tcPr>
          <w:p w14:paraId="67576832" w14:textId="431587AC" w:rsidR="00E14F2A" w:rsidRPr="007F4B89" w:rsidDel="007052B0" w:rsidRDefault="00E14F2A" w:rsidP="00E14F2A">
            <w:pPr>
              <w:spacing w:before="120" w:after="120" w:line="256" w:lineRule="auto"/>
              <w:outlineLvl w:val="2"/>
              <w:rPr>
                <w:del w:id="2523" w:author="RoboGarden Team" w:date="2020-01-23T22:26:00Z"/>
                <w:rFonts w:ascii="Open Sans Semibold" w:hAnsi="Open Sans Semibold" w:cs="Open Sans Semibold"/>
                <w:color w:val="11143F"/>
              </w:rPr>
            </w:pPr>
            <w:del w:id="2524" w:author="RoboGarden Team" w:date="2020-01-23T22:26:00Z">
              <w:r w:rsidRPr="007F4B89" w:rsidDel="007052B0">
                <w:rPr>
                  <w:rFonts w:ascii="Open Sans Semibold" w:hAnsi="Open Sans Semibold" w:cs="Open Sans Semibold"/>
                  <w:color w:val="11143F"/>
                </w:rPr>
                <w:delText>Incorrect</w:delText>
              </w:r>
            </w:del>
          </w:p>
        </w:tc>
        <w:tc>
          <w:tcPr>
            <w:tcW w:w="6660" w:type="dxa"/>
            <w:tcBorders>
              <w:top w:val="single" w:sz="4" w:space="0" w:color="auto"/>
              <w:left w:val="single" w:sz="4" w:space="0" w:color="auto"/>
              <w:bottom w:val="single" w:sz="4" w:space="0" w:color="auto"/>
              <w:right w:val="single" w:sz="4" w:space="0" w:color="auto"/>
            </w:tcBorders>
            <w:vAlign w:val="center"/>
            <w:hideMark/>
          </w:tcPr>
          <w:p w14:paraId="1F4521CE" w14:textId="2C0298AB" w:rsidR="00E14F2A" w:rsidRPr="007F4B89" w:rsidDel="007052B0" w:rsidRDefault="00E14F2A" w:rsidP="00E14F2A">
            <w:pPr>
              <w:spacing w:before="120" w:after="120" w:line="256" w:lineRule="auto"/>
              <w:rPr>
                <w:del w:id="2525" w:author="RoboGarden Team" w:date="2020-01-23T22:26:00Z"/>
                <w:color w:val="404040"/>
              </w:rPr>
            </w:pPr>
            <w:del w:id="2526" w:author="RoboGarden Team" w:date="2020-01-23T22:26:00Z">
              <w:r w:rsidRPr="007F4B89" w:rsidDel="007052B0">
                <w:rPr>
                  <w:color w:val="404040"/>
                </w:rPr>
                <w:delText xml:space="preserve">Unfortunately, this is wrong. Load_digits() does not return two separate python lists. </w:delText>
              </w:r>
            </w:del>
          </w:p>
        </w:tc>
      </w:tr>
      <w:tr w:rsidR="00E14F2A" w:rsidRPr="007F4B89" w:rsidDel="007052B0" w14:paraId="5F1F97AF" w14:textId="12394CE5" w:rsidTr="00E14F2A">
        <w:trPr>
          <w:del w:id="2527" w:author="RoboGarden Team" w:date="2020-01-23T22:26:00Z"/>
        </w:trPr>
        <w:tc>
          <w:tcPr>
            <w:tcW w:w="805" w:type="dxa"/>
            <w:tcBorders>
              <w:top w:val="single" w:sz="4" w:space="0" w:color="auto"/>
              <w:left w:val="single" w:sz="4" w:space="0" w:color="auto"/>
              <w:bottom w:val="single" w:sz="4" w:space="0" w:color="auto"/>
              <w:right w:val="single" w:sz="4" w:space="0" w:color="auto"/>
            </w:tcBorders>
            <w:vAlign w:val="center"/>
            <w:hideMark/>
          </w:tcPr>
          <w:p w14:paraId="28145809" w14:textId="0BD95945" w:rsidR="00E14F2A" w:rsidRPr="007F4B89" w:rsidDel="007052B0" w:rsidRDefault="00E14F2A" w:rsidP="00E14F2A">
            <w:pPr>
              <w:spacing w:before="120" w:after="120" w:line="256" w:lineRule="auto"/>
              <w:jc w:val="center"/>
              <w:rPr>
                <w:del w:id="2528" w:author="RoboGarden Team" w:date="2020-01-23T22:26:00Z"/>
                <w:color w:val="404040"/>
              </w:rPr>
            </w:pPr>
            <w:del w:id="2529" w:author="RoboGarden Team" w:date="2020-01-23T22:26:00Z">
              <w:r w:rsidRPr="007F4B89" w:rsidDel="007052B0">
                <w:rPr>
                  <w:color w:val="404040"/>
                </w:rPr>
                <w:delText>c.</w:delText>
              </w:r>
            </w:del>
          </w:p>
        </w:tc>
        <w:tc>
          <w:tcPr>
            <w:tcW w:w="3060" w:type="dxa"/>
            <w:tcBorders>
              <w:top w:val="single" w:sz="4" w:space="0" w:color="auto"/>
              <w:left w:val="single" w:sz="4" w:space="0" w:color="auto"/>
              <w:bottom w:val="single" w:sz="4" w:space="0" w:color="auto"/>
              <w:right w:val="single" w:sz="4" w:space="0" w:color="auto"/>
            </w:tcBorders>
            <w:vAlign w:val="center"/>
            <w:hideMark/>
          </w:tcPr>
          <w:p w14:paraId="2F82287D" w14:textId="2C4269BC" w:rsidR="00E14F2A" w:rsidRPr="007F4B89" w:rsidDel="007052B0" w:rsidRDefault="00E14F2A" w:rsidP="00E14F2A">
            <w:pPr>
              <w:spacing w:before="120" w:after="120" w:line="256" w:lineRule="auto"/>
              <w:outlineLvl w:val="2"/>
              <w:rPr>
                <w:del w:id="2530" w:author="RoboGarden Team" w:date="2020-01-23T22:26:00Z"/>
                <w:rFonts w:ascii="Open Sans Semibold" w:hAnsi="Open Sans Semibold" w:cs="Open Sans Semibold"/>
                <w:color w:val="11143F"/>
              </w:rPr>
            </w:pPr>
            <w:del w:id="2531" w:author="RoboGarden Team" w:date="2020-01-23T22:26:00Z">
              <w:r w:rsidRPr="007F4B89" w:rsidDel="007052B0">
                <w:rPr>
                  <w:rFonts w:ascii="Open Sans Semibold" w:hAnsi="Open Sans Semibold" w:cs="Open Sans Semibold"/>
                  <w:color w:val="11143F"/>
                </w:rPr>
                <w:delText>Incorrect</w:delText>
              </w:r>
            </w:del>
          </w:p>
        </w:tc>
        <w:tc>
          <w:tcPr>
            <w:tcW w:w="6660" w:type="dxa"/>
            <w:tcBorders>
              <w:top w:val="single" w:sz="4" w:space="0" w:color="auto"/>
              <w:left w:val="single" w:sz="4" w:space="0" w:color="auto"/>
              <w:bottom w:val="single" w:sz="4" w:space="0" w:color="auto"/>
              <w:right w:val="single" w:sz="4" w:space="0" w:color="auto"/>
            </w:tcBorders>
            <w:vAlign w:val="center"/>
            <w:hideMark/>
          </w:tcPr>
          <w:p w14:paraId="2F58075F" w14:textId="2B987124" w:rsidR="00E14F2A" w:rsidRPr="007F4B89" w:rsidDel="007052B0" w:rsidRDefault="00E14F2A" w:rsidP="00E14F2A">
            <w:pPr>
              <w:spacing w:before="120" w:after="120" w:line="256" w:lineRule="auto"/>
              <w:rPr>
                <w:del w:id="2532" w:author="RoboGarden Team" w:date="2020-01-23T22:26:00Z"/>
                <w:color w:val="404040"/>
              </w:rPr>
            </w:pPr>
            <w:del w:id="2533" w:author="RoboGarden Team" w:date="2020-01-23T22:26:00Z">
              <w:r w:rsidRPr="007F4B89" w:rsidDel="007052B0">
                <w:rPr>
                  <w:color w:val="404040"/>
                </w:rPr>
                <w:delText>Unfortunately, this is wrong. Load_digits() must have the attribute return_X_y = True to return two numpy arrays X and Y for built-in datasets</w:delText>
              </w:r>
            </w:del>
          </w:p>
        </w:tc>
      </w:tr>
      <w:tr w:rsidR="00E14F2A" w:rsidRPr="007F4B89" w:rsidDel="007052B0" w14:paraId="7445B8A5" w14:textId="5FB1C659" w:rsidTr="00E14F2A">
        <w:trPr>
          <w:del w:id="2534" w:author="RoboGarden Team" w:date="2020-01-23T22:26:00Z"/>
        </w:trPr>
        <w:tc>
          <w:tcPr>
            <w:tcW w:w="805" w:type="dxa"/>
            <w:tcBorders>
              <w:top w:val="single" w:sz="4" w:space="0" w:color="auto"/>
              <w:left w:val="single" w:sz="4" w:space="0" w:color="auto"/>
              <w:bottom w:val="single" w:sz="4" w:space="0" w:color="auto"/>
              <w:right w:val="single" w:sz="4" w:space="0" w:color="auto"/>
            </w:tcBorders>
            <w:vAlign w:val="center"/>
            <w:hideMark/>
          </w:tcPr>
          <w:p w14:paraId="5A0AFC0D" w14:textId="3B47A65D" w:rsidR="00E14F2A" w:rsidRPr="007F4B89" w:rsidDel="007052B0" w:rsidRDefault="00E14F2A" w:rsidP="00E14F2A">
            <w:pPr>
              <w:spacing w:before="120" w:after="120" w:line="256" w:lineRule="auto"/>
              <w:jc w:val="center"/>
              <w:rPr>
                <w:del w:id="2535" w:author="RoboGarden Team" w:date="2020-01-23T22:26:00Z"/>
                <w:color w:val="404040"/>
              </w:rPr>
            </w:pPr>
            <w:del w:id="2536" w:author="RoboGarden Team" w:date="2020-01-23T22:26:00Z">
              <w:r w:rsidRPr="007F4B89" w:rsidDel="007052B0">
                <w:rPr>
                  <w:color w:val="404040"/>
                </w:rPr>
                <w:delText>d.</w:delText>
              </w:r>
            </w:del>
          </w:p>
        </w:tc>
        <w:tc>
          <w:tcPr>
            <w:tcW w:w="3060" w:type="dxa"/>
            <w:tcBorders>
              <w:top w:val="single" w:sz="4" w:space="0" w:color="auto"/>
              <w:left w:val="single" w:sz="4" w:space="0" w:color="auto"/>
              <w:bottom w:val="single" w:sz="4" w:space="0" w:color="auto"/>
              <w:right w:val="single" w:sz="4" w:space="0" w:color="auto"/>
            </w:tcBorders>
            <w:vAlign w:val="center"/>
            <w:hideMark/>
          </w:tcPr>
          <w:p w14:paraId="727452A4" w14:textId="46C607F7" w:rsidR="00E14F2A" w:rsidRPr="007F4B89" w:rsidDel="007052B0" w:rsidRDefault="00E14F2A" w:rsidP="00E14F2A">
            <w:pPr>
              <w:spacing w:before="120" w:after="120" w:line="256" w:lineRule="auto"/>
              <w:outlineLvl w:val="2"/>
              <w:rPr>
                <w:del w:id="2537" w:author="RoboGarden Team" w:date="2020-01-23T22:26:00Z"/>
                <w:rFonts w:ascii="Open Sans Semibold" w:hAnsi="Open Sans Semibold" w:cs="Open Sans Semibold"/>
                <w:color w:val="11143F"/>
              </w:rPr>
            </w:pPr>
            <w:del w:id="2538" w:author="RoboGarden Team" w:date="2020-01-23T22:26:00Z">
              <w:r w:rsidRPr="007F4B89" w:rsidDel="007052B0">
                <w:rPr>
                  <w:rFonts w:ascii="Open Sans Semibold" w:hAnsi="Open Sans Semibold" w:cs="Open Sans Semibold"/>
                  <w:color w:val="11143F"/>
                </w:rPr>
                <w:delText>Incorrect</w:delText>
              </w:r>
            </w:del>
          </w:p>
        </w:tc>
        <w:tc>
          <w:tcPr>
            <w:tcW w:w="6660" w:type="dxa"/>
            <w:tcBorders>
              <w:top w:val="single" w:sz="4" w:space="0" w:color="auto"/>
              <w:left w:val="single" w:sz="4" w:space="0" w:color="auto"/>
              <w:bottom w:val="single" w:sz="4" w:space="0" w:color="auto"/>
              <w:right w:val="single" w:sz="4" w:space="0" w:color="auto"/>
            </w:tcBorders>
            <w:vAlign w:val="center"/>
            <w:hideMark/>
          </w:tcPr>
          <w:p w14:paraId="73934833" w14:textId="362C61D4" w:rsidR="00E14F2A" w:rsidRPr="007F4B89" w:rsidDel="007052B0" w:rsidRDefault="00E14F2A" w:rsidP="00E14F2A">
            <w:pPr>
              <w:spacing w:before="120" w:after="120" w:line="256" w:lineRule="auto"/>
              <w:rPr>
                <w:del w:id="2539" w:author="RoboGarden Team" w:date="2020-01-23T22:26:00Z"/>
                <w:color w:val="404040"/>
              </w:rPr>
            </w:pPr>
            <w:del w:id="2540" w:author="RoboGarden Team" w:date="2020-01-23T22:26:00Z">
              <w:r w:rsidRPr="007F4B89" w:rsidDel="007052B0">
                <w:rPr>
                  <w:color w:val="404040"/>
                </w:rPr>
                <w:delText xml:space="preserve">Unfortunately, this is wrong. Load_digits() does not return a shuffled list. </w:delText>
              </w:r>
            </w:del>
          </w:p>
        </w:tc>
      </w:tr>
    </w:tbl>
    <w:p w14:paraId="31C99657" w14:textId="42133759" w:rsidR="00E14F2A" w:rsidRPr="007F4B89" w:rsidDel="007052B0" w:rsidRDefault="00E14F2A" w:rsidP="00E14F2A">
      <w:pPr>
        <w:spacing w:before="120" w:after="0" w:line="240" w:lineRule="auto"/>
        <w:rPr>
          <w:del w:id="2541" w:author="RoboGarden Team" w:date="2020-01-23T22:26:00Z"/>
          <w:rFonts w:ascii="Open Sans" w:eastAsia="Open Sans" w:hAnsi="Open Sans" w:cs="Times New Roman"/>
          <w:color w:val="404040"/>
          <w:highlight w:val="blue"/>
        </w:rPr>
      </w:pPr>
    </w:p>
    <w:p w14:paraId="1D995FF3" w14:textId="763F2433" w:rsidR="00E14F2A" w:rsidRPr="007F4B89" w:rsidDel="007052B0" w:rsidRDefault="00E14F2A" w:rsidP="00E14F2A">
      <w:pPr>
        <w:spacing w:after="0" w:line="240" w:lineRule="auto"/>
        <w:rPr>
          <w:del w:id="2542" w:author="RoboGarden Team" w:date="2020-01-23T22:26:00Z"/>
          <w:rFonts w:ascii="Open Sans" w:eastAsia="Open Sans" w:hAnsi="Open Sans" w:cs="Times New Roman"/>
          <w:color w:val="404040"/>
        </w:rPr>
      </w:pPr>
    </w:p>
    <w:p w14:paraId="2002A6AD" w14:textId="6F5CB4AE" w:rsidR="00E14F2A" w:rsidRPr="007F4B89" w:rsidDel="007052B0" w:rsidRDefault="00E14F2A" w:rsidP="00E14F2A">
      <w:pPr>
        <w:spacing w:after="0" w:line="240" w:lineRule="auto"/>
        <w:rPr>
          <w:del w:id="2543" w:author="RoboGarden Team" w:date="2020-01-23T22:26:00Z"/>
          <w:rFonts w:ascii="Open Sans" w:eastAsia="Open Sans" w:hAnsi="Open Sans" w:cs="Times New Roman"/>
          <w:color w:val="404040"/>
        </w:rPr>
      </w:pPr>
      <w:del w:id="2544" w:author="RoboGarden Team" w:date="2020-01-23T22:26:00Z">
        <w:r w:rsidRPr="007F4B89" w:rsidDel="007052B0">
          <w:rPr>
            <w:rFonts w:ascii="Open Sans" w:eastAsia="Open Sans" w:hAnsi="Open Sans" w:cs="Times New Roman"/>
            <w:color w:val="404040"/>
          </w:rPr>
          <w:br w:type="page"/>
        </w:r>
      </w:del>
    </w:p>
    <w:p w14:paraId="20C0F392" w14:textId="5C618E30" w:rsidR="00E14F2A" w:rsidRPr="007F4B89" w:rsidDel="005D4795" w:rsidRDefault="00E14F2A" w:rsidP="00E14F2A">
      <w:pPr>
        <w:spacing w:after="0" w:line="240" w:lineRule="auto"/>
        <w:rPr>
          <w:del w:id="2545" w:author="RoboGarden Team" w:date="2020-01-23T17:22:00Z"/>
          <w:rFonts w:ascii="Open Sans" w:eastAsia="Open Sans" w:hAnsi="Open Sans" w:cs="Times New Roman"/>
          <w:color w:val="404040"/>
        </w:rPr>
      </w:pPr>
    </w:p>
    <w:p w14:paraId="254CEEC6" w14:textId="2598B0B7" w:rsidR="00E14F2A" w:rsidRPr="007F4B89" w:rsidDel="005D4795" w:rsidRDefault="00E14F2A" w:rsidP="00E14F2A">
      <w:pPr>
        <w:spacing w:after="0" w:line="240" w:lineRule="auto"/>
        <w:rPr>
          <w:del w:id="2546" w:author="RoboGarden Team" w:date="2020-01-23T17:22:00Z"/>
          <w:rFonts w:ascii="Open Sans" w:eastAsia="Open Sans" w:hAnsi="Open Sans" w:cs="Times New Roman"/>
          <w:color w:val="404040"/>
        </w:rPr>
      </w:pPr>
    </w:p>
    <w:tbl>
      <w:tblPr>
        <w:tblStyle w:val="TableGrid4"/>
        <w:tblW w:w="10440" w:type="dxa"/>
        <w:tblInd w:w="-5" w:type="dxa"/>
        <w:tblBorders>
          <w:top w:val="single" w:sz="4" w:space="0" w:color="DBDBDB"/>
          <w:left w:val="single" w:sz="4" w:space="0" w:color="DBDBDB"/>
          <w:bottom w:val="single" w:sz="4" w:space="0" w:color="DBDBDB"/>
          <w:right w:val="single" w:sz="4" w:space="0" w:color="DBDBDB"/>
          <w:insideH w:val="none" w:sz="0" w:space="0" w:color="auto"/>
          <w:insideV w:val="none" w:sz="0" w:space="0" w:color="auto"/>
        </w:tblBorders>
        <w:tblLayout w:type="fixed"/>
        <w:tblCellMar>
          <w:left w:w="115" w:type="dxa"/>
          <w:right w:w="115" w:type="dxa"/>
        </w:tblCellMar>
        <w:tblLook w:val="04A0" w:firstRow="1" w:lastRow="0" w:firstColumn="1" w:lastColumn="0" w:noHBand="0" w:noVBand="1"/>
      </w:tblPr>
      <w:tblGrid>
        <w:gridCol w:w="270"/>
        <w:gridCol w:w="9900"/>
        <w:gridCol w:w="270"/>
      </w:tblGrid>
      <w:tr w:rsidR="00E14F2A" w:rsidRPr="007F4B89" w:rsidDel="005D4795" w14:paraId="6D69A96A" w14:textId="04A3B8A0" w:rsidTr="00E14F2A">
        <w:trPr>
          <w:cantSplit/>
          <w:trHeight w:val="420"/>
          <w:del w:id="2547" w:author="RoboGarden Team" w:date="2020-01-23T17:22:00Z"/>
        </w:trPr>
        <w:tc>
          <w:tcPr>
            <w:tcW w:w="10440" w:type="dxa"/>
            <w:gridSpan w:val="3"/>
            <w:tcBorders>
              <w:top w:val="single" w:sz="4" w:space="0" w:color="DBDBDB"/>
              <w:left w:val="single" w:sz="4" w:space="0" w:color="DBDBDB"/>
              <w:bottom w:val="nil"/>
              <w:right w:val="single" w:sz="4" w:space="0" w:color="DBDBDB"/>
            </w:tcBorders>
            <w:shd w:val="clear" w:color="auto" w:fill="FAFAFA"/>
            <w:hideMark/>
          </w:tcPr>
          <w:p w14:paraId="1370E764" w14:textId="391563D5" w:rsidR="00E14F2A" w:rsidRPr="007F4B89" w:rsidDel="005D4795" w:rsidRDefault="00E14F2A" w:rsidP="00E14F2A">
            <w:pPr>
              <w:spacing w:before="120" w:after="120" w:line="256" w:lineRule="auto"/>
              <w:outlineLvl w:val="2"/>
              <w:rPr>
                <w:del w:id="2548" w:author="RoboGarden Team" w:date="2020-01-23T17:22:00Z"/>
                <w:rFonts w:ascii="Open Sans Semibold" w:hAnsi="Open Sans Semibold" w:cs="Open Sans Semibold"/>
                <w:color w:val="11143F"/>
              </w:rPr>
            </w:pPr>
            <w:commentRangeStart w:id="2549"/>
            <w:commentRangeStart w:id="2550"/>
            <w:del w:id="2551" w:author="RoboGarden Team" w:date="2020-01-23T17:22:00Z">
              <w:r w:rsidRPr="007F4B89" w:rsidDel="005D4795">
                <w:rPr>
                  <w:rFonts w:ascii="Open Sans Semibold" w:hAnsi="Open Sans Semibold" w:cs="Open Sans Semibold"/>
                  <w:color w:val="11143F"/>
                </w:rPr>
                <w:delText>Full Code</w:delText>
              </w:r>
              <w:commentRangeEnd w:id="2549"/>
              <w:r w:rsidR="00B81E55" w:rsidDel="005D4795">
                <w:rPr>
                  <w:rStyle w:val="CommentReference"/>
                  <w:color w:val="404040"/>
                </w:rPr>
                <w:commentReference w:id="2549"/>
              </w:r>
            </w:del>
            <w:commentRangeEnd w:id="2550"/>
            <w:r w:rsidR="00945773">
              <w:rPr>
                <w:rStyle w:val="CommentReference"/>
                <w:rFonts w:asciiTheme="minorHAnsi" w:eastAsiaTheme="minorHAnsi" w:hAnsiTheme="minorHAnsi" w:cstheme="minorBidi"/>
                <w:color w:val="404040"/>
              </w:rPr>
              <w:commentReference w:id="2550"/>
            </w:r>
          </w:p>
        </w:tc>
      </w:tr>
      <w:tr w:rsidR="00E14F2A" w:rsidRPr="007F4B89" w:rsidDel="005D4795" w14:paraId="3A5DD75F" w14:textId="6F931EB4" w:rsidTr="00E14F2A">
        <w:trPr>
          <w:cantSplit/>
          <w:trHeight w:val="419"/>
          <w:del w:id="2552" w:author="RoboGarden Team" w:date="2020-01-23T17:22:00Z"/>
        </w:trPr>
        <w:tc>
          <w:tcPr>
            <w:tcW w:w="10440" w:type="dxa"/>
            <w:gridSpan w:val="3"/>
            <w:tcBorders>
              <w:top w:val="nil"/>
              <w:left w:val="single" w:sz="4" w:space="0" w:color="DBDBDB"/>
              <w:bottom w:val="nil"/>
              <w:right w:val="single" w:sz="4" w:space="0" w:color="DBDBDB"/>
            </w:tcBorders>
            <w:shd w:val="clear" w:color="auto" w:fill="FAFAFA"/>
            <w:hideMark/>
          </w:tcPr>
          <w:p w14:paraId="0995294B" w14:textId="7C449EF5" w:rsidR="00E14F2A" w:rsidRPr="007F4B89" w:rsidDel="005D4795" w:rsidRDefault="00E14F2A" w:rsidP="00E14F2A">
            <w:pPr>
              <w:spacing w:before="120" w:after="120" w:line="256" w:lineRule="auto"/>
              <w:rPr>
                <w:del w:id="2553" w:author="RoboGarden Team" w:date="2020-01-23T17:22:00Z"/>
                <w:color w:val="404040"/>
              </w:rPr>
            </w:pPr>
            <w:commentRangeStart w:id="2554"/>
            <w:commentRangeStart w:id="2555"/>
            <w:del w:id="2556" w:author="RoboGarden Team" w:date="2020-01-23T17:22:00Z">
              <w:r w:rsidRPr="007F4B89" w:rsidDel="005D4795">
                <w:rPr>
                  <w:color w:val="404040"/>
                </w:rPr>
                <w:delText xml:space="preserve">Try it now! </w:delText>
              </w:r>
              <w:commentRangeEnd w:id="2554"/>
              <w:r w:rsidR="00B81E55" w:rsidDel="005D4795">
                <w:rPr>
                  <w:rStyle w:val="CommentReference"/>
                  <w:color w:val="404040"/>
                </w:rPr>
                <w:commentReference w:id="2554"/>
              </w:r>
            </w:del>
            <w:commentRangeEnd w:id="2555"/>
            <w:r w:rsidR="00945773">
              <w:rPr>
                <w:rStyle w:val="CommentReference"/>
                <w:rFonts w:asciiTheme="minorHAnsi" w:eastAsiaTheme="minorHAnsi" w:hAnsiTheme="minorHAnsi" w:cstheme="minorBidi"/>
                <w:color w:val="404040"/>
              </w:rPr>
              <w:commentReference w:id="2555"/>
            </w:r>
          </w:p>
        </w:tc>
      </w:tr>
      <w:tr w:rsidR="00E14F2A" w:rsidRPr="007F4B89" w:rsidDel="005D4795" w14:paraId="055FBC01" w14:textId="1775E764" w:rsidTr="00E14F2A">
        <w:trPr>
          <w:cantSplit/>
          <w:trHeight w:val="80"/>
          <w:del w:id="2557" w:author="RoboGarden Team" w:date="2020-01-23T17:22:00Z"/>
        </w:trPr>
        <w:tc>
          <w:tcPr>
            <w:tcW w:w="270" w:type="dxa"/>
            <w:tcBorders>
              <w:top w:val="nil"/>
              <w:left w:val="single" w:sz="4" w:space="0" w:color="DBDBDB"/>
              <w:bottom w:val="nil"/>
              <w:right w:val="nil"/>
            </w:tcBorders>
            <w:shd w:val="clear" w:color="auto" w:fill="FAFAFA"/>
          </w:tcPr>
          <w:p w14:paraId="3D1C2909" w14:textId="7A0DC969" w:rsidR="00E14F2A" w:rsidRPr="007F4B89" w:rsidDel="005D4795" w:rsidRDefault="00E14F2A" w:rsidP="00E14F2A">
            <w:pPr>
              <w:rPr>
                <w:del w:id="2558" w:author="RoboGarden Team" w:date="2020-01-23T17:22:00Z"/>
                <w:noProof/>
                <w:color w:val="404040"/>
                <w:sz w:val="16"/>
                <w:szCs w:val="16"/>
              </w:rPr>
            </w:pPr>
          </w:p>
        </w:tc>
        <w:tc>
          <w:tcPr>
            <w:tcW w:w="9900" w:type="dxa"/>
            <w:tcBorders>
              <w:top w:val="nil"/>
              <w:left w:val="nil"/>
              <w:bottom w:val="single" w:sz="2" w:space="0" w:color="808080"/>
              <w:right w:val="nil"/>
            </w:tcBorders>
            <w:shd w:val="clear" w:color="auto" w:fill="FAFAFA"/>
          </w:tcPr>
          <w:p w14:paraId="7C5F09B8" w14:textId="7DF4C23E" w:rsidR="00E14F2A" w:rsidRPr="007F4B89" w:rsidDel="005D4795" w:rsidRDefault="00E14F2A" w:rsidP="00E14F2A">
            <w:pPr>
              <w:rPr>
                <w:del w:id="2559" w:author="RoboGarden Team" w:date="2020-01-23T17:22:00Z"/>
                <w:noProof/>
                <w:color w:val="404040"/>
                <w:sz w:val="16"/>
                <w:szCs w:val="16"/>
              </w:rPr>
            </w:pPr>
          </w:p>
        </w:tc>
        <w:tc>
          <w:tcPr>
            <w:tcW w:w="270" w:type="dxa"/>
            <w:tcBorders>
              <w:top w:val="nil"/>
              <w:left w:val="nil"/>
              <w:bottom w:val="nil"/>
              <w:right w:val="single" w:sz="4" w:space="0" w:color="DBDBDB"/>
            </w:tcBorders>
            <w:shd w:val="clear" w:color="auto" w:fill="FAFAFA"/>
          </w:tcPr>
          <w:p w14:paraId="6504D4AC" w14:textId="31CCC387" w:rsidR="00E14F2A" w:rsidRPr="007F4B89" w:rsidDel="005D4795" w:rsidRDefault="00E14F2A" w:rsidP="00E14F2A">
            <w:pPr>
              <w:rPr>
                <w:del w:id="2560" w:author="RoboGarden Team" w:date="2020-01-23T17:22:00Z"/>
                <w:noProof/>
                <w:color w:val="404040"/>
                <w:sz w:val="16"/>
                <w:szCs w:val="16"/>
              </w:rPr>
            </w:pPr>
          </w:p>
        </w:tc>
      </w:tr>
      <w:tr w:rsidR="00E14F2A" w:rsidRPr="007F4B89" w:rsidDel="005D4795" w14:paraId="28F0B411" w14:textId="6C659ED8" w:rsidTr="00E14F2A">
        <w:trPr>
          <w:cantSplit/>
          <w:trHeight w:val="190"/>
          <w:del w:id="2561" w:author="RoboGarden Team" w:date="2020-01-23T17:22:00Z"/>
        </w:trPr>
        <w:tc>
          <w:tcPr>
            <w:tcW w:w="270" w:type="dxa"/>
            <w:tcBorders>
              <w:top w:val="nil"/>
              <w:left w:val="single" w:sz="4" w:space="0" w:color="DBDBDB"/>
              <w:bottom w:val="nil"/>
              <w:right w:val="single" w:sz="2" w:space="0" w:color="808080"/>
            </w:tcBorders>
            <w:shd w:val="clear" w:color="auto" w:fill="FAFAFA"/>
          </w:tcPr>
          <w:p w14:paraId="44BC2CF5" w14:textId="213A9689" w:rsidR="00E14F2A" w:rsidRPr="007F4B89" w:rsidDel="005D4795" w:rsidRDefault="00E14F2A" w:rsidP="00E14F2A">
            <w:pPr>
              <w:spacing w:before="120" w:after="120" w:line="256" w:lineRule="auto"/>
              <w:rPr>
                <w:del w:id="2562" w:author="RoboGarden Team" w:date="2020-01-23T17:22:00Z"/>
                <w:noProof/>
                <w:color w:val="404040"/>
              </w:rPr>
            </w:pPr>
          </w:p>
        </w:tc>
        <w:tc>
          <w:tcPr>
            <w:tcW w:w="9900" w:type="dxa"/>
            <w:tcBorders>
              <w:top w:val="single" w:sz="2" w:space="0" w:color="808080"/>
              <w:left w:val="single" w:sz="2" w:space="0" w:color="808080"/>
              <w:bottom w:val="single" w:sz="2" w:space="0" w:color="808080"/>
              <w:right w:val="single" w:sz="2" w:space="0" w:color="808080"/>
            </w:tcBorders>
            <w:shd w:val="clear" w:color="auto" w:fill="D9D9D9"/>
            <w:hideMark/>
          </w:tcPr>
          <w:p w14:paraId="02158E7F" w14:textId="29269ADA" w:rsidR="00E14F2A" w:rsidRPr="007F4B89" w:rsidDel="005D4795" w:rsidRDefault="00E14F2A" w:rsidP="00E14F2A">
            <w:pPr>
              <w:spacing w:before="120" w:after="120" w:line="256" w:lineRule="auto"/>
              <w:rPr>
                <w:del w:id="2563" w:author="RoboGarden Team" w:date="2020-01-23T17:22:00Z"/>
                <w:rFonts w:ascii="Consolas" w:hAnsi="Consolas"/>
                <w:noProof/>
                <w:color w:val="404040"/>
              </w:rPr>
            </w:pPr>
            <w:del w:id="2564" w:author="RoboGarden Team" w:date="2020-01-23T17:22:00Z">
              <w:r w:rsidRPr="007F4B89" w:rsidDel="005D4795">
                <w:rPr>
                  <w:rFonts w:ascii="Consolas" w:hAnsi="Consolas"/>
                  <w:noProof/>
                  <w:color w:val="404040"/>
                </w:rPr>
                <w:delText>from sklearn.datasets import load_digits</w:delText>
              </w:r>
              <w:r w:rsidRPr="007F4B89" w:rsidDel="005D4795">
                <w:rPr>
                  <w:rFonts w:ascii="Consolas" w:hAnsi="Consolas"/>
                  <w:noProof/>
                  <w:color w:val="404040"/>
                </w:rPr>
                <w:br/>
                <w:delText>dataset = load_digits()</w:delText>
              </w:r>
              <w:r w:rsidRPr="007F4B89" w:rsidDel="005D4795">
                <w:rPr>
                  <w:rFonts w:ascii="Consolas" w:hAnsi="Consolas"/>
                  <w:noProof/>
                  <w:color w:val="404040"/>
                </w:rPr>
                <w:br/>
                <w:delText>print(dataset.data.shape)</w:delText>
              </w:r>
              <w:r w:rsidRPr="007F4B89" w:rsidDel="005D4795">
                <w:rPr>
                  <w:rFonts w:ascii="Consolas" w:hAnsi="Consolas"/>
                  <w:noProof/>
                  <w:color w:val="404040"/>
                </w:rPr>
                <w:br/>
              </w:r>
              <w:r w:rsidRPr="007F4B89" w:rsidDel="005D4795">
                <w:rPr>
                  <w:rFonts w:ascii="Consolas" w:hAnsi="Consolas"/>
                  <w:noProof/>
                  <w:color w:val="404040"/>
                </w:rPr>
                <w:br/>
                <w:delText>(x,y) = load_digits(return_X_y=True)</w:delText>
              </w:r>
              <w:r w:rsidRPr="007F4B89" w:rsidDel="005D4795">
                <w:rPr>
                  <w:rFonts w:ascii="Consolas" w:hAnsi="Consolas"/>
                  <w:noProof/>
                  <w:color w:val="404040"/>
                </w:rPr>
                <w:br/>
              </w:r>
              <w:r w:rsidRPr="007F4B89" w:rsidDel="005D4795">
                <w:rPr>
                  <w:rFonts w:ascii="Consolas" w:hAnsi="Consolas"/>
                  <w:noProof/>
                  <w:color w:val="404040"/>
                </w:rPr>
                <w:br/>
                <w:delText>import matplotlib.pyplot as plt</w:delText>
              </w:r>
              <w:r w:rsidRPr="007F4B89" w:rsidDel="005D4795">
                <w:rPr>
                  <w:rFonts w:ascii="Consolas" w:hAnsi="Consolas"/>
                  <w:noProof/>
                  <w:color w:val="404040"/>
                </w:rPr>
                <w:br/>
                <w:delText>plt.imshow(dataset.images[400])</w:delText>
              </w:r>
              <w:r w:rsidRPr="007F4B89" w:rsidDel="005D4795">
                <w:rPr>
                  <w:rFonts w:ascii="Consolas" w:hAnsi="Consolas"/>
                  <w:noProof/>
                  <w:color w:val="404040"/>
                </w:rPr>
                <w:br/>
                <w:delText>print(dataset.target[400])</w:delText>
              </w:r>
            </w:del>
          </w:p>
        </w:tc>
        <w:tc>
          <w:tcPr>
            <w:tcW w:w="270" w:type="dxa"/>
            <w:tcBorders>
              <w:top w:val="nil"/>
              <w:left w:val="single" w:sz="2" w:space="0" w:color="808080"/>
              <w:bottom w:val="nil"/>
              <w:right w:val="single" w:sz="4" w:space="0" w:color="DBDBDB"/>
            </w:tcBorders>
            <w:shd w:val="clear" w:color="auto" w:fill="FAFAFA"/>
          </w:tcPr>
          <w:p w14:paraId="1008494C" w14:textId="490F5611" w:rsidR="00E14F2A" w:rsidRPr="007F4B89" w:rsidDel="005D4795" w:rsidRDefault="00E14F2A" w:rsidP="00E14F2A">
            <w:pPr>
              <w:spacing w:before="120" w:after="120" w:line="256" w:lineRule="auto"/>
              <w:rPr>
                <w:del w:id="2565" w:author="RoboGarden Team" w:date="2020-01-23T17:22:00Z"/>
                <w:noProof/>
                <w:color w:val="404040"/>
              </w:rPr>
            </w:pPr>
          </w:p>
        </w:tc>
      </w:tr>
      <w:tr w:rsidR="00E14F2A" w:rsidRPr="007F4B89" w:rsidDel="005D4795" w14:paraId="36E1FAFD" w14:textId="0BB92F66" w:rsidTr="00E14F2A">
        <w:trPr>
          <w:cantSplit/>
          <w:trHeight w:val="190"/>
          <w:del w:id="2566" w:author="RoboGarden Team" w:date="2020-01-23T17:22:00Z"/>
        </w:trPr>
        <w:tc>
          <w:tcPr>
            <w:tcW w:w="270" w:type="dxa"/>
            <w:tcBorders>
              <w:top w:val="nil"/>
              <w:left w:val="single" w:sz="4" w:space="0" w:color="DBDBDB"/>
              <w:bottom w:val="single" w:sz="4" w:space="0" w:color="E1E1E1"/>
              <w:right w:val="nil"/>
            </w:tcBorders>
            <w:shd w:val="clear" w:color="auto" w:fill="FAFAFA"/>
          </w:tcPr>
          <w:p w14:paraId="3538B749" w14:textId="118BA80D" w:rsidR="00E14F2A" w:rsidRPr="007F4B89" w:rsidDel="005D4795" w:rsidRDefault="00E14F2A" w:rsidP="00E14F2A">
            <w:pPr>
              <w:rPr>
                <w:del w:id="2567" w:author="RoboGarden Team" w:date="2020-01-23T17:22:00Z"/>
                <w:noProof/>
                <w:color w:val="404040"/>
                <w:sz w:val="16"/>
                <w:szCs w:val="16"/>
              </w:rPr>
            </w:pPr>
          </w:p>
        </w:tc>
        <w:tc>
          <w:tcPr>
            <w:tcW w:w="9900" w:type="dxa"/>
            <w:tcBorders>
              <w:top w:val="single" w:sz="2" w:space="0" w:color="808080"/>
              <w:left w:val="nil"/>
              <w:bottom w:val="single" w:sz="4" w:space="0" w:color="E1E1E1"/>
              <w:right w:val="nil"/>
            </w:tcBorders>
            <w:shd w:val="clear" w:color="auto" w:fill="FAFAFA"/>
          </w:tcPr>
          <w:p w14:paraId="5BDC2D74" w14:textId="35BABDA2" w:rsidR="00E14F2A" w:rsidRPr="007F4B89" w:rsidDel="005D4795" w:rsidRDefault="00E14F2A" w:rsidP="00E14F2A">
            <w:pPr>
              <w:rPr>
                <w:del w:id="2568" w:author="RoboGarden Team" w:date="2020-01-23T17:22:00Z"/>
                <w:noProof/>
                <w:color w:val="404040"/>
                <w:sz w:val="16"/>
                <w:szCs w:val="16"/>
              </w:rPr>
            </w:pPr>
          </w:p>
        </w:tc>
        <w:tc>
          <w:tcPr>
            <w:tcW w:w="270" w:type="dxa"/>
            <w:tcBorders>
              <w:top w:val="nil"/>
              <w:left w:val="nil"/>
              <w:bottom w:val="single" w:sz="4" w:space="0" w:color="E1E1E1"/>
              <w:right w:val="single" w:sz="4" w:space="0" w:color="DBDBDB"/>
            </w:tcBorders>
            <w:shd w:val="clear" w:color="auto" w:fill="FAFAFA"/>
          </w:tcPr>
          <w:p w14:paraId="28C8B55A" w14:textId="5809D18F" w:rsidR="00E14F2A" w:rsidRPr="007F4B89" w:rsidDel="005D4795" w:rsidRDefault="00E14F2A" w:rsidP="00E14F2A">
            <w:pPr>
              <w:rPr>
                <w:del w:id="2569" w:author="RoboGarden Team" w:date="2020-01-23T17:22:00Z"/>
                <w:noProof/>
                <w:color w:val="404040"/>
                <w:sz w:val="16"/>
                <w:szCs w:val="16"/>
              </w:rPr>
            </w:pPr>
          </w:p>
        </w:tc>
      </w:tr>
    </w:tbl>
    <w:p w14:paraId="166685B8" w14:textId="5A5C045D" w:rsidR="00E14F2A" w:rsidRPr="007F4B89" w:rsidDel="005D4795" w:rsidRDefault="00E14F2A" w:rsidP="00E14F2A">
      <w:pPr>
        <w:spacing w:after="0" w:line="240" w:lineRule="auto"/>
        <w:rPr>
          <w:del w:id="2570" w:author="RoboGarden Team" w:date="2020-01-23T17:22:00Z"/>
          <w:rFonts w:ascii="Open Sans" w:eastAsia="Open Sans" w:hAnsi="Open Sans" w:cs="Times New Roman"/>
          <w:color w:val="404040"/>
        </w:rPr>
      </w:pPr>
    </w:p>
    <w:p w14:paraId="76249418" w14:textId="77777777" w:rsidR="00E14F2A" w:rsidRPr="007F4B89" w:rsidRDefault="00B81E55" w:rsidP="00E14F2A">
      <w:pPr>
        <w:spacing w:after="0" w:line="240" w:lineRule="auto"/>
        <w:rPr>
          <w:rFonts w:ascii="Open Sans" w:eastAsia="Open Sans" w:hAnsi="Open Sans" w:cs="Times New Roman"/>
          <w:color w:val="404040"/>
        </w:rPr>
      </w:pPr>
      <w:commentRangeStart w:id="2571"/>
      <w:commentRangeStart w:id="2572"/>
      <w:commentRangeEnd w:id="2571"/>
      <w:r>
        <w:rPr>
          <w:rStyle w:val="CommentReference"/>
          <w:color w:val="404040"/>
        </w:rPr>
        <w:commentReference w:id="2571"/>
      </w:r>
      <w:commentRangeEnd w:id="2572"/>
      <w:r w:rsidR="00945773">
        <w:rPr>
          <w:rStyle w:val="CommentReference"/>
          <w:color w:val="404040"/>
        </w:rPr>
        <w:commentReference w:id="2572"/>
      </w:r>
    </w:p>
    <w:p w14:paraId="74525C05" w14:textId="77777777" w:rsidR="00E14F2A" w:rsidRPr="007F4B89" w:rsidRDefault="00E14F2A" w:rsidP="00E14F2A">
      <w:pPr>
        <w:spacing w:after="0" w:line="240" w:lineRule="auto"/>
        <w:rPr>
          <w:rFonts w:ascii="Open Sans" w:eastAsia="Open Sans" w:hAnsi="Open Sans" w:cs="Times New Roman"/>
          <w:color w:val="404040"/>
        </w:rPr>
      </w:pPr>
    </w:p>
    <w:p w14:paraId="16A11D09" w14:textId="77777777" w:rsidR="00E14F2A" w:rsidRPr="007F4B89" w:rsidRDefault="00E14F2A" w:rsidP="00E14F2A">
      <w:pPr>
        <w:spacing w:after="0" w:line="240" w:lineRule="auto"/>
        <w:rPr>
          <w:rFonts w:ascii="Open Sans" w:eastAsia="Open Sans" w:hAnsi="Open Sans" w:cs="Times New Roman"/>
          <w:color w:val="404040"/>
        </w:rPr>
      </w:pPr>
    </w:p>
    <w:p w14:paraId="3DE3A76E" w14:textId="77777777" w:rsidR="00E14F2A" w:rsidRPr="007F4B89" w:rsidRDefault="00E14F2A" w:rsidP="00E14F2A">
      <w:pPr>
        <w:spacing w:before="120" w:after="120" w:line="256" w:lineRule="auto"/>
        <w:rPr>
          <w:rFonts w:ascii="Open Sans" w:eastAsia="Open Sans" w:hAnsi="Open Sans" w:cs="Times New Roman"/>
          <w:color w:val="404040"/>
        </w:rPr>
      </w:pPr>
    </w:p>
    <w:p w14:paraId="619AF389" w14:textId="77777777" w:rsidR="00E14F2A" w:rsidRPr="007F4B89" w:rsidRDefault="00E14F2A" w:rsidP="00E14F2A">
      <w:pPr>
        <w:spacing w:after="0" w:line="240" w:lineRule="auto"/>
        <w:rPr>
          <w:rFonts w:ascii="Open Sans" w:eastAsia="Open Sans" w:hAnsi="Open Sans" w:cs="Times New Roman"/>
          <w:color w:val="404040"/>
        </w:rPr>
      </w:pPr>
      <w:r w:rsidRPr="007F4B89">
        <w:rPr>
          <w:rFonts w:ascii="Open Sans" w:eastAsia="Open Sans" w:hAnsi="Open Sans" w:cs="Times New Roman"/>
          <w:color w:val="404040"/>
        </w:rPr>
        <w:br w:type="page"/>
      </w:r>
    </w:p>
    <w:p w14:paraId="107DC10A" w14:textId="1720595A" w:rsidR="00E14F2A" w:rsidRPr="007F4B89" w:rsidRDefault="00E14F2A" w:rsidP="00E14F2A">
      <w:pPr>
        <w:spacing w:before="80" w:after="80" w:line="240" w:lineRule="auto"/>
        <w:outlineLvl w:val="1"/>
        <w:rPr>
          <w:rFonts w:ascii="Open Sans Semibold" w:eastAsia="Times New Roman" w:hAnsi="Open Sans Semibold" w:cs="Open Sans Semibold"/>
          <w:color w:val="11143F"/>
          <w:sz w:val="28"/>
          <w:szCs w:val="28"/>
        </w:rPr>
      </w:pPr>
      <w:r w:rsidRPr="007F4B89">
        <w:rPr>
          <w:rFonts w:ascii="Open Sans Semibold" w:eastAsia="Times New Roman" w:hAnsi="Open Sans Semibold" w:cs="Open Sans Semibold"/>
          <w:color w:val="11143F"/>
          <w:sz w:val="28"/>
          <w:szCs w:val="28"/>
        </w:rPr>
        <w:lastRenderedPageBreak/>
        <w:t xml:space="preserve">Section 04: </w:t>
      </w:r>
      <w:commentRangeStart w:id="2573"/>
      <w:commentRangeStart w:id="2574"/>
      <w:r w:rsidRPr="007F4B89">
        <w:rPr>
          <w:rFonts w:ascii="Open Sans Semibold" w:eastAsia="Times New Roman" w:hAnsi="Open Sans Semibold" w:cs="Open Sans Semibold"/>
          <w:color w:val="11143F"/>
          <w:sz w:val="28"/>
          <w:szCs w:val="28"/>
        </w:rPr>
        <w:t>Introduction to Pandas</w:t>
      </w:r>
      <w:commentRangeEnd w:id="2573"/>
      <w:r w:rsidR="00DF22C6">
        <w:rPr>
          <w:rStyle w:val="CommentReference"/>
          <w:color w:val="404040"/>
        </w:rPr>
        <w:commentReference w:id="2573"/>
      </w:r>
      <w:commentRangeEnd w:id="2574"/>
      <w:r w:rsidR="007052B0">
        <w:rPr>
          <w:rStyle w:val="CommentReference"/>
          <w:color w:val="404040"/>
        </w:rPr>
        <w:commentReference w:id="2574"/>
      </w:r>
      <w:ins w:id="2575" w:author="RoboGarden Team" w:date="2020-01-23T17:22:00Z">
        <w:r w:rsidR="005D4795">
          <w:rPr>
            <w:rFonts w:ascii="Open Sans Semibold" w:eastAsia="Times New Roman" w:hAnsi="Open Sans Semibold" w:cs="Open Sans Semibold"/>
            <w:color w:val="11143F"/>
            <w:sz w:val="28"/>
            <w:szCs w:val="28"/>
          </w:rPr>
          <w:t xml:space="preserve"> Library</w:t>
        </w:r>
      </w:ins>
    </w:p>
    <w:p w14:paraId="70B1C820" w14:textId="483C2529" w:rsidR="00723304" w:rsidRDefault="00740C8D" w:rsidP="00E14F2A">
      <w:pPr>
        <w:spacing w:after="0" w:line="240" w:lineRule="auto"/>
        <w:rPr>
          <w:rFonts w:ascii="Open Sans" w:eastAsia="Open Sans" w:hAnsi="Open Sans" w:cs="Times New Roman"/>
          <w:color w:val="404040"/>
        </w:rPr>
      </w:pPr>
      <w:r>
        <w:rPr>
          <w:rFonts w:ascii="Open Sans" w:eastAsia="Open Sans" w:hAnsi="Open Sans" w:cs="Times New Roman"/>
          <w:color w:val="404040"/>
        </w:rPr>
        <w:t>In this section</w:t>
      </w:r>
      <w:ins w:id="2576" w:author="Chantelle Dubois Nishiyama" w:date="2020-02-19T21:33:00Z">
        <w:r w:rsidR="00F614EE">
          <w:rPr>
            <w:rFonts w:ascii="Open Sans" w:eastAsia="Open Sans" w:hAnsi="Open Sans" w:cs="Times New Roman"/>
            <w:color w:val="404040"/>
          </w:rPr>
          <w:t>,</w:t>
        </w:r>
      </w:ins>
      <w:r>
        <w:rPr>
          <w:rFonts w:ascii="Open Sans" w:eastAsia="Open Sans" w:hAnsi="Open Sans" w:cs="Times New Roman"/>
          <w:color w:val="404040"/>
        </w:rPr>
        <w:t xml:space="preserve"> you will read about Pandas library and </w:t>
      </w:r>
      <w:r w:rsidR="002106C3">
        <w:rPr>
          <w:rFonts w:ascii="Open Sans" w:eastAsia="Open Sans" w:hAnsi="Open Sans" w:cs="Times New Roman"/>
          <w:color w:val="404040"/>
        </w:rPr>
        <w:t>you will learn how to use it to manipulate data.</w:t>
      </w:r>
      <w:r w:rsidR="00723304">
        <w:rPr>
          <w:rFonts w:ascii="Open Sans" w:eastAsia="Open Sans" w:hAnsi="Open Sans" w:cs="Times New Roman"/>
          <w:color w:val="404040"/>
        </w:rPr>
        <w:t xml:space="preserve"> </w:t>
      </w:r>
    </w:p>
    <w:p w14:paraId="466A773A" w14:textId="77777777" w:rsidR="00F614EE" w:rsidRDefault="00F614EE" w:rsidP="00E14F2A">
      <w:pPr>
        <w:spacing w:after="0" w:line="240" w:lineRule="auto"/>
        <w:rPr>
          <w:ins w:id="2577" w:author="Chantelle Dubois Nishiyama" w:date="2020-02-19T21:34:00Z"/>
          <w:rFonts w:ascii="Open Sans" w:eastAsia="Open Sans" w:hAnsi="Open Sans" w:cs="Times New Roman"/>
          <w:color w:val="404040"/>
        </w:rPr>
      </w:pPr>
    </w:p>
    <w:p w14:paraId="4363502F" w14:textId="3B424724" w:rsidR="00E14F2A" w:rsidRDefault="00723304" w:rsidP="00E14F2A">
      <w:pPr>
        <w:spacing w:after="0" w:line="240" w:lineRule="auto"/>
        <w:rPr>
          <w:rFonts w:ascii="Open Sans" w:eastAsia="Open Sans" w:hAnsi="Open Sans" w:cs="Times New Roman"/>
          <w:color w:val="404040"/>
        </w:rPr>
      </w:pPr>
      <w:r>
        <w:rPr>
          <w:rFonts w:ascii="Open Sans" w:eastAsia="Open Sans" w:hAnsi="Open Sans" w:cs="Times New Roman"/>
          <w:color w:val="404040"/>
        </w:rPr>
        <w:t xml:space="preserve">Before start with Pandas Library, </w:t>
      </w:r>
      <w:del w:id="2578" w:author="Chantelle Dubois Nishiyama" w:date="2020-02-26T19:35:00Z">
        <w:r w:rsidDel="00090ABD">
          <w:rPr>
            <w:rFonts w:ascii="Open Sans" w:eastAsia="Open Sans" w:hAnsi="Open Sans" w:cs="Times New Roman"/>
            <w:color w:val="404040"/>
          </w:rPr>
          <w:delText>let’s</w:delText>
        </w:r>
      </w:del>
      <w:ins w:id="2579" w:author="Chantelle Dubois Nishiyama" w:date="2020-02-26T19:35:00Z">
        <w:r w:rsidR="00090ABD">
          <w:rPr>
            <w:rFonts w:ascii="Open Sans" w:eastAsia="Open Sans" w:hAnsi="Open Sans" w:cs="Times New Roman"/>
            <w:color w:val="404040"/>
          </w:rPr>
          <w:t>Let us</w:t>
        </w:r>
      </w:ins>
      <w:r>
        <w:rPr>
          <w:rFonts w:ascii="Open Sans" w:eastAsia="Open Sans" w:hAnsi="Open Sans" w:cs="Times New Roman"/>
          <w:color w:val="404040"/>
        </w:rPr>
        <w:t xml:space="preserve"> recall what the definition of a Library is</w:t>
      </w:r>
      <w:ins w:id="2580" w:author="Chantelle Dubois Nishiyama" w:date="2020-02-19T21:34:00Z">
        <w:r w:rsidR="00F614EE">
          <w:rPr>
            <w:rFonts w:ascii="Open Sans" w:eastAsia="Open Sans" w:hAnsi="Open Sans" w:cs="Times New Roman"/>
            <w:color w:val="404040"/>
          </w:rPr>
          <w:t>:</w:t>
        </w:r>
      </w:ins>
      <w:del w:id="2581" w:author="Chantelle Dubois Nishiyama" w:date="2020-02-19T21:34:00Z">
        <w:r w:rsidDel="00F614EE">
          <w:rPr>
            <w:rFonts w:ascii="Open Sans" w:eastAsia="Open Sans" w:hAnsi="Open Sans" w:cs="Times New Roman"/>
            <w:color w:val="404040"/>
          </w:rPr>
          <w:delText>.</w:delText>
        </w:r>
      </w:del>
    </w:p>
    <w:p w14:paraId="5524B24B" w14:textId="77777777" w:rsidR="00723304" w:rsidRDefault="00723304" w:rsidP="00E14F2A">
      <w:pPr>
        <w:spacing w:after="0" w:line="240" w:lineRule="auto"/>
        <w:rPr>
          <w:rFonts w:ascii="Open Sans" w:eastAsia="Open Sans" w:hAnsi="Open Sans" w:cs="Times New Roman"/>
          <w:color w:val="404040"/>
        </w:rPr>
      </w:pPr>
    </w:p>
    <w:p w14:paraId="12EBEA9E" w14:textId="7B04373D" w:rsidR="00723304" w:rsidRDefault="00723304" w:rsidP="00E14F2A">
      <w:pPr>
        <w:spacing w:after="0" w:line="240" w:lineRule="auto"/>
        <w:rPr>
          <w:rFonts w:ascii="Open Sans" w:eastAsia="Open Sans" w:hAnsi="Open Sans" w:cs="Times New Roman"/>
          <w:color w:val="404040"/>
        </w:rPr>
      </w:pPr>
    </w:p>
    <w:tbl>
      <w:tblPr>
        <w:tblStyle w:val="TableGrid4"/>
        <w:tblW w:w="103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1350"/>
        <w:gridCol w:w="9000"/>
      </w:tblGrid>
      <w:tr w:rsidR="003D45F4" w:rsidRPr="007F4B89" w14:paraId="5210A5D6" w14:textId="77777777" w:rsidTr="0007365E">
        <w:trPr>
          <w:trHeight w:val="638"/>
        </w:trPr>
        <w:tc>
          <w:tcPr>
            <w:tcW w:w="1350" w:type="dxa"/>
            <w:shd w:val="clear" w:color="auto" w:fill="D5F4FF"/>
            <w:vAlign w:val="center"/>
            <w:hideMark/>
          </w:tcPr>
          <w:p w14:paraId="2B16DAE2" w14:textId="77777777" w:rsidR="003D45F4" w:rsidRPr="007F4B89" w:rsidRDefault="003D45F4" w:rsidP="0007365E">
            <w:pPr>
              <w:spacing w:before="120" w:after="120"/>
              <w:jc w:val="center"/>
              <w:rPr>
                <w:rFonts w:ascii="FontAwesome" w:hAnsi="FontAwesome"/>
                <w:color w:val="00B0F0"/>
                <w:sz w:val="120"/>
                <w:szCs w:val="120"/>
              </w:rPr>
            </w:pPr>
            <w:r w:rsidRPr="007F4B89">
              <w:rPr>
                <w:rFonts w:ascii="FontAwesome" w:hAnsi="FontAwesome"/>
                <w:color w:val="00B0F0"/>
                <w:sz w:val="120"/>
                <w:szCs w:val="120"/>
              </w:rPr>
              <w:sym w:font="FontAwesome" w:char="F040"/>
            </w:r>
          </w:p>
        </w:tc>
        <w:tc>
          <w:tcPr>
            <w:tcW w:w="9000" w:type="dxa"/>
            <w:shd w:val="clear" w:color="auto" w:fill="D5F4FF"/>
            <w:vAlign w:val="center"/>
            <w:hideMark/>
          </w:tcPr>
          <w:p w14:paraId="26D7D590" w14:textId="77777777" w:rsidR="003D45F4" w:rsidRPr="007F4B89" w:rsidRDefault="003D45F4" w:rsidP="0007365E">
            <w:pPr>
              <w:spacing w:before="120" w:after="120" w:line="256" w:lineRule="auto"/>
              <w:ind w:left="274" w:right="274"/>
              <w:rPr>
                <w:ins w:id="2582" w:author="RoboGarden Team" w:date="2020-01-29T18:04:00Z"/>
                <w:rFonts w:ascii="Open Sans Semibold" w:hAnsi="Open Sans Semibold" w:cs="Open Sans Semibold"/>
                <w:color w:val="404040"/>
                <w:sz w:val="24"/>
                <w:szCs w:val="24"/>
              </w:rPr>
            </w:pPr>
            <w:ins w:id="2583" w:author="RoboGarden Team" w:date="2020-01-29T18:04:00Z">
              <w:r>
                <w:rPr>
                  <w:rFonts w:ascii="Open Sans Semibold" w:hAnsi="Open Sans Semibold" w:cs="Open Sans Semibold"/>
                  <w:color w:val="404040"/>
                  <w:sz w:val="24"/>
                  <w:szCs w:val="24"/>
                </w:rPr>
                <w:t>Python Libraries</w:t>
              </w:r>
            </w:ins>
          </w:p>
          <w:p w14:paraId="4128B766" w14:textId="2A6678CB" w:rsidR="003D45F4" w:rsidRPr="007F4B89" w:rsidRDefault="003D45F4" w:rsidP="0007365E">
            <w:pPr>
              <w:spacing w:before="120" w:after="120" w:line="256" w:lineRule="auto"/>
              <w:ind w:left="274" w:right="274"/>
              <w:rPr>
                <w:rFonts w:cs="Open Sans"/>
                <w:color w:val="404040"/>
              </w:rPr>
            </w:pPr>
            <w:ins w:id="2584" w:author="RoboGarden Team" w:date="2020-01-29T18:05:00Z">
              <w:r w:rsidRPr="00C27679">
                <w:rPr>
                  <w:rFonts w:cs="Open Sans"/>
                  <w:color w:val="404040"/>
                  <w:sz w:val="24"/>
                  <w:szCs w:val="24"/>
                </w:rPr>
                <w:t>Python library is a collection of functions and methods that allows you to perform many actions</w:t>
              </w:r>
            </w:ins>
            <w:r w:rsidR="00482FE4">
              <w:rPr>
                <w:rFonts w:cs="Open Sans"/>
                <w:color w:val="404040"/>
                <w:sz w:val="24"/>
                <w:szCs w:val="24"/>
              </w:rPr>
              <w:t xml:space="preserve"> on a given dataset</w:t>
            </w:r>
            <w:ins w:id="2585" w:author="RoboGarden Team" w:date="2020-01-29T18:05:00Z">
              <w:r w:rsidRPr="00C27679">
                <w:rPr>
                  <w:rFonts w:cs="Open Sans"/>
                  <w:color w:val="404040"/>
                  <w:sz w:val="24"/>
                  <w:szCs w:val="24"/>
                </w:rPr>
                <w:t xml:space="preserve"> without writing your code.</w:t>
              </w:r>
            </w:ins>
          </w:p>
        </w:tc>
      </w:tr>
    </w:tbl>
    <w:p w14:paraId="6BC82235" w14:textId="77777777" w:rsidR="003D45F4" w:rsidRPr="007F4B89" w:rsidRDefault="003D45F4" w:rsidP="00E14F2A">
      <w:pPr>
        <w:spacing w:after="0" w:line="240" w:lineRule="auto"/>
        <w:rPr>
          <w:rFonts w:ascii="Open Sans" w:eastAsia="Open Sans" w:hAnsi="Open Sans" w:cs="Times New Roman"/>
          <w:color w:val="404040"/>
        </w:rPr>
      </w:pPr>
    </w:p>
    <w:p w14:paraId="5407F3B7" w14:textId="77777777" w:rsidR="00E14F2A" w:rsidRPr="007F4B89" w:rsidRDefault="00E14F2A" w:rsidP="00E14F2A">
      <w:pPr>
        <w:spacing w:after="0" w:line="240" w:lineRule="auto"/>
        <w:rPr>
          <w:rFonts w:ascii="Open Sans" w:eastAsia="Open Sans" w:hAnsi="Open Sans" w:cs="Times New Roman"/>
          <w:color w:val="404040"/>
        </w:rPr>
      </w:pPr>
    </w:p>
    <w:tbl>
      <w:tblPr>
        <w:tblStyle w:val="TableGrid4"/>
        <w:tblW w:w="10440" w:type="dxa"/>
        <w:tblInd w:w="-5" w:type="dxa"/>
        <w:tblBorders>
          <w:top w:val="single" w:sz="4" w:space="0" w:color="DBDBDB"/>
          <w:left w:val="single" w:sz="4" w:space="0" w:color="DBDBDB"/>
          <w:bottom w:val="single" w:sz="4" w:space="0" w:color="DBDBDB"/>
          <w:right w:val="single" w:sz="4" w:space="0" w:color="DBDBDB"/>
          <w:insideH w:val="none" w:sz="0" w:space="0" w:color="auto"/>
          <w:insideV w:val="none" w:sz="0" w:space="0" w:color="auto"/>
        </w:tblBorders>
        <w:tblLayout w:type="fixed"/>
        <w:tblCellMar>
          <w:left w:w="115" w:type="dxa"/>
          <w:right w:w="115" w:type="dxa"/>
        </w:tblCellMar>
        <w:tblLook w:val="04A0" w:firstRow="1" w:lastRow="0" w:firstColumn="1" w:lastColumn="0" w:noHBand="0" w:noVBand="1"/>
        <w:tblPrChange w:id="2586" w:author="Guest User" w:date="2020-01-27T09:00:00Z">
          <w:tblPr>
            <w:tblStyle w:val="TableGrid4"/>
            <w:tblW w:w="10440" w:type="dxa"/>
            <w:tblInd w:w="-5" w:type="dxa"/>
            <w:tblBorders>
              <w:top w:val="single" w:sz="4" w:space="0" w:color="DBDBDB"/>
              <w:left w:val="single" w:sz="4" w:space="0" w:color="DBDBDB"/>
              <w:bottom w:val="single" w:sz="4" w:space="0" w:color="DBDBDB"/>
              <w:right w:val="single" w:sz="4" w:space="0" w:color="DBDBDB"/>
              <w:insideH w:val="none" w:sz="0" w:space="0" w:color="auto"/>
              <w:insideV w:val="none" w:sz="0" w:space="0" w:color="auto"/>
            </w:tblBorders>
            <w:tblLayout w:type="fixed"/>
            <w:tblCellMar>
              <w:left w:w="115" w:type="dxa"/>
              <w:right w:w="115" w:type="dxa"/>
            </w:tblCellMar>
            <w:tblLook w:val="04A0" w:firstRow="1" w:lastRow="0" w:firstColumn="1" w:lastColumn="0" w:noHBand="0" w:noVBand="1"/>
          </w:tblPr>
        </w:tblPrChange>
      </w:tblPr>
      <w:tblGrid>
        <w:gridCol w:w="10440"/>
        <w:tblGridChange w:id="2587">
          <w:tblGrid>
            <w:gridCol w:w="360"/>
          </w:tblGrid>
        </w:tblGridChange>
      </w:tblGrid>
      <w:tr w:rsidR="00E14F2A" w:rsidRPr="007F4B89" w14:paraId="068FF1D6" w14:textId="77777777" w:rsidTr="34B61952">
        <w:trPr>
          <w:cantSplit/>
          <w:trHeight w:val="420"/>
        </w:trPr>
        <w:tc>
          <w:tcPr>
            <w:tcW w:w="10440" w:type="dxa"/>
            <w:tcBorders>
              <w:top w:val="single" w:sz="4" w:space="0" w:color="DBDBDB" w:themeColor="accent3" w:themeTint="66"/>
              <w:left w:val="single" w:sz="4" w:space="0" w:color="DBDBDB" w:themeColor="accent3" w:themeTint="66"/>
              <w:bottom w:val="nil"/>
              <w:right w:val="single" w:sz="4" w:space="0" w:color="DBDBDB" w:themeColor="accent3" w:themeTint="66"/>
            </w:tcBorders>
            <w:shd w:val="clear" w:color="auto" w:fill="FAFAFA"/>
            <w:hideMark/>
            <w:tcPrChange w:id="2588" w:author="Guest User" w:date="2020-01-27T09:00:00Z">
              <w:tcPr>
                <w:tcW w:w="10440" w:type="dxa"/>
                <w:tcBorders>
                  <w:top w:val="single" w:sz="4" w:space="0" w:color="DBDBDB"/>
                  <w:left w:val="single" w:sz="4" w:space="0" w:color="DBDBDB"/>
                  <w:bottom w:val="nil"/>
                  <w:right w:val="single" w:sz="4" w:space="0" w:color="DBDBDB"/>
                </w:tcBorders>
                <w:shd w:val="clear" w:color="auto" w:fill="FAFAFA"/>
                <w:hideMark/>
              </w:tcPr>
            </w:tcPrChange>
          </w:tcPr>
          <w:p w14:paraId="501D88C0" w14:textId="0E1E17C8" w:rsidR="00E14F2A" w:rsidRPr="007F4B89" w:rsidRDefault="00E14F2A" w:rsidP="00E14F2A">
            <w:pPr>
              <w:spacing w:before="120" w:after="120" w:line="256" w:lineRule="auto"/>
              <w:outlineLvl w:val="2"/>
              <w:rPr>
                <w:rFonts w:ascii="Open Sans Semibold" w:hAnsi="Open Sans Semibold" w:cs="Open Sans Semibold"/>
                <w:color w:val="11143F"/>
              </w:rPr>
            </w:pPr>
            <w:r w:rsidRPr="007F4B89">
              <w:rPr>
                <w:rFonts w:ascii="Open Sans Semibold" w:hAnsi="Open Sans Semibold" w:cs="Open Sans Semibold"/>
                <w:color w:val="11143F"/>
              </w:rPr>
              <w:t xml:space="preserve">What is Pandas? </w:t>
            </w:r>
          </w:p>
          <w:p w14:paraId="1813FC5A" w14:textId="77777777" w:rsidR="00E14F2A" w:rsidRPr="007F4B89" w:rsidRDefault="00E14F2A" w:rsidP="00E14F2A">
            <w:pPr>
              <w:spacing w:before="120" w:after="120" w:line="256" w:lineRule="auto"/>
              <w:rPr>
                <w:color w:val="404040"/>
              </w:rPr>
            </w:pPr>
            <w:r w:rsidRPr="007F4B89">
              <w:rPr>
                <w:color w:val="404040"/>
              </w:rPr>
              <w:t>Pandas is a software library written for the Python programming language for data manipulation and analysis. In particular, it offers data structures and operations for manipulating numerical tables and time series.</w:t>
            </w:r>
          </w:p>
          <w:p w14:paraId="51C4D0ED" w14:textId="77777777" w:rsidR="00E14F2A" w:rsidRPr="007F4B89" w:rsidRDefault="00E14F2A" w:rsidP="00E14F2A">
            <w:pPr>
              <w:spacing w:before="120" w:after="120" w:line="256" w:lineRule="auto"/>
              <w:rPr>
                <w:color w:val="404040"/>
              </w:rPr>
            </w:pPr>
            <w:r w:rsidRPr="007F4B89">
              <w:rPr>
                <w:color w:val="404040"/>
              </w:rPr>
              <w:t xml:space="preserve">The name pandas is derived from the term “Panel data” defined as the observation of the same data samples over a period of time. </w:t>
            </w:r>
          </w:p>
        </w:tc>
      </w:tr>
      <w:tr w:rsidR="00E14F2A" w:rsidRPr="007F4B89" w14:paraId="5BDE10A0" w14:textId="77777777" w:rsidTr="34B61952">
        <w:trPr>
          <w:cantSplit/>
          <w:trHeight w:val="419"/>
        </w:trPr>
        <w:tc>
          <w:tcPr>
            <w:tcW w:w="10440" w:type="dxa"/>
            <w:tcBorders>
              <w:top w:val="nil"/>
              <w:left w:val="single" w:sz="4" w:space="0" w:color="DBDBDB" w:themeColor="accent3" w:themeTint="66"/>
              <w:bottom w:val="single" w:sz="4" w:space="0" w:color="DBDBDB" w:themeColor="accent3" w:themeTint="66"/>
              <w:right w:val="single" w:sz="4" w:space="0" w:color="DBDBDB" w:themeColor="accent3" w:themeTint="66"/>
            </w:tcBorders>
            <w:shd w:val="clear" w:color="auto" w:fill="FAFAFA"/>
            <w:hideMark/>
            <w:tcPrChange w:id="2589" w:author="Guest User" w:date="2020-01-27T09:00:00Z">
              <w:tcPr>
                <w:tcW w:w="10440" w:type="dxa"/>
                <w:tcBorders>
                  <w:top w:val="nil"/>
                  <w:left w:val="single" w:sz="4" w:space="0" w:color="DBDBDB"/>
                  <w:bottom w:val="single" w:sz="4" w:space="0" w:color="DBDBDB"/>
                  <w:right w:val="single" w:sz="4" w:space="0" w:color="DBDBDB"/>
                </w:tcBorders>
                <w:shd w:val="clear" w:color="auto" w:fill="FAFAFA"/>
                <w:hideMark/>
              </w:tcPr>
            </w:tcPrChange>
          </w:tcPr>
          <w:p w14:paraId="7351CCB9" w14:textId="0228925D" w:rsidR="00E14F2A" w:rsidRDefault="00E14F2A" w:rsidP="00E14F2A">
            <w:pPr>
              <w:spacing w:before="120" w:after="120" w:line="256" w:lineRule="auto"/>
              <w:outlineLvl w:val="2"/>
              <w:rPr>
                <w:ins w:id="2590" w:author="RoboGarden Team" w:date="2020-01-23T17:28:00Z"/>
                <w:color w:val="404040"/>
              </w:rPr>
            </w:pPr>
            <w:r w:rsidRPr="007F4B89">
              <w:rPr>
                <w:color w:val="404040"/>
              </w:rPr>
              <w:t xml:space="preserve">The Pandas </w:t>
            </w:r>
            <w:commentRangeStart w:id="2591"/>
            <w:del w:id="2592" w:author="RoboGarden Team" w:date="2020-01-29T18:07:00Z">
              <w:r w:rsidRPr="007F4B89" w:rsidDel="00C27679">
                <w:rPr>
                  <w:color w:val="404040"/>
                </w:rPr>
                <w:delText>package</w:delText>
              </w:r>
              <w:commentRangeEnd w:id="2591"/>
              <w:r w:rsidDel="00C27679">
                <w:rPr>
                  <w:rStyle w:val="CommentReference"/>
                </w:rPr>
                <w:commentReference w:id="2591"/>
              </w:r>
              <w:r w:rsidRPr="007F4B89" w:rsidDel="00C27679">
                <w:rPr>
                  <w:color w:val="404040"/>
                </w:rPr>
                <w:delText xml:space="preserve"> </w:delText>
              </w:r>
            </w:del>
            <w:ins w:id="2593" w:author="RoboGarden Team" w:date="2020-01-29T18:07:00Z">
              <w:r w:rsidR="00C27679">
                <w:rPr>
                  <w:color w:val="404040"/>
                </w:rPr>
                <w:t>library</w:t>
              </w:r>
              <w:r w:rsidR="00C27679" w:rsidRPr="007F4B89">
                <w:rPr>
                  <w:color w:val="404040"/>
                </w:rPr>
                <w:t xml:space="preserve"> </w:t>
              </w:r>
            </w:ins>
            <w:commentRangeStart w:id="2594"/>
            <w:r w:rsidRPr="007F4B89">
              <w:rPr>
                <w:color w:val="404040"/>
              </w:rPr>
              <w:t>is</w:t>
            </w:r>
            <w:commentRangeEnd w:id="2594"/>
            <w:r w:rsidR="00CE5BFC">
              <w:rPr>
                <w:rStyle w:val="CommentReference"/>
                <w:color w:val="404040"/>
              </w:rPr>
              <w:commentReference w:id="2594"/>
            </w:r>
            <w:r w:rsidRPr="007F4B89">
              <w:rPr>
                <w:color w:val="404040"/>
              </w:rPr>
              <w:t xml:space="preserve"> considered the number one tool in Data Science and Data Analysis. </w:t>
            </w:r>
          </w:p>
          <w:p w14:paraId="2427B92A" w14:textId="77777777" w:rsidR="005D4795" w:rsidRDefault="005D4795" w:rsidP="00E14F2A">
            <w:pPr>
              <w:spacing w:before="120" w:after="120" w:line="256" w:lineRule="auto"/>
              <w:outlineLvl w:val="2"/>
              <w:rPr>
                <w:ins w:id="2595" w:author="RoboGarden Team" w:date="2020-01-23T17:28:00Z"/>
                <w:color w:val="404040"/>
              </w:rPr>
            </w:pPr>
          </w:p>
          <w:p w14:paraId="0FAD7E31" w14:textId="77777777" w:rsidR="005D4795" w:rsidRDefault="005D4795">
            <w:pPr>
              <w:pStyle w:val="Heading3"/>
              <w:rPr>
                <w:ins w:id="2596" w:author="RoboGarden Team" w:date="2020-01-23T17:29:00Z"/>
                <w:rFonts w:ascii="Open Sans Semibold" w:hAnsi="Open Sans Semibold" w:cs="Open Sans Semibold"/>
                <w:color w:val="11143F"/>
              </w:rPr>
              <w:pPrChange w:id="2597" w:author="Fatemeh Yazdanbakhsh Poodeh" w:date="2020-01-23T17:28:00Z">
                <w:pPr>
                  <w:spacing w:before="120" w:after="120" w:line="256" w:lineRule="auto"/>
                  <w:outlineLvl w:val="2"/>
                </w:pPr>
              </w:pPrChange>
            </w:pPr>
            <w:ins w:id="2598" w:author="RoboGarden Team" w:date="2020-01-23T17:29:00Z">
              <w:r>
                <w:rPr>
                  <w:rFonts w:ascii="Open Sans Semibold" w:hAnsi="Open Sans Semibold" w:cs="Open Sans Semibold"/>
                  <w:color w:val="11143F"/>
                </w:rPr>
                <w:t>Pandas and dealing with datasets</w:t>
              </w:r>
            </w:ins>
          </w:p>
          <w:p w14:paraId="0DCECC7C" w14:textId="77777777" w:rsidR="005D4795" w:rsidRDefault="005D4795">
            <w:pPr>
              <w:rPr>
                <w:ins w:id="2599" w:author="RoboGarden Team" w:date="2020-01-23T17:29:00Z"/>
              </w:rPr>
              <w:pPrChange w:id="2600" w:author="Fatemeh Yazdanbakhsh Poodeh" w:date="2020-01-23T17:29:00Z">
                <w:pPr>
                  <w:spacing w:before="120" w:after="120" w:line="256" w:lineRule="auto"/>
                  <w:outlineLvl w:val="2"/>
                </w:pPr>
              </w:pPrChange>
            </w:pPr>
          </w:p>
          <w:p w14:paraId="51876ABE" w14:textId="77777777" w:rsidR="005D4795" w:rsidRDefault="005D4795">
            <w:pPr>
              <w:rPr>
                <w:ins w:id="2601" w:author="RoboGarden Team" w:date="2020-01-23T17:30:00Z"/>
              </w:rPr>
              <w:pPrChange w:id="2602" w:author="Fatemeh Yazdanbakhsh Poodeh" w:date="2020-01-23T17:29:00Z">
                <w:pPr>
                  <w:spacing w:before="120" w:after="120" w:line="256" w:lineRule="auto"/>
                  <w:outlineLvl w:val="2"/>
                </w:pPr>
              </w:pPrChange>
            </w:pPr>
            <w:ins w:id="2603" w:author="RoboGarden Team" w:date="2020-01-23T17:29:00Z">
              <w:r>
                <w:t xml:space="preserve">Pandas library is one of the main tools to manipulate datasets as a prior step to training a machine learning model. </w:t>
              </w:r>
            </w:ins>
          </w:p>
          <w:p w14:paraId="433C0A0D" w14:textId="77777777" w:rsidR="005D4795" w:rsidRDefault="005D4795">
            <w:pPr>
              <w:rPr>
                <w:ins w:id="2604" w:author="RoboGarden Team" w:date="2020-01-23T17:29:00Z"/>
              </w:rPr>
              <w:pPrChange w:id="2605" w:author="Fatemeh Yazdanbakhsh Poodeh" w:date="2020-01-23T17:29:00Z">
                <w:pPr>
                  <w:spacing w:before="120" w:after="120" w:line="256" w:lineRule="auto"/>
                  <w:outlineLvl w:val="2"/>
                </w:pPr>
              </w:pPrChange>
            </w:pPr>
          </w:p>
          <w:p w14:paraId="2D27BD03" w14:textId="77777777" w:rsidR="005D4795" w:rsidRDefault="005D4795">
            <w:pPr>
              <w:rPr>
                <w:ins w:id="2606" w:author="RoboGarden Team" w:date="2020-01-23T17:30:00Z"/>
              </w:rPr>
              <w:pPrChange w:id="2607" w:author="Fatemeh Yazdanbakhsh Poodeh" w:date="2020-01-23T17:29:00Z">
                <w:pPr>
                  <w:spacing w:before="120" w:after="120" w:line="256" w:lineRule="auto"/>
                  <w:outlineLvl w:val="2"/>
                </w:pPr>
              </w:pPrChange>
            </w:pPr>
            <w:ins w:id="2608" w:author="RoboGarden Team" w:date="2020-01-23T17:30:00Z">
              <w:r>
                <w:t xml:space="preserve">Pandas helps the user in: </w:t>
              </w:r>
            </w:ins>
          </w:p>
          <w:p w14:paraId="715A7215" w14:textId="77777777" w:rsidR="005D4795" w:rsidRDefault="005D4795">
            <w:pPr>
              <w:pStyle w:val="ListParagraph"/>
              <w:numPr>
                <w:ilvl w:val="0"/>
                <w:numId w:val="15"/>
              </w:numPr>
              <w:rPr>
                <w:ins w:id="2609" w:author="RoboGarden Team" w:date="2020-01-23T17:30:00Z"/>
              </w:rPr>
              <w:pPrChange w:id="2610" w:author="Fatemeh Yazdanbakhsh Poodeh" w:date="2020-01-23T17:30:00Z">
                <w:pPr>
                  <w:spacing w:before="120" w:after="120" w:line="256" w:lineRule="auto"/>
                  <w:outlineLvl w:val="2"/>
                </w:pPr>
              </w:pPrChange>
            </w:pPr>
            <w:ins w:id="2611" w:author="RoboGarden Team" w:date="2020-01-23T17:30:00Z">
              <w:r>
                <w:t xml:space="preserve">Exploring datasets. </w:t>
              </w:r>
            </w:ins>
          </w:p>
          <w:p w14:paraId="278AE92A" w14:textId="77777777" w:rsidR="005D4795" w:rsidRDefault="005D4795">
            <w:pPr>
              <w:pStyle w:val="ListParagraph"/>
              <w:numPr>
                <w:ilvl w:val="0"/>
                <w:numId w:val="15"/>
              </w:numPr>
              <w:rPr>
                <w:ins w:id="2612" w:author="RoboGarden Team" w:date="2020-01-23T17:31:00Z"/>
              </w:rPr>
              <w:pPrChange w:id="2613" w:author="Fatemeh Yazdanbakhsh Poodeh" w:date="2020-01-23T17:30:00Z">
                <w:pPr>
                  <w:spacing w:before="120" w:after="120" w:line="256" w:lineRule="auto"/>
                  <w:outlineLvl w:val="2"/>
                </w:pPr>
              </w:pPrChange>
            </w:pPr>
            <w:ins w:id="2614" w:author="RoboGarden Team" w:date="2020-01-23T17:30:00Z">
              <w:r>
                <w:t xml:space="preserve">Describing meta-data of different attributes in datasets. </w:t>
              </w:r>
            </w:ins>
          </w:p>
          <w:p w14:paraId="3D5C1CE3" w14:textId="11CD0EBA" w:rsidR="005D4795" w:rsidRDefault="005D4795">
            <w:pPr>
              <w:pStyle w:val="ListParagraph"/>
              <w:numPr>
                <w:ilvl w:val="0"/>
                <w:numId w:val="15"/>
              </w:numPr>
              <w:rPr>
                <w:ins w:id="2615" w:author="RoboGarden Team" w:date="2020-01-23T17:30:00Z"/>
              </w:rPr>
              <w:pPrChange w:id="2616" w:author="Fatemeh Yazdanbakhsh Poodeh" w:date="2020-01-23T17:30:00Z">
                <w:pPr>
                  <w:spacing w:before="120" w:after="120" w:line="256" w:lineRule="auto"/>
                  <w:outlineLvl w:val="2"/>
                </w:pPr>
              </w:pPrChange>
            </w:pPr>
            <w:ins w:id="2617" w:author="RoboGarden Team" w:date="2020-01-23T17:31:00Z">
              <w:r>
                <w:t xml:space="preserve">Operations on the dataset. </w:t>
              </w:r>
            </w:ins>
          </w:p>
          <w:p w14:paraId="5B3D5B22" w14:textId="27CEA351" w:rsidR="005D4795" w:rsidRPr="005D4795" w:rsidRDefault="005D4795">
            <w:pPr>
              <w:pStyle w:val="ListParagraph"/>
              <w:numPr>
                <w:ilvl w:val="0"/>
                <w:numId w:val="15"/>
              </w:numPr>
              <w:pPrChange w:id="2618" w:author="Fatemeh Yazdanbakhsh Poodeh" w:date="2020-01-23T17:31:00Z">
                <w:pPr>
                  <w:spacing w:before="120" w:after="120" w:line="256" w:lineRule="auto"/>
                  <w:outlineLvl w:val="2"/>
                </w:pPr>
              </w:pPrChange>
            </w:pPr>
            <w:ins w:id="2619" w:author="RoboGarden Team" w:date="2020-01-23T17:31:00Z">
              <w:r>
                <w:t xml:space="preserve">Dataset Visualization. </w:t>
              </w:r>
            </w:ins>
          </w:p>
        </w:tc>
      </w:tr>
    </w:tbl>
    <w:p w14:paraId="7130ABD4" w14:textId="77777777" w:rsidR="00E14F2A" w:rsidRPr="007F4B89" w:rsidRDefault="00E14F2A" w:rsidP="00E14F2A">
      <w:pPr>
        <w:spacing w:before="120" w:after="0" w:line="240" w:lineRule="auto"/>
        <w:rPr>
          <w:rFonts w:ascii="Open Sans" w:eastAsia="Open Sans" w:hAnsi="Open Sans" w:cs="Times New Roman"/>
          <w:color w:val="404040"/>
        </w:rPr>
      </w:pPr>
    </w:p>
    <w:p w14:paraId="733CDED2" w14:textId="77777777" w:rsidR="00E14F2A" w:rsidRPr="007F4B89" w:rsidRDefault="00E14F2A" w:rsidP="00E14F2A">
      <w:pPr>
        <w:spacing w:after="0" w:line="240" w:lineRule="auto"/>
        <w:rPr>
          <w:rFonts w:ascii="Open Sans" w:eastAsia="Open Sans" w:hAnsi="Open Sans" w:cs="Times New Roman"/>
          <w:color w:val="404040"/>
        </w:rPr>
      </w:pPr>
    </w:p>
    <w:tbl>
      <w:tblPr>
        <w:tblStyle w:val="TableGrid4"/>
        <w:tblW w:w="10440" w:type="dxa"/>
        <w:tblInd w:w="-5" w:type="dxa"/>
        <w:tblBorders>
          <w:top w:val="single" w:sz="4" w:space="0" w:color="DBDBDB"/>
          <w:left w:val="single" w:sz="4" w:space="0" w:color="DBDBDB"/>
          <w:bottom w:val="single" w:sz="4" w:space="0" w:color="DBDBDB"/>
          <w:right w:val="single" w:sz="4" w:space="0" w:color="DBDBDB"/>
          <w:insideH w:val="none" w:sz="0" w:space="0" w:color="auto"/>
          <w:insideV w:val="none" w:sz="0" w:space="0" w:color="auto"/>
        </w:tblBorders>
        <w:tblLayout w:type="fixed"/>
        <w:tblCellMar>
          <w:left w:w="115" w:type="dxa"/>
          <w:right w:w="115" w:type="dxa"/>
        </w:tblCellMar>
        <w:tblLook w:val="04A0" w:firstRow="1" w:lastRow="0" w:firstColumn="1" w:lastColumn="0" w:noHBand="0" w:noVBand="1"/>
        <w:tblPrChange w:id="2620" w:author="Alicia Romero Lopez" w:date="2020-01-31T09:59:00Z">
          <w:tblPr>
            <w:tblStyle w:val="TableGrid4"/>
            <w:tblW w:w="10440" w:type="dxa"/>
            <w:tblInd w:w="-5" w:type="dxa"/>
            <w:tblBorders>
              <w:top w:val="single" w:sz="4" w:space="0" w:color="DBDBDB"/>
              <w:left w:val="single" w:sz="4" w:space="0" w:color="DBDBDB"/>
              <w:bottom w:val="single" w:sz="4" w:space="0" w:color="DBDBDB"/>
              <w:right w:val="single" w:sz="4" w:space="0" w:color="DBDBDB"/>
              <w:insideH w:val="none" w:sz="0" w:space="0" w:color="auto"/>
              <w:insideV w:val="none" w:sz="0" w:space="0" w:color="auto"/>
            </w:tblBorders>
            <w:tblLayout w:type="fixed"/>
            <w:tblCellMar>
              <w:left w:w="115" w:type="dxa"/>
              <w:right w:w="115" w:type="dxa"/>
            </w:tblCellMar>
            <w:tblLook w:val="04A0" w:firstRow="1" w:lastRow="0" w:firstColumn="1" w:lastColumn="0" w:noHBand="0" w:noVBand="1"/>
          </w:tblPr>
        </w:tblPrChange>
      </w:tblPr>
      <w:tblGrid>
        <w:gridCol w:w="936"/>
        <w:gridCol w:w="684"/>
        <w:gridCol w:w="7290"/>
        <w:gridCol w:w="585"/>
        <w:gridCol w:w="945"/>
        <w:tblGridChange w:id="2621">
          <w:tblGrid>
            <w:gridCol w:w="360"/>
            <w:gridCol w:w="360"/>
            <w:gridCol w:w="360"/>
            <w:gridCol w:w="360"/>
            <w:gridCol w:w="360"/>
          </w:tblGrid>
        </w:tblGridChange>
      </w:tblGrid>
      <w:tr w:rsidR="00E14F2A" w:rsidRPr="007F4B89" w14:paraId="63A42BDB" w14:textId="77777777" w:rsidTr="42649CFD">
        <w:trPr>
          <w:cantSplit/>
          <w:trHeight w:val="420"/>
        </w:trPr>
        <w:tc>
          <w:tcPr>
            <w:tcW w:w="10440" w:type="dxa"/>
            <w:gridSpan w:val="5"/>
            <w:tcBorders>
              <w:top w:val="single" w:sz="4" w:space="0" w:color="DBDBDB" w:themeColor="accent3" w:themeTint="66"/>
              <w:left w:val="single" w:sz="4" w:space="0" w:color="DBDBDB" w:themeColor="accent3" w:themeTint="66"/>
              <w:bottom w:val="nil"/>
              <w:right w:val="single" w:sz="4" w:space="0" w:color="DBDBDB" w:themeColor="accent3" w:themeTint="66"/>
            </w:tcBorders>
            <w:shd w:val="clear" w:color="auto" w:fill="FAFAFA"/>
            <w:hideMark/>
            <w:tcPrChange w:id="2622" w:author="Alicia Romero Lopez" w:date="2020-01-31T09:59:00Z">
              <w:tcPr>
                <w:tcW w:w="10440" w:type="dxa"/>
                <w:gridSpan w:val="5"/>
                <w:tcBorders>
                  <w:top w:val="single" w:sz="4" w:space="0" w:color="DBDBDB"/>
                  <w:left w:val="single" w:sz="4" w:space="0" w:color="DBDBDB"/>
                  <w:bottom w:val="nil"/>
                  <w:right w:val="single" w:sz="4" w:space="0" w:color="DBDBDB"/>
                </w:tcBorders>
                <w:shd w:val="clear" w:color="auto" w:fill="FAFAFA"/>
                <w:hideMark/>
              </w:tcPr>
            </w:tcPrChange>
          </w:tcPr>
          <w:p w14:paraId="013D1368" w14:textId="77777777" w:rsidR="00E14F2A" w:rsidRPr="007F4B89" w:rsidRDefault="00E14F2A" w:rsidP="00E14F2A">
            <w:pPr>
              <w:spacing w:before="120" w:after="120" w:line="256" w:lineRule="auto"/>
              <w:outlineLvl w:val="2"/>
              <w:rPr>
                <w:rFonts w:ascii="Open Sans Semibold" w:hAnsi="Open Sans Semibold" w:cs="Open Sans Semibold"/>
                <w:color w:val="11143F"/>
              </w:rPr>
            </w:pPr>
            <w:r w:rsidRPr="007F4B89">
              <w:rPr>
                <w:rFonts w:ascii="Open Sans Semibold" w:hAnsi="Open Sans Semibold" w:cs="Open Sans Semibold"/>
                <w:color w:val="11143F"/>
              </w:rPr>
              <w:t xml:space="preserve">Pandas Core Components </w:t>
            </w:r>
          </w:p>
          <w:p w14:paraId="02D08188" w14:textId="77777777" w:rsidR="00E14F2A" w:rsidRDefault="00E14F2A" w:rsidP="00E14F2A">
            <w:pPr>
              <w:spacing w:before="120" w:after="120" w:line="256" w:lineRule="auto"/>
              <w:rPr>
                <w:color w:val="404040"/>
              </w:rPr>
            </w:pPr>
            <w:r w:rsidRPr="42649CFD">
              <w:rPr>
                <w:color w:val="404040"/>
                <w:highlight w:val="cyan"/>
                <w:rPrChange w:id="2623" w:author="Alicia Romero Lopez" w:date="2020-01-31T09:59:00Z">
                  <w:rPr>
                    <w:color w:val="404040"/>
                  </w:rPr>
                </w:rPrChange>
              </w:rPr>
              <w:t xml:space="preserve">Pandas has two main </w:t>
            </w:r>
            <w:commentRangeStart w:id="2624"/>
            <w:commentRangeStart w:id="2625"/>
            <w:r w:rsidRPr="42649CFD">
              <w:rPr>
                <w:color w:val="404040"/>
                <w:highlight w:val="cyan"/>
                <w:rPrChange w:id="2626" w:author="Alicia Romero Lopez" w:date="2020-01-31T09:59:00Z">
                  <w:rPr>
                    <w:color w:val="404040"/>
                  </w:rPr>
                </w:rPrChange>
              </w:rPr>
              <w:t>components</w:t>
            </w:r>
            <w:commentRangeEnd w:id="2624"/>
            <w:r w:rsidR="00DF22C6">
              <w:rPr>
                <w:rStyle w:val="CommentReference"/>
                <w:color w:val="404040"/>
              </w:rPr>
              <w:commentReference w:id="2624"/>
            </w:r>
            <w:commentRangeEnd w:id="2625"/>
            <w:r w:rsidR="005D4795">
              <w:rPr>
                <w:rStyle w:val="CommentReference"/>
                <w:color w:val="404040"/>
              </w:rPr>
              <w:commentReference w:id="2625"/>
            </w:r>
            <w:r w:rsidRPr="42649CFD">
              <w:rPr>
                <w:color w:val="404040"/>
                <w:highlight w:val="cyan"/>
                <w:rPrChange w:id="2627" w:author="Alicia Romero Lopez" w:date="2020-01-31T09:59:00Z">
                  <w:rPr>
                    <w:color w:val="404040"/>
                  </w:rPr>
                </w:rPrChange>
              </w:rPr>
              <w:t>:</w:t>
            </w:r>
            <w:r w:rsidRPr="007F4B89">
              <w:rPr>
                <w:color w:val="404040"/>
              </w:rPr>
              <w:t xml:space="preserve"> </w:t>
            </w:r>
            <w:commentRangeStart w:id="2628"/>
            <w:commentRangeEnd w:id="2628"/>
            <w:r>
              <w:rPr>
                <w:rStyle w:val="CommentReference"/>
              </w:rPr>
              <w:commentReference w:id="2628"/>
            </w:r>
          </w:p>
          <w:p w14:paraId="1F1E2CAA" w14:textId="33008E36" w:rsidR="003D45F4" w:rsidRPr="007F4B89" w:rsidRDefault="003D45F4" w:rsidP="00E14F2A">
            <w:pPr>
              <w:spacing w:before="120" w:after="120" w:line="256" w:lineRule="auto"/>
              <w:rPr>
                <w:color w:val="404040"/>
              </w:rPr>
            </w:pPr>
            <w:r>
              <w:rPr>
                <w:color w:val="404040"/>
              </w:rPr>
              <w:t>Click through the carousel to learn more about Pandas Core components.</w:t>
            </w:r>
          </w:p>
        </w:tc>
      </w:tr>
      <w:tr w:rsidR="00E14F2A" w:rsidRPr="007F4B89" w14:paraId="09134DDC" w14:textId="77777777" w:rsidTr="42649CFD">
        <w:trPr>
          <w:cantSplit/>
          <w:trHeight w:val="3789"/>
        </w:trPr>
        <w:tc>
          <w:tcPr>
            <w:tcW w:w="936" w:type="dxa"/>
            <w:tcBorders>
              <w:top w:val="nil"/>
              <w:left w:val="single" w:sz="4" w:space="0" w:color="DBDBDB" w:themeColor="accent3" w:themeTint="66"/>
              <w:bottom w:val="nil"/>
              <w:right w:val="nil"/>
            </w:tcBorders>
            <w:shd w:val="clear" w:color="auto" w:fill="FAFAFA"/>
            <w:tcPrChange w:id="2629" w:author="Alicia Romero Lopez" w:date="2020-01-31T09:59:00Z">
              <w:tcPr>
                <w:tcW w:w="936" w:type="dxa"/>
                <w:tcBorders>
                  <w:top w:val="nil"/>
                  <w:left w:val="single" w:sz="4" w:space="0" w:color="DBDBDB"/>
                  <w:bottom w:val="nil"/>
                  <w:right w:val="nil"/>
                </w:tcBorders>
                <w:shd w:val="clear" w:color="auto" w:fill="FAFAFA"/>
              </w:tcPr>
            </w:tcPrChange>
          </w:tcPr>
          <w:p w14:paraId="2C335B72" w14:textId="77777777" w:rsidR="00E14F2A" w:rsidRPr="007F4B89" w:rsidRDefault="00E14F2A" w:rsidP="00E14F2A">
            <w:pPr>
              <w:spacing w:before="120" w:after="120" w:line="256" w:lineRule="auto"/>
              <w:jc w:val="center"/>
              <w:outlineLvl w:val="2"/>
              <w:rPr>
                <w:color w:val="404040"/>
              </w:rPr>
            </w:pPr>
          </w:p>
        </w:tc>
        <w:tc>
          <w:tcPr>
            <w:tcW w:w="684" w:type="dxa"/>
            <w:tcBorders>
              <w:top w:val="nil"/>
              <w:left w:val="nil"/>
              <w:bottom w:val="nil"/>
              <w:right w:val="nil"/>
            </w:tcBorders>
            <w:shd w:val="clear" w:color="auto" w:fill="FAFAFA"/>
            <w:vAlign w:val="center"/>
            <w:hideMark/>
            <w:tcPrChange w:id="2630" w:author="Alicia Romero Lopez" w:date="2020-01-31T09:59:00Z">
              <w:tcPr>
                <w:tcW w:w="684" w:type="dxa"/>
                <w:tcBorders>
                  <w:top w:val="nil"/>
                  <w:left w:val="nil"/>
                  <w:bottom w:val="nil"/>
                  <w:right w:val="nil"/>
                </w:tcBorders>
                <w:shd w:val="clear" w:color="auto" w:fill="FAFAFA"/>
                <w:hideMark/>
              </w:tcPr>
            </w:tcPrChange>
          </w:tcPr>
          <w:p w14:paraId="4947EF58" w14:textId="77777777" w:rsidR="00E14F2A" w:rsidRPr="007F4B89" w:rsidRDefault="00E14F2A" w:rsidP="00E14F2A">
            <w:pPr>
              <w:spacing w:before="120" w:after="120" w:line="256" w:lineRule="auto"/>
              <w:outlineLvl w:val="2"/>
              <w:rPr>
                <w:color w:val="404040"/>
              </w:rPr>
            </w:pPr>
            <w:r w:rsidRPr="007F4B89">
              <w:rPr>
                <w:rFonts w:ascii="FontAwesome" w:hAnsi="FontAwesome"/>
                <w:color w:val="39407B"/>
                <w:sz w:val="32"/>
                <w:szCs w:val="32"/>
              </w:rPr>
              <w:sym w:font="FontAwesome" w:char="F053"/>
            </w:r>
          </w:p>
        </w:tc>
        <w:tc>
          <w:tcPr>
            <w:tcW w:w="7290" w:type="dxa"/>
            <w:tcBorders>
              <w:top w:val="nil"/>
              <w:left w:val="nil"/>
              <w:bottom w:val="nil"/>
              <w:right w:val="nil"/>
            </w:tcBorders>
            <w:shd w:val="clear" w:color="auto" w:fill="FFFFFF" w:themeFill="background1"/>
            <w:vAlign w:val="center"/>
            <w:hideMark/>
            <w:tcPrChange w:id="2631" w:author="Alicia Romero Lopez" w:date="2020-01-31T09:59:00Z">
              <w:tcPr>
                <w:tcW w:w="7290" w:type="dxa"/>
                <w:tcBorders>
                  <w:top w:val="nil"/>
                  <w:left w:val="nil"/>
                  <w:bottom w:val="nil"/>
                  <w:right w:val="nil"/>
                </w:tcBorders>
                <w:shd w:val="clear" w:color="auto" w:fill="FFFFFF"/>
                <w:hideMark/>
              </w:tcPr>
            </w:tcPrChange>
          </w:tcPr>
          <w:p w14:paraId="67B5CF05" w14:textId="77777777" w:rsidR="00E14F2A" w:rsidRPr="007F4B89" w:rsidRDefault="00E14F2A" w:rsidP="00E14F2A">
            <w:pPr>
              <w:spacing w:before="120" w:after="120" w:line="256" w:lineRule="auto"/>
              <w:outlineLvl w:val="2"/>
              <w:rPr>
                <w:rFonts w:ascii="Open Sans Semibold" w:hAnsi="Open Sans Semibold" w:cs="Open Sans Semibold"/>
                <w:color w:val="11143F"/>
              </w:rPr>
            </w:pPr>
            <w:r w:rsidRPr="007F4B89">
              <w:rPr>
                <w:rFonts w:ascii="Open Sans Semibold" w:hAnsi="Open Sans Semibold" w:cs="Open Sans Semibold"/>
                <w:color w:val="11143F"/>
              </w:rPr>
              <w:t>Series</w:t>
            </w:r>
          </w:p>
          <w:p w14:paraId="44D3DAAB" w14:textId="7C852BF3" w:rsidR="00E14F2A" w:rsidRPr="007F4B89" w:rsidRDefault="00E14F2A" w:rsidP="00E14F2A">
            <w:pPr>
              <w:spacing w:before="120" w:after="120" w:line="256" w:lineRule="auto"/>
              <w:rPr>
                <w:color w:val="404040"/>
              </w:rPr>
            </w:pPr>
            <w:r w:rsidRPr="007F4B89">
              <w:rPr>
                <w:color w:val="404040"/>
              </w:rPr>
              <w:t xml:space="preserve">The Pandas series is simply a column. It is a </w:t>
            </w:r>
            <w:del w:id="2632" w:author="RoboGarden Team" w:date="2020-02-07T15:45:00Z">
              <w:r w:rsidRPr="007F4B89" w:rsidDel="00A30849">
                <w:rPr>
                  <w:color w:val="404040"/>
                </w:rPr>
                <w:delText>one dimensional</w:delText>
              </w:r>
            </w:del>
            <w:ins w:id="2633" w:author="RoboGarden Team" w:date="2020-02-07T15:45:00Z">
              <w:r w:rsidR="00A30849" w:rsidRPr="007F4B89">
                <w:rPr>
                  <w:color w:val="404040"/>
                </w:rPr>
                <w:t>one-dimensional</w:t>
              </w:r>
            </w:ins>
            <w:r w:rsidRPr="007F4B89">
              <w:rPr>
                <w:color w:val="404040"/>
              </w:rPr>
              <w:t xml:space="preserve"> array with axis labels. </w:t>
            </w:r>
          </w:p>
          <w:p w14:paraId="0E78A286" w14:textId="77777777" w:rsidR="00E14F2A" w:rsidRPr="007F4B89" w:rsidRDefault="00E14F2A" w:rsidP="00E14F2A">
            <w:pPr>
              <w:spacing w:before="120" w:after="120" w:line="256" w:lineRule="auto"/>
              <w:rPr>
                <w:color w:val="404040"/>
              </w:rPr>
            </w:pPr>
            <w:r w:rsidRPr="007F4B89">
              <w:rPr>
                <w:color w:val="404040"/>
              </w:rPr>
              <w:t xml:space="preserve">A Pandas series has a name. </w:t>
            </w:r>
          </w:p>
        </w:tc>
        <w:tc>
          <w:tcPr>
            <w:tcW w:w="585" w:type="dxa"/>
            <w:tcBorders>
              <w:top w:val="nil"/>
              <w:left w:val="nil"/>
              <w:bottom w:val="nil"/>
              <w:right w:val="nil"/>
            </w:tcBorders>
            <w:shd w:val="clear" w:color="auto" w:fill="FAFAFA"/>
            <w:vAlign w:val="center"/>
            <w:hideMark/>
            <w:tcPrChange w:id="2634" w:author="Alicia Romero Lopez" w:date="2020-01-31T09:59:00Z">
              <w:tcPr>
                <w:tcW w:w="585" w:type="dxa"/>
                <w:tcBorders>
                  <w:top w:val="nil"/>
                  <w:left w:val="nil"/>
                  <w:bottom w:val="nil"/>
                  <w:right w:val="nil"/>
                </w:tcBorders>
                <w:shd w:val="clear" w:color="auto" w:fill="FAFAFA"/>
                <w:hideMark/>
              </w:tcPr>
            </w:tcPrChange>
          </w:tcPr>
          <w:p w14:paraId="44FF9E56" w14:textId="77777777" w:rsidR="00E14F2A" w:rsidRPr="007F4B89" w:rsidRDefault="00E14F2A" w:rsidP="00E14F2A">
            <w:pPr>
              <w:spacing w:before="120" w:after="120" w:line="256" w:lineRule="auto"/>
              <w:jc w:val="right"/>
              <w:outlineLvl w:val="2"/>
              <w:rPr>
                <w:color w:val="404040"/>
              </w:rPr>
            </w:pPr>
            <w:r w:rsidRPr="007F4B89">
              <w:rPr>
                <w:rFonts w:ascii="FontAwesome" w:hAnsi="FontAwesome"/>
                <w:color w:val="39407B"/>
                <w:sz w:val="32"/>
                <w:szCs w:val="32"/>
              </w:rPr>
              <w:sym w:font="FontAwesome" w:char="F054"/>
            </w:r>
          </w:p>
        </w:tc>
        <w:tc>
          <w:tcPr>
            <w:tcW w:w="945" w:type="dxa"/>
            <w:tcBorders>
              <w:top w:val="nil"/>
              <w:left w:val="nil"/>
              <w:bottom w:val="nil"/>
              <w:right w:val="single" w:sz="4" w:space="0" w:color="DBDBDB" w:themeColor="accent3" w:themeTint="66"/>
            </w:tcBorders>
            <w:shd w:val="clear" w:color="auto" w:fill="FAFAFA"/>
            <w:tcPrChange w:id="2635" w:author="Alicia Romero Lopez" w:date="2020-01-31T09:59:00Z">
              <w:tcPr>
                <w:tcW w:w="945" w:type="dxa"/>
                <w:tcBorders>
                  <w:top w:val="nil"/>
                  <w:left w:val="nil"/>
                  <w:bottom w:val="nil"/>
                  <w:right w:val="single" w:sz="4" w:space="0" w:color="DBDBDB"/>
                </w:tcBorders>
                <w:shd w:val="clear" w:color="auto" w:fill="FAFAFA"/>
              </w:tcPr>
            </w:tcPrChange>
          </w:tcPr>
          <w:p w14:paraId="1D6A10CD" w14:textId="77777777" w:rsidR="00E14F2A" w:rsidRPr="007F4B89" w:rsidRDefault="00E14F2A" w:rsidP="00E14F2A">
            <w:pPr>
              <w:spacing w:before="120" w:after="120" w:line="256" w:lineRule="auto"/>
              <w:jc w:val="center"/>
              <w:outlineLvl w:val="2"/>
              <w:rPr>
                <w:color w:val="404040"/>
              </w:rPr>
            </w:pPr>
          </w:p>
        </w:tc>
      </w:tr>
      <w:tr w:rsidR="00E14F2A" w:rsidRPr="007F4B89" w14:paraId="610D77A2" w14:textId="77777777" w:rsidTr="42649CFD">
        <w:trPr>
          <w:cantSplit/>
          <w:trHeight w:val="792"/>
        </w:trPr>
        <w:tc>
          <w:tcPr>
            <w:tcW w:w="936" w:type="dxa"/>
            <w:tcBorders>
              <w:top w:val="nil"/>
              <w:left w:val="single" w:sz="4" w:space="0" w:color="DBDBDB" w:themeColor="accent3" w:themeTint="66"/>
              <w:bottom w:val="single" w:sz="4" w:space="0" w:color="DBDBDB" w:themeColor="accent3" w:themeTint="66"/>
              <w:right w:val="nil"/>
            </w:tcBorders>
            <w:shd w:val="clear" w:color="auto" w:fill="FAFAFA"/>
            <w:tcPrChange w:id="2636" w:author="Alicia Romero Lopez" w:date="2020-01-31T09:59:00Z">
              <w:tcPr>
                <w:tcW w:w="936" w:type="dxa"/>
                <w:tcBorders>
                  <w:top w:val="nil"/>
                  <w:left w:val="single" w:sz="4" w:space="0" w:color="DBDBDB"/>
                  <w:bottom w:val="single" w:sz="4" w:space="0" w:color="DBDBDB"/>
                  <w:right w:val="nil"/>
                </w:tcBorders>
                <w:shd w:val="clear" w:color="auto" w:fill="FAFAFA"/>
              </w:tcPr>
            </w:tcPrChange>
          </w:tcPr>
          <w:p w14:paraId="449EAC0A" w14:textId="77777777" w:rsidR="00E14F2A" w:rsidRPr="007F4B89" w:rsidRDefault="00E14F2A" w:rsidP="00E14F2A">
            <w:pPr>
              <w:spacing w:before="120" w:after="120" w:line="256" w:lineRule="auto"/>
              <w:jc w:val="center"/>
              <w:outlineLvl w:val="2"/>
              <w:rPr>
                <w:color w:val="404040"/>
              </w:rPr>
            </w:pPr>
          </w:p>
        </w:tc>
        <w:tc>
          <w:tcPr>
            <w:tcW w:w="684" w:type="dxa"/>
            <w:tcBorders>
              <w:top w:val="nil"/>
              <w:left w:val="nil"/>
              <w:bottom w:val="single" w:sz="4" w:space="0" w:color="DBDBDB" w:themeColor="accent3" w:themeTint="66"/>
              <w:right w:val="nil"/>
            </w:tcBorders>
            <w:shd w:val="clear" w:color="auto" w:fill="FAFAFA"/>
            <w:tcPrChange w:id="2637" w:author="Alicia Romero Lopez" w:date="2020-01-31T09:59:00Z">
              <w:tcPr>
                <w:tcW w:w="684" w:type="dxa"/>
                <w:tcBorders>
                  <w:top w:val="nil"/>
                  <w:left w:val="nil"/>
                  <w:bottom w:val="single" w:sz="4" w:space="0" w:color="DBDBDB"/>
                  <w:right w:val="nil"/>
                </w:tcBorders>
                <w:shd w:val="clear" w:color="auto" w:fill="FAFAFA"/>
              </w:tcPr>
            </w:tcPrChange>
          </w:tcPr>
          <w:p w14:paraId="163AE18A" w14:textId="77777777" w:rsidR="00E14F2A" w:rsidRPr="007F4B89" w:rsidRDefault="00E14F2A" w:rsidP="00E14F2A">
            <w:pPr>
              <w:spacing w:before="120" w:after="120" w:line="256" w:lineRule="auto"/>
              <w:jc w:val="center"/>
              <w:outlineLvl w:val="2"/>
              <w:rPr>
                <w:color w:val="404040"/>
              </w:rPr>
            </w:pPr>
          </w:p>
        </w:tc>
        <w:tc>
          <w:tcPr>
            <w:tcW w:w="7290" w:type="dxa"/>
            <w:tcBorders>
              <w:top w:val="nil"/>
              <w:left w:val="nil"/>
              <w:bottom w:val="single" w:sz="4" w:space="0" w:color="DBDBDB" w:themeColor="accent3" w:themeTint="66"/>
              <w:right w:val="nil"/>
            </w:tcBorders>
            <w:shd w:val="clear" w:color="auto" w:fill="FAFAFA"/>
            <w:vAlign w:val="center"/>
            <w:hideMark/>
            <w:tcPrChange w:id="2638" w:author="Alicia Romero Lopez" w:date="2020-01-31T09:59:00Z">
              <w:tcPr>
                <w:tcW w:w="7290" w:type="dxa"/>
                <w:tcBorders>
                  <w:top w:val="nil"/>
                  <w:left w:val="nil"/>
                  <w:bottom w:val="single" w:sz="4" w:space="0" w:color="DBDBDB"/>
                  <w:right w:val="nil"/>
                </w:tcBorders>
                <w:shd w:val="clear" w:color="auto" w:fill="FAFAFA"/>
                <w:hideMark/>
              </w:tcPr>
            </w:tcPrChange>
          </w:tcPr>
          <w:p w14:paraId="6BEB1FCE" w14:textId="77777777" w:rsidR="00E14F2A" w:rsidRPr="007F4B89" w:rsidRDefault="00E14F2A" w:rsidP="00E14F2A">
            <w:pPr>
              <w:spacing w:before="120" w:after="120" w:line="256" w:lineRule="auto"/>
              <w:jc w:val="center"/>
              <w:outlineLvl w:val="2"/>
              <w:rPr>
                <w:color w:val="404040"/>
              </w:rPr>
            </w:pPr>
            <w:r w:rsidRPr="007F4B89">
              <w:rPr>
                <w:rFonts w:ascii="FontAwesome" w:hAnsi="FontAwesome"/>
                <w:color w:val="595959"/>
                <w:sz w:val="18"/>
                <w:szCs w:val="18"/>
              </w:rPr>
              <w:t></w:t>
            </w:r>
            <w:r w:rsidRPr="007F4B89">
              <w:rPr>
                <w:rFonts w:ascii="FontAwesome" w:hAnsi="FontAwesome"/>
                <w:color w:val="404040"/>
                <w:sz w:val="18"/>
                <w:szCs w:val="18"/>
              </w:rPr>
              <w:t xml:space="preserve">   </w:t>
            </w:r>
            <w:r w:rsidRPr="007F4B89">
              <w:rPr>
                <w:rFonts w:ascii="FontAwesome" w:hAnsi="FontAwesome"/>
                <w:color w:val="BBBBBB"/>
                <w:sz w:val="18"/>
                <w:szCs w:val="18"/>
              </w:rPr>
              <w:t>      </w:t>
            </w:r>
          </w:p>
        </w:tc>
        <w:tc>
          <w:tcPr>
            <w:tcW w:w="585" w:type="dxa"/>
            <w:tcBorders>
              <w:top w:val="nil"/>
              <w:left w:val="nil"/>
              <w:bottom w:val="single" w:sz="4" w:space="0" w:color="DBDBDB" w:themeColor="accent3" w:themeTint="66"/>
              <w:right w:val="nil"/>
            </w:tcBorders>
            <w:shd w:val="clear" w:color="auto" w:fill="FAFAFA"/>
            <w:tcPrChange w:id="2639" w:author="Alicia Romero Lopez" w:date="2020-01-31T09:59:00Z">
              <w:tcPr>
                <w:tcW w:w="585" w:type="dxa"/>
                <w:tcBorders>
                  <w:top w:val="nil"/>
                  <w:left w:val="nil"/>
                  <w:bottom w:val="single" w:sz="4" w:space="0" w:color="DBDBDB"/>
                  <w:right w:val="nil"/>
                </w:tcBorders>
                <w:shd w:val="clear" w:color="auto" w:fill="FAFAFA"/>
              </w:tcPr>
            </w:tcPrChange>
          </w:tcPr>
          <w:p w14:paraId="36301647" w14:textId="77777777" w:rsidR="00E14F2A" w:rsidRPr="007F4B89" w:rsidRDefault="00E14F2A" w:rsidP="00E14F2A">
            <w:pPr>
              <w:spacing w:before="120" w:after="120" w:line="256" w:lineRule="auto"/>
              <w:jc w:val="center"/>
              <w:outlineLvl w:val="2"/>
              <w:rPr>
                <w:color w:val="404040"/>
              </w:rPr>
            </w:pPr>
          </w:p>
        </w:tc>
        <w:tc>
          <w:tcPr>
            <w:tcW w:w="945" w:type="dxa"/>
            <w:tcBorders>
              <w:top w:val="nil"/>
              <w:left w:val="nil"/>
              <w:bottom w:val="single" w:sz="4" w:space="0" w:color="DBDBDB" w:themeColor="accent3" w:themeTint="66"/>
              <w:right w:val="single" w:sz="4" w:space="0" w:color="DBDBDB" w:themeColor="accent3" w:themeTint="66"/>
            </w:tcBorders>
            <w:shd w:val="clear" w:color="auto" w:fill="FAFAFA"/>
            <w:tcPrChange w:id="2640" w:author="Alicia Romero Lopez" w:date="2020-01-31T09:59:00Z">
              <w:tcPr>
                <w:tcW w:w="945" w:type="dxa"/>
                <w:tcBorders>
                  <w:top w:val="nil"/>
                  <w:left w:val="nil"/>
                  <w:bottom w:val="single" w:sz="4" w:space="0" w:color="DBDBDB"/>
                  <w:right w:val="single" w:sz="4" w:space="0" w:color="DBDBDB"/>
                </w:tcBorders>
                <w:shd w:val="clear" w:color="auto" w:fill="FAFAFA"/>
              </w:tcPr>
            </w:tcPrChange>
          </w:tcPr>
          <w:p w14:paraId="6DD35FC2" w14:textId="77777777" w:rsidR="00E14F2A" w:rsidRPr="007F4B89" w:rsidRDefault="00E14F2A" w:rsidP="00E14F2A">
            <w:pPr>
              <w:spacing w:before="120" w:after="120" w:line="256" w:lineRule="auto"/>
              <w:jc w:val="center"/>
              <w:outlineLvl w:val="2"/>
              <w:rPr>
                <w:color w:val="404040"/>
              </w:rPr>
            </w:pPr>
          </w:p>
        </w:tc>
      </w:tr>
    </w:tbl>
    <w:p w14:paraId="5CB359E4" w14:textId="77777777" w:rsidR="00E14F2A" w:rsidRPr="007F4B89" w:rsidRDefault="00DF22C6" w:rsidP="00E14F2A">
      <w:pPr>
        <w:spacing w:after="0" w:line="240" w:lineRule="auto"/>
        <w:rPr>
          <w:rFonts w:ascii="Open Sans" w:eastAsia="Open Sans" w:hAnsi="Open Sans" w:cs="Times New Roman"/>
          <w:color w:val="404040"/>
        </w:rPr>
      </w:pPr>
      <w:commentRangeStart w:id="2641"/>
      <w:commentRangeEnd w:id="2641"/>
      <w:r>
        <w:rPr>
          <w:rStyle w:val="CommentReference"/>
          <w:color w:val="404040"/>
        </w:rPr>
        <w:commentReference w:id="2641"/>
      </w:r>
      <w:commentRangeStart w:id="2642"/>
      <w:commentRangeEnd w:id="2642"/>
      <w:r w:rsidR="005D4795">
        <w:rPr>
          <w:rStyle w:val="CommentReference"/>
          <w:color w:val="404040"/>
        </w:rPr>
        <w:commentReference w:id="2642"/>
      </w:r>
      <w:commentRangeStart w:id="2643"/>
      <w:commentRangeStart w:id="2644"/>
      <w:commentRangeEnd w:id="2643"/>
      <w:r>
        <w:rPr>
          <w:rStyle w:val="CommentReference"/>
        </w:rPr>
        <w:commentReference w:id="2643"/>
      </w:r>
      <w:commentRangeEnd w:id="2644"/>
      <w:r w:rsidR="0007365E">
        <w:rPr>
          <w:rStyle w:val="CommentReference"/>
          <w:color w:val="404040"/>
        </w:rPr>
        <w:commentReference w:id="2644"/>
      </w:r>
    </w:p>
    <w:p w14:paraId="678C6A13" w14:textId="77777777" w:rsidR="00E14F2A" w:rsidRPr="007F4B89" w:rsidRDefault="00E14F2A" w:rsidP="00E14F2A">
      <w:pPr>
        <w:spacing w:before="120" w:after="120" w:line="256" w:lineRule="auto"/>
        <w:rPr>
          <w:rFonts w:ascii="Open Sans" w:eastAsia="Open Sans" w:hAnsi="Open Sans" w:cs="Times New Roman"/>
          <w:color w:val="404040"/>
        </w:rPr>
      </w:pPr>
      <w:r w:rsidRPr="007F4B89">
        <w:rPr>
          <w:rFonts w:ascii="Open Sans" w:eastAsia="Open Sans" w:hAnsi="Open Sans" w:cs="Times New Roman"/>
          <w:color w:val="404040"/>
        </w:rPr>
        <w:t>Text Carousel Content Table</w:t>
      </w:r>
    </w:p>
    <w:tbl>
      <w:tblPr>
        <w:tblStyle w:val="TableGrid4"/>
        <w:tblW w:w="10435" w:type="dxa"/>
        <w:tblLook w:val="04A0" w:firstRow="1" w:lastRow="0" w:firstColumn="1" w:lastColumn="0" w:noHBand="0" w:noVBand="1"/>
        <w:tblPrChange w:id="2645" w:author="Alicia Romero Lopez" w:date="2020-01-31T09:48:00Z">
          <w:tblPr>
            <w:tblStyle w:val="TableGrid4"/>
            <w:tblW w:w="10435" w:type="dxa"/>
            <w:tblLook w:val="04A0" w:firstRow="1" w:lastRow="0" w:firstColumn="1" w:lastColumn="0" w:noHBand="0" w:noVBand="1"/>
          </w:tblPr>
        </w:tblPrChange>
      </w:tblPr>
      <w:tblGrid>
        <w:gridCol w:w="859"/>
        <w:gridCol w:w="9576"/>
        <w:tblGridChange w:id="2646">
          <w:tblGrid>
            <w:gridCol w:w="360"/>
            <w:gridCol w:w="360"/>
          </w:tblGrid>
        </w:tblGridChange>
      </w:tblGrid>
      <w:tr w:rsidR="00E14F2A" w:rsidRPr="007F4B89" w14:paraId="40323059" w14:textId="77777777" w:rsidTr="51235A2F">
        <w:trPr>
          <w:trHeight w:val="566"/>
        </w:trPr>
        <w:tc>
          <w:tcPr>
            <w:tcW w:w="895" w:type="dxa"/>
            <w:tcBorders>
              <w:top w:val="single" w:sz="4" w:space="0" w:color="auto"/>
              <w:left w:val="single" w:sz="4" w:space="0" w:color="auto"/>
              <w:bottom w:val="single" w:sz="4" w:space="0" w:color="auto"/>
              <w:right w:val="single" w:sz="4" w:space="0" w:color="auto"/>
            </w:tcBorders>
            <w:shd w:val="clear" w:color="auto" w:fill="39407B"/>
            <w:hideMark/>
            <w:tcPrChange w:id="2647" w:author="Alicia Romero Lopez" w:date="2020-01-31T09:48:00Z">
              <w:tcPr>
                <w:tcW w:w="895" w:type="dxa"/>
                <w:tcBorders>
                  <w:top w:val="single" w:sz="4" w:space="0" w:color="auto"/>
                  <w:left w:val="single" w:sz="4" w:space="0" w:color="auto"/>
                  <w:bottom w:val="single" w:sz="4" w:space="0" w:color="auto"/>
                  <w:right w:val="single" w:sz="4" w:space="0" w:color="auto"/>
                </w:tcBorders>
                <w:shd w:val="clear" w:color="auto" w:fill="39407B"/>
                <w:hideMark/>
              </w:tcPr>
            </w:tcPrChange>
          </w:tcPr>
          <w:p w14:paraId="10CE4A79" w14:textId="77777777" w:rsidR="00E14F2A" w:rsidRPr="007F4B89" w:rsidRDefault="00E14F2A" w:rsidP="00E14F2A">
            <w:pPr>
              <w:spacing w:before="120" w:after="120" w:line="256" w:lineRule="auto"/>
              <w:rPr>
                <w:b/>
                <w:bCs/>
                <w:color w:val="FFFFFF"/>
              </w:rPr>
            </w:pPr>
            <w:r w:rsidRPr="007F4B89">
              <w:rPr>
                <w:b/>
                <w:bCs/>
                <w:color w:val="FFFFFF"/>
              </w:rPr>
              <w:t>Item</w:t>
            </w:r>
          </w:p>
        </w:tc>
        <w:tc>
          <w:tcPr>
            <w:tcW w:w="9540" w:type="dxa"/>
            <w:tcBorders>
              <w:top w:val="single" w:sz="4" w:space="0" w:color="auto"/>
              <w:left w:val="single" w:sz="4" w:space="0" w:color="auto"/>
              <w:bottom w:val="single" w:sz="4" w:space="0" w:color="auto"/>
              <w:right w:val="single" w:sz="4" w:space="0" w:color="auto"/>
            </w:tcBorders>
            <w:shd w:val="clear" w:color="auto" w:fill="39407B"/>
            <w:hideMark/>
            <w:tcPrChange w:id="2648" w:author="Alicia Romero Lopez" w:date="2020-01-31T09:48:00Z">
              <w:tcPr>
                <w:tcW w:w="9540" w:type="dxa"/>
                <w:tcBorders>
                  <w:top w:val="single" w:sz="4" w:space="0" w:color="auto"/>
                  <w:left w:val="single" w:sz="4" w:space="0" w:color="auto"/>
                  <w:bottom w:val="single" w:sz="4" w:space="0" w:color="auto"/>
                  <w:right w:val="single" w:sz="4" w:space="0" w:color="auto"/>
                </w:tcBorders>
                <w:shd w:val="clear" w:color="auto" w:fill="39407B"/>
                <w:hideMark/>
              </w:tcPr>
            </w:tcPrChange>
          </w:tcPr>
          <w:p w14:paraId="550BC931" w14:textId="77777777" w:rsidR="00E14F2A" w:rsidRPr="007F4B89" w:rsidRDefault="00E14F2A" w:rsidP="00E14F2A">
            <w:pPr>
              <w:spacing w:before="120" w:after="120" w:line="256" w:lineRule="auto"/>
              <w:rPr>
                <w:b/>
                <w:bCs/>
                <w:color w:val="FFFFFF"/>
              </w:rPr>
            </w:pPr>
            <w:r w:rsidRPr="007F4B89">
              <w:rPr>
                <w:b/>
                <w:bCs/>
                <w:color w:val="FFFFFF"/>
              </w:rPr>
              <w:t>Text</w:t>
            </w:r>
          </w:p>
        </w:tc>
      </w:tr>
      <w:tr w:rsidR="00E14F2A" w:rsidRPr="007F4B89" w14:paraId="31E306C5" w14:textId="77777777" w:rsidTr="51235A2F">
        <w:tc>
          <w:tcPr>
            <w:tcW w:w="895" w:type="dxa"/>
            <w:tcBorders>
              <w:top w:val="single" w:sz="4" w:space="0" w:color="auto"/>
              <w:left w:val="single" w:sz="4" w:space="0" w:color="auto"/>
              <w:bottom w:val="single" w:sz="4" w:space="0" w:color="auto"/>
              <w:right w:val="single" w:sz="4" w:space="0" w:color="auto"/>
            </w:tcBorders>
            <w:vAlign w:val="center"/>
            <w:tcPrChange w:id="2649" w:author="Alicia Romero Lopez" w:date="2020-01-31T09:48:00Z">
              <w:tcPr>
                <w:tcW w:w="895" w:type="dxa"/>
                <w:tcBorders>
                  <w:top w:val="single" w:sz="4" w:space="0" w:color="auto"/>
                  <w:left w:val="single" w:sz="4" w:space="0" w:color="auto"/>
                  <w:bottom w:val="single" w:sz="4" w:space="0" w:color="auto"/>
                  <w:right w:val="single" w:sz="4" w:space="0" w:color="auto"/>
                </w:tcBorders>
              </w:tcPr>
            </w:tcPrChange>
          </w:tcPr>
          <w:p w14:paraId="60758E1D" w14:textId="77777777" w:rsidR="00E14F2A" w:rsidRPr="007F4B89" w:rsidRDefault="00E14F2A" w:rsidP="00E14F2A">
            <w:pPr>
              <w:numPr>
                <w:ilvl w:val="0"/>
                <w:numId w:val="7"/>
              </w:numPr>
              <w:spacing w:before="120" w:after="120"/>
              <w:ind w:firstLine="0"/>
              <w:contextualSpacing/>
              <w:rPr>
                <w:color w:val="404040"/>
              </w:rPr>
            </w:pPr>
          </w:p>
        </w:tc>
        <w:tc>
          <w:tcPr>
            <w:tcW w:w="9540" w:type="dxa"/>
            <w:tcBorders>
              <w:top w:val="single" w:sz="4" w:space="0" w:color="auto"/>
              <w:left w:val="single" w:sz="4" w:space="0" w:color="auto"/>
              <w:bottom w:val="single" w:sz="4" w:space="0" w:color="auto"/>
              <w:right w:val="single" w:sz="4" w:space="0" w:color="auto"/>
            </w:tcBorders>
            <w:vAlign w:val="center"/>
            <w:hideMark/>
            <w:tcPrChange w:id="2650" w:author="Alicia Romero Lopez" w:date="2020-01-31T09:48:00Z">
              <w:tcPr>
                <w:tcW w:w="9540" w:type="dxa"/>
                <w:tcBorders>
                  <w:top w:val="single" w:sz="4" w:space="0" w:color="auto"/>
                  <w:left w:val="single" w:sz="4" w:space="0" w:color="auto"/>
                  <w:bottom w:val="single" w:sz="4" w:space="0" w:color="auto"/>
                  <w:right w:val="single" w:sz="4" w:space="0" w:color="auto"/>
                </w:tcBorders>
                <w:hideMark/>
              </w:tcPr>
            </w:tcPrChange>
          </w:tcPr>
          <w:p w14:paraId="18D9C8D4" w14:textId="77777777" w:rsidR="00E14F2A" w:rsidRPr="007F4B89" w:rsidRDefault="00E14F2A" w:rsidP="00E14F2A">
            <w:pPr>
              <w:spacing w:before="120" w:after="120" w:line="256" w:lineRule="auto"/>
              <w:outlineLvl w:val="2"/>
              <w:rPr>
                <w:rFonts w:ascii="Open Sans Semibold" w:hAnsi="Open Sans Semibold" w:cs="Open Sans Semibold"/>
                <w:color w:val="11143F"/>
              </w:rPr>
            </w:pPr>
            <w:r w:rsidRPr="007F4B89">
              <w:rPr>
                <w:rFonts w:ascii="Open Sans Semibold" w:hAnsi="Open Sans Semibold" w:cs="Open Sans Semibold"/>
                <w:color w:val="11143F"/>
              </w:rPr>
              <w:t>Series</w:t>
            </w:r>
          </w:p>
          <w:p w14:paraId="75FA1BC5" w14:textId="72EE9BB3" w:rsidR="00E14F2A" w:rsidRPr="007F4B89" w:rsidRDefault="00E14F2A" w:rsidP="00E14F2A">
            <w:pPr>
              <w:spacing w:before="120" w:after="120" w:line="256" w:lineRule="auto"/>
              <w:rPr>
                <w:color w:val="404040"/>
              </w:rPr>
            </w:pPr>
            <w:r w:rsidRPr="007F4B89">
              <w:rPr>
                <w:color w:val="404040"/>
              </w:rPr>
              <w:t xml:space="preserve">The Pandas series is simply a column. It is a </w:t>
            </w:r>
            <w:del w:id="2651" w:author="RoboGarden Team" w:date="2020-02-07T15:45:00Z">
              <w:r w:rsidRPr="007F4B89" w:rsidDel="00A30849">
                <w:rPr>
                  <w:color w:val="404040"/>
                </w:rPr>
                <w:delText>one dimensional</w:delText>
              </w:r>
            </w:del>
            <w:ins w:id="2652" w:author="RoboGarden Team" w:date="2020-02-07T15:45:00Z">
              <w:r w:rsidR="00A30849" w:rsidRPr="007F4B89">
                <w:rPr>
                  <w:color w:val="404040"/>
                </w:rPr>
                <w:t>one-dimensional</w:t>
              </w:r>
            </w:ins>
            <w:r w:rsidRPr="007F4B89">
              <w:rPr>
                <w:color w:val="404040"/>
              </w:rPr>
              <w:t xml:space="preserve"> array with axis labels. </w:t>
            </w:r>
          </w:p>
          <w:p w14:paraId="17083B98" w14:textId="77777777" w:rsidR="00E14F2A" w:rsidRPr="007F4B89" w:rsidRDefault="00E14F2A" w:rsidP="00E14F2A">
            <w:pPr>
              <w:spacing w:before="120" w:after="120" w:line="256" w:lineRule="auto"/>
              <w:rPr>
                <w:color w:val="404040"/>
              </w:rPr>
            </w:pPr>
            <w:r w:rsidRPr="007F4B89">
              <w:rPr>
                <w:color w:val="404040"/>
              </w:rPr>
              <w:t>A Pandas series has a name.</w:t>
            </w:r>
          </w:p>
        </w:tc>
      </w:tr>
      <w:tr w:rsidR="00E14F2A" w:rsidRPr="007F4B89" w14:paraId="624CE60A" w14:textId="77777777" w:rsidTr="51235A2F">
        <w:tc>
          <w:tcPr>
            <w:tcW w:w="895" w:type="dxa"/>
            <w:tcBorders>
              <w:top w:val="single" w:sz="4" w:space="0" w:color="auto"/>
              <w:left w:val="single" w:sz="4" w:space="0" w:color="auto"/>
              <w:bottom w:val="single" w:sz="4" w:space="0" w:color="auto"/>
              <w:right w:val="single" w:sz="4" w:space="0" w:color="auto"/>
            </w:tcBorders>
            <w:vAlign w:val="center"/>
            <w:tcPrChange w:id="2653" w:author="Alicia Romero Lopez" w:date="2020-01-31T09:48:00Z">
              <w:tcPr>
                <w:tcW w:w="895" w:type="dxa"/>
                <w:tcBorders>
                  <w:top w:val="single" w:sz="4" w:space="0" w:color="auto"/>
                  <w:left w:val="single" w:sz="4" w:space="0" w:color="auto"/>
                  <w:bottom w:val="single" w:sz="4" w:space="0" w:color="auto"/>
                  <w:right w:val="single" w:sz="4" w:space="0" w:color="auto"/>
                </w:tcBorders>
              </w:tcPr>
            </w:tcPrChange>
          </w:tcPr>
          <w:p w14:paraId="6D877128" w14:textId="77777777" w:rsidR="00E14F2A" w:rsidRPr="007F4B89" w:rsidRDefault="00E14F2A" w:rsidP="00E14F2A">
            <w:pPr>
              <w:numPr>
                <w:ilvl w:val="0"/>
                <w:numId w:val="7"/>
              </w:numPr>
              <w:spacing w:before="120" w:after="120"/>
              <w:ind w:firstLine="0"/>
              <w:contextualSpacing/>
              <w:rPr>
                <w:color w:val="404040"/>
              </w:rPr>
            </w:pPr>
          </w:p>
        </w:tc>
        <w:tc>
          <w:tcPr>
            <w:tcW w:w="9540" w:type="dxa"/>
            <w:tcBorders>
              <w:top w:val="single" w:sz="4" w:space="0" w:color="auto"/>
              <w:left w:val="single" w:sz="4" w:space="0" w:color="auto"/>
              <w:bottom w:val="single" w:sz="4" w:space="0" w:color="auto"/>
              <w:right w:val="single" w:sz="4" w:space="0" w:color="auto"/>
            </w:tcBorders>
            <w:vAlign w:val="center"/>
            <w:hideMark/>
            <w:tcPrChange w:id="2654" w:author="Alicia Romero Lopez" w:date="2020-01-31T09:48:00Z">
              <w:tcPr>
                <w:tcW w:w="9540" w:type="dxa"/>
                <w:tcBorders>
                  <w:top w:val="single" w:sz="4" w:space="0" w:color="auto"/>
                  <w:left w:val="single" w:sz="4" w:space="0" w:color="auto"/>
                  <w:bottom w:val="single" w:sz="4" w:space="0" w:color="auto"/>
                  <w:right w:val="single" w:sz="4" w:space="0" w:color="auto"/>
                </w:tcBorders>
                <w:hideMark/>
              </w:tcPr>
            </w:tcPrChange>
          </w:tcPr>
          <w:p w14:paraId="000CF137" w14:textId="77777777" w:rsidR="00E14F2A" w:rsidRPr="007F4B89" w:rsidRDefault="00E14F2A" w:rsidP="00E14F2A">
            <w:pPr>
              <w:spacing w:before="120" w:after="120" w:line="256" w:lineRule="auto"/>
              <w:outlineLvl w:val="2"/>
              <w:rPr>
                <w:rFonts w:ascii="Open Sans Semibold" w:hAnsi="Open Sans Semibold" w:cs="Open Sans Semibold"/>
                <w:color w:val="11143F"/>
              </w:rPr>
            </w:pPr>
            <w:r w:rsidRPr="007F4B89">
              <w:rPr>
                <w:rFonts w:ascii="Open Sans Semibold" w:hAnsi="Open Sans Semibold" w:cs="Open Sans Semibold"/>
                <w:color w:val="11143F"/>
              </w:rPr>
              <w:t>Data Frame</w:t>
            </w:r>
          </w:p>
          <w:p w14:paraId="0B8E6AD4" w14:textId="1BF40297" w:rsidR="00E14F2A" w:rsidRPr="007F4B89" w:rsidRDefault="00E14F2A" w:rsidP="00E14F2A">
            <w:pPr>
              <w:spacing w:before="120" w:after="120" w:line="256" w:lineRule="auto"/>
              <w:rPr>
                <w:color w:val="404040"/>
              </w:rPr>
            </w:pPr>
            <w:r w:rsidRPr="007F4B89">
              <w:rPr>
                <w:color w:val="404040"/>
              </w:rPr>
              <w:t xml:space="preserve">The </w:t>
            </w:r>
            <w:ins w:id="2655" w:author="Chantelle Dubois Nishiyama" w:date="2020-02-19T21:35:00Z">
              <w:r w:rsidR="00F614EE">
                <w:rPr>
                  <w:color w:val="404040"/>
                </w:rPr>
                <w:t>P</w:t>
              </w:r>
            </w:ins>
            <w:del w:id="2656" w:author="Chantelle Dubois Nishiyama" w:date="2020-02-19T21:35:00Z">
              <w:r w:rsidRPr="007F4B89" w:rsidDel="00F614EE">
                <w:rPr>
                  <w:color w:val="404040"/>
                </w:rPr>
                <w:delText>p</w:delText>
              </w:r>
            </w:del>
            <w:r w:rsidRPr="007F4B89">
              <w:rPr>
                <w:color w:val="404040"/>
              </w:rPr>
              <w:t>andas data frame is a multi-dimensional table made up of a collection of Series.</w:t>
            </w:r>
          </w:p>
          <w:p w14:paraId="7299E68B" w14:textId="77777777" w:rsidR="00E14F2A" w:rsidRDefault="00960D00" w:rsidP="00E14F2A">
            <w:pPr>
              <w:spacing w:before="120" w:after="120" w:line="256" w:lineRule="auto"/>
              <w:rPr>
                <w:ins w:id="2657" w:author="RoboGarden Team" w:date="2020-01-23T17:50:00Z"/>
                <w:color w:val="404040"/>
              </w:rPr>
            </w:pPr>
            <w:commentRangeStart w:id="2658"/>
            <w:commentRangeStart w:id="2659"/>
            <w:r>
              <w:rPr>
                <w:noProof/>
              </w:rPr>
              <w:drawing>
                <wp:inline distT="0" distB="0" distL="0" distR="0" wp14:anchorId="0A3D76E8" wp14:editId="60FC7D46">
                  <wp:extent cx="5943600" cy="2661920"/>
                  <wp:effectExtent l="0" t="0" r="0" b="508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2661920"/>
                          </a:xfrm>
                          <a:prstGeom prst="rect">
                            <a:avLst/>
                          </a:prstGeom>
                          <a:noFill/>
                          <a:ln>
                            <a:noFill/>
                          </a:ln>
                        </pic:spPr>
                      </pic:pic>
                    </a:graphicData>
                  </a:graphic>
                </wp:inline>
              </w:drawing>
            </w:r>
            <w:commentRangeEnd w:id="2658"/>
            <w:r w:rsidR="00DF22C6">
              <w:rPr>
                <w:rStyle w:val="CommentReference"/>
                <w:color w:val="404040"/>
              </w:rPr>
              <w:commentReference w:id="2658"/>
            </w:r>
            <w:commentRangeEnd w:id="2659"/>
            <w:r w:rsidR="007052B0">
              <w:rPr>
                <w:rStyle w:val="CommentReference"/>
                <w:color w:val="404040"/>
              </w:rPr>
              <w:commentReference w:id="2659"/>
            </w:r>
          </w:p>
          <w:p w14:paraId="71A5020F" w14:textId="57C6BBCE" w:rsidR="003A3165" w:rsidRPr="007F4B89" w:rsidRDefault="003A3165" w:rsidP="00E14F2A">
            <w:pPr>
              <w:spacing w:before="120" w:after="120" w:line="256" w:lineRule="auto"/>
              <w:rPr>
                <w:color w:val="404040"/>
              </w:rPr>
            </w:pPr>
            <w:ins w:id="2660" w:author="RoboGarden Team" w:date="2020-01-23T17:50:00Z">
              <w:r>
                <w:rPr>
                  <w:color w:val="404040"/>
                </w:rPr>
                <w:lastRenderedPageBreak/>
                <w:t>Citation: DataFrames</w:t>
              </w:r>
            </w:ins>
            <w:ins w:id="2661" w:author="RoboGarden Team" w:date="2020-02-07T11:59:00Z">
              <w:r w:rsidR="00485865">
                <w:rPr>
                  <w:color w:val="404040"/>
                </w:rPr>
                <w:t xml:space="preserve"> </w:t>
              </w:r>
            </w:ins>
            <w:ins w:id="2662" w:author="RoboGarden Team" w:date="2020-01-23T17:50:00Z">
              <w:r>
                <w:rPr>
                  <w:color w:val="404040"/>
                </w:rPr>
                <w:t>[</w:t>
              </w:r>
            </w:ins>
            <w:ins w:id="2663" w:author="RoboGarden Team" w:date="2020-01-23T17:51:00Z">
              <w:r>
                <w:rPr>
                  <w:color w:val="404040"/>
                </w:rPr>
                <w:t>Digital Image</w:t>
              </w:r>
            </w:ins>
            <w:ins w:id="2664" w:author="RoboGarden Team" w:date="2020-01-23T17:50:00Z">
              <w:r>
                <w:rPr>
                  <w:color w:val="404040"/>
                </w:rPr>
                <w:t>]</w:t>
              </w:r>
            </w:ins>
            <w:ins w:id="2665" w:author="RoboGarden Team" w:date="2020-01-23T17:51:00Z">
              <w:r>
                <w:rPr>
                  <w:color w:val="404040"/>
                </w:rPr>
                <w:t xml:space="preserve">. Retrieved from </w:t>
              </w:r>
            </w:ins>
            <w:ins w:id="2666" w:author="RoboGarden Team" w:date="2020-01-23T17:50:00Z">
              <w:r w:rsidRPr="003A3165">
                <w:rPr>
                  <w:color w:val="404040"/>
                </w:rPr>
                <w:t>https://www.learndatasci.com/tutorials/python-pandas-tutorial-complete-introduction-for-beginners/</w:t>
              </w:r>
            </w:ins>
          </w:p>
        </w:tc>
      </w:tr>
    </w:tbl>
    <w:p w14:paraId="3A3387CE" w14:textId="77777777" w:rsidR="0007365E" w:rsidRDefault="005C3239" w:rsidP="00E14F2A">
      <w:pPr>
        <w:spacing w:before="120" w:after="120" w:line="256" w:lineRule="auto"/>
        <w:rPr>
          <w:rStyle w:val="CommentReference"/>
          <w:color w:val="404040"/>
        </w:rPr>
      </w:pPr>
      <w:commentRangeStart w:id="2667"/>
      <w:commentRangeEnd w:id="2667"/>
      <w:r>
        <w:rPr>
          <w:rStyle w:val="CommentReference"/>
          <w:color w:val="404040"/>
        </w:rPr>
        <w:lastRenderedPageBreak/>
        <w:commentReference w:id="2667"/>
      </w:r>
    </w:p>
    <w:tbl>
      <w:tblPr>
        <w:tblStyle w:val="TableGrid4"/>
        <w:tblW w:w="104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Change w:id="2668" w:author="Alicia Romero Lopez" w:date="2020-01-31T09:48:00Z">
          <w:tblPr>
            <w:tblStyle w:val="TableGrid4"/>
            <w:tblW w:w="104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PrChange>
      </w:tblPr>
      <w:tblGrid>
        <w:gridCol w:w="90"/>
        <w:gridCol w:w="1350"/>
        <w:gridCol w:w="9000"/>
        <w:tblGridChange w:id="2669">
          <w:tblGrid>
            <w:gridCol w:w="360"/>
            <w:gridCol w:w="360"/>
            <w:gridCol w:w="360"/>
          </w:tblGrid>
        </w:tblGridChange>
      </w:tblGrid>
      <w:tr w:rsidR="0007365E" w:rsidRPr="007F4B89" w14:paraId="19435816" w14:textId="77777777" w:rsidTr="0007365E">
        <w:trPr>
          <w:trHeight w:val="638"/>
        </w:trPr>
        <w:tc>
          <w:tcPr>
            <w:tcW w:w="90" w:type="dxa"/>
            <w:shd w:val="clear" w:color="auto" w:fill="FFC33B"/>
            <w:vAlign w:val="center"/>
            <w:tcPrChange w:id="2670" w:author="Alicia Romero Lopez" w:date="2020-01-31T09:48:00Z">
              <w:tcPr>
                <w:tcW w:w="90" w:type="dxa"/>
                <w:shd w:val="clear" w:color="auto" w:fill="FFC33B"/>
              </w:tcPr>
            </w:tcPrChange>
          </w:tcPr>
          <w:p w14:paraId="65EDC46C" w14:textId="77777777" w:rsidR="0007365E" w:rsidRPr="007F4B89" w:rsidRDefault="0007365E" w:rsidP="0007365E">
            <w:pPr>
              <w:spacing w:before="120" w:after="120" w:line="256" w:lineRule="auto"/>
              <w:rPr>
                <w:color w:val="404040"/>
              </w:rPr>
            </w:pPr>
          </w:p>
        </w:tc>
        <w:tc>
          <w:tcPr>
            <w:tcW w:w="1350" w:type="dxa"/>
            <w:shd w:val="clear" w:color="auto" w:fill="FFE8B2"/>
            <w:vAlign w:val="center"/>
            <w:hideMark/>
            <w:tcPrChange w:id="2671" w:author="Alicia Romero Lopez" w:date="2020-01-31T09:48:00Z">
              <w:tcPr>
                <w:tcW w:w="1350" w:type="dxa"/>
                <w:shd w:val="clear" w:color="auto" w:fill="FFE8B2"/>
                <w:hideMark/>
              </w:tcPr>
            </w:tcPrChange>
          </w:tcPr>
          <w:p w14:paraId="6D955439" w14:textId="77777777" w:rsidR="0007365E" w:rsidRPr="007F4B89" w:rsidRDefault="0007365E" w:rsidP="0007365E">
            <w:pPr>
              <w:spacing w:before="120" w:after="120" w:line="256" w:lineRule="auto"/>
              <w:jc w:val="center"/>
              <w:rPr>
                <w:color w:val="404040"/>
              </w:rPr>
            </w:pPr>
            <w:r w:rsidRPr="007F4B89">
              <w:rPr>
                <w:noProof/>
                <w:color w:val="404040"/>
              </w:rPr>
              <w:drawing>
                <wp:inline distT="0" distB="0" distL="0" distR="0" wp14:anchorId="4796F37F" wp14:editId="05082F20">
                  <wp:extent cx="685800" cy="685800"/>
                  <wp:effectExtent l="0" t="0" r="0" b="0"/>
                  <wp:docPr id="2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85800" cy="685800"/>
                          </a:xfrm>
                          <a:prstGeom prst="rect">
                            <a:avLst/>
                          </a:prstGeom>
                          <a:noFill/>
                          <a:ln>
                            <a:noFill/>
                          </a:ln>
                        </pic:spPr>
                      </pic:pic>
                    </a:graphicData>
                  </a:graphic>
                </wp:inline>
              </w:drawing>
            </w:r>
          </w:p>
        </w:tc>
        <w:tc>
          <w:tcPr>
            <w:tcW w:w="9000" w:type="dxa"/>
            <w:shd w:val="clear" w:color="auto" w:fill="FFE8B2"/>
            <w:vAlign w:val="center"/>
            <w:hideMark/>
            <w:tcPrChange w:id="2672" w:author="Alicia Romero Lopez" w:date="2020-01-31T09:48:00Z">
              <w:tcPr>
                <w:tcW w:w="9000" w:type="dxa"/>
                <w:shd w:val="clear" w:color="auto" w:fill="FFE8B2"/>
                <w:hideMark/>
              </w:tcPr>
            </w:tcPrChange>
          </w:tcPr>
          <w:p w14:paraId="798DBB2C" w14:textId="77777777" w:rsidR="0007365E" w:rsidRPr="0007365E" w:rsidRDefault="0007365E" w:rsidP="0007365E">
            <w:pPr>
              <w:pStyle w:val="CommentText"/>
              <w:rPr>
                <w:rFonts w:ascii="Open Sans Semibold" w:hAnsi="Open Sans Semibold" w:cs="Open Sans Semibold"/>
                <w:color w:val="11143F"/>
                <w:sz w:val="22"/>
                <w:szCs w:val="22"/>
              </w:rPr>
            </w:pPr>
            <w:r w:rsidRPr="0007365E">
              <w:rPr>
                <w:rFonts w:ascii="Open Sans Semibold" w:hAnsi="Open Sans Semibold" w:cs="Open Sans Semibold"/>
                <w:color w:val="11143F"/>
                <w:sz w:val="22"/>
                <w:szCs w:val="22"/>
              </w:rPr>
              <w:t>Notes about Pandas and Numpy</w:t>
            </w:r>
          </w:p>
          <w:p w14:paraId="276D4CAD" w14:textId="7B141153" w:rsidR="0007365E" w:rsidRDefault="0007365E" w:rsidP="0007365E">
            <w:pPr>
              <w:pStyle w:val="CommentText"/>
            </w:pPr>
            <w:r>
              <w:t>Only Pandas and Numpy Library are similar regarding having components. Other Libraries such as Scikit Learn has no basic components</w:t>
            </w:r>
            <w:ins w:id="2673" w:author="Chantelle Dubois Nishiyama" w:date="2020-02-19T21:36:00Z">
              <w:r w:rsidR="00F614EE">
                <w:t>.</w:t>
              </w:r>
            </w:ins>
          </w:p>
          <w:p w14:paraId="14CD0B9E" w14:textId="744C1FCF" w:rsidR="0007365E" w:rsidRPr="007F4B89" w:rsidRDefault="0007365E" w:rsidP="0007365E">
            <w:pPr>
              <w:pStyle w:val="CommentText"/>
            </w:pPr>
          </w:p>
        </w:tc>
      </w:tr>
    </w:tbl>
    <w:p w14:paraId="04F1AAA5" w14:textId="07C8B77A" w:rsidR="00FA3346" w:rsidRDefault="00FA3346" w:rsidP="00E14F2A">
      <w:pPr>
        <w:spacing w:before="120" w:after="120" w:line="256" w:lineRule="auto"/>
        <w:rPr>
          <w:rStyle w:val="CommentReference"/>
          <w:color w:val="404040"/>
        </w:rPr>
      </w:pPr>
    </w:p>
    <w:p w14:paraId="3B21E753" w14:textId="1420F7D5" w:rsidR="00E14F2A" w:rsidRPr="007F4B89" w:rsidRDefault="00E14F2A" w:rsidP="00E14F2A">
      <w:pPr>
        <w:spacing w:before="120" w:after="120" w:line="256" w:lineRule="auto"/>
        <w:rPr>
          <w:rFonts w:ascii="Open Sans" w:eastAsia="Open Sans" w:hAnsi="Open Sans" w:cs="Times New Roman"/>
          <w:color w:val="404040"/>
        </w:rPr>
      </w:pPr>
    </w:p>
    <w:p w14:paraId="1EB41EE4" w14:textId="32CCBA5C" w:rsidR="00E14F2A" w:rsidRPr="007F4B89" w:rsidRDefault="004F0FC1" w:rsidP="00E14F2A">
      <w:pPr>
        <w:spacing w:before="120" w:after="120" w:line="256" w:lineRule="auto"/>
        <w:rPr>
          <w:rFonts w:ascii="Open Sans" w:eastAsia="Open Sans" w:hAnsi="Open Sans" w:cs="Times New Roman"/>
          <w:color w:val="404040"/>
        </w:rPr>
      </w:pPr>
      <w:r>
        <w:rPr>
          <w:rFonts w:ascii="Open Sans" w:eastAsia="Open Sans" w:hAnsi="Open Sans" w:cs="Times New Roman"/>
          <w:color w:val="404040"/>
        </w:rPr>
        <w:t>For going through the instructions, you will need</w:t>
      </w:r>
      <w:ins w:id="2674" w:author="Chantelle Dubois Nishiyama" w:date="2020-02-19T21:36:00Z">
        <w:r w:rsidR="00F614EE">
          <w:rPr>
            <w:rFonts w:ascii="Open Sans" w:eastAsia="Open Sans" w:hAnsi="Open Sans" w:cs="Times New Roman"/>
            <w:color w:val="404040"/>
          </w:rPr>
          <w:t xml:space="preserve"> to</w:t>
        </w:r>
      </w:ins>
      <w:r>
        <w:rPr>
          <w:rFonts w:ascii="Open Sans" w:eastAsia="Open Sans" w:hAnsi="Open Sans" w:cs="Times New Roman"/>
          <w:color w:val="404040"/>
        </w:rPr>
        <w:t xml:space="preserve"> have Anaconda installed on your system and then instal</w:t>
      </w:r>
      <w:ins w:id="2675" w:author="Chantelle Dubois Nishiyama" w:date="2020-02-19T21:36:00Z">
        <w:r w:rsidR="00F614EE">
          <w:rPr>
            <w:rFonts w:ascii="Open Sans" w:eastAsia="Open Sans" w:hAnsi="Open Sans" w:cs="Times New Roman"/>
            <w:color w:val="404040"/>
          </w:rPr>
          <w:t>l</w:t>
        </w:r>
      </w:ins>
      <w:del w:id="2676" w:author="Chantelle Dubois Nishiyama" w:date="2020-02-19T21:36:00Z">
        <w:r w:rsidDel="00F614EE">
          <w:rPr>
            <w:rFonts w:ascii="Open Sans" w:eastAsia="Open Sans" w:hAnsi="Open Sans" w:cs="Times New Roman"/>
            <w:color w:val="404040"/>
          </w:rPr>
          <w:delText>ling</w:delText>
        </w:r>
      </w:del>
      <w:r>
        <w:rPr>
          <w:rFonts w:ascii="Open Sans" w:eastAsia="Open Sans" w:hAnsi="Open Sans" w:cs="Times New Roman"/>
          <w:color w:val="404040"/>
        </w:rPr>
        <w:t xml:space="preserve"> libraries such as Pandas using </w:t>
      </w:r>
      <w:ins w:id="2677" w:author="Chantelle Dubois Nishiyama" w:date="2020-02-19T21:36:00Z">
        <w:r w:rsidR="00F614EE">
          <w:rPr>
            <w:rFonts w:ascii="Open Sans" w:eastAsia="Open Sans" w:hAnsi="Open Sans" w:cs="Times New Roman"/>
            <w:color w:val="404040"/>
          </w:rPr>
          <w:t xml:space="preserve">the </w:t>
        </w:r>
      </w:ins>
      <w:r>
        <w:rPr>
          <w:rFonts w:ascii="Open Sans" w:eastAsia="Open Sans" w:hAnsi="Open Sans" w:cs="Times New Roman"/>
          <w:color w:val="404040"/>
        </w:rPr>
        <w:t>Anaconda environment. You will find the instruction</w:t>
      </w:r>
      <w:ins w:id="2678" w:author="Chantelle Dubois Nishiyama" w:date="2020-02-19T21:36:00Z">
        <w:r w:rsidR="00F614EE">
          <w:rPr>
            <w:rFonts w:ascii="Open Sans" w:eastAsia="Open Sans" w:hAnsi="Open Sans" w:cs="Times New Roman"/>
            <w:color w:val="404040"/>
          </w:rPr>
          <w:t>s</w:t>
        </w:r>
      </w:ins>
      <w:r>
        <w:rPr>
          <w:rFonts w:ascii="Open Sans" w:eastAsia="Open Sans" w:hAnsi="Open Sans" w:cs="Times New Roman"/>
          <w:color w:val="404040"/>
        </w:rPr>
        <w:t xml:space="preserve"> for installing Anaconda and Libraries </w:t>
      </w:r>
      <w:ins w:id="2679" w:author="RoboGarden Team" w:date="2020-01-24T02:21:00Z">
        <w:r w:rsidRPr="00C315A1">
          <w:rPr>
            <w:rFonts w:ascii="Consolas" w:hAnsi="Consolas"/>
            <w:color w:val="0070C0"/>
            <w:u w:val="single"/>
          </w:rPr>
          <w:t>Here</w:t>
        </w:r>
      </w:ins>
      <w:r>
        <w:rPr>
          <w:rFonts w:ascii="Consolas" w:hAnsi="Consolas"/>
          <w:color w:val="0070C0"/>
          <w:u w:val="single"/>
        </w:rPr>
        <w:t>.</w:t>
      </w:r>
      <w:r w:rsidRPr="004F0FC1">
        <w:rPr>
          <w:rFonts w:ascii="Open Sans" w:eastAsia="Open Sans" w:hAnsi="Open Sans" w:cs="Times New Roman"/>
          <w:color w:val="404040"/>
        </w:rPr>
        <w:t xml:space="preserve"> When the installation is complete you can use any editor such as </w:t>
      </w:r>
      <w:r w:rsidR="002D66F6">
        <w:rPr>
          <w:rFonts w:ascii="Open Sans" w:eastAsia="Open Sans" w:hAnsi="Open Sans" w:cs="Times New Roman"/>
          <w:color w:val="404040"/>
        </w:rPr>
        <w:t>Spider</w:t>
      </w:r>
      <w:r>
        <w:rPr>
          <w:rFonts w:ascii="Open Sans" w:eastAsia="Open Sans" w:hAnsi="Open Sans" w:cs="Times New Roman"/>
          <w:color w:val="404040"/>
        </w:rPr>
        <w:t xml:space="preserve"> and Jupyter notebook to </w:t>
      </w:r>
      <w:r w:rsidRPr="004F0FC1">
        <w:rPr>
          <w:rFonts w:ascii="Open Sans" w:eastAsia="Open Sans" w:hAnsi="Open Sans" w:cs="Times New Roman"/>
          <w:color w:val="404040"/>
        </w:rPr>
        <w:t>go through the instructions of this section.</w:t>
      </w:r>
      <w:r w:rsidR="002D66F6">
        <w:rPr>
          <w:rFonts w:ascii="Open Sans" w:eastAsia="Open Sans" w:hAnsi="Open Sans" w:cs="Times New Roman"/>
          <w:color w:val="404040"/>
        </w:rPr>
        <w:t xml:space="preserve"> The instruction</w:t>
      </w:r>
      <w:ins w:id="2680" w:author="Chantelle Dubois Nishiyama" w:date="2020-02-19T21:36:00Z">
        <w:r w:rsidR="00F614EE">
          <w:rPr>
            <w:rFonts w:ascii="Open Sans" w:eastAsia="Open Sans" w:hAnsi="Open Sans" w:cs="Times New Roman"/>
            <w:color w:val="404040"/>
          </w:rPr>
          <w:t>s</w:t>
        </w:r>
      </w:ins>
      <w:r w:rsidR="002D66F6">
        <w:rPr>
          <w:rFonts w:ascii="Open Sans" w:eastAsia="Open Sans" w:hAnsi="Open Sans" w:cs="Times New Roman"/>
          <w:color w:val="404040"/>
        </w:rPr>
        <w:t xml:space="preserve"> will help you to read a dataset in CSV format and manipulate its information.</w:t>
      </w:r>
    </w:p>
    <w:p w14:paraId="7F11CC18" w14:textId="77777777" w:rsidR="00E14F2A" w:rsidRPr="007F4B89" w:rsidRDefault="00E14F2A" w:rsidP="00E14F2A">
      <w:pPr>
        <w:spacing w:before="120" w:after="120" w:line="256" w:lineRule="auto"/>
        <w:rPr>
          <w:rFonts w:ascii="Open Sans" w:eastAsia="Open Sans" w:hAnsi="Open Sans" w:cs="Times New Roman"/>
          <w:color w:val="404040"/>
        </w:rPr>
      </w:pPr>
      <w:commentRangeStart w:id="2681"/>
      <w:commentRangeStart w:id="2682"/>
      <w:commentRangeEnd w:id="2681"/>
      <w:r>
        <w:rPr>
          <w:rStyle w:val="CommentReference"/>
        </w:rPr>
        <w:commentReference w:id="2681"/>
      </w:r>
      <w:commentRangeEnd w:id="2682"/>
      <w:r w:rsidR="002D66F6">
        <w:rPr>
          <w:rStyle w:val="CommentReference"/>
          <w:color w:val="404040"/>
        </w:rPr>
        <w:commentReference w:id="2682"/>
      </w:r>
      <w:commentRangeStart w:id="2683"/>
      <w:commentRangeEnd w:id="2683"/>
      <w:r w:rsidR="008113C7">
        <w:rPr>
          <w:rStyle w:val="CommentReference"/>
          <w:color w:val="404040"/>
        </w:rPr>
        <w:commentReference w:id="2683"/>
      </w:r>
    </w:p>
    <w:tbl>
      <w:tblPr>
        <w:tblStyle w:val="TableGrid4"/>
        <w:tblW w:w="10440" w:type="dxa"/>
        <w:tblBorders>
          <w:top w:val="single" w:sz="4" w:space="0" w:color="DBDBDB"/>
          <w:left w:val="single" w:sz="4" w:space="0" w:color="DBDBDB"/>
          <w:bottom w:val="single" w:sz="4" w:space="0" w:color="DBDBDB"/>
          <w:right w:val="single" w:sz="4" w:space="0" w:color="DBDBDB"/>
          <w:insideH w:val="none" w:sz="0" w:space="0" w:color="auto"/>
          <w:insideV w:val="none" w:sz="0" w:space="0" w:color="auto"/>
        </w:tblBorders>
        <w:tblLayout w:type="fixed"/>
        <w:tblCellMar>
          <w:left w:w="115" w:type="dxa"/>
          <w:right w:w="115" w:type="dxa"/>
        </w:tblCellMar>
        <w:tblLook w:val="04A0" w:firstRow="1" w:lastRow="0" w:firstColumn="1" w:lastColumn="0" w:noHBand="0" w:noVBand="1"/>
        <w:tblPrChange w:id="2684" w:author="Alicia Romero Lopez" w:date="2020-01-31T09:48:00Z">
          <w:tblPr>
            <w:tblStyle w:val="TableGrid4"/>
            <w:tblW w:w="10440" w:type="dxa"/>
            <w:tblBorders>
              <w:top w:val="single" w:sz="4" w:space="0" w:color="DBDBDB"/>
              <w:left w:val="single" w:sz="4" w:space="0" w:color="DBDBDB"/>
              <w:bottom w:val="single" w:sz="4" w:space="0" w:color="DBDBDB"/>
              <w:right w:val="single" w:sz="4" w:space="0" w:color="DBDBDB"/>
              <w:insideH w:val="none" w:sz="0" w:space="0" w:color="auto"/>
              <w:insideV w:val="none" w:sz="0" w:space="0" w:color="auto"/>
            </w:tblBorders>
            <w:tblLayout w:type="fixed"/>
            <w:tblCellMar>
              <w:left w:w="115" w:type="dxa"/>
              <w:right w:w="115" w:type="dxa"/>
            </w:tblCellMar>
            <w:tblLook w:val="04A0" w:firstRow="1" w:lastRow="0" w:firstColumn="1" w:lastColumn="0" w:noHBand="0" w:noVBand="1"/>
          </w:tblPr>
        </w:tblPrChange>
      </w:tblPr>
      <w:tblGrid>
        <w:gridCol w:w="265"/>
        <w:gridCol w:w="1441"/>
        <w:gridCol w:w="2521"/>
        <w:gridCol w:w="2053"/>
        <w:gridCol w:w="3890"/>
        <w:gridCol w:w="270"/>
        <w:tblGridChange w:id="2685">
          <w:tblGrid>
            <w:gridCol w:w="360"/>
            <w:gridCol w:w="360"/>
            <w:gridCol w:w="360"/>
            <w:gridCol w:w="360"/>
            <w:gridCol w:w="360"/>
            <w:gridCol w:w="360"/>
          </w:tblGrid>
        </w:tblGridChange>
      </w:tblGrid>
      <w:tr w:rsidR="00E14F2A" w:rsidRPr="007F4B89" w14:paraId="7E3355F3" w14:textId="77777777" w:rsidTr="51235A2F">
        <w:trPr>
          <w:cantSplit/>
        </w:trPr>
        <w:tc>
          <w:tcPr>
            <w:tcW w:w="10435" w:type="dxa"/>
            <w:gridSpan w:val="6"/>
            <w:tcBorders>
              <w:top w:val="single" w:sz="4" w:space="0" w:color="DBDBDB" w:themeColor="accent3" w:themeTint="66"/>
              <w:left w:val="single" w:sz="4" w:space="0" w:color="DBDBDB" w:themeColor="accent3" w:themeTint="66"/>
              <w:bottom w:val="nil"/>
              <w:right w:val="single" w:sz="4" w:space="0" w:color="DBDBDB" w:themeColor="accent3" w:themeTint="66"/>
            </w:tcBorders>
            <w:shd w:val="clear" w:color="auto" w:fill="FAFAFA"/>
            <w:hideMark/>
            <w:tcPrChange w:id="2686" w:author="Alicia Romero Lopez" w:date="2020-01-31T09:48:00Z">
              <w:tcPr>
                <w:tcW w:w="10435" w:type="dxa"/>
                <w:gridSpan w:val="6"/>
                <w:tcBorders>
                  <w:top w:val="single" w:sz="4" w:space="0" w:color="DBDBDB"/>
                  <w:left w:val="single" w:sz="4" w:space="0" w:color="DBDBDB"/>
                  <w:bottom w:val="nil"/>
                  <w:right w:val="single" w:sz="4" w:space="0" w:color="DBDBDB"/>
                </w:tcBorders>
                <w:shd w:val="clear" w:color="auto" w:fill="FAFAFA"/>
                <w:hideMark/>
              </w:tcPr>
            </w:tcPrChange>
          </w:tcPr>
          <w:p w14:paraId="68CFA88E" w14:textId="77777777" w:rsidR="00E14F2A" w:rsidRPr="007F4B89" w:rsidRDefault="00E14F2A" w:rsidP="00E14F2A">
            <w:pPr>
              <w:spacing w:before="120" w:after="120" w:line="256" w:lineRule="auto"/>
              <w:outlineLvl w:val="2"/>
              <w:rPr>
                <w:rFonts w:ascii="Open Sans Semibold" w:hAnsi="Open Sans Semibold" w:cs="Open Sans Semibold"/>
                <w:color w:val="11143F"/>
              </w:rPr>
            </w:pPr>
            <w:r w:rsidRPr="007F4B89">
              <w:rPr>
                <w:rFonts w:ascii="Open Sans Semibold" w:hAnsi="Open Sans Semibold" w:cs="Open Sans Semibold"/>
                <w:color w:val="11143F"/>
              </w:rPr>
              <w:t>Using Pandas</w:t>
            </w:r>
          </w:p>
          <w:p w14:paraId="018248E6" w14:textId="4F21CF6C" w:rsidR="00E14F2A" w:rsidRPr="007F4B89" w:rsidRDefault="00E14F2A" w:rsidP="00E14F2A">
            <w:pPr>
              <w:spacing w:before="120" w:after="120" w:line="256" w:lineRule="auto"/>
              <w:rPr>
                <w:color w:val="404040"/>
              </w:rPr>
            </w:pPr>
            <w:r w:rsidRPr="007F4B89">
              <w:rPr>
                <w:color w:val="404040"/>
              </w:rPr>
              <w:t xml:space="preserve">Pandas is considered an easy tool for data scientists to manipulate, explore, visualize and process data. </w:t>
            </w:r>
            <w:r w:rsidR="00723304">
              <w:rPr>
                <w:color w:val="404040"/>
              </w:rPr>
              <w:t>In step 1, you w</w:t>
            </w:r>
            <w:r w:rsidR="008820E4">
              <w:rPr>
                <w:color w:val="404040"/>
              </w:rPr>
              <w:t>ill see how to install a Library</w:t>
            </w:r>
            <w:r w:rsidR="00723304">
              <w:rPr>
                <w:color w:val="404040"/>
              </w:rPr>
              <w:t xml:space="preserve"> in </w:t>
            </w:r>
            <w:ins w:id="2687" w:author="Chantelle Dubois Nishiyama" w:date="2020-02-19T21:37:00Z">
              <w:r w:rsidR="00F614EE">
                <w:rPr>
                  <w:color w:val="404040"/>
                </w:rPr>
                <w:t xml:space="preserve">the </w:t>
              </w:r>
            </w:ins>
            <w:r w:rsidR="00723304">
              <w:rPr>
                <w:color w:val="404040"/>
              </w:rPr>
              <w:t>Anaconda environment.</w:t>
            </w:r>
            <w:r w:rsidR="008820E4">
              <w:rPr>
                <w:color w:val="404040"/>
              </w:rPr>
              <w:t xml:space="preserve"> For more information</w:t>
            </w:r>
            <w:ins w:id="2688" w:author="Chantelle Dubois Nishiyama" w:date="2020-02-19T21:37:00Z">
              <w:r w:rsidR="00F614EE">
                <w:rPr>
                  <w:color w:val="404040"/>
                </w:rPr>
                <w:t>,</w:t>
              </w:r>
            </w:ins>
            <w:r w:rsidR="008820E4">
              <w:rPr>
                <w:color w:val="404040"/>
              </w:rPr>
              <w:t xml:space="preserve"> you can see </w:t>
            </w:r>
            <w:ins w:id="2689" w:author="Chantelle Dubois Nishiyama" w:date="2020-02-19T21:37:00Z">
              <w:r w:rsidR="00F614EE">
                <w:rPr>
                  <w:color w:val="404040"/>
                </w:rPr>
                <w:t xml:space="preserve">the </w:t>
              </w:r>
            </w:ins>
            <w:r w:rsidR="008820E4">
              <w:rPr>
                <w:color w:val="404040"/>
              </w:rPr>
              <w:t>Anaconda installation guide</w:t>
            </w:r>
            <w:r w:rsidR="00723304">
              <w:rPr>
                <w:color w:val="404040"/>
              </w:rPr>
              <w:t xml:space="preserve"> </w:t>
            </w:r>
            <w:ins w:id="2690" w:author="RoboGarden Team" w:date="2020-01-24T02:21:00Z">
              <w:r w:rsidR="008820E4" w:rsidRPr="00C315A1">
                <w:rPr>
                  <w:rFonts w:ascii="Consolas" w:hAnsi="Consolas"/>
                  <w:color w:val="0070C0"/>
                  <w:u w:val="single"/>
                </w:rPr>
                <w:t>Here</w:t>
              </w:r>
            </w:ins>
            <w:r w:rsidR="008820E4">
              <w:rPr>
                <w:rFonts w:ascii="Consolas" w:hAnsi="Consolas"/>
                <w:color w:val="0070C0"/>
                <w:u w:val="single"/>
              </w:rPr>
              <w:t>.</w:t>
            </w:r>
          </w:p>
        </w:tc>
      </w:tr>
      <w:tr w:rsidR="00E14F2A" w:rsidRPr="007F4B89" w14:paraId="1C134F90" w14:textId="77777777" w:rsidTr="51235A2F">
        <w:trPr>
          <w:cantSplit/>
          <w:trHeight w:val="837"/>
        </w:trPr>
        <w:tc>
          <w:tcPr>
            <w:tcW w:w="265" w:type="dxa"/>
            <w:tcBorders>
              <w:top w:val="nil"/>
              <w:left w:val="single" w:sz="4" w:space="0" w:color="DBDBDB" w:themeColor="accent3" w:themeTint="66"/>
              <w:bottom w:val="nil"/>
              <w:right w:val="nil"/>
            </w:tcBorders>
            <w:shd w:val="clear" w:color="auto" w:fill="FAFAFA"/>
            <w:tcPrChange w:id="2691" w:author="Alicia Romero Lopez" w:date="2020-01-31T09:48:00Z">
              <w:tcPr>
                <w:tcW w:w="265" w:type="dxa"/>
                <w:tcBorders>
                  <w:top w:val="nil"/>
                  <w:left w:val="single" w:sz="4" w:space="0" w:color="DBDBDB"/>
                  <w:bottom w:val="nil"/>
                  <w:right w:val="nil"/>
                </w:tcBorders>
                <w:shd w:val="clear" w:color="auto" w:fill="FAFAFA"/>
              </w:tcPr>
            </w:tcPrChange>
          </w:tcPr>
          <w:p w14:paraId="1275468A" w14:textId="77777777" w:rsidR="00E14F2A" w:rsidRPr="007F4B89" w:rsidRDefault="00E14F2A" w:rsidP="00E14F2A">
            <w:pPr>
              <w:spacing w:before="120" w:after="120" w:line="256" w:lineRule="auto"/>
              <w:rPr>
                <w:color w:val="404040"/>
              </w:rPr>
            </w:pPr>
          </w:p>
        </w:tc>
        <w:tc>
          <w:tcPr>
            <w:tcW w:w="1440" w:type="dxa"/>
            <w:tcBorders>
              <w:top w:val="nil"/>
              <w:left w:val="nil"/>
              <w:bottom w:val="nil"/>
              <w:right w:val="nil"/>
            </w:tcBorders>
            <w:shd w:val="clear" w:color="auto" w:fill="11143F"/>
            <w:vAlign w:val="center"/>
            <w:hideMark/>
            <w:tcPrChange w:id="2692" w:author="Alicia Romero Lopez" w:date="2020-01-31T09:48:00Z">
              <w:tcPr>
                <w:tcW w:w="1440" w:type="dxa"/>
                <w:tcBorders>
                  <w:top w:val="nil"/>
                  <w:left w:val="nil"/>
                  <w:bottom w:val="nil"/>
                  <w:right w:val="nil"/>
                </w:tcBorders>
                <w:shd w:val="clear" w:color="auto" w:fill="11143F"/>
                <w:hideMark/>
              </w:tcPr>
            </w:tcPrChange>
          </w:tcPr>
          <w:p w14:paraId="381FD381" w14:textId="77777777" w:rsidR="00E14F2A" w:rsidRPr="007F4B89" w:rsidRDefault="00E14F2A" w:rsidP="00E14F2A">
            <w:pPr>
              <w:spacing w:before="120" w:after="120" w:line="256" w:lineRule="auto"/>
              <w:jc w:val="center"/>
              <w:rPr>
                <w:rFonts w:ascii="Open Sans Semibold" w:hAnsi="Open Sans Semibold" w:cs="Open Sans Semibold"/>
                <w:color w:val="FFFFFF"/>
                <w:sz w:val="28"/>
                <w:szCs w:val="28"/>
              </w:rPr>
            </w:pPr>
            <w:r w:rsidRPr="007F4B89">
              <w:rPr>
                <w:rFonts w:ascii="Open Sans Semibold" w:hAnsi="Open Sans Semibold" w:cs="Open Sans Semibold"/>
                <w:color w:val="FFFFFF"/>
                <w:sz w:val="28"/>
                <w:szCs w:val="28"/>
              </w:rPr>
              <w:t>Step 1</w:t>
            </w:r>
          </w:p>
        </w:tc>
        <w:tc>
          <w:tcPr>
            <w:tcW w:w="8460" w:type="dxa"/>
            <w:gridSpan w:val="3"/>
            <w:tcBorders>
              <w:top w:val="nil"/>
              <w:left w:val="nil"/>
              <w:bottom w:val="nil"/>
              <w:right w:val="nil"/>
            </w:tcBorders>
            <w:shd w:val="clear" w:color="auto" w:fill="E5E5E5"/>
            <w:vAlign w:val="center"/>
            <w:hideMark/>
            <w:tcPrChange w:id="2693" w:author="Alicia Romero Lopez" w:date="2020-01-31T09:48:00Z">
              <w:tcPr>
                <w:tcW w:w="8460" w:type="dxa"/>
                <w:gridSpan w:val="3"/>
                <w:tcBorders>
                  <w:top w:val="nil"/>
                  <w:left w:val="nil"/>
                  <w:bottom w:val="nil"/>
                  <w:right w:val="nil"/>
                </w:tcBorders>
                <w:shd w:val="clear" w:color="auto" w:fill="E5E5E5"/>
                <w:hideMark/>
              </w:tcPr>
            </w:tcPrChange>
          </w:tcPr>
          <w:p w14:paraId="3801DE9F" w14:textId="77777777" w:rsidR="00E14F2A" w:rsidRPr="007F4B89" w:rsidRDefault="00E14F2A" w:rsidP="00E14F2A">
            <w:pPr>
              <w:spacing w:before="120" w:after="120" w:line="256" w:lineRule="auto"/>
              <w:outlineLvl w:val="2"/>
              <w:rPr>
                <w:rFonts w:ascii="Open Sans Semibold" w:hAnsi="Open Sans Semibold" w:cs="Open Sans Semibold"/>
                <w:color w:val="11143F"/>
              </w:rPr>
            </w:pPr>
            <w:r w:rsidRPr="007F4B89">
              <w:rPr>
                <w:rFonts w:ascii="Open Sans Semibold" w:hAnsi="Open Sans Semibold" w:cs="Open Sans Semibold"/>
                <w:color w:val="11143F"/>
              </w:rPr>
              <w:t>Installing Pandas</w:t>
            </w:r>
          </w:p>
          <w:p w14:paraId="3AC63CAC" w14:textId="5F1F43CA" w:rsidR="00E14F2A" w:rsidRPr="007F4B89" w:rsidRDefault="00E14F2A" w:rsidP="00E14F2A">
            <w:pPr>
              <w:spacing w:before="120" w:after="120" w:line="256" w:lineRule="auto"/>
              <w:rPr>
                <w:color w:val="404040"/>
              </w:rPr>
            </w:pPr>
            <w:r w:rsidRPr="007F4B89">
              <w:rPr>
                <w:color w:val="404040"/>
              </w:rPr>
              <w:t xml:space="preserve">To install the </w:t>
            </w:r>
            <w:ins w:id="2694" w:author="Chantelle Dubois Nishiyama" w:date="2020-02-19T21:37:00Z">
              <w:r w:rsidR="00F614EE">
                <w:rPr>
                  <w:color w:val="404040"/>
                </w:rPr>
                <w:t>P</w:t>
              </w:r>
            </w:ins>
            <w:del w:id="2695" w:author="Chantelle Dubois Nishiyama" w:date="2020-02-19T21:37:00Z">
              <w:r w:rsidRPr="007F4B89" w:rsidDel="00F614EE">
                <w:rPr>
                  <w:color w:val="404040"/>
                </w:rPr>
                <w:delText>p</w:delText>
              </w:r>
            </w:del>
            <w:r w:rsidRPr="007F4B89">
              <w:rPr>
                <w:color w:val="404040"/>
              </w:rPr>
              <w:t>andas library on your machine, type the following command on your terminal.</w:t>
            </w:r>
          </w:p>
          <w:p w14:paraId="622BDAC0" w14:textId="77777777" w:rsidR="00E14F2A" w:rsidRDefault="00E14F2A" w:rsidP="00E14F2A">
            <w:pPr>
              <w:spacing w:before="120" w:after="120" w:line="256" w:lineRule="auto"/>
              <w:rPr>
                <w:ins w:id="2696" w:author="RoboGarden Team" w:date="2020-01-24T02:21:00Z"/>
                <w:rFonts w:ascii="Consolas" w:hAnsi="Consolas"/>
                <w:color w:val="404040"/>
              </w:rPr>
            </w:pPr>
            <w:r w:rsidRPr="007F4B89">
              <w:rPr>
                <w:rFonts w:ascii="Consolas" w:hAnsi="Consolas"/>
                <w:color w:val="404040"/>
                <w:highlight w:val="lightGray"/>
              </w:rPr>
              <w:t xml:space="preserve">pip install </w:t>
            </w:r>
            <w:commentRangeStart w:id="2697"/>
            <w:commentRangeStart w:id="2698"/>
            <w:r w:rsidRPr="007F4B89">
              <w:rPr>
                <w:rFonts w:ascii="Consolas" w:hAnsi="Consolas"/>
                <w:color w:val="404040"/>
                <w:highlight w:val="lightGray"/>
              </w:rPr>
              <w:t>pandas</w:t>
            </w:r>
            <w:commentRangeEnd w:id="2697"/>
            <w:r w:rsidR="00266F11">
              <w:rPr>
                <w:rStyle w:val="CommentReference"/>
                <w:color w:val="404040"/>
              </w:rPr>
              <w:commentReference w:id="2697"/>
            </w:r>
            <w:commentRangeEnd w:id="2698"/>
            <w:r w:rsidR="008820E4">
              <w:rPr>
                <w:rStyle w:val="CommentReference"/>
                <w:rFonts w:asciiTheme="minorHAnsi" w:eastAsiaTheme="minorHAnsi" w:hAnsiTheme="minorHAnsi" w:cstheme="minorBidi"/>
                <w:color w:val="404040"/>
              </w:rPr>
              <w:commentReference w:id="2698"/>
            </w:r>
          </w:p>
          <w:p w14:paraId="62127430" w14:textId="295E66C3" w:rsidR="00025779" w:rsidRPr="007F4B89" w:rsidRDefault="00025779" w:rsidP="008820E4">
            <w:pPr>
              <w:spacing w:before="120" w:after="120" w:line="256" w:lineRule="auto"/>
              <w:rPr>
                <w:rFonts w:ascii="Consolas" w:hAnsi="Consolas"/>
                <w:color w:val="404040"/>
              </w:rPr>
            </w:pPr>
          </w:p>
        </w:tc>
        <w:tc>
          <w:tcPr>
            <w:tcW w:w="270" w:type="dxa"/>
            <w:tcBorders>
              <w:top w:val="nil"/>
              <w:left w:val="nil"/>
              <w:bottom w:val="nil"/>
              <w:right w:val="single" w:sz="4" w:space="0" w:color="DBDBDB" w:themeColor="accent3" w:themeTint="66"/>
            </w:tcBorders>
            <w:shd w:val="clear" w:color="auto" w:fill="FAFAFA"/>
            <w:tcPrChange w:id="2699" w:author="Alicia Romero Lopez" w:date="2020-01-31T09:48:00Z">
              <w:tcPr>
                <w:tcW w:w="270" w:type="dxa"/>
                <w:tcBorders>
                  <w:top w:val="nil"/>
                  <w:left w:val="nil"/>
                  <w:bottom w:val="nil"/>
                  <w:right w:val="single" w:sz="4" w:space="0" w:color="DBDBDB"/>
                </w:tcBorders>
                <w:shd w:val="clear" w:color="auto" w:fill="FAFAFA"/>
              </w:tcPr>
            </w:tcPrChange>
          </w:tcPr>
          <w:p w14:paraId="7900503E" w14:textId="77777777" w:rsidR="00E14F2A" w:rsidRPr="007F4B89" w:rsidRDefault="00E14F2A" w:rsidP="00E14F2A">
            <w:pPr>
              <w:spacing w:before="120" w:after="120" w:line="256" w:lineRule="auto"/>
              <w:rPr>
                <w:color w:val="404040"/>
              </w:rPr>
            </w:pPr>
          </w:p>
        </w:tc>
      </w:tr>
      <w:tr w:rsidR="00E14F2A" w:rsidRPr="007F4B89" w14:paraId="0D8FDF6F" w14:textId="77777777" w:rsidTr="51235A2F">
        <w:trPr>
          <w:cantSplit/>
          <w:trHeight w:val="20"/>
        </w:trPr>
        <w:tc>
          <w:tcPr>
            <w:tcW w:w="265" w:type="dxa"/>
            <w:tcBorders>
              <w:top w:val="nil"/>
              <w:left w:val="single" w:sz="4" w:space="0" w:color="DBDBDB" w:themeColor="accent3" w:themeTint="66"/>
              <w:bottom w:val="nil"/>
              <w:right w:val="nil"/>
            </w:tcBorders>
            <w:shd w:val="clear" w:color="auto" w:fill="FAFAFA"/>
            <w:tcPrChange w:id="2700" w:author="Alicia Romero Lopez" w:date="2020-01-31T09:48:00Z">
              <w:tcPr>
                <w:tcW w:w="265" w:type="dxa"/>
                <w:tcBorders>
                  <w:top w:val="nil"/>
                  <w:left w:val="single" w:sz="4" w:space="0" w:color="DBDBDB"/>
                  <w:bottom w:val="nil"/>
                  <w:right w:val="nil"/>
                </w:tcBorders>
                <w:shd w:val="clear" w:color="auto" w:fill="FAFAFA"/>
              </w:tcPr>
            </w:tcPrChange>
          </w:tcPr>
          <w:p w14:paraId="2BE016AA" w14:textId="77777777" w:rsidR="00E14F2A" w:rsidRPr="007F4B89" w:rsidRDefault="00E14F2A" w:rsidP="00E14F2A">
            <w:pPr>
              <w:rPr>
                <w:color w:val="404040"/>
                <w:sz w:val="16"/>
                <w:szCs w:val="16"/>
              </w:rPr>
            </w:pPr>
          </w:p>
        </w:tc>
        <w:tc>
          <w:tcPr>
            <w:tcW w:w="1440" w:type="dxa"/>
            <w:tcBorders>
              <w:top w:val="nil"/>
              <w:left w:val="nil"/>
              <w:bottom w:val="nil"/>
              <w:right w:val="nil"/>
            </w:tcBorders>
            <w:shd w:val="clear" w:color="auto" w:fill="FAFAFA"/>
            <w:vAlign w:val="center"/>
            <w:tcPrChange w:id="2701" w:author="Alicia Romero Lopez" w:date="2020-01-31T09:48:00Z">
              <w:tcPr>
                <w:tcW w:w="1440" w:type="dxa"/>
                <w:tcBorders>
                  <w:top w:val="nil"/>
                  <w:left w:val="nil"/>
                  <w:bottom w:val="nil"/>
                  <w:right w:val="nil"/>
                </w:tcBorders>
                <w:shd w:val="clear" w:color="auto" w:fill="FAFAFA"/>
              </w:tcPr>
            </w:tcPrChange>
          </w:tcPr>
          <w:p w14:paraId="4ED238F2" w14:textId="77777777" w:rsidR="00E14F2A" w:rsidRPr="007F4B89" w:rsidRDefault="00E14F2A" w:rsidP="00E14F2A">
            <w:pPr>
              <w:rPr>
                <w:rFonts w:ascii="Open Sans Semibold" w:hAnsi="Open Sans Semibold" w:cs="Open Sans Semibold"/>
                <w:color w:val="FFFFFF"/>
                <w:sz w:val="16"/>
                <w:szCs w:val="16"/>
              </w:rPr>
            </w:pPr>
          </w:p>
        </w:tc>
        <w:tc>
          <w:tcPr>
            <w:tcW w:w="2520" w:type="dxa"/>
            <w:tcBorders>
              <w:top w:val="nil"/>
              <w:left w:val="nil"/>
              <w:bottom w:val="nil"/>
              <w:right w:val="nil"/>
            </w:tcBorders>
            <w:shd w:val="clear" w:color="auto" w:fill="FAFAFA"/>
            <w:vAlign w:val="center"/>
            <w:tcPrChange w:id="2702" w:author="Alicia Romero Lopez" w:date="2020-01-31T09:48:00Z">
              <w:tcPr>
                <w:tcW w:w="2520" w:type="dxa"/>
                <w:tcBorders>
                  <w:top w:val="nil"/>
                  <w:left w:val="nil"/>
                  <w:bottom w:val="nil"/>
                  <w:right w:val="nil"/>
                </w:tcBorders>
                <w:shd w:val="clear" w:color="auto" w:fill="FAFAFA"/>
              </w:tcPr>
            </w:tcPrChange>
          </w:tcPr>
          <w:p w14:paraId="71DF76CD" w14:textId="77777777" w:rsidR="00E14F2A" w:rsidRPr="007F4B89" w:rsidRDefault="00E14F2A" w:rsidP="00E14F2A">
            <w:pPr>
              <w:rPr>
                <w:color w:val="404040"/>
                <w:sz w:val="16"/>
                <w:szCs w:val="16"/>
              </w:rPr>
            </w:pPr>
          </w:p>
        </w:tc>
        <w:tc>
          <w:tcPr>
            <w:tcW w:w="2052" w:type="dxa"/>
            <w:tcBorders>
              <w:top w:val="nil"/>
              <w:left w:val="nil"/>
              <w:bottom w:val="nil"/>
              <w:right w:val="nil"/>
            </w:tcBorders>
            <w:shd w:val="clear" w:color="auto" w:fill="FAFAFA"/>
            <w:vAlign w:val="center"/>
            <w:tcPrChange w:id="2703" w:author="Alicia Romero Lopez" w:date="2020-01-31T09:48:00Z">
              <w:tcPr>
                <w:tcW w:w="2052" w:type="dxa"/>
                <w:tcBorders>
                  <w:top w:val="nil"/>
                  <w:left w:val="nil"/>
                  <w:bottom w:val="nil"/>
                  <w:right w:val="nil"/>
                </w:tcBorders>
                <w:shd w:val="clear" w:color="auto" w:fill="FAFAFA"/>
              </w:tcPr>
            </w:tcPrChange>
          </w:tcPr>
          <w:p w14:paraId="24DD7CFA" w14:textId="77777777" w:rsidR="00E14F2A" w:rsidRPr="007F4B89" w:rsidRDefault="00E14F2A" w:rsidP="00E14F2A">
            <w:pPr>
              <w:rPr>
                <w:color w:val="404040"/>
                <w:sz w:val="16"/>
                <w:szCs w:val="16"/>
              </w:rPr>
            </w:pPr>
          </w:p>
        </w:tc>
        <w:tc>
          <w:tcPr>
            <w:tcW w:w="3888" w:type="dxa"/>
            <w:tcBorders>
              <w:top w:val="nil"/>
              <w:left w:val="nil"/>
              <w:bottom w:val="nil"/>
              <w:right w:val="nil"/>
            </w:tcBorders>
            <w:shd w:val="clear" w:color="auto" w:fill="FAFAFA"/>
            <w:vAlign w:val="center"/>
            <w:tcPrChange w:id="2704" w:author="Alicia Romero Lopez" w:date="2020-01-31T09:48:00Z">
              <w:tcPr>
                <w:tcW w:w="3888" w:type="dxa"/>
                <w:tcBorders>
                  <w:top w:val="nil"/>
                  <w:left w:val="nil"/>
                  <w:bottom w:val="nil"/>
                  <w:right w:val="nil"/>
                </w:tcBorders>
                <w:shd w:val="clear" w:color="auto" w:fill="FAFAFA"/>
              </w:tcPr>
            </w:tcPrChange>
          </w:tcPr>
          <w:p w14:paraId="601048E0" w14:textId="77777777" w:rsidR="00E14F2A" w:rsidRPr="007F4B89" w:rsidRDefault="00E14F2A" w:rsidP="00E14F2A">
            <w:pPr>
              <w:rPr>
                <w:noProof/>
                <w:color w:val="404040"/>
                <w:sz w:val="16"/>
                <w:szCs w:val="16"/>
              </w:rPr>
            </w:pPr>
          </w:p>
        </w:tc>
        <w:tc>
          <w:tcPr>
            <w:tcW w:w="270" w:type="dxa"/>
            <w:tcBorders>
              <w:top w:val="nil"/>
              <w:left w:val="nil"/>
              <w:bottom w:val="nil"/>
              <w:right w:val="single" w:sz="4" w:space="0" w:color="DBDBDB" w:themeColor="accent3" w:themeTint="66"/>
            </w:tcBorders>
            <w:shd w:val="clear" w:color="auto" w:fill="FAFAFA"/>
            <w:tcPrChange w:id="2705" w:author="Alicia Romero Lopez" w:date="2020-01-31T09:48:00Z">
              <w:tcPr>
                <w:tcW w:w="270" w:type="dxa"/>
                <w:tcBorders>
                  <w:top w:val="nil"/>
                  <w:left w:val="nil"/>
                  <w:bottom w:val="nil"/>
                  <w:right w:val="single" w:sz="4" w:space="0" w:color="DBDBDB"/>
                </w:tcBorders>
                <w:shd w:val="clear" w:color="auto" w:fill="FAFAFA"/>
              </w:tcPr>
            </w:tcPrChange>
          </w:tcPr>
          <w:p w14:paraId="6BC8B335" w14:textId="77777777" w:rsidR="00E14F2A" w:rsidRPr="007F4B89" w:rsidRDefault="00E14F2A" w:rsidP="00E14F2A">
            <w:pPr>
              <w:rPr>
                <w:color w:val="404040"/>
                <w:sz w:val="16"/>
                <w:szCs w:val="16"/>
              </w:rPr>
            </w:pPr>
          </w:p>
        </w:tc>
      </w:tr>
      <w:tr w:rsidR="00E14F2A" w:rsidRPr="007F4B89" w14:paraId="035A3AF0" w14:textId="77777777" w:rsidTr="51235A2F">
        <w:trPr>
          <w:cantSplit/>
          <w:trHeight w:val="801"/>
        </w:trPr>
        <w:tc>
          <w:tcPr>
            <w:tcW w:w="265" w:type="dxa"/>
            <w:tcBorders>
              <w:top w:val="nil"/>
              <w:left w:val="single" w:sz="4" w:space="0" w:color="DBDBDB" w:themeColor="accent3" w:themeTint="66"/>
              <w:bottom w:val="nil"/>
              <w:right w:val="nil"/>
            </w:tcBorders>
            <w:shd w:val="clear" w:color="auto" w:fill="FAFAFA"/>
            <w:tcPrChange w:id="2706" w:author="Alicia Romero Lopez" w:date="2020-01-31T09:48:00Z">
              <w:tcPr>
                <w:tcW w:w="265" w:type="dxa"/>
                <w:tcBorders>
                  <w:top w:val="nil"/>
                  <w:left w:val="single" w:sz="4" w:space="0" w:color="DBDBDB"/>
                  <w:bottom w:val="nil"/>
                  <w:right w:val="nil"/>
                </w:tcBorders>
                <w:shd w:val="clear" w:color="auto" w:fill="FAFAFA"/>
              </w:tcPr>
            </w:tcPrChange>
          </w:tcPr>
          <w:p w14:paraId="637B5D72" w14:textId="77777777" w:rsidR="00E14F2A" w:rsidRPr="007F4B89" w:rsidRDefault="00E14F2A" w:rsidP="00E14F2A">
            <w:pPr>
              <w:spacing w:before="120" w:after="120" w:line="256" w:lineRule="auto"/>
              <w:rPr>
                <w:color w:val="404040"/>
              </w:rPr>
            </w:pPr>
          </w:p>
        </w:tc>
        <w:tc>
          <w:tcPr>
            <w:tcW w:w="1440" w:type="dxa"/>
            <w:tcBorders>
              <w:top w:val="nil"/>
              <w:left w:val="nil"/>
              <w:bottom w:val="nil"/>
              <w:right w:val="nil"/>
            </w:tcBorders>
            <w:shd w:val="clear" w:color="auto" w:fill="11143F"/>
            <w:vAlign w:val="center"/>
            <w:hideMark/>
            <w:tcPrChange w:id="2707" w:author="Alicia Romero Lopez" w:date="2020-01-31T09:48:00Z">
              <w:tcPr>
                <w:tcW w:w="1440" w:type="dxa"/>
                <w:tcBorders>
                  <w:top w:val="nil"/>
                  <w:left w:val="nil"/>
                  <w:bottom w:val="nil"/>
                  <w:right w:val="nil"/>
                </w:tcBorders>
                <w:shd w:val="clear" w:color="auto" w:fill="11143F"/>
                <w:hideMark/>
              </w:tcPr>
            </w:tcPrChange>
          </w:tcPr>
          <w:p w14:paraId="0EBCBA21" w14:textId="77777777" w:rsidR="00E14F2A" w:rsidRPr="007F4B89" w:rsidRDefault="00E14F2A" w:rsidP="00E14F2A">
            <w:pPr>
              <w:spacing w:before="120" w:after="120" w:line="256" w:lineRule="auto"/>
              <w:jc w:val="center"/>
              <w:rPr>
                <w:rFonts w:ascii="Open Sans Semibold" w:hAnsi="Open Sans Semibold" w:cs="Open Sans Semibold"/>
                <w:color w:val="FFFFFF"/>
                <w:sz w:val="28"/>
                <w:szCs w:val="28"/>
              </w:rPr>
            </w:pPr>
            <w:r w:rsidRPr="007F4B89">
              <w:rPr>
                <w:rFonts w:ascii="Open Sans Semibold" w:hAnsi="Open Sans Semibold" w:cs="Open Sans Semibold"/>
                <w:color w:val="FFFFFF"/>
                <w:sz w:val="28"/>
                <w:szCs w:val="28"/>
              </w:rPr>
              <w:t>Step 2</w:t>
            </w:r>
          </w:p>
        </w:tc>
        <w:tc>
          <w:tcPr>
            <w:tcW w:w="8460" w:type="dxa"/>
            <w:gridSpan w:val="3"/>
            <w:tcBorders>
              <w:top w:val="nil"/>
              <w:left w:val="nil"/>
              <w:bottom w:val="nil"/>
              <w:right w:val="nil"/>
            </w:tcBorders>
            <w:shd w:val="clear" w:color="auto" w:fill="E5E5E5"/>
            <w:vAlign w:val="center"/>
            <w:hideMark/>
            <w:tcPrChange w:id="2708" w:author="Alicia Romero Lopez" w:date="2020-01-31T09:48:00Z">
              <w:tcPr>
                <w:tcW w:w="8460" w:type="dxa"/>
                <w:gridSpan w:val="3"/>
                <w:tcBorders>
                  <w:top w:val="nil"/>
                  <w:left w:val="nil"/>
                  <w:bottom w:val="nil"/>
                  <w:right w:val="nil"/>
                </w:tcBorders>
                <w:shd w:val="clear" w:color="auto" w:fill="E5E5E5"/>
                <w:hideMark/>
              </w:tcPr>
            </w:tcPrChange>
          </w:tcPr>
          <w:p w14:paraId="793D440C" w14:textId="77777777" w:rsidR="00E14F2A" w:rsidRPr="007F4B89" w:rsidRDefault="00E14F2A" w:rsidP="00E14F2A">
            <w:pPr>
              <w:spacing w:before="120" w:after="120" w:line="256" w:lineRule="auto"/>
              <w:outlineLvl w:val="2"/>
              <w:rPr>
                <w:rFonts w:ascii="Open Sans Semibold" w:hAnsi="Open Sans Semibold" w:cs="Open Sans Semibold"/>
                <w:color w:val="11143F"/>
              </w:rPr>
            </w:pPr>
            <w:r w:rsidRPr="007F4B89">
              <w:rPr>
                <w:rFonts w:ascii="Open Sans Semibold" w:hAnsi="Open Sans Semibold" w:cs="Open Sans Semibold"/>
                <w:color w:val="11143F"/>
              </w:rPr>
              <w:t>Importing Pandas</w:t>
            </w:r>
          </w:p>
          <w:p w14:paraId="3E688C2D" w14:textId="4D788941" w:rsidR="00E14F2A" w:rsidRPr="007F4B89" w:rsidRDefault="00E14F2A" w:rsidP="00E14F2A">
            <w:pPr>
              <w:spacing w:before="120" w:after="120" w:line="256" w:lineRule="auto"/>
              <w:rPr>
                <w:color w:val="404040"/>
              </w:rPr>
            </w:pPr>
            <w:r w:rsidRPr="007F4B89">
              <w:rPr>
                <w:color w:val="404040"/>
              </w:rPr>
              <w:t xml:space="preserve">After installing the </w:t>
            </w:r>
            <w:ins w:id="2709" w:author="Chantelle Dubois Nishiyama" w:date="2020-02-19T21:37:00Z">
              <w:r w:rsidR="00F614EE">
                <w:rPr>
                  <w:rFonts w:ascii="Consolas" w:hAnsi="Consolas"/>
                  <w:color w:val="404040"/>
                </w:rPr>
                <w:t>P</w:t>
              </w:r>
            </w:ins>
            <w:del w:id="2710" w:author="Chantelle Dubois Nishiyama" w:date="2020-02-19T21:37:00Z">
              <w:r w:rsidRPr="007F4B89" w:rsidDel="00F614EE">
                <w:rPr>
                  <w:rFonts w:ascii="Consolas" w:hAnsi="Consolas"/>
                  <w:color w:val="404040"/>
                </w:rPr>
                <w:delText>p</w:delText>
              </w:r>
            </w:del>
            <w:r w:rsidRPr="007F4B89">
              <w:rPr>
                <w:rFonts w:ascii="Consolas" w:hAnsi="Consolas"/>
                <w:color w:val="404040"/>
              </w:rPr>
              <w:t>andas</w:t>
            </w:r>
            <w:r w:rsidRPr="007F4B89">
              <w:rPr>
                <w:color w:val="404040"/>
              </w:rPr>
              <w:t xml:space="preserve"> library, you can now import it in a python script to use its functionalities.</w:t>
            </w:r>
          </w:p>
          <w:p w14:paraId="4BD67217" w14:textId="77777777" w:rsidR="00E14F2A" w:rsidRPr="007F4B89" w:rsidRDefault="00E14F2A" w:rsidP="00E14F2A">
            <w:pPr>
              <w:spacing w:before="120" w:after="120" w:line="256" w:lineRule="auto"/>
            </w:pPr>
            <w:r w:rsidRPr="007F4B89">
              <w:t xml:space="preserve">In this lesson, Pandas will be explicitly imported with the abbreviated name of </w:t>
            </w:r>
            <w:r w:rsidRPr="007F4B89">
              <w:rPr>
                <w:rFonts w:ascii="Consolas" w:hAnsi="Consolas"/>
              </w:rPr>
              <w:t>pd</w:t>
            </w:r>
            <w:r w:rsidRPr="007F4B89">
              <w:t xml:space="preserve"> as in the following command</w:t>
            </w:r>
          </w:p>
          <w:p w14:paraId="7CE3AABA" w14:textId="77777777" w:rsidR="00E14F2A" w:rsidRPr="007F4B89" w:rsidRDefault="00E14F2A" w:rsidP="00E14F2A">
            <w:pPr>
              <w:spacing w:before="120" w:after="120" w:line="256" w:lineRule="auto"/>
              <w:rPr>
                <w:color w:val="404040"/>
              </w:rPr>
            </w:pPr>
            <w:r w:rsidRPr="007F4B89">
              <w:rPr>
                <w:color w:val="404040"/>
                <w:highlight w:val="lightGray"/>
              </w:rPr>
              <w:t>Import pandas as pd</w:t>
            </w:r>
          </w:p>
        </w:tc>
        <w:tc>
          <w:tcPr>
            <w:tcW w:w="270" w:type="dxa"/>
            <w:tcBorders>
              <w:top w:val="nil"/>
              <w:left w:val="nil"/>
              <w:bottom w:val="nil"/>
              <w:right w:val="single" w:sz="4" w:space="0" w:color="DBDBDB" w:themeColor="accent3" w:themeTint="66"/>
            </w:tcBorders>
            <w:shd w:val="clear" w:color="auto" w:fill="FAFAFA"/>
            <w:tcPrChange w:id="2711" w:author="Alicia Romero Lopez" w:date="2020-01-31T09:48:00Z">
              <w:tcPr>
                <w:tcW w:w="270" w:type="dxa"/>
                <w:tcBorders>
                  <w:top w:val="nil"/>
                  <w:left w:val="nil"/>
                  <w:bottom w:val="nil"/>
                  <w:right w:val="single" w:sz="4" w:space="0" w:color="DBDBDB"/>
                </w:tcBorders>
                <w:shd w:val="clear" w:color="auto" w:fill="FAFAFA"/>
              </w:tcPr>
            </w:tcPrChange>
          </w:tcPr>
          <w:p w14:paraId="4519A19F" w14:textId="77777777" w:rsidR="00E14F2A" w:rsidRPr="007F4B89" w:rsidRDefault="00E14F2A" w:rsidP="00E14F2A">
            <w:pPr>
              <w:spacing w:before="120" w:after="120" w:line="256" w:lineRule="auto"/>
              <w:rPr>
                <w:color w:val="404040"/>
              </w:rPr>
            </w:pPr>
          </w:p>
        </w:tc>
      </w:tr>
      <w:tr w:rsidR="00E14F2A" w:rsidRPr="007F4B89" w14:paraId="6BEED2D3" w14:textId="77777777" w:rsidTr="51235A2F">
        <w:trPr>
          <w:cantSplit/>
          <w:trHeight w:val="87"/>
        </w:trPr>
        <w:tc>
          <w:tcPr>
            <w:tcW w:w="265" w:type="dxa"/>
            <w:tcBorders>
              <w:top w:val="nil"/>
              <w:left w:val="single" w:sz="4" w:space="0" w:color="DBDBDB" w:themeColor="accent3" w:themeTint="66"/>
              <w:bottom w:val="nil"/>
              <w:right w:val="nil"/>
            </w:tcBorders>
            <w:shd w:val="clear" w:color="auto" w:fill="FAFAFA"/>
            <w:tcPrChange w:id="2712" w:author="Alicia Romero Lopez" w:date="2020-01-31T09:48:00Z">
              <w:tcPr>
                <w:tcW w:w="265" w:type="dxa"/>
                <w:tcBorders>
                  <w:top w:val="nil"/>
                  <w:left w:val="single" w:sz="4" w:space="0" w:color="DBDBDB"/>
                  <w:bottom w:val="nil"/>
                  <w:right w:val="nil"/>
                </w:tcBorders>
                <w:shd w:val="clear" w:color="auto" w:fill="FAFAFA"/>
              </w:tcPr>
            </w:tcPrChange>
          </w:tcPr>
          <w:p w14:paraId="3793CB6D" w14:textId="77777777" w:rsidR="00E14F2A" w:rsidRPr="007F4B89" w:rsidRDefault="00E14F2A" w:rsidP="00E14F2A">
            <w:pPr>
              <w:rPr>
                <w:color w:val="404040"/>
                <w:sz w:val="16"/>
                <w:szCs w:val="16"/>
              </w:rPr>
            </w:pPr>
          </w:p>
        </w:tc>
        <w:tc>
          <w:tcPr>
            <w:tcW w:w="3960" w:type="dxa"/>
            <w:gridSpan w:val="2"/>
            <w:tcBorders>
              <w:top w:val="nil"/>
              <w:left w:val="nil"/>
              <w:bottom w:val="nil"/>
              <w:right w:val="nil"/>
            </w:tcBorders>
            <w:shd w:val="clear" w:color="auto" w:fill="FAFAFA"/>
            <w:vAlign w:val="center"/>
            <w:tcPrChange w:id="2713" w:author="Alicia Romero Lopez" w:date="2020-01-31T09:48:00Z">
              <w:tcPr>
                <w:tcW w:w="3960" w:type="dxa"/>
                <w:gridSpan w:val="2"/>
                <w:tcBorders>
                  <w:top w:val="nil"/>
                  <w:left w:val="nil"/>
                  <w:bottom w:val="nil"/>
                  <w:right w:val="nil"/>
                </w:tcBorders>
                <w:shd w:val="clear" w:color="auto" w:fill="FAFAFA"/>
              </w:tcPr>
            </w:tcPrChange>
          </w:tcPr>
          <w:p w14:paraId="3BEFDDF4" w14:textId="77777777" w:rsidR="00E14F2A" w:rsidRPr="007F4B89" w:rsidRDefault="00E14F2A" w:rsidP="00E14F2A">
            <w:pPr>
              <w:rPr>
                <w:rFonts w:ascii="Open Sans Semibold" w:hAnsi="Open Sans Semibold" w:cs="Open Sans Semibold"/>
                <w:color w:val="FFFFFF"/>
                <w:sz w:val="16"/>
                <w:szCs w:val="16"/>
              </w:rPr>
            </w:pPr>
          </w:p>
        </w:tc>
        <w:tc>
          <w:tcPr>
            <w:tcW w:w="2052" w:type="dxa"/>
            <w:tcBorders>
              <w:top w:val="nil"/>
              <w:left w:val="nil"/>
              <w:bottom w:val="nil"/>
              <w:right w:val="nil"/>
            </w:tcBorders>
            <w:shd w:val="clear" w:color="auto" w:fill="FAFAFA"/>
            <w:vAlign w:val="center"/>
            <w:tcPrChange w:id="2714" w:author="Alicia Romero Lopez" w:date="2020-01-31T09:48:00Z">
              <w:tcPr>
                <w:tcW w:w="2052" w:type="dxa"/>
                <w:tcBorders>
                  <w:top w:val="nil"/>
                  <w:left w:val="nil"/>
                  <w:bottom w:val="nil"/>
                  <w:right w:val="nil"/>
                </w:tcBorders>
                <w:shd w:val="clear" w:color="auto" w:fill="FAFAFA"/>
              </w:tcPr>
            </w:tcPrChange>
          </w:tcPr>
          <w:p w14:paraId="7C22ACCF" w14:textId="77777777" w:rsidR="00E14F2A" w:rsidRPr="007F4B89" w:rsidRDefault="005C3239" w:rsidP="00E14F2A">
            <w:pPr>
              <w:rPr>
                <w:color w:val="404040"/>
                <w:sz w:val="16"/>
                <w:szCs w:val="16"/>
              </w:rPr>
            </w:pPr>
            <w:commentRangeStart w:id="2715"/>
            <w:commentRangeEnd w:id="2715"/>
            <w:r>
              <w:rPr>
                <w:rStyle w:val="CommentReference"/>
                <w:color w:val="404040"/>
              </w:rPr>
              <w:commentReference w:id="2715"/>
            </w:r>
            <w:commentRangeStart w:id="2716"/>
            <w:commentRangeEnd w:id="2716"/>
            <w:r w:rsidR="003A3165">
              <w:rPr>
                <w:rStyle w:val="CommentReference"/>
                <w:color w:val="404040"/>
              </w:rPr>
              <w:commentReference w:id="2716"/>
            </w:r>
            <w:commentRangeStart w:id="2717"/>
            <w:commentRangeStart w:id="2718"/>
            <w:commentRangeStart w:id="2719"/>
            <w:commentRangeEnd w:id="2717"/>
            <w:r>
              <w:rPr>
                <w:rStyle w:val="CommentReference"/>
              </w:rPr>
              <w:commentReference w:id="2717"/>
            </w:r>
            <w:commentRangeEnd w:id="2718"/>
            <w:r w:rsidR="009854C9">
              <w:rPr>
                <w:rStyle w:val="CommentReference"/>
                <w:color w:val="404040"/>
              </w:rPr>
              <w:commentReference w:id="2718"/>
            </w:r>
            <w:commentRangeEnd w:id="2719"/>
            <w:r w:rsidR="00723304">
              <w:rPr>
                <w:rStyle w:val="CommentReference"/>
                <w:rFonts w:asciiTheme="minorHAnsi" w:eastAsiaTheme="minorHAnsi" w:hAnsiTheme="minorHAnsi" w:cstheme="minorBidi"/>
                <w:color w:val="404040"/>
              </w:rPr>
              <w:commentReference w:id="2719"/>
            </w:r>
          </w:p>
        </w:tc>
        <w:tc>
          <w:tcPr>
            <w:tcW w:w="3888" w:type="dxa"/>
            <w:tcBorders>
              <w:top w:val="nil"/>
              <w:left w:val="nil"/>
              <w:bottom w:val="nil"/>
              <w:right w:val="nil"/>
            </w:tcBorders>
            <w:shd w:val="clear" w:color="auto" w:fill="FAFAFA"/>
            <w:vAlign w:val="center"/>
            <w:tcPrChange w:id="2720" w:author="Alicia Romero Lopez" w:date="2020-01-31T09:48:00Z">
              <w:tcPr>
                <w:tcW w:w="3888" w:type="dxa"/>
                <w:tcBorders>
                  <w:top w:val="nil"/>
                  <w:left w:val="nil"/>
                  <w:bottom w:val="nil"/>
                  <w:right w:val="nil"/>
                </w:tcBorders>
                <w:shd w:val="clear" w:color="auto" w:fill="FAFAFA"/>
              </w:tcPr>
            </w:tcPrChange>
          </w:tcPr>
          <w:p w14:paraId="594C72DD" w14:textId="77777777" w:rsidR="00E14F2A" w:rsidRPr="007F4B89" w:rsidRDefault="00E14F2A" w:rsidP="00E14F2A">
            <w:pPr>
              <w:rPr>
                <w:color w:val="404040"/>
                <w:sz w:val="16"/>
                <w:szCs w:val="16"/>
              </w:rPr>
            </w:pPr>
          </w:p>
        </w:tc>
        <w:tc>
          <w:tcPr>
            <w:tcW w:w="270" w:type="dxa"/>
            <w:tcBorders>
              <w:top w:val="nil"/>
              <w:left w:val="nil"/>
              <w:bottom w:val="nil"/>
              <w:right w:val="single" w:sz="4" w:space="0" w:color="DBDBDB" w:themeColor="accent3" w:themeTint="66"/>
            </w:tcBorders>
            <w:shd w:val="clear" w:color="auto" w:fill="FAFAFA"/>
            <w:tcPrChange w:id="2721" w:author="Alicia Romero Lopez" w:date="2020-01-31T09:48:00Z">
              <w:tcPr>
                <w:tcW w:w="270" w:type="dxa"/>
                <w:tcBorders>
                  <w:top w:val="nil"/>
                  <w:left w:val="nil"/>
                  <w:bottom w:val="nil"/>
                  <w:right w:val="single" w:sz="4" w:space="0" w:color="DBDBDB"/>
                </w:tcBorders>
                <w:shd w:val="clear" w:color="auto" w:fill="FAFAFA"/>
              </w:tcPr>
            </w:tcPrChange>
          </w:tcPr>
          <w:p w14:paraId="64DF7741" w14:textId="77777777" w:rsidR="00E14F2A" w:rsidRPr="007F4B89" w:rsidRDefault="00E14F2A" w:rsidP="00E14F2A">
            <w:pPr>
              <w:rPr>
                <w:color w:val="404040"/>
                <w:sz w:val="16"/>
                <w:szCs w:val="16"/>
              </w:rPr>
            </w:pPr>
          </w:p>
        </w:tc>
      </w:tr>
      <w:tr w:rsidR="00E14F2A" w:rsidRPr="007F4B89" w14:paraId="64B50D46" w14:textId="77777777" w:rsidTr="51235A2F">
        <w:trPr>
          <w:cantSplit/>
          <w:trHeight w:val="837"/>
        </w:trPr>
        <w:tc>
          <w:tcPr>
            <w:tcW w:w="265" w:type="dxa"/>
            <w:tcBorders>
              <w:top w:val="nil"/>
              <w:left w:val="single" w:sz="4" w:space="0" w:color="DBDBDB" w:themeColor="accent3" w:themeTint="66"/>
              <w:bottom w:val="nil"/>
              <w:right w:val="nil"/>
            </w:tcBorders>
            <w:shd w:val="clear" w:color="auto" w:fill="FAFAFA"/>
            <w:tcPrChange w:id="2722" w:author="Alicia Romero Lopez" w:date="2020-01-31T09:48:00Z">
              <w:tcPr>
                <w:tcW w:w="265" w:type="dxa"/>
                <w:tcBorders>
                  <w:top w:val="nil"/>
                  <w:left w:val="single" w:sz="4" w:space="0" w:color="DBDBDB"/>
                  <w:bottom w:val="nil"/>
                  <w:right w:val="nil"/>
                </w:tcBorders>
                <w:shd w:val="clear" w:color="auto" w:fill="FAFAFA"/>
              </w:tcPr>
            </w:tcPrChange>
          </w:tcPr>
          <w:p w14:paraId="441ADD2A" w14:textId="77777777" w:rsidR="00E14F2A" w:rsidRPr="007F4B89" w:rsidRDefault="00E14F2A" w:rsidP="00E14F2A">
            <w:pPr>
              <w:spacing w:before="120" w:after="120" w:line="256" w:lineRule="auto"/>
              <w:rPr>
                <w:color w:val="404040"/>
              </w:rPr>
            </w:pPr>
          </w:p>
        </w:tc>
        <w:tc>
          <w:tcPr>
            <w:tcW w:w="1440" w:type="dxa"/>
            <w:tcBorders>
              <w:top w:val="nil"/>
              <w:left w:val="nil"/>
              <w:bottom w:val="nil"/>
              <w:right w:val="nil"/>
            </w:tcBorders>
            <w:shd w:val="clear" w:color="auto" w:fill="11143F"/>
            <w:vAlign w:val="center"/>
            <w:hideMark/>
            <w:tcPrChange w:id="2723" w:author="Alicia Romero Lopez" w:date="2020-01-31T09:48:00Z">
              <w:tcPr>
                <w:tcW w:w="1440" w:type="dxa"/>
                <w:tcBorders>
                  <w:top w:val="nil"/>
                  <w:left w:val="nil"/>
                  <w:bottom w:val="nil"/>
                  <w:right w:val="nil"/>
                </w:tcBorders>
                <w:shd w:val="clear" w:color="auto" w:fill="11143F"/>
                <w:hideMark/>
              </w:tcPr>
            </w:tcPrChange>
          </w:tcPr>
          <w:p w14:paraId="55A37F7B" w14:textId="77777777" w:rsidR="00E14F2A" w:rsidRPr="007F4B89" w:rsidRDefault="00E14F2A" w:rsidP="00E14F2A">
            <w:pPr>
              <w:spacing w:before="120" w:after="120" w:line="256" w:lineRule="auto"/>
              <w:jc w:val="center"/>
              <w:rPr>
                <w:rFonts w:ascii="Open Sans Semibold" w:hAnsi="Open Sans Semibold" w:cs="Open Sans Semibold"/>
                <w:color w:val="FFFFFF"/>
                <w:sz w:val="28"/>
                <w:szCs w:val="28"/>
              </w:rPr>
            </w:pPr>
            <w:r w:rsidRPr="007F4B89">
              <w:rPr>
                <w:rFonts w:ascii="Open Sans Semibold" w:hAnsi="Open Sans Semibold" w:cs="Open Sans Semibold"/>
                <w:color w:val="FFFFFF"/>
                <w:sz w:val="28"/>
                <w:szCs w:val="28"/>
              </w:rPr>
              <w:t>Step 3</w:t>
            </w:r>
          </w:p>
        </w:tc>
        <w:tc>
          <w:tcPr>
            <w:tcW w:w="8460" w:type="dxa"/>
            <w:gridSpan w:val="3"/>
            <w:tcBorders>
              <w:top w:val="nil"/>
              <w:left w:val="nil"/>
              <w:bottom w:val="nil"/>
              <w:right w:val="nil"/>
            </w:tcBorders>
            <w:shd w:val="clear" w:color="auto" w:fill="E5E5E5"/>
            <w:vAlign w:val="center"/>
            <w:hideMark/>
            <w:tcPrChange w:id="2724" w:author="Alicia Romero Lopez" w:date="2020-01-31T09:48:00Z">
              <w:tcPr>
                <w:tcW w:w="8460" w:type="dxa"/>
                <w:gridSpan w:val="3"/>
                <w:tcBorders>
                  <w:top w:val="nil"/>
                  <w:left w:val="nil"/>
                  <w:bottom w:val="nil"/>
                  <w:right w:val="nil"/>
                </w:tcBorders>
                <w:shd w:val="clear" w:color="auto" w:fill="E5E5E5"/>
                <w:hideMark/>
              </w:tcPr>
            </w:tcPrChange>
          </w:tcPr>
          <w:p w14:paraId="7C5E68BF" w14:textId="77777777" w:rsidR="00E14F2A" w:rsidRPr="007F4B89" w:rsidRDefault="00E14F2A" w:rsidP="00E14F2A">
            <w:pPr>
              <w:spacing w:before="120" w:after="120" w:line="256" w:lineRule="auto"/>
              <w:outlineLvl w:val="2"/>
              <w:rPr>
                <w:rFonts w:ascii="Open Sans Semibold" w:hAnsi="Open Sans Semibold" w:cs="Open Sans Semibold"/>
                <w:color w:val="11143F"/>
              </w:rPr>
            </w:pPr>
            <w:r w:rsidRPr="007F4B89">
              <w:rPr>
                <w:rFonts w:ascii="Open Sans Semibold" w:hAnsi="Open Sans Semibold" w:cs="Open Sans Semibold"/>
                <w:color w:val="11143F"/>
              </w:rPr>
              <w:t xml:space="preserve">Reading CSV Files </w:t>
            </w:r>
          </w:p>
          <w:p w14:paraId="4CE56A23" w14:textId="77777777" w:rsidR="00E14F2A" w:rsidRPr="007F4B89" w:rsidRDefault="00E14F2A" w:rsidP="00E14F2A">
            <w:pPr>
              <w:spacing w:before="120" w:after="120" w:line="256" w:lineRule="auto"/>
              <w:jc w:val="both"/>
              <w:rPr>
                <w:color w:val="404040"/>
              </w:rPr>
            </w:pPr>
            <w:r w:rsidRPr="007F4B89">
              <w:rPr>
                <w:color w:val="404040"/>
              </w:rPr>
              <w:t>CSV is short for Comma Separated Values. A CSV file is a text file that contains data in a comma-separated format</w:t>
            </w:r>
            <w:r w:rsidRPr="007F4B89">
              <w:rPr>
                <w:rFonts w:cs="Open Sans"/>
                <w:color w:val="404040"/>
              </w:rPr>
              <w:t>.</w:t>
            </w:r>
          </w:p>
          <w:p w14:paraId="18259935" w14:textId="77777777" w:rsidR="00E14F2A" w:rsidRPr="007F4B89" w:rsidRDefault="00E14F2A" w:rsidP="00E14F2A">
            <w:pPr>
              <w:spacing w:before="120" w:after="120" w:line="256" w:lineRule="auto"/>
              <w:jc w:val="both"/>
              <w:rPr>
                <w:color w:val="404040"/>
              </w:rPr>
            </w:pPr>
            <w:r w:rsidRPr="007F4B89">
              <w:rPr>
                <w:color w:val="404040"/>
              </w:rPr>
              <w:t>Each line represents a row, and columns of each row are separated by commas.</w:t>
            </w:r>
          </w:p>
          <w:p w14:paraId="75734D95" w14:textId="77777777" w:rsidR="00E14F2A" w:rsidRPr="007F4B89" w:rsidRDefault="00E14F2A" w:rsidP="00E14F2A">
            <w:pPr>
              <w:spacing w:before="120" w:after="120" w:line="256" w:lineRule="auto"/>
              <w:rPr>
                <w:color w:val="404040"/>
              </w:rPr>
            </w:pPr>
            <w:r w:rsidRPr="007F4B89">
              <w:rPr>
                <w:color w:val="404040"/>
              </w:rPr>
              <w:t>In Pandas reading a CSV file can be easily done using the function pd.read_csv()</w:t>
            </w:r>
          </w:p>
          <w:p w14:paraId="63744A55" w14:textId="24365988" w:rsidR="00E14F2A" w:rsidRPr="007F4B89" w:rsidRDefault="00E14F2A" w:rsidP="00E14F2A">
            <w:pPr>
              <w:spacing w:before="120" w:after="120" w:line="256" w:lineRule="auto"/>
              <w:rPr>
                <w:color w:val="404040"/>
                <w:sz w:val="23"/>
                <w:szCs w:val="23"/>
              </w:rPr>
            </w:pPr>
            <w:r w:rsidRPr="007F4B89">
              <w:rPr>
                <w:color w:val="404040"/>
                <w:sz w:val="23"/>
                <w:szCs w:val="23"/>
              </w:rPr>
              <w:t xml:space="preserve">Assume we have the shown dataset stored in a CSV file. The data represents high school GPA versus university GPA for six students. The data could be read and stored in a </w:t>
            </w:r>
            <w:ins w:id="2725" w:author="Chantelle Dubois Nishiyama" w:date="2020-02-19T21:38:00Z">
              <w:r w:rsidR="00F614EE">
                <w:rPr>
                  <w:color w:val="404040"/>
                  <w:sz w:val="23"/>
                  <w:szCs w:val="23"/>
                </w:rPr>
                <w:t>P</w:t>
              </w:r>
            </w:ins>
            <w:del w:id="2726" w:author="Chantelle Dubois Nishiyama" w:date="2020-02-19T21:38:00Z">
              <w:r w:rsidRPr="007F4B89" w:rsidDel="00F614EE">
                <w:rPr>
                  <w:color w:val="404040"/>
                  <w:sz w:val="23"/>
                  <w:szCs w:val="23"/>
                </w:rPr>
                <w:delText>p</w:delText>
              </w:r>
            </w:del>
            <w:r w:rsidRPr="007F4B89">
              <w:rPr>
                <w:color w:val="404040"/>
                <w:sz w:val="23"/>
                <w:szCs w:val="23"/>
              </w:rPr>
              <w:t xml:space="preserve">andas data frame called df using the following line of code: </w:t>
            </w:r>
          </w:p>
          <w:p w14:paraId="7F548CCC" w14:textId="77777777" w:rsidR="00E14F2A" w:rsidRPr="007F4B89" w:rsidRDefault="00E14F2A" w:rsidP="00E14F2A">
            <w:pPr>
              <w:spacing w:before="120" w:after="120" w:line="256" w:lineRule="auto"/>
              <w:jc w:val="center"/>
              <w:rPr>
                <w:color w:val="404040"/>
              </w:rPr>
            </w:pPr>
            <w:r w:rsidRPr="007F4B89">
              <w:rPr>
                <w:noProof/>
                <w:color w:val="404040"/>
              </w:rPr>
              <w:drawing>
                <wp:inline distT="0" distB="0" distL="0" distR="0" wp14:anchorId="3C5D49CA" wp14:editId="61E49BE7">
                  <wp:extent cx="3147060" cy="1082040"/>
                  <wp:effectExtent l="0" t="0" r="0" b="3810"/>
                  <wp:docPr id="105"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147060" cy="1082040"/>
                          </a:xfrm>
                          <a:prstGeom prst="rect">
                            <a:avLst/>
                          </a:prstGeom>
                          <a:noFill/>
                          <a:ln>
                            <a:noFill/>
                          </a:ln>
                        </pic:spPr>
                      </pic:pic>
                    </a:graphicData>
                  </a:graphic>
                </wp:inline>
              </w:drawing>
            </w:r>
          </w:p>
          <w:p w14:paraId="69AA59DB" w14:textId="77777777" w:rsidR="00E14F2A" w:rsidRPr="007F4B89" w:rsidRDefault="00E14F2A" w:rsidP="00E14F2A">
            <w:pPr>
              <w:spacing w:before="120" w:after="120" w:line="256" w:lineRule="auto"/>
              <w:rPr>
                <w:rFonts w:ascii="Consolas" w:hAnsi="Consolas"/>
                <w:color w:val="404040"/>
              </w:rPr>
            </w:pPr>
            <w:r w:rsidRPr="007F4B89">
              <w:rPr>
                <w:rFonts w:ascii="Consolas" w:hAnsi="Consolas"/>
                <w:color w:val="404040"/>
                <w:highlight w:val="lightGray"/>
              </w:rPr>
              <w:t>df = pd.read_csv(‘gpa.csv’)</w:t>
            </w:r>
          </w:p>
        </w:tc>
        <w:tc>
          <w:tcPr>
            <w:tcW w:w="270" w:type="dxa"/>
            <w:tcBorders>
              <w:top w:val="nil"/>
              <w:left w:val="nil"/>
              <w:bottom w:val="nil"/>
              <w:right w:val="single" w:sz="4" w:space="0" w:color="DBDBDB" w:themeColor="accent3" w:themeTint="66"/>
            </w:tcBorders>
            <w:shd w:val="clear" w:color="auto" w:fill="FAFAFA"/>
            <w:tcPrChange w:id="2727" w:author="Alicia Romero Lopez" w:date="2020-01-31T09:48:00Z">
              <w:tcPr>
                <w:tcW w:w="270" w:type="dxa"/>
                <w:tcBorders>
                  <w:top w:val="nil"/>
                  <w:left w:val="nil"/>
                  <w:bottom w:val="nil"/>
                  <w:right w:val="single" w:sz="4" w:space="0" w:color="DBDBDB"/>
                </w:tcBorders>
                <w:shd w:val="clear" w:color="auto" w:fill="FAFAFA"/>
              </w:tcPr>
            </w:tcPrChange>
          </w:tcPr>
          <w:p w14:paraId="47460831" w14:textId="77777777" w:rsidR="00E14F2A" w:rsidRPr="007F4B89" w:rsidRDefault="00E14F2A" w:rsidP="00E14F2A">
            <w:pPr>
              <w:spacing w:before="120" w:after="120" w:line="256" w:lineRule="auto"/>
              <w:rPr>
                <w:color w:val="404040"/>
              </w:rPr>
            </w:pPr>
          </w:p>
        </w:tc>
      </w:tr>
      <w:tr w:rsidR="00E14F2A" w:rsidRPr="007F4B89" w14:paraId="5431AF84" w14:textId="77777777" w:rsidTr="51235A2F">
        <w:trPr>
          <w:cantSplit/>
        </w:trPr>
        <w:tc>
          <w:tcPr>
            <w:tcW w:w="265" w:type="dxa"/>
            <w:tcBorders>
              <w:top w:val="nil"/>
              <w:left w:val="single" w:sz="4" w:space="0" w:color="DBDBDB" w:themeColor="accent3" w:themeTint="66"/>
              <w:bottom w:val="nil"/>
              <w:right w:val="nil"/>
            </w:tcBorders>
            <w:shd w:val="clear" w:color="auto" w:fill="FAFAFA"/>
            <w:tcPrChange w:id="2728" w:author="Alicia Romero Lopez" w:date="2020-01-31T09:48:00Z">
              <w:tcPr>
                <w:tcW w:w="265" w:type="dxa"/>
                <w:tcBorders>
                  <w:top w:val="nil"/>
                  <w:left w:val="single" w:sz="4" w:space="0" w:color="DBDBDB"/>
                  <w:bottom w:val="nil"/>
                  <w:right w:val="nil"/>
                </w:tcBorders>
                <w:shd w:val="clear" w:color="auto" w:fill="FAFAFA"/>
              </w:tcPr>
            </w:tcPrChange>
          </w:tcPr>
          <w:p w14:paraId="10CB2F98" w14:textId="77777777" w:rsidR="00E14F2A" w:rsidRPr="007F4B89" w:rsidRDefault="00E14F2A" w:rsidP="00E14F2A">
            <w:pPr>
              <w:rPr>
                <w:color w:val="404040"/>
                <w:sz w:val="16"/>
                <w:szCs w:val="16"/>
              </w:rPr>
            </w:pPr>
          </w:p>
        </w:tc>
        <w:tc>
          <w:tcPr>
            <w:tcW w:w="3960" w:type="dxa"/>
            <w:gridSpan w:val="2"/>
            <w:tcBorders>
              <w:top w:val="nil"/>
              <w:left w:val="nil"/>
              <w:bottom w:val="nil"/>
              <w:right w:val="nil"/>
            </w:tcBorders>
            <w:shd w:val="clear" w:color="auto" w:fill="FAFAFA"/>
            <w:vAlign w:val="center"/>
            <w:tcPrChange w:id="2729" w:author="Alicia Romero Lopez" w:date="2020-01-31T09:48:00Z">
              <w:tcPr>
                <w:tcW w:w="3960" w:type="dxa"/>
                <w:gridSpan w:val="2"/>
                <w:tcBorders>
                  <w:top w:val="nil"/>
                  <w:left w:val="nil"/>
                  <w:bottom w:val="nil"/>
                  <w:right w:val="nil"/>
                </w:tcBorders>
                <w:shd w:val="clear" w:color="auto" w:fill="FAFAFA"/>
              </w:tcPr>
            </w:tcPrChange>
          </w:tcPr>
          <w:p w14:paraId="5DED82AE" w14:textId="77777777" w:rsidR="00E14F2A" w:rsidRPr="007F4B89" w:rsidRDefault="00E14F2A" w:rsidP="00E14F2A">
            <w:pPr>
              <w:rPr>
                <w:color w:val="404040"/>
                <w:sz w:val="16"/>
                <w:szCs w:val="16"/>
              </w:rPr>
            </w:pPr>
          </w:p>
        </w:tc>
        <w:tc>
          <w:tcPr>
            <w:tcW w:w="2052" w:type="dxa"/>
            <w:tcBorders>
              <w:top w:val="nil"/>
              <w:left w:val="nil"/>
              <w:bottom w:val="nil"/>
              <w:right w:val="nil"/>
            </w:tcBorders>
            <w:shd w:val="clear" w:color="auto" w:fill="FAFAFA"/>
            <w:vAlign w:val="center"/>
            <w:tcPrChange w:id="2730" w:author="Alicia Romero Lopez" w:date="2020-01-31T09:48:00Z">
              <w:tcPr>
                <w:tcW w:w="2052" w:type="dxa"/>
                <w:tcBorders>
                  <w:top w:val="nil"/>
                  <w:left w:val="nil"/>
                  <w:bottom w:val="nil"/>
                  <w:right w:val="nil"/>
                </w:tcBorders>
                <w:shd w:val="clear" w:color="auto" w:fill="FAFAFA"/>
              </w:tcPr>
            </w:tcPrChange>
          </w:tcPr>
          <w:p w14:paraId="7BBB2A58" w14:textId="77777777" w:rsidR="00E14F2A" w:rsidRPr="007F4B89" w:rsidRDefault="00E14F2A" w:rsidP="00E14F2A">
            <w:pPr>
              <w:rPr>
                <w:color w:val="404040"/>
                <w:sz w:val="16"/>
                <w:szCs w:val="16"/>
              </w:rPr>
            </w:pPr>
          </w:p>
        </w:tc>
        <w:tc>
          <w:tcPr>
            <w:tcW w:w="3888" w:type="dxa"/>
            <w:tcBorders>
              <w:top w:val="nil"/>
              <w:left w:val="nil"/>
              <w:bottom w:val="nil"/>
              <w:right w:val="nil"/>
            </w:tcBorders>
            <w:shd w:val="clear" w:color="auto" w:fill="FAFAFA"/>
            <w:vAlign w:val="center"/>
            <w:tcPrChange w:id="2731" w:author="Alicia Romero Lopez" w:date="2020-01-31T09:48:00Z">
              <w:tcPr>
                <w:tcW w:w="3888" w:type="dxa"/>
                <w:tcBorders>
                  <w:top w:val="nil"/>
                  <w:left w:val="nil"/>
                  <w:bottom w:val="nil"/>
                  <w:right w:val="nil"/>
                </w:tcBorders>
                <w:shd w:val="clear" w:color="auto" w:fill="FAFAFA"/>
              </w:tcPr>
            </w:tcPrChange>
          </w:tcPr>
          <w:p w14:paraId="565469B4" w14:textId="77777777" w:rsidR="00E14F2A" w:rsidRPr="007F4B89" w:rsidRDefault="00E14F2A" w:rsidP="00E14F2A">
            <w:pPr>
              <w:rPr>
                <w:color w:val="404040"/>
                <w:sz w:val="16"/>
                <w:szCs w:val="16"/>
              </w:rPr>
            </w:pPr>
          </w:p>
        </w:tc>
        <w:tc>
          <w:tcPr>
            <w:tcW w:w="270" w:type="dxa"/>
            <w:tcBorders>
              <w:top w:val="nil"/>
              <w:left w:val="nil"/>
              <w:bottom w:val="nil"/>
              <w:right w:val="single" w:sz="4" w:space="0" w:color="DBDBDB" w:themeColor="accent3" w:themeTint="66"/>
            </w:tcBorders>
            <w:shd w:val="clear" w:color="auto" w:fill="FAFAFA"/>
            <w:tcPrChange w:id="2732" w:author="Alicia Romero Lopez" w:date="2020-01-31T09:48:00Z">
              <w:tcPr>
                <w:tcW w:w="270" w:type="dxa"/>
                <w:tcBorders>
                  <w:top w:val="nil"/>
                  <w:left w:val="nil"/>
                  <w:bottom w:val="nil"/>
                  <w:right w:val="single" w:sz="4" w:space="0" w:color="DBDBDB"/>
                </w:tcBorders>
                <w:shd w:val="clear" w:color="auto" w:fill="FAFAFA"/>
              </w:tcPr>
            </w:tcPrChange>
          </w:tcPr>
          <w:p w14:paraId="7F68026B" w14:textId="77777777" w:rsidR="00E14F2A" w:rsidRPr="007F4B89" w:rsidRDefault="00E14F2A" w:rsidP="00E14F2A">
            <w:pPr>
              <w:rPr>
                <w:color w:val="404040"/>
                <w:sz w:val="16"/>
                <w:szCs w:val="16"/>
              </w:rPr>
            </w:pPr>
          </w:p>
        </w:tc>
      </w:tr>
      <w:tr w:rsidR="00E14F2A" w:rsidRPr="007F4B89" w14:paraId="20E63E59" w14:textId="77777777" w:rsidTr="51235A2F">
        <w:trPr>
          <w:cantSplit/>
          <w:trHeight w:val="837"/>
        </w:trPr>
        <w:tc>
          <w:tcPr>
            <w:tcW w:w="265" w:type="dxa"/>
            <w:tcBorders>
              <w:top w:val="nil"/>
              <w:left w:val="single" w:sz="4" w:space="0" w:color="DBDBDB" w:themeColor="accent3" w:themeTint="66"/>
              <w:bottom w:val="nil"/>
              <w:right w:val="nil"/>
            </w:tcBorders>
            <w:shd w:val="clear" w:color="auto" w:fill="FAFAFA"/>
            <w:tcPrChange w:id="2733" w:author="Alicia Romero Lopez" w:date="2020-01-31T09:48:00Z">
              <w:tcPr>
                <w:tcW w:w="265" w:type="dxa"/>
                <w:tcBorders>
                  <w:top w:val="nil"/>
                  <w:left w:val="single" w:sz="4" w:space="0" w:color="DBDBDB"/>
                  <w:bottom w:val="nil"/>
                  <w:right w:val="nil"/>
                </w:tcBorders>
                <w:shd w:val="clear" w:color="auto" w:fill="FAFAFA"/>
              </w:tcPr>
            </w:tcPrChange>
          </w:tcPr>
          <w:p w14:paraId="1127437B" w14:textId="77777777" w:rsidR="00E14F2A" w:rsidRPr="007F4B89" w:rsidRDefault="00E14F2A" w:rsidP="00E14F2A">
            <w:pPr>
              <w:spacing w:before="120" w:after="120" w:line="256" w:lineRule="auto"/>
              <w:rPr>
                <w:color w:val="404040"/>
              </w:rPr>
            </w:pPr>
          </w:p>
        </w:tc>
        <w:tc>
          <w:tcPr>
            <w:tcW w:w="1440" w:type="dxa"/>
            <w:tcBorders>
              <w:top w:val="nil"/>
              <w:left w:val="nil"/>
              <w:bottom w:val="nil"/>
              <w:right w:val="nil"/>
            </w:tcBorders>
            <w:shd w:val="clear" w:color="auto" w:fill="11143F"/>
            <w:vAlign w:val="center"/>
            <w:hideMark/>
            <w:tcPrChange w:id="2734" w:author="Alicia Romero Lopez" w:date="2020-01-31T09:48:00Z">
              <w:tcPr>
                <w:tcW w:w="1440" w:type="dxa"/>
                <w:tcBorders>
                  <w:top w:val="nil"/>
                  <w:left w:val="nil"/>
                  <w:bottom w:val="nil"/>
                  <w:right w:val="nil"/>
                </w:tcBorders>
                <w:shd w:val="clear" w:color="auto" w:fill="11143F"/>
                <w:hideMark/>
              </w:tcPr>
            </w:tcPrChange>
          </w:tcPr>
          <w:p w14:paraId="2A548812" w14:textId="77777777" w:rsidR="00E14F2A" w:rsidRPr="007F4B89" w:rsidRDefault="00E14F2A" w:rsidP="00E14F2A">
            <w:pPr>
              <w:spacing w:before="120" w:after="120" w:line="256" w:lineRule="auto"/>
              <w:jc w:val="center"/>
              <w:rPr>
                <w:rFonts w:ascii="Open Sans Semibold" w:hAnsi="Open Sans Semibold" w:cs="Open Sans Semibold"/>
                <w:color w:val="FFFFFF"/>
                <w:sz w:val="28"/>
                <w:szCs w:val="28"/>
              </w:rPr>
            </w:pPr>
            <w:r w:rsidRPr="007F4B89">
              <w:rPr>
                <w:rFonts w:ascii="Open Sans Semibold" w:hAnsi="Open Sans Semibold" w:cs="Open Sans Semibold"/>
                <w:color w:val="FFFFFF"/>
                <w:sz w:val="28"/>
                <w:szCs w:val="28"/>
              </w:rPr>
              <w:t>Step 4</w:t>
            </w:r>
          </w:p>
        </w:tc>
        <w:tc>
          <w:tcPr>
            <w:tcW w:w="8460" w:type="dxa"/>
            <w:gridSpan w:val="3"/>
            <w:tcBorders>
              <w:top w:val="nil"/>
              <w:left w:val="nil"/>
              <w:bottom w:val="nil"/>
              <w:right w:val="nil"/>
            </w:tcBorders>
            <w:shd w:val="clear" w:color="auto" w:fill="E5E5E5"/>
            <w:vAlign w:val="center"/>
            <w:hideMark/>
            <w:tcPrChange w:id="2735" w:author="Alicia Romero Lopez" w:date="2020-01-31T09:48:00Z">
              <w:tcPr>
                <w:tcW w:w="8460" w:type="dxa"/>
                <w:gridSpan w:val="3"/>
                <w:tcBorders>
                  <w:top w:val="nil"/>
                  <w:left w:val="nil"/>
                  <w:bottom w:val="nil"/>
                  <w:right w:val="nil"/>
                </w:tcBorders>
                <w:shd w:val="clear" w:color="auto" w:fill="E5E5E5"/>
                <w:hideMark/>
              </w:tcPr>
            </w:tcPrChange>
          </w:tcPr>
          <w:p w14:paraId="07F4F1D6" w14:textId="77777777" w:rsidR="00E14F2A" w:rsidRPr="007F4B89" w:rsidRDefault="00E14F2A" w:rsidP="00E14F2A">
            <w:pPr>
              <w:spacing w:before="120" w:after="120" w:line="256" w:lineRule="auto"/>
              <w:outlineLvl w:val="2"/>
              <w:rPr>
                <w:rFonts w:ascii="Open Sans Semibold" w:hAnsi="Open Sans Semibold" w:cs="Open Sans Semibold"/>
                <w:noProof/>
                <w:color w:val="11143F"/>
              </w:rPr>
            </w:pPr>
            <w:r w:rsidRPr="007F4B89">
              <w:rPr>
                <w:rFonts w:ascii="Open Sans Semibold" w:hAnsi="Open Sans Semibold" w:cs="Open Sans Semibold"/>
                <w:noProof/>
                <w:color w:val="11143F"/>
              </w:rPr>
              <w:t>Viewing the data</w:t>
            </w:r>
          </w:p>
          <w:p w14:paraId="5AEE434E" w14:textId="77777777" w:rsidR="00E14F2A" w:rsidRPr="007F4B89" w:rsidRDefault="00E14F2A" w:rsidP="00E14F2A">
            <w:pPr>
              <w:spacing w:before="120" w:after="120" w:line="256" w:lineRule="auto"/>
              <w:rPr>
                <w:noProof/>
                <w:color w:val="404040"/>
              </w:rPr>
            </w:pPr>
            <w:r w:rsidRPr="007F4B89">
              <w:rPr>
                <w:noProof/>
                <w:color w:val="404040"/>
              </w:rPr>
              <w:t xml:space="preserve">View the dataframe to view the data. </w:t>
            </w:r>
          </w:p>
          <w:p w14:paraId="0198F9C1" w14:textId="77777777" w:rsidR="00E14F2A" w:rsidRPr="007F4B89" w:rsidRDefault="00E14F2A" w:rsidP="00E14F2A">
            <w:pPr>
              <w:spacing w:before="120" w:after="120" w:line="256" w:lineRule="auto"/>
              <w:rPr>
                <w:color w:val="404040"/>
              </w:rPr>
            </w:pPr>
            <w:r w:rsidRPr="007F4B89">
              <w:rPr>
                <w:noProof/>
                <w:color w:val="404040"/>
              </w:rPr>
              <w:drawing>
                <wp:inline distT="0" distB="0" distL="0" distR="0" wp14:anchorId="1A3DDEBD" wp14:editId="5296A8C3">
                  <wp:extent cx="4792980" cy="1165860"/>
                  <wp:effectExtent l="0" t="0" r="7620" b="0"/>
                  <wp:docPr id="106"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792980" cy="1165860"/>
                          </a:xfrm>
                          <a:prstGeom prst="rect">
                            <a:avLst/>
                          </a:prstGeom>
                          <a:noFill/>
                          <a:ln>
                            <a:noFill/>
                          </a:ln>
                        </pic:spPr>
                      </pic:pic>
                    </a:graphicData>
                  </a:graphic>
                </wp:inline>
              </w:drawing>
            </w:r>
          </w:p>
        </w:tc>
        <w:tc>
          <w:tcPr>
            <w:tcW w:w="270" w:type="dxa"/>
            <w:tcBorders>
              <w:top w:val="nil"/>
              <w:left w:val="nil"/>
              <w:bottom w:val="nil"/>
              <w:right w:val="single" w:sz="4" w:space="0" w:color="DBDBDB" w:themeColor="accent3" w:themeTint="66"/>
            </w:tcBorders>
            <w:shd w:val="clear" w:color="auto" w:fill="FAFAFA"/>
            <w:tcPrChange w:id="2736" w:author="Alicia Romero Lopez" w:date="2020-01-31T09:48:00Z">
              <w:tcPr>
                <w:tcW w:w="270" w:type="dxa"/>
                <w:tcBorders>
                  <w:top w:val="nil"/>
                  <w:left w:val="nil"/>
                  <w:bottom w:val="nil"/>
                  <w:right w:val="single" w:sz="4" w:space="0" w:color="DBDBDB"/>
                </w:tcBorders>
                <w:shd w:val="clear" w:color="auto" w:fill="FAFAFA"/>
              </w:tcPr>
            </w:tcPrChange>
          </w:tcPr>
          <w:p w14:paraId="64B22299" w14:textId="77777777" w:rsidR="00E14F2A" w:rsidRPr="007F4B89" w:rsidRDefault="00E14F2A" w:rsidP="00E14F2A">
            <w:pPr>
              <w:spacing w:before="120" w:after="120" w:line="256" w:lineRule="auto"/>
              <w:rPr>
                <w:color w:val="404040"/>
              </w:rPr>
            </w:pPr>
          </w:p>
        </w:tc>
      </w:tr>
      <w:tr w:rsidR="00E14F2A" w:rsidRPr="007F4B89" w14:paraId="502AD337" w14:textId="77777777" w:rsidTr="51235A2F">
        <w:trPr>
          <w:cantSplit/>
          <w:trHeight w:val="20"/>
        </w:trPr>
        <w:tc>
          <w:tcPr>
            <w:tcW w:w="265" w:type="dxa"/>
            <w:tcBorders>
              <w:top w:val="nil"/>
              <w:left w:val="single" w:sz="4" w:space="0" w:color="DBDBDB" w:themeColor="accent3" w:themeTint="66"/>
              <w:bottom w:val="nil"/>
              <w:right w:val="nil"/>
            </w:tcBorders>
            <w:shd w:val="clear" w:color="auto" w:fill="FAFAFA"/>
            <w:tcPrChange w:id="2737" w:author="Alicia Romero Lopez" w:date="2020-01-31T09:48:00Z">
              <w:tcPr>
                <w:tcW w:w="265" w:type="dxa"/>
                <w:tcBorders>
                  <w:top w:val="nil"/>
                  <w:left w:val="single" w:sz="4" w:space="0" w:color="DBDBDB"/>
                  <w:bottom w:val="nil"/>
                  <w:right w:val="nil"/>
                </w:tcBorders>
                <w:shd w:val="clear" w:color="auto" w:fill="FAFAFA"/>
              </w:tcPr>
            </w:tcPrChange>
          </w:tcPr>
          <w:p w14:paraId="3BF29773" w14:textId="77777777" w:rsidR="00E14F2A" w:rsidRPr="007F4B89" w:rsidRDefault="00E14F2A" w:rsidP="00E14F2A">
            <w:pPr>
              <w:rPr>
                <w:color w:val="404040"/>
                <w:sz w:val="16"/>
                <w:szCs w:val="16"/>
              </w:rPr>
            </w:pPr>
          </w:p>
        </w:tc>
        <w:tc>
          <w:tcPr>
            <w:tcW w:w="1440" w:type="dxa"/>
            <w:tcBorders>
              <w:top w:val="nil"/>
              <w:left w:val="nil"/>
              <w:bottom w:val="nil"/>
              <w:right w:val="nil"/>
            </w:tcBorders>
            <w:shd w:val="clear" w:color="auto" w:fill="FAFAFA"/>
            <w:vAlign w:val="center"/>
            <w:tcPrChange w:id="2738" w:author="Alicia Romero Lopez" w:date="2020-01-31T09:48:00Z">
              <w:tcPr>
                <w:tcW w:w="1440" w:type="dxa"/>
                <w:tcBorders>
                  <w:top w:val="nil"/>
                  <w:left w:val="nil"/>
                  <w:bottom w:val="nil"/>
                  <w:right w:val="nil"/>
                </w:tcBorders>
                <w:shd w:val="clear" w:color="auto" w:fill="FAFAFA"/>
              </w:tcPr>
            </w:tcPrChange>
          </w:tcPr>
          <w:p w14:paraId="64A8FCAE" w14:textId="77777777" w:rsidR="00E14F2A" w:rsidRPr="007F4B89" w:rsidRDefault="00E14F2A" w:rsidP="00E14F2A">
            <w:pPr>
              <w:rPr>
                <w:rFonts w:ascii="Open Sans Semibold" w:hAnsi="Open Sans Semibold" w:cs="Open Sans Semibold"/>
                <w:color w:val="FFFFFF"/>
                <w:sz w:val="16"/>
                <w:szCs w:val="16"/>
              </w:rPr>
            </w:pPr>
          </w:p>
        </w:tc>
        <w:tc>
          <w:tcPr>
            <w:tcW w:w="2520" w:type="dxa"/>
            <w:tcBorders>
              <w:top w:val="nil"/>
              <w:left w:val="nil"/>
              <w:bottom w:val="nil"/>
              <w:right w:val="nil"/>
            </w:tcBorders>
            <w:shd w:val="clear" w:color="auto" w:fill="FAFAFA"/>
            <w:vAlign w:val="center"/>
            <w:tcPrChange w:id="2739" w:author="Alicia Romero Lopez" w:date="2020-01-31T09:48:00Z">
              <w:tcPr>
                <w:tcW w:w="2520" w:type="dxa"/>
                <w:tcBorders>
                  <w:top w:val="nil"/>
                  <w:left w:val="nil"/>
                  <w:bottom w:val="nil"/>
                  <w:right w:val="nil"/>
                </w:tcBorders>
                <w:shd w:val="clear" w:color="auto" w:fill="FAFAFA"/>
              </w:tcPr>
            </w:tcPrChange>
          </w:tcPr>
          <w:p w14:paraId="41F27A40" w14:textId="77777777" w:rsidR="00E14F2A" w:rsidRPr="007F4B89" w:rsidRDefault="00E14F2A" w:rsidP="00E14F2A">
            <w:pPr>
              <w:rPr>
                <w:color w:val="404040"/>
                <w:sz w:val="16"/>
                <w:szCs w:val="16"/>
              </w:rPr>
            </w:pPr>
          </w:p>
        </w:tc>
        <w:tc>
          <w:tcPr>
            <w:tcW w:w="2052" w:type="dxa"/>
            <w:tcBorders>
              <w:top w:val="nil"/>
              <w:left w:val="nil"/>
              <w:bottom w:val="nil"/>
              <w:right w:val="nil"/>
            </w:tcBorders>
            <w:shd w:val="clear" w:color="auto" w:fill="FAFAFA"/>
            <w:vAlign w:val="center"/>
            <w:tcPrChange w:id="2740" w:author="Alicia Romero Lopez" w:date="2020-01-31T09:48:00Z">
              <w:tcPr>
                <w:tcW w:w="2052" w:type="dxa"/>
                <w:tcBorders>
                  <w:top w:val="nil"/>
                  <w:left w:val="nil"/>
                  <w:bottom w:val="nil"/>
                  <w:right w:val="nil"/>
                </w:tcBorders>
                <w:shd w:val="clear" w:color="auto" w:fill="FAFAFA"/>
              </w:tcPr>
            </w:tcPrChange>
          </w:tcPr>
          <w:p w14:paraId="0E48B754" w14:textId="77777777" w:rsidR="00E14F2A" w:rsidRPr="007F4B89" w:rsidRDefault="00E14F2A" w:rsidP="00E14F2A">
            <w:pPr>
              <w:rPr>
                <w:color w:val="404040"/>
                <w:sz w:val="16"/>
                <w:szCs w:val="16"/>
              </w:rPr>
            </w:pPr>
          </w:p>
        </w:tc>
        <w:tc>
          <w:tcPr>
            <w:tcW w:w="3888" w:type="dxa"/>
            <w:tcBorders>
              <w:top w:val="nil"/>
              <w:left w:val="nil"/>
              <w:bottom w:val="nil"/>
              <w:right w:val="nil"/>
            </w:tcBorders>
            <w:shd w:val="clear" w:color="auto" w:fill="FAFAFA"/>
            <w:vAlign w:val="center"/>
            <w:tcPrChange w:id="2741" w:author="Alicia Romero Lopez" w:date="2020-01-31T09:48:00Z">
              <w:tcPr>
                <w:tcW w:w="3888" w:type="dxa"/>
                <w:tcBorders>
                  <w:top w:val="nil"/>
                  <w:left w:val="nil"/>
                  <w:bottom w:val="nil"/>
                  <w:right w:val="nil"/>
                </w:tcBorders>
                <w:shd w:val="clear" w:color="auto" w:fill="FAFAFA"/>
              </w:tcPr>
            </w:tcPrChange>
          </w:tcPr>
          <w:p w14:paraId="16ADCF56" w14:textId="77777777" w:rsidR="00E14F2A" w:rsidRPr="007F4B89" w:rsidRDefault="00E14F2A" w:rsidP="00E14F2A">
            <w:pPr>
              <w:rPr>
                <w:noProof/>
                <w:color w:val="404040"/>
                <w:sz w:val="16"/>
                <w:szCs w:val="16"/>
              </w:rPr>
            </w:pPr>
          </w:p>
        </w:tc>
        <w:tc>
          <w:tcPr>
            <w:tcW w:w="270" w:type="dxa"/>
            <w:tcBorders>
              <w:top w:val="nil"/>
              <w:left w:val="nil"/>
              <w:bottom w:val="nil"/>
              <w:right w:val="single" w:sz="4" w:space="0" w:color="DBDBDB" w:themeColor="accent3" w:themeTint="66"/>
            </w:tcBorders>
            <w:shd w:val="clear" w:color="auto" w:fill="FAFAFA"/>
            <w:tcPrChange w:id="2742" w:author="Alicia Romero Lopez" w:date="2020-01-31T09:48:00Z">
              <w:tcPr>
                <w:tcW w:w="270" w:type="dxa"/>
                <w:tcBorders>
                  <w:top w:val="nil"/>
                  <w:left w:val="nil"/>
                  <w:bottom w:val="nil"/>
                  <w:right w:val="single" w:sz="4" w:space="0" w:color="DBDBDB"/>
                </w:tcBorders>
                <w:shd w:val="clear" w:color="auto" w:fill="FAFAFA"/>
              </w:tcPr>
            </w:tcPrChange>
          </w:tcPr>
          <w:p w14:paraId="24F7C41A" w14:textId="77777777" w:rsidR="00E14F2A" w:rsidRPr="007F4B89" w:rsidRDefault="00E14F2A" w:rsidP="00E14F2A">
            <w:pPr>
              <w:rPr>
                <w:color w:val="404040"/>
                <w:sz w:val="16"/>
                <w:szCs w:val="16"/>
              </w:rPr>
            </w:pPr>
          </w:p>
        </w:tc>
      </w:tr>
      <w:tr w:rsidR="00E14F2A" w:rsidRPr="007F4B89" w14:paraId="05D48E62" w14:textId="77777777" w:rsidTr="51235A2F">
        <w:trPr>
          <w:cantSplit/>
          <w:trHeight w:val="801"/>
        </w:trPr>
        <w:tc>
          <w:tcPr>
            <w:tcW w:w="265" w:type="dxa"/>
            <w:tcBorders>
              <w:top w:val="nil"/>
              <w:left w:val="single" w:sz="4" w:space="0" w:color="DBDBDB" w:themeColor="accent3" w:themeTint="66"/>
              <w:bottom w:val="nil"/>
              <w:right w:val="nil"/>
            </w:tcBorders>
            <w:shd w:val="clear" w:color="auto" w:fill="FAFAFA"/>
            <w:tcPrChange w:id="2743" w:author="Alicia Romero Lopez" w:date="2020-01-31T09:48:00Z">
              <w:tcPr>
                <w:tcW w:w="265" w:type="dxa"/>
                <w:tcBorders>
                  <w:top w:val="nil"/>
                  <w:left w:val="single" w:sz="4" w:space="0" w:color="DBDBDB"/>
                  <w:bottom w:val="nil"/>
                  <w:right w:val="nil"/>
                </w:tcBorders>
                <w:shd w:val="clear" w:color="auto" w:fill="FAFAFA"/>
              </w:tcPr>
            </w:tcPrChange>
          </w:tcPr>
          <w:p w14:paraId="15F5C08C" w14:textId="77777777" w:rsidR="00E14F2A" w:rsidRPr="007F4B89" w:rsidRDefault="00E14F2A" w:rsidP="00E14F2A">
            <w:pPr>
              <w:spacing w:before="120" w:after="120" w:line="256" w:lineRule="auto"/>
              <w:rPr>
                <w:color w:val="404040"/>
              </w:rPr>
            </w:pPr>
          </w:p>
        </w:tc>
        <w:tc>
          <w:tcPr>
            <w:tcW w:w="1440" w:type="dxa"/>
            <w:tcBorders>
              <w:top w:val="nil"/>
              <w:left w:val="nil"/>
              <w:bottom w:val="nil"/>
              <w:right w:val="nil"/>
            </w:tcBorders>
            <w:shd w:val="clear" w:color="auto" w:fill="11143F"/>
            <w:vAlign w:val="center"/>
            <w:hideMark/>
            <w:tcPrChange w:id="2744" w:author="Alicia Romero Lopez" w:date="2020-01-31T09:48:00Z">
              <w:tcPr>
                <w:tcW w:w="1440" w:type="dxa"/>
                <w:tcBorders>
                  <w:top w:val="nil"/>
                  <w:left w:val="nil"/>
                  <w:bottom w:val="nil"/>
                  <w:right w:val="nil"/>
                </w:tcBorders>
                <w:shd w:val="clear" w:color="auto" w:fill="11143F"/>
                <w:hideMark/>
              </w:tcPr>
            </w:tcPrChange>
          </w:tcPr>
          <w:p w14:paraId="0FE86CFD" w14:textId="77777777" w:rsidR="00E14F2A" w:rsidRPr="007F4B89" w:rsidRDefault="00E14F2A" w:rsidP="00E14F2A">
            <w:pPr>
              <w:spacing w:before="120" w:after="120" w:line="256" w:lineRule="auto"/>
              <w:jc w:val="center"/>
              <w:rPr>
                <w:rFonts w:ascii="Open Sans Semibold" w:hAnsi="Open Sans Semibold" w:cs="Open Sans Semibold"/>
                <w:color w:val="FFFFFF"/>
                <w:sz w:val="28"/>
                <w:szCs w:val="28"/>
              </w:rPr>
            </w:pPr>
            <w:r w:rsidRPr="007F4B89">
              <w:rPr>
                <w:rFonts w:ascii="Open Sans Semibold" w:hAnsi="Open Sans Semibold" w:cs="Open Sans Semibold"/>
                <w:color w:val="FFFFFF"/>
                <w:sz w:val="28"/>
                <w:szCs w:val="28"/>
              </w:rPr>
              <w:t>Step 5</w:t>
            </w:r>
          </w:p>
        </w:tc>
        <w:tc>
          <w:tcPr>
            <w:tcW w:w="8460" w:type="dxa"/>
            <w:gridSpan w:val="3"/>
            <w:tcBorders>
              <w:top w:val="nil"/>
              <w:left w:val="nil"/>
              <w:bottom w:val="nil"/>
              <w:right w:val="nil"/>
            </w:tcBorders>
            <w:shd w:val="clear" w:color="auto" w:fill="E5E5E5"/>
            <w:vAlign w:val="center"/>
            <w:hideMark/>
            <w:tcPrChange w:id="2745" w:author="Alicia Romero Lopez" w:date="2020-01-31T09:48:00Z">
              <w:tcPr>
                <w:tcW w:w="8460" w:type="dxa"/>
                <w:gridSpan w:val="3"/>
                <w:tcBorders>
                  <w:top w:val="nil"/>
                  <w:left w:val="nil"/>
                  <w:bottom w:val="nil"/>
                  <w:right w:val="nil"/>
                </w:tcBorders>
                <w:shd w:val="clear" w:color="auto" w:fill="E5E5E5"/>
                <w:hideMark/>
              </w:tcPr>
            </w:tcPrChange>
          </w:tcPr>
          <w:p w14:paraId="62A9ED3D" w14:textId="77777777" w:rsidR="00E14F2A" w:rsidRPr="007F4B89" w:rsidRDefault="00E14F2A" w:rsidP="00E14F2A">
            <w:pPr>
              <w:spacing w:before="120" w:after="120" w:line="256" w:lineRule="auto"/>
              <w:outlineLvl w:val="2"/>
              <w:rPr>
                <w:rFonts w:ascii="Open Sans Semibold" w:hAnsi="Open Sans Semibold" w:cs="Open Sans Semibold"/>
                <w:color w:val="11143F"/>
              </w:rPr>
            </w:pPr>
            <w:r w:rsidRPr="007F4B89">
              <w:rPr>
                <w:rFonts w:ascii="Open Sans Semibold" w:hAnsi="Open Sans Semibold" w:cs="Open Sans Semibold"/>
                <w:color w:val="11143F"/>
              </w:rPr>
              <w:t>DataFrame.head()</w:t>
            </w:r>
          </w:p>
          <w:p w14:paraId="2BFF3A5E" w14:textId="77777777" w:rsidR="00E14F2A" w:rsidRPr="007F4B89" w:rsidRDefault="00E14F2A" w:rsidP="00E14F2A">
            <w:pPr>
              <w:spacing w:before="120" w:after="120" w:line="256" w:lineRule="auto"/>
              <w:rPr>
                <w:color w:val="404040"/>
              </w:rPr>
            </w:pPr>
            <w:r w:rsidRPr="007F4B89">
              <w:rPr>
                <w:color w:val="404040"/>
              </w:rPr>
              <w:t xml:space="preserve">Pandas head() function fetches the data samples at the top of the dataframe. </w:t>
            </w:r>
          </w:p>
          <w:p w14:paraId="796EEFA0" w14:textId="77777777" w:rsidR="00E14F2A" w:rsidRPr="007F4B89" w:rsidRDefault="00E14F2A" w:rsidP="00E14F2A">
            <w:pPr>
              <w:spacing w:before="120" w:after="120" w:line="256" w:lineRule="auto"/>
              <w:rPr>
                <w:color w:val="404040"/>
              </w:rPr>
            </w:pPr>
            <w:r w:rsidRPr="007F4B89">
              <w:rPr>
                <w:noProof/>
                <w:color w:val="404040"/>
              </w:rPr>
              <w:drawing>
                <wp:inline distT="0" distB="0" distL="0" distR="0" wp14:anchorId="78D53234" wp14:editId="25F3EE47">
                  <wp:extent cx="5219700" cy="784860"/>
                  <wp:effectExtent l="0" t="0" r="0" b="0"/>
                  <wp:docPr id="107"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219700" cy="784860"/>
                          </a:xfrm>
                          <a:prstGeom prst="rect">
                            <a:avLst/>
                          </a:prstGeom>
                          <a:noFill/>
                          <a:ln>
                            <a:noFill/>
                          </a:ln>
                        </pic:spPr>
                      </pic:pic>
                    </a:graphicData>
                  </a:graphic>
                </wp:inline>
              </w:drawing>
            </w:r>
          </w:p>
        </w:tc>
        <w:tc>
          <w:tcPr>
            <w:tcW w:w="270" w:type="dxa"/>
            <w:tcBorders>
              <w:top w:val="nil"/>
              <w:left w:val="nil"/>
              <w:bottom w:val="nil"/>
              <w:right w:val="single" w:sz="4" w:space="0" w:color="DBDBDB" w:themeColor="accent3" w:themeTint="66"/>
            </w:tcBorders>
            <w:shd w:val="clear" w:color="auto" w:fill="FAFAFA"/>
            <w:tcPrChange w:id="2746" w:author="Alicia Romero Lopez" w:date="2020-01-31T09:48:00Z">
              <w:tcPr>
                <w:tcW w:w="270" w:type="dxa"/>
                <w:tcBorders>
                  <w:top w:val="nil"/>
                  <w:left w:val="nil"/>
                  <w:bottom w:val="nil"/>
                  <w:right w:val="single" w:sz="4" w:space="0" w:color="DBDBDB"/>
                </w:tcBorders>
                <w:shd w:val="clear" w:color="auto" w:fill="FAFAFA"/>
              </w:tcPr>
            </w:tcPrChange>
          </w:tcPr>
          <w:p w14:paraId="2FEBD845" w14:textId="77777777" w:rsidR="00E14F2A" w:rsidRPr="007F4B89" w:rsidRDefault="00E14F2A" w:rsidP="00E14F2A">
            <w:pPr>
              <w:spacing w:before="120" w:after="120" w:line="256" w:lineRule="auto"/>
              <w:rPr>
                <w:color w:val="404040"/>
              </w:rPr>
            </w:pPr>
          </w:p>
        </w:tc>
      </w:tr>
      <w:tr w:rsidR="00E14F2A" w:rsidRPr="007F4B89" w14:paraId="51372401" w14:textId="77777777" w:rsidTr="51235A2F">
        <w:trPr>
          <w:cantSplit/>
          <w:trHeight w:val="87"/>
        </w:trPr>
        <w:tc>
          <w:tcPr>
            <w:tcW w:w="265" w:type="dxa"/>
            <w:tcBorders>
              <w:top w:val="nil"/>
              <w:left w:val="single" w:sz="4" w:space="0" w:color="DBDBDB" w:themeColor="accent3" w:themeTint="66"/>
              <w:bottom w:val="nil"/>
              <w:right w:val="nil"/>
            </w:tcBorders>
            <w:shd w:val="clear" w:color="auto" w:fill="FAFAFA"/>
            <w:tcPrChange w:id="2747" w:author="Alicia Romero Lopez" w:date="2020-01-31T09:48:00Z">
              <w:tcPr>
                <w:tcW w:w="265" w:type="dxa"/>
                <w:tcBorders>
                  <w:top w:val="nil"/>
                  <w:left w:val="single" w:sz="4" w:space="0" w:color="DBDBDB"/>
                  <w:bottom w:val="nil"/>
                  <w:right w:val="nil"/>
                </w:tcBorders>
                <w:shd w:val="clear" w:color="auto" w:fill="FAFAFA"/>
              </w:tcPr>
            </w:tcPrChange>
          </w:tcPr>
          <w:p w14:paraId="46670BBC" w14:textId="77777777" w:rsidR="00E14F2A" w:rsidRPr="007F4B89" w:rsidRDefault="00E14F2A" w:rsidP="00E14F2A">
            <w:pPr>
              <w:rPr>
                <w:color w:val="404040"/>
                <w:sz w:val="16"/>
                <w:szCs w:val="16"/>
              </w:rPr>
            </w:pPr>
          </w:p>
        </w:tc>
        <w:tc>
          <w:tcPr>
            <w:tcW w:w="3960" w:type="dxa"/>
            <w:gridSpan w:val="2"/>
            <w:tcBorders>
              <w:top w:val="nil"/>
              <w:left w:val="nil"/>
              <w:bottom w:val="nil"/>
              <w:right w:val="nil"/>
            </w:tcBorders>
            <w:shd w:val="clear" w:color="auto" w:fill="FAFAFA"/>
            <w:vAlign w:val="center"/>
            <w:tcPrChange w:id="2748" w:author="Alicia Romero Lopez" w:date="2020-01-31T09:48:00Z">
              <w:tcPr>
                <w:tcW w:w="3960" w:type="dxa"/>
                <w:gridSpan w:val="2"/>
                <w:tcBorders>
                  <w:top w:val="nil"/>
                  <w:left w:val="nil"/>
                  <w:bottom w:val="nil"/>
                  <w:right w:val="nil"/>
                </w:tcBorders>
                <w:shd w:val="clear" w:color="auto" w:fill="FAFAFA"/>
              </w:tcPr>
            </w:tcPrChange>
          </w:tcPr>
          <w:p w14:paraId="7A3A05BB" w14:textId="77777777" w:rsidR="00E14F2A" w:rsidRPr="007F4B89" w:rsidRDefault="00E14F2A" w:rsidP="00E14F2A">
            <w:pPr>
              <w:rPr>
                <w:rFonts w:ascii="Open Sans Semibold" w:hAnsi="Open Sans Semibold" w:cs="Open Sans Semibold"/>
                <w:color w:val="FFFFFF"/>
                <w:sz w:val="16"/>
                <w:szCs w:val="16"/>
              </w:rPr>
            </w:pPr>
          </w:p>
        </w:tc>
        <w:tc>
          <w:tcPr>
            <w:tcW w:w="2052" w:type="dxa"/>
            <w:tcBorders>
              <w:top w:val="nil"/>
              <w:left w:val="nil"/>
              <w:bottom w:val="nil"/>
              <w:right w:val="nil"/>
            </w:tcBorders>
            <w:shd w:val="clear" w:color="auto" w:fill="FAFAFA"/>
            <w:vAlign w:val="center"/>
            <w:tcPrChange w:id="2749" w:author="Alicia Romero Lopez" w:date="2020-01-31T09:48:00Z">
              <w:tcPr>
                <w:tcW w:w="2052" w:type="dxa"/>
                <w:tcBorders>
                  <w:top w:val="nil"/>
                  <w:left w:val="nil"/>
                  <w:bottom w:val="nil"/>
                  <w:right w:val="nil"/>
                </w:tcBorders>
                <w:shd w:val="clear" w:color="auto" w:fill="FAFAFA"/>
              </w:tcPr>
            </w:tcPrChange>
          </w:tcPr>
          <w:p w14:paraId="1EFAE05B" w14:textId="77777777" w:rsidR="00E14F2A" w:rsidRPr="007F4B89" w:rsidRDefault="00E14F2A" w:rsidP="00E14F2A">
            <w:pPr>
              <w:rPr>
                <w:color w:val="404040"/>
                <w:sz w:val="16"/>
                <w:szCs w:val="16"/>
              </w:rPr>
            </w:pPr>
          </w:p>
        </w:tc>
        <w:tc>
          <w:tcPr>
            <w:tcW w:w="3888" w:type="dxa"/>
            <w:tcBorders>
              <w:top w:val="nil"/>
              <w:left w:val="nil"/>
              <w:bottom w:val="nil"/>
              <w:right w:val="nil"/>
            </w:tcBorders>
            <w:shd w:val="clear" w:color="auto" w:fill="FAFAFA"/>
            <w:vAlign w:val="center"/>
            <w:tcPrChange w:id="2750" w:author="Alicia Romero Lopez" w:date="2020-01-31T09:48:00Z">
              <w:tcPr>
                <w:tcW w:w="3888" w:type="dxa"/>
                <w:tcBorders>
                  <w:top w:val="nil"/>
                  <w:left w:val="nil"/>
                  <w:bottom w:val="nil"/>
                  <w:right w:val="nil"/>
                </w:tcBorders>
                <w:shd w:val="clear" w:color="auto" w:fill="FAFAFA"/>
              </w:tcPr>
            </w:tcPrChange>
          </w:tcPr>
          <w:p w14:paraId="197DBBA2" w14:textId="77777777" w:rsidR="00E14F2A" w:rsidRPr="007F4B89" w:rsidRDefault="00E14F2A" w:rsidP="00E14F2A">
            <w:pPr>
              <w:rPr>
                <w:color w:val="404040"/>
                <w:sz w:val="16"/>
                <w:szCs w:val="16"/>
              </w:rPr>
            </w:pPr>
          </w:p>
        </w:tc>
        <w:tc>
          <w:tcPr>
            <w:tcW w:w="270" w:type="dxa"/>
            <w:tcBorders>
              <w:top w:val="nil"/>
              <w:left w:val="nil"/>
              <w:bottom w:val="nil"/>
              <w:right w:val="single" w:sz="4" w:space="0" w:color="DBDBDB" w:themeColor="accent3" w:themeTint="66"/>
            </w:tcBorders>
            <w:shd w:val="clear" w:color="auto" w:fill="FAFAFA"/>
            <w:tcPrChange w:id="2751" w:author="Alicia Romero Lopez" w:date="2020-01-31T09:48:00Z">
              <w:tcPr>
                <w:tcW w:w="270" w:type="dxa"/>
                <w:tcBorders>
                  <w:top w:val="nil"/>
                  <w:left w:val="nil"/>
                  <w:bottom w:val="nil"/>
                  <w:right w:val="single" w:sz="4" w:space="0" w:color="DBDBDB"/>
                </w:tcBorders>
                <w:shd w:val="clear" w:color="auto" w:fill="FAFAFA"/>
              </w:tcPr>
            </w:tcPrChange>
          </w:tcPr>
          <w:p w14:paraId="0793EEA7" w14:textId="77777777" w:rsidR="00E14F2A" w:rsidRPr="007F4B89" w:rsidRDefault="00E14F2A" w:rsidP="00E14F2A">
            <w:pPr>
              <w:rPr>
                <w:color w:val="404040"/>
                <w:sz w:val="16"/>
                <w:szCs w:val="16"/>
              </w:rPr>
            </w:pPr>
          </w:p>
        </w:tc>
      </w:tr>
      <w:tr w:rsidR="00E14F2A" w:rsidRPr="007F4B89" w14:paraId="39F5B1D4" w14:textId="77777777" w:rsidTr="51235A2F">
        <w:trPr>
          <w:cantSplit/>
          <w:trHeight w:val="837"/>
        </w:trPr>
        <w:tc>
          <w:tcPr>
            <w:tcW w:w="265" w:type="dxa"/>
            <w:tcBorders>
              <w:top w:val="nil"/>
              <w:left w:val="single" w:sz="4" w:space="0" w:color="DBDBDB" w:themeColor="accent3" w:themeTint="66"/>
              <w:bottom w:val="nil"/>
              <w:right w:val="nil"/>
            </w:tcBorders>
            <w:shd w:val="clear" w:color="auto" w:fill="FAFAFA"/>
            <w:tcPrChange w:id="2752" w:author="Alicia Romero Lopez" w:date="2020-01-31T09:48:00Z">
              <w:tcPr>
                <w:tcW w:w="265" w:type="dxa"/>
                <w:tcBorders>
                  <w:top w:val="nil"/>
                  <w:left w:val="single" w:sz="4" w:space="0" w:color="DBDBDB"/>
                  <w:bottom w:val="nil"/>
                  <w:right w:val="nil"/>
                </w:tcBorders>
                <w:shd w:val="clear" w:color="auto" w:fill="FAFAFA"/>
              </w:tcPr>
            </w:tcPrChange>
          </w:tcPr>
          <w:p w14:paraId="4B6D2210" w14:textId="77777777" w:rsidR="00E14F2A" w:rsidRPr="007F4B89" w:rsidRDefault="00E14F2A" w:rsidP="00E14F2A">
            <w:pPr>
              <w:spacing w:before="120" w:after="120" w:line="256" w:lineRule="auto"/>
              <w:rPr>
                <w:color w:val="404040"/>
              </w:rPr>
            </w:pPr>
          </w:p>
        </w:tc>
        <w:tc>
          <w:tcPr>
            <w:tcW w:w="1440" w:type="dxa"/>
            <w:tcBorders>
              <w:top w:val="nil"/>
              <w:left w:val="nil"/>
              <w:bottom w:val="nil"/>
              <w:right w:val="nil"/>
            </w:tcBorders>
            <w:shd w:val="clear" w:color="auto" w:fill="11143F"/>
            <w:vAlign w:val="center"/>
            <w:hideMark/>
            <w:tcPrChange w:id="2753" w:author="Alicia Romero Lopez" w:date="2020-01-31T09:48:00Z">
              <w:tcPr>
                <w:tcW w:w="1440" w:type="dxa"/>
                <w:tcBorders>
                  <w:top w:val="nil"/>
                  <w:left w:val="nil"/>
                  <w:bottom w:val="nil"/>
                  <w:right w:val="nil"/>
                </w:tcBorders>
                <w:shd w:val="clear" w:color="auto" w:fill="11143F"/>
                <w:hideMark/>
              </w:tcPr>
            </w:tcPrChange>
          </w:tcPr>
          <w:p w14:paraId="34C0A8A3" w14:textId="77777777" w:rsidR="00E14F2A" w:rsidRPr="007F4B89" w:rsidRDefault="00E14F2A" w:rsidP="00E14F2A">
            <w:pPr>
              <w:spacing w:before="120" w:after="120" w:line="256" w:lineRule="auto"/>
              <w:jc w:val="center"/>
              <w:rPr>
                <w:rFonts w:ascii="Open Sans Semibold" w:hAnsi="Open Sans Semibold" w:cs="Open Sans Semibold"/>
                <w:color w:val="FFFFFF"/>
                <w:sz w:val="28"/>
                <w:szCs w:val="28"/>
              </w:rPr>
            </w:pPr>
            <w:r w:rsidRPr="007F4B89">
              <w:rPr>
                <w:rFonts w:ascii="Open Sans Semibold" w:hAnsi="Open Sans Semibold" w:cs="Open Sans Semibold"/>
                <w:color w:val="FFFFFF"/>
                <w:sz w:val="28"/>
                <w:szCs w:val="28"/>
              </w:rPr>
              <w:t>Step 6</w:t>
            </w:r>
          </w:p>
        </w:tc>
        <w:tc>
          <w:tcPr>
            <w:tcW w:w="8460" w:type="dxa"/>
            <w:gridSpan w:val="3"/>
            <w:tcBorders>
              <w:top w:val="nil"/>
              <w:left w:val="nil"/>
              <w:bottom w:val="nil"/>
              <w:right w:val="nil"/>
            </w:tcBorders>
            <w:shd w:val="clear" w:color="auto" w:fill="E5E5E5"/>
            <w:vAlign w:val="center"/>
            <w:hideMark/>
            <w:tcPrChange w:id="2754" w:author="Alicia Romero Lopez" w:date="2020-01-31T09:48:00Z">
              <w:tcPr>
                <w:tcW w:w="8460" w:type="dxa"/>
                <w:gridSpan w:val="3"/>
                <w:tcBorders>
                  <w:top w:val="nil"/>
                  <w:left w:val="nil"/>
                  <w:bottom w:val="nil"/>
                  <w:right w:val="nil"/>
                </w:tcBorders>
                <w:shd w:val="clear" w:color="auto" w:fill="E5E5E5"/>
                <w:hideMark/>
              </w:tcPr>
            </w:tcPrChange>
          </w:tcPr>
          <w:p w14:paraId="5E125379" w14:textId="77777777" w:rsidR="00E14F2A" w:rsidRPr="007F4B89" w:rsidRDefault="00E14F2A" w:rsidP="00E14F2A">
            <w:pPr>
              <w:spacing w:before="120" w:after="120" w:line="256" w:lineRule="auto"/>
              <w:outlineLvl w:val="2"/>
              <w:rPr>
                <w:rFonts w:ascii="Open Sans Semibold" w:hAnsi="Open Sans Semibold" w:cs="Open Sans Semibold"/>
                <w:color w:val="11143F"/>
              </w:rPr>
            </w:pPr>
            <w:r w:rsidRPr="007F4B89">
              <w:rPr>
                <w:rFonts w:ascii="Open Sans Semibold" w:hAnsi="Open Sans Semibold" w:cs="Open Sans Semibold"/>
                <w:color w:val="11143F"/>
              </w:rPr>
              <w:t xml:space="preserve">Inputs and Target </w:t>
            </w:r>
          </w:p>
          <w:p w14:paraId="00193622" w14:textId="77777777" w:rsidR="00E14F2A" w:rsidRPr="007F4B89" w:rsidRDefault="00E14F2A" w:rsidP="00E14F2A">
            <w:pPr>
              <w:spacing w:before="120" w:after="120" w:line="256" w:lineRule="auto"/>
              <w:rPr>
                <w:color w:val="404040"/>
              </w:rPr>
            </w:pPr>
            <w:r w:rsidRPr="007F4B89">
              <w:rPr>
                <w:color w:val="404040"/>
              </w:rPr>
              <w:t xml:space="preserve">Assuming you’d like to find a relationship between a student’s GPA in high school and a student’s GPA in the university. High school GPA is the independent variable that you’d want to represent using the variable X and University GPA is the dependent variable that you’d like to represent using the variable Y.  </w:t>
            </w:r>
          </w:p>
          <w:p w14:paraId="623E5C6A" w14:textId="77777777" w:rsidR="00E14F2A" w:rsidRPr="007F4B89" w:rsidRDefault="00E14F2A" w:rsidP="00E14F2A">
            <w:pPr>
              <w:spacing w:before="120" w:after="120" w:line="256" w:lineRule="auto"/>
              <w:rPr>
                <w:color w:val="404040"/>
              </w:rPr>
            </w:pPr>
            <w:r w:rsidRPr="007F4B89">
              <w:rPr>
                <w:color w:val="404040"/>
              </w:rPr>
              <w:t>In general, x can be more than one column. y is typically a single column (usually the last one).</w:t>
            </w:r>
          </w:p>
          <w:p w14:paraId="0D6C32D7" w14:textId="541584DB" w:rsidR="00E14F2A" w:rsidRPr="007F4B89" w:rsidRDefault="00E14F2A" w:rsidP="00E14F2A">
            <w:pPr>
              <w:spacing w:before="120" w:after="120" w:line="256" w:lineRule="auto"/>
              <w:rPr>
                <w:color w:val="404040"/>
              </w:rPr>
            </w:pPr>
            <w:r w:rsidRPr="007F4B89">
              <w:rPr>
                <w:color w:val="404040"/>
              </w:rPr>
              <w:t xml:space="preserve">In </w:t>
            </w:r>
            <w:ins w:id="2755" w:author="Chantelle Dubois Nishiyama" w:date="2020-02-19T21:38:00Z">
              <w:r w:rsidR="00F614EE">
                <w:rPr>
                  <w:color w:val="404040"/>
                </w:rPr>
                <w:t>P</w:t>
              </w:r>
            </w:ins>
            <w:del w:id="2756" w:author="Chantelle Dubois Nishiyama" w:date="2020-02-19T21:38:00Z">
              <w:r w:rsidRPr="007F4B89" w:rsidDel="00F614EE">
                <w:rPr>
                  <w:color w:val="404040"/>
                </w:rPr>
                <w:delText>p</w:delText>
              </w:r>
            </w:del>
            <w:r w:rsidRPr="007F4B89">
              <w:rPr>
                <w:color w:val="404040"/>
              </w:rPr>
              <w:t xml:space="preserve">andas you can access only a subset of the columns using the lines below: </w:t>
            </w:r>
          </w:p>
          <w:p w14:paraId="0AE72B8A" w14:textId="77777777" w:rsidR="00E14F2A" w:rsidRPr="007F4B89" w:rsidRDefault="00E14F2A" w:rsidP="00E14F2A">
            <w:pPr>
              <w:spacing w:before="120" w:after="120" w:line="256" w:lineRule="auto"/>
              <w:rPr>
                <w:color w:val="404040"/>
              </w:rPr>
            </w:pPr>
            <w:r w:rsidRPr="007F4B89">
              <w:rPr>
                <w:noProof/>
                <w:color w:val="404040"/>
              </w:rPr>
              <w:drawing>
                <wp:inline distT="0" distB="0" distL="0" distR="0" wp14:anchorId="1A08D729" wp14:editId="603310AA">
                  <wp:extent cx="5234940" cy="960120"/>
                  <wp:effectExtent l="0" t="0" r="3810" b="0"/>
                  <wp:docPr id="108"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234940" cy="960120"/>
                          </a:xfrm>
                          <a:prstGeom prst="rect">
                            <a:avLst/>
                          </a:prstGeom>
                          <a:noFill/>
                          <a:ln>
                            <a:noFill/>
                          </a:ln>
                        </pic:spPr>
                      </pic:pic>
                    </a:graphicData>
                  </a:graphic>
                </wp:inline>
              </w:drawing>
            </w:r>
          </w:p>
        </w:tc>
        <w:tc>
          <w:tcPr>
            <w:tcW w:w="270" w:type="dxa"/>
            <w:tcBorders>
              <w:top w:val="nil"/>
              <w:left w:val="nil"/>
              <w:bottom w:val="nil"/>
              <w:right w:val="single" w:sz="4" w:space="0" w:color="DBDBDB" w:themeColor="accent3" w:themeTint="66"/>
            </w:tcBorders>
            <w:shd w:val="clear" w:color="auto" w:fill="FAFAFA"/>
            <w:tcPrChange w:id="2757" w:author="Alicia Romero Lopez" w:date="2020-01-31T09:48:00Z">
              <w:tcPr>
                <w:tcW w:w="270" w:type="dxa"/>
                <w:tcBorders>
                  <w:top w:val="nil"/>
                  <w:left w:val="nil"/>
                  <w:bottom w:val="nil"/>
                  <w:right w:val="single" w:sz="4" w:space="0" w:color="DBDBDB"/>
                </w:tcBorders>
                <w:shd w:val="clear" w:color="auto" w:fill="FAFAFA"/>
              </w:tcPr>
            </w:tcPrChange>
          </w:tcPr>
          <w:p w14:paraId="617E00E8" w14:textId="77777777" w:rsidR="00E14F2A" w:rsidRPr="007F4B89" w:rsidRDefault="00E14F2A" w:rsidP="00E14F2A">
            <w:pPr>
              <w:spacing w:before="120" w:after="120" w:line="256" w:lineRule="auto"/>
              <w:rPr>
                <w:color w:val="404040"/>
              </w:rPr>
            </w:pPr>
          </w:p>
        </w:tc>
      </w:tr>
      <w:tr w:rsidR="00E14F2A" w:rsidRPr="007F4B89" w14:paraId="31B511E5" w14:textId="77777777" w:rsidTr="51235A2F">
        <w:trPr>
          <w:cantSplit/>
        </w:trPr>
        <w:tc>
          <w:tcPr>
            <w:tcW w:w="265" w:type="dxa"/>
            <w:tcBorders>
              <w:top w:val="nil"/>
              <w:left w:val="single" w:sz="4" w:space="0" w:color="DBDBDB" w:themeColor="accent3" w:themeTint="66"/>
              <w:bottom w:val="single" w:sz="4" w:space="0" w:color="DBDBDB" w:themeColor="accent3" w:themeTint="66"/>
              <w:right w:val="nil"/>
            </w:tcBorders>
            <w:shd w:val="clear" w:color="auto" w:fill="FAFAFA"/>
            <w:tcPrChange w:id="2758" w:author="Alicia Romero Lopez" w:date="2020-01-31T09:48:00Z">
              <w:tcPr>
                <w:tcW w:w="265" w:type="dxa"/>
                <w:tcBorders>
                  <w:top w:val="nil"/>
                  <w:left w:val="single" w:sz="4" w:space="0" w:color="DBDBDB"/>
                  <w:bottom w:val="single" w:sz="4" w:space="0" w:color="DBDBDB"/>
                  <w:right w:val="nil"/>
                </w:tcBorders>
                <w:shd w:val="clear" w:color="auto" w:fill="FAFAFA"/>
              </w:tcPr>
            </w:tcPrChange>
          </w:tcPr>
          <w:p w14:paraId="21B3DAEC" w14:textId="77777777" w:rsidR="00E14F2A" w:rsidRPr="007F4B89" w:rsidRDefault="00E14F2A" w:rsidP="00E14F2A">
            <w:pPr>
              <w:rPr>
                <w:color w:val="404040"/>
                <w:sz w:val="16"/>
                <w:szCs w:val="16"/>
              </w:rPr>
            </w:pPr>
          </w:p>
        </w:tc>
        <w:tc>
          <w:tcPr>
            <w:tcW w:w="3960" w:type="dxa"/>
            <w:gridSpan w:val="2"/>
            <w:tcBorders>
              <w:top w:val="nil"/>
              <w:left w:val="nil"/>
              <w:bottom w:val="single" w:sz="4" w:space="0" w:color="DBDBDB" w:themeColor="accent3" w:themeTint="66"/>
              <w:right w:val="nil"/>
            </w:tcBorders>
            <w:shd w:val="clear" w:color="auto" w:fill="FAFAFA"/>
            <w:vAlign w:val="center"/>
            <w:tcPrChange w:id="2759" w:author="Alicia Romero Lopez" w:date="2020-01-31T09:48:00Z">
              <w:tcPr>
                <w:tcW w:w="3960" w:type="dxa"/>
                <w:gridSpan w:val="2"/>
                <w:tcBorders>
                  <w:top w:val="nil"/>
                  <w:left w:val="nil"/>
                  <w:bottom w:val="single" w:sz="4" w:space="0" w:color="DBDBDB"/>
                  <w:right w:val="nil"/>
                </w:tcBorders>
                <w:shd w:val="clear" w:color="auto" w:fill="FAFAFA"/>
              </w:tcPr>
            </w:tcPrChange>
          </w:tcPr>
          <w:p w14:paraId="0BE25F76" w14:textId="77777777" w:rsidR="00E14F2A" w:rsidRPr="007F4B89" w:rsidRDefault="00E14F2A" w:rsidP="00E14F2A">
            <w:pPr>
              <w:rPr>
                <w:color w:val="404040"/>
                <w:sz w:val="16"/>
                <w:szCs w:val="16"/>
              </w:rPr>
            </w:pPr>
          </w:p>
        </w:tc>
        <w:tc>
          <w:tcPr>
            <w:tcW w:w="2052" w:type="dxa"/>
            <w:tcBorders>
              <w:top w:val="nil"/>
              <w:left w:val="nil"/>
              <w:bottom w:val="single" w:sz="4" w:space="0" w:color="DBDBDB" w:themeColor="accent3" w:themeTint="66"/>
              <w:right w:val="nil"/>
            </w:tcBorders>
            <w:shd w:val="clear" w:color="auto" w:fill="FAFAFA"/>
            <w:vAlign w:val="center"/>
            <w:tcPrChange w:id="2760" w:author="Alicia Romero Lopez" w:date="2020-01-31T09:48:00Z">
              <w:tcPr>
                <w:tcW w:w="2052" w:type="dxa"/>
                <w:tcBorders>
                  <w:top w:val="nil"/>
                  <w:left w:val="nil"/>
                  <w:bottom w:val="single" w:sz="4" w:space="0" w:color="DBDBDB"/>
                  <w:right w:val="nil"/>
                </w:tcBorders>
                <w:shd w:val="clear" w:color="auto" w:fill="FAFAFA"/>
              </w:tcPr>
            </w:tcPrChange>
          </w:tcPr>
          <w:p w14:paraId="0674EF89" w14:textId="77777777" w:rsidR="00E14F2A" w:rsidRPr="007F4B89" w:rsidRDefault="00E14F2A" w:rsidP="00E14F2A">
            <w:pPr>
              <w:rPr>
                <w:color w:val="404040"/>
                <w:sz w:val="16"/>
                <w:szCs w:val="16"/>
              </w:rPr>
            </w:pPr>
          </w:p>
        </w:tc>
        <w:tc>
          <w:tcPr>
            <w:tcW w:w="3888" w:type="dxa"/>
            <w:tcBorders>
              <w:top w:val="nil"/>
              <w:left w:val="nil"/>
              <w:bottom w:val="single" w:sz="4" w:space="0" w:color="DBDBDB" w:themeColor="accent3" w:themeTint="66"/>
              <w:right w:val="nil"/>
            </w:tcBorders>
            <w:shd w:val="clear" w:color="auto" w:fill="FAFAFA"/>
            <w:vAlign w:val="center"/>
            <w:tcPrChange w:id="2761" w:author="Alicia Romero Lopez" w:date="2020-01-31T09:48:00Z">
              <w:tcPr>
                <w:tcW w:w="3888" w:type="dxa"/>
                <w:tcBorders>
                  <w:top w:val="nil"/>
                  <w:left w:val="nil"/>
                  <w:bottom w:val="single" w:sz="4" w:space="0" w:color="DBDBDB"/>
                  <w:right w:val="nil"/>
                </w:tcBorders>
                <w:shd w:val="clear" w:color="auto" w:fill="FAFAFA"/>
              </w:tcPr>
            </w:tcPrChange>
          </w:tcPr>
          <w:p w14:paraId="4F16210D" w14:textId="77777777" w:rsidR="00E14F2A" w:rsidRPr="007F4B89" w:rsidRDefault="00E14F2A" w:rsidP="00E14F2A">
            <w:pPr>
              <w:rPr>
                <w:color w:val="404040"/>
                <w:sz w:val="16"/>
                <w:szCs w:val="16"/>
              </w:rPr>
            </w:pPr>
          </w:p>
        </w:tc>
        <w:tc>
          <w:tcPr>
            <w:tcW w:w="270" w:type="dxa"/>
            <w:tcBorders>
              <w:top w:val="nil"/>
              <w:left w:val="nil"/>
              <w:bottom w:val="single" w:sz="4" w:space="0" w:color="DBDBDB" w:themeColor="accent3" w:themeTint="66"/>
              <w:right w:val="single" w:sz="4" w:space="0" w:color="DBDBDB" w:themeColor="accent3" w:themeTint="66"/>
            </w:tcBorders>
            <w:shd w:val="clear" w:color="auto" w:fill="FAFAFA"/>
            <w:tcPrChange w:id="2762" w:author="Alicia Romero Lopez" w:date="2020-01-31T09:48:00Z">
              <w:tcPr>
                <w:tcW w:w="270" w:type="dxa"/>
                <w:tcBorders>
                  <w:top w:val="nil"/>
                  <w:left w:val="nil"/>
                  <w:bottom w:val="single" w:sz="4" w:space="0" w:color="DBDBDB"/>
                  <w:right w:val="single" w:sz="4" w:space="0" w:color="DBDBDB"/>
                </w:tcBorders>
                <w:shd w:val="clear" w:color="auto" w:fill="FAFAFA"/>
              </w:tcPr>
            </w:tcPrChange>
          </w:tcPr>
          <w:p w14:paraId="1EFED81A" w14:textId="77777777" w:rsidR="00E14F2A" w:rsidRPr="007F4B89" w:rsidRDefault="00E14F2A" w:rsidP="00E14F2A">
            <w:pPr>
              <w:rPr>
                <w:color w:val="404040"/>
                <w:sz w:val="16"/>
                <w:szCs w:val="16"/>
              </w:rPr>
            </w:pPr>
          </w:p>
        </w:tc>
      </w:tr>
    </w:tbl>
    <w:p w14:paraId="0A7C5DBB" w14:textId="77777777" w:rsidR="00E14F2A" w:rsidRPr="007F4B89" w:rsidRDefault="00E14F2A" w:rsidP="00E14F2A">
      <w:pPr>
        <w:spacing w:after="0" w:line="240" w:lineRule="auto"/>
        <w:rPr>
          <w:rFonts w:ascii="Open Sans" w:eastAsia="Open Sans" w:hAnsi="Open Sans" w:cs="Times New Roman"/>
          <w:color w:val="404040"/>
        </w:rPr>
      </w:pPr>
    </w:p>
    <w:p w14:paraId="602472BF" w14:textId="77777777" w:rsidR="00E14F2A" w:rsidRPr="007F4B89" w:rsidRDefault="005C3239" w:rsidP="00E14F2A">
      <w:pPr>
        <w:spacing w:after="0" w:line="240" w:lineRule="auto"/>
        <w:rPr>
          <w:rFonts w:ascii="Open Sans Semibold" w:eastAsia="Times New Roman" w:hAnsi="Open Sans Semibold" w:cs="Open Sans Semibold"/>
          <w:color w:val="11143F"/>
          <w:sz w:val="28"/>
          <w:szCs w:val="28"/>
        </w:rPr>
      </w:pPr>
      <w:commentRangeStart w:id="2763"/>
      <w:commentRangeEnd w:id="2763"/>
      <w:r>
        <w:rPr>
          <w:rStyle w:val="CommentReference"/>
          <w:color w:val="404040"/>
        </w:rPr>
        <w:commentReference w:id="2763"/>
      </w:r>
      <w:commentRangeStart w:id="2764"/>
      <w:commentRangeEnd w:id="2764"/>
      <w:r w:rsidR="007052B0">
        <w:rPr>
          <w:rStyle w:val="CommentReference"/>
          <w:color w:val="404040"/>
        </w:rPr>
        <w:commentReference w:id="2764"/>
      </w:r>
    </w:p>
    <w:p w14:paraId="715302D8" w14:textId="77777777" w:rsidR="00E14F2A" w:rsidRPr="007F4B89" w:rsidRDefault="00E14F2A" w:rsidP="00E14F2A">
      <w:pPr>
        <w:spacing w:after="0" w:line="240" w:lineRule="auto"/>
        <w:rPr>
          <w:rFonts w:ascii="Open Sans" w:eastAsia="Open Sans" w:hAnsi="Open Sans" w:cs="Times New Roman"/>
          <w:color w:val="404040"/>
        </w:rPr>
      </w:pPr>
    </w:p>
    <w:tbl>
      <w:tblPr>
        <w:tblStyle w:val="TableGrid4"/>
        <w:tblW w:w="104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Change w:id="2765" w:author="Alicia Romero Lopez" w:date="2020-01-31T09:48:00Z">
          <w:tblPr>
            <w:tblStyle w:val="TableGrid4"/>
            <w:tblW w:w="104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PrChange>
      </w:tblPr>
      <w:tblGrid>
        <w:gridCol w:w="90"/>
        <w:gridCol w:w="1350"/>
        <w:gridCol w:w="9000"/>
        <w:tblGridChange w:id="2766">
          <w:tblGrid>
            <w:gridCol w:w="360"/>
            <w:gridCol w:w="360"/>
            <w:gridCol w:w="360"/>
          </w:tblGrid>
        </w:tblGridChange>
      </w:tblGrid>
      <w:tr w:rsidR="00E14F2A" w:rsidRPr="007F4B89" w14:paraId="1B6DEDE0" w14:textId="77777777" w:rsidTr="51235A2F">
        <w:trPr>
          <w:trHeight w:val="638"/>
        </w:trPr>
        <w:tc>
          <w:tcPr>
            <w:tcW w:w="90" w:type="dxa"/>
            <w:shd w:val="clear" w:color="auto" w:fill="FFC33B"/>
            <w:vAlign w:val="center"/>
            <w:tcPrChange w:id="2767" w:author="Alicia Romero Lopez" w:date="2020-01-31T09:48:00Z">
              <w:tcPr>
                <w:tcW w:w="90" w:type="dxa"/>
                <w:shd w:val="clear" w:color="auto" w:fill="FFC33B"/>
              </w:tcPr>
            </w:tcPrChange>
          </w:tcPr>
          <w:p w14:paraId="18A1032B" w14:textId="77777777" w:rsidR="00E14F2A" w:rsidRPr="007F4B89" w:rsidRDefault="00E14F2A" w:rsidP="00E14F2A">
            <w:pPr>
              <w:spacing w:before="120" w:after="120" w:line="256" w:lineRule="auto"/>
              <w:rPr>
                <w:color w:val="404040"/>
              </w:rPr>
            </w:pPr>
          </w:p>
        </w:tc>
        <w:tc>
          <w:tcPr>
            <w:tcW w:w="1350" w:type="dxa"/>
            <w:shd w:val="clear" w:color="auto" w:fill="FFE8B2"/>
            <w:vAlign w:val="center"/>
            <w:hideMark/>
            <w:tcPrChange w:id="2768" w:author="Alicia Romero Lopez" w:date="2020-01-31T09:48:00Z">
              <w:tcPr>
                <w:tcW w:w="1350" w:type="dxa"/>
                <w:shd w:val="clear" w:color="auto" w:fill="FFE8B2"/>
                <w:hideMark/>
              </w:tcPr>
            </w:tcPrChange>
          </w:tcPr>
          <w:p w14:paraId="74035545" w14:textId="77777777" w:rsidR="00E14F2A" w:rsidRPr="007F4B89" w:rsidRDefault="00E14F2A" w:rsidP="00E14F2A">
            <w:pPr>
              <w:spacing w:before="120" w:after="120" w:line="256" w:lineRule="auto"/>
              <w:jc w:val="center"/>
              <w:rPr>
                <w:color w:val="404040"/>
              </w:rPr>
            </w:pPr>
            <w:r w:rsidRPr="007F4B89">
              <w:rPr>
                <w:noProof/>
                <w:color w:val="404040"/>
              </w:rPr>
              <w:drawing>
                <wp:inline distT="0" distB="0" distL="0" distR="0" wp14:anchorId="2213429F" wp14:editId="57EF80B6">
                  <wp:extent cx="685800" cy="685800"/>
                  <wp:effectExtent l="0" t="0" r="0" b="0"/>
                  <wp:docPr id="109"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85800" cy="685800"/>
                          </a:xfrm>
                          <a:prstGeom prst="rect">
                            <a:avLst/>
                          </a:prstGeom>
                          <a:noFill/>
                          <a:ln>
                            <a:noFill/>
                          </a:ln>
                        </pic:spPr>
                      </pic:pic>
                    </a:graphicData>
                  </a:graphic>
                </wp:inline>
              </w:drawing>
            </w:r>
          </w:p>
        </w:tc>
        <w:tc>
          <w:tcPr>
            <w:tcW w:w="9000" w:type="dxa"/>
            <w:shd w:val="clear" w:color="auto" w:fill="FFE8B2"/>
            <w:vAlign w:val="center"/>
            <w:hideMark/>
            <w:tcPrChange w:id="2769" w:author="Alicia Romero Lopez" w:date="2020-01-31T09:48:00Z">
              <w:tcPr>
                <w:tcW w:w="9000" w:type="dxa"/>
                <w:shd w:val="clear" w:color="auto" w:fill="FFE8B2"/>
                <w:hideMark/>
              </w:tcPr>
            </w:tcPrChange>
          </w:tcPr>
          <w:p w14:paraId="3EEB314D" w14:textId="51D648EB" w:rsidR="00E14F2A" w:rsidRPr="007F4B89" w:rsidRDefault="004D0A9D" w:rsidP="00E14F2A">
            <w:pPr>
              <w:spacing w:before="120" w:after="120" w:line="256" w:lineRule="auto"/>
              <w:ind w:left="274" w:right="274"/>
              <w:rPr>
                <w:rFonts w:ascii="Open Sans Semibold" w:hAnsi="Open Sans Semibold" w:cs="Open Sans Semibold"/>
                <w:color w:val="404040"/>
                <w:sz w:val="24"/>
                <w:szCs w:val="24"/>
              </w:rPr>
            </w:pPr>
            <w:r>
              <w:rPr>
                <w:rFonts w:ascii="Open Sans Semibold" w:hAnsi="Open Sans Semibold" w:cs="Open Sans Semibold"/>
                <w:color w:val="404040"/>
                <w:sz w:val="24"/>
                <w:szCs w:val="24"/>
              </w:rPr>
              <w:t>Note about c</w:t>
            </w:r>
            <w:r w:rsidR="00E14F2A" w:rsidRPr="007F4B89">
              <w:rPr>
                <w:rFonts w:ascii="Open Sans Semibold" w:hAnsi="Open Sans Semibold" w:cs="Open Sans Semibold"/>
                <w:color w:val="404040"/>
                <w:sz w:val="24"/>
                <w:szCs w:val="24"/>
              </w:rPr>
              <w:t xml:space="preserve">reating CSV Files </w:t>
            </w:r>
          </w:p>
          <w:p w14:paraId="5FCF2CEA" w14:textId="77777777" w:rsidR="00E14F2A" w:rsidRPr="007F4B89" w:rsidRDefault="00E14F2A" w:rsidP="00E14F2A">
            <w:pPr>
              <w:spacing w:before="120" w:after="120" w:line="256" w:lineRule="auto"/>
              <w:ind w:left="274" w:right="274"/>
              <w:rPr>
                <w:rFonts w:cs="Open Sans"/>
                <w:color w:val="404040"/>
                <w:sz w:val="24"/>
                <w:szCs w:val="24"/>
              </w:rPr>
            </w:pPr>
            <w:r w:rsidRPr="007F4B89">
              <w:rPr>
                <w:rFonts w:cs="Open Sans"/>
                <w:color w:val="404040"/>
                <w:sz w:val="24"/>
                <w:szCs w:val="24"/>
              </w:rPr>
              <w:t>Any text editor (notepad, notepad++, vi …) can create, open, and edit CSV files.</w:t>
            </w:r>
          </w:p>
          <w:p w14:paraId="29FAF3F6" w14:textId="77777777" w:rsidR="00E14F2A" w:rsidRPr="007F4B89" w:rsidRDefault="00E14F2A" w:rsidP="00E14F2A">
            <w:pPr>
              <w:spacing w:before="120" w:after="120" w:line="256" w:lineRule="auto"/>
              <w:ind w:left="274" w:right="274"/>
              <w:rPr>
                <w:rFonts w:cs="Open Sans"/>
                <w:color w:val="404040"/>
                <w:sz w:val="24"/>
                <w:szCs w:val="24"/>
              </w:rPr>
            </w:pPr>
            <w:r w:rsidRPr="007F4B89">
              <w:rPr>
                <w:rFonts w:cs="Open Sans"/>
                <w:color w:val="404040"/>
                <w:sz w:val="24"/>
                <w:szCs w:val="24"/>
              </w:rPr>
              <w:t>Also, Microsoft Excel and OpenOffice can Save spreadsheet files as CSV files.</w:t>
            </w:r>
          </w:p>
        </w:tc>
      </w:tr>
    </w:tbl>
    <w:p w14:paraId="634B651E" w14:textId="77777777" w:rsidR="00E14F2A" w:rsidRPr="007F4B89" w:rsidRDefault="00E14F2A" w:rsidP="00E14F2A">
      <w:pPr>
        <w:spacing w:after="0" w:line="240" w:lineRule="auto"/>
        <w:rPr>
          <w:rFonts w:ascii="Open Sans" w:eastAsia="Open Sans" w:hAnsi="Open Sans" w:cs="Times New Roman"/>
          <w:color w:val="404040"/>
        </w:rPr>
      </w:pPr>
    </w:p>
    <w:p w14:paraId="5E731952" w14:textId="77777777" w:rsidR="00E14F2A" w:rsidRPr="007F4B89" w:rsidRDefault="00E14F2A" w:rsidP="00E14F2A">
      <w:pPr>
        <w:spacing w:before="120" w:after="120" w:line="256" w:lineRule="auto"/>
        <w:rPr>
          <w:rFonts w:ascii="Open Sans" w:eastAsia="Open Sans" w:hAnsi="Open Sans" w:cs="Times New Roman"/>
          <w:color w:val="404040"/>
        </w:rPr>
      </w:pPr>
    </w:p>
    <w:tbl>
      <w:tblPr>
        <w:tblStyle w:val="TableGrid4"/>
        <w:tblW w:w="10440" w:type="dxa"/>
        <w:tblBorders>
          <w:top w:val="single" w:sz="4" w:space="0" w:color="DBDBDB"/>
          <w:left w:val="single" w:sz="4" w:space="0" w:color="DBDBDB"/>
          <w:bottom w:val="single" w:sz="4" w:space="0" w:color="DBDBDB"/>
          <w:right w:val="single" w:sz="4" w:space="0" w:color="DBDBDB"/>
          <w:insideH w:val="none" w:sz="0" w:space="0" w:color="auto"/>
          <w:insideV w:val="none" w:sz="0" w:space="0" w:color="auto"/>
        </w:tblBorders>
        <w:tblLayout w:type="fixed"/>
        <w:tblCellMar>
          <w:left w:w="115" w:type="dxa"/>
          <w:right w:w="115" w:type="dxa"/>
        </w:tblCellMar>
        <w:tblLook w:val="04A0" w:firstRow="1" w:lastRow="0" w:firstColumn="1" w:lastColumn="0" w:noHBand="0" w:noVBand="1"/>
        <w:tblPrChange w:id="2770" w:author="Alicia Romero Lopez" w:date="2020-01-31T09:48:00Z">
          <w:tblPr>
            <w:tblStyle w:val="TableGrid4"/>
            <w:tblW w:w="10440" w:type="dxa"/>
            <w:tblBorders>
              <w:top w:val="single" w:sz="4" w:space="0" w:color="DBDBDB"/>
              <w:left w:val="single" w:sz="4" w:space="0" w:color="DBDBDB"/>
              <w:bottom w:val="single" w:sz="4" w:space="0" w:color="DBDBDB"/>
              <w:right w:val="single" w:sz="4" w:space="0" w:color="DBDBDB"/>
              <w:insideH w:val="none" w:sz="0" w:space="0" w:color="auto"/>
              <w:insideV w:val="none" w:sz="0" w:space="0" w:color="auto"/>
            </w:tblBorders>
            <w:tblLayout w:type="fixed"/>
            <w:tblCellMar>
              <w:left w:w="115" w:type="dxa"/>
              <w:right w:w="115" w:type="dxa"/>
            </w:tblCellMar>
            <w:tblLook w:val="04A0" w:firstRow="1" w:lastRow="0" w:firstColumn="1" w:lastColumn="0" w:noHBand="0" w:noVBand="1"/>
          </w:tblPr>
        </w:tblPrChange>
      </w:tblPr>
      <w:tblGrid>
        <w:gridCol w:w="265"/>
        <w:gridCol w:w="1441"/>
        <w:gridCol w:w="2521"/>
        <w:gridCol w:w="2053"/>
        <w:gridCol w:w="3890"/>
        <w:gridCol w:w="270"/>
        <w:tblGridChange w:id="2771">
          <w:tblGrid>
            <w:gridCol w:w="360"/>
            <w:gridCol w:w="360"/>
            <w:gridCol w:w="360"/>
            <w:gridCol w:w="360"/>
            <w:gridCol w:w="360"/>
            <w:gridCol w:w="360"/>
          </w:tblGrid>
        </w:tblGridChange>
      </w:tblGrid>
      <w:tr w:rsidR="00E14F2A" w:rsidRPr="007F4B89" w14:paraId="1ED03E78" w14:textId="77777777" w:rsidTr="51235A2F">
        <w:trPr>
          <w:cantSplit/>
        </w:trPr>
        <w:tc>
          <w:tcPr>
            <w:tcW w:w="10435" w:type="dxa"/>
            <w:gridSpan w:val="6"/>
            <w:tcBorders>
              <w:top w:val="single" w:sz="4" w:space="0" w:color="DBDBDB" w:themeColor="accent3" w:themeTint="66"/>
              <w:left w:val="single" w:sz="4" w:space="0" w:color="DBDBDB" w:themeColor="accent3" w:themeTint="66"/>
              <w:bottom w:val="nil"/>
              <w:right w:val="single" w:sz="4" w:space="0" w:color="DBDBDB" w:themeColor="accent3" w:themeTint="66"/>
            </w:tcBorders>
            <w:shd w:val="clear" w:color="auto" w:fill="FAFAFA"/>
            <w:hideMark/>
            <w:tcPrChange w:id="2772" w:author="Alicia Romero Lopez" w:date="2020-01-31T09:48:00Z">
              <w:tcPr>
                <w:tcW w:w="10435" w:type="dxa"/>
                <w:gridSpan w:val="6"/>
                <w:tcBorders>
                  <w:top w:val="single" w:sz="4" w:space="0" w:color="DBDBDB"/>
                  <w:left w:val="single" w:sz="4" w:space="0" w:color="DBDBDB"/>
                  <w:bottom w:val="nil"/>
                  <w:right w:val="single" w:sz="4" w:space="0" w:color="DBDBDB"/>
                </w:tcBorders>
                <w:shd w:val="clear" w:color="auto" w:fill="FAFAFA"/>
                <w:hideMark/>
              </w:tcPr>
            </w:tcPrChange>
          </w:tcPr>
          <w:p w14:paraId="009F4E70" w14:textId="77777777" w:rsidR="00E14F2A" w:rsidRPr="007F4B89" w:rsidRDefault="00E14F2A" w:rsidP="00E14F2A">
            <w:pPr>
              <w:spacing w:before="120" w:after="120" w:line="256" w:lineRule="auto"/>
              <w:outlineLvl w:val="2"/>
              <w:rPr>
                <w:rFonts w:ascii="Open Sans Semibold" w:hAnsi="Open Sans Semibold" w:cs="Open Sans Semibold"/>
                <w:color w:val="11143F"/>
              </w:rPr>
            </w:pPr>
            <w:r w:rsidRPr="007F4B89">
              <w:rPr>
                <w:rFonts w:ascii="Open Sans Semibold" w:hAnsi="Open Sans Semibold" w:cs="Open Sans Semibold"/>
                <w:color w:val="11143F"/>
              </w:rPr>
              <w:t>Extracting Data from Pandas Data Frames</w:t>
            </w:r>
          </w:p>
          <w:p w14:paraId="74624B22" w14:textId="2D311E06" w:rsidR="003A3165" w:rsidRDefault="002106C3" w:rsidP="002106C3">
            <w:pPr>
              <w:spacing w:before="120" w:after="120" w:line="256" w:lineRule="auto"/>
              <w:rPr>
                <w:ins w:id="2773" w:author="RoboGarden Team" w:date="2020-01-23T17:36:00Z"/>
                <w:color w:val="404040"/>
              </w:rPr>
            </w:pPr>
            <w:r>
              <w:rPr>
                <w:color w:val="404040"/>
              </w:rPr>
              <w:t xml:space="preserve">Needless to say, you will </w:t>
            </w:r>
            <w:r w:rsidR="00E14F2A" w:rsidRPr="007F4B89">
              <w:rPr>
                <w:color w:val="404040"/>
              </w:rPr>
              <w:t xml:space="preserve">need to extract data from columns or from rows. </w:t>
            </w:r>
          </w:p>
          <w:p w14:paraId="7A90C486" w14:textId="5896A637" w:rsidR="00E14F2A" w:rsidRPr="007F4B89" w:rsidRDefault="00E14F2A">
            <w:pPr>
              <w:spacing w:before="120" w:after="120" w:line="256" w:lineRule="auto"/>
              <w:rPr>
                <w:color w:val="404040"/>
              </w:rPr>
            </w:pPr>
            <w:r w:rsidRPr="007F4B89">
              <w:rPr>
                <w:color w:val="404040"/>
              </w:rPr>
              <w:t xml:space="preserve">In the following </w:t>
            </w:r>
            <w:commentRangeStart w:id="2774"/>
            <w:commentRangeStart w:id="2775"/>
            <w:r w:rsidRPr="007F4B89">
              <w:rPr>
                <w:color w:val="404040"/>
              </w:rPr>
              <w:t>section</w:t>
            </w:r>
            <w:ins w:id="2776" w:author="Chantelle Dubois Nishiyama" w:date="2020-02-19T21:39:00Z">
              <w:r w:rsidR="00F614EE">
                <w:rPr>
                  <w:color w:val="404040"/>
                </w:rPr>
                <w:t>,</w:t>
              </w:r>
            </w:ins>
            <w:r w:rsidRPr="007F4B89">
              <w:rPr>
                <w:color w:val="404040"/>
              </w:rPr>
              <w:t xml:space="preserve"> you</w:t>
            </w:r>
            <w:ins w:id="2777" w:author="RoboGarden Team" w:date="2020-01-23T17:36:00Z">
              <w:r w:rsidR="003A3165">
                <w:rPr>
                  <w:color w:val="404040"/>
                </w:rPr>
                <w:t xml:space="preserve"> will</w:t>
              </w:r>
            </w:ins>
            <w:del w:id="2778" w:author="RoboGarden Team" w:date="2020-01-23T17:36:00Z">
              <w:r w:rsidRPr="007F4B89" w:rsidDel="003A3165">
                <w:rPr>
                  <w:color w:val="404040"/>
                </w:rPr>
                <w:delText>’ll</w:delText>
              </w:r>
            </w:del>
            <w:r w:rsidRPr="007F4B89">
              <w:rPr>
                <w:color w:val="404040"/>
              </w:rPr>
              <w:t xml:space="preserve"> </w:t>
            </w:r>
            <w:commentRangeEnd w:id="2774"/>
            <w:r w:rsidR="0058332E">
              <w:rPr>
                <w:rStyle w:val="CommentReference"/>
                <w:color w:val="404040"/>
              </w:rPr>
              <w:commentReference w:id="2774"/>
            </w:r>
            <w:commentRangeEnd w:id="2775"/>
            <w:r w:rsidR="007052B0">
              <w:rPr>
                <w:rStyle w:val="CommentReference"/>
                <w:color w:val="404040"/>
              </w:rPr>
              <w:commentReference w:id="2775"/>
            </w:r>
            <w:r w:rsidRPr="007F4B89">
              <w:rPr>
                <w:color w:val="404040"/>
              </w:rPr>
              <w:t xml:space="preserve">learn about </w:t>
            </w:r>
            <w:commentRangeStart w:id="2779"/>
            <w:del w:id="2780" w:author="RoboGarden Team" w:date="2020-01-23T17:36:00Z">
              <w:r w:rsidRPr="007F4B89" w:rsidDel="003A3165">
                <w:rPr>
                  <w:color w:val="404040"/>
                </w:rPr>
                <w:delText>traversing</w:delText>
              </w:r>
              <w:commentRangeEnd w:id="2779"/>
              <w:r w:rsidR="0058332E" w:rsidDel="003A3165">
                <w:rPr>
                  <w:rStyle w:val="CommentReference"/>
                  <w:color w:val="404040"/>
                </w:rPr>
                <w:commentReference w:id="2779"/>
              </w:r>
              <w:r w:rsidRPr="007F4B89" w:rsidDel="003A3165">
                <w:rPr>
                  <w:color w:val="404040"/>
                </w:rPr>
                <w:delText xml:space="preserve"> </w:delText>
              </w:r>
            </w:del>
            <w:ins w:id="2781" w:author="RoboGarden Team" w:date="2020-01-23T17:36:00Z">
              <w:r w:rsidR="003A3165">
                <w:rPr>
                  <w:color w:val="404040"/>
                </w:rPr>
                <w:t>accessing elements of</w:t>
              </w:r>
              <w:r w:rsidR="003A3165" w:rsidRPr="007F4B89">
                <w:rPr>
                  <w:color w:val="404040"/>
                </w:rPr>
                <w:t xml:space="preserve"> </w:t>
              </w:r>
            </w:ins>
            <w:r w:rsidRPr="007F4B89">
              <w:rPr>
                <w:color w:val="404040"/>
              </w:rPr>
              <w:t xml:space="preserve">a pandas </w:t>
            </w:r>
            <w:del w:id="2782" w:author="RoboGarden Team" w:date="2020-01-23T17:36:00Z">
              <w:r w:rsidRPr="007F4B89" w:rsidDel="003A3165">
                <w:rPr>
                  <w:color w:val="404040"/>
                </w:rPr>
                <w:delText>dataframe</w:delText>
              </w:r>
            </w:del>
            <w:ins w:id="2783" w:author="RoboGarden Team" w:date="2020-01-23T17:36:00Z">
              <w:r w:rsidR="003A3165" w:rsidRPr="007F4B89">
                <w:rPr>
                  <w:color w:val="404040"/>
                </w:rPr>
                <w:t>data frame</w:t>
              </w:r>
            </w:ins>
            <w:r w:rsidRPr="007F4B89">
              <w:rPr>
                <w:color w:val="404040"/>
              </w:rPr>
              <w:t xml:space="preserve"> and extracting data from specific cells. </w:t>
            </w:r>
          </w:p>
        </w:tc>
      </w:tr>
      <w:tr w:rsidR="00E14F2A" w:rsidRPr="007F4B89" w14:paraId="46CCCB61" w14:textId="77777777" w:rsidTr="51235A2F">
        <w:trPr>
          <w:cantSplit/>
          <w:trHeight w:val="837"/>
        </w:trPr>
        <w:tc>
          <w:tcPr>
            <w:tcW w:w="265" w:type="dxa"/>
            <w:tcBorders>
              <w:top w:val="nil"/>
              <w:left w:val="single" w:sz="4" w:space="0" w:color="DBDBDB" w:themeColor="accent3" w:themeTint="66"/>
              <w:bottom w:val="nil"/>
              <w:right w:val="nil"/>
            </w:tcBorders>
            <w:shd w:val="clear" w:color="auto" w:fill="FAFAFA"/>
            <w:tcPrChange w:id="2784" w:author="Alicia Romero Lopez" w:date="2020-01-31T09:48:00Z">
              <w:tcPr>
                <w:tcW w:w="265" w:type="dxa"/>
                <w:tcBorders>
                  <w:top w:val="nil"/>
                  <w:left w:val="single" w:sz="4" w:space="0" w:color="DBDBDB"/>
                  <w:bottom w:val="nil"/>
                  <w:right w:val="nil"/>
                </w:tcBorders>
                <w:shd w:val="clear" w:color="auto" w:fill="FAFAFA"/>
              </w:tcPr>
            </w:tcPrChange>
          </w:tcPr>
          <w:p w14:paraId="35F9554A" w14:textId="77777777" w:rsidR="00E14F2A" w:rsidRPr="007F4B89" w:rsidRDefault="00E14F2A" w:rsidP="00E14F2A">
            <w:pPr>
              <w:spacing w:before="120" w:after="120" w:line="256" w:lineRule="auto"/>
              <w:rPr>
                <w:color w:val="404040"/>
              </w:rPr>
            </w:pPr>
          </w:p>
        </w:tc>
        <w:tc>
          <w:tcPr>
            <w:tcW w:w="1440" w:type="dxa"/>
            <w:tcBorders>
              <w:top w:val="nil"/>
              <w:left w:val="nil"/>
              <w:bottom w:val="nil"/>
              <w:right w:val="nil"/>
            </w:tcBorders>
            <w:shd w:val="clear" w:color="auto" w:fill="11143F"/>
            <w:vAlign w:val="center"/>
            <w:hideMark/>
            <w:tcPrChange w:id="2785" w:author="Alicia Romero Lopez" w:date="2020-01-31T09:48:00Z">
              <w:tcPr>
                <w:tcW w:w="1440" w:type="dxa"/>
                <w:tcBorders>
                  <w:top w:val="nil"/>
                  <w:left w:val="nil"/>
                  <w:bottom w:val="nil"/>
                  <w:right w:val="nil"/>
                </w:tcBorders>
                <w:shd w:val="clear" w:color="auto" w:fill="11143F"/>
                <w:hideMark/>
              </w:tcPr>
            </w:tcPrChange>
          </w:tcPr>
          <w:p w14:paraId="3949CD9A" w14:textId="77777777" w:rsidR="00E14F2A" w:rsidRPr="007F4B89" w:rsidRDefault="00E14F2A" w:rsidP="00E14F2A">
            <w:pPr>
              <w:spacing w:before="120" w:after="120" w:line="256" w:lineRule="auto"/>
              <w:outlineLvl w:val="2"/>
              <w:rPr>
                <w:rFonts w:ascii="Open Sans Semibold" w:hAnsi="Open Sans Semibold" w:cs="Open Sans Semibold"/>
                <w:color w:val="11143F"/>
              </w:rPr>
            </w:pPr>
            <w:r w:rsidRPr="007F4B89">
              <w:rPr>
                <w:rFonts w:ascii="Open Sans Semibold" w:hAnsi="Open Sans Semibold" w:cs="Open Sans Semibold"/>
                <w:color w:val="11143F"/>
              </w:rPr>
              <w:t>1</w:t>
            </w:r>
          </w:p>
        </w:tc>
        <w:tc>
          <w:tcPr>
            <w:tcW w:w="8460" w:type="dxa"/>
            <w:gridSpan w:val="3"/>
            <w:tcBorders>
              <w:top w:val="nil"/>
              <w:left w:val="nil"/>
              <w:bottom w:val="nil"/>
              <w:right w:val="nil"/>
            </w:tcBorders>
            <w:shd w:val="clear" w:color="auto" w:fill="E5E5E5"/>
            <w:vAlign w:val="center"/>
            <w:hideMark/>
            <w:tcPrChange w:id="2786" w:author="Alicia Romero Lopez" w:date="2020-01-31T09:48:00Z">
              <w:tcPr>
                <w:tcW w:w="8460" w:type="dxa"/>
                <w:gridSpan w:val="3"/>
                <w:tcBorders>
                  <w:top w:val="nil"/>
                  <w:left w:val="nil"/>
                  <w:bottom w:val="nil"/>
                  <w:right w:val="nil"/>
                </w:tcBorders>
                <w:shd w:val="clear" w:color="auto" w:fill="E5E5E5"/>
                <w:hideMark/>
              </w:tcPr>
            </w:tcPrChange>
          </w:tcPr>
          <w:p w14:paraId="5F615EFD" w14:textId="77777777" w:rsidR="00E14F2A" w:rsidRPr="007F4B89" w:rsidRDefault="00E14F2A" w:rsidP="00E14F2A">
            <w:pPr>
              <w:spacing w:before="120" w:after="120" w:line="256" w:lineRule="auto"/>
              <w:outlineLvl w:val="2"/>
              <w:rPr>
                <w:rFonts w:ascii="Open Sans Semibold" w:hAnsi="Open Sans Semibold" w:cs="Open Sans Semibold"/>
                <w:color w:val="11143F"/>
              </w:rPr>
            </w:pPr>
            <w:r w:rsidRPr="007F4B89">
              <w:rPr>
                <w:rFonts w:ascii="Open Sans Semibold" w:hAnsi="Open Sans Semibold" w:cs="Open Sans Semibold"/>
                <w:color w:val="11143F"/>
              </w:rPr>
              <w:t xml:space="preserve">Columns </w:t>
            </w:r>
          </w:p>
          <w:p w14:paraId="35860C24" w14:textId="267371F6" w:rsidR="00E14F2A" w:rsidRPr="007F4B89" w:rsidRDefault="00E14F2A" w:rsidP="00E14F2A">
            <w:pPr>
              <w:spacing w:before="120" w:after="120" w:line="256" w:lineRule="auto"/>
              <w:rPr>
                <w:color w:val="404040"/>
              </w:rPr>
            </w:pPr>
            <w:r w:rsidRPr="007F4B89">
              <w:rPr>
                <w:color w:val="404040"/>
              </w:rPr>
              <w:t xml:space="preserve">As mentioned before, extracting specific columns could be easily done in </w:t>
            </w:r>
            <w:ins w:id="2787" w:author="Chantelle Dubois Nishiyama" w:date="2020-02-19T21:39:00Z">
              <w:r w:rsidR="00F614EE">
                <w:rPr>
                  <w:color w:val="404040"/>
                </w:rPr>
                <w:t>P</w:t>
              </w:r>
            </w:ins>
            <w:del w:id="2788" w:author="Chantelle Dubois Nishiyama" w:date="2020-02-19T21:39:00Z">
              <w:r w:rsidRPr="007F4B89" w:rsidDel="00F614EE">
                <w:rPr>
                  <w:color w:val="404040"/>
                </w:rPr>
                <w:delText>p</w:delText>
              </w:r>
            </w:del>
            <w:r w:rsidRPr="007F4B89">
              <w:rPr>
                <w:color w:val="404040"/>
              </w:rPr>
              <w:t xml:space="preserve">andas using the column names. </w:t>
            </w:r>
          </w:p>
          <w:p w14:paraId="728CA10F" w14:textId="77777777" w:rsidR="00E14F2A" w:rsidRPr="007F4B89" w:rsidRDefault="00E14F2A" w:rsidP="00E14F2A">
            <w:pPr>
              <w:spacing w:before="120" w:after="120" w:line="256" w:lineRule="auto"/>
              <w:rPr>
                <w:b/>
                <w:color w:val="404040"/>
              </w:rPr>
            </w:pPr>
            <w:r w:rsidRPr="007F4B89">
              <w:rPr>
                <w:b/>
                <w:color w:val="404040"/>
              </w:rPr>
              <w:t xml:space="preserve">Example: </w:t>
            </w:r>
          </w:p>
          <w:p w14:paraId="180BB071" w14:textId="77777777" w:rsidR="00E14F2A" w:rsidRPr="007F4B89" w:rsidRDefault="00E14F2A" w:rsidP="00E14F2A">
            <w:pPr>
              <w:spacing w:before="120" w:after="120" w:line="256" w:lineRule="auto"/>
              <w:rPr>
                <w:color w:val="404040"/>
                <w:sz w:val="23"/>
                <w:szCs w:val="23"/>
              </w:rPr>
            </w:pPr>
            <w:r w:rsidRPr="007F4B89">
              <w:rPr>
                <w:color w:val="404040"/>
                <w:sz w:val="23"/>
                <w:szCs w:val="23"/>
              </w:rPr>
              <w:t>Assume we have the shown dataset stored in a CSV file.</w:t>
            </w:r>
          </w:p>
          <w:p w14:paraId="137C996C" w14:textId="77777777" w:rsidR="00E14F2A" w:rsidRPr="007F4B89" w:rsidRDefault="00E14F2A" w:rsidP="00E14F2A">
            <w:pPr>
              <w:spacing w:before="120" w:after="120" w:line="256" w:lineRule="auto"/>
              <w:rPr>
                <w:color w:val="404040"/>
                <w:sz w:val="23"/>
                <w:szCs w:val="23"/>
              </w:rPr>
            </w:pPr>
            <w:r w:rsidRPr="007F4B89">
              <w:rPr>
                <w:noProof/>
                <w:color w:val="404040"/>
              </w:rPr>
              <w:drawing>
                <wp:inline distT="0" distB="0" distL="0" distR="0" wp14:anchorId="1A29B3BD" wp14:editId="4CE12989">
                  <wp:extent cx="4267200" cy="1905000"/>
                  <wp:effectExtent l="0" t="0" r="0" b="0"/>
                  <wp:docPr id="110"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267200" cy="1905000"/>
                          </a:xfrm>
                          <a:prstGeom prst="rect">
                            <a:avLst/>
                          </a:prstGeom>
                          <a:noFill/>
                          <a:ln>
                            <a:noFill/>
                          </a:ln>
                        </pic:spPr>
                      </pic:pic>
                    </a:graphicData>
                  </a:graphic>
                </wp:inline>
              </w:drawing>
            </w:r>
          </w:p>
          <w:p w14:paraId="2E168AD1" w14:textId="35E7A603" w:rsidR="00E14F2A" w:rsidRPr="007F4B89" w:rsidRDefault="00E14F2A" w:rsidP="00E14F2A">
            <w:pPr>
              <w:spacing w:before="120" w:after="120" w:line="256" w:lineRule="auto"/>
              <w:rPr>
                <w:color w:val="404040"/>
                <w:sz w:val="23"/>
                <w:szCs w:val="23"/>
              </w:rPr>
            </w:pPr>
            <w:r w:rsidRPr="007F4B89">
              <w:rPr>
                <w:color w:val="404040"/>
                <w:sz w:val="23"/>
                <w:szCs w:val="23"/>
              </w:rPr>
              <w:t>We want to extract only two columns</w:t>
            </w:r>
            <w:ins w:id="2789" w:author="Chantelle Dubois Nishiyama" w:date="2020-02-19T21:39:00Z">
              <w:r w:rsidR="00F614EE">
                <w:rPr>
                  <w:color w:val="404040"/>
                  <w:sz w:val="23"/>
                  <w:szCs w:val="23"/>
                </w:rPr>
                <w:t>,</w:t>
              </w:r>
            </w:ins>
            <w:r w:rsidRPr="007F4B89">
              <w:rPr>
                <w:color w:val="404040"/>
                <w:sz w:val="23"/>
                <w:szCs w:val="23"/>
              </w:rPr>
              <w:t xml:space="preserve"> the High school GPA and the University GPA. Just pass the names inside of the square brackets: </w:t>
            </w:r>
          </w:p>
          <w:p w14:paraId="31D851D0" w14:textId="77777777" w:rsidR="00E14F2A" w:rsidRPr="007F4B89" w:rsidRDefault="00E14F2A" w:rsidP="00E14F2A">
            <w:pPr>
              <w:spacing w:before="120" w:after="120" w:line="256" w:lineRule="auto"/>
              <w:rPr>
                <w:rFonts w:ascii="Consolas" w:hAnsi="Consolas"/>
                <w:color w:val="404040"/>
                <w:sz w:val="23"/>
                <w:szCs w:val="23"/>
              </w:rPr>
            </w:pPr>
            <w:r w:rsidRPr="007F4B89">
              <w:rPr>
                <w:rFonts w:ascii="Consolas" w:hAnsi="Consolas"/>
                <w:color w:val="404040"/>
                <w:sz w:val="23"/>
                <w:szCs w:val="23"/>
                <w:highlight w:val="lightGray"/>
              </w:rPr>
              <w:t>df2 = df[[‘HighSchool_GPA’,’University_GPA’]]</w:t>
            </w:r>
          </w:p>
          <w:p w14:paraId="52C762E4" w14:textId="77777777" w:rsidR="00E14F2A" w:rsidRPr="007F4B89" w:rsidRDefault="00E14F2A" w:rsidP="00E14F2A">
            <w:pPr>
              <w:spacing w:before="120" w:after="120" w:line="256" w:lineRule="auto"/>
              <w:rPr>
                <w:rFonts w:ascii="Consolas" w:hAnsi="Consolas"/>
                <w:color w:val="404040"/>
              </w:rPr>
            </w:pPr>
            <w:r w:rsidRPr="007F4B89">
              <w:rPr>
                <w:noProof/>
                <w:color w:val="404040"/>
              </w:rPr>
              <w:drawing>
                <wp:inline distT="0" distB="0" distL="0" distR="0" wp14:anchorId="7503385F" wp14:editId="179678EB">
                  <wp:extent cx="5227320" cy="1211580"/>
                  <wp:effectExtent l="0" t="0" r="0" b="7620"/>
                  <wp:docPr id="111"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227320" cy="1211580"/>
                          </a:xfrm>
                          <a:prstGeom prst="rect">
                            <a:avLst/>
                          </a:prstGeom>
                          <a:noFill/>
                          <a:ln>
                            <a:noFill/>
                          </a:ln>
                        </pic:spPr>
                      </pic:pic>
                    </a:graphicData>
                  </a:graphic>
                </wp:inline>
              </w:drawing>
            </w:r>
          </w:p>
        </w:tc>
        <w:tc>
          <w:tcPr>
            <w:tcW w:w="270" w:type="dxa"/>
            <w:tcBorders>
              <w:top w:val="nil"/>
              <w:left w:val="nil"/>
              <w:bottom w:val="nil"/>
              <w:right w:val="single" w:sz="4" w:space="0" w:color="DBDBDB" w:themeColor="accent3" w:themeTint="66"/>
            </w:tcBorders>
            <w:shd w:val="clear" w:color="auto" w:fill="FAFAFA"/>
            <w:tcPrChange w:id="2790" w:author="Alicia Romero Lopez" w:date="2020-01-31T09:48:00Z">
              <w:tcPr>
                <w:tcW w:w="270" w:type="dxa"/>
                <w:tcBorders>
                  <w:top w:val="nil"/>
                  <w:left w:val="nil"/>
                  <w:bottom w:val="nil"/>
                  <w:right w:val="single" w:sz="4" w:space="0" w:color="DBDBDB"/>
                </w:tcBorders>
                <w:shd w:val="clear" w:color="auto" w:fill="FAFAFA"/>
              </w:tcPr>
            </w:tcPrChange>
          </w:tcPr>
          <w:p w14:paraId="4629A5DC" w14:textId="77777777" w:rsidR="00E14F2A" w:rsidRPr="007F4B89" w:rsidRDefault="00E14F2A" w:rsidP="00E14F2A">
            <w:pPr>
              <w:spacing w:before="120" w:after="120" w:line="256" w:lineRule="auto"/>
              <w:rPr>
                <w:color w:val="404040"/>
              </w:rPr>
            </w:pPr>
          </w:p>
        </w:tc>
      </w:tr>
      <w:tr w:rsidR="00E14F2A" w:rsidRPr="007F4B89" w14:paraId="2D61028F" w14:textId="77777777" w:rsidTr="51235A2F">
        <w:trPr>
          <w:cantSplit/>
          <w:trHeight w:val="20"/>
        </w:trPr>
        <w:tc>
          <w:tcPr>
            <w:tcW w:w="265" w:type="dxa"/>
            <w:tcBorders>
              <w:top w:val="nil"/>
              <w:left w:val="single" w:sz="4" w:space="0" w:color="DBDBDB" w:themeColor="accent3" w:themeTint="66"/>
              <w:bottom w:val="nil"/>
              <w:right w:val="nil"/>
            </w:tcBorders>
            <w:shd w:val="clear" w:color="auto" w:fill="FAFAFA"/>
            <w:tcPrChange w:id="2791" w:author="Alicia Romero Lopez" w:date="2020-01-31T09:48:00Z">
              <w:tcPr>
                <w:tcW w:w="265" w:type="dxa"/>
                <w:tcBorders>
                  <w:top w:val="nil"/>
                  <w:left w:val="single" w:sz="4" w:space="0" w:color="DBDBDB"/>
                  <w:bottom w:val="nil"/>
                  <w:right w:val="nil"/>
                </w:tcBorders>
                <w:shd w:val="clear" w:color="auto" w:fill="FAFAFA"/>
              </w:tcPr>
            </w:tcPrChange>
          </w:tcPr>
          <w:p w14:paraId="39A315A4" w14:textId="77777777" w:rsidR="00E14F2A" w:rsidRPr="007F4B89" w:rsidRDefault="00E14F2A" w:rsidP="00E14F2A">
            <w:pPr>
              <w:rPr>
                <w:color w:val="404040"/>
                <w:sz w:val="16"/>
                <w:szCs w:val="16"/>
              </w:rPr>
            </w:pPr>
          </w:p>
        </w:tc>
        <w:tc>
          <w:tcPr>
            <w:tcW w:w="1440" w:type="dxa"/>
            <w:tcBorders>
              <w:top w:val="nil"/>
              <w:left w:val="nil"/>
              <w:bottom w:val="nil"/>
              <w:right w:val="nil"/>
            </w:tcBorders>
            <w:shd w:val="clear" w:color="auto" w:fill="FAFAFA"/>
            <w:vAlign w:val="center"/>
            <w:tcPrChange w:id="2792" w:author="Alicia Romero Lopez" w:date="2020-01-31T09:48:00Z">
              <w:tcPr>
                <w:tcW w:w="1440" w:type="dxa"/>
                <w:tcBorders>
                  <w:top w:val="nil"/>
                  <w:left w:val="nil"/>
                  <w:bottom w:val="nil"/>
                  <w:right w:val="nil"/>
                </w:tcBorders>
                <w:shd w:val="clear" w:color="auto" w:fill="FAFAFA"/>
              </w:tcPr>
            </w:tcPrChange>
          </w:tcPr>
          <w:p w14:paraId="40820068" w14:textId="77777777" w:rsidR="00E14F2A" w:rsidRPr="007F4B89" w:rsidRDefault="00E14F2A" w:rsidP="00E14F2A">
            <w:pPr>
              <w:rPr>
                <w:rFonts w:ascii="Open Sans Semibold" w:hAnsi="Open Sans Semibold" w:cs="Open Sans Semibold"/>
                <w:color w:val="FFFFFF"/>
                <w:sz w:val="16"/>
                <w:szCs w:val="16"/>
              </w:rPr>
            </w:pPr>
          </w:p>
        </w:tc>
        <w:tc>
          <w:tcPr>
            <w:tcW w:w="2520" w:type="dxa"/>
            <w:tcBorders>
              <w:top w:val="nil"/>
              <w:left w:val="nil"/>
              <w:bottom w:val="nil"/>
              <w:right w:val="nil"/>
            </w:tcBorders>
            <w:shd w:val="clear" w:color="auto" w:fill="FAFAFA"/>
            <w:vAlign w:val="center"/>
            <w:tcPrChange w:id="2793" w:author="Alicia Romero Lopez" w:date="2020-01-31T09:48:00Z">
              <w:tcPr>
                <w:tcW w:w="2520" w:type="dxa"/>
                <w:tcBorders>
                  <w:top w:val="nil"/>
                  <w:left w:val="nil"/>
                  <w:bottom w:val="nil"/>
                  <w:right w:val="nil"/>
                </w:tcBorders>
                <w:shd w:val="clear" w:color="auto" w:fill="FAFAFA"/>
              </w:tcPr>
            </w:tcPrChange>
          </w:tcPr>
          <w:p w14:paraId="565668BA" w14:textId="77777777" w:rsidR="00E14F2A" w:rsidRPr="007F4B89" w:rsidRDefault="00E14F2A" w:rsidP="00E14F2A">
            <w:pPr>
              <w:rPr>
                <w:color w:val="404040"/>
                <w:sz w:val="16"/>
                <w:szCs w:val="16"/>
              </w:rPr>
            </w:pPr>
          </w:p>
        </w:tc>
        <w:tc>
          <w:tcPr>
            <w:tcW w:w="2052" w:type="dxa"/>
            <w:tcBorders>
              <w:top w:val="nil"/>
              <w:left w:val="nil"/>
              <w:bottom w:val="nil"/>
              <w:right w:val="nil"/>
            </w:tcBorders>
            <w:shd w:val="clear" w:color="auto" w:fill="FAFAFA"/>
            <w:vAlign w:val="center"/>
            <w:tcPrChange w:id="2794" w:author="Alicia Romero Lopez" w:date="2020-01-31T09:48:00Z">
              <w:tcPr>
                <w:tcW w:w="2052" w:type="dxa"/>
                <w:tcBorders>
                  <w:top w:val="nil"/>
                  <w:left w:val="nil"/>
                  <w:bottom w:val="nil"/>
                  <w:right w:val="nil"/>
                </w:tcBorders>
                <w:shd w:val="clear" w:color="auto" w:fill="FAFAFA"/>
              </w:tcPr>
            </w:tcPrChange>
          </w:tcPr>
          <w:p w14:paraId="4BFC8455" w14:textId="77777777" w:rsidR="00E14F2A" w:rsidRPr="007F4B89" w:rsidRDefault="00E14F2A" w:rsidP="00E14F2A">
            <w:pPr>
              <w:rPr>
                <w:color w:val="404040"/>
                <w:sz w:val="16"/>
                <w:szCs w:val="16"/>
              </w:rPr>
            </w:pPr>
          </w:p>
        </w:tc>
        <w:tc>
          <w:tcPr>
            <w:tcW w:w="3888" w:type="dxa"/>
            <w:tcBorders>
              <w:top w:val="nil"/>
              <w:left w:val="nil"/>
              <w:bottom w:val="nil"/>
              <w:right w:val="nil"/>
            </w:tcBorders>
            <w:shd w:val="clear" w:color="auto" w:fill="FAFAFA"/>
            <w:vAlign w:val="center"/>
            <w:tcPrChange w:id="2795" w:author="Alicia Romero Lopez" w:date="2020-01-31T09:48:00Z">
              <w:tcPr>
                <w:tcW w:w="3888" w:type="dxa"/>
                <w:tcBorders>
                  <w:top w:val="nil"/>
                  <w:left w:val="nil"/>
                  <w:bottom w:val="nil"/>
                  <w:right w:val="nil"/>
                </w:tcBorders>
                <w:shd w:val="clear" w:color="auto" w:fill="FAFAFA"/>
              </w:tcPr>
            </w:tcPrChange>
          </w:tcPr>
          <w:p w14:paraId="316D85C6" w14:textId="77777777" w:rsidR="00E14F2A" w:rsidRPr="007F4B89" w:rsidRDefault="00E14F2A" w:rsidP="00E14F2A">
            <w:pPr>
              <w:rPr>
                <w:noProof/>
                <w:color w:val="404040"/>
                <w:sz w:val="16"/>
                <w:szCs w:val="16"/>
              </w:rPr>
            </w:pPr>
          </w:p>
        </w:tc>
        <w:tc>
          <w:tcPr>
            <w:tcW w:w="270" w:type="dxa"/>
            <w:tcBorders>
              <w:top w:val="nil"/>
              <w:left w:val="nil"/>
              <w:bottom w:val="nil"/>
              <w:right w:val="single" w:sz="4" w:space="0" w:color="DBDBDB" w:themeColor="accent3" w:themeTint="66"/>
            </w:tcBorders>
            <w:shd w:val="clear" w:color="auto" w:fill="FAFAFA"/>
            <w:tcPrChange w:id="2796" w:author="Alicia Romero Lopez" w:date="2020-01-31T09:48:00Z">
              <w:tcPr>
                <w:tcW w:w="270" w:type="dxa"/>
                <w:tcBorders>
                  <w:top w:val="nil"/>
                  <w:left w:val="nil"/>
                  <w:bottom w:val="nil"/>
                  <w:right w:val="single" w:sz="4" w:space="0" w:color="DBDBDB"/>
                </w:tcBorders>
                <w:shd w:val="clear" w:color="auto" w:fill="FAFAFA"/>
              </w:tcPr>
            </w:tcPrChange>
          </w:tcPr>
          <w:p w14:paraId="51B1CF0D" w14:textId="77777777" w:rsidR="00E14F2A" w:rsidRPr="007F4B89" w:rsidRDefault="00E14F2A" w:rsidP="00E14F2A">
            <w:pPr>
              <w:rPr>
                <w:color w:val="404040"/>
                <w:sz w:val="16"/>
                <w:szCs w:val="16"/>
              </w:rPr>
            </w:pPr>
          </w:p>
        </w:tc>
      </w:tr>
      <w:tr w:rsidR="00E14F2A" w:rsidRPr="007F4B89" w14:paraId="16DC790B" w14:textId="77777777" w:rsidTr="51235A2F">
        <w:trPr>
          <w:cantSplit/>
          <w:trHeight w:val="837"/>
        </w:trPr>
        <w:tc>
          <w:tcPr>
            <w:tcW w:w="265" w:type="dxa"/>
            <w:tcBorders>
              <w:top w:val="nil"/>
              <w:left w:val="single" w:sz="4" w:space="0" w:color="DBDBDB" w:themeColor="accent3" w:themeTint="66"/>
              <w:bottom w:val="nil"/>
              <w:right w:val="nil"/>
            </w:tcBorders>
            <w:shd w:val="clear" w:color="auto" w:fill="FAFAFA"/>
            <w:tcPrChange w:id="2797" w:author="Alicia Romero Lopez" w:date="2020-01-31T09:48:00Z">
              <w:tcPr>
                <w:tcW w:w="265" w:type="dxa"/>
                <w:tcBorders>
                  <w:top w:val="nil"/>
                  <w:left w:val="single" w:sz="4" w:space="0" w:color="DBDBDB"/>
                  <w:bottom w:val="nil"/>
                  <w:right w:val="nil"/>
                </w:tcBorders>
                <w:shd w:val="clear" w:color="auto" w:fill="FAFAFA"/>
              </w:tcPr>
            </w:tcPrChange>
          </w:tcPr>
          <w:p w14:paraId="7DAC03CF" w14:textId="77777777" w:rsidR="00E14F2A" w:rsidRPr="007F4B89" w:rsidRDefault="00E14F2A" w:rsidP="00E14F2A">
            <w:pPr>
              <w:spacing w:before="120" w:after="120" w:line="256" w:lineRule="auto"/>
              <w:rPr>
                <w:color w:val="404040"/>
              </w:rPr>
            </w:pPr>
          </w:p>
        </w:tc>
        <w:tc>
          <w:tcPr>
            <w:tcW w:w="1440" w:type="dxa"/>
            <w:tcBorders>
              <w:top w:val="nil"/>
              <w:left w:val="nil"/>
              <w:bottom w:val="nil"/>
              <w:right w:val="nil"/>
            </w:tcBorders>
            <w:shd w:val="clear" w:color="auto" w:fill="11143F"/>
            <w:vAlign w:val="center"/>
            <w:hideMark/>
            <w:tcPrChange w:id="2798" w:author="Alicia Romero Lopez" w:date="2020-01-31T09:48:00Z">
              <w:tcPr>
                <w:tcW w:w="1440" w:type="dxa"/>
                <w:tcBorders>
                  <w:top w:val="nil"/>
                  <w:left w:val="nil"/>
                  <w:bottom w:val="nil"/>
                  <w:right w:val="nil"/>
                </w:tcBorders>
                <w:shd w:val="clear" w:color="auto" w:fill="11143F"/>
                <w:hideMark/>
              </w:tcPr>
            </w:tcPrChange>
          </w:tcPr>
          <w:p w14:paraId="4B1B1090" w14:textId="77777777" w:rsidR="00E14F2A" w:rsidRPr="007F4B89" w:rsidRDefault="00E14F2A" w:rsidP="00E14F2A">
            <w:pPr>
              <w:spacing w:before="120" w:after="120" w:line="256" w:lineRule="auto"/>
              <w:jc w:val="center"/>
              <w:rPr>
                <w:rFonts w:ascii="Open Sans Semibold" w:hAnsi="Open Sans Semibold" w:cs="Open Sans Semibold"/>
                <w:color w:val="FFFFFF"/>
                <w:sz w:val="28"/>
                <w:szCs w:val="28"/>
              </w:rPr>
            </w:pPr>
            <w:r w:rsidRPr="007F4B89">
              <w:rPr>
                <w:rFonts w:ascii="Open Sans Semibold" w:hAnsi="Open Sans Semibold" w:cs="Open Sans Semibold"/>
                <w:color w:val="FFFFFF"/>
                <w:sz w:val="28"/>
                <w:szCs w:val="28"/>
              </w:rPr>
              <w:t>2</w:t>
            </w:r>
          </w:p>
        </w:tc>
        <w:tc>
          <w:tcPr>
            <w:tcW w:w="8460" w:type="dxa"/>
            <w:gridSpan w:val="3"/>
            <w:tcBorders>
              <w:top w:val="nil"/>
              <w:left w:val="nil"/>
              <w:bottom w:val="nil"/>
              <w:right w:val="nil"/>
            </w:tcBorders>
            <w:shd w:val="clear" w:color="auto" w:fill="E5E5E5"/>
            <w:vAlign w:val="center"/>
            <w:hideMark/>
            <w:tcPrChange w:id="2799" w:author="Alicia Romero Lopez" w:date="2020-01-31T09:48:00Z">
              <w:tcPr>
                <w:tcW w:w="8460" w:type="dxa"/>
                <w:gridSpan w:val="3"/>
                <w:tcBorders>
                  <w:top w:val="nil"/>
                  <w:left w:val="nil"/>
                  <w:bottom w:val="nil"/>
                  <w:right w:val="nil"/>
                </w:tcBorders>
                <w:shd w:val="clear" w:color="auto" w:fill="E5E5E5"/>
                <w:hideMark/>
              </w:tcPr>
            </w:tcPrChange>
          </w:tcPr>
          <w:p w14:paraId="68574199" w14:textId="77777777" w:rsidR="00E14F2A" w:rsidRPr="007F4B89" w:rsidRDefault="00E14F2A" w:rsidP="00E14F2A">
            <w:pPr>
              <w:spacing w:before="120" w:after="120" w:line="256" w:lineRule="auto"/>
              <w:outlineLvl w:val="2"/>
              <w:rPr>
                <w:rFonts w:ascii="Open Sans Semibold" w:hAnsi="Open Sans Semibold" w:cs="Open Sans Semibold"/>
                <w:color w:val="11143F"/>
              </w:rPr>
            </w:pPr>
            <w:r w:rsidRPr="007F4B89">
              <w:rPr>
                <w:rFonts w:ascii="Open Sans Semibold" w:hAnsi="Open Sans Semibold" w:cs="Open Sans Semibold"/>
                <w:color w:val="11143F"/>
              </w:rPr>
              <w:t>Rows</w:t>
            </w:r>
          </w:p>
          <w:p w14:paraId="767C69E3" w14:textId="77777777" w:rsidR="00E14F2A" w:rsidRPr="007F4B89" w:rsidRDefault="00E14F2A" w:rsidP="00E14F2A">
            <w:pPr>
              <w:spacing w:before="120" w:after="120" w:line="256" w:lineRule="auto"/>
              <w:rPr>
                <w:color w:val="404040"/>
              </w:rPr>
            </w:pPr>
            <w:r w:rsidRPr="007F4B89">
              <w:rPr>
                <w:color w:val="404040"/>
              </w:rPr>
              <w:t>For rows, we have two options:</w:t>
            </w:r>
          </w:p>
          <w:p w14:paraId="1DF72B78" w14:textId="77777777" w:rsidR="00E14F2A" w:rsidRPr="007F4B89" w:rsidRDefault="00E14F2A" w:rsidP="00E14F2A">
            <w:pPr>
              <w:numPr>
                <w:ilvl w:val="0"/>
                <w:numId w:val="17"/>
              </w:numPr>
              <w:spacing w:before="120" w:after="120" w:line="256" w:lineRule="auto"/>
              <w:ind w:firstLine="0"/>
              <w:rPr>
                <w:color w:val="404040"/>
              </w:rPr>
            </w:pPr>
            <w:r w:rsidRPr="007F4B89">
              <w:rPr>
                <w:rFonts w:ascii="Open Sans Semibold" w:hAnsi="Open Sans Semibold" w:cs="Open Sans Semibold"/>
                <w:color w:val="404040"/>
              </w:rPr>
              <w:t>DataFrame.loc</w:t>
            </w:r>
            <w:r w:rsidRPr="007F4B89">
              <w:rPr>
                <w:color w:val="404040"/>
              </w:rPr>
              <w:t>.</w:t>
            </w:r>
          </w:p>
          <w:p w14:paraId="2E4B53C4" w14:textId="77777777" w:rsidR="00E14F2A" w:rsidRPr="007F4B89" w:rsidRDefault="00E14F2A" w:rsidP="00E14F2A">
            <w:pPr>
              <w:numPr>
                <w:ilvl w:val="0"/>
                <w:numId w:val="17"/>
              </w:numPr>
              <w:spacing w:before="120" w:after="120" w:line="256" w:lineRule="auto"/>
              <w:ind w:firstLine="0"/>
              <w:rPr>
                <w:color w:val="404040"/>
              </w:rPr>
            </w:pPr>
            <w:r w:rsidRPr="007F4B89">
              <w:rPr>
                <w:rFonts w:ascii="Open Sans Semibold" w:hAnsi="Open Sans Semibold" w:cs="Open Sans Semibold"/>
                <w:color w:val="404040"/>
              </w:rPr>
              <w:t>DataFrame.iloc.</w:t>
            </w:r>
          </w:p>
          <w:p w14:paraId="1AD95062" w14:textId="77777777" w:rsidR="00E14F2A" w:rsidRPr="007F4B89" w:rsidRDefault="00E14F2A" w:rsidP="00E14F2A">
            <w:pPr>
              <w:spacing w:before="120" w:after="120" w:line="256" w:lineRule="auto"/>
              <w:rPr>
                <w:color w:val="404040"/>
              </w:rPr>
            </w:pPr>
            <w:r w:rsidRPr="007F4B89">
              <w:rPr>
                <w:color w:val="404040"/>
              </w:rPr>
              <w:t xml:space="preserve">Both .loc and .iloc are quite similar in many aspects. </w:t>
            </w:r>
          </w:p>
          <w:p w14:paraId="1DED92B3" w14:textId="78B014A1" w:rsidR="00E14F2A" w:rsidRPr="007F4B89" w:rsidRDefault="00E14F2A" w:rsidP="00E14F2A">
            <w:pPr>
              <w:spacing w:before="120" w:after="120" w:line="256" w:lineRule="auto"/>
              <w:rPr>
                <w:color w:val="404040"/>
              </w:rPr>
            </w:pPr>
            <w:r w:rsidRPr="007F4B89">
              <w:rPr>
                <w:color w:val="404040"/>
              </w:rPr>
              <w:t xml:space="preserve">loc and iloc can be thought of as similar to Python list slicing. To show this even further, </w:t>
            </w:r>
            <w:del w:id="2800" w:author="Chantelle Dubois Nishiyama" w:date="2020-02-26T19:35:00Z">
              <w:r w:rsidRPr="007F4B89" w:rsidDel="00090ABD">
                <w:rPr>
                  <w:color w:val="404040"/>
                </w:rPr>
                <w:delText>let's</w:delText>
              </w:r>
            </w:del>
            <w:ins w:id="2801" w:author="Chantelle Dubois Nishiyama" w:date="2020-02-26T19:35:00Z">
              <w:r w:rsidR="00090ABD">
                <w:rPr>
                  <w:color w:val="404040"/>
                </w:rPr>
                <w:t>Let us</w:t>
              </w:r>
            </w:ins>
            <w:r w:rsidRPr="007F4B89">
              <w:rPr>
                <w:color w:val="404040"/>
              </w:rPr>
              <w:t xml:space="preserve"> select multiple rows.</w:t>
            </w:r>
          </w:p>
          <w:p w14:paraId="3E21A15D" w14:textId="77777777" w:rsidR="00E14F2A" w:rsidRPr="007F4B89" w:rsidRDefault="00E14F2A" w:rsidP="00E14F2A">
            <w:pPr>
              <w:spacing w:before="120" w:after="120" w:line="256" w:lineRule="auto"/>
              <w:rPr>
                <w:color w:val="404040"/>
              </w:rPr>
            </w:pPr>
            <w:r w:rsidRPr="007F4B89">
              <w:rPr>
                <w:color w:val="404040"/>
              </w:rPr>
              <w:t xml:space="preserve">Example: </w:t>
            </w:r>
          </w:p>
          <w:p w14:paraId="2B383970" w14:textId="77777777" w:rsidR="00E14F2A" w:rsidRPr="007F4B89" w:rsidDel="00485865" w:rsidRDefault="00E14F2A" w:rsidP="00E14F2A">
            <w:pPr>
              <w:spacing w:before="120" w:after="120" w:line="256" w:lineRule="auto"/>
              <w:rPr>
                <w:del w:id="2802" w:author="RoboGarden Team" w:date="2020-02-07T12:00:00Z"/>
                <w:color w:val="404040"/>
              </w:rPr>
            </w:pPr>
            <w:r w:rsidRPr="007F4B89">
              <w:rPr>
                <w:color w:val="404040"/>
              </w:rPr>
              <w:t xml:space="preserve">For the dataset shown above. </w:t>
            </w:r>
          </w:p>
          <w:p w14:paraId="22CEABDD" w14:textId="77777777" w:rsidR="00485865" w:rsidRDefault="00485865" w:rsidP="00485865">
            <w:pPr>
              <w:spacing w:before="120" w:after="120" w:line="256" w:lineRule="auto"/>
              <w:rPr>
                <w:ins w:id="2803" w:author="RoboGarden Team" w:date="2020-02-07T11:59:00Z"/>
                <w:color w:val="404040"/>
              </w:rPr>
            </w:pPr>
          </w:p>
          <w:p w14:paraId="003B8FEE" w14:textId="77777777" w:rsidR="00E14F2A" w:rsidRDefault="00E14F2A" w:rsidP="00E14F2A">
            <w:pPr>
              <w:spacing w:before="120" w:after="120" w:line="256" w:lineRule="auto"/>
              <w:rPr>
                <w:ins w:id="2804" w:author="RoboGarden Team" w:date="2020-02-07T12:00:00Z"/>
                <w:color w:val="404040"/>
              </w:rPr>
            </w:pPr>
            <w:r w:rsidRPr="007F4B89">
              <w:rPr>
                <w:noProof/>
                <w:color w:val="404040"/>
              </w:rPr>
              <w:drawing>
                <wp:inline distT="0" distB="0" distL="0" distR="0" wp14:anchorId="02A99223" wp14:editId="731C79D4">
                  <wp:extent cx="4968240" cy="896742"/>
                  <wp:effectExtent l="0" t="0" r="3810" b="0"/>
                  <wp:docPr id="112"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973848" cy="897754"/>
                          </a:xfrm>
                          <a:prstGeom prst="rect">
                            <a:avLst/>
                          </a:prstGeom>
                          <a:noFill/>
                          <a:ln>
                            <a:noFill/>
                          </a:ln>
                        </pic:spPr>
                      </pic:pic>
                    </a:graphicData>
                  </a:graphic>
                </wp:inline>
              </w:drawing>
            </w:r>
          </w:p>
          <w:p w14:paraId="2700508F" w14:textId="3EE5ABD0" w:rsidR="00485865" w:rsidRPr="00485865" w:rsidRDefault="00485865">
            <w:pPr>
              <w:pStyle w:val="NoSpacing"/>
              <w:rPr>
                <w:rPrChange w:id="2805" w:author="RoboGarden Team" w:date="2020-02-07T12:00:00Z">
                  <w:rPr>
                    <w:color w:val="404040"/>
                  </w:rPr>
                </w:rPrChange>
              </w:rPr>
              <w:pPrChange w:id="2806" w:author="Fatemeh Yazdanbakhsh Poodeh" w:date="2020-02-07T12:00:00Z">
                <w:pPr>
                  <w:spacing w:before="120" w:after="120" w:line="256" w:lineRule="auto"/>
                </w:pPr>
              </w:pPrChange>
            </w:pPr>
            <w:ins w:id="2807" w:author="RoboGarden Team" w:date="2020-02-07T12:00:00Z">
              <w:r>
                <w:rPr>
                  <w:color w:val="404040"/>
                </w:rPr>
                <w:t xml:space="preserve">Citation: RoboGarden Course Resources </w:t>
              </w:r>
              <w:r w:rsidRPr="00E06DF7">
                <w:t>Copyright 2019</w:t>
              </w:r>
            </w:ins>
          </w:p>
        </w:tc>
        <w:tc>
          <w:tcPr>
            <w:tcW w:w="270" w:type="dxa"/>
            <w:tcBorders>
              <w:top w:val="nil"/>
              <w:left w:val="nil"/>
              <w:bottom w:val="nil"/>
              <w:right w:val="single" w:sz="4" w:space="0" w:color="DBDBDB" w:themeColor="accent3" w:themeTint="66"/>
            </w:tcBorders>
            <w:shd w:val="clear" w:color="auto" w:fill="FAFAFA"/>
            <w:tcPrChange w:id="2808" w:author="Alicia Romero Lopez" w:date="2020-01-31T09:48:00Z">
              <w:tcPr>
                <w:tcW w:w="270" w:type="dxa"/>
                <w:tcBorders>
                  <w:top w:val="nil"/>
                  <w:left w:val="nil"/>
                  <w:bottom w:val="nil"/>
                  <w:right w:val="single" w:sz="4" w:space="0" w:color="DBDBDB"/>
                </w:tcBorders>
                <w:shd w:val="clear" w:color="auto" w:fill="FAFAFA"/>
              </w:tcPr>
            </w:tcPrChange>
          </w:tcPr>
          <w:p w14:paraId="521F53BE" w14:textId="77777777" w:rsidR="00E14F2A" w:rsidRPr="007F4B89" w:rsidRDefault="00E14F2A" w:rsidP="00E14F2A">
            <w:pPr>
              <w:spacing w:before="120" w:after="120" w:line="256" w:lineRule="auto"/>
              <w:rPr>
                <w:color w:val="404040"/>
              </w:rPr>
            </w:pPr>
          </w:p>
        </w:tc>
      </w:tr>
      <w:tr w:rsidR="00E14F2A" w:rsidRPr="007F4B89" w14:paraId="2C4B3D21" w14:textId="77777777" w:rsidTr="51235A2F">
        <w:trPr>
          <w:cantSplit/>
        </w:trPr>
        <w:tc>
          <w:tcPr>
            <w:tcW w:w="265" w:type="dxa"/>
            <w:tcBorders>
              <w:top w:val="nil"/>
              <w:left w:val="single" w:sz="4" w:space="0" w:color="DBDBDB" w:themeColor="accent3" w:themeTint="66"/>
              <w:bottom w:val="single" w:sz="4" w:space="0" w:color="DBDBDB" w:themeColor="accent3" w:themeTint="66"/>
              <w:right w:val="nil"/>
            </w:tcBorders>
            <w:shd w:val="clear" w:color="auto" w:fill="FAFAFA"/>
            <w:tcPrChange w:id="2809" w:author="Alicia Romero Lopez" w:date="2020-01-31T09:48:00Z">
              <w:tcPr>
                <w:tcW w:w="265" w:type="dxa"/>
                <w:tcBorders>
                  <w:top w:val="nil"/>
                  <w:left w:val="single" w:sz="4" w:space="0" w:color="DBDBDB"/>
                  <w:bottom w:val="single" w:sz="4" w:space="0" w:color="DBDBDB"/>
                  <w:right w:val="nil"/>
                </w:tcBorders>
                <w:shd w:val="clear" w:color="auto" w:fill="FAFAFA"/>
              </w:tcPr>
            </w:tcPrChange>
          </w:tcPr>
          <w:p w14:paraId="231C4662" w14:textId="77777777" w:rsidR="00E14F2A" w:rsidRPr="007F4B89" w:rsidRDefault="00E14F2A" w:rsidP="00E14F2A">
            <w:pPr>
              <w:rPr>
                <w:color w:val="404040"/>
                <w:sz w:val="16"/>
                <w:szCs w:val="16"/>
              </w:rPr>
            </w:pPr>
          </w:p>
        </w:tc>
        <w:tc>
          <w:tcPr>
            <w:tcW w:w="3960" w:type="dxa"/>
            <w:gridSpan w:val="2"/>
            <w:tcBorders>
              <w:top w:val="nil"/>
              <w:left w:val="nil"/>
              <w:bottom w:val="single" w:sz="4" w:space="0" w:color="DBDBDB" w:themeColor="accent3" w:themeTint="66"/>
              <w:right w:val="nil"/>
            </w:tcBorders>
            <w:shd w:val="clear" w:color="auto" w:fill="FAFAFA"/>
            <w:vAlign w:val="center"/>
            <w:tcPrChange w:id="2810" w:author="Alicia Romero Lopez" w:date="2020-01-31T09:48:00Z">
              <w:tcPr>
                <w:tcW w:w="3960" w:type="dxa"/>
                <w:gridSpan w:val="2"/>
                <w:tcBorders>
                  <w:top w:val="nil"/>
                  <w:left w:val="nil"/>
                  <w:bottom w:val="single" w:sz="4" w:space="0" w:color="DBDBDB"/>
                  <w:right w:val="nil"/>
                </w:tcBorders>
                <w:shd w:val="clear" w:color="auto" w:fill="FAFAFA"/>
              </w:tcPr>
            </w:tcPrChange>
          </w:tcPr>
          <w:p w14:paraId="0EC4D799" w14:textId="77777777" w:rsidR="00E14F2A" w:rsidRPr="007F4B89" w:rsidRDefault="00E14F2A" w:rsidP="00E14F2A">
            <w:pPr>
              <w:rPr>
                <w:color w:val="404040"/>
                <w:sz w:val="16"/>
                <w:szCs w:val="16"/>
              </w:rPr>
            </w:pPr>
          </w:p>
        </w:tc>
        <w:tc>
          <w:tcPr>
            <w:tcW w:w="2052" w:type="dxa"/>
            <w:tcBorders>
              <w:top w:val="nil"/>
              <w:left w:val="nil"/>
              <w:bottom w:val="single" w:sz="4" w:space="0" w:color="DBDBDB" w:themeColor="accent3" w:themeTint="66"/>
              <w:right w:val="nil"/>
            </w:tcBorders>
            <w:shd w:val="clear" w:color="auto" w:fill="FAFAFA"/>
            <w:vAlign w:val="center"/>
            <w:tcPrChange w:id="2811" w:author="Alicia Romero Lopez" w:date="2020-01-31T09:48:00Z">
              <w:tcPr>
                <w:tcW w:w="2052" w:type="dxa"/>
                <w:tcBorders>
                  <w:top w:val="nil"/>
                  <w:left w:val="nil"/>
                  <w:bottom w:val="single" w:sz="4" w:space="0" w:color="DBDBDB"/>
                  <w:right w:val="nil"/>
                </w:tcBorders>
                <w:shd w:val="clear" w:color="auto" w:fill="FAFAFA"/>
              </w:tcPr>
            </w:tcPrChange>
          </w:tcPr>
          <w:p w14:paraId="308FD2B0" w14:textId="77777777" w:rsidR="00E14F2A" w:rsidRPr="007F4B89" w:rsidRDefault="00E14F2A" w:rsidP="00E14F2A">
            <w:pPr>
              <w:rPr>
                <w:color w:val="404040"/>
                <w:sz w:val="16"/>
                <w:szCs w:val="16"/>
              </w:rPr>
            </w:pPr>
          </w:p>
        </w:tc>
        <w:tc>
          <w:tcPr>
            <w:tcW w:w="3888" w:type="dxa"/>
            <w:tcBorders>
              <w:top w:val="nil"/>
              <w:left w:val="nil"/>
              <w:bottom w:val="single" w:sz="4" w:space="0" w:color="DBDBDB" w:themeColor="accent3" w:themeTint="66"/>
              <w:right w:val="nil"/>
            </w:tcBorders>
            <w:shd w:val="clear" w:color="auto" w:fill="FAFAFA"/>
            <w:vAlign w:val="center"/>
            <w:tcPrChange w:id="2812" w:author="Alicia Romero Lopez" w:date="2020-01-31T09:48:00Z">
              <w:tcPr>
                <w:tcW w:w="3888" w:type="dxa"/>
                <w:tcBorders>
                  <w:top w:val="nil"/>
                  <w:left w:val="nil"/>
                  <w:bottom w:val="single" w:sz="4" w:space="0" w:color="DBDBDB"/>
                  <w:right w:val="nil"/>
                </w:tcBorders>
                <w:shd w:val="clear" w:color="auto" w:fill="FAFAFA"/>
              </w:tcPr>
            </w:tcPrChange>
          </w:tcPr>
          <w:p w14:paraId="18927611" w14:textId="77777777" w:rsidR="00E14F2A" w:rsidRPr="007F4B89" w:rsidRDefault="00E14F2A" w:rsidP="00E14F2A">
            <w:pPr>
              <w:rPr>
                <w:color w:val="404040"/>
                <w:sz w:val="16"/>
                <w:szCs w:val="16"/>
              </w:rPr>
            </w:pPr>
          </w:p>
        </w:tc>
        <w:tc>
          <w:tcPr>
            <w:tcW w:w="270" w:type="dxa"/>
            <w:tcBorders>
              <w:top w:val="nil"/>
              <w:left w:val="nil"/>
              <w:bottom w:val="single" w:sz="4" w:space="0" w:color="DBDBDB" w:themeColor="accent3" w:themeTint="66"/>
              <w:right w:val="single" w:sz="4" w:space="0" w:color="DBDBDB" w:themeColor="accent3" w:themeTint="66"/>
            </w:tcBorders>
            <w:shd w:val="clear" w:color="auto" w:fill="FAFAFA"/>
            <w:tcPrChange w:id="2813" w:author="Alicia Romero Lopez" w:date="2020-01-31T09:48:00Z">
              <w:tcPr>
                <w:tcW w:w="270" w:type="dxa"/>
                <w:tcBorders>
                  <w:top w:val="nil"/>
                  <w:left w:val="nil"/>
                  <w:bottom w:val="single" w:sz="4" w:space="0" w:color="DBDBDB"/>
                  <w:right w:val="single" w:sz="4" w:space="0" w:color="DBDBDB"/>
                </w:tcBorders>
                <w:shd w:val="clear" w:color="auto" w:fill="FAFAFA"/>
              </w:tcPr>
            </w:tcPrChange>
          </w:tcPr>
          <w:p w14:paraId="45C832A2" w14:textId="77777777" w:rsidR="00E14F2A" w:rsidRPr="007F4B89" w:rsidRDefault="00E14F2A" w:rsidP="00E14F2A">
            <w:pPr>
              <w:rPr>
                <w:color w:val="404040"/>
                <w:sz w:val="16"/>
                <w:szCs w:val="16"/>
              </w:rPr>
            </w:pPr>
          </w:p>
        </w:tc>
      </w:tr>
    </w:tbl>
    <w:p w14:paraId="5D74F161" w14:textId="77777777" w:rsidR="00E14F2A" w:rsidRPr="007F4B89" w:rsidRDefault="00E14F2A" w:rsidP="00E14F2A">
      <w:pPr>
        <w:spacing w:after="0" w:line="240" w:lineRule="auto"/>
        <w:rPr>
          <w:rFonts w:ascii="Open Sans" w:eastAsia="Open Sans" w:hAnsi="Open Sans" w:cs="Times New Roman"/>
          <w:color w:val="404040"/>
        </w:rPr>
      </w:pPr>
    </w:p>
    <w:p w14:paraId="6A5D00A2" w14:textId="77777777" w:rsidR="00E14F2A" w:rsidRPr="007F4B89" w:rsidRDefault="00E14F2A" w:rsidP="00E14F2A">
      <w:pPr>
        <w:spacing w:after="0" w:line="240" w:lineRule="auto"/>
        <w:rPr>
          <w:rFonts w:ascii="Open Sans" w:eastAsia="Open Sans" w:hAnsi="Open Sans" w:cs="Times New Roman"/>
          <w:color w:val="404040"/>
        </w:rPr>
      </w:pPr>
    </w:p>
    <w:tbl>
      <w:tblPr>
        <w:tblStyle w:val="TableGrid4"/>
        <w:tblW w:w="104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Change w:id="2814" w:author="Alicia Romero Lopez" w:date="2020-01-31T09:48:00Z">
          <w:tblPr>
            <w:tblStyle w:val="TableGrid4"/>
            <w:tblW w:w="104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PrChange>
      </w:tblPr>
      <w:tblGrid>
        <w:gridCol w:w="90"/>
        <w:gridCol w:w="1350"/>
        <w:gridCol w:w="9000"/>
        <w:tblGridChange w:id="2815">
          <w:tblGrid>
            <w:gridCol w:w="360"/>
            <w:gridCol w:w="360"/>
            <w:gridCol w:w="360"/>
          </w:tblGrid>
        </w:tblGridChange>
      </w:tblGrid>
      <w:tr w:rsidR="00E14F2A" w:rsidRPr="007F4B89" w14:paraId="4C2E6170" w14:textId="77777777" w:rsidTr="51235A2F">
        <w:trPr>
          <w:trHeight w:val="638"/>
        </w:trPr>
        <w:tc>
          <w:tcPr>
            <w:tcW w:w="90" w:type="dxa"/>
            <w:shd w:val="clear" w:color="auto" w:fill="FFC33B"/>
            <w:vAlign w:val="center"/>
            <w:tcPrChange w:id="2816" w:author="Alicia Romero Lopez" w:date="2020-01-31T09:48:00Z">
              <w:tcPr>
                <w:tcW w:w="90" w:type="dxa"/>
                <w:shd w:val="clear" w:color="auto" w:fill="FFC33B"/>
              </w:tcPr>
            </w:tcPrChange>
          </w:tcPr>
          <w:p w14:paraId="0CEE445C" w14:textId="77777777" w:rsidR="00E14F2A" w:rsidRPr="007F4B89" w:rsidRDefault="00E14F2A" w:rsidP="00E14F2A">
            <w:pPr>
              <w:spacing w:before="120" w:after="120" w:line="256" w:lineRule="auto"/>
              <w:rPr>
                <w:color w:val="404040"/>
              </w:rPr>
            </w:pPr>
          </w:p>
        </w:tc>
        <w:tc>
          <w:tcPr>
            <w:tcW w:w="1350" w:type="dxa"/>
            <w:shd w:val="clear" w:color="auto" w:fill="FFE8B2"/>
            <w:vAlign w:val="center"/>
            <w:hideMark/>
            <w:tcPrChange w:id="2817" w:author="Alicia Romero Lopez" w:date="2020-01-31T09:48:00Z">
              <w:tcPr>
                <w:tcW w:w="1350" w:type="dxa"/>
                <w:shd w:val="clear" w:color="auto" w:fill="FFE8B2"/>
                <w:hideMark/>
              </w:tcPr>
            </w:tcPrChange>
          </w:tcPr>
          <w:p w14:paraId="2BC13A6A" w14:textId="77777777" w:rsidR="00E14F2A" w:rsidRPr="007F4B89" w:rsidRDefault="00E14F2A" w:rsidP="00E14F2A">
            <w:pPr>
              <w:spacing w:before="120" w:after="120" w:line="256" w:lineRule="auto"/>
              <w:jc w:val="center"/>
              <w:rPr>
                <w:color w:val="404040"/>
              </w:rPr>
            </w:pPr>
            <w:r w:rsidRPr="007F4B89">
              <w:rPr>
                <w:noProof/>
                <w:color w:val="404040"/>
              </w:rPr>
              <w:drawing>
                <wp:inline distT="0" distB="0" distL="0" distR="0" wp14:anchorId="4F89DFF3" wp14:editId="77615234">
                  <wp:extent cx="685800" cy="685800"/>
                  <wp:effectExtent l="0" t="0" r="0" b="0"/>
                  <wp:docPr id="113"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85800" cy="685800"/>
                          </a:xfrm>
                          <a:prstGeom prst="rect">
                            <a:avLst/>
                          </a:prstGeom>
                          <a:noFill/>
                          <a:ln>
                            <a:noFill/>
                          </a:ln>
                        </pic:spPr>
                      </pic:pic>
                    </a:graphicData>
                  </a:graphic>
                </wp:inline>
              </w:drawing>
            </w:r>
          </w:p>
        </w:tc>
        <w:tc>
          <w:tcPr>
            <w:tcW w:w="9000" w:type="dxa"/>
            <w:shd w:val="clear" w:color="auto" w:fill="FFE8B2"/>
            <w:vAlign w:val="center"/>
            <w:hideMark/>
            <w:tcPrChange w:id="2818" w:author="Alicia Romero Lopez" w:date="2020-01-31T09:48:00Z">
              <w:tcPr>
                <w:tcW w:w="9000" w:type="dxa"/>
                <w:shd w:val="clear" w:color="auto" w:fill="FFE8B2"/>
                <w:hideMark/>
              </w:tcPr>
            </w:tcPrChange>
          </w:tcPr>
          <w:p w14:paraId="2EEAC8CE" w14:textId="2E16C1D8" w:rsidR="00E14F2A" w:rsidRPr="007F4B89" w:rsidRDefault="006865E5">
            <w:pPr>
              <w:spacing w:before="120" w:after="120" w:line="256" w:lineRule="auto"/>
              <w:ind w:left="274" w:right="274"/>
              <w:rPr>
                <w:rFonts w:ascii="Open Sans Semibold" w:hAnsi="Open Sans Semibold" w:cs="Open Sans Semibold"/>
                <w:color w:val="404040" w:themeColor="text1" w:themeTint="BF"/>
                <w:sz w:val="24"/>
                <w:szCs w:val="24"/>
                <w:highlight w:val="cyan"/>
                <w:rPrChange w:id="2819" w:author="Alexis Handford" w:date="2020-01-31T08:37:00Z">
                  <w:rPr/>
                </w:rPrChange>
              </w:rPr>
              <w:pPrChange w:id="2820" w:author="Alexis Handford" w:date="2020-01-31T08:37:00Z">
                <w:pPr>
                  <w:ind w:left="274" w:right="274"/>
                </w:pPr>
              </w:pPrChange>
            </w:pPr>
            <w:r>
              <w:rPr>
                <w:rFonts w:ascii="Open Sans Semibold" w:hAnsi="Open Sans Semibold" w:cs="Open Sans Semibold"/>
                <w:color w:val="404040"/>
                <w:sz w:val="24"/>
                <w:szCs w:val="24"/>
                <w:highlight w:val="cyan"/>
              </w:rPr>
              <w:t xml:space="preserve">Important </w:t>
            </w:r>
            <w:commentRangeStart w:id="2821"/>
            <w:commentRangeStart w:id="2822"/>
            <w:ins w:id="2823" w:author="Fatemeh Yazdanbakhsh Poodeh" w:date="2020-01-30T15:39:00Z">
              <w:r w:rsidR="00815D64" w:rsidRPr="275B74DD">
                <w:rPr>
                  <w:rFonts w:ascii="Open Sans Semibold" w:hAnsi="Open Sans Semibold" w:cs="Open Sans Semibold"/>
                  <w:color w:val="404040"/>
                  <w:sz w:val="24"/>
                  <w:szCs w:val="24"/>
                  <w:highlight w:val="cyan"/>
                  <w:rPrChange w:id="2824" w:author="Alexis Handford" w:date="2020-01-31T08:37:00Z">
                    <w:rPr>
                      <w:rFonts w:ascii="Open Sans Semibold" w:hAnsi="Open Sans Semibold" w:cs="Open Sans Semibold"/>
                      <w:color w:val="404040"/>
                      <w:sz w:val="24"/>
                      <w:szCs w:val="24"/>
                    </w:rPr>
                  </w:rPrChange>
                </w:rPr>
                <w:t>Note</w:t>
              </w:r>
            </w:ins>
            <w:r>
              <w:rPr>
                <w:rFonts w:ascii="Open Sans Semibold" w:hAnsi="Open Sans Semibold" w:cs="Open Sans Semibold"/>
                <w:color w:val="404040"/>
                <w:sz w:val="24"/>
                <w:szCs w:val="24"/>
              </w:rPr>
              <w:t xml:space="preserve"> about .loc and .iloc</w:t>
            </w:r>
            <w:commentRangeStart w:id="2825"/>
            <w:del w:id="2826" w:author="RoboGarden Team" w:date="2020-01-29T18:01:00Z">
              <w:r w:rsidR="00E14F2A" w:rsidRPr="007F4B89" w:rsidDel="001F6A48">
                <w:rPr>
                  <w:rFonts w:ascii="Open Sans Semibold" w:hAnsi="Open Sans Semibold" w:cs="Open Sans Semibold"/>
                  <w:color w:val="404040"/>
                  <w:sz w:val="24"/>
                  <w:szCs w:val="24"/>
                </w:rPr>
                <w:delText>Notic</w:delText>
              </w:r>
            </w:del>
            <w:del w:id="2827" w:author="Fatemeh Yazdanbakhsh Poodeh" w:date="2020-01-30T15:39:00Z">
              <w:r w:rsidR="00E14F2A" w:rsidRPr="007F4B89" w:rsidDel="00815D64">
                <w:rPr>
                  <w:rFonts w:ascii="Open Sans Semibold" w:hAnsi="Open Sans Semibold" w:cs="Open Sans Semibold"/>
                  <w:color w:val="404040"/>
                  <w:sz w:val="24"/>
                  <w:szCs w:val="24"/>
                </w:rPr>
                <w:delText>e</w:delText>
              </w:r>
              <w:commentRangeEnd w:id="2825"/>
              <w:r w:rsidR="00E14F2A" w:rsidDel="00815D64">
                <w:rPr>
                  <w:rStyle w:val="CommentReference"/>
                </w:rPr>
                <w:commentReference w:id="2825"/>
              </w:r>
              <w:commentRangeStart w:id="2828"/>
              <w:commentRangeEnd w:id="2828"/>
              <w:r w:rsidR="00000BFE" w:rsidDel="00815D64">
                <w:rPr>
                  <w:rStyle w:val="CommentReference"/>
                  <w:color w:val="404040"/>
                </w:rPr>
                <w:commentReference w:id="2828"/>
              </w:r>
            </w:del>
            <w:ins w:id="2829" w:author="RoboGarden Team" w:date="2020-01-29T18:01:00Z">
              <w:del w:id="2830" w:author="Fatemeh Yazdanbakhsh Poodeh" w:date="2020-01-30T15:39:00Z">
                <w:r w:rsidR="001F6A48" w:rsidDel="00815D64">
                  <w:rPr>
                    <w:rFonts w:ascii="Open Sans Semibold" w:hAnsi="Open Sans Semibold" w:cs="Open Sans Semibold"/>
                    <w:color w:val="404040"/>
                    <w:sz w:val="24"/>
                    <w:szCs w:val="24"/>
                  </w:rPr>
                  <w:delText>Important</w:delText>
                </w:r>
              </w:del>
            </w:ins>
            <w:commentRangeEnd w:id="2821"/>
            <w:r w:rsidR="00815D64">
              <w:rPr>
                <w:rStyle w:val="CommentReference"/>
              </w:rPr>
              <w:commentReference w:id="2821"/>
            </w:r>
            <w:commentRangeEnd w:id="2822"/>
            <w:r w:rsidR="00E3221E">
              <w:rPr>
                <w:rStyle w:val="CommentReference"/>
                <w:rFonts w:asciiTheme="minorHAnsi" w:eastAsiaTheme="minorHAnsi" w:hAnsiTheme="minorHAnsi" w:cstheme="minorBidi"/>
                <w:color w:val="404040"/>
              </w:rPr>
              <w:commentReference w:id="2822"/>
            </w:r>
          </w:p>
          <w:p w14:paraId="00264794" w14:textId="77777777" w:rsidR="00E14F2A" w:rsidRPr="007F4B89" w:rsidRDefault="00E14F2A" w:rsidP="00E14F2A">
            <w:pPr>
              <w:spacing w:before="120" w:after="120" w:line="256" w:lineRule="auto"/>
              <w:ind w:left="274" w:right="274"/>
              <w:rPr>
                <w:rFonts w:cs="Open Sans"/>
                <w:color w:val="404040"/>
                <w:sz w:val="24"/>
                <w:szCs w:val="24"/>
              </w:rPr>
            </w:pPr>
            <w:r w:rsidRPr="007F4B89">
              <w:rPr>
                <w:rFonts w:cs="Open Sans"/>
                <w:color w:val="404040"/>
                <w:sz w:val="24"/>
                <w:szCs w:val="24"/>
              </w:rPr>
              <w:t>If we changed the .loc with iloc in the previous example, the result slightly changes.</w:t>
            </w:r>
          </w:p>
          <w:p w14:paraId="5794A9D8" w14:textId="12D88B0C" w:rsidR="00E14F2A" w:rsidRPr="007F4B89" w:rsidRDefault="00E14F2A" w:rsidP="00E14F2A">
            <w:pPr>
              <w:spacing w:before="120" w:after="120" w:line="256" w:lineRule="auto"/>
              <w:ind w:left="274" w:right="274"/>
              <w:rPr>
                <w:rFonts w:cs="Open Sans"/>
                <w:color w:val="404040"/>
                <w:sz w:val="24"/>
                <w:szCs w:val="24"/>
              </w:rPr>
            </w:pPr>
            <w:r w:rsidRPr="007F4B89">
              <w:rPr>
                <w:rFonts w:cs="Open Sans"/>
                <w:color w:val="404040"/>
                <w:sz w:val="24"/>
                <w:szCs w:val="24"/>
              </w:rPr>
              <w:t xml:space="preserve">The reason behind this is that iloc acts exactly like the </w:t>
            </w:r>
            <w:ins w:id="2831" w:author="Chantelle Dubois Nishiyama" w:date="2020-02-19T21:40:00Z">
              <w:r w:rsidR="00F614EE">
                <w:rPr>
                  <w:rFonts w:cs="Open Sans"/>
                  <w:color w:val="404040"/>
                  <w:sz w:val="24"/>
                  <w:szCs w:val="24"/>
                </w:rPr>
                <w:t>P</w:t>
              </w:r>
            </w:ins>
            <w:del w:id="2832" w:author="Chantelle Dubois Nishiyama" w:date="2020-02-19T21:40:00Z">
              <w:r w:rsidRPr="007F4B89" w:rsidDel="00F614EE">
                <w:rPr>
                  <w:rFonts w:cs="Open Sans"/>
                  <w:color w:val="404040"/>
                  <w:sz w:val="24"/>
                  <w:szCs w:val="24"/>
                </w:rPr>
                <w:delText>p</w:delText>
              </w:r>
            </w:del>
            <w:r w:rsidRPr="007F4B89">
              <w:rPr>
                <w:rFonts w:cs="Open Sans"/>
                <w:color w:val="404040"/>
                <w:sz w:val="24"/>
                <w:szCs w:val="24"/>
              </w:rPr>
              <w:t>ython slicing functions where the end index is not included in the returned slice while loc returns the row at the end index as well.</w:t>
            </w:r>
          </w:p>
          <w:p w14:paraId="10ED396A" w14:textId="77777777" w:rsidR="00E14F2A" w:rsidRDefault="00E14F2A" w:rsidP="00E14F2A">
            <w:pPr>
              <w:spacing w:before="120" w:after="120" w:line="256" w:lineRule="auto"/>
              <w:ind w:left="274" w:right="274"/>
              <w:rPr>
                <w:ins w:id="2833" w:author="RoboGarden Team" w:date="2020-02-07T12:00:00Z"/>
                <w:rFonts w:cs="Open Sans"/>
                <w:color w:val="404040"/>
                <w:sz w:val="24"/>
                <w:szCs w:val="24"/>
              </w:rPr>
            </w:pPr>
            <w:r w:rsidRPr="007F4B89">
              <w:rPr>
                <w:noProof/>
                <w:color w:val="404040"/>
              </w:rPr>
              <w:drawing>
                <wp:inline distT="0" distB="0" distL="0" distR="0" wp14:anchorId="6B9B886D" wp14:editId="48CDC165">
                  <wp:extent cx="5135880" cy="731520"/>
                  <wp:effectExtent l="0" t="0" r="7620" b="0"/>
                  <wp:docPr id="114"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135880" cy="731520"/>
                          </a:xfrm>
                          <a:prstGeom prst="rect">
                            <a:avLst/>
                          </a:prstGeom>
                          <a:noFill/>
                          <a:ln>
                            <a:noFill/>
                          </a:ln>
                        </pic:spPr>
                      </pic:pic>
                    </a:graphicData>
                  </a:graphic>
                </wp:inline>
              </w:drawing>
            </w:r>
          </w:p>
          <w:p w14:paraId="447C9A13" w14:textId="77777777" w:rsidR="00485865" w:rsidRDefault="00485865" w:rsidP="00485865">
            <w:pPr>
              <w:pStyle w:val="NoSpacing"/>
              <w:rPr>
                <w:ins w:id="2834" w:author="RoboGarden Team" w:date="2020-02-07T12:00:00Z"/>
              </w:rPr>
            </w:pPr>
            <w:ins w:id="2835" w:author="RoboGarden Team" w:date="2020-02-07T12:00:00Z">
              <w:r>
                <w:rPr>
                  <w:color w:val="404040"/>
                </w:rPr>
                <w:t xml:space="preserve">Citation: RoboGarden Course Resources </w:t>
              </w:r>
              <w:r w:rsidRPr="00E06DF7">
                <w:t>Copyright 2019</w:t>
              </w:r>
            </w:ins>
          </w:p>
          <w:p w14:paraId="7D449C55" w14:textId="3AFCD7BD" w:rsidR="00485865" w:rsidRPr="007F4B89" w:rsidRDefault="00485865" w:rsidP="00E14F2A">
            <w:pPr>
              <w:spacing w:before="120" w:after="120" w:line="256" w:lineRule="auto"/>
              <w:ind w:left="274" w:right="274"/>
              <w:rPr>
                <w:rFonts w:cs="Open Sans"/>
                <w:color w:val="404040"/>
                <w:sz w:val="24"/>
                <w:szCs w:val="24"/>
              </w:rPr>
            </w:pPr>
          </w:p>
        </w:tc>
      </w:tr>
    </w:tbl>
    <w:p w14:paraId="2A5CE992" w14:textId="77777777" w:rsidR="00E14F2A" w:rsidRPr="007F4B89" w:rsidRDefault="00E14F2A" w:rsidP="00E14F2A">
      <w:pPr>
        <w:spacing w:after="0" w:line="240" w:lineRule="auto"/>
        <w:rPr>
          <w:rFonts w:ascii="Open Sans" w:eastAsia="Open Sans" w:hAnsi="Open Sans" w:cs="Times New Roman"/>
          <w:color w:val="404040"/>
        </w:rPr>
      </w:pPr>
    </w:p>
    <w:p w14:paraId="49793E63" w14:textId="77777777" w:rsidR="00E14F2A" w:rsidRPr="007F4B89" w:rsidRDefault="00E14F2A" w:rsidP="00E14F2A">
      <w:pPr>
        <w:spacing w:after="0" w:line="240" w:lineRule="auto"/>
        <w:rPr>
          <w:rFonts w:ascii="Open Sans" w:eastAsia="Open Sans" w:hAnsi="Open Sans" w:cs="Times New Roman"/>
          <w:color w:val="404040"/>
        </w:rPr>
      </w:pPr>
    </w:p>
    <w:p w14:paraId="746CFC1C" w14:textId="77777777" w:rsidR="00072BB1" w:rsidRDefault="00072BB1">
      <w:pPr>
        <w:rPr>
          <w:rFonts w:ascii="Open Sans Semibold" w:eastAsia="Times New Roman" w:hAnsi="Open Sans Semibold" w:cs="Open Sans Semibold"/>
          <w:color w:val="11143F"/>
          <w:sz w:val="28"/>
          <w:szCs w:val="28"/>
        </w:rPr>
      </w:pPr>
      <w:r>
        <w:rPr>
          <w:rFonts w:ascii="Open Sans Semibold" w:eastAsia="Times New Roman" w:hAnsi="Open Sans Semibold" w:cs="Open Sans Semibold"/>
          <w:color w:val="11143F"/>
          <w:sz w:val="28"/>
          <w:szCs w:val="28"/>
        </w:rPr>
        <w:br w:type="page"/>
      </w:r>
    </w:p>
    <w:p w14:paraId="4B5B2638" w14:textId="460978D2" w:rsidR="00E14F2A" w:rsidRPr="007F4B89" w:rsidRDefault="00E14F2A" w:rsidP="00E14F2A">
      <w:pPr>
        <w:spacing w:before="80" w:after="80" w:line="240" w:lineRule="auto"/>
        <w:outlineLvl w:val="1"/>
        <w:rPr>
          <w:rFonts w:ascii="Open Sans Semibold" w:eastAsia="Times New Roman" w:hAnsi="Open Sans Semibold" w:cs="Open Sans Semibold"/>
          <w:color w:val="11143F"/>
          <w:sz w:val="28"/>
          <w:szCs w:val="28"/>
        </w:rPr>
      </w:pPr>
      <w:r w:rsidRPr="007F4B89">
        <w:rPr>
          <w:rFonts w:ascii="Open Sans Semibold" w:eastAsia="Times New Roman" w:hAnsi="Open Sans Semibold" w:cs="Open Sans Semibold"/>
          <w:color w:val="11143F"/>
          <w:sz w:val="28"/>
          <w:szCs w:val="28"/>
        </w:rPr>
        <w:lastRenderedPageBreak/>
        <w:t>Section 05: Understand the datasets used in the missions</w:t>
      </w:r>
    </w:p>
    <w:p w14:paraId="02D60C69" w14:textId="0C69C744" w:rsidR="00E14F2A" w:rsidRPr="007F4B89" w:rsidRDefault="004740A3" w:rsidP="00E3221E">
      <w:pPr>
        <w:spacing w:after="0" w:line="240" w:lineRule="auto"/>
        <w:rPr>
          <w:rFonts w:ascii="Open Sans" w:eastAsia="Open Sans" w:hAnsi="Open Sans" w:cs="Times New Roman"/>
          <w:color w:val="404040"/>
        </w:rPr>
      </w:pPr>
      <w:ins w:id="2836" w:author="Fatemeh Yazdanbakhsh Poodeh" w:date="2020-01-30T15:44:00Z">
        <w:r>
          <w:rPr>
            <w:rFonts w:ascii="Open Sans" w:eastAsia="Open Sans" w:hAnsi="Open Sans" w:cs="Times New Roman"/>
            <w:color w:val="404040"/>
          </w:rPr>
          <w:t>In this section</w:t>
        </w:r>
      </w:ins>
      <w:ins w:id="2837" w:author="Chantelle Dubois Nishiyama" w:date="2020-02-19T21:40:00Z">
        <w:r w:rsidR="00F614EE">
          <w:rPr>
            <w:rFonts w:ascii="Open Sans" w:eastAsia="Open Sans" w:hAnsi="Open Sans" w:cs="Times New Roman"/>
            <w:color w:val="404040"/>
          </w:rPr>
          <w:t>,</w:t>
        </w:r>
      </w:ins>
      <w:ins w:id="2838" w:author="Fatemeh Yazdanbakhsh Poodeh" w:date="2020-01-30T15:44:00Z">
        <w:r>
          <w:rPr>
            <w:rFonts w:ascii="Open Sans" w:eastAsia="Open Sans" w:hAnsi="Open Sans" w:cs="Times New Roman"/>
            <w:color w:val="404040"/>
          </w:rPr>
          <w:t xml:space="preserve"> we are </w:t>
        </w:r>
        <w:commentRangeStart w:id="2839"/>
        <w:r>
          <w:rPr>
            <w:rFonts w:ascii="Open Sans" w:eastAsia="Open Sans" w:hAnsi="Open Sans" w:cs="Times New Roman"/>
            <w:color w:val="404040"/>
          </w:rPr>
          <w:t xml:space="preserve">providing you </w:t>
        </w:r>
      </w:ins>
      <w:commentRangeEnd w:id="2839"/>
      <w:ins w:id="2840" w:author="Fatemeh Yazdanbakhsh Poodeh" w:date="2020-01-30T15:48:00Z">
        <w:r w:rsidR="006F7247">
          <w:rPr>
            <w:rStyle w:val="CommentReference"/>
            <w:color w:val="404040"/>
          </w:rPr>
          <w:commentReference w:id="2839"/>
        </w:r>
      </w:ins>
      <w:ins w:id="2841" w:author="Fatemeh Yazdanbakhsh Poodeh" w:date="2020-01-30T15:44:00Z">
        <w:r>
          <w:rPr>
            <w:rFonts w:ascii="Open Sans" w:eastAsia="Open Sans" w:hAnsi="Open Sans" w:cs="Times New Roman"/>
            <w:color w:val="404040"/>
          </w:rPr>
          <w:t xml:space="preserve">with information </w:t>
        </w:r>
      </w:ins>
      <w:ins w:id="2842" w:author="Fatemeh Yazdanbakhsh Poodeh" w:date="2020-01-30T15:47:00Z">
        <w:r>
          <w:rPr>
            <w:rFonts w:ascii="Open Sans" w:eastAsia="Open Sans" w:hAnsi="Open Sans" w:cs="Times New Roman"/>
            <w:color w:val="404040"/>
          </w:rPr>
          <w:t xml:space="preserve">about </w:t>
        </w:r>
      </w:ins>
      <w:ins w:id="2843" w:author="Chantelle Dubois Nishiyama" w:date="2020-02-19T21:40:00Z">
        <w:r w:rsidR="00F614EE">
          <w:rPr>
            <w:rFonts w:ascii="Open Sans" w:eastAsia="Open Sans" w:hAnsi="Open Sans" w:cs="Times New Roman"/>
            <w:color w:val="404040"/>
          </w:rPr>
          <w:t>M</w:t>
        </w:r>
      </w:ins>
      <w:ins w:id="2844" w:author="Fatemeh Yazdanbakhsh Poodeh" w:date="2020-01-30T15:47:00Z">
        <w:del w:id="2845" w:author="Chantelle Dubois Nishiyama" w:date="2020-02-19T21:40:00Z">
          <w:r w:rsidDel="00F614EE">
            <w:rPr>
              <w:rFonts w:ascii="Open Sans" w:eastAsia="Open Sans" w:hAnsi="Open Sans" w:cs="Times New Roman"/>
              <w:color w:val="404040"/>
            </w:rPr>
            <w:delText>m</w:delText>
          </w:r>
        </w:del>
        <w:r>
          <w:rPr>
            <w:rFonts w:ascii="Open Sans" w:eastAsia="Open Sans" w:hAnsi="Open Sans" w:cs="Times New Roman"/>
            <w:color w:val="404040"/>
          </w:rPr>
          <w:t>ushroom dataset and Iris dataset.</w:t>
        </w:r>
      </w:ins>
      <w:r w:rsidR="00E3221E">
        <w:rPr>
          <w:rFonts w:ascii="Open Sans" w:eastAsia="Open Sans" w:hAnsi="Open Sans" w:cs="Times New Roman"/>
          <w:color w:val="404040"/>
        </w:rPr>
        <w:t xml:space="preserve"> You will read about all the details about these datasets and their attributes.</w:t>
      </w:r>
      <w:ins w:id="2846" w:author="Fatemeh Yazdanbakhsh Poodeh" w:date="2020-01-30T15:47:00Z">
        <w:r>
          <w:rPr>
            <w:rFonts w:ascii="Open Sans" w:eastAsia="Open Sans" w:hAnsi="Open Sans" w:cs="Times New Roman"/>
            <w:color w:val="404040"/>
          </w:rPr>
          <w:t xml:space="preserve"> </w:t>
        </w:r>
      </w:ins>
      <w:r w:rsidR="00E3221E">
        <w:rPr>
          <w:rFonts w:ascii="Open Sans" w:eastAsia="Open Sans" w:hAnsi="Open Sans" w:cs="Times New Roman"/>
          <w:color w:val="404040"/>
        </w:rPr>
        <w:t>It is an assist</w:t>
      </w:r>
      <w:ins w:id="2847" w:author="Chantelle Dubois Nishiyama" w:date="2020-02-19T21:41:00Z">
        <w:r w:rsidR="00F614EE">
          <w:rPr>
            <w:rFonts w:ascii="Open Sans" w:eastAsia="Open Sans" w:hAnsi="Open Sans" w:cs="Times New Roman"/>
            <w:color w:val="404040"/>
          </w:rPr>
          <w:t>ant</w:t>
        </w:r>
      </w:ins>
      <w:del w:id="2848" w:author="Chantelle Dubois Nishiyama" w:date="2020-02-19T21:41:00Z">
        <w:r w:rsidR="00E3221E" w:rsidDel="00F614EE">
          <w:rPr>
            <w:rFonts w:ascii="Open Sans" w:eastAsia="Open Sans" w:hAnsi="Open Sans" w:cs="Times New Roman"/>
            <w:color w:val="404040"/>
          </w:rPr>
          <w:delText>ant</w:delText>
        </w:r>
      </w:del>
      <w:r w:rsidR="00E3221E">
        <w:rPr>
          <w:rFonts w:ascii="Open Sans" w:eastAsia="Open Sans" w:hAnsi="Open Sans" w:cs="Times New Roman"/>
          <w:color w:val="404040"/>
        </w:rPr>
        <w:t xml:space="preserve"> section that y</w:t>
      </w:r>
      <w:ins w:id="2849" w:author="Fatemeh Yazdanbakhsh Poodeh" w:date="2020-01-30T15:47:00Z">
        <w:r>
          <w:rPr>
            <w:rFonts w:ascii="Open Sans" w:eastAsia="Open Sans" w:hAnsi="Open Sans" w:cs="Times New Roman"/>
            <w:color w:val="404040"/>
          </w:rPr>
          <w:t xml:space="preserve">ou will use </w:t>
        </w:r>
      </w:ins>
      <w:r w:rsidR="00E3221E">
        <w:rPr>
          <w:rFonts w:ascii="Open Sans" w:eastAsia="Open Sans" w:hAnsi="Open Sans" w:cs="Times New Roman"/>
          <w:color w:val="404040"/>
        </w:rPr>
        <w:t>its information</w:t>
      </w:r>
      <w:ins w:id="2850" w:author="Fatemeh Yazdanbakhsh Poodeh" w:date="2020-01-30T15:47:00Z">
        <w:r>
          <w:rPr>
            <w:rFonts w:ascii="Open Sans" w:eastAsia="Open Sans" w:hAnsi="Open Sans" w:cs="Times New Roman"/>
            <w:color w:val="404040"/>
          </w:rPr>
          <w:t xml:space="preserve"> to complete</w:t>
        </w:r>
      </w:ins>
      <w:ins w:id="2851" w:author="Fatemeh Yazdanbakhsh Poodeh" w:date="2020-01-30T15:48:00Z">
        <w:r w:rsidR="006F7247">
          <w:rPr>
            <w:rFonts w:ascii="Open Sans" w:eastAsia="Open Sans" w:hAnsi="Open Sans" w:cs="Times New Roman"/>
            <w:color w:val="404040"/>
          </w:rPr>
          <w:t xml:space="preserve"> upcoming missions.</w:t>
        </w:r>
      </w:ins>
    </w:p>
    <w:p w14:paraId="68A6D85B" w14:textId="77777777" w:rsidR="00E14F2A" w:rsidRPr="007F4B89" w:rsidRDefault="00E14F2A" w:rsidP="00E14F2A">
      <w:pPr>
        <w:spacing w:before="80" w:after="80" w:line="240" w:lineRule="auto"/>
        <w:outlineLvl w:val="1"/>
        <w:rPr>
          <w:rFonts w:ascii="Open Sans Semibold" w:eastAsia="Times New Roman" w:hAnsi="Open Sans Semibold" w:cs="Open Sans Semibold"/>
          <w:color w:val="11143F"/>
          <w:sz w:val="28"/>
          <w:szCs w:val="28"/>
        </w:rPr>
      </w:pPr>
      <w:r w:rsidRPr="007F4B89">
        <w:rPr>
          <w:rFonts w:ascii="Open Sans Semibold" w:eastAsia="Times New Roman" w:hAnsi="Open Sans Semibold" w:cs="Open Sans Semibold"/>
          <w:color w:val="11143F"/>
          <w:sz w:val="28"/>
          <w:szCs w:val="28"/>
        </w:rPr>
        <w:t xml:space="preserve">Mushrooms </w:t>
      </w:r>
      <w:commentRangeStart w:id="2852"/>
      <w:commentRangeStart w:id="2853"/>
      <w:commentRangeStart w:id="2854"/>
      <w:commentRangeStart w:id="2855"/>
      <w:r w:rsidRPr="007F4B89">
        <w:rPr>
          <w:rFonts w:ascii="Open Sans Semibold" w:eastAsia="Times New Roman" w:hAnsi="Open Sans Semibold" w:cs="Open Sans Semibold"/>
          <w:color w:val="11143F"/>
          <w:sz w:val="28"/>
          <w:szCs w:val="28"/>
        </w:rPr>
        <w:t>Dataset</w:t>
      </w:r>
      <w:commentRangeEnd w:id="2852"/>
      <w:r w:rsidR="004D7EFE">
        <w:rPr>
          <w:rStyle w:val="CommentReference"/>
          <w:color w:val="404040"/>
        </w:rPr>
        <w:commentReference w:id="2852"/>
      </w:r>
      <w:commentRangeEnd w:id="2853"/>
      <w:r w:rsidR="007052B0">
        <w:rPr>
          <w:rStyle w:val="CommentReference"/>
          <w:color w:val="404040"/>
        </w:rPr>
        <w:commentReference w:id="2853"/>
      </w:r>
      <w:commentRangeEnd w:id="2854"/>
      <w:r>
        <w:rPr>
          <w:rStyle w:val="CommentReference"/>
        </w:rPr>
        <w:commentReference w:id="2854"/>
      </w:r>
      <w:commentRangeEnd w:id="2855"/>
      <w:r w:rsidR="00B570BE">
        <w:rPr>
          <w:rStyle w:val="CommentReference"/>
          <w:color w:val="404040"/>
        </w:rPr>
        <w:commentReference w:id="2855"/>
      </w:r>
    </w:p>
    <w:tbl>
      <w:tblPr>
        <w:tblStyle w:val="TableGrid4"/>
        <w:tblW w:w="10440" w:type="dxa"/>
        <w:tblInd w:w="-5" w:type="dxa"/>
        <w:tblBorders>
          <w:top w:val="single" w:sz="4" w:space="0" w:color="DBDBDB"/>
          <w:left w:val="single" w:sz="4" w:space="0" w:color="DBDBDB"/>
          <w:bottom w:val="single" w:sz="4" w:space="0" w:color="DBDBDB"/>
          <w:right w:val="single" w:sz="4" w:space="0" w:color="DBDBDB"/>
          <w:insideH w:val="none" w:sz="0" w:space="0" w:color="auto"/>
          <w:insideV w:val="none" w:sz="0" w:space="0" w:color="auto"/>
        </w:tblBorders>
        <w:tblLayout w:type="fixed"/>
        <w:tblCellMar>
          <w:left w:w="115" w:type="dxa"/>
          <w:right w:w="115" w:type="dxa"/>
        </w:tblCellMar>
        <w:tblLook w:val="04A0" w:firstRow="1" w:lastRow="0" w:firstColumn="1" w:lastColumn="0" w:noHBand="0" w:noVBand="1"/>
      </w:tblPr>
      <w:tblGrid>
        <w:gridCol w:w="10440"/>
      </w:tblGrid>
      <w:tr w:rsidR="00E14F2A" w:rsidRPr="007F4B89" w14:paraId="7D0D85AA" w14:textId="77777777" w:rsidTr="00E14F2A">
        <w:trPr>
          <w:cantSplit/>
          <w:trHeight w:val="419"/>
        </w:trPr>
        <w:tc>
          <w:tcPr>
            <w:tcW w:w="10440" w:type="dxa"/>
            <w:tcBorders>
              <w:top w:val="single" w:sz="4" w:space="0" w:color="DBDBDB"/>
              <w:left w:val="single" w:sz="4" w:space="0" w:color="DBDBDB"/>
              <w:bottom w:val="single" w:sz="4" w:space="0" w:color="DBDBDB"/>
              <w:right w:val="single" w:sz="4" w:space="0" w:color="DBDBDB"/>
            </w:tcBorders>
            <w:shd w:val="clear" w:color="auto" w:fill="FAFAFA"/>
            <w:hideMark/>
          </w:tcPr>
          <w:p w14:paraId="63C70E73" w14:textId="510E32C6" w:rsidR="00E14F2A" w:rsidRPr="007F4B89" w:rsidRDefault="00E14F2A" w:rsidP="00E14F2A">
            <w:pPr>
              <w:spacing w:before="180" w:after="180"/>
              <w:rPr>
                <w:rFonts w:ascii="Cambria" w:eastAsia="Times New Roman" w:hAnsi="Cambria"/>
                <w:color w:val="000000"/>
                <w:sz w:val="24"/>
                <w:szCs w:val="24"/>
              </w:rPr>
            </w:pPr>
            <w:r w:rsidRPr="007F4B89">
              <w:rPr>
                <w:rFonts w:ascii="Cambria" w:eastAsia="Times New Roman" w:hAnsi="Cambria"/>
                <w:color w:val="000000"/>
                <w:sz w:val="24"/>
                <w:szCs w:val="24"/>
              </w:rPr>
              <w:t xml:space="preserve">The Mushrooms dataset is one of the most popular educational datasets </w:t>
            </w:r>
            <w:ins w:id="2856" w:author="Chantelle Dubois Nishiyama" w:date="2020-02-19T21:41:00Z">
              <w:r w:rsidR="00F614EE">
                <w:rPr>
                  <w:rFonts w:ascii="Cambria" w:eastAsia="Times New Roman" w:hAnsi="Cambria"/>
                  <w:color w:val="000000"/>
                  <w:sz w:val="24"/>
                  <w:szCs w:val="24"/>
                </w:rPr>
                <w:t>available</w:t>
              </w:r>
            </w:ins>
            <w:del w:id="2857" w:author="Chantelle Dubois Nishiyama" w:date="2020-02-19T21:41:00Z">
              <w:r w:rsidRPr="007F4B89" w:rsidDel="00F614EE">
                <w:rPr>
                  <w:rFonts w:ascii="Cambria" w:eastAsia="Times New Roman" w:hAnsi="Cambria"/>
                  <w:color w:val="000000"/>
                  <w:sz w:val="24"/>
                  <w:szCs w:val="24"/>
                </w:rPr>
                <w:delText>out there</w:delText>
              </w:r>
            </w:del>
            <w:r w:rsidRPr="007F4B89">
              <w:rPr>
                <w:rFonts w:ascii="Cambria" w:eastAsia="Times New Roman" w:hAnsi="Cambria"/>
                <w:color w:val="000000"/>
                <w:sz w:val="24"/>
                <w:szCs w:val="24"/>
              </w:rPr>
              <w:t xml:space="preserve"> with more than 8 thousand hypothetical samples of gilled mushrooms corresponding to approximately 20 different species of mushrooms. </w:t>
            </w:r>
          </w:p>
          <w:p w14:paraId="66823821" w14:textId="77777777" w:rsidR="00E14F2A" w:rsidRPr="007F4B89" w:rsidRDefault="00E14F2A" w:rsidP="00E14F2A">
            <w:pPr>
              <w:spacing w:before="180" w:after="180"/>
              <w:rPr>
                <w:rFonts w:ascii="Times New Roman" w:eastAsia="Times New Roman" w:hAnsi="Times New Roman"/>
                <w:sz w:val="24"/>
                <w:szCs w:val="24"/>
              </w:rPr>
            </w:pPr>
            <w:r w:rsidRPr="007F4B89">
              <w:rPr>
                <w:rFonts w:ascii="Cambria" w:eastAsia="Times New Roman" w:hAnsi="Cambria"/>
                <w:color w:val="000000"/>
                <w:sz w:val="24"/>
                <w:szCs w:val="24"/>
              </w:rPr>
              <w:t xml:space="preserve">You are required to Explore the mushrooms dataset, Visualize the data and Manipulate the features to fit your needs. </w:t>
            </w:r>
          </w:p>
          <w:p w14:paraId="2CB02879" w14:textId="77777777" w:rsidR="00E14F2A" w:rsidRPr="007F4B89" w:rsidRDefault="00E14F2A" w:rsidP="00E14F2A">
            <w:pPr>
              <w:spacing w:before="180" w:after="180"/>
              <w:rPr>
                <w:rFonts w:ascii="Times New Roman" w:eastAsia="Times New Roman" w:hAnsi="Times New Roman"/>
                <w:sz w:val="24"/>
                <w:szCs w:val="24"/>
              </w:rPr>
            </w:pPr>
            <w:r w:rsidRPr="007F4B89">
              <w:rPr>
                <w:rFonts w:ascii="Cambria" w:eastAsia="Times New Roman" w:hAnsi="Cambria"/>
                <w:i/>
                <w:iCs/>
                <w:color w:val="000000"/>
                <w:sz w:val="24"/>
                <w:szCs w:val="24"/>
              </w:rPr>
              <w:t xml:space="preserve">Labels: The dataset defines the data as definitely edible samples of mushrooms or definitely poisonous samples. </w:t>
            </w:r>
          </w:p>
        </w:tc>
      </w:tr>
    </w:tbl>
    <w:p w14:paraId="0ACDD78D" w14:textId="77777777" w:rsidR="00E14F2A" w:rsidRPr="007F4B89" w:rsidRDefault="00E14F2A" w:rsidP="00E14F2A">
      <w:pPr>
        <w:spacing w:after="0" w:line="240" w:lineRule="auto"/>
        <w:rPr>
          <w:rFonts w:ascii="Open Sans" w:eastAsia="Open Sans" w:hAnsi="Open Sans" w:cs="Times New Roman"/>
          <w:color w:val="404040"/>
        </w:rPr>
      </w:pPr>
    </w:p>
    <w:p w14:paraId="15D2FB64" w14:textId="77777777" w:rsidR="00E14F2A" w:rsidRPr="007F4B89" w:rsidRDefault="00E14F2A" w:rsidP="00E14F2A">
      <w:pPr>
        <w:spacing w:before="120" w:after="120" w:line="256" w:lineRule="auto"/>
        <w:outlineLvl w:val="2"/>
        <w:rPr>
          <w:rFonts w:ascii="Open Sans Semibold" w:eastAsia="Open Sans" w:hAnsi="Open Sans Semibold" w:cs="Open Sans Semibold"/>
          <w:color w:val="11143F"/>
          <w:sz w:val="24"/>
          <w:szCs w:val="24"/>
        </w:rPr>
      </w:pPr>
      <w:r w:rsidRPr="007F4B89">
        <w:rPr>
          <w:rFonts w:ascii="Open Sans Semibold" w:eastAsia="Open Sans" w:hAnsi="Open Sans Semibold" w:cs="Open Sans Semibold"/>
          <w:color w:val="11143F"/>
          <w:sz w:val="24"/>
          <w:szCs w:val="24"/>
        </w:rPr>
        <w:t>Attributes</w:t>
      </w:r>
      <w:del w:id="2858" w:author="Chantelle Dubois Nishiyama" w:date="2020-02-26T19:28:00Z">
        <w:r w:rsidRPr="007F4B89" w:rsidDel="003C139E">
          <w:rPr>
            <w:rFonts w:ascii="Open Sans Semibold" w:eastAsia="Open Sans" w:hAnsi="Open Sans Semibold" w:cs="Open Sans Semibold"/>
            <w:color w:val="11143F"/>
            <w:sz w:val="24"/>
            <w:szCs w:val="24"/>
          </w:rPr>
          <w:delText>’</w:delText>
        </w:r>
      </w:del>
      <w:r w:rsidRPr="007F4B89">
        <w:rPr>
          <w:rFonts w:ascii="Open Sans Semibold" w:eastAsia="Open Sans" w:hAnsi="Open Sans Semibold" w:cs="Open Sans Semibold"/>
          <w:color w:val="11143F"/>
          <w:sz w:val="24"/>
          <w:szCs w:val="24"/>
        </w:rPr>
        <w:t xml:space="preserve"> information</w:t>
      </w:r>
    </w:p>
    <w:tbl>
      <w:tblPr>
        <w:tblStyle w:val="TableGrid4"/>
        <w:tblW w:w="10440" w:type="dxa"/>
        <w:tblInd w:w="-5" w:type="dxa"/>
        <w:tblBorders>
          <w:top w:val="single" w:sz="4" w:space="0" w:color="DBDBDB"/>
          <w:left w:val="single" w:sz="4" w:space="0" w:color="DBDBDB"/>
          <w:bottom w:val="single" w:sz="4" w:space="0" w:color="DBDBDB"/>
          <w:right w:val="single" w:sz="4" w:space="0" w:color="DBDBDB"/>
          <w:insideH w:val="none" w:sz="0" w:space="0" w:color="auto"/>
          <w:insideV w:val="none" w:sz="0" w:space="0" w:color="auto"/>
        </w:tblBorders>
        <w:tblLayout w:type="fixed"/>
        <w:tblCellMar>
          <w:left w:w="115" w:type="dxa"/>
          <w:right w:w="115" w:type="dxa"/>
        </w:tblCellMar>
        <w:tblLook w:val="04A0" w:firstRow="1" w:lastRow="0" w:firstColumn="1" w:lastColumn="0" w:noHBand="0" w:noVBand="1"/>
      </w:tblPr>
      <w:tblGrid>
        <w:gridCol w:w="895"/>
        <w:gridCol w:w="9545"/>
      </w:tblGrid>
      <w:tr w:rsidR="00E14F2A" w:rsidRPr="007F4B89" w14:paraId="3BDF6E5C" w14:textId="77777777" w:rsidTr="00E14F2A">
        <w:trPr>
          <w:cantSplit/>
          <w:trHeight w:val="420"/>
        </w:trPr>
        <w:tc>
          <w:tcPr>
            <w:tcW w:w="10440" w:type="dxa"/>
            <w:gridSpan w:val="2"/>
            <w:tcBorders>
              <w:top w:val="single" w:sz="4" w:space="0" w:color="DBDBDB"/>
              <w:left w:val="single" w:sz="4" w:space="0" w:color="DBDBDB"/>
              <w:bottom w:val="nil"/>
              <w:right w:val="single" w:sz="4" w:space="0" w:color="DBDBDB"/>
            </w:tcBorders>
            <w:shd w:val="clear" w:color="auto" w:fill="FAFAFA"/>
            <w:hideMark/>
          </w:tcPr>
          <w:p w14:paraId="5A02E386" w14:textId="77777777" w:rsidR="00E14F2A" w:rsidRPr="007F4B89" w:rsidRDefault="00E14F2A" w:rsidP="00E14F2A">
            <w:pPr>
              <w:spacing w:before="120" w:after="120" w:line="256" w:lineRule="auto"/>
              <w:outlineLvl w:val="2"/>
              <w:rPr>
                <w:rFonts w:ascii="Open Sans Semibold" w:hAnsi="Open Sans Semibold" w:cs="Open Sans Semibold"/>
                <w:color w:val="11143F"/>
              </w:rPr>
            </w:pPr>
            <w:r w:rsidRPr="007F4B89">
              <w:rPr>
                <w:rFonts w:ascii="Open Sans Semibold" w:hAnsi="Open Sans Semibold" w:cs="Open Sans Semibold"/>
                <w:color w:val="11143F"/>
              </w:rPr>
              <w:t xml:space="preserve">These are the most important attributes in the dataset. </w:t>
            </w:r>
          </w:p>
        </w:tc>
      </w:tr>
      <w:tr w:rsidR="00E14F2A" w:rsidRPr="007F4B89" w14:paraId="273B4FAE" w14:textId="77777777" w:rsidTr="00E14F2A">
        <w:tc>
          <w:tcPr>
            <w:tcW w:w="89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tcPr>
          <w:p w14:paraId="0599A1BB" w14:textId="77777777" w:rsidR="00E14F2A" w:rsidRPr="007F4B89" w:rsidRDefault="00E14F2A" w:rsidP="00E14F2A">
            <w:pPr>
              <w:numPr>
                <w:ilvl w:val="0"/>
                <w:numId w:val="7"/>
              </w:numPr>
              <w:spacing w:before="120" w:after="120"/>
              <w:ind w:firstLine="0"/>
              <w:contextualSpacing/>
              <w:rPr>
                <w:color w:val="404040"/>
              </w:rPr>
            </w:pPr>
          </w:p>
        </w:tc>
        <w:tc>
          <w:tcPr>
            <w:tcW w:w="954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1DE4265" w14:textId="77777777" w:rsidR="00E14F2A" w:rsidRPr="007F4B89" w:rsidRDefault="00E14F2A" w:rsidP="00E14F2A">
            <w:pPr>
              <w:spacing w:before="120" w:after="120" w:line="256" w:lineRule="auto"/>
              <w:rPr>
                <w:color w:val="404040"/>
              </w:rPr>
            </w:pPr>
            <w:r w:rsidRPr="007F4B89">
              <w:rPr>
                <w:color w:val="404040"/>
              </w:rPr>
              <w:t xml:space="preserve">cap-shape: </w:t>
            </w:r>
          </w:p>
          <w:p w14:paraId="76A6171F" w14:textId="77777777" w:rsidR="00E14F2A" w:rsidRPr="007F4B89" w:rsidRDefault="00E14F2A" w:rsidP="00E14F2A">
            <w:pPr>
              <w:numPr>
                <w:ilvl w:val="0"/>
                <w:numId w:val="18"/>
              </w:numPr>
              <w:spacing w:before="120" w:after="120" w:line="256" w:lineRule="auto"/>
              <w:ind w:firstLine="0"/>
              <w:rPr>
                <w:color w:val="404040"/>
              </w:rPr>
            </w:pPr>
            <w:r w:rsidRPr="007F4B89">
              <w:rPr>
                <w:color w:val="404040"/>
              </w:rPr>
              <w:t>bell= b</w:t>
            </w:r>
          </w:p>
          <w:p w14:paraId="5CD1F8F8" w14:textId="77777777" w:rsidR="00E14F2A" w:rsidRPr="007F4B89" w:rsidRDefault="00E14F2A" w:rsidP="00E14F2A">
            <w:pPr>
              <w:numPr>
                <w:ilvl w:val="0"/>
                <w:numId w:val="18"/>
              </w:numPr>
              <w:spacing w:before="120" w:after="120" w:line="256" w:lineRule="auto"/>
              <w:ind w:firstLine="0"/>
              <w:rPr>
                <w:color w:val="404040"/>
              </w:rPr>
            </w:pPr>
            <w:r w:rsidRPr="007F4B89">
              <w:rPr>
                <w:color w:val="404040"/>
              </w:rPr>
              <w:t>conical= c</w:t>
            </w:r>
          </w:p>
          <w:p w14:paraId="7E4933E8" w14:textId="77777777" w:rsidR="00E14F2A" w:rsidRPr="007F4B89" w:rsidRDefault="00E14F2A" w:rsidP="00E14F2A">
            <w:pPr>
              <w:numPr>
                <w:ilvl w:val="0"/>
                <w:numId w:val="18"/>
              </w:numPr>
              <w:spacing w:before="120" w:after="120" w:line="256" w:lineRule="auto"/>
              <w:ind w:firstLine="0"/>
              <w:rPr>
                <w:color w:val="404040"/>
              </w:rPr>
            </w:pPr>
            <w:r w:rsidRPr="007F4B89">
              <w:rPr>
                <w:color w:val="404040"/>
              </w:rPr>
              <w:t>convex= x</w:t>
            </w:r>
          </w:p>
          <w:p w14:paraId="5959481C" w14:textId="77777777" w:rsidR="00E14F2A" w:rsidRPr="007F4B89" w:rsidRDefault="00E14F2A" w:rsidP="00E14F2A">
            <w:pPr>
              <w:numPr>
                <w:ilvl w:val="0"/>
                <w:numId w:val="18"/>
              </w:numPr>
              <w:spacing w:before="120" w:after="120" w:line="256" w:lineRule="auto"/>
              <w:ind w:firstLine="0"/>
              <w:rPr>
                <w:color w:val="404040"/>
              </w:rPr>
            </w:pPr>
            <w:r w:rsidRPr="007F4B89">
              <w:rPr>
                <w:color w:val="404040"/>
              </w:rPr>
              <w:t>flat= f</w:t>
            </w:r>
          </w:p>
          <w:p w14:paraId="51304BB0" w14:textId="77777777" w:rsidR="00E14F2A" w:rsidRPr="007F4B89" w:rsidRDefault="00E14F2A" w:rsidP="00E14F2A">
            <w:pPr>
              <w:numPr>
                <w:ilvl w:val="0"/>
                <w:numId w:val="18"/>
              </w:numPr>
              <w:spacing w:before="120" w:after="120" w:line="256" w:lineRule="auto"/>
              <w:ind w:firstLine="0"/>
              <w:rPr>
                <w:color w:val="404040"/>
              </w:rPr>
            </w:pPr>
            <w:r w:rsidRPr="007F4B89">
              <w:rPr>
                <w:color w:val="404040"/>
              </w:rPr>
              <w:t>knobbed= k</w:t>
            </w:r>
          </w:p>
          <w:p w14:paraId="44D47FE5" w14:textId="77777777" w:rsidR="00E14F2A" w:rsidRPr="007F4B89" w:rsidRDefault="00E14F2A" w:rsidP="00E14F2A">
            <w:pPr>
              <w:numPr>
                <w:ilvl w:val="0"/>
                <w:numId w:val="18"/>
              </w:numPr>
              <w:spacing w:before="120" w:after="120" w:line="256" w:lineRule="auto"/>
              <w:ind w:firstLine="0"/>
              <w:rPr>
                <w:color w:val="404040"/>
              </w:rPr>
            </w:pPr>
            <w:r w:rsidRPr="007F4B89">
              <w:rPr>
                <w:color w:val="404040"/>
              </w:rPr>
              <w:t>sunken=s</w:t>
            </w:r>
          </w:p>
        </w:tc>
      </w:tr>
      <w:tr w:rsidR="00E14F2A" w:rsidRPr="007F4B89" w14:paraId="1E3AE85F" w14:textId="77777777" w:rsidTr="00E14F2A">
        <w:tc>
          <w:tcPr>
            <w:tcW w:w="89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tcPr>
          <w:p w14:paraId="296C97BC" w14:textId="77777777" w:rsidR="00E14F2A" w:rsidRPr="007F4B89" w:rsidRDefault="00E14F2A" w:rsidP="00E14F2A">
            <w:pPr>
              <w:numPr>
                <w:ilvl w:val="0"/>
                <w:numId w:val="7"/>
              </w:numPr>
              <w:spacing w:before="120" w:after="120"/>
              <w:ind w:firstLine="0"/>
              <w:contextualSpacing/>
              <w:rPr>
                <w:color w:val="404040"/>
              </w:rPr>
            </w:pPr>
          </w:p>
        </w:tc>
        <w:tc>
          <w:tcPr>
            <w:tcW w:w="954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605D2C0" w14:textId="77777777" w:rsidR="00E14F2A" w:rsidRPr="007F4B89" w:rsidRDefault="00E14F2A" w:rsidP="00E14F2A">
            <w:pPr>
              <w:spacing w:before="120" w:after="120" w:line="256" w:lineRule="auto"/>
              <w:rPr>
                <w:color w:val="404040"/>
              </w:rPr>
            </w:pPr>
            <w:r w:rsidRPr="007F4B89">
              <w:rPr>
                <w:color w:val="404040"/>
              </w:rPr>
              <w:t xml:space="preserve">cap-surface: </w:t>
            </w:r>
          </w:p>
          <w:p w14:paraId="6872E637" w14:textId="77777777" w:rsidR="00E14F2A" w:rsidRPr="007F4B89" w:rsidRDefault="00E14F2A" w:rsidP="00E14F2A">
            <w:pPr>
              <w:numPr>
                <w:ilvl w:val="0"/>
                <w:numId w:val="19"/>
              </w:numPr>
              <w:spacing w:before="120" w:after="120" w:line="256" w:lineRule="auto"/>
              <w:ind w:firstLine="0"/>
              <w:rPr>
                <w:color w:val="404040"/>
              </w:rPr>
            </w:pPr>
            <w:r w:rsidRPr="007F4B89">
              <w:rPr>
                <w:color w:val="404040"/>
              </w:rPr>
              <w:t>fibrous= f</w:t>
            </w:r>
          </w:p>
          <w:p w14:paraId="1AF6BD59" w14:textId="77777777" w:rsidR="00E14F2A" w:rsidRPr="007F4B89" w:rsidRDefault="00E14F2A" w:rsidP="00E14F2A">
            <w:pPr>
              <w:numPr>
                <w:ilvl w:val="0"/>
                <w:numId w:val="19"/>
              </w:numPr>
              <w:spacing w:before="120" w:after="120" w:line="256" w:lineRule="auto"/>
              <w:ind w:firstLine="0"/>
              <w:rPr>
                <w:color w:val="404040"/>
              </w:rPr>
            </w:pPr>
            <w:r w:rsidRPr="007F4B89">
              <w:rPr>
                <w:color w:val="404040"/>
              </w:rPr>
              <w:t>grooves= g</w:t>
            </w:r>
          </w:p>
          <w:p w14:paraId="06CAD25B" w14:textId="77777777" w:rsidR="00E14F2A" w:rsidRPr="007F4B89" w:rsidRDefault="00E14F2A" w:rsidP="00E14F2A">
            <w:pPr>
              <w:numPr>
                <w:ilvl w:val="0"/>
                <w:numId w:val="19"/>
              </w:numPr>
              <w:spacing w:before="120" w:after="120" w:line="256" w:lineRule="auto"/>
              <w:ind w:firstLine="0"/>
              <w:rPr>
                <w:color w:val="404040"/>
              </w:rPr>
            </w:pPr>
            <w:r w:rsidRPr="007F4B89">
              <w:rPr>
                <w:color w:val="404040"/>
              </w:rPr>
              <w:t>scaly= y</w:t>
            </w:r>
          </w:p>
          <w:p w14:paraId="2DF4AA6D" w14:textId="77777777" w:rsidR="00E14F2A" w:rsidRPr="007F4B89" w:rsidRDefault="00E14F2A" w:rsidP="00E14F2A">
            <w:pPr>
              <w:numPr>
                <w:ilvl w:val="0"/>
                <w:numId w:val="19"/>
              </w:numPr>
              <w:spacing w:before="120" w:after="120" w:line="256" w:lineRule="auto"/>
              <w:ind w:firstLine="0"/>
              <w:rPr>
                <w:color w:val="404040"/>
              </w:rPr>
            </w:pPr>
            <w:r w:rsidRPr="007F4B89">
              <w:rPr>
                <w:color w:val="404040"/>
              </w:rPr>
              <w:t>smooth= s</w:t>
            </w:r>
          </w:p>
        </w:tc>
      </w:tr>
      <w:tr w:rsidR="00E14F2A" w:rsidRPr="007F4B89" w14:paraId="2A318A41" w14:textId="77777777" w:rsidTr="00E14F2A">
        <w:tc>
          <w:tcPr>
            <w:tcW w:w="89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tcPr>
          <w:p w14:paraId="54F15702" w14:textId="77777777" w:rsidR="00E14F2A" w:rsidRPr="007F4B89" w:rsidRDefault="00E14F2A" w:rsidP="00E14F2A">
            <w:pPr>
              <w:numPr>
                <w:ilvl w:val="0"/>
                <w:numId w:val="7"/>
              </w:numPr>
              <w:spacing w:before="120" w:after="120"/>
              <w:ind w:firstLine="0"/>
              <w:contextualSpacing/>
              <w:rPr>
                <w:color w:val="404040"/>
              </w:rPr>
            </w:pPr>
          </w:p>
        </w:tc>
        <w:tc>
          <w:tcPr>
            <w:tcW w:w="954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9A3C10A" w14:textId="77777777" w:rsidR="00E14F2A" w:rsidRPr="007F4B89" w:rsidRDefault="00E14F2A" w:rsidP="00E14F2A">
            <w:pPr>
              <w:spacing w:before="120" w:after="120" w:line="256" w:lineRule="auto"/>
              <w:rPr>
                <w:color w:val="404040"/>
              </w:rPr>
            </w:pPr>
            <w:r w:rsidRPr="007F4B89">
              <w:rPr>
                <w:color w:val="404040"/>
              </w:rPr>
              <w:t>Cap-color defines the color of the mushroom cap</w:t>
            </w:r>
          </w:p>
        </w:tc>
      </w:tr>
      <w:tr w:rsidR="00E14F2A" w:rsidRPr="007F4B89" w14:paraId="0620C97F" w14:textId="77777777" w:rsidTr="00E14F2A">
        <w:tc>
          <w:tcPr>
            <w:tcW w:w="89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tcPr>
          <w:p w14:paraId="4991AF7D" w14:textId="77777777" w:rsidR="00E14F2A" w:rsidRPr="007F4B89" w:rsidRDefault="00E14F2A" w:rsidP="00E14F2A">
            <w:pPr>
              <w:numPr>
                <w:ilvl w:val="0"/>
                <w:numId w:val="7"/>
              </w:numPr>
              <w:spacing w:before="120" w:after="120"/>
              <w:ind w:firstLine="0"/>
              <w:contextualSpacing/>
              <w:rPr>
                <w:color w:val="404040"/>
              </w:rPr>
            </w:pPr>
          </w:p>
        </w:tc>
        <w:tc>
          <w:tcPr>
            <w:tcW w:w="954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5061A03" w14:textId="77777777" w:rsidR="00E14F2A" w:rsidRPr="007F4B89" w:rsidRDefault="00E14F2A" w:rsidP="00E14F2A">
            <w:pPr>
              <w:spacing w:before="120" w:after="120" w:line="256" w:lineRule="auto"/>
              <w:rPr>
                <w:color w:val="404040"/>
              </w:rPr>
            </w:pPr>
            <w:r w:rsidRPr="007F4B89">
              <w:rPr>
                <w:color w:val="404040"/>
              </w:rPr>
              <w:t xml:space="preserve">Bruises is a binary attribute defining whether the mushroom sample has bruises or not. </w:t>
            </w:r>
          </w:p>
        </w:tc>
      </w:tr>
      <w:tr w:rsidR="00E14F2A" w:rsidRPr="007F4B89" w14:paraId="612D12D6" w14:textId="77777777" w:rsidTr="00E14F2A">
        <w:tc>
          <w:tcPr>
            <w:tcW w:w="89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tcPr>
          <w:p w14:paraId="32DECFE6" w14:textId="77777777" w:rsidR="00E14F2A" w:rsidRPr="007F4B89" w:rsidRDefault="00E14F2A" w:rsidP="00E14F2A">
            <w:pPr>
              <w:numPr>
                <w:ilvl w:val="0"/>
                <w:numId w:val="7"/>
              </w:numPr>
              <w:spacing w:before="120" w:after="120"/>
              <w:ind w:firstLine="0"/>
              <w:contextualSpacing/>
              <w:rPr>
                <w:color w:val="404040"/>
              </w:rPr>
            </w:pPr>
          </w:p>
        </w:tc>
        <w:tc>
          <w:tcPr>
            <w:tcW w:w="954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8DA7E54" w14:textId="77777777" w:rsidR="00E14F2A" w:rsidRPr="007F4B89" w:rsidRDefault="00E14F2A" w:rsidP="00E14F2A">
            <w:pPr>
              <w:spacing w:before="120" w:after="120" w:line="256" w:lineRule="auto"/>
              <w:rPr>
                <w:color w:val="404040"/>
              </w:rPr>
            </w:pPr>
            <w:r w:rsidRPr="007F4B89">
              <w:rPr>
                <w:color w:val="404040"/>
              </w:rPr>
              <w:t xml:space="preserve">Odor defines the type of odor coming from the mushroom cap. </w:t>
            </w:r>
          </w:p>
        </w:tc>
      </w:tr>
      <w:tr w:rsidR="00E14F2A" w:rsidRPr="007F4B89" w14:paraId="29FA5926" w14:textId="77777777" w:rsidTr="00E14F2A">
        <w:tc>
          <w:tcPr>
            <w:tcW w:w="10440"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hideMark/>
          </w:tcPr>
          <w:p w14:paraId="19389009" w14:textId="77777777" w:rsidR="00E14F2A" w:rsidRPr="007F4B89" w:rsidRDefault="00E14F2A" w:rsidP="00E14F2A">
            <w:pPr>
              <w:spacing w:before="120" w:after="120" w:line="256" w:lineRule="auto"/>
              <w:rPr>
                <w:color w:val="404040"/>
              </w:rPr>
            </w:pPr>
            <w:r w:rsidRPr="007F4B89">
              <w:rPr>
                <w:color w:val="404040"/>
              </w:rPr>
              <w:lastRenderedPageBreak/>
              <w:t>Gill Properties</w:t>
            </w:r>
          </w:p>
        </w:tc>
      </w:tr>
      <w:tr w:rsidR="00E14F2A" w:rsidRPr="007F4B89" w14:paraId="07A4399A" w14:textId="77777777" w:rsidTr="00E14F2A">
        <w:tc>
          <w:tcPr>
            <w:tcW w:w="89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tcPr>
          <w:p w14:paraId="043AE345" w14:textId="77777777" w:rsidR="00E14F2A" w:rsidRPr="007F4B89" w:rsidRDefault="00E14F2A" w:rsidP="00E14F2A">
            <w:pPr>
              <w:numPr>
                <w:ilvl w:val="0"/>
                <w:numId w:val="7"/>
              </w:numPr>
              <w:spacing w:before="120" w:after="120"/>
              <w:ind w:firstLine="0"/>
              <w:contextualSpacing/>
              <w:rPr>
                <w:color w:val="404040"/>
              </w:rPr>
            </w:pPr>
          </w:p>
        </w:tc>
        <w:tc>
          <w:tcPr>
            <w:tcW w:w="954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22D8716" w14:textId="77777777" w:rsidR="00E14F2A" w:rsidRPr="007F4B89" w:rsidRDefault="00E14F2A" w:rsidP="00E14F2A">
            <w:pPr>
              <w:spacing w:before="120" w:after="120" w:line="256" w:lineRule="auto"/>
              <w:rPr>
                <w:color w:val="404040"/>
              </w:rPr>
            </w:pPr>
            <w:r w:rsidRPr="007F4B89">
              <w:rPr>
                <w:color w:val="404040"/>
              </w:rPr>
              <w:t>Gill attachment</w:t>
            </w:r>
          </w:p>
        </w:tc>
      </w:tr>
      <w:tr w:rsidR="00E14F2A" w:rsidRPr="007F4B89" w14:paraId="7FF83F7B" w14:textId="77777777" w:rsidTr="00E14F2A">
        <w:tc>
          <w:tcPr>
            <w:tcW w:w="89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tcPr>
          <w:p w14:paraId="42427DEB" w14:textId="77777777" w:rsidR="00E14F2A" w:rsidRPr="007F4B89" w:rsidRDefault="00E14F2A" w:rsidP="00E14F2A">
            <w:pPr>
              <w:numPr>
                <w:ilvl w:val="0"/>
                <w:numId w:val="7"/>
              </w:numPr>
              <w:spacing w:before="120" w:after="120"/>
              <w:ind w:firstLine="0"/>
              <w:contextualSpacing/>
              <w:rPr>
                <w:color w:val="404040"/>
              </w:rPr>
            </w:pPr>
          </w:p>
        </w:tc>
        <w:tc>
          <w:tcPr>
            <w:tcW w:w="954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BE58A53" w14:textId="77777777" w:rsidR="00E14F2A" w:rsidRPr="007F4B89" w:rsidRDefault="00E14F2A" w:rsidP="00E14F2A">
            <w:pPr>
              <w:spacing w:before="120" w:after="120" w:line="256" w:lineRule="auto"/>
              <w:rPr>
                <w:color w:val="404040"/>
              </w:rPr>
            </w:pPr>
            <w:r w:rsidRPr="007F4B89">
              <w:rPr>
                <w:color w:val="404040"/>
              </w:rPr>
              <w:t>Gill spacing</w:t>
            </w:r>
          </w:p>
        </w:tc>
      </w:tr>
      <w:tr w:rsidR="00E14F2A" w:rsidRPr="007F4B89" w14:paraId="1B49A29F" w14:textId="77777777" w:rsidTr="00E14F2A">
        <w:tc>
          <w:tcPr>
            <w:tcW w:w="89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tcPr>
          <w:p w14:paraId="71A84DC3" w14:textId="77777777" w:rsidR="00E14F2A" w:rsidRPr="007F4B89" w:rsidRDefault="00E14F2A" w:rsidP="00E14F2A">
            <w:pPr>
              <w:numPr>
                <w:ilvl w:val="0"/>
                <w:numId w:val="7"/>
              </w:numPr>
              <w:spacing w:before="120" w:after="120"/>
              <w:ind w:firstLine="0"/>
              <w:contextualSpacing/>
              <w:rPr>
                <w:color w:val="404040"/>
              </w:rPr>
            </w:pPr>
          </w:p>
        </w:tc>
        <w:tc>
          <w:tcPr>
            <w:tcW w:w="954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0BC2A3F" w14:textId="77777777" w:rsidR="00E14F2A" w:rsidRPr="007F4B89" w:rsidRDefault="00E14F2A" w:rsidP="00E14F2A">
            <w:pPr>
              <w:spacing w:before="120" w:after="120" w:line="256" w:lineRule="auto"/>
              <w:rPr>
                <w:color w:val="404040"/>
              </w:rPr>
            </w:pPr>
            <w:r w:rsidRPr="007F4B89">
              <w:rPr>
                <w:color w:val="404040"/>
              </w:rPr>
              <w:t xml:space="preserve">Gill size: </w:t>
            </w:r>
          </w:p>
          <w:p w14:paraId="2DADAF32" w14:textId="77777777" w:rsidR="00E14F2A" w:rsidRPr="007F4B89" w:rsidRDefault="00E14F2A" w:rsidP="00E14F2A">
            <w:pPr>
              <w:numPr>
                <w:ilvl w:val="0"/>
                <w:numId w:val="20"/>
              </w:numPr>
              <w:spacing w:before="120" w:after="120" w:line="256" w:lineRule="auto"/>
              <w:ind w:firstLine="0"/>
              <w:rPr>
                <w:color w:val="404040"/>
              </w:rPr>
            </w:pPr>
            <w:r w:rsidRPr="007F4B89">
              <w:rPr>
                <w:color w:val="404040"/>
              </w:rPr>
              <w:t>Broad = b</w:t>
            </w:r>
          </w:p>
          <w:p w14:paraId="7B26D1C0" w14:textId="77777777" w:rsidR="00E14F2A" w:rsidRPr="007F4B89" w:rsidRDefault="00E14F2A" w:rsidP="00E14F2A">
            <w:pPr>
              <w:numPr>
                <w:ilvl w:val="0"/>
                <w:numId w:val="20"/>
              </w:numPr>
              <w:spacing w:before="120" w:after="120" w:line="256" w:lineRule="auto"/>
              <w:ind w:firstLine="0"/>
              <w:rPr>
                <w:color w:val="404040"/>
              </w:rPr>
            </w:pPr>
            <w:r w:rsidRPr="007F4B89">
              <w:rPr>
                <w:color w:val="404040"/>
              </w:rPr>
              <w:t xml:space="preserve">Narrow = n </w:t>
            </w:r>
          </w:p>
        </w:tc>
      </w:tr>
      <w:tr w:rsidR="00E14F2A" w:rsidRPr="007F4B89" w14:paraId="00D2780F" w14:textId="77777777" w:rsidTr="00E14F2A">
        <w:tc>
          <w:tcPr>
            <w:tcW w:w="89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tcPr>
          <w:p w14:paraId="72F06894" w14:textId="77777777" w:rsidR="00E14F2A" w:rsidRPr="007F4B89" w:rsidRDefault="00E14F2A" w:rsidP="00E14F2A">
            <w:pPr>
              <w:numPr>
                <w:ilvl w:val="0"/>
                <w:numId w:val="7"/>
              </w:numPr>
              <w:spacing w:before="120" w:after="120"/>
              <w:ind w:firstLine="0"/>
              <w:contextualSpacing/>
              <w:rPr>
                <w:color w:val="404040"/>
              </w:rPr>
            </w:pPr>
          </w:p>
        </w:tc>
        <w:tc>
          <w:tcPr>
            <w:tcW w:w="954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BE8E629" w14:textId="77777777" w:rsidR="00E14F2A" w:rsidRPr="007F4B89" w:rsidRDefault="00E14F2A" w:rsidP="00E14F2A">
            <w:pPr>
              <w:spacing w:before="120" w:after="120" w:line="256" w:lineRule="auto"/>
              <w:rPr>
                <w:color w:val="404040"/>
              </w:rPr>
            </w:pPr>
            <w:r w:rsidRPr="007F4B89">
              <w:rPr>
                <w:color w:val="404040"/>
              </w:rPr>
              <w:t xml:space="preserve">Gill color </w:t>
            </w:r>
          </w:p>
        </w:tc>
      </w:tr>
      <w:tr w:rsidR="00E14F2A" w:rsidRPr="007F4B89" w14:paraId="3565AEAA" w14:textId="77777777" w:rsidTr="00E14F2A">
        <w:tc>
          <w:tcPr>
            <w:tcW w:w="10440"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hideMark/>
          </w:tcPr>
          <w:p w14:paraId="25547DAA" w14:textId="77777777" w:rsidR="00E14F2A" w:rsidRPr="007F4B89" w:rsidRDefault="00E14F2A" w:rsidP="00E14F2A">
            <w:pPr>
              <w:spacing w:before="120" w:after="120" w:line="256" w:lineRule="auto"/>
              <w:rPr>
                <w:color w:val="404040"/>
              </w:rPr>
            </w:pPr>
            <w:r w:rsidRPr="007F4B89">
              <w:rPr>
                <w:color w:val="404040"/>
              </w:rPr>
              <w:t>Stalk (stem) properties</w:t>
            </w:r>
          </w:p>
        </w:tc>
      </w:tr>
      <w:tr w:rsidR="00E14F2A" w:rsidRPr="007F4B89" w14:paraId="34613B28" w14:textId="77777777" w:rsidTr="00E14F2A">
        <w:tc>
          <w:tcPr>
            <w:tcW w:w="89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tcPr>
          <w:p w14:paraId="18EA6ED0" w14:textId="77777777" w:rsidR="00E14F2A" w:rsidRPr="007F4B89" w:rsidRDefault="00E14F2A" w:rsidP="00E14F2A">
            <w:pPr>
              <w:numPr>
                <w:ilvl w:val="0"/>
                <w:numId w:val="7"/>
              </w:numPr>
              <w:spacing w:before="120" w:after="120"/>
              <w:ind w:firstLine="0"/>
              <w:contextualSpacing/>
              <w:rPr>
                <w:color w:val="404040"/>
              </w:rPr>
            </w:pPr>
          </w:p>
        </w:tc>
        <w:tc>
          <w:tcPr>
            <w:tcW w:w="954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4A9E273" w14:textId="77777777" w:rsidR="00E14F2A" w:rsidRPr="007F4B89" w:rsidRDefault="00E14F2A" w:rsidP="00E14F2A">
            <w:pPr>
              <w:spacing w:before="120" w:after="120" w:line="256" w:lineRule="auto"/>
              <w:rPr>
                <w:color w:val="404040"/>
              </w:rPr>
            </w:pPr>
            <w:r w:rsidRPr="007F4B89">
              <w:rPr>
                <w:color w:val="404040"/>
              </w:rPr>
              <w:t>Stalk shape</w:t>
            </w:r>
          </w:p>
        </w:tc>
      </w:tr>
      <w:tr w:rsidR="00E14F2A" w:rsidRPr="007F4B89" w14:paraId="5AAF42CD" w14:textId="77777777" w:rsidTr="00E14F2A">
        <w:tc>
          <w:tcPr>
            <w:tcW w:w="89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tcPr>
          <w:p w14:paraId="11273E3B" w14:textId="77777777" w:rsidR="00E14F2A" w:rsidRPr="007F4B89" w:rsidRDefault="00E14F2A" w:rsidP="00E14F2A">
            <w:pPr>
              <w:numPr>
                <w:ilvl w:val="0"/>
                <w:numId w:val="7"/>
              </w:numPr>
              <w:spacing w:before="120" w:after="120"/>
              <w:ind w:firstLine="0"/>
              <w:contextualSpacing/>
              <w:rPr>
                <w:color w:val="404040"/>
              </w:rPr>
            </w:pPr>
          </w:p>
        </w:tc>
        <w:tc>
          <w:tcPr>
            <w:tcW w:w="954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98B28F7" w14:textId="77777777" w:rsidR="00E14F2A" w:rsidRPr="007F4B89" w:rsidRDefault="00E14F2A" w:rsidP="00E14F2A">
            <w:pPr>
              <w:spacing w:before="120" w:after="120" w:line="256" w:lineRule="auto"/>
              <w:rPr>
                <w:color w:val="404040"/>
              </w:rPr>
            </w:pPr>
            <w:r w:rsidRPr="007F4B89">
              <w:rPr>
                <w:color w:val="404040"/>
              </w:rPr>
              <w:t>Stalk root</w:t>
            </w:r>
          </w:p>
        </w:tc>
      </w:tr>
      <w:tr w:rsidR="00E14F2A" w:rsidRPr="007F4B89" w14:paraId="37F8E95E" w14:textId="77777777" w:rsidTr="00E14F2A">
        <w:tc>
          <w:tcPr>
            <w:tcW w:w="89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tcPr>
          <w:p w14:paraId="10A29FB9" w14:textId="77777777" w:rsidR="00E14F2A" w:rsidRPr="007F4B89" w:rsidRDefault="00E14F2A" w:rsidP="00E14F2A">
            <w:pPr>
              <w:numPr>
                <w:ilvl w:val="0"/>
                <w:numId w:val="7"/>
              </w:numPr>
              <w:spacing w:before="120" w:after="120"/>
              <w:ind w:firstLine="0"/>
              <w:contextualSpacing/>
              <w:rPr>
                <w:color w:val="404040"/>
              </w:rPr>
            </w:pPr>
          </w:p>
        </w:tc>
        <w:tc>
          <w:tcPr>
            <w:tcW w:w="954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9D6293D" w14:textId="77777777" w:rsidR="00E14F2A" w:rsidRPr="007F4B89" w:rsidRDefault="00E14F2A" w:rsidP="00E14F2A">
            <w:pPr>
              <w:spacing w:before="120" w:after="120" w:line="256" w:lineRule="auto"/>
              <w:rPr>
                <w:color w:val="404040"/>
              </w:rPr>
            </w:pPr>
            <w:r w:rsidRPr="007F4B89">
              <w:rPr>
                <w:color w:val="404040"/>
              </w:rPr>
              <w:t xml:space="preserve">Stalk surface above ring </w:t>
            </w:r>
          </w:p>
        </w:tc>
      </w:tr>
      <w:tr w:rsidR="00E14F2A" w:rsidRPr="007F4B89" w14:paraId="10B84BD7" w14:textId="77777777" w:rsidTr="00E14F2A">
        <w:tc>
          <w:tcPr>
            <w:tcW w:w="89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tcPr>
          <w:p w14:paraId="631D9DAD" w14:textId="77777777" w:rsidR="00E14F2A" w:rsidRPr="007F4B89" w:rsidRDefault="00E14F2A" w:rsidP="00E14F2A">
            <w:pPr>
              <w:numPr>
                <w:ilvl w:val="0"/>
                <w:numId w:val="7"/>
              </w:numPr>
              <w:spacing w:before="120" w:after="120"/>
              <w:ind w:firstLine="0"/>
              <w:contextualSpacing/>
              <w:rPr>
                <w:color w:val="404040"/>
              </w:rPr>
            </w:pPr>
          </w:p>
        </w:tc>
        <w:tc>
          <w:tcPr>
            <w:tcW w:w="954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236F096" w14:textId="77777777" w:rsidR="00E14F2A" w:rsidRPr="007F4B89" w:rsidRDefault="00E14F2A" w:rsidP="00E14F2A">
            <w:pPr>
              <w:spacing w:before="120" w:after="120" w:line="256" w:lineRule="auto"/>
              <w:rPr>
                <w:color w:val="404040"/>
              </w:rPr>
            </w:pPr>
            <w:r w:rsidRPr="007F4B89">
              <w:rPr>
                <w:color w:val="404040"/>
              </w:rPr>
              <w:t>Stalk surface below ring</w:t>
            </w:r>
          </w:p>
        </w:tc>
      </w:tr>
      <w:tr w:rsidR="00E14F2A" w:rsidRPr="007F4B89" w14:paraId="2BE778AC" w14:textId="77777777" w:rsidTr="00E14F2A">
        <w:tc>
          <w:tcPr>
            <w:tcW w:w="89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tcPr>
          <w:p w14:paraId="09422412" w14:textId="77777777" w:rsidR="00E14F2A" w:rsidRPr="007F4B89" w:rsidRDefault="00E14F2A" w:rsidP="00E14F2A">
            <w:pPr>
              <w:numPr>
                <w:ilvl w:val="0"/>
                <w:numId w:val="7"/>
              </w:numPr>
              <w:spacing w:before="120" w:after="120"/>
              <w:ind w:firstLine="0"/>
              <w:contextualSpacing/>
              <w:rPr>
                <w:color w:val="404040"/>
              </w:rPr>
            </w:pPr>
          </w:p>
        </w:tc>
        <w:tc>
          <w:tcPr>
            <w:tcW w:w="954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96E6A0E" w14:textId="77777777" w:rsidR="00E14F2A" w:rsidRPr="007F4B89" w:rsidRDefault="00E14F2A" w:rsidP="00E14F2A">
            <w:pPr>
              <w:spacing w:before="120" w:after="120" w:line="256" w:lineRule="auto"/>
              <w:rPr>
                <w:color w:val="404040"/>
              </w:rPr>
            </w:pPr>
            <w:r w:rsidRPr="007F4B89">
              <w:rPr>
                <w:color w:val="404040"/>
              </w:rPr>
              <w:t>Stalk color above ring</w:t>
            </w:r>
          </w:p>
        </w:tc>
      </w:tr>
      <w:tr w:rsidR="00E14F2A" w:rsidRPr="007F4B89" w14:paraId="254A565F" w14:textId="77777777" w:rsidTr="00E14F2A">
        <w:tc>
          <w:tcPr>
            <w:tcW w:w="89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tcPr>
          <w:p w14:paraId="6A0D334D" w14:textId="77777777" w:rsidR="00E14F2A" w:rsidRPr="007F4B89" w:rsidRDefault="00E14F2A" w:rsidP="00E14F2A">
            <w:pPr>
              <w:numPr>
                <w:ilvl w:val="0"/>
                <w:numId w:val="7"/>
              </w:numPr>
              <w:spacing w:before="120" w:after="120"/>
              <w:ind w:firstLine="0"/>
              <w:contextualSpacing/>
              <w:rPr>
                <w:color w:val="404040"/>
              </w:rPr>
            </w:pPr>
          </w:p>
        </w:tc>
        <w:tc>
          <w:tcPr>
            <w:tcW w:w="954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776027E" w14:textId="77777777" w:rsidR="00E14F2A" w:rsidRPr="007F4B89" w:rsidRDefault="00E14F2A" w:rsidP="00E14F2A">
            <w:pPr>
              <w:spacing w:before="120" w:after="120" w:line="256" w:lineRule="auto"/>
              <w:rPr>
                <w:color w:val="404040"/>
              </w:rPr>
            </w:pPr>
            <w:r w:rsidRPr="007F4B89">
              <w:rPr>
                <w:color w:val="404040"/>
              </w:rPr>
              <w:t>Stalk color below ring</w:t>
            </w:r>
          </w:p>
        </w:tc>
      </w:tr>
      <w:tr w:rsidR="00E14F2A" w:rsidRPr="007F4B89" w14:paraId="469051BD" w14:textId="77777777" w:rsidTr="00E14F2A">
        <w:tc>
          <w:tcPr>
            <w:tcW w:w="10440"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hideMark/>
          </w:tcPr>
          <w:p w14:paraId="2FE02FA3" w14:textId="77777777" w:rsidR="00E14F2A" w:rsidRPr="007F4B89" w:rsidRDefault="00E14F2A" w:rsidP="00E14F2A">
            <w:pPr>
              <w:spacing w:before="120" w:after="120" w:line="256" w:lineRule="auto"/>
              <w:rPr>
                <w:color w:val="404040"/>
              </w:rPr>
            </w:pPr>
            <w:r w:rsidRPr="007F4B89">
              <w:rPr>
                <w:color w:val="404040"/>
              </w:rPr>
              <w:t xml:space="preserve">General </w:t>
            </w:r>
          </w:p>
        </w:tc>
      </w:tr>
      <w:tr w:rsidR="00E14F2A" w:rsidRPr="007F4B89" w14:paraId="1251794D" w14:textId="77777777" w:rsidTr="00E14F2A">
        <w:tc>
          <w:tcPr>
            <w:tcW w:w="89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tcPr>
          <w:p w14:paraId="299C8B1D" w14:textId="77777777" w:rsidR="00E14F2A" w:rsidRPr="007F4B89" w:rsidRDefault="00E14F2A" w:rsidP="00E14F2A">
            <w:pPr>
              <w:numPr>
                <w:ilvl w:val="0"/>
                <w:numId w:val="7"/>
              </w:numPr>
              <w:spacing w:before="120" w:after="120"/>
              <w:ind w:firstLine="0"/>
              <w:contextualSpacing/>
              <w:rPr>
                <w:color w:val="404040"/>
              </w:rPr>
            </w:pPr>
          </w:p>
        </w:tc>
        <w:tc>
          <w:tcPr>
            <w:tcW w:w="954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591AE00" w14:textId="77777777" w:rsidR="00E14F2A" w:rsidRPr="007F4B89" w:rsidRDefault="00E14F2A" w:rsidP="00E14F2A">
            <w:pPr>
              <w:spacing w:before="120" w:after="120" w:line="256" w:lineRule="auto"/>
              <w:rPr>
                <w:color w:val="404040"/>
              </w:rPr>
            </w:pPr>
            <w:r w:rsidRPr="007F4B89">
              <w:rPr>
                <w:color w:val="404040"/>
              </w:rPr>
              <w:t xml:space="preserve">veil-type: </w:t>
            </w:r>
          </w:p>
          <w:p w14:paraId="70CD275D" w14:textId="77777777" w:rsidR="00E14F2A" w:rsidRPr="007F4B89" w:rsidRDefault="00E14F2A" w:rsidP="00E14F2A">
            <w:pPr>
              <w:numPr>
                <w:ilvl w:val="0"/>
                <w:numId w:val="21"/>
              </w:numPr>
              <w:spacing w:before="120" w:after="120" w:line="256" w:lineRule="auto"/>
              <w:ind w:firstLine="0"/>
              <w:rPr>
                <w:color w:val="404040"/>
              </w:rPr>
            </w:pPr>
            <w:r w:rsidRPr="007F4B89">
              <w:rPr>
                <w:color w:val="404040"/>
              </w:rPr>
              <w:t>partial= p</w:t>
            </w:r>
          </w:p>
          <w:p w14:paraId="096C143F" w14:textId="77777777" w:rsidR="00E14F2A" w:rsidRPr="007F4B89" w:rsidRDefault="00E14F2A" w:rsidP="00E14F2A">
            <w:pPr>
              <w:numPr>
                <w:ilvl w:val="0"/>
                <w:numId w:val="21"/>
              </w:numPr>
              <w:spacing w:before="120" w:after="120" w:line="256" w:lineRule="auto"/>
              <w:ind w:firstLine="0"/>
              <w:rPr>
                <w:color w:val="404040"/>
              </w:rPr>
            </w:pPr>
            <w:r w:rsidRPr="007F4B89">
              <w:rPr>
                <w:color w:val="404040"/>
              </w:rPr>
              <w:t>universal= u</w:t>
            </w:r>
          </w:p>
        </w:tc>
      </w:tr>
      <w:tr w:rsidR="00E14F2A" w:rsidRPr="007F4B89" w14:paraId="17346C3D" w14:textId="77777777" w:rsidTr="00E14F2A">
        <w:tc>
          <w:tcPr>
            <w:tcW w:w="89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tcPr>
          <w:p w14:paraId="5AA72C3A" w14:textId="77777777" w:rsidR="00E14F2A" w:rsidRPr="007F4B89" w:rsidRDefault="00E14F2A" w:rsidP="00E14F2A">
            <w:pPr>
              <w:numPr>
                <w:ilvl w:val="0"/>
                <w:numId w:val="7"/>
              </w:numPr>
              <w:spacing w:before="120" w:after="120"/>
              <w:ind w:firstLine="0"/>
              <w:contextualSpacing/>
              <w:rPr>
                <w:color w:val="404040"/>
              </w:rPr>
            </w:pPr>
          </w:p>
        </w:tc>
        <w:tc>
          <w:tcPr>
            <w:tcW w:w="954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A58A22F" w14:textId="77777777" w:rsidR="00E14F2A" w:rsidRPr="007F4B89" w:rsidRDefault="00E14F2A" w:rsidP="00E14F2A">
            <w:pPr>
              <w:spacing w:before="120" w:after="120" w:line="256" w:lineRule="auto"/>
              <w:rPr>
                <w:color w:val="404040"/>
              </w:rPr>
            </w:pPr>
            <w:r w:rsidRPr="007F4B89">
              <w:rPr>
                <w:color w:val="404040"/>
              </w:rPr>
              <w:t xml:space="preserve">ring-number: </w:t>
            </w:r>
          </w:p>
          <w:p w14:paraId="1552BB3F" w14:textId="77777777" w:rsidR="00E14F2A" w:rsidRPr="007F4B89" w:rsidRDefault="00E14F2A" w:rsidP="00E14F2A">
            <w:pPr>
              <w:numPr>
                <w:ilvl w:val="0"/>
                <w:numId w:val="22"/>
              </w:numPr>
              <w:spacing w:before="120" w:after="120" w:line="256" w:lineRule="auto"/>
              <w:ind w:firstLine="0"/>
              <w:rPr>
                <w:color w:val="404040"/>
              </w:rPr>
            </w:pPr>
            <w:r w:rsidRPr="007F4B89">
              <w:rPr>
                <w:color w:val="404040"/>
              </w:rPr>
              <w:t>none=n</w:t>
            </w:r>
          </w:p>
          <w:p w14:paraId="21E60F05" w14:textId="77777777" w:rsidR="00E14F2A" w:rsidRPr="007F4B89" w:rsidRDefault="00E14F2A" w:rsidP="00E14F2A">
            <w:pPr>
              <w:numPr>
                <w:ilvl w:val="0"/>
                <w:numId w:val="22"/>
              </w:numPr>
              <w:spacing w:before="120" w:after="120" w:line="256" w:lineRule="auto"/>
              <w:ind w:firstLine="0"/>
              <w:rPr>
                <w:color w:val="404040"/>
              </w:rPr>
            </w:pPr>
            <w:r w:rsidRPr="007F4B89">
              <w:rPr>
                <w:color w:val="404040"/>
              </w:rPr>
              <w:t>one=o</w:t>
            </w:r>
          </w:p>
          <w:p w14:paraId="11DAEFF6" w14:textId="77777777" w:rsidR="00E14F2A" w:rsidRPr="007F4B89" w:rsidRDefault="00E14F2A" w:rsidP="00E14F2A">
            <w:pPr>
              <w:numPr>
                <w:ilvl w:val="0"/>
                <w:numId w:val="22"/>
              </w:numPr>
              <w:spacing w:before="120" w:after="120" w:line="256" w:lineRule="auto"/>
              <w:ind w:firstLine="0"/>
              <w:rPr>
                <w:color w:val="404040"/>
              </w:rPr>
            </w:pPr>
            <w:r w:rsidRPr="007F4B89">
              <w:rPr>
                <w:color w:val="404040"/>
              </w:rPr>
              <w:t>two=t</w:t>
            </w:r>
          </w:p>
        </w:tc>
      </w:tr>
      <w:tr w:rsidR="00E14F2A" w:rsidRPr="007F4B89" w14:paraId="149F0588" w14:textId="77777777" w:rsidTr="00E14F2A">
        <w:tc>
          <w:tcPr>
            <w:tcW w:w="89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tcPr>
          <w:p w14:paraId="512918A8" w14:textId="77777777" w:rsidR="00E14F2A" w:rsidRPr="007F4B89" w:rsidRDefault="00E14F2A" w:rsidP="00E14F2A">
            <w:pPr>
              <w:numPr>
                <w:ilvl w:val="0"/>
                <w:numId w:val="7"/>
              </w:numPr>
              <w:spacing w:before="120" w:after="120"/>
              <w:ind w:firstLine="0"/>
              <w:contextualSpacing/>
              <w:rPr>
                <w:color w:val="404040"/>
              </w:rPr>
            </w:pPr>
          </w:p>
        </w:tc>
        <w:tc>
          <w:tcPr>
            <w:tcW w:w="954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0A3BD39" w14:textId="77777777" w:rsidR="00E14F2A" w:rsidRPr="007F4B89" w:rsidRDefault="00E14F2A" w:rsidP="00E14F2A">
            <w:pPr>
              <w:spacing w:before="120" w:after="120" w:line="256" w:lineRule="auto"/>
              <w:rPr>
                <w:color w:val="404040"/>
              </w:rPr>
            </w:pPr>
            <w:r w:rsidRPr="007F4B89">
              <w:rPr>
                <w:color w:val="404040"/>
              </w:rPr>
              <w:t>spore-print-color</w:t>
            </w:r>
          </w:p>
        </w:tc>
      </w:tr>
      <w:tr w:rsidR="00E14F2A" w:rsidRPr="007F4B89" w14:paraId="1CF89B2B" w14:textId="77777777" w:rsidTr="00E14F2A">
        <w:tc>
          <w:tcPr>
            <w:tcW w:w="89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tcPr>
          <w:p w14:paraId="33A3F35F" w14:textId="77777777" w:rsidR="00E14F2A" w:rsidRPr="007F4B89" w:rsidRDefault="00E14F2A" w:rsidP="00E14F2A">
            <w:pPr>
              <w:numPr>
                <w:ilvl w:val="0"/>
                <w:numId w:val="7"/>
              </w:numPr>
              <w:spacing w:before="120" w:after="120"/>
              <w:ind w:firstLine="0"/>
              <w:contextualSpacing/>
              <w:rPr>
                <w:color w:val="404040"/>
              </w:rPr>
            </w:pPr>
          </w:p>
        </w:tc>
        <w:tc>
          <w:tcPr>
            <w:tcW w:w="954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3BC497F" w14:textId="77777777" w:rsidR="00E14F2A" w:rsidRPr="007F4B89" w:rsidRDefault="00E14F2A" w:rsidP="00E14F2A">
            <w:pPr>
              <w:spacing w:before="120" w:after="120" w:line="256" w:lineRule="auto"/>
              <w:rPr>
                <w:color w:val="404040"/>
              </w:rPr>
            </w:pPr>
            <w:r w:rsidRPr="007F4B89">
              <w:rPr>
                <w:color w:val="404040"/>
              </w:rPr>
              <w:t xml:space="preserve">population: </w:t>
            </w:r>
          </w:p>
          <w:p w14:paraId="595C59A3" w14:textId="77777777" w:rsidR="00E14F2A" w:rsidRPr="007F4B89" w:rsidRDefault="00E14F2A" w:rsidP="00E14F2A">
            <w:pPr>
              <w:numPr>
                <w:ilvl w:val="0"/>
                <w:numId w:val="23"/>
              </w:numPr>
              <w:spacing w:before="120" w:after="120" w:line="256" w:lineRule="auto"/>
              <w:ind w:firstLine="0"/>
              <w:rPr>
                <w:color w:val="404040"/>
              </w:rPr>
            </w:pPr>
            <w:r w:rsidRPr="007F4B89">
              <w:rPr>
                <w:color w:val="404040"/>
              </w:rPr>
              <w:t>abundant= a</w:t>
            </w:r>
          </w:p>
          <w:p w14:paraId="46E7AD83" w14:textId="77777777" w:rsidR="00E14F2A" w:rsidRPr="007F4B89" w:rsidRDefault="00E14F2A" w:rsidP="00E14F2A">
            <w:pPr>
              <w:numPr>
                <w:ilvl w:val="0"/>
                <w:numId w:val="23"/>
              </w:numPr>
              <w:spacing w:before="120" w:after="120" w:line="256" w:lineRule="auto"/>
              <w:ind w:firstLine="0"/>
              <w:rPr>
                <w:color w:val="404040"/>
              </w:rPr>
            </w:pPr>
            <w:r w:rsidRPr="007F4B89">
              <w:rPr>
                <w:color w:val="404040"/>
              </w:rPr>
              <w:t>clustered= c</w:t>
            </w:r>
          </w:p>
          <w:p w14:paraId="40F858A0" w14:textId="77777777" w:rsidR="00E14F2A" w:rsidRPr="007F4B89" w:rsidRDefault="00E14F2A" w:rsidP="00E14F2A">
            <w:pPr>
              <w:numPr>
                <w:ilvl w:val="0"/>
                <w:numId w:val="23"/>
              </w:numPr>
              <w:spacing w:before="120" w:after="120" w:line="256" w:lineRule="auto"/>
              <w:ind w:firstLine="0"/>
              <w:rPr>
                <w:color w:val="404040"/>
              </w:rPr>
            </w:pPr>
            <w:r w:rsidRPr="007F4B89">
              <w:rPr>
                <w:color w:val="404040"/>
              </w:rPr>
              <w:lastRenderedPageBreak/>
              <w:t>numerous= n</w:t>
            </w:r>
          </w:p>
          <w:p w14:paraId="126CCA65" w14:textId="77777777" w:rsidR="00E14F2A" w:rsidRPr="007F4B89" w:rsidRDefault="00E14F2A" w:rsidP="00E14F2A">
            <w:pPr>
              <w:numPr>
                <w:ilvl w:val="0"/>
                <w:numId w:val="23"/>
              </w:numPr>
              <w:spacing w:before="120" w:after="120" w:line="256" w:lineRule="auto"/>
              <w:ind w:firstLine="0"/>
              <w:rPr>
                <w:color w:val="404040"/>
              </w:rPr>
            </w:pPr>
            <w:r w:rsidRPr="007F4B89">
              <w:rPr>
                <w:color w:val="404040"/>
              </w:rPr>
              <w:t>scattered= s</w:t>
            </w:r>
          </w:p>
          <w:p w14:paraId="729D371E" w14:textId="77777777" w:rsidR="00E14F2A" w:rsidRPr="007F4B89" w:rsidRDefault="00E14F2A" w:rsidP="00E14F2A">
            <w:pPr>
              <w:numPr>
                <w:ilvl w:val="0"/>
                <w:numId w:val="23"/>
              </w:numPr>
              <w:spacing w:before="120" w:after="120" w:line="256" w:lineRule="auto"/>
              <w:ind w:firstLine="0"/>
              <w:rPr>
                <w:color w:val="404040"/>
              </w:rPr>
            </w:pPr>
            <w:r w:rsidRPr="007F4B89">
              <w:rPr>
                <w:color w:val="404040"/>
              </w:rPr>
              <w:t>several= v</w:t>
            </w:r>
          </w:p>
          <w:p w14:paraId="14585D1B" w14:textId="77777777" w:rsidR="00E14F2A" w:rsidRPr="007F4B89" w:rsidRDefault="00E14F2A" w:rsidP="00E14F2A">
            <w:pPr>
              <w:numPr>
                <w:ilvl w:val="0"/>
                <w:numId w:val="23"/>
              </w:numPr>
              <w:spacing w:before="120" w:after="120" w:line="256" w:lineRule="auto"/>
              <w:ind w:firstLine="0"/>
              <w:rPr>
                <w:color w:val="404040"/>
              </w:rPr>
            </w:pPr>
            <w:r w:rsidRPr="007F4B89">
              <w:rPr>
                <w:color w:val="404040"/>
              </w:rPr>
              <w:t>solitary=y</w:t>
            </w:r>
            <w:r w:rsidRPr="007F4B89">
              <w:rPr>
                <w:color w:val="404040"/>
              </w:rPr>
              <w:br/>
            </w:r>
          </w:p>
        </w:tc>
      </w:tr>
      <w:tr w:rsidR="00E14F2A" w:rsidRPr="007F4B89" w14:paraId="58D41953" w14:textId="77777777" w:rsidTr="00E14F2A">
        <w:tc>
          <w:tcPr>
            <w:tcW w:w="89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tcPr>
          <w:p w14:paraId="0865899B" w14:textId="77777777" w:rsidR="00E14F2A" w:rsidRPr="007F4B89" w:rsidRDefault="00E14F2A" w:rsidP="00E14F2A">
            <w:pPr>
              <w:numPr>
                <w:ilvl w:val="0"/>
                <w:numId w:val="7"/>
              </w:numPr>
              <w:spacing w:before="120" w:after="120"/>
              <w:ind w:firstLine="0"/>
              <w:contextualSpacing/>
              <w:rPr>
                <w:color w:val="404040"/>
              </w:rPr>
            </w:pPr>
          </w:p>
        </w:tc>
        <w:tc>
          <w:tcPr>
            <w:tcW w:w="954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A5CAFA3" w14:textId="77777777" w:rsidR="00E14F2A" w:rsidRPr="007F4B89" w:rsidRDefault="00E14F2A" w:rsidP="00E14F2A">
            <w:pPr>
              <w:spacing w:before="120" w:after="120" w:line="256" w:lineRule="auto"/>
              <w:rPr>
                <w:color w:val="404040"/>
              </w:rPr>
            </w:pPr>
            <w:r w:rsidRPr="007F4B89">
              <w:rPr>
                <w:color w:val="404040"/>
              </w:rPr>
              <w:t xml:space="preserve">habitat: </w:t>
            </w:r>
          </w:p>
          <w:p w14:paraId="10CAE020" w14:textId="77777777" w:rsidR="00E14F2A" w:rsidRPr="007F4B89" w:rsidRDefault="00E14F2A" w:rsidP="00E14F2A">
            <w:pPr>
              <w:numPr>
                <w:ilvl w:val="0"/>
                <w:numId w:val="24"/>
              </w:numPr>
              <w:spacing w:before="120" w:after="120" w:line="256" w:lineRule="auto"/>
              <w:ind w:firstLine="0"/>
              <w:rPr>
                <w:color w:val="404040"/>
              </w:rPr>
            </w:pPr>
            <w:r w:rsidRPr="007F4B89">
              <w:rPr>
                <w:color w:val="404040"/>
              </w:rPr>
              <w:t>grasses= g</w:t>
            </w:r>
          </w:p>
          <w:p w14:paraId="5204F248" w14:textId="77777777" w:rsidR="00E14F2A" w:rsidRPr="007F4B89" w:rsidRDefault="00E14F2A" w:rsidP="00E14F2A">
            <w:pPr>
              <w:numPr>
                <w:ilvl w:val="0"/>
                <w:numId w:val="24"/>
              </w:numPr>
              <w:spacing w:before="120" w:after="120" w:line="256" w:lineRule="auto"/>
              <w:ind w:firstLine="0"/>
              <w:rPr>
                <w:color w:val="404040"/>
              </w:rPr>
            </w:pPr>
            <w:r w:rsidRPr="007F4B89">
              <w:rPr>
                <w:color w:val="404040"/>
              </w:rPr>
              <w:t>leaves= l</w:t>
            </w:r>
          </w:p>
          <w:p w14:paraId="22CF9903" w14:textId="77777777" w:rsidR="00E14F2A" w:rsidRPr="007F4B89" w:rsidRDefault="00E14F2A" w:rsidP="00E14F2A">
            <w:pPr>
              <w:numPr>
                <w:ilvl w:val="0"/>
                <w:numId w:val="24"/>
              </w:numPr>
              <w:spacing w:before="120" w:after="120" w:line="256" w:lineRule="auto"/>
              <w:ind w:firstLine="0"/>
              <w:rPr>
                <w:color w:val="404040"/>
              </w:rPr>
            </w:pPr>
            <w:r w:rsidRPr="007F4B89">
              <w:rPr>
                <w:color w:val="404040"/>
              </w:rPr>
              <w:t>meadows= m</w:t>
            </w:r>
          </w:p>
          <w:p w14:paraId="112DCE4D" w14:textId="77777777" w:rsidR="00E14F2A" w:rsidRPr="007F4B89" w:rsidRDefault="00E14F2A" w:rsidP="00E14F2A">
            <w:pPr>
              <w:numPr>
                <w:ilvl w:val="0"/>
                <w:numId w:val="24"/>
              </w:numPr>
              <w:spacing w:before="120" w:after="120" w:line="256" w:lineRule="auto"/>
              <w:ind w:firstLine="0"/>
              <w:rPr>
                <w:color w:val="404040"/>
              </w:rPr>
            </w:pPr>
            <w:r w:rsidRPr="007F4B89">
              <w:rPr>
                <w:color w:val="404040"/>
              </w:rPr>
              <w:t>paths= p</w:t>
            </w:r>
          </w:p>
          <w:p w14:paraId="25501B05" w14:textId="77777777" w:rsidR="00E14F2A" w:rsidRPr="007F4B89" w:rsidRDefault="00E14F2A" w:rsidP="00E14F2A">
            <w:pPr>
              <w:numPr>
                <w:ilvl w:val="0"/>
                <w:numId w:val="24"/>
              </w:numPr>
              <w:spacing w:before="120" w:after="120" w:line="256" w:lineRule="auto"/>
              <w:ind w:firstLine="0"/>
              <w:rPr>
                <w:color w:val="404040"/>
              </w:rPr>
            </w:pPr>
            <w:r w:rsidRPr="007F4B89">
              <w:rPr>
                <w:color w:val="404040"/>
              </w:rPr>
              <w:t>urban= u</w:t>
            </w:r>
          </w:p>
          <w:p w14:paraId="0D294764" w14:textId="77777777" w:rsidR="00E14F2A" w:rsidRPr="007F4B89" w:rsidRDefault="00E14F2A" w:rsidP="00E14F2A">
            <w:pPr>
              <w:numPr>
                <w:ilvl w:val="0"/>
                <w:numId w:val="24"/>
              </w:numPr>
              <w:spacing w:before="120" w:after="120" w:line="256" w:lineRule="auto"/>
              <w:ind w:firstLine="0"/>
              <w:rPr>
                <w:color w:val="404040"/>
              </w:rPr>
            </w:pPr>
            <w:r w:rsidRPr="007F4B89">
              <w:rPr>
                <w:color w:val="404040"/>
              </w:rPr>
              <w:t>waste= w</w:t>
            </w:r>
          </w:p>
          <w:p w14:paraId="03A48021" w14:textId="77777777" w:rsidR="00E14F2A" w:rsidRPr="007F4B89" w:rsidRDefault="00E14F2A" w:rsidP="00E14F2A">
            <w:pPr>
              <w:numPr>
                <w:ilvl w:val="0"/>
                <w:numId w:val="24"/>
              </w:numPr>
              <w:spacing w:before="120" w:after="120" w:line="256" w:lineRule="auto"/>
              <w:ind w:firstLine="0"/>
              <w:rPr>
                <w:color w:val="404040"/>
              </w:rPr>
            </w:pPr>
            <w:r w:rsidRPr="007F4B89">
              <w:rPr>
                <w:color w:val="404040"/>
              </w:rPr>
              <w:t>woods= d</w:t>
            </w:r>
          </w:p>
        </w:tc>
      </w:tr>
    </w:tbl>
    <w:p w14:paraId="5BDC6CDA" w14:textId="77777777" w:rsidR="00E14F2A" w:rsidRPr="007F4B89" w:rsidRDefault="00E14F2A" w:rsidP="00E14F2A">
      <w:pPr>
        <w:spacing w:after="0" w:line="240" w:lineRule="auto"/>
        <w:rPr>
          <w:rFonts w:ascii="Times New Roman" w:eastAsia="Times New Roman" w:hAnsi="Times New Roman" w:cs="Times New Roman"/>
          <w:sz w:val="24"/>
          <w:szCs w:val="24"/>
        </w:rPr>
      </w:pPr>
      <w:r w:rsidRPr="007F4B89">
        <w:rPr>
          <w:rFonts w:ascii="Times New Roman" w:eastAsia="Times New Roman" w:hAnsi="Times New Roman" w:cs="Times New Roman"/>
          <w:color w:val="000000"/>
          <w:sz w:val="27"/>
          <w:szCs w:val="27"/>
        </w:rPr>
        <w:br/>
      </w:r>
    </w:p>
    <w:p w14:paraId="3248D005" w14:textId="77777777" w:rsidR="00E14F2A" w:rsidRPr="007F4B89" w:rsidRDefault="00E14F2A" w:rsidP="00E14F2A">
      <w:pPr>
        <w:spacing w:after="0" w:line="240" w:lineRule="auto"/>
        <w:rPr>
          <w:rFonts w:ascii="Open Sans" w:eastAsia="Open Sans" w:hAnsi="Open Sans" w:cs="Times New Roman"/>
          <w:color w:val="404040"/>
        </w:rPr>
      </w:pPr>
      <w:r w:rsidRPr="007F4B89">
        <w:rPr>
          <w:rFonts w:ascii="Open Sans" w:eastAsia="Open Sans" w:hAnsi="Open Sans" w:cs="Times New Roman"/>
          <w:color w:val="404040"/>
        </w:rPr>
        <w:br w:type="page"/>
      </w:r>
    </w:p>
    <w:p w14:paraId="2E612E14" w14:textId="77777777" w:rsidR="00E14F2A" w:rsidRPr="007F4B89" w:rsidRDefault="00E14F2A" w:rsidP="00E14F2A">
      <w:pPr>
        <w:spacing w:after="0" w:line="240" w:lineRule="auto"/>
        <w:rPr>
          <w:rFonts w:ascii="Open Sans" w:eastAsia="Open Sans" w:hAnsi="Open Sans" w:cs="Times New Roman"/>
          <w:color w:val="404040"/>
        </w:rPr>
      </w:pPr>
    </w:p>
    <w:p w14:paraId="61317C12" w14:textId="77777777" w:rsidR="00E14F2A" w:rsidRPr="007F4B89" w:rsidRDefault="00E14F2A" w:rsidP="00E14F2A">
      <w:pPr>
        <w:spacing w:before="80" w:after="80" w:line="240" w:lineRule="auto"/>
        <w:outlineLvl w:val="1"/>
        <w:rPr>
          <w:rFonts w:ascii="Open Sans Semibold" w:eastAsia="Times New Roman" w:hAnsi="Open Sans Semibold" w:cs="Open Sans Semibold"/>
          <w:color w:val="11143F"/>
          <w:sz w:val="28"/>
          <w:szCs w:val="28"/>
        </w:rPr>
      </w:pPr>
      <w:r w:rsidRPr="007F4B89">
        <w:rPr>
          <w:rFonts w:ascii="Open Sans Semibold" w:eastAsia="Times New Roman" w:hAnsi="Open Sans Semibold" w:cs="Open Sans Semibold"/>
          <w:color w:val="11143F"/>
          <w:sz w:val="28"/>
          <w:szCs w:val="28"/>
        </w:rPr>
        <w:t xml:space="preserve">Iris </w:t>
      </w:r>
      <w:commentRangeStart w:id="2859"/>
      <w:commentRangeStart w:id="2860"/>
      <w:commentRangeStart w:id="2861"/>
      <w:commentRangeStart w:id="2862"/>
      <w:r w:rsidRPr="007F4B89">
        <w:rPr>
          <w:rFonts w:ascii="Open Sans Semibold" w:eastAsia="Times New Roman" w:hAnsi="Open Sans Semibold" w:cs="Open Sans Semibold"/>
          <w:color w:val="11143F"/>
          <w:sz w:val="28"/>
          <w:szCs w:val="28"/>
        </w:rPr>
        <w:t>Dataset</w:t>
      </w:r>
      <w:commentRangeEnd w:id="2859"/>
      <w:r w:rsidR="00613513">
        <w:rPr>
          <w:rStyle w:val="CommentReference"/>
          <w:color w:val="404040"/>
        </w:rPr>
        <w:commentReference w:id="2859"/>
      </w:r>
      <w:commentRangeEnd w:id="2860"/>
      <w:r w:rsidR="004F58D7">
        <w:rPr>
          <w:rStyle w:val="CommentReference"/>
          <w:color w:val="404040"/>
        </w:rPr>
        <w:commentReference w:id="2860"/>
      </w:r>
      <w:commentRangeEnd w:id="2861"/>
      <w:r w:rsidR="00164CEF">
        <w:rPr>
          <w:rStyle w:val="CommentReference"/>
          <w:color w:val="404040"/>
        </w:rPr>
        <w:commentReference w:id="2861"/>
      </w:r>
      <w:commentRangeEnd w:id="2862"/>
      <w:r w:rsidR="00E3221E">
        <w:rPr>
          <w:rStyle w:val="CommentReference"/>
          <w:color w:val="404040"/>
        </w:rPr>
        <w:commentReference w:id="2862"/>
      </w:r>
    </w:p>
    <w:tbl>
      <w:tblPr>
        <w:tblStyle w:val="TableGrid4"/>
        <w:tblW w:w="10440" w:type="dxa"/>
        <w:tblInd w:w="-5" w:type="dxa"/>
        <w:tblBorders>
          <w:top w:val="single" w:sz="4" w:space="0" w:color="DBDBDB"/>
          <w:left w:val="single" w:sz="4" w:space="0" w:color="DBDBDB"/>
          <w:bottom w:val="single" w:sz="4" w:space="0" w:color="DBDBDB"/>
          <w:right w:val="single" w:sz="4" w:space="0" w:color="DBDBDB"/>
          <w:insideH w:val="none" w:sz="0" w:space="0" w:color="auto"/>
          <w:insideV w:val="none" w:sz="0" w:space="0" w:color="auto"/>
        </w:tblBorders>
        <w:tblLayout w:type="fixed"/>
        <w:tblCellMar>
          <w:left w:w="115" w:type="dxa"/>
          <w:right w:w="115" w:type="dxa"/>
        </w:tblCellMar>
        <w:tblLook w:val="04A0" w:firstRow="1" w:lastRow="0" w:firstColumn="1" w:lastColumn="0" w:noHBand="0" w:noVBand="1"/>
        <w:tblPrChange w:id="2863" w:author="Alicia Romero Lopez" w:date="2020-01-31T09:48:00Z">
          <w:tblPr>
            <w:tblStyle w:val="TableGrid4"/>
            <w:tblW w:w="10440" w:type="dxa"/>
            <w:tblInd w:w="-5" w:type="dxa"/>
            <w:tblBorders>
              <w:top w:val="single" w:sz="4" w:space="0" w:color="DBDBDB"/>
              <w:left w:val="single" w:sz="4" w:space="0" w:color="DBDBDB"/>
              <w:bottom w:val="single" w:sz="4" w:space="0" w:color="DBDBDB"/>
              <w:right w:val="single" w:sz="4" w:space="0" w:color="DBDBDB"/>
              <w:insideH w:val="none" w:sz="0" w:space="0" w:color="auto"/>
              <w:insideV w:val="none" w:sz="0" w:space="0" w:color="auto"/>
            </w:tblBorders>
            <w:tblLayout w:type="fixed"/>
            <w:tblCellMar>
              <w:left w:w="115" w:type="dxa"/>
              <w:right w:w="115" w:type="dxa"/>
            </w:tblCellMar>
            <w:tblLook w:val="04A0" w:firstRow="1" w:lastRow="0" w:firstColumn="1" w:lastColumn="0" w:noHBand="0" w:noVBand="1"/>
          </w:tblPr>
        </w:tblPrChange>
      </w:tblPr>
      <w:tblGrid>
        <w:gridCol w:w="10440"/>
        <w:tblGridChange w:id="2864">
          <w:tblGrid>
            <w:gridCol w:w="360"/>
          </w:tblGrid>
        </w:tblGridChange>
      </w:tblGrid>
      <w:tr w:rsidR="00E14F2A" w:rsidRPr="007F4B89" w14:paraId="5459E2E4" w14:textId="77777777" w:rsidTr="51235A2F">
        <w:trPr>
          <w:cantSplit/>
          <w:trHeight w:val="419"/>
        </w:trPr>
        <w:tc>
          <w:tcPr>
            <w:tcW w:w="10440" w:type="dxa"/>
            <w:tc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tcBorders>
            <w:shd w:val="clear" w:color="auto" w:fill="FAFAFA"/>
            <w:hideMark/>
            <w:tcPrChange w:id="2865" w:author="Alicia Romero Lopez" w:date="2020-01-31T09:48:00Z">
              <w:tcPr>
                <w:tcW w:w="10440" w:type="dxa"/>
                <w:tcBorders>
                  <w:top w:val="single" w:sz="4" w:space="0" w:color="DBDBDB"/>
                  <w:left w:val="single" w:sz="4" w:space="0" w:color="DBDBDB"/>
                  <w:bottom w:val="single" w:sz="4" w:space="0" w:color="DBDBDB"/>
                  <w:right w:val="single" w:sz="4" w:space="0" w:color="DBDBDB"/>
                </w:tcBorders>
                <w:shd w:val="clear" w:color="auto" w:fill="FAFAFA"/>
                <w:hideMark/>
              </w:tcPr>
            </w:tcPrChange>
          </w:tcPr>
          <w:p w14:paraId="4271B154" w14:textId="77777777" w:rsidR="00E14F2A" w:rsidRPr="007F4B89" w:rsidRDefault="00E14F2A" w:rsidP="00E14F2A">
            <w:pPr>
              <w:spacing w:before="180" w:after="180"/>
              <w:rPr>
                <w:rFonts w:ascii="Cambria" w:eastAsia="Times New Roman" w:hAnsi="Cambria"/>
                <w:color w:val="000000"/>
                <w:sz w:val="24"/>
                <w:szCs w:val="24"/>
              </w:rPr>
            </w:pPr>
            <w:r w:rsidRPr="007F4B89">
              <w:rPr>
                <w:rFonts w:ascii="Cambria" w:eastAsia="Times New Roman" w:hAnsi="Cambria"/>
                <w:color w:val="000000"/>
                <w:sz w:val="24"/>
                <w:szCs w:val="24"/>
              </w:rPr>
              <w:t>The data set consists of 50 samples from each of three species of Iris flower:</w:t>
            </w:r>
          </w:p>
          <w:p w14:paraId="1EACC7D9" w14:textId="7BD73743" w:rsidR="00E14F2A" w:rsidRPr="00ED4042" w:rsidDel="00ED4042" w:rsidRDefault="00E14F2A">
            <w:pPr>
              <w:pStyle w:val="ListParagraph"/>
              <w:numPr>
                <w:ilvl w:val="0"/>
                <w:numId w:val="120"/>
              </w:numPr>
              <w:spacing w:before="180" w:after="180"/>
              <w:rPr>
                <w:del w:id="2866" w:author="Chantelle Dubois Nishiyama" w:date="2020-02-19T21:44:00Z"/>
                <w:rFonts w:ascii="Times New Roman" w:eastAsia="Times New Roman" w:hAnsi="Times New Roman"/>
                <w:sz w:val="24"/>
                <w:szCs w:val="24"/>
                <w:rPrChange w:id="2867" w:author="Chantelle Dubois Nishiyama" w:date="2020-02-19T21:44:00Z">
                  <w:rPr>
                    <w:del w:id="2868" w:author="Chantelle Dubois Nishiyama" w:date="2020-02-19T21:44:00Z"/>
                    <w:rFonts w:ascii="Cambria" w:eastAsia="Times New Roman" w:hAnsi="Cambria"/>
                    <w:color w:val="000000"/>
                    <w:sz w:val="24"/>
                    <w:szCs w:val="24"/>
                  </w:rPr>
                </w:rPrChange>
              </w:rPr>
              <w:pPrChange w:id="2869" w:author="Chantelle Dubois Nishiyama" w:date="2020-02-19T21:44:00Z">
                <w:pPr>
                  <w:numPr>
                    <w:numId w:val="25"/>
                  </w:numPr>
                  <w:spacing w:before="180" w:after="180"/>
                  <w:ind w:hanging="360"/>
                </w:pPr>
              </w:pPrChange>
            </w:pPr>
            <w:r w:rsidRPr="00ED4042">
              <w:rPr>
                <w:rFonts w:ascii="Cambria" w:eastAsia="Times New Roman" w:hAnsi="Cambria"/>
                <w:color w:val="000000"/>
                <w:sz w:val="24"/>
                <w:szCs w:val="24"/>
                <w:rPrChange w:id="2870" w:author="Chantelle Dubois Nishiyama" w:date="2020-02-19T21:44:00Z">
                  <w:rPr/>
                </w:rPrChange>
              </w:rPr>
              <w:t>Iris setosa.</w:t>
            </w:r>
          </w:p>
          <w:p w14:paraId="498A4FB6" w14:textId="77777777" w:rsidR="00ED4042" w:rsidRPr="00ED4042" w:rsidRDefault="00ED4042">
            <w:pPr>
              <w:pStyle w:val="ListParagraph"/>
              <w:numPr>
                <w:ilvl w:val="0"/>
                <w:numId w:val="120"/>
              </w:numPr>
              <w:spacing w:before="180" w:after="180"/>
              <w:rPr>
                <w:ins w:id="2871" w:author="Chantelle Dubois Nishiyama" w:date="2020-02-19T21:44:00Z"/>
                <w:rFonts w:ascii="Times New Roman" w:eastAsia="Times New Roman" w:hAnsi="Times New Roman"/>
                <w:sz w:val="24"/>
                <w:szCs w:val="24"/>
                <w:rPrChange w:id="2872" w:author="Chantelle Dubois Nishiyama" w:date="2020-02-19T21:44:00Z">
                  <w:rPr>
                    <w:ins w:id="2873" w:author="Chantelle Dubois Nishiyama" w:date="2020-02-19T21:44:00Z"/>
                    <w:rFonts w:ascii="Times New Roman" w:hAnsi="Times New Roman"/>
                  </w:rPr>
                </w:rPrChange>
              </w:rPr>
              <w:pPrChange w:id="2874" w:author="Chantelle Dubois Nishiyama" w:date="2020-02-19T21:44:00Z">
                <w:pPr>
                  <w:numPr>
                    <w:numId w:val="25"/>
                  </w:numPr>
                  <w:spacing w:before="180" w:after="180"/>
                  <w:ind w:hanging="360"/>
                </w:pPr>
              </w:pPrChange>
            </w:pPr>
          </w:p>
          <w:p w14:paraId="657B8B9F" w14:textId="77777777" w:rsidR="00E14F2A" w:rsidRPr="00ED4042" w:rsidDel="00ED4042" w:rsidRDefault="00E14F2A">
            <w:pPr>
              <w:pStyle w:val="ListParagraph"/>
              <w:numPr>
                <w:ilvl w:val="0"/>
                <w:numId w:val="93"/>
              </w:numPr>
              <w:spacing w:before="180" w:after="180"/>
              <w:rPr>
                <w:del w:id="2875" w:author="Chantelle Dubois Nishiyama" w:date="2020-02-19T21:44:00Z"/>
                <w:rFonts w:ascii="Times New Roman" w:eastAsia="Times New Roman" w:hAnsi="Times New Roman"/>
                <w:sz w:val="24"/>
                <w:szCs w:val="24"/>
                <w:rPrChange w:id="2876" w:author="Chantelle Dubois Nishiyama" w:date="2020-02-19T21:44:00Z">
                  <w:rPr>
                    <w:del w:id="2877" w:author="Chantelle Dubois Nishiyama" w:date="2020-02-19T21:44:00Z"/>
                    <w:rFonts w:ascii="Cambria" w:eastAsia="Times New Roman" w:hAnsi="Cambria"/>
                    <w:color w:val="000000"/>
                    <w:sz w:val="24"/>
                    <w:szCs w:val="24"/>
                  </w:rPr>
                </w:rPrChange>
              </w:rPr>
              <w:pPrChange w:id="2878" w:author="Chantelle Dubois Nishiyama" w:date="2020-02-19T21:44:00Z">
                <w:pPr>
                  <w:numPr>
                    <w:numId w:val="25"/>
                  </w:numPr>
                  <w:spacing w:before="180" w:after="180"/>
                  <w:ind w:hanging="360"/>
                </w:pPr>
              </w:pPrChange>
            </w:pPr>
            <w:r w:rsidRPr="00ED4042">
              <w:rPr>
                <w:rFonts w:ascii="Cambria" w:eastAsia="Times New Roman" w:hAnsi="Cambria"/>
                <w:color w:val="000000"/>
                <w:sz w:val="24"/>
                <w:szCs w:val="24"/>
                <w:rPrChange w:id="2879" w:author="Chantelle Dubois Nishiyama" w:date="2020-02-19T21:44:00Z">
                  <w:rPr/>
                </w:rPrChange>
              </w:rPr>
              <w:t>Iris virginica</w:t>
            </w:r>
          </w:p>
          <w:p w14:paraId="065BA6BC" w14:textId="77777777" w:rsidR="00ED4042" w:rsidRPr="00ED4042" w:rsidRDefault="00ED4042">
            <w:pPr>
              <w:pStyle w:val="ListParagraph"/>
              <w:numPr>
                <w:ilvl w:val="0"/>
                <w:numId w:val="120"/>
              </w:numPr>
              <w:spacing w:before="180" w:after="180"/>
              <w:rPr>
                <w:ins w:id="2880" w:author="Chantelle Dubois Nishiyama" w:date="2020-02-19T21:44:00Z"/>
                <w:rFonts w:ascii="Times New Roman" w:eastAsia="Times New Roman" w:hAnsi="Times New Roman"/>
                <w:sz w:val="24"/>
                <w:szCs w:val="24"/>
                <w:rPrChange w:id="2881" w:author="Chantelle Dubois Nishiyama" w:date="2020-02-19T21:44:00Z">
                  <w:rPr>
                    <w:ins w:id="2882" w:author="Chantelle Dubois Nishiyama" w:date="2020-02-19T21:44:00Z"/>
                    <w:rFonts w:ascii="Times New Roman" w:hAnsi="Times New Roman"/>
                  </w:rPr>
                </w:rPrChange>
              </w:rPr>
              <w:pPrChange w:id="2883" w:author="Chantelle Dubois Nishiyama" w:date="2020-02-19T21:44:00Z">
                <w:pPr>
                  <w:numPr>
                    <w:numId w:val="25"/>
                  </w:numPr>
                  <w:spacing w:before="180" w:after="180"/>
                  <w:ind w:hanging="360"/>
                </w:pPr>
              </w:pPrChange>
            </w:pPr>
          </w:p>
          <w:p w14:paraId="4FA85104" w14:textId="2C8362AC" w:rsidR="00E14F2A" w:rsidRPr="00ED4042" w:rsidRDefault="00ED4042">
            <w:pPr>
              <w:pStyle w:val="ListParagraph"/>
              <w:numPr>
                <w:ilvl w:val="0"/>
                <w:numId w:val="120"/>
              </w:numPr>
              <w:spacing w:before="180" w:after="180"/>
              <w:rPr>
                <w:rFonts w:ascii="Times New Roman" w:eastAsia="Times New Roman" w:hAnsi="Times New Roman"/>
                <w:sz w:val="24"/>
                <w:szCs w:val="24"/>
                <w:rPrChange w:id="2884" w:author="Chantelle Dubois Nishiyama" w:date="2020-02-19T21:44:00Z">
                  <w:rPr>
                    <w:rFonts w:ascii="Times New Roman" w:hAnsi="Times New Roman"/>
                  </w:rPr>
                </w:rPrChange>
              </w:rPr>
              <w:pPrChange w:id="2885" w:author="Chantelle Dubois Nishiyama" w:date="2020-02-19T21:44:00Z">
                <w:pPr>
                  <w:numPr>
                    <w:numId w:val="25"/>
                  </w:numPr>
                  <w:spacing w:before="180" w:after="180"/>
                  <w:ind w:hanging="360"/>
                </w:pPr>
              </w:pPrChange>
            </w:pPr>
            <w:ins w:id="2886" w:author="Chantelle Dubois Nishiyama" w:date="2020-02-19T21:43:00Z">
              <w:r w:rsidRPr="00ED4042">
                <w:rPr>
                  <w:rFonts w:ascii="Cambria" w:eastAsia="Times New Roman" w:hAnsi="Cambria"/>
                  <w:color w:val="000000"/>
                  <w:sz w:val="24"/>
                  <w:szCs w:val="24"/>
                  <w:rPrChange w:id="2887" w:author="Chantelle Dubois Nishiyama" w:date="2020-02-19T21:44:00Z">
                    <w:rPr/>
                  </w:rPrChange>
                </w:rPr>
                <w:t>I</w:t>
              </w:r>
            </w:ins>
            <w:del w:id="2888" w:author="Chantelle Dubois Nishiyama" w:date="2020-02-19T21:43:00Z">
              <w:r w:rsidR="00E14F2A" w:rsidRPr="00ED4042" w:rsidDel="00ED4042">
                <w:rPr>
                  <w:rFonts w:ascii="Cambria" w:eastAsia="Times New Roman" w:hAnsi="Cambria"/>
                  <w:color w:val="000000"/>
                  <w:sz w:val="24"/>
                  <w:szCs w:val="24"/>
                  <w:rPrChange w:id="2889" w:author="Chantelle Dubois Nishiyama" w:date="2020-02-19T21:44:00Z">
                    <w:rPr/>
                  </w:rPrChange>
                </w:rPr>
                <w:delText>I</w:delText>
              </w:r>
            </w:del>
            <w:r w:rsidR="00E14F2A" w:rsidRPr="00ED4042">
              <w:rPr>
                <w:rFonts w:ascii="Cambria" w:eastAsia="Times New Roman" w:hAnsi="Cambria"/>
                <w:color w:val="000000"/>
                <w:sz w:val="24"/>
                <w:szCs w:val="24"/>
                <w:rPrChange w:id="2890" w:author="Chantelle Dubois Nishiyama" w:date="2020-02-19T21:44:00Z">
                  <w:rPr/>
                </w:rPrChange>
              </w:rPr>
              <w:t>ris versicolor</w:t>
            </w:r>
          </w:p>
          <w:p w14:paraId="0738E2C5" w14:textId="77777777" w:rsidR="00E14F2A" w:rsidRPr="007F4B89" w:rsidRDefault="00E14F2A" w:rsidP="00E14F2A">
            <w:pPr>
              <w:spacing w:before="180" w:after="180"/>
              <w:rPr>
                <w:rFonts w:ascii="Cambria" w:eastAsia="Times New Roman" w:hAnsi="Cambria"/>
                <w:color w:val="000000"/>
                <w:sz w:val="24"/>
                <w:szCs w:val="24"/>
              </w:rPr>
            </w:pPr>
            <w:r w:rsidRPr="007F4B89">
              <w:rPr>
                <w:rFonts w:ascii="Cambria" w:eastAsia="Times New Roman" w:hAnsi="Cambria"/>
                <w:color w:val="000000"/>
                <w:sz w:val="24"/>
                <w:szCs w:val="24"/>
              </w:rPr>
              <w:t xml:space="preserve"> Four features were measured from each sample: </w:t>
            </w:r>
          </w:p>
          <w:p w14:paraId="2C604AA7" w14:textId="77777777" w:rsidR="00E14F2A" w:rsidRPr="007F4B89" w:rsidRDefault="00E14F2A" w:rsidP="00E14F2A">
            <w:pPr>
              <w:numPr>
                <w:ilvl w:val="0"/>
                <w:numId w:val="26"/>
              </w:numPr>
              <w:spacing w:before="180" w:after="180"/>
              <w:ind w:firstLine="0"/>
              <w:rPr>
                <w:rFonts w:ascii="Times New Roman" w:eastAsia="Times New Roman" w:hAnsi="Times New Roman"/>
                <w:sz w:val="24"/>
                <w:szCs w:val="24"/>
              </w:rPr>
            </w:pPr>
            <w:r w:rsidRPr="007F4B89">
              <w:rPr>
                <w:rFonts w:ascii="Cambria" w:eastAsia="Times New Roman" w:hAnsi="Cambria"/>
                <w:color w:val="000000"/>
                <w:sz w:val="24"/>
                <w:szCs w:val="24"/>
              </w:rPr>
              <w:t xml:space="preserve">The sepal length </w:t>
            </w:r>
          </w:p>
          <w:p w14:paraId="051CAD28" w14:textId="77777777" w:rsidR="00E14F2A" w:rsidRPr="007F4B89" w:rsidRDefault="00E14F2A" w:rsidP="00E14F2A">
            <w:pPr>
              <w:numPr>
                <w:ilvl w:val="0"/>
                <w:numId w:val="26"/>
              </w:numPr>
              <w:spacing w:before="180" w:after="180"/>
              <w:ind w:firstLine="0"/>
              <w:rPr>
                <w:rFonts w:ascii="Times New Roman" w:eastAsia="Times New Roman" w:hAnsi="Times New Roman"/>
                <w:sz w:val="24"/>
                <w:szCs w:val="24"/>
              </w:rPr>
            </w:pPr>
            <w:r w:rsidRPr="007F4B89">
              <w:rPr>
                <w:rFonts w:ascii="Cambria" w:eastAsia="Times New Roman" w:hAnsi="Cambria"/>
                <w:color w:val="000000"/>
                <w:sz w:val="24"/>
                <w:szCs w:val="24"/>
              </w:rPr>
              <w:t xml:space="preserve">The sepal width </w:t>
            </w:r>
          </w:p>
          <w:p w14:paraId="382B8BC2" w14:textId="77777777" w:rsidR="00E14F2A" w:rsidRPr="007F4B89" w:rsidRDefault="00E14F2A" w:rsidP="00E14F2A">
            <w:pPr>
              <w:numPr>
                <w:ilvl w:val="0"/>
                <w:numId w:val="26"/>
              </w:numPr>
              <w:spacing w:before="180" w:after="180"/>
              <w:ind w:firstLine="0"/>
              <w:rPr>
                <w:rFonts w:ascii="Times New Roman" w:eastAsia="Times New Roman" w:hAnsi="Times New Roman"/>
                <w:sz w:val="24"/>
                <w:szCs w:val="24"/>
              </w:rPr>
            </w:pPr>
            <w:r w:rsidRPr="007F4B89">
              <w:rPr>
                <w:rFonts w:ascii="Cambria" w:eastAsia="Times New Roman" w:hAnsi="Cambria"/>
                <w:color w:val="000000"/>
                <w:sz w:val="24"/>
                <w:szCs w:val="24"/>
              </w:rPr>
              <w:t>The petal length</w:t>
            </w:r>
          </w:p>
          <w:p w14:paraId="799D5C1A" w14:textId="77777777" w:rsidR="00E14F2A" w:rsidRPr="007F4B89" w:rsidRDefault="00E14F2A" w:rsidP="00E14F2A">
            <w:pPr>
              <w:numPr>
                <w:ilvl w:val="0"/>
                <w:numId w:val="26"/>
              </w:numPr>
              <w:spacing w:before="180" w:after="180"/>
              <w:ind w:firstLine="0"/>
              <w:rPr>
                <w:rFonts w:ascii="Times New Roman" w:eastAsia="Times New Roman" w:hAnsi="Times New Roman"/>
                <w:sz w:val="24"/>
                <w:szCs w:val="24"/>
              </w:rPr>
            </w:pPr>
            <w:r w:rsidRPr="007F4B89">
              <w:rPr>
                <w:rFonts w:ascii="Cambria" w:eastAsia="Times New Roman" w:hAnsi="Cambria"/>
                <w:color w:val="000000"/>
                <w:sz w:val="24"/>
                <w:szCs w:val="24"/>
              </w:rPr>
              <w:t>The petal width</w:t>
            </w:r>
          </w:p>
          <w:p w14:paraId="57E3EAB8" w14:textId="4F11088F" w:rsidR="00E14F2A" w:rsidRDefault="00E14F2A" w:rsidP="00960D00">
            <w:pPr>
              <w:spacing w:before="180" w:after="180"/>
              <w:rPr>
                <w:ins w:id="2891" w:author="RoboGarden Team" w:date="2020-01-23T22:35:00Z"/>
              </w:rPr>
            </w:pPr>
            <w:r w:rsidRPr="007F4B89">
              <w:rPr>
                <w:rFonts w:ascii="Cambria" w:eastAsia="Times New Roman" w:hAnsi="Cambria"/>
                <w:color w:val="000000"/>
                <w:sz w:val="24"/>
                <w:szCs w:val="24"/>
              </w:rPr>
              <w:t>Based on the combination of these four features, Fisher</w:t>
            </w:r>
            <w:ins w:id="2892" w:author="Chantelle Dubois Nishiyama" w:date="2020-02-19T21:44:00Z">
              <w:r w:rsidR="00ED4042">
                <w:rPr>
                  <w:rFonts w:ascii="Cambria" w:eastAsia="Times New Roman" w:hAnsi="Cambria"/>
                  <w:color w:val="000000"/>
                  <w:sz w:val="24"/>
                  <w:szCs w:val="24"/>
                </w:rPr>
                <w:t xml:space="preserve"> (</w:t>
              </w:r>
            </w:ins>
            <w:del w:id="2893" w:author="Chantelle Dubois Nishiyama" w:date="2020-02-19T21:44:00Z">
              <w:r w:rsidRPr="007F4B89" w:rsidDel="00ED4042">
                <w:rPr>
                  <w:rFonts w:ascii="Cambria" w:eastAsia="Times New Roman" w:hAnsi="Cambria"/>
                  <w:color w:val="000000"/>
                  <w:sz w:val="24"/>
                  <w:szCs w:val="24"/>
                </w:rPr>
                <w:delText xml:space="preserve"> –</w:delText>
              </w:r>
            </w:del>
            <w:r w:rsidRPr="007F4B89">
              <w:rPr>
                <w:rFonts w:ascii="Cambria" w:eastAsia="Times New Roman" w:hAnsi="Cambria"/>
                <w:color w:val="000000"/>
                <w:sz w:val="24"/>
                <w:szCs w:val="24"/>
              </w:rPr>
              <w:t>the scientist who developed this dataset</w:t>
            </w:r>
            <w:ins w:id="2894" w:author="Chantelle Dubois Nishiyama" w:date="2020-02-19T21:44:00Z">
              <w:r w:rsidR="00ED4042">
                <w:rPr>
                  <w:rFonts w:ascii="Cambria" w:eastAsia="Times New Roman" w:hAnsi="Cambria"/>
                  <w:color w:val="000000"/>
                  <w:sz w:val="24"/>
                  <w:szCs w:val="24"/>
                </w:rPr>
                <w:t xml:space="preserve">) </w:t>
              </w:r>
            </w:ins>
            <w:del w:id="2895" w:author="Chantelle Dubois Nishiyama" w:date="2020-02-19T21:44:00Z">
              <w:r w:rsidRPr="007F4B89" w:rsidDel="00ED4042">
                <w:rPr>
                  <w:rFonts w:ascii="Cambria" w:eastAsia="Times New Roman" w:hAnsi="Cambria"/>
                  <w:color w:val="000000"/>
                  <w:sz w:val="24"/>
                  <w:szCs w:val="24"/>
                </w:rPr>
                <w:delText>-</w:delText>
              </w:r>
            </w:del>
            <w:r w:rsidRPr="007F4B89">
              <w:rPr>
                <w:rFonts w:ascii="Cambria" w:eastAsia="Times New Roman" w:hAnsi="Cambria"/>
                <w:color w:val="000000"/>
                <w:sz w:val="24"/>
                <w:szCs w:val="24"/>
              </w:rPr>
              <w:t>developed a linear discriminant model to distinguish the species from each other.</w:t>
            </w:r>
            <w:r w:rsidR="00960D00" w:rsidRPr="51235A2F">
              <w:t xml:space="preserve"> </w:t>
            </w:r>
            <w:commentRangeStart w:id="2896"/>
            <w:commentRangeStart w:id="2897"/>
            <w:r w:rsidR="00960D00">
              <w:rPr>
                <w:noProof/>
              </w:rPr>
              <w:drawing>
                <wp:inline distT="0" distB="0" distL="0" distR="0" wp14:anchorId="7B8486A7" wp14:editId="77808868">
                  <wp:extent cx="6483350" cy="2903220"/>
                  <wp:effectExtent l="0" t="0" r="0"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483350" cy="2903220"/>
                          </a:xfrm>
                          <a:prstGeom prst="rect">
                            <a:avLst/>
                          </a:prstGeom>
                          <a:noFill/>
                          <a:ln>
                            <a:noFill/>
                          </a:ln>
                        </pic:spPr>
                      </pic:pic>
                    </a:graphicData>
                  </a:graphic>
                </wp:inline>
              </w:drawing>
            </w:r>
            <w:commentRangeEnd w:id="2896"/>
            <w:r w:rsidR="006B1FCD">
              <w:rPr>
                <w:rStyle w:val="CommentReference"/>
                <w:color w:val="404040"/>
              </w:rPr>
              <w:commentReference w:id="2896"/>
            </w:r>
            <w:commentRangeEnd w:id="2897"/>
            <w:r w:rsidR="004F58D7">
              <w:rPr>
                <w:rStyle w:val="CommentReference"/>
                <w:color w:val="404040"/>
              </w:rPr>
              <w:commentReference w:id="2897"/>
            </w:r>
          </w:p>
          <w:p w14:paraId="3F41A4BE" w14:textId="2679429B" w:rsidR="004F58D7" w:rsidRPr="00960D00" w:rsidRDefault="004F58D7" w:rsidP="00960D00">
            <w:pPr>
              <w:spacing w:before="180" w:after="180"/>
              <w:rPr>
                <w:rFonts w:ascii="Cambria" w:eastAsia="Times New Roman" w:hAnsi="Cambria"/>
                <w:color w:val="000000"/>
                <w:sz w:val="24"/>
                <w:szCs w:val="24"/>
              </w:rPr>
            </w:pPr>
            <w:ins w:id="2898" w:author="RoboGarden Team" w:date="2020-01-23T22:35:00Z">
              <w:r>
                <w:t xml:space="preserve">Citation: </w:t>
              </w:r>
            </w:ins>
            <w:ins w:id="2899" w:author="RoboGarden Team" w:date="2020-01-23T22:36:00Z">
              <w:r>
                <w:t>Iris</w:t>
              </w:r>
            </w:ins>
            <w:ins w:id="2900" w:author="RoboGarden Team" w:date="2020-02-07T12:00:00Z">
              <w:r w:rsidR="00485865">
                <w:t xml:space="preserve"> </w:t>
              </w:r>
            </w:ins>
            <w:ins w:id="2901" w:author="RoboGarden Team" w:date="2020-01-23T22:36:00Z">
              <w:r>
                <w:t xml:space="preserve">[Digital Image]. Retrieved from </w:t>
              </w:r>
              <w:r w:rsidRPr="004F58D7">
                <w:t>http://www.lac.inpe.br/~rafael.santos/Docs/CAP394/WholeStory-Iris.html</w:t>
              </w:r>
            </w:ins>
          </w:p>
        </w:tc>
      </w:tr>
    </w:tbl>
    <w:p w14:paraId="176224D0" w14:textId="77777777" w:rsidR="00E14F2A" w:rsidRPr="007F4B89" w:rsidRDefault="00E14F2A" w:rsidP="00E14F2A">
      <w:pPr>
        <w:spacing w:after="0" w:line="240" w:lineRule="auto"/>
        <w:rPr>
          <w:rFonts w:ascii="Open Sans" w:eastAsia="Open Sans" w:hAnsi="Open Sans" w:cs="Times New Roman"/>
          <w:color w:val="404040"/>
        </w:rPr>
      </w:pPr>
    </w:p>
    <w:p w14:paraId="2B2B0D31" w14:textId="77777777" w:rsidR="00E14F2A" w:rsidRPr="007F4B89" w:rsidRDefault="00E14F2A" w:rsidP="00E14F2A">
      <w:pPr>
        <w:spacing w:after="0" w:line="240" w:lineRule="auto"/>
        <w:rPr>
          <w:rFonts w:ascii="Open Sans" w:eastAsia="Open Sans" w:hAnsi="Open Sans" w:cs="Times New Roman"/>
          <w:color w:val="404040"/>
        </w:rPr>
      </w:pPr>
      <w:r w:rsidRPr="007F4B89">
        <w:rPr>
          <w:rFonts w:ascii="Open Sans" w:eastAsia="Open Sans" w:hAnsi="Open Sans" w:cs="Times New Roman"/>
          <w:color w:val="404040"/>
        </w:rPr>
        <w:br w:type="page"/>
      </w:r>
    </w:p>
    <w:p w14:paraId="2DA5CB2C" w14:textId="77777777" w:rsidR="00E14F2A" w:rsidRPr="007F4B89" w:rsidRDefault="00E14F2A" w:rsidP="00E14F2A">
      <w:pPr>
        <w:spacing w:after="0" w:line="240" w:lineRule="auto"/>
        <w:rPr>
          <w:rFonts w:ascii="Open Sans" w:eastAsia="Open Sans" w:hAnsi="Open Sans" w:cs="Times New Roman"/>
          <w:color w:val="404040"/>
        </w:rPr>
      </w:pPr>
    </w:p>
    <w:p w14:paraId="4C701D91" w14:textId="77777777" w:rsidR="00E14F2A" w:rsidRPr="007F4B89" w:rsidRDefault="00E14F2A" w:rsidP="00E14F2A">
      <w:pPr>
        <w:spacing w:after="0" w:line="240" w:lineRule="auto"/>
        <w:rPr>
          <w:rFonts w:ascii="Open Sans" w:eastAsia="Open Sans" w:hAnsi="Open Sans" w:cs="Times New Roman"/>
          <w:color w:val="404040"/>
        </w:rPr>
      </w:pPr>
    </w:p>
    <w:p w14:paraId="042B2191" w14:textId="77777777" w:rsidR="00E14F2A" w:rsidRPr="007F4B89" w:rsidRDefault="00E14F2A" w:rsidP="00E14F2A">
      <w:pPr>
        <w:spacing w:after="0" w:line="240" w:lineRule="auto"/>
        <w:rPr>
          <w:rFonts w:ascii="Open Sans" w:eastAsia="Open Sans" w:hAnsi="Open Sans" w:cs="Times New Roman"/>
          <w:color w:val="404040"/>
        </w:rPr>
      </w:pPr>
    </w:p>
    <w:p w14:paraId="05B35BA5" w14:textId="275A2A5F" w:rsidR="00E14F2A" w:rsidRPr="003A3165" w:rsidRDefault="00E14F2A" w:rsidP="00E14F2A">
      <w:pPr>
        <w:spacing w:before="80" w:after="80" w:line="240" w:lineRule="auto"/>
        <w:outlineLvl w:val="1"/>
        <w:rPr>
          <w:rFonts w:ascii="Open Sans Semibold" w:eastAsia="Times New Roman" w:hAnsi="Open Sans Semibold" w:cs="Open Sans Semibold"/>
          <w:color w:val="11143F"/>
          <w:sz w:val="28"/>
          <w:szCs w:val="28"/>
        </w:rPr>
      </w:pPr>
      <w:r w:rsidRPr="007F4B89">
        <w:rPr>
          <w:rFonts w:ascii="Open Sans Semibold" w:eastAsia="Times New Roman" w:hAnsi="Open Sans Semibold" w:cs="Open Sans Semibold"/>
          <w:color w:val="11143F"/>
          <w:sz w:val="28"/>
          <w:szCs w:val="28"/>
        </w:rPr>
        <w:t xml:space="preserve">Section 6: </w:t>
      </w:r>
      <w:commentRangeStart w:id="2902"/>
      <w:r w:rsidRPr="006B1FCD">
        <w:rPr>
          <w:rFonts w:ascii="Open Sans Semibold" w:eastAsia="Times New Roman" w:hAnsi="Open Sans Semibold" w:cs="Open Sans Semibold"/>
          <w:strike/>
          <w:color w:val="11143F"/>
          <w:sz w:val="28"/>
          <w:szCs w:val="28"/>
          <w:rPrChange w:id="2903" w:author="Alexis Handford" w:date="2020-01-21T14:45:00Z">
            <w:rPr>
              <w:rFonts w:ascii="Open Sans Semibold" w:eastAsia="Times New Roman" w:hAnsi="Open Sans Semibold" w:cs="Open Sans Semibold"/>
              <w:color w:val="11143F"/>
              <w:sz w:val="28"/>
              <w:szCs w:val="28"/>
            </w:rPr>
          </w:rPrChange>
        </w:rPr>
        <w:t>Conclusion</w:t>
      </w:r>
      <w:commentRangeEnd w:id="2902"/>
      <w:r w:rsidR="006B1FCD">
        <w:rPr>
          <w:rStyle w:val="CommentReference"/>
          <w:color w:val="404040"/>
        </w:rPr>
        <w:commentReference w:id="2902"/>
      </w:r>
      <w:ins w:id="2904" w:author="RoboGarden Team" w:date="2020-01-23T17:38:00Z">
        <w:r w:rsidR="003A3165">
          <w:rPr>
            <w:rFonts w:ascii="Open Sans Semibold" w:eastAsia="Times New Roman" w:hAnsi="Open Sans Semibold" w:cs="Open Sans Semibold"/>
            <w:strike/>
            <w:color w:val="11143F"/>
            <w:sz w:val="28"/>
            <w:szCs w:val="28"/>
          </w:rPr>
          <w:t xml:space="preserve"> </w:t>
        </w:r>
        <w:r w:rsidR="003A3165" w:rsidRPr="003A3165">
          <w:rPr>
            <w:rFonts w:ascii="Open Sans Semibold" w:eastAsia="Times New Roman" w:hAnsi="Open Sans Semibold" w:cs="Open Sans Semibold"/>
            <w:strike/>
            <w:color w:val="11143F"/>
            <w:sz w:val="28"/>
            <w:szCs w:val="28"/>
          </w:rPr>
          <w:t>Summary</w:t>
        </w:r>
      </w:ins>
      <w:commentRangeStart w:id="2905"/>
      <w:commentRangeEnd w:id="2905"/>
      <w:r>
        <w:rPr>
          <w:rStyle w:val="CommentReference"/>
        </w:rPr>
        <w:commentReference w:id="2905"/>
      </w:r>
    </w:p>
    <w:p w14:paraId="4CCF839C" w14:textId="03F87BBE" w:rsidR="00E14F2A" w:rsidRPr="007F4B89" w:rsidRDefault="00E14F2A" w:rsidP="00E14F2A">
      <w:pPr>
        <w:spacing w:after="0" w:line="240" w:lineRule="auto"/>
        <w:rPr>
          <w:rFonts w:ascii="Open Sans" w:eastAsia="Open Sans" w:hAnsi="Open Sans" w:cs="Times New Roman"/>
          <w:color w:val="404040"/>
        </w:rPr>
      </w:pPr>
    </w:p>
    <w:tbl>
      <w:tblPr>
        <w:tblStyle w:val="TableGrid4"/>
        <w:tblW w:w="10440" w:type="dxa"/>
        <w:tblInd w:w="-5" w:type="dxa"/>
        <w:tblBorders>
          <w:top w:val="single" w:sz="4" w:space="0" w:color="DBDBDB"/>
          <w:left w:val="single" w:sz="4" w:space="0" w:color="DBDBDB"/>
          <w:bottom w:val="single" w:sz="4" w:space="0" w:color="DBDBDB"/>
          <w:right w:val="single" w:sz="4" w:space="0" w:color="DBDBDB"/>
          <w:insideH w:val="none" w:sz="0" w:space="0" w:color="auto"/>
          <w:insideV w:val="none" w:sz="0" w:space="0" w:color="auto"/>
        </w:tblBorders>
        <w:tblLayout w:type="fixed"/>
        <w:tblCellMar>
          <w:left w:w="115" w:type="dxa"/>
          <w:right w:w="115" w:type="dxa"/>
        </w:tblCellMar>
        <w:tblLook w:val="04A0" w:firstRow="1" w:lastRow="0" w:firstColumn="1" w:lastColumn="0" w:noHBand="0" w:noVBand="1"/>
        <w:tblPrChange w:id="2906" w:author="Alexis Handford" w:date="2020-01-31T08:45:00Z">
          <w:tblPr>
            <w:tblStyle w:val="TableGrid4"/>
            <w:tblW w:w="10440" w:type="dxa"/>
            <w:tblInd w:w="-5" w:type="dxa"/>
            <w:tblBorders>
              <w:top w:val="single" w:sz="4" w:space="0" w:color="DBDBDB"/>
              <w:left w:val="single" w:sz="4" w:space="0" w:color="DBDBDB"/>
              <w:bottom w:val="single" w:sz="4" w:space="0" w:color="DBDBDB"/>
              <w:right w:val="single" w:sz="4" w:space="0" w:color="DBDBDB"/>
              <w:insideH w:val="none" w:sz="0" w:space="0" w:color="auto"/>
              <w:insideV w:val="none" w:sz="0" w:space="0" w:color="auto"/>
            </w:tblBorders>
            <w:tblLayout w:type="fixed"/>
            <w:tblCellMar>
              <w:left w:w="115" w:type="dxa"/>
              <w:right w:w="115" w:type="dxa"/>
            </w:tblCellMar>
            <w:tblLook w:val="04A0" w:firstRow="1" w:lastRow="0" w:firstColumn="1" w:lastColumn="0" w:noHBand="0" w:noVBand="1"/>
          </w:tblPr>
        </w:tblPrChange>
      </w:tblPr>
      <w:tblGrid>
        <w:gridCol w:w="10440"/>
        <w:tblGridChange w:id="2907">
          <w:tblGrid>
            <w:gridCol w:w="360"/>
          </w:tblGrid>
        </w:tblGridChange>
      </w:tblGrid>
      <w:tr w:rsidR="00E14F2A" w:rsidRPr="007F4B89" w14:paraId="18D4F164" w14:textId="77777777" w:rsidTr="2A16EAD3">
        <w:trPr>
          <w:cantSplit/>
          <w:trHeight w:val="420"/>
        </w:trPr>
        <w:tc>
          <w:tcPr>
            <w:tcW w:w="10440" w:type="dxa"/>
            <w:tcBorders>
              <w:top w:val="single" w:sz="4" w:space="0" w:color="DBDBDB" w:themeColor="accent3" w:themeTint="66"/>
              <w:left w:val="single" w:sz="4" w:space="0" w:color="DBDBDB" w:themeColor="accent3" w:themeTint="66"/>
              <w:bottom w:val="nil"/>
              <w:right w:val="single" w:sz="4" w:space="0" w:color="DBDBDB" w:themeColor="accent3" w:themeTint="66"/>
            </w:tcBorders>
            <w:shd w:val="clear" w:color="auto" w:fill="FAFAFA"/>
            <w:hideMark/>
            <w:tcPrChange w:id="2908" w:author="Alexis Handford" w:date="2020-01-31T08:45:00Z">
              <w:tcPr>
                <w:tcW w:w="10440" w:type="dxa"/>
                <w:tcBorders>
                  <w:top w:val="single" w:sz="4" w:space="0" w:color="DBDBDB"/>
                  <w:left w:val="single" w:sz="4" w:space="0" w:color="DBDBDB"/>
                  <w:bottom w:val="nil"/>
                  <w:right w:val="single" w:sz="4" w:space="0" w:color="DBDBDB"/>
                </w:tcBorders>
                <w:shd w:val="clear" w:color="auto" w:fill="FAFAFA"/>
                <w:hideMark/>
              </w:tcPr>
            </w:tcPrChange>
          </w:tcPr>
          <w:p w14:paraId="27A5CA68" w14:textId="77777777" w:rsidR="00E14F2A" w:rsidRDefault="00E14F2A">
            <w:pPr>
              <w:spacing w:before="120" w:after="120" w:line="256" w:lineRule="auto"/>
              <w:outlineLvl w:val="2"/>
              <w:rPr>
                <w:rFonts w:ascii="Open Sans Semibold" w:hAnsi="Open Sans Semibold" w:cs="Open Sans Semibold"/>
                <w:color w:val="11143F"/>
                <w:highlight w:val="cyan"/>
              </w:rPr>
              <w:pPrChange w:id="2909" w:author="Alexis Handford" w:date="2020-01-31T08:45:00Z">
                <w:pPr>
                  <w:outlineLvl w:val="2"/>
                </w:pPr>
              </w:pPrChange>
            </w:pPr>
            <w:commentRangeStart w:id="2910"/>
            <w:commentRangeStart w:id="2911"/>
            <w:r w:rsidRPr="606950AC">
              <w:rPr>
                <w:rFonts w:ascii="Open Sans Semibold" w:hAnsi="Open Sans Semibold" w:cs="Open Sans Semibold"/>
                <w:color w:val="11143F"/>
                <w:highlight w:val="cyan"/>
                <w:rPrChange w:id="2912" w:author="Alexis Handford" w:date="2020-01-31T08:40:00Z">
                  <w:rPr>
                    <w:rFonts w:ascii="Open Sans Semibold" w:hAnsi="Open Sans Semibold" w:cs="Open Sans Semibold"/>
                    <w:color w:val="11143F"/>
                  </w:rPr>
                </w:rPrChange>
              </w:rPr>
              <w:t>What did we cover in this lesson?</w:t>
            </w:r>
            <w:commentRangeEnd w:id="2910"/>
            <w:r>
              <w:rPr>
                <w:rStyle w:val="CommentReference"/>
              </w:rPr>
              <w:commentReference w:id="2910"/>
            </w:r>
            <w:commentRangeEnd w:id="2911"/>
            <w:r w:rsidR="00E5717A">
              <w:rPr>
                <w:rStyle w:val="CommentReference"/>
                <w:rFonts w:asciiTheme="minorHAnsi" w:eastAsiaTheme="minorHAnsi" w:hAnsiTheme="minorHAnsi" w:cstheme="minorBidi"/>
                <w:color w:val="404040"/>
              </w:rPr>
              <w:commentReference w:id="2911"/>
            </w:r>
          </w:p>
          <w:p w14:paraId="4FF8DA21" w14:textId="2C0E6E74" w:rsidR="00E5717A" w:rsidRPr="007F4B89" w:rsidRDefault="00E5717A" w:rsidP="00E5717A">
            <w:pPr>
              <w:spacing w:before="120" w:after="120" w:line="256" w:lineRule="auto"/>
              <w:outlineLvl w:val="2"/>
              <w:rPr>
                <w:rFonts w:ascii="Open Sans Semibold" w:hAnsi="Open Sans Semibold" w:cs="Open Sans Semibold"/>
                <w:color w:val="11143F"/>
                <w:highlight w:val="cyan"/>
                <w:rPrChange w:id="2913" w:author="Alexis Handford" w:date="2020-01-31T08:45:00Z">
                  <w:rPr/>
                </w:rPrChange>
              </w:rPr>
            </w:pPr>
            <w:commentRangeStart w:id="2914"/>
            <w:commentRangeStart w:id="2915"/>
            <w:ins w:id="2916" w:author="Fatemeh Yazdanbakhsh Poodeh" w:date="2020-01-28T23:27:00Z">
              <w:r>
                <w:rPr>
                  <w:color w:val="404040"/>
                </w:rPr>
                <w:t xml:space="preserve">Now you have learned what </w:t>
              </w:r>
            </w:ins>
            <w:ins w:id="2917" w:author="Chantelle Dubois Nishiyama" w:date="2020-02-19T21:45:00Z">
              <w:r w:rsidR="00ED4042">
                <w:rPr>
                  <w:color w:val="404040"/>
                </w:rPr>
                <w:t xml:space="preserve">a </w:t>
              </w:r>
            </w:ins>
            <w:ins w:id="2918" w:author="Fatemeh Yazdanbakhsh Poodeh" w:date="2020-01-28T23:27:00Z">
              <w:r>
                <w:rPr>
                  <w:color w:val="404040"/>
                </w:rPr>
                <w:t>dataset</w:t>
              </w:r>
            </w:ins>
            <w:r>
              <w:rPr>
                <w:color w:val="404040"/>
              </w:rPr>
              <w:t xml:space="preserve"> is</w:t>
            </w:r>
            <w:ins w:id="2919" w:author="Fatemeh Yazdanbakhsh Poodeh" w:date="2020-01-28T23:27:00Z">
              <w:r>
                <w:rPr>
                  <w:color w:val="404040"/>
                </w:rPr>
                <w:t xml:space="preserve"> and you have learned to manipulate several of them.</w:t>
              </w:r>
            </w:ins>
            <w:ins w:id="2920" w:author="Fatemeh Yazdanbakhsh Poodeh" w:date="2020-01-28T23:28:00Z">
              <w:r>
                <w:rPr>
                  <w:color w:val="404040"/>
                </w:rPr>
                <w:t xml:space="preserve"> Some librar</w:t>
              </w:r>
            </w:ins>
            <w:ins w:id="2921" w:author="Chantelle Dubois Nishiyama" w:date="2020-02-19T21:45:00Z">
              <w:r w:rsidR="00ED4042">
                <w:rPr>
                  <w:color w:val="404040"/>
                </w:rPr>
                <w:t>ies</w:t>
              </w:r>
            </w:ins>
            <w:ins w:id="2922" w:author="Fatemeh Yazdanbakhsh Poodeh" w:date="2020-01-28T23:28:00Z">
              <w:del w:id="2923" w:author="Chantelle Dubois Nishiyama" w:date="2020-02-19T21:45:00Z">
                <w:r w:rsidDel="00ED4042">
                  <w:rPr>
                    <w:color w:val="404040"/>
                  </w:rPr>
                  <w:delText>y</w:delText>
                </w:r>
              </w:del>
              <w:r>
                <w:rPr>
                  <w:color w:val="404040"/>
                </w:rPr>
                <w:t xml:space="preserve"> such as Pandas</w:t>
              </w:r>
            </w:ins>
            <w:r>
              <w:rPr>
                <w:color w:val="404040"/>
              </w:rPr>
              <w:t xml:space="preserve"> Library</w:t>
            </w:r>
            <w:ins w:id="2924" w:author="Fatemeh Yazdanbakhsh Poodeh" w:date="2020-01-28T23:28:00Z">
              <w:r>
                <w:rPr>
                  <w:color w:val="404040"/>
                </w:rPr>
                <w:t xml:space="preserve"> and Scikit learn</w:t>
              </w:r>
            </w:ins>
            <w:r>
              <w:rPr>
                <w:color w:val="404040"/>
              </w:rPr>
              <w:t xml:space="preserve"> Library</w:t>
            </w:r>
            <w:ins w:id="2925" w:author="Fatemeh Yazdanbakhsh Poodeh" w:date="2020-01-28T23:28:00Z">
              <w:r>
                <w:rPr>
                  <w:color w:val="404040"/>
                </w:rPr>
                <w:t xml:space="preserve"> were introduced to assist you in visualization and working with data.</w:t>
              </w:r>
            </w:ins>
            <w:commentRangeEnd w:id="2914"/>
            <w:ins w:id="2926" w:author="Fatemeh Yazdanbakhsh Poodeh" w:date="2020-01-28T23:29:00Z">
              <w:r>
                <w:rPr>
                  <w:rStyle w:val="CommentReference"/>
                  <w:color w:val="404040"/>
                </w:rPr>
                <w:commentReference w:id="2914"/>
              </w:r>
            </w:ins>
            <w:commentRangeEnd w:id="2915"/>
            <w:ins w:id="2927" w:author="Fatemeh Yazdanbakhsh Poodeh" w:date="2020-01-28T23:41:00Z">
              <w:r>
                <w:rPr>
                  <w:rStyle w:val="CommentReference"/>
                  <w:color w:val="404040"/>
                </w:rPr>
                <w:commentReference w:id="2915"/>
              </w:r>
            </w:ins>
          </w:p>
        </w:tc>
      </w:tr>
      <w:tr w:rsidR="00E14F2A" w:rsidRPr="007F4B89" w14:paraId="268B7850" w14:textId="77777777" w:rsidTr="2A16EAD3">
        <w:trPr>
          <w:cantSplit/>
          <w:trHeight w:val="419"/>
        </w:trPr>
        <w:tc>
          <w:tcPr>
            <w:tcW w:w="10440" w:type="dxa"/>
            <w:tcBorders>
              <w:top w:val="nil"/>
              <w:left w:val="single" w:sz="4" w:space="0" w:color="DBDBDB" w:themeColor="accent3" w:themeTint="66"/>
              <w:bottom w:val="single" w:sz="4" w:space="0" w:color="DBDBDB" w:themeColor="accent3" w:themeTint="66"/>
              <w:right w:val="single" w:sz="4" w:space="0" w:color="DBDBDB" w:themeColor="accent3" w:themeTint="66"/>
            </w:tcBorders>
            <w:shd w:val="clear" w:color="auto" w:fill="FAFAFA"/>
            <w:hideMark/>
            <w:tcPrChange w:id="2928" w:author="Alexis Handford" w:date="2020-01-31T08:45:00Z">
              <w:tcPr>
                <w:tcW w:w="10440" w:type="dxa"/>
                <w:tcBorders>
                  <w:top w:val="nil"/>
                  <w:left w:val="single" w:sz="4" w:space="0" w:color="DBDBDB"/>
                  <w:bottom w:val="single" w:sz="4" w:space="0" w:color="DBDBDB"/>
                  <w:right w:val="single" w:sz="4" w:space="0" w:color="DBDBDB"/>
                </w:tcBorders>
                <w:shd w:val="clear" w:color="auto" w:fill="FAFAFA"/>
                <w:hideMark/>
              </w:tcPr>
            </w:tcPrChange>
          </w:tcPr>
          <w:p w14:paraId="023F291C" w14:textId="06546549" w:rsidR="008B273C" w:rsidRDefault="00E14F2A">
            <w:pPr>
              <w:spacing w:before="120" w:after="120" w:line="256" w:lineRule="auto"/>
              <w:rPr>
                <w:ins w:id="2929" w:author="RoboGarden Team" w:date="2020-01-30T19:50:00Z"/>
                <w:color w:val="404040"/>
              </w:rPr>
              <w:pPrChange w:id="2930" w:author="Fatemeh Yazdanbakhsh Poodeh" w:date="2020-01-23T17:39:00Z">
                <w:pPr>
                  <w:numPr>
                    <w:numId w:val="27"/>
                  </w:numPr>
                  <w:spacing w:before="120" w:after="120" w:line="256" w:lineRule="auto"/>
                  <w:ind w:left="720" w:hanging="360"/>
                </w:pPr>
              </w:pPrChange>
            </w:pPr>
            <w:r w:rsidRPr="007F4B89">
              <w:rPr>
                <w:color w:val="404040"/>
              </w:rPr>
              <w:t xml:space="preserve">You </w:t>
            </w:r>
            <w:ins w:id="2931" w:author="RoboGarden Team" w:date="2020-01-23T17:39:00Z">
              <w:r w:rsidR="003A3165">
                <w:rPr>
                  <w:color w:val="404040"/>
                </w:rPr>
                <w:t>were introduced to data attributes and datasets. You were introduced to the Pandas Library basics in Python.</w:t>
              </w:r>
            </w:ins>
          </w:p>
          <w:p w14:paraId="3C3D5528" w14:textId="3BE73A0E" w:rsidR="00E14F2A" w:rsidRPr="007F4B89" w:rsidDel="003A3165" w:rsidRDefault="00E5717A">
            <w:pPr>
              <w:spacing w:before="120" w:after="120" w:line="256" w:lineRule="auto"/>
              <w:rPr>
                <w:del w:id="2932" w:author="RoboGarden Team" w:date="2020-01-23T17:39:00Z"/>
                <w:color w:val="404040"/>
              </w:rPr>
            </w:pPr>
            <w:r>
              <w:rPr>
                <w:color w:val="404040"/>
              </w:rPr>
              <w:t>You learned that d</w:t>
            </w:r>
            <w:ins w:id="2933" w:author="RoboGarden Team" w:date="2020-01-30T19:51:00Z">
              <w:r w:rsidR="008B273C">
                <w:rPr>
                  <w:color w:val="404040"/>
                </w:rPr>
                <w:t>ata is what constitutes the information we gain every day</w:t>
              </w:r>
              <w:r w:rsidR="004A1893">
                <w:rPr>
                  <w:color w:val="404040"/>
                </w:rPr>
                <w:t xml:space="preserve">. </w:t>
              </w:r>
            </w:ins>
            <w:ins w:id="2934" w:author="RoboGarden Team" w:date="2020-01-30T20:07:00Z">
              <w:r w:rsidR="004A1893" w:rsidRPr="007F4B89">
                <w:rPr>
                  <w:rFonts w:cs="Open Sans"/>
                  <w:color w:val="404040"/>
                  <w:sz w:val="24"/>
                  <w:szCs w:val="24"/>
                </w:rPr>
                <w:t>Datasets are large collections of data points that are commonly used for analysis, study, or visualizing data</w:t>
              </w:r>
              <w:r w:rsidR="004A1893">
                <w:rPr>
                  <w:color w:val="404040"/>
                </w:rPr>
                <w:t xml:space="preserve">. </w:t>
              </w:r>
            </w:ins>
            <w:ins w:id="2935" w:author="RoboGarden Team" w:date="2020-01-30T20:08:00Z">
              <w:r w:rsidR="004A1893">
                <w:rPr>
                  <w:color w:val="404040"/>
                </w:rPr>
                <w:t xml:space="preserve">You were introduced to Scikit-learn library which is one of the most essential libraries to know to implement classical machine learning models in Python. </w:t>
              </w:r>
            </w:ins>
            <w:del w:id="2936" w:author="RoboGarden Team" w:date="2020-01-23T17:39:00Z">
              <w:r w:rsidR="00E14F2A" w:rsidRPr="007F4B89" w:rsidDel="003A3165">
                <w:rPr>
                  <w:color w:val="404040"/>
                </w:rPr>
                <w:delText>should now be able to:</w:delText>
              </w:r>
            </w:del>
          </w:p>
          <w:p w14:paraId="17F8B27B" w14:textId="66302754" w:rsidR="00E14F2A" w:rsidRPr="007F4B89" w:rsidDel="003A3165" w:rsidRDefault="00E14F2A">
            <w:pPr>
              <w:spacing w:before="120" w:after="120" w:line="256" w:lineRule="auto"/>
              <w:rPr>
                <w:del w:id="2937" w:author="RoboGarden Team" w:date="2020-01-23T17:39:00Z"/>
                <w:color w:val="404040"/>
              </w:rPr>
              <w:pPrChange w:id="2938" w:author="Fatemeh Yazdanbakhsh Poodeh" w:date="2020-01-23T17:39:00Z">
                <w:pPr>
                  <w:numPr>
                    <w:numId w:val="27"/>
                  </w:numPr>
                  <w:spacing w:before="120" w:after="120" w:line="256" w:lineRule="auto"/>
                  <w:ind w:left="720" w:hanging="360"/>
                </w:pPr>
              </w:pPrChange>
            </w:pPr>
            <w:del w:id="2939" w:author="RoboGarden Team" w:date="2020-01-23T17:39:00Z">
              <w:r w:rsidRPr="007F4B89" w:rsidDel="003A3165">
                <w:rPr>
                  <w:color w:val="404040"/>
                </w:rPr>
                <w:delText>Discuss the concept and types of datasets</w:delText>
              </w:r>
            </w:del>
          </w:p>
          <w:p w14:paraId="3AE3CF15" w14:textId="6061AD69" w:rsidR="00E14F2A" w:rsidRPr="007F4B89" w:rsidDel="003A3165" w:rsidRDefault="00E14F2A">
            <w:pPr>
              <w:spacing w:before="120" w:after="120" w:line="256" w:lineRule="auto"/>
              <w:rPr>
                <w:del w:id="2940" w:author="RoboGarden Team" w:date="2020-01-23T17:39:00Z"/>
                <w:color w:val="404040"/>
              </w:rPr>
              <w:pPrChange w:id="2941" w:author="Fatemeh Yazdanbakhsh Poodeh" w:date="2020-01-23T17:39:00Z">
                <w:pPr>
                  <w:numPr>
                    <w:numId w:val="27"/>
                  </w:numPr>
                  <w:spacing w:before="120" w:after="120" w:line="256" w:lineRule="auto"/>
                  <w:ind w:left="720" w:hanging="360"/>
                </w:pPr>
              </w:pPrChange>
            </w:pPr>
            <w:del w:id="2942" w:author="RoboGarden Team" w:date="2020-01-23T17:39:00Z">
              <w:r w:rsidRPr="007F4B89" w:rsidDel="003A3165">
                <w:rPr>
                  <w:color w:val="404040"/>
                </w:rPr>
                <w:delText>Differentiate between the data types</w:delText>
              </w:r>
            </w:del>
          </w:p>
          <w:p w14:paraId="508C2D86" w14:textId="125865FA" w:rsidR="00E14F2A" w:rsidRPr="007F4B89" w:rsidDel="003A3165" w:rsidRDefault="00E14F2A">
            <w:pPr>
              <w:spacing w:before="120" w:after="120" w:line="256" w:lineRule="auto"/>
              <w:rPr>
                <w:del w:id="2943" w:author="RoboGarden Team" w:date="2020-01-23T17:39:00Z"/>
                <w:color w:val="404040"/>
              </w:rPr>
              <w:pPrChange w:id="2944" w:author="Fatemeh Yazdanbakhsh Poodeh" w:date="2020-01-23T17:39:00Z">
                <w:pPr>
                  <w:numPr>
                    <w:numId w:val="27"/>
                  </w:numPr>
                  <w:spacing w:before="120" w:after="120" w:line="256" w:lineRule="auto"/>
                  <w:ind w:left="720" w:hanging="360"/>
                </w:pPr>
              </w:pPrChange>
            </w:pPr>
            <w:del w:id="2945" w:author="RoboGarden Team" w:date="2020-01-23T17:39:00Z">
              <w:r w:rsidRPr="007F4B89" w:rsidDel="003A3165">
                <w:rPr>
                  <w:color w:val="404040"/>
                </w:rPr>
                <w:delText>Get familiar with the Sklearn library, and use it to load available datasets</w:delText>
              </w:r>
            </w:del>
          </w:p>
          <w:p w14:paraId="2CBB3FCD" w14:textId="644CDD3E" w:rsidR="00E14F2A" w:rsidRPr="007F4B89" w:rsidRDefault="00E14F2A">
            <w:pPr>
              <w:spacing w:before="120" w:after="120" w:line="256" w:lineRule="auto"/>
              <w:rPr>
                <w:color w:val="404040"/>
              </w:rPr>
              <w:pPrChange w:id="2946" w:author="Fatemeh Yazdanbakhsh Poodeh" w:date="2020-01-23T17:39:00Z">
                <w:pPr>
                  <w:numPr>
                    <w:numId w:val="27"/>
                  </w:numPr>
                  <w:spacing w:before="120" w:after="120" w:line="256" w:lineRule="auto"/>
                  <w:ind w:left="720" w:hanging="360"/>
                </w:pPr>
              </w:pPrChange>
            </w:pPr>
            <w:del w:id="2947" w:author="RoboGarden Team" w:date="2020-01-23T17:39:00Z">
              <w:r w:rsidRPr="007F4B89" w:rsidDel="003A3165">
                <w:rPr>
                  <w:color w:val="404040"/>
                </w:rPr>
                <w:delText>Understand and get familiar with the datasets used in the missions.</w:delText>
              </w:r>
            </w:del>
          </w:p>
        </w:tc>
      </w:tr>
    </w:tbl>
    <w:p w14:paraId="4F934A90" w14:textId="6B6BC6A0" w:rsidR="00E14F2A" w:rsidRPr="007F4B89" w:rsidDel="003A3165" w:rsidRDefault="00E14F2A" w:rsidP="00E14F2A">
      <w:pPr>
        <w:spacing w:after="0" w:line="240" w:lineRule="auto"/>
        <w:rPr>
          <w:del w:id="2948" w:author="RoboGarden Team" w:date="2020-01-23T17:40:00Z"/>
          <w:rFonts w:ascii="Open Sans" w:eastAsia="Open Sans" w:hAnsi="Open Sans" w:cs="Times New Roman"/>
          <w:color w:val="404040"/>
        </w:rPr>
      </w:pPr>
    </w:p>
    <w:tbl>
      <w:tblPr>
        <w:tblStyle w:val="TableGrid4"/>
        <w:tblW w:w="104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Change w:id="2949" w:author="Alexis Handford" w:date="2020-01-22T08:14:00Z">
          <w:tblPr>
            <w:tblStyle w:val="TableGrid4"/>
            <w:tblW w:w="104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PrChange>
      </w:tblPr>
      <w:tblGrid>
        <w:gridCol w:w="90"/>
        <w:gridCol w:w="1350"/>
        <w:gridCol w:w="9000"/>
        <w:tblGridChange w:id="2950">
          <w:tblGrid>
            <w:gridCol w:w="360"/>
            <w:gridCol w:w="360"/>
            <w:gridCol w:w="360"/>
          </w:tblGrid>
        </w:tblGridChange>
      </w:tblGrid>
      <w:tr w:rsidR="00E14F2A" w:rsidRPr="007F4B89" w:rsidDel="003A3165" w14:paraId="52F8C466" w14:textId="159FED3A" w:rsidTr="0F9C7661">
        <w:trPr>
          <w:trHeight w:val="638"/>
          <w:del w:id="2951" w:author="RoboGarden Team" w:date="2020-01-23T17:40:00Z"/>
        </w:trPr>
        <w:tc>
          <w:tcPr>
            <w:tcW w:w="90" w:type="dxa"/>
            <w:shd w:val="clear" w:color="auto" w:fill="FFC33B"/>
            <w:vAlign w:val="center"/>
            <w:tcPrChange w:id="2952" w:author="Alexis Handford" w:date="2020-01-22T08:14:00Z">
              <w:tcPr>
                <w:tcW w:w="90" w:type="dxa"/>
                <w:shd w:val="clear" w:color="auto" w:fill="FFC33B"/>
              </w:tcPr>
            </w:tcPrChange>
          </w:tcPr>
          <w:p w14:paraId="60A04450" w14:textId="20AFD9CB" w:rsidR="00E14F2A" w:rsidRPr="007F4B89" w:rsidDel="003A3165" w:rsidRDefault="00E14F2A" w:rsidP="00E14F2A">
            <w:pPr>
              <w:spacing w:before="120" w:after="120" w:line="256" w:lineRule="auto"/>
              <w:rPr>
                <w:del w:id="2953" w:author="RoboGarden Team" w:date="2020-01-23T17:40:00Z"/>
                <w:color w:val="404040"/>
              </w:rPr>
            </w:pPr>
          </w:p>
        </w:tc>
        <w:tc>
          <w:tcPr>
            <w:tcW w:w="1350" w:type="dxa"/>
            <w:shd w:val="clear" w:color="auto" w:fill="FFE8B2"/>
            <w:vAlign w:val="center"/>
            <w:hideMark/>
            <w:tcPrChange w:id="2954" w:author="Alexis Handford" w:date="2020-01-22T08:14:00Z">
              <w:tcPr>
                <w:tcW w:w="1350" w:type="dxa"/>
                <w:shd w:val="clear" w:color="auto" w:fill="FFE8B2"/>
                <w:hideMark/>
              </w:tcPr>
            </w:tcPrChange>
          </w:tcPr>
          <w:p w14:paraId="7F698E45" w14:textId="47CA9BE9" w:rsidR="00E14F2A" w:rsidRPr="007F4B89" w:rsidDel="003A3165" w:rsidRDefault="00E14F2A" w:rsidP="00E14F2A">
            <w:pPr>
              <w:spacing w:before="120" w:after="120" w:line="256" w:lineRule="auto"/>
              <w:rPr>
                <w:del w:id="2955" w:author="RoboGarden Team" w:date="2020-01-23T17:40:00Z"/>
                <w:color w:val="404040"/>
              </w:rPr>
            </w:pPr>
            <w:del w:id="2956" w:author="RoboGarden Team" w:date="2020-01-23T17:40:00Z">
              <w:r w:rsidRPr="007F4B89" w:rsidDel="003A3165">
                <w:rPr>
                  <w:noProof/>
                  <w:color w:val="404040"/>
                  <w:rPrChange w:id="2957" w:author="Unknown">
                    <w:rPr>
                      <w:noProof/>
                    </w:rPr>
                  </w:rPrChange>
                </w:rPr>
                <w:drawing>
                  <wp:inline distT="0" distB="0" distL="0" distR="0" wp14:anchorId="17068C3B" wp14:editId="713E6FF9">
                    <wp:extent cx="853440" cy="701040"/>
                    <wp:effectExtent l="0" t="0" r="0" b="3810"/>
                    <wp:docPr id="11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853440" cy="701040"/>
                            </a:xfrm>
                            <a:prstGeom prst="rect">
                              <a:avLst/>
                            </a:prstGeom>
                            <a:noFill/>
                            <a:ln>
                              <a:noFill/>
                            </a:ln>
                          </pic:spPr>
                        </pic:pic>
                      </a:graphicData>
                    </a:graphic>
                  </wp:inline>
                </w:drawing>
              </w:r>
            </w:del>
          </w:p>
        </w:tc>
        <w:tc>
          <w:tcPr>
            <w:tcW w:w="9000" w:type="dxa"/>
            <w:shd w:val="clear" w:color="auto" w:fill="FFE8B2"/>
            <w:vAlign w:val="center"/>
            <w:hideMark/>
            <w:tcPrChange w:id="2958" w:author="Alexis Handford" w:date="2020-01-22T08:14:00Z">
              <w:tcPr>
                <w:tcW w:w="9000" w:type="dxa"/>
                <w:shd w:val="clear" w:color="auto" w:fill="FFE8B2"/>
                <w:hideMark/>
              </w:tcPr>
            </w:tcPrChange>
          </w:tcPr>
          <w:p w14:paraId="0F83EBC6" w14:textId="196A1478" w:rsidR="00E14F2A" w:rsidRPr="006B1FCD" w:rsidDel="003A3165" w:rsidRDefault="00E14F2A" w:rsidP="00E14F2A">
            <w:pPr>
              <w:spacing w:before="120" w:after="120" w:line="256" w:lineRule="auto"/>
              <w:ind w:left="274" w:right="274"/>
              <w:rPr>
                <w:del w:id="2959" w:author="RoboGarden Team" w:date="2020-01-23T17:40:00Z"/>
                <w:rFonts w:cs="Open Sans"/>
                <w:strike/>
                <w:color w:val="404040"/>
                <w:sz w:val="24"/>
                <w:szCs w:val="24"/>
                <w:rPrChange w:id="2960" w:author="Alexis Handford" w:date="2020-01-21T14:46:00Z">
                  <w:rPr>
                    <w:del w:id="2961" w:author="RoboGarden Team" w:date="2020-01-23T17:40:00Z"/>
                    <w:rFonts w:cs="Open Sans"/>
                    <w:color w:val="404040"/>
                    <w:sz w:val="24"/>
                    <w:szCs w:val="24"/>
                  </w:rPr>
                </w:rPrChange>
              </w:rPr>
            </w:pPr>
            <w:commentRangeStart w:id="2962"/>
            <w:del w:id="2963" w:author="RoboGarden Team" w:date="2020-01-23T17:40:00Z">
              <w:r w:rsidRPr="006B1FCD" w:rsidDel="003A3165">
                <w:rPr>
                  <w:rFonts w:cs="Open Sans"/>
                  <w:strike/>
                  <w:color w:val="404040"/>
                  <w:sz w:val="24"/>
                  <w:szCs w:val="24"/>
                  <w:rPrChange w:id="2964" w:author="Alexis Handford" w:date="2020-01-21T14:46:00Z">
                    <w:rPr>
                      <w:rFonts w:cs="Open Sans"/>
                      <w:color w:val="404040"/>
                      <w:sz w:val="24"/>
                      <w:szCs w:val="24"/>
                    </w:rPr>
                  </w:rPrChange>
                </w:rPr>
                <w:delText>If you’re confident you’ve met these objectives, you’re ready to move on to the mission activities. If you’re unsure about any of these concepts, use the menu to return to the appropriate section and review the content again.</w:delText>
              </w:r>
              <w:commentRangeEnd w:id="2962"/>
              <w:r w:rsidR="006B1FCD" w:rsidDel="003A3165">
                <w:rPr>
                  <w:rStyle w:val="CommentReference"/>
                  <w:color w:val="404040"/>
                </w:rPr>
                <w:commentReference w:id="2962"/>
              </w:r>
            </w:del>
          </w:p>
        </w:tc>
      </w:tr>
    </w:tbl>
    <w:p w14:paraId="2C93631C" w14:textId="335C954D" w:rsidR="00E14F2A" w:rsidRPr="007F4B89" w:rsidDel="003A3165" w:rsidRDefault="00E14F2A" w:rsidP="00E14F2A">
      <w:pPr>
        <w:spacing w:after="0" w:line="240" w:lineRule="auto"/>
        <w:rPr>
          <w:del w:id="2965" w:author="RoboGarden Team" w:date="2020-01-23T17:40:00Z"/>
          <w:rFonts w:ascii="Open Sans" w:eastAsia="Open Sans" w:hAnsi="Open Sans" w:cs="Times New Roman"/>
          <w:color w:val="404040"/>
        </w:rPr>
      </w:pPr>
    </w:p>
    <w:p w14:paraId="2D4DEBC9" w14:textId="01D86C8A" w:rsidR="00E14F2A" w:rsidRPr="007F4B89" w:rsidDel="003A3165" w:rsidRDefault="00E14F2A" w:rsidP="00E14F2A">
      <w:pPr>
        <w:spacing w:after="0" w:line="240" w:lineRule="auto"/>
        <w:rPr>
          <w:del w:id="2966" w:author="RoboGarden Team" w:date="2020-01-23T17:40:00Z"/>
          <w:rFonts w:ascii="Open Sans" w:eastAsia="Open Sans" w:hAnsi="Open Sans" w:cs="Times New Roman"/>
          <w:color w:val="404040"/>
        </w:rPr>
      </w:pPr>
    </w:p>
    <w:p w14:paraId="215B43DB" w14:textId="77777777" w:rsidR="00E14F2A" w:rsidRDefault="00E14F2A" w:rsidP="00E14F2A">
      <w:r>
        <w:br w:type="page"/>
      </w:r>
    </w:p>
    <w:p w14:paraId="5157E988" w14:textId="089F6F84" w:rsidR="00B136B3" w:rsidRDefault="00B136B3" w:rsidP="00B136B3">
      <w:pPr>
        <w:pStyle w:val="Heading2"/>
        <w:spacing w:before="120"/>
        <w:rPr>
          <w:rStyle w:val="Strong"/>
          <w:rFonts w:ascii="Calibri" w:hAnsi="Calibri" w:cs="Calibri"/>
          <w:bCs w:val="0"/>
          <w:color w:val="auto"/>
          <w:sz w:val="24"/>
          <w:szCs w:val="24"/>
        </w:rPr>
      </w:pPr>
      <w:r>
        <w:rPr>
          <w:rStyle w:val="Strong"/>
          <w:rFonts w:ascii="Calibri" w:hAnsi="Calibri" w:cs="Calibri"/>
          <w:color w:val="auto"/>
          <w:sz w:val="24"/>
          <w:szCs w:val="24"/>
        </w:rPr>
        <w:lastRenderedPageBreak/>
        <w:t>Submodule 2 Application Mission(s) Details</w:t>
      </w:r>
    </w:p>
    <w:p w14:paraId="34A6D8D4" w14:textId="77777777" w:rsidR="00B136B3" w:rsidRDefault="00B136B3" w:rsidP="00B136B3">
      <w:pPr>
        <w:rPr>
          <w:color w:val="404040" w:themeColor="text1" w:themeTint="BF"/>
        </w:rPr>
      </w:pPr>
      <w:r>
        <w:rPr>
          <w:rFonts w:ascii="Calibri" w:hAnsi="Calibri" w:cs="Calibri"/>
          <w:color w:val="A6A6A6" w:themeColor="background1" w:themeShade="A6"/>
        </w:rPr>
        <w:t>Repeat this section for every mission. The activities listed below are examples. See page 7 for the activities summary.</w:t>
      </w:r>
    </w:p>
    <w:p w14:paraId="7FD90F5C" w14:textId="77777777" w:rsidR="00B136B3" w:rsidRDefault="00B136B3" w:rsidP="00B136B3">
      <w:pPr>
        <w:rPr>
          <w:rFonts w:ascii="Calibri" w:hAnsi="Calibri" w:cs="Calibri"/>
          <w:b/>
        </w:rPr>
      </w:pPr>
    </w:p>
    <w:p w14:paraId="452F2E2A" w14:textId="13F99BE0" w:rsidR="00B136B3" w:rsidRDefault="00B136B3" w:rsidP="00B136B3">
      <w:pPr>
        <w:pStyle w:val="NormalWeb"/>
        <w:spacing w:before="0" w:beforeAutospacing="0" w:after="120" w:afterAutospacing="0"/>
        <w:rPr>
          <w:rFonts w:ascii="Calibri" w:hAnsi="Calibri" w:cs="Calibri"/>
          <w:sz w:val="22"/>
          <w:szCs w:val="22"/>
        </w:rPr>
      </w:pPr>
      <w:r>
        <w:rPr>
          <w:rFonts w:ascii="Calibri" w:hAnsi="Calibri" w:cs="Calibri"/>
          <w:sz w:val="22"/>
          <w:szCs w:val="22"/>
        </w:rPr>
        <w:t>Below you will see the details of all the application missions within the submodule 2.</w:t>
      </w:r>
    </w:p>
    <w:p w14:paraId="0987E7C9" w14:textId="77777777" w:rsidR="00D3024A" w:rsidRDefault="00D3024A" w:rsidP="0033274C">
      <w:pPr>
        <w:pStyle w:val="NormalWeb"/>
        <w:spacing w:before="0" w:beforeAutospacing="0" w:after="120" w:afterAutospacing="0"/>
        <w:ind w:left="720"/>
        <w:rPr>
          <w:rFonts w:ascii="Calibri" w:hAnsi="Calibri" w:cs="Calibri"/>
          <w:sz w:val="22"/>
          <w:szCs w:val="22"/>
        </w:rPr>
      </w:pPr>
    </w:p>
    <w:p w14:paraId="6BF61D25" w14:textId="74B02B39" w:rsidR="0033274C" w:rsidRDefault="0033274C" w:rsidP="0033274C">
      <w:pPr>
        <w:rPr>
          <w:rFonts w:ascii="Open Sans" w:hAnsi="Open Sans" w:cs="Open Sans"/>
        </w:rPr>
      </w:pPr>
      <w:r>
        <w:rPr>
          <w:highlight w:val="magenta"/>
        </w:rPr>
        <w:t>Mission 2 - Ed</w:t>
      </w:r>
      <w:r w:rsidRPr="0033274C">
        <w:rPr>
          <w:highlight w:val="magenta"/>
        </w:rPr>
        <w:t>itor Mission: Read and Modify Datasets</w:t>
      </w:r>
    </w:p>
    <w:p w14:paraId="5BC8F639" w14:textId="77777777" w:rsidR="0033274C" w:rsidRDefault="0033274C">
      <w:pPr>
        <w:pStyle w:val="NormalWeb"/>
        <w:spacing w:before="0" w:beforeAutospacing="0" w:after="120" w:afterAutospacing="0"/>
        <w:rPr>
          <w:rFonts w:ascii="Calibri" w:hAnsi="Calibri" w:cs="Calibri"/>
          <w:sz w:val="22"/>
          <w:szCs w:val="22"/>
        </w:rPr>
        <w:pPrChange w:id="2967" w:author="Guest User" w:date="2020-01-27T09:46:00Z">
          <w:pPr>
            <w:pStyle w:val="NormalWeb"/>
          </w:pPr>
        </w:pPrChange>
      </w:pPr>
    </w:p>
    <w:p w14:paraId="03D151A1" w14:textId="10354BD5" w:rsidR="002F5EB5" w:rsidRDefault="002F5EB5" w:rsidP="0033274C">
      <w:pPr>
        <w:pStyle w:val="NormalWeb"/>
        <w:spacing w:before="0" w:beforeAutospacing="0" w:after="120" w:afterAutospacing="0"/>
        <w:rPr>
          <w:rFonts w:ascii="Calibri" w:hAnsi="Calibri" w:cs="Calibri"/>
          <w:sz w:val="22"/>
          <w:szCs w:val="22"/>
        </w:rPr>
      </w:pPr>
    </w:p>
    <w:p w14:paraId="21C5E3F5" w14:textId="36717610" w:rsidR="002F5EB5" w:rsidRDefault="002F5EB5" w:rsidP="002F5EB5">
      <w:pPr>
        <w:rPr>
          <w:rStyle w:val="Strong"/>
          <w:rFonts w:eastAsia="Times New Roman" w:cstheme="minorHAnsi"/>
          <w:szCs w:val="24"/>
        </w:rPr>
      </w:pPr>
      <w:bookmarkStart w:id="2968" w:name="_Hlk30510092"/>
      <w:r>
        <w:rPr>
          <w:rStyle w:val="Strong"/>
          <w:rFonts w:eastAsia="Times New Roman" w:cstheme="minorHAnsi"/>
          <w:szCs w:val="24"/>
          <w:highlight w:val="yellow"/>
        </w:rPr>
        <w:t>Mission 2</w:t>
      </w:r>
      <w:r w:rsidRPr="00DF56DB">
        <w:rPr>
          <w:rStyle w:val="Strong"/>
          <w:rFonts w:eastAsia="Times New Roman" w:cstheme="minorHAnsi"/>
          <w:szCs w:val="24"/>
          <w:highlight w:val="yellow"/>
        </w:rPr>
        <w:t xml:space="preserve"> Essential </w:t>
      </w:r>
      <w:r>
        <w:rPr>
          <w:rStyle w:val="Strong"/>
          <w:rFonts w:eastAsia="Times New Roman" w:cstheme="minorHAnsi"/>
          <w:szCs w:val="24"/>
          <w:highlight w:val="yellow"/>
        </w:rPr>
        <w:t>Purpose</w:t>
      </w:r>
      <w:r w:rsidRPr="00DF56DB">
        <w:rPr>
          <w:rStyle w:val="Strong"/>
          <w:rFonts w:eastAsia="Times New Roman" w:cstheme="minorHAnsi"/>
          <w:szCs w:val="24"/>
          <w:highlight w:val="yellow"/>
        </w:rPr>
        <w:t>:</w:t>
      </w:r>
      <w:r w:rsidRPr="00DF56DB">
        <w:rPr>
          <w:rStyle w:val="Strong"/>
          <w:rFonts w:eastAsia="Times New Roman" w:cstheme="minorHAnsi"/>
          <w:szCs w:val="24"/>
        </w:rPr>
        <w:t xml:space="preserve"> </w:t>
      </w:r>
    </w:p>
    <w:p w14:paraId="3FC6E5D3" w14:textId="77777777" w:rsidR="002F5EB5" w:rsidRPr="002F5EB5" w:rsidRDefault="002F5EB5" w:rsidP="002F5EB5">
      <w:pPr>
        <w:rPr>
          <w:rStyle w:val="Strong"/>
          <w:b w:val="0"/>
          <w:bCs w:val="0"/>
        </w:rPr>
      </w:pPr>
      <w:r>
        <w:rPr>
          <w:rFonts w:cstheme="minorHAnsi"/>
          <w:color w:val="A6A6A6" w:themeColor="background1" w:themeShade="A6"/>
        </w:rPr>
        <w:t>Repeat this section for every mission.</w:t>
      </w:r>
    </w:p>
    <w:p w14:paraId="4C6BB5DB" w14:textId="77777777" w:rsidR="002F5EB5" w:rsidRPr="00A5669F" w:rsidRDefault="002F5EB5" w:rsidP="002F5EB5">
      <w:pPr>
        <w:pStyle w:val="NormalWeb"/>
        <w:spacing w:before="0" w:beforeAutospacing="0" w:after="120" w:afterAutospacing="0"/>
        <w:rPr>
          <w:rFonts w:asciiTheme="minorHAnsi" w:eastAsiaTheme="minorHAnsi" w:hAnsiTheme="minorHAnsi" w:cstheme="minorBidi"/>
          <w:color w:val="A6A6A6" w:themeColor="background1" w:themeShade="A6"/>
          <w:sz w:val="20"/>
          <w:szCs w:val="22"/>
        </w:rPr>
      </w:pPr>
      <w:r w:rsidRPr="00A5669F">
        <w:rPr>
          <w:rFonts w:asciiTheme="minorHAnsi" w:eastAsiaTheme="minorHAnsi" w:hAnsiTheme="minorHAnsi" w:cstheme="minorBidi"/>
          <w:color w:val="A6A6A6" w:themeColor="background1" w:themeShade="A6"/>
          <w:sz w:val="22"/>
        </w:rPr>
        <w:t>Write the essential question learners should explore during this lesson</w:t>
      </w:r>
      <w:r w:rsidRPr="00F71D0F">
        <w:rPr>
          <w:rFonts w:asciiTheme="minorHAnsi" w:eastAsiaTheme="minorHAnsi" w:hAnsiTheme="minorHAnsi" w:cstheme="minorBidi"/>
          <w:color w:val="A6A6A6" w:themeColor="background1" w:themeShade="A6"/>
          <w:sz w:val="22"/>
          <w:szCs w:val="22"/>
        </w:rPr>
        <w:t>.</w:t>
      </w:r>
      <w:r>
        <w:rPr>
          <w:rFonts w:asciiTheme="minorHAnsi" w:eastAsiaTheme="minorHAnsi" w:hAnsiTheme="minorHAnsi" w:cstheme="minorBidi"/>
          <w:color w:val="A6A6A6" w:themeColor="background1" w:themeShade="A6"/>
          <w:sz w:val="22"/>
          <w:szCs w:val="22"/>
        </w:rPr>
        <w:t xml:space="preserve"> Write the purpose as a question that will be answered throughout the mission.</w:t>
      </w:r>
      <w:r w:rsidRPr="00F71D0F">
        <w:rPr>
          <w:rFonts w:asciiTheme="minorHAnsi" w:eastAsiaTheme="minorHAnsi" w:hAnsiTheme="minorHAnsi" w:cstheme="minorBidi"/>
          <w:color w:val="A6A6A6" w:themeColor="background1" w:themeShade="A6"/>
          <w:sz w:val="22"/>
          <w:szCs w:val="22"/>
        </w:rPr>
        <w:t xml:space="preserve"> Ie. Why is Python important for Machine Learning?</w:t>
      </w:r>
    </w:p>
    <w:p w14:paraId="5B2C631B" w14:textId="77777777" w:rsidR="002F5EB5" w:rsidRDefault="002F5EB5" w:rsidP="002F5EB5">
      <w:pPr>
        <w:pStyle w:val="NormalWeb"/>
        <w:spacing w:before="0" w:beforeAutospacing="0" w:after="120" w:afterAutospacing="0"/>
        <w:rPr>
          <w:rFonts w:asciiTheme="minorHAnsi" w:hAnsiTheme="minorHAnsi" w:cstheme="minorHAnsi"/>
          <w:sz w:val="22"/>
          <w:szCs w:val="22"/>
        </w:rPr>
      </w:pPr>
      <w:r>
        <w:rPr>
          <w:rFonts w:asciiTheme="minorHAnsi" w:hAnsiTheme="minorHAnsi" w:cstheme="minorHAnsi"/>
          <w:sz w:val="22"/>
          <w:szCs w:val="22"/>
        </w:rPr>
        <w:t>Write Here:</w:t>
      </w:r>
    </w:p>
    <w:bookmarkEnd w:id="2968"/>
    <w:p w14:paraId="67AAE2A6" w14:textId="262D6B0E" w:rsidR="002F5EB5" w:rsidRDefault="002F5EB5" w:rsidP="0033274C">
      <w:pPr>
        <w:pStyle w:val="NormalWeb"/>
        <w:spacing w:before="0" w:beforeAutospacing="0" w:after="120" w:afterAutospacing="0"/>
        <w:rPr>
          <w:rFonts w:ascii="Calibri" w:hAnsi="Calibri" w:cs="Calibri"/>
          <w:sz w:val="22"/>
          <w:szCs w:val="22"/>
        </w:rPr>
      </w:pPr>
      <w:r w:rsidRPr="00277A0D">
        <w:rPr>
          <w:rFonts w:ascii="Calibri" w:hAnsi="Calibri" w:cs="Calibri"/>
          <w:sz w:val="22"/>
          <w:szCs w:val="22"/>
          <w:highlight w:val="darkCyan"/>
          <w:rPrChange w:id="2969" w:author="Alexis Handford" w:date="2020-01-21T14:50:00Z">
            <w:rPr>
              <w:rFonts w:ascii="Calibri" w:hAnsi="Calibri" w:cs="Calibri"/>
              <w:sz w:val="22"/>
              <w:szCs w:val="22"/>
              <w:highlight w:val="blue"/>
            </w:rPr>
          </w:rPrChange>
        </w:rPr>
        <w:t>Programming in Pandas: Pandas Data access</w:t>
      </w:r>
    </w:p>
    <w:p w14:paraId="122DABE5" w14:textId="05677D3D" w:rsidR="008F35FA" w:rsidRPr="00C62FC2" w:rsidRDefault="008F35FA" w:rsidP="008F35FA">
      <w:pPr>
        <w:rPr>
          <w:color w:val="A6A6A6" w:themeColor="background1" w:themeShade="A6"/>
        </w:rPr>
      </w:pPr>
      <w:r w:rsidRPr="00E666A8">
        <w:rPr>
          <w:rFonts w:ascii="Calibri" w:eastAsia="Times New Roman" w:hAnsi="Calibri" w:cs="Calibri"/>
          <w:color w:val="000000"/>
        </w:rPr>
        <w:t xml:space="preserve">For more information regarding </w:t>
      </w:r>
      <w:commentRangeStart w:id="2970"/>
      <w:commentRangeEnd w:id="2970"/>
      <w:r>
        <w:rPr>
          <w:rStyle w:val="CommentReference"/>
          <w:color w:val="404040"/>
        </w:rPr>
        <w:commentReference w:id="2970"/>
      </w:r>
      <w:r w:rsidRPr="00E666A8">
        <w:rPr>
          <w:rFonts w:ascii="Calibri" w:eastAsia="Times New Roman" w:hAnsi="Calibri" w:cs="Calibri"/>
          <w:color w:val="000000"/>
        </w:rPr>
        <w:t xml:space="preserve">the grading of </w:t>
      </w:r>
      <w:r>
        <w:rPr>
          <w:rFonts w:ascii="Calibri" w:eastAsia="Times New Roman" w:hAnsi="Calibri" w:cs="Calibri"/>
          <w:color w:val="000000"/>
        </w:rPr>
        <w:t>the missions</w:t>
      </w:r>
      <w:r w:rsidR="003B382F">
        <w:rPr>
          <w:rFonts w:ascii="Calibri" w:eastAsia="Times New Roman" w:hAnsi="Calibri" w:cs="Calibri"/>
          <w:color w:val="000000"/>
        </w:rPr>
        <w:t xml:space="preserve"> (quiz, emulators and editors) </w:t>
      </w:r>
      <w:r>
        <w:rPr>
          <w:rFonts w:ascii="Calibri" w:eastAsia="Times New Roman" w:hAnsi="Calibri" w:cs="Calibri"/>
          <w:color w:val="000000"/>
        </w:rPr>
        <w:t xml:space="preserve">of </w:t>
      </w:r>
      <w:r w:rsidRPr="00E666A8">
        <w:rPr>
          <w:rFonts w:ascii="Calibri" w:eastAsia="Times New Roman" w:hAnsi="Calibri" w:cs="Calibri"/>
          <w:color w:val="000000"/>
        </w:rPr>
        <w:t>this submodule please refer to Module 1 Introduction section</w:t>
      </w:r>
      <w:r w:rsidR="002D22DC">
        <w:rPr>
          <w:rFonts w:ascii="Calibri" w:eastAsia="Times New Roman" w:hAnsi="Calibri" w:cs="Calibri"/>
          <w:color w:val="000000"/>
        </w:rPr>
        <w:t xml:space="preserve"> as well as </w:t>
      </w:r>
      <w:r w:rsidR="002D22DC" w:rsidRPr="007962D9">
        <w:rPr>
          <w:rFonts w:ascii="Calibri" w:eastAsia="Times New Roman" w:hAnsi="Calibri" w:cs="Calibri"/>
          <w:color w:val="4472C4" w:themeColor="accent1"/>
          <w:u w:val="single"/>
        </w:rPr>
        <w:t xml:space="preserve">the </w:t>
      </w:r>
      <w:del w:id="2971" w:author="Chantelle Dubois Nishiyama" w:date="2020-02-26T20:35:00Z">
        <w:r w:rsidR="002D22DC" w:rsidRPr="007962D9" w:rsidDel="00A17CD2">
          <w:rPr>
            <w:rFonts w:ascii="Calibri" w:eastAsia="Times New Roman" w:hAnsi="Calibri" w:cs="Calibri"/>
            <w:color w:val="4472C4" w:themeColor="accent1"/>
            <w:u w:val="single"/>
          </w:rPr>
          <w:delText>orientation</w:delText>
        </w:r>
      </w:del>
      <w:ins w:id="2972" w:author="Chantelle Dubois Nishiyama" w:date="2020-02-26T20:35:00Z">
        <w:r w:rsidR="00A17CD2">
          <w:rPr>
            <w:rFonts w:ascii="Calibri" w:eastAsia="Times New Roman" w:hAnsi="Calibri" w:cs="Calibri"/>
            <w:color w:val="4472C4" w:themeColor="accent1"/>
            <w:u w:val="single"/>
          </w:rPr>
          <w:t>Orientation</w:t>
        </w:r>
      </w:ins>
      <w:r w:rsidR="002D22DC" w:rsidRPr="00E666A8">
        <w:rPr>
          <w:rFonts w:ascii="Calibri" w:eastAsia="Times New Roman" w:hAnsi="Calibri" w:cs="Calibri"/>
          <w:color w:val="000000"/>
        </w:rPr>
        <w:t>.</w:t>
      </w:r>
    </w:p>
    <w:p w14:paraId="1030C9B1" w14:textId="706EA434" w:rsidR="00E14F2A" w:rsidRDefault="00E14F2A" w:rsidP="00E14F2A">
      <w:pPr>
        <w:pStyle w:val="NormalWeb"/>
        <w:spacing w:before="0" w:beforeAutospacing="0" w:after="120" w:afterAutospacing="0"/>
        <w:rPr>
          <w:highlight w:val="yellow"/>
        </w:rPr>
      </w:pPr>
    </w:p>
    <w:p w14:paraId="02FA2C9A" w14:textId="77777777" w:rsidR="00E14F2A" w:rsidRPr="007F4B89" w:rsidRDefault="00E14F2A" w:rsidP="00E14F2A">
      <w:pPr>
        <w:spacing w:after="0" w:line="240" w:lineRule="auto"/>
        <w:rPr>
          <w:rFonts w:ascii="Calibri" w:eastAsia="Calibri" w:hAnsi="Calibri" w:cs="Arial"/>
          <w:color w:val="404040" w:themeColor="text1" w:themeTint="BF"/>
        </w:rPr>
      </w:pPr>
    </w:p>
    <w:p w14:paraId="0932788C" w14:textId="6B9CE441" w:rsidR="00C4285C" w:rsidRPr="005E2335" w:rsidRDefault="00C4285C" w:rsidP="00C4285C">
      <w:pPr>
        <w:spacing w:after="0" w:line="240" w:lineRule="auto"/>
        <w:rPr>
          <w:rFonts w:ascii="Calibri" w:hAnsi="Calibri" w:cs="Calibri"/>
          <w:b/>
          <w:bCs/>
        </w:rPr>
      </w:pPr>
      <w:r w:rsidRPr="005E2335">
        <w:rPr>
          <w:rFonts w:ascii="Calibri" w:hAnsi="Calibri" w:cs="Calibri"/>
          <w:b/>
          <w:bCs/>
          <w:highlight w:val="yellow"/>
        </w:rPr>
        <w:t xml:space="preserve">Mission 2 </w:t>
      </w:r>
      <w:r w:rsidRPr="00277A0D">
        <w:rPr>
          <w:rFonts w:ascii="Calibri" w:hAnsi="Calibri" w:cs="Calibri"/>
          <w:b/>
          <w:bCs/>
          <w:strike/>
          <w:highlight w:val="yellow"/>
          <w:rPrChange w:id="2973" w:author="Alexis Handford" w:date="2020-01-21T14:51:00Z">
            <w:rPr>
              <w:rFonts w:ascii="Calibri" w:hAnsi="Calibri" w:cs="Calibri"/>
              <w:b/>
              <w:bCs/>
              <w:highlight w:val="yellow"/>
            </w:rPr>
          </w:rPrChange>
        </w:rPr>
        <w:t>Content</w:t>
      </w:r>
      <w:ins w:id="2974" w:author="Alexis Handford" w:date="2020-01-21T14:51:00Z">
        <w:r w:rsidR="00277A0D">
          <w:rPr>
            <w:rFonts w:ascii="Calibri" w:hAnsi="Calibri" w:cs="Calibri"/>
            <w:b/>
            <w:bCs/>
            <w:strike/>
            <w:highlight w:val="yellow"/>
          </w:rPr>
          <w:t xml:space="preserve"> </w:t>
        </w:r>
        <w:commentRangeStart w:id="2975"/>
        <w:commentRangeStart w:id="2976"/>
        <w:r w:rsidR="00277A0D" w:rsidRPr="00277A0D">
          <w:rPr>
            <w:rFonts w:ascii="Calibri" w:hAnsi="Calibri" w:cs="Calibri"/>
            <w:b/>
            <w:bCs/>
            <w:highlight w:val="yellow"/>
            <w:rPrChange w:id="2977" w:author="Alexis Handford" w:date="2020-01-21T14:51:00Z">
              <w:rPr>
                <w:rFonts w:ascii="Calibri" w:hAnsi="Calibri" w:cs="Calibri"/>
                <w:b/>
                <w:bCs/>
                <w:strike/>
                <w:highlight w:val="yellow"/>
              </w:rPr>
            </w:rPrChange>
          </w:rPr>
          <w:t>instructions</w:t>
        </w:r>
      </w:ins>
      <w:commentRangeEnd w:id="2975"/>
      <w:r w:rsidR="00CE5BFC">
        <w:rPr>
          <w:rStyle w:val="CommentReference"/>
          <w:color w:val="404040"/>
        </w:rPr>
        <w:commentReference w:id="2975"/>
      </w:r>
      <w:r w:rsidRPr="005E2335">
        <w:rPr>
          <w:rFonts w:ascii="Calibri" w:hAnsi="Calibri" w:cs="Calibri"/>
          <w:b/>
          <w:bCs/>
          <w:highlight w:val="yellow"/>
        </w:rPr>
        <w:t>:</w:t>
      </w:r>
      <w:commentRangeEnd w:id="2976"/>
      <w:r>
        <w:rPr>
          <w:rStyle w:val="CommentReference"/>
        </w:rPr>
        <w:commentReference w:id="2976"/>
      </w:r>
    </w:p>
    <w:p w14:paraId="272732B9" w14:textId="77777777" w:rsidR="00E14F2A" w:rsidRPr="007F4B89" w:rsidRDefault="00E14F2A" w:rsidP="00E14F2A">
      <w:pPr>
        <w:spacing w:after="0" w:line="240" w:lineRule="auto"/>
        <w:rPr>
          <w:rFonts w:ascii="Calibri" w:eastAsia="Calibri" w:hAnsi="Calibri" w:cs="Arial"/>
          <w:color w:val="404040" w:themeColor="text1" w:themeTint="BF"/>
        </w:rPr>
      </w:pPr>
      <w:commentRangeStart w:id="2978"/>
      <w:commentRangeStart w:id="2979"/>
      <w:commentRangeEnd w:id="2978"/>
      <w:r>
        <w:rPr>
          <w:rStyle w:val="CommentReference"/>
        </w:rPr>
        <w:commentReference w:id="2978"/>
      </w:r>
      <w:commentRangeEnd w:id="2979"/>
      <w:r w:rsidR="00B570BE">
        <w:rPr>
          <w:rStyle w:val="CommentReference"/>
          <w:color w:val="404040"/>
        </w:rPr>
        <w:commentReference w:id="2979"/>
      </w:r>
    </w:p>
    <w:p w14:paraId="7986ECF0" w14:textId="406953A7" w:rsidR="00C27679" w:rsidRDefault="00CE5BFC" w:rsidP="00E14F2A">
      <w:pPr>
        <w:spacing w:before="80" w:after="80" w:line="240" w:lineRule="auto"/>
        <w:outlineLvl w:val="1"/>
        <w:rPr>
          <w:ins w:id="2980" w:author="RoboGarden Team" w:date="2020-01-29T18:09:00Z"/>
          <w:rFonts w:ascii="Calibri Light" w:eastAsia="Times New Roman" w:hAnsi="Calibri Light" w:cs="Calibri Light"/>
          <w:color w:val="000000" w:themeColor="text1"/>
          <w:sz w:val="28"/>
          <w:szCs w:val="28"/>
        </w:rPr>
      </w:pPr>
      <w:commentRangeStart w:id="2981"/>
      <w:commentRangeStart w:id="2982"/>
      <w:ins w:id="2983" w:author="Fatemeh Yazdanbakhsh Poodeh" w:date="2020-01-28T23:42:00Z">
        <w:r w:rsidRPr="00CE5BFC">
          <w:rPr>
            <w:rFonts w:ascii="Calibri Light" w:eastAsia="Times New Roman" w:hAnsi="Calibri Light" w:cs="Calibri Light"/>
            <w:color w:val="000000" w:themeColor="text1"/>
            <w:sz w:val="28"/>
            <w:szCs w:val="28"/>
            <w:rPrChange w:id="2984" w:author="Fatemeh Yazdanbakhsh Poodeh" w:date="2020-01-28T23:43:00Z">
              <w:rPr>
                <w:rFonts w:ascii="Calibri Light" w:eastAsia="Times New Roman" w:hAnsi="Calibri Light" w:cs="Calibri Light"/>
                <w:color w:val="4472C4" w:themeColor="accent1"/>
                <w:sz w:val="28"/>
                <w:szCs w:val="28"/>
              </w:rPr>
            </w:rPrChange>
          </w:rPr>
          <w:t>In this mission</w:t>
        </w:r>
      </w:ins>
      <w:ins w:id="2985" w:author="Chantelle Dubois Nishiyama" w:date="2020-02-19T21:46:00Z">
        <w:r w:rsidR="00ED4042">
          <w:rPr>
            <w:rFonts w:ascii="Calibri Light" w:eastAsia="Times New Roman" w:hAnsi="Calibri Light" w:cs="Calibri Light"/>
            <w:color w:val="000000" w:themeColor="text1"/>
            <w:sz w:val="28"/>
            <w:szCs w:val="28"/>
          </w:rPr>
          <w:t>,</w:t>
        </w:r>
      </w:ins>
      <w:ins w:id="2986" w:author="Fatemeh Yazdanbakhsh Poodeh" w:date="2020-01-28T23:42:00Z">
        <w:r w:rsidRPr="00CE5BFC">
          <w:rPr>
            <w:rFonts w:ascii="Calibri Light" w:eastAsia="Times New Roman" w:hAnsi="Calibri Light" w:cs="Calibri Light"/>
            <w:color w:val="000000" w:themeColor="text1"/>
            <w:sz w:val="28"/>
            <w:szCs w:val="28"/>
            <w:rPrChange w:id="2987" w:author="Fatemeh Yazdanbakhsh Poodeh" w:date="2020-01-28T23:43:00Z">
              <w:rPr>
                <w:rFonts w:ascii="Calibri Light" w:eastAsia="Times New Roman" w:hAnsi="Calibri Light" w:cs="Calibri Light"/>
                <w:color w:val="4472C4" w:themeColor="accent1"/>
                <w:sz w:val="28"/>
                <w:szCs w:val="28"/>
              </w:rPr>
            </w:rPrChange>
          </w:rPr>
          <w:t xml:space="preserve"> you will work with a large dataset and will practice how to extract and query information in </w:t>
        </w:r>
      </w:ins>
      <w:ins w:id="2988" w:author="RoboGarden Team" w:date="2020-01-29T18:09:00Z">
        <w:r w:rsidR="00C27679">
          <w:rPr>
            <w:rFonts w:ascii="Calibri Light" w:eastAsia="Times New Roman" w:hAnsi="Calibri Light" w:cs="Calibri Light"/>
            <w:color w:val="000000" w:themeColor="text1"/>
            <w:sz w:val="28"/>
            <w:szCs w:val="28"/>
          </w:rPr>
          <w:t xml:space="preserve">the Mushrooms dataset using </w:t>
        </w:r>
      </w:ins>
      <w:ins w:id="2989" w:author="Chantelle Dubois Nishiyama" w:date="2020-02-19T21:46:00Z">
        <w:r w:rsidR="00ED4042">
          <w:rPr>
            <w:rFonts w:ascii="Calibri Light" w:eastAsia="Times New Roman" w:hAnsi="Calibri Light" w:cs="Calibri Light"/>
            <w:color w:val="000000" w:themeColor="text1"/>
            <w:sz w:val="28"/>
            <w:szCs w:val="28"/>
          </w:rPr>
          <w:t>P</w:t>
        </w:r>
      </w:ins>
      <w:ins w:id="2990" w:author="RoboGarden Team" w:date="2020-01-29T18:09:00Z">
        <w:del w:id="2991" w:author="Chantelle Dubois Nishiyama" w:date="2020-02-19T21:46:00Z">
          <w:r w:rsidR="00C27679" w:rsidDel="00ED4042">
            <w:rPr>
              <w:rFonts w:ascii="Calibri Light" w:eastAsia="Times New Roman" w:hAnsi="Calibri Light" w:cs="Calibri Light"/>
              <w:color w:val="000000" w:themeColor="text1"/>
              <w:sz w:val="28"/>
              <w:szCs w:val="28"/>
            </w:rPr>
            <w:delText>p</w:delText>
          </w:r>
        </w:del>
        <w:r w:rsidR="00C27679">
          <w:rPr>
            <w:rFonts w:ascii="Calibri Light" w:eastAsia="Times New Roman" w:hAnsi="Calibri Light" w:cs="Calibri Light"/>
            <w:color w:val="000000" w:themeColor="text1"/>
            <w:sz w:val="28"/>
            <w:szCs w:val="28"/>
          </w:rPr>
          <w:t>andas</w:t>
        </w:r>
      </w:ins>
      <w:ins w:id="2992" w:author="Fatemeh Yazdanbakhsh Poodeh" w:date="2020-01-28T23:42:00Z">
        <w:del w:id="2993" w:author="RoboGarden Team" w:date="2020-01-29T18:09:00Z">
          <w:r w:rsidRPr="00CE5BFC" w:rsidDel="00C27679">
            <w:rPr>
              <w:rFonts w:ascii="Calibri Light" w:eastAsia="Times New Roman" w:hAnsi="Calibri Light" w:cs="Calibri Light"/>
              <w:color w:val="000000" w:themeColor="text1"/>
              <w:sz w:val="28"/>
              <w:szCs w:val="28"/>
              <w:rPrChange w:id="2994" w:author="Fatemeh Yazdanbakhsh Poodeh" w:date="2020-01-28T23:43:00Z">
                <w:rPr>
                  <w:rFonts w:ascii="Calibri Light" w:eastAsia="Times New Roman" w:hAnsi="Calibri Light" w:cs="Calibri Light"/>
                  <w:color w:val="4472C4" w:themeColor="accent1"/>
                  <w:sz w:val="28"/>
                  <w:szCs w:val="28"/>
                </w:rPr>
              </w:rPrChange>
            </w:rPr>
            <w:delText>a big dataset</w:delText>
          </w:r>
        </w:del>
      </w:ins>
      <w:ins w:id="2995" w:author="RoboGarden Team" w:date="2020-01-29T18:09:00Z">
        <w:r w:rsidR="00C27679">
          <w:rPr>
            <w:rFonts w:ascii="Calibri Light" w:eastAsia="Times New Roman" w:hAnsi="Calibri Light" w:cs="Calibri Light"/>
            <w:color w:val="000000" w:themeColor="text1"/>
            <w:sz w:val="28"/>
            <w:szCs w:val="28"/>
          </w:rPr>
          <w:t xml:space="preserve">. </w:t>
        </w:r>
      </w:ins>
    </w:p>
    <w:p w14:paraId="4BF9F22F" w14:textId="23BAFE11" w:rsidR="00CE5BFC" w:rsidRPr="00CE5BFC" w:rsidRDefault="00C27679" w:rsidP="00E14F2A">
      <w:pPr>
        <w:spacing w:before="80" w:after="80" w:line="240" w:lineRule="auto"/>
        <w:outlineLvl w:val="1"/>
        <w:rPr>
          <w:ins w:id="2996" w:author="Fatemeh Yazdanbakhsh Poodeh" w:date="2020-01-28T23:42:00Z"/>
          <w:rFonts w:ascii="Calibri Light" w:eastAsia="Times New Roman" w:hAnsi="Calibri Light" w:cs="Calibri Light"/>
          <w:color w:val="000000" w:themeColor="text1"/>
          <w:sz w:val="28"/>
          <w:szCs w:val="28"/>
          <w:rPrChange w:id="2997" w:author="Fatemeh Yazdanbakhsh Poodeh" w:date="2020-01-28T23:43:00Z">
            <w:rPr>
              <w:ins w:id="2998" w:author="Fatemeh Yazdanbakhsh Poodeh" w:date="2020-01-28T23:42:00Z"/>
              <w:rFonts w:ascii="Calibri Light" w:eastAsia="Times New Roman" w:hAnsi="Calibri Light" w:cs="Calibri Light"/>
              <w:color w:val="4472C4" w:themeColor="accent1"/>
              <w:sz w:val="28"/>
              <w:szCs w:val="28"/>
            </w:rPr>
          </w:rPrChange>
        </w:rPr>
      </w:pPr>
      <w:ins w:id="2999" w:author="RoboGarden Team" w:date="2020-01-29T18:09:00Z">
        <w:r>
          <w:rPr>
            <w:rFonts w:ascii="Calibri Light" w:eastAsia="Times New Roman" w:hAnsi="Calibri Light" w:cs="Calibri Light"/>
            <w:color w:val="000000" w:themeColor="text1"/>
            <w:sz w:val="28"/>
            <w:szCs w:val="28"/>
          </w:rPr>
          <w:t xml:space="preserve">Purpose: Programming using the </w:t>
        </w:r>
      </w:ins>
      <w:ins w:id="3000" w:author="Chantelle Dubois Nishiyama" w:date="2020-02-19T21:46:00Z">
        <w:r w:rsidR="00ED4042">
          <w:rPr>
            <w:rFonts w:ascii="Calibri Light" w:eastAsia="Times New Roman" w:hAnsi="Calibri Light" w:cs="Calibri Light"/>
            <w:color w:val="000000" w:themeColor="text1"/>
            <w:sz w:val="28"/>
            <w:szCs w:val="28"/>
          </w:rPr>
          <w:t>P</w:t>
        </w:r>
      </w:ins>
      <w:ins w:id="3001" w:author="RoboGarden Team" w:date="2020-01-29T18:09:00Z">
        <w:del w:id="3002" w:author="Chantelle Dubois Nishiyama" w:date="2020-02-19T21:46:00Z">
          <w:r w:rsidDel="00ED4042">
            <w:rPr>
              <w:rFonts w:ascii="Calibri Light" w:eastAsia="Times New Roman" w:hAnsi="Calibri Light" w:cs="Calibri Light"/>
              <w:color w:val="000000" w:themeColor="text1"/>
              <w:sz w:val="28"/>
              <w:szCs w:val="28"/>
            </w:rPr>
            <w:delText>p</w:delText>
          </w:r>
        </w:del>
        <w:r>
          <w:rPr>
            <w:rFonts w:ascii="Calibri Light" w:eastAsia="Times New Roman" w:hAnsi="Calibri Light" w:cs="Calibri Light"/>
            <w:color w:val="000000" w:themeColor="text1"/>
            <w:sz w:val="28"/>
            <w:szCs w:val="28"/>
          </w:rPr>
          <w:t xml:space="preserve">andas library to access in a dataset. </w:t>
        </w:r>
      </w:ins>
      <w:ins w:id="3003" w:author="Fatemeh Yazdanbakhsh Poodeh" w:date="2020-01-28T23:42:00Z">
        <w:del w:id="3004" w:author="RoboGarden Team" w:date="2020-01-29T18:09:00Z">
          <w:r w:rsidR="00CE5BFC" w:rsidRPr="00CE5BFC" w:rsidDel="00C27679">
            <w:rPr>
              <w:rFonts w:ascii="Calibri Light" w:eastAsia="Times New Roman" w:hAnsi="Calibri Light" w:cs="Calibri Light"/>
              <w:color w:val="000000" w:themeColor="text1"/>
              <w:sz w:val="28"/>
              <w:szCs w:val="28"/>
              <w:rPrChange w:id="3005" w:author="Fatemeh Yazdanbakhsh Poodeh" w:date="2020-01-28T23:43:00Z">
                <w:rPr>
                  <w:rFonts w:ascii="Calibri Light" w:eastAsia="Times New Roman" w:hAnsi="Calibri Light" w:cs="Calibri Light"/>
                  <w:color w:val="4472C4" w:themeColor="accent1"/>
                  <w:sz w:val="28"/>
                  <w:szCs w:val="28"/>
                </w:rPr>
              </w:rPrChange>
            </w:rPr>
            <w:delText>.</w:delText>
          </w:r>
        </w:del>
      </w:ins>
      <w:commentRangeEnd w:id="2981"/>
      <w:ins w:id="3006" w:author="Fatemeh Yazdanbakhsh Poodeh" w:date="2020-01-28T23:43:00Z">
        <w:r w:rsidR="00CE5BFC">
          <w:rPr>
            <w:rStyle w:val="CommentReference"/>
            <w:color w:val="404040"/>
          </w:rPr>
          <w:commentReference w:id="2981"/>
        </w:r>
      </w:ins>
      <w:commentRangeEnd w:id="2982"/>
      <w:r>
        <w:rPr>
          <w:rStyle w:val="CommentReference"/>
          <w:color w:val="404040"/>
        </w:rPr>
        <w:commentReference w:id="2982"/>
      </w:r>
    </w:p>
    <w:p w14:paraId="25D1A6CB" w14:textId="77777777" w:rsidR="00E14F2A" w:rsidRPr="007F4B89" w:rsidRDefault="00E14F2A" w:rsidP="00E14F2A">
      <w:pPr>
        <w:spacing w:before="80" w:after="80" w:line="240" w:lineRule="auto"/>
        <w:outlineLvl w:val="1"/>
        <w:rPr>
          <w:rFonts w:ascii="Calibri Light" w:eastAsia="Times New Roman" w:hAnsi="Calibri Light" w:cs="Calibri Light"/>
          <w:color w:val="4472C4" w:themeColor="accent1"/>
          <w:sz w:val="28"/>
          <w:szCs w:val="28"/>
        </w:rPr>
      </w:pPr>
      <w:r w:rsidRPr="007F4B89">
        <w:rPr>
          <w:rFonts w:ascii="Calibri Light" w:eastAsia="Times New Roman" w:hAnsi="Calibri Light" w:cs="Calibri Light"/>
          <w:color w:val="4472C4" w:themeColor="accent1"/>
          <w:sz w:val="28"/>
          <w:szCs w:val="28"/>
        </w:rPr>
        <w:t>Instructions</w:t>
      </w:r>
    </w:p>
    <w:tbl>
      <w:tblPr>
        <w:tblW w:w="10440" w:type="dxa"/>
        <w:tblInd w:w="-5" w:type="dxa"/>
        <w:tblBorders>
          <w:top w:val="single" w:sz="4" w:space="0" w:color="DBDBDB"/>
          <w:left w:val="single" w:sz="4" w:space="0" w:color="DBDBDB"/>
          <w:bottom w:val="single" w:sz="4" w:space="0" w:color="DBDBDB"/>
          <w:right w:val="single" w:sz="4" w:space="0" w:color="DBDBDB"/>
          <w:insideH w:val="nil"/>
          <w:insideV w:val="nil"/>
        </w:tblBorders>
        <w:tblLayout w:type="fixed"/>
        <w:tblLook w:val="0400" w:firstRow="0" w:lastRow="0" w:firstColumn="0" w:lastColumn="0" w:noHBand="0" w:noVBand="1"/>
      </w:tblPr>
      <w:tblGrid>
        <w:gridCol w:w="270"/>
        <w:gridCol w:w="1440"/>
        <w:gridCol w:w="2520"/>
        <w:gridCol w:w="2052"/>
        <w:gridCol w:w="3888"/>
        <w:gridCol w:w="15"/>
        <w:gridCol w:w="255"/>
      </w:tblGrid>
      <w:tr w:rsidR="00E14F2A" w:rsidRPr="007F4B89" w14:paraId="7C52409C" w14:textId="77777777" w:rsidTr="00E14F2A">
        <w:tc>
          <w:tcPr>
            <w:tcW w:w="10440" w:type="dxa"/>
            <w:gridSpan w:val="7"/>
            <w:tcBorders>
              <w:top w:val="single" w:sz="4" w:space="0" w:color="DBDBDB"/>
              <w:left w:val="single" w:sz="4" w:space="0" w:color="DBDBDB"/>
              <w:bottom w:val="nil"/>
              <w:right w:val="single" w:sz="4" w:space="0" w:color="DBDBDB"/>
            </w:tcBorders>
            <w:shd w:val="clear" w:color="auto" w:fill="FAFAFA"/>
            <w:hideMark/>
          </w:tcPr>
          <w:p w14:paraId="76F88D70" w14:textId="364B1810" w:rsidR="00E14F2A" w:rsidRPr="007F4B89" w:rsidRDefault="00E14F2A" w:rsidP="00E14F2A">
            <w:pPr>
              <w:spacing w:before="120" w:after="120" w:line="256" w:lineRule="auto"/>
              <w:rPr>
                <w:rFonts w:ascii="Calibri" w:eastAsia="Calibri" w:hAnsi="Calibri" w:cs="Arial"/>
                <w:color w:val="404040" w:themeColor="text1" w:themeTint="BF"/>
              </w:rPr>
            </w:pPr>
            <w:r w:rsidRPr="007F4B89">
              <w:rPr>
                <w:rFonts w:ascii="Calibri" w:eastAsia="Calibri" w:hAnsi="Calibri" w:cs="Arial"/>
                <w:color w:val="404040" w:themeColor="text1" w:themeTint="BF"/>
              </w:rPr>
              <w:t>To complete this mission, perform the following task:</w:t>
            </w:r>
          </w:p>
          <w:p w14:paraId="3856FDC5" w14:textId="77777777" w:rsidR="00E14F2A" w:rsidRPr="007F4B89" w:rsidRDefault="00E14F2A" w:rsidP="00E14F2A">
            <w:pPr>
              <w:spacing w:before="120" w:after="120" w:line="256" w:lineRule="auto"/>
              <w:rPr>
                <w:rFonts w:ascii="Calibri" w:eastAsia="Calibri" w:hAnsi="Calibri" w:cs="Arial"/>
                <w:color w:val="404040" w:themeColor="text1" w:themeTint="BF"/>
              </w:rPr>
            </w:pPr>
          </w:p>
        </w:tc>
      </w:tr>
      <w:tr w:rsidR="00E14F2A" w:rsidRPr="007F4B89" w14:paraId="2A171886" w14:textId="77777777" w:rsidTr="00E14F2A">
        <w:trPr>
          <w:trHeight w:val="820"/>
        </w:trPr>
        <w:tc>
          <w:tcPr>
            <w:tcW w:w="270" w:type="dxa"/>
            <w:tcBorders>
              <w:top w:val="nil"/>
              <w:left w:val="single" w:sz="4" w:space="0" w:color="DBDBDB"/>
              <w:bottom w:val="nil"/>
              <w:right w:val="nil"/>
            </w:tcBorders>
            <w:shd w:val="clear" w:color="auto" w:fill="FAFAFA"/>
          </w:tcPr>
          <w:p w14:paraId="7A859CE6" w14:textId="77777777" w:rsidR="00E14F2A" w:rsidRPr="007F4B89" w:rsidRDefault="00E14F2A" w:rsidP="00E14F2A">
            <w:pPr>
              <w:spacing w:before="120" w:after="120" w:line="256" w:lineRule="auto"/>
              <w:rPr>
                <w:rFonts w:ascii="Calibri" w:eastAsia="Calibri" w:hAnsi="Calibri" w:cs="Arial"/>
                <w:color w:val="404040" w:themeColor="text1" w:themeTint="BF"/>
              </w:rPr>
            </w:pPr>
          </w:p>
        </w:tc>
        <w:tc>
          <w:tcPr>
            <w:tcW w:w="1440" w:type="dxa"/>
            <w:tcBorders>
              <w:top w:val="nil"/>
              <w:left w:val="nil"/>
              <w:bottom w:val="nil"/>
              <w:right w:val="nil"/>
            </w:tcBorders>
            <w:shd w:val="clear" w:color="auto" w:fill="11143F"/>
            <w:vAlign w:val="center"/>
            <w:hideMark/>
          </w:tcPr>
          <w:p w14:paraId="72E12A0C" w14:textId="77777777" w:rsidR="00E14F2A" w:rsidRPr="007F4B89" w:rsidRDefault="00E14F2A" w:rsidP="00E14F2A">
            <w:pPr>
              <w:spacing w:before="120" w:after="120" w:line="256" w:lineRule="auto"/>
              <w:jc w:val="center"/>
              <w:rPr>
                <w:rFonts w:ascii="Open Sans Semibold" w:eastAsia="Open Sans Semibold" w:hAnsi="Open Sans Semibold" w:cs="Open Sans Semibold"/>
                <w:color w:val="FFFFFF"/>
                <w:sz w:val="28"/>
                <w:szCs w:val="28"/>
              </w:rPr>
            </w:pPr>
            <w:r w:rsidRPr="007F4B89">
              <w:rPr>
                <w:rFonts w:ascii="Open Sans Semibold" w:eastAsia="Open Sans Semibold" w:hAnsi="Open Sans Semibold" w:cs="Open Sans Semibold"/>
                <w:color w:val="FFFFFF"/>
                <w:sz w:val="28"/>
                <w:szCs w:val="28"/>
              </w:rPr>
              <w:t>Step 1</w:t>
            </w:r>
          </w:p>
        </w:tc>
        <w:tc>
          <w:tcPr>
            <w:tcW w:w="8460" w:type="dxa"/>
            <w:gridSpan w:val="3"/>
            <w:tcBorders>
              <w:top w:val="nil"/>
              <w:left w:val="nil"/>
              <w:bottom w:val="nil"/>
              <w:right w:val="nil"/>
            </w:tcBorders>
            <w:shd w:val="clear" w:color="auto" w:fill="E5E5E5"/>
            <w:vAlign w:val="center"/>
            <w:hideMark/>
          </w:tcPr>
          <w:p w14:paraId="4317105C" w14:textId="2608FBD4" w:rsidR="00E14F2A" w:rsidRPr="007F4B89" w:rsidRDefault="00E14F2A" w:rsidP="00E14F2A">
            <w:pPr>
              <w:spacing w:before="180" w:after="180" w:line="240" w:lineRule="auto"/>
              <w:rPr>
                <w:rFonts w:ascii="Times New Roman" w:eastAsia="Times New Roman" w:hAnsi="Times New Roman" w:cs="Times New Roman"/>
                <w:sz w:val="24"/>
                <w:szCs w:val="24"/>
              </w:rPr>
            </w:pPr>
            <w:r w:rsidRPr="007F4B89">
              <w:rPr>
                <w:rFonts w:ascii="Cambria" w:eastAsia="Times New Roman" w:hAnsi="Cambria" w:cs="Times New Roman"/>
                <w:color w:val="000000"/>
                <w:sz w:val="24"/>
                <w:szCs w:val="24"/>
              </w:rPr>
              <w:t xml:space="preserve">Now, </w:t>
            </w:r>
            <w:del w:id="3007" w:author="Chantelle Dubois Nishiyama" w:date="2020-02-26T19:35:00Z">
              <w:r w:rsidRPr="007F4B89" w:rsidDel="00090ABD">
                <w:rPr>
                  <w:rFonts w:ascii="Cambria" w:eastAsia="Times New Roman" w:hAnsi="Cambria" w:cs="Times New Roman"/>
                  <w:color w:val="000000"/>
                  <w:sz w:val="24"/>
                  <w:szCs w:val="24"/>
                </w:rPr>
                <w:delText>let's</w:delText>
              </w:r>
            </w:del>
            <w:ins w:id="3008" w:author="Chantelle Dubois Nishiyama" w:date="2020-02-26T19:35:00Z">
              <w:r w:rsidR="00090ABD">
                <w:rPr>
                  <w:rFonts w:ascii="Cambria" w:eastAsia="Times New Roman" w:hAnsi="Cambria" w:cs="Times New Roman"/>
                  <w:color w:val="000000"/>
                  <w:sz w:val="24"/>
                  <w:szCs w:val="24"/>
                </w:rPr>
                <w:t>let us</w:t>
              </w:r>
            </w:ins>
            <w:r w:rsidRPr="007F4B89">
              <w:rPr>
                <w:rFonts w:ascii="Cambria" w:eastAsia="Times New Roman" w:hAnsi="Cambria" w:cs="Times New Roman"/>
                <w:color w:val="000000"/>
                <w:sz w:val="24"/>
                <w:szCs w:val="24"/>
              </w:rPr>
              <w:t xml:space="preserve"> move on to a bigger (but not huge) </w:t>
            </w:r>
            <w:del w:id="3009" w:author="Chantelle Dubois Nishiyama" w:date="2020-02-19T21:46:00Z">
              <w:r w:rsidRPr="007F4B89" w:rsidDel="00ED4042">
                <w:rPr>
                  <w:rFonts w:ascii="Cambria" w:eastAsia="Times New Roman" w:hAnsi="Cambria" w:cs="Times New Roman"/>
                  <w:color w:val="000000"/>
                  <w:sz w:val="24"/>
                  <w:szCs w:val="24"/>
                </w:rPr>
                <w:delText xml:space="preserve">dataset </w:delText>
              </w:r>
            </w:del>
            <w:ins w:id="3010" w:author="Chantelle Dubois Nishiyama" w:date="2020-02-19T21:46:00Z">
              <w:r w:rsidR="00ED4042" w:rsidRPr="007F4B89">
                <w:rPr>
                  <w:rFonts w:ascii="Cambria" w:eastAsia="Times New Roman" w:hAnsi="Cambria" w:cs="Times New Roman"/>
                  <w:color w:val="000000"/>
                  <w:sz w:val="24"/>
                  <w:szCs w:val="24"/>
                </w:rPr>
                <w:t>dataset</w:t>
              </w:r>
              <w:r w:rsidR="00ED4042">
                <w:rPr>
                  <w:rFonts w:ascii="Cambria" w:eastAsia="Times New Roman" w:hAnsi="Cambria" w:cs="Times New Roman"/>
                  <w:color w:val="000000"/>
                  <w:sz w:val="24"/>
                  <w:szCs w:val="24"/>
                </w:rPr>
                <w:t xml:space="preserve">s </w:t>
              </w:r>
            </w:ins>
            <w:r w:rsidRPr="007F4B89">
              <w:rPr>
                <w:rFonts w:ascii="Cambria" w:eastAsia="Times New Roman" w:hAnsi="Cambria" w:cs="Times New Roman"/>
                <w:color w:val="000000"/>
                <w:sz w:val="24"/>
                <w:szCs w:val="24"/>
              </w:rPr>
              <w:t>with more attributes! Do not worry, big datasets load and behave exactly like small datasets!</w:t>
            </w:r>
          </w:p>
          <w:p w14:paraId="66DB78F4" w14:textId="2463F663" w:rsidR="00E14F2A" w:rsidRDefault="00E14F2A" w:rsidP="00E14F2A">
            <w:pPr>
              <w:spacing w:before="180" w:after="180" w:line="240" w:lineRule="auto"/>
              <w:rPr>
                <w:ins w:id="3011" w:author="RoboGarden Team" w:date="2020-01-23T17:42:00Z"/>
                <w:rFonts w:ascii="Cambria" w:eastAsia="Times New Roman" w:hAnsi="Cambria" w:cs="Times New Roman"/>
                <w:color w:val="000000"/>
                <w:sz w:val="24"/>
                <w:szCs w:val="24"/>
              </w:rPr>
            </w:pPr>
            <w:commentRangeStart w:id="3012"/>
            <w:commentRangeStart w:id="3013"/>
            <w:r w:rsidRPr="007F4B89">
              <w:rPr>
                <w:rFonts w:ascii="Cambria" w:eastAsia="Times New Roman" w:hAnsi="Cambria" w:cs="Times New Roman"/>
                <w:color w:val="000000"/>
                <w:sz w:val="24"/>
                <w:szCs w:val="24"/>
              </w:rPr>
              <w:t xml:space="preserve">This dataset is all about mushrooms! </w:t>
            </w:r>
            <w:commentRangeEnd w:id="3012"/>
            <w:r w:rsidR="00277A0D">
              <w:rPr>
                <w:rStyle w:val="CommentReference"/>
                <w:color w:val="404040"/>
              </w:rPr>
              <w:commentReference w:id="3012"/>
            </w:r>
            <w:commentRangeEnd w:id="3013"/>
            <w:r w:rsidR="008B3D02">
              <w:rPr>
                <w:rStyle w:val="CommentReference"/>
                <w:color w:val="404040"/>
              </w:rPr>
              <w:commentReference w:id="3013"/>
            </w:r>
            <w:ins w:id="3014" w:author="Chantelle Dubois Nishiyama" w:date="2020-02-19T21:46:00Z">
              <w:r w:rsidR="00ED4042">
                <w:rPr>
                  <w:rFonts w:ascii="Cambria" w:eastAsia="Times New Roman" w:hAnsi="Cambria" w:cs="Times New Roman"/>
                  <w:color w:val="000000"/>
                  <w:sz w:val="24"/>
                  <w:szCs w:val="24"/>
                </w:rPr>
                <w:t>M</w:t>
              </w:r>
            </w:ins>
            <w:del w:id="3015" w:author="Chantelle Dubois Nishiyama" w:date="2020-02-19T21:46:00Z">
              <w:r w:rsidRPr="007F4B89" w:rsidDel="00ED4042">
                <w:rPr>
                  <w:rFonts w:ascii="Cambria" w:eastAsia="Times New Roman" w:hAnsi="Cambria" w:cs="Times New Roman"/>
                  <w:color w:val="000000"/>
                  <w:sz w:val="24"/>
                  <w:szCs w:val="24"/>
                </w:rPr>
                <w:delText>m</w:delText>
              </w:r>
            </w:del>
            <w:r w:rsidRPr="007F4B89">
              <w:rPr>
                <w:rFonts w:ascii="Cambria" w:eastAsia="Times New Roman" w:hAnsi="Cambria" w:cs="Times New Roman"/>
                <w:color w:val="000000"/>
                <w:sz w:val="24"/>
                <w:szCs w:val="24"/>
              </w:rPr>
              <w:t>ushrooms are rather remarkable when viewed as food. While a lot of people like them a part of their meals, some mushroom species are poisonous! This dataset lists different species' properties along with their edible/poisonous classifications.</w:t>
            </w:r>
          </w:p>
          <w:p w14:paraId="16D8AD4C" w14:textId="117CF27C" w:rsidR="003A3165" w:rsidRPr="003A3165" w:rsidRDefault="003A3165" w:rsidP="00E14F2A">
            <w:pPr>
              <w:spacing w:before="180" w:after="180" w:line="240" w:lineRule="auto"/>
              <w:rPr>
                <w:rFonts w:ascii="Times New Roman" w:eastAsia="Times New Roman" w:hAnsi="Times New Roman" w:cs="Times New Roman"/>
                <w:color w:val="0070C0"/>
                <w:sz w:val="24"/>
                <w:szCs w:val="24"/>
                <w:u w:val="single"/>
                <w:rPrChange w:id="3016" w:author="RoboGarden Team" w:date="2020-01-23T17:43:00Z">
                  <w:rPr>
                    <w:rFonts w:ascii="Times New Roman" w:eastAsia="Times New Roman" w:hAnsi="Times New Roman" w:cs="Times New Roman"/>
                    <w:sz w:val="24"/>
                    <w:szCs w:val="24"/>
                  </w:rPr>
                </w:rPrChange>
              </w:rPr>
            </w:pPr>
            <w:ins w:id="3017" w:author="RoboGarden Team" w:date="2020-01-23T17:42:00Z">
              <w:r>
                <w:rPr>
                  <w:rFonts w:ascii="Cambria" w:eastAsia="Times New Roman" w:hAnsi="Cambria" w:cs="Times New Roman"/>
                  <w:color w:val="000000"/>
                  <w:sz w:val="24"/>
                  <w:szCs w:val="24"/>
                </w:rPr>
                <w:lastRenderedPageBreak/>
                <w:t xml:space="preserve">You can revisit the mushroom dataset </w:t>
              </w:r>
              <w:r w:rsidRPr="003A3165">
                <w:rPr>
                  <w:rFonts w:ascii="Cambria" w:eastAsia="Times New Roman" w:hAnsi="Cambria" w:cs="Times New Roman"/>
                  <w:color w:val="0070C0"/>
                  <w:sz w:val="24"/>
                  <w:szCs w:val="24"/>
                  <w:u w:val="single"/>
                  <w:rPrChange w:id="3018" w:author="RoboGarden Team" w:date="2020-01-23T17:43:00Z">
                    <w:rPr>
                      <w:rFonts w:ascii="Cambria" w:eastAsia="Times New Roman" w:hAnsi="Cambria" w:cs="Times New Roman"/>
                      <w:color w:val="000000"/>
                      <w:sz w:val="24"/>
                      <w:szCs w:val="24"/>
                    </w:rPr>
                  </w:rPrChange>
                </w:rPr>
                <w:t>Here</w:t>
              </w:r>
            </w:ins>
          </w:p>
          <w:p w14:paraId="0CBC1930" w14:textId="77777777" w:rsidR="00E14F2A" w:rsidRPr="007F4B89" w:rsidRDefault="00E14F2A" w:rsidP="00E14F2A">
            <w:pPr>
              <w:spacing w:before="180" w:after="180" w:line="240" w:lineRule="auto"/>
              <w:rPr>
                <w:rFonts w:ascii="Times New Roman" w:eastAsia="Times New Roman" w:hAnsi="Times New Roman" w:cs="Times New Roman"/>
                <w:sz w:val="24"/>
                <w:szCs w:val="24"/>
              </w:rPr>
            </w:pPr>
            <w:r w:rsidRPr="007F4B89">
              <w:rPr>
                <w:rFonts w:ascii="Cambria" w:eastAsia="Times New Roman" w:hAnsi="Cambria" w:cs="Times New Roman"/>
                <w:i/>
                <w:iCs/>
                <w:color w:val="000000"/>
                <w:sz w:val="24"/>
                <w:szCs w:val="24"/>
              </w:rPr>
              <w:t>License</w:t>
            </w:r>
            <w:r w:rsidRPr="007F4B89">
              <w:rPr>
                <w:rFonts w:ascii="Cambria" w:eastAsia="Times New Roman" w:hAnsi="Cambria" w:cs="Times New Roman"/>
                <w:color w:val="000000"/>
                <w:sz w:val="24"/>
                <w:szCs w:val="24"/>
              </w:rPr>
              <w:t xml:space="preserve"> This is public </w:t>
            </w:r>
            <w:r w:rsidRPr="007F4B89">
              <w:rPr>
                <w:rFonts w:ascii="Cambria" w:eastAsia="Times New Roman" w:hAnsi="Cambria" w:cs="Times New Roman"/>
                <w:b/>
                <w:bCs/>
                <w:color w:val="000000"/>
                <w:sz w:val="24"/>
                <w:szCs w:val="24"/>
              </w:rPr>
              <w:t>CC0: Public Domain</w:t>
            </w:r>
            <w:r w:rsidRPr="007F4B89">
              <w:rPr>
                <w:rFonts w:ascii="Cambria" w:eastAsia="Times New Roman" w:hAnsi="Cambria" w:cs="Times New Roman"/>
                <w:color w:val="000000"/>
                <w:sz w:val="24"/>
                <w:szCs w:val="24"/>
              </w:rPr>
              <w:t xml:space="preserve"> dataset available </w:t>
            </w:r>
            <w:hyperlink r:id="rId50" w:history="1">
              <w:r w:rsidRPr="007F4B89">
                <w:rPr>
                  <w:rFonts w:ascii="Cambria" w:eastAsia="Calibri" w:hAnsi="Cambria" w:cs="Times New Roman"/>
                  <w:color w:val="4F81BD"/>
                  <w:sz w:val="24"/>
                  <w:szCs w:val="24"/>
                  <w:u w:val="single"/>
                </w:rPr>
                <w:t>here</w:t>
              </w:r>
            </w:hyperlink>
            <w:r w:rsidRPr="007F4B89">
              <w:rPr>
                <w:rFonts w:ascii="Cambria" w:eastAsia="Times New Roman" w:hAnsi="Cambria" w:cs="Times New Roman"/>
                <w:color w:val="000000"/>
                <w:sz w:val="24"/>
                <w:szCs w:val="24"/>
              </w:rPr>
              <w:t>.</w:t>
            </w:r>
          </w:p>
          <w:p w14:paraId="271EF32C" w14:textId="77777777" w:rsidR="00E14F2A" w:rsidRPr="007F4B89" w:rsidRDefault="00E14F2A" w:rsidP="00E14F2A">
            <w:pPr>
              <w:spacing w:before="180" w:after="180" w:line="240" w:lineRule="auto"/>
              <w:rPr>
                <w:rFonts w:ascii="Times New Roman" w:eastAsia="Times New Roman" w:hAnsi="Times New Roman" w:cs="Times New Roman"/>
                <w:sz w:val="24"/>
                <w:szCs w:val="24"/>
              </w:rPr>
            </w:pPr>
            <w:r w:rsidRPr="007F4B89">
              <w:rPr>
                <w:rFonts w:ascii="Cambria" w:eastAsia="Times New Roman" w:hAnsi="Cambria" w:cs="Times New Roman"/>
                <w:color w:val="000000"/>
                <w:sz w:val="24"/>
                <w:szCs w:val="24"/>
              </w:rPr>
              <w:t>Your code should perform the following tasks to complete this mission:</w:t>
            </w:r>
          </w:p>
          <w:p w14:paraId="6963A351" w14:textId="77777777" w:rsidR="00E14F2A" w:rsidRPr="00ED4042" w:rsidRDefault="00E14F2A">
            <w:pPr>
              <w:pStyle w:val="ListParagraph"/>
              <w:numPr>
                <w:ilvl w:val="0"/>
                <w:numId w:val="121"/>
              </w:numPr>
              <w:spacing w:before="120" w:after="200" w:line="240" w:lineRule="auto"/>
              <w:textAlignment w:val="baseline"/>
              <w:rPr>
                <w:rFonts w:ascii="Cambria" w:eastAsia="Times New Roman" w:hAnsi="Cambria" w:cs="Times New Roman"/>
                <w:color w:val="000000"/>
                <w:sz w:val="24"/>
                <w:szCs w:val="24"/>
                <w:rPrChange w:id="3019" w:author="Chantelle Dubois Nishiyama" w:date="2020-02-19T21:47:00Z">
                  <w:rPr/>
                </w:rPrChange>
              </w:rPr>
              <w:pPrChange w:id="3020" w:author="Chantelle Dubois Nishiyama" w:date="2020-02-19T21:47:00Z">
                <w:pPr>
                  <w:numPr>
                    <w:numId w:val="28"/>
                  </w:numPr>
                  <w:tabs>
                    <w:tab w:val="num" w:pos="720"/>
                  </w:tabs>
                  <w:spacing w:before="120" w:after="200" w:line="240" w:lineRule="auto"/>
                  <w:ind w:left="720" w:hanging="360"/>
                  <w:textAlignment w:val="baseline"/>
                </w:pPr>
              </w:pPrChange>
            </w:pPr>
            <w:r w:rsidRPr="00ED4042">
              <w:rPr>
                <w:rFonts w:ascii="Cambria" w:eastAsia="Times New Roman" w:hAnsi="Cambria" w:cs="Times New Roman"/>
                <w:color w:val="000000"/>
                <w:sz w:val="24"/>
                <w:szCs w:val="24"/>
                <w:rPrChange w:id="3021" w:author="Chantelle Dubois Nishiyama" w:date="2020-02-19T21:47:00Z">
                  <w:rPr/>
                </w:rPrChange>
              </w:rPr>
              <w:t xml:space="preserve">Load the mushrooms dataset from </w:t>
            </w:r>
            <w:r w:rsidRPr="00ED4042">
              <w:rPr>
                <w:rFonts w:ascii="Consolas" w:eastAsia="Times New Roman" w:hAnsi="Consolas" w:cs="Times New Roman"/>
                <w:color w:val="000000"/>
                <w:rPrChange w:id="3022" w:author="Chantelle Dubois Nishiyama" w:date="2020-02-19T21:47:00Z">
                  <w:rPr>
                    <w:rFonts w:ascii="Consolas" w:hAnsi="Consolas"/>
                  </w:rPr>
                </w:rPrChange>
              </w:rPr>
              <w:t>mushrooms.csv</w:t>
            </w:r>
            <w:r w:rsidRPr="00ED4042">
              <w:rPr>
                <w:rFonts w:ascii="Cambria" w:eastAsia="Times New Roman" w:hAnsi="Cambria" w:cs="Times New Roman"/>
                <w:color w:val="000000"/>
                <w:sz w:val="24"/>
                <w:szCs w:val="24"/>
                <w:rPrChange w:id="3023" w:author="Chantelle Dubois Nishiyama" w:date="2020-02-19T21:47:00Z">
                  <w:rPr/>
                </w:rPrChange>
              </w:rPr>
              <w:t>.</w:t>
            </w:r>
          </w:p>
          <w:p w14:paraId="2E7D4D71" w14:textId="77777777" w:rsidR="00E14F2A" w:rsidRPr="00ED4042" w:rsidRDefault="00E14F2A">
            <w:pPr>
              <w:pStyle w:val="ListParagraph"/>
              <w:numPr>
                <w:ilvl w:val="0"/>
                <w:numId w:val="121"/>
              </w:numPr>
              <w:spacing w:before="120" w:after="200" w:line="240" w:lineRule="auto"/>
              <w:textAlignment w:val="baseline"/>
              <w:rPr>
                <w:rFonts w:ascii="Cambria" w:eastAsia="Times New Roman" w:hAnsi="Cambria" w:cs="Times New Roman"/>
                <w:color w:val="000000"/>
                <w:sz w:val="24"/>
                <w:szCs w:val="24"/>
                <w:rPrChange w:id="3024" w:author="Chantelle Dubois Nishiyama" w:date="2020-02-19T21:47:00Z">
                  <w:rPr/>
                </w:rPrChange>
              </w:rPr>
              <w:pPrChange w:id="3025" w:author="Chantelle Dubois Nishiyama" w:date="2020-02-19T21:47:00Z">
                <w:pPr>
                  <w:numPr>
                    <w:numId w:val="28"/>
                  </w:numPr>
                  <w:tabs>
                    <w:tab w:val="num" w:pos="720"/>
                  </w:tabs>
                  <w:spacing w:before="120" w:after="200" w:line="240" w:lineRule="auto"/>
                  <w:ind w:left="720" w:hanging="360"/>
                  <w:textAlignment w:val="baseline"/>
                </w:pPr>
              </w:pPrChange>
            </w:pPr>
            <w:r w:rsidRPr="00ED4042">
              <w:rPr>
                <w:rFonts w:ascii="Cambria" w:eastAsia="Times New Roman" w:hAnsi="Cambria" w:cs="Times New Roman"/>
                <w:color w:val="000000"/>
                <w:sz w:val="24"/>
                <w:szCs w:val="24"/>
                <w:rPrChange w:id="3026" w:author="Chantelle Dubois Nishiyama" w:date="2020-02-19T21:47:00Z">
                  <w:rPr/>
                </w:rPrChange>
              </w:rPr>
              <w:t>Extract data tuple with index 7 and its target (including the class as its first element).</w:t>
            </w:r>
          </w:p>
          <w:p w14:paraId="1810BAED" w14:textId="77777777" w:rsidR="00E14F2A" w:rsidRPr="00ED4042" w:rsidRDefault="00E14F2A">
            <w:pPr>
              <w:pStyle w:val="ListParagraph"/>
              <w:numPr>
                <w:ilvl w:val="0"/>
                <w:numId w:val="121"/>
              </w:numPr>
              <w:spacing w:before="120" w:after="200" w:line="240" w:lineRule="auto"/>
              <w:textAlignment w:val="baseline"/>
              <w:rPr>
                <w:rFonts w:ascii="Cambria" w:eastAsia="Times New Roman" w:hAnsi="Cambria" w:cs="Times New Roman"/>
                <w:color w:val="000000"/>
                <w:sz w:val="24"/>
                <w:szCs w:val="24"/>
                <w:rPrChange w:id="3027" w:author="Chantelle Dubois Nishiyama" w:date="2020-02-19T21:47:00Z">
                  <w:rPr/>
                </w:rPrChange>
              </w:rPr>
              <w:pPrChange w:id="3028" w:author="Chantelle Dubois Nishiyama" w:date="2020-02-19T21:47:00Z">
                <w:pPr>
                  <w:numPr>
                    <w:numId w:val="28"/>
                  </w:numPr>
                  <w:tabs>
                    <w:tab w:val="num" w:pos="720"/>
                  </w:tabs>
                  <w:spacing w:before="120" w:after="200" w:line="240" w:lineRule="auto"/>
                  <w:ind w:left="720" w:hanging="360"/>
                  <w:textAlignment w:val="baseline"/>
                </w:pPr>
              </w:pPrChange>
            </w:pPr>
            <w:r w:rsidRPr="00ED4042">
              <w:rPr>
                <w:rFonts w:ascii="Cambria" w:eastAsia="Times New Roman" w:hAnsi="Cambria" w:cs="Times New Roman"/>
                <w:color w:val="000000"/>
                <w:sz w:val="24"/>
                <w:szCs w:val="24"/>
                <w:rPrChange w:id="3029" w:author="Chantelle Dubois Nishiyama" w:date="2020-02-19T21:47:00Z">
                  <w:rPr/>
                </w:rPrChange>
              </w:rPr>
              <w:t>Find out whether or not the mushroom with index 7 is edible or not.</w:t>
            </w:r>
          </w:p>
          <w:p w14:paraId="54DFC587" w14:textId="77777777" w:rsidR="00E14F2A" w:rsidRPr="007F4B89" w:rsidRDefault="00E14F2A" w:rsidP="00E14F2A">
            <w:pPr>
              <w:spacing w:before="180" w:after="180" w:line="240" w:lineRule="auto"/>
              <w:rPr>
                <w:rFonts w:ascii="Times New Roman" w:eastAsia="Times New Roman" w:hAnsi="Times New Roman" w:cs="Times New Roman"/>
                <w:sz w:val="24"/>
                <w:szCs w:val="24"/>
              </w:rPr>
            </w:pPr>
            <w:r w:rsidRPr="007F4B89">
              <w:rPr>
                <w:rFonts w:ascii="Cambria" w:eastAsia="Times New Roman" w:hAnsi="Cambria" w:cs="Times New Roman"/>
                <w:color w:val="000000"/>
                <w:sz w:val="24"/>
                <w:szCs w:val="24"/>
              </w:rPr>
              <w:t xml:space="preserve">Your code should return one boolean value </w:t>
            </w:r>
            <w:r w:rsidRPr="007F4B89">
              <w:rPr>
                <w:rFonts w:ascii="Consolas" w:eastAsia="Times New Roman" w:hAnsi="Consolas" w:cs="Times New Roman"/>
                <w:color w:val="000000"/>
              </w:rPr>
              <w:t>edible</w:t>
            </w:r>
            <w:r w:rsidRPr="007F4B89">
              <w:rPr>
                <w:rFonts w:ascii="Cambria" w:eastAsia="Times New Roman" w:hAnsi="Cambria" w:cs="Times New Roman"/>
                <w:color w:val="000000"/>
                <w:sz w:val="24"/>
                <w:szCs w:val="24"/>
              </w:rPr>
              <w:t>.</w:t>
            </w:r>
          </w:p>
          <w:p w14:paraId="27A9A50F" w14:textId="77777777" w:rsidR="00E14F2A" w:rsidRPr="007F4B89" w:rsidRDefault="00E14F2A" w:rsidP="00E14F2A">
            <w:pPr>
              <w:spacing w:before="180" w:after="180" w:line="240" w:lineRule="auto"/>
              <w:rPr>
                <w:rFonts w:ascii="Times New Roman" w:eastAsia="Times New Roman" w:hAnsi="Times New Roman" w:cs="Times New Roman"/>
                <w:sz w:val="24"/>
                <w:szCs w:val="24"/>
              </w:rPr>
            </w:pPr>
            <w:r w:rsidRPr="007F4B89">
              <w:rPr>
                <w:rFonts w:ascii="Cambria" w:eastAsia="Times New Roman" w:hAnsi="Cambria" w:cs="Times New Roman"/>
                <w:color w:val="000000"/>
                <w:sz w:val="24"/>
                <w:szCs w:val="24"/>
              </w:rPr>
              <w:t xml:space="preserve">HINT: you can index </w:t>
            </w:r>
            <w:r w:rsidRPr="007F4B89">
              <w:rPr>
                <w:rFonts w:ascii="Consolas" w:eastAsia="Times New Roman" w:hAnsi="Consolas" w:cs="Times New Roman"/>
                <w:color w:val="000000"/>
              </w:rPr>
              <w:t>pandas.DataFrame</w:t>
            </w:r>
            <w:r w:rsidRPr="007F4B89">
              <w:rPr>
                <w:rFonts w:ascii="Cambria" w:eastAsia="Times New Roman" w:hAnsi="Cambria" w:cs="Times New Roman"/>
                <w:color w:val="000000"/>
                <w:sz w:val="24"/>
                <w:szCs w:val="24"/>
              </w:rPr>
              <w:t xml:space="preserve"> with column names and the edible/poisonous classification is in a column called </w:t>
            </w:r>
            <w:r w:rsidRPr="007F4B89">
              <w:rPr>
                <w:rFonts w:ascii="Consolas" w:eastAsia="Times New Roman" w:hAnsi="Consolas" w:cs="Times New Roman"/>
                <w:color w:val="000000"/>
              </w:rPr>
              <w:t>class</w:t>
            </w:r>
            <w:r w:rsidRPr="007F4B89">
              <w:rPr>
                <w:rFonts w:ascii="Cambria" w:eastAsia="Times New Roman" w:hAnsi="Cambria" w:cs="Times New Roman"/>
                <w:color w:val="000000"/>
                <w:sz w:val="24"/>
                <w:szCs w:val="24"/>
              </w:rPr>
              <w:t>.</w:t>
            </w:r>
          </w:p>
        </w:tc>
        <w:tc>
          <w:tcPr>
            <w:tcW w:w="270" w:type="dxa"/>
            <w:gridSpan w:val="2"/>
            <w:tcBorders>
              <w:top w:val="nil"/>
              <w:left w:val="nil"/>
              <w:bottom w:val="nil"/>
              <w:right w:val="single" w:sz="4" w:space="0" w:color="DBDBDB"/>
            </w:tcBorders>
            <w:shd w:val="clear" w:color="auto" w:fill="FAFAFA"/>
          </w:tcPr>
          <w:p w14:paraId="322E0232" w14:textId="77777777" w:rsidR="00E14F2A" w:rsidRPr="007F4B89" w:rsidRDefault="00E14F2A" w:rsidP="00E14F2A">
            <w:pPr>
              <w:spacing w:before="120" w:after="120" w:line="256" w:lineRule="auto"/>
              <w:rPr>
                <w:rFonts w:ascii="Calibri" w:eastAsia="Calibri" w:hAnsi="Calibri" w:cs="Arial"/>
                <w:color w:val="404040" w:themeColor="text1" w:themeTint="BF"/>
              </w:rPr>
            </w:pPr>
          </w:p>
        </w:tc>
      </w:tr>
      <w:tr w:rsidR="00E14F2A" w:rsidRPr="007F4B89" w14:paraId="0146E7C9" w14:textId="77777777" w:rsidTr="00E14F2A">
        <w:trPr>
          <w:trHeight w:val="80"/>
        </w:trPr>
        <w:tc>
          <w:tcPr>
            <w:tcW w:w="270" w:type="dxa"/>
            <w:tcBorders>
              <w:top w:val="nil"/>
              <w:left w:val="single" w:sz="4" w:space="0" w:color="DBDBDB"/>
              <w:bottom w:val="nil"/>
              <w:right w:val="nil"/>
            </w:tcBorders>
            <w:shd w:val="clear" w:color="auto" w:fill="FAFAFA"/>
          </w:tcPr>
          <w:p w14:paraId="531496C8" w14:textId="77777777" w:rsidR="00E14F2A" w:rsidRPr="007F4B89" w:rsidRDefault="00E14F2A" w:rsidP="00E14F2A">
            <w:pPr>
              <w:spacing w:before="120" w:after="120" w:line="256" w:lineRule="auto"/>
              <w:rPr>
                <w:rFonts w:ascii="Calibri" w:eastAsia="Calibri" w:hAnsi="Calibri" w:cs="Arial"/>
                <w:color w:val="404040" w:themeColor="text1" w:themeTint="BF"/>
                <w:sz w:val="8"/>
                <w:szCs w:val="8"/>
              </w:rPr>
            </w:pPr>
          </w:p>
        </w:tc>
        <w:tc>
          <w:tcPr>
            <w:tcW w:w="3960" w:type="dxa"/>
            <w:gridSpan w:val="2"/>
            <w:tcBorders>
              <w:top w:val="nil"/>
              <w:left w:val="nil"/>
              <w:bottom w:val="nil"/>
              <w:right w:val="nil"/>
            </w:tcBorders>
            <w:shd w:val="clear" w:color="auto" w:fill="FAFAFA"/>
            <w:vAlign w:val="center"/>
          </w:tcPr>
          <w:p w14:paraId="57E96925" w14:textId="77777777" w:rsidR="00E14F2A" w:rsidRPr="007F4B89" w:rsidRDefault="00E14F2A" w:rsidP="00E14F2A">
            <w:pPr>
              <w:spacing w:before="120" w:after="120" w:line="256" w:lineRule="auto"/>
              <w:jc w:val="center"/>
              <w:rPr>
                <w:rFonts w:ascii="Open Sans Semibold" w:eastAsia="Open Sans Semibold" w:hAnsi="Open Sans Semibold" w:cs="Open Sans Semibold"/>
                <w:color w:val="FFFFFF"/>
                <w:sz w:val="8"/>
                <w:szCs w:val="8"/>
              </w:rPr>
            </w:pPr>
          </w:p>
        </w:tc>
        <w:tc>
          <w:tcPr>
            <w:tcW w:w="2052" w:type="dxa"/>
            <w:tcBorders>
              <w:top w:val="nil"/>
              <w:left w:val="nil"/>
              <w:bottom w:val="nil"/>
              <w:right w:val="nil"/>
            </w:tcBorders>
            <w:shd w:val="clear" w:color="auto" w:fill="FAFAFA"/>
            <w:vAlign w:val="center"/>
          </w:tcPr>
          <w:p w14:paraId="30739F43" w14:textId="77777777" w:rsidR="00E14F2A" w:rsidRPr="007F4B89" w:rsidRDefault="00E14F2A" w:rsidP="00E14F2A">
            <w:pPr>
              <w:spacing w:before="120" w:after="120" w:line="256" w:lineRule="auto"/>
              <w:rPr>
                <w:rFonts w:ascii="Calibri" w:eastAsia="Calibri" w:hAnsi="Calibri" w:cs="Arial"/>
                <w:color w:val="404040" w:themeColor="text1" w:themeTint="BF"/>
                <w:sz w:val="8"/>
                <w:szCs w:val="8"/>
              </w:rPr>
            </w:pPr>
          </w:p>
        </w:tc>
        <w:tc>
          <w:tcPr>
            <w:tcW w:w="3888" w:type="dxa"/>
            <w:tcBorders>
              <w:top w:val="nil"/>
              <w:left w:val="nil"/>
              <w:bottom w:val="nil"/>
              <w:right w:val="nil"/>
            </w:tcBorders>
            <w:shd w:val="clear" w:color="auto" w:fill="FAFAFA"/>
            <w:vAlign w:val="center"/>
          </w:tcPr>
          <w:p w14:paraId="5EB1999E" w14:textId="77777777" w:rsidR="00E14F2A" w:rsidRPr="007F4B89" w:rsidRDefault="00E14F2A" w:rsidP="00E14F2A">
            <w:pPr>
              <w:spacing w:before="120" w:after="120" w:line="256" w:lineRule="auto"/>
              <w:rPr>
                <w:rFonts w:ascii="Calibri" w:eastAsia="Calibri" w:hAnsi="Calibri" w:cs="Arial"/>
                <w:color w:val="404040" w:themeColor="text1" w:themeTint="BF"/>
                <w:sz w:val="8"/>
                <w:szCs w:val="8"/>
              </w:rPr>
            </w:pPr>
          </w:p>
        </w:tc>
        <w:tc>
          <w:tcPr>
            <w:tcW w:w="270" w:type="dxa"/>
            <w:gridSpan w:val="2"/>
            <w:tcBorders>
              <w:top w:val="nil"/>
              <w:left w:val="nil"/>
              <w:bottom w:val="nil"/>
              <w:right w:val="single" w:sz="4" w:space="0" w:color="DBDBDB"/>
            </w:tcBorders>
            <w:shd w:val="clear" w:color="auto" w:fill="FAFAFA"/>
          </w:tcPr>
          <w:p w14:paraId="5E5F18CA" w14:textId="77777777" w:rsidR="00E14F2A" w:rsidRPr="007F4B89" w:rsidRDefault="00E14F2A" w:rsidP="00E14F2A">
            <w:pPr>
              <w:spacing w:before="120" w:after="120" w:line="256" w:lineRule="auto"/>
              <w:rPr>
                <w:rFonts w:ascii="Calibri" w:eastAsia="Calibri" w:hAnsi="Calibri" w:cs="Arial"/>
                <w:color w:val="404040" w:themeColor="text1" w:themeTint="BF"/>
                <w:sz w:val="8"/>
                <w:szCs w:val="8"/>
              </w:rPr>
            </w:pPr>
          </w:p>
        </w:tc>
      </w:tr>
      <w:tr w:rsidR="00E14F2A" w:rsidRPr="007F4B89" w14:paraId="41F51BEE" w14:textId="77777777" w:rsidTr="00E14F2A">
        <w:trPr>
          <w:trHeight w:val="1580"/>
        </w:trPr>
        <w:tc>
          <w:tcPr>
            <w:tcW w:w="270" w:type="dxa"/>
            <w:tcBorders>
              <w:top w:val="nil"/>
              <w:left w:val="single" w:sz="4" w:space="0" w:color="E1E1E1"/>
              <w:bottom w:val="nil"/>
              <w:right w:val="nil"/>
            </w:tcBorders>
            <w:shd w:val="clear" w:color="auto" w:fill="FAFAFA"/>
          </w:tcPr>
          <w:p w14:paraId="1836BACD" w14:textId="77777777" w:rsidR="00E14F2A" w:rsidRPr="007F4B89" w:rsidRDefault="00E14F2A" w:rsidP="00E14F2A">
            <w:pPr>
              <w:spacing w:before="120" w:after="120" w:line="256" w:lineRule="auto"/>
              <w:rPr>
                <w:rFonts w:ascii="Calibri" w:eastAsia="Calibri" w:hAnsi="Calibri" w:cs="Arial"/>
                <w:color w:val="404040" w:themeColor="text1" w:themeTint="BF"/>
              </w:rPr>
            </w:pPr>
            <w:bookmarkStart w:id="3030" w:name="_heading=h.30j0zll"/>
            <w:bookmarkEnd w:id="3030"/>
          </w:p>
        </w:tc>
        <w:tc>
          <w:tcPr>
            <w:tcW w:w="9915" w:type="dxa"/>
            <w:gridSpan w:val="5"/>
            <w:tcBorders>
              <w:top w:val="nil"/>
              <w:left w:val="nil"/>
              <w:bottom w:val="nil"/>
              <w:right w:val="nil"/>
            </w:tcBorders>
            <w:shd w:val="clear" w:color="auto" w:fill="FFFFFF"/>
            <w:vAlign w:val="center"/>
          </w:tcPr>
          <w:p w14:paraId="06A90778" w14:textId="77777777" w:rsidR="00E14F2A" w:rsidRPr="007F4B89" w:rsidRDefault="00E14F2A" w:rsidP="00E14F2A">
            <w:pPr>
              <w:spacing w:before="120" w:after="120" w:line="240" w:lineRule="auto"/>
              <w:jc w:val="center"/>
              <w:rPr>
                <w:rFonts w:ascii="Calibri" w:eastAsia="Calibri" w:hAnsi="Calibri" w:cs="Arial"/>
                <w:color w:val="404040" w:themeColor="text1" w:themeTint="BF"/>
              </w:rPr>
            </w:pPr>
          </w:p>
        </w:tc>
        <w:tc>
          <w:tcPr>
            <w:tcW w:w="255" w:type="dxa"/>
            <w:tcBorders>
              <w:top w:val="nil"/>
              <w:left w:val="nil"/>
              <w:bottom w:val="nil"/>
              <w:right w:val="single" w:sz="4" w:space="0" w:color="E1E1E1"/>
            </w:tcBorders>
            <w:shd w:val="clear" w:color="auto" w:fill="FAFAFA"/>
          </w:tcPr>
          <w:p w14:paraId="1D904007" w14:textId="77777777" w:rsidR="00E14F2A" w:rsidRPr="007F4B89" w:rsidRDefault="00E14F2A" w:rsidP="00E14F2A">
            <w:pPr>
              <w:spacing w:before="120" w:after="120" w:line="256" w:lineRule="auto"/>
              <w:rPr>
                <w:rFonts w:ascii="Calibri" w:eastAsia="Calibri" w:hAnsi="Calibri" w:cs="Arial"/>
                <w:color w:val="404040" w:themeColor="text1" w:themeTint="BF"/>
              </w:rPr>
            </w:pPr>
          </w:p>
        </w:tc>
      </w:tr>
      <w:tr w:rsidR="00E14F2A" w:rsidRPr="007F4B89" w14:paraId="63ADAB6A" w14:textId="77777777" w:rsidTr="00E14F2A">
        <w:trPr>
          <w:trHeight w:val="180"/>
        </w:trPr>
        <w:tc>
          <w:tcPr>
            <w:tcW w:w="270" w:type="dxa"/>
            <w:tcBorders>
              <w:top w:val="nil"/>
              <w:left w:val="single" w:sz="4" w:space="0" w:color="E1E1E1"/>
              <w:bottom w:val="single" w:sz="4" w:space="0" w:color="E1E1E1"/>
              <w:right w:val="nil"/>
            </w:tcBorders>
            <w:shd w:val="clear" w:color="auto" w:fill="FAFAFA"/>
          </w:tcPr>
          <w:p w14:paraId="733D5150" w14:textId="77777777" w:rsidR="00E14F2A" w:rsidRPr="007F4B89" w:rsidRDefault="00E14F2A" w:rsidP="00E14F2A">
            <w:pPr>
              <w:spacing w:after="0" w:line="240" w:lineRule="auto"/>
              <w:rPr>
                <w:rFonts w:ascii="Calibri" w:eastAsia="Calibri" w:hAnsi="Calibri" w:cs="Arial"/>
                <w:color w:val="404040" w:themeColor="text1" w:themeTint="BF"/>
                <w:sz w:val="16"/>
                <w:szCs w:val="16"/>
              </w:rPr>
            </w:pPr>
          </w:p>
        </w:tc>
        <w:tc>
          <w:tcPr>
            <w:tcW w:w="9915" w:type="dxa"/>
            <w:gridSpan w:val="5"/>
            <w:tcBorders>
              <w:top w:val="nil"/>
              <w:left w:val="nil"/>
              <w:bottom w:val="single" w:sz="4" w:space="0" w:color="E1E1E1"/>
              <w:right w:val="nil"/>
            </w:tcBorders>
            <w:shd w:val="clear" w:color="auto" w:fill="FAFAFA"/>
          </w:tcPr>
          <w:p w14:paraId="1265561D" w14:textId="77777777" w:rsidR="00E14F2A" w:rsidRPr="007F4B89" w:rsidRDefault="00E14F2A" w:rsidP="00E14F2A">
            <w:pPr>
              <w:spacing w:after="0" w:line="240" w:lineRule="auto"/>
              <w:rPr>
                <w:rFonts w:ascii="Calibri" w:eastAsia="Calibri" w:hAnsi="Calibri" w:cs="Arial"/>
                <w:color w:val="404040" w:themeColor="text1" w:themeTint="BF"/>
                <w:sz w:val="16"/>
                <w:szCs w:val="16"/>
              </w:rPr>
            </w:pPr>
          </w:p>
        </w:tc>
        <w:tc>
          <w:tcPr>
            <w:tcW w:w="255" w:type="dxa"/>
            <w:tcBorders>
              <w:top w:val="nil"/>
              <w:left w:val="nil"/>
              <w:bottom w:val="single" w:sz="4" w:space="0" w:color="E1E1E1"/>
              <w:right w:val="single" w:sz="4" w:space="0" w:color="E1E1E1"/>
            </w:tcBorders>
            <w:shd w:val="clear" w:color="auto" w:fill="FAFAFA"/>
          </w:tcPr>
          <w:p w14:paraId="54A54750" w14:textId="77777777" w:rsidR="00E14F2A" w:rsidRPr="007F4B89" w:rsidRDefault="00E14F2A" w:rsidP="00E14F2A">
            <w:pPr>
              <w:spacing w:after="0" w:line="240" w:lineRule="auto"/>
              <w:rPr>
                <w:rFonts w:ascii="Calibri" w:eastAsia="Calibri" w:hAnsi="Calibri" w:cs="Arial"/>
                <w:color w:val="404040" w:themeColor="text1" w:themeTint="BF"/>
                <w:sz w:val="16"/>
                <w:szCs w:val="16"/>
              </w:rPr>
            </w:pPr>
          </w:p>
        </w:tc>
      </w:tr>
    </w:tbl>
    <w:p w14:paraId="1895FC2B" w14:textId="77777777" w:rsidR="00E14F2A" w:rsidRPr="007F4B89" w:rsidRDefault="00E14F2A" w:rsidP="00E14F2A">
      <w:pPr>
        <w:spacing w:before="120" w:after="120" w:line="256" w:lineRule="auto"/>
        <w:rPr>
          <w:rFonts w:ascii="Calibri" w:eastAsia="Calibri" w:hAnsi="Calibri" w:cs="Arial"/>
          <w:color w:val="404040" w:themeColor="text1" w:themeTint="BF"/>
        </w:rPr>
      </w:pPr>
      <w:r w:rsidRPr="007F4B89">
        <w:rPr>
          <w:rFonts w:ascii="Calibri" w:eastAsia="Calibri" w:hAnsi="Calibri" w:cs="Arial"/>
          <w:color w:val="404040" w:themeColor="text1" w:themeTint="BF"/>
        </w:rPr>
        <w:br w:type="page"/>
      </w:r>
    </w:p>
    <w:tbl>
      <w:tblPr>
        <w:tblW w:w="10440" w:type="dxa"/>
        <w:tblInd w:w="-5" w:type="dxa"/>
        <w:tblBorders>
          <w:top w:val="single" w:sz="4" w:space="0" w:color="DBDBDB"/>
          <w:left w:val="single" w:sz="4" w:space="0" w:color="DBDBDB"/>
          <w:bottom w:val="single" w:sz="4" w:space="0" w:color="DBDBDB"/>
          <w:right w:val="single" w:sz="4" w:space="0" w:color="DBDBDB"/>
          <w:insideH w:val="nil"/>
          <w:insideV w:val="nil"/>
        </w:tblBorders>
        <w:tblLayout w:type="fixed"/>
        <w:tblLook w:val="0400" w:firstRow="0" w:lastRow="0" w:firstColumn="0" w:lastColumn="0" w:noHBand="0" w:noVBand="1"/>
      </w:tblPr>
      <w:tblGrid>
        <w:gridCol w:w="270"/>
        <w:gridCol w:w="9900"/>
        <w:gridCol w:w="270"/>
      </w:tblGrid>
      <w:tr w:rsidR="00E14F2A" w:rsidRPr="007F4B89" w14:paraId="574EA6DD" w14:textId="77777777" w:rsidTr="00E14F2A">
        <w:trPr>
          <w:trHeight w:val="420"/>
        </w:trPr>
        <w:tc>
          <w:tcPr>
            <w:tcW w:w="10440" w:type="dxa"/>
            <w:gridSpan w:val="3"/>
            <w:tcBorders>
              <w:top w:val="single" w:sz="4" w:space="0" w:color="DBDBDB"/>
              <w:left w:val="single" w:sz="4" w:space="0" w:color="DBDBDB"/>
              <w:bottom w:val="nil"/>
              <w:right w:val="single" w:sz="4" w:space="0" w:color="DBDBDB"/>
            </w:tcBorders>
            <w:shd w:val="clear" w:color="auto" w:fill="FAFAFA"/>
            <w:hideMark/>
          </w:tcPr>
          <w:p w14:paraId="4CF7BE5C" w14:textId="77777777" w:rsidR="00E14F2A" w:rsidRPr="007F4B89" w:rsidRDefault="00E14F2A" w:rsidP="00E14F2A">
            <w:pPr>
              <w:spacing w:before="120" w:after="120" w:line="256" w:lineRule="auto"/>
              <w:outlineLvl w:val="2"/>
              <w:rPr>
                <w:rFonts w:ascii="Calibri Light" w:eastAsia="Calibri" w:hAnsi="Calibri Light" w:cs="Calibri Light"/>
                <w:color w:val="4472C4" w:themeColor="accent1"/>
              </w:rPr>
            </w:pPr>
            <w:r w:rsidRPr="007F4B89">
              <w:rPr>
                <w:rFonts w:ascii="Calibri Light" w:eastAsia="Calibri" w:hAnsi="Calibri Light" w:cs="Calibri Light"/>
                <w:color w:val="4472C4" w:themeColor="accent1"/>
              </w:rPr>
              <w:lastRenderedPageBreak/>
              <w:t>Initial Code</w:t>
            </w:r>
          </w:p>
        </w:tc>
      </w:tr>
      <w:tr w:rsidR="00E14F2A" w:rsidRPr="007F4B89" w14:paraId="44BDACFA" w14:textId="77777777" w:rsidTr="00E14F2A">
        <w:trPr>
          <w:trHeight w:val="420"/>
        </w:trPr>
        <w:tc>
          <w:tcPr>
            <w:tcW w:w="10440" w:type="dxa"/>
            <w:gridSpan w:val="3"/>
            <w:tcBorders>
              <w:top w:val="single" w:sz="4" w:space="0" w:color="DBDBDB"/>
              <w:left w:val="single" w:sz="4" w:space="0" w:color="DBDBDB"/>
              <w:bottom w:val="nil"/>
              <w:right w:val="single" w:sz="4" w:space="0" w:color="DBDBDB"/>
            </w:tcBorders>
            <w:shd w:val="clear" w:color="auto" w:fill="FAFAFA"/>
            <w:hideMark/>
          </w:tcPr>
          <w:p w14:paraId="7F644526" w14:textId="77777777" w:rsidR="00E14F2A" w:rsidRPr="007F4B89" w:rsidRDefault="00E14F2A" w:rsidP="00E14F2A">
            <w:pPr>
              <w:spacing w:before="120" w:after="120" w:line="256" w:lineRule="auto"/>
              <w:outlineLvl w:val="3"/>
              <w:rPr>
                <w:rFonts w:ascii="Calibri Light" w:eastAsia="Calibri" w:hAnsi="Calibri Light" w:cs="Calibri Light"/>
                <w:color w:val="404040" w:themeColor="text1" w:themeTint="BF"/>
              </w:rPr>
            </w:pPr>
            <w:r w:rsidRPr="007F4B89">
              <w:rPr>
                <w:rFonts w:ascii="Calibri Light" w:eastAsia="Calibri" w:hAnsi="Calibri Light" w:cs="Calibri Light"/>
                <w:color w:val="404040" w:themeColor="text1" w:themeTint="BF"/>
              </w:rPr>
              <w:t>Python</w:t>
            </w:r>
          </w:p>
        </w:tc>
      </w:tr>
      <w:tr w:rsidR="00E14F2A" w:rsidRPr="007F4B89" w14:paraId="108B4B0D" w14:textId="77777777" w:rsidTr="00E14F2A">
        <w:trPr>
          <w:trHeight w:val="80"/>
        </w:trPr>
        <w:tc>
          <w:tcPr>
            <w:tcW w:w="270" w:type="dxa"/>
            <w:tcBorders>
              <w:top w:val="nil"/>
              <w:left w:val="single" w:sz="4" w:space="0" w:color="DBDBDB"/>
              <w:bottom w:val="nil"/>
              <w:right w:val="nil"/>
            </w:tcBorders>
            <w:shd w:val="clear" w:color="auto" w:fill="FAFAFA"/>
          </w:tcPr>
          <w:p w14:paraId="3BA1DB7F" w14:textId="77777777" w:rsidR="00E14F2A" w:rsidRPr="007F4B89" w:rsidRDefault="00E14F2A" w:rsidP="00E14F2A">
            <w:pPr>
              <w:spacing w:after="0" w:line="240" w:lineRule="auto"/>
              <w:rPr>
                <w:rFonts w:ascii="Calibri" w:eastAsia="Calibri" w:hAnsi="Calibri" w:cs="Arial"/>
                <w:color w:val="404040" w:themeColor="text1" w:themeTint="BF"/>
                <w:sz w:val="16"/>
                <w:szCs w:val="16"/>
              </w:rPr>
            </w:pPr>
          </w:p>
        </w:tc>
        <w:tc>
          <w:tcPr>
            <w:tcW w:w="9900" w:type="dxa"/>
            <w:tcBorders>
              <w:top w:val="nil"/>
              <w:left w:val="nil"/>
              <w:bottom w:val="single" w:sz="4" w:space="0" w:color="808080"/>
              <w:right w:val="nil"/>
            </w:tcBorders>
            <w:shd w:val="clear" w:color="auto" w:fill="FAFAFA"/>
          </w:tcPr>
          <w:p w14:paraId="4B6E6776" w14:textId="77777777" w:rsidR="00E14F2A" w:rsidRPr="007F4B89" w:rsidRDefault="00E14F2A" w:rsidP="00E14F2A">
            <w:pPr>
              <w:spacing w:after="0" w:line="240" w:lineRule="auto"/>
              <w:rPr>
                <w:rFonts w:ascii="Calibri" w:eastAsia="Calibri" w:hAnsi="Calibri" w:cs="Arial"/>
                <w:color w:val="404040" w:themeColor="text1" w:themeTint="BF"/>
                <w:sz w:val="16"/>
                <w:szCs w:val="16"/>
              </w:rPr>
            </w:pPr>
          </w:p>
        </w:tc>
        <w:tc>
          <w:tcPr>
            <w:tcW w:w="270" w:type="dxa"/>
            <w:tcBorders>
              <w:top w:val="nil"/>
              <w:left w:val="nil"/>
              <w:bottom w:val="nil"/>
              <w:right w:val="single" w:sz="4" w:space="0" w:color="DBDBDB"/>
            </w:tcBorders>
            <w:shd w:val="clear" w:color="auto" w:fill="FAFAFA"/>
          </w:tcPr>
          <w:p w14:paraId="6583E8EA" w14:textId="77777777" w:rsidR="00E14F2A" w:rsidRPr="007F4B89" w:rsidRDefault="00E14F2A" w:rsidP="00E14F2A">
            <w:pPr>
              <w:spacing w:after="0" w:line="240" w:lineRule="auto"/>
              <w:rPr>
                <w:rFonts w:ascii="Calibri" w:eastAsia="Calibri" w:hAnsi="Calibri" w:cs="Arial"/>
                <w:color w:val="404040" w:themeColor="text1" w:themeTint="BF"/>
                <w:sz w:val="16"/>
                <w:szCs w:val="16"/>
              </w:rPr>
            </w:pPr>
          </w:p>
        </w:tc>
      </w:tr>
      <w:tr w:rsidR="00E14F2A" w:rsidRPr="007F4B89" w14:paraId="0C537E5F" w14:textId="77777777" w:rsidTr="00E14F2A">
        <w:trPr>
          <w:trHeight w:val="180"/>
        </w:trPr>
        <w:tc>
          <w:tcPr>
            <w:tcW w:w="270" w:type="dxa"/>
            <w:tcBorders>
              <w:top w:val="nil"/>
              <w:left w:val="single" w:sz="4" w:space="0" w:color="DBDBDB"/>
              <w:bottom w:val="nil"/>
              <w:right w:val="single" w:sz="4" w:space="0" w:color="808080"/>
            </w:tcBorders>
            <w:shd w:val="clear" w:color="auto" w:fill="FAFAFA"/>
          </w:tcPr>
          <w:p w14:paraId="4ACAF6BB" w14:textId="77777777" w:rsidR="00E14F2A" w:rsidRPr="007F4B89" w:rsidRDefault="00E14F2A" w:rsidP="00E14F2A">
            <w:pPr>
              <w:spacing w:before="120" w:after="120" w:line="256" w:lineRule="auto"/>
              <w:rPr>
                <w:rFonts w:ascii="Calibri" w:eastAsia="Calibri" w:hAnsi="Calibri" w:cs="Arial"/>
                <w:color w:val="404040" w:themeColor="text1" w:themeTint="BF"/>
              </w:rPr>
            </w:pPr>
          </w:p>
        </w:tc>
        <w:tc>
          <w:tcPr>
            <w:tcW w:w="9900" w:type="dxa"/>
            <w:tcBorders>
              <w:top w:val="single" w:sz="4" w:space="0" w:color="808080"/>
              <w:left w:val="single" w:sz="4" w:space="0" w:color="808080"/>
              <w:bottom w:val="single" w:sz="4" w:space="0" w:color="808080"/>
              <w:right w:val="single" w:sz="4" w:space="0" w:color="808080"/>
            </w:tcBorders>
            <w:shd w:val="clear" w:color="auto" w:fill="D9D9D9"/>
            <w:vAlign w:val="center"/>
            <w:hideMark/>
          </w:tcPr>
          <w:p w14:paraId="676848EF" w14:textId="77777777" w:rsidR="00E14F2A" w:rsidRPr="007F4B89" w:rsidRDefault="00E14F2A" w:rsidP="00E14F2A">
            <w:pPr>
              <w:spacing w:before="120" w:after="120" w:line="256" w:lineRule="auto"/>
              <w:rPr>
                <w:rFonts w:ascii="Consolas" w:eastAsia="Calibri" w:hAnsi="Consolas" w:cs="Courier New"/>
                <w:color w:val="404040" w:themeColor="text1" w:themeTint="BF"/>
                <w:sz w:val="19"/>
                <w:szCs w:val="19"/>
                <w:highlight w:val="lightGray"/>
                <w:shd w:val="clear" w:color="auto" w:fill="F9F2F4"/>
              </w:rPr>
            </w:pPr>
            <w:r w:rsidRPr="007F4B89">
              <w:rPr>
                <w:rFonts w:ascii="Consolas" w:eastAsia="Calibri" w:hAnsi="Consolas" w:cs="Courier New"/>
                <w:color w:val="404040" w:themeColor="text1" w:themeTint="BF"/>
                <w:sz w:val="19"/>
                <w:szCs w:val="19"/>
                <w:highlight w:val="lightGray"/>
                <w:shd w:val="clear" w:color="auto" w:fill="F9F2F4"/>
              </w:rPr>
              <w:t>def main():</w:t>
            </w:r>
          </w:p>
          <w:p w14:paraId="26C2F355" w14:textId="77777777" w:rsidR="00E14F2A" w:rsidRPr="007F4B89" w:rsidRDefault="00E14F2A" w:rsidP="00E14F2A">
            <w:pPr>
              <w:spacing w:before="120" w:after="120" w:line="256" w:lineRule="auto"/>
              <w:rPr>
                <w:rFonts w:ascii="Consolas" w:eastAsia="Calibri" w:hAnsi="Consolas" w:cs="Courier New"/>
                <w:color w:val="404040" w:themeColor="text1" w:themeTint="BF"/>
                <w:sz w:val="19"/>
                <w:szCs w:val="19"/>
                <w:highlight w:val="lightGray"/>
                <w:shd w:val="clear" w:color="auto" w:fill="F9F2F4"/>
              </w:rPr>
            </w:pPr>
            <w:r w:rsidRPr="007F4B89">
              <w:rPr>
                <w:rFonts w:ascii="Consolas" w:eastAsia="Calibri" w:hAnsi="Consolas" w:cs="Courier New"/>
                <w:color w:val="404040" w:themeColor="text1" w:themeTint="BF"/>
                <w:sz w:val="19"/>
                <w:szCs w:val="19"/>
                <w:highlight w:val="lightGray"/>
                <w:shd w:val="clear" w:color="auto" w:fill="F9F2F4"/>
              </w:rPr>
              <w:t xml:space="preserve">    # Write your code here. Do not change any other parts of the code</w:t>
            </w:r>
          </w:p>
          <w:p w14:paraId="1FFDDD0C" w14:textId="77777777" w:rsidR="00E14F2A" w:rsidRPr="007F4B89" w:rsidRDefault="00E14F2A" w:rsidP="00E14F2A">
            <w:pPr>
              <w:spacing w:before="120" w:after="120" w:line="256" w:lineRule="auto"/>
              <w:rPr>
                <w:rFonts w:ascii="Consolas" w:eastAsia="Calibri" w:hAnsi="Consolas" w:cs="Courier New"/>
                <w:color w:val="404040" w:themeColor="text1" w:themeTint="BF"/>
                <w:sz w:val="19"/>
                <w:szCs w:val="19"/>
                <w:highlight w:val="lightGray"/>
                <w:shd w:val="clear" w:color="auto" w:fill="F9F2F4"/>
              </w:rPr>
            </w:pPr>
            <w:r w:rsidRPr="007F4B89">
              <w:rPr>
                <w:rFonts w:ascii="Consolas" w:eastAsia="Calibri" w:hAnsi="Consolas" w:cs="Courier New"/>
                <w:color w:val="404040" w:themeColor="text1" w:themeTint="BF"/>
                <w:sz w:val="19"/>
                <w:szCs w:val="19"/>
                <w:highlight w:val="lightGray"/>
                <w:shd w:val="clear" w:color="auto" w:fill="F9F2F4"/>
              </w:rPr>
              <w:t xml:space="preserve">    print(edible)</w:t>
            </w:r>
          </w:p>
          <w:p w14:paraId="6915CEAD" w14:textId="77777777" w:rsidR="00E14F2A" w:rsidRPr="007F4B89" w:rsidRDefault="00E14F2A" w:rsidP="00E14F2A">
            <w:pPr>
              <w:spacing w:before="120" w:after="120" w:line="256" w:lineRule="auto"/>
              <w:rPr>
                <w:rFonts w:ascii="Consolas" w:eastAsia="Calibri" w:hAnsi="Consolas" w:cs="Courier New"/>
                <w:color w:val="404040" w:themeColor="text1" w:themeTint="BF"/>
                <w:sz w:val="19"/>
                <w:szCs w:val="19"/>
                <w:highlight w:val="lightGray"/>
                <w:shd w:val="clear" w:color="auto" w:fill="F9F2F4"/>
              </w:rPr>
            </w:pPr>
            <w:r w:rsidRPr="007F4B89">
              <w:rPr>
                <w:rFonts w:ascii="Consolas" w:eastAsia="Calibri" w:hAnsi="Consolas" w:cs="Courier New"/>
                <w:color w:val="404040" w:themeColor="text1" w:themeTint="BF"/>
                <w:sz w:val="19"/>
                <w:szCs w:val="19"/>
                <w:highlight w:val="lightGray"/>
                <w:shd w:val="clear" w:color="auto" w:fill="F9F2F4"/>
              </w:rPr>
              <w:t xml:space="preserve">    return edible</w:t>
            </w:r>
          </w:p>
        </w:tc>
        <w:tc>
          <w:tcPr>
            <w:tcW w:w="270" w:type="dxa"/>
            <w:tcBorders>
              <w:top w:val="nil"/>
              <w:left w:val="single" w:sz="4" w:space="0" w:color="808080"/>
              <w:bottom w:val="nil"/>
              <w:right w:val="single" w:sz="4" w:space="0" w:color="DBDBDB"/>
            </w:tcBorders>
            <w:shd w:val="clear" w:color="auto" w:fill="FAFAFA"/>
          </w:tcPr>
          <w:p w14:paraId="04A6C155" w14:textId="77777777" w:rsidR="00E14F2A" w:rsidRPr="007F4B89" w:rsidRDefault="00E14F2A" w:rsidP="00E14F2A">
            <w:pPr>
              <w:spacing w:before="120" w:after="120" w:line="256" w:lineRule="auto"/>
              <w:rPr>
                <w:rFonts w:ascii="Calibri" w:eastAsia="Calibri" w:hAnsi="Calibri" w:cs="Arial"/>
                <w:color w:val="404040" w:themeColor="text1" w:themeTint="BF"/>
              </w:rPr>
            </w:pPr>
          </w:p>
        </w:tc>
      </w:tr>
      <w:tr w:rsidR="00E14F2A" w:rsidRPr="007F4B89" w14:paraId="01A4F111" w14:textId="77777777" w:rsidTr="00E14F2A">
        <w:trPr>
          <w:trHeight w:val="180"/>
        </w:trPr>
        <w:tc>
          <w:tcPr>
            <w:tcW w:w="270" w:type="dxa"/>
            <w:tcBorders>
              <w:top w:val="nil"/>
              <w:left w:val="single" w:sz="4" w:space="0" w:color="DBDBDB"/>
              <w:bottom w:val="single" w:sz="4" w:space="0" w:color="E1E1E1"/>
              <w:right w:val="nil"/>
            </w:tcBorders>
            <w:shd w:val="clear" w:color="auto" w:fill="FAFAFA"/>
          </w:tcPr>
          <w:p w14:paraId="7A23C798" w14:textId="77777777" w:rsidR="00E14F2A" w:rsidRPr="007F4B89" w:rsidRDefault="00E14F2A" w:rsidP="00E14F2A">
            <w:pPr>
              <w:spacing w:after="0" w:line="240" w:lineRule="auto"/>
              <w:rPr>
                <w:rFonts w:ascii="Calibri" w:eastAsia="Calibri" w:hAnsi="Calibri" w:cs="Arial"/>
                <w:color w:val="404040" w:themeColor="text1" w:themeTint="BF"/>
                <w:sz w:val="16"/>
                <w:szCs w:val="16"/>
              </w:rPr>
            </w:pPr>
          </w:p>
        </w:tc>
        <w:tc>
          <w:tcPr>
            <w:tcW w:w="9900" w:type="dxa"/>
            <w:tcBorders>
              <w:top w:val="single" w:sz="4" w:space="0" w:color="808080"/>
              <w:left w:val="nil"/>
              <w:bottom w:val="single" w:sz="4" w:space="0" w:color="E1E1E1"/>
              <w:right w:val="nil"/>
            </w:tcBorders>
            <w:shd w:val="clear" w:color="auto" w:fill="FAFAFA"/>
          </w:tcPr>
          <w:p w14:paraId="49ACFE31" w14:textId="77777777" w:rsidR="00E14F2A" w:rsidRPr="007F4B89" w:rsidRDefault="00E14F2A" w:rsidP="00E14F2A">
            <w:pPr>
              <w:spacing w:after="0" w:line="240" w:lineRule="auto"/>
              <w:rPr>
                <w:rFonts w:ascii="Calibri" w:eastAsia="Calibri" w:hAnsi="Calibri" w:cs="Arial"/>
                <w:color w:val="404040" w:themeColor="text1" w:themeTint="BF"/>
                <w:sz w:val="16"/>
                <w:szCs w:val="16"/>
              </w:rPr>
            </w:pPr>
          </w:p>
        </w:tc>
        <w:tc>
          <w:tcPr>
            <w:tcW w:w="270" w:type="dxa"/>
            <w:tcBorders>
              <w:top w:val="nil"/>
              <w:left w:val="nil"/>
              <w:bottom w:val="single" w:sz="4" w:space="0" w:color="E1E1E1"/>
              <w:right w:val="single" w:sz="4" w:space="0" w:color="DBDBDB"/>
            </w:tcBorders>
            <w:shd w:val="clear" w:color="auto" w:fill="FAFAFA"/>
          </w:tcPr>
          <w:p w14:paraId="0CA06DE7" w14:textId="77777777" w:rsidR="00E14F2A" w:rsidRPr="007F4B89" w:rsidRDefault="00E14F2A" w:rsidP="00E14F2A">
            <w:pPr>
              <w:spacing w:after="0" w:line="240" w:lineRule="auto"/>
              <w:rPr>
                <w:rFonts w:ascii="Calibri" w:eastAsia="Calibri" w:hAnsi="Calibri" w:cs="Arial"/>
                <w:color w:val="404040" w:themeColor="text1" w:themeTint="BF"/>
                <w:sz w:val="16"/>
                <w:szCs w:val="16"/>
              </w:rPr>
            </w:pPr>
          </w:p>
        </w:tc>
      </w:tr>
    </w:tbl>
    <w:p w14:paraId="2FC0CADB" w14:textId="77777777" w:rsidR="00E14F2A" w:rsidRPr="007F4B89" w:rsidRDefault="00E14F2A" w:rsidP="00E14F2A">
      <w:pPr>
        <w:spacing w:before="120" w:after="120" w:line="256" w:lineRule="auto"/>
        <w:rPr>
          <w:rFonts w:ascii="Calibri" w:eastAsia="Calibri" w:hAnsi="Calibri" w:cs="Arial"/>
          <w:color w:val="404040" w:themeColor="text1" w:themeTint="BF"/>
        </w:rPr>
      </w:pPr>
    </w:p>
    <w:tbl>
      <w:tblPr>
        <w:tblW w:w="10440" w:type="dxa"/>
        <w:tblInd w:w="-5" w:type="dxa"/>
        <w:tblBorders>
          <w:top w:val="single" w:sz="4" w:space="0" w:color="DBDBDB"/>
          <w:left w:val="single" w:sz="4" w:space="0" w:color="DBDBDB"/>
          <w:bottom w:val="single" w:sz="4" w:space="0" w:color="DBDBDB"/>
          <w:right w:val="single" w:sz="4" w:space="0" w:color="DBDBDB"/>
          <w:insideH w:val="nil"/>
          <w:insideV w:val="nil"/>
        </w:tblBorders>
        <w:tblLayout w:type="fixed"/>
        <w:tblLook w:val="0400" w:firstRow="0" w:lastRow="0" w:firstColumn="0" w:lastColumn="0" w:noHBand="0" w:noVBand="1"/>
      </w:tblPr>
      <w:tblGrid>
        <w:gridCol w:w="270"/>
        <w:gridCol w:w="9900"/>
        <w:gridCol w:w="270"/>
      </w:tblGrid>
      <w:tr w:rsidR="00E14F2A" w:rsidRPr="007F4B89" w14:paraId="484BA51F" w14:textId="77777777" w:rsidTr="00E14F2A">
        <w:trPr>
          <w:trHeight w:val="420"/>
        </w:trPr>
        <w:tc>
          <w:tcPr>
            <w:tcW w:w="10440" w:type="dxa"/>
            <w:gridSpan w:val="3"/>
            <w:tcBorders>
              <w:top w:val="single" w:sz="4" w:space="0" w:color="DBDBDB"/>
              <w:left w:val="single" w:sz="4" w:space="0" w:color="DBDBDB"/>
              <w:bottom w:val="nil"/>
              <w:right w:val="single" w:sz="4" w:space="0" w:color="DBDBDB"/>
            </w:tcBorders>
            <w:shd w:val="clear" w:color="auto" w:fill="FAFAFA"/>
            <w:hideMark/>
          </w:tcPr>
          <w:p w14:paraId="1232F773" w14:textId="77777777" w:rsidR="00E14F2A" w:rsidRPr="007F4B89" w:rsidRDefault="00E14F2A" w:rsidP="00E14F2A">
            <w:pPr>
              <w:spacing w:before="120" w:after="120" w:line="256" w:lineRule="auto"/>
              <w:outlineLvl w:val="2"/>
              <w:rPr>
                <w:rFonts w:ascii="Calibri Light" w:eastAsia="Calibri" w:hAnsi="Calibri Light" w:cs="Calibri Light"/>
                <w:color w:val="4472C4" w:themeColor="accent1"/>
              </w:rPr>
            </w:pPr>
            <w:r w:rsidRPr="007F4B89">
              <w:rPr>
                <w:rFonts w:ascii="Calibri Light" w:eastAsia="Calibri" w:hAnsi="Calibri Light" w:cs="Calibri Light"/>
                <w:color w:val="4472C4" w:themeColor="accent1"/>
              </w:rPr>
              <w:t>Model Code</w:t>
            </w:r>
          </w:p>
        </w:tc>
      </w:tr>
      <w:tr w:rsidR="00E14F2A" w:rsidRPr="007F4B89" w14:paraId="3F96E15D" w14:textId="77777777" w:rsidTr="00E14F2A">
        <w:trPr>
          <w:trHeight w:val="420"/>
        </w:trPr>
        <w:tc>
          <w:tcPr>
            <w:tcW w:w="10440" w:type="dxa"/>
            <w:gridSpan w:val="3"/>
            <w:tcBorders>
              <w:top w:val="single" w:sz="4" w:space="0" w:color="DBDBDB"/>
              <w:left w:val="single" w:sz="4" w:space="0" w:color="DBDBDB"/>
              <w:bottom w:val="nil"/>
              <w:right w:val="single" w:sz="4" w:space="0" w:color="DBDBDB"/>
            </w:tcBorders>
            <w:shd w:val="clear" w:color="auto" w:fill="FAFAFA"/>
            <w:hideMark/>
          </w:tcPr>
          <w:p w14:paraId="190A6A26" w14:textId="77777777" w:rsidR="00E14F2A" w:rsidRPr="007F4B89" w:rsidRDefault="00E14F2A" w:rsidP="00E14F2A">
            <w:pPr>
              <w:spacing w:before="120" w:after="120" w:line="256" w:lineRule="auto"/>
              <w:outlineLvl w:val="3"/>
              <w:rPr>
                <w:rFonts w:ascii="Calibri Light" w:eastAsia="Calibri" w:hAnsi="Calibri Light" w:cs="Calibri Light"/>
                <w:color w:val="404040" w:themeColor="text1" w:themeTint="BF"/>
              </w:rPr>
            </w:pPr>
            <w:r w:rsidRPr="007F4B89">
              <w:rPr>
                <w:rFonts w:ascii="Calibri Light" w:eastAsia="Calibri" w:hAnsi="Calibri Light" w:cs="Calibri Light"/>
                <w:color w:val="404040" w:themeColor="text1" w:themeTint="BF"/>
              </w:rPr>
              <w:t>Python</w:t>
            </w:r>
          </w:p>
        </w:tc>
      </w:tr>
      <w:tr w:rsidR="00E14F2A" w:rsidRPr="007F4B89" w14:paraId="02F2A255" w14:textId="77777777" w:rsidTr="00E14F2A">
        <w:trPr>
          <w:trHeight w:val="80"/>
        </w:trPr>
        <w:tc>
          <w:tcPr>
            <w:tcW w:w="270" w:type="dxa"/>
            <w:tcBorders>
              <w:top w:val="nil"/>
              <w:left w:val="single" w:sz="4" w:space="0" w:color="DBDBDB"/>
              <w:bottom w:val="nil"/>
              <w:right w:val="nil"/>
            </w:tcBorders>
            <w:shd w:val="clear" w:color="auto" w:fill="FAFAFA"/>
          </w:tcPr>
          <w:p w14:paraId="1A50710C" w14:textId="77777777" w:rsidR="00E14F2A" w:rsidRPr="007F4B89" w:rsidRDefault="00E14F2A" w:rsidP="00E14F2A">
            <w:pPr>
              <w:spacing w:after="0" w:line="240" w:lineRule="auto"/>
              <w:rPr>
                <w:rFonts w:ascii="Calibri" w:eastAsia="Calibri" w:hAnsi="Calibri" w:cs="Arial"/>
                <w:color w:val="404040" w:themeColor="text1" w:themeTint="BF"/>
                <w:sz w:val="16"/>
                <w:szCs w:val="16"/>
              </w:rPr>
            </w:pPr>
          </w:p>
        </w:tc>
        <w:tc>
          <w:tcPr>
            <w:tcW w:w="9900" w:type="dxa"/>
            <w:tcBorders>
              <w:top w:val="nil"/>
              <w:left w:val="nil"/>
              <w:bottom w:val="single" w:sz="4" w:space="0" w:color="808080"/>
              <w:right w:val="nil"/>
            </w:tcBorders>
            <w:shd w:val="clear" w:color="auto" w:fill="FAFAFA"/>
          </w:tcPr>
          <w:p w14:paraId="1B0D9F0C" w14:textId="77777777" w:rsidR="00E14F2A" w:rsidRPr="007F4B89" w:rsidRDefault="00E14F2A" w:rsidP="00E14F2A">
            <w:pPr>
              <w:spacing w:after="0" w:line="240" w:lineRule="auto"/>
              <w:rPr>
                <w:rFonts w:ascii="Calibri" w:eastAsia="Calibri" w:hAnsi="Calibri" w:cs="Arial"/>
                <w:color w:val="404040" w:themeColor="text1" w:themeTint="BF"/>
                <w:sz w:val="16"/>
                <w:szCs w:val="16"/>
              </w:rPr>
            </w:pPr>
          </w:p>
        </w:tc>
        <w:tc>
          <w:tcPr>
            <w:tcW w:w="270" w:type="dxa"/>
            <w:tcBorders>
              <w:top w:val="nil"/>
              <w:left w:val="nil"/>
              <w:bottom w:val="nil"/>
              <w:right w:val="single" w:sz="4" w:space="0" w:color="DBDBDB"/>
            </w:tcBorders>
            <w:shd w:val="clear" w:color="auto" w:fill="FAFAFA"/>
          </w:tcPr>
          <w:p w14:paraId="749B3FFC" w14:textId="77777777" w:rsidR="00E14F2A" w:rsidRPr="007F4B89" w:rsidRDefault="00E14F2A" w:rsidP="00E14F2A">
            <w:pPr>
              <w:spacing w:after="0" w:line="240" w:lineRule="auto"/>
              <w:rPr>
                <w:rFonts w:ascii="Calibri" w:eastAsia="Calibri" w:hAnsi="Calibri" w:cs="Arial"/>
                <w:color w:val="404040" w:themeColor="text1" w:themeTint="BF"/>
                <w:sz w:val="16"/>
                <w:szCs w:val="16"/>
              </w:rPr>
            </w:pPr>
          </w:p>
        </w:tc>
      </w:tr>
      <w:tr w:rsidR="00E14F2A" w:rsidRPr="007F4B89" w14:paraId="705C79AF" w14:textId="77777777" w:rsidTr="00E14F2A">
        <w:trPr>
          <w:trHeight w:val="180"/>
        </w:trPr>
        <w:tc>
          <w:tcPr>
            <w:tcW w:w="270" w:type="dxa"/>
            <w:tcBorders>
              <w:top w:val="nil"/>
              <w:left w:val="single" w:sz="4" w:space="0" w:color="DBDBDB"/>
              <w:bottom w:val="nil"/>
              <w:right w:val="single" w:sz="4" w:space="0" w:color="808080"/>
            </w:tcBorders>
            <w:shd w:val="clear" w:color="auto" w:fill="FAFAFA"/>
          </w:tcPr>
          <w:p w14:paraId="314A4D0E" w14:textId="77777777" w:rsidR="00E14F2A" w:rsidRPr="007F4B89" w:rsidRDefault="00E14F2A" w:rsidP="00E14F2A">
            <w:pPr>
              <w:spacing w:before="120" w:after="120" w:line="256" w:lineRule="auto"/>
              <w:rPr>
                <w:rFonts w:ascii="Calibri" w:eastAsia="Calibri" w:hAnsi="Calibri" w:cs="Arial"/>
                <w:color w:val="404040" w:themeColor="text1" w:themeTint="BF"/>
              </w:rPr>
            </w:pPr>
          </w:p>
        </w:tc>
        <w:tc>
          <w:tcPr>
            <w:tcW w:w="9900" w:type="dxa"/>
            <w:tcBorders>
              <w:top w:val="single" w:sz="4" w:space="0" w:color="808080"/>
              <w:left w:val="single" w:sz="4" w:space="0" w:color="808080"/>
              <w:bottom w:val="single" w:sz="4" w:space="0" w:color="808080"/>
              <w:right w:val="single" w:sz="4" w:space="0" w:color="808080"/>
            </w:tcBorders>
            <w:shd w:val="clear" w:color="auto" w:fill="D9D9D9"/>
            <w:vAlign w:val="center"/>
            <w:hideMark/>
          </w:tcPr>
          <w:p w14:paraId="0A7AD215" w14:textId="77777777" w:rsidR="00E14F2A" w:rsidRPr="007F4B89" w:rsidRDefault="00E14F2A" w:rsidP="00E14F2A">
            <w:pPr>
              <w:spacing w:before="120" w:after="120" w:line="256" w:lineRule="auto"/>
              <w:rPr>
                <w:rFonts w:ascii="Consolas" w:eastAsia="Calibri" w:hAnsi="Consolas" w:cs="Courier New"/>
                <w:color w:val="404040" w:themeColor="text1" w:themeTint="BF"/>
                <w:sz w:val="19"/>
                <w:szCs w:val="19"/>
                <w:highlight w:val="lightGray"/>
                <w:shd w:val="clear" w:color="auto" w:fill="F9F2F4"/>
              </w:rPr>
            </w:pPr>
            <w:r w:rsidRPr="007F4B89">
              <w:rPr>
                <w:rFonts w:ascii="Consolas" w:eastAsia="Calibri" w:hAnsi="Consolas" w:cs="Courier New"/>
                <w:color w:val="404040" w:themeColor="text1" w:themeTint="BF"/>
                <w:sz w:val="19"/>
                <w:szCs w:val="19"/>
                <w:highlight w:val="lightGray"/>
                <w:shd w:val="clear" w:color="auto" w:fill="F9F2F4"/>
              </w:rPr>
              <w:t xml:space="preserve">def main():  </w:t>
            </w:r>
          </w:p>
          <w:p w14:paraId="24DA1864" w14:textId="77777777" w:rsidR="00E14F2A" w:rsidRPr="007F4B89" w:rsidRDefault="00E14F2A" w:rsidP="00E14F2A">
            <w:pPr>
              <w:spacing w:before="120" w:after="120" w:line="256" w:lineRule="auto"/>
              <w:rPr>
                <w:rFonts w:ascii="Consolas" w:eastAsia="Calibri" w:hAnsi="Consolas" w:cs="Courier New"/>
                <w:color w:val="404040" w:themeColor="text1" w:themeTint="BF"/>
                <w:sz w:val="19"/>
                <w:szCs w:val="19"/>
                <w:highlight w:val="lightGray"/>
                <w:shd w:val="clear" w:color="auto" w:fill="F9F2F4"/>
              </w:rPr>
            </w:pPr>
            <w:r w:rsidRPr="007F4B89">
              <w:rPr>
                <w:rFonts w:ascii="Consolas" w:eastAsia="Calibri" w:hAnsi="Consolas" w:cs="Courier New"/>
                <w:color w:val="404040" w:themeColor="text1" w:themeTint="BF"/>
                <w:sz w:val="19"/>
                <w:szCs w:val="19"/>
                <w:highlight w:val="lightGray"/>
                <w:shd w:val="clear" w:color="auto" w:fill="F9F2F4"/>
              </w:rPr>
              <w:t xml:space="preserve">    import pandas as pd</w:t>
            </w:r>
          </w:p>
          <w:p w14:paraId="5DE686F9" w14:textId="77777777" w:rsidR="00E14F2A" w:rsidRPr="007F4B89" w:rsidRDefault="00E14F2A" w:rsidP="00E14F2A">
            <w:pPr>
              <w:spacing w:before="120" w:after="120" w:line="256" w:lineRule="auto"/>
              <w:rPr>
                <w:rFonts w:ascii="Consolas" w:eastAsia="Calibri" w:hAnsi="Consolas" w:cs="Courier New"/>
                <w:color w:val="404040" w:themeColor="text1" w:themeTint="BF"/>
                <w:sz w:val="19"/>
                <w:szCs w:val="19"/>
                <w:highlight w:val="lightGray"/>
                <w:shd w:val="clear" w:color="auto" w:fill="F9F2F4"/>
              </w:rPr>
            </w:pPr>
            <w:r w:rsidRPr="007F4B89">
              <w:rPr>
                <w:rFonts w:ascii="Consolas" w:eastAsia="Calibri" w:hAnsi="Consolas" w:cs="Courier New"/>
                <w:color w:val="404040" w:themeColor="text1" w:themeTint="BF"/>
                <w:sz w:val="19"/>
                <w:szCs w:val="19"/>
                <w:highlight w:val="lightGray"/>
                <w:shd w:val="clear" w:color="auto" w:fill="F9F2F4"/>
              </w:rPr>
              <w:t xml:space="preserve">    dataset = pd.read_csv('mushrooms.csv')</w:t>
            </w:r>
          </w:p>
          <w:p w14:paraId="6FD4E5B5" w14:textId="77777777" w:rsidR="00E14F2A" w:rsidRPr="007F4B89" w:rsidRDefault="00E14F2A" w:rsidP="00E14F2A">
            <w:pPr>
              <w:spacing w:before="120" w:after="120" w:line="256" w:lineRule="auto"/>
              <w:rPr>
                <w:rFonts w:ascii="Consolas" w:eastAsia="Calibri" w:hAnsi="Consolas" w:cs="Courier New"/>
                <w:color w:val="404040" w:themeColor="text1" w:themeTint="BF"/>
                <w:sz w:val="19"/>
                <w:szCs w:val="19"/>
                <w:highlight w:val="lightGray"/>
                <w:shd w:val="clear" w:color="auto" w:fill="F9F2F4"/>
              </w:rPr>
            </w:pPr>
            <w:r w:rsidRPr="007F4B89">
              <w:rPr>
                <w:rFonts w:ascii="Consolas" w:eastAsia="Calibri" w:hAnsi="Consolas" w:cs="Courier New"/>
                <w:color w:val="404040" w:themeColor="text1" w:themeTint="BF"/>
                <w:sz w:val="19"/>
                <w:szCs w:val="19"/>
                <w:highlight w:val="lightGray"/>
                <w:shd w:val="clear" w:color="auto" w:fill="F9F2F4"/>
              </w:rPr>
              <w:t xml:space="preserve">    edible = dataset['class'][7] == 'e' </w:t>
            </w:r>
          </w:p>
          <w:p w14:paraId="557D3622" w14:textId="77777777" w:rsidR="00E14F2A" w:rsidRPr="007F4B89" w:rsidRDefault="00E14F2A" w:rsidP="00E14F2A">
            <w:pPr>
              <w:spacing w:before="120" w:after="120" w:line="256" w:lineRule="auto"/>
              <w:rPr>
                <w:rFonts w:ascii="Consolas" w:eastAsia="Calibri" w:hAnsi="Consolas" w:cs="Courier New"/>
                <w:color w:val="404040" w:themeColor="text1" w:themeTint="BF"/>
                <w:sz w:val="19"/>
                <w:szCs w:val="19"/>
                <w:highlight w:val="lightGray"/>
                <w:shd w:val="clear" w:color="auto" w:fill="F9F2F4"/>
              </w:rPr>
            </w:pPr>
            <w:r w:rsidRPr="007F4B89">
              <w:rPr>
                <w:rFonts w:ascii="Consolas" w:eastAsia="Calibri" w:hAnsi="Consolas" w:cs="Courier New"/>
                <w:color w:val="404040" w:themeColor="text1" w:themeTint="BF"/>
                <w:sz w:val="19"/>
                <w:szCs w:val="19"/>
                <w:highlight w:val="lightGray"/>
                <w:shd w:val="clear" w:color="auto" w:fill="F9F2F4"/>
              </w:rPr>
              <w:t xml:space="preserve">    print(edible)</w:t>
            </w:r>
          </w:p>
          <w:p w14:paraId="3F92870D" w14:textId="77777777" w:rsidR="00E14F2A" w:rsidRPr="007F4B89" w:rsidRDefault="00E14F2A" w:rsidP="00E14F2A">
            <w:pPr>
              <w:spacing w:before="120" w:after="120" w:line="256" w:lineRule="auto"/>
              <w:rPr>
                <w:rFonts w:ascii="Consolas" w:eastAsia="Calibri" w:hAnsi="Consolas" w:cs="Courier New"/>
                <w:color w:val="404040" w:themeColor="text1" w:themeTint="BF"/>
                <w:sz w:val="19"/>
                <w:szCs w:val="19"/>
                <w:highlight w:val="lightGray"/>
                <w:shd w:val="clear" w:color="auto" w:fill="F9F2F4"/>
              </w:rPr>
            </w:pPr>
            <w:r w:rsidRPr="007F4B89">
              <w:rPr>
                <w:rFonts w:ascii="Consolas" w:eastAsia="Calibri" w:hAnsi="Consolas" w:cs="Courier New"/>
                <w:color w:val="404040" w:themeColor="text1" w:themeTint="BF"/>
                <w:sz w:val="19"/>
                <w:szCs w:val="19"/>
                <w:highlight w:val="lightGray"/>
                <w:shd w:val="clear" w:color="auto" w:fill="F9F2F4"/>
              </w:rPr>
              <w:t xml:space="preserve">    return edible</w:t>
            </w:r>
          </w:p>
        </w:tc>
        <w:tc>
          <w:tcPr>
            <w:tcW w:w="270" w:type="dxa"/>
            <w:tcBorders>
              <w:top w:val="nil"/>
              <w:left w:val="single" w:sz="4" w:space="0" w:color="808080"/>
              <w:bottom w:val="nil"/>
              <w:right w:val="single" w:sz="4" w:space="0" w:color="DBDBDB"/>
            </w:tcBorders>
            <w:shd w:val="clear" w:color="auto" w:fill="FAFAFA"/>
          </w:tcPr>
          <w:p w14:paraId="7353C93F" w14:textId="77777777" w:rsidR="00E14F2A" w:rsidRPr="007F4B89" w:rsidRDefault="00E14F2A" w:rsidP="00E14F2A">
            <w:pPr>
              <w:spacing w:before="120" w:after="120" w:line="256" w:lineRule="auto"/>
              <w:rPr>
                <w:rFonts w:ascii="Calibri" w:eastAsia="Calibri" w:hAnsi="Calibri" w:cs="Arial"/>
                <w:color w:val="404040" w:themeColor="text1" w:themeTint="BF"/>
              </w:rPr>
            </w:pPr>
          </w:p>
        </w:tc>
      </w:tr>
      <w:tr w:rsidR="00E14F2A" w:rsidRPr="007F4B89" w14:paraId="356F1448" w14:textId="77777777" w:rsidTr="00E14F2A">
        <w:trPr>
          <w:trHeight w:val="180"/>
        </w:trPr>
        <w:tc>
          <w:tcPr>
            <w:tcW w:w="270" w:type="dxa"/>
            <w:tcBorders>
              <w:top w:val="nil"/>
              <w:left w:val="single" w:sz="4" w:space="0" w:color="DBDBDB"/>
              <w:bottom w:val="single" w:sz="4" w:space="0" w:color="E1E1E1"/>
              <w:right w:val="nil"/>
            </w:tcBorders>
            <w:shd w:val="clear" w:color="auto" w:fill="FAFAFA"/>
          </w:tcPr>
          <w:p w14:paraId="26B51BE5" w14:textId="77777777" w:rsidR="00E14F2A" w:rsidRPr="007F4B89" w:rsidRDefault="00E14F2A" w:rsidP="00E14F2A">
            <w:pPr>
              <w:spacing w:after="0" w:line="240" w:lineRule="auto"/>
              <w:rPr>
                <w:rFonts w:ascii="Calibri" w:eastAsia="Calibri" w:hAnsi="Calibri" w:cs="Arial"/>
                <w:color w:val="404040" w:themeColor="text1" w:themeTint="BF"/>
                <w:sz w:val="16"/>
                <w:szCs w:val="16"/>
              </w:rPr>
            </w:pPr>
          </w:p>
        </w:tc>
        <w:tc>
          <w:tcPr>
            <w:tcW w:w="9900" w:type="dxa"/>
            <w:tcBorders>
              <w:top w:val="single" w:sz="4" w:space="0" w:color="808080"/>
              <w:left w:val="nil"/>
              <w:bottom w:val="single" w:sz="4" w:space="0" w:color="E1E1E1"/>
              <w:right w:val="nil"/>
            </w:tcBorders>
            <w:shd w:val="clear" w:color="auto" w:fill="FAFAFA"/>
          </w:tcPr>
          <w:p w14:paraId="0CFBFAA2" w14:textId="77777777" w:rsidR="00E14F2A" w:rsidRPr="007F4B89" w:rsidRDefault="00E14F2A" w:rsidP="00E14F2A">
            <w:pPr>
              <w:spacing w:after="0" w:line="240" w:lineRule="auto"/>
              <w:rPr>
                <w:rFonts w:ascii="Calibri" w:eastAsia="Calibri" w:hAnsi="Calibri" w:cs="Arial"/>
                <w:color w:val="404040" w:themeColor="text1" w:themeTint="BF"/>
                <w:sz w:val="16"/>
                <w:szCs w:val="16"/>
              </w:rPr>
            </w:pPr>
          </w:p>
        </w:tc>
        <w:tc>
          <w:tcPr>
            <w:tcW w:w="270" w:type="dxa"/>
            <w:tcBorders>
              <w:top w:val="nil"/>
              <w:left w:val="nil"/>
              <w:bottom w:val="single" w:sz="4" w:space="0" w:color="E1E1E1"/>
              <w:right w:val="single" w:sz="4" w:space="0" w:color="DBDBDB"/>
            </w:tcBorders>
            <w:shd w:val="clear" w:color="auto" w:fill="FAFAFA"/>
          </w:tcPr>
          <w:p w14:paraId="39CAD58B" w14:textId="77777777" w:rsidR="00E14F2A" w:rsidRPr="007F4B89" w:rsidRDefault="00E14F2A" w:rsidP="00E14F2A">
            <w:pPr>
              <w:spacing w:after="0" w:line="240" w:lineRule="auto"/>
              <w:rPr>
                <w:rFonts w:ascii="Calibri" w:eastAsia="Calibri" w:hAnsi="Calibri" w:cs="Arial"/>
                <w:color w:val="404040" w:themeColor="text1" w:themeTint="BF"/>
                <w:sz w:val="16"/>
                <w:szCs w:val="16"/>
              </w:rPr>
            </w:pPr>
          </w:p>
        </w:tc>
      </w:tr>
    </w:tbl>
    <w:p w14:paraId="0169DF62" w14:textId="77777777" w:rsidR="00E14F2A" w:rsidRPr="007F4B89" w:rsidRDefault="00E14F2A" w:rsidP="00E14F2A">
      <w:pPr>
        <w:spacing w:after="0" w:line="240" w:lineRule="auto"/>
        <w:rPr>
          <w:rFonts w:ascii="Calibri" w:eastAsia="Calibri" w:hAnsi="Calibri" w:cs="Arial"/>
          <w:color w:val="404040" w:themeColor="text1" w:themeTint="BF"/>
        </w:rPr>
      </w:pPr>
    </w:p>
    <w:p w14:paraId="77860A78" w14:textId="6E014B01" w:rsidR="00E14F2A" w:rsidRDefault="00E14F2A" w:rsidP="00E14F2A">
      <w:pPr>
        <w:pStyle w:val="NormalWeb"/>
        <w:spacing w:before="0" w:beforeAutospacing="0" w:after="120" w:afterAutospacing="0"/>
        <w:rPr>
          <w:highlight w:val="yellow"/>
        </w:rPr>
      </w:pPr>
    </w:p>
    <w:p w14:paraId="56B1F84D" w14:textId="77777777" w:rsidR="0033274C" w:rsidRDefault="0033274C" w:rsidP="0033274C">
      <w:pPr>
        <w:pStyle w:val="NormalWeb"/>
        <w:spacing w:before="0" w:beforeAutospacing="0" w:after="120" w:afterAutospacing="0"/>
        <w:ind w:left="720"/>
        <w:rPr>
          <w:rFonts w:ascii="Calibri" w:hAnsi="Calibri" w:cs="Calibri"/>
          <w:sz w:val="22"/>
          <w:szCs w:val="22"/>
        </w:rPr>
      </w:pPr>
    </w:p>
    <w:p w14:paraId="048F887A" w14:textId="770BD277" w:rsidR="0033274C" w:rsidRDefault="0033274C" w:rsidP="0033274C">
      <w:pPr>
        <w:rPr>
          <w:rFonts w:ascii="Open Sans" w:hAnsi="Open Sans" w:cs="Open Sans"/>
        </w:rPr>
      </w:pPr>
      <w:r>
        <w:rPr>
          <w:highlight w:val="magenta"/>
        </w:rPr>
        <w:t>Mission 3 - Editor Miss</w:t>
      </w:r>
      <w:r w:rsidRPr="0033274C">
        <w:rPr>
          <w:highlight w:val="magenta"/>
        </w:rPr>
        <w:t>ion: Extract information from a dataset</w:t>
      </w:r>
    </w:p>
    <w:p w14:paraId="19EECA35" w14:textId="67656862" w:rsidR="002F5EB5" w:rsidRDefault="002F5EB5" w:rsidP="002F5EB5">
      <w:pPr>
        <w:rPr>
          <w:rStyle w:val="Strong"/>
          <w:rFonts w:eastAsia="Times New Roman" w:cstheme="minorHAnsi"/>
          <w:szCs w:val="24"/>
        </w:rPr>
      </w:pPr>
      <w:r>
        <w:rPr>
          <w:rStyle w:val="Strong"/>
          <w:rFonts w:eastAsia="Times New Roman" w:cstheme="minorHAnsi"/>
          <w:szCs w:val="24"/>
          <w:highlight w:val="yellow"/>
        </w:rPr>
        <w:t>Mission 3</w:t>
      </w:r>
      <w:r w:rsidRPr="00DF56DB">
        <w:rPr>
          <w:rStyle w:val="Strong"/>
          <w:rFonts w:eastAsia="Times New Roman" w:cstheme="minorHAnsi"/>
          <w:szCs w:val="24"/>
          <w:highlight w:val="yellow"/>
        </w:rPr>
        <w:t xml:space="preserve"> Essential </w:t>
      </w:r>
      <w:r>
        <w:rPr>
          <w:rStyle w:val="Strong"/>
          <w:rFonts w:eastAsia="Times New Roman" w:cstheme="minorHAnsi"/>
          <w:szCs w:val="24"/>
          <w:highlight w:val="yellow"/>
        </w:rPr>
        <w:t>Purpose</w:t>
      </w:r>
      <w:r w:rsidRPr="00DF56DB">
        <w:rPr>
          <w:rStyle w:val="Strong"/>
          <w:rFonts w:eastAsia="Times New Roman" w:cstheme="minorHAnsi"/>
          <w:szCs w:val="24"/>
          <w:highlight w:val="yellow"/>
        </w:rPr>
        <w:t>:</w:t>
      </w:r>
      <w:r w:rsidRPr="00DF56DB">
        <w:rPr>
          <w:rStyle w:val="Strong"/>
          <w:rFonts w:eastAsia="Times New Roman" w:cstheme="minorHAnsi"/>
          <w:szCs w:val="24"/>
        </w:rPr>
        <w:t xml:space="preserve"> </w:t>
      </w:r>
    </w:p>
    <w:p w14:paraId="78D01437" w14:textId="77777777" w:rsidR="002F5EB5" w:rsidRPr="002F5EB5" w:rsidRDefault="002F5EB5" w:rsidP="002F5EB5">
      <w:pPr>
        <w:rPr>
          <w:rStyle w:val="Strong"/>
          <w:b w:val="0"/>
          <w:bCs w:val="0"/>
        </w:rPr>
      </w:pPr>
      <w:r>
        <w:rPr>
          <w:rFonts w:cstheme="minorHAnsi"/>
          <w:color w:val="A6A6A6" w:themeColor="background1" w:themeShade="A6"/>
        </w:rPr>
        <w:t>Repeat this section for every mission.</w:t>
      </w:r>
    </w:p>
    <w:p w14:paraId="61A46E53" w14:textId="77777777" w:rsidR="002F5EB5" w:rsidRPr="00A5669F" w:rsidRDefault="002F5EB5" w:rsidP="002F5EB5">
      <w:pPr>
        <w:pStyle w:val="NormalWeb"/>
        <w:spacing w:before="0" w:beforeAutospacing="0" w:after="120" w:afterAutospacing="0"/>
        <w:rPr>
          <w:rFonts w:asciiTheme="minorHAnsi" w:eastAsiaTheme="minorHAnsi" w:hAnsiTheme="minorHAnsi" w:cstheme="minorBidi"/>
          <w:color w:val="A6A6A6" w:themeColor="background1" w:themeShade="A6"/>
          <w:sz w:val="20"/>
          <w:szCs w:val="22"/>
        </w:rPr>
      </w:pPr>
      <w:r w:rsidRPr="00A5669F">
        <w:rPr>
          <w:rFonts w:asciiTheme="minorHAnsi" w:eastAsiaTheme="minorHAnsi" w:hAnsiTheme="minorHAnsi" w:cstheme="minorBidi"/>
          <w:color w:val="A6A6A6" w:themeColor="background1" w:themeShade="A6"/>
          <w:sz w:val="22"/>
        </w:rPr>
        <w:t>Write the essential question learners should explore during this lesson</w:t>
      </w:r>
      <w:r w:rsidRPr="00F71D0F">
        <w:rPr>
          <w:rFonts w:asciiTheme="minorHAnsi" w:eastAsiaTheme="minorHAnsi" w:hAnsiTheme="minorHAnsi" w:cstheme="minorBidi"/>
          <w:color w:val="A6A6A6" w:themeColor="background1" w:themeShade="A6"/>
          <w:sz w:val="22"/>
          <w:szCs w:val="22"/>
        </w:rPr>
        <w:t>.</w:t>
      </w:r>
      <w:r>
        <w:rPr>
          <w:rFonts w:asciiTheme="minorHAnsi" w:eastAsiaTheme="minorHAnsi" w:hAnsiTheme="minorHAnsi" w:cstheme="minorBidi"/>
          <w:color w:val="A6A6A6" w:themeColor="background1" w:themeShade="A6"/>
          <w:sz w:val="22"/>
          <w:szCs w:val="22"/>
        </w:rPr>
        <w:t xml:space="preserve"> Write the purpose as a question that will be answered throughout the mission.</w:t>
      </w:r>
      <w:r w:rsidRPr="00F71D0F">
        <w:rPr>
          <w:rFonts w:asciiTheme="minorHAnsi" w:eastAsiaTheme="minorHAnsi" w:hAnsiTheme="minorHAnsi" w:cstheme="minorBidi"/>
          <w:color w:val="A6A6A6" w:themeColor="background1" w:themeShade="A6"/>
          <w:sz w:val="22"/>
          <w:szCs w:val="22"/>
        </w:rPr>
        <w:t xml:space="preserve"> Ie. Why is Python important for Machine Learning?</w:t>
      </w:r>
    </w:p>
    <w:p w14:paraId="7C29592A" w14:textId="77777777" w:rsidR="002F5EB5" w:rsidRDefault="002F5EB5" w:rsidP="002F5EB5">
      <w:pPr>
        <w:pStyle w:val="NormalWeb"/>
        <w:spacing w:before="0" w:beforeAutospacing="0" w:after="120" w:afterAutospacing="0"/>
        <w:rPr>
          <w:rFonts w:asciiTheme="minorHAnsi" w:hAnsiTheme="minorHAnsi" w:cstheme="minorHAnsi"/>
          <w:sz w:val="22"/>
          <w:szCs w:val="22"/>
        </w:rPr>
      </w:pPr>
      <w:r>
        <w:rPr>
          <w:rFonts w:asciiTheme="minorHAnsi" w:hAnsiTheme="minorHAnsi" w:cstheme="minorHAnsi"/>
          <w:sz w:val="22"/>
          <w:szCs w:val="22"/>
        </w:rPr>
        <w:t>Write Here:</w:t>
      </w:r>
    </w:p>
    <w:p w14:paraId="51A7714B" w14:textId="77777777" w:rsidR="003A3165" w:rsidRDefault="002F5EB5" w:rsidP="0033274C">
      <w:pPr>
        <w:pStyle w:val="NormalWeb"/>
        <w:spacing w:before="0" w:beforeAutospacing="0" w:after="120" w:afterAutospacing="0"/>
        <w:rPr>
          <w:ins w:id="3031" w:author="RoboGarden Team" w:date="2020-01-23T17:44:00Z"/>
          <w:rFonts w:ascii="Calibri" w:hAnsi="Calibri" w:cs="Calibri"/>
          <w:sz w:val="22"/>
          <w:szCs w:val="22"/>
        </w:rPr>
      </w:pPr>
      <w:r w:rsidRPr="00072BB1">
        <w:rPr>
          <w:rFonts w:ascii="Calibri" w:hAnsi="Calibri" w:cs="Calibri"/>
          <w:sz w:val="22"/>
          <w:szCs w:val="22"/>
        </w:rPr>
        <w:t xml:space="preserve">Programming in Pandas: </w:t>
      </w:r>
      <w:commentRangeStart w:id="3032"/>
      <w:commentRangeStart w:id="3033"/>
      <w:r w:rsidRPr="00072BB1">
        <w:rPr>
          <w:rFonts w:ascii="Calibri" w:hAnsi="Calibri" w:cs="Calibri"/>
          <w:sz w:val="22"/>
          <w:szCs w:val="22"/>
        </w:rPr>
        <w:t>Pandas Data access</w:t>
      </w:r>
      <w:commentRangeEnd w:id="3032"/>
      <w:r w:rsidR="00240631">
        <w:rPr>
          <w:rStyle w:val="CommentReference"/>
          <w:rFonts w:asciiTheme="minorHAnsi" w:eastAsiaTheme="minorHAnsi" w:hAnsiTheme="minorHAnsi" w:cstheme="minorBidi"/>
          <w:color w:val="404040"/>
        </w:rPr>
        <w:commentReference w:id="3032"/>
      </w:r>
      <w:commentRangeEnd w:id="3033"/>
      <w:r w:rsidR="008B3D02">
        <w:rPr>
          <w:rStyle w:val="CommentReference"/>
          <w:rFonts w:asciiTheme="minorHAnsi" w:eastAsiaTheme="minorHAnsi" w:hAnsiTheme="minorHAnsi" w:cstheme="minorBidi"/>
          <w:color w:val="404040"/>
        </w:rPr>
        <w:commentReference w:id="3033"/>
      </w:r>
    </w:p>
    <w:p w14:paraId="28AC1D6E" w14:textId="6E3C5071" w:rsidR="00A960D4" w:rsidRPr="00C62FC2" w:rsidRDefault="00A960D4" w:rsidP="00A960D4">
      <w:pPr>
        <w:rPr>
          <w:color w:val="A6A6A6" w:themeColor="background1" w:themeShade="A6"/>
        </w:rPr>
      </w:pPr>
      <w:r w:rsidRPr="00E666A8">
        <w:rPr>
          <w:rFonts w:ascii="Calibri" w:eastAsia="Times New Roman" w:hAnsi="Calibri" w:cs="Calibri"/>
          <w:color w:val="000000"/>
        </w:rPr>
        <w:t xml:space="preserve">For more information regarding </w:t>
      </w:r>
      <w:commentRangeStart w:id="3034"/>
      <w:commentRangeEnd w:id="3034"/>
      <w:r>
        <w:rPr>
          <w:rStyle w:val="CommentReference"/>
          <w:color w:val="404040"/>
        </w:rPr>
        <w:commentReference w:id="3034"/>
      </w:r>
      <w:r w:rsidRPr="00E666A8">
        <w:rPr>
          <w:rFonts w:ascii="Calibri" w:eastAsia="Times New Roman" w:hAnsi="Calibri" w:cs="Calibri"/>
          <w:color w:val="000000"/>
        </w:rPr>
        <w:t xml:space="preserve">the grading of </w:t>
      </w:r>
      <w:r>
        <w:rPr>
          <w:rFonts w:ascii="Calibri" w:eastAsia="Times New Roman" w:hAnsi="Calibri" w:cs="Calibri"/>
          <w:color w:val="000000"/>
        </w:rPr>
        <w:t xml:space="preserve">the Editor missions </w:t>
      </w:r>
      <w:r w:rsidRPr="00E666A8">
        <w:rPr>
          <w:rFonts w:ascii="Calibri" w:eastAsia="Times New Roman" w:hAnsi="Calibri" w:cs="Calibri"/>
          <w:color w:val="000000"/>
        </w:rPr>
        <w:t>please refer to Module 1 Introduction section</w:t>
      </w:r>
      <w:r w:rsidR="002D22DC">
        <w:rPr>
          <w:rFonts w:ascii="Calibri" w:eastAsia="Times New Roman" w:hAnsi="Calibri" w:cs="Calibri"/>
          <w:color w:val="000000"/>
        </w:rPr>
        <w:t xml:space="preserve"> as well as </w:t>
      </w:r>
      <w:r w:rsidR="002D22DC" w:rsidRPr="007962D9">
        <w:rPr>
          <w:rFonts w:ascii="Calibri" w:eastAsia="Times New Roman" w:hAnsi="Calibri" w:cs="Calibri"/>
          <w:color w:val="4472C4" w:themeColor="accent1"/>
          <w:u w:val="single"/>
        </w:rPr>
        <w:t xml:space="preserve">the </w:t>
      </w:r>
      <w:del w:id="3035" w:author="Chantelle Dubois Nishiyama" w:date="2020-02-26T20:35:00Z">
        <w:r w:rsidR="002D22DC" w:rsidRPr="007962D9" w:rsidDel="00A17CD2">
          <w:rPr>
            <w:rFonts w:ascii="Calibri" w:eastAsia="Times New Roman" w:hAnsi="Calibri" w:cs="Calibri"/>
            <w:color w:val="4472C4" w:themeColor="accent1"/>
            <w:u w:val="single"/>
          </w:rPr>
          <w:delText>orientation</w:delText>
        </w:r>
      </w:del>
      <w:ins w:id="3036" w:author="Chantelle Dubois Nishiyama" w:date="2020-02-26T20:35:00Z">
        <w:r w:rsidR="00A17CD2">
          <w:rPr>
            <w:rFonts w:ascii="Calibri" w:eastAsia="Times New Roman" w:hAnsi="Calibri" w:cs="Calibri"/>
            <w:color w:val="4472C4" w:themeColor="accent1"/>
            <w:u w:val="single"/>
          </w:rPr>
          <w:t>Orientation</w:t>
        </w:r>
      </w:ins>
      <w:r w:rsidR="002D22DC" w:rsidRPr="00E666A8">
        <w:rPr>
          <w:rFonts w:ascii="Calibri" w:eastAsia="Times New Roman" w:hAnsi="Calibri" w:cs="Calibri"/>
          <w:color w:val="000000"/>
        </w:rPr>
        <w:t>.</w:t>
      </w:r>
    </w:p>
    <w:p w14:paraId="11737662" w14:textId="3A3A65AC" w:rsidR="0033274C" w:rsidDel="003A3165" w:rsidRDefault="0033274C" w:rsidP="0033274C">
      <w:pPr>
        <w:pStyle w:val="NormalWeb"/>
        <w:spacing w:before="0" w:beforeAutospacing="0" w:after="120" w:afterAutospacing="0"/>
        <w:rPr>
          <w:del w:id="3037" w:author="RoboGarden Team" w:date="2020-01-23T17:44:00Z"/>
          <w:rFonts w:ascii="Calibri" w:hAnsi="Calibri" w:cs="Calibri"/>
          <w:sz w:val="22"/>
          <w:szCs w:val="22"/>
        </w:rPr>
      </w:pPr>
    </w:p>
    <w:p w14:paraId="1AC620CA" w14:textId="58A1DBAD" w:rsidR="008B6276" w:rsidRDefault="008B6276" w:rsidP="008B6276">
      <w:pPr>
        <w:spacing w:after="0" w:line="240" w:lineRule="auto"/>
        <w:rPr>
          <w:color w:val="404040" w:themeColor="text1" w:themeTint="BF"/>
        </w:rPr>
      </w:pPr>
    </w:p>
    <w:p w14:paraId="357A9237" w14:textId="711CCE0B" w:rsidR="00C4285C" w:rsidRPr="005E2335" w:rsidRDefault="00C4285C" w:rsidP="00FA14C2">
      <w:pPr>
        <w:spacing w:after="0" w:line="240" w:lineRule="auto"/>
        <w:rPr>
          <w:rFonts w:ascii="Calibri" w:hAnsi="Calibri" w:cs="Calibri"/>
          <w:b/>
          <w:bCs/>
        </w:rPr>
      </w:pPr>
      <w:r w:rsidRPr="005E2335">
        <w:rPr>
          <w:rFonts w:ascii="Calibri" w:hAnsi="Calibri" w:cs="Calibri"/>
          <w:b/>
          <w:bCs/>
          <w:highlight w:val="yellow"/>
        </w:rPr>
        <w:t xml:space="preserve">Mission </w:t>
      </w:r>
      <w:r>
        <w:rPr>
          <w:rFonts w:ascii="Calibri" w:hAnsi="Calibri" w:cs="Calibri"/>
          <w:b/>
          <w:bCs/>
          <w:highlight w:val="yellow"/>
        </w:rPr>
        <w:t>3</w:t>
      </w:r>
      <w:r w:rsidRPr="005E2335">
        <w:rPr>
          <w:rFonts w:ascii="Calibri" w:hAnsi="Calibri" w:cs="Calibri"/>
          <w:b/>
          <w:bCs/>
          <w:highlight w:val="yellow"/>
        </w:rPr>
        <w:t xml:space="preserve"> </w:t>
      </w:r>
      <w:r w:rsidR="00FA14C2">
        <w:rPr>
          <w:rFonts w:ascii="Calibri" w:hAnsi="Calibri" w:cs="Calibri"/>
          <w:b/>
          <w:bCs/>
        </w:rPr>
        <w:t>Instructions</w:t>
      </w:r>
      <w:commentRangeStart w:id="3038"/>
      <w:commentRangeEnd w:id="3038"/>
      <w:r>
        <w:rPr>
          <w:rStyle w:val="CommentReference"/>
        </w:rPr>
        <w:commentReference w:id="3038"/>
      </w:r>
      <w:commentRangeStart w:id="3039"/>
      <w:commentRangeEnd w:id="3039"/>
      <w:r w:rsidR="00FA14C2">
        <w:rPr>
          <w:rStyle w:val="CommentReference"/>
          <w:color w:val="404040"/>
        </w:rPr>
        <w:commentReference w:id="3039"/>
      </w:r>
      <w:r w:rsidRPr="005E2335">
        <w:rPr>
          <w:rFonts w:ascii="Calibri" w:hAnsi="Calibri" w:cs="Calibri"/>
          <w:b/>
          <w:bCs/>
          <w:highlight w:val="yellow"/>
        </w:rPr>
        <w:t>:</w:t>
      </w:r>
    </w:p>
    <w:p w14:paraId="54756545" w14:textId="36BAF7B6" w:rsidR="00C4285C" w:rsidRDefault="00C4285C" w:rsidP="008B6276">
      <w:pPr>
        <w:spacing w:after="0" w:line="240" w:lineRule="auto"/>
        <w:rPr>
          <w:color w:val="404040" w:themeColor="text1" w:themeTint="BF"/>
        </w:rPr>
      </w:pPr>
    </w:p>
    <w:p w14:paraId="3DBDCD52" w14:textId="559BA26C" w:rsidR="00C4285C" w:rsidRDefault="00C4285C">
      <w:pPr>
        <w:tabs>
          <w:tab w:val="left" w:pos="1260"/>
        </w:tabs>
        <w:spacing w:after="0" w:line="240" w:lineRule="auto"/>
        <w:rPr>
          <w:color w:val="404040" w:themeColor="text1" w:themeTint="BF"/>
        </w:rPr>
        <w:pPrChange w:id="3040" w:author="Fatemeh Yazdanbakhsh Poodeh" w:date="2020-01-28T23:45:00Z">
          <w:pPr>
            <w:spacing w:after="0" w:line="240" w:lineRule="auto"/>
          </w:pPr>
        </w:pPrChange>
      </w:pPr>
      <w:commentRangeStart w:id="3041"/>
      <w:commentRangeEnd w:id="3041"/>
      <w:r>
        <w:rPr>
          <w:rStyle w:val="CommentReference"/>
        </w:rPr>
        <w:lastRenderedPageBreak/>
        <w:commentReference w:id="3041"/>
      </w:r>
      <w:ins w:id="3042" w:author="Fatemeh Yazdanbakhsh Poodeh" w:date="2020-01-28T23:45:00Z">
        <w:r w:rsidR="00CE5BFC">
          <w:rPr>
            <w:color w:val="404040" w:themeColor="text1" w:themeTint="BF"/>
          </w:rPr>
          <w:tab/>
        </w:r>
      </w:ins>
    </w:p>
    <w:p w14:paraId="7DF6B6A2" w14:textId="67DD4568" w:rsidR="00CE5BFC" w:rsidRPr="00CE5BFC" w:rsidRDefault="00CE5BFC" w:rsidP="008B6276">
      <w:pPr>
        <w:pStyle w:val="Heading2"/>
        <w:rPr>
          <w:ins w:id="3043" w:author="Fatemeh Yazdanbakhsh Poodeh" w:date="2020-01-28T23:45:00Z"/>
          <w:color w:val="000000" w:themeColor="text1"/>
          <w:rPrChange w:id="3044" w:author="Fatemeh Yazdanbakhsh Poodeh" w:date="2020-01-28T23:48:00Z">
            <w:rPr>
              <w:ins w:id="3045" w:author="Fatemeh Yazdanbakhsh Poodeh" w:date="2020-01-28T23:45:00Z"/>
            </w:rPr>
          </w:rPrChange>
        </w:rPr>
      </w:pPr>
      <w:commentRangeStart w:id="3046"/>
      <w:commentRangeStart w:id="3047"/>
      <w:ins w:id="3048" w:author="Fatemeh Yazdanbakhsh Poodeh" w:date="2020-01-28T23:45:00Z">
        <w:r w:rsidRPr="00CE5BFC">
          <w:rPr>
            <w:color w:val="000000" w:themeColor="text1"/>
            <w:rPrChange w:id="3049" w:author="Fatemeh Yazdanbakhsh Poodeh" w:date="2020-01-28T23:48:00Z">
              <w:rPr/>
            </w:rPrChange>
          </w:rPr>
          <w:t>In this mission</w:t>
        </w:r>
      </w:ins>
      <w:ins w:id="3050" w:author="Chantelle Dubois Nishiyama" w:date="2020-02-19T21:47:00Z">
        <w:r w:rsidR="00ED4042">
          <w:rPr>
            <w:color w:val="000000" w:themeColor="text1"/>
          </w:rPr>
          <w:t>,</w:t>
        </w:r>
      </w:ins>
      <w:ins w:id="3051" w:author="Fatemeh Yazdanbakhsh Poodeh" w:date="2020-01-28T23:45:00Z">
        <w:r w:rsidRPr="00CE5BFC">
          <w:rPr>
            <w:color w:val="000000" w:themeColor="text1"/>
            <w:rPrChange w:id="3052" w:author="Fatemeh Yazdanbakhsh Poodeh" w:date="2020-01-28T23:48:00Z">
              <w:rPr/>
            </w:rPrChange>
          </w:rPr>
          <w:t xml:space="preserve"> you will work</w:t>
        </w:r>
      </w:ins>
      <w:ins w:id="3053" w:author="Fatemeh Yazdanbakhsh Poodeh" w:date="2020-01-28T23:47:00Z">
        <w:r w:rsidRPr="00CE5BFC">
          <w:rPr>
            <w:color w:val="000000" w:themeColor="text1"/>
            <w:rPrChange w:id="3054" w:author="Fatemeh Yazdanbakhsh Poodeh" w:date="2020-01-28T23:48:00Z">
              <w:rPr/>
            </w:rPrChange>
          </w:rPr>
          <w:t xml:space="preserve"> with</w:t>
        </w:r>
      </w:ins>
      <w:ins w:id="3055" w:author="Fatemeh Yazdanbakhsh Poodeh" w:date="2020-01-28T23:45:00Z">
        <w:r w:rsidRPr="00CE5BFC">
          <w:rPr>
            <w:color w:val="000000" w:themeColor="text1"/>
            <w:rPrChange w:id="3056" w:author="Fatemeh Yazdanbakhsh Poodeh" w:date="2020-01-28T23:48:00Z">
              <w:rPr/>
            </w:rPrChange>
          </w:rPr>
          <w:t xml:space="preserve"> </w:t>
        </w:r>
      </w:ins>
      <w:ins w:id="3057" w:author="Chantelle Dubois Nishiyama" w:date="2020-02-19T21:47:00Z">
        <w:r w:rsidR="00ED4042">
          <w:rPr>
            <w:color w:val="000000" w:themeColor="text1"/>
          </w:rPr>
          <w:t xml:space="preserve">the </w:t>
        </w:r>
      </w:ins>
      <w:ins w:id="3058" w:author="Fatemeh Yazdanbakhsh Poodeh" w:date="2020-01-28T23:45:00Z">
        <w:r w:rsidRPr="00CE5BFC">
          <w:rPr>
            <w:color w:val="000000" w:themeColor="text1"/>
            <w:rPrChange w:id="3059" w:author="Fatemeh Yazdanbakhsh Poodeh" w:date="2020-01-28T23:48:00Z">
              <w:rPr/>
            </w:rPrChange>
          </w:rPr>
          <w:t>Iris dataset and will practice how to extract</w:t>
        </w:r>
      </w:ins>
      <w:ins w:id="3060" w:author="Fatemeh Yazdanbakhsh Poodeh" w:date="2020-01-28T23:47:00Z">
        <w:r w:rsidRPr="00CE5BFC">
          <w:rPr>
            <w:color w:val="000000" w:themeColor="text1"/>
            <w:rPrChange w:id="3061" w:author="Fatemeh Yazdanbakhsh Poodeh" w:date="2020-01-28T23:48:00Z">
              <w:rPr/>
            </w:rPrChange>
          </w:rPr>
          <w:t xml:space="preserve"> and use</w:t>
        </w:r>
      </w:ins>
      <w:ins w:id="3062" w:author="Fatemeh Yazdanbakhsh Poodeh" w:date="2020-01-28T23:45:00Z">
        <w:r w:rsidRPr="00CE5BFC">
          <w:rPr>
            <w:color w:val="000000" w:themeColor="text1"/>
            <w:rPrChange w:id="3063" w:author="Fatemeh Yazdanbakhsh Poodeh" w:date="2020-01-28T23:48:00Z">
              <w:rPr/>
            </w:rPrChange>
          </w:rPr>
          <w:t xml:space="preserve"> information from </w:t>
        </w:r>
      </w:ins>
      <w:ins w:id="3064" w:author="Fatemeh Yazdanbakhsh Poodeh" w:date="2020-01-28T23:47:00Z">
        <w:r w:rsidRPr="00CE5BFC">
          <w:rPr>
            <w:color w:val="000000" w:themeColor="text1"/>
            <w:rPrChange w:id="3065" w:author="Fatemeh Yazdanbakhsh Poodeh" w:date="2020-01-28T23:48:00Z">
              <w:rPr/>
            </w:rPrChange>
          </w:rPr>
          <w:t>a dataset.</w:t>
        </w:r>
      </w:ins>
      <w:commentRangeEnd w:id="3046"/>
      <w:ins w:id="3066" w:author="Fatemeh Yazdanbakhsh Poodeh" w:date="2020-01-28T23:48:00Z">
        <w:r>
          <w:rPr>
            <w:rStyle w:val="CommentReference"/>
            <w:rFonts w:asciiTheme="minorHAnsi" w:eastAsiaTheme="minorHAnsi" w:hAnsiTheme="minorHAnsi" w:cstheme="minorBidi"/>
            <w:color w:val="404040"/>
          </w:rPr>
          <w:commentReference w:id="3046"/>
        </w:r>
      </w:ins>
      <w:commentRangeEnd w:id="3047"/>
      <w:r w:rsidR="00C27679">
        <w:rPr>
          <w:rStyle w:val="CommentReference"/>
          <w:rFonts w:asciiTheme="minorHAnsi" w:eastAsiaTheme="minorHAnsi" w:hAnsiTheme="minorHAnsi" w:cstheme="minorBidi"/>
          <w:color w:val="404040"/>
        </w:rPr>
        <w:commentReference w:id="3047"/>
      </w:r>
    </w:p>
    <w:p w14:paraId="3DE4A61F" w14:textId="77777777" w:rsidR="008B6276" w:rsidRDefault="008B6276" w:rsidP="008B6276">
      <w:pPr>
        <w:pStyle w:val="Heading2"/>
      </w:pPr>
      <w:r>
        <w:t>Instructions</w:t>
      </w:r>
    </w:p>
    <w:tbl>
      <w:tblPr>
        <w:tblW w:w="10440" w:type="dxa"/>
        <w:tblInd w:w="-5" w:type="dxa"/>
        <w:tblBorders>
          <w:top w:val="single" w:sz="4" w:space="0" w:color="DBDBDB"/>
          <w:left w:val="single" w:sz="4" w:space="0" w:color="DBDBDB"/>
          <w:bottom w:val="single" w:sz="4" w:space="0" w:color="DBDBDB"/>
          <w:right w:val="single" w:sz="4" w:space="0" w:color="DBDBDB"/>
          <w:insideH w:val="nil"/>
          <w:insideV w:val="nil"/>
        </w:tblBorders>
        <w:tblLayout w:type="fixed"/>
        <w:tblLook w:val="0400" w:firstRow="0" w:lastRow="0" w:firstColumn="0" w:lastColumn="0" w:noHBand="0" w:noVBand="1"/>
        <w:tblPrChange w:id="3067" w:author="Guest User" w:date="2020-01-27T09:55:00Z">
          <w:tblPr>
            <w:tblW w:w="10440" w:type="dxa"/>
            <w:tblInd w:w="-5" w:type="dxa"/>
            <w:tblBorders>
              <w:top w:val="single" w:sz="4" w:space="0" w:color="DBDBDB"/>
              <w:left w:val="single" w:sz="4" w:space="0" w:color="DBDBDB"/>
              <w:bottom w:val="single" w:sz="4" w:space="0" w:color="DBDBDB"/>
              <w:right w:val="single" w:sz="4" w:space="0" w:color="DBDBDB"/>
              <w:insideH w:val="nil"/>
              <w:insideV w:val="nil"/>
            </w:tblBorders>
            <w:tblLayout w:type="fixed"/>
            <w:tblLook w:val="0400" w:firstRow="0" w:lastRow="0" w:firstColumn="0" w:lastColumn="0" w:noHBand="0" w:noVBand="1"/>
          </w:tblPr>
        </w:tblPrChange>
      </w:tblPr>
      <w:tblGrid>
        <w:gridCol w:w="270"/>
        <w:gridCol w:w="1440"/>
        <w:gridCol w:w="2520"/>
        <w:gridCol w:w="2052"/>
        <w:gridCol w:w="3888"/>
        <w:gridCol w:w="15"/>
        <w:gridCol w:w="255"/>
        <w:tblGridChange w:id="3068">
          <w:tblGrid>
            <w:gridCol w:w="360"/>
            <w:gridCol w:w="360"/>
            <w:gridCol w:w="360"/>
            <w:gridCol w:w="360"/>
            <w:gridCol w:w="360"/>
            <w:gridCol w:w="360"/>
            <w:gridCol w:w="360"/>
          </w:tblGrid>
        </w:tblGridChange>
      </w:tblGrid>
      <w:tr w:rsidR="008B6276" w14:paraId="38278BCA" w14:textId="77777777" w:rsidTr="007BD5E4">
        <w:tc>
          <w:tcPr>
            <w:tcW w:w="10440" w:type="dxa"/>
            <w:gridSpan w:val="7"/>
            <w:tcBorders>
              <w:top w:val="single" w:sz="4" w:space="0" w:color="DBDBDB" w:themeColor="accent3" w:themeTint="66"/>
              <w:left w:val="single" w:sz="4" w:space="0" w:color="DBDBDB" w:themeColor="accent3" w:themeTint="66"/>
              <w:bottom w:val="nil"/>
              <w:right w:val="single" w:sz="4" w:space="0" w:color="DBDBDB" w:themeColor="accent3" w:themeTint="66"/>
            </w:tcBorders>
            <w:shd w:val="clear" w:color="auto" w:fill="FAFAFA"/>
            <w:tcPrChange w:id="3069" w:author="Guest User" w:date="2020-01-27T09:55:00Z">
              <w:tcPr>
                <w:tcW w:w="10440" w:type="dxa"/>
                <w:gridSpan w:val="7"/>
                <w:tcBorders>
                  <w:top w:val="single" w:sz="4" w:space="0" w:color="DBDBDB"/>
                  <w:left w:val="single" w:sz="4" w:space="0" w:color="DBDBDB"/>
                  <w:bottom w:val="nil"/>
                  <w:right w:val="single" w:sz="4" w:space="0" w:color="DBDBDB"/>
                </w:tcBorders>
                <w:shd w:val="clear" w:color="auto" w:fill="FAFAFA"/>
              </w:tcPr>
            </w:tcPrChange>
          </w:tcPr>
          <w:p w14:paraId="07C5CAB5" w14:textId="77777777" w:rsidR="008B6276" w:rsidRDefault="008B6276" w:rsidP="008B6276">
            <w:r>
              <w:t>To complete this mission, p</w:t>
            </w:r>
            <w:commentRangeStart w:id="3070"/>
            <w:commentRangeStart w:id="3071"/>
            <w:r>
              <w:t>erform the following task:</w:t>
            </w:r>
            <w:commentRangeEnd w:id="3070"/>
            <w:r>
              <w:rPr>
                <w:rStyle w:val="CommentReference"/>
              </w:rPr>
              <w:commentReference w:id="3070"/>
            </w:r>
            <w:commentRangeEnd w:id="3071"/>
            <w:r w:rsidR="00B570BE">
              <w:rPr>
                <w:rStyle w:val="CommentReference"/>
                <w:color w:val="404040"/>
              </w:rPr>
              <w:commentReference w:id="3071"/>
            </w:r>
          </w:p>
          <w:p w14:paraId="49FE3441" w14:textId="77777777" w:rsidR="008B6276" w:rsidRDefault="008B6276" w:rsidP="008B6276"/>
        </w:tc>
      </w:tr>
      <w:tr w:rsidR="008B6276" w14:paraId="5A7E8DCC" w14:textId="77777777" w:rsidTr="007BD5E4">
        <w:trPr>
          <w:trHeight w:val="820"/>
        </w:trPr>
        <w:tc>
          <w:tcPr>
            <w:tcW w:w="270" w:type="dxa"/>
            <w:tcBorders>
              <w:top w:val="nil"/>
              <w:left w:val="single" w:sz="4" w:space="0" w:color="DBDBDB" w:themeColor="accent3" w:themeTint="66"/>
              <w:bottom w:val="nil"/>
              <w:right w:val="nil"/>
            </w:tcBorders>
            <w:shd w:val="clear" w:color="auto" w:fill="FAFAFA"/>
            <w:tcPrChange w:id="3072" w:author="Guest User" w:date="2020-01-27T09:55:00Z">
              <w:tcPr>
                <w:tcW w:w="270" w:type="dxa"/>
                <w:tcBorders>
                  <w:top w:val="nil"/>
                  <w:left w:val="single" w:sz="4" w:space="0" w:color="DBDBDB"/>
                  <w:bottom w:val="nil"/>
                  <w:right w:val="nil"/>
                </w:tcBorders>
                <w:shd w:val="clear" w:color="auto" w:fill="FAFAFA"/>
              </w:tcPr>
            </w:tcPrChange>
          </w:tcPr>
          <w:p w14:paraId="602A869E" w14:textId="77777777" w:rsidR="008B6276" w:rsidRDefault="008B6276" w:rsidP="008B6276"/>
        </w:tc>
        <w:tc>
          <w:tcPr>
            <w:tcW w:w="1440" w:type="dxa"/>
            <w:tcBorders>
              <w:top w:val="nil"/>
              <w:left w:val="nil"/>
              <w:bottom w:val="nil"/>
              <w:right w:val="nil"/>
            </w:tcBorders>
            <w:shd w:val="clear" w:color="auto" w:fill="11143F"/>
            <w:vAlign w:val="center"/>
            <w:hideMark/>
            <w:tcPrChange w:id="3073" w:author="Guest User" w:date="2020-01-27T09:55:00Z">
              <w:tcPr>
                <w:tcW w:w="1440" w:type="dxa"/>
                <w:tcBorders>
                  <w:top w:val="nil"/>
                  <w:left w:val="nil"/>
                  <w:bottom w:val="nil"/>
                  <w:right w:val="nil"/>
                </w:tcBorders>
                <w:shd w:val="clear" w:color="auto" w:fill="11143F"/>
                <w:hideMark/>
              </w:tcPr>
            </w:tcPrChange>
          </w:tcPr>
          <w:p w14:paraId="5A7B4B1D" w14:textId="77777777" w:rsidR="008B6276" w:rsidRDefault="008B6276" w:rsidP="008B6276">
            <w:pPr>
              <w:jc w:val="center"/>
              <w:rPr>
                <w:rFonts w:ascii="Open Sans Semibold" w:eastAsia="Open Sans Semibold" w:hAnsi="Open Sans Semibold" w:cs="Open Sans Semibold"/>
                <w:color w:val="FFFFFF"/>
                <w:sz w:val="28"/>
                <w:szCs w:val="28"/>
              </w:rPr>
            </w:pPr>
            <w:r>
              <w:rPr>
                <w:rFonts w:ascii="Open Sans Semibold" w:eastAsia="Open Sans Semibold" w:hAnsi="Open Sans Semibold" w:cs="Open Sans Semibold"/>
                <w:color w:val="FFFFFF"/>
                <w:sz w:val="28"/>
                <w:szCs w:val="28"/>
              </w:rPr>
              <w:t>Step 1</w:t>
            </w:r>
          </w:p>
        </w:tc>
        <w:tc>
          <w:tcPr>
            <w:tcW w:w="8460" w:type="dxa"/>
            <w:gridSpan w:val="3"/>
            <w:tcBorders>
              <w:top w:val="nil"/>
              <w:left w:val="nil"/>
              <w:bottom w:val="nil"/>
              <w:right w:val="nil"/>
            </w:tcBorders>
            <w:shd w:val="clear" w:color="auto" w:fill="E5E5E5"/>
            <w:vAlign w:val="center"/>
            <w:tcPrChange w:id="3074" w:author="Guest User" w:date="2020-01-27T09:55:00Z">
              <w:tcPr>
                <w:tcW w:w="8460" w:type="dxa"/>
                <w:gridSpan w:val="3"/>
                <w:tcBorders>
                  <w:top w:val="nil"/>
                  <w:left w:val="nil"/>
                  <w:bottom w:val="nil"/>
                  <w:right w:val="nil"/>
                </w:tcBorders>
                <w:shd w:val="clear" w:color="auto" w:fill="E5E5E5"/>
              </w:tcPr>
            </w:tcPrChange>
          </w:tcPr>
          <w:p w14:paraId="46FD9112" w14:textId="435FB3DD" w:rsidR="008B6276" w:rsidRDefault="008B6276" w:rsidP="008B6276">
            <w:pPr>
              <w:spacing w:before="180" w:after="180" w:line="240" w:lineRule="auto"/>
              <w:rPr>
                <w:rFonts w:ascii="Times New Roman" w:eastAsia="Times New Roman" w:hAnsi="Times New Roman" w:cs="Times New Roman"/>
                <w:sz w:val="24"/>
                <w:szCs w:val="24"/>
              </w:rPr>
            </w:pPr>
            <w:r>
              <w:rPr>
                <w:rFonts w:ascii="Cambria" w:eastAsia="Times New Roman" w:hAnsi="Cambria" w:cs="Times New Roman"/>
                <w:color w:val="000000"/>
                <w:sz w:val="24"/>
                <w:szCs w:val="24"/>
              </w:rPr>
              <w:t xml:space="preserve">Another rather popular built-in dataset is the </w:t>
            </w:r>
            <w:r w:rsidR="00E14304">
              <w:fldChar w:fldCharType="begin"/>
            </w:r>
            <w:r w:rsidR="00E14304">
              <w:instrText xml:space="preserve"> HYPERLINK "https://scikit-learn.org/stable/datasets/index.html" \l "iris-dataset" </w:instrText>
            </w:r>
            <w:r w:rsidR="00E14304">
              <w:fldChar w:fldCharType="separate"/>
            </w:r>
            <w:r>
              <w:rPr>
                <w:rStyle w:val="Hyperlink"/>
                <w:rFonts w:ascii="Cambria" w:hAnsi="Cambria" w:cs="Times New Roman"/>
                <w:color w:val="4F81BD"/>
                <w:sz w:val="24"/>
                <w:szCs w:val="24"/>
              </w:rPr>
              <w:t>Iris dataset</w:t>
            </w:r>
            <w:r w:rsidR="00E14304">
              <w:rPr>
                <w:rStyle w:val="Hyperlink"/>
                <w:rFonts w:ascii="Cambria" w:hAnsi="Cambria" w:cs="Times New Roman"/>
                <w:color w:val="4F81BD"/>
                <w:sz w:val="24"/>
                <w:szCs w:val="24"/>
              </w:rPr>
              <w:fldChar w:fldCharType="end"/>
            </w:r>
            <w:r>
              <w:rPr>
                <w:rFonts w:ascii="Cambria" w:eastAsia="Times New Roman" w:hAnsi="Cambria" w:cs="Times New Roman"/>
                <w:color w:val="000000"/>
                <w:sz w:val="24"/>
                <w:szCs w:val="24"/>
              </w:rPr>
              <w:t xml:space="preserve">. </w:t>
            </w:r>
            <w:del w:id="3075" w:author="Chantelle Dubois Nishiyama" w:date="2020-02-26T19:35:00Z">
              <w:r w:rsidDel="00090ABD">
                <w:rPr>
                  <w:rFonts w:ascii="Cambria" w:eastAsia="Times New Roman" w:hAnsi="Cambria" w:cs="Times New Roman"/>
                  <w:color w:val="000000"/>
                  <w:sz w:val="24"/>
                  <w:szCs w:val="24"/>
                </w:rPr>
                <w:delText>Let's</w:delText>
              </w:r>
            </w:del>
            <w:ins w:id="3076" w:author="Chantelle Dubois Nishiyama" w:date="2020-02-26T19:35:00Z">
              <w:r w:rsidR="00090ABD">
                <w:rPr>
                  <w:rFonts w:ascii="Cambria" w:eastAsia="Times New Roman" w:hAnsi="Cambria" w:cs="Times New Roman"/>
                  <w:color w:val="000000"/>
                  <w:sz w:val="24"/>
                  <w:szCs w:val="24"/>
                </w:rPr>
                <w:t>Let us</w:t>
              </w:r>
            </w:ins>
            <w:r>
              <w:rPr>
                <w:rFonts w:ascii="Cambria" w:eastAsia="Times New Roman" w:hAnsi="Cambria" w:cs="Times New Roman"/>
                <w:color w:val="000000"/>
                <w:sz w:val="24"/>
                <w:szCs w:val="24"/>
              </w:rPr>
              <w:t xml:space="preserve"> load it! The Iris dataset contains information about 3 types of </w:t>
            </w:r>
            <w:commentRangeStart w:id="3077"/>
            <w:commentRangeStart w:id="3078"/>
            <w:r>
              <w:rPr>
                <w:rFonts w:ascii="Cambria" w:eastAsia="Times New Roman" w:hAnsi="Cambria" w:cs="Times New Roman"/>
                <w:color w:val="000000"/>
                <w:sz w:val="24"/>
                <w:szCs w:val="24"/>
              </w:rPr>
              <w:t>the iris</w:t>
            </w:r>
            <w:ins w:id="3079" w:author="Fatemeh Yazdanbakhsh Poodeh" w:date="2020-01-28T23:51:00Z">
              <w:r w:rsidR="00CE5BFC">
                <w:rPr>
                  <w:rFonts w:ascii="Cambria" w:eastAsia="Times New Roman" w:hAnsi="Cambria" w:cs="Times New Roman"/>
                  <w:color w:val="000000"/>
                  <w:sz w:val="24"/>
                  <w:szCs w:val="24"/>
                </w:rPr>
                <w:t xml:space="preserve">In </w:t>
              </w:r>
            </w:ins>
            <w:r>
              <w:rPr>
                <w:rFonts w:ascii="Cambria" w:eastAsia="Times New Roman" w:hAnsi="Cambria" w:cs="Times New Roman"/>
                <w:color w:val="000000"/>
                <w:sz w:val="24"/>
                <w:szCs w:val="24"/>
              </w:rPr>
              <w:t xml:space="preserve"> plant</w:t>
            </w:r>
            <w:commentRangeEnd w:id="3077"/>
            <w:r w:rsidR="00240631">
              <w:rPr>
                <w:rStyle w:val="CommentReference"/>
                <w:color w:val="404040"/>
              </w:rPr>
              <w:commentReference w:id="3077"/>
            </w:r>
            <w:commentRangeEnd w:id="3078"/>
            <w:r w:rsidR="008B3D02">
              <w:rPr>
                <w:rStyle w:val="CommentReference"/>
                <w:color w:val="404040"/>
              </w:rPr>
              <w:commentReference w:id="3078"/>
            </w:r>
            <w:r>
              <w:rPr>
                <w:rFonts w:ascii="Cambria" w:eastAsia="Times New Roman" w:hAnsi="Cambria" w:cs="Times New Roman"/>
                <w:color w:val="000000"/>
                <w:sz w:val="24"/>
                <w:szCs w:val="24"/>
              </w:rPr>
              <w:t>. The dataset contains 150 data tuples and their corresponding target labels. Each tuple consists of 4 attributes about a certain plant; sepal length, sepal width, petal length and petal width (all in cm units) in that order. The target label is an integer 0, 1 or 2 representing the tuple's classification as an Iris-Setosa, an Iris-Versicolor or an Iris-Virginica, respectively.</w:t>
            </w:r>
          </w:p>
          <w:p w14:paraId="08B32AD8" w14:textId="77777777" w:rsidR="008B6276" w:rsidRDefault="008B6276" w:rsidP="008B6276">
            <w:pPr>
              <w:spacing w:before="180" w:after="180" w:line="240" w:lineRule="auto"/>
              <w:rPr>
                <w:rFonts w:ascii="Times New Roman" w:eastAsia="Times New Roman" w:hAnsi="Times New Roman" w:cs="Times New Roman"/>
                <w:sz w:val="24"/>
                <w:szCs w:val="24"/>
              </w:rPr>
            </w:pPr>
            <w:r>
              <w:rPr>
                <w:rFonts w:ascii="Cambria" w:eastAsia="Times New Roman" w:hAnsi="Cambria" w:cs="Times New Roman"/>
                <w:color w:val="000000"/>
                <w:sz w:val="24"/>
                <w:szCs w:val="24"/>
              </w:rPr>
              <w:t>Your code should perform the following tasks to complete this mission:</w:t>
            </w:r>
          </w:p>
          <w:p w14:paraId="5C7F68FF" w14:textId="77777777" w:rsidR="008B6276" w:rsidRPr="00ED4042" w:rsidRDefault="008B6276">
            <w:pPr>
              <w:pStyle w:val="ListParagraph"/>
              <w:numPr>
                <w:ilvl w:val="0"/>
                <w:numId w:val="122"/>
              </w:numPr>
              <w:spacing w:after="200" w:line="240" w:lineRule="auto"/>
              <w:textAlignment w:val="baseline"/>
              <w:rPr>
                <w:rFonts w:ascii="Cambria" w:eastAsia="Times New Roman" w:hAnsi="Cambria" w:cs="Times New Roman"/>
                <w:color w:val="000000"/>
                <w:sz w:val="24"/>
                <w:szCs w:val="24"/>
                <w:rPrChange w:id="3080" w:author="Chantelle Dubois Nishiyama" w:date="2020-02-19T21:48:00Z">
                  <w:rPr/>
                </w:rPrChange>
              </w:rPr>
              <w:pPrChange w:id="3081" w:author="Chantelle Dubois Nishiyama" w:date="2020-02-19T21:48:00Z">
                <w:pPr>
                  <w:numPr>
                    <w:numId w:val="29"/>
                  </w:numPr>
                  <w:tabs>
                    <w:tab w:val="num" w:pos="720"/>
                  </w:tabs>
                  <w:spacing w:after="200" w:line="240" w:lineRule="auto"/>
                  <w:ind w:left="360" w:hanging="360"/>
                  <w:textAlignment w:val="baseline"/>
                </w:pPr>
              </w:pPrChange>
            </w:pPr>
            <w:r w:rsidRPr="00ED4042">
              <w:rPr>
                <w:rFonts w:ascii="Cambria" w:eastAsia="Times New Roman" w:hAnsi="Cambria" w:cs="Times New Roman"/>
                <w:color w:val="000000"/>
                <w:sz w:val="24"/>
                <w:szCs w:val="24"/>
                <w:rPrChange w:id="3082" w:author="Chantelle Dubois Nishiyama" w:date="2020-02-19T21:48:00Z">
                  <w:rPr/>
                </w:rPrChange>
              </w:rPr>
              <w:t xml:space="preserve">Load the Iris dataset from </w:t>
            </w:r>
            <w:r w:rsidRPr="00ED4042">
              <w:rPr>
                <w:rFonts w:ascii="Consolas" w:eastAsia="Times New Roman" w:hAnsi="Consolas" w:cs="Times New Roman"/>
                <w:color w:val="000000"/>
                <w:rPrChange w:id="3083" w:author="Chantelle Dubois Nishiyama" w:date="2020-02-19T21:48:00Z">
                  <w:rPr>
                    <w:rFonts w:ascii="Consolas" w:hAnsi="Consolas"/>
                  </w:rPr>
                </w:rPrChange>
              </w:rPr>
              <w:t>scikit-</w:t>
            </w:r>
            <w:commentRangeStart w:id="3084"/>
            <w:commentRangeStart w:id="3085"/>
            <w:r w:rsidRPr="00ED4042">
              <w:rPr>
                <w:rFonts w:ascii="Consolas" w:eastAsia="Times New Roman" w:hAnsi="Consolas" w:cs="Times New Roman"/>
                <w:color w:val="000000"/>
                <w:rPrChange w:id="3086" w:author="Chantelle Dubois Nishiyama" w:date="2020-02-19T21:48:00Z">
                  <w:rPr>
                    <w:rFonts w:ascii="Consolas" w:hAnsi="Consolas"/>
                  </w:rPr>
                </w:rPrChange>
              </w:rPr>
              <w:t>learn</w:t>
            </w:r>
            <w:commentRangeEnd w:id="3084"/>
            <w:r w:rsidR="00240631">
              <w:rPr>
                <w:rStyle w:val="CommentReference"/>
                <w:color w:val="404040"/>
              </w:rPr>
              <w:commentReference w:id="3084"/>
            </w:r>
            <w:commentRangeEnd w:id="3085"/>
            <w:r w:rsidR="003577CF">
              <w:rPr>
                <w:rStyle w:val="CommentReference"/>
                <w:color w:val="404040"/>
              </w:rPr>
              <w:commentReference w:id="3085"/>
            </w:r>
            <w:r w:rsidRPr="00ED4042">
              <w:rPr>
                <w:rFonts w:ascii="Cambria" w:eastAsia="Times New Roman" w:hAnsi="Cambria" w:cs="Times New Roman"/>
                <w:color w:val="000000"/>
                <w:sz w:val="24"/>
                <w:szCs w:val="24"/>
                <w:rPrChange w:id="3087" w:author="Chantelle Dubois Nishiyama" w:date="2020-02-19T21:48:00Z">
                  <w:rPr/>
                </w:rPrChange>
              </w:rPr>
              <w:t>.</w:t>
            </w:r>
          </w:p>
          <w:p w14:paraId="1EEBF83F" w14:textId="77777777" w:rsidR="008B6276" w:rsidRPr="00ED4042" w:rsidRDefault="008B6276">
            <w:pPr>
              <w:pStyle w:val="ListParagraph"/>
              <w:numPr>
                <w:ilvl w:val="0"/>
                <w:numId w:val="122"/>
              </w:numPr>
              <w:spacing w:after="200" w:line="240" w:lineRule="auto"/>
              <w:textAlignment w:val="baseline"/>
              <w:rPr>
                <w:rFonts w:ascii="Cambria" w:eastAsia="Times New Roman" w:hAnsi="Cambria" w:cs="Times New Roman"/>
                <w:color w:val="000000"/>
                <w:sz w:val="24"/>
                <w:szCs w:val="24"/>
                <w:rPrChange w:id="3088" w:author="Chantelle Dubois Nishiyama" w:date="2020-02-19T21:48:00Z">
                  <w:rPr/>
                </w:rPrChange>
              </w:rPr>
              <w:pPrChange w:id="3089" w:author="Chantelle Dubois Nishiyama" w:date="2020-02-19T21:48:00Z">
                <w:pPr>
                  <w:numPr>
                    <w:numId w:val="29"/>
                  </w:numPr>
                  <w:tabs>
                    <w:tab w:val="num" w:pos="720"/>
                  </w:tabs>
                  <w:spacing w:after="200" w:line="240" w:lineRule="auto"/>
                  <w:ind w:left="360" w:hanging="360"/>
                  <w:textAlignment w:val="baseline"/>
                </w:pPr>
              </w:pPrChange>
            </w:pPr>
            <w:r w:rsidRPr="00ED4042">
              <w:rPr>
                <w:rFonts w:ascii="Cambria" w:eastAsia="Times New Roman" w:hAnsi="Cambria" w:cs="Times New Roman"/>
                <w:color w:val="000000"/>
                <w:sz w:val="24"/>
                <w:szCs w:val="24"/>
                <w:rPrChange w:id="3090" w:author="Chantelle Dubois Nishiyama" w:date="2020-02-19T21:48:00Z">
                  <w:rPr/>
                </w:rPrChange>
              </w:rPr>
              <w:t>Extract data tuple with index 7 and its target.</w:t>
            </w:r>
          </w:p>
          <w:p w14:paraId="5D9F5B28" w14:textId="2EBCA650" w:rsidR="008B6276" w:rsidRPr="00ED4042" w:rsidRDefault="00ED4042">
            <w:pPr>
              <w:pStyle w:val="ListParagraph"/>
              <w:numPr>
                <w:ilvl w:val="0"/>
                <w:numId w:val="122"/>
              </w:numPr>
              <w:spacing w:after="200" w:line="240" w:lineRule="auto"/>
              <w:textAlignment w:val="baseline"/>
              <w:rPr>
                <w:rFonts w:ascii="Cambria" w:eastAsia="Times New Roman" w:hAnsi="Cambria" w:cs="Times New Roman"/>
                <w:color w:val="000000"/>
                <w:sz w:val="24"/>
                <w:szCs w:val="24"/>
                <w:rPrChange w:id="3091" w:author="Chantelle Dubois Nishiyama" w:date="2020-02-19T21:48:00Z">
                  <w:rPr/>
                </w:rPrChange>
              </w:rPr>
              <w:pPrChange w:id="3092" w:author="Chantelle Dubois Nishiyama" w:date="2020-02-19T21:48:00Z">
                <w:pPr>
                  <w:numPr>
                    <w:numId w:val="29"/>
                  </w:numPr>
                  <w:tabs>
                    <w:tab w:val="num" w:pos="720"/>
                  </w:tabs>
                  <w:spacing w:after="200" w:line="240" w:lineRule="auto"/>
                  <w:ind w:left="360" w:hanging="360"/>
                  <w:textAlignment w:val="baseline"/>
                </w:pPr>
              </w:pPrChange>
            </w:pPr>
            <w:ins w:id="3093" w:author="Chantelle Dubois Nishiyama" w:date="2020-02-19T21:48:00Z">
              <w:r w:rsidRPr="00ED4042">
                <w:rPr>
                  <w:rFonts w:ascii="Cambria" w:eastAsia="Times New Roman" w:hAnsi="Cambria" w:cs="Times New Roman"/>
                  <w:color w:val="000000"/>
                  <w:sz w:val="24"/>
                  <w:szCs w:val="24"/>
                  <w:rPrChange w:id="3094" w:author="Chantelle Dubois Nishiyama" w:date="2020-02-19T21:48:00Z">
                    <w:rPr/>
                  </w:rPrChange>
                </w:rPr>
                <w:t>E</w:t>
              </w:r>
            </w:ins>
            <w:del w:id="3095" w:author="Chantelle Dubois Nishiyama" w:date="2020-02-19T21:48:00Z">
              <w:r w:rsidR="008B6276" w:rsidRPr="00ED4042" w:rsidDel="00ED4042">
                <w:rPr>
                  <w:rFonts w:ascii="Cambria" w:eastAsia="Times New Roman" w:hAnsi="Cambria" w:cs="Times New Roman"/>
                  <w:color w:val="000000"/>
                  <w:sz w:val="24"/>
                  <w:szCs w:val="24"/>
                  <w:rPrChange w:id="3096" w:author="Chantelle Dubois Nishiyama" w:date="2020-02-19T21:48:00Z">
                    <w:rPr/>
                  </w:rPrChange>
                </w:rPr>
                <w:delText>E</w:delText>
              </w:r>
            </w:del>
            <w:r w:rsidR="008B6276" w:rsidRPr="00ED4042">
              <w:rPr>
                <w:rFonts w:ascii="Cambria" w:eastAsia="Times New Roman" w:hAnsi="Cambria" w:cs="Times New Roman"/>
                <w:color w:val="000000"/>
                <w:sz w:val="24"/>
                <w:szCs w:val="24"/>
                <w:rPrChange w:id="3097" w:author="Chantelle Dubois Nishiyama" w:date="2020-02-19T21:48:00Z">
                  <w:rPr/>
                </w:rPrChange>
              </w:rPr>
              <w:t>xtract the sepal width (in cm) of the plant with index 7 and its target label as in integer (0, 1 or 2).</w:t>
            </w:r>
          </w:p>
          <w:p w14:paraId="4578F84E" w14:textId="77777777" w:rsidR="008B6276" w:rsidRDefault="008B6276" w:rsidP="008B6276">
            <w:pPr>
              <w:spacing w:before="180" w:after="180" w:line="240" w:lineRule="auto"/>
              <w:rPr>
                <w:rFonts w:ascii="Times New Roman" w:eastAsia="Times New Roman" w:hAnsi="Times New Roman" w:cs="Times New Roman"/>
                <w:sz w:val="24"/>
                <w:szCs w:val="24"/>
              </w:rPr>
            </w:pPr>
            <w:r>
              <w:rPr>
                <w:rFonts w:ascii="Cambria" w:eastAsia="Times New Roman" w:hAnsi="Cambria" w:cs="Times New Roman"/>
                <w:color w:val="000000"/>
                <w:sz w:val="24"/>
                <w:szCs w:val="24"/>
              </w:rPr>
              <w:t>Your code should return the image of the 7</w:t>
            </w:r>
            <w:r>
              <w:rPr>
                <w:rFonts w:ascii="Cambria" w:eastAsia="Times New Roman" w:hAnsi="Cambria" w:cs="Times New Roman"/>
                <w:color w:val="000000"/>
                <w:sz w:val="24"/>
                <w:szCs w:val="24"/>
                <w:vertAlign w:val="superscript"/>
              </w:rPr>
              <w:t>th</w:t>
            </w:r>
            <w:r>
              <w:rPr>
                <w:rFonts w:ascii="Cambria" w:eastAsia="Times New Roman" w:hAnsi="Cambria" w:cs="Times New Roman"/>
                <w:color w:val="000000"/>
                <w:sz w:val="24"/>
                <w:szCs w:val="24"/>
              </w:rPr>
              <w:t xml:space="preserve"> index’s </w:t>
            </w:r>
            <w:r>
              <w:rPr>
                <w:rFonts w:ascii="Consolas" w:eastAsia="Times New Roman" w:hAnsi="Consolas" w:cs="Times New Roman"/>
                <w:color w:val="000000"/>
              </w:rPr>
              <w:t>sepal_width</w:t>
            </w:r>
            <w:r>
              <w:rPr>
                <w:rFonts w:ascii="Cambria" w:eastAsia="Times New Roman" w:hAnsi="Cambria" w:cs="Times New Roman"/>
                <w:color w:val="000000"/>
                <w:sz w:val="24"/>
                <w:szCs w:val="24"/>
              </w:rPr>
              <w:t xml:space="preserve">, and its </w:t>
            </w:r>
            <w:r>
              <w:rPr>
                <w:rFonts w:ascii="Consolas" w:eastAsia="Times New Roman" w:hAnsi="Consolas" w:cs="Times New Roman"/>
                <w:color w:val="000000"/>
              </w:rPr>
              <w:t>label</w:t>
            </w:r>
          </w:p>
          <w:p w14:paraId="4CDA9BF5" w14:textId="77777777" w:rsidR="008B6276" w:rsidRDefault="008B6276" w:rsidP="008B6276">
            <w:pPr>
              <w:spacing w:before="180" w:after="180" w:line="240" w:lineRule="auto"/>
              <w:rPr>
                <w:ins w:id="3098" w:author="RoboGarden Team" w:date="2020-01-23T17:44:00Z"/>
                <w:rFonts w:ascii="Cambria" w:eastAsia="Times New Roman" w:hAnsi="Cambria" w:cs="Times New Roman"/>
                <w:color w:val="000000"/>
                <w:sz w:val="24"/>
                <w:szCs w:val="24"/>
              </w:rPr>
            </w:pPr>
            <w:r>
              <w:rPr>
                <w:rFonts w:ascii="Cambria" w:eastAsia="Times New Roman" w:hAnsi="Cambria" w:cs="Times New Roman"/>
                <w:color w:val="000000"/>
                <w:sz w:val="24"/>
                <w:szCs w:val="24"/>
              </w:rPr>
              <w:t>HINT: the sepal width (in cm) is the element with index 1 in the data tuple.</w:t>
            </w:r>
          </w:p>
          <w:p w14:paraId="6D5B40B0" w14:textId="60CD8B88" w:rsidR="003A3165" w:rsidRPr="003A3165" w:rsidRDefault="003A3165" w:rsidP="008B6276">
            <w:pPr>
              <w:spacing w:before="180" w:after="180" w:line="240" w:lineRule="auto"/>
              <w:rPr>
                <w:rFonts w:ascii="Times New Roman" w:eastAsia="Times New Roman" w:hAnsi="Times New Roman" w:cs="Times New Roman"/>
                <w:color w:val="0070C0"/>
                <w:sz w:val="24"/>
                <w:szCs w:val="24"/>
                <w:u w:val="single"/>
                <w:rPrChange w:id="3099" w:author="RoboGarden Team" w:date="2020-01-23T17:44:00Z">
                  <w:rPr>
                    <w:rFonts w:ascii="Times New Roman" w:eastAsia="Times New Roman" w:hAnsi="Times New Roman" w:cs="Times New Roman"/>
                    <w:sz w:val="24"/>
                    <w:szCs w:val="24"/>
                  </w:rPr>
                </w:rPrChange>
              </w:rPr>
            </w:pPr>
            <w:ins w:id="3100" w:author="RoboGarden Team" w:date="2020-01-23T17:44:00Z">
              <w:r>
                <w:rPr>
                  <w:rFonts w:ascii="Cambria" w:eastAsia="Times New Roman" w:hAnsi="Cambria" w:cs="Times New Roman"/>
                  <w:color w:val="000000"/>
                  <w:sz w:val="24"/>
                  <w:szCs w:val="24"/>
                </w:rPr>
                <w:t xml:space="preserve">Revisit Pandas basic </w:t>
              </w:r>
              <w:r w:rsidRPr="003A3165">
                <w:rPr>
                  <w:rFonts w:ascii="Cambria" w:eastAsia="Times New Roman" w:hAnsi="Cambria" w:cs="Times New Roman"/>
                  <w:color w:val="0070C0"/>
                  <w:sz w:val="24"/>
                  <w:szCs w:val="24"/>
                  <w:u w:val="single"/>
                  <w:rPrChange w:id="3101" w:author="RoboGarden Team" w:date="2020-01-23T17:44:00Z">
                    <w:rPr>
                      <w:rFonts w:ascii="Cambria" w:eastAsia="Times New Roman" w:hAnsi="Cambria" w:cs="Times New Roman"/>
                      <w:color w:val="000000"/>
                      <w:sz w:val="24"/>
                      <w:szCs w:val="24"/>
                    </w:rPr>
                  </w:rPrChange>
                </w:rPr>
                <w:t>Here</w:t>
              </w:r>
            </w:ins>
          </w:p>
          <w:p w14:paraId="799DD4C0" w14:textId="77777777" w:rsidR="008B6276" w:rsidRDefault="008B6276" w:rsidP="008B6276">
            <w:pPr>
              <w:spacing w:before="180" w:after="180" w:line="240" w:lineRule="auto"/>
              <w:rPr>
                <w:rFonts w:ascii="Times New Roman" w:eastAsia="Times New Roman" w:hAnsi="Times New Roman" w:cs="Times New Roman"/>
                <w:sz w:val="24"/>
                <w:szCs w:val="24"/>
              </w:rPr>
            </w:pPr>
          </w:p>
        </w:tc>
        <w:tc>
          <w:tcPr>
            <w:tcW w:w="270" w:type="dxa"/>
            <w:gridSpan w:val="2"/>
            <w:tcBorders>
              <w:top w:val="nil"/>
              <w:left w:val="nil"/>
              <w:bottom w:val="nil"/>
              <w:right w:val="single" w:sz="4" w:space="0" w:color="DBDBDB" w:themeColor="accent3" w:themeTint="66"/>
            </w:tcBorders>
            <w:shd w:val="clear" w:color="auto" w:fill="FAFAFA"/>
            <w:tcPrChange w:id="3102" w:author="Guest User" w:date="2020-01-27T09:55:00Z">
              <w:tcPr>
                <w:tcW w:w="270" w:type="dxa"/>
                <w:gridSpan w:val="2"/>
                <w:tcBorders>
                  <w:top w:val="nil"/>
                  <w:left w:val="nil"/>
                  <w:bottom w:val="nil"/>
                  <w:right w:val="single" w:sz="4" w:space="0" w:color="DBDBDB"/>
                </w:tcBorders>
                <w:shd w:val="clear" w:color="auto" w:fill="FAFAFA"/>
              </w:tcPr>
            </w:tcPrChange>
          </w:tcPr>
          <w:p w14:paraId="36F7C648" w14:textId="77777777" w:rsidR="008B6276" w:rsidRDefault="008B6276" w:rsidP="008B6276">
            <w:pPr>
              <w:rPr>
                <w:color w:val="404040" w:themeColor="text1" w:themeTint="BF"/>
              </w:rPr>
            </w:pPr>
          </w:p>
        </w:tc>
      </w:tr>
      <w:tr w:rsidR="008B6276" w14:paraId="79BF717F" w14:textId="77777777" w:rsidTr="007BD5E4">
        <w:trPr>
          <w:trHeight w:val="80"/>
        </w:trPr>
        <w:tc>
          <w:tcPr>
            <w:tcW w:w="270" w:type="dxa"/>
            <w:tcBorders>
              <w:top w:val="nil"/>
              <w:left w:val="single" w:sz="4" w:space="0" w:color="DBDBDB" w:themeColor="accent3" w:themeTint="66"/>
              <w:bottom w:val="nil"/>
              <w:right w:val="nil"/>
            </w:tcBorders>
            <w:shd w:val="clear" w:color="auto" w:fill="FAFAFA"/>
            <w:tcPrChange w:id="3103" w:author="Guest User" w:date="2020-01-27T09:55:00Z">
              <w:tcPr>
                <w:tcW w:w="270" w:type="dxa"/>
                <w:tcBorders>
                  <w:top w:val="nil"/>
                  <w:left w:val="single" w:sz="4" w:space="0" w:color="DBDBDB"/>
                  <w:bottom w:val="nil"/>
                  <w:right w:val="nil"/>
                </w:tcBorders>
                <w:shd w:val="clear" w:color="auto" w:fill="FAFAFA"/>
              </w:tcPr>
            </w:tcPrChange>
          </w:tcPr>
          <w:p w14:paraId="4412BC8D" w14:textId="77777777" w:rsidR="008B6276" w:rsidRDefault="008B6276" w:rsidP="008B6276">
            <w:pPr>
              <w:rPr>
                <w:sz w:val="8"/>
                <w:szCs w:val="8"/>
              </w:rPr>
            </w:pPr>
          </w:p>
        </w:tc>
        <w:tc>
          <w:tcPr>
            <w:tcW w:w="3960" w:type="dxa"/>
            <w:gridSpan w:val="2"/>
            <w:tcBorders>
              <w:top w:val="nil"/>
              <w:left w:val="nil"/>
              <w:bottom w:val="nil"/>
              <w:right w:val="nil"/>
            </w:tcBorders>
            <w:shd w:val="clear" w:color="auto" w:fill="FAFAFA"/>
            <w:vAlign w:val="center"/>
            <w:tcPrChange w:id="3104" w:author="Guest User" w:date="2020-01-27T09:55:00Z">
              <w:tcPr>
                <w:tcW w:w="3960" w:type="dxa"/>
                <w:gridSpan w:val="2"/>
                <w:tcBorders>
                  <w:top w:val="nil"/>
                  <w:left w:val="nil"/>
                  <w:bottom w:val="nil"/>
                  <w:right w:val="nil"/>
                </w:tcBorders>
                <w:shd w:val="clear" w:color="auto" w:fill="FAFAFA"/>
              </w:tcPr>
            </w:tcPrChange>
          </w:tcPr>
          <w:p w14:paraId="1DD84737" w14:textId="77777777" w:rsidR="008B6276" w:rsidRDefault="008B6276" w:rsidP="008B6276">
            <w:pPr>
              <w:jc w:val="center"/>
              <w:rPr>
                <w:rFonts w:ascii="Open Sans Semibold" w:eastAsia="Open Sans Semibold" w:hAnsi="Open Sans Semibold" w:cs="Open Sans Semibold"/>
                <w:color w:val="FFFFFF"/>
                <w:sz w:val="8"/>
                <w:szCs w:val="8"/>
              </w:rPr>
            </w:pPr>
          </w:p>
        </w:tc>
        <w:tc>
          <w:tcPr>
            <w:tcW w:w="2052" w:type="dxa"/>
            <w:tcBorders>
              <w:top w:val="nil"/>
              <w:left w:val="nil"/>
              <w:bottom w:val="nil"/>
              <w:right w:val="nil"/>
            </w:tcBorders>
            <w:shd w:val="clear" w:color="auto" w:fill="FAFAFA"/>
            <w:vAlign w:val="center"/>
            <w:tcPrChange w:id="3105" w:author="Guest User" w:date="2020-01-27T09:55:00Z">
              <w:tcPr>
                <w:tcW w:w="2052" w:type="dxa"/>
                <w:tcBorders>
                  <w:top w:val="nil"/>
                  <w:left w:val="nil"/>
                  <w:bottom w:val="nil"/>
                  <w:right w:val="nil"/>
                </w:tcBorders>
                <w:shd w:val="clear" w:color="auto" w:fill="FAFAFA"/>
              </w:tcPr>
            </w:tcPrChange>
          </w:tcPr>
          <w:p w14:paraId="0D30C23B" w14:textId="77777777" w:rsidR="008B6276" w:rsidRDefault="008B6276" w:rsidP="008B6276">
            <w:pPr>
              <w:rPr>
                <w:color w:val="404040" w:themeColor="text1" w:themeTint="BF"/>
                <w:sz w:val="8"/>
                <w:szCs w:val="8"/>
              </w:rPr>
            </w:pPr>
          </w:p>
        </w:tc>
        <w:tc>
          <w:tcPr>
            <w:tcW w:w="3888" w:type="dxa"/>
            <w:tcBorders>
              <w:top w:val="nil"/>
              <w:left w:val="nil"/>
              <w:bottom w:val="nil"/>
              <w:right w:val="nil"/>
            </w:tcBorders>
            <w:shd w:val="clear" w:color="auto" w:fill="FAFAFA"/>
            <w:vAlign w:val="center"/>
            <w:tcPrChange w:id="3106" w:author="Guest User" w:date="2020-01-27T09:55:00Z">
              <w:tcPr>
                <w:tcW w:w="3888" w:type="dxa"/>
                <w:tcBorders>
                  <w:top w:val="nil"/>
                  <w:left w:val="nil"/>
                  <w:bottom w:val="nil"/>
                  <w:right w:val="nil"/>
                </w:tcBorders>
                <w:shd w:val="clear" w:color="auto" w:fill="FAFAFA"/>
              </w:tcPr>
            </w:tcPrChange>
          </w:tcPr>
          <w:p w14:paraId="2297FC38" w14:textId="77777777" w:rsidR="008B6276" w:rsidRDefault="008B6276" w:rsidP="008B6276">
            <w:pPr>
              <w:rPr>
                <w:sz w:val="8"/>
                <w:szCs w:val="8"/>
              </w:rPr>
            </w:pPr>
          </w:p>
        </w:tc>
        <w:tc>
          <w:tcPr>
            <w:tcW w:w="270" w:type="dxa"/>
            <w:gridSpan w:val="2"/>
            <w:tcBorders>
              <w:top w:val="nil"/>
              <w:left w:val="nil"/>
              <w:bottom w:val="nil"/>
              <w:right w:val="single" w:sz="4" w:space="0" w:color="DBDBDB" w:themeColor="accent3" w:themeTint="66"/>
            </w:tcBorders>
            <w:shd w:val="clear" w:color="auto" w:fill="FAFAFA"/>
            <w:tcPrChange w:id="3107" w:author="Guest User" w:date="2020-01-27T09:55:00Z">
              <w:tcPr>
                <w:tcW w:w="270" w:type="dxa"/>
                <w:gridSpan w:val="2"/>
                <w:tcBorders>
                  <w:top w:val="nil"/>
                  <w:left w:val="nil"/>
                  <w:bottom w:val="nil"/>
                  <w:right w:val="single" w:sz="4" w:space="0" w:color="DBDBDB"/>
                </w:tcBorders>
                <w:shd w:val="clear" w:color="auto" w:fill="FAFAFA"/>
              </w:tcPr>
            </w:tcPrChange>
          </w:tcPr>
          <w:p w14:paraId="3BB3BF52" w14:textId="77777777" w:rsidR="008B6276" w:rsidRDefault="008B6276" w:rsidP="008B6276">
            <w:pPr>
              <w:rPr>
                <w:sz w:val="8"/>
                <w:szCs w:val="8"/>
              </w:rPr>
            </w:pPr>
          </w:p>
        </w:tc>
      </w:tr>
      <w:tr w:rsidR="008B6276" w14:paraId="044EC13C" w14:textId="77777777" w:rsidTr="007BD5E4">
        <w:trPr>
          <w:trHeight w:val="1580"/>
        </w:trPr>
        <w:tc>
          <w:tcPr>
            <w:tcW w:w="270" w:type="dxa"/>
            <w:tcBorders>
              <w:top w:val="nil"/>
              <w:left w:val="single" w:sz="4" w:space="0" w:color="E1E1E1"/>
              <w:bottom w:val="nil"/>
              <w:right w:val="nil"/>
            </w:tcBorders>
            <w:shd w:val="clear" w:color="auto" w:fill="FAFAFA"/>
            <w:tcPrChange w:id="3108" w:author="Guest User" w:date="2020-01-27T09:55:00Z">
              <w:tcPr>
                <w:tcW w:w="270" w:type="dxa"/>
                <w:tcBorders>
                  <w:top w:val="nil"/>
                  <w:left w:val="single" w:sz="4" w:space="0" w:color="E1E1E1"/>
                  <w:bottom w:val="nil"/>
                  <w:right w:val="nil"/>
                </w:tcBorders>
                <w:shd w:val="clear" w:color="auto" w:fill="FAFAFA"/>
              </w:tcPr>
            </w:tcPrChange>
          </w:tcPr>
          <w:p w14:paraId="407204A1" w14:textId="77777777" w:rsidR="008B6276" w:rsidRDefault="008B6276" w:rsidP="008B6276"/>
        </w:tc>
        <w:tc>
          <w:tcPr>
            <w:tcW w:w="9915" w:type="dxa"/>
            <w:gridSpan w:val="5"/>
            <w:tcBorders>
              <w:top w:val="nil"/>
              <w:left w:val="nil"/>
              <w:bottom w:val="nil"/>
              <w:right w:val="nil"/>
            </w:tcBorders>
            <w:shd w:val="clear" w:color="auto" w:fill="FFFFFF" w:themeFill="background1"/>
            <w:vAlign w:val="center"/>
            <w:tcPrChange w:id="3109" w:author="Guest User" w:date="2020-01-27T09:55:00Z">
              <w:tcPr>
                <w:tcW w:w="9915" w:type="dxa"/>
                <w:gridSpan w:val="5"/>
                <w:tcBorders>
                  <w:top w:val="nil"/>
                  <w:left w:val="nil"/>
                  <w:bottom w:val="nil"/>
                  <w:right w:val="nil"/>
                </w:tcBorders>
                <w:shd w:val="clear" w:color="auto" w:fill="FFFFFF"/>
              </w:tcPr>
            </w:tcPrChange>
          </w:tcPr>
          <w:p w14:paraId="7128791D" w14:textId="77777777" w:rsidR="008B6276" w:rsidRDefault="008B6276" w:rsidP="008B6276">
            <w:pPr>
              <w:spacing w:line="240" w:lineRule="auto"/>
              <w:jc w:val="center"/>
            </w:pPr>
          </w:p>
        </w:tc>
        <w:tc>
          <w:tcPr>
            <w:tcW w:w="255" w:type="dxa"/>
            <w:tcBorders>
              <w:top w:val="nil"/>
              <w:left w:val="nil"/>
              <w:bottom w:val="nil"/>
              <w:right w:val="single" w:sz="4" w:space="0" w:color="E1E1E1"/>
            </w:tcBorders>
            <w:shd w:val="clear" w:color="auto" w:fill="FAFAFA"/>
            <w:tcPrChange w:id="3110" w:author="Guest User" w:date="2020-01-27T09:55:00Z">
              <w:tcPr>
                <w:tcW w:w="255" w:type="dxa"/>
                <w:tcBorders>
                  <w:top w:val="nil"/>
                  <w:left w:val="nil"/>
                  <w:bottom w:val="nil"/>
                  <w:right w:val="single" w:sz="4" w:space="0" w:color="E1E1E1"/>
                </w:tcBorders>
                <w:shd w:val="clear" w:color="auto" w:fill="FAFAFA"/>
              </w:tcPr>
            </w:tcPrChange>
          </w:tcPr>
          <w:p w14:paraId="38BB4B91" w14:textId="77777777" w:rsidR="008B6276" w:rsidRDefault="008B6276" w:rsidP="008B6276"/>
        </w:tc>
      </w:tr>
      <w:tr w:rsidR="008B6276" w14:paraId="1CFBD36E" w14:textId="77777777" w:rsidTr="007BD5E4">
        <w:trPr>
          <w:trHeight w:val="180"/>
        </w:trPr>
        <w:tc>
          <w:tcPr>
            <w:tcW w:w="270" w:type="dxa"/>
            <w:tcBorders>
              <w:top w:val="nil"/>
              <w:left w:val="single" w:sz="4" w:space="0" w:color="E1E1E1"/>
              <w:bottom w:val="single" w:sz="4" w:space="0" w:color="E1E1E1"/>
              <w:right w:val="nil"/>
            </w:tcBorders>
            <w:shd w:val="clear" w:color="auto" w:fill="FAFAFA"/>
            <w:tcPrChange w:id="3111" w:author="Guest User" w:date="2020-01-27T09:55:00Z">
              <w:tcPr>
                <w:tcW w:w="270" w:type="dxa"/>
                <w:tcBorders>
                  <w:top w:val="nil"/>
                  <w:left w:val="single" w:sz="4" w:space="0" w:color="E1E1E1"/>
                  <w:bottom w:val="single" w:sz="4" w:space="0" w:color="E1E1E1"/>
                  <w:right w:val="nil"/>
                </w:tcBorders>
                <w:shd w:val="clear" w:color="auto" w:fill="FAFAFA"/>
              </w:tcPr>
            </w:tcPrChange>
          </w:tcPr>
          <w:p w14:paraId="5C57E02E" w14:textId="77777777" w:rsidR="008B6276" w:rsidRDefault="008B6276" w:rsidP="008B6276">
            <w:pPr>
              <w:spacing w:after="0" w:line="240" w:lineRule="auto"/>
              <w:rPr>
                <w:sz w:val="16"/>
                <w:szCs w:val="16"/>
              </w:rPr>
            </w:pPr>
          </w:p>
        </w:tc>
        <w:tc>
          <w:tcPr>
            <w:tcW w:w="9915" w:type="dxa"/>
            <w:gridSpan w:val="5"/>
            <w:tcBorders>
              <w:top w:val="nil"/>
              <w:left w:val="nil"/>
              <w:bottom w:val="single" w:sz="4" w:space="0" w:color="E1E1E1"/>
              <w:right w:val="nil"/>
            </w:tcBorders>
            <w:shd w:val="clear" w:color="auto" w:fill="FAFAFA"/>
            <w:tcPrChange w:id="3112" w:author="Guest User" w:date="2020-01-27T09:55:00Z">
              <w:tcPr>
                <w:tcW w:w="9915" w:type="dxa"/>
                <w:gridSpan w:val="5"/>
                <w:tcBorders>
                  <w:top w:val="nil"/>
                  <w:left w:val="nil"/>
                  <w:bottom w:val="single" w:sz="4" w:space="0" w:color="E1E1E1"/>
                  <w:right w:val="nil"/>
                </w:tcBorders>
                <w:shd w:val="clear" w:color="auto" w:fill="FAFAFA"/>
              </w:tcPr>
            </w:tcPrChange>
          </w:tcPr>
          <w:p w14:paraId="32402632" w14:textId="77777777" w:rsidR="008B6276" w:rsidRDefault="008B6276" w:rsidP="008B6276">
            <w:pPr>
              <w:spacing w:after="0" w:line="240" w:lineRule="auto"/>
              <w:rPr>
                <w:sz w:val="16"/>
                <w:szCs w:val="16"/>
              </w:rPr>
            </w:pPr>
          </w:p>
        </w:tc>
        <w:tc>
          <w:tcPr>
            <w:tcW w:w="255" w:type="dxa"/>
            <w:tcBorders>
              <w:top w:val="nil"/>
              <w:left w:val="nil"/>
              <w:bottom w:val="single" w:sz="4" w:space="0" w:color="E1E1E1"/>
              <w:right w:val="single" w:sz="4" w:space="0" w:color="E1E1E1"/>
            </w:tcBorders>
            <w:shd w:val="clear" w:color="auto" w:fill="FAFAFA"/>
            <w:tcPrChange w:id="3113" w:author="Guest User" w:date="2020-01-27T09:55:00Z">
              <w:tcPr>
                <w:tcW w:w="255" w:type="dxa"/>
                <w:tcBorders>
                  <w:top w:val="nil"/>
                  <w:left w:val="nil"/>
                  <w:bottom w:val="single" w:sz="4" w:space="0" w:color="E1E1E1"/>
                  <w:right w:val="single" w:sz="4" w:space="0" w:color="E1E1E1"/>
                </w:tcBorders>
                <w:shd w:val="clear" w:color="auto" w:fill="FAFAFA"/>
              </w:tcPr>
            </w:tcPrChange>
          </w:tcPr>
          <w:p w14:paraId="62060BB4" w14:textId="77777777" w:rsidR="008B6276" w:rsidRDefault="008B6276" w:rsidP="008B6276">
            <w:pPr>
              <w:spacing w:after="0" w:line="240" w:lineRule="auto"/>
              <w:rPr>
                <w:sz w:val="16"/>
                <w:szCs w:val="16"/>
              </w:rPr>
            </w:pPr>
          </w:p>
        </w:tc>
      </w:tr>
    </w:tbl>
    <w:p w14:paraId="03EAF10A" w14:textId="77777777" w:rsidR="008B6276" w:rsidRDefault="008B6276" w:rsidP="008B6276">
      <w:pPr>
        <w:rPr>
          <w:color w:val="404040" w:themeColor="text1" w:themeTint="BF"/>
        </w:rPr>
      </w:pPr>
    </w:p>
    <w:tbl>
      <w:tblPr>
        <w:tblW w:w="10440" w:type="dxa"/>
        <w:tblInd w:w="-5" w:type="dxa"/>
        <w:tblBorders>
          <w:top w:val="single" w:sz="4" w:space="0" w:color="DBDBDB"/>
          <w:left w:val="single" w:sz="4" w:space="0" w:color="DBDBDB"/>
          <w:bottom w:val="single" w:sz="4" w:space="0" w:color="DBDBDB"/>
          <w:right w:val="single" w:sz="4" w:space="0" w:color="DBDBDB"/>
          <w:insideH w:val="nil"/>
          <w:insideV w:val="nil"/>
        </w:tblBorders>
        <w:tblLayout w:type="fixed"/>
        <w:tblLook w:val="0400" w:firstRow="0" w:lastRow="0" w:firstColumn="0" w:lastColumn="0" w:noHBand="0" w:noVBand="1"/>
      </w:tblPr>
      <w:tblGrid>
        <w:gridCol w:w="270"/>
        <w:gridCol w:w="9900"/>
        <w:gridCol w:w="270"/>
      </w:tblGrid>
      <w:tr w:rsidR="008B6276" w14:paraId="62BC71FF" w14:textId="77777777" w:rsidTr="008B6276">
        <w:trPr>
          <w:trHeight w:val="420"/>
        </w:trPr>
        <w:tc>
          <w:tcPr>
            <w:tcW w:w="10440" w:type="dxa"/>
            <w:gridSpan w:val="3"/>
            <w:tcBorders>
              <w:top w:val="single" w:sz="4" w:space="0" w:color="DBDBDB"/>
              <w:left w:val="single" w:sz="4" w:space="0" w:color="DBDBDB"/>
              <w:bottom w:val="nil"/>
              <w:right w:val="single" w:sz="4" w:space="0" w:color="DBDBDB"/>
            </w:tcBorders>
            <w:shd w:val="clear" w:color="auto" w:fill="FAFAFA"/>
            <w:hideMark/>
          </w:tcPr>
          <w:p w14:paraId="672DCA72" w14:textId="77777777" w:rsidR="008B6276" w:rsidRDefault="008B6276" w:rsidP="008B6276">
            <w:pPr>
              <w:pStyle w:val="Heading3"/>
            </w:pPr>
            <w:r>
              <w:t>Initial Code</w:t>
            </w:r>
          </w:p>
        </w:tc>
      </w:tr>
      <w:tr w:rsidR="008B6276" w14:paraId="065F1822" w14:textId="77777777" w:rsidTr="008B6276">
        <w:trPr>
          <w:trHeight w:val="420"/>
        </w:trPr>
        <w:tc>
          <w:tcPr>
            <w:tcW w:w="10440" w:type="dxa"/>
            <w:gridSpan w:val="3"/>
            <w:tcBorders>
              <w:top w:val="single" w:sz="4" w:space="0" w:color="DBDBDB"/>
              <w:left w:val="single" w:sz="4" w:space="0" w:color="DBDBDB"/>
              <w:bottom w:val="nil"/>
              <w:right w:val="single" w:sz="4" w:space="0" w:color="DBDBDB"/>
            </w:tcBorders>
            <w:shd w:val="clear" w:color="auto" w:fill="FAFAFA"/>
            <w:hideMark/>
          </w:tcPr>
          <w:p w14:paraId="726E23C4" w14:textId="77777777" w:rsidR="008B6276" w:rsidRDefault="008B6276" w:rsidP="008B6276">
            <w:pPr>
              <w:pStyle w:val="Heading4"/>
              <w:rPr>
                <w:rFonts w:eastAsiaTheme="minorHAnsi"/>
              </w:rPr>
            </w:pPr>
            <w:r>
              <w:rPr>
                <w:rFonts w:eastAsiaTheme="minorHAnsi"/>
              </w:rPr>
              <w:t>Python</w:t>
            </w:r>
          </w:p>
        </w:tc>
      </w:tr>
      <w:tr w:rsidR="008B6276" w14:paraId="76056B7E" w14:textId="77777777" w:rsidTr="008B6276">
        <w:trPr>
          <w:trHeight w:val="80"/>
        </w:trPr>
        <w:tc>
          <w:tcPr>
            <w:tcW w:w="270" w:type="dxa"/>
            <w:tcBorders>
              <w:top w:val="nil"/>
              <w:left w:val="single" w:sz="4" w:space="0" w:color="DBDBDB"/>
              <w:bottom w:val="nil"/>
              <w:right w:val="nil"/>
            </w:tcBorders>
            <w:shd w:val="clear" w:color="auto" w:fill="FAFAFA"/>
          </w:tcPr>
          <w:p w14:paraId="092D82A2" w14:textId="77777777" w:rsidR="008B6276" w:rsidRDefault="008B6276" w:rsidP="008B6276">
            <w:pPr>
              <w:spacing w:after="0" w:line="240" w:lineRule="auto"/>
              <w:rPr>
                <w:sz w:val="16"/>
                <w:szCs w:val="16"/>
              </w:rPr>
            </w:pPr>
          </w:p>
        </w:tc>
        <w:tc>
          <w:tcPr>
            <w:tcW w:w="9900" w:type="dxa"/>
            <w:tcBorders>
              <w:top w:val="nil"/>
              <w:left w:val="nil"/>
              <w:bottom w:val="single" w:sz="4" w:space="0" w:color="808080"/>
              <w:right w:val="nil"/>
            </w:tcBorders>
            <w:shd w:val="clear" w:color="auto" w:fill="FAFAFA"/>
          </w:tcPr>
          <w:p w14:paraId="31F92FC2" w14:textId="77777777" w:rsidR="008B6276" w:rsidRDefault="008B6276" w:rsidP="008B6276">
            <w:pPr>
              <w:spacing w:after="0" w:line="240" w:lineRule="auto"/>
              <w:rPr>
                <w:sz w:val="16"/>
                <w:szCs w:val="16"/>
              </w:rPr>
            </w:pPr>
          </w:p>
        </w:tc>
        <w:tc>
          <w:tcPr>
            <w:tcW w:w="270" w:type="dxa"/>
            <w:tcBorders>
              <w:top w:val="nil"/>
              <w:left w:val="nil"/>
              <w:bottom w:val="nil"/>
              <w:right w:val="single" w:sz="4" w:space="0" w:color="DBDBDB"/>
            </w:tcBorders>
            <w:shd w:val="clear" w:color="auto" w:fill="FAFAFA"/>
          </w:tcPr>
          <w:p w14:paraId="3FA9F414" w14:textId="77777777" w:rsidR="008B6276" w:rsidRDefault="008B6276" w:rsidP="008B6276">
            <w:pPr>
              <w:spacing w:after="0" w:line="240" w:lineRule="auto"/>
              <w:rPr>
                <w:sz w:val="16"/>
                <w:szCs w:val="16"/>
              </w:rPr>
            </w:pPr>
          </w:p>
        </w:tc>
      </w:tr>
      <w:tr w:rsidR="008B6276" w14:paraId="7B814B98" w14:textId="77777777" w:rsidTr="008B6276">
        <w:trPr>
          <w:trHeight w:val="180"/>
        </w:trPr>
        <w:tc>
          <w:tcPr>
            <w:tcW w:w="270" w:type="dxa"/>
            <w:tcBorders>
              <w:top w:val="nil"/>
              <w:left w:val="single" w:sz="4" w:space="0" w:color="DBDBDB"/>
              <w:bottom w:val="nil"/>
              <w:right w:val="single" w:sz="4" w:space="0" w:color="808080"/>
            </w:tcBorders>
            <w:shd w:val="clear" w:color="auto" w:fill="FAFAFA"/>
          </w:tcPr>
          <w:p w14:paraId="48F9C4DF" w14:textId="77777777" w:rsidR="008B6276" w:rsidRDefault="008B6276" w:rsidP="008B6276"/>
        </w:tc>
        <w:tc>
          <w:tcPr>
            <w:tcW w:w="9900" w:type="dxa"/>
            <w:tcBorders>
              <w:top w:val="single" w:sz="4" w:space="0" w:color="808080"/>
              <w:left w:val="single" w:sz="4" w:space="0" w:color="808080"/>
              <w:bottom w:val="single" w:sz="4" w:space="0" w:color="808080"/>
              <w:right w:val="single" w:sz="4" w:space="0" w:color="808080"/>
            </w:tcBorders>
            <w:shd w:val="clear" w:color="auto" w:fill="D9D9D9"/>
            <w:vAlign w:val="center"/>
            <w:hideMark/>
          </w:tcPr>
          <w:p w14:paraId="310281D8" w14:textId="77777777" w:rsidR="008B6276" w:rsidRDefault="008B6276" w:rsidP="008B6276">
            <w:pPr>
              <w:rPr>
                <w:rFonts w:ascii="Consolas" w:hAnsi="Consolas" w:cs="Courier New"/>
                <w:sz w:val="19"/>
                <w:szCs w:val="19"/>
                <w:highlight w:val="lightGray"/>
                <w:shd w:val="clear" w:color="auto" w:fill="F9F2F4"/>
              </w:rPr>
            </w:pPr>
            <w:r>
              <w:rPr>
                <w:rFonts w:ascii="Consolas" w:hAnsi="Consolas" w:cs="Courier New"/>
                <w:sz w:val="19"/>
                <w:szCs w:val="19"/>
                <w:highlight w:val="lightGray"/>
                <w:shd w:val="clear" w:color="auto" w:fill="F9F2F4"/>
              </w:rPr>
              <w:t>def main():</w:t>
            </w:r>
          </w:p>
          <w:p w14:paraId="483C0559" w14:textId="77777777" w:rsidR="008B6276" w:rsidRDefault="008B6276" w:rsidP="008B6276">
            <w:pPr>
              <w:rPr>
                <w:rFonts w:ascii="Consolas" w:hAnsi="Consolas" w:cs="Courier New"/>
                <w:sz w:val="19"/>
                <w:szCs w:val="19"/>
                <w:highlight w:val="lightGray"/>
                <w:shd w:val="clear" w:color="auto" w:fill="F9F2F4"/>
              </w:rPr>
            </w:pPr>
            <w:r>
              <w:rPr>
                <w:rFonts w:ascii="Consolas" w:hAnsi="Consolas" w:cs="Courier New"/>
                <w:sz w:val="19"/>
                <w:szCs w:val="19"/>
                <w:highlight w:val="lightGray"/>
                <w:shd w:val="clear" w:color="auto" w:fill="F9F2F4"/>
              </w:rPr>
              <w:t xml:space="preserve">    # Write your code here. Do not change any other parts of the code</w:t>
            </w:r>
          </w:p>
          <w:p w14:paraId="41A604EB" w14:textId="77777777" w:rsidR="008B6276" w:rsidRDefault="008B6276" w:rsidP="008B6276">
            <w:pPr>
              <w:rPr>
                <w:rFonts w:ascii="Consolas" w:hAnsi="Consolas" w:cs="Courier New"/>
                <w:sz w:val="19"/>
                <w:szCs w:val="19"/>
                <w:highlight w:val="lightGray"/>
                <w:shd w:val="clear" w:color="auto" w:fill="F9F2F4"/>
              </w:rPr>
            </w:pPr>
            <w:r>
              <w:rPr>
                <w:rFonts w:ascii="Consolas" w:hAnsi="Consolas" w:cs="Courier New"/>
                <w:sz w:val="19"/>
                <w:szCs w:val="19"/>
                <w:highlight w:val="lightGray"/>
                <w:shd w:val="clear" w:color="auto" w:fill="F9F2F4"/>
              </w:rPr>
              <w:lastRenderedPageBreak/>
              <w:t xml:space="preserve">    print(label)</w:t>
            </w:r>
          </w:p>
          <w:p w14:paraId="19178031" w14:textId="77777777" w:rsidR="008B6276" w:rsidRDefault="008B6276" w:rsidP="008B6276">
            <w:pPr>
              <w:rPr>
                <w:rFonts w:cs="Courier New"/>
                <w:sz w:val="19"/>
                <w:szCs w:val="19"/>
                <w:highlight w:val="lightGray"/>
                <w:shd w:val="clear" w:color="auto" w:fill="F9F2F4"/>
              </w:rPr>
            </w:pPr>
            <w:r>
              <w:rPr>
                <w:rFonts w:ascii="Consolas" w:hAnsi="Consolas" w:cs="Courier New"/>
                <w:sz w:val="19"/>
                <w:szCs w:val="19"/>
                <w:highlight w:val="lightGray"/>
                <w:shd w:val="clear" w:color="auto" w:fill="F9F2F4"/>
              </w:rPr>
              <w:t xml:space="preserve">    return sepal_width, label</w:t>
            </w:r>
          </w:p>
        </w:tc>
        <w:tc>
          <w:tcPr>
            <w:tcW w:w="270" w:type="dxa"/>
            <w:tcBorders>
              <w:top w:val="nil"/>
              <w:left w:val="single" w:sz="4" w:space="0" w:color="808080"/>
              <w:bottom w:val="nil"/>
              <w:right w:val="single" w:sz="4" w:space="0" w:color="DBDBDB"/>
            </w:tcBorders>
            <w:shd w:val="clear" w:color="auto" w:fill="FAFAFA"/>
          </w:tcPr>
          <w:p w14:paraId="359DA2F4" w14:textId="77777777" w:rsidR="008B6276" w:rsidRDefault="008B6276" w:rsidP="008B6276"/>
        </w:tc>
      </w:tr>
      <w:tr w:rsidR="008B6276" w14:paraId="30410A10" w14:textId="77777777" w:rsidTr="008B6276">
        <w:trPr>
          <w:trHeight w:val="180"/>
        </w:trPr>
        <w:tc>
          <w:tcPr>
            <w:tcW w:w="270" w:type="dxa"/>
            <w:tcBorders>
              <w:top w:val="nil"/>
              <w:left w:val="single" w:sz="4" w:space="0" w:color="DBDBDB"/>
              <w:bottom w:val="single" w:sz="4" w:space="0" w:color="E1E1E1"/>
              <w:right w:val="nil"/>
            </w:tcBorders>
            <w:shd w:val="clear" w:color="auto" w:fill="FAFAFA"/>
          </w:tcPr>
          <w:p w14:paraId="2A3E0812" w14:textId="77777777" w:rsidR="008B6276" w:rsidRDefault="008B6276" w:rsidP="008B6276">
            <w:pPr>
              <w:spacing w:after="0" w:line="240" w:lineRule="auto"/>
              <w:rPr>
                <w:sz w:val="16"/>
                <w:szCs w:val="16"/>
              </w:rPr>
            </w:pPr>
          </w:p>
        </w:tc>
        <w:tc>
          <w:tcPr>
            <w:tcW w:w="9900" w:type="dxa"/>
            <w:tcBorders>
              <w:top w:val="single" w:sz="4" w:space="0" w:color="808080"/>
              <w:left w:val="nil"/>
              <w:bottom w:val="single" w:sz="4" w:space="0" w:color="E1E1E1"/>
              <w:right w:val="nil"/>
            </w:tcBorders>
            <w:shd w:val="clear" w:color="auto" w:fill="FAFAFA"/>
          </w:tcPr>
          <w:p w14:paraId="28C86C23" w14:textId="77777777" w:rsidR="008B6276" w:rsidRDefault="008B6276" w:rsidP="008B6276">
            <w:pPr>
              <w:spacing w:after="0" w:line="240" w:lineRule="auto"/>
              <w:rPr>
                <w:sz w:val="16"/>
                <w:szCs w:val="16"/>
              </w:rPr>
            </w:pPr>
          </w:p>
        </w:tc>
        <w:tc>
          <w:tcPr>
            <w:tcW w:w="270" w:type="dxa"/>
            <w:tcBorders>
              <w:top w:val="nil"/>
              <w:left w:val="nil"/>
              <w:bottom w:val="single" w:sz="4" w:space="0" w:color="E1E1E1"/>
              <w:right w:val="single" w:sz="4" w:space="0" w:color="DBDBDB"/>
            </w:tcBorders>
            <w:shd w:val="clear" w:color="auto" w:fill="FAFAFA"/>
          </w:tcPr>
          <w:p w14:paraId="2BE94D23" w14:textId="77777777" w:rsidR="008B6276" w:rsidRDefault="008B6276" w:rsidP="008B6276">
            <w:pPr>
              <w:spacing w:after="0" w:line="240" w:lineRule="auto"/>
              <w:rPr>
                <w:sz w:val="16"/>
                <w:szCs w:val="16"/>
              </w:rPr>
            </w:pPr>
          </w:p>
        </w:tc>
      </w:tr>
    </w:tbl>
    <w:p w14:paraId="4A2BD331" w14:textId="77777777" w:rsidR="008B6276" w:rsidRDefault="008B6276" w:rsidP="008B6276">
      <w:pPr>
        <w:rPr>
          <w:color w:val="404040" w:themeColor="text1" w:themeTint="BF"/>
        </w:rPr>
      </w:pPr>
    </w:p>
    <w:tbl>
      <w:tblPr>
        <w:tblW w:w="10440" w:type="dxa"/>
        <w:tblInd w:w="-5" w:type="dxa"/>
        <w:tblBorders>
          <w:top w:val="single" w:sz="4" w:space="0" w:color="DBDBDB"/>
          <w:left w:val="single" w:sz="4" w:space="0" w:color="DBDBDB"/>
          <w:bottom w:val="single" w:sz="4" w:space="0" w:color="DBDBDB"/>
          <w:right w:val="single" w:sz="4" w:space="0" w:color="DBDBDB"/>
          <w:insideH w:val="nil"/>
          <w:insideV w:val="nil"/>
        </w:tblBorders>
        <w:tblLayout w:type="fixed"/>
        <w:tblLook w:val="0400" w:firstRow="0" w:lastRow="0" w:firstColumn="0" w:lastColumn="0" w:noHBand="0" w:noVBand="1"/>
      </w:tblPr>
      <w:tblGrid>
        <w:gridCol w:w="270"/>
        <w:gridCol w:w="9900"/>
        <w:gridCol w:w="270"/>
      </w:tblGrid>
      <w:tr w:rsidR="008B6276" w14:paraId="73642F18" w14:textId="77777777" w:rsidTr="008B6276">
        <w:trPr>
          <w:trHeight w:val="420"/>
        </w:trPr>
        <w:tc>
          <w:tcPr>
            <w:tcW w:w="10440" w:type="dxa"/>
            <w:gridSpan w:val="3"/>
            <w:tcBorders>
              <w:top w:val="single" w:sz="4" w:space="0" w:color="DBDBDB"/>
              <w:left w:val="single" w:sz="4" w:space="0" w:color="DBDBDB"/>
              <w:bottom w:val="nil"/>
              <w:right w:val="single" w:sz="4" w:space="0" w:color="DBDBDB"/>
            </w:tcBorders>
            <w:shd w:val="clear" w:color="auto" w:fill="FAFAFA"/>
            <w:hideMark/>
          </w:tcPr>
          <w:p w14:paraId="0E51CE4E" w14:textId="77777777" w:rsidR="008B6276" w:rsidRDefault="008B6276" w:rsidP="008B6276">
            <w:pPr>
              <w:pStyle w:val="Heading3"/>
            </w:pPr>
            <w:r>
              <w:t>Model Code</w:t>
            </w:r>
          </w:p>
        </w:tc>
      </w:tr>
      <w:tr w:rsidR="008B6276" w14:paraId="070F5AE6" w14:textId="77777777" w:rsidTr="008B6276">
        <w:trPr>
          <w:trHeight w:val="420"/>
        </w:trPr>
        <w:tc>
          <w:tcPr>
            <w:tcW w:w="10440" w:type="dxa"/>
            <w:gridSpan w:val="3"/>
            <w:tcBorders>
              <w:top w:val="single" w:sz="4" w:space="0" w:color="DBDBDB"/>
              <w:left w:val="single" w:sz="4" w:space="0" w:color="DBDBDB"/>
              <w:bottom w:val="nil"/>
              <w:right w:val="single" w:sz="4" w:space="0" w:color="DBDBDB"/>
            </w:tcBorders>
            <w:shd w:val="clear" w:color="auto" w:fill="FAFAFA"/>
            <w:hideMark/>
          </w:tcPr>
          <w:p w14:paraId="656FA4BA" w14:textId="77777777" w:rsidR="008B6276" w:rsidRDefault="008B6276" w:rsidP="008B6276">
            <w:pPr>
              <w:pStyle w:val="Heading4"/>
              <w:rPr>
                <w:rFonts w:eastAsiaTheme="minorHAnsi"/>
              </w:rPr>
            </w:pPr>
            <w:r>
              <w:rPr>
                <w:rFonts w:eastAsiaTheme="minorHAnsi"/>
              </w:rPr>
              <w:t>Python</w:t>
            </w:r>
          </w:p>
        </w:tc>
      </w:tr>
      <w:tr w:rsidR="008B6276" w14:paraId="6EB20EB5" w14:textId="77777777" w:rsidTr="008B6276">
        <w:trPr>
          <w:trHeight w:val="80"/>
        </w:trPr>
        <w:tc>
          <w:tcPr>
            <w:tcW w:w="270" w:type="dxa"/>
            <w:tcBorders>
              <w:top w:val="nil"/>
              <w:left w:val="single" w:sz="4" w:space="0" w:color="DBDBDB"/>
              <w:bottom w:val="nil"/>
              <w:right w:val="nil"/>
            </w:tcBorders>
            <w:shd w:val="clear" w:color="auto" w:fill="FAFAFA"/>
          </w:tcPr>
          <w:p w14:paraId="731EEF89" w14:textId="77777777" w:rsidR="008B6276" w:rsidRDefault="008B6276" w:rsidP="008B6276">
            <w:pPr>
              <w:spacing w:after="0" w:line="240" w:lineRule="auto"/>
              <w:rPr>
                <w:sz w:val="16"/>
                <w:szCs w:val="16"/>
              </w:rPr>
            </w:pPr>
          </w:p>
        </w:tc>
        <w:tc>
          <w:tcPr>
            <w:tcW w:w="9900" w:type="dxa"/>
            <w:tcBorders>
              <w:top w:val="nil"/>
              <w:left w:val="nil"/>
              <w:bottom w:val="single" w:sz="4" w:space="0" w:color="808080"/>
              <w:right w:val="nil"/>
            </w:tcBorders>
            <w:shd w:val="clear" w:color="auto" w:fill="FAFAFA"/>
          </w:tcPr>
          <w:p w14:paraId="04D84DA3" w14:textId="77777777" w:rsidR="008B6276" w:rsidRDefault="008B6276" w:rsidP="008B6276">
            <w:pPr>
              <w:spacing w:after="0" w:line="240" w:lineRule="auto"/>
              <w:rPr>
                <w:sz w:val="16"/>
                <w:szCs w:val="16"/>
              </w:rPr>
            </w:pPr>
          </w:p>
        </w:tc>
        <w:tc>
          <w:tcPr>
            <w:tcW w:w="270" w:type="dxa"/>
            <w:tcBorders>
              <w:top w:val="nil"/>
              <w:left w:val="nil"/>
              <w:bottom w:val="nil"/>
              <w:right w:val="single" w:sz="4" w:space="0" w:color="DBDBDB"/>
            </w:tcBorders>
            <w:shd w:val="clear" w:color="auto" w:fill="FAFAFA"/>
          </w:tcPr>
          <w:p w14:paraId="79272B38" w14:textId="77777777" w:rsidR="008B6276" w:rsidRDefault="008B6276" w:rsidP="008B6276">
            <w:pPr>
              <w:spacing w:after="0" w:line="240" w:lineRule="auto"/>
              <w:rPr>
                <w:sz w:val="16"/>
                <w:szCs w:val="16"/>
              </w:rPr>
            </w:pPr>
          </w:p>
        </w:tc>
      </w:tr>
      <w:tr w:rsidR="008B6276" w14:paraId="1DD0599F" w14:textId="77777777" w:rsidTr="008B6276">
        <w:trPr>
          <w:trHeight w:val="180"/>
        </w:trPr>
        <w:tc>
          <w:tcPr>
            <w:tcW w:w="270" w:type="dxa"/>
            <w:tcBorders>
              <w:top w:val="nil"/>
              <w:left w:val="single" w:sz="4" w:space="0" w:color="DBDBDB"/>
              <w:bottom w:val="nil"/>
              <w:right w:val="single" w:sz="4" w:space="0" w:color="808080"/>
            </w:tcBorders>
            <w:shd w:val="clear" w:color="auto" w:fill="FAFAFA"/>
          </w:tcPr>
          <w:p w14:paraId="3FEB3043" w14:textId="77777777" w:rsidR="008B6276" w:rsidRDefault="008B6276" w:rsidP="008B6276"/>
        </w:tc>
        <w:tc>
          <w:tcPr>
            <w:tcW w:w="9900" w:type="dxa"/>
            <w:tcBorders>
              <w:top w:val="single" w:sz="4" w:space="0" w:color="808080"/>
              <w:left w:val="single" w:sz="4" w:space="0" w:color="808080"/>
              <w:bottom w:val="single" w:sz="4" w:space="0" w:color="808080"/>
              <w:right w:val="single" w:sz="4" w:space="0" w:color="808080"/>
            </w:tcBorders>
            <w:shd w:val="clear" w:color="auto" w:fill="D9D9D9"/>
            <w:vAlign w:val="center"/>
            <w:hideMark/>
          </w:tcPr>
          <w:p w14:paraId="3CA75394" w14:textId="77777777" w:rsidR="008B6276" w:rsidRDefault="008B6276" w:rsidP="008B6276">
            <w:pPr>
              <w:rPr>
                <w:rFonts w:ascii="Consolas" w:hAnsi="Consolas" w:cs="Courier New"/>
                <w:sz w:val="19"/>
                <w:szCs w:val="19"/>
                <w:highlight w:val="lightGray"/>
                <w:shd w:val="clear" w:color="auto" w:fill="F9F2F4"/>
              </w:rPr>
            </w:pPr>
            <w:r>
              <w:rPr>
                <w:rFonts w:ascii="Consolas" w:hAnsi="Consolas" w:cs="Courier New"/>
                <w:sz w:val="19"/>
                <w:szCs w:val="19"/>
                <w:highlight w:val="lightGray"/>
                <w:shd w:val="clear" w:color="auto" w:fill="F9F2F4"/>
              </w:rPr>
              <w:t xml:space="preserve">def main():  </w:t>
            </w:r>
          </w:p>
          <w:p w14:paraId="7A3E3B6A" w14:textId="77777777" w:rsidR="008B6276" w:rsidRDefault="008B6276" w:rsidP="008B6276">
            <w:pPr>
              <w:rPr>
                <w:rFonts w:ascii="Consolas" w:hAnsi="Consolas" w:cs="Courier New"/>
                <w:sz w:val="19"/>
                <w:szCs w:val="19"/>
                <w:highlight w:val="lightGray"/>
                <w:shd w:val="clear" w:color="auto" w:fill="F9F2F4"/>
              </w:rPr>
            </w:pPr>
            <w:r>
              <w:rPr>
                <w:rFonts w:ascii="Consolas" w:hAnsi="Consolas" w:cs="Courier New"/>
                <w:sz w:val="19"/>
                <w:szCs w:val="19"/>
                <w:highlight w:val="lightGray"/>
                <w:shd w:val="clear" w:color="auto" w:fill="F9F2F4"/>
              </w:rPr>
              <w:t xml:space="preserve">    from sklearn.datasets import load_iris</w:t>
            </w:r>
          </w:p>
          <w:p w14:paraId="407A4BDE" w14:textId="77777777" w:rsidR="008B6276" w:rsidRDefault="008B6276" w:rsidP="008B6276">
            <w:pPr>
              <w:rPr>
                <w:rFonts w:ascii="Consolas" w:hAnsi="Consolas" w:cs="Courier New"/>
                <w:sz w:val="19"/>
                <w:szCs w:val="19"/>
                <w:highlight w:val="lightGray"/>
                <w:shd w:val="clear" w:color="auto" w:fill="F9F2F4"/>
              </w:rPr>
            </w:pPr>
            <w:r>
              <w:rPr>
                <w:rFonts w:ascii="Consolas" w:hAnsi="Consolas" w:cs="Courier New"/>
                <w:sz w:val="19"/>
                <w:szCs w:val="19"/>
                <w:highlight w:val="lightGray"/>
                <w:shd w:val="clear" w:color="auto" w:fill="F9F2F4"/>
              </w:rPr>
              <w:t xml:space="preserve">    dataset = load_iris()</w:t>
            </w:r>
          </w:p>
          <w:p w14:paraId="2EBD4EF4" w14:textId="77777777" w:rsidR="008B6276" w:rsidRDefault="008B6276" w:rsidP="008B6276">
            <w:pPr>
              <w:rPr>
                <w:rFonts w:ascii="Consolas" w:hAnsi="Consolas" w:cs="Courier New"/>
                <w:sz w:val="19"/>
                <w:szCs w:val="19"/>
                <w:highlight w:val="lightGray"/>
                <w:shd w:val="clear" w:color="auto" w:fill="F9F2F4"/>
              </w:rPr>
            </w:pPr>
            <w:r>
              <w:rPr>
                <w:rFonts w:ascii="Consolas" w:hAnsi="Consolas" w:cs="Courier New"/>
                <w:sz w:val="19"/>
                <w:szCs w:val="19"/>
                <w:highlight w:val="lightGray"/>
                <w:shd w:val="clear" w:color="auto" w:fill="F9F2F4"/>
              </w:rPr>
              <w:t xml:space="preserve">    sepal_width = dataset.data[7][1]</w:t>
            </w:r>
          </w:p>
          <w:p w14:paraId="2F8AAF2C" w14:textId="77777777" w:rsidR="008B6276" w:rsidRDefault="008B6276" w:rsidP="008B6276">
            <w:pPr>
              <w:rPr>
                <w:rFonts w:ascii="Consolas" w:hAnsi="Consolas" w:cs="Courier New"/>
                <w:sz w:val="19"/>
                <w:szCs w:val="19"/>
                <w:highlight w:val="lightGray"/>
                <w:shd w:val="clear" w:color="auto" w:fill="F9F2F4"/>
              </w:rPr>
            </w:pPr>
            <w:r>
              <w:rPr>
                <w:rFonts w:ascii="Consolas" w:hAnsi="Consolas" w:cs="Courier New"/>
                <w:sz w:val="19"/>
                <w:szCs w:val="19"/>
                <w:highlight w:val="lightGray"/>
                <w:shd w:val="clear" w:color="auto" w:fill="F9F2F4"/>
              </w:rPr>
              <w:t xml:space="preserve">    label = dataset.target[7]</w:t>
            </w:r>
          </w:p>
          <w:p w14:paraId="766EFE3A" w14:textId="77777777" w:rsidR="008B6276" w:rsidRDefault="008B6276" w:rsidP="008B6276">
            <w:pPr>
              <w:rPr>
                <w:rFonts w:ascii="Consolas" w:hAnsi="Consolas" w:cs="Courier New"/>
                <w:sz w:val="19"/>
                <w:szCs w:val="19"/>
                <w:highlight w:val="lightGray"/>
                <w:shd w:val="clear" w:color="auto" w:fill="F9F2F4"/>
              </w:rPr>
            </w:pPr>
            <w:r>
              <w:rPr>
                <w:rFonts w:ascii="Consolas" w:hAnsi="Consolas" w:cs="Courier New"/>
                <w:sz w:val="19"/>
                <w:szCs w:val="19"/>
                <w:highlight w:val="lightGray"/>
                <w:shd w:val="clear" w:color="auto" w:fill="F9F2F4"/>
              </w:rPr>
              <w:t xml:space="preserve">    print(label)</w:t>
            </w:r>
          </w:p>
          <w:p w14:paraId="1B1BEFB5" w14:textId="77777777" w:rsidR="008B6276" w:rsidRDefault="008B6276" w:rsidP="008B6276">
            <w:pPr>
              <w:rPr>
                <w:rFonts w:ascii="Consolas" w:hAnsi="Consolas" w:cs="Courier New"/>
                <w:sz w:val="19"/>
                <w:szCs w:val="19"/>
                <w:highlight w:val="lightGray"/>
                <w:shd w:val="clear" w:color="auto" w:fill="F9F2F4"/>
              </w:rPr>
            </w:pPr>
            <w:r>
              <w:rPr>
                <w:rFonts w:ascii="Consolas" w:hAnsi="Consolas" w:cs="Courier New"/>
                <w:sz w:val="19"/>
                <w:szCs w:val="19"/>
                <w:highlight w:val="lightGray"/>
                <w:shd w:val="clear" w:color="auto" w:fill="F9F2F4"/>
              </w:rPr>
              <w:t xml:space="preserve">    return sepal_width, label</w:t>
            </w:r>
          </w:p>
        </w:tc>
        <w:tc>
          <w:tcPr>
            <w:tcW w:w="270" w:type="dxa"/>
            <w:tcBorders>
              <w:top w:val="nil"/>
              <w:left w:val="single" w:sz="4" w:space="0" w:color="808080"/>
              <w:bottom w:val="nil"/>
              <w:right w:val="single" w:sz="4" w:space="0" w:color="DBDBDB"/>
            </w:tcBorders>
            <w:shd w:val="clear" w:color="auto" w:fill="FAFAFA"/>
          </w:tcPr>
          <w:p w14:paraId="19C7B751" w14:textId="77777777" w:rsidR="008B6276" w:rsidRDefault="008B6276" w:rsidP="008B6276"/>
        </w:tc>
      </w:tr>
      <w:tr w:rsidR="008B6276" w14:paraId="4B71C44B" w14:textId="77777777" w:rsidTr="008B6276">
        <w:trPr>
          <w:trHeight w:val="180"/>
        </w:trPr>
        <w:tc>
          <w:tcPr>
            <w:tcW w:w="270" w:type="dxa"/>
            <w:tcBorders>
              <w:top w:val="nil"/>
              <w:left w:val="single" w:sz="4" w:space="0" w:color="DBDBDB"/>
              <w:bottom w:val="single" w:sz="4" w:space="0" w:color="E1E1E1"/>
              <w:right w:val="nil"/>
            </w:tcBorders>
            <w:shd w:val="clear" w:color="auto" w:fill="FAFAFA"/>
          </w:tcPr>
          <w:p w14:paraId="5D0AEF45" w14:textId="77777777" w:rsidR="008B6276" w:rsidRDefault="008B6276" w:rsidP="008B6276">
            <w:pPr>
              <w:spacing w:after="0" w:line="240" w:lineRule="auto"/>
              <w:rPr>
                <w:sz w:val="16"/>
                <w:szCs w:val="16"/>
              </w:rPr>
            </w:pPr>
          </w:p>
        </w:tc>
        <w:tc>
          <w:tcPr>
            <w:tcW w:w="9900" w:type="dxa"/>
            <w:tcBorders>
              <w:top w:val="single" w:sz="4" w:space="0" w:color="808080"/>
              <w:left w:val="nil"/>
              <w:bottom w:val="single" w:sz="4" w:space="0" w:color="E1E1E1"/>
              <w:right w:val="nil"/>
            </w:tcBorders>
            <w:shd w:val="clear" w:color="auto" w:fill="FAFAFA"/>
          </w:tcPr>
          <w:p w14:paraId="078A00FD" w14:textId="77777777" w:rsidR="008B6276" w:rsidRDefault="008B6276" w:rsidP="008B6276">
            <w:pPr>
              <w:spacing w:after="0" w:line="240" w:lineRule="auto"/>
              <w:rPr>
                <w:sz w:val="16"/>
                <w:szCs w:val="16"/>
              </w:rPr>
            </w:pPr>
          </w:p>
        </w:tc>
        <w:tc>
          <w:tcPr>
            <w:tcW w:w="270" w:type="dxa"/>
            <w:tcBorders>
              <w:top w:val="nil"/>
              <w:left w:val="nil"/>
              <w:bottom w:val="single" w:sz="4" w:space="0" w:color="E1E1E1"/>
              <w:right w:val="single" w:sz="4" w:space="0" w:color="DBDBDB"/>
            </w:tcBorders>
            <w:shd w:val="clear" w:color="auto" w:fill="FAFAFA"/>
          </w:tcPr>
          <w:p w14:paraId="545491FF" w14:textId="77777777" w:rsidR="008B6276" w:rsidRDefault="008B6276" w:rsidP="008B6276">
            <w:pPr>
              <w:spacing w:after="0" w:line="240" w:lineRule="auto"/>
              <w:rPr>
                <w:sz w:val="16"/>
                <w:szCs w:val="16"/>
              </w:rPr>
            </w:pPr>
          </w:p>
        </w:tc>
      </w:tr>
    </w:tbl>
    <w:p w14:paraId="66845739" w14:textId="77777777" w:rsidR="008B6276" w:rsidRDefault="008B6276" w:rsidP="008B6276">
      <w:pPr>
        <w:pStyle w:val="NoSpacing"/>
      </w:pPr>
    </w:p>
    <w:p w14:paraId="7E1307B6" w14:textId="77777777" w:rsidR="008B6276" w:rsidRDefault="008B6276" w:rsidP="008B6276"/>
    <w:p w14:paraId="6D3B849D" w14:textId="3B1BC16F" w:rsidR="008B6276" w:rsidRDefault="008B6276" w:rsidP="008B6276">
      <w:pPr>
        <w:pStyle w:val="NormalWeb"/>
        <w:spacing w:before="0" w:beforeAutospacing="0" w:after="120" w:afterAutospacing="0"/>
        <w:rPr>
          <w:highlight w:val="yellow"/>
        </w:rPr>
      </w:pPr>
      <w:r>
        <w:br w:type="page"/>
      </w:r>
    </w:p>
    <w:p w14:paraId="03D5EF58" w14:textId="77777777" w:rsidR="0033274C" w:rsidRDefault="0033274C" w:rsidP="0033274C">
      <w:pPr>
        <w:pStyle w:val="NormalWeb"/>
        <w:spacing w:before="0" w:beforeAutospacing="0" w:after="120" w:afterAutospacing="0"/>
        <w:ind w:left="720"/>
        <w:rPr>
          <w:rFonts w:ascii="Calibri" w:hAnsi="Calibri" w:cs="Calibri"/>
          <w:sz w:val="22"/>
          <w:szCs w:val="22"/>
        </w:rPr>
      </w:pPr>
    </w:p>
    <w:p w14:paraId="414BC129" w14:textId="58CDDDE7" w:rsidR="0033274C" w:rsidRDefault="0033274C" w:rsidP="00676596">
      <w:pPr>
        <w:rPr>
          <w:rFonts w:ascii="Open Sans" w:hAnsi="Open Sans" w:cs="Open Sans"/>
        </w:rPr>
      </w:pPr>
      <w:commentRangeStart w:id="3114"/>
      <w:commentRangeStart w:id="3115"/>
      <w:r>
        <w:rPr>
          <w:highlight w:val="magenta"/>
        </w:rPr>
        <w:t xml:space="preserve">Mission 4 - Editor </w:t>
      </w:r>
      <w:r w:rsidR="00676596" w:rsidRPr="31AB092C">
        <w:rPr>
          <w:highlight w:val="magenta"/>
        </w:rPr>
        <w:t>Mission</w:t>
      </w:r>
      <w:r w:rsidR="00676596">
        <w:rPr>
          <w:highlight w:val="magenta"/>
        </w:rPr>
        <w:t xml:space="preserve"> Score</w:t>
      </w:r>
      <w:r w:rsidR="00676596" w:rsidRPr="31AB092C">
        <w:rPr>
          <w:highlight w:val="magenta"/>
        </w:rPr>
        <w:t xml:space="preserve"> Booster </w:t>
      </w:r>
      <w:commentRangeStart w:id="3116"/>
      <w:commentRangeEnd w:id="3116"/>
      <w:r w:rsidR="00676596">
        <w:rPr>
          <w:rStyle w:val="CommentReference"/>
        </w:rPr>
        <w:commentReference w:id="3116"/>
      </w:r>
      <w:r w:rsidRPr="0033274C">
        <w:rPr>
          <w:highlight w:val="magenta"/>
        </w:rPr>
        <w:t>: Read and Modify a dataset</w:t>
      </w:r>
      <w:commentRangeEnd w:id="3114"/>
      <w:r w:rsidR="00240631">
        <w:rPr>
          <w:rStyle w:val="CommentReference"/>
          <w:color w:val="404040"/>
        </w:rPr>
        <w:commentReference w:id="3114"/>
      </w:r>
      <w:commentRangeEnd w:id="3115"/>
      <w:r w:rsidR="003F7A6F">
        <w:rPr>
          <w:rStyle w:val="CommentReference"/>
          <w:color w:val="404040"/>
        </w:rPr>
        <w:commentReference w:id="3115"/>
      </w:r>
    </w:p>
    <w:p w14:paraId="123E1298" w14:textId="77777777" w:rsidR="0033274C" w:rsidRDefault="0033274C" w:rsidP="0033274C">
      <w:pPr>
        <w:pStyle w:val="NormalWeb"/>
        <w:spacing w:before="0" w:beforeAutospacing="0" w:after="120" w:afterAutospacing="0"/>
        <w:rPr>
          <w:rFonts w:ascii="Calibri" w:hAnsi="Calibri" w:cs="Calibri"/>
          <w:sz w:val="22"/>
          <w:szCs w:val="22"/>
        </w:rPr>
      </w:pPr>
    </w:p>
    <w:p w14:paraId="38625869" w14:textId="21D79AA6" w:rsidR="002F5EB5" w:rsidRDefault="002F5EB5" w:rsidP="002F5EB5">
      <w:pPr>
        <w:rPr>
          <w:rStyle w:val="Strong"/>
          <w:rFonts w:eastAsia="Times New Roman" w:cstheme="minorHAnsi"/>
          <w:szCs w:val="24"/>
        </w:rPr>
      </w:pPr>
      <w:r>
        <w:rPr>
          <w:rStyle w:val="Strong"/>
          <w:rFonts w:eastAsia="Times New Roman" w:cstheme="minorHAnsi"/>
          <w:szCs w:val="24"/>
          <w:highlight w:val="yellow"/>
        </w:rPr>
        <w:t>Mission 4</w:t>
      </w:r>
      <w:r w:rsidRPr="00DF56DB">
        <w:rPr>
          <w:rStyle w:val="Strong"/>
          <w:rFonts w:eastAsia="Times New Roman" w:cstheme="minorHAnsi"/>
          <w:szCs w:val="24"/>
          <w:highlight w:val="yellow"/>
        </w:rPr>
        <w:t xml:space="preserve"> Essential </w:t>
      </w:r>
      <w:r>
        <w:rPr>
          <w:rStyle w:val="Strong"/>
          <w:rFonts w:eastAsia="Times New Roman" w:cstheme="minorHAnsi"/>
          <w:szCs w:val="24"/>
          <w:highlight w:val="yellow"/>
        </w:rPr>
        <w:t>Purpose</w:t>
      </w:r>
      <w:r w:rsidRPr="00DF56DB">
        <w:rPr>
          <w:rStyle w:val="Strong"/>
          <w:rFonts w:eastAsia="Times New Roman" w:cstheme="minorHAnsi"/>
          <w:szCs w:val="24"/>
          <w:highlight w:val="yellow"/>
        </w:rPr>
        <w:t>:</w:t>
      </w:r>
      <w:r w:rsidRPr="00DF56DB">
        <w:rPr>
          <w:rStyle w:val="Strong"/>
          <w:rFonts w:eastAsia="Times New Roman" w:cstheme="minorHAnsi"/>
          <w:szCs w:val="24"/>
        </w:rPr>
        <w:t xml:space="preserve"> </w:t>
      </w:r>
    </w:p>
    <w:p w14:paraId="2FE681B2" w14:textId="77777777" w:rsidR="002F5EB5" w:rsidRPr="002F5EB5" w:rsidRDefault="002F5EB5" w:rsidP="002F5EB5">
      <w:pPr>
        <w:rPr>
          <w:rStyle w:val="Strong"/>
          <w:b w:val="0"/>
          <w:bCs w:val="0"/>
        </w:rPr>
      </w:pPr>
      <w:r>
        <w:rPr>
          <w:rFonts w:cstheme="minorHAnsi"/>
          <w:color w:val="A6A6A6" w:themeColor="background1" w:themeShade="A6"/>
        </w:rPr>
        <w:t>Repeat this section for every mission.</w:t>
      </w:r>
    </w:p>
    <w:p w14:paraId="390A636E" w14:textId="77777777" w:rsidR="002F5EB5" w:rsidRPr="00A5669F" w:rsidRDefault="002F5EB5" w:rsidP="002F5EB5">
      <w:pPr>
        <w:pStyle w:val="NormalWeb"/>
        <w:spacing w:before="0" w:beforeAutospacing="0" w:after="120" w:afterAutospacing="0"/>
        <w:rPr>
          <w:rFonts w:asciiTheme="minorHAnsi" w:eastAsiaTheme="minorHAnsi" w:hAnsiTheme="minorHAnsi" w:cstheme="minorBidi"/>
          <w:color w:val="A6A6A6" w:themeColor="background1" w:themeShade="A6"/>
          <w:sz w:val="20"/>
          <w:szCs w:val="22"/>
        </w:rPr>
      </w:pPr>
      <w:r w:rsidRPr="00A5669F">
        <w:rPr>
          <w:rFonts w:asciiTheme="minorHAnsi" w:eastAsiaTheme="minorHAnsi" w:hAnsiTheme="minorHAnsi" w:cstheme="minorBidi"/>
          <w:color w:val="A6A6A6" w:themeColor="background1" w:themeShade="A6"/>
          <w:sz w:val="22"/>
        </w:rPr>
        <w:t>Write the essential question learners should explore during this lesson</w:t>
      </w:r>
      <w:r w:rsidRPr="00F71D0F">
        <w:rPr>
          <w:rFonts w:asciiTheme="minorHAnsi" w:eastAsiaTheme="minorHAnsi" w:hAnsiTheme="minorHAnsi" w:cstheme="minorBidi"/>
          <w:color w:val="A6A6A6" w:themeColor="background1" w:themeShade="A6"/>
          <w:sz w:val="22"/>
          <w:szCs w:val="22"/>
        </w:rPr>
        <w:t>.</w:t>
      </w:r>
      <w:r>
        <w:rPr>
          <w:rFonts w:asciiTheme="minorHAnsi" w:eastAsiaTheme="minorHAnsi" w:hAnsiTheme="minorHAnsi" w:cstheme="minorBidi"/>
          <w:color w:val="A6A6A6" w:themeColor="background1" w:themeShade="A6"/>
          <w:sz w:val="22"/>
          <w:szCs w:val="22"/>
        </w:rPr>
        <w:t xml:space="preserve"> Write the purpose as a question that will be answered throughout the mission.</w:t>
      </w:r>
      <w:r w:rsidRPr="00F71D0F">
        <w:rPr>
          <w:rFonts w:asciiTheme="minorHAnsi" w:eastAsiaTheme="minorHAnsi" w:hAnsiTheme="minorHAnsi" w:cstheme="minorBidi"/>
          <w:color w:val="A6A6A6" w:themeColor="background1" w:themeShade="A6"/>
          <w:sz w:val="22"/>
          <w:szCs w:val="22"/>
        </w:rPr>
        <w:t xml:space="preserve"> Ie. Why is Python important for Machine Learning?</w:t>
      </w:r>
    </w:p>
    <w:p w14:paraId="5E953DAA" w14:textId="77777777" w:rsidR="002F5EB5" w:rsidRDefault="002F5EB5" w:rsidP="002F5EB5">
      <w:pPr>
        <w:pStyle w:val="NormalWeb"/>
        <w:spacing w:before="0" w:beforeAutospacing="0" w:after="120" w:afterAutospacing="0"/>
        <w:rPr>
          <w:rFonts w:asciiTheme="minorHAnsi" w:hAnsiTheme="minorHAnsi" w:cstheme="minorHAnsi"/>
          <w:sz w:val="22"/>
          <w:szCs w:val="22"/>
        </w:rPr>
      </w:pPr>
      <w:r>
        <w:rPr>
          <w:rFonts w:asciiTheme="minorHAnsi" w:hAnsiTheme="minorHAnsi" w:cstheme="minorHAnsi"/>
          <w:sz w:val="22"/>
          <w:szCs w:val="22"/>
        </w:rPr>
        <w:t>Write Here:</w:t>
      </w:r>
    </w:p>
    <w:p w14:paraId="1E6B8045" w14:textId="77777777" w:rsidR="002F5EB5" w:rsidRDefault="002F5EB5" w:rsidP="002F5EB5">
      <w:pPr>
        <w:pStyle w:val="NormalWeb"/>
        <w:spacing w:before="0" w:beforeAutospacing="0" w:after="120" w:afterAutospacing="0"/>
        <w:rPr>
          <w:rFonts w:ascii="Calibri" w:hAnsi="Calibri" w:cs="Calibri"/>
          <w:sz w:val="22"/>
          <w:szCs w:val="22"/>
        </w:rPr>
      </w:pPr>
      <w:r w:rsidRPr="00072BB1">
        <w:rPr>
          <w:rFonts w:ascii="Calibri" w:hAnsi="Calibri" w:cs="Calibri"/>
          <w:sz w:val="22"/>
          <w:szCs w:val="22"/>
        </w:rPr>
        <w:t>Programming in Pandas: Pandas Data access</w:t>
      </w:r>
    </w:p>
    <w:p w14:paraId="782F6015" w14:textId="1AE7039A" w:rsidR="00A960D4" w:rsidRPr="00C62FC2" w:rsidRDefault="00A960D4" w:rsidP="00A960D4">
      <w:pPr>
        <w:rPr>
          <w:color w:val="A6A6A6" w:themeColor="background1" w:themeShade="A6"/>
        </w:rPr>
      </w:pPr>
      <w:r w:rsidRPr="00E666A8">
        <w:rPr>
          <w:rFonts w:ascii="Calibri" w:eastAsia="Times New Roman" w:hAnsi="Calibri" w:cs="Calibri"/>
          <w:color w:val="000000"/>
        </w:rPr>
        <w:t xml:space="preserve">For more information regarding </w:t>
      </w:r>
      <w:commentRangeStart w:id="3117"/>
      <w:commentRangeEnd w:id="3117"/>
      <w:r>
        <w:rPr>
          <w:rStyle w:val="CommentReference"/>
          <w:color w:val="404040"/>
        </w:rPr>
        <w:commentReference w:id="3117"/>
      </w:r>
      <w:r w:rsidRPr="00E666A8">
        <w:rPr>
          <w:rFonts w:ascii="Calibri" w:eastAsia="Times New Roman" w:hAnsi="Calibri" w:cs="Calibri"/>
          <w:color w:val="000000"/>
        </w:rPr>
        <w:t xml:space="preserve">the grading of </w:t>
      </w:r>
      <w:r>
        <w:rPr>
          <w:rFonts w:ascii="Calibri" w:eastAsia="Times New Roman" w:hAnsi="Calibri" w:cs="Calibri"/>
          <w:color w:val="000000"/>
        </w:rPr>
        <w:t>the Editor missions</w:t>
      </w:r>
      <w:r w:rsidRPr="00E666A8">
        <w:rPr>
          <w:rFonts w:ascii="Calibri" w:eastAsia="Times New Roman" w:hAnsi="Calibri" w:cs="Calibri"/>
          <w:color w:val="000000"/>
        </w:rPr>
        <w:t xml:space="preserve"> please refer to Module 1 Introduction section</w:t>
      </w:r>
      <w:r w:rsidR="002D22DC">
        <w:rPr>
          <w:rFonts w:ascii="Calibri" w:eastAsia="Times New Roman" w:hAnsi="Calibri" w:cs="Calibri"/>
          <w:color w:val="000000"/>
        </w:rPr>
        <w:t xml:space="preserve"> as well as </w:t>
      </w:r>
      <w:r w:rsidR="002D22DC" w:rsidRPr="007962D9">
        <w:rPr>
          <w:rFonts w:ascii="Calibri" w:eastAsia="Times New Roman" w:hAnsi="Calibri" w:cs="Calibri"/>
          <w:color w:val="4472C4" w:themeColor="accent1"/>
          <w:u w:val="single"/>
        </w:rPr>
        <w:t xml:space="preserve">the </w:t>
      </w:r>
      <w:del w:id="3118" w:author="Chantelle Dubois Nishiyama" w:date="2020-02-26T20:35:00Z">
        <w:r w:rsidR="002D22DC" w:rsidRPr="007962D9" w:rsidDel="00A17CD2">
          <w:rPr>
            <w:rFonts w:ascii="Calibri" w:eastAsia="Times New Roman" w:hAnsi="Calibri" w:cs="Calibri"/>
            <w:color w:val="4472C4" w:themeColor="accent1"/>
            <w:u w:val="single"/>
          </w:rPr>
          <w:delText>orientation</w:delText>
        </w:r>
      </w:del>
      <w:ins w:id="3119" w:author="Chantelle Dubois Nishiyama" w:date="2020-02-26T20:35:00Z">
        <w:r w:rsidR="00A17CD2">
          <w:rPr>
            <w:rFonts w:ascii="Calibri" w:eastAsia="Times New Roman" w:hAnsi="Calibri" w:cs="Calibri"/>
            <w:color w:val="4472C4" w:themeColor="accent1"/>
            <w:u w:val="single"/>
          </w:rPr>
          <w:t>Orientation</w:t>
        </w:r>
      </w:ins>
      <w:r w:rsidR="002D22DC" w:rsidRPr="00E666A8">
        <w:rPr>
          <w:rFonts w:ascii="Calibri" w:eastAsia="Times New Roman" w:hAnsi="Calibri" w:cs="Calibri"/>
          <w:color w:val="000000"/>
        </w:rPr>
        <w:t>.</w:t>
      </w:r>
    </w:p>
    <w:p w14:paraId="31891A4A" w14:textId="06338690" w:rsidR="008B6276" w:rsidRDefault="008B6276" w:rsidP="008B6276">
      <w:pPr>
        <w:spacing w:after="0" w:line="240" w:lineRule="auto"/>
        <w:rPr>
          <w:color w:val="404040" w:themeColor="text1" w:themeTint="BF"/>
        </w:rPr>
      </w:pPr>
    </w:p>
    <w:p w14:paraId="71CFBDEE" w14:textId="0D302A79" w:rsidR="00C4285C" w:rsidRPr="005E2335" w:rsidRDefault="00C4285C" w:rsidP="00C4285C">
      <w:pPr>
        <w:spacing w:after="0" w:line="240" w:lineRule="auto"/>
        <w:rPr>
          <w:rFonts w:ascii="Calibri" w:hAnsi="Calibri" w:cs="Calibri"/>
          <w:b/>
          <w:bCs/>
        </w:rPr>
      </w:pPr>
      <w:r w:rsidRPr="005E2335">
        <w:rPr>
          <w:rFonts w:ascii="Calibri" w:hAnsi="Calibri" w:cs="Calibri"/>
          <w:b/>
          <w:bCs/>
          <w:highlight w:val="yellow"/>
        </w:rPr>
        <w:t xml:space="preserve">Mission </w:t>
      </w:r>
      <w:r>
        <w:rPr>
          <w:rFonts w:ascii="Calibri" w:hAnsi="Calibri" w:cs="Calibri"/>
          <w:b/>
          <w:bCs/>
          <w:highlight w:val="yellow"/>
        </w:rPr>
        <w:t>4</w:t>
      </w:r>
      <w:r w:rsidRPr="005E2335">
        <w:rPr>
          <w:rFonts w:ascii="Calibri" w:hAnsi="Calibri" w:cs="Calibri"/>
          <w:b/>
          <w:bCs/>
          <w:highlight w:val="yellow"/>
        </w:rPr>
        <w:t xml:space="preserve"> </w:t>
      </w:r>
      <w:r w:rsidR="00572E5D">
        <w:rPr>
          <w:rFonts w:ascii="Calibri" w:hAnsi="Calibri" w:cs="Calibri"/>
          <w:b/>
          <w:bCs/>
          <w:highlight w:val="cyan"/>
        </w:rPr>
        <w:t>Instructions</w:t>
      </w:r>
      <w:commentRangeStart w:id="3120"/>
      <w:ins w:id="3121" w:author="Alexis Handford" w:date="2020-01-31T08:53:00Z">
        <w:r w:rsidRPr="005E2335">
          <w:rPr>
            <w:rFonts w:ascii="Calibri" w:hAnsi="Calibri" w:cs="Calibri"/>
            <w:b/>
            <w:bCs/>
            <w:highlight w:val="yellow"/>
          </w:rPr>
          <w:t>:</w:t>
        </w:r>
      </w:ins>
      <w:commentRangeEnd w:id="3120"/>
      <w:r>
        <w:rPr>
          <w:rStyle w:val="CommentReference"/>
        </w:rPr>
        <w:commentReference w:id="3120"/>
      </w:r>
      <w:del w:id="3122" w:author="Alexis Handford" w:date="2020-01-31T08:53:00Z">
        <w:r w:rsidRPr="73F1E6DF" w:rsidDel="446BEAF4">
          <w:rPr>
            <w:rFonts w:ascii="Calibri" w:hAnsi="Calibri" w:cs="Calibri"/>
            <w:b/>
            <w:bCs/>
            <w:highlight w:val="cyan"/>
            <w:rPrChange w:id="3123" w:author="Alexis Handford" w:date="2020-01-31T08:53:00Z">
              <w:rPr>
                <w:rFonts w:ascii="Calibri" w:hAnsi="Calibri" w:cs="Calibri"/>
                <w:b/>
                <w:bCs/>
                <w:highlight w:val="yellow"/>
              </w:rPr>
            </w:rPrChange>
          </w:rPr>
          <w:delText>Content</w:delText>
        </w:r>
        <w:r w:rsidRPr="005E2335" w:rsidDel="446BEAF4">
          <w:rPr>
            <w:rFonts w:ascii="Calibri" w:hAnsi="Calibri" w:cs="Calibri"/>
            <w:b/>
            <w:bCs/>
            <w:highlight w:val="yellow"/>
          </w:rPr>
          <w:delText>:</w:delText>
        </w:r>
      </w:del>
    </w:p>
    <w:p w14:paraId="01BE04EE" w14:textId="77777777" w:rsidR="00C4285C" w:rsidRDefault="00C4285C" w:rsidP="008B6276">
      <w:pPr>
        <w:spacing w:after="0" w:line="240" w:lineRule="auto"/>
        <w:rPr>
          <w:color w:val="404040" w:themeColor="text1" w:themeTint="BF"/>
        </w:rPr>
      </w:pPr>
      <w:commentRangeStart w:id="3124"/>
      <w:commentRangeEnd w:id="3124"/>
      <w:r>
        <w:rPr>
          <w:rStyle w:val="CommentReference"/>
        </w:rPr>
        <w:commentReference w:id="3124"/>
      </w:r>
    </w:p>
    <w:p w14:paraId="10D34339" w14:textId="633F3F1B" w:rsidR="00CE5BFC" w:rsidRPr="00CE5BFC" w:rsidRDefault="00CE5BFC">
      <w:pPr>
        <w:pStyle w:val="Heading2"/>
        <w:rPr>
          <w:ins w:id="3125" w:author="Fatemeh Yazdanbakhsh Poodeh" w:date="2020-01-28T23:51:00Z"/>
          <w:color w:val="000000" w:themeColor="text1"/>
          <w:rPrChange w:id="3126" w:author="Fatemeh Yazdanbakhsh Poodeh" w:date="2020-01-28T23:58:00Z">
            <w:rPr>
              <w:ins w:id="3127" w:author="Fatemeh Yazdanbakhsh Poodeh" w:date="2020-01-28T23:51:00Z"/>
            </w:rPr>
          </w:rPrChange>
        </w:rPr>
      </w:pPr>
      <w:commentRangeStart w:id="3128"/>
      <w:ins w:id="3129" w:author="Fatemeh Yazdanbakhsh Poodeh" w:date="2020-01-28T23:51:00Z">
        <w:r w:rsidRPr="00CE5BFC">
          <w:rPr>
            <w:color w:val="000000" w:themeColor="text1"/>
            <w:rPrChange w:id="3130" w:author="Fatemeh Yazdanbakhsh Poodeh" w:date="2020-01-28T23:58:00Z">
              <w:rPr/>
            </w:rPrChange>
          </w:rPr>
          <w:t>In this mission</w:t>
        </w:r>
      </w:ins>
      <w:ins w:id="3131" w:author="Chantelle Dubois Nishiyama" w:date="2020-02-19T21:48:00Z">
        <w:r w:rsidR="00ED4042">
          <w:rPr>
            <w:color w:val="000000" w:themeColor="text1"/>
          </w:rPr>
          <w:t>,</w:t>
        </w:r>
      </w:ins>
      <w:ins w:id="3132" w:author="Fatemeh Yazdanbakhsh Poodeh" w:date="2020-01-28T23:51:00Z">
        <w:r w:rsidRPr="00CE5BFC">
          <w:rPr>
            <w:color w:val="000000" w:themeColor="text1"/>
            <w:rPrChange w:id="3133" w:author="Fatemeh Yazdanbakhsh Poodeh" w:date="2020-01-28T23:58:00Z">
              <w:rPr/>
            </w:rPrChange>
          </w:rPr>
          <w:t xml:space="preserve"> you will read the Mushroom dataset and</w:t>
        </w:r>
      </w:ins>
      <w:ins w:id="3134" w:author="Fatemeh Yazdanbakhsh Poodeh" w:date="2020-01-28T23:57:00Z">
        <w:r w:rsidRPr="00CE5BFC">
          <w:rPr>
            <w:color w:val="000000" w:themeColor="text1"/>
            <w:rPrChange w:id="3135" w:author="Fatemeh Yazdanbakhsh Poodeh" w:date="2020-01-28T23:58:00Z">
              <w:rPr/>
            </w:rPrChange>
          </w:rPr>
          <w:t xml:space="preserve"> </w:t>
        </w:r>
      </w:ins>
      <w:ins w:id="3136" w:author="Fatemeh Yazdanbakhsh Poodeh" w:date="2020-01-28T23:58:00Z">
        <w:r w:rsidRPr="00CE5BFC">
          <w:rPr>
            <w:color w:val="000000" w:themeColor="text1"/>
            <w:rPrChange w:id="3137" w:author="Fatemeh Yazdanbakhsh Poodeh" w:date="2020-01-28T23:58:00Z">
              <w:rPr/>
            </w:rPrChange>
          </w:rPr>
          <w:t>check</w:t>
        </w:r>
      </w:ins>
      <w:ins w:id="3138" w:author="Fatemeh Yazdanbakhsh Poodeh" w:date="2020-01-28T23:57:00Z">
        <w:r w:rsidRPr="00CE5BFC">
          <w:rPr>
            <w:color w:val="000000" w:themeColor="text1"/>
            <w:rPrChange w:id="3139" w:author="Fatemeh Yazdanbakhsh Poodeh" w:date="2020-01-28T23:58:00Z">
              <w:rPr/>
            </w:rPrChange>
          </w:rPr>
          <w:t xml:space="preserve"> whether the selected mushroom is edible or not.</w:t>
        </w:r>
      </w:ins>
      <w:commentRangeEnd w:id="3128"/>
      <w:ins w:id="3140" w:author="Fatemeh Yazdanbakhsh Poodeh" w:date="2020-01-28T23:59:00Z">
        <w:r>
          <w:rPr>
            <w:rStyle w:val="CommentReference"/>
            <w:rFonts w:asciiTheme="minorHAnsi" w:eastAsiaTheme="minorHAnsi" w:hAnsiTheme="minorHAnsi" w:cstheme="minorBidi"/>
            <w:color w:val="404040"/>
          </w:rPr>
          <w:commentReference w:id="3128"/>
        </w:r>
      </w:ins>
    </w:p>
    <w:p w14:paraId="73C26771" w14:textId="77777777" w:rsidR="008B6276" w:rsidRDefault="008B6276" w:rsidP="008B6276">
      <w:pPr>
        <w:pStyle w:val="Heading2"/>
      </w:pPr>
      <w:r>
        <w:t>Instructions</w:t>
      </w:r>
    </w:p>
    <w:tbl>
      <w:tblPr>
        <w:tblW w:w="10440" w:type="dxa"/>
        <w:tblInd w:w="-5" w:type="dxa"/>
        <w:tblBorders>
          <w:top w:val="single" w:sz="4" w:space="0" w:color="DBDBDB"/>
          <w:left w:val="single" w:sz="4" w:space="0" w:color="DBDBDB"/>
          <w:bottom w:val="single" w:sz="4" w:space="0" w:color="DBDBDB"/>
          <w:right w:val="single" w:sz="4" w:space="0" w:color="DBDBDB"/>
          <w:insideH w:val="nil"/>
          <w:insideV w:val="nil"/>
        </w:tblBorders>
        <w:tblLayout w:type="fixed"/>
        <w:tblLook w:val="0400" w:firstRow="0" w:lastRow="0" w:firstColumn="0" w:lastColumn="0" w:noHBand="0" w:noVBand="1"/>
        <w:tblPrChange w:id="3141" w:author="Guest User" w:date="2020-01-27T09:57:00Z">
          <w:tblPr>
            <w:tblW w:w="10440" w:type="dxa"/>
            <w:tblInd w:w="-5" w:type="dxa"/>
            <w:tblBorders>
              <w:top w:val="single" w:sz="4" w:space="0" w:color="DBDBDB"/>
              <w:left w:val="single" w:sz="4" w:space="0" w:color="DBDBDB"/>
              <w:bottom w:val="single" w:sz="4" w:space="0" w:color="DBDBDB"/>
              <w:right w:val="single" w:sz="4" w:space="0" w:color="DBDBDB"/>
              <w:insideH w:val="nil"/>
              <w:insideV w:val="nil"/>
            </w:tblBorders>
            <w:tblLayout w:type="fixed"/>
            <w:tblLook w:val="0400" w:firstRow="0" w:lastRow="0" w:firstColumn="0" w:lastColumn="0" w:noHBand="0" w:noVBand="1"/>
          </w:tblPr>
        </w:tblPrChange>
      </w:tblPr>
      <w:tblGrid>
        <w:gridCol w:w="270"/>
        <w:gridCol w:w="1440"/>
        <w:gridCol w:w="2520"/>
        <w:gridCol w:w="2052"/>
        <w:gridCol w:w="3888"/>
        <w:gridCol w:w="15"/>
        <w:gridCol w:w="255"/>
        <w:tblGridChange w:id="3142">
          <w:tblGrid>
            <w:gridCol w:w="360"/>
            <w:gridCol w:w="360"/>
            <w:gridCol w:w="360"/>
            <w:gridCol w:w="360"/>
            <w:gridCol w:w="360"/>
            <w:gridCol w:w="360"/>
            <w:gridCol w:w="360"/>
          </w:tblGrid>
        </w:tblGridChange>
      </w:tblGrid>
      <w:tr w:rsidR="008B6276" w14:paraId="505F4DDC" w14:textId="77777777" w:rsidTr="1E325233">
        <w:tc>
          <w:tcPr>
            <w:tcW w:w="10440" w:type="dxa"/>
            <w:gridSpan w:val="7"/>
            <w:tcBorders>
              <w:top w:val="single" w:sz="4" w:space="0" w:color="DBDBDB" w:themeColor="accent3" w:themeTint="66"/>
              <w:left w:val="single" w:sz="4" w:space="0" w:color="DBDBDB" w:themeColor="accent3" w:themeTint="66"/>
              <w:bottom w:val="nil"/>
              <w:right w:val="single" w:sz="4" w:space="0" w:color="DBDBDB" w:themeColor="accent3" w:themeTint="66"/>
            </w:tcBorders>
            <w:shd w:val="clear" w:color="auto" w:fill="FAFAFA"/>
            <w:hideMark/>
            <w:tcPrChange w:id="3143" w:author="Guest User" w:date="2020-01-27T09:57:00Z">
              <w:tcPr>
                <w:tcW w:w="10440" w:type="dxa"/>
                <w:gridSpan w:val="7"/>
                <w:tcBorders>
                  <w:top w:val="single" w:sz="4" w:space="0" w:color="DBDBDB"/>
                  <w:left w:val="single" w:sz="4" w:space="0" w:color="DBDBDB"/>
                  <w:bottom w:val="nil"/>
                  <w:right w:val="single" w:sz="4" w:space="0" w:color="DBDBDB"/>
                </w:tcBorders>
                <w:shd w:val="clear" w:color="auto" w:fill="FAFAFA"/>
                <w:hideMark/>
              </w:tcPr>
            </w:tcPrChange>
          </w:tcPr>
          <w:p w14:paraId="04073CBC" w14:textId="328AEE5C" w:rsidR="008B6276" w:rsidRDefault="008B6276" w:rsidP="008B6276">
            <w:r>
              <w:t xml:space="preserve">To complete this mission, perform the </w:t>
            </w:r>
            <w:commentRangeStart w:id="3144"/>
            <w:commentRangeStart w:id="3145"/>
            <w:r>
              <w:t>following task</w:t>
            </w:r>
            <w:ins w:id="3146" w:author="Fatemeh Yazdanbakhsh Poodeh" w:date="2020-01-29T00:00:00Z">
              <w:r w:rsidR="00CE5BFC">
                <w:t xml:space="preserve"> </w:t>
              </w:r>
              <w:commentRangeStart w:id="3147"/>
              <w:r w:rsidR="00CE5BFC">
                <w:t>in the editor</w:t>
              </w:r>
              <w:commentRangeEnd w:id="3147"/>
              <w:r w:rsidR="00CE5BFC">
                <w:rPr>
                  <w:rStyle w:val="CommentReference"/>
                  <w:color w:val="404040"/>
                </w:rPr>
                <w:commentReference w:id="3147"/>
              </w:r>
            </w:ins>
            <w:r>
              <w:t>:</w:t>
            </w:r>
            <w:commentRangeEnd w:id="3144"/>
            <w:r>
              <w:rPr>
                <w:rStyle w:val="CommentReference"/>
              </w:rPr>
              <w:commentReference w:id="3144"/>
            </w:r>
            <w:commentRangeEnd w:id="3145"/>
            <w:r w:rsidR="00A32F94">
              <w:rPr>
                <w:rStyle w:val="CommentReference"/>
                <w:color w:val="404040"/>
              </w:rPr>
              <w:commentReference w:id="3145"/>
            </w:r>
          </w:p>
          <w:p w14:paraId="24B1B451" w14:textId="77777777" w:rsidR="008B6276" w:rsidRDefault="008B6276" w:rsidP="008B6276"/>
        </w:tc>
      </w:tr>
      <w:tr w:rsidR="008B6276" w14:paraId="276BD4C9" w14:textId="77777777" w:rsidTr="1E325233">
        <w:trPr>
          <w:trHeight w:val="820"/>
        </w:trPr>
        <w:tc>
          <w:tcPr>
            <w:tcW w:w="270" w:type="dxa"/>
            <w:tcBorders>
              <w:top w:val="nil"/>
              <w:left w:val="single" w:sz="4" w:space="0" w:color="DBDBDB" w:themeColor="accent3" w:themeTint="66"/>
              <w:bottom w:val="nil"/>
              <w:right w:val="nil"/>
            </w:tcBorders>
            <w:shd w:val="clear" w:color="auto" w:fill="FAFAFA"/>
            <w:tcPrChange w:id="3148" w:author="Guest User" w:date="2020-01-27T09:57:00Z">
              <w:tcPr>
                <w:tcW w:w="270" w:type="dxa"/>
                <w:tcBorders>
                  <w:top w:val="nil"/>
                  <w:left w:val="single" w:sz="4" w:space="0" w:color="DBDBDB"/>
                  <w:bottom w:val="nil"/>
                  <w:right w:val="nil"/>
                </w:tcBorders>
                <w:shd w:val="clear" w:color="auto" w:fill="FAFAFA"/>
              </w:tcPr>
            </w:tcPrChange>
          </w:tcPr>
          <w:p w14:paraId="733AC0DE" w14:textId="77777777" w:rsidR="008B6276" w:rsidRDefault="008B6276" w:rsidP="008B6276"/>
        </w:tc>
        <w:tc>
          <w:tcPr>
            <w:tcW w:w="1440" w:type="dxa"/>
            <w:tcBorders>
              <w:top w:val="nil"/>
              <w:left w:val="nil"/>
              <w:bottom w:val="nil"/>
              <w:right w:val="nil"/>
            </w:tcBorders>
            <w:shd w:val="clear" w:color="auto" w:fill="11143F"/>
            <w:vAlign w:val="center"/>
            <w:hideMark/>
            <w:tcPrChange w:id="3149" w:author="Guest User" w:date="2020-01-27T09:57:00Z">
              <w:tcPr>
                <w:tcW w:w="1440" w:type="dxa"/>
                <w:tcBorders>
                  <w:top w:val="nil"/>
                  <w:left w:val="nil"/>
                  <w:bottom w:val="nil"/>
                  <w:right w:val="nil"/>
                </w:tcBorders>
                <w:shd w:val="clear" w:color="auto" w:fill="11143F"/>
                <w:hideMark/>
              </w:tcPr>
            </w:tcPrChange>
          </w:tcPr>
          <w:p w14:paraId="3005FD96" w14:textId="77777777" w:rsidR="008B6276" w:rsidRDefault="008B6276" w:rsidP="008B6276">
            <w:pPr>
              <w:jc w:val="center"/>
              <w:rPr>
                <w:rFonts w:ascii="Open Sans Semibold" w:eastAsia="Open Sans Semibold" w:hAnsi="Open Sans Semibold" w:cs="Open Sans Semibold"/>
                <w:color w:val="FFFFFF"/>
                <w:sz w:val="28"/>
                <w:szCs w:val="28"/>
              </w:rPr>
            </w:pPr>
            <w:r>
              <w:rPr>
                <w:rFonts w:ascii="Open Sans Semibold" w:eastAsia="Open Sans Semibold" w:hAnsi="Open Sans Semibold" w:cs="Open Sans Semibold"/>
                <w:color w:val="FFFFFF"/>
                <w:sz w:val="28"/>
                <w:szCs w:val="28"/>
              </w:rPr>
              <w:t>Step 1</w:t>
            </w:r>
          </w:p>
        </w:tc>
        <w:tc>
          <w:tcPr>
            <w:tcW w:w="8460" w:type="dxa"/>
            <w:gridSpan w:val="3"/>
            <w:tcBorders>
              <w:top w:val="nil"/>
              <w:left w:val="nil"/>
              <w:bottom w:val="nil"/>
              <w:right w:val="nil"/>
            </w:tcBorders>
            <w:shd w:val="clear" w:color="auto" w:fill="E5E5E5"/>
            <w:vAlign w:val="center"/>
            <w:hideMark/>
            <w:tcPrChange w:id="3150" w:author="Guest User" w:date="2020-01-27T09:57:00Z">
              <w:tcPr>
                <w:tcW w:w="8460" w:type="dxa"/>
                <w:gridSpan w:val="3"/>
                <w:tcBorders>
                  <w:top w:val="nil"/>
                  <w:left w:val="nil"/>
                  <w:bottom w:val="nil"/>
                  <w:right w:val="nil"/>
                </w:tcBorders>
                <w:shd w:val="clear" w:color="auto" w:fill="E5E5E5"/>
                <w:hideMark/>
              </w:tcPr>
            </w:tcPrChange>
          </w:tcPr>
          <w:p w14:paraId="70DE1D8F" w14:textId="6B5A24D6" w:rsidR="008B6276" w:rsidRDefault="008B6276" w:rsidP="008B6276">
            <w:pPr>
              <w:spacing w:before="180" w:after="180"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 xml:space="preserve">Load the </w:t>
            </w:r>
            <w:ins w:id="3151" w:author="Chantelle Dubois Nishiyama" w:date="2020-02-19T21:49:00Z">
              <w:r w:rsidR="00066F4B">
                <w:rPr>
                  <w:rFonts w:ascii="Cambria" w:eastAsia="Times New Roman" w:hAnsi="Cambria" w:cs="Times New Roman"/>
                  <w:color w:val="000000"/>
                  <w:sz w:val="24"/>
                  <w:szCs w:val="24"/>
                </w:rPr>
                <w:t>M</w:t>
              </w:r>
            </w:ins>
            <w:del w:id="3152" w:author="Chantelle Dubois Nishiyama" w:date="2020-02-19T21:49:00Z">
              <w:r w:rsidDel="00066F4B">
                <w:rPr>
                  <w:rFonts w:ascii="Cambria" w:eastAsia="Times New Roman" w:hAnsi="Cambria" w:cs="Times New Roman"/>
                  <w:color w:val="000000"/>
                  <w:sz w:val="24"/>
                  <w:szCs w:val="24"/>
                </w:rPr>
                <w:delText>m</w:delText>
              </w:r>
            </w:del>
            <w:r>
              <w:rPr>
                <w:rFonts w:ascii="Cambria" w:eastAsia="Times New Roman" w:hAnsi="Cambria" w:cs="Times New Roman"/>
                <w:color w:val="000000"/>
                <w:sz w:val="24"/>
                <w:szCs w:val="24"/>
              </w:rPr>
              <w:t xml:space="preserve">ushroom </w:t>
            </w:r>
            <w:commentRangeStart w:id="3153"/>
            <w:commentRangeStart w:id="3154"/>
            <w:r>
              <w:rPr>
                <w:rFonts w:ascii="Cambria" w:eastAsia="Times New Roman" w:hAnsi="Cambria" w:cs="Times New Roman"/>
                <w:color w:val="000000"/>
                <w:sz w:val="24"/>
                <w:szCs w:val="24"/>
              </w:rPr>
              <w:t>dataset</w:t>
            </w:r>
            <w:commentRangeEnd w:id="3153"/>
            <w:r w:rsidR="00240631">
              <w:rPr>
                <w:rStyle w:val="CommentReference"/>
                <w:color w:val="404040"/>
              </w:rPr>
              <w:commentReference w:id="3153"/>
            </w:r>
            <w:commentRangeEnd w:id="3154"/>
            <w:r w:rsidR="008B3D02">
              <w:rPr>
                <w:rStyle w:val="CommentReference"/>
                <w:color w:val="404040"/>
              </w:rPr>
              <w:commentReference w:id="3154"/>
            </w:r>
            <w:r>
              <w:rPr>
                <w:rFonts w:ascii="Cambria" w:eastAsia="Times New Roman" w:hAnsi="Cambria" w:cs="Times New Roman"/>
                <w:color w:val="000000"/>
                <w:sz w:val="24"/>
                <w:szCs w:val="24"/>
              </w:rPr>
              <w:t xml:space="preserve">. </w:t>
            </w:r>
          </w:p>
          <w:p w14:paraId="1420EE63" w14:textId="77777777" w:rsidR="008B6276" w:rsidRDefault="008B6276" w:rsidP="008B6276">
            <w:pPr>
              <w:spacing w:before="180" w:after="180"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Your code should perform the following tasks to complete this mission:</w:t>
            </w:r>
          </w:p>
          <w:p w14:paraId="4E66141F" w14:textId="5C3A14A0" w:rsidR="008B6276" w:rsidRPr="00066F4B" w:rsidRDefault="008B6276">
            <w:pPr>
              <w:pStyle w:val="ListParagraph"/>
              <w:numPr>
                <w:ilvl w:val="0"/>
                <w:numId w:val="123"/>
              </w:numPr>
              <w:spacing w:before="180" w:after="180" w:line="240" w:lineRule="auto"/>
              <w:rPr>
                <w:rFonts w:ascii="Cambria" w:eastAsia="Times New Roman" w:hAnsi="Cambria" w:cs="Times New Roman"/>
                <w:color w:val="000000"/>
                <w:sz w:val="24"/>
                <w:szCs w:val="24"/>
                <w:rPrChange w:id="3155" w:author="Chantelle Dubois Nishiyama" w:date="2020-02-19T21:50:00Z">
                  <w:rPr/>
                </w:rPrChange>
              </w:rPr>
              <w:pPrChange w:id="3156" w:author="Chantelle Dubois Nishiyama" w:date="2020-02-19T21:50:00Z">
                <w:pPr>
                  <w:numPr>
                    <w:numId w:val="30"/>
                  </w:numPr>
                  <w:tabs>
                    <w:tab w:val="num" w:pos="720"/>
                  </w:tabs>
                  <w:spacing w:before="180" w:after="180" w:line="240" w:lineRule="auto"/>
                  <w:ind w:left="720" w:hanging="360"/>
                </w:pPr>
              </w:pPrChange>
            </w:pPr>
            <w:r w:rsidRPr="00066F4B">
              <w:rPr>
                <w:rFonts w:ascii="Cambria" w:eastAsia="Times New Roman" w:hAnsi="Cambria" w:cs="Times New Roman"/>
                <w:color w:val="000000"/>
                <w:sz w:val="24"/>
                <w:szCs w:val="24"/>
                <w:rPrChange w:id="3157" w:author="Chantelle Dubois Nishiyama" w:date="2020-02-19T21:50:00Z">
                  <w:rPr/>
                </w:rPrChange>
              </w:rPr>
              <w:t xml:space="preserve">Load the </w:t>
            </w:r>
            <w:ins w:id="3158" w:author="Chantelle Dubois Nishiyama" w:date="2020-02-19T21:51:00Z">
              <w:r w:rsidR="00066F4B">
                <w:rPr>
                  <w:rFonts w:ascii="Cambria" w:eastAsia="Times New Roman" w:hAnsi="Cambria" w:cs="Times New Roman"/>
                  <w:color w:val="000000"/>
                  <w:sz w:val="24"/>
                  <w:szCs w:val="24"/>
                </w:rPr>
                <w:t>M</w:t>
              </w:r>
            </w:ins>
            <w:del w:id="3159" w:author="Chantelle Dubois Nishiyama" w:date="2020-02-19T21:51:00Z">
              <w:r w:rsidRPr="00066F4B" w:rsidDel="00066F4B">
                <w:rPr>
                  <w:rFonts w:ascii="Cambria" w:eastAsia="Times New Roman" w:hAnsi="Cambria" w:cs="Times New Roman"/>
                  <w:color w:val="000000"/>
                  <w:sz w:val="24"/>
                  <w:szCs w:val="24"/>
                  <w:rPrChange w:id="3160" w:author="Chantelle Dubois Nishiyama" w:date="2020-02-19T21:50:00Z">
                    <w:rPr/>
                  </w:rPrChange>
                </w:rPr>
                <w:delText>m</w:delText>
              </w:r>
            </w:del>
            <w:r w:rsidRPr="00066F4B">
              <w:rPr>
                <w:rFonts w:ascii="Cambria" w:eastAsia="Times New Roman" w:hAnsi="Cambria" w:cs="Times New Roman"/>
                <w:color w:val="000000"/>
                <w:sz w:val="24"/>
                <w:szCs w:val="24"/>
                <w:rPrChange w:id="3161" w:author="Chantelle Dubois Nishiyama" w:date="2020-02-19T21:50:00Z">
                  <w:rPr/>
                </w:rPrChange>
              </w:rPr>
              <w:t>ushroom</w:t>
            </w:r>
            <w:del w:id="3162" w:author="Chantelle Dubois Nishiyama" w:date="2020-02-19T21:49:00Z">
              <w:r w:rsidRPr="00066F4B" w:rsidDel="00066F4B">
                <w:rPr>
                  <w:rFonts w:ascii="Cambria" w:eastAsia="Times New Roman" w:hAnsi="Cambria" w:cs="Times New Roman"/>
                  <w:color w:val="000000"/>
                  <w:sz w:val="24"/>
                  <w:szCs w:val="24"/>
                  <w:rPrChange w:id="3163" w:author="Chantelle Dubois Nishiyama" w:date="2020-02-19T21:50:00Z">
                    <w:rPr/>
                  </w:rPrChange>
                </w:rPr>
                <w:delText>s</w:delText>
              </w:r>
            </w:del>
            <w:r w:rsidRPr="00066F4B">
              <w:rPr>
                <w:rFonts w:ascii="Cambria" w:eastAsia="Times New Roman" w:hAnsi="Cambria" w:cs="Times New Roman"/>
                <w:color w:val="000000"/>
                <w:sz w:val="24"/>
                <w:szCs w:val="24"/>
                <w:rPrChange w:id="3164" w:author="Chantelle Dubois Nishiyama" w:date="2020-02-19T21:50:00Z">
                  <w:rPr/>
                </w:rPrChange>
              </w:rPr>
              <w:t xml:space="preserve"> dataset from mushrooms.csv.</w:t>
            </w:r>
          </w:p>
          <w:p w14:paraId="3D1EC007" w14:textId="77777777" w:rsidR="008B6276" w:rsidRPr="00066F4B" w:rsidRDefault="008B6276">
            <w:pPr>
              <w:pStyle w:val="ListParagraph"/>
              <w:numPr>
                <w:ilvl w:val="0"/>
                <w:numId w:val="123"/>
              </w:numPr>
              <w:spacing w:before="180" w:after="180" w:line="240" w:lineRule="auto"/>
              <w:rPr>
                <w:rFonts w:ascii="Cambria" w:eastAsia="Times New Roman" w:hAnsi="Cambria" w:cs="Times New Roman"/>
                <w:color w:val="000000"/>
                <w:sz w:val="24"/>
                <w:szCs w:val="24"/>
                <w:rPrChange w:id="3165" w:author="Chantelle Dubois Nishiyama" w:date="2020-02-19T21:50:00Z">
                  <w:rPr/>
                </w:rPrChange>
              </w:rPr>
              <w:pPrChange w:id="3166" w:author="Chantelle Dubois Nishiyama" w:date="2020-02-19T21:50:00Z">
                <w:pPr>
                  <w:numPr>
                    <w:numId w:val="30"/>
                  </w:numPr>
                  <w:tabs>
                    <w:tab w:val="num" w:pos="720"/>
                  </w:tabs>
                  <w:spacing w:before="180" w:after="180" w:line="240" w:lineRule="auto"/>
                  <w:ind w:left="720" w:hanging="360"/>
                </w:pPr>
              </w:pPrChange>
            </w:pPr>
            <w:r w:rsidRPr="00066F4B">
              <w:rPr>
                <w:rFonts w:ascii="Cambria" w:eastAsia="Times New Roman" w:hAnsi="Cambria" w:cs="Times New Roman"/>
                <w:color w:val="000000"/>
                <w:sz w:val="24"/>
                <w:szCs w:val="24"/>
                <w:rPrChange w:id="3167" w:author="Chantelle Dubois Nishiyama" w:date="2020-02-19T21:50:00Z">
                  <w:rPr/>
                </w:rPrChange>
              </w:rPr>
              <w:t>Extract data tuple with index 9 and its target (including the class as its first element).</w:t>
            </w:r>
          </w:p>
          <w:p w14:paraId="5FB9B36B" w14:textId="77777777" w:rsidR="008B6276" w:rsidRPr="00066F4B" w:rsidRDefault="008B6276">
            <w:pPr>
              <w:pStyle w:val="ListParagraph"/>
              <w:numPr>
                <w:ilvl w:val="0"/>
                <w:numId w:val="123"/>
              </w:numPr>
              <w:spacing w:before="180" w:after="180" w:line="240" w:lineRule="auto"/>
              <w:rPr>
                <w:rFonts w:ascii="Cambria" w:eastAsia="Times New Roman" w:hAnsi="Cambria" w:cs="Times New Roman"/>
                <w:color w:val="000000"/>
                <w:sz w:val="24"/>
                <w:szCs w:val="24"/>
                <w:rPrChange w:id="3168" w:author="Chantelle Dubois Nishiyama" w:date="2020-02-19T21:50:00Z">
                  <w:rPr/>
                </w:rPrChange>
              </w:rPr>
              <w:pPrChange w:id="3169" w:author="Chantelle Dubois Nishiyama" w:date="2020-02-19T21:50:00Z">
                <w:pPr>
                  <w:numPr>
                    <w:numId w:val="30"/>
                  </w:numPr>
                  <w:tabs>
                    <w:tab w:val="num" w:pos="720"/>
                  </w:tabs>
                  <w:spacing w:before="180" w:after="180" w:line="240" w:lineRule="auto"/>
                  <w:ind w:left="720" w:hanging="360"/>
                </w:pPr>
              </w:pPrChange>
            </w:pPr>
            <w:r w:rsidRPr="00066F4B">
              <w:rPr>
                <w:rFonts w:ascii="Cambria" w:eastAsia="Times New Roman" w:hAnsi="Cambria" w:cs="Times New Roman"/>
                <w:color w:val="000000"/>
                <w:sz w:val="24"/>
                <w:szCs w:val="24"/>
                <w:rPrChange w:id="3170" w:author="Chantelle Dubois Nishiyama" w:date="2020-02-19T21:50:00Z">
                  <w:rPr/>
                </w:rPrChange>
              </w:rPr>
              <w:t>Find out whether or not the mushroom with index 9 is edible or not.</w:t>
            </w:r>
          </w:p>
          <w:p w14:paraId="486EDA50" w14:textId="5FBA1D35" w:rsidR="003A3165" w:rsidRDefault="008B6276" w:rsidP="008B6276">
            <w:pPr>
              <w:spacing w:before="180" w:after="180" w:line="240" w:lineRule="auto"/>
              <w:rPr>
                <w:ins w:id="3171" w:author="RoboGarden Team" w:date="2020-01-23T17:45:00Z"/>
                <w:rFonts w:ascii="Cambria" w:eastAsia="Times New Roman" w:hAnsi="Cambria" w:cs="Times New Roman"/>
                <w:color w:val="000000"/>
                <w:sz w:val="24"/>
                <w:szCs w:val="24"/>
              </w:rPr>
            </w:pPr>
            <w:r>
              <w:rPr>
                <w:rFonts w:ascii="Cambria" w:eastAsia="Times New Roman" w:hAnsi="Cambria" w:cs="Times New Roman"/>
                <w:color w:val="000000"/>
                <w:sz w:val="24"/>
                <w:szCs w:val="24"/>
              </w:rPr>
              <w:t>Your code should return one boolean value edible.</w:t>
            </w:r>
          </w:p>
          <w:p w14:paraId="01FF548C" w14:textId="7C441DD9" w:rsidR="003A3165" w:rsidRPr="003A3165" w:rsidRDefault="003A3165" w:rsidP="008B6276">
            <w:pPr>
              <w:spacing w:before="180" w:after="180" w:line="240" w:lineRule="auto"/>
              <w:rPr>
                <w:rFonts w:ascii="Cambria" w:eastAsia="Times New Roman" w:hAnsi="Cambria" w:cs="Times New Roman"/>
                <w:color w:val="0070C0"/>
                <w:sz w:val="24"/>
                <w:szCs w:val="24"/>
                <w:u w:val="single"/>
                <w:rPrChange w:id="3172" w:author="RoboGarden Team" w:date="2020-01-23T17:45:00Z">
                  <w:rPr>
                    <w:rFonts w:ascii="Cambria" w:eastAsia="Times New Roman" w:hAnsi="Cambria" w:cs="Times New Roman"/>
                    <w:color w:val="000000"/>
                    <w:sz w:val="24"/>
                    <w:szCs w:val="24"/>
                  </w:rPr>
                </w:rPrChange>
              </w:rPr>
            </w:pPr>
            <w:ins w:id="3173" w:author="RoboGarden Team" w:date="2020-01-23T17:45:00Z">
              <w:r>
                <w:rPr>
                  <w:rFonts w:ascii="Cambria" w:eastAsia="Times New Roman" w:hAnsi="Cambria" w:cs="Times New Roman"/>
                  <w:color w:val="000000"/>
                  <w:sz w:val="24"/>
                  <w:szCs w:val="24"/>
                </w:rPr>
                <w:t xml:space="preserve">Re-visit the </w:t>
              </w:r>
            </w:ins>
            <w:ins w:id="3174" w:author="Chantelle Dubois Nishiyama" w:date="2020-02-19T21:51:00Z">
              <w:r w:rsidR="00066F4B">
                <w:rPr>
                  <w:rFonts w:ascii="Cambria" w:eastAsia="Times New Roman" w:hAnsi="Cambria" w:cs="Times New Roman"/>
                  <w:color w:val="000000"/>
                  <w:sz w:val="24"/>
                  <w:szCs w:val="24"/>
                </w:rPr>
                <w:t>M</w:t>
              </w:r>
            </w:ins>
            <w:ins w:id="3175" w:author="RoboGarden Team" w:date="2020-01-23T17:45:00Z">
              <w:del w:id="3176" w:author="Chantelle Dubois Nishiyama" w:date="2020-02-19T21:51:00Z">
                <w:r w:rsidDel="00066F4B">
                  <w:rPr>
                    <w:rFonts w:ascii="Cambria" w:eastAsia="Times New Roman" w:hAnsi="Cambria" w:cs="Times New Roman"/>
                    <w:color w:val="000000"/>
                    <w:sz w:val="24"/>
                    <w:szCs w:val="24"/>
                  </w:rPr>
                  <w:delText>m</w:delText>
                </w:r>
              </w:del>
            </w:ins>
            <w:ins w:id="3177" w:author="Chantelle Dubois Nishiyama" w:date="2020-02-19T21:50:00Z">
              <w:r w:rsidR="00066F4B">
                <w:rPr>
                  <w:rFonts w:ascii="Cambria" w:eastAsia="Times New Roman" w:hAnsi="Cambria" w:cs="Times New Roman"/>
                  <w:color w:val="000000"/>
                  <w:sz w:val="24"/>
                  <w:szCs w:val="24"/>
                </w:rPr>
                <w:t>us</w:t>
              </w:r>
            </w:ins>
            <w:ins w:id="3178" w:author="RoboGarden Team" w:date="2020-01-23T17:45:00Z">
              <w:del w:id="3179" w:author="Chantelle Dubois Nishiyama" w:date="2020-02-19T21:50:00Z">
                <w:r w:rsidDel="00066F4B">
                  <w:rPr>
                    <w:rFonts w:ascii="Cambria" w:eastAsia="Times New Roman" w:hAnsi="Cambria" w:cs="Times New Roman"/>
                    <w:color w:val="000000"/>
                    <w:sz w:val="24"/>
                    <w:szCs w:val="24"/>
                  </w:rPr>
                  <w:delText>su</w:delText>
                </w:r>
              </w:del>
              <w:r>
                <w:rPr>
                  <w:rFonts w:ascii="Cambria" w:eastAsia="Times New Roman" w:hAnsi="Cambria" w:cs="Times New Roman"/>
                  <w:color w:val="000000"/>
                  <w:sz w:val="24"/>
                  <w:szCs w:val="24"/>
                </w:rPr>
                <w:t>hroom</w:t>
              </w:r>
              <w:del w:id="3180" w:author="Chantelle Dubois Nishiyama" w:date="2020-02-19T21:50:00Z">
                <w:r w:rsidDel="00066F4B">
                  <w:rPr>
                    <w:rFonts w:ascii="Cambria" w:eastAsia="Times New Roman" w:hAnsi="Cambria" w:cs="Times New Roman"/>
                    <w:color w:val="000000"/>
                    <w:sz w:val="24"/>
                    <w:szCs w:val="24"/>
                  </w:rPr>
                  <w:delText>s</w:delText>
                </w:r>
              </w:del>
              <w:r>
                <w:rPr>
                  <w:rFonts w:ascii="Cambria" w:eastAsia="Times New Roman" w:hAnsi="Cambria" w:cs="Times New Roman"/>
                  <w:color w:val="000000"/>
                  <w:sz w:val="24"/>
                  <w:szCs w:val="24"/>
                </w:rPr>
                <w:t xml:space="preserve"> dataset </w:t>
              </w:r>
              <w:r w:rsidRPr="003A3165">
                <w:rPr>
                  <w:rFonts w:ascii="Cambria" w:eastAsia="Times New Roman" w:hAnsi="Cambria" w:cs="Times New Roman"/>
                  <w:color w:val="0070C0"/>
                  <w:sz w:val="24"/>
                  <w:szCs w:val="24"/>
                  <w:u w:val="single"/>
                  <w:rPrChange w:id="3181" w:author="RoboGarden Team" w:date="2020-01-23T17:45:00Z">
                    <w:rPr>
                      <w:rFonts w:ascii="Cambria" w:eastAsia="Times New Roman" w:hAnsi="Cambria" w:cs="Times New Roman"/>
                      <w:color w:val="000000"/>
                      <w:sz w:val="24"/>
                      <w:szCs w:val="24"/>
                    </w:rPr>
                  </w:rPrChange>
                </w:rPr>
                <w:t>Here</w:t>
              </w:r>
            </w:ins>
          </w:p>
          <w:p w14:paraId="0F6882CC" w14:textId="77777777" w:rsidR="008B6276" w:rsidRDefault="008B6276" w:rsidP="008B6276">
            <w:pPr>
              <w:spacing w:before="180" w:after="180" w:line="240" w:lineRule="auto"/>
              <w:rPr>
                <w:rFonts w:ascii="Times New Roman" w:eastAsia="Times New Roman" w:hAnsi="Times New Roman" w:cs="Times New Roman"/>
                <w:sz w:val="24"/>
                <w:szCs w:val="24"/>
              </w:rPr>
            </w:pPr>
            <w:r>
              <w:rPr>
                <w:rFonts w:ascii="Cambria" w:eastAsia="Times New Roman" w:hAnsi="Cambria" w:cs="Times New Roman"/>
                <w:color w:val="000000"/>
                <w:sz w:val="24"/>
                <w:szCs w:val="24"/>
              </w:rPr>
              <w:t>HINT: you can index pandas.DataFrame with column names and the edible/poisonous classification is in a column called class.</w:t>
            </w:r>
          </w:p>
        </w:tc>
        <w:tc>
          <w:tcPr>
            <w:tcW w:w="270" w:type="dxa"/>
            <w:gridSpan w:val="2"/>
            <w:tcBorders>
              <w:top w:val="nil"/>
              <w:left w:val="nil"/>
              <w:bottom w:val="nil"/>
              <w:right w:val="single" w:sz="4" w:space="0" w:color="DBDBDB" w:themeColor="accent3" w:themeTint="66"/>
            </w:tcBorders>
            <w:shd w:val="clear" w:color="auto" w:fill="FAFAFA"/>
            <w:tcPrChange w:id="3182" w:author="Guest User" w:date="2020-01-27T09:57:00Z">
              <w:tcPr>
                <w:tcW w:w="270" w:type="dxa"/>
                <w:gridSpan w:val="2"/>
                <w:tcBorders>
                  <w:top w:val="nil"/>
                  <w:left w:val="nil"/>
                  <w:bottom w:val="nil"/>
                  <w:right w:val="single" w:sz="4" w:space="0" w:color="DBDBDB"/>
                </w:tcBorders>
                <w:shd w:val="clear" w:color="auto" w:fill="FAFAFA"/>
              </w:tcPr>
            </w:tcPrChange>
          </w:tcPr>
          <w:p w14:paraId="376E8EDF" w14:textId="77777777" w:rsidR="008B6276" w:rsidRDefault="008B6276" w:rsidP="008B6276">
            <w:pPr>
              <w:rPr>
                <w:color w:val="404040" w:themeColor="text1" w:themeTint="BF"/>
              </w:rPr>
            </w:pPr>
          </w:p>
        </w:tc>
      </w:tr>
      <w:tr w:rsidR="008B6276" w14:paraId="20E37AC4" w14:textId="77777777" w:rsidTr="1E325233">
        <w:trPr>
          <w:trHeight w:val="80"/>
        </w:trPr>
        <w:tc>
          <w:tcPr>
            <w:tcW w:w="270" w:type="dxa"/>
            <w:tcBorders>
              <w:top w:val="nil"/>
              <w:left w:val="single" w:sz="4" w:space="0" w:color="DBDBDB" w:themeColor="accent3" w:themeTint="66"/>
              <w:bottom w:val="nil"/>
              <w:right w:val="nil"/>
            </w:tcBorders>
            <w:shd w:val="clear" w:color="auto" w:fill="FAFAFA"/>
            <w:tcPrChange w:id="3183" w:author="Guest User" w:date="2020-01-27T09:57:00Z">
              <w:tcPr>
                <w:tcW w:w="270" w:type="dxa"/>
                <w:tcBorders>
                  <w:top w:val="nil"/>
                  <w:left w:val="single" w:sz="4" w:space="0" w:color="DBDBDB"/>
                  <w:bottom w:val="nil"/>
                  <w:right w:val="nil"/>
                </w:tcBorders>
                <w:shd w:val="clear" w:color="auto" w:fill="FAFAFA"/>
              </w:tcPr>
            </w:tcPrChange>
          </w:tcPr>
          <w:p w14:paraId="6ECED957" w14:textId="77777777" w:rsidR="008B6276" w:rsidRDefault="008B6276" w:rsidP="008B6276">
            <w:pPr>
              <w:rPr>
                <w:sz w:val="8"/>
                <w:szCs w:val="8"/>
              </w:rPr>
            </w:pPr>
          </w:p>
        </w:tc>
        <w:tc>
          <w:tcPr>
            <w:tcW w:w="3960" w:type="dxa"/>
            <w:gridSpan w:val="2"/>
            <w:tcBorders>
              <w:top w:val="nil"/>
              <w:left w:val="nil"/>
              <w:bottom w:val="nil"/>
              <w:right w:val="nil"/>
            </w:tcBorders>
            <w:shd w:val="clear" w:color="auto" w:fill="FAFAFA"/>
            <w:vAlign w:val="center"/>
            <w:tcPrChange w:id="3184" w:author="Guest User" w:date="2020-01-27T09:57:00Z">
              <w:tcPr>
                <w:tcW w:w="3960" w:type="dxa"/>
                <w:gridSpan w:val="2"/>
                <w:tcBorders>
                  <w:top w:val="nil"/>
                  <w:left w:val="nil"/>
                  <w:bottom w:val="nil"/>
                  <w:right w:val="nil"/>
                </w:tcBorders>
                <w:shd w:val="clear" w:color="auto" w:fill="FAFAFA"/>
              </w:tcPr>
            </w:tcPrChange>
          </w:tcPr>
          <w:p w14:paraId="1074D2E6" w14:textId="77777777" w:rsidR="008B6276" w:rsidRDefault="008B6276" w:rsidP="008B6276">
            <w:pPr>
              <w:jc w:val="center"/>
              <w:rPr>
                <w:rFonts w:ascii="Open Sans Semibold" w:eastAsia="Open Sans Semibold" w:hAnsi="Open Sans Semibold" w:cs="Open Sans Semibold"/>
                <w:color w:val="FFFFFF"/>
                <w:sz w:val="8"/>
                <w:szCs w:val="8"/>
              </w:rPr>
            </w:pPr>
          </w:p>
        </w:tc>
        <w:tc>
          <w:tcPr>
            <w:tcW w:w="2052" w:type="dxa"/>
            <w:tcBorders>
              <w:top w:val="nil"/>
              <w:left w:val="nil"/>
              <w:bottom w:val="nil"/>
              <w:right w:val="nil"/>
            </w:tcBorders>
            <w:shd w:val="clear" w:color="auto" w:fill="FAFAFA"/>
            <w:vAlign w:val="center"/>
            <w:tcPrChange w:id="3185" w:author="Guest User" w:date="2020-01-27T09:57:00Z">
              <w:tcPr>
                <w:tcW w:w="2052" w:type="dxa"/>
                <w:tcBorders>
                  <w:top w:val="nil"/>
                  <w:left w:val="nil"/>
                  <w:bottom w:val="nil"/>
                  <w:right w:val="nil"/>
                </w:tcBorders>
                <w:shd w:val="clear" w:color="auto" w:fill="FAFAFA"/>
              </w:tcPr>
            </w:tcPrChange>
          </w:tcPr>
          <w:p w14:paraId="6CCB716E" w14:textId="77777777" w:rsidR="008B6276" w:rsidRDefault="008B6276" w:rsidP="008B6276">
            <w:pPr>
              <w:rPr>
                <w:color w:val="404040" w:themeColor="text1" w:themeTint="BF"/>
                <w:sz w:val="8"/>
                <w:szCs w:val="8"/>
              </w:rPr>
            </w:pPr>
          </w:p>
        </w:tc>
        <w:tc>
          <w:tcPr>
            <w:tcW w:w="3888" w:type="dxa"/>
            <w:tcBorders>
              <w:top w:val="nil"/>
              <w:left w:val="nil"/>
              <w:bottom w:val="nil"/>
              <w:right w:val="nil"/>
            </w:tcBorders>
            <w:shd w:val="clear" w:color="auto" w:fill="FAFAFA"/>
            <w:vAlign w:val="center"/>
            <w:tcPrChange w:id="3186" w:author="Guest User" w:date="2020-01-27T09:57:00Z">
              <w:tcPr>
                <w:tcW w:w="3888" w:type="dxa"/>
                <w:tcBorders>
                  <w:top w:val="nil"/>
                  <w:left w:val="nil"/>
                  <w:bottom w:val="nil"/>
                  <w:right w:val="nil"/>
                </w:tcBorders>
                <w:shd w:val="clear" w:color="auto" w:fill="FAFAFA"/>
              </w:tcPr>
            </w:tcPrChange>
          </w:tcPr>
          <w:p w14:paraId="53CB8BC9" w14:textId="77777777" w:rsidR="008B6276" w:rsidRDefault="008B6276" w:rsidP="008B6276">
            <w:pPr>
              <w:rPr>
                <w:sz w:val="8"/>
                <w:szCs w:val="8"/>
              </w:rPr>
            </w:pPr>
          </w:p>
        </w:tc>
        <w:tc>
          <w:tcPr>
            <w:tcW w:w="270" w:type="dxa"/>
            <w:gridSpan w:val="2"/>
            <w:tcBorders>
              <w:top w:val="nil"/>
              <w:left w:val="nil"/>
              <w:bottom w:val="nil"/>
              <w:right w:val="single" w:sz="4" w:space="0" w:color="DBDBDB" w:themeColor="accent3" w:themeTint="66"/>
            </w:tcBorders>
            <w:shd w:val="clear" w:color="auto" w:fill="FAFAFA"/>
            <w:tcPrChange w:id="3187" w:author="Guest User" w:date="2020-01-27T09:57:00Z">
              <w:tcPr>
                <w:tcW w:w="270" w:type="dxa"/>
                <w:gridSpan w:val="2"/>
                <w:tcBorders>
                  <w:top w:val="nil"/>
                  <w:left w:val="nil"/>
                  <w:bottom w:val="nil"/>
                  <w:right w:val="single" w:sz="4" w:space="0" w:color="DBDBDB"/>
                </w:tcBorders>
                <w:shd w:val="clear" w:color="auto" w:fill="FAFAFA"/>
              </w:tcPr>
            </w:tcPrChange>
          </w:tcPr>
          <w:p w14:paraId="42BE7D8E" w14:textId="77777777" w:rsidR="008B6276" w:rsidRDefault="008B6276" w:rsidP="008B6276">
            <w:pPr>
              <w:rPr>
                <w:sz w:val="8"/>
                <w:szCs w:val="8"/>
              </w:rPr>
            </w:pPr>
          </w:p>
        </w:tc>
      </w:tr>
      <w:tr w:rsidR="008B6276" w14:paraId="599A5891" w14:textId="77777777" w:rsidTr="1E325233">
        <w:trPr>
          <w:trHeight w:val="1580"/>
        </w:trPr>
        <w:tc>
          <w:tcPr>
            <w:tcW w:w="270" w:type="dxa"/>
            <w:tcBorders>
              <w:top w:val="nil"/>
              <w:left w:val="single" w:sz="4" w:space="0" w:color="E1E1E1"/>
              <w:bottom w:val="nil"/>
              <w:right w:val="nil"/>
            </w:tcBorders>
            <w:shd w:val="clear" w:color="auto" w:fill="FAFAFA"/>
            <w:tcPrChange w:id="3188" w:author="Guest User" w:date="2020-01-27T09:57:00Z">
              <w:tcPr>
                <w:tcW w:w="270" w:type="dxa"/>
                <w:tcBorders>
                  <w:top w:val="nil"/>
                  <w:left w:val="single" w:sz="4" w:space="0" w:color="E1E1E1"/>
                  <w:bottom w:val="nil"/>
                  <w:right w:val="nil"/>
                </w:tcBorders>
                <w:shd w:val="clear" w:color="auto" w:fill="FAFAFA"/>
              </w:tcPr>
            </w:tcPrChange>
          </w:tcPr>
          <w:p w14:paraId="51E9844C" w14:textId="77777777" w:rsidR="008B6276" w:rsidRDefault="008B6276" w:rsidP="008B6276"/>
        </w:tc>
        <w:tc>
          <w:tcPr>
            <w:tcW w:w="9915" w:type="dxa"/>
            <w:gridSpan w:val="5"/>
            <w:tcBorders>
              <w:top w:val="nil"/>
              <w:left w:val="nil"/>
              <w:bottom w:val="nil"/>
              <w:right w:val="nil"/>
            </w:tcBorders>
            <w:shd w:val="clear" w:color="auto" w:fill="FFFFFF" w:themeFill="background1"/>
            <w:vAlign w:val="center"/>
            <w:tcPrChange w:id="3189" w:author="Guest User" w:date="2020-01-27T09:57:00Z">
              <w:tcPr>
                <w:tcW w:w="9915" w:type="dxa"/>
                <w:gridSpan w:val="5"/>
                <w:tcBorders>
                  <w:top w:val="nil"/>
                  <w:left w:val="nil"/>
                  <w:bottom w:val="nil"/>
                  <w:right w:val="nil"/>
                </w:tcBorders>
                <w:shd w:val="clear" w:color="auto" w:fill="FFFFFF"/>
              </w:tcPr>
            </w:tcPrChange>
          </w:tcPr>
          <w:p w14:paraId="06854250" w14:textId="77777777" w:rsidR="008B6276" w:rsidRDefault="008B6276" w:rsidP="008B6276">
            <w:pPr>
              <w:spacing w:line="240" w:lineRule="auto"/>
              <w:jc w:val="center"/>
            </w:pPr>
          </w:p>
        </w:tc>
        <w:tc>
          <w:tcPr>
            <w:tcW w:w="255" w:type="dxa"/>
            <w:tcBorders>
              <w:top w:val="nil"/>
              <w:left w:val="nil"/>
              <w:bottom w:val="nil"/>
              <w:right w:val="single" w:sz="4" w:space="0" w:color="E1E1E1"/>
            </w:tcBorders>
            <w:shd w:val="clear" w:color="auto" w:fill="FAFAFA"/>
            <w:tcPrChange w:id="3190" w:author="Guest User" w:date="2020-01-27T09:57:00Z">
              <w:tcPr>
                <w:tcW w:w="255" w:type="dxa"/>
                <w:tcBorders>
                  <w:top w:val="nil"/>
                  <w:left w:val="nil"/>
                  <w:bottom w:val="nil"/>
                  <w:right w:val="single" w:sz="4" w:space="0" w:color="E1E1E1"/>
                </w:tcBorders>
                <w:shd w:val="clear" w:color="auto" w:fill="FAFAFA"/>
              </w:tcPr>
            </w:tcPrChange>
          </w:tcPr>
          <w:p w14:paraId="414D9D5A" w14:textId="77777777" w:rsidR="008B6276" w:rsidRDefault="008B6276" w:rsidP="008B6276"/>
        </w:tc>
      </w:tr>
      <w:tr w:rsidR="008B6276" w14:paraId="08FE2F3C" w14:textId="77777777" w:rsidTr="1E325233">
        <w:trPr>
          <w:trHeight w:val="180"/>
        </w:trPr>
        <w:tc>
          <w:tcPr>
            <w:tcW w:w="270" w:type="dxa"/>
            <w:tcBorders>
              <w:top w:val="nil"/>
              <w:left w:val="single" w:sz="4" w:space="0" w:color="E1E1E1"/>
              <w:bottom w:val="single" w:sz="4" w:space="0" w:color="E1E1E1"/>
              <w:right w:val="nil"/>
            </w:tcBorders>
            <w:shd w:val="clear" w:color="auto" w:fill="FAFAFA"/>
            <w:tcPrChange w:id="3191" w:author="Guest User" w:date="2020-01-27T09:57:00Z">
              <w:tcPr>
                <w:tcW w:w="270" w:type="dxa"/>
                <w:tcBorders>
                  <w:top w:val="nil"/>
                  <w:left w:val="single" w:sz="4" w:space="0" w:color="E1E1E1"/>
                  <w:bottom w:val="single" w:sz="4" w:space="0" w:color="E1E1E1"/>
                  <w:right w:val="nil"/>
                </w:tcBorders>
                <w:shd w:val="clear" w:color="auto" w:fill="FAFAFA"/>
              </w:tcPr>
            </w:tcPrChange>
          </w:tcPr>
          <w:p w14:paraId="11448879" w14:textId="77777777" w:rsidR="008B6276" w:rsidRDefault="008B6276" w:rsidP="008B6276">
            <w:pPr>
              <w:spacing w:after="0" w:line="240" w:lineRule="auto"/>
              <w:rPr>
                <w:sz w:val="16"/>
                <w:szCs w:val="16"/>
              </w:rPr>
            </w:pPr>
          </w:p>
        </w:tc>
        <w:tc>
          <w:tcPr>
            <w:tcW w:w="9915" w:type="dxa"/>
            <w:gridSpan w:val="5"/>
            <w:tcBorders>
              <w:top w:val="nil"/>
              <w:left w:val="nil"/>
              <w:bottom w:val="single" w:sz="4" w:space="0" w:color="E1E1E1"/>
              <w:right w:val="nil"/>
            </w:tcBorders>
            <w:shd w:val="clear" w:color="auto" w:fill="FAFAFA"/>
            <w:tcPrChange w:id="3192" w:author="Guest User" w:date="2020-01-27T09:57:00Z">
              <w:tcPr>
                <w:tcW w:w="9915" w:type="dxa"/>
                <w:gridSpan w:val="5"/>
                <w:tcBorders>
                  <w:top w:val="nil"/>
                  <w:left w:val="nil"/>
                  <w:bottom w:val="single" w:sz="4" w:space="0" w:color="E1E1E1"/>
                  <w:right w:val="nil"/>
                </w:tcBorders>
                <w:shd w:val="clear" w:color="auto" w:fill="FAFAFA"/>
              </w:tcPr>
            </w:tcPrChange>
          </w:tcPr>
          <w:p w14:paraId="0D343C9D" w14:textId="77777777" w:rsidR="008B6276" w:rsidRDefault="008B6276" w:rsidP="008B6276">
            <w:pPr>
              <w:spacing w:after="0" w:line="240" w:lineRule="auto"/>
              <w:rPr>
                <w:sz w:val="16"/>
                <w:szCs w:val="16"/>
              </w:rPr>
            </w:pPr>
          </w:p>
        </w:tc>
        <w:tc>
          <w:tcPr>
            <w:tcW w:w="255" w:type="dxa"/>
            <w:tcBorders>
              <w:top w:val="nil"/>
              <w:left w:val="nil"/>
              <w:bottom w:val="single" w:sz="4" w:space="0" w:color="E1E1E1"/>
              <w:right w:val="single" w:sz="4" w:space="0" w:color="E1E1E1"/>
            </w:tcBorders>
            <w:shd w:val="clear" w:color="auto" w:fill="FAFAFA"/>
            <w:tcPrChange w:id="3193" w:author="Guest User" w:date="2020-01-27T09:57:00Z">
              <w:tcPr>
                <w:tcW w:w="255" w:type="dxa"/>
                <w:tcBorders>
                  <w:top w:val="nil"/>
                  <w:left w:val="nil"/>
                  <w:bottom w:val="single" w:sz="4" w:space="0" w:color="E1E1E1"/>
                  <w:right w:val="single" w:sz="4" w:space="0" w:color="E1E1E1"/>
                </w:tcBorders>
                <w:shd w:val="clear" w:color="auto" w:fill="FAFAFA"/>
              </w:tcPr>
            </w:tcPrChange>
          </w:tcPr>
          <w:p w14:paraId="2805FE6C" w14:textId="77777777" w:rsidR="008B6276" w:rsidRDefault="008B6276" w:rsidP="008B6276">
            <w:pPr>
              <w:spacing w:after="0" w:line="240" w:lineRule="auto"/>
              <w:rPr>
                <w:sz w:val="16"/>
                <w:szCs w:val="16"/>
              </w:rPr>
            </w:pPr>
          </w:p>
        </w:tc>
      </w:tr>
    </w:tbl>
    <w:p w14:paraId="1A66B48A" w14:textId="77777777" w:rsidR="008B6276" w:rsidRDefault="008B6276" w:rsidP="008B6276">
      <w:pPr>
        <w:rPr>
          <w:color w:val="404040" w:themeColor="text1" w:themeTint="BF"/>
        </w:rPr>
      </w:pPr>
    </w:p>
    <w:tbl>
      <w:tblPr>
        <w:tblW w:w="10440" w:type="dxa"/>
        <w:tblInd w:w="-5" w:type="dxa"/>
        <w:tblBorders>
          <w:top w:val="single" w:sz="4" w:space="0" w:color="DBDBDB"/>
          <w:left w:val="single" w:sz="4" w:space="0" w:color="DBDBDB"/>
          <w:bottom w:val="single" w:sz="4" w:space="0" w:color="DBDBDB"/>
          <w:right w:val="single" w:sz="4" w:space="0" w:color="DBDBDB"/>
          <w:insideH w:val="nil"/>
          <w:insideV w:val="nil"/>
        </w:tblBorders>
        <w:tblLayout w:type="fixed"/>
        <w:tblLook w:val="0400" w:firstRow="0" w:lastRow="0" w:firstColumn="0" w:lastColumn="0" w:noHBand="0" w:noVBand="1"/>
      </w:tblPr>
      <w:tblGrid>
        <w:gridCol w:w="270"/>
        <w:gridCol w:w="9900"/>
        <w:gridCol w:w="270"/>
      </w:tblGrid>
      <w:tr w:rsidR="008B6276" w14:paraId="47E378CC" w14:textId="77777777" w:rsidTr="008B6276">
        <w:trPr>
          <w:trHeight w:val="420"/>
        </w:trPr>
        <w:tc>
          <w:tcPr>
            <w:tcW w:w="10440" w:type="dxa"/>
            <w:gridSpan w:val="3"/>
            <w:tcBorders>
              <w:top w:val="single" w:sz="4" w:space="0" w:color="DBDBDB"/>
              <w:left w:val="single" w:sz="4" w:space="0" w:color="DBDBDB"/>
              <w:bottom w:val="nil"/>
              <w:right w:val="single" w:sz="4" w:space="0" w:color="DBDBDB"/>
            </w:tcBorders>
            <w:shd w:val="clear" w:color="auto" w:fill="FAFAFA"/>
            <w:hideMark/>
          </w:tcPr>
          <w:p w14:paraId="7128DE42" w14:textId="77777777" w:rsidR="008B6276" w:rsidRDefault="008B6276" w:rsidP="008B6276">
            <w:pPr>
              <w:pStyle w:val="Heading3"/>
            </w:pPr>
            <w:r>
              <w:t>Initial Code</w:t>
            </w:r>
          </w:p>
        </w:tc>
      </w:tr>
      <w:tr w:rsidR="008B6276" w14:paraId="5304EA3A" w14:textId="77777777" w:rsidTr="008B6276">
        <w:trPr>
          <w:trHeight w:val="420"/>
        </w:trPr>
        <w:tc>
          <w:tcPr>
            <w:tcW w:w="10440" w:type="dxa"/>
            <w:gridSpan w:val="3"/>
            <w:tcBorders>
              <w:top w:val="single" w:sz="4" w:space="0" w:color="DBDBDB"/>
              <w:left w:val="single" w:sz="4" w:space="0" w:color="DBDBDB"/>
              <w:bottom w:val="nil"/>
              <w:right w:val="single" w:sz="4" w:space="0" w:color="DBDBDB"/>
            </w:tcBorders>
            <w:shd w:val="clear" w:color="auto" w:fill="FAFAFA"/>
            <w:hideMark/>
          </w:tcPr>
          <w:p w14:paraId="7C9DF675" w14:textId="77777777" w:rsidR="008B6276" w:rsidRDefault="008B6276" w:rsidP="008B6276">
            <w:pPr>
              <w:pStyle w:val="Heading4"/>
              <w:rPr>
                <w:rFonts w:eastAsiaTheme="minorHAnsi"/>
              </w:rPr>
            </w:pPr>
            <w:r>
              <w:rPr>
                <w:rFonts w:eastAsiaTheme="minorHAnsi"/>
              </w:rPr>
              <w:t>Python</w:t>
            </w:r>
          </w:p>
        </w:tc>
      </w:tr>
      <w:tr w:rsidR="008B6276" w14:paraId="476D65F5" w14:textId="77777777" w:rsidTr="008B6276">
        <w:trPr>
          <w:trHeight w:val="80"/>
        </w:trPr>
        <w:tc>
          <w:tcPr>
            <w:tcW w:w="270" w:type="dxa"/>
            <w:tcBorders>
              <w:top w:val="nil"/>
              <w:left w:val="single" w:sz="4" w:space="0" w:color="DBDBDB"/>
              <w:bottom w:val="nil"/>
              <w:right w:val="nil"/>
            </w:tcBorders>
            <w:shd w:val="clear" w:color="auto" w:fill="FAFAFA"/>
          </w:tcPr>
          <w:p w14:paraId="7E9A997E" w14:textId="77777777" w:rsidR="008B6276" w:rsidRDefault="008B6276" w:rsidP="008B6276">
            <w:pPr>
              <w:spacing w:after="0" w:line="240" w:lineRule="auto"/>
              <w:rPr>
                <w:sz w:val="16"/>
                <w:szCs w:val="16"/>
              </w:rPr>
            </w:pPr>
          </w:p>
        </w:tc>
        <w:tc>
          <w:tcPr>
            <w:tcW w:w="9900" w:type="dxa"/>
            <w:tcBorders>
              <w:top w:val="nil"/>
              <w:left w:val="nil"/>
              <w:bottom w:val="single" w:sz="4" w:space="0" w:color="808080"/>
              <w:right w:val="nil"/>
            </w:tcBorders>
            <w:shd w:val="clear" w:color="auto" w:fill="FAFAFA"/>
          </w:tcPr>
          <w:p w14:paraId="0BFF8298" w14:textId="77777777" w:rsidR="008B6276" w:rsidRDefault="008B6276" w:rsidP="008B6276">
            <w:pPr>
              <w:spacing w:after="0" w:line="240" w:lineRule="auto"/>
              <w:rPr>
                <w:sz w:val="16"/>
                <w:szCs w:val="16"/>
              </w:rPr>
            </w:pPr>
          </w:p>
        </w:tc>
        <w:tc>
          <w:tcPr>
            <w:tcW w:w="270" w:type="dxa"/>
            <w:tcBorders>
              <w:top w:val="nil"/>
              <w:left w:val="nil"/>
              <w:bottom w:val="nil"/>
              <w:right w:val="single" w:sz="4" w:space="0" w:color="DBDBDB"/>
            </w:tcBorders>
            <w:shd w:val="clear" w:color="auto" w:fill="FAFAFA"/>
          </w:tcPr>
          <w:p w14:paraId="6441B298" w14:textId="77777777" w:rsidR="008B6276" w:rsidRDefault="008B6276" w:rsidP="008B6276">
            <w:pPr>
              <w:spacing w:after="0" w:line="240" w:lineRule="auto"/>
              <w:rPr>
                <w:sz w:val="16"/>
                <w:szCs w:val="16"/>
              </w:rPr>
            </w:pPr>
          </w:p>
        </w:tc>
      </w:tr>
      <w:tr w:rsidR="008B6276" w14:paraId="218C7608" w14:textId="77777777" w:rsidTr="008B6276">
        <w:trPr>
          <w:trHeight w:val="180"/>
        </w:trPr>
        <w:tc>
          <w:tcPr>
            <w:tcW w:w="270" w:type="dxa"/>
            <w:tcBorders>
              <w:top w:val="nil"/>
              <w:left w:val="single" w:sz="4" w:space="0" w:color="DBDBDB"/>
              <w:bottom w:val="nil"/>
              <w:right w:val="single" w:sz="4" w:space="0" w:color="808080"/>
            </w:tcBorders>
            <w:shd w:val="clear" w:color="auto" w:fill="FAFAFA"/>
          </w:tcPr>
          <w:p w14:paraId="4AED41B1" w14:textId="77777777" w:rsidR="008B6276" w:rsidRDefault="008B6276" w:rsidP="008B6276"/>
        </w:tc>
        <w:tc>
          <w:tcPr>
            <w:tcW w:w="9900" w:type="dxa"/>
            <w:tcBorders>
              <w:top w:val="single" w:sz="4" w:space="0" w:color="808080"/>
              <w:left w:val="single" w:sz="4" w:space="0" w:color="808080"/>
              <w:bottom w:val="single" w:sz="4" w:space="0" w:color="808080"/>
              <w:right w:val="single" w:sz="4" w:space="0" w:color="808080"/>
            </w:tcBorders>
            <w:shd w:val="clear" w:color="auto" w:fill="D9D9D9"/>
            <w:vAlign w:val="center"/>
            <w:hideMark/>
          </w:tcPr>
          <w:p w14:paraId="0AFE0D67" w14:textId="77777777" w:rsidR="008B6276" w:rsidRDefault="008B6276" w:rsidP="008B6276">
            <w:pPr>
              <w:rPr>
                <w:rFonts w:ascii="Consolas" w:hAnsi="Consolas" w:cs="Courier New"/>
                <w:sz w:val="19"/>
                <w:szCs w:val="19"/>
                <w:highlight w:val="lightGray"/>
                <w:shd w:val="clear" w:color="auto" w:fill="F9F2F4"/>
              </w:rPr>
            </w:pPr>
            <w:r>
              <w:rPr>
                <w:rFonts w:ascii="Consolas" w:hAnsi="Consolas" w:cs="Courier New"/>
                <w:sz w:val="19"/>
                <w:szCs w:val="19"/>
                <w:highlight w:val="lightGray"/>
                <w:shd w:val="clear" w:color="auto" w:fill="F9F2F4"/>
              </w:rPr>
              <w:t>def main():</w:t>
            </w:r>
          </w:p>
          <w:p w14:paraId="4F54E3B0" w14:textId="77777777" w:rsidR="008B6276" w:rsidRDefault="008B6276" w:rsidP="008B6276">
            <w:pPr>
              <w:rPr>
                <w:rFonts w:ascii="Consolas" w:hAnsi="Consolas" w:cs="Courier New"/>
                <w:sz w:val="19"/>
                <w:szCs w:val="19"/>
                <w:highlight w:val="lightGray"/>
                <w:shd w:val="clear" w:color="auto" w:fill="F9F2F4"/>
              </w:rPr>
            </w:pPr>
            <w:r>
              <w:rPr>
                <w:rFonts w:ascii="Consolas" w:hAnsi="Consolas" w:cs="Courier New"/>
                <w:sz w:val="19"/>
                <w:szCs w:val="19"/>
                <w:highlight w:val="lightGray"/>
                <w:shd w:val="clear" w:color="auto" w:fill="F9F2F4"/>
              </w:rPr>
              <w:t xml:space="preserve">    # Write your code here. Do not change any other parts of the code</w:t>
            </w:r>
          </w:p>
          <w:p w14:paraId="06AFA46B" w14:textId="77777777" w:rsidR="008B6276" w:rsidRDefault="008B6276" w:rsidP="008B6276">
            <w:pPr>
              <w:rPr>
                <w:rFonts w:ascii="Consolas" w:hAnsi="Consolas" w:cs="Courier New"/>
                <w:sz w:val="19"/>
                <w:szCs w:val="19"/>
                <w:highlight w:val="lightGray"/>
                <w:shd w:val="clear" w:color="auto" w:fill="F9F2F4"/>
              </w:rPr>
            </w:pPr>
            <w:r>
              <w:rPr>
                <w:rFonts w:ascii="Consolas" w:hAnsi="Consolas" w:cs="Courier New"/>
                <w:sz w:val="19"/>
                <w:szCs w:val="19"/>
                <w:highlight w:val="lightGray"/>
                <w:shd w:val="clear" w:color="auto" w:fill="F9F2F4"/>
              </w:rPr>
              <w:t xml:space="preserve">    print(edible)</w:t>
            </w:r>
          </w:p>
          <w:p w14:paraId="1B43494E" w14:textId="77777777" w:rsidR="008B6276" w:rsidRDefault="008B6276" w:rsidP="008B6276">
            <w:pPr>
              <w:rPr>
                <w:rFonts w:ascii="Consolas" w:hAnsi="Consolas" w:cs="Courier New"/>
                <w:sz w:val="19"/>
                <w:szCs w:val="19"/>
                <w:highlight w:val="lightGray"/>
                <w:shd w:val="clear" w:color="auto" w:fill="F9F2F4"/>
              </w:rPr>
            </w:pPr>
            <w:r>
              <w:rPr>
                <w:rFonts w:ascii="Consolas" w:hAnsi="Consolas" w:cs="Courier New"/>
                <w:sz w:val="19"/>
                <w:szCs w:val="19"/>
                <w:highlight w:val="lightGray"/>
                <w:shd w:val="clear" w:color="auto" w:fill="F9F2F4"/>
              </w:rPr>
              <w:t xml:space="preserve">    return edible</w:t>
            </w:r>
          </w:p>
        </w:tc>
        <w:tc>
          <w:tcPr>
            <w:tcW w:w="270" w:type="dxa"/>
            <w:tcBorders>
              <w:top w:val="nil"/>
              <w:left w:val="single" w:sz="4" w:space="0" w:color="808080"/>
              <w:bottom w:val="nil"/>
              <w:right w:val="single" w:sz="4" w:space="0" w:color="DBDBDB"/>
            </w:tcBorders>
            <w:shd w:val="clear" w:color="auto" w:fill="FAFAFA"/>
          </w:tcPr>
          <w:p w14:paraId="7F600428" w14:textId="77777777" w:rsidR="008B6276" w:rsidRDefault="008B6276" w:rsidP="008B6276"/>
        </w:tc>
      </w:tr>
      <w:tr w:rsidR="008B6276" w14:paraId="0298F2A0" w14:textId="77777777" w:rsidTr="008B6276">
        <w:trPr>
          <w:trHeight w:val="180"/>
        </w:trPr>
        <w:tc>
          <w:tcPr>
            <w:tcW w:w="270" w:type="dxa"/>
            <w:tcBorders>
              <w:top w:val="nil"/>
              <w:left w:val="single" w:sz="4" w:space="0" w:color="DBDBDB"/>
              <w:bottom w:val="single" w:sz="4" w:space="0" w:color="E1E1E1"/>
              <w:right w:val="nil"/>
            </w:tcBorders>
            <w:shd w:val="clear" w:color="auto" w:fill="FAFAFA"/>
          </w:tcPr>
          <w:p w14:paraId="2498E25B" w14:textId="77777777" w:rsidR="008B6276" w:rsidRDefault="008B6276" w:rsidP="008B6276">
            <w:pPr>
              <w:spacing w:after="0" w:line="240" w:lineRule="auto"/>
              <w:rPr>
                <w:sz w:val="16"/>
                <w:szCs w:val="16"/>
              </w:rPr>
            </w:pPr>
          </w:p>
        </w:tc>
        <w:tc>
          <w:tcPr>
            <w:tcW w:w="9900" w:type="dxa"/>
            <w:tcBorders>
              <w:top w:val="single" w:sz="4" w:space="0" w:color="808080"/>
              <w:left w:val="nil"/>
              <w:bottom w:val="single" w:sz="4" w:space="0" w:color="E1E1E1"/>
              <w:right w:val="nil"/>
            </w:tcBorders>
            <w:shd w:val="clear" w:color="auto" w:fill="FAFAFA"/>
          </w:tcPr>
          <w:p w14:paraId="1830818C" w14:textId="77777777" w:rsidR="008B6276" w:rsidRDefault="008B6276" w:rsidP="008B6276">
            <w:pPr>
              <w:spacing w:after="0" w:line="240" w:lineRule="auto"/>
              <w:rPr>
                <w:sz w:val="16"/>
                <w:szCs w:val="16"/>
              </w:rPr>
            </w:pPr>
          </w:p>
        </w:tc>
        <w:tc>
          <w:tcPr>
            <w:tcW w:w="270" w:type="dxa"/>
            <w:tcBorders>
              <w:top w:val="nil"/>
              <w:left w:val="nil"/>
              <w:bottom w:val="single" w:sz="4" w:space="0" w:color="E1E1E1"/>
              <w:right w:val="single" w:sz="4" w:space="0" w:color="DBDBDB"/>
            </w:tcBorders>
            <w:shd w:val="clear" w:color="auto" w:fill="FAFAFA"/>
          </w:tcPr>
          <w:p w14:paraId="17E68C16" w14:textId="77777777" w:rsidR="008B6276" w:rsidRDefault="008B6276" w:rsidP="008B6276">
            <w:pPr>
              <w:spacing w:after="0" w:line="240" w:lineRule="auto"/>
              <w:rPr>
                <w:sz w:val="16"/>
                <w:szCs w:val="16"/>
              </w:rPr>
            </w:pPr>
          </w:p>
        </w:tc>
      </w:tr>
    </w:tbl>
    <w:p w14:paraId="40A0944E" w14:textId="77777777" w:rsidR="008B6276" w:rsidRDefault="008B6276" w:rsidP="008B6276">
      <w:pPr>
        <w:rPr>
          <w:color w:val="404040" w:themeColor="text1" w:themeTint="BF"/>
        </w:rPr>
      </w:pPr>
    </w:p>
    <w:tbl>
      <w:tblPr>
        <w:tblW w:w="10440" w:type="dxa"/>
        <w:tblInd w:w="-5" w:type="dxa"/>
        <w:tblBorders>
          <w:top w:val="single" w:sz="4" w:space="0" w:color="DBDBDB"/>
          <w:left w:val="single" w:sz="4" w:space="0" w:color="DBDBDB"/>
          <w:bottom w:val="single" w:sz="4" w:space="0" w:color="DBDBDB"/>
          <w:right w:val="single" w:sz="4" w:space="0" w:color="DBDBDB"/>
          <w:insideH w:val="nil"/>
          <w:insideV w:val="nil"/>
        </w:tblBorders>
        <w:tblLayout w:type="fixed"/>
        <w:tblLook w:val="0400" w:firstRow="0" w:lastRow="0" w:firstColumn="0" w:lastColumn="0" w:noHBand="0" w:noVBand="1"/>
      </w:tblPr>
      <w:tblGrid>
        <w:gridCol w:w="270"/>
        <w:gridCol w:w="9900"/>
        <w:gridCol w:w="270"/>
      </w:tblGrid>
      <w:tr w:rsidR="008B6276" w14:paraId="4DA42A9A" w14:textId="77777777" w:rsidTr="008B6276">
        <w:trPr>
          <w:trHeight w:val="420"/>
        </w:trPr>
        <w:tc>
          <w:tcPr>
            <w:tcW w:w="10440" w:type="dxa"/>
            <w:gridSpan w:val="3"/>
            <w:tcBorders>
              <w:top w:val="single" w:sz="4" w:space="0" w:color="DBDBDB"/>
              <w:left w:val="single" w:sz="4" w:space="0" w:color="DBDBDB"/>
              <w:bottom w:val="nil"/>
              <w:right w:val="single" w:sz="4" w:space="0" w:color="DBDBDB"/>
            </w:tcBorders>
            <w:shd w:val="clear" w:color="auto" w:fill="FAFAFA"/>
            <w:hideMark/>
          </w:tcPr>
          <w:p w14:paraId="6B66464F" w14:textId="77777777" w:rsidR="008B6276" w:rsidRDefault="008B6276" w:rsidP="008B6276">
            <w:pPr>
              <w:pStyle w:val="Heading3"/>
            </w:pPr>
            <w:r>
              <w:t>Model Code</w:t>
            </w:r>
          </w:p>
        </w:tc>
      </w:tr>
      <w:tr w:rsidR="008B6276" w14:paraId="4B7B019F" w14:textId="77777777" w:rsidTr="008B6276">
        <w:trPr>
          <w:trHeight w:val="420"/>
        </w:trPr>
        <w:tc>
          <w:tcPr>
            <w:tcW w:w="10440" w:type="dxa"/>
            <w:gridSpan w:val="3"/>
            <w:tcBorders>
              <w:top w:val="single" w:sz="4" w:space="0" w:color="DBDBDB"/>
              <w:left w:val="single" w:sz="4" w:space="0" w:color="DBDBDB"/>
              <w:bottom w:val="nil"/>
              <w:right w:val="single" w:sz="4" w:space="0" w:color="DBDBDB"/>
            </w:tcBorders>
            <w:shd w:val="clear" w:color="auto" w:fill="FAFAFA"/>
            <w:hideMark/>
          </w:tcPr>
          <w:p w14:paraId="2E0330FC" w14:textId="77777777" w:rsidR="008B6276" w:rsidRDefault="008B6276" w:rsidP="008B6276">
            <w:pPr>
              <w:pStyle w:val="Heading4"/>
              <w:rPr>
                <w:rFonts w:eastAsiaTheme="minorHAnsi"/>
              </w:rPr>
            </w:pPr>
            <w:r>
              <w:rPr>
                <w:rFonts w:eastAsiaTheme="minorHAnsi"/>
              </w:rPr>
              <w:t>Python</w:t>
            </w:r>
          </w:p>
        </w:tc>
      </w:tr>
      <w:tr w:rsidR="008B6276" w14:paraId="5768FC97" w14:textId="77777777" w:rsidTr="008B6276">
        <w:trPr>
          <w:trHeight w:val="80"/>
        </w:trPr>
        <w:tc>
          <w:tcPr>
            <w:tcW w:w="270" w:type="dxa"/>
            <w:tcBorders>
              <w:top w:val="nil"/>
              <w:left w:val="single" w:sz="4" w:space="0" w:color="DBDBDB"/>
              <w:bottom w:val="nil"/>
              <w:right w:val="nil"/>
            </w:tcBorders>
            <w:shd w:val="clear" w:color="auto" w:fill="FAFAFA"/>
          </w:tcPr>
          <w:p w14:paraId="48FA14F1" w14:textId="77777777" w:rsidR="008B6276" w:rsidRDefault="008B6276" w:rsidP="008B6276">
            <w:pPr>
              <w:spacing w:after="0" w:line="240" w:lineRule="auto"/>
              <w:rPr>
                <w:sz w:val="16"/>
                <w:szCs w:val="16"/>
              </w:rPr>
            </w:pPr>
          </w:p>
        </w:tc>
        <w:tc>
          <w:tcPr>
            <w:tcW w:w="9900" w:type="dxa"/>
            <w:tcBorders>
              <w:top w:val="nil"/>
              <w:left w:val="nil"/>
              <w:bottom w:val="single" w:sz="4" w:space="0" w:color="808080"/>
              <w:right w:val="nil"/>
            </w:tcBorders>
            <w:shd w:val="clear" w:color="auto" w:fill="FAFAFA"/>
          </w:tcPr>
          <w:p w14:paraId="3D0235C5" w14:textId="77777777" w:rsidR="008B6276" w:rsidRDefault="008B6276" w:rsidP="008B6276">
            <w:pPr>
              <w:spacing w:after="0" w:line="240" w:lineRule="auto"/>
              <w:rPr>
                <w:sz w:val="16"/>
                <w:szCs w:val="16"/>
              </w:rPr>
            </w:pPr>
          </w:p>
        </w:tc>
        <w:tc>
          <w:tcPr>
            <w:tcW w:w="270" w:type="dxa"/>
            <w:tcBorders>
              <w:top w:val="nil"/>
              <w:left w:val="nil"/>
              <w:bottom w:val="nil"/>
              <w:right w:val="single" w:sz="4" w:space="0" w:color="DBDBDB"/>
            </w:tcBorders>
            <w:shd w:val="clear" w:color="auto" w:fill="FAFAFA"/>
          </w:tcPr>
          <w:p w14:paraId="18D5A6B4" w14:textId="77777777" w:rsidR="008B6276" w:rsidRDefault="008B6276" w:rsidP="008B6276">
            <w:pPr>
              <w:spacing w:after="0" w:line="240" w:lineRule="auto"/>
              <w:rPr>
                <w:sz w:val="16"/>
                <w:szCs w:val="16"/>
              </w:rPr>
            </w:pPr>
          </w:p>
        </w:tc>
      </w:tr>
      <w:tr w:rsidR="008B6276" w14:paraId="496A5236" w14:textId="77777777" w:rsidTr="008B6276">
        <w:trPr>
          <w:trHeight w:val="180"/>
        </w:trPr>
        <w:tc>
          <w:tcPr>
            <w:tcW w:w="270" w:type="dxa"/>
            <w:tcBorders>
              <w:top w:val="nil"/>
              <w:left w:val="single" w:sz="4" w:space="0" w:color="DBDBDB"/>
              <w:bottom w:val="nil"/>
              <w:right w:val="single" w:sz="4" w:space="0" w:color="808080"/>
            </w:tcBorders>
            <w:shd w:val="clear" w:color="auto" w:fill="FAFAFA"/>
          </w:tcPr>
          <w:p w14:paraId="71AF0558" w14:textId="77777777" w:rsidR="008B6276" w:rsidRDefault="008B6276" w:rsidP="008B6276"/>
        </w:tc>
        <w:tc>
          <w:tcPr>
            <w:tcW w:w="9900" w:type="dxa"/>
            <w:tcBorders>
              <w:top w:val="single" w:sz="4" w:space="0" w:color="808080"/>
              <w:left w:val="single" w:sz="4" w:space="0" w:color="808080"/>
              <w:bottom w:val="single" w:sz="4" w:space="0" w:color="808080"/>
              <w:right w:val="single" w:sz="4" w:space="0" w:color="808080"/>
            </w:tcBorders>
            <w:shd w:val="clear" w:color="auto" w:fill="D9D9D9"/>
            <w:vAlign w:val="center"/>
            <w:hideMark/>
          </w:tcPr>
          <w:p w14:paraId="626CEEA9" w14:textId="77777777" w:rsidR="008B6276" w:rsidRDefault="008B6276" w:rsidP="008B6276">
            <w:pPr>
              <w:rPr>
                <w:rFonts w:ascii="Consolas" w:hAnsi="Consolas" w:cs="Courier New"/>
                <w:sz w:val="19"/>
                <w:szCs w:val="19"/>
                <w:highlight w:val="lightGray"/>
                <w:shd w:val="clear" w:color="auto" w:fill="F9F2F4"/>
              </w:rPr>
            </w:pPr>
            <w:r>
              <w:rPr>
                <w:rFonts w:ascii="Consolas" w:hAnsi="Consolas" w:cs="Courier New"/>
                <w:sz w:val="19"/>
                <w:szCs w:val="19"/>
                <w:highlight w:val="lightGray"/>
                <w:shd w:val="clear" w:color="auto" w:fill="F9F2F4"/>
              </w:rPr>
              <w:t xml:space="preserve">def main():  </w:t>
            </w:r>
          </w:p>
          <w:p w14:paraId="080CC69A" w14:textId="77777777" w:rsidR="008B6276" w:rsidRDefault="008B6276" w:rsidP="008B6276">
            <w:pPr>
              <w:rPr>
                <w:rFonts w:ascii="Consolas" w:hAnsi="Consolas" w:cs="Courier New"/>
                <w:sz w:val="19"/>
                <w:szCs w:val="19"/>
                <w:highlight w:val="lightGray"/>
                <w:shd w:val="clear" w:color="auto" w:fill="F9F2F4"/>
              </w:rPr>
            </w:pPr>
            <w:r>
              <w:rPr>
                <w:rFonts w:ascii="Consolas" w:hAnsi="Consolas" w:cs="Courier New"/>
                <w:sz w:val="19"/>
                <w:szCs w:val="19"/>
                <w:highlight w:val="lightGray"/>
                <w:shd w:val="clear" w:color="auto" w:fill="F9F2F4"/>
              </w:rPr>
              <w:t xml:space="preserve">    import pandas as pd</w:t>
            </w:r>
          </w:p>
          <w:p w14:paraId="6D2BC96D" w14:textId="77777777" w:rsidR="008B6276" w:rsidRDefault="008B6276" w:rsidP="008B6276">
            <w:pPr>
              <w:rPr>
                <w:rFonts w:ascii="Consolas" w:hAnsi="Consolas" w:cs="Courier New"/>
                <w:sz w:val="19"/>
                <w:szCs w:val="19"/>
                <w:highlight w:val="lightGray"/>
                <w:shd w:val="clear" w:color="auto" w:fill="F9F2F4"/>
              </w:rPr>
            </w:pPr>
            <w:r>
              <w:rPr>
                <w:rFonts w:ascii="Consolas" w:hAnsi="Consolas" w:cs="Courier New"/>
                <w:sz w:val="19"/>
                <w:szCs w:val="19"/>
                <w:highlight w:val="lightGray"/>
                <w:shd w:val="clear" w:color="auto" w:fill="F9F2F4"/>
              </w:rPr>
              <w:t xml:space="preserve">    dataset = pd.read_csv('mushrooms.csv')</w:t>
            </w:r>
          </w:p>
          <w:p w14:paraId="43DB3F60" w14:textId="77777777" w:rsidR="008B6276" w:rsidRDefault="008B6276" w:rsidP="008B6276">
            <w:pPr>
              <w:rPr>
                <w:rFonts w:ascii="Consolas" w:hAnsi="Consolas" w:cs="Courier New"/>
                <w:sz w:val="19"/>
                <w:szCs w:val="19"/>
                <w:highlight w:val="lightGray"/>
                <w:shd w:val="clear" w:color="auto" w:fill="F9F2F4"/>
              </w:rPr>
            </w:pPr>
            <w:r>
              <w:rPr>
                <w:rFonts w:ascii="Consolas" w:hAnsi="Consolas" w:cs="Courier New"/>
                <w:sz w:val="19"/>
                <w:szCs w:val="19"/>
                <w:highlight w:val="lightGray"/>
                <w:shd w:val="clear" w:color="auto" w:fill="F9F2F4"/>
              </w:rPr>
              <w:t xml:space="preserve">    edible = dataset['class'][9] == 'e' </w:t>
            </w:r>
          </w:p>
          <w:p w14:paraId="4D1B2B8D" w14:textId="77777777" w:rsidR="008B6276" w:rsidRDefault="008B6276" w:rsidP="008B6276">
            <w:pPr>
              <w:rPr>
                <w:rFonts w:ascii="Consolas" w:hAnsi="Consolas" w:cs="Courier New"/>
                <w:sz w:val="19"/>
                <w:szCs w:val="19"/>
                <w:highlight w:val="lightGray"/>
                <w:shd w:val="clear" w:color="auto" w:fill="F9F2F4"/>
              </w:rPr>
            </w:pPr>
            <w:r>
              <w:rPr>
                <w:rFonts w:ascii="Consolas" w:hAnsi="Consolas" w:cs="Courier New"/>
                <w:sz w:val="19"/>
                <w:szCs w:val="19"/>
                <w:highlight w:val="lightGray"/>
                <w:shd w:val="clear" w:color="auto" w:fill="F9F2F4"/>
              </w:rPr>
              <w:t xml:space="preserve">    print(edible)</w:t>
            </w:r>
          </w:p>
          <w:p w14:paraId="2662ACB9" w14:textId="77777777" w:rsidR="008B6276" w:rsidRDefault="008B6276" w:rsidP="008B6276">
            <w:pPr>
              <w:rPr>
                <w:rFonts w:ascii="Consolas" w:hAnsi="Consolas" w:cs="Courier New"/>
                <w:sz w:val="19"/>
                <w:szCs w:val="19"/>
                <w:highlight w:val="lightGray"/>
                <w:shd w:val="clear" w:color="auto" w:fill="F9F2F4"/>
              </w:rPr>
            </w:pPr>
            <w:r>
              <w:rPr>
                <w:rFonts w:ascii="Consolas" w:hAnsi="Consolas" w:cs="Courier New"/>
                <w:sz w:val="19"/>
                <w:szCs w:val="19"/>
                <w:highlight w:val="lightGray"/>
                <w:shd w:val="clear" w:color="auto" w:fill="F9F2F4"/>
              </w:rPr>
              <w:t xml:space="preserve">    return edible</w:t>
            </w:r>
          </w:p>
        </w:tc>
        <w:tc>
          <w:tcPr>
            <w:tcW w:w="270" w:type="dxa"/>
            <w:tcBorders>
              <w:top w:val="nil"/>
              <w:left w:val="single" w:sz="4" w:space="0" w:color="808080"/>
              <w:bottom w:val="nil"/>
              <w:right w:val="single" w:sz="4" w:space="0" w:color="DBDBDB"/>
            </w:tcBorders>
            <w:shd w:val="clear" w:color="auto" w:fill="FAFAFA"/>
          </w:tcPr>
          <w:p w14:paraId="3288E949" w14:textId="77777777" w:rsidR="008B6276" w:rsidRDefault="008B6276" w:rsidP="008B6276"/>
        </w:tc>
      </w:tr>
      <w:tr w:rsidR="008B6276" w14:paraId="0A1FFA46" w14:textId="77777777" w:rsidTr="008B6276">
        <w:trPr>
          <w:trHeight w:val="180"/>
        </w:trPr>
        <w:tc>
          <w:tcPr>
            <w:tcW w:w="270" w:type="dxa"/>
            <w:tcBorders>
              <w:top w:val="nil"/>
              <w:left w:val="single" w:sz="4" w:space="0" w:color="DBDBDB"/>
              <w:bottom w:val="single" w:sz="4" w:space="0" w:color="E1E1E1"/>
              <w:right w:val="nil"/>
            </w:tcBorders>
            <w:shd w:val="clear" w:color="auto" w:fill="FAFAFA"/>
          </w:tcPr>
          <w:p w14:paraId="0EE0C068" w14:textId="77777777" w:rsidR="008B6276" w:rsidRDefault="008B6276" w:rsidP="008B6276">
            <w:pPr>
              <w:spacing w:after="0" w:line="240" w:lineRule="auto"/>
              <w:rPr>
                <w:sz w:val="16"/>
                <w:szCs w:val="16"/>
              </w:rPr>
            </w:pPr>
          </w:p>
        </w:tc>
        <w:tc>
          <w:tcPr>
            <w:tcW w:w="9900" w:type="dxa"/>
            <w:tcBorders>
              <w:top w:val="single" w:sz="4" w:space="0" w:color="808080"/>
              <w:left w:val="nil"/>
              <w:bottom w:val="single" w:sz="4" w:space="0" w:color="E1E1E1"/>
              <w:right w:val="nil"/>
            </w:tcBorders>
            <w:shd w:val="clear" w:color="auto" w:fill="FAFAFA"/>
          </w:tcPr>
          <w:p w14:paraId="5F4200A3" w14:textId="77777777" w:rsidR="008B6276" w:rsidRDefault="008B6276" w:rsidP="008B6276">
            <w:pPr>
              <w:spacing w:after="0" w:line="240" w:lineRule="auto"/>
              <w:rPr>
                <w:sz w:val="16"/>
                <w:szCs w:val="16"/>
              </w:rPr>
            </w:pPr>
          </w:p>
        </w:tc>
        <w:tc>
          <w:tcPr>
            <w:tcW w:w="270" w:type="dxa"/>
            <w:tcBorders>
              <w:top w:val="nil"/>
              <w:left w:val="nil"/>
              <w:bottom w:val="single" w:sz="4" w:space="0" w:color="E1E1E1"/>
              <w:right w:val="single" w:sz="4" w:space="0" w:color="DBDBDB"/>
            </w:tcBorders>
            <w:shd w:val="clear" w:color="auto" w:fill="FAFAFA"/>
          </w:tcPr>
          <w:p w14:paraId="021F6986" w14:textId="77777777" w:rsidR="008B6276" w:rsidRDefault="008B6276" w:rsidP="008B6276">
            <w:pPr>
              <w:spacing w:after="0" w:line="240" w:lineRule="auto"/>
              <w:rPr>
                <w:sz w:val="16"/>
                <w:szCs w:val="16"/>
              </w:rPr>
            </w:pPr>
          </w:p>
        </w:tc>
      </w:tr>
    </w:tbl>
    <w:p w14:paraId="07D0F294" w14:textId="77777777" w:rsidR="008B6276" w:rsidRDefault="008B6276" w:rsidP="008B6276">
      <w:pPr>
        <w:pStyle w:val="NoSpacing"/>
      </w:pPr>
    </w:p>
    <w:p w14:paraId="7054BE08" w14:textId="0ED7B5F7" w:rsidR="0033274C" w:rsidRDefault="008B6276" w:rsidP="0033274C">
      <w:pPr>
        <w:rPr>
          <w:rFonts w:ascii="Open Sans" w:hAnsi="Open Sans" w:cs="Open Sans"/>
        </w:rPr>
      </w:pPr>
      <w:r>
        <w:rPr>
          <w:highlight w:val="yellow"/>
        </w:rPr>
        <w:br/>
      </w:r>
      <w:commentRangeStart w:id="3194"/>
      <w:commentRangeStart w:id="3195"/>
      <w:r w:rsidR="0033274C">
        <w:rPr>
          <w:highlight w:val="magenta"/>
        </w:rPr>
        <w:t xml:space="preserve">Mission 5 - Editor </w:t>
      </w:r>
      <w:r w:rsidR="00676596" w:rsidRPr="31AB092C">
        <w:rPr>
          <w:highlight w:val="magenta"/>
        </w:rPr>
        <w:t>Mission</w:t>
      </w:r>
      <w:r w:rsidR="00676596">
        <w:rPr>
          <w:highlight w:val="magenta"/>
        </w:rPr>
        <w:t xml:space="preserve"> Score</w:t>
      </w:r>
      <w:r w:rsidR="00676596" w:rsidRPr="31AB092C">
        <w:rPr>
          <w:highlight w:val="magenta"/>
        </w:rPr>
        <w:t xml:space="preserve"> Booster </w:t>
      </w:r>
      <w:commentRangeStart w:id="3196"/>
      <w:commentRangeEnd w:id="3196"/>
      <w:r w:rsidR="00676596">
        <w:rPr>
          <w:rStyle w:val="CommentReference"/>
        </w:rPr>
        <w:commentReference w:id="3196"/>
      </w:r>
      <w:r w:rsidR="0033274C" w:rsidRPr="0033274C">
        <w:rPr>
          <w:highlight w:val="magenta"/>
        </w:rPr>
        <w:t xml:space="preserve">: Read, Modify and extract </w:t>
      </w:r>
      <w:commentRangeStart w:id="3197"/>
      <w:commentRangeStart w:id="3198"/>
      <w:commentRangeStart w:id="3199"/>
      <w:r w:rsidR="0033274C" w:rsidRPr="0033274C">
        <w:rPr>
          <w:highlight w:val="magenta"/>
        </w:rPr>
        <w:t>data</w:t>
      </w:r>
      <w:commentRangeEnd w:id="3194"/>
      <w:r w:rsidR="00240631">
        <w:rPr>
          <w:rStyle w:val="CommentReference"/>
          <w:color w:val="404040"/>
        </w:rPr>
        <w:commentReference w:id="3194"/>
      </w:r>
      <w:commentRangeEnd w:id="3195"/>
      <w:commentRangeEnd w:id="3197"/>
      <w:r w:rsidR="003F7A6F">
        <w:rPr>
          <w:rStyle w:val="CommentReference"/>
          <w:color w:val="404040"/>
        </w:rPr>
        <w:commentReference w:id="3195"/>
      </w:r>
      <w:r w:rsidR="00240631">
        <w:rPr>
          <w:rStyle w:val="CommentReference"/>
          <w:color w:val="404040"/>
        </w:rPr>
        <w:commentReference w:id="3197"/>
      </w:r>
      <w:commentRangeEnd w:id="3198"/>
      <w:r w:rsidR="008B3D02">
        <w:rPr>
          <w:rStyle w:val="CommentReference"/>
          <w:color w:val="404040"/>
        </w:rPr>
        <w:commentReference w:id="3198"/>
      </w:r>
      <w:commentRangeEnd w:id="3199"/>
      <w:r w:rsidR="00FA14C2">
        <w:rPr>
          <w:rStyle w:val="CommentReference"/>
          <w:color w:val="404040"/>
        </w:rPr>
        <w:commentReference w:id="3199"/>
      </w:r>
    </w:p>
    <w:p w14:paraId="7E0B24B9" w14:textId="77777777" w:rsidR="0033274C" w:rsidRDefault="0033274C" w:rsidP="0033274C">
      <w:pPr>
        <w:pStyle w:val="NormalWeb"/>
        <w:spacing w:before="0" w:beforeAutospacing="0" w:after="120" w:afterAutospacing="0"/>
        <w:rPr>
          <w:rFonts w:ascii="Calibri" w:hAnsi="Calibri" w:cs="Calibri"/>
          <w:sz w:val="22"/>
          <w:szCs w:val="22"/>
        </w:rPr>
      </w:pPr>
    </w:p>
    <w:p w14:paraId="67548C86" w14:textId="15FA26AE" w:rsidR="002F5EB5" w:rsidRDefault="002F5EB5" w:rsidP="002F5EB5">
      <w:pPr>
        <w:rPr>
          <w:rStyle w:val="Strong"/>
          <w:rFonts w:eastAsia="Times New Roman" w:cstheme="minorHAnsi"/>
          <w:szCs w:val="24"/>
        </w:rPr>
      </w:pPr>
      <w:r>
        <w:rPr>
          <w:rStyle w:val="Strong"/>
          <w:rFonts w:eastAsia="Times New Roman" w:cstheme="minorHAnsi"/>
          <w:szCs w:val="24"/>
          <w:highlight w:val="yellow"/>
        </w:rPr>
        <w:t>Mission 5</w:t>
      </w:r>
      <w:r w:rsidRPr="00DF56DB">
        <w:rPr>
          <w:rStyle w:val="Strong"/>
          <w:rFonts w:eastAsia="Times New Roman" w:cstheme="minorHAnsi"/>
          <w:szCs w:val="24"/>
          <w:highlight w:val="yellow"/>
        </w:rPr>
        <w:t xml:space="preserve"> Essential </w:t>
      </w:r>
      <w:r>
        <w:rPr>
          <w:rStyle w:val="Strong"/>
          <w:rFonts w:eastAsia="Times New Roman" w:cstheme="minorHAnsi"/>
          <w:szCs w:val="24"/>
          <w:highlight w:val="yellow"/>
        </w:rPr>
        <w:t>Purpose</w:t>
      </w:r>
      <w:r w:rsidRPr="00DF56DB">
        <w:rPr>
          <w:rStyle w:val="Strong"/>
          <w:rFonts w:eastAsia="Times New Roman" w:cstheme="minorHAnsi"/>
          <w:szCs w:val="24"/>
          <w:highlight w:val="yellow"/>
        </w:rPr>
        <w:t>:</w:t>
      </w:r>
      <w:r w:rsidRPr="00DF56DB">
        <w:rPr>
          <w:rStyle w:val="Strong"/>
          <w:rFonts w:eastAsia="Times New Roman" w:cstheme="minorHAnsi"/>
          <w:szCs w:val="24"/>
        </w:rPr>
        <w:t xml:space="preserve"> </w:t>
      </w:r>
    </w:p>
    <w:p w14:paraId="319FCFB1" w14:textId="77777777" w:rsidR="002F5EB5" w:rsidRPr="002F5EB5" w:rsidRDefault="002F5EB5" w:rsidP="002F5EB5">
      <w:pPr>
        <w:rPr>
          <w:rStyle w:val="Strong"/>
          <w:b w:val="0"/>
          <w:bCs w:val="0"/>
        </w:rPr>
      </w:pPr>
      <w:r>
        <w:rPr>
          <w:rFonts w:cstheme="minorHAnsi"/>
          <w:color w:val="A6A6A6" w:themeColor="background1" w:themeShade="A6"/>
        </w:rPr>
        <w:t>Repeat this section for every mission.</w:t>
      </w:r>
    </w:p>
    <w:p w14:paraId="5AEF7910" w14:textId="77777777" w:rsidR="002F5EB5" w:rsidRPr="00A5669F" w:rsidRDefault="002F5EB5" w:rsidP="002F5EB5">
      <w:pPr>
        <w:pStyle w:val="NormalWeb"/>
        <w:spacing w:before="0" w:beforeAutospacing="0" w:after="120" w:afterAutospacing="0"/>
        <w:rPr>
          <w:rFonts w:asciiTheme="minorHAnsi" w:eastAsiaTheme="minorHAnsi" w:hAnsiTheme="minorHAnsi" w:cstheme="minorBidi"/>
          <w:color w:val="A6A6A6" w:themeColor="background1" w:themeShade="A6"/>
          <w:sz w:val="20"/>
          <w:szCs w:val="22"/>
        </w:rPr>
      </w:pPr>
      <w:r w:rsidRPr="00A5669F">
        <w:rPr>
          <w:rFonts w:asciiTheme="minorHAnsi" w:eastAsiaTheme="minorHAnsi" w:hAnsiTheme="minorHAnsi" w:cstheme="minorBidi"/>
          <w:color w:val="A6A6A6" w:themeColor="background1" w:themeShade="A6"/>
          <w:sz w:val="22"/>
        </w:rPr>
        <w:t>Write the essential question learners should explore during this lesson</w:t>
      </w:r>
      <w:r w:rsidRPr="00F71D0F">
        <w:rPr>
          <w:rFonts w:asciiTheme="minorHAnsi" w:eastAsiaTheme="minorHAnsi" w:hAnsiTheme="minorHAnsi" w:cstheme="minorBidi"/>
          <w:color w:val="A6A6A6" w:themeColor="background1" w:themeShade="A6"/>
          <w:sz w:val="22"/>
          <w:szCs w:val="22"/>
        </w:rPr>
        <w:t>.</w:t>
      </w:r>
      <w:r>
        <w:rPr>
          <w:rFonts w:asciiTheme="minorHAnsi" w:eastAsiaTheme="minorHAnsi" w:hAnsiTheme="minorHAnsi" w:cstheme="minorBidi"/>
          <w:color w:val="A6A6A6" w:themeColor="background1" w:themeShade="A6"/>
          <w:sz w:val="22"/>
          <w:szCs w:val="22"/>
        </w:rPr>
        <w:t xml:space="preserve"> Write the purpose as a question that will be answered throughout the mission.</w:t>
      </w:r>
      <w:r w:rsidRPr="00F71D0F">
        <w:rPr>
          <w:rFonts w:asciiTheme="minorHAnsi" w:eastAsiaTheme="minorHAnsi" w:hAnsiTheme="minorHAnsi" w:cstheme="minorBidi"/>
          <w:color w:val="A6A6A6" w:themeColor="background1" w:themeShade="A6"/>
          <w:sz w:val="22"/>
          <w:szCs w:val="22"/>
        </w:rPr>
        <w:t xml:space="preserve"> Ie. Why is Python important for Machine Learning?</w:t>
      </w:r>
    </w:p>
    <w:p w14:paraId="30044AC2" w14:textId="77777777" w:rsidR="002F5EB5" w:rsidRDefault="002F5EB5" w:rsidP="002F5EB5">
      <w:pPr>
        <w:pStyle w:val="NormalWeb"/>
        <w:spacing w:before="0" w:beforeAutospacing="0" w:after="120" w:afterAutospacing="0"/>
        <w:rPr>
          <w:rFonts w:asciiTheme="minorHAnsi" w:hAnsiTheme="minorHAnsi" w:cstheme="minorHAnsi"/>
          <w:sz w:val="22"/>
          <w:szCs w:val="22"/>
        </w:rPr>
      </w:pPr>
      <w:r>
        <w:rPr>
          <w:rFonts w:asciiTheme="minorHAnsi" w:hAnsiTheme="minorHAnsi" w:cstheme="minorHAnsi"/>
          <w:sz w:val="22"/>
          <w:szCs w:val="22"/>
        </w:rPr>
        <w:t>Write Here:</w:t>
      </w:r>
    </w:p>
    <w:p w14:paraId="2FB4B631" w14:textId="1A62DD37" w:rsidR="002F5EB5" w:rsidRDefault="002F5EB5" w:rsidP="002F5EB5">
      <w:pPr>
        <w:pStyle w:val="NormalWeb"/>
        <w:spacing w:before="0" w:beforeAutospacing="0" w:after="120" w:afterAutospacing="0"/>
        <w:rPr>
          <w:rFonts w:ascii="Calibri" w:hAnsi="Calibri" w:cs="Calibri"/>
          <w:sz w:val="22"/>
          <w:szCs w:val="22"/>
        </w:rPr>
      </w:pPr>
      <w:r w:rsidRPr="00072BB1">
        <w:rPr>
          <w:rFonts w:ascii="Calibri" w:hAnsi="Calibri" w:cs="Calibri"/>
          <w:sz w:val="22"/>
          <w:szCs w:val="22"/>
        </w:rPr>
        <w:t>Programming in Pandas: Pandas Data access</w:t>
      </w:r>
    </w:p>
    <w:p w14:paraId="21B6310E" w14:textId="2B81EADC" w:rsidR="00A960D4" w:rsidRPr="00C62FC2" w:rsidRDefault="00A960D4" w:rsidP="00A960D4">
      <w:pPr>
        <w:rPr>
          <w:color w:val="A6A6A6" w:themeColor="background1" w:themeShade="A6"/>
        </w:rPr>
      </w:pPr>
      <w:r w:rsidRPr="00E666A8">
        <w:rPr>
          <w:rFonts w:ascii="Calibri" w:eastAsia="Times New Roman" w:hAnsi="Calibri" w:cs="Calibri"/>
          <w:color w:val="000000"/>
        </w:rPr>
        <w:lastRenderedPageBreak/>
        <w:t xml:space="preserve">For more information regarding </w:t>
      </w:r>
      <w:commentRangeStart w:id="3200"/>
      <w:commentRangeEnd w:id="3200"/>
      <w:r>
        <w:rPr>
          <w:rStyle w:val="CommentReference"/>
          <w:color w:val="404040"/>
        </w:rPr>
        <w:commentReference w:id="3200"/>
      </w:r>
      <w:r w:rsidRPr="00E666A8">
        <w:rPr>
          <w:rFonts w:ascii="Calibri" w:eastAsia="Times New Roman" w:hAnsi="Calibri" w:cs="Calibri"/>
          <w:color w:val="000000"/>
        </w:rPr>
        <w:t xml:space="preserve">the grading of </w:t>
      </w:r>
      <w:r>
        <w:rPr>
          <w:rFonts w:ascii="Calibri" w:eastAsia="Times New Roman" w:hAnsi="Calibri" w:cs="Calibri"/>
          <w:color w:val="000000"/>
        </w:rPr>
        <w:t xml:space="preserve">the Booster missions </w:t>
      </w:r>
      <w:r w:rsidRPr="00E666A8">
        <w:rPr>
          <w:rFonts w:ascii="Calibri" w:eastAsia="Times New Roman" w:hAnsi="Calibri" w:cs="Calibri"/>
          <w:color w:val="000000"/>
        </w:rPr>
        <w:t>please refer to Module 1 Introduction section</w:t>
      </w:r>
      <w:r w:rsidR="002D22DC">
        <w:rPr>
          <w:rFonts w:ascii="Calibri" w:eastAsia="Times New Roman" w:hAnsi="Calibri" w:cs="Calibri"/>
          <w:color w:val="000000"/>
        </w:rPr>
        <w:t xml:space="preserve"> as well as </w:t>
      </w:r>
      <w:r w:rsidR="002D22DC" w:rsidRPr="007962D9">
        <w:rPr>
          <w:rFonts w:ascii="Calibri" w:eastAsia="Times New Roman" w:hAnsi="Calibri" w:cs="Calibri"/>
          <w:color w:val="4472C4" w:themeColor="accent1"/>
          <w:u w:val="single"/>
        </w:rPr>
        <w:t xml:space="preserve">the </w:t>
      </w:r>
      <w:del w:id="3201" w:author="Chantelle Dubois Nishiyama" w:date="2020-02-26T20:35:00Z">
        <w:r w:rsidR="002D22DC" w:rsidRPr="007962D9" w:rsidDel="00A17CD2">
          <w:rPr>
            <w:rFonts w:ascii="Calibri" w:eastAsia="Times New Roman" w:hAnsi="Calibri" w:cs="Calibri"/>
            <w:color w:val="4472C4" w:themeColor="accent1"/>
            <w:u w:val="single"/>
          </w:rPr>
          <w:delText>orientation</w:delText>
        </w:r>
      </w:del>
      <w:ins w:id="3202" w:author="Chantelle Dubois Nishiyama" w:date="2020-02-26T20:35:00Z">
        <w:r w:rsidR="00A17CD2">
          <w:rPr>
            <w:rFonts w:ascii="Calibri" w:eastAsia="Times New Roman" w:hAnsi="Calibri" w:cs="Calibri"/>
            <w:color w:val="4472C4" w:themeColor="accent1"/>
            <w:u w:val="single"/>
          </w:rPr>
          <w:t>Orientation</w:t>
        </w:r>
      </w:ins>
      <w:del w:id="3203" w:author="Chantelle Dubois Nishiyama" w:date="2020-02-19T21:50:00Z">
        <w:r w:rsidR="002D22DC" w:rsidRPr="00E666A8" w:rsidDel="00066F4B">
          <w:rPr>
            <w:rFonts w:ascii="Calibri" w:eastAsia="Times New Roman" w:hAnsi="Calibri" w:cs="Calibri"/>
            <w:color w:val="000000"/>
          </w:rPr>
          <w:delText>.</w:delText>
        </w:r>
      </w:del>
      <w:r w:rsidRPr="00E666A8">
        <w:rPr>
          <w:rFonts w:ascii="Calibri" w:eastAsia="Times New Roman" w:hAnsi="Calibri" w:cs="Calibri"/>
          <w:color w:val="000000"/>
        </w:rPr>
        <w:t>.</w:t>
      </w:r>
      <w:r w:rsidRPr="00DF56DB">
        <w:rPr>
          <w:b/>
        </w:rPr>
        <w:t xml:space="preserve"> </w:t>
      </w:r>
    </w:p>
    <w:p w14:paraId="5DCD45C5" w14:textId="26FA78A6" w:rsidR="00C4285C" w:rsidRDefault="00C4285C" w:rsidP="002F5EB5">
      <w:pPr>
        <w:pStyle w:val="NormalWeb"/>
        <w:spacing w:before="0" w:beforeAutospacing="0" w:after="120" w:afterAutospacing="0"/>
        <w:rPr>
          <w:rFonts w:ascii="Calibri" w:hAnsi="Calibri" w:cs="Calibri"/>
          <w:sz w:val="22"/>
          <w:szCs w:val="22"/>
        </w:rPr>
      </w:pPr>
    </w:p>
    <w:p w14:paraId="1D4D1681" w14:textId="6CE85138" w:rsidR="00C4285C" w:rsidRPr="005E2335" w:rsidRDefault="00C4285C" w:rsidP="00572E5D">
      <w:pPr>
        <w:spacing w:after="0" w:line="240" w:lineRule="auto"/>
        <w:rPr>
          <w:rFonts w:ascii="Calibri" w:hAnsi="Calibri" w:cs="Calibri"/>
          <w:b/>
          <w:bCs/>
        </w:rPr>
      </w:pPr>
      <w:r w:rsidRPr="005E2335">
        <w:rPr>
          <w:rFonts w:ascii="Calibri" w:hAnsi="Calibri" w:cs="Calibri"/>
          <w:b/>
          <w:bCs/>
          <w:highlight w:val="yellow"/>
        </w:rPr>
        <w:t xml:space="preserve">Mission </w:t>
      </w:r>
      <w:r>
        <w:rPr>
          <w:rFonts w:ascii="Calibri" w:hAnsi="Calibri" w:cs="Calibri"/>
          <w:b/>
          <w:bCs/>
          <w:highlight w:val="yellow"/>
        </w:rPr>
        <w:t>5</w:t>
      </w:r>
      <w:r w:rsidRPr="005E2335">
        <w:rPr>
          <w:rFonts w:ascii="Calibri" w:hAnsi="Calibri" w:cs="Calibri"/>
          <w:b/>
          <w:bCs/>
          <w:highlight w:val="yellow"/>
        </w:rPr>
        <w:t xml:space="preserve"> </w:t>
      </w:r>
      <w:r w:rsidR="00572E5D">
        <w:rPr>
          <w:rFonts w:ascii="Calibri" w:hAnsi="Calibri" w:cs="Calibri"/>
          <w:b/>
          <w:bCs/>
          <w:highlight w:val="cyan"/>
        </w:rPr>
        <w:t>Instructions:</w:t>
      </w:r>
    </w:p>
    <w:p w14:paraId="71F34939" w14:textId="77777777" w:rsidR="00C4285C" w:rsidRDefault="00C4285C" w:rsidP="002F5EB5">
      <w:pPr>
        <w:pStyle w:val="NormalWeb"/>
        <w:spacing w:before="0" w:beforeAutospacing="0" w:after="120" w:afterAutospacing="0"/>
        <w:rPr>
          <w:rFonts w:ascii="Calibri" w:hAnsi="Calibri" w:cs="Calibri"/>
          <w:sz w:val="22"/>
          <w:szCs w:val="22"/>
        </w:rPr>
      </w:pPr>
    </w:p>
    <w:p w14:paraId="5A4AEDA3" w14:textId="77777777" w:rsidR="008B6276" w:rsidRDefault="008B6276" w:rsidP="008B6276">
      <w:pPr>
        <w:spacing w:after="0" w:line="240" w:lineRule="auto"/>
        <w:rPr>
          <w:color w:val="404040" w:themeColor="text1" w:themeTint="BF"/>
        </w:rPr>
      </w:pPr>
    </w:p>
    <w:p w14:paraId="078B744A" w14:textId="77777777" w:rsidR="008B6276" w:rsidRDefault="008B6276" w:rsidP="008B6276">
      <w:pPr>
        <w:pStyle w:val="Heading2"/>
      </w:pPr>
      <w:r>
        <w:t>Instructions</w:t>
      </w:r>
    </w:p>
    <w:tbl>
      <w:tblPr>
        <w:tblW w:w="10440" w:type="dxa"/>
        <w:tblInd w:w="-5" w:type="dxa"/>
        <w:tblBorders>
          <w:top w:val="single" w:sz="4" w:space="0" w:color="DBDBDB"/>
          <w:left w:val="single" w:sz="4" w:space="0" w:color="DBDBDB"/>
          <w:bottom w:val="single" w:sz="4" w:space="0" w:color="DBDBDB"/>
          <w:right w:val="single" w:sz="4" w:space="0" w:color="DBDBDB"/>
          <w:insideH w:val="nil"/>
          <w:insideV w:val="nil"/>
        </w:tblBorders>
        <w:tblLayout w:type="fixed"/>
        <w:tblLook w:val="0400" w:firstRow="0" w:lastRow="0" w:firstColumn="0" w:lastColumn="0" w:noHBand="0" w:noVBand="1"/>
        <w:tblPrChange w:id="3204" w:author="Guest User" w:date="2020-01-27T09:58:00Z">
          <w:tblPr>
            <w:tblW w:w="10440" w:type="dxa"/>
            <w:tblInd w:w="-5" w:type="dxa"/>
            <w:tblBorders>
              <w:top w:val="single" w:sz="4" w:space="0" w:color="DBDBDB"/>
              <w:left w:val="single" w:sz="4" w:space="0" w:color="DBDBDB"/>
              <w:bottom w:val="single" w:sz="4" w:space="0" w:color="DBDBDB"/>
              <w:right w:val="single" w:sz="4" w:space="0" w:color="DBDBDB"/>
              <w:insideH w:val="nil"/>
              <w:insideV w:val="nil"/>
            </w:tblBorders>
            <w:tblLayout w:type="fixed"/>
            <w:tblLook w:val="0400" w:firstRow="0" w:lastRow="0" w:firstColumn="0" w:lastColumn="0" w:noHBand="0" w:noVBand="1"/>
          </w:tblPr>
        </w:tblPrChange>
      </w:tblPr>
      <w:tblGrid>
        <w:gridCol w:w="270"/>
        <w:gridCol w:w="1440"/>
        <w:gridCol w:w="2520"/>
        <w:gridCol w:w="2052"/>
        <w:gridCol w:w="3888"/>
        <w:gridCol w:w="15"/>
        <w:gridCol w:w="255"/>
        <w:tblGridChange w:id="3205">
          <w:tblGrid>
            <w:gridCol w:w="360"/>
            <w:gridCol w:w="360"/>
            <w:gridCol w:w="360"/>
            <w:gridCol w:w="360"/>
            <w:gridCol w:w="360"/>
            <w:gridCol w:w="360"/>
            <w:gridCol w:w="360"/>
          </w:tblGrid>
        </w:tblGridChange>
      </w:tblGrid>
      <w:tr w:rsidR="008B6276" w14:paraId="2CF7A29F" w14:textId="77777777" w:rsidTr="6470C641">
        <w:tc>
          <w:tcPr>
            <w:tcW w:w="10440" w:type="dxa"/>
            <w:gridSpan w:val="7"/>
            <w:tcBorders>
              <w:top w:val="single" w:sz="4" w:space="0" w:color="DBDBDB" w:themeColor="accent3" w:themeTint="66"/>
              <w:left w:val="single" w:sz="4" w:space="0" w:color="DBDBDB" w:themeColor="accent3" w:themeTint="66"/>
              <w:bottom w:val="nil"/>
              <w:right w:val="single" w:sz="4" w:space="0" w:color="DBDBDB" w:themeColor="accent3" w:themeTint="66"/>
            </w:tcBorders>
            <w:shd w:val="clear" w:color="auto" w:fill="FAFAFA"/>
            <w:hideMark/>
            <w:tcPrChange w:id="3206" w:author="Guest User" w:date="2020-01-27T09:58:00Z">
              <w:tcPr>
                <w:tcW w:w="10440" w:type="dxa"/>
                <w:gridSpan w:val="7"/>
                <w:tcBorders>
                  <w:top w:val="single" w:sz="4" w:space="0" w:color="DBDBDB"/>
                  <w:left w:val="single" w:sz="4" w:space="0" w:color="DBDBDB"/>
                  <w:bottom w:val="nil"/>
                  <w:right w:val="single" w:sz="4" w:space="0" w:color="DBDBDB"/>
                </w:tcBorders>
                <w:shd w:val="clear" w:color="auto" w:fill="FAFAFA"/>
                <w:hideMark/>
              </w:tcPr>
            </w:tcPrChange>
          </w:tcPr>
          <w:p w14:paraId="0BF8E7D8" w14:textId="43F8DF1B" w:rsidR="008B6276" w:rsidRDefault="008B6276" w:rsidP="008B6276">
            <w:r>
              <w:t xml:space="preserve">To complete this mission, perform the </w:t>
            </w:r>
            <w:commentRangeStart w:id="3207"/>
            <w:commentRangeStart w:id="3208"/>
            <w:r>
              <w:t>following task</w:t>
            </w:r>
            <w:ins w:id="3209" w:author="Fatemeh Yazdanbakhsh Poodeh" w:date="2020-01-29T00:01:00Z">
              <w:r w:rsidR="00CE5BFC">
                <w:t xml:space="preserve"> </w:t>
              </w:r>
              <w:commentRangeStart w:id="3210"/>
              <w:r w:rsidR="00CE5BFC">
                <w:t>in an editor</w:t>
              </w:r>
            </w:ins>
            <w:commentRangeEnd w:id="3207"/>
            <w:r>
              <w:rPr>
                <w:rStyle w:val="CommentReference"/>
              </w:rPr>
              <w:commentReference w:id="3207"/>
            </w:r>
            <w:commentRangeEnd w:id="3208"/>
            <w:r w:rsidR="00A32F94">
              <w:rPr>
                <w:rStyle w:val="CommentReference"/>
                <w:color w:val="404040"/>
              </w:rPr>
              <w:commentReference w:id="3208"/>
            </w:r>
            <w:commentRangeEnd w:id="3210"/>
            <w:r w:rsidR="00CE5BFC">
              <w:rPr>
                <w:rStyle w:val="CommentReference"/>
                <w:color w:val="404040"/>
              </w:rPr>
              <w:commentReference w:id="3210"/>
            </w:r>
            <w:r>
              <w:t>:</w:t>
            </w:r>
          </w:p>
          <w:p w14:paraId="66E2FC58" w14:textId="77777777" w:rsidR="008B6276" w:rsidRDefault="008B6276" w:rsidP="008B6276"/>
        </w:tc>
      </w:tr>
      <w:tr w:rsidR="008B6276" w14:paraId="3134F3F0" w14:textId="77777777" w:rsidTr="6470C641">
        <w:trPr>
          <w:trHeight w:val="820"/>
        </w:trPr>
        <w:tc>
          <w:tcPr>
            <w:tcW w:w="270" w:type="dxa"/>
            <w:tcBorders>
              <w:top w:val="nil"/>
              <w:left w:val="single" w:sz="4" w:space="0" w:color="DBDBDB" w:themeColor="accent3" w:themeTint="66"/>
              <w:bottom w:val="nil"/>
              <w:right w:val="nil"/>
            </w:tcBorders>
            <w:shd w:val="clear" w:color="auto" w:fill="FAFAFA"/>
            <w:tcPrChange w:id="3211" w:author="Guest User" w:date="2020-01-27T09:58:00Z">
              <w:tcPr>
                <w:tcW w:w="270" w:type="dxa"/>
                <w:tcBorders>
                  <w:top w:val="nil"/>
                  <w:left w:val="single" w:sz="4" w:space="0" w:color="DBDBDB"/>
                  <w:bottom w:val="nil"/>
                  <w:right w:val="nil"/>
                </w:tcBorders>
                <w:shd w:val="clear" w:color="auto" w:fill="FAFAFA"/>
              </w:tcPr>
            </w:tcPrChange>
          </w:tcPr>
          <w:p w14:paraId="332681C2" w14:textId="77777777" w:rsidR="008B6276" w:rsidRDefault="008B6276" w:rsidP="008B6276"/>
        </w:tc>
        <w:tc>
          <w:tcPr>
            <w:tcW w:w="1440" w:type="dxa"/>
            <w:tcBorders>
              <w:top w:val="nil"/>
              <w:left w:val="nil"/>
              <w:bottom w:val="nil"/>
              <w:right w:val="nil"/>
            </w:tcBorders>
            <w:shd w:val="clear" w:color="auto" w:fill="11143F"/>
            <w:vAlign w:val="center"/>
            <w:hideMark/>
            <w:tcPrChange w:id="3212" w:author="Guest User" w:date="2020-01-27T09:58:00Z">
              <w:tcPr>
                <w:tcW w:w="1440" w:type="dxa"/>
                <w:tcBorders>
                  <w:top w:val="nil"/>
                  <w:left w:val="nil"/>
                  <w:bottom w:val="nil"/>
                  <w:right w:val="nil"/>
                </w:tcBorders>
                <w:shd w:val="clear" w:color="auto" w:fill="11143F"/>
                <w:hideMark/>
              </w:tcPr>
            </w:tcPrChange>
          </w:tcPr>
          <w:p w14:paraId="674CBAB4" w14:textId="77777777" w:rsidR="008B6276" w:rsidRDefault="008B6276" w:rsidP="008B6276">
            <w:pPr>
              <w:jc w:val="center"/>
              <w:rPr>
                <w:rFonts w:ascii="Open Sans Semibold" w:eastAsia="Open Sans Semibold" w:hAnsi="Open Sans Semibold" w:cs="Open Sans Semibold"/>
                <w:color w:val="FFFFFF"/>
                <w:sz w:val="28"/>
                <w:szCs w:val="28"/>
              </w:rPr>
            </w:pPr>
            <w:r>
              <w:rPr>
                <w:rFonts w:ascii="Open Sans Semibold" w:eastAsia="Open Sans Semibold" w:hAnsi="Open Sans Semibold" w:cs="Open Sans Semibold"/>
                <w:color w:val="FFFFFF"/>
                <w:sz w:val="28"/>
                <w:szCs w:val="28"/>
              </w:rPr>
              <w:t>Step 1</w:t>
            </w:r>
          </w:p>
        </w:tc>
        <w:tc>
          <w:tcPr>
            <w:tcW w:w="8460" w:type="dxa"/>
            <w:gridSpan w:val="3"/>
            <w:tcBorders>
              <w:top w:val="nil"/>
              <w:left w:val="nil"/>
              <w:bottom w:val="nil"/>
              <w:right w:val="nil"/>
            </w:tcBorders>
            <w:shd w:val="clear" w:color="auto" w:fill="E5E5E5"/>
            <w:vAlign w:val="center"/>
            <w:tcPrChange w:id="3213" w:author="Guest User" w:date="2020-01-27T09:58:00Z">
              <w:tcPr>
                <w:tcW w:w="8460" w:type="dxa"/>
                <w:gridSpan w:val="3"/>
                <w:tcBorders>
                  <w:top w:val="nil"/>
                  <w:left w:val="nil"/>
                  <w:bottom w:val="nil"/>
                  <w:right w:val="nil"/>
                </w:tcBorders>
                <w:shd w:val="clear" w:color="auto" w:fill="E5E5E5"/>
              </w:tcPr>
            </w:tcPrChange>
          </w:tcPr>
          <w:p w14:paraId="05A37352" w14:textId="4983F29C" w:rsidR="008B6276" w:rsidRDefault="008B6276" w:rsidP="008B6276">
            <w:pPr>
              <w:spacing w:before="180" w:after="180" w:line="240" w:lineRule="auto"/>
              <w:rPr>
                <w:rFonts w:ascii="Cambria" w:eastAsia="Times New Roman" w:hAnsi="Cambria" w:cs="Times New Roman"/>
                <w:color w:val="000000"/>
                <w:sz w:val="24"/>
                <w:szCs w:val="24"/>
              </w:rPr>
            </w:pPr>
            <w:del w:id="3214" w:author="Chantelle Dubois Nishiyama" w:date="2020-02-26T19:35:00Z">
              <w:r w:rsidDel="00090ABD">
                <w:rPr>
                  <w:rFonts w:ascii="Cambria" w:eastAsia="Times New Roman" w:hAnsi="Cambria" w:cs="Times New Roman"/>
                  <w:color w:val="000000"/>
                  <w:sz w:val="24"/>
                  <w:szCs w:val="24"/>
                </w:rPr>
                <w:delText>Let's</w:delText>
              </w:r>
            </w:del>
            <w:ins w:id="3215" w:author="Chantelle Dubois Nishiyama" w:date="2020-02-26T19:35:00Z">
              <w:r w:rsidR="00090ABD">
                <w:rPr>
                  <w:rFonts w:ascii="Cambria" w:eastAsia="Times New Roman" w:hAnsi="Cambria" w:cs="Times New Roman"/>
                  <w:color w:val="000000"/>
                  <w:sz w:val="24"/>
                  <w:szCs w:val="24"/>
                </w:rPr>
                <w:t>Let us</w:t>
              </w:r>
            </w:ins>
            <w:r>
              <w:rPr>
                <w:rFonts w:ascii="Cambria" w:eastAsia="Times New Roman" w:hAnsi="Cambria" w:cs="Times New Roman"/>
                <w:color w:val="000000"/>
                <w:sz w:val="24"/>
                <w:szCs w:val="24"/>
              </w:rPr>
              <w:t xml:space="preserve"> retry loading the </w:t>
            </w:r>
            <w:r w:rsidR="00E14304">
              <w:fldChar w:fldCharType="begin"/>
            </w:r>
            <w:r w:rsidR="00E14304">
              <w:instrText xml:space="preserve"> HYPERLINK "https://scikit-learn.org/stable/datasets/index.html" \l "iris-dataset" </w:instrText>
            </w:r>
            <w:r w:rsidR="00E14304">
              <w:fldChar w:fldCharType="separate"/>
            </w:r>
            <w:r>
              <w:rPr>
                <w:rStyle w:val="Hyperlink"/>
                <w:rFonts w:ascii="Cambria" w:hAnsi="Cambria" w:cs="Times New Roman"/>
                <w:sz w:val="24"/>
                <w:szCs w:val="24"/>
              </w:rPr>
              <w:t>Iris dataset</w:t>
            </w:r>
            <w:r w:rsidR="00E14304">
              <w:rPr>
                <w:rStyle w:val="Hyperlink"/>
                <w:rFonts w:ascii="Cambria" w:hAnsi="Cambria" w:cs="Times New Roman"/>
                <w:sz w:val="24"/>
                <w:szCs w:val="24"/>
              </w:rPr>
              <w:fldChar w:fldCharType="end"/>
            </w:r>
            <w:r>
              <w:rPr>
                <w:rFonts w:ascii="Cambria" w:eastAsia="Times New Roman" w:hAnsi="Cambria" w:cs="Times New Roman"/>
                <w:color w:val="000000"/>
                <w:sz w:val="24"/>
                <w:szCs w:val="24"/>
              </w:rPr>
              <w:t>.</w:t>
            </w:r>
          </w:p>
          <w:p w14:paraId="6A8BC1CA" w14:textId="77777777" w:rsidR="008B6276" w:rsidRDefault="008B6276" w:rsidP="008B6276">
            <w:pPr>
              <w:spacing w:before="180" w:after="180"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Your code should perform the following tasks to complete this mission:</w:t>
            </w:r>
          </w:p>
          <w:p w14:paraId="0E965AA5" w14:textId="77777777" w:rsidR="008B6276" w:rsidRPr="00066F4B" w:rsidRDefault="008B6276">
            <w:pPr>
              <w:pStyle w:val="ListParagraph"/>
              <w:numPr>
                <w:ilvl w:val="0"/>
                <w:numId w:val="124"/>
              </w:numPr>
              <w:spacing w:before="180" w:after="180" w:line="240" w:lineRule="auto"/>
              <w:rPr>
                <w:rFonts w:ascii="Cambria" w:eastAsia="Times New Roman" w:hAnsi="Cambria" w:cs="Times New Roman"/>
                <w:color w:val="000000"/>
                <w:sz w:val="24"/>
                <w:szCs w:val="24"/>
                <w:rPrChange w:id="3216" w:author="Chantelle Dubois Nishiyama" w:date="2020-02-19T21:51:00Z">
                  <w:rPr/>
                </w:rPrChange>
              </w:rPr>
              <w:pPrChange w:id="3217" w:author="Chantelle Dubois Nishiyama" w:date="2020-02-19T21:51:00Z">
                <w:pPr>
                  <w:numPr>
                    <w:numId w:val="31"/>
                  </w:numPr>
                  <w:tabs>
                    <w:tab w:val="num" w:pos="720"/>
                  </w:tabs>
                  <w:spacing w:before="180" w:after="180" w:line="240" w:lineRule="auto"/>
                  <w:ind w:left="720" w:hanging="360"/>
                </w:pPr>
              </w:pPrChange>
            </w:pPr>
            <w:r w:rsidRPr="00066F4B">
              <w:rPr>
                <w:rFonts w:ascii="Cambria" w:eastAsia="Times New Roman" w:hAnsi="Cambria" w:cs="Times New Roman"/>
                <w:color w:val="000000"/>
                <w:sz w:val="24"/>
                <w:szCs w:val="24"/>
                <w:rPrChange w:id="3218" w:author="Chantelle Dubois Nishiyama" w:date="2020-02-19T21:51:00Z">
                  <w:rPr/>
                </w:rPrChange>
              </w:rPr>
              <w:t>Load the Iris dataset from scikit-learn.</w:t>
            </w:r>
          </w:p>
          <w:p w14:paraId="392033E0" w14:textId="77777777" w:rsidR="008B6276" w:rsidRPr="00066F4B" w:rsidRDefault="008B6276">
            <w:pPr>
              <w:pStyle w:val="ListParagraph"/>
              <w:numPr>
                <w:ilvl w:val="0"/>
                <w:numId w:val="124"/>
              </w:numPr>
              <w:spacing w:before="180" w:after="180" w:line="240" w:lineRule="auto"/>
              <w:rPr>
                <w:rFonts w:ascii="Cambria" w:eastAsia="Times New Roman" w:hAnsi="Cambria" w:cs="Times New Roman"/>
                <w:color w:val="000000"/>
                <w:sz w:val="24"/>
                <w:szCs w:val="24"/>
                <w:rPrChange w:id="3219" w:author="Chantelle Dubois Nishiyama" w:date="2020-02-19T21:51:00Z">
                  <w:rPr/>
                </w:rPrChange>
              </w:rPr>
              <w:pPrChange w:id="3220" w:author="Chantelle Dubois Nishiyama" w:date="2020-02-19T21:51:00Z">
                <w:pPr>
                  <w:numPr>
                    <w:numId w:val="31"/>
                  </w:numPr>
                  <w:tabs>
                    <w:tab w:val="num" w:pos="720"/>
                  </w:tabs>
                  <w:spacing w:before="180" w:after="180" w:line="240" w:lineRule="auto"/>
                  <w:ind w:left="720" w:hanging="360"/>
                </w:pPr>
              </w:pPrChange>
            </w:pPr>
            <w:r w:rsidRPr="00066F4B">
              <w:rPr>
                <w:rFonts w:ascii="Cambria" w:eastAsia="Times New Roman" w:hAnsi="Cambria" w:cs="Times New Roman"/>
                <w:color w:val="000000"/>
                <w:sz w:val="24"/>
                <w:szCs w:val="24"/>
                <w:rPrChange w:id="3221" w:author="Chantelle Dubois Nishiyama" w:date="2020-02-19T21:51:00Z">
                  <w:rPr/>
                </w:rPrChange>
              </w:rPr>
              <w:t>Extract data tuple with index 9 and its target.</w:t>
            </w:r>
          </w:p>
          <w:p w14:paraId="2372DA3D" w14:textId="77777777" w:rsidR="008B6276" w:rsidRPr="00066F4B" w:rsidRDefault="008B6276">
            <w:pPr>
              <w:pStyle w:val="ListParagraph"/>
              <w:numPr>
                <w:ilvl w:val="0"/>
                <w:numId w:val="124"/>
              </w:numPr>
              <w:spacing w:before="180" w:after="180" w:line="240" w:lineRule="auto"/>
              <w:rPr>
                <w:rFonts w:ascii="Cambria" w:eastAsia="Times New Roman" w:hAnsi="Cambria" w:cs="Times New Roman"/>
                <w:color w:val="000000"/>
                <w:sz w:val="24"/>
                <w:szCs w:val="24"/>
                <w:rPrChange w:id="3222" w:author="Chantelle Dubois Nishiyama" w:date="2020-02-19T21:51:00Z">
                  <w:rPr/>
                </w:rPrChange>
              </w:rPr>
              <w:pPrChange w:id="3223" w:author="Chantelle Dubois Nishiyama" w:date="2020-02-19T21:51:00Z">
                <w:pPr>
                  <w:numPr>
                    <w:numId w:val="31"/>
                  </w:numPr>
                  <w:tabs>
                    <w:tab w:val="num" w:pos="720"/>
                  </w:tabs>
                  <w:spacing w:before="180" w:after="180" w:line="240" w:lineRule="auto"/>
                  <w:ind w:left="720" w:hanging="360"/>
                </w:pPr>
              </w:pPrChange>
            </w:pPr>
            <w:r w:rsidRPr="00066F4B">
              <w:rPr>
                <w:rFonts w:ascii="Cambria" w:eastAsia="Times New Roman" w:hAnsi="Cambria" w:cs="Times New Roman"/>
                <w:color w:val="000000"/>
                <w:sz w:val="24"/>
                <w:szCs w:val="24"/>
                <w:rPrChange w:id="3224" w:author="Chantelle Dubois Nishiyama" w:date="2020-02-19T21:51:00Z">
                  <w:rPr/>
                </w:rPrChange>
              </w:rPr>
              <w:t>Extract the sepal width (in cm) of the plant with index 9 and its target label as in integer (0, 1 or 2).</w:t>
            </w:r>
          </w:p>
          <w:p w14:paraId="082B230A" w14:textId="77777777" w:rsidR="008B6276" w:rsidRDefault="008B6276" w:rsidP="008B6276">
            <w:pPr>
              <w:spacing w:before="180" w:after="180" w:line="240" w:lineRule="auto"/>
              <w:rPr>
                <w:rFonts w:ascii="Times New Roman" w:eastAsia="Times New Roman" w:hAnsi="Times New Roman" w:cs="Times New Roman"/>
                <w:sz w:val="24"/>
                <w:szCs w:val="24"/>
              </w:rPr>
            </w:pPr>
            <w:r>
              <w:rPr>
                <w:rFonts w:ascii="Cambria" w:eastAsia="Times New Roman" w:hAnsi="Cambria" w:cs="Times New Roman"/>
                <w:color w:val="000000"/>
                <w:sz w:val="24"/>
                <w:szCs w:val="24"/>
              </w:rPr>
              <w:t>Your code should return the image of the 9</w:t>
            </w:r>
            <w:r>
              <w:rPr>
                <w:rFonts w:ascii="Cambria" w:eastAsia="Times New Roman" w:hAnsi="Cambria" w:cs="Times New Roman"/>
                <w:color w:val="000000"/>
                <w:sz w:val="24"/>
                <w:szCs w:val="24"/>
                <w:vertAlign w:val="superscript"/>
              </w:rPr>
              <w:t>th</w:t>
            </w:r>
            <w:r>
              <w:rPr>
                <w:rFonts w:ascii="Cambria" w:eastAsia="Times New Roman" w:hAnsi="Cambria" w:cs="Times New Roman"/>
                <w:color w:val="000000"/>
                <w:sz w:val="24"/>
                <w:szCs w:val="24"/>
              </w:rPr>
              <w:t xml:space="preserve"> index’s </w:t>
            </w:r>
            <w:r>
              <w:rPr>
                <w:rFonts w:ascii="Consolas" w:eastAsia="Times New Roman" w:hAnsi="Consolas" w:cs="Times New Roman"/>
                <w:color w:val="000000"/>
              </w:rPr>
              <w:t>sepal_width</w:t>
            </w:r>
            <w:r>
              <w:rPr>
                <w:rFonts w:ascii="Cambria" w:eastAsia="Times New Roman" w:hAnsi="Cambria" w:cs="Times New Roman"/>
                <w:color w:val="000000"/>
                <w:sz w:val="24"/>
                <w:szCs w:val="24"/>
              </w:rPr>
              <w:t xml:space="preserve">, and its </w:t>
            </w:r>
            <w:r>
              <w:rPr>
                <w:rFonts w:ascii="Consolas" w:eastAsia="Times New Roman" w:hAnsi="Consolas" w:cs="Times New Roman"/>
                <w:color w:val="000000"/>
              </w:rPr>
              <w:t>label.</w:t>
            </w:r>
          </w:p>
          <w:p w14:paraId="79EBF80B" w14:textId="77777777" w:rsidR="008B6276" w:rsidRDefault="008B6276" w:rsidP="008B6276">
            <w:pPr>
              <w:spacing w:before="180" w:after="180"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HINT: the sepal width (in cm) is the element with index 1 in the data tuple.</w:t>
            </w:r>
          </w:p>
          <w:p w14:paraId="6C97ADC9" w14:textId="77777777" w:rsidR="008B6276" w:rsidRDefault="008B6276" w:rsidP="008B6276">
            <w:pPr>
              <w:spacing w:before="180" w:after="180" w:line="240" w:lineRule="auto"/>
              <w:rPr>
                <w:rFonts w:ascii="Times New Roman" w:eastAsia="Times New Roman" w:hAnsi="Times New Roman" w:cs="Times New Roman"/>
                <w:sz w:val="24"/>
                <w:szCs w:val="24"/>
              </w:rPr>
            </w:pPr>
          </w:p>
        </w:tc>
        <w:tc>
          <w:tcPr>
            <w:tcW w:w="270" w:type="dxa"/>
            <w:gridSpan w:val="2"/>
            <w:tcBorders>
              <w:top w:val="nil"/>
              <w:left w:val="nil"/>
              <w:bottom w:val="nil"/>
              <w:right w:val="single" w:sz="4" w:space="0" w:color="DBDBDB" w:themeColor="accent3" w:themeTint="66"/>
            </w:tcBorders>
            <w:shd w:val="clear" w:color="auto" w:fill="FAFAFA"/>
            <w:tcPrChange w:id="3225" w:author="Guest User" w:date="2020-01-27T09:58:00Z">
              <w:tcPr>
                <w:tcW w:w="270" w:type="dxa"/>
                <w:gridSpan w:val="2"/>
                <w:tcBorders>
                  <w:top w:val="nil"/>
                  <w:left w:val="nil"/>
                  <w:bottom w:val="nil"/>
                  <w:right w:val="single" w:sz="4" w:space="0" w:color="DBDBDB"/>
                </w:tcBorders>
                <w:shd w:val="clear" w:color="auto" w:fill="FAFAFA"/>
              </w:tcPr>
            </w:tcPrChange>
          </w:tcPr>
          <w:p w14:paraId="11F2F886" w14:textId="77777777" w:rsidR="008B6276" w:rsidRDefault="008B6276" w:rsidP="008B6276">
            <w:pPr>
              <w:rPr>
                <w:color w:val="404040" w:themeColor="text1" w:themeTint="BF"/>
              </w:rPr>
            </w:pPr>
          </w:p>
        </w:tc>
      </w:tr>
      <w:tr w:rsidR="008B6276" w14:paraId="324B94EE" w14:textId="77777777" w:rsidTr="6470C641">
        <w:trPr>
          <w:trHeight w:val="80"/>
        </w:trPr>
        <w:tc>
          <w:tcPr>
            <w:tcW w:w="270" w:type="dxa"/>
            <w:tcBorders>
              <w:top w:val="nil"/>
              <w:left w:val="single" w:sz="4" w:space="0" w:color="DBDBDB" w:themeColor="accent3" w:themeTint="66"/>
              <w:bottom w:val="nil"/>
              <w:right w:val="nil"/>
            </w:tcBorders>
            <w:shd w:val="clear" w:color="auto" w:fill="FAFAFA"/>
            <w:tcPrChange w:id="3226" w:author="Guest User" w:date="2020-01-27T09:58:00Z">
              <w:tcPr>
                <w:tcW w:w="270" w:type="dxa"/>
                <w:tcBorders>
                  <w:top w:val="nil"/>
                  <w:left w:val="single" w:sz="4" w:space="0" w:color="DBDBDB"/>
                  <w:bottom w:val="nil"/>
                  <w:right w:val="nil"/>
                </w:tcBorders>
                <w:shd w:val="clear" w:color="auto" w:fill="FAFAFA"/>
              </w:tcPr>
            </w:tcPrChange>
          </w:tcPr>
          <w:p w14:paraId="577F0E0F" w14:textId="77777777" w:rsidR="008B6276" w:rsidRDefault="008B6276" w:rsidP="008B6276">
            <w:pPr>
              <w:rPr>
                <w:sz w:val="8"/>
                <w:szCs w:val="8"/>
              </w:rPr>
            </w:pPr>
          </w:p>
        </w:tc>
        <w:tc>
          <w:tcPr>
            <w:tcW w:w="3960" w:type="dxa"/>
            <w:gridSpan w:val="2"/>
            <w:tcBorders>
              <w:top w:val="nil"/>
              <w:left w:val="nil"/>
              <w:bottom w:val="nil"/>
              <w:right w:val="nil"/>
            </w:tcBorders>
            <w:shd w:val="clear" w:color="auto" w:fill="FAFAFA"/>
            <w:vAlign w:val="center"/>
            <w:tcPrChange w:id="3227" w:author="Guest User" w:date="2020-01-27T09:58:00Z">
              <w:tcPr>
                <w:tcW w:w="3960" w:type="dxa"/>
                <w:gridSpan w:val="2"/>
                <w:tcBorders>
                  <w:top w:val="nil"/>
                  <w:left w:val="nil"/>
                  <w:bottom w:val="nil"/>
                  <w:right w:val="nil"/>
                </w:tcBorders>
                <w:shd w:val="clear" w:color="auto" w:fill="FAFAFA"/>
              </w:tcPr>
            </w:tcPrChange>
          </w:tcPr>
          <w:p w14:paraId="404B476A" w14:textId="77777777" w:rsidR="008B6276" w:rsidRDefault="008B6276" w:rsidP="008B6276">
            <w:pPr>
              <w:jc w:val="center"/>
              <w:rPr>
                <w:rFonts w:ascii="Open Sans Semibold" w:eastAsia="Open Sans Semibold" w:hAnsi="Open Sans Semibold" w:cs="Open Sans Semibold"/>
                <w:color w:val="FFFFFF"/>
                <w:sz w:val="8"/>
                <w:szCs w:val="8"/>
              </w:rPr>
            </w:pPr>
          </w:p>
        </w:tc>
        <w:tc>
          <w:tcPr>
            <w:tcW w:w="2052" w:type="dxa"/>
            <w:tcBorders>
              <w:top w:val="nil"/>
              <w:left w:val="nil"/>
              <w:bottom w:val="nil"/>
              <w:right w:val="nil"/>
            </w:tcBorders>
            <w:shd w:val="clear" w:color="auto" w:fill="FAFAFA"/>
            <w:vAlign w:val="center"/>
            <w:tcPrChange w:id="3228" w:author="Guest User" w:date="2020-01-27T09:58:00Z">
              <w:tcPr>
                <w:tcW w:w="2052" w:type="dxa"/>
                <w:tcBorders>
                  <w:top w:val="nil"/>
                  <w:left w:val="nil"/>
                  <w:bottom w:val="nil"/>
                  <w:right w:val="nil"/>
                </w:tcBorders>
                <w:shd w:val="clear" w:color="auto" w:fill="FAFAFA"/>
              </w:tcPr>
            </w:tcPrChange>
          </w:tcPr>
          <w:p w14:paraId="22FF91EA" w14:textId="77777777" w:rsidR="008B6276" w:rsidRDefault="008B6276" w:rsidP="008B6276">
            <w:pPr>
              <w:rPr>
                <w:color w:val="404040" w:themeColor="text1" w:themeTint="BF"/>
                <w:sz w:val="8"/>
                <w:szCs w:val="8"/>
              </w:rPr>
            </w:pPr>
          </w:p>
        </w:tc>
        <w:tc>
          <w:tcPr>
            <w:tcW w:w="3888" w:type="dxa"/>
            <w:tcBorders>
              <w:top w:val="nil"/>
              <w:left w:val="nil"/>
              <w:bottom w:val="nil"/>
              <w:right w:val="nil"/>
            </w:tcBorders>
            <w:shd w:val="clear" w:color="auto" w:fill="FAFAFA"/>
            <w:vAlign w:val="center"/>
            <w:tcPrChange w:id="3229" w:author="Guest User" w:date="2020-01-27T09:58:00Z">
              <w:tcPr>
                <w:tcW w:w="3888" w:type="dxa"/>
                <w:tcBorders>
                  <w:top w:val="nil"/>
                  <w:left w:val="nil"/>
                  <w:bottom w:val="nil"/>
                  <w:right w:val="nil"/>
                </w:tcBorders>
                <w:shd w:val="clear" w:color="auto" w:fill="FAFAFA"/>
              </w:tcPr>
            </w:tcPrChange>
          </w:tcPr>
          <w:p w14:paraId="418D80C5" w14:textId="77777777" w:rsidR="008B6276" w:rsidRDefault="008B6276" w:rsidP="008B6276">
            <w:pPr>
              <w:rPr>
                <w:sz w:val="8"/>
                <w:szCs w:val="8"/>
              </w:rPr>
            </w:pPr>
          </w:p>
        </w:tc>
        <w:tc>
          <w:tcPr>
            <w:tcW w:w="270" w:type="dxa"/>
            <w:gridSpan w:val="2"/>
            <w:tcBorders>
              <w:top w:val="nil"/>
              <w:left w:val="nil"/>
              <w:bottom w:val="nil"/>
              <w:right w:val="single" w:sz="4" w:space="0" w:color="DBDBDB" w:themeColor="accent3" w:themeTint="66"/>
            </w:tcBorders>
            <w:shd w:val="clear" w:color="auto" w:fill="FAFAFA"/>
            <w:tcPrChange w:id="3230" w:author="Guest User" w:date="2020-01-27T09:58:00Z">
              <w:tcPr>
                <w:tcW w:w="270" w:type="dxa"/>
                <w:gridSpan w:val="2"/>
                <w:tcBorders>
                  <w:top w:val="nil"/>
                  <w:left w:val="nil"/>
                  <w:bottom w:val="nil"/>
                  <w:right w:val="single" w:sz="4" w:space="0" w:color="DBDBDB"/>
                </w:tcBorders>
                <w:shd w:val="clear" w:color="auto" w:fill="FAFAFA"/>
              </w:tcPr>
            </w:tcPrChange>
          </w:tcPr>
          <w:p w14:paraId="6C91D955" w14:textId="77777777" w:rsidR="008B6276" w:rsidRDefault="008B6276" w:rsidP="008B6276">
            <w:pPr>
              <w:rPr>
                <w:sz w:val="8"/>
                <w:szCs w:val="8"/>
              </w:rPr>
            </w:pPr>
          </w:p>
        </w:tc>
      </w:tr>
      <w:tr w:rsidR="008B6276" w14:paraId="5C194D11" w14:textId="77777777" w:rsidTr="6470C641">
        <w:trPr>
          <w:trHeight w:val="1580"/>
        </w:trPr>
        <w:tc>
          <w:tcPr>
            <w:tcW w:w="270" w:type="dxa"/>
            <w:tcBorders>
              <w:top w:val="nil"/>
              <w:left w:val="single" w:sz="4" w:space="0" w:color="E1E1E1"/>
              <w:bottom w:val="nil"/>
              <w:right w:val="nil"/>
            </w:tcBorders>
            <w:shd w:val="clear" w:color="auto" w:fill="FAFAFA"/>
            <w:tcPrChange w:id="3231" w:author="Guest User" w:date="2020-01-27T09:58:00Z">
              <w:tcPr>
                <w:tcW w:w="270" w:type="dxa"/>
                <w:tcBorders>
                  <w:top w:val="nil"/>
                  <w:left w:val="single" w:sz="4" w:space="0" w:color="E1E1E1"/>
                  <w:bottom w:val="nil"/>
                  <w:right w:val="nil"/>
                </w:tcBorders>
                <w:shd w:val="clear" w:color="auto" w:fill="FAFAFA"/>
              </w:tcPr>
            </w:tcPrChange>
          </w:tcPr>
          <w:p w14:paraId="189D3C77" w14:textId="77777777" w:rsidR="008B6276" w:rsidRDefault="008B6276" w:rsidP="008B6276"/>
        </w:tc>
        <w:tc>
          <w:tcPr>
            <w:tcW w:w="9915" w:type="dxa"/>
            <w:gridSpan w:val="5"/>
            <w:tcBorders>
              <w:top w:val="nil"/>
              <w:left w:val="nil"/>
              <w:bottom w:val="nil"/>
              <w:right w:val="nil"/>
            </w:tcBorders>
            <w:shd w:val="clear" w:color="auto" w:fill="FFFFFF" w:themeFill="background1"/>
            <w:vAlign w:val="center"/>
            <w:tcPrChange w:id="3232" w:author="Guest User" w:date="2020-01-27T09:58:00Z">
              <w:tcPr>
                <w:tcW w:w="9915" w:type="dxa"/>
                <w:gridSpan w:val="5"/>
                <w:tcBorders>
                  <w:top w:val="nil"/>
                  <w:left w:val="nil"/>
                  <w:bottom w:val="nil"/>
                  <w:right w:val="nil"/>
                </w:tcBorders>
                <w:shd w:val="clear" w:color="auto" w:fill="FFFFFF"/>
              </w:tcPr>
            </w:tcPrChange>
          </w:tcPr>
          <w:p w14:paraId="63255813" w14:textId="77777777" w:rsidR="008B6276" w:rsidRDefault="008B6276" w:rsidP="008B6276">
            <w:pPr>
              <w:spacing w:line="240" w:lineRule="auto"/>
              <w:jc w:val="center"/>
            </w:pPr>
          </w:p>
        </w:tc>
        <w:tc>
          <w:tcPr>
            <w:tcW w:w="255" w:type="dxa"/>
            <w:tcBorders>
              <w:top w:val="nil"/>
              <w:left w:val="nil"/>
              <w:bottom w:val="nil"/>
              <w:right w:val="single" w:sz="4" w:space="0" w:color="E1E1E1"/>
            </w:tcBorders>
            <w:shd w:val="clear" w:color="auto" w:fill="FAFAFA"/>
            <w:tcPrChange w:id="3233" w:author="Guest User" w:date="2020-01-27T09:58:00Z">
              <w:tcPr>
                <w:tcW w:w="255" w:type="dxa"/>
                <w:tcBorders>
                  <w:top w:val="nil"/>
                  <w:left w:val="nil"/>
                  <w:bottom w:val="nil"/>
                  <w:right w:val="single" w:sz="4" w:space="0" w:color="E1E1E1"/>
                </w:tcBorders>
                <w:shd w:val="clear" w:color="auto" w:fill="FAFAFA"/>
              </w:tcPr>
            </w:tcPrChange>
          </w:tcPr>
          <w:p w14:paraId="2AB0CF9C" w14:textId="77777777" w:rsidR="008B6276" w:rsidRDefault="008B6276" w:rsidP="008B6276"/>
        </w:tc>
      </w:tr>
      <w:tr w:rsidR="008B6276" w14:paraId="0FFA24E0" w14:textId="77777777" w:rsidTr="6470C641">
        <w:trPr>
          <w:trHeight w:val="180"/>
        </w:trPr>
        <w:tc>
          <w:tcPr>
            <w:tcW w:w="270" w:type="dxa"/>
            <w:tcBorders>
              <w:top w:val="nil"/>
              <w:left w:val="single" w:sz="4" w:space="0" w:color="E1E1E1"/>
              <w:bottom w:val="single" w:sz="4" w:space="0" w:color="E1E1E1"/>
              <w:right w:val="nil"/>
            </w:tcBorders>
            <w:shd w:val="clear" w:color="auto" w:fill="FAFAFA"/>
            <w:tcPrChange w:id="3234" w:author="Guest User" w:date="2020-01-27T09:58:00Z">
              <w:tcPr>
                <w:tcW w:w="270" w:type="dxa"/>
                <w:tcBorders>
                  <w:top w:val="nil"/>
                  <w:left w:val="single" w:sz="4" w:space="0" w:color="E1E1E1"/>
                  <w:bottom w:val="single" w:sz="4" w:space="0" w:color="E1E1E1"/>
                  <w:right w:val="nil"/>
                </w:tcBorders>
                <w:shd w:val="clear" w:color="auto" w:fill="FAFAFA"/>
              </w:tcPr>
            </w:tcPrChange>
          </w:tcPr>
          <w:p w14:paraId="51AE6442" w14:textId="77777777" w:rsidR="008B6276" w:rsidRDefault="008B6276" w:rsidP="008B6276">
            <w:pPr>
              <w:spacing w:after="0" w:line="240" w:lineRule="auto"/>
              <w:rPr>
                <w:sz w:val="16"/>
                <w:szCs w:val="16"/>
              </w:rPr>
            </w:pPr>
          </w:p>
        </w:tc>
        <w:tc>
          <w:tcPr>
            <w:tcW w:w="9915" w:type="dxa"/>
            <w:gridSpan w:val="5"/>
            <w:tcBorders>
              <w:top w:val="nil"/>
              <w:left w:val="nil"/>
              <w:bottom w:val="single" w:sz="4" w:space="0" w:color="E1E1E1"/>
              <w:right w:val="nil"/>
            </w:tcBorders>
            <w:shd w:val="clear" w:color="auto" w:fill="FAFAFA"/>
            <w:tcPrChange w:id="3235" w:author="Guest User" w:date="2020-01-27T09:58:00Z">
              <w:tcPr>
                <w:tcW w:w="9915" w:type="dxa"/>
                <w:gridSpan w:val="5"/>
                <w:tcBorders>
                  <w:top w:val="nil"/>
                  <w:left w:val="nil"/>
                  <w:bottom w:val="single" w:sz="4" w:space="0" w:color="E1E1E1"/>
                  <w:right w:val="nil"/>
                </w:tcBorders>
                <w:shd w:val="clear" w:color="auto" w:fill="FAFAFA"/>
              </w:tcPr>
            </w:tcPrChange>
          </w:tcPr>
          <w:p w14:paraId="2A492513" w14:textId="77777777" w:rsidR="008B6276" w:rsidRDefault="008B6276" w:rsidP="008B6276">
            <w:pPr>
              <w:spacing w:after="0" w:line="240" w:lineRule="auto"/>
              <w:rPr>
                <w:sz w:val="16"/>
                <w:szCs w:val="16"/>
              </w:rPr>
            </w:pPr>
          </w:p>
        </w:tc>
        <w:tc>
          <w:tcPr>
            <w:tcW w:w="255" w:type="dxa"/>
            <w:tcBorders>
              <w:top w:val="nil"/>
              <w:left w:val="nil"/>
              <w:bottom w:val="single" w:sz="4" w:space="0" w:color="E1E1E1"/>
              <w:right w:val="single" w:sz="4" w:space="0" w:color="E1E1E1"/>
            </w:tcBorders>
            <w:shd w:val="clear" w:color="auto" w:fill="FAFAFA"/>
            <w:tcPrChange w:id="3236" w:author="Guest User" w:date="2020-01-27T09:58:00Z">
              <w:tcPr>
                <w:tcW w:w="255" w:type="dxa"/>
                <w:tcBorders>
                  <w:top w:val="nil"/>
                  <w:left w:val="nil"/>
                  <w:bottom w:val="single" w:sz="4" w:space="0" w:color="E1E1E1"/>
                  <w:right w:val="single" w:sz="4" w:space="0" w:color="E1E1E1"/>
                </w:tcBorders>
                <w:shd w:val="clear" w:color="auto" w:fill="FAFAFA"/>
              </w:tcPr>
            </w:tcPrChange>
          </w:tcPr>
          <w:p w14:paraId="53200F5C" w14:textId="77777777" w:rsidR="008B6276" w:rsidRDefault="008B6276" w:rsidP="008B6276">
            <w:pPr>
              <w:spacing w:after="0" w:line="240" w:lineRule="auto"/>
              <w:rPr>
                <w:sz w:val="16"/>
                <w:szCs w:val="16"/>
              </w:rPr>
            </w:pPr>
          </w:p>
        </w:tc>
      </w:tr>
    </w:tbl>
    <w:p w14:paraId="0A6560CC" w14:textId="77777777" w:rsidR="008B6276" w:rsidRDefault="008B6276" w:rsidP="008B6276">
      <w:pPr>
        <w:rPr>
          <w:color w:val="404040" w:themeColor="text1" w:themeTint="BF"/>
        </w:rPr>
      </w:pPr>
    </w:p>
    <w:tbl>
      <w:tblPr>
        <w:tblW w:w="10440" w:type="dxa"/>
        <w:tblInd w:w="-5" w:type="dxa"/>
        <w:tblBorders>
          <w:top w:val="single" w:sz="4" w:space="0" w:color="DBDBDB"/>
          <w:left w:val="single" w:sz="4" w:space="0" w:color="DBDBDB"/>
          <w:bottom w:val="single" w:sz="4" w:space="0" w:color="DBDBDB"/>
          <w:right w:val="single" w:sz="4" w:space="0" w:color="DBDBDB"/>
          <w:insideH w:val="nil"/>
          <w:insideV w:val="nil"/>
        </w:tblBorders>
        <w:tblLayout w:type="fixed"/>
        <w:tblLook w:val="0400" w:firstRow="0" w:lastRow="0" w:firstColumn="0" w:lastColumn="0" w:noHBand="0" w:noVBand="1"/>
      </w:tblPr>
      <w:tblGrid>
        <w:gridCol w:w="270"/>
        <w:gridCol w:w="9900"/>
        <w:gridCol w:w="270"/>
      </w:tblGrid>
      <w:tr w:rsidR="008B6276" w14:paraId="07CE1A74" w14:textId="77777777" w:rsidTr="008B6276">
        <w:trPr>
          <w:trHeight w:val="420"/>
        </w:trPr>
        <w:tc>
          <w:tcPr>
            <w:tcW w:w="10440" w:type="dxa"/>
            <w:gridSpan w:val="3"/>
            <w:tcBorders>
              <w:top w:val="single" w:sz="4" w:space="0" w:color="DBDBDB"/>
              <w:left w:val="single" w:sz="4" w:space="0" w:color="DBDBDB"/>
              <w:bottom w:val="nil"/>
              <w:right w:val="single" w:sz="4" w:space="0" w:color="DBDBDB"/>
            </w:tcBorders>
            <w:shd w:val="clear" w:color="auto" w:fill="FAFAFA"/>
            <w:hideMark/>
          </w:tcPr>
          <w:p w14:paraId="6E3F2728" w14:textId="77777777" w:rsidR="008B6276" w:rsidRDefault="008B6276" w:rsidP="008B6276">
            <w:pPr>
              <w:pStyle w:val="Heading3"/>
            </w:pPr>
            <w:r>
              <w:t>Initial Code</w:t>
            </w:r>
          </w:p>
        </w:tc>
      </w:tr>
      <w:tr w:rsidR="008B6276" w14:paraId="1AAD9BA9" w14:textId="77777777" w:rsidTr="008B6276">
        <w:trPr>
          <w:trHeight w:val="420"/>
        </w:trPr>
        <w:tc>
          <w:tcPr>
            <w:tcW w:w="10440" w:type="dxa"/>
            <w:gridSpan w:val="3"/>
            <w:tcBorders>
              <w:top w:val="single" w:sz="4" w:space="0" w:color="DBDBDB"/>
              <w:left w:val="single" w:sz="4" w:space="0" w:color="DBDBDB"/>
              <w:bottom w:val="nil"/>
              <w:right w:val="single" w:sz="4" w:space="0" w:color="DBDBDB"/>
            </w:tcBorders>
            <w:shd w:val="clear" w:color="auto" w:fill="FAFAFA"/>
            <w:hideMark/>
          </w:tcPr>
          <w:p w14:paraId="08D97D6E" w14:textId="77777777" w:rsidR="008B6276" w:rsidRDefault="008B6276" w:rsidP="008B6276">
            <w:pPr>
              <w:pStyle w:val="Heading4"/>
              <w:rPr>
                <w:rFonts w:eastAsiaTheme="minorHAnsi"/>
              </w:rPr>
            </w:pPr>
            <w:r>
              <w:rPr>
                <w:rFonts w:eastAsiaTheme="minorHAnsi"/>
              </w:rPr>
              <w:t>Python</w:t>
            </w:r>
          </w:p>
        </w:tc>
      </w:tr>
      <w:tr w:rsidR="008B6276" w14:paraId="2366FF01" w14:textId="77777777" w:rsidTr="008B6276">
        <w:trPr>
          <w:trHeight w:val="80"/>
        </w:trPr>
        <w:tc>
          <w:tcPr>
            <w:tcW w:w="270" w:type="dxa"/>
            <w:tcBorders>
              <w:top w:val="nil"/>
              <w:left w:val="single" w:sz="4" w:space="0" w:color="DBDBDB"/>
              <w:bottom w:val="nil"/>
              <w:right w:val="nil"/>
            </w:tcBorders>
            <w:shd w:val="clear" w:color="auto" w:fill="FAFAFA"/>
          </w:tcPr>
          <w:p w14:paraId="11396CCD" w14:textId="77777777" w:rsidR="008B6276" w:rsidRDefault="008B6276" w:rsidP="008B6276">
            <w:pPr>
              <w:spacing w:after="0" w:line="240" w:lineRule="auto"/>
              <w:rPr>
                <w:sz w:val="16"/>
                <w:szCs w:val="16"/>
              </w:rPr>
            </w:pPr>
          </w:p>
        </w:tc>
        <w:tc>
          <w:tcPr>
            <w:tcW w:w="9900" w:type="dxa"/>
            <w:tcBorders>
              <w:top w:val="nil"/>
              <w:left w:val="nil"/>
              <w:bottom w:val="single" w:sz="4" w:space="0" w:color="808080"/>
              <w:right w:val="nil"/>
            </w:tcBorders>
            <w:shd w:val="clear" w:color="auto" w:fill="FAFAFA"/>
          </w:tcPr>
          <w:p w14:paraId="630FB61C" w14:textId="77777777" w:rsidR="008B6276" w:rsidRDefault="008B6276" w:rsidP="008B6276">
            <w:pPr>
              <w:spacing w:after="0" w:line="240" w:lineRule="auto"/>
              <w:rPr>
                <w:sz w:val="16"/>
                <w:szCs w:val="16"/>
              </w:rPr>
            </w:pPr>
          </w:p>
        </w:tc>
        <w:tc>
          <w:tcPr>
            <w:tcW w:w="270" w:type="dxa"/>
            <w:tcBorders>
              <w:top w:val="nil"/>
              <w:left w:val="nil"/>
              <w:bottom w:val="nil"/>
              <w:right w:val="single" w:sz="4" w:space="0" w:color="DBDBDB"/>
            </w:tcBorders>
            <w:shd w:val="clear" w:color="auto" w:fill="FAFAFA"/>
          </w:tcPr>
          <w:p w14:paraId="6CCA2E81" w14:textId="77777777" w:rsidR="008B6276" w:rsidRDefault="008B6276" w:rsidP="008B6276">
            <w:pPr>
              <w:spacing w:after="0" w:line="240" w:lineRule="auto"/>
              <w:rPr>
                <w:sz w:val="16"/>
                <w:szCs w:val="16"/>
              </w:rPr>
            </w:pPr>
          </w:p>
        </w:tc>
      </w:tr>
      <w:tr w:rsidR="008B6276" w14:paraId="13E864B2" w14:textId="77777777" w:rsidTr="008B6276">
        <w:trPr>
          <w:trHeight w:val="180"/>
        </w:trPr>
        <w:tc>
          <w:tcPr>
            <w:tcW w:w="270" w:type="dxa"/>
            <w:tcBorders>
              <w:top w:val="nil"/>
              <w:left w:val="single" w:sz="4" w:space="0" w:color="DBDBDB"/>
              <w:bottom w:val="nil"/>
              <w:right w:val="single" w:sz="4" w:space="0" w:color="808080"/>
            </w:tcBorders>
            <w:shd w:val="clear" w:color="auto" w:fill="FAFAFA"/>
          </w:tcPr>
          <w:p w14:paraId="415191D2" w14:textId="77777777" w:rsidR="008B6276" w:rsidRDefault="008B6276" w:rsidP="008B6276"/>
        </w:tc>
        <w:tc>
          <w:tcPr>
            <w:tcW w:w="9900" w:type="dxa"/>
            <w:tcBorders>
              <w:top w:val="single" w:sz="4" w:space="0" w:color="808080"/>
              <w:left w:val="single" w:sz="4" w:space="0" w:color="808080"/>
              <w:bottom w:val="single" w:sz="4" w:space="0" w:color="808080"/>
              <w:right w:val="single" w:sz="4" w:space="0" w:color="808080"/>
            </w:tcBorders>
            <w:shd w:val="clear" w:color="auto" w:fill="D9D9D9"/>
            <w:vAlign w:val="center"/>
            <w:hideMark/>
          </w:tcPr>
          <w:p w14:paraId="7153F190" w14:textId="77777777" w:rsidR="008B6276" w:rsidRDefault="008B6276" w:rsidP="008B6276">
            <w:pPr>
              <w:rPr>
                <w:rFonts w:ascii="Consolas" w:hAnsi="Consolas" w:cs="Courier New"/>
                <w:sz w:val="19"/>
                <w:szCs w:val="19"/>
                <w:highlight w:val="lightGray"/>
                <w:shd w:val="clear" w:color="auto" w:fill="F9F2F4"/>
              </w:rPr>
            </w:pPr>
            <w:r>
              <w:rPr>
                <w:rFonts w:ascii="Consolas" w:hAnsi="Consolas" w:cs="Courier New"/>
                <w:sz w:val="19"/>
                <w:szCs w:val="19"/>
                <w:highlight w:val="lightGray"/>
                <w:shd w:val="clear" w:color="auto" w:fill="F9F2F4"/>
              </w:rPr>
              <w:t>def main():</w:t>
            </w:r>
          </w:p>
          <w:p w14:paraId="3C671E12" w14:textId="77777777" w:rsidR="008B6276" w:rsidRDefault="008B6276" w:rsidP="008B6276">
            <w:pPr>
              <w:rPr>
                <w:rFonts w:ascii="Consolas" w:hAnsi="Consolas" w:cs="Courier New"/>
                <w:sz w:val="19"/>
                <w:szCs w:val="19"/>
                <w:highlight w:val="lightGray"/>
                <w:shd w:val="clear" w:color="auto" w:fill="F9F2F4"/>
              </w:rPr>
            </w:pPr>
            <w:r>
              <w:rPr>
                <w:rFonts w:ascii="Consolas" w:hAnsi="Consolas" w:cs="Courier New"/>
                <w:sz w:val="19"/>
                <w:szCs w:val="19"/>
                <w:highlight w:val="lightGray"/>
                <w:shd w:val="clear" w:color="auto" w:fill="F9F2F4"/>
              </w:rPr>
              <w:t xml:space="preserve">    # Write your code here. Do not change any other parts of the code</w:t>
            </w:r>
          </w:p>
          <w:p w14:paraId="5AF95CA6" w14:textId="77777777" w:rsidR="008B6276" w:rsidRDefault="008B6276" w:rsidP="008B6276">
            <w:pPr>
              <w:rPr>
                <w:rFonts w:ascii="Consolas" w:hAnsi="Consolas" w:cs="Courier New"/>
                <w:sz w:val="19"/>
                <w:szCs w:val="19"/>
                <w:highlight w:val="lightGray"/>
                <w:shd w:val="clear" w:color="auto" w:fill="F9F2F4"/>
              </w:rPr>
            </w:pPr>
            <w:r>
              <w:rPr>
                <w:rFonts w:ascii="Consolas" w:hAnsi="Consolas" w:cs="Courier New"/>
                <w:sz w:val="19"/>
                <w:szCs w:val="19"/>
                <w:highlight w:val="lightGray"/>
                <w:shd w:val="clear" w:color="auto" w:fill="F9F2F4"/>
              </w:rPr>
              <w:t xml:space="preserve">    print(label)</w:t>
            </w:r>
          </w:p>
          <w:p w14:paraId="2B642A6B" w14:textId="77777777" w:rsidR="008B6276" w:rsidRDefault="008B6276" w:rsidP="008B6276">
            <w:pPr>
              <w:rPr>
                <w:rFonts w:ascii="Consolas" w:hAnsi="Consolas" w:cs="Courier New"/>
                <w:sz w:val="19"/>
                <w:szCs w:val="19"/>
                <w:highlight w:val="lightGray"/>
                <w:shd w:val="clear" w:color="auto" w:fill="F9F2F4"/>
              </w:rPr>
            </w:pPr>
            <w:r>
              <w:rPr>
                <w:rFonts w:ascii="Consolas" w:hAnsi="Consolas" w:cs="Courier New"/>
                <w:sz w:val="19"/>
                <w:szCs w:val="19"/>
                <w:highlight w:val="lightGray"/>
                <w:shd w:val="clear" w:color="auto" w:fill="F9F2F4"/>
              </w:rPr>
              <w:t xml:space="preserve">    return sepal_width, label</w:t>
            </w:r>
          </w:p>
        </w:tc>
        <w:tc>
          <w:tcPr>
            <w:tcW w:w="270" w:type="dxa"/>
            <w:tcBorders>
              <w:top w:val="nil"/>
              <w:left w:val="single" w:sz="4" w:space="0" w:color="808080"/>
              <w:bottom w:val="nil"/>
              <w:right w:val="single" w:sz="4" w:space="0" w:color="DBDBDB"/>
            </w:tcBorders>
            <w:shd w:val="clear" w:color="auto" w:fill="FAFAFA"/>
          </w:tcPr>
          <w:p w14:paraId="3CBC03BE" w14:textId="77777777" w:rsidR="008B6276" w:rsidRDefault="008B6276" w:rsidP="008B6276"/>
        </w:tc>
      </w:tr>
      <w:tr w:rsidR="008B6276" w14:paraId="7C709AA9" w14:textId="77777777" w:rsidTr="008B6276">
        <w:trPr>
          <w:trHeight w:val="180"/>
        </w:trPr>
        <w:tc>
          <w:tcPr>
            <w:tcW w:w="270" w:type="dxa"/>
            <w:tcBorders>
              <w:top w:val="nil"/>
              <w:left w:val="single" w:sz="4" w:space="0" w:color="DBDBDB"/>
              <w:bottom w:val="single" w:sz="4" w:space="0" w:color="E1E1E1"/>
              <w:right w:val="nil"/>
            </w:tcBorders>
            <w:shd w:val="clear" w:color="auto" w:fill="FAFAFA"/>
          </w:tcPr>
          <w:p w14:paraId="556BBDE1" w14:textId="77777777" w:rsidR="008B6276" w:rsidRDefault="008B6276" w:rsidP="008B6276">
            <w:pPr>
              <w:spacing w:after="0" w:line="240" w:lineRule="auto"/>
              <w:rPr>
                <w:sz w:val="16"/>
                <w:szCs w:val="16"/>
              </w:rPr>
            </w:pPr>
          </w:p>
        </w:tc>
        <w:tc>
          <w:tcPr>
            <w:tcW w:w="9900" w:type="dxa"/>
            <w:tcBorders>
              <w:top w:val="single" w:sz="4" w:space="0" w:color="808080"/>
              <w:left w:val="nil"/>
              <w:bottom w:val="single" w:sz="4" w:space="0" w:color="E1E1E1"/>
              <w:right w:val="nil"/>
            </w:tcBorders>
            <w:shd w:val="clear" w:color="auto" w:fill="FAFAFA"/>
          </w:tcPr>
          <w:p w14:paraId="216049F1" w14:textId="77777777" w:rsidR="008B6276" w:rsidRDefault="008B6276" w:rsidP="008B6276">
            <w:pPr>
              <w:spacing w:after="0" w:line="240" w:lineRule="auto"/>
              <w:rPr>
                <w:sz w:val="16"/>
                <w:szCs w:val="16"/>
              </w:rPr>
            </w:pPr>
          </w:p>
        </w:tc>
        <w:tc>
          <w:tcPr>
            <w:tcW w:w="270" w:type="dxa"/>
            <w:tcBorders>
              <w:top w:val="nil"/>
              <w:left w:val="nil"/>
              <w:bottom w:val="single" w:sz="4" w:space="0" w:color="E1E1E1"/>
              <w:right w:val="single" w:sz="4" w:space="0" w:color="DBDBDB"/>
            </w:tcBorders>
            <w:shd w:val="clear" w:color="auto" w:fill="FAFAFA"/>
          </w:tcPr>
          <w:p w14:paraId="060156EE" w14:textId="77777777" w:rsidR="008B6276" w:rsidRDefault="008B6276" w:rsidP="008B6276">
            <w:pPr>
              <w:spacing w:after="0" w:line="240" w:lineRule="auto"/>
              <w:rPr>
                <w:sz w:val="16"/>
                <w:szCs w:val="16"/>
              </w:rPr>
            </w:pPr>
          </w:p>
        </w:tc>
      </w:tr>
    </w:tbl>
    <w:p w14:paraId="06EA3A10" w14:textId="77777777" w:rsidR="008B6276" w:rsidRDefault="008B6276" w:rsidP="008B6276">
      <w:pPr>
        <w:rPr>
          <w:color w:val="404040" w:themeColor="text1" w:themeTint="BF"/>
        </w:rPr>
      </w:pPr>
    </w:p>
    <w:tbl>
      <w:tblPr>
        <w:tblW w:w="10440" w:type="dxa"/>
        <w:tblInd w:w="-5" w:type="dxa"/>
        <w:tblBorders>
          <w:top w:val="single" w:sz="4" w:space="0" w:color="DBDBDB"/>
          <w:left w:val="single" w:sz="4" w:space="0" w:color="DBDBDB"/>
          <w:bottom w:val="single" w:sz="4" w:space="0" w:color="DBDBDB"/>
          <w:right w:val="single" w:sz="4" w:space="0" w:color="DBDBDB"/>
          <w:insideH w:val="nil"/>
          <w:insideV w:val="nil"/>
        </w:tblBorders>
        <w:tblLayout w:type="fixed"/>
        <w:tblLook w:val="0400" w:firstRow="0" w:lastRow="0" w:firstColumn="0" w:lastColumn="0" w:noHBand="0" w:noVBand="1"/>
      </w:tblPr>
      <w:tblGrid>
        <w:gridCol w:w="270"/>
        <w:gridCol w:w="9900"/>
        <w:gridCol w:w="270"/>
      </w:tblGrid>
      <w:tr w:rsidR="008B6276" w14:paraId="4CF553B6" w14:textId="77777777" w:rsidTr="008B6276">
        <w:trPr>
          <w:trHeight w:val="420"/>
        </w:trPr>
        <w:tc>
          <w:tcPr>
            <w:tcW w:w="10440" w:type="dxa"/>
            <w:gridSpan w:val="3"/>
            <w:tcBorders>
              <w:top w:val="single" w:sz="4" w:space="0" w:color="DBDBDB"/>
              <w:left w:val="single" w:sz="4" w:space="0" w:color="DBDBDB"/>
              <w:bottom w:val="nil"/>
              <w:right w:val="single" w:sz="4" w:space="0" w:color="DBDBDB"/>
            </w:tcBorders>
            <w:shd w:val="clear" w:color="auto" w:fill="FAFAFA"/>
            <w:hideMark/>
          </w:tcPr>
          <w:p w14:paraId="62C2243E" w14:textId="77777777" w:rsidR="008B6276" w:rsidRDefault="008B6276" w:rsidP="008B6276">
            <w:pPr>
              <w:pStyle w:val="Heading3"/>
            </w:pPr>
            <w:r>
              <w:lastRenderedPageBreak/>
              <w:t>Model Code</w:t>
            </w:r>
          </w:p>
        </w:tc>
      </w:tr>
      <w:tr w:rsidR="008B6276" w14:paraId="65C270FC" w14:textId="77777777" w:rsidTr="008B6276">
        <w:trPr>
          <w:trHeight w:val="420"/>
        </w:trPr>
        <w:tc>
          <w:tcPr>
            <w:tcW w:w="10440" w:type="dxa"/>
            <w:gridSpan w:val="3"/>
            <w:tcBorders>
              <w:top w:val="single" w:sz="4" w:space="0" w:color="DBDBDB"/>
              <w:left w:val="single" w:sz="4" w:space="0" w:color="DBDBDB"/>
              <w:bottom w:val="nil"/>
              <w:right w:val="single" w:sz="4" w:space="0" w:color="DBDBDB"/>
            </w:tcBorders>
            <w:shd w:val="clear" w:color="auto" w:fill="FAFAFA"/>
            <w:hideMark/>
          </w:tcPr>
          <w:p w14:paraId="7A994A40" w14:textId="77777777" w:rsidR="008B6276" w:rsidRDefault="008B6276" w:rsidP="008B6276">
            <w:pPr>
              <w:pStyle w:val="Heading4"/>
              <w:rPr>
                <w:rFonts w:eastAsiaTheme="minorHAnsi"/>
              </w:rPr>
            </w:pPr>
            <w:r>
              <w:rPr>
                <w:rFonts w:eastAsiaTheme="minorHAnsi"/>
              </w:rPr>
              <w:t>Python</w:t>
            </w:r>
          </w:p>
        </w:tc>
      </w:tr>
      <w:tr w:rsidR="008B6276" w14:paraId="551671DA" w14:textId="77777777" w:rsidTr="008B6276">
        <w:trPr>
          <w:trHeight w:val="80"/>
        </w:trPr>
        <w:tc>
          <w:tcPr>
            <w:tcW w:w="270" w:type="dxa"/>
            <w:tcBorders>
              <w:top w:val="nil"/>
              <w:left w:val="single" w:sz="4" w:space="0" w:color="DBDBDB"/>
              <w:bottom w:val="nil"/>
              <w:right w:val="nil"/>
            </w:tcBorders>
            <w:shd w:val="clear" w:color="auto" w:fill="FAFAFA"/>
          </w:tcPr>
          <w:p w14:paraId="6F755793" w14:textId="77777777" w:rsidR="008B6276" w:rsidRDefault="008B6276" w:rsidP="008B6276">
            <w:pPr>
              <w:spacing w:after="0" w:line="240" w:lineRule="auto"/>
              <w:rPr>
                <w:sz w:val="16"/>
                <w:szCs w:val="16"/>
              </w:rPr>
            </w:pPr>
          </w:p>
        </w:tc>
        <w:tc>
          <w:tcPr>
            <w:tcW w:w="9900" w:type="dxa"/>
            <w:tcBorders>
              <w:top w:val="nil"/>
              <w:left w:val="nil"/>
              <w:bottom w:val="single" w:sz="4" w:space="0" w:color="808080"/>
              <w:right w:val="nil"/>
            </w:tcBorders>
            <w:shd w:val="clear" w:color="auto" w:fill="FAFAFA"/>
          </w:tcPr>
          <w:p w14:paraId="03AD8F0D" w14:textId="77777777" w:rsidR="008B6276" w:rsidRDefault="008B6276" w:rsidP="008B6276">
            <w:pPr>
              <w:spacing w:after="0" w:line="240" w:lineRule="auto"/>
              <w:rPr>
                <w:sz w:val="16"/>
                <w:szCs w:val="16"/>
              </w:rPr>
            </w:pPr>
          </w:p>
        </w:tc>
        <w:tc>
          <w:tcPr>
            <w:tcW w:w="270" w:type="dxa"/>
            <w:tcBorders>
              <w:top w:val="nil"/>
              <w:left w:val="nil"/>
              <w:bottom w:val="nil"/>
              <w:right w:val="single" w:sz="4" w:space="0" w:color="DBDBDB"/>
            </w:tcBorders>
            <w:shd w:val="clear" w:color="auto" w:fill="FAFAFA"/>
          </w:tcPr>
          <w:p w14:paraId="3455A7E3" w14:textId="77777777" w:rsidR="008B6276" w:rsidRDefault="008B6276" w:rsidP="008B6276">
            <w:pPr>
              <w:spacing w:after="0" w:line="240" w:lineRule="auto"/>
              <w:rPr>
                <w:sz w:val="16"/>
                <w:szCs w:val="16"/>
              </w:rPr>
            </w:pPr>
          </w:p>
        </w:tc>
      </w:tr>
      <w:tr w:rsidR="008B6276" w14:paraId="7CD3930F" w14:textId="77777777" w:rsidTr="008B6276">
        <w:trPr>
          <w:trHeight w:val="180"/>
        </w:trPr>
        <w:tc>
          <w:tcPr>
            <w:tcW w:w="270" w:type="dxa"/>
            <w:tcBorders>
              <w:top w:val="nil"/>
              <w:left w:val="single" w:sz="4" w:space="0" w:color="DBDBDB"/>
              <w:bottom w:val="nil"/>
              <w:right w:val="single" w:sz="4" w:space="0" w:color="808080"/>
            </w:tcBorders>
            <w:shd w:val="clear" w:color="auto" w:fill="FAFAFA"/>
          </w:tcPr>
          <w:p w14:paraId="591A8F7C" w14:textId="77777777" w:rsidR="008B6276" w:rsidRDefault="008B6276" w:rsidP="008B6276"/>
        </w:tc>
        <w:tc>
          <w:tcPr>
            <w:tcW w:w="9900" w:type="dxa"/>
            <w:tcBorders>
              <w:top w:val="single" w:sz="4" w:space="0" w:color="808080"/>
              <w:left w:val="single" w:sz="4" w:space="0" w:color="808080"/>
              <w:bottom w:val="single" w:sz="4" w:space="0" w:color="808080"/>
              <w:right w:val="single" w:sz="4" w:space="0" w:color="808080"/>
            </w:tcBorders>
            <w:shd w:val="clear" w:color="auto" w:fill="D9D9D9"/>
            <w:vAlign w:val="center"/>
            <w:hideMark/>
          </w:tcPr>
          <w:p w14:paraId="6AFF7956" w14:textId="77777777" w:rsidR="008B6276" w:rsidRDefault="008B6276" w:rsidP="008B6276">
            <w:pPr>
              <w:rPr>
                <w:rFonts w:ascii="Consolas" w:hAnsi="Consolas" w:cs="Courier New"/>
                <w:sz w:val="19"/>
                <w:szCs w:val="19"/>
                <w:highlight w:val="lightGray"/>
                <w:shd w:val="clear" w:color="auto" w:fill="F9F2F4"/>
              </w:rPr>
            </w:pPr>
            <w:r>
              <w:rPr>
                <w:rFonts w:ascii="Consolas" w:hAnsi="Consolas" w:cs="Courier New"/>
                <w:sz w:val="19"/>
                <w:szCs w:val="19"/>
                <w:highlight w:val="lightGray"/>
                <w:shd w:val="clear" w:color="auto" w:fill="F9F2F4"/>
              </w:rPr>
              <w:t xml:space="preserve">def main():   </w:t>
            </w:r>
          </w:p>
          <w:p w14:paraId="65DECAA8" w14:textId="77777777" w:rsidR="008B6276" w:rsidRDefault="008B6276" w:rsidP="008B6276">
            <w:pPr>
              <w:rPr>
                <w:rFonts w:ascii="Consolas" w:hAnsi="Consolas" w:cs="Courier New"/>
                <w:sz w:val="19"/>
                <w:szCs w:val="19"/>
                <w:highlight w:val="lightGray"/>
                <w:shd w:val="clear" w:color="auto" w:fill="F9F2F4"/>
              </w:rPr>
            </w:pPr>
            <w:r>
              <w:rPr>
                <w:rFonts w:ascii="Consolas" w:hAnsi="Consolas" w:cs="Courier New"/>
                <w:sz w:val="19"/>
                <w:szCs w:val="19"/>
                <w:highlight w:val="lightGray"/>
                <w:shd w:val="clear" w:color="auto" w:fill="F9F2F4"/>
              </w:rPr>
              <w:t xml:space="preserve">    from sklearn.datasets import load_iris</w:t>
            </w:r>
          </w:p>
          <w:p w14:paraId="2F1176F5" w14:textId="77777777" w:rsidR="008B6276" w:rsidRDefault="008B6276" w:rsidP="008B6276">
            <w:pPr>
              <w:rPr>
                <w:rFonts w:ascii="Consolas" w:hAnsi="Consolas" w:cs="Courier New"/>
                <w:sz w:val="19"/>
                <w:szCs w:val="19"/>
                <w:highlight w:val="lightGray"/>
                <w:shd w:val="clear" w:color="auto" w:fill="F9F2F4"/>
              </w:rPr>
            </w:pPr>
            <w:r>
              <w:rPr>
                <w:rFonts w:ascii="Consolas" w:hAnsi="Consolas" w:cs="Courier New"/>
                <w:sz w:val="19"/>
                <w:szCs w:val="19"/>
                <w:highlight w:val="lightGray"/>
                <w:shd w:val="clear" w:color="auto" w:fill="F9F2F4"/>
              </w:rPr>
              <w:t xml:space="preserve">    dataset = load_iris()</w:t>
            </w:r>
          </w:p>
          <w:p w14:paraId="4C0D6C5F" w14:textId="77777777" w:rsidR="008B6276" w:rsidRDefault="008B6276" w:rsidP="008B6276">
            <w:pPr>
              <w:rPr>
                <w:rFonts w:ascii="Consolas" w:hAnsi="Consolas" w:cs="Courier New"/>
                <w:sz w:val="19"/>
                <w:szCs w:val="19"/>
                <w:highlight w:val="lightGray"/>
                <w:shd w:val="clear" w:color="auto" w:fill="F9F2F4"/>
              </w:rPr>
            </w:pPr>
            <w:r>
              <w:rPr>
                <w:rFonts w:ascii="Consolas" w:hAnsi="Consolas" w:cs="Courier New"/>
                <w:sz w:val="19"/>
                <w:szCs w:val="19"/>
                <w:highlight w:val="lightGray"/>
                <w:shd w:val="clear" w:color="auto" w:fill="F9F2F4"/>
              </w:rPr>
              <w:t xml:space="preserve">    sepal_width = dataset.data[9][1]</w:t>
            </w:r>
          </w:p>
          <w:p w14:paraId="3A034A69" w14:textId="77777777" w:rsidR="008B6276" w:rsidRDefault="008B6276" w:rsidP="008B6276">
            <w:pPr>
              <w:rPr>
                <w:rFonts w:ascii="Consolas" w:hAnsi="Consolas" w:cs="Courier New"/>
                <w:sz w:val="19"/>
                <w:szCs w:val="19"/>
                <w:highlight w:val="lightGray"/>
                <w:shd w:val="clear" w:color="auto" w:fill="F9F2F4"/>
              </w:rPr>
            </w:pPr>
            <w:r>
              <w:rPr>
                <w:rFonts w:ascii="Consolas" w:hAnsi="Consolas" w:cs="Courier New"/>
                <w:sz w:val="19"/>
                <w:szCs w:val="19"/>
                <w:highlight w:val="lightGray"/>
                <w:shd w:val="clear" w:color="auto" w:fill="F9F2F4"/>
              </w:rPr>
              <w:t xml:space="preserve">    label = dataset.target[9]</w:t>
            </w:r>
          </w:p>
          <w:p w14:paraId="2B4A6614" w14:textId="77777777" w:rsidR="008B6276" w:rsidRDefault="008B6276" w:rsidP="008B6276">
            <w:pPr>
              <w:rPr>
                <w:rFonts w:ascii="Consolas" w:hAnsi="Consolas" w:cs="Courier New"/>
                <w:sz w:val="19"/>
                <w:szCs w:val="19"/>
                <w:highlight w:val="lightGray"/>
                <w:shd w:val="clear" w:color="auto" w:fill="F9F2F4"/>
              </w:rPr>
            </w:pPr>
            <w:r>
              <w:rPr>
                <w:rFonts w:ascii="Consolas" w:hAnsi="Consolas" w:cs="Courier New"/>
                <w:sz w:val="19"/>
                <w:szCs w:val="19"/>
                <w:highlight w:val="lightGray"/>
                <w:shd w:val="clear" w:color="auto" w:fill="F9F2F4"/>
              </w:rPr>
              <w:t xml:space="preserve">    print(label)</w:t>
            </w:r>
          </w:p>
          <w:p w14:paraId="603ACF20" w14:textId="77777777" w:rsidR="008B6276" w:rsidRDefault="008B6276" w:rsidP="008B6276">
            <w:pPr>
              <w:rPr>
                <w:rFonts w:ascii="Consolas" w:hAnsi="Consolas" w:cs="Courier New"/>
                <w:sz w:val="19"/>
                <w:szCs w:val="19"/>
                <w:highlight w:val="lightGray"/>
                <w:shd w:val="clear" w:color="auto" w:fill="F9F2F4"/>
              </w:rPr>
            </w:pPr>
            <w:r>
              <w:rPr>
                <w:rFonts w:ascii="Consolas" w:hAnsi="Consolas" w:cs="Courier New"/>
                <w:sz w:val="19"/>
                <w:szCs w:val="19"/>
                <w:highlight w:val="lightGray"/>
                <w:shd w:val="clear" w:color="auto" w:fill="F9F2F4"/>
              </w:rPr>
              <w:t xml:space="preserve">    return sepal_width, label</w:t>
            </w:r>
          </w:p>
        </w:tc>
        <w:tc>
          <w:tcPr>
            <w:tcW w:w="270" w:type="dxa"/>
            <w:tcBorders>
              <w:top w:val="nil"/>
              <w:left w:val="single" w:sz="4" w:space="0" w:color="808080"/>
              <w:bottom w:val="nil"/>
              <w:right w:val="single" w:sz="4" w:space="0" w:color="DBDBDB"/>
            </w:tcBorders>
            <w:shd w:val="clear" w:color="auto" w:fill="FAFAFA"/>
          </w:tcPr>
          <w:p w14:paraId="4B28F1DD" w14:textId="77777777" w:rsidR="008B6276" w:rsidRDefault="008B6276" w:rsidP="008B6276"/>
        </w:tc>
      </w:tr>
      <w:tr w:rsidR="008B6276" w14:paraId="28705875" w14:textId="77777777" w:rsidTr="008B6276">
        <w:trPr>
          <w:trHeight w:val="180"/>
        </w:trPr>
        <w:tc>
          <w:tcPr>
            <w:tcW w:w="270" w:type="dxa"/>
            <w:tcBorders>
              <w:top w:val="nil"/>
              <w:left w:val="single" w:sz="4" w:space="0" w:color="DBDBDB"/>
              <w:bottom w:val="single" w:sz="4" w:space="0" w:color="E1E1E1"/>
              <w:right w:val="nil"/>
            </w:tcBorders>
            <w:shd w:val="clear" w:color="auto" w:fill="FAFAFA"/>
          </w:tcPr>
          <w:p w14:paraId="5BBD963E" w14:textId="77777777" w:rsidR="008B6276" w:rsidRDefault="008B6276" w:rsidP="008B6276">
            <w:pPr>
              <w:spacing w:after="0" w:line="240" w:lineRule="auto"/>
              <w:rPr>
                <w:sz w:val="16"/>
                <w:szCs w:val="16"/>
              </w:rPr>
            </w:pPr>
          </w:p>
        </w:tc>
        <w:tc>
          <w:tcPr>
            <w:tcW w:w="9900" w:type="dxa"/>
            <w:tcBorders>
              <w:top w:val="single" w:sz="4" w:space="0" w:color="808080"/>
              <w:left w:val="nil"/>
              <w:bottom w:val="single" w:sz="4" w:space="0" w:color="E1E1E1"/>
              <w:right w:val="nil"/>
            </w:tcBorders>
            <w:shd w:val="clear" w:color="auto" w:fill="FAFAFA"/>
          </w:tcPr>
          <w:p w14:paraId="1339A2AA" w14:textId="77777777" w:rsidR="008B6276" w:rsidRDefault="008B6276" w:rsidP="008B6276">
            <w:pPr>
              <w:spacing w:after="0" w:line="240" w:lineRule="auto"/>
              <w:rPr>
                <w:sz w:val="16"/>
                <w:szCs w:val="16"/>
              </w:rPr>
            </w:pPr>
          </w:p>
        </w:tc>
        <w:tc>
          <w:tcPr>
            <w:tcW w:w="270" w:type="dxa"/>
            <w:tcBorders>
              <w:top w:val="nil"/>
              <w:left w:val="nil"/>
              <w:bottom w:val="single" w:sz="4" w:space="0" w:color="E1E1E1"/>
              <w:right w:val="single" w:sz="4" w:space="0" w:color="DBDBDB"/>
            </w:tcBorders>
            <w:shd w:val="clear" w:color="auto" w:fill="FAFAFA"/>
          </w:tcPr>
          <w:p w14:paraId="25221AF1" w14:textId="77777777" w:rsidR="008B6276" w:rsidRDefault="008B6276" w:rsidP="008B6276">
            <w:pPr>
              <w:spacing w:after="0" w:line="240" w:lineRule="auto"/>
              <w:rPr>
                <w:sz w:val="16"/>
                <w:szCs w:val="16"/>
              </w:rPr>
            </w:pPr>
          </w:p>
        </w:tc>
      </w:tr>
    </w:tbl>
    <w:p w14:paraId="78FE5039" w14:textId="77777777" w:rsidR="008B6276" w:rsidRDefault="008B6276" w:rsidP="008B6276">
      <w:pPr>
        <w:pStyle w:val="NoSpacing"/>
      </w:pPr>
    </w:p>
    <w:p w14:paraId="4F58A519" w14:textId="77777777" w:rsidR="008B6276" w:rsidRDefault="008B6276" w:rsidP="008B6276">
      <w:pPr>
        <w:pStyle w:val="NoSpacing"/>
      </w:pPr>
    </w:p>
    <w:p w14:paraId="16C29CCE" w14:textId="77777777" w:rsidR="008B6276" w:rsidRDefault="008B6276" w:rsidP="008B6276"/>
    <w:p w14:paraId="4FFD7D06" w14:textId="5478DD5B" w:rsidR="008B6276" w:rsidRDefault="008B6276" w:rsidP="008B6276">
      <w:pPr>
        <w:pStyle w:val="NormalWeb"/>
        <w:spacing w:before="0" w:beforeAutospacing="0" w:after="120" w:afterAutospacing="0"/>
        <w:rPr>
          <w:highlight w:val="yellow"/>
        </w:rPr>
      </w:pPr>
      <w:r>
        <w:br w:type="page"/>
      </w:r>
    </w:p>
    <w:p w14:paraId="4AB24065" w14:textId="77777777" w:rsidR="008B6276" w:rsidRDefault="008B6276" w:rsidP="008B6276">
      <w:pPr>
        <w:pStyle w:val="NormalWeb"/>
        <w:spacing w:before="0" w:beforeAutospacing="0" w:after="120" w:afterAutospacing="0"/>
        <w:rPr>
          <w:highlight w:val="yellow"/>
        </w:rPr>
      </w:pPr>
    </w:p>
    <w:p w14:paraId="04DD986D" w14:textId="77777777" w:rsidR="0033274C" w:rsidRDefault="0033274C" w:rsidP="0033274C">
      <w:pPr>
        <w:pStyle w:val="NormalWeb"/>
        <w:spacing w:before="0" w:beforeAutospacing="0" w:after="120" w:afterAutospacing="0"/>
        <w:rPr>
          <w:rFonts w:ascii="Calibri" w:hAnsi="Calibri" w:cs="Calibri"/>
          <w:sz w:val="22"/>
          <w:szCs w:val="22"/>
        </w:rPr>
      </w:pPr>
    </w:p>
    <w:p w14:paraId="442D4113" w14:textId="361D4DCB" w:rsidR="0033274C" w:rsidRDefault="0033274C" w:rsidP="0033274C">
      <w:pPr>
        <w:rPr>
          <w:rFonts w:ascii="Open Sans" w:hAnsi="Open Sans" w:cs="Open Sans"/>
        </w:rPr>
      </w:pPr>
      <w:r>
        <w:rPr>
          <w:highlight w:val="magenta"/>
        </w:rPr>
        <w:t xml:space="preserve">Mission 6 - Quiz Mission: Introduction to Data </w:t>
      </w:r>
    </w:p>
    <w:p w14:paraId="38AAA9E4" w14:textId="5CAAF925" w:rsidR="002F5EB5" w:rsidRDefault="002F5EB5" w:rsidP="002F5EB5">
      <w:pPr>
        <w:rPr>
          <w:rStyle w:val="Strong"/>
          <w:rFonts w:eastAsia="Times New Roman" w:cstheme="minorHAnsi"/>
          <w:szCs w:val="24"/>
        </w:rPr>
      </w:pPr>
      <w:r>
        <w:rPr>
          <w:rStyle w:val="Strong"/>
          <w:rFonts w:eastAsia="Times New Roman" w:cstheme="minorHAnsi"/>
          <w:szCs w:val="24"/>
          <w:highlight w:val="yellow"/>
        </w:rPr>
        <w:t>Mission 6</w:t>
      </w:r>
      <w:r w:rsidRPr="00DF56DB">
        <w:rPr>
          <w:rStyle w:val="Strong"/>
          <w:rFonts w:eastAsia="Times New Roman" w:cstheme="minorHAnsi"/>
          <w:szCs w:val="24"/>
          <w:highlight w:val="yellow"/>
        </w:rPr>
        <w:t xml:space="preserve"> Essential </w:t>
      </w:r>
      <w:r>
        <w:rPr>
          <w:rStyle w:val="Strong"/>
          <w:rFonts w:eastAsia="Times New Roman" w:cstheme="minorHAnsi"/>
          <w:szCs w:val="24"/>
          <w:highlight w:val="yellow"/>
        </w:rPr>
        <w:t>Purpose</w:t>
      </w:r>
      <w:r w:rsidRPr="00DF56DB">
        <w:rPr>
          <w:rStyle w:val="Strong"/>
          <w:rFonts w:eastAsia="Times New Roman" w:cstheme="minorHAnsi"/>
          <w:szCs w:val="24"/>
          <w:highlight w:val="yellow"/>
        </w:rPr>
        <w:t>:</w:t>
      </w:r>
      <w:r w:rsidRPr="00DF56DB">
        <w:rPr>
          <w:rStyle w:val="Strong"/>
          <w:rFonts w:eastAsia="Times New Roman" w:cstheme="minorHAnsi"/>
          <w:szCs w:val="24"/>
        </w:rPr>
        <w:t xml:space="preserve"> </w:t>
      </w:r>
    </w:p>
    <w:p w14:paraId="06447104" w14:textId="77777777" w:rsidR="002F5EB5" w:rsidRPr="002F5EB5" w:rsidRDefault="002F5EB5" w:rsidP="002F5EB5">
      <w:pPr>
        <w:rPr>
          <w:rStyle w:val="Strong"/>
          <w:b w:val="0"/>
          <w:bCs w:val="0"/>
        </w:rPr>
      </w:pPr>
      <w:r>
        <w:rPr>
          <w:rFonts w:cstheme="minorHAnsi"/>
          <w:color w:val="A6A6A6" w:themeColor="background1" w:themeShade="A6"/>
        </w:rPr>
        <w:t>Repeat this section for every mission.</w:t>
      </w:r>
    </w:p>
    <w:p w14:paraId="0AB04A1F" w14:textId="77777777" w:rsidR="002F5EB5" w:rsidRPr="00A5669F" w:rsidRDefault="002F5EB5" w:rsidP="002F5EB5">
      <w:pPr>
        <w:pStyle w:val="NormalWeb"/>
        <w:spacing w:before="0" w:beforeAutospacing="0" w:after="120" w:afterAutospacing="0"/>
        <w:rPr>
          <w:rFonts w:asciiTheme="minorHAnsi" w:eastAsiaTheme="minorHAnsi" w:hAnsiTheme="minorHAnsi" w:cstheme="minorBidi"/>
          <w:color w:val="A6A6A6" w:themeColor="background1" w:themeShade="A6"/>
          <w:sz w:val="20"/>
          <w:szCs w:val="22"/>
        </w:rPr>
      </w:pPr>
      <w:r w:rsidRPr="00A5669F">
        <w:rPr>
          <w:rFonts w:asciiTheme="minorHAnsi" w:eastAsiaTheme="minorHAnsi" w:hAnsiTheme="minorHAnsi" w:cstheme="minorBidi"/>
          <w:color w:val="A6A6A6" w:themeColor="background1" w:themeShade="A6"/>
          <w:sz w:val="22"/>
        </w:rPr>
        <w:t>Write the essential question learners should explore during this lesson</w:t>
      </w:r>
      <w:r w:rsidRPr="00F71D0F">
        <w:rPr>
          <w:rFonts w:asciiTheme="minorHAnsi" w:eastAsiaTheme="minorHAnsi" w:hAnsiTheme="minorHAnsi" w:cstheme="minorBidi"/>
          <w:color w:val="A6A6A6" w:themeColor="background1" w:themeShade="A6"/>
          <w:sz w:val="22"/>
          <w:szCs w:val="22"/>
        </w:rPr>
        <w:t>.</w:t>
      </w:r>
      <w:r>
        <w:rPr>
          <w:rFonts w:asciiTheme="minorHAnsi" w:eastAsiaTheme="minorHAnsi" w:hAnsiTheme="minorHAnsi" w:cstheme="minorBidi"/>
          <w:color w:val="A6A6A6" w:themeColor="background1" w:themeShade="A6"/>
          <w:sz w:val="22"/>
          <w:szCs w:val="22"/>
        </w:rPr>
        <w:t xml:space="preserve"> Write the purpose as a question that will be answered throughout the mission.</w:t>
      </w:r>
      <w:r w:rsidRPr="00F71D0F">
        <w:rPr>
          <w:rFonts w:asciiTheme="minorHAnsi" w:eastAsiaTheme="minorHAnsi" w:hAnsiTheme="minorHAnsi" w:cstheme="minorBidi"/>
          <w:color w:val="A6A6A6" w:themeColor="background1" w:themeShade="A6"/>
          <w:sz w:val="22"/>
          <w:szCs w:val="22"/>
        </w:rPr>
        <w:t xml:space="preserve"> Ie. Why is Python important for Machine Learning?</w:t>
      </w:r>
    </w:p>
    <w:p w14:paraId="28184C6C" w14:textId="77777777" w:rsidR="002F5EB5" w:rsidRDefault="002F5EB5" w:rsidP="002F5EB5">
      <w:pPr>
        <w:pStyle w:val="NormalWeb"/>
        <w:spacing w:before="0" w:beforeAutospacing="0" w:after="120" w:afterAutospacing="0"/>
        <w:rPr>
          <w:rFonts w:asciiTheme="minorHAnsi" w:hAnsiTheme="minorHAnsi" w:cstheme="minorHAnsi"/>
          <w:sz w:val="22"/>
          <w:szCs w:val="22"/>
        </w:rPr>
      </w:pPr>
      <w:r>
        <w:rPr>
          <w:rFonts w:asciiTheme="minorHAnsi" w:hAnsiTheme="minorHAnsi" w:cstheme="minorHAnsi"/>
          <w:sz w:val="22"/>
          <w:szCs w:val="22"/>
        </w:rPr>
        <w:t>Write Here:</w:t>
      </w:r>
    </w:p>
    <w:p w14:paraId="65BDEAC9" w14:textId="273E797D" w:rsidR="008B6276" w:rsidRDefault="002F5EB5" w:rsidP="002F5EB5">
      <w:pPr>
        <w:spacing w:after="0" w:line="240" w:lineRule="auto"/>
        <w:rPr>
          <w:rFonts w:ascii="Calibri" w:eastAsia="Times New Roman" w:hAnsi="Calibri" w:cs="Calibri"/>
        </w:rPr>
      </w:pPr>
      <w:r w:rsidRPr="00072BB1">
        <w:rPr>
          <w:rFonts w:ascii="Calibri" w:eastAsia="Times New Roman" w:hAnsi="Calibri" w:cs="Calibri"/>
        </w:rPr>
        <w:t xml:space="preserve">Knowledge: Understanding Data, Datasets and </w:t>
      </w:r>
      <w:del w:id="3237" w:author="RoboGarden Team" w:date="2020-01-23T17:45:00Z">
        <w:r w:rsidRPr="00072BB1" w:rsidDel="003A3165">
          <w:rPr>
            <w:rFonts w:ascii="Calibri" w:eastAsia="Times New Roman" w:hAnsi="Calibri" w:cs="Calibri"/>
          </w:rPr>
          <w:delText>Pandas</w:delText>
        </w:r>
      </w:del>
      <w:ins w:id="3238" w:author="Alexis Handford" w:date="2020-01-21T15:02:00Z">
        <w:del w:id="3239" w:author="RoboGarden Team" w:date="2020-01-23T17:45:00Z">
          <w:r w:rsidR="00240631" w:rsidDel="003A3165">
            <w:rPr>
              <w:rFonts w:ascii="Calibri" w:eastAsia="Times New Roman" w:hAnsi="Calibri" w:cs="Calibri"/>
            </w:rPr>
            <w:delText xml:space="preserve"> </w:delText>
          </w:r>
          <w:commentRangeStart w:id="3240"/>
          <w:r w:rsidR="00240631" w:rsidDel="003A3165">
            <w:rPr>
              <w:rFonts w:ascii="Calibri" w:eastAsia="Times New Roman" w:hAnsi="Calibri" w:cs="Calibri"/>
            </w:rPr>
            <w:delText>.</w:delText>
          </w:r>
        </w:del>
      </w:ins>
      <w:commentRangeStart w:id="3241"/>
      <w:commentRangeStart w:id="3242"/>
      <w:ins w:id="3243" w:author="RoboGarden Team" w:date="2020-01-23T17:45:00Z">
        <w:r w:rsidR="003A3165" w:rsidRPr="00072BB1">
          <w:rPr>
            <w:rFonts w:ascii="Calibri" w:eastAsia="Times New Roman" w:hAnsi="Calibri" w:cs="Calibri"/>
          </w:rPr>
          <w:t>Pandas</w:t>
        </w:r>
      </w:ins>
      <w:r w:rsidR="00C544AC">
        <w:rPr>
          <w:rFonts w:ascii="Calibri" w:eastAsia="Times New Roman" w:hAnsi="Calibri" w:cs="Calibri"/>
        </w:rPr>
        <w:t xml:space="preserve"> Library</w:t>
      </w:r>
      <w:ins w:id="3244" w:author="RoboGarden Team" w:date="2020-01-23T17:45:00Z">
        <w:r w:rsidR="003A3165">
          <w:rPr>
            <w:rFonts w:ascii="Calibri" w:eastAsia="Times New Roman" w:hAnsi="Calibri" w:cs="Calibri"/>
          </w:rPr>
          <w:t>.</w:t>
        </w:r>
      </w:ins>
      <w:commentRangeEnd w:id="3240"/>
      <w:ins w:id="3245" w:author="Alexis Handford" w:date="2020-01-21T15:02:00Z">
        <w:r w:rsidR="00240631">
          <w:rPr>
            <w:rStyle w:val="CommentReference"/>
            <w:color w:val="404040"/>
          </w:rPr>
          <w:commentReference w:id="3240"/>
        </w:r>
      </w:ins>
      <w:commentRangeEnd w:id="3241"/>
      <w:r>
        <w:rPr>
          <w:rStyle w:val="CommentReference"/>
        </w:rPr>
        <w:commentReference w:id="3241"/>
      </w:r>
      <w:commentRangeEnd w:id="3242"/>
      <w:r w:rsidR="00011828">
        <w:rPr>
          <w:rStyle w:val="CommentReference"/>
          <w:color w:val="404040"/>
        </w:rPr>
        <w:commentReference w:id="3242"/>
      </w:r>
    </w:p>
    <w:p w14:paraId="35E6C972" w14:textId="321BD170" w:rsidR="00A960D4" w:rsidRPr="00C62FC2" w:rsidRDefault="00A960D4" w:rsidP="00A960D4">
      <w:pPr>
        <w:rPr>
          <w:color w:val="A6A6A6" w:themeColor="background1" w:themeShade="A6"/>
        </w:rPr>
      </w:pPr>
      <w:r w:rsidRPr="00E666A8">
        <w:rPr>
          <w:rFonts w:ascii="Calibri" w:eastAsia="Times New Roman" w:hAnsi="Calibri" w:cs="Calibri"/>
          <w:color w:val="000000"/>
        </w:rPr>
        <w:t xml:space="preserve">For more information regarding </w:t>
      </w:r>
      <w:commentRangeStart w:id="3246"/>
      <w:commentRangeEnd w:id="3246"/>
      <w:r>
        <w:rPr>
          <w:rStyle w:val="CommentReference"/>
          <w:color w:val="404040"/>
        </w:rPr>
        <w:commentReference w:id="3246"/>
      </w:r>
      <w:r w:rsidRPr="00E666A8">
        <w:rPr>
          <w:rFonts w:ascii="Calibri" w:eastAsia="Times New Roman" w:hAnsi="Calibri" w:cs="Calibri"/>
          <w:color w:val="000000"/>
        </w:rPr>
        <w:t xml:space="preserve">the grading of </w:t>
      </w:r>
      <w:r>
        <w:rPr>
          <w:rFonts w:ascii="Calibri" w:eastAsia="Times New Roman" w:hAnsi="Calibri" w:cs="Calibri"/>
          <w:color w:val="000000"/>
        </w:rPr>
        <w:t>the Quiz missions</w:t>
      </w:r>
      <w:r w:rsidRPr="00E666A8">
        <w:rPr>
          <w:rFonts w:ascii="Calibri" w:eastAsia="Times New Roman" w:hAnsi="Calibri" w:cs="Calibri"/>
          <w:color w:val="000000"/>
        </w:rPr>
        <w:t xml:space="preserve"> please refer to Module 1 Introduction section</w:t>
      </w:r>
      <w:r w:rsidR="002D22DC">
        <w:rPr>
          <w:rFonts w:ascii="Calibri" w:eastAsia="Times New Roman" w:hAnsi="Calibri" w:cs="Calibri"/>
          <w:color w:val="000000"/>
        </w:rPr>
        <w:t xml:space="preserve"> as well as </w:t>
      </w:r>
      <w:r w:rsidR="002D22DC" w:rsidRPr="007962D9">
        <w:rPr>
          <w:rFonts w:ascii="Calibri" w:eastAsia="Times New Roman" w:hAnsi="Calibri" w:cs="Calibri"/>
          <w:color w:val="4472C4" w:themeColor="accent1"/>
          <w:u w:val="single"/>
        </w:rPr>
        <w:t xml:space="preserve">the </w:t>
      </w:r>
      <w:del w:id="3247" w:author="Chantelle Dubois Nishiyama" w:date="2020-02-26T20:35:00Z">
        <w:r w:rsidR="002D22DC" w:rsidRPr="007962D9" w:rsidDel="00A17CD2">
          <w:rPr>
            <w:rFonts w:ascii="Calibri" w:eastAsia="Times New Roman" w:hAnsi="Calibri" w:cs="Calibri"/>
            <w:color w:val="4472C4" w:themeColor="accent1"/>
            <w:u w:val="single"/>
          </w:rPr>
          <w:delText>orientation</w:delText>
        </w:r>
      </w:del>
      <w:ins w:id="3248" w:author="Chantelle Dubois Nishiyama" w:date="2020-02-26T20:35:00Z">
        <w:r w:rsidR="00A17CD2">
          <w:rPr>
            <w:rFonts w:ascii="Calibri" w:eastAsia="Times New Roman" w:hAnsi="Calibri" w:cs="Calibri"/>
            <w:color w:val="4472C4" w:themeColor="accent1"/>
            <w:u w:val="single"/>
          </w:rPr>
          <w:t>Orientation</w:t>
        </w:r>
      </w:ins>
      <w:del w:id="3249" w:author="Chantelle Dubois Nishiyama" w:date="2020-02-19T21:52:00Z">
        <w:r w:rsidR="002D22DC" w:rsidRPr="00E666A8" w:rsidDel="00066F4B">
          <w:rPr>
            <w:rFonts w:ascii="Calibri" w:eastAsia="Times New Roman" w:hAnsi="Calibri" w:cs="Calibri"/>
            <w:color w:val="000000"/>
          </w:rPr>
          <w:delText>.</w:delText>
        </w:r>
      </w:del>
      <w:r w:rsidRPr="00E666A8">
        <w:rPr>
          <w:rFonts w:ascii="Calibri" w:eastAsia="Times New Roman" w:hAnsi="Calibri" w:cs="Calibri"/>
          <w:color w:val="000000"/>
        </w:rPr>
        <w:t>.</w:t>
      </w:r>
      <w:r w:rsidRPr="00DF56DB">
        <w:rPr>
          <w:b/>
        </w:rPr>
        <w:t xml:space="preserve"> </w:t>
      </w:r>
    </w:p>
    <w:p w14:paraId="2CDC3680" w14:textId="1723940F" w:rsidR="00C4285C" w:rsidRDefault="00C4285C" w:rsidP="002F5EB5">
      <w:pPr>
        <w:spacing w:after="0" w:line="240" w:lineRule="auto"/>
        <w:rPr>
          <w:rFonts w:ascii="Calibri" w:eastAsia="Times New Roman" w:hAnsi="Calibri" w:cs="Calibri"/>
        </w:rPr>
      </w:pPr>
    </w:p>
    <w:p w14:paraId="4AF3C8D5" w14:textId="056C74DD" w:rsidR="00C4285C" w:rsidRDefault="00C4285C" w:rsidP="002F5EB5">
      <w:pPr>
        <w:spacing w:after="0" w:line="240" w:lineRule="auto"/>
        <w:rPr>
          <w:rFonts w:ascii="Calibri" w:eastAsia="Times New Roman" w:hAnsi="Calibri" w:cs="Calibri"/>
        </w:rPr>
      </w:pPr>
    </w:p>
    <w:p w14:paraId="296ED6B1" w14:textId="3696B8DF" w:rsidR="00C4285C" w:rsidRPr="005E2335" w:rsidRDefault="00C4285C" w:rsidP="00572E5D">
      <w:pPr>
        <w:spacing w:after="0" w:line="240" w:lineRule="auto"/>
        <w:rPr>
          <w:rFonts w:ascii="Calibri" w:hAnsi="Calibri" w:cs="Calibri"/>
          <w:b/>
          <w:bCs/>
        </w:rPr>
      </w:pPr>
      <w:r w:rsidRPr="005E2335">
        <w:rPr>
          <w:rFonts w:ascii="Calibri" w:hAnsi="Calibri" w:cs="Calibri"/>
          <w:b/>
          <w:bCs/>
          <w:highlight w:val="yellow"/>
        </w:rPr>
        <w:t xml:space="preserve">Mission </w:t>
      </w:r>
      <w:r>
        <w:rPr>
          <w:rFonts w:ascii="Calibri" w:hAnsi="Calibri" w:cs="Calibri"/>
          <w:b/>
          <w:bCs/>
          <w:highlight w:val="yellow"/>
        </w:rPr>
        <w:t>6</w:t>
      </w:r>
      <w:r w:rsidRPr="005E2335">
        <w:rPr>
          <w:rFonts w:ascii="Calibri" w:hAnsi="Calibri" w:cs="Calibri"/>
          <w:b/>
          <w:bCs/>
          <w:highlight w:val="yellow"/>
        </w:rPr>
        <w:t xml:space="preserve"> </w:t>
      </w:r>
      <w:r w:rsidR="00572E5D">
        <w:rPr>
          <w:rFonts w:ascii="Calibri" w:hAnsi="Calibri" w:cs="Calibri"/>
          <w:b/>
          <w:bCs/>
          <w:highlight w:val="yellow"/>
        </w:rPr>
        <w:t>Instructions</w:t>
      </w:r>
      <w:r w:rsidRPr="005E2335">
        <w:rPr>
          <w:rFonts w:ascii="Calibri" w:hAnsi="Calibri" w:cs="Calibri"/>
          <w:b/>
          <w:bCs/>
          <w:highlight w:val="yellow"/>
        </w:rPr>
        <w:t>:</w:t>
      </w:r>
    </w:p>
    <w:p w14:paraId="2CCC01D3" w14:textId="77777777" w:rsidR="00C4285C" w:rsidRPr="007F4B89" w:rsidRDefault="00C4285C" w:rsidP="002F5EB5">
      <w:pPr>
        <w:spacing w:after="0" w:line="240" w:lineRule="auto"/>
        <w:rPr>
          <w:rFonts w:ascii="Calibri" w:eastAsia="Calibri" w:hAnsi="Calibri" w:cs="Arial"/>
          <w:color w:val="404040" w:themeColor="text1" w:themeTint="BF"/>
        </w:rPr>
      </w:pPr>
    </w:p>
    <w:tbl>
      <w:tblPr>
        <w:tblStyle w:val="TableGrid13"/>
        <w:tblW w:w="10456" w:type="dxa"/>
        <w:tblBorders>
          <w:top w:val="single" w:sz="4" w:space="0" w:color="DBDBDB"/>
          <w:left w:val="single" w:sz="4" w:space="0" w:color="DBDBDB"/>
          <w:bottom w:val="single" w:sz="4" w:space="0" w:color="DBDBDB"/>
          <w:right w:val="single" w:sz="4" w:space="0" w:color="DBDBDB"/>
          <w:insideH w:val="none" w:sz="0" w:space="0" w:color="auto"/>
          <w:insideV w:val="none" w:sz="0" w:space="0" w:color="auto"/>
        </w:tblBorders>
        <w:tblLayout w:type="fixed"/>
        <w:tblCellMar>
          <w:left w:w="115" w:type="dxa"/>
          <w:right w:w="115" w:type="dxa"/>
        </w:tblCellMar>
        <w:tblLook w:val="04A0" w:firstRow="1" w:lastRow="0" w:firstColumn="1" w:lastColumn="0" w:noHBand="0" w:noVBand="1"/>
        <w:tblPrChange w:id="3250" w:author="Alicia Romero Lopez" w:date="2020-01-31T09:48:00Z">
          <w:tblPr>
            <w:tblStyle w:val="TableGrid13"/>
            <w:tblW w:w="10456" w:type="dxa"/>
            <w:jc w:val="center"/>
            <w:tblBorders>
              <w:top w:val="single" w:sz="4" w:space="0" w:color="DBDBDB"/>
              <w:left w:val="single" w:sz="4" w:space="0" w:color="DBDBDB"/>
              <w:bottom w:val="single" w:sz="4" w:space="0" w:color="DBDBDB"/>
              <w:right w:val="single" w:sz="4" w:space="0" w:color="DBDBDB"/>
              <w:insideH w:val="none" w:sz="0" w:space="0" w:color="auto"/>
              <w:insideV w:val="none" w:sz="0" w:space="0" w:color="auto"/>
            </w:tblBorders>
            <w:tblLayout w:type="fixed"/>
            <w:tblCellMar>
              <w:left w:w="115" w:type="dxa"/>
              <w:right w:w="115" w:type="dxa"/>
            </w:tblCellMar>
            <w:tblLook w:val="04A0" w:firstRow="1" w:lastRow="0" w:firstColumn="1" w:lastColumn="0" w:noHBand="0" w:noVBand="1"/>
          </w:tblPr>
        </w:tblPrChange>
      </w:tblPr>
      <w:tblGrid>
        <w:gridCol w:w="265"/>
        <w:gridCol w:w="630"/>
        <w:gridCol w:w="450"/>
        <w:gridCol w:w="2880"/>
        <w:gridCol w:w="1980"/>
        <w:gridCol w:w="3981"/>
        <w:gridCol w:w="270"/>
        <w:tblGridChange w:id="3251">
          <w:tblGrid>
            <w:gridCol w:w="265"/>
            <w:gridCol w:w="630"/>
            <w:gridCol w:w="450"/>
            <w:gridCol w:w="2880"/>
            <w:gridCol w:w="1980"/>
            <w:gridCol w:w="3981"/>
            <w:gridCol w:w="270"/>
          </w:tblGrid>
        </w:tblGridChange>
      </w:tblGrid>
      <w:tr w:rsidR="00F5586C" w:rsidRPr="00F5586C" w14:paraId="7809CA52" w14:textId="77777777" w:rsidTr="51235A2F">
        <w:trPr>
          <w:cantSplit/>
          <w:ins w:id="3252" w:author="Salah Soliman" w:date="2020-01-31T16:05:00Z"/>
          <w:trPrChange w:id="3253" w:author="Alicia Romero Lopez" w:date="2020-01-31T09:48:00Z">
            <w:trPr>
              <w:cantSplit/>
              <w:jc w:val="center"/>
            </w:trPr>
          </w:trPrChange>
        </w:trPr>
        <w:tc>
          <w:tcPr>
            <w:tcW w:w="10456" w:type="dxa"/>
            <w:gridSpan w:val="7"/>
            <w:shd w:val="clear" w:color="auto" w:fill="FAFAFA"/>
            <w:tcPrChange w:id="3254" w:author="Alicia Romero Lopez" w:date="2020-01-31T09:48:00Z">
              <w:tcPr>
                <w:tcW w:w="10456" w:type="dxa"/>
                <w:gridSpan w:val="7"/>
                <w:shd w:val="clear" w:color="auto" w:fill="FAFAFA"/>
              </w:tcPr>
            </w:tcPrChange>
          </w:tcPr>
          <w:p w14:paraId="5820A93F" w14:textId="77777777" w:rsidR="00F5586C" w:rsidRPr="00F5586C" w:rsidRDefault="00F5586C" w:rsidP="00F5586C">
            <w:pPr>
              <w:outlineLvl w:val="2"/>
              <w:rPr>
                <w:ins w:id="3255" w:author="Salah Soliman" w:date="2020-01-31T16:05:00Z"/>
                <w:rFonts w:ascii="Open Sans Semibold" w:eastAsia="Open Sans" w:hAnsi="Open Sans Semibold" w:cs="Open Sans Semibold"/>
                <w:color w:val="11143F"/>
              </w:rPr>
            </w:pPr>
            <w:ins w:id="3256" w:author="Salah Soliman" w:date="2020-01-31T16:05:00Z">
              <w:r w:rsidRPr="00F5586C">
                <w:rPr>
                  <w:rFonts w:ascii="Calibri Light" w:eastAsia="Open Sans" w:hAnsi="Calibri Light" w:cs="Calibri Light"/>
                  <w:color w:val="11143F"/>
                </w:rPr>
                <w:t>Consider readings from a sensor at a constant rate, which type of dataset does the data belong to?</w:t>
              </w:r>
            </w:ins>
          </w:p>
        </w:tc>
      </w:tr>
      <w:tr w:rsidR="00F5586C" w:rsidRPr="00F5586C" w14:paraId="7B959F9C" w14:textId="77777777" w:rsidTr="51235A2F">
        <w:trPr>
          <w:cantSplit/>
          <w:ins w:id="3257" w:author="Salah Soliman" w:date="2020-01-31T16:05:00Z"/>
          <w:trPrChange w:id="3258" w:author="Salah Soliman" w:date="2020-01-31T16:05:00Z">
            <w:trPr>
              <w:cantSplit/>
              <w:jc w:val="center"/>
            </w:trPr>
          </w:trPrChange>
        </w:trPr>
        <w:tc>
          <w:tcPr>
            <w:tcW w:w="265" w:type="dxa"/>
            <w:shd w:val="clear" w:color="auto" w:fill="FAFAFA"/>
            <w:tcPrChange w:id="3259" w:author="Salah Soliman" w:date="2020-01-31T16:05:00Z">
              <w:tcPr>
                <w:tcW w:w="265" w:type="dxa"/>
                <w:shd w:val="clear" w:color="auto" w:fill="FAFAFA"/>
              </w:tcPr>
            </w:tcPrChange>
          </w:tcPr>
          <w:p w14:paraId="2AA3B655" w14:textId="77777777" w:rsidR="00F5586C" w:rsidRPr="00F5586C" w:rsidRDefault="00F5586C" w:rsidP="00F5586C">
            <w:pPr>
              <w:rPr>
                <w:ins w:id="3260" w:author="Salah Soliman" w:date="2020-01-31T16:05:00Z"/>
                <w:rFonts w:ascii="Open Sans" w:eastAsia="Open Sans" w:hAnsi="Open Sans" w:cs="Times New Roman"/>
              </w:rPr>
            </w:pPr>
          </w:p>
        </w:tc>
        <w:tc>
          <w:tcPr>
            <w:tcW w:w="630" w:type="dxa"/>
            <w:shd w:val="clear" w:color="auto" w:fill="FFFFFF" w:themeFill="background1"/>
            <w:vAlign w:val="center"/>
            <w:tcPrChange w:id="3261" w:author="Salah Soliman" w:date="2020-01-31T16:05:00Z">
              <w:tcPr>
                <w:tcW w:w="630" w:type="dxa"/>
                <w:shd w:val="clear" w:color="auto" w:fill="FFFFFF"/>
                <w:vAlign w:val="center"/>
              </w:tcPr>
            </w:tcPrChange>
          </w:tcPr>
          <w:p w14:paraId="6596AF2C" w14:textId="77777777" w:rsidR="00F5586C" w:rsidRPr="00F5586C" w:rsidRDefault="00F5586C" w:rsidP="00F5586C">
            <w:pPr>
              <w:spacing w:before="120"/>
              <w:rPr>
                <w:ins w:id="3262" w:author="Salah Soliman" w:date="2020-01-31T16:05:00Z"/>
                <w:rFonts w:ascii="Open Sans" w:eastAsia="Open Sans" w:hAnsi="Open Sans" w:cs="Times New Roman"/>
              </w:rPr>
            </w:pPr>
            <w:ins w:id="3263" w:author="Salah Soliman" w:date="2020-01-31T16:05:00Z">
              <w:r w:rsidRPr="00F5586C">
                <w:rPr>
                  <w:rFonts w:ascii="Open Sans" w:eastAsia="Open Sans" w:hAnsi="Open Sans" w:cs="Times New Roman"/>
                  <w:noProof/>
                  <w:rPrChange w:id="3264" w:author="Unknown">
                    <w:rPr>
                      <w:noProof/>
                    </w:rPr>
                  </w:rPrChange>
                </w:rPr>
                <mc:AlternateContent>
                  <mc:Choice Requires="wps">
                    <w:drawing>
                      <wp:inline distT="0" distB="0" distL="0" distR="0" wp14:anchorId="2D9ABB87" wp14:editId="2418E6D0">
                        <wp:extent cx="207034" cy="207034"/>
                        <wp:effectExtent l="19050" t="19050" r="21590" b="21590"/>
                        <wp:docPr id="25" name="Oval 25"/>
                        <wp:cNvGraphicFramePr/>
                        <a:graphic xmlns:a="http://schemas.openxmlformats.org/drawingml/2006/main">
                          <a:graphicData uri="http://schemas.microsoft.com/office/word/2010/wordprocessingShape">
                            <wps:wsp>
                              <wps:cNvSpPr/>
                              <wps:spPr>
                                <a:xfrm>
                                  <a:off x="0" y="0"/>
                                  <a:ext cx="207034" cy="207034"/>
                                </a:xfrm>
                                <a:prstGeom prst="ellipse">
                                  <a:avLst/>
                                </a:prstGeom>
                                <a:noFill/>
                                <a:ln w="28575" cap="flat" cmpd="sng" algn="ctr">
                                  <a:solidFill>
                                    <a:srgbClr val="DBDBDB">
                                      <a:lumMod val="9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w16se="http://schemas.microsoft.com/office/word/2015/wordml/symex" xmlns:cx1="http://schemas.microsoft.com/office/drawing/2015/9/8/chartex" xmlns:cx="http://schemas.microsoft.com/office/drawing/2014/chartex">
                    <w:pict>
                      <v:oval w14:anchorId="2E317136" id="Oval 25" o:spid="_x0000_s1026" style="width:16.3pt;height:16.3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" filled="f" strokecolor="#c5c5c5" strokeweight="2.25pt">
                        <v:stroke joinstyle="miter"/>
                        <w10:anchorlock/>
                      </v:oval>
                    </w:pict>
                  </mc:Fallback>
                </mc:AlternateContent>
              </w:r>
            </w:ins>
          </w:p>
        </w:tc>
        <w:tc>
          <w:tcPr>
            <w:tcW w:w="450" w:type="dxa"/>
            <w:shd w:val="clear" w:color="auto" w:fill="FFFFFF" w:themeFill="background1"/>
            <w:vAlign w:val="center"/>
            <w:tcPrChange w:id="3265" w:author="Salah Soliman" w:date="2020-01-31T16:05:00Z">
              <w:tcPr>
                <w:tcW w:w="450" w:type="dxa"/>
                <w:shd w:val="clear" w:color="auto" w:fill="FFFFFF"/>
                <w:vAlign w:val="center"/>
              </w:tcPr>
            </w:tcPrChange>
          </w:tcPr>
          <w:p w14:paraId="60CB1216" w14:textId="77777777" w:rsidR="00F5586C" w:rsidRPr="00F5586C" w:rsidRDefault="00F5586C" w:rsidP="00F5586C">
            <w:pPr>
              <w:spacing w:before="120"/>
              <w:rPr>
                <w:ins w:id="3266" w:author="Salah Soliman" w:date="2020-01-31T16:05:00Z"/>
                <w:rFonts w:ascii="Open Sans Semibold" w:eastAsia="Open Sans" w:hAnsi="Open Sans Semibold" w:cs="Open Sans Semibold"/>
              </w:rPr>
            </w:pPr>
            <w:ins w:id="3267" w:author="Salah Soliman" w:date="2020-01-31T16:05:00Z">
              <w:r w:rsidRPr="00F5586C">
                <w:rPr>
                  <w:rFonts w:ascii="Open Sans Semibold" w:eastAsia="Open Sans" w:hAnsi="Open Sans Semibold" w:cs="Open Sans Semibold"/>
                </w:rPr>
                <w:t>a.</w:t>
              </w:r>
            </w:ins>
          </w:p>
        </w:tc>
        <w:tc>
          <w:tcPr>
            <w:tcW w:w="8841" w:type="dxa"/>
            <w:gridSpan w:val="3"/>
            <w:shd w:val="clear" w:color="auto" w:fill="FFFFFF" w:themeFill="background1"/>
            <w:vAlign w:val="center"/>
            <w:tcPrChange w:id="3268" w:author="Salah Soliman" w:date="2020-01-31T16:05:00Z">
              <w:tcPr>
                <w:tcW w:w="8841" w:type="dxa"/>
                <w:gridSpan w:val="3"/>
                <w:shd w:val="clear" w:color="auto" w:fill="FFFFFF"/>
                <w:vAlign w:val="center"/>
              </w:tcPr>
            </w:tcPrChange>
          </w:tcPr>
          <w:p w14:paraId="6981AD6E" w14:textId="77777777" w:rsidR="00F5586C" w:rsidRPr="00F5586C" w:rsidRDefault="00F5586C" w:rsidP="00F5586C">
            <w:pPr>
              <w:spacing w:before="120"/>
              <w:rPr>
                <w:ins w:id="3269" w:author="Salah Soliman" w:date="2020-01-31T16:05:00Z"/>
                <w:rFonts w:ascii="Open Sans" w:eastAsia="Open Sans" w:hAnsi="Open Sans" w:cs="Times New Roman"/>
              </w:rPr>
            </w:pPr>
            <w:ins w:id="3270" w:author="Salah Soliman" w:date="2020-01-31T16:05:00Z">
              <w:r w:rsidRPr="00F5586C">
                <w:rPr>
                  <w:rFonts w:ascii="Open Sans" w:eastAsia="Open Sans" w:hAnsi="Open Sans" w:cs="Times New Roman"/>
                </w:rPr>
                <w:t>Graph Data.</w:t>
              </w:r>
            </w:ins>
          </w:p>
        </w:tc>
        <w:tc>
          <w:tcPr>
            <w:tcW w:w="270" w:type="dxa"/>
            <w:shd w:val="clear" w:color="auto" w:fill="FAFAFA"/>
            <w:tcPrChange w:id="3271" w:author="Salah Soliman" w:date="2020-01-31T16:05:00Z">
              <w:tcPr>
                <w:tcW w:w="270" w:type="dxa"/>
                <w:shd w:val="clear" w:color="auto" w:fill="FAFAFA"/>
              </w:tcPr>
            </w:tcPrChange>
          </w:tcPr>
          <w:p w14:paraId="2EE75431" w14:textId="77777777" w:rsidR="00F5586C" w:rsidRPr="00F5586C" w:rsidRDefault="00F5586C" w:rsidP="00F5586C">
            <w:pPr>
              <w:rPr>
                <w:ins w:id="3272" w:author="Salah Soliman" w:date="2020-01-31T16:05:00Z"/>
                <w:rFonts w:ascii="Open Sans" w:eastAsia="Open Sans" w:hAnsi="Open Sans" w:cs="Times New Roman"/>
              </w:rPr>
            </w:pPr>
          </w:p>
        </w:tc>
      </w:tr>
      <w:tr w:rsidR="00F5586C" w:rsidRPr="00F5586C" w14:paraId="18DDB8E0" w14:textId="77777777" w:rsidTr="51235A2F">
        <w:trPr>
          <w:cantSplit/>
          <w:trHeight w:val="20"/>
          <w:ins w:id="3273" w:author="Salah Soliman" w:date="2020-01-31T16:05:00Z"/>
          <w:trPrChange w:id="3274" w:author="Salah Soliman" w:date="2020-01-31T16:05:00Z">
            <w:trPr>
              <w:cantSplit/>
              <w:trHeight w:val="20"/>
              <w:jc w:val="center"/>
            </w:trPr>
          </w:trPrChange>
        </w:trPr>
        <w:tc>
          <w:tcPr>
            <w:tcW w:w="265" w:type="dxa"/>
            <w:shd w:val="clear" w:color="auto" w:fill="FAFAFA"/>
            <w:tcPrChange w:id="3275" w:author="Salah Soliman" w:date="2020-01-31T16:05:00Z">
              <w:tcPr>
                <w:tcW w:w="265" w:type="dxa"/>
                <w:shd w:val="clear" w:color="auto" w:fill="FAFAFA"/>
              </w:tcPr>
            </w:tcPrChange>
          </w:tcPr>
          <w:p w14:paraId="36190C46" w14:textId="77777777" w:rsidR="00F5586C" w:rsidRPr="00F5586C" w:rsidRDefault="00F5586C" w:rsidP="00F5586C">
            <w:pPr>
              <w:rPr>
                <w:ins w:id="3276" w:author="Salah Soliman" w:date="2020-01-31T16:05:00Z"/>
                <w:rFonts w:ascii="Open Sans" w:eastAsia="Open Sans" w:hAnsi="Open Sans" w:cs="Times New Roman"/>
                <w:color w:val="404040"/>
                <w:sz w:val="16"/>
                <w:szCs w:val="16"/>
              </w:rPr>
            </w:pPr>
          </w:p>
        </w:tc>
        <w:tc>
          <w:tcPr>
            <w:tcW w:w="630" w:type="dxa"/>
            <w:shd w:val="clear" w:color="auto" w:fill="FAFAFA"/>
            <w:vAlign w:val="center"/>
            <w:tcPrChange w:id="3277" w:author="Salah Soliman" w:date="2020-01-31T16:05:00Z">
              <w:tcPr>
                <w:tcW w:w="630" w:type="dxa"/>
                <w:shd w:val="clear" w:color="auto" w:fill="FAFAFA"/>
                <w:vAlign w:val="center"/>
              </w:tcPr>
            </w:tcPrChange>
          </w:tcPr>
          <w:p w14:paraId="79F8A2C8" w14:textId="77777777" w:rsidR="00F5586C" w:rsidRPr="00F5586C" w:rsidRDefault="00F5586C" w:rsidP="00F5586C">
            <w:pPr>
              <w:rPr>
                <w:ins w:id="3278" w:author="Salah Soliman" w:date="2020-01-31T16:05:00Z"/>
                <w:rFonts w:ascii="Open Sans" w:eastAsia="Open Sans" w:hAnsi="Open Sans" w:cs="Times New Roman"/>
                <w:color w:val="404040"/>
                <w:sz w:val="16"/>
                <w:szCs w:val="16"/>
              </w:rPr>
            </w:pPr>
          </w:p>
        </w:tc>
        <w:tc>
          <w:tcPr>
            <w:tcW w:w="3330" w:type="dxa"/>
            <w:gridSpan w:val="2"/>
            <w:shd w:val="clear" w:color="auto" w:fill="FAFAFA"/>
            <w:vAlign w:val="center"/>
            <w:tcPrChange w:id="3279" w:author="Salah Soliman" w:date="2020-01-31T16:05:00Z">
              <w:tcPr>
                <w:tcW w:w="3330" w:type="dxa"/>
                <w:gridSpan w:val="2"/>
                <w:shd w:val="clear" w:color="auto" w:fill="FAFAFA"/>
                <w:vAlign w:val="center"/>
              </w:tcPr>
            </w:tcPrChange>
          </w:tcPr>
          <w:p w14:paraId="5289CC30" w14:textId="77777777" w:rsidR="00F5586C" w:rsidRPr="00F5586C" w:rsidRDefault="00F5586C" w:rsidP="00F5586C">
            <w:pPr>
              <w:rPr>
                <w:ins w:id="3280" w:author="Salah Soliman" w:date="2020-01-31T16:05:00Z"/>
                <w:rFonts w:ascii="Open Sans" w:eastAsia="Open Sans" w:hAnsi="Open Sans" w:cs="Times New Roman"/>
                <w:color w:val="404040"/>
                <w:sz w:val="16"/>
                <w:szCs w:val="16"/>
              </w:rPr>
            </w:pPr>
          </w:p>
        </w:tc>
        <w:tc>
          <w:tcPr>
            <w:tcW w:w="1980" w:type="dxa"/>
            <w:shd w:val="clear" w:color="auto" w:fill="FAFAFA"/>
            <w:vAlign w:val="center"/>
            <w:tcPrChange w:id="3281" w:author="Salah Soliman" w:date="2020-01-31T16:05:00Z">
              <w:tcPr>
                <w:tcW w:w="1980" w:type="dxa"/>
                <w:shd w:val="clear" w:color="auto" w:fill="FAFAFA"/>
                <w:vAlign w:val="center"/>
              </w:tcPr>
            </w:tcPrChange>
          </w:tcPr>
          <w:p w14:paraId="0B6B3F42" w14:textId="77777777" w:rsidR="00F5586C" w:rsidRPr="00F5586C" w:rsidRDefault="00F5586C" w:rsidP="00F5586C">
            <w:pPr>
              <w:rPr>
                <w:ins w:id="3282" w:author="Salah Soliman" w:date="2020-01-31T16:05:00Z"/>
                <w:rFonts w:ascii="Open Sans" w:eastAsia="Open Sans" w:hAnsi="Open Sans" w:cs="Times New Roman"/>
                <w:color w:val="404040"/>
                <w:sz w:val="16"/>
                <w:szCs w:val="16"/>
              </w:rPr>
            </w:pPr>
          </w:p>
        </w:tc>
        <w:tc>
          <w:tcPr>
            <w:tcW w:w="3981" w:type="dxa"/>
            <w:shd w:val="clear" w:color="auto" w:fill="FAFAFA"/>
            <w:vAlign w:val="center"/>
            <w:tcPrChange w:id="3283" w:author="Salah Soliman" w:date="2020-01-31T16:05:00Z">
              <w:tcPr>
                <w:tcW w:w="3981" w:type="dxa"/>
                <w:shd w:val="clear" w:color="auto" w:fill="FAFAFA"/>
                <w:vAlign w:val="center"/>
              </w:tcPr>
            </w:tcPrChange>
          </w:tcPr>
          <w:p w14:paraId="2C667715" w14:textId="77777777" w:rsidR="00F5586C" w:rsidRPr="00F5586C" w:rsidRDefault="00F5586C" w:rsidP="00F5586C">
            <w:pPr>
              <w:rPr>
                <w:ins w:id="3284" w:author="Salah Soliman" w:date="2020-01-31T16:05:00Z"/>
                <w:rFonts w:ascii="Open Sans" w:eastAsia="Open Sans" w:hAnsi="Open Sans" w:cs="Times New Roman"/>
                <w:noProof/>
                <w:color w:val="404040"/>
                <w:sz w:val="16"/>
                <w:szCs w:val="16"/>
              </w:rPr>
            </w:pPr>
          </w:p>
        </w:tc>
        <w:tc>
          <w:tcPr>
            <w:tcW w:w="270" w:type="dxa"/>
            <w:shd w:val="clear" w:color="auto" w:fill="FAFAFA"/>
            <w:tcPrChange w:id="3285" w:author="Salah Soliman" w:date="2020-01-31T16:05:00Z">
              <w:tcPr>
                <w:tcW w:w="270" w:type="dxa"/>
                <w:shd w:val="clear" w:color="auto" w:fill="FAFAFA"/>
              </w:tcPr>
            </w:tcPrChange>
          </w:tcPr>
          <w:p w14:paraId="71F32BA1" w14:textId="77777777" w:rsidR="00F5586C" w:rsidRPr="00F5586C" w:rsidRDefault="00F5586C" w:rsidP="00F5586C">
            <w:pPr>
              <w:rPr>
                <w:ins w:id="3286" w:author="Salah Soliman" w:date="2020-01-31T16:05:00Z"/>
                <w:rFonts w:ascii="Open Sans" w:eastAsia="Open Sans" w:hAnsi="Open Sans" w:cs="Times New Roman"/>
                <w:color w:val="404040"/>
                <w:sz w:val="16"/>
                <w:szCs w:val="16"/>
              </w:rPr>
            </w:pPr>
          </w:p>
        </w:tc>
      </w:tr>
      <w:tr w:rsidR="00F5586C" w:rsidRPr="00F5586C" w14:paraId="27CF427A" w14:textId="77777777" w:rsidTr="51235A2F">
        <w:trPr>
          <w:cantSplit/>
          <w:ins w:id="3287" w:author="Salah Soliman" w:date="2020-01-31T16:05:00Z"/>
          <w:trPrChange w:id="3288" w:author="Salah Soliman" w:date="2020-01-31T16:05:00Z">
            <w:trPr>
              <w:cantSplit/>
              <w:jc w:val="center"/>
            </w:trPr>
          </w:trPrChange>
        </w:trPr>
        <w:tc>
          <w:tcPr>
            <w:tcW w:w="265" w:type="dxa"/>
            <w:shd w:val="clear" w:color="auto" w:fill="FAFAFA"/>
            <w:tcPrChange w:id="3289" w:author="Salah Soliman" w:date="2020-01-31T16:05:00Z">
              <w:tcPr>
                <w:tcW w:w="265" w:type="dxa"/>
                <w:shd w:val="clear" w:color="auto" w:fill="FAFAFA"/>
              </w:tcPr>
            </w:tcPrChange>
          </w:tcPr>
          <w:p w14:paraId="0D0A26BF" w14:textId="77777777" w:rsidR="00F5586C" w:rsidRPr="00F5586C" w:rsidRDefault="00F5586C" w:rsidP="00F5586C">
            <w:pPr>
              <w:rPr>
                <w:ins w:id="3290" w:author="Salah Soliman" w:date="2020-01-31T16:05:00Z"/>
                <w:rFonts w:ascii="Open Sans" w:eastAsia="Open Sans" w:hAnsi="Open Sans" w:cs="Times New Roman"/>
              </w:rPr>
            </w:pPr>
          </w:p>
        </w:tc>
        <w:tc>
          <w:tcPr>
            <w:tcW w:w="630" w:type="dxa"/>
            <w:shd w:val="clear" w:color="auto" w:fill="FFFFFF" w:themeFill="background1"/>
            <w:vAlign w:val="center"/>
            <w:tcPrChange w:id="3291" w:author="Salah Soliman" w:date="2020-01-31T16:05:00Z">
              <w:tcPr>
                <w:tcW w:w="630" w:type="dxa"/>
                <w:shd w:val="clear" w:color="auto" w:fill="FFFFFF"/>
                <w:vAlign w:val="center"/>
              </w:tcPr>
            </w:tcPrChange>
          </w:tcPr>
          <w:p w14:paraId="597D17CB" w14:textId="77777777" w:rsidR="00F5586C" w:rsidRPr="00F5586C" w:rsidRDefault="00F5586C" w:rsidP="00F5586C">
            <w:pPr>
              <w:spacing w:before="120"/>
              <w:rPr>
                <w:ins w:id="3292" w:author="Salah Soliman" w:date="2020-01-31T16:05:00Z"/>
                <w:rFonts w:ascii="Open Sans" w:eastAsia="Open Sans" w:hAnsi="Open Sans" w:cs="Times New Roman"/>
                <w:noProof/>
              </w:rPr>
            </w:pPr>
            <w:ins w:id="3293" w:author="Salah Soliman" w:date="2020-01-31T16:05:00Z">
              <w:r w:rsidRPr="00F5586C">
                <w:rPr>
                  <w:rFonts w:ascii="Open Sans" w:eastAsia="Open Sans" w:hAnsi="Open Sans" w:cs="Times New Roman"/>
                  <w:noProof/>
                  <w:rPrChange w:id="3294" w:author="Unknown">
                    <w:rPr>
                      <w:noProof/>
                    </w:rPr>
                  </w:rPrChange>
                </w:rPr>
                <mc:AlternateContent>
                  <mc:Choice Requires="wps">
                    <w:drawing>
                      <wp:inline distT="0" distB="0" distL="0" distR="0" wp14:anchorId="6A5B78F3" wp14:editId="523BF5BE">
                        <wp:extent cx="207034" cy="207034"/>
                        <wp:effectExtent l="19050" t="19050" r="21590" b="21590"/>
                        <wp:docPr id="26" name="Oval 26"/>
                        <wp:cNvGraphicFramePr/>
                        <a:graphic xmlns:a="http://schemas.openxmlformats.org/drawingml/2006/main">
                          <a:graphicData uri="http://schemas.microsoft.com/office/word/2010/wordprocessingShape">
                            <wps:wsp>
                              <wps:cNvSpPr/>
                              <wps:spPr>
                                <a:xfrm>
                                  <a:off x="0" y="0"/>
                                  <a:ext cx="207034" cy="207034"/>
                                </a:xfrm>
                                <a:prstGeom prst="ellipse">
                                  <a:avLst/>
                                </a:prstGeom>
                                <a:noFill/>
                                <a:ln w="28575" cap="flat" cmpd="sng" algn="ctr">
                                  <a:solidFill>
                                    <a:srgbClr val="DBDBDB">
                                      <a:lumMod val="9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w16se="http://schemas.microsoft.com/office/word/2015/wordml/symex" xmlns:cx1="http://schemas.microsoft.com/office/drawing/2015/9/8/chartex" xmlns:cx="http://schemas.microsoft.com/office/drawing/2014/chartex">
                    <w:pict>
                      <v:oval w14:anchorId="13DFBB44" id="Oval 26" o:spid="_x0000_s1026" style="width:16.3pt;height:16.3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" filled="f" strokecolor="#c5c5c5" strokeweight="2.25pt">
                        <v:stroke joinstyle="miter"/>
                        <w10:anchorlock/>
                      </v:oval>
                    </w:pict>
                  </mc:Fallback>
                </mc:AlternateContent>
              </w:r>
            </w:ins>
          </w:p>
        </w:tc>
        <w:tc>
          <w:tcPr>
            <w:tcW w:w="450" w:type="dxa"/>
            <w:shd w:val="clear" w:color="auto" w:fill="FFFFFF" w:themeFill="background1"/>
            <w:vAlign w:val="center"/>
            <w:tcPrChange w:id="3295" w:author="Salah Soliman" w:date="2020-01-31T16:05:00Z">
              <w:tcPr>
                <w:tcW w:w="450" w:type="dxa"/>
                <w:shd w:val="clear" w:color="auto" w:fill="FFFFFF"/>
                <w:vAlign w:val="center"/>
              </w:tcPr>
            </w:tcPrChange>
          </w:tcPr>
          <w:p w14:paraId="2F06BF9B" w14:textId="77777777" w:rsidR="00F5586C" w:rsidRPr="00F5586C" w:rsidRDefault="00F5586C" w:rsidP="00F5586C">
            <w:pPr>
              <w:spacing w:before="120"/>
              <w:rPr>
                <w:ins w:id="3296" w:author="Salah Soliman" w:date="2020-01-31T16:05:00Z"/>
                <w:rFonts w:ascii="Open Sans Semibold" w:eastAsia="Open Sans" w:hAnsi="Open Sans Semibold" w:cs="Open Sans Semibold"/>
              </w:rPr>
            </w:pPr>
            <w:ins w:id="3297" w:author="Salah Soliman" w:date="2020-01-31T16:05:00Z">
              <w:r w:rsidRPr="00F5586C">
                <w:rPr>
                  <w:rFonts w:ascii="Open Sans Semibold" w:eastAsia="Open Sans" w:hAnsi="Open Sans Semibold" w:cs="Open Sans Semibold"/>
                </w:rPr>
                <w:t>b.</w:t>
              </w:r>
            </w:ins>
          </w:p>
        </w:tc>
        <w:tc>
          <w:tcPr>
            <w:tcW w:w="8841" w:type="dxa"/>
            <w:gridSpan w:val="3"/>
            <w:shd w:val="clear" w:color="auto" w:fill="FFFFFF" w:themeFill="background1"/>
            <w:vAlign w:val="center"/>
            <w:tcPrChange w:id="3298" w:author="Salah Soliman" w:date="2020-01-31T16:05:00Z">
              <w:tcPr>
                <w:tcW w:w="8841" w:type="dxa"/>
                <w:gridSpan w:val="3"/>
                <w:shd w:val="clear" w:color="auto" w:fill="FFFFFF"/>
                <w:vAlign w:val="center"/>
              </w:tcPr>
            </w:tcPrChange>
          </w:tcPr>
          <w:p w14:paraId="30F176A0" w14:textId="77777777" w:rsidR="00F5586C" w:rsidRPr="00F5586C" w:rsidRDefault="00F5586C" w:rsidP="00F5586C">
            <w:pPr>
              <w:spacing w:before="120"/>
              <w:rPr>
                <w:ins w:id="3299" w:author="Salah Soliman" w:date="2020-01-31T16:05:00Z"/>
                <w:rFonts w:ascii="Open Sans" w:eastAsia="Open Sans" w:hAnsi="Open Sans" w:cs="Times New Roman"/>
              </w:rPr>
            </w:pPr>
            <w:ins w:id="3300" w:author="Salah Soliman" w:date="2020-01-31T16:05:00Z">
              <w:r w:rsidRPr="00F5586C">
                <w:rPr>
                  <w:rFonts w:ascii="Open Sans" w:eastAsia="Open Sans" w:hAnsi="Open Sans" w:cs="Times New Roman"/>
                  <w:highlight w:val="green"/>
                </w:rPr>
                <w:t>Ordered Data.</w:t>
              </w:r>
            </w:ins>
          </w:p>
        </w:tc>
        <w:tc>
          <w:tcPr>
            <w:tcW w:w="270" w:type="dxa"/>
            <w:shd w:val="clear" w:color="auto" w:fill="FAFAFA"/>
            <w:tcPrChange w:id="3301" w:author="Salah Soliman" w:date="2020-01-31T16:05:00Z">
              <w:tcPr>
                <w:tcW w:w="270" w:type="dxa"/>
                <w:shd w:val="clear" w:color="auto" w:fill="FAFAFA"/>
              </w:tcPr>
            </w:tcPrChange>
          </w:tcPr>
          <w:p w14:paraId="3A609F62" w14:textId="77777777" w:rsidR="00F5586C" w:rsidRPr="00F5586C" w:rsidRDefault="00F5586C" w:rsidP="00F5586C">
            <w:pPr>
              <w:rPr>
                <w:ins w:id="3302" w:author="Salah Soliman" w:date="2020-01-31T16:05:00Z"/>
                <w:rFonts w:ascii="Open Sans" w:eastAsia="Open Sans" w:hAnsi="Open Sans" w:cs="Times New Roman"/>
              </w:rPr>
            </w:pPr>
          </w:p>
        </w:tc>
      </w:tr>
      <w:tr w:rsidR="00F5586C" w:rsidRPr="00F5586C" w14:paraId="68E65AD9" w14:textId="77777777" w:rsidTr="51235A2F">
        <w:trPr>
          <w:cantSplit/>
          <w:trHeight w:val="20"/>
          <w:ins w:id="3303" w:author="Salah Soliman" w:date="2020-01-31T16:05:00Z"/>
          <w:trPrChange w:id="3304" w:author="Salah Soliman" w:date="2020-01-31T16:05:00Z">
            <w:trPr>
              <w:cantSplit/>
              <w:trHeight w:val="20"/>
              <w:jc w:val="center"/>
            </w:trPr>
          </w:trPrChange>
        </w:trPr>
        <w:tc>
          <w:tcPr>
            <w:tcW w:w="265" w:type="dxa"/>
            <w:shd w:val="clear" w:color="auto" w:fill="FAFAFA"/>
            <w:tcPrChange w:id="3305" w:author="Salah Soliman" w:date="2020-01-31T16:05:00Z">
              <w:tcPr>
                <w:tcW w:w="265" w:type="dxa"/>
                <w:shd w:val="clear" w:color="auto" w:fill="FAFAFA"/>
              </w:tcPr>
            </w:tcPrChange>
          </w:tcPr>
          <w:p w14:paraId="55360DEC" w14:textId="77777777" w:rsidR="00F5586C" w:rsidRPr="00F5586C" w:rsidRDefault="00F5586C" w:rsidP="00F5586C">
            <w:pPr>
              <w:rPr>
                <w:ins w:id="3306" w:author="Salah Soliman" w:date="2020-01-31T16:05:00Z"/>
                <w:rFonts w:ascii="Open Sans" w:eastAsia="Open Sans" w:hAnsi="Open Sans" w:cs="Times New Roman"/>
                <w:color w:val="404040"/>
                <w:sz w:val="16"/>
                <w:szCs w:val="16"/>
              </w:rPr>
            </w:pPr>
          </w:p>
        </w:tc>
        <w:tc>
          <w:tcPr>
            <w:tcW w:w="630" w:type="dxa"/>
            <w:shd w:val="clear" w:color="auto" w:fill="FAFAFA"/>
            <w:vAlign w:val="center"/>
            <w:tcPrChange w:id="3307" w:author="Salah Soliman" w:date="2020-01-31T16:05:00Z">
              <w:tcPr>
                <w:tcW w:w="630" w:type="dxa"/>
                <w:shd w:val="clear" w:color="auto" w:fill="FAFAFA"/>
                <w:vAlign w:val="center"/>
              </w:tcPr>
            </w:tcPrChange>
          </w:tcPr>
          <w:p w14:paraId="15C0FB24" w14:textId="77777777" w:rsidR="00F5586C" w:rsidRPr="00F5586C" w:rsidRDefault="00F5586C" w:rsidP="00F5586C">
            <w:pPr>
              <w:rPr>
                <w:ins w:id="3308" w:author="Salah Soliman" w:date="2020-01-31T16:05:00Z"/>
                <w:rFonts w:ascii="Open Sans" w:eastAsia="Open Sans" w:hAnsi="Open Sans" w:cs="Times New Roman"/>
                <w:color w:val="404040"/>
                <w:sz w:val="16"/>
                <w:szCs w:val="16"/>
              </w:rPr>
            </w:pPr>
          </w:p>
        </w:tc>
        <w:tc>
          <w:tcPr>
            <w:tcW w:w="3330" w:type="dxa"/>
            <w:gridSpan w:val="2"/>
            <w:shd w:val="clear" w:color="auto" w:fill="FAFAFA"/>
            <w:vAlign w:val="center"/>
            <w:tcPrChange w:id="3309" w:author="Salah Soliman" w:date="2020-01-31T16:05:00Z">
              <w:tcPr>
                <w:tcW w:w="3330" w:type="dxa"/>
                <w:gridSpan w:val="2"/>
                <w:shd w:val="clear" w:color="auto" w:fill="FAFAFA"/>
                <w:vAlign w:val="center"/>
              </w:tcPr>
            </w:tcPrChange>
          </w:tcPr>
          <w:p w14:paraId="276F56D7" w14:textId="77777777" w:rsidR="00F5586C" w:rsidRPr="00F5586C" w:rsidRDefault="00F5586C" w:rsidP="00F5586C">
            <w:pPr>
              <w:rPr>
                <w:ins w:id="3310" w:author="Salah Soliman" w:date="2020-01-31T16:05:00Z"/>
                <w:rFonts w:ascii="Open Sans" w:eastAsia="Open Sans" w:hAnsi="Open Sans" w:cs="Times New Roman"/>
                <w:color w:val="404040"/>
                <w:sz w:val="16"/>
                <w:szCs w:val="16"/>
              </w:rPr>
            </w:pPr>
          </w:p>
        </w:tc>
        <w:tc>
          <w:tcPr>
            <w:tcW w:w="1980" w:type="dxa"/>
            <w:shd w:val="clear" w:color="auto" w:fill="FAFAFA"/>
            <w:vAlign w:val="center"/>
            <w:tcPrChange w:id="3311" w:author="Salah Soliman" w:date="2020-01-31T16:05:00Z">
              <w:tcPr>
                <w:tcW w:w="1980" w:type="dxa"/>
                <w:shd w:val="clear" w:color="auto" w:fill="FAFAFA"/>
                <w:vAlign w:val="center"/>
              </w:tcPr>
            </w:tcPrChange>
          </w:tcPr>
          <w:p w14:paraId="756349DF" w14:textId="77777777" w:rsidR="00F5586C" w:rsidRPr="00F5586C" w:rsidRDefault="00F5586C" w:rsidP="00F5586C">
            <w:pPr>
              <w:rPr>
                <w:ins w:id="3312" w:author="Salah Soliman" w:date="2020-01-31T16:05:00Z"/>
                <w:rFonts w:ascii="Open Sans" w:eastAsia="Open Sans" w:hAnsi="Open Sans" w:cs="Times New Roman"/>
                <w:color w:val="404040"/>
                <w:sz w:val="16"/>
                <w:szCs w:val="16"/>
              </w:rPr>
            </w:pPr>
          </w:p>
        </w:tc>
        <w:tc>
          <w:tcPr>
            <w:tcW w:w="3981" w:type="dxa"/>
            <w:shd w:val="clear" w:color="auto" w:fill="FAFAFA"/>
            <w:vAlign w:val="center"/>
            <w:tcPrChange w:id="3313" w:author="Salah Soliman" w:date="2020-01-31T16:05:00Z">
              <w:tcPr>
                <w:tcW w:w="3981" w:type="dxa"/>
                <w:shd w:val="clear" w:color="auto" w:fill="FAFAFA"/>
                <w:vAlign w:val="center"/>
              </w:tcPr>
            </w:tcPrChange>
          </w:tcPr>
          <w:p w14:paraId="7D15F30F" w14:textId="77777777" w:rsidR="00F5586C" w:rsidRPr="00F5586C" w:rsidRDefault="00F5586C" w:rsidP="00F5586C">
            <w:pPr>
              <w:rPr>
                <w:ins w:id="3314" w:author="Salah Soliman" w:date="2020-01-31T16:05:00Z"/>
                <w:rFonts w:ascii="Open Sans" w:eastAsia="Open Sans" w:hAnsi="Open Sans" w:cs="Times New Roman"/>
                <w:noProof/>
                <w:color w:val="404040"/>
                <w:sz w:val="16"/>
                <w:szCs w:val="16"/>
              </w:rPr>
            </w:pPr>
          </w:p>
        </w:tc>
        <w:tc>
          <w:tcPr>
            <w:tcW w:w="270" w:type="dxa"/>
            <w:shd w:val="clear" w:color="auto" w:fill="FAFAFA"/>
            <w:tcPrChange w:id="3315" w:author="Salah Soliman" w:date="2020-01-31T16:05:00Z">
              <w:tcPr>
                <w:tcW w:w="270" w:type="dxa"/>
                <w:shd w:val="clear" w:color="auto" w:fill="FAFAFA"/>
              </w:tcPr>
            </w:tcPrChange>
          </w:tcPr>
          <w:p w14:paraId="4E1A7AD0" w14:textId="77777777" w:rsidR="00F5586C" w:rsidRPr="00F5586C" w:rsidRDefault="00F5586C" w:rsidP="00F5586C">
            <w:pPr>
              <w:rPr>
                <w:ins w:id="3316" w:author="Salah Soliman" w:date="2020-01-31T16:05:00Z"/>
                <w:rFonts w:ascii="Open Sans" w:eastAsia="Open Sans" w:hAnsi="Open Sans" w:cs="Times New Roman"/>
                <w:color w:val="404040"/>
                <w:sz w:val="16"/>
                <w:szCs w:val="16"/>
              </w:rPr>
            </w:pPr>
          </w:p>
        </w:tc>
      </w:tr>
      <w:tr w:rsidR="00F5586C" w:rsidRPr="00F5586C" w14:paraId="2B92C869" w14:textId="77777777" w:rsidTr="51235A2F">
        <w:trPr>
          <w:cantSplit/>
          <w:ins w:id="3317" w:author="Salah Soliman" w:date="2020-01-31T16:05:00Z"/>
          <w:trPrChange w:id="3318" w:author="Salah Soliman" w:date="2020-01-31T16:05:00Z">
            <w:trPr>
              <w:cantSplit/>
              <w:jc w:val="center"/>
            </w:trPr>
          </w:trPrChange>
        </w:trPr>
        <w:tc>
          <w:tcPr>
            <w:tcW w:w="265" w:type="dxa"/>
            <w:shd w:val="clear" w:color="auto" w:fill="FAFAFA"/>
            <w:tcPrChange w:id="3319" w:author="Salah Soliman" w:date="2020-01-31T16:05:00Z">
              <w:tcPr>
                <w:tcW w:w="265" w:type="dxa"/>
                <w:shd w:val="clear" w:color="auto" w:fill="FAFAFA"/>
              </w:tcPr>
            </w:tcPrChange>
          </w:tcPr>
          <w:p w14:paraId="68381624" w14:textId="77777777" w:rsidR="00F5586C" w:rsidRPr="00F5586C" w:rsidRDefault="00F5586C" w:rsidP="00F5586C">
            <w:pPr>
              <w:rPr>
                <w:ins w:id="3320" w:author="Salah Soliman" w:date="2020-01-31T16:05:00Z"/>
                <w:rFonts w:ascii="Open Sans" w:eastAsia="Open Sans" w:hAnsi="Open Sans" w:cs="Times New Roman"/>
              </w:rPr>
            </w:pPr>
          </w:p>
        </w:tc>
        <w:tc>
          <w:tcPr>
            <w:tcW w:w="630" w:type="dxa"/>
            <w:shd w:val="clear" w:color="auto" w:fill="FFFFFF" w:themeFill="background1"/>
            <w:vAlign w:val="center"/>
            <w:tcPrChange w:id="3321" w:author="Salah Soliman" w:date="2020-01-31T16:05:00Z">
              <w:tcPr>
                <w:tcW w:w="630" w:type="dxa"/>
                <w:shd w:val="clear" w:color="auto" w:fill="FFFFFF"/>
                <w:vAlign w:val="center"/>
              </w:tcPr>
            </w:tcPrChange>
          </w:tcPr>
          <w:p w14:paraId="4AB63EB7" w14:textId="77777777" w:rsidR="00F5586C" w:rsidRPr="00F5586C" w:rsidRDefault="00F5586C" w:rsidP="00F5586C">
            <w:pPr>
              <w:spacing w:before="120"/>
              <w:rPr>
                <w:ins w:id="3322" w:author="Salah Soliman" w:date="2020-01-31T16:05:00Z"/>
                <w:rFonts w:ascii="Open Sans" w:eastAsia="Open Sans" w:hAnsi="Open Sans" w:cs="Times New Roman"/>
                <w:noProof/>
              </w:rPr>
            </w:pPr>
            <w:ins w:id="3323" w:author="Salah Soliman" w:date="2020-01-31T16:05:00Z">
              <w:r w:rsidRPr="00F5586C">
                <w:rPr>
                  <w:rFonts w:ascii="Open Sans" w:eastAsia="Open Sans" w:hAnsi="Open Sans" w:cs="Times New Roman"/>
                  <w:noProof/>
                  <w:rPrChange w:id="3324" w:author="Unknown">
                    <w:rPr>
                      <w:noProof/>
                    </w:rPr>
                  </w:rPrChange>
                </w:rPr>
                <mc:AlternateContent>
                  <mc:Choice Requires="wps">
                    <w:drawing>
                      <wp:inline distT="0" distB="0" distL="0" distR="0" wp14:anchorId="614F5057" wp14:editId="3AC9FD09">
                        <wp:extent cx="207034" cy="207034"/>
                        <wp:effectExtent l="19050" t="19050" r="21590" b="21590"/>
                        <wp:docPr id="29" name="Oval 29"/>
                        <wp:cNvGraphicFramePr/>
                        <a:graphic xmlns:a="http://schemas.openxmlformats.org/drawingml/2006/main">
                          <a:graphicData uri="http://schemas.microsoft.com/office/word/2010/wordprocessingShape">
                            <wps:wsp>
                              <wps:cNvSpPr/>
                              <wps:spPr>
                                <a:xfrm>
                                  <a:off x="0" y="0"/>
                                  <a:ext cx="207034" cy="207034"/>
                                </a:xfrm>
                                <a:prstGeom prst="ellipse">
                                  <a:avLst/>
                                </a:prstGeom>
                                <a:noFill/>
                                <a:ln w="28575" cap="flat" cmpd="sng" algn="ctr">
                                  <a:solidFill>
                                    <a:srgbClr val="DBDBDB">
                                      <a:lumMod val="9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w16se="http://schemas.microsoft.com/office/word/2015/wordml/symex" xmlns:cx1="http://schemas.microsoft.com/office/drawing/2015/9/8/chartex" xmlns:cx="http://schemas.microsoft.com/office/drawing/2014/chartex">
                    <w:pict>
                      <v:oval w14:anchorId="269C942D" id="Oval 29" o:spid="_x0000_s1026" style="width:16.3pt;height:16.3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" filled="f" strokecolor="#c5c5c5" strokeweight="2.25pt">
                        <v:stroke joinstyle="miter"/>
                        <w10:anchorlock/>
                      </v:oval>
                    </w:pict>
                  </mc:Fallback>
                </mc:AlternateContent>
              </w:r>
            </w:ins>
          </w:p>
        </w:tc>
        <w:tc>
          <w:tcPr>
            <w:tcW w:w="450" w:type="dxa"/>
            <w:shd w:val="clear" w:color="auto" w:fill="FFFFFF" w:themeFill="background1"/>
            <w:vAlign w:val="center"/>
            <w:tcPrChange w:id="3325" w:author="Salah Soliman" w:date="2020-01-31T16:05:00Z">
              <w:tcPr>
                <w:tcW w:w="450" w:type="dxa"/>
                <w:shd w:val="clear" w:color="auto" w:fill="FFFFFF"/>
                <w:vAlign w:val="center"/>
              </w:tcPr>
            </w:tcPrChange>
          </w:tcPr>
          <w:p w14:paraId="4C90D1F0" w14:textId="77777777" w:rsidR="00F5586C" w:rsidRPr="00F5586C" w:rsidRDefault="00F5586C" w:rsidP="00F5586C">
            <w:pPr>
              <w:spacing w:before="120"/>
              <w:rPr>
                <w:ins w:id="3326" w:author="Salah Soliman" w:date="2020-01-31T16:05:00Z"/>
                <w:rFonts w:ascii="Open Sans Semibold" w:eastAsia="Open Sans" w:hAnsi="Open Sans Semibold" w:cs="Open Sans Semibold"/>
              </w:rPr>
            </w:pPr>
            <w:ins w:id="3327" w:author="Salah Soliman" w:date="2020-01-31T16:05:00Z">
              <w:r w:rsidRPr="00F5586C">
                <w:rPr>
                  <w:rFonts w:ascii="Open Sans Semibold" w:eastAsia="Open Sans" w:hAnsi="Open Sans Semibold" w:cs="Open Sans Semibold"/>
                </w:rPr>
                <w:t>c.</w:t>
              </w:r>
            </w:ins>
          </w:p>
        </w:tc>
        <w:tc>
          <w:tcPr>
            <w:tcW w:w="8841" w:type="dxa"/>
            <w:gridSpan w:val="3"/>
            <w:shd w:val="clear" w:color="auto" w:fill="FFFFFF" w:themeFill="background1"/>
            <w:vAlign w:val="center"/>
            <w:tcPrChange w:id="3328" w:author="Salah Soliman" w:date="2020-01-31T16:05:00Z">
              <w:tcPr>
                <w:tcW w:w="8841" w:type="dxa"/>
                <w:gridSpan w:val="3"/>
                <w:shd w:val="clear" w:color="auto" w:fill="FFFFFF"/>
                <w:vAlign w:val="center"/>
              </w:tcPr>
            </w:tcPrChange>
          </w:tcPr>
          <w:p w14:paraId="6AD2CDC2" w14:textId="77777777" w:rsidR="00F5586C" w:rsidRPr="00F5586C" w:rsidRDefault="00F5586C" w:rsidP="00F5586C">
            <w:pPr>
              <w:spacing w:before="120"/>
              <w:rPr>
                <w:ins w:id="3329" w:author="Salah Soliman" w:date="2020-01-31T16:05:00Z"/>
                <w:rFonts w:ascii="Open Sans" w:eastAsia="Open Sans" w:hAnsi="Open Sans" w:cs="Times New Roman"/>
              </w:rPr>
            </w:pPr>
            <w:ins w:id="3330" w:author="Salah Soliman" w:date="2020-01-31T16:05:00Z">
              <w:r w:rsidRPr="00F5586C">
                <w:rPr>
                  <w:rFonts w:ascii="Open Sans" w:eastAsia="Open Sans" w:hAnsi="Open Sans" w:cs="Open Sans"/>
                </w:rPr>
                <w:t>Tabular Data.</w:t>
              </w:r>
            </w:ins>
          </w:p>
        </w:tc>
        <w:tc>
          <w:tcPr>
            <w:tcW w:w="270" w:type="dxa"/>
            <w:shd w:val="clear" w:color="auto" w:fill="FAFAFA"/>
            <w:tcPrChange w:id="3331" w:author="Salah Soliman" w:date="2020-01-31T16:05:00Z">
              <w:tcPr>
                <w:tcW w:w="270" w:type="dxa"/>
                <w:shd w:val="clear" w:color="auto" w:fill="FAFAFA"/>
              </w:tcPr>
            </w:tcPrChange>
          </w:tcPr>
          <w:p w14:paraId="342C890F" w14:textId="77777777" w:rsidR="00F5586C" w:rsidRPr="00F5586C" w:rsidRDefault="00F5586C" w:rsidP="00F5586C">
            <w:pPr>
              <w:rPr>
                <w:ins w:id="3332" w:author="Salah Soliman" w:date="2020-01-31T16:05:00Z"/>
                <w:rFonts w:ascii="Open Sans" w:eastAsia="Open Sans" w:hAnsi="Open Sans" w:cs="Times New Roman"/>
              </w:rPr>
            </w:pPr>
          </w:p>
        </w:tc>
      </w:tr>
      <w:tr w:rsidR="00F5586C" w:rsidRPr="00F5586C" w14:paraId="528DB05F" w14:textId="77777777" w:rsidTr="51235A2F">
        <w:trPr>
          <w:cantSplit/>
          <w:ins w:id="3333" w:author="Salah Soliman" w:date="2020-01-31T16:05:00Z"/>
          <w:trPrChange w:id="3334" w:author="Salah Soliman" w:date="2020-01-31T16:05:00Z">
            <w:trPr>
              <w:cantSplit/>
              <w:jc w:val="center"/>
            </w:trPr>
          </w:trPrChange>
        </w:trPr>
        <w:tc>
          <w:tcPr>
            <w:tcW w:w="265" w:type="dxa"/>
            <w:shd w:val="clear" w:color="auto" w:fill="FAFAFA"/>
            <w:tcPrChange w:id="3335" w:author="Salah Soliman" w:date="2020-01-31T16:05:00Z">
              <w:tcPr>
                <w:tcW w:w="265" w:type="dxa"/>
                <w:shd w:val="clear" w:color="auto" w:fill="FAFAFA"/>
              </w:tcPr>
            </w:tcPrChange>
          </w:tcPr>
          <w:p w14:paraId="391F3452" w14:textId="77777777" w:rsidR="00F5586C" w:rsidRPr="00F5586C" w:rsidRDefault="00F5586C" w:rsidP="00F5586C">
            <w:pPr>
              <w:rPr>
                <w:ins w:id="3336" w:author="Salah Soliman" w:date="2020-01-31T16:05:00Z"/>
                <w:rFonts w:ascii="Open Sans" w:eastAsia="Open Sans" w:hAnsi="Open Sans" w:cs="Times New Roman"/>
                <w:color w:val="404040"/>
                <w:sz w:val="16"/>
                <w:szCs w:val="16"/>
              </w:rPr>
            </w:pPr>
          </w:p>
        </w:tc>
        <w:tc>
          <w:tcPr>
            <w:tcW w:w="3960" w:type="dxa"/>
            <w:gridSpan w:val="3"/>
            <w:shd w:val="clear" w:color="auto" w:fill="FAFAFA"/>
            <w:vAlign w:val="center"/>
            <w:tcPrChange w:id="3337" w:author="Salah Soliman" w:date="2020-01-31T16:05:00Z">
              <w:tcPr>
                <w:tcW w:w="3960" w:type="dxa"/>
                <w:gridSpan w:val="3"/>
                <w:shd w:val="clear" w:color="auto" w:fill="FAFAFA"/>
                <w:vAlign w:val="center"/>
              </w:tcPr>
            </w:tcPrChange>
          </w:tcPr>
          <w:p w14:paraId="7D26EEE6" w14:textId="77777777" w:rsidR="00F5586C" w:rsidRPr="00F5586C" w:rsidRDefault="00F5586C" w:rsidP="00F5586C">
            <w:pPr>
              <w:rPr>
                <w:ins w:id="3338" w:author="Salah Soliman" w:date="2020-01-31T16:05:00Z"/>
                <w:rFonts w:ascii="Open Sans" w:eastAsia="Open Sans" w:hAnsi="Open Sans" w:cs="Times New Roman"/>
                <w:color w:val="404040"/>
                <w:sz w:val="16"/>
                <w:szCs w:val="16"/>
              </w:rPr>
            </w:pPr>
          </w:p>
        </w:tc>
        <w:tc>
          <w:tcPr>
            <w:tcW w:w="1980" w:type="dxa"/>
            <w:shd w:val="clear" w:color="auto" w:fill="FAFAFA"/>
            <w:vAlign w:val="center"/>
            <w:tcPrChange w:id="3339" w:author="Salah Soliman" w:date="2020-01-31T16:05:00Z">
              <w:tcPr>
                <w:tcW w:w="1980" w:type="dxa"/>
                <w:shd w:val="clear" w:color="auto" w:fill="FAFAFA"/>
                <w:vAlign w:val="center"/>
              </w:tcPr>
            </w:tcPrChange>
          </w:tcPr>
          <w:p w14:paraId="59A7E7D6" w14:textId="77777777" w:rsidR="00F5586C" w:rsidRPr="00F5586C" w:rsidRDefault="00F5586C" w:rsidP="00F5586C">
            <w:pPr>
              <w:rPr>
                <w:ins w:id="3340" w:author="Salah Soliman" w:date="2020-01-31T16:05:00Z"/>
                <w:rFonts w:ascii="Open Sans" w:eastAsia="Open Sans" w:hAnsi="Open Sans" w:cs="Times New Roman"/>
                <w:color w:val="404040"/>
                <w:sz w:val="16"/>
                <w:szCs w:val="16"/>
              </w:rPr>
            </w:pPr>
          </w:p>
        </w:tc>
        <w:tc>
          <w:tcPr>
            <w:tcW w:w="3981" w:type="dxa"/>
            <w:shd w:val="clear" w:color="auto" w:fill="FAFAFA"/>
            <w:vAlign w:val="center"/>
            <w:tcPrChange w:id="3341" w:author="Salah Soliman" w:date="2020-01-31T16:05:00Z">
              <w:tcPr>
                <w:tcW w:w="3981" w:type="dxa"/>
                <w:shd w:val="clear" w:color="auto" w:fill="FAFAFA"/>
                <w:vAlign w:val="center"/>
              </w:tcPr>
            </w:tcPrChange>
          </w:tcPr>
          <w:p w14:paraId="1975E75E" w14:textId="77777777" w:rsidR="00F5586C" w:rsidRPr="00F5586C" w:rsidRDefault="00F5586C" w:rsidP="00F5586C">
            <w:pPr>
              <w:rPr>
                <w:ins w:id="3342" w:author="Salah Soliman" w:date="2020-01-31T16:05:00Z"/>
                <w:rFonts w:ascii="Open Sans" w:eastAsia="Open Sans" w:hAnsi="Open Sans" w:cs="Times New Roman"/>
                <w:color w:val="404040"/>
                <w:sz w:val="16"/>
                <w:szCs w:val="16"/>
              </w:rPr>
            </w:pPr>
          </w:p>
        </w:tc>
        <w:tc>
          <w:tcPr>
            <w:tcW w:w="270" w:type="dxa"/>
            <w:shd w:val="clear" w:color="auto" w:fill="FAFAFA"/>
            <w:tcPrChange w:id="3343" w:author="Salah Soliman" w:date="2020-01-31T16:05:00Z">
              <w:tcPr>
                <w:tcW w:w="270" w:type="dxa"/>
                <w:shd w:val="clear" w:color="auto" w:fill="FAFAFA"/>
              </w:tcPr>
            </w:tcPrChange>
          </w:tcPr>
          <w:p w14:paraId="5B39C6D5" w14:textId="77777777" w:rsidR="00F5586C" w:rsidRPr="00F5586C" w:rsidRDefault="00F5586C" w:rsidP="00F5586C">
            <w:pPr>
              <w:rPr>
                <w:ins w:id="3344" w:author="Salah Soliman" w:date="2020-01-31T16:05:00Z"/>
                <w:rFonts w:ascii="Open Sans" w:eastAsia="Open Sans" w:hAnsi="Open Sans" w:cs="Times New Roman"/>
                <w:color w:val="404040"/>
                <w:sz w:val="16"/>
                <w:szCs w:val="16"/>
              </w:rPr>
            </w:pPr>
          </w:p>
        </w:tc>
      </w:tr>
      <w:tr w:rsidR="00F5586C" w:rsidRPr="00F5586C" w14:paraId="544A8E4F" w14:textId="77777777" w:rsidTr="51235A2F">
        <w:trPr>
          <w:cantSplit/>
          <w:ins w:id="3345" w:author="Salah Soliman" w:date="2020-01-31T16:05:00Z"/>
          <w:trPrChange w:id="3346" w:author="Salah Soliman" w:date="2020-01-31T16:05:00Z">
            <w:trPr>
              <w:cantSplit/>
              <w:jc w:val="center"/>
            </w:trPr>
          </w:trPrChange>
        </w:trPr>
        <w:tc>
          <w:tcPr>
            <w:tcW w:w="265" w:type="dxa"/>
            <w:shd w:val="clear" w:color="auto" w:fill="FAFAFA"/>
            <w:tcPrChange w:id="3347" w:author="Salah Soliman" w:date="2020-01-31T16:05:00Z">
              <w:tcPr>
                <w:tcW w:w="265" w:type="dxa"/>
                <w:shd w:val="clear" w:color="auto" w:fill="FAFAFA"/>
              </w:tcPr>
            </w:tcPrChange>
          </w:tcPr>
          <w:p w14:paraId="20B401EF" w14:textId="77777777" w:rsidR="00F5586C" w:rsidRPr="00F5586C" w:rsidRDefault="00F5586C" w:rsidP="00F5586C">
            <w:pPr>
              <w:rPr>
                <w:ins w:id="3348" w:author="Salah Soliman" w:date="2020-01-31T16:05:00Z"/>
                <w:rFonts w:ascii="Open Sans" w:eastAsia="Open Sans" w:hAnsi="Open Sans" w:cs="Times New Roman"/>
              </w:rPr>
            </w:pPr>
          </w:p>
        </w:tc>
        <w:tc>
          <w:tcPr>
            <w:tcW w:w="630" w:type="dxa"/>
            <w:shd w:val="clear" w:color="auto" w:fill="FFFFFF" w:themeFill="background1"/>
            <w:vAlign w:val="center"/>
            <w:tcPrChange w:id="3349" w:author="Salah Soliman" w:date="2020-01-31T16:05:00Z">
              <w:tcPr>
                <w:tcW w:w="630" w:type="dxa"/>
                <w:shd w:val="clear" w:color="auto" w:fill="FFFFFF"/>
                <w:vAlign w:val="center"/>
              </w:tcPr>
            </w:tcPrChange>
          </w:tcPr>
          <w:p w14:paraId="34BAE400" w14:textId="77777777" w:rsidR="00F5586C" w:rsidRPr="00F5586C" w:rsidRDefault="00F5586C" w:rsidP="00F5586C">
            <w:pPr>
              <w:spacing w:before="120"/>
              <w:rPr>
                <w:ins w:id="3350" w:author="Salah Soliman" w:date="2020-01-31T16:05:00Z"/>
                <w:rFonts w:ascii="Open Sans" w:eastAsia="Open Sans" w:hAnsi="Open Sans" w:cs="Times New Roman"/>
                <w:noProof/>
              </w:rPr>
            </w:pPr>
            <w:ins w:id="3351" w:author="Salah Soliman" w:date="2020-01-31T16:05:00Z">
              <w:r w:rsidRPr="00F5586C">
                <w:rPr>
                  <w:rFonts w:ascii="Open Sans" w:eastAsia="Open Sans" w:hAnsi="Open Sans" w:cs="Times New Roman"/>
                  <w:noProof/>
                  <w:rPrChange w:id="3352" w:author="Unknown">
                    <w:rPr>
                      <w:noProof/>
                    </w:rPr>
                  </w:rPrChange>
                </w:rPr>
                <mc:AlternateContent>
                  <mc:Choice Requires="wps">
                    <w:drawing>
                      <wp:inline distT="0" distB="0" distL="0" distR="0" wp14:anchorId="71FD1D88" wp14:editId="1662CD64">
                        <wp:extent cx="207034" cy="207034"/>
                        <wp:effectExtent l="19050" t="19050" r="21590" b="21590"/>
                        <wp:docPr id="30" name="Oval 30"/>
                        <wp:cNvGraphicFramePr/>
                        <a:graphic xmlns:a="http://schemas.openxmlformats.org/drawingml/2006/main">
                          <a:graphicData uri="http://schemas.microsoft.com/office/word/2010/wordprocessingShape">
                            <wps:wsp>
                              <wps:cNvSpPr/>
                              <wps:spPr>
                                <a:xfrm>
                                  <a:off x="0" y="0"/>
                                  <a:ext cx="207034" cy="207034"/>
                                </a:xfrm>
                                <a:prstGeom prst="ellipse">
                                  <a:avLst/>
                                </a:prstGeom>
                                <a:noFill/>
                                <a:ln w="28575" cap="flat" cmpd="sng" algn="ctr">
                                  <a:solidFill>
                                    <a:srgbClr val="DBDBDB">
                                      <a:lumMod val="9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w16se="http://schemas.microsoft.com/office/word/2015/wordml/symex" xmlns:cx1="http://schemas.microsoft.com/office/drawing/2015/9/8/chartex" xmlns:cx="http://schemas.microsoft.com/office/drawing/2014/chartex">
                    <w:pict>
                      <v:oval w14:anchorId="08F9183D" id="Oval 30" o:spid="_x0000_s1026" style="width:16.3pt;height:16.3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" filled="f" strokecolor="#c5c5c5" strokeweight="2.25pt">
                        <v:stroke joinstyle="miter"/>
                        <w10:anchorlock/>
                      </v:oval>
                    </w:pict>
                  </mc:Fallback>
                </mc:AlternateContent>
              </w:r>
            </w:ins>
          </w:p>
        </w:tc>
        <w:tc>
          <w:tcPr>
            <w:tcW w:w="450" w:type="dxa"/>
            <w:shd w:val="clear" w:color="auto" w:fill="FFFFFF" w:themeFill="background1"/>
            <w:vAlign w:val="center"/>
            <w:tcPrChange w:id="3353" w:author="Salah Soliman" w:date="2020-01-31T16:05:00Z">
              <w:tcPr>
                <w:tcW w:w="450" w:type="dxa"/>
                <w:shd w:val="clear" w:color="auto" w:fill="FFFFFF"/>
                <w:vAlign w:val="center"/>
              </w:tcPr>
            </w:tcPrChange>
          </w:tcPr>
          <w:p w14:paraId="00C993FE" w14:textId="77777777" w:rsidR="00F5586C" w:rsidRPr="00F5586C" w:rsidRDefault="00F5586C" w:rsidP="00F5586C">
            <w:pPr>
              <w:spacing w:before="120"/>
              <w:rPr>
                <w:ins w:id="3354" w:author="Salah Soliman" w:date="2020-01-31T16:05:00Z"/>
                <w:rFonts w:ascii="Open Sans Semibold" w:eastAsia="Open Sans" w:hAnsi="Open Sans Semibold" w:cs="Open Sans Semibold"/>
              </w:rPr>
            </w:pPr>
            <w:ins w:id="3355" w:author="Salah Soliman" w:date="2020-01-31T16:05:00Z">
              <w:r w:rsidRPr="00F5586C">
                <w:rPr>
                  <w:rFonts w:ascii="Open Sans Semibold" w:eastAsia="Open Sans" w:hAnsi="Open Sans Semibold" w:cs="Open Sans Semibold"/>
                </w:rPr>
                <w:t>d.</w:t>
              </w:r>
            </w:ins>
          </w:p>
        </w:tc>
        <w:tc>
          <w:tcPr>
            <w:tcW w:w="8841" w:type="dxa"/>
            <w:gridSpan w:val="3"/>
            <w:shd w:val="clear" w:color="auto" w:fill="FFFFFF" w:themeFill="background1"/>
            <w:vAlign w:val="center"/>
            <w:tcPrChange w:id="3356" w:author="Salah Soliman" w:date="2020-01-31T16:05:00Z">
              <w:tcPr>
                <w:tcW w:w="8841" w:type="dxa"/>
                <w:gridSpan w:val="3"/>
                <w:shd w:val="clear" w:color="auto" w:fill="FFFFFF"/>
                <w:vAlign w:val="center"/>
              </w:tcPr>
            </w:tcPrChange>
          </w:tcPr>
          <w:p w14:paraId="503F2F65" w14:textId="77777777" w:rsidR="00F5586C" w:rsidRPr="00F5586C" w:rsidRDefault="00F5586C" w:rsidP="00F5586C">
            <w:pPr>
              <w:spacing w:before="120"/>
              <w:rPr>
                <w:ins w:id="3357" w:author="Salah Soliman" w:date="2020-01-31T16:05:00Z"/>
                <w:rFonts w:ascii="Open Sans" w:eastAsia="Open Sans" w:hAnsi="Open Sans" w:cs="Times New Roman"/>
              </w:rPr>
            </w:pPr>
            <w:ins w:id="3358" w:author="Salah Soliman" w:date="2020-01-31T16:05:00Z">
              <w:r w:rsidRPr="00F5586C">
                <w:rPr>
                  <w:rFonts w:ascii="Open Sans" w:eastAsia="Open Sans" w:hAnsi="Open Sans" w:cs="Times New Roman"/>
                </w:rPr>
                <w:t>Matrix Data.</w:t>
              </w:r>
            </w:ins>
          </w:p>
        </w:tc>
        <w:tc>
          <w:tcPr>
            <w:tcW w:w="270" w:type="dxa"/>
            <w:shd w:val="clear" w:color="auto" w:fill="FAFAFA"/>
            <w:tcPrChange w:id="3359" w:author="Salah Soliman" w:date="2020-01-31T16:05:00Z">
              <w:tcPr>
                <w:tcW w:w="270" w:type="dxa"/>
                <w:shd w:val="clear" w:color="auto" w:fill="FAFAFA"/>
              </w:tcPr>
            </w:tcPrChange>
          </w:tcPr>
          <w:p w14:paraId="230A1168" w14:textId="77777777" w:rsidR="00F5586C" w:rsidRPr="00F5586C" w:rsidRDefault="00F5586C" w:rsidP="00F5586C">
            <w:pPr>
              <w:rPr>
                <w:ins w:id="3360" w:author="Salah Soliman" w:date="2020-01-31T16:05:00Z"/>
                <w:rFonts w:ascii="Open Sans" w:eastAsia="Open Sans" w:hAnsi="Open Sans" w:cs="Times New Roman"/>
              </w:rPr>
            </w:pPr>
          </w:p>
        </w:tc>
      </w:tr>
      <w:tr w:rsidR="00F5586C" w:rsidRPr="00F5586C" w14:paraId="447D2646" w14:textId="77777777" w:rsidTr="51235A2F">
        <w:trPr>
          <w:cantSplit/>
          <w:ins w:id="3361" w:author="Salah Soliman" w:date="2020-01-31T16:05:00Z"/>
          <w:trPrChange w:id="3362" w:author="Salah Soliman" w:date="2020-01-31T16:05:00Z">
            <w:trPr>
              <w:cantSplit/>
              <w:jc w:val="center"/>
            </w:trPr>
          </w:trPrChange>
        </w:trPr>
        <w:tc>
          <w:tcPr>
            <w:tcW w:w="265" w:type="dxa"/>
            <w:shd w:val="clear" w:color="auto" w:fill="FAFAFA"/>
            <w:tcPrChange w:id="3363" w:author="Salah Soliman" w:date="2020-01-31T16:05:00Z">
              <w:tcPr>
                <w:tcW w:w="265" w:type="dxa"/>
                <w:shd w:val="clear" w:color="auto" w:fill="FAFAFA"/>
              </w:tcPr>
            </w:tcPrChange>
          </w:tcPr>
          <w:p w14:paraId="4B424A22" w14:textId="77777777" w:rsidR="00F5586C" w:rsidRPr="00F5586C" w:rsidRDefault="00F5586C" w:rsidP="00F5586C">
            <w:pPr>
              <w:rPr>
                <w:ins w:id="3364" w:author="Salah Soliman" w:date="2020-01-31T16:05:00Z"/>
                <w:rFonts w:ascii="Open Sans" w:eastAsia="Open Sans" w:hAnsi="Open Sans" w:cs="Times New Roman"/>
                <w:color w:val="404040"/>
                <w:sz w:val="16"/>
                <w:szCs w:val="16"/>
              </w:rPr>
            </w:pPr>
          </w:p>
        </w:tc>
        <w:tc>
          <w:tcPr>
            <w:tcW w:w="3960" w:type="dxa"/>
            <w:gridSpan w:val="3"/>
            <w:shd w:val="clear" w:color="auto" w:fill="FAFAFA"/>
            <w:vAlign w:val="center"/>
            <w:tcPrChange w:id="3365" w:author="Salah Soliman" w:date="2020-01-31T16:05:00Z">
              <w:tcPr>
                <w:tcW w:w="3960" w:type="dxa"/>
                <w:gridSpan w:val="3"/>
                <w:shd w:val="clear" w:color="auto" w:fill="FAFAFA"/>
                <w:vAlign w:val="center"/>
              </w:tcPr>
            </w:tcPrChange>
          </w:tcPr>
          <w:p w14:paraId="4922E799" w14:textId="77777777" w:rsidR="00F5586C" w:rsidRPr="00F5586C" w:rsidRDefault="00F5586C" w:rsidP="00F5586C">
            <w:pPr>
              <w:rPr>
                <w:ins w:id="3366" w:author="Salah Soliman" w:date="2020-01-31T16:05:00Z"/>
                <w:rFonts w:ascii="Open Sans" w:eastAsia="Open Sans" w:hAnsi="Open Sans" w:cs="Times New Roman"/>
                <w:color w:val="404040"/>
                <w:sz w:val="16"/>
                <w:szCs w:val="16"/>
              </w:rPr>
            </w:pPr>
          </w:p>
        </w:tc>
        <w:tc>
          <w:tcPr>
            <w:tcW w:w="1980" w:type="dxa"/>
            <w:shd w:val="clear" w:color="auto" w:fill="FAFAFA"/>
            <w:vAlign w:val="center"/>
            <w:tcPrChange w:id="3367" w:author="Salah Soliman" w:date="2020-01-31T16:05:00Z">
              <w:tcPr>
                <w:tcW w:w="1980" w:type="dxa"/>
                <w:shd w:val="clear" w:color="auto" w:fill="FAFAFA"/>
                <w:vAlign w:val="center"/>
              </w:tcPr>
            </w:tcPrChange>
          </w:tcPr>
          <w:p w14:paraId="5B1BABFA" w14:textId="77777777" w:rsidR="00F5586C" w:rsidRPr="00F5586C" w:rsidRDefault="00F5586C" w:rsidP="00F5586C">
            <w:pPr>
              <w:rPr>
                <w:ins w:id="3368" w:author="Salah Soliman" w:date="2020-01-31T16:05:00Z"/>
                <w:rFonts w:ascii="Open Sans" w:eastAsia="Open Sans" w:hAnsi="Open Sans" w:cs="Times New Roman"/>
                <w:color w:val="404040"/>
                <w:sz w:val="16"/>
                <w:szCs w:val="16"/>
              </w:rPr>
            </w:pPr>
          </w:p>
        </w:tc>
        <w:tc>
          <w:tcPr>
            <w:tcW w:w="3981" w:type="dxa"/>
            <w:shd w:val="clear" w:color="auto" w:fill="FAFAFA"/>
            <w:vAlign w:val="center"/>
            <w:tcPrChange w:id="3369" w:author="Salah Soliman" w:date="2020-01-31T16:05:00Z">
              <w:tcPr>
                <w:tcW w:w="3981" w:type="dxa"/>
                <w:shd w:val="clear" w:color="auto" w:fill="FAFAFA"/>
                <w:vAlign w:val="center"/>
              </w:tcPr>
            </w:tcPrChange>
          </w:tcPr>
          <w:p w14:paraId="4FA17607" w14:textId="77777777" w:rsidR="00F5586C" w:rsidRPr="00F5586C" w:rsidRDefault="00F5586C" w:rsidP="00F5586C">
            <w:pPr>
              <w:rPr>
                <w:ins w:id="3370" w:author="Salah Soliman" w:date="2020-01-31T16:05:00Z"/>
                <w:rFonts w:ascii="Open Sans" w:eastAsia="Open Sans" w:hAnsi="Open Sans" w:cs="Times New Roman"/>
                <w:color w:val="404040"/>
                <w:sz w:val="16"/>
                <w:szCs w:val="16"/>
              </w:rPr>
            </w:pPr>
          </w:p>
        </w:tc>
        <w:tc>
          <w:tcPr>
            <w:tcW w:w="270" w:type="dxa"/>
            <w:shd w:val="clear" w:color="auto" w:fill="FAFAFA"/>
            <w:tcPrChange w:id="3371" w:author="Salah Soliman" w:date="2020-01-31T16:05:00Z">
              <w:tcPr>
                <w:tcW w:w="270" w:type="dxa"/>
                <w:shd w:val="clear" w:color="auto" w:fill="FAFAFA"/>
              </w:tcPr>
            </w:tcPrChange>
          </w:tcPr>
          <w:p w14:paraId="0039CD14" w14:textId="77777777" w:rsidR="00F5586C" w:rsidRPr="00F5586C" w:rsidRDefault="00F5586C" w:rsidP="00F5586C">
            <w:pPr>
              <w:rPr>
                <w:ins w:id="3372" w:author="Salah Soliman" w:date="2020-01-31T16:05:00Z"/>
                <w:rFonts w:ascii="Open Sans" w:eastAsia="Open Sans" w:hAnsi="Open Sans" w:cs="Times New Roman"/>
                <w:color w:val="404040"/>
                <w:sz w:val="16"/>
                <w:szCs w:val="16"/>
              </w:rPr>
            </w:pPr>
          </w:p>
        </w:tc>
      </w:tr>
      <w:tr w:rsidR="00F5586C" w:rsidRPr="00F5586C" w14:paraId="7F4CB321" w14:textId="77777777" w:rsidTr="51235A2F">
        <w:trPr>
          <w:cantSplit/>
          <w:ins w:id="3373" w:author="Salah Soliman" w:date="2020-01-31T16:05:00Z"/>
          <w:trPrChange w:id="3374" w:author="Salah Soliman" w:date="2020-01-31T16:05:00Z">
            <w:trPr>
              <w:cantSplit/>
              <w:jc w:val="center"/>
            </w:trPr>
          </w:trPrChange>
        </w:trPr>
        <w:tc>
          <w:tcPr>
            <w:tcW w:w="265" w:type="dxa"/>
            <w:shd w:val="clear" w:color="auto" w:fill="FAFAFA"/>
            <w:tcPrChange w:id="3375" w:author="Salah Soliman" w:date="2020-01-31T16:05:00Z">
              <w:tcPr>
                <w:tcW w:w="265" w:type="dxa"/>
                <w:shd w:val="clear" w:color="auto" w:fill="FAFAFA"/>
              </w:tcPr>
            </w:tcPrChange>
          </w:tcPr>
          <w:p w14:paraId="10321324" w14:textId="77777777" w:rsidR="00F5586C" w:rsidRPr="00F5586C" w:rsidRDefault="00F5586C" w:rsidP="00F5586C">
            <w:pPr>
              <w:rPr>
                <w:ins w:id="3376" w:author="Salah Soliman" w:date="2020-01-31T16:05:00Z"/>
                <w:rFonts w:ascii="Open Sans" w:eastAsia="Open Sans" w:hAnsi="Open Sans" w:cs="Times New Roman"/>
              </w:rPr>
            </w:pPr>
          </w:p>
        </w:tc>
        <w:tc>
          <w:tcPr>
            <w:tcW w:w="3960" w:type="dxa"/>
            <w:gridSpan w:val="3"/>
            <w:shd w:val="clear" w:color="auto" w:fill="FAFAFA"/>
            <w:vAlign w:val="center"/>
            <w:tcPrChange w:id="3377" w:author="Salah Soliman" w:date="2020-01-31T16:05:00Z">
              <w:tcPr>
                <w:tcW w:w="3960" w:type="dxa"/>
                <w:gridSpan w:val="3"/>
                <w:shd w:val="clear" w:color="auto" w:fill="FAFAFA"/>
                <w:vAlign w:val="center"/>
              </w:tcPr>
            </w:tcPrChange>
          </w:tcPr>
          <w:p w14:paraId="6C15076B" w14:textId="77777777" w:rsidR="00F5586C" w:rsidRPr="00F5586C" w:rsidRDefault="00F5586C" w:rsidP="00F5586C">
            <w:pPr>
              <w:rPr>
                <w:ins w:id="3378" w:author="Salah Soliman" w:date="2020-01-31T16:05:00Z"/>
                <w:rFonts w:ascii="Open Sans" w:eastAsia="Open Sans" w:hAnsi="Open Sans" w:cs="Times New Roman"/>
              </w:rPr>
            </w:pPr>
          </w:p>
        </w:tc>
        <w:tc>
          <w:tcPr>
            <w:tcW w:w="1980" w:type="dxa"/>
            <w:shd w:val="clear" w:color="auto" w:fill="FAFAFA"/>
            <w:vAlign w:val="center"/>
            <w:tcPrChange w:id="3379" w:author="Salah Soliman" w:date="2020-01-31T16:05:00Z">
              <w:tcPr>
                <w:tcW w:w="1980" w:type="dxa"/>
                <w:shd w:val="clear" w:color="auto" w:fill="FAFAFA"/>
                <w:vAlign w:val="center"/>
              </w:tcPr>
            </w:tcPrChange>
          </w:tcPr>
          <w:p w14:paraId="7DCA8EAD" w14:textId="77777777" w:rsidR="00F5586C" w:rsidRPr="00F5586C" w:rsidRDefault="00F5586C" w:rsidP="00F5586C">
            <w:pPr>
              <w:rPr>
                <w:ins w:id="3380" w:author="Salah Soliman" w:date="2020-01-31T16:05:00Z"/>
                <w:rFonts w:ascii="Open Sans" w:eastAsia="Open Sans" w:hAnsi="Open Sans" w:cs="Times New Roman"/>
              </w:rPr>
            </w:pPr>
            <w:ins w:id="3381" w:author="Salah Soliman" w:date="2020-01-31T16:05:00Z">
              <w:r w:rsidRPr="00F5586C">
                <w:rPr>
                  <w:rFonts w:ascii="Open Sans" w:eastAsia="Open Sans" w:hAnsi="Open Sans" w:cs="Times New Roman"/>
                  <w:noProof/>
                  <w:rPrChange w:id="3382" w:author="Unknown">
                    <w:rPr>
                      <w:noProof/>
                    </w:rPr>
                  </w:rPrChange>
                </w:rPr>
                <w:drawing>
                  <wp:inline distT="0" distB="0" distL="0" distR="0" wp14:anchorId="676E26DB" wp14:editId="07D57BE0">
                    <wp:extent cx="1156970" cy="306070"/>
                    <wp:effectExtent l="0" t="0" r="508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submit-button-03.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156970" cy="306070"/>
                            </a:xfrm>
                            <a:prstGeom prst="rect">
                              <a:avLst/>
                            </a:prstGeom>
                          </pic:spPr>
                        </pic:pic>
                      </a:graphicData>
                    </a:graphic>
                  </wp:inline>
                </w:drawing>
              </w:r>
            </w:ins>
          </w:p>
        </w:tc>
        <w:tc>
          <w:tcPr>
            <w:tcW w:w="3981" w:type="dxa"/>
            <w:shd w:val="clear" w:color="auto" w:fill="FAFAFA"/>
            <w:vAlign w:val="center"/>
            <w:tcPrChange w:id="3383" w:author="Salah Soliman" w:date="2020-01-31T16:05:00Z">
              <w:tcPr>
                <w:tcW w:w="3981" w:type="dxa"/>
                <w:shd w:val="clear" w:color="auto" w:fill="FAFAFA"/>
                <w:vAlign w:val="center"/>
              </w:tcPr>
            </w:tcPrChange>
          </w:tcPr>
          <w:p w14:paraId="5ED077F6" w14:textId="77777777" w:rsidR="00F5586C" w:rsidRPr="00F5586C" w:rsidRDefault="00F5586C" w:rsidP="00F5586C">
            <w:pPr>
              <w:rPr>
                <w:ins w:id="3384" w:author="Salah Soliman" w:date="2020-01-31T16:05:00Z"/>
                <w:rFonts w:ascii="Open Sans" w:eastAsia="Open Sans" w:hAnsi="Open Sans" w:cs="Times New Roman"/>
              </w:rPr>
            </w:pPr>
          </w:p>
        </w:tc>
        <w:tc>
          <w:tcPr>
            <w:tcW w:w="270" w:type="dxa"/>
            <w:shd w:val="clear" w:color="auto" w:fill="FAFAFA"/>
            <w:tcPrChange w:id="3385" w:author="Salah Soliman" w:date="2020-01-31T16:05:00Z">
              <w:tcPr>
                <w:tcW w:w="270" w:type="dxa"/>
                <w:shd w:val="clear" w:color="auto" w:fill="FAFAFA"/>
              </w:tcPr>
            </w:tcPrChange>
          </w:tcPr>
          <w:p w14:paraId="7E96EE9B" w14:textId="77777777" w:rsidR="00F5586C" w:rsidRPr="00F5586C" w:rsidRDefault="00F5586C" w:rsidP="00F5586C">
            <w:pPr>
              <w:rPr>
                <w:ins w:id="3386" w:author="Salah Soliman" w:date="2020-01-31T16:05:00Z"/>
                <w:rFonts w:ascii="Open Sans" w:eastAsia="Open Sans" w:hAnsi="Open Sans" w:cs="Times New Roman"/>
              </w:rPr>
            </w:pPr>
          </w:p>
        </w:tc>
      </w:tr>
    </w:tbl>
    <w:p w14:paraId="3C80FEE3" w14:textId="77777777" w:rsidR="00F5586C" w:rsidRPr="00F5586C" w:rsidRDefault="00F5586C" w:rsidP="00F5586C">
      <w:pPr>
        <w:spacing w:after="0" w:line="240" w:lineRule="auto"/>
        <w:rPr>
          <w:ins w:id="3387" w:author="Salah Soliman" w:date="2020-01-31T16:05:00Z"/>
          <w:rFonts w:ascii="Open Sans" w:eastAsia="Open Sans" w:hAnsi="Open Sans" w:cs="Times New Roman"/>
          <w:color w:val="404040"/>
        </w:rPr>
      </w:pPr>
    </w:p>
    <w:tbl>
      <w:tblPr>
        <w:tblStyle w:val="TableGrid13"/>
        <w:tblW w:w="10525" w:type="dxa"/>
        <w:tblBorders>
          <w:top w:val="single" w:sz="4" w:space="0" w:color="DBDBDB"/>
          <w:left w:val="single" w:sz="4" w:space="0" w:color="DBDBDB"/>
          <w:bottom w:val="single" w:sz="4" w:space="0" w:color="DBDBDB"/>
          <w:right w:val="single" w:sz="4" w:space="0" w:color="DBDBDB"/>
          <w:insideH w:val="none" w:sz="0" w:space="0" w:color="auto"/>
          <w:insideV w:val="none" w:sz="0" w:space="0" w:color="auto"/>
        </w:tblBorders>
        <w:tblLayout w:type="fixed"/>
        <w:tblCellMar>
          <w:left w:w="115" w:type="dxa"/>
          <w:right w:w="115" w:type="dxa"/>
        </w:tblCellMar>
        <w:tblLook w:val="04A0" w:firstRow="1" w:lastRow="0" w:firstColumn="1" w:lastColumn="0" w:noHBand="0" w:noVBand="1"/>
        <w:tblPrChange w:id="3388" w:author="Salah Soliman" w:date="2020-01-31T16:05:00Z">
          <w:tblPr>
            <w:tblStyle w:val="TableGrid13"/>
            <w:tblW w:w="10525" w:type="dxa"/>
            <w:jc w:val="center"/>
            <w:tblBorders>
              <w:top w:val="single" w:sz="4" w:space="0" w:color="DBDBDB"/>
              <w:left w:val="single" w:sz="4" w:space="0" w:color="DBDBDB"/>
              <w:bottom w:val="single" w:sz="4" w:space="0" w:color="DBDBDB"/>
              <w:right w:val="single" w:sz="4" w:space="0" w:color="DBDBDB"/>
              <w:insideH w:val="none" w:sz="0" w:space="0" w:color="auto"/>
              <w:insideV w:val="none" w:sz="0" w:space="0" w:color="auto"/>
            </w:tblBorders>
            <w:tblLayout w:type="fixed"/>
            <w:tblCellMar>
              <w:left w:w="115" w:type="dxa"/>
              <w:right w:w="115" w:type="dxa"/>
            </w:tblCellMar>
            <w:tblLook w:val="04A0" w:firstRow="1" w:lastRow="0" w:firstColumn="1" w:lastColumn="0" w:noHBand="0" w:noVBand="1"/>
          </w:tblPr>
        </w:tblPrChange>
      </w:tblPr>
      <w:tblGrid>
        <w:gridCol w:w="265"/>
        <w:gridCol w:w="2520"/>
        <w:gridCol w:w="7470"/>
        <w:gridCol w:w="270"/>
        <w:tblGridChange w:id="3389">
          <w:tblGrid>
            <w:gridCol w:w="265"/>
            <w:gridCol w:w="2520"/>
            <w:gridCol w:w="7470"/>
            <w:gridCol w:w="270"/>
          </w:tblGrid>
        </w:tblGridChange>
      </w:tblGrid>
      <w:tr w:rsidR="00F5586C" w:rsidRPr="00F5586C" w14:paraId="6D0D57A0" w14:textId="77777777" w:rsidTr="00F5586C">
        <w:trPr>
          <w:trHeight w:val="107"/>
          <w:ins w:id="3390" w:author="Salah Soliman" w:date="2020-01-31T16:05:00Z"/>
          <w:trPrChange w:id="3391" w:author="Salah Soliman" w:date="2020-01-31T16:05:00Z">
            <w:trPr>
              <w:trHeight w:val="107"/>
              <w:jc w:val="center"/>
            </w:trPr>
          </w:trPrChange>
        </w:trPr>
        <w:tc>
          <w:tcPr>
            <w:tcW w:w="265" w:type="dxa"/>
            <w:shd w:val="clear" w:color="auto" w:fill="FAFAFA"/>
            <w:tcPrChange w:id="3392" w:author="Salah Soliman" w:date="2020-01-31T16:05:00Z">
              <w:tcPr>
                <w:tcW w:w="265" w:type="dxa"/>
                <w:shd w:val="clear" w:color="auto" w:fill="FAFAFA"/>
              </w:tcPr>
            </w:tcPrChange>
          </w:tcPr>
          <w:p w14:paraId="3BBF14B8" w14:textId="77777777" w:rsidR="00F5586C" w:rsidRPr="00F5586C" w:rsidRDefault="00F5586C" w:rsidP="00F5586C">
            <w:pPr>
              <w:rPr>
                <w:ins w:id="3393" w:author="Salah Soliman" w:date="2020-01-31T16:05:00Z"/>
                <w:rFonts w:ascii="Open Sans" w:eastAsia="Open Sans" w:hAnsi="Open Sans" w:cs="Times New Roman"/>
              </w:rPr>
            </w:pPr>
          </w:p>
        </w:tc>
        <w:tc>
          <w:tcPr>
            <w:tcW w:w="2520" w:type="dxa"/>
            <w:shd w:val="clear" w:color="auto" w:fill="FAFAFA"/>
            <w:tcPrChange w:id="3394" w:author="Salah Soliman" w:date="2020-01-31T16:05:00Z">
              <w:tcPr>
                <w:tcW w:w="2520" w:type="dxa"/>
                <w:shd w:val="clear" w:color="auto" w:fill="FAFAFA"/>
              </w:tcPr>
            </w:tcPrChange>
          </w:tcPr>
          <w:p w14:paraId="2C8AB0E9" w14:textId="77777777" w:rsidR="00F5586C" w:rsidRPr="00F5586C" w:rsidRDefault="00F5586C" w:rsidP="00F5586C">
            <w:pPr>
              <w:jc w:val="center"/>
              <w:rPr>
                <w:ins w:id="3395" w:author="Salah Soliman" w:date="2020-01-31T16:05:00Z"/>
                <w:rFonts w:ascii="Open Sans" w:eastAsia="Open Sans" w:hAnsi="Open Sans" w:cs="Times New Roman"/>
              </w:rPr>
            </w:pPr>
          </w:p>
        </w:tc>
        <w:tc>
          <w:tcPr>
            <w:tcW w:w="7470" w:type="dxa"/>
            <w:shd w:val="clear" w:color="auto" w:fill="FAFAFA"/>
            <w:tcPrChange w:id="3396" w:author="Salah Soliman" w:date="2020-01-31T16:05:00Z">
              <w:tcPr>
                <w:tcW w:w="7470" w:type="dxa"/>
                <w:shd w:val="clear" w:color="auto" w:fill="FAFAFA"/>
              </w:tcPr>
            </w:tcPrChange>
          </w:tcPr>
          <w:p w14:paraId="5FB19ADB" w14:textId="77777777" w:rsidR="00F5586C" w:rsidRPr="00F5586C" w:rsidRDefault="00F5586C" w:rsidP="00F5586C">
            <w:pPr>
              <w:jc w:val="right"/>
              <w:rPr>
                <w:ins w:id="3397" w:author="Salah Soliman" w:date="2020-01-31T16:05:00Z"/>
                <w:rFonts w:ascii="Open Sans" w:eastAsia="Open Sans" w:hAnsi="Open Sans" w:cs="Times New Roman"/>
                <w:color w:val="78C800"/>
              </w:rPr>
            </w:pPr>
            <w:ins w:id="3398" w:author="Salah Soliman" w:date="2020-01-31T16:05:00Z">
              <w:r w:rsidRPr="00F5586C">
                <w:rPr>
                  <w:rFonts w:ascii="FontAwesome" w:eastAsia="Open Sans" w:hAnsi="FontAwesome" w:cs="Times New Roman"/>
                  <w:color w:val="78C800"/>
                </w:rPr>
                <w:t></w:t>
              </w:r>
              <w:r w:rsidRPr="00F5586C">
                <w:rPr>
                  <w:rFonts w:ascii="Open Sans" w:eastAsia="Open Sans" w:hAnsi="Open Sans" w:cs="Times New Roman"/>
                  <w:color w:val="78C800"/>
                </w:rPr>
                <w:t xml:space="preserve"> Correct</w:t>
              </w:r>
            </w:ins>
          </w:p>
        </w:tc>
        <w:tc>
          <w:tcPr>
            <w:tcW w:w="270" w:type="dxa"/>
            <w:shd w:val="clear" w:color="auto" w:fill="FAFAFA"/>
            <w:tcPrChange w:id="3399" w:author="Salah Soliman" w:date="2020-01-31T16:05:00Z">
              <w:tcPr>
                <w:tcW w:w="270" w:type="dxa"/>
                <w:shd w:val="clear" w:color="auto" w:fill="FAFAFA"/>
              </w:tcPr>
            </w:tcPrChange>
          </w:tcPr>
          <w:p w14:paraId="3B8EB6F3" w14:textId="77777777" w:rsidR="00F5586C" w:rsidRPr="00F5586C" w:rsidRDefault="00F5586C" w:rsidP="00F5586C">
            <w:pPr>
              <w:rPr>
                <w:ins w:id="3400" w:author="Salah Soliman" w:date="2020-01-31T16:05:00Z"/>
                <w:rFonts w:ascii="Open Sans" w:eastAsia="Open Sans" w:hAnsi="Open Sans" w:cs="Times New Roman"/>
              </w:rPr>
            </w:pPr>
          </w:p>
        </w:tc>
      </w:tr>
      <w:tr w:rsidR="00F5586C" w:rsidRPr="00F5586C" w14:paraId="63DDDC48" w14:textId="77777777" w:rsidTr="00F5586C">
        <w:trPr>
          <w:ins w:id="3401" w:author="Salah Soliman" w:date="2020-01-31T16:05:00Z"/>
          <w:trPrChange w:id="3402" w:author="Salah Soliman" w:date="2020-01-31T16:05:00Z">
            <w:trPr>
              <w:jc w:val="center"/>
            </w:trPr>
          </w:trPrChange>
        </w:trPr>
        <w:tc>
          <w:tcPr>
            <w:tcW w:w="265" w:type="dxa"/>
            <w:shd w:val="clear" w:color="auto" w:fill="FAFAFA"/>
            <w:tcPrChange w:id="3403" w:author="Salah Soliman" w:date="2020-01-31T16:05:00Z">
              <w:tcPr>
                <w:tcW w:w="265" w:type="dxa"/>
                <w:shd w:val="clear" w:color="auto" w:fill="FAFAFA"/>
              </w:tcPr>
            </w:tcPrChange>
          </w:tcPr>
          <w:p w14:paraId="33E77CAD" w14:textId="77777777" w:rsidR="00F5586C" w:rsidRPr="00F5586C" w:rsidRDefault="00F5586C" w:rsidP="00F5586C">
            <w:pPr>
              <w:rPr>
                <w:ins w:id="3404" w:author="Salah Soliman" w:date="2020-01-31T16:05:00Z"/>
                <w:rFonts w:ascii="Open Sans" w:eastAsia="Open Sans" w:hAnsi="Open Sans" w:cs="Times New Roman"/>
              </w:rPr>
            </w:pPr>
          </w:p>
        </w:tc>
        <w:tc>
          <w:tcPr>
            <w:tcW w:w="2520" w:type="dxa"/>
            <w:shd w:val="clear" w:color="auto" w:fill="78C800"/>
            <w:tcPrChange w:id="3405" w:author="Salah Soliman" w:date="2020-01-31T16:05:00Z">
              <w:tcPr>
                <w:tcW w:w="2520" w:type="dxa"/>
                <w:shd w:val="clear" w:color="auto" w:fill="78C800"/>
              </w:tcPr>
            </w:tcPrChange>
          </w:tcPr>
          <w:p w14:paraId="52A6D3E2" w14:textId="77777777" w:rsidR="00F5586C" w:rsidRPr="00F5586C" w:rsidRDefault="00F5586C" w:rsidP="00F5586C">
            <w:pPr>
              <w:spacing w:before="120"/>
              <w:rPr>
                <w:ins w:id="3406" w:author="Salah Soliman" w:date="2020-01-31T16:05:00Z"/>
                <w:rFonts w:ascii="Open Sans Semibold" w:eastAsia="Open Sans" w:hAnsi="Open Sans Semibold" w:cs="Open Sans Semibold"/>
                <w:color w:val="FFFFFF"/>
              </w:rPr>
            </w:pPr>
            <w:ins w:id="3407" w:author="Salah Soliman" w:date="2020-01-31T16:05:00Z">
              <w:r w:rsidRPr="00F5586C">
                <w:rPr>
                  <w:rFonts w:ascii="Open Sans Semibold" w:eastAsia="Open Sans" w:hAnsi="Open Sans Semibold" w:cs="Open Sans Semibold"/>
                  <w:color w:val="FFFFFF"/>
                </w:rPr>
                <w:t>Explanation</w:t>
              </w:r>
            </w:ins>
          </w:p>
        </w:tc>
        <w:tc>
          <w:tcPr>
            <w:tcW w:w="7470" w:type="dxa"/>
            <w:shd w:val="clear" w:color="auto" w:fill="FAFAFA"/>
            <w:tcPrChange w:id="3408" w:author="Salah Soliman" w:date="2020-01-31T16:05:00Z">
              <w:tcPr>
                <w:tcW w:w="7470" w:type="dxa"/>
                <w:shd w:val="clear" w:color="auto" w:fill="FAFAFA"/>
              </w:tcPr>
            </w:tcPrChange>
          </w:tcPr>
          <w:p w14:paraId="651B798A" w14:textId="77777777" w:rsidR="00F5586C" w:rsidRPr="00F5586C" w:rsidRDefault="00F5586C" w:rsidP="00F5586C">
            <w:pPr>
              <w:rPr>
                <w:ins w:id="3409" w:author="Salah Soliman" w:date="2020-01-31T16:05:00Z"/>
                <w:rFonts w:ascii="Open Sans" w:eastAsia="Open Sans" w:hAnsi="Open Sans" w:cs="Times New Roman"/>
              </w:rPr>
            </w:pPr>
          </w:p>
        </w:tc>
        <w:tc>
          <w:tcPr>
            <w:tcW w:w="270" w:type="dxa"/>
            <w:shd w:val="clear" w:color="auto" w:fill="FAFAFA"/>
            <w:tcPrChange w:id="3410" w:author="Salah Soliman" w:date="2020-01-31T16:05:00Z">
              <w:tcPr>
                <w:tcW w:w="270" w:type="dxa"/>
                <w:shd w:val="clear" w:color="auto" w:fill="FAFAFA"/>
              </w:tcPr>
            </w:tcPrChange>
          </w:tcPr>
          <w:p w14:paraId="6A12874F" w14:textId="77777777" w:rsidR="00F5586C" w:rsidRPr="00F5586C" w:rsidRDefault="00F5586C" w:rsidP="00F5586C">
            <w:pPr>
              <w:rPr>
                <w:ins w:id="3411" w:author="Salah Soliman" w:date="2020-01-31T16:05:00Z"/>
                <w:rFonts w:ascii="Open Sans" w:eastAsia="Open Sans" w:hAnsi="Open Sans" w:cs="Times New Roman"/>
              </w:rPr>
            </w:pPr>
          </w:p>
        </w:tc>
      </w:tr>
      <w:tr w:rsidR="00F5586C" w:rsidRPr="00F5586C" w14:paraId="3FB821E1" w14:textId="77777777" w:rsidTr="00F5586C">
        <w:trPr>
          <w:ins w:id="3412" w:author="Salah Soliman" w:date="2020-01-31T16:05:00Z"/>
          <w:trPrChange w:id="3413" w:author="Salah Soliman" w:date="2020-01-31T16:05:00Z">
            <w:trPr>
              <w:jc w:val="center"/>
            </w:trPr>
          </w:trPrChange>
        </w:trPr>
        <w:tc>
          <w:tcPr>
            <w:tcW w:w="265" w:type="dxa"/>
            <w:shd w:val="clear" w:color="auto" w:fill="FAFAFA"/>
            <w:tcPrChange w:id="3414" w:author="Salah Soliman" w:date="2020-01-31T16:05:00Z">
              <w:tcPr>
                <w:tcW w:w="265" w:type="dxa"/>
                <w:shd w:val="clear" w:color="auto" w:fill="FAFAFA"/>
              </w:tcPr>
            </w:tcPrChange>
          </w:tcPr>
          <w:p w14:paraId="5158964A" w14:textId="77777777" w:rsidR="00F5586C" w:rsidRPr="00F5586C" w:rsidRDefault="00F5586C" w:rsidP="00F5586C">
            <w:pPr>
              <w:rPr>
                <w:ins w:id="3415" w:author="Salah Soliman" w:date="2020-01-31T16:05:00Z"/>
                <w:rFonts w:ascii="Open Sans" w:eastAsia="Open Sans" w:hAnsi="Open Sans" w:cs="Times New Roman"/>
                <w:color w:val="404040"/>
                <w:sz w:val="16"/>
                <w:szCs w:val="16"/>
              </w:rPr>
            </w:pPr>
          </w:p>
        </w:tc>
        <w:tc>
          <w:tcPr>
            <w:tcW w:w="2520" w:type="dxa"/>
            <w:tcBorders>
              <w:bottom w:val="single" w:sz="4" w:space="0" w:color="CCFFCC"/>
            </w:tcBorders>
            <w:shd w:val="clear" w:color="auto" w:fill="78C800"/>
            <w:tcPrChange w:id="3416" w:author="Salah Soliman" w:date="2020-01-31T16:05:00Z">
              <w:tcPr>
                <w:tcW w:w="2520" w:type="dxa"/>
                <w:tcBorders>
                  <w:bottom w:val="single" w:sz="4" w:space="0" w:color="CCFFCC"/>
                </w:tcBorders>
                <w:shd w:val="clear" w:color="auto" w:fill="78C800"/>
              </w:tcPr>
            </w:tcPrChange>
          </w:tcPr>
          <w:p w14:paraId="4E8A7072" w14:textId="77777777" w:rsidR="00F5586C" w:rsidRPr="00F5586C" w:rsidRDefault="00F5586C" w:rsidP="00F5586C">
            <w:pPr>
              <w:rPr>
                <w:ins w:id="3417" w:author="Salah Soliman" w:date="2020-01-31T16:05:00Z"/>
                <w:rFonts w:ascii="Open Sans" w:eastAsia="Open Sans" w:hAnsi="Open Sans" w:cs="Times New Roman"/>
                <w:color w:val="404040"/>
                <w:sz w:val="16"/>
                <w:szCs w:val="16"/>
              </w:rPr>
            </w:pPr>
          </w:p>
        </w:tc>
        <w:tc>
          <w:tcPr>
            <w:tcW w:w="7470" w:type="dxa"/>
            <w:tcBorders>
              <w:bottom w:val="single" w:sz="4" w:space="0" w:color="CCFFCC"/>
            </w:tcBorders>
            <w:shd w:val="clear" w:color="auto" w:fill="78C800"/>
            <w:tcPrChange w:id="3418" w:author="Salah Soliman" w:date="2020-01-31T16:05:00Z">
              <w:tcPr>
                <w:tcW w:w="7470" w:type="dxa"/>
                <w:tcBorders>
                  <w:bottom w:val="single" w:sz="4" w:space="0" w:color="CCFFCC"/>
                </w:tcBorders>
                <w:shd w:val="clear" w:color="auto" w:fill="78C800"/>
              </w:tcPr>
            </w:tcPrChange>
          </w:tcPr>
          <w:p w14:paraId="30089DE8" w14:textId="77777777" w:rsidR="00F5586C" w:rsidRPr="00F5586C" w:rsidRDefault="00F5586C" w:rsidP="00F5586C">
            <w:pPr>
              <w:rPr>
                <w:ins w:id="3419" w:author="Salah Soliman" w:date="2020-01-31T16:05:00Z"/>
                <w:rFonts w:ascii="Open Sans" w:eastAsia="Open Sans" w:hAnsi="Open Sans" w:cs="Times New Roman"/>
                <w:color w:val="404040"/>
                <w:sz w:val="16"/>
                <w:szCs w:val="16"/>
              </w:rPr>
            </w:pPr>
          </w:p>
        </w:tc>
        <w:tc>
          <w:tcPr>
            <w:tcW w:w="270" w:type="dxa"/>
            <w:shd w:val="clear" w:color="auto" w:fill="FAFAFA"/>
            <w:tcPrChange w:id="3420" w:author="Salah Soliman" w:date="2020-01-31T16:05:00Z">
              <w:tcPr>
                <w:tcW w:w="270" w:type="dxa"/>
                <w:shd w:val="clear" w:color="auto" w:fill="FAFAFA"/>
              </w:tcPr>
            </w:tcPrChange>
          </w:tcPr>
          <w:p w14:paraId="559E949D" w14:textId="77777777" w:rsidR="00F5586C" w:rsidRPr="00F5586C" w:rsidRDefault="00F5586C" w:rsidP="00F5586C">
            <w:pPr>
              <w:rPr>
                <w:ins w:id="3421" w:author="Salah Soliman" w:date="2020-01-31T16:05:00Z"/>
                <w:rFonts w:ascii="Open Sans" w:eastAsia="Open Sans" w:hAnsi="Open Sans" w:cs="Times New Roman"/>
                <w:color w:val="404040"/>
                <w:sz w:val="16"/>
                <w:szCs w:val="16"/>
              </w:rPr>
            </w:pPr>
          </w:p>
        </w:tc>
      </w:tr>
      <w:tr w:rsidR="00F5586C" w:rsidRPr="00F5586C" w14:paraId="3F5EE2D0" w14:textId="77777777" w:rsidTr="00F5586C">
        <w:trPr>
          <w:trHeight w:val="60"/>
          <w:ins w:id="3422" w:author="Salah Soliman" w:date="2020-01-31T16:05:00Z"/>
          <w:trPrChange w:id="3423" w:author="Salah Soliman" w:date="2020-01-31T16:05:00Z">
            <w:trPr>
              <w:trHeight w:val="60"/>
              <w:jc w:val="center"/>
            </w:trPr>
          </w:trPrChange>
        </w:trPr>
        <w:tc>
          <w:tcPr>
            <w:tcW w:w="265" w:type="dxa"/>
            <w:tcBorders>
              <w:right w:val="single" w:sz="4" w:space="0" w:color="CCFFCC"/>
            </w:tcBorders>
            <w:shd w:val="clear" w:color="auto" w:fill="FAFAFA"/>
            <w:tcPrChange w:id="3424" w:author="Salah Soliman" w:date="2020-01-31T16:05:00Z">
              <w:tcPr>
                <w:tcW w:w="265" w:type="dxa"/>
                <w:tcBorders>
                  <w:right w:val="single" w:sz="4" w:space="0" w:color="CCFFCC"/>
                </w:tcBorders>
                <w:shd w:val="clear" w:color="auto" w:fill="FAFAFA"/>
              </w:tcPr>
            </w:tcPrChange>
          </w:tcPr>
          <w:p w14:paraId="15F87C39" w14:textId="77777777" w:rsidR="00F5586C" w:rsidRPr="00F5586C" w:rsidRDefault="00F5586C" w:rsidP="00F5586C">
            <w:pPr>
              <w:rPr>
                <w:ins w:id="3425" w:author="Salah Soliman" w:date="2020-01-31T16:05:00Z"/>
                <w:rFonts w:ascii="Open Sans" w:eastAsia="Open Sans" w:hAnsi="Open Sans" w:cs="Times New Roman"/>
              </w:rPr>
            </w:pPr>
          </w:p>
        </w:tc>
        <w:tc>
          <w:tcPr>
            <w:tcW w:w="9990" w:type="dxa"/>
            <w:gridSpan w:val="2"/>
            <w:tcBorders>
              <w:top w:val="single" w:sz="4" w:space="0" w:color="CCFFCC"/>
              <w:left w:val="single" w:sz="4" w:space="0" w:color="CCFFCC"/>
              <w:bottom w:val="single" w:sz="4" w:space="0" w:color="CCFFCC"/>
              <w:right w:val="single" w:sz="4" w:space="0" w:color="CCFFCC"/>
            </w:tcBorders>
            <w:shd w:val="clear" w:color="auto" w:fill="F3FFF3"/>
            <w:tcPrChange w:id="3426" w:author="Salah Soliman" w:date="2020-01-31T16:05:00Z">
              <w:tcPr>
                <w:tcW w:w="9990" w:type="dxa"/>
                <w:gridSpan w:val="2"/>
                <w:tcBorders>
                  <w:top w:val="single" w:sz="4" w:space="0" w:color="CCFFCC"/>
                  <w:left w:val="single" w:sz="4" w:space="0" w:color="CCFFCC"/>
                  <w:bottom w:val="single" w:sz="4" w:space="0" w:color="CCFFCC"/>
                  <w:right w:val="single" w:sz="4" w:space="0" w:color="CCFFCC"/>
                </w:tcBorders>
                <w:shd w:val="clear" w:color="auto" w:fill="F3FFF3"/>
              </w:tcPr>
            </w:tcPrChange>
          </w:tcPr>
          <w:p w14:paraId="78C2551F" w14:textId="77777777" w:rsidR="00F5586C" w:rsidRPr="00F5586C" w:rsidRDefault="00F5586C" w:rsidP="00F5586C">
            <w:pPr>
              <w:spacing w:before="120"/>
              <w:rPr>
                <w:ins w:id="3427" w:author="Salah Soliman" w:date="2020-01-31T16:05:00Z"/>
                <w:rFonts w:ascii="Open Sans" w:eastAsia="Open Sans" w:hAnsi="Open Sans" w:cs="Times New Roman"/>
                <w:color w:val="7F7F7F"/>
              </w:rPr>
            </w:pPr>
            <w:ins w:id="3428" w:author="Salah Soliman" w:date="2020-01-31T16:05:00Z">
              <w:r w:rsidRPr="00F5586C">
                <w:rPr>
                  <w:rFonts w:ascii="Open Sans" w:eastAsia="Open Sans" w:hAnsi="Open Sans" w:cs="Times New Roman"/>
                  <w:color w:val="7F7F7F"/>
                </w:rPr>
                <w:t>Great! Readings from a sensor are data collected sequentially over an interval of time, which is the definition of ordered data.</w:t>
              </w:r>
            </w:ins>
          </w:p>
        </w:tc>
        <w:tc>
          <w:tcPr>
            <w:tcW w:w="270" w:type="dxa"/>
            <w:tcBorders>
              <w:left w:val="single" w:sz="4" w:space="0" w:color="CCFFCC"/>
            </w:tcBorders>
            <w:shd w:val="clear" w:color="auto" w:fill="FAFAFA"/>
            <w:tcPrChange w:id="3429" w:author="Salah Soliman" w:date="2020-01-31T16:05:00Z">
              <w:tcPr>
                <w:tcW w:w="270" w:type="dxa"/>
                <w:tcBorders>
                  <w:left w:val="single" w:sz="4" w:space="0" w:color="CCFFCC"/>
                </w:tcBorders>
                <w:shd w:val="clear" w:color="auto" w:fill="FAFAFA"/>
              </w:tcPr>
            </w:tcPrChange>
          </w:tcPr>
          <w:p w14:paraId="52486BDD" w14:textId="77777777" w:rsidR="00F5586C" w:rsidRPr="00F5586C" w:rsidRDefault="00F5586C" w:rsidP="00F5586C">
            <w:pPr>
              <w:rPr>
                <w:ins w:id="3430" w:author="Salah Soliman" w:date="2020-01-31T16:05:00Z"/>
                <w:rFonts w:ascii="Open Sans" w:eastAsia="Open Sans" w:hAnsi="Open Sans" w:cs="Times New Roman"/>
              </w:rPr>
            </w:pPr>
          </w:p>
        </w:tc>
      </w:tr>
      <w:tr w:rsidR="00F5586C" w:rsidRPr="00F5586C" w14:paraId="2435631D" w14:textId="77777777" w:rsidTr="00F5586C">
        <w:trPr>
          <w:ins w:id="3431" w:author="Salah Soliman" w:date="2020-01-31T16:05:00Z"/>
          <w:trPrChange w:id="3432" w:author="Salah Soliman" w:date="2020-01-31T16:05:00Z">
            <w:trPr>
              <w:jc w:val="center"/>
            </w:trPr>
          </w:trPrChange>
        </w:trPr>
        <w:tc>
          <w:tcPr>
            <w:tcW w:w="265" w:type="dxa"/>
            <w:shd w:val="clear" w:color="auto" w:fill="FAFAFA"/>
            <w:tcPrChange w:id="3433" w:author="Salah Soliman" w:date="2020-01-31T16:05:00Z">
              <w:tcPr>
                <w:tcW w:w="265" w:type="dxa"/>
                <w:shd w:val="clear" w:color="auto" w:fill="FAFAFA"/>
              </w:tcPr>
            </w:tcPrChange>
          </w:tcPr>
          <w:p w14:paraId="3630241F" w14:textId="77777777" w:rsidR="00F5586C" w:rsidRPr="00F5586C" w:rsidRDefault="00F5586C" w:rsidP="00F5586C">
            <w:pPr>
              <w:rPr>
                <w:ins w:id="3434" w:author="Salah Soliman" w:date="2020-01-31T16:05:00Z"/>
                <w:rFonts w:ascii="Open Sans" w:eastAsia="Open Sans" w:hAnsi="Open Sans" w:cs="Times New Roman"/>
                <w:color w:val="404040"/>
                <w:sz w:val="16"/>
                <w:szCs w:val="16"/>
              </w:rPr>
            </w:pPr>
          </w:p>
        </w:tc>
        <w:tc>
          <w:tcPr>
            <w:tcW w:w="2520" w:type="dxa"/>
            <w:tcBorders>
              <w:top w:val="single" w:sz="4" w:space="0" w:color="CCFFCC"/>
            </w:tcBorders>
            <w:shd w:val="clear" w:color="auto" w:fill="FAFAFA"/>
            <w:tcPrChange w:id="3435" w:author="Salah Soliman" w:date="2020-01-31T16:05:00Z">
              <w:tcPr>
                <w:tcW w:w="2520" w:type="dxa"/>
                <w:tcBorders>
                  <w:top w:val="single" w:sz="4" w:space="0" w:color="CCFFCC"/>
                </w:tcBorders>
                <w:shd w:val="clear" w:color="auto" w:fill="FAFAFA"/>
              </w:tcPr>
            </w:tcPrChange>
          </w:tcPr>
          <w:p w14:paraId="6FE69BF1" w14:textId="77777777" w:rsidR="00F5586C" w:rsidRPr="00F5586C" w:rsidRDefault="00F5586C" w:rsidP="00F5586C">
            <w:pPr>
              <w:rPr>
                <w:ins w:id="3436" w:author="Salah Soliman" w:date="2020-01-31T16:05:00Z"/>
                <w:rFonts w:ascii="Open Sans" w:eastAsia="Open Sans" w:hAnsi="Open Sans" w:cs="Times New Roman"/>
                <w:color w:val="404040"/>
                <w:sz w:val="16"/>
                <w:szCs w:val="16"/>
              </w:rPr>
            </w:pPr>
          </w:p>
        </w:tc>
        <w:tc>
          <w:tcPr>
            <w:tcW w:w="7470" w:type="dxa"/>
            <w:tcBorders>
              <w:top w:val="single" w:sz="4" w:space="0" w:color="CCFFCC"/>
            </w:tcBorders>
            <w:shd w:val="clear" w:color="auto" w:fill="FAFAFA"/>
            <w:tcPrChange w:id="3437" w:author="Salah Soliman" w:date="2020-01-31T16:05:00Z">
              <w:tcPr>
                <w:tcW w:w="7470" w:type="dxa"/>
                <w:tcBorders>
                  <w:top w:val="single" w:sz="4" w:space="0" w:color="CCFFCC"/>
                </w:tcBorders>
                <w:shd w:val="clear" w:color="auto" w:fill="FAFAFA"/>
              </w:tcPr>
            </w:tcPrChange>
          </w:tcPr>
          <w:p w14:paraId="7CF94EDA" w14:textId="77777777" w:rsidR="00F5586C" w:rsidRPr="00F5586C" w:rsidRDefault="00F5586C" w:rsidP="00F5586C">
            <w:pPr>
              <w:rPr>
                <w:ins w:id="3438" w:author="Salah Soliman" w:date="2020-01-31T16:05:00Z"/>
                <w:rFonts w:ascii="Open Sans" w:eastAsia="Open Sans" w:hAnsi="Open Sans" w:cs="Times New Roman"/>
                <w:color w:val="404040"/>
                <w:sz w:val="16"/>
                <w:szCs w:val="16"/>
              </w:rPr>
            </w:pPr>
          </w:p>
        </w:tc>
        <w:tc>
          <w:tcPr>
            <w:tcW w:w="270" w:type="dxa"/>
            <w:shd w:val="clear" w:color="auto" w:fill="FAFAFA"/>
            <w:tcPrChange w:id="3439" w:author="Salah Soliman" w:date="2020-01-31T16:05:00Z">
              <w:tcPr>
                <w:tcW w:w="270" w:type="dxa"/>
                <w:shd w:val="clear" w:color="auto" w:fill="FAFAFA"/>
              </w:tcPr>
            </w:tcPrChange>
          </w:tcPr>
          <w:p w14:paraId="03530D64" w14:textId="77777777" w:rsidR="00F5586C" w:rsidRPr="00F5586C" w:rsidRDefault="00F5586C" w:rsidP="00F5586C">
            <w:pPr>
              <w:rPr>
                <w:ins w:id="3440" w:author="Salah Soliman" w:date="2020-01-31T16:05:00Z"/>
                <w:rFonts w:ascii="Open Sans" w:eastAsia="Open Sans" w:hAnsi="Open Sans" w:cs="Times New Roman"/>
                <w:color w:val="404040"/>
                <w:sz w:val="16"/>
                <w:szCs w:val="16"/>
              </w:rPr>
            </w:pPr>
          </w:p>
        </w:tc>
      </w:tr>
    </w:tbl>
    <w:p w14:paraId="2F280257" w14:textId="77777777" w:rsidR="00F5586C" w:rsidRPr="00F5586C" w:rsidRDefault="00F5586C" w:rsidP="00F5586C">
      <w:pPr>
        <w:spacing w:after="0" w:line="240" w:lineRule="auto"/>
        <w:rPr>
          <w:ins w:id="3441" w:author="Salah Soliman" w:date="2020-01-31T16:05:00Z"/>
          <w:rFonts w:ascii="Open Sans" w:eastAsia="Open Sans" w:hAnsi="Open Sans" w:cs="Times New Roman"/>
          <w:color w:val="404040"/>
        </w:rPr>
      </w:pPr>
    </w:p>
    <w:tbl>
      <w:tblPr>
        <w:tblStyle w:val="TableGrid13"/>
        <w:tblW w:w="10525" w:type="dxa"/>
        <w:tblBorders>
          <w:top w:val="single" w:sz="4" w:space="0" w:color="DBDBDB"/>
          <w:left w:val="single" w:sz="4" w:space="0" w:color="DBDBDB"/>
          <w:bottom w:val="single" w:sz="4" w:space="0" w:color="DBDBDB"/>
          <w:right w:val="single" w:sz="4" w:space="0" w:color="DBDBDB"/>
          <w:insideH w:val="none" w:sz="0" w:space="0" w:color="auto"/>
          <w:insideV w:val="none" w:sz="0" w:space="0" w:color="auto"/>
        </w:tblBorders>
        <w:tblLayout w:type="fixed"/>
        <w:tblCellMar>
          <w:left w:w="115" w:type="dxa"/>
          <w:right w:w="115" w:type="dxa"/>
        </w:tblCellMar>
        <w:tblLook w:val="04A0" w:firstRow="1" w:lastRow="0" w:firstColumn="1" w:lastColumn="0" w:noHBand="0" w:noVBand="1"/>
        <w:tblPrChange w:id="3442" w:author="Salah Soliman" w:date="2020-01-31T16:05:00Z">
          <w:tblPr>
            <w:tblStyle w:val="TableGrid13"/>
            <w:tblW w:w="10525" w:type="dxa"/>
            <w:jc w:val="center"/>
            <w:tblBorders>
              <w:top w:val="single" w:sz="4" w:space="0" w:color="DBDBDB"/>
              <w:left w:val="single" w:sz="4" w:space="0" w:color="DBDBDB"/>
              <w:bottom w:val="single" w:sz="4" w:space="0" w:color="DBDBDB"/>
              <w:right w:val="single" w:sz="4" w:space="0" w:color="DBDBDB"/>
              <w:insideH w:val="none" w:sz="0" w:space="0" w:color="auto"/>
              <w:insideV w:val="none" w:sz="0" w:space="0" w:color="auto"/>
            </w:tblBorders>
            <w:tblLayout w:type="fixed"/>
            <w:tblCellMar>
              <w:left w:w="115" w:type="dxa"/>
              <w:right w:w="115" w:type="dxa"/>
            </w:tblCellMar>
            <w:tblLook w:val="04A0" w:firstRow="1" w:lastRow="0" w:firstColumn="1" w:lastColumn="0" w:noHBand="0" w:noVBand="1"/>
          </w:tblPr>
        </w:tblPrChange>
      </w:tblPr>
      <w:tblGrid>
        <w:gridCol w:w="265"/>
        <w:gridCol w:w="2520"/>
        <w:gridCol w:w="7470"/>
        <w:gridCol w:w="270"/>
        <w:tblGridChange w:id="3443">
          <w:tblGrid>
            <w:gridCol w:w="265"/>
            <w:gridCol w:w="2520"/>
            <w:gridCol w:w="7470"/>
            <w:gridCol w:w="270"/>
          </w:tblGrid>
        </w:tblGridChange>
      </w:tblGrid>
      <w:tr w:rsidR="00F5586C" w:rsidRPr="00F5586C" w14:paraId="1DF0DEE8" w14:textId="77777777" w:rsidTr="00F5586C">
        <w:trPr>
          <w:trHeight w:val="107"/>
          <w:ins w:id="3444" w:author="Salah Soliman" w:date="2020-01-31T16:05:00Z"/>
          <w:trPrChange w:id="3445" w:author="Salah Soliman" w:date="2020-01-31T16:05:00Z">
            <w:trPr>
              <w:trHeight w:val="107"/>
              <w:jc w:val="center"/>
            </w:trPr>
          </w:trPrChange>
        </w:trPr>
        <w:tc>
          <w:tcPr>
            <w:tcW w:w="265" w:type="dxa"/>
            <w:shd w:val="clear" w:color="auto" w:fill="FAFAFA"/>
            <w:tcPrChange w:id="3446" w:author="Salah Soliman" w:date="2020-01-31T16:05:00Z">
              <w:tcPr>
                <w:tcW w:w="265" w:type="dxa"/>
                <w:shd w:val="clear" w:color="auto" w:fill="FAFAFA"/>
              </w:tcPr>
            </w:tcPrChange>
          </w:tcPr>
          <w:p w14:paraId="2CEE93EE" w14:textId="77777777" w:rsidR="00F5586C" w:rsidRPr="00F5586C" w:rsidRDefault="00F5586C" w:rsidP="00F5586C">
            <w:pPr>
              <w:rPr>
                <w:ins w:id="3447" w:author="Salah Soliman" w:date="2020-01-31T16:05:00Z"/>
                <w:rFonts w:ascii="Open Sans" w:eastAsia="Open Sans" w:hAnsi="Open Sans" w:cs="Times New Roman"/>
              </w:rPr>
            </w:pPr>
          </w:p>
        </w:tc>
        <w:tc>
          <w:tcPr>
            <w:tcW w:w="2520" w:type="dxa"/>
            <w:shd w:val="clear" w:color="auto" w:fill="FAFAFA"/>
            <w:tcPrChange w:id="3448" w:author="Salah Soliman" w:date="2020-01-31T16:05:00Z">
              <w:tcPr>
                <w:tcW w:w="2520" w:type="dxa"/>
                <w:shd w:val="clear" w:color="auto" w:fill="FAFAFA"/>
              </w:tcPr>
            </w:tcPrChange>
          </w:tcPr>
          <w:p w14:paraId="57ADE082" w14:textId="77777777" w:rsidR="00F5586C" w:rsidRPr="00F5586C" w:rsidRDefault="00F5586C" w:rsidP="00F5586C">
            <w:pPr>
              <w:rPr>
                <w:ins w:id="3449" w:author="Salah Soliman" w:date="2020-01-31T16:05:00Z"/>
                <w:rFonts w:ascii="Open Sans" w:eastAsia="Open Sans" w:hAnsi="Open Sans" w:cs="Times New Roman"/>
              </w:rPr>
            </w:pPr>
          </w:p>
        </w:tc>
        <w:tc>
          <w:tcPr>
            <w:tcW w:w="7470" w:type="dxa"/>
            <w:shd w:val="clear" w:color="auto" w:fill="FAFAFA"/>
            <w:tcPrChange w:id="3450" w:author="Salah Soliman" w:date="2020-01-31T16:05:00Z">
              <w:tcPr>
                <w:tcW w:w="7470" w:type="dxa"/>
                <w:shd w:val="clear" w:color="auto" w:fill="FAFAFA"/>
              </w:tcPr>
            </w:tcPrChange>
          </w:tcPr>
          <w:p w14:paraId="448ACD44" w14:textId="0F54D000" w:rsidR="00F5586C" w:rsidRPr="00F5586C" w:rsidRDefault="00F5586C" w:rsidP="00F5586C">
            <w:pPr>
              <w:jc w:val="right"/>
              <w:rPr>
                <w:ins w:id="3451" w:author="Salah Soliman" w:date="2020-01-31T16:05:00Z"/>
                <w:rFonts w:ascii="Open Sans" w:eastAsia="Open Sans" w:hAnsi="Open Sans" w:cs="Times New Roman"/>
                <w:color w:val="78C800"/>
              </w:rPr>
            </w:pPr>
            <w:ins w:id="3452" w:author="Salah Soliman" w:date="2020-01-31T16:05:00Z">
              <w:r w:rsidRPr="00F5586C">
                <w:rPr>
                  <w:rFonts w:ascii="FontAwesome" w:eastAsia="Open Sans" w:hAnsi="FontAwesome" w:cs="Times New Roman"/>
                  <w:color w:val="FF4B4B"/>
                </w:rPr>
                <w:t></w:t>
              </w:r>
              <w:r w:rsidRPr="00F5586C">
                <w:rPr>
                  <w:rFonts w:ascii="Open Sans" w:eastAsia="Open Sans" w:hAnsi="Open Sans" w:cs="Times New Roman"/>
                  <w:color w:val="FF4B4B"/>
                </w:rPr>
                <w:t xml:space="preserve"> </w:t>
              </w:r>
              <w:del w:id="3453" w:author="Chantelle Dubois Nishiyama" w:date="2020-02-26T19:18:00Z">
                <w:r w:rsidRPr="00F5586C" w:rsidDel="00B97780">
                  <w:rPr>
                    <w:rFonts w:ascii="Open Sans" w:eastAsia="Open Sans" w:hAnsi="Open Sans" w:cs="Times New Roman"/>
                    <w:color w:val="FF4B4B"/>
                  </w:rPr>
                  <w:delText>That’s</w:delText>
                </w:r>
              </w:del>
            </w:ins>
            <w:ins w:id="3454" w:author="Chantelle Dubois Nishiyama" w:date="2020-02-26T19:18:00Z">
              <w:r w:rsidR="00B97780">
                <w:rPr>
                  <w:rFonts w:ascii="Open Sans" w:eastAsia="Open Sans" w:hAnsi="Open Sans" w:cs="Times New Roman"/>
                  <w:color w:val="FF4B4B"/>
                </w:rPr>
                <w:t>That is</w:t>
              </w:r>
            </w:ins>
            <w:ins w:id="3455" w:author="Salah Soliman" w:date="2020-01-31T16:05:00Z">
              <w:r w:rsidRPr="00F5586C">
                <w:rPr>
                  <w:rFonts w:ascii="Open Sans" w:eastAsia="Open Sans" w:hAnsi="Open Sans" w:cs="Times New Roman"/>
                  <w:color w:val="FF4B4B"/>
                </w:rPr>
                <w:t xml:space="preserve"> Incorrect</w:t>
              </w:r>
            </w:ins>
          </w:p>
        </w:tc>
        <w:tc>
          <w:tcPr>
            <w:tcW w:w="270" w:type="dxa"/>
            <w:shd w:val="clear" w:color="auto" w:fill="FAFAFA"/>
            <w:tcPrChange w:id="3456" w:author="Salah Soliman" w:date="2020-01-31T16:05:00Z">
              <w:tcPr>
                <w:tcW w:w="270" w:type="dxa"/>
                <w:shd w:val="clear" w:color="auto" w:fill="FAFAFA"/>
              </w:tcPr>
            </w:tcPrChange>
          </w:tcPr>
          <w:p w14:paraId="1BF19514" w14:textId="77777777" w:rsidR="00F5586C" w:rsidRPr="00F5586C" w:rsidRDefault="00F5586C" w:rsidP="00F5586C">
            <w:pPr>
              <w:rPr>
                <w:ins w:id="3457" w:author="Salah Soliman" w:date="2020-01-31T16:05:00Z"/>
                <w:rFonts w:ascii="Open Sans" w:eastAsia="Open Sans" w:hAnsi="Open Sans" w:cs="Times New Roman"/>
              </w:rPr>
            </w:pPr>
          </w:p>
        </w:tc>
      </w:tr>
      <w:tr w:rsidR="00F5586C" w:rsidRPr="00F5586C" w14:paraId="3D7874F7" w14:textId="77777777" w:rsidTr="00F5586C">
        <w:trPr>
          <w:ins w:id="3458" w:author="Salah Soliman" w:date="2020-01-31T16:05:00Z"/>
          <w:trPrChange w:id="3459" w:author="Salah Soliman" w:date="2020-01-31T16:05:00Z">
            <w:trPr>
              <w:jc w:val="center"/>
            </w:trPr>
          </w:trPrChange>
        </w:trPr>
        <w:tc>
          <w:tcPr>
            <w:tcW w:w="265" w:type="dxa"/>
            <w:shd w:val="clear" w:color="auto" w:fill="FAFAFA"/>
            <w:tcPrChange w:id="3460" w:author="Salah Soliman" w:date="2020-01-31T16:05:00Z">
              <w:tcPr>
                <w:tcW w:w="265" w:type="dxa"/>
                <w:shd w:val="clear" w:color="auto" w:fill="FAFAFA"/>
              </w:tcPr>
            </w:tcPrChange>
          </w:tcPr>
          <w:p w14:paraId="3CA43E6D" w14:textId="77777777" w:rsidR="00F5586C" w:rsidRPr="00F5586C" w:rsidRDefault="00F5586C" w:rsidP="00F5586C">
            <w:pPr>
              <w:rPr>
                <w:ins w:id="3461" w:author="Salah Soliman" w:date="2020-01-31T16:05:00Z"/>
                <w:rFonts w:ascii="Open Sans" w:eastAsia="Open Sans" w:hAnsi="Open Sans" w:cs="Times New Roman"/>
              </w:rPr>
            </w:pPr>
          </w:p>
        </w:tc>
        <w:tc>
          <w:tcPr>
            <w:tcW w:w="2520" w:type="dxa"/>
            <w:shd w:val="clear" w:color="auto" w:fill="FF4B4B"/>
            <w:tcPrChange w:id="3462" w:author="Salah Soliman" w:date="2020-01-31T16:05:00Z">
              <w:tcPr>
                <w:tcW w:w="2520" w:type="dxa"/>
                <w:shd w:val="clear" w:color="auto" w:fill="FF4B4B"/>
              </w:tcPr>
            </w:tcPrChange>
          </w:tcPr>
          <w:p w14:paraId="03FBB4C4" w14:textId="77777777" w:rsidR="00F5586C" w:rsidRPr="00F5586C" w:rsidRDefault="00F5586C" w:rsidP="00F5586C">
            <w:pPr>
              <w:spacing w:before="120"/>
              <w:rPr>
                <w:ins w:id="3463" w:author="Salah Soliman" w:date="2020-01-31T16:05:00Z"/>
                <w:rFonts w:ascii="Open Sans Semibold" w:eastAsia="Open Sans" w:hAnsi="Open Sans Semibold" w:cs="Open Sans Semibold"/>
                <w:color w:val="FFFFFF"/>
              </w:rPr>
            </w:pPr>
            <w:ins w:id="3464" w:author="Salah Soliman" w:date="2020-01-31T16:05:00Z">
              <w:r w:rsidRPr="00F5586C">
                <w:rPr>
                  <w:rFonts w:ascii="Open Sans Semibold" w:eastAsia="Open Sans" w:hAnsi="Open Sans Semibold" w:cs="Open Sans Semibold"/>
                  <w:color w:val="FFFFFF"/>
                </w:rPr>
                <w:t>Explanation</w:t>
              </w:r>
            </w:ins>
          </w:p>
        </w:tc>
        <w:tc>
          <w:tcPr>
            <w:tcW w:w="7470" w:type="dxa"/>
            <w:shd w:val="clear" w:color="auto" w:fill="FAFAFA"/>
            <w:tcPrChange w:id="3465" w:author="Salah Soliman" w:date="2020-01-31T16:05:00Z">
              <w:tcPr>
                <w:tcW w:w="7470" w:type="dxa"/>
                <w:shd w:val="clear" w:color="auto" w:fill="FAFAFA"/>
              </w:tcPr>
            </w:tcPrChange>
          </w:tcPr>
          <w:p w14:paraId="6A527C85" w14:textId="77777777" w:rsidR="00F5586C" w:rsidRPr="00F5586C" w:rsidRDefault="00F5586C" w:rsidP="00F5586C">
            <w:pPr>
              <w:rPr>
                <w:ins w:id="3466" w:author="Salah Soliman" w:date="2020-01-31T16:05:00Z"/>
                <w:rFonts w:ascii="Open Sans" w:eastAsia="Open Sans" w:hAnsi="Open Sans" w:cs="Times New Roman"/>
              </w:rPr>
            </w:pPr>
          </w:p>
        </w:tc>
        <w:tc>
          <w:tcPr>
            <w:tcW w:w="270" w:type="dxa"/>
            <w:shd w:val="clear" w:color="auto" w:fill="FAFAFA"/>
            <w:tcPrChange w:id="3467" w:author="Salah Soliman" w:date="2020-01-31T16:05:00Z">
              <w:tcPr>
                <w:tcW w:w="270" w:type="dxa"/>
                <w:shd w:val="clear" w:color="auto" w:fill="FAFAFA"/>
              </w:tcPr>
            </w:tcPrChange>
          </w:tcPr>
          <w:p w14:paraId="797FF8CB" w14:textId="77777777" w:rsidR="00F5586C" w:rsidRPr="00F5586C" w:rsidRDefault="00F5586C" w:rsidP="00F5586C">
            <w:pPr>
              <w:rPr>
                <w:ins w:id="3468" w:author="Salah Soliman" w:date="2020-01-31T16:05:00Z"/>
                <w:rFonts w:ascii="Open Sans" w:eastAsia="Open Sans" w:hAnsi="Open Sans" w:cs="Times New Roman"/>
              </w:rPr>
            </w:pPr>
          </w:p>
        </w:tc>
      </w:tr>
      <w:tr w:rsidR="00F5586C" w:rsidRPr="00F5586C" w14:paraId="1FBB230D" w14:textId="77777777" w:rsidTr="00F5586C">
        <w:trPr>
          <w:ins w:id="3469" w:author="Salah Soliman" w:date="2020-01-31T16:05:00Z"/>
          <w:trPrChange w:id="3470" w:author="Salah Soliman" w:date="2020-01-31T16:05:00Z">
            <w:trPr>
              <w:jc w:val="center"/>
            </w:trPr>
          </w:trPrChange>
        </w:trPr>
        <w:tc>
          <w:tcPr>
            <w:tcW w:w="265" w:type="dxa"/>
            <w:shd w:val="clear" w:color="auto" w:fill="FAFAFA"/>
            <w:tcPrChange w:id="3471" w:author="Salah Soliman" w:date="2020-01-31T16:05:00Z">
              <w:tcPr>
                <w:tcW w:w="265" w:type="dxa"/>
                <w:shd w:val="clear" w:color="auto" w:fill="FAFAFA"/>
              </w:tcPr>
            </w:tcPrChange>
          </w:tcPr>
          <w:p w14:paraId="512BECE3" w14:textId="77777777" w:rsidR="00F5586C" w:rsidRPr="00F5586C" w:rsidRDefault="00F5586C" w:rsidP="00F5586C">
            <w:pPr>
              <w:rPr>
                <w:ins w:id="3472" w:author="Salah Soliman" w:date="2020-01-31T16:05:00Z"/>
                <w:rFonts w:ascii="Open Sans" w:eastAsia="Open Sans" w:hAnsi="Open Sans" w:cs="Times New Roman"/>
                <w:color w:val="404040"/>
                <w:sz w:val="16"/>
                <w:szCs w:val="16"/>
              </w:rPr>
            </w:pPr>
          </w:p>
        </w:tc>
        <w:tc>
          <w:tcPr>
            <w:tcW w:w="2520" w:type="dxa"/>
            <w:tcBorders>
              <w:bottom w:val="single" w:sz="4" w:space="0" w:color="F9DBDB"/>
            </w:tcBorders>
            <w:shd w:val="clear" w:color="auto" w:fill="FF4B4B"/>
            <w:tcPrChange w:id="3473" w:author="Salah Soliman" w:date="2020-01-31T16:05:00Z">
              <w:tcPr>
                <w:tcW w:w="2520" w:type="dxa"/>
                <w:tcBorders>
                  <w:bottom w:val="single" w:sz="4" w:space="0" w:color="F9DBDB"/>
                </w:tcBorders>
                <w:shd w:val="clear" w:color="auto" w:fill="FF4B4B"/>
              </w:tcPr>
            </w:tcPrChange>
          </w:tcPr>
          <w:p w14:paraId="1D2BB368" w14:textId="77777777" w:rsidR="00F5586C" w:rsidRPr="00F5586C" w:rsidRDefault="00F5586C" w:rsidP="00F5586C">
            <w:pPr>
              <w:rPr>
                <w:ins w:id="3474" w:author="Salah Soliman" w:date="2020-01-31T16:05:00Z"/>
                <w:rFonts w:ascii="Open Sans" w:eastAsia="Open Sans" w:hAnsi="Open Sans" w:cs="Times New Roman"/>
                <w:color w:val="404040"/>
                <w:sz w:val="16"/>
                <w:szCs w:val="16"/>
              </w:rPr>
            </w:pPr>
          </w:p>
        </w:tc>
        <w:tc>
          <w:tcPr>
            <w:tcW w:w="7470" w:type="dxa"/>
            <w:tcBorders>
              <w:bottom w:val="single" w:sz="4" w:space="0" w:color="F9DBDB"/>
            </w:tcBorders>
            <w:shd w:val="clear" w:color="auto" w:fill="FF4B4B"/>
            <w:tcPrChange w:id="3475" w:author="Salah Soliman" w:date="2020-01-31T16:05:00Z">
              <w:tcPr>
                <w:tcW w:w="7470" w:type="dxa"/>
                <w:tcBorders>
                  <w:bottom w:val="single" w:sz="4" w:space="0" w:color="F9DBDB"/>
                </w:tcBorders>
                <w:shd w:val="clear" w:color="auto" w:fill="FF4B4B"/>
              </w:tcPr>
            </w:tcPrChange>
          </w:tcPr>
          <w:p w14:paraId="308E68AF" w14:textId="77777777" w:rsidR="00F5586C" w:rsidRPr="00F5586C" w:rsidRDefault="00F5586C" w:rsidP="00F5586C">
            <w:pPr>
              <w:rPr>
                <w:ins w:id="3476" w:author="Salah Soliman" w:date="2020-01-31T16:05:00Z"/>
                <w:rFonts w:ascii="Open Sans" w:eastAsia="Open Sans" w:hAnsi="Open Sans" w:cs="Times New Roman"/>
                <w:color w:val="404040"/>
                <w:sz w:val="16"/>
                <w:szCs w:val="16"/>
              </w:rPr>
            </w:pPr>
          </w:p>
        </w:tc>
        <w:tc>
          <w:tcPr>
            <w:tcW w:w="270" w:type="dxa"/>
            <w:shd w:val="clear" w:color="auto" w:fill="FAFAFA"/>
            <w:tcPrChange w:id="3477" w:author="Salah Soliman" w:date="2020-01-31T16:05:00Z">
              <w:tcPr>
                <w:tcW w:w="270" w:type="dxa"/>
                <w:shd w:val="clear" w:color="auto" w:fill="FAFAFA"/>
              </w:tcPr>
            </w:tcPrChange>
          </w:tcPr>
          <w:p w14:paraId="6252DB7D" w14:textId="77777777" w:rsidR="00F5586C" w:rsidRPr="00F5586C" w:rsidRDefault="00F5586C" w:rsidP="00F5586C">
            <w:pPr>
              <w:rPr>
                <w:ins w:id="3478" w:author="Salah Soliman" w:date="2020-01-31T16:05:00Z"/>
                <w:rFonts w:ascii="Open Sans" w:eastAsia="Open Sans" w:hAnsi="Open Sans" w:cs="Times New Roman"/>
                <w:color w:val="404040"/>
                <w:sz w:val="16"/>
                <w:szCs w:val="16"/>
              </w:rPr>
            </w:pPr>
          </w:p>
        </w:tc>
      </w:tr>
      <w:tr w:rsidR="00F5586C" w:rsidRPr="00F5586C" w14:paraId="11A5310C" w14:textId="77777777" w:rsidTr="00F5586C">
        <w:trPr>
          <w:trHeight w:val="60"/>
          <w:ins w:id="3479" w:author="Salah Soliman" w:date="2020-01-31T16:05:00Z"/>
          <w:trPrChange w:id="3480" w:author="Salah Soliman" w:date="2020-01-31T16:05:00Z">
            <w:trPr>
              <w:trHeight w:val="60"/>
              <w:jc w:val="center"/>
            </w:trPr>
          </w:trPrChange>
        </w:trPr>
        <w:tc>
          <w:tcPr>
            <w:tcW w:w="265" w:type="dxa"/>
            <w:tcBorders>
              <w:right w:val="single" w:sz="4" w:space="0" w:color="F9DBDB"/>
            </w:tcBorders>
            <w:shd w:val="clear" w:color="auto" w:fill="FAFAFA"/>
            <w:tcPrChange w:id="3481" w:author="Salah Soliman" w:date="2020-01-31T16:05:00Z">
              <w:tcPr>
                <w:tcW w:w="265" w:type="dxa"/>
                <w:tcBorders>
                  <w:right w:val="single" w:sz="4" w:space="0" w:color="F9DBDB"/>
                </w:tcBorders>
                <w:shd w:val="clear" w:color="auto" w:fill="FAFAFA"/>
              </w:tcPr>
            </w:tcPrChange>
          </w:tcPr>
          <w:p w14:paraId="693C7EFD" w14:textId="77777777" w:rsidR="00F5586C" w:rsidRPr="00F5586C" w:rsidRDefault="00F5586C" w:rsidP="00F5586C">
            <w:pPr>
              <w:rPr>
                <w:ins w:id="3482" w:author="Salah Soliman" w:date="2020-01-31T16:05:00Z"/>
                <w:rFonts w:ascii="Open Sans" w:eastAsia="Open Sans" w:hAnsi="Open Sans" w:cs="Times New Roman"/>
              </w:rPr>
            </w:pPr>
          </w:p>
        </w:tc>
        <w:tc>
          <w:tcPr>
            <w:tcW w:w="9990" w:type="dxa"/>
            <w:gridSpan w:val="2"/>
            <w:tcBorders>
              <w:top w:val="single" w:sz="4" w:space="0" w:color="F9DBDB"/>
              <w:left w:val="single" w:sz="4" w:space="0" w:color="F9DBDB"/>
              <w:bottom w:val="single" w:sz="4" w:space="0" w:color="F9DBDB"/>
              <w:right w:val="single" w:sz="4" w:space="0" w:color="F9DBDB"/>
            </w:tcBorders>
            <w:shd w:val="clear" w:color="auto" w:fill="FCEEEE"/>
            <w:tcPrChange w:id="3483" w:author="Salah Soliman" w:date="2020-01-31T16:05:00Z">
              <w:tcPr>
                <w:tcW w:w="9990" w:type="dxa"/>
                <w:gridSpan w:val="2"/>
                <w:tcBorders>
                  <w:top w:val="single" w:sz="4" w:space="0" w:color="F9DBDB"/>
                  <w:left w:val="single" w:sz="4" w:space="0" w:color="F9DBDB"/>
                  <w:bottom w:val="single" w:sz="4" w:space="0" w:color="F9DBDB"/>
                  <w:right w:val="single" w:sz="4" w:space="0" w:color="F9DBDB"/>
                </w:tcBorders>
                <w:shd w:val="clear" w:color="auto" w:fill="FCEEEE"/>
              </w:tcPr>
            </w:tcPrChange>
          </w:tcPr>
          <w:p w14:paraId="50E0A4DF" w14:textId="77777777" w:rsidR="00F5586C" w:rsidRPr="00F5586C" w:rsidRDefault="00F5586C" w:rsidP="00F5586C">
            <w:pPr>
              <w:spacing w:before="120"/>
              <w:rPr>
                <w:ins w:id="3484" w:author="Salah Soliman" w:date="2020-01-31T16:05:00Z"/>
                <w:rFonts w:ascii="Open Sans" w:eastAsia="Open Sans" w:hAnsi="Open Sans" w:cs="Times New Roman"/>
                <w:color w:val="7F7F7F"/>
              </w:rPr>
            </w:pPr>
            <w:ins w:id="3485" w:author="Salah Soliman" w:date="2020-01-31T16:05:00Z">
              <w:r w:rsidRPr="00F5586C">
                <w:rPr>
                  <w:rFonts w:ascii="Open Sans" w:eastAsia="Open Sans" w:hAnsi="Open Sans" w:cs="Times New Roman"/>
                  <w:color w:val="7F7F7F"/>
                </w:rPr>
                <w:t xml:space="preserve">Unfortunately, this is Incorrect. Readings from a sensor are collected in multiple time periods. Think of the type of dataset that supports sequential data collection.  </w:t>
              </w:r>
            </w:ins>
          </w:p>
        </w:tc>
        <w:tc>
          <w:tcPr>
            <w:tcW w:w="270" w:type="dxa"/>
            <w:tcBorders>
              <w:left w:val="single" w:sz="4" w:space="0" w:color="F9DBDB"/>
            </w:tcBorders>
            <w:shd w:val="clear" w:color="auto" w:fill="FAFAFA"/>
            <w:tcPrChange w:id="3486" w:author="Salah Soliman" w:date="2020-01-31T16:05:00Z">
              <w:tcPr>
                <w:tcW w:w="270" w:type="dxa"/>
                <w:tcBorders>
                  <w:left w:val="single" w:sz="4" w:space="0" w:color="F9DBDB"/>
                </w:tcBorders>
                <w:shd w:val="clear" w:color="auto" w:fill="FAFAFA"/>
              </w:tcPr>
            </w:tcPrChange>
          </w:tcPr>
          <w:p w14:paraId="5521ED9B" w14:textId="77777777" w:rsidR="00F5586C" w:rsidRPr="00F5586C" w:rsidRDefault="00F5586C" w:rsidP="00F5586C">
            <w:pPr>
              <w:rPr>
                <w:ins w:id="3487" w:author="Salah Soliman" w:date="2020-01-31T16:05:00Z"/>
                <w:rFonts w:ascii="Open Sans" w:eastAsia="Open Sans" w:hAnsi="Open Sans" w:cs="Times New Roman"/>
              </w:rPr>
            </w:pPr>
          </w:p>
        </w:tc>
      </w:tr>
      <w:tr w:rsidR="00F5586C" w:rsidRPr="00F5586C" w14:paraId="0B084053" w14:textId="77777777" w:rsidTr="00F5586C">
        <w:trPr>
          <w:ins w:id="3488" w:author="Salah Soliman" w:date="2020-01-31T16:05:00Z"/>
          <w:trPrChange w:id="3489" w:author="Salah Soliman" w:date="2020-01-31T16:05:00Z">
            <w:trPr>
              <w:jc w:val="center"/>
            </w:trPr>
          </w:trPrChange>
        </w:trPr>
        <w:tc>
          <w:tcPr>
            <w:tcW w:w="265" w:type="dxa"/>
            <w:shd w:val="clear" w:color="auto" w:fill="FAFAFA"/>
            <w:tcPrChange w:id="3490" w:author="Salah Soliman" w:date="2020-01-31T16:05:00Z">
              <w:tcPr>
                <w:tcW w:w="265" w:type="dxa"/>
                <w:shd w:val="clear" w:color="auto" w:fill="FAFAFA"/>
              </w:tcPr>
            </w:tcPrChange>
          </w:tcPr>
          <w:p w14:paraId="095755C1" w14:textId="77777777" w:rsidR="00F5586C" w:rsidRPr="00F5586C" w:rsidRDefault="00F5586C" w:rsidP="00F5586C">
            <w:pPr>
              <w:rPr>
                <w:ins w:id="3491" w:author="Salah Soliman" w:date="2020-01-31T16:05:00Z"/>
                <w:rFonts w:ascii="Open Sans" w:eastAsia="Open Sans" w:hAnsi="Open Sans" w:cs="Times New Roman"/>
                <w:color w:val="404040"/>
                <w:sz w:val="16"/>
                <w:szCs w:val="16"/>
              </w:rPr>
            </w:pPr>
          </w:p>
        </w:tc>
        <w:tc>
          <w:tcPr>
            <w:tcW w:w="2520" w:type="dxa"/>
            <w:tcBorders>
              <w:top w:val="single" w:sz="4" w:space="0" w:color="F9DBDB"/>
            </w:tcBorders>
            <w:shd w:val="clear" w:color="auto" w:fill="FAFAFA"/>
            <w:tcPrChange w:id="3492" w:author="Salah Soliman" w:date="2020-01-31T16:05:00Z">
              <w:tcPr>
                <w:tcW w:w="2520" w:type="dxa"/>
                <w:tcBorders>
                  <w:top w:val="single" w:sz="4" w:space="0" w:color="F9DBDB"/>
                </w:tcBorders>
                <w:shd w:val="clear" w:color="auto" w:fill="FAFAFA"/>
              </w:tcPr>
            </w:tcPrChange>
          </w:tcPr>
          <w:p w14:paraId="76819005" w14:textId="77777777" w:rsidR="00F5586C" w:rsidRPr="00F5586C" w:rsidRDefault="00F5586C" w:rsidP="00F5586C">
            <w:pPr>
              <w:rPr>
                <w:ins w:id="3493" w:author="Salah Soliman" w:date="2020-01-31T16:05:00Z"/>
                <w:rFonts w:ascii="Open Sans" w:eastAsia="Open Sans" w:hAnsi="Open Sans" w:cs="Times New Roman"/>
                <w:color w:val="404040"/>
                <w:sz w:val="16"/>
                <w:szCs w:val="16"/>
              </w:rPr>
            </w:pPr>
          </w:p>
        </w:tc>
        <w:tc>
          <w:tcPr>
            <w:tcW w:w="7470" w:type="dxa"/>
            <w:tcBorders>
              <w:top w:val="single" w:sz="4" w:space="0" w:color="F9DBDB"/>
            </w:tcBorders>
            <w:shd w:val="clear" w:color="auto" w:fill="FAFAFA"/>
            <w:tcPrChange w:id="3494" w:author="Salah Soliman" w:date="2020-01-31T16:05:00Z">
              <w:tcPr>
                <w:tcW w:w="7470" w:type="dxa"/>
                <w:tcBorders>
                  <w:top w:val="single" w:sz="4" w:space="0" w:color="F9DBDB"/>
                </w:tcBorders>
                <w:shd w:val="clear" w:color="auto" w:fill="FAFAFA"/>
              </w:tcPr>
            </w:tcPrChange>
          </w:tcPr>
          <w:p w14:paraId="637F17E2" w14:textId="77777777" w:rsidR="00F5586C" w:rsidRPr="00F5586C" w:rsidRDefault="00F5586C" w:rsidP="00F5586C">
            <w:pPr>
              <w:rPr>
                <w:ins w:id="3495" w:author="Salah Soliman" w:date="2020-01-31T16:05:00Z"/>
                <w:rFonts w:ascii="Open Sans" w:eastAsia="Open Sans" w:hAnsi="Open Sans" w:cs="Times New Roman"/>
                <w:color w:val="404040"/>
                <w:sz w:val="16"/>
                <w:szCs w:val="16"/>
              </w:rPr>
            </w:pPr>
          </w:p>
        </w:tc>
        <w:tc>
          <w:tcPr>
            <w:tcW w:w="270" w:type="dxa"/>
            <w:shd w:val="clear" w:color="auto" w:fill="FAFAFA"/>
            <w:tcPrChange w:id="3496" w:author="Salah Soliman" w:date="2020-01-31T16:05:00Z">
              <w:tcPr>
                <w:tcW w:w="270" w:type="dxa"/>
                <w:shd w:val="clear" w:color="auto" w:fill="FAFAFA"/>
              </w:tcPr>
            </w:tcPrChange>
          </w:tcPr>
          <w:p w14:paraId="1DC433E9" w14:textId="77777777" w:rsidR="00F5586C" w:rsidRPr="00F5586C" w:rsidRDefault="00F5586C" w:rsidP="00F5586C">
            <w:pPr>
              <w:rPr>
                <w:ins w:id="3497" w:author="Salah Soliman" w:date="2020-01-31T16:05:00Z"/>
                <w:rFonts w:ascii="Open Sans" w:eastAsia="Open Sans" w:hAnsi="Open Sans" w:cs="Times New Roman"/>
                <w:color w:val="404040"/>
                <w:sz w:val="16"/>
                <w:szCs w:val="16"/>
              </w:rPr>
            </w:pPr>
          </w:p>
        </w:tc>
      </w:tr>
    </w:tbl>
    <w:p w14:paraId="569858FD" w14:textId="77777777" w:rsidR="00F5586C" w:rsidRPr="00F5586C" w:rsidRDefault="00F5586C" w:rsidP="00F5586C">
      <w:pPr>
        <w:spacing w:after="0" w:line="240" w:lineRule="auto"/>
        <w:rPr>
          <w:ins w:id="3498" w:author="Salah Soliman" w:date="2020-01-31T16:05:00Z"/>
          <w:rFonts w:ascii="Open Sans" w:eastAsia="Open Sans" w:hAnsi="Open Sans" w:cs="Times New Roman"/>
          <w:color w:val="404040"/>
        </w:rPr>
      </w:pPr>
    </w:p>
    <w:p w14:paraId="41E5080C" w14:textId="538AFF8B" w:rsidR="008B6276" w:rsidDel="00F5586C" w:rsidRDefault="008B6276" w:rsidP="008B6276">
      <w:pPr>
        <w:spacing w:after="0" w:line="240" w:lineRule="auto"/>
        <w:rPr>
          <w:del w:id="3499" w:author="Salah Soliman" w:date="2020-01-31T16:05:00Z"/>
          <w:rFonts w:ascii="Calibri" w:eastAsia="Calibri" w:hAnsi="Calibri" w:cs="Arial"/>
          <w:color w:val="404040" w:themeColor="text1" w:themeTint="BF"/>
        </w:rPr>
      </w:pPr>
    </w:p>
    <w:p w14:paraId="167A53E3" w14:textId="6DF0DD84" w:rsidR="00F5586C" w:rsidRDefault="00F5586C" w:rsidP="008B6276">
      <w:pPr>
        <w:spacing w:after="0" w:line="240" w:lineRule="auto"/>
        <w:rPr>
          <w:ins w:id="3500" w:author="Salah Soliman" w:date="2020-01-31T16:05:00Z"/>
          <w:rFonts w:ascii="Calibri" w:eastAsia="Calibri" w:hAnsi="Calibri" w:cs="Arial"/>
          <w:color w:val="404040" w:themeColor="text1" w:themeTint="BF"/>
        </w:rPr>
      </w:pPr>
    </w:p>
    <w:p w14:paraId="4C6EF7AE" w14:textId="77777777" w:rsidR="00F5586C" w:rsidRPr="007F4B89" w:rsidRDefault="00F5586C" w:rsidP="008B6276">
      <w:pPr>
        <w:spacing w:after="0" w:line="240" w:lineRule="auto"/>
        <w:rPr>
          <w:ins w:id="3501" w:author="Salah Soliman" w:date="2020-01-31T16:05:00Z"/>
          <w:rFonts w:ascii="Calibri" w:eastAsia="Calibri" w:hAnsi="Calibri" w:cs="Arial"/>
          <w:color w:val="404040" w:themeColor="text1" w:themeTint="BF"/>
        </w:rPr>
      </w:pPr>
    </w:p>
    <w:p w14:paraId="0A7284D6" w14:textId="383C33EC" w:rsidR="008B6276" w:rsidRPr="007F4B89" w:rsidDel="00F5586C" w:rsidRDefault="008B6276" w:rsidP="008B6276">
      <w:pPr>
        <w:spacing w:after="0" w:line="240" w:lineRule="auto"/>
        <w:rPr>
          <w:del w:id="3502" w:author="Salah Soliman" w:date="2020-01-31T16:05:00Z"/>
          <w:rFonts w:ascii="Calibri" w:eastAsia="Calibri" w:hAnsi="Calibri" w:cs="Arial"/>
          <w:color w:val="404040" w:themeColor="text1" w:themeTint="BF"/>
        </w:rPr>
      </w:pPr>
    </w:p>
    <w:tbl>
      <w:tblPr>
        <w:tblStyle w:val="TableGrid5"/>
        <w:tblW w:w="10455" w:type="dxa"/>
        <w:tblBorders>
          <w:top w:val="single" w:sz="4" w:space="0" w:color="5B9BD5" w:themeColor="accent5"/>
          <w:left w:val="single" w:sz="4" w:space="0" w:color="5B9BD5" w:themeColor="accent5"/>
          <w:bottom w:val="single" w:sz="4" w:space="0" w:color="5B9BD5" w:themeColor="accent5"/>
          <w:right w:val="single" w:sz="4" w:space="0" w:color="5B9BD5" w:themeColor="accent5"/>
          <w:insideH w:val="none" w:sz="0" w:space="0" w:color="auto"/>
          <w:insideV w:val="none" w:sz="0" w:space="0" w:color="auto"/>
        </w:tblBorders>
        <w:tblLayout w:type="fixed"/>
        <w:tblCellMar>
          <w:left w:w="115" w:type="dxa"/>
          <w:right w:w="115" w:type="dxa"/>
        </w:tblCellMar>
        <w:tblLook w:val="04A0" w:firstRow="1" w:lastRow="0" w:firstColumn="1" w:lastColumn="0" w:noHBand="0" w:noVBand="1"/>
        <w:tblPrChange w:id="3503" w:author="Alexis Handford" w:date="2020-01-27T11:06:00Z">
          <w:tblPr>
            <w:tblStyle w:val="TableGrid5"/>
            <w:tblW w:w="10455" w:type="dxa"/>
            <w:tblBorders>
              <w:top w:val="single" w:sz="4" w:space="0" w:color="5B9BD5" w:themeColor="accent5"/>
              <w:left w:val="single" w:sz="4" w:space="0" w:color="5B9BD5" w:themeColor="accent5"/>
              <w:bottom w:val="single" w:sz="4" w:space="0" w:color="5B9BD5" w:themeColor="accent5"/>
              <w:right w:val="single" w:sz="4" w:space="0" w:color="5B9BD5" w:themeColor="accent5"/>
              <w:insideH w:val="none" w:sz="0" w:space="0" w:color="auto"/>
              <w:insideV w:val="none" w:sz="0" w:space="0" w:color="auto"/>
            </w:tblBorders>
            <w:tblLayout w:type="fixed"/>
            <w:tblCellMar>
              <w:left w:w="115" w:type="dxa"/>
              <w:right w:w="115" w:type="dxa"/>
            </w:tblCellMar>
            <w:tblLook w:val="04A0" w:firstRow="1" w:lastRow="0" w:firstColumn="1" w:lastColumn="0" w:noHBand="0" w:noVBand="1"/>
          </w:tblPr>
        </w:tblPrChange>
      </w:tblPr>
      <w:tblGrid>
        <w:gridCol w:w="264"/>
        <w:gridCol w:w="630"/>
        <w:gridCol w:w="450"/>
        <w:gridCol w:w="2880"/>
        <w:gridCol w:w="1980"/>
        <w:gridCol w:w="3981"/>
        <w:gridCol w:w="270"/>
        <w:tblGridChange w:id="3504">
          <w:tblGrid>
            <w:gridCol w:w="360"/>
            <w:gridCol w:w="360"/>
            <w:gridCol w:w="360"/>
            <w:gridCol w:w="360"/>
            <w:gridCol w:w="360"/>
            <w:gridCol w:w="360"/>
            <w:gridCol w:w="360"/>
          </w:tblGrid>
        </w:tblGridChange>
      </w:tblGrid>
      <w:tr w:rsidR="008B6276" w:rsidRPr="007F4B89" w:rsidDel="00F5586C" w14:paraId="5B6D2595" w14:textId="6E3B0758" w:rsidTr="3E89A3C7">
        <w:trPr>
          <w:cantSplit/>
          <w:del w:id="3505" w:author="Salah Soliman" w:date="2020-01-31T16:05:00Z"/>
        </w:trPr>
        <w:tc>
          <w:tcPr>
            <w:tcW w:w="10456" w:type="dxa"/>
            <w:gridSpan w:val="7"/>
            <w:tcBorders>
              <w:top w:val="single" w:sz="4" w:space="0" w:color="5B9BD5" w:themeColor="accent5"/>
              <w:left w:val="single" w:sz="4" w:space="0" w:color="5B9BD5" w:themeColor="accent5"/>
              <w:bottom w:val="nil"/>
              <w:right w:val="single" w:sz="4" w:space="0" w:color="5B9BD5" w:themeColor="accent5"/>
            </w:tcBorders>
            <w:shd w:val="clear" w:color="auto" w:fill="70AD47" w:themeFill="accent6"/>
            <w:hideMark/>
            <w:tcPrChange w:id="3506" w:author="Alexis Handford" w:date="2020-01-27T11:06:00Z">
              <w:tcPr>
                <w:tcW w:w="10456" w:type="dxa"/>
                <w:gridSpan w:val="7"/>
                <w:tcBorders>
                  <w:top w:val="single" w:sz="4" w:space="0" w:color="5B9BD5" w:themeColor="accent5"/>
                  <w:left w:val="single" w:sz="4" w:space="0" w:color="5B9BD5" w:themeColor="accent5"/>
                  <w:bottom w:val="nil"/>
                  <w:right w:val="single" w:sz="4" w:space="0" w:color="5B9BD5" w:themeColor="accent5"/>
                </w:tcBorders>
                <w:shd w:val="clear" w:color="auto" w:fill="70AD47" w:themeFill="accent6"/>
                <w:hideMark/>
              </w:tcPr>
            </w:tcPrChange>
          </w:tcPr>
          <w:p w14:paraId="665EBC5D" w14:textId="70CFC810" w:rsidR="008B6276" w:rsidRPr="007F4B89" w:rsidDel="00F5586C" w:rsidRDefault="008B6276" w:rsidP="008B6276">
            <w:pPr>
              <w:outlineLvl w:val="2"/>
              <w:rPr>
                <w:del w:id="3507" w:author="Salah Soliman" w:date="2020-01-31T16:05:00Z"/>
                <w:rFonts w:ascii="Calibri Light" w:hAnsi="Calibri Light" w:cs="Calibri Light"/>
                <w:color w:val="4472C4" w:themeColor="accent1"/>
              </w:rPr>
            </w:pPr>
            <w:del w:id="3508" w:author="Salah Soliman" w:date="2020-01-31T16:05:00Z">
              <w:r w:rsidRPr="007F4B89" w:rsidDel="00F5586C">
                <w:rPr>
                  <w:rFonts w:ascii="Calibri Light" w:hAnsi="Calibri Light" w:cs="Calibri Light"/>
                  <w:color w:val="4472C4" w:themeColor="accent1"/>
                </w:rPr>
                <w:delText xml:space="preserve">Consider readings from a sensor at a constant rate, which type of dataset does the data belong </w:delText>
              </w:r>
              <w:commentRangeStart w:id="3509"/>
              <w:r w:rsidRPr="007F4B89" w:rsidDel="00F5586C">
                <w:rPr>
                  <w:rFonts w:ascii="Calibri Light" w:hAnsi="Calibri Light" w:cs="Calibri Light"/>
                  <w:color w:val="4472C4" w:themeColor="accent1"/>
                </w:rPr>
                <w:delText>to</w:delText>
              </w:r>
            </w:del>
            <w:commentRangeEnd w:id="3509"/>
            <w:r w:rsidR="00164CEF">
              <w:rPr>
                <w:rStyle w:val="CommentReference"/>
                <w:color w:val="404040"/>
              </w:rPr>
              <w:commentReference w:id="3509"/>
            </w:r>
            <w:del w:id="3510" w:author="Salah Soliman" w:date="2020-01-31T16:05:00Z">
              <w:r w:rsidRPr="007F4B89" w:rsidDel="00F5586C">
                <w:rPr>
                  <w:rFonts w:ascii="Calibri Light" w:hAnsi="Calibri Light" w:cs="Calibri Light"/>
                  <w:color w:val="4472C4" w:themeColor="accent1"/>
                </w:rPr>
                <w:delText>?</w:delText>
              </w:r>
            </w:del>
          </w:p>
        </w:tc>
      </w:tr>
      <w:tr w:rsidR="008B6276" w:rsidRPr="007F4B89" w:rsidDel="00F5586C" w14:paraId="5F7005C5" w14:textId="52675130" w:rsidTr="3E89A3C7">
        <w:trPr>
          <w:cantSplit/>
          <w:del w:id="3511" w:author="Salah Soliman" w:date="2020-01-31T16:05:00Z"/>
        </w:trPr>
        <w:tc>
          <w:tcPr>
            <w:tcW w:w="265" w:type="dxa"/>
            <w:tcBorders>
              <w:top w:val="nil"/>
              <w:left w:val="single" w:sz="4" w:space="0" w:color="5B9BD5" w:themeColor="accent5"/>
              <w:bottom w:val="nil"/>
              <w:right w:val="nil"/>
            </w:tcBorders>
            <w:shd w:val="clear" w:color="auto" w:fill="70AD47" w:themeFill="accent6"/>
            <w:tcPrChange w:id="3512" w:author="Alexis Handford" w:date="2020-01-27T11:06:00Z">
              <w:tcPr>
                <w:tcW w:w="265" w:type="dxa"/>
                <w:tcBorders>
                  <w:top w:val="nil"/>
                  <w:left w:val="single" w:sz="4" w:space="0" w:color="5B9BD5" w:themeColor="accent5"/>
                  <w:bottom w:val="nil"/>
                  <w:right w:val="nil"/>
                </w:tcBorders>
                <w:shd w:val="clear" w:color="auto" w:fill="70AD47" w:themeFill="accent6"/>
              </w:tcPr>
            </w:tcPrChange>
          </w:tcPr>
          <w:p w14:paraId="0547B141" w14:textId="6995ACC8" w:rsidR="008B6276" w:rsidRPr="007F4B89" w:rsidDel="00F5586C" w:rsidRDefault="008B6276" w:rsidP="008B6276">
            <w:pPr>
              <w:rPr>
                <w:del w:id="3513" w:author="Salah Soliman" w:date="2020-01-31T16:05:00Z"/>
              </w:rPr>
            </w:pPr>
          </w:p>
        </w:tc>
        <w:tc>
          <w:tcPr>
            <w:tcW w:w="630" w:type="dxa"/>
            <w:tcBorders>
              <w:top w:val="nil"/>
              <w:left w:val="nil"/>
              <w:bottom w:val="nil"/>
              <w:right w:val="nil"/>
            </w:tcBorders>
            <w:shd w:val="clear" w:color="auto" w:fill="FFFFFF" w:themeFill="background1"/>
            <w:vAlign w:val="center"/>
            <w:hideMark/>
            <w:tcPrChange w:id="3514" w:author="Alexis Handford" w:date="2020-01-27T11:06:00Z">
              <w:tcPr>
                <w:tcW w:w="630" w:type="dxa"/>
                <w:tcBorders>
                  <w:top w:val="nil"/>
                  <w:left w:val="nil"/>
                  <w:bottom w:val="nil"/>
                  <w:right w:val="nil"/>
                </w:tcBorders>
                <w:shd w:val="clear" w:color="auto" w:fill="FFFFFF" w:themeFill="background1"/>
                <w:hideMark/>
              </w:tcPr>
            </w:tcPrChange>
          </w:tcPr>
          <w:p w14:paraId="2A67C236" w14:textId="6A3834CA" w:rsidR="008B6276" w:rsidRPr="007F4B89" w:rsidDel="00F5586C" w:rsidRDefault="008B6276" w:rsidP="008B6276">
            <w:pPr>
              <w:rPr>
                <w:del w:id="3515" w:author="Salah Soliman" w:date="2020-01-31T16:05:00Z"/>
              </w:rPr>
            </w:pPr>
            <w:del w:id="3516" w:author="Salah Soliman" w:date="2020-01-31T16:05:00Z">
              <w:r w:rsidRPr="007F4B89" w:rsidDel="00F5586C">
                <w:rPr>
                  <w:noProof/>
                </w:rPr>
                <mc:AlternateContent>
                  <mc:Choice Requires="wps">
                    <w:drawing>
                      <wp:inline distT="0" distB="0" distL="0" distR="0" wp14:anchorId="186D83EF" wp14:editId="3C6B3813">
                        <wp:extent cx="207010" cy="207010"/>
                        <wp:effectExtent l="19050" t="19050" r="21590" b="21590"/>
                        <wp:docPr id="212" name="Oval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010" cy="207010"/>
                                </a:xfrm>
                                <a:prstGeom prst="ellipse">
                                  <a:avLst/>
                                </a:prstGeom>
                                <a:noFill/>
                                <a:ln w="28575">
                                  <a:solidFill>
                                    <a:srgbClr val="5B9BD5">
                                      <a:lumMod val="90000"/>
                                      <a:lumOff val="0"/>
                                    </a:srgb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inline>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w16se="http://schemas.microsoft.com/office/word/2015/wordml/symex" xmlns:cx1="http://schemas.microsoft.com/office/drawing/2015/9/8/chartex" xmlns:cx="http://schemas.microsoft.com/office/drawing/2014/chartex">
                    <w:pict>
                      <v:oval w14:anchorId="153F799F" id="Oval 22" o:spid="_x0000_s1026" style="width:16.3pt;height:16.3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" filled="f" strokecolor="#438ccf" strokeweight="2.25pt">
                        <v:stroke joinstyle="miter"/>
                        <w10:anchorlock/>
                      </v:oval>
                    </w:pict>
                  </mc:Fallback>
                </mc:AlternateContent>
              </w:r>
            </w:del>
          </w:p>
        </w:tc>
        <w:tc>
          <w:tcPr>
            <w:tcW w:w="450" w:type="dxa"/>
            <w:tcBorders>
              <w:top w:val="nil"/>
              <w:left w:val="nil"/>
              <w:bottom w:val="nil"/>
              <w:right w:val="nil"/>
            </w:tcBorders>
            <w:shd w:val="clear" w:color="auto" w:fill="FFFFFF" w:themeFill="background1"/>
            <w:vAlign w:val="center"/>
            <w:hideMark/>
            <w:tcPrChange w:id="3517" w:author="Alexis Handford" w:date="2020-01-27T11:06:00Z">
              <w:tcPr>
                <w:tcW w:w="450" w:type="dxa"/>
                <w:tcBorders>
                  <w:top w:val="nil"/>
                  <w:left w:val="nil"/>
                  <w:bottom w:val="nil"/>
                  <w:right w:val="nil"/>
                </w:tcBorders>
                <w:shd w:val="clear" w:color="auto" w:fill="FFFFFF" w:themeFill="background1"/>
                <w:hideMark/>
              </w:tcPr>
            </w:tcPrChange>
          </w:tcPr>
          <w:p w14:paraId="699262EA" w14:textId="16D1EED7" w:rsidR="008B6276" w:rsidRPr="007F4B89" w:rsidDel="00F5586C" w:rsidRDefault="008B6276" w:rsidP="008B6276">
            <w:pPr>
              <w:rPr>
                <w:del w:id="3518" w:author="Salah Soliman" w:date="2020-01-31T16:05:00Z"/>
                <w:rFonts w:ascii="Calibri Light" w:hAnsi="Calibri Light" w:cs="Calibri Light"/>
              </w:rPr>
            </w:pPr>
            <w:del w:id="3519" w:author="Salah Soliman" w:date="2020-01-31T16:05:00Z">
              <w:r w:rsidRPr="007F4B89" w:rsidDel="00F5586C">
                <w:rPr>
                  <w:rFonts w:ascii="Calibri Light" w:hAnsi="Calibri Light" w:cs="Calibri Light"/>
                </w:rPr>
                <w:delText>a.</w:delText>
              </w:r>
            </w:del>
          </w:p>
        </w:tc>
        <w:tc>
          <w:tcPr>
            <w:tcW w:w="8841" w:type="dxa"/>
            <w:gridSpan w:val="3"/>
            <w:tcBorders>
              <w:top w:val="nil"/>
              <w:left w:val="nil"/>
              <w:bottom w:val="nil"/>
              <w:right w:val="nil"/>
            </w:tcBorders>
            <w:shd w:val="clear" w:color="auto" w:fill="FFFFFF" w:themeFill="background1"/>
            <w:vAlign w:val="center"/>
            <w:hideMark/>
            <w:tcPrChange w:id="3520" w:author="Alexis Handford" w:date="2020-01-27T11:06:00Z">
              <w:tcPr>
                <w:tcW w:w="8841" w:type="dxa"/>
                <w:gridSpan w:val="3"/>
                <w:tcBorders>
                  <w:top w:val="nil"/>
                  <w:left w:val="nil"/>
                  <w:bottom w:val="nil"/>
                  <w:right w:val="nil"/>
                </w:tcBorders>
                <w:shd w:val="clear" w:color="auto" w:fill="FFFFFF" w:themeFill="background1"/>
                <w:hideMark/>
              </w:tcPr>
            </w:tcPrChange>
          </w:tcPr>
          <w:p w14:paraId="2FE987EC" w14:textId="1F30DF2F" w:rsidR="008B6276" w:rsidRPr="007F4B89" w:rsidDel="00F5586C" w:rsidRDefault="008B6276" w:rsidP="008B6276">
            <w:pPr>
              <w:rPr>
                <w:del w:id="3521" w:author="Salah Soliman" w:date="2020-01-31T16:05:00Z"/>
              </w:rPr>
            </w:pPr>
            <w:del w:id="3522" w:author="Salah Soliman" w:date="2020-01-31T16:05:00Z">
              <w:r w:rsidRPr="007F4B89" w:rsidDel="00F5586C">
                <w:delText>Graph Data.</w:delText>
              </w:r>
            </w:del>
          </w:p>
        </w:tc>
        <w:tc>
          <w:tcPr>
            <w:tcW w:w="270" w:type="dxa"/>
            <w:tcBorders>
              <w:top w:val="nil"/>
              <w:left w:val="nil"/>
              <w:bottom w:val="nil"/>
              <w:right w:val="single" w:sz="4" w:space="0" w:color="5B9BD5" w:themeColor="accent5"/>
            </w:tcBorders>
            <w:shd w:val="clear" w:color="auto" w:fill="70AD47" w:themeFill="accent6"/>
            <w:tcPrChange w:id="3523" w:author="Alexis Handford" w:date="2020-01-27T11:06:00Z">
              <w:tcPr>
                <w:tcW w:w="270" w:type="dxa"/>
                <w:tcBorders>
                  <w:top w:val="nil"/>
                  <w:left w:val="nil"/>
                  <w:bottom w:val="nil"/>
                  <w:right w:val="single" w:sz="4" w:space="0" w:color="5B9BD5" w:themeColor="accent5"/>
                </w:tcBorders>
                <w:shd w:val="clear" w:color="auto" w:fill="70AD47" w:themeFill="accent6"/>
              </w:tcPr>
            </w:tcPrChange>
          </w:tcPr>
          <w:p w14:paraId="2D102534" w14:textId="30EEC0CD" w:rsidR="008B6276" w:rsidRPr="007F4B89" w:rsidDel="00F5586C" w:rsidRDefault="008B6276" w:rsidP="008B6276">
            <w:pPr>
              <w:rPr>
                <w:del w:id="3524" w:author="Salah Soliman" w:date="2020-01-31T16:05:00Z"/>
              </w:rPr>
            </w:pPr>
          </w:p>
        </w:tc>
      </w:tr>
      <w:tr w:rsidR="008B6276" w:rsidRPr="007F4B89" w:rsidDel="00F5586C" w14:paraId="214BCA20" w14:textId="10E57C20" w:rsidTr="3E89A3C7">
        <w:trPr>
          <w:cantSplit/>
          <w:trHeight w:val="20"/>
          <w:del w:id="3525" w:author="Salah Soliman" w:date="2020-01-31T16:05:00Z"/>
        </w:trPr>
        <w:tc>
          <w:tcPr>
            <w:tcW w:w="265" w:type="dxa"/>
            <w:tcBorders>
              <w:top w:val="nil"/>
              <w:left w:val="single" w:sz="4" w:space="0" w:color="5B9BD5" w:themeColor="accent5"/>
              <w:bottom w:val="nil"/>
              <w:right w:val="nil"/>
            </w:tcBorders>
            <w:shd w:val="clear" w:color="auto" w:fill="70AD47" w:themeFill="accent6"/>
            <w:tcPrChange w:id="3526" w:author="Alexis Handford" w:date="2020-01-27T11:06:00Z">
              <w:tcPr>
                <w:tcW w:w="265" w:type="dxa"/>
                <w:tcBorders>
                  <w:top w:val="nil"/>
                  <w:left w:val="single" w:sz="4" w:space="0" w:color="5B9BD5" w:themeColor="accent5"/>
                  <w:bottom w:val="nil"/>
                  <w:right w:val="nil"/>
                </w:tcBorders>
                <w:shd w:val="clear" w:color="auto" w:fill="70AD47" w:themeFill="accent6"/>
              </w:tcPr>
            </w:tcPrChange>
          </w:tcPr>
          <w:p w14:paraId="679A3426" w14:textId="60A27AAC" w:rsidR="008B6276" w:rsidRPr="007F4B89" w:rsidDel="00F5586C" w:rsidRDefault="008B6276" w:rsidP="008B6276">
            <w:pPr>
              <w:rPr>
                <w:del w:id="3527" w:author="Salah Soliman" w:date="2020-01-31T16:05:00Z"/>
                <w:sz w:val="16"/>
                <w:szCs w:val="16"/>
              </w:rPr>
            </w:pPr>
          </w:p>
        </w:tc>
        <w:tc>
          <w:tcPr>
            <w:tcW w:w="630" w:type="dxa"/>
            <w:tcBorders>
              <w:top w:val="nil"/>
              <w:left w:val="nil"/>
              <w:bottom w:val="nil"/>
              <w:right w:val="nil"/>
            </w:tcBorders>
            <w:shd w:val="clear" w:color="auto" w:fill="70AD47" w:themeFill="accent6"/>
            <w:vAlign w:val="center"/>
            <w:tcPrChange w:id="3528" w:author="Alexis Handford" w:date="2020-01-27T11:06:00Z">
              <w:tcPr>
                <w:tcW w:w="630" w:type="dxa"/>
                <w:tcBorders>
                  <w:top w:val="nil"/>
                  <w:left w:val="nil"/>
                  <w:bottom w:val="nil"/>
                  <w:right w:val="nil"/>
                </w:tcBorders>
                <w:shd w:val="clear" w:color="auto" w:fill="70AD47" w:themeFill="accent6"/>
              </w:tcPr>
            </w:tcPrChange>
          </w:tcPr>
          <w:p w14:paraId="21CF90FD" w14:textId="54490953" w:rsidR="008B6276" w:rsidRPr="007F4B89" w:rsidDel="00F5586C" w:rsidRDefault="008B6276" w:rsidP="008B6276">
            <w:pPr>
              <w:rPr>
                <w:del w:id="3529" w:author="Salah Soliman" w:date="2020-01-31T16:05:00Z"/>
                <w:sz w:val="16"/>
                <w:szCs w:val="16"/>
              </w:rPr>
            </w:pPr>
          </w:p>
        </w:tc>
        <w:tc>
          <w:tcPr>
            <w:tcW w:w="3330" w:type="dxa"/>
            <w:gridSpan w:val="2"/>
            <w:tcBorders>
              <w:top w:val="nil"/>
              <w:left w:val="nil"/>
              <w:bottom w:val="nil"/>
              <w:right w:val="nil"/>
            </w:tcBorders>
            <w:shd w:val="clear" w:color="auto" w:fill="70AD47" w:themeFill="accent6"/>
            <w:vAlign w:val="center"/>
            <w:tcPrChange w:id="3530" w:author="Alexis Handford" w:date="2020-01-27T11:06:00Z">
              <w:tcPr>
                <w:tcW w:w="3330" w:type="dxa"/>
                <w:gridSpan w:val="2"/>
                <w:tcBorders>
                  <w:top w:val="nil"/>
                  <w:left w:val="nil"/>
                  <w:bottom w:val="nil"/>
                  <w:right w:val="nil"/>
                </w:tcBorders>
                <w:shd w:val="clear" w:color="auto" w:fill="70AD47" w:themeFill="accent6"/>
              </w:tcPr>
            </w:tcPrChange>
          </w:tcPr>
          <w:p w14:paraId="32FA0510" w14:textId="10F7A420" w:rsidR="008B6276" w:rsidRPr="007F4B89" w:rsidDel="00F5586C" w:rsidRDefault="008B6276" w:rsidP="008B6276">
            <w:pPr>
              <w:rPr>
                <w:del w:id="3531" w:author="Salah Soliman" w:date="2020-01-31T16:05:00Z"/>
                <w:sz w:val="16"/>
                <w:szCs w:val="16"/>
              </w:rPr>
            </w:pPr>
          </w:p>
        </w:tc>
        <w:tc>
          <w:tcPr>
            <w:tcW w:w="1980" w:type="dxa"/>
            <w:tcBorders>
              <w:top w:val="nil"/>
              <w:left w:val="nil"/>
              <w:bottom w:val="nil"/>
              <w:right w:val="nil"/>
            </w:tcBorders>
            <w:shd w:val="clear" w:color="auto" w:fill="70AD47" w:themeFill="accent6"/>
            <w:vAlign w:val="center"/>
            <w:tcPrChange w:id="3532" w:author="Alexis Handford" w:date="2020-01-27T11:06:00Z">
              <w:tcPr>
                <w:tcW w:w="1980" w:type="dxa"/>
                <w:tcBorders>
                  <w:top w:val="nil"/>
                  <w:left w:val="nil"/>
                  <w:bottom w:val="nil"/>
                  <w:right w:val="nil"/>
                </w:tcBorders>
                <w:shd w:val="clear" w:color="auto" w:fill="70AD47" w:themeFill="accent6"/>
              </w:tcPr>
            </w:tcPrChange>
          </w:tcPr>
          <w:p w14:paraId="3CA117C5" w14:textId="0760137B" w:rsidR="008B6276" w:rsidRPr="007F4B89" w:rsidDel="00F5586C" w:rsidRDefault="008B6276" w:rsidP="008B6276">
            <w:pPr>
              <w:rPr>
                <w:del w:id="3533" w:author="Salah Soliman" w:date="2020-01-31T16:05:00Z"/>
                <w:sz w:val="16"/>
                <w:szCs w:val="16"/>
              </w:rPr>
            </w:pPr>
          </w:p>
        </w:tc>
        <w:tc>
          <w:tcPr>
            <w:tcW w:w="3978" w:type="dxa"/>
            <w:tcBorders>
              <w:top w:val="nil"/>
              <w:left w:val="nil"/>
              <w:bottom w:val="nil"/>
              <w:right w:val="nil"/>
            </w:tcBorders>
            <w:shd w:val="clear" w:color="auto" w:fill="70AD47" w:themeFill="accent6"/>
            <w:vAlign w:val="center"/>
            <w:tcPrChange w:id="3534" w:author="Alexis Handford" w:date="2020-01-27T11:06:00Z">
              <w:tcPr>
                <w:tcW w:w="3978" w:type="dxa"/>
                <w:tcBorders>
                  <w:top w:val="nil"/>
                  <w:left w:val="nil"/>
                  <w:bottom w:val="nil"/>
                  <w:right w:val="nil"/>
                </w:tcBorders>
                <w:shd w:val="clear" w:color="auto" w:fill="70AD47" w:themeFill="accent6"/>
              </w:tcPr>
            </w:tcPrChange>
          </w:tcPr>
          <w:p w14:paraId="0B19BC0F" w14:textId="0BD7FD79" w:rsidR="008B6276" w:rsidRPr="007F4B89" w:rsidDel="00F5586C" w:rsidRDefault="008B6276" w:rsidP="008B6276">
            <w:pPr>
              <w:rPr>
                <w:del w:id="3535" w:author="Salah Soliman" w:date="2020-01-31T16:05:00Z"/>
                <w:noProof/>
                <w:sz w:val="16"/>
                <w:szCs w:val="16"/>
              </w:rPr>
            </w:pPr>
          </w:p>
        </w:tc>
        <w:tc>
          <w:tcPr>
            <w:tcW w:w="270" w:type="dxa"/>
            <w:tcBorders>
              <w:top w:val="nil"/>
              <w:left w:val="nil"/>
              <w:bottom w:val="nil"/>
              <w:right w:val="single" w:sz="4" w:space="0" w:color="5B9BD5" w:themeColor="accent5"/>
            </w:tcBorders>
            <w:shd w:val="clear" w:color="auto" w:fill="70AD47" w:themeFill="accent6"/>
            <w:tcPrChange w:id="3536" w:author="Alexis Handford" w:date="2020-01-27T11:06:00Z">
              <w:tcPr>
                <w:tcW w:w="270" w:type="dxa"/>
                <w:tcBorders>
                  <w:top w:val="nil"/>
                  <w:left w:val="nil"/>
                  <w:bottom w:val="nil"/>
                  <w:right w:val="single" w:sz="4" w:space="0" w:color="5B9BD5" w:themeColor="accent5"/>
                </w:tcBorders>
                <w:shd w:val="clear" w:color="auto" w:fill="70AD47" w:themeFill="accent6"/>
              </w:tcPr>
            </w:tcPrChange>
          </w:tcPr>
          <w:p w14:paraId="7550369B" w14:textId="7823CFBD" w:rsidR="008B6276" w:rsidRPr="007F4B89" w:rsidDel="00F5586C" w:rsidRDefault="008B6276" w:rsidP="008B6276">
            <w:pPr>
              <w:rPr>
                <w:del w:id="3537" w:author="Salah Soliman" w:date="2020-01-31T16:05:00Z"/>
                <w:sz w:val="16"/>
                <w:szCs w:val="16"/>
              </w:rPr>
            </w:pPr>
          </w:p>
        </w:tc>
      </w:tr>
      <w:tr w:rsidR="008B6276" w:rsidRPr="007F4B89" w:rsidDel="00F5586C" w14:paraId="6BA362C4" w14:textId="7DA96A79" w:rsidTr="3E89A3C7">
        <w:trPr>
          <w:cantSplit/>
          <w:del w:id="3538" w:author="Salah Soliman" w:date="2020-01-31T16:05:00Z"/>
        </w:trPr>
        <w:tc>
          <w:tcPr>
            <w:tcW w:w="265" w:type="dxa"/>
            <w:tcBorders>
              <w:top w:val="nil"/>
              <w:left w:val="single" w:sz="4" w:space="0" w:color="5B9BD5" w:themeColor="accent5"/>
              <w:bottom w:val="nil"/>
              <w:right w:val="nil"/>
            </w:tcBorders>
            <w:shd w:val="clear" w:color="auto" w:fill="70AD47" w:themeFill="accent6"/>
            <w:tcPrChange w:id="3539" w:author="Alexis Handford" w:date="2020-01-27T11:06:00Z">
              <w:tcPr>
                <w:tcW w:w="265" w:type="dxa"/>
                <w:tcBorders>
                  <w:top w:val="nil"/>
                  <w:left w:val="single" w:sz="4" w:space="0" w:color="5B9BD5" w:themeColor="accent5"/>
                  <w:bottom w:val="nil"/>
                  <w:right w:val="nil"/>
                </w:tcBorders>
                <w:shd w:val="clear" w:color="auto" w:fill="70AD47" w:themeFill="accent6"/>
              </w:tcPr>
            </w:tcPrChange>
          </w:tcPr>
          <w:p w14:paraId="7396042A" w14:textId="4ED791D8" w:rsidR="008B6276" w:rsidRPr="007F4B89" w:rsidDel="00F5586C" w:rsidRDefault="008B6276" w:rsidP="008B6276">
            <w:pPr>
              <w:rPr>
                <w:del w:id="3540" w:author="Salah Soliman" w:date="2020-01-31T16:05:00Z"/>
              </w:rPr>
            </w:pPr>
          </w:p>
        </w:tc>
        <w:tc>
          <w:tcPr>
            <w:tcW w:w="630" w:type="dxa"/>
            <w:tcBorders>
              <w:top w:val="nil"/>
              <w:left w:val="nil"/>
              <w:bottom w:val="nil"/>
              <w:right w:val="nil"/>
            </w:tcBorders>
            <w:shd w:val="clear" w:color="auto" w:fill="FFFFFF" w:themeFill="background1"/>
            <w:vAlign w:val="center"/>
            <w:hideMark/>
            <w:tcPrChange w:id="3541" w:author="Alexis Handford" w:date="2020-01-27T11:06:00Z">
              <w:tcPr>
                <w:tcW w:w="630" w:type="dxa"/>
                <w:tcBorders>
                  <w:top w:val="nil"/>
                  <w:left w:val="nil"/>
                  <w:bottom w:val="nil"/>
                  <w:right w:val="nil"/>
                </w:tcBorders>
                <w:shd w:val="clear" w:color="auto" w:fill="FFFFFF" w:themeFill="background1"/>
                <w:hideMark/>
              </w:tcPr>
            </w:tcPrChange>
          </w:tcPr>
          <w:p w14:paraId="5D2AB797" w14:textId="1E3F1F9F" w:rsidR="008B6276" w:rsidRPr="007F4B89" w:rsidDel="00F5586C" w:rsidRDefault="008B6276" w:rsidP="008B6276">
            <w:pPr>
              <w:rPr>
                <w:del w:id="3542" w:author="Salah Soliman" w:date="2020-01-31T16:05:00Z"/>
                <w:noProof/>
              </w:rPr>
            </w:pPr>
            <w:del w:id="3543" w:author="Salah Soliman" w:date="2020-01-31T16:05:00Z">
              <w:r w:rsidRPr="007F4B89" w:rsidDel="00F5586C">
                <w:rPr>
                  <w:noProof/>
                </w:rPr>
                <mc:AlternateContent>
                  <mc:Choice Requires="wps">
                    <w:drawing>
                      <wp:inline distT="0" distB="0" distL="0" distR="0" wp14:anchorId="7852F8FB" wp14:editId="2226AB59">
                        <wp:extent cx="207010" cy="207010"/>
                        <wp:effectExtent l="19050" t="19050" r="21590" b="21590"/>
                        <wp:docPr id="211" name="Oval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010" cy="207010"/>
                                </a:xfrm>
                                <a:prstGeom prst="ellipse">
                                  <a:avLst/>
                                </a:prstGeom>
                                <a:noFill/>
                                <a:ln w="28575">
                                  <a:solidFill>
                                    <a:srgbClr val="5B9BD5">
                                      <a:lumMod val="90000"/>
                                      <a:lumOff val="0"/>
                                    </a:srgb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inline>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w16se="http://schemas.microsoft.com/office/word/2015/wordml/symex" xmlns:cx1="http://schemas.microsoft.com/office/drawing/2015/9/8/chartex" xmlns:cx="http://schemas.microsoft.com/office/drawing/2014/chartex">
                    <w:pict>
                      <v:oval w14:anchorId="684077A9" id="Oval 21" o:spid="_x0000_s1026" style="width:16.3pt;height:16.3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" filled="f" strokecolor="#438ccf" strokeweight="2.25pt">
                        <v:stroke joinstyle="miter"/>
                        <w10:anchorlock/>
                      </v:oval>
                    </w:pict>
                  </mc:Fallback>
                </mc:AlternateContent>
              </w:r>
            </w:del>
          </w:p>
        </w:tc>
        <w:tc>
          <w:tcPr>
            <w:tcW w:w="450" w:type="dxa"/>
            <w:tcBorders>
              <w:top w:val="nil"/>
              <w:left w:val="nil"/>
              <w:bottom w:val="nil"/>
              <w:right w:val="nil"/>
            </w:tcBorders>
            <w:shd w:val="clear" w:color="auto" w:fill="FFFFFF" w:themeFill="background1"/>
            <w:vAlign w:val="center"/>
            <w:hideMark/>
            <w:tcPrChange w:id="3544" w:author="Alexis Handford" w:date="2020-01-27T11:06:00Z">
              <w:tcPr>
                <w:tcW w:w="450" w:type="dxa"/>
                <w:tcBorders>
                  <w:top w:val="nil"/>
                  <w:left w:val="nil"/>
                  <w:bottom w:val="nil"/>
                  <w:right w:val="nil"/>
                </w:tcBorders>
                <w:shd w:val="clear" w:color="auto" w:fill="FFFFFF" w:themeFill="background1"/>
                <w:hideMark/>
              </w:tcPr>
            </w:tcPrChange>
          </w:tcPr>
          <w:p w14:paraId="4AD21145" w14:textId="5D787C19" w:rsidR="008B6276" w:rsidRPr="007F4B89" w:rsidDel="00F5586C" w:rsidRDefault="008B6276" w:rsidP="008B6276">
            <w:pPr>
              <w:rPr>
                <w:del w:id="3545" w:author="Salah Soliman" w:date="2020-01-31T16:05:00Z"/>
                <w:rFonts w:ascii="Calibri Light" w:hAnsi="Calibri Light" w:cs="Calibri Light"/>
              </w:rPr>
            </w:pPr>
            <w:del w:id="3546" w:author="Salah Soliman" w:date="2020-01-31T16:05:00Z">
              <w:r w:rsidRPr="007F4B89" w:rsidDel="00F5586C">
                <w:rPr>
                  <w:rFonts w:ascii="Calibri Light" w:hAnsi="Calibri Light" w:cs="Calibri Light"/>
                </w:rPr>
                <w:delText>b.</w:delText>
              </w:r>
            </w:del>
          </w:p>
        </w:tc>
        <w:tc>
          <w:tcPr>
            <w:tcW w:w="8841" w:type="dxa"/>
            <w:gridSpan w:val="3"/>
            <w:tcBorders>
              <w:top w:val="nil"/>
              <w:left w:val="nil"/>
              <w:bottom w:val="nil"/>
              <w:right w:val="nil"/>
            </w:tcBorders>
            <w:shd w:val="clear" w:color="auto" w:fill="FFFFFF" w:themeFill="background1"/>
            <w:vAlign w:val="center"/>
            <w:hideMark/>
            <w:tcPrChange w:id="3547" w:author="Alexis Handford" w:date="2020-01-27T11:06:00Z">
              <w:tcPr>
                <w:tcW w:w="8841" w:type="dxa"/>
                <w:gridSpan w:val="3"/>
                <w:tcBorders>
                  <w:top w:val="nil"/>
                  <w:left w:val="nil"/>
                  <w:bottom w:val="nil"/>
                  <w:right w:val="nil"/>
                </w:tcBorders>
                <w:shd w:val="clear" w:color="auto" w:fill="FFFFFF" w:themeFill="background1"/>
                <w:hideMark/>
              </w:tcPr>
            </w:tcPrChange>
          </w:tcPr>
          <w:p w14:paraId="77ED4FBE" w14:textId="3A6E9C37" w:rsidR="008B6276" w:rsidRPr="007F4B89" w:rsidDel="00F5586C" w:rsidRDefault="008B6276" w:rsidP="008B6276">
            <w:pPr>
              <w:rPr>
                <w:del w:id="3548" w:author="Salah Soliman" w:date="2020-01-31T16:05:00Z"/>
              </w:rPr>
            </w:pPr>
            <w:del w:id="3549" w:author="Salah Soliman" w:date="2020-01-31T16:05:00Z">
              <w:r w:rsidRPr="007F4B89" w:rsidDel="00F5586C">
                <w:rPr>
                  <w:highlight w:val="green"/>
                </w:rPr>
                <w:delText>Ordered Data</w:delText>
              </w:r>
              <w:r w:rsidRPr="007F4B89" w:rsidDel="00F5586C">
                <w:delText>.</w:delText>
              </w:r>
            </w:del>
          </w:p>
        </w:tc>
        <w:tc>
          <w:tcPr>
            <w:tcW w:w="270" w:type="dxa"/>
            <w:tcBorders>
              <w:top w:val="nil"/>
              <w:left w:val="nil"/>
              <w:bottom w:val="nil"/>
              <w:right w:val="single" w:sz="4" w:space="0" w:color="5B9BD5" w:themeColor="accent5"/>
            </w:tcBorders>
            <w:shd w:val="clear" w:color="auto" w:fill="70AD47" w:themeFill="accent6"/>
            <w:tcPrChange w:id="3550" w:author="Alexis Handford" w:date="2020-01-27T11:06:00Z">
              <w:tcPr>
                <w:tcW w:w="270" w:type="dxa"/>
                <w:tcBorders>
                  <w:top w:val="nil"/>
                  <w:left w:val="nil"/>
                  <w:bottom w:val="nil"/>
                  <w:right w:val="single" w:sz="4" w:space="0" w:color="5B9BD5" w:themeColor="accent5"/>
                </w:tcBorders>
                <w:shd w:val="clear" w:color="auto" w:fill="70AD47" w:themeFill="accent6"/>
              </w:tcPr>
            </w:tcPrChange>
          </w:tcPr>
          <w:p w14:paraId="66191765" w14:textId="406BABC5" w:rsidR="008B6276" w:rsidRPr="007F4B89" w:rsidDel="00F5586C" w:rsidRDefault="008B6276" w:rsidP="008B6276">
            <w:pPr>
              <w:rPr>
                <w:del w:id="3551" w:author="Salah Soliman" w:date="2020-01-31T16:05:00Z"/>
              </w:rPr>
            </w:pPr>
          </w:p>
        </w:tc>
      </w:tr>
      <w:tr w:rsidR="008B6276" w:rsidRPr="007F4B89" w:rsidDel="00F5586C" w14:paraId="25E2B982" w14:textId="548FF664" w:rsidTr="3E89A3C7">
        <w:trPr>
          <w:cantSplit/>
          <w:trHeight w:val="20"/>
          <w:del w:id="3552" w:author="Salah Soliman" w:date="2020-01-31T16:05:00Z"/>
        </w:trPr>
        <w:tc>
          <w:tcPr>
            <w:tcW w:w="265" w:type="dxa"/>
            <w:tcBorders>
              <w:top w:val="nil"/>
              <w:left w:val="single" w:sz="4" w:space="0" w:color="5B9BD5" w:themeColor="accent5"/>
              <w:bottom w:val="nil"/>
              <w:right w:val="nil"/>
            </w:tcBorders>
            <w:shd w:val="clear" w:color="auto" w:fill="70AD47" w:themeFill="accent6"/>
            <w:tcPrChange w:id="3553" w:author="Alexis Handford" w:date="2020-01-27T11:06:00Z">
              <w:tcPr>
                <w:tcW w:w="265" w:type="dxa"/>
                <w:tcBorders>
                  <w:top w:val="nil"/>
                  <w:left w:val="single" w:sz="4" w:space="0" w:color="5B9BD5" w:themeColor="accent5"/>
                  <w:bottom w:val="nil"/>
                  <w:right w:val="nil"/>
                </w:tcBorders>
                <w:shd w:val="clear" w:color="auto" w:fill="70AD47" w:themeFill="accent6"/>
              </w:tcPr>
            </w:tcPrChange>
          </w:tcPr>
          <w:p w14:paraId="7610FAAD" w14:textId="67668FDA" w:rsidR="008B6276" w:rsidRPr="007F4B89" w:rsidDel="00F5586C" w:rsidRDefault="008B6276" w:rsidP="008B6276">
            <w:pPr>
              <w:rPr>
                <w:del w:id="3554" w:author="Salah Soliman" w:date="2020-01-31T16:05:00Z"/>
                <w:sz w:val="16"/>
                <w:szCs w:val="16"/>
              </w:rPr>
            </w:pPr>
          </w:p>
        </w:tc>
        <w:tc>
          <w:tcPr>
            <w:tcW w:w="630" w:type="dxa"/>
            <w:tcBorders>
              <w:top w:val="nil"/>
              <w:left w:val="nil"/>
              <w:bottom w:val="nil"/>
              <w:right w:val="nil"/>
            </w:tcBorders>
            <w:shd w:val="clear" w:color="auto" w:fill="70AD47" w:themeFill="accent6"/>
            <w:vAlign w:val="center"/>
            <w:tcPrChange w:id="3555" w:author="Alexis Handford" w:date="2020-01-27T11:06:00Z">
              <w:tcPr>
                <w:tcW w:w="630" w:type="dxa"/>
                <w:tcBorders>
                  <w:top w:val="nil"/>
                  <w:left w:val="nil"/>
                  <w:bottom w:val="nil"/>
                  <w:right w:val="nil"/>
                </w:tcBorders>
                <w:shd w:val="clear" w:color="auto" w:fill="70AD47" w:themeFill="accent6"/>
              </w:tcPr>
            </w:tcPrChange>
          </w:tcPr>
          <w:p w14:paraId="046DBA42" w14:textId="64A98D9D" w:rsidR="008B6276" w:rsidRPr="007F4B89" w:rsidDel="00F5586C" w:rsidRDefault="008B6276" w:rsidP="008B6276">
            <w:pPr>
              <w:rPr>
                <w:del w:id="3556" w:author="Salah Soliman" w:date="2020-01-31T16:05:00Z"/>
                <w:sz w:val="16"/>
                <w:szCs w:val="16"/>
              </w:rPr>
            </w:pPr>
          </w:p>
        </w:tc>
        <w:tc>
          <w:tcPr>
            <w:tcW w:w="3330" w:type="dxa"/>
            <w:gridSpan w:val="2"/>
            <w:tcBorders>
              <w:top w:val="nil"/>
              <w:left w:val="nil"/>
              <w:bottom w:val="nil"/>
              <w:right w:val="nil"/>
            </w:tcBorders>
            <w:shd w:val="clear" w:color="auto" w:fill="70AD47" w:themeFill="accent6"/>
            <w:vAlign w:val="center"/>
            <w:tcPrChange w:id="3557" w:author="Alexis Handford" w:date="2020-01-27T11:06:00Z">
              <w:tcPr>
                <w:tcW w:w="3330" w:type="dxa"/>
                <w:gridSpan w:val="2"/>
                <w:tcBorders>
                  <w:top w:val="nil"/>
                  <w:left w:val="nil"/>
                  <w:bottom w:val="nil"/>
                  <w:right w:val="nil"/>
                </w:tcBorders>
                <w:shd w:val="clear" w:color="auto" w:fill="70AD47" w:themeFill="accent6"/>
              </w:tcPr>
            </w:tcPrChange>
          </w:tcPr>
          <w:p w14:paraId="008F2FC0" w14:textId="57AA9DB2" w:rsidR="008B6276" w:rsidRPr="007F4B89" w:rsidDel="00F5586C" w:rsidRDefault="008B6276" w:rsidP="008B6276">
            <w:pPr>
              <w:rPr>
                <w:del w:id="3558" w:author="Salah Soliman" w:date="2020-01-31T16:05:00Z"/>
                <w:sz w:val="16"/>
                <w:szCs w:val="16"/>
              </w:rPr>
            </w:pPr>
          </w:p>
        </w:tc>
        <w:tc>
          <w:tcPr>
            <w:tcW w:w="1980" w:type="dxa"/>
            <w:tcBorders>
              <w:top w:val="nil"/>
              <w:left w:val="nil"/>
              <w:bottom w:val="nil"/>
              <w:right w:val="nil"/>
            </w:tcBorders>
            <w:shd w:val="clear" w:color="auto" w:fill="70AD47" w:themeFill="accent6"/>
            <w:vAlign w:val="center"/>
            <w:tcPrChange w:id="3559" w:author="Alexis Handford" w:date="2020-01-27T11:06:00Z">
              <w:tcPr>
                <w:tcW w:w="1980" w:type="dxa"/>
                <w:tcBorders>
                  <w:top w:val="nil"/>
                  <w:left w:val="nil"/>
                  <w:bottom w:val="nil"/>
                  <w:right w:val="nil"/>
                </w:tcBorders>
                <w:shd w:val="clear" w:color="auto" w:fill="70AD47" w:themeFill="accent6"/>
              </w:tcPr>
            </w:tcPrChange>
          </w:tcPr>
          <w:p w14:paraId="10278DF4" w14:textId="47709173" w:rsidR="008B6276" w:rsidRPr="007F4B89" w:rsidDel="00F5586C" w:rsidRDefault="008B6276" w:rsidP="008B6276">
            <w:pPr>
              <w:rPr>
                <w:del w:id="3560" w:author="Salah Soliman" w:date="2020-01-31T16:05:00Z"/>
                <w:sz w:val="16"/>
                <w:szCs w:val="16"/>
              </w:rPr>
            </w:pPr>
          </w:p>
        </w:tc>
        <w:tc>
          <w:tcPr>
            <w:tcW w:w="3978" w:type="dxa"/>
            <w:tcBorders>
              <w:top w:val="nil"/>
              <w:left w:val="nil"/>
              <w:bottom w:val="nil"/>
              <w:right w:val="nil"/>
            </w:tcBorders>
            <w:shd w:val="clear" w:color="auto" w:fill="70AD47" w:themeFill="accent6"/>
            <w:vAlign w:val="center"/>
            <w:tcPrChange w:id="3561" w:author="Alexis Handford" w:date="2020-01-27T11:06:00Z">
              <w:tcPr>
                <w:tcW w:w="3978" w:type="dxa"/>
                <w:tcBorders>
                  <w:top w:val="nil"/>
                  <w:left w:val="nil"/>
                  <w:bottom w:val="nil"/>
                  <w:right w:val="nil"/>
                </w:tcBorders>
                <w:shd w:val="clear" w:color="auto" w:fill="70AD47" w:themeFill="accent6"/>
              </w:tcPr>
            </w:tcPrChange>
          </w:tcPr>
          <w:p w14:paraId="587D7BC5" w14:textId="4488D62C" w:rsidR="008B6276" w:rsidRPr="007F4B89" w:rsidDel="00F5586C" w:rsidRDefault="008B6276" w:rsidP="008B6276">
            <w:pPr>
              <w:rPr>
                <w:del w:id="3562" w:author="Salah Soliman" w:date="2020-01-31T16:05:00Z"/>
                <w:noProof/>
                <w:sz w:val="16"/>
                <w:szCs w:val="16"/>
              </w:rPr>
            </w:pPr>
          </w:p>
        </w:tc>
        <w:tc>
          <w:tcPr>
            <w:tcW w:w="270" w:type="dxa"/>
            <w:tcBorders>
              <w:top w:val="nil"/>
              <w:left w:val="nil"/>
              <w:bottom w:val="nil"/>
              <w:right w:val="single" w:sz="4" w:space="0" w:color="5B9BD5" w:themeColor="accent5"/>
            </w:tcBorders>
            <w:shd w:val="clear" w:color="auto" w:fill="70AD47" w:themeFill="accent6"/>
            <w:tcPrChange w:id="3563" w:author="Alexis Handford" w:date="2020-01-27T11:06:00Z">
              <w:tcPr>
                <w:tcW w:w="270" w:type="dxa"/>
                <w:tcBorders>
                  <w:top w:val="nil"/>
                  <w:left w:val="nil"/>
                  <w:bottom w:val="nil"/>
                  <w:right w:val="single" w:sz="4" w:space="0" w:color="5B9BD5" w:themeColor="accent5"/>
                </w:tcBorders>
                <w:shd w:val="clear" w:color="auto" w:fill="70AD47" w:themeFill="accent6"/>
              </w:tcPr>
            </w:tcPrChange>
          </w:tcPr>
          <w:p w14:paraId="61020766" w14:textId="508D3751" w:rsidR="008B6276" w:rsidRPr="007F4B89" w:rsidDel="00F5586C" w:rsidRDefault="008B6276" w:rsidP="008B6276">
            <w:pPr>
              <w:rPr>
                <w:del w:id="3564" w:author="Salah Soliman" w:date="2020-01-31T16:05:00Z"/>
                <w:sz w:val="16"/>
                <w:szCs w:val="16"/>
              </w:rPr>
            </w:pPr>
          </w:p>
        </w:tc>
      </w:tr>
      <w:tr w:rsidR="008B6276" w:rsidRPr="007F4B89" w:rsidDel="00F5586C" w14:paraId="65C96B9F" w14:textId="42A32A90" w:rsidTr="3E89A3C7">
        <w:trPr>
          <w:cantSplit/>
          <w:del w:id="3565" w:author="Salah Soliman" w:date="2020-01-31T16:05:00Z"/>
        </w:trPr>
        <w:tc>
          <w:tcPr>
            <w:tcW w:w="265" w:type="dxa"/>
            <w:tcBorders>
              <w:top w:val="nil"/>
              <w:left w:val="single" w:sz="4" w:space="0" w:color="5B9BD5" w:themeColor="accent5"/>
              <w:bottom w:val="nil"/>
              <w:right w:val="nil"/>
            </w:tcBorders>
            <w:shd w:val="clear" w:color="auto" w:fill="70AD47" w:themeFill="accent6"/>
            <w:tcPrChange w:id="3566" w:author="Alexis Handford" w:date="2020-01-27T11:06:00Z">
              <w:tcPr>
                <w:tcW w:w="265" w:type="dxa"/>
                <w:tcBorders>
                  <w:top w:val="nil"/>
                  <w:left w:val="single" w:sz="4" w:space="0" w:color="5B9BD5" w:themeColor="accent5"/>
                  <w:bottom w:val="nil"/>
                  <w:right w:val="nil"/>
                </w:tcBorders>
                <w:shd w:val="clear" w:color="auto" w:fill="70AD47" w:themeFill="accent6"/>
              </w:tcPr>
            </w:tcPrChange>
          </w:tcPr>
          <w:p w14:paraId="05F387D2" w14:textId="31EC3D9C" w:rsidR="008B6276" w:rsidRPr="007F4B89" w:rsidDel="00F5586C" w:rsidRDefault="008B6276" w:rsidP="008B6276">
            <w:pPr>
              <w:rPr>
                <w:del w:id="3567" w:author="Salah Soliman" w:date="2020-01-31T16:05:00Z"/>
              </w:rPr>
            </w:pPr>
          </w:p>
        </w:tc>
        <w:tc>
          <w:tcPr>
            <w:tcW w:w="630" w:type="dxa"/>
            <w:tcBorders>
              <w:top w:val="nil"/>
              <w:left w:val="nil"/>
              <w:bottom w:val="nil"/>
              <w:right w:val="nil"/>
            </w:tcBorders>
            <w:shd w:val="clear" w:color="auto" w:fill="FFFFFF" w:themeFill="background1"/>
            <w:vAlign w:val="center"/>
            <w:hideMark/>
            <w:tcPrChange w:id="3568" w:author="Alexis Handford" w:date="2020-01-27T11:06:00Z">
              <w:tcPr>
                <w:tcW w:w="630" w:type="dxa"/>
                <w:tcBorders>
                  <w:top w:val="nil"/>
                  <w:left w:val="nil"/>
                  <w:bottom w:val="nil"/>
                  <w:right w:val="nil"/>
                </w:tcBorders>
                <w:shd w:val="clear" w:color="auto" w:fill="FFFFFF" w:themeFill="background1"/>
                <w:hideMark/>
              </w:tcPr>
            </w:tcPrChange>
          </w:tcPr>
          <w:p w14:paraId="6AAE43BA" w14:textId="4564578F" w:rsidR="008B6276" w:rsidRPr="007F4B89" w:rsidDel="00F5586C" w:rsidRDefault="008B6276" w:rsidP="008B6276">
            <w:pPr>
              <w:rPr>
                <w:del w:id="3569" w:author="Salah Soliman" w:date="2020-01-31T16:05:00Z"/>
                <w:noProof/>
              </w:rPr>
            </w:pPr>
            <w:del w:id="3570" w:author="Salah Soliman" w:date="2020-01-31T16:05:00Z">
              <w:r w:rsidRPr="007F4B89" w:rsidDel="00F5586C">
                <w:rPr>
                  <w:noProof/>
                </w:rPr>
                <mc:AlternateContent>
                  <mc:Choice Requires="wps">
                    <w:drawing>
                      <wp:inline distT="0" distB="0" distL="0" distR="0" wp14:anchorId="40883A0B" wp14:editId="45278120">
                        <wp:extent cx="207010" cy="207010"/>
                        <wp:effectExtent l="19050" t="19050" r="21590" b="21590"/>
                        <wp:docPr id="210" name="Oval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010" cy="207010"/>
                                </a:xfrm>
                                <a:prstGeom prst="ellipse">
                                  <a:avLst/>
                                </a:prstGeom>
                                <a:noFill/>
                                <a:ln w="28575">
                                  <a:solidFill>
                                    <a:srgbClr val="5B9BD5">
                                      <a:lumMod val="90000"/>
                                      <a:lumOff val="0"/>
                                    </a:srgb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inline>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w16se="http://schemas.microsoft.com/office/word/2015/wordml/symex" xmlns:cx1="http://schemas.microsoft.com/office/drawing/2015/9/8/chartex" xmlns:cx="http://schemas.microsoft.com/office/drawing/2014/chartex">
                    <w:pict>
                      <v:oval w14:anchorId="345B4FC7" id="Oval 20" o:spid="_x0000_s1026" style="width:16.3pt;height:16.3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" filled="f" strokecolor="#438ccf" strokeweight="2.25pt">
                        <v:stroke joinstyle="miter"/>
                        <w10:anchorlock/>
                      </v:oval>
                    </w:pict>
                  </mc:Fallback>
                </mc:AlternateContent>
              </w:r>
            </w:del>
          </w:p>
        </w:tc>
        <w:tc>
          <w:tcPr>
            <w:tcW w:w="450" w:type="dxa"/>
            <w:tcBorders>
              <w:top w:val="nil"/>
              <w:left w:val="nil"/>
              <w:bottom w:val="nil"/>
              <w:right w:val="nil"/>
            </w:tcBorders>
            <w:shd w:val="clear" w:color="auto" w:fill="FFFFFF" w:themeFill="background1"/>
            <w:vAlign w:val="center"/>
            <w:hideMark/>
            <w:tcPrChange w:id="3571" w:author="Alexis Handford" w:date="2020-01-27T11:06:00Z">
              <w:tcPr>
                <w:tcW w:w="450" w:type="dxa"/>
                <w:tcBorders>
                  <w:top w:val="nil"/>
                  <w:left w:val="nil"/>
                  <w:bottom w:val="nil"/>
                  <w:right w:val="nil"/>
                </w:tcBorders>
                <w:shd w:val="clear" w:color="auto" w:fill="FFFFFF" w:themeFill="background1"/>
                <w:hideMark/>
              </w:tcPr>
            </w:tcPrChange>
          </w:tcPr>
          <w:p w14:paraId="3A691881" w14:textId="05D5F4F0" w:rsidR="008B6276" w:rsidRPr="007F4B89" w:rsidDel="00F5586C" w:rsidRDefault="008B6276" w:rsidP="008B6276">
            <w:pPr>
              <w:rPr>
                <w:del w:id="3572" w:author="Salah Soliman" w:date="2020-01-31T16:05:00Z"/>
                <w:rFonts w:ascii="Calibri Light" w:hAnsi="Calibri Light" w:cs="Calibri Light"/>
              </w:rPr>
            </w:pPr>
            <w:del w:id="3573" w:author="Salah Soliman" w:date="2020-01-31T16:05:00Z">
              <w:r w:rsidRPr="007F4B89" w:rsidDel="00F5586C">
                <w:rPr>
                  <w:rFonts w:ascii="Calibri Light" w:hAnsi="Calibri Light" w:cs="Calibri Light"/>
                </w:rPr>
                <w:delText>c.</w:delText>
              </w:r>
            </w:del>
          </w:p>
        </w:tc>
        <w:tc>
          <w:tcPr>
            <w:tcW w:w="8841" w:type="dxa"/>
            <w:gridSpan w:val="3"/>
            <w:tcBorders>
              <w:top w:val="nil"/>
              <w:left w:val="nil"/>
              <w:bottom w:val="nil"/>
              <w:right w:val="nil"/>
            </w:tcBorders>
            <w:shd w:val="clear" w:color="auto" w:fill="FFFFFF" w:themeFill="background1"/>
            <w:vAlign w:val="center"/>
            <w:hideMark/>
            <w:tcPrChange w:id="3574" w:author="Alexis Handford" w:date="2020-01-27T11:06:00Z">
              <w:tcPr>
                <w:tcW w:w="8841" w:type="dxa"/>
                <w:gridSpan w:val="3"/>
                <w:tcBorders>
                  <w:top w:val="nil"/>
                  <w:left w:val="nil"/>
                  <w:bottom w:val="nil"/>
                  <w:right w:val="nil"/>
                </w:tcBorders>
                <w:shd w:val="clear" w:color="auto" w:fill="FFFFFF" w:themeFill="background1"/>
                <w:hideMark/>
              </w:tcPr>
            </w:tcPrChange>
          </w:tcPr>
          <w:p w14:paraId="6CDDCFD9" w14:textId="4C671376" w:rsidR="008B6276" w:rsidRPr="007F4B89" w:rsidDel="00F5586C" w:rsidRDefault="008B6276" w:rsidP="008B6276">
            <w:pPr>
              <w:rPr>
                <w:del w:id="3575" w:author="Salah Soliman" w:date="2020-01-31T16:05:00Z"/>
              </w:rPr>
            </w:pPr>
            <w:del w:id="3576" w:author="Salah Soliman" w:date="2020-01-31T16:05:00Z">
              <w:r w:rsidRPr="007F4B89" w:rsidDel="00F5586C">
                <w:rPr>
                  <w:rFonts w:cs="Calibri"/>
                </w:rPr>
                <w:delText>Tabular Data.</w:delText>
              </w:r>
            </w:del>
          </w:p>
        </w:tc>
        <w:tc>
          <w:tcPr>
            <w:tcW w:w="270" w:type="dxa"/>
            <w:tcBorders>
              <w:top w:val="nil"/>
              <w:left w:val="nil"/>
              <w:bottom w:val="nil"/>
              <w:right w:val="single" w:sz="4" w:space="0" w:color="5B9BD5" w:themeColor="accent5"/>
            </w:tcBorders>
            <w:shd w:val="clear" w:color="auto" w:fill="70AD47" w:themeFill="accent6"/>
            <w:tcPrChange w:id="3577" w:author="Alexis Handford" w:date="2020-01-27T11:06:00Z">
              <w:tcPr>
                <w:tcW w:w="270" w:type="dxa"/>
                <w:tcBorders>
                  <w:top w:val="nil"/>
                  <w:left w:val="nil"/>
                  <w:bottom w:val="nil"/>
                  <w:right w:val="single" w:sz="4" w:space="0" w:color="5B9BD5" w:themeColor="accent5"/>
                </w:tcBorders>
                <w:shd w:val="clear" w:color="auto" w:fill="70AD47" w:themeFill="accent6"/>
              </w:tcPr>
            </w:tcPrChange>
          </w:tcPr>
          <w:p w14:paraId="147BA083" w14:textId="29627EB2" w:rsidR="008B6276" w:rsidRPr="007F4B89" w:rsidDel="00F5586C" w:rsidRDefault="008B6276" w:rsidP="008B6276">
            <w:pPr>
              <w:rPr>
                <w:del w:id="3578" w:author="Salah Soliman" w:date="2020-01-31T16:05:00Z"/>
              </w:rPr>
            </w:pPr>
          </w:p>
        </w:tc>
      </w:tr>
      <w:tr w:rsidR="008B6276" w:rsidRPr="007F4B89" w:rsidDel="00F5586C" w14:paraId="188803A6" w14:textId="1B410A9E" w:rsidTr="3E89A3C7">
        <w:trPr>
          <w:cantSplit/>
          <w:del w:id="3579" w:author="Salah Soliman" w:date="2020-01-31T16:05:00Z"/>
        </w:trPr>
        <w:tc>
          <w:tcPr>
            <w:tcW w:w="265" w:type="dxa"/>
            <w:tcBorders>
              <w:top w:val="nil"/>
              <w:left w:val="single" w:sz="4" w:space="0" w:color="5B9BD5" w:themeColor="accent5"/>
              <w:bottom w:val="nil"/>
              <w:right w:val="nil"/>
            </w:tcBorders>
            <w:shd w:val="clear" w:color="auto" w:fill="70AD47" w:themeFill="accent6"/>
            <w:tcPrChange w:id="3580" w:author="Alexis Handford" w:date="2020-01-27T11:06:00Z">
              <w:tcPr>
                <w:tcW w:w="265" w:type="dxa"/>
                <w:tcBorders>
                  <w:top w:val="nil"/>
                  <w:left w:val="single" w:sz="4" w:space="0" w:color="5B9BD5" w:themeColor="accent5"/>
                  <w:bottom w:val="nil"/>
                  <w:right w:val="nil"/>
                </w:tcBorders>
                <w:shd w:val="clear" w:color="auto" w:fill="70AD47" w:themeFill="accent6"/>
              </w:tcPr>
            </w:tcPrChange>
          </w:tcPr>
          <w:p w14:paraId="7B32AF24" w14:textId="08A49D20" w:rsidR="008B6276" w:rsidRPr="007F4B89" w:rsidDel="00F5586C" w:rsidRDefault="008B6276" w:rsidP="008B6276">
            <w:pPr>
              <w:rPr>
                <w:del w:id="3581" w:author="Salah Soliman" w:date="2020-01-31T16:05:00Z"/>
                <w:sz w:val="16"/>
                <w:szCs w:val="16"/>
              </w:rPr>
            </w:pPr>
          </w:p>
        </w:tc>
        <w:tc>
          <w:tcPr>
            <w:tcW w:w="3960" w:type="dxa"/>
            <w:gridSpan w:val="3"/>
            <w:tcBorders>
              <w:top w:val="nil"/>
              <w:left w:val="nil"/>
              <w:bottom w:val="nil"/>
              <w:right w:val="nil"/>
            </w:tcBorders>
            <w:shd w:val="clear" w:color="auto" w:fill="70AD47" w:themeFill="accent6"/>
            <w:vAlign w:val="center"/>
            <w:tcPrChange w:id="3582" w:author="Alexis Handford" w:date="2020-01-27T11:06:00Z">
              <w:tcPr>
                <w:tcW w:w="3960" w:type="dxa"/>
                <w:gridSpan w:val="3"/>
                <w:tcBorders>
                  <w:top w:val="nil"/>
                  <w:left w:val="nil"/>
                  <w:bottom w:val="nil"/>
                  <w:right w:val="nil"/>
                </w:tcBorders>
                <w:shd w:val="clear" w:color="auto" w:fill="70AD47" w:themeFill="accent6"/>
              </w:tcPr>
            </w:tcPrChange>
          </w:tcPr>
          <w:p w14:paraId="6275E5FF" w14:textId="2E2C7AB1" w:rsidR="008B6276" w:rsidRPr="007F4B89" w:rsidDel="00F5586C" w:rsidRDefault="008B6276" w:rsidP="008B6276">
            <w:pPr>
              <w:rPr>
                <w:del w:id="3583" w:author="Salah Soliman" w:date="2020-01-31T16:05:00Z"/>
                <w:sz w:val="16"/>
                <w:szCs w:val="16"/>
              </w:rPr>
            </w:pPr>
          </w:p>
        </w:tc>
        <w:tc>
          <w:tcPr>
            <w:tcW w:w="1980" w:type="dxa"/>
            <w:tcBorders>
              <w:top w:val="nil"/>
              <w:left w:val="nil"/>
              <w:bottom w:val="nil"/>
              <w:right w:val="nil"/>
            </w:tcBorders>
            <w:shd w:val="clear" w:color="auto" w:fill="70AD47" w:themeFill="accent6"/>
            <w:vAlign w:val="center"/>
            <w:tcPrChange w:id="3584" w:author="Alexis Handford" w:date="2020-01-27T11:06:00Z">
              <w:tcPr>
                <w:tcW w:w="1980" w:type="dxa"/>
                <w:tcBorders>
                  <w:top w:val="nil"/>
                  <w:left w:val="nil"/>
                  <w:bottom w:val="nil"/>
                  <w:right w:val="nil"/>
                </w:tcBorders>
                <w:shd w:val="clear" w:color="auto" w:fill="70AD47" w:themeFill="accent6"/>
              </w:tcPr>
            </w:tcPrChange>
          </w:tcPr>
          <w:p w14:paraId="60055375" w14:textId="7B6B9643" w:rsidR="008B6276" w:rsidRPr="007F4B89" w:rsidDel="00F5586C" w:rsidRDefault="008B6276" w:rsidP="008B6276">
            <w:pPr>
              <w:rPr>
                <w:del w:id="3585" w:author="Salah Soliman" w:date="2020-01-31T16:05:00Z"/>
                <w:sz w:val="16"/>
                <w:szCs w:val="16"/>
              </w:rPr>
            </w:pPr>
          </w:p>
        </w:tc>
        <w:tc>
          <w:tcPr>
            <w:tcW w:w="3978" w:type="dxa"/>
            <w:tcBorders>
              <w:top w:val="nil"/>
              <w:left w:val="nil"/>
              <w:bottom w:val="nil"/>
              <w:right w:val="nil"/>
            </w:tcBorders>
            <w:shd w:val="clear" w:color="auto" w:fill="70AD47" w:themeFill="accent6"/>
            <w:vAlign w:val="center"/>
            <w:tcPrChange w:id="3586" w:author="Alexis Handford" w:date="2020-01-27T11:06:00Z">
              <w:tcPr>
                <w:tcW w:w="3978" w:type="dxa"/>
                <w:tcBorders>
                  <w:top w:val="nil"/>
                  <w:left w:val="nil"/>
                  <w:bottom w:val="nil"/>
                  <w:right w:val="nil"/>
                </w:tcBorders>
                <w:shd w:val="clear" w:color="auto" w:fill="70AD47" w:themeFill="accent6"/>
              </w:tcPr>
            </w:tcPrChange>
          </w:tcPr>
          <w:p w14:paraId="475F97F4" w14:textId="697090DB" w:rsidR="008B6276" w:rsidRPr="007F4B89" w:rsidDel="00F5586C" w:rsidRDefault="008B6276" w:rsidP="008B6276">
            <w:pPr>
              <w:rPr>
                <w:del w:id="3587" w:author="Salah Soliman" w:date="2020-01-31T16:05:00Z"/>
                <w:sz w:val="16"/>
                <w:szCs w:val="16"/>
              </w:rPr>
            </w:pPr>
          </w:p>
        </w:tc>
        <w:tc>
          <w:tcPr>
            <w:tcW w:w="270" w:type="dxa"/>
            <w:tcBorders>
              <w:top w:val="nil"/>
              <w:left w:val="nil"/>
              <w:bottom w:val="nil"/>
              <w:right w:val="single" w:sz="4" w:space="0" w:color="5B9BD5" w:themeColor="accent5"/>
            </w:tcBorders>
            <w:shd w:val="clear" w:color="auto" w:fill="70AD47" w:themeFill="accent6"/>
            <w:tcPrChange w:id="3588" w:author="Alexis Handford" w:date="2020-01-27T11:06:00Z">
              <w:tcPr>
                <w:tcW w:w="270" w:type="dxa"/>
                <w:tcBorders>
                  <w:top w:val="nil"/>
                  <w:left w:val="nil"/>
                  <w:bottom w:val="nil"/>
                  <w:right w:val="single" w:sz="4" w:space="0" w:color="5B9BD5" w:themeColor="accent5"/>
                </w:tcBorders>
                <w:shd w:val="clear" w:color="auto" w:fill="70AD47" w:themeFill="accent6"/>
              </w:tcPr>
            </w:tcPrChange>
          </w:tcPr>
          <w:p w14:paraId="39554D6C" w14:textId="1E721FF7" w:rsidR="008B6276" w:rsidRPr="007F4B89" w:rsidDel="00F5586C" w:rsidRDefault="008B6276" w:rsidP="008B6276">
            <w:pPr>
              <w:rPr>
                <w:del w:id="3589" w:author="Salah Soliman" w:date="2020-01-31T16:05:00Z"/>
                <w:sz w:val="16"/>
                <w:szCs w:val="16"/>
              </w:rPr>
            </w:pPr>
          </w:p>
        </w:tc>
      </w:tr>
      <w:tr w:rsidR="008B6276" w:rsidRPr="007F4B89" w:rsidDel="00F5586C" w14:paraId="51A6B92E" w14:textId="3D112F1D" w:rsidTr="3E89A3C7">
        <w:trPr>
          <w:cantSplit/>
          <w:del w:id="3590" w:author="Salah Soliman" w:date="2020-01-31T16:05:00Z"/>
        </w:trPr>
        <w:tc>
          <w:tcPr>
            <w:tcW w:w="265" w:type="dxa"/>
            <w:tcBorders>
              <w:top w:val="nil"/>
              <w:left w:val="single" w:sz="4" w:space="0" w:color="5B9BD5" w:themeColor="accent5"/>
              <w:bottom w:val="nil"/>
              <w:right w:val="nil"/>
            </w:tcBorders>
            <w:shd w:val="clear" w:color="auto" w:fill="70AD47" w:themeFill="accent6"/>
            <w:tcPrChange w:id="3591" w:author="Alexis Handford" w:date="2020-01-27T11:06:00Z">
              <w:tcPr>
                <w:tcW w:w="265" w:type="dxa"/>
                <w:tcBorders>
                  <w:top w:val="nil"/>
                  <w:left w:val="single" w:sz="4" w:space="0" w:color="5B9BD5" w:themeColor="accent5"/>
                  <w:bottom w:val="nil"/>
                  <w:right w:val="nil"/>
                </w:tcBorders>
                <w:shd w:val="clear" w:color="auto" w:fill="70AD47" w:themeFill="accent6"/>
              </w:tcPr>
            </w:tcPrChange>
          </w:tcPr>
          <w:p w14:paraId="3500C1DC" w14:textId="2941189B" w:rsidR="008B6276" w:rsidRPr="007F4B89" w:rsidDel="00F5586C" w:rsidRDefault="008B6276" w:rsidP="008B6276">
            <w:pPr>
              <w:rPr>
                <w:del w:id="3592" w:author="Salah Soliman" w:date="2020-01-31T16:05:00Z"/>
              </w:rPr>
            </w:pPr>
          </w:p>
        </w:tc>
        <w:tc>
          <w:tcPr>
            <w:tcW w:w="630" w:type="dxa"/>
            <w:tcBorders>
              <w:top w:val="nil"/>
              <w:left w:val="nil"/>
              <w:bottom w:val="nil"/>
              <w:right w:val="nil"/>
            </w:tcBorders>
            <w:shd w:val="clear" w:color="auto" w:fill="FFFFFF" w:themeFill="background1"/>
            <w:vAlign w:val="center"/>
            <w:hideMark/>
            <w:tcPrChange w:id="3593" w:author="Alexis Handford" w:date="2020-01-27T11:06:00Z">
              <w:tcPr>
                <w:tcW w:w="630" w:type="dxa"/>
                <w:tcBorders>
                  <w:top w:val="nil"/>
                  <w:left w:val="nil"/>
                  <w:bottom w:val="nil"/>
                  <w:right w:val="nil"/>
                </w:tcBorders>
                <w:shd w:val="clear" w:color="auto" w:fill="FFFFFF" w:themeFill="background1"/>
                <w:hideMark/>
              </w:tcPr>
            </w:tcPrChange>
          </w:tcPr>
          <w:p w14:paraId="7919E47E" w14:textId="7163FCE9" w:rsidR="008B6276" w:rsidRPr="007F4B89" w:rsidDel="00F5586C" w:rsidRDefault="008B6276" w:rsidP="008B6276">
            <w:pPr>
              <w:rPr>
                <w:del w:id="3594" w:author="Salah Soliman" w:date="2020-01-31T16:05:00Z"/>
                <w:noProof/>
              </w:rPr>
            </w:pPr>
            <w:del w:id="3595" w:author="Salah Soliman" w:date="2020-01-31T16:05:00Z">
              <w:r w:rsidRPr="007F4B89" w:rsidDel="00F5586C">
                <w:rPr>
                  <w:noProof/>
                </w:rPr>
                <mc:AlternateContent>
                  <mc:Choice Requires="wps">
                    <w:drawing>
                      <wp:inline distT="0" distB="0" distL="0" distR="0" wp14:anchorId="17918D42" wp14:editId="45E4CE48">
                        <wp:extent cx="207010" cy="207010"/>
                        <wp:effectExtent l="19050" t="19050" r="21590" b="21590"/>
                        <wp:docPr id="209" name="Oval 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010" cy="207010"/>
                                </a:xfrm>
                                <a:prstGeom prst="ellipse">
                                  <a:avLst/>
                                </a:prstGeom>
                                <a:noFill/>
                                <a:ln w="28575">
                                  <a:solidFill>
                                    <a:srgbClr val="5B9BD5">
                                      <a:lumMod val="90000"/>
                                      <a:lumOff val="0"/>
                                    </a:srgb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inline>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w16se="http://schemas.microsoft.com/office/word/2015/wordml/symex" xmlns:cx1="http://schemas.microsoft.com/office/drawing/2015/9/8/chartex" xmlns:cx="http://schemas.microsoft.com/office/drawing/2014/chartex">
                    <w:pict>
                      <v:oval w14:anchorId="6DEA387F" id="Oval 19" o:spid="_x0000_s1026" style="width:16.3pt;height:16.3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" filled="f" strokecolor="#438ccf" strokeweight="2.25pt">
                        <v:stroke joinstyle="miter"/>
                        <w10:anchorlock/>
                      </v:oval>
                    </w:pict>
                  </mc:Fallback>
                </mc:AlternateContent>
              </w:r>
            </w:del>
          </w:p>
        </w:tc>
        <w:tc>
          <w:tcPr>
            <w:tcW w:w="450" w:type="dxa"/>
            <w:tcBorders>
              <w:top w:val="nil"/>
              <w:left w:val="nil"/>
              <w:bottom w:val="nil"/>
              <w:right w:val="nil"/>
            </w:tcBorders>
            <w:shd w:val="clear" w:color="auto" w:fill="FFFFFF" w:themeFill="background1"/>
            <w:vAlign w:val="center"/>
            <w:hideMark/>
            <w:tcPrChange w:id="3596" w:author="Alexis Handford" w:date="2020-01-27T11:06:00Z">
              <w:tcPr>
                <w:tcW w:w="450" w:type="dxa"/>
                <w:tcBorders>
                  <w:top w:val="nil"/>
                  <w:left w:val="nil"/>
                  <w:bottom w:val="nil"/>
                  <w:right w:val="nil"/>
                </w:tcBorders>
                <w:shd w:val="clear" w:color="auto" w:fill="FFFFFF" w:themeFill="background1"/>
                <w:hideMark/>
              </w:tcPr>
            </w:tcPrChange>
          </w:tcPr>
          <w:p w14:paraId="715FB23A" w14:textId="7376E4D1" w:rsidR="008B6276" w:rsidRPr="007F4B89" w:rsidDel="00F5586C" w:rsidRDefault="008B6276" w:rsidP="008B6276">
            <w:pPr>
              <w:rPr>
                <w:del w:id="3597" w:author="Salah Soliman" w:date="2020-01-31T16:05:00Z"/>
                <w:rFonts w:ascii="Calibri Light" w:hAnsi="Calibri Light" w:cs="Calibri Light"/>
              </w:rPr>
            </w:pPr>
            <w:del w:id="3598" w:author="Salah Soliman" w:date="2020-01-31T16:05:00Z">
              <w:r w:rsidRPr="007F4B89" w:rsidDel="00F5586C">
                <w:rPr>
                  <w:rFonts w:ascii="Calibri Light" w:hAnsi="Calibri Light" w:cs="Calibri Light"/>
                </w:rPr>
                <w:delText>d.</w:delText>
              </w:r>
            </w:del>
          </w:p>
        </w:tc>
        <w:tc>
          <w:tcPr>
            <w:tcW w:w="8841" w:type="dxa"/>
            <w:gridSpan w:val="3"/>
            <w:tcBorders>
              <w:top w:val="nil"/>
              <w:left w:val="nil"/>
              <w:bottom w:val="nil"/>
              <w:right w:val="nil"/>
            </w:tcBorders>
            <w:shd w:val="clear" w:color="auto" w:fill="FFFFFF" w:themeFill="background1"/>
            <w:vAlign w:val="center"/>
            <w:hideMark/>
            <w:tcPrChange w:id="3599" w:author="Alexis Handford" w:date="2020-01-27T11:06:00Z">
              <w:tcPr>
                <w:tcW w:w="8841" w:type="dxa"/>
                <w:gridSpan w:val="3"/>
                <w:tcBorders>
                  <w:top w:val="nil"/>
                  <w:left w:val="nil"/>
                  <w:bottom w:val="nil"/>
                  <w:right w:val="nil"/>
                </w:tcBorders>
                <w:shd w:val="clear" w:color="auto" w:fill="FFFFFF" w:themeFill="background1"/>
                <w:hideMark/>
              </w:tcPr>
            </w:tcPrChange>
          </w:tcPr>
          <w:p w14:paraId="7F455008" w14:textId="17BFC06D" w:rsidR="008B6276" w:rsidRPr="007F4B89" w:rsidDel="00F5586C" w:rsidRDefault="008B6276" w:rsidP="008B6276">
            <w:pPr>
              <w:rPr>
                <w:del w:id="3600" w:author="Salah Soliman" w:date="2020-01-31T16:05:00Z"/>
              </w:rPr>
            </w:pPr>
            <w:del w:id="3601" w:author="Salah Soliman" w:date="2020-01-31T16:05:00Z">
              <w:r w:rsidRPr="007F4B89" w:rsidDel="00F5586C">
                <w:delText>Matrix Data.</w:delText>
              </w:r>
            </w:del>
          </w:p>
        </w:tc>
        <w:tc>
          <w:tcPr>
            <w:tcW w:w="270" w:type="dxa"/>
            <w:tcBorders>
              <w:top w:val="nil"/>
              <w:left w:val="nil"/>
              <w:bottom w:val="nil"/>
              <w:right w:val="single" w:sz="4" w:space="0" w:color="5B9BD5" w:themeColor="accent5"/>
            </w:tcBorders>
            <w:shd w:val="clear" w:color="auto" w:fill="70AD47" w:themeFill="accent6"/>
            <w:tcPrChange w:id="3602" w:author="Alexis Handford" w:date="2020-01-27T11:06:00Z">
              <w:tcPr>
                <w:tcW w:w="270" w:type="dxa"/>
                <w:tcBorders>
                  <w:top w:val="nil"/>
                  <w:left w:val="nil"/>
                  <w:bottom w:val="nil"/>
                  <w:right w:val="single" w:sz="4" w:space="0" w:color="5B9BD5" w:themeColor="accent5"/>
                </w:tcBorders>
                <w:shd w:val="clear" w:color="auto" w:fill="70AD47" w:themeFill="accent6"/>
              </w:tcPr>
            </w:tcPrChange>
          </w:tcPr>
          <w:p w14:paraId="211C3194" w14:textId="3245DBE2" w:rsidR="008B6276" w:rsidRPr="007F4B89" w:rsidDel="00F5586C" w:rsidRDefault="008B6276" w:rsidP="008B6276">
            <w:pPr>
              <w:rPr>
                <w:del w:id="3603" w:author="Salah Soliman" w:date="2020-01-31T16:05:00Z"/>
              </w:rPr>
            </w:pPr>
          </w:p>
        </w:tc>
      </w:tr>
      <w:tr w:rsidR="008B6276" w:rsidRPr="007F4B89" w:rsidDel="00F5586C" w14:paraId="32B802DA" w14:textId="2F9514AA" w:rsidTr="3E89A3C7">
        <w:trPr>
          <w:cantSplit/>
          <w:del w:id="3604" w:author="Salah Soliman" w:date="2020-01-31T16:05:00Z"/>
        </w:trPr>
        <w:tc>
          <w:tcPr>
            <w:tcW w:w="265" w:type="dxa"/>
            <w:tcBorders>
              <w:top w:val="nil"/>
              <w:left w:val="single" w:sz="4" w:space="0" w:color="5B9BD5" w:themeColor="accent5"/>
              <w:bottom w:val="nil"/>
              <w:right w:val="nil"/>
            </w:tcBorders>
            <w:shd w:val="clear" w:color="auto" w:fill="70AD47" w:themeFill="accent6"/>
            <w:tcPrChange w:id="3605" w:author="Alexis Handford" w:date="2020-01-27T11:06:00Z">
              <w:tcPr>
                <w:tcW w:w="265" w:type="dxa"/>
                <w:tcBorders>
                  <w:top w:val="nil"/>
                  <w:left w:val="single" w:sz="4" w:space="0" w:color="5B9BD5" w:themeColor="accent5"/>
                  <w:bottom w:val="nil"/>
                  <w:right w:val="nil"/>
                </w:tcBorders>
                <w:shd w:val="clear" w:color="auto" w:fill="70AD47" w:themeFill="accent6"/>
              </w:tcPr>
            </w:tcPrChange>
          </w:tcPr>
          <w:p w14:paraId="041AFF51" w14:textId="57494659" w:rsidR="008B6276" w:rsidRPr="007F4B89" w:rsidDel="00F5586C" w:rsidRDefault="008B6276" w:rsidP="008B6276">
            <w:pPr>
              <w:rPr>
                <w:del w:id="3606" w:author="Salah Soliman" w:date="2020-01-31T16:05:00Z"/>
                <w:sz w:val="16"/>
                <w:szCs w:val="16"/>
              </w:rPr>
            </w:pPr>
          </w:p>
        </w:tc>
        <w:tc>
          <w:tcPr>
            <w:tcW w:w="3960" w:type="dxa"/>
            <w:gridSpan w:val="3"/>
            <w:tcBorders>
              <w:top w:val="nil"/>
              <w:left w:val="nil"/>
              <w:bottom w:val="nil"/>
              <w:right w:val="nil"/>
            </w:tcBorders>
            <w:shd w:val="clear" w:color="auto" w:fill="70AD47" w:themeFill="accent6"/>
            <w:vAlign w:val="center"/>
            <w:tcPrChange w:id="3607" w:author="Alexis Handford" w:date="2020-01-27T11:06:00Z">
              <w:tcPr>
                <w:tcW w:w="3960" w:type="dxa"/>
                <w:gridSpan w:val="3"/>
                <w:tcBorders>
                  <w:top w:val="nil"/>
                  <w:left w:val="nil"/>
                  <w:bottom w:val="nil"/>
                  <w:right w:val="nil"/>
                </w:tcBorders>
                <w:shd w:val="clear" w:color="auto" w:fill="70AD47" w:themeFill="accent6"/>
              </w:tcPr>
            </w:tcPrChange>
          </w:tcPr>
          <w:p w14:paraId="1AC18598" w14:textId="311CA3DE" w:rsidR="008B6276" w:rsidRPr="007F4B89" w:rsidDel="00F5586C" w:rsidRDefault="008B6276" w:rsidP="008B6276">
            <w:pPr>
              <w:rPr>
                <w:del w:id="3608" w:author="Salah Soliman" w:date="2020-01-31T16:05:00Z"/>
                <w:sz w:val="16"/>
                <w:szCs w:val="16"/>
              </w:rPr>
            </w:pPr>
          </w:p>
        </w:tc>
        <w:tc>
          <w:tcPr>
            <w:tcW w:w="1980" w:type="dxa"/>
            <w:tcBorders>
              <w:top w:val="nil"/>
              <w:left w:val="nil"/>
              <w:bottom w:val="nil"/>
              <w:right w:val="nil"/>
            </w:tcBorders>
            <w:shd w:val="clear" w:color="auto" w:fill="70AD47" w:themeFill="accent6"/>
            <w:vAlign w:val="center"/>
            <w:tcPrChange w:id="3609" w:author="Alexis Handford" w:date="2020-01-27T11:06:00Z">
              <w:tcPr>
                <w:tcW w:w="1980" w:type="dxa"/>
                <w:tcBorders>
                  <w:top w:val="nil"/>
                  <w:left w:val="nil"/>
                  <w:bottom w:val="nil"/>
                  <w:right w:val="nil"/>
                </w:tcBorders>
                <w:shd w:val="clear" w:color="auto" w:fill="70AD47" w:themeFill="accent6"/>
              </w:tcPr>
            </w:tcPrChange>
          </w:tcPr>
          <w:p w14:paraId="0D2ED06B" w14:textId="32C745D4" w:rsidR="008B6276" w:rsidRPr="007F4B89" w:rsidDel="00F5586C" w:rsidRDefault="008B6276" w:rsidP="008B6276">
            <w:pPr>
              <w:rPr>
                <w:del w:id="3610" w:author="Salah Soliman" w:date="2020-01-31T16:05:00Z"/>
                <w:sz w:val="16"/>
                <w:szCs w:val="16"/>
              </w:rPr>
            </w:pPr>
          </w:p>
        </w:tc>
        <w:tc>
          <w:tcPr>
            <w:tcW w:w="3978" w:type="dxa"/>
            <w:tcBorders>
              <w:top w:val="nil"/>
              <w:left w:val="nil"/>
              <w:bottom w:val="nil"/>
              <w:right w:val="nil"/>
            </w:tcBorders>
            <w:shd w:val="clear" w:color="auto" w:fill="70AD47" w:themeFill="accent6"/>
            <w:vAlign w:val="center"/>
            <w:tcPrChange w:id="3611" w:author="Alexis Handford" w:date="2020-01-27T11:06:00Z">
              <w:tcPr>
                <w:tcW w:w="3978" w:type="dxa"/>
                <w:tcBorders>
                  <w:top w:val="nil"/>
                  <w:left w:val="nil"/>
                  <w:bottom w:val="nil"/>
                  <w:right w:val="nil"/>
                </w:tcBorders>
                <w:shd w:val="clear" w:color="auto" w:fill="70AD47" w:themeFill="accent6"/>
              </w:tcPr>
            </w:tcPrChange>
          </w:tcPr>
          <w:p w14:paraId="57FE5530" w14:textId="21CEA91D" w:rsidR="008B6276" w:rsidRPr="007F4B89" w:rsidDel="00F5586C" w:rsidRDefault="008B6276" w:rsidP="008B6276">
            <w:pPr>
              <w:rPr>
                <w:del w:id="3612" w:author="Salah Soliman" w:date="2020-01-31T16:05:00Z"/>
                <w:sz w:val="16"/>
                <w:szCs w:val="16"/>
              </w:rPr>
            </w:pPr>
          </w:p>
        </w:tc>
        <w:tc>
          <w:tcPr>
            <w:tcW w:w="270" w:type="dxa"/>
            <w:tcBorders>
              <w:top w:val="nil"/>
              <w:left w:val="nil"/>
              <w:bottom w:val="nil"/>
              <w:right w:val="single" w:sz="4" w:space="0" w:color="5B9BD5" w:themeColor="accent5"/>
            </w:tcBorders>
            <w:shd w:val="clear" w:color="auto" w:fill="70AD47" w:themeFill="accent6"/>
            <w:tcPrChange w:id="3613" w:author="Alexis Handford" w:date="2020-01-27T11:06:00Z">
              <w:tcPr>
                <w:tcW w:w="270" w:type="dxa"/>
                <w:tcBorders>
                  <w:top w:val="nil"/>
                  <w:left w:val="nil"/>
                  <w:bottom w:val="nil"/>
                  <w:right w:val="single" w:sz="4" w:space="0" w:color="5B9BD5" w:themeColor="accent5"/>
                </w:tcBorders>
                <w:shd w:val="clear" w:color="auto" w:fill="70AD47" w:themeFill="accent6"/>
              </w:tcPr>
            </w:tcPrChange>
          </w:tcPr>
          <w:p w14:paraId="5316F4BE" w14:textId="103A81DF" w:rsidR="008B6276" w:rsidRPr="007F4B89" w:rsidDel="00F5586C" w:rsidRDefault="008B6276" w:rsidP="008B6276">
            <w:pPr>
              <w:rPr>
                <w:del w:id="3614" w:author="Salah Soliman" w:date="2020-01-31T16:05:00Z"/>
                <w:sz w:val="16"/>
                <w:szCs w:val="16"/>
              </w:rPr>
            </w:pPr>
          </w:p>
        </w:tc>
      </w:tr>
      <w:tr w:rsidR="008B6276" w:rsidRPr="007F4B89" w:rsidDel="00F5586C" w14:paraId="6229AC69" w14:textId="3020D651" w:rsidTr="3E89A3C7">
        <w:trPr>
          <w:cantSplit/>
          <w:del w:id="3615" w:author="Salah Soliman" w:date="2020-01-31T16:05:00Z"/>
        </w:trPr>
        <w:tc>
          <w:tcPr>
            <w:tcW w:w="265" w:type="dxa"/>
            <w:tcBorders>
              <w:top w:val="nil"/>
              <w:left w:val="single" w:sz="4" w:space="0" w:color="5B9BD5" w:themeColor="accent5"/>
              <w:bottom w:val="single" w:sz="4" w:space="0" w:color="5B9BD5" w:themeColor="accent5"/>
              <w:right w:val="nil"/>
            </w:tcBorders>
            <w:shd w:val="clear" w:color="auto" w:fill="70AD47" w:themeFill="accent6"/>
            <w:tcPrChange w:id="3616" w:author="Alexis Handford" w:date="2020-01-27T11:06:00Z">
              <w:tcPr>
                <w:tcW w:w="265" w:type="dxa"/>
                <w:tcBorders>
                  <w:top w:val="nil"/>
                  <w:left w:val="single" w:sz="4" w:space="0" w:color="5B9BD5" w:themeColor="accent5"/>
                  <w:bottom w:val="single" w:sz="4" w:space="0" w:color="5B9BD5" w:themeColor="accent5"/>
                  <w:right w:val="nil"/>
                </w:tcBorders>
                <w:shd w:val="clear" w:color="auto" w:fill="70AD47" w:themeFill="accent6"/>
              </w:tcPr>
            </w:tcPrChange>
          </w:tcPr>
          <w:p w14:paraId="58523944" w14:textId="054690A2" w:rsidR="008B6276" w:rsidRPr="007F4B89" w:rsidDel="00F5586C" w:rsidRDefault="008B6276" w:rsidP="008B6276">
            <w:pPr>
              <w:rPr>
                <w:del w:id="3617" w:author="Salah Soliman" w:date="2020-01-31T16:05:00Z"/>
              </w:rPr>
            </w:pPr>
          </w:p>
        </w:tc>
        <w:tc>
          <w:tcPr>
            <w:tcW w:w="3960" w:type="dxa"/>
            <w:gridSpan w:val="3"/>
            <w:tcBorders>
              <w:top w:val="nil"/>
              <w:left w:val="nil"/>
              <w:bottom w:val="single" w:sz="4" w:space="0" w:color="5B9BD5" w:themeColor="accent5"/>
              <w:right w:val="nil"/>
            </w:tcBorders>
            <w:shd w:val="clear" w:color="auto" w:fill="70AD47" w:themeFill="accent6"/>
            <w:vAlign w:val="center"/>
            <w:tcPrChange w:id="3618" w:author="Alexis Handford" w:date="2020-01-27T11:06:00Z">
              <w:tcPr>
                <w:tcW w:w="3960" w:type="dxa"/>
                <w:gridSpan w:val="3"/>
                <w:tcBorders>
                  <w:top w:val="nil"/>
                  <w:left w:val="nil"/>
                  <w:bottom w:val="single" w:sz="4" w:space="0" w:color="5B9BD5" w:themeColor="accent5"/>
                  <w:right w:val="nil"/>
                </w:tcBorders>
                <w:shd w:val="clear" w:color="auto" w:fill="70AD47" w:themeFill="accent6"/>
              </w:tcPr>
            </w:tcPrChange>
          </w:tcPr>
          <w:p w14:paraId="656BB7E6" w14:textId="7F274647" w:rsidR="008B6276" w:rsidRPr="007F4B89" w:rsidDel="00F5586C" w:rsidRDefault="008B6276" w:rsidP="008B6276">
            <w:pPr>
              <w:rPr>
                <w:del w:id="3619" w:author="Salah Soliman" w:date="2020-01-31T16:05:00Z"/>
              </w:rPr>
            </w:pPr>
          </w:p>
        </w:tc>
        <w:tc>
          <w:tcPr>
            <w:tcW w:w="1980" w:type="dxa"/>
            <w:tcBorders>
              <w:top w:val="nil"/>
              <w:left w:val="nil"/>
              <w:bottom w:val="single" w:sz="4" w:space="0" w:color="5B9BD5" w:themeColor="accent5"/>
              <w:right w:val="nil"/>
            </w:tcBorders>
            <w:shd w:val="clear" w:color="auto" w:fill="70AD47" w:themeFill="accent6"/>
            <w:vAlign w:val="center"/>
            <w:hideMark/>
            <w:tcPrChange w:id="3620" w:author="Alexis Handford" w:date="2020-01-27T11:06:00Z">
              <w:tcPr>
                <w:tcW w:w="1980" w:type="dxa"/>
                <w:tcBorders>
                  <w:top w:val="nil"/>
                  <w:left w:val="nil"/>
                  <w:bottom w:val="single" w:sz="4" w:space="0" w:color="5B9BD5" w:themeColor="accent5"/>
                  <w:right w:val="nil"/>
                </w:tcBorders>
                <w:shd w:val="clear" w:color="auto" w:fill="70AD47" w:themeFill="accent6"/>
                <w:hideMark/>
              </w:tcPr>
            </w:tcPrChange>
          </w:tcPr>
          <w:p w14:paraId="707AD65B" w14:textId="1A51021C" w:rsidR="008B6276" w:rsidRPr="007F4B89" w:rsidDel="00F5586C" w:rsidRDefault="008B6276" w:rsidP="008B6276">
            <w:pPr>
              <w:rPr>
                <w:del w:id="3621" w:author="Salah Soliman" w:date="2020-01-31T16:05:00Z"/>
              </w:rPr>
            </w:pPr>
            <w:del w:id="3622" w:author="Salah Soliman" w:date="2020-01-31T16:05:00Z">
              <w:r w:rsidRPr="007F4B89" w:rsidDel="00F5586C">
                <w:rPr>
                  <w:noProof/>
                </w:rPr>
                <w:drawing>
                  <wp:inline distT="0" distB="0" distL="0" distR="0" wp14:anchorId="75CA678F" wp14:editId="70F3DD1F">
                    <wp:extent cx="1158240" cy="304800"/>
                    <wp:effectExtent l="0" t="0" r="3810" b="0"/>
                    <wp:docPr id="26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158240" cy="304800"/>
                            </a:xfrm>
                            <a:prstGeom prst="rect">
                              <a:avLst/>
                            </a:prstGeom>
                            <a:noFill/>
                            <a:ln>
                              <a:noFill/>
                            </a:ln>
                          </pic:spPr>
                        </pic:pic>
                      </a:graphicData>
                    </a:graphic>
                  </wp:inline>
                </w:drawing>
              </w:r>
            </w:del>
          </w:p>
        </w:tc>
        <w:tc>
          <w:tcPr>
            <w:tcW w:w="3978" w:type="dxa"/>
            <w:tcBorders>
              <w:top w:val="nil"/>
              <w:left w:val="nil"/>
              <w:bottom w:val="single" w:sz="4" w:space="0" w:color="5B9BD5" w:themeColor="accent5"/>
              <w:right w:val="nil"/>
            </w:tcBorders>
            <w:shd w:val="clear" w:color="auto" w:fill="70AD47" w:themeFill="accent6"/>
            <w:vAlign w:val="center"/>
            <w:tcPrChange w:id="3623" w:author="Alexis Handford" w:date="2020-01-27T11:06:00Z">
              <w:tcPr>
                <w:tcW w:w="3978" w:type="dxa"/>
                <w:tcBorders>
                  <w:top w:val="nil"/>
                  <w:left w:val="nil"/>
                  <w:bottom w:val="single" w:sz="4" w:space="0" w:color="5B9BD5" w:themeColor="accent5"/>
                  <w:right w:val="nil"/>
                </w:tcBorders>
                <w:shd w:val="clear" w:color="auto" w:fill="70AD47" w:themeFill="accent6"/>
              </w:tcPr>
            </w:tcPrChange>
          </w:tcPr>
          <w:p w14:paraId="337E5F2A" w14:textId="30CAB874" w:rsidR="008B6276" w:rsidRPr="007F4B89" w:rsidDel="00F5586C" w:rsidRDefault="008B6276" w:rsidP="008B6276">
            <w:pPr>
              <w:rPr>
                <w:del w:id="3624" w:author="Salah Soliman" w:date="2020-01-31T16:05:00Z"/>
              </w:rPr>
            </w:pPr>
          </w:p>
        </w:tc>
        <w:tc>
          <w:tcPr>
            <w:tcW w:w="270" w:type="dxa"/>
            <w:tcBorders>
              <w:top w:val="nil"/>
              <w:left w:val="nil"/>
              <w:bottom w:val="single" w:sz="4" w:space="0" w:color="5B9BD5" w:themeColor="accent5"/>
              <w:right w:val="single" w:sz="4" w:space="0" w:color="5B9BD5" w:themeColor="accent5"/>
            </w:tcBorders>
            <w:shd w:val="clear" w:color="auto" w:fill="70AD47" w:themeFill="accent6"/>
            <w:tcPrChange w:id="3625" w:author="Alexis Handford" w:date="2020-01-27T11:06:00Z">
              <w:tcPr>
                <w:tcW w:w="270" w:type="dxa"/>
                <w:tcBorders>
                  <w:top w:val="nil"/>
                  <w:left w:val="nil"/>
                  <w:bottom w:val="single" w:sz="4" w:space="0" w:color="5B9BD5" w:themeColor="accent5"/>
                  <w:right w:val="single" w:sz="4" w:space="0" w:color="5B9BD5" w:themeColor="accent5"/>
                </w:tcBorders>
                <w:shd w:val="clear" w:color="auto" w:fill="70AD47" w:themeFill="accent6"/>
              </w:tcPr>
            </w:tcPrChange>
          </w:tcPr>
          <w:p w14:paraId="12159CB6" w14:textId="6C13012C" w:rsidR="008B6276" w:rsidRPr="007F4B89" w:rsidDel="00F5586C" w:rsidRDefault="008B6276" w:rsidP="008B6276">
            <w:pPr>
              <w:rPr>
                <w:del w:id="3626" w:author="Salah Soliman" w:date="2020-01-31T16:05:00Z"/>
              </w:rPr>
            </w:pPr>
          </w:p>
        </w:tc>
      </w:tr>
    </w:tbl>
    <w:p w14:paraId="73C81E1E" w14:textId="76CAB977" w:rsidR="008B6276" w:rsidRPr="007F4B89" w:rsidDel="00F5586C" w:rsidRDefault="008B6276" w:rsidP="008B6276">
      <w:pPr>
        <w:spacing w:after="0" w:line="240" w:lineRule="auto"/>
        <w:rPr>
          <w:del w:id="3627" w:author="Salah Soliman" w:date="2020-01-31T16:05:00Z"/>
          <w:rFonts w:ascii="Calibri" w:eastAsia="Calibri" w:hAnsi="Calibri" w:cs="Arial"/>
          <w:color w:val="404040" w:themeColor="text1" w:themeTint="BF"/>
        </w:rPr>
      </w:pPr>
    </w:p>
    <w:tbl>
      <w:tblPr>
        <w:tblStyle w:val="TableGrid5"/>
        <w:tblW w:w="10530" w:type="dxa"/>
        <w:tblBorders>
          <w:top w:val="single" w:sz="4" w:space="0" w:color="5B9BD5" w:themeColor="accent5"/>
          <w:left w:val="single" w:sz="4" w:space="0" w:color="5B9BD5" w:themeColor="accent5"/>
          <w:bottom w:val="single" w:sz="4" w:space="0" w:color="5B9BD5" w:themeColor="accent5"/>
          <w:right w:val="single" w:sz="4" w:space="0" w:color="5B9BD5" w:themeColor="accent5"/>
          <w:insideH w:val="none" w:sz="0" w:space="0" w:color="auto"/>
          <w:insideV w:val="none" w:sz="0" w:space="0" w:color="auto"/>
        </w:tblBorders>
        <w:tblLayout w:type="fixed"/>
        <w:tblCellMar>
          <w:left w:w="115" w:type="dxa"/>
          <w:right w:w="115" w:type="dxa"/>
        </w:tblCellMar>
        <w:tblLook w:val="04A0" w:firstRow="1" w:lastRow="0" w:firstColumn="1" w:lastColumn="0" w:noHBand="0" w:noVBand="1"/>
      </w:tblPr>
      <w:tblGrid>
        <w:gridCol w:w="265"/>
        <w:gridCol w:w="2521"/>
        <w:gridCol w:w="7474"/>
        <w:gridCol w:w="270"/>
      </w:tblGrid>
      <w:tr w:rsidR="008B6276" w:rsidRPr="007F4B89" w:rsidDel="00F5586C" w14:paraId="00C80226" w14:textId="3C48760D" w:rsidTr="008B6276">
        <w:trPr>
          <w:trHeight w:val="107"/>
          <w:del w:id="3628" w:author="Salah Soliman" w:date="2020-01-31T16:05:00Z"/>
        </w:trPr>
        <w:tc>
          <w:tcPr>
            <w:tcW w:w="265" w:type="dxa"/>
            <w:tcBorders>
              <w:top w:val="single" w:sz="4" w:space="0" w:color="5B9BD5" w:themeColor="accent5"/>
              <w:left w:val="single" w:sz="4" w:space="0" w:color="5B9BD5" w:themeColor="accent5"/>
              <w:bottom w:val="nil"/>
              <w:right w:val="nil"/>
            </w:tcBorders>
            <w:shd w:val="clear" w:color="auto" w:fill="70AD47" w:themeFill="accent6"/>
          </w:tcPr>
          <w:p w14:paraId="5F386D44" w14:textId="5A39F47A" w:rsidR="008B6276" w:rsidRPr="007F4B89" w:rsidDel="00F5586C" w:rsidRDefault="008B6276" w:rsidP="008B6276">
            <w:pPr>
              <w:rPr>
                <w:del w:id="3629" w:author="Salah Soliman" w:date="2020-01-31T16:05:00Z"/>
              </w:rPr>
            </w:pPr>
          </w:p>
        </w:tc>
        <w:tc>
          <w:tcPr>
            <w:tcW w:w="2520" w:type="dxa"/>
            <w:tcBorders>
              <w:top w:val="single" w:sz="4" w:space="0" w:color="5B9BD5" w:themeColor="accent5"/>
              <w:left w:val="nil"/>
              <w:bottom w:val="nil"/>
              <w:right w:val="nil"/>
            </w:tcBorders>
            <w:shd w:val="clear" w:color="auto" w:fill="70AD47" w:themeFill="accent6"/>
          </w:tcPr>
          <w:p w14:paraId="12C4BA06" w14:textId="7C64DC09" w:rsidR="008B6276" w:rsidRPr="007F4B89" w:rsidDel="00F5586C" w:rsidRDefault="008B6276" w:rsidP="008B6276">
            <w:pPr>
              <w:rPr>
                <w:del w:id="3630" w:author="Salah Soliman" w:date="2020-01-31T16:05:00Z"/>
              </w:rPr>
            </w:pPr>
          </w:p>
        </w:tc>
        <w:tc>
          <w:tcPr>
            <w:tcW w:w="7470" w:type="dxa"/>
            <w:tcBorders>
              <w:top w:val="single" w:sz="4" w:space="0" w:color="5B9BD5" w:themeColor="accent5"/>
              <w:left w:val="nil"/>
              <w:bottom w:val="nil"/>
              <w:right w:val="nil"/>
            </w:tcBorders>
            <w:shd w:val="clear" w:color="auto" w:fill="70AD47" w:themeFill="accent6"/>
            <w:hideMark/>
          </w:tcPr>
          <w:p w14:paraId="2021365F" w14:textId="01D15D5B" w:rsidR="008B6276" w:rsidRPr="007F4B89" w:rsidDel="00F5586C" w:rsidRDefault="008B6276" w:rsidP="008B6276">
            <w:pPr>
              <w:jc w:val="right"/>
              <w:rPr>
                <w:del w:id="3631" w:author="Salah Soliman" w:date="2020-01-31T16:05:00Z"/>
                <w:color w:val="78C800"/>
              </w:rPr>
            </w:pPr>
            <w:del w:id="3632" w:author="Salah Soliman" w:date="2020-01-31T16:05:00Z">
              <w:r w:rsidRPr="007F4B89" w:rsidDel="00F5586C">
                <w:rPr>
                  <w:rFonts w:ascii="FontAwesome" w:hAnsi="FontAwesome"/>
                  <w:color w:val="78C800"/>
                </w:rPr>
                <w:sym w:font="FontAwesome" w:char="F058"/>
              </w:r>
              <w:r w:rsidRPr="007F4B89" w:rsidDel="00F5586C">
                <w:rPr>
                  <w:color w:val="78C800"/>
                </w:rPr>
                <w:delText xml:space="preserve"> Correct</w:delText>
              </w:r>
            </w:del>
          </w:p>
        </w:tc>
        <w:tc>
          <w:tcPr>
            <w:tcW w:w="270" w:type="dxa"/>
            <w:tcBorders>
              <w:top w:val="single" w:sz="4" w:space="0" w:color="5B9BD5" w:themeColor="accent5"/>
              <w:left w:val="nil"/>
              <w:bottom w:val="nil"/>
              <w:right w:val="single" w:sz="4" w:space="0" w:color="5B9BD5" w:themeColor="accent5"/>
            </w:tcBorders>
            <w:shd w:val="clear" w:color="auto" w:fill="70AD47" w:themeFill="accent6"/>
          </w:tcPr>
          <w:p w14:paraId="352FAB36" w14:textId="57F710B3" w:rsidR="008B6276" w:rsidRPr="007F4B89" w:rsidDel="00F5586C" w:rsidRDefault="008B6276" w:rsidP="008B6276">
            <w:pPr>
              <w:rPr>
                <w:del w:id="3633" w:author="Salah Soliman" w:date="2020-01-31T16:05:00Z"/>
              </w:rPr>
            </w:pPr>
          </w:p>
        </w:tc>
      </w:tr>
      <w:tr w:rsidR="008B6276" w:rsidRPr="007F4B89" w:rsidDel="00F5586C" w14:paraId="02200038" w14:textId="4DF3884C" w:rsidTr="008B6276">
        <w:trPr>
          <w:del w:id="3634" w:author="Salah Soliman" w:date="2020-01-31T16:05:00Z"/>
        </w:trPr>
        <w:tc>
          <w:tcPr>
            <w:tcW w:w="265" w:type="dxa"/>
            <w:tcBorders>
              <w:top w:val="nil"/>
              <w:left w:val="single" w:sz="4" w:space="0" w:color="5B9BD5" w:themeColor="accent5"/>
              <w:bottom w:val="nil"/>
              <w:right w:val="nil"/>
            </w:tcBorders>
            <w:shd w:val="clear" w:color="auto" w:fill="70AD47" w:themeFill="accent6"/>
          </w:tcPr>
          <w:p w14:paraId="140722E1" w14:textId="42E5A518" w:rsidR="008B6276" w:rsidRPr="007F4B89" w:rsidDel="00F5586C" w:rsidRDefault="008B6276" w:rsidP="008B6276">
            <w:pPr>
              <w:rPr>
                <w:del w:id="3635" w:author="Salah Soliman" w:date="2020-01-31T16:05:00Z"/>
              </w:rPr>
            </w:pPr>
          </w:p>
        </w:tc>
        <w:tc>
          <w:tcPr>
            <w:tcW w:w="2520" w:type="dxa"/>
            <w:tcBorders>
              <w:top w:val="nil"/>
              <w:left w:val="nil"/>
              <w:bottom w:val="nil"/>
              <w:right w:val="nil"/>
            </w:tcBorders>
            <w:shd w:val="clear" w:color="auto" w:fill="78C800"/>
            <w:hideMark/>
          </w:tcPr>
          <w:p w14:paraId="70D1D89E" w14:textId="0A6F95EC" w:rsidR="008B6276" w:rsidRPr="007F4B89" w:rsidDel="00F5586C" w:rsidRDefault="008B6276" w:rsidP="008B6276">
            <w:pPr>
              <w:rPr>
                <w:del w:id="3636" w:author="Salah Soliman" w:date="2020-01-31T16:05:00Z"/>
                <w:rFonts w:ascii="Calibri Light" w:hAnsi="Calibri Light" w:cs="Calibri Light"/>
                <w:color w:val="FFFFFF" w:themeColor="background1"/>
              </w:rPr>
            </w:pPr>
            <w:del w:id="3637" w:author="Salah Soliman" w:date="2020-01-31T16:05:00Z">
              <w:r w:rsidRPr="007F4B89" w:rsidDel="00F5586C">
                <w:rPr>
                  <w:rFonts w:ascii="Calibri Light" w:hAnsi="Calibri Light" w:cs="Calibri Light"/>
                  <w:color w:val="FFFFFF" w:themeColor="background1"/>
                </w:rPr>
                <w:delText>Explanation</w:delText>
              </w:r>
            </w:del>
          </w:p>
        </w:tc>
        <w:tc>
          <w:tcPr>
            <w:tcW w:w="7470" w:type="dxa"/>
            <w:tcBorders>
              <w:top w:val="nil"/>
              <w:left w:val="nil"/>
              <w:bottom w:val="nil"/>
              <w:right w:val="nil"/>
            </w:tcBorders>
            <w:shd w:val="clear" w:color="auto" w:fill="70AD47" w:themeFill="accent6"/>
          </w:tcPr>
          <w:p w14:paraId="3D702AA9" w14:textId="75D7319C" w:rsidR="008B6276" w:rsidRPr="007F4B89" w:rsidDel="00F5586C" w:rsidRDefault="008B6276" w:rsidP="008B6276">
            <w:pPr>
              <w:rPr>
                <w:del w:id="3638" w:author="Salah Soliman" w:date="2020-01-31T16:05:00Z"/>
              </w:rPr>
            </w:pPr>
          </w:p>
        </w:tc>
        <w:tc>
          <w:tcPr>
            <w:tcW w:w="270" w:type="dxa"/>
            <w:tcBorders>
              <w:top w:val="nil"/>
              <w:left w:val="nil"/>
              <w:bottom w:val="nil"/>
              <w:right w:val="single" w:sz="4" w:space="0" w:color="5B9BD5" w:themeColor="accent5"/>
            </w:tcBorders>
            <w:shd w:val="clear" w:color="auto" w:fill="70AD47" w:themeFill="accent6"/>
          </w:tcPr>
          <w:p w14:paraId="13215E01" w14:textId="5B971453" w:rsidR="008B6276" w:rsidRPr="007F4B89" w:rsidDel="00F5586C" w:rsidRDefault="008B6276" w:rsidP="008B6276">
            <w:pPr>
              <w:rPr>
                <w:del w:id="3639" w:author="Salah Soliman" w:date="2020-01-31T16:05:00Z"/>
              </w:rPr>
            </w:pPr>
          </w:p>
        </w:tc>
      </w:tr>
      <w:tr w:rsidR="008B6276" w:rsidRPr="007F4B89" w:rsidDel="00F5586C" w14:paraId="786FFE03" w14:textId="66651443" w:rsidTr="008B6276">
        <w:trPr>
          <w:del w:id="3640" w:author="Salah Soliman" w:date="2020-01-31T16:05:00Z"/>
        </w:trPr>
        <w:tc>
          <w:tcPr>
            <w:tcW w:w="265" w:type="dxa"/>
            <w:tcBorders>
              <w:top w:val="nil"/>
              <w:left w:val="single" w:sz="4" w:space="0" w:color="5B9BD5" w:themeColor="accent5"/>
              <w:bottom w:val="nil"/>
              <w:right w:val="nil"/>
            </w:tcBorders>
            <w:shd w:val="clear" w:color="auto" w:fill="70AD47" w:themeFill="accent6"/>
          </w:tcPr>
          <w:p w14:paraId="20B50C22" w14:textId="12C0A4C7" w:rsidR="008B6276" w:rsidRPr="007F4B89" w:rsidDel="00F5586C" w:rsidRDefault="008B6276" w:rsidP="008B6276">
            <w:pPr>
              <w:rPr>
                <w:del w:id="3641" w:author="Salah Soliman" w:date="2020-01-31T16:05:00Z"/>
                <w:sz w:val="16"/>
                <w:szCs w:val="16"/>
              </w:rPr>
            </w:pPr>
          </w:p>
        </w:tc>
        <w:tc>
          <w:tcPr>
            <w:tcW w:w="2520" w:type="dxa"/>
            <w:tcBorders>
              <w:top w:val="nil"/>
              <w:left w:val="nil"/>
              <w:bottom w:val="single" w:sz="4" w:space="0" w:color="CCFFCC"/>
              <w:right w:val="nil"/>
            </w:tcBorders>
            <w:shd w:val="clear" w:color="auto" w:fill="78C800"/>
          </w:tcPr>
          <w:p w14:paraId="5C9F3923" w14:textId="037E1F9E" w:rsidR="008B6276" w:rsidRPr="007F4B89" w:rsidDel="00F5586C" w:rsidRDefault="008B6276" w:rsidP="008B6276">
            <w:pPr>
              <w:rPr>
                <w:del w:id="3642" w:author="Salah Soliman" w:date="2020-01-31T16:05:00Z"/>
                <w:sz w:val="16"/>
                <w:szCs w:val="16"/>
              </w:rPr>
            </w:pPr>
          </w:p>
        </w:tc>
        <w:tc>
          <w:tcPr>
            <w:tcW w:w="7470" w:type="dxa"/>
            <w:tcBorders>
              <w:top w:val="nil"/>
              <w:left w:val="nil"/>
              <w:bottom w:val="single" w:sz="4" w:space="0" w:color="CCFFCC"/>
              <w:right w:val="nil"/>
            </w:tcBorders>
            <w:shd w:val="clear" w:color="auto" w:fill="78C800"/>
          </w:tcPr>
          <w:p w14:paraId="635FDAD0" w14:textId="188FA227" w:rsidR="008B6276" w:rsidRPr="007F4B89" w:rsidDel="00F5586C" w:rsidRDefault="008B6276" w:rsidP="008B6276">
            <w:pPr>
              <w:rPr>
                <w:del w:id="3643" w:author="Salah Soliman" w:date="2020-01-31T16:05:00Z"/>
                <w:sz w:val="16"/>
                <w:szCs w:val="16"/>
              </w:rPr>
            </w:pPr>
          </w:p>
        </w:tc>
        <w:tc>
          <w:tcPr>
            <w:tcW w:w="270" w:type="dxa"/>
            <w:tcBorders>
              <w:top w:val="nil"/>
              <w:left w:val="nil"/>
              <w:bottom w:val="nil"/>
              <w:right w:val="single" w:sz="4" w:space="0" w:color="5B9BD5" w:themeColor="accent5"/>
            </w:tcBorders>
            <w:shd w:val="clear" w:color="auto" w:fill="70AD47" w:themeFill="accent6"/>
          </w:tcPr>
          <w:p w14:paraId="6F5A5B5D" w14:textId="594C7D05" w:rsidR="008B6276" w:rsidRPr="007F4B89" w:rsidDel="00F5586C" w:rsidRDefault="008B6276" w:rsidP="008B6276">
            <w:pPr>
              <w:rPr>
                <w:del w:id="3644" w:author="Salah Soliman" w:date="2020-01-31T16:05:00Z"/>
                <w:sz w:val="16"/>
                <w:szCs w:val="16"/>
              </w:rPr>
            </w:pPr>
          </w:p>
        </w:tc>
      </w:tr>
      <w:tr w:rsidR="008B6276" w:rsidRPr="007F4B89" w:rsidDel="00F5586C" w14:paraId="3832409F" w14:textId="7B2D2EF2" w:rsidTr="008B6276">
        <w:trPr>
          <w:trHeight w:val="60"/>
          <w:del w:id="3645" w:author="Salah Soliman" w:date="2020-01-31T16:05:00Z"/>
        </w:trPr>
        <w:tc>
          <w:tcPr>
            <w:tcW w:w="265" w:type="dxa"/>
            <w:tcBorders>
              <w:top w:val="nil"/>
              <w:left w:val="single" w:sz="4" w:space="0" w:color="5B9BD5" w:themeColor="accent5"/>
              <w:bottom w:val="nil"/>
              <w:right w:val="single" w:sz="4" w:space="0" w:color="CCFFCC"/>
            </w:tcBorders>
            <w:shd w:val="clear" w:color="auto" w:fill="70AD47" w:themeFill="accent6"/>
          </w:tcPr>
          <w:p w14:paraId="7B70A369" w14:textId="4EC73A50" w:rsidR="008B6276" w:rsidRPr="007F4B89" w:rsidDel="00F5586C" w:rsidRDefault="008B6276" w:rsidP="008B6276">
            <w:pPr>
              <w:rPr>
                <w:del w:id="3646" w:author="Salah Soliman" w:date="2020-01-31T16:05:00Z"/>
              </w:rPr>
            </w:pPr>
          </w:p>
        </w:tc>
        <w:tc>
          <w:tcPr>
            <w:tcW w:w="9990" w:type="dxa"/>
            <w:gridSpan w:val="2"/>
            <w:tcBorders>
              <w:top w:val="single" w:sz="4" w:space="0" w:color="CCFFCC"/>
              <w:left w:val="single" w:sz="4" w:space="0" w:color="CCFFCC"/>
              <w:bottom w:val="single" w:sz="4" w:space="0" w:color="CCFFCC"/>
              <w:right w:val="single" w:sz="4" w:space="0" w:color="CCFFCC"/>
            </w:tcBorders>
            <w:shd w:val="clear" w:color="auto" w:fill="F3FFF3"/>
            <w:hideMark/>
          </w:tcPr>
          <w:p w14:paraId="2B39E9C2" w14:textId="5B82C591" w:rsidR="008B6276" w:rsidRPr="007F4B89" w:rsidDel="00F5586C" w:rsidRDefault="008B6276" w:rsidP="008B6276">
            <w:pPr>
              <w:rPr>
                <w:del w:id="3647" w:author="Salah Soliman" w:date="2020-01-31T16:05:00Z"/>
                <w:color w:val="7F7F7F" w:themeColor="text1" w:themeTint="80"/>
              </w:rPr>
            </w:pPr>
            <w:del w:id="3648" w:author="Salah Soliman" w:date="2020-01-31T16:05:00Z">
              <w:r w:rsidRPr="007F4B89" w:rsidDel="00F5586C">
                <w:rPr>
                  <w:color w:val="7F7F7F" w:themeColor="text1" w:themeTint="80"/>
                </w:rPr>
                <w:delText>Great! Readings from a sensor are data collected sequentially over an interval of time, which is the definition of ordered data.</w:delText>
              </w:r>
            </w:del>
          </w:p>
        </w:tc>
        <w:tc>
          <w:tcPr>
            <w:tcW w:w="270" w:type="dxa"/>
            <w:tcBorders>
              <w:top w:val="nil"/>
              <w:left w:val="single" w:sz="4" w:space="0" w:color="CCFFCC"/>
              <w:bottom w:val="nil"/>
              <w:right w:val="single" w:sz="4" w:space="0" w:color="5B9BD5" w:themeColor="accent5"/>
            </w:tcBorders>
            <w:shd w:val="clear" w:color="auto" w:fill="70AD47" w:themeFill="accent6"/>
          </w:tcPr>
          <w:p w14:paraId="67C97FA1" w14:textId="42E2358D" w:rsidR="008B6276" w:rsidRPr="007F4B89" w:rsidDel="00F5586C" w:rsidRDefault="008B6276" w:rsidP="008B6276">
            <w:pPr>
              <w:rPr>
                <w:del w:id="3649" w:author="Salah Soliman" w:date="2020-01-31T16:05:00Z"/>
              </w:rPr>
            </w:pPr>
          </w:p>
        </w:tc>
      </w:tr>
      <w:tr w:rsidR="008B6276" w:rsidRPr="007F4B89" w:rsidDel="00F5586C" w14:paraId="2887E4B5" w14:textId="069CE366" w:rsidTr="008B6276">
        <w:trPr>
          <w:del w:id="3650" w:author="Salah Soliman" w:date="2020-01-31T16:05:00Z"/>
        </w:trPr>
        <w:tc>
          <w:tcPr>
            <w:tcW w:w="265" w:type="dxa"/>
            <w:tcBorders>
              <w:top w:val="nil"/>
              <w:left w:val="single" w:sz="4" w:space="0" w:color="5B9BD5" w:themeColor="accent5"/>
              <w:bottom w:val="single" w:sz="4" w:space="0" w:color="5B9BD5" w:themeColor="accent5"/>
              <w:right w:val="nil"/>
            </w:tcBorders>
            <w:shd w:val="clear" w:color="auto" w:fill="70AD47" w:themeFill="accent6"/>
          </w:tcPr>
          <w:p w14:paraId="7AE5D446" w14:textId="0F6EFA1F" w:rsidR="008B6276" w:rsidRPr="007F4B89" w:rsidDel="00F5586C" w:rsidRDefault="008B6276" w:rsidP="008B6276">
            <w:pPr>
              <w:rPr>
                <w:del w:id="3651" w:author="Salah Soliman" w:date="2020-01-31T16:05:00Z"/>
                <w:sz w:val="16"/>
                <w:szCs w:val="16"/>
              </w:rPr>
            </w:pPr>
          </w:p>
        </w:tc>
        <w:tc>
          <w:tcPr>
            <w:tcW w:w="2520" w:type="dxa"/>
            <w:tcBorders>
              <w:top w:val="single" w:sz="4" w:space="0" w:color="CCFFCC"/>
              <w:left w:val="nil"/>
              <w:bottom w:val="single" w:sz="4" w:space="0" w:color="5B9BD5" w:themeColor="accent5"/>
              <w:right w:val="nil"/>
            </w:tcBorders>
            <w:shd w:val="clear" w:color="auto" w:fill="70AD47" w:themeFill="accent6"/>
          </w:tcPr>
          <w:p w14:paraId="5E0D6A54" w14:textId="2F7E22A6" w:rsidR="008B6276" w:rsidRPr="007F4B89" w:rsidDel="00F5586C" w:rsidRDefault="008B6276" w:rsidP="008B6276">
            <w:pPr>
              <w:rPr>
                <w:del w:id="3652" w:author="Salah Soliman" w:date="2020-01-31T16:05:00Z"/>
                <w:sz w:val="16"/>
                <w:szCs w:val="16"/>
              </w:rPr>
            </w:pPr>
          </w:p>
        </w:tc>
        <w:tc>
          <w:tcPr>
            <w:tcW w:w="7470" w:type="dxa"/>
            <w:tcBorders>
              <w:top w:val="single" w:sz="4" w:space="0" w:color="CCFFCC"/>
              <w:left w:val="nil"/>
              <w:bottom w:val="single" w:sz="4" w:space="0" w:color="5B9BD5" w:themeColor="accent5"/>
              <w:right w:val="nil"/>
            </w:tcBorders>
            <w:shd w:val="clear" w:color="auto" w:fill="70AD47" w:themeFill="accent6"/>
          </w:tcPr>
          <w:p w14:paraId="43B4FDBE" w14:textId="1503F44D" w:rsidR="008B6276" w:rsidRPr="007F4B89" w:rsidDel="00F5586C" w:rsidRDefault="008B6276" w:rsidP="008B6276">
            <w:pPr>
              <w:rPr>
                <w:del w:id="3653" w:author="Salah Soliman" w:date="2020-01-31T16:05:00Z"/>
                <w:sz w:val="16"/>
                <w:szCs w:val="16"/>
              </w:rPr>
            </w:pPr>
          </w:p>
        </w:tc>
        <w:tc>
          <w:tcPr>
            <w:tcW w:w="270" w:type="dxa"/>
            <w:tcBorders>
              <w:top w:val="nil"/>
              <w:left w:val="nil"/>
              <w:bottom w:val="single" w:sz="4" w:space="0" w:color="5B9BD5" w:themeColor="accent5"/>
              <w:right w:val="single" w:sz="4" w:space="0" w:color="5B9BD5" w:themeColor="accent5"/>
            </w:tcBorders>
            <w:shd w:val="clear" w:color="auto" w:fill="70AD47" w:themeFill="accent6"/>
          </w:tcPr>
          <w:p w14:paraId="11774B13" w14:textId="53BFF813" w:rsidR="008B6276" w:rsidRPr="007F4B89" w:rsidDel="00F5586C" w:rsidRDefault="008B6276" w:rsidP="008B6276">
            <w:pPr>
              <w:rPr>
                <w:del w:id="3654" w:author="Salah Soliman" w:date="2020-01-31T16:05:00Z"/>
                <w:sz w:val="16"/>
                <w:szCs w:val="16"/>
              </w:rPr>
            </w:pPr>
          </w:p>
        </w:tc>
      </w:tr>
    </w:tbl>
    <w:p w14:paraId="005DAE34" w14:textId="4BCC6226" w:rsidR="008B6276" w:rsidRPr="007F4B89" w:rsidDel="00F5586C" w:rsidRDefault="008B6276" w:rsidP="008B6276">
      <w:pPr>
        <w:spacing w:after="0" w:line="240" w:lineRule="auto"/>
        <w:rPr>
          <w:del w:id="3655" w:author="Salah Soliman" w:date="2020-01-31T16:05:00Z"/>
          <w:rFonts w:ascii="Calibri" w:eastAsia="Calibri" w:hAnsi="Calibri" w:cs="Arial"/>
          <w:color w:val="404040" w:themeColor="text1" w:themeTint="BF"/>
        </w:rPr>
      </w:pPr>
    </w:p>
    <w:tbl>
      <w:tblPr>
        <w:tblStyle w:val="TableGrid5"/>
        <w:tblW w:w="10530" w:type="dxa"/>
        <w:tblBorders>
          <w:top w:val="single" w:sz="4" w:space="0" w:color="5B9BD5" w:themeColor="accent5"/>
          <w:left w:val="single" w:sz="4" w:space="0" w:color="5B9BD5" w:themeColor="accent5"/>
          <w:bottom w:val="single" w:sz="4" w:space="0" w:color="5B9BD5" w:themeColor="accent5"/>
          <w:right w:val="single" w:sz="4" w:space="0" w:color="5B9BD5" w:themeColor="accent5"/>
          <w:insideH w:val="none" w:sz="0" w:space="0" w:color="auto"/>
          <w:insideV w:val="none" w:sz="0" w:space="0" w:color="auto"/>
        </w:tblBorders>
        <w:tblLayout w:type="fixed"/>
        <w:tblCellMar>
          <w:left w:w="115" w:type="dxa"/>
          <w:right w:w="115" w:type="dxa"/>
        </w:tblCellMar>
        <w:tblLook w:val="04A0" w:firstRow="1" w:lastRow="0" w:firstColumn="1" w:lastColumn="0" w:noHBand="0" w:noVBand="1"/>
      </w:tblPr>
      <w:tblGrid>
        <w:gridCol w:w="265"/>
        <w:gridCol w:w="2521"/>
        <w:gridCol w:w="7474"/>
        <w:gridCol w:w="270"/>
      </w:tblGrid>
      <w:tr w:rsidR="008B6276" w:rsidRPr="007F4B89" w:rsidDel="00F5586C" w14:paraId="21EED3EF" w14:textId="35C8C0C6" w:rsidTr="008B6276">
        <w:trPr>
          <w:trHeight w:val="107"/>
          <w:del w:id="3656" w:author="Salah Soliman" w:date="2020-01-31T16:05:00Z"/>
        </w:trPr>
        <w:tc>
          <w:tcPr>
            <w:tcW w:w="265" w:type="dxa"/>
            <w:tcBorders>
              <w:top w:val="single" w:sz="4" w:space="0" w:color="5B9BD5" w:themeColor="accent5"/>
              <w:left w:val="single" w:sz="4" w:space="0" w:color="5B9BD5" w:themeColor="accent5"/>
              <w:bottom w:val="nil"/>
              <w:right w:val="nil"/>
            </w:tcBorders>
            <w:shd w:val="clear" w:color="auto" w:fill="70AD47" w:themeFill="accent6"/>
          </w:tcPr>
          <w:p w14:paraId="24F0A815" w14:textId="7ADE1814" w:rsidR="008B6276" w:rsidRPr="007F4B89" w:rsidDel="00F5586C" w:rsidRDefault="008B6276" w:rsidP="008B6276">
            <w:pPr>
              <w:rPr>
                <w:del w:id="3657" w:author="Salah Soliman" w:date="2020-01-31T16:05:00Z"/>
              </w:rPr>
            </w:pPr>
          </w:p>
        </w:tc>
        <w:tc>
          <w:tcPr>
            <w:tcW w:w="2520" w:type="dxa"/>
            <w:tcBorders>
              <w:top w:val="single" w:sz="4" w:space="0" w:color="5B9BD5" w:themeColor="accent5"/>
              <w:left w:val="nil"/>
              <w:bottom w:val="nil"/>
              <w:right w:val="nil"/>
            </w:tcBorders>
            <w:shd w:val="clear" w:color="auto" w:fill="70AD47" w:themeFill="accent6"/>
          </w:tcPr>
          <w:p w14:paraId="3F6CE108" w14:textId="354EB406" w:rsidR="008B6276" w:rsidRPr="007F4B89" w:rsidDel="00F5586C" w:rsidRDefault="008B6276" w:rsidP="008B6276">
            <w:pPr>
              <w:rPr>
                <w:del w:id="3658" w:author="Salah Soliman" w:date="2020-01-31T16:05:00Z"/>
              </w:rPr>
            </w:pPr>
          </w:p>
        </w:tc>
        <w:tc>
          <w:tcPr>
            <w:tcW w:w="7470" w:type="dxa"/>
            <w:tcBorders>
              <w:top w:val="single" w:sz="4" w:space="0" w:color="5B9BD5" w:themeColor="accent5"/>
              <w:left w:val="nil"/>
              <w:bottom w:val="nil"/>
              <w:right w:val="nil"/>
            </w:tcBorders>
            <w:shd w:val="clear" w:color="auto" w:fill="70AD47" w:themeFill="accent6"/>
            <w:hideMark/>
          </w:tcPr>
          <w:p w14:paraId="4F01C8FF" w14:textId="0E849183" w:rsidR="008B6276" w:rsidRPr="007F4B89" w:rsidDel="00F5586C" w:rsidRDefault="008B6276" w:rsidP="008B6276">
            <w:pPr>
              <w:jc w:val="right"/>
              <w:rPr>
                <w:del w:id="3659" w:author="Salah Soliman" w:date="2020-01-31T16:05:00Z"/>
                <w:color w:val="78C800"/>
              </w:rPr>
            </w:pPr>
            <w:del w:id="3660" w:author="Salah Soliman" w:date="2020-01-31T16:05:00Z">
              <w:r w:rsidRPr="007F4B89" w:rsidDel="00F5586C">
                <w:rPr>
                  <w:rFonts w:ascii="FontAwesome" w:hAnsi="FontAwesome"/>
                  <w:color w:val="FF4B4B"/>
                </w:rPr>
                <w:sym w:font="FontAwesome" w:char="F057"/>
              </w:r>
              <w:r w:rsidRPr="007F4B89" w:rsidDel="00F5586C">
                <w:rPr>
                  <w:color w:val="FF4B4B"/>
                </w:rPr>
                <w:delText xml:space="preserve"> That’s Incorrect</w:delText>
              </w:r>
            </w:del>
          </w:p>
        </w:tc>
        <w:tc>
          <w:tcPr>
            <w:tcW w:w="270" w:type="dxa"/>
            <w:tcBorders>
              <w:top w:val="single" w:sz="4" w:space="0" w:color="5B9BD5" w:themeColor="accent5"/>
              <w:left w:val="nil"/>
              <w:bottom w:val="nil"/>
              <w:right w:val="single" w:sz="4" w:space="0" w:color="5B9BD5" w:themeColor="accent5"/>
            </w:tcBorders>
            <w:shd w:val="clear" w:color="auto" w:fill="70AD47" w:themeFill="accent6"/>
          </w:tcPr>
          <w:p w14:paraId="1288B75B" w14:textId="0ECEFCE6" w:rsidR="008B6276" w:rsidRPr="007F4B89" w:rsidDel="00F5586C" w:rsidRDefault="008B6276" w:rsidP="008B6276">
            <w:pPr>
              <w:rPr>
                <w:del w:id="3661" w:author="Salah Soliman" w:date="2020-01-31T16:05:00Z"/>
              </w:rPr>
            </w:pPr>
          </w:p>
        </w:tc>
      </w:tr>
      <w:tr w:rsidR="008B6276" w:rsidRPr="007F4B89" w:rsidDel="00F5586C" w14:paraId="6A3AE9D7" w14:textId="6A67B633" w:rsidTr="008B6276">
        <w:trPr>
          <w:del w:id="3662" w:author="Salah Soliman" w:date="2020-01-31T16:05:00Z"/>
        </w:trPr>
        <w:tc>
          <w:tcPr>
            <w:tcW w:w="265" w:type="dxa"/>
            <w:tcBorders>
              <w:top w:val="nil"/>
              <w:left w:val="single" w:sz="4" w:space="0" w:color="5B9BD5" w:themeColor="accent5"/>
              <w:bottom w:val="nil"/>
              <w:right w:val="nil"/>
            </w:tcBorders>
            <w:shd w:val="clear" w:color="auto" w:fill="70AD47" w:themeFill="accent6"/>
          </w:tcPr>
          <w:p w14:paraId="6245424D" w14:textId="71982EC3" w:rsidR="008B6276" w:rsidRPr="007F4B89" w:rsidDel="00F5586C" w:rsidRDefault="008B6276" w:rsidP="008B6276">
            <w:pPr>
              <w:rPr>
                <w:del w:id="3663" w:author="Salah Soliman" w:date="2020-01-31T16:05:00Z"/>
              </w:rPr>
            </w:pPr>
          </w:p>
        </w:tc>
        <w:tc>
          <w:tcPr>
            <w:tcW w:w="2520" w:type="dxa"/>
            <w:tcBorders>
              <w:top w:val="nil"/>
              <w:left w:val="nil"/>
              <w:bottom w:val="nil"/>
              <w:right w:val="nil"/>
            </w:tcBorders>
            <w:shd w:val="clear" w:color="auto" w:fill="FF4B4B"/>
            <w:hideMark/>
          </w:tcPr>
          <w:p w14:paraId="160D72F2" w14:textId="1A6FC932" w:rsidR="008B6276" w:rsidRPr="007F4B89" w:rsidDel="00F5586C" w:rsidRDefault="008B6276" w:rsidP="008B6276">
            <w:pPr>
              <w:rPr>
                <w:del w:id="3664" w:author="Salah Soliman" w:date="2020-01-31T16:05:00Z"/>
                <w:rFonts w:ascii="Calibri Light" w:hAnsi="Calibri Light" w:cs="Calibri Light"/>
                <w:color w:val="FFFFFF" w:themeColor="background1"/>
              </w:rPr>
            </w:pPr>
            <w:del w:id="3665" w:author="Salah Soliman" w:date="2020-01-31T16:05:00Z">
              <w:r w:rsidRPr="007F4B89" w:rsidDel="00F5586C">
                <w:rPr>
                  <w:rFonts w:ascii="Calibri Light" w:hAnsi="Calibri Light" w:cs="Calibri Light"/>
                  <w:color w:val="FFFFFF" w:themeColor="background1"/>
                </w:rPr>
                <w:delText>Explanation</w:delText>
              </w:r>
            </w:del>
          </w:p>
        </w:tc>
        <w:tc>
          <w:tcPr>
            <w:tcW w:w="7470" w:type="dxa"/>
            <w:tcBorders>
              <w:top w:val="nil"/>
              <w:left w:val="nil"/>
              <w:bottom w:val="nil"/>
              <w:right w:val="nil"/>
            </w:tcBorders>
            <w:shd w:val="clear" w:color="auto" w:fill="70AD47" w:themeFill="accent6"/>
          </w:tcPr>
          <w:p w14:paraId="1CFF61C4" w14:textId="4D863225" w:rsidR="008B6276" w:rsidRPr="007F4B89" w:rsidDel="00F5586C" w:rsidRDefault="008B6276" w:rsidP="008B6276">
            <w:pPr>
              <w:rPr>
                <w:del w:id="3666" w:author="Salah Soliman" w:date="2020-01-31T16:05:00Z"/>
              </w:rPr>
            </w:pPr>
          </w:p>
        </w:tc>
        <w:tc>
          <w:tcPr>
            <w:tcW w:w="270" w:type="dxa"/>
            <w:tcBorders>
              <w:top w:val="nil"/>
              <w:left w:val="nil"/>
              <w:bottom w:val="nil"/>
              <w:right w:val="single" w:sz="4" w:space="0" w:color="5B9BD5" w:themeColor="accent5"/>
            </w:tcBorders>
            <w:shd w:val="clear" w:color="auto" w:fill="70AD47" w:themeFill="accent6"/>
          </w:tcPr>
          <w:p w14:paraId="0C566A5B" w14:textId="303E8B03" w:rsidR="008B6276" w:rsidRPr="007F4B89" w:rsidDel="00F5586C" w:rsidRDefault="008B6276" w:rsidP="008B6276">
            <w:pPr>
              <w:rPr>
                <w:del w:id="3667" w:author="Salah Soliman" w:date="2020-01-31T16:05:00Z"/>
              </w:rPr>
            </w:pPr>
          </w:p>
        </w:tc>
      </w:tr>
      <w:tr w:rsidR="008B6276" w:rsidRPr="007F4B89" w:rsidDel="00F5586C" w14:paraId="37424719" w14:textId="1F22BD7A" w:rsidTr="008B6276">
        <w:trPr>
          <w:del w:id="3668" w:author="Salah Soliman" w:date="2020-01-31T16:05:00Z"/>
        </w:trPr>
        <w:tc>
          <w:tcPr>
            <w:tcW w:w="265" w:type="dxa"/>
            <w:tcBorders>
              <w:top w:val="nil"/>
              <w:left w:val="single" w:sz="4" w:space="0" w:color="5B9BD5" w:themeColor="accent5"/>
              <w:bottom w:val="nil"/>
              <w:right w:val="nil"/>
            </w:tcBorders>
            <w:shd w:val="clear" w:color="auto" w:fill="70AD47" w:themeFill="accent6"/>
          </w:tcPr>
          <w:p w14:paraId="7129D390" w14:textId="27C5A0A4" w:rsidR="008B6276" w:rsidRPr="007F4B89" w:rsidDel="00F5586C" w:rsidRDefault="008B6276" w:rsidP="008B6276">
            <w:pPr>
              <w:rPr>
                <w:del w:id="3669" w:author="Salah Soliman" w:date="2020-01-31T16:05:00Z"/>
                <w:sz w:val="16"/>
                <w:szCs w:val="16"/>
              </w:rPr>
            </w:pPr>
          </w:p>
        </w:tc>
        <w:tc>
          <w:tcPr>
            <w:tcW w:w="2520" w:type="dxa"/>
            <w:tcBorders>
              <w:top w:val="nil"/>
              <w:left w:val="nil"/>
              <w:bottom w:val="single" w:sz="4" w:space="0" w:color="F9DBDB"/>
              <w:right w:val="nil"/>
            </w:tcBorders>
            <w:shd w:val="clear" w:color="auto" w:fill="FF4B4B"/>
          </w:tcPr>
          <w:p w14:paraId="6CA6422E" w14:textId="63B06C72" w:rsidR="008B6276" w:rsidRPr="007F4B89" w:rsidDel="00F5586C" w:rsidRDefault="008B6276" w:rsidP="008B6276">
            <w:pPr>
              <w:rPr>
                <w:del w:id="3670" w:author="Salah Soliman" w:date="2020-01-31T16:05:00Z"/>
                <w:sz w:val="16"/>
                <w:szCs w:val="16"/>
              </w:rPr>
            </w:pPr>
          </w:p>
        </w:tc>
        <w:tc>
          <w:tcPr>
            <w:tcW w:w="7470" w:type="dxa"/>
            <w:tcBorders>
              <w:top w:val="nil"/>
              <w:left w:val="nil"/>
              <w:bottom w:val="single" w:sz="4" w:space="0" w:color="F9DBDB"/>
              <w:right w:val="nil"/>
            </w:tcBorders>
            <w:shd w:val="clear" w:color="auto" w:fill="FF4B4B"/>
          </w:tcPr>
          <w:p w14:paraId="4145DD1D" w14:textId="023D4C73" w:rsidR="008B6276" w:rsidRPr="007F4B89" w:rsidDel="00F5586C" w:rsidRDefault="008B6276" w:rsidP="008B6276">
            <w:pPr>
              <w:rPr>
                <w:del w:id="3671" w:author="Salah Soliman" w:date="2020-01-31T16:05:00Z"/>
                <w:sz w:val="16"/>
                <w:szCs w:val="16"/>
              </w:rPr>
            </w:pPr>
          </w:p>
        </w:tc>
        <w:tc>
          <w:tcPr>
            <w:tcW w:w="270" w:type="dxa"/>
            <w:tcBorders>
              <w:top w:val="nil"/>
              <w:left w:val="nil"/>
              <w:bottom w:val="nil"/>
              <w:right w:val="single" w:sz="4" w:space="0" w:color="5B9BD5" w:themeColor="accent5"/>
            </w:tcBorders>
            <w:shd w:val="clear" w:color="auto" w:fill="70AD47" w:themeFill="accent6"/>
          </w:tcPr>
          <w:p w14:paraId="30408BDC" w14:textId="04AA94FF" w:rsidR="008B6276" w:rsidRPr="007F4B89" w:rsidDel="00F5586C" w:rsidRDefault="008B6276" w:rsidP="008B6276">
            <w:pPr>
              <w:rPr>
                <w:del w:id="3672" w:author="Salah Soliman" w:date="2020-01-31T16:05:00Z"/>
                <w:sz w:val="16"/>
                <w:szCs w:val="16"/>
              </w:rPr>
            </w:pPr>
          </w:p>
        </w:tc>
      </w:tr>
      <w:tr w:rsidR="008B6276" w:rsidRPr="007F4B89" w:rsidDel="00F5586C" w14:paraId="56CA2C4C" w14:textId="0EC497A5" w:rsidTr="008B6276">
        <w:trPr>
          <w:trHeight w:val="60"/>
          <w:del w:id="3673" w:author="Salah Soliman" w:date="2020-01-31T16:05:00Z"/>
        </w:trPr>
        <w:tc>
          <w:tcPr>
            <w:tcW w:w="265" w:type="dxa"/>
            <w:tcBorders>
              <w:top w:val="nil"/>
              <w:left w:val="single" w:sz="4" w:space="0" w:color="5B9BD5" w:themeColor="accent5"/>
              <w:bottom w:val="nil"/>
              <w:right w:val="single" w:sz="4" w:space="0" w:color="F9DBDB"/>
            </w:tcBorders>
            <w:shd w:val="clear" w:color="auto" w:fill="70AD47" w:themeFill="accent6"/>
          </w:tcPr>
          <w:p w14:paraId="04AE4B33" w14:textId="12CBBCB1" w:rsidR="008B6276" w:rsidRPr="007F4B89" w:rsidDel="00F5586C" w:rsidRDefault="008B6276" w:rsidP="008B6276">
            <w:pPr>
              <w:rPr>
                <w:del w:id="3674" w:author="Salah Soliman" w:date="2020-01-31T16:05:00Z"/>
              </w:rPr>
            </w:pPr>
          </w:p>
        </w:tc>
        <w:tc>
          <w:tcPr>
            <w:tcW w:w="9990" w:type="dxa"/>
            <w:gridSpan w:val="2"/>
            <w:tcBorders>
              <w:top w:val="single" w:sz="4" w:space="0" w:color="F9DBDB"/>
              <w:left w:val="single" w:sz="4" w:space="0" w:color="F9DBDB"/>
              <w:bottom w:val="single" w:sz="4" w:space="0" w:color="F9DBDB"/>
              <w:right w:val="single" w:sz="4" w:space="0" w:color="F9DBDB"/>
            </w:tcBorders>
            <w:shd w:val="clear" w:color="auto" w:fill="FCEEEE"/>
            <w:hideMark/>
          </w:tcPr>
          <w:p w14:paraId="2D879116" w14:textId="0A82077B" w:rsidR="008B6276" w:rsidRPr="007F4B89" w:rsidDel="00F5586C" w:rsidRDefault="008B6276" w:rsidP="008B6276">
            <w:pPr>
              <w:rPr>
                <w:del w:id="3675" w:author="Salah Soliman" w:date="2020-01-31T16:05:00Z"/>
                <w:color w:val="7F7F7F" w:themeColor="text1" w:themeTint="80"/>
              </w:rPr>
            </w:pPr>
            <w:del w:id="3676" w:author="Salah Soliman" w:date="2020-01-31T16:05:00Z">
              <w:r w:rsidRPr="007F4B89" w:rsidDel="00F5586C">
                <w:rPr>
                  <w:color w:val="7F7F7F" w:themeColor="text1" w:themeTint="80"/>
                </w:rPr>
                <w:delText xml:space="preserve">Unfortunately, this is Incorrect. Readings from a sensor are collected in multiple time periods. Think of the type of dataset that supports sequential data collection.  </w:delText>
              </w:r>
            </w:del>
          </w:p>
        </w:tc>
        <w:tc>
          <w:tcPr>
            <w:tcW w:w="270" w:type="dxa"/>
            <w:tcBorders>
              <w:top w:val="nil"/>
              <w:left w:val="single" w:sz="4" w:space="0" w:color="F9DBDB"/>
              <w:bottom w:val="nil"/>
              <w:right w:val="single" w:sz="4" w:space="0" w:color="5B9BD5" w:themeColor="accent5"/>
            </w:tcBorders>
            <w:shd w:val="clear" w:color="auto" w:fill="70AD47" w:themeFill="accent6"/>
          </w:tcPr>
          <w:p w14:paraId="44D5BD40" w14:textId="3965BB06" w:rsidR="008B6276" w:rsidRPr="007F4B89" w:rsidDel="00F5586C" w:rsidRDefault="008B6276" w:rsidP="008B6276">
            <w:pPr>
              <w:rPr>
                <w:del w:id="3677" w:author="Salah Soliman" w:date="2020-01-31T16:05:00Z"/>
              </w:rPr>
            </w:pPr>
          </w:p>
        </w:tc>
      </w:tr>
      <w:tr w:rsidR="008B6276" w:rsidRPr="007F4B89" w:rsidDel="00F5586C" w14:paraId="6D52828F" w14:textId="77BE1DD2" w:rsidTr="008B6276">
        <w:trPr>
          <w:del w:id="3678" w:author="Salah Soliman" w:date="2020-01-31T16:05:00Z"/>
        </w:trPr>
        <w:tc>
          <w:tcPr>
            <w:tcW w:w="265" w:type="dxa"/>
            <w:tcBorders>
              <w:top w:val="nil"/>
              <w:left w:val="single" w:sz="4" w:space="0" w:color="5B9BD5" w:themeColor="accent5"/>
              <w:bottom w:val="single" w:sz="4" w:space="0" w:color="5B9BD5" w:themeColor="accent5"/>
              <w:right w:val="nil"/>
            </w:tcBorders>
            <w:shd w:val="clear" w:color="auto" w:fill="70AD47" w:themeFill="accent6"/>
          </w:tcPr>
          <w:p w14:paraId="2512369A" w14:textId="26FA4CD7" w:rsidR="008B6276" w:rsidRPr="007F4B89" w:rsidDel="00F5586C" w:rsidRDefault="008B6276" w:rsidP="008B6276">
            <w:pPr>
              <w:rPr>
                <w:del w:id="3679" w:author="Salah Soliman" w:date="2020-01-31T16:05:00Z"/>
                <w:sz w:val="16"/>
                <w:szCs w:val="16"/>
              </w:rPr>
            </w:pPr>
          </w:p>
        </w:tc>
        <w:tc>
          <w:tcPr>
            <w:tcW w:w="2520" w:type="dxa"/>
            <w:tcBorders>
              <w:top w:val="single" w:sz="4" w:space="0" w:color="F9DBDB"/>
              <w:left w:val="nil"/>
              <w:bottom w:val="single" w:sz="4" w:space="0" w:color="5B9BD5" w:themeColor="accent5"/>
              <w:right w:val="nil"/>
            </w:tcBorders>
            <w:shd w:val="clear" w:color="auto" w:fill="70AD47" w:themeFill="accent6"/>
          </w:tcPr>
          <w:p w14:paraId="46C5875D" w14:textId="6B629AE9" w:rsidR="008B6276" w:rsidRPr="007F4B89" w:rsidDel="00F5586C" w:rsidRDefault="008B6276" w:rsidP="008B6276">
            <w:pPr>
              <w:rPr>
                <w:del w:id="3680" w:author="Salah Soliman" w:date="2020-01-31T16:05:00Z"/>
                <w:sz w:val="16"/>
                <w:szCs w:val="16"/>
              </w:rPr>
            </w:pPr>
          </w:p>
        </w:tc>
        <w:tc>
          <w:tcPr>
            <w:tcW w:w="7470" w:type="dxa"/>
            <w:tcBorders>
              <w:top w:val="single" w:sz="4" w:space="0" w:color="F9DBDB"/>
              <w:left w:val="nil"/>
              <w:bottom w:val="single" w:sz="4" w:space="0" w:color="5B9BD5" w:themeColor="accent5"/>
              <w:right w:val="nil"/>
            </w:tcBorders>
            <w:shd w:val="clear" w:color="auto" w:fill="70AD47" w:themeFill="accent6"/>
          </w:tcPr>
          <w:p w14:paraId="22E6D753" w14:textId="40DDCF6F" w:rsidR="008B6276" w:rsidRPr="007F4B89" w:rsidDel="00F5586C" w:rsidRDefault="008B6276" w:rsidP="008B6276">
            <w:pPr>
              <w:rPr>
                <w:del w:id="3681" w:author="Salah Soliman" w:date="2020-01-31T16:05:00Z"/>
                <w:sz w:val="16"/>
                <w:szCs w:val="16"/>
              </w:rPr>
            </w:pPr>
          </w:p>
        </w:tc>
        <w:tc>
          <w:tcPr>
            <w:tcW w:w="270" w:type="dxa"/>
            <w:tcBorders>
              <w:top w:val="nil"/>
              <w:left w:val="nil"/>
              <w:bottom w:val="single" w:sz="4" w:space="0" w:color="5B9BD5" w:themeColor="accent5"/>
              <w:right w:val="single" w:sz="4" w:space="0" w:color="5B9BD5" w:themeColor="accent5"/>
            </w:tcBorders>
            <w:shd w:val="clear" w:color="auto" w:fill="70AD47" w:themeFill="accent6"/>
          </w:tcPr>
          <w:p w14:paraId="0CDF4B25" w14:textId="186BB9A8" w:rsidR="008B6276" w:rsidRPr="007F4B89" w:rsidDel="00F5586C" w:rsidRDefault="008B6276" w:rsidP="008B6276">
            <w:pPr>
              <w:rPr>
                <w:del w:id="3682" w:author="Salah Soliman" w:date="2020-01-31T16:05:00Z"/>
                <w:sz w:val="16"/>
                <w:szCs w:val="16"/>
              </w:rPr>
            </w:pPr>
          </w:p>
        </w:tc>
      </w:tr>
    </w:tbl>
    <w:p w14:paraId="1167AA07" w14:textId="77777777" w:rsidR="008B6276" w:rsidRPr="007F4B89" w:rsidRDefault="008B6276" w:rsidP="008B6276">
      <w:pPr>
        <w:spacing w:after="0" w:line="240" w:lineRule="auto"/>
        <w:rPr>
          <w:rFonts w:ascii="Calibri" w:eastAsia="Calibri" w:hAnsi="Calibri" w:cs="Arial"/>
          <w:color w:val="404040" w:themeColor="text1" w:themeTint="BF"/>
        </w:rPr>
      </w:pPr>
    </w:p>
    <w:p w14:paraId="50F28E9B" w14:textId="1410A6A0" w:rsidR="00072BB1" w:rsidRDefault="00072BB1">
      <w:pPr>
        <w:rPr>
          <w:rFonts w:ascii="Calibri" w:eastAsia="Calibri" w:hAnsi="Calibri" w:cs="Arial"/>
          <w:color w:val="404040" w:themeColor="text1" w:themeTint="BF"/>
        </w:rPr>
      </w:pPr>
      <w:r>
        <w:rPr>
          <w:rFonts w:ascii="Calibri" w:eastAsia="Calibri" w:hAnsi="Calibri" w:cs="Arial"/>
          <w:color w:val="404040" w:themeColor="text1" w:themeTint="BF"/>
        </w:rPr>
        <w:br w:type="page"/>
      </w:r>
    </w:p>
    <w:p w14:paraId="5DD503B1" w14:textId="63723C19" w:rsidR="008B6276" w:rsidDel="00F5586C" w:rsidRDefault="008B6276" w:rsidP="008B6276">
      <w:pPr>
        <w:spacing w:after="0" w:line="240" w:lineRule="auto"/>
        <w:rPr>
          <w:del w:id="3683" w:author="Salah Soliman" w:date="2020-01-31T16:06:00Z"/>
          <w:rFonts w:ascii="Calibri" w:eastAsia="Calibri" w:hAnsi="Calibri" w:cs="Arial"/>
          <w:color w:val="404040" w:themeColor="text1" w:themeTint="BF"/>
        </w:rPr>
      </w:pPr>
    </w:p>
    <w:p w14:paraId="3078690B" w14:textId="16629C4C" w:rsidR="00F5586C" w:rsidRDefault="00F5586C" w:rsidP="008B6276">
      <w:pPr>
        <w:spacing w:after="0" w:line="240" w:lineRule="auto"/>
        <w:rPr>
          <w:ins w:id="3684" w:author="Salah Soliman" w:date="2020-01-31T16:06:00Z"/>
          <w:rFonts w:ascii="Calibri" w:eastAsia="Calibri" w:hAnsi="Calibri" w:cs="Arial"/>
          <w:color w:val="404040" w:themeColor="text1" w:themeTint="BF"/>
        </w:rPr>
      </w:pPr>
    </w:p>
    <w:tbl>
      <w:tblPr>
        <w:tblStyle w:val="TableGrid14"/>
        <w:tblW w:w="10456" w:type="dxa"/>
        <w:tblBorders>
          <w:top w:val="single" w:sz="4" w:space="0" w:color="DBDBDB"/>
          <w:left w:val="single" w:sz="4" w:space="0" w:color="DBDBDB"/>
          <w:bottom w:val="single" w:sz="4" w:space="0" w:color="DBDBDB"/>
          <w:right w:val="single" w:sz="4" w:space="0" w:color="DBDBDB"/>
          <w:insideH w:val="none" w:sz="0" w:space="0" w:color="auto"/>
          <w:insideV w:val="none" w:sz="0" w:space="0" w:color="auto"/>
        </w:tblBorders>
        <w:tblLayout w:type="fixed"/>
        <w:tblCellMar>
          <w:left w:w="115" w:type="dxa"/>
          <w:right w:w="115" w:type="dxa"/>
        </w:tblCellMar>
        <w:tblLook w:val="04A0" w:firstRow="1" w:lastRow="0" w:firstColumn="1" w:lastColumn="0" w:noHBand="0" w:noVBand="1"/>
        <w:tblPrChange w:id="3685" w:author="Alicia Romero Lopez" w:date="2020-01-31T09:48:00Z">
          <w:tblPr>
            <w:tblStyle w:val="TableGrid14"/>
            <w:tblW w:w="10456" w:type="dxa"/>
            <w:jc w:val="center"/>
            <w:tblBorders>
              <w:top w:val="single" w:sz="4" w:space="0" w:color="DBDBDB"/>
              <w:left w:val="single" w:sz="4" w:space="0" w:color="DBDBDB"/>
              <w:bottom w:val="single" w:sz="4" w:space="0" w:color="DBDBDB"/>
              <w:right w:val="single" w:sz="4" w:space="0" w:color="DBDBDB"/>
              <w:insideH w:val="none" w:sz="0" w:space="0" w:color="auto"/>
              <w:insideV w:val="none" w:sz="0" w:space="0" w:color="auto"/>
            </w:tblBorders>
            <w:tblLayout w:type="fixed"/>
            <w:tblCellMar>
              <w:left w:w="115" w:type="dxa"/>
              <w:right w:w="115" w:type="dxa"/>
            </w:tblCellMar>
            <w:tblLook w:val="04A0" w:firstRow="1" w:lastRow="0" w:firstColumn="1" w:lastColumn="0" w:noHBand="0" w:noVBand="1"/>
          </w:tblPr>
        </w:tblPrChange>
      </w:tblPr>
      <w:tblGrid>
        <w:gridCol w:w="265"/>
        <w:gridCol w:w="630"/>
        <w:gridCol w:w="450"/>
        <w:gridCol w:w="2880"/>
        <w:gridCol w:w="1980"/>
        <w:gridCol w:w="3981"/>
        <w:gridCol w:w="270"/>
        <w:tblGridChange w:id="3686">
          <w:tblGrid>
            <w:gridCol w:w="265"/>
            <w:gridCol w:w="630"/>
            <w:gridCol w:w="450"/>
            <w:gridCol w:w="2880"/>
            <w:gridCol w:w="1980"/>
            <w:gridCol w:w="3981"/>
            <w:gridCol w:w="270"/>
          </w:tblGrid>
        </w:tblGridChange>
      </w:tblGrid>
      <w:tr w:rsidR="00F5586C" w:rsidRPr="00F5586C" w14:paraId="3F0864E0" w14:textId="77777777" w:rsidTr="51235A2F">
        <w:trPr>
          <w:cantSplit/>
          <w:ins w:id="3687" w:author="Salah Soliman" w:date="2020-01-31T16:06:00Z"/>
          <w:trPrChange w:id="3688" w:author="Alicia Romero Lopez" w:date="2020-01-31T09:48:00Z">
            <w:trPr>
              <w:cantSplit/>
              <w:jc w:val="center"/>
            </w:trPr>
          </w:trPrChange>
        </w:trPr>
        <w:tc>
          <w:tcPr>
            <w:tcW w:w="10456" w:type="dxa"/>
            <w:gridSpan w:val="7"/>
            <w:shd w:val="clear" w:color="auto" w:fill="FAFAFA"/>
            <w:tcPrChange w:id="3689" w:author="Alicia Romero Lopez" w:date="2020-01-31T09:48:00Z">
              <w:tcPr>
                <w:tcW w:w="10456" w:type="dxa"/>
                <w:gridSpan w:val="7"/>
                <w:shd w:val="clear" w:color="auto" w:fill="FAFAFA"/>
              </w:tcPr>
            </w:tcPrChange>
          </w:tcPr>
          <w:p w14:paraId="4F3F00A4" w14:textId="77777777" w:rsidR="00F5586C" w:rsidRPr="00F5586C" w:rsidRDefault="00F5586C" w:rsidP="00F5586C">
            <w:pPr>
              <w:outlineLvl w:val="2"/>
              <w:rPr>
                <w:ins w:id="3690" w:author="Salah Soliman" w:date="2020-01-31T16:06:00Z"/>
                <w:rFonts w:ascii="Open Sans Semibold" w:eastAsia="Open Sans" w:hAnsi="Open Sans Semibold" w:cs="Open Sans Semibold"/>
                <w:color w:val="11143F"/>
              </w:rPr>
            </w:pPr>
            <w:ins w:id="3691" w:author="Salah Soliman" w:date="2020-01-31T16:06:00Z">
              <w:r w:rsidRPr="00F5586C">
                <w:rPr>
                  <w:rFonts w:ascii="Calibri Light" w:eastAsia="Open Sans" w:hAnsi="Calibri Light" w:cs="Calibri Light"/>
                  <w:color w:val="11143F"/>
                </w:rPr>
                <w:t>Which kind of attribute is Manufacturer Brand Name?</w:t>
              </w:r>
            </w:ins>
          </w:p>
        </w:tc>
      </w:tr>
      <w:tr w:rsidR="00F5586C" w:rsidRPr="00F5586C" w14:paraId="79E61615" w14:textId="77777777" w:rsidTr="51235A2F">
        <w:trPr>
          <w:cantSplit/>
          <w:ins w:id="3692" w:author="Salah Soliman" w:date="2020-01-31T16:06:00Z"/>
          <w:trPrChange w:id="3693" w:author="Salah Soliman" w:date="2020-01-31T16:07:00Z">
            <w:trPr>
              <w:cantSplit/>
              <w:jc w:val="center"/>
            </w:trPr>
          </w:trPrChange>
        </w:trPr>
        <w:tc>
          <w:tcPr>
            <w:tcW w:w="265" w:type="dxa"/>
            <w:shd w:val="clear" w:color="auto" w:fill="FAFAFA"/>
            <w:tcPrChange w:id="3694" w:author="Salah Soliman" w:date="2020-01-31T16:07:00Z">
              <w:tcPr>
                <w:tcW w:w="265" w:type="dxa"/>
                <w:shd w:val="clear" w:color="auto" w:fill="FAFAFA"/>
              </w:tcPr>
            </w:tcPrChange>
          </w:tcPr>
          <w:p w14:paraId="4012C249" w14:textId="77777777" w:rsidR="00F5586C" w:rsidRPr="00F5586C" w:rsidRDefault="00F5586C" w:rsidP="00F5586C">
            <w:pPr>
              <w:rPr>
                <w:ins w:id="3695" w:author="Salah Soliman" w:date="2020-01-31T16:06:00Z"/>
                <w:rFonts w:ascii="Open Sans" w:eastAsia="Open Sans" w:hAnsi="Open Sans" w:cs="Times New Roman"/>
              </w:rPr>
            </w:pPr>
          </w:p>
        </w:tc>
        <w:tc>
          <w:tcPr>
            <w:tcW w:w="630" w:type="dxa"/>
            <w:shd w:val="clear" w:color="auto" w:fill="FFFFFF" w:themeFill="background1"/>
            <w:vAlign w:val="center"/>
            <w:tcPrChange w:id="3696" w:author="Salah Soliman" w:date="2020-01-31T16:07:00Z">
              <w:tcPr>
                <w:tcW w:w="630" w:type="dxa"/>
                <w:shd w:val="clear" w:color="auto" w:fill="FFFFFF"/>
                <w:vAlign w:val="center"/>
              </w:tcPr>
            </w:tcPrChange>
          </w:tcPr>
          <w:p w14:paraId="2AB44D5A" w14:textId="77777777" w:rsidR="00F5586C" w:rsidRPr="00F5586C" w:rsidRDefault="00F5586C" w:rsidP="00F5586C">
            <w:pPr>
              <w:spacing w:before="120"/>
              <w:rPr>
                <w:ins w:id="3697" w:author="Salah Soliman" w:date="2020-01-31T16:06:00Z"/>
                <w:rFonts w:ascii="Open Sans" w:eastAsia="Open Sans" w:hAnsi="Open Sans" w:cs="Times New Roman"/>
              </w:rPr>
            </w:pPr>
            <w:ins w:id="3698" w:author="Salah Soliman" w:date="2020-01-31T16:06:00Z">
              <w:r w:rsidRPr="00F5586C">
                <w:rPr>
                  <w:rFonts w:ascii="Open Sans" w:eastAsia="Open Sans" w:hAnsi="Open Sans" w:cs="Times New Roman"/>
                  <w:noProof/>
                  <w:rPrChange w:id="3699" w:author="Unknown">
                    <w:rPr>
                      <w:noProof/>
                    </w:rPr>
                  </w:rPrChange>
                </w:rPr>
                <mc:AlternateContent>
                  <mc:Choice Requires="wps">
                    <w:drawing>
                      <wp:inline distT="0" distB="0" distL="0" distR="0" wp14:anchorId="30D0A9AD" wp14:editId="500A2504">
                        <wp:extent cx="207034" cy="207034"/>
                        <wp:effectExtent l="19050" t="19050" r="21590" b="21590"/>
                        <wp:docPr id="36" name="Oval 36"/>
                        <wp:cNvGraphicFramePr/>
                        <a:graphic xmlns:a="http://schemas.openxmlformats.org/drawingml/2006/main">
                          <a:graphicData uri="http://schemas.microsoft.com/office/word/2010/wordprocessingShape">
                            <wps:wsp>
                              <wps:cNvSpPr/>
                              <wps:spPr>
                                <a:xfrm>
                                  <a:off x="0" y="0"/>
                                  <a:ext cx="207034" cy="207034"/>
                                </a:xfrm>
                                <a:prstGeom prst="ellipse">
                                  <a:avLst/>
                                </a:prstGeom>
                                <a:noFill/>
                                <a:ln w="28575" cap="flat" cmpd="sng" algn="ctr">
                                  <a:solidFill>
                                    <a:srgbClr val="DBDBDB">
                                      <a:lumMod val="9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w16se="http://schemas.microsoft.com/office/word/2015/wordml/symex" xmlns:cx1="http://schemas.microsoft.com/office/drawing/2015/9/8/chartex" xmlns:cx="http://schemas.microsoft.com/office/drawing/2014/chartex">
                    <w:pict>
                      <v:oval w14:anchorId="778EDEF9" id="Oval 36" o:spid="_x0000_s1026" style="width:16.3pt;height:16.3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" filled="f" strokecolor="#c5c5c5" strokeweight="2.25pt">
                        <v:stroke joinstyle="miter"/>
                        <w10:anchorlock/>
                      </v:oval>
                    </w:pict>
                  </mc:Fallback>
                </mc:AlternateContent>
              </w:r>
            </w:ins>
          </w:p>
        </w:tc>
        <w:tc>
          <w:tcPr>
            <w:tcW w:w="450" w:type="dxa"/>
            <w:shd w:val="clear" w:color="auto" w:fill="FFFFFF" w:themeFill="background1"/>
            <w:vAlign w:val="center"/>
            <w:tcPrChange w:id="3700" w:author="Salah Soliman" w:date="2020-01-31T16:07:00Z">
              <w:tcPr>
                <w:tcW w:w="450" w:type="dxa"/>
                <w:shd w:val="clear" w:color="auto" w:fill="FFFFFF"/>
                <w:vAlign w:val="center"/>
              </w:tcPr>
            </w:tcPrChange>
          </w:tcPr>
          <w:p w14:paraId="62083F93" w14:textId="77777777" w:rsidR="00F5586C" w:rsidRPr="00F5586C" w:rsidRDefault="00F5586C" w:rsidP="00F5586C">
            <w:pPr>
              <w:spacing w:before="120"/>
              <w:rPr>
                <w:ins w:id="3701" w:author="Salah Soliman" w:date="2020-01-31T16:06:00Z"/>
                <w:rFonts w:ascii="Open Sans Semibold" w:eastAsia="Open Sans" w:hAnsi="Open Sans Semibold" w:cs="Open Sans Semibold"/>
              </w:rPr>
            </w:pPr>
            <w:ins w:id="3702" w:author="Salah Soliman" w:date="2020-01-31T16:06:00Z">
              <w:r w:rsidRPr="00F5586C">
                <w:rPr>
                  <w:rFonts w:ascii="Open Sans Semibold" w:eastAsia="Open Sans" w:hAnsi="Open Sans Semibold" w:cs="Open Sans Semibold"/>
                </w:rPr>
                <w:t>a.</w:t>
              </w:r>
            </w:ins>
          </w:p>
        </w:tc>
        <w:tc>
          <w:tcPr>
            <w:tcW w:w="8841" w:type="dxa"/>
            <w:gridSpan w:val="3"/>
            <w:shd w:val="clear" w:color="auto" w:fill="FFFFFF" w:themeFill="background1"/>
            <w:vAlign w:val="center"/>
            <w:tcPrChange w:id="3703" w:author="Salah Soliman" w:date="2020-01-31T16:07:00Z">
              <w:tcPr>
                <w:tcW w:w="8841" w:type="dxa"/>
                <w:gridSpan w:val="3"/>
                <w:shd w:val="clear" w:color="auto" w:fill="FFFFFF"/>
                <w:vAlign w:val="center"/>
              </w:tcPr>
            </w:tcPrChange>
          </w:tcPr>
          <w:p w14:paraId="717BC7FC" w14:textId="77777777" w:rsidR="00F5586C" w:rsidRPr="00F5586C" w:rsidRDefault="00F5586C" w:rsidP="00F5586C">
            <w:pPr>
              <w:spacing w:before="120"/>
              <w:rPr>
                <w:ins w:id="3704" w:author="Salah Soliman" w:date="2020-01-31T16:06:00Z"/>
                <w:rFonts w:ascii="Open Sans" w:eastAsia="Open Sans" w:hAnsi="Open Sans" w:cs="Times New Roman"/>
              </w:rPr>
            </w:pPr>
            <w:ins w:id="3705" w:author="Salah Soliman" w:date="2020-01-31T16:06:00Z">
              <w:r w:rsidRPr="00F5586C">
                <w:rPr>
                  <w:rFonts w:ascii="Open Sans" w:eastAsia="Open Sans" w:hAnsi="Open Sans" w:cs="Times New Roman"/>
                </w:rPr>
                <w:t>Ordinal.</w:t>
              </w:r>
            </w:ins>
          </w:p>
        </w:tc>
        <w:tc>
          <w:tcPr>
            <w:tcW w:w="270" w:type="dxa"/>
            <w:shd w:val="clear" w:color="auto" w:fill="FAFAFA"/>
            <w:tcPrChange w:id="3706" w:author="Salah Soliman" w:date="2020-01-31T16:07:00Z">
              <w:tcPr>
                <w:tcW w:w="270" w:type="dxa"/>
                <w:shd w:val="clear" w:color="auto" w:fill="FAFAFA"/>
              </w:tcPr>
            </w:tcPrChange>
          </w:tcPr>
          <w:p w14:paraId="34B409BB" w14:textId="77777777" w:rsidR="00F5586C" w:rsidRPr="00F5586C" w:rsidRDefault="00F5586C" w:rsidP="00F5586C">
            <w:pPr>
              <w:rPr>
                <w:ins w:id="3707" w:author="Salah Soliman" w:date="2020-01-31T16:06:00Z"/>
                <w:rFonts w:ascii="Open Sans" w:eastAsia="Open Sans" w:hAnsi="Open Sans" w:cs="Times New Roman"/>
              </w:rPr>
            </w:pPr>
          </w:p>
        </w:tc>
      </w:tr>
      <w:tr w:rsidR="00F5586C" w:rsidRPr="00F5586C" w14:paraId="10F66C89" w14:textId="77777777" w:rsidTr="51235A2F">
        <w:trPr>
          <w:cantSplit/>
          <w:trHeight w:val="20"/>
          <w:ins w:id="3708" w:author="Salah Soliman" w:date="2020-01-31T16:06:00Z"/>
          <w:trPrChange w:id="3709" w:author="Salah Soliman" w:date="2020-01-31T16:07:00Z">
            <w:trPr>
              <w:cantSplit/>
              <w:trHeight w:val="20"/>
              <w:jc w:val="center"/>
            </w:trPr>
          </w:trPrChange>
        </w:trPr>
        <w:tc>
          <w:tcPr>
            <w:tcW w:w="265" w:type="dxa"/>
            <w:shd w:val="clear" w:color="auto" w:fill="FAFAFA"/>
            <w:tcPrChange w:id="3710" w:author="Salah Soliman" w:date="2020-01-31T16:07:00Z">
              <w:tcPr>
                <w:tcW w:w="265" w:type="dxa"/>
                <w:shd w:val="clear" w:color="auto" w:fill="FAFAFA"/>
              </w:tcPr>
            </w:tcPrChange>
          </w:tcPr>
          <w:p w14:paraId="0AEA2AF4" w14:textId="77777777" w:rsidR="00F5586C" w:rsidRPr="00F5586C" w:rsidRDefault="00F5586C" w:rsidP="00F5586C">
            <w:pPr>
              <w:rPr>
                <w:ins w:id="3711" w:author="Salah Soliman" w:date="2020-01-31T16:06:00Z"/>
                <w:rFonts w:ascii="Open Sans" w:eastAsia="Open Sans" w:hAnsi="Open Sans" w:cs="Times New Roman"/>
                <w:color w:val="404040"/>
                <w:sz w:val="16"/>
                <w:szCs w:val="16"/>
              </w:rPr>
            </w:pPr>
          </w:p>
        </w:tc>
        <w:tc>
          <w:tcPr>
            <w:tcW w:w="630" w:type="dxa"/>
            <w:shd w:val="clear" w:color="auto" w:fill="FAFAFA"/>
            <w:vAlign w:val="center"/>
            <w:tcPrChange w:id="3712" w:author="Salah Soliman" w:date="2020-01-31T16:07:00Z">
              <w:tcPr>
                <w:tcW w:w="630" w:type="dxa"/>
                <w:shd w:val="clear" w:color="auto" w:fill="FAFAFA"/>
                <w:vAlign w:val="center"/>
              </w:tcPr>
            </w:tcPrChange>
          </w:tcPr>
          <w:p w14:paraId="547E87EA" w14:textId="77777777" w:rsidR="00F5586C" w:rsidRPr="00F5586C" w:rsidRDefault="00F5586C" w:rsidP="00F5586C">
            <w:pPr>
              <w:rPr>
                <w:ins w:id="3713" w:author="Salah Soliman" w:date="2020-01-31T16:06:00Z"/>
                <w:rFonts w:ascii="Open Sans" w:eastAsia="Open Sans" w:hAnsi="Open Sans" w:cs="Times New Roman"/>
                <w:color w:val="404040"/>
                <w:sz w:val="16"/>
                <w:szCs w:val="16"/>
              </w:rPr>
            </w:pPr>
          </w:p>
        </w:tc>
        <w:tc>
          <w:tcPr>
            <w:tcW w:w="3330" w:type="dxa"/>
            <w:gridSpan w:val="2"/>
            <w:shd w:val="clear" w:color="auto" w:fill="FAFAFA"/>
            <w:vAlign w:val="center"/>
            <w:tcPrChange w:id="3714" w:author="Salah Soliman" w:date="2020-01-31T16:07:00Z">
              <w:tcPr>
                <w:tcW w:w="3330" w:type="dxa"/>
                <w:gridSpan w:val="2"/>
                <w:shd w:val="clear" w:color="auto" w:fill="FAFAFA"/>
                <w:vAlign w:val="center"/>
              </w:tcPr>
            </w:tcPrChange>
          </w:tcPr>
          <w:p w14:paraId="1530FB78" w14:textId="77777777" w:rsidR="00F5586C" w:rsidRPr="00F5586C" w:rsidRDefault="00F5586C" w:rsidP="00F5586C">
            <w:pPr>
              <w:rPr>
                <w:ins w:id="3715" w:author="Salah Soliman" w:date="2020-01-31T16:06:00Z"/>
                <w:rFonts w:ascii="Open Sans" w:eastAsia="Open Sans" w:hAnsi="Open Sans" w:cs="Times New Roman"/>
                <w:color w:val="404040"/>
                <w:sz w:val="16"/>
                <w:szCs w:val="16"/>
              </w:rPr>
            </w:pPr>
          </w:p>
        </w:tc>
        <w:tc>
          <w:tcPr>
            <w:tcW w:w="1980" w:type="dxa"/>
            <w:shd w:val="clear" w:color="auto" w:fill="FAFAFA"/>
            <w:vAlign w:val="center"/>
            <w:tcPrChange w:id="3716" w:author="Salah Soliman" w:date="2020-01-31T16:07:00Z">
              <w:tcPr>
                <w:tcW w:w="1980" w:type="dxa"/>
                <w:shd w:val="clear" w:color="auto" w:fill="FAFAFA"/>
                <w:vAlign w:val="center"/>
              </w:tcPr>
            </w:tcPrChange>
          </w:tcPr>
          <w:p w14:paraId="132BEDCF" w14:textId="77777777" w:rsidR="00F5586C" w:rsidRPr="00F5586C" w:rsidRDefault="00F5586C" w:rsidP="00F5586C">
            <w:pPr>
              <w:rPr>
                <w:ins w:id="3717" w:author="Salah Soliman" w:date="2020-01-31T16:06:00Z"/>
                <w:rFonts w:ascii="Open Sans" w:eastAsia="Open Sans" w:hAnsi="Open Sans" w:cs="Times New Roman"/>
                <w:color w:val="404040"/>
                <w:sz w:val="16"/>
                <w:szCs w:val="16"/>
              </w:rPr>
            </w:pPr>
          </w:p>
        </w:tc>
        <w:tc>
          <w:tcPr>
            <w:tcW w:w="3981" w:type="dxa"/>
            <w:shd w:val="clear" w:color="auto" w:fill="FAFAFA"/>
            <w:vAlign w:val="center"/>
            <w:tcPrChange w:id="3718" w:author="Salah Soliman" w:date="2020-01-31T16:07:00Z">
              <w:tcPr>
                <w:tcW w:w="3981" w:type="dxa"/>
                <w:shd w:val="clear" w:color="auto" w:fill="FAFAFA"/>
                <w:vAlign w:val="center"/>
              </w:tcPr>
            </w:tcPrChange>
          </w:tcPr>
          <w:p w14:paraId="174ECF0E" w14:textId="77777777" w:rsidR="00F5586C" w:rsidRPr="00F5586C" w:rsidRDefault="00F5586C" w:rsidP="00F5586C">
            <w:pPr>
              <w:rPr>
                <w:ins w:id="3719" w:author="Salah Soliman" w:date="2020-01-31T16:06:00Z"/>
                <w:rFonts w:ascii="Open Sans" w:eastAsia="Open Sans" w:hAnsi="Open Sans" w:cs="Times New Roman"/>
                <w:noProof/>
                <w:color w:val="404040"/>
                <w:sz w:val="16"/>
                <w:szCs w:val="16"/>
              </w:rPr>
            </w:pPr>
          </w:p>
        </w:tc>
        <w:tc>
          <w:tcPr>
            <w:tcW w:w="270" w:type="dxa"/>
            <w:shd w:val="clear" w:color="auto" w:fill="FAFAFA"/>
            <w:tcPrChange w:id="3720" w:author="Salah Soliman" w:date="2020-01-31T16:07:00Z">
              <w:tcPr>
                <w:tcW w:w="270" w:type="dxa"/>
                <w:shd w:val="clear" w:color="auto" w:fill="FAFAFA"/>
              </w:tcPr>
            </w:tcPrChange>
          </w:tcPr>
          <w:p w14:paraId="456A100C" w14:textId="77777777" w:rsidR="00F5586C" w:rsidRPr="00F5586C" w:rsidRDefault="00F5586C" w:rsidP="00F5586C">
            <w:pPr>
              <w:rPr>
                <w:ins w:id="3721" w:author="Salah Soliman" w:date="2020-01-31T16:06:00Z"/>
                <w:rFonts w:ascii="Open Sans" w:eastAsia="Open Sans" w:hAnsi="Open Sans" w:cs="Times New Roman"/>
                <w:color w:val="404040"/>
                <w:sz w:val="16"/>
                <w:szCs w:val="16"/>
              </w:rPr>
            </w:pPr>
          </w:p>
        </w:tc>
      </w:tr>
      <w:tr w:rsidR="00F5586C" w:rsidRPr="00F5586C" w14:paraId="1AF82F61" w14:textId="77777777" w:rsidTr="51235A2F">
        <w:trPr>
          <w:cantSplit/>
          <w:ins w:id="3722" w:author="Salah Soliman" w:date="2020-01-31T16:06:00Z"/>
          <w:trPrChange w:id="3723" w:author="Salah Soliman" w:date="2020-01-31T16:07:00Z">
            <w:trPr>
              <w:cantSplit/>
              <w:jc w:val="center"/>
            </w:trPr>
          </w:trPrChange>
        </w:trPr>
        <w:tc>
          <w:tcPr>
            <w:tcW w:w="265" w:type="dxa"/>
            <w:shd w:val="clear" w:color="auto" w:fill="FAFAFA"/>
            <w:tcPrChange w:id="3724" w:author="Salah Soliman" w:date="2020-01-31T16:07:00Z">
              <w:tcPr>
                <w:tcW w:w="265" w:type="dxa"/>
                <w:shd w:val="clear" w:color="auto" w:fill="FAFAFA"/>
              </w:tcPr>
            </w:tcPrChange>
          </w:tcPr>
          <w:p w14:paraId="58AE84E2" w14:textId="77777777" w:rsidR="00F5586C" w:rsidRPr="00F5586C" w:rsidRDefault="00F5586C" w:rsidP="00F5586C">
            <w:pPr>
              <w:rPr>
                <w:ins w:id="3725" w:author="Salah Soliman" w:date="2020-01-31T16:06:00Z"/>
                <w:rFonts w:ascii="Open Sans" w:eastAsia="Open Sans" w:hAnsi="Open Sans" w:cs="Times New Roman"/>
              </w:rPr>
            </w:pPr>
          </w:p>
        </w:tc>
        <w:tc>
          <w:tcPr>
            <w:tcW w:w="630" w:type="dxa"/>
            <w:shd w:val="clear" w:color="auto" w:fill="FFFFFF" w:themeFill="background1"/>
            <w:vAlign w:val="center"/>
            <w:tcPrChange w:id="3726" w:author="Salah Soliman" w:date="2020-01-31T16:07:00Z">
              <w:tcPr>
                <w:tcW w:w="630" w:type="dxa"/>
                <w:shd w:val="clear" w:color="auto" w:fill="FFFFFF"/>
                <w:vAlign w:val="center"/>
              </w:tcPr>
            </w:tcPrChange>
          </w:tcPr>
          <w:p w14:paraId="3A2CA606" w14:textId="77777777" w:rsidR="00F5586C" w:rsidRPr="00F5586C" w:rsidRDefault="00F5586C" w:rsidP="00F5586C">
            <w:pPr>
              <w:spacing w:before="120"/>
              <w:rPr>
                <w:ins w:id="3727" w:author="Salah Soliman" w:date="2020-01-31T16:06:00Z"/>
                <w:rFonts w:ascii="Open Sans" w:eastAsia="Open Sans" w:hAnsi="Open Sans" w:cs="Times New Roman"/>
                <w:noProof/>
              </w:rPr>
            </w:pPr>
            <w:ins w:id="3728" w:author="Salah Soliman" w:date="2020-01-31T16:06:00Z">
              <w:r w:rsidRPr="00F5586C">
                <w:rPr>
                  <w:rFonts w:ascii="Open Sans" w:eastAsia="Open Sans" w:hAnsi="Open Sans" w:cs="Times New Roman"/>
                  <w:noProof/>
                  <w:rPrChange w:id="3729" w:author="Unknown">
                    <w:rPr>
                      <w:noProof/>
                    </w:rPr>
                  </w:rPrChange>
                </w:rPr>
                <mc:AlternateContent>
                  <mc:Choice Requires="wps">
                    <w:drawing>
                      <wp:inline distT="0" distB="0" distL="0" distR="0" wp14:anchorId="303AFC1F" wp14:editId="61E6F9CA">
                        <wp:extent cx="207034" cy="207034"/>
                        <wp:effectExtent l="19050" t="19050" r="21590" b="21590"/>
                        <wp:docPr id="37" name="Oval 37"/>
                        <wp:cNvGraphicFramePr/>
                        <a:graphic xmlns:a="http://schemas.openxmlformats.org/drawingml/2006/main">
                          <a:graphicData uri="http://schemas.microsoft.com/office/word/2010/wordprocessingShape">
                            <wps:wsp>
                              <wps:cNvSpPr/>
                              <wps:spPr>
                                <a:xfrm>
                                  <a:off x="0" y="0"/>
                                  <a:ext cx="207034" cy="207034"/>
                                </a:xfrm>
                                <a:prstGeom prst="ellipse">
                                  <a:avLst/>
                                </a:prstGeom>
                                <a:noFill/>
                                <a:ln w="28575" cap="flat" cmpd="sng" algn="ctr">
                                  <a:solidFill>
                                    <a:srgbClr val="DBDBDB">
                                      <a:lumMod val="9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w16se="http://schemas.microsoft.com/office/word/2015/wordml/symex" xmlns:cx1="http://schemas.microsoft.com/office/drawing/2015/9/8/chartex" xmlns:cx="http://schemas.microsoft.com/office/drawing/2014/chartex">
                    <w:pict>
                      <v:oval w14:anchorId="0FAE3571" id="Oval 37" o:spid="_x0000_s1026" style="width:16.3pt;height:16.3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" filled="f" strokecolor="#c5c5c5" strokeweight="2.25pt">
                        <v:stroke joinstyle="miter"/>
                        <w10:anchorlock/>
                      </v:oval>
                    </w:pict>
                  </mc:Fallback>
                </mc:AlternateContent>
              </w:r>
            </w:ins>
          </w:p>
        </w:tc>
        <w:tc>
          <w:tcPr>
            <w:tcW w:w="450" w:type="dxa"/>
            <w:shd w:val="clear" w:color="auto" w:fill="FFFFFF" w:themeFill="background1"/>
            <w:vAlign w:val="center"/>
            <w:tcPrChange w:id="3730" w:author="Salah Soliman" w:date="2020-01-31T16:07:00Z">
              <w:tcPr>
                <w:tcW w:w="450" w:type="dxa"/>
                <w:shd w:val="clear" w:color="auto" w:fill="FFFFFF"/>
                <w:vAlign w:val="center"/>
              </w:tcPr>
            </w:tcPrChange>
          </w:tcPr>
          <w:p w14:paraId="5DE9F870" w14:textId="77777777" w:rsidR="00F5586C" w:rsidRPr="00F5586C" w:rsidRDefault="00F5586C" w:rsidP="00F5586C">
            <w:pPr>
              <w:spacing w:before="120"/>
              <w:rPr>
                <w:ins w:id="3731" w:author="Salah Soliman" w:date="2020-01-31T16:06:00Z"/>
                <w:rFonts w:ascii="Open Sans Semibold" w:eastAsia="Open Sans" w:hAnsi="Open Sans Semibold" w:cs="Open Sans Semibold"/>
              </w:rPr>
            </w:pPr>
            <w:ins w:id="3732" w:author="Salah Soliman" w:date="2020-01-31T16:06:00Z">
              <w:r w:rsidRPr="00F5586C">
                <w:rPr>
                  <w:rFonts w:ascii="Open Sans Semibold" w:eastAsia="Open Sans" w:hAnsi="Open Sans Semibold" w:cs="Open Sans Semibold"/>
                </w:rPr>
                <w:t>b.</w:t>
              </w:r>
            </w:ins>
          </w:p>
        </w:tc>
        <w:tc>
          <w:tcPr>
            <w:tcW w:w="8841" w:type="dxa"/>
            <w:gridSpan w:val="3"/>
            <w:shd w:val="clear" w:color="auto" w:fill="FFFFFF" w:themeFill="background1"/>
            <w:vAlign w:val="center"/>
            <w:tcPrChange w:id="3733" w:author="Salah Soliman" w:date="2020-01-31T16:07:00Z">
              <w:tcPr>
                <w:tcW w:w="8841" w:type="dxa"/>
                <w:gridSpan w:val="3"/>
                <w:shd w:val="clear" w:color="auto" w:fill="FFFFFF"/>
                <w:vAlign w:val="center"/>
              </w:tcPr>
            </w:tcPrChange>
          </w:tcPr>
          <w:p w14:paraId="73ECCCBB" w14:textId="77777777" w:rsidR="00F5586C" w:rsidRPr="00F5586C" w:rsidRDefault="00F5586C" w:rsidP="00F5586C">
            <w:pPr>
              <w:spacing w:before="120"/>
              <w:rPr>
                <w:ins w:id="3734" w:author="Salah Soliman" w:date="2020-01-31T16:06:00Z"/>
                <w:rFonts w:ascii="Open Sans" w:eastAsia="Open Sans" w:hAnsi="Open Sans" w:cs="Times New Roman"/>
              </w:rPr>
            </w:pPr>
            <w:ins w:id="3735" w:author="Salah Soliman" w:date="2020-01-31T16:06:00Z">
              <w:r w:rsidRPr="00F5586C">
                <w:rPr>
                  <w:rFonts w:ascii="Open Sans" w:eastAsia="Open Sans" w:hAnsi="Open Sans" w:cs="Times New Roman"/>
                </w:rPr>
                <w:t>Interval.</w:t>
              </w:r>
            </w:ins>
          </w:p>
        </w:tc>
        <w:tc>
          <w:tcPr>
            <w:tcW w:w="270" w:type="dxa"/>
            <w:shd w:val="clear" w:color="auto" w:fill="FAFAFA"/>
            <w:tcPrChange w:id="3736" w:author="Salah Soliman" w:date="2020-01-31T16:07:00Z">
              <w:tcPr>
                <w:tcW w:w="270" w:type="dxa"/>
                <w:shd w:val="clear" w:color="auto" w:fill="FAFAFA"/>
              </w:tcPr>
            </w:tcPrChange>
          </w:tcPr>
          <w:p w14:paraId="5E771F49" w14:textId="77777777" w:rsidR="00F5586C" w:rsidRPr="00F5586C" w:rsidRDefault="00F5586C" w:rsidP="00F5586C">
            <w:pPr>
              <w:rPr>
                <w:ins w:id="3737" w:author="Salah Soliman" w:date="2020-01-31T16:06:00Z"/>
                <w:rFonts w:ascii="Open Sans" w:eastAsia="Open Sans" w:hAnsi="Open Sans" w:cs="Times New Roman"/>
              </w:rPr>
            </w:pPr>
          </w:p>
        </w:tc>
      </w:tr>
      <w:tr w:rsidR="00F5586C" w:rsidRPr="00F5586C" w14:paraId="2ACDF573" w14:textId="77777777" w:rsidTr="51235A2F">
        <w:trPr>
          <w:cantSplit/>
          <w:trHeight w:val="20"/>
          <w:ins w:id="3738" w:author="Salah Soliman" w:date="2020-01-31T16:06:00Z"/>
          <w:trPrChange w:id="3739" w:author="Salah Soliman" w:date="2020-01-31T16:07:00Z">
            <w:trPr>
              <w:cantSplit/>
              <w:trHeight w:val="20"/>
              <w:jc w:val="center"/>
            </w:trPr>
          </w:trPrChange>
        </w:trPr>
        <w:tc>
          <w:tcPr>
            <w:tcW w:w="265" w:type="dxa"/>
            <w:shd w:val="clear" w:color="auto" w:fill="FAFAFA"/>
            <w:tcPrChange w:id="3740" w:author="Salah Soliman" w:date="2020-01-31T16:07:00Z">
              <w:tcPr>
                <w:tcW w:w="265" w:type="dxa"/>
                <w:shd w:val="clear" w:color="auto" w:fill="FAFAFA"/>
              </w:tcPr>
            </w:tcPrChange>
          </w:tcPr>
          <w:p w14:paraId="3E3E5961" w14:textId="77777777" w:rsidR="00F5586C" w:rsidRPr="00F5586C" w:rsidRDefault="00F5586C" w:rsidP="00F5586C">
            <w:pPr>
              <w:rPr>
                <w:ins w:id="3741" w:author="Salah Soliman" w:date="2020-01-31T16:06:00Z"/>
                <w:rFonts w:ascii="Open Sans" w:eastAsia="Open Sans" w:hAnsi="Open Sans" w:cs="Times New Roman"/>
                <w:color w:val="404040"/>
                <w:sz w:val="16"/>
                <w:szCs w:val="16"/>
              </w:rPr>
            </w:pPr>
          </w:p>
        </w:tc>
        <w:tc>
          <w:tcPr>
            <w:tcW w:w="630" w:type="dxa"/>
            <w:shd w:val="clear" w:color="auto" w:fill="FAFAFA"/>
            <w:vAlign w:val="center"/>
            <w:tcPrChange w:id="3742" w:author="Salah Soliman" w:date="2020-01-31T16:07:00Z">
              <w:tcPr>
                <w:tcW w:w="630" w:type="dxa"/>
                <w:shd w:val="clear" w:color="auto" w:fill="FAFAFA"/>
                <w:vAlign w:val="center"/>
              </w:tcPr>
            </w:tcPrChange>
          </w:tcPr>
          <w:p w14:paraId="78F7C077" w14:textId="77777777" w:rsidR="00F5586C" w:rsidRPr="00F5586C" w:rsidRDefault="00F5586C" w:rsidP="00F5586C">
            <w:pPr>
              <w:rPr>
                <w:ins w:id="3743" w:author="Salah Soliman" w:date="2020-01-31T16:06:00Z"/>
                <w:rFonts w:ascii="Open Sans" w:eastAsia="Open Sans" w:hAnsi="Open Sans" w:cs="Times New Roman"/>
                <w:color w:val="404040"/>
                <w:sz w:val="16"/>
                <w:szCs w:val="16"/>
              </w:rPr>
            </w:pPr>
          </w:p>
        </w:tc>
        <w:tc>
          <w:tcPr>
            <w:tcW w:w="3330" w:type="dxa"/>
            <w:gridSpan w:val="2"/>
            <w:shd w:val="clear" w:color="auto" w:fill="FAFAFA"/>
            <w:vAlign w:val="center"/>
            <w:tcPrChange w:id="3744" w:author="Salah Soliman" w:date="2020-01-31T16:07:00Z">
              <w:tcPr>
                <w:tcW w:w="3330" w:type="dxa"/>
                <w:gridSpan w:val="2"/>
                <w:shd w:val="clear" w:color="auto" w:fill="FAFAFA"/>
                <w:vAlign w:val="center"/>
              </w:tcPr>
            </w:tcPrChange>
          </w:tcPr>
          <w:p w14:paraId="539F9A74" w14:textId="77777777" w:rsidR="00F5586C" w:rsidRPr="00F5586C" w:rsidRDefault="00F5586C" w:rsidP="00F5586C">
            <w:pPr>
              <w:rPr>
                <w:ins w:id="3745" w:author="Salah Soliman" w:date="2020-01-31T16:06:00Z"/>
                <w:rFonts w:ascii="Open Sans" w:eastAsia="Open Sans" w:hAnsi="Open Sans" w:cs="Times New Roman"/>
                <w:color w:val="404040"/>
                <w:sz w:val="16"/>
                <w:szCs w:val="16"/>
              </w:rPr>
            </w:pPr>
          </w:p>
        </w:tc>
        <w:tc>
          <w:tcPr>
            <w:tcW w:w="1980" w:type="dxa"/>
            <w:shd w:val="clear" w:color="auto" w:fill="FAFAFA"/>
            <w:vAlign w:val="center"/>
            <w:tcPrChange w:id="3746" w:author="Salah Soliman" w:date="2020-01-31T16:07:00Z">
              <w:tcPr>
                <w:tcW w:w="1980" w:type="dxa"/>
                <w:shd w:val="clear" w:color="auto" w:fill="FAFAFA"/>
                <w:vAlign w:val="center"/>
              </w:tcPr>
            </w:tcPrChange>
          </w:tcPr>
          <w:p w14:paraId="2CF52C7C" w14:textId="77777777" w:rsidR="00F5586C" w:rsidRPr="00F5586C" w:rsidRDefault="00F5586C" w:rsidP="00F5586C">
            <w:pPr>
              <w:rPr>
                <w:ins w:id="3747" w:author="Salah Soliman" w:date="2020-01-31T16:06:00Z"/>
                <w:rFonts w:ascii="Open Sans" w:eastAsia="Open Sans" w:hAnsi="Open Sans" w:cs="Times New Roman"/>
                <w:color w:val="404040"/>
                <w:sz w:val="16"/>
                <w:szCs w:val="16"/>
              </w:rPr>
            </w:pPr>
          </w:p>
        </w:tc>
        <w:tc>
          <w:tcPr>
            <w:tcW w:w="3981" w:type="dxa"/>
            <w:shd w:val="clear" w:color="auto" w:fill="FAFAFA"/>
            <w:vAlign w:val="center"/>
            <w:tcPrChange w:id="3748" w:author="Salah Soliman" w:date="2020-01-31T16:07:00Z">
              <w:tcPr>
                <w:tcW w:w="3981" w:type="dxa"/>
                <w:shd w:val="clear" w:color="auto" w:fill="FAFAFA"/>
                <w:vAlign w:val="center"/>
              </w:tcPr>
            </w:tcPrChange>
          </w:tcPr>
          <w:p w14:paraId="54B84A71" w14:textId="77777777" w:rsidR="00F5586C" w:rsidRPr="00F5586C" w:rsidRDefault="00F5586C" w:rsidP="00F5586C">
            <w:pPr>
              <w:rPr>
                <w:ins w:id="3749" w:author="Salah Soliman" w:date="2020-01-31T16:06:00Z"/>
                <w:rFonts w:ascii="Open Sans" w:eastAsia="Open Sans" w:hAnsi="Open Sans" w:cs="Times New Roman"/>
                <w:noProof/>
                <w:color w:val="404040"/>
                <w:sz w:val="16"/>
                <w:szCs w:val="16"/>
              </w:rPr>
            </w:pPr>
          </w:p>
        </w:tc>
        <w:tc>
          <w:tcPr>
            <w:tcW w:w="270" w:type="dxa"/>
            <w:shd w:val="clear" w:color="auto" w:fill="FAFAFA"/>
            <w:tcPrChange w:id="3750" w:author="Salah Soliman" w:date="2020-01-31T16:07:00Z">
              <w:tcPr>
                <w:tcW w:w="270" w:type="dxa"/>
                <w:shd w:val="clear" w:color="auto" w:fill="FAFAFA"/>
              </w:tcPr>
            </w:tcPrChange>
          </w:tcPr>
          <w:p w14:paraId="3D0CB023" w14:textId="77777777" w:rsidR="00F5586C" w:rsidRPr="00F5586C" w:rsidRDefault="00F5586C" w:rsidP="00F5586C">
            <w:pPr>
              <w:rPr>
                <w:ins w:id="3751" w:author="Salah Soliman" w:date="2020-01-31T16:06:00Z"/>
                <w:rFonts w:ascii="Open Sans" w:eastAsia="Open Sans" w:hAnsi="Open Sans" w:cs="Times New Roman"/>
                <w:color w:val="404040"/>
                <w:sz w:val="16"/>
                <w:szCs w:val="16"/>
              </w:rPr>
            </w:pPr>
          </w:p>
        </w:tc>
      </w:tr>
      <w:tr w:rsidR="00F5586C" w:rsidRPr="00F5586C" w14:paraId="40FFD6BA" w14:textId="77777777" w:rsidTr="51235A2F">
        <w:trPr>
          <w:cantSplit/>
          <w:ins w:id="3752" w:author="Salah Soliman" w:date="2020-01-31T16:06:00Z"/>
          <w:trPrChange w:id="3753" w:author="Salah Soliman" w:date="2020-01-31T16:07:00Z">
            <w:trPr>
              <w:cantSplit/>
              <w:jc w:val="center"/>
            </w:trPr>
          </w:trPrChange>
        </w:trPr>
        <w:tc>
          <w:tcPr>
            <w:tcW w:w="265" w:type="dxa"/>
            <w:shd w:val="clear" w:color="auto" w:fill="FAFAFA"/>
            <w:tcPrChange w:id="3754" w:author="Salah Soliman" w:date="2020-01-31T16:07:00Z">
              <w:tcPr>
                <w:tcW w:w="265" w:type="dxa"/>
                <w:shd w:val="clear" w:color="auto" w:fill="FAFAFA"/>
              </w:tcPr>
            </w:tcPrChange>
          </w:tcPr>
          <w:p w14:paraId="3A4E023D" w14:textId="77777777" w:rsidR="00F5586C" w:rsidRPr="00F5586C" w:rsidRDefault="00F5586C" w:rsidP="00F5586C">
            <w:pPr>
              <w:rPr>
                <w:ins w:id="3755" w:author="Salah Soliman" w:date="2020-01-31T16:06:00Z"/>
                <w:rFonts w:ascii="Open Sans" w:eastAsia="Open Sans" w:hAnsi="Open Sans" w:cs="Times New Roman"/>
              </w:rPr>
            </w:pPr>
          </w:p>
        </w:tc>
        <w:tc>
          <w:tcPr>
            <w:tcW w:w="630" w:type="dxa"/>
            <w:shd w:val="clear" w:color="auto" w:fill="FFFFFF" w:themeFill="background1"/>
            <w:vAlign w:val="center"/>
            <w:tcPrChange w:id="3756" w:author="Salah Soliman" w:date="2020-01-31T16:07:00Z">
              <w:tcPr>
                <w:tcW w:w="630" w:type="dxa"/>
                <w:shd w:val="clear" w:color="auto" w:fill="FFFFFF"/>
                <w:vAlign w:val="center"/>
              </w:tcPr>
            </w:tcPrChange>
          </w:tcPr>
          <w:p w14:paraId="5DB8A03F" w14:textId="77777777" w:rsidR="00F5586C" w:rsidRPr="00F5586C" w:rsidRDefault="00F5586C" w:rsidP="00F5586C">
            <w:pPr>
              <w:spacing w:before="120"/>
              <w:rPr>
                <w:ins w:id="3757" w:author="Salah Soliman" w:date="2020-01-31T16:06:00Z"/>
                <w:rFonts w:ascii="Open Sans" w:eastAsia="Open Sans" w:hAnsi="Open Sans" w:cs="Times New Roman"/>
                <w:noProof/>
              </w:rPr>
            </w:pPr>
            <w:ins w:id="3758" w:author="Salah Soliman" w:date="2020-01-31T16:06:00Z">
              <w:r w:rsidRPr="00F5586C">
                <w:rPr>
                  <w:rFonts w:ascii="Open Sans" w:eastAsia="Open Sans" w:hAnsi="Open Sans" w:cs="Times New Roman"/>
                  <w:noProof/>
                  <w:rPrChange w:id="3759" w:author="Unknown">
                    <w:rPr>
                      <w:noProof/>
                    </w:rPr>
                  </w:rPrChange>
                </w:rPr>
                <mc:AlternateContent>
                  <mc:Choice Requires="wps">
                    <w:drawing>
                      <wp:inline distT="0" distB="0" distL="0" distR="0" wp14:anchorId="7509B3FD" wp14:editId="104AE98C">
                        <wp:extent cx="207034" cy="207034"/>
                        <wp:effectExtent l="19050" t="19050" r="21590" b="21590"/>
                        <wp:docPr id="38" name="Oval 38"/>
                        <wp:cNvGraphicFramePr/>
                        <a:graphic xmlns:a="http://schemas.openxmlformats.org/drawingml/2006/main">
                          <a:graphicData uri="http://schemas.microsoft.com/office/word/2010/wordprocessingShape">
                            <wps:wsp>
                              <wps:cNvSpPr/>
                              <wps:spPr>
                                <a:xfrm>
                                  <a:off x="0" y="0"/>
                                  <a:ext cx="207034" cy="207034"/>
                                </a:xfrm>
                                <a:prstGeom prst="ellipse">
                                  <a:avLst/>
                                </a:prstGeom>
                                <a:noFill/>
                                <a:ln w="28575" cap="flat" cmpd="sng" algn="ctr">
                                  <a:solidFill>
                                    <a:srgbClr val="DBDBDB">
                                      <a:lumMod val="9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w16se="http://schemas.microsoft.com/office/word/2015/wordml/symex" xmlns:cx1="http://schemas.microsoft.com/office/drawing/2015/9/8/chartex" xmlns:cx="http://schemas.microsoft.com/office/drawing/2014/chartex">
                    <w:pict>
                      <v:oval w14:anchorId="1FDE163D" id="Oval 38" o:spid="_x0000_s1026" style="width:16.3pt;height:16.3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" filled="f" strokecolor="#c5c5c5" strokeweight="2.25pt">
                        <v:stroke joinstyle="miter"/>
                        <w10:anchorlock/>
                      </v:oval>
                    </w:pict>
                  </mc:Fallback>
                </mc:AlternateContent>
              </w:r>
            </w:ins>
          </w:p>
        </w:tc>
        <w:tc>
          <w:tcPr>
            <w:tcW w:w="450" w:type="dxa"/>
            <w:shd w:val="clear" w:color="auto" w:fill="FFFFFF" w:themeFill="background1"/>
            <w:vAlign w:val="center"/>
            <w:tcPrChange w:id="3760" w:author="Salah Soliman" w:date="2020-01-31T16:07:00Z">
              <w:tcPr>
                <w:tcW w:w="450" w:type="dxa"/>
                <w:shd w:val="clear" w:color="auto" w:fill="FFFFFF"/>
                <w:vAlign w:val="center"/>
              </w:tcPr>
            </w:tcPrChange>
          </w:tcPr>
          <w:p w14:paraId="0EE872AC" w14:textId="77777777" w:rsidR="00F5586C" w:rsidRPr="00F5586C" w:rsidRDefault="00F5586C" w:rsidP="00F5586C">
            <w:pPr>
              <w:spacing w:before="120"/>
              <w:rPr>
                <w:ins w:id="3761" w:author="Salah Soliman" w:date="2020-01-31T16:06:00Z"/>
                <w:rFonts w:ascii="Open Sans Semibold" w:eastAsia="Open Sans" w:hAnsi="Open Sans Semibold" w:cs="Open Sans Semibold"/>
              </w:rPr>
            </w:pPr>
            <w:ins w:id="3762" w:author="Salah Soliman" w:date="2020-01-31T16:06:00Z">
              <w:r w:rsidRPr="00F5586C">
                <w:rPr>
                  <w:rFonts w:ascii="Open Sans Semibold" w:eastAsia="Open Sans" w:hAnsi="Open Sans Semibold" w:cs="Open Sans Semibold"/>
                </w:rPr>
                <w:t>c.</w:t>
              </w:r>
            </w:ins>
          </w:p>
        </w:tc>
        <w:tc>
          <w:tcPr>
            <w:tcW w:w="8841" w:type="dxa"/>
            <w:gridSpan w:val="3"/>
            <w:shd w:val="clear" w:color="auto" w:fill="FFFFFF" w:themeFill="background1"/>
            <w:vAlign w:val="center"/>
            <w:tcPrChange w:id="3763" w:author="Salah Soliman" w:date="2020-01-31T16:07:00Z">
              <w:tcPr>
                <w:tcW w:w="8841" w:type="dxa"/>
                <w:gridSpan w:val="3"/>
                <w:shd w:val="clear" w:color="auto" w:fill="FFFFFF"/>
                <w:vAlign w:val="center"/>
              </w:tcPr>
            </w:tcPrChange>
          </w:tcPr>
          <w:p w14:paraId="0683E58A" w14:textId="77777777" w:rsidR="00F5586C" w:rsidRPr="00F5586C" w:rsidRDefault="00F5586C" w:rsidP="00F5586C">
            <w:pPr>
              <w:spacing w:before="120"/>
              <w:rPr>
                <w:ins w:id="3764" w:author="Salah Soliman" w:date="2020-01-31T16:06:00Z"/>
                <w:rFonts w:ascii="Open Sans" w:eastAsia="Open Sans" w:hAnsi="Open Sans" w:cs="Times New Roman"/>
              </w:rPr>
            </w:pPr>
            <w:ins w:id="3765" w:author="Salah Soliman" w:date="2020-01-31T16:06:00Z">
              <w:r w:rsidRPr="00F5586C">
                <w:rPr>
                  <w:rFonts w:ascii="Open Sans" w:eastAsia="Open Sans" w:hAnsi="Open Sans" w:cs="Calibri"/>
                  <w:highlight w:val="green"/>
                </w:rPr>
                <w:t>Nominal.</w:t>
              </w:r>
            </w:ins>
          </w:p>
        </w:tc>
        <w:tc>
          <w:tcPr>
            <w:tcW w:w="270" w:type="dxa"/>
            <w:shd w:val="clear" w:color="auto" w:fill="FAFAFA"/>
            <w:tcPrChange w:id="3766" w:author="Salah Soliman" w:date="2020-01-31T16:07:00Z">
              <w:tcPr>
                <w:tcW w:w="270" w:type="dxa"/>
                <w:shd w:val="clear" w:color="auto" w:fill="FAFAFA"/>
              </w:tcPr>
            </w:tcPrChange>
          </w:tcPr>
          <w:p w14:paraId="0D098354" w14:textId="77777777" w:rsidR="00F5586C" w:rsidRPr="00F5586C" w:rsidRDefault="00F5586C" w:rsidP="00F5586C">
            <w:pPr>
              <w:rPr>
                <w:ins w:id="3767" w:author="Salah Soliman" w:date="2020-01-31T16:06:00Z"/>
                <w:rFonts w:ascii="Open Sans" w:eastAsia="Open Sans" w:hAnsi="Open Sans" w:cs="Times New Roman"/>
              </w:rPr>
            </w:pPr>
          </w:p>
        </w:tc>
      </w:tr>
      <w:tr w:rsidR="00F5586C" w:rsidRPr="00F5586C" w14:paraId="59798BE3" w14:textId="77777777" w:rsidTr="51235A2F">
        <w:trPr>
          <w:cantSplit/>
          <w:ins w:id="3768" w:author="Salah Soliman" w:date="2020-01-31T16:06:00Z"/>
          <w:trPrChange w:id="3769" w:author="Salah Soliman" w:date="2020-01-31T16:07:00Z">
            <w:trPr>
              <w:cantSplit/>
              <w:jc w:val="center"/>
            </w:trPr>
          </w:trPrChange>
        </w:trPr>
        <w:tc>
          <w:tcPr>
            <w:tcW w:w="265" w:type="dxa"/>
            <w:shd w:val="clear" w:color="auto" w:fill="FAFAFA"/>
            <w:tcPrChange w:id="3770" w:author="Salah Soliman" w:date="2020-01-31T16:07:00Z">
              <w:tcPr>
                <w:tcW w:w="265" w:type="dxa"/>
                <w:shd w:val="clear" w:color="auto" w:fill="FAFAFA"/>
              </w:tcPr>
            </w:tcPrChange>
          </w:tcPr>
          <w:p w14:paraId="31DD73AA" w14:textId="77777777" w:rsidR="00F5586C" w:rsidRPr="00F5586C" w:rsidRDefault="00F5586C" w:rsidP="00F5586C">
            <w:pPr>
              <w:rPr>
                <w:ins w:id="3771" w:author="Salah Soliman" w:date="2020-01-31T16:06:00Z"/>
                <w:rFonts w:ascii="Open Sans" w:eastAsia="Open Sans" w:hAnsi="Open Sans" w:cs="Times New Roman"/>
                <w:color w:val="404040"/>
                <w:sz w:val="16"/>
                <w:szCs w:val="16"/>
              </w:rPr>
            </w:pPr>
          </w:p>
        </w:tc>
        <w:tc>
          <w:tcPr>
            <w:tcW w:w="3960" w:type="dxa"/>
            <w:gridSpan w:val="3"/>
            <w:shd w:val="clear" w:color="auto" w:fill="FAFAFA"/>
            <w:vAlign w:val="center"/>
            <w:tcPrChange w:id="3772" w:author="Salah Soliman" w:date="2020-01-31T16:07:00Z">
              <w:tcPr>
                <w:tcW w:w="3960" w:type="dxa"/>
                <w:gridSpan w:val="3"/>
                <w:shd w:val="clear" w:color="auto" w:fill="FAFAFA"/>
                <w:vAlign w:val="center"/>
              </w:tcPr>
            </w:tcPrChange>
          </w:tcPr>
          <w:p w14:paraId="17AB0F49" w14:textId="77777777" w:rsidR="00F5586C" w:rsidRPr="00F5586C" w:rsidRDefault="00F5586C" w:rsidP="00F5586C">
            <w:pPr>
              <w:rPr>
                <w:ins w:id="3773" w:author="Salah Soliman" w:date="2020-01-31T16:06:00Z"/>
                <w:rFonts w:ascii="Open Sans" w:eastAsia="Open Sans" w:hAnsi="Open Sans" w:cs="Times New Roman"/>
                <w:color w:val="404040"/>
                <w:sz w:val="16"/>
                <w:szCs w:val="16"/>
              </w:rPr>
            </w:pPr>
          </w:p>
        </w:tc>
        <w:tc>
          <w:tcPr>
            <w:tcW w:w="1980" w:type="dxa"/>
            <w:shd w:val="clear" w:color="auto" w:fill="FAFAFA"/>
            <w:vAlign w:val="center"/>
            <w:tcPrChange w:id="3774" w:author="Salah Soliman" w:date="2020-01-31T16:07:00Z">
              <w:tcPr>
                <w:tcW w:w="1980" w:type="dxa"/>
                <w:shd w:val="clear" w:color="auto" w:fill="FAFAFA"/>
                <w:vAlign w:val="center"/>
              </w:tcPr>
            </w:tcPrChange>
          </w:tcPr>
          <w:p w14:paraId="187624C9" w14:textId="77777777" w:rsidR="00F5586C" w:rsidRPr="00F5586C" w:rsidRDefault="00F5586C" w:rsidP="00F5586C">
            <w:pPr>
              <w:rPr>
                <w:ins w:id="3775" w:author="Salah Soliman" w:date="2020-01-31T16:06:00Z"/>
                <w:rFonts w:ascii="Open Sans" w:eastAsia="Open Sans" w:hAnsi="Open Sans" w:cs="Times New Roman"/>
                <w:color w:val="404040"/>
                <w:sz w:val="16"/>
                <w:szCs w:val="16"/>
              </w:rPr>
            </w:pPr>
          </w:p>
        </w:tc>
        <w:tc>
          <w:tcPr>
            <w:tcW w:w="3981" w:type="dxa"/>
            <w:shd w:val="clear" w:color="auto" w:fill="FAFAFA"/>
            <w:vAlign w:val="center"/>
            <w:tcPrChange w:id="3776" w:author="Salah Soliman" w:date="2020-01-31T16:07:00Z">
              <w:tcPr>
                <w:tcW w:w="3981" w:type="dxa"/>
                <w:shd w:val="clear" w:color="auto" w:fill="FAFAFA"/>
                <w:vAlign w:val="center"/>
              </w:tcPr>
            </w:tcPrChange>
          </w:tcPr>
          <w:p w14:paraId="076DEE84" w14:textId="77777777" w:rsidR="00F5586C" w:rsidRPr="00F5586C" w:rsidRDefault="00F5586C" w:rsidP="00F5586C">
            <w:pPr>
              <w:rPr>
                <w:ins w:id="3777" w:author="Salah Soliman" w:date="2020-01-31T16:06:00Z"/>
                <w:rFonts w:ascii="Open Sans" w:eastAsia="Open Sans" w:hAnsi="Open Sans" w:cs="Times New Roman"/>
                <w:color w:val="404040"/>
                <w:sz w:val="16"/>
                <w:szCs w:val="16"/>
              </w:rPr>
            </w:pPr>
          </w:p>
        </w:tc>
        <w:tc>
          <w:tcPr>
            <w:tcW w:w="270" w:type="dxa"/>
            <w:shd w:val="clear" w:color="auto" w:fill="FAFAFA"/>
            <w:tcPrChange w:id="3778" w:author="Salah Soliman" w:date="2020-01-31T16:07:00Z">
              <w:tcPr>
                <w:tcW w:w="270" w:type="dxa"/>
                <w:shd w:val="clear" w:color="auto" w:fill="FAFAFA"/>
              </w:tcPr>
            </w:tcPrChange>
          </w:tcPr>
          <w:p w14:paraId="1F63F9F9" w14:textId="77777777" w:rsidR="00F5586C" w:rsidRPr="00F5586C" w:rsidRDefault="00F5586C" w:rsidP="00F5586C">
            <w:pPr>
              <w:rPr>
                <w:ins w:id="3779" w:author="Salah Soliman" w:date="2020-01-31T16:06:00Z"/>
                <w:rFonts w:ascii="Open Sans" w:eastAsia="Open Sans" w:hAnsi="Open Sans" w:cs="Times New Roman"/>
                <w:color w:val="404040"/>
                <w:sz w:val="16"/>
                <w:szCs w:val="16"/>
              </w:rPr>
            </w:pPr>
          </w:p>
        </w:tc>
      </w:tr>
      <w:tr w:rsidR="00F5586C" w:rsidRPr="00F5586C" w14:paraId="069EEEAB" w14:textId="77777777" w:rsidTr="51235A2F">
        <w:trPr>
          <w:cantSplit/>
          <w:ins w:id="3780" w:author="Salah Soliman" w:date="2020-01-31T16:06:00Z"/>
          <w:trPrChange w:id="3781" w:author="Salah Soliman" w:date="2020-01-31T16:07:00Z">
            <w:trPr>
              <w:cantSplit/>
              <w:jc w:val="center"/>
            </w:trPr>
          </w:trPrChange>
        </w:trPr>
        <w:tc>
          <w:tcPr>
            <w:tcW w:w="265" w:type="dxa"/>
            <w:shd w:val="clear" w:color="auto" w:fill="FAFAFA"/>
            <w:tcPrChange w:id="3782" w:author="Salah Soliman" w:date="2020-01-31T16:07:00Z">
              <w:tcPr>
                <w:tcW w:w="265" w:type="dxa"/>
                <w:shd w:val="clear" w:color="auto" w:fill="FAFAFA"/>
              </w:tcPr>
            </w:tcPrChange>
          </w:tcPr>
          <w:p w14:paraId="26F879C7" w14:textId="77777777" w:rsidR="00F5586C" w:rsidRPr="00F5586C" w:rsidRDefault="00F5586C" w:rsidP="00F5586C">
            <w:pPr>
              <w:rPr>
                <w:ins w:id="3783" w:author="Salah Soliman" w:date="2020-01-31T16:06:00Z"/>
                <w:rFonts w:ascii="Open Sans" w:eastAsia="Open Sans" w:hAnsi="Open Sans" w:cs="Times New Roman"/>
              </w:rPr>
            </w:pPr>
          </w:p>
        </w:tc>
        <w:tc>
          <w:tcPr>
            <w:tcW w:w="630" w:type="dxa"/>
            <w:shd w:val="clear" w:color="auto" w:fill="FFFFFF" w:themeFill="background1"/>
            <w:vAlign w:val="center"/>
            <w:tcPrChange w:id="3784" w:author="Salah Soliman" w:date="2020-01-31T16:07:00Z">
              <w:tcPr>
                <w:tcW w:w="630" w:type="dxa"/>
                <w:shd w:val="clear" w:color="auto" w:fill="FFFFFF"/>
                <w:vAlign w:val="center"/>
              </w:tcPr>
            </w:tcPrChange>
          </w:tcPr>
          <w:p w14:paraId="256499DE" w14:textId="77777777" w:rsidR="00F5586C" w:rsidRPr="00F5586C" w:rsidRDefault="00F5586C" w:rsidP="00F5586C">
            <w:pPr>
              <w:spacing w:before="120"/>
              <w:rPr>
                <w:ins w:id="3785" w:author="Salah Soliman" w:date="2020-01-31T16:06:00Z"/>
                <w:rFonts w:ascii="Open Sans" w:eastAsia="Open Sans" w:hAnsi="Open Sans" w:cs="Times New Roman"/>
                <w:noProof/>
              </w:rPr>
            </w:pPr>
            <w:ins w:id="3786" w:author="Salah Soliman" w:date="2020-01-31T16:06:00Z">
              <w:r w:rsidRPr="00F5586C">
                <w:rPr>
                  <w:rFonts w:ascii="Open Sans" w:eastAsia="Open Sans" w:hAnsi="Open Sans" w:cs="Times New Roman"/>
                  <w:noProof/>
                  <w:rPrChange w:id="3787" w:author="Unknown">
                    <w:rPr>
                      <w:noProof/>
                    </w:rPr>
                  </w:rPrChange>
                </w:rPr>
                <mc:AlternateContent>
                  <mc:Choice Requires="wps">
                    <w:drawing>
                      <wp:inline distT="0" distB="0" distL="0" distR="0" wp14:anchorId="24EE646C" wp14:editId="688F3E6D">
                        <wp:extent cx="207034" cy="207034"/>
                        <wp:effectExtent l="19050" t="19050" r="21590" b="21590"/>
                        <wp:docPr id="39" name="Oval 39"/>
                        <wp:cNvGraphicFramePr/>
                        <a:graphic xmlns:a="http://schemas.openxmlformats.org/drawingml/2006/main">
                          <a:graphicData uri="http://schemas.microsoft.com/office/word/2010/wordprocessingShape">
                            <wps:wsp>
                              <wps:cNvSpPr/>
                              <wps:spPr>
                                <a:xfrm>
                                  <a:off x="0" y="0"/>
                                  <a:ext cx="207034" cy="207034"/>
                                </a:xfrm>
                                <a:prstGeom prst="ellipse">
                                  <a:avLst/>
                                </a:prstGeom>
                                <a:noFill/>
                                <a:ln w="28575" cap="flat" cmpd="sng" algn="ctr">
                                  <a:solidFill>
                                    <a:srgbClr val="DBDBDB">
                                      <a:lumMod val="9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w16se="http://schemas.microsoft.com/office/word/2015/wordml/symex" xmlns:cx1="http://schemas.microsoft.com/office/drawing/2015/9/8/chartex" xmlns:cx="http://schemas.microsoft.com/office/drawing/2014/chartex">
                    <w:pict>
                      <v:oval w14:anchorId="5EA519B5" id="Oval 39" o:spid="_x0000_s1026" style="width:16.3pt;height:16.3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" filled="f" strokecolor="#c5c5c5" strokeweight="2.25pt">
                        <v:stroke joinstyle="miter"/>
                        <w10:anchorlock/>
                      </v:oval>
                    </w:pict>
                  </mc:Fallback>
                </mc:AlternateContent>
              </w:r>
            </w:ins>
          </w:p>
        </w:tc>
        <w:tc>
          <w:tcPr>
            <w:tcW w:w="450" w:type="dxa"/>
            <w:shd w:val="clear" w:color="auto" w:fill="FFFFFF" w:themeFill="background1"/>
            <w:vAlign w:val="center"/>
            <w:tcPrChange w:id="3788" w:author="Salah Soliman" w:date="2020-01-31T16:07:00Z">
              <w:tcPr>
                <w:tcW w:w="450" w:type="dxa"/>
                <w:shd w:val="clear" w:color="auto" w:fill="FFFFFF"/>
                <w:vAlign w:val="center"/>
              </w:tcPr>
            </w:tcPrChange>
          </w:tcPr>
          <w:p w14:paraId="1F6F9392" w14:textId="77777777" w:rsidR="00F5586C" w:rsidRPr="00F5586C" w:rsidRDefault="00F5586C" w:rsidP="00F5586C">
            <w:pPr>
              <w:spacing w:before="120"/>
              <w:rPr>
                <w:ins w:id="3789" w:author="Salah Soliman" w:date="2020-01-31T16:06:00Z"/>
                <w:rFonts w:ascii="Open Sans Semibold" w:eastAsia="Open Sans" w:hAnsi="Open Sans Semibold" w:cs="Open Sans Semibold"/>
              </w:rPr>
            </w:pPr>
            <w:ins w:id="3790" w:author="Salah Soliman" w:date="2020-01-31T16:06:00Z">
              <w:r w:rsidRPr="00F5586C">
                <w:rPr>
                  <w:rFonts w:ascii="Open Sans Semibold" w:eastAsia="Open Sans" w:hAnsi="Open Sans Semibold" w:cs="Open Sans Semibold"/>
                </w:rPr>
                <w:t>d.</w:t>
              </w:r>
            </w:ins>
          </w:p>
        </w:tc>
        <w:tc>
          <w:tcPr>
            <w:tcW w:w="8841" w:type="dxa"/>
            <w:gridSpan w:val="3"/>
            <w:shd w:val="clear" w:color="auto" w:fill="FFFFFF" w:themeFill="background1"/>
            <w:vAlign w:val="center"/>
            <w:tcPrChange w:id="3791" w:author="Salah Soliman" w:date="2020-01-31T16:07:00Z">
              <w:tcPr>
                <w:tcW w:w="8841" w:type="dxa"/>
                <w:gridSpan w:val="3"/>
                <w:shd w:val="clear" w:color="auto" w:fill="FFFFFF"/>
                <w:vAlign w:val="center"/>
              </w:tcPr>
            </w:tcPrChange>
          </w:tcPr>
          <w:p w14:paraId="167D0B2D" w14:textId="77777777" w:rsidR="00F5586C" w:rsidRPr="00F5586C" w:rsidRDefault="00F5586C" w:rsidP="00F5586C">
            <w:pPr>
              <w:spacing w:before="120"/>
              <w:rPr>
                <w:ins w:id="3792" w:author="Salah Soliman" w:date="2020-01-31T16:06:00Z"/>
                <w:rFonts w:ascii="Open Sans" w:eastAsia="Open Sans" w:hAnsi="Open Sans" w:cs="Times New Roman"/>
              </w:rPr>
            </w:pPr>
            <w:ins w:id="3793" w:author="Salah Soliman" w:date="2020-01-31T16:06:00Z">
              <w:r w:rsidRPr="00F5586C">
                <w:rPr>
                  <w:rFonts w:ascii="Open Sans" w:eastAsia="Open Sans" w:hAnsi="Open Sans" w:cs="Times New Roman"/>
                </w:rPr>
                <w:t>Ratio.</w:t>
              </w:r>
            </w:ins>
          </w:p>
        </w:tc>
        <w:tc>
          <w:tcPr>
            <w:tcW w:w="270" w:type="dxa"/>
            <w:shd w:val="clear" w:color="auto" w:fill="FAFAFA"/>
            <w:tcPrChange w:id="3794" w:author="Salah Soliman" w:date="2020-01-31T16:07:00Z">
              <w:tcPr>
                <w:tcW w:w="270" w:type="dxa"/>
                <w:shd w:val="clear" w:color="auto" w:fill="FAFAFA"/>
              </w:tcPr>
            </w:tcPrChange>
          </w:tcPr>
          <w:p w14:paraId="56228D98" w14:textId="77777777" w:rsidR="00F5586C" w:rsidRPr="00F5586C" w:rsidRDefault="00F5586C" w:rsidP="00F5586C">
            <w:pPr>
              <w:rPr>
                <w:ins w:id="3795" w:author="Salah Soliman" w:date="2020-01-31T16:06:00Z"/>
                <w:rFonts w:ascii="Open Sans" w:eastAsia="Open Sans" w:hAnsi="Open Sans" w:cs="Times New Roman"/>
              </w:rPr>
            </w:pPr>
          </w:p>
        </w:tc>
      </w:tr>
      <w:tr w:rsidR="00F5586C" w:rsidRPr="00F5586C" w14:paraId="5797EE2F" w14:textId="77777777" w:rsidTr="51235A2F">
        <w:trPr>
          <w:cantSplit/>
          <w:ins w:id="3796" w:author="Salah Soliman" w:date="2020-01-31T16:06:00Z"/>
          <w:trPrChange w:id="3797" w:author="Salah Soliman" w:date="2020-01-31T16:07:00Z">
            <w:trPr>
              <w:cantSplit/>
              <w:jc w:val="center"/>
            </w:trPr>
          </w:trPrChange>
        </w:trPr>
        <w:tc>
          <w:tcPr>
            <w:tcW w:w="265" w:type="dxa"/>
            <w:shd w:val="clear" w:color="auto" w:fill="FAFAFA"/>
            <w:tcPrChange w:id="3798" w:author="Salah Soliman" w:date="2020-01-31T16:07:00Z">
              <w:tcPr>
                <w:tcW w:w="265" w:type="dxa"/>
                <w:shd w:val="clear" w:color="auto" w:fill="FAFAFA"/>
              </w:tcPr>
            </w:tcPrChange>
          </w:tcPr>
          <w:p w14:paraId="1A36BF8F" w14:textId="77777777" w:rsidR="00F5586C" w:rsidRPr="00F5586C" w:rsidRDefault="00F5586C" w:rsidP="00F5586C">
            <w:pPr>
              <w:rPr>
                <w:ins w:id="3799" w:author="Salah Soliman" w:date="2020-01-31T16:06:00Z"/>
                <w:rFonts w:ascii="Open Sans" w:eastAsia="Open Sans" w:hAnsi="Open Sans" w:cs="Times New Roman"/>
                <w:color w:val="404040"/>
                <w:sz w:val="16"/>
                <w:szCs w:val="16"/>
              </w:rPr>
            </w:pPr>
          </w:p>
        </w:tc>
        <w:tc>
          <w:tcPr>
            <w:tcW w:w="3960" w:type="dxa"/>
            <w:gridSpan w:val="3"/>
            <w:shd w:val="clear" w:color="auto" w:fill="FAFAFA"/>
            <w:vAlign w:val="center"/>
            <w:tcPrChange w:id="3800" w:author="Salah Soliman" w:date="2020-01-31T16:07:00Z">
              <w:tcPr>
                <w:tcW w:w="3960" w:type="dxa"/>
                <w:gridSpan w:val="3"/>
                <w:shd w:val="clear" w:color="auto" w:fill="FAFAFA"/>
                <w:vAlign w:val="center"/>
              </w:tcPr>
            </w:tcPrChange>
          </w:tcPr>
          <w:p w14:paraId="415F9595" w14:textId="77777777" w:rsidR="00F5586C" w:rsidRPr="00F5586C" w:rsidRDefault="00F5586C" w:rsidP="00F5586C">
            <w:pPr>
              <w:rPr>
                <w:ins w:id="3801" w:author="Salah Soliman" w:date="2020-01-31T16:06:00Z"/>
                <w:rFonts w:ascii="Open Sans" w:eastAsia="Open Sans" w:hAnsi="Open Sans" w:cs="Times New Roman"/>
                <w:color w:val="404040"/>
                <w:sz w:val="16"/>
                <w:szCs w:val="16"/>
              </w:rPr>
            </w:pPr>
          </w:p>
        </w:tc>
        <w:tc>
          <w:tcPr>
            <w:tcW w:w="1980" w:type="dxa"/>
            <w:shd w:val="clear" w:color="auto" w:fill="FAFAFA"/>
            <w:vAlign w:val="center"/>
            <w:tcPrChange w:id="3802" w:author="Salah Soliman" w:date="2020-01-31T16:07:00Z">
              <w:tcPr>
                <w:tcW w:w="1980" w:type="dxa"/>
                <w:shd w:val="clear" w:color="auto" w:fill="FAFAFA"/>
                <w:vAlign w:val="center"/>
              </w:tcPr>
            </w:tcPrChange>
          </w:tcPr>
          <w:p w14:paraId="0AFA5DA8" w14:textId="77777777" w:rsidR="00F5586C" w:rsidRPr="00F5586C" w:rsidRDefault="00F5586C" w:rsidP="00F5586C">
            <w:pPr>
              <w:rPr>
                <w:ins w:id="3803" w:author="Salah Soliman" w:date="2020-01-31T16:06:00Z"/>
                <w:rFonts w:ascii="Open Sans" w:eastAsia="Open Sans" w:hAnsi="Open Sans" w:cs="Times New Roman"/>
                <w:color w:val="404040"/>
                <w:sz w:val="16"/>
                <w:szCs w:val="16"/>
              </w:rPr>
            </w:pPr>
          </w:p>
        </w:tc>
        <w:tc>
          <w:tcPr>
            <w:tcW w:w="3981" w:type="dxa"/>
            <w:shd w:val="clear" w:color="auto" w:fill="FAFAFA"/>
            <w:vAlign w:val="center"/>
            <w:tcPrChange w:id="3804" w:author="Salah Soliman" w:date="2020-01-31T16:07:00Z">
              <w:tcPr>
                <w:tcW w:w="3981" w:type="dxa"/>
                <w:shd w:val="clear" w:color="auto" w:fill="FAFAFA"/>
                <w:vAlign w:val="center"/>
              </w:tcPr>
            </w:tcPrChange>
          </w:tcPr>
          <w:p w14:paraId="41E7B86B" w14:textId="77777777" w:rsidR="00F5586C" w:rsidRPr="00F5586C" w:rsidRDefault="00F5586C" w:rsidP="00F5586C">
            <w:pPr>
              <w:rPr>
                <w:ins w:id="3805" w:author="Salah Soliman" w:date="2020-01-31T16:06:00Z"/>
                <w:rFonts w:ascii="Open Sans" w:eastAsia="Open Sans" w:hAnsi="Open Sans" w:cs="Times New Roman"/>
                <w:color w:val="404040"/>
                <w:sz w:val="16"/>
                <w:szCs w:val="16"/>
              </w:rPr>
            </w:pPr>
          </w:p>
        </w:tc>
        <w:tc>
          <w:tcPr>
            <w:tcW w:w="270" w:type="dxa"/>
            <w:shd w:val="clear" w:color="auto" w:fill="FAFAFA"/>
            <w:tcPrChange w:id="3806" w:author="Salah Soliman" w:date="2020-01-31T16:07:00Z">
              <w:tcPr>
                <w:tcW w:w="270" w:type="dxa"/>
                <w:shd w:val="clear" w:color="auto" w:fill="FAFAFA"/>
              </w:tcPr>
            </w:tcPrChange>
          </w:tcPr>
          <w:p w14:paraId="719AB829" w14:textId="77777777" w:rsidR="00F5586C" w:rsidRPr="00F5586C" w:rsidRDefault="00F5586C" w:rsidP="00F5586C">
            <w:pPr>
              <w:rPr>
                <w:ins w:id="3807" w:author="Salah Soliman" w:date="2020-01-31T16:06:00Z"/>
                <w:rFonts w:ascii="Open Sans" w:eastAsia="Open Sans" w:hAnsi="Open Sans" w:cs="Times New Roman"/>
                <w:color w:val="404040"/>
                <w:sz w:val="16"/>
                <w:szCs w:val="16"/>
              </w:rPr>
            </w:pPr>
          </w:p>
        </w:tc>
      </w:tr>
      <w:tr w:rsidR="00F5586C" w:rsidRPr="00F5586C" w14:paraId="6909C6BF" w14:textId="77777777" w:rsidTr="51235A2F">
        <w:trPr>
          <w:cantSplit/>
          <w:ins w:id="3808" w:author="Salah Soliman" w:date="2020-01-31T16:06:00Z"/>
          <w:trPrChange w:id="3809" w:author="Salah Soliman" w:date="2020-01-31T16:07:00Z">
            <w:trPr>
              <w:cantSplit/>
              <w:jc w:val="center"/>
            </w:trPr>
          </w:trPrChange>
        </w:trPr>
        <w:tc>
          <w:tcPr>
            <w:tcW w:w="265" w:type="dxa"/>
            <w:shd w:val="clear" w:color="auto" w:fill="FAFAFA"/>
            <w:tcPrChange w:id="3810" w:author="Salah Soliman" w:date="2020-01-31T16:07:00Z">
              <w:tcPr>
                <w:tcW w:w="265" w:type="dxa"/>
                <w:shd w:val="clear" w:color="auto" w:fill="FAFAFA"/>
              </w:tcPr>
            </w:tcPrChange>
          </w:tcPr>
          <w:p w14:paraId="7A99737D" w14:textId="77777777" w:rsidR="00F5586C" w:rsidRPr="00F5586C" w:rsidRDefault="00F5586C" w:rsidP="00F5586C">
            <w:pPr>
              <w:rPr>
                <w:ins w:id="3811" w:author="Salah Soliman" w:date="2020-01-31T16:06:00Z"/>
                <w:rFonts w:ascii="Open Sans" w:eastAsia="Open Sans" w:hAnsi="Open Sans" w:cs="Times New Roman"/>
              </w:rPr>
            </w:pPr>
          </w:p>
        </w:tc>
        <w:tc>
          <w:tcPr>
            <w:tcW w:w="3960" w:type="dxa"/>
            <w:gridSpan w:val="3"/>
            <w:shd w:val="clear" w:color="auto" w:fill="FAFAFA"/>
            <w:vAlign w:val="center"/>
            <w:tcPrChange w:id="3812" w:author="Salah Soliman" w:date="2020-01-31T16:07:00Z">
              <w:tcPr>
                <w:tcW w:w="3960" w:type="dxa"/>
                <w:gridSpan w:val="3"/>
                <w:shd w:val="clear" w:color="auto" w:fill="FAFAFA"/>
                <w:vAlign w:val="center"/>
              </w:tcPr>
            </w:tcPrChange>
          </w:tcPr>
          <w:p w14:paraId="6BF06A42" w14:textId="77777777" w:rsidR="00F5586C" w:rsidRPr="00F5586C" w:rsidRDefault="00F5586C" w:rsidP="00F5586C">
            <w:pPr>
              <w:rPr>
                <w:ins w:id="3813" w:author="Salah Soliman" w:date="2020-01-31T16:06:00Z"/>
                <w:rFonts w:ascii="Open Sans" w:eastAsia="Open Sans" w:hAnsi="Open Sans" w:cs="Times New Roman"/>
              </w:rPr>
            </w:pPr>
          </w:p>
        </w:tc>
        <w:tc>
          <w:tcPr>
            <w:tcW w:w="1980" w:type="dxa"/>
            <w:shd w:val="clear" w:color="auto" w:fill="FAFAFA"/>
            <w:vAlign w:val="center"/>
            <w:tcPrChange w:id="3814" w:author="Salah Soliman" w:date="2020-01-31T16:07:00Z">
              <w:tcPr>
                <w:tcW w:w="1980" w:type="dxa"/>
                <w:shd w:val="clear" w:color="auto" w:fill="FAFAFA"/>
                <w:vAlign w:val="center"/>
              </w:tcPr>
            </w:tcPrChange>
          </w:tcPr>
          <w:p w14:paraId="01295CE4" w14:textId="77777777" w:rsidR="00F5586C" w:rsidRPr="00F5586C" w:rsidRDefault="00F5586C" w:rsidP="00F5586C">
            <w:pPr>
              <w:rPr>
                <w:ins w:id="3815" w:author="Salah Soliman" w:date="2020-01-31T16:06:00Z"/>
                <w:rFonts w:ascii="Open Sans" w:eastAsia="Open Sans" w:hAnsi="Open Sans" w:cs="Times New Roman"/>
              </w:rPr>
            </w:pPr>
            <w:ins w:id="3816" w:author="Salah Soliman" w:date="2020-01-31T16:06:00Z">
              <w:r w:rsidRPr="00F5586C">
                <w:rPr>
                  <w:rFonts w:ascii="Open Sans" w:eastAsia="Open Sans" w:hAnsi="Open Sans" w:cs="Times New Roman"/>
                  <w:noProof/>
                  <w:rPrChange w:id="3817" w:author="Unknown">
                    <w:rPr>
                      <w:noProof/>
                    </w:rPr>
                  </w:rPrChange>
                </w:rPr>
                <w:drawing>
                  <wp:inline distT="0" distB="0" distL="0" distR="0" wp14:anchorId="5A5AC878" wp14:editId="67C97A82">
                    <wp:extent cx="1156970" cy="306070"/>
                    <wp:effectExtent l="0" t="0" r="508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submit-button-03.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156970" cy="306070"/>
                            </a:xfrm>
                            <a:prstGeom prst="rect">
                              <a:avLst/>
                            </a:prstGeom>
                          </pic:spPr>
                        </pic:pic>
                      </a:graphicData>
                    </a:graphic>
                  </wp:inline>
                </w:drawing>
              </w:r>
            </w:ins>
          </w:p>
        </w:tc>
        <w:tc>
          <w:tcPr>
            <w:tcW w:w="3981" w:type="dxa"/>
            <w:shd w:val="clear" w:color="auto" w:fill="FAFAFA"/>
            <w:vAlign w:val="center"/>
            <w:tcPrChange w:id="3818" w:author="Salah Soliman" w:date="2020-01-31T16:07:00Z">
              <w:tcPr>
                <w:tcW w:w="3981" w:type="dxa"/>
                <w:shd w:val="clear" w:color="auto" w:fill="FAFAFA"/>
                <w:vAlign w:val="center"/>
              </w:tcPr>
            </w:tcPrChange>
          </w:tcPr>
          <w:p w14:paraId="2ADD547F" w14:textId="77777777" w:rsidR="00F5586C" w:rsidRPr="00F5586C" w:rsidRDefault="00F5586C" w:rsidP="00F5586C">
            <w:pPr>
              <w:rPr>
                <w:ins w:id="3819" w:author="Salah Soliman" w:date="2020-01-31T16:06:00Z"/>
                <w:rFonts w:ascii="Open Sans" w:eastAsia="Open Sans" w:hAnsi="Open Sans" w:cs="Times New Roman"/>
              </w:rPr>
            </w:pPr>
          </w:p>
        </w:tc>
        <w:tc>
          <w:tcPr>
            <w:tcW w:w="270" w:type="dxa"/>
            <w:shd w:val="clear" w:color="auto" w:fill="FAFAFA"/>
            <w:tcPrChange w:id="3820" w:author="Salah Soliman" w:date="2020-01-31T16:07:00Z">
              <w:tcPr>
                <w:tcW w:w="270" w:type="dxa"/>
                <w:shd w:val="clear" w:color="auto" w:fill="FAFAFA"/>
              </w:tcPr>
            </w:tcPrChange>
          </w:tcPr>
          <w:p w14:paraId="07FF526D" w14:textId="77777777" w:rsidR="00F5586C" w:rsidRPr="00F5586C" w:rsidRDefault="00F5586C" w:rsidP="00F5586C">
            <w:pPr>
              <w:rPr>
                <w:ins w:id="3821" w:author="Salah Soliman" w:date="2020-01-31T16:06:00Z"/>
                <w:rFonts w:ascii="Open Sans" w:eastAsia="Open Sans" w:hAnsi="Open Sans" w:cs="Times New Roman"/>
              </w:rPr>
            </w:pPr>
          </w:p>
        </w:tc>
      </w:tr>
    </w:tbl>
    <w:p w14:paraId="371A76D9" w14:textId="77777777" w:rsidR="00F5586C" w:rsidRPr="00F5586C" w:rsidRDefault="00F5586C" w:rsidP="00F5586C">
      <w:pPr>
        <w:spacing w:after="0" w:line="240" w:lineRule="auto"/>
        <w:rPr>
          <w:ins w:id="3822" w:author="Salah Soliman" w:date="2020-01-31T16:06:00Z"/>
          <w:rFonts w:ascii="Open Sans" w:eastAsia="Open Sans" w:hAnsi="Open Sans" w:cs="Times New Roman"/>
          <w:color w:val="404040"/>
        </w:rPr>
      </w:pPr>
    </w:p>
    <w:tbl>
      <w:tblPr>
        <w:tblStyle w:val="TableGrid14"/>
        <w:tblW w:w="10525" w:type="dxa"/>
        <w:tblBorders>
          <w:top w:val="single" w:sz="4" w:space="0" w:color="DBDBDB"/>
          <w:left w:val="single" w:sz="4" w:space="0" w:color="DBDBDB"/>
          <w:bottom w:val="single" w:sz="4" w:space="0" w:color="DBDBDB"/>
          <w:right w:val="single" w:sz="4" w:space="0" w:color="DBDBDB"/>
          <w:insideH w:val="none" w:sz="0" w:space="0" w:color="auto"/>
          <w:insideV w:val="none" w:sz="0" w:space="0" w:color="auto"/>
        </w:tblBorders>
        <w:tblLayout w:type="fixed"/>
        <w:tblCellMar>
          <w:left w:w="115" w:type="dxa"/>
          <w:right w:w="115" w:type="dxa"/>
        </w:tblCellMar>
        <w:tblLook w:val="04A0" w:firstRow="1" w:lastRow="0" w:firstColumn="1" w:lastColumn="0" w:noHBand="0" w:noVBand="1"/>
        <w:tblPrChange w:id="3823" w:author="Salah Soliman" w:date="2020-01-31T16:07:00Z">
          <w:tblPr>
            <w:tblStyle w:val="TableGrid14"/>
            <w:tblW w:w="10525" w:type="dxa"/>
            <w:jc w:val="center"/>
            <w:tblBorders>
              <w:top w:val="single" w:sz="4" w:space="0" w:color="DBDBDB"/>
              <w:left w:val="single" w:sz="4" w:space="0" w:color="DBDBDB"/>
              <w:bottom w:val="single" w:sz="4" w:space="0" w:color="DBDBDB"/>
              <w:right w:val="single" w:sz="4" w:space="0" w:color="DBDBDB"/>
              <w:insideH w:val="none" w:sz="0" w:space="0" w:color="auto"/>
              <w:insideV w:val="none" w:sz="0" w:space="0" w:color="auto"/>
            </w:tblBorders>
            <w:tblLayout w:type="fixed"/>
            <w:tblCellMar>
              <w:left w:w="115" w:type="dxa"/>
              <w:right w:w="115" w:type="dxa"/>
            </w:tblCellMar>
            <w:tblLook w:val="04A0" w:firstRow="1" w:lastRow="0" w:firstColumn="1" w:lastColumn="0" w:noHBand="0" w:noVBand="1"/>
          </w:tblPr>
        </w:tblPrChange>
      </w:tblPr>
      <w:tblGrid>
        <w:gridCol w:w="265"/>
        <w:gridCol w:w="2520"/>
        <w:gridCol w:w="7470"/>
        <w:gridCol w:w="270"/>
        <w:tblGridChange w:id="3824">
          <w:tblGrid>
            <w:gridCol w:w="265"/>
            <w:gridCol w:w="2520"/>
            <w:gridCol w:w="7470"/>
            <w:gridCol w:w="270"/>
          </w:tblGrid>
        </w:tblGridChange>
      </w:tblGrid>
      <w:tr w:rsidR="00F5586C" w:rsidRPr="00F5586C" w14:paraId="1C013003" w14:textId="77777777" w:rsidTr="00F5586C">
        <w:trPr>
          <w:trHeight w:val="107"/>
          <w:ins w:id="3825" w:author="Salah Soliman" w:date="2020-01-31T16:06:00Z"/>
          <w:trPrChange w:id="3826" w:author="Salah Soliman" w:date="2020-01-31T16:07:00Z">
            <w:trPr>
              <w:trHeight w:val="107"/>
              <w:jc w:val="center"/>
            </w:trPr>
          </w:trPrChange>
        </w:trPr>
        <w:tc>
          <w:tcPr>
            <w:tcW w:w="265" w:type="dxa"/>
            <w:shd w:val="clear" w:color="auto" w:fill="FAFAFA"/>
            <w:tcPrChange w:id="3827" w:author="Salah Soliman" w:date="2020-01-31T16:07:00Z">
              <w:tcPr>
                <w:tcW w:w="265" w:type="dxa"/>
                <w:shd w:val="clear" w:color="auto" w:fill="FAFAFA"/>
              </w:tcPr>
            </w:tcPrChange>
          </w:tcPr>
          <w:p w14:paraId="0D4E42BE" w14:textId="77777777" w:rsidR="00F5586C" w:rsidRPr="00F5586C" w:rsidRDefault="00F5586C" w:rsidP="00F5586C">
            <w:pPr>
              <w:rPr>
                <w:ins w:id="3828" w:author="Salah Soliman" w:date="2020-01-31T16:06:00Z"/>
                <w:rFonts w:ascii="Open Sans" w:eastAsia="Open Sans" w:hAnsi="Open Sans" w:cs="Times New Roman"/>
              </w:rPr>
            </w:pPr>
          </w:p>
        </w:tc>
        <w:tc>
          <w:tcPr>
            <w:tcW w:w="2520" w:type="dxa"/>
            <w:shd w:val="clear" w:color="auto" w:fill="FAFAFA"/>
            <w:tcPrChange w:id="3829" w:author="Salah Soliman" w:date="2020-01-31T16:07:00Z">
              <w:tcPr>
                <w:tcW w:w="2520" w:type="dxa"/>
                <w:shd w:val="clear" w:color="auto" w:fill="FAFAFA"/>
              </w:tcPr>
            </w:tcPrChange>
          </w:tcPr>
          <w:p w14:paraId="0E6339AF" w14:textId="77777777" w:rsidR="00F5586C" w:rsidRPr="00F5586C" w:rsidRDefault="00F5586C" w:rsidP="00F5586C">
            <w:pPr>
              <w:jc w:val="center"/>
              <w:rPr>
                <w:ins w:id="3830" w:author="Salah Soliman" w:date="2020-01-31T16:06:00Z"/>
                <w:rFonts w:ascii="Open Sans" w:eastAsia="Open Sans" w:hAnsi="Open Sans" w:cs="Times New Roman"/>
              </w:rPr>
            </w:pPr>
          </w:p>
        </w:tc>
        <w:tc>
          <w:tcPr>
            <w:tcW w:w="7470" w:type="dxa"/>
            <w:shd w:val="clear" w:color="auto" w:fill="FAFAFA"/>
            <w:tcPrChange w:id="3831" w:author="Salah Soliman" w:date="2020-01-31T16:07:00Z">
              <w:tcPr>
                <w:tcW w:w="7470" w:type="dxa"/>
                <w:shd w:val="clear" w:color="auto" w:fill="FAFAFA"/>
              </w:tcPr>
            </w:tcPrChange>
          </w:tcPr>
          <w:p w14:paraId="0FA8AD11" w14:textId="77777777" w:rsidR="00F5586C" w:rsidRPr="00F5586C" w:rsidRDefault="00F5586C" w:rsidP="00F5586C">
            <w:pPr>
              <w:jc w:val="right"/>
              <w:rPr>
                <w:ins w:id="3832" w:author="Salah Soliman" w:date="2020-01-31T16:06:00Z"/>
                <w:rFonts w:ascii="Open Sans" w:eastAsia="Open Sans" w:hAnsi="Open Sans" w:cs="Times New Roman"/>
                <w:color w:val="78C800"/>
              </w:rPr>
            </w:pPr>
            <w:ins w:id="3833" w:author="Salah Soliman" w:date="2020-01-31T16:06:00Z">
              <w:r w:rsidRPr="00F5586C">
                <w:rPr>
                  <w:rFonts w:ascii="FontAwesome" w:eastAsia="Open Sans" w:hAnsi="FontAwesome" w:cs="Times New Roman"/>
                  <w:color w:val="78C800"/>
                </w:rPr>
                <w:t></w:t>
              </w:r>
              <w:r w:rsidRPr="00F5586C">
                <w:rPr>
                  <w:rFonts w:ascii="Open Sans" w:eastAsia="Open Sans" w:hAnsi="Open Sans" w:cs="Times New Roman"/>
                  <w:color w:val="78C800"/>
                </w:rPr>
                <w:t xml:space="preserve"> Correct</w:t>
              </w:r>
            </w:ins>
          </w:p>
        </w:tc>
        <w:tc>
          <w:tcPr>
            <w:tcW w:w="270" w:type="dxa"/>
            <w:shd w:val="clear" w:color="auto" w:fill="FAFAFA"/>
            <w:tcPrChange w:id="3834" w:author="Salah Soliman" w:date="2020-01-31T16:07:00Z">
              <w:tcPr>
                <w:tcW w:w="270" w:type="dxa"/>
                <w:shd w:val="clear" w:color="auto" w:fill="FAFAFA"/>
              </w:tcPr>
            </w:tcPrChange>
          </w:tcPr>
          <w:p w14:paraId="55042B62" w14:textId="77777777" w:rsidR="00F5586C" w:rsidRPr="00F5586C" w:rsidRDefault="00F5586C" w:rsidP="00F5586C">
            <w:pPr>
              <w:rPr>
                <w:ins w:id="3835" w:author="Salah Soliman" w:date="2020-01-31T16:06:00Z"/>
                <w:rFonts w:ascii="Open Sans" w:eastAsia="Open Sans" w:hAnsi="Open Sans" w:cs="Times New Roman"/>
              </w:rPr>
            </w:pPr>
          </w:p>
        </w:tc>
      </w:tr>
      <w:tr w:rsidR="00F5586C" w:rsidRPr="00F5586C" w14:paraId="3ED49AF3" w14:textId="77777777" w:rsidTr="00F5586C">
        <w:trPr>
          <w:ins w:id="3836" w:author="Salah Soliman" w:date="2020-01-31T16:06:00Z"/>
          <w:trPrChange w:id="3837" w:author="Salah Soliman" w:date="2020-01-31T16:07:00Z">
            <w:trPr>
              <w:jc w:val="center"/>
            </w:trPr>
          </w:trPrChange>
        </w:trPr>
        <w:tc>
          <w:tcPr>
            <w:tcW w:w="265" w:type="dxa"/>
            <w:shd w:val="clear" w:color="auto" w:fill="FAFAFA"/>
            <w:tcPrChange w:id="3838" w:author="Salah Soliman" w:date="2020-01-31T16:07:00Z">
              <w:tcPr>
                <w:tcW w:w="265" w:type="dxa"/>
                <w:shd w:val="clear" w:color="auto" w:fill="FAFAFA"/>
              </w:tcPr>
            </w:tcPrChange>
          </w:tcPr>
          <w:p w14:paraId="749B9BA8" w14:textId="77777777" w:rsidR="00F5586C" w:rsidRPr="00F5586C" w:rsidRDefault="00F5586C" w:rsidP="00F5586C">
            <w:pPr>
              <w:rPr>
                <w:ins w:id="3839" w:author="Salah Soliman" w:date="2020-01-31T16:06:00Z"/>
                <w:rFonts w:ascii="Open Sans" w:eastAsia="Open Sans" w:hAnsi="Open Sans" w:cs="Times New Roman"/>
              </w:rPr>
            </w:pPr>
          </w:p>
        </w:tc>
        <w:tc>
          <w:tcPr>
            <w:tcW w:w="2520" w:type="dxa"/>
            <w:shd w:val="clear" w:color="auto" w:fill="78C800"/>
            <w:tcPrChange w:id="3840" w:author="Salah Soliman" w:date="2020-01-31T16:07:00Z">
              <w:tcPr>
                <w:tcW w:w="2520" w:type="dxa"/>
                <w:shd w:val="clear" w:color="auto" w:fill="78C800"/>
              </w:tcPr>
            </w:tcPrChange>
          </w:tcPr>
          <w:p w14:paraId="10AF818F" w14:textId="77777777" w:rsidR="00F5586C" w:rsidRPr="00F5586C" w:rsidRDefault="00F5586C" w:rsidP="00F5586C">
            <w:pPr>
              <w:spacing w:before="120"/>
              <w:rPr>
                <w:ins w:id="3841" w:author="Salah Soliman" w:date="2020-01-31T16:06:00Z"/>
                <w:rFonts w:ascii="Open Sans Semibold" w:eastAsia="Open Sans" w:hAnsi="Open Sans Semibold" w:cs="Open Sans Semibold"/>
                <w:color w:val="FFFFFF"/>
              </w:rPr>
            </w:pPr>
            <w:ins w:id="3842" w:author="Salah Soliman" w:date="2020-01-31T16:06:00Z">
              <w:r w:rsidRPr="00F5586C">
                <w:rPr>
                  <w:rFonts w:ascii="Open Sans Semibold" w:eastAsia="Open Sans" w:hAnsi="Open Sans Semibold" w:cs="Open Sans Semibold"/>
                  <w:color w:val="FFFFFF"/>
                </w:rPr>
                <w:t>Explanation</w:t>
              </w:r>
            </w:ins>
          </w:p>
        </w:tc>
        <w:tc>
          <w:tcPr>
            <w:tcW w:w="7470" w:type="dxa"/>
            <w:shd w:val="clear" w:color="auto" w:fill="FAFAFA"/>
            <w:tcPrChange w:id="3843" w:author="Salah Soliman" w:date="2020-01-31T16:07:00Z">
              <w:tcPr>
                <w:tcW w:w="7470" w:type="dxa"/>
                <w:shd w:val="clear" w:color="auto" w:fill="FAFAFA"/>
              </w:tcPr>
            </w:tcPrChange>
          </w:tcPr>
          <w:p w14:paraId="3809F270" w14:textId="77777777" w:rsidR="00F5586C" w:rsidRPr="00F5586C" w:rsidRDefault="00F5586C" w:rsidP="00F5586C">
            <w:pPr>
              <w:rPr>
                <w:ins w:id="3844" w:author="Salah Soliman" w:date="2020-01-31T16:06:00Z"/>
                <w:rFonts w:ascii="Open Sans" w:eastAsia="Open Sans" w:hAnsi="Open Sans" w:cs="Times New Roman"/>
              </w:rPr>
            </w:pPr>
          </w:p>
        </w:tc>
        <w:tc>
          <w:tcPr>
            <w:tcW w:w="270" w:type="dxa"/>
            <w:shd w:val="clear" w:color="auto" w:fill="FAFAFA"/>
            <w:tcPrChange w:id="3845" w:author="Salah Soliman" w:date="2020-01-31T16:07:00Z">
              <w:tcPr>
                <w:tcW w:w="270" w:type="dxa"/>
                <w:shd w:val="clear" w:color="auto" w:fill="FAFAFA"/>
              </w:tcPr>
            </w:tcPrChange>
          </w:tcPr>
          <w:p w14:paraId="70A681F6" w14:textId="77777777" w:rsidR="00F5586C" w:rsidRPr="00F5586C" w:rsidRDefault="00F5586C" w:rsidP="00F5586C">
            <w:pPr>
              <w:rPr>
                <w:ins w:id="3846" w:author="Salah Soliman" w:date="2020-01-31T16:06:00Z"/>
                <w:rFonts w:ascii="Open Sans" w:eastAsia="Open Sans" w:hAnsi="Open Sans" w:cs="Times New Roman"/>
              </w:rPr>
            </w:pPr>
          </w:p>
        </w:tc>
      </w:tr>
      <w:tr w:rsidR="00F5586C" w:rsidRPr="00F5586C" w14:paraId="509D52E4" w14:textId="77777777" w:rsidTr="00F5586C">
        <w:trPr>
          <w:ins w:id="3847" w:author="Salah Soliman" w:date="2020-01-31T16:06:00Z"/>
          <w:trPrChange w:id="3848" w:author="Salah Soliman" w:date="2020-01-31T16:07:00Z">
            <w:trPr>
              <w:jc w:val="center"/>
            </w:trPr>
          </w:trPrChange>
        </w:trPr>
        <w:tc>
          <w:tcPr>
            <w:tcW w:w="265" w:type="dxa"/>
            <w:shd w:val="clear" w:color="auto" w:fill="FAFAFA"/>
            <w:tcPrChange w:id="3849" w:author="Salah Soliman" w:date="2020-01-31T16:07:00Z">
              <w:tcPr>
                <w:tcW w:w="265" w:type="dxa"/>
                <w:shd w:val="clear" w:color="auto" w:fill="FAFAFA"/>
              </w:tcPr>
            </w:tcPrChange>
          </w:tcPr>
          <w:p w14:paraId="7D493B5C" w14:textId="77777777" w:rsidR="00F5586C" w:rsidRPr="00F5586C" w:rsidRDefault="00F5586C" w:rsidP="00F5586C">
            <w:pPr>
              <w:rPr>
                <w:ins w:id="3850" w:author="Salah Soliman" w:date="2020-01-31T16:06:00Z"/>
                <w:rFonts w:ascii="Open Sans" w:eastAsia="Open Sans" w:hAnsi="Open Sans" w:cs="Times New Roman"/>
                <w:color w:val="404040"/>
                <w:sz w:val="16"/>
                <w:szCs w:val="16"/>
              </w:rPr>
            </w:pPr>
          </w:p>
        </w:tc>
        <w:tc>
          <w:tcPr>
            <w:tcW w:w="2520" w:type="dxa"/>
            <w:tcBorders>
              <w:bottom w:val="single" w:sz="4" w:space="0" w:color="CCFFCC"/>
            </w:tcBorders>
            <w:shd w:val="clear" w:color="auto" w:fill="78C800"/>
            <w:tcPrChange w:id="3851" w:author="Salah Soliman" w:date="2020-01-31T16:07:00Z">
              <w:tcPr>
                <w:tcW w:w="2520" w:type="dxa"/>
                <w:tcBorders>
                  <w:bottom w:val="single" w:sz="4" w:space="0" w:color="CCFFCC"/>
                </w:tcBorders>
                <w:shd w:val="clear" w:color="auto" w:fill="78C800"/>
              </w:tcPr>
            </w:tcPrChange>
          </w:tcPr>
          <w:p w14:paraId="7D772584" w14:textId="77777777" w:rsidR="00F5586C" w:rsidRPr="00F5586C" w:rsidRDefault="00F5586C" w:rsidP="00F5586C">
            <w:pPr>
              <w:rPr>
                <w:ins w:id="3852" w:author="Salah Soliman" w:date="2020-01-31T16:06:00Z"/>
                <w:rFonts w:ascii="Open Sans" w:eastAsia="Open Sans" w:hAnsi="Open Sans" w:cs="Times New Roman"/>
                <w:color w:val="404040"/>
                <w:sz w:val="16"/>
                <w:szCs w:val="16"/>
              </w:rPr>
            </w:pPr>
          </w:p>
        </w:tc>
        <w:tc>
          <w:tcPr>
            <w:tcW w:w="7470" w:type="dxa"/>
            <w:tcBorders>
              <w:bottom w:val="single" w:sz="4" w:space="0" w:color="CCFFCC"/>
            </w:tcBorders>
            <w:shd w:val="clear" w:color="auto" w:fill="78C800"/>
            <w:tcPrChange w:id="3853" w:author="Salah Soliman" w:date="2020-01-31T16:07:00Z">
              <w:tcPr>
                <w:tcW w:w="7470" w:type="dxa"/>
                <w:tcBorders>
                  <w:bottom w:val="single" w:sz="4" w:space="0" w:color="CCFFCC"/>
                </w:tcBorders>
                <w:shd w:val="clear" w:color="auto" w:fill="78C800"/>
              </w:tcPr>
            </w:tcPrChange>
          </w:tcPr>
          <w:p w14:paraId="5EE724C6" w14:textId="77777777" w:rsidR="00F5586C" w:rsidRPr="00F5586C" w:rsidRDefault="00F5586C" w:rsidP="00F5586C">
            <w:pPr>
              <w:rPr>
                <w:ins w:id="3854" w:author="Salah Soliman" w:date="2020-01-31T16:06:00Z"/>
                <w:rFonts w:ascii="Open Sans" w:eastAsia="Open Sans" w:hAnsi="Open Sans" w:cs="Times New Roman"/>
                <w:color w:val="404040"/>
                <w:sz w:val="16"/>
                <w:szCs w:val="16"/>
              </w:rPr>
            </w:pPr>
          </w:p>
        </w:tc>
        <w:tc>
          <w:tcPr>
            <w:tcW w:w="270" w:type="dxa"/>
            <w:shd w:val="clear" w:color="auto" w:fill="FAFAFA"/>
            <w:tcPrChange w:id="3855" w:author="Salah Soliman" w:date="2020-01-31T16:07:00Z">
              <w:tcPr>
                <w:tcW w:w="270" w:type="dxa"/>
                <w:shd w:val="clear" w:color="auto" w:fill="FAFAFA"/>
              </w:tcPr>
            </w:tcPrChange>
          </w:tcPr>
          <w:p w14:paraId="647AA874" w14:textId="77777777" w:rsidR="00F5586C" w:rsidRPr="00F5586C" w:rsidRDefault="00F5586C" w:rsidP="00F5586C">
            <w:pPr>
              <w:rPr>
                <w:ins w:id="3856" w:author="Salah Soliman" w:date="2020-01-31T16:06:00Z"/>
                <w:rFonts w:ascii="Open Sans" w:eastAsia="Open Sans" w:hAnsi="Open Sans" w:cs="Times New Roman"/>
                <w:color w:val="404040"/>
                <w:sz w:val="16"/>
                <w:szCs w:val="16"/>
              </w:rPr>
            </w:pPr>
          </w:p>
        </w:tc>
      </w:tr>
      <w:tr w:rsidR="00F5586C" w:rsidRPr="00F5586C" w14:paraId="62FA360B" w14:textId="77777777" w:rsidTr="00F5586C">
        <w:trPr>
          <w:trHeight w:val="60"/>
          <w:ins w:id="3857" w:author="Salah Soliman" w:date="2020-01-31T16:06:00Z"/>
          <w:trPrChange w:id="3858" w:author="Salah Soliman" w:date="2020-01-31T16:07:00Z">
            <w:trPr>
              <w:trHeight w:val="60"/>
              <w:jc w:val="center"/>
            </w:trPr>
          </w:trPrChange>
        </w:trPr>
        <w:tc>
          <w:tcPr>
            <w:tcW w:w="265" w:type="dxa"/>
            <w:tcBorders>
              <w:right w:val="single" w:sz="4" w:space="0" w:color="CCFFCC"/>
            </w:tcBorders>
            <w:shd w:val="clear" w:color="auto" w:fill="FAFAFA"/>
            <w:tcPrChange w:id="3859" w:author="Salah Soliman" w:date="2020-01-31T16:07:00Z">
              <w:tcPr>
                <w:tcW w:w="265" w:type="dxa"/>
                <w:tcBorders>
                  <w:right w:val="single" w:sz="4" w:space="0" w:color="CCFFCC"/>
                </w:tcBorders>
                <w:shd w:val="clear" w:color="auto" w:fill="FAFAFA"/>
              </w:tcPr>
            </w:tcPrChange>
          </w:tcPr>
          <w:p w14:paraId="3E81CC1F" w14:textId="77777777" w:rsidR="00F5586C" w:rsidRPr="00F5586C" w:rsidRDefault="00F5586C" w:rsidP="00F5586C">
            <w:pPr>
              <w:rPr>
                <w:ins w:id="3860" w:author="Salah Soliman" w:date="2020-01-31T16:06:00Z"/>
                <w:rFonts w:ascii="Open Sans" w:eastAsia="Open Sans" w:hAnsi="Open Sans" w:cs="Times New Roman"/>
              </w:rPr>
            </w:pPr>
          </w:p>
        </w:tc>
        <w:tc>
          <w:tcPr>
            <w:tcW w:w="9990" w:type="dxa"/>
            <w:gridSpan w:val="2"/>
            <w:tcBorders>
              <w:top w:val="single" w:sz="4" w:space="0" w:color="CCFFCC"/>
              <w:left w:val="single" w:sz="4" w:space="0" w:color="CCFFCC"/>
              <w:bottom w:val="single" w:sz="4" w:space="0" w:color="CCFFCC"/>
              <w:right w:val="single" w:sz="4" w:space="0" w:color="CCFFCC"/>
            </w:tcBorders>
            <w:shd w:val="clear" w:color="auto" w:fill="F3FFF3"/>
            <w:tcPrChange w:id="3861" w:author="Salah Soliman" w:date="2020-01-31T16:07:00Z">
              <w:tcPr>
                <w:tcW w:w="9990" w:type="dxa"/>
                <w:gridSpan w:val="2"/>
                <w:tcBorders>
                  <w:top w:val="single" w:sz="4" w:space="0" w:color="CCFFCC"/>
                  <w:left w:val="single" w:sz="4" w:space="0" w:color="CCFFCC"/>
                  <w:bottom w:val="single" w:sz="4" w:space="0" w:color="CCFFCC"/>
                  <w:right w:val="single" w:sz="4" w:space="0" w:color="CCFFCC"/>
                </w:tcBorders>
                <w:shd w:val="clear" w:color="auto" w:fill="F3FFF3"/>
              </w:tcPr>
            </w:tcPrChange>
          </w:tcPr>
          <w:p w14:paraId="14808C31" w14:textId="77777777" w:rsidR="00F5586C" w:rsidRPr="00F5586C" w:rsidRDefault="00F5586C" w:rsidP="00F5586C">
            <w:pPr>
              <w:spacing w:before="120"/>
              <w:rPr>
                <w:ins w:id="3862" w:author="Salah Soliman" w:date="2020-01-31T16:06:00Z"/>
                <w:rFonts w:ascii="Open Sans" w:eastAsia="Open Sans" w:hAnsi="Open Sans" w:cs="Times New Roman"/>
                <w:color w:val="7F7F7F"/>
              </w:rPr>
            </w:pPr>
            <w:ins w:id="3863" w:author="Salah Soliman" w:date="2020-01-31T16:06:00Z">
              <w:r w:rsidRPr="00F5586C">
                <w:rPr>
                  <w:rFonts w:ascii="Open Sans" w:eastAsia="Open Sans" w:hAnsi="Open Sans" w:cs="Times New Roman"/>
                  <w:color w:val="7F7F7F"/>
                </w:rPr>
                <w:t>Great! Nominal attributes are either discrete or categorical attributes that define an object and cannot be ordered, which makes the brand manufacturer a nominal attribute.</w:t>
              </w:r>
            </w:ins>
          </w:p>
        </w:tc>
        <w:tc>
          <w:tcPr>
            <w:tcW w:w="270" w:type="dxa"/>
            <w:tcBorders>
              <w:left w:val="single" w:sz="4" w:space="0" w:color="CCFFCC"/>
            </w:tcBorders>
            <w:shd w:val="clear" w:color="auto" w:fill="FAFAFA"/>
            <w:tcPrChange w:id="3864" w:author="Salah Soliman" w:date="2020-01-31T16:07:00Z">
              <w:tcPr>
                <w:tcW w:w="270" w:type="dxa"/>
                <w:tcBorders>
                  <w:left w:val="single" w:sz="4" w:space="0" w:color="CCFFCC"/>
                </w:tcBorders>
                <w:shd w:val="clear" w:color="auto" w:fill="FAFAFA"/>
              </w:tcPr>
            </w:tcPrChange>
          </w:tcPr>
          <w:p w14:paraId="228EFFDB" w14:textId="77777777" w:rsidR="00F5586C" w:rsidRPr="00F5586C" w:rsidRDefault="00F5586C" w:rsidP="00F5586C">
            <w:pPr>
              <w:rPr>
                <w:ins w:id="3865" w:author="Salah Soliman" w:date="2020-01-31T16:06:00Z"/>
                <w:rFonts w:ascii="Open Sans" w:eastAsia="Open Sans" w:hAnsi="Open Sans" w:cs="Times New Roman"/>
              </w:rPr>
            </w:pPr>
          </w:p>
        </w:tc>
      </w:tr>
      <w:tr w:rsidR="00F5586C" w:rsidRPr="00F5586C" w14:paraId="162A80D8" w14:textId="77777777" w:rsidTr="00F5586C">
        <w:trPr>
          <w:ins w:id="3866" w:author="Salah Soliman" w:date="2020-01-31T16:06:00Z"/>
          <w:trPrChange w:id="3867" w:author="Salah Soliman" w:date="2020-01-31T16:07:00Z">
            <w:trPr>
              <w:jc w:val="center"/>
            </w:trPr>
          </w:trPrChange>
        </w:trPr>
        <w:tc>
          <w:tcPr>
            <w:tcW w:w="265" w:type="dxa"/>
            <w:shd w:val="clear" w:color="auto" w:fill="FAFAFA"/>
            <w:tcPrChange w:id="3868" w:author="Salah Soliman" w:date="2020-01-31T16:07:00Z">
              <w:tcPr>
                <w:tcW w:w="265" w:type="dxa"/>
                <w:shd w:val="clear" w:color="auto" w:fill="FAFAFA"/>
              </w:tcPr>
            </w:tcPrChange>
          </w:tcPr>
          <w:p w14:paraId="33F83AC2" w14:textId="77777777" w:rsidR="00F5586C" w:rsidRPr="00F5586C" w:rsidRDefault="00F5586C" w:rsidP="00F5586C">
            <w:pPr>
              <w:rPr>
                <w:ins w:id="3869" w:author="Salah Soliman" w:date="2020-01-31T16:06:00Z"/>
                <w:rFonts w:ascii="Open Sans" w:eastAsia="Open Sans" w:hAnsi="Open Sans" w:cs="Times New Roman"/>
                <w:color w:val="404040"/>
                <w:sz w:val="16"/>
                <w:szCs w:val="16"/>
              </w:rPr>
            </w:pPr>
          </w:p>
        </w:tc>
        <w:tc>
          <w:tcPr>
            <w:tcW w:w="2520" w:type="dxa"/>
            <w:tcBorders>
              <w:top w:val="single" w:sz="4" w:space="0" w:color="CCFFCC"/>
            </w:tcBorders>
            <w:shd w:val="clear" w:color="auto" w:fill="FAFAFA"/>
            <w:tcPrChange w:id="3870" w:author="Salah Soliman" w:date="2020-01-31T16:07:00Z">
              <w:tcPr>
                <w:tcW w:w="2520" w:type="dxa"/>
                <w:tcBorders>
                  <w:top w:val="single" w:sz="4" w:space="0" w:color="CCFFCC"/>
                </w:tcBorders>
                <w:shd w:val="clear" w:color="auto" w:fill="FAFAFA"/>
              </w:tcPr>
            </w:tcPrChange>
          </w:tcPr>
          <w:p w14:paraId="54F2FA7E" w14:textId="77777777" w:rsidR="00F5586C" w:rsidRPr="00F5586C" w:rsidRDefault="00F5586C" w:rsidP="00F5586C">
            <w:pPr>
              <w:rPr>
                <w:ins w:id="3871" w:author="Salah Soliman" w:date="2020-01-31T16:06:00Z"/>
                <w:rFonts w:ascii="Open Sans" w:eastAsia="Open Sans" w:hAnsi="Open Sans" w:cs="Times New Roman"/>
                <w:color w:val="404040"/>
                <w:sz w:val="16"/>
                <w:szCs w:val="16"/>
              </w:rPr>
            </w:pPr>
          </w:p>
        </w:tc>
        <w:tc>
          <w:tcPr>
            <w:tcW w:w="7470" w:type="dxa"/>
            <w:tcBorders>
              <w:top w:val="single" w:sz="4" w:space="0" w:color="CCFFCC"/>
            </w:tcBorders>
            <w:shd w:val="clear" w:color="auto" w:fill="FAFAFA"/>
            <w:tcPrChange w:id="3872" w:author="Salah Soliman" w:date="2020-01-31T16:07:00Z">
              <w:tcPr>
                <w:tcW w:w="7470" w:type="dxa"/>
                <w:tcBorders>
                  <w:top w:val="single" w:sz="4" w:space="0" w:color="CCFFCC"/>
                </w:tcBorders>
                <w:shd w:val="clear" w:color="auto" w:fill="FAFAFA"/>
              </w:tcPr>
            </w:tcPrChange>
          </w:tcPr>
          <w:p w14:paraId="0880A1B2" w14:textId="77777777" w:rsidR="00F5586C" w:rsidRPr="00F5586C" w:rsidRDefault="00F5586C" w:rsidP="00F5586C">
            <w:pPr>
              <w:rPr>
                <w:ins w:id="3873" w:author="Salah Soliman" w:date="2020-01-31T16:06:00Z"/>
                <w:rFonts w:ascii="Open Sans" w:eastAsia="Open Sans" w:hAnsi="Open Sans" w:cs="Times New Roman"/>
                <w:color w:val="404040"/>
                <w:sz w:val="16"/>
                <w:szCs w:val="16"/>
              </w:rPr>
            </w:pPr>
          </w:p>
        </w:tc>
        <w:tc>
          <w:tcPr>
            <w:tcW w:w="270" w:type="dxa"/>
            <w:shd w:val="clear" w:color="auto" w:fill="FAFAFA"/>
            <w:tcPrChange w:id="3874" w:author="Salah Soliman" w:date="2020-01-31T16:07:00Z">
              <w:tcPr>
                <w:tcW w:w="270" w:type="dxa"/>
                <w:shd w:val="clear" w:color="auto" w:fill="FAFAFA"/>
              </w:tcPr>
            </w:tcPrChange>
          </w:tcPr>
          <w:p w14:paraId="49C7EF0C" w14:textId="77777777" w:rsidR="00F5586C" w:rsidRPr="00F5586C" w:rsidRDefault="00F5586C" w:rsidP="00F5586C">
            <w:pPr>
              <w:rPr>
                <w:ins w:id="3875" w:author="Salah Soliman" w:date="2020-01-31T16:06:00Z"/>
                <w:rFonts w:ascii="Open Sans" w:eastAsia="Open Sans" w:hAnsi="Open Sans" w:cs="Times New Roman"/>
                <w:color w:val="404040"/>
                <w:sz w:val="16"/>
                <w:szCs w:val="16"/>
              </w:rPr>
            </w:pPr>
          </w:p>
        </w:tc>
      </w:tr>
    </w:tbl>
    <w:p w14:paraId="779D9E01" w14:textId="77777777" w:rsidR="00F5586C" w:rsidRPr="00F5586C" w:rsidRDefault="00F5586C" w:rsidP="00F5586C">
      <w:pPr>
        <w:spacing w:after="0" w:line="240" w:lineRule="auto"/>
        <w:rPr>
          <w:ins w:id="3876" w:author="Salah Soliman" w:date="2020-01-31T16:06:00Z"/>
          <w:rFonts w:ascii="Open Sans" w:eastAsia="Open Sans" w:hAnsi="Open Sans" w:cs="Times New Roman"/>
          <w:color w:val="404040"/>
        </w:rPr>
      </w:pPr>
    </w:p>
    <w:tbl>
      <w:tblPr>
        <w:tblStyle w:val="TableGrid14"/>
        <w:tblW w:w="10525" w:type="dxa"/>
        <w:tblBorders>
          <w:top w:val="single" w:sz="4" w:space="0" w:color="DBDBDB"/>
          <w:left w:val="single" w:sz="4" w:space="0" w:color="DBDBDB"/>
          <w:bottom w:val="single" w:sz="4" w:space="0" w:color="DBDBDB"/>
          <w:right w:val="single" w:sz="4" w:space="0" w:color="DBDBDB"/>
          <w:insideH w:val="none" w:sz="0" w:space="0" w:color="auto"/>
          <w:insideV w:val="none" w:sz="0" w:space="0" w:color="auto"/>
        </w:tblBorders>
        <w:tblLayout w:type="fixed"/>
        <w:tblCellMar>
          <w:left w:w="115" w:type="dxa"/>
          <w:right w:w="115" w:type="dxa"/>
        </w:tblCellMar>
        <w:tblLook w:val="04A0" w:firstRow="1" w:lastRow="0" w:firstColumn="1" w:lastColumn="0" w:noHBand="0" w:noVBand="1"/>
        <w:tblPrChange w:id="3877" w:author="Salah Soliman" w:date="2020-01-31T16:07:00Z">
          <w:tblPr>
            <w:tblStyle w:val="TableGrid14"/>
            <w:tblW w:w="10525" w:type="dxa"/>
            <w:jc w:val="center"/>
            <w:tblBorders>
              <w:top w:val="single" w:sz="4" w:space="0" w:color="DBDBDB"/>
              <w:left w:val="single" w:sz="4" w:space="0" w:color="DBDBDB"/>
              <w:bottom w:val="single" w:sz="4" w:space="0" w:color="DBDBDB"/>
              <w:right w:val="single" w:sz="4" w:space="0" w:color="DBDBDB"/>
              <w:insideH w:val="none" w:sz="0" w:space="0" w:color="auto"/>
              <w:insideV w:val="none" w:sz="0" w:space="0" w:color="auto"/>
            </w:tblBorders>
            <w:tblLayout w:type="fixed"/>
            <w:tblCellMar>
              <w:left w:w="115" w:type="dxa"/>
              <w:right w:w="115" w:type="dxa"/>
            </w:tblCellMar>
            <w:tblLook w:val="04A0" w:firstRow="1" w:lastRow="0" w:firstColumn="1" w:lastColumn="0" w:noHBand="0" w:noVBand="1"/>
          </w:tblPr>
        </w:tblPrChange>
      </w:tblPr>
      <w:tblGrid>
        <w:gridCol w:w="265"/>
        <w:gridCol w:w="2520"/>
        <w:gridCol w:w="7470"/>
        <w:gridCol w:w="270"/>
        <w:tblGridChange w:id="3878">
          <w:tblGrid>
            <w:gridCol w:w="265"/>
            <w:gridCol w:w="2520"/>
            <w:gridCol w:w="7470"/>
            <w:gridCol w:w="270"/>
          </w:tblGrid>
        </w:tblGridChange>
      </w:tblGrid>
      <w:tr w:rsidR="00F5586C" w:rsidRPr="00F5586C" w14:paraId="6FC89839" w14:textId="77777777" w:rsidTr="00F5586C">
        <w:trPr>
          <w:trHeight w:val="107"/>
          <w:ins w:id="3879" w:author="Salah Soliman" w:date="2020-01-31T16:06:00Z"/>
          <w:trPrChange w:id="3880" w:author="Salah Soliman" w:date="2020-01-31T16:07:00Z">
            <w:trPr>
              <w:trHeight w:val="107"/>
              <w:jc w:val="center"/>
            </w:trPr>
          </w:trPrChange>
        </w:trPr>
        <w:tc>
          <w:tcPr>
            <w:tcW w:w="265" w:type="dxa"/>
            <w:shd w:val="clear" w:color="auto" w:fill="FAFAFA"/>
            <w:tcPrChange w:id="3881" w:author="Salah Soliman" w:date="2020-01-31T16:07:00Z">
              <w:tcPr>
                <w:tcW w:w="265" w:type="dxa"/>
                <w:shd w:val="clear" w:color="auto" w:fill="FAFAFA"/>
              </w:tcPr>
            </w:tcPrChange>
          </w:tcPr>
          <w:p w14:paraId="74C38DC3" w14:textId="77777777" w:rsidR="00F5586C" w:rsidRPr="00F5586C" w:rsidRDefault="00F5586C" w:rsidP="00F5586C">
            <w:pPr>
              <w:rPr>
                <w:ins w:id="3882" w:author="Salah Soliman" w:date="2020-01-31T16:06:00Z"/>
                <w:rFonts w:ascii="Open Sans" w:eastAsia="Open Sans" w:hAnsi="Open Sans" w:cs="Times New Roman"/>
              </w:rPr>
            </w:pPr>
          </w:p>
        </w:tc>
        <w:tc>
          <w:tcPr>
            <w:tcW w:w="2520" w:type="dxa"/>
            <w:shd w:val="clear" w:color="auto" w:fill="FAFAFA"/>
            <w:tcPrChange w:id="3883" w:author="Salah Soliman" w:date="2020-01-31T16:07:00Z">
              <w:tcPr>
                <w:tcW w:w="2520" w:type="dxa"/>
                <w:shd w:val="clear" w:color="auto" w:fill="FAFAFA"/>
              </w:tcPr>
            </w:tcPrChange>
          </w:tcPr>
          <w:p w14:paraId="0D22665B" w14:textId="77777777" w:rsidR="00F5586C" w:rsidRPr="00F5586C" w:rsidRDefault="00F5586C" w:rsidP="00F5586C">
            <w:pPr>
              <w:rPr>
                <w:ins w:id="3884" w:author="Salah Soliman" w:date="2020-01-31T16:06:00Z"/>
                <w:rFonts w:ascii="Open Sans" w:eastAsia="Open Sans" w:hAnsi="Open Sans" w:cs="Times New Roman"/>
              </w:rPr>
            </w:pPr>
          </w:p>
        </w:tc>
        <w:tc>
          <w:tcPr>
            <w:tcW w:w="7470" w:type="dxa"/>
            <w:shd w:val="clear" w:color="auto" w:fill="FAFAFA"/>
            <w:tcPrChange w:id="3885" w:author="Salah Soliman" w:date="2020-01-31T16:07:00Z">
              <w:tcPr>
                <w:tcW w:w="7470" w:type="dxa"/>
                <w:shd w:val="clear" w:color="auto" w:fill="FAFAFA"/>
              </w:tcPr>
            </w:tcPrChange>
          </w:tcPr>
          <w:p w14:paraId="7BBD75EA" w14:textId="43BC5AA1" w:rsidR="00F5586C" w:rsidRPr="00F5586C" w:rsidRDefault="00F5586C" w:rsidP="00F5586C">
            <w:pPr>
              <w:jc w:val="right"/>
              <w:rPr>
                <w:ins w:id="3886" w:author="Salah Soliman" w:date="2020-01-31T16:06:00Z"/>
                <w:rFonts w:ascii="Open Sans" w:eastAsia="Open Sans" w:hAnsi="Open Sans" w:cs="Times New Roman"/>
                <w:color w:val="78C800"/>
              </w:rPr>
            </w:pPr>
            <w:ins w:id="3887" w:author="Salah Soliman" w:date="2020-01-31T16:06:00Z">
              <w:r w:rsidRPr="00F5586C">
                <w:rPr>
                  <w:rFonts w:ascii="FontAwesome" w:eastAsia="Open Sans" w:hAnsi="FontAwesome" w:cs="Times New Roman"/>
                  <w:color w:val="FF4B4B"/>
                </w:rPr>
                <w:t></w:t>
              </w:r>
              <w:r w:rsidRPr="00F5586C">
                <w:rPr>
                  <w:rFonts w:ascii="Open Sans" w:eastAsia="Open Sans" w:hAnsi="Open Sans" w:cs="Times New Roman"/>
                  <w:color w:val="FF4B4B"/>
                </w:rPr>
                <w:t xml:space="preserve"> </w:t>
              </w:r>
              <w:del w:id="3888" w:author="Chantelle Dubois Nishiyama" w:date="2020-02-26T19:18:00Z">
                <w:r w:rsidRPr="00F5586C" w:rsidDel="00B97780">
                  <w:rPr>
                    <w:rFonts w:ascii="Open Sans" w:eastAsia="Open Sans" w:hAnsi="Open Sans" w:cs="Times New Roman"/>
                    <w:color w:val="FF4B4B"/>
                  </w:rPr>
                  <w:delText>That’s</w:delText>
                </w:r>
              </w:del>
            </w:ins>
            <w:ins w:id="3889" w:author="Chantelle Dubois Nishiyama" w:date="2020-02-26T19:18:00Z">
              <w:r w:rsidR="00B97780">
                <w:rPr>
                  <w:rFonts w:ascii="Open Sans" w:eastAsia="Open Sans" w:hAnsi="Open Sans" w:cs="Times New Roman"/>
                  <w:color w:val="FF4B4B"/>
                </w:rPr>
                <w:t>That is</w:t>
              </w:r>
            </w:ins>
            <w:ins w:id="3890" w:author="Salah Soliman" w:date="2020-01-31T16:06:00Z">
              <w:r w:rsidRPr="00F5586C">
                <w:rPr>
                  <w:rFonts w:ascii="Open Sans" w:eastAsia="Open Sans" w:hAnsi="Open Sans" w:cs="Times New Roman"/>
                  <w:color w:val="FF4B4B"/>
                </w:rPr>
                <w:t xml:space="preserve"> Incorrect</w:t>
              </w:r>
            </w:ins>
          </w:p>
        </w:tc>
        <w:tc>
          <w:tcPr>
            <w:tcW w:w="270" w:type="dxa"/>
            <w:shd w:val="clear" w:color="auto" w:fill="FAFAFA"/>
            <w:tcPrChange w:id="3891" w:author="Salah Soliman" w:date="2020-01-31T16:07:00Z">
              <w:tcPr>
                <w:tcW w:w="270" w:type="dxa"/>
                <w:shd w:val="clear" w:color="auto" w:fill="FAFAFA"/>
              </w:tcPr>
            </w:tcPrChange>
          </w:tcPr>
          <w:p w14:paraId="2E618F70" w14:textId="77777777" w:rsidR="00F5586C" w:rsidRPr="00F5586C" w:rsidRDefault="00F5586C" w:rsidP="00F5586C">
            <w:pPr>
              <w:rPr>
                <w:ins w:id="3892" w:author="Salah Soliman" w:date="2020-01-31T16:06:00Z"/>
                <w:rFonts w:ascii="Open Sans" w:eastAsia="Open Sans" w:hAnsi="Open Sans" w:cs="Times New Roman"/>
              </w:rPr>
            </w:pPr>
          </w:p>
        </w:tc>
      </w:tr>
      <w:tr w:rsidR="00F5586C" w:rsidRPr="00F5586C" w14:paraId="33DFF9EA" w14:textId="77777777" w:rsidTr="00F5586C">
        <w:trPr>
          <w:ins w:id="3893" w:author="Salah Soliman" w:date="2020-01-31T16:06:00Z"/>
          <w:trPrChange w:id="3894" w:author="Salah Soliman" w:date="2020-01-31T16:07:00Z">
            <w:trPr>
              <w:jc w:val="center"/>
            </w:trPr>
          </w:trPrChange>
        </w:trPr>
        <w:tc>
          <w:tcPr>
            <w:tcW w:w="265" w:type="dxa"/>
            <w:shd w:val="clear" w:color="auto" w:fill="FAFAFA"/>
            <w:tcPrChange w:id="3895" w:author="Salah Soliman" w:date="2020-01-31T16:07:00Z">
              <w:tcPr>
                <w:tcW w:w="265" w:type="dxa"/>
                <w:shd w:val="clear" w:color="auto" w:fill="FAFAFA"/>
              </w:tcPr>
            </w:tcPrChange>
          </w:tcPr>
          <w:p w14:paraId="7D84A90E" w14:textId="77777777" w:rsidR="00F5586C" w:rsidRPr="00F5586C" w:rsidRDefault="00F5586C" w:rsidP="00F5586C">
            <w:pPr>
              <w:rPr>
                <w:ins w:id="3896" w:author="Salah Soliman" w:date="2020-01-31T16:06:00Z"/>
                <w:rFonts w:ascii="Open Sans" w:eastAsia="Open Sans" w:hAnsi="Open Sans" w:cs="Times New Roman"/>
              </w:rPr>
            </w:pPr>
          </w:p>
        </w:tc>
        <w:tc>
          <w:tcPr>
            <w:tcW w:w="2520" w:type="dxa"/>
            <w:shd w:val="clear" w:color="auto" w:fill="FF4B4B"/>
            <w:tcPrChange w:id="3897" w:author="Salah Soliman" w:date="2020-01-31T16:07:00Z">
              <w:tcPr>
                <w:tcW w:w="2520" w:type="dxa"/>
                <w:shd w:val="clear" w:color="auto" w:fill="FF4B4B"/>
              </w:tcPr>
            </w:tcPrChange>
          </w:tcPr>
          <w:p w14:paraId="65568315" w14:textId="77777777" w:rsidR="00F5586C" w:rsidRPr="00F5586C" w:rsidRDefault="00F5586C" w:rsidP="00F5586C">
            <w:pPr>
              <w:spacing w:before="120"/>
              <w:rPr>
                <w:ins w:id="3898" w:author="Salah Soliman" w:date="2020-01-31T16:06:00Z"/>
                <w:rFonts w:ascii="Open Sans Semibold" w:eastAsia="Open Sans" w:hAnsi="Open Sans Semibold" w:cs="Open Sans Semibold"/>
                <w:color w:val="FFFFFF"/>
              </w:rPr>
            </w:pPr>
            <w:ins w:id="3899" w:author="Salah Soliman" w:date="2020-01-31T16:06:00Z">
              <w:r w:rsidRPr="00F5586C">
                <w:rPr>
                  <w:rFonts w:ascii="Open Sans Semibold" w:eastAsia="Open Sans" w:hAnsi="Open Sans Semibold" w:cs="Open Sans Semibold"/>
                  <w:color w:val="FFFFFF"/>
                </w:rPr>
                <w:t>Explanation</w:t>
              </w:r>
            </w:ins>
          </w:p>
        </w:tc>
        <w:tc>
          <w:tcPr>
            <w:tcW w:w="7470" w:type="dxa"/>
            <w:shd w:val="clear" w:color="auto" w:fill="FAFAFA"/>
            <w:tcPrChange w:id="3900" w:author="Salah Soliman" w:date="2020-01-31T16:07:00Z">
              <w:tcPr>
                <w:tcW w:w="7470" w:type="dxa"/>
                <w:shd w:val="clear" w:color="auto" w:fill="FAFAFA"/>
              </w:tcPr>
            </w:tcPrChange>
          </w:tcPr>
          <w:p w14:paraId="42EFA65A" w14:textId="77777777" w:rsidR="00F5586C" w:rsidRPr="00F5586C" w:rsidRDefault="00F5586C" w:rsidP="00F5586C">
            <w:pPr>
              <w:rPr>
                <w:ins w:id="3901" w:author="Salah Soliman" w:date="2020-01-31T16:06:00Z"/>
                <w:rFonts w:ascii="Open Sans" w:eastAsia="Open Sans" w:hAnsi="Open Sans" w:cs="Times New Roman"/>
              </w:rPr>
            </w:pPr>
          </w:p>
        </w:tc>
        <w:tc>
          <w:tcPr>
            <w:tcW w:w="270" w:type="dxa"/>
            <w:shd w:val="clear" w:color="auto" w:fill="FAFAFA"/>
            <w:tcPrChange w:id="3902" w:author="Salah Soliman" w:date="2020-01-31T16:07:00Z">
              <w:tcPr>
                <w:tcW w:w="270" w:type="dxa"/>
                <w:shd w:val="clear" w:color="auto" w:fill="FAFAFA"/>
              </w:tcPr>
            </w:tcPrChange>
          </w:tcPr>
          <w:p w14:paraId="7ECDAFD8" w14:textId="77777777" w:rsidR="00F5586C" w:rsidRPr="00F5586C" w:rsidRDefault="00F5586C" w:rsidP="00F5586C">
            <w:pPr>
              <w:rPr>
                <w:ins w:id="3903" w:author="Salah Soliman" w:date="2020-01-31T16:06:00Z"/>
                <w:rFonts w:ascii="Open Sans" w:eastAsia="Open Sans" w:hAnsi="Open Sans" w:cs="Times New Roman"/>
              </w:rPr>
            </w:pPr>
          </w:p>
        </w:tc>
      </w:tr>
      <w:tr w:rsidR="00F5586C" w:rsidRPr="00F5586C" w14:paraId="6AA5782F" w14:textId="77777777" w:rsidTr="00F5586C">
        <w:trPr>
          <w:ins w:id="3904" w:author="Salah Soliman" w:date="2020-01-31T16:06:00Z"/>
          <w:trPrChange w:id="3905" w:author="Salah Soliman" w:date="2020-01-31T16:07:00Z">
            <w:trPr>
              <w:jc w:val="center"/>
            </w:trPr>
          </w:trPrChange>
        </w:trPr>
        <w:tc>
          <w:tcPr>
            <w:tcW w:w="265" w:type="dxa"/>
            <w:shd w:val="clear" w:color="auto" w:fill="FAFAFA"/>
            <w:tcPrChange w:id="3906" w:author="Salah Soliman" w:date="2020-01-31T16:07:00Z">
              <w:tcPr>
                <w:tcW w:w="265" w:type="dxa"/>
                <w:shd w:val="clear" w:color="auto" w:fill="FAFAFA"/>
              </w:tcPr>
            </w:tcPrChange>
          </w:tcPr>
          <w:p w14:paraId="32835702" w14:textId="77777777" w:rsidR="00F5586C" w:rsidRPr="00F5586C" w:rsidRDefault="00F5586C" w:rsidP="00F5586C">
            <w:pPr>
              <w:rPr>
                <w:ins w:id="3907" w:author="Salah Soliman" w:date="2020-01-31T16:06:00Z"/>
                <w:rFonts w:ascii="Open Sans" w:eastAsia="Open Sans" w:hAnsi="Open Sans" w:cs="Times New Roman"/>
                <w:color w:val="404040"/>
                <w:sz w:val="16"/>
                <w:szCs w:val="16"/>
              </w:rPr>
            </w:pPr>
          </w:p>
        </w:tc>
        <w:tc>
          <w:tcPr>
            <w:tcW w:w="2520" w:type="dxa"/>
            <w:tcBorders>
              <w:bottom w:val="single" w:sz="4" w:space="0" w:color="F9DBDB"/>
            </w:tcBorders>
            <w:shd w:val="clear" w:color="auto" w:fill="FF4B4B"/>
            <w:tcPrChange w:id="3908" w:author="Salah Soliman" w:date="2020-01-31T16:07:00Z">
              <w:tcPr>
                <w:tcW w:w="2520" w:type="dxa"/>
                <w:tcBorders>
                  <w:bottom w:val="single" w:sz="4" w:space="0" w:color="F9DBDB"/>
                </w:tcBorders>
                <w:shd w:val="clear" w:color="auto" w:fill="FF4B4B"/>
              </w:tcPr>
            </w:tcPrChange>
          </w:tcPr>
          <w:p w14:paraId="73ADA8C3" w14:textId="77777777" w:rsidR="00F5586C" w:rsidRPr="00F5586C" w:rsidRDefault="00F5586C" w:rsidP="00F5586C">
            <w:pPr>
              <w:rPr>
                <w:ins w:id="3909" w:author="Salah Soliman" w:date="2020-01-31T16:06:00Z"/>
                <w:rFonts w:ascii="Open Sans" w:eastAsia="Open Sans" w:hAnsi="Open Sans" w:cs="Times New Roman"/>
                <w:color w:val="404040"/>
                <w:sz w:val="16"/>
                <w:szCs w:val="16"/>
              </w:rPr>
            </w:pPr>
          </w:p>
        </w:tc>
        <w:tc>
          <w:tcPr>
            <w:tcW w:w="7470" w:type="dxa"/>
            <w:tcBorders>
              <w:bottom w:val="single" w:sz="4" w:space="0" w:color="F9DBDB"/>
            </w:tcBorders>
            <w:shd w:val="clear" w:color="auto" w:fill="FF4B4B"/>
            <w:tcPrChange w:id="3910" w:author="Salah Soliman" w:date="2020-01-31T16:07:00Z">
              <w:tcPr>
                <w:tcW w:w="7470" w:type="dxa"/>
                <w:tcBorders>
                  <w:bottom w:val="single" w:sz="4" w:space="0" w:color="F9DBDB"/>
                </w:tcBorders>
                <w:shd w:val="clear" w:color="auto" w:fill="FF4B4B"/>
              </w:tcPr>
            </w:tcPrChange>
          </w:tcPr>
          <w:p w14:paraId="68303427" w14:textId="77777777" w:rsidR="00F5586C" w:rsidRPr="00F5586C" w:rsidRDefault="00F5586C" w:rsidP="00F5586C">
            <w:pPr>
              <w:rPr>
                <w:ins w:id="3911" w:author="Salah Soliman" w:date="2020-01-31T16:06:00Z"/>
                <w:rFonts w:ascii="Open Sans" w:eastAsia="Open Sans" w:hAnsi="Open Sans" w:cs="Times New Roman"/>
                <w:color w:val="404040"/>
                <w:sz w:val="16"/>
                <w:szCs w:val="16"/>
              </w:rPr>
            </w:pPr>
          </w:p>
        </w:tc>
        <w:tc>
          <w:tcPr>
            <w:tcW w:w="270" w:type="dxa"/>
            <w:shd w:val="clear" w:color="auto" w:fill="FAFAFA"/>
            <w:tcPrChange w:id="3912" w:author="Salah Soliman" w:date="2020-01-31T16:07:00Z">
              <w:tcPr>
                <w:tcW w:w="270" w:type="dxa"/>
                <w:shd w:val="clear" w:color="auto" w:fill="FAFAFA"/>
              </w:tcPr>
            </w:tcPrChange>
          </w:tcPr>
          <w:p w14:paraId="1C4DAAFD" w14:textId="77777777" w:rsidR="00F5586C" w:rsidRPr="00F5586C" w:rsidRDefault="00F5586C" w:rsidP="00F5586C">
            <w:pPr>
              <w:rPr>
                <w:ins w:id="3913" w:author="Salah Soliman" w:date="2020-01-31T16:06:00Z"/>
                <w:rFonts w:ascii="Open Sans" w:eastAsia="Open Sans" w:hAnsi="Open Sans" w:cs="Times New Roman"/>
                <w:color w:val="404040"/>
                <w:sz w:val="16"/>
                <w:szCs w:val="16"/>
              </w:rPr>
            </w:pPr>
          </w:p>
        </w:tc>
      </w:tr>
      <w:tr w:rsidR="00F5586C" w:rsidRPr="00F5586C" w14:paraId="328E7AA9" w14:textId="77777777" w:rsidTr="00F5586C">
        <w:trPr>
          <w:trHeight w:val="60"/>
          <w:ins w:id="3914" w:author="Salah Soliman" w:date="2020-01-31T16:06:00Z"/>
          <w:trPrChange w:id="3915" w:author="Salah Soliman" w:date="2020-01-31T16:07:00Z">
            <w:trPr>
              <w:trHeight w:val="60"/>
              <w:jc w:val="center"/>
            </w:trPr>
          </w:trPrChange>
        </w:trPr>
        <w:tc>
          <w:tcPr>
            <w:tcW w:w="265" w:type="dxa"/>
            <w:tcBorders>
              <w:right w:val="single" w:sz="4" w:space="0" w:color="F9DBDB"/>
            </w:tcBorders>
            <w:shd w:val="clear" w:color="auto" w:fill="FAFAFA"/>
            <w:tcPrChange w:id="3916" w:author="Salah Soliman" w:date="2020-01-31T16:07:00Z">
              <w:tcPr>
                <w:tcW w:w="265" w:type="dxa"/>
                <w:tcBorders>
                  <w:right w:val="single" w:sz="4" w:space="0" w:color="F9DBDB"/>
                </w:tcBorders>
                <w:shd w:val="clear" w:color="auto" w:fill="FAFAFA"/>
              </w:tcPr>
            </w:tcPrChange>
          </w:tcPr>
          <w:p w14:paraId="69009FD4" w14:textId="77777777" w:rsidR="00F5586C" w:rsidRPr="00F5586C" w:rsidRDefault="00F5586C" w:rsidP="00F5586C">
            <w:pPr>
              <w:rPr>
                <w:ins w:id="3917" w:author="Salah Soliman" w:date="2020-01-31T16:06:00Z"/>
                <w:rFonts w:ascii="Open Sans" w:eastAsia="Open Sans" w:hAnsi="Open Sans" w:cs="Times New Roman"/>
              </w:rPr>
            </w:pPr>
          </w:p>
        </w:tc>
        <w:tc>
          <w:tcPr>
            <w:tcW w:w="9990" w:type="dxa"/>
            <w:gridSpan w:val="2"/>
            <w:tcBorders>
              <w:top w:val="single" w:sz="4" w:space="0" w:color="F9DBDB"/>
              <w:left w:val="single" w:sz="4" w:space="0" w:color="F9DBDB"/>
              <w:bottom w:val="single" w:sz="4" w:space="0" w:color="F9DBDB"/>
              <w:right w:val="single" w:sz="4" w:space="0" w:color="F9DBDB"/>
            </w:tcBorders>
            <w:shd w:val="clear" w:color="auto" w:fill="FCEEEE"/>
            <w:tcPrChange w:id="3918" w:author="Salah Soliman" w:date="2020-01-31T16:07:00Z">
              <w:tcPr>
                <w:tcW w:w="9990" w:type="dxa"/>
                <w:gridSpan w:val="2"/>
                <w:tcBorders>
                  <w:top w:val="single" w:sz="4" w:space="0" w:color="F9DBDB"/>
                  <w:left w:val="single" w:sz="4" w:space="0" w:color="F9DBDB"/>
                  <w:bottom w:val="single" w:sz="4" w:space="0" w:color="F9DBDB"/>
                  <w:right w:val="single" w:sz="4" w:space="0" w:color="F9DBDB"/>
                </w:tcBorders>
                <w:shd w:val="clear" w:color="auto" w:fill="FCEEEE"/>
              </w:tcPr>
            </w:tcPrChange>
          </w:tcPr>
          <w:p w14:paraId="5800726A" w14:textId="77777777" w:rsidR="00F5586C" w:rsidRPr="00F5586C" w:rsidRDefault="00F5586C" w:rsidP="00F5586C">
            <w:pPr>
              <w:spacing w:before="120"/>
              <w:rPr>
                <w:ins w:id="3919" w:author="Salah Soliman" w:date="2020-01-31T16:06:00Z"/>
                <w:rFonts w:ascii="Open Sans" w:eastAsia="Open Sans" w:hAnsi="Open Sans" w:cs="Times New Roman"/>
                <w:color w:val="7F7F7F"/>
              </w:rPr>
            </w:pPr>
            <w:ins w:id="3920" w:author="Salah Soliman" w:date="2020-01-31T16:06:00Z">
              <w:r w:rsidRPr="00F5586C">
                <w:rPr>
                  <w:rFonts w:ascii="Open Sans" w:eastAsia="Open Sans" w:hAnsi="Open Sans" w:cs="Times New Roman"/>
                  <w:color w:val="7F7F7F"/>
                </w:rPr>
                <w:t xml:space="preserve">Unfortunately, this is incorrect. Manufacturer Brand Name is a discrete value that takes unordered definite values.  </w:t>
              </w:r>
            </w:ins>
          </w:p>
        </w:tc>
        <w:tc>
          <w:tcPr>
            <w:tcW w:w="270" w:type="dxa"/>
            <w:tcBorders>
              <w:left w:val="single" w:sz="4" w:space="0" w:color="F9DBDB"/>
            </w:tcBorders>
            <w:shd w:val="clear" w:color="auto" w:fill="FAFAFA"/>
            <w:tcPrChange w:id="3921" w:author="Salah Soliman" w:date="2020-01-31T16:07:00Z">
              <w:tcPr>
                <w:tcW w:w="270" w:type="dxa"/>
                <w:tcBorders>
                  <w:left w:val="single" w:sz="4" w:space="0" w:color="F9DBDB"/>
                </w:tcBorders>
                <w:shd w:val="clear" w:color="auto" w:fill="FAFAFA"/>
              </w:tcPr>
            </w:tcPrChange>
          </w:tcPr>
          <w:p w14:paraId="243223A7" w14:textId="77777777" w:rsidR="00F5586C" w:rsidRPr="00F5586C" w:rsidRDefault="00F5586C" w:rsidP="00F5586C">
            <w:pPr>
              <w:rPr>
                <w:ins w:id="3922" w:author="Salah Soliman" w:date="2020-01-31T16:06:00Z"/>
                <w:rFonts w:ascii="Open Sans" w:eastAsia="Open Sans" w:hAnsi="Open Sans" w:cs="Times New Roman"/>
              </w:rPr>
            </w:pPr>
          </w:p>
        </w:tc>
      </w:tr>
      <w:tr w:rsidR="00F5586C" w:rsidRPr="00F5586C" w14:paraId="7D331160" w14:textId="77777777" w:rsidTr="00F5586C">
        <w:trPr>
          <w:ins w:id="3923" w:author="Salah Soliman" w:date="2020-01-31T16:06:00Z"/>
          <w:trPrChange w:id="3924" w:author="Salah Soliman" w:date="2020-01-31T16:07:00Z">
            <w:trPr>
              <w:jc w:val="center"/>
            </w:trPr>
          </w:trPrChange>
        </w:trPr>
        <w:tc>
          <w:tcPr>
            <w:tcW w:w="265" w:type="dxa"/>
            <w:shd w:val="clear" w:color="auto" w:fill="FAFAFA"/>
            <w:tcPrChange w:id="3925" w:author="Salah Soliman" w:date="2020-01-31T16:07:00Z">
              <w:tcPr>
                <w:tcW w:w="265" w:type="dxa"/>
                <w:shd w:val="clear" w:color="auto" w:fill="FAFAFA"/>
              </w:tcPr>
            </w:tcPrChange>
          </w:tcPr>
          <w:p w14:paraId="1F0479B1" w14:textId="77777777" w:rsidR="00F5586C" w:rsidRPr="00F5586C" w:rsidRDefault="00F5586C" w:rsidP="00F5586C">
            <w:pPr>
              <w:rPr>
                <w:ins w:id="3926" w:author="Salah Soliman" w:date="2020-01-31T16:06:00Z"/>
                <w:rFonts w:ascii="Open Sans" w:eastAsia="Open Sans" w:hAnsi="Open Sans" w:cs="Times New Roman"/>
                <w:color w:val="404040"/>
                <w:sz w:val="16"/>
                <w:szCs w:val="16"/>
              </w:rPr>
            </w:pPr>
          </w:p>
        </w:tc>
        <w:tc>
          <w:tcPr>
            <w:tcW w:w="2520" w:type="dxa"/>
            <w:tcBorders>
              <w:top w:val="single" w:sz="4" w:space="0" w:color="F9DBDB"/>
            </w:tcBorders>
            <w:shd w:val="clear" w:color="auto" w:fill="FAFAFA"/>
            <w:tcPrChange w:id="3927" w:author="Salah Soliman" w:date="2020-01-31T16:07:00Z">
              <w:tcPr>
                <w:tcW w:w="2520" w:type="dxa"/>
                <w:tcBorders>
                  <w:top w:val="single" w:sz="4" w:space="0" w:color="F9DBDB"/>
                </w:tcBorders>
                <w:shd w:val="clear" w:color="auto" w:fill="FAFAFA"/>
              </w:tcPr>
            </w:tcPrChange>
          </w:tcPr>
          <w:p w14:paraId="09BD3C0B" w14:textId="77777777" w:rsidR="00F5586C" w:rsidRPr="00F5586C" w:rsidRDefault="00F5586C" w:rsidP="00F5586C">
            <w:pPr>
              <w:rPr>
                <w:ins w:id="3928" w:author="Salah Soliman" w:date="2020-01-31T16:06:00Z"/>
                <w:rFonts w:ascii="Open Sans" w:eastAsia="Open Sans" w:hAnsi="Open Sans" w:cs="Times New Roman"/>
                <w:color w:val="404040"/>
                <w:sz w:val="16"/>
                <w:szCs w:val="16"/>
              </w:rPr>
            </w:pPr>
          </w:p>
        </w:tc>
        <w:tc>
          <w:tcPr>
            <w:tcW w:w="7470" w:type="dxa"/>
            <w:tcBorders>
              <w:top w:val="single" w:sz="4" w:space="0" w:color="F9DBDB"/>
            </w:tcBorders>
            <w:shd w:val="clear" w:color="auto" w:fill="FAFAFA"/>
            <w:tcPrChange w:id="3929" w:author="Salah Soliman" w:date="2020-01-31T16:07:00Z">
              <w:tcPr>
                <w:tcW w:w="7470" w:type="dxa"/>
                <w:tcBorders>
                  <w:top w:val="single" w:sz="4" w:space="0" w:color="F9DBDB"/>
                </w:tcBorders>
                <w:shd w:val="clear" w:color="auto" w:fill="FAFAFA"/>
              </w:tcPr>
            </w:tcPrChange>
          </w:tcPr>
          <w:p w14:paraId="3BB52313" w14:textId="77777777" w:rsidR="00F5586C" w:rsidRPr="00F5586C" w:rsidRDefault="00F5586C" w:rsidP="00F5586C">
            <w:pPr>
              <w:rPr>
                <w:ins w:id="3930" w:author="Salah Soliman" w:date="2020-01-31T16:06:00Z"/>
                <w:rFonts w:ascii="Open Sans" w:eastAsia="Open Sans" w:hAnsi="Open Sans" w:cs="Times New Roman"/>
                <w:color w:val="404040"/>
                <w:sz w:val="16"/>
                <w:szCs w:val="16"/>
              </w:rPr>
            </w:pPr>
          </w:p>
        </w:tc>
        <w:tc>
          <w:tcPr>
            <w:tcW w:w="270" w:type="dxa"/>
            <w:shd w:val="clear" w:color="auto" w:fill="FAFAFA"/>
            <w:tcPrChange w:id="3931" w:author="Salah Soliman" w:date="2020-01-31T16:07:00Z">
              <w:tcPr>
                <w:tcW w:w="270" w:type="dxa"/>
                <w:shd w:val="clear" w:color="auto" w:fill="FAFAFA"/>
              </w:tcPr>
            </w:tcPrChange>
          </w:tcPr>
          <w:p w14:paraId="2F0F68C5" w14:textId="77777777" w:rsidR="00F5586C" w:rsidRPr="00F5586C" w:rsidRDefault="00F5586C" w:rsidP="00F5586C">
            <w:pPr>
              <w:rPr>
                <w:ins w:id="3932" w:author="Salah Soliman" w:date="2020-01-31T16:06:00Z"/>
                <w:rFonts w:ascii="Open Sans" w:eastAsia="Open Sans" w:hAnsi="Open Sans" w:cs="Times New Roman"/>
                <w:color w:val="404040"/>
                <w:sz w:val="16"/>
                <w:szCs w:val="16"/>
              </w:rPr>
            </w:pPr>
          </w:p>
        </w:tc>
      </w:tr>
    </w:tbl>
    <w:p w14:paraId="2B2E787A" w14:textId="77777777" w:rsidR="00F5586C" w:rsidRPr="00F5586C" w:rsidRDefault="00F5586C" w:rsidP="00F5586C">
      <w:pPr>
        <w:spacing w:after="0" w:line="240" w:lineRule="auto"/>
        <w:rPr>
          <w:ins w:id="3933" w:author="Salah Soliman" w:date="2020-01-31T16:06:00Z"/>
          <w:rFonts w:ascii="Open Sans" w:eastAsia="Open Sans" w:hAnsi="Open Sans" w:cs="Times New Roman"/>
          <w:color w:val="404040"/>
        </w:rPr>
      </w:pPr>
    </w:p>
    <w:p w14:paraId="6012C628" w14:textId="0BE30F94" w:rsidR="00F5586C" w:rsidRDefault="00F5586C" w:rsidP="008B6276">
      <w:pPr>
        <w:spacing w:after="0" w:line="240" w:lineRule="auto"/>
        <w:rPr>
          <w:ins w:id="3934" w:author="Salah Soliman" w:date="2020-01-31T16:06:00Z"/>
          <w:rFonts w:ascii="Calibri" w:eastAsia="Calibri" w:hAnsi="Calibri" w:cs="Arial"/>
          <w:color w:val="404040" w:themeColor="text1" w:themeTint="BF"/>
        </w:rPr>
      </w:pPr>
    </w:p>
    <w:p w14:paraId="20D96687" w14:textId="77777777" w:rsidR="00F5586C" w:rsidRPr="007F4B89" w:rsidRDefault="00F5586C" w:rsidP="008B6276">
      <w:pPr>
        <w:spacing w:after="0" w:line="240" w:lineRule="auto"/>
        <w:rPr>
          <w:ins w:id="3935" w:author="Salah Soliman" w:date="2020-01-31T16:06:00Z"/>
          <w:rFonts w:ascii="Calibri" w:eastAsia="Calibri" w:hAnsi="Calibri" w:cs="Arial"/>
          <w:color w:val="404040" w:themeColor="text1" w:themeTint="BF"/>
        </w:rPr>
      </w:pPr>
    </w:p>
    <w:tbl>
      <w:tblPr>
        <w:tblStyle w:val="TableGrid5"/>
        <w:tblW w:w="10455" w:type="dxa"/>
        <w:tblBorders>
          <w:top w:val="single" w:sz="4" w:space="0" w:color="5B9BD5" w:themeColor="accent5"/>
          <w:left w:val="single" w:sz="4" w:space="0" w:color="5B9BD5" w:themeColor="accent5"/>
          <w:bottom w:val="single" w:sz="4" w:space="0" w:color="5B9BD5" w:themeColor="accent5"/>
          <w:right w:val="single" w:sz="4" w:space="0" w:color="5B9BD5" w:themeColor="accent5"/>
          <w:insideH w:val="none" w:sz="0" w:space="0" w:color="auto"/>
          <w:insideV w:val="none" w:sz="0" w:space="0" w:color="auto"/>
        </w:tblBorders>
        <w:tblLayout w:type="fixed"/>
        <w:tblCellMar>
          <w:left w:w="115" w:type="dxa"/>
          <w:right w:w="115" w:type="dxa"/>
        </w:tblCellMar>
        <w:tblLook w:val="04A0" w:firstRow="1" w:lastRow="0" w:firstColumn="1" w:lastColumn="0" w:noHBand="0" w:noVBand="1"/>
        <w:tblPrChange w:id="3936" w:author="Alexis Handford" w:date="2020-01-27T11:06:00Z">
          <w:tblPr>
            <w:tblStyle w:val="TableGrid5"/>
            <w:tblW w:w="10455" w:type="dxa"/>
            <w:tblBorders>
              <w:top w:val="single" w:sz="4" w:space="0" w:color="5B9BD5" w:themeColor="accent5"/>
              <w:left w:val="single" w:sz="4" w:space="0" w:color="5B9BD5" w:themeColor="accent5"/>
              <w:bottom w:val="single" w:sz="4" w:space="0" w:color="5B9BD5" w:themeColor="accent5"/>
              <w:right w:val="single" w:sz="4" w:space="0" w:color="5B9BD5" w:themeColor="accent5"/>
              <w:insideH w:val="none" w:sz="0" w:space="0" w:color="auto"/>
              <w:insideV w:val="none" w:sz="0" w:space="0" w:color="auto"/>
            </w:tblBorders>
            <w:tblLayout w:type="fixed"/>
            <w:tblCellMar>
              <w:left w:w="115" w:type="dxa"/>
              <w:right w:w="115" w:type="dxa"/>
            </w:tblCellMar>
            <w:tblLook w:val="04A0" w:firstRow="1" w:lastRow="0" w:firstColumn="1" w:lastColumn="0" w:noHBand="0" w:noVBand="1"/>
          </w:tblPr>
        </w:tblPrChange>
      </w:tblPr>
      <w:tblGrid>
        <w:gridCol w:w="264"/>
        <w:gridCol w:w="630"/>
        <w:gridCol w:w="450"/>
        <w:gridCol w:w="2880"/>
        <w:gridCol w:w="1980"/>
        <w:gridCol w:w="3981"/>
        <w:gridCol w:w="270"/>
        <w:tblGridChange w:id="3937">
          <w:tblGrid>
            <w:gridCol w:w="360"/>
            <w:gridCol w:w="360"/>
            <w:gridCol w:w="360"/>
            <w:gridCol w:w="360"/>
            <w:gridCol w:w="360"/>
            <w:gridCol w:w="360"/>
            <w:gridCol w:w="360"/>
          </w:tblGrid>
        </w:tblGridChange>
      </w:tblGrid>
      <w:tr w:rsidR="008B6276" w:rsidRPr="007F4B89" w:rsidDel="00F5586C" w14:paraId="672AD16E" w14:textId="13C99983" w:rsidTr="3E89A3C7">
        <w:trPr>
          <w:cantSplit/>
          <w:del w:id="3938" w:author="Salah Soliman" w:date="2020-01-31T16:06:00Z"/>
        </w:trPr>
        <w:tc>
          <w:tcPr>
            <w:tcW w:w="10456" w:type="dxa"/>
            <w:gridSpan w:val="7"/>
            <w:tcBorders>
              <w:top w:val="single" w:sz="4" w:space="0" w:color="5B9BD5" w:themeColor="accent5"/>
              <w:left w:val="single" w:sz="4" w:space="0" w:color="5B9BD5" w:themeColor="accent5"/>
              <w:bottom w:val="nil"/>
              <w:right w:val="single" w:sz="4" w:space="0" w:color="5B9BD5" w:themeColor="accent5"/>
            </w:tcBorders>
            <w:shd w:val="clear" w:color="auto" w:fill="70AD47" w:themeFill="accent6"/>
            <w:hideMark/>
            <w:tcPrChange w:id="3939" w:author="Alexis Handford" w:date="2020-01-27T11:06:00Z">
              <w:tcPr>
                <w:tcW w:w="10456" w:type="dxa"/>
                <w:gridSpan w:val="7"/>
                <w:tcBorders>
                  <w:top w:val="single" w:sz="4" w:space="0" w:color="5B9BD5" w:themeColor="accent5"/>
                  <w:left w:val="single" w:sz="4" w:space="0" w:color="5B9BD5" w:themeColor="accent5"/>
                  <w:bottom w:val="nil"/>
                  <w:right w:val="single" w:sz="4" w:space="0" w:color="5B9BD5" w:themeColor="accent5"/>
                </w:tcBorders>
                <w:shd w:val="clear" w:color="auto" w:fill="70AD47" w:themeFill="accent6"/>
                <w:hideMark/>
              </w:tcPr>
            </w:tcPrChange>
          </w:tcPr>
          <w:p w14:paraId="0455B5C4" w14:textId="1C701B07" w:rsidR="008B6276" w:rsidRPr="007F4B89" w:rsidDel="00F5586C" w:rsidRDefault="008B6276" w:rsidP="008B6276">
            <w:pPr>
              <w:outlineLvl w:val="2"/>
              <w:rPr>
                <w:del w:id="3940" w:author="Salah Soliman" w:date="2020-01-31T16:06:00Z"/>
                <w:rFonts w:ascii="Calibri Light" w:hAnsi="Calibri Light" w:cs="Calibri Light"/>
                <w:color w:val="4472C4" w:themeColor="accent1"/>
              </w:rPr>
            </w:pPr>
            <w:del w:id="3941" w:author="Salah Soliman" w:date="2020-01-31T16:06:00Z">
              <w:r w:rsidRPr="007F4B89" w:rsidDel="00F5586C">
                <w:rPr>
                  <w:rFonts w:ascii="Calibri Light" w:hAnsi="Calibri Light" w:cs="Calibri Light"/>
                  <w:color w:val="4472C4" w:themeColor="accent1"/>
                </w:rPr>
                <w:delText>Which kind of attribute is Manufacturer Brand Name?</w:delText>
              </w:r>
            </w:del>
          </w:p>
        </w:tc>
      </w:tr>
      <w:tr w:rsidR="008B6276" w:rsidRPr="007F4B89" w:rsidDel="00F5586C" w14:paraId="4342DFE2" w14:textId="46A41382" w:rsidTr="3E89A3C7">
        <w:trPr>
          <w:cantSplit/>
          <w:del w:id="3942" w:author="Salah Soliman" w:date="2020-01-31T16:06:00Z"/>
        </w:trPr>
        <w:tc>
          <w:tcPr>
            <w:tcW w:w="265" w:type="dxa"/>
            <w:tcBorders>
              <w:top w:val="nil"/>
              <w:left w:val="single" w:sz="4" w:space="0" w:color="5B9BD5" w:themeColor="accent5"/>
              <w:bottom w:val="nil"/>
              <w:right w:val="nil"/>
            </w:tcBorders>
            <w:shd w:val="clear" w:color="auto" w:fill="70AD47" w:themeFill="accent6"/>
            <w:tcPrChange w:id="3943" w:author="Alexis Handford" w:date="2020-01-27T11:06:00Z">
              <w:tcPr>
                <w:tcW w:w="265" w:type="dxa"/>
                <w:tcBorders>
                  <w:top w:val="nil"/>
                  <w:left w:val="single" w:sz="4" w:space="0" w:color="5B9BD5" w:themeColor="accent5"/>
                  <w:bottom w:val="nil"/>
                  <w:right w:val="nil"/>
                </w:tcBorders>
                <w:shd w:val="clear" w:color="auto" w:fill="70AD47" w:themeFill="accent6"/>
              </w:tcPr>
            </w:tcPrChange>
          </w:tcPr>
          <w:p w14:paraId="70B14FC3" w14:textId="3812F262" w:rsidR="008B6276" w:rsidRPr="007F4B89" w:rsidDel="00F5586C" w:rsidRDefault="008B6276" w:rsidP="008B6276">
            <w:pPr>
              <w:rPr>
                <w:del w:id="3944" w:author="Salah Soliman" w:date="2020-01-31T16:06:00Z"/>
              </w:rPr>
            </w:pPr>
          </w:p>
        </w:tc>
        <w:tc>
          <w:tcPr>
            <w:tcW w:w="630" w:type="dxa"/>
            <w:tcBorders>
              <w:top w:val="nil"/>
              <w:left w:val="nil"/>
              <w:bottom w:val="nil"/>
              <w:right w:val="nil"/>
            </w:tcBorders>
            <w:shd w:val="clear" w:color="auto" w:fill="FFFFFF" w:themeFill="background1"/>
            <w:vAlign w:val="center"/>
            <w:hideMark/>
            <w:tcPrChange w:id="3945" w:author="Alexis Handford" w:date="2020-01-27T11:06:00Z">
              <w:tcPr>
                <w:tcW w:w="630" w:type="dxa"/>
                <w:tcBorders>
                  <w:top w:val="nil"/>
                  <w:left w:val="nil"/>
                  <w:bottom w:val="nil"/>
                  <w:right w:val="nil"/>
                </w:tcBorders>
                <w:shd w:val="clear" w:color="auto" w:fill="FFFFFF" w:themeFill="background1"/>
                <w:hideMark/>
              </w:tcPr>
            </w:tcPrChange>
          </w:tcPr>
          <w:p w14:paraId="5D4DCDC5" w14:textId="08AE050E" w:rsidR="008B6276" w:rsidRPr="007F4B89" w:rsidDel="00F5586C" w:rsidRDefault="008B6276" w:rsidP="008B6276">
            <w:pPr>
              <w:rPr>
                <w:del w:id="3946" w:author="Salah Soliman" w:date="2020-01-31T16:06:00Z"/>
              </w:rPr>
            </w:pPr>
            <w:del w:id="3947" w:author="Salah Soliman" w:date="2020-01-31T16:06:00Z">
              <w:r w:rsidRPr="007F4B89" w:rsidDel="00F5586C">
                <w:rPr>
                  <w:noProof/>
                </w:rPr>
                <mc:AlternateContent>
                  <mc:Choice Requires="wps">
                    <w:drawing>
                      <wp:inline distT="0" distB="0" distL="0" distR="0" wp14:anchorId="5676D7FC" wp14:editId="2848C3C7">
                        <wp:extent cx="207010" cy="207010"/>
                        <wp:effectExtent l="19050" t="19050" r="21590" b="21590"/>
                        <wp:docPr id="208" name="Oval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010" cy="207010"/>
                                </a:xfrm>
                                <a:prstGeom prst="ellipse">
                                  <a:avLst/>
                                </a:prstGeom>
                                <a:noFill/>
                                <a:ln w="28575">
                                  <a:solidFill>
                                    <a:srgbClr val="5B9BD5">
                                      <a:lumMod val="90000"/>
                                      <a:lumOff val="0"/>
                                    </a:srgb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inline>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w16se="http://schemas.microsoft.com/office/word/2015/wordml/symex" xmlns:cx1="http://schemas.microsoft.com/office/drawing/2015/9/8/chartex" xmlns:cx="http://schemas.microsoft.com/office/drawing/2014/chartex">
                    <w:pict>
                      <v:oval w14:anchorId="4947EC19" id="Oval 1" o:spid="_x0000_s1026" style="width:16.3pt;height:16.3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" filled="f" strokecolor="#438ccf" strokeweight="2.25pt">
                        <v:stroke joinstyle="miter"/>
                        <w10:anchorlock/>
                      </v:oval>
                    </w:pict>
                  </mc:Fallback>
                </mc:AlternateContent>
              </w:r>
            </w:del>
          </w:p>
        </w:tc>
        <w:tc>
          <w:tcPr>
            <w:tcW w:w="450" w:type="dxa"/>
            <w:tcBorders>
              <w:top w:val="nil"/>
              <w:left w:val="nil"/>
              <w:bottom w:val="nil"/>
              <w:right w:val="nil"/>
            </w:tcBorders>
            <w:shd w:val="clear" w:color="auto" w:fill="FFFFFF" w:themeFill="background1"/>
            <w:vAlign w:val="center"/>
            <w:hideMark/>
            <w:tcPrChange w:id="3948" w:author="Alexis Handford" w:date="2020-01-27T11:06:00Z">
              <w:tcPr>
                <w:tcW w:w="450" w:type="dxa"/>
                <w:tcBorders>
                  <w:top w:val="nil"/>
                  <w:left w:val="nil"/>
                  <w:bottom w:val="nil"/>
                  <w:right w:val="nil"/>
                </w:tcBorders>
                <w:shd w:val="clear" w:color="auto" w:fill="FFFFFF" w:themeFill="background1"/>
                <w:hideMark/>
              </w:tcPr>
            </w:tcPrChange>
          </w:tcPr>
          <w:p w14:paraId="0CDBE7FE" w14:textId="269EF4AD" w:rsidR="008B6276" w:rsidRPr="007F4B89" w:rsidDel="00F5586C" w:rsidRDefault="008B6276" w:rsidP="008B6276">
            <w:pPr>
              <w:rPr>
                <w:del w:id="3949" w:author="Salah Soliman" w:date="2020-01-31T16:06:00Z"/>
                <w:rFonts w:ascii="Calibri Light" w:hAnsi="Calibri Light" w:cs="Calibri Light"/>
              </w:rPr>
            </w:pPr>
            <w:del w:id="3950" w:author="Salah Soliman" w:date="2020-01-31T16:06:00Z">
              <w:r w:rsidRPr="007F4B89" w:rsidDel="00F5586C">
                <w:rPr>
                  <w:rFonts w:ascii="Calibri Light" w:hAnsi="Calibri Light" w:cs="Calibri Light"/>
                </w:rPr>
                <w:delText>a.</w:delText>
              </w:r>
            </w:del>
          </w:p>
        </w:tc>
        <w:tc>
          <w:tcPr>
            <w:tcW w:w="8841" w:type="dxa"/>
            <w:gridSpan w:val="3"/>
            <w:tcBorders>
              <w:top w:val="nil"/>
              <w:left w:val="nil"/>
              <w:bottom w:val="nil"/>
              <w:right w:val="nil"/>
            </w:tcBorders>
            <w:shd w:val="clear" w:color="auto" w:fill="FFFFFF" w:themeFill="background1"/>
            <w:vAlign w:val="center"/>
            <w:hideMark/>
            <w:tcPrChange w:id="3951" w:author="Alexis Handford" w:date="2020-01-27T11:06:00Z">
              <w:tcPr>
                <w:tcW w:w="8841" w:type="dxa"/>
                <w:gridSpan w:val="3"/>
                <w:tcBorders>
                  <w:top w:val="nil"/>
                  <w:left w:val="nil"/>
                  <w:bottom w:val="nil"/>
                  <w:right w:val="nil"/>
                </w:tcBorders>
                <w:shd w:val="clear" w:color="auto" w:fill="FFFFFF" w:themeFill="background1"/>
                <w:hideMark/>
              </w:tcPr>
            </w:tcPrChange>
          </w:tcPr>
          <w:p w14:paraId="6B5FC48D" w14:textId="70EF067D" w:rsidR="008B6276" w:rsidRPr="007F4B89" w:rsidDel="00F5586C" w:rsidRDefault="008B6276" w:rsidP="008B6276">
            <w:pPr>
              <w:rPr>
                <w:del w:id="3952" w:author="Salah Soliman" w:date="2020-01-31T16:06:00Z"/>
              </w:rPr>
            </w:pPr>
            <w:del w:id="3953" w:author="Salah Soliman" w:date="2020-01-31T16:06:00Z">
              <w:r w:rsidRPr="007F4B89" w:rsidDel="00F5586C">
                <w:delText>Ordinal.</w:delText>
              </w:r>
            </w:del>
          </w:p>
        </w:tc>
        <w:tc>
          <w:tcPr>
            <w:tcW w:w="270" w:type="dxa"/>
            <w:tcBorders>
              <w:top w:val="nil"/>
              <w:left w:val="nil"/>
              <w:bottom w:val="nil"/>
              <w:right w:val="single" w:sz="4" w:space="0" w:color="5B9BD5" w:themeColor="accent5"/>
            </w:tcBorders>
            <w:shd w:val="clear" w:color="auto" w:fill="70AD47" w:themeFill="accent6"/>
            <w:tcPrChange w:id="3954" w:author="Alexis Handford" w:date="2020-01-27T11:06:00Z">
              <w:tcPr>
                <w:tcW w:w="270" w:type="dxa"/>
                <w:tcBorders>
                  <w:top w:val="nil"/>
                  <w:left w:val="nil"/>
                  <w:bottom w:val="nil"/>
                  <w:right w:val="single" w:sz="4" w:space="0" w:color="5B9BD5" w:themeColor="accent5"/>
                </w:tcBorders>
                <w:shd w:val="clear" w:color="auto" w:fill="70AD47" w:themeFill="accent6"/>
              </w:tcPr>
            </w:tcPrChange>
          </w:tcPr>
          <w:p w14:paraId="540447CA" w14:textId="1CD8DD07" w:rsidR="008B6276" w:rsidRPr="007F4B89" w:rsidDel="00F5586C" w:rsidRDefault="008B6276" w:rsidP="008B6276">
            <w:pPr>
              <w:rPr>
                <w:del w:id="3955" w:author="Salah Soliman" w:date="2020-01-31T16:06:00Z"/>
              </w:rPr>
            </w:pPr>
          </w:p>
        </w:tc>
      </w:tr>
      <w:tr w:rsidR="008B6276" w:rsidRPr="007F4B89" w:rsidDel="00F5586C" w14:paraId="55AEEB44" w14:textId="2040070D" w:rsidTr="3E89A3C7">
        <w:trPr>
          <w:cantSplit/>
          <w:trHeight w:val="20"/>
          <w:del w:id="3956" w:author="Salah Soliman" w:date="2020-01-31T16:06:00Z"/>
        </w:trPr>
        <w:tc>
          <w:tcPr>
            <w:tcW w:w="265" w:type="dxa"/>
            <w:tcBorders>
              <w:top w:val="nil"/>
              <w:left w:val="single" w:sz="4" w:space="0" w:color="5B9BD5" w:themeColor="accent5"/>
              <w:bottom w:val="nil"/>
              <w:right w:val="nil"/>
            </w:tcBorders>
            <w:shd w:val="clear" w:color="auto" w:fill="70AD47" w:themeFill="accent6"/>
            <w:tcPrChange w:id="3957" w:author="Alexis Handford" w:date="2020-01-27T11:06:00Z">
              <w:tcPr>
                <w:tcW w:w="265" w:type="dxa"/>
                <w:tcBorders>
                  <w:top w:val="nil"/>
                  <w:left w:val="single" w:sz="4" w:space="0" w:color="5B9BD5" w:themeColor="accent5"/>
                  <w:bottom w:val="nil"/>
                  <w:right w:val="nil"/>
                </w:tcBorders>
                <w:shd w:val="clear" w:color="auto" w:fill="70AD47" w:themeFill="accent6"/>
              </w:tcPr>
            </w:tcPrChange>
          </w:tcPr>
          <w:p w14:paraId="7793B039" w14:textId="1F8D4463" w:rsidR="008B6276" w:rsidRPr="007F4B89" w:rsidDel="00F5586C" w:rsidRDefault="008B6276" w:rsidP="008B6276">
            <w:pPr>
              <w:rPr>
                <w:del w:id="3958" w:author="Salah Soliman" w:date="2020-01-31T16:06:00Z"/>
                <w:sz w:val="16"/>
                <w:szCs w:val="16"/>
              </w:rPr>
            </w:pPr>
          </w:p>
        </w:tc>
        <w:tc>
          <w:tcPr>
            <w:tcW w:w="630" w:type="dxa"/>
            <w:tcBorders>
              <w:top w:val="nil"/>
              <w:left w:val="nil"/>
              <w:bottom w:val="nil"/>
              <w:right w:val="nil"/>
            </w:tcBorders>
            <w:shd w:val="clear" w:color="auto" w:fill="70AD47" w:themeFill="accent6"/>
            <w:vAlign w:val="center"/>
            <w:tcPrChange w:id="3959" w:author="Alexis Handford" w:date="2020-01-27T11:06:00Z">
              <w:tcPr>
                <w:tcW w:w="630" w:type="dxa"/>
                <w:tcBorders>
                  <w:top w:val="nil"/>
                  <w:left w:val="nil"/>
                  <w:bottom w:val="nil"/>
                  <w:right w:val="nil"/>
                </w:tcBorders>
                <w:shd w:val="clear" w:color="auto" w:fill="70AD47" w:themeFill="accent6"/>
              </w:tcPr>
            </w:tcPrChange>
          </w:tcPr>
          <w:p w14:paraId="77DC73B7" w14:textId="09853B7F" w:rsidR="008B6276" w:rsidRPr="007F4B89" w:rsidDel="00F5586C" w:rsidRDefault="008B6276" w:rsidP="008B6276">
            <w:pPr>
              <w:rPr>
                <w:del w:id="3960" w:author="Salah Soliman" w:date="2020-01-31T16:06:00Z"/>
                <w:sz w:val="16"/>
                <w:szCs w:val="16"/>
              </w:rPr>
            </w:pPr>
          </w:p>
        </w:tc>
        <w:tc>
          <w:tcPr>
            <w:tcW w:w="3330" w:type="dxa"/>
            <w:gridSpan w:val="2"/>
            <w:tcBorders>
              <w:top w:val="nil"/>
              <w:left w:val="nil"/>
              <w:bottom w:val="nil"/>
              <w:right w:val="nil"/>
            </w:tcBorders>
            <w:shd w:val="clear" w:color="auto" w:fill="70AD47" w:themeFill="accent6"/>
            <w:vAlign w:val="center"/>
            <w:tcPrChange w:id="3961" w:author="Alexis Handford" w:date="2020-01-27T11:06:00Z">
              <w:tcPr>
                <w:tcW w:w="3330" w:type="dxa"/>
                <w:gridSpan w:val="2"/>
                <w:tcBorders>
                  <w:top w:val="nil"/>
                  <w:left w:val="nil"/>
                  <w:bottom w:val="nil"/>
                  <w:right w:val="nil"/>
                </w:tcBorders>
                <w:shd w:val="clear" w:color="auto" w:fill="70AD47" w:themeFill="accent6"/>
              </w:tcPr>
            </w:tcPrChange>
          </w:tcPr>
          <w:p w14:paraId="5F501ACE" w14:textId="57482D16" w:rsidR="008B6276" w:rsidRPr="007F4B89" w:rsidDel="00F5586C" w:rsidRDefault="008B6276" w:rsidP="008B6276">
            <w:pPr>
              <w:rPr>
                <w:del w:id="3962" w:author="Salah Soliman" w:date="2020-01-31T16:06:00Z"/>
                <w:sz w:val="16"/>
                <w:szCs w:val="16"/>
              </w:rPr>
            </w:pPr>
          </w:p>
        </w:tc>
        <w:tc>
          <w:tcPr>
            <w:tcW w:w="1980" w:type="dxa"/>
            <w:tcBorders>
              <w:top w:val="nil"/>
              <w:left w:val="nil"/>
              <w:bottom w:val="nil"/>
              <w:right w:val="nil"/>
            </w:tcBorders>
            <w:shd w:val="clear" w:color="auto" w:fill="70AD47" w:themeFill="accent6"/>
            <w:vAlign w:val="center"/>
            <w:tcPrChange w:id="3963" w:author="Alexis Handford" w:date="2020-01-27T11:06:00Z">
              <w:tcPr>
                <w:tcW w:w="1980" w:type="dxa"/>
                <w:tcBorders>
                  <w:top w:val="nil"/>
                  <w:left w:val="nil"/>
                  <w:bottom w:val="nil"/>
                  <w:right w:val="nil"/>
                </w:tcBorders>
                <w:shd w:val="clear" w:color="auto" w:fill="70AD47" w:themeFill="accent6"/>
              </w:tcPr>
            </w:tcPrChange>
          </w:tcPr>
          <w:p w14:paraId="1F213D42" w14:textId="06F67671" w:rsidR="008B6276" w:rsidRPr="007F4B89" w:rsidDel="00F5586C" w:rsidRDefault="008B6276" w:rsidP="008B6276">
            <w:pPr>
              <w:rPr>
                <w:del w:id="3964" w:author="Salah Soliman" w:date="2020-01-31T16:06:00Z"/>
                <w:sz w:val="16"/>
                <w:szCs w:val="16"/>
              </w:rPr>
            </w:pPr>
          </w:p>
        </w:tc>
        <w:tc>
          <w:tcPr>
            <w:tcW w:w="3978" w:type="dxa"/>
            <w:tcBorders>
              <w:top w:val="nil"/>
              <w:left w:val="nil"/>
              <w:bottom w:val="nil"/>
              <w:right w:val="nil"/>
            </w:tcBorders>
            <w:shd w:val="clear" w:color="auto" w:fill="70AD47" w:themeFill="accent6"/>
            <w:vAlign w:val="center"/>
            <w:tcPrChange w:id="3965" w:author="Alexis Handford" w:date="2020-01-27T11:06:00Z">
              <w:tcPr>
                <w:tcW w:w="3978" w:type="dxa"/>
                <w:tcBorders>
                  <w:top w:val="nil"/>
                  <w:left w:val="nil"/>
                  <w:bottom w:val="nil"/>
                  <w:right w:val="nil"/>
                </w:tcBorders>
                <w:shd w:val="clear" w:color="auto" w:fill="70AD47" w:themeFill="accent6"/>
              </w:tcPr>
            </w:tcPrChange>
          </w:tcPr>
          <w:p w14:paraId="5937E072" w14:textId="382A9189" w:rsidR="008B6276" w:rsidRPr="007F4B89" w:rsidDel="00F5586C" w:rsidRDefault="008B6276" w:rsidP="008B6276">
            <w:pPr>
              <w:rPr>
                <w:del w:id="3966" w:author="Salah Soliman" w:date="2020-01-31T16:06:00Z"/>
                <w:noProof/>
                <w:sz w:val="16"/>
                <w:szCs w:val="16"/>
              </w:rPr>
            </w:pPr>
          </w:p>
        </w:tc>
        <w:tc>
          <w:tcPr>
            <w:tcW w:w="270" w:type="dxa"/>
            <w:tcBorders>
              <w:top w:val="nil"/>
              <w:left w:val="nil"/>
              <w:bottom w:val="nil"/>
              <w:right w:val="single" w:sz="4" w:space="0" w:color="5B9BD5" w:themeColor="accent5"/>
            </w:tcBorders>
            <w:shd w:val="clear" w:color="auto" w:fill="70AD47" w:themeFill="accent6"/>
            <w:tcPrChange w:id="3967" w:author="Alexis Handford" w:date="2020-01-27T11:06:00Z">
              <w:tcPr>
                <w:tcW w:w="270" w:type="dxa"/>
                <w:tcBorders>
                  <w:top w:val="nil"/>
                  <w:left w:val="nil"/>
                  <w:bottom w:val="nil"/>
                  <w:right w:val="single" w:sz="4" w:space="0" w:color="5B9BD5" w:themeColor="accent5"/>
                </w:tcBorders>
                <w:shd w:val="clear" w:color="auto" w:fill="70AD47" w:themeFill="accent6"/>
              </w:tcPr>
            </w:tcPrChange>
          </w:tcPr>
          <w:p w14:paraId="4FAA5C97" w14:textId="541E0F5B" w:rsidR="008B6276" w:rsidRPr="007F4B89" w:rsidDel="00F5586C" w:rsidRDefault="008B6276" w:rsidP="008B6276">
            <w:pPr>
              <w:rPr>
                <w:del w:id="3968" w:author="Salah Soliman" w:date="2020-01-31T16:06:00Z"/>
                <w:sz w:val="16"/>
                <w:szCs w:val="16"/>
              </w:rPr>
            </w:pPr>
          </w:p>
        </w:tc>
      </w:tr>
      <w:tr w:rsidR="008B6276" w:rsidRPr="007F4B89" w:rsidDel="00F5586C" w14:paraId="2BC3F90D" w14:textId="310E0058" w:rsidTr="3E89A3C7">
        <w:trPr>
          <w:cantSplit/>
          <w:del w:id="3969" w:author="Salah Soliman" w:date="2020-01-31T16:06:00Z"/>
        </w:trPr>
        <w:tc>
          <w:tcPr>
            <w:tcW w:w="265" w:type="dxa"/>
            <w:tcBorders>
              <w:top w:val="nil"/>
              <w:left w:val="single" w:sz="4" w:space="0" w:color="5B9BD5" w:themeColor="accent5"/>
              <w:bottom w:val="nil"/>
              <w:right w:val="nil"/>
            </w:tcBorders>
            <w:shd w:val="clear" w:color="auto" w:fill="70AD47" w:themeFill="accent6"/>
            <w:tcPrChange w:id="3970" w:author="Alexis Handford" w:date="2020-01-27T11:06:00Z">
              <w:tcPr>
                <w:tcW w:w="265" w:type="dxa"/>
                <w:tcBorders>
                  <w:top w:val="nil"/>
                  <w:left w:val="single" w:sz="4" w:space="0" w:color="5B9BD5" w:themeColor="accent5"/>
                  <w:bottom w:val="nil"/>
                  <w:right w:val="nil"/>
                </w:tcBorders>
                <w:shd w:val="clear" w:color="auto" w:fill="70AD47" w:themeFill="accent6"/>
              </w:tcPr>
            </w:tcPrChange>
          </w:tcPr>
          <w:p w14:paraId="32846473" w14:textId="535B5444" w:rsidR="008B6276" w:rsidRPr="007F4B89" w:rsidDel="00F5586C" w:rsidRDefault="008B6276" w:rsidP="008B6276">
            <w:pPr>
              <w:rPr>
                <w:del w:id="3971" w:author="Salah Soliman" w:date="2020-01-31T16:06:00Z"/>
              </w:rPr>
            </w:pPr>
          </w:p>
        </w:tc>
        <w:tc>
          <w:tcPr>
            <w:tcW w:w="630" w:type="dxa"/>
            <w:tcBorders>
              <w:top w:val="nil"/>
              <w:left w:val="nil"/>
              <w:bottom w:val="nil"/>
              <w:right w:val="nil"/>
            </w:tcBorders>
            <w:shd w:val="clear" w:color="auto" w:fill="FFFFFF" w:themeFill="background1"/>
            <w:vAlign w:val="center"/>
            <w:hideMark/>
            <w:tcPrChange w:id="3972" w:author="Alexis Handford" w:date="2020-01-27T11:06:00Z">
              <w:tcPr>
                <w:tcW w:w="630" w:type="dxa"/>
                <w:tcBorders>
                  <w:top w:val="nil"/>
                  <w:left w:val="nil"/>
                  <w:bottom w:val="nil"/>
                  <w:right w:val="nil"/>
                </w:tcBorders>
                <w:shd w:val="clear" w:color="auto" w:fill="FFFFFF" w:themeFill="background1"/>
                <w:hideMark/>
              </w:tcPr>
            </w:tcPrChange>
          </w:tcPr>
          <w:p w14:paraId="1C0E53F7" w14:textId="206EDEB8" w:rsidR="008B6276" w:rsidRPr="007F4B89" w:rsidDel="00F5586C" w:rsidRDefault="008B6276" w:rsidP="008B6276">
            <w:pPr>
              <w:rPr>
                <w:del w:id="3973" w:author="Salah Soliman" w:date="2020-01-31T16:06:00Z"/>
                <w:noProof/>
              </w:rPr>
            </w:pPr>
            <w:del w:id="3974" w:author="Salah Soliman" w:date="2020-01-31T16:06:00Z">
              <w:r w:rsidRPr="007F4B89" w:rsidDel="00F5586C">
                <w:rPr>
                  <w:noProof/>
                </w:rPr>
                <mc:AlternateContent>
                  <mc:Choice Requires="wps">
                    <w:drawing>
                      <wp:inline distT="0" distB="0" distL="0" distR="0" wp14:anchorId="0A8B6BFC" wp14:editId="21BA48FD">
                        <wp:extent cx="207010" cy="207010"/>
                        <wp:effectExtent l="19050" t="19050" r="21590" b="21590"/>
                        <wp:docPr id="207" name="Oval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010" cy="207010"/>
                                </a:xfrm>
                                <a:prstGeom prst="ellipse">
                                  <a:avLst/>
                                </a:prstGeom>
                                <a:noFill/>
                                <a:ln w="28575">
                                  <a:solidFill>
                                    <a:srgbClr val="5B9BD5">
                                      <a:lumMod val="90000"/>
                                      <a:lumOff val="0"/>
                                    </a:srgb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inline>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w16se="http://schemas.microsoft.com/office/word/2015/wordml/symex" xmlns:cx1="http://schemas.microsoft.com/office/drawing/2015/9/8/chartex" xmlns:cx="http://schemas.microsoft.com/office/drawing/2014/chartex">
                    <w:pict>
                      <v:oval w14:anchorId="02D4C17F" id="Oval 2" o:spid="_x0000_s1026" style="width:16.3pt;height:16.3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" filled="f" strokecolor="#438ccf" strokeweight="2.25pt">
                        <v:stroke joinstyle="miter"/>
                        <w10:anchorlock/>
                      </v:oval>
                    </w:pict>
                  </mc:Fallback>
                </mc:AlternateContent>
              </w:r>
            </w:del>
          </w:p>
        </w:tc>
        <w:tc>
          <w:tcPr>
            <w:tcW w:w="450" w:type="dxa"/>
            <w:tcBorders>
              <w:top w:val="nil"/>
              <w:left w:val="nil"/>
              <w:bottom w:val="nil"/>
              <w:right w:val="nil"/>
            </w:tcBorders>
            <w:shd w:val="clear" w:color="auto" w:fill="FFFFFF" w:themeFill="background1"/>
            <w:vAlign w:val="center"/>
            <w:hideMark/>
            <w:tcPrChange w:id="3975" w:author="Alexis Handford" w:date="2020-01-27T11:06:00Z">
              <w:tcPr>
                <w:tcW w:w="450" w:type="dxa"/>
                <w:tcBorders>
                  <w:top w:val="nil"/>
                  <w:left w:val="nil"/>
                  <w:bottom w:val="nil"/>
                  <w:right w:val="nil"/>
                </w:tcBorders>
                <w:shd w:val="clear" w:color="auto" w:fill="FFFFFF" w:themeFill="background1"/>
                <w:hideMark/>
              </w:tcPr>
            </w:tcPrChange>
          </w:tcPr>
          <w:p w14:paraId="6CB7E971" w14:textId="65DD19C9" w:rsidR="008B6276" w:rsidRPr="007F4B89" w:rsidDel="00F5586C" w:rsidRDefault="008B6276" w:rsidP="008B6276">
            <w:pPr>
              <w:rPr>
                <w:del w:id="3976" w:author="Salah Soliman" w:date="2020-01-31T16:06:00Z"/>
                <w:rFonts w:ascii="Calibri Light" w:hAnsi="Calibri Light" w:cs="Calibri Light"/>
              </w:rPr>
            </w:pPr>
            <w:del w:id="3977" w:author="Salah Soliman" w:date="2020-01-31T16:06:00Z">
              <w:r w:rsidRPr="007F4B89" w:rsidDel="00F5586C">
                <w:rPr>
                  <w:rFonts w:ascii="Calibri Light" w:hAnsi="Calibri Light" w:cs="Calibri Light"/>
                </w:rPr>
                <w:delText>b.</w:delText>
              </w:r>
            </w:del>
          </w:p>
        </w:tc>
        <w:tc>
          <w:tcPr>
            <w:tcW w:w="8841" w:type="dxa"/>
            <w:gridSpan w:val="3"/>
            <w:tcBorders>
              <w:top w:val="nil"/>
              <w:left w:val="nil"/>
              <w:bottom w:val="nil"/>
              <w:right w:val="nil"/>
            </w:tcBorders>
            <w:shd w:val="clear" w:color="auto" w:fill="FFFFFF" w:themeFill="background1"/>
            <w:vAlign w:val="center"/>
            <w:hideMark/>
            <w:tcPrChange w:id="3978" w:author="Alexis Handford" w:date="2020-01-27T11:06:00Z">
              <w:tcPr>
                <w:tcW w:w="8841" w:type="dxa"/>
                <w:gridSpan w:val="3"/>
                <w:tcBorders>
                  <w:top w:val="nil"/>
                  <w:left w:val="nil"/>
                  <w:bottom w:val="nil"/>
                  <w:right w:val="nil"/>
                </w:tcBorders>
                <w:shd w:val="clear" w:color="auto" w:fill="FFFFFF" w:themeFill="background1"/>
                <w:hideMark/>
              </w:tcPr>
            </w:tcPrChange>
          </w:tcPr>
          <w:p w14:paraId="66839586" w14:textId="3CF4458D" w:rsidR="008B6276" w:rsidRPr="007F4B89" w:rsidDel="00F5586C" w:rsidRDefault="008B6276" w:rsidP="008B6276">
            <w:pPr>
              <w:rPr>
                <w:del w:id="3979" w:author="Salah Soliman" w:date="2020-01-31T16:06:00Z"/>
              </w:rPr>
            </w:pPr>
            <w:del w:id="3980" w:author="Salah Soliman" w:date="2020-01-31T16:06:00Z">
              <w:r w:rsidRPr="007F4B89" w:rsidDel="00F5586C">
                <w:delText>Interval.</w:delText>
              </w:r>
            </w:del>
          </w:p>
        </w:tc>
        <w:tc>
          <w:tcPr>
            <w:tcW w:w="270" w:type="dxa"/>
            <w:tcBorders>
              <w:top w:val="nil"/>
              <w:left w:val="nil"/>
              <w:bottom w:val="nil"/>
              <w:right w:val="single" w:sz="4" w:space="0" w:color="5B9BD5" w:themeColor="accent5"/>
            </w:tcBorders>
            <w:shd w:val="clear" w:color="auto" w:fill="70AD47" w:themeFill="accent6"/>
            <w:tcPrChange w:id="3981" w:author="Alexis Handford" w:date="2020-01-27T11:06:00Z">
              <w:tcPr>
                <w:tcW w:w="270" w:type="dxa"/>
                <w:tcBorders>
                  <w:top w:val="nil"/>
                  <w:left w:val="nil"/>
                  <w:bottom w:val="nil"/>
                  <w:right w:val="single" w:sz="4" w:space="0" w:color="5B9BD5" w:themeColor="accent5"/>
                </w:tcBorders>
                <w:shd w:val="clear" w:color="auto" w:fill="70AD47" w:themeFill="accent6"/>
              </w:tcPr>
            </w:tcPrChange>
          </w:tcPr>
          <w:p w14:paraId="610C3116" w14:textId="021D1728" w:rsidR="008B6276" w:rsidRPr="007F4B89" w:rsidDel="00F5586C" w:rsidRDefault="008B6276" w:rsidP="008B6276">
            <w:pPr>
              <w:rPr>
                <w:del w:id="3982" w:author="Salah Soliman" w:date="2020-01-31T16:06:00Z"/>
              </w:rPr>
            </w:pPr>
          </w:p>
        </w:tc>
      </w:tr>
      <w:tr w:rsidR="008B6276" w:rsidRPr="007F4B89" w:rsidDel="00F5586C" w14:paraId="381A9E97" w14:textId="2E0FA6CE" w:rsidTr="3E89A3C7">
        <w:trPr>
          <w:cantSplit/>
          <w:trHeight w:val="20"/>
          <w:del w:id="3983" w:author="Salah Soliman" w:date="2020-01-31T16:06:00Z"/>
        </w:trPr>
        <w:tc>
          <w:tcPr>
            <w:tcW w:w="265" w:type="dxa"/>
            <w:tcBorders>
              <w:top w:val="nil"/>
              <w:left w:val="single" w:sz="4" w:space="0" w:color="5B9BD5" w:themeColor="accent5"/>
              <w:bottom w:val="nil"/>
              <w:right w:val="nil"/>
            </w:tcBorders>
            <w:shd w:val="clear" w:color="auto" w:fill="70AD47" w:themeFill="accent6"/>
            <w:tcPrChange w:id="3984" w:author="Alexis Handford" w:date="2020-01-27T11:06:00Z">
              <w:tcPr>
                <w:tcW w:w="265" w:type="dxa"/>
                <w:tcBorders>
                  <w:top w:val="nil"/>
                  <w:left w:val="single" w:sz="4" w:space="0" w:color="5B9BD5" w:themeColor="accent5"/>
                  <w:bottom w:val="nil"/>
                  <w:right w:val="nil"/>
                </w:tcBorders>
                <w:shd w:val="clear" w:color="auto" w:fill="70AD47" w:themeFill="accent6"/>
              </w:tcPr>
            </w:tcPrChange>
          </w:tcPr>
          <w:p w14:paraId="18363C52" w14:textId="01300D43" w:rsidR="008B6276" w:rsidRPr="007F4B89" w:rsidDel="00F5586C" w:rsidRDefault="008B6276" w:rsidP="008B6276">
            <w:pPr>
              <w:rPr>
                <w:del w:id="3985" w:author="Salah Soliman" w:date="2020-01-31T16:06:00Z"/>
                <w:sz w:val="16"/>
                <w:szCs w:val="16"/>
              </w:rPr>
            </w:pPr>
          </w:p>
        </w:tc>
        <w:tc>
          <w:tcPr>
            <w:tcW w:w="630" w:type="dxa"/>
            <w:tcBorders>
              <w:top w:val="nil"/>
              <w:left w:val="nil"/>
              <w:bottom w:val="nil"/>
              <w:right w:val="nil"/>
            </w:tcBorders>
            <w:shd w:val="clear" w:color="auto" w:fill="70AD47" w:themeFill="accent6"/>
            <w:vAlign w:val="center"/>
            <w:tcPrChange w:id="3986" w:author="Alexis Handford" w:date="2020-01-27T11:06:00Z">
              <w:tcPr>
                <w:tcW w:w="630" w:type="dxa"/>
                <w:tcBorders>
                  <w:top w:val="nil"/>
                  <w:left w:val="nil"/>
                  <w:bottom w:val="nil"/>
                  <w:right w:val="nil"/>
                </w:tcBorders>
                <w:shd w:val="clear" w:color="auto" w:fill="70AD47" w:themeFill="accent6"/>
              </w:tcPr>
            </w:tcPrChange>
          </w:tcPr>
          <w:p w14:paraId="73B4CC09" w14:textId="2B796CED" w:rsidR="008B6276" w:rsidRPr="007F4B89" w:rsidDel="00F5586C" w:rsidRDefault="008B6276" w:rsidP="008B6276">
            <w:pPr>
              <w:rPr>
                <w:del w:id="3987" w:author="Salah Soliman" w:date="2020-01-31T16:06:00Z"/>
                <w:sz w:val="16"/>
                <w:szCs w:val="16"/>
              </w:rPr>
            </w:pPr>
          </w:p>
        </w:tc>
        <w:tc>
          <w:tcPr>
            <w:tcW w:w="3330" w:type="dxa"/>
            <w:gridSpan w:val="2"/>
            <w:tcBorders>
              <w:top w:val="nil"/>
              <w:left w:val="nil"/>
              <w:bottom w:val="nil"/>
              <w:right w:val="nil"/>
            </w:tcBorders>
            <w:shd w:val="clear" w:color="auto" w:fill="70AD47" w:themeFill="accent6"/>
            <w:vAlign w:val="center"/>
            <w:tcPrChange w:id="3988" w:author="Alexis Handford" w:date="2020-01-27T11:06:00Z">
              <w:tcPr>
                <w:tcW w:w="3330" w:type="dxa"/>
                <w:gridSpan w:val="2"/>
                <w:tcBorders>
                  <w:top w:val="nil"/>
                  <w:left w:val="nil"/>
                  <w:bottom w:val="nil"/>
                  <w:right w:val="nil"/>
                </w:tcBorders>
                <w:shd w:val="clear" w:color="auto" w:fill="70AD47" w:themeFill="accent6"/>
              </w:tcPr>
            </w:tcPrChange>
          </w:tcPr>
          <w:p w14:paraId="7A046296" w14:textId="6C5492AB" w:rsidR="008B6276" w:rsidRPr="007F4B89" w:rsidDel="00F5586C" w:rsidRDefault="008B6276" w:rsidP="008B6276">
            <w:pPr>
              <w:rPr>
                <w:del w:id="3989" w:author="Salah Soliman" w:date="2020-01-31T16:06:00Z"/>
                <w:sz w:val="16"/>
                <w:szCs w:val="16"/>
              </w:rPr>
            </w:pPr>
          </w:p>
        </w:tc>
        <w:tc>
          <w:tcPr>
            <w:tcW w:w="1980" w:type="dxa"/>
            <w:tcBorders>
              <w:top w:val="nil"/>
              <w:left w:val="nil"/>
              <w:bottom w:val="nil"/>
              <w:right w:val="nil"/>
            </w:tcBorders>
            <w:shd w:val="clear" w:color="auto" w:fill="70AD47" w:themeFill="accent6"/>
            <w:vAlign w:val="center"/>
            <w:tcPrChange w:id="3990" w:author="Alexis Handford" w:date="2020-01-27T11:06:00Z">
              <w:tcPr>
                <w:tcW w:w="1980" w:type="dxa"/>
                <w:tcBorders>
                  <w:top w:val="nil"/>
                  <w:left w:val="nil"/>
                  <w:bottom w:val="nil"/>
                  <w:right w:val="nil"/>
                </w:tcBorders>
                <w:shd w:val="clear" w:color="auto" w:fill="70AD47" w:themeFill="accent6"/>
              </w:tcPr>
            </w:tcPrChange>
          </w:tcPr>
          <w:p w14:paraId="1547154C" w14:textId="038B95E9" w:rsidR="008B6276" w:rsidRPr="007F4B89" w:rsidDel="00F5586C" w:rsidRDefault="008B6276" w:rsidP="008B6276">
            <w:pPr>
              <w:rPr>
                <w:del w:id="3991" w:author="Salah Soliman" w:date="2020-01-31T16:06:00Z"/>
                <w:sz w:val="16"/>
                <w:szCs w:val="16"/>
              </w:rPr>
            </w:pPr>
          </w:p>
        </w:tc>
        <w:tc>
          <w:tcPr>
            <w:tcW w:w="3978" w:type="dxa"/>
            <w:tcBorders>
              <w:top w:val="nil"/>
              <w:left w:val="nil"/>
              <w:bottom w:val="nil"/>
              <w:right w:val="nil"/>
            </w:tcBorders>
            <w:shd w:val="clear" w:color="auto" w:fill="70AD47" w:themeFill="accent6"/>
            <w:vAlign w:val="center"/>
            <w:tcPrChange w:id="3992" w:author="Alexis Handford" w:date="2020-01-27T11:06:00Z">
              <w:tcPr>
                <w:tcW w:w="3978" w:type="dxa"/>
                <w:tcBorders>
                  <w:top w:val="nil"/>
                  <w:left w:val="nil"/>
                  <w:bottom w:val="nil"/>
                  <w:right w:val="nil"/>
                </w:tcBorders>
                <w:shd w:val="clear" w:color="auto" w:fill="70AD47" w:themeFill="accent6"/>
              </w:tcPr>
            </w:tcPrChange>
          </w:tcPr>
          <w:p w14:paraId="6308C160" w14:textId="1D02B72E" w:rsidR="008B6276" w:rsidRPr="007F4B89" w:rsidDel="00F5586C" w:rsidRDefault="008B6276" w:rsidP="008B6276">
            <w:pPr>
              <w:rPr>
                <w:del w:id="3993" w:author="Salah Soliman" w:date="2020-01-31T16:06:00Z"/>
                <w:noProof/>
                <w:sz w:val="16"/>
                <w:szCs w:val="16"/>
              </w:rPr>
            </w:pPr>
          </w:p>
        </w:tc>
        <w:tc>
          <w:tcPr>
            <w:tcW w:w="270" w:type="dxa"/>
            <w:tcBorders>
              <w:top w:val="nil"/>
              <w:left w:val="nil"/>
              <w:bottom w:val="nil"/>
              <w:right w:val="single" w:sz="4" w:space="0" w:color="5B9BD5" w:themeColor="accent5"/>
            </w:tcBorders>
            <w:shd w:val="clear" w:color="auto" w:fill="70AD47" w:themeFill="accent6"/>
            <w:tcPrChange w:id="3994" w:author="Alexis Handford" w:date="2020-01-27T11:06:00Z">
              <w:tcPr>
                <w:tcW w:w="270" w:type="dxa"/>
                <w:tcBorders>
                  <w:top w:val="nil"/>
                  <w:left w:val="nil"/>
                  <w:bottom w:val="nil"/>
                  <w:right w:val="single" w:sz="4" w:space="0" w:color="5B9BD5" w:themeColor="accent5"/>
                </w:tcBorders>
                <w:shd w:val="clear" w:color="auto" w:fill="70AD47" w:themeFill="accent6"/>
              </w:tcPr>
            </w:tcPrChange>
          </w:tcPr>
          <w:p w14:paraId="61EF65A0" w14:textId="0C3A27A5" w:rsidR="008B6276" w:rsidRPr="007F4B89" w:rsidDel="00F5586C" w:rsidRDefault="008B6276" w:rsidP="008B6276">
            <w:pPr>
              <w:rPr>
                <w:del w:id="3995" w:author="Salah Soliman" w:date="2020-01-31T16:06:00Z"/>
                <w:sz w:val="16"/>
                <w:szCs w:val="16"/>
              </w:rPr>
            </w:pPr>
          </w:p>
        </w:tc>
      </w:tr>
      <w:tr w:rsidR="008B6276" w:rsidRPr="007F4B89" w:rsidDel="00F5586C" w14:paraId="0BCAB966" w14:textId="741026F0" w:rsidTr="3E89A3C7">
        <w:trPr>
          <w:cantSplit/>
          <w:del w:id="3996" w:author="Salah Soliman" w:date="2020-01-31T16:06:00Z"/>
        </w:trPr>
        <w:tc>
          <w:tcPr>
            <w:tcW w:w="265" w:type="dxa"/>
            <w:tcBorders>
              <w:top w:val="nil"/>
              <w:left w:val="single" w:sz="4" w:space="0" w:color="5B9BD5" w:themeColor="accent5"/>
              <w:bottom w:val="nil"/>
              <w:right w:val="nil"/>
            </w:tcBorders>
            <w:shd w:val="clear" w:color="auto" w:fill="70AD47" w:themeFill="accent6"/>
            <w:tcPrChange w:id="3997" w:author="Alexis Handford" w:date="2020-01-27T11:06:00Z">
              <w:tcPr>
                <w:tcW w:w="265" w:type="dxa"/>
                <w:tcBorders>
                  <w:top w:val="nil"/>
                  <w:left w:val="single" w:sz="4" w:space="0" w:color="5B9BD5" w:themeColor="accent5"/>
                  <w:bottom w:val="nil"/>
                  <w:right w:val="nil"/>
                </w:tcBorders>
                <w:shd w:val="clear" w:color="auto" w:fill="70AD47" w:themeFill="accent6"/>
              </w:tcPr>
            </w:tcPrChange>
          </w:tcPr>
          <w:p w14:paraId="7042DD2C" w14:textId="297EF9B7" w:rsidR="008B6276" w:rsidRPr="007F4B89" w:rsidDel="00F5586C" w:rsidRDefault="008B6276" w:rsidP="008B6276">
            <w:pPr>
              <w:rPr>
                <w:del w:id="3998" w:author="Salah Soliman" w:date="2020-01-31T16:06:00Z"/>
              </w:rPr>
            </w:pPr>
          </w:p>
        </w:tc>
        <w:tc>
          <w:tcPr>
            <w:tcW w:w="630" w:type="dxa"/>
            <w:tcBorders>
              <w:top w:val="nil"/>
              <w:left w:val="nil"/>
              <w:bottom w:val="nil"/>
              <w:right w:val="nil"/>
            </w:tcBorders>
            <w:shd w:val="clear" w:color="auto" w:fill="FFFFFF" w:themeFill="background1"/>
            <w:vAlign w:val="center"/>
            <w:hideMark/>
            <w:tcPrChange w:id="3999" w:author="Alexis Handford" w:date="2020-01-27T11:06:00Z">
              <w:tcPr>
                <w:tcW w:w="630" w:type="dxa"/>
                <w:tcBorders>
                  <w:top w:val="nil"/>
                  <w:left w:val="nil"/>
                  <w:bottom w:val="nil"/>
                  <w:right w:val="nil"/>
                </w:tcBorders>
                <w:shd w:val="clear" w:color="auto" w:fill="FFFFFF" w:themeFill="background1"/>
                <w:hideMark/>
              </w:tcPr>
            </w:tcPrChange>
          </w:tcPr>
          <w:p w14:paraId="502BC46A" w14:textId="1582646C" w:rsidR="008B6276" w:rsidRPr="007F4B89" w:rsidDel="00F5586C" w:rsidRDefault="008B6276" w:rsidP="008B6276">
            <w:pPr>
              <w:rPr>
                <w:del w:id="4000" w:author="Salah Soliman" w:date="2020-01-31T16:06:00Z"/>
                <w:noProof/>
              </w:rPr>
            </w:pPr>
            <w:del w:id="4001" w:author="Salah Soliman" w:date="2020-01-31T16:06:00Z">
              <w:r w:rsidRPr="007F4B89" w:rsidDel="00F5586C">
                <w:rPr>
                  <w:noProof/>
                </w:rPr>
                <mc:AlternateContent>
                  <mc:Choice Requires="wps">
                    <w:drawing>
                      <wp:inline distT="0" distB="0" distL="0" distR="0" wp14:anchorId="028ECC5C" wp14:editId="3B428C9C">
                        <wp:extent cx="207010" cy="207010"/>
                        <wp:effectExtent l="19050" t="19050" r="21590" b="21590"/>
                        <wp:docPr id="203" name="Oval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010" cy="207010"/>
                                </a:xfrm>
                                <a:prstGeom prst="ellipse">
                                  <a:avLst/>
                                </a:prstGeom>
                                <a:noFill/>
                                <a:ln w="28575">
                                  <a:solidFill>
                                    <a:srgbClr val="5B9BD5">
                                      <a:lumMod val="90000"/>
                                      <a:lumOff val="0"/>
                                    </a:srgb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inline>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w16se="http://schemas.microsoft.com/office/word/2015/wordml/symex" xmlns:cx1="http://schemas.microsoft.com/office/drawing/2015/9/8/chartex" xmlns:cx="http://schemas.microsoft.com/office/drawing/2014/chartex">
                    <w:pict>
                      <v:oval w14:anchorId="710FACE9" id="Oval 3" o:spid="_x0000_s1026" style="width:16.3pt;height:16.3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" filled="f" strokecolor="#438ccf" strokeweight="2.25pt">
                        <v:stroke joinstyle="miter"/>
                        <w10:anchorlock/>
                      </v:oval>
                    </w:pict>
                  </mc:Fallback>
                </mc:AlternateContent>
              </w:r>
            </w:del>
          </w:p>
        </w:tc>
        <w:tc>
          <w:tcPr>
            <w:tcW w:w="450" w:type="dxa"/>
            <w:tcBorders>
              <w:top w:val="nil"/>
              <w:left w:val="nil"/>
              <w:bottom w:val="nil"/>
              <w:right w:val="nil"/>
            </w:tcBorders>
            <w:shd w:val="clear" w:color="auto" w:fill="FFFFFF" w:themeFill="background1"/>
            <w:vAlign w:val="center"/>
            <w:hideMark/>
            <w:tcPrChange w:id="4002" w:author="Alexis Handford" w:date="2020-01-27T11:06:00Z">
              <w:tcPr>
                <w:tcW w:w="450" w:type="dxa"/>
                <w:tcBorders>
                  <w:top w:val="nil"/>
                  <w:left w:val="nil"/>
                  <w:bottom w:val="nil"/>
                  <w:right w:val="nil"/>
                </w:tcBorders>
                <w:shd w:val="clear" w:color="auto" w:fill="FFFFFF" w:themeFill="background1"/>
                <w:hideMark/>
              </w:tcPr>
            </w:tcPrChange>
          </w:tcPr>
          <w:p w14:paraId="3A1AF1D9" w14:textId="02EDA434" w:rsidR="008B6276" w:rsidRPr="007F4B89" w:rsidDel="00F5586C" w:rsidRDefault="008B6276" w:rsidP="008B6276">
            <w:pPr>
              <w:rPr>
                <w:del w:id="4003" w:author="Salah Soliman" w:date="2020-01-31T16:06:00Z"/>
                <w:rFonts w:ascii="Calibri Light" w:hAnsi="Calibri Light" w:cs="Calibri Light"/>
              </w:rPr>
            </w:pPr>
            <w:del w:id="4004" w:author="Salah Soliman" w:date="2020-01-31T16:06:00Z">
              <w:r w:rsidRPr="007F4B89" w:rsidDel="00F5586C">
                <w:rPr>
                  <w:rFonts w:ascii="Calibri Light" w:hAnsi="Calibri Light" w:cs="Calibri Light"/>
                </w:rPr>
                <w:delText>c.</w:delText>
              </w:r>
            </w:del>
          </w:p>
        </w:tc>
        <w:tc>
          <w:tcPr>
            <w:tcW w:w="8841" w:type="dxa"/>
            <w:gridSpan w:val="3"/>
            <w:tcBorders>
              <w:top w:val="nil"/>
              <w:left w:val="nil"/>
              <w:bottom w:val="nil"/>
              <w:right w:val="nil"/>
            </w:tcBorders>
            <w:shd w:val="clear" w:color="auto" w:fill="FFFFFF" w:themeFill="background1"/>
            <w:vAlign w:val="center"/>
            <w:hideMark/>
            <w:tcPrChange w:id="4005" w:author="Alexis Handford" w:date="2020-01-27T11:06:00Z">
              <w:tcPr>
                <w:tcW w:w="8841" w:type="dxa"/>
                <w:gridSpan w:val="3"/>
                <w:tcBorders>
                  <w:top w:val="nil"/>
                  <w:left w:val="nil"/>
                  <w:bottom w:val="nil"/>
                  <w:right w:val="nil"/>
                </w:tcBorders>
                <w:shd w:val="clear" w:color="auto" w:fill="FFFFFF" w:themeFill="background1"/>
                <w:hideMark/>
              </w:tcPr>
            </w:tcPrChange>
          </w:tcPr>
          <w:p w14:paraId="36BCD56B" w14:textId="191818BC" w:rsidR="008B6276" w:rsidRPr="007F4B89" w:rsidDel="00F5586C" w:rsidRDefault="008B6276" w:rsidP="008B6276">
            <w:pPr>
              <w:rPr>
                <w:del w:id="4006" w:author="Salah Soliman" w:date="2020-01-31T16:06:00Z"/>
              </w:rPr>
            </w:pPr>
            <w:del w:id="4007" w:author="Salah Soliman" w:date="2020-01-31T16:06:00Z">
              <w:r w:rsidRPr="007F4B89" w:rsidDel="00F5586C">
                <w:rPr>
                  <w:rFonts w:cs="Calibri"/>
                  <w:highlight w:val="green"/>
                </w:rPr>
                <w:delText>Nominal.</w:delText>
              </w:r>
            </w:del>
          </w:p>
        </w:tc>
        <w:tc>
          <w:tcPr>
            <w:tcW w:w="270" w:type="dxa"/>
            <w:tcBorders>
              <w:top w:val="nil"/>
              <w:left w:val="nil"/>
              <w:bottom w:val="nil"/>
              <w:right w:val="single" w:sz="4" w:space="0" w:color="5B9BD5" w:themeColor="accent5"/>
            </w:tcBorders>
            <w:shd w:val="clear" w:color="auto" w:fill="70AD47" w:themeFill="accent6"/>
            <w:tcPrChange w:id="4008" w:author="Alexis Handford" w:date="2020-01-27T11:06:00Z">
              <w:tcPr>
                <w:tcW w:w="270" w:type="dxa"/>
                <w:tcBorders>
                  <w:top w:val="nil"/>
                  <w:left w:val="nil"/>
                  <w:bottom w:val="nil"/>
                  <w:right w:val="single" w:sz="4" w:space="0" w:color="5B9BD5" w:themeColor="accent5"/>
                </w:tcBorders>
                <w:shd w:val="clear" w:color="auto" w:fill="70AD47" w:themeFill="accent6"/>
              </w:tcPr>
            </w:tcPrChange>
          </w:tcPr>
          <w:p w14:paraId="05543D92" w14:textId="4C79B48B" w:rsidR="008B6276" w:rsidRPr="007F4B89" w:rsidDel="00F5586C" w:rsidRDefault="008B6276" w:rsidP="008B6276">
            <w:pPr>
              <w:rPr>
                <w:del w:id="4009" w:author="Salah Soliman" w:date="2020-01-31T16:06:00Z"/>
              </w:rPr>
            </w:pPr>
          </w:p>
        </w:tc>
      </w:tr>
      <w:tr w:rsidR="008B6276" w:rsidRPr="007F4B89" w:rsidDel="00F5586C" w14:paraId="4752220C" w14:textId="5CE3F4A3" w:rsidTr="3E89A3C7">
        <w:trPr>
          <w:cantSplit/>
          <w:del w:id="4010" w:author="Salah Soliman" w:date="2020-01-31T16:06:00Z"/>
        </w:trPr>
        <w:tc>
          <w:tcPr>
            <w:tcW w:w="265" w:type="dxa"/>
            <w:tcBorders>
              <w:top w:val="nil"/>
              <w:left w:val="single" w:sz="4" w:space="0" w:color="5B9BD5" w:themeColor="accent5"/>
              <w:bottom w:val="nil"/>
              <w:right w:val="nil"/>
            </w:tcBorders>
            <w:shd w:val="clear" w:color="auto" w:fill="70AD47" w:themeFill="accent6"/>
            <w:tcPrChange w:id="4011" w:author="Alexis Handford" w:date="2020-01-27T11:06:00Z">
              <w:tcPr>
                <w:tcW w:w="265" w:type="dxa"/>
                <w:tcBorders>
                  <w:top w:val="nil"/>
                  <w:left w:val="single" w:sz="4" w:space="0" w:color="5B9BD5" w:themeColor="accent5"/>
                  <w:bottom w:val="nil"/>
                  <w:right w:val="nil"/>
                </w:tcBorders>
                <w:shd w:val="clear" w:color="auto" w:fill="70AD47" w:themeFill="accent6"/>
              </w:tcPr>
            </w:tcPrChange>
          </w:tcPr>
          <w:p w14:paraId="7B3729BC" w14:textId="2AB2BB5A" w:rsidR="008B6276" w:rsidRPr="007F4B89" w:rsidDel="00F5586C" w:rsidRDefault="008B6276" w:rsidP="008B6276">
            <w:pPr>
              <w:rPr>
                <w:del w:id="4012" w:author="Salah Soliman" w:date="2020-01-31T16:06:00Z"/>
                <w:sz w:val="16"/>
                <w:szCs w:val="16"/>
              </w:rPr>
            </w:pPr>
          </w:p>
        </w:tc>
        <w:tc>
          <w:tcPr>
            <w:tcW w:w="3960" w:type="dxa"/>
            <w:gridSpan w:val="3"/>
            <w:tcBorders>
              <w:top w:val="nil"/>
              <w:left w:val="nil"/>
              <w:bottom w:val="nil"/>
              <w:right w:val="nil"/>
            </w:tcBorders>
            <w:shd w:val="clear" w:color="auto" w:fill="70AD47" w:themeFill="accent6"/>
            <w:vAlign w:val="center"/>
            <w:tcPrChange w:id="4013" w:author="Alexis Handford" w:date="2020-01-27T11:06:00Z">
              <w:tcPr>
                <w:tcW w:w="3960" w:type="dxa"/>
                <w:gridSpan w:val="3"/>
                <w:tcBorders>
                  <w:top w:val="nil"/>
                  <w:left w:val="nil"/>
                  <w:bottom w:val="nil"/>
                  <w:right w:val="nil"/>
                </w:tcBorders>
                <w:shd w:val="clear" w:color="auto" w:fill="70AD47" w:themeFill="accent6"/>
              </w:tcPr>
            </w:tcPrChange>
          </w:tcPr>
          <w:p w14:paraId="0E490D88" w14:textId="25CA3068" w:rsidR="008B6276" w:rsidRPr="007F4B89" w:rsidDel="00F5586C" w:rsidRDefault="008B6276" w:rsidP="008B6276">
            <w:pPr>
              <w:rPr>
                <w:del w:id="4014" w:author="Salah Soliman" w:date="2020-01-31T16:06:00Z"/>
                <w:sz w:val="16"/>
                <w:szCs w:val="16"/>
              </w:rPr>
            </w:pPr>
          </w:p>
        </w:tc>
        <w:tc>
          <w:tcPr>
            <w:tcW w:w="1980" w:type="dxa"/>
            <w:tcBorders>
              <w:top w:val="nil"/>
              <w:left w:val="nil"/>
              <w:bottom w:val="nil"/>
              <w:right w:val="nil"/>
            </w:tcBorders>
            <w:shd w:val="clear" w:color="auto" w:fill="70AD47" w:themeFill="accent6"/>
            <w:vAlign w:val="center"/>
            <w:tcPrChange w:id="4015" w:author="Alexis Handford" w:date="2020-01-27T11:06:00Z">
              <w:tcPr>
                <w:tcW w:w="1980" w:type="dxa"/>
                <w:tcBorders>
                  <w:top w:val="nil"/>
                  <w:left w:val="nil"/>
                  <w:bottom w:val="nil"/>
                  <w:right w:val="nil"/>
                </w:tcBorders>
                <w:shd w:val="clear" w:color="auto" w:fill="70AD47" w:themeFill="accent6"/>
              </w:tcPr>
            </w:tcPrChange>
          </w:tcPr>
          <w:p w14:paraId="2398D42E" w14:textId="58AFCEE9" w:rsidR="008B6276" w:rsidRPr="007F4B89" w:rsidDel="00F5586C" w:rsidRDefault="008B6276" w:rsidP="008B6276">
            <w:pPr>
              <w:rPr>
                <w:del w:id="4016" w:author="Salah Soliman" w:date="2020-01-31T16:06:00Z"/>
                <w:sz w:val="16"/>
                <w:szCs w:val="16"/>
              </w:rPr>
            </w:pPr>
          </w:p>
        </w:tc>
        <w:tc>
          <w:tcPr>
            <w:tcW w:w="3978" w:type="dxa"/>
            <w:tcBorders>
              <w:top w:val="nil"/>
              <w:left w:val="nil"/>
              <w:bottom w:val="nil"/>
              <w:right w:val="nil"/>
            </w:tcBorders>
            <w:shd w:val="clear" w:color="auto" w:fill="70AD47" w:themeFill="accent6"/>
            <w:vAlign w:val="center"/>
            <w:tcPrChange w:id="4017" w:author="Alexis Handford" w:date="2020-01-27T11:06:00Z">
              <w:tcPr>
                <w:tcW w:w="3978" w:type="dxa"/>
                <w:tcBorders>
                  <w:top w:val="nil"/>
                  <w:left w:val="nil"/>
                  <w:bottom w:val="nil"/>
                  <w:right w:val="nil"/>
                </w:tcBorders>
                <w:shd w:val="clear" w:color="auto" w:fill="70AD47" w:themeFill="accent6"/>
              </w:tcPr>
            </w:tcPrChange>
          </w:tcPr>
          <w:p w14:paraId="39109DE9" w14:textId="6BA1A545" w:rsidR="008B6276" w:rsidRPr="007F4B89" w:rsidDel="00F5586C" w:rsidRDefault="008B6276" w:rsidP="008B6276">
            <w:pPr>
              <w:rPr>
                <w:del w:id="4018" w:author="Salah Soliman" w:date="2020-01-31T16:06:00Z"/>
                <w:sz w:val="16"/>
                <w:szCs w:val="16"/>
              </w:rPr>
            </w:pPr>
          </w:p>
        </w:tc>
        <w:tc>
          <w:tcPr>
            <w:tcW w:w="270" w:type="dxa"/>
            <w:tcBorders>
              <w:top w:val="nil"/>
              <w:left w:val="nil"/>
              <w:bottom w:val="nil"/>
              <w:right w:val="single" w:sz="4" w:space="0" w:color="5B9BD5" w:themeColor="accent5"/>
            </w:tcBorders>
            <w:shd w:val="clear" w:color="auto" w:fill="70AD47" w:themeFill="accent6"/>
            <w:tcPrChange w:id="4019" w:author="Alexis Handford" w:date="2020-01-27T11:06:00Z">
              <w:tcPr>
                <w:tcW w:w="270" w:type="dxa"/>
                <w:tcBorders>
                  <w:top w:val="nil"/>
                  <w:left w:val="nil"/>
                  <w:bottom w:val="nil"/>
                  <w:right w:val="single" w:sz="4" w:space="0" w:color="5B9BD5" w:themeColor="accent5"/>
                </w:tcBorders>
                <w:shd w:val="clear" w:color="auto" w:fill="70AD47" w:themeFill="accent6"/>
              </w:tcPr>
            </w:tcPrChange>
          </w:tcPr>
          <w:p w14:paraId="4D86CC22" w14:textId="334E4619" w:rsidR="008B6276" w:rsidRPr="007F4B89" w:rsidDel="00F5586C" w:rsidRDefault="008B6276" w:rsidP="008B6276">
            <w:pPr>
              <w:rPr>
                <w:del w:id="4020" w:author="Salah Soliman" w:date="2020-01-31T16:06:00Z"/>
                <w:sz w:val="16"/>
                <w:szCs w:val="16"/>
              </w:rPr>
            </w:pPr>
          </w:p>
        </w:tc>
      </w:tr>
      <w:tr w:rsidR="008B6276" w:rsidRPr="007F4B89" w:rsidDel="00F5586C" w14:paraId="224E23F7" w14:textId="530D2437" w:rsidTr="3E89A3C7">
        <w:trPr>
          <w:cantSplit/>
          <w:del w:id="4021" w:author="Salah Soliman" w:date="2020-01-31T16:06:00Z"/>
        </w:trPr>
        <w:tc>
          <w:tcPr>
            <w:tcW w:w="265" w:type="dxa"/>
            <w:tcBorders>
              <w:top w:val="nil"/>
              <w:left w:val="single" w:sz="4" w:space="0" w:color="5B9BD5" w:themeColor="accent5"/>
              <w:bottom w:val="nil"/>
              <w:right w:val="nil"/>
            </w:tcBorders>
            <w:shd w:val="clear" w:color="auto" w:fill="70AD47" w:themeFill="accent6"/>
            <w:tcPrChange w:id="4022" w:author="Alexis Handford" w:date="2020-01-27T11:06:00Z">
              <w:tcPr>
                <w:tcW w:w="265" w:type="dxa"/>
                <w:tcBorders>
                  <w:top w:val="nil"/>
                  <w:left w:val="single" w:sz="4" w:space="0" w:color="5B9BD5" w:themeColor="accent5"/>
                  <w:bottom w:val="nil"/>
                  <w:right w:val="nil"/>
                </w:tcBorders>
                <w:shd w:val="clear" w:color="auto" w:fill="70AD47" w:themeFill="accent6"/>
              </w:tcPr>
            </w:tcPrChange>
          </w:tcPr>
          <w:p w14:paraId="34F0FD34" w14:textId="302CFCF7" w:rsidR="008B6276" w:rsidRPr="007F4B89" w:rsidDel="00F5586C" w:rsidRDefault="008B6276" w:rsidP="008B6276">
            <w:pPr>
              <w:rPr>
                <w:del w:id="4023" w:author="Salah Soliman" w:date="2020-01-31T16:06:00Z"/>
              </w:rPr>
            </w:pPr>
          </w:p>
        </w:tc>
        <w:tc>
          <w:tcPr>
            <w:tcW w:w="630" w:type="dxa"/>
            <w:tcBorders>
              <w:top w:val="nil"/>
              <w:left w:val="nil"/>
              <w:bottom w:val="nil"/>
              <w:right w:val="nil"/>
            </w:tcBorders>
            <w:shd w:val="clear" w:color="auto" w:fill="FFFFFF" w:themeFill="background1"/>
            <w:vAlign w:val="center"/>
            <w:hideMark/>
            <w:tcPrChange w:id="4024" w:author="Alexis Handford" w:date="2020-01-27T11:06:00Z">
              <w:tcPr>
                <w:tcW w:w="630" w:type="dxa"/>
                <w:tcBorders>
                  <w:top w:val="nil"/>
                  <w:left w:val="nil"/>
                  <w:bottom w:val="nil"/>
                  <w:right w:val="nil"/>
                </w:tcBorders>
                <w:shd w:val="clear" w:color="auto" w:fill="FFFFFF" w:themeFill="background1"/>
                <w:hideMark/>
              </w:tcPr>
            </w:tcPrChange>
          </w:tcPr>
          <w:p w14:paraId="1C2E7B60" w14:textId="7C1D2B91" w:rsidR="008B6276" w:rsidRPr="007F4B89" w:rsidDel="00F5586C" w:rsidRDefault="008B6276" w:rsidP="008B6276">
            <w:pPr>
              <w:rPr>
                <w:del w:id="4025" w:author="Salah Soliman" w:date="2020-01-31T16:06:00Z"/>
                <w:noProof/>
              </w:rPr>
            </w:pPr>
            <w:del w:id="4026" w:author="Salah Soliman" w:date="2020-01-31T16:06:00Z">
              <w:r w:rsidRPr="007F4B89" w:rsidDel="00F5586C">
                <w:rPr>
                  <w:noProof/>
                </w:rPr>
                <mc:AlternateContent>
                  <mc:Choice Requires="wps">
                    <w:drawing>
                      <wp:inline distT="0" distB="0" distL="0" distR="0" wp14:anchorId="03191671" wp14:editId="747EA864">
                        <wp:extent cx="207010" cy="207010"/>
                        <wp:effectExtent l="19050" t="19050" r="21590" b="21590"/>
                        <wp:docPr id="202" name="Oval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010" cy="207010"/>
                                </a:xfrm>
                                <a:prstGeom prst="ellipse">
                                  <a:avLst/>
                                </a:prstGeom>
                                <a:noFill/>
                                <a:ln w="28575">
                                  <a:solidFill>
                                    <a:srgbClr val="5B9BD5">
                                      <a:lumMod val="90000"/>
                                      <a:lumOff val="0"/>
                                    </a:srgb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inline>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w16se="http://schemas.microsoft.com/office/word/2015/wordml/symex" xmlns:cx1="http://schemas.microsoft.com/office/drawing/2015/9/8/chartex" xmlns:cx="http://schemas.microsoft.com/office/drawing/2014/chartex">
                    <w:pict>
                      <v:oval w14:anchorId="4DD0F47B" id="Oval 5" o:spid="_x0000_s1026" style="width:16.3pt;height:16.3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" filled="f" strokecolor="#438ccf" strokeweight="2.25pt">
                        <v:stroke joinstyle="miter"/>
                        <w10:anchorlock/>
                      </v:oval>
                    </w:pict>
                  </mc:Fallback>
                </mc:AlternateContent>
              </w:r>
            </w:del>
          </w:p>
        </w:tc>
        <w:tc>
          <w:tcPr>
            <w:tcW w:w="450" w:type="dxa"/>
            <w:tcBorders>
              <w:top w:val="nil"/>
              <w:left w:val="nil"/>
              <w:bottom w:val="nil"/>
              <w:right w:val="nil"/>
            </w:tcBorders>
            <w:shd w:val="clear" w:color="auto" w:fill="FFFFFF" w:themeFill="background1"/>
            <w:vAlign w:val="center"/>
            <w:hideMark/>
            <w:tcPrChange w:id="4027" w:author="Alexis Handford" w:date="2020-01-27T11:06:00Z">
              <w:tcPr>
                <w:tcW w:w="450" w:type="dxa"/>
                <w:tcBorders>
                  <w:top w:val="nil"/>
                  <w:left w:val="nil"/>
                  <w:bottom w:val="nil"/>
                  <w:right w:val="nil"/>
                </w:tcBorders>
                <w:shd w:val="clear" w:color="auto" w:fill="FFFFFF" w:themeFill="background1"/>
                <w:hideMark/>
              </w:tcPr>
            </w:tcPrChange>
          </w:tcPr>
          <w:p w14:paraId="3E3FD04A" w14:textId="2C649D36" w:rsidR="008B6276" w:rsidRPr="007F4B89" w:rsidDel="00F5586C" w:rsidRDefault="008B6276" w:rsidP="008B6276">
            <w:pPr>
              <w:rPr>
                <w:del w:id="4028" w:author="Salah Soliman" w:date="2020-01-31T16:06:00Z"/>
                <w:rFonts w:ascii="Calibri Light" w:hAnsi="Calibri Light" w:cs="Calibri Light"/>
              </w:rPr>
            </w:pPr>
            <w:del w:id="4029" w:author="Salah Soliman" w:date="2020-01-31T16:06:00Z">
              <w:r w:rsidRPr="007F4B89" w:rsidDel="00F5586C">
                <w:rPr>
                  <w:rFonts w:ascii="Calibri Light" w:hAnsi="Calibri Light" w:cs="Calibri Light"/>
                </w:rPr>
                <w:delText>d.</w:delText>
              </w:r>
            </w:del>
          </w:p>
        </w:tc>
        <w:tc>
          <w:tcPr>
            <w:tcW w:w="8841" w:type="dxa"/>
            <w:gridSpan w:val="3"/>
            <w:tcBorders>
              <w:top w:val="nil"/>
              <w:left w:val="nil"/>
              <w:bottom w:val="nil"/>
              <w:right w:val="nil"/>
            </w:tcBorders>
            <w:shd w:val="clear" w:color="auto" w:fill="FFFFFF" w:themeFill="background1"/>
            <w:vAlign w:val="center"/>
            <w:hideMark/>
            <w:tcPrChange w:id="4030" w:author="Alexis Handford" w:date="2020-01-27T11:06:00Z">
              <w:tcPr>
                <w:tcW w:w="8841" w:type="dxa"/>
                <w:gridSpan w:val="3"/>
                <w:tcBorders>
                  <w:top w:val="nil"/>
                  <w:left w:val="nil"/>
                  <w:bottom w:val="nil"/>
                  <w:right w:val="nil"/>
                </w:tcBorders>
                <w:shd w:val="clear" w:color="auto" w:fill="FFFFFF" w:themeFill="background1"/>
                <w:hideMark/>
              </w:tcPr>
            </w:tcPrChange>
          </w:tcPr>
          <w:p w14:paraId="31268C7D" w14:textId="525158B8" w:rsidR="008B6276" w:rsidRPr="007F4B89" w:rsidDel="00F5586C" w:rsidRDefault="008B6276" w:rsidP="008B6276">
            <w:pPr>
              <w:rPr>
                <w:del w:id="4031" w:author="Salah Soliman" w:date="2020-01-31T16:06:00Z"/>
              </w:rPr>
            </w:pPr>
            <w:del w:id="4032" w:author="Salah Soliman" w:date="2020-01-31T16:06:00Z">
              <w:r w:rsidRPr="007F4B89" w:rsidDel="00F5586C">
                <w:delText>Ratio.</w:delText>
              </w:r>
            </w:del>
          </w:p>
        </w:tc>
        <w:tc>
          <w:tcPr>
            <w:tcW w:w="270" w:type="dxa"/>
            <w:tcBorders>
              <w:top w:val="nil"/>
              <w:left w:val="nil"/>
              <w:bottom w:val="nil"/>
              <w:right w:val="single" w:sz="4" w:space="0" w:color="5B9BD5" w:themeColor="accent5"/>
            </w:tcBorders>
            <w:shd w:val="clear" w:color="auto" w:fill="70AD47" w:themeFill="accent6"/>
            <w:tcPrChange w:id="4033" w:author="Alexis Handford" w:date="2020-01-27T11:06:00Z">
              <w:tcPr>
                <w:tcW w:w="270" w:type="dxa"/>
                <w:tcBorders>
                  <w:top w:val="nil"/>
                  <w:left w:val="nil"/>
                  <w:bottom w:val="nil"/>
                  <w:right w:val="single" w:sz="4" w:space="0" w:color="5B9BD5" w:themeColor="accent5"/>
                </w:tcBorders>
                <w:shd w:val="clear" w:color="auto" w:fill="70AD47" w:themeFill="accent6"/>
              </w:tcPr>
            </w:tcPrChange>
          </w:tcPr>
          <w:p w14:paraId="2EE85693" w14:textId="15C57458" w:rsidR="008B6276" w:rsidRPr="007F4B89" w:rsidDel="00F5586C" w:rsidRDefault="008B6276" w:rsidP="008B6276">
            <w:pPr>
              <w:rPr>
                <w:del w:id="4034" w:author="Salah Soliman" w:date="2020-01-31T16:06:00Z"/>
              </w:rPr>
            </w:pPr>
          </w:p>
        </w:tc>
      </w:tr>
      <w:tr w:rsidR="008B6276" w:rsidRPr="007F4B89" w:rsidDel="00F5586C" w14:paraId="6C27D606" w14:textId="337F9DD7" w:rsidTr="3E89A3C7">
        <w:trPr>
          <w:cantSplit/>
          <w:del w:id="4035" w:author="Salah Soliman" w:date="2020-01-31T16:06:00Z"/>
        </w:trPr>
        <w:tc>
          <w:tcPr>
            <w:tcW w:w="265" w:type="dxa"/>
            <w:tcBorders>
              <w:top w:val="nil"/>
              <w:left w:val="single" w:sz="4" w:space="0" w:color="5B9BD5" w:themeColor="accent5"/>
              <w:bottom w:val="nil"/>
              <w:right w:val="nil"/>
            </w:tcBorders>
            <w:shd w:val="clear" w:color="auto" w:fill="70AD47" w:themeFill="accent6"/>
            <w:tcPrChange w:id="4036" w:author="Alexis Handford" w:date="2020-01-27T11:06:00Z">
              <w:tcPr>
                <w:tcW w:w="265" w:type="dxa"/>
                <w:tcBorders>
                  <w:top w:val="nil"/>
                  <w:left w:val="single" w:sz="4" w:space="0" w:color="5B9BD5" w:themeColor="accent5"/>
                  <w:bottom w:val="nil"/>
                  <w:right w:val="nil"/>
                </w:tcBorders>
                <w:shd w:val="clear" w:color="auto" w:fill="70AD47" w:themeFill="accent6"/>
              </w:tcPr>
            </w:tcPrChange>
          </w:tcPr>
          <w:p w14:paraId="2AC6770D" w14:textId="3A33406D" w:rsidR="008B6276" w:rsidRPr="007F4B89" w:rsidDel="00F5586C" w:rsidRDefault="008B6276" w:rsidP="008B6276">
            <w:pPr>
              <w:rPr>
                <w:del w:id="4037" w:author="Salah Soliman" w:date="2020-01-31T16:06:00Z"/>
                <w:sz w:val="16"/>
                <w:szCs w:val="16"/>
              </w:rPr>
            </w:pPr>
          </w:p>
        </w:tc>
        <w:tc>
          <w:tcPr>
            <w:tcW w:w="3960" w:type="dxa"/>
            <w:gridSpan w:val="3"/>
            <w:tcBorders>
              <w:top w:val="nil"/>
              <w:left w:val="nil"/>
              <w:bottom w:val="nil"/>
              <w:right w:val="nil"/>
            </w:tcBorders>
            <w:shd w:val="clear" w:color="auto" w:fill="70AD47" w:themeFill="accent6"/>
            <w:vAlign w:val="center"/>
            <w:tcPrChange w:id="4038" w:author="Alexis Handford" w:date="2020-01-27T11:06:00Z">
              <w:tcPr>
                <w:tcW w:w="3960" w:type="dxa"/>
                <w:gridSpan w:val="3"/>
                <w:tcBorders>
                  <w:top w:val="nil"/>
                  <w:left w:val="nil"/>
                  <w:bottom w:val="nil"/>
                  <w:right w:val="nil"/>
                </w:tcBorders>
                <w:shd w:val="clear" w:color="auto" w:fill="70AD47" w:themeFill="accent6"/>
              </w:tcPr>
            </w:tcPrChange>
          </w:tcPr>
          <w:p w14:paraId="1AD1E9AB" w14:textId="5B3B6565" w:rsidR="008B6276" w:rsidRPr="007F4B89" w:rsidDel="00F5586C" w:rsidRDefault="008B6276" w:rsidP="008B6276">
            <w:pPr>
              <w:rPr>
                <w:del w:id="4039" w:author="Salah Soliman" w:date="2020-01-31T16:06:00Z"/>
                <w:sz w:val="16"/>
                <w:szCs w:val="16"/>
              </w:rPr>
            </w:pPr>
          </w:p>
        </w:tc>
        <w:tc>
          <w:tcPr>
            <w:tcW w:w="1980" w:type="dxa"/>
            <w:tcBorders>
              <w:top w:val="nil"/>
              <w:left w:val="nil"/>
              <w:bottom w:val="nil"/>
              <w:right w:val="nil"/>
            </w:tcBorders>
            <w:shd w:val="clear" w:color="auto" w:fill="70AD47" w:themeFill="accent6"/>
            <w:vAlign w:val="center"/>
            <w:tcPrChange w:id="4040" w:author="Alexis Handford" w:date="2020-01-27T11:06:00Z">
              <w:tcPr>
                <w:tcW w:w="1980" w:type="dxa"/>
                <w:tcBorders>
                  <w:top w:val="nil"/>
                  <w:left w:val="nil"/>
                  <w:bottom w:val="nil"/>
                  <w:right w:val="nil"/>
                </w:tcBorders>
                <w:shd w:val="clear" w:color="auto" w:fill="70AD47" w:themeFill="accent6"/>
              </w:tcPr>
            </w:tcPrChange>
          </w:tcPr>
          <w:p w14:paraId="01FE0497" w14:textId="10ADBEB1" w:rsidR="008B6276" w:rsidRPr="007F4B89" w:rsidDel="00F5586C" w:rsidRDefault="008B6276" w:rsidP="008B6276">
            <w:pPr>
              <w:rPr>
                <w:del w:id="4041" w:author="Salah Soliman" w:date="2020-01-31T16:06:00Z"/>
                <w:sz w:val="16"/>
                <w:szCs w:val="16"/>
              </w:rPr>
            </w:pPr>
          </w:p>
        </w:tc>
        <w:tc>
          <w:tcPr>
            <w:tcW w:w="3978" w:type="dxa"/>
            <w:tcBorders>
              <w:top w:val="nil"/>
              <w:left w:val="nil"/>
              <w:bottom w:val="nil"/>
              <w:right w:val="nil"/>
            </w:tcBorders>
            <w:shd w:val="clear" w:color="auto" w:fill="70AD47" w:themeFill="accent6"/>
            <w:vAlign w:val="center"/>
            <w:tcPrChange w:id="4042" w:author="Alexis Handford" w:date="2020-01-27T11:06:00Z">
              <w:tcPr>
                <w:tcW w:w="3978" w:type="dxa"/>
                <w:tcBorders>
                  <w:top w:val="nil"/>
                  <w:left w:val="nil"/>
                  <w:bottom w:val="nil"/>
                  <w:right w:val="nil"/>
                </w:tcBorders>
                <w:shd w:val="clear" w:color="auto" w:fill="70AD47" w:themeFill="accent6"/>
              </w:tcPr>
            </w:tcPrChange>
          </w:tcPr>
          <w:p w14:paraId="0902C291" w14:textId="74794E76" w:rsidR="008B6276" w:rsidRPr="007F4B89" w:rsidDel="00F5586C" w:rsidRDefault="008B6276" w:rsidP="008B6276">
            <w:pPr>
              <w:rPr>
                <w:del w:id="4043" w:author="Salah Soliman" w:date="2020-01-31T16:06:00Z"/>
                <w:sz w:val="16"/>
                <w:szCs w:val="16"/>
              </w:rPr>
            </w:pPr>
          </w:p>
        </w:tc>
        <w:tc>
          <w:tcPr>
            <w:tcW w:w="270" w:type="dxa"/>
            <w:tcBorders>
              <w:top w:val="nil"/>
              <w:left w:val="nil"/>
              <w:bottom w:val="nil"/>
              <w:right w:val="single" w:sz="4" w:space="0" w:color="5B9BD5" w:themeColor="accent5"/>
            </w:tcBorders>
            <w:shd w:val="clear" w:color="auto" w:fill="70AD47" w:themeFill="accent6"/>
            <w:tcPrChange w:id="4044" w:author="Alexis Handford" w:date="2020-01-27T11:06:00Z">
              <w:tcPr>
                <w:tcW w:w="270" w:type="dxa"/>
                <w:tcBorders>
                  <w:top w:val="nil"/>
                  <w:left w:val="nil"/>
                  <w:bottom w:val="nil"/>
                  <w:right w:val="single" w:sz="4" w:space="0" w:color="5B9BD5" w:themeColor="accent5"/>
                </w:tcBorders>
                <w:shd w:val="clear" w:color="auto" w:fill="70AD47" w:themeFill="accent6"/>
              </w:tcPr>
            </w:tcPrChange>
          </w:tcPr>
          <w:p w14:paraId="49EEE083" w14:textId="6CC3ED9D" w:rsidR="008B6276" w:rsidRPr="007F4B89" w:rsidDel="00F5586C" w:rsidRDefault="008B6276" w:rsidP="008B6276">
            <w:pPr>
              <w:rPr>
                <w:del w:id="4045" w:author="Salah Soliman" w:date="2020-01-31T16:06:00Z"/>
                <w:sz w:val="16"/>
                <w:szCs w:val="16"/>
              </w:rPr>
            </w:pPr>
          </w:p>
        </w:tc>
      </w:tr>
      <w:tr w:rsidR="008B6276" w:rsidRPr="007F4B89" w:rsidDel="00F5586C" w14:paraId="47965C47" w14:textId="79DD4F18" w:rsidTr="3E89A3C7">
        <w:trPr>
          <w:cantSplit/>
          <w:del w:id="4046" w:author="Salah Soliman" w:date="2020-01-31T16:06:00Z"/>
        </w:trPr>
        <w:tc>
          <w:tcPr>
            <w:tcW w:w="265" w:type="dxa"/>
            <w:tcBorders>
              <w:top w:val="nil"/>
              <w:left w:val="single" w:sz="4" w:space="0" w:color="5B9BD5" w:themeColor="accent5"/>
              <w:bottom w:val="single" w:sz="4" w:space="0" w:color="5B9BD5" w:themeColor="accent5"/>
              <w:right w:val="nil"/>
            </w:tcBorders>
            <w:shd w:val="clear" w:color="auto" w:fill="70AD47" w:themeFill="accent6"/>
            <w:tcPrChange w:id="4047" w:author="Alexis Handford" w:date="2020-01-27T11:06:00Z">
              <w:tcPr>
                <w:tcW w:w="265" w:type="dxa"/>
                <w:tcBorders>
                  <w:top w:val="nil"/>
                  <w:left w:val="single" w:sz="4" w:space="0" w:color="5B9BD5" w:themeColor="accent5"/>
                  <w:bottom w:val="single" w:sz="4" w:space="0" w:color="5B9BD5" w:themeColor="accent5"/>
                  <w:right w:val="nil"/>
                </w:tcBorders>
                <w:shd w:val="clear" w:color="auto" w:fill="70AD47" w:themeFill="accent6"/>
              </w:tcPr>
            </w:tcPrChange>
          </w:tcPr>
          <w:p w14:paraId="4F4A89EF" w14:textId="41D71A0C" w:rsidR="008B6276" w:rsidRPr="007F4B89" w:rsidDel="00F5586C" w:rsidRDefault="008B6276" w:rsidP="008B6276">
            <w:pPr>
              <w:rPr>
                <w:del w:id="4048" w:author="Salah Soliman" w:date="2020-01-31T16:06:00Z"/>
              </w:rPr>
            </w:pPr>
          </w:p>
        </w:tc>
        <w:tc>
          <w:tcPr>
            <w:tcW w:w="3960" w:type="dxa"/>
            <w:gridSpan w:val="3"/>
            <w:tcBorders>
              <w:top w:val="nil"/>
              <w:left w:val="nil"/>
              <w:bottom w:val="single" w:sz="4" w:space="0" w:color="5B9BD5" w:themeColor="accent5"/>
              <w:right w:val="nil"/>
            </w:tcBorders>
            <w:shd w:val="clear" w:color="auto" w:fill="70AD47" w:themeFill="accent6"/>
            <w:vAlign w:val="center"/>
            <w:tcPrChange w:id="4049" w:author="Alexis Handford" w:date="2020-01-27T11:06:00Z">
              <w:tcPr>
                <w:tcW w:w="3960" w:type="dxa"/>
                <w:gridSpan w:val="3"/>
                <w:tcBorders>
                  <w:top w:val="nil"/>
                  <w:left w:val="nil"/>
                  <w:bottom w:val="single" w:sz="4" w:space="0" w:color="5B9BD5" w:themeColor="accent5"/>
                  <w:right w:val="nil"/>
                </w:tcBorders>
                <w:shd w:val="clear" w:color="auto" w:fill="70AD47" w:themeFill="accent6"/>
              </w:tcPr>
            </w:tcPrChange>
          </w:tcPr>
          <w:p w14:paraId="799A6312" w14:textId="740F0923" w:rsidR="008B6276" w:rsidRPr="007F4B89" w:rsidDel="00F5586C" w:rsidRDefault="008B6276" w:rsidP="008B6276">
            <w:pPr>
              <w:rPr>
                <w:del w:id="4050" w:author="Salah Soliman" w:date="2020-01-31T16:06:00Z"/>
              </w:rPr>
            </w:pPr>
          </w:p>
        </w:tc>
        <w:tc>
          <w:tcPr>
            <w:tcW w:w="1980" w:type="dxa"/>
            <w:tcBorders>
              <w:top w:val="nil"/>
              <w:left w:val="nil"/>
              <w:bottom w:val="single" w:sz="4" w:space="0" w:color="5B9BD5" w:themeColor="accent5"/>
              <w:right w:val="nil"/>
            </w:tcBorders>
            <w:shd w:val="clear" w:color="auto" w:fill="70AD47" w:themeFill="accent6"/>
            <w:vAlign w:val="center"/>
            <w:hideMark/>
            <w:tcPrChange w:id="4051" w:author="Alexis Handford" w:date="2020-01-27T11:06:00Z">
              <w:tcPr>
                <w:tcW w:w="1980" w:type="dxa"/>
                <w:tcBorders>
                  <w:top w:val="nil"/>
                  <w:left w:val="nil"/>
                  <w:bottom w:val="single" w:sz="4" w:space="0" w:color="5B9BD5" w:themeColor="accent5"/>
                  <w:right w:val="nil"/>
                </w:tcBorders>
                <w:shd w:val="clear" w:color="auto" w:fill="70AD47" w:themeFill="accent6"/>
                <w:hideMark/>
              </w:tcPr>
            </w:tcPrChange>
          </w:tcPr>
          <w:p w14:paraId="32D7B428" w14:textId="62171DC0" w:rsidR="008B6276" w:rsidRPr="007F4B89" w:rsidDel="00F5586C" w:rsidRDefault="008B6276" w:rsidP="008B6276">
            <w:pPr>
              <w:rPr>
                <w:del w:id="4052" w:author="Salah Soliman" w:date="2020-01-31T16:06:00Z"/>
              </w:rPr>
            </w:pPr>
            <w:del w:id="4053" w:author="Salah Soliman" w:date="2020-01-31T16:06:00Z">
              <w:r w:rsidRPr="007F4B89" w:rsidDel="00F5586C">
                <w:rPr>
                  <w:noProof/>
                </w:rPr>
                <w:drawing>
                  <wp:inline distT="0" distB="0" distL="0" distR="0" wp14:anchorId="3A0EFF23" wp14:editId="6C5EC764">
                    <wp:extent cx="1158240" cy="304800"/>
                    <wp:effectExtent l="0" t="0" r="3810" b="0"/>
                    <wp:docPr id="26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158240" cy="304800"/>
                            </a:xfrm>
                            <a:prstGeom prst="rect">
                              <a:avLst/>
                            </a:prstGeom>
                            <a:noFill/>
                            <a:ln>
                              <a:noFill/>
                            </a:ln>
                          </pic:spPr>
                        </pic:pic>
                      </a:graphicData>
                    </a:graphic>
                  </wp:inline>
                </w:drawing>
              </w:r>
            </w:del>
          </w:p>
        </w:tc>
        <w:tc>
          <w:tcPr>
            <w:tcW w:w="3978" w:type="dxa"/>
            <w:tcBorders>
              <w:top w:val="nil"/>
              <w:left w:val="nil"/>
              <w:bottom w:val="single" w:sz="4" w:space="0" w:color="5B9BD5" w:themeColor="accent5"/>
              <w:right w:val="nil"/>
            </w:tcBorders>
            <w:shd w:val="clear" w:color="auto" w:fill="70AD47" w:themeFill="accent6"/>
            <w:vAlign w:val="center"/>
            <w:tcPrChange w:id="4054" w:author="Alexis Handford" w:date="2020-01-27T11:06:00Z">
              <w:tcPr>
                <w:tcW w:w="3978" w:type="dxa"/>
                <w:tcBorders>
                  <w:top w:val="nil"/>
                  <w:left w:val="nil"/>
                  <w:bottom w:val="single" w:sz="4" w:space="0" w:color="5B9BD5" w:themeColor="accent5"/>
                  <w:right w:val="nil"/>
                </w:tcBorders>
                <w:shd w:val="clear" w:color="auto" w:fill="70AD47" w:themeFill="accent6"/>
              </w:tcPr>
            </w:tcPrChange>
          </w:tcPr>
          <w:p w14:paraId="18273DDF" w14:textId="2BDD3B53" w:rsidR="008B6276" w:rsidRPr="007F4B89" w:rsidDel="00F5586C" w:rsidRDefault="008B6276" w:rsidP="008B6276">
            <w:pPr>
              <w:rPr>
                <w:del w:id="4055" w:author="Salah Soliman" w:date="2020-01-31T16:06:00Z"/>
              </w:rPr>
            </w:pPr>
          </w:p>
        </w:tc>
        <w:tc>
          <w:tcPr>
            <w:tcW w:w="270" w:type="dxa"/>
            <w:tcBorders>
              <w:top w:val="nil"/>
              <w:left w:val="nil"/>
              <w:bottom w:val="single" w:sz="4" w:space="0" w:color="5B9BD5" w:themeColor="accent5"/>
              <w:right w:val="single" w:sz="4" w:space="0" w:color="5B9BD5" w:themeColor="accent5"/>
            </w:tcBorders>
            <w:shd w:val="clear" w:color="auto" w:fill="70AD47" w:themeFill="accent6"/>
            <w:tcPrChange w:id="4056" w:author="Alexis Handford" w:date="2020-01-27T11:06:00Z">
              <w:tcPr>
                <w:tcW w:w="270" w:type="dxa"/>
                <w:tcBorders>
                  <w:top w:val="nil"/>
                  <w:left w:val="nil"/>
                  <w:bottom w:val="single" w:sz="4" w:space="0" w:color="5B9BD5" w:themeColor="accent5"/>
                  <w:right w:val="single" w:sz="4" w:space="0" w:color="5B9BD5" w:themeColor="accent5"/>
                </w:tcBorders>
                <w:shd w:val="clear" w:color="auto" w:fill="70AD47" w:themeFill="accent6"/>
              </w:tcPr>
            </w:tcPrChange>
          </w:tcPr>
          <w:p w14:paraId="347D5799" w14:textId="61399A32" w:rsidR="008B6276" w:rsidRPr="007F4B89" w:rsidDel="00F5586C" w:rsidRDefault="008B6276" w:rsidP="008B6276">
            <w:pPr>
              <w:rPr>
                <w:del w:id="4057" w:author="Salah Soliman" w:date="2020-01-31T16:06:00Z"/>
              </w:rPr>
            </w:pPr>
          </w:p>
        </w:tc>
      </w:tr>
    </w:tbl>
    <w:p w14:paraId="6E5EE582" w14:textId="3A30513E" w:rsidR="008B6276" w:rsidRPr="007F4B89" w:rsidDel="00F5586C" w:rsidRDefault="008B6276" w:rsidP="008B6276">
      <w:pPr>
        <w:spacing w:after="0" w:line="240" w:lineRule="auto"/>
        <w:rPr>
          <w:del w:id="4058" w:author="Salah Soliman" w:date="2020-01-31T16:06:00Z"/>
          <w:rFonts w:ascii="Calibri" w:eastAsia="Calibri" w:hAnsi="Calibri" w:cs="Arial"/>
          <w:color w:val="404040" w:themeColor="text1" w:themeTint="BF"/>
        </w:rPr>
      </w:pPr>
    </w:p>
    <w:tbl>
      <w:tblPr>
        <w:tblStyle w:val="TableGrid5"/>
        <w:tblW w:w="10530" w:type="dxa"/>
        <w:tblBorders>
          <w:top w:val="single" w:sz="4" w:space="0" w:color="5B9BD5" w:themeColor="accent5"/>
          <w:left w:val="single" w:sz="4" w:space="0" w:color="5B9BD5" w:themeColor="accent5"/>
          <w:bottom w:val="single" w:sz="4" w:space="0" w:color="5B9BD5" w:themeColor="accent5"/>
          <w:right w:val="single" w:sz="4" w:space="0" w:color="5B9BD5" w:themeColor="accent5"/>
          <w:insideH w:val="none" w:sz="0" w:space="0" w:color="auto"/>
          <w:insideV w:val="none" w:sz="0" w:space="0" w:color="auto"/>
        </w:tblBorders>
        <w:tblLayout w:type="fixed"/>
        <w:tblCellMar>
          <w:left w:w="115" w:type="dxa"/>
          <w:right w:w="115" w:type="dxa"/>
        </w:tblCellMar>
        <w:tblLook w:val="04A0" w:firstRow="1" w:lastRow="0" w:firstColumn="1" w:lastColumn="0" w:noHBand="0" w:noVBand="1"/>
      </w:tblPr>
      <w:tblGrid>
        <w:gridCol w:w="265"/>
        <w:gridCol w:w="2521"/>
        <w:gridCol w:w="7474"/>
        <w:gridCol w:w="270"/>
      </w:tblGrid>
      <w:tr w:rsidR="008B6276" w:rsidRPr="007F4B89" w:rsidDel="00F5586C" w14:paraId="223D2855" w14:textId="10D6BD15" w:rsidTr="008B6276">
        <w:trPr>
          <w:trHeight w:val="107"/>
          <w:del w:id="4059" w:author="Salah Soliman" w:date="2020-01-31T16:06:00Z"/>
        </w:trPr>
        <w:tc>
          <w:tcPr>
            <w:tcW w:w="265" w:type="dxa"/>
            <w:tcBorders>
              <w:top w:val="single" w:sz="4" w:space="0" w:color="5B9BD5" w:themeColor="accent5"/>
              <w:left w:val="single" w:sz="4" w:space="0" w:color="5B9BD5" w:themeColor="accent5"/>
              <w:bottom w:val="nil"/>
              <w:right w:val="nil"/>
            </w:tcBorders>
            <w:shd w:val="clear" w:color="auto" w:fill="70AD47" w:themeFill="accent6"/>
          </w:tcPr>
          <w:p w14:paraId="4997A4A3" w14:textId="6AA9855F" w:rsidR="008B6276" w:rsidRPr="007F4B89" w:rsidDel="00F5586C" w:rsidRDefault="008B6276" w:rsidP="008B6276">
            <w:pPr>
              <w:rPr>
                <w:del w:id="4060" w:author="Salah Soliman" w:date="2020-01-31T16:06:00Z"/>
              </w:rPr>
            </w:pPr>
          </w:p>
        </w:tc>
        <w:tc>
          <w:tcPr>
            <w:tcW w:w="2520" w:type="dxa"/>
            <w:tcBorders>
              <w:top w:val="single" w:sz="4" w:space="0" w:color="5B9BD5" w:themeColor="accent5"/>
              <w:left w:val="nil"/>
              <w:bottom w:val="nil"/>
              <w:right w:val="nil"/>
            </w:tcBorders>
            <w:shd w:val="clear" w:color="auto" w:fill="70AD47" w:themeFill="accent6"/>
          </w:tcPr>
          <w:p w14:paraId="5993D728" w14:textId="046E8327" w:rsidR="008B6276" w:rsidRPr="007F4B89" w:rsidDel="00F5586C" w:rsidRDefault="008B6276" w:rsidP="008B6276">
            <w:pPr>
              <w:rPr>
                <w:del w:id="4061" w:author="Salah Soliman" w:date="2020-01-31T16:06:00Z"/>
              </w:rPr>
            </w:pPr>
          </w:p>
        </w:tc>
        <w:tc>
          <w:tcPr>
            <w:tcW w:w="7470" w:type="dxa"/>
            <w:tcBorders>
              <w:top w:val="single" w:sz="4" w:space="0" w:color="5B9BD5" w:themeColor="accent5"/>
              <w:left w:val="nil"/>
              <w:bottom w:val="nil"/>
              <w:right w:val="nil"/>
            </w:tcBorders>
            <w:shd w:val="clear" w:color="auto" w:fill="70AD47" w:themeFill="accent6"/>
            <w:hideMark/>
          </w:tcPr>
          <w:p w14:paraId="17B2007C" w14:textId="5BD9CB95" w:rsidR="008B6276" w:rsidRPr="007F4B89" w:rsidDel="00F5586C" w:rsidRDefault="008B6276" w:rsidP="008B6276">
            <w:pPr>
              <w:jc w:val="right"/>
              <w:rPr>
                <w:del w:id="4062" w:author="Salah Soliman" w:date="2020-01-31T16:06:00Z"/>
                <w:color w:val="78C800"/>
              </w:rPr>
            </w:pPr>
            <w:del w:id="4063" w:author="Salah Soliman" w:date="2020-01-31T16:06:00Z">
              <w:r w:rsidRPr="007F4B89" w:rsidDel="00F5586C">
                <w:rPr>
                  <w:rFonts w:ascii="FontAwesome" w:hAnsi="FontAwesome"/>
                  <w:color w:val="78C800"/>
                </w:rPr>
                <w:sym w:font="FontAwesome" w:char="F058"/>
              </w:r>
              <w:r w:rsidRPr="007F4B89" w:rsidDel="00F5586C">
                <w:rPr>
                  <w:color w:val="78C800"/>
                </w:rPr>
                <w:delText xml:space="preserve"> Correct</w:delText>
              </w:r>
            </w:del>
          </w:p>
        </w:tc>
        <w:tc>
          <w:tcPr>
            <w:tcW w:w="270" w:type="dxa"/>
            <w:tcBorders>
              <w:top w:val="single" w:sz="4" w:space="0" w:color="5B9BD5" w:themeColor="accent5"/>
              <w:left w:val="nil"/>
              <w:bottom w:val="nil"/>
              <w:right w:val="single" w:sz="4" w:space="0" w:color="5B9BD5" w:themeColor="accent5"/>
            </w:tcBorders>
            <w:shd w:val="clear" w:color="auto" w:fill="70AD47" w:themeFill="accent6"/>
          </w:tcPr>
          <w:p w14:paraId="22C95E8E" w14:textId="4D640313" w:rsidR="008B6276" w:rsidRPr="007F4B89" w:rsidDel="00F5586C" w:rsidRDefault="008B6276" w:rsidP="008B6276">
            <w:pPr>
              <w:rPr>
                <w:del w:id="4064" w:author="Salah Soliman" w:date="2020-01-31T16:06:00Z"/>
              </w:rPr>
            </w:pPr>
          </w:p>
        </w:tc>
      </w:tr>
      <w:tr w:rsidR="008B6276" w:rsidRPr="007F4B89" w:rsidDel="00F5586C" w14:paraId="6BDAAABE" w14:textId="4BC00170" w:rsidTr="008B6276">
        <w:trPr>
          <w:del w:id="4065" w:author="Salah Soliman" w:date="2020-01-31T16:06:00Z"/>
        </w:trPr>
        <w:tc>
          <w:tcPr>
            <w:tcW w:w="265" w:type="dxa"/>
            <w:tcBorders>
              <w:top w:val="nil"/>
              <w:left w:val="single" w:sz="4" w:space="0" w:color="5B9BD5" w:themeColor="accent5"/>
              <w:bottom w:val="nil"/>
              <w:right w:val="nil"/>
            </w:tcBorders>
            <w:shd w:val="clear" w:color="auto" w:fill="70AD47" w:themeFill="accent6"/>
          </w:tcPr>
          <w:p w14:paraId="1F4107F1" w14:textId="1920858E" w:rsidR="008B6276" w:rsidRPr="007F4B89" w:rsidDel="00F5586C" w:rsidRDefault="008B6276" w:rsidP="008B6276">
            <w:pPr>
              <w:rPr>
                <w:del w:id="4066" w:author="Salah Soliman" w:date="2020-01-31T16:06:00Z"/>
              </w:rPr>
            </w:pPr>
          </w:p>
        </w:tc>
        <w:tc>
          <w:tcPr>
            <w:tcW w:w="2520" w:type="dxa"/>
            <w:tcBorders>
              <w:top w:val="nil"/>
              <w:left w:val="nil"/>
              <w:bottom w:val="nil"/>
              <w:right w:val="nil"/>
            </w:tcBorders>
            <w:shd w:val="clear" w:color="auto" w:fill="78C800"/>
            <w:hideMark/>
          </w:tcPr>
          <w:p w14:paraId="1CDA71D5" w14:textId="7A34AA0A" w:rsidR="008B6276" w:rsidRPr="007F4B89" w:rsidDel="00F5586C" w:rsidRDefault="008B6276" w:rsidP="008B6276">
            <w:pPr>
              <w:rPr>
                <w:del w:id="4067" w:author="Salah Soliman" w:date="2020-01-31T16:06:00Z"/>
                <w:rFonts w:ascii="Calibri Light" w:hAnsi="Calibri Light" w:cs="Calibri Light"/>
                <w:color w:val="FFFFFF" w:themeColor="background1"/>
              </w:rPr>
            </w:pPr>
            <w:del w:id="4068" w:author="Salah Soliman" w:date="2020-01-31T16:06:00Z">
              <w:r w:rsidRPr="007F4B89" w:rsidDel="00F5586C">
                <w:rPr>
                  <w:rFonts w:ascii="Calibri Light" w:hAnsi="Calibri Light" w:cs="Calibri Light"/>
                  <w:color w:val="FFFFFF" w:themeColor="background1"/>
                </w:rPr>
                <w:delText>Explanation</w:delText>
              </w:r>
            </w:del>
          </w:p>
        </w:tc>
        <w:tc>
          <w:tcPr>
            <w:tcW w:w="7470" w:type="dxa"/>
            <w:tcBorders>
              <w:top w:val="nil"/>
              <w:left w:val="nil"/>
              <w:bottom w:val="nil"/>
              <w:right w:val="nil"/>
            </w:tcBorders>
            <w:shd w:val="clear" w:color="auto" w:fill="70AD47" w:themeFill="accent6"/>
          </w:tcPr>
          <w:p w14:paraId="034DC496" w14:textId="516C4774" w:rsidR="008B6276" w:rsidRPr="007F4B89" w:rsidDel="00F5586C" w:rsidRDefault="008B6276" w:rsidP="008B6276">
            <w:pPr>
              <w:rPr>
                <w:del w:id="4069" w:author="Salah Soliman" w:date="2020-01-31T16:06:00Z"/>
              </w:rPr>
            </w:pPr>
          </w:p>
        </w:tc>
        <w:tc>
          <w:tcPr>
            <w:tcW w:w="270" w:type="dxa"/>
            <w:tcBorders>
              <w:top w:val="nil"/>
              <w:left w:val="nil"/>
              <w:bottom w:val="nil"/>
              <w:right w:val="single" w:sz="4" w:space="0" w:color="5B9BD5" w:themeColor="accent5"/>
            </w:tcBorders>
            <w:shd w:val="clear" w:color="auto" w:fill="70AD47" w:themeFill="accent6"/>
          </w:tcPr>
          <w:p w14:paraId="597B578D" w14:textId="41FE16DD" w:rsidR="008B6276" w:rsidRPr="007F4B89" w:rsidDel="00F5586C" w:rsidRDefault="008B6276" w:rsidP="008B6276">
            <w:pPr>
              <w:rPr>
                <w:del w:id="4070" w:author="Salah Soliman" w:date="2020-01-31T16:06:00Z"/>
              </w:rPr>
            </w:pPr>
          </w:p>
        </w:tc>
      </w:tr>
      <w:tr w:rsidR="008B6276" w:rsidRPr="007F4B89" w:rsidDel="00F5586C" w14:paraId="503B5A8E" w14:textId="14E3C781" w:rsidTr="008B6276">
        <w:trPr>
          <w:del w:id="4071" w:author="Salah Soliman" w:date="2020-01-31T16:06:00Z"/>
        </w:trPr>
        <w:tc>
          <w:tcPr>
            <w:tcW w:w="265" w:type="dxa"/>
            <w:tcBorders>
              <w:top w:val="nil"/>
              <w:left w:val="single" w:sz="4" w:space="0" w:color="5B9BD5" w:themeColor="accent5"/>
              <w:bottom w:val="nil"/>
              <w:right w:val="nil"/>
            </w:tcBorders>
            <w:shd w:val="clear" w:color="auto" w:fill="70AD47" w:themeFill="accent6"/>
          </w:tcPr>
          <w:p w14:paraId="3ED528CB" w14:textId="200407C5" w:rsidR="008B6276" w:rsidRPr="007F4B89" w:rsidDel="00F5586C" w:rsidRDefault="008B6276" w:rsidP="008B6276">
            <w:pPr>
              <w:rPr>
                <w:del w:id="4072" w:author="Salah Soliman" w:date="2020-01-31T16:06:00Z"/>
                <w:sz w:val="16"/>
                <w:szCs w:val="16"/>
              </w:rPr>
            </w:pPr>
          </w:p>
        </w:tc>
        <w:tc>
          <w:tcPr>
            <w:tcW w:w="2520" w:type="dxa"/>
            <w:tcBorders>
              <w:top w:val="nil"/>
              <w:left w:val="nil"/>
              <w:bottom w:val="single" w:sz="4" w:space="0" w:color="CCFFCC"/>
              <w:right w:val="nil"/>
            </w:tcBorders>
            <w:shd w:val="clear" w:color="auto" w:fill="78C800"/>
          </w:tcPr>
          <w:p w14:paraId="128AD1A2" w14:textId="55AAE17D" w:rsidR="008B6276" w:rsidRPr="007F4B89" w:rsidDel="00F5586C" w:rsidRDefault="008B6276" w:rsidP="008B6276">
            <w:pPr>
              <w:rPr>
                <w:del w:id="4073" w:author="Salah Soliman" w:date="2020-01-31T16:06:00Z"/>
                <w:sz w:val="16"/>
                <w:szCs w:val="16"/>
              </w:rPr>
            </w:pPr>
          </w:p>
        </w:tc>
        <w:tc>
          <w:tcPr>
            <w:tcW w:w="7470" w:type="dxa"/>
            <w:tcBorders>
              <w:top w:val="nil"/>
              <w:left w:val="nil"/>
              <w:bottom w:val="single" w:sz="4" w:space="0" w:color="CCFFCC"/>
              <w:right w:val="nil"/>
            </w:tcBorders>
            <w:shd w:val="clear" w:color="auto" w:fill="78C800"/>
          </w:tcPr>
          <w:p w14:paraId="7298FE2D" w14:textId="179958D8" w:rsidR="008B6276" w:rsidRPr="007F4B89" w:rsidDel="00F5586C" w:rsidRDefault="008B6276" w:rsidP="008B6276">
            <w:pPr>
              <w:rPr>
                <w:del w:id="4074" w:author="Salah Soliman" w:date="2020-01-31T16:06:00Z"/>
                <w:sz w:val="16"/>
                <w:szCs w:val="16"/>
              </w:rPr>
            </w:pPr>
          </w:p>
        </w:tc>
        <w:tc>
          <w:tcPr>
            <w:tcW w:w="270" w:type="dxa"/>
            <w:tcBorders>
              <w:top w:val="nil"/>
              <w:left w:val="nil"/>
              <w:bottom w:val="nil"/>
              <w:right w:val="single" w:sz="4" w:space="0" w:color="5B9BD5" w:themeColor="accent5"/>
            </w:tcBorders>
            <w:shd w:val="clear" w:color="auto" w:fill="70AD47" w:themeFill="accent6"/>
          </w:tcPr>
          <w:p w14:paraId="725C0BBE" w14:textId="70F2278A" w:rsidR="008B6276" w:rsidRPr="007F4B89" w:rsidDel="00F5586C" w:rsidRDefault="008B6276" w:rsidP="008B6276">
            <w:pPr>
              <w:rPr>
                <w:del w:id="4075" w:author="Salah Soliman" w:date="2020-01-31T16:06:00Z"/>
                <w:sz w:val="16"/>
                <w:szCs w:val="16"/>
              </w:rPr>
            </w:pPr>
          </w:p>
        </w:tc>
      </w:tr>
      <w:tr w:rsidR="008B6276" w:rsidRPr="007F4B89" w:rsidDel="00F5586C" w14:paraId="64FFF634" w14:textId="4FA1C178" w:rsidTr="008B6276">
        <w:trPr>
          <w:trHeight w:val="60"/>
          <w:del w:id="4076" w:author="Salah Soliman" w:date="2020-01-31T16:06:00Z"/>
        </w:trPr>
        <w:tc>
          <w:tcPr>
            <w:tcW w:w="265" w:type="dxa"/>
            <w:tcBorders>
              <w:top w:val="nil"/>
              <w:left w:val="single" w:sz="4" w:space="0" w:color="5B9BD5" w:themeColor="accent5"/>
              <w:bottom w:val="nil"/>
              <w:right w:val="single" w:sz="4" w:space="0" w:color="CCFFCC"/>
            </w:tcBorders>
            <w:shd w:val="clear" w:color="auto" w:fill="70AD47" w:themeFill="accent6"/>
          </w:tcPr>
          <w:p w14:paraId="100DCE09" w14:textId="016968C6" w:rsidR="008B6276" w:rsidRPr="007F4B89" w:rsidDel="00F5586C" w:rsidRDefault="008B6276" w:rsidP="008B6276">
            <w:pPr>
              <w:rPr>
                <w:del w:id="4077" w:author="Salah Soliman" w:date="2020-01-31T16:06:00Z"/>
              </w:rPr>
            </w:pPr>
          </w:p>
        </w:tc>
        <w:tc>
          <w:tcPr>
            <w:tcW w:w="9990" w:type="dxa"/>
            <w:gridSpan w:val="2"/>
            <w:tcBorders>
              <w:top w:val="single" w:sz="4" w:space="0" w:color="CCFFCC"/>
              <w:left w:val="single" w:sz="4" w:space="0" w:color="CCFFCC"/>
              <w:bottom w:val="single" w:sz="4" w:space="0" w:color="CCFFCC"/>
              <w:right w:val="single" w:sz="4" w:space="0" w:color="CCFFCC"/>
            </w:tcBorders>
            <w:shd w:val="clear" w:color="auto" w:fill="F3FFF3"/>
            <w:hideMark/>
          </w:tcPr>
          <w:p w14:paraId="7CA5D794" w14:textId="47A183EA" w:rsidR="008B6276" w:rsidRPr="007F4B89" w:rsidDel="00F5586C" w:rsidRDefault="008B6276" w:rsidP="008B6276">
            <w:pPr>
              <w:rPr>
                <w:del w:id="4078" w:author="Salah Soliman" w:date="2020-01-31T16:06:00Z"/>
                <w:color w:val="7F7F7F" w:themeColor="text1" w:themeTint="80"/>
              </w:rPr>
            </w:pPr>
            <w:del w:id="4079" w:author="Salah Soliman" w:date="2020-01-31T16:06:00Z">
              <w:r w:rsidRPr="007F4B89" w:rsidDel="00F5586C">
                <w:rPr>
                  <w:color w:val="7F7F7F" w:themeColor="text1" w:themeTint="80"/>
                </w:rPr>
                <w:delText xml:space="preserve">Great! Nominal attributes are either discrete or categorical attributes that define an object and cannot be ordered, which makes the brand manufacturer a nominal attribute. </w:delText>
              </w:r>
            </w:del>
          </w:p>
        </w:tc>
        <w:tc>
          <w:tcPr>
            <w:tcW w:w="270" w:type="dxa"/>
            <w:tcBorders>
              <w:top w:val="nil"/>
              <w:left w:val="single" w:sz="4" w:space="0" w:color="CCFFCC"/>
              <w:bottom w:val="nil"/>
              <w:right w:val="single" w:sz="4" w:space="0" w:color="5B9BD5" w:themeColor="accent5"/>
            </w:tcBorders>
            <w:shd w:val="clear" w:color="auto" w:fill="70AD47" w:themeFill="accent6"/>
          </w:tcPr>
          <w:p w14:paraId="014C3E55" w14:textId="1A4E79C2" w:rsidR="008B6276" w:rsidRPr="007F4B89" w:rsidDel="00F5586C" w:rsidRDefault="008B6276" w:rsidP="008B6276">
            <w:pPr>
              <w:rPr>
                <w:del w:id="4080" w:author="Salah Soliman" w:date="2020-01-31T16:06:00Z"/>
              </w:rPr>
            </w:pPr>
          </w:p>
        </w:tc>
      </w:tr>
      <w:tr w:rsidR="008B6276" w:rsidRPr="007F4B89" w:rsidDel="00F5586C" w14:paraId="4BE74476" w14:textId="7BFCD59F" w:rsidTr="008B6276">
        <w:trPr>
          <w:del w:id="4081" w:author="Salah Soliman" w:date="2020-01-31T16:06:00Z"/>
        </w:trPr>
        <w:tc>
          <w:tcPr>
            <w:tcW w:w="265" w:type="dxa"/>
            <w:tcBorders>
              <w:top w:val="nil"/>
              <w:left w:val="single" w:sz="4" w:space="0" w:color="5B9BD5" w:themeColor="accent5"/>
              <w:bottom w:val="single" w:sz="4" w:space="0" w:color="5B9BD5" w:themeColor="accent5"/>
              <w:right w:val="nil"/>
            </w:tcBorders>
            <w:shd w:val="clear" w:color="auto" w:fill="70AD47" w:themeFill="accent6"/>
          </w:tcPr>
          <w:p w14:paraId="4A9512FD" w14:textId="0B880911" w:rsidR="008B6276" w:rsidRPr="007F4B89" w:rsidDel="00F5586C" w:rsidRDefault="008B6276" w:rsidP="008B6276">
            <w:pPr>
              <w:rPr>
                <w:del w:id="4082" w:author="Salah Soliman" w:date="2020-01-31T16:06:00Z"/>
                <w:sz w:val="16"/>
                <w:szCs w:val="16"/>
              </w:rPr>
            </w:pPr>
          </w:p>
        </w:tc>
        <w:tc>
          <w:tcPr>
            <w:tcW w:w="2520" w:type="dxa"/>
            <w:tcBorders>
              <w:top w:val="single" w:sz="4" w:space="0" w:color="CCFFCC"/>
              <w:left w:val="nil"/>
              <w:bottom w:val="single" w:sz="4" w:space="0" w:color="5B9BD5" w:themeColor="accent5"/>
              <w:right w:val="nil"/>
            </w:tcBorders>
            <w:shd w:val="clear" w:color="auto" w:fill="70AD47" w:themeFill="accent6"/>
          </w:tcPr>
          <w:p w14:paraId="54066101" w14:textId="7CD076F0" w:rsidR="008B6276" w:rsidRPr="007F4B89" w:rsidDel="00F5586C" w:rsidRDefault="008B6276" w:rsidP="008B6276">
            <w:pPr>
              <w:rPr>
                <w:del w:id="4083" w:author="Salah Soliman" w:date="2020-01-31T16:06:00Z"/>
                <w:sz w:val="16"/>
                <w:szCs w:val="16"/>
              </w:rPr>
            </w:pPr>
          </w:p>
        </w:tc>
        <w:tc>
          <w:tcPr>
            <w:tcW w:w="7470" w:type="dxa"/>
            <w:tcBorders>
              <w:top w:val="single" w:sz="4" w:space="0" w:color="CCFFCC"/>
              <w:left w:val="nil"/>
              <w:bottom w:val="single" w:sz="4" w:space="0" w:color="5B9BD5" w:themeColor="accent5"/>
              <w:right w:val="nil"/>
            </w:tcBorders>
            <w:shd w:val="clear" w:color="auto" w:fill="70AD47" w:themeFill="accent6"/>
          </w:tcPr>
          <w:p w14:paraId="13C44F30" w14:textId="646FC401" w:rsidR="008B6276" w:rsidRPr="007F4B89" w:rsidDel="00F5586C" w:rsidRDefault="008B6276" w:rsidP="008B6276">
            <w:pPr>
              <w:rPr>
                <w:del w:id="4084" w:author="Salah Soliman" w:date="2020-01-31T16:06:00Z"/>
                <w:sz w:val="16"/>
                <w:szCs w:val="16"/>
              </w:rPr>
            </w:pPr>
          </w:p>
        </w:tc>
        <w:tc>
          <w:tcPr>
            <w:tcW w:w="270" w:type="dxa"/>
            <w:tcBorders>
              <w:top w:val="nil"/>
              <w:left w:val="nil"/>
              <w:bottom w:val="single" w:sz="4" w:space="0" w:color="5B9BD5" w:themeColor="accent5"/>
              <w:right w:val="single" w:sz="4" w:space="0" w:color="5B9BD5" w:themeColor="accent5"/>
            </w:tcBorders>
            <w:shd w:val="clear" w:color="auto" w:fill="70AD47" w:themeFill="accent6"/>
          </w:tcPr>
          <w:p w14:paraId="6D1EA686" w14:textId="2EBF4D14" w:rsidR="008B6276" w:rsidRPr="007F4B89" w:rsidDel="00F5586C" w:rsidRDefault="008B6276" w:rsidP="008B6276">
            <w:pPr>
              <w:rPr>
                <w:del w:id="4085" w:author="Salah Soliman" w:date="2020-01-31T16:06:00Z"/>
                <w:sz w:val="16"/>
                <w:szCs w:val="16"/>
              </w:rPr>
            </w:pPr>
          </w:p>
        </w:tc>
      </w:tr>
    </w:tbl>
    <w:p w14:paraId="023A3E5C" w14:textId="2D9C4167" w:rsidR="008B6276" w:rsidRPr="007F4B89" w:rsidDel="00F5586C" w:rsidRDefault="008B6276" w:rsidP="008B6276">
      <w:pPr>
        <w:spacing w:after="0" w:line="240" w:lineRule="auto"/>
        <w:rPr>
          <w:del w:id="4086" w:author="Salah Soliman" w:date="2020-01-31T16:06:00Z"/>
          <w:rFonts w:ascii="Calibri" w:eastAsia="Calibri" w:hAnsi="Calibri" w:cs="Arial"/>
          <w:color w:val="404040" w:themeColor="text1" w:themeTint="BF"/>
        </w:rPr>
      </w:pPr>
    </w:p>
    <w:tbl>
      <w:tblPr>
        <w:tblStyle w:val="TableGrid5"/>
        <w:tblW w:w="10530" w:type="dxa"/>
        <w:tblBorders>
          <w:top w:val="single" w:sz="4" w:space="0" w:color="5B9BD5" w:themeColor="accent5"/>
          <w:left w:val="single" w:sz="4" w:space="0" w:color="5B9BD5" w:themeColor="accent5"/>
          <w:bottom w:val="single" w:sz="4" w:space="0" w:color="5B9BD5" w:themeColor="accent5"/>
          <w:right w:val="single" w:sz="4" w:space="0" w:color="5B9BD5" w:themeColor="accent5"/>
          <w:insideH w:val="none" w:sz="0" w:space="0" w:color="auto"/>
          <w:insideV w:val="none" w:sz="0" w:space="0" w:color="auto"/>
        </w:tblBorders>
        <w:tblLayout w:type="fixed"/>
        <w:tblCellMar>
          <w:left w:w="115" w:type="dxa"/>
          <w:right w:w="115" w:type="dxa"/>
        </w:tblCellMar>
        <w:tblLook w:val="04A0" w:firstRow="1" w:lastRow="0" w:firstColumn="1" w:lastColumn="0" w:noHBand="0" w:noVBand="1"/>
      </w:tblPr>
      <w:tblGrid>
        <w:gridCol w:w="265"/>
        <w:gridCol w:w="2521"/>
        <w:gridCol w:w="7474"/>
        <w:gridCol w:w="270"/>
      </w:tblGrid>
      <w:tr w:rsidR="008B6276" w:rsidRPr="007F4B89" w:rsidDel="00F5586C" w14:paraId="611BD0F2" w14:textId="7DD7A00E" w:rsidTr="008B6276">
        <w:trPr>
          <w:trHeight w:val="107"/>
          <w:del w:id="4087" w:author="Salah Soliman" w:date="2020-01-31T16:06:00Z"/>
        </w:trPr>
        <w:tc>
          <w:tcPr>
            <w:tcW w:w="265" w:type="dxa"/>
            <w:tcBorders>
              <w:top w:val="single" w:sz="4" w:space="0" w:color="5B9BD5" w:themeColor="accent5"/>
              <w:left w:val="single" w:sz="4" w:space="0" w:color="5B9BD5" w:themeColor="accent5"/>
              <w:bottom w:val="nil"/>
              <w:right w:val="nil"/>
            </w:tcBorders>
            <w:shd w:val="clear" w:color="auto" w:fill="70AD47" w:themeFill="accent6"/>
          </w:tcPr>
          <w:p w14:paraId="0F76FA95" w14:textId="5E85E402" w:rsidR="008B6276" w:rsidRPr="007F4B89" w:rsidDel="00F5586C" w:rsidRDefault="008B6276" w:rsidP="008B6276">
            <w:pPr>
              <w:rPr>
                <w:del w:id="4088" w:author="Salah Soliman" w:date="2020-01-31T16:06:00Z"/>
              </w:rPr>
            </w:pPr>
          </w:p>
        </w:tc>
        <w:tc>
          <w:tcPr>
            <w:tcW w:w="2520" w:type="dxa"/>
            <w:tcBorders>
              <w:top w:val="single" w:sz="4" w:space="0" w:color="5B9BD5" w:themeColor="accent5"/>
              <w:left w:val="nil"/>
              <w:bottom w:val="nil"/>
              <w:right w:val="nil"/>
            </w:tcBorders>
            <w:shd w:val="clear" w:color="auto" w:fill="70AD47" w:themeFill="accent6"/>
          </w:tcPr>
          <w:p w14:paraId="6277F195" w14:textId="51890787" w:rsidR="008B6276" w:rsidRPr="007F4B89" w:rsidDel="00F5586C" w:rsidRDefault="008B6276" w:rsidP="008B6276">
            <w:pPr>
              <w:rPr>
                <w:del w:id="4089" w:author="Salah Soliman" w:date="2020-01-31T16:06:00Z"/>
              </w:rPr>
            </w:pPr>
          </w:p>
        </w:tc>
        <w:tc>
          <w:tcPr>
            <w:tcW w:w="7470" w:type="dxa"/>
            <w:tcBorders>
              <w:top w:val="single" w:sz="4" w:space="0" w:color="5B9BD5" w:themeColor="accent5"/>
              <w:left w:val="nil"/>
              <w:bottom w:val="nil"/>
              <w:right w:val="nil"/>
            </w:tcBorders>
            <w:shd w:val="clear" w:color="auto" w:fill="70AD47" w:themeFill="accent6"/>
            <w:hideMark/>
          </w:tcPr>
          <w:p w14:paraId="2E7BCE9A" w14:textId="7DB09B82" w:rsidR="008B6276" w:rsidRPr="007F4B89" w:rsidDel="00F5586C" w:rsidRDefault="008B6276" w:rsidP="008B6276">
            <w:pPr>
              <w:jc w:val="right"/>
              <w:rPr>
                <w:del w:id="4090" w:author="Salah Soliman" w:date="2020-01-31T16:06:00Z"/>
                <w:color w:val="78C800"/>
              </w:rPr>
            </w:pPr>
            <w:del w:id="4091" w:author="Salah Soliman" w:date="2020-01-31T16:06:00Z">
              <w:r w:rsidRPr="007F4B89" w:rsidDel="00F5586C">
                <w:rPr>
                  <w:rFonts w:ascii="FontAwesome" w:hAnsi="FontAwesome"/>
                  <w:color w:val="FF4B4B"/>
                </w:rPr>
                <w:sym w:font="FontAwesome" w:char="F057"/>
              </w:r>
              <w:r w:rsidRPr="007F4B89" w:rsidDel="00F5586C">
                <w:rPr>
                  <w:color w:val="FF4B4B"/>
                </w:rPr>
                <w:delText xml:space="preserve"> That’s Incorrect</w:delText>
              </w:r>
            </w:del>
          </w:p>
        </w:tc>
        <w:tc>
          <w:tcPr>
            <w:tcW w:w="270" w:type="dxa"/>
            <w:tcBorders>
              <w:top w:val="single" w:sz="4" w:space="0" w:color="5B9BD5" w:themeColor="accent5"/>
              <w:left w:val="nil"/>
              <w:bottom w:val="nil"/>
              <w:right w:val="single" w:sz="4" w:space="0" w:color="5B9BD5" w:themeColor="accent5"/>
            </w:tcBorders>
            <w:shd w:val="clear" w:color="auto" w:fill="70AD47" w:themeFill="accent6"/>
          </w:tcPr>
          <w:p w14:paraId="5EB1ABE1" w14:textId="7B4AC0E9" w:rsidR="008B6276" w:rsidRPr="007F4B89" w:rsidDel="00F5586C" w:rsidRDefault="008B6276" w:rsidP="008B6276">
            <w:pPr>
              <w:rPr>
                <w:del w:id="4092" w:author="Salah Soliman" w:date="2020-01-31T16:06:00Z"/>
              </w:rPr>
            </w:pPr>
          </w:p>
        </w:tc>
      </w:tr>
      <w:tr w:rsidR="008B6276" w:rsidRPr="007F4B89" w:rsidDel="00F5586C" w14:paraId="62467DE6" w14:textId="72CB0B78" w:rsidTr="008B6276">
        <w:trPr>
          <w:del w:id="4093" w:author="Salah Soliman" w:date="2020-01-31T16:06:00Z"/>
        </w:trPr>
        <w:tc>
          <w:tcPr>
            <w:tcW w:w="265" w:type="dxa"/>
            <w:tcBorders>
              <w:top w:val="nil"/>
              <w:left w:val="single" w:sz="4" w:space="0" w:color="5B9BD5" w:themeColor="accent5"/>
              <w:bottom w:val="nil"/>
              <w:right w:val="nil"/>
            </w:tcBorders>
            <w:shd w:val="clear" w:color="auto" w:fill="70AD47" w:themeFill="accent6"/>
          </w:tcPr>
          <w:p w14:paraId="032BB793" w14:textId="54242B33" w:rsidR="008B6276" w:rsidRPr="007F4B89" w:rsidDel="00F5586C" w:rsidRDefault="008B6276" w:rsidP="008B6276">
            <w:pPr>
              <w:rPr>
                <w:del w:id="4094" w:author="Salah Soliman" w:date="2020-01-31T16:06:00Z"/>
              </w:rPr>
            </w:pPr>
          </w:p>
        </w:tc>
        <w:tc>
          <w:tcPr>
            <w:tcW w:w="2520" w:type="dxa"/>
            <w:tcBorders>
              <w:top w:val="nil"/>
              <w:left w:val="nil"/>
              <w:bottom w:val="nil"/>
              <w:right w:val="nil"/>
            </w:tcBorders>
            <w:shd w:val="clear" w:color="auto" w:fill="FF4B4B"/>
            <w:hideMark/>
          </w:tcPr>
          <w:p w14:paraId="3F2E25D8" w14:textId="59144666" w:rsidR="008B6276" w:rsidRPr="007F4B89" w:rsidDel="00F5586C" w:rsidRDefault="008B6276" w:rsidP="008B6276">
            <w:pPr>
              <w:rPr>
                <w:del w:id="4095" w:author="Salah Soliman" w:date="2020-01-31T16:06:00Z"/>
                <w:rFonts w:ascii="Calibri Light" w:hAnsi="Calibri Light" w:cs="Calibri Light"/>
                <w:color w:val="FFFFFF" w:themeColor="background1"/>
              </w:rPr>
            </w:pPr>
            <w:del w:id="4096" w:author="Salah Soliman" w:date="2020-01-31T16:06:00Z">
              <w:r w:rsidRPr="007F4B89" w:rsidDel="00F5586C">
                <w:rPr>
                  <w:rFonts w:ascii="Calibri Light" w:hAnsi="Calibri Light" w:cs="Calibri Light"/>
                  <w:color w:val="FFFFFF" w:themeColor="background1"/>
                </w:rPr>
                <w:delText>Explanation</w:delText>
              </w:r>
            </w:del>
          </w:p>
        </w:tc>
        <w:tc>
          <w:tcPr>
            <w:tcW w:w="7470" w:type="dxa"/>
            <w:tcBorders>
              <w:top w:val="nil"/>
              <w:left w:val="nil"/>
              <w:bottom w:val="nil"/>
              <w:right w:val="nil"/>
            </w:tcBorders>
            <w:shd w:val="clear" w:color="auto" w:fill="70AD47" w:themeFill="accent6"/>
          </w:tcPr>
          <w:p w14:paraId="686EA616" w14:textId="79DDADD0" w:rsidR="008B6276" w:rsidRPr="007F4B89" w:rsidDel="00F5586C" w:rsidRDefault="008B6276" w:rsidP="008B6276">
            <w:pPr>
              <w:rPr>
                <w:del w:id="4097" w:author="Salah Soliman" w:date="2020-01-31T16:06:00Z"/>
              </w:rPr>
            </w:pPr>
          </w:p>
        </w:tc>
        <w:tc>
          <w:tcPr>
            <w:tcW w:w="270" w:type="dxa"/>
            <w:tcBorders>
              <w:top w:val="nil"/>
              <w:left w:val="nil"/>
              <w:bottom w:val="nil"/>
              <w:right w:val="single" w:sz="4" w:space="0" w:color="5B9BD5" w:themeColor="accent5"/>
            </w:tcBorders>
            <w:shd w:val="clear" w:color="auto" w:fill="70AD47" w:themeFill="accent6"/>
          </w:tcPr>
          <w:p w14:paraId="77E689EF" w14:textId="486200F1" w:rsidR="008B6276" w:rsidRPr="007F4B89" w:rsidDel="00F5586C" w:rsidRDefault="008B6276" w:rsidP="008B6276">
            <w:pPr>
              <w:rPr>
                <w:del w:id="4098" w:author="Salah Soliman" w:date="2020-01-31T16:06:00Z"/>
              </w:rPr>
            </w:pPr>
          </w:p>
        </w:tc>
      </w:tr>
      <w:tr w:rsidR="008B6276" w:rsidRPr="007F4B89" w:rsidDel="00F5586C" w14:paraId="64A78CD9" w14:textId="7AD581CD" w:rsidTr="008B6276">
        <w:trPr>
          <w:del w:id="4099" w:author="Salah Soliman" w:date="2020-01-31T16:06:00Z"/>
        </w:trPr>
        <w:tc>
          <w:tcPr>
            <w:tcW w:w="265" w:type="dxa"/>
            <w:tcBorders>
              <w:top w:val="nil"/>
              <w:left w:val="single" w:sz="4" w:space="0" w:color="5B9BD5" w:themeColor="accent5"/>
              <w:bottom w:val="nil"/>
              <w:right w:val="nil"/>
            </w:tcBorders>
            <w:shd w:val="clear" w:color="auto" w:fill="70AD47" w:themeFill="accent6"/>
          </w:tcPr>
          <w:p w14:paraId="4558C5EF" w14:textId="7283E656" w:rsidR="008B6276" w:rsidRPr="007F4B89" w:rsidDel="00F5586C" w:rsidRDefault="008B6276" w:rsidP="008B6276">
            <w:pPr>
              <w:rPr>
                <w:del w:id="4100" w:author="Salah Soliman" w:date="2020-01-31T16:06:00Z"/>
                <w:sz w:val="16"/>
                <w:szCs w:val="16"/>
              </w:rPr>
            </w:pPr>
          </w:p>
        </w:tc>
        <w:tc>
          <w:tcPr>
            <w:tcW w:w="2520" w:type="dxa"/>
            <w:tcBorders>
              <w:top w:val="nil"/>
              <w:left w:val="nil"/>
              <w:bottom w:val="single" w:sz="4" w:space="0" w:color="F9DBDB"/>
              <w:right w:val="nil"/>
            </w:tcBorders>
            <w:shd w:val="clear" w:color="auto" w:fill="FF4B4B"/>
          </w:tcPr>
          <w:p w14:paraId="79AE3272" w14:textId="4928793D" w:rsidR="008B6276" w:rsidRPr="007F4B89" w:rsidDel="00F5586C" w:rsidRDefault="008B6276" w:rsidP="008B6276">
            <w:pPr>
              <w:rPr>
                <w:del w:id="4101" w:author="Salah Soliman" w:date="2020-01-31T16:06:00Z"/>
                <w:sz w:val="16"/>
                <w:szCs w:val="16"/>
              </w:rPr>
            </w:pPr>
          </w:p>
        </w:tc>
        <w:tc>
          <w:tcPr>
            <w:tcW w:w="7470" w:type="dxa"/>
            <w:tcBorders>
              <w:top w:val="nil"/>
              <w:left w:val="nil"/>
              <w:bottom w:val="single" w:sz="4" w:space="0" w:color="F9DBDB"/>
              <w:right w:val="nil"/>
            </w:tcBorders>
            <w:shd w:val="clear" w:color="auto" w:fill="FF4B4B"/>
          </w:tcPr>
          <w:p w14:paraId="2AD22A57" w14:textId="30BFE6B6" w:rsidR="008B6276" w:rsidRPr="007F4B89" w:rsidDel="00F5586C" w:rsidRDefault="008B6276" w:rsidP="008B6276">
            <w:pPr>
              <w:rPr>
                <w:del w:id="4102" w:author="Salah Soliman" w:date="2020-01-31T16:06:00Z"/>
                <w:sz w:val="16"/>
                <w:szCs w:val="16"/>
              </w:rPr>
            </w:pPr>
          </w:p>
        </w:tc>
        <w:tc>
          <w:tcPr>
            <w:tcW w:w="270" w:type="dxa"/>
            <w:tcBorders>
              <w:top w:val="nil"/>
              <w:left w:val="nil"/>
              <w:bottom w:val="nil"/>
              <w:right w:val="single" w:sz="4" w:space="0" w:color="5B9BD5" w:themeColor="accent5"/>
            </w:tcBorders>
            <w:shd w:val="clear" w:color="auto" w:fill="70AD47" w:themeFill="accent6"/>
          </w:tcPr>
          <w:p w14:paraId="5BAF06DF" w14:textId="4D02ADE1" w:rsidR="008B6276" w:rsidRPr="007F4B89" w:rsidDel="00F5586C" w:rsidRDefault="008B6276" w:rsidP="008B6276">
            <w:pPr>
              <w:rPr>
                <w:del w:id="4103" w:author="Salah Soliman" w:date="2020-01-31T16:06:00Z"/>
                <w:sz w:val="16"/>
                <w:szCs w:val="16"/>
              </w:rPr>
            </w:pPr>
          </w:p>
        </w:tc>
      </w:tr>
      <w:tr w:rsidR="008B6276" w:rsidRPr="007F4B89" w:rsidDel="00F5586C" w14:paraId="6082B5B7" w14:textId="6DE7BEE8" w:rsidTr="008B6276">
        <w:trPr>
          <w:trHeight w:val="60"/>
          <w:del w:id="4104" w:author="Salah Soliman" w:date="2020-01-31T16:06:00Z"/>
        </w:trPr>
        <w:tc>
          <w:tcPr>
            <w:tcW w:w="265" w:type="dxa"/>
            <w:tcBorders>
              <w:top w:val="nil"/>
              <w:left w:val="single" w:sz="4" w:space="0" w:color="5B9BD5" w:themeColor="accent5"/>
              <w:bottom w:val="nil"/>
              <w:right w:val="single" w:sz="4" w:space="0" w:color="F9DBDB"/>
            </w:tcBorders>
            <w:shd w:val="clear" w:color="auto" w:fill="70AD47" w:themeFill="accent6"/>
          </w:tcPr>
          <w:p w14:paraId="0AD359FF" w14:textId="6BE19958" w:rsidR="008B6276" w:rsidRPr="007F4B89" w:rsidDel="00F5586C" w:rsidRDefault="008B6276" w:rsidP="008B6276">
            <w:pPr>
              <w:rPr>
                <w:del w:id="4105" w:author="Salah Soliman" w:date="2020-01-31T16:06:00Z"/>
              </w:rPr>
            </w:pPr>
          </w:p>
        </w:tc>
        <w:tc>
          <w:tcPr>
            <w:tcW w:w="9990" w:type="dxa"/>
            <w:gridSpan w:val="2"/>
            <w:tcBorders>
              <w:top w:val="single" w:sz="4" w:space="0" w:color="F9DBDB"/>
              <w:left w:val="single" w:sz="4" w:space="0" w:color="F9DBDB"/>
              <w:bottom w:val="single" w:sz="4" w:space="0" w:color="F9DBDB"/>
              <w:right w:val="single" w:sz="4" w:space="0" w:color="F9DBDB"/>
            </w:tcBorders>
            <w:shd w:val="clear" w:color="auto" w:fill="FCEEEE"/>
            <w:hideMark/>
          </w:tcPr>
          <w:p w14:paraId="69303419" w14:textId="3E010F6C" w:rsidR="008B6276" w:rsidRPr="007F4B89" w:rsidDel="00F5586C" w:rsidRDefault="008B6276" w:rsidP="008B6276">
            <w:pPr>
              <w:rPr>
                <w:del w:id="4106" w:author="Salah Soliman" w:date="2020-01-31T16:06:00Z"/>
                <w:color w:val="7F7F7F" w:themeColor="text1" w:themeTint="80"/>
              </w:rPr>
            </w:pPr>
            <w:del w:id="4107" w:author="Salah Soliman" w:date="2020-01-31T16:06:00Z">
              <w:r w:rsidRPr="007F4B89" w:rsidDel="00F5586C">
                <w:rPr>
                  <w:color w:val="7F7F7F" w:themeColor="text1" w:themeTint="80"/>
                </w:rPr>
                <w:delText xml:space="preserve">Unfortunately, this is incorrect. Manufacturer Brand Name is a discrete value that takes unordered definite values.  </w:delText>
              </w:r>
            </w:del>
          </w:p>
        </w:tc>
        <w:tc>
          <w:tcPr>
            <w:tcW w:w="270" w:type="dxa"/>
            <w:tcBorders>
              <w:top w:val="nil"/>
              <w:left w:val="single" w:sz="4" w:space="0" w:color="F9DBDB"/>
              <w:bottom w:val="nil"/>
              <w:right w:val="single" w:sz="4" w:space="0" w:color="5B9BD5" w:themeColor="accent5"/>
            </w:tcBorders>
            <w:shd w:val="clear" w:color="auto" w:fill="70AD47" w:themeFill="accent6"/>
          </w:tcPr>
          <w:p w14:paraId="794B8037" w14:textId="49B989C9" w:rsidR="008B6276" w:rsidRPr="007F4B89" w:rsidDel="00F5586C" w:rsidRDefault="008B6276" w:rsidP="008B6276">
            <w:pPr>
              <w:rPr>
                <w:del w:id="4108" w:author="Salah Soliman" w:date="2020-01-31T16:06:00Z"/>
              </w:rPr>
            </w:pPr>
          </w:p>
        </w:tc>
      </w:tr>
      <w:tr w:rsidR="008B6276" w:rsidRPr="007F4B89" w:rsidDel="00F5586C" w14:paraId="0520B0D5" w14:textId="17BA5C43" w:rsidTr="008B6276">
        <w:trPr>
          <w:del w:id="4109" w:author="Salah Soliman" w:date="2020-01-31T16:06:00Z"/>
        </w:trPr>
        <w:tc>
          <w:tcPr>
            <w:tcW w:w="265" w:type="dxa"/>
            <w:tcBorders>
              <w:top w:val="nil"/>
              <w:left w:val="single" w:sz="4" w:space="0" w:color="5B9BD5" w:themeColor="accent5"/>
              <w:bottom w:val="single" w:sz="4" w:space="0" w:color="5B9BD5" w:themeColor="accent5"/>
              <w:right w:val="nil"/>
            </w:tcBorders>
            <w:shd w:val="clear" w:color="auto" w:fill="70AD47" w:themeFill="accent6"/>
          </w:tcPr>
          <w:p w14:paraId="11821183" w14:textId="6E93B0C8" w:rsidR="008B6276" w:rsidRPr="007F4B89" w:rsidDel="00F5586C" w:rsidRDefault="008B6276" w:rsidP="008B6276">
            <w:pPr>
              <w:rPr>
                <w:del w:id="4110" w:author="Salah Soliman" w:date="2020-01-31T16:06:00Z"/>
                <w:sz w:val="16"/>
                <w:szCs w:val="16"/>
              </w:rPr>
            </w:pPr>
          </w:p>
        </w:tc>
        <w:tc>
          <w:tcPr>
            <w:tcW w:w="2520" w:type="dxa"/>
            <w:tcBorders>
              <w:top w:val="single" w:sz="4" w:space="0" w:color="F9DBDB"/>
              <w:left w:val="nil"/>
              <w:bottom w:val="single" w:sz="4" w:space="0" w:color="5B9BD5" w:themeColor="accent5"/>
              <w:right w:val="nil"/>
            </w:tcBorders>
            <w:shd w:val="clear" w:color="auto" w:fill="70AD47" w:themeFill="accent6"/>
          </w:tcPr>
          <w:p w14:paraId="45E694DF" w14:textId="32F1D514" w:rsidR="008B6276" w:rsidRPr="007F4B89" w:rsidDel="00F5586C" w:rsidRDefault="008B6276" w:rsidP="008B6276">
            <w:pPr>
              <w:rPr>
                <w:del w:id="4111" w:author="Salah Soliman" w:date="2020-01-31T16:06:00Z"/>
                <w:sz w:val="16"/>
                <w:szCs w:val="16"/>
              </w:rPr>
            </w:pPr>
          </w:p>
        </w:tc>
        <w:tc>
          <w:tcPr>
            <w:tcW w:w="7470" w:type="dxa"/>
            <w:tcBorders>
              <w:top w:val="single" w:sz="4" w:space="0" w:color="F9DBDB"/>
              <w:left w:val="nil"/>
              <w:bottom w:val="single" w:sz="4" w:space="0" w:color="5B9BD5" w:themeColor="accent5"/>
              <w:right w:val="nil"/>
            </w:tcBorders>
            <w:shd w:val="clear" w:color="auto" w:fill="70AD47" w:themeFill="accent6"/>
          </w:tcPr>
          <w:p w14:paraId="39EA1763" w14:textId="028833D1" w:rsidR="008B6276" w:rsidRPr="007F4B89" w:rsidDel="00F5586C" w:rsidRDefault="008B6276" w:rsidP="008B6276">
            <w:pPr>
              <w:rPr>
                <w:del w:id="4112" w:author="Salah Soliman" w:date="2020-01-31T16:06:00Z"/>
                <w:sz w:val="16"/>
                <w:szCs w:val="16"/>
              </w:rPr>
            </w:pPr>
          </w:p>
        </w:tc>
        <w:tc>
          <w:tcPr>
            <w:tcW w:w="270" w:type="dxa"/>
            <w:tcBorders>
              <w:top w:val="nil"/>
              <w:left w:val="nil"/>
              <w:bottom w:val="single" w:sz="4" w:space="0" w:color="5B9BD5" w:themeColor="accent5"/>
              <w:right w:val="single" w:sz="4" w:space="0" w:color="5B9BD5" w:themeColor="accent5"/>
            </w:tcBorders>
            <w:shd w:val="clear" w:color="auto" w:fill="70AD47" w:themeFill="accent6"/>
          </w:tcPr>
          <w:p w14:paraId="64900BC7" w14:textId="3E387A58" w:rsidR="008B6276" w:rsidRPr="007F4B89" w:rsidDel="00F5586C" w:rsidRDefault="008B6276" w:rsidP="008B6276">
            <w:pPr>
              <w:rPr>
                <w:del w:id="4113" w:author="Salah Soliman" w:date="2020-01-31T16:06:00Z"/>
                <w:sz w:val="16"/>
                <w:szCs w:val="16"/>
              </w:rPr>
            </w:pPr>
          </w:p>
        </w:tc>
      </w:tr>
    </w:tbl>
    <w:p w14:paraId="522C7F32" w14:textId="77777777" w:rsidR="008B6276" w:rsidRPr="007F4B89" w:rsidRDefault="008B6276" w:rsidP="008B6276">
      <w:pPr>
        <w:spacing w:after="0" w:line="240" w:lineRule="auto"/>
        <w:rPr>
          <w:rFonts w:ascii="Calibri" w:eastAsia="Calibri" w:hAnsi="Calibri" w:cs="Arial"/>
          <w:color w:val="404040" w:themeColor="text1" w:themeTint="BF"/>
        </w:rPr>
      </w:pPr>
    </w:p>
    <w:p w14:paraId="10187443" w14:textId="663C7865" w:rsidR="008B6276" w:rsidDel="00F5586C" w:rsidRDefault="008B6276" w:rsidP="008B6276">
      <w:pPr>
        <w:spacing w:after="0" w:line="240" w:lineRule="auto"/>
        <w:rPr>
          <w:del w:id="4114" w:author="Salah Soliman" w:date="2020-01-31T16:11:00Z"/>
          <w:rFonts w:ascii="Calibri" w:eastAsia="Calibri" w:hAnsi="Calibri" w:cs="Arial"/>
          <w:color w:val="404040" w:themeColor="text1" w:themeTint="BF"/>
        </w:rPr>
      </w:pPr>
      <w:bookmarkStart w:id="4115" w:name="_Hlk31379258"/>
    </w:p>
    <w:tbl>
      <w:tblPr>
        <w:tblStyle w:val="TableGrid15"/>
        <w:tblW w:w="10456" w:type="dxa"/>
        <w:tblBorders>
          <w:top w:val="single" w:sz="4" w:space="0" w:color="DBDBDB"/>
          <w:left w:val="single" w:sz="4" w:space="0" w:color="DBDBDB"/>
          <w:bottom w:val="single" w:sz="4" w:space="0" w:color="DBDBDB"/>
          <w:right w:val="single" w:sz="4" w:space="0" w:color="DBDBDB"/>
          <w:insideH w:val="none" w:sz="0" w:space="0" w:color="auto"/>
          <w:insideV w:val="none" w:sz="0" w:space="0" w:color="auto"/>
        </w:tblBorders>
        <w:tblLayout w:type="fixed"/>
        <w:tblCellMar>
          <w:left w:w="115" w:type="dxa"/>
          <w:right w:w="115" w:type="dxa"/>
        </w:tblCellMar>
        <w:tblLook w:val="04A0" w:firstRow="1" w:lastRow="0" w:firstColumn="1" w:lastColumn="0" w:noHBand="0" w:noVBand="1"/>
        <w:tblPrChange w:id="4116" w:author="Alicia Romero Lopez" w:date="2020-01-31T09:48:00Z">
          <w:tblPr>
            <w:tblStyle w:val="TableGrid15"/>
            <w:tblW w:w="10456" w:type="dxa"/>
            <w:jc w:val="center"/>
            <w:tblBorders>
              <w:top w:val="single" w:sz="4" w:space="0" w:color="DBDBDB"/>
              <w:left w:val="single" w:sz="4" w:space="0" w:color="DBDBDB"/>
              <w:bottom w:val="single" w:sz="4" w:space="0" w:color="DBDBDB"/>
              <w:right w:val="single" w:sz="4" w:space="0" w:color="DBDBDB"/>
              <w:insideH w:val="none" w:sz="0" w:space="0" w:color="auto"/>
              <w:insideV w:val="none" w:sz="0" w:space="0" w:color="auto"/>
            </w:tblBorders>
            <w:tblLayout w:type="fixed"/>
            <w:tblCellMar>
              <w:left w:w="115" w:type="dxa"/>
              <w:right w:w="115" w:type="dxa"/>
            </w:tblCellMar>
            <w:tblLook w:val="04A0" w:firstRow="1" w:lastRow="0" w:firstColumn="1" w:lastColumn="0" w:noHBand="0" w:noVBand="1"/>
          </w:tblPr>
        </w:tblPrChange>
      </w:tblPr>
      <w:tblGrid>
        <w:gridCol w:w="265"/>
        <w:gridCol w:w="630"/>
        <w:gridCol w:w="450"/>
        <w:gridCol w:w="2880"/>
        <w:gridCol w:w="1980"/>
        <w:gridCol w:w="3981"/>
        <w:gridCol w:w="270"/>
        <w:tblGridChange w:id="4117">
          <w:tblGrid>
            <w:gridCol w:w="265"/>
            <w:gridCol w:w="630"/>
            <w:gridCol w:w="450"/>
            <w:gridCol w:w="2880"/>
            <w:gridCol w:w="1980"/>
            <w:gridCol w:w="3981"/>
            <w:gridCol w:w="270"/>
          </w:tblGrid>
        </w:tblGridChange>
      </w:tblGrid>
      <w:tr w:rsidR="00F5586C" w:rsidRPr="00F5586C" w14:paraId="055D5E2C" w14:textId="77777777" w:rsidTr="51235A2F">
        <w:trPr>
          <w:cantSplit/>
          <w:ins w:id="4118" w:author="Salah Soliman" w:date="2020-01-31T16:11:00Z"/>
          <w:trPrChange w:id="4119" w:author="Alicia Romero Lopez" w:date="2020-01-31T09:48:00Z">
            <w:trPr>
              <w:cantSplit/>
              <w:jc w:val="center"/>
            </w:trPr>
          </w:trPrChange>
        </w:trPr>
        <w:tc>
          <w:tcPr>
            <w:tcW w:w="10456" w:type="dxa"/>
            <w:gridSpan w:val="7"/>
            <w:shd w:val="clear" w:color="auto" w:fill="FAFAFA"/>
            <w:tcPrChange w:id="4120" w:author="Alicia Romero Lopez" w:date="2020-01-31T09:48:00Z">
              <w:tcPr>
                <w:tcW w:w="10456" w:type="dxa"/>
                <w:gridSpan w:val="7"/>
                <w:shd w:val="clear" w:color="auto" w:fill="FAFAFA"/>
              </w:tcPr>
            </w:tcPrChange>
          </w:tcPr>
          <w:p w14:paraId="70FF188A" w14:textId="77777777" w:rsidR="00F5586C" w:rsidRPr="00F5586C" w:rsidRDefault="00F5586C" w:rsidP="00F5586C">
            <w:pPr>
              <w:outlineLvl w:val="2"/>
              <w:rPr>
                <w:ins w:id="4121" w:author="Salah Soliman" w:date="2020-01-31T16:11:00Z"/>
                <w:rFonts w:ascii="Open Sans Semibold" w:eastAsia="Open Sans" w:hAnsi="Open Sans Semibold" w:cs="Open Sans Semibold"/>
                <w:color w:val="11143F"/>
              </w:rPr>
            </w:pPr>
            <w:ins w:id="4122" w:author="Salah Soliman" w:date="2020-01-31T16:11:00Z">
              <w:r w:rsidRPr="00F5586C">
                <w:rPr>
                  <w:rFonts w:ascii="Calibri Light" w:eastAsia="Open Sans" w:hAnsi="Calibri Light" w:cs="Calibri Light"/>
                  <w:color w:val="11143F"/>
                </w:rPr>
                <w:t>Which kind of attribute is Manufacturer Meal Price?</w:t>
              </w:r>
            </w:ins>
          </w:p>
        </w:tc>
      </w:tr>
      <w:tr w:rsidR="00F5586C" w:rsidRPr="00F5586C" w14:paraId="70BC9B9E" w14:textId="77777777" w:rsidTr="51235A2F">
        <w:trPr>
          <w:cantSplit/>
          <w:ins w:id="4123" w:author="Salah Soliman" w:date="2020-01-31T16:11:00Z"/>
          <w:trPrChange w:id="4124" w:author="Salah Soliman" w:date="2020-01-31T16:12:00Z">
            <w:trPr>
              <w:cantSplit/>
              <w:jc w:val="center"/>
            </w:trPr>
          </w:trPrChange>
        </w:trPr>
        <w:tc>
          <w:tcPr>
            <w:tcW w:w="265" w:type="dxa"/>
            <w:shd w:val="clear" w:color="auto" w:fill="FAFAFA"/>
            <w:tcPrChange w:id="4125" w:author="Salah Soliman" w:date="2020-01-31T16:12:00Z">
              <w:tcPr>
                <w:tcW w:w="265" w:type="dxa"/>
                <w:shd w:val="clear" w:color="auto" w:fill="FAFAFA"/>
              </w:tcPr>
            </w:tcPrChange>
          </w:tcPr>
          <w:p w14:paraId="69F27128" w14:textId="77777777" w:rsidR="00F5586C" w:rsidRPr="00F5586C" w:rsidRDefault="00F5586C" w:rsidP="00F5586C">
            <w:pPr>
              <w:rPr>
                <w:ins w:id="4126" w:author="Salah Soliman" w:date="2020-01-31T16:11:00Z"/>
                <w:rFonts w:ascii="Open Sans" w:eastAsia="Open Sans" w:hAnsi="Open Sans" w:cs="Times New Roman"/>
              </w:rPr>
            </w:pPr>
          </w:p>
        </w:tc>
        <w:tc>
          <w:tcPr>
            <w:tcW w:w="630" w:type="dxa"/>
            <w:shd w:val="clear" w:color="auto" w:fill="FFFFFF" w:themeFill="background1"/>
            <w:vAlign w:val="center"/>
            <w:tcPrChange w:id="4127" w:author="Salah Soliman" w:date="2020-01-31T16:12:00Z">
              <w:tcPr>
                <w:tcW w:w="630" w:type="dxa"/>
                <w:shd w:val="clear" w:color="auto" w:fill="FFFFFF"/>
                <w:vAlign w:val="center"/>
              </w:tcPr>
            </w:tcPrChange>
          </w:tcPr>
          <w:p w14:paraId="14EC0E0F" w14:textId="6FAB66AD" w:rsidR="00F5586C" w:rsidRPr="00F5586C" w:rsidRDefault="00F5586C" w:rsidP="00F5586C">
            <w:pPr>
              <w:spacing w:before="120"/>
              <w:rPr>
                <w:ins w:id="4128" w:author="Salah Soliman" w:date="2020-01-31T16:11:00Z"/>
                <w:rFonts w:ascii="Open Sans" w:eastAsia="Open Sans" w:hAnsi="Open Sans" w:cs="Times New Roman"/>
              </w:rPr>
            </w:pPr>
            <w:ins w:id="4129" w:author="Salah Soliman" w:date="2020-01-31T16:11:00Z">
              <w:r w:rsidRPr="00F5586C">
                <w:rPr>
                  <w:rFonts w:ascii="Open Sans" w:eastAsia="Open Sans" w:hAnsi="Open Sans" w:cs="Times New Roman"/>
                  <w:noProof/>
                  <w:rPrChange w:id="4130" w:author="Unknown">
                    <w:rPr>
                      <w:noProof/>
                    </w:rPr>
                  </w:rPrChange>
                </w:rPr>
                <mc:AlternateContent>
                  <mc:Choice Requires="wps">
                    <w:drawing>
                      <wp:inline distT="0" distB="0" distL="0" distR="0" wp14:anchorId="4A88DA48" wp14:editId="7F2AEB0C">
                        <wp:extent cx="207034" cy="207034"/>
                        <wp:effectExtent l="19050" t="19050" r="21590" b="21590"/>
                        <wp:docPr id="482" name="Oval 482"/>
                        <wp:cNvGraphicFramePr/>
                        <a:graphic xmlns:a="http://schemas.openxmlformats.org/drawingml/2006/main">
                          <a:graphicData uri="http://schemas.microsoft.com/office/word/2010/wordprocessingShape">
                            <wps:wsp>
                              <wps:cNvSpPr/>
                              <wps:spPr>
                                <a:xfrm>
                                  <a:off x="0" y="0"/>
                                  <a:ext cx="207034" cy="207034"/>
                                </a:xfrm>
                                <a:prstGeom prst="ellipse">
                                  <a:avLst/>
                                </a:prstGeom>
                                <a:noFill/>
                                <a:ln w="28575" cap="flat" cmpd="sng" algn="ctr">
                                  <a:solidFill>
                                    <a:srgbClr val="DBDBDB">
                                      <a:lumMod val="9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w16se="http://schemas.microsoft.com/office/word/2015/wordml/symex" xmlns:cx1="http://schemas.microsoft.com/office/drawing/2015/9/8/chartex" xmlns:cx="http://schemas.microsoft.com/office/drawing/2014/chartex">
                    <w:pict>
                      <v:oval w14:anchorId="1D7A843E" id="Oval 482" o:spid="_x0000_s1026" style="width:16.3pt;height:16.3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" filled="f" strokecolor="#c5c5c5" strokeweight="2.25pt">
                        <v:stroke joinstyle="miter"/>
                        <w10:anchorlock/>
                      </v:oval>
                    </w:pict>
                  </mc:Fallback>
                </mc:AlternateContent>
              </w:r>
            </w:ins>
          </w:p>
        </w:tc>
        <w:tc>
          <w:tcPr>
            <w:tcW w:w="450" w:type="dxa"/>
            <w:shd w:val="clear" w:color="auto" w:fill="FFFFFF" w:themeFill="background1"/>
            <w:vAlign w:val="center"/>
            <w:tcPrChange w:id="4131" w:author="Salah Soliman" w:date="2020-01-31T16:12:00Z">
              <w:tcPr>
                <w:tcW w:w="450" w:type="dxa"/>
                <w:shd w:val="clear" w:color="auto" w:fill="FFFFFF"/>
                <w:vAlign w:val="center"/>
              </w:tcPr>
            </w:tcPrChange>
          </w:tcPr>
          <w:p w14:paraId="3EE418F6" w14:textId="77777777" w:rsidR="00F5586C" w:rsidRPr="00F5586C" w:rsidRDefault="00F5586C" w:rsidP="00F5586C">
            <w:pPr>
              <w:spacing w:before="120"/>
              <w:rPr>
                <w:ins w:id="4132" w:author="Salah Soliman" w:date="2020-01-31T16:11:00Z"/>
                <w:rFonts w:ascii="Open Sans Semibold" w:eastAsia="Open Sans" w:hAnsi="Open Sans Semibold" w:cs="Open Sans Semibold"/>
              </w:rPr>
            </w:pPr>
            <w:ins w:id="4133" w:author="Salah Soliman" w:date="2020-01-31T16:11:00Z">
              <w:r w:rsidRPr="00F5586C">
                <w:rPr>
                  <w:rFonts w:ascii="Open Sans Semibold" w:eastAsia="Open Sans" w:hAnsi="Open Sans Semibold" w:cs="Open Sans Semibold"/>
                </w:rPr>
                <w:t>a.</w:t>
              </w:r>
            </w:ins>
          </w:p>
        </w:tc>
        <w:tc>
          <w:tcPr>
            <w:tcW w:w="8841" w:type="dxa"/>
            <w:gridSpan w:val="3"/>
            <w:shd w:val="clear" w:color="auto" w:fill="FFFFFF" w:themeFill="background1"/>
            <w:vAlign w:val="center"/>
            <w:tcPrChange w:id="4134" w:author="Salah Soliman" w:date="2020-01-31T16:12:00Z">
              <w:tcPr>
                <w:tcW w:w="8841" w:type="dxa"/>
                <w:gridSpan w:val="3"/>
                <w:shd w:val="clear" w:color="auto" w:fill="FFFFFF"/>
                <w:vAlign w:val="center"/>
              </w:tcPr>
            </w:tcPrChange>
          </w:tcPr>
          <w:p w14:paraId="4F9E6218" w14:textId="77777777" w:rsidR="00F5586C" w:rsidRPr="00F5586C" w:rsidRDefault="00F5586C" w:rsidP="00F5586C">
            <w:pPr>
              <w:spacing w:before="120"/>
              <w:rPr>
                <w:ins w:id="4135" w:author="Salah Soliman" w:date="2020-01-31T16:11:00Z"/>
                <w:rFonts w:ascii="Open Sans" w:eastAsia="Open Sans" w:hAnsi="Open Sans" w:cs="Times New Roman"/>
              </w:rPr>
            </w:pPr>
            <w:ins w:id="4136" w:author="Salah Soliman" w:date="2020-01-31T16:11:00Z">
              <w:r w:rsidRPr="00F5586C">
                <w:rPr>
                  <w:rFonts w:ascii="Open Sans" w:eastAsia="Open Sans" w:hAnsi="Open Sans" w:cs="Times New Roman"/>
                </w:rPr>
                <w:t>Nominal.</w:t>
              </w:r>
            </w:ins>
          </w:p>
        </w:tc>
        <w:tc>
          <w:tcPr>
            <w:tcW w:w="270" w:type="dxa"/>
            <w:shd w:val="clear" w:color="auto" w:fill="FAFAFA"/>
            <w:tcPrChange w:id="4137" w:author="Salah Soliman" w:date="2020-01-31T16:12:00Z">
              <w:tcPr>
                <w:tcW w:w="270" w:type="dxa"/>
                <w:shd w:val="clear" w:color="auto" w:fill="FAFAFA"/>
              </w:tcPr>
            </w:tcPrChange>
          </w:tcPr>
          <w:p w14:paraId="0A260C90" w14:textId="77777777" w:rsidR="00F5586C" w:rsidRPr="00F5586C" w:rsidRDefault="00F5586C" w:rsidP="00F5586C">
            <w:pPr>
              <w:rPr>
                <w:ins w:id="4138" w:author="Salah Soliman" w:date="2020-01-31T16:11:00Z"/>
                <w:rFonts w:ascii="Open Sans" w:eastAsia="Open Sans" w:hAnsi="Open Sans" w:cs="Times New Roman"/>
              </w:rPr>
            </w:pPr>
          </w:p>
        </w:tc>
      </w:tr>
      <w:tr w:rsidR="00F5586C" w:rsidRPr="00F5586C" w14:paraId="4FF7DF06" w14:textId="77777777" w:rsidTr="51235A2F">
        <w:trPr>
          <w:cantSplit/>
          <w:trHeight w:val="20"/>
          <w:ins w:id="4139" w:author="Salah Soliman" w:date="2020-01-31T16:11:00Z"/>
          <w:trPrChange w:id="4140" w:author="Salah Soliman" w:date="2020-01-31T16:12:00Z">
            <w:trPr>
              <w:cantSplit/>
              <w:trHeight w:val="20"/>
              <w:jc w:val="center"/>
            </w:trPr>
          </w:trPrChange>
        </w:trPr>
        <w:tc>
          <w:tcPr>
            <w:tcW w:w="265" w:type="dxa"/>
            <w:shd w:val="clear" w:color="auto" w:fill="FAFAFA"/>
            <w:tcPrChange w:id="4141" w:author="Salah Soliman" w:date="2020-01-31T16:12:00Z">
              <w:tcPr>
                <w:tcW w:w="265" w:type="dxa"/>
                <w:shd w:val="clear" w:color="auto" w:fill="FAFAFA"/>
              </w:tcPr>
            </w:tcPrChange>
          </w:tcPr>
          <w:p w14:paraId="0EAAFC28" w14:textId="77777777" w:rsidR="00F5586C" w:rsidRPr="00F5586C" w:rsidRDefault="00F5586C" w:rsidP="00F5586C">
            <w:pPr>
              <w:rPr>
                <w:ins w:id="4142" w:author="Salah Soliman" w:date="2020-01-31T16:11:00Z"/>
                <w:rFonts w:ascii="Open Sans" w:eastAsia="Open Sans" w:hAnsi="Open Sans" w:cs="Times New Roman"/>
                <w:color w:val="404040"/>
                <w:sz w:val="16"/>
                <w:szCs w:val="16"/>
              </w:rPr>
            </w:pPr>
          </w:p>
        </w:tc>
        <w:tc>
          <w:tcPr>
            <w:tcW w:w="630" w:type="dxa"/>
            <w:shd w:val="clear" w:color="auto" w:fill="FAFAFA"/>
            <w:vAlign w:val="center"/>
            <w:tcPrChange w:id="4143" w:author="Salah Soliman" w:date="2020-01-31T16:12:00Z">
              <w:tcPr>
                <w:tcW w:w="630" w:type="dxa"/>
                <w:shd w:val="clear" w:color="auto" w:fill="FAFAFA"/>
                <w:vAlign w:val="center"/>
              </w:tcPr>
            </w:tcPrChange>
          </w:tcPr>
          <w:p w14:paraId="50983278" w14:textId="77777777" w:rsidR="00F5586C" w:rsidRPr="00F5586C" w:rsidRDefault="00F5586C" w:rsidP="00F5586C">
            <w:pPr>
              <w:rPr>
                <w:ins w:id="4144" w:author="Salah Soliman" w:date="2020-01-31T16:11:00Z"/>
                <w:rFonts w:ascii="Open Sans" w:eastAsia="Open Sans" w:hAnsi="Open Sans" w:cs="Times New Roman"/>
                <w:color w:val="404040"/>
                <w:sz w:val="16"/>
                <w:szCs w:val="16"/>
              </w:rPr>
            </w:pPr>
          </w:p>
        </w:tc>
        <w:tc>
          <w:tcPr>
            <w:tcW w:w="3330" w:type="dxa"/>
            <w:gridSpan w:val="2"/>
            <w:shd w:val="clear" w:color="auto" w:fill="FAFAFA"/>
            <w:vAlign w:val="center"/>
            <w:tcPrChange w:id="4145" w:author="Salah Soliman" w:date="2020-01-31T16:12:00Z">
              <w:tcPr>
                <w:tcW w:w="3330" w:type="dxa"/>
                <w:gridSpan w:val="2"/>
                <w:shd w:val="clear" w:color="auto" w:fill="FAFAFA"/>
                <w:vAlign w:val="center"/>
              </w:tcPr>
            </w:tcPrChange>
          </w:tcPr>
          <w:p w14:paraId="79D4F850" w14:textId="77777777" w:rsidR="00F5586C" w:rsidRPr="00F5586C" w:rsidRDefault="00F5586C" w:rsidP="00F5586C">
            <w:pPr>
              <w:rPr>
                <w:ins w:id="4146" w:author="Salah Soliman" w:date="2020-01-31T16:11:00Z"/>
                <w:rFonts w:ascii="Open Sans" w:eastAsia="Open Sans" w:hAnsi="Open Sans" w:cs="Times New Roman"/>
                <w:color w:val="404040"/>
                <w:sz w:val="16"/>
                <w:szCs w:val="16"/>
              </w:rPr>
            </w:pPr>
          </w:p>
        </w:tc>
        <w:tc>
          <w:tcPr>
            <w:tcW w:w="1980" w:type="dxa"/>
            <w:shd w:val="clear" w:color="auto" w:fill="FAFAFA"/>
            <w:vAlign w:val="center"/>
            <w:tcPrChange w:id="4147" w:author="Salah Soliman" w:date="2020-01-31T16:12:00Z">
              <w:tcPr>
                <w:tcW w:w="1980" w:type="dxa"/>
                <w:shd w:val="clear" w:color="auto" w:fill="FAFAFA"/>
                <w:vAlign w:val="center"/>
              </w:tcPr>
            </w:tcPrChange>
          </w:tcPr>
          <w:p w14:paraId="7A470347" w14:textId="77777777" w:rsidR="00F5586C" w:rsidRPr="00F5586C" w:rsidRDefault="00F5586C" w:rsidP="00F5586C">
            <w:pPr>
              <w:rPr>
                <w:ins w:id="4148" w:author="Salah Soliman" w:date="2020-01-31T16:11:00Z"/>
                <w:rFonts w:ascii="Open Sans" w:eastAsia="Open Sans" w:hAnsi="Open Sans" w:cs="Times New Roman"/>
                <w:color w:val="404040"/>
                <w:sz w:val="16"/>
                <w:szCs w:val="16"/>
              </w:rPr>
            </w:pPr>
          </w:p>
        </w:tc>
        <w:tc>
          <w:tcPr>
            <w:tcW w:w="3981" w:type="dxa"/>
            <w:shd w:val="clear" w:color="auto" w:fill="FAFAFA"/>
            <w:vAlign w:val="center"/>
            <w:tcPrChange w:id="4149" w:author="Salah Soliman" w:date="2020-01-31T16:12:00Z">
              <w:tcPr>
                <w:tcW w:w="3981" w:type="dxa"/>
                <w:shd w:val="clear" w:color="auto" w:fill="FAFAFA"/>
                <w:vAlign w:val="center"/>
              </w:tcPr>
            </w:tcPrChange>
          </w:tcPr>
          <w:p w14:paraId="1155C27E" w14:textId="77777777" w:rsidR="00F5586C" w:rsidRPr="00F5586C" w:rsidRDefault="00F5586C" w:rsidP="00F5586C">
            <w:pPr>
              <w:rPr>
                <w:ins w:id="4150" w:author="Salah Soliman" w:date="2020-01-31T16:11:00Z"/>
                <w:rFonts w:ascii="Open Sans" w:eastAsia="Open Sans" w:hAnsi="Open Sans" w:cs="Times New Roman"/>
                <w:noProof/>
                <w:color w:val="404040"/>
                <w:sz w:val="16"/>
                <w:szCs w:val="16"/>
              </w:rPr>
            </w:pPr>
          </w:p>
        </w:tc>
        <w:tc>
          <w:tcPr>
            <w:tcW w:w="270" w:type="dxa"/>
            <w:shd w:val="clear" w:color="auto" w:fill="FAFAFA"/>
            <w:tcPrChange w:id="4151" w:author="Salah Soliman" w:date="2020-01-31T16:12:00Z">
              <w:tcPr>
                <w:tcW w:w="270" w:type="dxa"/>
                <w:shd w:val="clear" w:color="auto" w:fill="FAFAFA"/>
              </w:tcPr>
            </w:tcPrChange>
          </w:tcPr>
          <w:p w14:paraId="22130D74" w14:textId="77777777" w:rsidR="00F5586C" w:rsidRPr="00F5586C" w:rsidRDefault="00F5586C" w:rsidP="00F5586C">
            <w:pPr>
              <w:rPr>
                <w:ins w:id="4152" w:author="Salah Soliman" w:date="2020-01-31T16:11:00Z"/>
                <w:rFonts w:ascii="Open Sans" w:eastAsia="Open Sans" w:hAnsi="Open Sans" w:cs="Times New Roman"/>
                <w:color w:val="404040"/>
                <w:sz w:val="16"/>
                <w:szCs w:val="16"/>
              </w:rPr>
            </w:pPr>
          </w:p>
        </w:tc>
      </w:tr>
      <w:tr w:rsidR="00F5586C" w:rsidRPr="00F5586C" w14:paraId="5DBCF780" w14:textId="77777777" w:rsidTr="51235A2F">
        <w:trPr>
          <w:cantSplit/>
          <w:ins w:id="4153" w:author="Salah Soliman" w:date="2020-01-31T16:11:00Z"/>
          <w:trPrChange w:id="4154" w:author="Salah Soliman" w:date="2020-01-31T16:12:00Z">
            <w:trPr>
              <w:cantSplit/>
              <w:jc w:val="center"/>
            </w:trPr>
          </w:trPrChange>
        </w:trPr>
        <w:tc>
          <w:tcPr>
            <w:tcW w:w="265" w:type="dxa"/>
            <w:shd w:val="clear" w:color="auto" w:fill="FAFAFA"/>
            <w:tcPrChange w:id="4155" w:author="Salah Soliman" w:date="2020-01-31T16:12:00Z">
              <w:tcPr>
                <w:tcW w:w="265" w:type="dxa"/>
                <w:shd w:val="clear" w:color="auto" w:fill="FAFAFA"/>
              </w:tcPr>
            </w:tcPrChange>
          </w:tcPr>
          <w:p w14:paraId="7333D8BF" w14:textId="77777777" w:rsidR="00F5586C" w:rsidRPr="00F5586C" w:rsidRDefault="00F5586C" w:rsidP="00F5586C">
            <w:pPr>
              <w:rPr>
                <w:ins w:id="4156" w:author="Salah Soliman" w:date="2020-01-31T16:11:00Z"/>
                <w:rFonts w:ascii="Open Sans" w:eastAsia="Open Sans" w:hAnsi="Open Sans" w:cs="Times New Roman"/>
              </w:rPr>
            </w:pPr>
          </w:p>
        </w:tc>
        <w:tc>
          <w:tcPr>
            <w:tcW w:w="630" w:type="dxa"/>
            <w:shd w:val="clear" w:color="auto" w:fill="FFFFFF" w:themeFill="background1"/>
            <w:vAlign w:val="center"/>
            <w:tcPrChange w:id="4157" w:author="Salah Soliman" w:date="2020-01-31T16:12:00Z">
              <w:tcPr>
                <w:tcW w:w="630" w:type="dxa"/>
                <w:shd w:val="clear" w:color="auto" w:fill="FFFFFF"/>
                <w:vAlign w:val="center"/>
              </w:tcPr>
            </w:tcPrChange>
          </w:tcPr>
          <w:p w14:paraId="270F02FC" w14:textId="672BC1B8" w:rsidR="00F5586C" w:rsidRPr="00F5586C" w:rsidRDefault="00F5586C" w:rsidP="00F5586C">
            <w:pPr>
              <w:spacing w:before="120"/>
              <w:rPr>
                <w:ins w:id="4158" w:author="Salah Soliman" w:date="2020-01-31T16:11:00Z"/>
                <w:rFonts w:ascii="Open Sans" w:eastAsia="Open Sans" w:hAnsi="Open Sans" w:cs="Times New Roman"/>
                <w:noProof/>
              </w:rPr>
            </w:pPr>
            <w:ins w:id="4159" w:author="Salah Soliman" w:date="2020-01-31T16:11:00Z">
              <w:r w:rsidRPr="00F5586C">
                <w:rPr>
                  <w:rFonts w:ascii="Open Sans" w:eastAsia="Open Sans" w:hAnsi="Open Sans" w:cs="Times New Roman"/>
                  <w:noProof/>
                  <w:rPrChange w:id="4160" w:author="Unknown">
                    <w:rPr>
                      <w:noProof/>
                    </w:rPr>
                  </w:rPrChange>
                </w:rPr>
                <mc:AlternateContent>
                  <mc:Choice Requires="wps">
                    <w:drawing>
                      <wp:inline distT="0" distB="0" distL="0" distR="0" wp14:anchorId="2C8824F8" wp14:editId="7DFF1070">
                        <wp:extent cx="207034" cy="207034"/>
                        <wp:effectExtent l="19050" t="19050" r="21590" b="21590"/>
                        <wp:docPr id="483" name="Oval 483"/>
                        <wp:cNvGraphicFramePr/>
                        <a:graphic xmlns:a="http://schemas.openxmlformats.org/drawingml/2006/main">
                          <a:graphicData uri="http://schemas.microsoft.com/office/word/2010/wordprocessingShape">
                            <wps:wsp>
                              <wps:cNvSpPr/>
                              <wps:spPr>
                                <a:xfrm>
                                  <a:off x="0" y="0"/>
                                  <a:ext cx="207034" cy="207034"/>
                                </a:xfrm>
                                <a:prstGeom prst="ellipse">
                                  <a:avLst/>
                                </a:prstGeom>
                                <a:noFill/>
                                <a:ln w="28575" cap="flat" cmpd="sng" algn="ctr">
                                  <a:solidFill>
                                    <a:srgbClr val="DBDBDB">
                                      <a:lumMod val="9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w16se="http://schemas.microsoft.com/office/word/2015/wordml/symex" xmlns:cx1="http://schemas.microsoft.com/office/drawing/2015/9/8/chartex" xmlns:cx="http://schemas.microsoft.com/office/drawing/2014/chartex">
                    <w:pict>
                      <v:oval w14:anchorId="2E047D05" id="Oval 483" o:spid="_x0000_s1026" style="width:16.3pt;height:16.3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" filled="f" strokecolor="#c5c5c5" strokeweight="2.25pt">
                        <v:stroke joinstyle="miter"/>
                        <w10:anchorlock/>
                      </v:oval>
                    </w:pict>
                  </mc:Fallback>
                </mc:AlternateContent>
              </w:r>
            </w:ins>
          </w:p>
        </w:tc>
        <w:tc>
          <w:tcPr>
            <w:tcW w:w="450" w:type="dxa"/>
            <w:shd w:val="clear" w:color="auto" w:fill="FFFFFF" w:themeFill="background1"/>
            <w:vAlign w:val="center"/>
            <w:tcPrChange w:id="4161" w:author="Salah Soliman" w:date="2020-01-31T16:12:00Z">
              <w:tcPr>
                <w:tcW w:w="450" w:type="dxa"/>
                <w:shd w:val="clear" w:color="auto" w:fill="FFFFFF"/>
                <w:vAlign w:val="center"/>
              </w:tcPr>
            </w:tcPrChange>
          </w:tcPr>
          <w:p w14:paraId="05F25119" w14:textId="77777777" w:rsidR="00F5586C" w:rsidRPr="00F5586C" w:rsidRDefault="00F5586C" w:rsidP="00F5586C">
            <w:pPr>
              <w:spacing w:before="120"/>
              <w:rPr>
                <w:ins w:id="4162" w:author="Salah Soliman" w:date="2020-01-31T16:11:00Z"/>
                <w:rFonts w:ascii="Open Sans Semibold" w:eastAsia="Open Sans" w:hAnsi="Open Sans Semibold" w:cs="Open Sans Semibold"/>
              </w:rPr>
            </w:pPr>
            <w:ins w:id="4163" w:author="Salah Soliman" w:date="2020-01-31T16:11:00Z">
              <w:r w:rsidRPr="00F5586C">
                <w:rPr>
                  <w:rFonts w:ascii="Open Sans Semibold" w:eastAsia="Open Sans" w:hAnsi="Open Sans Semibold" w:cs="Open Sans Semibold"/>
                </w:rPr>
                <w:t>b.</w:t>
              </w:r>
            </w:ins>
          </w:p>
        </w:tc>
        <w:tc>
          <w:tcPr>
            <w:tcW w:w="8841" w:type="dxa"/>
            <w:gridSpan w:val="3"/>
            <w:shd w:val="clear" w:color="auto" w:fill="FFFFFF" w:themeFill="background1"/>
            <w:vAlign w:val="center"/>
            <w:tcPrChange w:id="4164" w:author="Salah Soliman" w:date="2020-01-31T16:12:00Z">
              <w:tcPr>
                <w:tcW w:w="8841" w:type="dxa"/>
                <w:gridSpan w:val="3"/>
                <w:shd w:val="clear" w:color="auto" w:fill="FFFFFF"/>
                <w:vAlign w:val="center"/>
              </w:tcPr>
            </w:tcPrChange>
          </w:tcPr>
          <w:p w14:paraId="3C1DCD80" w14:textId="77777777" w:rsidR="00F5586C" w:rsidRPr="00F5586C" w:rsidRDefault="00F5586C" w:rsidP="00F5586C">
            <w:pPr>
              <w:spacing w:before="120"/>
              <w:rPr>
                <w:ins w:id="4165" w:author="Salah Soliman" w:date="2020-01-31T16:11:00Z"/>
                <w:rFonts w:ascii="Open Sans" w:eastAsia="Open Sans" w:hAnsi="Open Sans" w:cs="Times New Roman"/>
              </w:rPr>
            </w:pPr>
            <w:ins w:id="4166" w:author="Salah Soliman" w:date="2020-01-31T16:11:00Z">
              <w:r w:rsidRPr="00F5586C">
                <w:rPr>
                  <w:rFonts w:ascii="Open Sans" w:eastAsia="Open Sans" w:hAnsi="Open Sans" w:cs="Times New Roman"/>
                </w:rPr>
                <w:t>Ordinal.</w:t>
              </w:r>
            </w:ins>
          </w:p>
        </w:tc>
        <w:tc>
          <w:tcPr>
            <w:tcW w:w="270" w:type="dxa"/>
            <w:shd w:val="clear" w:color="auto" w:fill="FAFAFA"/>
            <w:tcPrChange w:id="4167" w:author="Salah Soliman" w:date="2020-01-31T16:12:00Z">
              <w:tcPr>
                <w:tcW w:w="270" w:type="dxa"/>
                <w:shd w:val="clear" w:color="auto" w:fill="FAFAFA"/>
              </w:tcPr>
            </w:tcPrChange>
          </w:tcPr>
          <w:p w14:paraId="5E6181C9" w14:textId="77777777" w:rsidR="00F5586C" w:rsidRPr="00F5586C" w:rsidRDefault="00F5586C" w:rsidP="00F5586C">
            <w:pPr>
              <w:rPr>
                <w:ins w:id="4168" w:author="Salah Soliman" w:date="2020-01-31T16:11:00Z"/>
                <w:rFonts w:ascii="Open Sans" w:eastAsia="Open Sans" w:hAnsi="Open Sans" w:cs="Times New Roman"/>
              </w:rPr>
            </w:pPr>
          </w:p>
        </w:tc>
      </w:tr>
      <w:tr w:rsidR="00F5586C" w:rsidRPr="00F5586C" w14:paraId="20EAE6EE" w14:textId="77777777" w:rsidTr="51235A2F">
        <w:trPr>
          <w:cantSplit/>
          <w:trHeight w:val="20"/>
          <w:ins w:id="4169" w:author="Salah Soliman" w:date="2020-01-31T16:11:00Z"/>
          <w:trPrChange w:id="4170" w:author="Salah Soliman" w:date="2020-01-31T16:12:00Z">
            <w:trPr>
              <w:cantSplit/>
              <w:trHeight w:val="20"/>
              <w:jc w:val="center"/>
            </w:trPr>
          </w:trPrChange>
        </w:trPr>
        <w:tc>
          <w:tcPr>
            <w:tcW w:w="265" w:type="dxa"/>
            <w:shd w:val="clear" w:color="auto" w:fill="FAFAFA"/>
            <w:tcPrChange w:id="4171" w:author="Salah Soliman" w:date="2020-01-31T16:12:00Z">
              <w:tcPr>
                <w:tcW w:w="265" w:type="dxa"/>
                <w:shd w:val="clear" w:color="auto" w:fill="FAFAFA"/>
              </w:tcPr>
            </w:tcPrChange>
          </w:tcPr>
          <w:p w14:paraId="356FD087" w14:textId="77777777" w:rsidR="00F5586C" w:rsidRPr="00F5586C" w:rsidRDefault="00F5586C" w:rsidP="00F5586C">
            <w:pPr>
              <w:rPr>
                <w:ins w:id="4172" w:author="Salah Soliman" w:date="2020-01-31T16:11:00Z"/>
                <w:rFonts w:ascii="Open Sans" w:eastAsia="Open Sans" w:hAnsi="Open Sans" w:cs="Times New Roman"/>
                <w:color w:val="404040"/>
                <w:sz w:val="16"/>
                <w:szCs w:val="16"/>
              </w:rPr>
            </w:pPr>
          </w:p>
        </w:tc>
        <w:tc>
          <w:tcPr>
            <w:tcW w:w="630" w:type="dxa"/>
            <w:shd w:val="clear" w:color="auto" w:fill="FAFAFA"/>
            <w:vAlign w:val="center"/>
            <w:tcPrChange w:id="4173" w:author="Salah Soliman" w:date="2020-01-31T16:12:00Z">
              <w:tcPr>
                <w:tcW w:w="630" w:type="dxa"/>
                <w:shd w:val="clear" w:color="auto" w:fill="FAFAFA"/>
                <w:vAlign w:val="center"/>
              </w:tcPr>
            </w:tcPrChange>
          </w:tcPr>
          <w:p w14:paraId="1D9F9B85" w14:textId="77777777" w:rsidR="00F5586C" w:rsidRPr="00F5586C" w:rsidRDefault="00F5586C" w:rsidP="00F5586C">
            <w:pPr>
              <w:rPr>
                <w:ins w:id="4174" w:author="Salah Soliman" w:date="2020-01-31T16:11:00Z"/>
                <w:rFonts w:ascii="Open Sans" w:eastAsia="Open Sans" w:hAnsi="Open Sans" w:cs="Times New Roman"/>
                <w:color w:val="404040"/>
                <w:sz w:val="16"/>
                <w:szCs w:val="16"/>
              </w:rPr>
            </w:pPr>
          </w:p>
        </w:tc>
        <w:tc>
          <w:tcPr>
            <w:tcW w:w="3330" w:type="dxa"/>
            <w:gridSpan w:val="2"/>
            <w:shd w:val="clear" w:color="auto" w:fill="FAFAFA"/>
            <w:vAlign w:val="center"/>
            <w:tcPrChange w:id="4175" w:author="Salah Soliman" w:date="2020-01-31T16:12:00Z">
              <w:tcPr>
                <w:tcW w:w="3330" w:type="dxa"/>
                <w:gridSpan w:val="2"/>
                <w:shd w:val="clear" w:color="auto" w:fill="FAFAFA"/>
                <w:vAlign w:val="center"/>
              </w:tcPr>
            </w:tcPrChange>
          </w:tcPr>
          <w:p w14:paraId="0F1DF3F1" w14:textId="77777777" w:rsidR="00F5586C" w:rsidRPr="00F5586C" w:rsidRDefault="00F5586C" w:rsidP="00F5586C">
            <w:pPr>
              <w:rPr>
                <w:ins w:id="4176" w:author="Salah Soliman" w:date="2020-01-31T16:11:00Z"/>
                <w:rFonts w:ascii="Open Sans" w:eastAsia="Open Sans" w:hAnsi="Open Sans" w:cs="Times New Roman"/>
                <w:color w:val="404040"/>
                <w:sz w:val="16"/>
                <w:szCs w:val="16"/>
              </w:rPr>
            </w:pPr>
          </w:p>
        </w:tc>
        <w:tc>
          <w:tcPr>
            <w:tcW w:w="1980" w:type="dxa"/>
            <w:shd w:val="clear" w:color="auto" w:fill="FAFAFA"/>
            <w:vAlign w:val="center"/>
            <w:tcPrChange w:id="4177" w:author="Salah Soliman" w:date="2020-01-31T16:12:00Z">
              <w:tcPr>
                <w:tcW w:w="1980" w:type="dxa"/>
                <w:shd w:val="clear" w:color="auto" w:fill="FAFAFA"/>
                <w:vAlign w:val="center"/>
              </w:tcPr>
            </w:tcPrChange>
          </w:tcPr>
          <w:p w14:paraId="0B2427FD" w14:textId="77777777" w:rsidR="00F5586C" w:rsidRPr="00F5586C" w:rsidRDefault="00F5586C" w:rsidP="00F5586C">
            <w:pPr>
              <w:rPr>
                <w:ins w:id="4178" w:author="Salah Soliman" w:date="2020-01-31T16:11:00Z"/>
                <w:rFonts w:ascii="Open Sans" w:eastAsia="Open Sans" w:hAnsi="Open Sans" w:cs="Times New Roman"/>
                <w:color w:val="404040"/>
                <w:sz w:val="16"/>
                <w:szCs w:val="16"/>
              </w:rPr>
            </w:pPr>
          </w:p>
        </w:tc>
        <w:tc>
          <w:tcPr>
            <w:tcW w:w="3981" w:type="dxa"/>
            <w:shd w:val="clear" w:color="auto" w:fill="FAFAFA"/>
            <w:vAlign w:val="center"/>
            <w:tcPrChange w:id="4179" w:author="Salah Soliman" w:date="2020-01-31T16:12:00Z">
              <w:tcPr>
                <w:tcW w:w="3981" w:type="dxa"/>
                <w:shd w:val="clear" w:color="auto" w:fill="FAFAFA"/>
                <w:vAlign w:val="center"/>
              </w:tcPr>
            </w:tcPrChange>
          </w:tcPr>
          <w:p w14:paraId="051EDAAC" w14:textId="77777777" w:rsidR="00F5586C" w:rsidRPr="00F5586C" w:rsidRDefault="00F5586C" w:rsidP="00F5586C">
            <w:pPr>
              <w:rPr>
                <w:ins w:id="4180" w:author="Salah Soliman" w:date="2020-01-31T16:11:00Z"/>
                <w:rFonts w:ascii="Open Sans" w:eastAsia="Open Sans" w:hAnsi="Open Sans" w:cs="Times New Roman"/>
                <w:noProof/>
                <w:color w:val="404040"/>
                <w:sz w:val="16"/>
                <w:szCs w:val="16"/>
              </w:rPr>
            </w:pPr>
          </w:p>
        </w:tc>
        <w:tc>
          <w:tcPr>
            <w:tcW w:w="270" w:type="dxa"/>
            <w:shd w:val="clear" w:color="auto" w:fill="FAFAFA"/>
            <w:tcPrChange w:id="4181" w:author="Salah Soliman" w:date="2020-01-31T16:12:00Z">
              <w:tcPr>
                <w:tcW w:w="270" w:type="dxa"/>
                <w:shd w:val="clear" w:color="auto" w:fill="FAFAFA"/>
              </w:tcPr>
            </w:tcPrChange>
          </w:tcPr>
          <w:p w14:paraId="0BB7B016" w14:textId="77777777" w:rsidR="00F5586C" w:rsidRPr="00F5586C" w:rsidRDefault="00F5586C" w:rsidP="00F5586C">
            <w:pPr>
              <w:rPr>
                <w:ins w:id="4182" w:author="Salah Soliman" w:date="2020-01-31T16:11:00Z"/>
                <w:rFonts w:ascii="Open Sans" w:eastAsia="Open Sans" w:hAnsi="Open Sans" w:cs="Times New Roman"/>
                <w:color w:val="404040"/>
                <w:sz w:val="16"/>
                <w:szCs w:val="16"/>
              </w:rPr>
            </w:pPr>
          </w:p>
        </w:tc>
      </w:tr>
      <w:tr w:rsidR="00F5586C" w:rsidRPr="00F5586C" w14:paraId="02BCA9A3" w14:textId="77777777" w:rsidTr="51235A2F">
        <w:trPr>
          <w:cantSplit/>
          <w:ins w:id="4183" w:author="Salah Soliman" w:date="2020-01-31T16:11:00Z"/>
          <w:trPrChange w:id="4184" w:author="Salah Soliman" w:date="2020-01-31T16:12:00Z">
            <w:trPr>
              <w:cantSplit/>
              <w:jc w:val="center"/>
            </w:trPr>
          </w:trPrChange>
        </w:trPr>
        <w:tc>
          <w:tcPr>
            <w:tcW w:w="265" w:type="dxa"/>
            <w:shd w:val="clear" w:color="auto" w:fill="FAFAFA"/>
            <w:tcPrChange w:id="4185" w:author="Salah Soliman" w:date="2020-01-31T16:12:00Z">
              <w:tcPr>
                <w:tcW w:w="265" w:type="dxa"/>
                <w:shd w:val="clear" w:color="auto" w:fill="FAFAFA"/>
              </w:tcPr>
            </w:tcPrChange>
          </w:tcPr>
          <w:p w14:paraId="6EA9EF02" w14:textId="77777777" w:rsidR="00F5586C" w:rsidRPr="00F5586C" w:rsidRDefault="00F5586C" w:rsidP="00F5586C">
            <w:pPr>
              <w:rPr>
                <w:ins w:id="4186" w:author="Salah Soliman" w:date="2020-01-31T16:11:00Z"/>
                <w:rFonts w:ascii="Open Sans" w:eastAsia="Open Sans" w:hAnsi="Open Sans" w:cs="Times New Roman"/>
              </w:rPr>
            </w:pPr>
          </w:p>
        </w:tc>
        <w:tc>
          <w:tcPr>
            <w:tcW w:w="630" w:type="dxa"/>
            <w:shd w:val="clear" w:color="auto" w:fill="FFFFFF" w:themeFill="background1"/>
            <w:vAlign w:val="center"/>
            <w:tcPrChange w:id="4187" w:author="Salah Soliman" w:date="2020-01-31T16:12:00Z">
              <w:tcPr>
                <w:tcW w:w="630" w:type="dxa"/>
                <w:shd w:val="clear" w:color="auto" w:fill="FFFFFF"/>
                <w:vAlign w:val="center"/>
              </w:tcPr>
            </w:tcPrChange>
          </w:tcPr>
          <w:p w14:paraId="08430290" w14:textId="40A3C3B5" w:rsidR="00F5586C" w:rsidRPr="00F5586C" w:rsidRDefault="00F5586C" w:rsidP="00F5586C">
            <w:pPr>
              <w:spacing w:before="120"/>
              <w:rPr>
                <w:ins w:id="4188" w:author="Salah Soliman" w:date="2020-01-31T16:11:00Z"/>
                <w:rFonts w:ascii="Open Sans" w:eastAsia="Open Sans" w:hAnsi="Open Sans" w:cs="Times New Roman"/>
                <w:noProof/>
              </w:rPr>
            </w:pPr>
            <w:ins w:id="4189" w:author="Salah Soliman" w:date="2020-01-31T16:11:00Z">
              <w:r w:rsidRPr="00F5586C">
                <w:rPr>
                  <w:rFonts w:ascii="Open Sans" w:eastAsia="Open Sans" w:hAnsi="Open Sans" w:cs="Times New Roman"/>
                  <w:noProof/>
                  <w:rPrChange w:id="4190" w:author="Unknown">
                    <w:rPr>
                      <w:noProof/>
                    </w:rPr>
                  </w:rPrChange>
                </w:rPr>
                <mc:AlternateContent>
                  <mc:Choice Requires="wps">
                    <w:drawing>
                      <wp:inline distT="0" distB="0" distL="0" distR="0" wp14:anchorId="3D268A6E" wp14:editId="0A996D9D">
                        <wp:extent cx="207034" cy="207034"/>
                        <wp:effectExtent l="19050" t="19050" r="21590" b="21590"/>
                        <wp:docPr id="484" name="Oval 484"/>
                        <wp:cNvGraphicFramePr/>
                        <a:graphic xmlns:a="http://schemas.openxmlformats.org/drawingml/2006/main">
                          <a:graphicData uri="http://schemas.microsoft.com/office/word/2010/wordprocessingShape">
                            <wps:wsp>
                              <wps:cNvSpPr/>
                              <wps:spPr>
                                <a:xfrm>
                                  <a:off x="0" y="0"/>
                                  <a:ext cx="207034" cy="207034"/>
                                </a:xfrm>
                                <a:prstGeom prst="ellipse">
                                  <a:avLst/>
                                </a:prstGeom>
                                <a:noFill/>
                                <a:ln w="28575" cap="flat" cmpd="sng" algn="ctr">
                                  <a:solidFill>
                                    <a:srgbClr val="DBDBDB">
                                      <a:lumMod val="9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w16se="http://schemas.microsoft.com/office/word/2015/wordml/symex" xmlns:cx1="http://schemas.microsoft.com/office/drawing/2015/9/8/chartex" xmlns:cx="http://schemas.microsoft.com/office/drawing/2014/chartex">
                    <w:pict>
                      <v:oval w14:anchorId="013A5975" id="Oval 484" o:spid="_x0000_s1026" style="width:16.3pt;height:16.3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" filled="f" strokecolor="#c5c5c5" strokeweight="2.25pt">
                        <v:stroke joinstyle="miter"/>
                        <w10:anchorlock/>
                      </v:oval>
                    </w:pict>
                  </mc:Fallback>
                </mc:AlternateContent>
              </w:r>
            </w:ins>
          </w:p>
        </w:tc>
        <w:tc>
          <w:tcPr>
            <w:tcW w:w="450" w:type="dxa"/>
            <w:shd w:val="clear" w:color="auto" w:fill="FFFFFF" w:themeFill="background1"/>
            <w:vAlign w:val="center"/>
            <w:tcPrChange w:id="4191" w:author="Salah Soliman" w:date="2020-01-31T16:12:00Z">
              <w:tcPr>
                <w:tcW w:w="450" w:type="dxa"/>
                <w:shd w:val="clear" w:color="auto" w:fill="FFFFFF"/>
                <w:vAlign w:val="center"/>
              </w:tcPr>
            </w:tcPrChange>
          </w:tcPr>
          <w:p w14:paraId="0DC5F1E8" w14:textId="77777777" w:rsidR="00F5586C" w:rsidRPr="00F5586C" w:rsidRDefault="00F5586C" w:rsidP="00F5586C">
            <w:pPr>
              <w:spacing w:before="120"/>
              <w:rPr>
                <w:ins w:id="4192" w:author="Salah Soliman" w:date="2020-01-31T16:11:00Z"/>
                <w:rFonts w:ascii="Open Sans Semibold" w:eastAsia="Open Sans" w:hAnsi="Open Sans Semibold" w:cs="Open Sans Semibold"/>
              </w:rPr>
            </w:pPr>
            <w:ins w:id="4193" w:author="Salah Soliman" w:date="2020-01-31T16:11:00Z">
              <w:r w:rsidRPr="00F5586C">
                <w:rPr>
                  <w:rFonts w:ascii="Open Sans Semibold" w:eastAsia="Open Sans" w:hAnsi="Open Sans Semibold" w:cs="Open Sans Semibold"/>
                </w:rPr>
                <w:t>c.</w:t>
              </w:r>
            </w:ins>
          </w:p>
        </w:tc>
        <w:tc>
          <w:tcPr>
            <w:tcW w:w="8841" w:type="dxa"/>
            <w:gridSpan w:val="3"/>
            <w:shd w:val="clear" w:color="auto" w:fill="FFFFFF" w:themeFill="background1"/>
            <w:vAlign w:val="center"/>
            <w:tcPrChange w:id="4194" w:author="Salah Soliman" w:date="2020-01-31T16:12:00Z">
              <w:tcPr>
                <w:tcW w:w="8841" w:type="dxa"/>
                <w:gridSpan w:val="3"/>
                <w:shd w:val="clear" w:color="auto" w:fill="FFFFFF"/>
                <w:vAlign w:val="center"/>
              </w:tcPr>
            </w:tcPrChange>
          </w:tcPr>
          <w:p w14:paraId="7DDE0F78" w14:textId="77777777" w:rsidR="00F5586C" w:rsidRPr="00F5586C" w:rsidRDefault="00F5586C" w:rsidP="00F5586C">
            <w:pPr>
              <w:spacing w:before="120"/>
              <w:rPr>
                <w:ins w:id="4195" w:author="Salah Soliman" w:date="2020-01-31T16:11:00Z"/>
                <w:rFonts w:ascii="Open Sans" w:eastAsia="Open Sans" w:hAnsi="Open Sans" w:cs="Times New Roman"/>
              </w:rPr>
            </w:pPr>
            <w:ins w:id="4196" w:author="Salah Soliman" w:date="2020-01-31T16:11:00Z">
              <w:r w:rsidRPr="00F5586C">
                <w:rPr>
                  <w:rFonts w:ascii="Open Sans" w:eastAsia="Open Sans" w:hAnsi="Open Sans" w:cs="Calibri"/>
                  <w:highlight w:val="green"/>
                </w:rPr>
                <w:t>Ratio.</w:t>
              </w:r>
            </w:ins>
          </w:p>
        </w:tc>
        <w:tc>
          <w:tcPr>
            <w:tcW w:w="270" w:type="dxa"/>
            <w:shd w:val="clear" w:color="auto" w:fill="FAFAFA"/>
            <w:tcPrChange w:id="4197" w:author="Salah Soliman" w:date="2020-01-31T16:12:00Z">
              <w:tcPr>
                <w:tcW w:w="270" w:type="dxa"/>
                <w:shd w:val="clear" w:color="auto" w:fill="FAFAFA"/>
              </w:tcPr>
            </w:tcPrChange>
          </w:tcPr>
          <w:p w14:paraId="4B0465A8" w14:textId="77777777" w:rsidR="00F5586C" w:rsidRPr="00F5586C" w:rsidRDefault="00F5586C" w:rsidP="00F5586C">
            <w:pPr>
              <w:rPr>
                <w:ins w:id="4198" w:author="Salah Soliman" w:date="2020-01-31T16:11:00Z"/>
                <w:rFonts w:ascii="Open Sans" w:eastAsia="Open Sans" w:hAnsi="Open Sans" w:cs="Times New Roman"/>
              </w:rPr>
            </w:pPr>
          </w:p>
        </w:tc>
      </w:tr>
      <w:tr w:rsidR="00F5586C" w:rsidRPr="00F5586C" w14:paraId="1F11363A" w14:textId="77777777" w:rsidTr="51235A2F">
        <w:trPr>
          <w:cantSplit/>
          <w:ins w:id="4199" w:author="Salah Soliman" w:date="2020-01-31T16:11:00Z"/>
          <w:trPrChange w:id="4200" w:author="Salah Soliman" w:date="2020-01-31T16:12:00Z">
            <w:trPr>
              <w:cantSplit/>
              <w:jc w:val="center"/>
            </w:trPr>
          </w:trPrChange>
        </w:trPr>
        <w:tc>
          <w:tcPr>
            <w:tcW w:w="265" w:type="dxa"/>
            <w:shd w:val="clear" w:color="auto" w:fill="FAFAFA"/>
            <w:tcPrChange w:id="4201" w:author="Salah Soliman" w:date="2020-01-31T16:12:00Z">
              <w:tcPr>
                <w:tcW w:w="265" w:type="dxa"/>
                <w:shd w:val="clear" w:color="auto" w:fill="FAFAFA"/>
              </w:tcPr>
            </w:tcPrChange>
          </w:tcPr>
          <w:p w14:paraId="1AC49042" w14:textId="77777777" w:rsidR="00F5586C" w:rsidRPr="00F5586C" w:rsidRDefault="00F5586C" w:rsidP="00F5586C">
            <w:pPr>
              <w:rPr>
                <w:ins w:id="4202" w:author="Salah Soliman" w:date="2020-01-31T16:11:00Z"/>
                <w:rFonts w:ascii="Open Sans" w:eastAsia="Open Sans" w:hAnsi="Open Sans" w:cs="Times New Roman"/>
                <w:color w:val="404040"/>
                <w:sz w:val="16"/>
                <w:szCs w:val="16"/>
              </w:rPr>
            </w:pPr>
          </w:p>
        </w:tc>
        <w:tc>
          <w:tcPr>
            <w:tcW w:w="3960" w:type="dxa"/>
            <w:gridSpan w:val="3"/>
            <w:shd w:val="clear" w:color="auto" w:fill="FAFAFA"/>
            <w:vAlign w:val="center"/>
            <w:tcPrChange w:id="4203" w:author="Salah Soliman" w:date="2020-01-31T16:12:00Z">
              <w:tcPr>
                <w:tcW w:w="3960" w:type="dxa"/>
                <w:gridSpan w:val="3"/>
                <w:shd w:val="clear" w:color="auto" w:fill="FAFAFA"/>
                <w:vAlign w:val="center"/>
              </w:tcPr>
            </w:tcPrChange>
          </w:tcPr>
          <w:p w14:paraId="01DEF6BE" w14:textId="77777777" w:rsidR="00F5586C" w:rsidRPr="00F5586C" w:rsidRDefault="00F5586C" w:rsidP="00F5586C">
            <w:pPr>
              <w:rPr>
                <w:ins w:id="4204" w:author="Salah Soliman" w:date="2020-01-31T16:11:00Z"/>
                <w:rFonts w:ascii="Open Sans" w:eastAsia="Open Sans" w:hAnsi="Open Sans" w:cs="Times New Roman"/>
                <w:color w:val="404040"/>
                <w:sz w:val="16"/>
                <w:szCs w:val="16"/>
              </w:rPr>
            </w:pPr>
          </w:p>
        </w:tc>
        <w:tc>
          <w:tcPr>
            <w:tcW w:w="1980" w:type="dxa"/>
            <w:shd w:val="clear" w:color="auto" w:fill="FAFAFA"/>
            <w:vAlign w:val="center"/>
            <w:tcPrChange w:id="4205" w:author="Salah Soliman" w:date="2020-01-31T16:12:00Z">
              <w:tcPr>
                <w:tcW w:w="1980" w:type="dxa"/>
                <w:shd w:val="clear" w:color="auto" w:fill="FAFAFA"/>
                <w:vAlign w:val="center"/>
              </w:tcPr>
            </w:tcPrChange>
          </w:tcPr>
          <w:p w14:paraId="61AC9B6E" w14:textId="77777777" w:rsidR="00F5586C" w:rsidRPr="00F5586C" w:rsidRDefault="00F5586C" w:rsidP="00F5586C">
            <w:pPr>
              <w:rPr>
                <w:ins w:id="4206" w:author="Salah Soliman" w:date="2020-01-31T16:11:00Z"/>
                <w:rFonts w:ascii="Open Sans" w:eastAsia="Open Sans" w:hAnsi="Open Sans" w:cs="Times New Roman"/>
                <w:color w:val="404040"/>
                <w:sz w:val="16"/>
                <w:szCs w:val="16"/>
              </w:rPr>
            </w:pPr>
          </w:p>
        </w:tc>
        <w:tc>
          <w:tcPr>
            <w:tcW w:w="3981" w:type="dxa"/>
            <w:shd w:val="clear" w:color="auto" w:fill="FAFAFA"/>
            <w:vAlign w:val="center"/>
            <w:tcPrChange w:id="4207" w:author="Salah Soliman" w:date="2020-01-31T16:12:00Z">
              <w:tcPr>
                <w:tcW w:w="3981" w:type="dxa"/>
                <w:shd w:val="clear" w:color="auto" w:fill="FAFAFA"/>
                <w:vAlign w:val="center"/>
              </w:tcPr>
            </w:tcPrChange>
          </w:tcPr>
          <w:p w14:paraId="35D3C4F3" w14:textId="77777777" w:rsidR="00F5586C" w:rsidRPr="00F5586C" w:rsidRDefault="00F5586C" w:rsidP="00F5586C">
            <w:pPr>
              <w:rPr>
                <w:ins w:id="4208" w:author="Salah Soliman" w:date="2020-01-31T16:11:00Z"/>
                <w:rFonts w:ascii="Open Sans" w:eastAsia="Open Sans" w:hAnsi="Open Sans" w:cs="Times New Roman"/>
                <w:color w:val="404040"/>
                <w:sz w:val="16"/>
                <w:szCs w:val="16"/>
              </w:rPr>
            </w:pPr>
          </w:p>
        </w:tc>
        <w:tc>
          <w:tcPr>
            <w:tcW w:w="270" w:type="dxa"/>
            <w:shd w:val="clear" w:color="auto" w:fill="FAFAFA"/>
            <w:tcPrChange w:id="4209" w:author="Salah Soliman" w:date="2020-01-31T16:12:00Z">
              <w:tcPr>
                <w:tcW w:w="270" w:type="dxa"/>
                <w:shd w:val="clear" w:color="auto" w:fill="FAFAFA"/>
              </w:tcPr>
            </w:tcPrChange>
          </w:tcPr>
          <w:p w14:paraId="18375DAB" w14:textId="77777777" w:rsidR="00F5586C" w:rsidRPr="00F5586C" w:rsidRDefault="00F5586C" w:rsidP="00F5586C">
            <w:pPr>
              <w:rPr>
                <w:ins w:id="4210" w:author="Salah Soliman" w:date="2020-01-31T16:11:00Z"/>
                <w:rFonts w:ascii="Open Sans" w:eastAsia="Open Sans" w:hAnsi="Open Sans" w:cs="Times New Roman"/>
                <w:color w:val="404040"/>
                <w:sz w:val="16"/>
                <w:szCs w:val="16"/>
              </w:rPr>
            </w:pPr>
          </w:p>
        </w:tc>
      </w:tr>
      <w:tr w:rsidR="00F5586C" w:rsidRPr="00F5586C" w14:paraId="55F7D45F" w14:textId="77777777" w:rsidTr="51235A2F">
        <w:trPr>
          <w:cantSplit/>
          <w:ins w:id="4211" w:author="Salah Soliman" w:date="2020-01-31T16:11:00Z"/>
          <w:trPrChange w:id="4212" w:author="Salah Soliman" w:date="2020-01-31T16:12:00Z">
            <w:trPr>
              <w:cantSplit/>
              <w:jc w:val="center"/>
            </w:trPr>
          </w:trPrChange>
        </w:trPr>
        <w:tc>
          <w:tcPr>
            <w:tcW w:w="265" w:type="dxa"/>
            <w:shd w:val="clear" w:color="auto" w:fill="FAFAFA"/>
            <w:tcPrChange w:id="4213" w:author="Salah Soliman" w:date="2020-01-31T16:12:00Z">
              <w:tcPr>
                <w:tcW w:w="265" w:type="dxa"/>
                <w:shd w:val="clear" w:color="auto" w:fill="FAFAFA"/>
              </w:tcPr>
            </w:tcPrChange>
          </w:tcPr>
          <w:p w14:paraId="7259FF06" w14:textId="77777777" w:rsidR="00F5586C" w:rsidRPr="00F5586C" w:rsidRDefault="00F5586C" w:rsidP="00F5586C">
            <w:pPr>
              <w:rPr>
                <w:ins w:id="4214" w:author="Salah Soliman" w:date="2020-01-31T16:11:00Z"/>
                <w:rFonts w:ascii="Open Sans" w:eastAsia="Open Sans" w:hAnsi="Open Sans" w:cs="Times New Roman"/>
              </w:rPr>
            </w:pPr>
          </w:p>
        </w:tc>
        <w:tc>
          <w:tcPr>
            <w:tcW w:w="630" w:type="dxa"/>
            <w:shd w:val="clear" w:color="auto" w:fill="FFFFFF" w:themeFill="background1"/>
            <w:vAlign w:val="center"/>
            <w:tcPrChange w:id="4215" w:author="Salah Soliman" w:date="2020-01-31T16:12:00Z">
              <w:tcPr>
                <w:tcW w:w="630" w:type="dxa"/>
                <w:shd w:val="clear" w:color="auto" w:fill="FFFFFF"/>
                <w:vAlign w:val="center"/>
              </w:tcPr>
            </w:tcPrChange>
          </w:tcPr>
          <w:p w14:paraId="01996C9D" w14:textId="0DB7F08B" w:rsidR="00F5586C" w:rsidRPr="00F5586C" w:rsidRDefault="00F5586C" w:rsidP="00F5586C">
            <w:pPr>
              <w:spacing w:before="120"/>
              <w:rPr>
                <w:ins w:id="4216" w:author="Salah Soliman" w:date="2020-01-31T16:11:00Z"/>
                <w:rFonts w:ascii="Open Sans" w:eastAsia="Open Sans" w:hAnsi="Open Sans" w:cs="Times New Roman"/>
                <w:noProof/>
              </w:rPr>
            </w:pPr>
            <w:ins w:id="4217" w:author="Salah Soliman" w:date="2020-01-31T16:11:00Z">
              <w:r w:rsidRPr="00F5586C">
                <w:rPr>
                  <w:rFonts w:ascii="Open Sans" w:eastAsia="Open Sans" w:hAnsi="Open Sans" w:cs="Times New Roman"/>
                  <w:noProof/>
                  <w:rPrChange w:id="4218" w:author="Unknown">
                    <w:rPr>
                      <w:noProof/>
                    </w:rPr>
                  </w:rPrChange>
                </w:rPr>
                <mc:AlternateContent>
                  <mc:Choice Requires="wps">
                    <w:drawing>
                      <wp:inline distT="0" distB="0" distL="0" distR="0" wp14:anchorId="3B0ED6BC" wp14:editId="4350B4B3">
                        <wp:extent cx="207034" cy="207034"/>
                        <wp:effectExtent l="19050" t="19050" r="21590" b="21590"/>
                        <wp:docPr id="485" name="Oval 485"/>
                        <wp:cNvGraphicFramePr/>
                        <a:graphic xmlns:a="http://schemas.openxmlformats.org/drawingml/2006/main">
                          <a:graphicData uri="http://schemas.microsoft.com/office/word/2010/wordprocessingShape">
                            <wps:wsp>
                              <wps:cNvSpPr/>
                              <wps:spPr>
                                <a:xfrm>
                                  <a:off x="0" y="0"/>
                                  <a:ext cx="207034" cy="207034"/>
                                </a:xfrm>
                                <a:prstGeom prst="ellipse">
                                  <a:avLst/>
                                </a:prstGeom>
                                <a:noFill/>
                                <a:ln w="28575" cap="flat" cmpd="sng" algn="ctr">
                                  <a:solidFill>
                                    <a:srgbClr val="DBDBDB">
                                      <a:lumMod val="9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w16se="http://schemas.microsoft.com/office/word/2015/wordml/symex" xmlns:cx1="http://schemas.microsoft.com/office/drawing/2015/9/8/chartex" xmlns:cx="http://schemas.microsoft.com/office/drawing/2014/chartex">
                    <w:pict>
                      <v:oval w14:anchorId="2FCED877" id="Oval 485" o:spid="_x0000_s1026" style="width:16.3pt;height:16.3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" filled="f" strokecolor="#c5c5c5" strokeweight="2.25pt">
                        <v:stroke joinstyle="miter"/>
                        <w10:anchorlock/>
                      </v:oval>
                    </w:pict>
                  </mc:Fallback>
                </mc:AlternateContent>
              </w:r>
            </w:ins>
          </w:p>
        </w:tc>
        <w:tc>
          <w:tcPr>
            <w:tcW w:w="450" w:type="dxa"/>
            <w:shd w:val="clear" w:color="auto" w:fill="FFFFFF" w:themeFill="background1"/>
            <w:vAlign w:val="center"/>
            <w:tcPrChange w:id="4219" w:author="Salah Soliman" w:date="2020-01-31T16:12:00Z">
              <w:tcPr>
                <w:tcW w:w="450" w:type="dxa"/>
                <w:shd w:val="clear" w:color="auto" w:fill="FFFFFF"/>
                <w:vAlign w:val="center"/>
              </w:tcPr>
            </w:tcPrChange>
          </w:tcPr>
          <w:p w14:paraId="75E87802" w14:textId="77777777" w:rsidR="00F5586C" w:rsidRPr="00F5586C" w:rsidRDefault="00F5586C" w:rsidP="00F5586C">
            <w:pPr>
              <w:spacing w:before="120"/>
              <w:rPr>
                <w:ins w:id="4220" w:author="Salah Soliman" w:date="2020-01-31T16:11:00Z"/>
                <w:rFonts w:ascii="Open Sans Semibold" w:eastAsia="Open Sans" w:hAnsi="Open Sans Semibold" w:cs="Open Sans Semibold"/>
              </w:rPr>
            </w:pPr>
            <w:ins w:id="4221" w:author="Salah Soliman" w:date="2020-01-31T16:11:00Z">
              <w:r w:rsidRPr="00F5586C">
                <w:rPr>
                  <w:rFonts w:ascii="Open Sans Semibold" w:eastAsia="Open Sans" w:hAnsi="Open Sans Semibold" w:cs="Open Sans Semibold"/>
                </w:rPr>
                <w:t>d.</w:t>
              </w:r>
            </w:ins>
          </w:p>
        </w:tc>
        <w:tc>
          <w:tcPr>
            <w:tcW w:w="8841" w:type="dxa"/>
            <w:gridSpan w:val="3"/>
            <w:shd w:val="clear" w:color="auto" w:fill="FFFFFF" w:themeFill="background1"/>
            <w:vAlign w:val="center"/>
            <w:tcPrChange w:id="4222" w:author="Salah Soliman" w:date="2020-01-31T16:12:00Z">
              <w:tcPr>
                <w:tcW w:w="8841" w:type="dxa"/>
                <w:gridSpan w:val="3"/>
                <w:shd w:val="clear" w:color="auto" w:fill="FFFFFF"/>
                <w:vAlign w:val="center"/>
              </w:tcPr>
            </w:tcPrChange>
          </w:tcPr>
          <w:p w14:paraId="7250CEAC" w14:textId="77777777" w:rsidR="00F5586C" w:rsidRPr="00F5586C" w:rsidRDefault="00F5586C" w:rsidP="00F5586C">
            <w:pPr>
              <w:spacing w:before="120"/>
              <w:rPr>
                <w:ins w:id="4223" w:author="Salah Soliman" w:date="2020-01-31T16:11:00Z"/>
                <w:rFonts w:ascii="Open Sans" w:eastAsia="Open Sans" w:hAnsi="Open Sans" w:cs="Times New Roman"/>
              </w:rPr>
            </w:pPr>
            <w:ins w:id="4224" w:author="Salah Soliman" w:date="2020-01-31T16:11:00Z">
              <w:r w:rsidRPr="00F5586C">
                <w:rPr>
                  <w:rFonts w:ascii="Open Sans" w:eastAsia="Open Sans" w:hAnsi="Open Sans" w:cs="Times New Roman"/>
                </w:rPr>
                <w:t>Interval.</w:t>
              </w:r>
            </w:ins>
          </w:p>
        </w:tc>
        <w:tc>
          <w:tcPr>
            <w:tcW w:w="270" w:type="dxa"/>
            <w:shd w:val="clear" w:color="auto" w:fill="FAFAFA"/>
            <w:tcPrChange w:id="4225" w:author="Salah Soliman" w:date="2020-01-31T16:12:00Z">
              <w:tcPr>
                <w:tcW w:w="270" w:type="dxa"/>
                <w:shd w:val="clear" w:color="auto" w:fill="FAFAFA"/>
              </w:tcPr>
            </w:tcPrChange>
          </w:tcPr>
          <w:p w14:paraId="2115A215" w14:textId="77777777" w:rsidR="00F5586C" w:rsidRPr="00F5586C" w:rsidRDefault="00F5586C" w:rsidP="00F5586C">
            <w:pPr>
              <w:rPr>
                <w:ins w:id="4226" w:author="Salah Soliman" w:date="2020-01-31T16:11:00Z"/>
                <w:rFonts w:ascii="Open Sans" w:eastAsia="Open Sans" w:hAnsi="Open Sans" w:cs="Times New Roman"/>
              </w:rPr>
            </w:pPr>
          </w:p>
        </w:tc>
      </w:tr>
      <w:tr w:rsidR="00F5586C" w:rsidRPr="00F5586C" w14:paraId="5B8DBA9C" w14:textId="77777777" w:rsidTr="51235A2F">
        <w:trPr>
          <w:cantSplit/>
          <w:ins w:id="4227" w:author="Salah Soliman" w:date="2020-01-31T16:11:00Z"/>
          <w:trPrChange w:id="4228" w:author="Salah Soliman" w:date="2020-01-31T16:12:00Z">
            <w:trPr>
              <w:cantSplit/>
              <w:jc w:val="center"/>
            </w:trPr>
          </w:trPrChange>
        </w:trPr>
        <w:tc>
          <w:tcPr>
            <w:tcW w:w="265" w:type="dxa"/>
            <w:shd w:val="clear" w:color="auto" w:fill="FAFAFA"/>
            <w:tcPrChange w:id="4229" w:author="Salah Soliman" w:date="2020-01-31T16:12:00Z">
              <w:tcPr>
                <w:tcW w:w="265" w:type="dxa"/>
                <w:shd w:val="clear" w:color="auto" w:fill="FAFAFA"/>
              </w:tcPr>
            </w:tcPrChange>
          </w:tcPr>
          <w:p w14:paraId="1F9B2B10" w14:textId="77777777" w:rsidR="00F5586C" w:rsidRPr="00F5586C" w:rsidRDefault="00F5586C" w:rsidP="00F5586C">
            <w:pPr>
              <w:rPr>
                <w:ins w:id="4230" w:author="Salah Soliman" w:date="2020-01-31T16:11:00Z"/>
                <w:rFonts w:ascii="Open Sans" w:eastAsia="Open Sans" w:hAnsi="Open Sans" w:cs="Times New Roman"/>
                <w:color w:val="404040"/>
                <w:sz w:val="16"/>
                <w:szCs w:val="16"/>
              </w:rPr>
            </w:pPr>
          </w:p>
        </w:tc>
        <w:tc>
          <w:tcPr>
            <w:tcW w:w="3960" w:type="dxa"/>
            <w:gridSpan w:val="3"/>
            <w:shd w:val="clear" w:color="auto" w:fill="FAFAFA"/>
            <w:vAlign w:val="center"/>
            <w:tcPrChange w:id="4231" w:author="Salah Soliman" w:date="2020-01-31T16:12:00Z">
              <w:tcPr>
                <w:tcW w:w="3960" w:type="dxa"/>
                <w:gridSpan w:val="3"/>
                <w:shd w:val="clear" w:color="auto" w:fill="FAFAFA"/>
                <w:vAlign w:val="center"/>
              </w:tcPr>
            </w:tcPrChange>
          </w:tcPr>
          <w:p w14:paraId="1ECFC388" w14:textId="77777777" w:rsidR="00F5586C" w:rsidRPr="00F5586C" w:rsidRDefault="00F5586C" w:rsidP="00F5586C">
            <w:pPr>
              <w:rPr>
                <w:ins w:id="4232" w:author="Salah Soliman" w:date="2020-01-31T16:11:00Z"/>
                <w:rFonts w:ascii="Open Sans" w:eastAsia="Open Sans" w:hAnsi="Open Sans" w:cs="Times New Roman"/>
                <w:color w:val="404040"/>
                <w:sz w:val="16"/>
                <w:szCs w:val="16"/>
              </w:rPr>
            </w:pPr>
          </w:p>
        </w:tc>
        <w:tc>
          <w:tcPr>
            <w:tcW w:w="1980" w:type="dxa"/>
            <w:shd w:val="clear" w:color="auto" w:fill="FAFAFA"/>
            <w:vAlign w:val="center"/>
            <w:tcPrChange w:id="4233" w:author="Salah Soliman" w:date="2020-01-31T16:12:00Z">
              <w:tcPr>
                <w:tcW w:w="1980" w:type="dxa"/>
                <w:shd w:val="clear" w:color="auto" w:fill="FAFAFA"/>
                <w:vAlign w:val="center"/>
              </w:tcPr>
            </w:tcPrChange>
          </w:tcPr>
          <w:p w14:paraId="238CED28" w14:textId="77777777" w:rsidR="00F5586C" w:rsidRPr="00F5586C" w:rsidRDefault="00F5586C" w:rsidP="00F5586C">
            <w:pPr>
              <w:rPr>
                <w:ins w:id="4234" w:author="Salah Soliman" w:date="2020-01-31T16:11:00Z"/>
                <w:rFonts w:ascii="Open Sans" w:eastAsia="Open Sans" w:hAnsi="Open Sans" w:cs="Times New Roman"/>
                <w:color w:val="404040"/>
                <w:sz w:val="16"/>
                <w:szCs w:val="16"/>
              </w:rPr>
            </w:pPr>
          </w:p>
        </w:tc>
        <w:tc>
          <w:tcPr>
            <w:tcW w:w="3981" w:type="dxa"/>
            <w:shd w:val="clear" w:color="auto" w:fill="FAFAFA"/>
            <w:vAlign w:val="center"/>
            <w:tcPrChange w:id="4235" w:author="Salah Soliman" w:date="2020-01-31T16:12:00Z">
              <w:tcPr>
                <w:tcW w:w="3981" w:type="dxa"/>
                <w:shd w:val="clear" w:color="auto" w:fill="FAFAFA"/>
                <w:vAlign w:val="center"/>
              </w:tcPr>
            </w:tcPrChange>
          </w:tcPr>
          <w:p w14:paraId="7072EC92" w14:textId="77777777" w:rsidR="00F5586C" w:rsidRPr="00F5586C" w:rsidRDefault="00F5586C" w:rsidP="00F5586C">
            <w:pPr>
              <w:rPr>
                <w:ins w:id="4236" w:author="Salah Soliman" w:date="2020-01-31T16:11:00Z"/>
                <w:rFonts w:ascii="Open Sans" w:eastAsia="Open Sans" w:hAnsi="Open Sans" w:cs="Times New Roman"/>
                <w:color w:val="404040"/>
                <w:sz w:val="16"/>
                <w:szCs w:val="16"/>
              </w:rPr>
            </w:pPr>
          </w:p>
        </w:tc>
        <w:tc>
          <w:tcPr>
            <w:tcW w:w="270" w:type="dxa"/>
            <w:shd w:val="clear" w:color="auto" w:fill="FAFAFA"/>
            <w:tcPrChange w:id="4237" w:author="Salah Soliman" w:date="2020-01-31T16:12:00Z">
              <w:tcPr>
                <w:tcW w:w="270" w:type="dxa"/>
                <w:shd w:val="clear" w:color="auto" w:fill="FAFAFA"/>
              </w:tcPr>
            </w:tcPrChange>
          </w:tcPr>
          <w:p w14:paraId="03EAA377" w14:textId="77777777" w:rsidR="00F5586C" w:rsidRPr="00F5586C" w:rsidRDefault="00F5586C" w:rsidP="00F5586C">
            <w:pPr>
              <w:rPr>
                <w:ins w:id="4238" w:author="Salah Soliman" w:date="2020-01-31T16:11:00Z"/>
                <w:rFonts w:ascii="Open Sans" w:eastAsia="Open Sans" w:hAnsi="Open Sans" w:cs="Times New Roman"/>
                <w:color w:val="404040"/>
                <w:sz w:val="16"/>
                <w:szCs w:val="16"/>
              </w:rPr>
            </w:pPr>
          </w:p>
        </w:tc>
      </w:tr>
      <w:tr w:rsidR="00F5586C" w:rsidRPr="00F5586C" w14:paraId="6BF6A65D" w14:textId="77777777" w:rsidTr="51235A2F">
        <w:trPr>
          <w:cantSplit/>
          <w:ins w:id="4239" w:author="Salah Soliman" w:date="2020-01-31T16:11:00Z"/>
          <w:trPrChange w:id="4240" w:author="Salah Soliman" w:date="2020-01-31T16:12:00Z">
            <w:trPr>
              <w:cantSplit/>
              <w:jc w:val="center"/>
            </w:trPr>
          </w:trPrChange>
        </w:trPr>
        <w:tc>
          <w:tcPr>
            <w:tcW w:w="265" w:type="dxa"/>
            <w:shd w:val="clear" w:color="auto" w:fill="FAFAFA"/>
            <w:tcPrChange w:id="4241" w:author="Salah Soliman" w:date="2020-01-31T16:12:00Z">
              <w:tcPr>
                <w:tcW w:w="265" w:type="dxa"/>
                <w:shd w:val="clear" w:color="auto" w:fill="FAFAFA"/>
              </w:tcPr>
            </w:tcPrChange>
          </w:tcPr>
          <w:p w14:paraId="673CDD38" w14:textId="77777777" w:rsidR="00F5586C" w:rsidRPr="00F5586C" w:rsidRDefault="00F5586C" w:rsidP="00F5586C">
            <w:pPr>
              <w:rPr>
                <w:ins w:id="4242" w:author="Salah Soliman" w:date="2020-01-31T16:11:00Z"/>
                <w:rFonts w:ascii="Open Sans" w:eastAsia="Open Sans" w:hAnsi="Open Sans" w:cs="Times New Roman"/>
              </w:rPr>
            </w:pPr>
          </w:p>
        </w:tc>
        <w:tc>
          <w:tcPr>
            <w:tcW w:w="3960" w:type="dxa"/>
            <w:gridSpan w:val="3"/>
            <w:shd w:val="clear" w:color="auto" w:fill="FAFAFA"/>
            <w:vAlign w:val="center"/>
            <w:tcPrChange w:id="4243" w:author="Salah Soliman" w:date="2020-01-31T16:12:00Z">
              <w:tcPr>
                <w:tcW w:w="3960" w:type="dxa"/>
                <w:gridSpan w:val="3"/>
                <w:shd w:val="clear" w:color="auto" w:fill="FAFAFA"/>
                <w:vAlign w:val="center"/>
              </w:tcPr>
            </w:tcPrChange>
          </w:tcPr>
          <w:p w14:paraId="24FF926D" w14:textId="77777777" w:rsidR="00F5586C" w:rsidRPr="00F5586C" w:rsidRDefault="00F5586C" w:rsidP="00F5586C">
            <w:pPr>
              <w:rPr>
                <w:ins w:id="4244" w:author="Salah Soliman" w:date="2020-01-31T16:11:00Z"/>
                <w:rFonts w:ascii="Open Sans" w:eastAsia="Open Sans" w:hAnsi="Open Sans" w:cs="Times New Roman"/>
              </w:rPr>
            </w:pPr>
          </w:p>
        </w:tc>
        <w:tc>
          <w:tcPr>
            <w:tcW w:w="1980" w:type="dxa"/>
            <w:shd w:val="clear" w:color="auto" w:fill="FAFAFA"/>
            <w:vAlign w:val="center"/>
            <w:tcPrChange w:id="4245" w:author="Salah Soliman" w:date="2020-01-31T16:12:00Z">
              <w:tcPr>
                <w:tcW w:w="1980" w:type="dxa"/>
                <w:shd w:val="clear" w:color="auto" w:fill="FAFAFA"/>
                <w:vAlign w:val="center"/>
              </w:tcPr>
            </w:tcPrChange>
          </w:tcPr>
          <w:p w14:paraId="7BA11458" w14:textId="21292C89" w:rsidR="00F5586C" w:rsidRPr="00F5586C" w:rsidRDefault="00F5586C" w:rsidP="00F5586C">
            <w:pPr>
              <w:rPr>
                <w:ins w:id="4246" w:author="Salah Soliman" w:date="2020-01-31T16:11:00Z"/>
                <w:rFonts w:ascii="Open Sans" w:eastAsia="Open Sans" w:hAnsi="Open Sans" w:cs="Times New Roman"/>
              </w:rPr>
            </w:pPr>
            <w:ins w:id="4247" w:author="Salah Soliman" w:date="2020-01-31T16:11:00Z">
              <w:r w:rsidRPr="00F5586C">
                <w:rPr>
                  <w:rFonts w:ascii="Open Sans" w:eastAsia="Open Sans" w:hAnsi="Open Sans" w:cs="Times New Roman"/>
                  <w:noProof/>
                  <w:rPrChange w:id="4248" w:author="Unknown">
                    <w:rPr>
                      <w:noProof/>
                    </w:rPr>
                  </w:rPrChange>
                </w:rPr>
                <w:drawing>
                  <wp:inline distT="0" distB="0" distL="0" distR="0" wp14:anchorId="0A311F08" wp14:editId="19802DE1">
                    <wp:extent cx="1156970" cy="306070"/>
                    <wp:effectExtent l="0" t="0" r="508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submit-button-03.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156970" cy="306070"/>
                            </a:xfrm>
                            <a:prstGeom prst="rect">
                              <a:avLst/>
                            </a:prstGeom>
                          </pic:spPr>
                        </pic:pic>
                      </a:graphicData>
                    </a:graphic>
                  </wp:inline>
                </w:drawing>
              </w:r>
            </w:ins>
          </w:p>
        </w:tc>
        <w:tc>
          <w:tcPr>
            <w:tcW w:w="3981" w:type="dxa"/>
            <w:shd w:val="clear" w:color="auto" w:fill="FAFAFA"/>
            <w:vAlign w:val="center"/>
            <w:tcPrChange w:id="4249" w:author="Salah Soliman" w:date="2020-01-31T16:12:00Z">
              <w:tcPr>
                <w:tcW w:w="3981" w:type="dxa"/>
                <w:shd w:val="clear" w:color="auto" w:fill="FAFAFA"/>
                <w:vAlign w:val="center"/>
              </w:tcPr>
            </w:tcPrChange>
          </w:tcPr>
          <w:p w14:paraId="6D966F60" w14:textId="77777777" w:rsidR="00F5586C" w:rsidRPr="00F5586C" w:rsidRDefault="00F5586C" w:rsidP="00F5586C">
            <w:pPr>
              <w:rPr>
                <w:ins w:id="4250" w:author="Salah Soliman" w:date="2020-01-31T16:11:00Z"/>
                <w:rFonts w:ascii="Open Sans" w:eastAsia="Open Sans" w:hAnsi="Open Sans" w:cs="Times New Roman"/>
              </w:rPr>
            </w:pPr>
          </w:p>
        </w:tc>
        <w:tc>
          <w:tcPr>
            <w:tcW w:w="270" w:type="dxa"/>
            <w:shd w:val="clear" w:color="auto" w:fill="FAFAFA"/>
            <w:tcPrChange w:id="4251" w:author="Salah Soliman" w:date="2020-01-31T16:12:00Z">
              <w:tcPr>
                <w:tcW w:w="270" w:type="dxa"/>
                <w:shd w:val="clear" w:color="auto" w:fill="FAFAFA"/>
              </w:tcPr>
            </w:tcPrChange>
          </w:tcPr>
          <w:p w14:paraId="3F3B9602" w14:textId="77777777" w:rsidR="00F5586C" w:rsidRPr="00F5586C" w:rsidRDefault="00F5586C" w:rsidP="00F5586C">
            <w:pPr>
              <w:rPr>
                <w:ins w:id="4252" w:author="Salah Soliman" w:date="2020-01-31T16:11:00Z"/>
                <w:rFonts w:ascii="Open Sans" w:eastAsia="Open Sans" w:hAnsi="Open Sans" w:cs="Times New Roman"/>
              </w:rPr>
            </w:pPr>
          </w:p>
        </w:tc>
      </w:tr>
    </w:tbl>
    <w:p w14:paraId="70591D3E" w14:textId="77777777" w:rsidR="00F5586C" w:rsidRPr="00F5586C" w:rsidRDefault="00F5586C" w:rsidP="00F5586C">
      <w:pPr>
        <w:spacing w:after="0" w:line="240" w:lineRule="auto"/>
        <w:rPr>
          <w:ins w:id="4253" w:author="Salah Soliman" w:date="2020-01-31T16:11:00Z"/>
          <w:rFonts w:ascii="Open Sans" w:eastAsia="Open Sans" w:hAnsi="Open Sans" w:cs="Times New Roman"/>
          <w:color w:val="404040"/>
        </w:rPr>
      </w:pPr>
    </w:p>
    <w:tbl>
      <w:tblPr>
        <w:tblStyle w:val="TableGrid15"/>
        <w:tblW w:w="10525" w:type="dxa"/>
        <w:tblBorders>
          <w:top w:val="single" w:sz="4" w:space="0" w:color="DBDBDB"/>
          <w:left w:val="single" w:sz="4" w:space="0" w:color="DBDBDB"/>
          <w:bottom w:val="single" w:sz="4" w:space="0" w:color="DBDBDB"/>
          <w:right w:val="single" w:sz="4" w:space="0" w:color="DBDBDB"/>
          <w:insideH w:val="none" w:sz="0" w:space="0" w:color="auto"/>
          <w:insideV w:val="none" w:sz="0" w:space="0" w:color="auto"/>
        </w:tblBorders>
        <w:tblLayout w:type="fixed"/>
        <w:tblCellMar>
          <w:left w:w="115" w:type="dxa"/>
          <w:right w:w="115" w:type="dxa"/>
        </w:tblCellMar>
        <w:tblLook w:val="04A0" w:firstRow="1" w:lastRow="0" w:firstColumn="1" w:lastColumn="0" w:noHBand="0" w:noVBand="1"/>
        <w:tblPrChange w:id="4254" w:author="Salah Soliman" w:date="2020-01-31T16:12:00Z">
          <w:tblPr>
            <w:tblStyle w:val="TableGrid15"/>
            <w:tblW w:w="10525" w:type="dxa"/>
            <w:jc w:val="center"/>
            <w:tblBorders>
              <w:top w:val="single" w:sz="4" w:space="0" w:color="DBDBDB"/>
              <w:left w:val="single" w:sz="4" w:space="0" w:color="DBDBDB"/>
              <w:bottom w:val="single" w:sz="4" w:space="0" w:color="DBDBDB"/>
              <w:right w:val="single" w:sz="4" w:space="0" w:color="DBDBDB"/>
              <w:insideH w:val="none" w:sz="0" w:space="0" w:color="auto"/>
              <w:insideV w:val="none" w:sz="0" w:space="0" w:color="auto"/>
            </w:tblBorders>
            <w:tblLayout w:type="fixed"/>
            <w:tblCellMar>
              <w:left w:w="115" w:type="dxa"/>
              <w:right w:w="115" w:type="dxa"/>
            </w:tblCellMar>
            <w:tblLook w:val="04A0" w:firstRow="1" w:lastRow="0" w:firstColumn="1" w:lastColumn="0" w:noHBand="0" w:noVBand="1"/>
          </w:tblPr>
        </w:tblPrChange>
      </w:tblPr>
      <w:tblGrid>
        <w:gridCol w:w="265"/>
        <w:gridCol w:w="2520"/>
        <w:gridCol w:w="7470"/>
        <w:gridCol w:w="270"/>
        <w:tblGridChange w:id="4255">
          <w:tblGrid>
            <w:gridCol w:w="265"/>
            <w:gridCol w:w="2520"/>
            <w:gridCol w:w="7470"/>
            <w:gridCol w:w="270"/>
          </w:tblGrid>
        </w:tblGridChange>
      </w:tblGrid>
      <w:tr w:rsidR="00F5586C" w:rsidRPr="00F5586C" w14:paraId="4273ED21" w14:textId="77777777" w:rsidTr="00F5586C">
        <w:trPr>
          <w:trHeight w:val="107"/>
          <w:ins w:id="4256" w:author="Salah Soliman" w:date="2020-01-31T16:11:00Z"/>
          <w:trPrChange w:id="4257" w:author="Salah Soliman" w:date="2020-01-31T16:12:00Z">
            <w:trPr>
              <w:trHeight w:val="107"/>
              <w:jc w:val="center"/>
            </w:trPr>
          </w:trPrChange>
        </w:trPr>
        <w:tc>
          <w:tcPr>
            <w:tcW w:w="265" w:type="dxa"/>
            <w:shd w:val="clear" w:color="auto" w:fill="FAFAFA"/>
            <w:tcPrChange w:id="4258" w:author="Salah Soliman" w:date="2020-01-31T16:12:00Z">
              <w:tcPr>
                <w:tcW w:w="265" w:type="dxa"/>
                <w:shd w:val="clear" w:color="auto" w:fill="FAFAFA"/>
              </w:tcPr>
            </w:tcPrChange>
          </w:tcPr>
          <w:p w14:paraId="25C3BD40" w14:textId="77777777" w:rsidR="00F5586C" w:rsidRPr="00F5586C" w:rsidRDefault="00F5586C" w:rsidP="00F5586C">
            <w:pPr>
              <w:rPr>
                <w:ins w:id="4259" w:author="Salah Soliman" w:date="2020-01-31T16:11:00Z"/>
                <w:rFonts w:ascii="Open Sans" w:eastAsia="Open Sans" w:hAnsi="Open Sans" w:cs="Times New Roman"/>
              </w:rPr>
            </w:pPr>
          </w:p>
        </w:tc>
        <w:tc>
          <w:tcPr>
            <w:tcW w:w="2520" w:type="dxa"/>
            <w:shd w:val="clear" w:color="auto" w:fill="FAFAFA"/>
            <w:tcPrChange w:id="4260" w:author="Salah Soliman" w:date="2020-01-31T16:12:00Z">
              <w:tcPr>
                <w:tcW w:w="2520" w:type="dxa"/>
                <w:shd w:val="clear" w:color="auto" w:fill="FAFAFA"/>
              </w:tcPr>
            </w:tcPrChange>
          </w:tcPr>
          <w:p w14:paraId="613FFF1D" w14:textId="77777777" w:rsidR="00F5586C" w:rsidRPr="00F5586C" w:rsidRDefault="00F5586C" w:rsidP="00F5586C">
            <w:pPr>
              <w:jc w:val="center"/>
              <w:rPr>
                <w:ins w:id="4261" w:author="Salah Soliman" w:date="2020-01-31T16:11:00Z"/>
                <w:rFonts w:ascii="Open Sans" w:eastAsia="Open Sans" w:hAnsi="Open Sans" w:cs="Times New Roman"/>
              </w:rPr>
            </w:pPr>
          </w:p>
        </w:tc>
        <w:tc>
          <w:tcPr>
            <w:tcW w:w="7470" w:type="dxa"/>
            <w:shd w:val="clear" w:color="auto" w:fill="FAFAFA"/>
            <w:tcPrChange w:id="4262" w:author="Salah Soliman" w:date="2020-01-31T16:12:00Z">
              <w:tcPr>
                <w:tcW w:w="7470" w:type="dxa"/>
                <w:shd w:val="clear" w:color="auto" w:fill="FAFAFA"/>
              </w:tcPr>
            </w:tcPrChange>
          </w:tcPr>
          <w:p w14:paraId="6F2AE495" w14:textId="77777777" w:rsidR="00F5586C" w:rsidRPr="00F5586C" w:rsidRDefault="00F5586C" w:rsidP="00F5586C">
            <w:pPr>
              <w:jc w:val="right"/>
              <w:rPr>
                <w:ins w:id="4263" w:author="Salah Soliman" w:date="2020-01-31T16:11:00Z"/>
                <w:rFonts w:ascii="Open Sans" w:eastAsia="Open Sans" w:hAnsi="Open Sans" w:cs="Times New Roman"/>
                <w:color w:val="78C800"/>
              </w:rPr>
            </w:pPr>
            <w:ins w:id="4264" w:author="Salah Soliman" w:date="2020-01-31T16:11:00Z">
              <w:r w:rsidRPr="00F5586C">
                <w:rPr>
                  <w:rFonts w:ascii="FontAwesome" w:eastAsia="Open Sans" w:hAnsi="FontAwesome" w:cs="Times New Roman"/>
                  <w:color w:val="78C800"/>
                </w:rPr>
                <w:t></w:t>
              </w:r>
              <w:r w:rsidRPr="00F5586C">
                <w:rPr>
                  <w:rFonts w:ascii="Open Sans" w:eastAsia="Open Sans" w:hAnsi="Open Sans" w:cs="Times New Roman"/>
                  <w:color w:val="78C800"/>
                </w:rPr>
                <w:t xml:space="preserve"> Correct</w:t>
              </w:r>
            </w:ins>
          </w:p>
        </w:tc>
        <w:tc>
          <w:tcPr>
            <w:tcW w:w="270" w:type="dxa"/>
            <w:shd w:val="clear" w:color="auto" w:fill="FAFAFA"/>
            <w:tcPrChange w:id="4265" w:author="Salah Soliman" w:date="2020-01-31T16:12:00Z">
              <w:tcPr>
                <w:tcW w:w="270" w:type="dxa"/>
                <w:shd w:val="clear" w:color="auto" w:fill="FAFAFA"/>
              </w:tcPr>
            </w:tcPrChange>
          </w:tcPr>
          <w:p w14:paraId="5B901B4B" w14:textId="77777777" w:rsidR="00F5586C" w:rsidRPr="00F5586C" w:rsidRDefault="00F5586C" w:rsidP="00F5586C">
            <w:pPr>
              <w:rPr>
                <w:ins w:id="4266" w:author="Salah Soliman" w:date="2020-01-31T16:11:00Z"/>
                <w:rFonts w:ascii="Open Sans" w:eastAsia="Open Sans" w:hAnsi="Open Sans" w:cs="Times New Roman"/>
              </w:rPr>
            </w:pPr>
          </w:p>
        </w:tc>
      </w:tr>
      <w:tr w:rsidR="00F5586C" w:rsidRPr="00F5586C" w14:paraId="7C671A77" w14:textId="77777777" w:rsidTr="00F5586C">
        <w:trPr>
          <w:ins w:id="4267" w:author="Salah Soliman" w:date="2020-01-31T16:11:00Z"/>
          <w:trPrChange w:id="4268" w:author="Salah Soliman" w:date="2020-01-31T16:12:00Z">
            <w:trPr>
              <w:jc w:val="center"/>
            </w:trPr>
          </w:trPrChange>
        </w:trPr>
        <w:tc>
          <w:tcPr>
            <w:tcW w:w="265" w:type="dxa"/>
            <w:shd w:val="clear" w:color="auto" w:fill="FAFAFA"/>
            <w:tcPrChange w:id="4269" w:author="Salah Soliman" w:date="2020-01-31T16:12:00Z">
              <w:tcPr>
                <w:tcW w:w="265" w:type="dxa"/>
                <w:shd w:val="clear" w:color="auto" w:fill="FAFAFA"/>
              </w:tcPr>
            </w:tcPrChange>
          </w:tcPr>
          <w:p w14:paraId="745CDF81" w14:textId="77777777" w:rsidR="00F5586C" w:rsidRPr="00F5586C" w:rsidRDefault="00F5586C" w:rsidP="00F5586C">
            <w:pPr>
              <w:rPr>
                <w:ins w:id="4270" w:author="Salah Soliman" w:date="2020-01-31T16:11:00Z"/>
                <w:rFonts w:ascii="Open Sans" w:eastAsia="Open Sans" w:hAnsi="Open Sans" w:cs="Times New Roman"/>
              </w:rPr>
            </w:pPr>
          </w:p>
        </w:tc>
        <w:tc>
          <w:tcPr>
            <w:tcW w:w="2520" w:type="dxa"/>
            <w:shd w:val="clear" w:color="auto" w:fill="78C800"/>
            <w:tcPrChange w:id="4271" w:author="Salah Soliman" w:date="2020-01-31T16:12:00Z">
              <w:tcPr>
                <w:tcW w:w="2520" w:type="dxa"/>
                <w:shd w:val="clear" w:color="auto" w:fill="78C800"/>
              </w:tcPr>
            </w:tcPrChange>
          </w:tcPr>
          <w:p w14:paraId="29F753DF" w14:textId="77777777" w:rsidR="00F5586C" w:rsidRPr="00F5586C" w:rsidRDefault="00F5586C" w:rsidP="00F5586C">
            <w:pPr>
              <w:spacing w:before="120"/>
              <w:rPr>
                <w:ins w:id="4272" w:author="Salah Soliman" w:date="2020-01-31T16:11:00Z"/>
                <w:rFonts w:ascii="Open Sans Semibold" w:eastAsia="Open Sans" w:hAnsi="Open Sans Semibold" w:cs="Open Sans Semibold"/>
                <w:color w:val="FFFFFF"/>
              </w:rPr>
            </w:pPr>
            <w:ins w:id="4273" w:author="Salah Soliman" w:date="2020-01-31T16:11:00Z">
              <w:r w:rsidRPr="00F5586C">
                <w:rPr>
                  <w:rFonts w:ascii="Open Sans Semibold" w:eastAsia="Open Sans" w:hAnsi="Open Sans Semibold" w:cs="Open Sans Semibold"/>
                  <w:color w:val="FFFFFF"/>
                </w:rPr>
                <w:t>Explanation</w:t>
              </w:r>
            </w:ins>
          </w:p>
        </w:tc>
        <w:tc>
          <w:tcPr>
            <w:tcW w:w="7470" w:type="dxa"/>
            <w:shd w:val="clear" w:color="auto" w:fill="FAFAFA"/>
            <w:tcPrChange w:id="4274" w:author="Salah Soliman" w:date="2020-01-31T16:12:00Z">
              <w:tcPr>
                <w:tcW w:w="7470" w:type="dxa"/>
                <w:shd w:val="clear" w:color="auto" w:fill="FAFAFA"/>
              </w:tcPr>
            </w:tcPrChange>
          </w:tcPr>
          <w:p w14:paraId="10595D2B" w14:textId="77777777" w:rsidR="00F5586C" w:rsidRPr="00F5586C" w:rsidRDefault="00F5586C" w:rsidP="00F5586C">
            <w:pPr>
              <w:rPr>
                <w:ins w:id="4275" w:author="Salah Soliman" w:date="2020-01-31T16:11:00Z"/>
                <w:rFonts w:ascii="Open Sans" w:eastAsia="Open Sans" w:hAnsi="Open Sans" w:cs="Times New Roman"/>
              </w:rPr>
            </w:pPr>
          </w:p>
        </w:tc>
        <w:tc>
          <w:tcPr>
            <w:tcW w:w="270" w:type="dxa"/>
            <w:shd w:val="clear" w:color="auto" w:fill="FAFAFA"/>
            <w:tcPrChange w:id="4276" w:author="Salah Soliman" w:date="2020-01-31T16:12:00Z">
              <w:tcPr>
                <w:tcW w:w="270" w:type="dxa"/>
                <w:shd w:val="clear" w:color="auto" w:fill="FAFAFA"/>
              </w:tcPr>
            </w:tcPrChange>
          </w:tcPr>
          <w:p w14:paraId="4F57F537" w14:textId="77777777" w:rsidR="00F5586C" w:rsidRPr="00F5586C" w:rsidRDefault="00F5586C" w:rsidP="00F5586C">
            <w:pPr>
              <w:rPr>
                <w:ins w:id="4277" w:author="Salah Soliman" w:date="2020-01-31T16:11:00Z"/>
                <w:rFonts w:ascii="Open Sans" w:eastAsia="Open Sans" w:hAnsi="Open Sans" w:cs="Times New Roman"/>
              </w:rPr>
            </w:pPr>
          </w:p>
        </w:tc>
      </w:tr>
      <w:tr w:rsidR="00F5586C" w:rsidRPr="00F5586C" w14:paraId="288DE75D" w14:textId="77777777" w:rsidTr="00F5586C">
        <w:trPr>
          <w:ins w:id="4278" w:author="Salah Soliman" w:date="2020-01-31T16:11:00Z"/>
          <w:trPrChange w:id="4279" w:author="Salah Soliman" w:date="2020-01-31T16:12:00Z">
            <w:trPr>
              <w:jc w:val="center"/>
            </w:trPr>
          </w:trPrChange>
        </w:trPr>
        <w:tc>
          <w:tcPr>
            <w:tcW w:w="265" w:type="dxa"/>
            <w:shd w:val="clear" w:color="auto" w:fill="FAFAFA"/>
            <w:tcPrChange w:id="4280" w:author="Salah Soliman" w:date="2020-01-31T16:12:00Z">
              <w:tcPr>
                <w:tcW w:w="265" w:type="dxa"/>
                <w:shd w:val="clear" w:color="auto" w:fill="FAFAFA"/>
              </w:tcPr>
            </w:tcPrChange>
          </w:tcPr>
          <w:p w14:paraId="1A6F3F1E" w14:textId="77777777" w:rsidR="00F5586C" w:rsidRPr="00F5586C" w:rsidRDefault="00F5586C" w:rsidP="00F5586C">
            <w:pPr>
              <w:rPr>
                <w:ins w:id="4281" w:author="Salah Soliman" w:date="2020-01-31T16:11:00Z"/>
                <w:rFonts w:ascii="Open Sans" w:eastAsia="Open Sans" w:hAnsi="Open Sans" w:cs="Times New Roman"/>
                <w:color w:val="404040"/>
                <w:sz w:val="16"/>
                <w:szCs w:val="16"/>
              </w:rPr>
            </w:pPr>
          </w:p>
        </w:tc>
        <w:tc>
          <w:tcPr>
            <w:tcW w:w="2520" w:type="dxa"/>
            <w:tcBorders>
              <w:bottom w:val="single" w:sz="4" w:space="0" w:color="CCFFCC"/>
            </w:tcBorders>
            <w:shd w:val="clear" w:color="auto" w:fill="78C800"/>
            <w:tcPrChange w:id="4282" w:author="Salah Soliman" w:date="2020-01-31T16:12:00Z">
              <w:tcPr>
                <w:tcW w:w="2520" w:type="dxa"/>
                <w:tcBorders>
                  <w:bottom w:val="single" w:sz="4" w:space="0" w:color="CCFFCC"/>
                </w:tcBorders>
                <w:shd w:val="clear" w:color="auto" w:fill="78C800"/>
              </w:tcPr>
            </w:tcPrChange>
          </w:tcPr>
          <w:p w14:paraId="38D52D5A" w14:textId="77777777" w:rsidR="00F5586C" w:rsidRPr="00F5586C" w:rsidRDefault="00F5586C" w:rsidP="00F5586C">
            <w:pPr>
              <w:rPr>
                <w:ins w:id="4283" w:author="Salah Soliman" w:date="2020-01-31T16:11:00Z"/>
                <w:rFonts w:ascii="Open Sans" w:eastAsia="Open Sans" w:hAnsi="Open Sans" w:cs="Times New Roman"/>
                <w:color w:val="404040"/>
                <w:sz w:val="16"/>
                <w:szCs w:val="16"/>
              </w:rPr>
            </w:pPr>
          </w:p>
        </w:tc>
        <w:tc>
          <w:tcPr>
            <w:tcW w:w="7470" w:type="dxa"/>
            <w:tcBorders>
              <w:bottom w:val="single" w:sz="4" w:space="0" w:color="CCFFCC"/>
            </w:tcBorders>
            <w:shd w:val="clear" w:color="auto" w:fill="78C800"/>
            <w:tcPrChange w:id="4284" w:author="Salah Soliman" w:date="2020-01-31T16:12:00Z">
              <w:tcPr>
                <w:tcW w:w="7470" w:type="dxa"/>
                <w:tcBorders>
                  <w:bottom w:val="single" w:sz="4" w:space="0" w:color="CCFFCC"/>
                </w:tcBorders>
                <w:shd w:val="clear" w:color="auto" w:fill="78C800"/>
              </w:tcPr>
            </w:tcPrChange>
          </w:tcPr>
          <w:p w14:paraId="6539AC29" w14:textId="77777777" w:rsidR="00F5586C" w:rsidRPr="00F5586C" w:rsidRDefault="00F5586C" w:rsidP="00F5586C">
            <w:pPr>
              <w:rPr>
                <w:ins w:id="4285" w:author="Salah Soliman" w:date="2020-01-31T16:11:00Z"/>
                <w:rFonts w:ascii="Open Sans" w:eastAsia="Open Sans" w:hAnsi="Open Sans" w:cs="Times New Roman"/>
                <w:color w:val="404040"/>
                <w:sz w:val="16"/>
                <w:szCs w:val="16"/>
              </w:rPr>
            </w:pPr>
          </w:p>
        </w:tc>
        <w:tc>
          <w:tcPr>
            <w:tcW w:w="270" w:type="dxa"/>
            <w:shd w:val="clear" w:color="auto" w:fill="FAFAFA"/>
            <w:tcPrChange w:id="4286" w:author="Salah Soliman" w:date="2020-01-31T16:12:00Z">
              <w:tcPr>
                <w:tcW w:w="270" w:type="dxa"/>
                <w:shd w:val="clear" w:color="auto" w:fill="FAFAFA"/>
              </w:tcPr>
            </w:tcPrChange>
          </w:tcPr>
          <w:p w14:paraId="708E9242" w14:textId="77777777" w:rsidR="00F5586C" w:rsidRPr="00F5586C" w:rsidRDefault="00F5586C" w:rsidP="00F5586C">
            <w:pPr>
              <w:rPr>
                <w:ins w:id="4287" w:author="Salah Soliman" w:date="2020-01-31T16:11:00Z"/>
                <w:rFonts w:ascii="Open Sans" w:eastAsia="Open Sans" w:hAnsi="Open Sans" w:cs="Times New Roman"/>
                <w:color w:val="404040"/>
                <w:sz w:val="16"/>
                <w:szCs w:val="16"/>
              </w:rPr>
            </w:pPr>
          </w:p>
        </w:tc>
      </w:tr>
      <w:tr w:rsidR="00F5586C" w:rsidRPr="00F5586C" w14:paraId="289BB5AD" w14:textId="77777777" w:rsidTr="00F5586C">
        <w:trPr>
          <w:trHeight w:val="60"/>
          <w:ins w:id="4288" w:author="Salah Soliman" w:date="2020-01-31T16:11:00Z"/>
          <w:trPrChange w:id="4289" w:author="Salah Soliman" w:date="2020-01-31T16:12:00Z">
            <w:trPr>
              <w:trHeight w:val="60"/>
              <w:jc w:val="center"/>
            </w:trPr>
          </w:trPrChange>
        </w:trPr>
        <w:tc>
          <w:tcPr>
            <w:tcW w:w="265" w:type="dxa"/>
            <w:tcBorders>
              <w:right w:val="single" w:sz="4" w:space="0" w:color="CCFFCC"/>
            </w:tcBorders>
            <w:shd w:val="clear" w:color="auto" w:fill="FAFAFA"/>
            <w:tcPrChange w:id="4290" w:author="Salah Soliman" w:date="2020-01-31T16:12:00Z">
              <w:tcPr>
                <w:tcW w:w="265" w:type="dxa"/>
                <w:tcBorders>
                  <w:right w:val="single" w:sz="4" w:space="0" w:color="CCFFCC"/>
                </w:tcBorders>
                <w:shd w:val="clear" w:color="auto" w:fill="FAFAFA"/>
              </w:tcPr>
            </w:tcPrChange>
          </w:tcPr>
          <w:p w14:paraId="66F19826" w14:textId="77777777" w:rsidR="00F5586C" w:rsidRPr="00F5586C" w:rsidRDefault="00F5586C" w:rsidP="00F5586C">
            <w:pPr>
              <w:rPr>
                <w:ins w:id="4291" w:author="Salah Soliman" w:date="2020-01-31T16:11:00Z"/>
                <w:rFonts w:ascii="Open Sans" w:eastAsia="Open Sans" w:hAnsi="Open Sans" w:cs="Times New Roman"/>
              </w:rPr>
            </w:pPr>
          </w:p>
        </w:tc>
        <w:tc>
          <w:tcPr>
            <w:tcW w:w="9990" w:type="dxa"/>
            <w:gridSpan w:val="2"/>
            <w:tcBorders>
              <w:top w:val="single" w:sz="4" w:space="0" w:color="CCFFCC"/>
              <w:left w:val="single" w:sz="4" w:space="0" w:color="CCFFCC"/>
              <w:bottom w:val="single" w:sz="4" w:space="0" w:color="CCFFCC"/>
              <w:right w:val="single" w:sz="4" w:space="0" w:color="CCFFCC"/>
            </w:tcBorders>
            <w:shd w:val="clear" w:color="auto" w:fill="F3FFF3"/>
            <w:tcPrChange w:id="4292" w:author="Salah Soliman" w:date="2020-01-31T16:12:00Z">
              <w:tcPr>
                <w:tcW w:w="9990" w:type="dxa"/>
                <w:gridSpan w:val="2"/>
                <w:tcBorders>
                  <w:top w:val="single" w:sz="4" w:space="0" w:color="CCFFCC"/>
                  <w:left w:val="single" w:sz="4" w:space="0" w:color="CCFFCC"/>
                  <w:bottom w:val="single" w:sz="4" w:space="0" w:color="CCFFCC"/>
                  <w:right w:val="single" w:sz="4" w:space="0" w:color="CCFFCC"/>
                </w:tcBorders>
                <w:shd w:val="clear" w:color="auto" w:fill="F3FFF3"/>
              </w:tcPr>
            </w:tcPrChange>
          </w:tcPr>
          <w:p w14:paraId="5D66E0F0" w14:textId="77777777" w:rsidR="00F5586C" w:rsidRPr="00F5586C" w:rsidRDefault="00F5586C" w:rsidP="00F5586C">
            <w:pPr>
              <w:spacing w:before="120"/>
              <w:rPr>
                <w:ins w:id="4293" w:author="Salah Soliman" w:date="2020-01-31T16:11:00Z"/>
                <w:rFonts w:ascii="Open Sans" w:eastAsia="Open Sans" w:hAnsi="Open Sans" w:cs="Times New Roman"/>
                <w:color w:val="7F7F7F"/>
              </w:rPr>
            </w:pPr>
            <w:ins w:id="4294" w:author="Salah Soliman" w:date="2020-01-31T16:11:00Z">
              <w:r w:rsidRPr="00F5586C">
                <w:rPr>
                  <w:rFonts w:ascii="Open Sans" w:eastAsia="Open Sans" w:hAnsi="Open Sans" w:cs="Times New Roman"/>
                  <w:color w:val="7F7F7F"/>
                </w:rPr>
                <w:t>Great! A meal price is a numeric value where the range or the difference between values does not necessarily give meaning.</w:t>
              </w:r>
            </w:ins>
          </w:p>
        </w:tc>
        <w:tc>
          <w:tcPr>
            <w:tcW w:w="270" w:type="dxa"/>
            <w:tcBorders>
              <w:left w:val="single" w:sz="4" w:space="0" w:color="CCFFCC"/>
            </w:tcBorders>
            <w:shd w:val="clear" w:color="auto" w:fill="FAFAFA"/>
            <w:tcPrChange w:id="4295" w:author="Salah Soliman" w:date="2020-01-31T16:12:00Z">
              <w:tcPr>
                <w:tcW w:w="270" w:type="dxa"/>
                <w:tcBorders>
                  <w:left w:val="single" w:sz="4" w:space="0" w:color="CCFFCC"/>
                </w:tcBorders>
                <w:shd w:val="clear" w:color="auto" w:fill="FAFAFA"/>
              </w:tcPr>
            </w:tcPrChange>
          </w:tcPr>
          <w:p w14:paraId="4ED0500C" w14:textId="77777777" w:rsidR="00F5586C" w:rsidRPr="00F5586C" w:rsidRDefault="00F5586C" w:rsidP="00F5586C">
            <w:pPr>
              <w:rPr>
                <w:ins w:id="4296" w:author="Salah Soliman" w:date="2020-01-31T16:11:00Z"/>
                <w:rFonts w:ascii="Open Sans" w:eastAsia="Open Sans" w:hAnsi="Open Sans" w:cs="Times New Roman"/>
              </w:rPr>
            </w:pPr>
          </w:p>
        </w:tc>
      </w:tr>
      <w:tr w:rsidR="00F5586C" w:rsidRPr="00F5586C" w14:paraId="7ABC15A7" w14:textId="77777777" w:rsidTr="00F5586C">
        <w:trPr>
          <w:ins w:id="4297" w:author="Salah Soliman" w:date="2020-01-31T16:11:00Z"/>
          <w:trPrChange w:id="4298" w:author="Salah Soliman" w:date="2020-01-31T16:12:00Z">
            <w:trPr>
              <w:jc w:val="center"/>
            </w:trPr>
          </w:trPrChange>
        </w:trPr>
        <w:tc>
          <w:tcPr>
            <w:tcW w:w="265" w:type="dxa"/>
            <w:shd w:val="clear" w:color="auto" w:fill="FAFAFA"/>
            <w:tcPrChange w:id="4299" w:author="Salah Soliman" w:date="2020-01-31T16:12:00Z">
              <w:tcPr>
                <w:tcW w:w="265" w:type="dxa"/>
                <w:shd w:val="clear" w:color="auto" w:fill="FAFAFA"/>
              </w:tcPr>
            </w:tcPrChange>
          </w:tcPr>
          <w:p w14:paraId="7895751A" w14:textId="77777777" w:rsidR="00F5586C" w:rsidRPr="00F5586C" w:rsidRDefault="00F5586C" w:rsidP="00F5586C">
            <w:pPr>
              <w:rPr>
                <w:ins w:id="4300" w:author="Salah Soliman" w:date="2020-01-31T16:11:00Z"/>
                <w:rFonts w:ascii="Open Sans" w:eastAsia="Open Sans" w:hAnsi="Open Sans" w:cs="Times New Roman"/>
                <w:color w:val="404040"/>
                <w:sz w:val="16"/>
                <w:szCs w:val="16"/>
              </w:rPr>
            </w:pPr>
          </w:p>
        </w:tc>
        <w:tc>
          <w:tcPr>
            <w:tcW w:w="2520" w:type="dxa"/>
            <w:tcBorders>
              <w:top w:val="single" w:sz="4" w:space="0" w:color="CCFFCC"/>
            </w:tcBorders>
            <w:shd w:val="clear" w:color="auto" w:fill="FAFAFA"/>
            <w:tcPrChange w:id="4301" w:author="Salah Soliman" w:date="2020-01-31T16:12:00Z">
              <w:tcPr>
                <w:tcW w:w="2520" w:type="dxa"/>
                <w:tcBorders>
                  <w:top w:val="single" w:sz="4" w:space="0" w:color="CCFFCC"/>
                </w:tcBorders>
                <w:shd w:val="clear" w:color="auto" w:fill="FAFAFA"/>
              </w:tcPr>
            </w:tcPrChange>
          </w:tcPr>
          <w:p w14:paraId="18BA5CAF" w14:textId="77777777" w:rsidR="00F5586C" w:rsidRPr="00F5586C" w:rsidRDefault="00F5586C" w:rsidP="00F5586C">
            <w:pPr>
              <w:rPr>
                <w:ins w:id="4302" w:author="Salah Soliman" w:date="2020-01-31T16:11:00Z"/>
                <w:rFonts w:ascii="Open Sans" w:eastAsia="Open Sans" w:hAnsi="Open Sans" w:cs="Times New Roman"/>
                <w:color w:val="404040"/>
                <w:sz w:val="16"/>
                <w:szCs w:val="16"/>
              </w:rPr>
            </w:pPr>
          </w:p>
        </w:tc>
        <w:tc>
          <w:tcPr>
            <w:tcW w:w="7470" w:type="dxa"/>
            <w:tcBorders>
              <w:top w:val="single" w:sz="4" w:space="0" w:color="CCFFCC"/>
            </w:tcBorders>
            <w:shd w:val="clear" w:color="auto" w:fill="FAFAFA"/>
            <w:tcPrChange w:id="4303" w:author="Salah Soliman" w:date="2020-01-31T16:12:00Z">
              <w:tcPr>
                <w:tcW w:w="7470" w:type="dxa"/>
                <w:tcBorders>
                  <w:top w:val="single" w:sz="4" w:space="0" w:color="CCFFCC"/>
                </w:tcBorders>
                <w:shd w:val="clear" w:color="auto" w:fill="FAFAFA"/>
              </w:tcPr>
            </w:tcPrChange>
          </w:tcPr>
          <w:p w14:paraId="40827154" w14:textId="77777777" w:rsidR="00F5586C" w:rsidRPr="00F5586C" w:rsidRDefault="00F5586C" w:rsidP="00F5586C">
            <w:pPr>
              <w:rPr>
                <w:ins w:id="4304" w:author="Salah Soliman" w:date="2020-01-31T16:11:00Z"/>
                <w:rFonts w:ascii="Open Sans" w:eastAsia="Open Sans" w:hAnsi="Open Sans" w:cs="Times New Roman"/>
                <w:color w:val="404040"/>
                <w:sz w:val="16"/>
                <w:szCs w:val="16"/>
              </w:rPr>
            </w:pPr>
          </w:p>
        </w:tc>
        <w:tc>
          <w:tcPr>
            <w:tcW w:w="270" w:type="dxa"/>
            <w:shd w:val="clear" w:color="auto" w:fill="FAFAFA"/>
            <w:tcPrChange w:id="4305" w:author="Salah Soliman" w:date="2020-01-31T16:12:00Z">
              <w:tcPr>
                <w:tcW w:w="270" w:type="dxa"/>
                <w:shd w:val="clear" w:color="auto" w:fill="FAFAFA"/>
              </w:tcPr>
            </w:tcPrChange>
          </w:tcPr>
          <w:p w14:paraId="67426F7E" w14:textId="77777777" w:rsidR="00F5586C" w:rsidRPr="00F5586C" w:rsidRDefault="00F5586C" w:rsidP="00F5586C">
            <w:pPr>
              <w:rPr>
                <w:ins w:id="4306" w:author="Salah Soliman" w:date="2020-01-31T16:11:00Z"/>
                <w:rFonts w:ascii="Open Sans" w:eastAsia="Open Sans" w:hAnsi="Open Sans" w:cs="Times New Roman"/>
                <w:color w:val="404040"/>
                <w:sz w:val="16"/>
                <w:szCs w:val="16"/>
              </w:rPr>
            </w:pPr>
          </w:p>
        </w:tc>
      </w:tr>
    </w:tbl>
    <w:p w14:paraId="1C97A28E" w14:textId="77777777" w:rsidR="00F5586C" w:rsidRPr="00F5586C" w:rsidRDefault="00F5586C" w:rsidP="00F5586C">
      <w:pPr>
        <w:spacing w:after="0" w:line="240" w:lineRule="auto"/>
        <w:rPr>
          <w:ins w:id="4307" w:author="Salah Soliman" w:date="2020-01-31T16:11:00Z"/>
          <w:rFonts w:ascii="Open Sans" w:eastAsia="Open Sans" w:hAnsi="Open Sans" w:cs="Times New Roman"/>
          <w:color w:val="404040"/>
        </w:rPr>
      </w:pPr>
    </w:p>
    <w:tbl>
      <w:tblPr>
        <w:tblStyle w:val="TableGrid15"/>
        <w:tblW w:w="10525" w:type="dxa"/>
        <w:tblBorders>
          <w:top w:val="single" w:sz="4" w:space="0" w:color="DBDBDB"/>
          <w:left w:val="single" w:sz="4" w:space="0" w:color="DBDBDB"/>
          <w:bottom w:val="single" w:sz="4" w:space="0" w:color="DBDBDB"/>
          <w:right w:val="single" w:sz="4" w:space="0" w:color="DBDBDB"/>
          <w:insideH w:val="none" w:sz="0" w:space="0" w:color="auto"/>
          <w:insideV w:val="none" w:sz="0" w:space="0" w:color="auto"/>
        </w:tblBorders>
        <w:tblLayout w:type="fixed"/>
        <w:tblCellMar>
          <w:left w:w="115" w:type="dxa"/>
          <w:right w:w="115" w:type="dxa"/>
        </w:tblCellMar>
        <w:tblLook w:val="04A0" w:firstRow="1" w:lastRow="0" w:firstColumn="1" w:lastColumn="0" w:noHBand="0" w:noVBand="1"/>
        <w:tblPrChange w:id="4308" w:author="Salah Soliman" w:date="2020-01-31T16:12:00Z">
          <w:tblPr>
            <w:tblStyle w:val="TableGrid15"/>
            <w:tblW w:w="10525" w:type="dxa"/>
            <w:jc w:val="center"/>
            <w:tblBorders>
              <w:top w:val="single" w:sz="4" w:space="0" w:color="DBDBDB"/>
              <w:left w:val="single" w:sz="4" w:space="0" w:color="DBDBDB"/>
              <w:bottom w:val="single" w:sz="4" w:space="0" w:color="DBDBDB"/>
              <w:right w:val="single" w:sz="4" w:space="0" w:color="DBDBDB"/>
              <w:insideH w:val="none" w:sz="0" w:space="0" w:color="auto"/>
              <w:insideV w:val="none" w:sz="0" w:space="0" w:color="auto"/>
            </w:tblBorders>
            <w:tblLayout w:type="fixed"/>
            <w:tblCellMar>
              <w:left w:w="115" w:type="dxa"/>
              <w:right w:w="115" w:type="dxa"/>
            </w:tblCellMar>
            <w:tblLook w:val="04A0" w:firstRow="1" w:lastRow="0" w:firstColumn="1" w:lastColumn="0" w:noHBand="0" w:noVBand="1"/>
          </w:tblPr>
        </w:tblPrChange>
      </w:tblPr>
      <w:tblGrid>
        <w:gridCol w:w="265"/>
        <w:gridCol w:w="2520"/>
        <w:gridCol w:w="7470"/>
        <w:gridCol w:w="270"/>
        <w:tblGridChange w:id="4309">
          <w:tblGrid>
            <w:gridCol w:w="265"/>
            <w:gridCol w:w="2520"/>
            <w:gridCol w:w="7470"/>
            <w:gridCol w:w="270"/>
          </w:tblGrid>
        </w:tblGridChange>
      </w:tblGrid>
      <w:tr w:rsidR="00F5586C" w:rsidRPr="00F5586C" w14:paraId="5B677B44" w14:textId="77777777" w:rsidTr="00F5586C">
        <w:trPr>
          <w:trHeight w:val="107"/>
          <w:ins w:id="4310" w:author="Salah Soliman" w:date="2020-01-31T16:11:00Z"/>
          <w:trPrChange w:id="4311" w:author="Salah Soliman" w:date="2020-01-31T16:12:00Z">
            <w:trPr>
              <w:trHeight w:val="107"/>
              <w:jc w:val="center"/>
            </w:trPr>
          </w:trPrChange>
        </w:trPr>
        <w:tc>
          <w:tcPr>
            <w:tcW w:w="265" w:type="dxa"/>
            <w:shd w:val="clear" w:color="auto" w:fill="FAFAFA"/>
            <w:tcPrChange w:id="4312" w:author="Salah Soliman" w:date="2020-01-31T16:12:00Z">
              <w:tcPr>
                <w:tcW w:w="265" w:type="dxa"/>
                <w:shd w:val="clear" w:color="auto" w:fill="FAFAFA"/>
              </w:tcPr>
            </w:tcPrChange>
          </w:tcPr>
          <w:p w14:paraId="0043D0DF" w14:textId="77777777" w:rsidR="00F5586C" w:rsidRPr="00F5586C" w:rsidRDefault="00F5586C" w:rsidP="00F5586C">
            <w:pPr>
              <w:rPr>
                <w:ins w:id="4313" w:author="Salah Soliman" w:date="2020-01-31T16:11:00Z"/>
                <w:rFonts w:ascii="Open Sans" w:eastAsia="Open Sans" w:hAnsi="Open Sans" w:cs="Times New Roman"/>
              </w:rPr>
            </w:pPr>
          </w:p>
        </w:tc>
        <w:tc>
          <w:tcPr>
            <w:tcW w:w="2520" w:type="dxa"/>
            <w:shd w:val="clear" w:color="auto" w:fill="FAFAFA"/>
            <w:tcPrChange w:id="4314" w:author="Salah Soliman" w:date="2020-01-31T16:12:00Z">
              <w:tcPr>
                <w:tcW w:w="2520" w:type="dxa"/>
                <w:shd w:val="clear" w:color="auto" w:fill="FAFAFA"/>
              </w:tcPr>
            </w:tcPrChange>
          </w:tcPr>
          <w:p w14:paraId="44B09FBA" w14:textId="77777777" w:rsidR="00F5586C" w:rsidRPr="00F5586C" w:rsidRDefault="00F5586C" w:rsidP="00F5586C">
            <w:pPr>
              <w:rPr>
                <w:ins w:id="4315" w:author="Salah Soliman" w:date="2020-01-31T16:11:00Z"/>
                <w:rFonts w:ascii="Open Sans" w:eastAsia="Open Sans" w:hAnsi="Open Sans" w:cs="Times New Roman"/>
              </w:rPr>
            </w:pPr>
          </w:p>
        </w:tc>
        <w:tc>
          <w:tcPr>
            <w:tcW w:w="7470" w:type="dxa"/>
            <w:shd w:val="clear" w:color="auto" w:fill="FAFAFA"/>
            <w:tcPrChange w:id="4316" w:author="Salah Soliman" w:date="2020-01-31T16:12:00Z">
              <w:tcPr>
                <w:tcW w:w="7470" w:type="dxa"/>
                <w:shd w:val="clear" w:color="auto" w:fill="FAFAFA"/>
              </w:tcPr>
            </w:tcPrChange>
          </w:tcPr>
          <w:p w14:paraId="46EC7C90" w14:textId="2BEDA908" w:rsidR="00F5586C" w:rsidRPr="00F5586C" w:rsidRDefault="00F5586C" w:rsidP="00F5586C">
            <w:pPr>
              <w:jc w:val="right"/>
              <w:rPr>
                <w:ins w:id="4317" w:author="Salah Soliman" w:date="2020-01-31T16:11:00Z"/>
                <w:rFonts w:ascii="Open Sans" w:eastAsia="Open Sans" w:hAnsi="Open Sans" w:cs="Times New Roman"/>
                <w:color w:val="78C800"/>
              </w:rPr>
            </w:pPr>
            <w:ins w:id="4318" w:author="Salah Soliman" w:date="2020-01-31T16:11:00Z">
              <w:r w:rsidRPr="00F5586C">
                <w:rPr>
                  <w:rFonts w:ascii="FontAwesome" w:eastAsia="Open Sans" w:hAnsi="FontAwesome" w:cs="Times New Roman"/>
                  <w:color w:val="FF4B4B"/>
                </w:rPr>
                <w:t></w:t>
              </w:r>
              <w:r w:rsidRPr="00F5586C">
                <w:rPr>
                  <w:rFonts w:ascii="Open Sans" w:eastAsia="Open Sans" w:hAnsi="Open Sans" w:cs="Times New Roman"/>
                  <w:color w:val="FF4B4B"/>
                </w:rPr>
                <w:t xml:space="preserve"> </w:t>
              </w:r>
              <w:del w:id="4319" w:author="Chantelle Dubois Nishiyama" w:date="2020-02-26T19:18:00Z">
                <w:r w:rsidRPr="00F5586C" w:rsidDel="00B97780">
                  <w:rPr>
                    <w:rFonts w:ascii="Open Sans" w:eastAsia="Open Sans" w:hAnsi="Open Sans" w:cs="Times New Roman"/>
                    <w:color w:val="FF4B4B"/>
                  </w:rPr>
                  <w:delText>That’s</w:delText>
                </w:r>
              </w:del>
            </w:ins>
            <w:ins w:id="4320" w:author="Chantelle Dubois Nishiyama" w:date="2020-02-26T19:18:00Z">
              <w:r w:rsidR="00B97780">
                <w:rPr>
                  <w:rFonts w:ascii="Open Sans" w:eastAsia="Open Sans" w:hAnsi="Open Sans" w:cs="Times New Roman"/>
                  <w:color w:val="FF4B4B"/>
                </w:rPr>
                <w:t>That is</w:t>
              </w:r>
            </w:ins>
            <w:ins w:id="4321" w:author="Salah Soliman" w:date="2020-01-31T16:11:00Z">
              <w:r w:rsidRPr="00F5586C">
                <w:rPr>
                  <w:rFonts w:ascii="Open Sans" w:eastAsia="Open Sans" w:hAnsi="Open Sans" w:cs="Times New Roman"/>
                  <w:color w:val="FF4B4B"/>
                </w:rPr>
                <w:t xml:space="preserve"> Incorrect</w:t>
              </w:r>
            </w:ins>
          </w:p>
        </w:tc>
        <w:tc>
          <w:tcPr>
            <w:tcW w:w="270" w:type="dxa"/>
            <w:shd w:val="clear" w:color="auto" w:fill="FAFAFA"/>
            <w:tcPrChange w:id="4322" w:author="Salah Soliman" w:date="2020-01-31T16:12:00Z">
              <w:tcPr>
                <w:tcW w:w="270" w:type="dxa"/>
                <w:shd w:val="clear" w:color="auto" w:fill="FAFAFA"/>
              </w:tcPr>
            </w:tcPrChange>
          </w:tcPr>
          <w:p w14:paraId="797367F1" w14:textId="77777777" w:rsidR="00F5586C" w:rsidRPr="00F5586C" w:rsidRDefault="00F5586C" w:rsidP="00F5586C">
            <w:pPr>
              <w:rPr>
                <w:ins w:id="4323" w:author="Salah Soliman" w:date="2020-01-31T16:11:00Z"/>
                <w:rFonts w:ascii="Open Sans" w:eastAsia="Open Sans" w:hAnsi="Open Sans" w:cs="Times New Roman"/>
              </w:rPr>
            </w:pPr>
          </w:p>
        </w:tc>
      </w:tr>
      <w:tr w:rsidR="00F5586C" w:rsidRPr="00F5586C" w14:paraId="178B17E5" w14:textId="77777777" w:rsidTr="00F5586C">
        <w:trPr>
          <w:ins w:id="4324" w:author="Salah Soliman" w:date="2020-01-31T16:11:00Z"/>
          <w:trPrChange w:id="4325" w:author="Salah Soliman" w:date="2020-01-31T16:12:00Z">
            <w:trPr>
              <w:jc w:val="center"/>
            </w:trPr>
          </w:trPrChange>
        </w:trPr>
        <w:tc>
          <w:tcPr>
            <w:tcW w:w="265" w:type="dxa"/>
            <w:shd w:val="clear" w:color="auto" w:fill="FAFAFA"/>
            <w:tcPrChange w:id="4326" w:author="Salah Soliman" w:date="2020-01-31T16:12:00Z">
              <w:tcPr>
                <w:tcW w:w="265" w:type="dxa"/>
                <w:shd w:val="clear" w:color="auto" w:fill="FAFAFA"/>
              </w:tcPr>
            </w:tcPrChange>
          </w:tcPr>
          <w:p w14:paraId="2BF0BD24" w14:textId="77777777" w:rsidR="00F5586C" w:rsidRPr="00F5586C" w:rsidRDefault="00F5586C" w:rsidP="00F5586C">
            <w:pPr>
              <w:rPr>
                <w:ins w:id="4327" w:author="Salah Soliman" w:date="2020-01-31T16:11:00Z"/>
                <w:rFonts w:ascii="Open Sans" w:eastAsia="Open Sans" w:hAnsi="Open Sans" w:cs="Times New Roman"/>
              </w:rPr>
            </w:pPr>
          </w:p>
        </w:tc>
        <w:tc>
          <w:tcPr>
            <w:tcW w:w="2520" w:type="dxa"/>
            <w:shd w:val="clear" w:color="auto" w:fill="FF4B4B"/>
            <w:tcPrChange w:id="4328" w:author="Salah Soliman" w:date="2020-01-31T16:12:00Z">
              <w:tcPr>
                <w:tcW w:w="2520" w:type="dxa"/>
                <w:shd w:val="clear" w:color="auto" w:fill="FF4B4B"/>
              </w:tcPr>
            </w:tcPrChange>
          </w:tcPr>
          <w:p w14:paraId="4D94D4F6" w14:textId="77777777" w:rsidR="00F5586C" w:rsidRPr="00F5586C" w:rsidRDefault="00F5586C" w:rsidP="00F5586C">
            <w:pPr>
              <w:spacing w:before="120"/>
              <w:rPr>
                <w:ins w:id="4329" w:author="Salah Soliman" w:date="2020-01-31T16:11:00Z"/>
                <w:rFonts w:ascii="Open Sans Semibold" w:eastAsia="Open Sans" w:hAnsi="Open Sans Semibold" w:cs="Open Sans Semibold"/>
                <w:color w:val="FFFFFF"/>
              </w:rPr>
            </w:pPr>
            <w:ins w:id="4330" w:author="Salah Soliman" w:date="2020-01-31T16:11:00Z">
              <w:r w:rsidRPr="00F5586C">
                <w:rPr>
                  <w:rFonts w:ascii="Open Sans Semibold" w:eastAsia="Open Sans" w:hAnsi="Open Sans Semibold" w:cs="Open Sans Semibold"/>
                  <w:color w:val="FFFFFF"/>
                </w:rPr>
                <w:t>Explanation</w:t>
              </w:r>
            </w:ins>
          </w:p>
        </w:tc>
        <w:tc>
          <w:tcPr>
            <w:tcW w:w="7470" w:type="dxa"/>
            <w:shd w:val="clear" w:color="auto" w:fill="FAFAFA"/>
            <w:tcPrChange w:id="4331" w:author="Salah Soliman" w:date="2020-01-31T16:12:00Z">
              <w:tcPr>
                <w:tcW w:w="7470" w:type="dxa"/>
                <w:shd w:val="clear" w:color="auto" w:fill="FAFAFA"/>
              </w:tcPr>
            </w:tcPrChange>
          </w:tcPr>
          <w:p w14:paraId="61BAB4C3" w14:textId="77777777" w:rsidR="00F5586C" w:rsidRPr="00F5586C" w:rsidRDefault="00F5586C" w:rsidP="00F5586C">
            <w:pPr>
              <w:rPr>
                <w:ins w:id="4332" w:author="Salah Soliman" w:date="2020-01-31T16:11:00Z"/>
                <w:rFonts w:ascii="Open Sans" w:eastAsia="Open Sans" w:hAnsi="Open Sans" w:cs="Times New Roman"/>
              </w:rPr>
            </w:pPr>
          </w:p>
        </w:tc>
        <w:tc>
          <w:tcPr>
            <w:tcW w:w="270" w:type="dxa"/>
            <w:shd w:val="clear" w:color="auto" w:fill="FAFAFA"/>
            <w:tcPrChange w:id="4333" w:author="Salah Soliman" w:date="2020-01-31T16:12:00Z">
              <w:tcPr>
                <w:tcW w:w="270" w:type="dxa"/>
                <w:shd w:val="clear" w:color="auto" w:fill="FAFAFA"/>
              </w:tcPr>
            </w:tcPrChange>
          </w:tcPr>
          <w:p w14:paraId="52B57D0C" w14:textId="77777777" w:rsidR="00F5586C" w:rsidRPr="00F5586C" w:rsidRDefault="00F5586C" w:rsidP="00F5586C">
            <w:pPr>
              <w:rPr>
                <w:ins w:id="4334" w:author="Salah Soliman" w:date="2020-01-31T16:11:00Z"/>
                <w:rFonts w:ascii="Open Sans" w:eastAsia="Open Sans" w:hAnsi="Open Sans" w:cs="Times New Roman"/>
              </w:rPr>
            </w:pPr>
          </w:p>
        </w:tc>
      </w:tr>
      <w:tr w:rsidR="00F5586C" w:rsidRPr="00F5586C" w14:paraId="5E42CC5D" w14:textId="77777777" w:rsidTr="00F5586C">
        <w:trPr>
          <w:ins w:id="4335" w:author="Salah Soliman" w:date="2020-01-31T16:11:00Z"/>
          <w:trPrChange w:id="4336" w:author="Salah Soliman" w:date="2020-01-31T16:12:00Z">
            <w:trPr>
              <w:jc w:val="center"/>
            </w:trPr>
          </w:trPrChange>
        </w:trPr>
        <w:tc>
          <w:tcPr>
            <w:tcW w:w="265" w:type="dxa"/>
            <w:shd w:val="clear" w:color="auto" w:fill="FAFAFA"/>
            <w:tcPrChange w:id="4337" w:author="Salah Soliman" w:date="2020-01-31T16:12:00Z">
              <w:tcPr>
                <w:tcW w:w="265" w:type="dxa"/>
                <w:shd w:val="clear" w:color="auto" w:fill="FAFAFA"/>
              </w:tcPr>
            </w:tcPrChange>
          </w:tcPr>
          <w:p w14:paraId="4E205A32" w14:textId="77777777" w:rsidR="00F5586C" w:rsidRPr="00F5586C" w:rsidRDefault="00F5586C" w:rsidP="00F5586C">
            <w:pPr>
              <w:rPr>
                <w:ins w:id="4338" w:author="Salah Soliman" w:date="2020-01-31T16:11:00Z"/>
                <w:rFonts w:ascii="Open Sans" w:eastAsia="Open Sans" w:hAnsi="Open Sans" w:cs="Times New Roman"/>
                <w:color w:val="404040"/>
                <w:sz w:val="16"/>
                <w:szCs w:val="16"/>
              </w:rPr>
            </w:pPr>
          </w:p>
        </w:tc>
        <w:tc>
          <w:tcPr>
            <w:tcW w:w="2520" w:type="dxa"/>
            <w:tcBorders>
              <w:bottom w:val="single" w:sz="4" w:space="0" w:color="F9DBDB"/>
            </w:tcBorders>
            <w:shd w:val="clear" w:color="auto" w:fill="FF4B4B"/>
            <w:tcPrChange w:id="4339" w:author="Salah Soliman" w:date="2020-01-31T16:12:00Z">
              <w:tcPr>
                <w:tcW w:w="2520" w:type="dxa"/>
                <w:tcBorders>
                  <w:bottom w:val="single" w:sz="4" w:space="0" w:color="F9DBDB"/>
                </w:tcBorders>
                <w:shd w:val="clear" w:color="auto" w:fill="FF4B4B"/>
              </w:tcPr>
            </w:tcPrChange>
          </w:tcPr>
          <w:p w14:paraId="4A311E3C" w14:textId="77777777" w:rsidR="00F5586C" w:rsidRPr="00F5586C" w:rsidRDefault="00F5586C" w:rsidP="00F5586C">
            <w:pPr>
              <w:rPr>
                <w:ins w:id="4340" w:author="Salah Soliman" w:date="2020-01-31T16:11:00Z"/>
                <w:rFonts w:ascii="Open Sans" w:eastAsia="Open Sans" w:hAnsi="Open Sans" w:cs="Times New Roman"/>
                <w:color w:val="404040"/>
                <w:sz w:val="16"/>
                <w:szCs w:val="16"/>
              </w:rPr>
            </w:pPr>
          </w:p>
        </w:tc>
        <w:tc>
          <w:tcPr>
            <w:tcW w:w="7470" w:type="dxa"/>
            <w:tcBorders>
              <w:bottom w:val="single" w:sz="4" w:space="0" w:color="F9DBDB"/>
            </w:tcBorders>
            <w:shd w:val="clear" w:color="auto" w:fill="FF4B4B"/>
            <w:tcPrChange w:id="4341" w:author="Salah Soliman" w:date="2020-01-31T16:12:00Z">
              <w:tcPr>
                <w:tcW w:w="7470" w:type="dxa"/>
                <w:tcBorders>
                  <w:bottom w:val="single" w:sz="4" w:space="0" w:color="F9DBDB"/>
                </w:tcBorders>
                <w:shd w:val="clear" w:color="auto" w:fill="FF4B4B"/>
              </w:tcPr>
            </w:tcPrChange>
          </w:tcPr>
          <w:p w14:paraId="5961B71E" w14:textId="77777777" w:rsidR="00F5586C" w:rsidRPr="00F5586C" w:rsidRDefault="00F5586C" w:rsidP="00F5586C">
            <w:pPr>
              <w:rPr>
                <w:ins w:id="4342" w:author="Salah Soliman" w:date="2020-01-31T16:11:00Z"/>
                <w:rFonts w:ascii="Open Sans" w:eastAsia="Open Sans" w:hAnsi="Open Sans" w:cs="Times New Roman"/>
                <w:color w:val="404040"/>
                <w:sz w:val="16"/>
                <w:szCs w:val="16"/>
              </w:rPr>
            </w:pPr>
          </w:p>
        </w:tc>
        <w:tc>
          <w:tcPr>
            <w:tcW w:w="270" w:type="dxa"/>
            <w:shd w:val="clear" w:color="auto" w:fill="FAFAFA"/>
            <w:tcPrChange w:id="4343" w:author="Salah Soliman" w:date="2020-01-31T16:12:00Z">
              <w:tcPr>
                <w:tcW w:w="270" w:type="dxa"/>
                <w:shd w:val="clear" w:color="auto" w:fill="FAFAFA"/>
              </w:tcPr>
            </w:tcPrChange>
          </w:tcPr>
          <w:p w14:paraId="14BAD324" w14:textId="77777777" w:rsidR="00F5586C" w:rsidRPr="00F5586C" w:rsidRDefault="00F5586C" w:rsidP="00F5586C">
            <w:pPr>
              <w:rPr>
                <w:ins w:id="4344" w:author="Salah Soliman" w:date="2020-01-31T16:11:00Z"/>
                <w:rFonts w:ascii="Open Sans" w:eastAsia="Open Sans" w:hAnsi="Open Sans" w:cs="Times New Roman"/>
                <w:color w:val="404040"/>
                <w:sz w:val="16"/>
                <w:szCs w:val="16"/>
              </w:rPr>
            </w:pPr>
          </w:p>
        </w:tc>
      </w:tr>
      <w:tr w:rsidR="00F5586C" w:rsidRPr="00F5586C" w14:paraId="6614AFCC" w14:textId="77777777" w:rsidTr="00F5586C">
        <w:trPr>
          <w:trHeight w:val="60"/>
          <w:ins w:id="4345" w:author="Salah Soliman" w:date="2020-01-31T16:11:00Z"/>
          <w:trPrChange w:id="4346" w:author="Salah Soliman" w:date="2020-01-31T16:12:00Z">
            <w:trPr>
              <w:trHeight w:val="60"/>
              <w:jc w:val="center"/>
            </w:trPr>
          </w:trPrChange>
        </w:trPr>
        <w:tc>
          <w:tcPr>
            <w:tcW w:w="265" w:type="dxa"/>
            <w:tcBorders>
              <w:right w:val="single" w:sz="4" w:space="0" w:color="F9DBDB"/>
            </w:tcBorders>
            <w:shd w:val="clear" w:color="auto" w:fill="FAFAFA"/>
            <w:tcPrChange w:id="4347" w:author="Salah Soliman" w:date="2020-01-31T16:12:00Z">
              <w:tcPr>
                <w:tcW w:w="265" w:type="dxa"/>
                <w:tcBorders>
                  <w:right w:val="single" w:sz="4" w:space="0" w:color="F9DBDB"/>
                </w:tcBorders>
                <w:shd w:val="clear" w:color="auto" w:fill="FAFAFA"/>
              </w:tcPr>
            </w:tcPrChange>
          </w:tcPr>
          <w:p w14:paraId="43A70625" w14:textId="77777777" w:rsidR="00F5586C" w:rsidRPr="00F5586C" w:rsidRDefault="00F5586C" w:rsidP="00F5586C">
            <w:pPr>
              <w:rPr>
                <w:ins w:id="4348" w:author="Salah Soliman" w:date="2020-01-31T16:11:00Z"/>
                <w:rFonts w:ascii="Open Sans" w:eastAsia="Open Sans" w:hAnsi="Open Sans" w:cs="Times New Roman"/>
              </w:rPr>
            </w:pPr>
          </w:p>
        </w:tc>
        <w:tc>
          <w:tcPr>
            <w:tcW w:w="9990" w:type="dxa"/>
            <w:gridSpan w:val="2"/>
            <w:tcBorders>
              <w:top w:val="single" w:sz="4" w:space="0" w:color="F9DBDB"/>
              <w:left w:val="single" w:sz="4" w:space="0" w:color="F9DBDB"/>
              <w:bottom w:val="single" w:sz="4" w:space="0" w:color="F9DBDB"/>
              <w:right w:val="single" w:sz="4" w:space="0" w:color="F9DBDB"/>
            </w:tcBorders>
            <w:shd w:val="clear" w:color="auto" w:fill="FCEEEE"/>
            <w:tcPrChange w:id="4349" w:author="Salah Soliman" w:date="2020-01-31T16:12:00Z">
              <w:tcPr>
                <w:tcW w:w="9990" w:type="dxa"/>
                <w:gridSpan w:val="2"/>
                <w:tcBorders>
                  <w:top w:val="single" w:sz="4" w:space="0" w:color="F9DBDB"/>
                  <w:left w:val="single" w:sz="4" w:space="0" w:color="F9DBDB"/>
                  <w:bottom w:val="single" w:sz="4" w:space="0" w:color="F9DBDB"/>
                  <w:right w:val="single" w:sz="4" w:space="0" w:color="F9DBDB"/>
                </w:tcBorders>
                <w:shd w:val="clear" w:color="auto" w:fill="FCEEEE"/>
              </w:tcPr>
            </w:tcPrChange>
          </w:tcPr>
          <w:p w14:paraId="79A384AB" w14:textId="77777777" w:rsidR="00F5586C" w:rsidRPr="00F5586C" w:rsidRDefault="00F5586C" w:rsidP="00F5586C">
            <w:pPr>
              <w:spacing w:before="120"/>
              <w:rPr>
                <w:ins w:id="4350" w:author="Salah Soliman" w:date="2020-01-31T16:11:00Z"/>
                <w:rFonts w:ascii="Open Sans" w:eastAsia="Open Sans" w:hAnsi="Open Sans" w:cs="Times New Roman"/>
                <w:color w:val="7F7F7F"/>
              </w:rPr>
            </w:pPr>
            <w:ins w:id="4351" w:author="Salah Soliman" w:date="2020-01-31T16:11:00Z">
              <w:r w:rsidRPr="00F5586C">
                <w:rPr>
                  <w:rFonts w:ascii="Open Sans" w:eastAsia="Open Sans" w:hAnsi="Open Sans" w:cs="Times New Roman"/>
                  <w:color w:val="7F7F7F"/>
                </w:rPr>
                <w:t xml:space="preserve">Unfortunately, this is incorrect. The meal price is a continuous value attribute in which differences in values are distinctive and do not give an extra meaning.  </w:t>
              </w:r>
            </w:ins>
          </w:p>
        </w:tc>
        <w:tc>
          <w:tcPr>
            <w:tcW w:w="270" w:type="dxa"/>
            <w:tcBorders>
              <w:left w:val="single" w:sz="4" w:space="0" w:color="F9DBDB"/>
            </w:tcBorders>
            <w:shd w:val="clear" w:color="auto" w:fill="FAFAFA"/>
            <w:tcPrChange w:id="4352" w:author="Salah Soliman" w:date="2020-01-31T16:12:00Z">
              <w:tcPr>
                <w:tcW w:w="270" w:type="dxa"/>
                <w:tcBorders>
                  <w:left w:val="single" w:sz="4" w:space="0" w:color="F9DBDB"/>
                </w:tcBorders>
                <w:shd w:val="clear" w:color="auto" w:fill="FAFAFA"/>
              </w:tcPr>
            </w:tcPrChange>
          </w:tcPr>
          <w:p w14:paraId="11257C0D" w14:textId="77777777" w:rsidR="00F5586C" w:rsidRPr="00F5586C" w:rsidRDefault="00F5586C" w:rsidP="00F5586C">
            <w:pPr>
              <w:rPr>
                <w:ins w:id="4353" w:author="Salah Soliman" w:date="2020-01-31T16:11:00Z"/>
                <w:rFonts w:ascii="Open Sans" w:eastAsia="Open Sans" w:hAnsi="Open Sans" w:cs="Times New Roman"/>
              </w:rPr>
            </w:pPr>
          </w:p>
        </w:tc>
      </w:tr>
      <w:tr w:rsidR="00F5586C" w:rsidRPr="00F5586C" w14:paraId="16440537" w14:textId="77777777" w:rsidTr="00F5586C">
        <w:trPr>
          <w:ins w:id="4354" w:author="Salah Soliman" w:date="2020-01-31T16:11:00Z"/>
          <w:trPrChange w:id="4355" w:author="Salah Soliman" w:date="2020-01-31T16:12:00Z">
            <w:trPr>
              <w:jc w:val="center"/>
            </w:trPr>
          </w:trPrChange>
        </w:trPr>
        <w:tc>
          <w:tcPr>
            <w:tcW w:w="265" w:type="dxa"/>
            <w:shd w:val="clear" w:color="auto" w:fill="FAFAFA"/>
            <w:tcPrChange w:id="4356" w:author="Salah Soliman" w:date="2020-01-31T16:12:00Z">
              <w:tcPr>
                <w:tcW w:w="265" w:type="dxa"/>
                <w:shd w:val="clear" w:color="auto" w:fill="FAFAFA"/>
              </w:tcPr>
            </w:tcPrChange>
          </w:tcPr>
          <w:p w14:paraId="42A92456" w14:textId="77777777" w:rsidR="00F5586C" w:rsidRPr="00F5586C" w:rsidRDefault="00F5586C" w:rsidP="00F5586C">
            <w:pPr>
              <w:rPr>
                <w:ins w:id="4357" w:author="Salah Soliman" w:date="2020-01-31T16:11:00Z"/>
                <w:rFonts w:ascii="Open Sans" w:eastAsia="Open Sans" w:hAnsi="Open Sans" w:cs="Times New Roman"/>
                <w:color w:val="404040"/>
                <w:sz w:val="16"/>
                <w:szCs w:val="16"/>
              </w:rPr>
            </w:pPr>
          </w:p>
        </w:tc>
        <w:tc>
          <w:tcPr>
            <w:tcW w:w="2520" w:type="dxa"/>
            <w:tcBorders>
              <w:top w:val="single" w:sz="4" w:space="0" w:color="F9DBDB"/>
            </w:tcBorders>
            <w:shd w:val="clear" w:color="auto" w:fill="FAFAFA"/>
            <w:tcPrChange w:id="4358" w:author="Salah Soliman" w:date="2020-01-31T16:12:00Z">
              <w:tcPr>
                <w:tcW w:w="2520" w:type="dxa"/>
                <w:tcBorders>
                  <w:top w:val="single" w:sz="4" w:space="0" w:color="F9DBDB"/>
                </w:tcBorders>
                <w:shd w:val="clear" w:color="auto" w:fill="FAFAFA"/>
              </w:tcPr>
            </w:tcPrChange>
          </w:tcPr>
          <w:p w14:paraId="6DE3E16A" w14:textId="77777777" w:rsidR="00F5586C" w:rsidRPr="00F5586C" w:rsidRDefault="00F5586C" w:rsidP="00F5586C">
            <w:pPr>
              <w:rPr>
                <w:ins w:id="4359" w:author="Salah Soliman" w:date="2020-01-31T16:11:00Z"/>
                <w:rFonts w:ascii="Open Sans" w:eastAsia="Open Sans" w:hAnsi="Open Sans" w:cs="Times New Roman"/>
                <w:color w:val="404040"/>
                <w:sz w:val="16"/>
                <w:szCs w:val="16"/>
              </w:rPr>
            </w:pPr>
          </w:p>
        </w:tc>
        <w:tc>
          <w:tcPr>
            <w:tcW w:w="7470" w:type="dxa"/>
            <w:tcBorders>
              <w:top w:val="single" w:sz="4" w:space="0" w:color="F9DBDB"/>
            </w:tcBorders>
            <w:shd w:val="clear" w:color="auto" w:fill="FAFAFA"/>
            <w:tcPrChange w:id="4360" w:author="Salah Soliman" w:date="2020-01-31T16:12:00Z">
              <w:tcPr>
                <w:tcW w:w="7470" w:type="dxa"/>
                <w:tcBorders>
                  <w:top w:val="single" w:sz="4" w:space="0" w:color="F9DBDB"/>
                </w:tcBorders>
                <w:shd w:val="clear" w:color="auto" w:fill="FAFAFA"/>
              </w:tcPr>
            </w:tcPrChange>
          </w:tcPr>
          <w:p w14:paraId="5A4B881B" w14:textId="77777777" w:rsidR="00F5586C" w:rsidRPr="00F5586C" w:rsidRDefault="00F5586C" w:rsidP="00F5586C">
            <w:pPr>
              <w:rPr>
                <w:ins w:id="4361" w:author="Salah Soliman" w:date="2020-01-31T16:11:00Z"/>
                <w:rFonts w:ascii="Open Sans" w:eastAsia="Open Sans" w:hAnsi="Open Sans" w:cs="Times New Roman"/>
                <w:color w:val="404040"/>
                <w:sz w:val="16"/>
                <w:szCs w:val="16"/>
              </w:rPr>
            </w:pPr>
          </w:p>
        </w:tc>
        <w:tc>
          <w:tcPr>
            <w:tcW w:w="270" w:type="dxa"/>
            <w:shd w:val="clear" w:color="auto" w:fill="FAFAFA"/>
            <w:tcPrChange w:id="4362" w:author="Salah Soliman" w:date="2020-01-31T16:12:00Z">
              <w:tcPr>
                <w:tcW w:w="270" w:type="dxa"/>
                <w:shd w:val="clear" w:color="auto" w:fill="FAFAFA"/>
              </w:tcPr>
            </w:tcPrChange>
          </w:tcPr>
          <w:p w14:paraId="1EB16387" w14:textId="77777777" w:rsidR="00F5586C" w:rsidRPr="00F5586C" w:rsidRDefault="00F5586C" w:rsidP="00F5586C">
            <w:pPr>
              <w:rPr>
                <w:ins w:id="4363" w:author="Salah Soliman" w:date="2020-01-31T16:11:00Z"/>
                <w:rFonts w:ascii="Open Sans" w:eastAsia="Open Sans" w:hAnsi="Open Sans" w:cs="Times New Roman"/>
                <w:color w:val="404040"/>
                <w:sz w:val="16"/>
                <w:szCs w:val="16"/>
              </w:rPr>
            </w:pPr>
          </w:p>
        </w:tc>
      </w:tr>
    </w:tbl>
    <w:p w14:paraId="38E396DB" w14:textId="0E1F1313" w:rsidR="00F5586C" w:rsidRDefault="00F5586C" w:rsidP="008B6276">
      <w:pPr>
        <w:spacing w:after="0" w:line="240" w:lineRule="auto"/>
        <w:rPr>
          <w:ins w:id="4364" w:author="Salah Soliman" w:date="2020-01-31T16:11:00Z"/>
          <w:rFonts w:ascii="Calibri" w:eastAsia="Calibri" w:hAnsi="Calibri" w:cs="Arial"/>
          <w:color w:val="404040" w:themeColor="text1" w:themeTint="BF"/>
        </w:rPr>
      </w:pPr>
    </w:p>
    <w:p w14:paraId="592B6644" w14:textId="77777777" w:rsidR="00F5586C" w:rsidRPr="007F4B89" w:rsidRDefault="00F5586C" w:rsidP="008B6276">
      <w:pPr>
        <w:spacing w:after="0" w:line="240" w:lineRule="auto"/>
        <w:rPr>
          <w:ins w:id="4365" w:author="Salah Soliman" w:date="2020-01-31T16:11:00Z"/>
          <w:rFonts w:ascii="Calibri" w:eastAsia="Calibri" w:hAnsi="Calibri" w:cs="Arial"/>
          <w:color w:val="404040" w:themeColor="text1" w:themeTint="BF"/>
        </w:rPr>
      </w:pPr>
    </w:p>
    <w:tbl>
      <w:tblPr>
        <w:tblStyle w:val="TableGrid5"/>
        <w:tblW w:w="10455" w:type="dxa"/>
        <w:tblBorders>
          <w:top w:val="single" w:sz="4" w:space="0" w:color="5B9BD5" w:themeColor="accent5"/>
          <w:left w:val="single" w:sz="4" w:space="0" w:color="5B9BD5" w:themeColor="accent5"/>
          <w:bottom w:val="single" w:sz="4" w:space="0" w:color="5B9BD5" w:themeColor="accent5"/>
          <w:right w:val="single" w:sz="4" w:space="0" w:color="5B9BD5" w:themeColor="accent5"/>
          <w:insideH w:val="none" w:sz="0" w:space="0" w:color="auto"/>
          <w:insideV w:val="none" w:sz="0" w:space="0" w:color="auto"/>
        </w:tblBorders>
        <w:tblLayout w:type="fixed"/>
        <w:tblCellMar>
          <w:left w:w="115" w:type="dxa"/>
          <w:right w:w="115" w:type="dxa"/>
        </w:tblCellMar>
        <w:tblLook w:val="04A0" w:firstRow="1" w:lastRow="0" w:firstColumn="1" w:lastColumn="0" w:noHBand="0" w:noVBand="1"/>
        <w:tblPrChange w:id="4366" w:author="Alexis Handford" w:date="2020-01-27T11:06:00Z">
          <w:tblPr>
            <w:tblStyle w:val="TableGrid5"/>
            <w:tblW w:w="10455" w:type="dxa"/>
            <w:tblBorders>
              <w:top w:val="single" w:sz="4" w:space="0" w:color="5B9BD5" w:themeColor="accent5"/>
              <w:left w:val="single" w:sz="4" w:space="0" w:color="5B9BD5" w:themeColor="accent5"/>
              <w:bottom w:val="single" w:sz="4" w:space="0" w:color="5B9BD5" w:themeColor="accent5"/>
              <w:right w:val="single" w:sz="4" w:space="0" w:color="5B9BD5" w:themeColor="accent5"/>
              <w:insideH w:val="none" w:sz="0" w:space="0" w:color="auto"/>
              <w:insideV w:val="none" w:sz="0" w:space="0" w:color="auto"/>
            </w:tblBorders>
            <w:tblLayout w:type="fixed"/>
            <w:tblCellMar>
              <w:left w:w="115" w:type="dxa"/>
              <w:right w:w="115" w:type="dxa"/>
            </w:tblCellMar>
            <w:tblLook w:val="04A0" w:firstRow="1" w:lastRow="0" w:firstColumn="1" w:lastColumn="0" w:noHBand="0" w:noVBand="1"/>
          </w:tblPr>
        </w:tblPrChange>
      </w:tblPr>
      <w:tblGrid>
        <w:gridCol w:w="264"/>
        <w:gridCol w:w="630"/>
        <w:gridCol w:w="450"/>
        <w:gridCol w:w="2880"/>
        <w:gridCol w:w="1980"/>
        <w:gridCol w:w="3981"/>
        <w:gridCol w:w="270"/>
        <w:tblGridChange w:id="4367">
          <w:tblGrid>
            <w:gridCol w:w="360"/>
            <w:gridCol w:w="360"/>
            <w:gridCol w:w="360"/>
            <w:gridCol w:w="360"/>
            <w:gridCol w:w="360"/>
            <w:gridCol w:w="360"/>
            <w:gridCol w:w="360"/>
          </w:tblGrid>
        </w:tblGridChange>
      </w:tblGrid>
      <w:tr w:rsidR="008B6276" w:rsidRPr="007F4B89" w:rsidDel="00F5586C" w14:paraId="11DAA381" w14:textId="6DB71C47" w:rsidTr="3E89A3C7">
        <w:trPr>
          <w:cantSplit/>
          <w:del w:id="4368" w:author="Salah Soliman" w:date="2020-01-31T16:11:00Z"/>
        </w:trPr>
        <w:tc>
          <w:tcPr>
            <w:tcW w:w="10456" w:type="dxa"/>
            <w:gridSpan w:val="7"/>
            <w:tcBorders>
              <w:top w:val="single" w:sz="4" w:space="0" w:color="5B9BD5" w:themeColor="accent5"/>
              <w:left w:val="single" w:sz="4" w:space="0" w:color="5B9BD5" w:themeColor="accent5"/>
              <w:bottom w:val="nil"/>
              <w:right w:val="single" w:sz="4" w:space="0" w:color="5B9BD5" w:themeColor="accent5"/>
            </w:tcBorders>
            <w:shd w:val="clear" w:color="auto" w:fill="70AD47" w:themeFill="accent6"/>
            <w:hideMark/>
            <w:tcPrChange w:id="4369" w:author="Alexis Handford" w:date="2020-01-27T11:06:00Z">
              <w:tcPr>
                <w:tcW w:w="10456" w:type="dxa"/>
                <w:gridSpan w:val="7"/>
                <w:tcBorders>
                  <w:top w:val="single" w:sz="4" w:space="0" w:color="5B9BD5" w:themeColor="accent5"/>
                  <w:left w:val="single" w:sz="4" w:space="0" w:color="5B9BD5" w:themeColor="accent5"/>
                  <w:bottom w:val="nil"/>
                  <w:right w:val="single" w:sz="4" w:space="0" w:color="5B9BD5" w:themeColor="accent5"/>
                </w:tcBorders>
                <w:shd w:val="clear" w:color="auto" w:fill="70AD47" w:themeFill="accent6"/>
                <w:hideMark/>
              </w:tcPr>
            </w:tcPrChange>
          </w:tcPr>
          <w:p w14:paraId="1530F2AD" w14:textId="5325D707" w:rsidR="008B6276" w:rsidRPr="007F4B89" w:rsidDel="00F5586C" w:rsidRDefault="008B6276" w:rsidP="008B6276">
            <w:pPr>
              <w:outlineLvl w:val="2"/>
              <w:rPr>
                <w:del w:id="4370" w:author="Salah Soliman" w:date="2020-01-31T16:11:00Z"/>
                <w:rFonts w:ascii="Calibri Light" w:hAnsi="Calibri Light" w:cs="Calibri Light"/>
                <w:color w:val="4472C4" w:themeColor="accent1"/>
              </w:rPr>
            </w:pPr>
            <w:del w:id="4371" w:author="Salah Soliman" w:date="2020-01-31T16:11:00Z">
              <w:r w:rsidRPr="007F4B89" w:rsidDel="00F5586C">
                <w:rPr>
                  <w:rFonts w:ascii="Calibri Light" w:hAnsi="Calibri Light" w:cs="Calibri Light"/>
                  <w:color w:val="4472C4" w:themeColor="accent1"/>
                </w:rPr>
                <w:delText>Which kind of attribute is Manufacturer Meal Price?</w:delText>
              </w:r>
            </w:del>
          </w:p>
        </w:tc>
      </w:tr>
      <w:tr w:rsidR="008B6276" w:rsidRPr="007F4B89" w:rsidDel="00F5586C" w14:paraId="06E92E41" w14:textId="6E2601EE" w:rsidTr="3E89A3C7">
        <w:trPr>
          <w:cantSplit/>
          <w:del w:id="4372" w:author="Salah Soliman" w:date="2020-01-31T16:11:00Z"/>
        </w:trPr>
        <w:tc>
          <w:tcPr>
            <w:tcW w:w="265" w:type="dxa"/>
            <w:tcBorders>
              <w:top w:val="nil"/>
              <w:left w:val="single" w:sz="4" w:space="0" w:color="5B9BD5" w:themeColor="accent5"/>
              <w:bottom w:val="nil"/>
              <w:right w:val="nil"/>
            </w:tcBorders>
            <w:shd w:val="clear" w:color="auto" w:fill="70AD47" w:themeFill="accent6"/>
            <w:tcPrChange w:id="4373" w:author="Alexis Handford" w:date="2020-01-27T11:06:00Z">
              <w:tcPr>
                <w:tcW w:w="265" w:type="dxa"/>
                <w:tcBorders>
                  <w:top w:val="nil"/>
                  <w:left w:val="single" w:sz="4" w:space="0" w:color="5B9BD5" w:themeColor="accent5"/>
                  <w:bottom w:val="nil"/>
                  <w:right w:val="nil"/>
                </w:tcBorders>
                <w:shd w:val="clear" w:color="auto" w:fill="70AD47" w:themeFill="accent6"/>
              </w:tcPr>
            </w:tcPrChange>
          </w:tcPr>
          <w:p w14:paraId="0BBF3860" w14:textId="24C4CFD9" w:rsidR="008B6276" w:rsidRPr="007F4B89" w:rsidDel="00F5586C" w:rsidRDefault="008B6276" w:rsidP="008B6276">
            <w:pPr>
              <w:rPr>
                <w:del w:id="4374" w:author="Salah Soliman" w:date="2020-01-31T16:11:00Z"/>
              </w:rPr>
            </w:pPr>
          </w:p>
        </w:tc>
        <w:tc>
          <w:tcPr>
            <w:tcW w:w="630" w:type="dxa"/>
            <w:tcBorders>
              <w:top w:val="nil"/>
              <w:left w:val="nil"/>
              <w:bottom w:val="nil"/>
              <w:right w:val="nil"/>
            </w:tcBorders>
            <w:shd w:val="clear" w:color="auto" w:fill="FFFFFF" w:themeFill="background1"/>
            <w:vAlign w:val="center"/>
            <w:hideMark/>
            <w:tcPrChange w:id="4375" w:author="Alexis Handford" w:date="2020-01-27T11:06:00Z">
              <w:tcPr>
                <w:tcW w:w="630" w:type="dxa"/>
                <w:tcBorders>
                  <w:top w:val="nil"/>
                  <w:left w:val="nil"/>
                  <w:bottom w:val="nil"/>
                  <w:right w:val="nil"/>
                </w:tcBorders>
                <w:shd w:val="clear" w:color="auto" w:fill="FFFFFF" w:themeFill="background1"/>
                <w:hideMark/>
              </w:tcPr>
            </w:tcPrChange>
          </w:tcPr>
          <w:p w14:paraId="41E26A4E" w14:textId="41C24ABF" w:rsidR="008B6276" w:rsidRPr="007F4B89" w:rsidDel="00F5586C" w:rsidRDefault="008B6276" w:rsidP="008B6276">
            <w:pPr>
              <w:rPr>
                <w:del w:id="4376" w:author="Salah Soliman" w:date="2020-01-31T16:11:00Z"/>
              </w:rPr>
            </w:pPr>
            <w:del w:id="4377" w:author="Salah Soliman" w:date="2020-01-31T16:11:00Z">
              <w:r w:rsidRPr="007F4B89" w:rsidDel="00F5586C">
                <w:rPr>
                  <w:noProof/>
                </w:rPr>
                <mc:AlternateContent>
                  <mc:Choice Requires="wps">
                    <w:drawing>
                      <wp:inline distT="0" distB="0" distL="0" distR="0" wp14:anchorId="0B1433D4" wp14:editId="21150018">
                        <wp:extent cx="207010" cy="207010"/>
                        <wp:effectExtent l="19050" t="19050" r="21590" b="21590"/>
                        <wp:docPr id="201" name="Oval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010" cy="207010"/>
                                </a:xfrm>
                                <a:prstGeom prst="ellipse">
                                  <a:avLst/>
                                </a:prstGeom>
                                <a:noFill/>
                                <a:ln w="28575">
                                  <a:solidFill>
                                    <a:srgbClr val="5B9BD5">
                                      <a:lumMod val="90000"/>
                                      <a:lumOff val="0"/>
                                    </a:srgb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inline>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w16se="http://schemas.microsoft.com/office/word/2015/wordml/symex" xmlns:cx1="http://schemas.microsoft.com/office/drawing/2015/9/8/chartex" xmlns:cx="http://schemas.microsoft.com/office/drawing/2014/chartex">
                    <w:pict>
                      <v:oval w14:anchorId="6E948C1C" id="Oval 13" o:spid="_x0000_s1026" style="width:16.3pt;height:16.3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" filled="f" strokecolor="#438ccf" strokeweight="2.25pt">
                        <v:stroke joinstyle="miter"/>
                        <w10:anchorlock/>
                      </v:oval>
                    </w:pict>
                  </mc:Fallback>
                </mc:AlternateContent>
              </w:r>
            </w:del>
          </w:p>
        </w:tc>
        <w:tc>
          <w:tcPr>
            <w:tcW w:w="450" w:type="dxa"/>
            <w:tcBorders>
              <w:top w:val="nil"/>
              <w:left w:val="nil"/>
              <w:bottom w:val="nil"/>
              <w:right w:val="nil"/>
            </w:tcBorders>
            <w:shd w:val="clear" w:color="auto" w:fill="FFFFFF" w:themeFill="background1"/>
            <w:vAlign w:val="center"/>
            <w:hideMark/>
            <w:tcPrChange w:id="4378" w:author="Alexis Handford" w:date="2020-01-27T11:06:00Z">
              <w:tcPr>
                <w:tcW w:w="450" w:type="dxa"/>
                <w:tcBorders>
                  <w:top w:val="nil"/>
                  <w:left w:val="nil"/>
                  <w:bottom w:val="nil"/>
                  <w:right w:val="nil"/>
                </w:tcBorders>
                <w:shd w:val="clear" w:color="auto" w:fill="FFFFFF" w:themeFill="background1"/>
                <w:hideMark/>
              </w:tcPr>
            </w:tcPrChange>
          </w:tcPr>
          <w:p w14:paraId="26150B5A" w14:textId="684D9D1F" w:rsidR="008B6276" w:rsidRPr="007F4B89" w:rsidDel="00F5586C" w:rsidRDefault="008B6276" w:rsidP="008B6276">
            <w:pPr>
              <w:rPr>
                <w:del w:id="4379" w:author="Salah Soliman" w:date="2020-01-31T16:11:00Z"/>
                <w:rFonts w:ascii="Calibri Light" w:hAnsi="Calibri Light" w:cs="Calibri Light"/>
              </w:rPr>
            </w:pPr>
            <w:del w:id="4380" w:author="Salah Soliman" w:date="2020-01-31T16:11:00Z">
              <w:r w:rsidRPr="007F4B89" w:rsidDel="00F5586C">
                <w:rPr>
                  <w:rFonts w:ascii="Calibri Light" w:hAnsi="Calibri Light" w:cs="Calibri Light"/>
                </w:rPr>
                <w:delText>a.</w:delText>
              </w:r>
            </w:del>
          </w:p>
        </w:tc>
        <w:tc>
          <w:tcPr>
            <w:tcW w:w="8841" w:type="dxa"/>
            <w:gridSpan w:val="3"/>
            <w:tcBorders>
              <w:top w:val="nil"/>
              <w:left w:val="nil"/>
              <w:bottom w:val="nil"/>
              <w:right w:val="nil"/>
            </w:tcBorders>
            <w:shd w:val="clear" w:color="auto" w:fill="FFFFFF" w:themeFill="background1"/>
            <w:vAlign w:val="center"/>
            <w:hideMark/>
            <w:tcPrChange w:id="4381" w:author="Alexis Handford" w:date="2020-01-27T11:06:00Z">
              <w:tcPr>
                <w:tcW w:w="8841" w:type="dxa"/>
                <w:gridSpan w:val="3"/>
                <w:tcBorders>
                  <w:top w:val="nil"/>
                  <w:left w:val="nil"/>
                  <w:bottom w:val="nil"/>
                  <w:right w:val="nil"/>
                </w:tcBorders>
                <w:shd w:val="clear" w:color="auto" w:fill="FFFFFF" w:themeFill="background1"/>
                <w:hideMark/>
              </w:tcPr>
            </w:tcPrChange>
          </w:tcPr>
          <w:p w14:paraId="10614D72" w14:textId="60A8C1E3" w:rsidR="008B6276" w:rsidRPr="007F4B89" w:rsidDel="00F5586C" w:rsidRDefault="008B6276" w:rsidP="008B6276">
            <w:pPr>
              <w:rPr>
                <w:del w:id="4382" w:author="Salah Soliman" w:date="2020-01-31T16:11:00Z"/>
              </w:rPr>
            </w:pPr>
            <w:del w:id="4383" w:author="Salah Soliman" w:date="2020-01-31T16:11:00Z">
              <w:r w:rsidRPr="007F4B89" w:rsidDel="00F5586C">
                <w:delText>Nominal.</w:delText>
              </w:r>
            </w:del>
          </w:p>
        </w:tc>
        <w:tc>
          <w:tcPr>
            <w:tcW w:w="270" w:type="dxa"/>
            <w:tcBorders>
              <w:top w:val="nil"/>
              <w:left w:val="nil"/>
              <w:bottom w:val="nil"/>
              <w:right w:val="single" w:sz="4" w:space="0" w:color="5B9BD5" w:themeColor="accent5"/>
            </w:tcBorders>
            <w:shd w:val="clear" w:color="auto" w:fill="70AD47" w:themeFill="accent6"/>
            <w:tcPrChange w:id="4384" w:author="Alexis Handford" w:date="2020-01-27T11:06:00Z">
              <w:tcPr>
                <w:tcW w:w="270" w:type="dxa"/>
                <w:tcBorders>
                  <w:top w:val="nil"/>
                  <w:left w:val="nil"/>
                  <w:bottom w:val="nil"/>
                  <w:right w:val="single" w:sz="4" w:space="0" w:color="5B9BD5" w:themeColor="accent5"/>
                </w:tcBorders>
                <w:shd w:val="clear" w:color="auto" w:fill="70AD47" w:themeFill="accent6"/>
              </w:tcPr>
            </w:tcPrChange>
          </w:tcPr>
          <w:p w14:paraId="7FE4C868" w14:textId="45231694" w:rsidR="008B6276" w:rsidRPr="007F4B89" w:rsidDel="00F5586C" w:rsidRDefault="008B6276" w:rsidP="008B6276">
            <w:pPr>
              <w:rPr>
                <w:del w:id="4385" w:author="Salah Soliman" w:date="2020-01-31T16:11:00Z"/>
              </w:rPr>
            </w:pPr>
          </w:p>
        </w:tc>
      </w:tr>
      <w:tr w:rsidR="008B6276" w:rsidRPr="007F4B89" w:rsidDel="00F5586C" w14:paraId="276BED62" w14:textId="17F60BB0" w:rsidTr="3E89A3C7">
        <w:trPr>
          <w:cantSplit/>
          <w:trHeight w:val="20"/>
          <w:del w:id="4386" w:author="Salah Soliman" w:date="2020-01-31T16:11:00Z"/>
        </w:trPr>
        <w:tc>
          <w:tcPr>
            <w:tcW w:w="265" w:type="dxa"/>
            <w:tcBorders>
              <w:top w:val="nil"/>
              <w:left w:val="single" w:sz="4" w:space="0" w:color="5B9BD5" w:themeColor="accent5"/>
              <w:bottom w:val="nil"/>
              <w:right w:val="nil"/>
            </w:tcBorders>
            <w:shd w:val="clear" w:color="auto" w:fill="70AD47" w:themeFill="accent6"/>
            <w:tcPrChange w:id="4387" w:author="Alexis Handford" w:date="2020-01-27T11:06:00Z">
              <w:tcPr>
                <w:tcW w:w="265" w:type="dxa"/>
                <w:tcBorders>
                  <w:top w:val="nil"/>
                  <w:left w:val="single" w:sz="4" w:space="0" w:color="5B9BD5" w:themeColor="accent5"/>
                  <w:bottom w:val="nil"/>
                  <w:right w:val="nil"/>
                </w:tcBorders>
                <w:shd w:val="clear" w:color="auto" w:fill="70AD47" w:themeFill="accent6"/>
              </w:tcPr>
            </w:tcPrChange>
          </w:tcPr>
          <w:p w14:paraId="3AA01974" w14:textId="43250351" w:rsidR="008B6276" w:rsidRPr="007F4B89" w:rsidDel="00F5586C" w:rsidRDefault="008B6276" w:rsidP="008B6276">
            <w:pPr>
              <w:rPr>
                <w:del w:id="4388" w:author="Salah Soliman" w:date="2020-01-31T16:11:00Z"/>
                <w:sz w:val="16"/>
                <w:szCs w:val="16"/>
              </w:rPr>
            </w:pPr>
          </w:p>
        </w:tc>
        <w:tc>
          <w:tcPr>
            <w:tcW w:w="630" w:type="dxa"/>
            <w:tcBorders>
              <w:top w:val="nil"/>
              <w:left w:val="nil"/>
              <w:bottom w:val="nil"/>
              <w:right w:val="nil"/>
            </w:tcBorders>
            <w:shd w:val="clear" w:color="auto" w:fill="70AD47" w:themeFill="accent6"/>
            <w:vAlign w:val="center"/>
            <w:tcPrChange w:id="4389" w:author="Alexis Handford" w:date="2020-01-27T11:06:00Z">
              <w:tcPr>
                <w:tcW w:w="630" w:type="dxa"/>
                <w:tcBorders>
                  <w:top w:val="nil"/>
                  <w:left w:val="nil"/>
                  <w:bottom w:val="nil"/>
                  <w:right w:val="nil"/>
                </w:tcBorders>
                <w:shd w:val="clear" w:color="auto" w:fill="70AD47" w:themeFill="accent6"/>
              </w:tcPr>
            </w:tcPrChange>
          </w:tcPr>
          <w:p w14:paraId="2AFD4691" w14:textId="7DFD1E01" w:rsidR="008B6276" w:rsidRPr="007F4B89" w:rsidDel="00F5586C" w:rsidRDefault="008B6276" w:rsidP="008B6276">
            <w:pPr>
              <w:rPr>
                <w:del w:id="4390" w:author="Salah Soliman" w:date="2020-01-31T16:11:00Z"/>
                <w:sz w:val="16"/>
                <w:szCs w:val="16"/>
              </w:rPr>
            </w:pPr>
          </w:p>
        </w:tc>
        <w:tc>
          <w:tcPr>
            <w:tcW w:w="3330" w:type="dxa"/>
            <w:gridSpan w:val="2"/>
            <w:tcBorders>
              <w:top w:val="nil"/>
              <w:left w:val="nil"/>
              <w:bottom w:val="nil"/>
              <w:right w:val="nil"/>
            </w:tcBorders>
            <w:shd w:val="clear" w:color="auto" w:fill="70AD47" w:themeFill="accent6"/>
            <w:vAlign w:val="center"/>
            <w:tcPrChange w:id="4391" w:author="Alexis Handford" w:date="2020-01-27T11:06:00Z">
              <w:tcPr>
                <w:tcW w:w="3330" w:type="dxa"/>
                <w:gridSpan w:val="2"/>
                <w:tcBorders>
                  <w:top w:val="nil"/>
                  <w:left w:val="nil"/>
                  <w:bottom w:val="nil"/>
                  <w:right w:val="nil"/>
                </w:tcBorders>
                <w:shd w:val="clear" w:color="auto" w:fill="70AD47" w:themeFill="accent6"/>
              </w:tcPr>
            </w:tcPrChange>
          </w:tcPr>
          <w:p w14:paraId="5188F0D5" w14:textId="7274F58F" w:rsidR="008B6276" w:rsidRPr="007F4B89" w:rsidDel="00F5586C" w:rsidRDefault="008B6276" w:rsidP="008B6276">
            <w:pPr>
              <w:rPr>
                <w:del w:id="4392" w:author="Salah Soliman" w:date="2020-01-31T16:11:00Z"/>
                <w:sz w:val="16"/>
                <w:szCs w:val="16"/>
              </w:rPr>
            </w:pPr>
          </w:p>
        </w:tc>
        <w:tc>
          <w:tcPr>
            <w:tcW w:w="1980" w:type="dxa"/>
            <w:tcBorders>
              <w:top w:val="nil"/>
              <w:left w:val="nil"/>
              <w:bottom w:val="nil"/>
              <w:right w:val="nil"/>
            </w:tcBorders>
            <w:shd w:val="clear" w:color="auto" w:fill="70AD47" w:themeFill="accent6"/>
            <w:vAlign w:val="center"/>
            <w:tcPrChange w:id="4393" w:author="Alexis Handford" w:date="2020-01-27T11:06:00Z">
              <w:tcPr>
                <w:tcW w:w="1980" w:type="dxa"/>
                <w:tcBorders>
                  <w:top w:val="nil"/>
                  <w:left w:val="nil"/>
                  <w:bottom w:val="nil"/>
                  <w:right w:val="nil"/>
                </w:tcBorders>
                <w:shd w:val="clear" w:color="auto" w:fill="70AD47" w:themeFill="accent6"/>
              </w:tcPr>
            </w:tcPrChange>
          </w:tcPr>
          <w:p w14:paraId="0D8BF226" w14:textId="0BFD700E" w:rsidR="008B6276" w:rsidRPr="007F4B89" w:rsidDel="00F5586C" w:rsidRDefault="008B6276" w:rsidP="008B6276">
            <w:pPr>
              <w:rPr>
                <w:del w:id="4394" w:author="Salah Soliman" w:date="2020-01-31T16:11:00Z"/>
                <w:sz w:val="16"/>
                <w:szCs w:val="16"/>
              </w:rPr>
            </w:pPr>
          </w:p>
        </w:tc>
        <w:tc>
          <w:tcPr>
            <w:tcW w:w="3978" w:type="dxa"/>
            <w:tcBorders>
              <w:top w:val="nil"/>
              <w:left w:val="nil"/>
              <w:bottom w:val="nil"/>
              <w:right w:val="nil"/>
            </w:tcBorders>
            <w:shd w:val="clear" w:color="auto" w:fill="70AD47" w:themeFill="accent6"/>
            <w:vAlign w:val="center"/>
            <w:tcPrChange w:id="4395" w:author="Alexis Handford" w:date="2020-01-27T11:06:00Z">
              <w:tcPr>
                <w:tcW w:w="3978" w:type="dxa"/>
                <w:tcBorders>
                  <w:top w:val="nil"/>
                  <w:left w:val="nil"/>
                  <w:bottom w:val="nil"/>
                  <w:right w:val="nil"/>
                </w:tcBorders>
                <w:shd w:val="clear" w:color="auto" w:fill="70AD47" w:themeFill="accent6"/>
              </w:tcPr>
            </w:tcPrChange>
          </w:tcPr>
          <w:p w14:paraId="4CD55C51" w14:textId="14C07B5E" w:rsidR="008B6276" w:rsidRPr="007F4B89" w:rsidDel="00F5586C" w:rsidRDefault="008B6276" w:rsidP="008B6276">
            <w:pPr>
              <w:rPr>
                <w:del w:id="4396" w:author="Salah Soliman" w:date="2020-01-31T16:11:00Z"/>
                <w:noProof/>
                <w:sz w:val="16"/>
                <w:szCs w:val="16"/>
              </w:rPr>
            </w:pPr>
          </w:p>
        </w:tc>
        <w:tc>
          <w:tcPr>
            <w:tcW w:w="270" w:type="dxa"/>
            <w:tcBorders>
              <w:top w:val="nil"/>
              <w:left w:val="nil"/>
              <w:bottom w:val="nil"/>
              <w:right w:val="single" w:sz="4" w:space="0" w:color="5B9BD5" w:themeColor="accent5"/>
            </w:tcBorders>
            <w:shd w:val="clear" w:color="auto" w:fill="70AD47" w:themeFill="accent6"/>
            <w:tcPrChange w:id="4397" w:author="Alexis Handford" w:date="2020-01-27T11:06:00Z">
              <w:tcPr>
                <w:tcW w:w="270" w:type="dxa"/>
                <w:tcBorders>
                  <w:top w:val="nil"/>
                  <w:left w:val="nil"/>
                  <w:bottom w:val="nil"/>
                  <w:right w:val="single" w:sz="4" w:space="0" w:color="5B9BD5" w:themeColor="accent5"/>
                </w:tcBorders>
                <w:shd w:val="clear" w:color="auto" w:fill="70AD47" w:themeFill="accent6"/>
              </w:tcPr>
            </w:tcPrChange>
          </w:tcPr>
          <w:p w14:paraId="30437854" w14:textId="3749740E" w:rsidR="008B6276" w:rsidRPr="007F4B89" w:rsidDel="00F5586C" w:rsidRDefault="008B6276" w:rsidP="008B6276">
            <w:pPr>
              <w:rPr>
                <w:del w:id="4398" w:author="Salah Soliman" w:date="2020-01-31T16:11:00Z"/>
                <w:sz w:val="16"/>
                <w:szCs w:val="16"/>
              </w:rPr>
            </w:pPr>
          </w:p>
        </w:tc>
      </w:tr>
      <w:tr w:rsidR="008B6276" w:rsidRPr="007F4B89" w:rsidDel="00F5586C" w14:paraId="03D54BA0" w14:textId="46ECDBBF" w:rsidTr="3E89A3C7">
        <w:trPr>
          <w:cantSplit/>
          <w:del w:id="4399" w:author="Salah Soliman" w:date="2020-01-31T16:11:00Z"/>
        </w:trPr>
        <w:tc>
          <w:tcPr>
            <w:tcW w:w="265" w:type="dxa"/>
            <w:tcBorders>
              <w:top w:val="nil"/>
              <w:left w:val="single" w:sz="4" w:space="0" w:color="5B9BD5" w:themeColor="accent5"/>
              <w:bottom w:val="nil"/>
              <w:right w:val="nil"/>
            </w:tcBorders>
            <w:shd w:val="clear" w:color="auto" w:fill="70AD47" w:themeFill="accent6"/>
            <w:tcPrChange w:id="4400" w:author="Alexis Handford" w:date="2020-01-27T11:06:00Z">
              <w:tcPr>
                <w:tcW w:w="265" w:type="dxa"/>
                <w:tcBorders>
                  <w:top w:val="nil"/>
                  <w:left w:val="single" w:sz="4" w:space="0" w:color="5B9BD5" w:themeColor="accent5"/>
                  <w:bottom w:val="nil"/>
                  <w:right w:val="nil"/>
                </w:tcBorders>
                <w:shd w:val="clear" w:color="auto" w:fill="70AD47" w:themeFill="accent6"/>
              </w:tcPr>
            </w:tcPrChange>
          </w:tcPr>
          <w:p w14:paraId="727E8B49" w14:textId="552B272B" w:rsidR="008B6276" w:rsidRPr="007F4B89" w:rsidDel="00F5586C" w:rsidRDefault="008B6276" w:rsidP="008B6276">
            <w:pPr>
              <w:rPr>
                <w:del w:id="4401" w:author="Salah Soliman" w:date="2020-01-31T16:11:00Z"/>
              </w:rPr>
            </w:pPr>
          </w:p>
        </w:tc>
        <w:tc>
          <w:tcPr>
            <w:tcW w:w="630" w:type="dxa"/>
            <w:tcBorders>
              <w:top w:val="nil"/>
              <w:left w:val="nil"/>
              <w:bottom w:val="nil"/>
              <w:right w:val="nil"/>
            </w:tcBorders>
            <w:shd w:val="clear" w:color="auto" w:fill="FFFFFF" w:themeFill="background1"/>
            <w:vAlign w:val="center"/>
            <w:hideMark/>
            <w:tcPrChange w:id="4402" w:author="Alexis Handford" w:date="2020-01-27T11:06:00Z">
              <w:tcPr>
                <w:tcW w:w="630" w:type="dxa"/>
                <w:tcBorders>
                  <w:top w:val="nil"/>
                  <w:left w:val="nil"/>
                  <w:bottom w:val="nil"/>
                  <w:right w:val="nil"/>
                </w:tcBorders>
                <w:shd w:val="clear" w:color="auto" w:fill="FFFFFF" w:themeFill="background1"/>
                <w:hideMark/>
              </w:tcPr>
            </w:tcPrChange>
          </w:tcPr>
          <w:p w14:paraId="7BB262AE" w14:textId="391C7FCA" w:rsidR="008B6276" w:rsidRPr="007F4B89" w:rsidDel="00F5586C" w:rsidRDefault="008B6276" w:rsidP="008B6276">
            <w:pPr>
              <w:rPr>
                <w:del w:id="4403" w:author="Salah Soliman" w:date="2020-01-31T16:11:00Z"/>
                <w:noProof/>
              </w:rPr>
            </w:pPr>
            <w:del w:id="4404" w:author="Salah Soliman" w:date="2020-01-31T16:11:00Z">
              <w:r w:rsidRPr="007F4B89" w:rsidDel="00F5586C">
                <w:rPr>
                  <w:noProof/>
                </w:rPr>
                <mc:AlternateContent>
                  <mc:Choice Requires="wps">
                    <w:drawing>
                      <wp:inline distT="0" distB="0" distL="0" distR="0" wp14:anchorId="3DB15569" wp14:editId="57267BED">
                        <wp:extent cx="207010" cy="207010"/>
                        <wp:effectExtent l="19050" t="19050" r="21590" b="21590"/>
                        <wp:docPr id="200" name="Oval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010" cy="207010"/>
                                </a:xfrm>
                                <a:prstGeom prst="ellipse">
                                  <a:avLst/>
                                </a:prstGeom>
                                <a:noFill/>
                                <a:ln w="28575">
                                  <a:solidFill>
                                    <a:srgbClr val="5B9BD5">
                                      <a:lumMod val="90000"/>
                                      <a:lumOff val="0"/>
                                    </a:srgb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inline>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w16se="http://schemas.microsoft.com/office/word/2015/wordml/symex" xmlns:cx1="http://schemas.microsoft.com/office/drawing/2015/9/8/chartex" xmlns:cx="http://schemas.microsoft.com/office/drawing/2014/chartex">
                    <w:pict>
                      <v:oval w14:anchorId="0C4FFD58" id="Oval 14" o:spid="_x0000_s1026" style="width:16.3pt;height:16.3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" filled="f" strokecolor="#438ccf" strokeweight="2.25pt">
                        <v:stroke joinstyle="miter"/>
                        <w10:anchorlock/>
                      </v:oval>
                    </w:pict>
                  </mc:Fallback>
                </mc:AlternateContent>
              </w:r>
            </w:del>
          </w:p>
        </w:tc>
        <w:tc>
          <w:tcPr>
            <w:tcW w:w="450" w:type="dxa"/>
            <w:tcBorders>
              <w:top w:val="nil"/>
              <w:left w:val="nil"/>
              <w:bottom w:val="nil"/>
              <w:right w:val="nil"/>
            </w:tcBorders>
            <w:shd w:val="clear" w:color="auto" w:fill="FFFFFF" w:themeFill="background1"/>
            <w:vAlign w:val="center"/>
            <w:hideMark/>
            <w:tcPrChange w:id="4405" w:author="Alexis Handford" w:date="2020-01-27T11:06:00Z">
              <w:tcPr>
                <w:tcW w:w="450" w:type="dxa"/>
                <w:tcBorders>
                  <w:top w:val="nil"/>
                  <w:left w:val="nil"/>
                  <w:bottom w:val="nil"/>
                  <w:right w:val="nil"/>
                </w:tcBorders>
                <w:shd w:val="clear" w:color="auto" w:fill="FFFFFF" w:themeFill="background1"/>
                <w:hideMark/>
              </w:tcPr>
            </w:tcPrChange>
          </w:tcPr>
          <w:p w14:paraId="0580B476" w14:textId="7FD5F4E5" w:rsidR="008B6276" w:rsidRPr="007F4B89" w:rsidDel="00F5586C" w:rsidRDefault="008B6276" w:rsidP="008B6276">
            <w:pPr>
              <w:rPr>
                <w:del w:id="4406" w:author="Salah Soliman" w:date="2020-01-31T16:11:00Z"/>
                <w:rFonts w:ascii="Calibri Light" w:hAnsi="Calibri Light" w:cs="Calibri Light"/>
              </w:rPr>
            </w:pPr>
            <w:del w:id="4407" w:author="Salah Soliman" w:date="2020-01-31T16:11:00Z">
              <w:r w:rsidRPr="007F4B89" w:rsidDel="00F5586C">
                <w:rPr>
                  <w:rFonts w:ascii="Calibri Light" w:hAnsi="Calibri Light" w:cs="Calibri Light"/>
                </w:rPr>
                <w:delText>b.</w:delText>
              </w:r>
            </w:del>
          </w:p>
        </w:tc>
        <w:tc>
          <w:tcPr>
            <w:tcW w:w="8841" w:type="dxa"/>
            <w:gridSpan w:val="3"/>
            <w:tcBorders>
              <w:top w:val="nil"/>
              <w:left w:val="nil"/>
              <w:bottom w:val="nil"/>
              <w:right w:val="nil"/>
            </w:tcBorders>
            <w:shd w:val="clear" w:color="auto" w:fill="FFFFFF" w:themeFill="background1"/>
            <w:vAlign w:val="center"/>
            <w:hideMark/>
            <w:tcPrChange w:id="4408" w:author="Alexis Handford" w:date="2020-01-27T11:06:00Z">
              <w:tcPr>
                <w:tcW w:w="8841" w:type="dxa"/>
                <w:gridSpan w:val="3"/>
                <w:tcBorders>
                  <w:top w:val="nil"/>
                  <w:left w:val="nil"/>
                  <w:bottom w:val="nil"/>
                  <w:right w:val="nil"/>
                </w:tcBorders>
                <w:shd w:val="clear" w:color="auto" w:fill="FFFFFF" w:themeFill="background1"/>
                <w:hideMark/>
              </w:tcPr>
            </w:tcPrChange>
          </w:tcPr>
          <w:p w14:paraId="3597C119" w14:textId="63671EEF" w:rsidR="008B6276" w:rsidRPr="007F4B89" w:rsidDel="00F5586C" w:rsidRDefault="008B6276" w:rsidP="008B6276">
            <w:pPr>
              <w:rPr>
                <w:del w:id="4409" w:author="Salah Soliman" w:date="2020-01-31T16:11:00Z"/>
              </w:rPr>
            </w:pPr>
            <w:del w:id="4410" w:author="Salah Soliman" w:date="2020-01-31T16:11:00Z">
              <w:r w:rsidRPr="007F4B89" w:rsidDel="00F5586C">
                <w:delText>Ordinal.</w:delText>
              </w:r>
            </w:del>
          </w:p>
        </w:tc>
        <w:tc>
          <w:tcPr>
            <w:tcW w:w="270" w:type="dxa"/>
            <w:tcBorders>
              <w:top w:val="nil"/>
              <w:left w:val="nil"/>
              <w:bottom w:val="nil"/>
              <w:right w:val="single" w:sz="4" w:space="0" w:color="5B9BD5" w:themeColor="accent5"/>
            </w:tcBorders>
            <w:shd w:val="clear" w:color="auto" w:fill="70AD47" w:themeFill="accent6"/>
            <w:tcPrChange w:id="4411" w:author="Alexis Handford" w:date="2020-01-27T11:06:00Z">
              <w:tcPr>
                <w:tcW w:w="270" w:type="dxa"/>
                <w:tcBorders>
                  <w:top w:val="nil"/>
                  <w:left w:val="nil"/>
                  <w:bottom w:val="nil"/>
                  <w:right w:val="single" w:sz="4" w:space="0" w:color="5B9BD5" w:themeColor="accent5"/>
                </w:tcBorders>
                <w:shd w:val="clear" w:color="auto" w:fill="70AD47" w:themeFill="accent6"/>
              </w:tcPr>
            </w:tcPrChange>
          </w:tcPr>
          <w:p w14:paraId="19D7B8B2" w14:textId="061AA306" w:rsidR="008B6276" w:rsidRPr="007F4B89" w:rsidDel="00F5586C" w:rsidRDefault="008B6276" w:rsidP="008B6276">
            <w:pPr>
              <w:rPr>
                <w:del w:id="4412" w:author="Salah Soliman" w:date="2020-01-31T16:11:00Z"/>
              </w:rPr>
            </w:pPr>
          </w:p>
        </w:tc>
      </w:tr>
      <w:tr w:rsidR="008B6276" w:rsidRPr="007F4B89" w:rsidDel="00F5586C" w14:paraId="08AC845F" w14:textId="4F1785B2" w:rsidTr="3E89A3C7">
        <w:trPr>
          <w:cantSplit/>
          <w:trHeight w:val="20"/>
          <w:del w:id="4413" w:author="Salah Soliman" w:date="2020-01-31T16:11:00Z"/>
        </w:trPr>
        <w:tc>
          <w:tcPr>
            <w:tcW w:w="265" w:type="dxa"/>
            <w:tcBorders>
              <w:top w:val="nil"/>
              <w:left w:val="single" w:sz="4" w:space="0" w:color="5B9BD5" w:themeColor="accent5"/>
              <w:bottom w:val="nil"/>
              <w:right w:val="nil"/>
            </w:tcBorders>
            <w:shd w:val="clear" w:color="auto" w:fill="70AD47" w:themeFill="accent6"/>
            <w:tcPrChange w:id="4414" w:author="Alexis Handford" w:date="2020-01-27T11:06:00Z">
              <w:tcPr>
                <w:tcW w:w="265" w:type="dxa"/>
                <w:tcBorders>
                  <w:top w:val="nil"/>
                  <w:left w:val="single" w:sz="4" w:space="0" w:color="5B9BD5" w:themeColor="accent5"/>
                  <w:bottom w:val="nil"/>
                  <w:right w:val="nil"/>
                </w:tcBorders>
                <w:shd w:val="clear" w:color="auto" w:fill="70AD47" w:themeFill="accent6"/>
              </w:tcPr>
            </w:tcPrChange>
          </w:tcPr>
          <w:p w14:paraId="28C2ED21" w14:textId="07B6FB91" w:rsidR="008B6276" w:rsidRPr="007F4B89" w:rsidDel="00F5586C" w:rsidRDefault="008B6276" w:rsidP="008B6276">
            <w:pPr>
              <w:rPr>
                <w:del w:id="4415" w:author="Salah Soliman" w:date="2020-01-31T16:11:00Z"/>
                <w:sz w:val="16"/>
                <w:szCs w:val="16"/>
              </w:rPr>
            </w:pPr>
          </w:p>
        </w:tc>
        <w:tc>
          <w:tcPr>
            <w:tcW w:w="630" w:type="dxa"/>
            <w:tcBorders>
              <w:top w:val="nil"/>
              <w:left w:val="nil"/>
              <w:bottom w:val="nil"/>
              <w:right w:val="nil"/>
            </w:tcBorders>
            <w:shd w:val="clear" w:color="auto" w:fill="70AD47" w:themeFill="accent6"/>
            <w:vAlign w:val="center"/>
            <w:tcPrChange w:id="4416" w:author="Alexis Handford" w:date="2020-01-27T11:06:00Z">
              <w:tcPr>
                <w:tcW w:w="630" w:type="dxa"/>
                <w:tcBorders>
                  <w:top w:val="nil"/>
                  <w:left w:val="nil"/>
                  <w:bottom w:val="nil"/>
                  <w:right w:val="nil"/>
                </w:tcBorders>
                <w:shd w:val="clear" w:color="auto" w:fill="70AD47" w:themeFill="accent6"/>
              </w:tcPr>
            </w:tcPrChange>
          </w:tcPr>
          <w:p w14:paraId="590FC0B6" w14:textId="11DDA09A" w:rsidR="008B6276" w:rsidRPr="007F4B89" w:rsidDel="00F5586C" w:rsidRDefault="008B6276" w:rsidP="008B6276">
            <w:pPr>
              <w:rPr>
                <w:del w:id="4417" w:author="Salah Soliman" w:date="2020-01-31T16:11:00Z"/>
                <w:sz w:val="16"/>
                <w:szCs w:val="16"/>
              </w:rPr>
            </w:pPr>
          </w:p>
        </w:tc>
        <w:tc>
          <w:tcPr>
            <w:tcW w:w="3330" w:type="dxa"/>
            <w:gridSpan w:val="2"/>
            <w:tcBorders>
              <w:top w:val="nil"/>
              <w:left w:val="nil"/>
              <w:bottom w:val="nil"/>
              <w:right w:val="nil"/>
            </w:tcBorders>
            <w:shd w:val="clear" w:color="auto" w:fill="70AD47" w:themeFill="accent6"/>
            <w:vAlign w:val="center"/>
            <w:tcPrChange w:id="4418" w:author="Alexis Handford" w:date="2020-01-27T11:06:00Z">
              <w:tcPr>
                <w:tcW w:w="3330" w:type="dxa"/>
                <w:gridSpan w:val="2"/>
                <w:tcBorders>
                  <w:top w:val="nil"/>
                  <w:left w:val="nil"/>
                  <w:bottom w:val="nil"/>
                  <w:right w:val="nil"/>
                </w:tcBorders>
                <w:shd w:val="clear" w:color="auto" w:fill="70AD47" w:themeFill="accent6"/>
              </w:tcPr>
            </w:tcPrChange>
          </w:tcPr>
          <w:p w14:paraId="4C60E906" w14:textId="7E66ECE3" w:rsidR="008B6276" w:rsidRPr="007F4B89" w:rsidDel="00F5586C" w:rsidRDefault="008B6276" w:rsidP="008B6276">
            <w:pPr>
              <w:rPr>
                <w:del w:id="4419" w:author="Salah Soliman" w:date="2020-01-31T16:11:00Z"/>
                <w:sz w:val="16"/>
                <w:szCs w:val="16"/>
              </w:rPr>
            </w:pPr>
          </w:p>
        </w:tc>
        <w:tc>
          <w:tcPr>
            <w:tcW w:w="1980" w:type="dxa"/>
            <w:tcBorders>
              <w:top w:val="nil"/>
              <w:left w:val="nil"/>
              <w:bottom w:val="nil"/>
              <w:right w:val="nil"/>
            </w:tcBorders>
            <w:shd w:val="clear" w:color="auto" w:fill="70AD47" w:themeFill="accent6"/>
            <w:vAlign w:val="center"/>
            <w:tcPrChange w:id="4420" w:author="Alexis Handford" w:date="2020-01-27T11:06:00Z">
              <w:tcPr>
                <w:tcW w:w="1980" w:type="dxa"/>
                <w:tcBorders>
                  <w:top w:val="nil"/>
                  <w:left w:val="nil"/>
                  <w:bottom w:val="nil"/>
                  <w:right w:val="nil"/>
                </w:tcBorders>
                <w:shd w:val="clear" w:color="auto" w:fill="70AD47" w:themeFill="accent6"/>
              </w:tcPr>
            </w:tcPrChange>
          </w:tcPr>
          <w:p w14:paraId="3CD85C07" w14:textId="4D9AC277" w:rsidR="008B6276" w:rsidRPr="007F4B89" w:rsidDel="00F5586C" w:rsidRDefault="008B6276" w:rsidP="008B6276">
            <w:pPr>
              <w:rPr>
                <w:del w:id="4421" w:author="Salah Soliman" w:date="2020-01-31T16:11:00Z"/>
                <w:sz w:val="16"/>
                <w:szCs w:val="16"/>
              </w:rPr>
            </w:pPr>
          </w:p>
        </w:tc>
        <w:tc>
          <w:tcPr>
            <w:tcW w:w="3978" w:type="dxa"/>
            <w:tcBorders>
              <w:top w:val="nil"/>
              <w:left w:val="nil"/>
              <w:bottom w:val="nil"/>
              <w:right w:val="nil"/>
            </w:tcBorders>
            <w:shd w:val="clear" w:color="auto" w:fill="70AD47" w:themeFill="accent6"/>
            <w:vAlign w:val="center"/>
            <w:tcPrChange w:id="4422" w:author="Alexis Handford" w:date="2020-01-27T11:06:00Z">
              <w:tcPr>
                <w:tcW w:w="3978" w:type="dxa"/>
                <w:tcBorders>
                  <w:top w:val="nil"/>
                  <w:left w:val="nil"/>
                  <w:bottom w:val="nil"/>
                  <w:right w:val="nil"/>
                </w:tcBorders>
                <w:shd w:val="clear" w:color="auto" w:fill="70AD47" w:themeFill="accent6"/>
              </w:tcPr>
            </w:tcPrChange>
          </w:tcPr>
          <w:p w14:paraId="534F5202" w14:textId="45232EC4" w:rsidR="008B6276" w:rsidRPr="007F4B89" w:rsidDel="00F5586C" w:rsidRDefault="008B6276" w:rsidP="008B6276">
            <w:pPr>
              <w:rPr>
                <w:del w:id="4423" w:author="Salah Soliman" w:date="2020-01-31T16:11:00Z"/>
                <w:noProof/>
                <w:sz w:val="16"/>
                <w:szCs w:val="16"/>
              </w:rPr>
            </w:pPr>
          </w:p>
        </w:tc>
        <w:tc>
          <w:tcPr>
            <w:tcW w:w="270" w:type="dxa"/>
            <w:tcBorders>
              <w:top w:val="nil"/>
              <w:left w:val="nil"/>
              <w:bottom w:val="nil"/>
              <w:right w:val="single" w:sz="4" w:space="0" w:color="5B9BD5" w:themeColor="accent5"/>
            </w:tcBorders>
            <w:shd w:val="clear" w:color="auto" w:fill="70AD47" w:themeFill="accent6"/>
            <w:tcPrChange w:id="4424" w:author="Alexis Handford" w:date="2020-01-27T11:06:00Z">
              <w:tcPr>
                <w:tcW w:w="270" w:type="dxa"/>
                <w:tcBorders>
                  <w:top w:val="nil"/>
                  <w:left w:val="nil"/>
                  <w:bottom w:val="nil"/>
                  <w:right w:val="single" w:sz="4" w:space="0" w:color="5B9BD5" w:themeColor="accent5"/>
                </w:tcBorders>
                <w:shd w:val="clear" w:color="auto" w:fill="70AD47" w:themeFill="accent6"/>
              </w:tcPr>
            </w:tcPrChange>
          </w:tcPr>
          <w:p w14:paraId="2509EBEC" w14:textId="71C5DF61" w:rsidR="008B6276" w:rsidRPr="007F4B89" w:rsidDel="00F5586C" w:rsidRDefault="008B6276" w:rsidP="008B6276">
            <w:pPr>
              <w:rPr>
                <w:del w:id="4425" w:author="Salah Soliman" w:date="2020-01-31T16:11:00Z"/>
                <w:sz w:val="16"/>
                <w:szCs w:val="16"/>
              </w:rPr>
            </w:pPr>
          </w:p>
        </w:tc>
      </w:tr>
      <w:tr w:rsidR="008B6276" w:rsidRPr="007F4B89" w:rsidDel="00F5586C" w14:paraId="48B1C711" w14:textId="7C593087" w:rsidTr="3E89A3C7">
        <w:trPr>
          <w:cantSplit/>
          <w:del w:id="4426" w:author="Salah Soliman" w:date="2020-01-31T16:11:00Z"/>
        </w:trPr>
        <w:tc>
          <w:tcPr>
            <w:tcW w:w="265" w:type="dxa"/>
            <w:tcBorders>
              <w:top w:val="nil"/>
              <w:left w:val="single" w:sz="4" w:space="0" w:color="5B9BD5" w:themeColor="accent5"/>
              <w:bottom w:val="nil"/>
              <w:right w:val="nil"/>
            </w:tcBorders>
            <w:shd w:val="clear" w:color="auto" w:fill="70AD47" w:themeFill="accent6"/>
            <w:tcPrChange w:id="4427" w:author="Alexis Handford" w:date="2020-01-27T11:06:00Z">
              <w:tcPr>
                <w:tcW w:w="265" w:type="dxa"/>
                <w:tcBorders>
                  <w:top w:val="nil"/>
                  <w:left w:val="single" w:sz="4" w:space="0" w:color="5B9BD5" w:themeColor="accent5"/>
                  <w:bottom w:val="nil"/>
                  <w:right w:val="nil"/>
                </w:tcBorders>
                <w:shd w:val="clear" w:color="auto" w:fill="70AD47" w:themeFill="accent6"/>
              </w:tcPr>
            </w:tcPrChange>
          </w:tcPr>
          <w:p w14:paraId="5D5ED680" w14:textId="5470E870" w:rsidR="008B6276" w:rsidRPr="007F4B89" w:rsidDel="00F5586C" w:rsidRDefault="008B6276" w:rsidP="008B6276">
            <w:pPr>
              <w:rPr>
                <w:del w:id="4428" w:author="Salah Soliman" w:date="2020-01-31T16:11:00Z"/>
              </w:rPr>
            </w:pPr>
          </w:p>
        </w:tc>
        <w:tc>
          <w:tcPr>
            <w:tcW w:w="630" w:type="dxa"/>
            <w:tcBorders>
              <w:top w:val="nil"/>
              <w:left w:val="nil"/>
              <w:bottom w:val="nil"/>
              <w:right w:val="nil"/>
            </w:tcBorders>
            <w:shd w:val="clear" w:color="auto" w:fill="FFFFFF" w:themeFill="background1"/>
            <w:vAlign w:val="center"/>
            <w:hideMark/>
            <w:tcPrChange w:id="4429" w:author="Alexis Handford" w:date="2020-01-27T11:06:00Z">
              <w:tcPr>
                <w:tcW w:w="630" w:type="dxa"/>
                <w:tcBorders>
                  <w:top w:val="nil"/>
                  <w:left w:val="nil"/>
                  <w:bottom w:val="nil"/>
                  <w:right w:val="nil"/>
                </w:tcBorders>
                <w:shd w:val="clear" w:color="auto" w:fill="FFFFFF" w:themeFill="background1"/>
                <w:hideMark/>
              </w:tcPr>
            </w:tcPrChange>
          </w:tcPr>
          <w:p w14:paraId="1A57C9DD" w14:textId="044786C1" w:rsidR="008B6276" w:rsidRPr="007F4B89" w:rsidDel="00F5586C" w:rsidRDefault="008B6276" w:rsidP="008B6276">
            <w:pPr>
              <w:rPr>
                <w:del w:id="4430" w:author="Salah Soliman" w:date="2020-01-31T16:11:00Z"/>
                <w:noProof/>
              </w:rPr>
            </w:pPr>
            <w:del w:id="4431" w:author="Salah Soliman" w:date="2020-01-31T16:11:00Z">
              <w:r w:rsidRPr="007F4B89" w:rsidDel="00F5586C">
                <w:rPr>
                  <w:noProof/>
                </w:rPr>
                <mc:AlternateContent>
                  <mc:Choice Requires="wps">
                    <w:drawing>
                      <wp:inline distT="0" distB="0" distL="0" distR="0" wp14:anchorId="7A6D2AAE" wp14:editId="490B5184">
                        <wp:extent cx="207010" cy="207010"/>
                        <wp:effectExtent l="19050" t="19050" r="21590" b="21590"/>
                        <wp:docPr id="199" name="Oval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010" cy="207010"/>
                                </a:xfrm>
                                <a:prstGeom prst="ellipse">
                                  <a:avLst/>
                                </a:prstGeom>
                                <a:noFill/>
                                <a:ln w="28575">
                                  <a:solidFill>
                                    <a:srgbClr val="5B9BD5">
                                      <a:lumMod val="90000"/>
                                      <a:lumOff val="0"/>
                                    </a:srgb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inline>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w16se="http://schemas.microsoft.com/office/word/2015/wordml/symex" xmlns:cx1="http://schemas.microsoft.com/office/drawing/2015/9/8/chartex" xmlns:cx="http://schemas.microsoft.com/office/drawing/2014/chartex">
                    <w:pict>
                      <v:oval w14:anchorId="3EA7BE54" id="Oval 15" o:spid="_x0000_s1026" style="width:16.3pt;height:16.3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" filled="f" strokecolor="#438ccf" strokeweight="2.25pt">
                        <v:stroke joinstyle="miter"/>
                        <w10:anchorlock/>
                      </v:oval>
                    </w:pict>
                  </mc:Fallback>
                </mc:AlternateContent>
              </w:r>
            </w:del>
          </w:p>
        </w:tc>
        <w:tc>
          <w:tcPr>
            <w:tcW w:w="450" w:type="dxa"/>
            <w:tcBorders>
              <w:top w:val="nil"/>
              <w:left w:val="nil"/>
              <w:bottom w:val="nil"/>
              <w:right w:val="nil"/>
            </w:tcBorders>
            <w:shd w:val="clear" w:color="auto" w:fill="FFFFFF" w:themeFill="background1"/>
            <w:vAlign w:val="center"/>
            <w:hideMark/>
            <w:tcPrChange w:id="4432" w:author="Alexis Handford" w:date="2020-01-27T11:06:00Z">
              <w:tcPr>
                <w:tcW w:w="450" w:type="dxa"/>
                <w:tcBorders>
                  <w:top w:val="nil"/>
                  <w:left w:val="nil"/>
                  <w:bottom w:val="nil"/>
                  <w:right w:val="nil"/>
                </w:tcBorders>
                <w:shd w:val="clear" w:color="auto" w:fill="FFFFFF" w:themeFill="background1"/>
                <w:hideMark/>
              </w:tcPr>
            </w:tcPrChange>
          </w:tcPr>
          <w:p w14:paraId="34E7E333" w14:textId="4BB302DD" w:rsidR="008B6276" w:rsidRPr="007F4B89" w:rsidDel="00F5586C" w:rsidRDefault="008B6276" w:rsidP="008B6276">
            <w:pPr>
              <w:rPr>
                <w:del w:id="4433" w:author="Salah Soliman" w:date="2020-01-31T16:11:00Z"/>
                <w:rFonts w:ascii="Calibri Light" w:hAnsi="Calibri Light" w:cs="Calibri Light"/>
              </w:rPr>
            </w:pPr>
            <w:del w:id="4434" w:author="Salah Soliman" w:date="2020-01-31T16:11:00Z">
              <w:r w:rsidRPr="007F4B89" w:rsidDel="00F5586C">
                <w:rPr>
                  <w:rFonts w:ascii="Calibri Light" w:hAnsi="Calibri Light" w:cs="Calibri Light"/>
                </w:rPr>
                <w:delText>c.</w:delText>
              </w:r>
            </w:del>
          </w:p>
        </w:tc>
        <w:tc>
          <w:tcPr>
            <w:tcW w:w="8841" w:type="dxa"/>
            <w:gridSpan w:val="3"/>
            <w:tcBorders>
              <w:top w:val="nil"/>
              <w:left w:val="nil"/>
              <w:bottom w:val="nil"/>
              <w:right w:val="nil"/>
            </w:tcBorders>
            <w:shd w:val="clear" w:color="auto" w:fill="FFFFFF" w:themeFill="background1"/>
            <w:vAlign w:val="center"/>
            <w:hideMark/>
            <w:tcPrChange w:id="4435" w:author="Alexis Handford" w:date="2020-01-27T11:06:00Z">
              <w:tcPr>
                <w:tcW w:w="8841" w:type="dxa"/>
                <w:gridSpan w:val="3"/>
                <w:tcBorders>
                  <w:top w:val="nil"/>
                  <w:left w:val="nil"/>
                  <w:bottom w:val="nil"/>
                  <w:right w:val="nil"/>
                </w:tcBorders>
                <w:shd w:val="clear" w:color="auto" w:fill="FFFFFF" w:themeFill="background1"/>
                <w:hideMark/>
              </w:tcPr>
            </w:tcPrChange>
          </w:tcPr>
          <w:p w14:paraId="3F03F30B" w14:textId="6267B522" w:rsidR="008B6276" w:rsidRPr="007F4B89" w:rsidDel="00F5586C" w:rsidRDefault="008B6276" w:rsidP="008B6276">
            <w:pPr>
              <w:rPr>
                <w:del w:id="4436" w:author="Salah Soliman" w:date="2020-01-31T16:11:00Z"/>
              </w:rPr>
            </w:pPr>
            <w:del w:id="4437" w:author="Salah Soliman" w:date="2020-01-31T16:11:00Z">
              <w:r w:rsidRPr="007F4B89" w:rsidDel="00F5586C">
                <w:rPr>
                  <w:rFonts w:cs="Calibri"/>
                  <w:highlight w:val="green"/>
                </w:rPr>
                <w:delText>Ratio.</w:delText>
              </w:r>
            </w:del>
          </w:p>
        </w:tc>
        <w:tc>
          <w:tcPr>
            <w:tcW w:w="270" w:type="dxa"/>
            <w:tcBorders>
              <w:top w:val="nil"/>
              <w:left w:val="nil"/>
              <w:bottom w:val="nil"/>
              <w:right w:val="single" w:sz="4" w:space="0" w:color="5B9BD5" w:themeColor="accent5"/>
            </w:tcBorders>
            <w:shd w:val="clear" w:color="auto" w:fill="70AD47" w:themeFill="accent6"/>
            <w:tcPrChange w:id="4438" w:author="Alexis Handford" w:date="2020-01-27T11:06:00Z">
              <w:tcPr>
                <w:tcW w:w="270" w:type="dxa"/>
                <w:tcBorders>
                  <w:top w:val="nil"/>
                  <w:left w:val="nil"/>
                  <w:bottom w:val="nil"/>
                  <w:right w:val="single" w:sz="4" w:space="0" w:color="5B9BD5" w:themeColor="accent5"/>
                </w:tcBorders>
                <w:shd w:val="clear" w:color="auto" w:fill="70AD47" w:themeFill="accent6"/>
              </w:tcPr>
            </w:tcPrChange>
          </w:tcPr>
          <w:p w14:paraId="158FCCD5" w14:textId="3F9CC5B3" w:rsidR="008B6276" w:rsidRPr="007F4B89" w:rsidDel="00F5586C" w:rsidRDefault="008B6276" w:rsidP="008B6276">
            <w:pPr>
              <w:rPr>
                <w:del w:id="4439" w:author="Salah Soliman" w:date="2020-01-31T16:11:00Z"/>
              </w:rPr>
            </w:pPr>
          </w:p>
        </w:tc>
      </w:tr>
      <w:tr w:rsidR="008B6276" w:rsidRPr="007F4B89" w:rsidDel="00F5586C" w14:paraId="2303508D" w14:textId="4AB6D76E" w:rsidTr="3E89A3C7">
        <w:trPr>
          <w:cantSplit/>
          <w:del w:id="4440" w:author="Salah Soliman" w:date="2020-01-31T16:11:00Z"/>
        </w:trPr>
        <w:tc>
          <w:tcPr>
            <w:tcW w:w="265" w:type="dxa"/>
            <w:tcBorders>
              <w:top w:val="nil"/>
              <w:left w:val="single" w:sz="4" w:space="0" w:color="5B9BD5" w:themeColor="accent5"/>
              <w:bottom w:val="nil"/>
              <w:right w:val="nil"/>
            </w:tcBorders>
            <w:shd w:val="clear" w:color="auto" w:fill="70AD47" w:themeFill="accent6"/>
            <w:tcPrChange w:id="4441" w:author="Alexis Handford" w:date="2020-01-27T11:06:00Z">
              <w:tcPr>
                <w:tcW w:w="265" w:type="dxa"/>
                <w:tcBorders>
                  <w:top w:val="nil"/>
                  <w:left w:val="single" w:sz="4" w:space="0" w:color="5B9BD5" w:themeColor="accent5"/>
                  <w:bottom w:val="nil"/>
                  <w:right w:val="nil"/>
                </w:tcBorders>
                <w:shd w:val="clear" w:color="auto" w:fill="70AD47" w:themeFill="accent6"/>
              </w:tcPr>
            </w:tcPrChange>
          </w:tcPr>
          <w:p w14:paraId="672EC026" w14:textId="04A79658" w:rsidR="008B6276" w:rsidRPr="007F4B89" w:rsidDel="00F5586C" w:rsidRDefault="008B6276" w:rsidP="008B6276">
            <w:pPr>
              <w:rPr>
                <w:del w:id="4442" w:author="Salah Soliman" w:date="2020-01-31T16:11:00Z"/>
                <w:sz w:val="16"/>
                <w:szCs w:val="16"/>
              </w:rPr>
            </w:pPr>
          </w:p>
        </w:tc>
        <w:tc>
          <w:tcPr>
            <w:tcW w:w="3960" w:type="dxa"/>
            <w:gridSpan w:val="3"/>
            <w:tcBorders>
              <w:top w:val="nil"/>
              <w:left w:val="nil"/>
              <w:bottom w:val="nil"/>
              <w:right w:val="nil"/>
            </w:tcBorders>
            <w:shd w:val="clear" w:color="auto" w:fill="70AD47" w:themeFill="accent6"/>
            <w:vAlign w:val="center"/>
            <w:tcPrChange w:id="4443" w:author="Alexis Handford" w:date="2020-01-27T11:06:00Z">
              <w:tcPr>
                <w:tcW w:w="3960" w:type="dxa"/>
                <w:gridSpan w:val="3"/>
                <w:tcBorders>
                  <w:top w:val="nil"/>
                  <w:left w:val="nil"/>
                  <w:bottom w:val="nil"/>
                  <w:right w:val="nil"/>
                </w:tcBorders>
                <w:shd w:val="clear" w:color="auto" w:fill="70AD47" w:themeFill="accent6"/>
              </w:tcPr>
            </w:tcPrChange>
          </w:tcPr>
          <w:p w14:paraId="078E5E01" w14:textId="2C3F65A4" w:rsidR="008B6276" w:rsidRPr="007F4B89" w:rsidDel="00F5586C" w:rsidRDefault="008B6276" w:rsidP="008B6276">
            <w:pPr>
              <w:rPr>
                <w:del w:id="4444" w:author="Salah Soliman" w:date="2020-01-31T16:11:00Z"/>
                <w:sz w:val="16"/>
                <w:szCs w:val="16"/>
              </w:rPr>
            </w:pPr>
          </w:p>
        </w:tc>
        <w:tc>
          <w:tcPr>
            <w:tcW w:w="1980" w:type="dxa"/>
            <w:tcBorders>
              <w:top w:val="nil"/>
              <w:left w:val="nil"/>
              <w:bottom w:val="nil"/>
              <w:right w:val="nil"/>
            </w:tcBorders>
            <w:shd w:val="clear" w:color="auto" w:fill="70AD47" w:themeFill="accent6"/>
            <w:vAlign w:val="center"/>
            <w:tcPrChange w:id="4445" w:author="Alexis Handford" w:date="2020-01-27T11:06:00Z">
              <w:tcPr>
                <w:tcW w:w="1980" w:type="dxa"/>
                <w:tcBorders>
                  <w:top w:val="nil"/>
                  <w:left w:val="nil"/>
                  <w:bottom w:val="nil"/>
                  <w:right w:val="nil"/>
                </w:tcBorders>
                <w:shd w:val="clear" w:color="auto" w:fill="70AD47" w:themeFill="accent6"/>
              </w:tcPr>
            </w:tcPrChange>
          </w:tcPr>
          <w:p w14:paraId="7BB90AED" w14:textId="172B1CD9" w:rsidR="008B6276" w:rsidRPr="007F4B89" w:rsidDel="00F5586C" w:rsidRDefault="008B6276" w:rsidP="008B6276">
            <w:pPr>
              <w:rPr>
                <w:del w:id="4446" w:author="Salah Soliman" w:date="2020-01-31T16:11:00Z"/>
                <w:sz w:val="16"/>
                <w:szCs w:val="16"/>
              </w:rPr>
            </w:pPr>
          </w:p>
        </w:tc>
        <w:tc>
          <w:tcPr>
            <w:tcW w:w="3978" w:type="dxa"/>
            <w:tcBorders>
              <w:top w:val="nil"/>
              <w:left w:val="nil"/>
              <w:bottom w:val="nil"/>
              <w:right w:val="nil"/>
            </w:tcBorders>
            <w:shd w:val="clear" w:color="auto" w:fill="70AD47" w:themeFill="accent6"/>
            <w:vAlign w:val="center"/>
            <w:tcPrChange w:id="4447" w:author="Alexis Handford" w:date="2020-01-27T11:06:00Z">
              <w:tcPr>
                <w:tcW w:w="3978" w:type="dxa"/>
                <w:tcBorders>
                  <w:top w:val="nil"/>
                  <w:left w:val="nil"/>
                  <w:bottom w:val="nil"/>
                  <w:right w:val="nil"/>
                </w:tcBorders>
                <w:shd w:val="clear" w:color="auto" w:fill="70AD47" w:themeFill="accent6"/>
              </w:tcPr>
            </w:tcPrChange>
          </w:tcPr>
          <w:p w14:paraId="04E519A4" w14:textId="6BFE6342" w:rsidR="008B6276" w:rsidRPr="007F4B89" w:rsidDel="00F5586C" w:rsidRDefault="008B6276" w:rsidP="008B6276">
            <w:pPr>
              <w:rPr>
                <w:del w:id="4448" w:author="Salah Soliman" w:date="2020-01-31T16:11:00Z"/>
                <w:sz w:val="16"/>
                <w:szCs w:val="16"/>
              </w:rPr>
            </w:pPr>
          </w:p>
        </w:tc>
        <w:tc>
          <w:tcPr>
            <w:tcW w:w="270" w:type="dxa"/>
            <w:tcBorders>
              <w:top w:val="nil"/>
              <w:left w:val="nil"/>
              <w:bottom w:val="nil"/>
              <w:right w:val="single" w:sz="4" w:space="0" w:color="5B9BD5" w:themeColor="accent5"/>
            </w:tcBorders>
            <w:shd w:val="clear" w:color="auto" w:fill="70AD47" w:themeFill="accent6"/>
            <w:tcPrChange w:id="4449" w:author="Alexis Handford" w:date="2020-01-27T11:06:00Z">
              <w:tcPr>
                <w:tcW w:w="270" w:type="dxa"/>
                <w:tcBorders>
                  <w:top w:val="nil"/>
                  <w:left w:val="nil"/>
                  <w:bottom w:val="nil"/>
                  <w:right w:val="single" w:sz="4" w:space="0" w:color="5B9BD5" w:themeColor="accent5"/>
                </w:tcBorders>
                <w:shd w:val="clear" w:color="auto" w:fill="70AD47" w:themeFill="accent6"/>
              </w:tcPr>
            </w:tcPrChange>
          </w:tcPr>
          <w:p w14:paraId="64155FA6" w14:textId="1932BE2F" w:rsidR="008B6276" w:rsidRPr="007F4B89" w:rsidDel="00F5586C" w:rsidRDefault="008B6276" w:rsidP="008B6276">
            <w:pPr>
              <w:rPr>
                <w:del w:id="4450" w:author="Salah Soliman" w:date="2020-01-31T16:11:00Z"/>
                <w:sz w:val="16"/>
                <w:szCs w:val="16"/>
              </w:rPr>
            </w:pPr>
          </w:p>
        </w:tc>
      </w:tr>
      <w:tr w:rsidR="008B6276" w:rsidRPr="007F4B89" w:rsidDel="00F5586C" w14:paraId="7F0978DC" w14:textId="5DBC8753" w:rsidTr="3E89A3C7">
        <w:trPr>
          <w:cantSplit/>
          <w:del w:id="4451" w:author="Salah Soliman" w:date="2020-01-31T16:11:00Z"/>
        </w:trPr>
        <w:tc>
          <w:tcPr>
            <w:tcW w:w="265" w:type="dxa"/>
            <w:tcBorders>
              <w:top w:val="nil"/>
              <w:left w:val="single" w:sz="4" w:space="0" w:color="5B9BD5" w:themeColor="accent5"/>
              <w:bottom w:val="nil"/>
              <w:right w:val="nil"/>
            </w:tcBorders>
            <w:shd w:val="clear" w:color="auto" w:fill="70AD47" w:themeFill="accent6"/>
            <w:tcPrChange w:id="4452" w:author="Alexis Handford" w:date="2020-01-27T11:06:00Z">
              <w:tcPr>
                <w:tcW w:w="265" w:type="dxa"/>
                <w:tcBorders>
                  <w:top w:val="nil"/>
                  <w:left w:val="single" w:sz="4" w:space="0" w:color="5B9BD5" w:themeColor="accent5"/>
                  <w:bottom w:val="nil"/>
                  <w:right w:val="nil"/>
                </w:tcBorders>
                <w:shd w:val="clear" w:color="auto" w:fill="70AD47" w:themeFill="accent6"/>
              </w:tcPr>
            </w:tcPrChange>
          </w:tcPr>
          <w:p w14:paraId="5136049E" w14:textId="6373864D" w:rsidR="008B6276" w:rsidRPr="007F4B89" w:rsidDel="00F5586C" w:rsidRDefault="008B6276" w:rsidP="008B6276">
            <w:pPr>
              <w:rPr>
                <w:del w:id="4453" w:author="Salah Soliman" w:date="2020-01-31T16:11:00Z"/>
              </w:rPr>
            </w:pPr>
          </w:p>
        </w:tc>
        <w:tc>
          <w:tcPr>
            <w:tcW w:w="630" w:type="dxa"/>
            <w:tcBorders>
              <w:top w:val="nil"/>
              <w:left w:val="nil"/>
              <w:bottom w:val="nil"/>
              <w:right w:val="nil"/>
            </w:tcBorders>
            <w:shd w:val="clear" w:color="auto" w:fill="FFFFFF" w:themeFill="background1"/>
            <w:vAlign w:val="center"/>
            <w:hideMark/>
            <w:tcPrChange w:id="4454" w:author="Alexis Handford" w:date="2020-01-27T11:06:00Z">
              <w:tcPr>
                <w:tcW w:w="630" w:type="dxa"/>
                <w:tcBorders>
                  <w:top w:val="nil"/>
                  <w:left w:val="nil"/>
                  <w:bottom w:val="nil"/>
                  <w:right w:val="nil"/>
                </w:tcBorders>
                <w:shd w:val="clear" w:color="auto" w:fill="FFFFFF" w:themeFill="background1"/>
                <w:hideMark/>
              </w:tcPr>
            </w:tcPrChange>
          </w:tcPr>
          <w:p w14:paraId="205C019C" w14:textId="0ECA727D" w:rsidR="008B6276" w:rsidRPr="007F4B89" w:rsidDel="00F5586C" w:rsidRDefault="008B6276" w:rsidP="008B6276">
            <w:pPr>
              <w:rPr>
                <w:del w:id="4455" w:author="Salah Soliman" w:date="2020-01-31T16:11:00Z"/>
                <w:noProof/>
              </w:rPr>
            </w:pPr>
            <w:del w:id="4456" w:author="Salah Soliman" w:date="2020-01-31T16:11:00Z">
              <w:r w:rsidRPr="007F4B89" w:rsidDel="00F5586C">
                <w:rPr>
                  <w:noProof/>
                </w:rPr>
                <mc:AlternateContent>
                  <mc:Choice Requires="wps">
                    <w:drawing>
                      <wp:inline distT="0" distB="0" distL="0" distR="0" wp14:anchorId="52431BFB" wp14:editId="73953CA7">
                        <wp:extent cx="207010" cy="207010"/>
                        <wp:effectExtent l="19050" t="19050" r="21590" b="21590"/>
                        <wp:docPr id="198" name="Oval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010" cy="207010"/>
                                </a:xfrm>
                                <a:prstGeom prst="ellipse">
                                  <a:avLst/>
                                </a:prstGeom>
                                <a:noFill/>
                                <a:ln w="28575">
                                  <a:solidFill>
                                    <a:srgbClr val="5B9BD5">
                                      <a:lumMod val="90000"/>
                                      <a:lumOff val="0"/>
                                    </a:srgb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inline>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w16se="http://schemas.microsoft.com/office/word/2015/wordml/symex" xmlns:cx1="http://schemas.microsoft.com/office/drawing/2015/9/8/chartex" xmlns:cx="http://schemas.microsoft.com/office/drawing/2014/chartex">
                    <w:pict>
                      <v:oval w14:anchorId="7D000A6C" id="Oval 16" o:spid="_x0000_s1026" style="width:16.3pt;height:16.3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" filled="f" strokecolor="#438ccf" strokeweight="2.25pt">
                        <v:stroke joinstyle="miter"/>
                        <w10:anchorlock/>
                      </v:oval>
                    </w:pict>
                  </mc:Fallback>
                </mc:AlternateContent>
              </w:r>
            </w:del>
          </w:p>
        </w:tc>
        <w:tc>
          <w:tcPr>
            <w:tcW w:w="450" w:type="dxa"/>
            <w:tcBorders>
              <w:top w:val="nil"/>
              <w:left w:val="nil"/>
              <w:bottom w:val="nil"/>
              <w:right w:val="nil"/>
            </w:tcBorders>
            <w:shd w:val="clear" w:color="auto" w:fill="FFFFFF" w:themeFill="background1"/>
            <w:vAlign w:val="center"/>
            <w:hideMark/>
            <w:tcPrChange w:id="4457" w:author="Alexis Handford" w:date="2020-01-27T11:06:00Z">
              <w:tcPr>
                <w:tcW w:w="450" w:type="dxa"/>
                <w:tcBorders>
                  <w:top w:val="nil"/>
                  <w:left w:val="nil"/>
                  <w:bottom w:val="nil"/>
                  <w:right w:val="nil"/>
                </w:tcBorders>
                <w:shd w:val="clear" w:color="auto" w:fill="FFFFFF" w:themeFill="background1"/>
                <w:hideMark/>
              </w:tcPr>
            </w:tcPrChange>
          </w:tcPr>
          <w:p w14:paraId="04B679D8" w14:textId="41DD24B2" w:rsidR="008B6276" w:rsidRPr="007F4B89" w:rsidDel="00F5586C" w:rsidRDefault="008B6276" w:rsidP="008B6276">
            <w:pPr>
              <w:rPr>
                <w:del w:id="4458" w:author="Salah Soliman" w:date="2020-01-31T16:11:00Z"/>
                <w:rFonts w:ascii="Calibri Light" w:hAnsi="Calibri Light" w:cs="Calibri Light"/>
              </w:rPr>
            </w:pPr>
            <w:del w:id="4459" w:author="Salah Soliman" w:date="2020-01-31T16:11:00Z">
              <w:r w:rsidRPr="007F4B89" w:rsidDel="00F5586C">
                <w:rPr>
                  <w:rFonts w:ascii="Calibri Light" w:hAnsi="Calibri Light" w:cs="Calibri Light"/>
                </w:rPr>
                <w:delText>d.</w:delText>
              </w:r>
            </w:del>
          </w:p>
        </w:tc>
        <w:tc>
          <w:tcPr>
            <w:tcW w:w="8841" w:type="dxa"/>
            <w:gridSpan w:val="3"/>
            <w:tcBorders>
              <w:top w:val="nil"/>
              <w:left w:val="nil"/>
              <w:bottom w:val="nil"/>
              <w:right w:val="nil"/>
            </w:tcBorders>
            <w:shd w:val="clear" w:color="auto" w:fill="FFFFFF" w:themeFill="background1"/>
            <w:vAlign w:val="center"/>
            <w:hideMark/>
            <w:tcPrChange w:id="4460" w:author="Alexis Handford" w:date="2020-01-27T11:06:00Z">
              <w:tcPr>
                <w:tcW w:w="8841" w:type="dxa"/>
                <w:gridSpan w:val="3"/>
                <w:tcBorders>
                  <w:top w:val="nil"/>
                  <w:left w:val="nil"/>
                  <w:bottom w:val="nil"/>
                  <w:right w:val="nil"/>
                </w:tcBorders>
                <w:shd w:val="clear" w:color="auto" w:fill="FFFFFF" w:themeFill="background1"/>
                <w:hideMark/>
              </w:tcPr>
            </w:tcPrChange>
          </w:tcPr>
          <w:p w14:paraId="676D0179" w14:textId="2D6CAED6" w:rsidR="008B6276" w:rsidRPr="007F4B89" w:rsidDel="00F5586C" w:rsidRDefault="008B6276" w:rsidP="008B6276">
            <w:pPr>
              <w:rPr>
                <w:del w:id="4461" w:author="Salah Soliman" w:date="2020-01-31T16:11:00Z"/>
              </w:rPr>
            </w:pPr>
            <w:del w:id="4462" w:author="Salah Soliman" w:date="2020-01-31T16:11:00Z">
              <w:r w:rsidRPr="007F4B89" w:rsidDel="00F5586C">
                <w:delText>Interval.</w:delText>
              </w:r>
            </w:del>
          </w:p>
        </w:tc>
        <w:tc>
          <w:tcPr>
            <w:tcW w:w="270" w:type="dxa"/>
            <w:tcBorders>
              <w:top w:val="nil"/>
              <w:left w:val="nil"/>
              <w:bottom w:val="nil"/>
              <w:right w:val="single" w:sz="4" w:space="0" w:color="5B9BD5" w:themeColor="accent5"/>
            </w:tcBorders>
            <w:shd w:val="clear" w:color="auto" w:fill="70AD47" w:themeFill="accent6"/>
            <w:tcPrChange w:id="4463" w:author="Alexis Handford" w:date="2020-01-27T11:06:00Z">
              <w:tcPr>
                <w:tcW w:w="270" w:type="dxa"/>
                <w:tcBorders>
                  <w:top w:val="nil"/>
                  <w:left w:val="nil"/>
                  <w:bottom w:val="nil"/>
                  <w:right w:val="single" w:sz="4" w:space="0" w:color="5B9BD5" w:themeColor="accent5"/>
                </w:tcBorders>
                <w:shd w:val="clear" w:color="auto" w:fill="70AD47" w:themeFill="accent6"/>
              </w:tcPr>
            </w:tcPrChange>
          </w:tcPr>
          <w:p w14:paraId="5BDE6D06" w14:textId="3D7C1EF6" w:rsidR="008B6276" w:rsidRPr="007F4B89" w:rsidDel="00F5586C" w:rsidRDefault="008B6276" w:rsidP="008B6276">
            <w:pPr>
              <w:rPr>
                <w:del w:id="4464" w:author="Salah Soliman" w:date="2020-01-31T16:11:00Z"/>
              </w:rPr>
            </w:pPr>
          </w:p>
        </w:tc>
      </w:tr>
      <w:tr w:rsidR="008B6276" w:rsidRPr="007F4B89" w:rsidDel="00F5586C" w14:paraId="43BDA2BF" w14:textId="17D74553" w:rsidTr="3E89A3C7">
        <w:trPr>
          <w:cantSplit/>
          <w:del w:id="4465" w:author="Salah Soliman" w:date="2020-01-31T16:11:00Z"/>
        </w:trPr>
        <w:tc>
          <w:tcPr>
            <w:tcW w:w="265" w:type="dxa"/>
            <w:tcBorders>
              <w:top w:val="nil"/>
              <w:left w:val="single" w:sz="4" w:space="0" w:color="5B9BD5" w:themeColor="accent5"/>
              <w:bottom w:val="nil"/>
              <w:right w:val="nil"/>
            </w:tcBorders>
            <w:shd w:val="clear" w:color="auto" w:fill="70AD47" w:themeFill="accent6"/>
            <w:tcPrChange w:id="4466" w:author="Alexis Handford" w:date="2020-01-27T11:06:00Z">
              <w:tcPr>
                <w:tcW w:w="265" w:type="dxa"/>
                <w:tcBorders>
                  <w:top w:val="nil"/>
                  <w:left w:val="single" w:sz="4" w:space="0" w:color="5B9BD5" w:themeColor="accent5"/>
                  <w:bottom w:val="nil"/>
                  <w:right w:val="nil"/>
                </w:tcBorders>
                <w:shd w:val="clear" w:color="auto" w:fill="70AD47" w:themeFill="accent6"/>
              </w:tcPr>
            </w:tcPrChange>
          </w:tcPr>
          <w:p w14:paraId="296E8F87" w14:textId="24A071B1" w:rsidR="008B6276" w:rsidRPr="007F4B89" w:rsidDel="00F5586C" w:rsidRDefault="008B6276" w:rsidP="008B6276">
            <w:pPr>
              <w:rPr>
                <w:del w:id="4467" w:author="Salah Soliman" w:date="2020-01-31T16:11:00Z"/>
                <w:sz w:val="16"/>
                <w:szCs w:val="16"/>
              </w:rPr>
            </w:pPr>
          </w:p>
        </w:tc>
        <w:tc>
          <w:tcPr>
            <w:tcW w:w="3960" w:type="dxa"/>
            <w:gridSpan w:val="3"/>
            <w:tcBorders>
              <w:top w:val="nil"/>
              <w:left w:val="nil"/>
              <w:bottom w:val="nil"/>
              <w:right w:val="nil"/>
            </w:tcBorders>
            <w:shd w:val="clear" w:color="auto" w:fill="70AD47" w:themeFill="accent6"/>
            <w:vAlign w:val="center"/>
            <w:tcPrChange w:id="4468" w:author="Alexis Handford" w:date="2020-01-27T11:06:00Z">
              <w:tcPr>
                <w:tcW w:w="3960" w:type="dxa"/>
                <w:gridSpan w:val="3"/>
                <w:tcBorders>
                  <w:top w:val="nil"/>
                  <w:left w:val="nil"/>
                  <w:bottom w:val="nil"/>
                  <w:right w:val="nil"/>
                </w:tcBorders>
                <w:shd w:val="clear" w:color="auto" w:fill="70AD47" w:themeFill="accent6"/>
              </w:tcPr>
            </w:tcPrChange>
          </w:tcPr>
          <w:p w14:paraId="1184EE69" w14:textId="3A36546A" w:rsidR="008B6276" w:rsidRPr="007F4B89" w:rsidDel="00F5586C" w:rsidRDefault="008B6276" w:rsidP="008B6276">
            <w:pPr>
              <w:rPr>
                <w:del w:id="4469" w:author="Salah Soliman" w:date="2020-01-31T16:11:00Z"/>
                <w:sz w:val="16"/>
                <w:szCs w:val="16"/>
              </w:rPr>
            </w:pPr>
          </w:p>
        </w:tc>
        <w:tc>
          <w:tcPr>
            <w:tcW w:w="1980" w:type="dxa"/>
            <w:tcBorders>
              <w:top w:val="nil"/>
              <w:left w:val="nil"/>
              <w:bottom w:val="nil"/>
              <w:right w:val="nil"/>
            </w:tcBorders>
            <w:shd w:val="clear" w:color="auto" w:fill="70AD47" w:themeFill="accent6"/>
            <w:vAlign w:val="center"/>
            <w:tcPrChange w:id="4470" w:author="Alexis Handford" w:date="2020-01-27T11:06:00Z">
              <w:tcPr>
                <w:tcW w:w="1980" w:type="dxa"/>
                <w:tcBorders>
                  <w:top w:val="nil"/>
                  <w:left w:val="nil"/>
                  <w:bottom w:val="nil"/>
                  <w:right w:val="nil"/>
                </w:tcBorders>
                <w:shd w:val="clear" w:color="auto" w:fill="70AD47" w:themeFill="accent6"/>
              </w:tcPr>
            </w:tcPrChange>
          </w:tcPr>
          <w:p w14:paraId="33BAE6BF" w14:textId="51513A6D" w:rsidR="008B6276" w:rsidRPr="007F4B89" w:rsidDel="00F5586C" w:rsidRDefault="008B6276" w:rsidP="008B6276">
            <w:pPr>
              <w:rPr>
                <w:del w:id="4471" w:author="Salah Soliman" w:date="2020-01-31T16:11:00Z"/>
                <w:sz w:val="16"/>
                <w:szCs w:val="16"/>
              </w:rPr>
            </w:pPr>
          </w:p>
        </w:tc>
        <w:tc>
          <w:tcPr>
            <w:tcW w:w="3978" w:type="dxa"/>
            <w:tcBorders>
              <w:top w:val="nil"/>
              <w:left w:val="nil"/>
              <w:bottom w:val="nil"/>
              <w:right w:val="nil"/>
            </w:tcBorders>
            <w:shd w:val="clear" w:color="auto" w:fill="70AD47" w:themeFill="accent6"/>
            <w:vAlign w:val="center"/>
            <w:tcPrChange w:id="4472" w:author="Alexis Handford" w:date="2020-01-27T11:06:00Z">
              <w:tcPr>
                <w:tcW w:w="3978" w:type="dxa"/>
                <w:tcBorders>
                  <w:top w:val="nil"/>
                  <w:left w:val="nil"/>
                  <w:bottom w:val="nil"/>
                  <w:right w:val="nil"/>
                </w:tcBorders>
                <w:shd w:val="clear" w:color="auto" w:fill="70AD47" w:themeFill="accent6"/>
              </w:tcPr>
            </w:tcPrChange>
          </w:tcPr>
          <w:p w14:paraId="2432F47F" w14:textId="343B5239" w:rsidR="008B6276" w:rsidRPr="007F4B89" w:rsidDel="00F5586C" w:rsidRDefault="008B6276" w:rsidP="008B6276">
            <w:pPr>
              <w:rPr>
                <w:del w:id="4473" w:author="Salah Soliman" w:date="2020-01-31T16:11:00Z"/>
                <w:sz w:val="16"/>
                <w:szCs w:val="16"/>
              </w:rPr>
            </w:pPr>
          </w:p>
        </w:tc>
        <w:tc>
          <w:tcPr>
            <w:tcW w:w="270" w:type="dxa"/>
            <w:tcBorders>
              <w:top w:val="nil"/>
              <w:left w:val="nil"/>
              <w:bottom w:val="nil"/>
              <w:right w:val="single" w:sz="4" w:space="0" w:color="5B9BD5" w:themeColor="accent5"/>
            </w:tcBorders>
            <w:shd w:val="clear" w:color="auto" w:fill="70AD47" w:themeFill="accent6"/>
            <w:tcPrChange w:id="4474" w:author="Alexis Handford" w:date="2020-01-27T11:06:00Z">
              <w:tcPr>
                <w:tcW w:w="270" w:type="dxa"/>
                <w:tcBorders>
                  <w:top w:val="nil"/>
                  <w:left w:val="nil"/>
                  <w:bottom w:val="nil"/>
                  <w:right w:val="single" w:sz="4" w:space="0" w:color="5B9BD5" w:themeColor="accent5"/>
                </w:tcBorders>
                <w:shd w:val="clear" w:color="auto" w:fill="70AD47" w:themeFill="accent6"/>
              </w:tcPr>
            </w:tcPrChange>
          </w:tcPr>
          <w:p w14:paraId="51DA6E13" w14:textId="62CE1A63" w:rsidR="008B6276" w:rsidRPr="007F4B89" w:rsidDel="00F5586C" w:rsidRDefault="008B6276" w:rsidP="008B6276">
            <w:pPr>
              <w:rPr>
                <w:del w:id="4475" w:author="Salah Soliman" w:date="2020-01-31T16:11:00Z"/>
                <w:sz w:val="16"/>
                <w:szCs w:val="16"/>
              </w:rPr>
            </w:pPr>
          </w:p>
        </w:tc>
      </w:tr>
      <w:tr w:rsidR="008B6276" w:rsidRPr="007F4B89" w:rsidDel="00F5586C" w14:paraId="7EACD697" w14:textId="7BAFD7D4" w:rsidTr="3E89A3C7">
        <w:trPr>
          <w:cantSplit/>
          <w:del w:id="4476" w:author="Salah Soliman" w:date="2020-01-31T16:11:00Z"/>
        </w:trPr>
        <w:tc>
          <w:tcPr>
            <w:tcW w:w="265" w:type="dxa"/>
            <w:tcBorders>
              <w:top w:val="nil"/>
              <w:left w:val="single" w:sz="4" w:space="0" w:color="5B9BD5" w:themeColor="accent5"/>
              <w:bottom w:val="single" w:sz="4" w:space="0" w:color="5B9BD5" w:themeColor="accent5"/>
              <w:right w:val="nil"/>
            </w:tcBorders>
            <w:shd w:val="clear" w:color="auto" w:fill="70AD47" w:themeFill="accent6"/>
            <w:tcPrChange w:id="4477" w:author="Alexis Handford" w:date="2020-01-27T11:06:00Z">
              <w:tcPr>
                <w:tcW w:w="265" w:type="dxa"/>
                <w:tcBorders>
                  <w:top w:val="nil"/>
                  <w:left w:val="single" w:sz="4" w:space="0" w:color="5B9BD5" w:themeColor="accent5"/>
                  <w:bottom w:val="single" w:sz="4" w:space="0" w:color="5B9BD5" w:themeColor="accent5"/>
                  <w:right w:val="nil"/>
                </w:tcBorders>
                <w:shd w:val="clear" w:color="auto" w:fill="70AD47" w:themeFill="accent6"/>
              </w:tcPr>
            </w:tcPrChange>
          </w:tcPr>
          <w:p w14:paraId="5D195D0A" w14:textId="388B3035" w:rsidR="008B6276" w:rsidRPr="007F4B89" w:rsidDel="00F5586C" w:rsidRDefault="008B6276" w:rsidP="008B6276">
            <w:pPr>
              <w:rPr>
                <w:del w:id="4478" w:author="Salah Soliman" w:date="2020-01-31T16:11:00Z"/>
              </w:rPr>
            </w:pPr>
          </w:p>
        </w:tc>
        <w:tc>
          <w:tcPr>
            <w:tcW w:w="3960" w:type="dxa"/>
            <w:gridSpan w:val="3"/>
            <w:tcBorders>
              <w:top w:val="nil"/>
              <w:left w:val="nil"/>
              <w:bottom w:val="single" w:sz="4" w:space="0" w:color="5B9BD5" w:themeColor="accent5"/>
              <w:right w:val="nil"/>
            </w:tcBorders>
            <w:shd w:val="clear" w:color="auto" w:fill="70AD47" w:themeFill="accent6"/>
            <w:vAlign w:val="center"/>
            <w:tcPrChange w:id="4479" w:author="Alexis Handford" w:date="2020-01-27T11:06:00Z">
              <w:tcPr>
                <w:tcW w:w="3960" w:type="dxa"/>
                <w:gridSpan w:val="3"/>
                <w:tcBorders>
                  <w:top w:val="nil"/>
                  <w:left w:val="nil"/>
                  <w:bottom w:val="single" w:sz="4" w:space="0" w:color="5B9BD5" w:themeColor="accent5"/>
                  <w:right w:val="nil"/>
                </w:tcBorders>
                <w:shd w:val="clear" w:color="auto" w:fill="70AD47" w:themeFill="accent6"/>
              </w:tcPr>
            </w:tcPrChange>
          </w:tcPr>
          <w:p w14:paraId="311338CD" w14:textId="4EC53DCA" w:rsidR="008B6276" w:rsidRPr="007F4B89" w:rsidDel="00F5586C" w:rsidRDefault="008B6276" w:rsidP="008B6276">
            <w:pPr>
              <w:rPr>
                <w:del w:id="4480" w:author="Salah Soliman" w:date="2020-01-31T16:11:00Z"/>
              </w:rPr>
            </w:pPr>
          </w:p>
        </w:tc>
        <w:tc>
          <w:tcPr>
            <w:tcW w:w="1980" w:type="dxa"/>
            <w:tcBorders>
              <w:top w:val="nil"/>
              <w:left w:val="nil"/>
              <w:bottom w:val="single" w:sz="4" w:space="0" w:color="5B9BD5" w:themeColor="accent5"/>
              <w:right w:val="nil"/>
            </w:tcBorders>
            <w:shd w:val="clear" w:color="auto" w:fill="70AD47" w:themeFill="accent6"/>
            <w:vAlign w:val="center"/>
            <w:hideMark/>
            <w:tcPrChange w:id="4481" w:author="Alexis Handford" w:date="2020-01-27T11:06:00Z">
              <w:tcPr>
                <w:tcW w:w="1980" w:type="dxa"/>
                <w:tcBorders>
                  <w:top w:val="nil"/>
                  <w:left w:val="nil"/>
                  <w:bottom w:val="single" w:sz="4" w:space="0" w:color="5B9BD5" w:themeColor="accent5"/>
                  <w:right w:val="nil"/>
                </w:tcBorders>
                <w:shd w:val="clear" w:color="auto" w:fill="70AD47" w:themeFill="accent6"/>
                <w:hideMark/>
              </w:tcPr>
            </w:tcPrChange>
          </w:tcPr>
          <w:p w14:paraId="4976E717" w14:textId="42C8A35A" w:rsidR="008B6276" w:rsidRPr="007F4B89" w:rsidDel="00F5586C" w:rsidRDefault="008B6276" w:rsidP="008B6276">
            <w:pPr>
              <w:rPr>
                <w:del w:id="4482" w:author="Salah Soliman" w:date="2020-01-31T16:11:00Z"/>
              </w:rPr>
            </w:pPr>
            <w:del w:id="4483" w:author="Salah Soliman" w:date="2020-01-31T16:11:00Z">
              <w:r w:rsidRPr="007F4B89" w:rsidDel="00F5586C">
                <w:rPr>
                  <w:noProof/>
                </w:rPr>
                <w:drawing>
                  <wp:inline distT="0" distB="0" distL="0" distR="0" wp14:anchorId="3F44D605" wp14:editId="4ED34154">
                    <wp:extent cx="1158240" cy="304800"/>
                    <wp:effectExtent l="0" t="0" r="3810" b="0"/>
                    <wp:docPr id="26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158240" cy="304800"/>
                            </a:xfrm>
                            <a:prstGeom prst="rect">
                              <a:avLst/>
                            </a:prstGeom>
                            <a:noFill/>
                            <a:ln>
                              <a:noFill/>
                            </a:ln>
                          </pic:spPr>
                        </pic:pic>
                      </a:graphicData>
                    </a:graphic>
                  </wp:inline>
                </w:drawing>
              </w:r>
            </w:del>
          </w:p>
        </w:tc>
        <w:tc>
          <w:tcPr>
            <w:tcW w:w="3978" w:type="dxa"/>
            <w:tcBorders>
              <w:top w:val="nil"/>
              <w:left w:val="nil"/>
              <w:bottom w:val="single" w:sz="4" w:space="0" w:color="5B9BD5" w:themeColor="accent5"/>
              <w:right w:val="nil"/>
            </w:tcBorders>
            <w:shd w:val="clear" w:color="auto" w:fill="70AD47" w:themeFill="accent6"/>
            <w:vAlign w:val="center"/>
            <w:tcPrChange w:id="4484" w:author="Alexis Handford" w:date="2020-01-27T11:06:00Z">
              <w:tcPr>
                <w:tcW w:w="3978" w:type="dxa"/>
                <w:tcBorders>
                  <w:top w:val="nil"/>
                  <w:left w:val="nil"/>
                  <w:bottom w:val="single" w:sz="4" w:space="0" w:color="5B9BD5" w:themeColor="accent5"/>
                  <w:right w:val="nil"/>
                </w:tcBorders>
                <w:shd w:val="clear" w:color="auto" w:fill="70AD47" w:themeFill="accent6"/>
              </w:tcPr>
            </w:tcPrChange>
          </w:tcPr>
          <w:p w14:paraId="718C364B" w14:textId="262F96FB" w:rsidR="008B6276" w:rsidRPr="007F4B89" w:rsidDel="00F5586C" w:rsidRDefault="008B6276" w:rsidP="008B6276">
            <w:pPr>
              <w:rPr>
                <w:del w:id="4485" w:author="Salah Soliman" w:date="2020-01-31T16:11:00Z"/>
              </w:rPr>
            </w:pPr>
          </w:p>
        </w:tc>
        <w:tc>
          <w:tcPr>
            <w:tcW w:w="270" w:type="dxa"/>
            <w:tcBorders>
              <w:top w:val="nil"/>
              <w:left w:val="nil"/>
              <w:bottom w:val="single" w:sz="4" w:space="0" w:color="5B9BD5" w:themeColor="accent5"/>
              <w:right w:val="single" w:sz="4" w:space="0" w:color="5B9BD5" w:themeColor="accent5"/>
            </w:tcBorders>
            <w:shd w:val="clear" w:color="auto" w:fill="70AD47" w:themeFill="accent6"/>
            <w:tcPrChange w:id="4486" w:author="Alexis Handford" w:date="2020-01-27T11:06:00Z">
              <w:tcPr>
                <w:tcW w:w="270" w:type="dxa"/>
                <w:tcBorders>
                  <w:top w:val="nil"/>
                  <w:left w:val="nil"/>
                  <w:bottom w:val="single" w:sz="4" w:space="0" w:color="5B9BD5" w:themeColor="accent5"/>
                  <w:right w:val="single" w:sz="4" w:space="0" w:color="5B9BD5" w:themeColor="accent5"/>
                </w:tcBorders>
                <w:shd w:val="clear" w:color="auto" w:fill="70AD47" w:themeFill="accent6"/>
              </w:tcPr>
            </w:tcPrChange>
          </w:tcPr>
          <w:p w14:paraId="2B0BCC64" w14:textId="0ABFD089" w:rsidR="008B6276" w:rsidRPr="007F4B89" w:rsidDel="00F5586C" w:rsidRDefault="008B6276" w:rsidP="008B6276">
            <w:pPr>
              <w:rPr>
                <w:del w:id="4487" w:author="Salah Soliman" w:date="2020-01-31T16:11:00Z"/>
              </w:rPr>
            </w:pPr>
          </w:p>
        </w:tc>
      </w:tr>
    </w:tbl>
    <w:p w14:paraId="47B15CE2" w14:textId="23F7EBD5" w:rsidR="008B6276" w:rsidRPr="007F4B89" w:rsidDel="00F5586C" w:rsidRDefault="008B6276" w:rsidP="008B6276">
      <w:pPr>
        <w:spacing w:after="0" w:line="240" w:lineRule="auto"/>
        <w:rPr>
          <w:del w:id="4488" w:author="Salah Soliman" w:date="2020-01-31T16:11:00Z"/>
          <w:rFonts w:ascii="Calibri" w:eastAsia="Calibri" w:hAnsi="Calibri" w:cs="Arial"/>
          <w:color w:val="404040" w:themeColor="text1" w:themeTint="BF"/>
        </w:rPr>
      </w:pPr>
    </w:p>
    <w:tbl>
      <w:tblPr>
        <w:tblStyle w:val="TableGrid5"/>
        <w:tblW w:w="10530" w:type="dxa"/>
        <w:tblBorders>
          <w:top w:val="single" w:sz="4" w:space="0" w:color="5B9BD5" w:themeColor="accent5"/>
          <w:left w:val="single" w:sz="4" w:space="0" w:color="5B9BD5" w:themeColor="accent5"/>
          <w:bottom w:val="single" w:sz="4" w:space="0" w:color="5B9BD5" w:themeColor="accent5"/>
          <w:right w:val="single" w:sz="4" w:space="0" w:color="5B9BD5" w:themeColor="accent5"/>
          <w:insideH w:val="none" w:sz="0" w:space="0" w:color="auto"/>
          <w:insideV w:val="none" w:sz="0" w:space="0" w:color="auto"/>
        </w:tblBorders>
        <w:tblLayout w:type="fixed"/>
        <w:tblCellMar>
          <w:left w:w="115" w:type="dxa"/>
          <w:right w:w="115" w:type="dxa"/>
        </w:tblCellMar>
        <w:tblLook w:val="04A0" w:firstRow="1" w:lastRow="0" w:firstColumn="1" w:lastColumn="0" w:noHBand="0" w:noVBand="1"/>
      </w:tblPr>
      <w:tblGrid>
        <w:gridCol w:w="265"/>
        <w:gridCol w:w="2521"/>
        <w:gridCol w:w="7474"/>
        <w:gridCol w:w="270"/>
      </w:tblGrid>
      <w:tr w:rsidR="008B6276" w:rsidRPr="007F4B89" w:rsidDel="00F5586C" w14:paraId="1FCAE820" w14:textId="31EC8FE9" w:rsidTr="008B6276">
        <w:trPr>
          <w:trHeight w:val="107"/>
          <w:del w:id="4489" w:author="Salah Soliman" w:date="2020-01-31T16:11:00Z"/>
        </w:trPr>
        <w:tc>
          <w:tcPr>
            <w:tcW w:w="265" w:type="dxa"/>
            <w:tcBorders>
              <w:top w:val="single" w:sz="4" w:space="0" w:color="5B9BD5" w:themeColor="accent5"/>
              <w:left w:val="single" w:sz="4" w:space="0" w:color="5B9BD5" w:themeColor="accent5"/>
              <w:bottom w:val="nil"/>
              <w:right w:val="nil"/>
            </w:tcBorders>
            <w:shd w:val="clear" w:color="auto" w:fill="70AD47" w:themeFill="accent6"/>
          </w:tcPr>
          <w:p w14:paraId="7A453805" w14:textId="791F221E" w:rsidR="008B6276" w:rsidRPr="007F4B89" w:rsidDel="00F5586C" w:rsidRDefault="008B6276" w:rsidP="008B6276">
            <w:pPr>
              <w:rPr>
                <w:del w:id="4490" w:author="Salah Soliman" w:date="2020-01-31T16:11:00Z"/>
              </w:rPr>
            </w:pPr>
          </w:p>
        </w:tc>
        <w:tc>
          <w:tcPr>
            <w:tcW w:w="2520" w:type="dxa"/>
            <w:tcBorders>
              <w:top w:val="single" w:sz="4" w:space="0" w:color="5B9BD5" w:themeColor="accent5"/>
              <w:left w:val="nil"/>
              <w:bottom w:val="nil"/>
              <w:right w:val="nil"/>
            </w:tcBorders>
            <w:shd w:val="clear" w:color="auto" w:fill="70AD47" w:themeFill="accent6"/>
          </w:tcPr>
          <w:p w14:paraId="4C830390" w14:textId="3A6CCDA3" w:rsidR="008B6276" w:rsidRPr="007F4B89" w:rsidDel="00F5586C" w:rsidRDefault="008B6276" w:rsidP="008B6276">
            <w:pPr>
              <w:rPr>
                <w:del w:id="4491" w:author="Salah Soliman" w:date="2020-01-31T16:11:00Z"/>
              </w:rPr>
            </w:pPr>
          </w:p>
        </w:tc>
        <w:tc>
          <w:tcPr>
            <w:tcW w:w="7470" w:type="dxa"/>
            <w:tcBorders>
              <w:top w:val="single" w:sz="4" w:space="0" w:color="5B9BD5" w:themeColor="accent5"/>
              <w:left w:val="nil"/>
              <w:bottom w:val="nil"/>
              <w:right w:val="nil"/>
            </w:tcBorders>
            <w:shd w:val="clear" w:color="auto" w:fill="70AD47" w:themeFill="accent6"/>
            <w:hideMark/>
          </w:tcPr>
          <w:p w14:paraId="592C8CF1" w14:textId="1048AE05" w:rsidR="008B6276" w:rsidRPr="007F4B89" w:rsidDel="00F5586C" w:rsidRDefault="008B6276" w:rsidP="008B6276">
            <w:pPr>
              <w:jc w:val="right"/>
              <w:rPr>
                <w:del w:id="4492" w:author="Salah Soliman" w:date="2020-01-31T16:11:00Z"/>
                <w:color w:val="78C800"/>
              </w:rPr>
            </w:pPr>
            <w:del w:id="4493" w:author="Salah Soliman" w:date="2020-01-31T16:11:00Z">
              <w:r w:rsidRPr="007F4B89" w:rsidDel="00F5586C">
                <w:rPr>
                  <w:rFonts w:ascii="FontAwesome" w:hAnsi="FontAwesome"/>
                  <w:color w:val="78C800"/>
                </w:rPr>
                <w:sym w:font="FontAwesome" w:char="F058"/>
              </w:r>
              <w:r w:rsidRPr="007F4B89" w:rsidDel="00F5586C">
                <w:rPr>
                  <w:color w:val="78C800"/>
                </w:rPr>
                <w:delText xml:space="preserve"> Correct</w:delText>
              </w:r>
            </w:del>
          </w:p>
        </w:tc>
        <w:tc>
          <w:tcPr>
            <w:tcW w:w="270" w:type="dxa"/>
            <w:tcBorders>
              <w:top w:val="single" w:sz="4" w:space="0" w:color="5B9BD5" w:themeColor="accent5"/>
              <w:left w:val="nil"/>
              <w:bottom w:val="nil"/>
              <w:right w:val="single" w:sz="4" w:space="0" w:color="5B9BD5" w:themeColor="accent5"/>
            </w:tcBorders>
            <w:shd w:val="clear" w:color="auto" w:fill="70AD47" w:themeFill="accent6"/>
          </w:tcPr>
          <w:p w14:paraId="1D27ED64" w14:textId="4F48AB9D" w:rsidR="008B6276" w:rsidRPr="007F4B89" w:rsidDel="00F5586C" w:rsidRDefault="008B6276" w:rsidP="008B6276">
            <w:pPr>
              <w:rPr>
                <w:del w:id="4494" w:author="Salah Soliman" w:date="2020-01-31T16:11:00Z"/>
              </w:rPr>
            </w:pPr>
          </w:p>
        </w:tc>
      </w:tr>
      <w:tr w:rsidR="008B6276" w:rsidRPr="007F4B89" w:rsidDel="00F5586C" w14:paraId="388C62AF" w14:textId="068A262E" w:rsidTr="008B6276">
        <w:trPr>
          <w:del w:id="4495" w:author="Salah Soliman" w:date="2020-01-31T16:11:00Z"/>
        </w:trPr>
        <w:tc>
          <w:tcPr>
            <w:tcW w:w="265" w:type="dxa"/>
            <w:tcBorders>
              <w:top w:val="nil"/>
              <w:left w:val="single" w:sz="4" w:space="0" w:color="5B9BD5" w:themeColor="accent5"/>
              <w:bottom w:val="nil"/>
              <w:right w:val="nil"/>
            </w:tcBorders>
            <w:shd w:val="clear" w:color="auto" w:fill="70AD47" w:themeFill="accent6"/>
          </w:tcPr>
          <w:p w14:paraId="4637E273" w14:textId="5B59AA5F" w:rsidR="008B6276" w:rsidRPr="007F4B89" w:rsidDel="00F5586C" w:rsidRDefault="008B6276" w:rsidP="008B6276">
            <w:pPr>
              <w:rPr>
                <w:del w:id="4496" w:author="Salah Soliman" w:date="2020-01-31T16:11:00Z"/>
              </w:rPr>
            </w:pPr>
          </w:p>
        </w:tc>
        <w:tc>
          <w:tcPr>
            <w:tcW w:w="2520" w:type="dxa"/>
            <w:tcBorders>
              <w:top w:val="nil"/>
              <w:left w:val="nil"/>
              <w:bottom w:val="nil"/>
              <w:right w:val="nil"/>
            </w:tcBorders>
            <w:shd w:val="clear" w:color="auto" w:fill="78C800"/>
            <w:hideMark/>
          </w:tcPr>
          <w:p w14:paraId="68F732E9" w14:textId="3B1DC65E" w:rsidR="008B6276" w:rsidRPr="007F4B89" w:rsidDel="00F5586C" w:rsidRDefault="008B6276" w:rsidP="008B6276">
            <w:pPr>
              <w:rPr>
                <w:del w:id="4497" w:author="Salah Soliman" w:date="2020-01-31T16:11:00Z"/>
                <w:rFonts w:ascii="Calibri Light" w:hAnsi="Calibri Light" w:cs="Calibri Light"/>
                <w:color w:val="FFFFFF" w:themeColor="background1"/>
              </w:rPr>
            </w:pPr>
            <w:del w:id="4498" w:author="Salah Soliman" w:date="2020-01-31T16:11:00Z">
              <w:r w:rsidRPr="007F4B89" w:rsidDel="00F5586C">
                <w:rPr>
                  <w:rFonts w:ascii="Calibri Light" w:hAnsi="Calibri Light" w:cs="Calibri Light"/>
                  <w:color w:val="FFFFFF" w:themeColor="background1"/>
                </w:rPr>
                <w:delText>Explanation</w:delText>
              </w:r>
            </w:del>
          </w:p>
        </w:tc>
        <w:tc>
          <w:tcPr>
            <w:tcW w:w="7470" w:type="dxa"/>
            <w:tcBorders>
              <w:top w:val="nil"/>
              <w:left w:val="nil"/>
              <w:bottom w:val="nil"/>
              <w:right w:val="nil"/>
            </w:tcBorders>
            <w:shd w:val="clear" w:color="auto" w:fill="70AD47" w:themeFill="accent6"/>
          </w:tcPr>
          <w:p w14:paraId="6E690C61" w14:textId="004FDD8B" w:rsidR="008B6276" w:rsidRPr="007F4B89" w:rsidDel="00F5586C" w:rsidRDefault="008B6276" w:rsidP="008B6276">
            <w:pPr>
              <w:rPr>
                <w:del w:id="4499" w:author="Salah Soliman" w:date="2020-01-31T16:11:00Z"/>
              </w:rPr>
            </w:pPr>
          </w:p>
        </w:tc>
        <w:tc>
          <w:tcPr>
            <w:tcW w:w="270" w:type="dxa"/>
            <w:tcBorders>
              <w:top w:val="nil"/>
              <w:left w:val="nil"/>
              <w:bottom w:val="nil"/>
              <w:right w:val="single" w:sz="4" w:space="0" w:color="5B9BD5" w:themeColor="accent5"/>
            </w:tcBorders>
            <w:shd w:val="clear" w:color="auto" w:fill="70AD47" w:themeFill="accent6"/>
          </w:tcPr>
          <w:p w14:paraId="4F0CC91E" w14:textId="12F2C55C" w:rsidR="008B6276" w:rsidRPr="007F4B89" w:rsidDel="00F5586C" w:rsidRDefault="008B6276" w:rsidP="008B6276">
            <w:pPr>
              <w:rPr>
                <w:del w:id="4500" w:author="Salah Soliman" w:date="2020-01-31T16:11:00Z"/>
              </w:rPr>
            </w:pPr>
          </w:p>
        </w:tc>
      </w:tr>
      <w:tr w:rsidR="008B6276" w:rsidRPr="007F4B89" w:rsidDel="00F5586C" w14:paraId="18421291" w14:textId="07F1BDFE" w:rsidTr="008B6276">
        <w:trPr>
          <w:del w:id="4501" w:author="Salah Soliman" w:date="2020-01-31T16:11:00Z"/>
        </w:trPr>
        <w:tc>
          <w:tcPr>
            <w:tcW w:w="265" w:type="dxa"/>
            <w:tcBorders>
              <w:top w:val="nil"/>
              <w:left w:val="single" w:sz="4" w:space="0" w:color="5B9BD5" w:themeColor="accent5"/>
              <w:bottom w:val="nil"/>
              <w:right w:val="nil"/>
            </w:tcBorders>
            <w:shd w:val="clear" w:color="auto" w:fill="70AD47" w:themeFill="accent6"/>
          </w:tcPr>
          <w:p w14:paraId="7CB2A4CB" w14:textId="7CE766B0" w:rsidR="008B6276" w:rsidRPr="007F4B89" w:rsidDel="00F5586C" w:rsidRDefault="008B6276" w:rsidP="008B6276">
            <w:pPr>
              <w:rPr>
                <w:del w:id="4502" w:author="Salah Soliman" w:date="2020-01-31T16:11:00Z"/>
                <w:sz w:val="16"/>
                <w:szCs w:val="16"/>
              </w:rPr>
            </w:pPr>
          </w:p>
        </w:tc>
        <w:tc>
          <w:tcPr>
            <w:tcW w:w="2520" w:type="dxa"/>
            <w:tcBorders>
              <w:top w:val="nil"/>
              <w:left w:val="nil"/>
              <w:bottom w:val="single" w:sz="4" w:space="0" w:color="CCFFCC"/>
              <w:right w:val="nil"/>
            </w:tcBorders>
            <w:shd w:val="clear" w:color="auto" w:fill="78C800"/>
          </w:tcPr>
          <w:p w14:paraId="6C68FC0D" w14:textId="545B783C" w:rsidR="008B6276" w:rsidRPr="007F4B89" w:rsidDel="00F5586C" w:rsidRDefault="008B6276" w:rsidP="008B6276">
            <w:pPr>
              <w:rPr>
                <w:del w:id="4503" w:author="Salah Soliman" w:date="2020-01-31T16:11:00Z"/>
                <w:sz w:val="16"/>
                <w:szCs w:val="16"/>
              </w:rPr>
            </w:pPr>
          </w:p>
        </w:tc>
        <w:tc>
          <w:tcPr>
            <w:tcW w:w="7470" w:type="dxa"/>
            <w:tcBorders>
              <w:top w:val="nil"/>
              <w:left w:val="nil"/>
              <w:bottom w:val="single" w:sz="4" w:space="0" w:color="CCFFCC"/>
              <w:right w:val="nil"/>
            </w:tcBorders>
            <w:shd w:val="clear" w:color="auto" w:fill="78C800"/>
          </w:tcPr>
          <w:p w14:paraId="129A65C1" w14:textId="5420836B" w:rsidR="008B6276" w:rsidRPr="007F4B89" w:rsidDel="00F5586C" w:rsidRDefault="008B6276" w:rsidP="008B6276">
            <w:pPr>
              <w:rPr>
                <w:del w:id="4504" w:author="Salah Soliman" w:date="2020-01-31T16:11:00Z"/>
                <w:sz w:val="16"/>
                <w:szCs w:val="16"/>
              </w:rPr>
            </w:pPr>
          </w:p>
        </w:tc>
        <w:tc>
          <w:tcPr>
            <w:tcW w:w="270" w:type="dxa"/>
            <w:tcBorders>
              <w:top w:val="nil"/>
              <w:left w:val="nil"/>
              <w:bottom w:val="nil"/>
              <w:right w:val="single" w:sz="4" w:space="0" w:color="5B9BD5" w:themeColor="accent5"/>
            </w:tcBorders>
            <w:shd w:val="clear" w:color="auto" w:fill="70AD47" w:themeFill="accent6"/>
          </w:tcPr>
          <w:p w14:paraId="483E474C" w14:textId="7E5E6FBE" w:rsidR="008B6276" w:rsidRPr="007F4B89" w:rsidDel="00F5586C" w:rsidRDefault="008B6276" w:rsidP="008B6276">
            <w:pPr>
              <w:rPr>
                <w:del w:id="4505" w:author="Salah Soliman" w:date="2020-01-31T16:11:00Z"/>
                <w:sz w:val="16"/>
                <w:szCs w:val="16"/>
              </w:rPr>
            </w:pPr>
          </w:p>
        </w:tc>
      </w:tr>
      <w:tr w:rsidR="008B6276" w:rsidRPr="007F4B89" w:rsidDel="00F5586C" w14:paraId="0E550C67" w14:textId="1E57CDFF" w:rsidTr="008B6276">
        <w:trPr>
          <w:trHeight w:val="60"/>
          <w:del w:id="4506" w:author="Salah Soliman" w:date="2020-01-31T16:11:00Z"/>
        </w:trPr>
        <w:tc>
          <w:tcPr>
            <w:tcW w:w="265" w:type="dxa"/>
            <w:tcBorders>
              <w:top w:val="nil"/>
              <w:left w:val="single" w:sz="4" w:space="0" w:color="5B9BD5" w:themeColor="accent5"/>
              <w:bottom w:val="nil"/>
              <w:right w:val="single" w:sz="4" w:space="0" w:color="CCFFCC"/>
            </w:tcBorders>
            <w:shd w:val="clear" w:color="auto" w:fill="70AD47" w:themeFill="accent6"/>
          </w:tcPr>
          <w:p w14:paraId="39CF03FE" w14:textId="60127763" w:rsidR="008B6276" w:rsidRPr="007F4B89" w:rsidDel="00F5586C" w:rsidRDefault="008B6276" w:rsidP="008B6276">
            <w:pPr>
              <w:rPr>
                <w:del w:id="4507" w:author="Salah Soliman" w:date="2020-01-31T16:11:00Z"/>
              </w:rPr>
            </w:pPr>
          </w:p>
        </w:tc>
        <w:tc>
          <w:tcPr>
            <w:tcW w:w="9990" w:type="dxa"/>
            <w:gridSpan w:val="2"/>
            <w:tcBorders>
              <w:top w:val="single" w:sz="4" w:space="0" w:color="CCFFCC"/>
              <w:left w:val="single" w:sz="4" w:space="0" w:color="CCFFCC"/>
              <w:bottom w:val="single" w:sz="4" w:space="0" w:color="CCFFCC"/>
              <w:right w:val="single" w:sz="4" w:space="0" w:color="CCFFCC"/>
            </w:tcBorders>
            <w:shd w:val="clear" w:color="auto" w:fill="F3FFF3"/>
            <w:hideMark/>
          </w:tcPr>
          <w:p w14:paraId="55D8ED68" w14:textId="6CE46C18" w:rsidR="008B6276" w:rsidRPr="007F4B89" w:rsidDel="00F5586C" w:rsidRDefault="008B6276" w:rsidP="008B6276">
            <w:pPr>
              <w:rPr>
                <w:del w:id="4508" w:author="Salah Soliman" w:date="2020-01-31T16:11:00Z"/>
                <w:color w:val="7F7F7F" w:themeColor="text1" w:themeTint="80"/>
              </w:rPr>
            </w:pPr>
            <w:del w:id="4509" w:author="Salah Soliman" w:date="2020-01-31T16:11:00Z">
              <w:r w:rsidRPr="007F4B89" w:rsidDel="00F5586C">
                <w:rPr>
                  <w:color w:val="7F7F7F" w:themeColor="text1" w:themeTint="80"/>
                </w:rPr>
                <w:delText xml:space="preserve">Great! A meal price is a numeric value where the range or the difference between values does not necessarily give meaning. </w:delText>
              </w:r>
            </w:del>
          </w:p>
        </w:tc>
        <w:tc>
          <w:tcPr>
            <w:tcW w:w="270" w:type="dxa"/>
            <w:tcBorders>
              <w:top w:val="nil"/>
              <w:left w:val="single" w:sz="4" w:space="0" w:color="CCFFCC"/>
              <w:bottom w:val="nil"/>
              <w:right w:val="single" w:sz="4" w:space="0" w:color="5B9BD5" w:themeColor="accent5"/>
            </w:tcBorders>
            <w:shd w:val="clear" w:color="auto" w:fill="70AD47" w:themeFill="accent6"/>
          </w:tcPr>
          <w:p w14:paraId="7E188937" w14:textId="1213D825" w:rsidR="008B6276" w:rsidRPr="007F4B89" w:rsidDel="00F5586C" w:rsidRDefault="008B6276" w:rsidP="008B6276">
            <w:pPr>
              <w:rPr>
                <w:del w:id="4510" w:author="Salah Soliman" w:date="2020-01-31T16:11:00Z"/>
              </w:rPr>
            </w:pPr>
          </w:p>
        </w:tc>
      </w:tr>
      <w:tr w:rsidR="008B6276" w:rsidRPr="007F4B89" w:rsidDel="00F5586C" w14:paraId="5C491387" w14:textId="78A75FBE" w:rsidTr="008B6276">
        <w:trPr>
          <w:del w:id="4511" w:author="Salah Soliman" w:date="2020-01-31T16:11:00Z"/>
        </w:trPr>
        <w:tc>
          <w:tcPr>
            <w:tcW w:w="265" w:type="dxa"/>
            <w:tcBorders>
              <w:top w:val="nil"/>
              <w:left w:val="single" w:sz="4" w:space="0" w:color="5B9BD5" w:themeColor="accent5"/>
              <w:bottom w:val="single" w:sz="4" w:space="0" w:color="5B9BD5" w:themeColor="accent5"/>
              <w:right w:val="nil"/>
            </w:tcBorders>
            <w:shd w:val="clear" w:color="auto" w:fill="70AD47" w:themeFill="accent6"/>
          </w:tcPr>
          <w:p w14:paraId="6FC983FC" w14:textId="29867F36" w:rsidR="008B6276" w:rsidRPr="007F4B89" w:rsidDel="00F5586C" w:rsidRDefault="008B6276" w:rsidP="008B6276">
            <w:pPr>
              <w:rPr>
                <w:del w:id="4512" w:author="Salah Soliman" w:date="2020-01-31T16:11:00Z"/>
                <w:sz w:val="16"/>
                <w:szCs w:val="16"/>
              </w:rPr>
            </w:pPr>
          </w:p>
        </w:tc>
        <w:tc>
          <w:tcPr>
            <w:tcW w:w="2520" w:type="dxa"/>
            <w:tcBorders>
              <w:top w:val="single" w:sz="4" w:space="0" w:color="CCFFCC"/>
              <w:left w:val="nil"/>
              <w:bottom w:val="single" w:sz="4" w:space="0" w:color="5B9BD5" w:themeColor="accent5"/>
              <w:right w:val="nil"/>
            </w:tcBorders>
            <w:shd w:val="clear" w:color="auto" w:fill="70AD47" w:themeFill="accent6"/>
          </w:tcPr>
          <w:p w14:paraId="20D96012" w14:textId="27CB10B6" w:rsidR="008B6276" w:rsidRPr="007F4B89" w:rsidDel="00F5586C" w:rsidRDefault="008B6276" w:rsidP="008B6276">
            <w:pPr>
              <w:rPr>
                <w:del w:id="4513" w:author="Salah Soliman" w:date="2020-01-31T16:11:00Z"/>
                <w:sz w:val="16"/>
                <w:szCs w:val="16"/>
              </w:rPr>
            </w:pPr>
          </w:p>
        </w:tc>
        <w:tc>
          <w:tcPr>
            <w:tcW w:w="7470" w:type="dxa"/>
            <w:tcBorders>
              <w:top w:val="single" w:sz="4" w:space="0" w:color="CCFFCC"/>
              <w:left w:val="nil"/>
              <w:bottom w:val="single" w:sz="4" w:space="0" w:color="5B9BD5" w:themeColor="accent5"/>
              <w:right w:val="nil"/>
            </w:tcBorders>
            <w:shd w:val="clear" w:color="auto" w:fill="70AD47" w:themeFill="accent6"/>
          </w:tcPr>
          <w:p w14:paraId="4E476064" w14:textId="344CE4A5" w:rsidR="008B6276" w:rsidRPr="007F4B89" w:rsidDel="00F5586C" w:rsidRDefault="008B6276" w:rsidP="008B6276">
            <w:pPr>
              <w:rPr>
                <w:del w:id="4514" w:author="Salah Soliman" w:date="2020-01-31T16:11:00Z"/>
                <w:sz w:val="16"/>
                <w:szCs w:val="16"/>
              </w:rPr>
            </w:pPr>
          </w:p>
        </w:tc>
        <w:tc>
          <w:tcPr>
            <w:tcW w:w="270" w:type="dxa"/>
            <w:tcBorders>
              <w:top w:val="nil"/>
              <w:left w:val="nil"/>
              <w:bottom w:val="single" w:sz="4" w:space="0" w:color="5B9BD5" w:themeColor="accent5"/>
              <w:right w:val="single" w:sz="4" w:space="0" w:color="5B9BD5" w:themeColor="accent5"/>
            </w:tcBorders>
            <w:shd w:val="clear" w:color="auto" w:fill="70AD47" w:themeFill="accent6"/>
          </w:tcPr>
          <w:p w14:paraId="2349AB9B" w14:textId="04EC4F35" w:rsidR="008B6276" w:rsidRPr="007F4B89" w:rsidDel="00F5586C" w:rsidRDefault="008B6276" w:rsidP="008B6276">
            <w:pPr>
              <w:rPr>
                <w:del w:id="4515" w:author="Salah Soliman" w:date="2020-01-31T16:11:00Z"/>
                <w:sz w:val="16"/>
                <w:szCs w:val="16"/>
              </w:rPr>
            </w:pPr>
          </w:p>
        </w:tc>
      </w:tr>
    </w:tbl>
    <w:p w14:paraId="7A7F010C" w14:textId="481104C4" w:rsidR="008B6276" w:rsidRPr="007F4B89" w:rsidDel="00F5586C" w:rsidRDefault="008B6276" w:rsidP="008B6276">
      <w:pPr>
        <w:spacing w:after="0" w:line="240" w:lineRule="auto"/>
        <w:rPr>
          <w:del w:id="4516" w:author="Salah Soliman" w:date="2020-01-31T16:11:00Z"/>
          <w:rFonts w:ascii="Calibri" w:eastAsia="Calibri" w:hAnsi="Calibri" w:cs="Arial"/>
          <w:color w:val="404040" w:themeColor="text1" w:themeTint="BF"/>
        </w:rPr>
      </w:pPr>
    </w:p>
    <w:tbl>
      <w:tblPr>
        <w:tblStyle w:val="TableGrid5"/>
        <w:tblW w:w="10530" w:type="dxa"/>
        <w:tblBorders>
          <w:top w:val="single" w:sz="4" w:space="0" w:color="5B9BD5" w:themeColor="accent5"/>
          <w:left w:val="single" w:sz="4" w:space="0" w:color="5B9BD5" w:themeColor="accent5"/>
          <w:bottom w:val="single" w:sz="4" w:space="0" w:color="5B9BD5" w:themeColor="accent5"/>
          <w:right w:val="single" w:sz="4" w:space="0" w:color="5B9BD5" w:themeColor="accent5"/>
          <w:insideH w:val="none" w:sz="0" w:space="0" w:color="auto"/>
          <w:insideV w:val="none" w:sz="0" w:space="0" w:color="auto"/>
        </w:tblBorders>
        <w:tblLayout w:type="fixed"/>
        <w:tblCellMar>
          <w:left w:w="115" w:type="dxa"/>
          <w:right w:w="115" w:type="dxa"/>
        </w:tblCellMar>
        <w:tblLook w:val="04A0" w:firstRow="1" w:lastRow="0" w:firstColumn="1" w:lastColumn="0" w:noHBand="0" w:noVBand="1"/>
      </w:tblPr>
      <w:tblGrid>
        <w:gridCol w:w="265"/>
        <w:gridCol w:w="2521"/>
        <w:gridCol w:w="7474"/>
        <w:gridCol w:w="270"/>
      </w:tblGrid>
      <w:tr w:rsidR="008B6276" w:rsidRPr="007F4B89" w:rsidDel="00F5586C" w14:paraId="10A3DFDF" w14:textId="503A858D" w:rsidTr="008B6276">
        <w:trPr>
          <w:trHeight w:val="107"/>
          <w:del w:id="4517" w:author="Salah Soliman" w:date="2020-01-31T16:11:00Z"/>
        </w:trPr>
        <w:tc>
          <w:tcPr>
            <w:tcW w:w="265" w:type="dxa"/>
            <w:tcBorders>
              <w:top w:val="single" w:sz="4" w:space="0" w:color="5B9BD5" w:themeColor="accent5"/>
              <w:left w:val="single" w:sz="4" w:space="0" w:color="5B9BD5" w:themeColor="accent5"/>
              <w:bottom w:val="nil"/>
              <w:right w:val="nil"/>
            </w:tcBorders>
            <w:shd w:val="clear" w:color="auto" w:fill="70AD47" w:themeFill="accent6"/>
          </w:tcPr>
          <w:p w14:paraId="755835D9" w14:textId="4FF0C013" w:rsidR="008B6276" w:rsidRPr="007F4B89" w:rsidDel="00F5586C" w:rsidRDefault="008B6276" w:rsidP="008B6276">
            <w:pPr>
              <w:rPr>
                <w:del w:id="4518" w:author="Salah Soliman" w:date="2020-01-31T16:11:00Z"/>
              </w:rPr>
            </w:pPr>
          </w:p>
        </w:tc>
        <w:tc>
          <w:tcPr>
            <w:tcW w:w="2520" w:type="dxa"/>
            <w:tcBorders>
              <w:top w:val="single" w:sz="4" w:space="0" w:color="5B9BD5" w:themeColor="accent5"/>
              <w:left w:val="nil"/>
              <w:bottom w:val="nil"/>
              <w:right w:val="nil"/>
            </w:tcBorders>
            <w:shd w:val="clear" w:color="auto" w:fill="70AD47" w:themeFill="accent6"/>
          </w:tcPr>
          <w:p w14:paraId="5416B5D9" w14:textId="62056FD1" w:rsidR="008B6276" w:rsidRPr="007F4B89" w:rsidDel="00F5586C" w:rsidRDefault="008B6276" w:rsidP="008B6276">
            <w:pPr>
              <w:rPr>
                <w:del w:id="4519" w:author="Salah Soliman" w:date="2020-01-31T16:11:00Z"/>
              </w:rPr>
            </w:pPr>
          </w:p>
        </w:tc>
        <w:tc>
          <w:tcPr>
            <w:tcW w:w="7470" w:type="dxa"/>
            <w:tcBorders>
              <w:top w:val="single" w:sz="4" w:space="0" w:color="5B9BD5" w:themeColor="accent5"/>
              <w:left w:val="nil"/>
              <w:bottom w:val="nil"/>
              <w:right w:val="nil"/>
            </w:tcBorders>
            <w:shd w:val="clear" w:color="auto" w:fill="70AD47" w:themeFill="accent6"/>
            <w:hideMark/>
          </w:tcPr>
          <w:p w14:paraId="064B34F4" w14:textId="7BE6B166" w:rsidR="008B6276" w:rsidRPr="007F4B89" w:rsidDel="00F5586C" w:rsidRDefault="008B6276" w:rsidP="008B6276">
            <w:pPr>
              <w:jc w:val="right"/>
              <w:rPr>
                <w:del w:id="4520" w:author="Salah Soliman" w:date="2020-01-31T16:11:00Z"/>
                <w:color w:val="78C800"/>
              </w:rPr>
            </w:pPr>
            <w:del w:id="4521" w:author="Salah Soliman" w:date="2020-01-31T16:11:00Z">
              <w:r w:rsidRPr="007F4B89" w:rsidDel="00F5586C">
                <w:rPr>
                  <w:rFonts w:ascii="FontAwesome" w:hAnsi="FontAwesome"/>
                  <w:color w:val="FF4B4B"/>
                </w:rPr>
                <w:sym w:font="FontAwesome" w:char="F057"/>
              </w:r>
              <w:r w:rsidRPr="007F4B89" w:rsidDel="00F5586C">
                <w:rPr>
                  <w:color w:val="FF4B4B"/>
                </w:rPr>
                <w:delText xml:space="preserve"> That’s Incorrect</w:delText>
              </w:r>
            </w:del>
          </w:p>
        </w:tc>
        <w:tc>
          <w:tcPr>
            <w:tcW w:w="270" w:type="dxa"/>
            <w:tcBorders>
              <w:top w:val="single" w:sz="4" w:space="0" w:color="5B9BD5" w:themeColor="accent5"/>
              <w:left w:val="nil"/>
              <w:bottom w:val="nil"/>
              <w:right w:val="single" w:sz="4" w:space="0" w:color="5B9BD5" w:themeColor="accent5"/>
            </w:tcBorders>
            <w:shd w:val="clear" w:color="auto" w:fill="70AD47" w:themeFill="accent6"/>
          </w:tcPr>
          <w:p w14:paraId="0E3B366E" w14:textId="5C309E6C" w:rsidR="008B6276" w:rsidRPr="007F4B89" w:rsidDel="00F5586C" w:rsidRDefault="008B6276" w:rsidP="008B6276">
            <w:pPr>
              <w:rPr>
                <w:del w:id="4522" w:author="Salah Soliman" w:date="2020-01-31T16:11:00Z"/>
              </w:rPr>
            </w:pPr>
          </w:p>
        </w:tc>
      </w:tr>
      <w:tr w:rsidR="008B6276" w:rsidRPr="007F4B89" w:rsidDel="00F5586C" w14:paraId="228A1A92" w14:textId="028A3989" w:rsidTr="008B6276">
        <w:trPr>
          <w:del w:id="4523" w:author="Salah Soliman" w:date="2020-01-31T16:11:00Z"/>
        </w:trPr>
        <w:tc>
          <w:tcPr>
            <w:tcW w:w="265" w:type="dxa"/>
            <w:tcBorders>
              <w:top w:val="nil"/>
              <w:left w:val="single" w:sz="4" w:space="0" w:color="5B9BD5" w:themeColor="accent5"/>
              <w:bottom w:val="nil"/>
              <w:right w:val="nil"/>
            </w:tcBorders>
            <w:shd w:val="clear" w:color="auto" w:fill="70AD47" w:themeFill="accent6"/>
          </w:tcPr>
          <w:p w14:paraId="79D0338B" w14:textId="702256C6" w:rsidR="008B6276" w:rsidRPr="007F4B89" w:rsidDel="00F5586C" w:rsidRDefault="008B6276" w:rsidP="008B6276">
            <w:pPr>
              <w:rPr>
                <w:del w:id="4524" w:author="Salah Soliman" w:date="2020-01-31T16:11:00Z"/>
              </w:rPr>
            </w:pPr>
          </w:p>
        </w:tc>
        <w:tc>
          <w:tcPr>
            <w:tcW w:w="2520" w:type="dxa"/>
            <w:tcBorders>
              <w:top w:val="nil"/>
              <w:left w:val="nil"/>
              <w:bottom w:val="nil"/>
              <w:right w:val="nil"/>
            </w:tcBorders>
            <w:shd w:val="clear" w:color="auto" w:fill="FF4B4B"/>
            <w:hideMark/>
          </w:tcPr>
          <w:p w14:paraId="43564AEA" w14:textId="5C2F3BE0" w:rsidR="008B6276" w:rsidRPr="007F4B89" w:rsidDel="00F5586C" w:rsidRDefault="008B6276" w:rsidP="008B6276">
            <w:pPr>
              <w:rPr>
                <w:del w:id="4525" w:author="Salah Soliman" w:date="2020-01-31T16:11:00Z"/>
                <w:rFonts w:ascii="Calibri Light" w:hAnsi="Calibri Light" w:cs="Calibri Light"/>
                <w:color w:val="FFFFFF" w:themeColor="background1"/>
              </w:rPr>
            </w:pPr>
            <w:del w:id="4526" w:author="Salah Soliman" w:date="2020-01-31T16:11:00Z">
              <w:r w:rsidRPr="007F4B89" w:rsidDel="00F5586C">
                <w:rPr>
                  <w:rFonts w:ascii="Calibri Light" w:hAnsi="Calibri Light" w:cs="Calibri Light"/>
                  <w:color w:val="FFFFFF" w:themeColor="background1"/>
                </w:rPr>
                <w:delText>Explanation</w:delText>
              </w:r>
            </w:del>
          </w:p>
        </w:tc>
        <w:tc>
          <w:tcPr>
            <w:tcW w:w="7470" w:type="dxa"/>
            <w:tcBorders>
              <w:top w:val="nil"/>
              <w:left w:val="nil"/>
              <w:bottom w:val="nil"/>
              <w:right w:val="nil"/>
            </w:tcBorders>
            <w:shd w:val="clear" w:color="auto" w:fill="70AD47" w:themeFill="accent6"/>
          </w:tcPr>
          <w:p w14:paraId="6084D0BE" w14:textId="1B18E4DB" w:rsidR="008B6276" w:rsidRPr="007F4B89" w:rsidDel="00F5586C" w:rsidRDefault="008B6276" w:rsidP="008B6276">
            <w:pPr>
              <w:rPr>
                <w:del w:id="4527" w:author="Salah Soliman" w:date="2020-01-31T16:11:00Z"/>
              </w:rPr>
            </w:pPr>
          </w:p>
        </w:tc>
        <w:tc>
          <w:tcPr>
            <w:tcW w:w="270" w:type="dxa"/>
            <w:tcBorders>
              <w:top w:val="nil"/>
              <w:left w:val="nil"/>
              <w:bottom w:val="nil"/>
              <w:right w:val="single" w:sz="4" w:space="0" w:color="5B9BD5" w:themeColor="accent5"/>
            </w:tcBorders>
            <w:shd w:val="clear" w:color="auto" w:fill="70AD47" w:themeFill="accent6"/>
          </w:tcPr>
          <w:p w14:paraId="6248EBC7" w14:textId="25106F4A" w:rsidR="008B6276" w:rsidRPr="007F4B89" w:rsidDel="00F5586C" w:rsidRDefault="008B6276" w:rsidP="008B6276">
            <w:pPr>
              <w:rPr>
                <w:del w:id="4528" w:author="Salah Soliman" w:date="2020-01-31T16:11:00Z"/>
              </w:rPr>
            </w:pPr>
          </w:p>
        </w:tc>
      </w:tr>
      <w:tr w:rsidR="008B6276" w:rsidRPr="007F4B89" w:rsidDel="00F5586C" w14:paraId="2CBB1236" w14:textId="7C2CF31C" w:rsidTr="008B6276">
        <w:trPr>
          <w:del w:id="4529" w:author="Salah Soliman" w:date="2020-01-31T16:11:00Z"/>
        </w:trPr>
        <w:tc>
          <w:tcPr>
            <w:tcW w:w="265" w:type="dxa"/>
            <w:tcBorders>
              <w:top w:val="nil"/>
              <w:left w:val="single" w:sz="4" w:space="0" w:color="5B9BD5" w:themeColor="accent5"/>
              <w:bottom w:val="nil"/>
              <w:right w:val="nil"/>
            </w:tcBorders>
            <w:shd w:val="clear" w:color="auto" w:fill="70AD47" w:themeFill="accent6"/>
          </w:tcPr>
          <w:p w14:paraId="272A0E62" w14:textId="0BCDF378" w:rsidR="008B6276" w:rsidRPr="007F4B89" w:rsidDel="00F5586C" w:rsidRDefault="008B6276" w:rsidP="008B6276">
            <w:pPr>
              <w:rPr>
                <w:del w:id="4530" w:author="Salah Soliman" w:date="2020-01-31T16:11:00Z"/>
                <w:sz w:val="16"/>
                <w:szCs w:val="16"/>
              </w:rPr>
            </w:pPr>
          </w:p>
        </w:tc>
        <w:tc>
          <w:tcPr>
            <w:tcW w:w="2520" w:type="dxa"/>
            <w:tcBorders>
              <w:top w:val="nil"/>
              <w:left w:val="nil"/>
              <w:bottom w:val="single" w:sz="4" w:space="0" w:color="F9DBDB"/>
              <w:right w:val="nil"/>
            </w:tcBorders>
            <w:shd w:val="clear" w:color="auto" w:fill="FF4B4B"/>
          </w:tcPr>
          <w:p w14:paraId="13769A0C" w14:textId="77020CFF" w:rsidR="008B6276" w:rsidRPr="007F4B89" w:rsidDel="00F5586C" w:rsidRDefault="008B6276" w:rsidP="008B6276">
            <w:pPr>
              <w:rPr>
                <w:del w:id="4531" w:author="Salah Soliman" w:date="2020-01-31T16:11:00Z"/>
                <w:sz w:val="16"/>
                <w:szCs w:val="16"/>
              </w:rPr>
            </w:pPr>
          </w:p>
        </w:tc>
        <w:tc>
          <w:tcPr>
            <w:tcW w:w="7470" w:type="dxa"/>
            <w:tcBorders>
              <w:top w:val="nil"/>
              <w:left w:val="nil"/>
              <w:bottom w:val="single" w:sz="4" w:space="0" w:color="F9DBDB"/>
              <w:right w:val="nil"/>
            </w:tcBorders>
            <w:shd w:val="clear" w:color="auto" w:fill="FF4B4B"/>
          </w:tcPr>
          <w:p w14:paraId="48008D09" w14:textId="24B991A2" w:rsidR="008B6276" w:rsidRPr="007F4B89" w:rsidDel="00F5586C" w:rsidRDefault="008B6276" w:rsidP="008B6276">
            <w:pPr>
              <w:rPr>
                <w:del w:id="4532" w:author="Salah Soliman" w:date="2020-01-31T16:11:00Z"/>
                <w:sz w:val="16"/>
                <w:szCs w:val="16"/>
              </w:rPr>
            </w:pPr>
          </w:p>
        </w:tc>
        <w:tc>
          <w:tcPr>
            <w:tcW w:w="270" w:type="dxa"/>
            <w:tcBorders>
              <w:top w:val="nil"/>
              <w:left w:val="nil"/>
              <w:bottom w:val="nil"/>
              <w:right w:val="single" w:sz="4" w:space="0" w:color="5B9BD5" w:themeColor="accent5"/>
            </w:tcBorders>
            <w:shd w:val="clear" w:color="auto" w:fill="70AD47" w:themeFill="accent6"/>
          </w:tcPr>
          <w:p w14:paraId="582F6178" w14:textId="7E14B9E8" w:rsidR="008B6276" w:rsidRPr="007F4B89" w:rsidDel="00F5586C" w:rsidRDefault="008B6276" w:rsidP="008B6276">
            <w:pPr>
              <w:rPr>
                <w:del w:id="4533" w:author="Salah Soliman" w:date="2020-01-31T16:11:00Z"/>
                <w:sz w:val="16"/>
                <w:szCs w:val="16"/>
              </w:rPr>
            </w:pPr>
          </w:p>
        </w:tc>
      </w:tr>
      <w:tr w:rsidR="008B6276" w:rsidRPr="007F4B89" w:rsidDel="00F5586C" w14:paraId="42F67E36" w14:textId="6F1D846F" w:rsidTr="008B6276">
        <w:trPr>
          <w:trHeight w:val="60"/>
          <w:del w:id="4534" w:author="Salah Soliman" w:date="2020-01-31T16:11:00Z"/>
        </w:trPr>
        <w:tc>
          <w:tcPr>
            <w:tcW w:w="265" w:type="dxa"/>
            <w:tcBorders>
              <w:top w:val="nil"/>
              <w:left w:val="single" w:sz="4" w:space="0" w:color="5B9BD5" w:themeColor="accent5"/>
              <w:bottom w:val="nil"/>
              <w:right w:val="single" w:sz="4" w:space="0" w:color="F9DBDB"/>
            </w:tcBorders>
            <w:shd w:val="clear" w:color="auto" w:fill="70AD47" w:themeFill="accent6"/>
          </w:tcPr>
          <w:p w14:paraId="1FB65E63" w14:textId="637786DC" w:rsidR="008B6276" w:rsidRPr="007F4B89" w:rsidDel="00F5586C" w:rsidRDefault="008B6276" w:rsidP="008B6276">
            <w:pPr>
              <w:rPr>
                <w:del w:id="4535" w:author="Salah Soliman" w:date="2020-01-31T16:11:00Z"/>
              </w:rPr>
            </w:pPr>
          </w:p>
        </w:tc>
        <w:tc>
          <w:tcPr>
            <w:tcW w:w="9990" w:type="dxa"/>
            <w:gridSpan w:val="2"/>
            <w:tcBorders>
              <w:top w:val="single" w:sz="4" w:space="0" w:color="F9DBDB"/>
              <w:left w:val="single" w:sz="4" w:space="0" w:color="F9DBDB"/>
              <w:bottom w:val="single" w:sz="4" w:space="0" w:color="F9DBDB"/>
              <w:right w:val="single" w:sz="4" w:space="0" w:color="F9DBDB"/>
            </w:tcBorders>
            <w:shd w:val="clear" w:color="auto" w:fill="FCEEEE"/>
            <w:hideMark/>
          </w:tcPr>
          <w:p w14:paraId="324FBB5B" w14:textId="1B640D71" w:rsidR="008B6276" w:rsidRPr="007F4B89" w:rsidDel="00F5586C" w:rsidRDefault="008B6276" w:rsidP="008B6276">
            <w:pPr>
              <w:rPr>
                <w:del w:id="4536" w:author="Salah Soliman" w:date="2020-01-31T16:11:00Z"/>
                <w:color w:val="7F7F7F" w:themeColor="text1" w:themeTint="80"/>
              </w:rPr>
            </w:pPr>
            <w:del w:id="4537" w:author="Salah Soliman" w:date="2020-01-31T16:11:00Z">
              <w:r w:rsidRPr="007F4B89" w:rsidDel="00F5586C">
                <w:rPr>
                  <w:color w:val="7F7F7F" w:themeColor="text1" w:themeTint="80"/>
                </w:rPr>
                <w:delText xml:space="preserve">Unfortunately, this is incorrect. The meal price is a continuous value attribute in which differences in values are distinctive and do not give an extra meaning.  </w:delText>
              </w:r>
            </w:del>
          </w:p>
        </w:tc>
        <w:tc>
          <w:tcPr>
            <w:tcW w:w="270" w:type="dxa"/>
            <w:tcBorders>
              <w:top w:val="nil"/>
              <w:left w:val="single" w:sz="4" w:space="0" w:color="F9DBDB"/>
              <w:bottom w:val="nil"/>
              <w:right w:val="single" w:sz="4" w:space="0" w:color="5B9BD5" w:themeColor="accent5"/>
            </w:tcBorders>
            <w:shd w:val="clear" w:color="auto" w:fill="70AD47" w:themeFill="accent6"/>
          </w:tcPr>
          <w:p w14:paraId="37D35F29" w14:textId="68646903" w:rsidR="008B6276" w:rsidRPr="007F4B89" w:rsidDel="00F5586C" w:rsidRDefault="008B6276" w:rsidP="008B6276">
            <w:pPr>
              <w:rPr>
                <w:del w:id="4538" w:author="Salah Soliman" w:date="2020-01-31T16:11:00Z"/>
              </w:rPr>
            </w:pPr>
          </w:p>
        </w:tc>
      </w:tr>
      <w:tr w:rsidR="008B6276" w:rsidRPr="007F4B89" w:rsidDel="00F5586C" w14:paraId="01D9D774" w14:textId="570912D7" w:rsidTr="008B6276">
        <w:trPr>
          <w:del w:id="4539" w:author="Salah Soliman" w:date="2020-01-31T16:11:00Z"/>
        </w:trPr>
        <w:tc>
          <w:tcPr>
            <w:tcW w:w="265" w:type="dxa"/>
            <w:tcBorders>
              <w:top w:val="nil"/>
              <w:left w:val="single" w:sz="4" w:space="0" w:color="5B9BD5" w:themeColor="accent5"/>
              <w:bottom w:val="single" w:sz="4" w:space="0" w:color="5B9BD5" w:themeColor="accent5"/>
              <w:right w:val="nil"/>
            </w:tcBorders>
            <w:shd w:val="clear" w:color="auto" w:fill="70AD47" w:themeFill="accent6"/>
          </w:tcPr>
          <w:p w14:paraId="0554C10D" w14:textId="5A6E8930" w:rsidR="008B6276" w:rsidRPr="007F4B89" w:rsidDel="00F5586C" w:rsidRDefault="008B6276" w:rsidP="008B6276">
            <w:pPr>
              <w:rPr>
                <w:del w:id="4540" w:author="Salah Soliman" w:date="2020-01-31T16:11:00Z"/>
                <w:sz w:val="16"/>
                <w:szCs w:val="16"/>
              </w:rPr>
            </w:pPr>
          </w:p>
        </w:tc>
        <w:tc>
          <w:tcPr>
            <w:tcW w:w="2520" w:type="dxa"/>
            <w:tcBorders>
              <w:top w:val="single" w:sz="4" w:space="0" w:color="F9DBDB"/>
              <w:left w:val="nil"/>
              <w:bottom w:val="single" w:sz="4" w:space="0" w:color="5B9BD5" w:themeColor="accent5"/>
              <w:right w:val="nil"/>
            </w:tcBorders>
            <w:shd w:val="clear" w:color="auto" w:fill="70AD47" w:themeFill="accent6"/>
          </w:tcPr>
          <w:p w14:paraId="1F7EC4A0" w14:textId="5D91E1CF" w:rsidR="008B6276" w:rsidRPr="007F4B89" w:rsidDel="00F5586C" w:rsidRDefault="008B6276" w:rsidP="008B6276">
            <w:pPr>
              <w:rPr>
                <w:del w:id="4541" w:author="Salah Soliman" w:date="2020-01-31T16:11:00Z"/>
                <w:sz w:val="16"/>
                <w:szCs w:val="16"/>
              </w:rPr>
            </w:pPr>
          </w:p>
        </w:tc>
        <w:tc>
          <w:tcPr>
            <w:tcW w:w="7470" w:type="dxa"/>
            <w:tcBorders>
              <w:top w:val="single" w:sz="4" w:space="0" w:color="F9DBDB"/>
              <w:left w:val="nil"/>
              <w:bottom w:val="single" w:sz="4" w:space="0" w:color="5B9BD5" w:themeColor="accent5"/>
              <w:right w:val="nil"/>
            </w:tcBorders>
            <w:shd w:val="clear" w:color="auto" w:fill="70AD47" w:themeFill="accent6"/>
          </w:tcPr>
          <w:p w14:paraId="5D49EABE" w14:textId="4090A734" w:rsidR="008B6276" w:rsidRPr="007F4B89" w:rsidDel="00F5586C" w:rsidRDefault="008B6276" w:rsidP="008B6276">
            <w:pPr>
              <w:rPr>
                <w:del w:id="4542" w:author="Salah Soliman" w:date="2020-01-31T16:11:00Z"/>
                <w:sz w:val="16"/>
                <w:szCs w:val="16"/>
              </w:rPr>
            </w:pPr>
          </w:p>
        </w:tc>
        <w:tc>
          <w:tcPr>
            <w:tcW w:w="270" w:type="dxa"/>
            <w:tcBorders>
              <w:top w:val="nil"/>
              <w:left w:val="nil"/>
              <w:bottom w:val="single" w:sz="4" w:space="0" w:color="5B9BD5" w:themeColor="accent5"/>
              <w:right w:val="single" w:sz="4" w:space="0" w:color="5B9BD5" w:themeColor="accent5"/>
            </w:tcBorders>
            <w:shd w:val="clear" w:color="auto" w:fill="70AD47" w:themeFill="accent6"/>
          </w:tcPr>
          <w:p w14:paraId="77BF52D6" w14:textId="086B4A0A" w:rsidR="008B6276" w:rsidRPr="007F4B89" w:rsidDel="00F5586C" w:rsidRDefault="008B6276" w:rsidP="008B6276">
            <w:pPr>
              <w:rPr>
                <w:del w:id="4543" w:author="Salah Soliman" w:date="2020-01-31T16:11:00Z"/>
                <w:sz w:val="16"/>
                <w:szCs w:val="16"/>
              </w:rPr>
            </w:pPr>
          </w:p>
        </w:tc>
      </w:tr>
      <w:bookmarkEnd w:id="4115"/>
    </w:tbl>
    <w:p w14:paraId="1D2B2C6C" w14:textId="1224B353" w:rsidR="008B6276" w:rsidRDefault="008B6276" w:rsidP="008B6276">
      <w:pPr>
        <w:spacing w:after="0" w:line="240" w:lineRule="auto"/>
        <w:rPr>
          <w:ins w:id="4544" w:author="Salah Soliman" w:date="2020-01-31T16:11:00Z"/>
          <w:rFonts w:ascii="Calibri" w:eastAsia="Calibri" w:hAnsi="Calibri" w:cs="Arial"/>
          <w:color w:val="404040" w:themeColor="text1" w:themeTint="BF"/>
        </w:rPr>
      </w:pPr>
    </w:p>
    <w:p w14:paraId="25003C3D" w14:textId="77777777" w:rsidR="00F5586C" w:rsidRPr="007F4B89" w:rsidRDefault="00F5586C" w:rsidP="008B6276">
      <w:pPr>
        <w:spacing w:after="0" w:line="240" w:lineRule="auto"/>
        <w:rPr>
          <w:rFonts w:ascii="Calibri" w:eastAsia="Calibri" w:hAnsi="Calibri" w:cs="Arial"/>
          <w:color w:val="404040" w:themeColor="text1" w:themeTint="BF"/>
        </w:rPr>
      </w:pPr>
    </w:p>
    <w:p w14:paraId="1C53F651" w14:textId="77777777" w:rsidR="008B6276" w:rsidRPr="007F4B89" w:rsidRDefault="008B6276" w:rsidP="008B6276">
      <w:pPr>
        <w:spacing w:after="0" w:line="240" w:lineRule="auto"/>
        <w:rPr>
          <w:rFonts w:ascii="Calibri" w:eastAsia="Calibri" w:hAnsi="Calibri" w:cs="Arial"/>
          <w:color w:val="404040" w:themeColor="text1" w:themeTint="BF"/>
        </w:rPr>
      </w:pPr>
    </w:p>
    <w:p w14:paraId="148680AE" w14:textId="77777777" w:rsidR="00E7102A" w:rsidRPr="006B0349" w:rsidRDefault="00E7102A" w:rsidP="00E7102A">
      <w:pPr>
        <w:pStyle w:val="NormalWeb"/>
        <w:spacing w:before="0" w:beforeAutospacing="0" w:after="120" w:afterAutospacing="0"/>
        <w:rPr>
          <w:rFonts w:asciiTheme="minorHAnsi" w:hAnsiTheme="minorHAnsi" w:cstheme="minorHAnsi"/>
          <w:sz w:val="22"/>
          <w:szCs w:val="22"/>
        </w:rPr>
      </w:pPr>
    </w:p>
    <w:p w14:paraId="32B13CF0" w14:textId="7A5E7876" w:rsidR="0033274C" w:rsidRDefault="0033274C" w:rsidP="0033274C">
      <w:pPr>
        <w:rPr>
          <w:rFonts w:ascii="Open Sans" w:hAnsi="Open Sans" w:cs="Open Sans"/>
        </w:rPr>
      </w:pPr>
      <w:commentRangeStart w:id="4545"/>
      <w:commentRangeStart w:id="4546"/>
      <w:commentRangeStart w:id="4547"/>
      <w:commentRangeStart w:id="4548"/>
      <w:r>
        <w:rPr>
          <w:highlight w:val="magenta"/>
        </w:rPr>
        <w:t xml:space="preserve">Mission 7 - Quiz </w:t>
      </w:r>
      <w:r w:rsidR="00676596" w:rsidRPr="31AB092C">
        <w:rPr>
          <w:highlight w:val="magenta"/>
        </w:rPr>
        <w:t>Mission</w:t>
      </w:r>
      <w:r w:rsidR="00676596">
        <w:rPr>
          <w:highlight w:val="magenta"/>
        </w:rPr>
        <w:t xml:space="preserve"> Score</w:t>
      </w:r>
      <w:r w:rsidR="00676596" w:rsidRPr="31AB092C">
        <w:rPr>
          <w:highlight w:val="magenta"/>
        </w:rPr>
        <w:t xml:space="preserve"> Booster </w:t>
      </w:r>
      <w:commentRangeStart w:id="4549"/>
      <w:commentRangeEnd w:id="4549"/>
      <w:r w:rsidR="00676596">
        <w:rPr>
          <w:rStyle w:val="CommentReference"/>
        </w:rPr>
        <w:commentReference w:id="4549"/>
      </w:r>
      <w:r>
        <w:rPr>
          <w:highlight w:val="magenta"/>
        </w:rPr>
        <w:t xml:space="preserve">: Introduction to Data </w:t>
      </w:r>
      <w:commentRangeEnd w:id="4545"/>
      <w:r w:rsidR="00745319">
        <w:rPr>
          <w:rStyle w:val="CommentReference"/>
          <w:color w:val="404040"/>
        </w:rPr>
        <w:commentReference w:id="4545"/>
      </w:r>
      <w:commentRangeEnd w:id="4546"/>
      <w:r w:rsidR="003A3165">
        <w:rPr>
          <w:rStyle w:val="CommentReference"/>
          <w:color w:val="404040"/>
        </w:rPr>
        <w:commentReference w:id="4546"/>
      </w:r>
      <w:commentRangeEnd w:id="4547"/>
      <w:r>
        <w:rPr>
          <w:rStyle w:val="CommentReference"/>
        </w:rPr>
        <w:commentReference w:id="4547"/>
      </w:r>
      <w:commentRangeEnd w:id="4548"/>
      <w:r w:rsidR="003538A4">
        <w:rPr>
          <w:rStyle w:val="CommentReference"/>
          <w:color w:val="404040"/>
        </w:rPr>
        <w:commentReference w:id="4548"/>
      </w:r>
    </w:p>
    <w:p w14:paraId="65DB3711" w14:textId="1FB7860A" w:rsidR="002F5EB5" w:rsidRDefault="002F5EB5" w:rsidP="002F5EB5">
      <w:pPr>
        <w:rPr>
          <w:rStyle w:val="Strong"/>
          <w:rFonts w:eastAsia="Times New Roman" w:cstheme="minorHAnsi"/>
          <w:szCs w:val="24"/>
        </w:rPr>
      </w:pPr>
      <w:r>
        <w:rPr>
          <w:rStyle w:val="Strong"/>
          <w:rFonts w:eastAsia="Times New Roman" w:cstheme="minorHAnsi"/>
          <w:szCs w:val="24"/>
          <w:highlight w:val="yellow"/>
        </w:rPr>
        <w:t>Mission 7</w:t>
      </w:r>
      <w:r w:rsidRPr="00DF56DB">
        <w:rPr>
          <w:rStyle w:val="Strong"/>
          <w:rFonts w:eastAsia="Times New Roman" w:cstheme="minorHAnsi"/>
          <w:szCs w:val="24"/>
          <w:highlight w:val="yellow"/>
        </w:rPr>
        <w:t xml:space="preserve"> Essential </w:t>
      </w:r>
      <w:r>
        <w:rPr>
          <w:rStyle w:val="Strong"/>
          <w:rFonts w:eastAsia="Times New Roman" w:cstheme="minorHAnsi"/>
          <w:szCs w:val="24"/>
          <w:highlight w:val="yellow"/>
        </w:rPr>
        <w:t>Purpose</w:t>
      </w:r>
      <w:r w:rsidRPr="00DF56DB">
        <w:rPr>
          <w:rStyle w:val="Strong"/>
          <w:rFonts w:eastAsia="Times New Roman" w:cstheme="minorHAnsi"/>
          <w:szCs w:val="24"/>
          <w:highlight w:val="yellow"/>
        </w:rPr>
        <w:t>:</w:t>
      </w:r>
      <w:r w:rsidRPr="00DF56DB">
        <w:rPr>
          <w:rStyle w:val="Strong"/>
          <w:rFonts w:eastAsia="Times New Roman" w:cstheme="minorHAnsi"/>
          <w:szCs w:val="24"/>
        </w:rPr>
        <w:t xml:space="preserve"> </w:t>
      </w:r>
    </w:p>
    <w:p w14:paraId="25DC80C9" w14:textId="77777777" w:rsidR="002F5EB5" w:rsidRPr="002F5EB5" w:rsidRDefault="002F5EB5" w:rsidP="002F5EB5">
      <w:pPr>
        <w:rPr>
          <w:rStyle w:val="Strong"/>
          <w:b w:val="0"/>
          <w:bCs w:val="0"/>
        </w:rPr>
      </w:pPr>
      <w:r>
        <w:rPr>
          <w:rFonts w:cstheme="minorHAnsi"/>
          <w:color w:val="A6A6A6" w:themeColor="background1" w:themeShade="A6"/>
        </w:rPr>
        <w:t>Repeat this section for every mission.</w:t>
      </w:r>
    </w:p>
    <w:p w14:paraId="1745714B" w14:textId="77777777" w:rsidR="002F5EB5" w:rsidRPr="00A5669F" w:rsidRDefault="002F5EB5" w:rsidP="002F5EB5">
      <w:pPr>
        <w:pStyle w:val="NormalWeb"/>
        <w:spacing w:before="0" w:beforeAutospacing="0" w:after="120" w:afterAutospacing="0"/>
        <w:rPr>
          <w:rFonts w:asciiTheme="minorHAnsi" w:eastAsiaTheme="minorHAnsi" w:hAnsiTheme="minorHAnsi" w:cstheme="minorBidi"/>
          <w:color w:val="A6A6A6" w:themeColor="background1" w:themeShade="A6"/>
          <w:sz w:val="20"/>
          <w:szCs w:val="22"/>
        </w:rPr>
      </w:pPr>
      <w:r w:rsidRPr="00A5669F">
        <w:rPr>
          <w:rFonts w:asciiTheme="minorHAnsi" w:eastAsiaTheme="minorHAnsi" w:hAnsiTheme="minorHAnsi" w:cstheme="minorBidi"/>
          <w:color w:val="A6A6A6" w:themeColor="background1" w:themeShade="A6"/>
          <w:sz w:val="22"/>
        </w:rPr>
        <w:t>Write the essential question learners should explore during this lesson</w:t>
      </w:r>
      <w:r w:rsidRPr="00F71D0F">
        <w:rPr>
          <w:rFonts w:asciiTheme="minorHAnsi" w:eastAsiaTheme="minorHAnsi" w:hAnsiTheme="minorHAnsi" w:cstheme="minorBidi"/>
          <w:color w:val="A6A6A6" w:themeColor="background1" w:themeShade="A6"/>
          <w:sz w:val="22"/>
          <w:szCs w:val="22"/>
        </w:rPr>
        <w:t>.</w:t>
      </w:r>
      <w:r>
        <w:rPr>
          <w:rFonts w:asciiTheme="minorHAnsi" w:eastAsiaTheme="minorHAnsi" w:hAnsiTheme="minorHAnsi" w:cstheme="minorBidi"/>
          <w:color w:val="A6A6A6" w:themeColor="background1" w:themeShade="A6"/>
          <w:sz w:val="22"/>
          <w:szCs w:val="22"/>
        </w:rPr>
        <w:t xml:space="preserve"> Write the purpose as a question that will be answered throughout the mission.</w:t>
      </w:r>
      <w:r w:rsidRPr="00F71D0F">
        <w:rPr>
          <w:rFonts w:asciiTheme="minorHAnsi" w:eastAsiaTheme="minorHAnsi" w:hAnsiTheme="minorHAnsi" w:cstheme="minorBidi"/>
          <w:color w:val="A6A6A6" w:themeColor="background1" w:themeShade="A6"/>
          <w:sz w:val="22"/>
          <w:szCs w:val="22"/>
        </w:rPr>
        <w:t xml:space="preserve"> Ie. Why is Python important for Machine Learning?</w:t>
      </w:r>
    </w:p>
    <w:p w14:paraId="5E180EA7" w14:textId="77777777" w:rsidR="002F5EB5" w:rsidRDefault="002F5EB5" w:rsidP="002F5EB5">
      <w:pPr>
        <w:pStyle w:val="NormalWeb"/>
        <w:spacing w:before="0" w:beforeAutospacing="0" w:after="120" w:afterAutospacing="0"/>
        <w:rPr>
          <w:rFonts w:asciiTheme="minorHAnsi" w:hAnsiTheme="minorHAnsi" w:cstheme="minorHAnsi"/>
          <w:sz w:val="22"/>
          <w:szCs w:val="22"/>
        </w:rPr>
      </w:pPr>
      <w:r>
        <w:rPr>
          <w:rFonts w:asciiTheme="minorHAnsi" w:hAnsiTheme="minorHAnsi" w:cstheme="minorHAnsi"/>
          <w:sz w:val="22"/>
          <w:szCs w:val="22"/>
        </w:rPr>
        <w:t>Write Here:</w:t>
      </w:r>
    </w:p>
    <w:p w14:paraId="5BF716A6" w14:textId="77777777" w:rsidR="002F5EB5" w:rsidRPr="007F4B89" w:rsidRDefault="002F5EB5" w:rsidP="002F5EB5">
      <w:pPr>
        <w:spacing w:after="0" w:line="240" w:lineRule="auto"/>
        <w:rPr>
          <w:rFonts w:ascii="Calibri" w:eastAsia="Calibri" w:hAnsi="Calibri" w:cs="Arial"/>
          <w:color w:val="404040" w:themeColor="text1" w:themeTint="BF"/>
        </w:rPr>
      </w:pPr>
      <w:r w:rsidRPr="00072BB1">
        <w:rPr>
          <w:rFonts w:ascii="Calibri" w:eastAsia="Times New Roman" w:hAnsi="Calibri" w:cs="Calibri"/>
        </w:rPr>
        <w:t>Knowledge: Understanding Data, Datasets and Pandas</w:t>
      </w:r>
    </w:p>
    <w:p w14:paraId="4991DE5F" w14:textId="703E9585" w:rsidR="00A960D4" w:rsidRPr="00C62FC2" w:rsidRDefault="00A960D4" w:rsidP="00A960D4">
      <w:pPr>
        <w:rPr>
          <w:color w:val="A6A6A6" w:themeColor="background1" w:themeShade="A6"/>
        </w:rPr>
      </w:pPr>
      <w:r w:rsidRPr="00E666A8">
        <w:rPr>
          <w:rFonts w:ascii="Calibri" w:eastAsia="Times New Roman" w:hAnsi="Calibri" w:cs="Calibri"/>
          <w:color w:val="000000"/>
        </w:rPr>
        <w:t xml:space="preserve">For more information regarding </w:t>
      </w:r>
      <w:commentRangeStart w:id="4550"/>
      <w:commentRangeEnd w:id="4550"/>
      <w:r>
        <w:rPr>
          <w:rStyle w:val="CommentReference"/>
          <w:color w:val="404040"/>
        </w:rPr>
        <w:commentReference w:id="4550"/>
      </w:r>
      <w:r w:rsidRPr="00E666A8">
        <w:rPr>
          <w:rFonts w:ascii="Calibri" w:eastAsia="Times New Roman" w:hAnsi="Calibri" w:cs="Calibri"/>
          <w:color w:val="000000"/>
        </w:rPr>
        <w:t xml:space="preserve">the grading of </w:t>
      </w:r>
      <w:r>
        <w:rPr>
          <w:rFonts w:ascii="Calibri" w:eastAsia="Times New Roman" w:hAnsi="Calibri" w:cs="Calibri"/>
          <w:color w:val="000000"/>
        </w:rPr>
        <w:t xml:space="preserve">the Quiz missions </w:t>
      </w:r>
      <w:r w:rsidRPr="00E666A8">
        <w:rPr>
          <w:rFonts w:ascii="Calibri" w:eastAsia="Times New Roman" w:hAnsi="Calibri" w:cs="Calibri"/>
          <w:color w:val="000000"/>
        </w:rPr>
        <w:t>please refer to Module 1 Introduction section</w:t>
      </w:r>
      <w:r w:rsidR="002D22DC">
        <w:rPr>
          <w:rFonts w:ascii="Calibri" w:eastAsia="Times New Roman" w:hAnsi="Calibri" w:cs="Calibri"/>
          <w:color w:val="000000"/>
        </w:rPr>
        <w:t xml:space="preserve"> as well as </w:t>
      </w:r>
      <w:r w:rsidR="002D22DC" w:rsidRPr="007962D9">
        <w:rPr>
          <w:rFonts w:ascii="Calibri" w:eastAsia="Times New Roman" w:hAnsi="Calibri" w:cs="Calibri"/>
          <w:color w:val="4472C4" w:themeColor="accent1"/>
          <w:u w:val="single"/>
        </w:rPr>
        <w:t xml:space="preserve">the </w:t>
      </w:r>
      <w:del w:id="4551" w:author="Chantelle Dubois Nishiyama" w:date="2020-02-26T20:35:00Z">
        <w:r w:rsidR="002D22DC" w:rsidRPr="007962D9" w:rsidDel="00A17CD2">
          <w:rPr>
            <w:rFonts w:ascii="Calibri" w:eastAsia="Times New Roman" w:hAnsi="Calibri" w:cs="Calibri"/>
            <w:color w:val="4472C4" w:themeColor="accent1"/>
            <w:u w:val="single"/>
          </w:rPr>
          <w:delText>orientation</w:delText>
        </w:r>
      </w:del>
      <w:ins w:id="4552" w:author="Chantelle Dubois Nishiyama" w:date="2020-02-26T20:35:00Z">
        <w:r w:rsidR="00A17CD2">
          <w:rPr>
            <w:rFonts w:ascii="Calibri" w:eastAsia="Times New Roman" w:hAnsi="Calibri" w:cs="Calibri"/>
            <w:color w:val="4472C4" w:themeColor="accent1"/>
            <w:u w:val="single"/>
          </w:rPr>
          <w:t>Orientation</w:t>
        </w:r>
      </w:ins>
      <w:r w:rsidR="002D22DC" w:rsidRPr="00E666A8">
        <w:rPr>
          <w:rFonts w:ascii="Calibri" w:eastAsia="Times New Roman" w:hAnsi="Calibri" w:cs="Calibri"/>
          <w:color w:val="000000"/>
        </w:rPr>
        <w:t>.</w:t>
      </w:r>
      <w:del w:id="4553" w:author="Fatemeh Yazdanbakhsh Poodeh" w:date="2020-02-07T13:55:00Z">
        <w:r w:rsidRPr="00E666A8" w:rsidDel="00A21082">
          <w:rPr>
            <w:rFonts w:ascii="Calibri" w:eastAsia="Times New Roman" w:hAnsi="Calibri" w:cs="Calibri"/>
            <w:color w:val="000000"/>
          </w:rPr>
          <w:delText>.</w:delText>
        </w:r>
        <w:r w:rsidRPr="00DF56DB" w:rsidDel="00A21082">
          <w:rPr>
            <w:b/>
          </w:rPr>
          <w:delText xml:space="preserve"> </w:delText>
        </w:r>
      </w:del>
    </w:p>
    <w:p w14:paraId="6AFB8BA0" w14:textId="4A8CBCFE" w:rsidR="008B6276" w:rsidRDefault="008B6276" w:rsidP="008B6276"/>
    <w:p w14:paraId="3DC85128" w14:textId="6E6A1D88" w:rsidR="00C4285C" w:rsidRPr="005E2335" w:rsidRDefault="00C4285C" w:rsidP="00572E5D">
      <w:pPr>
        <w:spacing w:after="0" w:line="240" w:lineRule="auto"/>
        <w:rPr>
          <w:rFonts w:ascii="Calibri" w:hAnsi="Calibri" w:cs="Calibri"/>
          <w:b/>
          <w:bCs/>
        </w:rPr>
      </w:pPr>
      <w:r w:rsidRPr="005E2335">
        <w:rPr>
          <w:rFonts w:ascii="Calibri" w:hAnsi="Calibri" w:cs="Calibri"/>
          <w:b/>
          <w:bCs/>
          <w:highlight w:val="yellow"/>
        </w:rPr>
        <w:t xml:space="preserve">Mission </w:t>
      </w:r>
      <w:r>
        <w:rPr>
          <w:rFonts w:ascii="Calibri" w:hAnsi="Calibri" w:cs="Calibri"/>
          <w:b/>
          <w:bCs/>
          <w:highlight w:val="yellow"/>
        </w:rPr>
        <w:t>7</w:t>
      </w:r>
      <w:r w:rsidRPr="005E2335">
        <w:rPr>
          <w:rFonts w:ascii="Calibri" w:hAnsi="Calibri" w:cs="Calibri"/>
          <w:b/>
          <w:bCs/>
          <w:highlight w:val="yellow"/>
        </w:rPr>
        <w:t xml:space="preserve"> </w:t>
      </w:r>
      <w:r w:rsidR="00572E5D">
        <w:rPr>
          <w:rFonts w:ascii="Calibri" w:hAnsi="Calibri" w:cs="Calibri"/>
          <w:b/>
          <w:bCs/>
          <w:highlight w:val="yellow"/>
        </w:rPr>
        <w:t>Instructions</w:t>
      </w:r>
      <w:r w:rsidRPr="005E2335">
        <w:rPr>
          <w:rFonts w:ascii="Calibri" w:hAnsi="Calibri" w:cs="Calibri"/>
          <w:b/>
          <w:bCs/>
          <w:highlight w:val="yellow"/>
        </w:rPr>
        <w:t>:</w:t>
      </w:r>
    </w:p>
    <w:p w14:paraId="143B4BFF" w14:textId="77777777" w:rsidR="00E7102A" w:rsidRDefault="00E7102A" w:rsidP="008B6276"/>
    <w:p w14:paraId="4F287176" w14:textId="77777777" w:rsidR="008B6276" w:rsidRDefault="008B6276" w:rsidP="008B6276">
      <w:pPr>
        <w:pStyle w:val="NoSpacing"/>
      </w:pPr>
    </w:p>
    <w:p w14:paraId="5D958AEA" w14:textId="1DA12CFC" w:rsidR="008B6276" w:rsidRDefault="008B6276" w:rsidP="008B6276">
      <w:pPr>
        <w:pStyle w:val="NoSpacing"/>
      </w:pPr>
      <w:r>
        <w:t xml:space="preserve">Lesson 2: Quiz </w:t>
      </w:r>
      <w:r w:rsidR="00676596">
        <w:t>–</w:t>
      </w:r>
      <w:r>
        <w:t xml:space="preserve"> </w:t>
      </w:r>
      <w:r w:rsidR="00676596">
        <w:t xml:space="preserve">Score </w:t>
      </w:r>
      <w:r>
        <w:t>Booster</w:t>
      </w:r>
    </w:p>
    <w:p w14:paraId="4CFF250C" w14:textId="1519E580" w:rsidR="008B6276" w:rsidRDefault="008B6276" w:rsidP="008B6276">
      <w:pPr>
        <w:pStyle w:val="NoSpacing"/>
        <w:rPr>
          <w:ins w:id="4554" w:author="Salah Soliman" w:date="2020-01-31T16:14:00Z"/>
        </w:rPr>
      </w:pPr>
    </w:p>
    <w:tbl>
      <w:tblPr>
        <w:tblStyle w:val="TableGrid16"/>
        <w:tblW w:w="10456" w:type="dxa"/>
        <w:tblBorders>
          <w:top w:val="single" w:sz="4" w:space="0" w:color="DBDBDB"/>
          <w:left w:val="single" w:sz="4" w:space="0" w:color="DBDBDB"/>
          <w:bottom w:val="single" w:sz="4" w:space="0" w:color="DBDBDB"/>
          <w:right w:val="single" w:sz="4" w:space="0" w:color="DBDBDB"/>
          <w:insideH w:val="none" w:sz="0" w:space="0" w:color="auto"/>
          <w:insideV w:val="none" w:sz="0" w:space="0" w:color="auto"/>
        </w:tblBorders>
        <w:tblLayout w:type="fixed"/>
        <w:tblCellMar>
          <w:left w:w="115" w:type="dxa"/>
          <w:right w:w="115" w:type="dxa"/>
        </w:tblCellMar>
        <w:tblLook w:val="04A0" w:firstRow="1" w:lastRow="0" w:firstColumn="1" w:lastColumn="0" w:noHBand="0" w:noVBand="1"/>
        <w:tblPrChange w:id="4555" w:author="Alicia Romero Lopez" w:date="2020-01-31T09:48:00Z">
          <w:tblPr>
            <w:tblStyle w:val="TableGrid16"/>
            <w:tblW w:w="10456" w:type="dxa"/>
            <w:jc w:val="center"/>
            <w:tblBorders>
              <w:top w:val="single" w:sz="4" w:space="0" w:color="DBDBDB"/>
              <w:left w:val="single" w:sz="4" w:space="0" w:color="DBDBDB"/>
              <w:bottom w:val="single" w:sz="4" w:space="0" w:color="DBDBDB"/>
              <w:right w:val="single" w:sz="4" w:space="0" w:color="DBDBDB"/>
              <w:insideH w:val="none" w:sz="0" w:space="0" w:color="auto"/>
              <w:insideV w:val="none" w:sz="0" w:space="0" w:color="auto"/>
            </w:tblBorders>
            <w:tblLayout w:type="fixed"/>
            <w:tblCellMar>
              <w:left w:w="115" w:type="dxa"/>
              <w:right w:w="115" w:type="dxa"/>
            </w:tblCellMar>
            <w:tblLook w:val="04A0" w:firstRow="1" w:lastRow="0" w:firstColumn="1" w:lastColumn="0" w:noHBand="0" w:noVBand="1"/>
          </w:tblPr>
        </w:tblPrChange>
      </w:tblPr>
      <w:tblGrid>
        <w:gridCol w:w="265"/>
        <w:gridCol w:w="630"/>
        <w:gridCol w:w="450"/>
        <w:gridCol w:w="2880"/>
        <w:gridCol w:w="1980"/>
        <w:gridCol w:w="3981"/>
        <w:gridCol w:w="270"/>
        <w:tblGridChange w:id="4556">
          <w:tblGrid>
            <w:gridCol w:w="265"/>
            <w:gridCol w:w="630"/>
            <w:gridCol w:w="450"/>
            <w:gridCol w:w="2880"/>
            <w:gridCol w:w="1980"/>
            <w:gridCol w:w="3981"/>
            <w:gridCol w:w="270"/>
          </w:tblGrid>
        </w:tblGridChange>
      </w:tblGrid>
      <w:tr w:rsidR="00F5586C" w:rsidRPr="00F5586C" w14:paraId="6DBAC861" w14:textId="77777777" w:rsidTr="51235A2F">
        <w:trPr>
          <w:cantSplit/>
          <w:ins w:id="4557" w:author="Salah Soliman" w:date="2020-01-31T16:14:00Z"/>
          <w:trPrChange w:id="4558" w:author="Alicia Romero Lopez" w:date="2020-01-31T09:48:00Z">
            <w:trPr>
              <w:cantSplit/>
              <w:jc w:val="center"/>
            </w:trPr>
          </w:trPrChange>
        </w:trPr>
        <w:tc>
          <w:tcPr>
            <w:tcW w:w="10456" w:type="dxa"/>
            <w:gridSpan w:val="7"/>
            <w:shd w:val="clear" w:color="auto" w:fill="FAFAFA"/>
            <w:tcPrChange w:id="4559" w:author="Alicia Romero Lopez" w:date="2020-01-31T09:48:00Z">
              <w:tcPr>
                <w:tcW w:w="10456" w:type="dxa"/>
                <w:gridSpan w:val="7"/>
                <w:shd w:val="clear" w:color="auto" w:fill="FAFAFA"/>
              </w:tcPr>
            </w:tcPrChange>
          </w:tcPr>
          <w:p w14:paraId="3BC41DDF" w14:textId="77777777" w:rsidR="00F5586C" w:rsidRPr="00F5586C" w:rsidRDefault="00F5586C" w:rsidP="00F5586C">
            <w:pPr>
              <w:outlineLvl w:val="2"/>
              <w:rPr>
                <w:ins w:id="4560" w:author="Salah Soliman" w:date="2020-01-31T16:14:00Z"/>
                <w:rFonts w:ascii="Open Sans Semibold" w:eastAsia="Open Sans" w:hAnsi="Open Sans Semibold" w:cs="Open Sans Semibold"/>
                <w:color w:val="11143F"/>
              </w:rPr>
            </w:pPr>
            <w:ins w:id="4561" w:author="Salah Soliman" w:date="2020-01-31T16:14:00Z">
              <w:r w:rsidRPr="00F5586C">
                <w:rPr>
                  <w:rFonts w:ascii="Open Sans Semibold" w:eastAsia="Open Sans" w:hAnsi="Open Sans Semibold" w:cs="Open Sans Semibold"/>
                  <w:color w:val="11143F"/>
                </w:rPr>
                <w:t>Consider a Bank Database, which type of dataset does the data belong to?</w:t>
              </w:r>
            </w:ins>
          </w:p>
        </w:tc>
      </w:tr>
      <w:tr w:rsidR="00F5586C" w:rsidRPr="00F5586C" w14:paraId="424A4EA1" w14:textId="77777777" w:rsidTr="51235A2F">
        <w:trPr>
          <w:cantSplit/>
          <w:ins w:id="4562" w:author="Salah Soliman" w:date="2020-01-31T16:14:00Z"/>
          <w:trPrChange w:id="4563" w:author="Salah Soliman" w:date="2020-01-31T16:14:00Z">
            <w:trPr>
              <w:cantSplit/>
              <w:jc w:val="center"/>
            </w:trPr>
          </w:trPrChange>
        </w:trPr>
        <w:tc>
          <w:tcPr>
            <w:tcW w:w="265" w:type="dxa"/>
            <w:shd w:val="clear" w:color="auto" w:fill="FAFAFA"/>
            <w:tcPrChange w:id="4564" w:author="Salah Soliman" w:date="2020-01-31T16:14:00Z">
              <w:tcPr>
                <w:tcW w:w="265" w:type="dxa"/>
                <w:shd w:val="clear" w:color="auto" w:fill="FAFAFA"/>
              </w:tcPr>
            </w:tcPrChange>
          </w:tcPr>
          <w:p w14:paraId="31A61F4F" w14:textId="77777777" w:rsidR="00F5586C" w:rsidRPr="00F5586C" w:rsidRDefault="00F5586C" w:rsidP="00F5586C">
            <w:pPr>
              <w:rPr>
                <w:ins w:id="4565" w:author="Salah Soliman" w:date="2020-01-31T16:14:00Z"/>
                <w:rFonts w:ascii="Open Sans" w:eastAsia="Open Sans" w:hAnsi="Open Sans" w:cs="Times New Roman"/>
              </w:rPr>
            </w:pPr>
          </w:p>
        </w:tc>
        <w:tc>
          <w:tcPr>
            <w:tcW w:w="630" w:type="dxa"/>
            <w:shd w:val="clear" w:color="auto" w:fill="FFFFFF" w:themeFill="background1"/>
            <w:vAlign w:val="center"/>
            <w:tcPrChange w:id="4566" w:author="Salah Soliman" w:date="2020-01-31T16:14:00Z">
              <w:tcPr>
                <w:tcW w:w="630" w:type="dxa"/>
                <w:shd w:val="clear" w:color="auto" w:fill="FFFFFF"/>
                <w:vAlign w:val="center"/>
              </w:tcPr>
            </w:tcPrChange>
          </w:tcPr>
          <w:p w14:paraId="4D0BED18" w14:textId="784687FF" w:rsidR="00F5586C" w:rsidRPr="00F5586C" w:rsidRDefault="00F5586C" w:rsidP="00F5586C">
            <w:pPr>
              <w:spacing w:before="120"/>
              <w:rPr>
                <w:ins w:id="4567" w:author="Salah Soliman" w:date="2020-01-31T16:14:00Z"/>
                <w:rFonts w:ascii="Open Sans" w:eastAsia="Open Sans" w:hAnsi="Open Sans" w:cs="Times New Roman"/>
              </w:rPr>
            </w:pPr>
            <w:ins w:id="4568" w:author="Salah Soliman" w:date="2020-01-31T16:14:00Z">
              <w:r w:rsidRPr="00F5586C">
                <w:rPr>
                  <w:rFonts w:ascii="Open Sans" w:eastAsia="Open Sans" w:hAnsi="Open Sans" w:cs="Times New Roman"/>
                  <w:noProof/>
                  <w:rPrChange w:id="4569" w:author="Unknown">
                    <w:rPr>
                      <w:noProof/>
                    </w:rPr>
                  </w:rPrChange>
                </w:rPr>
                <mc:AlternateContent>
                  <mc:Choice Requires="wps">
                    <w:drawing>
                      <wp:inline distT="0" distB="0" distL="0" distR="0" wp14:anchorId="36E5CDCF" wp14:editId="29153CC4">
                        <wp:extent cx="207034" cy="207034"/>
                        <wp:effectExtent l="19050" t="19050" r="21590" b="21590"/>
                        <wp:docPr id="487" name="Oval 487"/>
                        <wp:cNvGraphicFramePr/>
                        <a:graphic xmlns:a="http://schemas.openxmlformats.org/drawingml/2006/main">
                          <a:graphicData uri="http://schemas.microsoft.com/office/word/2010/wordprocessingShape">
                            <wps:wsp>
                              <wps:cNvSpPr/>
                              <wps:spPr>
                                <a:xfrm>
                                  <a:off x="0" y="0"/>
                                  <a:ext cx="207034" cy="207034"/>
                                </a:xfrm>
                                <a:prstGeom prst="ellipse">
                                  <a:avLst/>
                                </a:prstGeom>
                                <a:noFill/>
                                <a:ln w="28575" cap="flat" cmpd="sng" algn="ctr">
                                  <a:solidFill>
                                    <a:srgbClr val="DBDBDB">
                                      <a:lumMod val="9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w16se="http://schemas.microsoft.com/office/word/2015/wordml/symex" xmlns:cx1="http://schemas.microsoft.com/office/drawing/2015/9/8/chartex" xmlns:cx="http://schemas.microsoft.com/office/drawing/2014/chartex">
                    <w:pict>
                      <v:oval w14:anchorId="10E836A8" id="Oval 487" o:spid="_x0000_s1026" style="width:16.3pt;height:16.3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" filled="f" strokecolor="#c5c5c5" strokeweight="2.25pt">
                        <v:stroke joinstyle="miter"/>
                        <w10:anchorlock/>
                      </v:oval>
                    </w:pict>
                  </mc:Fallback>
                </mc:AlternateContent>
              </w:r>
            </w:ins>
          </w:p>
        </w:tc>
        <w:tc>
          <w:tcPr>
            <w:tcW w:w="450" w:type="dxa"/>
            <w:shd w:val="clear" w:color="auto" w:fill="FFFFFF" w:themeFill="background1"/>
            <w:vAlign w:val="center"/>
            <w:tcPrChange w:id="4570" w:author="Salah Soliman" w:date="2020-01-31T16:14:00Z">
              <w:tcPr>
                <w:tcW w:w="450" w:type="dxa"/>
                <w:shd w:val="clear" w:color="auto" w:fill="FFFFFF"/>
                <w:vAlign w:val="center"/>
              </w:tcPr>
            </w:tcPrChange>
          </w:tcPr>
          <w:p w14:paraId="5D9391ED" w14:textId="77777777" w:rsidR="00F5586C" w:rsidRPr="00F5586C" w:rsidRDefault="00F5586C" w:rsidP="00F5586C">
            <w:pPr>
              <w:spacing w:before="120"/>
              <w:rPr>
                <w:ins w:id="4571" w:author="Salah Soliman" w:date="2020-01-31T16:14:00Z"/>
                <w:rFonts w:ascii="Open Sans Semibold" w:eastAsia="Open Sans" w:hAnsi="Open Sans Semibold" w:cs="Open Sans Semibold"/>
              </w:rPr>
            </w:pPr>
            <w:ins w:id="4572" w:author="Salah Soliman" w:date="2020-01-31T16:14:00Z">
              <w:r w:rsidRPr="00F5586C">
                <w:rPr>
                  <w:rFonts w:ascii="Open Sans Semibold" w:eastAsia="Open Sans" w:hAnsi="Open Sans Semibold" w:cs="Open Sans Semibold"/>
                </w:rPr>
                <w:t>a.</w:t>
              </w:r>
            </w:ins>
          </w:p>
        </w:tc>
        <w:tc>
          <w:tcPr>
            <w:tcW w:w="8841" w:type="dxa"/>
            <w:gridSpan w:val="3"/>
            <w:shd w:val="clear" w:color="auto" w:fill="FFFFFF" w:themeFill="background1"/>
            <w:vAlign w:val="center"/>
            <w:tcPrChange w:id="4573" w:author="Salah Soliman" w:date="2020-01-31T16:14:00Z">
              <w:tcPr>
                <w:tcW w:w="8841" w:type="dxa"/>
                <w:gridSpan w:val="3"/>
                <w:shd w:val="clear" w:color="auto" w:fill="FFFFFF"/>
                <w:vAlign w:val="center"/>
              </w:tcPr>
            </w:tcPrChange>
          </w:tcPr>
          <w:p w14:paraId="015213A2" w14:textId="77777777" w:rsidR="00F5586C" w:rsidRPr="00F5586C" w:rsidRDefault="00F5586C" w:rsidP="00F5586C">
            <w:pPr>
              <w:spacing w:before="120"/>
              <w:rPr>
                <w:ins w:id="4574" w:author="Salah Soliman" w:date="2020-01-31T16:14:00Z"/>
                <w:rFonts w:ascii="Open Sans" w:eastAsia="Open Sans" w:hAnsi="Open Sans" w:cs="Times New Roman"/>
              </w:rPr>
            </w:pPr>
            <w:ins w:id="4575" w:author="Salah Soliman" w:date="2020-01-31T16:14:00Z">
              <w:r w:rsidRPr="00F5586C">
                <w:rPr>
                  <w:rFonts w:ascii="Open Sans" w:eastAsia="Open Sans" w:hAnsi="Open Sans" w:cs="Times New Roman"/>
                </w:rPr>
                <w:t>Graph Data.</w:t>
              </w:r>
            </w:ins>
          </w:p>
        </w:tc>
        <w:tc>
          <w:tcPr>
            <w:tcW w:w="270" w:type="dxa"/>
            <w:shd w:val="clear" w:color="auto" w:fill="FAFAFA"/>
            <w:tcPrChange w:id="4576" w:author="Salah Soliman" w:date="2020-01-31T16:14:00Z">
              <w:tcPr>
                <w:tcW w:w="270" w:type="dxa"/>
                <w:shd w:val="clear" w:color="auto" w:fill="FAFAFA"/>
              </w:tcPr>
            </w:tcPrChange>
          </w:tcPr>
          <w:p w14:paraId="44C7DBDC" w14:textId="77777777" w:rsidR="00F5586C" w:rsidRPr="00F5586C" w:rsidRDefault="00F5586C" w:rsidP="00F5586C">
            <w:pPr>
              <w:rPr>
                <w:ins w:id="4577" w:author="Salah Soliman" w:date="2020-01-31T16:14:00Z"/>
                <w:rFonts w:ascii="Open Sans" w:eastAsia="Open Sans" w:hAnsi="Open Sans" w:cs="Times New Roman"/>
              </w:rPr>
            </w:pPr>
          </w:p>
        </w:tc>
      </w:tr>
      <w:tr w:rsidR="00F5586C" w:rsidRPr="00F5586C" w14:paraId="51887E6C" w14:textId="77777777" w:rsidTr="51235A2F">
        <w:trPr>
          <w:cantSplit/>
          <w:trHeight w:val="20"/>
          <w:ins w:id="4578" w:author="Salah Soliman" w:date="2020-01-31T16:14:00Z"/>
          <w:trPrChange w:id="4579" w:author="Salah Soliman" w:date="2020-01-31T16:14:00Z">
            <w:trPr>
              <w:cantSplit/>
              <w:trHeight w:val="20"/>
              <w:jc w:val="center"/>
            </w:trPr>
          </w:trPrChange>
        </w:trPr>
        <w:tc>
          <w:tcPr>
            <w:tcW w:w="265" w:type="dxa"/>
            <w:shd w:val="clear" w:color="auto" w:fill="FAFAFA"/>
            <w:tcPrChange w:id="4580" w:author="Salah Soliman" w:date="2020-01-31T16:14:00Z">
              <w:tcPr>
                <w:tcW w:w="265" w:type="dxa"/>
                <w:shd w:val="clear" w:color="auto" w:fill="FAFAFA"/>
              </w:tcPr>
            </w:tcPrChange>
          </w:tcPr>
          <w:p w14:paraId="37B75546" w14:textId="77777777" w:rsidR="00F5586C" w:rsidRPr="00F5586C" w:rsidRDefault="00F5586C" w:rsidP="00F5586C">
            <w:pPr>
              <w:rPr>
                <w:ins w:id="4581" w:author="Salah Soliman" w:date="2020-01-31T16:14:00Z"/>
                <w:rFonts w:ascii="Open Sans" w:eastAsia="Open Sans" w:hAnsi="Open Sans" w:cs="Times New Roman"/>
                <w:color w:val="404040"/>
                <w:sz w:val="16"/>
                <w:szCs w:val="16"/>
              </w:rPr>
            </w:pPr>
          </w:p>
        </w:tc>
        <w:tc>
          <w:tcPr>
            <w:tcW w:w="630" w:type="dxa"/>
            <w:shd w:val="clear" w:color="auto" w:fill="FAFAFA"/>
            <w:vAlign w:val="center"/>
            <w:tcPrChange w:id="4582" w:author="Salah Soliman" w:date="2020-01-31T16:14:00Z">
              <w:tcPr>
                <w:tcW w:w="630" w:type="dxa"/>
                <w:shd w:val="clear" w:color="auto" w:fill="FAFAFA"/>
                <w:vAlign w:val="center"/>
              </w:tcPr>
            </w:tcPrChange>
          </w:tcPr>
          <w:p w14:paraId="0F4F2FA8" w14:textId="77777777" w:rsidR="00F5586C" w:rsidRPr="00F5586C" w:rsidRDefault="00F5586C" w:rsidP="00F5586C">
            <w:pPr>
              <w:rPr>
                <w:ins w:id="4583" w:author="Salah Soliman" w:date="2020-01-31T16:14:00Z"/>
                <w:rFonts w:ascii="Open Sans" w:eastAsia="Open Sans" w:hAnsi="Open Sans" w:cs="Times New Roman"/>
                <w:color w:val="404040"/>
                <w:sz w:val="16"/>
                <w:szCs w:val="16"/>
              </w:rPr>
            </w:pPr>
          </w:p>
        </w:tc>
        <w:tc>
          <w:tcPr>
            <w:tcW w:w="3330" w:type="dxa"/>
            <w:gridSpan w:val="2"/>
            <w:shd w:val="clear" w:color="auto" w:fill="FAFAFA"/>
            <w:vAlign w:val="center"/>
            <w:tcPrChange w:id="4584" w:author="Salah Soliman" w:date="2020-01-31T16:14:00Z">
              <w:tcPr>
                <w:tcW w:w="3330" w:type="dxa"/>
                <w:gridSpan w:val="2"/>
                <w:shd w:val="clear" w:color="auto" w:fill="FAFAFA"/>
                <w:vAlign w:val="center"/>
              </w:tcPr>
            </w:tcPrChange>
          </w:tcPr>
          <w:p w14:paraId="6BE3EF9C" w14:textId="77777777" w:rsidR="00F5586C" w:rsidRPr="00F5586C" w:rsidRDefault="00F5586C" w:rsidP="00F5586C">
            <w:pPr>
              <w:rPr>
                <w:ins w:id="4585" w:author="Salah Soliman" w:date="2020-01-31T16:14:00Z"/>
                <w:rFonts w:ascii="Open Sans" w:eastAsia="Open Sans" w:hAnsi="Open Sans" w:cs="Times New Roman"/>
                <w:color w:val="404040"/>
                <w:sz w:val="16"/>
                <w:szCs w:val="16"/>
              </w:rPr>
            </w:pPr>
          </w:p>
        </w:tc>
        <w:tc>
          <w:tcPr>
            <w:tcW w:w="1980" w:type="dxa"/>
            <w:shd w:val="clear" w:color="auto" w:fill="FAFAFA"/>
            <w:vAlign w:val="center"/>
            <w:tcPrChange w:id="4586" w:author="Salah Soliman" w:date="2020-01-31T16:14:00Z">
              <w:tcPr>
                <w:tcW w:w="1980" w:type="dxa"/>
                <w:shd w:val="clear" w:color="auto" w:fill="FAFAFA"/>
                <w:vAlign w:val="center"/>
              </w:tcPr>
            </w:tcPrChange>
          </w:tcPr>
          <w:p w14:paraId="226C1AA0" w14:textId="77777777" w:rsidR="00F5586C" w:rsidRPr="00F5586C" w:rsidRDefault="00F5586C" w:rsidP="00F5586C">
            <w:pPr>
              <w:rPr>
                <w:ins w:id="4587" w:author="Salah Soliman" w:date="2020-01-31T16:14:00Z"/>
                <w:rFonts w:ascii="Open Sans" w:eastAsia="Open Sans" w:hAnsi="Open Sans" w:cs="Times New Roman"/>
                <w:color w:val="404040"/>
                <w:sz w:val="16"/>
                <w:szCs w:val="16"/>
              </w:rPr>
            </w:pPr>
          </w:p>
        </w:tc>
        <w:tc>
          <w:tcPr>
            <w:tcW w:w="3981" w:type="dxa"/>
            <w:shd w:val="clear" w:color="auto" w:fill="FAFAFA"/>
            <w:vAlign w:val="center"/>
            <w:tcPrChange w:id="4588" w:author="Salah Soliman" w:date="2020-01-31T16:14:00Z">
              <w:tcPr>
                <w:tcW w:w="3981" w:type="dxa"/>
                <w:shd w:val="clear" w:color="auto" w:fill="FAFAFA"/>
                <w:vAlign w:val="center"/>
              </w:tcPr>
            </w:tcPrChange>
          </w:tcPr>
          <w:p w14:paraId="284635C8" w14:textId="77777777" w:rsidR="00F5586C" w:rsidRPr="00F5586C" w:rsidRDefault="00F5586C" w:rsidP="00F5586C">
            <w:pPr>
              <w:rPr>
                <w:ins w:id="4589" w:author="Salah Soliman" w:date="2020-01-31T16:14:00Z"/>
                <w:rFonts w:ascii="Open Sans" w:eastAsia="Open Sans" w:hAnsi="Open Sans" w:cs="Times New Roman"/>
                <w:noProof/>
                <w:color w:val="404040"/>
                <w:sz w:val="16"/>
                <w:szCs w:val="16"/>
              </w:rPr>
            </w:pPr>
          </w:p>
        </w:tc>
        <w:tc>
          <w:tcPr>
            <w:tcW w:w="270" w:type="dxa"/>
            <w:shd w:val="clear" w:color="auto" w:fill="FAFAFA"/>
            <w:tcPrChange w:id="4590" w:author="Salah Soliman" w:date="2020-01-31T16:14:00Z">
              <w:tcPr>
                <w:tcW w:w="270" w:type="dxa"/>
                <w:shd w:val="clear" w:color="auto" w:fill="FAFAFA"/>
              </w:tcPr>
            </w:tcPrChange>
          </w:tcPr>
          <w:p w14:paraId="288A0257" w14:textId="77777777" w:rsidR="00F5586C" w:rsidRPr="00F5586C" w:rsidRDefault="00F5586C" w:rsidP="00F5586C">
            <w:pPr>
              <w:rPr>
                <w:ins w:id="4591" w:author="Salah Soliman" w:date="2020-01-31T16:14:00Z"/>
                <w:rFonts w:ascii="Open Sans" w:eastAsia="Open Sans" w:hAnsi="Open Sans" w:cs="Times New Roman"/>
                <w:color w:val="404040"/>
                <w:sz w:val="16"/>
                <w:szCs w:val="16"/>
              </w:rPr>
            </w:pPr>
          </w:p>
        </w:tc>
      </w:tr>
      <w:tr w:rsidR="00F5586C" w:rsidRPr="00F5586C" w14:paraId="3E145861" w14:textId="77777777" w:rsidTr="51235A2F">
        <w:trPr>
          <w:cantSplit/>
          <w:ins w:id="4592" w:author="Salah Soliman" w:date="2020-01-31T16:14:00Z"/>
          <w:trPrChange w:id="4593" w:author="Salah Soliman" w:date="2020-01-31T16:14:00Z">
            <w:trPr>
              <w:cantSplit/>
              <w:jc w:val="center"/>
            </w:trPr>
          </w:trPrChange>
        </w:trPr>
        <w:tc>
          <w:tcPr>
            <w:tcW w:w="265" w:type="dxa"/>
            <w:shd w:val="clear" w:color="auto" w:fill="FAFAFA"/>
            <w:tcPrChange w:id="4594" w:author="Salah Soliman" w:date="2020-01-31T16:14:00Z">
              <w:tcPr>
                <w:tcW w:w="265" w:type="dxa"/>
                <w:shd w:val="clear" w:color="auto" w:fill="FAFAFA"/>
              </w:tcPr>
            </w:tcPrChange>
          </w:tcPr>
          <w:p w14:paraId="7C66E5A0" w14:textId="77777777" w:rsidR="00F5586C" w:rsidRPr="00F5586C" w:rsidRDefault="00F5586C" w:rsidP="00F5586C">
            <w:pPr>
              <w:rPr>
                <w:ins w:id="4595" w:author="Salah Soliman" w:date="2020-01-31T16:14:00Z"/>
                <w:rFonts w:ascii="Open Sans" w:eastAsia="Open Sans" w:hAnsi="Open Sans" w:cs="Times New Roman"/>
              </w:rPr>
            </w:pPr>
          </w:p>
        </w:tc>
        <w:tc>
          <w:tcPr>
            <w:tcW w:w="630" w:type="dxa"/>
            <w:shd w:val="clear" w:color="auto" w:fill="FFFFFF" w:themeFill="background1"/>
            <w:vAlign w:val="center"/>
            <w:tcPrChange w:id="4596" w:author="Salah Soliman" w:date="2020-01-31T16:14:00Z">
              <w:tcPr>
                <w:tcW w:w="630" w:type="dxa"/>
                <w:shd w:val="clear" w:color="auto" w:fill="FFFFFF"/>
                <w:vAlign w:val="center"/>
              </w:tcPr>
            </w:tcPrChange>
          </w:tcPr>
          <w:p w14:paraId="128416A6" w14:textId="50C527C4" w:rsidR="00F5586C" w:rsidRPr="00F5586C" w:rsidRDefault="00F5586C" w:rsidP="00F5586C">
            <w:pPr>
              <w:spacing w:before="120"/>
              <w:rPr>
                <w:ins w:id="4597" w:author="Salah Soliman" w:date="2020-01-31T16:14:00Z"/>
                <w:rFonts w:ascii="Open Sans" w:eastAsia="Open Sans" w:hAnsi="Open Sans" w:cs="Times New Roman"/>
                <w:noProof/>
              </w:rPr>
            </w:pPr>
            <w:ins w:id="4598" w:author="Salah Soliman" w:date="2020-01-31T16:14:00Z">
              <w:r w:rsidRPr="00F5586C">
                <w:rPr>
                  <w:rFonts w:ascii="Open Sans" w:eastAsia="Open Sans" w:hAnsi="Open Sans" w:cs="Times New Roman"/>
                  <w:noProof/>
                  <w:rPrChange w:id="4599" w:author="Unknown">
                    <w:rPr>
                      <w:noProof/>
                    </w:rPr>
                  </w:rPrChange>
                </w:rPr>
                <mc:AlternateContent>
                  <mc:Choice Requires="wps">
                    <w:drawing>
                      <wp:inline distT="0" distB="0" distL="0" distR="0" wp14:anchorId="2EC8F861" wp14:editId="6EED7E85">
                        <wp:extent cx="207034" cy="207034"/>
                        <wp:effectExtent l="19050" t="19050" r="21590" b="21590"/>
                        <wp:docPr id="488" name="Oval 488"/>
                        <wp:cNvGraphicFramePr/>
                        <a:graphic xmlns:a="http://schemas.openxmlformats.org/drawingml/2006/main">
                          <a:graphicData uri="http://schemas.microsoft.com/office/word/2010/wordprocessingShape">
                            <wps:wsp>
                              <wps:cNvSpPr/>
                              <wps:spPr>
                                <a:xfrm>
                                  <a:off x="0" y="0"/>
                                  <a:ext cx="207034" cy="207034"/>
                                </a:xfrm>
                                <a:prstGeom prst="ellipse">
                                  <a:avLst/>
                                </a:prstGeom>
                                <a:noFill/>
                                <a:ln w="28575" cap="flat" cmpd="sng" algn="ctr">
                                  <a:solidFill>
                                    <a:srgbClr val="DBDBDB">
                                      <a:lumMod val="9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w16se="http://schemas.microsoft.com/office/word/2015/wordml/symex" xmlns:cx1="http://schemas.microsoft.com/office/drawing/2015/9/8/chartex" xmlns:cx="http://schemas.microsoft.com/office/drawing/2014/chartex">
                    <w:pict>
                      <v:oval w14:anchorId="6C479E4F" id="Oval 488" o:spid="_x0000_s1026" style="width:16.3pt;height:16.3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" filled="f" strokecolor="#c5c5c5" strokeweight="2.25pt">
                        <v:stroke joinstyle="miter"/>
                        <w10:anchorlock/>
                      </v:oval>
                    </w:pict>
                  </mc:Fallback>
                </mc:AlternateContent>
              </w:r>
            </w:ins>
          </w:p>
        </w:tc>
        <w:tc>
          <w:tcPr>
            <w:tcW w:w="450" w:type="dxa"/>
            <w:shd w:val="clear" w:color="auto" w:fill="FFFFFF" w:themeFill="background1"/>
            <w:vAlign w:val="center"/>
            <w:tcPrChange w:id="4600" w:author="Salah Soliman" w:date="2020-01-31T16:14:00Z">
              <w:tcPr>
                <w:tcW w:w="450" w:type="dxa"/>
                <w:shd w:val="clear" w:color="auto" w:fill="FFFFFF"/>
                <w:vAlign w:val="center"/>
              </w:tcPr>
            </w:tcPrChange>
          </w:tcPr>
          <w:p w14:paraId="7065AAF4" w14:textId="77777777" w:rsidR="00F5586C" w:rsidRPr="00F5586C" w:rsidRDefault="00F5586C" w:rsidP="00F5586C">
            <w:pPr>
              <w:spacing w:before="120"/>
              <w:rPr>
                <w:ins w:id="4601" w:author="Salah Soliman" w:date="2020-01-31T16:14:00Z"/>
                <w:rFonts w:ascii="Open Sans Semibold" w:eastAsia="Open Sans" w:hAnsi="Open Sans Semibold" w:cs="Open Sans Semibold"/>
              </w:rPr>
            </w:pPr>
            <w:ins w:id="4602" w:author="Salah Soliman" w:date="2020-01-31T16:14:00Z">
              <w:r w:rsidRPr="00F5586C">
                <w:rPr>
                  <w:rFonts w:ascii="Open Sans Semibold" w:eastAsia="Open Sans" w:hAnsi="Open Sans Semibold" w:cs="Open Sans Semibold"/>
                </w:rPr>
                <w:t>b.</w:t>
              </w:r>
            </w:ins>
          </w:p>
        </w:tc>
        <w:tc>
          <w:tcPr>
            <w:tcW w:w="8841" w:type="dxa"/>
            <w:gridSpan w:val="3"/>
            <w:shd w:val="clear" w:color="auto" w:fill="FFFFFF" w:themeFill="background1"/>
            <w:vAlign w:val="center"/>
            <w:tcPrChange w:id="4603" w:author="Salah Soliman" w:date="2020-01-31T16:14:00Z">
              <w:tcPr>
                <w:tcW w:w="8841" w:type="dxa"/>
                <w:gridSpan w:val="3"/>
                <w:shd w:val="clear" w:color="auto" w:fill="FFFFFF"/>
                <w:vAlign w:val="center"/>
              </w:tcPr>
            </w:tcPrChange>
          </w:tcPr>
          <w:p w14:paraId="075C4BE1" w14:textId="77777777" w:rsidR="00F5586C" w:rsidRPr="00F5586C" w:rsidRDefault="00F5586C" w:rsidP="00F5586C">
            <w:pPr>
              <w:spacing w:before="120"/>
              <w:rPr>
                <w:ins w:id="4604" w:author="Salah Soliman" w:date="2020-01-31T16:14:00Z"/>
                <w:rFonts w:ascii="Open Sans" w:eastAsia="Open Sans" w:hAnsi="Open Sans" w:cs="Times New Roman"/>
              </w:rPr>
            </w:pPr>
            <w:ins w:id="4605" w:author="Salah Soliman" w:date="2020-01-31T16:14:00Z">
              <w:r w:rsidRPr="00F5586C">
                <w:rPr>
                  <w:rFonts w:ascii="Open Sans" w:eastAsia="Open Sans" w:hAnsi="Open Sans" w:cs="Times New Roman"/>
                </w:rPr>
                <w:t>Ordered Data.</w:t>
              </w:r>
            </w:ins>
          </w:p>
        </w:tc>
        <w:tc>
          <w:tcPr>
            <w:tcW w:w="270" w:type="dxa"/>
            <w:shd w:val="clear" w:color="auto" w:fill="FAFAFA"/>
            <w:tcPrChange w:id="4606" w:author="Salah Soliman" w:date="2020-01-31T16:14:00Z">
              <w:tcPr>
                <w:tcW w:w="270" w:type="dxa"/>
                <w:shd w:val="clear" w:color="auto" w:fill="FAFAFA"/>
              </w:tcPr>
            </w:tcPrChange>
          </w:tcPr>
          <w:p w14:paraId="7AD7A651" w14:textId="77777777" w:rsidR="00F5586C" w:rsidRPr="00F5586C" w:rsidRDefault="00F5586C" w:rsidP="00F5586C">
            <w:pPr>
              <w:rPr>
                <w:ins w:id="4607" w:author="Salah Soliman" w:date="2020-01-31T16:14:00Z"/>
                <w:rFonts w:ascii="Open Sans" w:eastAsia="Open Sans" w:hAnsi="Open Sans" w:cs="Times New Roman"/>
              </w:rPr>
            </w:pPr>
          </w:p>
        </w:tc>
      </w:tr>
      <w:tr w:rsidR="00F5586C" w:rsidRPr="00F5586C" w14:paraId="04015C0B" w14:textId="77777777" w:rsidTr="51235A2F">
        <w:trPr>
          <w:cantSplit/>
          <w:trHeight w:val="20"/>
          <w:ins w:id="4608" w:author="Salah Soliman" w:date="2020-01-31T16:14:00Z"/>
          <w:trPrChange w:id="4609" w:author="Salah Soliman" w:date="2020-01-31T16:14:00Z">
            <w:trPr>
              <w:cantSplit/>
              <w:trHeight w:val="20"/>
              <w:jc w:val="center"/>
            </w:trPr>
          </w:trPrChange>
        </w:trPr>
        <w:tc>
          <w:tcPr>
            <w:tcW w:w="265" w:type="dxa"/>
            <w:shd w:val="clear" w:color="auto" w:fill="FAFAFA"/>
            <w:tcPrChange w:id="4610" w:author="Salah Soliman" w:date="2020-01-31T16:14:00Z">
              <w:tcPr>
                <w:tcW w:w="265" w:type="dxa"/>
                <w:shd w:val="clear" w:color="auto" w:fill="FAFAFA"/>
              </w:tcPr>
            </w:tcPrChange>
          </w:tcPr>
          <w:p w14:paraId="2D8F4AE5" w14:textId="77777777" w:rsidR="00F5586C" w:rsidRPr="00F5586C" w:rsidRDefault="00F5586C" w:rsidP="00F5586C">
            <w:pPr>
              <w:rPr>
                <w:ins w:id="4611" w:author="Salah Soliman" w:date="2020-01-31T16:14:00Z"/>
                <w:rFonts w:ascii="Open Sans" w:eastAsia="Open Sans" w:hAnsi="Open Sans" w:cs="Times New Roman"/>
                <w:color w:val="404040"/>
                <w:sz w:val="16"/>
                <w:szCs w:val="16"/>
              </w:rPr>
            </w:pPr>
          </w:p>
        </w:tc>
        <w:tc>
          <w:tcPr>
            <w:tcW w:w="630" w:type="dxa"/>
            <w:shd w:val="clear" w:color="auto" w:fill="FAFAFA"/>
            <w:vAlign w:val="center"/>
            <w:tcPrChange w:id="4612" w:author="Salah Soliman" w:date="2020-01-31T16:14:00Z">
              <w:tcPr>
                <w:tcW w:w="630" w:type="dxa"/>
                <w:shd w:val="clear" w:color="auto" w:fill="FAFAFA"/>
                <w:vAlign w:val="center"/>
              </w:tcPr>
            </w:tcPrChange>
          </w:tcPr>
          <w:p w14:paraId="6D38FBDF" w14:textId="77777777" w:rsidR="00F5586C" w:rsidRPr="00F5586C" w:rsidRDefault="00F5586C" w:rsidP="00F5586C">
            <w:pPr>
              <w:rPr>
                <w:ins w:id="4613" w:author="Salah Soliman" w:date="2020-01-31T16:14:00Z"/>
                <w:rFonts w:ascii="Open Sans" w:eastAsia="Open Sans" w:hAnsi="Open Sans" w:cs="Times New Roman"/>
                <w:color w:val="404040"/>
                <w:sz w:val="16"/>
                <w:szCs w:val="16"/>
              </w:rPr>
            </w:pPr>
          </w:p>
        </w:tc>
        <w:tc>
          <w:tcPr>
            <w:tcW w:w="3330" w:type="dxa"/>
            <w:gridSpan w:val="2"/>
            <w:shd w:val="clear" w:color="auto" w:fill="FAFAFA"/>
            <w:vAlign w:val="center"/>
            <w:tcPrChange w:id="4614" w:author="Salah Soliman" w:date="2020-01-31T16:14:00Z">
              <w:tcPr>
                <w:tcW w:w="3330" w:type="dxa"/>
                <w:gridSpan w:val="2"/>
                <w:shd w:val="clear" w:color="auto" w:fill="FAFAFA"/>
                <w:vAlign w:val="center"/>
              </w:tcPr>
            </w:tcPrChange>
          </w:tcPr>
          <w:p w14:paraId="3E237B32" w14:textId="77777777" w:rsidR="00F5586C" w:rsidRPr="00F5586C" w:rsidRDefault="00F5586C" w:rsidP="00F5586C">
            <w:pPr>
              <w:rPr>
                <w:ins w:id="4615" w:author="Salah Soliman" w:date="2020-01-31T16:14:00Z"/>
                <w:rFonts w:ascii="Open Sans" w:eastAsia="Open Sans" w:hAnsi="Open Sans" w:cs="Times New Roman"/>
                <w:color w:val="404040"/>
                <w:sz w:val="16"/>
                <w:szCs w:val="16"/>
              </w:rPr>
            </w:pPr>
          </w:p>
        </w:tc>
        <w:tc>
          <w:tcPr>
            <w:tcW w:w="1980" w:type="dxa"/>
            <w:shd w:val="clear" w:color="auto" w:fill="FAFAFA"/>
            <w:vAlign w:val="center"/>
            <w:tcPrChange w:id="4616" w:author="Salah Soliman" w:date="2020-01-31T16:14:00Z">
              <w:tcPr>
                <w:tcW w:w="1980" w:type="dxa"/>
                <w:shd w:val="clear" w:color="auto" w:fill="FAFAFA"/>
                <w:vAlign w:val="center"/>
              </w:tcPr>
            </w:tcPrChange>
          </w:tcPr>
          <w:p w14:paraId="7239F744" w14:textId="77777777" w:rsidR="00F5586C" w:rsidRPr="00F5586C" w:rsidRDefault="00F5586C" w:rsidP="00F5586C">
            <w:pPr>
              <w:rPr>
                <w:ins w:id="4617" w:author="Salah Soliman" w:date="2020-01-31T16:14:00Z"/>
                <w:rFonts w:ascii="Open Sans" w:eastAsia="Open Sans" w:hAnsi="Open Sans" w:cs="Times New Roman"/>
                <w:color w:val="404040"/>
                <w:sz w:val="16"/>
                <w:szCs w:val="16"/>
              </w:rPr>
            </w:pPr>
          </w:p>
        </w:tc>
        <w:tc>
          <w:tcPr>
            <w:tcW w:w="3981" w:type="dxa"/>
            <w:shd w:val="clear" w:color="auto" w:fill="FAFAFA"/>
            <w:vAlign w:val="center"/>
            <w:tcPrChange w:id="4618" w:author="Salah Soliman" w:date="2020-01-31T16:14:00Z">
              <w:tcPr>
                <w:tcW w:w="3981" w:type="dxa"/>
                <w:shd w:val="clear" w:color="auto" w:fill="FAFAFA"/>
                <w:vAlign w:val="center"/>
              </w:tcPr>
            </w:tcPrChange>
          </w:tcPr>
          <w:p w14:paraId="34CFDE32" w14:textId="77777777" w:rsidR="00F5586C" w:rsidRPr="00F5586C" w:rsidRDefault="00F5586C" w:rsidP="00F5586C">
            <w:pPr>
              <w:rPr>
                <w:ins w:id="4619" w:author="Salah Soliman" w:date="2020-01-31T16:14:00Z"/>
                <w:rFonts w:ascii="Open Sans" w:eastAsia="Open Sans" w:hAnsi="Open Sans" w:cs="Times New Roman"/>
                <w:noProof/>
                <w:color w:val="404040"/>
                <w:sz w:val="16"/>
                <w:szCs w:val="16"/>
              </w:rPr>
            </w:pPr>
          </w:p>
        </w:tc>
        <w:tc>
          <w:tcPr>
            <w:tcW w:w="270" w:type="dxa"/>
            <w:shd w:val="clear" w:color="auto" w:fill="FAFAFA"/>
            <w:tcPrChange w:id="4620" w:author="Salah Soliman" w:date="2020-01-31T16:14:00Z">
              <w:tcPr>
                <w:tcW w:w="270" w:type="dxa"/>
                <w:shd w:val="clear" w:color="auto" w:fill="FAFAFA"/>
              </w:tcPr>
            </w:tcPrChange>
          </w:tcPr>
          <w:p w14:paraId="258BEC9F" w14:textId="77777777" w:rsidR="00F5586C" w:rsidRPr="00F5586C" w:rsidRDefault="00F5586C" w:rsidP="00F5586C">
            <w:pPr>
              <w:rPr>
                <w:ins w:id="4621" w:author="Salah Soliman" w:date="2020-01-31T16:14:00Z"/>
                <w:rFonts w:ascii="Open Sans" w:eastAsia="Open Sans" w:hAnsi="Open Sans" w:cs="Times New Roman"/>
                <w:color w:val="404040"/>
                <w:sz w:val="16"/>
                <w:szCs w:val="16"/>
              </w:rPr>
            </w:pPr>
          </w:p>
        </w:tc>
      </w:tr>
      <w:tr w:rsidR="00F5586C" w:rsidRPr="00F5586C" w14:paraId="451F5C12" w14:textId="77777777" w:rsidTr="51235A2F">
        <w:trPr>
          <w:cantSplit/>
          <w:ins w:id="4622" w:author="Salah Soliman" w:date="2020-01-31T16:14:00Z"/>
          <w:trPrChange w:id="4623" w:author="Salah Soliman" w:date="2020-01-31T16:14:00Z">
            <w:trPr>
              <w:cantSplit/>
              <w:jc w:val="center"/>
            </w:trPr>
          </w:trPrChange>
        </w:trPr>
        <w:tc>
          <w:tcPr>
            <w:tcW w:w="265" w:type="dxa"/>
            <w:shd w:val="clear" w:color="auto" w:fill="FAFAFA"/>
            <w:tcPrChange w:id="4624" w:author="Salah Soliman" w:date="2020-01-31T16:14:00Z">
              <w:tcPr>
                <w:tcW w:w="265" w:type="dxa"/>
                <w:shd w:val="clear" w:color="auto" w:fill="FAFAFA"/>
              </w:tcPr>
            </w:tcPrChange>
          </w:tcPr>
          <w:p w14:paraId="4334C206" w14:textId="77777777" w:rsidR="00F5586C" w:rsidRPr="00F5586C" w:rsidRDefault="00F5586C" w:rsidP="00F5586C">
            <w:pPr>
              <w:rPr>
                <w:ins w:id="4625" w:author="Salah Soliman" w:date="2020-01-31T16:14:00Z"/>
                <w:rFonts w:ascii="Open Sans" w:eastAsia="Open Sans" w:hAnsi="Open Sans" w:cs="Times New Roman"/>
              </w:rPr>
            </w:pPr>
          </w:p>
        </w:tc>
        <w:tc>
          <w:tcPr>
            <w:tcW w:w="630" w:type="dxa"/>
            <w:shd w:val="clear" w:color="auto" w:fill="FFFFFF" w:themeFill="background1"/>
            <w:vAlign w:val="center"/>
            <w:tcPrChange w:id="4626" w:author="Salah Soliman" w:date="2020-01-31T16:14:00Z">
              <w:tcPr>
                <w:tcW w:w="630" w:type="dxa"/>
                <w:shd w:val="clear" w:color="auto" w:fill="FFFFFF"/>
                <w:vAlign w:val="center"/>
              </w:tcPr>
            </w:tcPrChange>
          </w:tcPr>
          <w:p w14:paraId="5A044A94" w14:textId="51F7C3D1" w:rsidR="00F5586C" w:rsidRPr="00F5586C" w:rsidRDefault="00F5586C" w:rsidP="00F5586C">
            <w:pPr>
              <w:spacing w:before="120"/>
              <w:rPr>
                <w:ins w:id="4627" w:author="Salah Soliman" w:date="2020-01-31T16:14:00Z"/>
                <w:rFonts w:ascii="Open Sans" w:eastAsia="Open Sans" w:hAnsi="Open Sans" w:cs="Times New Roman"/>
                <w:noProof/>
              </w:rPr>
            </w:pPr>
            <w:ins w:id="4628" w:author="Salah Soliman" w:date="2020-01-31T16:14:00Z">
              <w:r w:rsidRPr="00F5586C">
                <w:rPr>
                  <w:rFonts w:ascii="Open Sans" w:eastAsia="Open Sans" w:hAnsi="Open Sans" w:cs="Times New Roman"/>
                  <w:noProof/>
                  <w:rPrChange w:id="4629" w:author="Unknown">
                    <w:rPr>
                      <w:noProof/>
                    </w:rPr>
                  </w:rPrChange>
                </w:rPr>
                <mc:AlternateContent>
                  <mc:Choice Requires="wps">
                    <w:drawing>
                      <wp:inline distT="0" distB="0" distL="0" distR="0" wp14:anchorId="281BB9FE" wp14:editId="4ABAFA8C">
                        <wp:extent cx="207034" cy="207034"/>
                        <wp:effectExtent l="19050" t="19050" r="21590" b="21590"/>
                        <wp:docPr id="489" name="Oval 489"/>
                        <wp:cNvGraphicFramePr/>
                        <a:graphic xmlns:a="http://schemas.openxmlformats.org/drawingml/2006/main">
                          <a:graphicData uri="http://schemas.microsoft.com/office/word/2010/wordprocessingShape">
                            <wps:wsp>
                              <wps:cNvSpPr/>
                              <wps:spPr>
                                <a:xfrm>
                                  <a:off x="0" y="0"/>
                                  <a:ext cx="207034" cy="207034"/>
                                </a:xfrm>
                                <a:prstGeom prst="ellipse">
                                  <a:avLst/>
                                </a:prstGeom>
                                <a:noFill/>
                                <a:ln w="28575" cap="flat" cmpd="sng" algn="ctr">
                                  <a:solidFill>
                                    <a:srgbClr val="DBDBDB">
                                      <a:lumMod val="9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w16se="http://schemas.microsoft.com/office/word/2015/wordml/symex" xmlns:cx1="http://schemas.microsoft.com/office/drawing/2015/9/8/chartex" xmlns:cx="http://schemas.microsoft.com/office/drawing/2014/chartex">
                    <w:pict>
                      <v:oval w14:anchorId="3F4A9CA5" id="Oval 489" o:spid="_x0000_s1026" style="width:16.3pt;height:16.3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" filled="f" strokecolor="#c5c5c5" strokeweight="2.25pt">
                        <v:stroke joinstyle="miter"/>
                        <w10:anchorlock/>
                      </v:oval>
                    </w:pict>
                  </mc:Fallback>
                </mc:AlternateContent>
              </w:r>
            </w:ins>
          </w:p>
        </w:tc>
        <w:tc>
          <w:tcPr>
            <w:tcW w:w="450" w:type="dxa"/>
            <w:shd w:val="clear" w:color="auto" w:fill="FFFFFF" w:themeFill="background1"/>
            <w:vAlign w:val="center"/>
            <w:tcPrChange w:id="4630" w:author="Salah Soliman" w:date="2020-01-31T16:14:00Z">
              <w:tcPr>
                <w:tcW w:w="450" w:type="dxa"/>
                <w:shd w:val="clear" w:color="auto" w:fill="FFFFFF"/>
                <w:vAlign w:val="center"/>
              </w:tcPr>
            </w:tcPrChange>
          </w:tcPr>
          <w:p w14:paraId="71ADE6E8" w14:textId="77777777" w:rsidR="00F5586C" w:rsidRPr="00F5586C" w:rsidRDefault="00F5586C" w:rsidP="00F5586C">
            <w:pPr>
              <w:spacing w:before="120"/>
              <w:rPr>
                <w:ins w:id="4631" w:author="Salah Soliman" w:date="2020-01-31T16:14:00Z"/>
                <w:rFonts w:ascii="Open Sans Semibold" w:eastAsia="Open Sans" w:hAnsi="Open Sans Semibold" w:cs="Open Sans Semibold"/>
              </w:rPr>
            </w:pPr>
            <w:ins w:id="4632" w:author="Salah Soliman" w:date="2020-01-31T16:14:00Z">
              <w:r w:rsidRPr="00F5586C">
                <w:rPr>
                  <w:rFonts w:ascii="Open Sans Semibold" w:eastAsia="Open Sans" w:hAnsi="Open Sans Semibold" w:cs="Open Sans Semibold"/>
                </w:rPr>
                <w:t>c.</w:t>
              </w:r>
            </w:ins>
          </w:p>
        </w:tc>
        <w:tc>
          <w:tcPr>
            <w:tcW w:w="8841" w:type="dxa"/>
            <w:gridSpan w:val="3"/>
            <w:shd w:val="clear" w:color="auto" w:fill="FFFFFF" w:themeFill="background1"/>
            <w:vAlign w:val="center"/>
            <w:tcPrChange w:id="4633" w:author="Salah Soliman" w:date="2020-01-31T16:14:00Z">
              <w:tcPr>
                <w:tcW w:w="8841" w:type="dxa"/>
                <w:gridSpan w:val="3"/>
                <w:shd w:val="clear" w:color="auto" w:fill="FFFFFF"/>
                <w:vAlign w:val="center"/>
              </w:tcPr>
            </w:tcPrChange>
          </w:tcPr>
          <w:p w14:paraId="378035A3" w14:textId="77777777" w:rsidR="00F5586C" w:rsidRPr="00F5586C" w:rsidRDefault="00F5586C" w:rsidP="00F5586C">
            <w:pPr>
              <w:spacing w:before="120"/>
              <w:rPr>
                <w:ins w:id="4634" w:author="Salah Soliman" w:date="2020-01-31T16:14:00Z"/>
                <w:rFonts w:ascii="Open Sans" w:eastAsia="Open Sans" w:hAnsi="Open Sans" w:cs="Times New Roman"/>
              </w:rPr>
            </w:pPr>
            <w:ins w:id="4635" w:author="Salah Soliman" w:date="2020-01-31T16:14:00Z">
              <w:r w:rsidRPr="00F5586C">
                <w:rPr>
                  <w:rFonts w:ascii="Open Sans" w:eastAsia="Open Sans" w:hAnsi="Open Sans" w:cs="Open Sans"/>
                  <w:highlight w:val="green"/>
                </w:rPr>
                <w:t>Tabular Data.</w:t>
              </w:r>
            </w:ins>
          </w:p>
        </w:tc>
        <w:tc>
          <w:tcPr>
            <w:tcW w:w="270" w:type="dxa"/>
            <w:shd w:val="clear" w:color="auto" w:fill="FAFAFA"/>
            <w:tcPrChange w:id="4636" w:author="Salah Soliman" w:date="2020-01-31T16:14:00Z">
              <w:tcPr>
                <w:tcW w:w="270" w:type="dxa"/>
                <w:shd w:val="clear" w:color="auto" w:fill="FAFAFA"/>
              </w:tcPr>
            </w:tcPrChange>
          </w:tcPr>
          <w:p w14:paraId="4C9682A9" w14:textId="77777777" w:rsidR="00F5586C" w:rsidRPr="00F5586C" w:rsidRDefault="00F5586C" w:rsidP="00F5586C">
            <w:pPr>
              <w:rPr>
                <w:ins w:id="4637" w:author="Salah Soliman" w:date="2020-01-31T16:14:00Z"/>
                <w:rFonts w:ascii="Open Sans" w:eastAsia="Open Sans" w:hAnsi="Open Sans" w:cs="Times New Roman"/>
              </w:rPr>
            </w:pPr>
          </w:p>
        </w:tc>
      </w:tr>
      <w:tr w:rsidR="00F5586C" w:rsidRPr="00F5586C" w14:paraId="3EDD062B" w14:textId="77777777" w:rsidTr="51235A2F">
        <w:trPr>
          <w:cantSplit/>
          <w:ins w:id="4638" w:author="Salah Soliman" w:date="2020-01-31T16:14:00Z"/>
          <w:trPrChange w:id="4639" w:author="Salah Soliman" w:date="2020-01-31T16:14:00Z">
            <w:trPr>
              <w:cantSplit/>
              <w:jc w:val="center"/>
            </w:trPr>
          </w:trPrChange>
        </w:trPr>
        <w:tc>
          <w:tcPr>
            <w:tcW w:w="265" w:type="dxa"/>
            <w:shd w:val="clear" w:color="auto" w:fill="FAFAFA"/>
            <w:tcPrChange w:id="4640" w:author="Salah Soliman" w:date="2020-01-31T16:14:00Z">
              <w:tcPr>
                <w:tcW w:w="265" w:type="dxa"/>
                <w:shd w:val="clear" w:color="auto" w:fill="FAFAFA"/>
              </w:tcPr>
            </w:tcPrChange>
          </w:tcPr>
          <w:p w14:paraId="5F1BEDBD" w14:textId="77777777" w:rsidR="00F5586C" w:rsidRPr="00F5586C" w:rsidRDefault="00F5586C" w:rsidP="00F5586C">
            <w:pPr>
              <w:rPr>
                <w:ins w:id="4641" w:author="Salah Soliman" w:date="2020-01-31T16:14:00Z"/>
                <w:rFonts w:ascii="Open Sans" w:eastAsia="Open Sans" w:hAnsi="Open Sans" w:cs="Times New Roman"/>
                <w:color w:val="404040"/>
                <w:sz w:val="16"/>
                <w:szCs w:val="16"/>
              </w:rPr>
            </w:pPr>
          </w:p>
        </w:tc>
        <w:tc>
          <w:tcPr>
            <w:tcW w:w="3960" w:type="dxa"/>
            <w:gridSpan w:val="3"/>
            <w:shd w:val="clear" w:color="auto" w:fill="FAFAFA"/>
            <w:vAlign w:val="center"/>
            <w:tcPrChange w:id="4642" w:author="Salah Soliman" w:date="2020-01-31T16:14:00Z">
              <w:tcPr>
                <w:tcW w:w="3960" w:type="dxa"/>
                <w:gridSpan w:val="3"/>
                <w:shd w:val="clear" w:color="auto" w:fill="FAFAFA"/>
                <w:vAlign w:val="center"/>
              </w:tcPr>
            </w:tcPrChange>
          </w:tcPr>
          <w:p w14:paraId="4D7C4546" w14:textId="77777777" w:rsidR="00F5586C" w:rsidRPr="00F5586C" w:rsidRDefault="00F5586C" w:rsidP="00F5586C">
            <w:pPr>
              <w:rPr>
                <w:ins w:id="4643" w:author="Salah Soliman" w:date="2020-01-31T16:14:00Z"/>
                <w:rFonts w:ascii="Open Sans" w:eastAsia="Open Sans" w:hAnsi="Open Sans" w:cs="Times New Roman"/>
                <w:color w:val="404040"/>
                <w:sz w:val="16"/>
                <w:szCs w:val="16"/>
              </w:rPr>
            </w:pPr>
          </w:p>
        </w:tc>
        <w:tc>
          <w:tcPr>
            <w:tcW w:w="1980" w:type="dxa"/>
            <w:shd w:val="clear" w:color="auto" w:fill="FAFAFA"/>
            <w:vAlign w:val="center"/>
            <w:tcPrChange w:id="4644" w:author="Salah Soliman" w:date="2020-01-31T16:14:00Z">
              <w:tcPr>
                <w:tcW w:w="1980" w:type="dxa"/>
                <w:shd w:val="clear" w:color="auto" w:fill="FAFAFA"/>
                <w:vAlign w:val="center"/>
              </w:tcPr>
            </w:tcPrChange>
          </w:tcPr>
          <w:p w14:paraId="337A7190" w14:textId="77777777" w:rsidR="00F5586C" w:rsidRPr="00F5586C" w:rsidRDefault="00F5586C" w:rsidP="00F5586C">
            <w:pPr>
              <w:rPr>
                <w:ins w:id="4645" w:author="Salah Soliman" w:date="2020-01-31T16:14:00Z"/>
                <w:rFonts w:ascii="Open Sans" w:eastAsia="Open Sans" w:hAnsi="Open Sans" w:cs="Times New Roman"/>
                <w:color w:val="404040"/>
                <w:sz w:val="16"/>
                <w:szCs w:val="16"/>
              </w:rPr>
            </w:pPr>
          </w:p>
        </w:tc>
        <w:tc>
          <w:tcPr>
            <w:tcW w:w="3981" w:type="dxa"/>
            <w:shd w:val="clear" w:color="auto" w:fill="FAFAFA"/>
            <w:vAlign w:val="center"/>
            <w:tcPrChange w:id="4646" w:author="Salah Soliman" w:date="2020-01-31T16:14:00Z">
              <w:tcPr>
                <w:tcW w:w="3981" w:type="dxa"/>
                <w:shd w:val="clear" w:color="auto" w:fill="FAFAFA"/>
                <w:vAlign w:val="center"/>
              </w:tcPr>
            </w:tcPrChange>
          </w:tcPr>
          <w:p w14:paraId="7B6360B3" w14:textId="77777777" w:rsidR="00F5586C" w:rsidRPr="00F5586C" w:rsidRDefault="00F5586C" w:rsidP="00F5586C">
            <w:pPr>
              <w:rPr>
                <w:ins w:id="4647" w:author="Salah Soliman" w:date="2020-01-31T16:14:00Z"/>
                <w:rFonts w:ascii="Open Sans" w:eastAsia="Open Sans" w:hAnsi="Open Sans" w:cs="Times New Roman"/>
                <w:color w:val="404040"/>
                <w:sz w:val="16"/>
                <w:szCs w:val="16"/>
              </w:rPr>
            </w:pPr>
          </w:p>
        </w:tc>
        <w:tc>
          <w:tcPr>
            <w:tcW w:w="270" w:type="dxa"/>
            <w:shd w:val="clear" w:color="auto" w:fill="FAFAFA"/>
            <w:tcPrChange w:id="4648" w:author="Salah Soliman" w:date="2020-01-31T16:14:00Z">
              <w:tcPr>
                <w:tcW w:w="270" w:type="dxa"/>
                <w:shd w:val="clear" w:color="auto" w:fill="FAFAFA"/>
              </w:tcPr>
            </w:tcPrChange>
          </w:tcPr>
          <w:p w14:paraId="2E81A67E" w14:textId="77777777" w:rsidR="00F5586C" w:rsidRPr="00F5586C" w:rsidRDefault="00F5586C" w:rsidP="00F5586C">
            <w:pPr>
              <w:rPr>
                <w:ins w:id="4649" w:author="Salah Soliman" w:date="2020-01-31T16:14:00Z"/>
                <w:rFonts w:ascii="Open Sans" w:eastAsia="Open Sans" w:hAnsi="Open Sans" w:cs="Times New Roman"/>
                <w:color w:val="404040"/>
                <w:sz w:val="16"/>
                <w:szCs w:val="16"/>
              </w:rPr>
            </w:pPr>
          </w:p>
        </w:tc>
      </w:tr>
      <w:tr w:rsidR="00F5586C" w:rsidRPr="00F5586C" w14:paraId="6411E16B" w14:textId="77777777" w:rsidTr="51235A2F">
        <w:trPr>
          <w:cantSplit/>
          <w:ins w:id="4650" w:author="Salah Soliman" w:date="2020-01-31T16:14:00Z"/>
          <w:trPrChange w:id="4651" w:author="Salah Soliman" w:date="2020-01-31T16:14:00Z">
            <w:trPr>
              <w:cantSplit/>
              <w:jc w:val="center"/>
            </w:trPr>
          </w:trPrChange>
        </w:trPr>
        <w:tc>
          <w:tcPr>
            <w:tcW w:w="265" w:type="dxa"/>
            <w:shd w:val="clear" w:color="auto" w:fill="FAFAFA"/>
            <w:tcPrChange w:id="4652" w:author="Salah Soliman" w:date="2020-01-31T16:14:00Z">
              <w:tcPr>
                <w:tcW w:w="265" w:type="dxa"/>
                <w:shd w:val="clear" w:color="auto" w:fill="FAFAFA"/>
              </w:tcPr>
            </w:tcPrChange>
          </w:tcPr>
          <w:p w14:paraId="404263A8" w14:textId="77777777" w:rsidR="00F5586C" w:rsidRPr="00F5586C" w:rsidRDefault="00F5586C" w:rsidP="00F5586C">
            <w:pPr>
              <w:rPr>
                <w:ins w:id="4653" w:author="Salah Soliman" w:date="2020-01-31T16:14:00Z"/>
                <w:rFonts w:ascii="Open Sans" w:eastAsia="Open Sans" w:hAnsi="Open Sans" w:cs="Times New Roman"/>
              </w:rPr>
            </w:pPr>
          </w:p>
        </w:tc>
        <w:tc>
          <w:tcPr>
            <w:tcW w:w="630" w:type="dxa"/>
            <w:shd w:val="clear" w:color="auto" w:fill="FFFFFF" w:themeFill="background1"/>
            <w:vAlign w:val="center"/>
            <w:tcPrChange w:id="4654" w:author="Salah Soliman" w:date="2020-01-31T16:14:00Z">
              <w:tcPr>
                <w:tcW w:w="630" w:type="dxa"/>
                <w:shd w:val="clear" w:color="auto" w:fill="FFFFFF"/>
                <w:vAlign w:val="center"/>
              </w:tcPr>
            </w:tcPrChange>
          </w:tcPr>
          <w:p w14:paraId="4DF5FB2C" w14:textId="38B05B9F" w:rsidR="00F5586C" w:rsidRPr="00F5586C" w:rsidRDefault="00F5586C" w:rsidP="00F5586C">
            <w:pPr>
              <w:spacing w:before="120"/>
              <w:rPr>
                <w:ins w:id="4655" w:author="Salah Soliman" w:date="2020-01-31T16:14:00Z"/>
                <w:rFonts w:ascii="Open Sans" w:eastAsia="Open Sans" w:hAnsi="Open Sans" w:cs="Times New Roman"/>
                <w:noProof/>
              </w:rPr>
            </w:pPr>
            <w:ins w:id="4656" w:author="Salah Soliman" w:date="2020-01-31T16:14:00Z">
              <w:r w:rsidRPr="00F5586C">
                <w:rPr>
                  <w:rFonts w:ascii="Open Sans" w:eastAsia="Open Sans" w:hAnsi="Open Sans" w:cs="Times New Roman"/>
                  <w:noProof/>
                  <w:rPrChange w:id="4657" w:author="Unknown">
                    <w:rPr>
                      <w:noProof/>
                    </w:rPr>
                  </w:rPrChange>
                </w:rPr>
                <mc:AlternateContent>
                  <mc:Choice Requires="wps">
                    <w:drawing>
                      <wp:inline distT="0" distB="0" distL="0" distR="0" wp14:anchorId="022AAC52" wp14:editId="3A218900">
                        <wp:extent cx="207034" cy="207034"/>
                        <wp:effectExtent l="19050" t="19050" r="21590" b="21590"/>
                        <wp:docPr id="490" name="Oval 490"/>
                        <wp:cNvGraphicFramePr/>
                        <a:graphic xmlns:a="http://schemas.openxmlformats.org/drawingml/2006/main">
                          <a:graphicData uri="http://schemas.microsoft.com/office/word/2010/wordprocessingShape">
                            <wps:wsp>
                              <wps:cNvSpPr/>
                              <wps:spPr>
                                <a:xfrm>
                                  <a:off x="0" y="0"/>
                                  <a:ext cx="207034" cy="207034"/>
                                </a:xfrm>
                                <a:prstGeom prst="ellipse">
                                  <a:avLst/>
                                </a:prstGeom>
                                <a:noFill/>
                                <a:ln w="28575" cap="flat" cmpd="sng" algn="ctr">
                                  <a:solidFill>
                                    <a:srgbClr val="DBDBDB">
                                      <a:lumMod val="9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w16se="http://schemas.microsoft.com/office/word/2015/wordml/symex" xmlns:cx1="http://schemas.microsoft.com/office/drawing/2015/9/8/chartex" xmlns:cx="http://schemas.microsoft.com/office/drawing/2014/chartex">
                    <w:pict>
                      <v:oval w14:anchorId="0B5441B6" id="Oval 490" o:spid="_x0000_s1026" style="width:16.3pt;height:16.3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" filled="f" strokecolor="#c5c5c5" strokeweight="2.25pt">
                        <v:stroke joinstyle="miter"/>
                        <w10:anchorlock/>
                      </v:oval>
                    </w:pict>
                  </mc:Fallback>
                </mc:AlternateContent>
              </w:r>
            </w:ins>
          </w:p>
        </w:tc>
        <w:tc>
          <w:tcPr>
            <w:tcW w:w="450" w:type="dxa"/>
            <w:shd w:val="clear" w:color="auto" w:fill="FFFFFF" w:themeFill="background1"/>
            <w:vAlign w:val="center"/>
            <w:tcPrChange w:id="4658" w:author="Salah Soliman" w:date="2020-01-31T16:14:00Z">
              <w:tcPr>
                <w:tcW w:w="450" w:type="dxa"/>
                <w:shd w:val="clear" w:color="auto" w:fill="FFFFFF"/>
                <w:vAlign w:val="center"/>
              </w:tcPr>
            </w:tcPrChange>
          </w:tcPr>
          <w:p w14:paraId="70B1AA56" w14:textId="77777777" w:rsidR="00F5586C" w:rsidRPr="00F5586C" w:rsidRDefault="00F5586C" w:rsidP="00F5586C">
            <w:pPr>
              <w:spacing w:before="120"/>
              <w:rPr>
                <w:ins w:id="4659" w:author="Salah Soliman" w:date="2020-01-31T16:14:00Z"/>
                <w:rFonts w:ascii="Open Sans Semibold" w:eastAsia="Open Sans" w:hAnsi="Open Sans Semibold" w:cs="Open Sans Semibold"/>
              </w:rPr>
            </w:pPr>
            <w:ins w:id="4660" w:author="Salah Soliman" w:date="2020-01-31T16:14:00Z">
              <w:r w:rsidRPr="00F5586C">
                <w:rPr>
                  <w:rFonts w:ascii="Open Sans Semibold" w:eastAsia="Open Sans" w:hAnsi="Open Sans Semibold" w:cs="Open Sans Semibold"/>
                </w:rPr>
                <w:t>d.</w:t>
              </w:r>
            </w:ins>
          </w:p>
        </w:tc>
        <w:tc>
          <w:tcPr>
            <w:tcW w:w="8841" w:type="dxa"/>
            <w:gridSpan w:val="3"/>
            <w:shd w:val="clear" w:color="auto" w:fill="FFFFFF" w:themeFill="background1"/>
            <w:vAlign w:val="center"/>
            <w:tcPrChange w:id="4661" w:author="Salah Soliman" w:date="2020-01-31T16:14:00Z">
              <w:tcPr>
                <w:tcW w:w="8841" w:type="dxa"/>
                <w:gridSpan w:val="3"/>
                <w:shd w:val="clear" w:color="auto" w:fill="FFFFFF"/>
                <w:vAlign w:val="center"/>
              </w:tcPr>
            </w:tcPrChange>
          </w:tcPr>
          <w:p w14:paraId="6AE09FE6" w14:textId="77777777" w:rsidR="00F5586C" w:rsidRPr="00F5586C" w:rsidRDefault="00F5586C" w:rsidP="00F5586C">
            <w:pPr>
              <w:spacing w:before="120"/>
              <w:rPr>
                <w:ins w:id="4662" w:author="Salah Soliman" w:date="2020-01-31T16:14:00Z"/>
                <w:rFonts w:ascii="Open Sans" w:eastAsia="Open Sans" w:hAnsi="Open Sans" w:cs="Times New Roman"/>
              </w:rPr>
            </w:pPr>
            <w:ins w:id="4663" w:author="Salah Soliman" w:date="2020-01-31T16:14:00Z">
              <w:r w:rsidRPr="00F5586C">
                <w:rPr>
                  <w:rFonts w:ascii="Open Sans" w:eastAsia="Open Sans" w:hAnsi="Open Sans" w:cs="Times New Roman"/>
                </w:rPr>
                <w:t>Matrix Data.</w:t>
              </w:r>
            </w:ins>
          </w:p>
        </w:tc>
        <w:tc>
          <w:tcPr>
            <w:tcW w:w="270" w:type="dxa"/>
            <w:shd w:val="clear" w:color="auto" w:fill="FAFAFA"/>
            <w:tcPrChange w:id="4664" w:author="Salah Soliman" w:date="2020-01-31T16:14:00Z">
              <w:tcPr>
                <w:tcW w:w="270" w:type="dxa"/>
                <w:shd w:val="clear" w:color="auto" w:fill="FAFAFA"/>
              </w:tcPr>
            </w:tcPrChange>
          </w:tcPr>
          <w:p w14:paraId="466321BB" w14:textId="77777777" w:rsidR="00F5586C" w:rsidRPr="00F5586C" w:rsidRDefault="00F5586C" w:rsidP="00F5586C">
            <w:pPr>
              <w:rPr>
                <w:ins w:id="4665" w:author="Salah Soliman" w:date="2020-01-31T16:14:00Z"/>
                <w:rFonts w:ascii="Open Sans" w:eastAsia="Open Sans" w:hAnsi="Open Sans" w:cs="Times New Roman"/>
              </w:rPr>
            </w:pPr>
          </w:p>
        </w:tc>
      </w:tr>
      <w:tr w:rsidR="00F5586C" w:rsidRPr="00F5586C" w14:paraId="3ED70129" w14:textId="77777777" w:rsidTr="51235A2F">
        <w:trPr>
          <w:cantSplit/>
          <w:ins w:id="4666" w:author="Salah Soliman" w:date="2020-01-31T16:14:00Z"/>
          <w:trPrChange w:id="4667" w:author="Salah Soliman" w:date="2020-01-31T16:14:00Z">
            <w:trPr>
              <w:cantSplit/>
              <w:jc w:val="center"/>
            </w:trPr>
          </w:trPrChange>
        </w:trPr>
        <w:tc>
          <w:tcPr>
            <w:tcW w:w="265" w:type="dxa"/>
            <w:shd w:val="clear" w:color="auto" w:fill="FAFAFA"/>
            <w:tcPrChange w:id="4668" w:author="Salah Soliman" w:date="2020-01-31T16:14:00Z">
              <w:tcPr>
                <w:tcW w:w="265" w:type="dxa"/>
                <w:shd w:val="clear" w:color="auto" w:fill="FAFAFA"/>
              </w:tcPr>
            </w:tcPrChange>
          </w:tcPr>
          <w:p w14:paraId="1D01A196" w14:textId="77777777" w:rsidR="00F5586C" w:rsidRPr="00F5586C" w:rsidRDefault="00F5586C" w:rsidP="00F5586C">
            <w:pPr>
              <w:rPr>
                <w:ins w:id="4669" w:author="Salah Soliman" w:date="2020-01-31T16:14:00Z"/>
                <w:rFonts w:ascii="Open Sans" w:eastAsia="Open Sans" w:hAnsi="Open Sans" w:cs="Times New Roman"/>
                <w:color w:val="404040"/>
                <w:sz w:val="16"/>
                <w:szCs w:val="16"/>
              </w:rPr>
            </w:pPr>
          </w:p>
        </w:tc>
        <w:tc>
          <w:tcPr>
            <w:tcW w:w="3960" w:type="dxa"/>
            <w:gridSpan w:val="3"/>
            <w:shd w:val="clear" w:color="auto" w:fill="FAFAFA"/>
            <w:vAlign w:val="center"/>
            <w:tcPrChange w:id="4670" w:author="Salah Soliman" w:date="2020-01-31T16:14:00Z">
              <w:tcPr>
                <w:tcW w:w="3960" w:type="dxa"/>
                <w:gridSpan w:val="3"/>
                <w:shd w:val="clear" w:color="auto" w:fill="FAFAFA"/>
                <w:vAlign w:val="center"/>
              </w:tcPr>
            </w:tcPrChange>
          </w:tcPr>
          <w:p w14:paraId="62A0B78E" w14:textId="77777777" w:rsidR="00F5586C" w:rsidRPr="00F5586C" w:rsidRDefault="00F5586C" w:rsidP="00F5586C">
            <w:pPr>
              <w:rPr>
                <w:ins w:id="4671" w:author="Salah Soliman" w:date="2020-01-31T16:14:00Z"/>
                <w:rFonts w:ascii="Open Sans" w:eastAsia="Open Sans" w:hAnsi="Open Sans" w:cs="Times New Roman"/>
                <w:color w:val="404040"/>
                <w:sz w:val="16"/>
                <w:szCs w:val="16"/>
              </w:rPr>
            </w:pPr>
          </w:p>
        </w:tc>
        <w:tc>
          <w:tcPr>
            <w:tcW w:w="1980" w:type="dxa"/>
            <w:shd w:val="clear" w:color="auto" w:fill="FAFAFA"/>
            <w:vAlign w:val="center"/>
            <w:tcPrChange w:id="4672" w:author="Salah Soliman" w:date="2020-01-31T16:14:00Z">
              <w:tcPr>
                <w:tcW w:w="1980" w:type="dxa"/>
                <w:shd w:val="clear" w:color="auto" w:fill="FAFAFA"/>
                <w:vAlign w:val="center"/>
              </w:tcPr>
            </w:tcPrChange>
          </w:tcPr>
          <w:p w14:paraId="4AAEA80A" w14:textId="77777777" w:rsidR="00F5586C" w:rsidRPr="00F5586C" w:rsidRDefault="00F5586C" w:rsidP="00F5586C">
            <w:pPr>
              <w:rPr>
                <w:ins w:id="4673" w:author="Salah Soliman" w:date="2020-01-31T16:14:00Z"/>
                <w:rFonts w:ascii="Open Sans" w:eastAsia="Open Sans" w:hAnsi="Open Sans" w:cs="Times New Roman"/>
                <w:color w:val="404040"/>
                <w:sz w:val="16"/>
                <w:szCs w:val="16"/>
              </w:rPr>
            </w:pPr>
          </w:p>
        </w:tc>
        <w:tc>
          <w:tcPr>
            <w:tcW w:w="3981" w:type="dxa"/>
            <w:shd w:val="clear" w:color="auto" w:fill="FAFAFA"/>
            <w:vAlign w:val="center"/>
            <w:tcPrChange w:id="4674" w:author="Salah Soliman" w:date="2020-01-31T16:14:00Z">
              <w:tcPr>
                <w:tcW w:w="3981" w:type="dxa"/>
                <w:shd w:val="clear" w:color="auto" w:fill="FAFAFA"/>
                <w:vAlign w:val="center"/>
              </w:tcPr>
            </w:tcPrChange>
          </w:tcPr>
          <w:p w14:paraId="29715F3A" w14:textId="77777777" w:rsidR="00F5586C" w:rsidRPr="00F5586C" w:rsidRDefault="00F5586C" w:rsidP="00F5586C">
            <w:pPr>
              <w:rPr>
                <w:ins w:id="4675" w:author="Salah Soliman" w:date="2020-01-31T16:14:00Z"/>
                <w:rFonts w:ascii="Open Sans" w:eastAsia="Open Sans" w:hAnsi="Open Sans" w:cs="Times New Roman"/>
                <w:color w:val="404040"/>
                <w:sz w:val="16"/>
                <w:szCs w:val="16"/>
              </w:rPr>
            </w:pPr>
          </w:p>
        </w:tc>
        <w:tc>
          <w:tcPr>
            <w:tcW w:w="270" w:type="dxa"/>
            <w:shd w:val="clear" w:color="auto" w:fill="FAFAFA"/>
            <w:tcPrChange w:id="4676" w:author="Salah Soliman" w:date="2020-01-31T16:14:00Z">
              <w:tcPr>
                <w:tcW w:w="270" w:type="dxa"/>
                <w:shd w:val="clear" w:color="auto" w:fill="FAFAFA"/>
              </w:tcPr>
            </w:tcPrChange>
          </w:tcPr>
          <w:p w14:paraId="7D5EF481" w14:textId="77777777" w:rsidR="00F5586C" w:rsidRPr="00F5586C" w:rsidRDefault="00F5586C" w:rsidP="00F5586C">
            <w:pPr>
              <w:rPr>
                <w:ins w:id="4677" w:author="Salah Soliman" w:date="2020-01-31T16:14:00Z"/>
                <w:rFonts w:ascii="Open Sans" w:eastAsia="Open Sans" w:hAnsi="Open Sans" w:cs="Times New Roman"/>
                <w:color w:val="404040"/>
                <w:sz w:val="16"/>
                <w:szCs w:val="16"/>
              </w:rPr>
            </w:pPr>
          </w:p>
        </w:tc>
      </w:tr>
      <w:tr w:rsidR="00F5586C" w:rsidRPr="00F5586C" w14:paraId="202B7E92" w14:textId="77777777" w:rsidTr="51235A2F">
        <w:trPr>
          <w:cantSplit/>
          <w:ins w:id="4678" w:author="Salah Soliman" w:date="2020-01-31T16:14:00Z"/>
          <w:trPrChange w:id="4679" w:author="Salah Soliman" w:date="2020-01-31T16:14:00Z">
            <w:trPr>
              <w:cantSplit/>
              <w:jc w:val="center"/>
            </w:trPr>
          </w:trPrChange>
        </w:trPr>
        <w:tc>
          <w:tcPr>
            <w:tcW w:w="265" w:type="dxa"/>
            <w:shd w:val="clear" w:color="auto" w:fill="FAFAFA"/>
            <w:tcPrChange w:id="4680" w:author="Salah Soliman" w:date="2020-01-31T16:14:00Z">
              <w:tcPr>
                <w:tcW w:w="265" w:type="dxa"/>
                <w:shd w:val="clear" w:color="auto" w:fill="FAFAFA"/>
              </w:tcPr>
            </w:tcPrChange>
          </w:tcPr>
          <w:p w14:paraId="595444F4" w14:textId="77777777" w:rsidR="00F5586C" w:rsidRPr="00F5586C" w:rsidRDefault="00F5586C" w:rsidP="00F5586C">
            <w:pPr>
              <w:rPr>
                <w:ins w:id="4681" w:author="Salah Soliman" w:date="2020-01-31T16:14:00Z"/>
                <w:rFonts w:ascii="Open Sans" w:eastAsia="Open Sans" w:hAnsi="Open Sans" w:cs="Times New Roman"/>
              </w:rPr>
            </w:pPr>
          </w:p>
        </w:tc>
        <w:tc>
          <w:tcPr>
            <w:tcW w:w="3960" w:type="dxa"/>
            <w:gridSpan w:val="3"/>
            <w:shd w:val="clear" w:color="auto" w:fill="FAFAFA"/>
            <w:vAlign w:val="center"/>
            <w:tcPrChange w:id="4682" w:author="Salah Soliman" w:date="2020-01-31T16:14:00Z">
              <w:tcPr>
                <w:tcW w:w="3960" w:type="dxa"/>
                <w:gridSpan w:val="3"/>
                <w:shd w:val="clear" w:color="auto" w:fill="FAFAFA"/>
                <w:vAlign w:val="center"/>
              </w:tcPr>
            </w:tcPrChange>
          </w:tcPr>
          <w:p w14:paraId="10E63449" w14:textId="77777777" w:rsidR="00F5586C" w:rsidRPr="00F5586C" w:rsidRDefault="00F5586C" w:rsidP="00F5586C">
            <w:pPr>
              <w:rPr>
                <w:ins w:id="4683" w:author="Salah Soliman" w:date="2020-01-31T16:14:00Z"/>
                <w:rFonts w:ascii="Open Sans" w:eastAsia="Open Sans" w:hAnsi="Open Sans" w:cs="Times New Roman"/>
              </w:rPr>
            </w:pPr>
          </w:p>
        </w:tc>
        <w:tc>
          <w:tcPr>
            <w:tcW w:w="1980" w:type="dxa"/>
            <w:shd w:val="clear" w:color="auto" w:fill="FAFAFA"/>
            <w:vAlign w:val="center"/>
            <w:tcPrChange w:id="4684" w:author="Salah Soliman" w:date="2020-01-31T16:14:00Z">
              <w:tcPr>
                <w:tcW w:w="1980" w:type="dxa"/>
                <w:shd w:val="clear" w:color="auto" w:fill="FAFAFA"/>
                <w:vAlign w:val="center"/>
              </w:tcPr>
            </w:tcPrChange>
          </w:tcPr>
          <w:p w14:paraId="6A70A0B8" w14:textId="466A97CA" w:rsidR="00F5586C" w:rsidRPr="00F5586C" w:rsidRDefault="00F5586C" w:rsidP="00F5586C">
            <w:pPr>
              <w:rPr>
                <w:ins w:id="4685" w:author="Salah Soliman" w:date="2020-01-31T16:14:00Z"/>
                <w:rFonts w:ascii="Open Sans" w:eastAsia="Open Sans" w:hAnsi="Open Sans" w:cs="Times New Roman"/>
              </w:rPr>
            </w:pPr>
            <w:ins w:id="4686" w:author="Salah Soliman" w:date="2020-01-31T16:14:00Z">
              <w:r w:rsidRPr="00F5586C">
                <w:rPr>
                  <w:rFonts w:ascii="Open Sans" w:eastAsia="Open Sans" w:hAnsi="Open Sans" w:cs="Times New Roman"/>
                  <w:noProof/>
                  <w:rPrChange w:id="4687" w:author="Unknown">
                    <w:rPr>
                      <w:noProof/>
                    </w:rPr>
                  </w:rPrChange>
                </w:rPr>
                <w:drawing>
                  <wp:inline distT="0" distB="0" distL="0" distR="0" wp14:anchorId="33919C38" wp14:editId="7422EB4E">
                    <wp:extent cx="1156970" cy="306070"/>
                    <wp:effectExtent l="0" t="0" r="508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submit-button-03.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156970" cy="306070"/>
                            </a:xfrm>
                            <a:prstGeom prst="rect">
                              <a:avLst/>
                            </a:prstGeom>
                          </pic:spPr>
                        </pic:pic>
                      </a:graphicData>
                    </a:graphic>
                  </wp:inline>
                </w:drawing>
              </w:r>
            </w:ins>
          </w:p>
        </w:tc>
        <w:tc>
          <w:tcPr>
            <w:tcW w:w="3981" w:type="dxa"/>
            <w:shd w:val="clear" w:color="auto" w:fill="FAFAFA"/>
            <w:vAlign w:val="center"/>
            <w:tcPrChange w:id="4688" w:author="Salah Soliman" w:date="2020-01-31T16:14:00Z">
              <w:tcPr>
                <w:tcW w:w="3981" w:type="dxa"/>
                <w:shd w:val="clear" w:color="auto" w:fill="FAFAFA"/>
                <w:vAlign w:val="center"/>
              </w:tcPr>
            </w:tcPrChange>
          </w:tcPr>
          <w:p w14:paraId="7DD2A8A1" w14:textId="77777777" w:rsidR="00F5586C" w:rsidRPr="00F5586C" w:rsidRDefault="00F5586C" w:rsidP="00F5586C">
            <w:pPr>
              <w:rPr>
                <w:ins w:id="4689" w:author="Salah Soliman" w:date="2020-01-31T16:14:00Z"/>
                <w:rFonts w:ascii="Open Sans" w:eastAsia="Open Sans" w:hAnsi="Open Sans" w:cs="Times New Roman"/>
              </w:rPr>
            </w:pPr>
          </w:p>
        </w:tc>
        <w:tc>
          <w:tcPr>
            <w:tcW w:w="270" w:type="dxa"/>
            <w:shd w:val="clear" w:color="auto" w:fill="FAFAFA"/>
            <w:tcPrChange w:id="4690" w:author="Salah Soliman" w:date="2020-01-31T16:14:00Z">
              <w:tcPr>
                <w:tcW w:w="270" w:type="dxa"/>
                <w:shd w:val="clear" w:color="auto" w:fill="FAFAFA"/>
              </w:tcPr>
            </w:tcPrChange>
          </w:tcPr>
          <w:p w14:paraId="159C1703" w14:textId="77777777" w:rsidR="00F5586C" w:rsidRPr="00F5586C" w:rsidRDefault="00F5586C" w:rsidP="00F5586C">
            <w:pPr>
              <w:rPr>
                <w:ins w:id="4691" w:author="Salah Soliman" w:date="2020-01-31T16:14:00Z"/>
                <w:rFonts w:ascii="Open Sans" w:eastAsia="Open Sans" w:hAnsi="Open Sans" w:cs="Times New Roman"/>
              </w:rPr>
            </w:pPr>
          </w:p>
        </w:tc>
      </w:tr>
    </w:tbl>
    <w:p w14:paraId="3FA36E85" w14:textId="77777777" w:rsidR="00F5586C" w:rsidRPr="00F5586C" w:rsidRDefault="00F5586C" w:rsidP="00F5586C">
      <w:pPr>
        <w:spacing w:after="0" w:line="240" w:lineRule="auto"/>
        <w:rPr>
          <w:ins w:id="4692" w:author="Salah Soliman" w:date="2020-01-31T16:14:00Z"/>
          <w:rFonts w:ascii="Open Sans" w:eastAsia="Open Sans" w:hAnsi="Open Sans" w:cs="Times New Roman"/>
          <w:color w:val="404040"/>
        </w:rPr>
      </w:pPr>
    </w:p>
    <w:tbl>
      <w:tblPr>
        <w:tblStyle w:val="TableGrid16"/>
        <w:tblW w:w="10525" w:type="dxa"/>
        <w:tblBorders>
          <w:top w:val="single" w:sz="4" w:space="0" w:color="DBDBDB"/>
          <w:left w:val="single" w:sz="4" w:space="0" w:color="DBDBDB"/>
          <w:bottom w:val="single" w:sz="4" w:space="0" w:color="DBDBDB"/>
          <w:right w:val="single" w:sz="4" w:space="0" w:color="DBDBDB"/>
          <w:insideH w:val="none" w:sz="0" w:space="0" w:color="auto"/>
          <w:insideV w:val="none" w:sz="0" w:space="0" w:color="auto"/>
        </w:tblBorders>
        <w:tblLayout w:type="fixed"/>
        <w:tblCellMar>
          <w:left w:w="115" w:type="dxa"/>
          <w:right w:w="115" w:type="dxa"/>
        </w:tblCellMar>
        <w:tblLook w:val="04A0" w:firstRow="1" w:lastRow="0" w:firstColumn="1" w:lastColumn="0" w:noHBand="0" w:noVBand="1"/>
        <w:tblPrChange w:id="4693" w:author="Salah Soliman" w:date="2020-01-31T16:14:00Z">
          <w:tblPr>
            <w:tblStyle w:val="TableGrid16"/>
            <w:tblW w:w="10525" w:type="dxa"/>
            <w:jc w:val="center"/>
            <w:tblBorders>
              <w:top w:val="single" w:sz="4" w:space="0" w:color="DBDBDB"/>
              <w:left w:val="single" w:sz="4" w:space="0" w:color="DBDBDB"/>
              <w:bottom w:val="single" w:sz="4" w:space="0" w:color="DBDBDB"/>
              <w:right w:val="single" w:sz="4" w:space="0" w:color="DBDBDB"/>
              <w:insideH w:val="none" w:sz="0" w:space="0" w:color="auto"/>
              <w:insideV w:val="none" w:sz="0" w:space="0" w:color="auto"/>
            </w:tblBorders>
            <w:tblLayout w:type="fixed"/>
            <w:tblCellMar>
              <w:left w:w="115" w:type="dxa"/>
              <w:right w:w="115" w:type="dxa"/>
            </w:tblCellMar>
            <w:tblLook w:val="04A0" w:firstRow="1" w:lastRow="0" w:firstColumn="1" w:lastColumn="0" w:noHBand="0" w:noVBand="1"/>
          </w:tblPr>
        </w:tblPrChange>
      </w:tblPr>
      <w:tblGrid>
        <w:gridCol w:w="265"/>
        <w:gridCol w:w="2520"/>
        <w:gridCol w:w="7470"/>
        <w:gridCol w:w="270"/>
        <w:tblGridChange w:id="4694">
          <w:tblGrid>
            <w:gridCol w:w="265"/>
            <w:gridCol w:w="2520"/>
            <w:gridCol w:w="7470"/>
            <w:gridCol w:w="270"/>
          </w:tblGrid>
        </w:tblGridChange>
      </w:tblGrid>
      <w:tr w:rsidR="00F5586C" w:rsidRPr="00F5586C" w14:paraId="4A6F7961" w14:textId="77777777" w:rsidTr="00F5586C">
        <w:trPr>
          <w:trHeight w:val="107"/>
          <w:ins w:id="4695" w:author="Salah Soliman" w:date="2020-01-31T16:14:00Z"/>
          <w:trPrChange w:id="4696" w:author="Salah Soliman" w:date="2020-01-31T16:14:00Z">
            <w:trPr>
              <w:trHeight w:val="107"/>
              <w:jc w:val="center"/>
            </w:trPr>
          </w:trPrChange>
        </w:trPr>
        <w:tc>
          <w:tcPr>
            <w:tcW w:w="265" w:type="dxa"/>
            <w:shd w:val="clear" w:color="auto" w:fill="FAFAFA"/>
            <w:tcPrChange w:id="4697" w:author="Salah Soliman" w:date="2020-01-31T16:14:00Z">
              <w:tcPr>
                <w:tcW w:w="265" w:type="dxa"/>
                <w:shd w:val="clear" w:color="auto" w:fill="FAFAFA"/>
              </w:tcPr>
            </w:tcPrChange>
          </w:tcPr>
          <w:p w14:paraId="7BD3C917" w14:textId="77777777" w:rsidR="00F5586C" w:rsidRPr="00F5586C" w:rsidRDefault="00F5586C" w:rsidP="00F5586C">
            <w:pPr>
              <w:rPr>
                <w:ins w:id="4698" w:author="Salah Soliman" w:date="2020-01-31T16:14:00Z"/>
                <w:rFonts w:ascii="Open Sans" w:eastAsia="Open Sans" w:hAnsi="Open Sans" w:cs="Times New Roman"/>
              </w:rPr>
            </w:pPr>
          </w:p>
        </w:tc>
        <w:tc>
          <w:tcPr>
            <w:tcW w:w="2520" w:type="dxa"/>
            <w:shd w:val="clear" w:color="auto" w:fill="FAFAFA"/>
            <w:tcPrChange w:id="4699" w:author="Salah Soliman" w:date="2020-01-31T16:14:00Z">
              <w:tcPr>
                <w:tcW w:w="2520" w:type="dxa"/>
                <w:shd w:val="clear" w:color="auto" w:fill="FAFAFA"/>
              </w:tcPr>
            </w:tcPrChange>
          </w:tcPr>
          <w:p w14:paraId="06D68353" w14:textId="77777777" w:rsidR="00F5586C" w:rsidRPr="00F5586C" w:rsidRDefault="00F5586C" w:rsidP="00F5586C">
            <w:pPr>
              <w:jc w:val="center"/>
              <w:rPr>
                <w:ins w:id="4700" w:author="Salah Soliman" w:date="2020-01-31T16:14:00Z"/>
                <w:rFonts w:ascii="Open Sans" w:eastAsia="Open Sans" w:hAnsi="Open Sans" w:cs="Times New Roman"/>
              </w:rPr>
            </w:pPr>
          </w:p>
        </w:tc>
        <w:tc>
          <w:tcPr>
            <w:tcW w:w="7470" w:type="dxa"/>
            <w:shd w:val="clear" w:color="auto" w:fill="FAFAFA"/>
            <w:tcPrChange w:id="4701" w:author="Salah Soliman" w:date="2020-01-31T16:14:00Z">
              <w:tcPr>
                <w:tcW w:w="7470" w:type="dxa"/>
                <w:shd w:val="clear" w:color="auto" w:fill="FAFAFA"/>
              </w:tcPr>
            </w:tcPrChange>
          </w:tcPr>
          <w:p w14:paraId="6E78C650" w14:textId="77777777" w:rsidR="00F5586C" w:rsidRPr="00F5586C" w:rsidRDefault="00F5586C" w:rsidP="00F5586C">
            <w:pPr>
              <w:jc w:val="right"/>
              <w:rPr>
                <w:ins w:id="4702" w:author="Salah Soliman" w:date="2020-01-31T16:14:00Z"/>
                <w:rFonts w:ascii="Open Sans" w:eastAsia="Open Sans" w:hAnsi="Open Sans" w:cs="Times New Roman"/>
                <w:color w:val="78C800"/>
              </w:rPr>
            </w:pPr>
            <w:ins w:id="4703" w:author="Salah Soliman" w:date="2020-01-31T16:14:00Z">
              <w:r w:rsidRPr="00F5586C">
                <w:rPr>
                  <w:rFonts w:ascii="FontAwesome" w:eastAsia="Open Sans" w:hAnsi="FontAwesome" w:cs="Times New Roman"/>
                  <w:color w:val="78C800"/>
                </w:rPr>
                <w:t></w:t>
              </w:r>
              <w:r w:rsidRPr="00F5586C">
                <w:rPr>
                  <w:rFonts w:ascii="Open Sans" w:eastAsia="Open Sans" w:hAnsi="Open Sans" w:cs="Times New Roman"/>
                  <w:color w:val="78C800"/>
                </w:rPr>
                <w:t xml:space="preserve"> Correct</w:t>
              </w:r>
            </w:ins>
          </w:p>
        </w:tc>
        <w:tc>
          <w:tcPr>
            <w:tcW w:w="270" w:type="dxa"/>
            <w:shd w:val="clear" w:color="auto" w:fill="FAFAFA"/>
            <w:tcPrChange w:id="4704" w:author="Salah Soliman" w:date="2020-01-31T16:14:00Z">
              <w:tcPr>
                <w:tcW w:w="270" w:type="dxa"/>
                <w:shd w:val="clear" w:color="auto" w:fill="FAFAFA"/>
              </w:tcPr>
            </w:tcPrChange>
          </w:tcPr>
          <w:p w14:paraId="2A5CEFFD" w14:textId="77777777" w:rsidR="00F5586C" w:rsidRPr="00F5586C" w:rsidRDefault="00F5586C" w:rsidP="00F5586C">
            <w:pPr>
              <w:rPr>
                <w:ins w:id="4705" w:author="Salah Soliman" w:date="2020-01-31T16:14:00Z"/>
                <w:rFonts w:ascii="Open Sans" w:eastAsia="Open Sans" w:hAnsi="Open Sans" w:cs="Times New Roman"/>
              </w:rPr>
            </w:pPr>
          </w:p>
        </w:tc>
      </w:tr>
      <w:tr w:rsidR="00F5586C" w:rsidRPr="00F5586C" w14:paraId="1349116F" w14:textId="77777777" w:rsidTr="00F5586C">
        <w:trPr>
          <w:ins w:id="4706" w:author="Salah Soliman" w:date="2020-01-31T16:14:00Z"/>
          <w:trPrChange w:id="4707" w:author="Salah Soliman" w:date="2020-01-31T16:14:00Z">
            <w:trPr>
              <w:jc w:val="center"/>
            </w:trPr>
          </w:trPrChange>
        </w:trPr>
        <w:tc>
          <w:tcPr>
            <w:tcW w:w="265" w:type="dxa"/>
            <w:shd w:val="clear" w:color="auto" w:fill="FAFAFA"/>
            <w:tcPrChange w:id="4708" w:author="Salah Soliman" w:date="2020-01-31T16:14:00Z">
              <w:tcPr>
                <w:tcW w:w="265" w:type="dxa"/>
                <w:shd w:val="clear" w:color="auto" w:fill="FAFAFA"/>
              </w:tcPr>
            </w:tcPrChange>
          </w:tcPr>
          <w:p w14:paraId="3190481E" w14:textId="77777777" w:rsidR="00F5586C" w:rsidRPr="00F5586C" w:rsidRDefault="00F5586C" w:rsidP="00F5586C">
            <w:pPr>
              <w:rPr>
                <w:ins w:id="4709" w:author="Salah Soliman" w:date="2020-01-31T16:14:00Z"/>
                <w:rFonts w:ascii="Open Sans" w:eastAsia="Open Sans" w:hAnsi="Open Sans" w:cs="Times New Roman"/>
              </w:rPr>
            </w:pPr>
          </w:p>
        </w:tc>
        <w:tc>
          <w:tcPr>
            <w:tcW w:w="2520" w:type="dxa"/>
            <w:shd w:val="clear" w:color="auto" w:fill="78C800"/>
            <w:tcPrChange w:id="4710" w:author="Salah Soliman" w:date="2020-01-31T16:14:00Z">
              <w:tcPr>
                <w:tcW w:w="2520" w:type="dxa"/>
                <w:shd w:val="clear" w:color="auto" w:fill="78C800"/>
              </w:tcPr>
            </w:tcPrChange>
          </w:tcPr>
          <w:p w14:paraId="072B847D" w14:textId="77777777" w:rsidR="00F5586C" w:rsidRPr="00F5586C" w:rsidRDefault="00F5586C" w:rsidP="00F5586C">
            <w:pPr>
              <w:spacing w:before="120"/>
              <w:rPr>
                <w:ins w:id="4711" w:author="Salah Soliman" w:date="2020-01-31T16:14:00Z"/>
                <w:rFonts w:ascii="Open Sans Semibold" w:eastAsia="Open Sans" w:hAnsi="Open Sans Semibold" w:cs="Open Sans Semibold"/>
                <w:color w:val="FFFFFF"/>
              </w:rPr>
            </w:pPr>
            <w:ins w:id="4712" w:author="Salah Soliman" w:date="2020-01-31T16:14:00Z">
              <w:r w:rsidRPr="00F5586C">
                <w:rPr>
                  <w:rFonts w:ascii="Open Sans Semibold" w:eastAsia="Open Sans" w:hAnsi="Open Sans Semibold" w:cs="Open Sans Semibold"/>
                  <w:color w:val="FFFFFF"/>
                </w:rPr>
                <w:t>Explanation</w:t>
              </w:r>
            </w:ins>
          </w:p>
        </w:tc>
        <w:tc>
          <w:tcPr>
            <w:tcW w:w="7470" w:type="dxa"/>
            <w:shd w:val="clear" w:color="auto" w:fill="FAFAFA"/>
            <w:tcPrChange w:id="4713" w:author="Salah Soliman" w:date="2020-01-31T16:14:00Z">
              <w:tcPr>
                <w:tcW w:w="7470" w:type="dxa"/>
                <w:shd w:val="clear" w:color="auto" w:fill="FAFAFA"/>
              </w:tcPr>
            </w:tcPrChange>
          </w:tcPr>
          <w:p w14:paraId="2B865DDE" w14:textId="77777777" w:rsidR="00F5586C" w:rsidRPr="00F5586C" w:rsidRDefault="00F5586C" w:rsidP="00F5586C">
            <w:pPr>
              <w:rPr>
                <w:ins w:id="4714" w:author="Salah Soliman" w:date="2020-01-31T16:14:00Z"/>
                <w:rFonts w:ascii="Open Sans" w:eastAsia="Open Sans" w:hAnsi="Open Sans" w:cs="Times New Roman"/>
              </w:rPr>
            </w:pPr>
          </w:p>
        </w:tc>
        <w:tc>
          <w:tcPr>
            <w:tcW w:w="270" w:type="dxa"/>
            <w:shd w:val="clear" w:color="auto" w:fill="FAFAFA"/>
            <w:tcPrChange w:id="4715" w:author="Salah Soliman" w:date="2020-01-31T16:14:00Z">
              <w:tcPr>
                <w:tcW w:w="270" w:type="dxa"/>
                <w:shd w:val="clear" w:color="auto" w:fill="FAFAFA"/>
              </w:tcPr>
            </w:tcPrChange>
          </w:tcPr>
          <w:p w14:paraId="5CCBD8CD" w14:textId="77777777" w:rsidR="00F5586C" w:rsidRPr="00F5586C" w:rsidRDefault="00F5586C" w:rsidP="00F5586C">
            <w:pPr>
              <w:rPr>
                <w:ins w:id="4716" w:author="Salah Soliman" w:date="2020-01-31T16:14:00Z"/>
                <w:rFonts w:ascii="Open Sans" w:eastAsia="Open Sans" w:hAnsi="Open Sans" w:cs="Times New Roman"/>
              </w:rPr>
            </w:pPr>
          </w:p>
        </w:tc>
      </w:tr>
      <w:tr w:rsidR="00F5586C" w:rsidRPr="00F5586C" w14:paraId="0BE0152F" w14:textId="77777777" w:rsidTr="00F5586C">
        <w:trPr>
          <w:ins w:id="4717" w:author="Salah Soliman" w:date="2020-01-31T16:14:00Z"/>
          <w:trPrChange w:id="4718" w:author="Salah Soliman" w:date="2020-01-31T16:14:00Z">
            <w:trPr>
              <w:jc w:val="center"/>
            </w:trPr>
          </w:trPrChange>
        </w:trPr>
        <w:tc>
          <w:tcPr>
            <w:tcW w:w="265" w:type="dxa"/>
            <w:shd w:val="clear" w:color="auto" w:fill="FAFAFA"/>
            <w:tcPrChange w:id="4719" w:author="Salah Soliman" w:date="2020-01-31T16:14:00Z">
              <w:tcPr>
                <w:tcW w:w="265" w:type="dxa"/>
                <w:shd w:val="clear" w:color="auto" w:fill="FAFAFA"/>
              </w:tcPr>
            </w:tcPrChange>
          </w:tcPr>
          <w:p w14:paraId="752E8472" w14:textId="77777777" w:rsidR="00F5586C" w:rsidRPr="00F5586C" w:rsidRDefault="00F5586C" w:rsidP="00F5586C">
            <w:pPr>
              <w:rPr>
                <w:ins w:id="4720" w:author="Salah Soliman" w:date="2020-01-31T16:14:00Z"/>
                <w:rFonts w:ascii="Open Sans" w:eastAsia="Open Sans" w:hAnsi="Open Sans" w:cs="Times New Roman"/>
                <w:color w:val="404040"/>
                <w:sz w:val="16"/>
                <w:szCs w:val="16"/>
              </w:rPr>
            </w:pPr>
          </w:p>
        </w:tc>
        <w:tc>
          <w:tcPr>
            <w:tcW w:w="2520" w:type="dxa"/>
            <w:tcBorders>
              <w:bottom w:val="single" w:sz="4" w:space="0" w:color="CCFFCC"/>
            </w:tcBorders>
            <w:shd w:val="clear" w:color="auto" w:fill="78C800"/>
            <w:tcPrChange w:id="4721" w:author="Salah Soliman" w:date="2020-01-31T16:14:00Z">
              <w:tcPr>
                <w:tcW w:w="2520" w:type="dxa"/>
                <w:tcBorders>
                  <w:bottom w:val="single" w:sz="4" w:space="0" w:color="CCFFCC"/>
                </w:tcBorders>
                <w:shd w:val="clear" w:color="auto" w:fill="78C800"/>
              </w:tcPr>
            </w:tcPrChange>
          </w:tcPr>
          <w:p w14:paraId="149C014D" w14:textId="77777777" w:rsidR="00F5586C" w:rsidRPr="00F5586C" w:rsidRDefault="00F5586C" w:rsidP="00F5586C">
            <w:pPr>
              <w:rPr>
                <w:ins w:id="4722" w:author="Salah Soliman" w:date="2020-01-31T16:14:00Z"/>
                <w:rFonts w:ascii="Open Sans" w:eastAsia="Open Sans" w:hAnsi="Open Sans" w:cs="Times New Roman"/>
                <w:color w:val="404040"/>
                <w:sz w:val="16"/>
                <w:szCs w:val="16"/>
              </w:rPr>
            </w:pPr>
          </w:p>
        </w:tc>
        <w:tc>
          <w:tcPr>
            <w:tcW w:w="7470" w:type="dxa"/>
            <w:tcBorders>
              <w:bottom w:val="single" w:sz="4" w:space="0" w:color="CCFFCC"/>
            </w:tcBorders>
            <w:shd w:val="clear" w:color="auto" w:fill="78C800"/>
            <w:tcPrChange w:id="4723" w:author="Salah Soliman" w:date="2020-01-31T16:14:00Z">
              <w:tcPr>
                <w:tcW w:w="7470" w:type="dxa"/>
                <w:tcBorders>
                  <w:bottom w:val="single" w:sz="4" w:space="0" w:color="CCFFCC"/>
                </w:tcBorders>
                <w:shd w:val="clear" w:color="auto" w:fill="78C800"/>
              </w:tcPr>
            </w:tcPrChange>
          </w:tcPr>
          <w:p w14:paraId="3FEAB26D" w14:textId="77777777" w:rsidR="00F5586C" w:rsidRPr="00F5586C" w:rsidRDefault="00F5586C" w:rsidP="00F5586C">
            <w:pPr>
              <w:rPr>
                <w:ins w:id="4724" w:author="Salah Soliman" w:date="2020-01-31T16:14:00Z"/>
                <w:rFonts w:ascii="Open Sans" w:eastAsia="Open Sans" w:hAnsi="Open Sans" w:cs="Times New Roman"/>
                <w:color w:val="404040"/>
                <w:sz w:val="16"/>
                <w:szCs w:val="16"/>
              </w:rPr>
            </w:pPr>
          </w:p>
        </w:tc>
        <w:tc>
          <w:tcPr>
            <w:tcW w:w="270" w:type="dxa"/>
            <w:shd w:val="clear" w:color="auto" w:fill="FAFAFA"/>
            <w:tcPrChange w:id="4725" w:author="Salah Soliman" w:date="2020-01-31T16:14:00Z">
              <w:tcPr>
                <w:tcW w:w="270" w:type="dxa"/>
                <w:shd w:val="clear" w:color="auto" w:fill="FAFAFA"/>
              </w:tcPr>
            </w:tcPrChange>
          </w:tcPr>
          <w:p w14:paraId="29CBD611" w14:textId="77777777" w:rsidR="00F5586C" w:rsidRPr="00F5586C" w:rsidRDefault="00F5586C" w:rsidP="00F5586C">
            <w:pPr>
              <w:rPr>
                <w:ins w:id="4726" w:author="Salah Soliman" w:date="2020-01-31T16:14:00Z"/>
                <w:rFonts w:ascii="Open Sans" w:eastAsia="Open Sans" w:hAnsi="Open Sans" w:cs="Times New Roman"/>
                <w:color w:val="404040"/>
                <w:sz w:val="16"/>
                <w:szCs w:val="16"/>
              </w:rPr>
            </w:pPr>
          </w:p>
        </w:tc>
      </w:tr>
      <w:tr w:rsidR="00F5586C" w:rsidRPr="00F5586C" w14:paraId="42E8BEE7" w14:textId="77777777" w:rsidTr="00F5586C">
        <w:trPr>
          <w:trHeight w:val="60"/>
          <w:ins w:id="4727" w:author="Salah Soliman" w:date="2020-01-31T16:14:00Z"/>
          <w:trPrChange w:id="4728" w:author="Salah Soliman" w:date="2020-01-31T16:14:00Z">
            <w:trPr>
              <w:trHeight w:val="60"/>
              <w:jc w:val="center"/>
            </w:trPr>
          </w:trPrChange>
        </w:trPr>
        <w:tc>
          <w:tcPr>
            <w:tcW w:w="265" w:type="dxa"/>
            <w:tcBorders>
              <w:right w:val="single" w:sz="4" w:space="0" w:color="CCFFCC"/>
            </w:tcBorders>
            <w:shd w:val="clear" w:color="auto" w:fill="FAFAFA"/>
            <w:tcPrChange w:id="4729" w:author="Salah Soliman" w:date="2020-01-31T16:14:00Z">
              <w:tcPr>
                <w:tcW w:w="265" w:type="dxa"/>
                <w:tcBorders>
                  <w:right w:val="single" w:sz="4" w:space="0" w:color="CCFFCC"/>
                </w:tcBorders>
                <w:shd w:val="clear" w:color="auto" w:fill="FAFAFA"/>
              </w:tcPr>
            </w:tcPrChange>
          </w:tcPr>
          <w:p w14:paraId="2E9958BC" w14:textId="77777777" w:rsidR="00F5586C" w:rsidRPr="00F5586C" w:rsidRDefault="00F5586C" w:rsidP="00F5586C">
            <w:pPr>
              <w:rPr>
                <w:ins w:id="4730" w:author="Salah Soliman" w:date="2020-01-31T16:14:00Z"/>
                <w:rFonts w:ascii="Open Sans" w:eastAsia="Open Sans" w:hAnsi="Open Sans" w:cs="Times New Roman"/>
              </w:rPr>
            </w:pPr>
          </w:p>
        </w:tc>
        <w:tc>
          <w:tcPr>
            <w:tcW w:w="9990" w:type="dxa"/>
            <w:gridSpan w:val="2"/>
            <w:tcBorders>
              <w:top w:val="single" w:sz="4" w:space="0" w:color="CCFFCC"/>
              <w:left w:val="single" w:sz="4" w:space="0" w:color="CCFFCC"/>
              <w:bottom w:val="single" w:sz="4" w:space="0" w:color="CCFFCC"/>
              <w:right w:val="single" w:sz="4" w:space="0" w:color="CCFFCC"/>
            </w:tcBorders>
            <w:shd w:val="clear" w:color="auto" w:fill="F3FFF3"/>
            <w:tcPrChange w:id="4731" w:author="Salah Soliman" w:date="2020-01-31T16:14:00Z">
              <w:tcPr>
                <w:tcW w:w="9990" w:type="dxa"/>
                <w:gridSpan w:val="2"/>
                <w:tcBorders>
                  <w:top w:val="single" w:sz="4" w:space="0" w:color="CCFFCC"/>
                  <w:left w:val="single" w:sz="4" w:space="0" w:color="CCFFCC"/>
                  <w:bottom w:val="single" w:sz="4" w:space="0" w:color="CCFFCC"/>
                  <w:right w:val="single" w:sz="4" w:space="0" w:color="CCFFCC"/>
                </w:tcBorders>
                <w:shd w:val="clear" w:color="auto" w:fill="F3FFF3"/>
              </w:tcPr>
            </w:tcPrChange>
          </w:tcPr>
          <w:p w14:paraId="4BEDE1AA" w14:textId="77777777" w:rsidR="00F5586C" w:rsidRPr="00F5586C" w:rsidRDefault="00F5586C" w:rsidP="00F5586C">
            <w:pPr>
              <w:spacing w:before="120"/>
              <w:rPr>
                <w:ins w:id="4732" w:author="Salah Soliman" w:date="2020-01-31T16:14:00Z"/>
                <w:rFonts w:ascii="Open Sans" w:eastAsia="Open Sans" w:hAnsi="Open Sans" w:cs="Times New Roman"/>
                <w:color w:val="7F7F7F"/>
              </w:rPr>
            </w:pPr>
            <w:ins w:id="4733" w:author="Salah Soliman" w:date="2020-01-31T16:14:00Z">
              <w:r w:rsidRPr="00F5586C">
                <w:rPr>
                  <w:rFonts w:ascii="Open Sans" w:eastAsia="Open Sans" w:hAnsi="Open Sans" w:cs="Times New Roman"/>
                  <w:color w:val="7F7F7F"/>
                </w:rPr>
                <w:t xml:space="preserve">Great! A Bank structured database belongs to tabular datasets. </w:t>
              </w:r>
            </w:ins>
          </w:p>
        </w:tc>
        <w:tc>
          <w:tcPr>
            <w:tcW w:w="270" w:type="dxa"/>
            <w:tcBorders>
              <w:left w:val="single" w:sz="4" w:space="0" w:color="CCFFCC"/>
            </w:tcBorders>
            <w:shd w:val="clear" w:color="auto" w:fill="FAFAFA"/>
            <w:tcPrChange w:id="4734" w:author="Salah Soliman" w:date="2020-01-31T16:14:00Z">
              <w:tcPr>
                <w:tcW w:w="270" w:type="dxa"/>
                <w:tcBorders>
                  <w:left w:val="single" w:sz="4" w:space="0" w:color="CCFFCC"/>
                </w:tcBorders>
                <w:shd w:val="clear" w:color="auto" w:fill="FAFAFA"/>
              </w:tcPr>
            </w:tcPrChange>
          </w:tcPr>
          <w:p w14:paraId="7FF70787" w14:textId="77777777" w:rsidR="00F5586C" w:rsidRPr="00F5586C" w:rsidRDefault="00F5586C" w:rsidP="00F5586C">
            <w:pPr>
              <w:rPr>
                <w:ins w:id="4735" w:author="Salah Soliman" w:date="2020-01-31T16:14:00Z"/>
                <w:rFonts w:ascii="Open Sans" w:eastAsia="Open Sans" w:hAnsi="Open Sans" w:cs="Times New Roman"/>
              </w:rPr>
            </w:pPr>
          </w:p>
        </w:tc>
      </w:tr>
      <w:tr w:rsidR="00F5586C" w:rsidRPr="00F5586C" w14:paraId="4DBEFBDE" w14:textId="77777777" w:rsidTr="00F5586C">
        <w:trPr>
          <w:ins w:id="4736" w:author="Salah Soliman" w:date="2020-01-31T16:14:00Z"/>
          <w:trPrChange w:id="4737" w:author="Salah Soliman" w:date="2020-01-31T16:14:00Z">
            <w:trPr>
              <w:jc w:val="center"/>
            </w:trPr>
          </w:trPrChange>
        </w:trPr>
        <w:tc>
          <w:tcPr>
            <w:tcW w:w="265" w:type="dxa"/>
            <w:shd w:val="clear" w:color="auto" w:fill="FAFAFA"/>
            <w:tcPrChange w:id="4738" w:author="Salah Soliman" w:date="2020-01-31T16:14:00Z">
              <w:tcPr>
                <w:tcW w:w="265" w:type="dxa"/>
                <w:shd w:val="clear" w:color="auto" w:fill="FAFAFA"/>
              </w:tcPr>
            </w:tcPrChange>
          </w:tcPr>
          <w:p w14:paraId="75F07D4E" w14:textId="77777777" w:rsidR="00F5586C" w:rsidRPr="00F5586C" w:rsidRDefault="00F5586C" w:rsidP="00F5586C">
            <w:pPr>
              <w:rPr>
                <w:ins w:id="4739" w:author="Salah Soliman" w:date="2020-01-31T16:14:00Z"/>
                <w:rFonts w:ascii="Open Sans" w:eastAsia="Open Sans" w:hAnsi="Open Sans" w:cs="Times New Roman"/>
                <w:color w:val="404040"/>
                <w:sz w:val="16"/>
                <w:szCs w:val="16"/>
              </w:rPr>
            </w:pPr>
          </w:p>
        </w:tc>
        <w:tc>
          <w:tcPr>
            <w:tcW w:w="2520" w:type="dxa"/>
            <w:tcBorders>
              <w:top w:val="single" w:sz="4" w:space="0" w:color="CCFFCC"/>
            </w:tcBorders>
            <w:shd w:val="clear" w:color="auto" w:fill="FAFAFA"/>
            <w:tcPrChange w:id="4740" w:author="Salah Soliman" w:date="2020-01-31T16:14:00Z">
              <w:tcPr>
                <w:tcW w:w="2520" w:type="dxa"/>
                <w:tcBorders>
                  <w:top w:val="single" w:sz="4" w:space="0" w:color="CCFFCC"/>
                </w:tcBorders>
                <w:shd w:val="clear" w:color="auto" w:fill="FAFAFA"/>
              </w:tcPr>
            </w:tcPrChange>
          </w:tcPr>
          <w:p w14:paraId="26040DED" w14:textId="77777777" w:rsidR="00F5586C" w:rsidRPr="00F5586C" w:rsidRDefault="00F5586C" w:rsidP="00F5586C">
            <w:pPr>
              <w:rPr>
                <w:ins w:id="4741" w:author="Salah Soliman" w:date="2020-01-31T16:14:00Z"/>
                <w:rFonts w:ascii="Open Sans" w:eastAsia="Open Sans" w:hAnsi="Open Sans" w:cs="Times New Roman"/>
                <w:color w:val="404040"/>
                <w:sz w:val="16"/>
                <w:szCs w:val="16"/>
              </w:rPr>
            </w:pPr>
          </w:p>
        </w:tc>
        <w:tc>
          <w:tcPr>
            <w:tcW w:w="7470" w:type="dxa"/>
            <w:tcBorders>
              <w:top w:val="single" w:sz="4" w:space="0" w:color="CCFFCC"/>
            </w:tcBorders>
            <w:shd w:val="clear" w:color="auto" w:fill="FAFAFA"/>
            <w:tcPrChange w:id="4742" w:author="Salah Soliman" w:date="2020-01-31T16:14:00Z">
              <w:tcPr>
                <w:tcW w:w="7470" w:type="dxa"/>
                <w:tcBorders>
                  <w:top w:val="single" w:sz="4" w:space="0" w:color="CCFFCC"/>
                </w:tcBorders>
                <w:shd w:val="clear" w:color="auto" w:fill="FAFAFA"/>
              </w:tcPr>
            </w:tcPrChange>
          </w:tcPr>
          <w:p w14:paraId="049708DB" w14:textId="77777777" w:rsidR="00F5586C" w:rsidRPr="00F5586C" w:rsidRDefault="00F5586C" w:rsidP="00F5586C">
            <w:pPr>
              <w:rPr>
                <w:ins w:id="4743" w:author="Salah Soliman" w:date="2020-01-31T16:14:00Z"/>
                <w:rFonts w:ascii="Open Sans" w:eastAsia="Open Sans" w:hAnsi="Open Sans" w:cs="Times New Roman"/>
                <w:color w:val="404040"/>
                <w:sz w:val="16"/>
                <w:szCs w:val="16"/>
              </w:rPr>
            </w:pPr>
          </w:p>
        </w:tc>
        <w:tc>
          <w:tcPr>
            <w:tcW w:w="270" w:type="dxa"/>
            <w:shd w:val="clear" w:color="auto" w:fill="FAFAFA"/>
            <w:tcPrChange w:id="4744" w:author="Salah Soliman" w:date="2020-01-31T16:14:00Z">
              <w:tcPr>
                <w:tcW w:w="270" w:type="dxa"/>
                <w:shd w:val="clear" w:color="auto" w:fill="FAFAFA"/>
              </w:tcPr>
            </w:tcPrChange>
          </w:tcPr>
          <w:p w14:paraId="313B5F2D" w14:textId="77777777" w:rsidR="00F5586C" w:rsidRPr="00F5586C" w:rsidRDefault="00F5586C" w:rsidP="00F5586C">
            <w:pPr>
              <w:rPr>
                <w:ins w:id="4745" w:author="Salah Soliman" w:date="2020-01-31T16:14:00Z"/>
                <w:rFonts w:ascii="Open Sans" w:eastAsia="Open Sans" w:hAnsi="Open Sans" w:cs="Times New Roman"/>
                <w:color w:val="404040"/>
                <w:sz w:val="16"/>
                <w:szCs w:val="16"/>
              </w:rPr>
            </w:pPr>
          </w:p>
        </w:tc>
      </w:tr>
    </w:tbl>
    <w:p w14:paraId="32D1482B" w14:textId="77777777" w:rsidR="00F5586C" w:rsidRPr="00F5586C" w:rsidRDefault="00F5586C" w:rsidP="00F5586C">
      <w:pPr>
        <w:spacing w:after="0" w:line="240" w:lineRule="auto"/>
        <w:rPr>
          <w:ins w:id="4746" w:author="Salah Soliman" w:date="2020-01-31T16:14:00Z"/>
          <w:rFonts w:ascii="Open Sans" w:eastAsia="Open Sans" w:hAnsi="Open Sans" w:cs="Times New Roman"/>
          <w:color w:val="404040"/>
        </w:rPr>
      </w:pPr>
    </w:p>
    <w:tbl>
      <w:tblPr>
        <w:tblStyle w:val="TableGrid16"/>
        <w:tblW w:w="10525" w:type="dxa"/>
        <w:tblBorders>
          <w:top w:val="single" w:sz="4" w:space="0" w:color="DBDBDB"/>
          <w:left w:val="single" w:sz="4" w:space="0" w:color="DBDBDB"/>
          <w:bottom w:val="single" w:sz="4" w:space="0" w:color="DBDBDB"/>
          <w:right w:val="single" w:sz="4" w:space="0" w:color="DBDBDB"/>
          <w:insideH w:val="none" w:sz="0" w:space="0" w:color="auto"/>
          <w:insideV w:val="none" w:sz="0" w:space="0" w:color="auto"/>
        </w:tblBorders>
        <w:tblLayout w:type="fixed"/>
        <w:tblCellMar>
          <w:left w:w="115" w:type="dxa"/>
          <w:right w:w="115" w:type="dxa"/>
        </w:tblCellMar>
        <w:tblLook w:val="04A0" w:firstRow="1" w:lastRow="0" w:firstColumn="1" w:lastColumn="0" w:noHBand="0" w:noVBand="1"/>
        <w:tblPrChange w:id="4747" w:author="Salah Soliman" w:date="2020-01-31T16:14:00Z">
          <w:tblPr>
            <w:tblStyle w:val="TableGrid16"/>
            <w:tblW w:w="10525" w:type="dxa"/>
            <w:jc w:val="center"/>
            <w:tblBorders>
              <w:top w:val="single" w:sz="4" w:space="0" w:color="DBDBDB"/>
              <w:left w:val="single" w:sz="4" w:space="0" w:color="DBDBDB"/>
              <w:bottom w:val="single" w:sz="4" w:space="0" w:color="DBDBDB"/>
              <w:right w:val="single" w:sz="4" w:space="0" w:color="DBDBDB"/>
              <w:insideH w:val="none" w:sz="0" w:space="0" w:color="auto"/>
              <w:insideV w:val="none" w:sz="0" w:space="0" w:color="auto"/>
            </w:tblBorders>
            <w:tblLayout w:type="fixed"/>
            <w:tblCellMar>
              <w:left w:w="115" w:type="dxa"/>
              <w:right w:w="115" w:type="dxa"/>
            </w:tblCellMar>
            <w:tblLook w:val="04A0" w:firstRow="1" w:lastRow="0" w:firstColumn="1" w:lastColumn="0" w:noHBand="0" w:noVBand="1"/>
          </w:tblPr>
        </w:tblPrChange>
      </w:tblPr>
      <w:tblGrid>
        <w:gridCol w:w="265"/>
        <w:gridCol w:w="2520"/>
        <w:gridCol w:w="7470"/>
        <w:gridCol w:w="270"/>
        <w:tblGridChange w:id="4748">
          <w:tblGrid>
            <w:gridCol w:w="265"/>
            <w:gridCol w:w="2520"/>
            <w:gridCol w:w="7470"/>
            <w:gridCol w:w="270"/>
          </w:tblGrid>
        </w:tblGridChange>
      </w:tblGrid>
      <w:tr w:rsidR="00F5586C" w:rsidRPr="00F5586C" w14:paraId="71A4CF3D" w14:textId="77777777" w:rsidTr="00F5586C">
        <w:trPr>
          <w:trHeight w:val="107"/>
          <w:ins w:id="4749" w:author="Salah Soliman" w:date="2020-01-31T16:14:00Z"/>
          <w:trPrChange w:id="4750" w:author="Salah Soliman" w:date="2020-01-31T16:14:00Z">
            <w:trPr>
              <w:trHeight w:val="107"/>
              <w:jc w:val="center"/>
            </w:trPr>
          </w:trPrChange>
        </w:trPr>
        <w:tc>
          <w:tcPr>
            <w:tcW w:w="265" w:type="dxa"/>
            <w:shd w:val="clear" w:color="auto" w:fill="FAFAFA"/>
            <w:tcPrChange w:id="4751" w:author="Salah Soliman" w:date="2020-01-31T16:14:00Z">
              <w:tcPr>
                <w:tcW w:w="265" w:type="dxa"/>
                <w:shd w:val="clear" w:color="auto" w:fill="FAFAFA"/>
              </w:tcPr>
            </w:tcPrChange>
          </w:tcPr>
          <w:p w14:paraId="21CA6F44" w14:textId="77777777" w:rsidR="00F5586C" w:rsidRPr="00F5586C" w:rsidRDefault="00F5586C" w:rsidP="00F5586C">
            <w:pPr>
              <w:rPr>
                <w:ins w:id="4752" w:author="Salah Soliman" w:date="2020-01-31T16:14:00Z"/>
                <w:rFonts w:ascii="Open Sans" w:eastAsia="Open Sans" w:hAnsi="Open Sans" w:cs="Times New Roman"/>
              </w:rPr>
            </w:pPr>
          </w:p>
        </w:tc>
        <w:tc>
          <w:tcPr>
            <w:tcW w:w="2520" w:type="dxa"/>
            <w:shd w:val="clear" w:color="auto" w:fill="FAFAFA"/>
            <w:tcPrChange w:id="4753" w:author="Salah Soliman" w:date="2020-01-31T16:14:00Z">
              <w:tcPr>
                <w:tcW w:w="2520" w:type="dxa"/>
                <w:shd w:val="clear" w:color="auto" w:fill="FAFAFA"/>
              </w:tcPr>
            </w:tcPrChange>
          </w:tcPr>
          <w:p w14:paraId="6E1B4EC7" w14:textId="77777777" w:rsidR="00F5586C" w:rsidRPr="00F5586C" w:rsidRDefault="00F5586C" w:rsidP="00F5586C">
            <w:pPr>
              <w:rPr>
                <w:ins w:id="4754" w:author="Salah Soliman" w:date="2020-01-31T16:14:00Z"/>
                <w:rFonts w:ascii="Open Sans" w:eastAsia="Open Sans" w:hAnsi="Open Sans" w:cs="Times New Roman"/>
              </w:rPr>
            </w:pPr>
          </w:p>
        </w:tc>
        <w:tc>
          <w:tcPr>
            <w:tcW w:w="7470" w:type="dxa"/>
            <w:shd w:val="clear" w:color="auto" w:fill="FAFAFA"/>
            <w:tcPrChange w:id="4755" w:author="Salah Soliman" w:date="2020-01-31T16:14:00Z">
              <w:tcPr>
                <w:tcW w:w="7470" w:type="dxa"/>
                <w:shd w:val="clear" w:color="auto" w:fill="FAFAFA"/>
              </w:tcPr>
            </w:tcPrChange>
          </w:tcPr>
          <w:p w14:paraId="28AA28A6" w14:textId="622015A7" w:rsidR="00F5586C" w:rsidRPr="00F5586C" w:rsidRDefault="00F5586C" w:rsidP="00F5586C">
            <w:pPr>
              <w:jc w:val="right"/>
              <w:rPr>
                <w:ins w:id="4756" w:author="Salah Soliman" w:date="2020-01-31T16:14:00Z"/>
                <w:rFonts w:ascii="Open Sans" w:eastAsia="Open Sans" w:hAnsi="Open Sans" w:cs="Times New Roman"/>
                <w:color w:val="78C800"/>
              </w:rPr>
            </w:pPr>
            <w:ins w:id="4757" w:author="Salah Soliman" w:date="2020-01-31T16:14:00Z">
              <w:r w:rsidRPr="00F5586C">
                <w:rPr>
                  <w:rFonts w:ascii="FontAwesome" w:eastAsia="Open Sans" w:hAnsi="FontAwesome" w:cs="Times New Roman"/>
                  <w:color w:val="FF4B4B"/>
                </w:rPr>
                <w:t></w:t>
              </w:r>
              <w:r w:rsidRPr="00F5586C">
                <w:rPr>
                  <w:rFonts w:ascii="Open Sans" w:eastAsia="Open Sans" w:hAnsi="Open Sans" w:cs="Times New Roman"/>
                  <w:color w:val="FF4B4B"/>
                </w:rPr>
                <w:t xml:space="preserve"> </w:t>
              </w:r>
              <w:del w:id="4758" w:author="Chantelle Dubois Nishiyama" w:date="2020-02-26T19:18:00Z">
                <w:r w:rsidRPr="00F5586C" w:rsidDel="00B97780">
                  <w:rPr>
                    <w:rFonts w:ascii="Open Sans" w:eastAsia="Open Sans" w:hAnsi="Open Sans" w:cs="Times New Roman"/>
                    <w:color w:val="FF4B4B"/>
                  </w:rPr>
                  <w:delText>That’s</w:delText>
                </w:r>
              </w:del>
            </w:ins>
            <w:ins w:id="4759" w:author="Chantelle Dubois Nishiyama" w:date="2020-02-26T19:18:00Z">
              <w:r w:rsidR="00B97780">
                <w:rPr>
                  <w:rFonts w:ascii="Open Sans" w:eastAsia="Open Sans" w:hAnsi="Open Sans" w:cs="Times New Roman"/>
                  <w:color w:val="FF4B4B"/>
                </w:rPr>
                <w:t>That is</w:t>
              </w:r>
            </w:ins>
            <w:ins w:id="4760" w:author="Salah Soliman" w:date="2020-01-31T16:14:00Z">
              <w:r w:rsidRPr="00F5586C">
                <w:rPr>
                  <w:rFonts w:ascii="Open Sans" w:eastAsia="Open Sans" w:hAnsi="Open Sans" w:cs="Times New Roman"/>
                  <w:color w:val="FF4B4B"/>
                </w:rPr>
                <w:t xml:space="preserve"> Incorrect</w:t>
              </w:r>
            </w:ins>
          </w:p>
        </w:tc>
        <w:tc>
          <w:tcPr>
            <w:tcW w:w="270" w:type="dxa"/>
            <w:shd w:val="clear" w:color="auto" w:fill="FAFAFA"/>
            <w:tcPrChange w:id="4761" w:author="Salah Soliman" w:date="2020-01-31T16:14:00Z">
              <w:tcPr>
                <w:tcW w:w="270" w:type="dxa"/>
                <w:shd w:val="clear" w:color="auto" w:fill="FAFAFA"/>
              </w:tcPr>
            </w:tcPrChange>
          </w:tcPr>
          <w:p w14:paraId="22E621A0" w14:textId="77777777" w:rsidR="00F5586C" w:rsidRPr="00F5586C" w:rsidRDefault="00F5586C" w:rsidP="00F5586C">
            <w:pPr>
              <w:rPr>
                <w:ins w:id="4762" w:author="Salah Soliman" w:date="2020-01-31T16:14:00Z"/>
                <w:rFonts w:ascii="Open Sans" w:eastAsia="Open Sans" w:hAnsi="Open Sans" w:cs="Times New Roman"/>
              </w:rPr>
            </w:pPr>
          </w:p>
        </w:tc>
      </w:tr>
      <w:tr w:rsidR="00F5586C" w:rsidRPr="00F5586C" w14:paraId="5D651B07" w14:textId="77777777" w:rsidTr="00F5586C">
        <w:trPr>
          <w:ins w:id="4763" w:author="Salah Soliman" w:date="2020-01-31T16:14:00Z"/>
          <w:trPrChange w:id="4764" w:author="Salah Soliman" w:date="2020-01-31T16:14:00Z">
            <w:trPr>
              <w:jc w:val="center"/>
            </w:trPr>
          </w:trPrChange>
        </w:trPr>
        <w:tc>
          <w:tcPr>
            <w:tcW w:w="265" w:type="dxa"/>
            <w:shd w:val="clear" w:color="auto" w:fill="FAFAFA"/>
            <w:tcPrChange w:id="4765" w:author="Salah Soliman" w:date="2020-01-31T16:14:00Z">
              <w:tcPr>
                <w:tcW w:w="265" w:type="dxa"/>
                <w:shd w:val="clear" w:color="auto" w:fill="FAFAFA"/>
              </w:tcPr>
            </w:tcPrChange>
          </w:tcPr>
          <w:p w14:paraId="5AAF4860" w14:textId="77777777" w:rsidR="00F5586C" w:rsidRPr="00F5586C" w:rsidRDefault="00F5586C" w:rsidP="00F5586C">
            <w:pPr>
              <w:rPr>
                <w:ins w:id="4766" w:author="Salah Soliman" w:date="2020-01-31T16:14:00Z"/>
                <w:rFonts w:ascii="Open Sans" w:eastAsia="Open Sans" w:hAnsi="Open Sans" w:cs="Times New Roman"/>
              </w:rPr>
            </w:pPr>
          </w:p>
        </w:tc>
        <w:tc>
          <w:tcPr>
            <w:tcW w:w="2520" w:type="dxa"/>
            <w:shd w:val="clear" w:color="auto" w:fill="FF4B4B"/>
            <w:tcPrChange w:id="4767" w:author="Salah Soliman" w:date="2020-01-31T16:14:00Z">
              <w:tcPr>
                <w:tcW w:w="2520" w:type="dxa"/>
                <w:shd w:val="clear" w:color="auto" w:fill="FF4B4B"/>
              </w:tcPr>
            </w:tcPrChange>
          </w:tcPr>
          <w:p w14:paraId="11787666" w14:textId="77777777" w:rsidR="00F5586C" w:rsidRPr="00F5586C" w:rsidRDefault="00F5586C" w:rsidP="00F5586C">
            <w:pPr>
              <w:spacing w:before="120"/>
              <w:rPr>
                <w:ins w:id="4768" w:author="Salah Soliman" w:date="2020-01-31T16:14:00Z"/>
                <w:rFonts w:ascii="Open Sans Semibold" w:eastAsia="Open Sans" w:hAnsi="Open Sans Semibold" w:cs="Open Sans Semibold"/>
                <w:color w:val="FFFFFF"/>
              </w:rPr>
            </w:pPr>
            <w:ins w:id="4769" w:author="Salah Soliman" w:date="2020-01-31T16:14:00Z">
              <w:r w:rsidRPr="00F5586C">
                <w:rPr>
                  <w:rFonts w:ascii="Open Sans Semibold" w:eastAsia="Open Sans" w:hAnsi="Open Sans Semibold" w:cs="Open Sans Semibold"/>
                  <w:color w:val="FFFFFF"/>
                </w:rPr>
                <w:t>Explanation</w:t>
              </w:r>
            </w:ins>
          </w:p>
        </w:tc>
        <w:tc>
          <w:tcPr>
            <w:tcW w:w="7470" w:type="dxa"/>
            <w:shd w:val="clear" w:color="auto" w:fill="FAFAFA"/>
            <w:tcPrChange w:id="4770" w:author="Salah Soliman" w:date="2020-01-31T16:14:00Z">
              <w:tcPr>
                <w:tcW w:w="7470" w:type="dxa"/>
                <w:shd w:val="clear" w:color="auto" w:fill="FAFAFA"/>
              </w:tcPr>
            </w:tcPrChange>
          </w:tcPr>
          <w:p w14:paraId="5562F3A1" w14:textId="77777777" w:rsidR="00F5586C" w:rsidRPr="00F5586C" w:rsidRDefault="00F5586C" w:rsidP="00F5586C">
            <w:pPr>
              <w:rPr>
                <w:ins w:id="4771" w:author="Salah Soliman" w:date="2020-01-31T16:14:00Z"/>
                <w:rFonts w:ascii="Open Sans" w:eastAsia="Open Sans" w:hAnsi="Open Sans" w:cs="Times New Roman"/>
              </w:rPr>
            </w:pPr>
          </w:p>
        </w:tc>
        <w:tc>
          <w:tcPr>
            <w:tcW w:w="270" w:type="dxa"/>
            <w:shd w:val="clear" w:color="auto" w:fill="FAFAFA"/>
            <w:tcPrChange w:id="4772" w:author="Salah Soliman" w:date="2020-01-31T16:14:00Z">
              <w:tcPr>
                <w:tcW w:w="270" w:type="dxa"/>
                <w:shd w:val="clear" w:color="auto" w:fill="FAFAFA"/>
              </w:tcPr>
            </w:tcPrChange>
          </w:tcPr>
          <w:p w14:paraId="502959C1" w14:textId="77777777" w:rsidR="00F5586C" w:rsidRPr="00F5586C" w:rsidRDefault="00F5586C" w:rsidP="00F5586C">
            <w:pPr>
              <w:rPr>
                <w:ins w:id="4773" w:author="Salah Soliman" w:date="2020-01-31T16:14:00Z"/>
                <w:rFonts w:ascii="Open Sans" w:eastAsia="Open Sans" w:hAnsi="Open Sans" w:cs="Times New Roman"/>
              </w:rPr>
            </w:pPr>
          </w:p>
        </w:tc>
      </w:tr>
      <w:tr w:rsidR="00F5586C" w:rsidRPr="00F5586C" w14:paraId="21FF5BCE" w14:textId="77777777" w:rsidTr="00F5586C">
        <w:trPr>
          <w:ins w:id="4774" w:author="Salah Soliman" w:date="2020-01-31T16:14:00Z"/>
          <w:trPrChange w:id="4775" w:author="Salah Soliman" w:date="2020-01-31T16:14:00Z">
            <w:trPr>
              <w:jc w:val="center"/>
            </w:trPr>
          </w:trPrChange>
        </w:trPr>
        <w:tc>
          <w:tcPr>
            <w:tcW w:w="265" w:type="dxa"/>
            <w:shd w:val="clear" w:color="auto" w:fill="FAFAFA"/>
            <w:tcPrChange w:id="4776" w:author="Salah Soliman" w:date="2020-01-31T16:14:00Z">
              <w:tcPr>
                <w:tcW w:w="265" w:type="dxa"/>
                <w:shd w:val="clear" w:color="auto" w:fill="FAFAFA"/>
              </w:tcPr>
            </w:tcPrChange>
          </w:tcPr>
          <w:p w14:paraId="0ACAB430" w14:textId="77777777" w:rsidR="00F5586C" w:rsidRPr="00F5586C" w:rsidRDefault="00F5586C" w:rsidP="00F5586C">
            <w:pPr>
              <w:rPr>
                <w:ins w:id="4777" w:author="Salah Soliman" w:date="2020-01-31T16:14:00Z"/>
                <w:rFonts w:ascii="Open Sans" w:eastAsia="Open Sans" w:hAnsi="Open Sans" w:cs="Times New Roman"/>
                <w:color w:val="404040"/>
                <w:sz w:val="16"/>
                <w:szCs w:val="16"/>
              </w:rPr>
            </w:pPr>
          </w:p>
        </w:tc>
        <w:tc>
          <w:tcPr>
            <w:tcW w:w="2520" w:type="dxa"/>
            <w:tcBorders>
              <w:bottom w:val="single" w:sz="4" w:space="0" w:color="F9DBDB"/>
            </w:tcBorders>
            <w:shd w:val="clear" w:color="auto" w:fill="FF4B4B"/>
            <w:tcPrChange w:id="4778" w:author="Salah Soliman" w:date="2020-01-31T16:14:00Z">
              <w:tcPr>
                <w:tcW w:w="2520" w:type="dxa"/>
                <w:tcBorders>
                  <w:bottom w:val="single" w:sz="4" w:space="0" w:color="F9DBDB"/>
                </w:tcBorders>
                <w:shd w:val="clear" w:color="auto" w:fill="FF4B4B"/>
              </w:tcPr>
            </w:tcPrChange>
          </w:tcPr>
          <w:p w14:paraId="1D6F4458" w14:textId="77777777" w:rsidR="00F5586C" w:rsidRPr="00F5586C" w:rsidRDefault="00F5586C" w:rsidP="00F5586C">
            <w:pPr>
              <w:rPr>
                <w:ins w:id="4779" w:author="Salah Soliman" w:date="2020-01-31T16:14:00Z"/>
                <w:rFonts w:ascii="Open Sans" w:eastAsia="Open Sans" w:hAnsi="Open Sans" w:cs="Times New Roman"/>
                <w:color w:val="404040"/>
                <w:sz w:val="16"/>
                <w:szCs w:val="16"/>
              </w:rPr>
            </w:pPr>
          </w:p>
        </w:tc>
        <w:tc>
          <w:tcPr>
            <w:tcW w:w="7470" w:type="dxa"/>
            <w:tcBorders>
              <w:bottom w:val="single" w:sz="4" w:space="0" w:color="F9DBDB"/>
            </w:tcBorders>
            <w:shd w:val="clear" w:color="auto" w:fill="FF4B4B"/>
            <w:tcPrChange w:id="4780" w:author="Salah Soliman" w:date="2020-01-31T16:14:00Z">
              <w:tcPr>
                <w:tcW w:w="7470" w:type="dxa"/>
                <w:tcBorders>
                  <w:bottom w:val="single" w:sz="4" w:space="0" w:color="F9DBDB"/>
                </w:tcBorders>
                <w:shd w:val="clear" w:color="auto" w:fill="FF4B4B"/>
              </w:tcPr>
            </w:tcPrChange>
          </w:tcPr>
          <w:p w14:paraId="509DB291" w14:textId="77777777" w:rsidR="00F5586C" w:rsidRPr="00F5586C" w:rsidRDefault="00F5586C" w:rsidP="00F5586C">
            <w:pPr>
              <w:rPr>
                <w:ins w:id="4781" w:author="Salah Soliman" w:date="2020-01-31T16:14:00Z"/>
                <w:rFonts w:ascii="Open Sans" w:eastAsia="Open Sans" w:hAnsi="Open Sans" w:cs="Times New Roman"/>
                <w:color w:val="404040"/>
                <w:sz w:val="16"/>
                <w:szCs w:val="16"/>
              </w:rPr>
            </w:pPr>
          </w:p>
        </w:tc>
        <w:tc>
          <w:tcPr>
            <w:tcW w:w="270" w:type="dxa"/>
            <w:shd w:val="clear" w:color="auto" w:fill="FAFAFA"/>
            <w:tcPrChange w:id="4782" w:author="Salah Soliman" w:date="2020-01-31T16:14:00Z">
              <w:tcPr>
                <w:tcW w:w="270" w:type="dxa"/>
                <w:shd w:val="clear" w:color="auto" w:fill="FAFAFA"/>
              </w:tcPr>
            </w:tcPrChange>
          </w:tcPr>
          <w:p w14:paraId="4CD85345" w14:textId="77777777" w:rsidR="00F5586C" w:rsidRPr="00F5586C" w:rsidRDefault="00F5586C" w:rsidP="00F5586C">
            <w:pPr>
              <w:rPr>
                <w:ins w:id="4783" w:author="Salah Soliman" w:date="2020-01-31T16:14:00Z"/>
                <w:rFonts w:ascii="Open Sans" w:eastAsia="Open Sans" w:hAnsi="Open Sans" w:cs="Times New Roman"/>
                <w:color w:val="404040"/>
                <w:sz w:val="16"/>
                <w:szCs w:val="16"/>
              </w:rPr>
            </w:pPr>
          </w:p>
        </w:tc>
      </w:tr>
      <w:tr w:rsidR="00F5586C" w:rsidRPr="00F5586C" w14:paraId="27D52A4B" w14:textId="77777777" w:rsidTr="00F5586C">
        <w:trPr>
          <w:trHeight w:val="60"/>
          <w:ins w:id="4784" w:author="Salah Soliman" w:date="2020-01-31T16:14:00Z"/>
          <w:trPrChange w:id="4785" w:author="Salah Soliman" w:date="2020-01-31T16:14:00Z">
            <w:trPr>
              <w:trHeight w:val="60"/>
              <w:jc w:val="center"/>
            </w:trPr>
          </w:trPrChange>
        </w:trPr>
        <w:tc>
          <w:tcPr>
            <w:tcW w:w="265" w:type="dxa"/>
            <w:tcBorders>
              <w:right w:val="single" w:sz="4" w:space="0" w:color="F9DBDB"/>
            </w:tcBorders>
            <w:shd w:val="clear" w:color="auto" w:fill="FAFAFA"/>
            <w:tcPrChange w:id="4786" w:author="Salah Soliman" w:date="2020-01-31T16:14:00Z">
              <w:tcPr>
                <w:tcW w:w="265" w:type="dxa"/>
                <w:tcBorders>
                  <w:right w:val="single" w:sz="4" w:space="0" w:color="F9DBDB"/>
                </w:tcBorders>
                <w:shd w:val="clear" w:color="auto" w:fill="FAFAFA"/>
              </w:tcPr>
            </w:tcPrChange>
          </w:tcPr>
          <w:p w14:paraId="5C71AA3A" w14:textId="77777777" w:rsidR="00F5586C" w:rsidRPr="00F5586C" w:rsidRDefault="00F5586C" w:rsidP="00F5586C">
            <w:pPr>
              <w:rPr>
                <w:ins w:id="4787" w:author="Salah Soliman" w:date="2020-01-31T16:14:00Z"/>
                <w:rFonts w:ascii="Open Sans" w:eastAsia="Open Sans" w:hAnsi="Open Sans" w:cs="Times New Roman"/>
              </w:rPr>
            </w:pPr>
          </w:p>
        </w:tc>
        <w:tc>
          <w:tcPr>
            <w:tcW w:w="9990" w:type="dxa"/>
            <w:gridSpan w:val="2"/>
            <w:tcBorders>
              <w:top w:val="single" w:sz="4" w:space="0" w:color="F9DBDB"/>
              <w:left w:val="single" w:sz="4" w:space="0" w:color="F9DBDB"/>
              <w:bottom w:val="single" w:sz="4" w:space="0" w:color="F9DBDB"/>
              <w:right w:val="single" w:sz="4" w:space="0" w:color="F9DBDB"/>
            </w:tcBorders>
            <w:shd w:val="clear" w:color="auto" w:fill="FCEEEE"/>
            <w:tcPrChange w:id="4788" w:author="Salah Soliman" w:date="2020-01-31T16:14:00Z">
              <w:tcPr>
                <w:tcW w:w="9990" w:type="dxa"/>
                <w:gridSpan w:val="2"/>
                <w:tcBorders>
                  <w:top w:val="single" w:sz="4" w:space="0" w:color="F9DBDB"/>
                  <w:left w:val="single" w:sz="4" w:space="0" w:color="F9DBDB"/>
                  <w:bottom w:val="single" w:sz="4" w:space="0" w:color="F9DBDB"/>
                  <w:right w:val="single" w:sz="4" w:space="0" w:color="F9DBDB"/>
                </w:tcBorders>
                <w:shd w:val="clear" w:color="auto" w:fill="FCEEEE"/>
              </w:tcPr>
            </w:tcPrChange>
          </w:tcPr>
          <w:p w14:paraId="0F9C5C59" w14:textId="77777777" w:rsidR="00F5586C" w:rsidRPr="00F5586C" w:rsidRDefault="00F5586C" w:rsidP="00F5586C">
            <w:pPr>
              <w:spacing w:before="120"/>
              <w:rPr>
                <w:ins w:id="4789" w:author="Salah Soliman" w:date="2020-01-31T16:14:00Z"/>
                <w:rFonts w:ascii="Open Sans" w:eastAsia="Open Sans" w:hAnsi="Open Sans" w:cs="Times New Roman"/>
                <w:color w:val="7F7F7F"/>
              </w:rPr>
            </w:pPr>
            <w:ins w:id="4790" w:author="Salah Soliman" w:date="2020-01-31T16:14:00Z">
              <w:r w:rsidRPr="00F5586C">
                <w:rPr>
                  <w:rFonts w:ascii="Open Sans" w:eastAsia="Open Sans" w:hAnsi="Open Sans" w:cs="Times New Roman"/>
                  <w:color w:val="7F7F7F"/>
                </w:rPr>
                <w:t>Incorrect A Bank structured database is represented mainly by different attributes or columns and multiple rows of different clients or transactions.</w:t>
              </w:r>
            </w:ins>
          </w:p>
        </w:tc>
        <w:tc>
          <w:tcPr>
            <w:tcW w:w="270" w:type="dxa"/>
            <w:tcBorders>
              <w:left w:val="single" w:sz="4" w:space="0" w:color="F9DBDB"/>
            </w:tcBorders>
            <w:shd w:val="clear" w:color="auto" w:fill="FAFAFA"/>
            <w:tcPrChange w:id="4791" w:author="Salah Soliman" w:date="2020-01-31T16:14:00Z">
              <w:tcPr>
                <w:tcW w:w="270" w:type="dxa"/>
                <w:tcBorders>
                  <w:left w:val="single" w:sz="4" w:space="0" w:color="F9DBDB"/>
                </w:tcBorders>
                <w:shd w:val="clear" w:color="auto" w:fill="FAFAFA"/>
              </w:tcPr>
            </w:tcPrChange>
          </w:tcPr>
          <w:p w14:paraId="7C8F7DAC" w14:textId="77777777" w:rsidR="00F5586C" w:rsidRPr="00F5586C" w:rsidRDefault="00F5586C" w:rsidP="00F5586C">
            <w:pPr>
              <w:rPr>
                <w:ins w:id="4792" w:author="Salah Soliman" w:date="2020-01-31T16:14:00Z"/>
                <w:rFonts w:ascii="Open Sans" w:eastAsia="Open Sans" w:hAnsi="Open Sans" w:cs="Times New Roman"/>
              </w:rPr>
            </w:pPr>
          </w:p>
        </w:tc>
      </w:tr>
      <w:tr w:rsidR="00F5586C" w:rsidRPr="00F5586C" w14:paraId="103C6C84" w14:textId="77777777" w:rsidTr="00F5586C">
        <w:trPr>
          <w:ins w:id="4793" w:author="Salah Soliman" w:date="2020-01-31T16:14:00Z"/>
          <w:trPrChange w:id="4794" w:author="Salah Soliman" w:date="2020-01-31T16:14:00Z">
            <w:trPr>
              <w:jc w:val="center"/>
            </w:trPr>
          </w:trPrChange>
        </w:trPr>
        <w:tc>
          <w:tcPr>
            <w:tcW w:w="265" w:type="dxa"/>
            <w:shd w:val="clear" w:color="auto" w:fill="FAFAFA"/>
            <w:tcPrChange w:id="4795" w:author="Salah Soliman" w:date="2020-01-31T16:14:00Z">
              <w:tcPr>
                <w:tcW w:w="265" w:type="dxa"/>
                <w:shd w:val="clear" w:color="auto" w:fill="FAFAFA"/>
              </w:tcPr>
            </w:tcPrChange>
          </w:tcPr>
          <w:p w14:paraId="37C44DFF" w14:textId="77777777" w:rsidR="00F5586C" w:rsidRPr="00F5586C" w:rsidRDefault="00F5586C" w:rsidP="00F5586C">
            <w:pPr>
              <w:rPr>
                <w:ins w:id="4796" w:author="Salah Soliman" w:date="2020-01-31T16:14:00Z"/>
                <w:rFonts w:ascii="Open Sans" w:eastAsia="Open Sans" w:hAnsi="Open Sans" w:cs="Times New Roman"/>
                <w:color w:val="404040"/>
                <w:sz w:val="16"/>
                <w:szCs w:val="16"/>
              </w:rPr>
            </w:pPr>
          </w:p>
        </w:tc>
        <w:tc>
          <w:tcPr>
            <w:tcW w:w="2520" w:type="dxa"/>
            <w:tcBorders>
              <w:top w:val="single" w:sz="4" w:space="0" w:color="F9DBDB"/>
            </w:tcBorders>
            <w:shd w:val="clear" w:color="auto" w:fill="FAFAFA"/>
            <w:tcPrChange w:id="4797" w:author="Salah Soliman" w:date="2020-01-31T16:14:00Z">
              <w:tcPr>
                <w:tcW w:w="2520" w:type="dxa"/>
                <w:tcBorders>
                  <w:top w:val="single" w:sz="4" w:space="0" w:color="F9DBDB"/>
                </w:tcBorders>
                <w:shd w:val="clear" w:color="auto" w:fill="FAFAFA"/>
              </w:tcPr>
            </w:tcPrChange>
          </w:tcPr>
          <w:p w14:paraId="00F105CF" w14:textId="77777777" w:rsidR="00F5586C" w:rsidRPr="00F5586C" w:rsidRDefault="00F5586C" w:rsidP="00F5586C">
            <w:pPr>
              <w:rPr>
                <w:ins w:id="4798" w:author="Salah Soliman" w:date="2020-01-31T16:14:00Z"/>
                <w:rFonts w:ascii="Open Sans" w:eastAsia="Open Sans" w:hAnsi="Open Sans" w:cs="Times New Roman"/>
                <w:color w:val="404040"/>
                <w:sz w:val="16"/>
                <w:szCs w:val="16"/>
              </w:rPr>
            </w:pPr>
          </w:p>
        </w:tc>
        <w:tc>
          <w:tcPr>
            <w:tcW w:w="7470" w:type="dxa"/>
            <w:tcBorders>
              <w:top w:val="single" w:sz="4" w:space="0" w:color="F9DBDB"/>
            </w:tcBorders>
            <w:shd w:val="clear" w:color="auto" w:fill="FAFAFA"/>
            <w:tcPrChange w:id="4799" w:author="Salah Soliman" w:date="2020-01-31T16:14:00Z">
              <w:tcPr>
                <w:tcW w:w="7470" w:type="dxa"/>
                <w:tcBorders>
                  <w:top w:val="single" w:sz="4" w:space="0" w:color="F9DBDB"/>
                </w:tcBorders>
                <w:shd w:val="clear" w:color="auto" w:fill="FAFAFA"/>
              </w:tcPr>
            </w:tcPrChange>
          </w:tcPr>
          <w:p w14:paraId="39788554" w14:textId="77777777" w:rsidR="00F5586C" w:rsidRPr="00F5586C" w:rsidRDefault="00F5586C" w:rsidP="00F5586C">
            <w:pPr>
              <w:rPr>
                <w:ins w:id="4800" w:author="Salah Soliman" w:date="2020-01-31T16:14:00Z"/>
                <w:rFonts w:ascii="Open Sans" w:eastAsia="Open Sans" w:hAnsi="Open Sans" w:cs="Times New Roman"/>
                <w:color w:val="404040"/>
                <w:sz w:val="16"/>
                <w:szCs w:val="16"/>
              </w:rPr>
            </w:pPr>
          </w:p>
        </w:tc>
        <w:tc>
          <w:tcPr>
            <w:tcW w:w="270" w:type="dxa"/>
            <w:shd w:val="clear" w:color="auto" w:fill="FAFAFA"/>
            <w:tcPrChange w:id="4801" w:author="Salah Soliman" w:date="2020-01-31T16:14:00Z">
              <w:tcPr>
                <w:tcW w:w="270" w:type="dxa"/>
                <w:shd w:val="clear" w:color="auto" w:fill="FAFAFA"/>
              </w:tcPr>
            </w:tcPrChange>
          </w:tcPr>
          <w:p w14:paraId="5F9FCB05" w14:textId="77777777" w:rsidR="00F5586C" w:rsidRPr="00F5586C" w:rsidRDefault="00F5586C" w:rsidP="00F5586C">
            <w:pPr>
              <w:rPr>
                <w:ins w:id="4802" w:author="Salah Soliman" w:date="2020-01-31T16:14:00Z"/>
                <w:rFonts w:ascii="Open Sans" w:eastAsia="Open Sans" w:hAnsi="Open Sans" w:cs="Times New Roman"/>
                <w:color w:val="404040"/>
                <w:sz w:val="16"/>
                <w:szCs w:val="16"/>
              </w:rPr>
            </w:pPr>
          </w:p>
        </w:tc>
      </w:tr>
    </w:tbl>
    <w:p w14:paraId="791BB46E" w14:textId="77777777" w:rsidR="00F5586C" w:rsidRPr="00F5586C" w:rsidRDefault="00F5586C" w:rsidP="00F5586C">
      <w:pPr>
        <w:spacing w:after="0" w:line="240" w:lineRule="auto"/>
        <w:rPr>
          <w:ins w:id="4803" w:author="Salah Soliman" w:date="2020-01-31T16:14:00Z"/>
          <w:rFonts w:ascii="Open Sans" w:eastAsia="Open Sans" w:hAnsi="Open Sans" w:cs="Times New Roman"/>
          <w:color w:val="404040"/>
        </w:rPr>
      </w:pPr>
    </w:p>
    <w:p w14:paraId="1D861A65" w14:textId="3CAF65B0" w:rsidR="00F5586C" w:rsidRDefault="00F5586C" w:rsidP="008B6276">
      <w:pPr>
        <w:pStyle w:val="NoSpacing"/>
        <w:rPr>
          <w:ins w:id="4804" w:author="Salah Soliman" w:date="2020-01-31T16:14:00Z"/>
        </w:rPr>
      </w:pPr>
    </w:p>
    <w:p w14:paraId="2FDCF857" w14:textId="77777777" w:rsidR="00F5586C" w:rsidRDefault="00F5586C" w:rsidP="008B6276">
      <w:pPr>
        <w:pStyle w:val="NoSpacing"/>
      </w:pPr>
    </w:p>
    <w:tbl>
      <w:tblPr>
        <w:tblStyle w:val="TableGrid"/>
        <w:tblW w:w="10455" w:type="dxa"/>
        <w:tblBorders>
          <w:top w:val="single" w:sz="4" w:space="0" w:color="5B9BD5" w:themeColor="accent5"/>
          <w:left w:val="single" w:sz="4" w:space="0" w:color="5B9BD5" w:themeColor="accent5"/>
          <w:bottom w:val="single" w:sz="4" w:space="0" w:color="5B9BD5" w:themeColor="accent5"/>
          <w:right w:val="single" w:sz="4" w:space="0" w:color="5B9BD5" w:themeColor="accent5"/>
          <w:insideH w:val="none" w:sz="0" w:space="0" w:color="auto"/>
          <w:insideV w:val="none" w:sz="0" w:space="0" w:color="auto"/>
        </w:tblBorders>
        <w:tblLayout w:type="fixed"/>
        <w:tblCellMar>
          <w:left w:w="115" w:type="dxa"/>
          <w:right w:w="115" w:type="dxa"/>
        </w:tblCellMar>
        <w:tblLook w:val="04A0" w:firstRow="1" w:lastRow="0" w:firstColumn="1" w:lastColumn="0" w:noHBand="0" w:noVBand="1"/>
        <w:tblPrChange w:id="4805" w:author="Salah Soliman" w:date="2020-01-31T16:14:00Z">
          <w:tblPr>
            <w:tblStyle w:val="TableGrid"/>
            <w:tblW w:w="10455" w:type="dxa"/>
            <w:tblBorders>
              <w:top w:val="single" w:sz="4" w:space="0" w:color="5B9BD5" w:themeColor="accent5"/>
              <w:left w:val="single" w:sz="4" w:space="0" w:color="5B9BD5" w:themeColor="accent5"/>
              <w:bottom w:val="single" w:sz="4" w:space="0" w:color="5B9BD5" w:themeColor="accent5"/>
              <w:right w:val="single" w:sz="4" w:space="0" w:color="5B9BD5" w:themeColor="accent5"/>
              <w:insideH w:val="none" w:sz="0" w:space="0" w:color="auto"/>
              <w:insideV w:val="none" w:sz="0" w:space="0" w:color="auto"/>
            </w:tblBorders>
            <w:tblLayout w:type="fixed"/>
            <w:tblCellMar>
              <w:left w:w="115" w:type="dxa"/>
              <w:right w:w="115" w:type="dxa"/>
            </w:tblCellMar>
            <w:tblLook w:val="04A0" w:firstRow="1" w:lastRow="0" w:firstColumn="1" w:lastColumn="0" w:noHBand="0" w:noVBand="1"/>
          </w:tblPr>
        </w:tblPrChange>
      </w:tblPr>
      <w:tblGrid>
        <w:gridCol w:w="264"/>
        <w:gridCol w:w="630"/>
        <w:gridCol w:w="450"/>
        <w:gridCol w:w="2880"/>
        <w:gridCol w:w="1980"/>
        <w:gridCol w:w="3981"/>
        <w:gridCol w:w="270"/>
        <w:tblGridChange w:id="4806">
          <w:tblGrid>
            <w:gridCol w:w="360"/>
            <w:gridCol w:w="360"/>
            <w:gridCol w:w="360"/>
            <w:gridCol w:w="360"/>
            <w:gridCol w:w="360"/>
            <w:gridCol w:w="360"/>
            <w:gridCol w:w="360"/>
          </w:tblGrid>
        </w:tblGridChange>
      </w:tblGrid>
      <w:tr w:rsidR="008B6276" w:rsidDel="00F5586C" w14:paraId="0C5072F1" w14:textId="4765199F" w:rsidTr="00F5586C">
        <w:trPr>
          <w:cantSplit/>
          <w:del w:id="4807" w:author="Salah Soliman" w:date="2020-01-31T16:14:00Z"/>
        </w:trPr>
        <w:tc>
          <w:tcPr>
            <w:tcW w:w="10455" w:type="dxa"/>
            <w:gridSpan w:val="7"/>
            <w:tcBorders>
              <w:top w:val="single" w:sz="4" w:space="0" w:color="5B9BD5" w:themeColor="accent5"/>
              <w:left w:val="single" w:sz="4" w:space="0" w:color="5B9BD5" w:themeColor="accent5"/>
              <w:bottom w:val="nil"/>
              <w:right w:val="single" w:sz="4" w:space="0" w:color="5B9BD5" w:themeColor="accent5"/>
            </w:tcBorders>
            <w:shd w:val="clear" w:color="auto" w:fill="70AD47" w:themeFill="accent6"/>
            <w:hideMark/>
            <w:tcPrChange w:id="4808" w:author="Salah Soliman" w:date="2020-01-31T16:14:00Z">
              <w:tcPr>
                <w:tcW w:w="10456" w:type="dxa"/>
                <w:gridSpan w:val="7"/>
                <w:tcBorders>
                  <w:top w:val="single" w:sz="4" w:space="0" w:color="5B9BD5" w:themeColor="accent5"/>
                  <w:left w:val="single" w:sz="4" w:space="0" w:color="5B9BD5" w:themeColor="accent5"/>
                  <w:bottom w:val="nil"/>
                  <w:right w:val="single" w:sz="4" w:space="0" w:color="5B9BD5" w:themeColor="accent5"/>
                </w:tcBorders>
                <w:shd w:val="clear" w:color="auto" w:fill="70AD47" w:themeFill="accent6"/>
                <w:hideMark/>
              </w:tcPr>
            </w:tcPrChange>
          </w:tcPr>
          <w:p w14:paraId="733D28BB" w14:textId="5634EC96" w:rsidR="008B6276" w:rsidDel="00F5586C" w:rsidRDefault="008B6276" w:rsidP="008B6276">
            <w:pPr>
              <w:pStyle w:val="Heading3"/>
              <w:outlineLvl w:val="2"/>
              <w:rPr>
                <w:del w:id="4809" w:author="Salah Soliman" w:date="2020-01-31T16:14:00Z"/>
              </w:rPr>
            </w:pPr>
            <w:del w:id="4810" w:author="Salah Soliman" w:date="2020-01-31T16:14:00Z">
              <w:r w:rsidDel="00F5586C">
                <w:delText>Consider a Bank Database, which type of dataset does the data belong to?</w:delText>
              </w:r>
            </w:del>
          </w:p>
        </w:tc>
      </w:tr>
      <w:tr w:rsidR="008B6276" w:rsidDel="00F5586C" w14:paraId="08EFE199" w14:textId="285A1EC2" w:rsidTr="00F5586C">
        <w:trPr>
          <w:cantSplit/>
          <w:del w:id="4811" w:author="Salah Soliman" w:date="2020-01-31T16:14:00Z"/>
        </w:trPr>
        <w:tc>
          <w:tcPr>
            <w:tcW w:w="264" w:type="dxa"/>
            <w:tcBorders>
              <w:top w:val="nil"/>
              <w:left w:val="single" w:sz="4" w:space="0" w:color="5B9BD5" w:themeColor="accent5"/>
              <w:bottom w:val="nil"/>
              <w:right w:val="nil"/>
            </w:tcBorders>
            <w:shd w:val="clear" w:color="auto" w:fill="70AD47" w:themeFill="accent6"/>
            <w:tcPrChange w:id="4812" w:author="Salah Soliman" w:date="2020-01-31T16:14:00Z">
              <w:tcPr>
                <w:tcW w:w="265" w:type="dxa"/>
                <w:tcBorders>
                  <w:top w:val="nil"/>
                  <w:left w:val="single" w:sz="4" w:space="0" w:color="5B9BD5" w:themeColor="accent5"/>
                  <w:bottom w:val="nil"/>
                  <w:right w:val="nil"/>
                </w:tcBorders>
                <w:shd w:val="clear" w:color="auto" w:fill="70AD47" w:themeFill="accent6"/>
              </w:tcPr>
            </w:tcPrChange>
          </w:tcPr>
          <w:p w14:paraId="05563556" w14:textId="0C94CE85" w:rsidR="008B6276" w:rsidDel="00F5586C" w:rsidRDefault="008B6276" w:rsidP="008B6276">
            <w:pPr>
              <w:rPr>
                <w:del w:id="4813" w:author="Salah Soliman" w:date="2020-01-31T16:14:00Z"/>
              </w:rPr>
            </w:pPr>
          </w:p>
        </w:tc>
        <w:tc>
          <w:tcPr>
            <w:tcW w:w="630" w:type="dxa"/>
            <w:tcBorders>
              <w:top w:val="nil"/>
              <w:left w:val="nil"/>
              <w:bottom w:val="nil"/>
              <w:right w:val="nil"/>
            </w:tcBorders>
            <w:shd w:val="clear" w:color="auto" w:fill="FFFFFF" w:themeFill="background1"/>
            <w:vAlign w:val="center"/>
            <w:hideMark/>
            <w:tcPrChange w:id="4814" w:author="Salah Soliman" w:date="2020-01-31T16:14:00Z">
              <w:tcPr>
                <w:tcW w:w="630" w:type="dxa"/>
                <w:tcBorders>
                  <w:top w:val="nil"/>
                  <w:left w:val="nil"/>
                  <w:bottom w:val="nil"/>
                  <w:right w:val="nil"/>
                </w:tcBorders>
                <w:shd w:val="clear" w:color="auto" w:fill="FFFFFF" w:themeFill="background1"/>
                <w:hideMark/>
              </w:tcPr>
            </w:tcPrChange>
          </w:tcPr>
          <w:p w14:paraId="5748D70B" w14:textId="086241AA" w:rsidR="008B6276" w:rsidDel="00F5586C" w:rsidRDefault="008B6276" w:rsidP="008B6276">
            <w:pPr>
              <w:rPr>
                <w:del w:id="4815" w:author="Salah Soliman" w:date="2020-01-31T16:14:00Z"/>
              </w:rPr>
            </w:pPr>
            <w:del w:id="4816" w:author="Salah Soliman" w:date="2020-01-31T16:14:00Z">
              <w:r w:rsidDel="00F5586C">
                <w:rPr>
                  <w:noProof/>
                </w:rPr>
                <mc:AlternateContent>
                  <mc:Choice Requires="wps">
                    <w:drawing>
                      <wp:inline distT="0" distB="0" distL="0" distR="0" wp14:anchorId="197E003F" wp14:editId="11DC245E">
                        <wp:extent cx="207010" cy="207010"/>
                        <wp:effectExtent l="19050" t="19050" r="21590" b="21590"/>
                        <wp:docPr id="157" name="Oval 15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010" cy="207010"/>
                                </a:xfrm>
                                <a:prstGeom prst="ellipse">
                                  <a:avLst/>
                                </a:prstGeom>
                                <a:noFill/>
                                <a:ln w="28575">
                                  <a:solidFill>
                                    <a:schemeClr val="accent5">
                                      <a:lumMod val="9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inline>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w16se="http://schemas.microsoft.com/office/word/2015/wordml/symex" xmlns:cx1="http://schemas.microsoft.com/office/drawing/2015/9/8/chartex" xmlns:cx="http://schemas.microsoft.com/office/drawing/2014/chartex">
                    <w:pict>
                      <v:oval w14:anchorId="10226A3E" id="Oval 157" o:spid="_x0000_s1026" style="width:16.3pt;height:16.3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" filled="f" strokecolor="#428bce [2888]" strokeweight="2.25pt">
                        <v:stroke joinstyle="miter"/>
                        <w10:anchorlock/>
                      </v:oval>
                    </w:pict>
                  </mc:Fallback>
                </mc:AlternateContent>
              </w:r>
            </w:del>
          </w:p>
        </w:tc>
        <w:tc>
          <w:tcPr>
            <w:tcW w:w="450" w:type="dxa"/>
            <w:tcBorders>
              <w:top w:val="nil"/>
              <w:left w:val="nil"/>
              <w:bottom w:val="nil"/>
              <w:right w:val="nil"/>
            </w:tcBorders>
            <w:shd w:val="clear" w:color="auto" w:fill="FFFFFF" w:themeFill="background1"/>
            <w:vAlign w:val="center"/>
            <w:hideMark/>
            <w:tcPrChange w:id="4817" w:author="Salah Soliman" w:date="2020-01-31T16:14:00Z">
              <w:tcPr>
                <w:tcW w:w="450" w:type="dxa"/>
                <w:tcBorders>
                  <w:top w:val="nil"/>
                  <w:left w:val="nil"/>
                  <w:bottom w:val="nil"/>
                  <w:right w:val="nil"/>
                </w:tcBorders>
                <w:shd w:val="clear" w:color="auto" w:fill="FFFFFF" w:themeFill="background1"/>
                <w:hideMark/>
              </w:tcPr>
            </w:tcPrChange>
          </w:tcPr>
          <w:p w14:paraId="206EA0AF" w14:textId="3FE6DB6D" w:rsidR="008B6276" w:rsidDel="00F5586C" w:rsidRDefault="008B6276" w:rsidP="008B6276">
            <w:pPr>
              <w:rPr>
                <w:del w:id="4818" w:author="Salah Soliman" w:date="2020-01-31T16:14:00Z"/>
                <w:rFonts w:asciiTheme="majorHAnsi" w:hAnsiTheme="majorHAnsi" w:cstheme="majorHAnsi"/>
              </w:rPr>
            </w:pPr>
            <w:del w:id="4819" w:author="Salah Soliman" w:date="2020-01-31T16:14:00Z">
              <w:r w:rsidDel="00F5586C">
                <w:rPr>
                  <w:rFonts w:asciiTheme="majorHAnsi" w:hAnsiTheme="majorHAnsi" w:cstheme="majorHAnsi"/>
                </w:rPr>
                <w:delText>a.</w:delText>
              </w:r>
            </w:del>
          </w:p>
        </w:tc>
        <w:tc>
          <w:tcPr>
            <w:tcW w:w="8841" w:type="dxa"/>
            <w:gridSpan w:val="3"/>
            <w:tcBorders>
              <w:top w:val="nil"/>
              <w:left w:val="nil"/>
              <w:bottom w:val="nil"/>
              <w:right w:val="nil"/>
            </w:tcBorders>
            <w:shd w:val="clear" w:color="auto" w:fill="FFFFFF" w:themeFill="background1"/>
            <w:vAlign w:val="center"/>
            <w:hideMark/>
            <w:tcPrChange w:id="4820" w:author="Salah Soliman" w:date="2020-01-31T16:14:00Z">
              <w:tcPr>
                <w:tcW w:w="8841" w:type="dxa"/>
                <w:gridSpan w:val="3"/>
                <w:tcBorders>
                  <w:top w:val="nil"/>
                  <w:left w:val="nil"/>
                  <w:bottom w:val="nil"/>
                  <w:right w:val="nil"/>
                </w:tcBorders>
                <w:shd w:val="clear" w:color="auto" w:fill="FFFFFF" w:themeFill="background1"/>
                <w:hideMark/>
              </w:tcPr>
            </w:tcPrChange>
          </w:tcPr>
          <w:p w14:paraId="4F170B53" w14:textId="4C20EF29" w:rsidR="008B6276" w:rsidDel="00F5586C" w:rsidRDefault="008B6276" w:rsidP="008B6276">
            <w:pPr>
              <w:rPr>
                <w:del w:id="4821" w:author="Salah Soliman" w:date="2020-01-31T16:14:00Z"/>
              </w:rPr>
            </w:pPr>
            <w:del w:id="4822" w:author="Salah Soliman" w:date="2020-01-31T16:14:00Z">
              <w:r w:rsidDel="00F5586C">
                <w:delText>Graph Data.</w:delText>
              </w:r>
            </w:del>
          </w:p>
        </w:tc>
        <w:tc>
          <w:tcPr>
            <w:tcW w:w="270" w:type="dxa"/>
            <w:tcBorders>
              <w:top w:val="nil"/>
              <w:left w:val="nil"/>
              <w:bottom w:val="nil"/>
              <w:right w:val="single" w:sz="4" w:space="0" w:color="5B9BD5" w:themeColor="accent5"/>
            </w:tcBorders>
            <w:shd w:val="clear" w:color="auto" w:fill="70AD47" w:themeFill="accent6"/>
            <w:tcPrChange w:id="4823" w:author="Salah Soliman" w:date="2020-01-31T16:14:00Z">
              <w:tcPr>
                <w:tcW w:w="270" w:type="dxa"/>
                <w:tcBorders>
                  <w:top w:val="nil"/>
                  <w:left w:val="nil"/>
                  <w:bottom w:val="nil"/>
                  <w:right w:val="single" w:sz="4" w:space="0" w:color="5B9BD5" w:themeColor="accent5"/>
                </w:tcBorders>
                <w:shd w:val="clear" w:color="auto" w:fill="70AD47" w:themeFill="accent6"/>
              </w:tcPr>
            </w:tcPrChange>
          </w:tcPr>
          <w:p w14:paraId="421A605F" w14:textId="2683C645" w:rsidR="008B6276" w:rsidDel="00F5586C" w:rsidRDefault="008B6276" w:rsidP="008B6276">
            <w:pPr>
              <w:rPr>
                <w:del w:id="4824" w:author="Salah Soliman" w:date="2020-01-31T16:14:00Z"/>
              </w:rPr>
            </w:pPr>
          </w:p>
        </w:tc>
      </w:tr>
      <w:tr w:rsidR="008B6276" w:rsidDel="00F5586C" w14:paraId="01AF0D18" w14:textId="7EBEF496" w:rsidTr="00F5586C">
        <w:trPr>
          <w:cantSplit/>
          <w:trHeight w:val="20"/>
          <w:del w:id="4825" w:author="Salah Soliman" w:date="2020-01-31T16:14:00Z"/>
        </w:trPr>
        <w:tc>
          <w:tcPr>
            <w:tcW w:w="264" w:type="dxa"/>
            <w:tcBorders>
              <w:top w:val="nil"/>
              <w:left w:val="single" w:sz="4" w:space="0" w:color="5B9BD5" w:themeColor="accent5"/>
              <w:bottom w:val="nil"/>
              <w:right w:val="nil"/>
            </w:tcBorders>
            <w:shd w:val="clear" w:color="auto" w:fill="70AD47" w:themeFill="accent6"/>
            <w:tcPrChange w:id="4826" w:author="Salah Soliman" w:date="2020-01-31T16:14:00Z">
              <w:tcPr>
                <w:tcW w:w="265" w:type="dxa"/>
                <w:tcBorders>
                  <w:top w:val="nil"/>
                  <w:left w:val="single" w:sz="4" w:space="0" w:color="5B9BD5" w:themeColor="accent5"/>
                  <w:bottom w:val="nil"/>
                  <w:right w:val="nil"/>
                </w:tcBorders>
                <w:shd w:val="clear" w:color="auto" w:fill="70AD47" w:themeFill="accent6"/>
              </w:tcPr>
            </w:tcPrChange>
          </w:tcPr>
          <w:p w14:paraId="75AE7030" w14:textId="245ABC37" w:rsidR="008B6276" w:rsidDel="00F5586C" w:rsidRDefault="008B6276" w:rsidP="008B6276">
            <w:pPr>
              <w:pStyle w:val="NoSpacing"/>
              <w:rPr>
                <w:del w:id="4827" w:author="Salah Soliman" w:date="2020-01-31T16:14:00Z"/>
                <w:sz w:val="16"/>
                <w:szCs w:val="16"/>
              </w:rPr>
            </w:pPr>
          </w:p>
        </w:tc>
        <w:tc>
          <w:tcPr>
            <w:tcW w:w="630" w:type="dxa"/>
            <w:tcBorders>
              <w:top w:val="nil"/>
              <w:left w:val="nil"/>
              <w:bottom w:val="nil"/>
              <w:right w:val="nil"/>
            </w:tcBorders>
            <w:shd w:val="clear" w:color="auto" w:fill="70AD47" w:themeFill="accent6"/>
            <w:vAlign w:val="center"/>
            <w:tcPrChange w:id="4828" w:author="Salah Soliman" w:date="2020-01-31T16:14:00Z">
              <w:tcPr>
                <w:tcW w:w="630" w:type="dxa"/>
                <w:tcBorders>
                  <w:top w:val="nil"/>
                  <w:left w:val="nil"/>
                  <w:bottom w:val="nil"/>
                  <w:right w:val="nil"/>
                </w:tcBorders>
                <w:shd w:val="clear" w:color="auto" w:fill="70AD47" w:themeFill="accent6"/>
              </w:tcPr>
            </w:tcPrChange>
          </w:tcPr>
          <w:p w14:paraId="4012D7D3" w14:textId="47F34540" w:rsidR="008B6276" w:rsidDel="00F5586C" w:rsidRDefault="008B6276" w:rsidP="008B6276">
            <w:pPr>
              <w:pStyle w:val="NoSpacing"/>
              <w:rPr>
                <w:del w:id="4829" w:author="Salah Soliman" w:date="2020-01-31T16:14:00Z"/>
                <w:sz w:val="16"/>
                <w:szCs w:val="16"/>
              </w:rPr>
            </w:pPr>
          </w:p>
        </w:tc>
        <w:tc>
          <w:tcPr>
            <w:tcW w:w="3330" w:type="dxa"/>
            <w:gridSpan w:val="2"/>
            <w:tcBorders>
              <w:top w:val="nil"/>
              <w:left w:val="nil"/>
              <w:bottom w:val="nil"/>
              <w:right w:val="nil"/>
            </w:tcBorders>
            <w:shd w:val="clear" w:color="auto" w:fill="70AD47" w:themeFill="accent6"/>
            <w:vAlign w:val="center"/>
            <w:tcPrChange w:id="4830" w:author="Salah Soliman" w:date="2020-01-31T16:14:00Z">
              <w:tcPr>
                <w:tcW w:w="3330" w:type="dxa"/>
                <w:gridSpan w:val="2"/>
                <w:tcBorders>
                  <w:top w:val="nil"/>
                  <w:left w:val="nil"/>
                  <w:bottom w:val="nil"/>
                  <w:right w:val="nil"/>
                </w:tcBorders>
                <w:shd w:val="clear" w:color="auto" w:fill="70AD47" w:themeFill="accent6"/>
              </w:tcPr>
            </w:tcPrChange>
          </w:tcPr>
          <w:p w14:paraId="2DEE9331" w14:textId="5AB475B9" w:rsidR="008B6276" w:rsidDel="00F5586C" w:rsidRDefault="008B6276" w:rsidP="008B6276">
            <w:pPr>
              <w:pStyle w:val="NoSpacing"/>
              <w:rPr>
                <w:del w:id="4831" w:author="Salah Soliman" w:date="2020-01-31T16:14:00Z"/>
                <w:sz w:val="16"/>
                <w:szCs w:val="16"/>
              </w:rPr>
            </w:pPr>
          </w:p>
        </w:tc>
        <w:tc>
          <w:tcPr>
            <w:tcW w:w="1980" w:type="dxa"/>
            <w:tcBorders>
              <w:top w:val="nil"/>
              <w:left w:val="nil"/>
              <w:bottom w:val="nil"/>
              <w:right w:val="nil"/>
            </w:tcBorders>
            <w:shd w:val="clear" w:color="auto" w:fill="70AD47" w:themeFill="accent6"/>
            <w:vAlign w:val="center"/>
            <w:tcPrChange w:id="4832" w:author="Salah Soliman" w:date="2020-01-31T16:14:00Z">
              <w:tcPr>
                <w:tcW w:w="1980" w:type="dxa"/>
                <w:tcBorders>
                  <w:top w:val="nil"/>
                  <w:left w:val="nil"/>
                  <w:bottom w:val="nil"/>
                  <w:right w:val="nil"/>
                </w:tcBorders>
                <w:shd w:val="clear" w:color="auto" w:fill="70AD47" w:themeFill="accent6"/>
              </w:tcPr>
            </w:tcPrChange>
          </w:tcPr>
          <w:p w14:paraId="34919AF7" w14:textId="5815335D" w:rsidR="008B6276" w:rsidDel="00F5586C" w:rsidRDefault="008B6276" w:rsidP="008B6276">
            <w:pPr>
              <w:pStyle w:val="NoSpacing"/>
              <w:rPr>
                <w:del w:id="4833" w:author="Salah Soliman" w:date="2020-01-31T16:14:00Z"/>
                <w:sz w:val="16"/>
                <w:szCs w:val="16"/>
              </w:rPr>
            </w:pPr>
          </w:p>
        </w:tc>
        <w:tc>
          <w:tcPr>
            <w:tcW w:w="3981" w:type="dxa"/>
            <w:tcBorders>
              <w:top w:val="nil"/>
              <w:left w:val="nil"/>
              <w:bottom w:val="nil"/>
              <w:right w:val="nil"/>
            </w:tcBorders>
            <w:shd w:val="clear" w:color="auto" w:fill="70AD47" w:themeFill="accent6"/>
            <w:vAlign w:val="center"/>
            <w:tcPrChange w:id="4834" w:author="Salah Soliman" w:date="2020-01-31T16:14:00Z">
              <w:tcPr>
                <w:tcW w:w="3978" w:type="dxa"/>
                <w:tcBorders>
                  <w:top w:val="nil"/>
                  <w:left w:val="nil"/>
                  <w:bottom w:val="nil"/>
                  <w:right w:val="nil"/>
                </w:tcBorders>
                <w:shd w:val="clear" w:color="auto" w:fill="70AD47" w:themeFill="accent6"/>
              </w:tcPr>
            </w:tcPrChange>
          </w:tcPr>
          <w:p w14:paraId="50F2B93D" w14:textId="40606BF9" w:rsidR="008B6276" w:rsidDel="00F5586C" w:rsidRDefault="008B6276" w:rsidP="008B6276">
            <w:pPr>
              <w:pStyle w:val="NoSpacing"/>
              <w:rPr>
                <w:del w:id="4835" w:author="Salah Soliman" w:date="2020-01-31T16:14:00Z"/>
                <w:noProof/>
                <w:sz w:val="16"/>
                <w:szCs w:val="16"/>
              </w:rPr>
            </w:pPr>
          </w:p>
        </w:tc>
        <w:tc>
          <w:tcPr>
            <w:tcW w:w="270" w:type="dxa"/>
            <w:tcBorders>
              <w:top w:val="nil"/>
              <w:left w:val="nil"/>
              <w:bottom w:val="nil"/>
              <w:right w:val="single" w:sz="4" w:space="0" w:color="5B9BD5" w:themeColor="accent5"/>
            </w:tcBorders>
            <w:shd w:val="clear" w:color="auto" w:fill="70AD47" w:themeFill="accent6"/>
            <w:tcPrChange w:id="4836" w:author="Salah Soliman" w:date="2020-01-31T16:14:00Z">
              <w:tcPr>
                <w:tcW w:w="270" w:type="dxa"/>
                <w:tcBorders>
                  <w:top w:val="nil"/>
                  <w:left w:val="nil"/>
                  <w:bottom w:val="nil"/>
                  <w:right w:val="single" w:sz="4" w:space="0" w:color="5B9BD5" w:themeColor="accent5"/>
                </w:tcBorders>
                <w:shd w:val="clear" w:color="auto" w:fill="70AD47" w:themeFill="accent6"/>
              </w:tcPr>
            </w:tcPrChange>
          </w:tcPr>
          <w:p w14:paraId="0AB94C41" w14:textId="4E1B0C98" w:rsidR="008B6276" w:rsidDel="00F5586C" w:rsidRDefault="008B6276" w:rsidP="008B6276">
            <w:pPr>
              <w:pStyle w:val="NoSpacing"/>
              <w:rPr>
                <w:del w:id="4837" w:author="Salah Soliman" w:date="2020-01-31T16:14:00Z"/>
                <w:sz w:val="16"/>
                <w:szCs w:val="16"/>
              </w:rPr>
            </w:pPr>
          </w:p>
        </w:tc>
      </w:tr>
      <w:tr w:rsidR="008B6276" w:rsidDel="00F5586C" w14:paraId="260AED7C" w14:textId="202C6B24" w:rsidTr="00F5586C">
        <w:trPr>
          <w:cantSplit/>
          <w:del w:id="4838" w:author="Salah Soliman" w:date="2020-01-31T16:14:00Z"/>
        </w:trPr>
        <w:tc>
          <w:tcPr>
            <w:tcW w:w="264" w:type="dxa"/>
            <w:tcBorders>
              <w:top w:val="nil"/>
              <w:left w:val="single" w:sz="4" w:space="0" w:color="5B9BD5" w:themeColor="accent5"/>
              <w:bottom w:val="nil"/>
              <w:right w:val="nil"/>
            </w:tcBorders>
            <w:shd w:val="clear" w:color="auto" w:fill="70AD47" w:themeFill="accent6"/>
            <w:tcPrChange w:id="4839" w:author="Salah Soliman" w:date="2020-01-31T16:14:00Z">
              <w:tcPr>
                <w:tcW w:w="265" w:type="dxa"/>
                <w:tcBorders>
                  <w:top w:val="nil"/>
                  <w:left w:val="single" w:sz="4" w:space="0" w:color="5B9BD5" w:themeColor="accent5"/>
                  <w:bottom w:val="nil"/>
                  <w:right w:val="nil"/>
                </w:tcBorders>
                <w:shd w:val="clear" w:color="auto" w:fill="70AD47" w:themeFill="accent6"/>
              </w:tcPr>
            </w:tcPrChange>
          </w:tcPr>
          <w:p w14:paraId="3395FD07" w14:textId="7EBA28BB" w:rsidR="008B6276" w:rsidDel="00F5586C" w:rsidRDefault="008B6276" w:rsidP="008B6276">
            <w:pPr>
              <w:rPr>
                <w:del w:id="4840" w:author="Salah Soliman" w:date="2020-01-31T16:14:00Z"/>
              </w:rPr>
            </w:pPr>
          </w:p>
        </w:tc>
        <w:tc>
          <w:tcPr>
            <w:tcW w:w="630" w:type="dxa"/>
            <w:tcBorders>
              <w:top w:val="nil"/>
              <w:left w:val="nil"/>
              <w:bottom w:val="nil"/>
              <w:right w:val="nil"/>
            </w:tcBorders>
            <w:shd w:val="clear" w:color="auto" w:fill="FFFFFF" w:themeFill="background1"/>
            <w:vAlign w:val="center"/>
            <w:hideMark/>
            <w:tcPrChange w:id="4841" w:author="Salah Soliman" w:date="2020-01-31T16:14:00Z">
              <w:tcPr>
                <w:tcW w:w="630" w:type="dxa"/>
                <w:tcBorders>
                  <w:top w:val="nil"/>
                  <w:left w:val="nil"/>
                  <w:bottom w:val="nil"/>
                  <w:right w:val="nil"/>
                </w:tcBorders>
                <w:shd w:val="clear" w:color="auto" w:fill="FFFFFF" w:themeFill="background1"/>
                <w:hideMark/>
              </w:tcPr>
            </w:tcPrChange>
          </w:tcPr>
          <w:p w14:paraId="1C18CEF0" w14:textId="4B4E569A" w:rsidR="008B6276" w:rsidDel="00F5586C" w:rsidRDefault="008B6276" w:rsidP="008B6276">
            <w:pPr>
              <w:rPr>
                <w:del w:id="4842" w:author="Salah Soliman" w:date="2020-01-31T16:14:00Z"/>
                <w:noProof/>
              </w:rPr>
            </w:pPr>
            <w:del w:id="4843" w:author="Salah Soliman" w:date="2020-01-31T16:14:00Z">
              <w:r w:rsidDel="00F5586C">
                <w:rPr>
                  <w:noProof/>
                </w:rPr>
                <mc:AlternateContent>
                  <mc:Choice Requires="wps">
                    <w:drawing>
                      <wp:inline distT="0" distB="0" distL="0" distR="0" wp14:anchorId="456BD575" wp14:editId="54E8C2E4">
                        <wp:extent cx="207010" cy="207010"/>
                        <wp:effectExtent l="19050" t="19050" r="21590" b="21590"/>
                        <wp:docPr id="156" name="Oval 1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010" cy="207010"/>
                                </a:xfrm>
                                <a:prstGeom prst="ellipse">
                                  <a:avLst/>
                                </a:prstGeom>
                                <a:noFill/>
                                <a:ln w="28575">
                                  <a:solidFill>
                                    <a:schemeClr val="accent5">
                                      <a:lumMod val="9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inline>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w16se="http://schemas.microsoft.com/office/word/2015/wordml/symex" xmlns:cx1="http://schemas.microsoft.com/office/drawing/2015/9/8/chartex" xmlns:cx="http://schemas.microsoft.com/office/drawing/2014/chartex">
                    <w:pict>
                      <v:oval w14:anchorId="5343FCF6" id="Oval 156" o:spid="_x0000_s1026" style="width:16.3pt;height:16.3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" filled="f" strokecolor="#428bce [2888]" strokeweight="2.25pt">
                        <v:stroke joinstyle="miter"/>
                        <w10:anchorlock/>
                      </v:oval>
                    </w:pict>
                  </mc:Fallback>
                </mc:AlternateContent>
              </w:r>
            </w:del>
          </w:p>
        </w:tc>
        <w:tc>
          <w:tcPr>
            <w:tcW w:w="450" w:type="dxa"/>
            <w:tcBorders>
              <w:top w:val="nil"/>
              <w:left w:val="nil"/>
              <w:bottom w:val="nil"/>
              <w:right w:val="nil"/>
            </w:tcBorders>
            <w:shd w:val="clear" w:color="auto" w:fill="FFFFFF" w:themeFill="background1"/>
            <w:vAlign w:val="center"/>
            <w:hideMark/>
            <w:tcPrChange w:id="4844" w:author="Salah Soliman" w:date="2020-01-31T16:14:00Z">
              <w:tcPr>
                <w:tcW w:w="450" w:type="dxa"/>
                <w:tcBorders>
                  <w:top w:val="nil"/>
                  <w:left w:val="nil"/>
                  <w:bottom w:val="nil"/>
                  <w:right w:val="nil"/>
                </w:tcBorders>
                <w:shd w:val="clear" w:color="auto" w:fill="FFFFFF" w:themeFill="background1"/>
                <w:hideMark/>
              </w:tcPr>
            </w:tcPrChange>
          </w:tcPr>
          <w:p w14:paraId="7EC78C0D" w14:textId="6BA4F85B" w:rsidR="008B6276" w:rsidDel="00F5586C" w:rsidRDefault="008B6276" w:rsidP="008B6276">
            <w:pPr>
              <w:rPr>
                <w:del w:id="4845" w:author="Salah Soliman" w:date="2020-01-31T16:14:00Z"/>
                <w:rFonts w:asciiTheme="majorHAnsi" w:hAnsiTheme="majorHAnsi" w:cstheme="majorHAnsi"/>
              </w:rPr>
            </w:pPr>
            <w:del w:id="4846" w:author="Salah Soliman" w:date="2020-01-31T16:14:00Z">
              <w:r w:rsidDel="00F5586C">
                <w:rPr>
                  <w:rFonts w:asciiTheme="majorHAnsi" w:hAnsiTheme="majorHAnsi" w:cstheme="majorHAnsi"/>
                </w:rPr>
                <w:delText>b.</w:delText>
              </w:r>
            </w:del>
          </w:p>
        </w:tc>
        <w:tc>
          <w:tcPr>
            <w:tcW w:w="8841" w:type="dxa"/>
            <w:gridSpan w:val="3"/>
            <w:tcBorders>
              <w:top w:val="nil"/>
              <w:left w:val="nil"/>
              <w:bottom w:val="nil"/>
              <w:right w:val="nil"/>
            </w:tcBorders>
            <w:shd w:val="clear" w:color="auto" w:fill="FFFFFF" w:themeFill="background1"/>
            <w:vAlign w:val="center"/>
            <w:hideMark/>
            <w:tcPrChange w:id="4847" w:author="Salah Soliman" w:date="2020-01-31T16:14:00Z">
              <w:tcPr>
                <w:tcW w:w="8841" w:type="dxa"/>
                <w:gridSpan w:val="3"/>
                <w:tcBorders>
                  <w:top w:val="nil"/>
                  <w:left w:val="nil"/>
                  <w:bottom w:val="nil"/>
                  <w:right w:val="nil"/>
                </w:tcBorders>
                <w:shd w:val="clear" w:color="auto" w:fill="FFFFFF" w:themeFill="background1"/>
                <w:hideMark/>
              </w:tcPr>
            </w:tcPrChange>
          </w:tcPr>
          <w:p w14:paraId="4854B7C6" w14:textId="3AE62117" w:rsidR="008B6276" w:rsidDel="00F5586C" w:rsidRDefault="008B6276" w:rsidP="008B6276">
            <w:pPr>
              <w:rPr>
                <w:del w:id="4848" w:author="Salah Soliman" w:date="2020-01-31T16:14:00Z"/>
              </w:rPr>
            </w:pPr>
            <w:del w:id="4849" w:author="Salah Soliman" w:date="2020-01-31T16:14:00Z">
              <w:r w:rsidDel="00F5586C">
                <w:delText>Ordered Data.</w:delText>
              </w:r>
            </w:del>
          </w:p>
        </w:tc>
        <w:tc>
          <w:tcPr>
            <w:tcW w:w="270" w:type="dxa"/>
            <w:tcBorders>
              <w:top w:val="nil"/>
              <w:left w:val="nil"/>
              <w:bottom w:val="nil"/>
              <w:right w:val="single" w:sz="4" w:space="0" w:color="5B9BD5" w:themeColor="accent5"/>
            </w:tcBorders>
            <w:shd w:val="clear" w:color="auto" w:fill="70AD47" w:themeFill="accent6"/>
            <w:tcPrChange w:id="4850" w:author="Salah Soliman" w:date="2020-01-31T16:14:00Z">
              <w:tcPr>
                <w:tcW w:w="270" w:type="dxa"/>
                <w:tcBorders>
                  <w:top w:val="nil"/>
                  <w:left w:val="nil"/>
                  <w:bottom w:val="nil"/>
                  <w:right w:val="single" w:sz="4" w:space="0" w:color="5B9BD5" w:themeColor="accent5"/>
                </w:tcBorders>
                <w:shd w:val="clear" w:color="auto" w:fill="70AD47" w:themeFill="accent6"/>
              </w:tcPr>
            </w:tcPrChange>
          </w:tcPr>
          <w:p w14:paraId="751AF3E1" w14:textId="29904ED1" w:rsidR="008B6276" w:rsidDel="00F5586C" w:rsidRDefault="008B6276" w:rsidP="008B6276">
            <w:pPr>
              <w:rPr>
                <w:del w:id="4851" w:author="Salah Soliman" w:date="2020-01-31T16:14:00Z"/>
              </w:rPr>
            </w:pPr>
          </w:p>
        </w:tc>
      </w:tr>
      <w:tr w:rsidR="008B6276" w:rsidDel="00F5586C" w14:paraId="13E89367" w14:textId="31982C03" w:rsidTr="00F5586C">
        <w:trPr>
          <w:cantSplit/>
          <w:trHeight w:val="20"/>
          <w:del w:id="4852" w:author="Salah Soliman" w:date="2020-01-31T16:14:00Z"/>
        </w:trPr>
        <w:tc>
          <w:tcPr>
            <w:tcW w:w="264" w:type="dxa"/>
            <w:tcBorders>
              <w:top w:val="nil"/>
              <w:left w:val="single" w:sz="4" w:space="0" w:color="5B9BD5" w:themeColor="accent5"/>
              <w:bottom w:val="nil"/>
              <w:right w:val="nil"/>
            </w:tcBorders>
            <w:shd w:val="clear" w:color="auto" w:fill="70AD47" w:themeFill="accent6"/>
            <w:tcPrChange w:id="4853" w:author="Salah Soliman" w:date="2020-01-31T16:14:00Z">
              <w:tcPr>
                <w:tcW w:w="265" w:type="dxa"/>
                <w:tcBorders>
                  <w:top w:val="nil"/>
                  <w:left w:val="single" w:sz="4" w:space="0" w:color="5B9BD5" w:themeColor="accent5"/>
                  <w:bottom w:val="nil"/>
                  <w:right w:val="nil"/>
                </w:tcBorders>
                <w:shd w:val="clear" w:color="auto" w:fill="70AD47" w:themeFill="accent6"/>
              </w:tcPr>
            </w:tcPrChange>
          </w:tcPr>
          <w:p w14:paraId="0C457382" w14:textId="6316F4EE" w:rsidR="008B6276" w:rsidDel="00F5586C" w:rsidRDefault="008B6276" w:rsidP="008B6276">
            <w:pPr>
              <w:pStyle w:val="NoSpacing"/>
              <w:rPr>
                <w:del w:id="4854" w:author="Salah Soliman" w:date="2020-01-31T16:14:00Z"/>
                <w:sz w:val="16"/>
                <w:szCs w:val="16"/>
              </w:rPr>
            </w:pPr>
          </w:p>
        </w:tc>
        <w:tc>
          <w:tcPr>
            <w:tcW w:w="630" w:type="dxa"/>
            <w:tcBorders>
              <w:top w:val="nil"/>
              <w:left w:val="nil"/>
              <w:bottom w:val="nil"/>
              <w:right w:val="nil"/>
            </w:tcBorders>
            <w:shd w:val="clear" w:color="auto" w:fill="70AD47" w:themeFill="accent6"/>
            <w:vAlign w:val="center"/>
            <w:tcPrChange w:id="4855" w:author="Salah Soliman" w:date="2020-01-31T16:14:00Z">
              <w:tcPr>
                <w:tcW w:w="630" w:type="dxa"/>
                <w:tcBorders>
                  <w:top w:val="nil"/>
                  <w:left w:val="nil"/>
                  <w:bottom w:val="nil"/>
                  <w:right w:val="nil"/>
                </w:tcBorders>
                <w:shd w:val="clear" w:color="auto" w:fill="70AD47" w:themeFill="accent6"/>
              </w:tcPr>
            </w:tcPrChange>
          </w:tcPr>
          <w:p w14:paraId="5F6D0450" w14:textId="02BF38CA" w:rsidR="008B6276" w:rsidDel="00F5586C" w:rsidRDefault="008B6276" w:rsidP="008B6276">
            <w:pPr>
              <w:pStyle w:val="NoSpacing"/>
              <w:rPr>
                <w:del w:id="4856" w:author="Salah Soliman" w:date="2020-01-31T16:14:00Z"/>
                <w:sz w:val="16"/>
                <w:szCs w:val="16"/>
              </w:rPr>
            </w:pPr>
          </w:p>
        </w:tc>
        <w:tc>
          <w:tcPr>
            <w:tcW w:w="3330" w:type="dxa"/>
            <w:gridSpan w:val="2"/>
            <w:tcBorders>
              <w:top w:val="nil"/>
              <w:left w:val="nil"/>
              <w:bottom w:val="nil"/>
              <w:right w:val="nil"/>
            </w:tcBorders>
            <w:shd w:val="clear" w:color="auto" w:fill="70AD47" w:themeFill="accent6"/>
            <w:vAlign w:val="center"/>
            <w:tcPrChange w:id="4857" w:author="Salah Soliman" w:date="2020-01-31T16:14:00Z">
              <w:tcPr>
                <w:tcW w:w="3330" w:type="dxa"/>
                <w:gridSpan w:val="2"/>
                <w:tcBorders>
                  <w:top w:val="nil"/>
                  <w:left w:val="nil"/>
                  <w:bottom w:val="nil"/>
                  <w:right w:val="nil"/>
                </w:tcBorders>
                <w:shd w:val="clear" w:color="auto" w:fill="70AD47" w:themeFill="accent6"/>
              </w:tcPr>
            </w:tcPrChange>
          </w:tcPr>
          <w:p w14:paraId="744B52D7" w14:textId="7CF24730" w:rsidR="008B6276" w:rsidDel="00F5586C" w:rsidRDefault="008B6276" w:rsidP="008B6276">
            <w:pPr>
              <w:pStyle w:val="NoSpacing"/>
              <w:rPr>
                <w:del w:id="4858" w:author="Salah Soliman" w:date="2020-01-31T16:14:00Z"/>
                <w:sz w:val="16"/>
                <w:szCs w:val="16"/>
              </w:rPr>
            </w:pPr>
          </w:p>
        </w:tc>
        <w:tc>
          <w:tcPr>
            <w:tcW w:w="1980" w:type="dxa"/>
            <w:tcBorders>
              <w:top w:val="nil"/>
              <w:left w:val="nil"/>
              <w:bottom w:val="nil"/>
              <w:right w:val="nil"/>
            </w:tcBorders>
            <w:shd w:val="clear" w:color="auto" w:fill="70AD47" w:themeFill="accent6"/>
            <w:vAlign w:val="center"/>
            <w:tcPrChange w:id="4859" w:author="Salah Soliman" w:date="2020-01-31T16:14:00Z">
              <w:tcPr>
                <w:tcW w:w="1980" w:type="dxa"/>
                <w:tcBorders>
                  <w:top w:val="nil"/>
                  <w:left w:val="nil"/>
                  <w:bottom w:val="nil"/>
                  <w:right w:val="nil"/>
                </w:tcBorders>
                <w:shd w:val="clear" w:color="auto" w:fill="70AD47" w:themeFill="accent6"/>
              </w:tcPr>
            </w:tcPrChange>
          </w:tcPr>
          <w:p w14:paraId="08B603E3" w14:textId="75A20A47" w:rsidR="008B6276" w:rsidDel="00F5586C" w:rsidRDefault="008B6276" w:rsidP="008B6276">
            <w:pPr>
              <w:pStyle w:val="NoSpacing"/>
              <w:rPr>
                <w:del w:id="4860" w:author="Salah Soliman" w:date="2020-01-31T16:14:00Z"/>
                <w:sz w:val="16"/>
                <w:szCs w:val="16"/>
              </w:rPr>
            </w:pPr>
          </w:p>
        </w:tc>
        <w:tc>
          <w:tcPr>
            <w:tcW w:w="3981" w:type="dxa"/>
            <w:tcBorders>
              <w:top w:val="nil"/>
              <w:left w:val="nil"/>
              <w:bottom w:val="nil"/>
              <w:right w:val="nil"/>
            </w:tcBorders>
            <w:shd w:val="clear" w:color="auto" w:fill="70AD47" w:themeFill="accent6"/>
            <w:vAlign w:val="center"/>
            <w:tcPrChange w:id="4861" w:author="Salah Soliman" w:date="2020-01-31T16:14:00Z">
              <w:tcPr>
                <w:tcW w:w="3978" w:type="dxa"/>
                <w:tcBorders>
                  <w:top w:val="nil"/>
                  <w:left w:val="nil"/>
                  <w:bottom w:val="nil"/>
                  <w:right w:val="nil"/>
                </w:tcBorders>
                <w:shd w:val="clear" w:color="auto" w:fill="70AD47" w:themeFill="accent6"/>
              </w:tcPr>
            </w:tcPrChange>
          </w:tcPr>
          <w:p w14:paraId="49BFBFA8" w14:textId="647130B7" w:rsidR="008B6276" w:rsidDel="00F5586C" w:rsidRDefault="008B6276" w:rsidP="008B6276">
            <w:pPr>
              <w:pStyle w:val="NoSpacing"/>
              <w:rPr>
                <w:del w:id="4862" w:author="Salah Soliman" w:date="2020-01-31T16:14:00Z"/>
                <w:noProof/>
                <w:sz w:val="16"/>
                <w:szCs w:val="16"/>
              </w:rPr>
            </w:pPr>
          </w:p>
        </w:tc>
        <w:tc>
          <w:tcPr>
            <w:tcW w:w="270" w:type="dxa"/>
            <w:tcBorders>
              <w:top w:val="nil"/>
              <w:left w:val="nil"/>
              <w:bottom w:val="nil"/>
              <w:right w:val="single" w:sz="4" w:space="0" w:color="5B9BD5" w:themeColor="accent5"/>
            </w:tcBorders>
            <w:shd w:val="clear" w:color="auto" w:fill="70AD47" w:themeFill="accent6"/>
            <w:tcPrChange w:id="4863" w:author="Salah Soliman" w:date="2020-01-31T16:14:00Z">
              <w:tcPr>
                <w:tcW w:w="270" w:type="dxa"/>
                <w:tcBorders>
                  <w:top w:val="nil"/>
                  <w:left w:val="nil"/>
                  <w:bottom w:val="nil"/>
                  <w:right w:val="single" w:sz="4" w:space="0" w:color="5B9BD5" w:themeColor="accent5"/>
                </w:tcBorders>
                <w:shd w:val="clear" w:color="auto" w:fill="70AD47" w:themeFill="accent6"/>
              </w:tcPr>
            </w:tcPrChange>
          </w:tcPr>
          <w:p w14:paraId="5C285F9B" w14:textId="6566BE1C" w:rsidR="008B6276" w:rsidDel="00F5586C" w:rsidRDefault="008B6276" w:rsidP="008B6276">
            <w:pPr>
              <w:pStyle w:val="NoSpacing"/>
              <w:rPr>
                <w:del w:id="4864" w:author="Salah Soliman" w:date="2020-01-31T16:14:00Z"/>
                <w:sz w:val="16"/>
                <w:szCs w:val="16"/>
              </w:rPr>
            </w:pPr>
          </w:p>
        </w:tc>
      </w:tr>
      <w:tr w:rsidR="008B6276" w:rsidDel="00F5586C" w14:paraId="5D09233B" w14:textId="38A91DFD" w:rsidTr="00F5586C">
        <w:trPr>
          <w:cantSplit/>
          <w:del w:id="4865" w:author="Salah Soliman" w:date="2020-01-31T16:14:00Z"/>
        </w:trPr>
        <w:tc>
          <w:tcPr>
            <w:tcW w:w="264" w:type="dxa"/>
            <w:tcBorders>
              <w:top w:val="nil"/>
              <w:left w:val="single" w:sz="4" w:space="0" w:color="5B9BD5" w:themeColor="accent5"/>
              <w:bottom w:val="nil"/>
              <w:right w:val="nil"/>
            </w:tcBorders>
            <w:shd w:val="clear" w:color="auto" w:fill="70AD47" w:themeFill="accent6"/>
            <w:tcPrChange w:id="4866" w:author="Salah Soliman" w:date="2020-01-31T16:14:00Z">
              <w:tcPr>
                <w:tcW w:w="265" w:type="dxa"/>
                <w:tcBorders>
                  <w:top w:val="nil"/>
                  <w:left w:val="single" w:sz="4" w:space="0" w:color="5B9BD5" w:themeColor="accent5"/>
                  <w:bottom w:val="nil"/>
                  <w:right w:val="nil"/>
                </w:tcBorders>
                <w:shd w:val="clear" w:color="auto" w:fill="70AD47" w:themeFill="accent6"/>
              </w:tcPr>
            </w:tcPrChange>
          </w:tcPr>
          <w:p w14:paraId="5C6BA4F1" w14:textId="35DD41E3" w:rsidR="008B6276" w:rsidDel="00F5586C" w:rsidRDefault="008B6276" w:rsidP="008B6276">
            <w:pPr>
              <w:rPr>
                <w:del w:id="4867" w:author="Salah Soliman" w:date="2020-01-31T16:14:00Z"/>
              </w:rPr>
            </w:pPr>
          </w:p>
        </w:tc>
        <w:tc>
          <w:tcPr>
            <w:tcW w:w="630" w:type="dxa"/>
            <w:tcBorders>
              <w:top w:val="nil"/>
              <w:left w:val="nil"/>
              <w:bottom w:val="nil"/>
              <w:right w:val="nil"/>
            </w:tcBorders>
            <w:shd w:val="clear" w:color="auto" w:fill="FFFFFF" w:themeFill="background1"/>
            <w:vAlign w:val="center"/>
            <w:hideMark/>
            <w:tcPrChange w:id="4868" w:author="Salah Soliman" w:date="2020-01-31T16:14:00Z">
              <w:tcPr>
                <w:tcW w:w="630" w:type="dxa"/>
                <w:tcBorders>
                  <w:top w:val="nil"/>
                  <w:left w:val="nil"/>
                  <w:bottom w:val="nil"/>
                  <w:right w:val="nil"/>
                </w:tcBorders>
                <w:shd w:val="clear" w:color="auto" w:fill="FFFFFF" w:themeFill="background1"/>
                <w:hideMark/>
              </w:tcPr>
            </w:tcPrChange>
          </w:tcPr>
          <w:p w14:paraId="28A3992E" w14:textId="13B7F8F9" w:rsidR="008B6276" w:rsidDel="00F5586C" w:rsidRDefault="008B6276" w:rsidP="008B6276">
            <w:pPr>
              <w:rPr>
                <w:del w:id="4869" w:author="Salah Soliman" w:date="2020-01-31T16:14:00Z"/>
                <w:noProof/>
              </w:rPr>
            </w:pPr>
            <w:del w:id="4870" w:author="Salah Soliman" w:date="2020-01-31T16:14:00Z">
              <w:r w:rsidDel="00F5586C">
                <w:rPr>
                  <w:noProof/>
                </w:rPr>
                <mc:AlternateContent>
                  <mc:Choice Requires="wps">
                    <w:drawing>
                      <wp:inline distT="0" distB="0" distL="0" distR="0" wp14:anchorId="0089996C" wp14:editId="39CF69A0">
                        <wp:extent cx="207010" cy="207010"/>
                        <wp:effectExtent l="19050" t="19050" r="21590" b="21590"/>
                        <wp:docPr id="140" name="Oval 1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010" cy="207010"/>
                                </a:xfrm>
                                <a:prstGeom prst="ellipse">
                                  <a:avLst/>
                                </a:prstGeom>
                                <a:noFill/>
                                <a:ln w="28575">
                                  <a:solidFill>
                                    <a:schemeClr val="accent5">
                                      <a:lumMod val="9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inline>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w16se="http://schemas.microsoft.com/office/word/2015/wordml/symex" xmlns:cx1="http://schemas.microsoft.com/office/drawing/2015/9/8/chartex" xmlns:cx="http://schemas.microsoft.com/office/drawing/2014/chartex">
                    <w:pict>
                      <v:oval w14:anchorId="1705CA60" id="Oval 140" o:spid="_x0000_s1026" style="width:16.3pt;height:16.3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" filled="f" strokecolor="#428bce [2888]" strokeweight="2.25pt">
                        <v:stroke joinstyle="miter"/>
                        <w10:anchorlock/>
                      </v:oval>
                    </w:pict>
                  </mc:Fallback>
                </mc:AlternateContent>
              </w:r>
            </w:del>
          </w:p>
        </w:tc>
        <w:tc>
          <w:tcPr>
            <w:tcW w:w="450" w:type="dxa"/>
            <w:tcBorders>
              <w:top w:val="nil"/>
              <w:left w:val="nil"/>
              <w:bottom w:val="nil"/>
              <w:right w:val="nil"/>
            </w:tcBorders>
            <w:shd w:val="clear" w:color="auto" w:fill="FFFFFF" w:themeFill="background1"/>
            <w:vAlign w:val="center"/>
            <w:hideMark/>
            <w:tcPrChange w:id="4871" w:author="Salah Soliman" w:date="2020-01-31T16:14:00Z">
              <w:tcPr>
                <w:tcW w:w="450" w:type="dxa"/>
                <w:tcBorders>
                  <w:top w:val="nil"/>
                  <w:left w:val="nil"/>
                  <w:bottom w:val="nil"/>
                  <w:right w:val="nil"/>
                </w:tcBorders>
                <w:shd w:val="clear" w:color="auto" w:fill="FFFFFF" w:themeFill="background1"/>
                <w:hideMark/>
              </w:tcPr>
            </w:tcPrChange>
          </w:tcPr>
          <w:p w14:paraId="27383535" w14:textId="3E60111C" w:rsidR="008B6276" w:rsidDel="00F5586C" w:rsidRDefault="008B6276" w:rsidP="008B6276">
            <w:pPr>
              <w:rPr>
                <w:del w:id="4872" w:author="Salah Soliman" w:date="2020-01-31T16:14:00Z"/>
                <w:rFonts w:asciiTheme="majorHAnsi" w:hAnsiTheme="majorHAnsi" w:cstheme="majorHAnsi"/>
              </w:rPr>
            </w:pPr>
            <w:del w:id="4873" w:author="Salah Soliman" w:date="2020-01-31T16:14:00Z">
              <w:r w:rsidDel="00F5586C">
                <w:rPr>
                  <w:rFonts w:asciiTheme="majorHAnsi" w:hAnsiTheme="majorHAnsi" w:cstheme="majorHAnsi"/>
                </w:rPr>
                <w:delText>c.</w:delText>
              </w:r>
            </w:del>
          </w:p>
        </w:tc>
        <w:tc>
          <w:tcPr>
            <w:tcW w:w="8841" w:type="dxa"/>
            <w:gridSpan w:val="3"/>
            <w:tcBorders>
              <w:top w:val="nil"/>
              <w:left w:val="nil"/>
              <w:bottom w:val="nil"/>
              <w:right w:val="nil"/>
            </w:tcBorders>
            <w:shd w:val="clear" w:color="auto" w:fill="FFFFFF" w:themeFill="background1"/>
            <w:vAlign w:val="center"/>
            <w:hideMark/>
            <w:tcPrChange w:id="4874" w:author="Salah Soliman" w:date="2020-01-31T16:14:00Z">
              <w:tcPr>
                <w:tcW w:w="8841" w:type="dxa"/>
                <w:gridSpan w:val="3"/>
                <w:tcBorders>
                  <w:top w:val="nil"/>
                  <w:left w:val="nil"/>
                  <w:bottom w:val="nil"/>
                  <w:right w:val="nil"/>
                </w:tcBorders>
                <w:shd w:val="clear" w:color="auto" w:fill="FFFFFF" w:themeFill="background1"/>
                <w:hideMark/>
              </w:tcPr>
            </w:tcPrChange>
          </w:tcPr>
          <w:p w14:paraId="325DEE46" w14:textId="0B156FE1" w:rsidR="008B6276" w:rsidDel="00F5586C" w:rsidRDefault="008B6276" w:rsidP="008B6276">
            <w:pPr>
              <w:rPr>
                <w:del w:id="4875" w:author="Salah Soliman" w:date="2020-01-31T16:14:00Z"/>
              </w:rPr>
            </w:pPr>
            <w:del w:id="4876" w:author="Salah Soliman" w:date="2020-01-31T16:14:00Z">
              <w:r w:rsidDel="00F5586C">
                <w:rPr>
                  <w:rFonts w:cstheme="minorHAnsi"/>
                  <w:highlight w:val="green"/>
                </w:rPr>
                <w:delText>Tabular Data.</w:delText>
              </w:r>
            </w:del>
          </w:p>
        </w:tc>
        <w:tc>
          <w:tcPr>
            <w:tcW w:w="270" w:type="dxa"/>
            <w:tcBorders>
              <w:top w:val="nil"/>
              <w:left w:val="nil"/>
              <w:bottom w:val="nil"/>
              <w:right w:val="single" w:sz="4" w:space="0" w:color="5B9BD5" w:themeColor="accent5"/>
            </w:tcBorders>
            <w:shd w:val="clear" w:color="auto" w:fill="70AD47" w:themeFill="accent6"/>
            <w:tcPrChange w:id="4877" w:author="Salah Soliman" w:date="2020-01-31T16:14:00Z">
              <w:tcPr>
                <w:tcW w:w="270" w:type="dxa"/>
                <w:tcBorders>
                  <w:top w:val="nil"/>
                  <w:left w:val="nil"/>
                  <w:bottom w:val="nil"/>
                  <w:right w:val="single" w:sz="4" w:space="0" w:color="5B9BD5" w:themeColor="accent5"/>
                </w:tcBorders>
                <w:shd w:val="clear" w:color="auto" w:fill="70AD47" w:themeFill="accent6"/>
              </w:tcPr>
            </w:tcPrChange>
          </w:tcPr>
          <w:p w14:paraId="588AB9DC" w14:textId="5071CBED" w:rsidR="008B6276" w:rsidDel="00F5586C" w:rsidRDefault="008B6276" w:rsidP="008B6276">
            <w:pPr>
              <w:rPr>
                <w:del w:id="4878" w:author="Salah Soliman" w:date="2020-01-31T16:14:00Z"/>
              </w:rPr>
            </w:pPr>
          </w:p>
        </w:tc>
      </w:tr>
      <w:tr w:rsidR="008B6276" w:rsidDel="00F5586C" w14:paraId="314F5BFC" w14:textId="7C3931A0" w:rsidTr="00F5586C">
        <w:trPr>
          <w:cantSplit/>
          <w:del w:id="4879" w:author="Salah Soliman" w:date="2020-01-31T16:14:00Z"/>
        </w:trPr>
        <w:tc>
          <w:tcPr>
            <w:tcW w:w="264" w:type="dxa"/>
            <w:tcBorders>
              <w:top w:val="nil"/>
              <w:left w:val="single" w:sz="4" w:space="0" w:color="5B9BD5" w:themeColor="accent5"/>
              <w:bottom w:val="nil"/>
              <w:right w:val="nil"/>
            </w:tcBorders>
            <w:shd w:val="clear" w:color="auto" w:fill="70AD47" w:themeFill="accent6"/>
            <w:tcPrChange w:id="4880" w:author="Salah Soliman" w:date="2020-01-31T16:14:00Z">
              <w:tcPr>
                <w:tcW w:w="265" w:type="dxa"/>
                <w:tcBorders>
                  <w:top w:val="nil"/>
                  <w:left w:val="single" w:sz="4" w:space="0" w:color="5B9BD5" w:themeColor="accent5"/>
                  <w:bottom w:val="nil"/>
                  <w:right w:val="nil"/>
                </w:tcBorders>
                <w:shd w:val="clear" w:color="auto" w:fill="70AD47" w:themeFill="accent6"/>
              </w:tcPr>
            </w:tcPrChange>
          </w:tcPr>
          <w:p w14:paraId="4299875E" w14:textId="4AF0330C" w:rsidR="008B6276" w:rsidDel="00F5586C" w:rsidRDefault="008B6276" w:rsidP="008B6276">
            <w:pPr>
              <w:pStyle w:val="NoSpacing"/>
              <w:rPr>
                <w:del w:id="4881" w:author="Salah Soliman" w:date="2020-01-31T16:14:00Z"/>
                <w:sz w:val="16"/>
                <w:szCs w:val="16"/>
              </w:rPr>
            </w:pPr>
          </w:p>
        </w:tc>
        <w:tc>
          <w:tcPr>
            <w:tcW w:w="3960" w:type="dxa"/>
            <w:gridSpan w:val="3"/>
            <w:tcBorders>
              <w:top w:val="nil"/>
              <w:left w:val="nil"/>
              <w:bottom w:val="nil"/>
              <w:right w:val="nil"/>
            </w:tcBorders>
            <w:shd w:val="clear" w:color="auto" w:fill="70AD47" w:themeFill="accent6"/>
            <w:vAlign w:val="center"/>
            <w:tcPrChange w:id="4882" w:author="Salah Soliman" w:date="2020-01-31T16:14:00Z">
              <w:tcPr>
                <w:tcW w:w="3960" w:type="dxa"/>
                <w:gridSpan w:val="3"/>
                <w:tcBorders>
                  <w:top w:val="nil"/>
                  <w:left w:val="nil"/>
                  <w:bottom w:val="nil"/>
                  <w:right w:val="nil"/>
                </w:tcBorders>
                <w:shd w:val="clear" w:color="auto" w:fill="70AD47" w:themeFill="accent6"/>
              </w:tcPr>
            </w:tcPrChange>
          </w:tcPr>
          <w:p w14:paraId="16EB016F" w14:textId="7BE33FC7" w:rsidR="008B6276" w:rsidDel="00F5586C" w:rsidRDefault="008B6276" w:rsidP="008B6276">
            <w:pPr>
              <w:pStyle w:val="NoSpacing"/>
              <w:rPr>
                <w:del w:id="4883" w:author="Salah Soliman" w:date="2020-01-31T16:14:00Z"/>
                <w:sz w:val="16"/>
                <w:szCs w:val="16"/>
              </w:rPr>
            </w:pPr>
          </w:p>
        </w:tc>
        <w:tc>
          <w:tcPr>
            <w:tcW w:w="1980" w:type="dxa"/>
            <w:tcBorders>
              <w:top w:val="nil"/>
              <w:left w:val="nil"/>
              <w:bottom w:val="nil"/>
              <w:right w:val="nil"/>
            </w:tcBorders>
            <w:shd w:val="clear" w:color="auto" w:fill="70AD47" w:themeFill="accent6"/>
            <w:vAlign w:val="center"/>
            <w:tcPrChange w:id="4884" w:author="Salah Soliman" w:date="2020-01-31T16:14:00Z">
              <w:tcPr>
                <w:tcW w:w="1980" w:type="dxa"/>
                <w:tcBorders>
                  <w:top w:val="nil"/>
                  <w:left w:val="nil"/>
                  <w:bottom w:val="nil"/>
                  <w:right w:val="nil"/>
                </w:tcBorders>
                <w:shd w:val="clear" w:color="auto" w:fill="70AD47" w:themeFill="accent6"/>
              </w:tcPr>
            </w:tcPrChange>
          </w:tcPr>
          <w:p w14:paraId="50A2C276" w14:textId="5812AF20" w:rsidR="008B6276" w:rsidDel="00F5586C" w:rsidRDefault="008B6276" w:rsidP="008B6276">
            <w:pPr>
              <w:pStyle w:val="NoSpacing"/>
              <w:rPr>
                <w:del w:id="4885" w:author="Salah Soliman" w:date="2020-01-31T16:14:00Z"/>
                <w:sz w:val="16"/>
                <w:szCs w:val="16"/>
              </w:rPr>
            </w:pPr>
          </w:p>
        </w:tc>
        <w:tc>
          <w:tcPr>
            <w:tcW w:w="3981" w:type="dxa"/>
            <w:tcBorders>
              <w:top w:val="nil"/>
              <w:left w:val="nil"/>
              <w:bottom w:val="nil"/>
              <w:right w:val="nil"/>
            </w:tcBorders>
            <w:shd w:val="clear" w:color="auto" w:fill="70AD47" w:themeFill="accent6"/>
            <w:vAlign w:val="center"/>
            <w:tcPrChange w:id="4886" w:author="Salah Soliman" w:date="2020-01-31T16:14:00Z">
              <w:tcPr>
                <w:tcW w:w="3978" w:type="dxa"/>
                <w:tcBorders>
                  <w:top w:val="nil"/>
                  <w:left w:val="nil"/>
                  <w:bottom w:val="nil"/>
                  <w:right w:val="nil"/>
                </w:tcBorders>
                <w:shd w:val="clear" w:color="auto" w:fill="70AD47" w:themeFill="accent6"/>
              </w:tcPr>
            </w:tcPrChange>
          </w:tcPr>
          <w:p w14:paraId="0F0AF91E" w14:textId="5FD545F3" w:rsidR="008B6276" w:rsidDel="00F5586C" w:rsidRDefault="008B6276" w:rsidP="008B6276">
            <w:pPr>
              <w:pStyle w:val="NoSpacing"/>
              <w:rPr>
                <w:del w:id="4887" w:author="Salah Soliman" w:date="2020-01-31T16:14:00Z"/>
                <w:sz w:val="16"/>
                <w:szCs w:val="16"/>
              </w:rPr>
            </w:pPr>
          </w:p>
        </w:tc>
        <w:tc>
          <w:tcPr>
            <w:tcW w:w="270" w:type="dxa"/>
            <w:tcBorders>
              <w:top w:val="nil"/>
              <w:left w:val="nil"/>
              <w:bottom w:val="nil"/>
              <w:right w:val="single" w:sz="4" w:space="0" w:color="5B9BD5" w:themeColor="accent5"/>
            </w:tcBorders>
            <w:shd w:val="clear" w:color="auto" w:fill="70AD47" w:themeFill="accent6"/>
            <w:tcPrChange w:id="4888" w:author="Salah Soliman" w:date="2020-01-31T16:14:00Z">
              <w:tcPr>
                <w:tcW w:w="270" w:type="dxa"/>
                <w:tcBorders>
                  <w:top w:val="nil"/>
                  <w:left w:val="nil"/>
                  <w:bottom w:val="nil"/>
                  <w:right w:val="single" w:sz="4" w:space="0" w:color="5B9BD5" w:themeColor="accent5"/>
                </w:tcBorders>
                <w:shd w:val="clear" w:color="auto" w:fill="70AD47" w:themeFill="accent6"/>
              </w:tcPr>
            </w:tcPrChange>
          </w:tcPr>
          <w:p w14:paraId="3303BBFB" w14:textId="13E967A0" w:rsidR="008B6276" w:rsidDel="00F5586C" w:rsidRDefault="008B6276" w:rsidP="008B6276">
            <w:pPr>
              <w:pStyle w:val="NoSpacing"/>
              <w:rPr>
                <w:del w:id="4889" w:author="Salah Soliman" w:date="2020-01-31T16:14:00Z"/>
                <w:sz w:val="16"/>
                <w:szCs w:val="16"/>
              </w:rPr>
            </w:pPr>
          </w:p>
        </w:tc>
      </w:tr>
      <w:tr w:rsidR="008B6276" w:rsidDel="00F5586C" w14:paraId="5BBD2A01" w14:textId="4909B7DD" w:rsidTr="00F5586C">
        <w:trPr>
          <w:cantSplit/>
          <w:del w:id="4890" w:author="Salah Soliman" w:date="2020-01-31T16:14:00Z"/>
        </w:trPr>
        <w:tc>
          <w:tcPr>
            <w:tcW w:w="264" w:type="dxa"/>
            <w:tcBorders>
              <w:top w:val="nil"/>
              <w:left w:val="single" w:sz="4" w:space="0" w:color="5B9BD5" w:themeColor="accent5"/>
              <w:bottom w:val="nil"/>
              <w:right w:val="nil"/>
            </w:tcBorders>
            <w:shd w:val="clear" w:color="auto" w:fill="70AD47" w:themeFill="accent6"/>
            <w:tcPrChange w:id="4891" w:author="Salah Soliman" w:date="2020-01-31T16:14:00Z">
              <w:tcPr>
                <w:tcW w:w="265" w:type="dxa"/>
                <w:tcBorders>
                  <w:top w:val="nil"/>
                  <w:left w:val="single" w:sz="4" w:space="0" w:color="5B9BD5" w:themeColor="accent5"/>
                  <w:bottom w:val="nil"/>
                  <w:right w:val="nil"/>
                </w:tcBorders>
                <w:shd w:val="clear" w:color="auto" w:fill="70AD47" w:themeFill="accent6"/>
              </w:tcPr>
            </w:tcPrChange>
          </w:tcPr>
          <w:p w14:paraId="4C88972E" w14:textId="3931B26C" w:rsidR="008B6276" w:rsidDel="00F5586C" w:rsidRDefault="008B6276" w:rsidP="008B6276">
            <w:pPr>
              <w:rPr>
                <w:del w:id="4892" w:author="Salah Soliman" w:date="2020-01-31T16:14:00Z"/>
              </w:rPr>
            </w:pPr>
          </w:p>
        </w:tc>
        <w:tc>
          <w:tcPr>
            <w:tcW w:w="630" w:type="dxa"/>
            <w:tcBorders>
              <w:top w:val="nil"/>
              <w:left w:val="nil"/>
              <w:bottom w:val="nil"/>
              <w:right w:val="nil"/>
            </w:tcBorders>
            <w:shd w:val="clear" w:color="auto" w:fill="FFFFFF" w:themeFill="background1"/>
            <w:vAlign w:val="center"/>
            <w:hideMark/>
            <w:tcPrChange w:id="4893" w:author="Salah Soliman" w:date="2020-01-31T16:14:00Z">
              <w:tcPr>
                <w:tcW w:w="630" w:type="dxa"/>
                <w:tcBorders>
                  <w:top w:val="nil"/>
                  <w:left w:val="nil"/>
                  <w:bottom w:val="nil"/>
                  <w:right w:val="nil"/>
                </w:tcBorders>
                <w:shd w:val="clear" w:color="auto" w:fill="FFFFFF" w:themeFill="background1"/>
                <w:hideMark/>
              </w:tcPr>
            </w:tcPrChange>
          </w:tcPr>
          <w:p w14:paraId="2F1CA83D" w14:textId="0EAA545C" w:rsidR="008B6276" w:rsidDel="00F5586C" w:rsidRDefault="008B6276" w:rsidP="008B6276">
            <w:pPr>
              <w:rPr>
                <w:del w:id="4894" w:author="Salah Soliman" w:date="2020-01-31T16:14:00Z"/>
                <w:noProof/>
              </w:rPr>
            </w:pPr>
            <w:del w:id="4895" w:author="Salah Soliman" w:date="2020-01-31T16:14:00Z">
              <w:r w:rsidDel="00F5586C">
                <w:rPr>
                  <w:noProof/>
                </w:rPr>
                <mc:AlternateContent>
                  <mc:Choice Requires="wps">
                    <w:drawing>
                      <wp:inline distT="0" distB="0" distL="0" distR="0" wp14:anchorId="6513EB1A" wp14:editId="482F30CB">
                        <wp:extent cx="207010" cy="207010"/>
                        <wp:effectExtent l="19050" t="19050" r="21590" b="21590"/>
                        <wp:docPr id="139" name="Oval 1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010" cy="207010"/>
                                </a:xfrm>
                                <a:prstGeom prst="ellipse">
                                  <a:avLst/>
                                </a:prstGeom>
                                <a:noFill/>
                                <a:ln w="28575">
                                  <a:solidFill>
                                    <a:schemeClr val="accent5">
                                      <a:lumMod val="9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inline>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w16se="http://schemas.microsoft.com/office/word/2015/wordml/symex" xmlns:cx1="http://schemas.microsoft.com/office/drawing/2015/9/8/chartex" xmlns:cx="http://schemas.microsoft.com/office/drawing/2014/chartex">
                    <w:pict>
                      <v:oval w14:anchorId="5BCCA7A2" id="Oval 139" o:spid="_x0000_s1026" style="width:16.3pt;height:16.3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" filled="f" strokecolor="#428bce [2888]" strokeweight="2.25pt">
                        <v:stroke joinstyle="miter"/>
                        <w10:anchorlock/>
                      </v:oval>
                    </w:pict>
                  </mc:Fallback>
                </mc:AlternateContent>
              </w:r>
            </w:del>
          </w:p>
        </w:tc>
        <w:tc>
          <w:tcPr>
            <w:tcW w:w="450" w:type="dxa"/>
            <w:tcBorders>
              <w:top w:val="nil"/>
              <w:left w:val="nil"/>
              <w:bottom w:val="nil"/>
              <w:right w:val="nil"/>
            </w:tcBorders>
            <w:shd w:val="clear" w:color="auto" w:fill="FFFFFF" w:themeFill="background1"/>
            <w:vAlign w:val="center"/>
            <w:hideMark/>
            <w:tcPrChange w:id="4896" w:author="Salah Soliman" w:date="2020-01-31T16:14:00Z">
              <w:tcPr>
                <w:tcW w:w="450" w:type="dxa"/>
                <w:tcBorders>
                  <w:top w:val="nil"/>
                  <w:left w:val="nil"/>
                  <w:bottom w:val="nil"/>
                  <w:right w:val="nil"/>
                </w:tcBorders>
                <w:shd w:val="clear" w:color="auto" w:fill="FFFFFF" w:themeFill="background1"/>
                <w:hideMark/>
              </w:tcPr>
            </w:tcPrChange>
          </w:tcPr>
          <w:p w14:paraId="796EEE8B" w14:textId="517D8EA8" w:rsidR="008B6276" w:rsidDel="00F5586C" w:rsidRDefault="008B6276" w:rsidP="008B6276">
            <w:pPr>
              <w:rPr>
                <w:del w:id="4897" w:author="Salah Soliman" w:date="2020-01-31T16:14:00Z"/>
                <w:rFonts w:asciiTheme="majorHAnsi" w:hAnsiTheme="majorHAnsi" w:cstheme="majorHAnsi"/>
              </w:rPr>
            </w:pPr>
            <w:del w:id="4898" w:author="Salah Soliman" w:date="2020-01-31T16:14:00Z">
              <w:r w:rsidDel="00F5586C">
                <w:rPr>
                  <w:rFonts w:asciiTheme="majorHAnsi" w:hAnsiTheme="majorHAnsi" w:cstheme="majorHAnsi"/>
                </w:rPr>
                <w:delText>d.</w:delText>
              </w:r>
            </w:del>
          </w:p>
        </w:tc>
        <w:tc>
          <w:tcPr>
            <w:tcW w:w="8841" w:type="dxa"/>
            <w:gridSpan w:val="3"/>
            <w:tcBorders>
              <w:top w:val="nil"/>
              <w:left w:val="nil"/>
              <w:bottom w:val="nil"/>
              <w:right w:val="nil"/>
            </w:tcBorders>
            <w:shd w:val="clear" w:color="auto" w:fill="FFFFFF" w:themeFill="background1"/>
            <w:vAlign w:val="center"/>
            <w:hideMark/>
            <w:tcPrChange w:id="4899" w:author="Salah Soliman" w:date="2020-01-31T16:14:00Z">
              <w:tcPr>
                <w:tcW w:w="8841" w:type="dxa"/>
                <w:gridSpan w:val="3"/>
                <w:tcBorders>
                  <w:top w:val="nil"/>
                  <w:left w:val="nil"/>
                  <w:bottom w:val="nil"/>
                  <w:right w:val="nil"/>
                </w:tcBorders>
                <w:shd w:val="clear" w:color="auto" w:fill="FFFFFF" w:themeFill="background1"/>
                <w:hideMark/>
              </w:tcPr>
            </w:tcPrChange>
          </w:tcPr>
          <w:p w14:paraId="2FC24827" w14:textId="3F2CC794" w:rsidR="008B6276" w:rsidDel="00F5586C" w:rsidRDefault="008B6276" w:rsidP="008B6276">
            <w:pPr>
              <w:rPr>
                <w:del w:id="4900" w:author="Salah Soliman" w:date="2020-01-31T16:14:00Z"/>
              </w:rPr>
            </w:pPr>
            <w:del w:id="4901" w:author="Salah Soliman" w:date="2020-01-31T16:14:00Z">
              <w:r w:rsidDel="00F5586C">
                <w:delText>Matrix Data.</w:delText>
              </w:r>
            </w:del>
          </w:p>
        </w:tc>
        <w:tc>
          <w:tcPr>
            <w:tcW w:w="270" w:type="dxa"/>
            <w:tcBorders>
              <w:top w:val="nil"/>
              <w:left w:val="nil"/>
              <w:bottom w:val="nil"/>
              <w:right w:val="single" w:sz="4" w:space="0" w:color="5B9BD5" w:themeColor="accent5"/>
            </w:tcBorders>
            <w:shd w:val="clear" w:color="auto" w:fill="70AD47" w:themeFill="accent6"/>
            <w:tcPrChange w:id="4902" w:author="Salah Soliman" w:date="2020-01-31T16:14:00Z">
              <w:tcPr>
                <w:tcW w:w="270" w:type="dxa"/>
                <w:tcBorders>
                  <w:top w:val="nil"/>
                  <w:left w:val="nil"/>
                  <w:bottom w:val="nil"/>
                  <w:right w:val="single" w:sz="4" w:space="0" w:color="5B9BD5" w:themeColor="accent5"/>
                </w:tcBorders>
                <w:shd w:val="clear" w:color="auto" w:fill="70AD47" w:themeFill="accent6"/>
              </w:tcPr>
            </w:tcPrChange>
          </w:tcPr>
          <w:p w14:paraId="4B56CB2C" w14:textId="33F13EF9" w:rsidR="008B6276" w:rsidDel="00F5586C" w:rsidRDefault="008B6276" w:rsidP="008B6276">
            <w:pPr>
              <w:rPr>
                <w:del w:id="4903" w:author="Salah Soliman" w:date="2020-01-31T16:14:00Z"/>
              </w:rPr>
            </w:pPr>
          </w:p>
        </w:tc>
      </w:tr>
      <w:tr w:rsidR="008B6276" w:rsidDel="00F5586C" w14:paraId="58A7EB3A" w14:textId="63AEDAC4" w:rsidTr="00F5586C">
        <w:trPr>
          <w:cantSplit/>
          <w:del w:id="4904" w:author="Salah Soliman" w:date="2020-01-31T16:14:00Z"/>
        </w:trPr>
        <w:tc>
          <w:tcPr>
            <w:tcW w:w="264" w:type="dxa"/>
            <w:tcBorders>
              <w:top w:val="nil"/>
              <w:left w:val="single" w:sz="4" w:space="0" w:color="5B9BD5" w:themeColor="accent5"/>
              <w:bottom w:val="nil"/>
              <w:right w:val="nil"/>
            </w:tcBorders>
            <w:shd w:val="clear" w:color="auto" w:fill="70AD47" w:themeFill="accent6"/>
            <w:tcPrChange w:id="4905" w:author="Salah Soliman" w:date="2020-01-31T16:14:00Z">
              <w:tcPr>
                <w:tcW w:w="265" w:type="dxa"/>
                <w:tcBorders>
                  <w:top w:val="nil"/>
                  <w:left w:val="single" w:sz="4" w:space="0" w:color="5B9BD5" w:themeColor="accent5"/>
                  <w:bottom w:val="nil"/>
                  <w:right w:val="nil"/>
                </w:tcBorders>
                <w:shd w:val="clear" w:color="auto" w:fill="70AD47" w:themeFill="accent6"/>
              </w:tcPr>
            </w:tcPrChange>
          </w:tcPr>
          <w:p w14:paraId="03014C19" w14:textId="14DF7839" w:rsidR="008B6276" w:rsidDel="00F5586C" w:rsidRDefault="008B6276" w:rsidP="008B6276">
            <w:pPr>
              <w:pStyle w:val="NoSpacing"/>
              <w:rPr>
                <w:del w:id="4906" w:author="Salah Soliman" w:date="2020-01-31T16:14:00Z"/>
                <w:sz w:val="16"/>
                <w:szCs w:val="16"/>
              </w:rPr>
            </w:pPr>
          </w:p>
        </w:tc>
        <w:tc>
          <w:tcPr>
            <w:tcW w:w="3960" w:type="dxa"/>
            <w:gridSpan w:val="3"/>
            <w:tcBorders>
              <w:top w:val="nil"/>
              <w:left w:val="nil"/>
              <w:bottom w:val="nil"/>
              <w:right w:val="nil"/>
            </w:tcBorders>
            <w:shd w:val="clear" w:color="auto" w:fill="70AD47" w:themeFill="accent6"/>
            <w:vAlign w:val="center"/>
            <w:tcPrChange w:id="4907" w:author="Salah Soliman" w:date="2020-01-31T16:14:00Z">
              <w:tcPr>
                <w:tcW w:w="3960" w:type="dxa"/>
                <w:gridSpan w:val="3"/>
                <w:tcBorders>
                  <w:top w:val="nil"/>
                  <w:left w:val="nil"/>
                  <w:bottom w:val="nil"/>
                  <w:right w:val="nil"/>
                </w:tcBorders>
                <w:shd w:val="clear" w:color="auto" w:fill="70AD47" w:themeFill="accent6"/>
              </w:tcPr>
            </w:tcPrChange>
          </w:tcPr>
          <w:p w14:paraId="63D1057D" w14:textId="5C13DB80" w:rsidR="008B6276" w:rsidDel="00F5586C" w:rsidRDefault="008B6276" w:rsidP="008B6276">
            <w:pPr>
              <w:pStyle w:val="NoSpacing"/>
              <w:rPr>
                <w:del w:id="4908" w:author="Salah Soliman" w:date="2020-01-31T16:14:00Z"/>
                <w:sz w:val="16"/>
                <w:szCs w:val="16"/>
              </w:rPr>
            </w:pPr>
          </w:p>
        </w:tc>
        <w:tc>
          <w:tcPr>
            <w:tcW w:w="1980" w:type="dxa"/>
            <w:tcBorders>
              <w:top w:val="nil"/>
              <w:left w:val="nil"/>
              <w:bottom w:val="nil"/>
              <w:right w:val="nil"/>
            </w:tcBorders>
            <w:shd w:val="clear" w:color="auto" w:fill="70AD47" w:themeFill="accent6"/>
            <w:vAlign w:val="center"/>
            <w:tcPrChange w:id="4909" w:author="Salah Soliman" w:date="2020-01-31T16:14:00Z">
              <w:tcPr>
                <w:tcW w:w="1980" w:type="dxa"/>
                <w:tcBorders>
                  <w:top w:val="nil"/>
                  <w:left w:val="nil"/>
                  <w:bottom w:val="nil"/>
                  <w:right w:val="nil"/>
                </w:tcBorders>
                <w:shd w:val="clear" w:color="auto" w:fill="70AD47" w:themeFill="accent6"/>
              </w:tcPr>
            </w:tcPrChange>
          </w:tcPr>
          <w:p w14:paraId="64CC8545" w14:textId="00D8B191" w:rsidR="008B6276" w:rsidDel="00F5586C" w:rsidRDefault="008B6276" w:rsidP="008B6276">
            <w:pPr>
              <w:pStyle w:val="NoSpacing"/>
              <w:rPr>
                <w:del w:id="4910" w:author="Salah Soliman" w:date="2020-01-31T16:14:00Z"/>
                <w:sz w:val="16"/>
                <w:szCs w:val="16"/>
              </w:rPr>
            </w:pPr>
          </w:p>
        </w:tc>
        <w:tc>
          <w:tcPr>
            <w:tcW w:w="3981" w:type="dxa"/>
            <w:tcBorders>
              <w:top w:val="nil"/>
              <w:left w:val="nil"/>
              <w:bottom w:val="nil"/>
              <w:right w:val="nil"/>
            </w:tcBorders>
            <w:shd w:val="clear" w:color="auto" w:fill="70AD47" w:themeFill="accent6"/>
            <w:vAlign w:val="center"/>
            <w:tcPrChange w:id="4911" w:author="Salah Soliman" w:date="2020-01-31T16:14:00Z">
              <w:tcPr>
                <w:tcW w:w="3978" w:type="dxa"/>
                <w:tcBorders>
                  <w:top w:val="nil"/>
                  <w:left w:val="nil"/>
                  <w:bottom w:val="nil"/>
                  <w:right w:val="nil"/>
                </w:tcBorders>
                <w:shd w:val="clear" w:color="auto" w:fill="70AD47" w:themeFill="accent6"/>
              </w:tcPr>
            </w:tcPrChange>
          </w:tcPr>
          <w:p w14:paraId="15219863" w14:textId="1420C904" w:rsidR="008B6276" w:rsidDel="00F5586C" w:rsidRDefault="008B6276" w:rsidP="008B6276">
            <w:pPr>
              <w:pStyle w:val="NoSpacing"/>
              <w:rPr>
                <w:del w:id="4912" w:author="Salah Soliman" w:date="2020-01-31T16:14:00Z"/>
                <w:sz w:val="16"/>
                <w:szCs w:val="16"/>
              </w:rPr>
            </w:pPr>
          </w:p>
        </w:tc>
        <w:tc>
          <w:tcPr>
            <w:tcW w:w="270" w:type="dxa"/>
            <w:tcBorders>
              <w:top w:val="nil"/>
              <w:left w:val="nil"/>
              <w:bottom w:val="nil"/>
              <w:right w:val="single" w:sz="4" w:space="0" w:color="5B9BD5" w:themeColor="accent5"/>
            </w:tcBorders>
            <w:shd w:val="clear" w:color="auto" w:fill="70AD47" w:themeFill="accent6"/>
            <w:tcPrChange w:id="4913" w:author="Salah Soliman" w:date="2020-01-31T16:14:00Z">
              <w:tcPr>
                <w:tcW w:w="270" w:type="dxa"/>
                <w:tcBorders>
                  <w:top w:val="nil"/>
                  <w:left w:val="nil"/>
                  <w:bottom w:val="nil"/>
                  <w:right w:val="single" w:sz="4" w:space="0" w:color="5B9BD5" w:themeColor="accent5"/>
                </w:tcBorders>
                <w:shd w:val="clear" w:color="auto" w:fill="70AD47" w:themeFill="accent6"/>
              </w:tcPr>
            </w:tcPrChange>
          </w:tcPr>
          <w:p w14:paraId="44DFCC28" w14:textId="48CC60EA" w:rsidR="008B6276" w:rsidDel="00F5586C" w:rsidRDefault="008B6276" w:rsidP="008B6276">
            <w:pPr>
              <w:pStyle w:val="NoSpacing"/>
              <w:rPr>
                <w:del w:id="4914" w:author="Salah Soliman" w:date="2020-01-31T16:14:00Z"/>
                <w:sz w:val="16"/>
                <w:szCs w:val="16"/>
              </w:rPr>
            </w:pPr>
          </w:p>
        </w:tc>
      </w:tr>
      <w:tr w:rsidR="008B6276" w:rsidDel="00F5586C" w14:paraId="4C3E82AE" w14:textId="3266E349" w:rsidTr="00F5586C">
        <w:trPr>
          <w:cantSplit/>
          <w:del w:id="4915" w:author="Salah Soliman" w:date="2020-01-31T16:14:00Z"/>
        </w:trPr>
        <w:tc>
          <w:tcPr>
            <w:tcW w:w="264" w:type="dxa"/>
            <w:tcBorders>
              <w:top w:val="nil"/>
              <w:left w:val="single" w:sz="4" w:space="0" w:color="5B9BD5" w:themeColor="accent5"/>
              <w:bottom w:val="single" w:sz="4" w:space="0" w:color="5B9BD5" w:themeColor="accent5"/>
              <w:right w:val="nil"/>
            </w:tcBorders>
            <w:shd w:val="clear" w:color="auto" w:fill="70AD47" w:themeFill="accent6"/>
            <w:tcPrChange w:id="4916" w:author="Salah Soliman" w:date="2020-01-31T16:14:00Z">
              <w:tcPr>
                <w:tcW w:w="265" w:type="dxa"/>
                <w:tcBorders>
                  <w:top w:val="nil"/>
                  <w:left w:val="single" w:sz="4" w:space="0" w:color="5B9BD5" w:themeColor="accent5"/>
                  <w:bottom w:val="single" w:sz="4" w:space="0" w:color="5B9BD5" w:themeColor="accent5"/>
                  <w:right w:val="nil"/>
                </w:tcBorders>
                <w:shd w:val="clear" w:color="auto" w:fill="70AD47" w:themeFill="accent6"/>
              </w:tcPr>
            </w:tcPrChange>
          </w:tcPr>
          <w:p w14:paraId="3CF801F6" w14:textId="460B8CFC" w:rsidR="008B6276" w:rsidDel="00F5586C" w:rsidRDefault="008B6276" w:rsidP="008B6276">
            <w:pPr>
              <w:rPr>
                <w:del w:id="4917" w:author="Salah Soliman" w:date="2020-01-31T16:14:00Z"/>
              </w:rPr>
            </w:pPr>
          </w:p>
        </w:tc>
        <w:tc>
          <w:tcPr>
            <w:tcW w:w="3960" w:type="dxa"/>
            <w:gridSpan w:val="3"/>
            <w:tcBorders>
              <w:top w:val="nil"/>
              <w:left w:val="nil"/>
              <w:bottom w:val="single" w:sz="4" w:space="0" w:color="5B9BD5" w:themeColor="accent5"/>
              <w:right w:val="nil"/>
            </w:tcBorders>
            <w:shd w:val="clear" w:color="auto" w:fill="70AD47" w:themeFill="accent6"/>
            <w:vAlign w:val="center"/>
            <w:tcPrChange w:id="4918" w:author="Salah Soliman" w:date="2020-01-31T16:14:00Z">
              <w:tcPr>
                <w:tcW w:w="3960" w:type="dxa"/>
                <w:gridSpan w:val="3"/>
                <w:tcBorders>
                  <w:top w:val="nil"/>
                  <w:left w:val="nil"/>
                  <w:bottom w:val="single" w:sz="4" w:space="0" w:color="5B9BD5" w:themeColor="accent5"/>
                  <w:right w:val="nil"/>
                </w:tcBorders>
                <w:shd w:val="clear" w:color="auto" w:fill="70AD47" w:themeFill="accent6"/>
              </w:tcPr>
            </w:tcPrChange>
          </w:tcPr>
          <w:p w14:paraId="117017CE" w14:textId="442C7C15" w:rsidR="008B6276" w:rsidDel="00F5586C" w:rsidRDefault="008B6276" w:rsidP="008B6276">
            <w:pPr>
              <w:rPr>
                <w:del w:id="4919" w:author="Salah Soliman" w:date="2020-01-31T16:14:00Z"/>
              </w:rPr>
            </w:pPr>
          </w:p>
        </w:tc>
        <w:tc>
          <w:tcPr>
            <w:tcW w:w="1980" w:type="dxa"/>
            <w:tcBorders>
              <w:top w:val="nil"/>
              <w:left w:val="nil"/>
              <w:bottom w:val="single" w:sz="4" w:space="0" w:color="5B9BD5" w:themeColor="accent5"/>
              <w:right w:val="nil"/>
            </w:tcBorders>
            <w:shd w:val="clear" w:color="auto" w:fill="70AD47" w:themeFill="accent6"/>
            <w:vAlign w:val="center"/>
            <w:hideMark/>
            <w:tcPrChange w:id="4920" w:author="Salah Soliman" w:date="2020-01-31T16:14:00Z">
              <w:tcPr>
                <w:tcW w:w="1980" w:type="dxa"/>
                <w:tcBorders>
                  <w:top w:val="nil"/>
                  <w:left w:val="nil"/>
                  <w:bottom w:val="single" w:sz="4" w:space="0" w:color="5B9BD5" w:themeColor="accent5"/>
                  <w:right w:val="nil"/>
                </w:tcBorders>
                <w:shd w:val="clear" w:color="auto" w:fill="70AD47" w:themeFill="accent6"/>
                <w:hideMark/>
              </w:tcPr>
            </w:tcPrChange>
          </w:tcPr>
          <w:p w14:paraId="144E00B9" w14:textId="3D71A8AD" w:rsidR="008B6276" w:rsidDel="00F5586C" w:rsidRDefault="008B6276" w:rsidP="008B6276">
            <w:pPr>
              <w:rPr>
                <w:del w:id="4921" w:author="Salah Soliman" w:date="2020-01-31T16:14:00Z"/>
              </w:rPr>
            </w:pPr>
            <w:del w:id="4922" w:author="Salah Soliman" w:date="2020-01-31T16:14:00Z">
              <w:r w:rsidDel="00F5586C">
                <w:rPr>
                  <w:noProof/>
                </w:rPr>
                <w:drawing>
                  <wp:inline distT="0" distB="0" distL="0" distR="0" wp14:anchorId="556FA83F" wp14:editId="3796642F">
                    <wp:extent cx="1158240" cy="304800"/>
                    <wp:effectExtent l="0" t="0" r="381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158240" cy="304800"/>
                            </a:xfrm>
                            <a:prstGeom prst="rect">
                              <a:avLst/>
                            </a:prstGeom>
                            <a:noFill/>
                            <a:ln>
                              <a:noFill/>
                            </a:ln>
                          </pic:spPr>
                        </pic:pic>
                      </a:graphicData>
                    </a:graphic>
                  </wp:inline>
                </w:drawing>
              </w:r>
            </w:del>
          </w:p>
        </w:tc>
        <w:tc>
          <w:tcPr>
            <w:tcW w:w="3981" w:type="dxa"/>
            <w:tcBorders>
              <w:top w:val="nil"/>
              <w:left w:val="nil"/>
              <w:bottom w:val="single" w:sz="4" w:space="0" w:color="5B9BD5" w:themeColor="accent5"/>
              <w:right w:val="nil"/>
            </w:tcBorders>
            <w:shd w:val="clear" w:color="auto" w:fill="70AD47" w:themeFill="accent6"/>
            <w:vAlign w:val="center"/>
            <w:tcPrChange w:id="4923" w:author="Salah Soliman" w:date="2020-01-31T16:14:00Z">
              <w:tcPr>
                <w:tcW w:w="3978" w:type="dxa"/>
                <w:tcBorders>
                  <w:top w:val="nil"/>
                  <w:left w:val="nil"/>
                  <w:bottom w:val="single" w:sz="4" w:space="0" w:color="5B9BD5" w:themeColor="accent5"/>
                  <w:right w:val="nil"/>
                </w:tcBorders>
                <w:shd w:val="clear" w:color="auto" w:fill="70AD47" w:themeFill="accent6"/>
              </w:tcPr>
            </w:tcPrChange>
          </w:tcPr>
          <w:p w14:paraId="0F7E663E" w14:textId="4C60D821" w:rsidR="008B6276" w:rsidDel="00F5586C" w:rsidRDefault="008B6276" w:rsidP="008B6276">
            <w:pPr>
              <w:rPr>
                <w:del w:id="4924" w:author="Salah Soliman" w:date="2020-01-31T16:14:00Z"/>
              </w:rPr>
            </w:pPr>
          </w:p>
        </w:tc>
        <w:tc>
          <w:tcPr>
            <w:tcW w:w="270" w:type="dxa"/>
            <w:tcBorders>
              <w:top w:val="nil"/>
              <w:left w:val="nil"/>
              <w:bottom w:val="single" w:sz="4" w:space="0" w:color="5B9BD5" w:themeColor="accent5"/>
              <w:right w:val="single" w:sz="4" w:space="0" w:color="5B9BD5" w:themeColor="accent5"/>
            </w:tcBorders>
            <w:shd w:val="clear" w:color="auto" w:fill="70AD47" w:themeFill="accent6"/>
            <w:tcPrChange w:id="4925" w:author="Salah Soliman" w:date="2020-01-31T16:14:00Z">
              <w:tcPr>
                <w:tcW w:w="270" w:type="dxa"/>
                <w:tcBorders>
                  <w:top w:val="nil"/>
                  <w:left w:val="nil"/>
                  <w:bottom w:val="single" w:sz="4" w:space="0" w:color="5B9BD5" w:themeColor="accent5"/>
                  <w:right w:val="single" w:sz="4" w:space="0" w:color="5B9BD5" w:themeColor="accent5"/>
                </w:tcBorders>
                <w:shd w:val="clear" w:color="auto" w:fill="70AD47" w:themeFill="accent6"/>
              </w:tcPr>
            </w:tcPrChange>
          </w:tcPr>
          <w:p w14:paraId="7F25125D" w14:textId="3A503751" w:rsidR="008B6276" w:rsidDel="00F5586C" w:rsidRDefault="008B6276" w:rsidP="008B6276">
            <w:pPr>
              <w:rPr>
                <w:del w:id="4926" w:author="Salah Soliman" w:date="2020-01-31T16:14:00Z"/>
              </w:rPr>
            </w:pPr>
          </w:p>
        </w:tc>
      </w:tr>
    </w:tbl>
    <w:p w14:paraId="152821A8" w14:textId="302A3E96" w:rsidR="008B6276" w:rsidDel="00F5586C" w:rsidRDefault="008B6276" w:rsidP="008B6276">
      <w:pPr>
        <w:pStyle w:val="NoSpacing"/>
        <w:rPr>
          <w:del w:id="4927" w:author="Salah Soliman" w:date="2020-01-31T16:14:00Z"/>
        </w:rPr>
      </w:pPr>
    </w:p>
    <w:tbl>
      <w:tblPr>
        <w:tblStyle w:val="TableGrid"/>
        <w:tblW w:w="10530" w:type="dxa"/>
        <w:tblBorders>
          <w:top w:val="single" w:sz="4" w:space="0" w:color="5B9BD5" w:themeColor="accent5"/>
          <w:left w:val="single" w:sz="4" w:space="0" w:color="5B9BD5" w:themeColor="accent5"/>
          <w:bottom w:val="single" w:sz="4" w:space="0" w:color="5B9BD5" w:themeColor="accent5"/>
          <w:right w:val="single" w:sz="4" w:space="0" w:color="5B9BD5" w:themeColor="accent5"/>
          <w:insideH w:val="none" w:sz="0" w:space="0" w:color="auto"/>
          <w:insideV w:val="none" w:sz="0" w:space="0" w:color="auto"/>
        </w:tblBorders>
        <w:tblLayout w:type="fixed"/>
        <w:tblCellMar>
          <w:left w:w="115" w:type="dxa"/>
          <w:right w:w="115" w:type="dxa"/>
        </w:tblCellMar>
        <w:tblLook w:val="04A0" w:firstRow="1" w:lastRow="0" w:firstColumn="1" w:lastColumn="0" w:noHBand="0" w:noVBand="1"/>
      </w:tblPr>
      <w:tblGrid>
        <w:gridCol w:w="265"/>
        <w:gridCol w:w="2521"/>
        <w:gridCol w:w="7474"/>
        <w:gridCol w:w="270"/>
      </w:tblGrid>
      <w:tr w:rsidR="008B6276" w:rsidDel="00F5586C" w14:paraId="6B48D6D9" w14:textId="59E489C3" w:rsidTr="008B6276">
        <w:trPr>
          <w:trHeight w:val="107"/>
          <w:del w:id="4928" w:author="Salah Soliman" w:date="2020-01-31T16:14:00Z"/>
        </w:trPr>
        <w:tc>
          <w:tcPr>
            <w:tcW w:w="265" w:type="dxa"/>
            <w:tcBorders>
              <w:top w:val="single" w:sz="4" w:space="0" w:color="5B9BD5" w:themeColor="accent5"/>
              <w:left w:val="single" w:sz="4" w:space="0" w:color="5B9BD5" w:themeColor="accent5"/>
              <w:bottom w:val="nil"/>
              <w:right w:val="nil"/>
            </w:tcBorders>
            <w:shd w:val="clear" w:color="auto" w:fill="70AD47" w:themeFill="accent6"/>
          </w:tcPr>
          <w:p w14:paraId="3F9FF8B5" w14:textId="5FAFDCE1" w:rsidR="008B6276" w:rsidDel="00F5586C" w:rsidRDefault="008B6276" w:rsidP="008B6276">
            <w:pPr>
              <w:rPr>
                <w:del w:id="4929" w:author="Salah Soliman" w:date="2020-01-31T16:14:00Z"/>
              </w:rPr>
            </w:pPr>
          </w:p>
        </w:tc>
        <w:tc>
          <w:tcPr>
            <w:tcW w:w="2520" w:type="dxa"/>
            <w:tcBorders>
              <w:top w:val="single" w:sz="4" w:space="0" w:color="5B9BD5" w:themeColor="accent5"/>
              <w:left w:val="nil"/>
              <w:bottom w:val="nil"/>
              <w:right w:val="nil"/>
            </w:tcBorders>
            <w:shd w:val="clear" w:color="auto" w:fill="70AD47" w:themeFill="accent6"/>
          </w:tcPr>
          <w:p w14:paraId="771506F3" w14:textId="78B97C27" w:rsidR="008B6276" w:rsidDel="00F5586C" w:rsidRDefault="008B6276" w:rsidP="008B6276">
            <w:pPr>
              <w:rPr>
                <w:del w:id="4930" w:author="Salah Soliman" w:date="2020-01-31T16:14:00Z"/>
              </w:rPr>
            </w:pPr>
          </w:p>
        </w:tc>
        <w:tc>
          <w:tcPr>
            <w:tcW w:w="7470" w:type="dxa"/>
            <w:tcBorders>
              <w:top w:val="single" w:sz="4" w:space="0" w:color="5B9BD5" w:themeColor="accent5"/>
              <w:left w:val="nil"/>
              <w:bottom w:val="nil"/>
              <w:right w:val="nil"/>
            </w:tcBorders>
            <w:shd w:val="clear" w:color="auto" w:fill="70AD47" w:themeFill="accent6"/>
            <w:hideMark/>
          </w:tcPr>
          <w:p w14:paraId="7CB89840" w14:textId="4E3D3B95" w:rsidR="008B6276" w:rsidDel="00F5586C" w:rsidRDefault="008B6276" w:rsidP="008B6276">
            <w:pPr>
              <w:jc w:val="right"/>
              <w:rPr>
                <w:del w:id="4931" w:author="Salah Soliman" w:date="2020-01-31T16:14:00Z"/>
                <w:color w:val="78C800"/>
              </w:rPr>
            </w:pPr>
            <w:del w:id="4932" w:author="Salah Soliman" w:date="2020-01-31T16:14:00Z">
              <w:r w:rsidDel="00F5586C">
                <w:rPr>
                  <w:rFonts w:ascii="FontAwesome" w:hAnsi="FontAwesome"/>
                  <w:color w:val="78C800"/>
                </w:rPr>
                <w:sym w:font="FontAwesome" w:char="F058"/>
              </w:r>
              <w:r w:rsidDel="00F5586C">
                <w:rPr>
                  <w:color w:val="78C800"/>
                </w:rPr>
                <w:delText xml:space="preserve"> Correct</w:delText>
              </w:r>
            </w:del>
          </w:p>
        </w:tc>
        <w:tc>
          <w:tcPr>
            <w:tcW w:w="270" w:type="dxa"/>
            <w:tcBorders>
              <w:top w:val="single" w:sz="4" w:space="0" w:color="5B9BD5" w:themeColor="accent5"/>
              <w:left w:val="nil"/>
              <w:bottom w:val="nil"/>
              <w:right w:val="single" w:sz="4" w:space="0" w:color="5B9BD5" w:themeColor="accent5"/>
            </w:tcBorders>
            <w:shd w:val="clear" w:color="auto" w:fill="70AD47" w:themeFill="accent6"/>
          </w:tcPr>
          <w:p w14:paraId="50B5D8BE" w14:textId="1E23AE5B" w:rsidR="008B6276" w:rsidDel="00F5586C" w:rsidRDefault="008B6276" w:rsidP="008B6276">
            <w:pPr>
              <w:rPr>
                <w:del w:id="4933" w:author="Salah Soliman" w:date="2020-01-31T16:14:00Z"/>
                <w:color w:val="404040" w:themeColor="text1" w:themeTint="BF"/>
              </w:rPr>
            </w:pPr>
          </w:p>
        </w:tc>
      </w:tr>
      <w:tr w:rsidR="008B6276" w:rsidDel="00F5586C" w14:paraId="6A72811C" w14:textId="0A870BA8" w:rsidTr="008B6276">
        <w:trPr>
          <w:del w:id="4934" w:author="Salah Soliman" w:date="2020-01-31T16:14:00Z"/>
        </w:trPr>
        <w:tc>
          <w:tcPr>
            <w:tcW w:w="265" w:type="dxa"/>
            <w:tcBorders>
              <w:top w:val="nil"/>
              <w:left w:val="single" w:sz="4" w:space="0" w:color="5B9BD5" w:themeColor="accent5"/>
              <w:bottom w:val="nil"/>
              <w:right w:val="nil"/>
            </w:tcBorders>
            <w:shd w:val="clear" w:color="auto" w:fill="70AD47" w:themeFill="accent6"/>
          </w:tcPr>
          <w:p w14:paraId="64673D43" w14:textId="2F85DA3A" w:rsidR="008B6276" w:rsidDel="00F5586C" w:rsidRDefault="008B6276" w:rsidP="008B6276">
            <w:pPr>
              <w:rPr>
                <w:del w:id="4935" w:author="Salah Soliman" w:date="2020-01-31T16:14:00Z"/>
              </w:rPr>
            </w:pPr>
          </w:p>
        </w:tc>
        <w:tc>
          <w:tcPr>
            <w:tcW w:w="2520" w:type="dxa"/>
            <w:tcBorders>
              <w:top w:val="nil"/>
              <w:left w:val="nil"/>
              <w:bottom w:val="nil"/>
              <w:right w:val="nil"/>
            </w:tcBorders>
            <w:shd w:val="clear" w:color="auto" w:fill="78C800"/>
            <w:hideMark/>
          </w:tcPr>
          <w:p w14:paraId="67A62C0C" w14:textId="6C526AC5" w:rsidR="008B6276" w:rsidDel="00F5586C" w:rsidRDefault="008B6276" w:rsidP="008B6276">
            <w:pPr>
              <w:rPr>
                <w:del w:id="4936" w:author="Salah Soliman" w:date="2020-01-31T16:14:00Z"/>
                <w:rFonts w:asciiTheme="majorHAnsi" w:hAnsiTheme="majorHAnsi" w:cstheme="majorHAnsi"/>
                <w:color w:val="FFFFFF" w:themeColor="background1"/>
              </w:rPr>
            </w:pPr>
            <w:del w:id="4937" w:author="Salah Soliman" w:date="2020-01-31T16:14:00Z">
              <w:r w:rsidDel="00F5586C">
                <w:rPr>
                  <w:rFonts w:asciiTheme="majorHAnsi" w:hAnsiTheme="majorHAnsi" w:cstheme="majorHAnsi"/>
                  <w:color w:val="FFFFFF" w:themeColor="background1"/>
                </w:rPr>
                <w:delText>Explanation</w:delText>
              </w:r>
            </w:del>
          </w:p>
        </w:tc>
        <w:tc>
          <w:tcPr>
            <w:tcW w:w="7470" w:type="dxa"/>
            <w:tcBorders>
              <w:top w:val="nil"/>
              <w:left w:val="nil"/>
              <w:bottom w:val="nil"/>
              <w:right w:val="nil"/>
            </w:tcBorders>
            <w:shd w:val="clear" w:color="auto" w:fill="70AD47" w:themeFill="accent6"/>
          </w:tcPr>
          <w:p w14:paraId="6CF4BA19" w14:textId="30D708E5" w:rsidR="008B6276" w:rsidDel="00F5586C" w:rsidRDefault="008B6276" w:rsidP="008B6276">
            <w:pPr>
              <w:rPr>
                <w:del w:id="4938" w:author="Salah Soliman" w:date="2020-01-31T16:14:00Z"/>
                <w:color w:val="404040" w:themeColor="text1" w:themeTint="BF"/>
              </w:rPr>
            </w:pPr>
          </w:p>
        </w:tc>
        <w:tc>
          <w:tcPr>
            <w:tcW w:w="270" w:type="dxa"/>
            <w:tcBorders>
              <w:top w:val="nil"/>
              <w:left w:val="nil"/>
              <w:bottom w:val="nil"/>
              <w:right w:val="single" w:sz="4" w:space="0" w:color="5B9BD5" w:themeColor="accent5"/>
            </w:tcBorders>
            <w:shd w:val="clear" w:color="auto" w:fill="70AD47" w:themeFill="accent6"/>
          </w:tcPr>
          <w:p w14:paraId="039446F3" w14:textId="447D0073" w:rsidR="008B6276" w:rsidDel="00F5586C" w:rsidRDefault="008B6276" w:rsidP="008B6276">
            <w:pPr>
              <w:rPr>
                <w:del w:id="4939" w:author="Salah Soliman" w:date="2020-01-31T16:14:00Z"/>
              </w:rPr>
            </w:pPr>
          </w:p>
        </w:tc>
      </w:tr>
      <w:tr w:rsidR="008B6276" w:rsidDel="00F5586C" w14:paraId="5D7DF5F7" w14:textId="028E3DBA" w:rsidTr="008B6276">
        <w:trPr>
          <w:del w:id="4940" w:author="Salah Soliman" w:date="2020-01-31T16:14:00Z"/>
        </w:trPr>
        <w:tc>
          <w:tcPr>
            <w:tcW w:w="265" w:type="dxa"/>
            <w:tcBorders>
              <w:top w:val="nil"/>
              <w:left w:val="single" w:sz="4" w:space="0" w:color="5B9BD5" w:themeColor="accent5"/>
              <w:bottom w:val="nil"/>
              <w:right w:val="nil"/>
            </w:tcBorders>
            <w:shd w:val="clear" w:color="auto" w:fill="70AD47" w:themeFill="accent6"/>
          </w:tcPr>
          <w:p w14:paraId="45D00F26" w14:textId="79D6D144" w:rsidR="008B6276" w:rsidDel="00F5586C" w:rsidRDefault="008B6276" w:rsidP="008B6276">
            <w:pPr>
              <w:pStyle w:val="NoSpacing"/>
              <w:rPr>
                <w:del w:id="4941" w:author="Salah Soliman" w:date="2020-01-31T16:14:00Z"/>
                <w:sz w:val="16"/>
                <w:szCs w:val="16"/>
              </w:rPr>
            </w:pPr>
          </w:p>
        </w:tc>
        <w:tc>
          <w:tcPr>
            <w:tcW w:w="2520" w:type="dxa"/>
            <w:tcBorders>
              <w:top w:val="nil"/>
              <w:left w:val="nil"/>
              <w:bottom w:val="single" w:sz="4" w:space="0" w:color="CCFFCC"/>
              <w:right w:val="nil"/>
            </w:tcBorders>
            <w:shd w:val="clear" w:color="auto" w:fill="78C800"/>
          </w:tcPr>
          <w:p w14:paraId="59E207EF" w14:textId="41272878" w:rsidR="008B6276" w:rsidDel="00F5586C" w:rsidRDefault="008B6276" w:rsidP="008B6276">
            <w:pPr>
              <w:pStyle w:val="NoSpacing"/>
              <w:rPr>
                <w:del w:id="4942" w:author="Salah Soliman" w:date="2020-01-31T16:14:00Z"/>
                <w:sz w:val="16"/>
                <w:szCs w:val="16"/>
              </w:rPr>
            </w:pPr>
          </w:p>
        </w:tc>
        <w:tc>
          <w:tcPr>
            <w:tcW w:w="7470" w:type="dxa"/>
            <w:tcBorders>
              <w:top w:val="nil"/>
              <w:left w:val="nil"/>
              <w:bottom w:val="single" w:sz="4" w:space="0" w:color="CCFFCC"/>
              <w:right w:val="nil"/>
            </w:tcBorders>
            <w:shd w:val="clear" w:color="auto" w:fill="78C800"/>
          </w:tcPr>
          <w:p w14:paraId="4F574194" w14:textId="16486CB9" w:rsidR="008B6276" w:rsidDel="00F5586C" w:rsidRDefault="008B6276" w:rsidP="008B6276">
            <w:pPr>
              <w:pStyle w:val="NoSpacing"/>
              <w:rPr>
                <w:del w:id="4943" w:author="Salah Soliman" w:date="2020-01-31T16:14:00Z"/>
                <w:sz w:val="16"/>
                <w:szCs w:val="16"/>
              </w:rPr>
            </w:pPr>
          </w:p>
        </w:tc>
        <w:tc>
          <w:tcPr>
            <w:tcW w:w="270" w:type="dxa"/>
            <w:tcBorders>
              <w:top w:val="nil"/>
              <w:left w:val="nil"/>
              <w:bottom w:val="nil"/>
              <w:right w:val="single" w:sz="4" w:space="0" w:color="5B9BD5" w:themeColor="accent5"/>
            </w:tcBorders>
            <w:shd w:val="clear" w:color="auto" w:fill="70AD47" w:themeFill="accent6"/>
          </w:tcPr>
          <w:p w14:paraId="617B97DD" w14:textId="737FA29C" w:rsidR="008B6276" w:rsidDel="00F5586C" w:rsidRDefault="008B6276" w:rsidP="008B6276">
            <w:pPr>
              <w:pStyle w:val="NoSpacing"/>
              <w:rPr>
                <w:del w:id="4944" w:author="Salah Soliman" w:date="2020-01-31T16:14:00Z"/>
                <w:sz w:val="16"/>
                <w:szCs w:val="16"/>
              </w:rPr>
            </w:pPr>
          </w:p>
        </w:tc>
      </w:tr>
      <w:tr w:rsidR="008B6276" w:rsidDel="00F5586C" w14:paraId="1226BE69" w14:textId="16C4B8B4" w:rsidTr="008B6276">
        <w:trPr>
          <w:trHeight w:val="60"/>
          <w:del w:id="4945" w:author="Salah Soliman" w:date="2020-01-31T16:14:00Z"/>
        </w:trPr>
        <w:tc>
          <w:tcPr>
            <w:tcW w:w="265" w:type="dxa"/>
            <w:tcBorders>
              <w:top w:val="nil"/>
              <w:left w:val="single" w:sz="4" w:space="0" w:color="5B9BD5" w:themeColor="accent5"/>
              <w:bottom w:val="nil"/>
              <w:right w:val="single" w:sz="4" w:space="0" w:color="CCFFCC"/>
            </w:tcBorders>
            <w:shd w:val="clear" w:color="auto" w:fill="70AD47" w:themeFill="accent6"/>
          </w:tcPr>
          <w:p w14:paraId="4451E829" w14:textId="25E2B036" w:rsidR="008B6276" w:rsidDel="00F5586C" w:rsidRDefault="008B6276" w:rsidP="008B6276">
            <w:pPr>
              <w:rPr>
                <w:del w:id="4946" w:author="Salah Soliman" w:date="2020-01-31T16:14:00Z"/>
              </w:rPr>
            </w:pPr>
          </w:p>
        </w:tc>
        <w:tc>
          <w:tcPr>
            <w:tcW w:w="9990" w:type="dxa"/>
            <w:gridSpan w:val="2"/>
            <w:tcBorders>
              <w:top w:val="single" w:sz="4" w:space="0" w:color="CCFFCC"/>
              <w:left w:val="single" w:sz="4" w:space="0" w:color="CCFFCC"/>
              <w:bottom w:val="single" w:sz="4" w:space="0" w:color="CCFFCC"/>
              <w:right w:val="single" w:sz="4" w:space="0" w:color="CCFFCC"/>
            </w:tcBorders>
            <w:shd w:val="clear" w:color="auto" w:fill="F3FFF3"/>
            <w:hideMark/>
          </w:tcPr>
          <w:p w14:paraId="15444829" w14:textId="732DCA92" w:rsidR="008B6276" w:rsidDel="00F5586C" w:rsidRDefault="008B6276" w:rsidP="008B6276">
            <w:pPr>
              <w:rPr>
                <w:del w:id="4947" w:author="Salah Soliman" w:date="2020-01-31T16:14:00Z"/>
                <w:color w:val="7F7F7F" w:themeColor="text1" w:themeTint="80"/>
              </w:rPr>
            </w:pPr>
            <w:del w:id="4948" w:author="Salah Soliman" w:date="2020-01-31T16:14:00Z">
              <w:r w:rsidDel="00F5586C">
                <w:rPr>
                  <w:color w:val="7F7F7F" w:themeColor="text1" w:themeTint="80"/>
                </w:rPr>
                <w:delText xml:space="preserve">Great! A Bank structured database belongs to tabular datasets. </w:delText>
              </w:r>
            </w:del>
          </w:p>
        </w:tc>
        <w:tc>
          <w:tcPr>
            <w:tcW w:w="270" w:type="dxa"/>
            <w:tcBorders>
              <w:top w:val="nil"/>
              <w:left w:val="single" w:sz="4" w:space="0" w:color="CCFFCC"/>
              <w:bottom w:val="nil"/>
              <w:right w:val="single" w:sz="4" w:space="0" w:color="5B9BD5" w:themeColor="accent5"/>
            </w:tcBorders>
            <w:shd w:val="clear" w:color="auto" w:fill="70AD47" w:themeFill="accent6"/>
          </w:tcPr>
          <w:p w14:paraId="77910982" w14:textId="3EC14018" w:rsidR="008B6276" w:rsidDel="00F5586C" w:rsidRDefault="008B6276" w:rsidP="008B6276">
            <w:pPr>
              <w:rPr>
                <w:del w:id="4949" w:author="Salah Soliman" w:date="2020-01-31T16:14:00Z"/>
                <w:color w:val="404040" w:themeColor="text1" w:themeTint="BF"/>
              </w:rPr>
            </w:pPr>
          </w:p>
        </w:tc>
      </w:tr>
      <w:tr w:rsidR="008B6276" w:rsidDel="00F5586C" w14:paraId="1314A827" w14:textId="4189B5B8" w:rsidTr="008B6276">
        <w:trPr>
          <w:del w:id="4950" w:author="Salah Soliman" w:date="2020-01-31T16:14:00Z"/>
        </w:trPr>
        <w:tc>
          <w:tcPr>
            <w:tcW w:w="265" w:type="dxa"/>
            <w:tcBorders>
              <w:top w:val="nil"/>
              <w:left w:val="single" w:sz="4" w:space="0" w:color="5B9BD5" w:themeColor="accent5"/>
              <w:bottom w:val="single" w:sz="4" w:space="0" w:color="5B9BD5" w:themeColor="accent5"/>
              <w:right w:val="nil"/>
            </w:tcBorders>
            <w:shd w:val="clear" w:color="auto" w:fill="70AD47" w:themeFill="accent6"/>
          </w:tcPr>
          <w:p w14:paraId="7363711F" w14:textId="13EE9F05" w:rsidR="008B6276" w:rsidDel="00F5586C" w:rsidRDefault="008B6276" w:rsidP="008B6276">
            <w:pPr>
              <w:pStyle w:val="NoSpacing"/>
              <w:rPr>
                <w:del w:id="4951" w:author="Salah Soliman" w:date="2020-01-31T16:14:00Z"/>
                <w:sz w:val="16"/>
                <w:szCs w:val="16"/>
              </w:rPr>
            </w:pPr>
          </w:p>
        </w:tc>
        <w:tc>
          <w:tcPr>
            <w:tcW w:w="2520" w:type="dxa"/>
            <w:tcBorders>
              <w:top w:val="single" w:sz="4" w:space="0" w:color="CCFFCC"/>
              <w:left w:val="nil"/>
              <w:bottom w:val="single" w:sz="4" w:space="0" w:color="5B9BD5" w:themeColor="accent5"/>
              <w:right w:val="nil"/>
            </w:tcBorders>
            <w:shd w:val="clear" w:color="auto" w:fill="70AD47" w:themeFill="accent6"/>
          </w:tcPr>
          <w:p w14:paraId="48F7AE31" w14:textId="44573D30" w:rsidR="008B6276" w:rsidDel="00F5586C" w:rsidRDefault="008B6276" w:rsidP="008B6276">
            <w:pPr>
              <w:pStyle w:val="NoSpacing"/>
              <w:rPr>
                <w:del w:id="4952" w:author="Salah Soliman" w:date="2020-01-31T16:14:00Z"/>
                <w:sz w:val="16"/>
                <w:szCs w:val="16"/>
              </w:rPr>
            </w:pPr>
          </w:p>
        </w:tc>
        <w:tc>
          <w:tcPr>
            <w:tcW w:w="7470" w:type="dxa"/>
            <w:tcBorders>
              <w:top w:val="single" w:sz="4" w:space="0" w:color="CCFFCC"/>
              <w:left w:val="nil"/>
              <w:bottom w:val="single" w:sz="4" w:space="0" w:color="5B9BD5" w:themeColor="accent5"/>
              <w:right w:val="nil"/>
            </w:tcBorders>
            <w:shd w:val="clear" w:color="auto" w:fill="70AD47" w:themeFill="accent6"/>
          </w:tcPr>
          <w:p w14:paraId="60E2786C" w14:textId="61D32105" w:rsidR="008B6276" w:rsidDel="00F5586C" w:rsidRDefault="008B6276" w:rsidP="008B6276">
            <w:pPr>
              <w:pStyle w:val="NoSpacing"/>
              <w:rPr>
                <w:del w:id="4953" w:author="Salah Soliman" w:date="2020-01-31T16:14:00Z"/>
                <w:sz w:val="16"/>
                <w:szCs w:val="16"/>
              </w:rPr>
            </w:pPr>
          </w:p>
        </w:tc>
        <w:tc>
          <w:tcPr>
            <w:tcW w:w="270" w:type="dxa"/>
            <w:tcBorders>
              <w:top w:val="nil"/>
              <w:left w:val="nil"/>
              <w:bottom w:val="single" w:sz="4" w:space="0" w:color="5B9BD5" w:themeColor="accent5"/>
              <w:right w:val="single" w:sz="4" w:space="0" w:color="5B9BD5" w:themeColor="accent5"/>
            </w:tcBorders>
            <w:shd w:val="clear" w:color="auto" w:fill="70AD47" w:themeFill="accent6"/>
          </w:tcPr>
          <w:p w14:paraId="6B32B347" w14:textId="7BA69AB3" w:rsidR="008B6276" w:rsidDel="00F5586C" w:rsidRDefault="008B6276" w:rsidP="008B6276">
            <w:pPr>
              <w:pStyle w:val="NoSpacing"/>
              <w:rPr>
                <w:del w:id="4954" w:author="Salah Soliman" w:date="2020-01-31T16:14:00Z"/>
                <w:sz w:val="16"/>
                <w:szCs w:val="16"/>
              </w:rPr>
            </w:pPr>
          </w:p>
        </w:tc>
      </w:tr>
    </w:tbl>
    <w:p w14:paraId="1A838F4D" w14:textId="5B0D34E0" w:rsidR="008B6276" w:rsidDel="00F5586C" w:rsidRDefault="008B6276" w:rsidP="008B6276">
      <w:pPr>
        <w:pStyle w:val="NoSpacing"/>
        <w:rPr>
          <w:del w:id="4955" w:author="Salah Soliman" w:date="2020-01-31T16:14:00Z"/>
        </w:rPr>
      </w:pPr>
    </w:p>
    <w:tbl>
      <w:tblPr>
        <w:tblStyle w:val="TableGrid"/>
        <w:tblW w:w="10530" w:type="dxa"/>
        <w:tblBorders>
          <w:top w:val="single" w:sz="4" w:space="0" w:color="5B9BD5" w:themeColor="accent5"/>
          <w:left w:val="single" w:sz="4" w:space="0" w:color="5B9BD5" w:themeColor="accent5"/>
          <w:bottom w:val="single" w:sz="4" w:space="0" w:color="5B9BD5" w:themeColor="accent5"/>
          <w:right w:val="single" w:sz="4" w:space="0" w:color="5B9BD5" w:themeColor="accent5"/>
          <w:insideH w:val="none" w:sz="0" w:space="0" w:color="auto"/>
          <w:insideV w:val="none" w:sz="0" w:space="0" w:color="auto"/>
        </w:tblBorders>
        <w:tblLayout w:type="fixed"/>
        <w:tblCellMar>
          <w:left w:w="115" w:type="dxa"/>
          <w:right w:w="115" w:type="dxa"/>
        </w:tblCellMar>
        <w:tblLook w:val="04A0" w:firstRow="1" w:lastRow="0" w:firstColumn="1" w:lastColumn="0" w:noHBand="0" w:noVBand="1"/>
      </w:tblPr>
      <w:tblGrid>
        <w:gridCol w:w="265"/>
        <w:gridCol w:w="2521"/>
        <w:gridCol w:w="7474"/>
        <w:gridCol w:w="270"/>
      </w:tblGrid>
      <w:tr w:rsidR="008B6276" w:rsidDel="00F5586C" w14:paraId="6193A82F" w14:textId="693802A3" w:rsidTr="008B6276">
        <w:trPr>
          <w:trHeight w:val="107"/>
          <w:del w:id="4956" w:author="Salah Soliman" w:date="2020-01-31T16:14:00Z"/>
        </w:trPr>
        <w:tc>
          <w:tcPr>
            <w:tcW w:w="265" w:type="dxa"/>
            <w:tcBorders>
              <w:top w:val="single" w:sz="4" w:space="0" w:color="5B9BD5" w:themeColor="accent5"/>
              <w:left w:val="single" w:sz="4" w:space="0" w:color="5B9BD5" w:themeColor="accent5"/>
              <w:bottom w:val="nil"/>
              <w:right w:val="nil"/>
            </w:tcBorders>
            <w:shd w:val="clear" w:color="auto" w:fill="70AD47" w:themeFill="accent6"/>
          </w:tcPr>
          <w:p w14:paraId="441D3A1D" w14:textId="24B257D5" w:rsidR="008B6276" w:rsidDel="00F5586C" w:rsidRDefault="008B6276" w:rsidP="008B6276">
            <w:pPr>
              <w:rPr>
                <w:del w:id="4957" w:author="Salah Soliman" w:date="2020-01-31T16:14:00Z"/>
              </w:rPr>
            </w:pPr>
          </w:p>
        </w:tc>
        <w:tc>
          <w:tcPr>
            <w:tcW w:w="2520" w:type="dxa"/>
            <w:tcBorders>
              <w:top w:val="single" w:sz="4" w:space="0" w:color="5B9BD5" w:themeColor="accent5"/>
              <w:left w:val="nil"/>
              <w:bottom w:val="nil"/>
              <w:right w:val="nil"/>
            </w:tcBorders>
            <w:shd w:val="clear" w:color="auto" w:fill="70AD47" w:themeFill="accent6"/>
          </w:tcPr>
          <w:p w14:paraId="304B4CC4" w14:textId="68E053C7" w:rsidR="008B6276" w:rsidDel="00F5586C" w:rsidRDefault="008B6276" w:rsidP="008B6276">
            <w:pPr>
              <w:rPr>
                <w:del w:id="4958" w:author="Salah Soliman" w:date="2020-01-31T16:14:00Z"/>
              </w:rPr>
            </w:pPr>
          </w:p>
        </w:tc>
        <w:tc>
          <w:tcPr>
            <w:tcW w:w="7470" w:type="dxa"/>
            <w:tcBorders>
              <w:top w:val="single" w:sz="4" w:space="0" w:color="5B9BD5" w:themeColor="accent5"/>
              <w:left w:val="nil"/>
              <w:bottom w:val="nil"/>
              <w:right w:val="nil"/>
            </w:tcBorders>
            <w:shd w:val="clear" w:color="auto" w:fill="70AD47" w:themeFill="accent6"/>
            <w:hideMark/>
          </w:tcPr>
          <w:p w14:paraId="53CCDA10" w14:textId="7866DB08" w:rsidR="008B6276" w:rsidDel="00F5586C" w:rsidRDefault="008B6276" w:rsidP="008B6276">
            <w:pPr>
              <w:jc w:val="right"/>
              <w:rPr>
                <w:del w:id="4959" w:author="Salah Soliman" w:date="2020-01-31T16:14:00Z"/>
                <w:color w:val="78C800"/>
              </w:rPr>
            </w:pPr>
            <w:del w:id="4960" w:author="Salah Soliman" w:date="2020-01-31T16:14:00Z">
              <w:r w:rsidDel="00F5586C">
                <w:rPr>
                  <w:rFonts w:ascii="FontAwesome" w:hAnsi="FontAwesome"/>
                  <w:color w:val="FF4B4B"/>
                </w:rPr>
                <w:sym w:font="FontAwesome" w:char="F057"/>
              </w:r>
              <w:r w:rsidDel="00F5586C">
                <w:rPr>
                  <w:color w:val="FF4B4B"/>
                </w:rPr>
                <w:delText xml:space="preserve"> That’s Incorrect</w:delText>
              </w:r>
            </w:del>
          </w:p>
        </w:tc>
        <w:tc>
          <w:tcPr>
            <w:tcW w:w="270" w:type="dxa"/>
            <w:tcBorders>
              <w:top w:val="single" w:sz="4" w:space="0" w:color="5B9BD5" w:themeColor="accent5"/>
              <w:left w:val="nil"/>
              <w:bottom w:val="nil"/>
              <w:right w:val="single" w:sz="4" w:space="0" w:color="5B9BD5" w:themeColor="accent5"/>
            </w:tcBorders>
            <w:shd w:val="clear" w:color="auto" w:fill="70AD47" w:themeFill="accent6"/>
          </w:tcPr>
          <w:p w14:paraId="74D67000" w14:textId="1CEDC8AB" w:rsidR="008B6276" w:rsidDel="00F5586C" w:rsidRDefault="008B6276" w:rsidP="008B6276">
            <w:pPr>
              <w:rPr>
                <w:del w:id="4961" w:author="Salah Soliman" w:date="2020-01-31T16:14:00Z"/>
                <w:color w:val="404040" w:themeColor="text1" w:themeTint="BF"/>
              </w:rPr>
            </w:pPr>
          </w:p>
        </w:tc>
      </w:tr>
      <w:tr w:rsidR="008B6276" w:rsidDel="00F5586C" w14:paraId="39A321F0" w14:textId="1F5F4C7D" w:rsidTr="008B6276">
        <w:trPr>
          <w:del w:id="4962" w:author="Salah Soliman" w:date="2020-01-31T16:14:00Z"/>
        </w:trPr>
        <w:tc>
          <w:tcPr>
            <w:tcW w:w="265" w:type="dxa"/>
            <w:tcBorders>
              <w:top w:val="nil"/>
              <w:left w:val="single" w:sz="4" w:space="0" w:color="5B9BD5" w:themeColor="accent5"/>
              <w:bottom w:val="nil"/>
              <w:right w:val="nil"/>
            </w:tcBorders>
            <w:shd w:val="clear" w:color="auto" w:fill="70AD47" w:themeFill="accent6"/>
          </w:tcPr>
          <w:p w14:paraId="78A7FA66" w14:textId="24CA2219" w:rsidR="008B6276" w:rsidDel="00F5586C" w:rsidRDefault="008B6276" w:rsidP="008B6276">
            <w:pPr>
              <w:rPr>
                <w:del w:id="4963" w:author="Salah Soliman" w:date="2020-01-31T16:14:00Z"/>
              </w:rPr>
            </w:pPr>
          </w:p>
        </w:tc>
        <w:tc>
          <w:tcPr>
            <w:tcW w:w="2520" w:type="dxa"/>
            <w:tcBorders>
              <w:top w:val="nil"/>
              <w:left w:val="nil"/>
              <w:bottom w:val="nil"/>
              <w:right w:val="nil"/>
            </w:tcBorders>
            <w:shd w:val="clear" w:color="auto" w:fill="FF4B4B"/>
            <w:hideMark/>
          </w:tcPr>
          <w:p w14:paraId="5F3E0766" w14:textId="61F520A6" w:rsidR="008B6276" w:rsidDel="00F5586C" w:rsidRDefault="008B6276" w:rsidP="008B6276">
            <w:pPr>
              <w:rPr>
                <w:del w:id="4964" w:author="Salah Soliman" w:date="2020-01-31T16:14:00Z"/>
                <w:rFonts w:asciiTheme="majorHAnsi" w:hAnsiTheme="majorHAnsi" w:cstheme="majorHAnsi"/>
                <w:color w:val="FFFFFF" w:themeColor="background1"/>
              </w:rPr>
            </w:pPr>
            <w:del w:id="4965" w:author="Salah Soliman" w:date="2020-01-31T16:14:00Z">
              <w:r w:rsidDel="00F5586C">
                <w:rPr>
                  <w:rFonts w:asciiTheme="majorHAnsi" w:hAnsiTheme="majorHAnsi" w:cstheme="majorHAnsi"/>
                  <w:color w:val="FFFFFF" w:themeColor="background1"/>
                </w:rPr>
                <w:delText>Explanation</w:delText>
              </w:r>
            </w:del>
          </w:p>
        </w:tc>
        <w:tc>
          <w:tcPr>
            <w:tcW w:w="7470" w:type="dxa"/>
            <w:tcBorders>
              <w:top w:val="nil"/>
              <w:left w:val="nil"/>
              <w:bottom w:val="nil"/>
              <w:right w:val="nil"/>
            </w:tcBorders>
            <w:shd w:val="clear" w:color="auto" w:fill="70AD47" w:themeFill="accent6"/>
          </w:tcPr>
          <w:p w14:paraId="69AEC711" w14:textId="13F25A72" w:rsidR="008B6276" w:rsidDel="00F5586C" w:rsidRDefault="008B6276" w:rsidP="008B6276">
            <w:pPr>
              <w:rPr>
                <w:del w:id="4966" w:author="Salah Soliman" w:date="2020-01-31T16:14:00Z"/>
                <w:color w:val="404040" w:themeColor="text1" w:themeTint="BF"/>
              </w:rPr>
            </w:pPr>
          </w:p>
        </w:tc>
        <w:tc>
          <w:tcPr>
            <w:tcW w:w="270" w:type="dxa"/>
            <w:tcBorders>
              <w:top w:val="nil"/>
              <w:left w:val="nil"/>
              <w:bottom w:val="nil"/>
              <w:right w:val="single" w:sz="4" w:space="0" w:color="5B9BD5" w:themeColor="accent5"/>
            </w:tcBorders>
            <w:shd w:val="clear" w:color="auto" w:fill="70AD47" w:themeFill="accent6"/>
          </w:tcPr>
          <w:p w14:paraId="7117D068" w14:textId="53848E98" w:rsidR="008B6276" w:rsidDel="00F5586C" w:rsidRDefault="008B6276" w:rsidP="008B6276">
            <w:pPr>
              <w:rPr>
                <w:del w:id="4967" w:author="Salah Soliman" w:date="2020-01-31T16:14:00Z"/>
              </w:rPr>
            </w:pPr>
          </w:p>
        </w:tc>
      </w:tr>
      <w:tr w:rsidR="008B6276" w:rsidDel="00F5586C" w14:paraId="17A1E9BA" w14:textId="7261B121" w:rsidTr="008B6276">
        <w:trPr>
          <w:del w:id="4968" w:author="Salah Soliman" w:date="2020-01-31T16:14:00Z"/>
        </w:trPr>
        <w:tc>
          <w:tcPr>
            <w:tcW w:w="265" w:type="dxa"/>
            <w:tcBorders>
              <w:top w:val="nil"/>
              <w:left w:val="single" w:sz="4" w:space="0" w:color="5B9BD5" w:themeColor="accent5"/>
              <w:bottom w:val="nil"/>
              <w:right w:val="nil"/>
            </w:tcBorders>
            <w:shd w:val="clear" w:color="auto" w:fill="70AD47" w:themeFill="accent6"/>
          </w:tcPr>
          <w:p w14:paraId="4259CD47" w14:textId="26062723" w:rsidR="008B6276" w:rsidDel="00F5586C" w:rsidRDefault="008B6276" w:rsidP="008B6276">
            <w:pPr>
              <w:pStyle w:val="NoSpacing"/>
              <w:rPr>
                <w:del w:id="4969" w:author="Salah Soliman" w:date="2020-01-31T16:14:00Z"/>
                <w:sz w:val="16"/>
                <w:szCs w:val="16"/>
              </w:rPr>
            </w:pPr>
          </w:p>
        </w:tc>
        <w:tc>
          <w:tcPr>
            <w:tcW w:w="2520" w:type="dxa"/>
            <w:tcBorders>
              <w:top w:val="nil"/>
              <w:left w:val="nil"/>
              <w:bottom w:val="single" w:sz="4" w:space="0" w:color="F9DBDB"/>
              <w:right w:val="nil"/>
            </w:tcBorders>
            <w:shd w:val="clear" w:color="auto" w:fill="FF4B4B"/>
          </w:tcPr>
          <w:p w14:paraId="0A24F583" w14:textId="55182761" w:rsidR="008B6276" w:rsidDel="00F5586C" w:rsidRDefault="008B6276" w:rsidP="008B6276">
            <w:pPr>
              <w:pStyle w:val="NoSpacing"/>
              <w:rPr>
                <w:del w:id="4970" w:author="Salah Soliman" w:date="2020-01-31T16:14:00Z"/>
                <w:sz w:val="16"/>
                <w:szCs w:val="16"/>
              </w:rPr>
            </w:pPr>
          </w:p>
        </w:tc>
        <w:tc>
          <w:tcPr>
            <w:tcW w:w="7470" w:type="dxa"/>
            <w:tcBorders>
              <w:top w:val="nil"/>
              <w:left w:val="nil"/>
              <w:bottom w:val="single" w:sz="4" w:space="0" w:color="F9DBDB"/>
              <w:right w:val="nil"/>
            </w:tcBorders>
            <w:shd w:val="clear" w:color="auto" w:fill="FF4B4B"/>
          </w:tcPr>
          <w:p w14:paraId="46EB5877" w14:textId="1AABA0E3" w:rsidR="008B6276" w:rsidDel="00F5586C" w:rsidRDefault="008B6276" w:rsidP="008B6276">
            <w:pPr>
              <w:pStyle w:val="NoSpacing"/>
              <w:rPr>
                <w:del w:id="4971" w:author="Salah Soliman" w:date="2020-01-31T16:14:00Z"/>
                <w:sz w:val="16"/>
                <w:szCs w:val="16"/>
              </w:rPr>
            </w:pPr>
          </w:p>
        </w:tc>
        <w:tc>
          <w:tcPr>
            <w:tcW w:w="270" w:type="dxa"/>
            <w:tcBorders>
              <w:top w:val="nil"/>
              <w:left w:val="nil"/>
              <w:bottom w:val="nil"/>
              <w:right w:val="single" w:sz="4" w:space="0" w:color="5B9BD5" w:themeColor="accent5"/>
            </w:tcBorders>
            <w:shd w:val="clear" w:color="auto" w:fill="70AD47" w:themeFill="accent6"/>
          </w:tcPr>
          <w:p w14:paraId="4DAD97B5" w14:textId="4547E67A" w:rsidR="008B6276" w:rsidDel="00F5586C" w:rsidRDefault="008B6276" w:rsidP="008B6276">
            <w:pPr>
              <w:pStyle w:val="NoSpacing"/>
              <w:rPr>
                <w:del w:id="4972" w:author="Salah Soliman" w:date="2020-01-31T16:14:00Z"/>
                <w:sz w:val="16"/>
                <w:szCs w:val="16"/>
              </w:rPr>
            </w:pPr>
          </w:p>
        </w:tc>
      </w:tr>
      <w:tr w:rsidR="008B6276" w:rsidDel="00F5586C" w14:paraId="742944FF" w14:textId="2E7A25A1" w:rsidTr="008B6276">
        <w:trPr>
          <w:trHeight w:val="60"/>
          <w:del w:id="4973" w:author="Salah Soliman" w:date="2020-01-31T16:14:00Z"/>
        </w:trPr>
        <w:tc>
          <w:tcPr>
            <w:tcW w:w="265" w:type="dxa"/>
            <w:tcBorders>
              <w:top w:val="nil"/>
              <w:left w:val="single" w:sz="4" w:space="0" w:color="5B9BD5" w:themeColor="accent5"/>
              <w:bottom w:val="nil"/>
              <w:right w:val="single" w:sz="4" w:space="0" w:color="F9DBDB"/>
            </w:tcBorders>
            <w:shd w:val="clear" w:color="auto" w:fill="70AD47" w:themeFill="accent6"/>
          </w:tcPr>
          <w:p w14:paraId="3990386C" w14:textId="28D544E3" w:rsidR="008B6276" w:rsidDel="00F5586C" w:rsidRDefault="008B6276" w:rsidP="008B6276">
            <w:pPr>
              <w:rPr>
                <w:del w:id="4974" w:author="Salah Soliman" w:date="2020-01-31T16:14:00Z"/>
              </w:rPr>
            </w:pPr>
          </w:p>
        </w:tc>
        <w:tc>
          <w:tcPr>
            <w:tcW w:w="9990" w:type="dxa"/>
            <w:gridSpan w:val="2"/>
            <w:tcBorders>
              <w:top w:val="single" w:sz="4" w:space="0" w:color="F9DBDB"/>
              <w:left w:val="single" w:sz="4" w:space="0" w:color="F9DBDB"/>
              <w:bottom w:val="single" w:sz="4" w:space="0" w:color="F9DBDB"/>
              <w:right w:val="single" w:sz="4" w:space="0" w:color="F9DBDB"/>
            </w:tcBorders>
            <w:shd w:val="clear" w:color="auto" w:fill="FCEEEE"/>
            <w:hideMark/>
          </w:tcPr>
          <w:p w14:paraId="6CD15562" w14:textId="0606F8DD" w:rsidR="008B6276" w:rsidDel="00F5586C" w:rsidRDefault="008B6276" w:rsidP="008B6276">
            <w:pPr>
              <w:rPr>
                <w:del w:id="4975" w:author="Salah Soliman" w:date="2020-01-31T16:14:00Z"/>
                <w:color w:val="7F7F7F" w:themeColor="text1" w:themeTint="80"/>
              </w:rPr>
            </w:pPr>
            <w:del w:id="4976" w:author="Salah Soliman" w:date="2020-01-31T16:14:00Z">
              <w:r w:rsidDel="00F5586C">
                <w:rPr>
                  <w:color w:val="7F7F7F" w:themeColor="text1" w:themeTint="80"/>
                </w:rPr>
                <w:delText>Incorrect A Bank structured database is represented mainly by different attributes or columns and multiple rows of different clients or transactions.</w:delText>
              </w:r>
            </w:del>
          </w:p>
        </w:tc>
        <w:tc>
          <w:tcPr>
            <w:tcW w:w="270" w:type="dxa"/>
            <w:tcBorders>
              <w:top w:val="nil"/>
              <w:left w:val="single" w:sz="4" w:space="0" w:color="F9DBDB"/>
              <w:bottom w:val="nil"/>
              <w:right w:val="single" w:sz="4" w:space="0" w:color="5B9BD5" w:themeColor="accent5"/>
            </w:tcBorders>
            <w:shd w:val="clear" w:color="auto" w:fill="70AD47" w:themeFill="accent6"/>
          </w:tcPr>
          <w:p w14:paraId="35C57BC0" w14:textId="5485DCF2" w:rsidR="008B6276" w:rsidDel="00F5586C" w:rsidRDefault="008B6276" w:rsidP="008B6276">
            <w:pPr>
              <w:rPr>
                <w:del w:id="4977" w:author="Salah Soliman" w:date="2020-01-31T16:14:00Z"/>
                <w:color w:val="404040" w:themeColor="text1" w:themeTint="BF"/>
              </w:rPr>
            </w:pPr>
          </w:p>
        </w:tc>
      </w:tr>
      <w:tr w:rsidR="008B6276" w:rsidDel="00F5586C" w14:paraId="40B310F1" w14:textId="5A47F1F3" w:rsidTr="008B6276">
        <w:trPr>
          <w:del w:id="4978" w:author="Salah Soliman" w:date="2020-01-31T16:14:00Z"/>
        </w:trPr>
        <w:tc>
          <w:tcPr>
            <w:tcW w:w="265" w:type="dxa"/>
            <w:tcBorders>
              <w:top w:val="nil"/>
              <w:left w:val="single" w:sz="4" w:space="0" w:color="5B9BD5" w:themeColor="accent5"/>
              <w:bottom w:val="single" w:sz="4" w:space="0" w:color="5B9BD5" w:themeColor="accent5"/>
              <w:right w:val="nil"/>
            </w:tcBorders>
            <w:shd w:val="clear" w:color="auto" w:fill="70AD47" w:themeFill="accent6"/>
          </w:tcPr>
          <w:p w14:paraId="6E48D914" w14:textId="1F0252AE" w:rsidR="008B6276" w:rsidDel="00F5586C" w:rsidRDefault="008B6276" w:rsidP="008B6276">
            <w:pPr>
              <w:pStyle w:val="NoSpacing"/>
              <w:rPr>
                <w:del w:id="4979" w:author="Salah Soliman" w:date="2020-01-31T16:14:00Z"/>
                <w:sz w:val="16"/>
                <w:szCs w:val="16"/>
              </w:rPr>
            </w:pPr>
          </w:p>
        </w:tc>
        <w:tc>
          <w:tcPr>
            <w:tcW w:w="2520" w:type="dxa"/>
            <w:tcBorders>
              <w:top w:val="single" w:sz="4" w:space="0" w:color="F9DBDB"/>
              <w:left w:val="nil"/>
              <w:bottom w:val="single" w:sz="4" w:space="0" w:color="5B9BD5" w:themeColor="accent5"/>
              <w:right w:val="nil"/>
            </w:tcBorders>
            <w:shd w:val="clear" w:color="auto" w:fill="70AD47" w:themeFill="accent6"/>
          </w:tcPr>
          <w:p w14:paraId="7BBCCA93" w14:textId="372A91BD" w:rsidR="008B6276" w:rsidDel="00F5586C" w:rsidRDefault="008B6276" w:rsidP="008B6276">
            <w:pPr>
              <w:pStyle w:val="NoSpacing"/>
              <w:rPr>
                <w:del w:id="4980" w:author="Salah Soliman" w:date="2020-01-31T16:14:00Z"/>
                <w:sz w:val="16"/>
                <w:szCs w:val="16"/>
              </w:rPr>
            </w:pPr>
          </w:p>
        </w:tc>
        <w:tc>
          <w:tcPr>
            <w:tcW w:w="7470" w:type="dxa"/>
            <w:tcBorders>
              <w:top w:val="single" w:sz="4" w:space="0" w:color="F9DBDB"/>
              <w:left w:val="nil"/>
              <w:bottom w:val="single" w:sz="4" w:space="0" w:color="5B9BD5" w:themeColor="accent5"/>
              <w:right w:val="nil"/>
            </w:tcBorders>
            <w:shd w:val="clear" w:color="auto" w:fill="70AD47" w:themeFill="accent6"/>
          </w:tcPr>
          <w:p w14:paraId="14B4626A" w14:textId="7725BFCC" w:rsidR="008B6276" w:rsidDel="00F5586C" w:rsidRDefault="008B6276" w:rsidP="008B6276">
            <w:pPr>
              <w:pStyle w:val="NoSpacing"/>
              <w:rPr>
                <w:del w:id="4981" w:author="Salah Soliman" w:date="2020-01-31T16:14:00Z"/>
                <w:sz w:val="16"/>
                <w:szCs w:val="16"/>
              </w:rPr>
            </w:pPr>
          </w:p>
        </w:tc>
        <w:tc>
          <w:tcPr>
            <w:tcW w:w="270" w:type="dxa"/>
            <w:tcBorders>
              <w:top w:val="nil"/>
              <w:left w:val="nil"/>
              <w:bottom w:val="single" w:sz="4" w:space="0" w:color="5B9BD5" w:themeColor="accent5"/>
              <w:right w:val="single" w:sz="4" w:space="0" w:color="5B9BD5" w:themeColor="accent5"/>
            </w:tcBorders>
            <w:shd w:val="clear" w:color="auto" w:fill="70AD47" w:themeFill="accent6"/>
          </w:tcPr>
          <w:p w14:paraId="67303D78" w14:textId="7E3BE187" w:rsidR="008B6276" w:rsidDel="00F5586C" w:rsidRDefault="008B6276" w:rsidP="008B6276">
            <w:pPr>
              <w:pStyle w:val="NoSpacing"/>
              <w:rPr>
                <w:del w:id="4982" w:author="Salah Soliman" w:date="2020-01-31T16:14:00Z"/>
                <w:sz w:val="16"/>
                <w:szCs w:val="16"/>
              </w:rPr>
            </w:pPr>
          </w:p>
        </w:tc>
      </w:tr>
    </w:tbl>
    <w:p w14:paraId="309DBA0E" w14:textId="77777777" w:rsidR="008B6276" w:rsidRDefault="008B6276" w:rsidP="008B6276">
      <w:pPr>
        <w:pStyle w:val="NoSpacing"/>
      </w:pPr>
    </w:p>
    <w:tbl>
      <w:tblPr>
        <w:tblStyle w:val="TableGrid17"/>
        <w:tblW w:w="10456" w:type="dxa"/>
        <w:tblBorders>
          <w:top w:val="single" w:sz="4" w:space="0" w:color="DBDBDB"/>
          <w:left w:val="single" w:sz="4" w:space="0" w:color="DBDBDB"/>
          <w:bottom w:val="single" w:sz="4" w:space="0" w:color="DBDBDB"/>
          <w:right w:val="single" w:sz="4" w:space="0" w:color="DBDBDB"/>
          <w:insideH w:val="none" w:sz="0" w:space="0" w:color="auto"/>
          <w:insideV w:val="none" w:sz="0" w:space="0" w:color="auto"/>
        </w:tblBorders>
        <w:tblLayout w:type="fixed"/>
        <w:tblCellMar>
          <w:left w:w="115" w:type="dxa"/>
          <w:right w:w="115" w:type="dxa"/>
        </w:tblCellMar>
        <w:tblLook w:val="04A0" w:firstRow="1" w:lastRow="0" w:firstColumn="1" w:lastColumn="0" w:noHBand="0" w:noVBand="1"/>
        <w:tblPrChange w:id="4983" w:author="Alicia Romero Lopez" w:date="2020-01-31T09:48:00Z">
          <w:tblPr>
            <w:tblStyle w:val="TableGrid17"/>
            <w:tblW w:w="10456" w:type="dxa"/>
            <w:jc w:val="center"/>
            <w:tblBorders>
              <w:top w:val="single" w:sz="4" w:space="0" w:color="DBDBDB"/>
              <w:left w:val="single" w:sz="4" w:space="0" w:color="DBDBDB"/>
              <w:bottom w:val="single" w:sz="4" w:space="0" w:color="DBDBDB"/>
              <w:right w:val="single" w:sz="4" w:space="0" w:color="DBDBDB"/>
              <w:insideH w:val="none" w:sz="0" w:space="0" w:color="auto"/>
              <w:insideV w:val="none" w:sz="0" w:space="0" w:color="auto"/>
            </w:tblBorders>
            <w:tblLayout w:type="fixed"/>
            <w:tblCellMar>
              <w:left w:w="115" w:type="dxa"/>
              <w:right w:w="115" w:type="dxa"/>
            </w:tblCellMar>
            <w:tblLook w:val="04A0" w:firstRow="1" w:lastRow="0" w:firstColumn="1" w:lastColumn="0" w:noHBand="0" w:noVBand="1"/>
          </w:tblPr>
        </w:tblPrChange>
      </w:tblPr>
      <w:tblGrid>
        <w:gridCol w:w="265"/>
        <w:gridCol w:w="630"/>
        <w:gridCol w:w="450"/>
        <w:gridCol w:w="2880"/>
        <w:gridCol w:w="1980"/>
        <w:gridCol w:w="3981"/>
        <w:gridCol w:w="270"/>
        <w:tblGridChange w:id="4984">
          <w:tblGrid>
            <w:gridCol w:w="265"/>
            <w:gridCol w:w="630"/>
            <w:gridCol w:w="450"/>
            <w:gridCol w:w="2880"/>
            <w:gridCol w:w="1980"/>
            <w:gridCol w:w="3981"/>
            <w:gridCol w:w="270"/>
          </w:tblGrid>
        </w:tblGridChange>
      </w:tblGrid>
      <w:tr w:rsidR="00F5586C" w:rsidRPr="00F5586C" w14:paraId="4CADEE76" w14:textId="77777777" w:rsidTr="51235A2F">
        <w:trPr>
          <w:cantSplit/>
          <w:ins w:id="4985" w:author="Salah Soliman" w:date="2020-01-31T16:16:00Z"/>
          <w:trPrChange w:id="4986" w:author="Alicia Romero Lopez" w:date="2020-01-31T09:48:00Z">
            <w:trPr>
              <w:cantSplit/>
              <w:jc w:val="center"/>
            </w:trPr>
          </w:trPrChange>
        </w:trPr>
        <w:tc>
          <w:tcPr>
            <w:tcW w:w="10456" w:type="dxa"/>
            <w:gridSpan w:val="7"/>
            <w:shd w:val="clear" w:color="auto" w:fill="FAFAFA"/>
            <w:tcPrChange w:id="4987" w:author="Alicia Romero Lopez" w:date="2020-01-31T09:48:00Z">
              <w:tcPr>
                <w:tcW w:w="10456" w:type="dxa"/>
                <w:gridSpan w:val="7"/>
                <w:shd w:val="clear" w:color="auto" w:fill="FAFAFA"/>
              </w:tcPr>
            </w:tcPrChange>
          </w:tcPr>
          <w:p w14:paraId="0C55A52A" w14:textId="77777777" w:rsidR="00F5586C" w:rsidRPr="00F5586C" w:rsidRDefault="00F5586C" w:rsidP="00F5586C">
            <w:pPr>
              <w:outlineLvl w:val="2"/>
              <w:rPr>
                <w:ins w:id="4988" w:author="Salah Soliman" w:date="2020-01-31T16:16:00Z"/>
                <w:rFonts w:ascii="Open Sans Semibold" w:eastAsia="Open Sans" w:hAnsi="Open Sans Semibold" w:cs="Open Sans Semibold"/>
                <w:color w:val="11143F"/>
              </w:rPr>
            </w:pPr>
            <w:ins w:id="4989" w:author="Salah Soliman" w:date="2020-01-31T16:16:00Z">
              <w:r w:rsidRPr="00F5586C">
                <w:rPr>
                  <w:rFonts w:ascii="Open Sans Semibold" w:eastAsia="Open Sans" w:hAnsi="Open Sans Semibold" w:cs="Open Sans Semibold"/>
                  <w:color w:val="11143F"/>
                </w:rPr>
                <w:t>Consider readings from a sensor at a constant rate, which type of dataset does the data belong to?</w:t>
              </w:r>
            </w:ins>
          </w:p>
        </w:tc>
      </w:tr>
      <w:tr w:rsidR="00F5586C" w:rsidRPr="00F5586C" w14:paraId="2BE36EFB" w14:textId="77777777" w:rsidTr="51235A2F">
        <w:trPr>
          <w:cantSplit/>
          <w:ins w:id="4990" w:author="Salah Soliman" w:date="2020-01-31T16:16:00Z"/>
          <w:trPrChange w:id="4991" w:author="Salah Soliman" w:date="2020-01-31T16:16:00Z">
            <w:trPr>
              <w:cantSplit/>
              <w:jc w:val="center"/>
            </w:trPr>
          </w:trPrChange>
        </w:trPr>
        <w:tc>
          <w:tcPr>
            <w:tcW w:w="265" w:type="dxa"/>
            <w:shd w:val="clear" w:color="auto" w:fill="FAFAFA"/>
            <w:tcPrChange w:id="4992" w:author="Salah Soliman" w:date="2020-01-31T16:16:00Z">
              <w:tcPr>
                <w:tcW w:w="265" w:type="dxa"/>
                <w:shd w:val="clear" w:color="auto" w:fill="FAFAFA"/>
              </w:tcPr>
            </w:tcPrChange>
          </w:tcPr>
          <w:p w14:paraId="47A1F32B" w14:textId="77777777" w:rsidR="00F5586C" w:rsidRPr="00F5586C" w:rsidRDefault="00F5586C" w:rsidP="00F5586C">
            <w:pPr>
              <w:rPr>
                <w:ins w:id="4993" w:author="Salah Soliman" w:date="2020-01-31T16:16:00Z"/>
                <w:rFonts w:ascii="Open Sans" w:eastAsia="Open Sans" w:hAnsi="Open Sans" w:cs="Times New Roman"/>
              </w:rPr>
            </w:pPr>
          </w:p>
        </w:tc>
        <w:tc>
          <w:tcPr>
            <w:tcW w:w="630" w:type="dxa"/>
            <w:shd w:val="clear" w:color="auto" w:fill="FFFFFF" w:themeFill="background1"/>
            <w:vAlign w:val="center"/>
            <w:tcPrChange w:id="4994" w:author="Salah Soliman" w:date="2020-01-31T16:16:00Z">
              <w:tcPr>
                <w:tcW w:w="630" w:type="dxa"/>
                <w:shd w:val="clear" w:color="auto" w:fill="FFFFFF"/>
                <w:vAlign w:val="center"/>
              </w:tcPr>
            </w:tcPrChange>
          </w:tcPr>
          <w:p w14:paraId="2AFA8B58" w14:textId="77777777" w:rsidR="00F5586C" w:rsidRPr="00F5586C" w:rsidRDefault="00F5586C" w:rsidP="00F5586C">
            <w:pPr>
              <w:spacing w:before="120"/>
              <w:rPr>
                <w:ins w:id="4995" w:author="Salah Soliman" w:date="2020-01-31T16:16:00Z"/>
                <w:rFonts w:ascii="Open Sans" w:eastAsia="Open Sans" w:hAnsi="Open Sans" w:cs="Times New Roman"/>
              </w:rPr>
            </w:pPr>
            <w:ins w:id="4996" w:author="Salah Soliman" w:date="2020-01-31T16:16:00Z">
              <w:r w:rsidRPr="00F5586C">
                <w:rPr>
                  <w:rFonts w:ascii="Open Sans" w:eastAsia="Open Sans" w:hAnsi="Open Sans" w:cs="Times New Roman"/>
                  <w:noProof/>
                  <w:rPrChange w:id="4997" w:author="Unknown">
                    <w:rPr>
                      <w:noProof/>
                    </w:rPr>
                  </w:rPrChange>
                </w:rPr>
                <mc:AlternateContent>
                  <mc:Choice Requires="wps">
                    <w:drawing>
                      <wp:inline distT="0" distB="0" distL="0" distR="0" wp14:anchorId="02319CBC" wp14:editId="44569597">
                        <wp:extent cx="207034" cy="207034"/>
                        <wp:effectExtent l="19050" t="19050" r="21590" b="21590"/>
                        <wp:docPr id="492" name="Oval 492"/>
                        <wp:cNvGraphicFramePr/>
                        <a:graphic xmlns:a="http://schemas.openxmlformats.org/drawingml/2006/main">
                          <a:graphicData uri="http://schemas.microsoft.com/office/word/2010/wordprocessingShape">
                            <wps:wsp>
                              <wps:cNvSpPr/>
                              <wps:spPr>
                                <a:xfrm>
                                  <a:off x="0" y="0"/>
                                  <a:ext cx="207034" cy="207034"/>
                                </a:xfrm>
                                <a:prstGeom prst="ellipse">
                                  <a:avLst/>
                                </a:prstGeom>
                                <a:noFill/>
                                <a:ln w="28575" cap="flat" cmpd="sng" algn="ctr">
                                  <a:solidFill>
                                    <a:srgbClr val="DBDBDB">
                                      <a:lumMod val="9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w16se="http://schemas.microsoft.com/office/word/2015/wordml/symex" xmlns:cx1="http://schemas.microsoft.com/office/drawing/2015/9/8/chartex" xmlns:cx="http://schemas.microsoft.com/office/drawing/2014/chartex">
                    <w:pict>
                      <v:oval w14:anchorId="67A23299" id="Oval 492" o:spid="_x0000_s1026" style="width:16.3pt;height:16.3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" filled="f" strokecolor="#c5c5c5" strokeweight="2.25pt">
                        <v:stroke joinstyle="miter"/>
                        <w10:anchorlock/>
                      </v:oval>
                    </w:pict>
                  </mc:Fallback>
                </mc:AlternateContent>
              </w:r>
            </w:ins>
          </w:p>
        </w:tc>
        <w:tc>
          <w:tcPr>
            <w:tcW w:w="450" w:type="dxa"/>
            <w:shd w:val="clear" w:color="auto" w:fill="FFFFFF" w:themeFill="background1"/>
            <w:vAlign w:val="center"/>
            <w:tcPrChange w:id="4998" w:author="Salah Soliman" w:date="2020-01-31T16:16:00Z">
              <w:tcPr>
                <w:tcW w:w="450" w:type="dxa"/>
                <w:shd w:val="clear" w:color="auto" w:fill="FFFFFF"/>
                <w:vAlign w:val="center"/>
              </w:tcPr>
            </w:tcPrChange>
          </w:tcPr>
          <w:p w14:paraId="68C076D3" w14:textId="77777777" w:rsidR="00F5586C" w:rsidRPr="00F5586C" w:rsidRDefault="00F5586C" w:rsidP="00F5586C">
            <w:pPr>
              <w:spacing w:before="120"/>
              <w:rPr>
                <w:ins w:id="4999" w:author="Salah Soliman" w:date="2020-01-31T16:16:00Z"/>
                <w:rFonts w:ascii="Open Sans Semibold" w:eastAsia="Open Sans" w:hAnsi="Open Sans Semibold" w:cs="Open Sans Semibold"/>
              </w:rPr>
            </w:pPr>
            <w:ins w:id="5000" w:author="Salah Soliman" w:date="2020-01-31T16:16:00Z">
              <w:r w:rsidRPr="00F5586C">
                <w:rPr>
                  <w:rFonts w:ascii="Open Sans Semibold" w:eastAsia="Open Sans" w:hAnsi="Open Sans Semibold" w:cs="Open Sans Semibold"/>
                </w:rPr>
                <w:t>a.</w:t>
              </w:r>
            </w:ins>
          </w:p>
        </w:tc>
        <w:tc>
          <w:tcPr>
            <w:tcW w:w="8841" w:type="dxa"/>
            <w:gridSpan w:val="3"/>
            <w:shd w:val="clear" w:color="auto" w:fill="FFFFFF" w:themeFill="background1"/>
            <w:vAlign w:val="center"/>
            <w:tcPrChange w:id="5001" w:author="Salah Soliman" w:date="2020-01-31T16:16:00Z">
              <w:tcPr>
                <w:tcW w:w="8841" w:type="dxa"/>
                <w:gridSpan w:val="3"/>
                <w:shd w:val="clear" w:color="auto" w:fill="FFFFFF"/>
                <w:vAlign w:val="center"/>
              </w:tcPr>
            </w:tcPrChange>
          </w:tcPr>
          <w:p w14:paraId="3A9B5DE9" w14:textId="77777777" w:rsidR="00F5586C" w:rsidRPr="00F5586C" w:rsidRDefault="00F5586C" w:rsidP="00F5586C">
            <w:pPr>
              <w:spacing w:before="120"/>
              <w:rPr>
                <w:ins w:id="5002" w:author="Salah Soliman" w:date="2020-01-31T16:16:00Z"/>
                <w:rFonts w:ascii="Open Sans" w:eastAsia="Open Sans" w:hAnsi="Open Sans" w:cs="Times New Roman"/>
              </w:rPr>
            </w:pPr>
            <w:ins w:id="5003" w:author="Salah Soliman" w:date="2020-01-31T16:16:00Z">
              <w:r w:rsidRPr="00F5586C">
                <w:rPr>
                  <w:rFonts w:ascii="Open Sans" w:eastAsia="Open Sans" w:hAnsi="Open Sans" w:cs="Times New Roman"/>
                </w:rPr>
                <w:t>Graph Data.</w:t>
              </w:r>
            </w:ins>
          </w:p>
        </w:tc>
        <w:tc>
          <w:tcPr>
            <w:tcW w:w="270" w:type="dxa"/>
            <w:shd w:val="clear" w:color="auto" w:fill="FAFAFA"/>
            <w:tcPrChange w:id="5004" w:author="Salah Soliman" w:date="2020-01-31T16:16:00Z">
              <w:tcPr>
                <w:tcW w:w="270" w:type="dxa"/>
                <w:shd w:val="clear" w:color="auto" w:fill="FAFAFA"/>
              </w:tcPr>
            </w:tcPrChange>
          </w:tcPr>
          <w:p w14:paraId="756E84A4" w14:textId="77777777" w:rsidR="00F5586C" w:rsidRPr="00F5586C" w:rsidRDefault="00F5586C" w:rsidP="00F5586C">
            <w:pPr>
              <w:rPr>
                <w:ins w:id="5005" w:author="Salah Soliman" w:date="2020-01-31T16:16:00Z"/>
                <w:rFonts w:ascii="Open Sans" w:eastAsia="Open Sans" w:hAnsi="Open Sans" w:cs="Times New Roman"/>
              </w:rPr>
            </w:pPr>
          </w:p>
        </w:tc>
      </w:tr>
      <w:tr w:rsidR="00F5586C" w:rsidRPr="00F5586C" w14:paraId="093C7345" w14:textId="77777777" w:rsidTr="51235A2F">
        <w:trPr>
          <w:cantSplit/>
          <w:trHeight w:val="20"/>
          <w:ins w:id="5006" w:author="Salah Soliman" w:date="2020-01-31T16:16:00Z"/>
          <w:trPrChange w:id="5007" w:author="Salah Soliman" w:date="2020-01-31T16:16:00Z">
            <w:trPr>
              <w:cantSplit/>
              <w:trHeight w:val="20"/>
              <w:jc w:val="center"/>
            </w:trPr>
          </w:trPrChange>
        </w:trPr>
        <w:tc>
          <w:tcPr>
            <w:tcW w:w="265" w:type="dxa"/>
            <w:shd w:val="clear" w:color="auto" w:fill="FAFAFA"/>
            <w:tcPrChange w:id="5008" w:author="Salah Soliman" w:date="2020-01-31T16:16:00Z">
              <w:tcPr>
                <w:tcW w:w="265" w:type="dxa"/>
                <w:shd w:val="clear" w:color="auto" w:fill="FAFAFA"/>
              </w:tcPr>
            </w:tcPrChange>
          </w:tcPr>
          <w:p w14:paraId="4F256022" w14:textId="77777777" w:rsidR="00F5586C" w:rsidRPr="00F5586C" w:rsidRDefault="00F5586C" w:rsidP="00F5586C">
            <w:pPr>
              <w:rPr>
                <w:ins w:id="5009" w:author="Salah Soliman" w:date="2020-01-31T16:16:00Z"/>
                <w:rFonts w:ascii="Open Sans" w:eastAsia="Open Sans" w:hAnsi="Open Sans" w:cs="Times New Roman"/>
                <w:color w:val="404040"/>
                <w:sz w:val="16"/>
                <w:szCs w:val="16"/>
              </w:rPr>
            </w:pPr>
          </w:p>
        </w:tc>
        <w:tc>
          <w:tcPr>
            <w:tcW w:w="630" w:type="dxa"/>
            <w:shd w:val="clear" w:color="auto" w:fill="FAFAFA"/>
            <w:vAlign w:val="center"/>
            <w:tcPrChange w:id="5010" w:author="Salah Soliman" w:date="2020-01-31T16:16:00Z">
              <w:tcPr>
                <w:tcW w:w="630" w:type="dxa"/>
                <w:shd w:val="clear" w:color="auto" w:fill="FAFAFA"/>
                <w:vAlign w:val="center"/>
              </w:tcPr>
            </w:tcPrChange>
          </w:tcPr>
          <w:p w14:paraId="67E5E718" w14:textId="77777777" w:rsidR="00F5586C" w:rsidRPr="00F5586C" w:rsidRDefault="00F5586C" w:rsidP="00F5586C">
            <w:pPr>
              <w:rPr>
                <w:ins w:id="5011" w:author="Salah Soliman" w:date="2020-01-31T16:16:00Z"/>
                <w:rFonts w:ascii="Open Sans" w:eastAsia="Open Sans" w:hAnsi="Open Sans" w:cs="Times New Roman"/>
                <w:color w:val="404040"/>
                <w:sz w:val="16"/>
                <w:szCs w:val="16"/>
              </w:rPr>
            </w:pPr>
          </w:p>
        </w:tc>
        <w:tc>
          <w:tcPr>
            <w:tcW w:w="3330" w:type="dxa"/>
            <w:gridSpan w:val="2"/>
            <w:shd w:val="clear" w:color="auto" w:fill="FAFAFA"/>
            <w:vAlign w:val="center"/>
            <w:tcPrChange w:id="5012" w:author="Salah Soliman" w:date="2020-01-31T16:16:00Z">
              <w:tcPr>
                <w:tcW w:w="3330" w:type="dxa"/>
                <w:gridSpan w:val="2"/>
                <w:shd w:val="clear" w:color="auto" w:fill="FAFAFA"/>
                <w:vAlign w:val="center"/>
              </w:tcPr>
            </w:tcPrChange>
          </w:tcPr>
          <w:p w14:paraId="79DF6F63" w14:textId="77777777" w:rsidR="00F5586C" w:rsidRPr="00F5586C" w:rsidRDefault="00F5586C" w:rsidP="00F5586C">
            <w:pPr>
              <w:rPr>
                <w:ins w:id="5013" w:author="Salah Soliman" w:date="2020-01-31T16:16:00Z"/>
                <w:rFonts w:ascii="Open Sans" w:eastAsia="Open Sans" w:hAnsi="Open Sans" w:cs="Times New Roman"/>
                <w:color w:val="404040"/>
                <w:sz w:val="16"/>
                <w:szCs w:val="16"/>
              </w:rPr>
            </w:pPr>
          </w:p>
        </w:tc>
        <w:tc>
          <w:tcPr>
            <w:tcW w:w="1980" w:type="dxa"/>
            <w:shd w:val="clear" w:color="auto" w:fill="FAFAFA"/>
            <w:vAlign w:val="center"/>
            <w:tcPrChange w:id="5014" w:author="Salah Soliman" w:date="2020-01-31T16:16:00Z">
              <w:tcPr>
                <w:tcW w:w="1980" w:type="dxa"/>
                <w:shd w:val="clear" w:color="auto" w:fill="FAFAFA"/>
                <w:vAlign w:val="center"/>
              </w:tcPr>
            </w:tcPrChange>
          </w:tcPr>
          <w:p w14:paraId="0BC129D8" w14:textId="77777777" w:rsidR="00F5586C" w:rsidRPr="00F5586C" w:rsidRDefault="00F5586C" w:rsidP="00F5586C">
            <w:pPr>
              <w:rPr>
                <w:ins w:id="5015" w:author="Salah Soliman" w:date="2020-01-31T16:16:00Z"/>
                <w:rFonts w:ascii="Open Sans" w:eastAsia="Open Sans" w:hAnsi="Open Sans" w:cs="Times New Roman"/>
                <w:color w:val="404040"/>
                <w:sz w:val="16"/>
                <w:szCs w:val="16"/>
              </w:rPr>
            </w:pPr>
          </w:p>
        </w:tc>
        <w:tc>
          <w:tcPr>
            <w:tcW w:w="3981" w:type="dxa"/>
            <w:shd w:val="clear" w:color="auto" w:fill="FAFAFA"/>
            <w:vAlign w:val="center"/>
            <w:tcPrChange w:id="5016" w:author="Salah Soliman" w:date="2020-01-31T16:16:00Z">
              <w:tcPr>
                <w:tcW w:w="3981" w:type="dxa"/>
                <w:shd w:val="clear" w:color="auto" w:fill="FAFAFA"/>
                <w:vAlign w:val="center"/>
              </w:tcPr>
            </w:tcPrChange>
          </w:tcPr>
          <w:p w14:paraId="0C6F0722" w14:textId="77777777" w:rsidR="00F5586C" w:rsidRPr="00F5586C" w:rsidRDefault="00F5586C" w:rsidP="00F5586C">
            <w:pPr>
              <w:rPr>
                <w:ins w:id="5017" w:author="Salah Soliman" w:date="2020-01-31T16:16:00Z"/>
                <w:rFonts w:ascii="Open Sans" w:eastAsia="Open Sans" w:hAnsi="Open Sans" w:cs="Times New Roman"/>
                <w:noProof/>
                <w:color w:val="404040"/>
                <w:sz w:val="16"/>
                <w:szCs w:val="16"/>
              </w:rPr>
            </w:pPr>
          </w:p>
        </w:tc>
        <w:tc>
          <w:tcPr>
            <w:tcW w:w="270" w:type="dxa"/>
            <w:shd w:val="clear" w:color="auto" w:fill="FAFAFA"/>
            <w:tcPrChange w:id="5018" w:author="Salah Soliman" w:date="2020-01-31T16:16:00Z">
              <w:tcPr>
                <w:tcW w:w="270" w:type="dxa"/>
                <w:shd w:val="clear" w:color="auto" w:fill="FAFAFA"/>
              </w:tcPr>
            </w:tcPrChange>
          </w:tcPr>
          <w:p w14:paraId="1A7157A7" w14:textId="77777777" w:rsidR="00F5586C" w:rsidRPr="00F5586C" w:rsidRDefault="00F5586C" w:rsidP="00F5586C">
            <w:pPr>
              <w:rPr>
                <w:ins w:id="5019" w:author="Salah Soliman" w:date="2020-01-31T16:16:00Z"/>
                <w:rFonts w:ascii="Open Sans" w:eastAsia="Open Sans" w:hAnsi="Open Sans" w:cs="Times New Roman"/>
                <w:color w:val="404040"/>
                <w:sz w:val="16"/>
                <w:szCs w:val="16"/>
              </w:rPr>
            </w:pPr>
          </w:p>
        </w:tc>
      </w:tr>
      <w:tr w:rsidR="00F5586C" w:rsidRPr="00F5586C" w14:paraId="1A007728" w14:textId="77777777" w:rsidTr="51235A2F">
        <w:trPr>
          <w:cantSplit/>
          <w:ins w:id="5020" w:author="Salah Soliman" w:date="2020-01-31T16:16:00Z"/>
          <w:trPrChange w:id="5021" w:author="Salah Soliman" w:date="2020-01-31T16:16:00Z">
            <w:trPr>
              <w:cantSplit/>
              <w:jc w:val="center"/>
            </w:trPr>
          </w:trPrChange>
        </w:trPr>
        <w:tc>
          <w:tcPr>
            <w:tcW w:w="265" w:type="dxa"/>
            <w:shd w:val="clear" w:color="auto" w:fill="FAFAFA"/>
            <w:tcPrChange w:id="5022" w:author="Salah Soliman" w:date="2020-01-31T16:16:00Z">
              <w:tcPr>
                <w:tcW w:w="265" w:type="dxa"/>
                <w:shd w:val="clear" w:color="auto" w:fill="FAFAFA"/>
              </w:tcPr>
            </w:tcPrChange>
          </w:tcPr>
          <w:p w14:paraId="6F1ECA1F" w14:textId="77777777" w:rsidR="00F5586C" w:rsidRPr="00F5586C" w:rsidRDefault="00F5586C" w:rsidP="00F5586C">
            <w:pPr>
              <w:rPr>
                <w:ins w:id="5023" w:author="Salah Soliman" w:date="2020-01-31T16:16:00Z"/>
                <w:rFonts w:ascii="Open Sans" w:eastAsia="Open Sans" w:hAnsi="Open Sans" w:cs="Times New Roman"/>
              </w:rPr>
            </w:pPr>
          </w:p>
        </w:tc>
        <w:tc>
          <w:tcPr>
            <w:tcW w:w="630" w:type="dxa"/>
            <w:shd w:val="clear" w:color="auto" w:fill="FFFFFF" w:themeFill="background1"/>
            <w:vAlign w:val="center"/>
            <w:tcPrChange w:id="5024" w:author="Salah Soliman" w:date="2020-01-31T16:16:00Z">
              <w:tcPr>
                <w:tcW w:w="630" w:type="dxa"/>
                <w:shd w:val="clear" w:color="auto" w:fill="FFFFFF"/>
                <w:vAlign w:val="center"/>
              </w:tcPr>
            </w:tcPrChange>
          </w:tcPr>
          <w:p w14:paraId="0B3CFFFA" w14:textId="77777777" w:rsidR="00F5586C" w:rsidRPr="00F5586C" w:rsidRDefault="00F5586C" w:rsidP="00F5586C">
            <w:pPr>
              <w:spacing w:before="120"/>
              <w:rPr>
                <w:ins w:id="5025" w:author="Salah Soliman" w:date="2020-01-31T16:16:00Z"/>
                <w:rFonts w:ascii="Open Sans" w:eastAsia="Open Sans" w:hAnsi="Open Sans" w:cs="Times New Roman"/>
                <w:noProof/>
              </w:rPr>
            </w:pPr>
            <w:ins w:id="5026" w:author="Salah Soliman" w:date="2020-01-31T16:16:00Z">
              <w:r w:rsidRPr="00F5586C">
                <w:rPr>
                  <w:rFonts w:ascii="Open Sans" w:eastAsia="Open Sans" w:hAnsi="Open Sans" w:cs="Times New Roman"/>
                  <w:noProof/>
                  <w:rPrChange w:id="5027" w:author="Unknown">
                    <w:rPr>
                      <w:noProof/>
                    </w:rPr>
                  </w:rPrChange>
                </w:rPr>
                <mc:AlternateContent>
                  <mc:Choice Requires="wps">
                    <w:drawing>
                      <wp:inline distT="0" distB="0" distL="0" distR="0" wp14:anchorId="48B58BA9" wp14:editId="77BBC003">
                        <wp:extent cx="207034" cy="207034"/>
                        <wp:effectExtent l="19050" t="19050" r="21590" b="21590"/>
                        <wp:docPr id="493" name="Oval 493"/>
                        <wp:cNvGraphicFramePr/>
                        <a:graphic xmlns:a="http://schemas.openxmlformats.org/drawingml/2006/main">
                          <a:graphicData uri="http://schemas.microsoft.com/office/word/2010/wordprocessingShape">
                            <wps:wsp>
                              <wps:cNvSpPr/>
                              <wps:spPr>
                                <a:xfrm>
                                  <a:off x="0" y="0"/>
                                  <a:ext cx="207034" cy="207034"/>
                                </a:xfrm>
                                <a:prstGeom prst="ellipse">
                                  <a:avLst/>
                                </a:prstGeom>
                                <a:noFill/>
                                <a:ln w="28575" cap="flat" cmpd="sng" algn="ctr">
                                  <a:solidFill>
                                    <a:srgbClr val="DBDBDB">
                                      <a:lumMod val="9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w16se="http://schemas.microsoft.com/office/word/2015/wordml/symex" xmlns:cx1="http://schemas.microsoft.com/office/drawing/2015/9/8/chartex" xmlns:cx="http://schemas.microsoft.com/office/drawing/2014/chartex">
                    <w:pict>
                      <v:oval w14:anchorId="1AD8454A" id="Oval 493" o:spid="_x0000_s1026" style="width:16.3pt;height:16.3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" filled="f" strokecolor="#c5c5c5" strokeweight="2.25pt">
                        <v:stroke joinstyle="miter"/>
                        <w10:anchorlock/>
                      </v:oval>
                    </w:pict>
                  </mc:Fallback>
                </mc:AlternateContent>
              </w:r>
            </w:ins>
          </w:p>
        </w:tc>
        <w:tc>
          <w:tcPr>
            <w:tcW w:w="450" w:type="dxa"/>
            <w:shd w:val="clear" w:color="auto" w:fill="FFFFFF" w:themeFill="background1"/>
            <w:vAlign w:val="center"/>
            <w:tcPrChange w:id="5028" w:author="Salah Soliman" w:date="2020-01-31T16:16:00Z">
              <w:tcPr>
                <w:tcW w:w="450" w:type="dxa"/>
                <w:shd w:val="clear" w:color="auto" w:fill="FFFFFF"/>
                <w:vAlign w:val="center"/>
              </w:tcPr>
            </w:tcPrChange>
          </w:tcPr>
          <w:p w14:paraId="3E34BEE9" w14:textId="77777777" w:rsidR="00F5586C" w:rsidRPr="00F5586C" w:rsidRDefault="00F5586C" w:rsidP="00F5586C">
            <w:pPr>
              <w:spacing w:before="120"/>
              <w:rPr>
                <w:ins w:id="5029" w:author="Salah Soliman" w:date="2020-01-31T16:16:00Z"/>
                <w:rFonts w:ascii="Open Sans Semibold" w:eastAsia="Open Sans" w:hAnsi="Open Sans Semibold" w:cs="Open Sans Semibold"/>
              </w:rPr>
            </w:pPr>
            <w:ins w:id="5030" w:author="Salah Soliman" w:date="2020-01-31T16:16:00Z">
              <w:r w:rsidRPr="00F5586C">
                <w:rPr>
                  <w:rFonts w:ascii="Open Sans Semibold" w:eastAsia="Open Sans" w:hAnsi="Open Sans Semibold" w:cs="Open Sans Semibold"/>
                </w:rPr>
                <w:t>b.</w:t>
              </w:r>
            </w:ins>
          </w:p>
        </w:tc>
        <w:tc>
          <w:tcPr>
            <w:tcW w:w="8841" w:type="dxa"/>
            <w:gridSpan w:val="3"/>
            <w:shd w:val="clear" w:color="auto" w:fill="FFFFFF" w:themeFill="background1"/>
            <w:vAlign w:val="center"/>
            <w:tcPrChange w:id="5031" w:author="Salah Soliman" w:date="2020-01-31T16:16:00Z">
              <w:tcPr>
                <w:tcW w:w="8841" w:type="dxa"/>
                <w:gridSpan w:val="3"/>
                <w:shd w:val="clear" w:color="auto" w:fill="FFFFFF"/>
                <w:vAlign w:val="center"/>
              </w:tcPr>
            </w:tcPrChange>
          </w:tcPr>
          <w:p w14:paraId="088CC71E" w14:textId="77777777" w:rsidR="00F5586C" w:rsidRPr="00F5586C" w:rsidRDefault="00F5586C" w:rsidP="00F5586C">
            <w:pPr>
              <w:spacing w:before="120"/>
              <w:rPr>
                <w:ins w:id="5032" w:author="Salah Soliman" w:date="2020-01-31T16:16:00Z"/>
                <w:rFonts w:ascii="Open Sans" w:eastAsia="Open Sans" w:hAnsi="Open Sans" w:cs="Times New Roman"/>
              </w:rPr>
            </w:pPr>
            <w:ins w:id="5033" w:author="Salah Soliman" w:date="2020-01-31T16:16:00Z">
              <w:r w:rsidRPr="00F5586C">
                <w:rPr>
                  <w:rFonts w:ascii="Open Sans" w:eastAsia="Open Sans" w:hAnsi="Open Sans" w:cs="Times New Roman"/>
                  <w:highlight w:val="green"/>
                </w:rPr>
                <w:t>Ordered Data.</w:t>
              </w:r>
            </w:ins>
          </w:p>
        </w:tc>
        <w:tc>
          <w:tcPr>
            <w:tcW w:w="270" w:type="dxa"/>
            <w:shd w:val="clear" w:color="auto" w:fill="FAFAFA"/>
            <w:tcPrChange w:id="5034" w:author="Salah Soliman" w:date="2020-01-31T16:16:00Z">
              <w:tcPr>
                <w:tcW w:w="270" w:type="dxa"/>
                <w:shd w:val="clear" w:color="auto" w:fill="FAFAFA"/>
              </w:tcPr>
            </w:tcPrChange>
          </w:tcPr>
          <w:p w14:paraId="1BBF6E8A" w14:textId="77777777" w:rsidR="00F5586C" w:rsidRPr="00F5586C" w:rsidRDefault="00F5586C" w:rsidP="00F5586C">
            <w:pPr>
              <w:rPr>
                <w:ins w:id="5035" w:author="Salah Soliman" w:date="2020-01-31T16:16:00Z"/>
                <w:rFonts w:ascii="Open Sans" w:eastAsia="Open Sans" w:hAnsi="Open Sans" w:cs="Times New Roman"/>
              </w:rPr>
            </w:pPr>
          </w:p>
        </w:tc>
      </w:tr>
      <w:tr w:rsidR="00F5586C" w:rsidRPr="00F5586C" w14:paraId="51C7E1D4" w14:textId="77777777" w:rsidTr="51235A2F">
        <w:trPr>
          <w:cantSplit/>
          <w:trHeight w:val="20"/>
          <w:ins w:id="5036" w:author="Salah Soliman" w:date="2020-01-31T16:16:00Z"/>
          <w:trPrChange w:id="5037" w:author="Salah Soliman" w:date="2020-01-31T16:16:00Z">
            <w:trPr>
              <w:cantSplit/>
              <w:trHeight w:val="20"/>
              <w:jc w:val="center"/>
            </w:trPr>
          </w:trPrChange>
        </w:trPr>
        <w:tc>
          <w:tcPr>
            <w:tcW w:w="265" w:type="dxa"/>
            <w:shd w:val="clear" w:color="auto" w:fill="FAFAFA"/>
            <w:tcPrChange w:id="5038" w:author="Salah Soliman" w:date="2020-01-31T16:16:00Z">
              <w:tcPr>
                <w:tcW w:w="265" w:type="dxa"/>
                <w:shd w:val="clear" w:color="auto" w:fill="FAFAFA"/>
              </w:tcPr>
            </w:tcPrChange>
          </w:tcPr>
          <w:p w14:paraId="1EE7F6E6" w14:textId="77777777" w:rsidR="00F5586C" w:rsidRPr="00F5586C" w:rsidRDefault="00F5586C" w:rsidP="00F5586C">
            <w:pPr>
              <w:rPr>
                <w:ins w:id="5039" w:author="Salah Soliman" w:date="2020-01-31T16:16:00Z"/>
                <w:rFonts w:ascii="Open Sans" w:eastAsia="Open Sans" w:hAnsi="Open Sans" w:cs="Times New Roman"/>
                <w:color w:val="404040"/>
                <w:sz w:val="16"/>
                <w:szCs w:val="16"/>
              </w:rPr>
            </w:pPr>
          </w:p>
        </w:tc>
        <w:tc>
          <w:tcPr>
            <w:tcW w:w="630" w:type="dxa"/>
            <w:shd w:val="clear" w:color="auto" w:fill="FAFAFA"/>
            <w:vAlign w:val="center"/>
            <w:tcPrChange w:id="5040" w:author="Salah Soliman" w:date="2020-01-31T16:16:00Z">
              <w:tcPr>
                <w:tcW w:w="630" w:type="dxa"/>
                <w:shd w:val="clear" w:color="auto" w:fill="FAFAFA"/>
                <w:vAlign w:val="center"/>
              </w:tcPr>
            </w:tcPrChange>
          </w:tcPr>
          <w:p w14:paraId="43F7A654" w14:textId="77777777" w:rsidR="00F5586C" w:rsidRPr="00F5586C" w:rsidRDefault="00F5586C" w:rsidP="00F5586C">
            <w:pPr>
              <w:rPr>
                <w:ins w:id="5041" w:author="Salah Soliman" w:date="2020-01-31T16:16:00Z"/>
                <w:rFonts w:ascii="Open Sans" w:eastAsia="Open Sans" w:hAnsi="Open Sans" w:cs="Times New Roman"/>
                <w:color w:val="404040"/>
                <w:sz w:val="16"/>
                <w:szCs w:val="16"/>
              </w:rPr>
            </w:pPr>
          </w:p>
        </w:tc>
        <w:tc>
          <w:tcPr>
            <w:tcW w:w="3330" w:type="dxa"/>
            <w:gridSpan w:val="2"/>
            <w:shd w:val="clear" w:color="auto" w:fill="FAFAFA"/>
            <w:vAlign w:val="center"/>
            <w:tcPrChange w:id="5042" w:author="Salah Soliman" w:date="2020-01-31T16:16:00Z">
              <w:tcPr>
                <w:tcW w:w="3330" w:type="dxa"/>
                <w:gridSpan w:val="2"/>
                <w:shd w:val="clear" w:color="auto" w:fill="FAFAFA"/>
                <w:vAlign w:val="center"/>
              </w:tcPr>
            </w:tcPrChange>
          </w:tcPr>
          <w:p w14:paraId="0EB4B704" w14:textId="77777777" w:rsidR="00F5586C" w:rsidRPr="00F5586C" w:rsidRDefault="00F5586C" w:rsidP="00F5586C">
            <w:pPr>
              <w:rPr>
                <w:ins w:id="5043" w:author="Salah Soliman" w:date="2020-01-31T16:16:00Z"/>
                <w:rFonts w:ascii="Open Sans" w:eastAsia="Open Sans" w:hAnsi="Open Sans" w:cs="Times New Roman"/>
                <w:color w:val="404040"/>
                <w:sz w:val="16"/>
                <w:szCs w:val="16"/>
              </w:rPr>
            </w:pPr>
          </w:p>
        </w:tc>
        <w:tc>
          <w:tcPr>
            <w:tcW w:w="1980" w:type="dxa"/>
            <w:shd w:val="clear" w:color="auto" w:fill="FAFAFA"/>
            <w:vAlign w:val="center"/>
            <w:tcPrChange w:id="5044" w:author="Salah Soliman" w:date="2020-01-31T16:16:00Z">
              <w:tcPr>
                <w:tcW w:w="1980" w:type="dxa"/>
                <w:shd w:val="clear" w:color="auto" w:fill="FAFAFA"/>
                <w:vAlign w:val="center"/>
              </w:tcPr>
            </w:tcPrChange>
          </w:tcPr>
          <w:p w14:paraId="45DDC768" w14:textId="77777777" w:rsidR="00F5586C" w:rsidRPr="00F5586C" w:rsidRDefault="00F5586C" w:rsidP="00F5586C">
            <w:pPr>
              <w:rPr>
                <w:ins w:id="5045" w:author="Salah Soliman" w:date="2020-01-31T16:16:00Z"/>
                <w:rFonts w:ascii="Open Sans" w:eastAsia="Open Sans" w:hAnsi="Open Sans" w:cs="Times New Roman"/>
                <w:color w:val="404040"/>
                <w:sz w:val="16"/>
                <w:szCs w:val="16"/>
              </w:rPr>
            </w:pPr>
          </w:p>
        </w:tc>
        <w:tc>
          <w:tcPr>
            <w:tcW w:w="3981" w:type="dxa"/>
            <w:shd w:val="clear" w:color="auto" w:fill="FAFAFA"/>
            <w:vAlign w:val="center"/>
            <w:tcPrChange w:id="5046" w:author="Salah Soliman" w:date="2020-01-31T16:16:00Z">
              <w:tcPr>
                <w:tcW w:w="3981" w:type="dxa"/>
                <w:shd w:val="clear" w:color="auto" w:fill="FAFAFA"/>
                <w:vAlign w:val="center"/>
              </w:tcPr>
            </w:tcPrChange>
          </w:tcPr>
          <w:p w14:paraId="6837A809" w14:textId="77777777" w:rsidR="00F5586C" w:rsidRPr="00F5586C" w:rsidRDefault="00F5586C" w:rsidP="00F5586C">
            <w:pPr>
              <w:rPr>
                <w:ins w:id="5047" w:author="Salah Soliman" w:date="2020-01-31T16:16:00Z"/>
                <w:rFonts w:ascii="Open Sans" w:eastAsia="Open Sans" w:hAnsi="Open Sans" w:cs="Times New Roman"/>
                <w:noProof/>
                <w:color w:val="404040"/>
                <w:sz w:val="16"/>
                <w:szCs w:val="16"/>
              </w:rPr>
            </w:pPr>
          </w:p>
        </w:tc>
        <w:tc>
          <w:tcPr>
            <w:tcW w:w="270" w:type="dxa"/>
            <w:shd w:val="clear" w:color="auto" w:fill="FAFAFA"/>
            <w:tcPrChange w:id="5048" w:author="Salah Soliman" w:date="2020-01-31T16:16:00Z">
              <w:tcPr>
                <w:tcW w:w="270" w:type="dxa"/>
                <w:shd w:val="clear" w:color="auto" w:fill="FAFAFA"/>
              </w:tcPr>
            </w:tcPrChange>
          </w:tcPr>
          <w:p w14:paraId="3A365782" w14:textId="77777777" w:rsidR="00F5586C" w:rsidRPr="00F5586C" w:rsidRDefault="00F5586C" w:rsidP="00F5586C">
            <w:pPr>
              <w:rPr>
                <w:ins w:id="5049" w:author="Salah Soliman" w:date="2020-01-31T16:16:00Z"/>
                <w:rFonts w:ascii="Open Sans" w:eastAsia="Open Sans" w:hAnsi="Open Sans" w:cs="Times New Roman"/>
                <w:color w:val="404040"/>
                <w:sz w:val="16"/>
                <w:szCs w:val="16"/>
              </w:rPr>
            </w:pPr>
          </w:p>
        </w:tc>
      </w:tr>
      <w:tr w:rsidR="00F5586C" w:rsidRPr="00F5586C" w14:paraId="0A21FCC4" w14:textId="77777777" w:rsidTr="51235A2F">
        <w:trPr>
          <w:cantSplit/>
          <w:ins w:id="5050" w:author="Salah Soliman" w:date="2020-01-31T16:16:00Z"/>
          <w:trPrChange w:id="5051" w:author="Salah Soliman" w:date="2020-01-31T16:16:00Z">
            <w:trPr>
              <w:cantSplit/>
              <w:jc w:val="center"/>
            </w:trPr>
          </w:trPrChange>
        </w:trPr>
        <w:tc>
          <w:tcPr>
            <w:tcW w:w="265" w:type="dxa"/>
            <w:shd w:val="clear" w:color="auto" w:fill="FAFAFA"/>
            <w:tcPrChange w:id="5052" w:author="Salah Soliman" w:date="2020-01-31T16:16:00Z">
              <w:tcPr>
                <w:tcW w:w="265" w:type="dxa"/>
                <w:shd w:val="clear" w:color="auto" w:fill="FAFAFA"/>
              </w:tcPr>
            </w:tcPrChange>
          </w:tcPr>
          <w:p w14:paraId="7C2F666B" w14:textId="77777777" w:rsidR="00F5586C" w:rsidRPr="00F5586C" w:rsidRDefault="00F5586C" w:rsidP="00F5586C">
            <w:pPr>
              <w:rPr>
                <w:ins w:id="5053" w:author="Salah Soliman" w:date="2020-01-31T16:16:00Z"/>
                <w:rFonts w:ascii="Open Sans" w:eastAsia="Open Sans" w:hAnsi="Open Sans" w:cs="Times New Roman"/>
              </w:rPr>
            </w:pPr>
          </w:p>
        </w:tc>
        <w:tc>
          <w:tcPr>
            <w:tcW w:w="630" w:type="dxa"/>
            <w:shd w:val="clear" w:color="auto" w:fill="FFFFFF" w:themeFill="background1"/>
            <w:vAlign w:val="center"/>
            <w:tcPrChange w:id="5054" w:author="Salah Soliman" w:date="2020-01-31T16:16:00Z">
              <w:tcPr>
                <w:tcW w:w="630" w:type="dxa"/>
                <w:shd w:val="clear" w:color="auto" w:fill="FFFFFF"/>
                <w:vAlign w:val="center"/>
              </w:tcPr>
            </w:tcPrChange>
          </w:tcPr>
          <w:p w14:paraId="4178FFFF" w14:textId="77777777" w:rsidR="00F5586C" w:rsidRPr="00F5586C" w:rsidRDefault="00F5586C" w:rsidP="00F5586C">
            <w:pPr>
              <w:spacing w:before="120"/>
              <w:rPr>
                <w:ins w:id="5055" w:author="Salah Soliman" w:date="2020-01-31T16:16:00Z"/>
                <w:rFonts w:ascii="Open Sans" w:eastAsia="Open Sans" w:hAnsi="Open Sans" w:cs="Times New Roman"/>
                <w:noProof/>
              </w:rPr>
            </w:pPr>
            <w:ins w:id="5056" w:author="Salah Soliman" w:date="2020-01-31T16:16:00Z">
              <w:r w:rsidRPr="00F5586C">
                <w:rPr>
                  <w:rFonts w:ascii="Open Sans" w:eastAsia="Open Sans" w:hAnsi="Open Sans" w:cs="Times New Roman"/>
                  <w:noProof/>
                  <w:rPrChange w:id="5057" w:author="Unknown">
                    <w:rPr>
                      <w:noProof/>
                    </w:rPr>
                  </w:rPrChange>
                </w:rPr>
                <mc:AlternateContent>
                  <mc:Choice Requires="wps">
                    <w:drawing>
                      <wp:inline distT="0" distB="0" distL="0" distR="0" wp14:anchorId="78C22953" wp14:editId="4BB84745">
                        <wp:extent cx="207034" cy="207034"/>
                        <wp:effectExtent l="19050" t="19050" r="21590" b="21590"/>
                        <wp:docPr id="494" name="Oval 494"/>
                        <wp:cNvGraphicFramePr/>
                        <a:graphic xmlns:a="http://schemas.openxmlformats.org/drawingml/2006/main">
                          <a:graphicData uri="http://schemas.microsoft.com/office/word/2010/wordprocessingShape">
                            <wps:wsp>
                              <wps:cNvSpPr/>
                              <wps:spPr>
                                <a:xfrm>
                                  <a:off x="0" y="0"/>
                                  <a:ext cx="207034" cy="207034"/>
                                </a:xfrm>
                                <a:prstGeom prst="ellipse">
                                  <a:avLst/>
                                </a:prstGeom>
                                <a:noFill/>
                                <a:ln w="28575" cap="flat" cmpd="sng" algn="ctr">
                                  <a:solidFill>
                                    <a:srgbClr val="DBDBDB">
                                      <a:lumMod val="9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w16se="http://schemas.microsoft.com/office/word/2015/wordml/symex" xmlns:cx1="http://schemas.microsoft.com/office/drawing/2015/9/8/chartex" xmlns:cx="http://schemas.microsoft.com/office/drawing/2014/chartex">
                    <w:pict>
                      <v:oval w14:anchorId="1F10E9A6" id="Oval 494" o:spid="_x0000_s1026" style="width:16.3pt;height:16.3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" filled="f" strokecolor="#c5c5c5" strokeweight="2.25pt">
                        <v:stroke joinstyle="miter"/>
                        <w10:anchorlock/>
                      </v:oval>
                    </w:pict>
                  </mc:Fallback>
                </mc:AlternateContent>
              </w:r>
            </w:ins>
          </w:p>
        </w:tc>
        <w:tc>
          <w:tcPr>
            <w:tcW w:w="450" w:type="dxa"/>
            <w:shd w:val="clear" w:color="auto" w:fill="FFFFFF" w:themeFill="background1"/>
            <w:vAlign w:val="center"/>
            <w:tcPrChange w:id="5058" w:author="Salah Soliman" w:date="2020-01-31T16:16:00Z">
              <w:tcPr>
                <w:tcW w:w="450" w:type="dxa"/>
                <w:shd w:val="clear" w:color="auto" w:fill="FFFFFF"/>
                <w:vAlign w:val="center"/>
              </w:tcPr>
            </w:tcPrChange>
          </w:tcPr>
          <w:p w14:paraId="5A01AD7B" w14:textId="77777777" w:rsidR="00F5586C" w:rsidRPr="00F5586C" w:rsidRDefault="00F5586C" w:rsidP="00F5586C">
            <w:pPr>
              <w:spacing w:before="120"/>
              <w:rPr>
                <w:ins w:id="5059" w:author="Salah Soliman" w:date="2020-01-31T16:16:00Z"/>
                <w:rFonts w:ascii="Open Sans Semibold" w:eastAsia="Open Sans" w:hAnsi="Open Sans Semibold" w:cs="Open Sans Semibold"/>
              </w:rPr>
            </w:pPr>
            <w:ins w:id="5060" w:author="Salah Soliman" w:date="2020-01-31T16:16:00Z">
              <w:r w:rsidRPr="00F5586C">
                <w:rPr>
                  <w:rFonts w:ascii="Open Sans Semibold" w:eastAsia="Open Sans" w:hAnsi="Open Sans Semibold" w:cs="Open Sans Semibold"/>
                </w:rPr>
                <w:t>c.</w:t>
              </w:r>
            </w:ins>
          </w:p>
        </w:tc>
        <w:tc>
          <w:tcPr>
            <w:tcW w:w="8841" w:type="dxa"/>
            <w:gridSpan w:val="3"/>
            <w:shd w:val="clear" w:color="auto" w:fill="FFFFFF" w:themeFill="background1"/>
            <w:vAlign w:val="center"/>
            <w:tcPrChange w:id="5061" w:author="Salah Soliman" w:date="2020-01-31T16:16:00Z">
              <w:tcPr>
                <w:tcW w:w="8841" w:type="dxa"/>
                <w:gridSpan w:val="3"/>
                <w:shd w:val="clear" w:color="auto" w:fill="FFFFFF"/>
                <w:vAlign w:val="center"/>
              </w:tcPr>
            </w:tcPrChange>
          </w:tcPr>
          <w:p w14:paraId="0D692B57" w14:textId="77777777" w:rsidR="00F5586C" w:rsidRPr="00F5586C" w:rsidRDefault="00F5586C" w:rsidP="00F5586C">
            <w:pPr>
              <w:spacing w:before="120"/>
              <w:rPr>
                <w:ins w:id="5062" w:author="Salah Soliman" w:date="2020-01-31T16:16:00Z"/>
                <w:rFonts w:ascii="Open Sans" w:eastAsia="Open Sans" w:hAnsi="Open Sans" w:cs="Times New Roman"/>
              </w:rPr>
            </w:pPr>
            <w:ins w:id="5063" w:author="Salah Soliman" w:date="2020-01-31T16:16:00Z">
              <w:r w:rsidRPr="00F5586C">
                <w:rPr>
                  <w:rFonts w:ascii="Open Sans" w:eastAsia="Open Sans" w:hAnsi="Open Sans" w:cs="Open Sans"/>
                </w:rPr>
                <w:t>Tabular Data.</w:t>
              </w:r>
            </w:ins>
          </w:p>
        </w:tc>
        <w:tc>
          <w:tcPr>
            <w:tcW w:w="270" w:type="dxa"/>
            <w:shd w:val="clear" w:color="auto" w:fill="FAFAFA"/>
            <w:tcPrChange w:id="5064" w:author="Salah Soliman" w:date="2020-01-31T16:16:00Z">
              <w:tcPr>
                <w:tcW w:w="270" w:type="dxa"/>
                <w:shd w:val="clear" w:color="auto" w:fill="FAFAFA"/>
              </w:tcPr>
            </w:tcPrChange>
          </w:tcPr>
          <w:p w14:paraId="16B0726A" w14:textId="77777777" w:rsidR="00F5586C" w:rsidRPr="00F5586C" w:rsidRDefault="00F5586C" w:rsidP="00F5586C">
            <w:pPr>
              <w:rPr>
                <w:ins w:id="5065" w:author="Salah Soliman" w:date="2020-01-31T16:16:00Z"/>
                <w:rFonts w:ascii="Open Sans" w:eastAsia="Open Sans" w:hAnsi="Open Sans" w:cs="Times New Roman"/>
              </w:rPr>
            </w:pPr>
          </w:p>
        </w:tc>
      </w:tr>
      <w:tr w:rsidR="00F5586C" w:rsidRPr="00F5586C" w14:paraId="6A918136" w14:textId="77777777" w:rsidTr="51235A2F">
        <w:trPr>
          <w:cantSplit/>
          <w:ins w:id="5066" w:author="Salah Soliman" w:date="2020-01-31T16:16:00Z"/>
          <w:trPrChange w:id="5067" w:author="Salah Soliman" w:date="2020-01-31T16:16:00Z">
            <w:trPr>
              <w:cantSplit/>
              <w:jc w:val="center"/>
            </w:trPr>
          </w:trPrChange>
        </w:trPr>
        <w:tc>
          <w:tcPr>
            <w:tcW w:w="265" w:type="dxa"/>
            <w:shd w:val="clear" w:color="auto" w:fill="FAFAFA"/>
            <w:tcPrChange w:id="5068" w:author="Salah Soliman" w:date="2020-01-31T16:16:00Z">
              <w:tcPr>
                <w:tcW w:w="265" w:type="dxa"/>
                <w:shd w:val="clear" w:color="auto" w:fill="FAFAFA"/>
              </w:tcPr>
            </w:tcPrChange>
          </w:tcPr>
          <w:p w14:paraId="54EA9DC7" w14:textId="77777777" w:rsidR="00F5586C" w:rsidRPr="00F5586C" w:rsidRDefault="00F5586C" w:rsidP="00F5586C">
            <w:pPr>
              <w:rPr>
                <w:ins w:id="5069" w:author="Salah Soliman" w:date="2020-01-31T16:16:00Z"/>
                <w:rFonts w:ascii="Open Sans" w:eastAsia="Open Sans" w:hAnsi="Open Sans" w:cs="Times New Roman"/>
                <w:color w:val="404040"/>
                <w:sz w:val="16"/>
                <w:szCs w:val="16"/>
              </w:rPr>
            </w:pPr>
          </w:p>
        </w:tc>
        <w:tc>
          <w:tcPr>
            <w:tcW w:w="3960" w:type="dxa"/>
            <w:gridSpan w:val="3"/>
            <w:shd w:val="clear" w:color="auto" w:fill="FAFAFA"/>
            <w:vAlign w:val="center"/>
            <w:tcPrChange w:id="5070" w:author="Salah Soliman" w:date="2020-01-31T16:16:00Z">
              <w:tcPr>
                <w:tcW w:w="3960" w:type="dxa"/>
                <w:gridSpan w:val="3"/>
                <w:shd w:val="clear" w:color="auto" w:fill="FAFAFA"/>
                <w:vAlign w:val="center"/>
              </w:tcPr>
            </w:tcPrChange>
          </w:tcPr>
          <w:p w14:paraId="47B3CC6F" w14:textId="77777777" w:rsidR="00F5586C" w:rsidRPr="00F5586C" w:rsidRDefault="00F5586C" w:rsidP="00F5586C">
            <w:pPr>
              <w:rPr>
                <w:ins w:id="5071" w:author="Salah Soliman" w:date="2020-01-31T16:16:00Z"/>
                <w:rFonts w:ascii="Open Sans" w:eastAsia="Open Sans" w:hAnsi="Open Sans" w:cs="Times New Roman"/>
                <w:color w:val="404040"/>
                <w:sz w:val="16"/>
                <w:szCs w:val="16"/>
              </w:rPr>
            </w:pPr>
          </w:p>
        </w:tc>
        <w:tc>
          <w:tcPr>
            <w:tcW w:w="1980" w:type="dxa"/>
            <w:shd w:val="clear" w:color="auto" w:fill="FAFAFA"/>
            <w:vAlign w:val="center"/>
            <w:tcPrChange w:id="5072" w:author="Salah Soliman" w:date="2020-01-31T16:16:00Z">
              <w:tcPr>
                <w:tcW w:w="1980" w:type="dxa"/>
                <w:shd w:val="clear" w:color="auto" w:fill="FAFAFA"/>
                <w:vAlign w:val="center"/>
              </w:tcPr>
            </w:tcPrChange>
          </w:tcPr>
          <w:p w14:paraId="57B6A2CD" w14:textId="77777777" w:rsidR="00F5586C" w:rsidRPr="00F5586C" w:rsidRDefault="00F5586C" w:rsidP="00F5586C">
            <w:pPr>
              <w:rPr>
                <w:ins w:id="5073" w:author="Salah Soliman" w:date="2020-01-31T16:16:00Z"/>
                <w:rFonts w:ascii="Open Sans" w:eastAsia="Open Sans" w:hAnsi="Open Sans" w:cs="Times New Roman"/>
                <w:color w:val="404040"/>
                <w:sz w:val="16"/>
                <w:szCs w:val="16"/>
              </w:rPr>
            </w:pPr>
          </w:p>
        </w:tc>
        <w:tc>
          <w:tcPr>
            <w:tcW w:w="3981" w:type="dxa"/>
            <w:shd w:val="clear" w:color="auto" w:fill="FAFAFA"/>
            <w:vAlign w:val="center"/>
            <w:tcPrChange w:id="5074" w:author="Salah Soliman" w:date="2020-01-31T16:16:00Z">
              <w:tcPr>
                <w:tcW w:w="3981" w:type="dxa"/>
                <w:shd w:val="clear" w:color="auto" w:fill="FAFAFA"/>
                <w:vAlign w:val="center"/>
              </w:tcPr>
            </w:tcPrChange>
          </w:tcPr>
          <w:p w14:paraId="14908291" w14:textId="77777777" w:rsidR="00F5586C" w:rsidRPr="00F5586C" w:rsidRDefault="00F5586C" w:rsidP="00F5586C">
            <w:pPr>
              <w:rPr>
                <w:ins w:id="5075" w:author="Salah Soliman" w:date="2020-01-31T16:16:00Z"/>
                <w:rFonts w:ascii="Open Sans" w:eastAsia="Open Sans" w:hAnsi="Open Sans" w:cs="Times New Roman"/>
                <w:color w:val="404040"/>
                <w:sz w:val="16"/>
                <w:szCs w:val="16"/>
              </w:rPr>
            </w:pPr>
          </w:p>
        </w:tc>
        <w:tc>
          <w:tcPr>
            <w:tcW w:w="270" w:type="dxa"/>
            <w:shd w:val="clear" w:color="auto" w:fill="FAFAFA"/>
            <w:tcPrChange w:id="5076" w:author="Salah Soliman" w:date="2020-01-31T16:16:00Z">
              <w:tcPr>
                <w:tcW w:w="270" w:type="dxa"/>
                <w:shd w:val="clear" w:color="auto" w:fill="FAFAFA"/>
              </w:tcPr>
            </w:tcPrChange>
          </w:tcPr>
          <w:p w14:paraId="06EDC454" w14:textId="77777777" w:rsidR="00F5586C" w:rsidRPr="00F5586C" w:rsidRDefault="00F5586C" w:rsidP="00F5586C">
            <w:pPr>
              <w:rPr>
                <w:ins w:id="5077" w:author="Salah Soliman" w:date="2020-01-31T16:16:00Z"/>
                <w:rFonts w:ascii="Open Sans" w:eastAsia="Open Sans" w:hAnsi="Open Sans" w:cs="Times New Roman"/>
                <w:color w:val="404040"/>
                <w:sz w:val="16"/>
                <w:szCs w:val="16"/>
              </w:rPr>
            </w:pPr>
          </w:p>
        </w:tc>
      </w:tr>
      <w:tr w:rsidR="00F5586C" w:rsidRPr="00F5586C" w14:paraId="53D8FCB1" w14:textId="77777777" w:rsidTr="51235A2F">
        <w:trPr>
          <w:cantSplit/>
          <w:ins w:id="5078" w:author="Salah Soliman" w:date="2020-01-31T16:16:00Z"/>
          <w:trPrChange w:id="5079" w:author="Salah Soliman" w:date="2020-01-31T16:16:00Z">
            <w:trPr>
              <w:cantSplit/>
              <w:jc w:val="center"/>
            </w:trPr>
          </w:trPrChange>
        </w:trPr>
        <w:tc>
          <w:tcPr>
            <w:tcW w:w="265" w:type="dxa"/>
            <w:shd w:val="clear" w:color="auto" w:fill="FAFAFA"/>
            <w:tcPrChange w:id="5080" w:author="Salah Soliman" w:date="2020-01-31T16:16:00Z">
              <w:tcPr>
                <w:tcW w:w="265" w:type="dxa"/>
                <w:shd w:val="clear" w:color="auto" w:fill="FAFAFA"/>
              </w:tcPr>
            </w:tcPrChange>
          </w:tcPr>
          <w:p w14:paraId="6B16E562" w14:textId="77777777" w:rsidR="00F5586C" w:rsidRPr="00F5586C" w:rsidRDefault="00F5586C" w:rsidP="00F5586C">
            <w:pPr>
              <w:rPr>
                <w:ins w:id="5081" w:author="Salah Soliman" w:date="2020-01-31T16:16:00Z"/>
                <w:rFonts w:ascii="Open Sans" w:eastAsia="Open Sans" w:hAnsi="Open Sans" w:cs="Times New Roman"/>
              </w:rPr>
            </w:pPr>
          </w:p>
        </w:tc>
        <w:tc>
          <w:tcPr>
            <w:tcW w:w="630" w:type="dxa"/>
            <w:shd w:val="clear" w:color="auto" w:fill="FFFFFF" w:themeFill="background1"/>
            <w:vAlign w:val="center"/>
            <w:tcPrChange w:id="5082" w:author="Salah Soliman" w:date="2020-01-31T16:16:00Z">
              <w:tcPr>
                <w:tcW w:w="630" w:type="dxa"/>
                <w:shd w:val="clear" w:color="auto" w:fill="FFFFFF"/>
                <w:vAlign w:val="center"/>
              </w:tcPr>
            </w:tcPrChange>
          </w:tcPr>
          <w:p w14:paraId="686AC89A" w14:textId="77777777" w:rsidR="00F5586C" w:rsidRPr="00F5586C" w:rsidRDefault="00F5586C" w:rsidP="00F5586C">
            <w:pPr>
              <w:spacing w:before="120"/>
              <w:rPr>
                <w:ins w:id="5083" w:author="Salah Soliman" w:date="2020-01-31T16:16:00Z"/>
                <w:rFonts w:ascii="Open Sans" w:eastAsia="Open Sans" w:hAnsi="Open Sans" w:cs="Times New Roman"/>
                <w:noProof/>
              </w:rPr>
            </w:pPr>
            <w:ins w:id="5084" w:author="Salah Soliman" w:date="2020-01-31T16:16:00Z">
              <w:r w:rsidRPr="00F5586C">
                <w:rPr>
                  <w:rFonts w:ascii="Open Sans" w:eastAsia="Open Sans" w:hAnsi="Open Sans" w:cs="Times New Roman"/>
                  <w:noProof/>
                  <w:rPrChange w:id="5085" w:author="Unknown">
                    <w:rPr>
                      <w:noProof/>
                    </w:rPr>
                  </w:rPrChange>
                </w:rPr>
                <mc:AlternateContent>
                  <mc:Choice Requires="wps">
                    <w:drawing>
                      <wp:inline distT="0" distB="0" distL="0" distR="0" wp14:anchorId="7792EE1E" wp14:editId="5AC5DCBF">
                        <wp:extent cx="207034" cy="207034"/>
                        <wp:effectExtent l="19050" t="19050" r="21590" b="21590"/>
                        <wp:docPr id="495" name="Oval 495"/>
                        <wp:cNvGraphicFramePr/>
                        <a:graphic xmlns:a="http://schemas.openxmlformats.org/drawingml/2006/main">
                          <a:graphicData uri="http://schemas.microsoft.com/office/word/2010/wordprocessingShape">
                            <wps:wsp>
                              <wps:cNvSpPr/>
                              <wps:spPr>
                                <a:xfrm>
                                  <a:off x="0" y="0"/>
                                  <a:ext cx="207034" cy="207034"/>
                                </a:xfrm>
                                <a:prstGeom prst="ellipse">
                                  <a:avLst/>
                                </a:prstGeom>
                                <a:noFill/>
                                <a:ln w="28575" cap="flat" cmpd="sng" algn="ctr">
                                  <a:solidFill>
                                    <a:srgbClr val="DBDBDB">
                                      <a:lumMod val="9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w16se="http://schemas.microsoft.com/office/word/2015/wordml/symex" xmlns:cx1="http://schemas.microsoft.com/office/drawing/2015/9/8/chartex" xmlns:cx="http://schemas.microsoft.com/office/drawing/2014/chartex">
                    <w:pict>
                      <v:oval w14:anchorId="63377D38" id="Oval 495" o:spid="_x0000_s1026" style="width:16.3pt;height:16.3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" filled="f" strokecolor="#c5c5c5" strokeweight="2.25pt">
                        <v:stroke joinstyle="miter"/>
                        <w10:anchorlock/>
                      </v:oval>
                    </w:pict>
                  </mc:Fallback>
                </mc:AlternateContent>
              </w:r>
            </w:ins>
          </w:p>
        </w:tc>
        <w:tc>
          <w:tcPr>
            <w:tcW w:w="450" w:type="dxa"/>
            <w:shd w:val="clear" w:color="auto" w:fill="FFFFFF" w:themeFill="background1"/>
            <w:vAlign w:val="center"/>
            <w:tcPrChange w:id="5086" w:author="Salah Soliman" w:date="2020-01-31T16:16:00Z">
              <w:tcPr>
                <w:tcW w:w="450" w:type="dxa"/>
                <w:shd w:val="clear" w:color="auto" w:fill="FFFFFF"/>
                <w:vAlign w:val="center"/>
              </w:tcPr>
            </w:tcPrChange>
          </w:tcPr>
          <w:p w14:paraId="639E9A47" w14:textId="77777777" w:rsidR="00F5586C" w:rsidRPr="00F5586C" w:rsidRDefault="00F5586C" w:rsidP="00F5586C">
            <w:pPr>
              <w:spacing w:before="120"/>
              <w:rPr>
                <w:ins w:id="5087" w:author="Salah Soliman" w:date="2020-01-31T16:16:00Z"/>
                <w:rFonts w:ascii="Open Sans Semibold" w:eastAsia="Open Sans" w:hAnsi="Open Sans Semibold" w:cs="Open Sans Semibold"/>
              </w:rPr>
            </w:pPr>
            <w:ins w:id="5088" w:author="Salah Soliman" w:date="2020-01-31T16:16:00Z">
              <w:r w:rsidRPr="00F5586C">
                <w:rPr>
                  <w:rFonts w:ascii="Open Sans Semibold" w:eastAsia="Open Sans" w:hAnsi="Open Sans Semibold" w:cs="Open Sans Semibold"/>
                </w:rPr>
                <w:t>d.</w:t>
              </w:r>
            </w:ins>
          </w:p>
        </w:tc>
        <w:tc>
          <w:tcPr>
            <w:tcW w:w="8841" w:type="dxa"/>
            <w:gridSpan w:val="3"/>
            <w:shd w:val="clear" w:color="auto" w:fill="FFFFFF" w:themeFill="background1"/>
            <w:vAlign w:val="center"/>
            <w:tcPrChange w:id="5089" w:author="Salah Soliman" w:date="2020-01-31T16:16:00Z">
              <w:tcPr>
                <w:tcW w:w="8841" w:type="dxa"/>
                <w:gridSpan w:val="3"/>
                <w:shd w:val="clear" w:color="auto" w:fill="FFFFFF"/>
                <w:vAlign w:val="center"/>
              </w:tcPr>
            </w:tcPrChange>
          </w:tcPr>
          <w:p w14:paraId="569189EE" w14:textId="77777777" w:rsidR="00F5586C" w:rsidRPr="00F5586C" w:rsidRDefault="00F5586C" w:rsidP="00F5586C">
            <w:pPr>
              <w:spacing w:before="120"/>
              <w:rPr>
                <w:ins w:id="5090" w:author="Salah Soliman" w:date="2020-01-31T16:16:00Z"/>
                <w:rFonts w:ascii="Open Sans" w:eastAsia="Open Sans" w:hAnsi="Open Sans" w:cs="Times New Roman"/>
              </w:rPr>
            </w:pPr>
            <w:ins w:id="5091" w:author="Salah Soliman" w:date="2020-01-31T16:16:00Z">
              <w:r w:rsidRPr="00F5586C">
                <w:rPr>
                  <w:rFonts w:ascii="Open Sans" w:eastAsia="Open Sans" w:hAnsi="Open Sans" w:cs="Times New Roman"/>
                </w:rPr>
                <w:t>Matrix Data.</w:t>
              </w:r>
            </w:ins>
          </w:p>
        </w:tc>
        <w:tc>
          <w:tcPr>
            <w:tcW w:w="270" w:type="dxa"/>
            <w:shd w:val="clear" w:color="auto" w:fill="FAFAFA"/>
            <w:tcPrChange w:id="5092" w:author="Salah Soliman" w:date="2020-01-31T16:16:00Z">
              <w:tcPr>
                <w:tcW w:w="270" w:type="dxa"/>
                <w:shd w:val="clear" w:color="auto" w:fill="FAFAFA"/>
              </w:tcPr>
            </w:tcPrChange>
          </w:tcPr>
          <w:p w14:paraId="28655E22" w14:textId="77777777" w:rsidR="00F5586C" w:rsidRPr="00F5586C" w:rsidRDefault="00F5586C" w:rsidP="00F5586C">
            <w:pPr>
              <w:rPr>
                <w:ins w:id="5093" w:author="Salah Soliman" w:date="2020-01-31T16:16:00Z"/>
                <w:rFonts w:ascii="Open Sans" w:eastAsia="Open Sans" w:hAnsi="Open Sans" w:cs="Times New Roman"/>
              </w:rPr>
            </w:pPr>
          </w:p>
        </w:tc>
      </w:tr>
      <w:tr w:rsidR="00F5586C" w:rsidRPr="00F5586C" w14:paraId="6A63BC58" w14:textId="77777777" w:rsidTr="51235A2F">
        <w:trPr>
          <w:cantSplit/>
          <w:ins w:id="5094" w:author="Salah Soliman" w:date="2020-01-31T16:16:00Z"/>
          <w:trPrChange w:id="5095" w:author="Salah Soliman" w:date="2020-01-31T16:16:00Z">
            <w:trPr>
              <w:cantSplit/>
              <w:jc w:val="center"/>
            </w:trPr>
          </w:trPrChange>
        </w:trPr>
        <w:tc>
          <w:tcPr>
            <w:tcW w:w="265" w:type="dxa"/>
            <w:shd w:val="clear" w:color="auto" w:fill="FAFAFA"/>
            <w:tcPrChange w:id="5096" w:author="Salah Soliman" w:date="2020-01-31T16:16:00Z">
              <w:tcPr>
                <w:tcW w:w="265" w:type="dxa"/>
                <w:shd w:val="clear" w:color="auto" w:fill="FAFAFA"/>
              </w:tcPr>
            </w:tcPrChange>
          </w:tcPr>
          <w:p w14:paraId="4662F0EF" w14:textId="77777777" w:rsidR="00F5586C" w:rsidRPr="00F5586C" w:rsidRDefault="00F5586C" w:rsidP="00F5586C">
            <w:pPr>
              <w:rPr>
                <w:ins w:id="5097" w:author="Salah Soliman" w:date="2020-01-31T16:16:00Z"/>
                <w:rFonts w:ascii="Open Sans" w:eastAsia="Open Sans" w:hAnsi="Open Sans" w:cs="Times New Roman"/>
                <w:color w:val="404040"/>
                <w:sz w:val="16"/>
                <w:szCs w:val="16"/>
              </w:rPr>
            </w:pPr>
          </w:p>
        </w:tc>
        <w:tc>
          <w:tcPr>
            <w:tcW w:w="3960" w:type="dxa"/>
            <w:gridSpan w:val="3"/>
            <w:shd w:val="clear" w:color="auto" w:fill="FAFAFA"/>
            <w:vAlign w:val="center"/>
            <w:tcPrChange w:id="5098" w:author="Salah Soliman" w:date="2020-01-31T16:16:00Z">
              <w:tcPr>
                <w:tcW w:w="3960" w:type="dxa"/>
                <w:gridSpan w:val="3"/>
                <w:shd w:val="clear" w:color="auto" w:fill="FAFAFA"/>
                <w:vAlign w:val="center"/>
              </w:tcPr>
            </w:tcPrChange>
          </w:tcPr>
          <w:p w14:paraId="5CC1EA79" w14:textId="77777777" w:rsidR="00F5586C" w:rsidRPr="00F5586C" w:rsidRDefault="00F5586C" w:rsidP="00F5586C">
            <w:pPr>
              <w:rPr>
                <w:ins w:id="5099" w:author="Salah Soliman" w:date="2020-01-31T16:16:00Z"/>
                <w:rFonts w:ascii="Open Sans" w:eastAsia="Open Sans" w:hAnsi="Open Sans" w:cs="Times New Roman"/>
                <w:color w:val="404040"/>
                <w:sz w:val="16"/>
                <w:szCs w:val="16"/>
              </w:rPr>
            </w:pPr>
          </w:p>
        </w:tc>
        <w:tc>
          <w:tcPr>
            <w:tcW w:w="1980" w:type="dxa"/>
            <w:shd w:val="clear" w:color="auto" w:fill="FAFAFA"/>
            <w:vAlign w:val="center"/>
            <w:tcPrChange w:id="5100" w:author="Salah Soliman" w:date="2020-01-31T16:16:00Z">
              <w:tcPr>
                <w:tcW w:w="1980" w:type="dxa"/>
                <w:shd w:val="clear" w:color="auto" w:fill="FAFAFA"/>
                <w:vAlign w:val="center"/>
              </w:tcPr>
            </w:tcPrChange>
          </w:tcPr>
          <w:p w14:paraId="164D0225" w14:textId="77777777" w:rsidR="00F5586C" w:rsidRPr="00F5586C" w:rsidRDefault="00F5586C" w:rsidP="00F5586C">
            <w:pPr>
              <w:rPr>
                <w:ins w:id="5101" w:author="Salah Soliman" w:date="2020-01-31T16:16:00Z"/>
                <w:rFonts w:ascii="Open Sans" w:eastAsia="Open Sans" w:hAnsi="Open Sans" w:cs="Times New Roman"/>
                <w:color w:val="404040"/>
                <w:sz w:val="16"/>
                <w:szCs w:val="16"/>
              </w:rPr>
            </w:pPr>
          </w:p>
        </w:tc>
        <w:tc>
          <w:tcPr>
            <w:tcW w:w="3981" w:type="dxa"/>
            <w:shd w:val="clear" w:color="auto" w:fill="FAFAFA"/>
            <w:vAlign w:val="center"/>
            <w:tcPrChange w:id="5102" w:author="Salah Soliman" w:date="2020-01-31T16:16:00Z">
              <w:tcPr>
                <w:tcW w:w="3981" w:type="dxa"/>
                <w:shd w:val="clear" w:color="auto" w:fill="FAFAFA"/>
                <w:vAlign w:val="center"/>
              </w:tcPr>
            </w:tcPrChange>
          </w:tcPr>
          <w:p w14:paraId="23580548" w14:textId="77777777" w:rsidR="00F5586C" w:rsidRPr="00F5586C" w:rsidRDefault="00F5586C" w:rsidP="00F5586C">
            <w:pPr>
              <w:rPr>
                <w:ins w:id="5103" w:author="Salah Soliman" w:date="2020-01-31T16:16:00Z"/>
                <w:rFonts w:ascii="Open Sans" w:eastAsia="Open Sans" w:hAnsi="Open Sans" w:cs="Times New Roman"/>
                <w:color w:val="404040"/>
                <w:sz w:val="16"/>
                <w:szCs w:val="16"/>
              </w:rPr>
            </w:pPr>
          </w:p>
        </w:tc>
        <w:tc>
          <w:tcPr>
            <w:tcW w:w="270" w:type="dxa"/>
            <w:shd w:val="clear" w:color="auto" w:fill="FAFAFA"/>
            <w:tcPrChange w:id="5104" w:author="Salah Soliman" w:date="2020-01-31T16:16:00Z">
              <w:tcPr>
                <w:tcW w:w="270" w:type="dxa"/>
                <w:shd w:val="clear" w:color="auto" w:fill="FAFAFA"/>
              </w:tcPr>
            </w:tcPrChange>
          </w:tcPr>
          <w:p w14:paraId="02CF6BB5" w14:textId="77777777" w:rsidR="00F5586C" w:rsidRPr="00F5586C" w:rsidRDefault="00F5586C" w:rsidP="00F5586C">
            <w:pPr>
              <w:rPr>
                <w:ins w:id="5105" w:author="Salah Soliman" w:date="2020-01-31T16:16:00Z"/>
                <w:rFonts w:ascii="Open Sans" w:eastAsia="Open Sans" w:hAnsi="Open Sans" w:cs="Times New Roman"/>
                <w:color w:val="404040"/>
                <w:sz w:val="16"/>
                <w:szCs w:val="16"/>
              </w:rPr>
            </w:pPr>
          </w:p>
        </w:tc>
      </w:tr>
      <w:tr w:rsidR="00F5586C" w:rsidRPr="00F5586C" w14:paraId="07D9FB25" w14:textId="77777777" w:rsidTr="51235A2F">
        <w:trPr>
          <w:cantSplit/>
          <w:ins w:id="5106" w:author="Salah Soliman" w:date="2020-01-31T16:16:00Z"/>
          <w:trPrChange w:id="5107" w:author="Salah Soliman" w:date="2020-01-31T16:16:00Z">
            <w:trPr>
              <w:cantSplit/>
              <w:jc w:val="center"/>
            </w:trPr>
          </w:trPrChange>
        </w:trPr>
        <w:tc>
          <w:tcPr>
            <w:tcW w:w="265" w:type="dxa"/>
            <w:shd w:val="clear" w:color="auto" w:fill="FAFAFA"/>
            <w:tcPrChange w:id="5108" w:author="Salah Soliman" w:date="2020-01-31T16:16:00Z">
              <w:tcPr>
                <w:tcW w:w="265" w:type="dxa"/>
                <w:shd w:val="clear" w:color="auto" w:fill="FAFAFA"/>
              </w:tcPr>
            </w:tcPrChange>
          </w:tcPr>
          <w:p w14:paraId="0F3D61A7" w14:textId="77777777" w:rsidR="00F5586C" w:rsidRPr="00F5586C" w:rsidRDefault="00F5586C" w:rsidP="00F5586C">
            <w:pPr>
              <w:rPr>
                <w:ins w:id="5109" w:author="Salah Soliman" w:date="2020-01-31T16:16:00Z"/>
                <w:rFonts w:ascii="Open Sans" w:eastAsia="Open Sans" w:hAnsi="Open Sans" w:cs="Times New Roman"/>
              </w:rPr>
            </w:pPr>
          </w:p>
        </w:tc>
        <w:tc>
          <w:tcPr>
            <w:tcW w:w="3960" w:type="dxa"/>
            <w:gridSpan w:val="3"/>
            <w:shd w:val="clear" w:color="auto" w:fill="FAFAFA"/>
            <w:vAlign w:val="center"/>
            <w:tcPrChange w:id="5110" w:author="Salah Soliman" w:date="2020-01-31T16:16:00Z">
              <w:tcPr>
                <w:tcW w:w="3960" w:type="dxa"/>
                <w:gridSpan w:val="3"/>
                <w:shd w:val="clear" w:color="auto" w:fill="FAFAFA"/>
                <w:vAlign w:val="center"/>
              </w:tcPr>
            </w:tcPrChange>
          </w:tcPr>
          <w:p w14:paraId="40D7FA71" w14:textId="77777777" w:rsidR="00F5586C" w:rsidRPr="00F5586C" w:rsidRDefault="00F5586C" w:rsidP="00F5586C">
            <w:pPr>
              <w:rPr>
                <w:ins w:id="5111" w:author="Salah Soliman" w:date="2020-01-31T16:16:00Z"/>
                <w:rFonts w:ascii="Open Sans" w:eastAsia="Open Sans" w:hAnsi="Open Sans" w:cs="Times New Roman"/>
              </w:rPr>
            </w:pPr>
          </w:p>
        </w:tc>
        <w:tc>
          <w:tcPr>
            <w:tcW w:w="1980" w:type="dxa"/>
            <w:shd w:val="clear" w:color="auto" w:fill="FAFAFA"/>
            <w:vAlign w:val="center"/>
            <w:tcPrChange w:id="5112" w:author="Salah Soliman" w:date="2020-01-31T16:16:00Z">
              <w:tcPr>
                <w:tcW w:w="1980" w:type="dxa"/>
                <w:shd w:val="clear" w:color="auto" w:fill="FAFAFA"/>
                <w:vAlign w:val="center"/>
              </w:tcPr>
            </w:tcPrChange>
          </w:tcPr>
          <w:p w14:paraId="38AF926C" w14:textId="77777777" w:rsidR="00F5586C" w:rsidRPr="00F5586C" w:rsidRDefault="00F5586C" w:rsidP="00F5586C">
            <w:pPr>
              <w:rPr>
                <w:ins w:id="5113" w:author="Salah Soliman" w:date="2020-01-31T16:16:00Z"/>
                <w:rFonts w:ascii="Open Sans" w:eastAsia="Open Sans" w:hAnsi="Open Sans" w:cs="Times New Roman"/>
              </w:rPr>
            </w:pPr>
            <w:ins w:id="5114" w:author="Salah Soliman" w:date="2020-01-31T16:16:00Z">
              <w:r w:rsidRPr="00F5586C">
                <w:rPr>
                  <w:rFonts w:ascii="Open Sans" w:eastAsia="Open Sans" w:hAnsi="Open Sans" w:cs="Times New Roman"/>
                  <w:noProof/>
                  <w:rPrChange w:id="5115" w:author="Unknown">
                    <w:rPr>
                      <w:noProof/>
                    </w:rPr>
                  </w:rPrChange>
                </w:rPr>
                <w:drawing>
                  <wp:inline distT="0" distB="0" distL="0" distR="0" wp14:anchorId="73B2824C" wp14:editId="223D8191">
                    <wp:extent cx="1156970" cy="306070"/>
                    <wp:effectExtent l="0" t="0" r="5080" b="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submit-button-03.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156970" cy="306070"/>
                            </a:xfrm>
                            <a:prstGeom prst="rect">
                              <a:avLst/>
                            </a:prstGeom>
                          </pic:spPr>
                        </pic:pic>
                      </a:graphicData>
                    </a:graphic>
                  </wp:inline>
                </w:drawing>
              </w:r>
            </w:ins>
          </w:p>
        </w:tc>
        <w:tc>
          <w:tcPr>
            <w:tcW w:w="3981" w:type="dxa"/>
            <w:shd w:val="clear" w:color="auto" w:fill="FAFAFA"/>
            <w:vAlign w:val="center"/>
            <w:tcPrChange w:id="5116" w:author="Salah Soliman" w:date="2020-01-31T16:16:00Z">
              <w:tcPr>
                <w:tcW w:w="3981" w:type="dxa"/>
                <w:shd w:val="clear" w:color="auto" w:fill="FAFAFA"/>
                <w:vAlign w:val="center"/>
              </w:tcPr>
            </w:tcPrChange>
          </w:tcPr>
          <w:p w14:paraId="42911D1D" w14:textId="77777777" w:rsidR="00F5586C" w:rsidRPr="00F5586C" w:rsidRDefault="00F5586C" w:rsidP="00F5586C">
            <w:pPr>
              <w:rPr>
                <w:ins w:id="5117" w:author="Salah Soliman" w:date="2020-01-31T16:16:00Z"/>
                <w:rFonts w:ascii="Open Sans" w:eastAsia="Open Sans" w:hAnsi="Open Sans" w:cs="Times New Roman"/>
              </w:rPr>
            </w:pPr>
          </w:p>
        </w:tc>
        <w:tc>
          <w:tcPr>
            <w:tcW w:w="270" w:type="dxa"/>
            <w:shd w:val="clear" w:color="auto" w:fill="FAFAFA"/>
            <w:tcPrChange w:id="5118" w:author="Salah Soliman" w:date="2020-01-31T16:16:00Z">
              <w:tcPr>
                <w:tcW w:w="270" w:type="dxa"/>
                <w:shd w:val="clear" w:color="auto" w:fill="FAFAFA"/>
              </w:tcPr>
            </w:tcPrChange>
          </w:tcPr>
          <w:p w14:paraId="5416C03E" w14:textId="77777777" w:rsidR="00F5586C" w:rsidRPr="00F5586C" w:rsidRDefault="00F5586C" w:rsidP="00F5586C">
            <w:pPr>
              <w:rPr>
                <w:ins w:id="5119" w:author="Salah Soliman" w:date="2020-01-31T16:16:00Z"/>
                <w:rFonts w:ascii="Open Sans" w:eastAsia="Open Sans" w:hAnsi="Open Sans" w:cs="Times New Roman"/>
              </w:rPr>
            </w:pPr>
          </w:p>
        </w:tc>
      </w:tr>
    </w:tbl>
    <w:p w14:paraId="50846E24" w14:textId="77777777" w:rsidR="00F5586C" w:rsidRPr="00F5586C" w:rsidRDefault="00F5586C" w:rsidP="00F5586C">
      <w:pPr>
        <w:spacing w:after="0" w:line="240" w:lineRule="auto"/>
        <w:rPr>
          <w:ins w:id="5120" w:author="Salah Soliman" w:date="2020-01-31T16:16:00Z"/>
          <w:rFonts w:ascii="Open Sans" w:eastAsia="Open Sans" w:hAnsi="Open Sans" w:cs="Times New Roman"/>
          <w:color w:val="404040"/>
        </w:rPr>
      </w:pPr>
    </w:p>
    <w:tbl>
      <w:tblPr>
        <w:tblStyle w:val="TableGrid17"/>
        <w:tblW w:w="10525" w:type="dxa"/>
        <w:tblBorders>
          <w:top w:val="single" w:sz="4" w:space="0" w:color="DBDBDB"/>
          <w:left w:val="single" w:sz="4" w:space="0" w:color="DBDBDB"/>
          <w:bottom w:val="single" w:sz="4" w:space="0" w:color="DBDBDB"/>
          <w:right w:val="single" w:sz="4" w:space="0" w:color="DBDBDB"/>
          <w:insideH w:val="none" w:sz="0" w:space="0" w:color="auto"/>
          <w:insideV w:val="none" w:sz="0" w:space="0" w:color="auto"/>
        </w:tblBorders>
        <w:tblLayout w:type="fixed"/>
        <w:tblCellMar>
          <w:left w:w="115" w:type="dxa"/>
          <w:right w:w="115" w:type="dxa"/>
        </w:tblCellMar>
        <w:tblLook w:val="04A0" w:firstRow="1" w:lastRow="0" w:firstColumn="1" w:lastColumn="0" w:noHBand="0" w:noVBand="1"/>
        <w:tblPrChange w:id="5121" w:author="Salah Soliman" w:date="2020-01-31T16:16:00Z">
          <w:tblPr>
            <w:tblStyle w:val="TableGrid17"/>
            <w:tblW w:w="10525" w:type="dxa"/>
            <w:jc w:val="center"/>
            <w:tblBorders>
              <w:top w:val="single" w:sz="4" w:space="0" w:color="DBDBDB"/>
              <w:left w:val="single" w:sz="4" w:space="0" w:color="DBDBDB"/>
              <w:bottom w:val="single" w:sz="4" w:space="0" w:color="DBDBDB"/>
              <w:right w:val="single" w:sz="4" w:space="0" w:color="DBDBDB"/>
              <w:insideH w:val="none" w:sz="0" w:space="0" w:color="auto"/>
              <w:insideV w:val="none" w:sz="0" w:space="0" w:color="auto"/>
            </w:tblBorders>
            <w:tblLayout w:type="fixed"/>
            <w:tblCellMar>
              <w:left w:w="115" w:type="dxa"/>
              <w:right w:w="115" w:type="dxa"/>
            </w:tblCellMar>
            <w:tblLook w:val="04A0" w:firstRow="1" w:lastRow="0" w:firstColumn="1" w:lastColumn="0" w:noHBand="0" w:noVBand="1"/>
          </w:tblPr>
        </w:tblPrChange>
      </w:tblPr>
      <w:tblGrid>
        <w:gridCol w:w="265"/>
        <w:gridCol w:w="2520"/>
        <w:gridCol w:w="7470"/>
        <w:gridCol w:w="270"/>
        <w:tblGridChange w:id="5122">
          <w:tblGrid>
            <w:gridCol w:w="265"/>
            <w:gridCol w:w="2520"/>
            <w:gridCol w:w="7470"/>
            <w:gridCol w:w="270"/>
          </w:tblGrid>
        </w:tblGridChange>
      </w:tblGrid>
      <w:tr w:rsidR="00F5586C" w:rsidRPr="00F5586C" w14:paraId="629B1448" w14:textId="77777777" w:rsidTr="00F5586C">
        <w:trPr>
          <w:trHeight w:val="107"/>
          <w:ins w:id="5123" w:author="Salah Soliman" w:date="2020-01-31T16:16:00Z"/>
          <w:trPrChange w:id="5124" w:author="Salah Soliman" w:date="2020-01-31T16:16:00Z">
            <w:trPr>
              <w:trHeight w:val="107"/>
              <w:jc w:val="center"/>
            </w:trPr>
          </w:trPrChange>
        </w:trPr>
        <w:tc>
          <w:tcPr>
            <w:tcW w:w="265" w:type="dxa"/>
            <w:shd w:val="clear" w:color="auto" w:fill="FAFAFA"/>
            <w:tcPrChange w:id="5125" w:author="Salah Soliman" w:date="2020-01-31T16:16:00Z">
              <w:tcPr>
                <w:tcW w:w="265" w:type="dxa"/>
                <w:shd w:val="clear" w:color="auto" w:fill="FAFAFA"/>
              </w:tcPr>
            </w:tcPrChange>
          </w:tcPr>
          <w:p w14:paraId="038241A9" w14:textId="77777777" w:rsidR="00F5586C" w:rsidRPr="00F5586C" w:rsidRDefault="00F5586C" w:rsidP="00F5586C">
            <w:pPr>
              <w:rPr>
                <w:ins w:id="5126" w:author="Salah Soliman" w:date="2020-01-31T16:16:00Z"/>
                <w:rFonts w:ascii="Open Sans" w:eastAsia="Open Sans" w:hAnsi="Open Sans" w:cs="Times New Roman"/>
              </w:rPr>
            </w:pPr>
          </w:p>
        </w:tc>
        <w:tc>
          <w:tcPr>
            <w:tcW w:w="2520" w:type="dxa"/>
            <w:shd w:val="clear" w:color="auto" w:fill="FAFAFA"/>
            <w:tcPrChange w:id="5127" w:author="Salah Soliman" w:date="2020-01-31T16:16:00Z">
              <w:tcPr>
                <w:tcW w:w="2520" w:type="dxa"/>
                <w:shd w:val="clear" w:color="auto" w:fill="FAFAFA"/>
              </w:tcPr>
            </w:tcPrChange>
          </w:tcPr>
          <w:p w14:paraId="371D970F" w14:textId="77777777" w:rsidR="00F5586C" w:rsidRPr="00F5586C" w:rsidRDefault="00F5586C" w:rsidP="00F5586C">
            <w:pPr>
              <w:jc w:val="center"/>
              <w:rPr>
                <w:ins w:id="5128" w:author="Salah Soliman" w:date="2020-01-31T16:16:00Z"/>
                <w:rFonts w:ascii="Open Sans" w:eastAsia="Open Sans" w:hAnsi="Open Sans" w:cs="Times New Roman"/>
              </w:rPr>
            </w:pPr>
          </w:p>
        </w:tc>
        <w:tc>
          <w:tcPr>
            <w:tcW w:w="7470" w:type="dxa"/>
            <w:shd w:val="clear" w:color="auto" w:fill="FAFAFA"/>
            <w:tcPrChange w:id="5129" w:author="Salah Soliman" w:date="2020-01-31T16:16:00Z">
              <w:tcPr>
                <w:tcW w:w="7470" w:type="dxa"/>
                <w:shd w:val="clear" w:color="auto" w:fill="FAFAFA"/>
              </w:tcPr>
            </w:tcPrChange>
          </w:tcPr>
          <w:p w14:paraId="0538E9CD" w14:textId="77777777" w:rsidR="00F5586C" w:rsidRPr="00F5586C" w:rsidRDefault="00F5586C" w:rsidP="00F5586C">
            <w:pPr>
              <w:jc w:val="right"/>
              <w:rPr>
                <w:ins w:id="5130" w:author="Salah Soliman" w:date="2020-01-31T16:16:00Z"/>
                <w:rFonts w:ascii="Open Sans" w:eastAsia="Open Sans" w:hAnsi="Open Sans" w:cs="Times New Roman"/>
                <w:color w:val="78C800"/>
              </w:rPr>
            </w:pPr>
            <w:ins w:id="5131" w:author="Salah Soliman" w:date="2020-01-31T16:16:00Z">
              <w:r w:rsidRPr="00F5586C">
                <w:rPr>
                  <w:rFonts w:ascii="FontAwesome" w:eastAsia="Open Sans" w:hAnsi="FontAwesome" w:cs="Times New Roman"/>
                  <w:color w:val="78C800"/>
                </w:rPr>
                <w:t></w:t>
              </w:r>
              <w:r w:rsidRPr="00F5586C">
                <w:rPr>
                  <w:rFonts w:ascii="Open Sans" w:eastAsia="Open Sans" w:hAnsi="Open Sans" w:cs="Times New Roman"/>
                  <w:color w:val="78C800"/>
                </w:rPr>
                <w:t xml:space="preserve"> Correct</w:t>
              </w:r>
            </w:ins>
          </w:p>
        </w:tc>
        <w:tc>
          <w:tcPr>
            <w:tcW w:w="270" w:type="dxa"/>
            <w:shd w:val="clear" w:color="auto" w:fill="FAFAFA"/>
            <w:tcPrChange w:id="5132" w:author="Salah Soliman" w:date="2020-01-31T16:16:00Z">
              <w:tcPr>
                <w:tcW w:w="270" w:type="dxa"/>
                <w:shd w:val="clear" w:color="auto" w:fill="FAFAFA"/>
              </w:tcPr>
            </w:tcPrChange>
          </w:tcPr>
          <w:p w14:paraId="736E1EA8" w14:textId="77777777" w:rsidR="00F5586C" w:rsidRPr="00F5586C" w:rsidRDefault="00F5586C" w:rsidP="00F5586C">
            <w:pPr>
              <w:rPr>
                <w:ins w:id="5133" w:author="Salah Soliman" w:date="2020-01-31T16:16:00Z"/>
                <w:rFonts w:ascii="Open Sans" w:eastAsia="Open Sans" w:hAnsi="Open Sans" w:cs="Times New Roman"/>
              </w:rPr>
            </w:pPr>
          </w:p>
        </w:tc>
      </w:tr>
      <w:tr w:rsidR="00F5586C" w:rsidRPr="00F5586C" w14:paraId="540D539C" w14:textId="77777777" w:rsidTr="00F5586C">
        <w:trPr>
          <w:ins w:id="5134" w:author="Salah Soliman" w:date="2020-01-31T16:16:00Z"/>
          <w:trPrChange w:id="5135" w:author="Salah Soliman" w:date="2020-01-31T16:16:00Z">
            <w:trPr>
              <w:jc w:val="center"/>
            </w:trPr>
          </w:trPrChange>
        </w:trPr>
        <w:tc>
          <w:tcPr>
            <w:tcW w:w="265" w:type="dxa"/>
            <w:shd w:val="clear" w:color="auto" w:fill="FAFAFA"/>
            <w:tcPrChange w:id="5136" w:author="Salah Soliman" w:date="2020-01-31T16:16:00Z">
              <w:tcPr>
                <w:tcW w:w="265" w:type="dxa"/>
                <w:shd w:val="clear" w:color="auto" w:fill="FAFAFA"/>
              </w:tcPr>
            </w:tcPrChange>
          </w:tcPr>
          <w:p w14:paraId="7265F4BB" w14:textId="77777777" w:rsidR="00F5586C" w:rsidRPr="00F5586C" w:rsidRDefault="00F5586C" w:rsidP="00F5586C">
            <w:pPr>
              <w:rPr>
                <w:ins w:id="5137" w:author="Salah Soliman" w:date="2020-01-31T16:16:00Z"/>
                <w:rFonts w:ascii="Open Sans" w:eastAsia="Open Sans" w:hAnsi="Open Sans" w:cs="Times New Roman"/>
              </w:rPr>
            </w:pPr>
          </w:p>
        </w:tc>
        <w:tc>
          <w:tcPr>
            <w:tcW w:w="2520" w:type="dxa"/>
            <w:shd w:val="clear" w:color="auto" w:fill="78C800"/>
            <w:tcPrChange w:id="5138" w:author="Salah Soliman" w:date="2020-01-31T16:16:00Z">
              <w:tcPr>
                <w:tcW w:w="2520" w:type="dxa"/>
                <w:shd w:val="clear" w:color="auto" w:fill="78C800"/>
              </w:tcPr>
            </w:tcPrChange>
          </w:tcPr>
          <w:p w14:paraId="4C6A9D53" w14:textId="77777777" w:rsidR="00F5586C" w:rsidRPr="00F5586C" w:rsidRDefault="00F5586C" w:rsidP="00F5586C">
            <w:pPr>
              <w:spacing w:before="120"/>
              <w:rPr>
                <w:ins w:id="5139" w:author="Salah Soliman" w:date="2020-01-31T16:16:00Z"/>
                <w:rFonts w:ascii="Open Sans Semibold" w:eastAsia="Open Sans" w:hAnsi="Open Sans Semibold" w:cs="Open Sans Semibold"/>
                <w:color w:val="FFFFFF"/>
              </w:rPr>
            </w:pPr>
            <w:ins w:id="5140" w:author="Salah Soliman" w:date="2020-01-31T16:16:00Z">
              <w:r w:rsidRPr="00F5586C">
                <w:rPr>
                  <w:rFonts w:ascii="Open Sans Semibold" w:eastAsia="Open Sans" w:hAnsi="Open Sans Semibold" w:cs="Open Sans Semibold"/>
                  <w:color w:val="FFFFFF"/>
                </w:rPr>
                <w:t>Explanation</w:t>
              </w:r>
            </w:ins>
          </w:p>
        </w:tc>
        <w:tc>
          <w:tcPr>
            <w:tcW w:w="7470" w:type="dxa"/>
            <w:shd w:val="clear" w:color="auto" w:fill="FAFAFA"/>
            <w:tcPrChange w:id="5141" w:author="Salah Soliman" w:date="2020-01-31T16:16:00Z">
              <w:tcPr>
                <w:tcW w:w="7470" w:type="dxa"/>
                <w:shd w:val="clear" w:color="auto" w:fill="FAFAFA"/>
              </w:tcPr>
            </w:tcPrChange>
          </w:tcPr>
          <w:p w14:paraId="31224881" w14:textId="77777777" w:rsidR="00F5586C" w:rsidRPr="00F5586C" w:rsidRDefault="00F5586C" w:rsidP="00F5586C">
            <w:pPr>
              <w:rPr>
                <w:ins w:id="5142" w:author="Salah Soliman" w:date="2020-01-31T16:16:00Z"/>
                <w:rFonts w:ascii="Open Sans" w:eastAsia="Open Sans" w:hAnsi="Open Sans" w:cs="Times New Roman"/>
              </w:rPr>
            </w:pPr>
          </w:p>
        </w:tc>
        <w:tc>
          <w:tcPr>
            <w:tcW w:w="270" w:type="dxa"/>
            <w:shd w:val="clear" w:color="auto" w:fill="FAFAFA"/>
            <w:tcPrChange w:id="5143" w:author="Salah Soliman" w:date="2020-01-31T16:16:00Z">
              <w:tcPr>
                <w:tcW w:w="270" w:type="dxa"/>
                <w:shd w:val="clear" w:color="auto" w:fill="FAFAFA"/>
              </w:tcPr>
            </w:tcPrChange>
          </w:tcPr>
          <w:p w14:paraId="0B443E0E" w14:textId="77777777" w:rsidR="00F5586C" w:rsidRPr="00F5586C" w:rsidRDefault="00F5586C" w:rsidP="00F5586C">
            <w:pPr>
              <w:rPr>
                <w:ins w:id="5144" w:author="Salah Soliman" w:date="2020-01-31T16:16:00Z"/>
                <w:rFonts w:ascii="Open Sans" w:eastAsia="Open Sans" w:hAnsi="Open Sans" w:cs="Times New Roman"/>
              </w:rPr>
            </w:pPr>
          </w:p>
        </w:tc>
      </w:tr>
      <w:tr w:rsidR="00F5586C" w:rsidRPr="00F5586C" w14:paraId="19CACD03" w14:textId="77777777" w:rsidTr="00F5586C">
        <w:trPr>
          <w:ins w:id="5145" w:author="Salah Soliman" w:date="2020-01-31T16:16:00Z"/>
          <w:trPrChange w:id="5146" w:author="Salah Soliman" w:date="2020-01-31T16:16:00Z">
            <w:trPr>
              <w:jc w:val="center"/>
            </w:trPr>
          </w:trPrChange>
        </w:trPr>
        <w:tc>
          <w:tcPr>
            <w:tcW w:w="265" w:type="dxa"/>
            <w:shd w:val="clear" w:color="auto" w:fill="FAFAFA"/>
            <w:tcPrChange w:id="5147" w:author="Salah Soliman" w:date="2020-01-31T16:16:00Z">
              <w:tcPr>
                <w:tcW w:w="265" w:type="dxa"/>
                <w:shd w:val="clear" w:color="auto" w:fill="FAFAFA"/>
              </w:tcPr>
            </w:tcPrChange>
          </w:tcPr>
          <w:p w14:paraId="1E4D6E2D" w14:textId="77777777" w:rsidR="00F5586C" w:rsidRPr="00F5586C" w:rsidRDefault="00F5586C" w:rsidP="00F5586C">
            <w:pPr>
              <w:rPr>
                <w:ins w:id="5148" w:author="Salah Soliman" w:date="2020-01-31T16:16:00Z"/>
                <w:rFonts w:ascii="Open Sans" w:eastAsia="Open Sans" w:hAnsi="Open Sans" w:cs="Times New Roman"/>
                <w:color w:val="404040"/>
                <w:sz w:val="16"/>
                <w:szCs w:val="16"/>
              </w:rPr>
            </w:pPr>
          </w:p>
        </w:tc>
        <w:tc>
          <w:tcPr>
            <w:tcW w:w="2520" w:type="dxa"/>
            <w:tcBorders>
              <w:bottom w:val="single" w:sz="4" w:space="0" w:color="CCFFCC"/>
            </w:tcBorders>
            <w:shd w:val="clear" w:color="auto" w:fill="78C800"/>
            <w:tcPrChange w:id="5149" w:author="Salah Soliman" w:date="2020-01-31T16:16:00Z">
              <w:tcPr>
                <w:tcW w:w="2520" w:type="dxa"/>
                <w:tcBorders>
                  <w:bottom w:val="single" w:sz="4" w:space="0" w:color="CCFFCC"/>
                </w:tcBorders>
                <w:shd w:val="clear" w:color="auto" w:fill="78C800"/>
              </w:tcPr>
            </w:tcPrChange>
          </w:tcPr>
          <w:p w14:paraId="1B887A68" w14:textId="77777777" w:rsidR="00F5586C" w:rsidRPr="00F5586C" w:rsidRDefault="00F5586C" w:rsidP="00F5586C">
            <w:pPr>
              <w:rPr>
                <w:ins w:id="5150" w:author="Salah Soliman" w:date="2020-01-31T16:16:00Z"/>
                <w:rFonts w:ascii="Open Sans" w:eastAsia="Open Sans" w:hAnsi="Open Sans" w:cs="Times New Roman"/>
                <w:color w:val="404040"/>
                <w:sz w:val="16"/>
                <w:szCs w:val="16"/>
              </w:rPr>
            </w:pPr>
          </w:p>
        </w:tc>
        <w:tc>
          <w:tcPr>
            <w:tcW w:w="7470" w:type="dxa"/>
            <w:tcBorders>
              <w:bottom w:val="single" w:sz="4" w:space="0" w:color="CCFFCC"/>
            </w:tcBorders>
            <w:shd w:val="clear" w:color="auto" w:fill="78C800"/>
            <w:tcPrChange w:id="5151" w:author="Salah Soliman" w:date="2020-01-31T16:16:00Z">
              <w:tcPr>
                <w:tcW w:w="7470" w:type="dxa"/>
                <w:tcBorders>
                  <w:bottom w:val="single" w:sz="4" w:space="0" w:color="CCFFCC"/>
                </w:tcBorders>
                <w:shd w:val="clear" w:color="auto" w:fill="78C800"/>
              </w:tcPr>
            </w:tcPrChange>
          </w:tcPr>
          <w:p w14:paraId="5DCCBB40" w14:textId="77777777" w:rsidR="00F5586C" w:rsidRPr="00F5586C" w:rsidRDefault="00F5586C" w:rsidP="00F5586C">
            <w:pPr>
              <w:rPr>
                <w:ins w:id="5152" w:author="Salah Soliman" w:date="2020-01-31T16:16:00Z"/>
                <w:rFonts w:ascii="Open Sans" w:eastAsia="Open Sans" w:hAnsi="Open Sans" w:cs="Times New Roman"/>
                <w:color w:val="404040"/>
                <w:sz w:val="16"/>
                <w:szCs w:val="16"/>
              </w:rPr>
            </w:pPr>
          </w:p>
        </w:tc>
        <w:tc>
          <w:tcPr>
            <w:tcW w:w="270" w:type="dxa"/>
            <w:shd w:val="clear" w:color="auto" w:fill="FAFAFA"/>
            <w:tcPrChange w:id="5153" w:author="Salah Soliman" w:date="2020-01-31T16:16:00Z">
              <w:tcPr>
                <w:tcW w:w="270" w:type="dxa"/>
                <w:shd w:val="clear" w:color="auto" w:fill="FAFAFA"/>
              </w:tcPr>
            </w:tcPrChange>
          </w:tcPr>
          <w:p w14:paraId="12386D6E" w14:textId="77777777" w:rsidR="00F5586C" w:rsidRPr="00F5586C" w:rsidRDefault="00F5586C" w:rsidP="00F5586C">
            <w:pPr>
              <w:rPr>
                <w:ins w:id="5154" w:author="Salah Soliman" w:date="2020-01-31T16:16:00Z"/>
                <w:rFonts w:ascii="Open Sans" w:eastAsia="Open Sans" w:hAnsi="Open Sans" w:cs="Times New Roman"/>
                <w:color w:val="404040"/>
                <w:sz w:val="16"/>
                <w:szCs w:val="16"/>
              </w:rPr>
            </w:pPr>
          </w:p>
        </w:tc>
      </w:tr>
      <w:tr w:rsidR="00F5586C" w:rsidRPr="00F5586C" w14:paraId="1FDA53A5" w14:textId="77777777" w:rsidTr="00F5586C">
        <w:trPr>
          <w:trHeight w:val="60"/>
          <w:ins w:id="5155" w:author="Salah Soliman" w:date="2020-01-31T16:16:00Z"/>
          <w:trPrChange w:id="5156" w:author="Salah Soliman" w:date="2020-01-31T16:16:00Z">
            <w:trPr>
              <w:trHeight w:val="60"/>
              <w:jc w:val="center"/>
            </w:trPr>
          </w:trPrChange>
        </w:trPr>
        <w:tc>
          <w:tcPr>
            <w:tcW w:w="265" w:type="dxa"/>
            <w:tcBorders>
              <w:right w:val="single" w:sz="4" w:space="0" w:color="CCFFCC"/>
            </w:tcBorders>
            <w:shd w:val="clear" w:color="auto" w:fill="FAFAFA"/>
            <w:tcPrChange w:id="5157" w:author="Salah Soliman" w:date="2020-01-31T16:16:00Z">
              <w:tcPr>
                <w:tcW w:w="265" w:type="dxa"/>
                <w:tcBorders>
                  <w:right w:val="single" w:sz="4" w:space="0" w:color="CCFFCC"/>
                </w:tcBorders>
                <w:shd w:val="clear" w:color="auto" w:fill="FAFAFA"/>
              </w:tcPr>
            </w:tcPrChange>
          </w:tcPr>
          <w:p w14:paraId="14279A79" w14:textId="77777777" w:rsidR="00F5586C" w:rsidRPr="00F5586C" w:rsidRDefault="00F5586C" w:rsidP="00F5586C">
            <w:pPr>
              <w:rPr>
                <w:ins w:id="5158" w:author="Salah Soliman" w:date="2020-01-31T16:16:00Z"/>
                <w:rFonts w:ascii="Open Sans" w:eastAsia="Open Sans" w:hAnsi="Open Sans" w:cs="Times New Roman"/>
              </w:rPr>
            </w:pPr>
          </w:p>
        </w:tc>
        <w:tc>
          <w:tcPr>
            <w:tcW w:w="9990" w:type="dxa"/>
            <w:gridSpan w:val="2"/>
            <w:tcBorders>
              <w:top w:val="single" w:sz="4" w:space="0" w:color="CCFFCC"/>
              <w:left w:val="single" w:sz="4" w:space="0" w:color="CCFFCC"/>
              <w:bottom w:val="single" w:sz="4" w:space="0" w:color="CCFFCC"/>
              <w:right w:val="single" w:sz="4" w:space="0" w:color="CCFFCC"/>
            </w:tcBorders>
            <w:shd w:val="clear" w:color="auto" w:fill="F3FFF3"/>
            <w:tcPrChange w:id="5159" w:author="Salah Soliman" w:date="2020-01-31T16:16:00Z">
              <w:tcPr>
                <w:tcW w:w="9990" w:type="dxa"/>
                <w:gridSpan w:val="2"/>
                <w:tcBorders>
                  <w:top w:val="single" w:sz="4" w:space="0" w:color="CCFFCC"/>
                  <w:left w:val="single" w:sz="4" w:space="0" w:color="CCFFCC"/>
                  <w:bottom w:val="single" w:sz="4" w:space="0" w:color="CCFFCC"/>
                  <w:right w:val="single" w:sz="4" w:space="0" w:color="CCFFCC"/>
                </w:tcBorders>
                <w:shd w:val="clear" w:color="auto" w:fill="F3FFF3"/>
              </w:tcPr>
            </w:tcPrChange>
          </w:tcPr>
          <w:p w14:paraId="4E5DD824" w14:textId="77777777" w:rsidR="00F5586C" w:rsidRPr="00F5586C" w:rsidRDefault="00F5586C" w:rsidP="00F5586C">
            <w:pPr>
              <w:spacing w:before="120"/>
              <w:rPr>
                <w:ins w:id="5160" w:author="Salah Soliman" w:date="2020-01-31T16:16:00Z"/>
                <w:rFonts w:ascii="Open Sans" w:eastAsia="Open Sans" w:hAnsi="Open Sans" w:cs="Times New Roman"/>
                <w:color w:val="7F7F7F"/>
              </w:rPr>
            </w:pPr>
            <w:ins w:id="5161" w:author="Salah Soliman" w:date="2020-01-31T16:16:00Z">
              <w:r w:rsidRPr="00F5586C">
                <w:rPr>
                  <w:rFonts w:ascii="Open Sans" w:eastAsia="Open Sans" w:hAnsi="Open Sans" w:cs="Times New Roman"/>
                  <w:color w:val="7F7F7F"/>
                </w:rPr>
                <w:t>Great! Readings from a sensor are data collected sequentially over an interval of time, which is the definition of ordered data.</w:t>
              </w:r>
            </w:ins>
          </w:p>
        </w:tc>
        <w:tc>
          <w:tcPr>
            <w:tcW w:w="270" w:type="dxa"/>
            <w:tcBorders>
              <w:left w:val="single" w:sz="4" w:space="0" w:color="CCFFCC"/>
            </w:tcBorders>
            <w:shd w:val="clear" w:color="auto" w:fill="FAFAFA"/>
            <w:tcPrChange w:id="5162" w:author="Salah Soliman" w:date="2020-01-31T16:16:00Z">
              <w:tcPr>
                <w:tcW w:w="270" w:type="dxa"/>
                <w:tcBorders>
                  <w:left w:val="single" w:sz="4" w:space="0" w:color="CCFFCC"/>
                </w:tcBorders>
                <w:shd w:val="clear" w:color="auto" w:fill="FAFAFA"/>
              </w:tcPr>
            </w:tcPrChange>
          </w:tcPr>
          <w:p w14:paraId="0139C229" w14:textId="77777777" w:rsidR="00F5586C" w:rsidRPr="00F5586C" w:rsidRDefault="00F5586C" w:rsidP="00F5586C">
            <w:pPr>
              <w:rPr>
                <w:ins w:id="5163" w:author="Salah Soliman" w:date="2020-01-31T16:16:00Z"/>
                <w:rFonts w:ascii="Open Sans" w:eastAsia="Open Sans" w:hAnsi="Open Sans" w:cs="Times New Roman"/>
              </w:rPr>
            </w:pPr>
          </w:p>
        </w:tc>
      </w:tr>
      <w:tr w:rsidR="00F5586C" w:rsidRPr="00F5586C" w14:paraId="5396837D" w14:textId="77777777" w:rsidTr="00F5586C">
        <w:trPr>
          <w:ins w:id="5164" w:author="Salah Soliman" w:date="2020-01-31T16:16:00Z"/>
          <w:trPrChange w:id="5165" w:author="Salah Soliman" w:date="2020-01-31T16:16:00Z">
            <w:trPr>
              <w:jc w:val="center"/>
            </w:trPr>
          </w:trPrChange>
        </w:trPr>
        <w:tc>
          <w:tcPr>
            <w:tcW w:w="265" w:type="dxa"/>
            <w:shd w:val="clear" w:color="auto" w:fill="FAFAFA"/>
            <w:tcPrChange w:id="5166" w:author="Salah Soliman" w:date="2020-01-31T16:16:00Z">
              <w:tcPr>
                <w:tcW w:w="265" w:type="dxa"/>
                <w:shd w:val="clear" w:color="auto" w:fill="FAFAFA"/>
              </w:tcPr>
            </w:tcPrChange>
          </w:tcPr>
          <w:p w14:paraId="15C7B5FD" w14:textId="77777777" w:rsidR="00F5586C" w:rsidRPr="00F5586C" w:rsidRDefault="00F5586C" w:rsidP="00F5586C">
            <w:pPr>
              <w:rPr>
                <w:ins w:id="5167" w:author="Salah Soliman" w:date="2020-01-31T16:16:00Z"/>
                <w:rFonts w:ascii="Open Sans" w:eastAsia="Open Sans" w:hAnsi="Open Sans" w:cs="Times New Roman"/>
                <w:color w:val="404040"/>
                <w:sz w:val="16"/>
                <w:szCs w:val="16"/>
              </w:rPr>
            </w:pPr>
          </w:p>
        </w:tc>
        <w:tc>
          <w:tcPr>
            <w:tcW w:w="2520" w:type="dxa"/>
            <w:tcBorders>
              <w:top w:val="single" w:sz="4" w:space="0" w:color="CCFFCC"/>
            </w:tcBorders>
            <w:shd w:val="clear" w:color="auto" w:fill="FAFAFA"/>
            <w:tcPrChange w:id="5168" w:author="Salah Soliman" w:date="2020-01-31T16:16:00Z">
              <w:tcPr>
                <w:tcW w:w="2520" w:type="dxa"/>
                <w:tcBorders>
                  <w:top w:val="single" w:sz="4" w:space="0" w:color="CCFFCC"/>
                </w:tcBorders>
                <w:shd w:val="clear" w:color="auto" w:fill="FAFAFA"/>
              </w:tcPr>
            </w:tcPrChange>
          </w:tcPr>
          <w:p w14:paraId="299D701C" w14:textId="77777777" w:rsidR="00F5586C" w:rsidRPr="00F5586C" w:rsidRDefault="00F5586C" w:rsidP="00F5586C">
            <w:pPr>
              <w:rPr>
                <w:ins w:id="5169" w:author="Salah Soliman" w:date="2020-01-31T16:16:00Z"/>
                <w:rFonts w:ascii="Open Sans" w:eastAsia="Open Sans" w:hAnsi="Open Sans" w:cs="Times New Roman"/>
                <w:color w:val="404040"/>
                <w:sz w:val="16"/>
                <w:szCs w:val="16"/>
              </w:rPr>
            </w:pPr>
          </w:p>
        </w:tc>
        <w:tc>
          <w:tcPr>
            <w:tcW w:w="7470" w:type="dxa"/>
            <w:tcBorders>
              <w:top w:val="single" w:sz="4" w:space="0" w:color="CCFFCC"/>
            </w:tcBorders>
            <w:shd w:val="clear" w:color="auto" w:fill="FAFAFA"/>
            <w:tcPrChange w:id="5170" w:author="Salah Soliman" w:date="2020-01-31T16:16:00Z">
              <w:tcPr>
                <w:tcW w:w="7470" w:type="dxa"/>
                <w:tcBorders>
                  <w:top w:val="single" w:sz="4" w:space="0" w:color="CCFFCC"/>
                </w:tcBorders>
                <w:shd w:val="clear" w:color="auto" w:fill="FAFAFA"/>
              </w:tcPr>
            </w:tcPrChange>
          </w:tcPr>
          <w:p w14:paraId="17E29F0E" w14:textId="77777777" w:rsidR="00F5586C" w:rsidRPr="00F5586C" w:rsidRDefault="00F5586C" w:rsidP="00F5586C">
            <w:pPr>
              <w:rPr>
                <w:ins w:id="5171" w:author="Salah Soliman" w:date="2020-01-31T16:16:00Z"/>
                <w:rFonts w:ascii="Open Sans" w:eastAsia="Open Sans" w:hAnsi="Open Sans" w:cs="Times New Roman"/>
                <w:color w:val="404040"/>
                <w:sz w:val="16"/>
                <w:szCs w:val="16"/>
              </w:rPr>
            </w:pPr>
          </w:p>
        </w:tc>
        <w:tc>
          <w:tcPr>
            <w:tcW w:w="270" w:type="dxa"/>
            <w:shd w:val="clear" w:color="auto" w:fill="FAFAFA"/>
            <w:tcPrChange w:id="5172" w:author="Salah Soliman" w:date="2020-01-31T16:16:00Z">
              <w:tcPr>
                <w:tcW w:w="270" w:type="dxa"/>
                <w:shd w:val="clear" w:color="auto" w:fill="FAFAFA"/>
              </w:tcPr>
            </w:tcPrChange>
          </w:tcPr>
          <w:p w14:paraId="6BFC92BE" w14:textId="77777777" w:rsidR="00F5586C" w:rsidRPr="00F5586C" w:rsidRDefault="00F5586C" w:rsidP="00F5586C">
            <w:pPr>
              <w:rPr>
                <w:ins w:id="5173" w:author="Salah Soliman" w:date="2020-01-31T16:16:00Z"/>
                <w:rFonts w:ascii="Open Sans" w:eastAsia="Open Sans" w:hAnsi="Open Sans" w:cs="Times New Roman"/>
                <w:color w:val="404040"/>
                <w:sz w:val="16"/>
                <w:szCs w:val="16"/>
              </w:rPr>
            </w:pPr>
          </w:p>
        </w:tc>
      </w:tr>
    </w:tbl>
    <w:p w14:paraId="503F2967" w14:textId="77777777" w:rsidR="00F5586C" w:rsidRPr="00F5586C" w:rsidRDefault="00F5586C" w:rsidP="00F5586C">
      <w:pPr>
        <w:spacing w:after="0" w:line="240" w:lineRule="auto"/>
        <w:rPr>
          <w:ins w:id="5174" w:author="Salah Soliman" w:date="2020-01-31T16:16:00Z"/>
          <w:rFonts w:ascii="Open Sans" w:eastAsia="Open Sans" w:hAnsi="Open Sans" w:cs="Times New Roman"/>
          <w:color w:val="404040"/>
        </w:rPr>
      </w:pPr>
    </w:p>
    <w:tbl>
      <w:tblPr>
        <w:tblStyle w:val="TableGrid17"/>
        <w:tblW w:w="10525" w:type="dxa"/>
        <w:tblBorders>
          <w:top w:val="single" w:sz="4" w:space="0" w:color="DBDBDB"/>
          <w:left w:val="single" w:sz="4" w:space="0" w:color="DBDBDB"/>
          <w:bottom w:val="single" w:sz="4" w:space="0" w:color="DBDBDB"/>
          <w:right w:val="single" w:sz="4" w:space="0" w:color="DBDBDB"/>
          <w:insideH w:val="none" w:sz="0" w:space="0" w:color="auto"/>
          <w:insideV w:val="none" w:sz="0" w:space="0" w:color="auto"/>
        </w:tblBorders>
        <w:tblLayout w:type="fixed"/>
        <w:tblCellMar>
          <w:left w:w="115" w:type="dxa"/>
          <w:right w:w="115" w:type="dxa"/>
        </w:tblCellMar>
        <w:tblLook w:val="04A0" w:firstRow="1" w:lastRow="0" w:firstColumn="1" w:lastColumn="0" w:noHBand="0" w:noVBand="1"/>
        <w:tblPrChange w:id="5175" w:author="Salah Soliman" w:date="2020-01-31T16:16:00Z">
          <w:tblPr>
            <w:tblStyle w:val="TableGrid17"/>
            <w:tblW w:w="10525" w:type="dxa"/>
            <w:jc w:val="center"/>
            <w:tblBorders>
              <w:top w:val="single" w:sz="4" w:space="0" w:color="DBDBDB"/>
              <w:left w:val="single" w:sz="4" w:space="0" w:color="DBDBDB"/>
              <w:bottom w:val="single" w:sz="4" w:space="0" w:color="DBDBDB"/>
              <w:right w:val="single" w:sz="4" w:space="0" w:color="DBDBDB"/>
              <w:insideH w:val="none" w:sz="0" w:space="0" w:color="auto"/>
              <w:insideV w:val="none" w:sz="0" w:space="0" w:color="auto"/>
            </w:tblBorders>
            <w:tblLayout w:type="fixed"/>
            <w:tblCellMar>
              <w:left w:w="115" w:type="dxa"/>
              <w:right w:w="115" w:type="dxa"/>
            </w:tblCellMar>
            <w:tblLook w:val="04A0" w:firstRow="1" w:lastRow="0" w:firstColumn="1" w:lastColumn="0" w:noHBand="0" w:noVBand="1"/>
          </w:tblPr>
        </w:tblPrChange>
      </w:tblPr>
      <w:tblGrid>
        <w:gridCol w:w="265"/>
        <w:gridCol w:w="2520"/>
        <w:gridCol w:w="7470"/>
        <w:gridCol w:w="270"/>
        <w:tblGridChange w:id="5176">
          <w:tblGrid>
            <w:gridCol w:w="265"/>
            <w:gridCol w:w="2520"/>
            <w:gridCol w:w="7470"/>
            <w:gridCol w:w="270"/>
          </w:tblGrid>
        </w:tblGridChange>
      </w:tblGrid>
      <w:tr w:rsidR="00F5586C" w:rsidRPr="00F5586C" w14:paraId="20A8FDD0" w14:textId="77777777" w:rsidTr="00F5586C">
        <w:trPr>
          <w:trHeight w:val="107"/>
          <w:ins w:id="5177" w:author="Salah Soliman" w:date="2020-01-31T16:16:00Z"/>
          <w:trPrChange w:id="5178" w:author="Salah Soliman" w:date="2020-01-31T16:16:00Z">
            <w:trPr>
              <w:trHeight w:val="107"/>
              <w:jc w:val="center"/>
            </w:trPr>
          </w:trPrChange>
        </w:trPr>
        <w:tc>
          <w:tcPr>
            <w:tcW w:w="265" w:type="dxa"/>
            <w:shd w:val="clear" w:color="auto" w:fill="FAFAFA"/>
            <w:tcPrChange w:id="5179" w:author="Salah Soliman" w:date="2020-01-31T16:16:00Z">
              <w:tcPr>
                <w:tcW w:w="265" w:type="dxa"/>
                <w:shd w:val="clear" w:color="auto" w:fill="FAFAFA"/>
              </w:tcPr>
            </w:tcPrChange>
          </w:tcPr>
          <w:p w14:paraId="222429D7" w14:textId="77777777" w:rsidR="00F5586C" w:rsidRPr="00F5586C" w:rsidRDefault="00F5586C" w:rsidP="00F5586C">
            <w:pPr>
              <w:rPr>
                <w:ins w:id="5180" w:author="Salah Soliman" w:date="2020-01-31T16:16:00Z"/>
                <w:rFonts w:ascii="Open Sans" w:eastAsia="Open Sans" w:hAnsi="Open Sans" w:cs="Times New Roman"/>
              </w:rPr>
            </w:pPr>
          </w:p>
        </w:tc>
        <w:tc>
          <w:tcPr>
            <w:tcW w:w="2520" w:type="dxa"/>
            <w:shd w:val="clear" w:color="auto" w:fill="FAFAFA"/>
            <w:tcPrChange w:id="5181" w:author="Salah Soliman" w:date="2020-01-31T16:16:00Z">
              <w:tcPr>
                <w:tcW w:w="2520" w:type="dxa"/>
                <w:shd w:val="clear" w:color="auto" w:fill="FAFAFA"/>
              </w:tcPr>
            </w:tcPrChange>
          </w:tcPr>
          <w:p w14:paraId="6065D347" w14:textId="77777777" w:rsidR="00F5586C" w:rsidRPr="00F5586C" w:rsidRDefault="00F5586C" w:rsidP="00F5586C">
            <w:pPr>
              <w:rPr>
                <w:ins w:id="5182" w:author="Salah Soliman" w:date="2020-01-31T16:16:00Z"/>
                <w:rFonts w:ascii="Open Sans" w:eastAsia="Open Sans" w:hAnsi="Open Sans" w:cs="Times New Roman"/>
              </w:rPr>
            </w:pPr>
          </w:p>
        </w:tc>
        <w:tc>
          <w:tcPr>
            <w:tcW w:w="7470" w:type="dxa"/>
            <w:shd w:val="clear" w:color="auto" w:fill="FAFAFA"/>
            <w:tcPrChange w:id="5183" w:author="Salah Soliman" w:date="2020-01-31T16:16:00Z">
              <w:tcPr>
                <w:tcW w:w="7470" w:type="dxa"/>
                <w:shd w:val="clear" w:color="auto" w:fill="FAFAFA"/>
              </w:tcPr>
            </w:tcPrChange>
          </w:tcPr>
          <w:p w14:paraId="3D673125" w14:textId="03EB83AF" w:rsidR="00F5586C" w:rsidRPr="00F5586C" w:rsidRDefault="00F5586C" w:rsidP="00F5586C">
            <w:pPr>
              <w:jc w:val="right"/>
              <w:rPr>
                <w:ins w:id="5184" w:author="Salah Soliman" w:date="2020-01-31T16:16:00Z"/>
                <w:rFonts w:ascii="Open Sans" w:eastAsia="Open Sans" w:hAnsi="Open Sans" w:cs="Times New Roman"/>
                <w:color w:val="78C800"/>
              </w:rPr>
            </w:pPr>
            <w:ins w:id="5185" w:author="Salah Soliman" w:date="2020-01-31T16:16:00Z">
              <w:r w:rsidRPr="00F5586C">
                <w:rPr>
                  <w:rFonts w:ascii="FontAwesome" w:eastAsia="Open Sans" w:hAnsi="FontAwesome" w:cs="Times New Roman"/>
                  <w:color w:val="FF4B4B"/>
                </w:rPr>
                <w:t></w:t>
              </w:r>
              <w:r w:rsidRPr="00F5586C">
                <w:rPr>
                  <w:rFonts w:ascii="Open Sans" w:eastAsia="Open Sans" w:hAnsi="Open Sans" w:cs="Times New Roman"/>
                  <w:color w:val="FF4B4B"/>
                </w:rPr>
                <w:t xml:space="preserve"> </w:t>
              </w:r>
              <w:del w:id="5186" w:author="Chantelle Dubois Nishiyama" w:date="2020-02-26T19:18:00Z">
                <w:r w:rsidRPr="00F5586C" w:rsidDel="00B97780">
                  <w:rPr>
                    <w:rFonts w:ascii="Open Sans" w:eastAsia="Open Sans" w:hAnsi="Open Sans" w:cs="Times New Roman"/>
                    <w:color w:val="FF4B4B"/>
                  </w:rPr>
                  <w:delText>That’s</w:delText>
                </w:r>
              </w:del>
            </w:ins>
            <w:ins w:id="5187" w:author="Chantelle Dubois Nishiyama" w:date="2020-02-26T19:18:00Z">
              <w:r w:rsidR="00B97780">
                <w:rPr>
                  <w:rFonts w:ascii="Open Sans" w:eastAsia="Open Sans" w:hAnsi="Open Sans" w:cs="Times New Roman"/>
                  <w:color w:val="FF4B4B"/>
                </w:rPr>
                <w:t>That is</w:t>
              </w:r>
            </w:ins>
            <w:ins w:id="5188" w:author="Salah Soliman" w:date="2020-01-31T16:16:00Z">
              <w:r w:rsidRPr="00F5586C">
                <w:rPr>
                  <w:rFonts w:ascii="Open Sans" w:eastAsia="Open Sans" w:hAnsi="Open Sans" w:cs="Times New Roman"/>
                  <w:color w:val="FF4B4B"/>
                </w:rPr>
                <w:t xml:space="preserve"> Incorrect</w:t>
              </w:r>
            </w:ins>
          </w:p>
        </w:tc>
        <w:tc>
          <w:tcPr>
            <w:tcW w:w="270" w:type="dxa"/>
            <w:shd w:val="clear" w:color="auto" w:fill="FAFAFA"/>
            <w:tcPrChange w:id="5189" w:author="Salah Soliman" w:date="2020-01-31T16:16:00Z">
              <w:tcPr>
                <w:tcW w:w="270" w:type="dxa"/>
                <w:shd w:val="clear" w:color="auto" w:fill="FAFAFA"/>
              </w:tcPr>
            </w:tcPrChange>
          </w:tcPr>
          <w:p w14:paraId="3AD536ED" w14:textId="77777777" w:rsidR="00F5586C" w:rsidRPr="00F5586C" w:rsidRDefault="00F5586C" w:rsidP="00F5586C">
            <w:pPr>
              <w:rPr>
                <w:ins w:id="5190" w:author="Salah Soliman" w:date="2020-01-31T16:16:00Z"/>
                <w:rFonts w:ascii="Open Sans" w:eastAsia="Open Sans" w:hAnsi="Open Sans" w:cs="Times New Roman"/>
              </w:rPr>
            </w:pPr>
          </w:p>
        </w:tc>
      </w:tr>
      <w:tr w:rsidR="00F5586C" w:rsidRPr="00F5586C" w14:paraId="71EDFADA" w14:textId="77777777" w:rsidTr="00F5586C">
        <w:trPr>
          <w:ins w:id="5191" w:author="Salah Soliman" w:date="2020-01-31T16:16:00Z"/>
          <w:trPrChange w:id="5192" w:author="Salah Soliman" w:date="2020-01-31T16:16:00Z">
            <w:trPr>
              <w:jc w:val="center"/>
            </w:trPr>
          </w:trPrChange>
        </w:trPr>
        <w:tc>
          <w:tcPr>
            <w:tcW w:w="265" w:type="dxa"/>
            <w:shd w:val="clear" w:color="auto" w:fill="FAFAFA"/>
            <w:tcPrChange w:id="5193" w:author="Salah Soliman" w:date="2020-01-31T16:16:00Z">
              <w:tcPr>
                <w:tcW w:w="265" w:type="dxa"/>
                <w:shd w:val="clear" w:color="auto" w:fill="FAFAFA"/>
              </w:tcPr>
            </w:tcPrChange>
          </w:tcPr>
          <w:p w14:paraId="0E1DD4A1" w14:textId="77777777" w:rsidR="00F5586C" w:rsidRPr="00F5586C" w:rsidRDefault="00F5586C" w:rsidP="00F5586C">
            <w:pPr>
              <w:rPr>
                <w:ins w:id="5194" w:author="Salah Soliman" w:date="2020-01-31T16:16:00Z"/>
                <w:rFonts w:ascii="Open Sans" w:eastAsia="Open Sans" w:hAnsi="Open Sans" w:cs="Times New Roman"/>
              </w:rPr>
            </w:pPr>
          </w:p>
        </w:tc>
        <w:tc>
          <w:tcPr>
            <w:tcW w:w="2520" w:type="dxa"/>
            <w:shd w:val="clear" w:color="auto" w:fill="FF4B4B"/>
            <w:tcPrChange w:id="5195" w:author="Salah Soliman" w:date="2020-01-31T16:16:00Z">
              <w:tcPr>
                <w:tcW w:w="2520" w:type="dxa"/>
                <w:shd w:val="clear" w:color="auto" w:fill="FF4B4B"/>
              </w:tcPr>
            </w:tcPrChange>
          </w:tcPr>
          <w:p w14:paraId="2972E394" w14:textId="77777777" w:rsidR="00F5586C" w:rsidRPr="00F5586C" w:rsidRDefault="00F5586C" w:rsidP="00F5586C">
            <w:pPr>
              <w:spacing w:before="120"/>
              <w:rPr>
                <w:ins w:id="5196" w:author="Salah Soliman" w:date="2020-01-31T16:16:00Z"/>
                <w:rFonts w:ascii="Open Sans Semibold" w:eastAsia="Open Sans" w:hAnsi="Open Sans Semibold" w:cs="Open Sans Semibold"/>
                <w:color w:val="FFFFFF"/>
              </w:rPr>
            </w:pPr>
            <w:ins w:id="5197" w:author="Salah Soliman" w:date="2020-01-31T16:16:00Z">
              <w:r w:rsidRPr="00F5586C">
                <w:rPr>
                  <w:rFonts w:ascii="Open Sans Semibold" w:eastAsia="Open Sans" w:hAnsi="Open Sans Semibold" w:cs="Open Sans Semibold"/>
                  <w:color w:val="FFFFFF"/>
                </w:rPr>
                <w:t>Explanation</w:t>
              </w:r>
            </w:ins>
          </w:p>
        </w:tc>
        <w:tc>
          <w:tcPr>
            <w:tcW w:w="7470" w:type="dxa"/>
            <w:shd w:val="clear" w:color="auto" w:fill="FAFAFA"/>
            <w:tcPrChange w:id="5198" w:author="Salah Soliman" w:date="2020-01-31T16:16:00Z">
              <w:tcPr>
                <w:tcW w:w="7470" w:type="dxa"/>
                <w:shd w:val="clear" w:color="auto" w:fill="FAFAFA"/>
              </w:tcPr>
            </w:tcPrChange>
          </w:tcPr>
          <w:p w14:paraId="37917C5C" w14:textId="77777777" w:rsidR="00F5586C" w:rsidRPr="00F5586C" w:rsidRDefault="00F5586C" w:rsidP="00F5586C">
            <w:pPr>
              <w:rPr>
                <w:ins w:id="5199" w:author="Salah Soliman" w:date="2020-01-31T16:16:00Z"/>
                <w:rFonts w:ascii="Open Sans" w:eastAsia="Open Sans" w:hAnsi="Open Sans" w:cs="Times New Roman"/>
              </w:rPr>
            </w:pPr>
          </w:p>
        </w:tc>
        <w:tc>
          <w:tcPr>
            <w:tcW w:w="270" w:type="dxa"/>
            <w:shd w:val="clear" w:color="auto" w:fill="FAFAFA"/>
            <w:tcPrChange w:id="5200" w:author="Salah Soliman" w:date="2020-01-31T16:16:00Z">
              <w:tcPr>
                <w:tcW w:w="270" w:type="dxa"/>
                <w:shd w:val="clear" w:color="auto" w:fill="FAFAFA"/>
              </w:tcPr>
            </w:tcPrChange>
          </w:tcPr>
          <w:p w14:paraId="635C95DC" w14:textId="77777777" w:rsidR="00F5586C" w:rsidRPr="00F5586C" w:rsidRDefault="00F5586C" w:rsidP="00F5586C">
            <w:pPr>
              <w:rPr>
                <w:ins w:id="5201" w:author="Salah Soliman" w:date="2020-01-31T16:16:00Z"/>
                <w:rFonts w:ascii="Open Sans" w:eastAsia="Open Sans" w:hAnsi="Open Sans" w:cs="Times New Roman"/>
              </w:rPr>
            </w:pPr>
          </w:p>
        </w:tc>
      </w:tr>
      <w:tr w:rsidR="00F5586C" w:rsidRPr="00F5586C" w14:paraId="2A33C1D6" w14:textId="77777777" w:rsidTr="00F5586C">
        <w:trPr>
          <w:ins w:id="5202" w:author="Salah Soliman" w:date="2020-01-31T16:16:00Z"/>
          <w:trPrChange w:id="5203" w:author="Salah Soliman" w:date="2020-01-31T16:16:00Z">
            <w:trPr>
              <w:jc w:val="center"/>
            </w:trPr>
          </w:trPrChange>
        </w:trPr>
        <w:tc>
          <w:tcPr>
            <w:tcW w:w="265" w:type="dxa"/>
            <w:shd w:val="clear" w:color="auto" w:fill="FAFAFA"/>
            <w:tcPrChange w:id="5204" w:author="Salah Soliman" w:date="2020-01-31T16:16:00Z">
              <w:tcPr>
                <w:tcW w:w="265" w:type="dxa"/>
                <w:shd w:val="clear" w:color="auto" w:fill="FAFAFA"/>
              </w:tcPr>
            </w:tcPrChange>
          </w:tcPr>
          <w:p w14:paraId="51BD668B" w14:textId="77777777" w:rsidR="00F5586C" w:rsidRPr="00F5586C" w:rsidRDefault="00F5586C" w:rsidP="00F5586C">
            <w:pPr>
              <w:rPr>
                <w:ins w:id="5205" w:author="Salah Soliman" w:date="2020-01-31T16:16:00Z"/>
                <w:rFonts w:ascii="Open Sans" w:eastAsia="Open Sans" w:hAnsi="Open Sans" w:cs="Times New Roman"/>
                <w:color w:val="404040"/>
                <w:sz w:val="16"/>
                <w:szCs w:val="16"/>
              </w:rPr>
            </w:pPr>
          </w:p>
        </w:tc>
        <w:tc>
          <w:tcPr>
            <w:tcW w:w="2520" w:type="dxa"/>
            <w:tcBorders>
              <w:bottom w:val="single" w:sz="4" w:space="0" w:color="F9DBDB"/>
            </w:tcBorders>
            <w:shd w:val="clear" w:color="auto" w:fill="FF4B4B"/>
            <w:tcPrChange w:id="5206" w:author="Salah Soliman" w:date="2020-01-31T16:16:00Z">
              <w:tcPr>
                <w:tcW w:w="2520" w:type="dxa"/>
                <w:tcBorders>
                  <w:bottom w:val="single" w:sz="4" w:space="0" w:color="F9DBDB"/>
                </w:tcBorders>
                <w:shd w:val="clear" w:color="auto" w:fill="FF4B4B"/>
              </w:tcPr>
            </w:tcPrChange>
          </w:tcPr>
          <w:p w14:paraId="6A13CB52" w14:textId="77777777" w:rsidR="00F5586C" w:rsidRPr="00F5586C" w:rsidRDefault="00F5586C" w:rsidP="00F5586C">
            <w:pPr>
              <w:rPr>
                <w:ins w:id="5207" w:author="Salah Soliman" w:date="2020-01-31T16:16:00Z"/>
                <w:rFonts w:ascii="Open Sans" w:eastAsia="Open Sans" w:hAnsi="Open Sans" w:cs="Times New Roman"/>
                <w:color w:val="404040"/>
                <w:sz w:val="16"/>
                <w:szCs w:val="16"/>
              </w:rPr>
            </w:pPr>
          </w:p>
        </w:tc>
        <w:tc>
          <w:tcPr>
            <w:tcW w:w="7470" w:type="dxa"/>
            <w:tcBorders>
              <w:bottom w:val="single" w:sz="4" w:space="0" w:color="F9DBDB"/>
            </w:tcBorders>
            <w:shd w:val="clear" w:color="auto" w:fill="FF4B4B"/>
            <w:tcPrChange w:id="5208" w:author="Salah Soliman" w:date="2020-01-31T16:16:00Z">
              <w:tcPr>
                <w:tcW w:w="7470" w:type="dxa"/>
                <w:tcBorders>
                  <w:bottom w:val="single" w:sz="4" w:space="0" w:color="F9DBDB"/>
                </w:tcBorders>
                <w:shd w:val="clear" w:color="auto" w:fill="FF4B4B"/>
              </w:tcPr>
            </w:tcPrChange>
          </w:tcPr>
          <w:p w14:paraId="146BE70D" w14:textId="77777777" w:rsidR="00F5586C" w:rsidRPr="00F5586C" w:rsidRDefault="00F5586C" w:rsidP="00F5586C">
            <w:pPr>
              <w:rPr>
                <w:ins w:id="5209" w:author="Salah Soliman" w:date="2020-01-31T16:16:00Z"/>
                <w:rFonts w:ascii="Open Sans" w:eastAsia="Open Sans" w:hAnsi="Open Sans" w:cs="Times New Roman"/>
                <w:color w:val="404040"/>
                <w:sz w:val="16"/>
                <w:szCs w:val="16"/>
              </w:rPr>
            </w:pPr>
          </w:p>
        </w:tc>
        <w:tc>
          <w:tcPr>
            <w:tcW w:w="270" w:type="dxa"/>
            <w:shd w:val="clear" w:color="auto" w:fill="FAFAFA"/>
            <w:tcPrChange w:id="5210" w:author="Salah Soliman" w:date="2020-01-31T16:16:00Z">
              <w:tcPr>
                <w:tcW w:w="270" w:type="dxa"/>
                <w:shd w:val="clear" w:color="auto" w:fill="FAFAFA"/>
              </w:tcPr>
            </w:tcPrChange>
          </w:tcPr>
          <w:p w14:paraId="0A8BA489" w14:textId="77777777" w:rsidR="00F5586C" w:rsidRPr="00F5586C" w:rsidRDefault="00F5586C" w:rsidP="00F5586C">
            <w:pPr>
              <w:rPr>
                <w:ins w:id="5211" w:author="Salah Soliman" w:date="2020-01-31T16:16:00Z"/>
                <w:rFonts w:ascii="Open Sans" w:eastAsia="Open Sans" w:hAnsi="Open Sans" w:cs="Times New Roman"/>
                <w:color w:val="404040"/>
                <w:sz w:val="16"/>
                <w:szCs w:val="16"/>
              </w:rPr>
            </w:pPr>
          </w:p>
        </w:tc>
      </w:tr>
      <w:tr w:rsidR="00F5586C" w:rsidRPr="00F5586C" w14:paraId="39EC4328" w14:textId="77777777" w:rsidTr="00F5586C">
        <w:trPr>
          <w:trHeight w:val="60"/>
          <w:ins w:id="5212" w:author="Salah Soliman" w:date="2020-01-31T16:16:00Z"/>
          <w:trPrChange w:id="5213" w:author="Salah Soliman" w:date="2020-01-31T16:16:00Z">
            <w:trPr>
              <w:trHeight w:val="60"/>
              <w:jc w:val="center"/>
            </w:trPr>
          </w:trPrChange>
        </w:trPr>
        <w:tc>
          <w:tcPr>
            <w:tcW w:w="265" w:type="dxa"/>
            <w:tcBorders>
              <w:right w:val="single" w:sz="4" w:space="0" w:color="F9DBDB"/>
            </w:tcBorders>
            <w:shd w:val="clear" w:color="auto" w:fill="FAFAFA"/>
            <w:tcPrChange w:id="5214" w:author="Salah Soliman" w:date="2020-01-31T16:16:00Z">
              <w:tcPr>
                <w:tcW w:w="265" w:type="dxa"/>
                <w:tcBorders>
                  <w:right w:val="single" w:sz="4" w:space="0" w:color="F9DBDB"/>
                </w:tcBorders>
                <w:shd w:val="clear" w:color="auto" w:fill="FAFAFA"/>
              </w:tcPr>
            </w:tcPrChange>
          </w:tcPr>
          <w:p w14:paraId="1E9FECB6" w14:textId="77777777" w:rsidR="00F5586C" w:rsidRPr="00F5586C" w:rsidRDefault="00F5586C" w:rsidP="00F5586C">
            <w:pPr>
              <w:rPr>
                <w:ins w:id="5215" w:author="Salah Soliman" w:date="2020-01-31T16:16:00Z"/>
                <w:rFonts w:ascii="Open Sans" w:eastAsia="Open Sans" w:hAnsi="Open Sans" w:cs="Times New Roman"/>
              </w:rPr>
            </w:pPr>
          </w:p>
        </w:tc>
        <w:tc>
          <w:tcPr>
            <w:tcW w:w="9990" w:type="dxa"/>
            <w:gridSpan w:val="2"/>
            <w:tcBorders>
              <w:top w:val="single" w:sz="4" w:space="0" w:color="F9DBDB"/>
              <w:left w:val="single" w:sz="4" w:space="0" w:color="F9DBDB"/>
              <w:bottom w:val="single" w:sz="4" w:space="0" w:color="F9DBDB"/>
              <w:right w:val="single" w:sz="4" w:space="0" w:color="F9DBDB"/>
            </w:tcBorders>
            <w:shd w:val="clear" w:color="auto" w:fill="FCEEEE"/>
            <w:tcPrChange w:id="5216" w:author="Salah Soliman" w:date="2020-01-31T16:16:00Z">
              <w:tcPr>
                <w:tcW w:w="9990" w:type="dxa"/>
                <w:gridSpan w:val="2"/>
                <w:tcBorders>
                  <w:top w:val="single" w:sz="4" w:space="0" w:color="F9DBDB"/>
                  <w:left w:val="single" w:sz="4" w:space="0" w:color="F9DBDB"/>
                  <w:bottom w:val="single" w:sz="4" w:space="0" w:color="F9DBDB"/>
                  <w:right w:val="single" w:sz="4" w:space="0" w:color="F9DBDB"/>
                </w:tcBorders>
                <w:shd w:val="clear" w:color="auto" w:fill="FCEEEE"/>
              </w:tcPr>
            </w:tcPrChange>
          </w:tcPr>
          <w:p w14:paraId="7848BDE8" w14:textId="77777777" w:rsidR="00F5586C" w:rsidRPr="00F5586C" w:rsidRDefault="00F5586C" w:rsidP="00F5586C">
            <w:pPr>
              <w:spacing w:before="120"/>
              <w:rPr>
                <w:ins w:id="5217" w:author="Salah Soliman" w:date="2020-01-31T16:16:00Z"/>
                <w:rFonts w:ascii="Open Sans" w:eastAsia="Open Sans" w:hAnsi="Open Sans" w:cs="Times New Roman"/>
                <w:color w:val="7F7F7F"/>
              </w:rPr>
            </w:pPr>
            <w:ins w:id="5218" w:author="Salah Soliman" w:date="2020-01-31T16:16:00Z">
              <w:r w:rsidRPr="00F5586C">
                <w:rPr>
                  <w:rFonts w:ascii="Open Sans" w:eastAsia="Open Sans" w:hAnsi="Open Sans" w:cs="Times New Roman"/>
                  <w:color w:val="7F7F7F"/>
                </w:rPr>
                <w:t xml:space="preserve">Unfortunately, this is Incorrect. Readings from a sensor are collected in multiple time periods. Think of the type of dataset that supports sequential data collection.  </w:t>
              </w:r>
            </w:ins>
          </w:p>
        </w:tc>
        <w:tc>
          <w:tcPr>
            <w:tcW w:w="270" w:type="dxa"/>
            <w:tcBorders>
              <w:left w:val="single" w:sz="4" w:space="0" w:color="F9DBDB"/>
            </w:tcBorders>
            <w:shd w:val="clear" w:color="auto" w:fill="FAFAFA"/>
            <w:tcPrChange w:id="5219" w:author="Salah Soliman" w:date="2020-01-31T16:16:00Z">
              <w:tcPr>
                <w:tcW w:w="270" w:type="dxa"/>
                <w:tcBorders>
                  <w:left w:val="single" w:sz="4" w:space="0" w:color="F9DBDB"/>
                </w:tcBorders>
                <w:shd w:val="clear" w:color="auto" w:fill="FAFAFA"/>
              </w:tcPr>
            </w:tcPrChange>
          </w:tcPr>
          <w:p w14:paraId="19AA6B8A" w14:textId="77777777" w:rsidR="00F5586C" w:rsidRPr="00F5586C" w:rsidRDefault="00F5586C" w:rsidP="00F5586C">
            <w:pPr>
              <w:rPr>
                <w:ins w:id="5220" w:author="Salah Soliman" w:date="2020-01-31T16:16:00Z"/>
                <w:rFonts w:ascii="Open Sans" w:eastAsia="Open Sans" w:hAnsi="Open Sans" w:cs="Times New Roman"/>
              </w:rPr>
            </w:pPr>
          </w:p>
        </w:tc>
      </w:tr>
      <w:tr w:rsidR="00F5586C" w:rsidRPr="00F5586C" w14:paraId="2023383F" w14:textId="77777777" w:rsidTr="00F5586C">
        <w:trPr>
          <w:ins w:id="5221" w:author="Salah Soliman" w:date="2020-01-31T16:16:00Z"/>
          <w:trPrChange w:id="5222" w:author="Salah Soliman" w:date="2020-01-31T16:16:00Z">
            <w:trPr>
              <w:jc w:val="center"/>
            </w:trPr>
          </w:trPrChange>
        </w:trPr>
        <w:tc>
          <w:tcPr>
            <w:tcW w:w="265" w:type="dxa"/>
            <w:shd w:val="clear" w:color="auto" w:fill="FAFAFA"/>
            <w:tcPrChange w:id="5223" w:author="Salah Soliman" w:date="2020-01-31T16:16:00Z">
              <w:tcPr>
                <w:tcW w:w="265" w:type="dxa"/>
                <w:shd w:val="clear" w:color="auto" w:fill="FAFAFA"/>
              </w:tcPr>
            </w:tcPrChange>
          </w:tcPr>
          <w:p w14:paraId="37D92DF3" w14:textId="77777777" w:rsidR="00F5586C" w:rsidRPr="00F5586C" w:rsidRDefault="00F5586C" w:rsidP="00F5586C">
            <w:pPr>
              <w:rPr>
                <w:ins w:id="5224" w:author="Salah Soliman" w:date="2020-01-31T16:16:00Z"/>
                <w:rFonts w:ascii="Open Sans" w:eastAsia="Open Sans" w:hAnsi="Open Sans" w:cs="Times New Roman"/>
                <w:color w:val="404040"/>
                <w:sz w:val="16"/>
                <w:szCs w:val="16"/>
              </w:rPr>
            </w:pPr>
          </w:p>
        </w:tc>
        <w:tc>
          <w:tcPr>
            <w:tcW w:w="2520" w:type="dxa"/>
            <w:tcBorders>
              <w:top w:val="single" w:sz="4" w:space="0" w:color="F9DBDB"/>
            </w:tcBorders>
            <w:shd w:val="clear" w:color="auto" w:fill="FAFAFA"/>
            <w:tcPrChange w:id="5225" w:author="Salah Soliman" w:date="2020-01-31T16:16:00Z">
              <w:tcPr>
                <w:tcW w:w="2520" w:type="dxa"/>
                <w:tcBorders>
                  <w:top w:val="single" w:sz="4" w:space="0" w:color="F9DBDB"/>
                </w:tcBorders>
                <w:shd w:val="clear" w:color="auto" w:fill="FAFAFA"/>
              </w:tcPr>
            </w:tcPrChange>
          </w:tcPr>
          <w:p w14:paraId="21C483A5" w14:textId="77777777" w:rsidR="00F5586C" w:rsidRPr="00F5586C" w:rsidRDefault="00F5586C" w:rsidP="00F5586C">
            <w:pPr>
              <w:rPr>
                <w:ins w:id="5226" w:author="Salah Soliman" w:date="2020-01-31T16:16:00Z"/>
                <w:rFonts w:ascii="Open Sans" w:eastAsia="Open Sans" w:hAnsi="Open Sans" w:cs="Times New Roman"/>
                <w:color w:val="404040"/>
                <w:sz w:val="16"/>
                <w:szCs w:val="16"/>
              </w:rPr>
            </w:pPr>
          </w:p>
        </w:tc>
        <w:tc>
          <w:tcPr>
            <w:tcW w:w="7470" w:type="dxa"/>
            <w:tcBorders>
              <w:top w:val="single" w:sz="4" w:space="0" w:color="F9DBDB"/>
            </w:tcBorders>
            <w:shd w:val="clear" w:color="auto" w:fill="FAFAFA"/>
            <w:tcPrChange w:id="5227" w:author="Salah Soliman" w:date="2020-01-31T16:16:00Z">
              <w:tcPr>
                <w:tcW w:w="7470" w:type="dxa"/>
                <w:tcBorders>
                  <w:top w:val="single" w:sz="4" w:space="0" w:color="F9DBDB"/>
                </w:tcBorders>
                <w:shd w:val="clear" w:color="auto" w:fill="FAFAFA"/>
              </w:tcPr>
            </w:tcPrChange>
          </w:tcPr>
          <w:p w14:paraId="0AFB058B" w14:textId="77777777" w:rsidR="00F5586C" w:rsidRPr="00F5586C" w:rsidRDefault="00F5586C" w:rsidP="00F5586C">
            <w:pPr>
              <w:rPr>
                <w:ins w:id="5228" w:author="Salah Soliman" w:date="2020-01-31T16:16:00Z"/>
                <w:rFonts w:ascii="Open Sans" w:eastAsia="Open Sans" w:hAnsi="Open Sans" w:cs="Times New Roman"/>
                <w:color w:val="404040"/>
                <w:sz w:val="16"/>
                <w:szCs w:val="16"/>
              </w:rPr>
            </w:pPr>
          </w:p>
        </w:tc>
        <w:tc>
          <w:tcPr>
            <w:tcW w:w="270" w:type="dxa"/>
            <w:shd w:val="clear" w:color="auto" w:fill="FAFAFA"/>
            <w:tcPrChange w:id="5229" w:author="Salah Soliman" w:date="2020-01-31T16:16:00Z">
              <w:tcPr>
                <w:tcW w:w="270" w:type="dxa"/>
                <w:shd w:val="clear" w:color="auto" w:fill="FAFAFA"/>
              </w:tcPr>
            </w:tcPrChange>
          </w:tcPr>
          <w:p w14:paraId="5B106C9A" w14:textId="77777777" w:rsidR="00F5586C" w:rsidRPr="00F5586C" w:rsidRDefault="00F5586C" w:rsidP="00F5586C">
            <w:pPr>
              <w:rPr>
                <w:ins w:id="5230" w:author="Salah Soliman" w:date="2020-01-31T16:16:00Z"/>
                <w:rFonts w:ascii="Open Sans" w:eastAsia="Open Sans" w:hAnsi="Open Sans" w:cs="Times New Roman"/>
                <w:color w:val="404040"/>
                <w:sz w:val="16"/>
                <w:szCs w:val="16"/>
              </w:rPr>
            </w:pPr>
          </w:p>
        </w:tc>
      </w:tr>
    </w:tbl>
    <w:p w14:paraId="2DF77005" w14:textId="412A79F8" w:rsidR="008B6276" w:rsidDel="00F5586C" w:rsidRDefault="008B6276" w:rsidP="008B6276">
      <w:pPr>
        <w:pStyle w:val="NoSpacing"/>
        <w:rPr>
          <w:del w:id="5231" w:author="Salah Soliman" w:date="2020-01-31T16:16:00Z"/>
        </w:rPr>
      </w:pPr>
    </w:p>
    <w:p w14:paraId="1595F018" w14:textId="342889C2" w:rsidR="00F5586C" w:rsidRDefault="00F5586C" w:rsidP="008B6276">
      <w:pPr>
        <w:pStyle w:val="NoSpacing"/>
        <w:rPr>
          <w:ins w:id="5232" w:author="Salah Soliman" w:date="2020-01-31T16:16:00Z"/>
        </w:rPr>
      </w:pPr>
    </w:p>
    <w:p w14:paraId="1239A46E" w14:textId="77777777" w:rsidR="00F5586C" w:rsidRDefault="00F5586C" w:rsidP="008B6276">
      <w:pPr>
        <w:pStyle w:val="NoSpacing"/>
        <w:rPr>
          <w:ins w:id="5233" w:author="Salah Soliman" w:date="2020-01-31T16:16:00Z"/>
        </w:rPr>
      </w:pPr>
    </w:p>
    <w:tbl>
      <w:tblPr>
        <w:tblStyle w:val="TableGrid"/>
        <w:tblW w:w="10455" w:type="dxa"/>
        <w:tblBorders>
          <w:top w:val="single" w:sz="4" w:space="0" w:color="5B9BD5" w:themeColor="accent5"/>
          <w:left w:val="single" w:sz="4" w:space="0" w:color="5B9BD5" w:themeColor="accent5"/>
          <w:bottom w:val="single" w:sz="4" w:space="0" w:color="5B9BD5" w:themeColor="accent5"/>
          <w:right w:val="single" w:sz="4" w:space="0" w:color="5B9BD5" w:themeColor="accent5"/>
          <w:insideH w:val="none" w:sz="0" w:space="0" w:color="auto"/>
          <w:insideV w:val="none" w:sz="0" w:space="0" w:color="auto"/>
        </w:tblBorders>
        <w:tblLayout w:type="fixed"/>
        <w:tblCellMar>
          <w:left w:w="115" w:type="dxa"/>
          <w:right w:w="115" w:type="dxa"/>
        </w:tblCellMar>
        <w:tblLook w:val="04A0" w:firstRow="1" w:lastRow="0" w:firstColumn="1" w:lastColumn="0" w:noHBand="0" w:noVBand="1"/>
        <w:tblPrChange w:id="5234" w:author="Alexis Handford" w:date="2020-01-27T11:06:00Z">
          <w:tblPr>
            <w:tblStyle w:val="TableGrid"/>
            <w:tblW w:w="10455" w:type="dxa"/>
            <w:tblBorders>
              <w:top w:val="single" w:sz="4" w:space="0" w:color="5B9BD5" w:themeColor="accent5"/>
              <w:left w:val="single" w:sz="4" w:space="0" w:color="5B9BD5" w:themeColor="accent5"/>
              <w:bottom w:val="single" w:sz="4" w:space="0" w:color="5B9BD5" w:themeColor="accent5"/>
              <w:right w:val="single" w:sz="4" w:space="0" w:color="5B9BD5" w:themeColor="accent5"/>
              <w:insideH w:val="none" w:sz="0" w:space="0" w:color="auto"/>
              <w:insideV w:val="none" w:sz="0" w:space="0" w:color="auto"/>
            </w:tblBorders>
            <w:tblLayout w:type="fixed"/>
            <w:tblCellMar>
              <w:left w:w="115" w:type="dxa"/>
              <w:right w:w="115" w:type="dxa"/>
            </w:tblCellMar>
            <w:tblLook w:val="04A0" w:firstRow="1" w:lastRow="0" w:firstColumn="1" w:lastColumn="0" w:noHBand="0" w:noVBand="1"/>
          </w:tblPr>
        </w:tblPrChange>
      </w:tblPr>
      <w:tblGrid>
        <w:gridCol w:w="264"/>
        <w:gridCol w:w="630"/>
        <w:gridCol w:w="450"/>
        <w:gridCol w:w="2880"/>
        <w:gridCol w:w="1980"/>
        <w:gridCol w:w="3981"/>
        <w:gridCol w:w="270"/>
        <w:tblGridChange w:id="5235">
          <w:tblGrid>
            <w:gridCol w:w="360"/>
            <w:gridCol w:w="360"/>
            <w:gridCol w:w="360"/>
            <w:gridCol w:w="360"/>
            <w:gridCol w:w="360"/>
            <w:gridCol w:w="360"/>
            <w:gridCol w:w="360"/>
          </w:tblGrid>
        </w:tblGridChange>
      </w:tblGrid>
      <w:tr w:rsidR="008B6276" w:rsidDel="00F5586C" w14:paraId="49647C76" w14:textId="4F08BF74" w:rsidTr="3E89A3C7">
        <w:trPr>
          <w:cantSplit/>
          <w:del w:id="5236" w:author="Salah Soliman" w:date="2020-01-31T16:16:00Z"/>
        </w:trPr>
        <w:tc>
          <w:tcPr>
            <w:tcW w:w="10456" w:type="dxa"/>
            <w:gridSpan w:val="7"/>
            <w:tcBorders>
              <w:top w:val="single" w:sz="4" w:space="0" w:color="5B9BD5" w:themeColor="accent5"/>
              <w:left w:val="single" w:sz="4" w:space="0" w:color="5B9BD5" w:themeColor="accent5"/>
              <w:bottom w:val="nil"/>
              <w:right w:val="single" w:sz="4" w:space="0" w:color="5B9BD5" w:themeColor="accent5"/>
            </w:tcBorders>
            <w:shd w:val="clear" w:color="auto" w:fill="70AD47" w:themeFill="accent6"/>
            <w:hideMark/>
            <w:tcPrChange w:id="5237" w:author="Alexis Handford" w:date="2020-01-27T11:06:00Z">
              <w:tcPr>
                <w:tcW w:w="10456" w:type="dxa"/>
                <w:gridSpan w:val="7"/>
                <w:tcBorders>
                  <w:top w:val="single" w:sz="4" w:space="0" w:color="5B9BD5" w:themeColor="accent5"/>
                  <w:left w:val="single" w:sz="4" w:space="0" w:color="5B9BD5" w:themeColor="accent5"/>
                  <w:bottom w:val="nil"/>
                  <w:right w:val="single" w:sz="4" w:space="0" w:color="5B9BD5" w:themeColor="accent5"/>
                </w:tcBorders>
                <w:shd w:val="clear" w:color="auto" w:fill="70AD47" w:themeFill="accent6"/>
                <w:hideMark/>
              </w:tcPr>
            </w:tcPrChange>
          </w:tcPr>
          <w:p w14:paraId="08914DDB" w14:textId="087A1874" w:rsidR="008B6276" w:rsidDel="00F5586C" w:rsidRDefault="008B6276" w:rsidP="008B6276">
            <w:pPr>
              <w:pStyle w:val="Heading3"/>
              <w:outlineLvl w:val="2"/>
              <w:rPr>
                <w:del w:id="5238" w:author="Salah Soliman" w:date="2020-01-31T16:16:00Z"/>
              </w:rPr>
            </w:pPr>
            <w:del w:id="5239" w:author="Salah Soliman" w:date="2020-01-31T16:16:00Z">
              <w:r w:rsidDel="00F5586C">
                <w:delText>Consider readings from a sensor at a constant rate, which type of dataset does the data belong to?</w:delText>
              </w:r>
            </w:del>
          </w:p>
        </w:tc>
      </w:tr>
      <w:tr w:rsidR="008B6276" w:rsidDel="00F5586C" w14:paraId="0B03E3E2" w14:textId="4B1098EF" w:rsidTr="3E89A3C7">
        <w:trPr>
          <w:cantSplit/>
          <w:del w:id="5240" w:author="Salah Soliman" w:date="2020-01-31T16:16:00Z"/>
        </w:trPr>
        <w:tc>
          <w:tcPr>
            <w:tcW w:w="265" w:type="dxa"/>
            <w:tcBorders>
              <w:top w:val="nil"/>
              <w:left w:val="single" w:sz="4" w:space="0" w:color="5B9BD5" w:themeColor="accent5"/>
              <w:bottom w:val="nil"/>
              <w:right w:val="nil"/>
            </w:tcBorders>
            <w:shd w:val="clear" w:color="auto" w:fill="70AD47" w:themeFill="accent6"/>
            <w:tcPrChange w:id="5241" w:author="Alexis Handford" w:date="2020-01-27T11:06:00Z">
              <w:tcPr>
                <w:tcW w:w="265" w:type="dxa"/>
                <w:tcBorders>
                  <w:top w:val="nil"/>
                  <w:left w:val="single" w:sz="4" w:space="0" w:color="5B9BD5" w:themeColor="accent5"/>
                  <w:bottom w:val="nil"/>
                  <w:right w:val="nil"/>
                </w:tcBorders>
                <w:shd w:val="clear" w:color="auto" w:fill="70AD47" w:themeFill="accent6"/>
              </w:tcPr>
            </w:tcPrChange>
          </w:tcPr>
          <w:p w14:paraId="2F0793A9" w14:textId="1DA5B084" w:rsidR="008B6276" w:rsidDel="00F5586C" w:rsidRDefault="008B6276" w:rsidP="008B6276">
            <w:pPr>
              <w:rPr>
                <w:del w:id="5242" w:author="Salah Soliman" w:date="2020-01-31T16:16:00Z"/>
              </w:rPr>
            </w:pPr>
          </w:p>
        </w:tc>
        <w:tc>
          <w:tcPr>
            <w:tcW w:w="630" w:type="dxa"/>
            <w:tcBorders>
              <w:top w:val="nil"/>
              <w:left w:val="nil"/>
              <w:bottom w:val="nil"/>
              <w:right w:val="nil"/>
            </w:tcBorders>
            <w:shd w:val="clear" w:color="auto" w:fill="FFFFFF" w:themeFill="background1"/>
            <w:vAlign w:val="center"/>
            <w:hideMark/>
            <w:tcPrChange w:id="5243" w:author="Alexis Handford" w:date="2020-01-27T11:06:00Z">
              <w:tcPr>
                <w:tcW w:w="630" w:type="dxa"/>
                <w:tcBorders>
                  <w:top w:val="nil"/>
                  <w:left w:val="nil"/>
                  <w:bottom w:val="nil"/>
                  <w:right w:val="nil"/>
                </w:tcBorders>
                <w:shd w:val="clear" w:color="auto" w:fill="FFFFFF" w:themeFill="background1"/>
                <w:hideMark/>
              </w:tcPr>
            </w:tcPrChange>
          </w:tcPr>
          <w:p w14:paraId="50B8773C" w14:textId="42D6732E" w:rsidR="008B6276" w:rsidDel="00F5586C" w:rsidRDefault="008B6276" w:rsidP="008B6276">
            <w:pPr>
              <w:rPr>
                <w:del w:id="5244" w:author="Salah Soliman" w:date="2020-01-31T16:16:00Z"/>
              </w:rPr>
            </w:pPr>
            <w:del w:id="5245" w:author="Salah Soliman" w:date="2020-01-31T16:16:00Z">
              <w:r w:rsidDel="00F5586C">
                <w:rPr>
                  <w:noProof/>
                </w:rPr>
                <mc:AlternateContent>
                  <mc:Choice Requires="wps">
                    <w:drawing>
                      <wp:inline distT="0" distB="0" distL="0" distR="0" wp14:anchorId="1F8E3D1D" wp14:editId="2ECB3370">
                        <wp:extent cx="207010" cy="207010"/>
                        <wp:effectExtent l="19050" t="19050" r="21590" b="21590"/>
                        <wp:docPr id="138" name="Oval 1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010" cy="207010"/>
                                </a:xfrm>
                                <a:prstGeom prst="ellipse">
                                  <a:avLst/>
                                </a:prstGeom>
                                <a:noFill/>
                                <a:ln w="28575">
                                  <a:solidFill>
                                    <a:schemeClr val="accent5">
                                      <a:lumMod val="9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inline>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w16se="http://schemas.microsoft.com/office/word/2015/wordml/symex" xmlns:cx1="http://schemas.microsoft.com/office/drawing/2015/9/8/chartex" xmlns:cx="http://schemas.microsoft.com/office/drawing/2014/chartex">
                    <w:pict>
                      <v:oval w14:anchorId="12734303" id="Oval 138" o:spid="_x0000_s1026" style="width:16.3pt;height:16.3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" filled="f" strokecolor="#428bce [2888]" strokeweight="2.25pt">
                        <v:stroke joinstyle="miter"/>
                        <w10:anchorlock/>
                      </v:oval>
                    </w:pict>
                  </mc:Fallback>
                </mc:AlternateContent>
              </w:r>
            </w:del>
          </w:p>
        </w:tc>
        <w:tc>
          <w:tcPr>
            <w:tcW w:w="450" w:type="dxa"/>
            <w:tcBorders>
              <w:top w:val="nil"/>
              <w:left w:val="nil"/>
              <w:bottom w:val="nil"/>
              <w:right w:val="nil"/>
            </w:tcBorders>
            <w:shd w:val="clear" w:color="auto" w:fill="FFFFFF" w:themeFill="background1"/>
            <w:vAlign w:val="center"/>
            <w:hideMark/>
            <w:tcPrChange w:id="5246" w:author="Alexis Handford" w:date="2020-01-27T11:06:00Z">
              <w:tcPr>
                <w:tcW w:w="450" w:type="dxa"/>
                <w:tcBorders>
                  <w:top w:val="nil"/>
                  <w:left w:val="nil"/>
                  <w:bottom w:val="nil"/>
                  <w:right w:val="nil"/>
                </w:tcBorders>
                <w:shd w:val="clear" w:color="auto" w:fill="FFFFFF" w:themeFill="background1"/>
                <w:hideMark/>
              </w:tcPr>
            </w:tcPrChange>
          </w:tcPr>
          <w:p w14:paraId="4FC32584" w14:textId="773141C4" w:rsidR="008B6276" w:rsidDel="00F5586C" w:rsidRDefault="008B6276" w:rsidP="008B6276">
            <w:pPr>
              <w:rPr>
                <w:del w:id="5247" w:author="Salah Soliman" w:date="2020-01-31T16:16:00Z"/>
                <w:rFonts w:asciiTheme="majorHAnsi" w:hAnsiTheme="majorHAnsi" w:cstheme="majorHAnsi"/>
              </w:rPr>
            </w:pPr>
            <w:del w:id="5248" w:author="Salah Soliman" w:date="2020-01-31T16:16:00Z">
              <w:r w:rsidDel="00F5586C">
                <w:rPr>
                  <w:rFonts w:asciiTheme="majorHAnsi" w:hAnsiTheme="majorHAnsi" w:cstheme="majorHAnsi"/>
                </w:rPr>
                <w:delText>a.</w:delText>
              </w:r>
            </w:del>
          </w:p>
        </w:tc>
        <w:tc>
          <w:tcPr>
            <w:tcW w:w="8841" w:type="dxa"/>
            <w:gridSpan w:val="3"/>
            <w:tcBorders>
              <w:top w:val="nil"/>
              <w:left w:val="nil"/>
              <w:bottom w:val="nil"/>
              <w:right w:val="nil"/>
            </w:tcBorders>
            <w:shd w:val="clear" w:color="auto" w:fill="FFFFFF" w:themeFill="background1"/>
            <w:vAlign w:val="center"/>
            <w:hideMark/>
            <w:tcPrChange w:id="5249" w:author="Alexis Handford" w:date="2020-01-27T11:06:00Z">
              <w:tcPr>
                <w:tcW w:w="8841" w:type="dxa"/>
                <w:gridSpan w:val="3"/>
                <w:tcBorders>
                  <w:top w:val="nil"/>
                  <w:left w:val="nil"/>
                  <w:bottom w:val="nil"/>
                  <w:right w:val="nil"/>
                </w:tcBorders>
                <w:shd w:val="clear" w:color="auto" w:fill="FFFFFF" w:themeFill="background1"/>
                <w:hideMark/>
              </w:tcPr>
            </w:tcPrChange>
          </w:tcPr>
          <w:p w14:paraId="0C83284D" w14:textId="3421A0AA" w:rsidR="008B6276" w:rsidDel="00F5586C" w:rsidRDefault="008B6276" w:rsidP="008B6276">
            <w:pPr>
              <w:rPr>
                <w:del w:id="5250" w:author="Salah Soliman" w:date="2020-01-31T16:16:00Z"/>
              </w:rPr>
            </w:pPr>
            <w:del w:id="5251" w:author="Salah Soliman" w:date="2020-01-31T16:16:00Z">
              <w:r w:rsidDel="00F5586C">
                <w:delText>Graph Data.</w:delText>
              </w:r>
            </w:del>
          </w:p>
        </w:tc>
        <w:tc>
          <w:tcPr>
            <w:tcW w:w="270" w:type="dxa"/>
            <w:tcBorders>
              <w:top w:val="nil"/>
              <w:left w:val="nil"/>
              <w:bottom w:val="nil"/>
              <w:right w:val="single" w:sz="4" w:space="0" w:color="5B9BD5" w:themeColor="accent5"/>
            </w:tcBorders>
            <w:shd w:val="clear" w:color="auto" w:fill="70AD47" w:themeFill="accent6"/>
            <w:tcPrChange w:id="5252" w:author="Alexis Handford" w:date="2020-01-27T11:06:00Z">
              <w:tcPr>
                <w:tcW w:w="270" w:type="dxa"/>
                <w:tcBorders>
                  <w:top w:val="nil"/>
                  <w:left w:val="nil"/>
                  <w:bottom w:val="nil"/>
                  <w:right w:val="single" w:sz="4" w:space="0" w:color="5B9BD5" w:themeColor="accent5"/>
                </w:tcBorders>
                <w:shd w:val="clear" w:color="auto" w:fill="70AD47" w:themeFill="accent6"/>
              </w:tcPr>
            </w:tcPrChange>
          </w:tcPr>
          <w:p w14:paraId="1EADC24E" w14:textId="091D7B51" w:rsidR="008B6276" w:rsidDel="00F5586C" w:rsidRDefault="008B6276" w:rsidP="008B6276">
            <w:pPr>
              <w:rPr>
                <w:del w:id="5253" w:author="Salah Soliman" w:date="2020-01-31T16:16:00Z"/>
              </w:rPr>
            </w:pPr>
          </w:p>
        </w:tc>
      </w:tr>
      <w:tr w:rsidR="008B6276" w:rsidDel="00F5586C" w14:paraId="6AAA463D" w14:textId="07AB04E7" w:rsidTr="3E89A3C7">
        <w:trPr>
          <w:cantSplit/>
          <w:trHeight w:val="20"/>
          <w:del w:id="5254" w:author="Salah Soliman" w:date="2020-01-31T16:16:00Z"/>
        </w:trPr>
        <w:tc>
          <w:tcPr>
            <w:tcW w:w="265" w:type="dxa"/>
            <w:tcBorders>
              <w:top w:val="nil"/>
              <w:left w:val="single" w:sz="4" w:space="0" w:color="5B9BD5" w:themeColor="accent5"/>
              <w:bottom w:val="nil"/>
              <w:right w:val="nil"/>
            </w:tcBorders>
            <w:shd w:val="clear" w:color="auto" w:fill="70AD47" w:themeFill="accent6"/>
            <w:tcPrChange w:id="5255" w:author="Alexis Handford" w:date="2020-01-27T11:06:00Z">
              <w:tcPr>
                <w:tcW w:w="265" w:type="dxa"/>
                <w:tcBorders>
                  <w:top w:val="nil"/>
                  <w:left w:val="single" w:sz="4" w:space="0" w:color="5B9BD5" w:themeColor="accent5"/>
                  <w:bottom w:val="nil"/>
                  <w:right w:val="nil"/>
                </w:tcBorders>
                <w:shd w:val="clear" w:color="auto" w:fill="70AD47" w:themeFill="accent6"/>
              </w:tcPr>
            </w:tcPrChange>
          </w:tcPr>
          <w:p w14:paraId="2F4A1BC3" w14:textId="56C7DFBD" w:rsidR="008B6276" w:rsidDel="00F5586C" w:rsidRDefault="008B6276" w:rsidP="008B6276">
            <w:pPr>
              <w:pStyle w:val="NoSpacing"/>
              <w:rPr>
                <w:del w:id="5256" w:author="Salah Soliman" w:date="2020-01-31T16:16:00Z"/>
                <w:sz w:val="16"/>
                <w:szCs w:val="16"/>
              </w:rPr>
            </w:pPr>
          </w:p>
        </w:tc>
        <w:tc>
          <w:tcPr>
            <w:tcW w:w="630" w:type="dxa"/>
            <w:tcBorders>
              <w:top w:val="nil"/>
              <w:left w:val="nil"/>
              <w:bottom w:val="nil"/>
              <w:right w:val="nil"/>
            </w:tcBorders>
            <w:shd w:val="clear" w:color="auto" w:fill="70AD47" w:themeFill="accent6"/>
            <w:vAlign w:val="center"/>
            <w:tcPrChange w:id="5257" w:author="Alexis Handford" w:date="2020-01-27T11:06:00Z">
              <w:tcPr>
                <w:tcW w:w="630" w:type="dxa"/>
                <w:tcBorders>
                  <w:top w:val="nil"/>
                  <w:left w:val="nil"/>
                  <w:bottom w:val="nil"/>
                  <w:right w:val="nil"/>
                </w:tcBorders>
                <w:shd w:val="clear" w:color="auto" w:fill="70AD47" w:themeFill="accent6"/>
              </w:tcPr>
            </w:tcPrChange>
          </w:tcPr>
          <w:p w14:paraId="4917C654" w14:textId="4CDF4A79" w:rsidR="008B6276" w:rsidDel="00F5586C" w:rsidRDefault="008B6276" w:rsidP="008B6276">
            <w:pPr>
              <w:pStyle w:val="NoSpacing"/>
              <w:rPr>
                <w:del w:id="5258" w:author="Salah Soliman" w:date="2020-01-31T16:16:00Z"/>
                <w:sz w:val="16"/>
                <w:szCs w:val="16"/>
              </w:rPr>
            </w:pPr>
          </w:p>
        </w:tc>
        <w:tc>
          <w:tcPr>
            <w:tcW w:w="3330" w:type="dxa"/>
            <w:gridSpan w:val="2"/>
            <w:tcBorders>
              <w:top w:val="nil"/>
              <w:left w:val="nil"/>
              <w:bottom w:val="nil"/>
              <w:right w:val="nil"/>
            </w:tcBorders>
            <w:shd w:val="clear" w:color="auto" w:fill="70AD47" w:themeFill="accent6"/>
            <w:vAlign w:val="center"/>
            <w:tcPrChange w:id="5259" w:author="Alexis Handford" w:date="2020-01-27T11:06:00Z">
              <w:tcPr>
                <w:tcW w:w="3330" w:type="dxa"/>
                <w:gridSpan w:val="2"/>
                <w:tcBorders>
                  <w:top w:val="nil"/>
                  <w:left w:val="nil"/>
                  <w:bottom w:val="nil"/>
                  <w:right w:val="nil"/>
                </w:tcBorders>
                <w:shd w:val="clear" w:color="auto" w:fill="70AD47" w:themeFill="accent6"/>
              </w:tcPr>
            </w:tcPrChange>
          </w:tcPr>
          <w:p w14:paraId="30207117" w14:textId="2D38E49E" w:rsidR="008B6276" w:rsidDel="00F5586C" w:rsidRDefault="008B6276" w:rsidP="008B6276">
            <w:pPr>
              <w:pStyle w:val="NoSpacing"/>
              <w:rPr>
                <w:del w:id="5260" w:author="Salah Soliman" w:date="2020-01-31T16:16:00Z"/>
                <w:sz w:val="16"/>
                <w:szCs w:val="16"/>
              </w:rPr>
            </w:pPr>
          </w:p>
        </w:tc>
        <w:tc>
          <w:tcPr>
            <w:tcW w:w="1980" w:type="dxa"/>
            <w:tcBorders>
              <w:top w:val="nil"/>
              <w:left w:val="nil"/>
              <w:bottom w:val="nil"/>
              <w:right w:val="nil"/>
            </w:tcBorders>
            <w:shd w:val="clear" w:color="auto" w:fill="70AD47" w:themeFill="accent6"/>
            <w:vAlign w:val="center"/>
            <w:tcPrChange w:id="5261" w:author="Alexis Handford" w:date="2020-01-27T11:06:00Z">
              <w:tcPr>
                <w:tcW w:w="1980" w:type="dxa"/>
                <w:tcBorders>
                  <w:top w:val="nil"/>
                  <w:left w:val="nil"/>
                  <w:bottom w:val="nil"/>
                  <w:right w:val="nil"/>
                </w:tcBorders>
                <w:shd w:val="clear" w:color="auto" w:fill="70AD47" w:themeFill="accent6"/>
              </w:tcPr>
            </w:tcPrChange>
          </w:tcPr>
          <w:p w14:paraId="679F3A66" w14:textId="7AA74102" w:rsidR="008B6276" w:rsidDel="00F5586C" w:rsidRDefault="008B6276" w:rsidP="008B6276">
            <w:pPr>
              <w:pStyle w:val="NoSpacing"/>
              <w:rPr>
                <w:del w:id="5262" w:author="Salah Soliman" w:date="2020-01-31T16:16:00Z"/>
                <w:sz w:val="16"/>
                <w:szCs w:val="16"/>
              </w:rPr>
            </w:pPr>
          </w:p>
        </w:tc>
        <w:tc>
          <w:tcPr>
            <w:tcW w:w="3978" w:type="dxa"/>
            <w:tcBorders>
              <w:top w:val="nil"/>
              <w:left w:val="nil"/>
              <w:bottom w:val="nil"/>
              <w:right w:val="nil"/>
            </w:tcBorders>
            <w:shd w:val="clear" w:color="auto" w:fill="70AD47" w:themeFill="accent6"/>
            <w:vAlign w:val="center"/>
            <w:tcPrChange w:id="5263" w:author="Alexis Handford" w:date="2020-01-27T11:06:00Z">
              <w:tcPr>
                <w:tcW w:w="3978" w:type="dxa"/>
                <w:tcBorders>
                  <w:top w:val="nil"/>
                  <w:left w:val="nil"/>
                  <w:bottom w:val="nil"/>
                  <w:right w:val="nil"/>
                </w:tcBorders>
                <w:shd w:val="clear" w:color="auto" w:fill="70AD47" w:themeFill="accent6"/>
              </w:tcPr>
            </w:tcPrChange>
          </w:tcPr>
          <w:p w14:paraId="629039FD" w14:textId="7D75F218" w:rsidR="008B6276" w:rsidDel="00F5586C" w:rsidRDefault="008B6276" w:rsidP="008B6276">
            <w:pPr>
              <w:pStyle w:val="NoSpacing"/>
              <w:rPr>
                <w:del w:id="5264" w:author="Salah Soliman" w:date="2020-01-31T16:16:00Z"/>
                <w:noProof/>
                <w:sz w:val="16"/>
                <w:szCs w:val="16"/>
              </w:rPr>
            </w:pPr>
          </w:p>
        </w:tc>
        <w:tc>
          <w:tcPr>
            <w:tcW w:w="270" w:type="dxa"/>
            <w:tcBorders>
              <w:top w:val="nil"/>
              <w:left w:val="nil"/>
              <w:bottom w:val="nil"/>
              <w:right w:val="single" w:sz="4" w:space="0" w:color="5B9BD5" w:themeColor="accent5"/>
            </w:tcBorders>
            <w:shd w:val="clear" w:color="auto" w:fill="70AD47" w:themeFill="accent6"/>
            <w:tcPrChange w:id="5265" w:author="Alexis Handford" w:date="2020-01-27T11:06:00Z">
              <w:tcPr>
                <w:tcW w:w="270" w:type="dxa"/>
                <w:tcBorders>
                  <w:top w:val="nil"/>
                  <w:left w:val="nil"/>
                  <w:bottom w:val="nil"/>
                  <w:right w:val="single" w:sz="4" w:space="0" w:color="5B9BD5" w:themeColor="accent5"/>
                </w:tcBorders>
                <w:shd w:val="clear" w:color="auto" w:fill="70AD47" w:themeFill="accent6"/>
              </w:tcPr>
            </w:tcPrChange>
          </w:tcPr>
          <w:p w14:paraId="520D7E11" w14:textId="30D5730A" w:rsidR="008B6276" w:rsidDel="00F5586C" w:rsidRDefault="008B6276" w:rsidP="008B6276">
            <w:pPr>
              <w:pStyle w:val="NoSpacing"/>
              <w:rPr>
                <w:del w:id="5266" w:author="Salah Soliman" w:date="2020-01-31T16:16:00Z"/>
                <w:sz w:val="16"/>
                <w:szCs w:val="16"/>
              </w:rPr>
            </w:pPr>
          </w:p>
        </w:tc>
      </w:tr>
      <w:tr w:rsidR="008B6276" w:rsidDel="00F5586C" w14:paraId="2EA74AB3" w14:textId="1AA8583D" w:rsidTr="3E89A3C7">
        <w:trPr>
          <w:cantSplit/>
          <w:del w:id="5267" w:author="Salah Soliman" w:date="2020-01-31T16:16:00Z"/>
        </w:trPr>
        <w:tc>
          <w:tcPr>
            <w:tcW w:w="265" w:type="dxa"/>
            <w:tcBorders>
              <w:top w:val="nil"/>
              <w:left w:val="single" w:sz="4" w:space="0" w:color="5B9BD5" w:themeColor="accent5"/>
              <w:bottom w:val="nil"/>
              <w:right w:val="nil"/>
            </w:tcBorders>
            <w:shd w:val="clear" w:color="auto" w:fill="70AD47" w:themeFill="accent6"/>
            <w:tcPrChange w:id="5268" w:author="Alexis Handford" w:date="2020-01-27T11:06:00Z">
              <w:tcPr>
                <w:tcW w:w="265" w:type="dxa"/>
                <w:tcBorders>
                  <w:top w:val="nil"/>
                  <w:left w:val="single" w:sz="4" w:space="0" w:color="5B9BD5" w:themeColor="accent5"/>
                  <w:bottom w:val="nil"/>
                  <w:right w:val="nil"/>
                </w:tcBorders>
                <w:shd w:val="clear" w:color="auto" w:fill="70AD47" w:themeFill="accent6"/>
              </w:tcPr>
            </w:tcPrChange>
          </w:tcPr>
          <w:p w14:paraId="215579DD" w14:textId="46E7C338" w:rsidR="008B6276" w:rsidDel="00F5586C" w:rsidRDefault="008B6276" w:rsidP="008B6276">
            <w:pPr>
              <w:rPr>
                <w:del w:id="5269" w:author="Salah Soliman" w:date="2020-01-31T16:16:00Z"/>
              </w:rPr>
            </w:pPr>
          </w:p>
        </w:tc>
        <w:tc>
          <w:tcPr>
            <w:tcW w:w="630" w:type="dxa"/>
            <w:tcBorders>
              <w:top w:val="nil"/>
              <w:left w:val="nil"/>
              <w:bottom w:val="nil"/>
              <w:right w:val="nil"/>
            </w:tcBorders>
            <w:shd w:val="clear" w:color="auto" w:fill="FFFFFF" w:themeFill="background1"/>
            <w:vAlign w:val="center"/>
            <w:hideMark/>
            <w:tcPrChange w:id="5270" w:author="Alexis Handford" w:date="2020-01-27T11:06:00Z">
              <w:tcPr>
                <w:tcW w:w="630" w:type="dxa"/>
                <w:tcBorders>
                  <w:top w:val="nil"/>
                  <w:left w:val="nil"/>
                  <w:bottom w:val="nil"/>
                  <w:right w:val="nil"/>
                </w:tcBorders>
                <w:shd w:val="clear" w:color="auto" w:fill="FFFFFF" w:themeFill="background1"/>
                <w:hideMark/>
              </w:tcPr>
            </w:tcPrChange>
          </w:tcPr>
          <w:p w14:paraId="6730D5BF" w14:textId="00F69AA2" w:rsidR="008B6276" w:rsidDel="00F5586C" w:rsidRDefault="008B6276" w:rsidP="008B6276">
            <w:pPr>
              <w:rPr>
                <w:del w:id="5271" w:author="Salah Soliman" w:date="2020-01-31T16:16:00Z"/>
                <w:noProof/>
              </w:rPr>
            </w:pPr>
            <w:del w:id="5272" w:author="Salah Soliman" w:date="2020-01-31T16:16:00Z">
              <w:r w:rsidDel="00F5586C">
                <w:rPr>
                  <w:noProof/>
                </w:rPr>
                <mc:AlternateContent>
                  <mc:Choice Requires="wps">
                    <w:drawing>
                      <wp:inline distT="0" distB="0" distL="0" distR="0" wp14:anchorId="4481287A" wp14:editId="29FAB387">
                        <wp:extent cx="207010" cy="207010"/>
                        <wp:effectExtent l="19050" t="19050" r="21590" b="21590"/>
                        <wp:docPr id="137" name="Oval 1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010" cy="207010"/>
                                </a:xfrm>
                                <a:prstGeom prst="ellipse">
                                  <a:avLst/>
                                </a:prstGeom>
                                <a:noFill/>
                                <a:ln w="28575">
                                  <a:solidFill>
                                    <a:schemeClr val="accent5">
                                      <a:lumMod val="9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inline>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w16se="http://schemas.microsoft.com/office/word/2015/wordml/symex" xmlns:cx1="http://schemas.microsoft.com/office/drawing/2015/9/8/chartex" xmlns:cx="http://schemas.microsoft.com/office/drawing/2014/chartex">
                    <w:pict>
                      <v:oval w14:anchorId="5045906A" id="Oval 137" o:spid="_x0000_s1026" style="width:16.3pt;height:16.3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" filled="f" strokecolor="#428bce [2888]" strokeweight="2.25pt">
                        <v:stroke joinstyle="miter"/>
                        <w10:anchorlock/>
                      </v:oval>
                    </w:pict>
                  </mc:Fallback>
                </mc:AlternateContent>
              </w:r>
            </w:del>
          </w:p>
        </w:tc>
        <w:tc>
          <w:tcPr>
            <w:tcW w:w="450" w:type="dxa"/>
            <w:tcBorders>
              <w:top w:val="nil"/>
              <w:left w:val="nil"/>
              <w:bottom w:val="nil"/>
              <w:right w:val="nil"/>
            </w:tcBorders>
            <w:shd w:val="clear" w:color="auto" w:fill="FFFFFF" w:themeFill="background1"/>
            <w:vAlign w:val="center"/>
            <w:hideMark/>
            <w:tcPrChange w:id="5273" w:author="Alexis Handford" w:date="2020-01-27T11:06:00Z">
              <w:tcPr>
                <w:tcW w:w="450" w:type="dxa"/>
                <w:tcBorders>
                  <w:top w:val="nil"/>
                  <w:left w:val="nil"/>
                  <w:bottom w:val="nil"/>
                  <w:right w:val="nil"/>
                </w:tcBorders>
                <w:shd w:val="clear" w:color="auto" w:fill="FFFFFF" w:themeFill="background1"/>
                <w:hideMark/>
              </w:tcPr>
            </w:tcPrChange>
          </w:tcPr>
          <w:p w14:paraId="5784DEA5" w14:textId="2CF218CF" w:rsidR="008B6276" w:rsidDel="00F5586C" w:rsidRDefault="008B6276" w:rsidP="008B6276">
            <w:pPr>
              <w:rPr>
                <w:del w:id="5274" w:author="Salah Soliman" w:date="2020-01-31T16:16:00Z"/>
                <w:rFonts w:asciiTheme="majorHAnsi" w:hAnsiTheme="majorHAnsi" w:cstheme="majorHAnsi"/>
              </w:rPr>
            </w:pPr>
            <w:del w:id="5275" w:author="Salah Soliman" w:date="2020-01-31T16:16:00Z">
              <w:r w:rsidDel="00F5586C">
                <w:rPr>
                  <w:rFonts w:asciiTheme="majorHAnsi" w:hAnsiTheme="majorHAnsi" w:cstheme="majorHAnsi"/>
                </w:rPr>
                <w:delText>b.</w:delText>
              </w:r>
            </w:del>
          </w:p>
        </w:tc>
        <w:tc>
          <w:tcPr>
            <w:tcW w:w="8841" w:type="dxa"/>
            <w:gridSpan w:val="3"/>
            <w:tcBorders>
              <w:top w:val="nil"/>
              <w:left w:val="nil"/>
              <w:bottom w:val="nil"/>
              <w:right w:val="nil"/>
            </w:tcBorders>
            <w:shd w:val="clear" w:color="auto" w:fill="FFFFFF" w:themeFill="background1"/>
            <w:vAlign w:val="center"/>
            <w:hideMark/>
            <w:tcPrChange w:id="5276" w:author="Alexis Handford" w:date="2020-01-27T11:06:00Z">
              <w:tcPr>
                <w:tcW w:w="8841" w:type="dxa"/>
                <w:gridSpan w:val="3"/>
                <w:tcBorders>
                  <w:top w:val="nil"/>
                  <w:left w:val="nil"/>
                  <w:bottom w:val="nil"/>
                  <w:right w:val="nil"/>
                </w:tcBorders>
                <w:shd w:val="clear" w:color="auto" w:fill="FFFFFF" w:themeFill="background1"/>
                <w:hideMark/>
              </w:tcPr>
            </w:tcPrChange>
          </w:tcPr>
          <w:p w14:paraId="1F5E4D1D" w14:textId="0EA391EE" w:rsidR="008B6276" w:rsidDel="00F5586C" w:rsidRDefault="008B6276" w:rsidP="008B6276">
            <w:pPr>
              <w:rPr>
                <w:del w:id="5277" w:author="Salah Soliman" w:date="2020-01-31T16:16:00Z"/>
              </w:rPr>
            </w:pPr>
            <w:del w:id="5278" w:author="Salah Soliman" w:date="2020-01-31T16:16:00Z">
              <w:r w:rsidDel="00F5586C">
                <w:rPr>
                  <w:highlight w:val="green"/>
                </w:rPr>
                <w:delText>Ordered Data</w:delText>
              </w:r>
              <w:r w:rsidDel="00F5586C">
                <w:delText>.</w:delText>
              </w:r>
            </w:del>
          </w:p>
        </w:tc>
        <w:tc>
          <w:tcPr>
            <w:tcW w:w="270" w:type="dxa"/>
            <w:tcBorders>
              <w:top w:val="nil"/>
              <w:left w:val="nil"/>
              <w:bottom w:val="nil"/>
              <w:right w:val="single" w:sz="4" w:space="0" w:color="5B9BD5" w:themeColor="accent5"/>
            </w:tcBorders>
            <w:shd w:val="clear" w:color="auto" w:fill="70AD47" w:themeFill="accent6"/>
            <w:tcPrChange w:id="5279" w:author="Alexis Handford" w:date="2020-01-27T11:06:00Z">
              <w:tcPr>
                <w:tcW w:w="270" w:type="dxa"/>
                <w:tcBorders>
                  <w:top w:val="nil"/>
                  <w:left w:val="nil"/>
                  <w:bottom w:val="nil"/>
                  <w:right w:val="single" w:sz="4" w:space="0" w:color="5B9BD5" w:themeColor="accent5"/>
                </w:tcBorders>
                <w:shd w:val="clear" w:color="auto" w:fill="70AD47" w:themeFill="accent6"/>
              </w:tcPr>
            </w:tcPrChange>
          </w:tcPr>
          <w:p w14:paraId="7FC11DF5" w14:textId="342215BA" w:rsidR="008B6276" w:rsidDel="00F5586C" w:rsidRDefault="008B6276" w:rsidP="008B6276">
            <w:pPr>
              <w:rPr>
                <w:del w:id="5280" w:author="Salah Soliman" w:date="2020-01-31T16:16:00Z"/>
              </w:rPr>
            </w:pPr>
          </w:p>
        </w:tc>
      </w:tr>
      <w:tr w:rsidR="008B6276" w:rsidDel="00F5586C" w14:paraId="69A01E24" w14:textId="5EEC3C07" w:rsidTr="3E89A3C7">
        <w:trPr>
          <w:cantSplit/>
          <w:trHeight w:val="20"/>
          <w:del w:id="5281" w:author="Salah Soliman" w:date="2020-01-31T16:16:00Z"/>
        </w:trPr>
        <w:tc>
          <w:tcPr>
            <w:tcW w:w="265" w:type="dxa"/>
            <w:tcBorders>
              <w:top w:val="nil"/>
              <w:left w:val="single" w:sz="4" w:space="0" w:color="5B9BD5" w:themeColor="accent5"/>
              <w:bottom w:val="nil"/>
              <w:right w:val="nil"/>
            </w:tcBorders>
            <w:shd w:val="clear" w:color="auto" w:fill="70AD47" w:themeFill="accent6"/>
            <w:tcPrChange w:id="5282" w:author="Alexis Handford" w:date="2020-01-27T11:06:00Z">
              <w:tcPr>
                <w:tcW w:w="265" w:type="dxa"/>
                <w:tcBorders>
                  <w:top w:val="nil"/>
                  <w:left w:val="single" w:sz="4" w:space="0" w:color="5B9BD5" w:themeColor="accent5"/>
                  <w:bottom w:val="nil"/>
                  <w:right w:val="nil"/>
                </w:tcBorders>
                <w:shd w:val="clear" w:color="auto" w:fill="70AD47" w:themeFill="accent6"/>
              </w:tcPr>
            </w:tcPrChange>
          </w:tcPr>
          <w:p w14:paraId="62E970E5" w14:textId="474DE391" w:rsidR="008B6276" w:rsidDel="00F5586C" w:rsidRDefault="008B6276" w:rsidP="008B6276">
            <w:pPr>
              <w:pStyle w:val="NoSpacing"/>
              <w:rPr>
                <w:del w:id="5283" w:author="Salah Soliman" w:date="2020-01-31T16:16:00Z"/>
                <w:sz w:val="16"/>
                <w:szCs w:val="16"/>
              </w:rPr>
            </w:pPr>
          </w:p>
        </w:tc>
        <w:tc>
          <w:tcPr>
            <w:tcW w:w="630" w:type="dxa"/>
            <w:tcBorders>
              <w:top w:val="nil"/>
              <w:left w:val="nil"/>
              <w:bottom w:val="nil"/>
              <w:right w:val="nil"/>
            </w:tcBorders>
            <w:shd w:val="clear" w:color="auto" w:fill="70AD47" w:themeFill="accent6"/>
            <w:vAlign w:val="center"/>
            <w:tcPrChange w:id="5284" w:author="Alexis Handford" w:date="2020-01-27T11:06:00Z">
              <w:tcPr>
                <w:tcW w:w="630" w:type="dxa"/>
                <w:tcBorders>
                  <w:top w:val="nil"/>
                  <w:left w:val="nil"/>
                  <w:bottom w:val="nil"/>
                  <w:right w:val="nil"/>
                </w:tcBorders>
                <w:shd w:val="clear" w:color="auto" w:fill="70AD47" w:themeFill="accent6"/>
              </w:tcPr>
            </w:tcPrChange>
          </w:tcPr>
          <w:p w14:paraId="309CE00D" w14:textId="12200F7D" w:rsidR="008B6276" w:rsidDel="00F5586C" w:rsidRDefault="008B6276" w:rsidP="008B6276">
            <w:pPr>
              <w:pStyle w:val="NoSpacing"/>
              <w:rPr>
                <w:del w:id="5285" w:author="Salah Soliman" w:date="2020-01-31T16:16:00Z"/>
                <w:sz w:val="16"/>
                <w:szCs w:val="16"/>
              </w:rPr>
            </w:pPr>
          </w:p>
        </w:tc>
        <w:tc>
          <w:tcPr>
            <w:tcW w:w="3330" w:type="dxa"/>
            <w:gridSpan w:val="2"/>
            <w:tcBorders>
              <w:top w:val="nil"/>
              <w:left w:val="nil"/>
              <w:bottom w:val="nil"/>
              <w:right w:val="nil"/>
            </w:tcBorders>
            <w:shd w:val="clear" w:color="auto" w:fill="70AD47" w:themeFill="accent6"/>
            <w:vAlign w:val="center"/>
            <w:tcPrChange w:id="5286" w:author="Alexis Handford" w:date="2020-01-27T11:06:00Z">
              <w:tcPr>
                <w:tcW w:w="3330" w:type="dxa"/>
                <w:gridSpan w:val="2"/>
                <w:tcBorders>
                  <w:top w:val="nil"/>
                  <w:left w:val="nil"/>
                  <w:bottom w:val="nil"/>
                  <w:right w:val="nil"/>
                </w:tcBorders>
                <w:shd w:val="clear" w:color="auto" w:fill="70AD47" w:themeFill="accent6"/>
              </w:tcPr>
            </w:tcPrChange>
          </w:tcPr>
          <w:p w14:paraId="0D4C2AEB" w14:textId="72FEF1C5" w:rsidR="008B6276" w:rsidDel="00F5586C" w:rsidRDefault="008B6276" w:rsidP="008B6276">
            <w:pPr>
              <w:pStyle w:val="NoSpacing"/>
              <w:rPr>
                <w:del w:id="5287" w:author="Salah Soliman" w:date="2020-01-31T16:16:00Z"/>
                <w:sz w:val="16"/>
                <w:szCs w:val="16"/>
              </w:rPr>
            </w:pPr>
          </w:p>
        </w:tc>
        <w:tc>
          <w:tcPr>
            <w:tcW w:w="1980" w:type="dxa"/>
            <w:tcBorders>
              <w:top w:val="nil"/>
              <w:left w:val="nil"/>
              <w:bottom w:val="nil"/>
              <w:right w:val="nil"/>
            </w:tcBorders>
            <w:shd w:val="clear" w:color="auto" w:fill="70AD47" w:themeFill="accent6"/>
            <w:vAlign w:val="center"/>
            <w:tcPrChange w:id="5288" w:author="Alexis Handford" w:date="2020-01-27T11:06:00Z">
              <w:tcPr>
                <w:tcW w:w="1980" w:type="dxa"/>
                <w:tcBorders>
                  <w:top w:val="nil"/>
                  <w:left w:val="nil"/>
                  <w:bottom w:val="nil"/>
                  <w:right w:val="nil"/>
                </w:tcBorders>
                <w:shd w:val="clear" w:color="auto" w:fill="70AD47" w:themeFill="accent6"/>
              </w:tcPr>
            </w:tcPrChange>
          </w:tcPr>
          <w:p w14:paraId="3E1724D4" w14:textId="398DF7B8" w:rsidR="008B6276" w:rsidDel="00F5586C" w:rsidRDefault="008B6276" w:rsidP="008B6276">
            <w:pPr>
              <w:pStyle w:val="NoSpacing"/>
              <w:rPr>
                <w:del w:id="5289" w:author="Salah Soliman" w:date="2020-01-31T16:16:00Z"/>
                <w:sz w:val="16"/>
                <w:szCs w:val="16"/>
              </w:rPr>
            </w:pPr>
          </w:p>
        </w:tc>
        <w:tc>
          <w:tcPr>
            <w:tcW w:w="3978" w:type="dxa"/>
            <w:tcBorders>
              <w:top w:val="nil"/>
              <w:left w:val="nil"/>
              <w:bottom w:val="nil"/>
              <w:right w:val="nil"/>
            </w:tcBorders>
            <w:shd w:val="clear" w:color="auto" w:fill="70AD47" w:themeFill="accent6"/>
            <w:vAlign w:val="center"/>
            <w:tcPrChange w:id="5290" w:author="Alexis Handford" w:date="2020-01-27T11:06:00Z">
              <w:tcPr>
                <w:tcW w:w="3978" w:type="dxa"/>
                <w:tcBorders>
                  <w:top w:val="nil"/>
                  <w:left w:val="nil"/>
                  <w:bottom w:val="nil"/>
                  <w:right w:val="nil"/>
                </w:tcBorders>
                <w:shd w:val="clear" w:color="auto" w:fill="70AD47" w:themeFill="accent6"/>
              </w:tcPr>
            </w:tcPrChange>
          </w:tcPr>
          <w:p w14:paraId="18ECC058" w14:textId="16653014" w:rsidR="008B6276" w:rsidDel="00F5586C" w:rsidRDefault="008B6276" w:rsidP="008B6276">
            <w:pPr>
              <w:pStyle w:val="NoSpacing"/>
              <w:rPr>
                <w:del w:id="5291" w:author="Salah Soliman" w:date="2020-01-31T16:16:00Z"/>
                <w:noProof/>
                <w:sz w:val="16"/>
                <w:szCs w:val="16"/>
              </w:rPr>
            </w:pPr>
          </w:p>
        </w:tc>
        <w:tc>
          <w:tcPr>
            <w:tcW w:w="270" w:type="dxa"/>
            <w:tcBorders>
              <w:top w:val="nil"/>
              <w:left w:val="nil"/>
              <w:bottom w:val="nil"/>
              <w:right w:val="single" w:sz="4" w:space="0" w:color="5B9BD5" w:themeColor="accent5"/>
            </w:tcBorders>
            <w:shd w:val="clear" w:color="auto" w:fill="70AD47" w:themeFill="accent6"/>
            <w:tcPrChange w:id="5292" w:author="Alexis Handford" w:date="2020-01-27T11:06:00Z">
              <w:tcPr>
                <w:tcW w:w="270" w:type="dxa"/>
                <w:tcBorders>
                  <w:top w:val="nil"/>
                  <w:left w:val="nil"/>
                  <w:bottom w:val="nil"/>
                  <w:right w:val="single" w:sz="4" w:space="0" w:color="5B9BD5" w:themeColor="accent5"/>
                </w:tcBorders>
                <w:shd w:val="clear" w:color="auto" w:fill="70AD47" w:themeFill="accent6"/>
              </w:tcPr>
            </w:tcPrChange>
          </w:tcPr>
          <w:p w14:paraId="4D9BB5F4" w14:textId="42F227C3" w:rsidR="008B6276" w:rsidDel="00F5586C" w:rsidRDefault="008B6276" w:rsidP="008B6276">
            <w:pPr>
              <w:pStyle w:val="NoSpacing"/>
              <w:rPr>
                <w:del w:id="5293" w:author="Salah Soliman" w:date="2020-01-31T16:16:00Z"/>
                <w:sz w:val="16"/>
                <w:szCs w:val="16"/>
              </w:rPr>
            </w:pPr>
          </w:p>
        </w:tc>
      </w:tr>
      <w:tr w:rsidR="008B6276" w:rsidDel="00F5586C" w14:paraId="26449BC4" w14:textId="6A7A9081" w:rsidTr="3E89A3C7">
        <w:trPr>
          <w:cantSplit/>
          <w:del w:id="5294" w:author="Salah Soliman" w:date="2020-01-31T16:16:00Z"/>
        </w:trPr>
        <w:tc>
          <w:tcPr>
            <w:tcW w:w="265" w:type="dxa"/>
            <w:tcBorders>
              <w:top w:val="nil"/>
              <w:left w:val="single" w:sz="4" w:space="0" w:color="5B9BD5" w:themeColor="accent5"/>
              <w:bottom w:val="nil"/>
              <w:right w:val="nil"/>
            </w:tcBorders>
            <w:shd w:val="clear" w:color="auto" w:fill="70AD47" w:themeFill="accent6"/>
            <w:tcPrChange w:id="5295" w:author="Alexis Handford" w:date="2020-01-27T11:06:00Z">
              <w:tcPr>
                <w:tcW w:w="265" w:type="dxa"/>
                <w:tcBorders>
                  <w:top w:val="nil"/>
                  <w:left w:val="single" w:sz="4" w:space="0" w:color="5B9BD5" w:themeColor="accent5"/>
                  <w:bottom w:val="nil"/>
                  <w:right w:val="nil"/>
                </w:tcBorders>
                <w:shd w:val="clear" w:color="auto" w:fill="70AD47" w:themeFill="accent6"/>
              </w:tcPr>
            </w:tcPrChange>
          </w:tcPr>
          <w:p w14:paraId="3EB13660" w14:textId="27C7D0BB" w:rsidR="008B6276" w:rsidDel="00F5586C" w:rsidRDefault="008B6276" w:rsidP="008B6276">
            <w:pPr>
              <w:rPr>
                <w:del w:id="5296" w:author="Salah Soliman" w:date="2020-01-31T16:16:00Z"/>
              </w:rPr>
            </w:pPr>
          </w:p>
        </w:tc>
        <w:tc>
          <w:tcPr>
            <w:tcW w:w="630" w:type="dxa"/>
            <w:tcBorders>
              <w:top w:val="nil"/>
              <w:left w:val="nil"/>
              <w:bottom w:val="nil"/>
              <w:right w:val="nil"/>
            </w:tcBorders>
            <w:shd w:val="clear" w:color="auto" w:fill="FFFFFF" w:themeFill="background1"/>
            <w:vAlign w:val="center"/>
            <w:hideMark/>
            <w:tcPrChange w:id="5297" w:author="Alexis Handford" w:date="2020-01-27T11:06:00Z">
              <w:tcPr>
                <w:tcW w:w="630" w:type="dxa"/>
                <w:tcBorders>
                  <w:top w:val="nil"/>
                  <w:left w:val="nil"/>
                  <w:bottom w:val="nil"/>
                  <w:right w:val="nil"/>
                </w:tcBorders>
                <w:shd w:val="clear" w:color="auto" w:fill="FFFFFF" w:themeFill="background1"/>
                <w:hideMark/>
              </w:tcPr>
            </w:tcPrChange>
          </w:tcPr>
          <w:p w14:paraId="2F7FDEE9" w14:textId="3A4A5C22" w:rsidR="008B6276" w:rsidDel="00F5586C" w:rsidRDefault="008B6276" w:rsidP="008B6276">
            <w:pPr>
              <w:rPr>
                <w:del w:id="5298" w:author="Salah Soliman" w:date="2020-01-31T16:16:00Z"/>
                <w:noProof/>
              </w:rPr>
            </w:pPr>
            <w:del w:id="5299" w:author="Salah Soliman" w:date="2020-01-31T16:16:00Z">
              <w:r w:rsidDel="00F5586C">
                <w:rPr>
                  <w:noProof/>
                </w:rPr>
                <mc:AlternateContent>
                  <mc:Choice Requires="wps">
                    <w:drawing>
                      <wp:inline distT="0" distB="0" distL="0" distR="0" wp14:anchorId="11C60867" wp14:editId="753D2065">
                        <wp:extent cx="207010" cy="207010"/>
                        <wp:effectExtent l="19050" t="19050" r="21590" b="21590"/>
                        <wp:docPr id="136" name="Oval 1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010" cy="207010"/>
                                </a:xfrm>
                                <a:prstGeom prst="ellipse">
                                  <a:avLst/>
                                </a:prstGeom>
                                <a:noFill/>
                                <a:ln w="28575">
                                  <a:solidFill>
                                    <a:schemeClr val="accent5">
                                      <a:lumMod val="9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inline>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w16se="http://schemas.microsoft.com/office/word/2015/wordml/symex" xmlns:cx1="http://schemas.microsoft.com/office/drawing/2015/9/8/chartex" xmlns:cx="http://schemas.microsoft.com/office/drawing/2014/chartex">
                    <w:pict>
                      <v:oval w14:anchorId="41316863" id="Oval 136" o:spid="_x0000_s1026" style="width:16.3pt;height:16.3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" filled="f" strokecolor="#428bce [2888]" strokeweight="2.25pt">
                        <v:stroke joinstyle="miter"/>
                        <w10:anchorlock/>
                      </v:oval>
                    </w:pict>
                  </mc:Fallback>
                </mc:AlternateContent>
              </w:r>
            </w:del>
          </w:p>
        </w:tc>
        <w:tc>
          <w:tcPr>
            <w:tcW w:w="450" w:type="dxa"/>
            <w:tcBorders>
              <w:top w:val="nil"/>
              <w:left w:val="nil"/>
              <w:bottom w:val="nil"/>
              <w:right w:val="nil"/>
            </w:tcBorders>
            <w:shd w:val="clear" w:color="auto" w:fill="FFFFFF" w:themeFill="background1"/>
            <w:vAlign w:val="center"/>
            <w:hideMark/>
            <w:tcPrChange w:id="5300" w:author="Alexis Handford" w:date="2020-01-27T11:06:00Z">
              <w:tcPr>
                <w:tcW w:w="450" w:type="dxa"/>
                <w:tcBorders>
                  <w:top w:val="nil"/>
                  <w:left w:val="nil"/>
                  <w:bottom w:val="nil"/>
                  <w:right w:val="nil"/>
                </w:tcBorders>
                <w:shd w:val="clear" w:color="auto" w:fill="FFFFFF" w:themeFill="background1"/>
                <w:hideMark/>
              </w:tcPr>
            </w:tcPrChange>
          </w:tcPr>
          <w:p w14:paraId="579768E9" w14:textId="681B6EC0" w:rsidR="008B6276" w:rsidDel="00F5586C" w:rsidRDefault="008B6276" w:rsidP="008B6276">
            <w:pPr>
              <w:rPr>
                <w:del w:id="5301" w:author="Salah Soliman" w:date="2020-01-31T16:16:00Z"/>
                <w:rFonts w:asciiTheme="majorHAnsi" w:hAnsiTheme="majorHAnsi" w:cstheme="majorHAnsi"/>
              </w:rPr>
            </w:pPr>
            <w:del w:id="5302" w:author="Salah Soliman" w:date="2020-01-31T16:16:00Z">
              <w:r w:rsidDel="00F5586C">
                <w:rPr>
                  <w:rFonts w:asciiTheme="majorHAnsi" w:hAnsiTheme="majorHAnsi" w:cstheme="majorHAnsi"/>
                </w:rPr>
                <w:delText>c.</w:delText>
              </w:r>
            </w:del>
          </w:p>
        </w:tc>
        <w:tc>
          <w:tcPr>
            <w:tcW w:w="8841" w:type="dxa"/>
            <w:gridSpan w:val="3"/>
            <w:tcBorders>
              <w:top w:val="nil"/>
              <w:left w:val="nil"/>
              <w:bottom w:val="nil"/>
              <w:right w:val="nil"/>
            </w:tcBorders>
            <w:shd w:val="clear" w:color="auto" w:fill="FFFFFF" w:themeFill="background1"/>
            <w:vAlign w:val="center"/>
            <w:hideMark/>
            <w:tcPrChange w:id="5303" w:author="Alexis Handford" w:date="2020-01-27T11:06:00Z">
              <w:tcPr>
                <w:tcW w:w="8841" w:type="dxa"/>
                <w:gridSpan w:val="3"/>
                <w:tcBorders>
                  <w:top w:val="nil"/>
                  <w:left w:val="nil"/>
                  <w:bottom w:val="nil"/>
                  <w:right w:val="nil"/>
                </w:tcBorders>
                <w:shd w:val="clear" w:color="auto" w:fill="FFFFFF" w:themeFill="background1"/>
                <w:hideMark/>
              </w:tcPr>
            </w:tcPrChange>
          </w:tcPr>
          <w:p w14:paraId="66A08B6F" w14:textId="3A364A04" w:rsidR="008B6276" w:rsidDel="00F5586C" w:rsidRDefault="008B6276" w:rsidP="008B6276">
            <w:pPr>
              <w:rPr>
                <w:del w:id="5304" w:author="Salah Soliman" w:date="2020-01-31T16:16:00Z"/>
              </w:rPr>
            </w:pPr>
            <w:del w:id="5305" w:author="Salah Soliman" w:date="2020-01-31T16:16:00Z">
              <w:r w:rsidDel="00F5586C">
                <w:rPr>
                  <w:rFonts w:cstheme="minorHAnsi"/>
                </w:rPr>
                <w:delText>Tabular Data.</w:delText>
              </w:r>
            </w:del>
          </w:p>
        </w:tc>
        <w:tc>
          <w:tcPr>
            <w:tcW w:w="270" w:type="dxa"/>
            <w:tcBorders>
              <w:top w:val="nil"/>
              <w:left w:val="nil"/>
              <w:bottom w:val="nil"/>
              <w:right w:val="single" w:sz="4" w:space="0" w:color="5B9BD5" w:themeColor="accent5"/>
            </w:tcBorders>
            <w:shd w:val="clear" w:color="auto" w:fill="70AD47" w:themeFill="accent6"/>
            <w:tcPrChange w:id="5306" w:author="Alexis Handford" w:date="2020-01-27T11:06:00Z">
              <w:tcPr>
                <w:tcW w:w="270" w:type="dxa"/>
                <w:tcBorders>
                  <w:top w:val="nil"/>
                  <w:left w:val="nil"/>
                  <w:bottom w:val="nil"/>
                  <w:right w:val="single" w:sz="4" w:space="0" w:color="5B9BD5" w:themeColor="accent5"/>
                </w:tcBorders>
                <w:shd w:val="clear" w:color="auto" w:fill="70AD47" w:themeFill="accent6"/>
              </w:tcPr>
            </w:tcPrChange>
          </w:tcPr>
          <w:p w14:paraId="38120488" w14:textId="4FC24269" w:rsidR="008B6276" w:rsidDel="00F5586C" w:rsidRDefault="008B6276" w:rsidP="008B6276">
            <w:pPr>
              <w:rPr>
                <w:del w:id="5307" w:author="Salah Soliman" w:date="2020-01-31T16:16:00Z"/>
              </w:rPr>
            </w:pPr>
          </w:p>
        </w:tc>
      </w:tr>
      <w:tr w:rsidR="008B6276" w:rsidDel="00F5586C" w14:paraId="75932D3C" w14:textId="224518F0" w:rsidTr="3E89A3C7">
        <w:trPr>
          <w:cantSplit/>
          <w:del w:id="5308" w:author="Salah Soliman" w:date="2020-01-31T16:16:00Z"/>
        </w:trPr>
        <w:tc>
          <w:tcPr>
            <w:tcW w:w="265" w:type="dxa"/>
            <w:tcBorders>
              <w:top w:val="nil"/>
              <w:left w:val="single" w:sz="4" w:space="0" w:color="5B9BD5" w:themeColor="accent5"/>
              <w:bottom w:val="nil"/>
              <w:right w:val="nil"/>
            </w:tcBorders>
            <w:shd w:val="clear" w:color="auto" w:fill="70AD47" w:themeFill="accent6"/>
            <w:tcPrChange w:id="5309" w:author="Alexis Handford" w:date="2020-01-27T11:06:00Z">
              <w:tcPr>
                <w:tcW w:w="265" w:type="dxa"/>
                <w:tcBorders>
                  <w:top w:val="nil"/>
                  <w:left w:val="single" w:sz="4" w:space="0" w:color="5B9BD5" w:themeColor="accent5"/>
                  <w:bottom w:val="nil"/>
                  <w:right w:val="nil"/>
                </w:tcBorders>
                <w:shd w:val="clear" w:color="auto" w:fill="70AD47" w:themeFill="accent6"/>
              </w:tcPr>
            </w:tcPrChange>
          </w:tcPr>
          <w:p w14:paraId="3118772F" w14:textId="7B06A74F" w:rsidR="008B6276" w:rsidDel="00F5586C" w:rsidRDefault="008B6276" w:rsidP="008B6276">
            <w:pPr>
              <w:pStyle w:val="NoSpacing"/>
              <w:rPr>
                <w:del w:id="5310" w:author="Salah Soliman" w:date="2020-01-31T16:16:00Z"/>
                <w:sz w:val="16"/>
                <w:szCs w:val="16"/>
              </w:rPr>
            </w:pPr>
          </w:p>
        </w:tc>
        <w:tc>
          <w:tcPr>
            <w:tcW w:w="3960" w:type="dxa"/>
            <w:gridSpan w:val="3"/>
            <w:tcBorders>
              <w:top w:val="nil"/>
              <w:left w:val="nil"/>
              <w:bottom w:val="nil"/>
              <w:right w:val="nil"/>
            </w:tcBorders>
            <w:shd w:val="clear" w:color="auto" w:fill="70AD47" w:themeFill="accent6"/>
            <w:vAlign w:val="center"/>
            <w:tcPrChange w:id="5311" w:author="Alexis Handford" w:date="2020-01-27T11:06:00Z">
              <w:tcPr>
                <w:tcW w:w="3960" w:type="dxa"/>
                <w:gridSpan w:val="3"/>
                <w:tcBorders>
                  <w:top w:val="nil"/>
                  <w:left w:val="nil"/>
                  <w:bottom w:val="nil"/>
                  <w:right w:val="nil"/>
                </w:tcBorders>
                <w:shd w:val="clear" w:color="auto" w:fill="70AD47" w:themeFill="accent6"/>
              </w:tcPr>
            </w:tcPrChange>
          </w:tcPr>
          <w:p w14:paraId="12A11CC5" w14:textId="494D8AF8" w:rsidR="008B6276" w:rsidDel="00F5586C" w:rsidRDefault="008B6276" w:rsidP="008B6276">
            <w:pPr>
              <w:pStyle w:val="NoSpacing"/>
              <w:rPr>
                <w:del w:id="5312" w:author="Salah Soliman" w:date="2020-01-31T16:16:00Z"/>
                <w:sz w:val="16"/>
                <w:szCs w:val="16"/>
              </w:rPr>
            </w:pPr>
          </w:p>
        </w:tc>
        <w:tc>
          <w:tcPr>
            <w:tcW w:w="1980" w:type="dxa"/>
            <w:tcBorders>
              <w:top w:val="nil"/>
              <w:left w:val="nil"/>
              <w:bottom w:val="nil"/>
              <w:right w:val="nil"/>
            </w:tcBorders>
            <w:shd w:val="clear" w:color="auto" w:fill="70AD47" w:themeFill="accent6"/>
            <w:vAlign w:val="center"/>
            <w:tcPrChange w:id="5313" w:author="Alexis Handford" w:date="2020-01-27T11:06:00Z">
              <w:tcPr>
                <w:tcW w:w="1980" w:type="dxa"/>
                <w:tcBorders>
                  <w:top w:val="nil"/>
                  <w:left w:val="nil"/>
                  <w:bottom w:val="nil"/>
                  <w:right w:val="nil"/>
                </w:tcBorders>
                <w:shd w:val="clear" w:color="auto" w:fill="70AD47" w:themeFill="accent6"/>
              </w:tcPr>
            </w:tcPrChange>
          </w:tcPr>
          <w:p w14:paraId="49D96B1C" w14:textId="3ED91CF1" w:rsidR="008B6276" w:rsidDel="00F5586C" w:rsidRDefault="008B6276" w:rsidP="008B6276">
            <w:pPr>
              <w:pStyle w:val="NoSpacing"/>
              <w:rPr>
                <w:del w:id="5314" w:author="Salah Soliman" w:date="2020-01-31T16:16:00Z"/>
                <w:sz w:val="16"/>
                <w:szCs w:val="16"/>
              </w:rPr>
            </w:pPr>
          </w:p>
        </w:tc>
        <w:tc>
          <w:tcPr>
            <w:tcW w:w="3978" w:type="dxa"/>
            <w:tcBorders>
              <w:top w:val="nil"/>
              <w:left w:val="nil"/>
              <w:bottom w:val="nil"/>
              <w:right w:val="nil"/>
            </w:tcBorders>
            <w:shd w:val="clear" w:color="auto" w:fill="70AD47" w:themeFill="accent6"/>
            <w:vAlign w:val="center"/>
            <w:tcPrChange w:id="5315" w:author="Alexis Handford" w:date="2020-01-27T11:06:00Z">
              <w:tcPr>
                <w:tcW w:w="3978" w:type="dxa"/>
                <w:tcBorders>
                  <w:top w:val="nil"/>
                  <w:left w:val="nil"/>
                  <w:bottom w:val="nil"/>
                  <w:right w:val="nil"/>
                </w:tcBorders>
                <w:shd w:val="clear" w:color="auto" w:fill="70AD47" w:themeFill="accent6"/>
              </w:tcPr>
            </w:tcPrChange>
          </w:tcPr>
          <w:p w14:paraId="34EEFE32" w14:textId="2A382304" w:rsidR="008B6276" w:rsidDel="00F5586C" w:rsidRDefault="008B6276" w:rsidP="008B6276">
            <w:pPr>
              <w:pStyle w:val="NoSpacing"/>
              <w:rPr>
                <w:del w:id="5316" w:author="Salah Soliman" w:date="2020-01-31T16:16:00Z"/>
                <w:sz w:val="16"/>
                <w:szCs w:val="16"/>
              </w:rPr>
            </w:pPr>
          </w:p>
        </w:tc>
        <w:tc>
          <w:tcPr>
            <w:tcW w:w="270" w:type="dxa"/>
            <w:tcBorders>
              <w:top w:val="nil"/>
              <w:left w:val="nil"/>
              <w:bottom w:val="nil"/>
              <w:right w:val="single" w:sz="4" w:space="0" w:color="5B9BD5" w:themeColor="accent5"/>
            </w:tcBorders>
            <w:shd w:val="clear" w:color="auto" w:fill="70AD47" w:themeFill="accent6"/>
            <w:tcPrChange w:id="5317" w:author="Alexis Handford" w:date="2020-01-27T11:06:00Z">
              <w:tcPr>
                <w:tcW w:w="270" w:type="dxa"/>
                <w:tcBorders>
                  <w:top w:val="nil"/>
                  <w:left w:val="nil"/>
                  <w:bottom w:val="nil"/>
                  <w:right w:val="single" w:sz="4" w:space="0" w:color="5B9BD5" w:themeColor="accent5"/>
                </w:tcBorders>
                <w:shd w:val="clear" w:color="auto" w:fill="70AD47" w:themeFill="accent6"/>
              </w:tcPr>
            </w:tcPrChange>
          </w:tcPr>
          <w:p w14:paraId="4F9A82A7" w14:textId="46A425A6" w:rsidR="008B6276" w:rsidDel="00F5586C" w:rsidRDefault="008B6276" w:rsidP="008B6276">
            <w:pPr>
              <w:pStyle w:val="NoSpacing"/>
              <w:rPr>
                <w:del w:id="5318" w:author="Salah Soliman" w:date="2020-01-31T16:16:00Z"/>
                <w:sz w:val="16"/>
                <w:szCs w:val="16"/>
              </w:rPr>
            </w:pPr>
          </w:p>
        </w:tc>
      </w:tr>
      <w:tr w:rsidR="008B6276" w:rsidDel="00F5586C" w14:paraId="3C87E58E" w14:textId="75043E1E" w:rsidTr="3E89A3C7">
        <w:trPr>
          <w:cantSplit/>
          <w:del w:id="5319" w:author="Salah Soliman" w:date="2020-01-31T16:16:00Z"/>
        </w:trPr>
        <w:tc>
          <w:tcPr>
            <w:tcW w:w="265" w:type="dxa"/>
            <w:tcBorders>
              <w:top w:val="nil"/>
              <w:left w:val="single" w:sz="4" w:space="0" w:color="5B9BD5" w:themeColor="accent5"/>
              <w:bottom w:val="nil"/>
              <w:right w:val="nil"/>
            </w:tcBorders>
            <w:shd w:val="clear" w:color="auto" w:fill="70AD47" w:themeFill="accent6"/>
            <w:tcPrChange w:id="5320" w:author="Alexis Handford" w:date="2020-01-27T11:06:00Z">
              <w:tcPr>
                <w:tcW w:w="265" w:type="dxa"/>
                <w:tcBorders>
                  <w:top w:val="nil"/>
                  <w:left w:val="single" w:sz="4" w:space="0" w:color="5B9BD5" w:themeColor="accent5"/>
                  <w:bottom w:val="nil"/>
                  <w:right w:val="nil"/>
                </w:tcBorders>
                <w:shd w:val="clear" w:color="auto" w:fill="70AD47" w:themeFill="accent6"/>
              </w:tcPr>
            </w:tcPrChange>
          </w:tcPr>
          <w:p w14:paraId="2A3B5E92" w14:textId="4FDA7B8A" w:rsidR="008B6276" w:rsidDel="00F5586C" w:rsidRDefault="008B6276" w:rsidP="008B6276">
            <w:pPr>
              <w:rPr>
                <w:del w:id="5321" w:author="Salah Soliman" w:date="2020-01-31T16:16:00Z"/>
              </w:rPr>
            </w:pPr>
          </w:p>
        </w:tc>
        <w:tc>
          <w:tcPr>
            <w:tcW w:w="630" w:type="dxa"/>
            <w:tcBorders>
              <w:top w:val="nil"/>
              <w:left w:val="nil"/>
              <w:bottom w:val="nil"/>
              <w:right w:val="nil"/>
            </w:tcBorders>
            <w:shd w:val="clear" w:color="auto" w:fill="FFFFFF" w:themeFill="background1"/>
            <w:vAlign w:val="center"/>
            <w:hideMark/>
            <w:tcPrChange w:id="5322" w:author="Alexis Handford" w:date="2020-01-27T11:06:00Z">
              <w:tcPr>
                <w:tcW w:w="630" w:type="dxa"/>
                <w:tcBorders>
                  <w:top w:val="nil"/>
                  <w:left w:val="nil"/>
                  <w:bottom w:val="nil"/>
                  <w:right w:val="nil"/>
                </w:tcBorders>
                <w:shd w:val="clear" w:color="auto" w:fill="FFFFFF" w:themeFill="background1"/>
                <w:hideMark/>
              </w:tcPr>
            </w:tcPrChange>
          </w:tcPr>
          <w:p w14:paraId="42A7BF9C" w14:textId="418BFE21" w:rsidR="008B6276" w:rsidDel="00F5586C" w:rsidRDefault="008B6276" w:rsidP="008B6276">
            <w:pPr>
              <w:rPr>
                <w:del w:id="5323" w:author="Salah Soliman" w:date="2020-01-31T16:16:00Z"/>
                <w:noProof/>
              </w:rPr>
            </w:pPr>
            <w:del w:id="5324" w:author="Salah Soliman" w:date="2020-01-31T16:16:00Z">
              <w:r w:rsidDel="00F5586C">
                <w:rPr>
                  <w:noProof/>
                </w:rPr>
                <mc:AlternateContent>
                  <mc:Choice Requires="wps">
                    <w:drawing>
                      <wp:inline distT="0" distB="0" distL="0" distR="0" wp14:anchorId="4510BFBF" wp14:editId="2E98E25F">
                        <wp:extent cx="207010" cy="207010"/>
                        <wp:effectExtent l="19050" t="19050" r="21590" b="21590"/>
                        <wp:docPr id="135" name="Oval 1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010" cy="207010"/>
                                </a:xfrm>
                                <a:prstGeom prst="ellipse">
                                  <a:avLst/>
                                </a:prstGeom>
                                <a:noFill/>
                                <a:ln w="28575">
                                  <a:solidFill>
                                    <a:schemeClr val="accent5">
                                      <a:lumMod val="9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inline>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w16se="http://schemas.microsoft.com/office/word/2015/wordml/symex" xmlns:cx1="http://schemas.microsoft.com/office/drawing/2015/9/8/chartex" xmlns:cx="http://schemas.microsoft.com/office/drawing/2014/chartex">
                    <w:pict>
                      <v:oval w14:anchorId="79531601" id="Oval 135" o:spid="_x0000_s1026" style="width:16.3pt;height:16.3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" filled="f" strokecolor="#428bce [2888]" strokeweight="2.25pt">
                        <v:stroke joinstyle="miter"/>
                        <w10:anchorlock/>
                      </v:oval>
                    </w:pict>
                  </mc:Fallback>
                </mc:AlternateContent>
              </w:r>
            </w:del>
          </w:p>
        </w:tc>
        <w:tc>
          <w:tcPr>
            <w:tcW w:w="450" w:type="dxa"/>
            <w:tcBorders>
              <w:top w:val="nil"/>
              <w:left w:val="nil"/>
              <w:bottom w:val="nil"/>
              <w:right w:val="nil"/>
            </w:tcBorders>
            <w:shd w:val="clear" w:color="auto" w:fill="FFFFFF" w:themeFill="background1"/>
            <w:vAlign w:val="center"/>
            <w:hideMark/>
            <w:tcPrChange w:id="5325" w:author="Alexis Handford" w:date="2020-01-27T11:06:00Z">
              <w:tcPr>
                <w:tcW w:w="450" w:type="dxa"/>
                <w:tcBorders>
                  <w:top w:val="nil"/>
                  <w:left w:val="nil"/>
                  <w:bottom w:val="nil"/>
                  <w:right w:val="nil"/>
                </w:tcBorders>
                <w:shd w:val="clear" w:color="auto" w:fill="FFFFFF" w:themeFill="background1"/>
                <w:hideMark/>
              </w:tcPr>
            </w:tcPrChange>
          </w:tcPr>
          <w:p w14:paraId="386EA2D5" w14:textId="65364637" w:rsidR="008B6276" w:rsidDel="00F5586C" w:rsidRDefault="008B6276" w:rsidP="008B6276">
            <w:pPr>
              <w:rPr>
                <w:del w:id="5326" w:author="Salah Soliman" w:date="2020-01-31T16:16:00Z"/>
                <w:rFonts w:asciiTheme="majorHAnsi" w:hAnsiTheme="majorHAnsi" w:cstheme="majorHAnsi"/>
              </w:rPr>
            </w:pPr>
            <w:del w:id="5327" w:author="Salah Soliman" w:date="2020-01-31T16:16:00Z">
              <w:r w:rsidDel="00F5586C">
                <w:rPr>
                  <w:rFonts w:asciiTheme="majorHAnsi" w:hAnsiTheme="majorHAnsi" w:cstheme="majorHAnsi"/>
                </w:rPr>
                <w:delText>d.</w:delText>
              </w:r>
            </w:del>
          </w:p>
        </w:tc>
        <w:tc>
          <w:tcPr>
            <w:tcW w:w="8841" w:type="dxa"/>
            <w:gridSpan w:val="3"/>
            <w:tcBorders>
              <w:top w:val="nil"/>
              <w:left w:val="nil"/>
              <w:bottom w:val="nil"/>
              <w:right w:val="nil"/>
            </w:tcBorders>
            <w:shd w:val="clear" w:color="auto" w:fill="FFFFFF" w:themeFill="background1"/>
            <w:vAlign w:val="center"/>
            <w:hideMark/>
            <w:tcPrChange w:id="5328" w:author="Alexis Handford" w:date="2020-01-27T11:06:00Z">
              <w:tcPr>
                <w:tcW w:w="8841" w:type="dxa"/>
                <w:gridSpan w:val="3"/>
                <w:tcBorders>
                  <w:top w:val="nil"/>
                  <w:left w:val="nil"/>
                  <w:bottom w:val="nil"/>
                  <w:right w:val="nil"/>
                </w:tcBorders>
                <w:shd w:val="clear" w:color="auto" w:fill="FFFFFF" w:themeFill="background1"/>
                <w:hideMark/>
              </w:tcPr>
            </w:tcPrChange>
          </w:tcPr>
          <w:p w14:paraId="07699315" w14:textId="5A648E9A" w:rsidR="008B6276" w:rsidDel="00F5586C" w:rsidRDefault="008B6276" w:rsidP="008B6276">
            <w:pPr>
              <w:rPr>
                <w:del w:id="5329" w:author="Salah Soliman" w:date="2020-01-31T16:16:00Z"/>
              </w:rPr>
            </w:pPr>
            <w:del w:id="5330" w:author="Salah Soliman" w:date="2020-01-31T16:16:00Z">
              <w:r w:rsidDel="00F5586C">
                <w:delText>Matrix Data.</w:delText>
              </w:r>
            </w:del>
          </w:p>
        </w:tc>
        <w:tc>
          <w:tcPr>
            <w:tcW w:w="270" w:type="dxa"/>
            <w:tcBorders>
              <w:top w:val="nil"/>
              <w:left w:val="nil"/>
              <w:bottom w:val="nil"/>
              <w:right w:val="single" w:sz="4" w:space="0" w:color="5B9BD5" w:themeColor="accent5"/>
            </w:tcBorders>
            <w:shd w:val="clear" w:color="auto" w:fill="70AD47" w:themeFill="accent6"/>
            <w:tcPrChange w:id="5331" w:author="Alexis Handford" w:date="2020-01-27T11:06:00Z">
              <w:tcPr>
                <w:tcW w:w="270" w:type="dxa"/>
                <w:tcBorders>
                  <w:top w:val="nil"/>
                  <w:left w:val="nil"/>
                  <w:bottom w:val="nil"/>
                  <w:right w:val="single" w:sz="4" w:space="0" w:color="5B9BD5" w:themeColor="accent5"/>
                </w:tcBorders>
                <w:shd w:val="clear" w:color="auto" w:fill="70AD47" w:themeFill="accent6"/>
              </w:tcPr>
            </w:tcPrChange>
          </w:tcPr>
          <w:p w14:paraId="783C4DF7" w14:textId="5EBF8954" w:rsidR="008B6276" w:rsidDel="00F5586C" w:rsidRDefault="008B6276" w:rsidP="008B6276">
            <w:pPr>
              <w:rPr>
                <w:del w:id="5332" w:author="Salah Soliman" w:date="2020-01-31T16:16:00Z"/>
              </w:rPr>
            </w:pPr>
          </w:p>
        </w:tc>
      </w:tr>
      <w:tr w:rsidR="008B6276" w:rsidDel="00F5586C" w14:paraId="35E3FE4D" w14:textId="07F9D794" w:rsidTr="3E89A3C7">
        <w:trPr>
          <w:cantSplit/>
          <w:del w:id="5333" w:author="Salah Soliman" w:date="2020-01-31T16:16:00Z"/>
        </w:trPr>
        <w:tc>
          <w:tcPr>
            <w:tcW w:w="265" w:type="dxa"/>
            <w:tcBorders>
              <w:top w:val="nil"/>
              <w:left w:val="single" w:sz="4" w:space="0" w:color="5B9BD5" w:themeColor="accent5"/>
              <w:bottom w:val="nil"/>
              <w:right w:val="nil"/>
            </w:tcBorders>
            <w:shd w:val="clear" w:color="auto" w:fill="70AD47" w:themeFill="accent6"/>
            <w:tcPrChange w:id="5334" w:author="Alexis Handford" w:date="2020-01-27T11:06:00Z">
              <w:tcPr>
                <w:tcW w:w="265" w:type="dxa"/>
                <w:tcBorders>
                  <w:top w:val="nil"/>
                  <w:left w:val="single" w:sz="4" w:space="0" w:color="5B9BD5" w:themeColor="accent5"/>
                  <w:bottom w:val="nil"/>
                  <w:right w:val="nil"/>
                </w:tcBorders>
                <w:shd w:val="clear" w:color="auto" w:fill="70AD47" w:themeFill="accent6"/>
              </w:tcPr>
            </w:tcPrChange>
          </w:tcPr>
          <w:p w14:paraId="447E56EC" w14:textId="3ED0069A" w:rsidR="008B6276" w:rsidDel="00F5586C" w:rsidRDefault="008B6276" w:rsidP="008B6276">
            <w:pPr>
              <w:pStyle w:val="NoSpacing"/>
              <w:rPr>
                <w:del w:id="5335" w:author="Salah Soliman" w:date="2020-01-31T16:16:00Z"/>
                <w:sz w:val="16"/>
                <w:szCs w:val="16"/>
              </w:rPr>
            </w:pPr>
          </w:p>
        </w:tc>
        <w:tc>
          <w:tcPr>
            <w:tcW w:w="3960" w:type="dxa"/>
            <w:gridSpan w:val="3"/>
            <w:tcBorders>
              <w:top w:val="nil"/>
              <w:left w:val="nil"/>
              <w:bottom w:val="nil"/>
              <w:right w:val="nil"/>
            </w:tcBorders>
            <w:shd w:val="clear" w:color="auto" w:fill="70AD47" w:themeFill="accent6"/>
            <w:vAlign w:val="center"/>
            <w:tcPrChange w:id="5336" w:author="Alexis Handford" w:date="2020-01-27T11:06:00Z">
              <w:tcPr>
                <w:tcW w:w="3960" w:type="dxa"/>
                <w:gridSpan w:val="3"/>
                <w:tcBorders>
                  <w:top w:val="nil"/>
                  <w:left w:val="nil"/>
                  <w:bottom w:val="nil"/>
                  <w:right w:val="nil"/>
                </w:tcBorders>
                <w:shd w:val="clear" w:color="auto" w:fill="70AD47" w:themeFill="accent6"/>
              </w:tcPr>
            </w:tcPrChange>
          </w:tcPr>
          <w:p w14:paraId="3DD96983" w14:textId="4D9A059B" w:rsidR="008B6276" w:rsidDel="00F5586C" w:rsidRDefault="008B6276" w:rsidP="008B6276">
            <w:pPr>
              <w:pStyle w:val="NoSpacing"/>
              <w:rPr>
                <w:del w:id="5337" w:author="Salah Soliman" w:date="2020-01-31T16:16:00Z"/>
                <w:sz w:val="16"/>
                <w:szCs w:val="16"/>
              </w:rPr>
            </w:pPr>
          </w:p>
        </w:tc>
        <w:tc>
          <w:tcPr>
            <w:tcW w:w="1980" w:type="dxa"/>
            <w:tcBorders>
              <w:top w:val="nil"/>
              <w:left w:val="nil"/>
              <w:bottom w:val="nil"/>
              <w:right w:val="nil"/>
            </w:tcBorders>
            <w:shd w:val="clear" w:color="auto" w:fill="70AD47" w:themeFill="accent6"/>
            <w:vAlign w:val="center"/>
            <w:tcPrChange w:id="5338" w:author="Alexis Handford" w:date="2020-01-27T11:06:00Z">
              <w:tcPr>
                <w:tcW w:w="1980" w:type="dxa"/>
                <w:tcBorders>
                  <w:top w:val="nil"/>
                  <w:left w:val="nil"/>
                  <w:bottom w:val="nil"/>
                  <w:right w:val="nil"/>
                </w:tcBorders>
                <w:shd w:val="clear" w:color="auto" w:fill="70AD47" w:themeFill="accent6"/>
              </w:tcPr>
            </w:tcPrChange>
          </w:tcPr>
          <w:p w14:paraId="58B18EE5" w14:textId="28D5E5F9" w:rsidR="008B6276" w:rsidDel="00F5586C" w:rsidRDefault="008B6276" w:rsidP="008B6276">
            <w:pPr>
              <w:pStyle w:val="NoSpacing"/>
              <w:rPr>
                <w:del w:id="5339" w:author="Salah Soliman" w:date="2020-01-31T16:16:00Z"/>
                <w:sz w:val="16"/>
                <w:szCs w:val="16"/>
              </w:rPr>
            </w:pPr>
          </w:p>
        </w:tc>
        <w:tc>
          <w:tcPr>
            <w:tcW w:w="3978" w:type="dxa"/>
            <w:tcBorders>
              <w:top w:val="nil"/>
              <w:left w:val="nil"/>
              <w:bottom w:val="nil"/>
              <w:right w:val="nil"/>
            </w:tcBorders>
            <w:shd w:val="clear" w:color="auto" w:fill="70AD47" w:themeFill="accent6"/>
            <w:vAlign w:val="center"/>
            <w:tcPrChange w:id="5340" w:author="Alexis Handford" w:date="2020-01-27T11:06:00Z">
              <w:tcPr>
                <w:tcW w:w="3978" w:type="dxa"/>
                <w:tcBorders>
                  <w:top w:val="nil"/>
                  <w:left w:val="nil"/>
                  <w:bottom w:val="nil"/>
                  <w:right w:val="nil"/>
                </w:tcBorders>
                <w:shd w:val="clear" w:color="auto" w:fill="70AD47" w:themeFill="accent6"/>
              </w:tcPr>
            </w:tcPrChange>
          </w:tcPr>
          <w:p w14:paraId="2EC3CBE5" w14:textId="30E4530E" w:rsidR="008B6276" w:rsidDel="00F5586C" w:rsidRDefault="008B6276" w:rsidP="008B6276">
            <w:pPr>
              <w:pStyle w:val="NoSpacing"/>
              <w:rPr>
                <w:del w:id="5341" w:author="Salah Soliman" w:date="2020-01-31T16:16:00Z"/>
                <w:sz w:val="16"/>
                <w:szCs w:val="16"/>
              </w:rPr>
            </w:pPr>
          </w:p>
        </w:tc>
        <w:tc>
          <w:tcPr>
            <w:tcW w:w="270" w:type="dxa"/>
            <w:tcBorders>
              <w:top w:val="nil"/>
              <w:left w:val="nil"/>
              <w:bottom w:val="nil"/>
              <w:right w:val="single" w:sz="4" w:space="0" w:color="5B9BD5" w:themeColor="accent5"/>
            </w:tcBorders>
            <w:shd w:val="clear" w:color="auto" w:fill="70AD47" w:themeFill="accent6"/>
            <w:tcPrChange w:id="5342" w:author="Alexis Handford" w:date="2020-01-27T11:06:00Z">
              <w:tcPr>
                <w:tcW w:w="270" w:type="dxa"/>
                <w:tcBorders>
                  <w:top w:val="nil"/>
                  <w:left w:val="nil"/>
                  <w:bottom w:val="nil"/>
                  <w:right w:val="single" w:sz="4" w:space="0" w:color="5B9BD5" w:themeColor="accent5"/>
                </w:tcBorders>
                <w:shd w:val="clear" w:color="auto" w:fill="70AD47" w:themeFill="accent6"/>
              </w:tcPr>
            </w:tcPrChange>
          </w:tcPr>
          <w:p w14:paraId="2871EED4" w14:textId="42531282" w:rsidR="008B6276" w:rsidDel="00F5586C" w:rsidRDefault="008B6276" w:rsidP="008B6276">
            <w:pPr>
              <w:pStyle w:val="NoSpacing"/>
              <w:rPr>
                <w:del w:id="5343" w:author="Salah Soliman" w:date="2020-01-31T16:16:00Z"/>
                <w:sz w:val="16"/>
                <w:szCs w:val="16"/>
              </w:rPr>
            </w:pPr>
          </w:p>
        </w:tc>
      </w:tr>
      <w:tr w:rsidR="008B6276" w:rsidDel="00F5586C" w14:paraId="626C1324" w14:textId="2D7A8015" w:rsidTr="3E89A3C7">
        <w:trPr>
          <w:cantSplit/>
          <w:del w:id="5344" w:author="Salah Soliman" w:date="2020-01-31T16:16:00Z"/>
        </w:trPr>
        <w:tc>
          <w:tcPr>
            <w:tcW w:w="265" w:type="dxa"/>
            <w:tcBorders>
              <w:top w:val="nil"/>
              <w:left w:val="single" w:sz="4" w:space="0" w:color="5B9BD5" w:themeColor="accent5"/>
              <w:bottom w:val="single" w:sz="4" w:space="0" w:color="5B9BD5" w:themeColor="accent5"/>
              <w:right w:val="nil"/>
            </w:tcBorders>
            <w:shd w:val="clear" w:color="auto" w:fill="70AD47" w:themeFill="accent6"/>
            <w:tcPrChange w:id="5345" w:author="Alexis Handford" w:date="2020-01-27T11:06:00Z">
              <w:tcPr>
                <w:tcW w:w="265" w:type="dxa"/>
                <w:tcBorders>
                  <w:top w:val="nil"/>
                  <w:left w:val="single" w:sz="4" w:space="0" w:color="5B9BD5" w:themeColor="accent5"/>
                  <w:bottom w:val="single" w:sz="4" w:space="0" w:color="5B9BD5" w:themeColor="accent5"/>
                  <w:right w:val="nil"/>
                </w:tcBorders>
                <w:shd w:val="clear" w:color="auto" w:fill="70AD47" w:themeFill="accent6"/>
              </w:tcPr>
            </w:tcPrChange>
          </w:tcPr>
          <w:p w14:paraId="069FAE29" w14:textId="16CFEDC8" w:rsidR="008B6276" w:rsidDel="00F5586C" w:rsidRDefault="008B6276" w:rsidP="008B6276">
            <w:pPr>
              <w:rPr>
                <w:del w:id="5346" w:author="Salah Soliman" w:date="2020-01-31T16:16:00Z"/>
              </w:rPr>
            </w:pPr>
          </w:p>
        </w:tc>
        <w:tc>
          <w:tcPr>
            <w:tcW w:w="3960" w:type="dxa"/>
            <w:gridSpan w:val="3"/>
            <w:tcBorders>
              <w:top w:val="nil"/>
              <w:left w:val="nil"/>
              <w:bottom w:val="single" w:sz="4" w:space="0" w:color="5B9BD5" w:themeColor="accent5"/>
              <w:right w:val="nil"/>
            </w:tcBorders>
            <w:shd w:val="clear" w:color="auto" w:fill="70AD47" w:themeFill="accent6"/>
            <w:vAlign w:val="center"/>
            <w:tcPrChange w:id="5347" w:author="Alexis Handford" w:date="2020-01-27T11:06:00Z">
              <w:tcPr>
                <w:tcW w:w="3960" w:type="dxa"/>
                <w:gridSpan w:val="3"/>
                <w:tcBorders>
                  <w:top w:val="nil"/>
                  <w:left w:val="nil"/>
                  <w:bottom w:val="single" w:sz="4" w:space="0" w:color="5B9BD5" w:themeColor="accent5"/>
                  <w:right w:val="nil"/>
                </w:tcBorders>
                <w:shd w:val="clear" w:color="auto" w:fill="70AD47" w:themeFill="accent6"/>
              </w:tcPr>
            </w:tcPrChange>
          </w:tcPr>
          <w:p w14:paraId="36E91ABC" w14:textId="41E1E128" w:rsidR="008B6276" w:rsidDel="00F5586C" w:rsidRDefault="008B6276" w:rsidP="008B6276">
            <w:pPr>
              <w:rPr>
                <w:del w:id="5348" w:author="Salah Soliman" w:date="2020-01-31T16:16:00Z"/>
              </w:rPr>
            </w:pPr>
          </w:p>
        </w:tc>
        <w:tc>
          <w:tcPr>
            <w:tcW w:w="1980" w:type="dxa"/>
            <w:tcBorders>
              <w:top w:val="nil"/>
              <w:left w:val="nil"/>
              <w:bottom w:val="single" w:sz="4" w:space="0" w:color="5B9BD5" w:themeColor="accent5"/>
              <w:right w:val="nil"/>
            </w:tcBorders>
            <w:shd w:val="clear" w:color="auto" w:fill="70AD47" w:themeFill="accent6"/>
            <w:vAlign w:val="center"/>
            <w:hideMark/>
            <w:tcPrChange w:id="5349" w:author="Alexis Handford" w:date="2020-01-27T11:06:00Z">
              <w:tcPr>
                <w:tcW w:w="1980" w:type="dxa"/>
                <w:tcBorders>
                  <w:top w:val="nil"/>
                  <w:left w:val="nil"/>
                  <w:bottom w:val="single" w:sz="4" w:space="0" w:color="5B9BD5" w:themeColor="accent5"/>
                  <w:right w:val="nil"/>
                </w:tcBorders>
                <w:shd w:val="clear" w:color="auto" w:fill="70AD47" w:themeFill="accent6"/>
                <w:hideMark/>
              </w:tcPr>
            </w:tcPrChange>
          </w:tcPr>
          <w:p w14:paraId="27B36ED9" w14:textId="5E05A255" w:rsidR="008B6276" w:rsidDel="00F5586C" w:rsidRDefault="008B6276" w:rsidP="008B6276">
            <w:pPr>
              <w:rPr>
                <w:del w:id="5350" w:author="Salah Soliman" w:date="2020-01-31T16:16:00Z"/>
              </w:rPr>
            </w:pPr>
            <w:del w:id="5351" w:author="Salah Soliman" w:date="2020-01-31T16:16:00Z">
              <w:r w:rsidDel="00F5586C">
                <w:rPr>
                  <w:noProof/>
                </w:rPr>
                <w:drawing>
                  <wp:inline distT="0" distB="0" distL="0" distR="0" wp14:anchorId="3A312423" wp14:editId="0A443373">
                    <wp:extent cx="1158240" cy="304800"/>
                    <wp:effectExtent l="0" t="0" r="381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158240" cy="304800"/>
                            </a:xfrm>
                            <a:prstGeom prst="rect">
                              <a:avLst/>
                            </a:prstGeom>
                            <a:noFill/>
                            <a:ln>
                              <a:noFill/>
                            </a:ln>
                          </pic:spPr>
                        </pic:pic>
                      </a:graphicData>
                    </a:graphic>
                  </wp:inline>
                </w:drawing>
              </w:r>
            </w:del>
          </w:p>
        </w:tc>
        <w:tc>
          <w:tcPr>
            <w:tcW w:w="3978" w:type="dxa"/>
            <w:tcBorders>
              <w:top w:val="nil"/>
              <w:left w:val="nil"/>
              <w:bottom w:val="single" w:sz="4" w:space="0" w:color="5B9BD5" w:themeColor="accent5"/>
              <w:right w:val="nil"/>
            </w:tcBorders>
            <w:shd w:val="clear" w:color="auto" w:fill="70AD47" w:themeFill="accent6"/>
            <w:vAlign w:val="center"/>
            <w:tcPrChange w:id="5352" w:author="Alexis Handford" w:date="2020-01-27T11:06:00Z">
              <w:tcPr>
                <w:tcW w:w="3978" w:type="dxa"/>
                <w:tcBorders>
                  <w:top w:val="nil"/>
                  <w:left w:val="nil"/>
                  <w:bottom w:val="single" w:sz="4" w:space="0" w:color="5B9BD5" w:themeColor="accent5"/>
                  <w:right w:val="nil"/>
                </w:tcBorders>
                <w:shd w:val="clear" w:color="auto" w:fill="70AD47" w:themeFill="accent6"/>
              </w:tcPr>
            </w:tcPrChange>
          </w:tcPr>
          <w:p w14:paraId="29B0386D" w14:textId="19317870" w:rsidR="008B6276" w:rsidDel="00F5586C" w:rsidRDefault="008B6276" w:rsidP="008B6276">
            <w:pPr>
              <w:rPr>
                <w:del w:id="5353" w:author="Salah Soliman" w:date="2020-01-31T16:16:00Z"/>
              </w:rPr>
            </w:pPr>
          </w:p>
        </w:tc>
        <w:tc>
          <w:tcPr>
            <w:tcW w:w="270" w:type="dxa"/>
            <w:tcBorders>
              <w:top w:val="nil"/>
              <w:left w:val="nil"/>
              <w:bottom w:val="single" w:sz="4" w:space="0" w:color="5B9BD5" w:themeColor="accent5"/>
              <w:right w:val="single" w:sz="4" w:space="0" w:color="5B9BD5" w:themeColor="accent5"/>
            </w:tcBorders>
            <w:shd w:val="clear" w:color="auto" w:fill="70AD47" w:themeFill="accent6"/>
            <w:tcPrChange w:id="5354" w:author="Alexis Handford" w:date="2020-01-27T11:06:00Z">
              <w:tcPr>
                <w:tcW w:w="270" w:type="dxa"/>
                <w:tcBorders>
                  <w:top w:val="nil"/>
                  <w:left w:val="nil"/>
                  <w:bottom w:val="single" w:sz="4" w:space="0" w:color="5B9BD5" w:themeColor="accent5"/>
                  <w:right w:val="single" w:sz="4" w:space="0" w:color="5B9BD5" w:themeColor="accent5"/>
                </w:tcBorders>
                <w:shd w:val="clear" w:color="auto" w:fill="70AD47" w:themeFill="accent6"/>
              </w:tcPr>
            </w:tcPrChange>
          </w:tcPr>
          <w:p w14:paraId="68716CE9" w14:textId="19E62733" w:rsidR="008B6276" w:rsidDel="00F5586C" w:rsidRDefault="008B6276" w:rsidP="008B6276">
            <w:pPr>
              <w:rPr>
                <w:del w:id="5355" w:author="Salah Soliman" w:date="2020-01-31T16:16:00Z"/>
              </w:rPr>
            </w:pPr>
          </w:p>
        </w:tc>
      </w:tr>
    </w:tbl>
    <w:p w14:paraId="67272684" w14:textId="4F907414" w:rsidR="008B6276" w:rsidDel="00F5586C" w:rsidRDefault="008B6276" w:rsidP="008B6276">
      <w:pPr>
        <w:pStyle w:val="NoSpacing"/>
        <w:rPr>
          <w:del w:id="5356" w:author="Salah Soliman" w:date="2020-01-31T16:16:00Z"/>
        </w:rPr>
      </w:pPr>
    </w:p>
    <w:tbl>
      <w:tblPr>
        <w:tblStyle w:val="TableGrid"/>
        <w:tblW w:w="10530" w:type="dxa"/>
        <w:tblBorders>
          <w:top w:val="single" w:sz="4" w:space="0" w:color="5B9BD5" w:themeColor="accent5"/>
          <w:left w:val="single" w:sz="4" w:space="0" w:color="5B9BD5" w:themeColor="accent5"/>
          <w:bottom w:val="single" w:sz="4" w:space="0" w:color="5B9BD5" w:themeColor="accent5"/>
          <w:right w:val="single" w:sz="4" w:space="0" w:color="5B9BD5" w:themeColor="accent5"/>
          <w:insideH w:val="none" w:sz="0" w:space="0" w:color="auto"/>
          <w:insideV w:val="none" w:sz="0" w:space="0" w:color="auto"/>
        </w:tblBorders>
        <w:tblLayout w:type="fixed"/>
        <w:tblCellMar>
          <w:left w:w="115" w:type="dxa"/>
          <w:right w:w="115" w:type="dxa"/>
        </w:tblCellMar>
        <w:tblLook w:val="04A0" w:firstRow="1" w:lastRow="0" w:firstColumn="1" w:lastColumn="0" w:noHBand="0" w:noVBand="1"/>
      </w:tblPr>
      <w:tblGrid>
        <w:gridCol w:w="265"/>
        <w:gridCol w:w="2521"/>
        <w:gridCol w:w="7474"/>
        <w:gridCol w:w="270"/>
      </w:tblGrid>
      <w:tr w:rsidR="008B6276" w:rsidDel="00F5586C" w14:paraId="505EBAD0" w14:textId="68319DCE" w:rsidTr="008B6276">
        <w:trPr>
          <w:trHeight w:val="107"/>
          <w:del w:id="5357" w:author="Salah Soliman" w:date="2020-01-31T16:16:00Z"/>
        </w:trPr>
        <w:tc>
          <w:tcPr>
            <w:tcW w:w="265" w:type="dxa"/>
            <w:tcBorders>
              <w:top w:val="single" w:sz="4" w:space="0" w:color="5B9BD5" w:themeColor="accent5"/>
              <w:left w:val="single" w:sz="4" w:space="0" w:color="5B9BD5" w:themeColor="accent5"/>
              <w:bottom w:val="nil"/>
              <w:right w:val="nil"/>
            </w:tcBorders>
            <w:shd w:val="clear" w:color="auto" w:fill="70AD47" w:themeFill="accent6"/>
          </w:tcPr>
          <w:p w14:paraId="63FD7902" w14:textId="73C203EC" w:rsidR="008B6276" w:rsidDel="00F5586C" w:rsidRDefault="008B6276" w:rsidP="008B6276">
            <w:pPr>
              <w:rPr>
                <w:del w:id="5358" w:author="Salah Soliman" w:date="2020-01-31T16:16:00Z"/>
              </w:rPr>
            </w:pPr>
          </w:p>
        </w:tc>
        <w:tc>
          <w:tcPr>
            <w:tcW w:w="2520" w:type="dxa"/>
            <w:tcBorders>
              <w:top w:val="single" w:sz="4" w:space="0" w:color="5B9BD5" w:themeColor="accent5"/>
              <w:left w:val="nil"/>
              <w:bottom w:val="nil"/>
              <w:right w:val="nil"/>
            </w:tcBorders>
            <w:shd w:val="clear" w:color="auto" w:fill="70AD47" w:themeFill="accent6"/>
          </w:tcPr>
          <w:p w14:paraId="0E182084" w14:textId="751D5AB5" w:rsidR="008B6276" w:rsidDel="00F5586C" w:rsidRDefault="008B6276" w:rsidP="008B6276">
            <w:pPr>
              <w:rPr>
                <w:del w:id="5359" w:author="Salah Soliman" w:date="2020-01-31T16:16:00Z"/>
              </w:rPr>
            </w:pPr>
          </w:p>
        </w:tc>
        <w:tc>
          <w:tcPr>
            <w:tcW w:w="7470" w:type="dxa"/>
            <w:tcBorders>
              <w:top w:val="single" w:sz="4" w:space="0" w:color="5B9BD5" w:themeColor="accent5"/>
              <w:left w:val="nil"/>
              <w:bottom w:val="nil"/>
              <w:right w:val="nil"/>
            </w:tcBorders>
            <w:shd w:val="clear" w:color="auto" w:fill="70AD47" w:themeFill="accent6"/>
            <w:hideMark/>
          </w:tcPr>
          <w:p w14:paraId="4EA412D0" w14:textId="30DFA716" w:rsidR="008B6276" w:rsidDel="00F5586C" w:rsidRDefault="008B6276" w:rsidP="008B6276">
            <w:pPr>
              <w:jc w:val="right"/>
              <w:rPr>
                <w:del w:id="5360" w:author="Salah Soliman" w:date="2020-01-31T16:16:00Z"/>
                <w:color w:val="78C800"/>
              </w:rPr>
            </w:pPr>
            <w:del w:id="5361" w:author="Salah Soliman" w:date="2020-01-31T16:16:00Z">
              <w:r w:rsidDel="00F5586C">
                <w:rPr>
                  <w:rFonts w:ascii="FontAwesome" w:hAnsi="FontAwesome"/>
                  <w:color w:val="78C800"/>
                </w:rPr>
                <w:sym w:font="FontAwesome" w:char="F058"/>
              </w:r>
              <w:r w:rsidDel="00F5586C">
                <w:rPr>
                  <w:color w:val="78C800"/>
                </w:rPr>
                <w:delText xml:space="preserve"> Correct</w:delText>
              </w:r>
            </w:del>
          </w:p>
        </w:tc>
        <w:tc>
          <w:tcPr>
            <w:tcW w:w="270" w:type="dxa"/>
            <w:tcBorders>
              <w:top w:val="single" w:sz="4" w:space="0" w:color="5B9BD5" w:themeColor="accent5"/>
              <w:left w:val="nil"/>
              <w:bottom w:val="nil"/>
              <w:right w:val="single" w:sz="4" w:space="0" w:color="5B9BD5" w:themeColor="accent5"/>
            </w:tcBorders>
            <w:shd w:val="clear" w:color="auto" w:fill="70AD47" w:themeFill="accent6"/>
          </w:tcPr>
          <w:p w14:paraId="07728B82" w14:textId="0F19B496" w:rsidR="008B6276" w:rsidDel="00F5586C" w:rsidRDefault="008B6276" w:rsidP="008B6276">
            <w:pPr>
              <w:rPr>
                <w:del w:id="5362" w:author="Salah Soliman" w:date="2020-01-31T16:16:00Z"/>
                <w:color w:val="404040" w:themeColor="text1" w:themeTint="BF"/>
              </w:rPr>
            </w:pPr>
          </w:p>
        </w:tc>
      </w:tr>
      <w:tr w:rsidR="008B6276" w:rsidDel="00F5586C" w14:paraId="0ED2B147" w14:textId="0BEA61DF" w:rsidTr="008B6276">
        <w:trPr>
          <w:del w:id="5363" w:author="Salah Soliman" w:date="2020-01-31T16:16:00Z"/>
        </w:trPr>
        <w:tc>
          <w:tcPr>
            <w:tcW w:w="265" w:type="dxa"/>
            <w:tcBorders>
              <w:top w:val="nil"/>
              <w:left w:val="single" w:sz="4" w:space="0" w:color="5B9BD5" w:themeColor="accent5"/>
              <w:bottom w:val="nil"/>
              <w:right w:val="nil"/>
            </w:tcBorders>
            <w:shd w:val="clear" w:color="auto" w:fill="70AD47" w:themeFill="accent6"/>
          </w:tcPr>
          <w:p w14:paraId="5D31AD6E" w14:textId="527FD455" w:rsidR="008B6276" w:rsidDel="00F5586C" w:rsidRDefault="008B6276" w:rsidP="008B6276">
            <w:pPr>
              <w:rPr>
                <w:del w:id="5364" w:author="Salah Soliman" w:date="2020-01-31T16:16:00Z"/>
              </w:rPr>
            </w:pPr>
          </w:p>
        </w:tc>
        <w:tc>
          <w:tcPr>
            <w:tcW w:w="2520" w:type="dxa"/>
            <w:tcBorders>
              <w:top w:val="nil"/>
              <w:left w:val="nil"/>
              <w:bottom w:val="nil"/>
              <w:right w:val="nil"/>
            </w:tcBorders>
            <w:shd w:val="clear" w:color="auto" w:fill="78C800"/>
            <w:hideMark/>
          </w:tcPr>
          <w:p w14:paraId="55D73611" w14:textId="11B0557C" w:rsidR="008B6276" w:rsidDel="00F5586C" w:rsidRDefault="008B6276" w:rsidP="008B6276">
            <w:pPr>
              <w:rPr>
                <w:del w:id="5365" w:author="Salah Soliman" w:date="2020-01-31T16:16:00Z"/>
                <w:rFonts w:asciiTheme="majorHAnsi" w:hAnsiTheme="majorHAnsi" w:cstheme="majorHAnsi"/>
                <w:color w:val="FFFFFF" w:themeColor="background1"/>
              </w:rPr>
            </w:pPr>
            <w:del w:id="5366" w:author="Salah Soliman" w:date="2020-01-31T16:16:00Z">
              <w:r w:rsidDel="00F5586C">
                <w:rPr>
                  <w:rFonts w:asciiTheme="majorHAnsi" w:hAnsiTheme="majorHAnsi" w:cstheme="majorHAnsi"/>
                  <w:color w:val="FFFFFF" w:themeColor="background1"/>
                </w:rPr>
                <w:delText>Explanation</w:delText>
              </w:r>
            </w:del>
          </w:p>
        </w:tc>
        <w:tc>
          <w:tcPr>
            <w:tcW w:w="7470" w:type="dxa"/>
            <w:tcBorders>
              <w:top w:val="nil"/>
              <w:left w:val="nil"/>
              <w:bottom w:val="nil"/>
              <w:right w:val="nil"/>
            </w:tcBorders>
            <w:shd w:val="clear" w:color="auto" w:fill="70AD47" w:themeFill="accent6"/>
          </w:tcPr>
          <w:p w14:paraId="3C42139A" w14:textId="34CC2E78" w:rsidR="008B6276" w:rsidDel="00F5586C" w:rsidRDefault="008B6276" w:rsidP="008B6276">
            <w:pPr>
              <w:rPr>
                <w:del w:id="5367" w:author="Salah Soliman" w:date="2020-01-31T16:16:00Z"/>
                <w:color w:val="404040" w:themeColor="text1" w:themeTint="BF"/>
              </w:rPr>
            </w:pPr>
          </w:p>
        </w:tc>
        <w:tc>
          <w:tcPr>
            <w:tcW w:w="270" w:type="dxa"/>
            <w:tcBorders>
              <w:top w:val="nil"/>
              <w:left w:val="nil"/>
              <w:bottom w:val="nil"/>
              <w:right w:val="single" w:sz="4" w:space="0" w:color="5B9BD5" w:themeColor="accent5"/>
            </w:tcBorders>
            <w:shd w:val="clear" w:color="auto" w:fill="70AD47" w:themeFill="accent6"/>
          </w:tcPr>
          <w:p w14:paraId="4DF6C43A" w14:textId="181F82D2" w:rsidR="008B6276" w:rsidDel="00F5586C" w:rsidRDefault="008B6276" w:rsidP="008B6276">
            <w:pPr>
              <w:rPr>
                <w:del w:id="5368" w:author="Salah Soliman" w:date="2020-01-31T16:16:00Z"/>
              </w:rPr>
            </w:pPr>
          </w:p>
        </w:tc>
      </w:tr>
      <w:tr w:rsidR="008B6276" w:rsidDel="00F5586C" w14:paraId="4D543DBD" w14:textId="428A8453" w:rsidTr="008B6276">
        <w:trPr>
          <w:del w:id="5369" w:author="Salah Soliman" w:date="2020-01-31T16:16:00Z"/>
        </w:trPr>
        <w:tc>
          <w:tcPr>
            <w:tcW w:w="265" w:type="dxa"/>
            <w:tcBorders>
              <w:top w:val="nil"/>
              <w:left w:val="single" w:sz="4" w:space="0" w:color="5B9BD5" w:themeColor="accent5"/>
              <w:bottom w:val="nil"/>
              <w:right w:val="nil"/>
            </w:tcBorders>
            <w:shd w:val="clear" w:color="auto" w:fill="70AD47" w:themeFill="accent6"/>
          </w:tcPr>
          <w:p w14:paraId="43E799DB" w14:textId="39B9689A" w:rsidR="008B6276" w:rsidDel="00F5586C" w:rsidRDefault="008B6276" w:rsidP="008B6276">
            <w:pPr>
              <w:pStyle w:val="NoSpacing"/>
              <w:rPr>
                <w:del w:id="5370" w:author="Salah Soliman" w:date="2020-01-31T16:16:00Z"/>
                <w:sz w:val="16"/>
                <w:szCs w:val="16"/>
              </w:rPr>
            </w:pPr>
          </w:p>
        </w:tc>
        <w:tc>
          <w:tcPr>
            <w:tcW w:w="2520" w:type="dxa"/>
            <w:tcBorders>
              <w:top w:val="nil"/>
              <w:left w:val="nil"/>
              <w:bottom w:val="single" w:sz="4" w:space="0" w:color="CCFFCC"/>
              <w:right w:val="nil"/>
            </w:tcBorders>
            <w:shd w:val="clear" w:color="auto" w:fill="78C800"/>
          </w:tcPr>
          <w:p w14:paraId="27062EB7" w14:textId="18EEA574" w:rsidR="008B6276" w:rsidDel="00F5586C" w:rsidRDefault="008B6276" w:rsidP="008B6276">
            <w:pPr>
              <w:pStyle w:val="NoSpacing"/>
              <w:rPr>
                <w:del w:id="5371" w:author="Salah Soliman" w:date="2020-01-31T16:16:00Z"/>
                <w:sz w:val="16"/>
                <w:szCs w:val="16"/>
              </w:rPr>
            </w:pPr>
          </w:p>
        </w:tc>
        <w:tc>
          <w:tcPr>
            <w:tcW w:w="7470" w:type="dxa"/>
            <w:tcBorders>
              <w:top w:val="nil"/>
              <w:left w:val="nil"/>
              <w:bottom w:val="single" w:sz="4" w:space="0" w:color="CCFFCC"/>
              <w:right w:val="nil"/>
            </w:tcBorders>
            <w:shd w:val="clear" w:color="auto" w:fill="78C800"/>
          </w:tcPr>
          <w:p w14:paraId="333AF940" w14:textId="164E0DE3" w:rsidR="008B6276" w:rsidDel="00F5586C" w:rsidRDefault="008B6276" w:rsidP="008B6276">
            <w:pPr>
              <w:pStyle w:val="NoSpacing"/>
              <w:rPr>
                <w:del w:id="5372" w:author="Salah Soliman" w:date="2020-01-31T16:16:00Z"/>
                <w:sz w:val="16"/>
                <w:szCs w:val="16"/>
              </w:rPr>
            </w:pPr>
          </w:p>
        </w:tc>
        <w:tc>
          <w:tcPr>
            <w:tcW w:w="270" w:type="dxa"/>
            <w:tcBorders>
              <w:top w:val="nil"/>
              <w:left w:val="nil"/>
              <w:bottom w:val="nil"/>
              <w:right w:val="single" w:sz="4" w:space="0" w:color="5B9BD5" w:themeColor="accent5"/>
            </w:tcBorders>
            <w:shd w:val="clear" w:color="auto" w:fill="70AD47" w:themeFill="accent6"/>
          </w:tcPr>
          <w:p w14:paraId="7878CCC3" w14:textId="4B778086" w:rsidR="008B6276" w:rsidDel="00F5586C" w:rsidRDefault="008B6276" w:rsidP="008B6276">
            <w:pPr>
              <w:pStyle w:val="NoSpacing"/>
              <w:rPr>
                <w:del w:id="5373" w:author="Salah Soliman" w:date="2020-01-31T16:16:00Z"/>
                <w:sz w:val="16"/>
                <w:szCs w:val="16"/>
              </w:rPr>
            </w:pPr>
          </w:p>
        </w:tc>
      </w:tr>
      <w:tr w:rsidR="008B6276" w:rsidDel="00F5586C" w14:paraId="51DF85EC" w14:textId="5051FFE8" w:rsidTr="008B6276">
        <w:trPr>
          <w:trHeight w:val="60"/>
          <w:del w:id="5374" w:author="Salah Soliman" w:date="2020-01-31T16:16:00Z"/>
        </w:trPr>
        <w:tc>
          <w:tcPr>
            <w:tcW w:w="265" w:type="dxa"/>
            <w:tcBorders>
              <w:top w:val="nil"/>
              <w:left w:val="single" w:sz="4" w:space="0" w:color="5B9BD5" w:themeColor="accent5"/>
              <w:bottom w:val="nil"/>
              <w:right w:val="single" w:sz="4" w:space="0" w:color="CCFFCC"/>
            </w:tcBorders>
            <w:shd w:val="clear" w:color="auto" w:fill="70AD47" w:themeFill="accent6"/>
          </w:tcPr>
          <w:p w14:paraId="33D160E4" w14:textId="5703305A" w:rsidR="008B6276" w:rsidDel="00F5586C" w:rsidRDefault="008B6276" w:rsidP="008B6276">
            <w:pPr>
              <w:rPr>
                <w:del w:id="5375" w:author="Salah Soliman" w:date="2020-01-31T16:16:00Z"/>
              </w:rPr>
            </w:pPr>
          </w:p>
        </w:tc>
        <w:tc>
          <w:tcPr>
            <w:tcW w:w="9990" w:type="dxa"/>
            <w:gridSpan w:val="2"/>
            <w:tcBorders>
              <w:top w:val="single" w:sz="4" w:space="0" w:color="CCFFCC"/>
              <w:left w:val="single" w:sz="4" w:space="0" w:color="CCFFCC"/>
              <w:bottom w:val="single" w:sz="4" w:space="0" w:color="CCFFCC"/>
              <w:right w:val="single" w:sz="4" w:space="0" w:color="CCFFCC"/>
            </w:tcBorders>
            <w:shd w:val="clear" w:color="auto" w:fill="F3FFF3"/>
            <w:hideMark/>
          </w:tcPr>
          <w:p w14:paraId="027ECD85" w14:textId="5C977734" w:rsidR="008B6276" w:rsidDel="00F5586C" w:rsidRDefault="008B6276" w:rsidP="008B6276">
            <w:pPr>
              <w:rPr>
                <w:del w:id="5376" w:author="Salah Soliman" w:date="2020-01-31T16:16:00Z"/>
                <w:color w:val="7F7F7F" w:themeColor="text1" w:themeTint="80"/>
              </w:rPr>
            </w:pPr>
            <w:del w:id="5377" w:author="Salah Soliman" w:date="2020-01-31T16:16:00Z">
              <w:r w:rsidDel="00F5586C">
                <w:rPr>
                  <w:color w:val="7F7F7F" w:themeColor="text1" w:themeTint="80"/>
                </w:rPr>
                <w:delText>Great! Readings from a sensor are data collected sequentially over an interval of time, which is the definition of ordered data.</w:delText>
              </w:r>
            </w:del>
          </w:p>
        </w:tc>
        <w:tc>
          <w:tcPr>
            <w:tcW w:w="270" w:type="dxa"/>
            <w:tcBorders>
              <w:top w:val="nil"/>
              <w:left w:val="single" w:sz="4" w:space="0" w:color="CCFFCC"/>
              <w:bottom w:val="nil"/>
              <w:right w:val="single" w:sz="4" w:space="0" w:color="5B9BD5" w:themeColor="accent5"/>
            </w:tcBorders>
            <w:shd w:val="clear" w:color="auto" w:fill="70AD47" w:themeFill="accent6"/>
          </w:tcPr>
          <w:p w14:paraId="559F0DC1" w14:textId="39C4DCA9" w:rsidR="008B6276" w:rsidDel="00F5586C" w:rsidRDefault="008B6276" w:rsidP="008B6276">
            <w:pPr>
              <w:rPr>
                <w:del w:id="5378" w:author="Salah Soliman" w:date="2020-01-31T16:16:00Z"/>
                <w:color w:val="404040" w:themeColor="text1" w:themeTint="BF"/>
              </w:rPr>
            </w:pPr>
          </w:p>
        </w:tc>
      </w:tr>
      <w:tr w:rsidR="008B6276" w:rsidDel="00F5586C" w14:paraId="4860417A" w14:textId="3DEF7511" w:rsidTr="008B6276">
        <w:trPr>
          <w:del w:id="5379" w:author="Salah Soliman" w:date="2020-01-31T16:16:00Z"/>
        </w:trPr>
        <w:tc>
          <w:tcPr>
            <w:tcW w:w="265" w:type="dxa"/>
            <w:tcBorders>
              <w:top w:val="nil"/>
              <w:left w:val="single" w:sz="4" w:space="0" w:color="5B9BD5" w:themeColor="accent5"/>
              <w:bottom w:val="single" w:sz="4" w:space="0" w:color="5B9BD5" w:themeColor="accent5"/>
              <w:right w:val="nil"/>
            </w:tcBorders>
            <w:shd w:val="clear" w:color="auto" w:fill="70AD47" w:themeFill="accent6"/>
          </w:tcPr>
          <w:p w14:paraId="0721934B" w14:textId="74D3502E" w:rsidR="008B6276" w:rsidDel="00F5586C" w:rsidRDefault="008B6276" w:rsidP="008B6276">
            <w:pPr>
              <w:pStyle w:val="NoSpacing"/>
              <w:rPr>
                <w:del w:id="5380" w:author="Salah Soliman" w:date="2020-01-31T16:16:00Z"/>
                <w:sz w:val="16"/>
                <w:szCs w:val="16"/>
              </w:rPr>
            </w:pPr>
          </w:p>
        </w:tc>
        <w:tc>
          <w:tcPr>
            <w:tcW w:w="2520" w:type="dxa"/>
            <w:tcBorders>
              <w:top w:val="single" w:sz="4" w:space="0" w:color="CCFFCC"/>
              <w:left w:val="nil"/>
              <w:bottom w:val="single" w:sz="4" w:space="0" w:color="5B9BD5" w:themeColor="accent5"/>
              <w:right w:val="nil"/>
            </w:tcBorders>
            <w:shd w:val="clear" w:color="auto" w:fill="70AD47" w:themeFill="accent6"/>
          </w:tcPr>
          <w:p w14:paraId="2E1C4E95" w14:textId="69B7D9F0" w:rsidR="008B6276" w:rsidDel="00F5586C" w:rsidRDefault="008B6276" w:rsidP="008B6276">
            <w:pPr>
              <w:pStyle w:val="NoSpacing"/>
              <w:rPr>
                <w:del w:id="5381" w:author="Salah Soliman" w:date="2020-01-31T16:16:00Z"/>
                <w:sz w:val="16"/>
                <w:szCs w:val="16"/>
              </w:rPr>
            </w:pPr>
          </w:p>
        </w:tc>
        <w:tc>
          <w:tcPr>
            <w:tcW w:w="7470" w:type="dxa"/>
            <w:tcBorders>
              <w:top w:val="single" w:sz="4" w:space="0" w:color="CCFFCC"/>
              <w:left w:val="nil"/>
              <w:bottom w:val="single" w:sz="4" w:space="0" w:color="5B9BD5" w:themeColor="accent5"/>
              <w:right w:val="nil"/>
            </w:tcBorders>
            <w:shd w:val="clear" w:color="auto" w:fill="70AD47" w:themeFill="accent6"/>
          </w:tcPr>
          <w:p w14:paraId="0EFF75A9" w14:textId="4D30B550" w:rsidR="008B6276" w:rsidDel="00F5586C" w:rsidRDefault="008B6276" w:rsidP="008B6276">
            <w:pPr>
              <w:pStyle w:val="NoSpacing"/>
              <w:rPr>
                <w:del w:id="5382" w:author="Salah Soliman" w:date="2020-01-31T16:16:00Z"/>
                <w:sz w:val="16"/>
                <w:szCs w:val="16"/>
              </w:rPr>
            </w:pPr>
          </w:p>
        </w:tc>
        <w:tc>
          <w:tcPr>
            <w:tcW w:w="270" w:type="dxa"/>
            <w:tcBorders>
              <w:top w:val="nil"/>
              <w:left w:val="nil"/>
              <w:bottom w:val="single" w:sz="4" w:space="0" w:color="5B9BD5" w:themeColor="accent5"/>
              <w:right w:val="single" w:sz="4" w:space="0" w:color="5B9BD5" w:themeColor="accent5"/>
            </w:tcBorders>
            <w:shd w:val="clear" w:color="auto" w:fill="70AD47" w:themeFill="accent6"/>
          </w:tcPr>
          <w:p w14:paraId="79518B77" w14:textId="60A891D5" w:rsidR="008B6276" w:rsidDel="00F5586C" w:rsidRDefault="008B6276" w:rsidP="008B6276">
            <w:pPr>
              <w:pStyle w:val="NoSpacing"/>
              <w:rPr>
                <w:del w:id="5383" w:author="Salah Soliman" w:date="2020-01-31T16:16:00Z"/>
                <w:sz w:val="16"/>
                <w:szCs w:val="16"/>
              </w:rPr>
            </w:pPr>
          </w:p>
        </w:tc>
      </w:tr>
    </w:tbl>
    <w:p w14:paraId="2FBCB8DE" w14:textId="266ADB1A" w:rsidR="008B6276" w:rsidDel="00F5586C" w:rsidRDefault="008B6276" w:rsidP="008B6276">
      <w:pPr>
        <w:pStyle w:val="NoSpacing"/>
        <w:rPr>
          <w:del w:id="5384" w:author="Salah Soliman" w:date="2020-01-31T16:16:00Z"/>
        </w:rPr>
      </w:pPr>
    </w:p>
    <w:tbl>
      <w:tblPr>
        <w:tblStyle w:val="TableGrid"/>
        <w:tblW w:w="10530" w:type="dxa"/>
        <w:tblBorders>
          <w:top w:val="single" w:sz="4" w:space="0" w:color="5B9BD5" w:themeColor="accent5"/>
          <w:left w:val="single" w:sz="4" w:space="0" w:color="5B9BD5" w:themeColor="accent5"/>
          <w:bottom w:val="single" w:sz="4" w:space="0" w:color="5B9BD5" w:themeColor="accent5"/>
          <w:right w:val="single" w:sz="4" w:space="0" w:color="5B9BD5" w:themeColor="accent5"/>
          <w:insideH w:val="none" w:sz="0" w:space="0" w:color="auto"/>
          <w:insideV w:val="none" w:sz="0" w:space="0" w:color="auto"/>
        </w:tblBorders>
        <w:tblLayout w:type="fixed"/>
        <w:tblCellMar>
          <w:left w:w="115" w:type="dxa"/>
          <w:right w:w="115" w:type="dxa"/>
        </w:tblCellMar>
        <w:tblLook w:val="04A0" w:firstRow="1" w:lastRow="0" w:firstColumn="1" w:lastColumn="0" w:noHBand="0" w:noVBand="1"/>
      </w:tblPr>
      <w:tblGrid>
        <w:gridCol w:w="265"/>
        <w:gridCol w:w="2521"/>
        <w:gridCol w:w="7474"/>
        <w:gridCol w:w="270"/>
      </w:tblGrid>
      <w:tr w:rsidR="008B6276" w:rsidDel="00F5586C" w14:paraId="2F117FB6" w14:textId="1284A4B4" w:rsidTr="008B6276">
        <w:trPr>
          <w:trHeight w:val="107"/>
          <w:del w:id="5385" w:author="Salah Soliman" w:date="2020-01-31T16:16:00Z"/>
        </w:trPr>
        <w:tc>
          <w:tcPr>
            <w:tcW w:w="265" w:type="dxa"/>
            <w:tcBorders>
              <w:top w:val="single" w:sz="4" w:space="0" w:color="5B9BD5" w:themeColor="accent5"/>
              <w:left w:val="single" w:sz="4" w:space="0" w:color="5B9BD5" w:themeColor="accent5"/>
              <w:bottom w:val="nil"/>
              <w:right w:val="nil"/>
            </w:tcBorders>
            <w:shd w:val="clear" w:color="auto" w:fill="70AD47" w:themeFill="accent6"/>
          </w:tcPr>
          <w:p w14:paraId="760CE46D" w14:textId="6C644AAF" w:rsidR="008B6276" w:rsidDel="00F5586C" w:rsidRDefault="008B6276" w:rsidP="008B6276">
            <w:pPr>
              <w:rPr>
                <w:del w:id="5386" w:author="Salah Soliman" w:date="2020-01-31T16:16:00Z"/>
              </w:rPr>
            </w:pPr>
          </w:p>
        </w:tc>
        <w:tc>
          <w:tcPr>
            <w:tcW w:w="2520" w:type="dxa"/>
            <w:tcBorders>
              <w:top w:val="single" w:sz="4" w:space="0" w:color="5B9BD5" w:themeColor="accent5"/>
              <w:left w:val="nil"/>
              <w:bottom w:val="nil"/>
              <w:right w:val="nil"/>
            </w:tcBorders>
            <w:shd w:val="clear" w:color="auto" w:fill="70AD47" w:themeFill="accent6"/>
          </w:tcPr>
          <w:p w14:paraId="67A42A3F" w14:textId="5E921E66" w:rsidR="008B6276" w:rsidDel="00F5586C" w:rsidRDefault="008B6276" w:rsidP="008B6276">
            <w:pPr>
              <w:rPr>
                <w:del w:id="5387" w:author="Salah Soliman" w:date="2020-01-31T16:16:00Z"/>
              </w:rPr>
            </w:pPr>
          </w:p>
        </w:tc>
        <w:tc>
          <w:tcPr>
            <w:tcW w:w="7470" w:type="dxa"/>
            <w:tcBorders>
              <w:top w:val="single" w:sz="4" w:space="0" w:color="5B9BD5" w:themeColor="accent5"/>
              <w:left w:val="nil"/>
              <w:bottom w:val="nil"/>
              <w:right w:val="nil"/>
            </w:tcBorders>
            <w:shd w:val="clear" w:color="auto" w:fill="70AD47" w:themeFill="accent6"/>
            <w:hideMark/>
          </w:tcPr>
          <w:p w14:paraId="1FF5AE72" w14:textId="5DBC095D" w:rsidR="008B6276" w:rsidDel="00F5586C" w:rsidRDefault="008B6276" w:rsidP="008B6276">
            <w:pPr>
              <w:jc w:val="right"/>
              <w:rPr>
                <w:del w:id="5388" w:author="Salah Soliman" w:date="2020-01-31T16:16:00Z"/>
                <w:color w:val="78C800"/>
              </w:rPr>
            </w:pPr>
            <w:del w:id="5389" w:author="Salah Soliman" w:date="2020-01-31T16:16:00Z">
              <w:r w:rsidDel="00F5586C">
                <w:rPr>
                  <w:rFonts w:ascii="FontAwesome" w:hAnsi="FontAwesome"/>
                  <w:color w:val="FF4B4B"/>
                </w:rPr>
                <w:sym w:font="FontAwesome" w:char="F057"/>
              </w:r>
              <w:r w:rsidDel="00F5586C">
                <w:rPr>
                  <w:color w:val="FF4B4B"/>
                </w:rPr>
                <w:delText xml:space="preserve"> That’s Incorrect</w:delText>
              </w:r>
            </w:del>
          </w:p>
        </w:tc>
        <w:tc>
          <w:tcPr>
            <w:tcW w:w="270" w:type="dxa"/>
            <w:tcBorders>
              <w:top w:val="single" w:sz="4" w:space="0" w:color="5B9BD5" w:themeColor="accent5"/>
              <w:left w:val="nil"/>
              <w:bottom w:val="nil"/>
              <w:right w:val="single" w:sz="4" w:space="0" w:color="5B9BD5" w:themeColor="accent5"/>
            </w:tcBorders>
            <w:shd w:val="clear" w:color="auto" w:fill="70AD47" w:themeFill="accent6"/>
          </w:tcPr>
          <w:p w14:paraId="2F32130C" w14:textId="11C01F7C" w:rsidR="008B6276" w:rsidDel="00F5586C" w:rsidRDefault="008B6276" w:rsidP="008B6276">
            <w:pPr>
              <w:rPr>
                <w:del w:id="5390" w:author="Salah Soliman" w:date="2020-01-31T16:16:00Z"/>
                <w:color w:val="404040" w:themeColor="text1" w:themeTint="BF"/>
              </w:rPr>
            </w:pPr>
          </w:p>
        </w:tc>
      </w:tr>
      <w:tr w:rsidR="008B6276" w:rsidDel="00F5586C" w14:paraId="58101622" w14:textId="7BFBBC3A" w:rsidTr="008B6276">
        <w:trPr>
          <w:del w:id="5391" w:author="Salah Soliman" w:date="2020-01-31T16:16:00Z"/>
        </w:trPr>
        <w:tc>
          <w:tcPr>
            <w:tcW w:w="265" w:type="dxa"/>
            <w:tcBorders>
              <w:top w:val="nil"/>
              <w:left w:val="single" w:sz="4" w:space="0" w:color="5B9BD5" w:themeColor="accent5"/>
              <w:bottom w:val="nil"/>
              <w:right w:val="nil"/>
            </w:tcBorders>
            <w:shd w:val="clear" w:color="auto" w:fill="70AD47" w:themeFill="accent6"/>
          </w:tcPr>
          <w:p w14:paraId="4D5D467A" w14:textId="05AF39E7" w:rsidR="008B6276" w:rsidDel="00F5586C" w:rsidRDefault="008B6276" w:rsidP="008B6276">
            <w:pPr>
              <w:rPr>
                <w:del w:id="5392" w:author="Salah Soliman" w:date="2020-01-31T16:16:00Z"/>
              </w:rPr>
            </w:pPr>
          </w:p>
        </w:tc>
        <w:tc>
          <w:tcPr>
            <w:tcW w:w="2520" w:type="dxa"/>
            <w:tcBorders>
              <w:top w:val="nil"/>
              <w:left w:val="nil"/>
              <w:bottom w:val="nil"/>
              <w:right w:val="nil"/>
            </w:tcBorders>
            <w:shd w:val="clear" w:color="auto" w:fill="FF4B4B"/>
            <w:hideMark/>
          </w:tcPr>
          <w:p w14:paraId="0E659C9A" w14:textId="5B5FE958" w:rsidR="008B6276" w:rsidDel="00F5586C" w:rsidRDefault="008B6276" w:rsidP="008B6276">
            <w:pPr>
              <w:rPr>
                <w:del w:id="5393" w:author="Salah Soliman" w:date="2020-01-31T16:16:00Z"/>
                <w:rFonts w:asciiTheme="majorHAnsi" w:hAnsiTheme="majorHAnsi" w:cstheme="majorHAnsi"/>
                <w:color w:val="FFFFFF" w:themeColor="background1"/>
              </w:rPr>
            </w:pPr>
            <w:del w:id="5394" w:author="Salah Soliman" w:date="2020-01-31T16:16:00Z">
              <w:r w:rsidDel="00F5586C">
                <w:rPr>
                  <w:rFonts w:asciiTheme="majorHAnsi" w:hAnsiTheme="majorHAnsi" w:cstheme="majorHAnsi"/>
                  <w:color w:val="FFFFFF" w:themeColor="background1"/>
                </w:rPr>
                <w:delText>Explanation</w:delText>
              </w:r>
            </w:del>
          </w:p>
        </w:tc>
        <w:tc>
          <w:tcPr>
            <w:tcW w:w="7470" w:type="dxa"/>
            <w:tcBorders>
              <w:top w:val="nil"/>
              <w:left w:val="nil"/>
              <w:bottom w:val="nil"/>
              <w:right w:val="nil"/>
            </w:tcBorders>
            <w:shd w:val="clear" w:color="auto" w:fill="70AD47" w:themeFill="accent6"/>
          </w:tcPr>
          <w:p w14:paraId="6B357119" w14:textId="0987CD15" w:rsidR="008B6276" w:rsidDel="00F5586C" w:rsidRDefault="008B6276" w:rsidP="008B6276">
            <w:pPr>
              <w:rPr>
                <w:del w:id="5395" w:author="Salah Soliman" w:date="2020-01-31T16:16:00Z"/>
                <w:color w:val="404040" w:themeColor="text1" w:themeTint="BF"/>
              </w:rPr>
            </w:pPr>
          </w:p>
        </w:tc>
        <w:tc>
          <w:tcPr>
            <w:tcW w:w="270" w:type="dxa"/>
            <w:tcBorders>
              <w:top w:val="nil"/>
              <w:left w:val="nil"/>
              <w:bottom w:val="nil"/>
              <w:right w:val="single" w:sz="4" w:space="0" w:color="5B9BD5" w:themeColor="accent5"/>
            </w:tcBorders>
            <w:shd w:val="clear" w:color="auto" w:fill="70AD47" w:themeFill="accent6"/>
          </w:tcPr>
          <w:p w14:paraId="7C40ABE9" w14:textId="39D358A0" w:rsidR="008B6276" w:rsidDel="00F5586C" w:rsidRDefault="008B6276" w:rsidP="008B6276">
            <w:pPr>
              <w:rPr>
                <w:del w:id="5396" w:author="Salah Soliman" w:date="2020-01-31T16:16:00Z"/>
              </w:rPr>
            </w:pPr>
          </w:p>
        </w:tc>
      </w:tr>
      <w:tr w:rsidR="008B6276" w:rsidDel="00F5586C" w14:paraId="3A9EF6DB" w14:textId="04404A66" w:rsidTr="008B6276">
        <w:trPr>
          <w:del w:id="5397" w:author="Salah Soliman" w:date="2020-01-31T16:16:00Z"/>
        </w:trPr>
        <w:tc>
          <w:tcPr>
            <w:tcW w:w="265" w:type="dxa"/>
            <w:tcBorders>
              <w:top w:val="nil"/>
              <w:left w:val="single" w:sz="4" w:space="0" w:color="5B9BD5" w:themeColor="accent5"/>
              <w:bottom w:val="nil"/>
              <w:right w:val="nil"/>
            </w:tcBorders>
            <w:shd w:val="clear" w:color="auto" w:fill="70AD47" w:themeFill="accent6"/>
          </w:tcPr>
          <w:p w14:paraId="7C2E065E" w14:textId="0370EF91" w:rsidR="008B6276" w:rsidDel="00F5586C" w:rsidRDefault="008B6276" w:rsidP="008B6276">
            <w:pPr>
              <w:pStyle w:val="NoSpacing"/>
              <w:rPr>
                <w:del w:id="5398" w:author="Salah Soliman" w:date="2020-01-31T16:16:00Z"/>
                <w:sz w:val="16"/>
                <w:szCs w:val="16"/>
              </w:rPr>
            </w:pPr>
          </w:p>
        </w:tc>
        <w:tc>
          <w:tcPr>
            <w:tcW w:w="2520" w:type="dxa"/>
            <w:tcBorders>
              <w:top w:val="nil"/>
              <w:left w:val="nil"/>
              <w:bottom w:val="single" w:sz="4" w:space="0" w:color="F9DBDB"/>
              <w:right w:val="nil"/>
            </w:tcBorders>
            <w:shd w:val="clear" w:color="auto" w:fill="FF4B4B"/>
          </w:tcPr>
          <w:p w14:paraId="0CB73332" w14:textId="1EA32FC5" w:rsidR="008B6276" w:rsidDel="00F5586C" w:rsidRDefault="008B6276" w:rsidP="008B6276">
            <w:pPr>
              <w:pStyle w:val="NoSpacing"/>
              <w:rPr>
                <w:del w:id="5399" w:author="Salah Soliman" w:date="2020-01-31T16:16:00Z"/>
                <w:sz w:val="16"/>
                <w:szCs w:val="16"/>
              </w:rPr>
            </w:pPr>
          </w:p>
        </w:tc>
        <w:tc>
          <w:tcPr>
            <w:tcW w:w="7470" w:type="dxa"/>
            <w:tcBorders>
              <w:top w:val="nil"/>
              <w:left w:val="nil"/>
              <w:bottom w:val="single" w:sz="4" w:space="0" w:color="F9DBDB"/>
              <w:right w:val="nil"/>
            </w:tcBorders>
            <w:shd w:val="clear" w:color="auto" w:fill="FF4B4B"/>
          </w:tcPr>
          <w:p w14:paraId="6B33C021" w14:textId="756C64D7" w:rsidR="008B6276" w:rsidDel="00F5586C" w:rsidRDefault="008B6276" w:rsidP="008B6276">
            <w:pPr>
              <w:pStyle w:val="NoSpacing"/>
              <w:rPr>
                <w:del w:id="5400" w:author="Salah Soliman" w:date="2020-01-31T16:16:00Z"/>
                <w:sz w:val="16"/>
                <w:szCs w:val="16"/>
              </w:rPr>
            </w:pPr>
          </w:p>
        </w:tc>
        <w:tc>
          <w:tcPr>
            <w:tcW w:w="270" w:type="dxa"/>
            <w:tcBorders>
              <w:top w:val="nil"/>
              <w:left w:val="nil"/>
              <w:bottom w:val="nil"/>
              <w:right w:val="single" w:sz="4" w:space="0" w:color="5B9BD5" w:themeColor="accent5"/>
            </w:tcBorders>
            <w:shd w:val="clear" w:color="auto" w:fill="70AD47" w:themeFill="accent6"/>
          </w:tcPr>
          <w:p w14:paraId="3B5EB051" w14:textId="5A6588DC" w:rsidR="008B6276" w:rsidDel="00F5586C" w:rsidRDefault="008B6276" w:rsidP="008B6276">
            <w:pPr>
              <w:pStyle w:val="NoSpacing"/>
              <w:rPr>
                <w:del w:id="5401" w:author="Salah Soliman" w:date="2020-01-31T16:16:00Z"/>
                <w:sz w:val="16"/>
                <w:szCs w:val="16"/>
              </w:rPr>
            </w:pPr>
          </w:p>
        </w:tc>
      </w:tr>
      <w:tr w:rsidR="008B6276" w:rsidDel="00F5586C" w14:paraId="6878EE50" w14:textId="0574A7C4" w:rsidTr="008B6276">
        <w:trPr>
          <w:trHeight w:val="60"/>
          <w:del w:id="5402" w:author="Salah Soliman" w:date="2020-01-31T16:16:00Z"/>
        </w:trPr>
        <w:tc>
          <w:tcPr>
            <w:tcW w:w="265" w:type="dxa"/>
            <w:tcBorders>
              <w:top w:val="nil"/>
              <w:left w:val="single" w:sz="4" w:space="0" w:color="5B9BD5" w:themeColor="accent5"/>
              <w:bottom w:val="nil"/>
              <w:right w:val="single" w:sz="4" w:space="0" w:color="F9DBDB"/>
            </w:tcBorders>
            <w:shd w:val="clear" w:color="auto" w:fill="70AD47" w:themeFill="accent6"/>
          </w:tcPr>
          <w:p w14:paraId="7F710AD1" w14:textId="3172E2CD" w:rsidR="008B6276" w:rsidDel="00F5586C" w:rsidRDefault="008B6276" w:rsidP="008B6276">
            <w:pPr>
              <w:rPr>
                <w:del w:id="5403" w:author="Salah Soliman" w:date="2020-01-31T16:16:00Z"/>
              </w:rPr>
            </w:pPr>
          </w:p>
        </w:tc>
        <w:tc>
          <w:tcPr>
            <w:tcW w:w="9990" w:type="dxa"/>
            <w:gridSpan w:val="2"/>
            <w:tcBorders>
              <w:top w:val="single" w:sz="4" w:space="0" w:color="F9DBDB"/>
              <w:left w:val="single" w:sz="4" w:space="0" w:color="F9DBDB"/>
              <w:bottom w:val="single" w:sz="4" w:space="0" w:color="F9DBDB"/>
              <w:right w:val="single" w:sz="4" w:space="0" w:color="F9DBDB"/>
            </w:tcBorders>
            <w:shd w:val="clear" w:color="auto" w:fill="FCEEEE"/>
            <w:hideMark/>
          </w:tcPr>
          <w:p w14:paraId="2EB8FD45" w14:textId="3475416D" w:rsidR="008B6276" w:rsidDel="00F5586C" w:rsidRDefault="008B6276" w:rsidP="008B6276">
            <w:pPr>
              <w:rPr>
                <w:del w:id="5404" w:author="Salah Soliman" w:date="2020-01-31T16:16:00Z"/>
                <w:color w:val="7F7F7F" w:themeColor="text1" w:themeTint="80"/>
              </w:rPr>
            </w:pPr>
            <w:del w:id="5405" w:author="Salah Soliman" w:date="2020-01-31T16:16:00Z">
              <w:r w:rsidDel="00F5586C">
                <w:rPr>
                  <w:color w:val="7F7F7F" w:themeColor="text1" w:themeTint="80"/>
                </w:rPr>
                <w:delText xml:space="preserve">Unfortunately, this is Incorrect. Readings from a sensor are collected in multiple time periods. Think of the type of dataset that supports sequential data collection.  </w:delText>
              </w:r>
            </w:del>
          </w:p>
        </w:tc>
        <w:tc>
          <w:tcPr>
            <w:tcW w:w="270" w:type="dxa"/>
            <w:tcBorders>
              <w:top w:val="nil"/>
              <w:left w:val="single" w:sz="4" w:space="0" w:color="F9DBDB"/>
              <w:bottom w:val="nil"/>
              <w:right w:val="single" w:sz="4" w:space="0" w:color="5B9BD5" w:themeColor="accent5"/>
            </w:tcBorders>
            <w:shd w:val="clear" w:color="auto" w:fill="70AD47" w:themeFill="accent6"/>
          </w:tcPr>
          <w:p w14:paraId="09D917F6" w14:textId="115BAFD1" w:rsidR="008B6276" w:rsidDel="00F5586C" w:rsidRDefault="008B6276" w:rsidP="008B6276">
            <w:pPr>
              <w:rPr>
                <w:del w:id="5406" w:author="Salah Soliman" w:date="2020-01-31T16:16:00Z"/>
                <w:color w:val="404040" w:themeColor="text1" w:themeTint="BF"/>
              </w:rPr>
            </w:pPr>
          </w:p>
        </w:tc>
      </w:tr>
      <w:tr w:rsidR="008B6276" w:rsidDel="00F5586C" w14:paraId="5FF1A82B" w14:textId="411E442E" w:rsidTr="008B6276">
        <w:trPr>
          <w:del w:id="5407" w:author="Salah Soliman" w:date="2020-01-31T16:16:00Z"/>
        </w:trPr>
        <w:tc>
          <w:tcPr>
            <w:tcW w:w="265" w:type="dxa"/>
            <w:tcBorders>
              <w:top w:val="nil"/>
              <w:left w:val="single" w:sz="4" w:space="0" w:color="5B9BD5" w:themeColor="accent5"/>
              <w:bottom w:val="single" w:sz="4" w:space="0" w:color="5B9BD5" w:themeColor="accent5"/>
              <w:right w:val="nil"/>
            </w:tcBorders>
            <w:shd w:val="clear" w:color="auto" w:fill="70AD47" w:themeFill="accent6"/>
          </w:tcPr>
          <w:p w14:paraId="025B6AE0" w14:textId="6754BE93" w:rsidR="008B6276" w:rsidDel="00F5586C" w:rsidRDefault="008B6276" w:rsidP="008B6276">
            <w:pPr>
              <w:pStyle w:val="NoSpacing"/>
              <w:rPr>
                <w:del w:id="5408" w:author="Salah Soliman" w:date="2020-01-31T16:16:00Z"/>
                <w:sz w:val="16"/>
                <w:szCs w:val="16"/>
              </w:rPr>
            </w:pPr>
          </w:p>
        </w:tc>
        <w:tc>
          <w:tcPr>
            <w:tcW w:w="2520" w:type="dxa"/>
            <w:tcBorders>
              <w:top w:val="single" w:sz="4" w:space="0" w:color="F9DBDB"/>
              <w:left w:val="nil"/>
              <w:bottom w:val="single" w:sz="4" w:space="0" w:color="5B9BD5" w:themeColor="accent5"/>
              <w:right w:val="nil"/>
            </w:tcBorders>
            <w:shd w:val="clear" w:color="auto" w:fill="70AD47" w:themeFill="accent6"/>
          </w:tcPr>
          <w:p w14:paraId="081FD7DD" w14:textId="39200C55" w:rsidR="008B6276" w:rsidDel="00F5586C" w:rsidRDefault="008B6276" w:rsidP="008B6276">
            <w:pPr>
              <w:pStyle w:val="NoSpacing"/>
              <w:rPr>
                <w:del w:id="5409" w:author="Salah Soliman" w:date="2020-01-31T16:16:00Z"/>
                <w:sz w:val="16"/>
                <w:szCs w:val="16"/>
              </w:rPr>
            </w:pPr>
          </w:p>
        </w:tc>
        <w:tc>
          <w:tcPr>
            <w:tcW w:w="7470" w:type="dxa"/>
            <w:tcBorders>
              <w:top w:val="single" w:sz="4" w:space="0" w:color="F9DBDB"/>
              <w:left w:val="nil"/>
              <w:bottom w:val="single" w:sz="4" w:space="0" w:color="5B9BD5" w:themeColor="accent5"/>
              <w:right w:val="nil"/>
            </w:tcBorders>
            <w:shd w:val="clear" w:color="auto" w:fill="70AD47" w:themeFill="accent6"/>
          </w:tcPr>
          <w:p w14:paraId="48A8ED83" w14:textId="1D85E72E" w:rsidR="008B6276" w:rsidDel="00F5586C" w:rsidRDefault="008B6276" w:rsidP="008B6276">
            <w:pPr>
              <w:pStyle w:val="NoSpacing"/>
              <w:rPr>
                <w:del w:id="5410" w:author="Salah Soliman" w:date="2020-01-31T16:16:00Z"/>
                <w:sz w:val="16"/>
                <w:szCs w:val="16"/>
              </w:rPr>
            </w:pPr>
          </w:p>
        </w:tc>
        <w:tc>
          <w:tcPr>
            <w:tcW w:w="270" w:type="dxa"/>
            <w:tcBorders>
              <w:top w:val="nil"/>
              <w:left w:val="nil"/>
              <w:bottom w:val="single" w:sz="4" w:space="0" w:color="5B9BD5" w:themeColor="accent5"/>
              <w:right w:val="single" w:sz="4" w:space="0" w:color="5B9BD5" w:themeColor="accent5"/>
            </w:tcBorders>
            <w:shd w:val="clear" w:color="auto" w:fill="70AD47" w:themeFill="accent6"/>
          </w:tcPr>
          <w:p w14:paraId="13AC9C37" w14:textId="3502A26F" w:rsidR="008B6276" w:rsidDel="00F5586C" w:rsidRDefault="008B6276" w:rsidP="008B6276">
            <w:pPr>
              <w:pStyle w:val="NoSpacing"/>
              <w:rPr>
                <w:del w:id="5411" w:author="Salah Soliman" w:date="2020-01-31T16:16:00Z"/>
                <w:sz w:val="16"/>
                <w:szCs w:val="16"/>
              </w:rPr>
            </w:pPr>
          </w:p>
        </w:tc>
      </w:tr>
    </w:tbl>
    <w:p w14:paraId="54CD70AE" w14:textId="77777777" w:rsidR="008B6276" w:rsidRDefault="008B6276" w:rsidP="008B6276">
      <w:pPr>
        <w:pStyle w:val="NoSpacing"/>
      </w:pPr>
    </w:p>
    <w:tbl>
      <w:tblPr>
        <w:tblStyle w:val="TableGrid18"/>
        <w:tblW w:w="10456" w:type="dxa"/>
        <w:tblBorders>
          <w:top w:val="single" w:sz="4" w:space="0" w:color="DBDBDB"/>
          <w:left w:val="single" w:sz="4" w:space="0" w:color="DBDBDB"/>
          <w:bottom w:val="single" w:sz="4" w:space="0" w:color="DBDBDB"/>
          <w:right w:val="single" w:sz="4" w:space="0" w:color="DBDBDB"/>
          <w:insideH w:val="none" w:sz="0" w:space="0" w:color="auto"/>
          <w:insideV w:val="none" w:sz="0" w:space="0" w:color="auto"/>
        </w:tblBorders>
        <w:tblLayout w:type="fixed"/>
        <w:tblCellMar>
          <w:left w:w="115" w:type="dxa"/>
          <w:right w:w="115" w:type="dxa"/>
        </w:tblCellMar>
        <w:tblLook w:val="04A0" w:firstRow="1" w:lastRow="0" w:firstColumn="1" w:lastColumn="0" w:noHBand="0" w:noVBand="1"/>
        <w:tblPrChange w:id="5412" w:author="Alicia Romero Lopez" w:date="2020-01-31T09:48:00Z">
          <w:tblPr>
            <w:tblStyle w:val="TableGrid18"/>
            <w:tblW w:w="10456" w:type="dxa"/>
            <w:tblBorders>
              <w:top w:val="single" w:sz="4" w:space="0" w:color="DBDBDB"/>
              <w:left w:val="single" w:sz="4" w:space="0" w:color="DBDBDB"/>
              <w:bottom w:val="single" w:sz="4" w:space="0" w:color="DBDBDB"/>
              <w:right w:val="single" w:sz="4" w:space="0" w:color="DBDBDB"/>
              <w:insideH w:val="none" w:sz="0" w:space="0" w:color="auto"/>
              <w:insideV w:val="none" w:sz="0" w:space="0" w:color="auto"/>
            </w:tblBorders>
            <w:tblLayout w:type="fixed"/>
            <w:tblCellMar>
              <w:left w:w="115" w:type="dxa"/>
              <w:right w:w="115" w:type="dxa"/>
            </w:tblCellMar>
            <w:tblLook w:val="04A0" w:firstRow="1" w:lastRow="0" w:firstColumn="1" w:lastColumn="0" w:noHBand="0" w:noVBand="1"/>
          </w:tblPr>
        </w:tblPrChange>
      </w:tblPr>
      <w:tblGrid>
        <w:gridCol w:w="265"/>
        <w:gridCol w:w="630"/>
        <w:gridCol w:w="450"/>
        <w:gridCol w:w="2880"/>
        <w:gridCol w:w="1980"/>
        <w:gridCol w:w="3981"/>
        <w:gridCol w:w="270"/>
        <w:tblGridChange w:id="5413">
          <w:tblGrid>
            <w:gridCol w:w="360"/>
            <w:gridCol w:w="360"/>
            <w:gridCol w:w="360"/>
            <w:gridCol w:w="360"/>
            <w:gridCol w:w="360"/>
            <w:gridCol w:w="360"/>
            <w:gridCol w:w="360"/>
          </w:tblGrid>
        </w:tblGridChange>
      </w:tblGrid>
      <w:tr w:rsidR="00F5586C" w:rsidRPr="00F5586C" w14:paraId="4EA500A2" w14:textId="77777777" w:rsidTr="51235A2F">
        <w:trPr>
          <w:cantSplit/>
          <w:ins w:id="5414" w:author="Salah Soliman" w:date="2020-01-31T16:18:00Z"/>
        </w:trPr>
        <w:tc>
          <w:tcPr>
            <w:tcW w:w="10456" w:type="dxa"/>
            <w:gridSpan w:val="7"/>
            <w:shd w:val="clear" w:color="auto" w:fill="FAFAFA"/>
            <w:tcPrChange w:id="5415" w:author="Alicia Romero Lopez" w:date="2020-01-31T09:48:00Z">
              <w:tcPr>
                <w:tcW w:w="10456" w:type="dxa"/>
                <w:gridSpan w:val="7"/>
                <w:shd w:val="clear" w:color="auto" w:fill="FAFAFA"/>
              </w:tcPr>
            </w:tcPrChange>
          </w:tcPr>
          <w:p w14:paraId="763AF3B9" w14:textId="2539FF22" w:rsidR="00F5586C" w:rsidRPr="00F5586C" w:rsidRDefault="00F5586C" w:rsidP="00F5586C">
            <w:pPr>
              <w:outlineLvl w:val="2"/>
              <w:rPr>
                <w:ins w:id="5416" w:author="Salah Soliman" w:date="2020-01-31T16:18:00Z"/>
                <w:rFonts w:ascii="Open Sans Semibold" w:eastAsia="Open Sans" w:hAnsi="Open Sans Semibold" w:cs="Open Sans Semibold"/>
                <w:color w:val="11143F"/>
              </w:rPr>
            </w:pPr>
            <w:ins w:id="5417" w:author="Salah Soliman" w:date="2020-01-31T16:18:00Z">
              <w:r w:rsidRPr="00F5586C">
                <w:rPr>
                  <w:rFonts w:ascii="Open Sans Semibold" w:eastAsia="Open Sans" w:hAnsi="Open Sans Semibold" w:cs="Open Sans Semibold"/>
                  <w:color w:val="11143F"/>
                </w:rPr>
                <w:t xml:space="preserve">Consider the Social </w:t>
              </w:r>
            </w:ins>
            <w:ins w:id="5418" w:author="Chantelle Dubois Nishiyama" w:date="2020-02-19T21:54:00Z">
              <w:r w:rsidR="00066F4B">
                <w:rPr>
                  <w:rFonts w:ascii="Open Sans Semibold" w:eastAsia="Open Sans" w:hAnsi="Open Sans Semibold" w:cs="Open Sans Semibold"/>
                  <w:color w:val="11143F"/>
                </w:rPr>
                <w:t>m</w:t>
              </w:r>
            </w:ins>
            <w:ins w:id="5419" w:author="Salah Soliman" w:date="2020-01-31T16:18:00Z">
              <w:del w:id="5420" w:author="Chantelle Dubois Nishiyama" w:date="2020-02-19T21:54:00Z">
                <w:r w:rsidRPr="00F5586C" w:rsidDel="00066F4B">
                  <w:rPr>
                    <w:rFonts w:ascii="Open Sans Semibold" w:eastAsia="Open Sans" w:hAnsi="Open Sans Semibold" w:cs="Open Sans Semibold"/>
                    <w:color w:val="11143F"/>
                  </w:rPr>
                  <w:delText>m</w:delText>
                </w:r>
              </w:del>
              <w:r w:rsidRPr="00F5586C">
                <w:rPr>
                  <w:rFonts w:ascii="Open Sans Semibold" w:eastAsia="Open Sans" w:hAnsi="Open Sans Semibold" w:cs="Open Sans Semibold"/>
                  <w:color w:val="11143F"/>
                </w:rPr>
                <w:t>edia connections on Facebook as an example, which type of dataset does the data belong to?</w:t>
              </w:r>
            </w:ins>
          </w:p>
        </w:tc>
      </w:tr>
      <w:tr w:rsidR="00F5586C" w:rsidRPr="00F5586C" w14:paraId="4EDD28DA" w14:textId="77777777" w:rsidTr="51235A2F">
        <w:trPr>
          <w:cantSplit/>
          <w:ins w:id="5421" w:author="Salah Soliman" w:date="2020-01-31T16:18:00Z"/>
        </w:trPr>
        <w:tc>
          <w:tcPr>
            <w:tcW w:w="265" w:type="dxa"/>
            <w:shd w:val="clear" w:color="auto" w:fill="FAFAFA"/>
            <w:tcPrChange w:id="5422" w:author="Alicia Romero Lopez" w:date="2020-01-31T09:48:00Z">
              <w:tcPr>
                <w:tcW w:w="0" w:type="auto"/>
              </w:tcPr>
            </w:tcPrChange>
          </w:tcPr>
          <w:p w14:paraId="2B162D94" w14:textId="77777777" w:rsidR="00F5586C" w:rsidRPr="00F5586C" w:rsidRDefault="00F5586C" w:rsidP="00F5586C">
            <w:pPr>
              <w:rPr>
                <w:ins w:id="5423" w:author="Salah Soliman" w:date="2020-01-31T16:18:00Z"/>
                <w:rFonts w:ascii="Open Sans" w:eastAsia="Open Sans" w:hAnsi="Open Sans" w:cs="Times New Roman"/>
              </w:rPr>
            </w:pPr>
          </w:p>
        </w:tc>
        <w:tc>
          <w:tcPr>
            <w:tcW w:w="630" w:type="dxa"/>
            <w:shd w:val="clear" w:color="auto" w:fill="FFFFFF" w:themeFill="background1"/>
            <w:vAlign w:val="center"/>
            <w:tcPrChange w:id="5424" w:author="Alicia Romero Lopez" w:date="2020-01-31T09:48:00Z">
              <w:tcPr>
                <w:tcW w:w="630" w:type="dxa"/>
                <w:shd w:val="clear" w:color="auto" w:fill="FFFFFF"/>
              </w:tcPr>
            </w:tcPrChange>
          </w:tcPr>
          <w:p w14:paraId="0CDF61BB" w14:textId="77777777" w:rsidR="00F5586C" w:rsidRPr="00F5586C" w:rsidRDefault="00F5586C" w:rsidP="00F5586C">
            <w:pPr>
              <w:spacing w:before="120"/>
              <w:rPr>
                <w:ins w:id="5425" w:author="Salah Soliman" w:date="2020-01-31T16:18:00Z"/>
                <w:rFonts w:ascii="Open Sans" w:eastAsia="Open Sans" w:hAnsi="Open Sans" w:cs="Times New Roman"/>
              </w:rPr>
            </w:pPr>
            <w:ins w:id="5426" w:author="Salah Soliman" w:date="2020-01-31T16:18:00Z">
              <w:r w:rsidRPr="00F5586C">
                <w:rPr>
                  <w:rFonts w:ascii="Open Sans" w:eastAsia="Open Sans" w:hAnsi="Open Sans" w:cs="Times New Roman"/>
                  <w:noProof/>
                  <w:rPrChange w:id="5427" w:author="Unknown">
                    <w:rPr>
                      <w:noProof/>
                    </w:rPr>
                  </w:rPrChange>
                </w:rPr>
                <mc:AlternateContent>
                  <mc:Choice Requires="wps">
                    <w:drawing>
                      <wp:inline distT="0" distB="0" distL="0" distR="0" wp14:anchorId="2F56F000" wp14:editId="354206D8">
                        <wp:extent cx="207034" cy="207034"/>
                        <wp:effectExtent l="19050" t="19050" r="21590" b="21590"/>
                        <wp:docPr id="497" name="Oval 497"/>
                        <wp:cNvGraphicFramePr/>
                        <a:graphic xmlns:a="http://schemas.openxmlformats.org/drawingml/2006/main">
                          <a:graphicData uri="http://schemas.microsoft.com/office/word/2010/wordprocessingShape">
                            <wps:wsp>
                              <wps:cNvSpPr/>
                              <wps:spPr>
                                <a:xfrm>
                                  <a:off x="0" y="0"/>
                                  <a:ext cx="207034" cy="207034"/>
                                </a:xfrm>
                                <a:prstGeom prst="ellipse">
                                  <a:avLst/>
                                </a:prstGeom>
                                <a:noFill/>
                                <a:ln w="28575" cap="flat" cmpd="sng" algn="ctr">
                                  <a:solidFill>
                                    <a:srgbClr val="DBDBDB">
                                      <a:lumMod val="9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w16se="http://schemas.microsoft.com/office/word/2015/wordml/symex" xmlns:cx1="http://schemas.microsoft.com/office/drawing/2015/9/8/chartex" xmlns:cx="http://schemas.microsoft.com/office/drawing/2014/chartex">
                    <w:pict>
                      <v:oval w14:anchorId="5EC9E5D2" id="Oval 497" o:spid="_x0000_s1026" style="width:16.3pt;height:16.3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" filled="f" strokecolor="#c5c5c5" strokeweight="2.25pt">
                        <v:stroke joinstyle="miter"/>
                        <w10:anchorlock/>
                      </v:oval>
                    </w:pict>
                  </mc:Fallback>
                </mc:AlternateContent>
              </w:r>
            </w:ins>
          </w:p>
        </w:tc>
        <w:tc>
          <w:tcPr>
            <w:tcW w:w="450" w:type="dxa"/>
            <w:shd w:val="clear" w:color="auto" w:fill="FFFFFF" w:themeFill="background1"/>
            <w:vAlign w:val="center"/>
            <w:tcPrChange w:id="5428" w:author="Alicia Romero Lopez" w:date="2020-01-31T09:48:00Z">
              <w:tcPr>
                <w:tcW w:w="450" w:type="dxa"/>
                <w:shd w:val="clear" w:color="auto" w:fill="FFFFFF"/>
              </w:tcPr>
            </w:tcPrChange>
          </w:tcPr>
          <w:p w14:paraId="70B50A0A" w14:textId="77777777" w:rsidR="00F5586C" w:rsidRPr="00F5586C" w:rsidRDefault="00F5586C" w:rsidP="00F5586C">
            <w:pPr>
              <w:spacing w:before="120"/>
              <w:rPr>
                <w:ins w:id="5429" w:author="Salah Soliman" w:date="2020-01-31T16:18:00Z"/>
                <w:rFonts w:ascii="Open Sans Semibold" w:eastAsia="Open Sans" w:hAnsi="Open Sans Semibold" w:cs="Open Sans Semibold"/>
              </w:rPr>
            </w:pPr>
            <w:ins w:id="5430" w:author="Salah Soliman" w:date="2020-01-31T16:18:00Z">
              <w:r w:rsidRPr="00F5586C">
                <w:rPr>
                  <w:rFonts w:ascii="Open Sans Semibold" w:eastAsia="Open Sans" w:hAnsi="Open Sans Semibold" w:cs="Open Sans Semibold"/>
                </w:rPr>
                <w:t>a.</w:t>
              </w:r>
            </w:ins>
          </w:p>
        </w:tc>
        <w:tc>
          <w:tcPr>
            <w:tcW w:w="8841" w:type="dxa"/>
            <w:gridSpan w:val="3"/>
            <w:shd w:val="clear" w:color="auto" w:fill="FFFFFF" w:themeFill="background1"/>
            <w:vAlign w:val="center"/>
            <w:tcPrChange w:id="5431" w:author="Alicia Romero Lopez" w:date="2020-01-31T09:48:00Z">
              <w:tcPr>
                <w:tcW w:w="8841" w:type="dxa"/>
                <w:gridSpan w:val="3"/>
                <w:shd w:val="clear" w:color="auto" w:fill="FFFFFF"/>
              </w:tcPr>
            </w:tcPrChange>
          </w:tcPr>
          <w:p w14:paraId="6C4F09EE" w14:textId="77777777" w:rsidR="00F5586C" w:rsidRPr="00F5586C" w:rsidRDefault="00F5586C" w:rsidP="00F5586C">
            <w:pPr>
              <w:spacing w:before="120"/>
              <w:rPr>
                <w:ins w:id="5432" w:author="Salah Soliman" w:date="2020-01-31T16:18:00Z"/>
                <w:rFonts w:ascii="Open Sans" w:eastAsia="Open Sans" w:hAnsi="Open Sans" w:cs="Times New Roman"/>
              </w:rPr>
            </w:pPr>
            <w:ins w:id="5433" w:author="Salah Soliman" w:date="2020-01-31T16:18:00Z">
              <w:r w:rsidRPr="00F5586C">
                <w:rPr>
                  <w:rFonts w:ascii="Open Sans" w:eastAsia="Open Sans" w:hAnsi="Open Sans" w:cs="Times New Roman"/>
                  <w:highlight w:val="green"/>
                </w:rPr>
                <w:t>Graph Data.</w:t>
              </w:r>
            </w:ins>
          </w:p>
        </w:tc>
        <w:tc>
          <w:tcPr>
            <w:tcW w:w="270" w:type="dxa"/>
            <w:shd w:val="clear" w:color="auto" w:fill="FAFAFA"/>
            <w:tcPrChange w:id="5434" w:author="Alicia Romero Lopez" w:date="2020-01-31T09:48:00Z">
              <w:tcPr>
                <w:tcW w:w="0" w:type="auto"/>
              </w:tcPr>
            </w:tcPrChange>
          </w:tcPr>
          <w:p w14:paraId="2F3CE9AC" w14:textId="77777777" w:rsidR="00F5586C" w:rsidRPr="00F5586C" w:rsidRDefault="00F5586C" w:rsidP="00F5586C">
            <w:pPr>
              <w:rPr>
                <w:ins w:id="5435" w:author="Salah Soliman" w:date="2020-01-31T16:18:00Z"/>
                <w:rFonts w:ascii="Open Sans" w:eastAsia="Open Sans" w:hAnsi="Open Sans" w:cs="Times New Roman"/>
              </w:rPr>
            </w:pPr>
          </w:p>
        </w:tc>
      </w:tr>
      <w:tr w:rsidR="00F5586C" w:rsidRPr="00F5586C" w14:paraId="23B6CB70" w14:textId="77777777" w:rsidTr="51235A2F">
        <w:trPr>
          <w:cantSplit/>
          <w:trHeight w:val="20"/>
          <w:ins w:id="5436" w:author="Salah Soliman" w:date="2020-01-31T16:18:00Z"/>
        </w:trPr>
        <w:tc>
          <w:tcPr>
            <w:tcW w:w="265" w:type="dxa"/>
            <w:shd w:val="clear" w:color="auto" w:fill="FAFAFA"/>
            <w:tcPrChange w:id="5437" w:author="Alicia Romero Lopez" w:date="2020-01-31T09:48:00Z">
              <w:tcPr>
                <w:tcW w:w="0" w:type="auto"/>
              </w:tcPr>
            </w:tcPrChange>
          </w:tcPr>
          <w:p w14:paraId="157503F9" w14:textId="77777777" w:rsidR="00F5586C" w:rsidRPr="00F5586C" w:rsidRDefault="00F5586C" w:rsidP="00F5586C">
            <w:pPr>
              <w:rPr>
                <w:ins w:id="5438" w:author="Salah Soliman" w:date="2020-01-31T16:18:00Z"/>
                <w:rFonts w:ascii="Open Sans" w:eastAsia="Open Sans" w:hAnsi="Open Sans" w:cs="Times New Roman"/>
                <w:color w:val="404040"/>
                <w:sz w:val="16"/>
                <w:szCs w:val="16"/>
              </w:rPr>
            </w:pPr>
          </w:p>
        </w:tc>
        <w:tc>
          <w:tcPr>
            <w:tcW w:w="630" w:type="dxa"/>
            <w:shd w:val="clear" w:color="auto" w:fill="FAFAFA"/>
            <w:vAlign w:val="center"/>
            <w:tcPrChange w:id="5439" w:author="Alicia Romero Lopez" w:date="2020-01-31T09:48:00Z">
              <w:tcPr>
                <w:tcW w:w="630" w:type="dxa"/>
                <w:shd w:val="clear" w:color="auto" w:fill="FAFAFA"/>
              </w:tcPr>
            </w:tcPrChange>
          </w:tcPr>
          <w:p w14:paraId="45261397" w14:textId="77777777" w:rsidR="00F5586C" w:rsidRPr="00F5586C" w:rsidRDefault="00F5586C" w:rsidP="00F5586C">
            <w:pPr>
              <w:rPr>
                <w:ins w:id="5440" w:author="Salah Soliman" w:date="2020-01-31T16:18:00Z"/>
                <w:rFonts w:ascii="Open Sans" w:eastAsia="Open Sans" w:hAnsi="Open Sans" w:cs="Times New Roman"/>
                <w:color w:val="404040"/>
                <w:sz w:val="16"/>
                <w:szCs w:val="16"/>
              </w:rPr>
            </w:pPr>
          </w:p>
        </w:tc>
        <w:tc>
          <w:tcPr>
            <w:tcW w:w="3330" w:type="dxa"/>
            <w:gridSpan w:val="2"/>
            <w:shd w:val="clear" w:color="auto" w:fill="FAFAFA"/>
            <w:vAlign w:val="center"/>
            <w:tcPrChange w:id="5441" w:author="Alicia Romero Lopez" w:date="2020-01-31T09:48:00Z">
              <w:tcPr>
                <w:tcW w:w="3330" w:type="dxa"/>
                <w:gridSpan w:val="2"/>
                <w:shd w:val="clear" w:color="auto" w:fill="FAFAFA"/>
              </w:tcPr>
            </w:tcPrChange>
          </w:tcPr>
          <w:p w14:paraId="60CA612B" w14:textId="77777777" w:rsidR="00F5586C" w:rsidRPr="00F5586C" w:rsidRDefault="00F5586C" w:rsidP="00F5586C">
            <w:pPr>
              <w:rPr>
                <w:ins w:id="5442" w:author="Salah Soliman" w:date="2020-01-31T16:18:00Z"/>
                <w:rFonts w:ascii="Open Sans" w:eastAsia="Open Sans" w:hAnsi="Open Sans" w:cs="Times New Roman"/>
                <w:color w:val="404040"/>
                <w:sz w:val="16"/>
                <w:szCs w:val="16"/>
              </w:rPr>
            </w:pPr>
          </w:p>
        </w:tc>
        <w:tc>
          <w:tcPr>
            <w:tcW w:w="1980" w:type="dxa"/>
            <w:shd w:val="clear" w:color="auto" w:fill="FAFAFA"/>
            <w:vAlign w:val="center"/>
            <w:tcPrChange w:id="5443" w:author="Alicia Romero Lopez" w:date="2020-01-31T09:48:00Z">
              <w:tcPr>
                <w:tcW w:w="1980" w:type="dxa"/>
                <w:shd w:val="clear" w:color="auto" w:fill="FAFAFA"/>
              </w:tcPr>
            </w:tcPrChange>
          </w:tcPr>
          <w:p w14:paraId="4EFE9C3E" w14:textId="77777777" w:rsidR="00F5586C" w:rsidRPr="00F5586C" w:rsidRDefault="00F5586C" w:rsidP="00F5586C">
            <w:pPr>
              <w:rPr>
                <w:ins w:id="5444" w:author="Salah Soliman" w:date="2020-01-31T16:18:00Z"/>
                <w:rFonts w:ascii="Open Sans" w:eastAsia="Open Sans" w:hAnsi="Open Sans" w:cs="Times New Roman"/>
                <w:color w:val="404040"/>
                <w:sz w:val="16"/>
                <w:szCs w:val="16"/>
              </w:rPr>
            </w:pPr>
          </w:p>
        </w:tc>
        <w:tc>
          <w:tcPr>
            <w:tcW w:w="3981" w:type="dxa"/>
            <w:shd w:val="clear" w:color="auto" w:fill="FAFAFA"/>
            <w:vAlign w:val="center"/>
            <w:tcPrChange w:id="5445" w:author="Alicia Romero Lopez" w:date="2020-01-31T09:48:00Z">
              <w:tcPr>
                <w:tcW w:w="3981" w:type="dxa"/>
                <w:shd w:val="clear" w:color="auto" w:fill="FAFAFA"/>
              </w:tcPr>
            </w:tcPrChange>
          </w:tcPr>
          <w:p w14:paraId="18BCC666" w14:textId="77777777" w:rsidR="00F5586C" w:rsidRPr="00F5586C" w:rsidRDefault="00F5586C" w:rsidP="00F5586C">
            <w:pPr>
              <w:rPr>
                <w:ins w:id="5446" w:author="Salah Soliman" w:date="2020-01-31T16:18:00Z"/>
                <w:rFonts w:ascii="Open Sans" w:eastAsia="Open Sans" w:hAnsi="Open Sans" w:cs="Times New Roman"/>
                <w:noProof/>
                <w:color w:val="404040"/>
                <w:sz w:val="16"/>
                <w:szCs w:val="16"/>
              </w:rPr>
            </w:pPr>
          </w:p>
        </w:tc>
        <w:tc>
          <w:tcPr>
            <w:tcW w:w="270" w:type="dxa"/>
            <w:shd w:val="clear" w:color="auto" w:fill="FAFAFA"/>
            <w:tcPrChange w:id="5447" w:author="Alicia Romero Lopez" w:date="2020-01-31T09:48:00Z">
              <w:tcPr>
                <w:tcW w:w="0" w:type="auto"/>
              </w:tcPr>
            </w:tcPrChange>
          </w:tcPr>
          <w:p w14:paraId="1D1402A9" w14:textId="77777777" w:rsidR="00F5586C" w:rsidRPr="00F5586C" w:rsidRDefault="00F5586C" w:rsidP="00F5586C">
            <w:pPr>
              <w:rPr>
                <w:ins w:id="5448" w:author="Salah Soliman" w:date="2020-01-31T16:18:00Z"/>
                <w:rFonts w:ascii="Open Sans" w:eastAsia="Open Sans" w:hAnsi="Open Sans" w:cs="Times New Roman"/>
                <w:color w:val="404040"/>
                <w:sz w:val="16"/>
                <w:szCs w:val="16"/>
              </w:rPr>
            </w:pPr>
          </w:p>
        </w:tc>
      </w:tr>
      <w:tr w:rsidR="00F5586C" w:rsidRPr="00F5586C" w14:paraId="57A9E3CD" w14:textId="77777777" w:rsidTr="51235A2F">
        <w:trPr>
          <w:cantSplit/>
          <w:ins w:id="5449" w:author="Salah Soliman" w:date="2020-01-31T16:18:00Z"/>
        </w:trPr>
        <w:tc>
          <w:tcPr>
            <w:tcW w:w="265" w:type="dxa"/>
            <w:shd w:val="clear" w:color="auto" w:fill="FAFAFA"/>
            <w:tcPrChange w:id="5450" w:author="Alicia Romero Lopez" w:date="2020-01-31T09:48:00Z">
              <w:tcPr>
                <w:tcW w:w="0" w:type="auto"/>
              </w:tcPr>
            </w:tcPrChange>
          </w:tcPr>
          <w:p w14:paraId="36A74A73" w14:textId="77777777" w:rsidR="00F5586C" w:rsidRPr="00F5586C" w:rsidRDefault="00F5586C" w:rsidP="00F5586C">
            <w:pPr>
              <w:rPr>
                <w:ins w:id="5451" w:author="Salah Soliman" w:date="2020-01-31T16:18:00Z"/>
                <w:rFonts w:ascii="Open Sans" w:eastAsia="Open Sans" w:hAnsi="Open Sans" w:cs="Times New Roman"/>
              </w:rPr>
            </w:pPr>
          </w:p>
        </w:tc>
        <w:tc>
          <w:tcPr>
            <w:tcW w:w="630" w:type="dxa"/>
            <w:shd w:val="clear" w:color="auto" w:fill="FFFFFF" w:themeFill="background1"/>
            <w:vAlign w:val="center"/>
            <w:tcPrChange w:id="5452" w:author="Alicia Romero Lopez" w:date="2020-01-31T09:48:00Z">
              <w:tcPr>
                <w:tcW w:w="630" w:type="dxa"/>
                <w:shd w:val="clear" w:color="auto" w:fill="FFFFFF"/>
              </w:tcPr>
            </w:tcPrChange>
          </w:tcPr>
          <w:p w14:paraId="4ADFF18C" w14:textId="77777777" w:rsidR="00F5586C" w:rsidRPr="00F5586C" w:rsidRDefault="00F5586C" w:rsidP="00F5586C">
            <w:pPr>
              <w:spacing w:before="120"/>
              <w:rPr>
                <w:ins w:id="5453" w:author="Salah Soliman" w:date="2020-01-31T16:18:00Z"/>
                <w:rFonts w:ascii="Open Sans" w:eastAsia="Open Sans" w:hAnsi="Open Sans" w:cs="Times New Roman"/>
                <w:noProof/>
              </w:rPr>
            </w:pPr>
            <w:ins w:id="5454" w:author="Salah Soliman" w:date="2020-01-31T16:18:00Z">
              <w:r w:rsidRPr="00F5586C">
                <w:rPr>
                  <w:rFonts w:ascii="Open Sans" w:eastAsia="Open Sans" w:hAnsi="Open Sans" w:cs="Times New Roman"/>
                  <w:noProof/>
                  <w:rPrChange w:id="5455" w:author="Unknown">
                    <w:rPr>
                      <w:noProof/>
                    </w:rPr>
                  </w:rPrChange>
                </w:rPr>
                <mc:AlternateContent>
                  <mc:Choice Requires="wps">
                    <w:drawing>
                      <wp:inline distT="0" distB="0" distL="0" distR="0" wp14:anchorId="410D53F3" wp14:editId="375A760F">
                        <wp:extent cx="207034" cy="207034"/>
                        <wp:effectExtent l="19050" t="19050" r="21590" b="21590"/>
                        <wp:docPr id="511" name="Oval 511"/>
                        <wp:cNvGraphicFramePr/>
                        <a:graphic xmlns:a="http://schemas.openxmlformats.org/drawingml/2006/main">
                          <a:graphicData uri="http://schemas.microsoft.com/office/word/2010/wordprocessingShape">
                            <wps:wsp>
                              <wps:cNvSpPr/>
                              <wps:spPr>
                                <a:xfrm>
                                  <a:off x="0" y="0"/>
                                  <a:ext cx="207034" cy="207034"/>
                                </a:xfrm>
                                <a:prstGeom prst="ellipse">
                                  <a:avLst/>
                                </a:prstGeom>
                                <a:noFill/>
                                <a:ln w="28575" cap="flat" cmpd="sng" algn="ctr">
                                  <a:solidFill>
                                    <a:srgbClr val="DBDBDB">
                                      <a:lumMod val="9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w16se="http://schemas.microsoft.com/office/word/2015/wordml/symex" xmlns:cx1="http://schemas.microsoft.com/office/drawing/2015/9/8/chartex" xmlns:cx="http://schemas.microsoft.com/office/drawing/2014/chartex">
                    <w:pict>
                      <v:oval w14:anchorId="16F7C38D" id="Oval 511" o:spid="_x0000_s1026" style="width:16.3pt;height:16.3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" filled="f" strokecolor="#c5c5c5" strokeweight="2.25pt">
                        <v:stroke joinstyle="miter"/>
                        <w10:anchorlock/>
                      </v:oval>
                    </w:pict>
                  </mc:Fallback>
                </mc:AlternateContent>
              </w:r>
            </w:ins>
          </w:p>
        </w:tc>
        <w:tc>
          <w:tcPr>
            <w:tcW w:w="450" w:type="dxa"/>
            <w:shd w:val="clear" w:color="auto" w:fill="FFFFFF" w:themeFill="background1"/>
            <w:vAlign w:val="center"/>
            <w:tcPrChange w:id="5456" w:author="Alicia Romero Lopez" w:date="2020-01-31T09:48:00Z">
              <w:tcPr>
                <w:tcW w:w="450" w:type="dxa"/>
                <w:shd w:val="clear" w:color="auto" w:fill="FFFFFF"/>
              </w:tcPr>
            </w:tcPrChange>
          </w:tcPr>
          <w:p w14:paraId="0C42648D" w14:textId="77777777" w:rsidR="00F5586C" w:rsidRPr="00F5586C" w:rsidRDefault="00F5586C" w:rsidP="00F5586C">
            <w:pPr>
              <w:spacing w:before="120"/>
              <w:rPr>
                <w:ins w:id="5457" w:author="Salah Soliman" w:date="2020-01-31T16:18:00Z"/>
                <w:rFonts w:ascii="Open Sans Semibold" w:eastAsia="Open Sans" w:hAnsi="Open Sans Semibold" w:cs="Open Sans Semibold"/>
              </w:rPr>
            </w:pPr>
            <w:ins w:id="5458" w:author="Salah Soliman" w:date="2020-01-31T16:18:00Z">
              <w:r w:rsidRPr="00F5586C">
                <w:rPr>
                  <w:rFonts w:ascii="Open Sans Semibold" w:eastAsia="Open Sans" w:hAnsi="Open Sans Semibold" w:cs="Open Sans Semibold"/>
                </w:rPr>
                <w:t>b.</w:t>
              </w:r>
            </w:ins>
          </w:p>
        </w:tc>
        <w:tc>
          <w:tcPr>
            <w:tcW w:w="8841" w:type="dxa"/>
            <w:gridSpan w:val="3"/>
            <w:shd w:val="clear" w:color="auto" w:fill="FFFFFF" w:themeFill="background1"/>
            <w:vAlign w:val="center"/>
            <w:tcPrChange w:id="5459" w:author="Alicia Romero Lopez" w:date="2020-01-31T09:48:00Z">
              <w:tcPr>
                <w:tcW w:w="8841" w:type="dxa"/>
                <w:gridSpan w:val="3"/>
                <w:shd w:val="clear" w:color="auto" w:fill="FFFFFF"/>
              </w:tcPr>
            </w:tcPrChange>
          </w:tcPr>
          <w:p w14:paraId="6A181CC8" w14:textId="77777777" w:rsidR="00F5586C" w:rsidRPr="00F5586C" w:rsidRDefault="00F5586C" w:rsidP="00F5586C">
            <w:pPr>
              <w:spacing w:before="120"/>
              <w:rPr>
                <w:ins w:id="5460" w:author="Salah Soliman" w:date="2020-01-31T16:18:00Z"/>
                <w:rFonts w:ascii="Open Sans" w:eastAsia="Open Sans" w:hAnsi="Open Sans" w:cs="Times New Roman"/>
              </w:rPr>
            </w:pPr>
            <w:ins w:id="5461" w:author="Salah Soliman" w:date="2020-01-31T16:18:00Z">
              <w:r w:rsidRPr="00F5586C">
                <w:rPr>
                  <w:rFonts w:ascii="Open Sans" w:eastAsia="Open Sans" w:hAnsi="Open Sans" w:cs="Times New Roman"/>
                </w:rPr>
                <w:t>Ordered Data.</w:t>
              </w:r>
            </w:ins>
          </w:p>
        </w:tc>
        <w:tc>
          <w:tcPr>
            <w:tcW w:w="270" w:type="dxa"/>
            <w:shd w:val="clear" w:color="auto" w:fill="FAFAFA"/>
            <w:tcPrChange w:id="5462" w:author="Alicia Romero Lopez" w:date="2020-01-31T09:48:00Z">
              <w:tcPr>
                <w:tcW w:w="0" w:type="auto"/>
              </w:tcPr>
            </w:tcPrChange>
          </w:tcPr>
          <w:p w14:paraId="3A152143" w14:textId="77777777" w:rsidR="00F5586C" w:rsidRPr="00F5586C" w:rsidRDefault="00F5586C" w:rsidP="00F5586C">
            <w:pPr>
              <w:rPr>
                <w:ins w:id="5463" w:author="Salah Soliman" w:date="2020-01-31T16:18:00Z"/>
                <w:rFonts w:ascii="Open Sans" w:eastAsia="Open Sans" w:hAnsi="Open Sans" w:cs="Times New Roman"/>
              </w:rPr>
            </w:pPr>
          </w:p>
        </w:tc>
      </w:tr>
      <w:tr w:rsidR="00F5586C" w:rsidRPr="00F5586C" w14:paraId="0C0E5EA9" w14:textId="77777777" w:rsidTr="51235A2F">
        <w:trPr>
          <w:cantSplit/>
          <w:trHeight w:val="20"/>
          <w:ins w:id="5464" w:author="Salah Soliman" w:date="2020-01-31T16:18:00Z"/>
        </w:trPr>
        <w:tc>
          <w:tcPr>
            <w:tcW w:w="265" w:type="dxa"/>
            <w:shd w:val="clear" w:color="auto" w:fill="FAFAFA"/>
            <w:tcPrChange w:id="5465" w:author="Alicia Romero Lopez" w:date="2020-01-31T09:48:00Z">
              <w:tcPr>
                <w:tcW w:w="0" w:type="auto"/>
              </w:tcPr>
            </w:tcPrChange>
          </w:tcPr>
          <w:p w14:paraId="2B950EDC" w14:textId="77777777" w:rsidR="00F5586C" w:rsidRPr="00F5586C" w:rsidRDefault="00F5586C" w:rsidP="00F5586C">
            <w:pPr>
              <w:rPr>
                <w:ins w:id="5466" w:author="Salah Soliman" w:date="2020-01-31T16:18:00Z"/>
                <w:rFonts w:ascii="Open Sans" w:eastAsia="Open Sans" w:hAnsi="Open Sans" w:cs="Times New Roman"/>
                <w:color w:val="404040"/>
                <w:sz w:val="16"/>
                <w:szCs w:val="16"/>
              </w:rPr>
            </w:pPr>
          </w:p>
        </w:tc>
        <w:tc>
          <w:tcPr>
            <w:tcW w:w="630" w:type="dxa"/>
            <w:shd w:val="clear" w:color="auto" w:fill="FAFAFA"/>
            <w:vAlign w:val="center"/>
            <w:tcPrChange w:id="5467" w:author="Alicia Romero Lopez" w:date="2020-01-31T09:48:00Z">
              <w:tcPr>
                <w:tcW w:w="630" w:type="dxa"/>
                <w:shd w:val="clear" w:color="auto" w:fill="FAFAFA"/>
              </w:tcPr>
            </w:tcPrChange>
          </w:tcPr>
          <w:p w14:paraId="1067CA2B" w14:textId="77777777" w:rsidR="00F5586C" w:rsidRPr="00F5586C" w:rsidRDefault="00F5586C" w:rsidP="00F5586C">
            <w:pPr>
              <w:rPr>
                <w:ins w:id="5468" w:author="Salah Soliman" w:date="2020-01-31T16:18:00Z"/>
                <w:rFonts w:ascii="Open Sans" w:eastAsia="Open Sans" w:hAnsi="Open Sans" w:cs="Times New Roman"/>
                <w:color w:val="404040"/>
                <w:sz w:val="16"/>
                <w:szCs w:val="16"/>
              </w:rPr>
            </w:pPr>
          </w:p>
        </w:tc>
        <w:tc>
          <w:tcPr>
            <w:tcW w:w="3330" w:type="dxa"/>
            <w:gridSpan w:val="2"/>
            <w:shd w:val="clear" w:color="auto" w:fill="FAFAFA"/>
            <w:vAlign w:val="center"/>
            <w:tcPrChange w:id="5469" w:author="Alicia Romero Lopez" w:date="2020-01-31T09:48:00Z">
              <w:tcPr>
                <w:tcW w:w="3330" w:type="dxa"/>
                <w:gridSpan w:val="2"/>
                <w:shd w:val="clear" w:color="auto" w:fill="FAFAFA"/>
              </w:tcPr>
            </w:tcPrChange>
          </w:tcPr>
          <w:p w14:paraId="78C38898" w14:textId="77777777" w:rsidR="00F5586C" w:rsidRPr="00F5586C" w:rsidRDefault="00F5586C" w:rsidP="00F5586C">
            <w:pPr>
              <w:rPr>
                <w:ins w:id="5470" w:author="Salah Soliman" w:date="2020-01-31T16:18:00Z"/>
                <w:rFonts w:ascii="Open Sans" w:eastAsia="Open Sans" w:hAnsi="Open Sans" w:cs="Times New Roman"/>
                <w:color w:val="404040"/>
                <w:sz w:val="16"/>
                <w:szCs w:val="16"/>
              </w:rPr>
            </w:pPr>
          </w:p>
        </w:tc>
        <w:tc>
          <w:tcPr>
            <w:tcW w:w="1980" w:type="dxa"/>
            <w:shd w:val="clear" w:color="auto" w:fill="FAFAFA"/>
            <w:vAlign w:val="center"/>
            <w:tcPrChange w:id="5471" w:author="Alicia Romero Lopez" w:date="2020-01-31T09:48:00Z">
              <w:tcPr>
                <w:tcW w:w="1980" w:type="dxa"/>
                <w:shd w:val="clear" w:color="auto" w:fill="FAFAFA"/>
              </w:tcPr>
            </w:tcPrChange>
          </w:tcPr>
          <w:p w14:paraId="005C192C" w14:textId="77777777" w:rsidR="00F5586C" w:rsidRPr="00F5586C" w:rsidRDefault="00F5586C" w:rsidP="00F5586C">
            <w:pPr>
              <w:rPr>
                <w:ins w:id="5472" w:author="Salah Soliman" w:date="2020-01-31T16:18:00Z"/>
                <w:rFonts w:ascii="Open Sans" w:eastAsia="Open Sans" w:hAnsi="Open Sans" w:cs="Times New Roman"/>
                <w:color w:val="404040"/>
                <w:sz w:val="16"/>
                <w:szCs w:val="16"/>
              </w:rPr>
            </w:pPr>
          </w:p>
        </w:tc>
        <w:tc>
          <w:tcPr>
            <w:tcW w:w="3981" w:type="dxa"/>
            <w:shd w:val="clear" w:color="auto" w:fill="FAFAFA"/>
            <w:vAlign w:val="center"/>
            <w:tcPrChange w:id="5473" w:author="Alicia Romero Lopez" w:date="2020-01-31T09:48:00Z">
              <w:tcPr>
                <w:tcW w:w="3981" w:type="dxa"/>
                <w:shd w:val="clear" w:color="auto" w:fill="FAFAFA"/>
              </w:tcPr>
            </w:tcPrChange>
          </w:tcPr>
          <w:p w14:paraId="683E5A77" w14:textId="77777777" w:rsidR="00F5586C" w:rsidRPr="00F5586C" w:rsidRDefault="00F5586C" w:rsidP="00F5586C">
            <w:pPr>
              <w:rPr>
                <w:ins w:id="5474" w:author="Salah Soliman" w:date="2020-01-31T16:18:00Z"/>
                <w:rFonts w:ascii="Open Sans" w:eastAsia="Open Sans" w:hAnsi="Open Sans" w:cs="Times New Roman"/>
                <w:noProof/>
                <w:color w:val="404040"/>
                <w:sz w:val="16"/>
                <w:szCs w:val="16"/>
              </w:rPr>
            </w:pPr>
          </w:p>
        </w:tc>
        <w:tc>
          <w:tcPr>
            <w:tcW w:w="270" w:type="dxa"/>
            <w:shd w:val="clear" w:color="auto" w:fill="FAFAFA"/>
            <w:tcPrChange w:id="5475" w:author="Alicia Romero Lopez" w:date="2020-01-31T09:48:00Z">
              <w:tcPr>
                <w:tcW w:w="0" w:type="auto"/>
              </w:tcPr>
            </w:tcPrChange>
          </w:tcPr>
          <w:p w14:paraId="3B216AE3" w14:textId="77777777" w:rsidR="00F5586C" w:rsidRPr="00F5586C" w:rsidRDefault="00F5586C" w:rsidP="00F5586C">
            <w:pPr>
              <w:rPr>
                <w:ins w:id="5476" w:author="Salah Soliman" w:date="2020-01-31T16:18:00Z"/>
                <w:rFonts w:ascii="Open Sans" w:eastAsia="Open Sans" w:hAnsi="Open Sans" w:cs="Times New Roman"/>
                <w:color w:val="404040"/>
                <w:sz w:val="16"/>
                <w:szCs w:val="16"/>
              </w:rPr>
            </w:pPr>
          </w:p>
        </w:tc>
      </w:tr>
      <w:tr w:rsidR="00F5586C" w:rsidRPr="00F5586C" w14:paraId="24374C77" w14:textId="77777777" w:rsidTr="51235A2F">
        <w:trPr>
          <w:cantSplit/>
          <w:ins w:id="5477" w:author="Salah Soliman" w:date="2020-01-31T16:18:00Z"/>
        </w:trPr>
        <w:tc>
          <w:tcPr>
            <w:tcW w:w="265" w:type="dxa"/>
            <w:shd w:val="clear" w:color="auto" w:fill="FAFAFA"/>
            <w:tcPrChange w:id="5478" w:author="Alicia Romero Lopez" w:date="2020-01-31T09:48:00Z">
              <w:tcPr>
                <w:tcW w:w="0" w:type="auto"/>
              </w:tcPr>
            </w:tcPrChange>
          </w:tcPr>
          <w:p w14:paraId="1E5224DB" w14:textId="77777777" w:rsidR="00F5586C" w:rsidRPr="00F5586C" w:rsidRDefault="00F5586C" w:rsidP="00F5586C">
            <w:pPr>
              <w:rPr>
                <w:ins w:id="5479" w:author="Salah Soliman" w:date="2020-01-31T16:18:00Z"/>
                <w:rFonts w:ascii="Open Sans" w:eastAsia="Open Sans" w:hAnsi="Open Sans" w:cs="Times New Roman"/>
              </w:rPr>
            </w:pPr>
          </w:p>
        </w:tc>
        <w:tc>
          <w:tcPr>
            <w:tcW w:w="630" w:type="dxa"/>
            <w:shd w:val="clear" w:color="auto" w:fill="FFFFFF" w:themeFill="background1"/>
            <w:vAlign w:val="center"/>
            <w:tcPrChange w:id="5480" w:author="Alicia Romero Lopez" w:date="2020-01-31T09:48:00Z">
              <w:tcPr>
                <w:tcW w:w="630" w:type="dxa"/>
                <w:shd w:val="clear" w:color="auto" w:fill="FFFFFF"/>
              </w:tcPr>
            </w:tcPrChange>
          </w:tcPr>
          <w:p w14:paraId="505CA685" w14:textId="77777777" w:rsidR="00F5586C" w:rsidRPr="00F5586C" w:rsidRDefault="00F5586C" w:rsidP="00F5586C">
            <w:pPr>
              <w:spacing w:before="120"/>
              <w:rPr>
                <w:ins w:id="5481" w:author="Salah Soliman" w:date="2020-01-31T16:18:00Z"/>
                <w:rFonts w:ascii="Open Sans" w:eastAsia="Open Sans" w:hAnsi="Open Sans" w:cs="Times New Roman"/>
                <w:noProof/>
              </w:rPr>
            </w:pPr>
            <w:ins w:id="5482" w:author="Salah Soliman" w:date="2020-01-31T16:18:00Z">
              <w:r w:rsidRPr="00F5586C">
                <w:rPr>
                  <w:rFonts w:ascii="Open Sans" w:eastAsia="Open Sans" w:hAnsi="Open Sans" w:cs="Times New Roman"/>
                  <w:noProof/>
                  <w:rPrChange w:id="5483" w:author="Unknown">
                    <w:rPr>
                      <w:noProof/>
                    </w:rPr>
                  </w:rPrChange>
                </w:rPr>
                <mc:AlternateContent>
                  <mc:Choice Requires="wps">
                    <w:drawing>
                      <wp:inline distT="0" distB="0" distL="0" distR="0" wp14:anchorId="246FDCB1" wp14:editId="72723176">
                        <wp:extent cx="207034" cy="207034"/>
                        <wp:effectExtent l="19050" t="19050" r="21590" b="21590"/>
                        <wp:docPr id="84" name="Oval 84"/>
                        <wp:cNvGraphicFramePr/>
                        <a:graphic xmlns:a="http://schemas.openxmlformats.org/drawingml/2006/main">
                          <a:graphicData uri="http://schemas.microsoft.com/office/word/2010/wordprocessingShape">
                            <wps:wsp>
                              <wps:cNvSpPr/>
                              <wps:spPr>
                                <a:xfrm>
                                  <a:off x="0" y="0"/>
                                  <a:ext cx="207034" cy="207034"/>
                                </a:xfrm>
                                <a:prstGeom prst="ellipse">
                                  <a:avLst/>
                                </a:prstGeom>
                                <a:noFill/>
                                <a:ln w="28575" cap="flat" cmpd="sng" algn="ctr">
                                  <a:solidFill>
                                    <a:srgbClr val="DBDBDB">
                                      <a:lumMod val="9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w16se="http://schemas.microsoft.com/office/word/2015/wordml/symex" xmlns:cx1="http://schemas.microsoft.com/office/drawing/2015/9/8/chartex" xmlns:cx="http://schemas.microsoft.com/office/drawing/2014/chartex">
                    <w:pict>
                      <v:oval w14:anchorId="1789F830" id="Oval 84" o:spid="_x0000_s1026" style="width:16.3pt;height:16.3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" filled="f" strokecolor="#c5c5c5" strokeweight="2.25pt">
                        <v:stroke joinstyle="miter"/>
                        <w10:anchorlock/>
                      </v:oval>
                    </w:pict>
                  </mc:Fallback>
                </mc:AlternateContent>
              </w:r>
            </w:ins>
          </w:p>
        </w:tc>
        <w:tc>
          <w:tcPr>
            <w:tcW w:w="450" w:type="dxa"/>
            <w:shd w:val="clear" w:color="auto" w:fill="FFFFFF" w:themeFill="background1"/>
            <w:vAlign w:val="center"/>
            <w:tcPrChange w:id="5484" w:author="Alicia Romero Lopez" w:date="2020-01-31T09:48:00Z">
              <w:tcPr>
                <w:tcW w:w="450" w:type="dxa"/>
                <w:shd w:val="clear" w:color="auto" w:fill="FFFFFF"/>
              </w:tcPr>
            </w:tcPrChange>
          </w:tcPr>
          <w:p w14:paraId="0D6D28AB" w14:textId="77777777" w:rsidR="00F5586C" w:rsidRPr="00F5586C" w:rsidRDefault="00F5586C" w:rsidP="00F5586C">
            <w:pPr>
              <w:spacing w:before="120"/>
              <w:rPr>
                <w:ins w:id="5485" w:author="Salah Soliman" w:date="2020-01-31T16:18:00Z"/>
                <w:rFonts w:ascii="Open Sans Semibold" w:eastAsia="Open Sans" w:hAnsi="Open Sans Semibold" w:cs="Open Sans Semibold"/>
              </w:rPr>
            </w:pPr>
            <w:ins w:id="5486" w:author="Salah Soliman" w:date="2020-01-31T16:18:00Z">
              <w:r w:rsidRPr="00F5586C">
                <w:rPr>
                  <w:rFonts w:ascii="Open Sans Semibold" w:eastAsia="Open Sans" w:hAnsi="Open Sans Semibold" w:cs="Open Sans Semibold"/>
                </w:rPr>
                <w:t>c.</w:t>
              </w:r>
            </w:ins>
          </w:p>
        </w:tc>
        <w:tc>
          <w:tcPr>
            <w:tcW w:w="8841" w:type="dxa"/>
            <w:gridSpan w:val="3"/>
            <w:shd w:val="clear" w:color="auto" w:fill="FFFFFF" w:themeFill="background1"/>
            <w:vAlign w:val="center"/>
            <w:tcPrChange w:id="5487" w:author="Alicia Romero Lopez" w:date="2020-01-31T09:48:00Z">
              <w:tcPr>
                <w:tcW w:w="8841" w:type="dxa"/>
                <w:gridSpan w:val="3"/>
                <w:shd w:val="clear" w:color="auto" w:fill="FFFFFF"/>
              </w:tcPr>
            </w:tcPrChange>
          </w:tcPr>
          <w:p w14:paraId="2FBDCE43" w14:textId="77777777" w:rsidR="00F5586C" w:rsidRPr="00F5586C" w:rsidRDefault="00F5586C" w:rsidP="00F5586C">
            <w:pPr>
              <w:spacing w:before="120"/>
              <w:rPr>
                <w:ins w:id="5488" w:author="Salah Soliman" w:date="2020-01-31T16:18:00Z"/>
                <w:rFonts w:ascii="Open Sans" w:eastAsia="Open Sans" w:hAnsi="Open Sans" w:cs="Times New Roman"/>
              </w:rPr>
            </w:pPr>
            <w:ins w:id="5489" w:author="Salah Soliman" w:date="2020-01-31T16:18:00Z">
              <w:r w:rsidRPr="00F5586C">
                <w:rPr>
                  <w:rFonts w:ascii="Open Sans" w:eastAsia="Open Sans" w:hAnsi="Open Sans" w:cs="Open Sans"/>
                </w:rPr>
                <w:t>Tabular Data.</w:t>
              </w:r>
            </w:ins>
          </w:p>
        </w:tc>
        <w:tc>
          <w:tcPr>
            <w:tcW w:w="270" w:type="dxa"/>
            <w:shd w:val="clear" w:color="auto" w:fill="FAFAFA"/>
            <w:tcPrChange w:id="5490" w:author="Alicia Romero Lopez" w:date="2020-01-31T09:48:00Z">
              <w:tcPr>
                <w:tcW w:w="0" w:type="auto"/>
              </w:tcPr>
            </w:tcPrChange>
          </w:tcPr>
          <w:p w14:paraId="1F9EA547" w14:textId="77777777" w:rsidR="00F5586C" w:rsidRPr="00F5586C" w:rsidRDefault="00F5586C" w:rsidP="00F5586C">
            <w:pPr>
              <w:rPr>
                <w:ins w:id="5491" w:author="Salah Soliman" w:date="2020-01-31T16:18:00Z"/>
                <w:rFonts w:ascii="Open Sans" w:eastAsia="Open Sans" w:hAnsi="Open Sans" w:cs="Times New Roman"/>
              </w:rPr>
            </w:pPr>
          </w:p>
        </w:tc>
      </w:tr>
      <w:tr w:rsidR="00F5586C" w:rsidRPr="00F5586C" w14:paraId="05E6E9BB" w14:textId="77777777" w:rsidTr="51235A2F">
        <w:trPr>
          <w:cantSplit/>
          <w:ins w:id="5492" w:author="Salah Soliman" w:date="2020-01-31T16:18:00Z"/>
        </w:trPr>
        <w:tc>
          <w:tcPr>
            <w:tcW w:w="265" w:type="dxa"/>
            <w:shd w:val="clear" w:color="auto" w:fill="FAFAFA"/>
            <w:tcPrChange w:id="5493" w:author="Alicia Romero Lopez" w:date="2020-01-31T09:48:00Z">
              <w:tcPr>
                <w:tcW w:w="0" w:type="auto"/>
              </w:tcPr>
            </w:tcPrChange>
          </w:tcPr>
          <w:p w14:paraId="787D497E" w14:textId="77777777" w:rsidR="00F5586C" w:rsidRPr="00F5586C" w:rsidRDefault="00F5586C" w:rsidP="00F5586C">
            <w:pPr>
              <w:rPr>
                <w:ins w:id="5494" w:author="Salah Soliman" w:date="2020-01-31T16:18:00Z"/>
                <w:rFonts w:ascii="Open Sans" w:eastAsia="Open Sans" w:hAnsi="Open Sans" w:cs="Times New Roman"/>
                <w:color w:val="404040"/>
                <w:sz w:val="16"/>
                <w:szCs w:val="16"/>
              </w:rPr>
            </w:pPr>
          </w:p>
        </w:tc>
        <w:tc>
          <w:tcPr>
            <w:tcW w:w="3960" w:type="dxa"/>
            <w:gridSpan w:val="3"/>
            <w:shd w:val="clear" w:color="auto" w:fill="FAFAFA"/>
            <w:vAlign w:val="center"/>
            <w:tcPrChange w:id="5495" w:author="Alicia Romero Lopez" w:date="2020-01-31T09:48:00Z">
              <w:tcPr>
                <w:tcW w:w="3960" w:type="dxa"/>
                <w:gridSpan w:val="3"/>
                <w:shd w:val="clear" w:color="auto" w:fill="FAFAFA"/>
              </w:tcPr>
            </w:tcPrChange>
          </w:tcPr>
          <w:p w14:paraId="797965EC" w14:textId="77777777" w:rsidR="00F5586C" w:rsidRPr="00F5586C" w:rsidRDefault="00F5586C" w:rsidP="00F5586C">
            <w:pPr>
              <w:rPr>
                <w:ins w:id="5496" w:author="Salah Soliman" w:date="2020-01-31T16:18:00Z"/>
                <w:rFonts w:ascii="Open Sans" w:eastAsia="Open Sans" w:hAnsi="Open Sans" w:cs="Times New Roman"/>
                <w:color w:val="404040"/>
                <w:sz w:val="16"/>
                <w:szCs w:val="16"/>
              </w:rPr>
            </w:pPr>
          </w:p>
        </w:tc>
        <w:tc>
          <w:tcPr>
            <w:tcW w:w="1980" w:type="dxa"/>
            <w:shd w:val="clear" w:color="auto" w:fill="FAFAFA"/>
            <w:vAlign w:val="center"/>
            <w:tcPrChange w:id="5497" w:author="Alicia Romero Lopez" w:date="2020-01-31T09:48:00Z">
              <w:tcPr>
                <w:tcW w:w="1980" w:type="dxa"/>
                <w:shd w:val="clear" w:color="auto" w:fill="FAFAFA"/>
              </w:tcPr>
            </w:tcPrChange>
          </w:tcPr>
          <w:p w14:paraId="41481861" w14:textId="77777777" w:rsidR="00F5586C" w:rsidRPr="00F5586C" w:rsidRDefault="00F5586C" w:rsidP="00F5586C">
            <w:pPr>
              <w:rPr>
                <w:ins w:id="5498" w:author="Salah Soliman" w:date="2020-01-31T16:18:00Z"/>
                <w:rFonts w:ascii="Open Sans" w:eastAsia="Open Sans" w:hAnsi="Open Sans" w:cs="Times New Roman"/>
                <w:color w:val="404040"/>
                <w:sz w:val="16"/>
                <w:szCs w:val="16"/>
              </w:rPr>
            </w:pPr>
          </w:p>
        </w:tc>
        <w:tc>
          <w:tcPr>
            <w:tcW w:w="3981" w:type="dxa"/>
            <w:shd w:val="clear" w:color="auto" w:fill="FAFAFA"/>
            <w:vAlign w:val="center"/>
            <w:tcPrChange w:id="5499" w:author="Alicia Romero Lopez" w:date="2020-01-31T09:48:00Z">
              <w:tcPr>
                <w:tcW w:w="3981" w:type="dxa"/>
                <w:shd w:val="clear" w:color="auto" w:fill="FAFAFA"/>
              </w:tcPr>
            </w:tcPrChange>
          </w:tcPr>
          <w:p w14:paraId="05DC0EA5" w14:textId="77777777" w:rsidR="00F5586C" w:rsidRPr="00F5586C" w:rsidRDefault="00F5586C" w:rsidP="00F5586C">
            <w:pPr>
              <w:rPr>
                <w:ins w:id="5500" w:author="Salah Soliman" w:date="2020-01-31T16:18:00Z"/>
                <w:rFonts w:ascii="Open Sans" w:eastAsia="Open Sans" w:hAnsi="Open Sans" w:cs="Times New Roman"/>
                <w:color w:val="404040"/>
                <w:sz w:val="16"/>
                <w:szCs w:val="16"/>
              </w:rPr>
            </w:pPr>
          </w:p>
        </w:tc>
        <w:tc>
          <w:tcPr>
            <w:tcW w:w="270" w:type="dxa"/>
            <w:shd w:val="clear" w:color="auto" w:fill="FAFAFA"/>
            <w:tcPrChange w:id="5501" w:author="Alicia Romero Lopez" w:date="2020-01-31T09:48:00Z">
              <w:tcPr>
                <w:tcW w:w="0" w:type="auto"/>
              </w:tcPr>
            </w:tcPrChange>
          </w:tcPr>
          <w:p w14:paraId="662A7567" w14:textId="77777777" w:rsidR="00F5586C" w:rsidRPr="00F5586C" w:rsidRDefault="00F5586C" w:rsidP="00F5586C">
            <w:pPr>
              <w:rPr>
                <w:ins w:id="5502" w:author="Salah Soliman" w:date="2020-01-31T16:18:00Z"/>
                <w:rFonts w:ascii="Open Sans" w:eastAsia="Open Sans" w:hAnsi="Open Sans" w:cs="Times New Roman"/>
                <w:color w:val="404040"/>
                <w:sz w:val="16"/>
                <w:szCs w:val="16"/>
              </w:rPr>
            </w:pPr>
          </w:p>
        </w:tc>
      </w:tr>
      <w:tr w:rsidR="00F5586C" w:rsidRPr="00F5586C" w14:paraId="5E0A896F" w14:textId="77777777" w:rsidTr="51235A2F">
        <w:trPr>
          <w:cantSplit/>
          <w:ins w:id="5503" w:author="Salah Soliman" w:date="2020-01-31T16:18:00Z"/>
        </w:trPr>
        <w:tc>
          <w:tcPr>
            <w:tcW w:w="265" w:type="dxa"/>
            <w:shd w:val="clear" w:color="auto" w:fill="FAFAFA"/>
            <w:tcPrChange w:id="5504" w:author="Alicia Romero Lopez" w:date="2020-01-31T09:48:00Z">
              <w:tcPr>
                <w:tcW w:w="0" w:type="auto"/>
              </w:tcPr>
            </w:tcPrChange>
          </w:tcPr>
          <w:p w14:paraId="06A16156" w14:textId="77777777" w:rsidR="00F5586C" w:rsidRPr="00F5586C" w:rsidRDefault="00F5586C" w:rsidP="00F5586C">
            <w:pPr>
              <w:rPr>
                <w:ins w:id="5505" w:author="Salah Soliman" w:date="2020-01-31T16:18:00Z"/>
                <w:rFonts w:ascii="Open Sans" w:eastAsia="Open Sans" w:hAnsi="Open Sans" w:cs="Times New Roman"/>
              </w:rPr>
            </w:pPr>
          </w:p>
        </w:tc>
        <w:tc>
          <w:tcPr>
            <w:tcW w:w="630" w:type="dxa"/>
            <w:shd w:val="clear" w:color="auto" w:fill="FFFFFF" w:themeFill="background1"/>
            <w:vAlign w:val="center"/>
            <w:tcPrChange w:id="5506" w:author="Alicia Romero Lopez" w:date="2020-01-31T09:48:00Z">
              <w:tcPr>
                <w:tcW w:w="630" w:type="dxa"/>
                <w:shd w:val="clear" w:color="auto" w:fill="FFFFFF"/>
              </w:tcPr>
            </w:tcPrChange>
          </w:tcPr>
          <w:p w14:paraId="781FCEC5" w14:textId="77777777" w:rsidR="00F5586C" w:rsidRPr="00F5586C" w:rsidRDefault="00F5586C" w:rsidP="00F5586C">
            <w:pPr>
              <w:spacing w:before="120"/>
              <w:rPr>
                <w:ins w:id="5507" w:author="Salah Soliman" w:date="2020-01-31T16:18:00Z"/>
                <w:rFonts w:ascii="Open Sans" w:eastAsia="Open Sans" w:hAnsi="Open Sans" w:cs="Times New Roman"/>
                <w:noProof/>
              </w:rPr>
            </w:pPr>
            <w:ins w:id="5508" w:author="Salah Soliman" w:date="2020-01-31T16:18:00Z">
              <w:r w:rsidRPr="00F5586C">
                <w:rPr>
                  <w:rFonts w:ascii="Open Sans" w:eastAsia="Open Sans" w:hAnsi="Open Sans" w:cs="Times New Roman"/>
                  <w:noProof/>
                  <w:rPrChange w:id="5509" w:author="Unknown">
                    <w:rPr>
                      <w:noProof/>
                    </w:rPr>
                  </w:rPrChange>
                </w:rPr>
                <mc:AlternateContent>
                  <mc:Choice Requires="wps">
                    <w:drawing>
                      <wp:inline distT="0" distB="0" distL="0" distR="0" wp14:anchorId="21E080CB" wp14:editId="3CB9A837">
                        <wp:extent cx="207034" cy="207034"/>
                        <wp:effectExtent l="19050" t="19050" r="21590" b="21590"/>
                        <wp:docPr id="94" name="Oval 94"/>
                        <wp:cNvGraphicFramePr/>
                        <a:graphic xmlns:a="http://schemas.openxmlformats.org/drawingml/2006/main">
                          <a:graphicData uri="http://schemas.microsoft.com/office/word/2010/wordprocessingShape">
                            <wps:wsp>
                              <wps:cNvSpPr/>
                              <wps:spPr>
                                <a:xfrm>
                                  <a:off x="0" y="0"/>
                                  <a:ext cx="207034" cy="207034"/>
                                </a:xfrm>
                                <a:prstGeom prst="ellipse">
                                  <a:avLst/>
                                </a:prstGeom>
                                <a:noFill/>
                                <a:ln w="28575" cap="flat" cmpd="sng" algn="ctr">
                                  <a:solidFill>
                                    <a:srgbClr val="DBDBDB">
                                      <a:lumMod val="9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w16se="http://schemas.microsoft.com/office/word/2015/wordml/symex" xmlns:cx1="http://schemas.microsoft.com/office/drawing/2015/9/8/chartex" xmlns:cx="http://schemas.microsoft.com/office/drawing/2014/chartex">
                    <w:pict>
                      <v:oval w14:anchorId="2F4C256A" id="Oval 94" o:spid="_x0000_s1026" style="width:16.3pt;height:16.3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" filled="f" strokecolor="#c5c5c5" strokeweight="2.25pt">
                        <v:stroke joinstyle="miter"/>
                        <w10:anchorlock/>
                      </v:oval>
                    </w:pict>
                  </mc:Fallback>
                </mc:AlternateContent>
              </w:r>
            </w:ins>
          </w:p>
        </w:tc>
        <w:tc>
          <w:tcPr>
            <w:tcW w:w="450" w:type="dxa"/>
            <w:shd w:val="clear" w:color="auto" w:fill="FFFFFF" w:themeFill="background1"/>
            <w:vAlign w:val="center"/>
            <w:tcPrChange w:id="5510" w:author="Alicia Romero Lopez" w:date="2020-01-31T09:48:00Z">
              <w:tcPr>
                <w:tcW w:w="450" w:type="dxa"/>
                <w:shd w:val="clear" w:color="auto" w:fill="FFFFFF"/>
              </w:tcPr>
            </w:tcPrChange>
          </w:tcPr>
          <w:p w14:paraId="774C540C" w14:textId="77777777" w:rsidR="00F5586C" w:rsidRPr="00F5586C" w:rsidRDefault="00F5586C" w:rsidP="00F5586C">
            <w:pPr>
              <w:spacing w:before="120"/>
              <w:rPr>
                <w:ins w:id="5511" w:author="Salah Soliman" w:date="2020-01-31T16:18:00Z"/>
                <w:rFonts w:ascii="Open Sans Semibold" w:eastAsia="Open Sans" w:hAnsi="Open Sans Semibold" w:cs="Open Sans Semibold"/>
              </w:rPr>
            </w:pPr>
            <w:ins w:id="5512" w:author="Salah Soliman" w:date="2020-01-31T16:18:00Z">
              <w:r w:rsidRPr="00F5586C">
                <w:rPr>
                  <w:rFonts w:ascii="Open Sans Semibold" w:eastAsia="Open Sans" w:hAnsi="Open Sans Semibold" w:cs="Open Sans Semibold"/>
                </w:rPr>
                <w:t>d.</w:t>
              </w:r>
            </w:ins>
          </w:p>
        </w:tc>
        <w:tc>
          <w:tcPr>
            <w:tcW w:w="8841" w:type="dxa"/>
            <w:gridSpan w:val="3"/>
            <w:shd w:val="clear" w:color="auto" w:fill="FFFFFF" w:themeFill="background1"/>
            <w:vAlign w:val="center"/>
            <w:tcPrChange w:id="5513" w:author="Alicia Romero Lopez" w:date="2020-01-31T09:48:00Z">
              <w:tcPr>
                <w:tcW w:w="8841" w:type="dxa"/>
                <w:gridSpan w:val="3"/>
                <w:shd w:val="clear" w:color="auto" w:fill="FFFFFF"/>
              </w:tcPr>
            </w:tcPrChange>
          </w:tcPr>
          <w:p w14:paraId="4641538F" w14:textId="77777777" w:rsidR="00F5586C" w:rsidRPr="00F5586C" w:rsidRDefault="00F5586C" w:rsidP="00F5586C">
            <w:pPr>
              <w:spacing w:before="120"/>
              <w:rPr>
                <w:ins w:id="5514" w:author="Salah Soliman" w:date="2020-01-31T16:18:00Z"/>
                <w:rFonts w:ascii="Open Sans" w:eastAsia="Open Sans" w:hAnsi="Open Sans" w:cs="Times New Roman"/>
              </w:rPr>
            </w:pPr>
            <w:ins w:id="5515" w:author="Salah Soliman" w:date="2020-01-31T16:18:00Z">
              <w:r w:rsidRPr="00F5586C">
                <w:rPr>
                  <w:rFonts w:ascii="Open Sans" w:eastAsia="Open Sans" w:hAnsi="Open Sans" w:cs="Times New Roman"/>
                </w:rPr>
                <w:t>Matrix Data.</w:t>
              </w:r>
            </w:ins>
          </w:p>
        </w:tc>
        <w:tc>
          <w:tcPr>
            <w:tcW w:w="270" w:type="dxa"/>
            <w:shd w:val="clear" w:color="auto" w:fill="FAFAFA"/>
            <w:tcPrChange w:id="5516" w:author="Alicia Romero Lopez" w:date="2020-01-31T09:48:00Z">
              <w:tcPr>
                <w:tcW w:w="0" w:type="auto"/>
              </w:tcPr>
            </w:tcPrChange>
          </w:tcPr>
          <w:p w14:paraId="532F70E3" w14:textId="77777777" w:rsidR="00F5586C" w:rsidRPr="00F5586C" w:rsidRDefault="00F5586C" w:rsidP="00F5586C">
            <w:pPr>
              <w:rPr>
                <w:ins w:id="5517" w:author="Salah Soliman" w:date="2020-01-31T16:18:00Z"/>
                <w:rFonts w:ascii="Open Sans" w:eastAsia="Open Sans" w:hAnsi="Open Sans" w:cs="Times New Roman"/>
              </w:rPr>
            </w:pPr>
          </w:p>
        </w:tc>
      </w:tr>
      <w:tr w:rsidR="00F5586C" w:rsidRPr="00F5586C" w14:paraId="44BB83D3" w14:textId="77777777" w:rsidTr="51235A2F">
        <w:trPr>
          <w:cantSplit/>
          <w:ins w:id="5518" w:author="Salah Soliman" w:date="2020-01-31T16:18:00Z"/>
        </w:trPr>
        <w:tc>
          <w:tcPr>
            <w:tcW w:w="265" w:type="dxa"/>
            <w:shd w:val="clear" w:color="auto" w:fill="FAFAFA"/>
            <w:tcPrChange w:id="5519" w:author="Alicia Romero Lopez" w:date="2020-01-31T09:48:00Z">
              <w:tcPr>
                <w:tcW w:w="0" w:type="auto"/>
              </w:tcPr>
            </w:tcPrChange>
          </w:tcPr>
          <w:p w14:paraId="5547406A" w14:textId="77777777" w:rsidR="00F5586C" w:rsidRPr="00F5586C" w:rsidRDefault="00F5586C" w:rsidP="00F5586C">
            <w:pPr>
              <w:rPr>
                <w:ins w:id="5520" w:author="Salah Soliman" w:date="2020-01-31T16:18:00Z"/>
                <w:rFonts w:ascii="Open Sans" w:eastAsia="Open Sans" w:hAnsi="Open Sans" w:cs="Times New Roman"/>
                <w:color w:val="404040"/>
                <w:sz w:val="16"/>
                <w:szCs w:val="16"/>
              </w:rPr>
            </w:pPr>
          </w:p>
        </w:tc>
        <w:tc>
          <w:tcPr>
            <w:tcW w:w="3960" w:type="dxa"/>
            <w:gridSpan w:val="3"/>
            <w:shd w:val="clear" w:color="auto" w:fill="FAFAFA"/>
            <w:vAlign w:val="center"/>
            <w:tcPrChange w:id="5521" w:author="Alicia Romero Lopez" w:date="2020-01-31T09:48:00Z">
              <w:tcPr>
                <w:tcW w:w="3960" w:type="dxa"/>
                <w:gridSpan w:val="3"/>
                <w:shd w:val="clear" w:color="auto" w:fill="FAFAFA"/>
              </w:tcPr>
            </w:tcPrChange>
          </w:tcPr>
          <w:p w14:paraId="297EFB3A" w14:textId="77777777" w:rsidR="00F5586C" w:rsidRPr="00F5586C" w:rsidRDefault="00F5586C" w:rsidP="00F5586C">
            <w:pPr>
              <w:rPr>
                <w:ins w:id="5522" w:author="Salah Soliman" w:date="2020-01-31T16:18:00Z"/>
                <w:rFonts w:ascii="Open Sans" w:eastAsia="Open Sans" w:hAnsi="Open Sans" w:cs="Times New Roman"/>
                <w:color w:val="404040"/>
                <w:sz w:val="16"/>
                <w:szCs w:val="16"/>
              </w:rPr>
            </w:pPr>
          </w:p>
        </w:tc>
        <w:tc>
          <w:tcPr>
            <w:tcW w:w="1980" w:type="dxa"/>
            <w:shd w:val="clear" w:color="auto" w:fill="FAFAFA"/>
            <w:vAlign w:val="center"/>
            <w:tcPrChange w:id="5523" w:author="Alicia Romero Lopez" w:date="2020-01-31T09:48:00Z">
              <w:tcPr>
                <w:tcW w:w="1980" w:type="dxa"/>
                <w:shd w:val="clear" w:color="auto" w:fill="FAFAFA"/>
              </w:tcPr>
            </w:tcPrChange>
          </w:tcPr>
          <w:p w14:paraId="077895F3" w14:textId="77777777" w:rsidR="00F5586C" w:rsidRPr="00F5586C" w:rsidRDefault="00F5586C" w:rsidP="00F5586C">
            <w:pPr>
              <w:rPr>
                <w:ins w:id="5524" w:author="Salah Soliman" w:date="2020-01-31T16:18:00Z"/>
                <w:rFonts w:ascii="Open Sans" w:eastAsia="Open Sans" w:hAnsi="Open Sans" w:cs="Times New Roman"/>
                <w:color w:val="404040"/>
                <w:sz w:val="16"/>
                <w:szCs w:val="16"/>
              </w:rPr>
            </w:pPr>
          </w:p>
        </w:tc>
        <w:tc>
          <w:tcPr>
            <w:tcW w:w="3981" w:type="dxa"/>
            <w:shd w:val="clear" w:color="auto" w:fill="FAFAFA"/>
            <w:vAlign w:val="center"/>
            <w:tcPrChange w:id="5525" w:author="Alicia Romero Lopez" w:date="2020-01-31T09:48:00Z">
              <w:tcPr>
                <w:tcW w:w="3981" w:type="dxa"/>
                <w:shd w:val="clear" w:color="auto" w:fill="FAFAFA"/>
              </w:tcPr>
            </w:tcPrChange>
          </w:tcPr>
          <w:p w14:paraId="381D2F65" w14:textId="77777777" w:rsidR="00F5586C" w:rsidRPr="00F5586C" w:rsidRDefault="00F5586C" w:rsidP="00F5586C">
            <w:pPr>
              <w:rPr>
                <w:ins w:id="5526" w:author="Salah Soliman" w:date="2020-01-31T16:18:00Z"/>
                <w:rFonts w:ascii="Open Sans" w:eastAsia="Open Sans" w:hAnsi="Open Sans" w:cs="Times New Roman"/>
                <w:color w:val="404040"/>
                <w:sz w:val="16"/>
                <w:szCs w:val="16"/>
              </w:rPr>
            </w:pPr>
          </w:p>
        </w:tc>
        <w:tc>
          <w:tcPr>
            <w:tcW w:w="270" w:type="dxa"/>
            <w:shd w:val="clear" w:color="auto" w:fill="FAFAFA"/>
            <w:tcPrChange w:id="5527" w:author="Alicia Romero Lopez" w:date="2020-01-31T09:48:00Z">
              <w:tcPr>
                <w:tcW w:w="0" w:type="auto"/>
              </w:tcPr>
            </w:tcPrChange>
          </w:tcPr>
          <w:p w14:paraId="52AFFE4C" w14:textId="77777777" w:rsidR="00F5586C" w:rsidRPr="00F5586C" w:rsidRDefault="00F5586C" w:rsidP="00F5586C">
            <w:pPr>
              <w:rPr>
                <w:ins w:id="5528" w:author="Salah Soliman" w:date="2020-01-31T16:18:00Z"/>
                <w:rFonts w:ascii="Open Sans" w:eastAsia="Open Sans" w:hAnsi="Open Sans" w:cs="Times New Roman"/>
                <w:color w:val="404040"/>
                <w:sz w:val="16"/>
                <w:szCs w:val="16"/>
              </w:rPr>
            </w:pPr>
          </w:p>
        </w:tc>
      </w:tr>
      <w:tr w:rsidR="00F5586C" w:rsidRPr="00F5586C" w14:paraId="13170F40" w14:textId="77777777" w:rsidTr="51235A2F">
        <w:trPr>
          <w:cantSplit/>
          <w:ins w:id="5529" w:author="Salah Soliman" w:date="2020-01-31T16:18:00Z"/>
        </w:trPr>
        <w:tc>
          <w:tcPr>
            <w:tcW w:w="265" w:type="dxa"/>
            <w:shd w:val="clear" w:color="auto" w:fill="FAFAFA"/>
            <w:tcPrChange w:id="5530" w:author="Alicia Romero Lopez" w:date="2020-01-31T09:48:00Z">
              <w:tcPr>
                <w:tcW w:w="0" w:type="auto"/>
              </w:tcPr>
            </w:tcPrChange>
          </w:tcPr>
          <w:p w14:paraId="68BD03CD" w14:textId="77777777" w:rsidR="00F5586C" w:rsidRPr="00F5586C" w:rsidRDefault="00F5586C" w:rsidP="00F5586C">
            <w:pPr>
              <w:rPr>
                <w:ins w:id="5531" w:author="Salah Soliman" w:date="2020-01-31T16:18:00Z"/>
                <w:rFonts w:ascii="Open Sans" w:eastAsia="Open Sans" w:hAnsi="Open Sans" w:cs="Times New Roman"/>
              </w:rPr>
            </w:pPr>
          </w:p>
        </w:tc>
        <w:tc>
          <w:tcPr>
            <w:tcW w:w="3960" w:type="dxa"/>
            <w:gridSpan w:val="3"/>
            <w:shd w:val="clear" w:color="auto" w:fill="FAFAFA"/>
            <w:vAlign w:val="center"/>
            <w:tcPrChange w:id="5532" w:author="Alicia Romero Lopez" w:date="2020-01-31T09:48:00Z">
              <w:tcPr>
                <w:tcW w:w="3960" w:type="dxa"/>
                <w:gridSpan w:val="3"/>
                <w:shd w:val="clear" w:color="auto" w:fill="FAFAFA"/>
              </w:tcPr>
            </w:tcPrChange>
          </w:tcPr>
          <w:p w14:paraId="3647BA9F" w14:textId="77777777" w:rsidR="00F5586C" w:rsidRPr="00F5586C" w:rsidRDefault="00F5586C" w:rsidP="00F5586C">
            <w:pPr>
              <w:rPr>
                <w:ins w:id="5533" w:author="Salah Soliman" w:date="2020-01-31T16:18:00Z"/>
                <w:rFonts w:ascii="Open Sans" w:eastAsia="Open Sans" w:hAnsi="Open Sans" w:cs="Times New Roman"/>
              </w:rPr>
            </w:pPr>
          </w:p>
        </w:tc>
        <w:tc>
          <w:tcPr>
            <w:tcW w:w="1980" w:type="dxa"/>
            <w:shd w:val="clear" w:color="auto" w:fill="FAFAFA"/>
            <w:vAlign w:val="center"/>
            <w:tcPrChange w:id="5534" w:author="Alicia Romero Lopez" w:date="2020-01-31T09:48:00Z">
              <w:tcPr>
                <w:tcW w:w="1980" w:type="dxa"/>
                <w:shd w:val="clear" w:color="auto" w:fill="FAFAFA"/>
              </w:tcPr>
            </w:tcPrChange>
          </w:tcPr>
          <w:p w14:paraId="78CF35DB" w14:textId="77777777" w:rsidR="00F5586C" w:rsidRPr="00F5586C" w:rsidRDefault="00F5586C" w:rsidP="00F5586C">
            <w:pPr>
              <w:rPr>
                <w:ins w:id="5535" w:author="Salah Soliman" w:date="2020-01-31T16:18:00Z"/>
                <w:rFonts w:ascii="Open Sans" w:eastAsia="Open Sans" w:hAnsi="Open Sans" w:cs="Times New Roman"/>
              </w:rPr>
            </w:pPr>
            <w:ins w:id="5536" w:author="Salah Soliman" w:date="2020-01-31T16:18:00Z">
              <w:r w:rsidRPr="00F5586C">
                <w:rPr>
                  <w:rFonts w:ascii="Open Sans" w:eastAsia="Open Sans" w:hAnsi="Open Sans" w:cs="Times New Roman"/>
                  <w:noProof/>
                  <w:rPrChange w:id="5537" w:author="Unknown">
                    <w:rPr>
                      <w:noProof/>
                    </w:rPr>
                  </w:rPrChange>
                </w:rPr>
                <w:drawing>
                  <wp:inline distT="0" distB="0" distL="0" distR="0" wp14:anchorId="39770FDC" wp14:editId="27A84882">
                    <wp:extent cx="1156970" cy="306070"/>
                    <wp:effectExtent l="0" t="0" r="508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submit-button-03.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156970" cy="306070"/>
                            </a:xfrm>
                            <a:prstGeom prst="rect">
                              <a:avLst/>
                            </a:prstGeom>
                          </pic:spPr>
                        </pic:pic>
                      </a:graphicData>
                    </a:graphic>
                  </wp:inline>
                </w:drawing>
              </w:r>
            </w:ins>
          </w:p>
        </w:tc>
        <w:tc>
          <w:tcPr>
            <w:tcW w:w="3981" w:type="dxa"/>
            <w:shd w:val="clear" w:color="auto" w:fill="FAFAFA"/>
            <w:vAlign w:val="center"/>
            <w:tcPrChange w:id="5538" w:author="Alicia Romero Lopez" w:date="2020-01-31T09:48:00Z">
              <w:tcPr>
                <w:tcW w:w="3981" w:type="dxa"/>
                <w:shd w:val="clear" w:color="auto" w:fill="FAFAFA"/>
              </w:tcPr>
            </w:tcPrChange>
          </w:tcPr>
          <w:p w14:paraId="4052196E" w14:textId="77777777" w:rsidR="00F5586C" w:rsidRPr="00F5586C" w:rsidRDefault="00F5586C" w:rsidP="00F5586C">
            <w:pPr>
              <w:rPr>
                <w:ins w:id="5539" w:author="Salah Soliman" w:date="2020-01-31T16:18:00Z"/>
                <w:rFonts w:ascii="Open Sans" w:eastAsia="Open Sans" w:hAnsi="Open Sans" w:cs="Times New Roman"/>
              </w:rPr>
            </w:pPr>
          </w:p>
        </w:tc>
        <w:tc>
          <w:tcPr>
            <w:tcW w:w="270" w:type="dxa"/>
            <w:shd w:val="clear" w:color="auto" w:fill="FAFAFA"/>
            <w:tcPrChange w:id="5540" w:author="Alicia Romero Lopez" w:date="2020-01-31T09:48:00Z">
              <w:tcPr>
                <w:tcW w:w="0" w:type="auto"/>
              </w:tcPr>
            </w:tcPrChange>
          </w:tcPr>
          <w:p w14:paraId="28A66901" w14:textId="77777777" w:rsidR="00F5586C" w:rsidRPr="00F5586C" w:rsidRDefault="00F5586C" w:rsidP="00F5586C">
            <w:pPr>
              <w:rPr>
                <w:ins w:id="5541" w:author="Salah Soliman" w:date="2020-01-31T16:18:00Z"/>
                <w:rFonts w:ascii="Open Sans" w:eastAsia="Open Sans" w:hAnsi="Open Sans" w:cs="Times New Roman"/>
              </w:rPr>
            </w:pPr>
          </w:p>
        </w:tc>
      </w:tr>
    </w:tbl>
    <w:p w14:paraId="76B0D374" w14:textId="77777777" w:rsidR="00F5586C" w:rsidRPr="00F5586C" w:rsidRDefault="00F5586C" w:rsidP="00F5586C">
      <w:pPr>
        <w:spacing w:after="0" w:line="240" w:lineRule="auto"/>
        <w:rPr>
          <w:ins w:id="5542" w:author="Salah Soliman" w:date="2020-01-31T16:18:00Z"/>
          <w:rFonts w:ascii="Open Sans" w:eastAsia="Open Sans" w:hAnsi="Open Sans" w:cs="Times New Roman"/>
          <w:color w:val="404040"/>
        </w:rPr>
      </w:pPr>
    </w:p>
    <w:tbl>
      <w:tblPr>
        <w:tblStyle w:val="TableGrid18"/>
        <w:tblW w:w="10525" w:type="dxa"/>
        <w:tblBorders>
          <w:top w:val="single" w:sz="4" w:space="0" w:color="DBDBDB"/>
          <w:left w:val="single" w:sz="4" w:space="0" w:color="DBDBDB"/>
          <w:bottom w:val="single" w:sz="4" w:space="0" w:color="DBDBDB"/>
          <w:right w:val="single" w:sz="4" w:space="0" w:color="DBDBDB"/>
          <w:insideH w:val="none" w:sz="0" w:space="0" w:color="auto"/>
          <w:insideV w:val="none" w:sz="0" w:space="0" w:color="auto"/>
        </w:tblBorders>
        <w:tblLayout w:type="fixed"/>
        <w:tblCellMar>
          <w:left w:w="115" w:type="dxa"/>
          <w:right w:w="115" w:type="dxa"/>
        </w:tblCellMar>
        <w:tblLook w:val="04A0" w:firstRow="1" w:lastRow="0" w:firstColumn="1" w:lastColumn="0" w:noHBand="0" w:noVBand="1"/>
      </w:tblPr>
      <w:tblGrid>
        <w:gridCol w:w="265"/>
        <w:gridCol w:w="2520"/>
        <w:gridCol w:w="7470"/>
        <w:gridCol w:w="270"/>
      </w:tblGrid>
      <w:tr w:rsidR="00F5586C" w:rsidRPr="00F5586C" w14:paraId="2ADA66F6" w14:textId="77777777" w:rsidTr="00F5586C">
        <w:trPr>
          <w:trHeight w:val="107"/>
          <w:ins w:id="5543" w:author="Salah Soliman" w:date="2020-01-31T16:18:00Z"/>
        </w:trPr>
        <w:tc>
          <w:tcPr>
            <w:tcW w:w="265" w:type="dxa"/>
            <w:shd w:val="clear" w:color="auto" w:fill="FAFAFA"/>
          </w:tcPr>
          <w:p w14:paraId="78ACF4BC" w14:textId="77777777" w:rsidR="00F5586C" w:rsidRPr="00F5586C" w:rsidRDefault="00F5586C" w:rsidP="00F5586C">
            <w:pPr>
              <w:rPr>
                <w:ins w:id="5544" w:author="Salah Soliman" w:date="2020-01-31T16:18:00Z"/>
                <w:rFonts w:ascii="Open Sans" w:eastAsia="Open Sans" w:hAnsi="Open Sans" w:cs="Times New Roman"/>
              </w:rPr>
            </w:pPr>
          </w:p>
        </w:tc>
        <w:tc>
          <w:tcPr>
            <w:tcW w:w="2520" w:type="dxa"/>
            <w:shd w:val="clear" w:color="auto" w:fill="FAFAFA"/>
          </w:tcPr>
          <w:p w14:paraId="1E35CA35" w14:textId="77777777" w:rsidR="00F5586C" w:rsidRPr="00F5586C" w:rsidRDefault="00F5586C" w:rsidP="00F5586C">
            <w:pPr>
              <w:jc w:val="center"/>
              <w:rPr>
                <w:ins w:id="5545" w:author="Salah Soliman" w:date="2020-01-31T16:18:00Z"/>
                <w:rFonts w:ascii="Open Sans" w:eastAsia="Open Sans" w:hAnsi="Open Sans" w:cs="Times New Roman"/>
              </w:rPr>
            </w:pPr>
          </w:p>
        </w:tc>
        <w:tc>
          <w:tcPr>
            <w:tcW w:w="7470" w:type="dxa"/>
            <w:shd w:val="clear" w:color="auto" w:fill="FAFAFA"/>
          </w:tcPr>
          <w:p w14:paraId="109B1B1D" w14:textId="77777777" w:rsidR="00F5586C" w:rsidRPr="00F5586C" w:rsidRDefault="00F5586C" w:rsidP="00F5586C">
            <w:pPr>
              <w:jc w:val="right"/>
              <w:rPr>
                <w:ins w:id="5546" w:author="Salah Soliman" w:date="2020-01-31T16:18:00Z"/>
                <w:rFonts w:ascii="Open Sans" w:eastAsia="Open Sans" w:hAnsi="Open Sans" w:cs="Times New Roman"/>
                <w:color w:val="78C800"/>
              </w:rPr>
            </w:pPr>
            <w:ins w:id="5547" w:author="Salah Soliman" w:date="2020-01-31T16:18:00Z">
              <w:r w:rsidRPr="00F5586C">
                <w:rPr>
                  <w:rFonts w:ascii="FontAwesome" w:eastAsia="Open Sans" w:hAnsi="FontAwesome" w:cs="Times New Roman"/>
                  <w:color w:val="78C800"/>
                </w:rPr>
                <w:t></w:t>
              </w:r>
              <w:r w:rsidRPr="00F5586C">
                <w:rPr>
                  <w:rFonts w:ascii="Open Sans" w:eastAsia="Open Sans" w:hAnsi="Open Sans" w:cs="Times New Roman"/>
                  <w:color w:val="78C800"/>
                </w:rPr>
                <w:t xml:space="preserve"> Correct</w:t>
              </w:r>
            </w:ins>
          </w:p>
        </w:tc>
        <w:tc>
          <w:tcPr>
            <w:tcW w:w="270" w:type="dxa"/>
            <w:shd w:val="clear" w:color="auto" w:fill="FAFAFA"/>
          </w:tcPr>
          <w:p w14:paraId="296BE26E" w14:textId="77777777" w:rsidR="00F5586C" w:rsidRPr="00F5586C" w:rsidRDefault="00F5586C" w:rsidP="00F5586C">
            <w:pPr>
              <w:rPr>
                <w:ins w:id="5548" w:author="Salah Soliman" w:date="2020-01-31T16:18:00Z"/>
                <w:rFonts w:ascii="Open Sans" w:eastAsia="Open Sans" w:hAnsi="Open Sans" w:cs="Times New Roman"/>
              </w:rPr>
            </w:pPr>
          </w:p>
        </w:tc>
      </w:tr>
      <w:tr w:rsidR="00F5586C" w:rsidRPr="00F5586C" w14:paraId="1EE32AD5" w14:textId="77777777" w:rsidTr="00F5586C">
        <w:trPr>
          <w:ins w:id="5549" w:author="Salah Soliman" w:date="2020-01-31T16:18:00Z"/>
        </w:trPr>
        <w:tc>
          <w:tcPr>
            <w:tcW w:w="265" w:type="dxa"/>
            <w:shd w:val="clear" w:color="auto" w:fill="FAFAFA"/>
          </w:tcPr>
          <w:p w14:paraId="17ACAC68" w14:textId="77777777" w:rsidR="00F5586C" w:rsidRPr="00F5586C" w:rsidRDefault="00F5586C" w:rsidP="00F5586C">
            <w:pPr>
              <w:rPr>
                <w:ins w:id="5550" w:author="Salah Soliman" w:date="2020-01-31T16:18:00Z"/>
                <w:rFonts w:ascii="Open Sans" w:eastAsia="Open Sans" w:hAnsi="Open Sans" w:cs="Times New Roman"/>
              </w:rPr>
            </w:pPr>
          </w:p>
        </w:tc>
        <w:tc>
          <w:tcPr>
            <w:tcW w:w="2520" w:type="dxa"/>
            <w:shd w:val="clear" w:color="auto" w:fill="78C800"/>
          </w:tcPr>
          <w:p w14:paraId="565EDEBB" w14:textId="77777777" w:rsidR="00F5586C" w:rsidRPr="00F5586C" w:rsidRDefault="00F5586C" w:rsidP="00F5586C">
            <w:pPr>
              <w:spacing w:before="120"/>
              <w:rPr>
                <w:ins w:id="5551" w:author="Salah Soliman" w:date="2020-01-31T16:18:00Z"/>
                <w:rFonts w:ascii="Open Sans Semibold" w:eastAsia="Open Sans" w:hAnsi="Open Sans Semibold" w:cs="Open Sans Semibold"/>
                <w:color w:val="FFFFFF"/>
              </w:rPr>
            </w:pPr>
            <w:ins w:id="5552" w:author="Salah Soliman" w:date="2020-01-31T16:18:00Z">
              <w:r w:rsidRPr="00F5586C">
                <w:rPr>
                  <w:rFonts w:ascii="Open Sans Semibold" w:eastAsia="Open Sans" w:hAnsi="Open Sans Semibold" w:cs="Open Sans Semibold"/>
                  <w:color w:val="FFFFFF"/>
                </w:rPr>
                <w:t>Explanation</w:t>
              </w:r>
            </w:ins>
          </w:p>
        </w:tc>
        <w:tc>
          <w:tcPr>
            <w:tcW w:w="7470" w:type="dxa"/>
            <w:shd w:val="clear" w:color="auto" w:fill="FAFAFA"/>
          </w:tcPr>
          <w:p w14:paraId="10939AAE" w14:textId="77777777" w:rsidR="00F5586C" w:rsidRPr="00F5586C" w:rsidRDefault="00F5586C" w:rsidP="00F5586C">
            <w:pPr>
              <w:rPr>
                <w:ins w:id="5553" w:author="Salah Soliman" w:date="2020-01-31T16:18:00Z"/>
                <w:rFonts w:ascii="Open Sans" w:eastAsia="Open Sans" w:hAnsi="Open Sans" w:cs="Times New Roman"/>
              </w:rPr>
            </w:pPr>
          </w:p>
        </w:tc>
        <w:tc>
          <w:tcPr>
            <w:tcW w:w="270" w:type="dxa"/>
            <w:shd w:val="clear" w:color="auto" w:fill="FAFAFA"/>
          </w:tcPr>
          <w:p w14:paraId="09A1CA86" w14:textId="77777777" w:rsidR="00F5586C" w:rsidRPr="00F5586C" w:rsidRDefault="00F5586C" w:rsidP="00F5586C">
            <w:pPr>
              <w:rPr>
                <w:ins w:id="5554" w:author="Salah Soliman" w:date="2020-01-31T16:18:00Z"/>
                <w:rFonts w:ascii="Open Sans" w:eastAsia="Open Sans" w:hAnsi="Open Sans" w:cs="Times New Roman"/>
              </w:rPr>
            </w:pPr>
          </w:p>
        </w:tc>
      </w:tr>
      <w:tr w:rsidR="00F5586C" w:rsidRPr="00F5586C" w14:paraId="2367B632" w14:textId="77777777" w:rsidTr="00F5586C">
        <w:trPr>
          <w:ins w:id="5555" w:author="Salah Soliman" w:date="2020-01-31T16:18:00Z"/>
        </w:trPr>
        <w:tc>
          <w:tcPr>
            <w:tcW w:w="265" w:type="dxa"/>
            <w:shd w:val="clear" w:color="auto" w:fill="FAFAFA"/>
          </w:tcPr>
          <w:p w14:paraId="0BEEF10B" w14:textId="77777777" w:rsidR="00F5586C" w:rsidRPr="00F5586C" w:rsidRDefault="00F5586C" w:rsidP="00F5586C">
            <w:pPr>
              <w:rPr>
                <w:ins w:id="5556" w:author="Salah Soliman" w:date="2020-01-31T16:18:00Z"/>
                <w:rFonts w:ascii="Open Sans" w:eastAsia="Open Sans" w:hAnsi="Open Sans" w:cs="Times New Roman"/>
                <w:color w:val="404040"/>
                <w:sz w:val="16"/>
                <w:szCs w:val="16"/>
              </w:rPr>
            </w:pPr>
          </w:p>
        </w:tc>
        <w:tc>
          <w:tcPr>
            <w:tcW w:w="2520" w:type="dxa"/>
            <w:tcBorders>
              <w:bottom w:val="single" w:sz="4" w:space="0" w:color="CCFFCC"/>
            </w:tcBorders>
            <w:shd w:val="clear" w:color="auto" w:fill="78C800"/>
          </w:tcPr>
          <w:p w14:paraId="68A1E74B" w14:textId="77777777" w:rsidR="00F5586C" w:rsidRPr="00F5586C" w:rsidRDefault="00F5586C" w:rsidP="00F5586C">
            <w:pPr>
              <w:rPr>
                <w:ins w:id="5557" w:author="Salah Soliman" w:date="2020-01-31T16:18:00Z"/>
                <w:rFonts w:ascii="Open Sans" w:eastAsia="Open Sans" w:hAnsi="Open Sans" w:cs="Times New Roman"/>
                <w:color w:val="404040"/>
                <w:sz w:val="16"/>
                <w:szCs w:val="16"/>
              </w:rPr>
            </w:pPr>
          </w:p>
        </w:tc>
        <w:tc>
          <w:tcPr>
            <w:tcW w:w="7470" w:type="dxa"/>
            <w:tcBorders>
              <w:bottom w:val="single" w:sz="4" w:space="0" w:color="CCFFCC"/>
            </w:tcBorders>
            <w:shd w:val="clear" w:color="auto" w:fill="78C800"/>
          </w:tcPr>
          <w:p w14:paraId="26332035" w14:textId="77777777" w:rsidR="00F5586C" w:rsidRPr="00F5586C" w:rsidRDefault="00F5586C" w:rsidP="00F5586C">
            <w:pPr>
              <w:rPr>
                <w:ins w:id="5558" w:author="Salah Soliman" w:date="2020-01-31T16:18:00Z"/>
                <w:rFonts w:ascii="Open Sans" w:eastAsia="Open Sans" w:hAnsi="Open Sans" w:cs="Times New Roman"/>
                <w:color w:val="404040"/>
                <w:sz w:val="16"/>
                <w:szCs w:val="16"/>
              </w:rPr>
            </w:pPr>
          </w:p>
        </w:tc>
        <w:tc>
          <w:tcPr>
            <w:tcW w:w="270" w:type="dxa"/>
            <w:shd w:val="clear" w:color="auto" w:fill="FAFAFA"/>
          </w:tcPr>
          <w:p w14:paraId="126763AE" w14:textId="77777777" w:rsidR="00F5586C" w:rsidRPr="00F5586C" w:rsidRDefault="00F5586C" w:rsidP="00F5586C">
            <w:pPr>
              <w:rPr>
                <w:ins w:id="5559" w:author="Salah Soliman" w:date="2020-01-31T16:18:00Z"/>
                <w:rFonts w:ascii="Open Sans" w:eastAsia="Open Sans" w:hAnsi="Open Sans" w:cs="Times New Roman"/>
                <w:color w:val="404040"/>
                <w:sz w:val="16"/>
                <w:szCs w:val="16"/>
              </w:rPr>
            </w:pPr>
          </w:p>
        </w:tc>
      </w:tr>
      <w:tr w:rsidR="00F5586C" w:rsidRPr="00F5586C" w14:paraId="3C83DA7C" w14:textId="77777777" w:rsidTr="00F5586C">
        <w:trPr>
          <w:trHeight w:val="60"/>
          <w:ins w:id="5560" w:author="Salah Soliman" w:date="2020-01-31T16:18:00Z"/>
        </w:trPr>
        <w:tc>
          <w:tcPr>
            <w:tcW w:w="265" w:type="dxa"/>
            <w:tcBorders>
              <w:right w:val="single" w:sz="4" w:space="0" w:color="CCFFCC"/>
            </w:tcBorders>
            <w:shd w:val="clear" w:color="auto" w:fill="FAFAFA"/>
          </w:tcPr>
          <w:p w14:paraId="5CC5678A" w14:textId="77777777" w:rsidR="00F5586C" w:rsidRPr="00F5586C" w:rsidRDefault="00F5586C" w:rsidP="00F5586C">
            <w:pPr>
              <w:rPr>
                <w:ins w:id="5561" w:author="Salah Soliman" w:date="2020-01-31T16:18:00Z"/>
                <w:rFonts w:ascii="Open Sans" w:eastAsia="Open Sans" w:hAnsi="Open Sans" w:cs="Times New Roman"/>
              </w:rPr>
            </w:pPr>
          </w:p>
        </w:tc>
        <w:tc>
          <w:tcPr>
            <w:tcW w:w="9990" w:type="dxa"/>
            <w:gridSpan w:val="2"/>
            <w:tcBorders>
              <w:top w:val="single" w:sz="4" w:space="0" w:color="CCFFCC"/>
              <w:left w:val="single" w:sz="4" w:space="0" w:color="CCFFCC"/>
              <w:bottom w:val="single" w:sz="4" w:space="0" w:color="CCFFCC"/>
              <w:right w:val="single" w:sz="4" w:space="0" w:color="CCFFCC"/>
            </w:tcBorders>
            <w:shd w:val="clear" w:color="auto" w:fill="F3FFF3"/>
          </w:tcPr>
          <w:p w14:paraId="1C220EFF" w14:textId="66FB0E5A" w:rsidR="00F5586C" w:rsidRPr="00F5586C" w:rsidRDefault="00F5586C" w:rsidP="00F5586C">
            <w:pPr>
              <w:spacing w:before="120"/>
              <w:rPr>
                <w:ins w:id="5562" w:author="Salah Soliman" w:date="2020-01-31T16:18:00Z"/>
                <w:rFonts w:ascii="Open Sans" w:eastAsia="Open Sans" w:hAnsi="Open Sans" w:cs="Times New Roman"/>
                <w:color w:val="7F7F7F"/>
              </w:rPr>
            </w:pPr>
            <w:ins w:id="5563" w:author="Salah Soliman" w:date="2020-01-31T16:18:00Z">
              <w:r w:rsidRPr="00F5586C">
                <w:rPr>
                  <w:rFonts w:ascii="Open Sans" w:eastAsia="Open Sans" w:hAnsi="Open Sans" w:cs="Times New Roman"/>
                  <w:color w:val="7F7F7F"/>
                </w:rPr>
                <w:t xml:space="preserve">Great! Social </w:t>
              </w:r>
            </w:ins>
            <w:ins w:id="5564" w:author="Chantelle Dubois Nishiyama" w:date="2020-02-19T21:55:00Z">
              <w:r w:rsidR="00066F4B">
                <w:rPr>
                  <w:rFonts w:ascii="Open Sans" w:eastAsia="Open Sans" w:hAnsi="Open Sans" w:cs="Times New Roman"/>
                  <w:color w:val="7F7F7F"/>
                </w:rPr>
                <w:t>m</w:t>
              </w:r>
            </w:ins>
            <w:ins w:id="5565" w:author="Salah Soliman" w:date="2020-01-31T16:18:00Z">
              <w:del w:id="5566" w:author="Chantelle Dubois Nishiyama" w:date="2020-02-19T21:55:00Z">
                <w:r w:rsidRPr="00F5586C" w:rsidDel="00066F4B">
                  <w:rPr>
                    <w:rFonts w:ascii="Open Sans" w:eastAsia="Open Sans" w:hAnsi="Open Sans" w:cs="Times New Roman"/>
                    <w:color w:val="7F7F7F"/>
                  </w:rPr>
                  <w:delText>m</w:delText>
                </w:r>
              </w:del>
              <w:r w:rsidRPr="00F5586C">
                <w:rPr>
                  <w:rFonts w:ascii="Open Sans" w:eastAsia="Open Sans" w:hAnsi="Open Sans" w:cs="Times New Roman"/>
                  <w:color w:val="7F7F7F"/>
                </w:rPr>
                <w:t>edia connections are best represented as graphs, with nodes (people, organizations, etc.) and edges (friendships, follows, subscriptions, etc.).</w:t>
              </w:r>
            </w:ins>
          </w:p>
        </w:tc>
        <w:tc>
          <w:tcPr>
            <w:tcW w:w="270" w:type="dxa"/>
            <w:tcBorders>
              <w:left w:val="single" w:sz="4" w:space="0" w:color="CCFFCC"/>
            </w:tcBorders>
            <w:shd w:val="clear" w:color="auto" w:fill="FAFAFA"/>
          </w:tcPr>
          <w:p w14:paraId="61A61BC2" w14:textId="77777777" w:rsidR="00F5586C" w:rsidRPr="00F5586C" w:rsidRDefault="00F5586C" w:rsidP="00F5586C">
            <w:pPr>
              <w:rPr>
                <w:ins w:id="5567" w:author="Salah Soliman" w:date="2020-01-31T16:18:00Z"/>
                <w:rFonts w:ascii="Open Sans" w:eastAsia="Open Sans" w:hAnsi="Open Sans" w:cs="Times New Roman"/>
              </w:rPr>
            </w:pPr>
          </w:p>
        </w:tc>
      </w:tr>
      <w:tr w:rsidR="00F5586C" w:rsidRPr="00F5586C" w14:paraId="291A9426" w14:textId="77777777" w:rsidTr="00F5586C">
        <w:trPr>
          <w:ins w:id="5568" w:author="Salah Soliman" w:date="2020-01-31T16:18:00Z"/>
        </w:trPr>
        <w:tc>
          <w:tcPr>
            <w:tcW w:w="265" w:type="dxa"/>
            <w:shd w:val="clear" w:color="auto" w:fill="FAFAFA"/>
          </w:tcPr>
          <w:p w14:paraId="2961AE4D" w14:textId="77777777" w:rsidR="00F5586C" w:rsidRPr="00F5586C" w:rsidRDefault="00F5586C" w:rsidP="00F5586C">
            <w:pPr>
              <w:rPr>
                <w:ins w:id="5569" w:author="Salah Soliman" w:date="2020-01-31T16:18:00Z"/>
                <w:rFonts w:ascii="Open Sans" w:eastAsia="Open Sans" w:hAnsi="Open Sans" w:cs="Times New Roman"/>
                <w:color w:val="404040"/>
                <w:sz w:val="16"/>
                <w:szCs w:val="16"/>
              </w:rPr>
            </w:pPr>
          </w:p>
        </w:tc>
        <w:tc>
          <w:tcPr>
            <w:tcW w:w="2520" w:type="dxa"/>
            <w:tcBorders>
              <w:top w:val="single" w:sz="4" w:space="0" w:color="CCFFCC"/>
            </w:tcBorders>
            <w:shd w:val="clear" w:color="auto" w:fill="FAFAFA"/>
          </w:tcPr>
          <w:p w14:paraId="23687EFD" w14:textId="77777777" w:rsidR="00F5586C" w:rsidRPr="00F5586C" w:rsidRDefault="00F5586C" w:rsidP="00F5586C">
            <w:pPr>
              <w:rPr>
                <w:ins w:id="5570" w:author="Salah Soliman" w:date="2020-01-31T16:18:00Z"/>
                <w:rFonts w:ascii="Open Sans" w:eastAsia="Open Sans" w:hAnsi="Open Sans" w:cs="Times New Roman"/>
                <w:color w:val="404040"/>
                <w:sz w:val="16"/>
                <w:szCs w:val="16"/>
              </w:rPr>
            </w:pPr>
          </w:p>
        </w:tc>
        <w:tc>
          <w:tcPr>
            <w:tcW w:w="7470" w:type="dxa"/>
            <w:tcBorders>
              <w:top w:val="single" w:sz="4" w:space="0" w:color="CCFFCC"/>
            </w:tcBorders>
            <w:shd w:val="clear" w:color="auto" w:fill="FAFAFA"/>
          </w:tcPr>
          <w:p w14:paraId="7ADC8088" w14:textId="77777777" w:rsidR="00F5586C" w:rsidRPr="00F5586C" w:rsidRDefault="00F5586C" w:rsidP="00F5586C">
            <w:pPr>
              <w:rPr>
                <w:ins w:id="5571" w:author="Salah Soliman" w:date="2020-01-31T16:18:00Z"/>
                <w:rFonts w:ascii="Open Sans" w:eastAsia="Open Sans" w:hAnsi="Open Sans" w:cs="Times New Roman"/>
                <w:color w:val="404040"/>
                <w:sz w:val="16"/>
                <w:szCs w:val="16"/>
              </w:rPr>
            </w:pPr>
          </w:p>
        </w:tc>
        <w:tc>
          <w:tcPr>
            <w:tcW w:w="270" w:type="dxa"/>
            <w:shd w:val="clear" w:color="auto" w:fill="FAFAFA"/>
          </w:tcPr>
          <w:p w14:paraId="783BCC53" w14:textId="77777777" w:rsidR="00F5586C" w:rsidRPr="00F5586C" w:rsidRDefault="00F5586C" w:rsidP="00F5586C">
            <w:pPr>
              <w:rPr>
                <w:ins w:id="5572" w:author="Salah Soliman" w:date="2020-01-31T16:18:00Z"/>
                <w:rFonts w:ascii="Open Sans" w:eastAsia="Open Sans" w:hAnsi="Open Sans" w:cs="Times New Roman"/>
                <w:color w:val="404040"/>
                <w:sz w:val="16"/>
                <w:szCs w:val="16"/>
              </w:rPr>
            </w:pPr>
          </w:p>
        </w:tc>
      </w:tr>
    </w:tbl>
    <w:p w14:paraId="7BB2435A" w14:textId="77777777" w:rsidR="00F5586C" w:rsidRPr="00F5586C" w:rsidRDefault="00F5586C" w:rsidP="00F5586C">
      <w:pPr>
        <w:spacing w:after="0" w:line="240" w:lineRule="auto"/>
        <w:rPr>
          <w:ins w:id="5573" w:author="Salah Soliman" w:date="2020-01-31T16:18:00Z"/>
          <w:rFonts w:ascii="Open Sans" w:eastAsia="Open Sans" w:hAnsi="Open Sans" w:cs="Times New Roman"/>
          <w:color w:val="404040"/>
        </w:rPr>
      </w:pPr>
    </w:p>
    <w:tbl>
      <w:tblPr>
        <w:tblStyle w:val="TableGrid18"/>
        <w:tblW w:w="10525" w:type="dxa"/>
        <w:tblBorders>
          <w:top w:val="single" w:sz="4" w:space="0" w:color="DBDBDB"/>
          <w:left w:val="single" w:sz="4" w:space="0" w:color="DBDBDB"/>
          <w:bottom w:val="single" w:sz="4" w:space="0" w:color="DBDBDB"/>
          <w:right w:val="single" w:sz="4" w:space="0" w:color="DBDBDB"/>
          <w:insideH w:val="none" w:sz="0" w:space="0" w:color="auto"/>
          <w:insideV w:val="none" w:sz="0" w:space="0" w:color="auto"/>
        </w:tblBorders>
        <w:tblLayout w:type="fixed"/>
        <w:tblCellMar>
          <w:left w:w="115" w:type="dxa"/>
          <w:right w:w="115" w:type="dxa"/>
        </w:tblCellMar>
        <w:tblLook w:val="04A0" w:firstRow="1" w:lastRow="0" w:firstColumn="1" w:lastColumn="0" w:noHBand="0" w:noVBand="1"/>
      </w:tblPr>
      <w:tblGrid>
        <w:gridCol w:w="265"/>
        <w:gridCol w:w="2520"/>
        <w:gridCol w:w="7470"/>
        <w:gridCol w:w="270"/>
      </w:tblGrid>
      <w:tr w:rsidR="00F5586C" w:rsidRPr="00F5586C" w14:paraId="01E1DCB3" w14:textId="77777777" w:rsidTr="00F5586C">
        <w:trPr>
          <w:trHeight w:val="107"/>
          <w:ins w:id="5574" w:author="Salah Soliman" w:date="2020-01-31T16:18:00Z"/>
        </w:trPr>
        <w:tc>
          <w:tcPr>
            <w:tcW w:w="265" w:type="dxa"/>
            <w:shd w:val="clear" w:color="auto" w:fill="FAFAFA"/>
          </w:tcPr>
          <w:p w14:paraId="00CED3D4" w14:textId="77777777" w:rsidR="00F5586C" w:rsidRPr="00F5586C" w:rsidRDefault="00F5586C" w:rsidP="00F5586C">
            <w:pPr>
              <w:rPr>
                <w:ins w:id="5575" w:author="Salah Soliman" w:date="2020-01-31T16:18:00Z"/>
                <w:rFonts w:ascii="Open Sans" w:eastAsia="Open Sans" w:hAnsi="Open Sans" w:cs="Times New Roman"/>
              </w:rPr>
            </w:pPr>
          </w:p>
        </w:tc>
        <w:tc>
          <w:tcPr>
            <w:tcW w:w="2520" w:type="dxa"/>
            <w:shd w:val="clear" w:color="auto" w:fill="FAFAFA"/>
          </w:tcPr>
          <w:p w14:paraId="19A11082" w14:textId="77777777" w:rsidR="00F5586C" w:rsidRPr="00F5586C" w:rsidRDefault="00F5586C" w:rsidP="00F5586C">
            <w:pPr>
              <w:rPr>
                <w:ins w:id="5576" w:author="Salah Soliman" w:date="2020-01-31T16:18:00Z"/>
                <w:rFonts w:ascii="Open Sans" w:eastAsia="Open Sans" w:hAnsi="Open Sans" w:cs="Times New Roman"/>
              </w:rPr>
            </w:pPr>
          </w:p>
        </w:tc>
        <w:tc>
          <w:tcPr>
            <w:tcW w:w="7470" w:type="dxa"/>
            <w:shd w:val="clear" w:color="auto" w:fill="FAFAFA"/>
          </w:tcPr>
          <w:p w14:paraId="53031050" w14:textId="7D278625" w:rsidR="00F5586C" w:rsidRPr="00F5586C" w:rsidRDefault="00F5586C" w:rsidP="00F5586C">
            <w:pPr>
              <w:jc w:val="right"/>
              <w:rPr>
                <w:ins w:id="5577" w:author="Salah Soliman" w:date="2020-01-31T16:18:00Z"/>
                <w:rFonts w:ascii="Open Sans" w:eastAsia="Open Sans" w:hAnsi="Open Sans" w:cs="Times New Roman"/>
                <w:color w:val="78C800"/>
              </w:rPr>
            </w:pPr>
            <w:ins w:id="5578" w:author="Salah Soliman" w:date="2020-01-31T16:18:00Z">
              <w:r w:rsidRPr="00F5586C">
                <w:rPr>
                  <w:rFonts w:ascii="FontAwesome" w:eastAsia="Open Sans" w:hAnsi="FontAwesome" w:cs="Times New Roman"/>
                  <w:color w:val="FF4B4B"/>
                </w:rPr>
                <w:t></w:t>
              </w:r>
              <w:r w:rsidRPr="00F5586C">
                <w:rPr>
                  <w:rFonts w:ascii="Open Sans" w:eastAsia="Open Sans" w:hAnsi="Open Sans" w:cs="Times New Roman"/>
                  <w:color w:val="FF4B4B"/>
                </w:rPr>
                <w:t xml:space="preserve"> </w:t>
              </w:r>
              <w:del w:id="5579" w:author="Chantelle Dubois Nishiyama" w:date="2020-02-26T19:18:00Z">
                <w:r w:rsidRPr="00F5586C" w:rsidDel="00B97780">
                  <w:rPr>
                    <w:rFonts w:ascii="Open Sans" w:eastAsia="Open Sans" w:hAnsi="Open Sans" w:cs="Times New Roman"/>
                    <w:color w:val="FF4B4B"/>
                  </w:rPr>
                  <w:delText>That’s</w:delText>
                </w:r>
              </w:del>
            </w:ins>
            <w:ins w:id="5580" w:author="Chantelle Dubois Nishiyama" w:date="2020-02-26T19:18:00Z">
              <w:r w:rsidR="00B97780">
                <w:rPr>
                  <w:rFonts w:ascii="Open Sans" w:eastAsia="Open Sans" w:hAnsi="Open Sans" w:cs="Times New Roman"/>
                  <w:color w:val="FF4B4B"/>
                </w:rPr>
                <w:t>That is</w:t>
              </w:r>
            </w:ins>
            <w:ins w:id="5581" w:author="Salah Soliman" w:date="2020-01-31T16:18:00Z">
              <w:r w:rsidRPr="00F5586C">
                <w:rPr>
                  <w:rFonts w:ascii="Open Sans" w:eastAsia="Open Sans" w:hAnsi="Open Sans" w:cs="Times New Roman"/>
                  <w:color w:val="FF4B4B"/>
                </w:rPr>
                <w:t xml:space="preserve"> Incorrect</w:t>
              </w:r>
            </w:ins>
          </w:p>
        </w:tc>
        <w:tc>
          <w:tcPr>
            <w:tcW w:w="270" w:type="dxa"/>
            <w:shd w:val="clear" w:color="auto" w:fill="FAFAFA"/>
          </w:tcPr>
          <w:p w14:paraId="37959E2C" w14:textId="77777777" w:rsidR="00F5586C" w:rsidRPr="00F5586C" w:rsidRDefault="00F5586C" w:rsidP="00F5586C">
            <w:pPr>
              <w:rPr>
                <w:ins w:id="5582" w:author="Salah Soliman" w:date="2020-01-31T16:18:00Z"/>
                <w:rFonts w:ascii="Open Sans" w:eastAsia="Open Sans" w:hAnsi="Open Sans" w:cs="Times New Roman"/>
              </w:rPr>
            </w:pPr>
          </w:p>
        </w:tc>
      </w:tr>
      <w:tr w:rsidR="00F5586C" w:rsidRPr="00F5586C" w14:paraId="5AC1B0C5" w14:textId="77777777" w:rsidTr="00F5586C">
        <w:trPr>
          <w:ins w:id="5583" w:author="Salah Soliman" w:date="2020-01-31T16:18:00Z"/>
        </w:trPr>
        <w:tc>
          <w:tcPr>
            <w:tcW w:w="265" w:type="dxa"/>
            <w:shd w:val="clear" w:color="auto" w:fill="FAFAFA"/>
          </w:tcPr>
          <w:p w14:paraId="50DC62EB" w14:textId="77777777" w:rsidR="00F5586C" w:rsidRPr="00F5586C" w:rsidRDefault="00F5586C" w:rsidP="00F5586C">
            <w:pPr>
              <w:rPr>
                <w:ins w:id="5584" w:author="Salah Soliman" w:date="2020-01-31T16:18:00Z"/>
                <w:rFonts w:ascii="Open Sans" w:eastAsia="Open Sans" w:hAnsi="Open Sans" w:cs="Times New Roman"/>
              </w:rPr>
            </w:pPr>
          </w:p>
        </w:tc>
        <w:tc>
          <w:tcPr>
            <w:tcW w:w="2520" w:type="dxa"/>
            <w:shd w:val="clear" w:color="auto" w:fill="FF4B4B"/>
          </w:tcPr>
          <w:p w14:paraId="31CBAB70" w14:textId="77777777" w:rsidR="00F5586C" w:rsidRPr="00F5586C" w:rsidRDefault="00F5586C" w:rsidP="00F5586C">
            <w:pPr>
              <w:spacing w:before="120"/>
              <w:rPr>
                <w:ins w:id="5585" w:author="Salah Soliman" w:date="2020-01-31T16:18:00Z"/>
                <w:rFonts w:ascii="Open Sans Semibold" w:eastAsia="Open Sans" w:hAnsi="Open Sans Semibold" w:cs="Open Sans Semibold"/>
                <w:color w:val="FFFFFF"/>
              </w:rPr>
            </w:pPr>
            <w:ins w:id="5586" w:author="Salah Soliman" w:date="2020-01-31T16:18:00Z">
              <w:r w:rsidRPr="00F5586C">
                <w:rPr>
                  <w:rFonts w:ascii="Open Sans Semibold" w:eastAsia="Open Sans" w:hAnsi="Open Sans Semibold" w:cs="Open Sans Semibold"/>
                  <w:color w:val="FFFFFF"/>
                </w:rPr>
                <w:t>Explanation</w:t>
              </w:r>
            </w:ins>
          </w:p>
        </w:tc>
        <w:tc>
          <w:tcPr>
            <w:tcW w:w="7470" w:type="dxa"/>
            <w:shd w:val="clear" w:color="auto" w:fill="FAFAFA"/>
          </w:tcPr>
          <w:p w14:paraId="6D7CBEE7" w14:textId="77777777" w:rsidR="00F5586C" w:rsidRPr="00F5586C" w:rsidRDefault="00F5586C" w:rsidP="00F5586C">
            <w:pPr>
              <w:rPr>
                <w:ins w:id="5587" w:author="Salah Soliman" w:date="2020-01-31T16:18:00Z"/>
                <w:rFonts w:ascii="Open Sans" w:eastAsia="Open Sans" w:hAnsi="Open Sans" w:cs="Times New Roman"/>
              </w:rPr>
            </w:pPr>
          </w:p>
        </w:tc>
        <w:tc>
          <w:tcPr>
            <w:tcW w:w="270" w:type="dxa"/>
            <w:shd w:val="clear" w:color="auto" w:fill="FAFAFA"/>
          </w:tcPr>
          <w:p w14:paraId="65B48E3D" w14:textId="77777777" w:rsidR="00F5586C" w:rsidRPr="00F5586C" w:rsidRDefault="00F5586C" w:rsidP="00F5586C">
            <w:pPr>
              <w:rPr>
                <w:ins w:id="5588" w:author="Salah Soliman" w:date="2020-01-31T16:18:00Z"/>
                <w:rFonts w:ascii="Open Sans" w:eastAsia="Open Sans" w:hAnsi="Open Sans" w:cs="Times New Roman"/>
              </w:rPr>
            </w:pPr>
          </w:p>
        </w:tc>
      </w:tr>
      <w:tr w:rsidR="00F5586C" w:rsidRPr="00F5586C" w14:paraId="3CA65514" w14:textId="77777777" w:rsidTr="00F5586C">
        <w:trPr>
          <w:ins w:id="5589" w:author="Salah Soliman" w:date="2020-01-31T16:18:00Z"/>
        </w:trPr>
        <w:tc>
          <w:tcPr>
            <w:tcW w:w="265" w:type="dxa"/>
            <w:shd w:val="clear" w:color="auto" w:fill="FAFAFA"/>
          </w:tcPr>
          <w:p w14:paraId="53A76403" w14:textId="77777777" w:rsidR="00F5586C" w:rsidRPr="00F5586C" w:rsidRDefault="00F5586C" w:rsidP="00F5586C">
            <w:pPr>
              <w:rPr>
                <w:ins w:id="5590" w:author="Salah Soliman" w:date="2020-01-31T16:18:00Z"/>
                <w:rFonts w:ascii="Open Sans" w:eastAsia="Open Sans" w:hAnsi="Open Sans" w:cs="Times New Roman"/>
                <w:color w:val="404040"/>
                <w:sz w:val="16"/>
                <w:szCs w:val="16"/>
              </w:rPr>
            </w:pPr>
          </w:p>
        </w:tc>
        <w:tc>
          <w:tcPr>
            <w:tcW w:w="2520" w:type="dxa"/>
            <w:tcBorders>
              <w:bottom w:val="single" w:sz="4" w:space="0" w:color="F9DBDB"/>
            </w:tcBorders>
            <w:shd w:val="clear" w:color="auto" w:fill="FF4B4B"/>
          </w:tcPr>
          <w:p w14:paraId="57B496E3" w14:textId="77777777" w:rsidR="00F5586C" w:rsidRPr="00F5586C" w:rsidRDefault="00F5586C" w:rsidP="00F5586C">
            <w:pPr>
              <w:rPr>
                <w:ins w:id="5591" w:author="Salah Soliman" w:date="2020-01-31T16:18:00Z"/>
                <w:rFonts w:ascii="Open Sans" w:eastAsia="Open Sans" w:hAnsi="Open Sans" w:cs="Times New Roman"/>
                <w:color w:val="404040"/>
                <w:sz w:val="16"/>
                <w:szCs w:val="16"/>
              </w:rPr>
            </w:pPr>
          </w:p>
        </w:tc>
        <w:tc>
          <w:tcPr>
            <w:tcW w:w="7470" w:type="dxa"/>
            <w:tcBorders>
              <w:bottom w:val="single" w:sz="4" w:space="0" w:color="F9DBDB"/>
            </w:tcBorders>
            <w:shd w:val="clear" w:color="auto" w:fill="FF4B4B"/>
          </w:tcPr>
          <w:p w14:paraId="460D6D76" w14:textId="77777777" w:rsidR="00F5586C" w:rsidRPr="00F5586C" w:rsidRDefault="00F5586C" w:rsidP="00F5586C">
            <w:pPr>
              <w:rPr>
                <w:ins w:id="5592" w:author="Salah Soliman" w:date="2020-01-31T16:18:00Z"/>
                <w:rFonts w:ascii="Open Sans" w:eastAsia="Open Sans" w:hAnsi="Open Sans" w:cs="Times New Roman"/>
                <w:color w:val="404040"/>
                <w:sz w:val="16"/>
                <w:szCs w:val="16"/>
              </w:rPr>
            </w:pPr>
          </w:p>
        </w:tc>
        <w:tc>
          <w:tcPr>
            <w:tcW w:w="270" w:type="dxa"/>
            <w:shd w:val="clear" w:color="auto" w:fill="FAFAFA"/>
          </w:tcPr>
          <w:p w14:paraId="0C2D3065" w14:textId="77777777" w:rsidR="00F5586C" w:rsidRPr="00F5586C" w:rsidRDefault="00F5586C" w:rsidP="00F5586C">
            <w:pPr>
              <w:rPr>
                <w:ins w:id="5593" w:author="Salah Soliman" w:date="2020-01-31T16:18:00Z"/>
                <w:rFonts w:ascii="Open Sans" w:eastAsia="Open Sans" w:hAnsi="Open Sans" w:cs="Times New Roman"/>
                <w:color w:val="404040"/>
                <w:sz w:val="16"/>
                <w:szCs w:val="16"/>
              </w:rPr>
            </w:pPr>
          </w:p>
        </w:tc>
      </w:tr>
      <w:tr w:rsidR="00F5586C" w:rsidRPr="00F5586C" w14:paraId="14364F3D" w14:textId="77777777" w:rsidTr="00F5586C">
        <w:trPr>
          <w:trHeight w:val="60"/>
          <w:ins w:id="5594" w:author="Salah Soliman" w:date="2020-01-31T16:18:00Z"/>
        </w:trPr>
        <w:tc>
          <w:tcPr>
            <w:tcW w:w="265" w:type="dxa"/>
            <w:tcBorders>
              <w:right w:val="single" w:sz="4" w:space="0" w:color="F9DBDB"/>
            </w:tcBorders>
            <w:shd w:val="clear" w:color="auto" w:fill="FAFAFA"/>
          </w:tcPr>
          <w:p w14:paraId="541AB78E" w14:textId="77777777" w:rsidR="00F5586C" w:rsidRPr="00F5586C" w:rsidRDefault="00F5586C" w:rsidP="00F5586C">
            <w:pPr>
              <w:rPr>
                <w:ins w:id="5595" w:author="Salah Soliman" w:date="2020-01-31T16:18:00Z"/>
                <w:rFonts w:ascii="Open Sans" w:eastAsia="Open Sans" w:hAnsi="Open Sans" w:cs="Times New Roman"/>
              </w:rPr>
            </w:pPr>
          </w:p>
        </w:tc>
        <w:tc>
          <w:tcPr>
            <w:tcW w:w="9990" w:type="dxa"/>
            <w:gridSpan w:val="2"/>
            <w:tcBorders>
              <w:top w:val="single" w:sz="4" w:space="0" w:color="F9DBDB"/>
              <w:left w:val="single" w:sz="4" w:space="0" w:color="F9DBDB"/>
              <w:bottom w:val="single" w:sz="4" w:space="0" w:color="F9DBDB"/>
              <w:right w:val="single" w:sz="4" w:space="0" w:color="F9DBDB"/>
            </w:tcBorders>
            <w:shd w:val="clear" w:color="auto" w:fill="FCEEEE"/>
          </w:tcPr>
          <w:p w14:paraId="2000B3E1" w14:textId="77777777" w:rsidR="00F5586C" w:rsidRPr="00F5586C" w:rsidRDefault="00F5586C" w:rsidP="00F5586C">
            <w:pPr>
              <w:spacing w:before="120"/>
              <w:rPr>
                <w:ins w:id="5596" w:author="Salah Soliman" w:date="2020-01-31T16:18:00Z"/>
                <w:rFonts w:ascii="Open Sans" w:eastAsia="Open Sans" w:hAnsi="Open Sans" w:cs="Times New Roman"/>
                <w:color w:val="7F7F7F"/>
              </w:rPr>
            </w:pPr>
            <w:ins w:id="5597" w:author="Salah Soliman" w:date="2020-01-31T16:18:00Z">
              <w:r w:rsidRPr="00F5586C">
                <w:rPr>
                  <w:rFonts w:ascii="Open Sans" w:eastAsia="Open Sans" w:hAnsi="Open Sans" w:cs="Times New Roman"/>
                  <w:color w:val="7F7F7F"/>
                </w:rPr>
                <w:t>Unfortunately, this is Incorrect. Facebook connections’ data can be described by the members including the people and the organizations and the relationships between these members (follows, likes, etc.).</w:t>
              </w:r>
            </w:ins>
          </w:p>
        </w:tc>
        <w:tc>
          <w:tcPr>
            <w:tcW w:w="270" w:type="dxa"/>
            <w:tcBorders>
              <w:left w:val="single" w:sz="4" w:space="0" w:color="F9DBDB"/>
            </w:tcBorders>
            <w:shd w:val="clear" w:color="auto" w:fill="FAFAFA"/>
          </w:tcPr>
          <w:p w14:paraId="56018ACA" w14:textId="77777777" w:rsidR="00F5586C" w:rsidRPr="00F5586C" w:rsidRDefault="00F5586C" w:rsidP="00F5586C">
            <w:pPr>
              <w:rPr>
                <w:ins w:id="5598" w:author="Salah Soliman" w:date="2020-01-31T16:18:00Z"/>
                <w:rFonts w:ascii="Open Sans" w:eastAsia="Open Sans" w:hAnsi="Open Sans" w:cs="Times New Roman"/>
              </w:rPr>
            </w:pPr>
          </w:p>
        </w:tc>
      </w:tr>
      <w:tr w:rsidR="00F5586C" w:rsidRPr="00F5586C" w14:paraId="1F5F8AA7" w14:textId="77777777" w:rsidTr="00F5586C">
        <w:trPr>
          <w:ins w:id="5599" w:author="Salah Soliman" w:date="2020-01-31T16:18:00Z"/>
        </w:trPr>
        <w:tc>
          <w:tcPr>
            <w:tcW w:w="265" w:type="dxa"/>
            <w:shd w:val="clear" w:color="auto" w:fill="FAFAFA"/>
          </w:tcPr>
          <w:p w14:paraId="028A8133" w14:textId="77777777" w:rsidR="00F5586C" w:rsidRPr="00F5586C" w:rsidRDefault="00F5586C" w:rsidP="00F5586C">
            <w:pPr>
              <w:rPr>
                <w:ins w:id="5600" w:author="Salah Soliman" w:date="2020-01-31T16:18:00Z"/>
                <w:rFonts w:ascii="Open Sans" w:eastAsia="Open Sans" w:hAnsi="Open Sans" w:cs="Times New Roman"/>
                <w:color w:val="404040"/>
                <w:sz w:val="16"/>
                <w:szCs w:val="16"/>
              </w:rPr>
            </w:pPr>
          </w:p>
        </w:tc>
        <w:tc>
          <w:tcPr>
            <w:tcW w:w="2520" w:type="dxa"/>
            <w:tcBorders>
              <w:top w:val="single" w:sz="4" w:space="0" w:color="F9DBDB"/>
            </w:tcBorders>
            <w:shd w:val="clear" w:color="auto" w:fill="FAFAFA"/>
          </w:tcPr>
          <w:p w14:paraId="168B312F" w14:textId="77777777" w:rsidR="00F5586C" w:rsidRPr="00F5586C" w:rsidRDefault="00F5586C" w:rsidP="00F5586C">
            <w:pPr>
              <w:rPr>
                <w:ins w:id="5601" w:author="Salah Soliman" w:date="2020-01-31T16:18:00Z"/>
                <w:rFonts w:ascii="Open Sans" w:eastAsia="Open Sans" w:hAnsi="Open Sans" w:cs="Times New Roman"/>
                <w:color w:val="404040"/>
                <w:sz w:val="16"/>
                <w:szCs w:val="16"/>
              </w:rPr>
            </w:pPr>
          </w:p>
        </w:tc>
        <w:tc>
          <w:tcPr>
            <w:tcW w:w="7470" w:type="dxa"/>
            <w:tcBorders>
              <w:top w:val="single" w:sz="4" w:space="0" w:color="F9DBDB"/>
            </w:tcBorders>
            <w:shd w:val="clear" w:color="auto" w:fill="FAFAFA"/>
          </w:tcPr>
          <w:p w14:paraId="74EA9FA1" w14:textId="77777777" w:rsidR="00F5586C" w:rsidRPr="00F5586C" w:rsidRDefault="00F5586C" w:rsidP="00F5586C">
            <w:pPr>
              <w:rPr>
                <w:ins w:id="5602" w:author="Salah Soliman" w:date="2020-01-31T16:18:00Z"/>
                <w:rFonts w:ascii="Open Sans" w:eastAsia="Open Sans" w:hAnsi="Open Sans" w:cs="Times New Roman"/>
                <w:color w:val="404040"/>
                <w:sz w:val="16"/>
                <w:szCs w:val="16"/>
              </w:rPr>
            </w:pPr>
          </w:p>
        </w:tc>
        <w:tc>
          <w:tcPr>
            <w:tcW w:w="270" w:type="dxa"/>
            <w:shd w:val="clear" w:color="auto" w:fill="FAFAFA"/>
          </w:tcPr>
          <w:p w14:paraId="67FAE63C" w14:textId="77777777" w:rsidR="00F5586C" w:rsidRPr="00F5586C" w:rsidRDefault="00F5586C" w:rsidP="00F5586C">
            <w:pPr>
              <w:rPr>
                <w:ins w:id="5603" w:author="Salah Soliman" w:date="2020-01-31T16:18:00Z"/>
                <w:rFonts w:ascii="Open Sans" w:eastAsia="Open Sans" w:hAnsi="Open Sans" w:cs="Times New Roman"/>
                <w:color w:val="404040"/>
                <w:sz w:val="16"/>
                <w:szCs w:val="16"/>
              </w:rPr>
            </w:pPr>
          </w:p>
        </w:tc>
      </w:tr>
    </w:tbl>
    <w:p w14:paraId="6868B51A" w14:textId="0FD10528" w:rsidR="008B6276" w:rsidDel="00F5586C" w:rsidRDefault="008B6276" w:rsidP="008B6276">
      <w:pPr>
        <w:pStyle w:val="NoSpacing"/>
        <w:rPr>
          <w:del w:id="5604" w:author="Salah Soliman" w:date="2020-01-31T16:18:00Z"/>
        </w:rPr>
      </w:pPr>
    </w:p>
    <w:p w14:paraId="60BF7A8A" w14:textId="2CCCE404" w:rsidR="00F5586C" w:rsidRDefault="00F5586C" w:rsidP="008B6276">
      <w:pPr>
        <w:pStyle w:val="NoSpacing"/>
        <w:rPr>
          <w:ins w:id="5605" w:author="Salah Soliman" w:date="2020-01-31T16:18:00Z"/>
        </w:rPr>
      </w:pPr>
    </w:p>
    <w:p w14:paraId="4B5425CD" w14:textId="77777777" w:rsidR="00F5586C" w:rsidRDefault="00F5586C" w:rsidP="008B6276">
      <w:pPr>
        <w:pStyle w:val="NoSpacing"/>
        <w:rPr>
          <w:ins w:id="5606" w:author="Salah Soliman" w:date="2020-01-31T16:18:00Z"/>
        </w:rPr>
      </w:pPr>
    </w:p>
    <w:tbl>
      <w:tblPr>
        <w:tblStyle w:val="TableGrid"/>
        <w:tblW w:w="10455" w:type="dxa"/>
        <w:tblBorders>
          <w:top w:val="single" w:sz="4" w:space="0" w:color="5B9BD5" w:themeColor="accent5"/>
          <w:left w:val="single" w:sz="4" w:space="0" w:color="5B9BD5" w:themeColor="accent5"/>
          <w:bottom w:val="single" w:sz="4" w:space="0" w:color="5B9BD5" w:themeColor="accent5"/>
          <w:right w:val="single" w:sz="4" w:space="0" w:color="5B9BD5" w:themeColor="accent5"/>
          <w:insideH w:val="none" w:sz="0" w:space="0" w:color="auto"/>
          <w:insideV w:val="none" w:sz="0" w:space="0" w:color="auto"/>
        </w:tblBorders>
        <w:tblLayout w:type="fixed"/>
        <w:tblCellMar>
          <w:left w:w="115" w:type="dxa"/>
          <w:right w:w="115" w:type="dxa"/>
        </w:tblCellMar>
        <w:tblLook w:val="04A0" w:firstRow="1" w:lastRow="0" w:firstColumn="1" w:lastColumn="0" w:noHBand="0" w:noVBand="1"/>
        <w:tblPrChange w:id="5607" w:author="Alexis Handford" w:date="2020-01-27T11:06:00Z">
          <w:tblPr>
            <w:tblStyle w:val="TableGrid"/>
            <w:tblW w:w="10455" w:type="dxa"/>
            <w:tblBorders>
              <w:top w:val="single" w:sz="4" w:space="0" w:color="5B9BD5" w:themeColor="accent5"/>
              <w:left w:val="single" w:sz="4" w:space="0" w:color="5B9BD5" w:themeColor="accent5"/>
              <w:bottom w:val="single" w:sz="4" w:space="0" w:color="5B9BD5" w:themeColor="accent5"/>
              <w:right w:val="single" w:sz="4" w:space="0" w:color="5B9BD5" w:themeColor="accent5"/>
              <w:insideH w:val="none" w:sz="0" w:space="0" w:color="auto"/>
              <w:insideV w:val="none" w:sz="0" w:space="0" w:color="auto"/>
            </w:tblBorders>
            <w:tblLayout w:type="fixed"/>
            <w:tblCellMar>
              <w:left w:w="115" w:type="dxa"/>
              <w:right w:w="115" w:type="dxa"/>
            </w:tblCellMar>
            <w:tblLook w:val="04A0" w:firstRow="1" w:lastRow="0" w:firstColumn="1" w:lastColumn="0" w:noHBand="0" w:noVBand="1"/>
          </w:tblPr>
        </w:tblPrChange>
      </w:tblPr>
      <w:tblGrid>
        <w:gridCol w:w="264"/>
        <w:gridCol w:w="630"/>
        <w:gridCol w:w="450"/>
        <w:gridCol w:w="2880"/>
        <w:gridCol w:w="1980"/>
        <w:gridCol w:w="3981"/>
        <w:gridCol w:w="270"/>
        <w:tblGridChange w:id="5608">
          <w:tblGrid>
            <w:gridCol w:w="360"/>
            <w:gridCol w:w="360"/>
            <w:gridCol w:w="360"/>
            <w:gridCol w:w="360"/>
            <w:gridCol w:w="360"/>
            <w:gridCol w:w="360"/>
            <w:gridCol w:w="360"/>
          </w:tblGrid>
        </w:tblGridChange>
      </w:tblGrid>
      <w:tr w:rsidR="008B6276" w:rsidDel="00F5586C" w14:paraId="3FE83BFC" w14:textId="646999C0" w:rsidTr="3E89A3C7">
        <w:trPr>
          <w:cantSplit/>
          <w:del w:id="5609" w:author="Salah Soliman" w:date="2020-01-31T16:18:00Z"/>
        </w:trPr>
        <w:tc>
          <w:tcPr>
            <w:tcW w:w="10456" w:type="dxa"/>
            <w:gridSpan w:val="7"/>
            <w:tcBorders>
              <w:top w:val="single" w:sz="4" w:space="0" w:color="5B9BD5" w:themeColor="accent5"/>
              <w:left w:val="single" w:sz="4" w:space="0" w:color="5B9BD5" w:themeColor="accent5"/>
              <w:bottom w:val="nil"/>
              <w:right w:val="single" w:sz="4" w:space="0" w:color="5B9BD5" w:themeColor="accent5"/>
            </w:tcBorders>
            <w:shd w:val="clear" w:color="auto" w:fill="70AD47" w:themeFill="accent6"/>
            <w:hideMark/>
            <w:tcPrChange w:id="5610" w:author="Alexis Handford" w:date="2020-01-27T11:06:00Z">
              <w:tcPr>
                <w:tcW w:w="10456" w:type="dxa"/>
                <w:gridSpan w:val="7"/>
                <w:tcBorders>
                  <w:top w:val="single" w:sz="4" w:space="0" w:color="5B9BD5" w:themeColor="accent5"/>
                  <w:left w:val="single" w:sz="4" w:space="0" w:color="5B9BD5" w:themeColor="accent5"/>
                  <w:bottom w:val="nil"/>
                  <w:right w:val="single" w:sz="4" w:space="0" w:color="5B9BD5" w:themeColor="accent5"/>
                </w:tcBorders>
                <w:shd w:val="clear" w:color="auto" w:fill="70AD47" w:themeFill="accent6"/>
                <w:hideMark/>
              </w:tcPr>
            </w:tcPrChange>
          </w:tcPr>
          <w:p w14:paraId="13F883E2" w14:textId="5ED9CBBA" w:rsidR="008B6276" w:rsidDel="00F5586C" w:rsidRDefault="008B6276" w:rsidP="008B6276">
            <w:pPr>
              <w:pStyle w:val="Heading3"/>
              <w:outlineLvl w:val="2"/>
              <w:rPr>
                <w:del w:id="5611" w:author="Salah Soliman" w:date="2020-01-31T16:18:00Z"/>
              </w:rPr>
            </w:pPr>
            <w:del w:id="5612" w:author="Salah Soliman" w:date="2020-01-31T16:18:00Z">
              <w:r w:rsidDel="00F5586C">
                <w:delText>Consider the Social media connections on Facebook as an example, which type of dataset does the data belong to?</w:delText>
              </w:r>
            </w:del>
          </w:p>
        </w:tc>
      </w:tr>
      <w:tr w:rsidR="008B6276" w:rsidDel="00F5586C" w14:paraId="1559A6B5" w14:textId="5BCFC3C8" w:rsidTr="3E89A3C7">
        <w:trPr>
          <w:cantSplit/>
          <w:del w:id="5613" w:author="Salah Soliman" w:date="2020-01-31T16:18:00Z"/>
        </w:trPr>
        <w:tc>
          <w:tcPr>
            <w:tcW w:w="265" w:type="dxa"/>
            <w:tcBorders>
              <w:top w:val="nil"/>
              <w:left w:val="single" w:sz="4" w:space="0" w:color="5B9BD5" w:themeColor="accent5"/>
              <w:bottom w:val="nil"/>
              <w:right w:val="nil"/>
            </w:tcBorders>
            <w:shd w:val="clear" w:color="auto" w:fill="70AD47" w:themeFill="accent6"/>
            <w:tcPrChange w:id="5614" w:author="Alexis Handford" w:date="2020-01-27T11:06:00Z">
              <w:tcPr>
                <w:tcW w:w="265" w:type="dxa"/>
                <w:tcBorders>
                  <w:top w:val="nil"/>
                  <w:left w:val="single" w:sz="4" w:space="0" w:color="5B9BD5" w:themeColor="accent5"/>
                  <w:bottom w:val="nil"/>
                  <w:right w:val="nil"/>
                </w:tcBorders>
                <w:shd w:val="clear" w:color="auto" w:fill="70AD47" w:themeFill="accent6"/>
              </w:tcPr>
            </w:tcPrChange>
          </w:tcPr>
          <w:p w14:paraId="4B5205F1" w14:textId="423C4C44" w:rsidR="008B6276" w:rsidDel="00F5586C" w:rsidRDefault="008B6276" w:rsidP="008B6276">
            <w:pPr>
              <w:rPr>
                <w:del w:id="5615" w:author="Salah Soliman" w:date="2020-01-31T16:18:00Z"/>
              </w:rPr>
            </w:pPr>
          </w:p>
        </w:tc>
        <w:tc>
          <w:tcPr>
            <w:tcW w:w="630" w:type="dxa"/>
            <w:tcBorders>
              <w:top w:val="nil"/>
              <w:left w:val="nil"/>
              <w:bottom w:val="nil"/>
              <w:right w:val="nil"/>
            </w:tcBorders>
            <w:shd w:val="clear" w:color="auto" w:fill="FFFFFF" w:themeFill="background1"/>
            <w:vAlign w:val="center"/>
            <w:hideMark/>
            <w:tcPrChange w:id="5616" w:author="Alexis Handford" w:date="2020-01-27T11:06:00Z">
              <w:tcPr>
                <w:tcW w:w="630" w:type="dxa"/>
                <w:tcBorders>
                  <w:top w:val="nil"/>
                  <w:left w:val="nil"/>
                  <w:bottom w:val="nil"/>
                  <w:right w:val="nil"/>
                </w:tcBorders>
                <w:shd w:val="clear" w:color="auto" w:fill="FFFFFF" w:themeFill="background1"/>
                <w:hideMark/>
              </w:tcPr>
            </w:tcPrChange>
          </w:tcPr>
          <w:p w14:paraId="24BACEC3" w14:textId="227F0BCD" w:rsidR="008B6276" w:rsidDel="00F5586C" w:rsidRDefault="008B6276" w:rsidP="008B6276">
            <w:pPr>
              <w:rPr>
                <w:del w:id="5617" w:author="Salah Soliman" w:date="2020-01-31T16:18:00Z"/>
              </w:rPr>
            </w:pPr>
            <w:del w:id="5618" w:author="Salah Soliman" w:date="2020-01-31T16:18:00Z">
              <w:r w:rsidDel="00F5586C">
                <w:rPr>
                  <w:noProof/>
                </w:rPr>
                <mc:AlternateContent>
                  <mc:Choice Requires="wps">
                    <w:drawing>
                      <wp:inline distT="0" distB="0" distL="0" distR="0" wp14:anchorId="7576895B" wp14:editId="5F806C4E">
                        <wp:extent cx="207010" cy="207010"/>
                        <wp:effectExtent l="19050" t="19050" r="21590" b="21590"/>
                        <wp:docPr id="134" name="Oval 1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010" cy="207010"/>
                                </a:xfrm>
                                <a:prstGeom prst="ellipse">
                                  <a:avLst/>
                                </a:prstGeom>
                                <a:noFill/>
                                <a:ln w="28575">
                                  <a:solidFill>
                                    <a:schemeClr val="accent5">
                                      <a:lumMod val="9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inline>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w16se="http://schemas.microsoft.com/office/word/2015/wordml/symex" xmlns:cx1="http://schemas.microsoft.com/office/drawing/2015/9/8/chartex" xmlns:cx="http://schemas.microsoft.com/office/drawing/2014/chartex">
                    <w:pict>
                      <v:oval w14:anchorId="117502DA" id="Oval 134" o:spid="_x0000_s1026" style="width:16.3pt;height:16.3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" filled="f" strokecolor="#428bce [2888]" strokeweight="2.25pt">
                        <v:stroke joinstyle="miter"/>
                        <w10:anchorlock/>
                      </v:oval>
                    </w:pict>
                  </mc:Fallback>
                </mc:AlternateContent>
              </w:r>
            </w:del>
          </w:p>
        </w:tc>
        <w:tc>
          <w:tcPr>
            <w:tcW w:w="450" w:type="dxa"/>
            <w:tcBorders>
              <w:top w:val="nil"/>
              <w:left w:val="nil"/>
              <w:bottom w:val="nil"/>
              <w:right w:val="nil"/>
            </w:tcBorders>
            <w:shd w:val="clear" w:color="auto" w:fill="FFFFFF" w:themeFill="background1"/>
            <w:vAlign w:val="center"/>
            <w:hideMark/>
            <w:tcPrChange w:id="5619" w:author="Alexis Handford" w:date="2020-01-27T11:06:00Z">
              <w:tcPr>
                <w:tcW w:w="450" w:type="dxa"/>
                <w:tcBorders>
                  <w:top w:val="nil"/>
                  <w:left w:val="nil"/>
                  <w:bottom w:val="nil"/>
                  <w:right w:val="nil"/>
                </w:tcBorders>
                <w:shd w:val="clear" w:color="auto" w:fill="FFFFFF" w:themeFill="background1"/>
                <w:hideMark/>
              </w:tcPr>
            </w:tcPrChange>
          </w:tcPr>
          <w:p w14:paraId="2D9ACB02" w14:textId="0671E782" w:rsidR="008B6276" w:rsidDel="00F5586C" w:rsidRDefault="008B6276" w:rsidP="008B6276">
            <w:pPr>
              <w:rPr>
                <w:del w:id="5620" w:author="Salah Soliman" w:date="2020-01-31T16:18:00Z"/>
                <w:rFonts w:asciiTheme="majorHAnsi" w:hAnsiTheme="majorHAnsi" w:cstheme="majorHAnsi"/>
              </w:rPr>
            </w:pPr>
            <w:del w:id="5621" w:author="Salah Soliman" w:date="2020-01-31T16:18:00Z">
              <w:r w:rsidDel="00F5586C">
                <w:rPr>
                  <w:rFonts w:asciiTheme="majorHAnsi" w:hAnsiTheme="majorHAnsi" w:cstheme="majorHAnsi"/>
                </w:rPr>
                <w:delText>a.</w:delText>
              </w:r>
            </w:del>
          </w:p>
        </w:tc>
        <w:tc>
          <w:tcPr>
            <w:tcW w:w="8841" w:type="dxa"/>
            <w:gridSpan w:val="3"/>
            <w:tcBorders>
              <w:top w:val="nil"/>
              <w:left w:val="nil"/>
              <w:bottom w:val="nil"/>
              <w:right w:val="nil"/>
            </w:tcBorders>
            <w:shd w:val="clear" w:color="auto" w:fill="FFFFFF" w:themeFill="background1"/>
            <w:vAlign w:val="center"/>
            <w:hideMark/>
            <w:tcPrChange w:id="5622" w:author="Alexis Handford" w:date="2020-01-27T11:06:00Z">
              <w:tcPr>
                <w:tcW w:w="8841" w:type="dxa"/>
                <w:gridSpan w:val="3"/>
                <w:tcBorders>
                  <w:top w:val="nil"/>
                  <w:left w:val="nil"/>
                  <w:bottom w:val="nil"/>
                  <w:right w:val="nil"/>
                </w:tcBorders>
                <w:shd w:val="clear" w:color="auto" w:fill="FFFFFF" w:themeFill="background1"/>
                <w:hideMark/>
              </w:tcPr>
            </w:tcPrChange>
          </w:tcPr>
          <w:p w14:paraId="266AE019" w14:textId="3B4CEF95" w:rsidR="008B6276" w:rsidDel="00F5586C" w:rsidRDefault="008B6276" w:rsidP="008B6276">
            <w:pPr>
              <w:rPr>
                <w:del w:id="5623" w:author="Salah Soliman" w:date="2020-01-31T16:18:00Z"/>
              </w:rPr>
            </w:pPr>
            <w:del w:id="5624" w:author="Salah Soliman" w:date="2020-01-31T16:18:00Z">
              <w:r w:rsidDel="00F5586C">
                <w:rPr>
                  <w:highlight w:val="green"/>
                </w:rPr>
                <w:delText>Graph Data.</w:delText>
              </w:r>
            </w:del>
          </w:p>
        </w:tc>
        <w:tc>
          <w:tcPr>
            <w:tcW w:w="270" w:type="dxa"/>
            <w:tcBorders>
              <w:top w:val="nil"/>
              <w:left w:val="nil"/>
              <w:bottom w:val="nil"/>
              <w:right w:val="single" w:sz="4" w:space="0" w:color="5B9BD5" w:themeColor="accent5"/>
            </w:tcBorders>
            <w:shd w:val="clear" w:color="auto" w:fill="70AD47" w:themeFill="accent6"/>
            <w:tcPrChange w:id="5625" w:author="Alexis Handford" w:date="2020-01-27T11:06:00Z">
              <w:tcPr>
                <w:tcW w:w="270" w:type="dxa"/>
                <w:tcBorders>
                  <w:top w:val="nil"/>
                  <w:left w:val="nil"/>
                  <w:bottom w:val="nil"/>
                  <w:right w:val="single" w:sz="4" w:space="0" w:color="5B9BD5" w:themeColor="accent5"/>
                </w:tcBorders>
                <w:shd w:val="clear" w:color="auto" w:fill="70AD47" w:themeFill="accent6"/>
              </w:tcPr>
            </w:tcPrChange>
          </w:tcPr>
          <w:p w14:paraId="6D23E6C9" w14:textId="118FFC53" w:rsidR="008B6276" w:rsidDel="00F5586C" w:rsidRDefault="008B6276" w:rsidP="008B6276">
            <w:pPr>
              <w:rPr>
                <w:del w:id="5626" w:author="Salah Soliman" w:date="2020-01-31T16:18:00Z"/>
              </w:rPr>
            </w:pPr>
          </w:p>
        </w:tc>
      </w:tr>
      <w:tr w:rsidR="008B6276" w:rsidDel="00F5586C" w14:paraId="01EF15A5" w14:textId="7227D8CC" w:rsidTr="3E89A3C7">
        <w:trPr>
          <w:cantSplit/>
          <w:trHeight w:val="20"/>
          <w:del w:id="5627" w:author="Salah Soliman" w:date="2020-01-31T16:18:00Z"/>
        </w:trPr>
        <w:tc>
          <w:tcPr>
            <w:tcW w:w="265" w:type="dxa"/>
            <w:tcBorders>
              <w:top w:val="nil"/>
              <w:left w:val="single" w:sz="4" w:space="0" w:color="5B9BD5" w:themeColor="accent5"/>
              <w:bottom w:val="nil"/>
              <w:right w:val="nil"/>
            </w:tcBorders>
            <w:shd w:val="clear" w:color="auto" w:fill="70AD47" w:themeFill="accent6"/>
            <w:tcPrChange w:id="5628" w:author="Alexis Handford" w:date="2020-01-27T11:06:00Z">
              <w:tcPr>
                <w:tcW w:w="265" w:type="dxa"/>
                <w:tcBorders>
                  <w:top w:val="nil"/>
                  <w:left w:val="single" w:sz="4" w:space="0" w:color="5B9BD5" w:themeColor="accent5"/>
                  <w:bottom w:val="nil"/>
                  <w:right w:val="nil"/>
                </w:tcBorders>
                <w:shd w:val="clear" w:color="auto" w:fill="70AD47" w:themeFill="accent6"/>
              </w:tcPr>
            </w:tcPrChange>
          </w:tcPr>
          <w:p w14:paraId="2B5D20A2" w14:textId="4C96C25F" w:rsidR="008B6276" w:rsidDel="00F5586C" w:rsidRDefault="008B6276" w:rsidP="008B6276">
            <w:pPr>
              <w:pStyle w:val="NoSpacing"/>
              <w:rPr>
                <w:del w:id="5629" w:author="Salah Soliman" w:date="2020-01-31T16:18:00Z"/>
                <w:sz w:val="16"/>
                <w:szCs w:val="16"/>
              </w:rPr>
            </w:pPr>
          </w:p>
        </w:tc>
        <w:tc>
          <w:tcPr>
            <w:tcW w:w="630" w:type="dxa"/>
            <w:tcBorders>
              <w:top w:val="nil"/>
              <w:left w:val="nil"/>
              <w:bottom w:val="nil"/>
              <w:right w:val="nil"/>
            </w:tcBorders>
            <w:shd w:val="clear" w:color="auto" w:fill="70AD47" w:themeFill="accent6"/>
            <w:vAlign w:val="center"/>
            <w:tcPrChange w:id="5630" w:author="Alexis Handford" w:date="2020-01-27T11:06:00Z">
              <w:tcPr>
                <w:tcW w:w="630" w:type="dxa"/>
                <w:tcBorders>
                  <w:top w:val="nil"/>
                  <w:left w:val="nil"/>
                  <w:bottom w:val="nil"/>
                  <w:right w:val="nil"/>
                </w:tcBorders>
                <w:shd w:val="clear" w:color="auto" w:fill="70AD47" w:themeFill="accent6"/>
              </w:tcPr>
            </w:tcPrChange>
          </w:tcPr>
          <w:p w14:paraId="2EB9A724" w14:textId="4EAB93DF" w:rsidR="008B6276" w:rsidDel="00F5586C" w:rsidRDefault="008B6276" w:rsidP="008B6276">
            <w:pPr>
              <w:pStyle w:val="NoSpacing"/>
              <w:rPr>
                <w:del w:id="5631" w:author="Salah Soliman" w:date="2020-01-31T16:18:00Z"/>
                <w:sz w:val="16"/>
                <w:szCs w:val="16"/>
              </w:rPr>
            </w:pPr>
          </w:p>
        </w:tc>
        <w:tc>
          <w:tcPr>
            <w:tcW w:w="3330" w:type="dxa"/>
            <w:gridSpan w:val="2"/>
            <w:tcBorders>
              <w:top w:val="nil"/>
              <w:left w:val="nil"/>
              <w:bottom w:val="nil"/>
              <w:right w:val="nil"/>
            </w:tcBorders>
            <w:shd w:val="clear" w:color="auto" w:fill="70AD47" w:themeFill="accent6"/>
            <w:vAlign w:val="center"/>
            <w:tcPrChange w:id="5632" w:author="Alexis Handford" w:date="2020-01-27T11:06:00Z">
              <w:tcPr>
                <w:tcW w:w="3330" w:type="dxa"/>
                <w:gridSpan w:val="2"/>
                <w:tcBorders>
                  <w:top w:val="nil"/>
                  <w:left w:val="nil"/>
                  <w:bottom w:val="nil"/>
                  <w:right w:val="nil"/>
                </w:tcBorders>
                <w:shd w:val="clear" w:color="auto" w:fill="70AD47" w:themeFill="accent6"/>
              </w:tcPr>
            </w:tcPrChange>
          </w:tcPr>
          <w:p w14:paraId="234DE413" w14:textId="2754B84A" w:rsidR="008B6276" w:rsidDel="00F5586C" w:rsidRDefault="008B6276" w:rsidP="008B6276">
            <w:pPr>
              <w:pStyle w:val="NoSpacing"/>
              <w:rPr>
                <w:del w:id="5633" w:author="Salah Soliman" w:date="2020-01-31T16:18:00Z"/>
                <w:sz w:val="16"/>
                <w:szCs w:val="16"/>
              </w:rPr>
            </w:pPr>
          </w:p>
        </w:tc>
        <w:tc>
          <w:tcPr>
            <w:tcW w:w="1980" w:type="dxa"/>
            <w:tcBorders>
              <w:top w:val="nil"/>
              <w:left w:val="nil"/>
              <w:bottom w:val="nil"/>
              <w:right w:val="nil"/>
            </w:tcBorders>
            <w:shd w:val="clear" w:color="auto" w:fill="70AD47" w:themeFill="accent6"/>
            <w:vAlign w:val="center"/>
            <w:tcPrChange w:id="5634" w:author="Alexis Handford" w:date="2020-01-27T11:06:00Z">
              <w:tcPr>
                <w:tcW w:w="1980" w:type="dxa"/>
                <w:tcBorders>
                  <w:top w:val="nil"/>
                  <w:left w:val="nil"/>
                  <w:bottom w:val="nil"/>
                  <w:right w:val="nil"/>
                </w:tcBorders>
                <w:shd w:val="clear" w:color="auto" w:fill="70AD47" w:themeFill="accent6"/>
              </w:tcPr>
            </w:tcPrChange>
          </w:tcPr>
          <w:p w14:paraId="7E337820" w14:textId="782EC665" w:rsidR="008B6276" w:rsidDel="00F5586C" w:rsidRDefault="008B6276" w:rsidP="008B6276">
            <w:pPr>
              <w:pStyle w:val="NoSpacing"/>
              <w:rPr>
                <w:del w:id="5635" w:author="Salah Soliman" w:date="2020-01-31T16:18:00Z"/>
                <w:sz w:val="16"/>
                <w:szCs w:val="16"/>
              </w:rPr>
            </w:pPr>
          </w:p>
        </w:tc>
        <w:tc>
          <w:tcPr>
            <w:tcW w:w="3978" w:type="dxa"/>
            <w:tcBorders>
              <w:top w:val="nil"/>
              <w:left w:val="nil"/>
              <w:bottom w:val="nil"/>
              <w:right w:val="nil"/>
            </w:tcBorders>
            <w:shd w:val="clear" w:color="auto" w:fill="70AD47" w:themeFill="accent6"/>
            <w:vAlign w:val="center"/>
            <w:tcPrChange w:id="5636" w:author="Alexis Handford" w:date="2020-01-27T11:06:00Z">
              <w:tcPr>
                <w:tcW w:w="3978" w:type="dxa"/>
                <w:tcBorders>
                  <w:top w:val="nil"/>
                  <w:left w:val="nil"/>
                  <w:bottom w:val="nil"/>
                  <w:right w:val="nil"/>
                </w:tcBorders>
                <w:shd w:val="clear" w:color="auto" w:fill="70AD47" w:themeFill="accent6"/>
              </w:tcPr>
            </w:tcPrChange>
          </w:tcPr>
          <w:p w14:paraId="179471EB" w14:textId="357E16E4" w:rsidR="008B6276" w:rsidDel="00F5586C" w:rsidRDefault="008B6276" w:rsidP="008B6276">
            <w:pPr>
              <w:pStyle w:val="NoSpacing"/>
              <w:rPr>
                <w:del w:id="5637" w:author="Salah Soliman" w:date="2020-01-31T16:18:00Z"/>
                <w:noProof/>
                <w:sz w:val="16"/>
                <w:szCs w:val="16"/>
              </w:rPr>
            </w:pPr>
          </w:p>
        </w:tc>
        <w:tc>
          <w:tcPr>
            <w:tcW w:w="270" w:type="dxa"/>
            <w:tcBorders>
              <w:top w:val="nil"/>
              <w:left w:val="nil"/>
              <w:bottom w:val="nil"/>
              <w:right w:val="single" w:sz="4" w:space="0" w:color="5B9BD5" w:themeColor="accent5"/>
            </w:tcBorders>
            <w:shd w:val="clear" w:color="auto" w:fill="70AD47" w:themeFill="accent6"/>
            <w:tcPrChange w:id="5638" w:author="Alexis Handford" w:date="2020-01-27T11:06:00Z">
              <w:tcPr>
                <w:tcW w:w="270" w:type="dxa"/>
                <w:tcBorders>
                  <w:top w:val="nil"/>
                  <w:left w:val="nil"/>
                  <w:bottom w:val="nil"/>
                  <w:right w:val="single" w:sz="4" w:space="0" w:color="5B9BD5" w:themeColor="accent5"/>
                </w:tcBorders>
                <w:shd w:val="clear" w:color="auto" w:fill="70AD47" w:themeFill="accent6"/>
              </w:tcPr>
            </w:tcPrChange>
          </w:tcPr>
          <w:p w14:paraId="34E2F573" w14:textId="4140E898" w:rsidR="008B6276" w:rsidDel="00F5586C" w:rsidRDefault="008B6276" w:rsidP="008B6276">
            <w:pPr>
              <w:pStyle w:val="NoSpacing"/>
              <w:rPr>
                <w:del w:id="5639" w:author="Salah Soliman" w:date="2020-01-31T16:18:00Z"/>
                <w:sz w:val="16"/>
                <w:szCs w:val="16"/>
              </w:rPr>
            </w:pPr>
          </w:p>
        </w:tc>
      </w:tr>
      <w:tr w:rsidR="008B6276" w:rsidDel="00F5586C" w14:paraId="7B1909EA" w14:textId="7AA37FF1" w:rsidTr="3E89A3C7">
        <w:trPr>
          <w:cantSplit/>
          <w:del w:id="5640" w:author="Salah Soliman" w:date="2020-01-31T16:18:00Z"/>
        </w:trPr>
        <w:tc>
          <w:tcPr>
            <w:tcW w:w="265" w:type="dxa"/>
            <w:tcBorders>
              <w:top w:val="nil"/>
              <w:left w:val="single" w:sz="4" w:space="0" w:color="5B9BD5" w:themeColor="accent5"/>
              <w:bottom w:val="nil"/>
              <w:right w:val="nil"/>
            </w:tcBorders>
            <w:shd w:val="clear" w:color="auto" w:fill="70AD47" w:themeFill="accent6"/>
            <w:tcPrChange w:id="5641" w:author="Alexis Handford" w:date="2020-01-27T11:06:00Z">
              <w:tcPr>
                <w:tcW w:w="265" w:type="dxa"/>
                <w:tcBorders>
                  <w:top w:val="nil"/>
                  <w:left w:val="single" w:sz="4" w:space="0" w:color="5B9BD5" w:themeColor="accent5"/>
                  <w:bottom w:val="nil"/>
                  <w:right w:val="nil"/>
                </w:tcBorders>
                <w:shd w:val="clear" w:color="auto" w:fill="70AD47" w:themeFill="accent6"/>
              </w:tcPr>
            </w:tcPrChange>
          </w:tcPr>
          <w:p w14:paraId="4C1E1EC0" w14:textId="7DB4F22E" w:rsidR="008B6276" w:rsidDel="00F5586C" w:rsidRDefault="008B6276" w:rsidP="008B6276">
            <w:pPr>
              <w:rPr>
                <w:del w:id="5642" w:author="Salah Soliman" w:date="2020-01-31T16:18:00Z"/>
              </w:rPr>
            </w:pPr>
          </w:p>
        </w:tc>
        <w:tc>
          <w:tcPr>
            <w:tcW w:w="630" w:type="dxa"/>
            <w:tcBorders>
              <w:top w:val="nil"/>
              <w:left w:val="nil"/>
              <w:bottom w:val="nil"/>
              <w:right w:val="nil"/>
            </w:tcBorders>
            <w:shd w:val="clear" w:color="auto" w:fill="FFFFFF" w:themeFill="background1"/>
            <w:vAlign w:val="center"/>
            <w:hideMark/>
            <w:tcPrChange w:id="5643" w:author="Alexis Handford" w:date="2020-01-27T11:06:00Z">
              <w:tcPr>
                <w:tcW w:w="630" w:type="dxa"/>
                <w:tcBorders>
                  <w:top w:val="nil"/>
                  <w:left w:val="nil"/>
                  <w:bottom w:val="nil"/>
                  <w:right w:val="nil"/>
                </w:tcBorders>
                <w:shd w:val="clear" w:color="auto" w:fill="FFFFFF" w:themeFill="background1"/>
                <w:hideMark/>
              </w:tcPr>
            </w:tcPrChange>
          </w:tcPr>
          <w:p w14:paraId="3A8E945A" w14:textId="255F729A" w:rsidR="008B6276" w:rsidDel="00F5586C" w:rsidRDefault="008B6276" w:rsidP="008B6276">
            <w:pPr>
              <w:rPr>
                <w:del w:id="5644" w:author="Salah Soliman" w:date="2020-01-31T16:18:00Z"/>
                <w:noProof/>
              </w:rPr>
            </w:pPr>
            <w:del w:id="5645" w:author="Salah Soliman" w:date="2020-01-31T16:18:00Z">
              <w:r w:rsidDel="00F5586C">
                <w:rPr>
                  <w:noProof/>
                </w:rPr>
                <mc:AlternateContent>
                  <mc:Choice Requires="wps">
                    <w:drawing>
                      <wp:inline distT="0" distB="0" distL="0" distR="0" wp14:anchorId="5CC7DD1A" wp14:editId="7A7A1671">
                        <wp:extent cx="207010" cy="207010"/>
                        <wp:effectExtent l="19050" t="19050" r="21590" b="21590"/>
                        <wp:docPr id="133" name="Oval 1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010" cy="207010"/>
                                </a:xfrm>
                                <a:prstGeom prst="ellipse">
                                  <a:avLst/>
                                </a:prstGeom>
                                <a:noFill/>
                                <a:ln w="28575">
                                  <a:solidFill>
                                    <a:schemeClr val="accent5">
                                      <a:lumMod val="9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inline>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w16se="http://schemas.microsoft.com/office/word/2015/wordml/symex" xmlns:cx1="http://schemas.microsoft.com/office/drawing/2015/9/8/chartex" xmlns:cx="http://schemas.microsoft.com/office/drawing/2014/chartex">
                    <w:pict>
                      <v:oval w14:anchorId="3BEFE2FD" id="Oval 133" o:spid="_x0000_s1026" style="width:16.3pt;height:16.3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" filled="f" strokecolor="#428bce [2888]" strokeweight="2.25pt">
                        <v:stroke joinstyle="miter"/>
                        <w10:anchorlock/>
                      </v:oval>
                    </w:pict>
                  </mc:Fallback>
                </mc:AlternateContent>
              </w:r>
            </w:del>
          </w:p>
        </w:tc>
        <w:tc>
          <w:tcPr>
            <w:tcW w:w="450" w:type="dxa"/>
            <w:tcBorders>
              <w:top w:val="nil"/>
              <w:left w:val="nil"/>
              <w:bottom w:val="nil"/>
              <w:right w:val="nil"/>
            </w:tcBorders>
            <w:shd w:val="clear" w:color="auto" w:fill="FFFFFF" w:themeFill="background1"/>
            <w:vAlign w:val="center"/>
            <w:hideMark/>
            <w:tcPrChange w:id="5646" w:author="Alexis Handford" w:date="2020-01-27T11:06:00Z">
              <w:tcPr>
                <w:tcW w:w="450" w:type="dxa"/>
                <w:tcBorders>
                  <w:top w:val="nil"/>
                  <w:left w:val="nil"/>
                  <w:bottom w:val="nil"/>
                  <w:right w:val="nil"/>
                </w:tcBorders>
                <w:shd w:val="clear" w:color="auto" w:fill="FFFFFF" w:themeFill="background1"/>
                <w:hideMark/>
              </w:tcPr>
            </w:tcPrChange>
          </w:tcPr>
          <w:p w14:paraId="0ADE210F" w14:textId="24B802C9" w:rsidR="008B6276" w:rsidDel="00F5586C" w:rsidRDefault="008B6276" w:rsidP="008B6276">
            <w:pPr>
              <w:rPr>
                <w:del w:id="5647" w:author="Salah Soliman" w:date="2020-01-31T16:18:00Z"/>
                <w:rFonts w:asciiTheme="majorHAnsi" w:hAnsiTheme="majorHAnsi" w:cstheme="majorHAnsi"/>
              </w:rPr>
            </w:pPr>
            <w:del w:id="5648" w:author="Salah Soliman" w:date="2020-01-31T16:18:00Z">
              <w:r w:rsidDel="00F5586C">
                <w:rPr>
                  <w:rFonts w:asciiTheme="majorHAnsi" w:hAnsiTheme="majorHAnsi" w:cstheme="majorHAnsi"/>
                </w:rPr>
                <w:delText>b.</w:delText>
              </w:r>
            </w:del>
          </w:p>
        </w:tc>
        <w:tc>
          <w:tcPr>
            <w:tcW w:w="8841" w:type="dxa"/>
            <w:gridSpan w:val="3"/>
            <w:tcBorders>
              <w:top w:val="nil"/>
              <w:left w:val="nil"/>
              <w:bottom w:val="nil"/>
              <w:right w:val="nil"/>
            </w:tcBorders>
            <w:shd w:val="clear" w:color="auto" w:fill="FFFFFF" w:themeFill="background1"/>
            <w:vAlign w:val="center"/>
            <w:hideMark/>
            <w:tcPrChange w:id="5649" w:author="Alexis Handford" w:date="2020-01-27T11:06:00Z">
              <w:tcPr>
                <w:tcW w:w="8841" w:type="dxa"/>
                <w:gridSpan w:val="3"/>
                <w:tcBorders>
                  <w:top w:val="nil"/>
                  <w:left w:val="nil"/>
                  <w:bottom w:val="nil"/>
                  <w:right w:val="nil"/>
                </w:tcBorders>
                <w:shd w:val="clear" w:color="auto" w:fill="FFFFFF" w:themeFill="background1"/>
                <w:hideMark/>
              </w:tcPr>
            </w:tcPrChange>
          </w:tcPr>
          <w:p w14:paraId="06A6E032" w14:textId="051D8427" w:rsidR="008B6276" w:rsidDel="00F5586C" w:rsidRDefault="008B6276" w:rsidP="008B6276">
            <w:pPr>
              <w:rPr>
                <w:del w:id="5650" w:author="Salah Soliman" w:date="2020-01-31T16:18:00Z"/>
              </w:rPr>
            </w:pPr>
            <w:del w:id="5651" w:author="Salah Soliman" w:date="2020-01-31T16:18:00Z">
              <w:r w:rsidDel="00F5586C">
                <w:delText>Ordered Data.</w:delText>
              </w:r>
            </w:del>
          </w:p>
        </w:tc>
        <w:tc>
          <w:tcPr>
            <w:tcW w:w="270" w:type="dxa"/>
            <w:tcBorders>
              <w:top w:val="nil"/>
              <w:left w:val="nil"/>
              <w:bottom w:val="nil"/>
              <w:right w:val="single" w:sz="4" w:space="0" w:color="5B9BD5" w:themeColor="accent5"/>
            </w:tcBorders>
            <w:shd w:val="clear" w:color="auto" w:fill="70AD47" w:themeFill="accent6"/>
            <w:tcPrChange w:id="5652" w:author="Alexis Handford" w:date="2020-01-27T11:06:00Z">
              <w:tcPr>
                <w:tcW w:w="270" w:type="dxa"/>
                <w:tcBorders>
                  <w:top w:val="nil"/>
                  <w:left w:val="nil"/>
                  <w:bottom w:val="nil"/>
                  <w:right w:val="single" w:sz="4" w:space="0" w:color="5B9BD5" w:themeColor="accent5"/>
                </w:tcBorders>
                <w:shd w:val="clear" w:color="auto" w:fill="70AD47" w:themeFill="accent6"/>
              </w:tcPr>
            </w:tcPrChange>
          </w:tcPr>
          <w:p w14:paraId="4AF383ED" w14:textId="5863759A" w:rsidR="008B6276" w:rsidDel="00F5586C" w:rsidRDefault="008B6276" w:rsidP="008B6276">
            <w:pPr>
              <w:rPr>
                <w:del w:id="5653" w:author="Salah Soliman" w:date="2020-01-31T16:18:00Z"/>
              </w:rPr>
            </w:pPr>
          </w:p>
        </w:tc>
      </w:tr>
      <w:tr w:rsidR="008B6276" w:rsidDel="00F5586C" w14:paraId="2D6307AC" w14:textId="20861112" w:rsidTr="3E89A3C7">
        <w:trPr>
          <w:cantSplit/>
          <w:trHeight w:val="20"/>
          <w:del w:id="5654" w:author="Salah Soliman" w:date="2020-01-31T16:18:00Z"/>
        </w:trPr>
        <w:tc>
          <w:tcPr>
            <w:tcW w:w="265" w:type="dxa"/>
            <w:tcBorders>
              <w:top w:val="nil"/>
              <w:left w:val="single" w:sz="4" w:space="0" w:color="5B9BD5" w:themeColor="accent5"/>
              <w:bottom w:val="nil"/>
              <w:right w:val="nil"/>
            </w:tcBorders>
            <w:shd w:val="clear" w:color="auto" w:fill="70AD47" w:themeFill="accent6"/>
            <w:tcPrChange w:id="5655" w:author="Alexis Handford" w:date="2020-01-27T11:06:00Z">
              <w:tcPr>
                <w:tcW w:w="265" w:type="dxa"/>
                <w:tcBorders>
                  <w:top w:val="nil"/>
                  <w:left w:val="single" w:sz="4" w:space="0" w:color="5B9BD5" w:themeColor="accent5"/>
                  <w:bottom w:val="nil"/>
                  <w:right w:val="nil"/>
                </w:tcBorders>
                <w:shd w:val="clear" w:color="auto" w:fill="70AD47" w:themeFill="accent6"/>
              </w:tcPr>
            </w:tcPrChange>
          </w:tcPr>
          <w:p w14:paraId="0A9E48A7" w14:textId="6D702913" w:rsidR="008B6276" w:rsidDel="00F5586C" w:rsidRDefault="008B6276" w:rsidP="008B6276">
            <w:pPr>
              <w:pStyle w:val="NoSpacing"/>
              <w:rPr>
                <w:del w:id="5656" w:author="Salah Soliman" w:date="2020-01-31T16:18:00Z"/>
                <w:sz w:val="16"/>
                <w:szCs w:val="16"/>
              </w:rPr>
            </w:pPr>
          </w:p>
        </w:tc>
        <w:tc>
          <w:tcPr>
            <w:tcW w:w="630" w:type="dxa"/>
            <w:tcBorders>
              <w:top w:val="nil"/>
              <w:left w:val="nil"/>
              <w:bottom w:val="nil"/>
              <w:right w:val="nil"/>
            </w:tcBorders>
            <w:shd w:val="clear" w:color="auto" w:fill="70AD47" w:themeFill="accent6"/>
            <w:vAlign w:val="center"/>
            <w:tcPrChange w:id="5657" w:author="Alexis Handford" w:date="2020-01-27T11:06:00Z">
              <w:tcPr>
                <w:tcW w:w="630" w:type="dxa"/>
                <w:tcBorders>
                  <w:top w:val="nil"/>
                  <w:left w:val="nil"/>
                  <w:bottom w:val="nil"/>
                  <w:right w:val="nil"/>
                </w:tcBorders>
                <w:shd w:val="clear" w:color="auto" w:fill="70AD47" w:themeFill="accent6"/>
              </w:tcPr>
            </w:tcPrChange>
          </w:tcPr>
          <w:p w14:paraId="7555DED8" w14:textId="02E4A6BB" w:rsidR="008B6276" w:rsidDel="00F5586C" w:rsidRDefault="008B6276" w:rsidP="008B6276">
            <w:pPr>
              <w:pStyle w:val="NoSpacing"/>
              <w:rPr>
                <w:del w:id="5658" w:author="Salah Soliman" w:date="2020-01-31T16:18:00Z"/>
                <w:sz w:val="16"/>
                <w:szCs w:val="16"/>
              </w:rPr>
            </w:pPr>
          </w:p>
        </w:tc>
        <w:tc>
          <w:tcPr>
            <w:tcW w:w="3330" w:type="dxa"/>
            <w:gridSpan w:val="2"/>
            <w:tcBorders>
              <w:top w:val="nil"/>
              <w:left w:val="nil"/>
              <w:bottom w:val="nil"/>
              <w:right w:val="nil"/>
            </w:tcBorders>
            <w:shd w:val="clear" w:color="auto" w:fill="70AD47" w:themeFill="accent6"/>
            <w:vAlign w:val="center"/>
            <w:tcPrChange w:id="5659" w:author="Alexis Handford" w:date="2020-01-27T11:06:00Z">
              <w:tcPr>
                <w:tcW w:w="3330" w:type="dxa"/>
                <w:gridSpan w:val="2"/>
                <w:tcBorders>
                  <w:top w:val="nil"/>
                  <w:left w:val="nil"/>
                  <w:bottom w:val="nil"/>
                  <w:right w:val="nil"/>
                </w:tcBorders>
                <w:shd w:val="clear" w:color="auto" w:fill="70AD47" w:themeFill="accent6"/>
              </w:tcPr>
            </w:tcPrChange>
          </w:tcPr>
          <w:p w14:paraId="7A52FCCD" w14:textId="18DD0BE8" w:rsidR="008B6276" w:rsidDel="00F5586C" w:rsidRDefault="008B6276" w:rsidP="008B6276">
            <w:pPr>
              <w:pStyle w:val="NoSpacing"/>
              <w:rPr>
                <w:del w:id="5660" w:author="Salah Soliman" w:date="2020-01-31T16:18:00Z"/>
                <w:sz w:val="16"/>
                <w:szCs w:val="16"/>
              </w:rPr>
            </w:pPr>
          </w:p>
        </w:tc>
        <w:tc>
          <w:tcPr>
            <w:tcW w:w="1980" w:type="dxa"/>
            <w:tcBorders>
              <w:top w:val="nil"/>
              <w:left w:val="nil"/>
              <w:bottom w:val="nil"/>
              <w:right w:val="nil"/>
            </w:tcBorders>
            <w:shd w:val="clear" w:color="auto" w:fill="70AD47" w:themeFill="accent6"/>
            <w:vAlign w:val="center"/>
            <w:tcPrChange w:id="5661" w:author="Alexis Handford" w:date="2020-01-27T11:06:00Z">
              <w:tcPr>
                <w:tcW w:w="1980" w:type="dxa"/>
                <w:tcBorders>
                  <w:top w:val="nil"/>
                  <w:left w:val="nil"/>
                  <w:bottom w:val="nil"/>
                  <w:right w:val="nil"/>
                </w:tcBorders>
                <w:shd w:val="clear" w:color="auto" w:fill="70AD47" w:themeFill="accent6"/>
              </w:tcPr>
            </w:tcPrChange>
          </w:tcPr>
          <w:p w14:paraId="5CB939E2" w14:textId="731E910E" w:rsidR="008B6276" w:rsidDel="00F5586C" w:rsidRDefault="008B6276" w:rsidP="008B6276">
            <w:pPr>
              <w:pStyle w:val="NoSpacing"/>
              <w:rPr>
                <w:del w:id="5662" w:author="Salah Soliman" w:date="2020-01-31T16:18:00Z"/>
                <w:sz w:val="16"/>
                <w:szCs w:val="16"/>
              </w:rPr>
            </w:pPr>
          </w:p>
        </w:tc>
        <w:tc>
          <w:tcPr>
            <w:tcW w:w="3978" w:type="dxa"/>
            <w:tcBorders>
              <w:top w:val="nil"/>
              <w:left w:val="nil"/>
              <w:bottom w:val="nil"/>
              <w:right w:val="nil"/>
            </w:tcBorders>
            <w:shd w:val="clear" w:color="auto" w:fill="70AD47" w:themeFill="accent6"/>
            <w:vAlign w:val="center"/>
            <w:tcPrChange w:id="5663" w:author="Alexis Handford" w:date="2020-01-27T11:06:00Z">
              <w:tcPr>
                <w:tcW w:w="3978" w:type="dxa"/>
                <w:tcBorders>
                  <w:top w:val="nil"/>
                  <w:left w:val="nil"/>
                  <w:bottom w:val="nil"/>
                  <w:right w:val="nil"/>
                </w:tcBorders>
                <w:shd w:val="clear" w:color="auto" w:fill="70AD47" w:themeFill="accent6"/>
              </w:tcPr>
            </w:tcPrChange>
          </w:tcPr>
          <w:p w14:paraId="48EE8538" w14:textId="76AFCBC1" w:rsidR="008B6276" w:rsidDel="00F5586C" w:rsidRDefault="008B6276" w:rsidP="008B6276">
            <w:pPr>
              <w:pStyle w:val="NoSpacing"/>
              <w:rPr>
                <w:del w:id="5664" w:author="Salah Soliman" w:date="2020-01-31T16:18:00Z"/>
                <w:noProof/>
                <w:sz w:val="16"/>
                <w:szCs w:val="16"/>
              </w:rPr>
            </w:pPr>
          </w:p>
        </w:tc>
        <w:tc>
          <w:tcPr>
            <w:tcW w:w="270" w:type="dxa"/>
            <w:tcBorders>
              <w:top w:val="nil"/>
              <w:left w:val="nil"/>
              <w:bottom w:val="nil"/>
              <w:right w:val="single" w:sz="4" w:space="0" w:color="5B9BD5" w:themeColor="accent5"/>
            </w:tcBorders>
            <w:shd w:val="clear" w:color="auto" w:fill="70AD47" w:themeFill="accent6"/>
            <w:tcPrChange w:id="5665" w:author="Alexis Handford" w:date="2020-01-27T11:06:00Z">
              <w:tcPr>
                <w:tcW w:w="270" w:type="dxa"/>
                <w:tcBorders>
                  <w:top w:val="nil"/>
                  <w:left w:val="nil"/>
                  <w:bottom w:val="nil"/>
                  <w:right w:val="single" w:sz="4" w:space="0" w:color="5B9BD5" w:themeColor="accent5"/>
                </w:tcBorders>
                <w:shd w:val="clear" w:color="auto" w:fill="70AD47" w:themeFill="accent6"/>
              </w:tcPr>
            </w:tcPrChange>
          </w:tcPr>
          <w:p w14:paraId="01798153" w14:textId="5128AD1D" w:rsidR="008B6276" w:rsidDel="00F5586C" w:rsidRDefault="008B6276" w:rsidP="008B6276">
            <w:pPr>
              <w:pStyle w:val="NoSpacing"/>
              <w:rPr>
                <w:del w:id="5666" w:author="Salah Soliman" w:date="2020-01-31T16:18:00Z"/>
                <w:sz w:val="16"/>
                <w:szCs w:val="16"/>
              </w:rPr>
            </w:pPr>
          </w:p>
        </w:tc>
      </w:tr>
      <w:tr w:rsidR="008B6276" w:rsidDel="00F5586C" w14:paraId="175BC1BB" w14:textId="6CD71829" w:rsidTr="3E89A3C7">
        <w:trPr>
          <w:cantSplit/>
          <w:del w:id="5667" w:author="Salah Soliman" w:date="2020-01-31T16:18:00Z"/>
        </w:trPr>
        <w:tc>
          <w:tcPr>
            <w:tcW w:w="265" w:type="dxa"/>
            <w:tcBorders>
              <w:top w:val="nil"/>
              <w:left w:val="single" w:sz="4" w:space="0" w:color="5B9BD5" w:themeColor="accent5"/>
              <w:bottom w:val="nil"/>
              <w:right w:val="nil"/>
            </w:tcBorders>
            <w:shd w:val="clear" w:color="auto" w:fill="70AD47" w:themeFill="accent6"/>
            <w:tcPrChange w:id="5668" w:author="Alexis Handford" w:date="2020-01-27T11:06:00Z">
              <w:tcPr>
                <w:tcW w:w="265" w:type="dxa"/>
                <w:tcBorders>
                  <w:top w:val="nil"/>
                  <w:left w:val="single" w:sz="4" w:space="0" w:color="5B9BD5" w:themeColor="accent5"/>
                  <w:bottom w:val="nil"/>
                  <w:right w:val="nil"/>
                </w:tcBorders>
                <w:shd w:val="clear" w:color="auto" w:fill="70AD47" w:themeFill="accent6"/>
              </w:tcPr>
            </w:tcPrChange>
          </w:tcPr>
          <w:p w14:paraId="4B2A2601" w14:textId="5249A9B8" w:rsidR="008B6276" w:rsidDel="00F5586C" w:rsidRDefault="008B6276" w:rsidP="008B6276">
            <w:pPr>
              <w:rPr>
                <w:del w:id="5669" w:author="Salah Soliman" w:date="2020-01-31T16:18:00Z"/>
              </w:rPr>
            </w:pPr>
          </w:p>
        </w:tc>
        <w:tc>
          <w:tcPr>
            <w:tcW w:w="630" w:type="dxa"/>
            <w:tcBorders>
              <w:top w:val="nil"/>
              <w:left w:val="nil"/>
              <w:bottom w:val="nil"/>
              <w:right w:val="nil"/>
            </w:tcBorders>
            <w:shd w:val="clear" w:color="auto" w:fill="FFFFFF" w:themeFill="background1"/>
            <w:vAlign w:val="center"/>
            <w:hideMark/>
            <w:tcPrChange w:id="5670" w:author="Alexis Handford" w:date="2020-01-27T11:06:00Z">
              <w:tcPr>
                <w:tcW w:w="630" w:type="dxa"/>
                <w:tcBorders>
                  <w:top w:val="nil"/>
                  <w:left w:val="nil"/>
                  <w:bottom w:val="nil"/>
                  <w:right w:val="nil"/>
                </w:tcBorders>
                <w:shd w:val="clear" w:color="auto" w:fill="FFFFFF" w:themeFill="background1"/>
                <w:hideMark/>
              </w:tcPr>
            </w:tcPrChange>
          </w:tcPr>
          <w:p w14:paraId="2B00D582" w14:textId="3B191270" w:rsidR="008B6276" w:rsidDel="00F5586C" w:rsidRDefault="008B6276" w:rsidP="008B6276">
            <w:pPr>
              <w:rPr>
                <w:del w:id="5671" w:author="Salah Soliman" w:date="2020-01-31T16:18:00Z"/>
                <w:noProof/>
              </w:rPr>
            </w:pPr>
            <w:del w:id="5672" w:author="Salah Soliman" w:date="2020-01-31T16:18:00Z">
              <w:r w:rsidDel="00F5586C">
                <w:rPr>
                  <w:noProof/>
                </w:rPr>
                <mc:AlternateContent>
                  <mc:Choice Requires="wps">
                    <w:drawing>
                      <wp:inline distT="0" distB="0" distL="0" distR="0" wp14:anchorId="38BBF1C0" wp14:editId="1D36209A">
                        <wp:extent cx="207010" cy="207010"/>
                        <wp:effectExtent l="19050" t="19050" r="21590" b="21590"/>
                        <wp:docPr id="132" name="Oval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010" cy="207010"/>
                                </a:xfrm>
                                <a:prstGeom prst="ellipse">
                                  <a:avLst/>
                                </a:prstGeom>
                                <a:noFill/>
                                <a:ln w="28575">
                                  <a:solidFill>
                                    <a:schemeClr val="accent5">
                                      <a:lumMod val="9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inline>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w16se="http://schemas.microsoft.com/office/word/2015/wordml/symex" xmlns:cx1="http://schemas.microsoft.com/office/drawing/2015/9/8/chartex" xmlns:cx="http://schemas.microsoft.com/office/drawing/2014/chartex">
                    <w:pict>
                      <v:oval w14:anchorId="3BF4E143" id="Oval 132" o:spid="_x0000_s1026" style="width:16.3pt;height:16.3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" filled="f" strokecolor="#428bce [2888]" strokeweight="2.25pt">
                        <v:stroke joinstyle="miter"/>
                        <w10:anchorlock/>
                      </v:oval>
                    </w:pict>
                  </mc:Fallback>
                </mc:AlternateContent>
              </w:r>
            </w:del>
          </w:p>
        </w:tc>
        <w:tc>
          <w:tcPr>
            <w:tcW w:w="450" w:type="dxa"/>
            <w:tcBorders>
              <w:top w:val="nil"/>
              <w:left w:val="nil"/>
              <w:bottom w:val="nil"/>
              <w:right w:val="nil"/>
            </w:tcBorders>
            <w:shd w:val="clear" w:color="auto" w:fill="FFFFFF" w:themeFill="background1"/>
            <w:vAlign w:val="center"/>
            <w:hideMark/>
            <w:tcPrChange w:id="5673" w:author="Alexis Handford" w:date="2020-01-27T11:06:00Z">
              <w:tcPr>
                <w:tcW w:w="450" w:type="dxa"/>
                <w:tcBorders>
                  <w:top w:val="nil"/>
                  <w:left w:val="nil"/>
                  <w:bottom w:val="nil"/>
                  <w:right w:val="nil"/>
                </w:tcBorders>
                <w:shd w:val="clear" w:color="auto" w:fill="FFFFFF" w:themeFill="background1"/>
                <w:hideMark/>
              </w:tcPr>
            </w:tcPrChange>
          </w:tcPr>
          <w:p w14:paraId="5A0BB5FD" w14:textId="30B396AF" w:rsidR="008B6276" w:rsidDel="00F5586C" w:rsidRDefault="008B6276" w:rsidP="008B6276">
            <w:pPr>
              <w:rPr>
                <w:del w:id="5674" w:author="Salah Soliman" w:date="2020-01-31T16:18:00Z"/>
                <w:rFonts w:asciiTheme="majorHAnsi" w:hAnsiTheme="majorHAnsi" w:cstheme="majorHAnsi"/>
              </w:rPr>
            </w:pPr>
            <w:del w:id="5675" w:author="Salah Soliman" w:date="2020-01-31T16:18:00Z">
              <w:r w:rsidDel="00F5586C">
                <w:rPr>
                  <w:rFonts w:asciiTheme="majorHAnsi" w:hAnsiTheme="majorHAnsi" w:cstheme="majorHAnsi"/>
                </w:rPr>
                <w:delText>c.</w:delText>
              </w:r>
            </w:del>
          </w:p>
        </w:tc>
        <w:tc>
          <w:tcPr>
            <w:tcW w:w="8841" w:type="dxa"/>
            <w:gridSpan w:val="3"/>
            <w:tcBorders>
              <w:top w:val="nil"/>
              <w:left w:val="nil"/>
              <w:bottom w:val="nil"/>
              <w:right w:val="nil"/>
            </w:tcBorders>
            <w:shd w:val="clear" w:color="auto" w:fill="FFFFFF" w:themeFill="background1"/>
            <w:vAlign w:val="center"/>
            <w:hideMark/>
            <w:tcPrChange w:id="5676" w:author="Alexis Handford" w:date="2020-01-27T11:06:00Z">
              <w:tcPr>
                <w:tcW w:w="8841" w:type="dxa"/>
                <w:gridSpan w:val="3"/>
                <w:tcBorders>
                  <w:top w:val="nil"/>
                  <w:left w:val="nil"/>
                  <w:bottom w:val="nil"/>
                  <w:right w:val="nil"/>
                </w:tcBorders>
                <w:shd w:val="clear" w:color="auto" w:fill="FFFFFF" w:themeFill="background1"/>
                <w:hideMark/>
              </w:tcPr>
            </w:tcPrChange>
          </w:tcPr>
          <w:p w14:paraId="0E519BFB" w14:textId="7F83BC56" w:rsidR="008B6276" w:rsidDel="00F5586C" w:rsidRDefault="008B6276" w:rsidP="008B6276">
            <w:pPr>
              <w:rPr>
                <w:del w:id="5677" w:author="Salah Soliman" w:date="2020-01-31T16:18:00Z"/>
              </w:rPr>
            </w:pPr>
            <w:del w:id="5678" w:author="Salah Soliman" w:date="2020-01-31T16:18:00Z">
              <w:r w:rsidDel="00F5586C">
                <w:rPr>
                  <w:rFonts w:cstheme="minorHAnsi"/>
                </w:rPr>
                <w:delText>Tabular Data.</w:delText>
              </w:r>
            </w:del>
          </w:p>
        </w:tc>
        <w:tc>
          <w:tcPr>
            <w:tcW w:w="270" w:type="dxa"/>
            <w:tcBorders>
              <w:top w:val="nil"/>
              <w:left w:val="nil"/>
              <w:bottom w:val="nil"/>
              <w:right w:val="single" w:sz="4" w:space="0" w:color="5B9BD5" w:themeColor="accent5"/>
            </w:tcBorders>
            <w:shd w:val="clear" w:color="auto" w:fill="70AD47" w:themeFill="accent6"/>
            <w:tcPrChange w:id="5679" w:author="Alexis Handford" w:date="2020-01-27T11:06:00Z">
              <w:tcPr>
                <w:tcW w:w="270" w:type="dxa"/>
                <w:tcBorders>
                  <w:top w:val="nil"/>
                  <w:left w:val="nil"/>
                  <w:bottom w:val="nil"/>
                  <w:right w:val="single" w:sz="4" w:space="0" w:color="5B9BD5" w:themeColor="accent5"/>
                </w:tcBorders>
                <w:shd w:val="clear" w:color="auto" w:fill="70AD47" w:themeFill="accent6"/>
              </w:tcPr>
            </w:tcPrChange>
          </w:tcPr>
          <w:p w14:paraId="6BD9A354" w14:textId="7BDD1E0F" w:rsidR="008B6276" w:rsidDel="00F5586C" w:rsidRDefault="008B6276" w:rsidP="008B6276">
            <w:pPr>
              <w:rPr>
                <w:del w:id="5680" w:author="Salah Soliman" w:date="2020-01-31T16:18:00Z"/>
              </w:rPr>
            </w:pPr>
          </w:p>
        </w:tc>
      </w:tr>
      <w:tr w:rsidR="008B6276" w:rsidDel="00F5586C" w14:paraId="66F5C968" w14:textId="602D37CF" w:rsidTr="3E89A3C7">
        <w:trPr>
          <w:cantSplit/>
          <w:del w:id="5681" w:author="Salah Soliman" w:date="2020-01-31T16:18:00Z"/>
        </w:trPr>
        <w:tc>
          <w:tcPr>
            <w:tcW w:w="265" w:type="dxa"/>
            <w:tcBorders>
              <w:top w:val="nil"/>
              <w:left w:val="single" w:sz="4" w:space="0" w:color="5B9BD5" w:themeColor="accent5"/>
              <w:bottom w:val="nil"/>
              <w:right w:val="nil"/>
            </w:tcBorders>
            <w:shd w:val="clear" w:color="auto" w:fill="70AD47" w:themeFill="accent6"/>
            <w:tcPrChange w:id="5682" w:author="Alexis Handford" w:date="2020-01-27T11:06:00Z">
              <w:tcPr>
                <w:tcW w:w="265" w:type="dxa"/>
                <w:tcBorders>
                  <w:top w:val="nil"/>
                  <w:left w:val="single" w:sz="4" w:space="0" w:color="5B9BD5" w:themeColor="accent5"/>
                  <w:bottom w:val="nil"/>
                  <w:right w:val="nil"/>
                </w:tcBorders>
                <w:shd w:val="clear" w:color="auto" w:fill="70AD47" w:themeFill="accent6"/>
              </w:tcPr>
            </w:tcPrChange>
          </w:tcPr>
          <w:p w14:paraId="3623F249" w14:textId="12C6E0B2" w:rsidR="008B6276" w:rsidDel="00F5586C" w:rsidRDefault="008B6276" w:rsidP="008B6276">
            <w:pPr>
              <w:pStyle w:val="NoSpacing"/>
              <w:rPr>
                <w:del w:id="5683" w:author="Salah Soliman" w:date="2020-01-31T16:18:00Z"/>
                <w:sz w:val="16"/>
                <w:szCs w:val="16"/>
              </w:rPr>
            </w:pPr>
          </w:p>
        </w:tc>
        <w:tc>
          <w:tcPr>
            <w:tcW w:w="3960" w:type="dxa"/>
            <w:gridSpan w:val="3"/>
            <w:tcBorders>
              <w:top w:val="nil"/>
              <w:left w:val="nil"/>
              <w:bottom w:val="nil"/>
              <w:right w:val="nil"/>
            </w:tcBorders>
            <w:shd w:val="clear" w:color="auto" w:fill="70AD47" w:themeFill="accent6"/>
            <w:vAlign w:val="center"/>
            <w:tcPrChange w:id="5684" w:author="Alexis Handford" w:date="2020-01-27T11:06:00Z">
              <w:tcPr>
                <w:tcW w:w="3960" w:type="dxa"/>
                <w:gridSpan w:val="3"/>
                <w:tcBorders>
                  <w:top w:val="nil"/>
                  <w:left w:val="nil"/>
                  <w:bottom w:val="nil"/>
                  <w:right w:val="nil"/>
                </w:tcBorders>
                <w:shd w:val="clear" w:color="auto" w:fill="70AD47" w:themeFill="accent6"/>
              </w:tcPr>
            </w:tcPrChange>
          </w:tcPr>
          <w:p w14:paraId="1C129BB6" w14:textId="72A6D39E" w:rsidR="008B6276" w:rsidDel="00F5586C" w:rsidRDefault="008B6276" w:rsidP="008B6276">
            <w:pPr>
              <w:pStyle w:val="NoSpacing"/>
              <w:rPr>
                <w:del w:id="5685" w:author="Salah Soliman" w:date="2020-01-31T16:18:00Z"/>
                <w:sz w:val="16"/>
                <w:szCs w:val="16"/>
              </w:rPr>
            </w:pPr>
          </w:p>
        </w:tc>
        <w:tc>
          <w:tcPr>
            <w:tcW w:w="1980" w:type="dxa"/>
            <w:tcBorders>
              <w:top w:val="nil"/>
              <w:left w:val="nil"/>
              <w:bottom w:val="nil"/>
              <w:right w:val="nil"/>
            </w:tcBorders>
            <w:shd w:val="clear" w:color="auto" w:fill="70AD47" w:themeFill="accent6"/>
            <w:vAlign w:val="center"/>
            <w:tcPrChange w:id="5686" w:author="Alexis Handford" w:date="2020-01-27T11:06:00Z">
              <w:tcPr>
                <w:tcW w:w="1980" w:type="dxa"/>
                <w:tcBorders>
                  <w:top w:val="nil"/>
                  <w:left w:val="nil"/>
                  <w:bottom w:val="nil"/>
                  <w:right w:val="nil"/>
                </w:tcBorders>
                <w:shd w:val="clear" w:color="auto" w:fill="70AD47" w:themeFill="accent6"/>
              </w:tcPr>
            </w:tcPrChange>
          </w:tcPr>
          <w:p w14:paraId="10EC49A5" w14:textId="05115521" w:rsidR="008B6276" w:rsidDel="00F5586C" w:rsidRDefault="008B6276" w:rsidP="008B6276">
            <w:pPr>
              <w:pStyle w:val="NoSpacing"/>
              <w:rPr>
                <w:del w:id="5687" w:author="Salah Soliman" w:date="2020-01-31T16:18:00Z"/>
                <w:sz w:val="16"/>
                <w:szCs w:val="16"/>
              </w:rPr>
            </w:pPr>
          </w:p>
        </w:tc>
        <w:tc>
          <w:tcPr>
            <w:tcW w:w="3978" w:type="dxa"/>
            <w:tcBorders>
              <w:top w:val="nil"/>
              <w:left w:val="nil"/>
              <w:bottom w:val="nil"/>
              <w:right w:val="nil"/>
            </w:tcBorders>
            <w:shd w:val="clear" w:color="auto" w:fill="70AD47" w:themeFill="accent6"/>
            <w:vAlign w:val="center"/>
            <w:tcPrChange w:id="5688" w:author="Alexis Handford" w:date="2020-01-27T11:06:00Z">
              <w:tcPr>
                <w:tcW w:w="3978" w:type="dxa"/>
                <w:tcBorders>
                  <w:top w:val="nil"/>
                  <w:left w:val="nil"/>
                  <w:bottom w:val="nil"/>
                  <w:right w:val="nil"/>
                </w:tcBorders>
                <w:shd w:val="clear" w:color="auto" w:fill="70AD47" w:themeFill="accent6"/>
              </w:tcPr>
            </w:tcPrChange>
          </w:tcPr>
          <w:p w14:paraId="53D1FF14" w14:textId="04FB88DE" w:rsidR="008B6276" w:rsidDel="00F5586C" w:rsidRDefault="008B6276" w:rsidP="008B6276">
            <w:pPr>
              <w:pStyle w:val="NoSpacing"/>
              <w:rPr>
                <w:del w:id="5689" w:author="Salah Soliman" w:date="2020-01-31T16:18:00Z"/>
                <w:sz w:val="16"/>
                <w:szCs w:val="16"/>
              </w:rPr>
            </w:pPr>
          </w:p>
        </w:tc>
        <w:tc>
          <w:tcPr>
            <w:tcW w:w="270" w:type="dxa"/>
            <w:tcBorders>
              <w:top w:val="nil"/>
              <w:left w:val="nil"/>
              <w:bottom w:val="nil"/>
              <w:right w:val="single" w:sz="4" w:space="0" w:color="5B9BD5" w:themeColor="accent5"/>
            </w:tcBorders>
            <w:shd w:val="clear" w:color="auto" w:fill="70AD47" w:themeFill="accent6"/>
            <w:tcPrChange w:id="5690" w:author="Alexis Handford" w:date="2020-01-27T11:06:00Z">
              <w:tcPr>
                <w:tcW w:w="270" w:type="dxa"/>
                <w:tcBorders>
                  <w:top w:val="nil"/>
                  <w:left w:val="nil"/>
                  <w:bottom w:val="nil"/>
                  <w:right w:val="single" w:sz="4" w:space="0" w:color="5B9BD5" w:themeColor="accent5"/>
                </w:tcBorders>
                <w:shd w:val="clear" w:color="auto" w:fill="70AD47" w:themeFill="accent6"/>
              </w:tcPr>
            </w:tcPrChange>
          </w:tcPr>
          <w:p w14:paraId="3A338EB0" w14:textId="40BE50C4" w:rsidR="008B6276" w:rsidDel="00F5586C" w:rsidRDefault="008B6276" w:rsidP="008B6276">
            <w:pPr>
              <w:pStyle w:val="NoSpacing"/>
              <w:rPr>
                <w:del w:id="5691" w:author="Salah Soliman" w:date="2020-01-31T16:18:00Z"/>
                <w:sz w:val="16"/>
                <w:szCs w:val="16"/>
              </w:rPr>
            </w:pPr>
          </w:p>
        </w:tc>
      </w:tr>
      <w:tr w:rsidR="008B6276" w:rsidDel="00F5586C" w14:paraId="096B9F72" w14:textId="26625CAC" w:rsidTr="3E89A3C7">
        <w:trPr>
          <w:cantSplit/>
          <w:del w:id="5692" w:author="Salah Soliman" w:date="2020-01-31T16:18:00Z"/>
        </w:trPr>
        <w:tc>
          <w:tcPr>
            <w:tcW w:w="265" w:type="dxa"/>
            <w:tcBorders>
              <w:top w:val="nil"/>
              <w:left w:val="single" w:sz="4" w:space="0" w:color="5B9BD5" w:themeColor="accent5"/>
              <w:bottom w:val="nil"/>
              <w:right w:val="nil"/>
            </w:tcBorders>
            <w:shd w:val="clear" w:color="auto" w:fill="70AD47" w:themeFill="accent6"/>
            <w:tcPrChange w:id="5693" w:author="Alexis Handford" w:date="2020-01-27T11:06:00Z">
              <w:tcPr>
                <w:tcW w:w="265" w:type="dxa"/>
                <w:tcBorders>
                  <w:top w:val="nil"/>
                  <w:left w:val="single" w:sz="4" w:space="0" w:color="5B9BD5" w:themeColor="accent5"/>
                  <w:bottom w:val="nil"/>
                  <w:right w:val="nil"/>
                </w:tcBorders>
                <w:shd w:val="clear" w:color="auto" w:fill="70AD47" w:themeFill="accent6"/>
              </w:tcPr>
            </w:tcPrChange>
          </w:tcPr>
          <w:p w14:paraId="7E3C81F4" w14:textId="41C2DA6A" w:rsidR="008B6276" w:rsidDel="00F5586C" w:rsidRDefault="008B6276" w:rsidP="008B6276">
            <w:pPr>
              <w:rPr>
                <w:del w:id="5694" w:author="Salah Soliman" w:date="2020-01-31T16:18:00Z"/>
              </w:rPr>
            </w:pPr>
          </w:p>
        </w:tc>
        <w:tc>
          <w:tcPr>
            <w:tcW w:w="630" w:type="dxa"/>
            <w:tcBorders>
              <w:top w:val="nil"/>
              <w:left w:val="nil"/>
              <w:bottom w:val="nil"/>
              <w:right w:val="nil"/>
            </w:tcBorders>
            <w:shd w:val="clear" w:color="auto" w:fill="FFFFFF" w:themeFill="background1"/>
            <w:vAlign w:val="center"/>
            <w:hideMark/>
            <w:tcPrChange w:id="5695" w:author="Alexis Handford" w:date="2020-01-27T11:06:00Z">
              <w:tcPr>
                <w:tcW w:w="630" w:type="dxa"/>
                <w:tcBorders>
                  <w:top w:val="nil"/>
                  <w:left w:val="nil"/>
                  <w:bottom w:val="nil"/>
                  <w:right w:val="nil"/>
                </w:tcBorders>
                <w:shd w:val="clear" w:color="auto" w:fill="FFFFFF" w:themeFill="background1"/>
                <w:hideMark/>
              </w:tcPr>
            </w:tcPrChange>
          </w:tcPr>
          <w:p w14:paraId="72527269" w14:textId="1634D467" w:rsidR="008B6276" w:rsidDel="00F5586C" w:rsidRDefault="008B6276" w:rsidP="008B6276">
            <w:pPr>
              <w:rPr>
                <w:del w:id="5696" w:author="Salah Soliman" w:date="2020-01-31T16:18:00Z"/>
                <w:noProof/>
              </w:rPr>
            </w:pPr>
            <w:del w:id="5697" w:author="Salah Soliman" w:date="2020-01-31T16:18:00Z">
              <w:r w:rsidDel="00F5586C">
                <w:rPr>
                  <w:noProof/>
                </w:rPr>
                <mc:AlternateContent>
                  <mc:Choice Requires="wps">
                    <w:drawing>
                      <wp:inline distT="0" distB="0" distL="0" distR="0" wp14:anchorId="408D8338" wp14:editId="0FEFDBEE">
                        <wp:extent cx="207010" cy="207010"/>
                        <wp:effectExtent l="19050" t="19050" r="21590" b="21590"/>
                        <wp:docPr id="131" name="Oval 1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010" cy="207010"/>
                                </a:xfrm>
                                <a:prstGeom prst="ellipse">
                                  <a:avLst/>
                                </a:prstGeom>
                                <a:noFill/>
                                <a:ln w="28575">
                                  <a:solidFill>
                                    <a:schemeClr val="accent5">
                                      <a:lumMod val="9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inline>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w16se="http://schemas.microsoft.com/office/word/2015/wordml/symex" xmlns:cx1="http://schemas.microsoft.com/office/drawing/2015/9/8/chartex" xmlns:cx="http://schemas.microsoft.com/office/drawing/2014/chartex">
                    <w:pict>
                      <v:oval w14:anchorId="1998F6D2" id="Oval 131" o:spid="_x0000_s1026" style="width:16.3pt;height:16.3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" filled="f" strokecolor="#428bce [2888]" strokeweight="2.25pt">
                        <v:stroke joinstyle="miter"/>
                        <w10:anchorlock/>
                      </v:oval>
                    </w:pict>
                  </mc:Fallback>
                </mc:AlternateContent>
              </w:r>
            </w:del>
          </w:p>
        </w:tc>
        <w:tc>
          <w:tcPr>
            <w:tcW w:w="450" w:type="dxa"/>
            <w:tcBorders>
              <w:top w:val="nil"/>
              <w:left w:val="nil"/>
              <w:bottom w:val="nil"/>
              <w:right w:val="nil"/>
            </w:tcBorders>
            <w:shd w:val="clear" w:color="auto" w:fill="FFFFFF" w:themeFill="background1"/>
            <w:vAlign w:val="center"/>
            <w:hideMark/>
            <w:tcPrChange w:id="5698" w:author="Alexis Handford" w:date="2020-01-27T11:06:00Z">
              <w:tcPr>
                <w:tcW w:w="450" w:type="dxa"/>
                <w:tcBorders>
                  <w:top w:val="nil"/>
                  <w:left w:val="nil"/>
                  <w:bottom w:val="nil"/>
                  <w:right w:val="nil"/>
                </w:tcBorders>
                <w:shd w:val="clear" w:color="auto" w:fill="FFFFFF" w:themeFill="background1"/>
                <w:hideMark/>
              </w:tcPr>
            </w:tcPrChange>
          </w:tcPr>
          <w:p w14:paraId="5FFC2140" w14:textId="3FA55784" w:rsidR="008B6276" w:rsidDel="00F5586C" w:rsidRDefault="008B6276" w:rsidP="008B6276">
            <w:pPr>
              <w:rPr>
                <w:del w:id="5699" w:author="Salah Soliman" w:date="2020-01-31T16:18:00Z"/>
                <w:rFonts w:asciiTheme="majorHAnsi" w:hAnsiTheme="majorHAnsi" w:cstheme="majorHAnsi"/>
              </w:rPr>
            </w:pPr>
            <w:del w:id="5700" w:author="Salah Soliman" w:date="2020-01-31T16:18:00Z">
              <w:r w:rsidDel="00F5586C">
                <w:rPr>
                  <w:rFonts w:asciiTheme="majorHAnsi" w:hAnsiTheme="majorHAnsi" w:cstheme="majorHAnsi"/>
                </w:rPr>
                <w:delText>d.</w:delText>
              </w:r>
            </w:del>
          </w:p>
        </w:tc>
        <w:tc>
          <w:tcPr>
            <w:tcW w:w="8841" w:type="dxa"/>
            <w:gridSpan w:val="3"/>
            <w:tcBorders>
              <w:top w:val="nil"/>
              <w:left w:val="nil"/>
              <w:bottom w:val="nil"/>
              <w:right w:val="nil"/>
            </w:tcBorders>
            <w:shd w:val="clear" w:color="auto" w:fill="FFFFFF" w:themeFill="background1"/>
            <w:vAlign w:val="center"/>
            <w:hideMark/>
            <w:tcPrChange w:id="5701" w:author="Alexis Handford" w:date="2020-01-27T11:06:00Z">
              <w:tcPr>
                <w:tcW w:w="8841" w:type="dxa"/>
                <w:gridSpan w:val="3"/>
                <w:tcBorders>
                  <w:top w:val="nil"/>
                  <w:left w:val="nil"/>
                  <w:bottom w:val="nil"/>
                  <w:right w:val="nil"/>
                </w:tcBorders>
                <w:shd w:val="clear" w:color="auto" w:fill="FFFFFF" w:themeFill="background1"/>
                <w:hideMark/>
              </w:tcPr>
            </w:tcPrChange>
          </w:tcPr>
          <w:p w14:paraId="66947EDF" w14:textId="40964DD1" w:rsidR="008B6276" w:rsidDel="00F5586C" w:rsidRDefault="008B6276" w:rsidP="008B6276">
            <w:pPr>
              <w:rPr>
                <w:del w:id="5702" w:author="Salah Soliman" w:date="2020-01-31T16:18:00Z"/>
              </w:rPr>
            </w:pPr>
            <w:del w:id="5703" w:author="Salah Soliman" w:date="2020-01-31T16:18:00Z">
              <w:r w:rsidDel="00F5586C">
                <w:delText>Matrix Data.</w:delText>
              </w:r>
            </w:del>
          </w:p>
        </w:tc>
        <w:tc>
          <w:tcPr>
            <w:tcW w:w="270" w:type="dxa"/>
            <w:tcBorders>
              <w:top w:val="nil"/>
              <w:left w:val="nil"/>
              <w:bottom w:val="nil"/>
              <w:right w:val="single" w:sz="4" w:space="0" w:color="5B9BD5" w:themeColor="accent5"/>
            </w:tcBorders>
            <w:shd w:val="clear" w:color="auto" w:fill="70AD47" w:themeFill="accent6"/>
            <w:tcPrChange w:id="5704" w:author="Alexis Handford" w:date="2020-01-27T11:06:00Z">
              <w:tcPr>
                <w:tcW w:w="270" w:type="dxa"/>
                <w:tcBorders>
                  <w:top w:val="nil"/>
                  <w:left w:val="nil"/>
                  <w:bottom w:val="nil"/>
                  <w:right w:val="single" w:sz="4" w:space="0" w:color="5B9BD5" w:themeColor="accent5"/>
                </w:tcBorders>
                <w:shd w:val="clear" w:color="auto" w:fill="70AD47" w:themeFill="accent6"/>
              </w:tcPr>
            </w:tcPrChange>
          </w:tcPr>
          <w:p w14:paraId="69D41D0E" w14:textId="613416FA" w:rsidR="008B6276" w:rsidDel="00F5586C" w:rsidRDefault="008B6276" w:rsidP="008B6276">
            <w:pPr>
              <w:rPr>
                <w:del w:id="5705" w:author="Salah Soliman" w:date="2020-01-31T16:18:00Z"/>
              </w:rPr>
            </w:pPr>
          </w:p>
        </w:tc>
      </w:tr>
      <w:tr w:rsidR="008B6276" w:rsidDel="00F5586C" w14:paraId="76A4C4E0" w14:textId="3D4B63A2" w:rsidTr="3E89A3C7">
        <w:trPr>
          <w:cantSplit/>
          <w:del w:id="5706" w:author="Salah Soliman" w:date="2020-01-31T16:18:00Z"/>
        </w:trPr>
        <w:tc>
          <w:tcPr>
            <w:tcW w:w="265" w:type="dxa"/>
            <w:tcBorders>
              <w:top w:val="nil"/>
              <w:left w:val="single" w:sz="4" w:space="0" w:color="5B9BD5" w:themeColor="accent5"/>
              <w:bottom w:val="nil"/>
              <w:right w:val="nil"/>
            </w:tcBorders>
            <w:shd w:val="clear" w:color="auto" w:fill="70AD47" w:themeFill="accent6"/>
            <w:tcPrChange w:id="5707" w:author="Alexis Handford" w:date="2020-01-27T11:06:00Z">
              <w:tcPr>
                <w:tcW w:w="265" w:type="dxa"/>
                <w:tcBorders>
                  <w:top w:val="nil"/>
                  <w:left w:val="single" w:sz="4" w:space="0" w:color="5B9BD5" w:themeColor="accent5"/>
                  <w:bottom w:val="nil"/>
                  <w:right w:val="nil"/>
                </w:tcBorders>
                <w:shd w:val="clear" w:color="auto" w:fill="70AD47" w:themeFill="accent6"/>
              </w:tcPr>
            </w:tcPrChange>
          </w:tcPr>
          <w:p w14:paraId="00D08779" w14:textId="268A02E2" w:rsidR="008B6276" w:rsidDel="00F5586C" w:rsidRDefault="008B6276" w:rsidP="008B6276">
            <w:pPr>
              <w:pStyle w:val="NoSpacing"/>
              <w:rPr>
                <w:del w:id="5708" w:author="Salah Soliman" w:date="2020-01-31T16:18:00Z"/>
                <w:sz w:val="16"/>
                <w:szCs w:val="16"/>
              </w:rPr>
            </w:pPr>
          </w:p>
        </w:tc>
        <w:tc>
          <w:tcPr>
            <w:tcW w:w="3960" w:type="dxa"/>
            <w:gridSpan w:val="3"/>
            <w:tcBorders>
              <w:top w:val="nil"/>
              <w:left w:val="nil"/>
              <w:bottom w:val="nil"/>
              <w:right w:val="nil"/>
            </w:tcBorders>
            <w:shd w:val="clear" w:color="auto" w:fill="70AD47" w:themeFill="accent6"/>
            <w:vAlign w:val="center"/>
            <w:tcPrChange w:id="5709" w:author="Alexis Handford" w:date="2020-01-27T11:06:00Z">
              <w:tcPr>
                <w:tcW w:w="3960" w:type="dxa"/>
                <w:gridSpan w:val="3"/>
                <w:tcBorders>
                  <w:top w:val="nil"/>
                  <w:left w:val="nil"/>
                  <w:bottom w:val="nil"/>
                  <w:right w:val="nil"/>
                </w:tcBorders>
                <w:shd w:val="clear" w:color="auto" w:fill="70AD47" w:themeFill="accent6"/>
              </w:tcPr>
            </w:tcPrChange>
          </w:tcPr>
          <w:p w14:paraId="5AE9E321" w14:textId="179D6E1F" w:rsidR="008B6276" w:rsidDel="00F5586C" w:rsidRDefault="008B6276" w:rsidP="008B6276">
            <w:pPr>
              <w:pStyle w:val="NoSpacing"/>
              <w:rPr>
                <w:del w:id="5710" w:author="Salah Soliman" w:date="2020-01-31T16:18:00Z"/>
                <w:sz w:val="16"/>
                <w:szCs w:val="16"/>
              </w:rPr>
            </w:pPr>
          </w:p>
        </w:tc>
        <w:tc>
          <w:tcPr>
            <w:tcW w:w="1980" w:type="dxa"/>
            <w:tcBorders>
              <w:top w:val="nil"/>
              <w:left w:val="nil"/>
              <w:bottom w:val="nil"/>
              <w:right w:val="nil"/>
            </w:tcBorders>
            <w:shd w:val="clear" w:color="auto" w:fill="70AD47" w:themeFill="accent6"/>
            <w:vAlign w:val="center"/>
            <w:tcPrChange w:id="5711" w:author="Alexis Handford" w:date="2020-01-27T11:06:00Z">
              <w:tcPr>
                <w:tcW w:w="1980" w:type="dxa"/>
                <w:tcBorders>
                  <w:top w:val="nil"/>
                  <w:left w:val="nil"/>
                  <w:bottom w:val="nil"/>
                  <w:right w:val="nil"/>
                </w:tcBorders>
                <w:shd w:val="clear" w:color="auto" w:fill="70AD47" w:themeFill="accent6"/>
              </w:tcPr>
            </w:tcPrChange>
          </w:tcPr>
          <w:p w14:paraId="59BB4F57" w14:textId="0D9662D2" w:rsidR="008B6276" w:rsidDel="00F5586C" w:rsidRDefault="008B6276" w:rsidP="008B6276">
            <w:pPr>
              <w:pStyle w:val="NoSpacing"/>
              <w:rPr>
                <w:del w:id="5712" w:author="Salah Soliman" w:date="2020-01-31T16:18:00Z"/>
                <w:sz w:val="16"/>
                <w:szCs w:val="16"/>
              </w:rPr>
            </w:pPr>
          </w:p>
        </w:tc>
        <w:tc>
          <w:tcPr>
            <w:tcW w:w="3978" w:type="dxa"/>
            <w:tcBorders>
              <w:top w:val="nil"/>
              <w:left w:val="nil"/>
              <w:bottom w:val="nil"/>
              <w:right w:val="nil"/>
            </w:tcBorders>
            <w:shd w:val="clear" w:color="auto" w:fill="70AD47" w:themeFill="accent6"/>
            <w:vAlign w:val="center"/>
            <w:tcPrChange w:id="5713" w:author="Alexis Handford" w:date="2020-01-27T11:06:00Z">
              <w:tcPr>
                <w:tcW w:w="3978" w:type="dxa"/>
                <w:tcBorders>
                  <w:top w:val="nil"/>
                  <w:left w:val="nil"/>
                  <w:bottom w:val="nil"/>
                  <w:right w:val="nil"/>
                </w:tcBorders>
                <w:shd w:val="clear" w:color="auto" w:fill="70AD47" w:themeFill="accent6"/>
              </w:tcPr>
            </w:tcPrChange>
          </w:tcPr>
          <w:p w14:paraId="01DFA68F" w14:textId="5D59D7AC" w:rsidR="008B6276" w:rsidDel="00F5586C" w:rsidRDefault="008B6276" w:rsidP="008B6276">
            <w:pPr>
              <w:pStyle w:val="NoSpacing"/>
              <w:rPr>
                <w:del w:id="5714" w:author="Salah Soliman" w:date="2020-01-31T16:18:00Z"/>
                <w:sz w:val="16"/>
                <w:szCs w:val="16"/>
              </w:rPr>
            </w:pPr>
          </w:p>
        </w:tc>
        <w:tc>
          <w:tcPr>
            <w:tcW w:w="270" w:type="dxa"/>
            <w:tcBorders>
              <w:top w:val="nil"/>
              <w:left w:val="nil"/>
              <w:bottom w:val="nil"/>
              <w:right w:val="single" w:sz="4" w:space="0" w:color="5B9BD5" w:themeColor="accent5"/>
            </w:tcBorders>
            <w:shd w:val="clear" w:color="auto" w:fill="70AD47" w:themeFill="accent6"/>
            <w:tcPrChange w:id="5715" w:author="Alexis Handford" w:date="2020-01-27T11:06:00Z">
              <w:tcPr>
                <w:tcW w:w="270" w:type="dxa"/>
                <w:tcBorders>
                  <w:top w:val="nil"/>
                  <w:left w:val="nil"/>
                  <w:bottom w:val="nil"/>
                  <w:right w:val="single" w:sz="4" w:space="0" w:color="5B9BD5" w:themeColor="accent5"/>
                </w:tcBorders>
                <w:shd w:val="clear" w:color="auto" w:fill="70AD47" w:themeFill="accent6"/>
              </w:tcPr>
            </w:tcPrChange>
          </w:tcPr>
          <w:p w14:paraId="7C056947" w14:textId="5AB3C2F7" w:rsidR="008B6276" w:rsidDel="00F5586C" w:rsidRDefault="008B6276" w:rsidP="008B6276">
            <w:pPr>
              <w:pStyle w:val="NoSpacing"/>
              <w:rPr>
                <w:del w:id="5716" w:author="Salah Soliman" w:date="2020-01-31T16:18:00Z"/>
                <w:sz w:val="16"/>
                <w:szCs w:val="16"/>
              </w:rPr>
            </w:pPr>
          </w:p>
        </w:tc>
      </w:tr>
      <w:tr w:rsidR="008B6276" w:rsidDel="00F5586C" w14:paraId="75EBC713" w14:textId="35FF217D" w:rsidTr="3E89A3C7">
        <w:trPr>
          <w:cantSplit/>
          <w:del w:id="5717" w:author="Salah Soliman" w:date="2020-01-31T16:18:00Z"/>
        </w:trPr>
        <w:tc>
          <w:tcPr>
            <w:tcW w:w="265" w:type="dxa"/>
            <w:tcBorders>
              <w:top w:val="nil"/>
              <w:left w:val="single" w:sz="4" w:space="0" w:color="5B9BD5" w:themeColor="accent5"/>
              <w:bottom w:val="single" w:sz="4" w:space="0" w:color="5B9BD5" w:themeColor="accent5"/>
              <w:right w:val="nil"/>
            </w:tcBorders>
            <w:shd w:val="clear" w:color="auto" w:fill="70AD47" w:themeFill="accent6"/>
            <w:tcPrChange w:id="5718" w:author="Alexis Handford" w:date="2020-01-27T11:06:00Z">
              <w:tcPr>
                <w:tcW w:w="265" w:type="dxa"/>
                <w:tcBorders>
                  <w:top w:val="nil"/>
                  <w:left w:val="single" w:sz="4" w:space="0" w:color="5B9BD5" w:themeColor="accent5"/>
                  <w:bottom w:val="single" w:sz="4" w:space="0" w:color="5B9BD5" w:themeColor="accent5"/>
                  <w:right w:val="nil"/>
                </w:tcBorders>
                <w:shd w:val="clear" w:color="auto" w:fill="70AD47" w:themeFill="accent6"/>
              </w:tcPr>
            </w:tcPrChange>
          </w:tcPr>
          <w:p w14:paraId="2A21AE80" w14:textId="103A18E5" w:rsidR="008B6276" w:rsidDel="00F5586C" w:rsidRDefault="008B6276" w:rsidP="008B6276">
            <w:pPr>
              <w:rPr>
                <w:del w:id="5719" w:author="Salah Soliman" w:date="2020-01-31T16:18:00Z"/>
              </w:rPr>
            </w:pPr>
          </w:p>
        </w:tc>
        <w:tc>
          <w:tcPr>
            <w:tcW w:w="3960" w:type="dxa"/>
            <w:gridSpan w:val="3"/>
            <w:tcBorders>
              <w:top w:val="nil"/>
              <w:left w:val="nil"/>
              <w:bottom w:val="single" w:sz="4" w:space="0" w:color="5B9BD5" w:themeColor="accent5"/>
              <w:right w:val="nil"/>
            </w:tcBorders>
            <w:shd w:val="clear" w:color="auto" w:fill="70AD47" w:themeFill="accent6"/>
            <w:vAlign w:val="center"/>
            <w:tcPrChange w:id="5720" w:author="Alexis Handford" w:date="2020-01-27T11:06:00Z">
              <w:tcPr>
                <w:tcW w:w="3960" w:type="dxa"/>
                <w:gridSpan w:val="3"/>
                <w:tcBorders>
                  <w:top w:val="nil"/>
                  <w:left w:val="nil"/>
                  <w:bottom w:val="single" w:sz="4" w:space="0" w:color="5B9BD5" w:themeColor="accent5"/>
                  <w:right w:val="nil"/>
                </w:tcBorders>
                <w:shd w:val="clear" w:color="auto" w:fill="70AD47" w:themeFill="accent6"/>
              </w:tcPr>
            </w:tcPrChange>
          </w:tcPr>
          <w:p w14:paraId="69303858" w14:textId="1FD9B0E8" w:rsidR="008B6276" w:rsidDel="00F5586C" w:rsidRDefault="008B6276" w:rsidP="008B6276">
            <w:pPr>
              <w:rPr>
                <w:del w:id="5721" w:author="Salah Soliman" w:date="2020-01-31T16:18:00Z"/>
              </w:rPr>
            </w:pPr>
          </w:p>
        </w:tc>
        <w:tc>
          <w:tcPr>
            <w:tcW w:w="1980" w:type="dxa"/>
            <w:tcBorders>
              <w:top w:val="nil"/>
              <w:left w:val="nil"/>
              <w:bottom w:val="single" w:sz="4" w:space="0" w:color="5B9BD5" w:themeColor="accent5"/>
              <w:right w:val="nil"/>
            </w:tcBorders>
            <w:shd w:val="clear" w:color="auto" w:fill="70AD47" w:themeFill="accent6"/>
            <w:vAlign w:val="center"/>
            <w:hideMark/>
            <w:tcPrChange w:id="5722" w:author="Alexis Handford" w:date="2020-01-27T11:06:00Z">
              <w:tcPr>
                <w:tcW w:w="1980" w:type="dxa"/>
                <w:tcBorders>
                  <w:top w:val="nil"/>
                  <w:left w:val="nil"/>
                  <w:bottom w:val="single" w:sz="4" w:space="0" w:color="5B9BD5" w:themeColor="accent5"/>
                  <w:right w:val="nil"/>
                </w:tcBorders>
                <w:shd w:val="clear" w:color="auto" w:fill="70AD47" w:themeFill="accent6"/>
                <w:hideMark/>
              </w:tcPr>
            </w:tcPrChange>
          </w:tcPr>
          <w:p w14:paraId="79EE6B9F" w14:textId="7E7E8CB1" w:rsidR="008B6276" w:rsidDel="00F5586C" w:rsidRDefault="008B6276" w:rsidP="008B6276">
            <w:pPr>
              <w:rPr>
                <w:del w:id="5723" w:author="Salah Soliman" w:date="2020-01-31T16:18:00Z"/>
              </w:rPr>
            </w:pPr>
            <w:del w:id="5724" w:author="Salah Soliman" w:date="2020-01-31T16:18:00Z">
              <w:r w:rsidDel="00F5586C">
                <w:rPr>
                  <w:noProof/>
                </w:rPr>
                <w:drawing>
                  <wp:inline distT="0" distB="0" distL="0" distR="0" wp14:anchorId="7FD4F21A" wp14:editId="2758DBF0">
                    <wp:extent cx="1158240" cy="304800"/>
                    <wp:effectExtent l="0" t="0" r="381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158240" cy="304800"/>
                            </a:xfrm>
                            <a:prstGeom prst="rect">
                              <a:avLst/>
                            </a:prstGeom>
                            <a:noFill/>
                            <a:ln>
                              <a:noFill/>
                            </a:ln>
                          </pic:spPr>
                        </pic:pic>
                      </a:graphicData>
                    </a:graphic>
                  </wp:inline>
                </w:drawing>
              </w:r>
            </w:del>
          </w:p>
        </w:tc>
        <w:tc>
          <w:tcPr>
            <w:tcW w:w="3978" w:type="dxa"/>
            <w:tcBorders>
              <w:top w:val="nil"/>
              <w:left w:val="nil"/>
              <w:bottom w:val="single" w:sz="4" w:space="0" w:color="5B9BD5" w:themeColor="accent5"/>
              <w:right w:val="nil"/>
            </w:tcBorders>
            <w:shd w:val="clear" w:color="auto" w:fill="70AD47" w:themeFill="accent6"/>
            <w:vAlign w:val="center"/>
            <w:tcPrChange w:id="5725" w:author="Alexis Handford" w:date="2020-01-27T11:06:00Z">
              <w:tcPr>
                <w:tcW w:w="3978" w:type="dxa"/>
                <w:tcBorders>
                  <w:top w:val="nil"/>
                  <w:left w:val="nil"/>
                  <w:bottom w:val="single" w:sz="4" w:space="0" w:color="5B9BD5" w:themeColor="accent5"/>
                  <w:right w:val="nil"/>
                </w:tcBorders>
                <w:shd w:val="clear" w:color="auto" w:fill="70AD47" w:themeFill="accent6"/>
              </w:tcPr>
            </w:tcPrChange>
          </w:tcPr>
          <w:p w14:paraId="4AA3A2EE" w14:textId="57E85F82" w:rsidR="008B6276" w:rsidDel="00F5586C" w:rsidRDefault="008B6276" w:rsidP="008B6276">
            <w:pPr>
              <w:rPr>
                <w:del w:id="5726" w:author="Salah Soliman" w:date="2020-01-31T16:18:00Z"/>
              </w:rPr>
            </w:pPr>
          </w:p>
        </w:tc>
        <w:tc>
          <w:tcPr>
            <w:tcW w:w="270" w:type="dxa"/>
            <w:tcBorders>
              <w:top w:val="nil"/>
              <w:left w:val="nil"/>
              <w:bottom w:val="single" w:sz="4" w:space="0" w:color="5B9BD5" w:themeColor="accent5"/>
              <w:right w:val="single" w:sz="4" w:space="0" w:color="5B9BD5" w:themeColor="accent5"/>
            </w:tcBorders>
            <w:shd w:val="clear" w:color="auto" w:fill="70AD47" w:themeFill="accent6"/>
            <w:tcPrChange w:id="5727" w:author="Alexis Handford" w:date="2020-01-27T11:06:00Z">
              <w:tcPr>
                <w:tcW w:w="270" w:type="dxa"/>
                <w:tcBorders>
                  <w:top w:val="nil"/>
                  <w:left w:val="nil"/>
                  <w:bottom w:val="single" w:sz="4" w:space="0" w:color="5B9BD5" w:themeColor="accent5"/>
                  <w:right w:val="single" w:sz="4" w:space="0" w:color="5B9BD5" w:themeColor="accent5"/>
                </w:tcBorders>
                <w:shd w:val="clear" w:color="auto" w:fill="70AD47" w:themeFill="accent6"/>
              </w:tcPr>
            </w:tcPrChange>
          </w:tcPr>
          <w:p w14:paraId="02AE5B28" w14:textId="08A4D153" w:rsidR="008B6276" w:rsidDel="00F5586C" w:rsidRDefault="008B6276" w:rsidP="008B6276">
            <w:pPr>
              <w:rPr>
                <w:del w:id="5728" w:author="Salah Soliman" w:date="2020-01-31T16:18:00Z"/>
              </w:rPr>
            </w:pPr>
          </w:p>
        </w:tc>
      </w:tr>
    </w:tbl>
    <w:p w14:paraId="714110EC" w14:textId="17B48511" w:rsidR="00072BB1" w:rsidDel="00F5586C" w:rsidRDefault="00072BB1" w:rsidP="008B6276">
      <w:pPr>
        <w:pStyle w:val="NoSpacing"/>
        <w:rPr>
          <w:del w:id="5729" w:author="Salah Soliman" w:date="2020-01-31T16:18:00Z"/>
        </w:rPr>
      </w:pPr>
    </w:p>
    <w:p w14:paraId="688B8946" w14:textId="4FEBD45E" w:rsidR="00072BB1" w:rsidDel="00F5586C" w:rsidRDefault="00072BB1">
      <w:pPr>
        <w:rPr>
          <w:del w:id="5730" w:author="Salah Soliman" w:date="2020-01-31T16:18:00Z"/>
          <w:color w:val="404040" w:themeColor="text1" w:themeTint="BF"/>
        </w:rPr>
      </w:pPr>
      <w:del w:id="5731" w:author="Salah Soliman" w:date="2020-01-31T16:18:00Z">
        <w:r w:rsidDel="00F5586C">
          <w:br w:type="page"/>
        </w:r>
      </w:del>
    </w:p>
    <w:p w14:paraId="7F6976FA" w14:textId="253EF32A" w:rsidR="008B6276" w:rsidDel="00F5586C" w:rsidRDefault="008B6276" w:rsidP="008B6276">
      <w:pPr>
        <w:pStyle w:val="NoSpacing"/>
        <w:rPr>
          <w:del w:id="5732" w:author="Salah Soliman" w:date="2020-01-31T16:18:00Z"/>
        </w:rPr>
      </w:pPr>
    </w:p>
    <w:tbl>
      <w:tblPr>
        <w:tblStyle w:val="TableGrid"/>
        <w:tblW w:w="10530" w:type="dxa"/>
        <w:tblBorders>
          <w:top w:val="single" w:sz="4" w:space="0" w:color="5B9BD5" w:themeColor="accent5"/>
          <w:left w:val="single" w:sz="4" w:space="0" w:color="5B9BD5" w:themeColor="accent5"/>
          <w:bottom w:val="single" w:sz="4" w:space="0" w:color="5B9BD5" w:themeColor="accent5"/>
          <w:right w:val="single" w:sz="4" w:space="0" w:color="5B9BD5" w:themeColor="accent5"/>
          <w:insideH w:val="none" w:sz="0" w:space="0" w:color="auto"/>
          <w:insideV w:val="none" w:sz="0" w:space="0" w:color="auto"/>
        </w:tblBorders>
        <w:tblLayout w:type="fixed"/>
        <w:tblCellMar>
          <w:left w:w="115" w:type="dxa"/>
          <w:right w:w="115" w:type="dxa"/>
        </w:tblCellMar>
        <w:tblLook w:val="04A0" w:firstRow="1" w:lastRow="0" w:firstColumn="1" w:lastColumn="0" w:noHBand="0" w:noVBand="1"/>
      </w:tblPr>
      <w:tblGrid>
        <w:gridCol w:w="265"/>
        <w:gridCol w:w="2521"/>
        <w:gridCol w:w="7474"/>
        <w:gridCol w:w="270"/>
      </w:tblGrid>
      <w:tr w:rsidR="008B6276" w:rsidDel="00F5586C" w14:paraId="0273E471" w14:textId="2C7A84BF" w:rsidTr="008B6276">
        <w:trPr>
          <w:trHeight w:val="107"/>
          <w:del w:id="5733" w:author="Salah Soliman" w:date="2020-01-31T16:18:00Z"/>
        </w:trPr>
        <w:tc>
          <w:tcPr>
            <w:tcW w:w="265" w:type="dxa"/>
            <w:tcBorders>
              <w:top w:val="single" w:sz="4" w:space="0" w:color="5B9BD5" w:themeColor="accent5"/>
              <w:left w:val="single" w:sz="4" w:space="0" w:color="5B9BD5" w:themeColor="accent5"/>
              <w:bottom w:val="nil"/>
              <w:right w:val="nil"/>
            </w:tcBorders>
            <w:shd w:val="clear" w:color="auto" w:fill="70AD47" w:themeFill="accent6"/>
          </w:tcPr>
          <w:p w14:paraId="68332997" w14:textId="7B036400" w:rsidR="008B6276" w:rsidDel="00F5586C" w:rsidRDefault="008B6276" w:rsidP="008B6276">
            <w:pPr>
              <w:rPr>
                <w:del w:id="5734" w:author="Salah Soliman" w:date="2020-01-31T16:18:00Z"/>
              </w:rPr>
            </w:pPr>
          </w:p>
        </w:tc>
        <w:tc>
          <w:tcPr>
            <w:tcW w:w="2520" w:type="dxa"/>
            <w:tcBorders>
              <w:top w:val="single" w:sz="4" w:space="0" w:color="5B9BD5" w:themeColor="accent5"/>
              <w:left w:val="nil"/>
              <w:bottom w:val="nil"/>
              <w:right w:val="nil"/>
            </w:tcBorders>
            <w:shd w:val="clear" w:color="auto" w:fill="70AD47" w:themeFill="accent6"/>
          </w:tcPr>
          <w:p w14:paraId="0DCF6970" w14:textId="4C205AB8" w:rsidR="008B6276" w:rsidDel="00F5586C" w:rsidRDefault="008B6276" w:rsidP="008B6276">
            <w:pPr>
              <w:rPr>
                <w:del w:id="5735" w:author="Salah Soliman" w:date="2020-01-31T16:18:00Z"/>
              </w:rPr>
            </w:pPr>
          </w:p>
        </w:tc>
        <w:tc>
          <w:tcPr>
            <w:tcW w:w="7470" w:type="dxa"/>
            <w:tcBorders>
              <w:top w:val="single" w:sz="4" w:space="0" w:color="5B9BD5" w:themeColor="accent5"/>
              <w:left w:val="nil"/>
              <w:bottom w:val="nil"/>
              <w:right w:val="nil"/>
            </w:tcBorders>
            <w:shd w:val="clear" w:color="auto" w:fill="70AD47" w:themeFill="accent6"/>
            <w:hideMark/>
          </w:tcPr>
          <w:p w14:paraId="690CB085" w14:textId="66EF9609" w:rsidR="008B6276" w:rsidDel="00F5586C" w:rsidRDefault="008B6276" w:rsidP="008B6276">
            <w:pPr>
              <w:jc w:val="right"/>
              <w:rPr>
                <w:del w:id="5736" w:author="Salah Soliman" w:date="2020-01-31T16:18:00Z"/>
                <w:color w:val="78C800"/>
              </w:rPr>
            </w:pPr>
            <w:del w:id="5737" w:author="Salah Soliman" w:date="2020-01-31T16:18:00Z">
              <w:r w:rsidDel="00F5586C">
                <w:rPr>
                  <w:rFonts w:ascii="FontAwesome" w:hAnsi="FontAwesome"/>
                  <w:color w:val="78C800"/>
                </w:rPr>
                <w:sym w:font="FontAwesome" w:char="F058"/>
              </w:r>
              <w:r w:rsidDel="00F5586C">
                <w:rPr>
                  <w:color w:val="78C800"/>
                </w:rPr>
                <w:delText xml:space="preserve"> Correct</w:delText>
              </w:r>
            </w:del>
          </w:p>
        </w:tc>
        <w:tc>
          <w:tcPr>
            <w:tcW w:w="270" w:type="dxa"/>
            <w:tcBorders>
              <w:top w:val="single" w:sz="4" w:space="0" w:color="5B9BD5" w:themeColor="accent5"/>
              <w:left w:val="nil"/>
              <w:bottom w:val="nil"/>
              <w:right w:val="single" w:sz="4" w:space="0" w:color="5B9BD5" w:themeColor="accent5"/>
            </w:tcBorders>
            <w:shd w:val="clear" w:color="auto" w:fill="70AD47" w:themeFill="accent6"/>
          </w:tcPr>
          <w:p w14:paraId="26DCDF6B" w14:textId="105BCAAA" w:rsidR="008B6276" w:rsidDel="00F5586C" w:rsidRDefault="008B6276" w:rsidP="008B6276">
            <w:pPr>
              <w:rPr>
                <w:del w:id="5738" w:author="Salah Soliman" w:date="2020-01-31T16:18:00Z"/>
                <w:color w:val="404040" w:themeColor="text1" w:themeTint="BF"/>
              </w:rPr>
            </w:pPr>
          </w:p>
        </w:tc>
      </w:tr>
      <w:tr w:rsidR="008B6276" w:rsidDel="00F5586C" w14:paraId="06B99144" w14:textId="74916992" w:rsidTr="008B6276">
        <w:trPr>
          <w:del w:id="5739" w:author="Salah Soliman" w:date="2020-01-31T16:18:00Z"/>
        </w:trPr>
        <w:tc>
          <w:tcPr>
            <w:tcW w:w="265" w:type="dxa"/>
            <w:tcBorders>
              <w:top w:val="nil"/>
              <w:left w:val="single" w:sz="4" w:space="0" w:color="5B9BD5" w:themeColor="accent5"/>
              <w:bottom w:val="nil"/>
              <w:right w:val="nil"/>
            </w:tcBorders>
            <w:shd w:val="clear" w:color="auto" w:fill="70AD47" w:themeFill="accent6"/>
          </w:tcPr>
          <w:p w14:paraId="330F6AFD" w14:textId="73435492" w:rsidR="008B6276" w:rsidDel="00F5586C" w:rsidRDefault="008B6276" w:rsidP="008B6276">
            <w:pPr>
              <w:rPr>
                <w:del w:id="5740" w:author="Salah Soliman" w:date="2020-01-31T16:18:00Z"/>
              </w:rPr>
            </w:pPr>
          </w:p>
        </w:tc>
        <w:tc>
          <w:tcPr>
            <w:tcW w:w="2520" w:type="dxa"/>
            <w:tcBorders>
              <w:top w:val="nil"/>
              <w:left w:val="nil"/>
              <w:bottom w:val="nil"/>
              <w:right w:val="nil"/>
            </w:tcBorders>
            <w:shd w:val="clear" w:color="auto" w:fill="78C800"/>
            <w:hideMark/>
          </w:tcPr>
          <w:p w14:paraId="71883EA1" w14:textId="05310B77" w:rsidR="008B6276" w:rsidDel="00F5586C" w:rsidRDefault="008B6276" w:rsidP="008B6276">
            <w:pPr>
              <w:rPr>
                <w:del w:id="5741" w:author="Salah Soliman" w:date="2020-01-31T16:18:00Z"/>
                <w:rFonts w:asciiTheme="majorHAnsi" w:hAnsiTheme="majorHAnsi" w:cstheme="majorHAnsi"/>
                <w:color w:val="FFFFFF" w:themeColor="background1"/>
              </w:rPr>
            </w:pPr>
            <w:del w:id="5742" w:author="Salah Soliman" w:date="2020-01-31T16:18:00Z">
              <w:r w:rsidDel="00F5586C">
                <w:rPr>
                  <w:rFonts w:asciiTheme="majorHAnsi" w:hAnsiTheme="majorHAnsi" w:cstheme="majorHAnsi"/>
                  <w:color w:val="FFFFFF" w:themeColor="background1"/>
                </w:rPr>
                <w:delText>Explanation</w:delText>
              </w:r>
            </w:del>
          </w:p>
        </w:tc>
        <w:tc>
          <w:tcPr>
            <w:tcW w:w="7470" w:type="dxa"/>
            <w:tcBorders>
              <w:top w:val="nil"/>
              <w:left w:val="nil"/>
              <w:bottom w:val="nil"/>
              <w:right w:val="nil"/>
            </w:tcBorders>
            <w:shd w:val="clear" w:color="auto" w:fill="70AD47" w:themeFill="accent6"/>
          </w:tcPr>
          <w:p w14:paraId="12D7ABB7" w14:textId="45917AF8" w:rsidR="008B6276" w:rsidDel="00F5586C" w:rsidRDefault="008B6276" w:rsidP="008B6276">
            <w:pPr>
              <w:rPr>
                <w:del w:id="5743" w:author="Salah Soliman" w:date="2020-01-31T16:18:00Z"/>
                <w:color w:val="404040" w:themeColor="text1" w:themeTint="BF"/>
              </w:rPr>
            </w:pPr>
          </w:p>
        </w:tc>
        <w:tc>
          <w:tcPr>
            <w:tcW w:w="270" w:type="dxa"/>
            <w:tcBorders>
              <w:top w:val="nil"/>
              <w:left w:val="nil"/>
              <w:bottom w:val="nil"/>
              <w:right w:val="single" w:sz="4" w:space="0" w:color="5B9BD5" w:themeColor="accent5"/>
            </w:tcBorders>
            <w:shd w:val="clear" w:color="auto" w:fill="70AD47" w:themeFill="accent6"/>
          </w:tcPr>
          <w:p w14:paraId="76E33D74" w14:textId="79275268" w:rsidR="008B6276" w:rsidDel="00F5586C" w:rsidRDefault="008B6276" w:rsidP="008B6276">
            <w:pPr>
              <w:rPr>
                <w:del w:id="5744" w:author="Salah Soliman" w:date="2020-01-31T16:18:00Z"/>
              </w:rPr>
            </w:pPr>
          </w:p>
        </w:tc>
      </w:tr>
      <w:tr w:rsidR="008B6276" w:rsidDel="00F5586C" w14:paraId="4C16E9D2" w14:textId="00C57CE7" w:rsidTr="008B6276">
        <w:trPr>
          <w:del w:id="5745" w:author="Salah Soliman" w:date="2020-01-31T16:18:00Z"/>
        </w:trPr>
        <w:tc>
          <w:tcPr>
            <w:tcW w:w="265" w:type="dxa"/>
            <w:tcBorders>
              <w:top w:val="nil"/>
              <w:left w:val="single" w:sz="4" w:space="0" w:color="5B9BD5" w:themeColor="accent5"/>
              <w:bottom w:val="nil"/>
              <w:right w:val="nil"/>
            </w:tcBorders>
            <w:shd w:val="clear" w:color="auto" w:fill="70AD47" w:themeFill="accent6"/>
          </w:tcPr>
          <w:p w14:paraId="18069694" w14:textId="098C07BE" w:rsidR="008B6276" w:rsidDel="00F5586C" w:rsidRDefault="008B6276" w:rsidP="008B6276">
            <w:pPr>
              <w:pStyle w:val="NoSpacing"/>
              <w:rPr>
                <w:del w:id="5746" w:author="Salah Soliman" w:date="2020-01-31T16:18:00Z"/>
                <w:sz w:val="16"/>
                <w:szCs w:val="16"/>
              </w:rPr>
            </w:pPr>
          </w:p>
        </w:tc>
        <w:tc>
          <w:tcPr>
            <w:tcW w:w="2520" w:type="dxa"/>
            <w:tcBorders>
              <w:top w:val="nil"/>
              <w:left w:val="nil"/>
              <w:bottom w:val="single" w:sz="4" w:space="0" w:color="CCFFCC"/>
              <w:right w:val="nil"/>
            </w:tcBorders>
            <w:shd w:val="clear" w:color="auto" w:fill="78C800"/>
          </w:tcPr>
          <w:p w14:paraId="4FCB5A12" w14:textId="5C11C7AF" w:rsidR="008B6276" w:rsidDel="00F5586C" w:rsidRDefault="008B6276" w:rsidP="008B6276">
            <w:pPr>
              <w:pStyle w:val="NoSpacing"/>
              <w:rPr>
                <w:del w:id="5747" w:author="Salah Soliman" w:date="2020-01-31T16:18:00Z"/>
                <w:sz w:val="16"/>
                <w:szCs w:val="16"/>
              </w:rPr>
            </w:pPr>
          </w:p>
        </w:tc>
        <w:tc>
          <w:tcPr>
            <w:tcW w:w="7470" w:type="dxa"/>
            <w:tcBorders>
              <w:top w:val="nil"/>
              <w:left w:val="nil"/>
              <w:bottom w:val="single" w:sz="4" w:space="0" w:color="CCFFCC"/>
              <w:right w:val="nil"/>
            </w:tcBorders>
            <w:shd w:val="clear" w:color="auto" w:fill="78C800"/>
          </w:tcPr>
          <w:p w14:paraId="474B481E" w14:textId="31265F3D" w:rsidR="008B6276" w:rsidDel="00F5586C" w:rsidRDefault="008B6276" w:rsidP="008B6276">
            <w:pPr>
              <w:pStyle w:val="NoSpacing"/>
              <w:rPr>
                <w:del w:id="5748" w:author="Salah Soliman" w:date="2020-01-31T16:18:00Z"/>
                <w:sz w:val="16"/>
                <w:szCs w:val="16"/>
              </w:rPr>
            </w:pPr>
          </w:p>
        </w:tc>
        <w:tc>
          <w:tcPr>
            <w:tcW w:w="270" w:type="dxa"/>
            <w:tcBorders>
              <w:top w:val="nil"/>
              <w:left w:val="nil"/>
              <w:bottom w:val="nil"/>
              <w:right w:val="single" w:sz="4" w:space="0" w:color="5B9BD5" w:themeColor="accent5"/>
            </w:tcBorders>
            <w:shd w:val="clear" w:color="auto" w:fill="70AD47" w:themeFill="accent6"/>
          </w:tcPr>
          <w:p w14:paraId="2E1A9019" w14:textId="282078C2" w:rsidR="008B6276" w:rsidDel="00F5586C" w:rsidRDefault="008B6276" w:rsidP="008B6276">
            <w:pPr>
              <w:pStyle w:val="NoSpacing"/>
              <w:rPr>
                <w:del w:id="5749" w:author="Salah Soliman" w:date="2020-01-31T16:18:00Z"/>
                <w:sz w:val="16"/>
                <w:szCs w:val="16"/>
              </w:rPr>
            </w:pPr>
          </w:p>
        </w:tc>
      </w:tr>
      <w:tr w:rsidR="008B6276" w:rsidDel="00F5586C" w14:paraId="79C983CB" w14:textId="25E5913B" w:rsidTr="008B6276">
        <w:trPr>
          <w:trHeight w:val="60"/>
          <w:del w:id="5750" w:author="Salah Soliman" w:date="2020-01-31T16:18:00Z"/>
        </w:trPr>
        <w:tc>
          <w:tcPr>
            <w:tcW w:w="265" w:type="dxa"/>
            <w:tcBorders>
              <w:top w:val="nil"/>
              <w:left w:val="single" w:sz="4" w:space="0" w:color="5B9BD5" w:themeColor="accent5"/>
              <w:bottom w:val="nil"/>
              <w:right w:val="single" w:sz="4" w:space="0" w:color="CCFFCC"/>
            </w:tcBorders>
            <w:shd w:val="clear" w:color="auto" w:fill="70AD47" w:themeFill="accent6"/>
          </w:tcPr>
          <w:p w14:paraId="2614F5DB" w14:textId="335555E7" w:rsidR="008B6276" w:rsidDel="00F5586C" w:rsidRDefault="008B6276" w:rsidP="008B6276">
            <w:pPr>
              <w:rPr>
                <w:del w:id="5751" w:author="Salah Soliman" w:date="2020-01-31T16:18:00Z"/>
              </w:rPr>
            </w:pPr>
          </w:p>
        </w:tc>
        <w:tc>
          <w:tcPr>
            <w:tcW w:w="9990" w:type="dxa"/>
            <w:gridSpan w:val="2"/>
            <w:tcBorders>
              <w:top w:val="single" w:sz="4" w:space="0" w:color="CCFFCC"/>
              <w:left w:val="single" w:sz="4" w:space="0" w:color="CCFFCC"/>
              <w:bottom w:val="single" w:sz="4" w:space="0" w:color="CCFFCC"/>
              <w:right w:val="single" w:sz="4" w:space="0" w:color="CCFFCC"/>
            </w:tcBorders>
            <w:shd w:val="clear" w:color="auto" w:fill="F3FFF3"/>
            <w:hideMark/>
          </w:tcPr>
          <w:p w14:paraId="0D28A0DD" w14:textId="36CCC31C" w:rsidR="008B6276" w:rsidDel="00F5586C" w:rsidRDefault="008B6276" w:rsidP="008B6276">
            <w:pPr>
              <w:rPr>
                <w:del w:id="5752" w:author="Salah Soliman" w:date="2020-01-31T16:18:00Z"/>
                <w:color w:val="7F7F7F" w:themeColor="text1" w:themeTint="80"/>
              </w:rPr>
            </w:pPr>
            <w:del w:id="5753" w:author="Salah Soliman" w:date="2020-01-31T16:18:00Z">
              <w:r w:rsidDel="00F5586C">
                <w:rPr>
                  <w:color w:val="7F7F7F" w:themeColor="text1" w:themeTint="80"/>
                </w:rPr>
                <w:delText>Great! Social media connections are best represented as graphs, with nodes (people, organizations, etc.) and edges (friendships, follows, subscriptions, etc. )</w:delText>
              </w:r>
            </w:del>
            <w:ins w:id="5754" w:author="RoboGarden Team" w:date="2020-01-23T17:47:00Z">
              <w:del w:id="5755" w:author="Salah Soliman" w:date="2020-01-31T16:18:00Z">
                <w:r w:rsidR="003A3165" w:rsidDel="00F5586C">
                  <w:rPr>
                    <w:color w:val="7F7F7F" w:themeColor="text1" w:themeTint="80"/>
                  </w:rPr>
                  <w:delText>.)</w:delText>
                </w:r>
              </w:del>
            </w:ins>
            <w:del w:id="5756" w:author="Salah Soliman" w:date="2020-01-31T16:18:00Z">
              <w:r w:rsidDel="00F5586C">
                <w:rPr>
                  <w:color w:val="7F7F7F" w:themeColor="text1" w:themeTint="80"/>
                </w:rPr>
                <w:delText>.</w:delText>
              </w:r>
            </w:del>
          </w:p>
        </w:tc>
        <w:tc>
          <w:tcPr>
            <w:tcW w:w="270" w:type="dxa"/>
            <w:tcBorders>
              <w:top w:val="nil"/>
              <w:left w:val="single" w:sz="4" w:space="0" w:color="CCFFCC"/>
              <w:bottom w:val="nil"/>
              <w:right w:val="single" w:sz="4" w:space="0" w:color="5B9BD5" w:themeColor="accent5"/>
            </w:tcBorders>
            <w:shd w:val="clear" w:color="auto" w:fill="70AD47" w:themeFill="accent6"/>
          </w:tcPr>
          <w:p w14:paraId="6AAFEAA4" w14:textId="6865D692" w:rsidR="008B6276" w:rsidDel="00F5586C" w:rsidRDefault="008B6276" w:rsidP="008B6276">
            <w:pPr>
              <w:rPr>
                <w:del w:id="5757" w:author="Salah Soliman" w:date="2020-01-31T16:18:00Z"/>
                <w:color w:val="404040" w:themeColor="text1" w:themeTint="BF"/>
              </w:rPr>
            </w:pPr>
          </w:p>
        </w:tc>
      </w:tr>
      <w:tr w:rsidR="008B6276" w:rsidDel="00F5586C" w14:paraId="63A46618" w14:textId="07DFDDAF" w:rsidTr="008B6276">
        <w:trPr>
          <w:del w:id="5758" w:author="Salah Soliman" w:date="2020-01-31T16:18:00Z"/>
        </w:trPr>
        <w:tc>
          <w:tcPr>
            <w:tcW w:w="265" w:type="dxa"/>
            <w:tcBorders>
              <w:top w:val="nil"/>
              <w:left w:val="single" w:sz="4" w:space="0" w:color="5B9BD5" w:themeColor="accent5"/>
              <w:bottom w:val="single" w:sz="4" w:space="0" w:color="5B9BD5" w:themeColor="accent5"/>
              <w:right w:val="nil"/>
            </w:tcBorders>
            <w:shd w:val="clear" w:color="auto" w:fill="70AD47" w:themeFill="accent6"/>
          </w:tcPr>
          <w:p w14:paraId="42D20A5E" w14:textId="73015760" w:rsidR="008B6276" w:rsidDel="00F5586C" w:rsidRDefault="008B6276" w:rsidP="008B6276">
            <w:pPr>
              <w:pStyle w:val="NoSpacing"/>
              <w:rPr>
                <w:del w:id="5759" w:author="Salah Soliman" w:date="2020-01-31T16:18:00Z"/>
                <w:sz w:val="16"/>
                <w:szCs w:val="16"/>
              </w:rPr>
            </w:pPr>
          </w:p>
        </w:tc>
        <w:tc>
          <w:tcPr>
            <w:tcW w:w="2520" w:type="dxa"/>
            <w:tcBorders>
              <w:top w:val="single" w:sz="4" w:space="0" w:color="CCFFCC"/>
              <w:left w:val="nil"/>
              <w:bottom w:val="single" w:sz="4" w:space="0" w:color="5B9BD5" w:themeColor="accent5"/>
              <w:right w:val="nil"/>
            </w:tcBorders>
            <w:shd w:val="clear" w:color="auto" w:fill="70AD47" w:themeFill="accent6"/>
          </w:tcPr>
          <w:p w14:paraId="0EE4894D" w14:textId="15820101" w:rsidR="008B6276" w:rsidDel="00F5586C" w:rsidRDefault="008B6276" w:rsidP="008B6276">
            <w:pPr>
              <w:pStyle w:val="NoSpacing"/>
              <w:rPr>
                <w:del w:id="5760" w:author="Salah Soliman" w:date="2020-01-31T16:18:00Z"/>
                <w:sz w:val="16"/>
                <w:szCs w:val="16"/>
              </w:rPr>
            </w:pPr>
          </w:p>
        </w:tc>
        <w:tc>
          <w:tcPr>
            <w:tcW w:w="7470" w:type="dxa"/>
            <w:tcBorders>
              <w:top w:val="single" w:sz="4" w:space="0" w:color="CCFFCC"/>
              <w:left w:val="nil"/>
              <w:bottom w:val="single" w:sz="4" w:space="0" w:color="5B9BD5" w:themeColor="accent5"/>
              <w:right w:val="nil"/>
            </w:tcBorders>
            <w:shd w:val="clear" w:color="auto" w:fill="70AD47" w:themeFill="accent6"/>
          </w:tcPr>
          <w:p w14:paraId="7073F795" w14:textId="376D320B" w:rsidR="008B6276" w:rsidDel="00F5586C" w:rsidRDefault="008B6276" w:rsidP="008B6276">
            <w:pPr>
              <w:pStyle w:val="NoSpacing"/>
              <w:rPr>
                <w:del w:id="5761" w:author="Salah Soliman" w:date="2020-01-31T16:18:00Z"/>
                <w:sz w:val="16"/>
                <w:szCs w:val="16"/>
              </w:rPr>
            </w:pPr>
          </w:p>
        </w:tc>
        <w:tc>
          <w:tcPr>
            <w:tcW w:w="270" w:type="dxa"/>
            <w:tcBorders>
              <w:top w:val="nil"/>
              <w:left w:val="nil"/>
              <w:bottom w:val="single" w:sz="4" w:space="0" w:color="5B9BD5" w:themeColor="accent5"/>
              <w:right w:val="single" w:sz="4" w:space="0" w:color="5B9BD5" w:themeColor="accent5"/>
            </w:tcBorders>
            <w:shd w:val="clear" w:color="auto" w:fill="70AD47" w:themeFill="accent6"/>
          </w:tcPr>
          <w:p w14:paraId="2BEDFA34" w14:textId="7325B00D" w:rsidR="008B6276" w:rsidDel="00F5586C" w:rsidRDefault="008B6276" w:rsidP="008B6276">
            <w:pPr>
              <w:pStyle w:val="NoSpacing"/>
              <w:rPr>
                <w:del w:id="5762" w:author="Salah Soliman" w:date="2020-01-31T16:18:00Z"/>
                <w:sz w:val="16"/>
                <w:szCs w:val="16"/>
              </w:rPr>
            </w:pPr>
          </w:p>
        </w:tc>
      </w:tr>
    </w:tbl>
    <w:p w14:paraId="34ED9251" w14:textId="324838E6" w:rsidR="008B6276" w:rsidDel="00F5586C" w:rsidRDefault="008B6276" w:rsidP="008B6276">
      <w:pPr>
        <w:pStyle w:val="NoSpacing"/>
        <w:rPr>
          <w:del w:id="5763" w:author="Salah Soliman" w:date="2020-01-31T16:18:00Z"/>
        </w:rPr>
      </w:pPr>
    </w:p>
    <w:tbl>
      <w:tblPr>
        <w:tblStyle w:val="TableGrid"/>
        <w:tblW w:w="10530" w:type="dxa"/>
        <w:tblBorders>
          <w:top w:val="single" w:sz="4" w:space="0" w:color="5B9BD5" w:themeColor="accent5"/>
          <w:left w:val="single" w:sz="4" w:space="0" w:color="5B9BD5" w:themeColor="accent5"/>
          <w:bottom w:val="single" w:sz="4" w:space="0" w:color="5B9BD5" w:themeColor="accent5"/>
          <w:right w:val="single" w:sz="4" w:space="0" w:color="5B9BD5" w:themeColor="accent5"/>
          <w:insideH w:val="none" w:sz="0" w:space="0" w:color="auto"/>
          <w:insideV w:val="none" w:sz="0" w:space="0" w:color="auto"/>
        </w:tblBorders>
        <w:tblLayout w:type="fixed"/>
        <w:tblCellMar>
          <w:left w:w="115" w:type="dxa"/>
          <w:right w:w="115" w:type="dxa"/>
        </w:tblCellMar>
        <w:tblLook w:val="04A0" w:firstRow="1" w:lastRow="0" w:firstColumn="1" w:lastColumn="0" w:noHBand="0" w:noVBand="1"/>
      </w:tblPr>
      <w:tblGrid>
        <w:gridCol w:w="265"/>
        <w:gridCol w:w="2521"/>
        <w:gridCol w:w="7474"/>
        <w:gridCol w:w="270"/>
      </w:tblGrid>
      <w:tr w:rsidR="008B6276" w:rsidDel="00F5586C" w14:paraId="7E82EE37" w14:textId="025E4A8E" w:rsidTr="008B6276">
        <w:trPr>
          <w:trHeight w:val="107"/>
          <w:del w:id="5764" w:author="Salah Soliman" w:date="2020-01-31T16:18:00Z"/>
        </w:trPr>
        <w:tc>
          <w:tcPr>
            <w:tcW w:w="265" w:type="dxa"/>
            <w:tcBorders>
              <w:top w:val="single" w:sz="4" w:space="0" w:color="5B9BD5" w:themeColor="accent5"/>
              <w:left w:val="single" w:sz="4" w:space="0" w:color="5B9BD5" w:themeColor="accent5"/>
              <w:bottom w:val="nil"/>
              <w:right w:val="nil"/>
            </w:tcBorders>
            <w:shd w:val="clear" w:color="auto" w:fill="70AD47" w:themeFill="accent6"/>
          </w:tcPr>
          <w:p w14:paraId="191300F9" w14:textId="17BB9D7C" w:rsidR="008B6276" w:rsidDel="00F5586C" w:rsidRDefault="008B6276" w:rsidP="008B6276">
            <w:pPr>
              <w:rPr>
                <w:del w:id="5765" w:author="Salah Soliman" w:date="2020-01-31T16:18:00Z"/>
              </w:rPr>
            </w:pPr>
          </w:p>
        </w:tc>
        <w:tc>
          <w:tcPr>
            <w:tcW w:w="2520" w:type="dxa"/>
            <w:tcBorders>
              <w:top w:val="single" w:sz="4" w:space="0" w:color="5B9BD5" w:themeColor="accent5"/>
              <w:left w:val="nil"/>
              <w:bottom w:val="nil"/>
              <w:right w:val="nil"/>
            </w:tcBorders>
            <w:shd w:val="clear" w:color="auto" w:fill="70AD47" w:themeFill="accent6"/>
          </w:tcPr>
          <w:p w14:paraId="0919183E" w14:textId="13954DEE" w:rsidR="008B6276" w:rsidDel="00F5586C" w:rsidRDefault="008B6276" w:rsidP="008B6276">
            <w:pPr>
              <w:rPr>
                <w:del w:id="5766" w:author="Salah Soliman" w:date="2020-01-31T16:18:00Z"/>
              </w:rPr>
            </w:pPr>
          </w:p>
        </w:tc>
        <w:tc>
          <w:tcPr>
            <w:tcW w:w="7470" w:type="dxa"/>
            <w:tcBorders>
              <w:top w:val="single" w:sz="4" w:space="0" w:color="5B9BD5" w:themeColor="accent5"/>
              <w:left w:val="nil"/>
              <w:bottom w:val="nil"/>
              <w:right w:val="nil"/>
            </w:tcBorders>
            <w:shd w:val="clear" w:color="auto" w:fill="70AD47" w:themeFill="accent6"/>
            <w:hideMark/>
          </w:tcPr>
          <w:p w14:paraId="22C3B673" w14:textId="3AEB797C" w:rsidR="008B6276" w:rsidDel="00F5586C" w:rsidRDefault="008B6276" w:rsidP="008B6276">
            <w:pPr>
              <w:jc w:val="right"/>
              <w:rPr>
                <w:del w:id="5767" w:author="Salah Soliman" w:date="2020-01-31T16:18:00Z"/>
                <w:color w:val="78C800"/>
              </w:rPr>
            </w:pPr>
            <w:del w:id="5768" w:author="Salah Soliman" w:date="2020-01-31T16:18:00Z">
              <w:r w:rsidDel="00F5586C">
                <w:rPr>
                  <w:rFonts w:ascii="FontAwesome" w:hAnsi="FontAwesome"/>
                  <w:color w:val="FF4B4B"/>
                </w:rPr>
                <w:sym w:font="FontAwesome" w:char="F057"/>
              </w:r>
              <w:r w:rsidDel="00F5586C">
                <w:rPr>
                  <w:color w:val="FF4B4B"/>
                </w:rPr>
                <w:delText xml:space="preserve"> That’s Incorrect</w:delText>
              </w:r>
            </w:del>
          </w:p>
        </w:tc>
        <w:tc>
          <w:tcPr>
            <w:tcW w:w="270" w:type="dxa"/>
            <w:tcBorders>
              <w:top w:val="single" w:sz="4" w:space="0" w:color="5B9BD5" w:themeColor="accent5"/>
              <w:left w:val="nil"/>
              <w:bottom w:val="nil"/>
              <w:right w:val="single" w:sz="4" w:space="0" w:color="5B9BD5" w:themeColor="accent5"/>
            </w:tcBorders>
            <w:shd w:val="clear" w:color="auto" w:fill="70AD47" w:themeFill="accent6"/>
          </w:tcPr>
          <w:p w14:paraId="493B2EE5" w14:textId="76A06562" w:rsidR="008B6276" w:rsidDel="00F5586C" w:rsidRDefault="008B6276" w:rsidP="008B6276">
            <w:pPr>
              <w:rPr>
                <w:del w:id="5769" w:author="Salah Soliman" w:date="2020-01-31T16:18:00Z"/>
                <w:color w:val="404040" w:themeColor="text1" w:themeTint="BF"/>
              </w:rPr>
            </w:pPr>
          </w:p>
        </w:tc>
      </w:tr>
      <w:tr w:rsidR="008B6276" w:rsidDel="00F5586C" w14:paraId="5065333D" w14:textId="4641F2C1" w:rsidTr="008B6276">
        <w:trPr>
          <w:del w:id="5770" w:author="Salah Soliman" w:date="2020-01-31T16:18:00Z"/>
        </w:trPr>
        <w:tc>
          <w:tcPr>
            <w:tcW w:w="265" w:type="dxa"/>
            <w:tcBorders>
              <w:top w:val="nil"/>
              <w:left w:val="single" w:sz="4" w:space="0" w:color="5B9BD5" w:themeColor="accent5"/>
              <w:bottom w:val="nil"/>
              <w:right w:val="nil"/>
            </w:tcBorders>
            <w:shd w:val="clear" w:color="auto" w:fill="70AD47" w:themeFill="accent6"/>
          </w:tcPr>
          <w:p w14:paraId="7FF9AAD0" w14:textId="765ED710" w:rsidR="008B6276" w:rsidDel="00F5586C" w:rsidRDefault="008B6276" w:rsidP="008B6276">
            <w:pPr>
              <w:rPr>
                <w:del w:id="5771" w:author="Salah Soliman" w:date="2020-01-31T16:18:00Z"/>
              </w:rPr>
            </w:pPr>
          </w:p>
        </w:tc>
        <w:tc>
          <w:tcPr>
            <w:tcW w:w="2520" w:type="dxa"/>
            <w:tcBorders>
              <w:top w:val="nil"/>
              <w:left w:val="nil"/>
              <w:bottom w:val="nil"/>
              <w:right w:val="nil"/>
            </w:tcBorders>
            <w:shd w:val="clear" w:color="auto" w:fill="FF4B4B"/>
            <w:hideMark/>
          </w:tcPr>
          <w:p w14:paraId="281AF110" w14:textId="1873EE44" w:rsidR="008B6276" w:rsidDel="00F5586C" w:rsidRDefault="008B6276" w:rsidP="008B6276">
            <w:pPr>
              <w:rPr>
                <w:del w:id="5772" w:author="Salah Soliman" w:date="2020-01-31T16:18:00Z"/>
                <w:rFonts w:asciiTheme="majorHAnsi" w:hAnsiTheme="majorHAnsi" w:cstheme="majorHAnsi"/>
                <w:color w:val="FFFFFF" w:themeColor="background1"/>
              </w:rPr>
            </w:pPr>
            <w:del w:id="5773" w:author="Salah Soliman" w:date="2020-01-31T16:18:00Z">
              <w:r w:rsidDel="00F5586C">
                <w:rPr>
                  <w:rFonts w:asciiTheme="majorHAnsi" w:hAnsiTheme="majorHAnsi" w:cstheme="majorHAnsi"/>
                  <w:color w:val="FFFFFF" w:themeColor="background1"/>
                </w:rPr>
                <w:delText>Explanation</w:delText>
              </w:r>
            </w:del>
          </w:p>
        </w:tc>
        <w:tc>
          <w:tcPr>
            <w:tcW w:w="7470" w:type="dxa"/>
            <w:tcBorders>
              <w:top w:val="nil"/>
              <w:left w:val="nil"/>
              <w:bottom w:val="nil"/>
              <w:right w:val="nil"/>
            </w:tcBorders>
            <w:shd w:val="clear" w:color="auto" w:fill="70AD47" w:themeFill="accent6"/>
          </w:tcPr>
          <w:p w14:paraId="2C9EC443" w14:textId="328854DC" w:rsidR="008B6276" w:rsidDel="00F5586C" w:rsidRDefault="008B6276" w:rsidP="008B6276">
            <w:pPr>
              <w:rPr>
                <w:del w:id="5774" w:author="Salah Soliman" w:date="2020-01-31T16:18:00Z"/>
                <w:color w:val="404040" w:themeColor="text1" w:themeTint="BF"/>
              </w:rPr>
            </w:pPr>
          </w:p>
        </w:tc>
        <w:tc>
          <w:tcPr>
            <w:tcW w:w="270" w:type="dxa"/>
            <w:tcBorders>
              <w:top w:val="nil"/>
              <w:left w:val="nil"/>
              <w:bottom w:val="nil"/>
              <w:right w:val="single" w:sz="4" w:space="0" w:color="5B9BD5" w:themeColor="accent5"/>
            </w:tcBorders>
            <w:shd w:val="clear" w:color="auto" w:fill="70AD47" w:themeFill="accent6"/>
          </w:tcPr>
          <w:p w14:paraId="61DC02D3" w14:textId="332C5191" w:rsidR="008B6276" w:rsidDel="00F5586C" w:rsidRDefault="008B6276" w:rsidP="008B6276">
            <w:pPr>
              <w:rPr>
                <w:del w:id="5775" w:author="Salah Soliman" w:date="2020-01-31T16:18:00Z"/>
              </w:rPr>
            </w:pPr>
          </w:p>
        </w:tc>
      </w:tr>
      <w:tr w:rsidR="008B6276" w:rsidDel="00F5586C" w14:paraId="3FC2D8B8" w14:textId="369ACFA4" w:rsidTr="008B6276">
        <w:trPr>
          <w:del w:id="5776" w:author="Salah Soliman" w:date="2020-01-31T16:18:00Z"/>
        </w:trPr>
        <w:tc>
          <w:tcPr>
            <w:tcW w:w="265" w:type="dxa"/>
            <w:tcBorders>
              <w:top w:val="nil"/>
              <w:left w:val="single" w:sz="4" w:space="0" w:color="5B9BD5" w:themeColor="accent5"/>
              <w:bottom w:val="nil"/>
              <w:right w:val="nil"/>
            </w:tcBorders>
            <w:shd w:val="clear" w:color="auto" w:fill="70AD47" w:themeFill="accent6"/>
          </w:tcPr>
          <w:p w14:paraId="556B9C27" w14:textId="6B0AB01A" w:rsidR="008B6276" w:rsidDel="00F5586C" w:rsidRDefault="008B6276" w:rsidP="008B6276">
            <w:pPr>
              <w:pStyle w:val="NoSpacing"/>
              <w:rPr>
                <w:del w:id="5777" w:author="Salah Soliman" w:date="2020-01-31T16:18:00Z"/>
                <w:sz w:val="16"/>
                <w:szCs w:val="16"/>
              </w:rPr>
            </w:pPr>
          </w:p>
        </w:tc>
        <w:tc>
          <w:tcPr>
            <w:tcW w:w="2520" w:type="dxa"/>
            <w:tcBorders>
              <w:top w:val="nil"/>
              <w:left w:val="nil"/>
              <w:bottom w:val="single" w:sz="4" w:space="0" w:color="F9DBDB"/>
              <w:right w:val="nil"/>
            </w:tcBorders>
            <w:shd w:val="clear" w:color="auto" w:fill="FF4B4B"/>
          </w:tcPr>
          <w:p w14:paraId="1C525AB6" w14:textId="1412B50F" w:rsidR="008B6276" w:rsidDel="00F5586C" w:rsidRDefault="008B6276" w:rsidP="008B6276">
            <w:pPr>
              <w:pStyle w:val="NoSpacing"/>
              <w:rPr>
                <w:del w:id="5778" w:author="Salah Soliman" w:date="2020-01-31T16:18:00Z"/>
                <w:sz w:val="16"/>
                <w:szCs w:val="16"/>
              </w:rPr>
            </w:pPr>
          </w:p>
        </w:tc>
        <w:tc>
          <w:tcPr>
            <w:tcW w:w="7470" w:type="dxa"/>
            <w:tcBorders>
              <w:top w:val="nil"/>
              <w:left w:val="nil"/>
              <w:bottom w:val="single" w:sz="4" w:space="0" w:color="F9DBDB"/>
              <w:right w:val="nil"/>
            </w:tcBorders>
            <w:shd w:val="clear" w:color="auto" w:fill="FF4B4B"/>
          </w:tcPr>
          <w:p w14:paraId="1E6ECA17" w14:textId="2CB8AB3C" w:rsidR="008B6276" w:rsidDel="00F5586C" w:rsidRDefault="008B6276" w:rsidP="008B6276">
            <w:pPr>
              <w:pStyle w:val="NoSpacing"/>
              <w:rPr>
                <w:del w:id="5779" w:author="Salah Soliman" w:date="2020-01-31T16:18:00Z"/>
                <w:sz w:val="16"/>
                <w:szCs w:val="16"/>
              </w:rPr>
            </w:pPr>
          </w:p>
        </w:tc>
        <w:tc>
          <w:tcPr>
            <w:tcW w:w="270" w:type="dxa"/>
            <w:tcBorders>
              <w:top w:val="nil"/>
              <w:left w:val="nil"/>
              <w:bottom w:val="nil"/>
              <w:right w:val="single" w:sz="4" w:space="0" w:color="5B9BD5" w:themeColor="accent5"/>
            </w:tcBorders>
            <w:shd w:val="clear" w:color="auto" w:fill="70AD47" w:themeFill="accent6"/>
          </w:tcPr>
          <w:p w14:paraId="1B4BA342" w14:textId="438DEBC5" w:rsidR="008B6276" w:rsidDel="00F5586C" w:rsidRDefault="008B6276" w:rsidP="008B6276">
            <w:pPr>
              <w:pStyle w:val="NoSpacing"/>
              <w:rPr>
                <w:del w:id="5780" w:author="Salah Soliman" w:date="2020-01-31T16:18:00Z"/>
                <w:sz w:val="16"/>
                <w:szCs w:val="16"/>
              </w:rPr>
            </w:pPr>
          </w:p>
        </w:tc>
      </w:tr>
      <w:tr w:rsidR="008B6276" w:rsidDel="00F5586C" w14:paraId="0402C8F5" w14:textId="5B4921A8" w:rsidTr="008B6276">
        <w:trPr>
          <w:trHeight w:val="60"/>
          <w:del w:id="5781" w:author="Salah Soliman" w:date="2020-01-31T16:18:00Z"/>
        </w:trPr>
        <w:tc>
          <w:tcPr>
            <w:tcW w:w="265" w:type="dxa"/>
            <w:tcBorders>
              <w:top w:val="nil"/>
              <w:left w:val="single" w:sz="4" w:space="0" w:color="5B9BD5" w:themeColor="accent5"/>
              <w:bottom w:val="nil"/>
              <w:right w:val="single" w:sz="4" w:space="0" w:color="F9DBDB"/>
            </w:tcBorders>
            <w:shd w:val="clear" w:color="auto" w:fill="70AD47" w:themeFill="accent6"/>
          </w:tcPr>
          <w:p w14:paraId="3100D819" w14:textId="6C1C8FB5" w:rsidR="008B6276" w:rsidDel="00F5586C" w:rsidRDefault="008B6276" w:rsidP="008B6276">
            <w:pPr>
              <w:rPr>
                <w:del w:id="5782" w:author="Salah Soliman" w:date="2020-01-31T16:18:00Z"/>
              </w:rPr>
            </w:pPr>
          </w:p>
        </w:tc>
        <w:tc>
          <w:tcPr>
            <w:tcW w:w="9990" w:type="dxa"/>
            <w:gridSpan w:val="2"/>
            <w:tcBorders>
              <w:top w:val="single" w:sz="4" w:space="0" w:color="F9DBDB"/>
              <w:left w:val="single" w:sz="4" w:space="0" w:color="F9DBDB"/>
              <w:bottom w:val="single" w:sz="4" w:space="0" w:color="F9DBDB"/>
              <w:right w:val="single" w:sz="4" w:space="0" w:color="F9DBDB"/>
            </w:tcBorders>
            <w:shd w:val="clear" w:color="auto" w:fill="FCEEEE"/>
            <w:hideMark/>
          </w:tcPr>
          <w:p w14:paraId="086EF4FA" w14:textId="123C4259" w:rsidR="008B6276" w:rsidDel="00F5586C" w:rsidRDefault="008B6276" w:rsidP="008B6276">
            <w:pPr>
              <w:rPr>
                <w:del w:id="5783" w:author="Salah Soliman" w:date="2020-01-31T16:18:00Z"/>
                <w:color w:val="7F7F7F" w:themeColor="text1" w:themeTint="80"/>
              </w:rPr>
            </w:pPr>
            <w:del w:id="5784" w:author="Salah Soliman" w:date="2020-01-31T16:18:00Z">
              <w:r w:rsidDel="00F5586C">
                <w:rPr>
                  <w:color w:val="7F7F7F" w:themeColor="text1" w:themeTint="80"/>
                </w:rPr>
                <w:delText xml:space="preserve">Unfortunately this is Incorrect. Facebook connections’ data can be described by the members including the people and the organizations and the relationships between these members (follows, likes, etc.). </w:delText>
              </w:r>
            </w:del>
          </w:p>
        </w:tc>
        <w:tc>
          <w:tcPr>
            <w:tcW w:w="270" w:type="dxa"/>
            <w:tcBorders>
              <w:top w:val="nil"/>
              <w:left w:val="single" w:sz="4" w:space="0" w:color="F9DBDB"/>
              <w:bottom w:val="nil"/>
              <w:right w:val="single" w:sz="4" w:space="0" w:color="5B9BD5" w:themeColor="accent5"/>
            </w:tcBorders>
            <w:shd w:val="clear" w:color="auto" w:fill="70AD47" w:themeFill="accent6"/>
          </w:tcPr>
          <w:p w14:paraId="23B8CFA6" w14:textId="2CC9F858" w:rsidR="008B6276" w:rsidDel="00F5586C" w:rsidRDefault="008B6276" w:rsidP="008B6276">
            <w:pPr>
              <w:rPr>
                <w:del w:id="5785" w:author="Salah Soliman" w:date="2020-01-31T16:18:00Z"/>
                <w:color w:val="404040" w:themeColor="text1" w:themeTint="BF"/>
              </w:rPr>
            </w:pPr>
          </w:p>
        </w:tc>
      </w:tr>
      <w:tr w:rsidR="008B6276" w:rsidDel="00F5586C" w14:paraId="11FB443B" w14:textId="0DC9BFD5" w:rsidTr="008B6276">
        <w:trPr>
          <w:del w:id="5786" w:author="Salah Soliman" w:date="2020-01-31T16:18:00Z"/>
        </w:trPr>
        <w:tc>
          <w:tcPr>
            <w:tcW w:w="265" w:type="dxa"/>
            <w:tcBorders>
              <w:top w:val="nil"/>
              <w:left w:val="single" w:sz="4" w:space="0" w:color="5B9BD5" w:themeColor="accent5"/>
              <w:bottom w:val="single" w:sz="4" w:space="0" w:color="5B9BD5" w:themeColor="accent5"/>
              <w:right w:val="nil"/>
            </w:tcBorders>
            <w:shd w:val="clear" w:color="auto" w:fill="70AD47" w:themeFill="accent6"/>
          </w:tcPr>
          <w:p w14:paraId="79E41493" w14:textId="1F9D1422" w:rsidR="008B6276" w:rsidDel="00F5586C" w:rsidRDefault="008B6276" w:rsidP="008B6276">
            <w:pPr>
              <w:pStyle w:val="NoSpacing"/>
              <w:rPr>
                <w:del w:id="5787" w:author="Salah Soliman" w:date="2020-01-31T16:18:00Z"/>
                <w:sz w:val="16"/>
                <w:szCs w:val="16"/>
              </w:rPr>
            </w:pPr>
          </w:p>
        </w:tc>
        <w:tc>
          <w:tcPr>
            <w:tcW w:w="2520" w:type="dxa"/>
            <w:tcBorders>
              <w:top w:val="single" w:sz="4" w:space="0" w:color="F9DBDB"/>
              <w:left w:val="nil"/>
              <w:bottom w:val="single" w:sz="4" w:space="0" w:color="5B9BD5" w:themeColor="accent5"/>
              <w:right w:val="nil"/>
            </w:tcBorders>
            <w:shd w:val="clear" w:color="auto" w:fill="70AD47" w:themeFill="accent6"/>
          </w:tcPr>
          <w:p w14:paraId="3DF646BC" w14:textId="681A179E" w:rsidR="008B6276" w:rsidDel="00F5586C" w:rsidRDefault="008B6276" w:rsidP="008B6276">
            <w:pPr>
              <w:pStyle w:val="NoSpacing"/>
              <w:rPr>
                <w:del w:id="5788" w:author="Salah Soliman" w:date="2020-01-31T16:18:00Z"/>
                <w:sz w:val="16"/>
                <w:szCs w:val="16"/>
              </w:rPr>
            </w:pPr>
          </w:p>
        </w:tc>
        <w:tc>
          <w:tcPr>
            <w:tcW w:w="7470" w:type="dxa"/>
            <w:tcBorders>
              <w:top w:val="single" w:sz="4" w:space="0" w:color="F9DBDB"/>
              <w:left w:val="nil"/>
              <w:bottom w:val="single" w:sz="4" w:space="0" w:color="5B9BD5" w:themeColor="accent5"/>
              <w:right w:val="nil"/>
            </w:tcBorders>
            <w:shd w:val="clear" w:color="auto" w:fill="70AD47" w:themeFill="accent6"/>
          </w:tcPr>
          <w:p w14:paraId="2C04738A" w14:textId="4C08FC3D" w:rsidR="008B6276" w:rsidDel="00F5586C" w:rsidRDefault="008B6276" w:rsidP="008B6276">
            <w:pPr>
              <w:pStyle w:val="NoSpacing"/>
              <w:rPr>
                <w:del w:id="5789" w:author="Salah Soliman" w:date="2020-01-31T16:18:00Z"/>
                <w:sz w:val="16"/>
                <w:szCs w:val="16"/>
              </w:rPr>
            </w:pPr>
          </w:p>
        </w:tc>
        <w:tc>
          <w:tcPr>
            <w:tcW w:w="270" w:type="dxa"/>
            <w:tcBorders>
              <w:top w:val="nil"/>
              <w:left w:val="nil"/>
              <w:bottom w:val="single" w:sz="4" w:space="0" w:color="5B9BD5" w:themeColor="accent5"/>
              <w:right w:val="single" w:sz="4" w:space="0" w:color="5B9BD5" w:themeColor="accent5"/>
            </w:tcBorders>
            <w:shd w:val="clear" w:color="auto" w:fill="70AD47" w:themeFill="accent6"/>
          </w:tcPr>
          <w:p w14:paraId="41D1356C" w14:textId="0FC182F6" w:rsidR="008B6276" w:rsidDel="00F5586C" w:rsidRDefault="008B6276" w:rsidP="008B6276">
            <w:pPr>
              <w:pStyle w:val="NoSpacing"/>
              <w:rPr>
                <w:del w:id="5790" w:author="Salah Soliman" w:date="2020-01-31T16:18:00Z"/>
                <w:sz w:val="16"/>
                <w:szCs w:val="16"/>
              </w:rPr>
            </w:pPr>
          </w:p>
        </w:tc>
      </w:tr>
    </w:tbl>
    <w:p w14:paraId="6F7556A9" w14:textId="77777777" w:rsidR="008B6276" w:rsidRDefault="008B6276" w:rsidP="008B6276">
      <w:pPr>
        <w:pStyle w:val="NoSpacing"/>
      </w:pPr>
    </w:p>
    <w:p w14:paraId="12164DEC" w14:textId="69DA3B6F" w:rsidR="008B6276" w:rsidRDefault="008B6276" w:rsidP="008B6276">
      <w:pPr>
        <w:pStyle w:val="NormalWeb"/>
        <w:spacing w:before="0" w:beforeAutospacing="0" w:after="120" w:afterAutospacing="0"/>
        <w:rPr>
          <w:rFonts w:asciiTheme="minorHAnsi" w:hAnsiTheme="minorHAnsi" w:cstheme="minorHAnsi"/>
          <w:sz w:val="22"/>
          <w:szCs w:val="22"/>
        </w:rPr>
      </w:pPr>
    </w:p>
    <w:p w14:paraId="2621BBB0" w14:textId="77777777" w:rsidR="003D1F84" w:rsidRPr="003D1F84" w:rsidRDefault="003D1F84" w:rsidP="003D1F84">
      <w:pPr>
        <w:pStyle w:val="Heading1"/>
        <w:rPr>
          <w:rStyle w:val="Strong"/>
          <w:b w:val="0"/>
          <w:bCs w:val="0"/>
          <w:highlight w:val="yellow"/>
        </w:rPr>
      </w:pPr>
      <w:r w:rsidRPr="003D1F84">
        <w:rPr>
          <w:rStyle w:val="Strong"/>
          <w:b w:val="0"/>
          <w:bCs w:val="0"/>
          <w:highlight w:val="yellow"/>
        </w:rPr>
        <w:lastRenderedPageBreak/>
        <w:t>Data Exploration</w:t>
      </w:r>
    </w:p>
    <w:p w14:paraId="7DEE6A06" w14:textId="64E7A7EA" w:rsidR="0033274C" w:rsidRDefault="0033274C" w:rsidP="0033274C">
      <w:pPr>
        <w:pStyle w:val="Heading2"/>
        <w:spacing w:before="120"/>
        <w:rPr>
          <w:rStyle w:val="Strong"/>
          <w:rFonts w:ascii="Calibri" w:hAnsi="Calibri" w:cs="Calibri"/>
          <w:bCs w:val="0"/>
          <w:color w:val="auto"/>
          <w:sz w:val="22"/>
          <w:szCs w:val="24"/>
        </w:rPr>
      </w:pPr>
      <w:r>
        <w:rPr>
          <w:rStyle w:val="Strong"/>
          <w:rFonts w:ascii="Calibri" w:hAnsi="Calibri" w:cs="Calibri"/>
          <w:color w:val="auto"/>
          <w:sz w:val="22"/>
          <w:szCs w:val="24"/>
          <w:highlight w:val="yellow"/>
        </w:rPr>
        <w:t xml:space="preserve">Submodule </w:t>
      </w:r>
      <w:r w:rsidR="00D3024A">
        <w:rPr>
          <w:rStyle w:val="Strong"/>
          <w:rFonts w:ascii="Calibri" w:hAnsi="Calibri" w:cs="Calibri"/>
          <w:color w:val="auto"/>
          <w:sz w:val="22"/>
          <w:szCs w:val="24"/>
          <w:highlight w:val="yellow"/>
        </w:rPr>
        <w:t>3</w:t>
      </w:r>
      <w:r>
        <w:rPr>
          <w:rStyle w:val="Strong"/>
          <w:rFonts w:ascii="Calibri" w:hAnsi="Calibri" w:cs="Calibri"/>
          <w:color w:val="auto"/>
          <w:sz w:val="22"/>
          <w:szCs w:val="24"/>
          <w:highlight w:val="yellow"/>
        </w:rPr>
        <w:t xml:space="preserve"> Activities Summary:</w:t>
      </w:r>
    </w:p>
    <w:p w14:paraId="3E66555A" w14:textId="2FEDC97A" w:rsidR="0033274C" w:rsidRDefault="0033274C" w:rsidP="0033274C">
      <w:pPr>
        <w:pStyle w:val="NormalWeb"/>
        <w:spacing w:before="0" w:beforeAutospacing="0" w:after="120" w:afterAutospacing="0"/>
        <w:rPr>
          <w:color w:val="A6A6A6" w:themeColor="background1" w:themeShade="A6"/>
        </w:rPr>
      </w:pPr>
      <w:r>
        <w:rPr>
          <w:rFonts w:ascii="Calibri" w:eastAsiaTheme="minorHAnsi" w:hAnsi="Calibri" w:cs="Calibri"/>
          <w:color w:val="A6A6A6" w:themeColor="background1" w:themeShade="A6"/>
          <w:sz w:val="22"/>
        </w:rPr>
        <w:t xml:space="preserve">List the activities learners will be completing during the module, and in the </w:t>
      </w:r>
      <w:del w:id="5791" w:author="Chantelle Dubois Nishiyama" w:date="2020-02-26T19:51:00Z">
        <w:r w:rsidDel="00D141C9">
          <w:rPr>
            <w:rFonts w:ascii="Calibri" w:eastAsiaTheme="minorHAnsi" w:hAnsi="Calibri" w:cs="Calibri"/>
            <w:color w:val="A6A6A6" w:themeColor="background1" w:themeShade="A6"/>
            <w:sz w:val="22"/>
          </w:rPr>
          <w:delText>sequence</w:delText>
        </w:r>
      </w:del>
      <w:ins w:id="5792" w:author="Chantelle Dubois Nishiyama" w:date="2020-02-26T19:51:00Z">
        <w:r w:rsidR="00D141C9">
          <w:rPr>
            <w:rFonts w:ascii="Calibri" w:eastAsiaTheme="minorHAnsi" w:hAnsi="Calibri" w:cs="Calibri"/>
            <w:color w:val="A6A6A6" w:themeColor="background1" w:themeShade="A6"/>
            <w:sz w:val="22"/>
          </w:rPr>
          <w:t>sequence,</w:t>
        </w:r>
      </w:ins>
      <w:r>
        <w:rPr>
          <w:rFonts w:ascii="Calibri" w:eastAsiaTheme="minorHAnsi" w:hAnsi="Calibri" w:cs="Calibri"/>
          <w:color w:val="A6A6A6" w:themeColor="background1" w:themeShade="A6"/>
          <w:sz w:val="22"/>
        </w:rPr>
        <w:t xml:space="preserve"> they will be completed. Please indicate which activities are graded, and which ones are not. </w:t>
      </w:r>
      <w:r>
        <w:rPr>
          <w:rFonts w:ascii="Calibri" w:eastAsiaTheme="minorHAnsi" w:hAnsi="Calibri" w:cs="Calibri"/>
          <w:color w:val="A6A6A6" w:themeColor="background1" w:themeShade="A6"/>
          <w:sz w:val="22"/>
          <w:szCs w:val="22"/>
        </w:rPr>
        <w:t xml:space="preserve">All activities must match the stated module objectives listed above. </w:t>
      </w:r>
      <w:r>
        <w:rPr>
          <w:rFonts w:ascii="Calibri" w:eastAsiaTheme="minorHAnsi" w:hAnsi="Calibri" w:cs="Calibri"/>
          <w:color w:val="A6A6A6" w:themeColor="background1" w:themeShade="A6"/>
          <w:sz w:val="22"/>
        </w:rPr>
        <w:t xml:space="preserve">The following list displays examples of activities that may be included. If you have questions about the activities you would like to include in the course, please speak to Learning Services. </w:t>
      </w:r>
    </w:p>
    <w:p w14:paraId="76E52A32" w14:textId="77777777" w:rsidR="0033274C" w:rsidRDefault="0033274C" w:rsidP="0033274C">
      <w:pPr>
        <w:rPr>
          <w:rFonts w:ascii="Calibri" w:hAnsi="Calibri" w:cs="Calibri"/>
          <w:color w:val="404040" w:themeColor="text1" w:themeTint="BF"/>
          <w:highlight w:val="yellow"/>
        </w:rPr>
      </w:pPr>
    </w:p>
    <w:p w14:paraId="5090AB76" w14:textId="77777777" w:rsidR="0033274C" w:rsidRDefault="0033274C" w:rsidP="0033274C">
      <w:pPr>
        <w:pStyle w:val="ListParagraph"/>
        <w:numPr>
          <w:ilvl w:val="0"/>
          <w:numId w:val="93"/>
        </w:numPr>
        <w:spacing w:before="120" w:after="120" w:line="256" w:lineRule="auto"/>
        <w:contextualSpacing w:val="0"/>
        <w:rPr>
          <w:rFonts w:ascii="Open Sans" w:hAnsi="Open Sans" w:cs="Open Sans"/>
          <w:highlight w:val="yellow"/>
        </w:rPr>
      </w:pPr>
      <w:r>
        <w:rPr>
          <w:highlight w:val="yellow"/>
        </w:rPr>
        <w:t>Interactive lesson mission (Complete reading of the lesson is graded, and this is confirmed by finishing the informal assessment inside the lesson)</w:t>
      </w:r>
    </w:p>
    <w:p w14:paraId="590EABE7" w14:textId="77777777" w:rsidR="0033274C" w:rsidRDefault="0033274C" w:rsidP="0033274C">
      <w:pPr>
        <w:pStyle w:val="ListParagraph"/>
        <w:numPr>
          <w:ilvl w:val="0"/>
          <w:numId w:val="93"/>
        </w:numPr>
        <w:spacing w:before="120" w:after="120" w:line="256" w:lineRule="auto"/>
        <w:contextualSpacing w:val="0"/>
        <w:rPr>
          <w:highlight w:val="yellow"/>
        </w:rPr>
      </w:pPr>
      <w:r>
        <w:rPr>
          <w:highlight w:val="yellow"/>
        </w:rPr>
        <w:t>Quiz mission (Graded)</w:t>
      </w:r>
    </w:p>
    <w:p w14:paraId="22E59530" w14:textId="77777777" w:rsidR="0033274C" w:rsidRDefault="0033274C" w:rsidP="0033274C">
      <w:pPr>
        <w:pStyle w:val="ListParagraph"/>
        <w:numPr>
          <w:ilvl w:val="0"/>
          <w:numId w:val="93"/>
        </w:numPr>
        <w:spacing w:before="120" w:after="120" w:line="256" w:lineRule="auto"/>
        <w:contextualSpacing w:val="0"/>
        <w:rPr>
          <w:highlight w:val="yellow"/>
        </w:rPr>
      </w:pPr>
      <w:r>
        <w:rPr>
          <w:highlight w:val="yellow"/>
        </w:rPr>
        <w:t>Editor mission (Graded)</w:t>
      </w:r>
    </w:p>
    <w:p w14:paraId="5C9904DD" w14:textId="77777777" w:rsidR="0033274C" w:rsidRDefault="0033274C" w:rsidP="0033274C">
      <w:pPr>
        <w:pStyle w:val="ListParagraph"/>
        <w:numPr>
          <w:ilvl w:val="0"/>
          <w:numId w:val="93"/>
        </w:numPr>
        <w:spacing w:before="120" w:after="120" w:line="256" w:lineRule="auto"/>
        <w:contextualSpacing w:val="0"/>
        <w:rPr>
          <w:rFonts w:ascii="Calibri" w:hAnsi="Calibri" w:cs="Calibri"/>
          <w:highlight w:val="yellow"/>
        </w:rPr>
      </w:pPr>
      <w:r>
        <w:rPr>
          <w:highlight w:val="yellow"/>
        </w:rPr>
        <w:t>Emulator mission (Graded)</w:t>
      </w:r>
    </w:p>
    <w:p w14:paraId="755C757D" w14:textId="77777777" w:rsidR="0033274C" w:rsidRDefault="0033274C" w:rsidP="0033274C">
      <w:pPr>
        <w:rPr>
          <w:rFonts w:ascii="Calibri" w:hAnsi="Calibri" w:cs="Calibri"/>
          <w:highlight w:val="yellow"/>
        </w:rPr>
      </w:pPr>
    </w:p>
    <w:p w14:paraId="77142921" w14:textId="77777777" w:rsidR="0033274C" w:rsidRDefault="0033274C" w:rsidP="0033274C">
      <w:pPr>
        <w:rPr>
          <w:ins w:id="5793" w:author="Alexis Handford" w:date="2020-01-27T09:43:00Z"/>
          <w:rFonts w:ascii="Calibri" w:hAnsi="Calibri" w:cs="Calibri"/>
          <w:highlight w:val="yellow"/>
        </w:rPr>
      </w:pPr>
    </w:p>
    <w:p w14:paraId="3E577176" w14:textId="15C04043" w:rsidR="1781D22E" w:rsidRDefault="1781D22E">
      <w:pPr>
        <w:rPr>
          <w:ins w:id="5794" w:author="Alexis Handford" w:date="2020-01-27T09:43:00Z"/>
          <w:rFonts w:ascii="Calibri" w:hAnsi="Calibri" w:cs="Calibri"/>
          <w:highlight w:val="yellow"/>
          <w:rPrChange w:id="5795" w:author="Alexis Handford" w:date="2020-01-27T09:43:00Z">
            <w:rPr>
              <w:ins w:id="5796" w:author="Alexis Handford" w:date="2020-01-27T09:43:00Z"/>
            </w:rPr>
          </w:rPrChange>
        </w:rPr>
      </w:pPr>
    </w:p>
    <w:p w14:paraId="334E28B2" w14:textId="044566A6" w:rsidR="1781D22E" w:rsidRDefault="1781D22E">
      <w:pPr>
        <w:rPr>
          <w:rFonts w:ascii="Calibri" w:hAnsi="Calibri" w:cs="Calibri"/>
          <w:highlight w:val="yellow"/>
          <w:rPrChange w:id="5797" w:author="Alexis Handford" w:date="2020-01-27T09:43:00Z">
            <w:rPr/>
          </w:rPrChange>
        </w:rPr>
      </w:pPr>
    </w:p>
    <w:p w14:paraId="5B7AC668" w14:textId="78AC61CC" w:rsidR="0033274C" w:rsidRDefault="0033274C" w:rsidP="0033274C">
      <w:pPr>
        <w:rPr>
          <w:rStyle w:val="Strong"/>
          <w:rFonts w:eastAsia="Times New Roman"/>
          <w:szCs w:val="24"/>
        </w:rPr>
      </w:pPr>
      <w:r>
        <w:rPr>
          <w:rStyle w:val="Strong"/>
          <w:rFonts w:ascii="Calibri" w:hAnsi="Calibri" w:cs="Calibri"/>
          <w:szCs w:val="24"/>
          <w:highlight w:val="yellow"/>
        </w:rPr>
        <w:t xml:space="preserve">Submodule </w:t>
      </w:r>
      <w:r w:rsidR="00D3024A">
        <w:rPr>
          <w:rStyle w:val="Strong"/>
          <w:rFonts w:ascii="Calibri" w:eastAsia="Times New Roman" w:hAnsi="Calibri" w:cs="Calibri"/>
          <w:szCs w:val="24"/>
          <w:highlight w:val="yellow"/>
        </w:rPr>
        <w:t>3</w:t>
      </w:r>
      <w:r>
        <w:rPr>
          <w:rStyle w:val="Strong"/>
          <w:rFonts w:ascii="Calibri" w:eastAsia="Times New Roman" w:hAnsi="Calibri" w:cs="Calibri"/>
          <w:szCs w:val="24"/>
          <w:highlight w:val="yellow"/>
        </w:rPr>
        <w:t xml:space="preserve"> Essential Question (Purpose):</w:t>
      </w:r>
      <w:r>
        <w:rPr>
          <w:rStyle w:val="Strong"/>
          <w:rFonts w:ascii="Calibri" w:eastAsia="Times New Roman" w:hAnsi="Calibri" w:cs="Calibri"/>
          <w:szCs w:val="24"/>
        </w:rPr>
        <w:t xml:space="preserve"> </w:t>
      </w:r>
    </w:p>
    <w:p w14:paraId="30834D1F" w14:textId="77777777" w:rsidR="008B6276" w:rsidRPr="00F71D0F" w:rsidRDefault="008B6276" w:rsidP="008B6276">
      <w:r>
        <w:rPr>
          <w:rFonts w:cstheme="minorHAnsi"/>
          <w:color w:val="A6A6A6" w:themeColor="background1" w:themeShade="A6"/>
        </w:rPr>
        <w:t>Repeat this section for every mission.</w:t>
      </w:r>
    </w:p>
    <w:p w14:paraId="38327721" w14:textId="77777777" w:rsidR="008B6276" w:rsidRPr="00DF56DB" w:rsidRDefault="008B6276" w:rsidP="008B6276">
      <w:pPr>
        <w:rPr>
          <w:rStyle w:val="Strong"/>
          <w:rFonts w:eastAsia="Times New Roman" w:cstheme="minorHAnsi"/>
          <w:szCs w:val="24"/>
        </w:rPr>
      </w:pPr>
    </w:p>
    <w:p w14:paraId="0310F0CD" w14:textId="77777777" w:rsidR="008B6276" w:rsidRPr="00A5669F" w:rsidRDefault="008B6276" w:rsidP="008B6276">
      <w:pPr>
        <w:pStyle w:val="NormalWeb"/>
        <w:spacing w:before="0" w:beforeAutospacing="0" w:after="120" w:afterAutospacing="0"/>
        <w:rPr>
          <w:rFonts w:asciiTheme="minorHAnsi" w:eastAsiaTheme="minorHAnsi" w:hAnsiTheme="minorHAnsi" w:cstheme="minorBidi"/>
          <w:color w:val="A6A6A6" w:themeColor="background1" w:themeShade="A6"/>
          <w:sz w:val="20"/>
          <w:szCs w:val="22"/>
        </w:rPr>
      </w:pPr>
      <w:r w:rsidRPr="00A5669F">
        <w:rPr>
          <w:rFonts w:asciiTheme="minorHAnsi" w:eastAsiaTheme="minorHAnsi" w:hAnsiTheme="minorHAnsi" w:cstheme="minorBidi"/>
          <w:color w:val="A6A6A6" w:themeColor="background1" w:themeShade="A6"/>
          <w:sz w:val="22"/>
        </w:rPr>
        <w:t>Write the essential question learners should explore during this lesson</w:t>
      </w:r>
      <w:r w:rsidRPr="00F71D0F">
        <w:rPr>
          <w:rFonts w:asciiTheme="minorHAnsi" w:eastAsiaTheme="minorHAnsi" w:hAnsiTheme="minorHAnsi" w:cstheme="minorBidi"/>
          <w:color w:val="A6A6A6" w:themeColor="background1" w:themeShade="A6"/>
          <w:sz w:val="22"/>
          <w:szCs w:val="22"/>
        </w:rPr>
        <w:t>.</w:t>
      </w:r>
      <w:r>
        <w:rPr>
          <w:rFonts w:asciiTheme="minorHAnsi" w:eastAsiaTheme="minorHAnsi" w:hAnsiTheme="minorHAnsi" w:cstheme="minorBidi"/>
          <w:color w:val="A6A6A6" w:themeColor="background1" w:themeShade="A6"/>
          <w:sz w:val="22"/>
          <w:szCs w:val="22"/>
        </w:rPr>
        <w:t xml:space="preserve"> Write the purpose as a question that will be answered throughout the mission.</w:t>
      </w:r>
      <w:r w:rsidRPr="00F71D0F">
        <w:rPr>
          <w:rFonts w:asciiTheme="minorHAnsi" w:eastAsiaTheme="minorHAnsi" w:hAnsiTheme="minorHAnsi" w:cstheme="minorBidi"/>
          <w:color w:val="A6A6A6" w:themeColor="background1" w:themeShade="A6"/>
          <w:sz w:val="22"/>
          <w:szCs w:val="22"/>
        </w:rPr>
        <w:t xml:space="preserve"> Ie. Why is Python important for Machine Learning?</w:t>
      </w:r>
    </w:p>
    <w:p w14:paraId="3BF2AAB6" w14:textId="77777777" w:rsidR="008B6276" w:rsidRDefault="008B6276" w:rsidP="008B6276">
      <w:pPr>
        <w:pStyle w:val="NormalWeb"/>
        <w:spacing w:before="0" w:beforeAutospacing="0" w:after="120" w:afterAutospacing="0"/>
        <w:rPr>
          <w:rFonts w:asciiTheme="minorHAnsi" w:hAnsiTheme="minorHAnsi" w:cstheme="minorHAnsi"/>
          <w:sz w:val="22"/>
          <w:szCs w:val="22"/>
        </w:rPr>
      </w:pPr>
      <w:r>
        <w:rPr>
          <w:rFonts w:asciiTheme="minorHAnsi" w:hAnsiTheme="minorHAnsi" w:cstheme="minorHAnsi"/>
          <w:sz w:val="22"/>
          <w:szCs w:val="22"/>
        </w:rPr>
        <w:t>Write Here:</w:t>
      </w:r>
    </w:p>
    <w:p w14:paraId="678BD179" w14:textId="77777777" w:rsidR="008B6276" w:rsidRDefault="008B6276" w:rsidP="008B6276">
      <w:pPr>
        <w:pStyle w:val="NormalWeb"/>
        <w:spacing w:before="0" w:beforeAutospacing="0" w:after="120" w:afterAutospacing="0"/>
        <w:rPr>
          <w:rFonts w:asciiTheme="minorHAnsi" w:eastAsiaTheme="minorHAnsi" w:hAnsiTheme="minorHAnsi" w:cstheme="minorBidi"/>
          <w:color w:val="C45911" w:themeColor="accent2" w:themeShade="BF"/>
          <w:sz w:val="22"/>
          <w:szCs w:val="22"/>
        </w:rPr>
      </w:pPr>
    </w:p>
    <w:p w14:paraId="79EFF921" w14:textId="77777777" w:rsidR="008B6276" w:rsidRDefault="008B6276" w:rsidP="008B6276">
      <w:pPr>
        <w:pStyle w:val="NormalWeb"/>
        <w:spacing w:before="0" w:beforeAutospacing="0" w:after="120" w:afterAutospacing="0"/>
        <w:rPr>
          <w:rFonts w:asciiTheme="minorHAnsi" w:eastAsiaTheme="minorHAnsi" w:hAnsiTheme="minorHAnsi" w:cstheme="minorBidi"/>
          <w:color w:val="C45911" w:themeColor="accent2" w:themeShade="BF"/>
          <w:sz w:val="22"/>
          <w:szCs w:val="22"/>
        </w:rPr>
      </w:pPr>
    </w:p>
    <w:p w14:paraId="2A9F03FA" w14:textId="2BFAF55F" w:rsidR="008F35FA" w:rsidRPr="00C62FC2" w:rsidRDefault="003D5D0F" w:rsidP="008F35FA">
      <w:pPr>
        <w:rPr>
          <w:color w:val="A6A6A6" w:themeColor="background1" w:themeShade="A6"/>
        </w:rPr>
      </w:pPr>
      <w:commentRangeStart w:id="5798"/>
      <w:r w:rsidRPr="00072BB1">
        <w:rPr>
          <w:rFonts w:ascii="Calibri" w:hAnsi="Calibri" w:cs="Calibri"/>
        </w:rPr>
        <w:t xml:space="preserve">How to </w:t>
      </w:r>
      <w:del w:id="5799" w:author="RoboGarden Team" w:date="2020-01-23T17:49:00Z">
        <w:r w:rsidRPr="00072BB1" w:rsidDel="003A3165">
          <w:rPr>
            <w:rFonts w:ascii="Calibri" w:hAnsi="Calibri" w:cs="Calibri"/>
          </w:rPr>
          <w:delText>Properly</w:delText>
        </w:r>
      </w:del>
      <w:ins w:id="5800" w:author="RoboGarden Team" w:date="2020-01-23T17:49:00Z">
        <w:r w:rsidR="003A3165" w:rsidRPr="00072BB1">
          <w:rPr>
            <w:rFonts w:ascii="Calibri" w:hAnsi="Calibri" w:cs="Calibri"/>
          </w:rPr>
          <w:t>properly</w:t>
        </w:r>
      </w:ins>
      <w:r w:rsidRPr="00072BB1">
        <w:rPr>
          <w:rFonts w:ascii="Calibri" w:hAnsi="Calibri" w:cs="Calibri"/>
        </w:rPr>
        <w:t xml:space="preserve"> </w:t>
      </w:r>
      <w:commentRangeStart w:id="5801"/>
      <w:commentRangeStart w:id="5802"/>
      <w:del w:id="5803" w:author="RoboGarden Team" w:date="2020-01-23T17:47:00Z">
        <w:r w:rsidRPr="00072BB1" w:rsidDel="003A3165">
          <w:rPr>
            <w:rFonts w:ascii="Calibri" w:hAnsi="Calibri" w:cs="Calibri"/>
          </w:rPr>
          <w:delText>Explore and Understand</w:delText>
        </w:r>
      </w:del>
      <w:ins w:id="5804" w:author="RoboGarden Team" w:date="2020-01-23T17:47:00Z">
        <w:r w:rsidR="003A3165">
          <w:rPr>
            <w:rFonts w:ascii="Calibri" w:hAnsi="Calibri" w:cs="Calibri"/>
          </w:rPr>
          <w:t>interpret</w:t>
        </w:r>
      </w:ins>
      <w:r w:rsidRPr="00072BB1">
        <w:rPr>
          <w:rFonts w:ascii="Calibri" w:hAnsi="Calibri" w:cs="Calibri"/>
        </w:rPr>
        <w:t xml:space="preserve"> </w:t>
      </w:r>
      <w:commentRangeEnd w:id="5801"/>
      <w:r w:rsidR="00E75E87">
        <w:rPr>
          <w:rStyle w:val="CommentReference"/>
          <w:color w:val="404040"/>
        </w:rPr>
        <w:commentReference w:id="5801"/>
      </w:r>
      <w:commentRangeEnd w:id="5802"/>
      <w:r w:rsidR="008B3D02">
        <w:rPr>
          <w:rStyle w:val="CommentReference"/>
          <w:color w:val="404040"/>
        </w:rPr>
        <w:commentReference w:id="5802"/>
      </w:r>
      <w:r w:rsidRPr="00072BB1">
        <w:rPr>
          <w:rFonts w:ascii="Calibri" w:hAnsi="Calibri" w:cs="Calibri"/>
        </w:rPr>
        <w:t>your collected data?</w:t>
      </w:r>
      <w:ins w:id="5805" w:author="RoboGarden Team" w:date="2020-01-23T17:48:00Z">
        <w:r w:rsidR="003A3165">
          <w:rPr>
            <w:rFonts w:ascii="Calibri" w:hAnsi="Calibri" w:cs="Calibri"/>
          </w:rPr>
          <w:t xml:space="preserve"> And How to use Numpy library for </w:t>
        </w:r>
      </w:ins>
      <w:ins w:id="5806" w:author="RoboGarden Team" w:date="2020-01-23T17:49:00Z">
        <w:r w:rsidR="003A3165">
          <w:rPr>
            <w:rFonts w:ascii="Calibri" w:hAnsi="Calibri" w:cs="Calibri"/>
          </w:rPr>
          <w:t>data</w:t>
        </w:r>
      </w:ins>
      <w:ins w:id="5807" w:author="RoboGarden Team" w:date="2020-01-23T17:48:00Z">
        <w:r w:rsidR="003A3165">
          <w:rPr>
            <w:rFonts w:ascii="Calibri" w:hAnsi="Calibri" w:cs="Calibri"/>
          </w:rPr>
          <w:t xml:space="preserve"> interpretation? </w:t>
        </w:r>
      </w:ins>
      <w:r w:rsidRPr="00072BB1">
        <w:rPr>
          <w:rFonts w:ascii="Calibri" w:hAnsi="Calibri" w:cs="Calibri"/>
        </w:rPr>
        <w:t xml:space="preserve"> </w:t>
      </w:r>
      <w:r w:rsidRPr="00072BB1">
        <w:rPr>
          <w:rFonts w:ascii="Calibri" w:hAnsi="Calibri" w:cs="Calibri"/>
        </w:rPr>
        <w:br/>
      </w:r>
      <w:del w:id="5808" w:author="RoboGarden Team" w:date="2020-01-23T17:49:00Z">
        <w:r w:rsidRPr="00072BB1" w:rsidDel="003A3165">
          <w:rPr>
            <w:rFonts w:ascii="Calibri" w:hAnsi="Calibri" w:cs="Calibri"/>
          </w:rPr>
          <w:delText xml:space="preserve">What is Numpy and why is it important for statistical analysis? </w:delText>
        </w:r>
      </w:del>
      <w:r w:rsidRPr="00072BB1">
        <w:rPr>
          <w:rFonts w:ascii="Calibri" w:hAnsi="Calibri" w:cs="Calibri"/>
        </w:rPr>
        <w:br/>
      </w:r>
      <w:r w:rsidR="008F35FA" w:rsidRPr="00E666A8">
        <w:rPr>
          <w:rFonts w:ascii="Calibri" w:eastAsia="Times New Roman" w:hAnsi="Calibri" w:cs="Calibri"/>
          <w:color w:val="000000"/>
        </w:rPr>
        <w:t xml:space="preserve">For more information regarding </w:t>
      </w:r>
      <w:commentRangeStart w:id="5809"/>
      <w:commentRangeEnd w:id="5809"/>
      <w:r w:rsidR="008F35FA">
        <w:rPr>
          <w:rStyle w:val="CommentReference"/>
          <w:color w:val="404040"/>
        </w:rPr>
        <w:commentReference w:id="5809"/>
      </w:r>
      <w:r w:rsidR="008F35FA" w:rsidRPr="00E666A8">
        <w:rPr>
          <w:rFonts w:ascii="Calibri" w:eastAsia="Times New Roman" w:hAnsi="Calibri" w:cs="Calibri"/>
          <w:color w:val="000000"/>
        </w:rPr>
        <w:t xml:space="preserve">the grading of </w:t>
      </w:r>
      <w:r w:rsidR="008F35FA">
        <w:rPr>
          <w:rFonts w:ascii="Calibri" w:eastAsia="Times New Roman" w:hAnsi="Calibri" w:cs="Calibri"/>
          <w:color w:val="000000"/>
        </w:rPr>
        <w:t>the missions</w:t>
      </w:r>
      <w:r w:rsidR="003B382F">
        <w:rPr>
          <w:rFonts w:ascii="Calibri" w:eastAsia="Times New Roman" w:hAnsi="Calibri" w:cs="Calibri"/>
          <w:color w:val="000000"/>
        </w:rPr>
        <w:t xml:space="preserve"> (quiz, emulators and editors)</w:t>
      </w:r>
      <w:r w:rsidR="008F35FA">
        <w:rPr>
          <w:rFonts w:ascii="Calibri" w:eastAsia="Times New Roman" w:hAnsi="Calibri" w:cs="Calibri"/>
          <w:color w:val="000000"/>
        </w:rPr>
        <w:t xml:space="preserve"> of </w:t>
      </w:r>
      <w:r w:rsidR="008F35FA" w:rsidRPr="00E666A8">
        <w:rPr>
          <w:rFonts w:ascii="Calibri" w:eastAsia="Times New Roman" w:hAnsi="Calibri" w:cs="Calibri"/>
          <w:color w:val="000000"/>
        </w:rPr>
        <w:t>this submodule please refer to Module 1 Introduction section</w:t>
      </w:r>
      <w:r w:rsidR="002D22DC">
        <w:rPr>
          <w:rFonts w:ascii="Calibri" w:eastAsia="Times New Roman" w:hAnsi="Calibri" w:cs="Calibri"/>
          <w:color w:val="000000"/>
        </w:rPr>
        <w:t xml:space="preserve"> as well as </w:t>
      </w:r>
      <w:r w:rsidR="002D22DC" w:rsidRPr="007962D9">
        <w:rPr>
          <w:rFonts w:ascii="Calibri" w:eastAsia="Times New Roman" w:hAnsi="Calibri" w:cs="Calibri"/>
          <w:color w:val="4472C4" w:themeColor="accent1"/>
          <w:u w:val="single"/>
        </w:rPr>
        <w:t xml:space="preserve">the </w:t>
      </w:r>
      <w:del w:id="5810" w:author="Chantelle Dubois Nishiyama" w:date="2020-02-26T20:35:00Z">
        <w:r w:rsidR="002D22DC" w:rsidRPr="007962D9" w:rsidDel="00A17CD2">
          <w:rPr>
            <w:rFonts w:ascii="Calibri" w:eastAsia="Times New Roman" w:hAnsi="Calibri" w:cs="Calibri"/>
            <w:color w:val="4472C4" w:themeColor="accent1"/>
            <w:u w:val="single"/>
          </w:rPr>
          <w:delText>orientation</w:delText>
        </w:r>
      </w:del>
      <w:ins w:id="5811" w:author="Chantelle Dubois Nishiyama" w:date="2020-02-26T20:35:00Z">
        <w:r w:rsidR="00A17CD2">
          <w:rPr>
            <w:rFonts w:ascii="Calibri" w:eastAsia="Times New Roman" w:hAnsi="Calibri" w:cs="Calibri"/>
            <w:color w:val="4472C4" w:themeColor="accent1"/>
            <w:u w:val="single"/>
          </w:rPr>
          <w:t>Orientation</w:t>
        </w:r>
      </w:ins>
      <w:r w:rsidR="002D22DC" w:rsidRPr="00E666A8">
        <w:rPr>
          <w:rFonts w:ascii="Calibri" w:eastAsia="Times New Roman" w:hAnsi="Calibri" w:cs="Calibri"/>
          <w:color w:val="000000"/>
        </w:rPr>
        <w:t>.</w:t>
      </w:r>
      <w:del w:id="5812" w:author="Fatemeh Yazdanbakhsh Poodeh" w:date="2020-02-07T08:21:00Z">
        <w:r w:rsidR="008F35FA" w:rsidRPr="00E666A8" w:rsidDel="00FF6314">
          <w:rPr>
            <w:rFonts w:ascii="Calibri" w:eastAsia="Times New Roman" w:hAnsi="Calibri" w:cs="Calibri"/>
            <w:color w:val="000000"/>
          </w:rPr>
          <w:delText>.</w:delText>
        </w:r>
        <w:r w:rsidR="008F35FA" w:rsidRPr="00DF56DB" w:rsidDel="00FF6314">
          <w:rPr>
            <w:b/>
          </w:rPr>
          <w:delText xml:space="preserve"> </w:delText>
        </w:r>
      </w:del>
    </w:p>
    <w:p w14:paraId="06354F98" w14:textId="34AC41C7" w:rsidR="008B6276" w:rsidRPr="003D5D0F" w:rsidRDefault="003D5D0F" w:rsidP="008B6276">
      <w:pPr>
        <w:pStyle w:val="NormalWeb"/>
        <w:spacing w:before="0" w:beforeAutospacing="0" w:after="120" w:afterAutospacing="0"/>
        <w:rPr>
          <w:rFonts w:asciiTheme="minorHAnsi" w:eastAsiaTheme="minorHAnsi" w:hAnsiTheme="minorHAnsi" w:cstheme="minorBidi"/>
          <w:sz w:val="22"/>
          <w:szCs w:val="22"/>
        </w:rPr>
      </w:pPr>
      <w:del w:id="5813" w:author="RoboGarden Team" w:date="2020-01-23T17:48:00Z">
        <w:r w:rsidRPr="00072BB1" w:rsidDel="003A3165">
          <w:rPr>
            <w:rFonts w:ascii="Calibri" w:hAnsi="Calibri" w:cs="Calibri"/>
            <w:sz w:val="22"/>
            <w:szCs w:val="22"/>
          </w:rPr>
          <w:delText>What is the difference between Noise and outliers in data?</w:delText>
        </w:r>
        <w:commentRangeEnd w:id="5798"/>
        <w:r w:rsidR="00E75E87" w:rsidDel="003A3165">
          <w:rPr>
            <w:rStyle w:val="CommentReference"/>
            <w:rFonts w:asciiTheme="minorHAnsi" w:eastAsiaTheme="minorHAnsi" w:hAnsiTheme="minorHAnsi" w:cstheme="minorBidi"/>
            <w:color w:val="404040"/>
          </w:rPr>
          <w:commentReference w:id="5798"/>
        </w:r>
      </w:del>
    </w:p>
    <w:p w14:paraId="463B1D36" w14:textId="77777777" w:rsidR="008B6276" w:rsidRDefault="008B6276" w:rsidP="008B6276">
      <w:pPr>
        <w:pStyle w:val="NormalWeb"/>
        <w:spacing w:before="0" w:beforeAutospacing="0" w:after="120" w:afterAutospacing="0"/>
        <w:rPr>
          <w:rFonts w:asciiTheme="minorHAnsi" w:eastAsiaTheme="minorHAnsi" w:hAnsiTheme="minorHAnsi" w:cstheme="minorBidi"/>
          <w:color w:val="C45911" w:themeColor="accent2" w:themeShade="BF"/>
          <w:sz w:val="22"/>
          <w:szCs w:val="22"/>
        </w:rPr>
      </w:pPr>
    </w:p>
    <w:p w14:paraId="64DC73C9" w14:textId="517479EB" w:rsidR="008B6276" w:rsidRDefault="008B6276" w:rsidP="008B6276">
      <w:pPr>
        <w:pStyle w:val="NormalWeb"/>
        <w:spacing w:before="0" w:beforeAutospacing="0" w:after="120" w:afterAutospacing="0"/>
        <w:rPr>
          <w:rFonts w:asciiTheme="minorHAnsi" w:eastAsiaTheme="minorHAnsi" w:hAnsiTheme="minorHAnsi" w:cstheme="minorHAnsi"/>
          <w:b/>
          <w:sz w:val="22"/>
          <w:szCs w:val="22"/>
        </w:rPr>
      </w:pPr>
      <w:r>
        <w:rPr>
          <w:rFonts w:asciiTheme="minorHAnsi" w:eastAsiaTheme="minorHAnsi" w:hAnsiTheme="minorHAnsi" w:cstheme="minorHAnsi"/>
          <w:b/>
          <w:sz w:val="22"/>
          <w:szCs w:val="22"/>
          <w:highlight w:val="yellow"/>
        </w:rPr>
        <w:br/>
      </w:r>
      <w:r w:rsidR="0033274C">
        <w:rPr>
          <w:rFonts w:ascii="Calibri" w:eastAsiaTheme="minorHAnsi" w:hAnsi="Calibri" w:cs="Calibri"/>
          <w:b/>
          <w:sz w:val="22"/>
          <w:szCs w:val="22"/>
          <w:highlight w:val="yellow"/>
        </w:rPr>
        <w:t xml:space="preserve">Develop Submodule </w:t>
      </w:r>
      <w:r w:rsidR="00D3024A">
        <w:rPr>
          <w:rFonts w:ascii="Calibri" w:eastAsiaTheme="minorHAnsi" w:hAnsi="Calibri" w:cs="Calibri"/>
          <w:b/>
          <w:sz w:val="22"/>
          <w:szCs w:val="22"/>
          <w:highlight w:val="yellow"/>
        </w:rPr>
        <w:t>3</w:t>
      </w:r>
      <w:r w:rsidR="0033274C">
        <w:rPr>
          <w:rFonts w:ascii="Calibri" w:eastAsiaTheme="minorHAnsi" w:hAnsi="Calibri" w:cs="Calibri"/>
          <w:b/>
          <w:sz w:val="22"/>
          <w:szCs w:val="22"/>
          <w:highlight w:val="yellow"/>
        </w:rPr>
        <w:t xml:space="preserve"> Content</w:t>
      </w:r>
    </w:p>
    <w:p w14:paraId="7852D7AF" w14:textId="77777777" w:rsidR="008B6276" w:rsidRPr="00F71D0F" w:rsidRDefault="008B6276" w:rsidP="008B6276">
      <w:r>
        <w:rPr>
          <w:rFonts w:cstheme="minorHAnsi"/>
          <w:color w:val="A6A6A6" w:themeColor="background1" w:themeShade="A6"/>
        </w:rPr>
        <w:t>Repeat this section for every mission.</w:t>
      </w:r>
    </w:p>
    <w:p w14:paraId="1D294378" w14:textId="77777777" w:rsidR="008B6276" w:rsidRPr="00087D45" w:rsidRDefault="008B6276" w:rsidP="008B6276">
      <w:pPr>
        <w:pStyle w:val="NormalWeb"/>
        <w:spacing w:before="0" w:beforeAutospacing="0" w:after="120" w:afterAutospacing="0"/>
        <w:rPr>
          <w:rFonts w:asciiTheme="minorHAnsi" w:eastAsiaTheme="minorHAnsi" w:hAnsiTheme="minorHAnsi" w:cstheme="minorHAnsi"/>
          <w:b/>
          <w:sz w:val="22"/>
          <w:szCs w:val="22"/>
        </w:rPr>
      </w:pPr>
    </w:p>
    <w:p w14:paraId="530E25D7" w14:textId="77777777" w:rsidR="008B6276" w:rsidRDefault="008B6276" w:rsidP="008B6276">
      <w:pPr>
        <w:pStyle w:val="NormalWeb"/>
        <w:spacing w:before="0" w:beforeAutospacing="0" w:after="120" w:afterAutospacing="0"/>
        <w:rPr>
          <w:rFonts w:asciiTheme="minorHAnsi" w:eastAsiaTheme="minorHAnsi" w:hAnsiTheme="minorHAnsi" w:cstheme="minorHAnsi"/>
          <w:color w:val="A6A6A6" w:themeColor="background1" w:themeShade="A6"/>
          <w:sz w:val="22"/>
          <w:szCs w:val="22"/>
        </w:rPr>
      </w:pPr>
      <w:r w:rsidRPr="00A5669F">
        <w:rPr>
          <w:rFonts w:asciiTheme="minorHAnsi" w:eastAsiaTheme="minorHAnsi" w:hAnsiTheme="minorHAnsi" w:cstheme="minorHAnsi"/>
          <w:color w:val="A6A6A6" w:themeColor="background1" w:themeShade="A6"/>
          <w:sz w:val="22"/>
          <w:szCs w:val="22"/>
        </w:rPr>
        <w:t>Start explaining, based on the course structure, the objectives to be covered.</w:t>
      </w:r>
      <w:r>
        <w:rPr>
          <w:rFonts w:asciiTheme="minorHAnsi" w:eastAsiaTheme="minorHAnsi" w:hAnsiTheme="minorHAnsi" w:cstheme="minorHAnsi"/>
          <w:color w:val="A6A6A6" w:themeColor="background1" w:themeShade="A6"/>
          <w:sz w:val="22"/>
          <w:szCs w:val="22"/>
        </w:rPr>
        <w:t xml:space="preserve"> You may do this in a table if you find it beneficial. In this section, you will develop content. This section is where you use your knowledge to build connection pieces between theory, resources, and assessments. Use the module objectives as the base for the structure of your content. This section is not focused on curation of resources; it is focused on you, as the SME, providing your expertise to create content. However, if you are referencing any type of source, please cite it in APA format (including open source materials and creative commons material).</w:t>
      </w:r>
    </w:p>
    <w:p w14:paraId="379A2AAB" w14:textId="77777777" w:rsidR="0033274C" w:rsidRDefault="008B6276" w:rsidP="008B6276">
      <w:pPr>
        <w:pStyle w:val="NormalWeb"/>
        <w:spacing w:before="0" w:beforeAutospacing="0" w:after="120" w:afterAutospacing="0"/>
        <w:rPr>
          <w:rFonts w:asciiTheme="minorHAnsi" w:hAnsiTheme="minorHAnsi" w:cstheme="minorHAnsi"/>
          <w:sz w:val="22"/>
          <w:szCs w:val="22"/>
        </w:rPr>
      </w:pPr>
      <w:r>
        <w:rPr>
          <w:rFonts w:asciiTheme="minorHAnsi" w:hAnsiTheme="minorHAnsi" w:cstheme="minorHAnsi"/>
          <w:sz w:val="22"/>
          <w:szCs w:val="22"/>
        </w:rPr>
        <w:t xml:space="preserve">Write </w:t>
      </w:r>
      <w:commentRangeStart w:id="5814"/>
      <w:r>
        <w:rPr>
          <w:rFonts w:asciiTheme="minorHAnsi" w:hAnsiTheme="minorHAnsi" w:cstheme="minorHAnsi"/>
          <w:sz w:val="22"/>
          <w:szCs w:val="22"/>
        </w:rPr>
        <w:t>Here</w:t>
      </w:r>
      <w:commentRangeEnd w:id="5814"/>
      <w:r w:rsidR="00FF2079">
        <w:rPr>
          <w:rStyle w:val="CommentReference"/>
          <w:rFonts w:asciiTheme="minorHAnsi" w:eastAsiaTheme="minorHAnsi" w:hAnsiTheme="minorHAnsi" w:cstheme="minorBidi"/>
          <w:color w:val="404040"/>
        </w:rPr>
        <w:commentReference w:id="5814"/>
      </w:r>
      <w:r>
        <w:rPr>
          <w:rFonts w:asciiTheme="minorHAnsi" w:hAnsiTheme="minorHAnsi" w:cstheme="minorHAnsi"/>
          <w:sz w:val="22"/>
          <w:szCs w:val="22"/>
        </w:rPr>
        <w:t>:</w:t>
      </w:r>
    </w:p>
    <w:p w14:paraId="7CC722B1" w14:textId="77777777" w:rsidR="0033274C" w:rsidRDefault="0033274C">
      <w:pPr>
        <w:pStyle w:val="NormalWeb"/>
        <w:spacing w:before="0" w:beforeAutospacing="0" w:after="120" w:afterAutospacing="0"/>
        <w:rPr>
          <w:rFonts w:asciiTheme="minorHAnsi" w:hAnsiTheme="minorHAnsi" w:cstheme="minorBidi"/>
          <w:sz w:val="22"/>
          <w:szCs w:val="22"/>
          <w:rPrChange w:id="5815" w:author="Alexis Handford" w:date="2020-01-27T09:59:00Z">
            <w:rPr/>
          </w:rPrChange>
        </w:rPr>
        <w:pPrChange w:id="5816" w:author="Alexis Handford" w:date="2020-01-27T09:59:00Z">
          <w:pPr>
            <w:pStyle w:val="NormalWeb"/>
          </w:pPr>
        </w:pPrChange>
      </w:pPr>
      <w:commentRangeStart w:id="5817"/>
      <w:commentRangeStart w:id="5818"/>
      <w:commentRangeEnd w:id="5817"/>
      <w:r>
        <w:rPr>
          <w:rStyle w:val="CommentReference"/>
        </w:rPr>
        <w:commentReference w:id="5817"/>
      </w:r>
      <w:commentRangeEnd w:id="5818"/>
      <w:r w:rsidR="003A3165">
        <w:rPr>
          <w:rStyle w:val="CommentReference"/>
          <w:rFonts w:asciiTheme="minorHAnsi" w:eastAsiaTheme="minorHAnsi" w:hAnsiTheme="minorHAnsi" w:cstheme="minorBidi"/>
          <w:color w:val="404040"/>
        </w:rPr>
        <w:commentReference w:id="5818"/>
      </w:r>
      <w:commentRangeStart w:id="5819"/>
      <w:commentRangeEnd w:id="5819"/>
      <w:r>
        <w:rPr>
          <w:rStyle w:val="CommentReference"/>
        </w:rPr>
        <w:commentReference w:id="5819"/>
      </w:r>
    </w:p>
    <w:p w14:paraId="7E8ADAF4" w14:textId="21F592AE" w:rsidR="0033274C" w:rsidRDefault="0033274C" w:rsidP="0033274C">
      <w:pPr>
        <w:rPr>
          <w:rFonts w:ascii="Open Sans" w:hAnsi="Open Sans" w:cs="Open Sans"/>
        </w:rPr>
      </w:pPr>
      <w:r>
        <w:rPr>
          <w:highlight w:val="magenta"/>
        </w:rPr>
        <w:t>Mission 1 - Interactive Lesson</w:t>
      </w:r>
      <w:r w:rsidRPr="0033274C">
        <w:rPr>
          <w:highlight w:val="magenta"/>
        </w:rPr>
        <w:t xml:space="preserve"> Mission: Data Exploration</w:t>
      </w:r>
    </w:p>
    <w:p w14:paraId="76835FCE" w14:textId="23412FA4" w:rsidR="008B6276" w:rsidRPr="00521EAF" w:rsidRDefault="008B6276">
      <w:pPr>
        <w:spacing w:before="80" w:after="80" w:line="240" w:lineRule="auto"/>
        <w:outlineLvl w:val="1"/>
        <w:rPr>
          <w:rFonts w:ascii="Open Sans Semibold" w:eastAsia="Times New Roman" w:hAnsi="Open Sans Semibold" w:cs="Open Sans Semibold"/>
          <w:color w:val="11143F"/>
          <w:sz w:val="28"/>
          <w:szCs w:val="28"/>
          <w:highlight w:val="cyan"/>
          <w:rPrChange w:id="5820" w:author="Alexis Handford" w:date="2020-01-31T09:00:00Z">
            <w:rPr/>
          </w:rPrChange>
        </w:rPr>
        <w:pPrChange w:id="5821" w:author="Alexis Handford" w:date="2020-01-31T09:00:00Z">
          <w:pPr>
            <w:outlineLvl w:val="1"/>
          </w:pPr>
        </w:pPrChange>
      </w:pPr>
      <w:r>
        <w:rPr>
          <w:highlight w:val="yellow"/>
        </w:rPr>
        <w:br/>
      </w:r>
      <w:r w:rsidR="00521EAF" w:rsidRPr="2D5481FD">
        <w:rPr>
          <w:rFonts w:ascii="Open Sans Semibold" w:eastAsia="Times New Roman" w:hAnsi="Open Sans Semibold" w:cs="Open Sans Semibold"/>
          <w:color w:val="11143F"/>
          <w:sz w:val="28"/>
          <w:szCs w:val="28"/>
        </w:rPr>
        <w:t>Section 0: introduction</w:t>
      </w:r>
    </w:p>
    <w:tbl>
      <w:tblPr>
        <w:tblStyle w:val="TableGrid6"/>
        <w:tblW w:w="10530" w:type="dxa"/>
        <w:tblInd w:w="-5" w:type="dxa"/>
        <w:tblBorders>
          <w:top w:val="single" w:sz="4" w:space="0" w:color="DBDBDB"/>
          <w:left w:val="single" w:sz="4" w:space="0" w:color="DBDBDB"/>
          <w:bottom w:val="single" w:sz="4" w:space="0" w:color="DBDBDB"/>
          <w:right w:val="single" w:sz="4" w:space="0" w:color="DBDBDB"/>
          <w:insideH w:val="none" w:sz="0" w:space="0" w:color="auto"/>
          <w:insideV w:val="none" w:sz="0" w:space="0" w:color="auto"/>
        </w:tblBorders>
        <w:tblLayout w:type="fixed"/>
        <w:tblCellMar>
          <w:left w:w="115" w:type="dxa"/>
          <w:right w:w="115" w:type="dxa"/>
        </w:tblCellMar>
        <w:tblLook w:val="04A0" w:firstRow="1" w:lastRow="0" w:firstColumn="1" w:lastColumn="0" w:noHBand="0" w:noVBand="1"/>
      </w:tblPr>
      <w:tblGrid>
        <w:gridCol w:w="10530"/>
      </w:tblGrid>
      <w:tr w:rsidR="00521EAF" w:rsidRPr="007F4B89" w14:paraId="4C9D3821" w14:textId="77777777" w:rsidTr="00D720E2">
        <w:trPr>
          <w:cantSplit/>
          <w:trHeight w:val="420"/>
        </w:trPr>
        <w:tc>
          <w:tcPr>
            <w:tcW w:w="10530" w:type="dxa"/>
            <w:tcBorders>
              <w:top w:val="single" w:sz="4" w:space="0" w:color="DBDBDB"/>
              <w:left w:val="single" w:sz="4" w:space="0" w:color="DBDBDB"/>
              <w:bottom w:val="nil"/>
              <w:right w:val="single" w:sz="4" w:space="0" w:color="DBDBDB"/>
            </w:tcBorders>
            <w:shd w:val="clear" w:color="auto" w:fill="FAFAFA"/>
            <w:hideMark/>
          </w:tcPr>
          <w:p w14:paraId="13916A07" w14:textId="77777777" w:rsidR="00521EAF" w:rsidRPr="007F4B89" w:rsidRDefault="00521EAF" w:rsidP="00D720E2">
            <w:pPr>
              <w:spacing w:before="120" w:after="120" w:line="256" w:lineRule="auto"/>
              <w:outlineLvl w:val="2"/>
              <w:rPr>
                <w:rFonts w:ascii="Open Sans Semibold" w:hAnsi="Open Sans Semibold" w:cs="Open Sans Semibold"/>
                <w:color w:val="11143F"/>
              </w:rPr>
            </w:pPr>
            <w:r w:rsidRPr="007F4B89">
              <w:rPr>
                <w:rFonts w:ascii="Open Sans Semibold" w:hAnsi="Open Sans Semibold" w:cs="Open Sans Semibold"/>
                <w:color w:val="11143F"/>
              </w:rPr>
              <w:t>What will you learn in this lesson?</w:t>
            </w:r>
          </w:p>
        </w:tc>
      </w:tr>
      <w:tr w:rsidR="00521EAF" w:rsidRPr="007F4B89" w14:paraId="45A0F8F7" w14:textId="77777777" w:rsidTr="00D720E2">
        <w:trPr>
          <w:cantSplit/>
          <w:trHeight w:val="419"/>
        </w:trPr>
        <w:tc>
          <w:tcPr>
            <w:tcW w:w="10530" w:type="dxa"/>
            <w:tcBorders>
              <w:top w:val="nil"/>
              <w:left w:val="single" w:sz="4" w:space="0" w:color="DBDBDB"/>
              <w:bottom w:val="nil"/>
              <w:right w:val="single" w:sz="4" w:space="0" w:color="DBDBDB"/>
            </w:tcBorders>
            <w:shd w:val="clear" w:color="auto" w:fill="FAFAFA"/>
            <w:hideMark/>
          </w:tcPr>
          <w:p w14:paraId="467F1C8F" w14:textId="2D17F309" w:rsidR="00521EAF" w:rsidRPr="007F4B89" w:rsidRDefault="00521EAF" w:rsidP="00D720E2">
            <w:pPr>
              <w:spacing w:before="120" w:after="120" w:line="256" w:lineRule="auto"/>
              <w:rPr>
                <w:color w:val="404040"/>
              </w:rPr>
            </w:pPr>
            <w:r w:rsidRPr="007F4B89">
              <w:rPr>
                <w:color w:val="404040"/>
              </w:rPr>
              <w:t xml:space="preserve">In this lesson, </w:t>
            </w:r>
            <w:del w:id="5822" w:author="Chantelle Dubois Nishiyama" w:date="2020-02-26T19:19:00Z">
              <w:r w:rsidRPr="007F4B89" w:rsidDel="00B97780">
                <w:rPr>
                  <w:color w:val="404040"/>
                </w:rPr>
                <w:delText>you’ll</w:delText>
              </w:r>
            </w:del>
            <w:ins w:id="5823" w:author="Chantelle Dubois Nishiyama" w:date="2020-02-26T19:19:00Z">
              <w:r w:rsidR="00B97780">
                <w:rPr>
                  <w:color w:val="404040"/>
                </w:rPr>
                <w:t>You will</w:t>
              </w:r>
            </w:ins>
            <w:r w:rsidRPr="007F4B89">
              <w:rPr>
                <w:color w:val="404040"/>
              </w:rPr>
              <w:t xml:space="preserve"> be introduced to Summary Statistics. By the end of this lesson, you will know about:</w:t>
            </w:r>
          </w:p>
          <w:p w14:paraId="15777A3C" w14:textId="4E167F29" w:rsidR="00521EAF" w:rsidDel="00066F4B" w:rsidRDefault="00521EAF">
            <w:pPr>
              <w:numPr>
                <w:ilvl w:val="0"/>
                <w:numId w:val="96"/>
              </w:numPr>
              <w:spacing w:before="120"/>
              <w:rPr>
                <w:del w:id="5824" w:author="Chantelle Dubois Nishiyama" w:date="2020-02-19T21:56:00Z"/>
                <w:color w:val="404040"/>
              </w:rPr>
            </w:pPr>
            <w:r w:rsidRPr="007F4B89">
              <w:rPr>
                <w:color w:val="404040"/>
              </w:rPr>
              <w:t xml:space="preserve">The Mean, Mode, Median, Standard </w:t>
            </w:r>
            <w:ins w:id="5825" w:author="Chantelle Dubois Nishiyama" w:date="2020-02-19T21:56:00Z">
              <w:r w:rsidR="00066F4B">
                <w:rPr>
                  <w:color w:val="404040"/>
                </w:rPr>
                <w:t>D</w:t>
              </w:r>
            </w:ins>
            <w:del w:id="5826" w:author="Chantelle Dubois Nishiyama" w:date="2020-02-19T21:56:00Z">
              <w:r w:rsidRPr="007F4B89" w:rsidDel="00066F4B">
                <w:rPr>
                  <w:color w:val="404040"/>
                </w:rPr>
                <w:delText>d</w:delText>
              </w:r>
            </w:del>
            <w:r w:rsidRPr="007F4B89">
              <w:rPr>
                <w:color w:val="404040"/>
              </w:rPr>
              <w:t xml:space="preserve">eviation and Variance. </w:t>
            </w:r>
          </w:p>
          <w:p w14:paraId="0DDABF01" w14:textId="77777777" w:rsidR="00066F4B" w:rsidRPr="007F4B89" w:rsidRDefault="00066F4B" w:rsidP="00D720E2">
            <w:pPr>
              <w:numPr>
                <w:ilvl w:val="0"/>
                <w:numId w:val="96"/>
              </w:numPr>
              <w:spacing w:before="120"/>
              <w:rPr>
                <w:ins w:id="5827" w:author="Chantelle Dubois Nishiyama" w:date="2020-02-19T21:56:00Z"/>
                <w:color w:val="404040"/>
              </w:rPr>
            </w:pPr>
          </w:p>
          <w:p w14:paraId="239912EF" w14:textId="77777777" w:rsidR="00521EAF" w:rsidDel="00066F4B" w:rsidRDefault="00521EAF">
            <w:pPr>
              <w:numPr>
                <w:ilvl w:val="0"/>
                <w:numId w:val="96"/>
              </w:numPr>
              <w:spacing w:before="120"/>
              <w:rPr>
                <w:del w:id="5828" w:author="Chantelle Dubois Nishiyama" w:date="2020-02-19T21:56:00Z"/>
                <w:color w:val="404040"/>
              </w:rPr>
            </w:pPr>
            <w:r w:rsidRPr="00066F4B">
              <w:rPr>
                <w:color w:val="404040"/>
              </w:rPr>
              <w:t>Correlation between different variables.</w:t>
            </w:r>
          </w:p>
          <w:p w14:paraId="35467CA6" w14:textId="77777777" w:rsidR="00066F4B" w:rsidRPr="00066F4B" w:rsidRDefault="00066F4B">
            <w:pPr>
              <w:numPr>
                <w:ilvl w:val="0"/>
                <w:numId w:val="96"/>
              </w:numPr>
              <w:spacing w:before="120"/>
              <w:rPr>
                <w:ins w:id="5829" w:author="Chantelle Dubois Nishiyama" w:date="2020-02-19T21:56:00Z"/>
                <w:color w:val="404040"/>
              </w:rPr>
            </w:pPr>
          </w:p>
          <w:p w14:paraId="42782B13" w14:textId="7197DBD5" w:rsidR="00521EAF" w:rsidDel="00066F4B" w:rsidRDefault="00521EAF">
            <w:pPr>
              <w:numPr>
                <w:ilvl w:val="0"/>
                <w:numId w:val="96"/>
              </w:numPr>
              <w:spacing w:before="120"/>
              <w:rPr>
                <w:del w:id="5830" w:author="Chantelle Dubois Nishiyama" w:date="2020-02-19T21:56:00Z"/>
                <w:color w:val="404040"/>
              </w:rPr>
            </w:pPr>
            <w:r w:rsidRPr="00066F4B">
              <w:rPr>
                <w:color w:val="404040"/>
              </w:rPr>
              <w:t xml:space="preserve">The correlation matrix and how to compute it using </w:t>
            </w:r>
            <w:ins w:id="5831" w:author="Chantelle Dubois Nishiyama" w:date="2020-02-19T21:56:00Z">
              <w:r w:rsidR="00066F4B" w:rsidRPr="00066F4B">
                <w:rPr>
                  <w:color w:val="404040"/>
                </w:rPr>
                <w:t>P</w:t>
              </w:r>
            </w:ins>
            <w:del w:id="5832" w:author="Chantelle Dubois Nishiyama" w:date="2020-02-19T21:56:00Z">
              <w:r w:rsidRPr="00066F4B" w:rsidDel="00066F4B">
                <w:rPr>
                  <w:color w:val="404040"/>
                </w:rPr>
                <w:delText>p</w:delText>
              </w:r>
            </w:del>
            <w:r w:rsidRPr="00066F4B">
              <w:rPr>
                <w:color w:val="404040"/>
              </w:rPr>
              <w:t xml:space="preserve">andas. </w:t>
            </w:r>
          </w:p>
          <w:p w14:paraId="4405CE4B" w14:textId="77777777" w:rsidR="00066F4B" w:rsidRPr="00066F4B" w:rsidRDefault="00066F4B">
            <w:pPr>
              <w:numPr>
                <w:ilvl w:val="0"/>
                <w:numId w:val="96"/>
              </w:numPr>
              <w:spacing w:before="120"/>
              <w:rPr>
                <w:ins w:id="5833" w:author="Chantelle Dubois Nishiyama" w:date="2020-02-19T21:56:00Z"/>
                <w:color w:val="404040"/>
              </w:rPr>
            </w:pPr>
          </w:p>
          <w:p w14:paraId="17193FFC" w14:textId="77777777" w:rsidR="00521EAF" w:rsidDel="00066F4B" w:rsidRDefault="00521EAF">
            <w:pPr>
              <w:numPr>
                <w:ilvl w:val="0"/>
                <w:numId w:val="96"/>
              </w:numPr>
              <w:spacing w:before="120"/>
              <w:rPr>
                <w:del w:id="5834" w:author="Chantelle Dubois Nishiyama" w:date="2020-02-19T21:56:00Z"/>
                <w:color w:val="404040"/>
              </w:rPr>
            </w:pPr>
            <w:r w:rsidRPr="00066F4B">
              <w:rPr>
                <w:color w:val="404040"/>
              </w:rPr>
              <w:t xml:space="preserve">Dealing with missing data, noise and outliers. </w:t>
            </w:r>
          </w:p>
          <w:p w14:paraId="07196B82" w14:textId="77777777" w:rsidR="00066F4B" w:rsidRPr="00066F4B" w:rsidRDefault="00066F4B">
            <w:pPr>
              <w:numPr>
                <w:ilvl w:val="0"/>
                <w:numId w:val="96"/>
              </w:numPr>
              <w:spacing w:before="120"/>
              <w:rPr>
                <w:ins w:id="5835" w:author="Chantelle Dubois Nishiyama" w:date="2020-02-19T21:56:00Z"/>
                <w:color w:val="404040"/>
              </w:rPr>
            </w:pPr>
          </w:p>
          <w:p w14:paraId="3EB87659" w14:textId="77777777" w:rsidR="00521EAF" w:rsidRPr="00066F4B" w:rsidRDefault="00521EAF">
            <w:pPr>
              <w:numPr>
                <w:ilvl w:val="0"/>
                <w:numId w:val="96"/>
              </w:numPr>
              <w:spacing w:before="120"/>
              <w:rPr>
                <w:color w:val="404040"/>
              </w:rPr>
            </w:pPr>
            <w:r w:rsidRPr="00066F4B">
              <w:rPr>
                <w:color w:val="404040"/>
              </w:rPr>
              <w:t xml:space="preserve">Distance measures and what is the meaning of dis-similarity or similarity between data points. </w:t>
            </w:r>
          </w:p>
        </w:tc>
      </w:tr>
      <w:tr w:rsidR="00521EAF" w:rsidRPr="007F4B89" w14:paraId="6FBC1A5C" w14:textId="77777777" w:rsidTr="00D720E2">
        <w:trPr>
          <w:cantSplit/>
          <w:trHeight w:val="419"/>
        </w:trPr>
        <w:tc>
          <w:tcPr>
            <w:tcW w:w="10530" w:type="dxa"/>
            <w:tcBorders>
              <w:top w:val="nil"/>
              <w:left w:val="single" w:sz="4" w:space="0" w:color="DBDBDB"/>
              <w:bottom w:val="single" w:sz="4" w:space="0" w:color="DBDBDB"/>
              <w:right w:val="single" w:sz="4" w:space="0" w:color="DBDBDB"/>
            </w:tcBorders>
            <w:shd w:val="clear" w:color="auto" w:fill="FAFAFA"/>
          </w:tcPr>
          <w:p w14:paraId="4B7C0441" w14:textId="77777777" w:rsidR="00521EAF" w:rsidRPr="007F4B89" w:rsidRDefault="00521EAF" w:rsidP="00D720E2">
            <w:pPr>
              <w:spacing w:before="120" w:after="120" w:line="256" w:lineRule="auto"/>
              <w:rPr>
                <w:color w:val="404040"/>
              </w:rPr>
            </w:pPr>
          </w:p>
        </w:tc>
      </w:tr>
    </w:tbl>
    <w:p w14:paraId="16CD5E2E" w14:textId="77777777" w:rsidR="00521EAF" w:rsidRPr="0033274C" w:rsidRDefault="00521EAF" w:rsidP="0033274C">
      <w:pPr>
        <w:pStyle w:val="NormalWeb"/>
        <w:spacing w:before="0" w:beforeAutospacing="0" w:after="120" w:afterAutospacing="0"/>
        <w:rPr>
          <w:highlight w:val="yellow"/>
          <w:rtl/>
        </w:rPr>
      </w:pPr>
    </w:p>
    <w:p w14:paraId="28FF6077" w14:textId="49B985B1" w:rsidR="008B6276" w:rsidRDefault="008B6276" w:rsidP="002106C3">
      <w:pPr>
        <w:spacing w:before="80" w:after="80" w:line="240" w:lineRule="auto"/>
        <w:outlineLvl w:val="1"/>
        <w:rPr>
          <w:rFonts w:ascii="Open Sans Semibold" w:eastAsia="Times New Roman" w:hAnsi="Open Sans Semibold" w:cs="Open Sans Semibold"/>
          <w:color w:val="11143F"/>
          <w:sz w:val="28"/>
          <w:szCs w:val="28"/>
        </w:rPr>
      </w:pPr>
      <w:r w:rsidRPr="007F4B89">
        <w:rPr>
          <w:rFonts w:ascii="Open Sans Semibold" w:eastAsia="Times New Roman" w:hAnsi="Open Sans Semibold" w:cs="Open Sans Semibold"/>
          <w:color w:val="11143F"/>
          <w:sz w:val="28"/>
          <w:szCs w:val="28"/>
        </w:rPr>
        <w:t>Section 1</w:t>
      </w:r>
      <w:r w:rsidR="002106C3">
        <w:rPr>
          <w:rFonts w:ascii="Open Sans Semibold" w:eastAsia="Times New Roman" w:hAnsi="Open Sans Semibold" w:cs="Open Sans Semibold"/>
          <w:color w:val="11143F"/>
          <w:sz w:val="28"/>
          <w:szCs w:val="28"/>
        </w:rPr>
        <w:t>: statistic</w:t>
      </w:r>
    </w:p>
    <w:p w14:paraId="6D4AC631" w14:textId="020AAB72" w:rsidR="002106C3" w:rsidRPr="007F4B89" w:rsidRDefault="002106C3" w:rsidP="002106C3">
      <w:r>
        <w:t xml:space="preserve">In this </w:t>
      </w:r>
      <w:del w:id="5836" w:author="Chantelle Dubois Nishiyama" w:date="2020-02-26T19:52:00Z">
        <w:r w:rsidDel="0073662A">
          <w:delText>section</w:delText>
        </w:r>
      </w:del>
      <w:ins w:id="5837" w:author="Chantelle Dubois Nishiyama" w:date="2020-02-26T19:52:00Z">
        <w:r w:rsidR="0073662A">
          <w:t>section,</w:t>
        </w:r>
      </w:ins>
      <w:r>
        <w:t xml:space="preserve"> you will learn about some simple but necessary statistic knowledge.</w:t>
      </w:r>
    </w:p>
    <w:tbl>
      <w:tblPr>
        <w:tblStyle w:val="TableGrid6"/>
        <w:tblW w:w="10440" w:type="dxa"/>
        <w:tblInd w:w="-5" w:type="dxa"/>
        <w:tblBorders>
          <w:top w:val="single" w:sz="4" w:space="0" w:color="DBDBDB"/>
          <w:left w:val="single" w:sz="4" w:space="0" w:color="DBDBDB"/>
          <w:bottom w:val="single" w:sz="4" w:space="0" w:color="DBDBDB"/>
          <w:right w:val="single" w:sz="4" w:space="0" w:color="DBDBDB"/>
          <w:insideH w:val="none" w:sz="0" w:space="0" w:color="auto"/>
          <w:insideV w:val="none" w:sz="0" w:space="0" w:color="auto"/>
        </w:tblBorders>
        <w:tblLayout w:type="fixed"/>
        <w:tblCellMar>
          <w:left w:w="115" w:type="dxa"/>
          <w:right w:w="115" w:type="dxa"/>
        </w:tblCellMar>
        <w:tblLook w:val="04A0" w:firstRow="1" w:lastRow="0" w:firstColumn="1" w:lastColumn="0" w:noHBand="0" w:noVBand="1"/>
      </w:tblPr>
      <w:tblGrid>
        <w:gridCol w:w="10440"/>
      </w:tblGrid>
      <w:tr w:rsidR="008B6276" w:rsidRPr="007F4B89" w14:paraId="5D6EF8C3" w14:textId="77777777" w:rsidTr="008B6276">
        <w:trPr>
          <w:cantSplit/>
          <w:trHeight w:val="419"/>
        </w:trPr>
        <w:tc>
          <w:tcPr>
            <w:tcW w:w="10440" w:type="dxa"/>
            <w:tcBorders>
              <w:top w:val="single" w:sz="4" w:space="0" w:color="DBDBDB"/>
              <w:left w:val="single" w:sz="4" w:space="0" w:color="DBDBDB"/>
              <w:bottom w:val="single" w:sz="4" w:space="0" w:color="DBDBDB"/>
              <w:right w:val="single" w:sz="4" w:space="0" w:color="DBDBDB"/>
            </w:tcBorders>
            <w:shd w:val="clear" w:color="auto" w:fill="FAFAFA"/>
            <w:hideMark/>
          </w:tcPr>
          <w:p w14:paraId="68248E2B" w14:textId="77777777" w:rsidR="008B6276" w:rsidRPr="007F4B89" w:rsidRDefault="008B6276" w:rsidP="008B6276">
            <w:pPr>
              <w:spacing w:before="120" w:after="120" w:line="256" w:lineRule="auto"/>
              <w:rPr>
                <w:color w:val="404040"/>
              </w:rPr>
            </w:pPr>
            <w:r w:rsidRPr="007F4B89">
              <w:rPr>
                <w:color w:val="404040"/>
              </w:rPr>
              <w:t xml:space="preserve">Exploring the data is one of the main steps of any machine learning problem. </w:t>
            </w:r>
          </w:p>
        </w:tc>
      </w:tr>
    </w:tbl>
    <w:p w14:paraId="054A3553" w14:textId="77777777" w:rsidR="008B6276" w:rsidRPr="007F4B89" w:rsidRDefault="008B6276" w:rsidP="008B6276">
      <w:pPr>
        <w:spacing w:after="0" w:line="240" w:lineRule="auto"/>
        <w:rPr>
          <w:rFonts w:ascii="Open Sans" w:eastAsia="Open Sans" w:hAnsi="Open Sans" w:cs="Times New Roman"/>
          <w:color w:val="404040"/>
        </w:rPr>
      </w:pPr>
    </w:p>
    <w:tbl>
      <w:tblPr>
        <w:tblStyle w:val="TableGrid6"/>
        <w:tblW w:w="104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Change w:id="5838" w:author="Alicia Romero Lopez" w:date="2020-01-31T09:48:00Z">
          <w:tblPr>
            <w:tblStyle w:val="TableGrid6"/>
            <w:tblW w:w="104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PrChange>
      </w:tblPr>
      <w:tblGrid>
        <w:gridCol w:w="90"/>
        <w:gridCol w:w="1350"/>
        <w:gridCol w:w="9000"/>
        <w:tblGridChange w:id="5839">
          <w:tblGrid>
            <w:gridCol w:w="360"/>
            <w:gridCol w:w="360"/>
            <w:gridCol w:w="360"/>
          </w:tblGrid>
        </w:tblGridChange>
      </w:tblGrid>
      <w:tr w:rsidR="008B6276" w:rsidRPr="007F4B89" w14:paraId="0CA7292D" w14:textId="77777777" w:rsidTr="51235A2F">
        <w:trPr>
          <w:trHeight w:val="638"/>
        </w:trPr>
        <w:tc>
          <w:tcPr>
            <w:tcW w:w="90" w:type="dxa"/>
            <w:shd w:val="clear" w:color="auto" w:fill="2F8F46"/>
            <w:vAlign w:val="center"/>
            <w:tcPrChange w:id="5840" w:author="Alicia Romero Lopez" w:date="2020-01-31T09:48:00Z">
              <w:tcPr>
                <w:tcW w:w="90" w:type="dxa"/>
                <w:shd w:val="clear" w:color="auto" w:fill="2F8F46"/>
              </w:tcPr>
            </w:tcPrChange>
          </w:tcPr>
          <w:p w14:paraId="0AEC5486" w14:textId="77777777" w:rsidR="008B6276" w:rsidRPr="007F4B89" w:rsidRDefault="008B6276" w:rsidP="008B6276">
            <w:pPr>
              <w:spacing w:before="120" w:after="120" w:line="256" w:lineRule="auto"/>
              <w:rPr>
                <w:color w:val="404040"/>
              </w:rPr>
            </w:pPr>
          </w:p>
        </w:tc>
        <w:tc>
          <w:tcPr>
            <w:tcW w:w="1350" w:type="dxa"/>
            <w:shd w:val="clear" w:color="auto" w:fill="C4F6D0"/>
            <w:vAlign w:val="center"/>
            <w:hideMark/>
            <w:tcPrChange w:id="5841" w:author="Alicia Romero Lopez" w:date="2020-01-31T09:48:00Z">
              <w:tcPr>
                <w:tcW w:w="1350" w:type="dxa"/>
                <w:shd w:val="clear" w:color="auto" w:fill="C4F6D0"/>
                <w:hideMark/>
              </w:tcPr>
            </w:tcPrChange>
          </w:tcPr>
          <w:p w14:paraId="277341F8" w14:textId="77777777" w:rsidR="008B6276" w:rsidRPr="007F4B89" w:rsidRDefault="008B6276" w:rsidP="008B6276">
            <w:pPr>
              <w:spacing w:before="120" w:after="120" w:line="256" w:lineRule="auto"/>
              <w:jc w:val="center"/>
              <w:rPr>
                <w:color w:val="404040"/>
              </w:rPr>
            </w:pPr>
            <w:r w:rsidRPr="007F4B89">
              <w:rPr>
                <w:noProof/>
                <w:color w:val="404040"/>
              </w:rPr>
              <w:drawing>
                <wp:inline distT="0" distB="0" distL="0" distR="0" wp14:anchorId="46F46BB1" wp14:editId="29D43194">
                  <wp:extent cx="388620" cy="685800"/>
                  <wp:effectExtent l="0" t="0" r="0" b="0"/>
                  <wp:docPr id="28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88620" cy="685800"/>
                          </a:xfrm>
                          <a:prstGeom prst="rect">
                            <a:avLst/>
                          </a:prstGeom>
                          <a:noFill/>
                          <a:ln>
                            <a:noFill/>
                          </a:ln>
                        </pic:spPr>
                      </pic:pic>
                    </a:graphicData>
                  </a:graphic>
                </wp:inline>
              </w:drawing>
            </w:r>
          </w:p>
        </w:tc>
        <w:tc>
          <w:tcPr>
            <w:tcW w:w="9000" w:type="dxa"/>
            <w:shd w:val="clear" w:color="auto" w:fill="C4F6D0"/>
            <w:vAlign w:val="center"/>
            <w:hideMark/>
            <w:tcPrChange w:id="5842" w:author="Alicia Romero Lopez" w:date="2020-01-31T09:48:00Z">
              <w:tcPr>
                <w:tcW w:w="9000" w:type="dxa"/>
                <w:shd w:val="clear" w:color="auto" w:fill="C4F6D0"/>
                <w:hideMark/>
              </w:tcPr>
            </w:tcPrChange>
          </w:tcPr>
          <w:p w14:paraId="0BB67DCC" w14:textId="77777777" w:rsidR="008B6276" w:rsidRPr="007F4B89" w:rsidRDefault="008B6276" w:rsidP="008B6276">
            <w:pPr>
              <w:spacing w:before="120" w:after="120" w:line="256" w:lineRule="auto"/>
              <w:ind w:left="274" w:right="274"/>
              <w:rPr>
                <w:rFonts w:ascii="Open Sans Semibold" w:hAnsi="Open Sans Semibold" w:cs="Open Sans Semibold"/>
                <w:color w:val="404040"/>
                <w:sz w:val="24"/>
                <w:szCs w:val="24"/>
              </w:rPr>
            </w:pPr>
            <w:r w:rsidRPr="007F4B89">
              <w:rPr>
                <w:rFonts w:ascii="Open Sans Semibold" w:hAnsi="Open Sans Semibold" w:cs="Open Sans Semibold"/>
                <w:color w:val="404040"/>
                <w:sz w:val="24"/>
                <w:szCs w:val="24"/>
              </w:rPr>
              <w:t>Summary Statistics</w:t>
            </w:r>
          </w:p>
          <w:p w14:paraId="73049F26" w14:textId="77777777" w:rsidR="008B6276" w:rsidRPr="007F4B89" w:rsidRDefault="008B6276" w:rsidP="008B6276">
            <w:pPr>
              <w:spacing w:before="120" w:after="120" w:line="256" w:lineRule="auto"/>
              <w:ind w:left="274" w:right="274"/>
              <w:rPr>
                <w:rFonts w:cs="Open Sans"/>
                <w:color w:val="404040"/>
                <w:sz w:val="24"/>
                <w:szCs w:val="24"/>
              </w:rPr>
            </w:pPr>
            <w:r w:rsidRPr="007F4B89">
              <w:rPr>
                <w:rFonts w:cs="Open Sans"/>
                <w:color w:val="404040"/>
                <w:sz w:val="24"/>
                <w:szCs w:val="24"/>
              </w:rPr>
              <w:t>The key to understanding different datasets is in defining the structure of the dataset using summary statistics.</w:t>
            </w:r>
          </w:p>
          <w:p w14:paraId="135A5CCF" w14:textId="77777777" w:rsidR="008B6276" w:rsidRPr="007F4B89" w:rsidRDefault="008B6276" w:rsidP="008B6276">
            <w:pPr>
              <w:spacing w:before="120" w:after="120" w:line="256" w:lineRule="auto"/>
              <w:ind w:left="274" w:right="274"/>
              <w:rPr>
                <w:rFonts w:cs="Open Sans"/>
                <w:color w:val="404040"/>
              </w:rPr>
            </w:pPr>
            <w:r w:rsidRPr="007F4B89">
              <w:rPr>
                <w:rFonts w:cs="Open Sans"/>
                <w:b/>
                <w:bCs/>
                <w:color w:val="404040"/>
                <w:sz w:val="24"/>
                <w:szCs w:val="24"/>
              </w:rPr>
              <w:t xml:space="preserve">Examples:  </w:t>
            </w:r>
            <w:r w:rsidRPr="007F4B89">
              <w:rPr>
                <w:rFonts w:cs="Open Sans"/>
                <w:color w:val="404040"/>
              </w:rPr>
              <w:t xml:space="preserve">frequency, mode, median, or mean. </w:t>
            </w:r>
          </w:p>
        </w:tc>
      </w:tr>
    </w:tbl>
    <w:p w14:paraId="03E34AC4" w14:textId="77777777" w:rsidR="008B6276" w:rsidRPr="007F4B89" w:rsidRDefault="008B6276" w:rsidP="008B6276">
      <w:pPr>
        <w:spacing w:after="0" w:line="240" w:lineRule="auto"/>
        <w:rPr>
          <w:rFonts w:ascii="Open Sans" w:eastAsia="Open Sans" w:hAnsi="Open Sans" w:cs="Times New Roman"/>
          <w:color w:val="404040"/>
        </w:rPr>
      </w:pPr>
    </w:p>
    <w:tbl>
      <w:tblPr>
        <w:tblStyle w:val="TableGrid6"/>
        <w:tblW w:w="104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Change w:id="5843" w:author="Alicia Romero Lopez" w:date="2020-01-31T09:48:00Z">
          <w:tblPr>
            <w:tblStyle w:val="TableGrid6"/>
            <w:tblW w:w="104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PrChange>
      </w:tblPr>
      <w:tblGrid>
        <w:gridCol w:w="90"/>
        <w:gridCol w:w="1350"/>
        <w:gridCol w:w="9000"/>
        <w:tblGridChange w:id="5844">
          <w:tblGrid>
            <w:gridCol w:w="360"/>
            <w:gridCol w:w="360"/>
            <w:gridCol w:w="360"/>
          </w:tblGrid>
        </w:tblGridChange>
      </w:tblGrid>
      <w:tr w:rsidR="008B6276" w:rsidRPr="007F4B89" w14:paraId="78B03668" w14:textId="77777777" w:rsidTr="51235A2F">
        <w:trPr>
          <w:trHeight w:val="638"/>
        </w:trPr>
        <w:tc>
          <w:tcPr>
            <w:tcW w:w="90" w:type="dxa"/>
            <w:shd w:val="clear" w:color="auto" w:fill="FFC33B"/>
            <w:vAlign w:val="center"/>
            <w:tcPrChange w:id="5845" w:author="Alicia Romero Lopez" w:date="2020-01-31T09:48:00Z">
              <w:tcPr>
                <w:tcW w:w="90" w:type="dxa"/>
                <w:shd w:val="clear" w:color="auto" w:fill="FFC33B"/>
              </w:tcPr>
            </w:tcPrChange>
          </w:tcPr>
          <w:p w14:paraId="41B7E325" w14:textId="77777777" w:rsidR="008B6276" w:rsidRPr="007F4B89" w:rsidRDefault="008B6276" w:rsidP="008B6276">
            <w:pPr>
              <w:spacing w:before="120" w:after="120" w:line="256" w:lineRule="auto"/>
              <w:rPr>
                <w:color w:val="404040"/>
              </w:rPr>
            </w:pPr>
          </w:p>
        </w:tc>
        <w:tc>
          <w:tcPr>
            <w:tcW w:w="1350" w:type="dxa"/>
            <w:shd w:val="clear" w:color="auto" w:fill="FFE8B2"/>
            <w:vAlign w:val="center"/>
            <w:hideMark/>
            <w:tcPrChange w:id="5846" w:author="Alicia Romero Lopez" w:date="2020-01-31T09:48:00Z">
              <w:tcPr>
                <w:tcW w:w="1350" w:type="dxa"/>
                <w:shd w:val="clear" w:color="auto" w:fill="FFE8B2"/>
                <w:hideMark/>
              </w:tcPr>
            </w:tcPrChange>
          </w:tcPr>
          <w:p w14:paraId="4691E725" w14:textId="77777777" w:rsidR="008B6276" w:rsidRPr="007F4B89" w:rsidRDefault="008B6276" w:rsidP="008B6276">
            <w:pPr>
              <w:spacing w:before="120" w:after="120" w:line="256" w:lineRule="auto"/>
              <w:jc w:val="center"/>
              <w:rPr>
                <w:color w:val="404040"/>
              </w:rPr>
            </w:pPr>
            <w:r w:rsidRPr="007F4B89">
              <w:rPr>
                <w:noProof/>
                <w:color w:val="404040"/>
              </w:rPr>
              <w:drawing>
                <wp:inline distT="0" distB="0" distL="0" distR="0" wp14:anchorId="4C7ED128" wp14:editId="382AD5EE">
                  <wp:extent cx="685800" cy="685800"/>
                  <wp:effectExtent l="0" t="0" r="0" b="0"/>
                  <wp:docPr id="28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85800" cy="685800"/>
                          </a:xfrm>
                          <a:prstGeom prst="rect">
                            <a:avLst/>
                          </a:prstGeom>
                          <a:noFill/>
                          <a:ln>
                            <a:noFill/>
                          </a:ln>
                        </pic:spPr>
                      </pic:pic>
                    </a:graphicData>
                  </a:graphic>
                </wp:inline>
              </w:drawing>
            </w:r>
          </w:p>
        </w:tc>
        <w:tc>
          <w:tcPr>
            <w:tcW w:w="9000" w:type="dxa"/>
            <w:shd w:val="clear" w:color="auto" w:fill="FFE8B2"/>
            <w:vAlign w:val="center"/>
            <w:hideMark/>
            <w:tcPrChange w:id="5847" w:author="Alicia Romero Lopez" w:date="2020-01-31T09:48:00Z">
              <w:tcPr>
                <w:tcW w:w="9000" w:type="dxa"/>
                <w:shd w:val="clear" w:color="auto" w:fill="FFE8B2"/>
                <w:hideMark/>
              </w:tcPr>
            </w:tcPrChange>
          </w:tcPr>
          <w:p w14:paraId="25387710" w14:textId="386BD09C" w:rsidR="004D0A9D" w:rsidRDefault="004D0A9D" w:rsidP="004D0A9D">
            <w:pPr>
              <w:spacing w:before="120" w:after="120" w:line="256" w:lineRule="auto"/>
              <w:ind w:left="274" w:right="274"/>
              <w:rPr>
                <w:rFonts w:ascii="Open Sans Semibold" w:hAnsi="Open Sans Semibold" w:cs="Open Sans Semibold"/>
                <w:color w:val="404040"/>
                <w:sz w:val="24"/>
                <w:szCs w:val="24"/>
              </w:rPr>
            </w:pPr>
            <w:r>
              <w:rPr>
                <w:rFonts w:ascii="Open Sans Semibold" w:hAnsi="Open Sans Semibold" w:cs="Open Sans Semibold"/>
                <w:color w:val="404040"/>
                <w:sz w:val="24"/>
                <w:szCs w:val="24"/>
              </w:rPr>
              <w:t>Note</w:t>
            </w:r>
            <w:r w:rsidR="007E3639">
              <w:rPr>
                <w:rFonts w:ascii="Open Sans Semibold" w:hAnsi="Open Sans Semibold" w:cs="Open Sans Semibold"/>
                <w:color w:val="404040"/>
                <w:sz w:val="24"/>
                <w:szCs w:val="24"/>
              </w:rPr>
              <w:t xml:space="preserve"> about summary statistics</w:t>
            </w:r>
          </w:p>
          <w:p w14:paraId="2595A38E" w14:textId="383A0757" w:rsidR="008B6276" w:rsidRPr="007F4B89" w:rsidRDefault="008B6276" w:rsidP="004D0A9D">
            <w:pPr>
              <w:spacing w:before="120" w:after="120" w:line="256" w:lineRule="auto"/>
              <w:ind w:left="274" w:right="274"/>
              <w:rPr>
                <w:rFonts w:cs="Open Sans"/>
                <w:color w:val="404040"/>
              </w:rPr>
            </w:pPr>
            <w:r w:rsidRPr="007F4B89">
              <w:rPr>
                <w:rFonts w:cs="Open Sans"/>
                <w:color w:val="404040"/>
                <w:sz w:val="24"/>
                <w:szCs w:val="24"/>
              </w:rPr>
              <w:t xml:space="preserve">Almost all summary statistics can be calculated after analyzing the whole dataset once. </w:t>
            </w:r>
          </w:p>
        </w:tc>
      </w:tr>
    </w:tbl>
    <w:p w14:paraId="1B2419FC" w14:textId="77777777" w:rsidR="008B6276" w:rsidRPr="007F4B89" w:rsidRDefault="008B6276" w:rsidP="008B6276">
      <w:pPr>
        <w:spacing w:after="0" w:line="240" w:lineRule="auto"/>
        <w:rPr>
          <w:rFonts w:ascii="Open Sans" w:eastAsia="Open Sans" w:hAnsi="Open Sans" w:cs="Times New Roman"/>
          <w:color w:val="404040"/>
        </w:rPr>
      </w:pPr>
    </w:p>
    <w:p w14:paraId="5305A918" w14:textId="77777777" w:rsidR="008B6276" w:rsidRPr="007F4B89" w:rsidRDefault="008B6276" w:rsidP="008B6276">
      <w:pPr>
        <w:spacing w:after="0" w:line="240" w:lineRule="auto"/>
        <w:rPr>
          <w:rFonts w:ascii="Open Sans" w:eastAsia="Open Sans" w:hAnsi="Open Sans" w:cs="Times New Roman"/>
          <w:color w:val="404040"/>
        </w:rPr>
      </w:pPr>
    </w:p>
    <w:p w14:paraId="1B34E1AD" w14:textId="77777777" w:rsidR="008B6276" w:rsidRPr="007F4B89" w:rsidRDefault="008B6276" w:rsidP="008B6276">
      <w:pPr>
        <w:spacing w:after="0" w:line="240" w:lineRule="auto"/>
        <w:rPr>
          <w:rFonts w:ascii="Open Sans" w:eastAsia="Open Sans" w:hAnsi="Open Sans" w:cs="Times New Roman"/>
          <w:color w:val="404040"/>
        </w:rPr>
      </w:pPr>
    </w:p>
    <w:p w14:paraId="0AFD217A" w14:textId="77777777" w:rsidR="008B6276" w:rsidRPr="007F4B89" w:rsidRDefault="008B6276" w:rsidP="008B6276">
      <w:pPr>
        <w:spacing w:after="0" w:line="240" w:lineRule="auto"/>
        <w:rPr>
          <w:rFonts w:ascii="Open Sans" w:eastAsia="Open Sans" w:hAnsi="Open Sans" w:cs="Times New Roman"/>
          <w:color w:val="404040"/>
        </w:rPr>
      </w:pPr>
    </w:p>
    <w:p w14:paraId="2BF9F6C6" w14:textId="77777777" w:rsidR="008B6276" w:rsidRPr="007F4B89" w:rsidRDefault="008B6276" w:rsidP="008B6276">
      <w:pPr>
        <w:spacing w:after="0" w:line="240" w:lineRule="auto"/>
        <w:rPr>
          <w:rFonts w:ascii="Open Sans" w:eastAsia="Open Sans" w:hAnsi="Open Sans" w:cs="Times New Roman"/>
          <w:color w:val="404040"/>
        </w:rPr>
      </w:pPr>
    </w:p>
    <w:p w14:paraId="2F7CDF46" w14:textId="77777777" w:rsidR="008B6276" w:rsidRPr="007F4B89" w:rsidRDefault="008B6276" w:rsidP="008B6276">
      <w:pPr>
        <w:spacing w:before="120" w:after="120" w:line="256" w:lineRule="auto"/>
        <w:outlineLvl w:val="2"/>
        <w:rPr>
          <w:rFonts w:ascii="Open Sans Semibold" w:eastAsia="Open Sans" w:hAnsi="Open Sans Semibold" w:cs="Open Sans Semibold"/>
          <w:color w:val="11143F"/>
          <w:sz w:val="25"/>
          <w:szCs w:val="25"/>
        </w:rPr>
      </w:pPr>
      <w:r w:rsidRPr="007F4B89">
        <w:rPr>
          <w:rFonts w:ascii="Open Sans Semibold" w:eastAsia="Open Sans" w:hAnsi="Open Sans Semibold" w:cs="Open Sans Semibold"/>
          <w:color w:val="11143F"/>
          <w:sz w:val="25"/>
          <w:szCs w:val="25"/>
        </w:rPr>
        <w:t>Summary Statistics</w:t>
      </w:r>
    </w:p>
    <w:p w14:paraId="648E55FF" w14:textId="77777777" w:rsidR="008B6276" w:rsidRPr="007F4B89" w:rsidRDefault="008B6276" w:rsidP="008B6276">
      <w:pPr>
        <w:spacing w:after="0" w:line="240" w:lineRule="auto"/>
        <w:rPr>
          <w:rFonts w:ascii="Open Sans" w:eastAsia="Open Sans" w:hAnsi="Open Sans" w:cs="Times New Roman"/>
          <w:color w:val="404040"/>
        </w:rPr>
      </w:pPr>
    </w:p>
    <w:tbl>
      <w:tblPr>
        <w:tblStyle w:val="TableGrid6"/>
        <w:tblW w:w="10440" w:type="dxa"/>
        <w:tblInd w:w="-5" w:type="dxa"/>
        <w:tblBorders>
          <w:top w:val="single" w:sz="4" w:space="0" w:color="DBDBDB"/>
          <w:left w:val="single" w:sz="4" w:space="0" w:color="DBDBDB"/>
          <w:bottom w:val="single" w:sz="4" w:space="0" w:color="DBDBDB"/>
          <w:right w:val="single" w:sz="4" w:space="0" w:color="DBDBDB"/>
          <w:insideH w:val="none" w:sz="0" w:space="0" w:color="auto"/>
          <w:insideV w:val="none" w:sz="0" w:space="0" w:color="auto"/>
        </w:tblBorders>
        <w:tblLayout w:type="fixed"/>
        <w:tblCellMar>
          <w:left w:w="115" w:type="dxa"/>
          <w:right w:w="115" w:type="dxa"/>
        </w:tblCellMar>
        <w:tblLook w:val="04A0" w:firstRow="1" w:lastRow="0" w:firstColumn="1" w:lastColumn="0" w:noHBand="0" w:noVBand="1"/>
      </w:tblPr>
      <w:tblGrid>
        <w:gridCol w:w="10440"/>
      </w:tblGrid>
      <w:tr w:rsidR="008B6276" w:rsidRPr="007F4B89" w14:paraId="070BCA49" w14:textId="77777777" w:rsidTr="008B6276">
        <w:trPr>
          <w:cantSplit/>
          <w:trHeight w:val="420"/>
        </w:trPr>
        <w:tc>
          <w:tcPr>
            <w:tcW w:w="10440" w:type="dxa"/>
            <w:tcBorders>
              <w:top w:val="single" w:sz="4" w:space="0" w:color="DBDBDB"/>
              <w:left w:val="single" w:sz="4" w:space="0" w:color="DBDBDB"/>
              <w:bottom w:val="nil"/>
              <w:right w:val="single" w:sz="4" w:space="0" w:color="DBDBDB"/>
            </w:tcBorders>
            <w:shd w:val="clear" w:color="auto" w:fill="FAFAFA"/>
            <w:hideMark/>
          </w:tcPr>
          <w:p w14:paraId="4386021C" w14:textId="77777777" w:rsidR="008B6276" w:rsidRPr="007F4B89" w:rsidRDefault="008B6276" w:rsidP="008B6276">
            <w:pPr>
              <w:spacing w:before="120" w:after="120" w:line="256" w:lineRule="auto"/>
              <w:outlineLvl w:val="2"/>
              <w:rPr>
                <w:rFonts w:ascii="Open Sans Semibold" w:hAnsi="Open Sans Semibold" w:cs="Open Sans Semibold"/>
                <w:color w:val="11143F"/>
              </w:rPr>
            </w:pPr>
            <w:r w:rsidRPr="007F4B89">
              <w:rPr>
                <w:rFonts w:ascii="Open Sans Semibold" w:hAnsi="Open Sans Semibold" w:cs="Open Sans Semibold"/>
                <w:color w:val="11143F"/>
              </w:rPr>
              <w:t xml:space="preserve">The Frequency </w:t>
            </w:r>
          </w:p>
        </w:tc>
      </w:tr>
      <w:tr w:rsidR="008B6276" w:rsidRPr="007F4B89" w14:paraId="214C202F" w14:textId="77777777" w:rsidTr="008B6276">
        <w:trPr>
          <w:cantSplit/>
          <w:trHeight w:val="419"/>
        </w:trPr>
        <w:tc>
          <w:tcPr>
            <w:tcW w:w="10440" w:type="dxa"/>
            <w:tcBorders>
              <w:top w:val="nil"/>
              <w:left w:val="single" w:sz="4" w:space="0" w:color="DBDBDB"/>
              <w:bottom w:val="single" w:sz="4" w:space="0" w:color="DBDBDB"/>
              <w:right w:val="single" w:sz="4" w:space="0" w:color="DBDBDB"/>
            </w:tcBorders>
            <w:shd w:val="clear" w:color="auto" w:fill="FAFAFA"/>
            <w:hideMark/>
          </w:tcPr>
          <w:p w14:paraId="6A5C0B63" w14:textId="77777777" w:rsidR="008B6276" w:rsidRPr="007F4B89" w:rsidRDefault="008B6276" w:rsidP="008B6276">
            <w:pPr>
              <w:spacing w:before="120" w:after="120" w:line="256" w:lineRule="auto"/>
              <w:rPr>
                <w:color w:val="404040"/>
              </w:rPr>
            </w:pPr>
            <w:r w:rsidRPr="007F4B89">
              <w:rPr>
                <w:color w:val="404040"/>
              </w:rPr>
              <w:t xml:space="preserve">The frequency defines the amount of time a certain value occurs in a dataset. </w:t>
            </w:r>
          </w:p>
          <w:p w14:paraId="682DCFFF" w14:textId="77777777" w:rsidR="008B6276" w:rsidRPr="007F4B89" w:rsidRDefault="008B6276" w:rsidP="008B6276">
            <w:pPr>
              <w:spacing w:before="120" w:after="120" w:line="256" w:lineRule="auto"/>
              <w:rPr>
                <w:b/>
                <w:bCs/>
                <w:color w:val="404040"/>
              </w:rPr>
            </w:pPr>
            <w:r w:rsidRPr="007F4B89">
              <w:rPr>
                <w:b/>
                <w:bCs/>
                <w:color w:val="404040"/>
              </w:rPr>
              <w:t>Example: {male, male, female, female, male, female}</w:t>
            </w:r>
          </w:p>
          <w:p w14:paraId="40914D37" w14:textId="77777777" w:rsidR="008B6276" w:rsidRPr="007F4B89" w:rsidRDefault="008B6276" w:rsidP="008B6276">
            <w:pPr>
              <w:spacing w:before="120" w:after="120" w:line="256" w:lineRule="auto"/>
              <w:rPr>
                <w:color w:val="404040"/>
              </w:rPr>
            </w:pPr>
            <w:r w:rsidRPr="007F4B89">
              <w:rPr>
                <w:color w:val="404040"/>
              </w:rPr>
              <w:t xml:space="preserve">The frequency of the value "female" is </w:t>
            </w:r>
            <w:r w:rsidRPr="007F4B89">
              <w:rPr>
                <w:b/>
                <w:bCs/>
                <w:color w:val="404040"/>
              </w:rPr>
              <w:t>50%.</w:t>
            </w:r>
          </w:p>
        </w:tc>
      </w:tr>
    </w:tbl>
    <w:p w14:paraId="007B5F74" w14:textId="77777777" w:rsidR="008B6276" w:rsidRPr="007F4B89" w:rsidRDefault="008B6276" w:rsidP="008B6276">
      <w:pPr>
        <w:spacing w:after="0" w:line="240" w:lineRule="auto"/>
        <w:rPr>
          <w:rFonts w:ascii="Open Sans" w:eastAsia="Open Sans" w:hAnsi="Open Sans" w:cs="Times New Roman"/>
          <w:color w:val="404040"/>
        </w:rPr>
      </w:pPr>
    </w:p>
    <w:p w14:paraId="18099758" w14:textId="77777777" w:rsidR="008B6276" w:rsidRPr="007F4B89" w:rsidRDefault="008B6276" w:rsidP="008B6276">
      <w:pPr>
        <w:spacing w:after="0" w:line="240" w:lineRule="auto"/>
        <w:rPr>
          <w:rFonts w:ascii="Open Sans" w:eastAsia="Open Sans" w:hAnsi="Open Sans" w:cs="Times New Roman"/>
          <w:color w:val="404040"/>
        </w:rPr>
      </w:pPr>
    </w:p>
    <w:tbl>
      <w:tblPr>
        <w:tblStyle w:val="TableGrid6"/>
        <w:tblW w:w="10440" w:type="dxa"/>
        <w:tblInd w:w="-5" w:type="dxa"/>
        <w:tblBorders>
          <w:top w:val="single" w:sz="4" w:space="0" w:color="DBDBDB"/>
          <w:left w:val="single" w:sz="4" w:space="0" w:color="DBDBDB"/>
          <w:bottom w:val="single" w:sz="4" w:space="0" w:color="DBDBDB"/>
          <w:right w:val="single" w:sz="4" w:space="0" w:color="DBDBDB"/>
          <w:insideH w:val="none" w:sz="0" w:space="0" w:color="auto"/>
          <w:insideV w:val="none" w:sz="0" w:space="0" w:color="auto"/>
        </w:tblBorders>
        <w:tblLayout w:type="fixed"/>
        <w:tblCellMar>
          <w:left w:w="115" w:type="dxa"/>
          <w:right w:w="115" w:type="dxa"/>
        </w:tblCellMar>
        <w:tblLook w:val="04A0" w:firstRow="1" w:lastRow="0" w:firstColumn="1" w:lastColumn="0" w:noHBand="0" w:noVBand="1"/>
      </w:tblPr>
      <w:tblGrid>
        <w:gridCol w:w="10440"/>
      </w:tblGrid>
      <w:tr w:rsidR="008B6276" w:rsidRPr="007F4B89" w14:paraId="6C3F0A49" w14:textId="77777777" w:rsidTr="008B6276">
        <w:trPr>
          <w:cantSplit/>
          <w:trHeight w:val="420"/>
        </w:trPr>
        <w:tc>
          <w:tcPr>
            <w:tcW w:w="10440" w:type="dxa"/>
            <w:tcBorders>
              <w:top w:val="single" w:sz="4" w:space="0" w:color="DBDBDB"/>
              <w:left w:val="single" w:sz="4" w:space="0" w:color="DBDBDB"/>
              <w:bottom w:val="nil"/>
              <w:right w:val="single" w:sz="4" w:space="0" w:color="DBDBDB"/>
            </w:tcBorders>
            <w:shd w:val="clear" w:color="auto" w:fill="FAFAFA"/>
            <w:hideMark/>
          </w:tcPr>
          <w:p w14:paraId="42FFD945" w14:textId="77777777" w:rsidR="008B6276" w:rsidRPr="007F4B89" w:rsidRDefault="008B6276" w:rsidP="008B6276">
            <w:pPr>
              <w:spacing w:before="120" w:after="120" w:line="256" w:lineRule="auto"/>
              <w:outlineLvl w:val="2"/>
              <w:rPr>
                <w:rFonts w:ascii="Open Sans Semibold" w:hAnsi="Open Sans Semibold" w:cs="Open Sans Semibold"/>
                <w:color w:val="11143F"/>
              </w:rPr>
            </w:pPr>
            <w:r w:rsidRPr="007F4B89">
              <w:rPr>
                <w:rFonts w:ascii="Open Sans Semibold" w:hAnsi="Open Sans Semibold" w:cs="Open Sans Semibold"/>
                <w:color w:val="11143F"/>
              </w:rPr>
              <w:t xml:space="preserve">The Mode </w:t>
            </w:r>
          </w:p>
        </w:tc>
      </w:tr>
      <w:tr w:rsidR="008B6276" w:rsidRPr="007F4B89" w14:paraId="6AD05C05" w14:textId="77777777" w:rsidTr="008B6276">
        <w:trPr>
          <w:cantSplit/>
          <w:trHeight w:val="419"/>
        </w:trPr>
        <w:tc>
          <w:tcPr>
            <w:tcW w:w="10440" w:type="dxa"/>
            <w:tcBorders>
              <w:top w:val="nil"/>
              <w:left w:val="single" w:sz="4" w:space="0" w:color="DBDBDB"/>
              <w:bottom w:val="single" w:sz="4" w:space="0" w:color="DBDBDB"/>
              <w:right w:val="single" w:sz="4" w:space="0" w:color="DBDBDB"/>
            </w:tcBorders>
            <w:shd w:val="clear" w:color="auto" w:fill="FAFAFA"/>
            <w:hideMark/>
          </w:tcPr>
          <w:p w14:paraId="497A8F5A" w14:textId="77777777" w:rsidR="008B6276" w:rsidRPr="007F4B89" w:rsidRDefault="008B6276" w:rsidP="008B6276">
            <w:pPr>
              <w:spacing w:before="120" w:after="120" w:line="256" w:lineRule="auto"/>
              <w:rPr>
                <w:color w:val="404040"/>
              </w:rPr>
            </w:pPr>
            <w:r w:rsidRPr="007F4B89">
              <w:rPr>
                <w:color w:val="404040"/>
              </w:rPr>
              <w:t>The most frequent value that occurs in a given dataset.</w:t>
            </w:r>
          </w:p>
          <w:p w14:paraId="7DDA3AD8" w14:textId="77777777" w:rsidR="008B6276" w:rsidRPr="007F4B89" w:rsidRDefault="008B6276" w:rsidP="008B6276">
            <w:pPr>
              <w:spacing w:before="120" w:after="120" w:line="256" w:lineRule="auto"/>
              <w:rPr>
                <w:b/>
                <w:bCs/>
                <w:color w:val="404040"/>
              </w:rPr>
            </w:pPr>
            <w:r w:rsidRPr="007F4B89">
              <w:rPr>
                <w:b/>
                <w:bCs/>
                <w:color w:val="404040"/>
              </w:rPr>
              <w:t>Example: {male, male, male, female, male, female}</w:t>
            </w:r>
          </w:p>
          <w:p w14:paraId="381077CA" w14:textId="77777777" w:rsidR="008B6276" w:rsidRPr="007F4B89" w:rsidRDefault="008B6276" w:rsidP="008B6276">
            <w:pPr>
              <w:spacing w:before="120" w:after="120" w:line="256" w:lineRule="auto"/>
              <w:rPr>
                <w:color w:val="404040"/>
              </w:rPr>
            </w:pPr>
            <w:r w:rsidRPr="007F4B89">
              <w:rPr>
                <w:color w:val="404040"/>
              </w:rPr>
              <w:t xml:space="preserve">The mode is the value </w:t>
            </w:r>
            <w:r w:rsidRPr="007F4B89">
              <w:rPr>
                <w:b/>
                <w:bCs/>
                <w:color w:val="404040"/>
              </w:rPr>
              <w:t>"male".</w:t>
            </w:r>
          </w:p>
        </w:tc>
      </w:tr>
    </w:tbl>
    <w:p w14:paraId="56670B46" w14:textId="67AA4ABB" w:rsidR="00072BB1" w:rsidRDefault="00072BB1" w:rsidP="008B6276">
      <w:pPr>
        <w:spacing w:after="0" w:line="240" w:lineRule="auto"/>
        <w:rPr>
          <w:rFonts w:ascii="Open Sans" w:eastAsia="Open Sans" w:hAnsi="Open Sans" w:cs="Times New Roman"/>
          <w:color w:val="404040"/>
        </w:rPr>
      </w:pPr>
    </w:p>
    <w:p w14:paraId="0B01E272" w14:textId="77777777" w:rsidR="00072BB1" w:rsidRDefault="00072BB1">
      <w:pPr>
        <w:rPr>
          <w:rFonts w:ascii="Open Sans" w:eastAsia="Open Sans" w:hAnsi="Open Sans" w:cs="Times New Roman"/>
          <w:color w:val="404040"/>
        </w:rPr>
      </w:pPr>
      <w:r>
        <w:rPr>
          <w:rFonts w:ascii="Open Sans" w:eastAsia="Open Sans" w:hAnsi="Open Sans" w:cs="Times New Roman"/>
          <w:color w:val="404040"/>
        </w:rPr>
        <w:br w:type="page"/>
      </w:r>
    </w:p>
    <w:p w14:paraId="3DCFCAF7" w14:textId="77777777" w:rsidR="008B6276" w:rsidRPr="007F4B89" w:rsidRDefault="008B6276" w:rsidP="008B6276">
      <w:pPr>
        <w:spacing w:after="0" w:line="240" w:lineRule="auto"/>
        <w:rPr>
          <w:rFonts w:ascii="Open Sans" w:eastAsia="Open Sans" w:hAnsi="Open Sans" w:cs="Times New Roman"/>
          <w:color w:val="404040"/>
        </w:rPr>
      </w:pPr>
    </w:p>
    <w:tbl>
      <w:tblPr>
        <w:tblStyle w:val="TableGrid6"/>
        <w:tblW w:w="10440" w:type="dxa"/>
        <w:tblInd w:w="-5" w:type="dxa"/>
        <w:tblBorders>
          <w:top w:val="single" w:sz="4" w:space="0" w:color="DBDBDB"/>
          <w:left w:val="single" w:sz="4" w:space="0" w:color="DBDBDB"/>
          <w:bottom w:val="single" w:sz="4" w:space="0" w:color="DBDBDB"/>
          <w:right w:val="single" w:sz="4" w:space="0" w:color="DBDBDB"/>
          <w:insideH w:val="none" w:sz="0" w:space="0" w:color="auto"/>
          <w:insideV w:val="none" w:sz="0" w:space="0" w:color="auto"/>
        </w:tblBorders>
        <w:tblLayout w:type="fixed"/>
        <w:tblCellMar>
          <w:left w:w="115" w:type="dxa"/>
          <w:right w:w="115" w:type="dxa"/>
        </w:tblCellMar>
        <w:tblLook w:val="04A0" w:firstRow="1" w:lastRow="0" w:firstColumn="1" w:lastColumn="0" w:noHBand="0" w:noVBand="1"/>
        <w:tblPrChange w:id="5848" w:author="Alicia Romero Lopez" w:date="2020-01-31T09:48:00Z">
          <w:tblPr>
            <w:tblStyle w:val="TableGrid6"/>
            <w:tblW w:w="10440" w:type="dxa"/>
            <w:tblInd w:w="-5" w:type="dxa"/>
            <w:tblBorders>
              <w:top w:val="single" w:sz="4" w:space="0" w:color="DBDBDB"/>
              <w:left w:val="single" w:sz="4" w:space="0" w:color="DBDBDB"/>
              <w:bottom w:val="single" w:sz="4" w:space="0" w:color="DBDBDB"/>
              <w:right w:val="single" w:sz="4" w:space="0" w:color="DBDBDB"/>
              <w:insideH w:val="none" w:sz="0" w:space="0" w:color="auto"/>
              <w:insideV w:val="none" w:sz="0" w:space="0" w:color="auto"/>
            </w:tblBorders>
            <w:tblLayout w:type="fixed"/>
            <w:tblCellMar>
              <w:left w:w="115" w:type="dxa"/>
              <w:right w:w="115" w:type="dxa"/>
            </w:tblCellMar>
            <w:tblLook w:val="04A0" w:firstRow="1" w:lastRow="0" w:firstColumn="1" w:lastColumn="0" w:noHBand="0" w:noVBand="1"/>
          </w:tblPr>
        </w:tblPrChange>
      </w:tblPr>
      <w:tblGrid>
        <w:gridCol w:w="5262"/>
        <w:gridCol w:w="5178"/>
        <w:tblGridChange w:id="5849">
          <w:tblGrid>
            <w:gridCol w:w="360"/>
            <w:gridCol w:w="360"/>
          </w:tblGrid>
        </w:tblGridChange>
      </w:tblGrid>
      <w:tr w:rsidR="008B6276" w:rsidRPr="007F4B89" w14:paraId="0AE3CB53" w14:textId="77777777" w:rsidTr="51235A2F">
        <w:trPr>
          <w:cantSplit/>
          <w:trHeight w:val="420"/>
        </w:trPr>
        <w:tc>
          <w:tcPr>
            <w:tcW w:w="10440" w:type="dxa"/>
            <w:gridSpan w:val="2"/>
            <w:tcBorders>
              <w:top w:val="single" w:sz="4" w:space="0" w:color="DBDBDB" w:themeColor="accent3" w:themeTint="66"/>
              <w:left w:val="single" w:sz="4" w:space="0" w:color="DBDBDB" w:themeColor="accent3" w:themeTint="66"/>
              <w:bottom w:val="nil"/>
              <w:right w:val="single" w:sz="4" w:space="0" w:color="DBDBDB" w:themeColor="accent3" w:themeTint="66"/>
            </w:tcBorders>
            <w:shd w:val="clear" w:color="auto" w:fill="FAFAFA"/>
            <w:hideMark/>
            <w:tcPrChange w:id="5850" w:author="Alicia Romero Lopez" w:date="2020-01-31T09:48:00Z">
              <w:tcPr>
                <w:tcW w:w="10440" w:type="dxa"/>
                <w:gridSpan w:val="2"/>
                <w:tcBorders>
                  <w:top w:val="single" w:sz="4" w:space="0" w:color="DBDBDB"/>
                  <w:left w:val="single" w:sz="4" w:space="0" w:color="DBDBDB"/>
                  <w:bottom w:val="nil"/>
                  <w:right w:val="single" w:sz="4" w:space="0" w:color="DBDBDB"/>
                </w:tcBorders>
                <w:shd w:val="clear" w:color="auto" w:fill="FAFAFA"/>
                <w:hideMark/>
              </w:tcPr>
            </w:tcPrChange>
          </w:tcPr>
          <w:p w14:paraId="4A286627" w14:textId="77777777" w:rsidR="008B6276" w:rsidRPr="007F4B89" w:rsidRDefault="008B6276" w:rsidP="008B6276">
            <w:pPr>
              <w:spacing w:before="120" w:after="120" w:line="256" w:lineRule="auto"/>
              <w:outlineLvl w:val="2"/>
              <w:rPr>
                <w:rFonts w:ascii="Open Sans Semibold" w:hAnsi="Open Sans Semibold" w:cs="Open Sans Semibold"/>
                <w:color w:val="11143F"/>
              </w:rPr>
            </w:pPr>
            <w:r w:rsidRPr="007F4B89">
              <w:rPr>
                <w:rFonts w:ascii="Open Sans Semibold" w:hAnsi="Open Sans Semibold" w:cs="Open Sans Semibold"/>
                <w:color w:val="11143F"/>
              </w:rPr>
              <w:t>The Median</w:t>
            </w:r>
          </w:p>
        </w:tc>
      </w:tr>
      <w:tr w:rsidR="008B6276" w:rsidRPr="007F4B89" w14:paraId="4EC5C127" w14:textId="77777777" w:rsidTr="51235A2F">
        <w:trPr>
          <w:cantSplit/>
          <w:trHeight w:val="419"/>
        </w:trPr>
        <w:tc>
          <w:tcPr>
            <w:tcW w:w="5262" w:type="dxa"/>
            <w:tcBorders>
              <w:top w:val="nil"/>
              <w:left w:val="single" w:sz="4" w:space="0" w:color="DBDBDB" w:themeColor="accent3" w:themeTint="66"/>
              <w:bottom w:val="nil"/>
              <w:right w:val="nil"/>
            </w:tcBorders>
            <w:shd w:val="clear" w:color="auto" w:fill="FAFAFA"/>
            <w:hideMark/>
            <w:tcPrChange w:id="5851" w:author="Alicia Romero Lopez" w:date="2020-01-31T09:48:00Z">
              <w:tcPr>
                <w:tcW w:w="5262" w:type="dxa"/>
                <w:tcBorders>
                  <w:top w:val="nil"/>
                  <w:left w:val="single" w:sz="4" w:space="0" w:color="DBDBDB"/>
                  <w:bottom w:val="nil"/>
                  <w:right w:val="nil"/>
                </w:tcBorders>
                <w:shd w:val="clear" w:color="auto" w:fill="FAFAFA"/>
                <w:hideMark/>
              </w:tcPr>
            </w:tcPrChange>
          </w:tcPr>
          <w:p w14:paraId="5FFBEADE" w14:textId="77777777" w:rsidR="008B6276" w:rsidRPr="007F4B89" w:rsidRDefault="008B6276" w:rsidP="008B6276">
            <w:pPr>
              <w:spacing w:before="120" w:after="120" w:line="256" w:lineRule="auto"/>
              <w:rPr>
                <w:color w:val="404040"/>
              </w:rPr>
            </w:pPr>
            <w:r w:rsidRPr="007F4B89">
              <w:rPr>
                <w:color w:val="404040"/>
              </w:rPr>
              <w:t xml:space="preserve">The Median is the middle data point of all the data points. </w:t>
            </w:r>
          </w:p>
          <w:p w14:paraId="5E6E3DEF" w14:textId="77777777" w:rsidR="008B6276" w:rsidRPr="007F4B89" w:rsidRDefault="008B6276" w:rsidP="008B6276">
            <w:pPr>
              <w:spacing w:before="120" w:after="120" w:line="256" w:lineRule="auto"/>
              <w:rPr>
                <w:rFonts w:eastAsia="Times New Roman"/>
                <w:color w:val="404040"/>
              </w:rPr>
            </w:pPr>
            <m:oMathPara>
              <m:oMath>
                <m:r>
                  <w:rPr>
                    <w:rFonts w:ascii="Cambria Math" w:hAnsi="Cambria Math"/>
                    <w:color w:val="404040"/>
                  </w:rPr>
                  <m:t xml:space="preserve"> </m:t>
                </m:r>
              </m:oMath>
            </m:oMathPara>
          </w:p>
          <w:p w14:paraId="464ADA42" w14:textId="77777777" w:rsidR="008B6276" w:rsidRPr="007F4B89" w:rsidRDefault="008B6276" w:rsidP="008B6276">
            <w:pPr>
              <w:spacing w:before="120" w:after="120" w:line="256" w:lineRule="auto"/>
              <w:rPr>
                <w:rFonts w:eastAsia="Times New Roman"/>
                <w:color w:val="404040"/>
              </w:rPr>
            </w:pPr>
            <w:r w:rsidRPr="007F4B89">
              <w:rPr>
                <w:rFonts w:eastAsia="Times New Roman"/>
                <w:color w:val="404040"/>
              </w:rPr>
              <w:t>$$\text {Median}=\left\{\begin{array}{ll}{X(r+1)} &amp; {\text { if } \mathrm{m} \text { is odd }, m=2 r+1} \\ {0.5(X r+X(r+1))} &amp; {\text { if } \mathrm{m} \text { is even }, m=2 r}\end{array}\right.$$</w:t>
            </w:r>
          </w:p>
          <w:p w14:paraId="40A3E70D" w14:textId="77777777" w:rsidR="008B6276" w:rsidRPr="007F4B89" w:rsidRDefault="008B6276" w:rsidP="008B6276">
            <w:pPr>
              <w:numPr>
                <w:ilvl w:val="0"/>
                <w:numId w:val="32"/>
              </w:numPr>
              <w:spacing w:before="120" w:after="120" w:line="256" w:lineRule="auto"/>
              <w:ind w:firstLine="0"/>
              <w:rPr>
                <w:color w:val="404040"/>
              </w:rPr>
            </w:pPr>
            <w:r w:rsidRPr="007F4B89">
              <w:rPr>
                <w:color w:val="404040"/>
              </w:rPr>
              <w:t>$$X(r+1)$$ is the right middle input in a set</w:t>
            </w:r>
          </w:p>
          <w:p w14:paraId="6AE3A5BA" w14:textId="77777777" w:rsidR="008B6276" w:rsidRPr="007F4B89" w:rsidRDefault="008B6276" w:rsidP="008B6276">
            <w:pPr>
              <w:numPr>
                <w:ilvl w:val="0"/>
                <w:numId w:val="32"/>
              </w:numPr>
              <w:spacing w:before="120" w:after="120" w:line="256" w:lineRule="auto"/>
              <w:ind w:firstLine="0"/>
              <w:rPr>
                <w:color w:val="404040"/>
              </w:rPr>
            </w:pPr>
            <w:r w:rsidRPr="007F4B89">
              <w:rPr>
                <w:color w:val="404040"/>
              </w:rPr>
              <w:t>Xr is the left middle point in a set</w:t>
            </w:r>
          </w:p>
          <w:p w14:paraId="3A59BFC4" w14:textId="77777777" w:rsidR="008B6276" w:rsidRPr="007F4B89" w:rsidRDefault="008B6276" w:rsidP="008B6276">
            <w:pPr>
              <w:numPr>
                <w:ilvl w:val="0"/>
                <w:numId w:val="32"/>
              </w:numPr>
              <w:spacing w:before="120" w:after="120" w:line="256" w:lineRule="auto"/>
              <w:ind w:firstLine="0"/>
              <w:rPr>
                <w:color w:val="404040"/>
              </w:rPr>
            </w:pPr>
            <w:r w:rsidRPr="007F4B89">
              <w:rPr>
                <w:color w:val="404040"/>
              </w:rPr>
              <w:t>m is the number of data points</w:t>
            </w:r>
          </w:p>
        </w:tc>
        <w:tc>
          <w:tcPr>
            <w:tcW w:w="5178" w:type="dxa"/>
            <w:tcBorders>
              <w:top w:val="nil"/>
              <w:left w:val="nil"/>
              <w:bottom w:val="nil"/>
              <w:right w:val="single" w:sz="4" w:space="0" w:color="DBDBDB" w:themeColor="accent3" w:themeTint="66"/>
            </w:tcBorders>
            <w:shd w:val="clear" w:color="auto" w:fill="FAFAFA"/>
            <w:vAlign w:val="center"/>
            <w:hideMark/>
            <w:tcPrChange w:id="5852" w:author="Alicia Romero Lopez" w:date="2020-01-31T09:48:00Z">
              <w:tcPr>
                <w:tcW w:w="5178" w:type="dxa"/>
                <w:tcBorders>
                  <w:top w:val="nil"/>
                  <w:left w:val="nil"/>
                  <w:bottom w:val="nil"/>
                  <w:right w:val="single" w:sz="4" w:space="0" w:color="DBDBDB"/>
                </w:tcBorders>
                <w:shd w:val="clear" w:color="auto" w:fill="FAFAFA"/>
                <w:hideMark/>
              </w:tcPr>
            </w:tcPrChange>
          </w:tcPr>
          <w:p w14:paraId="201E8AF6" w14:textId="52457C0C" w:rsidR="008B6276" w:rsidRPr="007F4B89" w:rsidRDefault="00B70A3F" w:rsidP="008B6276">
            <w:pPr>
              <w:spacing w:before="120" w:after="120" w:line="256" w:lineRule="auto"/>
              <w:jc w:val="center"/>
              <w:outlineLvl w:val="2"/>
              <w:rPr>
                <w:color w:val="404040"/>
              </w:rPr>
            </w:pPr>
            <w:commentRangeStart w:id="5853"/>
            <w:commentRangeStart w:id="5854"/>
            <w:commentRangeStart w:id="5855"/>
            <w:commentRangeStart w:id="5856"/>
            <w:r>
              <w:rPr>
                <w:noProof/>
              </w:rPr>
              <w:drawing>
                <wp:inline distT="0" distB="0" distL="0" distR="0" wp14:anchorId="7D62E5E3" wp14:editId="6BA273E8">
                  <wp:extent cx="3141980" cy="3241675"/>
                  <wp:effectExtent l="0" t="0" r="127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141980" cy="3241675"/>
                          </a:xfrm>
                          <a:prstGeom prst="rect">
                            <a:avLst/>
                          </a:prstGeom>
                          <a:noFill/>
                          <a:ln>
                            <a:noFill/>
                          </a:ln>
                        </pic:spPr>
                      </pic:pic>
                    </a:graphicData>
                  </a:graphic>
                </wp:inline>
              </w:drawing>
            </w:r>
            <w:commentRangeEnd w:id="5853"/>
            <w:r w:rsidR="00E75E87">
              <w:rPr>
                <w:rStyle w:val="CommentReference"/>
                <w:color w:val="404040"/>
              </w:rPr>
              <w:commentReference w:id="5853"/>
            </w:r>
            <w:commentRangeEnd w:id="5854"/>
            <w:r>
              <w:rPr>
                <w:rStyle w:val="CommentReference"/>
              </w:rPr>
              <w:commentReference w:id="5854"/>
            </w:r>
            <w:commentRangeEnd w:id="5855"/>
            <w:r w:rsidR="008B3D02">
              <w:rPr>
                <w:rStyle w:val="CommentReference"/>
                <w:color w:val="404040"/>
              </w:rPr>
              <w:commentReference w:id="5855"/>
            </w:r>
            <w:commentRangeEnd w:id="5856"/>
            <w:r>
              <w:rPr>
                <w:rStyle w:val="CommentReference"/>
              </w:rPr>
              <w:commentReference w:id="5856"/>
            </w:r>
          </w:p>
        </w:tc>
      </w:tr>
      <w:tr w:rsidR="008B6276" w:rsidRPr="007F4B89" w14:paraId="51BA508C" w14:textId="77777777" w:rsidTr="51235A2F">
        <w:trPr>
          <w:cantSplit/>
          <w:trHeight w:val="419"/>
        </w:trPr>
        <w:tc>
          <w:tcPr>
            <w:tcW w:w="5262" w:type="dxa"/>
            <w:tcBorders>
              <w:top w:val="nil"/>
              <w:left w:val="single" w:sz="4" w:space="0" w:color="DBDBDB" w:themeColor="accent3" w:themeTint="66"/>
              <w:bottom w:val="single" w:sz="4" w:space="0" w:color="DBDBDB" w:themeColor="accent3" w:themeTint="66"/>
              <w:right w:val="nil"/>
            </w:tcBorders>
            <w:shd w:val="clear" w:color="auto" w:fill="FAFAFA"/>
            <w:tcPrChange w:id="5857" w:author="Alicia Romero Lopez" w:date="2020-01-31T09:48:00Z">
              <w:tcPr>
                <w:tcW w:w="5262" w:type="dxa"/>
                <w:tcBorders>
                  <w:top w:val="nil"/>
                  <w:left w:val="single" w:sz="4" w:space="0" w:color="DBDBDB"/>
                  <w:bottom w:val="single" w:sz="4" w:space="0" w:color="DBDBDB"/>
                  <w:right w:val="nil"/>
                </w:tcBorders>
                <w:shd w:val="clear" w:color="auto" w:fill="FAFAFA"/>
              </w:tcPr>
            </w:tcPrChange>
          </w:tcPr>
          <w:p w14:paraId="138FE171" w14:textId="77777777" w:rsidR="008B6276" w:rsidRPr="007F4B89" w:rsidRDefault="008B6276" w:rsidP="008B6276">
            <w:pPr>
              <w:spacing w:before="120" w:after="120" w:line="256" w:lineRule="auto"/>
              <w:rPr>
                <w:color w:val="404040"/>
              </w:rPr>
            </w:pPr>
          </w:p>
        </w:tc>
        <w:tc>
          <w:tcPr>
            <w:tcW w:w="5178" w:type="dxa"/>
            <w:tcBorders>
              <w:top w:val="nil"/>
              <w:left w:val="nil"/>
              <w:bottom w:val="single" w:sz="4" w:space="0" w:color="DBDBDB" w:themeColor="accent3" w:themeTint="66"/>
              <w:right w:val="single" w:sz="4" w:space="0" w:color="DBDBDB" w:themeColor="accent3" w:themeTint="66"/>
            </w:tcBorders>
            <w:shd w:val="clear" w:color="auto" w:fill="FAFAFA"/>
            <w:vAlign w:val="center"/>
            <w:tcPrChange w:id="5858" w:author="Alicia Romero Lopez" w:date="2020-01-31T09:48:00Z">
              <w:tcPr>
                <w:tcW w:w="5178" w:type="dxa"/>
                <w:tcBorders>
                  <w:top w:val="nil"/>
                  <w:left w:val="nil"/>
                  <w:bottom w:val="single" w:sz="4" w:space="0" w:color="DBDBDB"/>
                  <w:right w:val="single" w:sz="4" w:space="0" w:color="DBDBDB"/>
                </w:tcBorders>
                <w:shd w:val="clear" w:color="auto" w:fill="FAFAFA"/>
              </w:tcPr>
            </w:tcPrChange>
          </w:tcPr>
          <w:p w14:paraId="43778A34" w14:textId="77777777" w:rsidR="00B44BCB" w:rsidRDefault="003A3165" w:rsidP="00B44BCB">
            <w:pPr>
              <w:pStyle w:val="NoSpacing"/>
            </w:pPr>
            <w:ins w:id="5859" w:author="RoboGarden Team" w:date="2020-01-23T17:51:00Z">
              <w:r>
                <w:rPr>
                  <w:noProof/>
                  <w:color w:val="404040"/>
                </w:rPr>
                <w:t>Citation: RoboGarden Course Resources</w:t>
              </w:r>
            </w:ins>
            <w:r w:rsidR="00B44BCB">
              <w:rPr>
                <w:noProof/>
                <w:color w:val="404040"/>
              </w:rPr>
              <w:t xml:space="preserve"> </w:t>
            </w:r>
            <w:r w:rsidR="00B44BCB" w:rsidRPr="00E06DF7">
              <w:t>Copyright 2019</w:t>
            </w:r>
          </w:p>
          <w:p w14:paraId="11C87196" w14:textId="0E8481E8" w:rsidR="008B6276" w:rsidRPr="007F4B89" w:rsidRDefault="008B6276" w:rsidP="008B6276">
            <w:pPr>
              <w:spacing w:before="120" w:after="120" w:line="256" w:lineRule="auto"/>
              <w:jc w:val="center"/>
              <w:outlineLvl w:val="2"/>
              <w:rPr>
                <w:noProof/>
                <w:color w:val="404040"/>
              </w:rPr>
            </w:pPr>
          </w:p>
        </w:tc>
      </w:tr>
    </w:tbl>
    <w:p w14:paraId="73B0E884" w14:textId="77777777" w:rsidR="008B6276" w:rsidRPr="007F4B89" w:rsidRDefault="008B6276" w:rsidP="008B6276">
      <w:pPr>
        <w:spacing w:after="0" w:line="240" w:lineRule="auto"/>
        <w:rPr>
          <w:rFonts w:ascii="Open Sans" w:eastAsia="Open Sans" w:hAnsi="Open Sans" w:cs="Times New Roman"/>
          <w:color w:val="404040"/>
        </w:rPr>
      </w:pPr>
    </w:p>
    <w:p w14:paraId="64D5121A" w14:textId="77777777" w:rsidR="008B6276" w:rsidRPr="007F4B89" w:rsidRDefault="008B6276" w:rsidP="008B6276">
      <w:pPr>
        <w:spacing w:after="0" w:line="240" w:lineRule="auto"/>
        <w:rPr>
          <w:rFonts w:ascii="Open Sans" w:eastAsia="Open Sans" w:hAnsi="Open Sans" w:cs="Times New Roman"/>
          <w:color w:val="404040"/>
        </w:rPr>
      </w:pPr>
    </w:p>
    <w:p w14:paraId="5D245CEA" w14:textId="6258E237" w:rsidR="00072BB1" w:rsidRDefault="00072BB1">
      <w:pPr>
        <w:rPr>
          <w:rFonts w:ascii="Open Sans" w:eastAsia="Open Sans" w:hAnsi="Open Sans" w:cs="Times New Roman"/>
          <w:color w:val="404040"/>
        </w:rPr>
      </w:pPr>
      <w:r>
        <w:rPr>
          <w:rFonts w:ascii="Open Sans" w:eastAsia="Open Sans" w:hAnsi="Open Sans" w:cs="Times New Roman"/>
          <w:color w:val="404040"/>
        </w:rPr>
        <w:br w:type="page"/>
      </w:r>
    </w:p>
    <w:p w14:paraId="06EB37AB" w14:textId="77777777" w:rsidR="008B6276" w:rsidRPr="007F4B89" w:rsidRDefault="008B6276" w:rsidP="008B6276">
      <w:pPr>
        <w:spacing w:after="0" w:line="240" w:lineRule="auto"/>
        <w:rPr>
          <w:rFonts w:ascii="Open Sans" w:eastAsia="Open Sans" w:hAnsi="Open Sans" w:cs="Times New Roman"/>
          <w:color w:val="404040"/>
        </w:rPr>
      </w:pPr>
    </w:p>
    <w:tbl>
      <w:tblPr>
        <w:tblStyle w:val="TableGrid6"/>
        <w:tblW w:w="10440" w:type="dxa"/>
        <w:tblInd w:w="-5" w:type="dxa"/>
        <w:tblBorders>
          <w:top w:val="single" w:sz="4" w:space="0" w:color="DBDBDB"/>
          <w:left w:val="single" w:sz="4" w:space="0" w:color="DBDBDB"/>
          <w:bottom w:val="single" w:sz="4" w:space="0" w:color="DBDBDB"/>
          <w:right w:val="single" w:sz="4" w:space="0" w:color="DBDBDB"/>
          <w:insideH w:val="none" w:sz="0" w:space="0" w:color="auto"/>
          <w:insideV w:val="none" w:sz="0" w:space="0" w:color="auto"/>
        </w:tblBorders>
        <w:tblLayout w:type="fixed"/>
        <w:tblCellMar>
          <w:left w:w="115" w:type="dxa"/>
          <w:right w:w="115" w:type="dxa"/>
        </w:tblCellMar>
        <w:tblLook w:val="04A0" w:firstRow="1" w:lastRow="0" w:firstColumn="1" w:lastColumn="0" w:noHBand="0" w:noVBand="1"/>
        <w:tblPrChange w:id="5860" w:author="Alicia Romero Lopez" w:date="2020-01-31T09:48:00Z">
          <w:tblPr>
            <w:tblStyle w:val="TableGrid6"/>
            <w:tblW w:w="10440" w:type="dxa"/>
            <w:tblInd w:w="-5" w:type="dxa"/>
            <w:tblBorders>
              <w:top w:val="single" w:sz="4" w:space="0" w:color="DBDBDB"/>
              <w:left w:val="single" w:sz="4" w:space="0" w:color="DBDBDB"/>
              <w:bottom w:val="single" w:sz="4" w:space="0" w:color="DBDBDB"/>
              <w:right w:val="single" w:sz="4" w:space="0" w:color="DBDBDB"/>
              <w:insideH w:val="none" w:sz="0" w:space="0" w:color="auto"/>
              <w:insideV w:val="none" w:sz="0" w:space="0" w:color="auto"/>
            </w:tblBorders>
            <w:tblLayout w:type="fixed"/>
            <w:tblCellMar>
              <w:left w:w="115" w:type="dxa"/>
              <w:right w:w="115" w:type="dxa"/>
            </w:tblCellMar>
            <w:tblLook w:val="04A0" w:firstRow="1" w:lastRow="0" w:firstColumn="1" w:lastColumn="0" w:noHBand="0" w:noVBand="1"/>
          </w:tblPr>
        </w:tblPrChange>
      </w:tblPr>
      <w:tblGrid>
        <w:gridCol w:w="5262"/>
        <w:gridCol w:w="5178"/>
        <w:tblGridChange w:id="5861">
          <w:tblGrid>
            <w:gridCol w:w="360"/>
            <w:gridCol w:w="360"/>
          </w:tblGrid>
        </w:tblGridChange>
      </w:tblGrid>
      <w:tr w:rsidR="008B6276" w:rsidRPr="007F4B89" w14:paraId="37F45B8B" w14:textId="77777777" w:rsidTr="51235A2F">
        <w:trPr>
          <w:cantSplit/>
          <w:trHeight w:val="420"/>
        </w:trPr>
        <w:tc>
          <w:tcPr>
            <w:tcW w:w="10440" w:type="dxa"/>
            <w:gridSpan w:val="2"/>
            <w:tcBorders>
              <w:top w:val="single" w:sz="4" w:space="0" w:color="DBDBDB" w:themeColor="accent3" w:themeTint="66"/>
              <w:left w:val="single" w:sz="4" w:space="0" w:color="DBDBDB" w:themeColor="accent3" w:themeTint="66"/>
              <w:bottom w:val="nil"/>
              <w:right w:val="single" w:sz="4" w:space="0" w:color="DBDBDB" w:themeColor="accent3" w:themeTint="66"/>
            </w:tcBorders>
            <w:shd w:val="clear" w:color="auto" w:fill="FAFAFA"/>
            <w:hideMark/>
            <w:tcPrChange w:id="5862" w:author="Alicia Romero Lopez" w:date="2020-01-31T09:48:00Z">
              <w:tcPr>
                <w:tcW w:w="10440" w:type="dxa"/>
                <w:gridSpan w:val="2"/>
                <w:tcBorders>
                  <w:top w:val="single" w:sz="4" w:space="0" w:color="DBDBDB"/>
                  <w:left w:val="single" w:sz="4" w:space="0" w:color="DBDBDB"/>
                  <w:bottom w:val="nil"/>
                  <w:right w:val="single" w:sz="4" w:space="0" w:color="DBDBDB"/>
                </w:tcBorders>
                <w:shd w:val="clear" w:color="auto" w:fill="FAFAFA"/>
                <w:hideMark/>
              </w:tcPr>
            </w:tcPrChange>
          </w:tcPr>
          <w:p w14:paraId="570D654F" w14:textId="77777777" w:rsidR="008B6276" w:rsidRPr="007F4B89" w:rsidRDefault="008B6276" w:rsidP="008B6276">
            <w:pPr>
              <w:spacing w:before="120" w:after="120" w:line="256" w:lineRule="auto"/>
              <w:outlineLvl w:val="2"/>
              <w:rPr>
                <w:rFonts w:ascii="Open Sans Semibold" w:hAnsi="Open Sans Semibold" w:cs="Open Sans Semibold"/>
                <w:color w:val="11143F"/>
              </w:rPr>
            </w:pPr>
            <w:r w:rsidRPr="007F4B89">
              <w:rPr>
                <w:rFonts w:ascii="Open Sans Semibold" w:hAnsi="Open Sans Semibold" w:cs="Open Sans Semibold"/>
                <w:color w:val="11143F"/>
              </w:rPr>
              <w:t>The Mean</w:t>
            </w:r>
          </w:p>
        </w:tc>
      </w:tr>
      <w:tr w:rsidR="008B6276" w:rsidRPr="007F4B89" w14:paraId="4535799F" w14:textId="77777777" w:rsidTr="51235A2F">
        <w:trPr>
          <w:cantSplit/>
          <w:trHeight w:val="419"/>
        </w:trPr>
        <w:tc>
          <w:tcPr>
            <w:tcW w:w="5262" w:type="dxa"/>
            <w:tcBorders>
              <w:top w:val="nil"/>
              <w:left w:val="single" w:sz="4" w:space="0" w:color="DBDBDB" w:themeColor="accent3" w:themeTint="66"/>
              <w:bottom w:val="single" w:sz="4" w:space="0" w:color="DBDBDB" w:themeColor="accent3" w:themeTint="66"/>
              <w:right w:val="nil"/>
            </w:tcBorders>
            <w:shd w:val="clear" w:color="auto" w:fill="FAFAFA"/>
            <w:tcPrChange w:id="5863" w:author="Alicia Romero Lopez" w:date="2020-01-31T09:48:00Z">
              <w:tcPr>
                <w:tcW w:w="5262" w:type="dxa"/>
                <w:tcBorders>
                  <w:top w:val="nil"/>
                  <w:left w:val="single" w:sz="4" w:space="0" w:color="DBDBDB"/>
                  <w:bottom w:val="single" w:sz="4" w:space="0" w:color="DBDBDB"/>
                  <w:right w:val="nil"/>
                </w:tcBorders>
                <w:shd w:val="clear" w:color="auto" w:fill="FAFAFA"/>
              </w:tcPr>
            </w:tcPrChange>
          </w:tcPr>
          <w:p w14:paraId="3468C727" w14:textId="77777777" w:rsidR="008B6276" w:rsidRPr="007F4B89" w:rsidRDefault="008B6276" w:rsidP="008B6276">
            <w:pPr>
              <w:spacing w:before="120" w:after="120" w:line="256" w:lineRule="auto"/>
              <w:rPr>
                <w:color w:val="404040"/>
              </w:rPr>
            </w:pPr>
            <w:r w:rsidRPr="007F4B89">
              <w:rPr>
                <w:color w:val="404040"/>
              </w:rPr>
              <w:t xml:space="preserve">The Mean is known as the average of data points in a dataset. </w:t>
            </w:r>
          </w:p>
          <w:p w14:paraId="32ACECF9" w14:textId="77777777" w:rsidR="008B6276" w:rsidRPr="007F4B89" w:rsidRDefault="008B6276" w:rsidP="008B6276">
            <w:pPr>
              <w:spacing w:before="120" w:after="120" w:line="256" w:lineRule="auto"/>
              <w:rPr>
                <w:rFonts w:eastAsia="Times New Roman"/>
                <w:color w:val="404040"/>
              </w:rPr>
            </w:pPr>
          </w:p>
          <w:p w14:paraId="2F0BE313" w14:textId="77777777" w:rsidR="008B6276" w:rsidRPr="007F4B89" w:rsidRDefault="008B6276" w:rsidP="008B6276">
            <w:pPr>
              <w:numPr>
                <w:ilvl w:val="0"/>
                <w:numId w:val="32"/>
              </w:numPr>
              <w:spacing w:before="120" w:after="120" w:line="256" w:lineRule="auto"/>
              <w:ind w:firstLine="0"/>
              <w:rPr>
                <w:color w:val="404040"/>
              </w:rPr>
            </w:pPr>
            <w:r w:rsidRPr="007F4B89">
              <w:rPr>
                <w:rFonts w:eastAsia="Times New Roman"/>
                <w:color w:val="404040"/>
              </w:rPr>
              <w:t>$$\mu=\frac{1}{m} \sum_{1}^{m} X i$$</w:t>
            </w:r>
            <m:oMath>
              <m:r>
                <w:rPr>
                  <w:rFonts w:ascii="Cambria Math" w:hAnsi="Cambria Math"/>
                  <w:color w:val="404040"/>
                </w:rPr>
                <m:t>μ</m:t>
              </m:r>
            </m:oMath>
            <w:r w:rsidRPr="007F4B89">
              <w:rPr>
                <w:color w:val="404040"/>
              </w:rPr>
              <w:t xml:space="preserve"> is the Mean</w:t>
            </w:r>
          </w:p>
          <w:p w14:paraId="761328D7" w14:textId="77777777" w:rsidR="008B6276" w:rsidRPr="007F4B89" w:rsidRDefault="008B6276" w:rsidP="008B6276">
            <w:pPr>
              <w:numPr>
                <w:ilvl w:val="0"/>
                <w:numId w:val="32"/>
              </w:numPr>
              <w:spacing w:before="120" w:after="120" w:line="256" w:lineRule="auto"/>
              <w:ind w:firstLine="0"/>
              <w:rPr>
                <w:color w:val="404040"/>
              </w:rPr>
            </w:pPr>
            <w:r w:rsidRPr="007F4B89">
              <w:rPr>
                <w:color w:val="404040"/>
              </w:rPr>
              <w:t>m is the number of data points</w:t>
            </w:r>
          </w:p>
          <w:p w14:paraId="5812B13F" w14:textId="77777777" w:rsidR="008B6276" w:rsidRPr="007F4B89" w:rsidRDefault="008B6276" w:rsidP="008B6276">
            <w:pPr>
              <w:numPr>
                <w:ilvl w:val="0"/>
                <w:numId w:val="32"/>
              </w:numPr>
              <w:spacing w:before="120" w:after="120" w:line="256" w:lineRule="auto"/>
              <w:ind w:firstLine="0"/>
              <w:rPr>
                <w:color w:val="404040"/>
              </w:rPr>
            </w:pPr>
            <w:r w:rsidRPr="007F4B89">
              <w:rPr>
                <w:color w:val="404040"/>
              </w:rPr>
              <w:t xml:space="preserve">Xi is a single data point </w:t>
            </w:r>
          </w:p>
        </w:tc>
        <w:tc>
          <w:tcPr>
            <w:tcW w:w="5178" w:type="dxa"/>
            <w:tcBorders>
              <w:top w:val="nil"/>
              <w:left w:val="nil"/>
              <w:bottom w:val="single" w:sz="4" w:space="0" w:color="DBDBDB" w:themeColor="accent3" w:themeTint="66"/>
              <w:right w:val="single" w:sz="4" w:space="0" w:color="DBDBDB" w:themeColor="accent3" w:themeTint="66"/>
            </w:tcBorders>
            <w:shd w:val="clear" w:color="auto" w:fill="FAFAFA"/>
            <w:vAlign w:val="center"/>
            <w:hideMark/>
            <w:tcPrChange w:id="5864" w:author="Alicia Romero Lopez" w:date="2020-01-31T09:48:00Z">
              <w:tcPr>
                <w:tcW w:w="5178" w:type="dxa"/>
                <w:tcBorders>
                  <w:top w:val="nil"/>
                  <w:left w:val="nil"/>
                  <w:bottom w:val="single" w:sz="4" w:space="0" w:color="DBDBDB"/>
                  <w:right w:val="single" w:sz="4" w:space="0" w:color="DBDBDB"/>
                </w:tcBorders>
                <w:shd w:val="clear" w:color="auto" w:fill="FAFAFA"/>
                <w:hideMark/>
              </w:tcPr>
            </w:tcPrChange>
          </w:tcPr>
          <w:p w14:paraId="4373A4DF" w14:textId="77777777" w:rsidR="008B6276" w:rsidRDefault="00B70A3F" w:rsidP="008B6276">
            <w:pPr>
              <w:spacing w:before="120" w:after="120" w:line="256" w:lineRule="auto"/>
              <w:jc w:val="center"/>
              <w:outlineLvl w:val="2"/>
              <w:rPr>
                <w:ins w:id="5865" w:author="RoboGarden Team" w:date="2020-01-23T17:52:00Z"/>
                <w:color w:val="404040"/>
              </w:rPr>
            </w:pPr>
            <w:commentRangeStart w:id="5866"/>
            <w:commentRangeStart w:id="5867"/>
            <w:r>
              <w:rPr>
                <w:noProof/>
              </w:rPr>
              <w:drawing>
                <wp:inline distT="0" distB="0" distL="0" distR="0" wp14:anchorId="28CC2772" wp14:editId="23970801">
                  <wp:extent cx="3141980" cy="3241675"/>
                  <wp:effectExtent l="0" t="0" r="127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141980" cy="3241675"/>
                          </a:xfrm>
                          <a:prstGeom prst="rect">
                            <a:avLst/>
                          </a:prstGeom>
                          <a:noFill/>
                          <a:ln>
                            <a:noFill/>
                          </a:ln>
                        </pic:spPr>
                      </pic:pic>
                    </a:graphicData>
                  </a:graphic>
                </wp:inline>
              </w:drawing>
            </w:r>
            <w:commentRangeEnd w:id="5866"/>
            <w:r w:rsidR="00E75E87">
              <w:rPr>
                <w:rStyle w:val="CommentReference"/>
                <w:color w:val="404040"/>
              </w:rPr>
              <w:commentReference w:id="5866"/>
            </w:r>
            <w:commentRangeEnd w:id="5867"/>
            <w:r w:rsidR="008B3D02">
              <w:rPr>
                <w:rStyle w:val="CommentReference"/>
                <w:color w:val="404040"/>
              </w:rPr>
              <w:commentReference w:id="5867"/>
            </w:r>
          </w:p>
          <w:p w14:paraId="42F91C30" w14:textId="77777777" w:rsidR="00B44BCB" w:rsidRDefault="003A3165" w:rsidP="00B44BCB">
            <w:pPr>
              <w:pStyle w:val="NoSpacing"/>
            </w:pPr>
            <w:ins w:id="5868" w:author="RoboGarden Team" w:date="2020-01-23T17:52:00Z">
              <w:r>
                <w:rPr>
                  <w:color w:val="404040"/>
                </w:rPr>
                <w:t>Citation: RoboGarden Course resources</w:t>
              </w:r>
            </w:ins>
            <w:r w:rsidR="00B44BCB">
              <w:rPr>
                <w:color w:val="404040"/>
              </w:rPr>
              <w:t xml:space="preserve"> </w:t>
            </w:r>
            <w:r w:rsidR="00B44BCB" w:rsidRPr="00E06DF7">
              <w:t>Copyright 2019</w:t>
            </w:r>
          </w:p>
          <w:p w14:paraId="6026A284" w14:textId="4376DE76" w:rsidR="003A3165" w:rsidRPr="007F4B89" w:rsidRDefault="003A3165" w:rsidP="008B6276">
            <w:pPr>
              <w:spacing w:before="120" w:after="120" w:line="256" w:lineRule="auto"/>
              <w:jc w:val="center"/>
              <w:outlineLvl w:val="2"/>
              <w:rPr>
                <w:color w:val="404040"/>
              </w:rPr>
            </w:pPr>
          </w:p>
        </w:tc>
      </w:tr>
    </w:tbl>
    <w:p w14:paraId="2F87902B" w14:textId="77777777" w:rsidR="008B6276" w:rsidRPr="007F4B89" w:rsidRDefault="008B6276" w:rsidP="008B6276">
      <w:pPr>
        <w:spacing w:after="0" w:line="240" w:lineRule="auto"/>
        <w:rPr>
          <w:rFonts w:ascii="Open Sans" w:eastAsia="Open Sans" w:hAnsi="Open Sans" w:cs="Times New Roman"/>
          <w:color w:val="404040"/>
        </w:rPr>
      </w:pPr>
    </w:p>
    <w:p w14:paraId="7EB29F6E" w14:textId="77777777" w:rsidR="008B6276" w:rsidRPr="007F4B89" w:rsidRDefault="008B6276" w:rsidP="008B6276">
      <w:pPr>
        <w:spacing w:after="0" w:line="240" w:lineRule="auto"/>
        <w:rPr>
          <w:rFonts w:ascii="Open Sans" w:eastAsia="Open Sans" w:hAnsi="Open Sans" w:cs="Times New Roman"/>
          <w:color w:val="404040"/>
        </w:rPr>
      </w:pPr>
    </w:p>
    <w:tbl>
      <w:tblPr>
        <w:tblStyle w:val="TableGrid6"/>
        <w:tblW w:w="10440" w:type="dxa"/>
        <w:tblInd w:w="-5" w:type="dxa"/>
        <w:tblBorders>
          <w:top w:val="single" w:sz="4" w:space="0" w:color="DBDBDB"/>
          <w:left w:val="single" w:sz="4" w:space="0" w:color="DBDBDB"/>
          <w:bottom w:val="single" w:sz="4" w:space="0" w:color="DBDBDB"/>
          <w:right w:val="single" w:sz="4" w:space="0" w:color="DBDBDB"/>
          <w:insideH w:val="none" w:sz="0" w:space="0" w:color="auto"/>
          <w:insideV w:val="none" w:sz="0" w:space="0" w:color="auto"/>
        </w:tblBorders>
        <w:tblLayout w:type="fixed"/>
        <w:tblCellMar>
          <w:left w:w="115" w:type="dxa"/>
          <w:right w:w="115" w:type="dxa"/>
        </w:tblCellMar>
        <w:tblLook w:val="04A0" w:firstRow="1" w:lastRow="0" w:firstColumn="1" w:lastColumn="0" w:noHBand="0" w:noVBand="1"/>
        <w:tblPrChange w:id="5869" w:author="Alicia Romero Lopez" w:date="2020-01-31T09:48:00Z">
          <w:tblPr>
            <w:tblStyle w:val="TableGrid6"/>
            <w:tblW w:w="10440" w:type="dxa"/>
            <w:tblInd w:w="-5" w:type="dxa"/>
            <w:tblBorders>
              <w:top w:val="single" w:sz="4" w:space="0" w:color="DBDBDB"/>
              <w:left w:val="single" w:sz="4" w:space="0" w:color="DBDBDB"/>
              <w:bottom w:val="single" w:sz="4" w:space="0" w:color="DBDBDB"/>
              <w:right w:val="single" w:sz="4" w:space="0" w:color="DBDBDB"/>
              <w:insideH w:val="none" w:sz="0" w:space="0" w:color="auto"/>
              <w:insideV w:val="none" w:sz="0" w:space="0" w:color="auto"/>
            </w:tblBorders>
            <w:tblLayout w:type="fixed"/>
            <w:tblCellMar>
              <w:left w:w="115" w:type="dxa"/>
              <w:right w:w="115" w:type="dxa"/>
            </w:tblCellMar>
            <w:tblLook w:val="04A0" w:firstRow="1" w:lastRow="0" w:firstColumn="1" w:lastColumn="0" w:noHBand="0" w:noVBand="1"/>
          </w:tblPr>
        </w:tblPrChange>
      </w:tblPr>
      <w:tblGrid>
        <w:gridCol w:w="5262"/>
        <w:gridCol w:w="5178"/>
        <w:tblGridChange w:id="5870">
          <w:tblGrid>
            <w:gridCol w:w="10"/>
            <w:gridCol w:w="360"/>
            <w:gridCol w:w="360"/>
          </w:tblGrid>
        </w:tblGridChange>
      </w:tblGrid>
      <w:tr w:rsidR="008B6276" w:rsidRPr="007F4B89" w14:paraId="4C74A6CD" w14:textId="77777777" w:rsidTr="51235A2F">
        <w:trPr>
          <w:cantSplit/>
          <w:trHeight w:val="420"/>
          <w:trPrChange w:id="5871" w:author="Alicia Romero Lopez" w:date="2020-01-31T09:48:00Z">
            <w:trPr>
              <w:gridBefore w:val="1"/>
            </w:trPr>
          </w:trPrChange>
        </w:trPr>
        <w:tc>
          <w:tcPr>
            <w:tcW w:w="10440" w:type="dxa"/>
            <w:gridSpan w:val="2"/>
            <w:tcBorders>
              <w:top w:val="single" w:sz="4" w:space="0" w:color="DBDBDB" w:themeColor="accent3" w:themeTint="66"/>
              <w:left w:val="single" w:sz="4" w:space="0" w:color="DBDBDB" w:themeColor="accent3" w:themeTint="66"/>
              <w:bottom w:val="nil"/>
              <w:right w:val="single" w:sz="4" w:space="0" w:color="DBDBDB" w:themeColor="accent3" w:themeTint="66"/>
            </w:tcBorders>
            <w:shd w:val="clear" w:color="auto" w:fill="FAFAFA"/>
            <w:hideMark/>
            <w:tcPrChange w:id="5872" w:author="Alicia Romero Lopez" w:date="2020-01-31T09:48:00Z">
              <w:tcPr>
                <w:tcW w:w="10440" w:type="dxa"/>
                <w:gridSpan w:val="2"/>
                <w:tcBorders>
                  <w:top w:val="single" w:sz="4" w:space="0" w:color="DBDBDB"/>
                  <w:left w:val="single" w:sz="4" w:space="0" w:color="DBDBDB"/>
                  <w:bottom w:val="nil"/>
                  <w:right w:val="single" w:sz="4" w:space="0" w:color="DBDBDB"/>
                </w:tcBorders>
                <w:shd w:val="clear" w:color="auto" w:fill="FAFAFA"/>
                <w:hideMark/>
              </w:tcPr>
            </w:tcPrChange>
          </w:tcPr>
          <w:p w14:paraId="259B28B0" w14:textId="77777777" w:rsidR="008B6276" w:rsidRPr="007F4B89" w:rsidRDefault="008B6276" w:rsidP="008B6276">
            <w:pPr>
              <w:spacing w:before="120" w:after="120" w:line="256" w:lineRule="auto"/>
              <w:outlineLvl w:val="2"/>
              <w:rPr>
                <w:rFonts w:ascii="Open Sans Semibold" w:hAnsi="Open Sans Semibold" w:cs="Open Sans Semibold"/>
                <w:color w:val="11143F"/>
              </w:rPr>
            </w:pPr>
            <w:r w:rsidRPr="007F4B89">
              <w:rPr>
                <w:rFonts w:ascii="Open Sans Semibold" w:hAnsi="Open Sans Semibold" w:cs="Open Sans Semibold"/>
                <w:color w:val="11143F"/>
              </w:rPr>
              <w:t>The Standard Deviation</w:t>
            </w:r>
          </w:p>
        </w:tc>
      </w:tr>
      <w:tr w:rsidR="008B6276" w:rsidRPr="007F4B89" w14:paraId="2D171D74" w14:textId="77777777" w:rsidTr="51235A2F">
        <w:trPr>
          <w:cantSplit/>
          <w:trHeight w:val="419"/>
          <w:trPrChange w:id="5873" w:author="Alicia Romero Lopez" w:date="2020-01-31T09:48:00Z">
            <w:trPr>
              <w:gridBefore w:val="1"/>
            </w:trPr>
          </w:trPrChange>
        </w:trPr>
        <w:tc>
          <w:tcPr>
            <w:tcW w:w="5262" w:type="dxa"/>
            <w:tcBorders>
              <w:top w:val="nil"/>
              <w:left w:val="single" w:sz="4" w:space="0" w:color="DBDBDB" w:themeColor="accent3" w:themeTint="66"/>
              <w:bottom w:val="nil"/>
              <w:right w:val="nil"/>
            </w:tcBorders>
            <w:shd w:val="clear" w:color="auto" w:fill="FAFAFA"/>
            <w:tcPrChange w:id="5874" w:author="Alicia Romero Lopez" w:date="2020-01-31T09:48:00Z">
              <w:tcPr>
                <w:tcW w:w="5262" w:type="dxa"/>
                <w:tcBorders>
                  <w:top w:val="nil"/>
                  <w:left w:val="single" w:sz="4" w:space="0" w:color="DBDBDB"/>
                  <w:bottom w:val="single" w:sz="4" w:space="0" w:color="DBDBDB"/>
                  <w:right w:val="nil"/>
                </w:tcBorders>
                <w:shd w:val="clear" w:color="auto" w:fill="FAFAFA"/>
              </w:tcPr>
            </w:tcPrChange>
          </w:tcPr>
          <w:p w14:paraId="322FEF86" w14:textId="77777777" w:rsidR="008B6276" w:rsidRPr="007F4B89" w:rsidRDefault="008B6276" w:rsidP="008B6276">
            <w:pPr>
              <w:spacing w:before="120" w:after="120" w:line="256" w:lineRule="auto"/>
              <w:rPr>
                <w:color w:val="404040"/>
              </w:rPr>
            </w:pPr>
            <w:r w:rsidRPr="007F4B89">
              <w:rPr>
                <w:color w:val="404040"/>
              </w:rPr>
              <w:lastRenderedPageBreak/>
              <w:t>Standard deviation (</w:t>
            </w:r>
            <m:oMath>
              <m:r>
                <w:rPr>
                  <w:rFonts w:ascii="Cambria Math" w:hAnsi="Cambria Math"/>
                  <w:color w:val="404040"/>
                </w:rPr>
                <m:t>σ</m:t>
              </m:r>
            </m:oMath>
            <w:r w:rsidRPr="007F4B89">
              <w:rPr>
                <w:color w:val="404040"/>
              </w:rPr>
              <w:t>) is a measure of the amount of variation or dispersion of a set of values.</w:t>
            </w:r>
          </w:p>
          <w:p w14:paraId="1D94647E" w14:textId="77777777" w:rsidR="00960D00" w:rsidRPr="00960D00" w:rsidRDefault="00960D00" w:rsidP="00960D00">
            <w:pPr>
              <w:spacing w:before="120" w:after="120" w:line="256" w:lineRule="auto"/>
              <w:ind w:left="720"/>
              <w:rPr>
                <w:color w:val="404040"/>
              </w:rPr>
            </w:pPr>
            <w:r w:rsidRPr="00960D00">
              <w:rPr>
                <w:color w:val="404040"/>
              </w:rPr>
              <w:t>$$</w:t>
            </w:r>
          </w:p>
          <w:p w14:paraId="60DFFEC1" w14:textId="77777777" w:rsidR="00960D00" w:rsidRPr="00960D00" w:rsidRDefault="00960D00" w:rsidP="00960D00">
            <w:pPr>
              <w:spacing w:before="120" w:after="120" w:line="256" w:lineRule="auto"/>
              <w:ind w:left="720"/>
              <w:rPr>
                <w:color w:val="404040"/>
              </w:rPr>
            </w:pPr>
            <w:r w:rsidRPr="00960D00">
              <w:rPr>
                <w:color w:val="404040"/>
              </w:rPr>
              <w:t>s_{N}=\sqrt{\frac{1}{N} \sum_{i=1}^{N}\left(x_{i}-\bar{x}\right)^{2}}</w:t>
            </w:r>
          </w:p>
          <w:p w14:paraId="7404B47A" w14:textId="0C3D144F" w:rsidR="008B6276" w:rsidRPr="007F4B89" w:rsidRDefault="00960D00" w:rsidP="00960D00">
            <w:pPr>
              <w:spacing w:before="120" w:after="120" w:line="256" w:lineRule="auto"/>
              <w:ind w:left="720"/>
              <w:rPr>
                <w:color w:val="404040"/>
              </w:rPr>
            </w:pPr>
            <w:r w:rsidRPr="00960D00">
              <w:rPr>
                <w:color w:val="404040"/>
              </w:rPr>
              <w:t>$$</w:t>
            </w:r>
          </w:p>
          <w:p w14:paraId="738CB37D" w14:textId="77777777" w:rsidR="008B6276" w:rsidRPr="007F4B89" w:rsidRDefault="008B6276" w:rsidP="008B6276">
            <w:pPr>
              <w:spacing w:before="120" w:after="120" w:line="256" w:lineRule="auto"/>
              <w:rPr>
                <w:color w:val="404040"/>
              </w:rPr>
            </w:pPr>
          </w:p>
          <w:p w14:paraId="77CEB652" w14:textId="77777777" w:rsidR="008B6276" w:rsidRPr="007F4B89" w:rsidRDefault="008B6276" w:rsidP="008B6276">
            <w:pPr>
              <w:numPr>
                <w:ilvl w:val="0"/>
                <w:numId w:val="32"/>
              </w:numPr>
              <w:spacing w:before="120" w:after="120" w:line="256" w:lineRule="auto"/>
              <w:ind w:firstLine="0"/>
              <w:rPr>
                <w:color w:val="404040"/>
              </w:rPr>
            </w:pPr>
            <w:r w:rsidRPr="007F4B89">
              <w:rPr>
                <w:color w:val="404040"/>
              </w:rPr>
              <w:t>N is the number of data points</w:t>
            </w:r>
          </w:p>
          <w:p w14:paraId="503567FE" w14:textId="77777777" w:rsidR="008B6276" w:rsidRPr="007F4B89" w:rsidRDefault="008B6276" w:rsidP="008B6276">
            <w:pPr>
              <w:numPr>
                <w:ilvl w:val="0"/>
                <w:numId w:val="32"/>
              </w:numPr>
              <w:spacing w:before="120" w:after="120" w:line="256" w:lineRule="auto"/>
              <w:ind w:firstLine="0"/>
              <w:rPr>
                <w:color w:val="404040"/>
              </w:rPr>
            </w:pPr>
            <w:r w:rsidRPr="007F4B89">
              <w:rPr>
                <w:color w:val="404040"/>
              </w:rPr>
              <w:t xml:space="preserve">Xi is a single data point </w:t>
            </w:r>
          </w:p>
          <w:p w14:paraId="2BE34D06" w14:textId="6E0509DD" w:rsidR="008B6276" w:rsidRPr="007F4B89" w:rsidRDefault="008B6276" w:rsidP="00066F4B">
            <w:pPr>
              <w:numPr>
                <w:ilvl w:val="0"/>
                <w:numId w:val="32"/>
              </w:numPr>
              <w:spacing w:before="120" w:after="120" w:line="256" w:lineRule="auto"/>
              <w:ind w:firstLine="0"/>
              <w:rPr>
                <w:color w:val="404040"/>
              </w:rPr>
            </w:pPr>
            <w:r w:rsidRPr="007F4B89">
              <w:rPr>
                <w:noProof/>
                <w:color w:val="404040"/>
              </w:rPr>
              <w:drawing>
                <wp:inline distT="0" distB="0" distL="0" distR="0" wp14:anchorId="5B62F734" wp14:editId="7EB26E7D">
                  <wp:extent cx="198120" cy="213360"/>
                  <wp:effectExtent l="0" t="0" r="0" b="0"/>
                  <wp:docPr id="29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98120" cy="213360"/>
                          </a:xfrm>
                          <a:prstGeom prst="rect">
                            <a:avLst/>
                          </a:prstGeom>
                          <a:noFill/>
                          <a:ln>
                            <a:noFill/>
                          </a:ln>
                        </pic:spPr>
                      </pic:pic>
                    </a:graphicData>
                  </a:graphic>
                </wp:inline>
              </w:drawing>
            </w:r>
            <w:r w:rsidRPr="007F4B89">
              <w:rPr>
                <w:color w:val="404040"/>
              </w:rPr>
              <w:t xml:space="preserve"> is the mean of the </w:t>
            </w:r>
            <w:del w:id="5875" w:author="Chantelle Dubois Nishiyama" w:date="2020-02-19T21:58:00Z">
              <w:r w:rsidRPr="007F4B89" w:rsidDel="00066F4B">
                <w:rPr>
                  <w:color w:val="404040"/>
                </w:rPr>
                <w:delText>dataset.</w:delText>
              </w:r>
            </w:del>
            <w:ins w:id="5876" w:author="Chantelle Dubois Nishiyama" w:date="2020-02-19T21:58:00Z">
              <w:r w:rsidR="00066F4B">
                <w:rPr>
                  <w:color w:val="404040"/>
                </w:rPr>
                <w:t>dataset</w:t>
              </w:r>
              <w:r w:rsidR="00066F4B" w:rsidRPr="007F4B89">
                <w:rPr>
                  <w:color w:val="404040"/>
                </w:rPr>
                <w:t>?</w:t>
              </w:r>
            </w:ins>
            <w:r w:rsidRPr="007F4B89">
              <w:rPr>
                <w:color w:val="404040"/>
              </w:rPr>
              <w:t xml:space="preserve"> </w:t>
            </w:r>
          </w:p>
        </w:tc>
        <w:tc>
          <w:tcPr>
            <w:tcW w:w="5178" w:type="dxa"/>
            <w:tcBorders>
              <w:top w:val="nil"/>
              <w:left w:val="nil"/>
              <w:bottom w:val="nil"/>
              <w:right w:val="single" w:sz="4" w:space="0" w:color="DBDBDB" w:themeColor="accent3" w:themeTint="66"/>
            </w:tcBorders>
            <w:shd w:val="clear" w:color="auto" w:fill="FAFAFA"/>
            <w:vAlign w:val="center"/>
            <w:hideMark/>
            <w:tcPrChange w:id="5877" w:author="Alicia Romero Lopez" w:date="2020-01-31T09:48:00Z">
              <w:tcPr>
                <w:tcW w:w="5178" w:type="dxa"/>
                <w:tcBorders>
                  <w:top w:val="nil"/>
                  <w:left w:val="nil"/>
                  <w:bottom w:val="single" w:sz="4" w:space="0" w:color="DBDBDB"/>
                  <w:right w:val="single" w:sz="4" w:space="0" w:color="DBDBDB"/>
                </w:tcBorders>
                <w:shd w:val="clear" w:color="auto" w:fill="FAFAFA"/>
                <w:hideMark/>
              </w:tcPr>
            </w:tcPrChange>
          </w:tcPr>
          <w:p w14:paraId="4A0E992D" w14:textId="613802B5" w:rsidR="008B6276" w:rsidRPr="007F4B89" w:rsidRDefault="00960D00" w:rsidP="008B6276">
            <w:pPr>
              <w:spacing w:before="120" w:after="120" w:line="256" w:lineRule="auto"/>
              <w:outlineLvl w:val="2"/>
              <w:rPr>
                <w:color w:val="404040"/>
              </w:rPr>
            </w:pPr>
            <w:commentRangeStart w:id="5878"/>
            <w:commentRangeStart w:id="5879"/>
            <w:r>
              <w:rPr>
                <w:noProof/>
              </w:rPr>
              <w:drawing>
                <wp:inline distT="0" distB="0" distL="0" distR="0" wp14:anchorId="30DBFBBC" wp14:editId="1E6D468B">
                  <wp:extent cx="3141980" cy="3241675"/>
                  <wp:effectExtent l="0" t="0" r="127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141980" cy="3241675"/>
                          </a:xfrm>
                          <a:prstGeom prst="rect">
                            <a:avLst/>
                          </a:prstGeom>
                          <a:noFill/>
                          <a:ln>
                            <a:noFill/>
                          </a:ln>
                        </pic:spPr>
                      </pic:pic>
                    </a:graphicData>
                  </a:graphic>
                </wp:inline>
              </w:drawing>
            </w:r>
            <w:commentRangeEnd w:id="5878"/>
            <w:r w:rsidR="00E75E87">
              <w:rPr>
                <w:rStyle w:val="CommentReference"/>
                <w:color w:val="404040"/>
              </w:rPr>
              <w:commentReference w:id="5878"/>
            </w:r>
            <w:commentRangeEnd w:id="5879"/>
            <w:r w:rsidR="008B3D02">
              <w:rPr>
                <w:rStyle w:val="CommentReference"/>
                <w:color w:val="404040"/>
              </w:rPr>
              <w:commentReference w:id="5879"/>
            </w:r>
          </w:p>
        </w:tc>
      </w:tr>
      <w:tr w:rsidR="003A3165" w:rsidRPr="007F4B89" w14:paraId="2BDAE913" w14:textId="77777777" w:rsidTr="51235A2F">
        <w:trPr>
          <w:cantSplit/>
          <w:trHeight w:val="419"/>
          <w:ins w:id="5880" w:author="RoboGarden Team" w:date="2020-01-23T17:52:00Z"/>
          <w:trPrChange w:id="5881" w:author="Alicia Romero Lopez" w:date="2020-01-31T09:48:00Z">
            <w:trPr>
              <w:gridAfter w:val="0"/>
            </w:trPr>
          </w:trPrChange>
        </w:trPr>
        <w:tc>
          <w:tcPr>
            <w:tcW w:w="5262" w:type="dxa"/>
            <w:tcBorders>
              <w:top w:val="nil"/>
              <w:left w:val="single" w:sz="4" w:space="0" w:color="DBDBDB" w:themeColor="accent3" w:themeTint="66"/>
              <w:bottom w:val="single" w:sz="4" w:space="0" w:color="DBDBDB" w:themeColor="accent3" w:themeTint="66"/>
              <w:right w:val="nil"/>
            </w:tcBorders>
            <w:shd w:val="clear" w:color="auto" w:fill="FAFAFA"/>
            <w:tcPrChange w:id="5882" w:author="Alicia Romero Lopez" w:date="2020-01-31T09:48:00Z">
              <w:tcPr>
                <w:tcW w:w="5262" w:type="dxa"/>
                <w:tcBorders>
                  <w:top w:val="nil"/>
                  <w:left w:val="single" w:sz="4" w:space="0" w:color="DBDBDB" w:themeColor="accent3" w:themeTint="66"/>
                  <w:bottom w:val="single" w:sz="4" w:space="0" w:color="DBDBDB" w:themeColor="accent3" w:themeTint="66"/>
                  <w:right w:val="nil"/>
                </w:tcBorders>
                <w:shd w:val="clear" w:color="auto" w:fill="FAFAFA"/>
              </w:tcPr>
            </w:tcPrChange>
          </w:tcPr>
          <w:p w14:paraId="7A2F7E24" w14:textId="261BB6D0" w:rsidR="003A3165" w:rsidRPr="007F4B89" w:rsidRDefault="003A3165" w:rsidP="008B6276">
            <w:pPr>
              <w:spacing w:before="120" w:after="120" w:line="256" w:lineRule="auto"/>
              <w:rPr>
                <w:ins w:id="5883" w:author="RoboGarden Team" w:date="2020-01-23T17:52:00Z"/>
                <w:color w:val="404040"/>
              </w:rPr>
            </w:pPr>
            <w:ins w:id="5884" w:author="RoboGarden Team" w:date="2020-01-23T17:53:00Z">
              <w:r>
                <w:rPr>
                  <w:color w:val="404040"/>
                </w:rPr>
                <w:t>Citation: Standard Deviation</w:t>
              </w:r>
            </w:ins>
            <w:ins w:id="5885" w:author="RoboGarden Team" w:date="2020-02-07T12:00:00Z">
              <w:r w:rsidR="00485865">
                <w:rPr>
                  <w:color w:val="404040"/>
                </w:rPr>
                <w:t xml:space="preserve"> </w:t>
              </w:r>
            </w:ins>
            <w:ins w:id="5886" w:author="RoboGarden Team" w:date="2020-01-23T17:53:00Z">
              <w:r>
                <w:rPr>
                  <w:color w:val="404040"/>
                </w:rPr>
                <w:t xml:space="preserve">[Digital Image]. Retrieved from </w:t>
              </w:r>
              <w:r w:rsidRPr="003A3165">
                <w:rPr>
                  <w:color w:val="404040"/>
                </w:rPr>
                <w:t>https://www.students4bestevidence.net/blog/2018/09/26/a-beginners-guide-to-standard-deviation-and-standard-error/</w:t>
              </w:r>
            </w:ins>
          </w:p>
        </w:tc>
        <w:tc>
          <w:tcPr>
            <w:tcW w:w="5178" w:type="dxa"/>
            <w:tcBorders>
              <w:top w:val="nil"/>
              <w:left w:val="nil"/>
              <w:bottom w:val="single" w:sz="4" w:space="0" w:color="DBDBDB" w:themeColor="accent3" w:themeTint="66"/>
              <w:right w:val="single" w:sz="4" w:space="0" w:color="DBDBDB" w:themeColor="accent3" w:themeTint="66"/>
            </w:tcBorders>
            <w:shd w:val="clear" w:color="auto" w:fill="FAFAFA"/>
            <w:vAlign w:val="center"/>
            <w:tcPrChange w:id="5887" w:author="Alicia Romero Lopez" w:date="2020-01-31T09:48:00Z">
              <w:tcPr>
                <w:tcW w:w="5178" w:type="dxa"/>
                <w:tcBorders>
                  <w:top w:val="nil"/>
                  <w:left w:val="nil"/>
                  <w:bottom w:val="single" w:sz="4" w:space="0" w:color="DBDBDB" w:themeColor="accent3" w:themeTint="66"/>
                  <w:right w:val="single" w:sz="4" w:space="0" w:color="DBDBDB" w:themeColor="accent3" w:themeTint="66"/>
                </w:tcBorders>
                <w:shd w:val="clear" w:color="auto" w:fill="FAFAFA"/>
              </w:tcPr>
            </w:tcPrChange>
          </w:tcPr>
          <w:p w14:paraId="0B07231E" w14:textId="77777777" w:rsidR="003A3165" w:rsidRDefault="003A3165" w:rsidP="008B6276">
            <w:pPr>
              <w:spacing w:before="120" w:after="120" w:line="256" w:lineRule="auto"/>
              <w:outlineLvl w:val="2"/>
              <w:rPr>
                <w:ins w:id="5888" w:author="RoboGarden Team" w:date="2020-01-23T17:52:00Z"/>
                <w:noProof/>
              </w:rPr>
            </w:pPr>
          </w:p>
        </w:tc>
      </w:tr>
    </w:tbl>
    <w:p w14:paraId="6AD1B744" w14:textId="77777777" w:rsidR="008B6276" w:rsidRPr="007F4B89" w:rsidRDefault="008B6276" w:rsidP="008B6276">
      <w:pPr>
        <w:spacing w:after="0" w:line="240" w:lineRule="auto"/>
        <w:rPr>
          <w:rFonts w:ascii="Open Sans" w:eastAsia="Open Sans" w:hAnsi="Open Sans" w:cs="Times New Roman"/>
          <w:color w:val="404040"/>
        </w:rPr>
      </w:pPr>
    </w:p>
    <w:p w14:paraId="0A709A87" w14:textId="77777777" w:rsidR="008B6276" w:rsidRPr="007F4B89" w:rsidRDefault="008B6276" w:rsidP="008B6276">
      <w:pPr>
        <w:spacing w:after="0" w:line="240" w:lineRule="auto"/>
        <w:rPr>
          <w:rFonts w:ascii="Open Sans" w:eastAsia="Open Sans" w:hAnsi="Open Sans" w:cs="Times New Roman"/>
          <w:color w:val="404040"/>
        </w:rPr>
      </w:pPr>
    </w:p>
    <w:p w14:paraId="1CE4D309" w14:textId="77777777" w:rsidR="008B6276" w:rsidRPr="007F4B89" w:rsidRDefault="008B6276" w:rsidP="008B6276">
      <w:pPr>
        <w:spacing w:after="0" w:line="240" w:lineRule="auto"/>
        <w:rPr>
          <w:rFonts w:ascii="Open Sans" w:eastAsia="Open Sans" w:hAnsi="Open Sans" w:cs="Times New Roman"/>
          <w:color w:val="404040"/>
        </w:rPr>
      </w:pPr>
    </w:p>
    <w:p w14:paraId="1180B745" w14:textId="77777777" w:rsidR="008B6276" w:rsidRPr="007F4B89" w:rsidRDefault="008B6276" w:rsidP="008B6276">
      <w:pPr>
        <w:spacing w:after="0" w:line="240" w:lineRule="auto"/>
        <w:rPr>
          <w:rFonts w:ascii="Open Sans" w:eastAsia="Open Sans" w:hAnsi="Open Sans" w:cs="Times New Roman"/>
          <w:color w:val="404040"/>
        </w:rPr>
      </w:pPr>
    </w:p>
    <w:tbl>
      <w:tblPr>
        <w:tblStyle w:val="TableGrid6"/>
        <w:tblW w:w="10440" w:type="dxa"/>
        <w:tblInd w:w="-5" w:type="dxa"/>
        <w:tblBorders>
          <w:top w:val="single" w:sz="4" w:space="0" w:color="DBDBDB"/>
          <w:left w:val="single" w:sz="4" w:space="0" w:color="DBDBDB"/>
          <w:bottom w:val="single" w:sz="4" w:space="0" w:color="DBDBDB"/>
          <w:right w:val="single" w:sz="4" w:space="0" w:color="DBDBDB"/>
          <w:insideH w:val="none" w:sz="0" w:space="0" w:color="auto"/>
          <w:insideV w:val="none" w:sz="0" w:space="0" w:color="auto"/>
        </w:tblBorders>
        <w:tblLayout w:type="fixed"/>
        <w:tblCellMar>
          <w:left w:w="115" w:type="dxa"/>
          <w:right w:w="115" w:type="dxa"/>
        </w:tblCellMar>
        <w:tblLook w:val="04A0" w:firstRow="1" w:lastRow="0" w:firstColumn="1" w:lastColumn="0" w:noHBand="0" w:noVBand="1"/>
        <w:tblPrChange w:id="5889" w:author="Alicia Romero Lopez" w:date="2020-01-31T09:48:00Z">
          <w:tblPr>
            <w:tblStyle w:val="TableGrid6"/>
            <w:tblW w:w="10440" w:type="dxa"/>
            <w:tblInd w:w="-5" w:type="dxa"/>
            <w:tblBorders>
              <w:top w:val="single" w:sz="4" w:space="0" w:color="DBDBDB"/>
              <w:left w:val="single" w:sz="4" w:space="0" w:color="DBDBDB"/>
              <w:bottom w:val="single" w:sz="4" w:space="0" w:color="DBDBDB"/>
              <w:right w:val="single" w:sz="4" w:space="0" w:color="DBDBDB"/>
              <w:insideH w:val="none" w:sz="0" w:space="0" w:color="auto"/>
              <w:insideV w:val="none" w:sz="0" w:space="0" w:color="auto"/>
            </w:tblBorders>
            <w:tblLayout w:type="fixed"/>
            <w:tblCellMar>
              <w:left w:w="115" w:type="dxa"/>
              <w:right w:w="115" w:type="dxa"/>
            </w:tblCellMar>
            <w:tblLook w:val="04A0" w:firstRow="1" w:lastRow="0" w:firstColumn="1" w:lastColumn="0" w:noHBand="0" w:noVBand="1"/>
          </w:tblPr>
        </w:tblPrChange>
      </w:tblPr>
      <w:tblGrid>
        <w:gridCol w:w="4820"/>
        <w:gridCol w:w="5620"/>
        <w:tblGridChange w:id="5890">
          <w:tblGrid>
            <w:gridCol w:w="360"/>
            <w:gridCol w:w="360"/>
          </w:tblGrid>
        </w:tblGridChange>
      </w:tblGrid>
      <w:tr w:rsidR="008B6276" w:rsidRPr="007F4B89" w14:paraId="2E0421B4" w14:textId="77777777" w:rsidTr="51235A2F">
        <w:trPr>
          <w:cantSplit/>
          <w:trHeight w:val="420"/>
        </w:trPr>
        <w:tc>
          <w:tcPr>
            <w:tcW w:w="10440" w:type="dxa"/>
            <w:gridSpan w:val="2"/>
            <w:tcBorders>
              <w:top w:val="single" w:sz="4" w:space="0" w:color="DBDBDB" w:themeColor="accent3" w:themeTint="66"/>
              <w:left w:val="single" w:sz="4" w:space="0" w:color="DBDBDB" w:themeColor="accent3" w:themeTint="66"/>
              <w:bottom w:val="nil"/>
              <w:right w:val="single" w:sz="4" w:space="0" w:color="DBDBDB" w:themeColor="accent3" w:themeTint="66"/>
            </w:tcBorders>
            <w:shd w:val="clear" w:color="auto" w:fill="FAFAFA"/>
            <w:hideMark/>
            <w:tcPrChange w:id="5891" w:author="Alicia Romero Lopez" w:date="2020-01-31T09:48:00Z">
              <w:tcPr>
                <w:tcW w:w="10440" w:type="dxa"/>
                <w:gridSpan w:val="2"/>
                <w:tcBorders>
                  <w:top w:val="single" w:sz="4" w:space="0" w:color="DBDBDB"/>
                  <w:left w:val="single" w:sz="4" w:space="0" w:color="DBDBDB"/>
                  <w:bottom w:val="nil"/>
                  <w:right w:val="single" w:sz="4" w:space="0" w:color="DBDBDB"/>
                </w:tcBorders>
                <w:shd w:val="clear" w:color="auto" w:fill="FAFAFA"/>
                <w:hideMark/>
              </w:tcPr>
            </w:tcPrChange>
          </w:tcPr>
          <w:p w14:paraId="120391FC" w14:textId="77777777" w:rsidR="008B6276" w:rsidRPr="007F4B89" w:rsidRDefault="008B6276" w:rsidP="008B6276">
            <w:pPr>
              <w:spacing w:before="120" w:after="120" w:line="256" w:lineRule="auto"/>
              <w:outlineLvl w:val="2"/>
              <w:rPr>
                <w:rFonts w:ascii="Open Sans Semibold" w:hAnsi="Open Sans Semibold" w:cs="Open Sans Semibold"/>
                <w:color w:val="11143F"/>
              </w:rPr>
            </w:pPr>
            <w:r w:rsidRPr="007F4B89">
              <w:rPr>
                <w:rFonts w:ascii="Open Sans Semibold" w:hAnsi="Open Sans Semibold" w:cs="Open Sans Semibold"/>
                <w:color w:val="11143F"/>
              </w:rPr>
              <w:t>The Variance</w:t>
            </w:r>
          </w:p>
        </w:tc>
      </w:tr>
      <w:tr w:rsidR="008B6276" w:rsidRPr="007F4B89" w14:paraId="20D5392E" w14:textId="77777777" w:rsidTr="51235A2F">
        <w:trPr>
          <w:cantSplit/>
          <w:trHeight w:val="419"/>
        </w:trPr>
        <w:tc>
          <w:tcPr>
            <w:tcW w:w="4820" w:type="dxa"/>
            <w:tcBorders>
              <w:top w:val="nil"/>
              <w:left w:val="single" w:sz="4" w:space="0" w:color="DBDBDB" w:themeColor="accent3" w:themeTint="66"/>
              <w:bottom w:val="single" w:sz="4" w:space="0" w:color="DBDBDB" w:themeColor="accent3" w:themeTint="66"/>
              <w:right w:val="nil"/>
            </w:tcBorders>
            <w:shd w:val="clear" w:color="auto" w:fill="FAFAFA"/>
            <w:tcPrChange w:id="5892" w:author="Alicia Romero Lopez" w:date="2020-01-31T09:48:00Z">
              <w:tcPr>
                <w:tcW w:w="4820" w:type="dxa"/>
                <w:tcBorders>
                  <w:top w:val="nil"/>
                  <w:left w:val="single" w:sz="4" w:space="0" w:color="DBDBDB"/>
                  <w:bottom w:val="single" w:sz="4" w:space="0" w:color="DBDBDB"/>
                  <w:right w:val="nil"/>
                </w:tcBorders>
                <w:shd w:val="clear" w:color="auto" w:fill="FAFAFA"/>
              </w:tcPr>
            </w:tcPrChange>
          </w:tcPr>
          <w:p w14:paraId="6F8DAFDC" w14:textId="77777777" w:rsidR="008B6276" w:rsidRPr="007F4B89" w:rsidRDefault="008B6276" w:rsidP="008B6276">
            <w:pPr>
              <w:spacing w:before="120" w:after="120" w:line="256" w:lineRule="auto"/>
              <w:rPr>
                <w:color w:val="404040"/>
              </w:rPr>
            </w:pPr>
          </w:p>
          <w:p w14:paraId="29A070FA" w14:textId="77777777" w:rsidR="008B6276" w:rsidRPr="007F4B89" w:rsidRDefault="008B6276" w:rsidP="008B6276">
            <w:pPr>
              <w:spacing w:before="120" w:after="120" w:line="256" w:lineRule="auto"/>
              <w:rPr>
                <w:color w:val="404040"/>
              </w:rPr>
            </w:pPr>
            <w:r w:rsidRPr="007F4B89">
              <w:rPr>
                <w:color w:val="404040"/>
              </w:rPr>
              <w:t xml:space="preserve">Variance is the Expected value of the squared standard deviation of the data from the mean. </w:t>
            </w:r>
          </w:p>
          <w:p w14:paraId="0B1AE996" w14:textId="77777777" w:rsidR="008B6276" w:rsidRPr="007F4B89" w:rsidRDefault="008B6276" w:rsidP="008B6276">
            <w:pPr>
              <w:spacing w:before="120" w:after="120" w:line="256" w:lineRule="auto"/>
              <w:rPr>
                <w:color w:val="404040"/>
              </w:rPr>
            </w:pPr>
            <w:r w:rsidRPr="007F4B89">
              <w:rPr>
                <w:color w:val="404040"/>
              </w:rPr>
              <w:t xml:space="preserve">It measures the spread of the data in the dataset from their average value. </w:t>
            </w:r>
          </w:p>
          <w:p w14:paraId="227FCCE7" w14:textId="77777777" w:rsidR="008B6276" w:rsidRPr="007F4B89" w:rsidRDefault="008B6276" w:rsidP="008B6276">
            <w:pPr>
              <w:spacing w:before="120" w:after="120" w:line="256" w:lineRule="auto"/>
              <w:rPr>
                <w:rFonts w:eastAsia="Times New Roman"/>
                <w:color w:val="404040"/>
              </w:rPr>
            </w:pPr>
          </w:p>
          <w:p w14:paraId="1BE4703E" w14:textId="77777777" w:rsidR="008B6276" w:rsidRPr="007F4B89" w:rsidRDefault="008B6276" w:rsidP="008B6276">
            <w:pPr>
              <w:numPr>
                <w:ilvl w:val="0"/>
                <w:numId w:val="32"/>
              </w:numPr>
              <w:spacing w:before="120" w:after="120" w:line="256" w:lineRule="auto"/>
              <w:ind w:firstLine="0"/>
              <w:rPr>
                <w:color w:val="404040"/>
              </w:rPr>
            </w:pPr>
            <w:r w:rsidRPr="007F4B89">
              <w:rPr>
                <w:rFonts w:eastAsia="Times New Roman"/>
                <w:color w:val="404040"/>
              </w:rPr>
              <w:t>$$\operatorname{Var}(X)=\frac{1}{m} \sum_{i=1}^{m}\left(x_{k}-\mu_{x}\right)^{2}$$</w:t>
            </w:r>
            <m:oMath>
              <m:sSub>
                <m:sSubPr>
                  <m:ctrlPr>
                    <w:ins w:id="5893" w:author="RoboGarden Team" w:date="2020-02-07T12:16:00Z">
                      <w:rPr>
                        <w:rFonts w:ascii="Cambria Math" w:hAnsi="Cambria Math"/>
                        <w:i/>
                        <w:color w:val="404040"/>
                      </w:rPr>
                    </w:ins>
                  </m:ctrlPr>
                </m:sSubPr>
                <m:e>
                  <m:r>
                    <w:rPr>
                      <w:rFonts w:ascii="Cambria Math" w:hAnsi="Cambria Math"/>
                      <w:color w:val="404040"/>
                    </w:rPr>
                    <m:t>X</m:t>
                  </m:r>
                </m:e>
                <m:sub>
                  <m:r>
                    <w:rPr>
                      <w:rFonts w:ascii="Cambria Math" w:hAnsi="Cambria Math"/>
                      <w:color w:val="404040"/>
                    </w:rPr>
                    <m:t>k</m:t>
                  </m:r>
                </m:sub>
              </m:sSub>
            </m:oMath>
            <w:r w:rsidRPr="007F4B89">
              <w:rPr>
                <w:color w:val="404040"/>
              </w:rPr>
              <w:t xml:space="preserve"> is Kth feature</w:t>
            </w:r>
          </w:p>
          <w:p w14:paraId="25B2C873" w14:textId="77777777" w:rsidR="008B6276" w:rsidRPr="007F4B89" w:rsidRDefault="008D5EE8" w:rsidP="008B6276">
            <w:pPr>
              <w:numPr>
                <w:ilvl w:val="0"/>
                <w:numId w:val="32"/>
              </w:numPr>
              <w:spacing w:before="120" w:after="120" w:line="256" w:lineRule="auto"/>
              <w:ind w:firstLine="0"/>
              <w:rPr>
                <w:color w:val="404040"/>
              </w:rPr>
            </w:pPr>
            <m:oMath>
              <m:sSub>
                <m:sSubPr>
                  <m:ctrlPr>
                    <w:ins w:id="5894" w:author="RoboGarden Team" w:date="2020-02-07T12:16:00Z">
                      <w:rPr>
                        <w:rFonts w:ascii="Cambria Math" w:hAnsi="Cambria Math"/>
                        <w:i/>
                        <w:color w:val="404040"/>
                      </w:rPr>
                    </w:ins>
                  </m:ctrlPr>
                </m:sSubPr>
                <m:e>
                  <m:r>
                    <w:rPr>
                      <w:rFonts w:ascii="Cambria Math" w:hAnsi="Cambria Math"/>
                      <w:color w:val="404040"/>
                    </w:rPr>
                    <m:t>μ</m:t>
                  </m:r>
                </m:e>
                <m:sub>
                  <m:r>
                    <w:rPr>
                      <w:rFonts w:ascii="Cambria Math" w:hAnsi="Cambria Math"/>
                      <w:color w:val="404040"/>
                    </w:rPr>
                    <m:t>x</m:t>
                  </m:r>
                </m:sub>
              </m:sSub>
            </m:oMath>
            <w:r w:rsidR="008B6276" w:rsidRPr="007F4B89">
              <w:rPr>
                <w:color w:val="404040"/>
              </w:rPr>
              <w:t xml:space="preserve"> is the Mean of X</w:t>
            </w:r>
          </w:p>
          <w:p w14:paraId="56C0BA05" w14:textId="77777777" w:rsidR="008B6276" w:rsidRPr="007F4B89" w:rsidRDefault="008B6276" w:rsidP="008B6276">
            <w:pPr>
              <w:numPr>
                <w:ilvl w:val="0"/>
                <w:numId w:val="32"/>
              </w:numPr>
              <w:spacing w:before="120" w:after="120" w:line="256" w:lineRule="auto"/>
              <w:ind w:firstLine="0"/>
              <w:rPr>
                <w:color w:val="404040"/>
              </w:rPr>
            </w:pPr>
            <w:r w:rsidRPr="007F4B89">
              <w:rPr>
                <w:color w:val="404040"/>
              </w:rPr>
              <w:t>m is the number of data points</w:t>
            </w:r>
          </w:p>
        </w:tc>
        <w:tc>
          <w:tcPr>
            <w:tcW w:w="5620" w:type="dxa"/>
            <w:tcBorders>
              <w:top w:val="nil"/>
              <w:left w:val="nil"/>
              <w:bottom w:val="single" w:sz="4" w:space="0" w:color="DBDBDB" w:themeColor="accent3" w:themeTint="66"/>
              <w:right w:val="single" w:sz="4" w:space="0" w:color="DBDBDB" w:themeColor="accent3" w:themeTint="66"/>
            </w:tcBorders>
            <w:shd w:val="clear" w:color="auto" w:fill="FAFAFA"/>
            <w:vAlign w:val="center"/>
            <w:hideMark/>
            <w:tcPrChange w:id="5895" w:author="Alicia Romero Lopez" w:date="2020-01-31T09:48:00Z">
              <w:tcPr>
                <w:tcW w:w="5620" w:type="dxa"/>
                <w:tcBorders>
                  <w:top w:val="nil"/>
                  <w:left w:val="nil"/>
                  <w:bottom w:val="single" w:sz="4" w:space="0" w:color="DBDBDB"/>
                  <w:right w:val="single" w:sz="4" w:space="0" w:color="DBDBDB"/>
                </w:tcBorders>
                <w:shd w:val="clear" w:color="auto" w:fill="FAFAFA"/>
                <w:hideMark/>
              </w:tcPr>
            </w:tcPrChange>
          </w:tcPr>
          <w:p w14:paraId="1FE2BB11" w14:textId="77777777" w:rsidR="008B6276" w:rsidRDefault="00B70A3F" w:rsidP="008B6276">
            <w:pPr>
              <w:spacing w:before="120" w:after="120" w:line="256" w:lineRule="auto"/>
              <w:jc w:val="center"/>
              <w:outlineLvl w:val="2"/>
              <w:rPr>
                <w:ins w:id="5896" w:author="RoboGarden Team" w:date="2020-01-23T17:54:00Z"/>
                <w:color w:val="404040"/>
              </w:rPr>
            </w:pPr>
            <w:commentRangeStart w:id="5897"/>
            <w:r>
              <w:rPr>
                <w:noProof/>
              </w:rPr>
              <w:drawing>
                <wp:inline distT="0" distB="0" distL="0" distR="0" wp14:anchorId="79B6A241" wp14:editId="42FDBCAA">
                  <wp:extent cx="3422650" cy="3531235"/>
                  <wp:effectExtent l="0" t="0" r="635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422650" cy="3531235"/>
                          </a:xfrm>
                          <a:prstGeom prst="rect">
                            <a:avLst/>
                          </a:prstGeom>
                          <a:noFill/>
                          <a:ln>
                            <a:noFill/>
                          </a:ln>
                        </pic:spPr>
                      </pic:pic>
                    </a:graphicData>
                  </a:graphic>
                </wp:inline>
              </w:drawing>
            </w:r>
            <w:commentRangeEnd w:id="5897"/>
            <w:r w:rsidR="008B3D02">
              <w:rPr>
                <w:rStyle w:val="CommentReference"/>
                <w:color w:val="404040"/>
              </w:rPr>
              <w:commentReference w:id="5897"/>
            </w:r>
          </w:p>
          <w:p w14:paraId="3AAD2E47" w14:textId="23A07A61" w:rsidR="003A3165" w:rsidRPr="007F4B89" w:rsidRDefault="003A3165" w:rsidP="008B6276">
            <w:pPr>
              <w:spacing w:before="120" w:after="120" w:line="256" w:lineRule="auto"/>
              <w:jc w:val="center"/>
              <w:outlineLvl w:val="2"/>
              <w:rPr>
                <w:color w:val="404040"/>
              </w:rPr>
            </w:pPr>
            <w:ins w:id="5898" w:author="RoboGarden Team" w:date="2020-01-23T17:54:00Z">
              <w:r>
                <w:rPr>
                  <w:color w:val="404040"/>
                </w:rPr>
                <w:t>Citation: Variance</w:t>
              </w:r>
            </w:ins>
            <w:ins w:id="5899" w:author="RoboGarden Team" w:date="2020-02-07T12:00:00Z">
              <w:r w:rsidR="00485865">
                <w:rPr>
                  <w:color w:val="404040"/>
                </w:rPr>
                <w:t xml:space="preserve"> </w:t>
              </w:r>
            </w:ins>
            <w:ins w:id="5900" w:author="RoboGarden Team" w:date="2020-01-23T17:54:00Z">
              <w:r>
                <w:rPr>
                  <w:color w:val="404040"/>
                </w:rPr>
                <w:t xml:space="preserve">[Digital Image]. Retrieved from </w:t>
              </w:r>
              <w:r w:rsidRPr="003A3165">
                <w:rPr>
                  <w:color w:val="404040"/>
                </w:rPr>
                <w:t>https://en.wikibooks.org/wiki/Statistics/Summary/Variance</w:t>
              </w:r>
            </w:ins>
          </w:p>
        </w:tc>
      </w:tr>
    </w:tbl>
    <w:p w14:paraId="2EFF55F4" w14:textId="77777777" w:rsidR="008B6276" w:rsidRPr="007F4B89" w:rsidRDefault="008B6276" w:rsidP="008B6276">
      <w:pPr>
        <w:spacing w:before="120" w:after="120" w:line="256" w:lineRule="auto"/>
        <w:rPr>
          <w:rFonts w:ascii="Open Sans" w:eastAsia="Open Sans" w:hAnsi="Open Sans" w:cs="Times New Roman"/>
          <w:color w:val="404040"/>
        </w:rPr>
      </w:pPr>
    </w:p>
    <w:tbl>
      <w:tblPr>
        <w:tblStyle w:val="TableGrid6"/>
        <w:tblW w:w="10440" w:type="dxa"/>
        <w:tblInd w:w="-5" w:type="dxa"/>
        <w:tblBorders>
          <w:top w:val="single" w:sz="4" w:space="0" w:color="DBDBDB"/>
          <w:left w:val="single" w:sz="4" w:space="0" w:color="DBDBDB"/>
          <w:bottom w:val="single" w:sz="4" w:space="0" w:color="DBDBDB"/>
          <w:right w:val="single" w:sz="4" w:space="0" w:color="DBDBDB"/>
          <w:insideH w:val="none" w:sz="0" w:space="0" w:color="auto"/>
          <w:insideV w:val="none" w:sz="0" w:space="0" w:color="auto"/>
        </w:tblBorders>
        <w:tblLayout w:type="fixed"/>
        <w:tblCellMar>
          <w:left w:w="115" w:type="dxa"/>
          <w:right w:w="115" w:type="dxa"/>
        </w:tblCellMar>
        <w:tblLook w:val="04A0" w:firstRow="1" w:lastRow="0" w:firstColumn="1" w:lastColumn="0" w:noHBand="0" w:noVBand="1"/>
        <w:tblPrChange w:id="5901" w:author="Alicia Romero Lopez" w:date="2020-01-31T09:48:00Z">
          <w:tblPr>
            <w:tblStyle w:val="TableGrid6"/>
            <w:tblW w:w="10440" w:type="dxa"/>
            <w:tblInd w:w="-5" w:type="dxa"/>
            <w:tblBorders>
              <w:top w:val="single" w:sz="4" w:space="0" w:color="DBDBDB"/>
              <w:left w:val="single" w:sz="4" w:space="0" w:color="DBDBDB"/>
              <w:bottom w:val="single" w:sz="4" w:space="0" w:color="DBDBDB"/>
              <w:right w:val="single" w:sz="4" w:space="0" w:color="DBDBDB"/>
              <w:insideH w:val="none" w:sz="0" w:space="0" w:color="auto"/>
              <w:insideV w:val="none" w:sz="0" w:space="0" w:color="auto"/>
            </w:tblBorders>
            <w:tblLayout w:type="fixed"/>
            <w:tblCellMar>
              <w:left w:w="115" w:type="dxa"/>
              <w:right w:w="115" w:type="dxa"/>
            </w:tblCellMar>
            <w:tblLook w:val="04A0" w:firstRow="1" w:lastRow="0" w:firstColumn="1" w:lastColumn="0" w:noHBand="0" w:noVBand="1"/>
          </w:tblPr>
        </w:tblPrChange>
      </w:tblPr>
      <w:tblGrid>
        <w:gridCol w:w="265"/>
        <w:gridCol w:w="3215"/>
        <w:gridCol w:w="745"/>
        <w:gridCol w:w="2052"/>
        <w:gridCol w:w="683"/>
        <w:gridCol w:w="3210"/>
        <w:gridCol w:w="270"/>
        <w:tblGridChange w:id="5902">
          <w:tblGrid>
            <w:gridCol w:w="360"/>
            <w:gridCol w:w="360"/>
            <w:gridCol w:w="360"/>
            <w:gridCol w:w="360"/>
            <w:gridCol w:w="360"/>
            <w:gridCol w:w="360"/>
            <w:gridCol w:w="360"/>
          </w:tblGrid>
        </w:tblGridChange>
      </w:tblGrid>
      <w:tr w:rsidR="008B6276" w:rsidRPr="007F4B89" w14:paraId="2542FCC5" w14:textId="77777777" w:rsidTr="51235A2F">
        <w:trPr>
          <w:cantSplit/>
          <w:trHeight w:val="420"/>
        </w:trPr>
        <w:tc>
          <w:tcPr>
            <w:tcW w:w="10440" w:type="dxa"/>
            <w:gridSpan w:val="7"/>
            <w:tcBorders>
              <w:top w:val="single" w:sz="4" w:space="0" w:color="DBDBDB" w:themeColor="accent3" w:themeTint="66"/>
              <w:left w:val="single" w:sz="4" w:space="0" w:color="DBDBDB" w:themeColor="accent3" w:themeTint="66"/>
              <w:bottom w:val="nil"/>
              <w:right w:val="single" w:sz="4" w:space="0" w:color="DBDBDB" w:themeColor="accent3" w:themeTint="66"/>
            </w:tcBorders>
            <w:shd w:val="clear" w:color="auto" w:fill="FAFAFA"/>
            <w:hideMark/>
            <w:tcPrChange w:id="5903" w:author="Alicia Romero Lopez" w:date="2020-01-31T09:48:00Z">
              <w:tcPr>
                <w:tcW w:w="10440" w:type="dxa"/>
                <w:gridSpan w:val="7"/>
                <w:tcBorders>
                  <w:top w:val="single" w:sz="4" w:space="0" w:color="DBDBDB"/>
                  <w:left w:val="single" w:sz="4" w:space="0" w:color="DBDBDB"/>
                  <w:bottom w:val="nil"/>
                  <w:right w:val="single" w:sz="4" w:space="0" w:color="DBDBDB"/>
                </w:tcBorders>
                <w:shd w:val="clear" w:color="auto" w:fill="FAFAFA"/>
                <w:hideMark/>
              </w:tcPr>
            </w:tcPrChange>
          </w:tcPr>
          <w:p w14:paraId="6BF1B16C" w14:textId="77777777" w:rsidR="003511FB" w:rsidRDefault="003511FB" w:rsidP="003511FB">
            <w:pPr>
              <w:spacing w:before="120" w:after="120" w:line="256" w:lineRule="auto"/>
              <w:outlineLvl w:val="2"/>
              <w:rPr>
                <w:rFonts w:ascii="Open Sans Semibold" w:hAnsi="Open Sans Semibold" w:cs="Open Sans Semibold"/>
                <w:color w:val="11143F"/>
              </w:rPr>
            </w:pPr>
            <w:r>
              <w:rPr>
                <w:rFonts w:ascii="Open Sans Semibold" w:hAnsi="Open Sans Semibold" w:cs="Open Sans Semibold"/>
                <w:color w:val="11143F"/>
              </w:rPr>
              <w:t>Knowledge Check</w:t>
            </w:r>
          </w:p>
          <w:p w14:paraId="0C8FC46D" w14:textId="77777777" w:rsidR="003511FB" w:rsidRDefault="003511FB" w:rsidP="008B6276">
            <w:pPr>
              <w:spacing w:before="120" w:after="120" w:line="256" w:lineRule="auto"/>
              <w:outlineLvl w:val="2"/>
              <w:rPr>
                <w:rFonts w:ascii="Open Sans Semibold" w:hAnsi="Open Sans Semibold" w:cs="Open Sans Semibold"/>
                <w:color w:val="11143F"/>
              </w:rPr>
            </w:pPr>
          </w:p>
          <w:p w14:paraId="14914CFB" w14:textId="3E98F22F" w:rsidR="008B6276" w:rsidRPr="007F4B89" w:rsidRDefault="008B6276" w:rsidP="008B6276">
            <w:pPr>
              <w:spacing w:before="120" w:after="120" w:line="256" w:lineRule="auto"/>
              <w:outlineLvl w:val="2"/>
              <w:rPr>
                <w:rFonts w:ascii="Open Sans Semibold" w:hAnsi="Open Sans Semibold" w:cs="Open Sans Semibold"/>
                <w:color w:val="11143F"/>
              </w:rPr>
            </w:pPr>
            <w:r w:rsidRPr="007F4B89">
              <w:rPr>
                <w:rFonts w:ascii="Open Sans Semibold" w:hAnsi="Open Sans Semibold" w:cs="Open Sans Semibold"/>
                <w:color w:val="11143F"/>
              </w:rPr>
              <w:t xml:space="preserve">Dataset X = {2, 2, 3, 4, 2, 5, 9, 3} </w:t>
            </w:r>
          </w:p>
        </w:tc>
      </w:tr>
      <w:tr w:rsidR="008B6276" w:rsidRPr="007F4B89" w14:paraId="4BE46414" w14:textId="77777777" w:rsidTr="51235A2F">
        <w:trPr>
          <w:cantSplit/>
          <w:trHeight w:val="128"/>
        </w:trPr>
        <w:tc>
          <w:tcPr>
            <w:tcW w:w="3480" w:type="dxa"/>
            <w:gridSpan w:val="2"/>
            <w:vMerge w:val="restart"/>
            <w:tcBorders>
              <w:top w:val="nil"/>
              <w:left w:val="single" w:sz="4" w:space="0" w:color="DBDBDB" w:themeColor="accent3" w:themeTint="66"/>
              <w:bottom w:val="nil"/>
              <w:right w:val="single" w:sz="4" w:space="0" w:color="7D7D7D"/>
            </w:tcBorders>
            <w:shd w:val="clear" w:color="auto" w:fill="FAFAFA"/>
            <w:hideMark/>
            <w:tcPrChange w:id="5904" w:author="Alicia Romero Lopez" w:date="2020-01-31T09:48:00Z">
              <w:tcPr>
                <w:tcW w:w="3480" w:type="dxa"/>
                <w:gridSpan w:val="2"/>
                <w:vMerge w:val="restart"/>
                <w:tcBorders>
                  <w:top w:val="nil"/>
                  <w:left w:val="single" w:sz="4" w:space="0" w:color="DBDBDB"/>
                  <w:bottom w:val="nil"/>
                  <w:right w:val="single" w:sz="4" w:space="0" w:color="7D7D7D"/>
                </w:tcBorders>
                <w:shd w:val="clear" w:color="auto" w:fill="FAFAFA"/>
                <w:hideMark/>
              </w:tcPr>
            </w:tcPrChange>
          </w:tcPr>
          <w:p w14:paraId="15E7E544" w14:textId="77777777" w:rsidR="008B6276" w:rsidRPr="007F4B89" w:rsidRDefault="008B6276" w:rsidP="008B6276">
            <w:pPr>
              <w:spacing w:before="120" w:after="120" w:line="256" w:lineRule="auto"/>
              <w:outlineLvl w:val="2"/>
              <w:rPr>
                <w:color w:val="404040"/>
              </w:rPr>
            </w:pPr>
            <w:r w:rsidRPr="007F4B89">
              <w:rPr>
                <w:color w:val="404040"/>
              </w:rPr>
              <w:t>The mode of the dataset is</w:t>
            </w:r>
          </w:p>
        </w:tc>
        <w:tc>
          <w:tcPr>
            <w:tcW w:w="3480" w:type="dxa"/>
            <w:gridSpan w:val="3"/>
            <w:tcBorders>
              <w:top w:val="single" w:sz="4" w:space="0" w:color="7D7D7D"/>
              <w:left w:val="single" w:sz="4" w:space="0" w:color="7D7D7D"/>
              <w:bottom w:val="single" w:sz="4" w:space="0" w:color="7D7D7D"/>
              <w:right w:val="single" w:sz="4" w:space="0" w:color="7D7D7D"/>
            </w:tcBorders>
            <w:shd w:val="clear" w:color="auto" w:fill="BBBBBB"/>
            <w:hideMark/>
            <w:tcPrChange w:id="5905" w:author="Alicia Romero Lopez" w:date="2020-01-31T09:48:00Z">
              <w:tcPr>
                <w:tcW w:w="3480" w:type="dxa"/>
                <w:gridSpan w:val="3"/>
                <w:tcBorders>
                  <w:top w:val="single" w:sz="4" w:space="0" w:color="7D7D7D"/>
                  <w:left w:val="single" w:sz="4" w:space="0" w:color="7D7D7D"/>
                  <w:bottom w:val="single" w:sz="4" w:space="0" w:color="7D7D7D"/>
                  <w:right w:val="single" w:sz="4" w:space="0" w:color="7D7D7D"/>
                </w:tcBorders>
                <w:shd w:val="clear" w:color="auto" w:fill="BBBBBB"/>
                <w:hideMark/>
              </w:tcPr>
            </w:tcPrChange>
          </w:tcPr>
          <w:p w14:paraId="7C53110E" w14:textId="77777777" w:rsidR="008B6276" w:rsidRPr="007F4B89" w:rsidRDefault="008B6276" w:rsidP="008B6276">
            <w:pPr>
              <w:spacing w:before="120" w:after="120" w:line="256" w:lineRule="auto"/>
              <w:jc w:val="center"/>
              <w:outlineLvl w:val="2"/>
              <w:rPr>
                <w:rFonts w:ascii="Open Sans Semibold" w:hAnsi="Open Sans Semibold" w:cs="Open Sans Semibold"/>
                <w:color w:val="404040"/>
              </w:rPr>
            </w:pPr>
            <w:r w:rsidRPr="007F4B89">
              <w:rPr>
                <w:rFonts w:ascii="Open Sans Semibold" w:hAnsi="Open Sans Semibold" w:cs="Open Sans Semibold"/>
                <w:color w:val="FFFFFF"/>
              </w:rPr>
              <w:t xml:space="preserve">Dropdown </w:t>
            </w:r>
            <w:r w:rsidRPr="007F4B89">
              <w:rPr>
                <w:rFonts w:ascii="FontAwesome" w:hAnsi="FontAwesome" w:cs="Open Sans Semibold"/>
                <w:color w:val="FFFFFF"/>
              </w:rPr>
              <w:sym w:font="FontAwesome" w:char="F0D7"/>
            </w:r>
          </w:p>
        </w:tc>
        <w:tc>
          <w:tcPr>
            <w:tcW w:w="3480" w:type="dxa"/>
            <w:gridSpan w:val="2"/>
            <w:vMerge w:val="restart"/>
            <w:tcBorders>
              <w:top w:val="nil"/>
              <w:left w:val="single" w:sz="4" w:space="0" w:color="7D7D7D"/>
              <w:bottom w:val="nil"/>
              <w:right w:val="single" w:sz="4" w:space="0" w:color="DBDBDB" w:themeColor="accent3" w:themeTint="66"/>
            </w:tcBorders>
            <w:shd w:val="clear" w:color="auto" w:fill="FAFAFA"/>
            <w:tcPrChange w:id="5906" w:author="Alicia Romero Lopez" w:date="2020-01-31T09:48:00Z">
              <w:tcPr>
                <w:tcW w:w="3480" w:type="dxa"/>
                <w:gridSpan w:val="2"/>
                <w:vMerge w:val="restart"/>
                <w:tcBorders>
                  <w:top w:val="nil"/>
                  <w:left w:val="single" w:sz="4" w:space="0" w:color="7D7D7D"/>
                  <w:bottom w:val="nil"/>
                  <w:right w:val="single" w:sz="4" w:space="0" w:color="DBDBDB"/>
                </w:tcBorders>
                <w:shd w:val="clear" w:color="auto" w:fill="FAFAFA"/>
              </w:tcPr>
            </w:tcPrChange>
          </w:tcPr>
          <w:p w14:paraId="19C23E80" w14:textId="77777777" w:rsidR="008B6276" w:rsidRPr="007F4B89" w:rsidRDefault="008B6276" w:rsidP="008B6276">
            <w:pPr>
              <w:spacing w:before="120" w:after="120" w:line="256" w:lineRule="auto"/>
              <w:outlineLvl w:val="2"/>
              <w:rPr>
                <w:color w:val="404040"/>
              </w:rPr>
            </w:pPr>
          </w:p>
        </w:tc>
      </w:tr>
      <w:tr w:rsidR="008B6276" w:rsidRPr="007F4B89" w14:paraId="0F37089D" w14:textId="77777777" w:rsidTr="51235A2F">
        <w:trPr>
          <w:cantSplit/>
          <w:trHeight w:val="127"/>
        </w:trPr>
        <w:tc>
          <w:tcPr>
            <w:tcW w:w="14400" w:type="dxa"/>
            <w:gridSpan w:val="2"/>
            <w:vMerge/>
            <w:vAlign w:val="center"/>
            <w:hideMark/>
            <w:tcPrChange w:id="5907" w:author="Alicia Romero Lopez" w:date="2020-01-31T09:48:00Z">
              <w:tcPr>
                <w:tcW w:w="14400" w:type="dxa"/>
                <w:gridSpan w:val="2"/>
                <w:vMerge/>
                <w:tcBorders>
                  <w:top w:val="nil"/>
                  <w:left w:val="single" w:sz="4" w:space="0" w:color="DBDBDB"/>
                  <w:bottom w:val="nil"/>
                  <w:right w:val="single" w:sz="4" w:space="0" w:color="7D7D7D"/>
                </w:tcBorders>
                <w:hideMark/>
              </w:tcPr>
            </w:tcPrChange>
          </w:tcPr>
          <w:p w14:paraId="13E03A38" w14:textId="77777777" w:rsidR="008B6276" w:rsidRPr="007F4B89" w:rsidRDefault="008B6276" w:rsidP="008B6276">
            <w:pPr>
              <w:rPr>
                <w:color w:val="404040"/>
              </w:rPr>
            </w:pPr>
          </w:p>
        </w:tc>
        <w:tc>
          <w:tcPr>
            <w:tcW w:w="3480" w:type="dxa"/>
            <w:gridSpan w:val="3"/>
            <w:tcBorders>
              <w:top w:val="single" w:sz="4" w:space="0" w:color="7D7D7D"/>
              <w:left w:val="single" w:sz="4" w:space="0" w:color="E1E1E1"/>
              <w:bottom w:val="single" w:sz="4" w:space="0" w:color="E1E1E1"/>
              <w:right w:val="single" w:sz="4" w:space="0" w:color="E1E1E1"/>
            </w:tcBorders>
            <w:shd w:val="clear" w:color="auto" w:fill="FFFFFF" w:themeFill="background1"/>
            <w:hideMark/>
            <w:tcPrChange w:id="5908" w:author="Alicia Romero Lopez" w:date="2020-01-31T09:48:00Z">
              <w:tcPr>
                <w:tcW w:w="3480" w:type="dxa"/>
                <w:gridSpan w:val="3"/>
                <w:tcBorders>
                  <w:top w:val="single" w:sz="4" w:space="0" w:color="7D7D7D"/>
                  <w:left w:val="single" w:sz="4" w:space="0" w:color="E1E1E1"/>
                  <w:bottom w:val="single" w:sz="4" w:space="0" w:color="E1E1E1"/>
                  <w:right w:val="single" w:sz="4" w:space="0" w:color="E1E1E1"/>
                </w:tcBorders>
                <w:shd w:val="clear" w:color="auto" w:fill="FFFFFF"/>
                <w:hideMark/>
              </w:tcPr>
            </w:tcPrChange>
          </w:tcPr>
          <w:p w14:paraId="1C263FDA" w14:textId="77777777" w:rsidR="008B6276" w:rsidRPr="007F4B89" w:rsidRDefault="008B6276" w:rsidP="008B6276">
            <w:pPr>
              <w:spacing w:before="120" w:after="120" w:line="256" w:lineRule="auto"/>
              <w:jc w:val="center"/>
              <w:outlineLvl w:val="2"/>
              <w:rPr>
                <w:color w:val="404040"/>
              </w:rPr>
            </w:pPr>
            <w:r w:rsidRPr="007F4B89">
              <w:rPr>
                <w:color w:val="404040"/>
                <w:highlight w:val="green"/>
              </w:rPr>
              <w:t>2</w:t>
            </w:r>
          </w:p>
        </w:tc>
        <w:tc>
          <w:tcPr>
            <w:tcW w:w="3750" w:type="dxa"/>
            <w:gridSpan w:val="2"/>
            <w:vMerge/>
            <w:vAlign w:val="center"/>
            <w:hideMark/>
            <w:tcPrChange w:id="5909" w:author="Alicia Romero Lopez" w:date="2020-01-31T09:48:00Z">
              <w:tcPr>
                <w:tcW w:w="3750" w:type="dxa"/>
                <w:gridSpan w:val="2"/>
                <w:vMerge/>
                <w:tcBorders>
                  <w:top w:val="nil"/>
                  <w:left w:val="single" w:sz="4" w:space="0" w:color="7D7D7D"/>
                  <w:bottom w:val="nil"/>
                  <w:right w:val="single" w:sz="4" w:space="0" w:color="DBDBDB"/>
                </w:tcBorders>
                <w:hideMark/>
              </w:tcPr>
            </w:tcPrChange>
          </w:tcPr>
          <w:p w14:paraId="026C48F1" w14:textId="77777777" w:rsidR="008B6276" w:rsidRPr="007F4B89" w:rsidRDefault="008B6276" w:rsidP="008B6276">
            <w:pPr>
              <w:rPr>
                <w:color w:val="404040"/>
              </w:rPr>
            </w:pPr>
          </w:p>
        </w:tc>
      </w:tr>
      <w:tr w:rsidR="008B6276" w:rsidRPr="007F4B89" w14:paraId="17E7679A" w14:textId="77777777" w:rsidTr="51235A2F">
        <w:trPr>
          <w:cantSplit/>
          <w:trHeight w:val="127"/>
        </w:trPr>
        <w:tc>
          <w:tcPr>
            <w:tcW w:w="14400" w:type="dxa"/>
            <w:gridSpan w:val="2"/>
            <w:vMerge/>
            <w:vAlign w:val="center"/>
            <w:hideMark/>
            <w:tcPrChange w:id="5910" w:author="Alicia Romero Lopez" w:date="2020-01-31T09:48:00Z">
              <w:tcPr>
                <w:tcW w:w="14400" w:type="dxa"/>
                <w:gridSpan w:val="2"/>
                <w:vMerge/>
                <w:tcBorders>
                  <w:top w:val="nil"/>
                  <w:left w:val="single" w:sz="4" w:space="0" w:color="DBDBDB"/>
                  <w:bottom w:val="nil"/>
                  <w:right w:val="single" w:sz="4" w:space="0" w:color="7D7D7D"/>
                </w:tcBorders>
                <w:hideMark/>
              </w:tcPr>
            </w:tcPrChange>
          </w:tcPr>
          <w:p w14:paraId="4D523851" w14:textId="77777777" w:rsidR="008B6276" w:rsidRPr="007F4B89" w:rsidRDefault="008B6276" w:rsidP="008B6276">
            <w:pPr>
              <w:rPr>
                <w:color w:val="404040"/>
              </w:rPr>
            </w:pPr>
          </w:p>
        </w:tc>
        <w:tc>
          <w:tcPr>
            <w:tcW w:w="3480" w:type="dxa"/>
            <w:gridSpan w:val="3"/>
            <w:tcBorders>
              <w:top w:val="single" w:sz="4" w:space="0" w:color="E1E1E1"/>
              <w:left w:val="single" w:sz="4" w:space="0" w:color="E1E1E1"/>
              <w:bottom w:val="single" w:sz="4" w:space="0" w:color="E1E1E1"/>
              <w:right w:val="single" w:sz="4" w:space="0" w:color="E1E1E1"/>
            </w:tcBorders>
            <w:shd w:val="clear" w:color="auto" w:fill="FFFFFF" w:themeFill="background1"/>
            <w:hideMark/>
            <w:tcPrChange w:id="5911" w:author="Alicia Romero Lopez" w:date="2020-01-31T09:48:00Z">
              <w:tcPr>
                <w:tcW w:w="3480" w:type="dxa"/>
                <w:gridSpan w:val="3"/>
                <w:tcBorders>
                  <w:top w:val="single" w:sz="4" w:space="0" w:color="E1E1E1"/>
                  <w:left w:val="single" w:sz="4" w:space="0" w:color="E1E1E1"/>
                  <w:bottom w:val="single" w:sz="4" w:space="0" w:color="E1E1E1"/>
                  <w:right w:val="single" w:sz="4" w:space="0" w:color="E1E1E1"/>
                </w:tcBorders>
                <w:shd w:val="clear" w:color="auto" w:fill="FFFFFF"/>
                <w:hideMark/>
              </w:tcPr>
            </w:tcPrChange>
          </w:tcPr>
          <w:p w14:paraId="66475EA1" w14:textId="77777777" w:rsidR="008B6276" w:rsidRPr="007F4B89" w:rsidRDefault="008B6276" w:rsidP="008B6276">
            <w:pPr>
              <w:spacing w:before="120" w:after="120" w:line="256" w:lineRule="auto"/>
              <w:jc w:val="center"/>
              <w:outlineLvl w:val="2"/>
              <w:rPr>
                <w:color w:val="404040"/>
              </w:rPr>
            </w:pPr>
            <w:r w:rsidRPr="007F4B89">
              <w:rPr>
                <w:color w:val="404040"/>
              </w:rPr>
              <w:t>3</w:t>
            </w:r>
          </w:p>
        </w:tc>
        <w:tc>
          <w:tcPr>
            <w:tcW w:w="3750" w:type="dxa"/>
            <w:gridSpan w:val="2"/>
            <w:vMerge/>
            <w:vAlign w:val="center"/>
            <w:hideMark/>
            <w:tcPrChange w:id="5912" w:author="Alicia Romero Lopez" w:date="2020-01-31T09:48:00Z">
              <w:tcPr>
                <w:tcW w:w="3750" w:type="dxa"/>
                <w:gridSpan w:val="2"/>
                <w:vMerge/>
                <w:tcBorders>
                  <w:top w:val="nil"/>
                  <w:left w:val="single" w:sz="4" w:space="0" w:color="7D7D7D"/>
                  <w:bottom w:val="nil"/>
                  <w:right w:val="single" w:sz="4" w:space="0" w:color="DBDBDB"/>
                </w:tcBorders>
                <w:hideMark/>
              </w:tcPr>
            </w:tcPrChange>
          </w:tcPr>
          <w:p w14:paraId="5B063335" w14:textId="77777777" w:rsidR="008B6276" w:rsidRPr="007F4B89" w:rsidRDefault="008B6276" w:rsidP="008B6276">
            <w:pPr>
              <w:rPr>
                <w:color w:val="404040"/>
              </w:rPr>
            </w:pPr>
          </w:p>
        </w:tc>
      </w:tr>
      <w:tr w:rsidR="008B6276" w:rsidRPr="007F4B89" w14:paraId="33876F32" w14:textId="77777777" w:rsidTr="51235A2F">
        <w:trPr>
          <w:cantSplit/>
          <w:trHeight w:val="127"/>
        </w:trPr>
        <w:tc>
          <w:tcPr>
            <w:tcW w:w="14400" w:type="dxa"/>
            <w:gridSpan w:val="2"/>
            <w:vMerge/>
            <w:vAlign w:val="center"/>
            <w:hideMark/>
            <w:tcPrChange w:id="5913" w:author="Alicia Romero Lopez" w:date="2020-01-31T09:48:00Z">
              <w:tcPr>
                <w:tcW w:w="14400" w:type="dxa"/>
                <w:gridSpan w:val="2"/>
                <w:vMerge/>
                <w:tcBorders>
                  <w:top w:val="nil"/>
                  <w:left w:val="single" w:sz="4" w:space="0" w:color="DBDBDB"/>
                  <w:bottom w:val="nil"/>
                  <w:right w:val="single" w:sz="4" w:space="0" w:color="7D7D7D"/>
                </w:tcBorders>
                <w:hideMark/>
              </w:tcPr>
            </w:tcPrChange>
          </w:tcPr>
          <w:p w14:paraId="237E2F47" w14:textId="77777777" w:rsidR="008B6276" w:rsidRPr="007F4B89" w:rsidRDefault="008B6276" w:rsidP="008B6276">
            <w:pPr>
              <w:rPr>
                <w:color w:val="404040"/>
              </w:rPr>
            </w:pPr>
          </w:p>
        </w:tc>
        <w:tc>
          <w:tcPr>
            <w:tcW w:w="3480" w:type="dxa"/>
            <w:gridSpan w:val="3"/>
            <w:tcBorders>
              <w:top w:val="single" w:sz="4" w:space="0" w:color="E1E1E1"/>
              <w:left w:val="single" w:sz="4" w:space="0" w:color="E1E1E1"/>
              <w:bottom w:val="single" w:sz="4" w:space="0" w:color="E1E1E1"/>
              <w:right w:val="single" w:sz="4" w:space="0" w:color="E1E1E1"/>
            </w:tcBorders>
            <w:shd w:val="clear" w:color="auto" w:fill="FFFFFF" w:themeFill="background1"/>
            <w:hideMark/>
            <w:tcPrChange w:id="5914" w:author="Alicia Romero Lopez" w:date="2020-01-31T09:48:00Z">
              <w:tcPr>
                <w:tcW w:w="3480" w:type="dxa"/>
                <w:gridSpan w:val="3"/>
                <w:tcBorders>
                  <w:top w:val="single" w:sz="4" w:space="0" w:color="E1E1E1"/>
                  <w:left w:val="single" w:sz="4" w:space="0" w:color="E1E1E1"/>
                  <w:bottom w:val="single" w:sz="4" w:space="0" w:color="E1E1E1"/>
                  <w:right w:val="single" w:sz="4" w:space="0" w:color="E1E1E1"/>
                </w:tcBorders>
                <w:shd w:val="clear" w:color="auto" w:fill="FFFFFF"/>
                <w:hideMark/>
              </w:tcPr>
            </w:tcPrChange>
          </w:tcPr>
          <w:p w14:paraId="3AE87057" w14:textId="77777777" w:rsidR="008B6276" w:rsidRPr="007F4B89" w:rsidRDefault="008B6276" w:rsidP="008B6276">
            <w:pPr>
              <w:spacing w:before="120" w:after="120" w:line="256" w:lineRule="auto"/>
              <w:jc w:val="center"/>
              <w:outlineLvl w:val="2"/>
              <w:rPr>
                <w:color w:val="404040"/>
              </w:rPr>
            </w:pPr>
            <w:r w:rsidRPr="007F4B89">
              <w:rPr>
                <w:color w:val="404040"/>
              </w:rPr>
              <w:t>4</w:t>
            </w:r>
          </w:p>
        </w:tc>
        <w:tc>
          <w:tcPr>
            <w:tcW w:w="3750" w:type="dxa"/>
            <w:gridSpan w:val="2"/>
            <w:vMerge/>
            <w:vAlign w:val="center"/>
            <w:hideMark/>
            <w:tcPrChange w:id="5915" w:author="Alicia Romero Lopez" w:date="2020-01-31T09:48:00Z">
              <w:tcPr>
                <w:tcW w:w="3750" w:type="dxa"/>
                <w:gridSpan w:val="2"/>
                <w:vMerge/>
                <w:tcBorders>
                  <w:top w:val="nil"/>
                  <w:left w:val="single" w:sz="4" w:space="0" w:color="7D7D7D"/>
                  <w:bottom w:val="nil"/>
                  <w:right w:val="single" w:sz="4" w:space="0" w:color="DBDBDB"/>
                </w:tcBorders>
                <w:hideMark/>
              </w:tcPr>
            </w:tcPrChange>
          </w:tcPr>
          <w:p w14:paraId="022A8044" w14:textId="77777777" w:rsidR="008B6276" w:rsidRPr="007F4B89" w:rsidRDefault="008B6276" w:rsidP="008B6276">
            <w:pPr>
              <w:rPr>
                <w:color w:val="404040"/>
              </w:rPr>
            </w:pPr>
          </w:p>
        </w:tc>
      </w:tr>
      <w:tr w:rsidR="008B6276" w:rsidRPr="007F4B89" w14:paraId="24BB21CD" w14:textId="77777777" w:rsidTr="51235A2F">
        <w:trPr>
          <w:cantSplit/>
          <w:trHeight w:val="127"/>
        </w:trPr>
        <w:tc>
          <w:tcPr>
            <w:tcW w:w="14400" w:type="dxa"/>
            <w:gridSpan w:val="2"/>
            <w:vMerge/>
            <w:vAlign w:val="center"/>
            <w:hideMark/>
            <w:tcPrChange w:id="5916" w:author="Alicia Romero Lopez" w:date="2020-01-31T09:48:00Z">
              <w:tcPr>
                <w:tcW w:w="14400" w:type="dxa"/>
                <w:gridSpan w:val="2"/>
                <w:vMerge/>
                <w:tcBorders>
                  <w:top w:val="nil"/>
                  <w:left w:val="single" w:sz="4" w:space="0" w:color="DBDBDB"/>
                  <w:bottom w:val="nil"/>
                  <w:right w:val="single" w:sz="4" w:space="0" w:color="7D7D7D"/>
                </w:tcBorders>
                <w:hideMark/>
              </w:tcPr>
            </w:tcPrChange>
          </w:tcPr>
          <w:p w14:paraId="6DC1975F" w14:textId="77777777" w:rsidR="008B6276" w:rsidRPr="007F4B89" w:rsidRDefault="008B6276" w:rsidP="008B6276">
            <w:pPr>
              <w:rPr>
                <w:color w:val="404040"/>
              </w:rPr>
            </w:pPr>
          </w:p>
        </w:tc>
        <w:tc>
          <w:tcPr>
            <w:tcW w:w="3480" w:type="dxa"/>
            <w:gridSpan w:val="3"/>
            <w:tcBorders>
              <w:top w:val="single" w:sz="4" w:space="0" w:color="E1E1E1"/>
              <w:left w:val="single" w:sz="4" w:space="0" w:color="E1E1E1"/>
              <w:bottom w:val="single" w:sz="4" w:space="0" w:color="E1E1E1"/>
              <w:right w:val="single" w:sz="4" w:space="0" w:color="E1E1E1"/>
            </w:tcBorders>
            <w:shd w:val="clear" w:color="auto" w:fill="FFFFFF" w:themeFill="background1"/>
            <w:hideMark/>
            <w:tcPrChange w:id="5917" w:author="Alicia Romero Lopez" w:date="2020-01-31T09:48:00Z">
              <w:tcPr>
                <w:tcW w:w="3480" w:type="dxa"/>
                <w:gridSpan w:val="3"/>
                <w:tcBorders>
                  <w:top w:val="single" w:sz="4" w:space="0" w:color="E1E1E1"/>
                  <w:left w:val="single" w:sz="4" w:space="0" w:color="E1E1E1"/>
                  <w:bottom w:val="single" w:sz="4" w:space="0" w:color="E1E1E1"/>
                  <w:right w:val="single" w:sz="4" w:space="0" w:color="E1E1E1"/>
                </w:tcBorders>
                <w:shd w:val="clear" w:color="auto" w:fill="FFFFFF"/>
                <w:hideMark/>
              </w:tcPr>
            </w:tcPrChange>
          </w:tcPr>
          <w:p w14:paraId="36D90FEC" w14:textId="77777777" w:rsidR="008B6276" w:rsidRPr="007F4B89" w:rsidRDefault="008B6276" w:rsidP="008B6276">
            <w:pPr>
              <w:spacing w:before="120" w:after="120" w:line="256" w:lineRule="auto"/>
              <w:jc w:val="center"/>
              <w:outlineLvl w:val="2"/>
              <w:rPr>
                <w:color w:val="404040"/>
              </w:rPr>
            </w:pPr>
            <w:r w:rsidRPr="007F4B89">
              <w:rPr>
                <w:color w:val="404040"/>
              </w:rPr>
              <w:t>5</w:t>
            </w:r>
          </w:p>
        </w:tc>
        <w:tc>
          <w:tcPr>
            <w:tcW w:w="3750" w:type="dxa"/>
            <w:gridSpan w:val="2"/>
            <w:vMerge/>
            <w:vAlign w:val="center"/>
            <w:hideMark/>
            <w:tcPrChange w:id="5918" w:author="Alicia Romero Lopez" w:date="2020-01-31T09:48:00Z">
              <w:tcPr>
                <w:tcW w:w="3750" w:type="dxa"/>
                <w:gridSpan w:val="2"/>
                <w:vMerge/>
                <w:tcBorders>
                  <w:top w:val="nil"/>
                  <w:left w:val="single" w:sz="4" w:space="0" w:color="7D7D7D"/>
                  <w:bottom w:val="nil"/>
                  <w:right w:val="single" w:sz="4" w:space="0" w:color="DBDBDB"/>
                </w:tcBorders>
                <w:hideMark/>
              </w:tcPr>
            </w:tcPrChange>
          </w:tcPr>
          <w:p w14:paraId="4044A6AD" w14:textId="77777777" w:rsidR="008B6276" w:rsidRPr="007F4B89" w:rsidRDefault="008B6276" w:rsidP="008B6276">
            <w:pPr>
              <w:rPr>
                <w:color w:val="404040"/>
              </w:rPr>
            </w:pPr>
          </w:p>
        </w:tc>
      </w:tr>
      <w:tr w:rsidR="008B6276" w:rsidRPr="007F4B89" w14:paraId="65866876" w14:textId="77777777" w:rsidTr="51235A2F">
        <w:trPr>
          <w:cantSplit/>
        </w:trPr>
        <w:tc>
          <w:tcPr>
            <w:tcW w:w="265" w:type="dxa"/>
            <w:tcBorders>
              <w:top w:val="nil"/>
              <w:left w:val="single" w:sz="4" w:space="0" w:color="DBDBDB" w:themeColor="accent3" w:themeTint="66"/>
              <w:bottom w:val="nil"/>
              <w:right w:val="nil"/>
            </w:tcBorders>
            <w:shd w:val="clear" w:color="auto" w:fill="FAFAFA"/>
            <w:tcPrChange w:id="5919" w:author="Alicia Romero Lopez" w:date="2020-01-31T09:48:00Z">
              <w:tcPr>
                <w:tcW w:w="265" w:type="dxa"/>
                <w:tcBorders>
                  <w:top w:val="nil"/>
                  <w:left w:val="single" w:sz="4" w:space="0" w:color="DBDBDB"/>
                  <w:bottom w:val="nil"/>
                  <w:right w:val="nil"/>
                </w:tcBorders>
                <w:shd w:val="clear" w:color="auto" w:fill="FAFAFA"/>
              </w:tcPr>
            </w:tcPrChange>
          </w:tcPr>
          <w:p w14:paraId="3A0C7EFA" w14:textId="77777777" w:rsidR="008B6276" w:rsidRPr="007F4B89" w:rsidRDefault="008B6276" w:rsidP="008B6276">
            <w:pPr>
              <w:rPr>
                <w:color w:val="404040"/>
                <w:sz w:val="16"/>
                <w:szCs w:val="16"/>
              </w:rPr>
            </w:pPr>
          </w:p>
        </w:tc>
        <w:tc>
          <w:tcPr>
            <w:tcW w:w="3960" w:type="dxa"/>
            <w:gridSpan w:val="2"/>
            <w:tcBorders>
              <w:top w:val="nil"/>
              <w:left w:val="nil"/>
              <w:bottom w:val="nil"/>
              <w:right w:val="nil"/>
            </w:tcBorders>
            <w:shd w:val="clear" w:color="auto" w:fill="FAFAFA"/>
            <w:vAlign w:val="center"/>
            <w:tcPrChange w:id="5920" w:author="Alicia Romero Lopez" w:date="2020-01-31T09:48:00Z">
              <w:tcPr>
                <w:tcW w:w="3960" w:type="dxa"/>
                <w:gridSpan w:val="2"/>
                <w:tcBorders>
                  <w:top w:val="nil"/>
                  <w:left w:val="nil"/>
                  <w:bottom w:val="nil"/>
                  <w:right w:val="nil"/>
                </w:tcBorders>
                <w:shd w:val="clear" w:color="auto" w:fill="FAFAFA"/>
              </w:tcPr>
            </w:tcPrChange>
          </w:tcPr>
          <w:p w14:paraId="0C701DEE" w14:textId="77777777" w:rsidR="008B6276" w:rsidRPr="007F4B89" w:rsidRDefault="008B6276" w:rsidP="008B6276">
            <w:pPr>
              <w:rPr>
                <w:color w:val="404040"/>
                <w:sz w:val="16"/>
                <w:szCs w:val="16"/>
              </w:rPr>
            </w:pPr>
          </w:p>
        </w:tc>
        <w:tc>
          <w:tcPr>
            <w:tcW w:w="2052" w:type="dxa"/>
            <w:tcBorders>
              <w:top w:val="nil"/>
              <w:left w:val="nil"/>
              <w:bottom w:val="nil"/>
              <w:right w:val="nil"/>
            </w:tcBorders>
            <w:shd w:val="clear" w:color="auto" w:fill="FAFAFA"/>
            <w:vAlign w:val="center"/>
            <w:tcPrChange w:id="5921" w:author="Alicia Romero Lopez" w:date="2020-01-31T09:48:00Z">
              <w:tcPr>
                <w:tcW w:w="2052" w:type="dxa"/>
                <w:tcBorders>
                  <w:top w:val="nil"/>
                  <w:left w:val="nil"/>
                  <w:bottom w:val="nil"/>
                  <w:right w:val="nil"/>
                </w:tcBorders>
                <w:shd w:val="clear" w:color="auto" w:fill="FAFAFA"/>
              </w:tcPr>
            </w:tcPrChange>
          </w:tcPr>
          <w:p w14:paraId="4438F686" w14:textId="77777777" w:rsidR="008B6276" w:rsidRPr="007F4B89" w:rsidRDefault="008B6276" w:rsidP="008B6276">
            <w:pPr>
              <w:rPr>
                <w:color w:val="404040"/>
                <w:sz w:val="16"/>
                <w:szCs w:val="16"/>
              </w:rPr>
            </w:pPr>
          </w:p>
        </w:tc>
        <w:tc>
          <w:tcPr>
            <w:tcW w:w="3893" w:type="dxa"/>
            <w:gridSpan w:val="2"/>
            <w:tcBorders>
              <w:top w:val="nil"/>
              <w:left w:val="nil"/>
              <w:bottom w:val="nil"/>
              <w:right w:val="nil"/>
            </w:tcBorders>
            <w:shd w:val="clear" w:color="auto" w:fill="FAFAFA"/>
            <w:vAlign w:val="center"/>
            <w:tcPrChange w:id="5922" w:author="Alicia Romero Lopez" w:date="2020-01-31T09:48:00Z">
              <w:tcPr>
                <w:tcW w:w="3893" w:type="dxa"/>
                <w:gridSpan w:val="2"/>
                <w:tcBorders>
                  <w:top w:val="nil"/>
                  <w:left w:val="nil"/>
                  <w:bottom w:val="nil"/>
                  <w:right w:val="nil"/>
                </w:tcBorders>
                <w:shd w:val="clear" w:color="auto" w:fill="FAFAFA"/>
              </w:tcPr>
            </w:tcPrChange>
          </w:tcPr>
          <w:p w14:paraId="58563BF5" w14:textId="77777777" w:rsidR="008B6276" w:rsidRPr="007F4B89" w:rsidRDefault="008B6276" w:rsidP="008B6276">
            <w:pPr>
              <w:rPr>
                <w:color w:val="404040"/>
                <w:sz w:val="16"/>
                <w:szCs w:val="16"/>
              </w:rPr>
            </w:pPr>
          </w:p>
        </w:tc>
        <w:tc>
          <w:tcPr>
            <w:tcW w:w="270" w:type="dxa"/>
            <w:tcBorders>
              <w:top w:val="nil"/>
              <w:left w:val="nil"/>
              <w:bottom w:val="nil"/>
              <w:right w:val="single" w:sz="4" w:space="0" w:color="DBDBDB" w:themeColor="accent3" w:themeTint="66"/>
            </w:tcBorders>
            <w:shd w:val="clear" w:color="auto" w:fill="FAFAFA"/>
            <w:tcPrChange w:id="5923" w:author="Alicia Romero Lopez" w:date="2020-01-31T09:48:00Z">
              <w:tcPr>
                <w:tcW w:w="270" w:type="dxa"/>
                <w:tcBorders>
                  <w:top w:val="nil"/>
                  <w:left w:val="nil"/>
                  <w:bottom w:val="nil"/>
                  <w:right w:val="single" w:sz="4" w:space="0" w:color="DBDBDB"/>
                </w:tcBorders>
                <w:shd w:val="clear" w:color="auto" w:fill="FAFAFA"/>
              </w:tcPr>
            </w:tcPrChange>
          </w:tcPr>
          <w:p w14:paraId="7F471891" w14:textId="77777777" w:rsidR="008B6276" w:rsidRPr="007F4B89" w:rsidRDefault="008B6276" w:rsidP="008B6276">
            <w:pPr>
              <w:rPr>
                <w:color w:val="404040"/>
                <w:sz w:val="16"/>
                <w:szCs w:val="16"/>
              </w:rPr>
            </w:pPr>
          </w:p>
        </w:tc>
      </w:tr>
      <w:tr w:rsidR="008B6276" w:rsidRPr="007F4B89" w14:paraId="00845B29" w14:textId="77777777" w:rsidTr="51235A2F">
        <w:trPr>
          <w:cantSplit/>
        </w:trPr>
        <w:tc>
          <w:tcPr>
            <w:tcW w:w="265" w:type="dxa"/>
            <w:tcBorders>
              <w:top w:val="nil"/>
              <w:left w:val="single" w:sz="4" w:space="0" w:color="DBDBDB" w:themeColor="accent3" w:themeTint="66"/>
              <w:bottom w:val="single" w:sz="4" w:space="0" w:color="DBDBDB" w:themeColor="accent3" w:themeTint="66"/>
              <w:right w:val="nil"/>
            </w:tcBorders>
            <w:shd w:val="clear" w:color="auto" w:fill="FAFAFA"/>
            <w:tcPrChange w:id="5924" w:author="Alicia Romero Lopez" w:date="2020-01-31T09:48:00Z">
              <w:tcPr>
                <w:tcW w:w="265" w:type="dxa"/>
                <w:tcBorders>
                  <w:top w:val="nil"/>
                  <w:left w:val="single" w:sz="4" w:space="0" w:color="DBDBDB"/>
                  <w:bottom w:val="single" w:sz="4" w:space="0" w:color="DBDBDB"/>
                  <w:right w:val="nil"/>
                </w:tcBorders>
                <w:shd w:val="clear" w:color="auto" w:fill="FAFAFA"/>
              </w:tcPr>
            </w:tcPrChange>
          </w:tcPr>
          <w:p w14:paraId="70626562" w14:textId="77777777" w:rsidR="008B6276" w:rsidRPr="007F4B89" w:rsidRDefault="008B6276" w:rsidP="008B6276">
            <w:pPr>
              <w:spacing w:before="120" w:after="120" w:line="256" w:lineRule="auto"/>
              <w:rPr>
                <w:color w:val="404040"/>
              </w:rPr>
            </w:pPr>
          </w:p>
        </w:tc>
        <w:tc>
          <w:tcPr>
            <w:tcW w:w="3960" w:type="dxa"/>
            <w:gridSpan w:val="2"/>
            <w:tcBorders>
              <w:top w:val="nil"/>
              <w:left w:val="nil"/>
              <w:bottom w:val="single" w:sz="4" w:space="0" w:color="DBDBDB" w:themeColor="accent3" w:themeTint="66"/>
              <w:right w:val="nil"/>
            </w:tcBorders>
            <w:shd w:val="clear" w:color="auto" w:fill="FAFAFA"/>
            <w:vAlign w:val="center"/>
            <w:tcPrChange w:id="5925" w:author="Alicia Romero Lopez" w:date="2020-01-31T09:48:00Z">
              <w:tcPr>
                <w:tcW w:w="3960" w:type="dxa"/>
                <w:gridSpan w:val="2"/>
                <w:tcBorders>
                  <w:top w:val="nil"/>
                  <w:left w:val="nil"/>
                  <w:bottom w:val="single" w:sz="4" w:space="0" w:color="DBDBDB"/>
                  <w:right w:val="nil"/>
                </w:tcBorders>
                <w:shd w:val="clear" w:color="auto" w:fill="FAFAFA"/>
              </w:tcPr>
            </w:tcPrChange>
          </w:tcPr>
          <w:p w14:paraId="09D85DBC" w14:textId="77777777" w:rsidR="008B6276" w:rsidRPr="007F4B89" w:rsidRDefault="008B6276" w:rsidP="008B6276">
            <w:pPr>
              <w:spacing w:before="120" w:after="120" w:line="256" w:lineRule="auto"/>
              <w:rPr>
                <w:color w:val="404040"/>
              </w:rPr>
            </w:pPr>
          </w:p>
        </w:tc>
        <w:tc>
          <w:tcPr>
            <w:tcW w:w="2052" w:type="dxa"/>
            <w:tcBorders>
              <w:top w:val="nil"/>
              <w:left w:val="nil"/>
              <w:bottom w:val="single" w:sz="4" w:space="0" w:color="DBDBDB" w:themeColor="accent3" w:themeTint="66"/>
              <w:right w:val="nil"/>
            </w:tcBorders>
            <w:shd w:val="clear" w:color="auto" w:fill="FAFAFA"/>
            <w:vAlign w:val="center"/>
            <w:hideMark/>
            <w:tcPrChange w:id="5926" w:author="Alicia Romero Lopez" w:date="2020-01-31T09:48:00Z">
              <w:tcPr>
                <w:tcW w:w="2052" w:type="dxa"/>
                <w:tcBorders>
                  <w:top w:val="nil"/>
                  <w:left w:val="nil"/>
                  <w:bottom w:val="single" w:sz="4" w:space="0" w:color="DBDBDB"/>
                  <w:right w:val="nil"/>
                </w:tcBorders>
                <w:shd w:val="clear" w:color="auto" w:fill="FAFAFA"/>
                <w:hideMark/>
              </w:tcPr>
            </w:tcPrChange>
          </w:tcPr>
          <w:p w14:paraId="4C90B5F6" w14:textId="77777777" w:rsidR="008B6276" w:rsidRPr="007F4B89" w:rsidRDefault="008B6276" w:rsidP="008B6276">
            <w:pPr>
              <w:spacing w:before="120" w:after="120" w:line="256" w:lineRule="auto"/>
              <w:rPr>
                <w:color w:val="404040"/>
              </w:rPr>
            </w:pPr>
            <w:r w:rsidRPr="007F4B89">
              <w:rPr>
                <w:noProof/>
                <w:color w:val="404040"/>
              </w:rPr>
              <w:drawing>
                <wp:inline distT="0" distB="0" distL="0" distR="0" wp14:anchorId="6CE975A3" wp14:editId="5352DB16">
                  <wp:extent cx="1158240" cy="304800"/>
                  <wp:effectExtent l="0" t="0" r="3810" b="0"/>
                  <wp:docPr id="29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158240" cy="304800"/>
                          </a:xfrm>
                          <a:prstGeom prst="rect">
                            <a:avLst/>
                          </a:prstGeom>
                          <a:noFill/>
                          <a:ln>
                            <a:noFill/>
                          </a:ln>
                        </pic:spPr>
                      </pic:pic>
                    </a:graphicData>
                  </a:graphic>
                </wp:inline>
              </w:drawing>
            </w:r>
          </w:p>
        </w:tc>
        <w:tc>
          <w:tcPr>
            <w:tcW w:w="3893" w:type="dxa"/>
            <w:gridSpan w:val="2"/>
            <w:tcBorders>
              <w:top w:val="nil"/>
              <w:left w:val="nil"/>
              <w:bottom w:val="single" w:sz="4" w:space="0" w:color="DBDBDB" w:themeColor="accent3" w:themeTint="66"/>
              <w:right w:val="nil"/>
            </w:tcBorders>
            <w:shd w:val="clear" w:color="auto" w:fill="FAFAFA"/>
            <w:vAlign w:val="center"/>
            <w:tcPrChange w:id="5927" w:author="Alicia Romero Lopez" w:date="2020-01-31T09:48:00Z">
              <w:tcPr>
                <w:tcW w:w="3893" w:type="dxa"/>
                <w:gridSpan w:val="2"/>
                <w:tcBorders>
                  <w:top w:val="nil"/>
                  <w:left w:val="nil"/>
                  <w:bottom w:val="single" w:sz="4" w:space="0" w:color="DBDBDB"/>
                  <w:right w:val="nil"/>
                </w:tcBorders>
                <w:shd w:val="clear" w:color="auto" w:fill="FAFAFA"/>
              </w:tcPr>
            </w:tcPrChange>
          </w:tcPr>
          <w:p w14:paraId="66A16ED7" w14:textId="77777777" w:rsidR="008B6276" w:rsidRPr="007F4B89" w:rsidRDefault="008B6276" w:rsidP="008B6276">
            <w:pPr>
              <w:spacing w:before="120" w:after="120" w:line="256" w:lineRule="auto"/>
              <w:rPr>
                <w:color w:val="404040"/>
              </w:rPr>
            </w:pPr>
          </w:p>
        </w:tc>
        <w:tc>
          <w:tcPr>
            <w:tcW w:w="270" w:type="dxa"/>
            <w:tcBorders>
              <w:top w:val="nil"/>
              <w:left w:val="nil"/>
              <w:bottom w:val="single" w:sz="4" w:space="0" w:color="DBDBDB" w:themeColor="accent3" w:themeTint="66"/>
              <w:right w:val="single" w:sz="4" w:space="0" w:color="DBDBDB" w:themeColor="accent3" w:themeTint="66"/>
            </w:tcBorders>
            <w:shd w:val="clear" w:color="auto" w:fill="FAFAFA"/>
            <w:tcPrChange w:id="5928" w:author="Alicia Romero Lopez" w:date="2020-01-31T09:48:00Z">
              <w:tcPr>
                <w:tcW w:w="270" w:type="dxa"/>
                <w:tcBorders>
                  <w:top w:val="nil"/>
                  <w:left w:val="nil"/>
                  <w:bottom w:val="single" w:sz="4" w:space="0" w:color="DBDBDB"/>
                  <w:right w:val="single" w:sz="4" w:space="0" w:color="DBDBDB"/>
                </w:tcBorders>
                <w:shd w:val="clear" w:color="auto" w:fill="FAFAFA"/>
              </w:tcPr>
            </w:tcPrChange>
          </w:tcPr>
          <w:p w14:paraId="5A260B17" w14:textId="77777777" w:rsidR="008B6276" w:rsidRPr="007F4B89" w:rsidRDefault="008B6276" w:rsidP="008B6276">
            <w:pPr>
              <w:spacing w:before="120" w:after="120" w:line="256" w:lineRule="auto"/>
              <w:rPr>
                <w:color w:val="404040"/>
              </w:rPr>
            </w:pPr>
          </w:p>
        </w:tc>
      </w:tr>
    </w:tbl>
    <w:p w14:paraId="70A9D349" w14:textId="77777777" w:rsidR="008B6276" w:rsidRPr="007F4B89" w:rsidRDefault="008B6276" w:rsidP="008B6276">
      <w:pPr>
        <w:spacing w:after="0" w:line="240" w:lineRule="auto"/>
        <w:rPr>
          <w:rFonts w:ascii="Open Sans" w:eastAsia="Open Sans" w:hAnsi="Open Sans" w:cs="Times New Roman"/>
          <w:color w:val="404040"/>
        </w:rPr>
      </w:pPr>
    </w:p>
    <w:p w14:paraId="3E1B9BD8" w14:textId="77777777" w:rsidR="008B6276" w:rsidRPr="007F4B89" w:rsidRDefault="008B6276" w:rsidP="008B6276">
      <w:pPr>
        <w:spacing w:after="0" w:line="240" w:lineRule="auto"/>
        <w:rPr>
          <w:rFonts w:ascii="Open Sans" w:eastAsia="Open Sans" w:hAnsi="Open Sans" w:cs="Times New Roman"/>
          <w:color w:val="404040"/>
        </w:rPr>
      </w:pPr>
    </w:p>
    <w:p w14:paraId="44368A4E" w14:textId="77777777" w:rsidR="008B6276" w:rsidRPr="007F4B89" w:rsidRDefault="008B6276" w:rsidP="008B6276">
      <w:pPr>
        <w:spacing w:after="0" w:line="240" w:lineRule="auto"/>
        <w:rPr>
          <w:rFonts w:ascii="Open Sans" w:eastAsia="Open Sans" w:hAnsi="Open Sans" w:cs="Times New Roman"/>
          <w:color w:val="404040"/>
        </w:rPr>
      </w:pPr>
    </w:p>
    <w:tbl>
      <w:tblPr>
        <w:tblStyle w:val="TableGrid6"/>
        <w:tblW w:w="10530" w:type="dxa"/>
        <w:tblBorders>
          <w:top w:val="single" w:sz="4" w:space="0" w:color="DBDBDB"/>
          <w:left w:val="single" w:sz="4" w:space="0" w:color="DBDBDB"/>
          <w:bottom w:val="single" w:sz="4" w:space="0" w:color="DBDBDB"/>
          <w:right w:val="single" w:sz="4" w:space="0" w:color="DBDBDB"/>
          <w:insideH w:val="none" w:sz="0" w:space="0" w:color="auto"/>
          <w:insideV w:val="none" w:sz="0" w:space="0" w:color="auto"/>
        </w:tblBorders>
        <w:tblLayout w:type="fixed"/>
        <w:tblCellMar>
          <w:left w:w="115" w:type="dxa"/>
          <w:right w:w="115" w:type="dxa"/>
        </w:tblCellMar>
        <w:tblLook w:val="04A0" w:firstRow="1" w:lastRow="0" w:firstColumn="1" w:lastColumn="0" w:noHBand="0" w:noVBand="1"/>
      </w:tblPr>
      <w:tblGrid>
        <w:gridCol w:w="265"/>
        <w:gridCol w:w="2521"/>
        <w:gridCol w:w="7474"/>
        <w:gridCol w:w="270"/>
      </w:tblGrid>
      <w:tr w:rsidR="008B6276" w:rsidRPr="007F4B89" w14:paraId="54281B4B" w14:textId="77777777" w:rsidTr="008B6276">
        <w:trPr>
          <w:trHeight w:val="107"/>
        </w:trPr>
        <w:tc>
          <w:tcPr>
            <w:tcW w:w="265" w:type="dxa"/>
            <w:tcBorders>
              <w:top w:val="single" w:sz="4" w:space="0" w:color="DBDBDB"/>
              <w:left w:val="single" w:sz="4" w:space="0" w:color="DBDBDB"/>
              <w:bottom w:val="nil"/>
              <w:right w:val="nil"/>
            </w:tcBorders>
            <w:shd w:val="clear" w:color="auto" w:fill="FAFAFA"/>
          </w:tcPr>
          <w:p w14:paraId="7B64AE32" w14:textId="77777777" w:rsidR="008B6276" w:rsidRPr="007F4B89" w:rsidRDefault="008B6276" w:rsidP="008B6276">
            <w:pPr>
              <w:spacing w:before="120" w:after="120" w:line="256" w:lineRule="auto"/>
              <w:rPr>
                <w:color w:val="404040"/>
              </w:rPr>
            </w:pPr>
          </w:p>
        </w:tc>
        <w:tc>
          <w:tcPr>
            <w:tcW w:w="2520" w:type="dxa"/>
            <w:tcBorders>
              <w:top w:val="single" w:sz="4" w:space="0" w:color="DBDBDB"/>
              <w:left w:val="nil"/>
              <w:bottom w:val="nil"/>
              <w:right w:val="nil"/>
            </w:tcBorders>
            <w:shd w:val="clear" w:color="auto" w:fill="FAFAFA"/>
          </w:tcPr>
          <w:p w14:paraId="607BA887" w14:textId="77777777" w:rsidR="008B6276" w:rsidRPr="007F4B89" w:rsidRDefault="008B6276" w:rsidP="008B6276">
            <w:pPr>
              <w:spacing w:before="120" w:after="120" w:line="256" w:lineRule="auto"/>
              <w:rPr>
                <w:color w:val="404040"/>
              </w:rPr>
            </w:pPr>
          </w:p>
        </w:tc>
        <w:tc>
          <w:tcPr>
            <w:tcW w:w="7470" w:type="dxa"/>
            <w:tcBorders>
              <w:top w:val="single" w:sz="4" w:space="0" w:color="DBDBDB"/>
              <w:left w:val="nil"/>
              <w:bottom w:val="nil"/>
              <w:right w:val="nil"/>
            </w:tcBorders>
            <w:shd w:val="clear" w:color="auto" w:fill="FAFAFA"/>
            <w:hideMark/>
          </w:tcPr>
          <w:p w14:paraId="02FD2055" w14:textId="77777777" w:rsidR="008B6276" w:rsidRPr="007F4B89" w:rsidRDefault="008B6276" w:rsidP="008B6276">
            <w:pPr>
              <w:spacing w:before="120" w:after="120" w:line="256" w:lineRule="auto"/>
              <w:jc w:val="right"/>
              <w:rPr>
                <w:color w:val="78C800"/>
              </w:rPr>
            </w:pPr>
            <w:r w:rsidRPr="007F4B89">
              <w:rPr>
                <w:rFonts w:ascii="FontAwesome" w:hAnsi="FontAwesome"/>
                <w:color w:val="78C800"/>
              </w:rPr>
              <w:sym w:font="FontAwesome" w:char="F058"/>
            </w:r>
            <w:r w:rsidRPr="007F4B89">
              <w:rPr>
                <w:color w:val="78C800"/>
              </w:rPr>
              <w:t xml:space="preserve"> Correct</w:t>
            </w:r>
          </w:p>
        </w:tc>
        <w:tc>
          <w:tcPr>
            <w:tcW w:w="270" w:type="dxa"/>
            <w:tcBorders>
              <w:top w:val="single" w:sz="4" w:space="0" w:color="DBDBDB"/>
              <w:left w:val="nil"/>
              <w:bottom w:val="nil"/>
              <w:right w:val="single" w:sz="4" w:space="0" w:color="DBDBDB"/>
            </w:tcBorders>
            <w:shd w:val="clear" w:color="auto" w:fill="FAFAFA"/>
          </w:tcPr>
          <w:p w14:paraId="43CE15D3" w14:textId="77777777" w:rsidR="008B6276" w:rsidRPr="007F4B89" w:rsidRDefault="008B6276" w:rsidP="008B6276">
            <w:pPr>
              <w:spacing w:before="120" w:after="120" w:line="256" w:lineRule="auto"/>
              <w:rPr>
                <w:color w:val="404040"/>
              </w:rPr>
            </w:pPr>
          </w:p>
        </w:tc>
      </w:tr>
      <w:tr w:rsidR="008B6276" w:rsidRPr="007F4B89" w14:paraId="4750A2B0" w14:textId="77777777" w:rsidTr="008B6276">
        <w:tc>
          <w:tcPr>
            <w:tcW w:w="265" w:type="dxa"/>
            <w:tcBorders>
              <w:top w:val="nil"/>
              <w:left w:val="single" w:sz="4" w:space="0" w:color="DBDBDB"/>
              <w:bottom w:val="nil"/>
              <w:right w:val="nil"/>
            </w:tcBorders>
            <w:shd w:val="clear" w:color="auto" w:fill="FAFAFA"/>
          </w:tcPr>
          <w:p w14:paraId="21ABDC59" w14:textId="77777777" w:rsidR="008B6276" w:rsidRPr="007F4B89" w:rsidRDefault="008B6276" w:rsidP="008B6276">
            <w:pPr>
              <w:spacing w:before="120" w:after="120" w:line="256" w:lineRule="auto"/>
              <w:rPr>
                <w:color w:val="404040"/>
              </w:rPr>
            </w:pPr>
          </w:p>
        </w:tc>
        <w:tc>
          <w:tcPr>
            <w:tcW w:w="2520" w:type="dxa"/>
            <w:tcBorders>
              <w:top w:val="nil"/>
              <w:left w:val="nil"/>
              <w:bottom w:val="nil"/>
              <w:right w:val="nil"/>
            </w:tcBorders>
            <w:shd w:val="clear" w:color="auto" w:fill="78C800"/>
            <w:hideMark/>
          </w:tcPr>
          <w:p w14:paraId="5930FC7A" w14:textId="77777777" w:rsidR="008B6276" w:rsidRPr="007F4B89" w:rsidRDefault="008B6276" w:rsidP="008B6276">
            <w:pPr>
              <w:spacing w:before="120" w:after="120" w:line="256" w:lineRule="auto"/>
              <w:rPr>
                <w:rFonts w:ascii="Open Sans Semibold" w:hAnsi="Open Sans Semibold" w:cs="Open Sans Semibold"/>
                <w:color w:val="FFFFFF"/>
              </w:rPr>
            </w:pPr>
            <w:r w:rsidRPr="007F4B89">
              <w:rPr>
                <w:rFonts w:ascii="Open Sans Semibold" w:hAnsi="Open Sans Semibold" w:cs="Open Sans Semibold"/>
                <w:color w:val="FFFFFF"/>
              </w:rPr>
              <w:t>Explanation</w:t>
            </w:r>
          </w:p>
        </w:tc>
        <w:tc>
          <w:tcPr>
            <w:tcW w:w="7470" w:type="dxa"/>
            <w:tcBorders>
              <w:top w:val="nil"/>
              <w:left w:val="nil"/>
              <w:bottom w:val="nil"/>
              <w:right w:val="nil"/>
            </w:tcBorders>
            <w:shd w:val="clear" w:color="auto" w:fill="FAFAFA"/>
          </w:tcPr>
          <w:p w14:paraId="4752AC5C" w14:textId="77777777" w:rsidR="008B6276" w:rsidRPr="007F4B89" w:rsidRDefault="008B6276" w:rsidP="008B6276">
            <w:pPr>
              <w:spacing w:before="120" w:after="120" w:line="256" w:lineRule="auto"/>
              <w:rPr>
                <w:color w:val="404040"/>
              </w:rPr>
            </w:pPr>
          </w:p>
        </w:tc>
        <w:tc>
          <w:tcPr>
            <w:tcW w:w="270" w:type="dxa"/>
            <w:tcBorders>
              <w:top w:val="nil"/>
              <w:left w:val="nil"/>
              <w:bottom w:val="nil"/>
              <w:right w:val="single" w:sz="4" w:space="0" w:color="DBDBDB"/>
            </w:tcBorders>
            <w:shd w:val="clear" w:color="auto" w:fill="FAFAFA"/>
          </w:tcPr>
          <w:p w14:paraId="49AB2FAC" w14:textId="77777777" w:rsidR="008B6276" w:rsidRPr="007F4B89" w:rsidRDefault="008B6276" w:rsidP="008B6276">
            <w:pPr>
              <w:spacing w:before="120" w:after="120" w:line="256" w:lineRule="auto"/>
              <w:rPr>
                <w:color w:val="404040"/>
              </w:rPr>
            </w:pPr>
          </w:p>
        </w:tc>
      </w:tr>
      <w:tr w:rsidR="008B6276" w:rsidRPr="007F4B89" w14:paraId="41C55181" w14:textId="77777777" w:rsidTr="008B6276">
        <w:tc>
          <w:tcPr>
            <w:tcW w:w="265" w:type="dxa"/>
            <w:tcBorders>
              <w:top w:val="nil"/>
              <w:left w:val="single" w:sz="4" w:space="0" w:color="DBDBDB"/>
              <w:bottom w:val="nil"/>
              <w:right w:val="nil"/>
            </w:tcBorders>
            <w:shd w:val="clear" w:color="auto" w:fill="FAFAFA"/>
          </w:tcPr>
          <w:p w14:paraId="7B7E2588" w14:textId="77777777" w:rsidR="008B6276" w:rsidRPr="007F4B89" w:rsidRDefault="008B6276" w:rsidP="008B6276">
            <w:pPr>
              <w:rPr>
                <w:color w:val="404040"/>
                <w:sz w:val="16"/>
                <w:szCs w:val="16"/>
              </w:rPr>
            </w:pPr>
          </w:p>
        </w:tc>
        <w:tc>
          <w:tcPr>
            <w:tcW w:w="2520" w:type="dxa"/>
            <w:tcBorders>
              <w:top w:val="nil"/>
              <w:left w:val="nil"/>
              <w:bottom w:val="single" w:sz="4" w:space="0" w:color="CCFFCC"/>
              <w:right w:val="nil"/>
            </w:tcBorders>
            <w:shd w:val="clear" w:color="auto" w:fill="78C800"/>
          </w:tcPr>
          <w:p w14:paraId="3172CC51" w14:textId="77777777" w:rsidR="008B6276" w:rsidRPr="007F4B89" w:rsidRDefault="008B6276" w:rsidP="008B6276">
            <w:pPr>
              <w:rPr>
                <w:color w:val="404040"/>
                <w:sz w:val="16"/>
                <w:szCs w:val="16"/>
              </w:rPr>
            </w:pPr>
          </w:p>
        </w:tc>
        <w:tc>
          <w:tcPr>
            <w:tcW w:w="7470" w:type="dxa"/>
            <w:tcBorders>
              <w:top w:val="nil"/>
              <w:left w:val="nil"/>
              <w:bottom w:val="single" w:sz="4" w:space="0" w:color="CCFFCC"/>
              <w:right w:val="nil"/>
            </w:tcBorders>
            <w:shd w:val="clear" w:color="auto" w:fill="78C800"/>
          </w:tcPr>
          <w:p w14:paraId="1C150749" w14:textId="77777777" w:rsidR="008B6276" w:rsidRPr="007F4B89" w:rsidRDefault="008B6276" w:rsidP="008B6276">
            <w:pPr>
              <w:rPr>
                <w:color w:val="404040"/>
                <w:sz w:val="16"/>
                <w:szCs w:val="16"/>
              </w:rPr>
            </w:pPr>
          </w:p>
        </w:tc>
        <w:tc>
          <w:tcPr>
            <w:tcW w:w="270" w:type="dxa"/>
            <w:tcBorders>
              <w:top w:val="nil"/>
              <w:left w:val="nil"/>
              <w:bottom w:val="nil"/>
              <w:right w:val="single" w:sz="4" w:space="0" w:color="DBDBDB"/>
            </w:tcBorders>
            <w:shd w:val="clear" w:color="auto" w:fill="FAFAFA"/>
          </w:tcPr>
          <w:p w14:paraId="6DC53669" w14:textId="77777777" w:rsidR="008B6276" w:rsidRPr="007F4B89" w:rsidRDefault="008B6276" w:rsidP="008B6276">
            <w:pPr>
              <w:rPr>
                <w:color w:val="404040"/>
                <w:sz w:val="16"/>
                <w:szCs w:val="16"/>
              </w:rPr>
            </w:pPr>
          </w:p>
        </w:tc>
      </w:tr>
      <w:tr w:rsidR="008B6276" w:rsidRPr="007F4B89" w14:paraId="7E95EB17" w14:textId="77777777" w:rsidTr="008B6276">
        <w:trPr>
          <w:trHeight w:val="60"/>
        </w:trPr>
        <w:tc>
          <w:tcPr>
            <w:tcW w:w="265" w:type="dxa"/>
            <w:tcBorders>
              <w:top w:val="nil"/>
              <w:left w:val="single" w:sz="4" w:space="0" w:color="DBDBDB"/>
              <w:bottom w:val="nil"/>
              <w:right w:val="single" w:sz="4" w:space="0" w:color="CCFFCC"/>
            </w:tcBorders>
            <w:shd w:val="clear" w:color="auto" w:fill="FAFAFA"/>
          </w:tcPr>
          <w:p w14:paraId="49D4A957" w14:textId="77777777" w:rsidR="008B6276" w:rsidRPr="007F4B89" w:rsidRDefault="008B6276" w:rsidP="008B6276">
            <w:pPr>
              <w:spacing w:before="120" w:after="120" w:line="256" w:lineRule="auto"/>
              <w:rPr>
                <w:color w:val="404040"/>
              </w:rPr>
            </w:pPr>
          </w:p>
        </w:tc>
        <w:tc>
          <w:tcPr>
            <w:tcW w:w="9990" w:type="dxa"/>
            <w:gridSpan w:val="2"/>
            <w:tcBorders>
              <w:top w:val="single" w:sz="4" w:space="0" w:color="CCFFCC"/>
              <w:left w:val="single" w:sz="4" w:space="0" w:color="CCFFCC"/>
              <w:bottom w:val="single" w:sz="4" w:space="0" w:color="CCFFCC"/>
              <w:right w:val="single" w:sz="4" w:space="0" w:color="CCFFCC"/>
            </w:tcBorders>
            <w:shd w:val="clear" w:color="auto" w:fill="F3FFF3"/>
            <w:hideMark/>
          </w:tcPr>
          <w:p w14:paraId="7E714286" w14:textId="77777777" w:rsidR="008B6276" w:rsidRPr="007F4B89" w:rsidRDefault="008B6276" w:rsidP="008B6276">
            <w:pPr>
              <w:spacing w:before="120" w:after="120" w:line="256" w:lineRule="auto"/>
              <w:rPr>
                <w:color w:val="7F7F7F"/>
              </w:rPr>
            </w:pPr>
            <w:r w:rsidRPr="007F4B89">
              <w:rPr>
                <w:color w:val="7F7F7F"/>
              </w:rPr>
              <w:t>Correct Answer!</w:t>
            </w:r>
            <w:r w:rsidRPr="007F4B89">
              <w:rPr>
                <w:color w:val="7F7F7F"/>
              </w:rPr>
              <w:br/>
            </w:r>
            <w:r w:rsidRPr="007F4B89">
              <w:rPr>
                <w:color w:val="7F7F7F"/>
              </w:rPr>
              <w:br/>
              <w:t>Since ‘2’ is the most repeated number in the dataset, so ‘2’ is the mode for this data set.</w:t>
            </w:r>
          </w:p>
        </w:tc>
        <w:tc>
          <w:tcPr>
            <w:tcW w:w="270" w:type="dxa"/>
            <w:tcBorders>
              <w:top w:val="nil"/>
              <w:left w:val="single" w:sz="4" w:space="0" w:color="CCFFCC"/>
              <w:bottom w:val="nil"/>
              <w:right w:val="single" w:sz="4" w:space="0" w:color="DBDBDB"/>
            </w:tcBorders>
            <w:shd w:val="clear" w:color="auto" w:fill="FAFAFA"/>
          </w:tcPr>
          <w:p w14:paraId="5A11F94D" w14:textId="77777777" w:rsidR="008B6276" w:rsidRPr="007F4B89" w:rsidRDefault="008B6276" w:rsidP="008B6276">
            <w:pPr>
              <w:spacing w:before="120" w:after="120" w:line="256" w:lineRule="auto"/>
              <w:rPr>
                <w:color w:val="404040"/>
              </w:rPr>
            </w:pPr>
          </w:p>
        </w:tc>
      </w:tr>
      <w:tr w:rsidR="008B6276" w:rsidRPr="007F4B89" w14:paraId="4EBED338" w14:textId="77777777" w:rsidTr="008B6276">
        <w:tc>
          <w:tcPr>
            <w:tcW w:w="265" w:type="dxa"/>
            <w:tcBorders>
              <w:top w:val="nil"/>
              <w:left w:val="single" w:sz="4" w:space="0" w:color="DBDBDB"/>
              <w:bottom w:val="single" w:sz="4" w:space="0" w:color="DBDBDB"/>
              <w:right w:val="nil"/>
            </w:tcBorders>
            <w:shd w:val="clear" w:color="auto" w:fill="FAFAFA"/>
          </w:tcPr>
          <w:p w14:paraId="5868D5AD" w14:textId="77777777" w:rsidR="008B6276" w:rsidRPr="007F4B89" w:rsidRDefault="008B6276" w:rsidP="008B6276">
            <w:pPr>
              <w:rPr>
                <w:color w:val="404040"/>
                <w:sz w:val="16"/>
                <w:szCs w:val="16"/>
              </w:rPr>
            </w:pPr>
          </w:p>
        </w:tc>
        <w:tc>
          <w:tcPr>
            <w:tcW w:w="2520" w:type="dxa"/>
            <w:tcBorders>
              <w:top w:val="single" w:sz="4" w:space="0" w:color="CCFFCC"/>
              <w:left w:val="nil"/>
              <w:bottom w:val="single" w:sz="4" w:space="0" w:color="DBDBDB"/>
              <w:right w:val="nil"/>
            </w:tcBorders>
            <w:shd w:val="clear" w:color="auto" w:fill="FAFAFA"/>
          </w:tcPr>
          <w:p w14:paraId="48DA45A8" w14:textId="77777777" w:rsidR="008B6276" w:rsidRPr="007F4B89" w:rsidRDefault="008B6276" w:rsidP="008B6276">
            <w:pPr>
              <w:rPr>
                <w:color w:val="404040"/>
                <w:sz w:val="16"/>
                <w:szCs w:val="16"/>
              </w:rPr>
            </w:pPr>
          </w:p>
        </w:tc>
        <w:tc>
          <w:tcPr>
            <w:tcW w:w="7470" w:type="dxa"/>
            <w:tcBorders>
              <w:top w:val="single" w:sz="4" w:space="0" w:color="CCFFCC"/>
              <w:left w:val="nil"/>
              <w:bottom w:val="single" w:sz="4" w:space="0" w:color="DBDBDB"/>
              <w:right w:val="nil"/>
            </w:tcBorders>
            <w:shd w:val="clear" w:color="auto" w:fill="FAFAFA"/>
          </w:tcPr>
          <w:p w14:paraId="78AF28E0" w14:textId="77777777" w:rsidR="008B6276" w:rsidRPr="007F4B89" w:rsidRDefault="008B6276" w:rsidP="008B6276">
            <w:pPr>
              <w:rPr>
                <w:color w:val="404040"/>
                <w:sz w:val="16"/>
                <w:szCs w:val="16"/>
              </w:rPr>
            </w:pPr>
          </w:p>
        </w:tc>
        <w:tc>
          <w:tcPr>
            <w:tcW w:w="270" w:type="dxa"/>
            <w:tcBorders>
              <w:top w:val="nil"/>
              <w:left w:val="nil"/>
              <w:bottom w:val="single" w:sz="4" w:space="0" w:color="DBDBDB"/>
              <w:right w:val="single" w:sz="4" w:space="0" w:color="DBDBDB"/>
            </w:tcBorders>
            <w:shd w:val="clear" w:color="auto" w:fill="FAFAFA"/>
          </w:tcPr>
          <w:p w14:paraId="72C01A53" w14:textId="77777777" w:rsidR="008B6276" w:rsidRPr="007F4B89" w:rsidRDefault="008B6276" w:rsidP="008B6276">
            <w:pPr>
              <w:rPr>
                <w:color w:val="404040"/>
                <w:sz w:val="16"/>
                <w:szCs w:val="16"/>
              </w:rPr>
            </w:pPr>
          </w:p>
        </w:tc>
      </w:tr>
    </w:tbl>
    <w:p w14:paraId="09B9E8EF" w14:textId="77777777" w:rsidR="008B6276" w:rsidRPr="007F4B89" w:rsidRDefault="008B6276" w:rsidP="008B6276">
      <w:pPr>
        <w:spacing w:after="0" w:line="240" w:lineRule="auto"/>
        <w:rPr>
          <w:rFonts w:ascii="Open Sans" w:eastAsia="Open Sans" w:hAnsi="Open Sans" w:cs="Times New Roman"/>
          <w:color w:val="404040"/>
        </w:rPr>
      </w:pPr>
    </w:p>
    <w:tbl>
      <w:tblPr>
        <w:tblStyle w:val="TableGrid6"/>
        <w:tblW w:w="10530" w:type="dxa"/>
        <w:tblBorders>
          <w:top w:val="single" w:sz="4" w:space="0" w:color="DBDBDB"/>
          <w:left w:val="single" w:sz="4" w:space="0" w:color="DBDBDB"/>
          <w:bottom w:val="single" w:sz="4" w:space="0" w:color="DBDBDB"/>
          <w:right w:val="single" w:sz="4" w:space="0" w:color="DBDBDB"/>
          <w:insideH w:val="none" w:sz="0" w:space="0" w:color="auto"/>
          <w:insideV w:val="none" w:sz="0" w:space="0" w:color="auto"/>
        </w:tblBorders>
        <w:tblLayout w:type="fixed"/>
        <w:tblCellMar>
          <w:left w:w="115" w:type="dxa"/>
          <w:right w:w="115" w:type="dxa"/>
        </w:tblCellMar>
        <w:tblLook w:val="04A0" w:firstRow="1" w:lastRow="0" w:firstColumn="1" w:lastColumn="0" w:noHBand="0" w:noVBand="1"/>
      </w:tblPr>
      <w:tblGrid>
        <w:gridCol w:w="265"/>
        <w:gridCol w:w="2521"/>
        <w:gridCol w:w="7474"/>
        <w:gridCol w:w="270"/>
      </w:tblGrid>
      <w:tr w:rsidR="008B6276" w:rsidRPr="007F4B89" w14:paraId="3BAEB6D7" w14:textId="77777777" w:rsidTr="008B6276">
        <w:trPr>
          <w:trHeight w:val="107"/>
        </w:trPr>
        <w:tc>
          <w:tcPr>
            <w:tcW w:w="265" w:type="dxa"/>
            <w:tcBorders>
              <w:top w:val="single" w:sz="4" w:space="0" w:color="DBDBDB"/>
              <w:left w:val="single" w:sz="4" w:space="0" w:color="DBDBDB"/>
              <w:bottom w:val="nil"/>
              <w:right w:val="nil"/>
            </w:tcBorders>
            <w:shd w:val="clear" w:color="auto" w:fill="FAFAFA"/>
          </w:tcPr>
          <w:p w14:paraId="3C29C748" w14:textId="77777777" w:rsidR="008B6276" w:rsidRPr="007F4B89" w:rsidRDefault="008B6276" w:rsidP="008B6276">
            <w:pPr>
              <w:spacing w:before="120" w:after="120" w:line="256" w:lineRule="auto"/>
              <w:rPr>
                <w:color w:val="404040"/>
              </w:rPr>
            </w:pPr>
          </w:p>
        </w:tc>
        <w:tc>
          <w:tcPr>
            <w:tcW w:w="2520" w:type="dxa"/>
            <w:tcBorders>
              <w:top w:val="single" w:sz="4" w:space="0" w:color="DBDBDB"/>
              <w:left w:val="nil"/>
              <w:bottom w:val="nil"/>
              <w:right w:val="nil"/>
            </w:tcBorders>
            <w:shd w:val="clear" w:color="auto" w:fill="FAFAFA"/>
          </w:tcPr>
          <w:p w14:paraId="29CEE050" w14:textId="77777777" w:rsidR="008B6276" w:rsidRPr="007F4B89" w:rsidRDefault="008B6276" w:rsidP="008B6276">
            <w:pPr>
              <w:spacing w:before="120" w:after="120" w:line="256" w:lineRule="auto"/>
              <w:rPr>
                <w:color w:val="404040"/>
              </w:rPr>
            </w:pPr>
          </w:p>
        </w:tc>
        <w:tc>
          <w:tcPr>
            <w:tcW w:w="7470" w:type="dxa"/>
            <w:tcBorders>
              <w:top w:val="single" w:sz="4" w:space="0" w:color="DBDBDB"/>
              <w:left w:val="nil"/>
              <w:bottom w:val="nil"/>
              <w:right w:val="nil"/>
            </w:tcBorders>
            <w:shd w:val="clear" w:color="auto" w:fill="FAFAFA"/>
            <w:hideMark/>
          </w:tcPr>
          <w:p w14:paraId="008017A9" w14:textId="705234C5" w:rsidR="008B6276" w:rsidRPr="007F4B89" w:rsidRDefault="008B6276" w:rsidP="008B6276">
            <w:pPr>
              <w:spacing w:before="120" w:after="120" w:line="256" w:lineRule="auto"/>
              <w:jc w:val="right"/>
              <w:rPr>
                <w:color w:val="78C800"/>
              </w:rPr>
            </w:pPr>
            <w:r w:rsidRPr="007F4B89">
              <w:rPr>
                <w:rFonts w:ascii="FontAwesome" w:hAnsi="FontAwesome"/>
                <w:color w:val="FF4B4B"/>
              </w:rPr>
              <w:sym w:font="FontAwesome" w:char="F057"/>
            </w:r>
            <w:r w:rsidRPr="007F4B89">
              <w:rPr>
                <w:color w:val="FF4B4B"/>
              </w:rPr>
              <w:t xml:space="preserve"> </w:t>
            </w:r>
            <w:del w:id="5929" w:author="Chantelle Dubois Nishiyama" w:date="2020-02-26T19:18:00Z">
              <w:r w:rsidRPr="007F4B89" w:rsidDel="00B97780">
                <w:rPr>
                  <w:color w:val="FF4B4B"/>
                </w:rPr>
                <w:delText>That’s</w:delText>
              </w:r>
            </w:del>
            <w:ins w:id="5930" w:author="Chantelle Dubois Nishiyama" w:date="2020-02-26T19:18:00Z">
              <w:r w:rsidR="00B97780">
                <w:rPr>
                  <w:color w:val="FF4B4B"/>
                </w:rPr>
                <w:t>That is</w:t>
              </w:r>
            </w:ins>
            <w:r w:rsidRPr="007F4B89">
              <w:rPr>
                <w:color w:val="FF4B4B"/>
              </w:rPr>
              <w:t xml:space="preserve"> Incorrect</w:t>
            </w:r>
          </w:p>
        </w:tc>
        <w:tc>
          <w:tcPr>
            <w:tcW w:w="270" w:type="dxa"/>
            <w:tcBorders>
              <w:top w:val="single" w:sz="4" w:space="0" w:color="DBDBDB"/>
              <w:left w:val="nil"/>
              <w:bottom w:val="nil"/>
              <w:right w:val="single" w:sz="4" w:space="0" w:color="DBDBDB"/>
            </w:tcBorders>
            <w:shd w:val="clear" w:color="auto" w:fill="FAFAFA"/>
          </w:tcPr>
          <w:p w14:paraId="4D186385" w14:textId="77777777" w:rsidR="008B6276" w:rsidRPr="007F4B89" w:rsidRDefault="008B6276" w:rsidP="008B6276">
            <w:pPr>
              <w:spacing w:before="120" w:after="120" w:line="256" w:lineRule="auto"/>
              <w:rPr>
                <w:color w:val="404040"/>
              </w:rPr>
            </w:pPr>
          </w:p>
        </w:tc>
      </w:tr>
      <w:tr w:rsidR="008B6276" w:rsidRPr="007F4B89" w14:paraId="197E01F4" w14:textId="77777777" w:rsidTr="008B6276">
        <w:tc>
          <w:tcPr>
            <w:tcW w:w="265" w:type="dxa"/>
            <w:tcBorders>
              <w:top w:val="nil"/>
              <w:left w:val="single" w:sz="4" w:space="0" w:color="DBDBDB"/>
              <w:bottom w:val="nil"/>
              <w:right w:val="nil"/>
            </w:tcBorders>
            <w:shd w:val="clear" w:color="auto" w:fill="FAFAFA"/>
          </w:tcPr>
          <w:p w14:paraId="38A92D06" w14:textId="77777777" w:rsidR="008B6276" w:rsidRPr="007F4B89" w:rsidRDefault="008B6276" w:rsidP="008B6276">
            <w:pPr>
              <w:spacing w:before="120" w:after="120" w:line="256" w:lineRule="auto"/>
              <w:rPr>
                <w:color w:val="404040"/>
              </w:rPr>
            </w:pPr>
          </w:p>
        </w:tc>
        <w:tc>
          <w:tcPr>
            <w:tcW w:w="2520" w:type="dxa"/>
            <w:tcBorders>
              <w:top w:val="nil"/>
              <w:left w:val="nil"/>
              <w:bottom w:val="nil"/>
              <w:right w:val="nil"/>
            </w:tcBorders>
            <w:shd w:val="clear" w:color="auto" w:fill="FF4B4B"/>
            <w:hideMark/>
          </w:tcPr>
          <w:p w14:paraId="4D310DA1" w14:textId="77777777" w:rsidR="008B6276" w:rsidRPr="007F4B89" w:rsidRDefault="008B6276" w:rsidP="008B6276">
            <w:pPr>
              <w:spacing w:before="120" w:after="120" w:line="256" w:lineRule="auto"/>
              <w:rPr>
                <w:rFonts w:ascii="Open Sans Semibold" w:hAnsi="Open Sans Semibold" w:cs="Open Sans Semibold"/>
                <w:color w:val="FFFFFF"/>
              </w:rPr>
            </w:pPr>
            <w:r w:rsidRPr="007F4B89">
              <w:rPr>
                <w:rFonts w:ascii="Open Sans Semibold" w:hAnsi="Open Sans Semibold" w:cs="Open Sans Semibold"/>
                <w:color w:val="FFFFFF"/>
              </w:rPr>
              <w:t>Explanation</w:t>
            </w:r>
          </w:p>
        </w:tc>
        <w:tc>
          <w:tcPr>
            <w:tcW w:w="7470" w:type="dxa"/>
            <w:tcBorders>
              <w:top w:val="nil"/>
              <w:left w:val="nil"/>
              <w:bottom w:val="nil"/>
              <w:right w:val="nil"/>
            </w:tcBorders>
            <w:shd w:val="clear" w:color="auto" w:fill="FAFAFA"/>
          </w:tcPr>
          <w:p w14:paraId="6DE4BA25" w14:textId="77777777" w:rsidR="008B6276" w:rsidRPr="007F4B89" w:rsidRDefault="008B6276" w:rsidP="008B6276">
            <w:pPr>
              <w:spacing w:before="120" w:after="120" w:line="256" w:lineRule="auto"/>
              <w:rPr>
                <w:color w:val="404040"/>
              </w:rPr>
            </w:pPr>
          </w:p>
        </w:tc>
        <w:tc>
          <w:tcPr>
            <w:tcW w:w="270" w:type="dxa"/>
            <w:tcBorders>
              <w:top w:val="nil"/>
              <w:left w:val="nil"/>
              <w:bottom w:val="nil"/>
              <w:right w:val="single" w:sz="4" w:space="0" w:color="DBDBDB"/>
            </w:tcBorders>
            <w:shd w:val="clear" w:color="auto" w:fill="FAFAFA"/>
          </w:tcPr>
          <w:p w14:paraId="7AC6036A" w14:textId="77777777" w:rsidR="008B6276" w:rsidRPr="007F4B89" w:rsidRDefault="008B6276" w:rsidP="008B6276">
            <w:pPr>
              <w:spacing w:before="120" w:after="120" w:line="256" w:lineRule="auto"/>
              <w:rPr>
                <w:color w:val="404040"/>
              </w:rPr>
            </w:pPr>
          </w:p>
        </w:tc>
      </w:tr>
      <w:tr w:rsidR="008B6276" w:rsidRPr="007F4B89" w14:paraId="0CA361BA" w14:textId="77777777" w:rsidTr="008B6276">
        <w:tc>
          <w:tcPr>
            <w:tcW w:w="265" w:type="dxa"/>
            <w:tcBorders>
              <w:top w:val="nil"/>
              <w:left w:val="single" w:sz="4" w:space="0" w:color="DBDBDB"/>
              <w:bottom w:val="nil"/>
              <w:right w:val="nil"/>
            </w:tcBorders>
            <w:shd w:val="clear" w:color="auto" w:fill="FAFAFA"/>
          </w:tcPr>
          <w:p w14:paraId="121DBEA4" w14:textId="77777777" w:rsidR="008B6276" w:rsidRPr="007F4B89" w:rsidRDefault="008B6276" w:rsidP="008B6276">
            <w:pPr>
              <w:rPr>
                <w:color w:val="404040"/>
                <w:sz w:val="16"/>
                <w:szCs w:val="16"/>
              </w:rPr>
            </w:pPr>
          </w:p>
        </w:tc>
        <w:tc>
          <w:tcPr>
            <w:tcW w:w="2520" w:type="dxa"/>
            <w:tcBorders>
              <w:top w:val="nil"/>
              <w:left w:val="nil"/>
              <w:bottom w:val="single" w:sz="4" w:space="0" w:color="F9DBDB"/>
              <w:right w:val="nil"/>
            </w:tcBorders>
            <w:shd w:val="clear" w:color="auto" w:fill="FF4B4B"/>
          </w:tcPr>
          <w:p w14:paraId="1A275A9E" w14:textId="77777777" w:rsidR="008B6276" w:rsidRPr="007F4B89" w:rsidRDefault="008B6276" w:rsidP="008B6276">
            <w:pPr>
              <w:rPr>
                <w:color w:val="404040"/>
                <w:sz w:val="16"/>
                <w:szCs w:val="16"/>
              </w:rPr>
            </w:pPr>
          </w:p>
        </w:tc>
        <w:tc>
          <w:tcPr>
            <w:tcW w:w="7470" w:type="dxa"/>
            <w:tcBorders>
              <w:top w:val="nil"/>
              <w:left w:val="nil"/>
              <w:bottom w:val="single" w:sz="4" w:space="0" w:color="F9DBDB"/>
              <w:right w:val="nil"/>
            </w:tcBorders>
            <w:shd w:val="clear" w:color="auto" w:fill="FF4B4B"/>
          </w:tcPr>
          <w:p w14:paraId="72CC2C59" w14:textId="77777777" w:rsidR="008B6276" w:rsidRPr="007F4B89" w:rsidRDefault="008B6276" w:rsidP="008B6276">
            <w:pPr>
              <w:rPr>
                <w:color w:val="404040"/>
                <w:sz w:val="16"/>
                <w:szCs w:val="16"/>
              </w:rPr>
            </w:pPr>
          </w:p>
        </w:tc>
        <w:tc>
          <w:tcPr>
            <w:tcW w:w="270" w:type="dxa"/>
            <w:tcBorders>
              <w:top w:val="nil"/>
              <w:left w:val="nil"/>
              <w:bottom w:val="nil"/>
              <w:right w:val="single" w:sz="4" w:space="0" w:color="DBDBDB"/>
            </w:tcBorders>
            <w:shd w:val="clear" w:color="auto" w:fill="FAFAFA"/>
          </w:tcPr>
          <w:p w14:paraId="1DCE4114" w14:textId="77777777" w:rsidR="008B6276" w:rsidRPr="007F4B89" w:rsidRDefault="008B6276" w:rsidP="008B6276">
            <w:pPr>
              <w:rPr>
                <w:color w:val="404040"/>
                <w:sz w:val="16"/>
                <w:szCs w:val="16"/>
              </w:rPr>
            </w:pPr>
          </w:p>
        </w:tc>
      </w:tr>
      <w:tr w:rsidR="008B6276" w:rsidRPr="007F4B89" w14:paraId="044AA340" w14:textId="77777777" w:rsidTr="008B6276">
        <w:trPr>
          <w:trHeight w:val="60"/>
        </w:trPr>
        <w:tc>
          <w:tcPr>
            <w:tcW w:w="265" w:type="dxa"/>
            <w:tcBorders>
              <w:top w:val="nil"/>
              <w:left w:val="single" w:sz="4" w:space="0" w:color="DBDBDB"/>
              <w:bottom w:val="nil"/>
              <w:right w:val="single" w:sz="4" w:space="0" w:color="F9DBDB"/>
            </w:tcBorders>
            <w:shd w:val="clear" w:color="auto" w:fill="FAFAFA"/>
          </w:tcPr>
          <w:p w14:paraId="72E8DEA7" w14:textId="77777777" w:rsidR="008B6276" w:rsidRPr="007F4B89" w:rsidRDefault="008B6276" w:rsidP="008B6276">
            <w:pPr>
              <w:spacing w:before="120" w:after="120" w:line="256" w:lineRule="auto"/>
              <w:rPr>
                <w:color w:val="404040"/>
              </w:rPr>
            </w:pPr>
          </w:p>
        </w:tc>
        <w:tc>
          <w:tcPr>
            <w:tcW w:w="9990" w:type="dxa"/>
            <w:gridSpan w:val="2"/>
            <w:tcBorders>
              <w:top w:val="single" w:sz="4" w:space="0" w:color="F9DBDB"/>
              <w:left w:val="single" w:sz="4" w:space="0" w:color="F9DBDB"/>
              <w:bottom w:val="single" w:sz="4" w:space="0" w:color="F9DBDB"/>
              <w:right w:val="single" w:sz="4" w:space="0" w:color="F9DBDB"/>
            </w:tcBorders>
            <w:shd w:val="clear" w:color="auto" w:fill="FCEEEE"/>
            <w:hideMark/>
          </w:tcPr>
          <w:p w14:paraId="6AB2B4CF" w14:textId="67E64730" w:rsidR="008B6276" w:rsidRPr="007F4B89" w:rsidRDefault="008B6276" w:rsidP="008B6276">
            <w:pPr>
              <w:spacing w:before="120" w:after="120" w:line="256" w:lineRule="auto"/>
              <w:rPr>
                <w:color w:val="7F7F7F"/>
              </w:rPr>
            </w:pPr>
            <w:r w:rsidRPr="007F4B89">
              <w:rPr>
                <w:color w:val="7F7F7F"/>
              </w:rPr>
              <w:t>Incorrect answer!</w:t>
            </w:r>
            <w:r w:rsidRPr="007F4B89">
              <w:rPr>
                <w:color w:val="7F7F7F"/>
              </w:rPr>
              <w:br/>
            </w:r>
            <w:r w:rsidR="0099008D">
              <w:rPr>
                <w:color w:val="7F7F7F"/>
              </w:rPr>
              <w:t>T</w:t>
            </w:r>
            <w:r w:rsidRPr="007F4B89">
              <w:rPr>
                <w:color w:val="7F7F7F"/>
              </w:rPr>
              <w:t>he number you ch</w:t>
            </w:r>
            <w:r w:rsidR="0099008D">
              <w:rPr>
                <w:color w:val="7F7F7F"/>
              </w:rPr>
              <w:t>o</w:t>
            </w:r>
            <w:r w:rsidRPr="007F4B89">
              <w:rPr>
                <w:color w:val="7F7F7F"/>
              </w:rPr>
              <w:t>ose is not the most repeated in the dataset.</w:t>
            </w:r>
          </w:p>
        </w:tc>
        <w:tc>
          <w:tcPr>
            <w:tcW w:w="270" w:type="dxa"/>
            <w:tcBorders>
              <w:top w:val="nil"/>
              <w:left w:val="single" w:sz="4" w:space="0" w:color="F9DBDB"/>
              <w:bottom w:val="nil"/>
              <w:right w:val="single" w:sz="4" w:space="0" w:color="DBDBDB"/>
            </w:tcBorders>
            <w:shd w:val="clear" w:color="auto" w:fill="FAFAFA"/>
          </w:tcPr>
          <w:p w14:paraId="64CF6B0C" w14:textId="77777777" w:rsidR="008B6276" w:rsidRPr="007F4B89" w:rsidRDefault="008B6276" w:rsidP="008B6276">
            <w:pPr>
              <w:spacing w:before="120" w:after="120" w:line="256" w:lineRule="auto"/>
              <w:rPr>
                <w:color w:val="404040"/>
              </w:rPr>
            </w:pPr>
          </w:p>
        </w:tc>
      </w:tr>
      <w:tr w:rsidR="008B6276" w:rsidRPr="007F4B89" w14:paraId="740386B3" w14:textId="77777777" w:rsidTr="008B6276">
        <w:tc>
          <w:tcPr>
            <w:tcW w:w="265" w:type="dxa"/>
            <w:tcBorders>
              <w:top w:val="nil"/>
              <w:left w:val="single" w:sz="4" w:space="0" w:color="DBDBDB"/>
              <w:bottom w:val="single" w:sz="4" w:space="0" w:color="DBDBDB"/>
              <w:right w:val="nil"/>
            </w:tcBorders>
            <w:shd w:val="clear" w:color="auto" w:fill="FAFAFA"/>
          </w:tcPr>
          <w:p w14:paraId="3E657357" w14:textId="77777777" w:rsidR="008B6276" w:rsidRPr="007F4B89" w:rsidRDefault="008B6276" w:rsidP="008B6276">
            <w:pPr>
              <w:rPr>
                <w:color w:val="404040"/>
                <w:sz w:val="16"/>
                <w:szCs w:val="16"/>
              </w:rPr>
            </w:pPr>
          </w:p>
        </w:tc>
        <w:tc>
          <w:tcPr>
            <w:tcW w:w="2520" w:type="dxa"/>
            <w:tcBorders>
              <w:top w:val="single" w:sz="4" w:space="0" w:color="F9DBDB"/>
              <w:left w:val="nil"/>
              <w:bottom w:val="single" w:sz="4" w:space="0" w:color="DBDBDB"/>
              <w:right w:val="nil"/>
            </w:tcBorders>
            <w:shd w:val="clear" w:color="auto" w:fill="FAFAFA"/>
          </w:tcPr>
          <w:p w14:paraId="5506A712" w14:textId="77777777" w:rsidR="008B6276" w:rsidRPr="007F4B89" w:rsidRDefault="008B6276" w:rsidP="008B6276">
            <w:pPr>
              <w:rPr>
                <w:color w:val="404040"/>
                <w:sz w:val="16"/>
                <w:szCs w:val="16"/>
              </w:rPr>
            </w:pPr>
          </w:p>
        </w:tc>
        <w:tc>
          <w:tcPr>
            <w:tcW w:w="7470" w:type="dxa"/>
            <w:tcBorders>
              <w:top w:val="single" w:sz="4" w:space="0" w:color="F9DBDB"/>
              <w:left w:val="nil"/>
              <w:bottom w:val="single" w:sz="4" w:space="0" w:color="DBDBDB"/>
              <w:right w:val="nil"/>
            </w:tcBorders>
            <w:shd w:val="clear" w:color="auto" w:fill="FAFAFA"/>
          </w:tcPr>
          <w:p w14:paraId="7B444EE7" w14:textId="77777777" w:rsidR="008B6276" w:rsidRPr="007F4B89" w:rsidRDefault="008B6276" w:rsidP="008B6276">
            <w:pPr>
              <w:rPr>
                <w:color w:val="404040"/>
                <w:sz w:val="16"/>
                <w:szCs w:val="16"/>
              </w:rPr>
            </w:pPr>
          </w:p>
        </w:tc>
        <w:tc>
          <w:tcPr>
            <w:tcW w:w="270" w:type="dxa"/>
            <w:tcBorders>
              <w:top w:val="nil"/>
              <w:left w:val="nil"/>
              <w:bottom w:val="single" w:sz="4" w:space="0" w:color="DBDBDB"/>
              <w:right w:val="single" w:sz="4" w:space="0" w:color="DBDBDB"/>
            </w:tcBorders>
            <w:shd w:val="clear" w:color="auto" w:fill="FAFAFA"/>
          </w:tcPr>
          <w:p w14:paraId="0693ED4E" w14:textId="77777777" w:rsidR="008B6276" w:rsidRPr="007F4B89" w:rsidRDefault="008B6276" w:rsidP="008B6276">
            <w:pPr>
              <w:rPr>
                <w:color w:val="404040"/>
                <w:sz w:val="16"/>
                <w:szCs w:val="16"/>
              </w:rPr>
            </w:pPr>
          </w:p>
        </w:tc>
      </w:tr>
    </w:tbl>
    <w:p w14:paraId="4653782A" w14:textId="77777777" w:rsidR="008B6276" w:rsidRPr="007F4B89" w:rsidRDefault="008B6276" w:rsidP="008B6276">
      <w:pPr>
        <w:spacing w:after="0" w:line="240" w:lineRule="auto"/>
        <w:rPr>
          <w:rFonts w:ascii="Open Sans" w:eastAsia="Open Sans" w:hAnsi="Open Sans" w:cs="Times New Roman"/>
          <w:color w:val="404040"/>
        </w:rPr>
      </w:pPr>
    </w:p>
    <w:p w14:paraId="0B35B5E8" w14:textId="77777777" w:rsidR="008B6276" w:rsidRPr="007F4B89" w:rsidRDefault="008B6276" w:rsidP="008B6276">
      <w:pPr>
        <w:spacing w:after="0" w:line="240" w:lineRule="auto"/>
        <w:rPr>
          <w:rFonts w:ascii="Open Sans" w:eastAsia="Open Sans" w:hAnsi="Open Sans" w:cs="Times New Roman"/>
          <w:color w:val="404040"/>
        </w:rPr>
      </w:pPr>
    </w:p>
    <w:p w14:paraId="2690462C" w14:textId="77777777" w:rsidR="008B6276" w:rsidRPr="007F4B89" w:rsidRDefault="008B6276" w:rsidP="008B6276">
      <w:pPr>
        <w:spacing w:before="120" w:after="120" w:line="256" w:lineRule="auto"/>
        <w:rPr>
          <w:rFonts w:ascii="Open Sans" w:eastAsia="Open Sans" w:hAnsi="Open Sans" w:cs="Times New Roman"/>
          <w:color w:val="404040"/>
        </w:rPr>
      </w:pPr>
    </w:p>
    <w:p w14:paraId="07E0C501" w14:textId="77777777" w:rsidR="008B6276" w:rsidRPr="007F4B89" w:rsidRDefault="008B6276" w:rsidP="008B6276">
      <w:pPr>
        <w:spacing w:before="120" w:after="120" w:line="256" w:lineRule="auto"/>
        <w:rPr>
          <w:rFonts w:ascii="Open Sans" w:eastAsia="Open Sans" w:hAnsi="Open Sans" w:cs="Times New Roman"/>
          <w:color w:val="404040"/>
        </w:rPr>
      </w:pPr>
    </w:p>
    <w:tbl>
      <w:tblPr>
        <w:tblStyle w:val="TableGrid6"/>
        <w:tblW w:w="10440" w:type="dxa"/>
        <w:tblInd w:w="-5" w:type="dxa"/>
        <w:tblBorders>
          <w:top w:val="single" w:sz="4" w:space="0" w:color="DBDBDB"/>
          <w:left w:val="single" w:sz="4" w:space="0" w:color="DBDBDB"/>
          <w:bottom w:val="single" w:sz="4" w:space="0" w:color="DBDBDB"/>
          <w:right w:val="single" w:sz="4" w:space="0" w:color="DBDBDB"/>
          <w:insideH w:val="none" w:sz="0" w:space="0" w:color="auto"/>
          <w:insideV w:val="none" w:sz="0" w:space="0" w:color="auto"/>
        </w:tblBorders>
        <w:tblLayout w:type="fixed"/>
        <w:tblCellMar>
          <w:left w:w="115" w:type="dxa"/>
          <w:right w:w="115" w:type="dxa"/>
        </w:tblCellMar>
        <w:tblLook w:val="04A0" w:firstRow="1" w:lastRow="0" w:firstColumn="1" w:lastColumn="0" w:noHBand="0" w:noVBand="1"/>
        <w:tblPrChange w:id="5931" w:author="Alicia Romero Lopez" w:date="2020-01-31T09:48:00Z">
          <w:tblPr>
            <w:tblStyle w:val="TableGrid6"/>
            <w:tblW w:w="10440" w:type="dxa"/>
            <w:tblInd w:w="-5" w:type="dxa"/>
            <w:tblBorders>
              <w:top w:val="single" w:sz="4" w:space="0" w:color="DBDBDB"/>
              <w:left w:val="single" w:sz="4" w:space="0" w:color="DBDBDB"/>
              <w:bottom w:val="single" w:sz="4" w:space="0" w:color="DBDBDB"/>
              <w:right w:val="single" w:sz="4" w:space="0" w:color="DBDBDB"/>
              <w:insideH w:val="none" w:sz="0" w:space="0" w:color="auto"/>
              <w:insideV w:val="none" w:sz="0" w:space="0" w:color="auto"/>
            </w:tblBorders>
            <w:tblLayout w:type="fixed"/>
            <w:tblCellMar>
              <w:left w:w="115" w:type="dxa"/>
              <w:right w:w="115" w:type="dxa"/>
            </w:tblCellMar>
            <w:tblLook w:val="04A0" w:firstRow="1" w:lastRow="0" w:firstColumn="1" w:lastColumn="0" w:noHBand="0" w:noVBand="1"/>
          </w:tblPr>
        </w:tblPrChange>
      </w:tblPr>
      <w:tblGrid>
        <w:gridCol w:w="265"/>
        <w:gridCol w:w="3215"/>
        <w:gridCol w:w="745"/>
        <w:gridCol w:w="2052"/>
        <w:gridCol w:w="683"/>
        <w:gridCol w:w="3210"/>
        <w:gridCol w:w="270"/>
        <w:tblGridChange w:id="5932">
          <w:tblGrid>
            <w:gridCol w:w="360"/>
            <w:gridCol w:w="360"/>
            <w:gridCol w:w="360"/>
            <w:gridCol w:w="360"/>
            <w:gridCol w:w="360"/>
            <w:gridCol w:w="360"/>
            <w:gridCol w:w="360"/>
          </w:tblGrid>
        </w:tblGridChange>
      </w:tblGrid>
      <w:tr w:rsidR="008B6276" w:rsidRPr="007F4B89" w14:paraId="42584EA8" w14:textId="77777777" w:rsidTr="51235A2F">
        <w:trPr>
          <w:cantSplit/>
          <w:trHeight w:val="128"/>
        </w:trPr>
        <w:tc>
          <w:tcPr>
            <w:tcW w:w="3480" w:type="dxa"/>
            <w:gridSpan w:val="2"/>
            <w:vMerge w:val="restart"/>
            <w:tcBorders>
              <w:top w:val="single" w:sz="4" w:space="0" w:color="DBDBDB" w:themeColor="accent3" w:themeTint="66"/>
              <w:left w:val="single" w:sz="4" w:space="0" w:color="DBDBDB" w:themeColor="accent3" w:themeTint="66"/>
              <w:bottom w:val="nil"/>
              <w:right w:val="single" w:sz="4" w:space="0" w:color="7D7D7D"/>
            </w:tcBorders>
            <w:shd w:val="clear" w:color="auto" w:fill="FAFAFA"/>
            <w:hideMark/>
            <w:tcPrChange w:id="5933" w:author="Alicia Romero Lopez" w:date="2020-01-31T09:48:00Z">
              <w:tcPr>
                <w:tcW w:w="3480" w:type="dxa"/>
                <w:gridSpan w:val="2"/>
                <w:vMerge w:val="restart"/>
                <w:tcBorders>
                  <w:top w:val="single" w:sz="4" w:space="0" w:color="DBDBDB"/>
                  <w:left w:val="single" w:sz="4" w:space="0" w:color="DBDBDB"/>
                  <w:bottom w:val="nil"/>
                  <w:right w:val="single" w:sz="4" w:space="0" w:color="7D7D7D"/>
                </w:tcBorders>
                <w:shd w:val="clear" w:color="auto" w:fill="FAFAFA"/>
                <w:hideMark/>
              </w:tcPr>
            </w:tcPrChange>
          </w:tcPr>
          <w:p w14:paraId="449E746A" w14:textId="77777777" w:rsidR="003511FB" w:rsidRDefault="003511FB" w:rsidP="003511FB">
            <w:pPr>
              <w:spacing w:before="120" w:after="120" w:line="256" w:lineRule="auto"/>
              <w:outlineLvl w:val="2"/>
              <w:rPr>
                <w:rFonts w:ascii="Open Sans Semibold" w:hAnsi="Open Sans Semibold" w:cs="Open Sans Semibold"/>
                <w:color w:val="11143F"/>
              </w:rPr>
            </w:pPr>
            <w:r>
              <w:rPr>
                <w:rFonts w:ascii="Open Sans Semibold" w:hAnsi="Open Sans Semibold" w:cs="Open Sans Semibold"/>
                <w:color w:val="11143F"/>
              </w:rPr>
              <w:t>Knowledge Check</w:t>
            </w:r>
          </w:p>
          <w:p w14:paraId="0B99DEEC" w14:textId="77777777" w:rsidR="003511FB" w:rsidRDefault="003511FB" w:rsidP="008B6276">
            <w:pPr>
              <w:spacing w:before="120" w:after="120" w:line="256" w:lineRule="auto"/>
              <w:outlineLvl w:val="2"/>
              <w:rPr>
                <w:rFonts w:ascii="Open Sans Semibold" w:hAnsi="Open Sans Semibold" w:cs="Open Sans Semibold"/>
                <w:color w:val="11143F"/>
              </w:rPr>
            </w:pPr>
          </w:p>
          <w:p w14:paraId="54F2619F" w14:textId="51DC4D9A" w:rsidR="008B6276" w:rsidRPr="007F4B89" w:rsidRDefault="008B6276" w:rsidP="008B6276">
            <w:pPr>
              <w:spacing w:before="120" w:after="120" w:line="256" w:lineRule="auto"/>
              <w:outlineLvl w:val="2"/>
              <w:rPr>
                <w:color w:val="404040"/>
              </w:rPr>
            </w:pPr>
            <w:r w:rsidRPr="007F4B89">
              <w:rPr>
                <w:rFonts w:ascii="Open Sans Semibold" w:hAnsi="Open Sans Semibold" w:cs="Open Sans Semibold"/>
                <w:color w:val="11143F"/>
              </w:rPr>
              <w:t>Dataset X = {2, 2, 3, 4, 2, 5, 9, 3}</w:t>
            </w:r>
          </w:p>
          <w:p w14:paraId="7197FBAF" w14:textId="77777777" w:rsidR="008B6276" w:rsidRPr="007F4B89" w:rsidRDefault="008B6276" w:rsidP="008B6276">
            <w:pPr>
              <w:numPr>
                <w:ilvl w:val="0"/>
                <w:numId w:val="33"/>
              </w:numPr>
              <w:spacing w:before="120" w:after="120" w:line="256" w:lineRule="auto"/>
              <w:ind w:firstLine="0"/>
              <w:outlineLvl w:val="2"/>
              <w:rPr>
                <w:color w:val="404040"/>
              </w:rPr>
            </w:pPr>
            <w:r w:rsidRPr="007F4B89">
              <w:rPr>
                <w:color w:val="404040"/>
              </w:rPr>
              <w:t xml:space="preserve">The mean of the dataset is </w:t>
            </w:r>
          </w:p>
        </w:tc>
        <w:tc>
          <w:tcPr>
            <w:tcW w:w="3480" w:type="dxa"/>
            <w:gridSpan w:val="3"/>
            <w:tcBorders>
              <w:top w:val="single" w:sz="4" w:space="0" w:color="7D7D7D"/>
              <w:left w:val="single" w:sz="4" w:space="0" w:color="7D7D7D"/>
              <w:bottom w:val="single" w:sz="4" w:space="0" w:color="7D7D7D"/>
              <w:right w:val="single" w:sz="4" w:space="0" w:color="7D7D7D"/>
            </w:tcBorders>
            <w:shd w:val="clear" w:color="auto" w:fill="BBBBBB"/>
            <w:hideMark/>
            <w:tcPrChange w:id="5934" w:author="Alicia Romero Lopez" w:date="2020-01-31T09:48:00Z">
              <w:tcPr>
                <w:tcW w:w="3480" w:type="dxa"/>
                <w:gridSpan w:val="3"/>
                <w:tcBorders>
                  <w:top w:val="single" w:sz="4" w:space="0" w:color="7D7D7D"/>
                  <w:left w:val="single" w:sz="4" w:space="0" w:color="7D7D7D"/>
                  <w:bottom w:val="single" w:sz="4" w:space="0" w:color="7D7D7D"/>
                  <w:right w:val="single" w:sz="4" w:space="0" w:color="7D7D7D"/>
                </w:tcBorders>
                <w:shd w:val="clear" w:color="auto" w:fill="BBBBBB"/>
                <w:hideMark/>
              </w:tcPr>
            </w:tcPrChange>
          </w:tcPr>
          <w:p w14:paraId="6E9F4A21" w14:textId="77777777" w:rsidR="008B6276" w:rsidRPr="007F4B89" w:rsidRDefault="008B6276" w:rsidP="008B6276">
            <w:pPr>
              <w:spacing w:before="120" w:after="120" w:line="256" w:lineRule="auto"/>
              <w:jc w:val="center"/>
              <w:outlineLvl w:val="2"/>
              <w:rPr>
                <w:rFonts w:ascii="Open Sans Semibold" w:hAnsi="Open Sans Semibold" w:cs="Open Sans Semibold"/>
                <w:color w:val="404040"/>
              </w:rPr>
            </w:pPr>
            <w:r w:rsidRPr="007F4B89">
              <w:rPr>
                <w:rFonts w:ascii="Open Sans Semibold" w:hAnsi="Open Sans Semibold" w:cs="Open Sans Semibold"/>
                <w:color w:val="FFFFFF"/>
              </w:rPr>
              <w:t xml:space="preserve">……… </w:t>
            </w:r>
            <w:r w:rsidRPr="007F4B89">
              <w:rPr>
                <w:rFonts w:ascii="FontAwesome" w:hAnsi="FontAwesome" w:cs="Open Sans Semibold"/>
                <w:color w:val="FFFFFF"/>
              </w:rPr>
              <w:sym w:font="FontAwesome" w:char="F0D7"/>
            </w:r>
          </w:p>
        </w:tc>
        <w:tc>
          <w:tcPr>
            <w:tcW w:w="3480" w:type="dxa"/>
            <w:gridSpan w:val="2"/>
            <w:vMerge w:val="restart"/>
            <w:tcBorders>
              <w:top w:val="single" w:sz="4" w:space="0" w:color="DBDBDB" w:themeColor="accent3" w:themeTint="66"/>
              <w:left w:val="single" w:sz="4" w:space="0" w:color="7D7D7D"/>
              <w:bottom w:val="nil"/>
              <w:right w:val="single" w:sz="4" w:space="0" w:color="DBDBDB" w:themeColor="accent3" w:themeTint="66"/>
            </w:tcBorders>
            <w:shd w:val="clear" w:color="auto" w:fill="FAFAFA"/>
            <w:hideMark/>
            <w:tcPrChange w:id="5935" w:author="Alicia Romero Lopez" w:date="2020-01-31T09:48:00Z">
              <w:tcPr>
                <w:tcW w:w="3480" w:type="dxa"/>
                <w:gridSpan w:val="2"/>
                <w:vMerge w:val="restart"/>
                <w:tcBorders>
                  <w:top w:val="single" w:sz="4" w:space="0" w:color="DBDBDB"/>
                  <w:left w:val="single" w:sz="4" w:space="0" w:color="7D7D7D"/>
                  <w:bottom w:val="nil"/>
                  <w:right w:val="single" w:sz="4" w:space="0" w:color="DBDBDB"/>
                </w:tcBorders>
                <w:shd w:val="clear" w:color="auto" w:fill="FAFAFA"/>
                <w:hideMark/>
              </w:tcPr>
            </w:tcPrChange>
          </w:tcPr>
          <w:p w14:paraId="6FEBC102" w14:textId="77777777" w:rsidR="008B6276" w:rsidRPr="007F4B89" w:rsidRDefault="008B6276" w:rsidP="008B6276">
            <w:pPr>
              <w:spacing w:before="120" w:after="120" w:line="256" w:lineRule="auto"/>
              <w:outlineLvl w:val="2"/>
              <w:rPr>
                <w:color w:val="404040"/>
              </w:rPr>
            </w:pPr>
            <w:r w:rsidRPr="007F4B89">
              <w:rPr>
                <w:color w:val="404040"/>
              </w:rPr>
              <w:t>.</w:t>
            </w:r>
          </w:p>
        </w:tc>
      </w:tr>
      <w:tr w:rsidR="008B6276" w:rsidRPr="007F4B89" w14:paraId="787BA1E3" w14:textId="77777777" w:rsidTr="51235A2F">
        <w:trPr>
          <w:cantSplit/>
          <w:trHeight w:val="127"/>
        </w:trPr>
        <w:tc>
          <w:tcPr>
            <w:tcW w:w="7440" w:type="dxa"/>
            <w:gridSpan w:val="2"/>
            <w:vMerge/>
            <w:vAlign w:val="center"/>
            <w:hideMark/>
            <w:tcPrChange w:id="5936" w:author="Alicia Romero Lopez" w:date="2020-01-31T09:48:00Z">
              <w:tcPr>
                <w:tcW w:w="7440" w:type="dxa"/>
                <w:gridSpan w:val="2"/>
                <w:vMerge/>
                <w:tcBorders>
                  <w:top w:val="single" w:sz="4" w:space="0" w:color="DBDBDB"/>
                  <w:left w:val="single" w:sz="4" w:space="0" w:color="DBDBDB"/>
                  <w:bottom w:val="nil"/>
                  <w:right w:val="single" w:sz="4" w:space="0" w:color="7D7D7D"/>
                </w:tcBorders>
                <w:hideMark/>
              </w:tcPr>
            </w:tcPrChange>
          </w:tcPr>
          <w:p w14:paraId="50CE5048" w14:textId="77777777" w:rsidR="008B6276" w:rsidRPr="007F4B89" w:rsidRDefault="008B6276" w:rsidP="008B6276">
            <w:pPr>
              <w:rPr>
                <w:color w:val="404040"/>
              </w:rPr>
            </w:pPr>
          </w:p>
        </w:tc>
        <w:tc>
          <w:tcPr>
            <w:tcW w:w="3480" w:type="dxa"/>
            <w:gridSpan w:val="3"/>
            <w:tcBorders>
              <w:top w:val="single" w:sz="4" w:space="0" w:color="7D7D7D"/>
              <w:left w:val="single" w:sz="4" w:space="0" w:color="E1E1E1"/>
              <w:bottom w:val="single" w:sz="4" w:space="0" w:color="E1E1E1"/>
              <w:right w:val="single" w:sz="4" w:space="0" w:color="E1E1E1"/>
            </w:tcBorders>
            <w:shd w:val="clear" w:color="auto" w:fill="FFFFFF" w:themeFill="background1"/>
            <w:hideMark/>
            <w:tcPrChange w:id="5937" w:author="Alicia Romero Lopez" w:date="2020-01-31T09:48:00Z">
              <w:tcPr>
                <w:tcW w:w="3480" w:type="dxa"/>
                <w:gridSpan w:val="3"/>
                <w:tcBorders>
                  <w:top w:val="single" w:sz="4" w:space="0" w:color="7D7D7D"/>
                  <w:left w:val="single" w:sz="4" w:space="0" w:color="E1E1E1"/>
                  <w:bottom w:val="single" w:sz="4" w:space="0" w:color="E1E1E1"/>
                  <w:right w:val="single" w:sz="4" w:space="0" w:color="E1E1E1"/>
                </w:tcBorders>
                <w:shd w:val="clear" w:color="auto" w:fill="FFFFFF"/>
                <w:hideMark/>
              </w:tcPr>
            </w:tcPrChange>
          </w:tcPr>
          <w:p w14:paraId="15EABE6A" w14:textId="77777777" w:rsidR="008B6276" w:rsidRPr="007F4B89" w:rsidRDefault="008B6276" w:rsidP="008B6276">
            <w:pPr>
              <w:spacing w:before="120" w:after="120" w:line="256" w:lineRule="auto"/>
              <w:jc w:val="center"/>
              <w:outlineLvl w:val="2"/>
              <w:rPr>
                <w:color w:val="404040"/>
              </w:rPr>
            </w:pPr>
            <w:r w:rsidRPr="007F4B89">
              <w:rPr>
                <w:color w:val="404040"/>
              </w:rPr>
              <w:t>2.5</w:t>
            </w:r>
          </w:p>
        </w:tc>
        <w:tc>
          <w:tcPr>
            <w:tcW w:w="3750" w:type="dxa"/>
            <w:gridSpan w:val="2"/>
            <w:vMerge/>
            <w:vAlign w:val="center"/>
            <w:hideMark/>
            <w:tcPrChange w:id="5938" w:author="Alicia Romero Lopez" w:date="2020-01-31T09:48:00Z">
              <w:tcPr>
                <w:tcW w:w="3750" w:type="dxa"/>
                <w:gridSpan w:val="2"/>
                <w:vMerge/>
                <w:tcBorders>
                  <w:top w:val="single" w:sz="4" w:space="0" w:color="DBDBDB"/>
                  <w:left w:val="single" w:sz="4" w:space="0" w:color="7D7D7D"/>
                  <w:bottom w:val="nil"/>
                  <w:right w:val="single" w:sz="4" w:space="0" w:color="DBDBDB"/>
                </w:tcBorders>
                <w:hideMark/>
              </w:tcPr>
            </w:tcPrChange>
          </w:tcPr>
          <w:p w14:paraId="69979D54" w14:textId="77777777" w:rsidR="008B6276" w:rsidRPr="007F4B89" w:rsidRDefault="008B6276" w:rsidP="008B6276">
            <w:pPr>
              <w:rPr>
                <w:color w:val="404040"/>
              </w:rPr>
            </w:pPr>
          </w:p>
        </w:tc>
      </w:tr>
      <w:tr w:rsidR="008B6276" w:rsidRPr="007F4B89" w14:paraId="7C038BA8" w14:textId="77777777" w:rsidTr="51235A2F">
        <w:trPr>
          <w:cantSplit/>
          <w:trHeight w:val="127"/>
        </w:trPr>
        <w:tc>
          <w:tcPr>
            <w:tcW w:w="7440" w:type="dxa"/>
            <w:gridSpan w:val="2"/>
            <w:vMerge/>
            <w:vAlign w:val="center"/>
            <w:hideMark/>
            <w:tcPrChange w:id="5939" w:author="Alicia Romero Lopez" w:date="2020-01-31T09:48:00Z">
              <w:tcPr>
                <w:tcW w:w="7440" w:type="dxa"/>
                <w:gridSpan w:val="2"/>
                <w:vMerge/>
                <w:tcBorders>
                  <w:top w:val="single" w:sz="4" w:space="0" w:color="DBDBDB"/>
                  <w:left w:val="single" w:sz="4" w:space="0" w:color="DBDBDB"/>
                  <w:bottom w:val="nil"/>
                  <w:right w:val="single" w:sz="4" w:space="0" w:color="7D7D7D"/>
                </w:tcBorders>
                <w:hideMark/>
              </w:tcPr>
            </w:tcPrChange>
          </w:tcPr>
          <w:p w14:paraId="39FE83C4" w14:textId="77777777" w:rsidR="008B6276" w:rsidRPr="007F4B89" w:rsidRDefault="008B6276" w:rsidP="008B6276">
            <w:pPr>
              <w:rPr>
                <w:color w:val="404040"/>
              </w:rPr>
            </w:pPr>
          </w:p>
        </w:tc>
        <w:tc>
          <w:tcPr>
            <w:tcW w:w="3480" w:type="dxa"/>
            <w:gridSpan w:val="3"/>
            <w:tcBorders>
              <w:top w:val="single" w:sz="4" w:space="0" w:color="E1E1E1"/>
              <w:left w:val="single" w:sz="4" w:space="0" w:color="E1E1E1"/>
              <w:bottom w:val="single" w:sz="4" w:space="0" w:color="E1E1E1"/>
              <w:right w:val="single" w:sz="4" w:space="0" w:color="E1E1E1"/>
            </w:tcBorders>
            <w:shd w:val="clear" w:color="auto" w:fill="FFFFFF" w:themeFill="background1"/>
            <w:hideMark/>
            <w:tcPrChange w:id="5940" w:author="Alicia Romero Lopez" w:date="2020-01-31T09:48:00Z">
              <w:tcPr>
                <w:tcW w:w="3480" w:type="dxa"/>
                <w:gridSpan w:val="3"/>
                <w:tcBorders>
                  <w:top w:val="single" w:sz="4" w:space="0" w:color="E1E1E1"/>
                  <w:left w:val="single" w:sz="4" w:space="0" w:color="E1E1E1"/>
                  <w:bottom w:val="single" w:sz="4" w:space="0" w:color="E1E1E1"/>
                  <w:right w:val="single" w:sz="4" w:space="0" w:color="E1E1E1"/>
                </w:tcBorders>
                <w:shd w:val="clear" w:color="auto" w:fill="FFFFFF"/>
                <w:hideMark/>
              </w:tcPr>
            </w:tcPrChange>
          </w:tcPr>
          <w:p w14:paraId="7411CB3E" w14:textId="77777777" w:rsidR="008B6276" w:rsidRPr="007F4B89" w:rsidRDefault="008B6276" w:rsidP="008B6276">
            <w:pPr>
              <w:spacing w:before="120" w:after="120" w:line="256" w:lineRule="auto"/>
              <w:jc w:val="center"/>
              <w:outlineLvl w:val="2"/>
              <w:rPr>
                <w:color w:val="404040"/>
              </w:rPr>
            </w:pPr>
            <w:r w:rsidRPr="007F4B89">
              <w:rPr>
                <w:color w:val="404040"/>
                <w:highlight w:val="green"/>
              </w:rPr>
              <w:t>3.75</w:t>
            </w:r>
          </w:p>
        </w:tc>
        <w:tc>
          <w:tcPr>
            <w:tcW w:w="3750" w:type="dxa"/>
            <w:gridSpan w:val="2"/>
            <w:vMerge/>
            <w:vAlign w:val="center"/>
            <w:hideMark/>
            <w:tcPrChange w:id="5941" w:author="Alicia Romero Lopez" w:date="2020-01-31T09:48:00Z">
              <w:tcPr>
                <w:tcW w:w="3750" w:type="dxa"/>
                <w:gridSpan w:val="2"/>
                <w:vMerge/>
                <w:tcBorders>
                  <w:top w:val="single" w:sz="4" w:space="0" w:color="DBDBDB"/>
                  <w:left w:val="single" w:sz="4" w:space="0" w:color="7D7D7D"/>
                  <w:bottom w:val="nil"/>
                  <w:right w:val="single" w:sz="4" w:space="0" w:color="DBDBDB"/>
                </w:tcBorders>
                <w:hideMark/>
              </w:tcPr>
            </w:tcPrChange>
          </w:tcPr>
          <w:p w14:paraId="69AF0FF1" w14:textId="77777777" w:rsidR="008B6276" w:rsidRPr="007F4B89" w:rsidRDefault="008B6276" w:rsidP="008B6276">
            <w:pPr>
              <w:rPr>
                <w:color w:val="404040"/>
              </w:rPr>
            </w:pPr>
          </w:p>
        </w:tc>
      </w:tr>
      <w:tr w:rsidR="008B6276" w:rsidRPr="007F4B89" w14:paraId="78EEC1F3" w14:textId="77777777" w:rsidTr="51235A2F">
        <w:trPr>
          <w:cantSplit/>
          <w:trHeight w:val="127"/>
        </w:trPr>
        <w:tc>
          <w:tcPr>
            <w:tcW w:w="7440" w:type="dxa"/>
            <w:gridSpan w:val="2"/>
            <w:vMerge/>
            <w:vAlign w:val="center"/>
            <w:hideMark/>
            <w:tcPrChange w:id="5942" w:author="Alicia Romero Lopez" w:date="2020-01-31T09:48:00Z">
              <w:tcPr>
                <w:tcW w:w="7440" w:type="dxa"/>
                <w:gridSpan w:val="2"/>
                <w:vMerge/>
                <w:tcBorders>
                  <w:top w:val="single" w:sz="4" w:space="0" w:color="DBDBDB"/>
                  <w:left w:val="single" w:sz="4" w:space="0" w:color="DBDBDB"/>
                  <w:bottom w:val="nil"/>
                  <w:right w:val="single" w:sz="4" w:space="0" w:color="7D7D7D"/>
                </w:tcBorders>
                <w:hideMark/>
              </w:tcPr>
            </w:tcPrChange>
          </w:tcPr>
          <w:p w14:paraId="2F119695" w14:textId="77777777" w:rsidR="008B6276" w:rsidRPr="007F4B89" w:rsidRDefault="008B6276" w:rsidP="008B6276">
            <w:pPr>
              <w:rPr>
                <w:color w:val="404040"/>
              </w:rPr>
            </w:pPr>
          </w:p>
        </w:tc>
        <w:tc>
          <w:tcPr>
            <w:tcW w:w="3480" w:type="dxa"/>
            <w:gridSpan w:val="3"/>
            <w:tcBorders>
              <w:top w:val="single" w:sz="4" w:space="0" w:color="E1E1E1"/>
              <w:left w:val="single" w:sz="4" w:space="0" w:color="E1E1E1"/>
              <w:bottom w:val="single" w:sz="4" w:space="0" w:color="E1E1E1"/>
              <w:right w:val="single" w:sz="4" w:space="0" w:color="E1E1E1"/>
            </w:tcBorders>
            <w:shd w:val="clear" w:color="auto" w:fill="FFFFFF" w:themeFill="background1"/>
            <w:hideMark/>
            <w:tcPrChange w:id="5943" w:author="Alicia Romero Lopez" w:date="2020-01-31T09:48:00Z">
              <w:tcPr>
                <w:tcW w:w="3480" w:type="dxa"/>
                <w:gridSpan w:val="3"/>
                <w:tcBorders>
                  <w:top w:val="single" w:sz="4" w:space="0" w:color="E1E1E1"/>
                  <w:left w:val="single" w:sz="4" w:space="0" w:color="E1E1E1"/>
                  <w:bottom w:val="single" w:sz="4" w:space="0" w:color="E1E1E1"/>
                  <w:right w:val="single" w:sz="4" w:space="0" w:color="E1E1E1"/>
                </w:tcBorders>
                <w:shd w:val="clear" w:color="auto" w:fill="FFFFFF"/>
                <w:hideMark/>
              </w:tcPr>
            </w:tcPrChange>
          </w:tcPr>
          <w:p w14:paraId="50CA90FE" w14:textId="77777777" w:rsidR="008B6276" w:rsidRPr="007F4B89" w:rsidRDefault="008B6276" w:rsidP="008B6276">
            <w:pPr>
              <w:spacing w:before="120" w:after="120" w:line="256" w:lineRule="auto"/>
              <w:jc w:val="center"/>
              <w:outlineLvl w:val="2"/>
              <w:rPr>
                <w:color w:val="404040"/>
              </w:rPr>
            </w:pPr>
            <w:r w:rsidRPr="007F4B89">
              <w:rPr>
                <w:color w:val="404040"/>
              </w:rPr>
              <w:t>4</w:t>
            </w:r>
          </w:p>
        </w:tc>
        <w:tc>
          <w:tcPr>
            <w:tcW w:w="3750" w:type="dxa"/>
            <w:gridSpan w:val="2"/>
            <w:vMerge/>
            <w:vAlign w:val="center"/>
            <w:hideMark/>
            <w:tcPrChange w:id="5944" w:author="Alicia Romero Lopez" w:date="2020-01-31T09:48:00Z">
              <w:tcPr>
                <w:tcW w:w="3750" w:type="dxa"/>
                <w:gridSpan w:val="2"/>
                <w:vMerge/>
                <w:tcBorders>
                  <w:top w:val="single" w:sz="4" w:space="0" w:color="DBDBDB"/>
                  <w:left w:val="single" w:sz="4" w:space="0" w:color="7D7D7D"/>
                  <w:bottom w:val="nil"/>
                  <w:right w:val="single" w:sz="4" w:space="0" w:color="DBDBDB"/>
                </w:tcBorders>
                <w:hideMark/>
              </w:tcPr>
            </w:tcPrChange>
          </w:tcPr>
          <w:p w14:paraId="06294954" w14:textId="77777777" w:rsidR="008B6276" w:rsidRPr="007F4B89" w:rsidRDefault="008B6276" w:rsidP="008B6276">
            <w:pPr>
              <w:rPr>
                <w:color w:val="404040"/>
              </w:rPr>
            </w:pPr>
          </w:p>
        </w:tc>
      </w:tr>
      <w:tr w:rsidR="008B6276" w:rsidRPr="007F4B89" w14:paraId="1E03FBBC" w14:textId="77777777" w:rsidTr="51235A2F">
        <w:trPr>
          <w:cantSplit/>
          <w:trHeight w:val="127"/>
        </w:trPr>
        <w:tc>
          <w:tcPr>
            <w:tcW w:w="7440" w:type="dxa"/>
            <w:gridSpan w:val="2"/>
            <w:vMerge/>
            <w:vAlign w:val="center"/>
            <w:hideMark/>
            <w:tcPrChange w:id="5945" w:author="Alicia Romero Lopez" w:date="2020-01-31T09:48:00Z">
              <w:tcPr>
                <w:tcW w:w="7440" w:type="dxa"/>
                <w:gridSpan w:val="2"/>
                <w:vMerge/>
                <w:tcBorders>
                  <w:top w:val="single" w:sz="4" w:space="0" w:color="DBDBDB"/>
                  <w:left w:val="single" w:sz="4" w:space="0" w:color="DBDBDB"/>
                  <w:bottom w:val="nil"/>
                  <w:right w:val="single" w:sz="4" w:space="0" w:color="7D7D7D"/>
                </w:tcBorders>
                <w:hideMark/>
              </w:tcPr>
            </w:tcPrChange>
          </w:tcPr>
          <w:p w14:paraId="7A938E72" w14:textId="77777777" w:rsidR="008B6276" w:rsidRPr="007F4B89" w:rsidRDefault="008B6276" w:rsidP="008B6276">
            <w:pPr>
              <w:rPr>
                <w:color w:val="404040"/>
              </w:rPr>
            </w:pPr>
          </w:p>
        </w:tc>
        <w:tc>
          <w:tcPr>
            <w:tcW w:w="3480" w:type="dxa"/>
            <w:gridSpan w:val="3"/>
            <w:tcBorders>
              <w:top w:val="single" w:sz="4" w:space="0" w:color="E1E1E1"/>
              <w:left w:val="single" w:sz="4" w:space="0" w:color="E1E1E1"/>
              <w:bottom w:val="single" w:sz="4" w:space="0" w:color="E1E1E1"/>
              <w:right w:val="single" w:sz="4" w:space="0" w:color="E1E1E1"/>
            </w:tcBorders>
            <w:shd w:val="clear" w:color="auto" w:fill="FFFFFF" w:themeFill="background1"/>
            <w:hideMark/>
            <w:tcPrChange w:id="5946" w:author="Alicia Romero Lopez" w:date="2020-01-31T09:48:00Z">
              <w:tcPr>
                <w:tcW w:w="3480" w:type="dxa"/>
                <w:gridSpan w:val="3"/>
                <w:tcBorders>
                  <w:top w:val="single" w:sz="4" w:space="0" w:color="E1E1E1"/>
                  <w:left w:val="single" w:sz="4" w:space="0" w:color="E1E1E1"/>
                  <w:bottom w:val="single" w:sz="4" w:space="0" w:color="E1E1E1"/>
                  <w:right w:val="single" w:sz="4" w:space="0" w:color="E1E1E1"/>
                </w:tcBorders>
                <w:shd w:val="clear" w:color="auto" w:fill="FFFFFF"/>
                <w:hideMark/>
              </w:tcPr>
            </w:tcPrChange>
          </w:tcPr>
          <w:p w14:paraId="09CC9F55" w14:textId="77777777" w:rsidR="008B6276" w:rsidRPr="007F4B89" w:rsidRDefault="008B6276" w:rsidP="008B6276">
            <w:pPr>
              <w:spacing w:before="120" w:after="120" w:line="256" w:lineRule="auto"/>
              <w:jc w:val="center"/>
              <w:outlineLvl w:val="2"/>
              <w:rPr>
                <w:color w:val="404040"/>
              </w:rPr>
            </w:pPr>
            <w:r w:rsidRPr="007F4B89">
              <w:rPr>
                <w:color w:val="404040"/>
              </w:rPr>
              <w:t>10</w:t>
            </w:r>
          </w:p>
        </w:tc>
        <w:tc>
          <w:tcPr>
            <w:tcW w:w="3750" w:type="dxa"/>
            <w:gridSpan w:val="2"/>
            <w:vMerge/>
            <w:vAlign w:val="center"/>
            <w:hideMark/>
            <w:tcPrChange w:id="5947" w:author="Alicia Romero Lopez" w:date="2020-01-31T09:48:00Z">
              <w:tcPr>
                <w:tcW w:w="3750" w:type="dxa"/>
                <w:gridSpan w:val="2"/>
                <w:vMerge/>
                <w:tcBorders>
                  <w:top w:val="single" w:sz="4" w:space="0" w:color="DBDBDB"/>
                  <w:left w:val="single" w:sz="4" w:space="0" w:color="7D7D7D"/>
                  <w:bottom w:val="nil"/>
                  <w:right w:val="single" w:sz="4" w:space="0" w:color="DBDBDB"/>
                </w:tcBorders>
                <w:hideMark/>
              </w:tcPr>
            </w:tcPrChange>
          </w:tcPr>
          <w:p w14:paraId="0A09335C" w14:textId="77777777" w:rsidR="008B6276" w:rsidRPr="007F4B89" w:rsidRDefault="008B6276" w:rsidP="008B6276">
            <w:pPr>
              <w:rPr>
                <w:color w:val="404040"/>
              </w:rPr>
            </w:pPr>
          </w:p>
        </w:tc>
      </w:tr>
      <w:tr w:rsidR="008B6276" w:rsidRPr="007F4B89" w14:paraId="440A78F2" w14:textId="77777777" w:rsidTr="51235A2F">
        <w:trPr>
          <w:cantSplit/>
        </w:trPr>
        <w:tc>
          <w:tcPr>
            <w:tcW w:w="265" w:type="dxa"/>
            <w:tcBorders>
              <w:top w:val="nil"/>
              <w:left w:val="single" w:sz="4" w:space="0" w:color="DBDBDB" w:themeColor="accent3" w:themeTint="66"/>
              <w:bottom w:val="nil"/>
              <w:right w:val="nil"/>
            </w:tcBorders>
            <w:shd w:val="clear" w:color="auto" w:fill="FAFAFA"/>
            <w:tcPrChange w:id="5948" w:author="Alicia Romero Lopez" w:date="2020-01-31T09:48:00Z">
              <w:tcPr>
                <w:tcW w:w="265" w:type="dxa"/>
                <w:tcBorders>
                  <w:top w:val="nil"/>
                  <w:left w:val="single" w:sz="4" w:space="0" w:color="DBDBDB"/>
                  <w:bottom w:val="nil"/>
                  <w:right w:val="nil"/>
                </w:tcBorders>
                <w:shd w:val="clear" w:color="auto" w:fill="FAFAFA"/>
              </w:tcPr>
            </w:tcPrChange>
          </w:tcPr>
          <w:p w14:paraId="19DD0E53" w14:textId="77777777" w:rsidR="008B6276" w:rsidRPr="007F4B89" w:rsidRDefault="008B6276" w:rsidP="008B6276">
            <w:pPr>
              <w:rPr>
                <w:color w:val="404040"/>
                <w:sz w:val="16"/>
                <w:szCs w:val="16"/>
              </w:rPr>
            </w:pPr>
          </w:p>
        </w:tc>
        <w:tc>
          <w:tcPr>
            <w:tcW w:w="3960" w:type="dxa"/>
            <w:gridSpan w:val="2"/>
            <w:tcBorders>
              <w:top w:val="nil"/>
              <w:left w:val="nil"/>
              <w:bottom w:val="nil"/>
              <w:right w:val="nil"/>
            </w:tcBorders>
            <w:shd w:val="clear" w:color="auto" w:fill="FAFAFA"/>
            <w:vAlign w:val="center"/>
            <w:tcPrChange w:id="5949" w:author="Alicia Romero Lopez" w:date="2020-01-31T09:48:00Z">
              <w:tcPr>
                <w:tcW w:w="3960" w:type="dxa"/>
                <w:gridSpan w:val="2"/>
                <w:tcBorders>
                  <w:top w:val="nil"/>
                  <w:left w:val="nil"/>
                  <w:bottom w:val="nil"/>
                  <w:right w:val="nil"/>
                </w:tcBorders>
                <w:shd w:val="clear" w:color="auto" w:fill="FAFAFA"/>
              </w:tcPr>
            </w:tcPrChange>
          </w:tcPr>
          <w:p w14:paraId="507B5460" w14:textId="77777777" w:rsidR="008B6276" w:rsidRPr="007F4B89" w:rsidRDefault="008B6276" w:rsidP="008B6276">
            <w:pPr>
              <w:rPr>
                <w:color w:val="404040"/>
                <w:sz w:val="16"/>
                <w:szCs w:val="16"/>
              </w:rPr>
            </w:pPr>
          </w:p>
        </w:tc>
        <w:tc>
          <w:tcPr>
            <w:tcW w:w="2052" w:type="dxa"/>
            <w:tcBorders>
              <w:top w:val="nil"/>
              <w:left w:val="nil"/>
              <w:bottom w:val="nil"/>
              <w:right w:val="nil"/>
            </w:tcBorders>
            <w:shd w:val="clear" w:color="auto" w:fill="FAFAFA"/>
            <w:vAlign w:val="center"/>
            <w:tcPrChange w:id="5950" w:author="Alicia Romero Lopez" w:date="2020-01-31T09:48:00Z">
              <w:tcPr>
                <w:tcW w:w="2052" w:type="dxa"/>
                <w:tcBorders>
                  <w:top w:val="nil"/>
                  <w:left w:val="nil"/>
                  <w:bottom w:val="nil"/>
                  <w:right w:val="nil"/>
                </w:tcBorders>
                <w:shd w:val="clear" w:color="auto" w:fill="FAFAFA"/>
              </w:tcPr>
            </w:tcPrChange>
          </w:tcPr>
          <w:p w14:paraId="2660D8FE" w14:textId="77777777" w:rsidR="008B6276" w:rsidRPr="007F4B89" w:rsidRDefault="008B6276" w:rsidP="008B6276">
            <w:pPr>
              <w:rPr>
                <w:color w:val="404040"/>
                <w:sz w:val="16"/>
                <w:szCs w:val="16"/>
              </w:rPr>
            </w:pPr>
          </w:p>
        </w:tc>
        <w:tc>
          <w:tcPr>
            <w:tcW w:w="3893" w:type="dxa"/>
            <w:gridSpan w:val="2"/>
            <w:tcBorders>
              <w:top w:val="nil"/>
              <w:left w:val="nil"/>
              <w:bottom w:val="nil"/>
              <w:right w:val="nil"/>
            </w:tcBorders>
            <w:shd w:val="clear" w:color="auto" w:fill="FAFAFA"/>
            <w:vAlign w:val="center"/>
            <w:tcPrChange w:id="5951" w:author="Alicia Romero Lopez" w:date="2020-01-31T09:48:00Z">
              <w:tcPr>
                <w:tcW w:w="3893" w:type="dxa"/>
                <w:gridSpan w:val="2"/>
                <w:tcBorders>
                  <w:top w:val="nil"/>
                  <w:left w:val="nil"/>
                  <w:bottom w:val="nil"/>
                  <w:right w:val="nil"/>
                </w:tcBorders>
                <w:shd w:val="clear" w:color="auto" w:fill="FAFAFA"/>
              </w:tcPr>
            </w:tcPrChange>
          </w:tcPr>
          <w:p w14:paraId="6C715440" w14:textId="77777777" w:rsidR="008B6276" w:rsidRPr="007F4B89" w:rsidRDefault="008B6276" w:rsidP="008B6276">
            <w:pPr>
              <w:rPr>
                <w:color w:val="404040"/>
                <w:sz w:val="16"/>
                <w:szCs w:val="16"/>
              </w:rPr>
            </w:pPr>
          </w:p>
        </w:tc>
        <w:tc>
          <w:tcPr>
            <w:tcW w:w="270" w:type="dxa"/>
            <w:tcBorders>
              <w:top w:val="nil"/>
              <w:left w:val="nil"/>
              <w:bottom w:val="nil"/>
              <w:right w:val="single" w:sz="4" w:space="0" w:color="DBDBDB" w:themeColor="accent3" w:themeTint="66"/>
            </w:tcBorders>
            <w:shd w:val="clear" w:color="auto" w:fill="FAFAFA"/>
            <w:tcPrChange w:id="5952" w:author="Alicia Romero Lopez" w:date="2020-01-31T09:48:00Z">
              <w:tcPr>
                <w:tcW w:w="270" w:type="dxa"/>
                <w:tcBorders>
                  <w:top w:val="nil"/>
                  <w:left w:val="nil"/>
                  <w:bottom w:val="nil"/>
                  <w:right w:val="single" w:sz="4" w:space="0" w:color="DBDBDB"/>
                </w:tcBorders>
                <w:shd w:val="clear" w:color="auto" w:fill="FAFAFA"/>
              </w:tcPr>
            </w:tcPrChange>
          </w:tcPr>
          <w:p w14:paraId="52B9FC22" w14:textId="77777777" w:rsidR="008B6276" w:rsidRPr="007F4B89" w:rsidRDefault="008B6276" w:rsidP="008B6276">
            <w:pPr>
              <w:rPr>
                <w:color w:val="404040"/>
                <w:sz w:val="16"/>
                <w:szCs w:val="16"/>
              </w:rPr>
            </w:pPr>
          </w:p>
        </w:tc>
      </w:tr>
      <w:tr w:rsidR="008B6276" w:rsidRPr="007F4B89" w14:paraId="27B67400" w14:textId="77777777" w:rsidTr="51235A2F">
        <w:trPr>
          <w:cantSplit/>
        </w:trPr>
        <w:tc>
          <w:tcPr>
            <w:tcW w:w="265" w:type="dxa"/>
            <w:tcBorders>
              <w:top w:val="nil"/>
              <w:left w:val="single" w:sz="4" w:space="0" w:color="DBDBDB" w:themeColor="accent3" w:themeTint="66"/>
              <w:bottom w:val="single" w:sz="4" w:space="0" w:color="DBDBDB" w:themeColor="accent3" w:themeTint="66"/>
              <w:right w:val="nil"/>
            </w:tcBorders>
            <w:shd w:val="clear" w:color="auto" w:fill="FAFAFA"/>
            <w:tcPrChange w:id="5953" w:author="Alicia Romero Lopez" w:date="2020-01-31T09:48:00Z">
              <w:tcPr>
                <w:tcW w:w="265" w:type="dxa"/>
                <w:tcBorders>
                  <w:top w:val="nil"/>
                  <w:left w:val="single" w:sz="4" w:space="0" w:color="DBDBDB"/>
                  <w:bottom w:val="single" w:sz="4" w:space="0" w:color="DBDBDB"/>
                  <w:right w:val="nil"/>
                </w:tcBorders>
                <w:shd w:val="clear" w:color="auto" w:fill="FAFAFA"/>
              </w:tcPr>
            </w:tcPrChange>
          </w:tcPr>
          <w:p w14:paraId="60CEB886" w14:textId="77777777" w:rsidR="008B6276" w:rsidRPr="007F4B89" w:rsidRDefault="008B6276" w:rsidP="008B6276">
            <w:pPr>
              <w:spacing w:before="120" w:after="120" w:line="256" w:lineRule="auto"/>
              <w:rPr>
                <w:color w:val="404040"/>
              </w:rPr>
            </w:pPr>
          </w:p>
        </w:tc>
        <w:tc>
          <w:tcPr>
            <w:tcW w:w="3960" w:type="dxa"/>
            <w:gridSpan w:val="2"/>
            <w:tcBorders>
              <w:top w:val="nil"/>
              <w:left w:val="nil"/>
              <w:bottom w:val="single" w:sz="4" w:space="0" w:color="DBDBDB" w:themeColor="accent3" w:themeTint="66"/>
              <w:right w:val="nil"/>
            </w:tcBorders>
            <w:shd w:val="clear" w:color="auto" w:fill="FAFAFA"/>
            <w:vAlign w:val="center"/>
            <w:tcPrChange w:id="5954" w:author="Alicia Romero Lopez" w:date="2020-01-31T09:48:00Z">
              <w:tcPr>
                <w:tcW w:w="3960" w:type="dxa"/>
                <w:gridSpan w:val="2"/>
                <w:tcBorders>
                  <w:top w:val="nil"/>
                  <w:left w:val="nil"/>
                  <w:bottom w:val="single" w:sz="4" w:space="0" w:color="DBDBDB"/>
                  <w:right w:val="nil"/>
                </w:tcBorders>
                <w:shd w:val="clear" w:color="auto" w:fill="FAFAFA"/>
              </w:tcPr>
            </w:tcPrChange>
          </w:tcPr>
          <w:p w14:paraId="7589D9FF" w14:textId="77777777" w:rsidR="008B6276" w:rsidRPr="007F4B89" w:rsidRDefault="008B6276" w:rsidP="008B6276">
            <w:pPr>
              <w:spacing w:before="120" w:after="120" w:line="256" w:lineRule="auto"/>
              <w:rPr>
                <w:color w:val="404040"/>
              </w:rPr>
            </w:pPr>
          </w:p>
        </w:tc>
        <w:tc>
          <w:tcPr>
            <w:tcW w:w="2052" w:type="dxa"/>
            <w:tcBorders>
              <w:top w:val="nil"/>
              <w:left w:val="nil"/>
              <w:bottom w:val="single" w:sz="4" w:space="0" w:color="DBDBDB" w:themeColor="accent3" w:themeTint="66"/>
              <w:right w:val="nil"/>
            </w:tcBorders>
            <w:shd w:val="clear" w:color="auto" w:fill="FAFAFA"/>
            <w:vAlign w:val="center"/>
            <w:hideMark/>
            <w:tcPrChange w:id="5955" w:author="Alicia Romero Lopez" w:date="2020-01-31T09:48:00Z">
              <w:tcPr>
                <w:tcW w:w="2052" w:type="dxa"/>
                <w:tcBorders>
                  <w:top w:val="nil"/>
                  <w:left w:val="nil"/>
                  <w:bottom w:val="single" w:sz="4" w:space="0" w:color="DBDBDB"/>
                  <w:right w:val="nil"/>
                </w:tcBorders>
                <w:shd w:val="clear" w:color="auto" w:fill="FAFAFA"/>
                <w:hideMark/>
              </w:tcPr>
            </w:tcPrChange>
          </w:tcPr>
          <w:p w14:paraId="447D0C5D" w14:textId="77777777" w:rsidR="008B6276" w:rsidRPr="007F4B89" w:rsidRDefault="008B6276" w:rsidP="008B6276">
            <w:pPr>
              <w:spacing w:before="120" w:after="120" w:line="256" w:lineRule="auto"/>
              <w:rPr>
                <w:color w:val="404040"/>
              </w:rPr>
            </w:pPr>
            <w:r w:rsidRPr="007F4B89">
              <w:rPr>
                <w:noProof/>
                <w:color w:val="404040"/>
              </w:rPr>
              <w:drawing>
                <wp:inline distT="0" distB="0" distL="0" distR="0" wp14:anchorId="2CABB1FC" wp14:editId="51D7E5F7">
                  <wp:extent cx="1158240" cy="304800"/>
                  <wp:effectExtent l="0" t="0" r="3810" b="0"/>
                  <wp:docPr id="29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158240" cy="304800"/>
                          </a:xfrm>
                          <a:prstGeom prst="rect">
                            <a:avLst/>
                          </a:prstGeom>
                          <a:noFill/>
                          <a:ln>
                            <a:noFill/>
                          </a:ln>
                        </pic:spPr>
                      </pic:pic>
                    </a:graphicData>
                  </a:graphic>
                </wp:inline>
              </w:drawing>
            </w:r>
          </w:p>
        </w:tc>
        <w:tc>
          <w:tcPr>
            <w:tcW w:w="3893" w:type="dxa"/>
            <w:gridSpan w:val="2"/>
            <w:tcBorders>
              <w:top w:val="nil"/>
              <w:left w:val="nil"/>
              <w:bottom w:val="single" w:sz="4" w:space="0" w:color="DBDBDB" w:themeColor="accent3" w:themeTint="66"/>
              <w:right w:val="nil"/>
            </w:tcBorders>
            <w:shd w:val="clear" w:color="auto" w:fill="FAFAFA"/>
            <w:vAlign w:val="center"/>
            <w:tcPrChange w:id="5956" w:author="Alicia Romero Lopez" w:date="2020-01-31T09:48:00Z">
              <w:tcPr>
                <w:tcW w:w="3893" w:type="dxa"/>
                <w:gridSpan w:val="2"/>
                <w:tcBorders>
                  <w:top w:val="nil"/>
                  <w:left w:val="nil"/>
                  <w:bottom w:val="single" w:sz="4" w:space="0" w:color="DBDBDB"/>
                  <w:right w:val="nil"/>
                </w:tcBorders>
                <w:shd w:val="clear" w:color="auto" w:fill="FAFAFA"/>
              </w:tcPr>
            </w:tcPrChange>
          </w:tcPr>
          <w:p w14:paraId="0C502806" w14:textId="77777777" w:rsidR="008B6276" w:rsidRPr="007F4B89" w:rsidRDefault="008B6276" w:rsidP="008B6276">
            <w:pPr>
              <w:spacing w:before="120" w:after="120" w:line="256" w:lineRule="auto"/>
              <w:rPr>
                <w:color w:val="404040"/>
              </w:rPr>
            </w:pPr>
          </w:p>
        </w:tc>
        <w:tc>
          <w:tcPr>
            <w:tcW w:w="270" w:type="dxa"/>
            <w:tcBorders>
              <w:top w:val="nil"/>
              <w:left w:val="nil"/>
              <w:bottom w:val="single" w:sz="4" w:space="0" w:color="DBDBDB" w:themeColor="accent3" w:themeTint="66"/>
              <w:right w:val="single" w:sz="4" w:space="0" w:color="DBDBDB" w:themeColor="accent3" w:themeTint="66"/>
            </w:tcBorders>
            <w:shd w:val="clear" w:color="auto" w:fill="FAFAFA"/>
            <w:tcPrChange w:id="5957" w:author="Alicia Romero Lopez" w:date="2020-01-31T09:48:00Z">
              <w:tcPr>
                <w:tcW w:w="270" w:type="dxa"/>
                <w:tcBorders>
                  <w:top w:val="nil"/>
                  <w:left w:val="nil"/>
                  <w:bottom w:val="single" w:sz="4" w:space="0" w:color="DBDBDB"/>
                  <w:right w:val="single" w:sz="4" w:space="0" w:color="DBDBDB"/>
                </w:tcBorders>
                <w:shd w:val="clear" w:color="auto" w:fill="FAFAFA"/>
              </w:tcPr>
            </w:tcPrChange>
          </w:tcPr>
          <w:p w14:paraId="7A1C38A8" w14:textId="77777777" w:rsidR="008B6276" w:rsidRPr="007F4B89" w:rsidRDefault="008B6276" w:rsidP="008B6276">
            <w:pPr>
              <w:spacing w:before="120" w:after="120" w:line="256" w:lineRule="auto"/>
              <w:rPr>
                <w:color w:val="404040"/>
              </w:rPr>
            </w:pPr>
          </w:p>
        </w:tc>
      </w:tr>
    </w:tbl>
    <w:p w14:paraId="1D8CFE4B" w14:textId="77777777" w:rsidR="008B6276" w:rsidRPr="007F4B89" w:rsidRDefault="008B6276" w:rsidP="008B6276">
      <w:pPr>
        <w:spacing w:after="0" w:line="240" w:lineRule="auto"/>
        <w:rPr>
          <w:rFonts w:ascii="Open Sans" w:eastAsia="Open Sans" w:hAnsi="Open Sans" w:cs="Times New Roman"/>
          <w:color w:val="404040"/>
        </w:rPr>
      </w:pPr>
    </w:p>
    <w:p w14:paraId="45043200" w14:textId="77777777" w:rsidR="008B6276" w:rsidRPr="007F4B89" w:rsidRDefault="008B6276" w:rsidP="008B6276">
      <w:pPr>
        <w:spacing w:after="0" w:line="240" w:lineRule="auto"/>
        <w:rPr>
          <w:rFonts w:ascii="Open Sans" w:eastAsia="Open Sans" w:hAnsi="Open Sans" w:cs="Times New Roman"/>
          <w:color w:val="404040"/>
        </w:rPr>
      </w:pPr>
    </w:p>
    <w:tbl>
      <w:tblPr>
        <w:tblStyle w:val="TableGrid6"/>
        <w:tblW w:w="10530" w:type="dxa"/>
        <w:tblBorders>
          <w:top w:val="single" w:sz="4" w:space="0" w:color="DBDBDB"/>
          <w:left w:val="single" w:sz="4" w:space="0" w:color="DBDBDB"/>
          <w:bottom w:val="single" w:sz="4" w:space="0" w:color="DBDBDB"/>
          <w:right w:val="single" w:sz="4" w:space="0" w:color="DBDBDB"/>
          <w:insideH w:val="none" w:sz="0" w:space="0" w:color="auto"/>
          <w:insideV w:val="none" w:sz="0" w:space="0" w:color="auto"/>
        </w:tblBorders>
        <w:tblLayout w:type="fixed"/>
        <w:tblCellMar>
          <w:left w:w="115" w:type="dxa"/>
          <w:right w:w="115" w:type="dxa"/>
        </w:tblCellMar>
        <w:tblLook w:val="04A0" w:firstRow="1" w:lastRow="0" w:firstColumn="1" w:lastColumn="0" w:noHBand="0" w:noVBand="1"/>
      </w:tblPr>
      <w:tblGrid>
        <w:gridCol w:w="265"/>
        <w:gridCol w:w="2521"/>
        <w:gridCol w:w="7474"/>
        <w:gridCol w:w="270"/>
      </w:tblGrid>
      <w:tr w:rsidR="008B6276" w:rsidRPr="007F4B89" w14:paraId="3408E31D" w14:textId="77777777" w:rsidTr="008B6276">
        <w:trPr>
          <w:trHeight w:val="107"/>
        </w:trPr>
        <w:tc>
          <w:tcPr>
            <w:tcW w:w="265" w:type="dxa"/>
            <w:tcBorders>
              <w:top w:val="single" w:sz="4" w:space="0" w:color="DBDBDB"/>
              <w:left w:val="single" w:sz="4" w:space="0" w:color="DBDBDB"/>
              <w:bottom w:val="nil"/>
              <w:right w:val="nil"/>
            </w:tcBorders>
            <w:shd w:val="clear" w:color="auto" w:fill="FAFAFA"/>
          </w:tcPr>
          <w:p w14:paraId="4CFF1107" w14:textId="77777777" w:rsidR="008B6276" w:rsidRPr="007F4B89" w:rsidRDefault="008B6276" w:rsidP="008B6276">
            <w:pPr>
              <w:spacing w:before="120" w:after="120" w:line="256" w:lineRule="auto"/>
              <w:rPr>
                <w:color w:val="404040"/>
              </w:rPr>
            </w:pPr>
          </w:p>
        </w:tc>
        <w:tc>
          <w:tcPr>
            <w:tcW w:w="2520" w:type="dxa"/>
            <w:tcBorders>
              <w:top w:val="single" w:sz="4" w:space="0" w:color="DBDBDB"/>
              <w:left w:val="nil"/>
              <w:bottom w:val="nil"/>
              <w:right w:val="nil"/>
            </w:tcBorders>
            <w:shd w:val="clear" w:color="auto" w:fill="FAFAFA"/>
          </w:tcPr>
          <w:p w14:paraId="703D0A03" w14:textId="77777777" w:rsidR="008B6276" w:rsidRPr="007F4B89" w:rsidRDefault="008B6276" w:rsidP="008B6276">
            <w:pPr>
              <w:spacing w:before="120" w:after="120" w:line="256" w:lineRule="auto"/>
              <w:rPr>
                <w:color w:val="404040"/>
              </w:rPr>
            </w:pPr>
          </w:p>
        </w:tc>
        <w:tc>
          <w:tcPr>
            <w:tcW w:w="7470" w:type="dxa"/>
            <w:tcBorders>
              <w:top w:val="single" w:sz="4" w:space="0" w:color="DBDBDB"/>
              <w:left w:val="nil"/>
              <w:bottom w:val="nil"/>
              <w:right w:val="nil"/>
            </w:tcBorders>
            <w:shd w:val="clear" w:color="auto" w:fill="FAFAFA"/>
            <w:hideMark/>
          </w:tcPr>
          <w:p w14:paraId="70B61870" w14:textId="77777777" w:rsidR="008B6276" w:rsidRPr="007F4B89" w:rsidRDefault="008B6276" w:rsidP="008B6276">
            <w:pPr>
              <w:spacing w:before="120" w:after="120" w:line="256" w:lineRule="auto"/>
              <w:jc w:val="right"/>
              <w:rPr>
                <w:color w:val="78C800"/>
              </w:rPr>
            </w:pPr>
            <w:r w:rsidRPr="007F4B89">
              <w:rPr>
                <w:rFonts w:ascii="FontAwesome" w:hAnsi="FontAwesome"/>
                <w:color w:val="78C800"/>
              </w:rPr>
              <w:sym w:font="FontAwesome" w:char="F058"/>
            </w:r>
            <w:r w:rsidRPr="007F4B89">
              <w:rPr>
                <w:color w:val="78C800"/>
              </w:rPr>
              <w:t xml:space="preserve"> Correct</w:t>
            </w:r>
          </w:p>
        </w:tc>
        <w:tc>
          <w:tcPr>
            <w:tcW w:w="270" w:type="dxa"/>
            <w:tcBorders>
              <w:top w:val="single" w:sz="4" w:space="0" w:color="DBDBDB"/>
              <w:left w:val="nil"/>
              <w:bottom w:val="nil"/>
              <w:right w:val="single" w:sz="4" w:space="0" w:color="DBDBDB"/>
            </w:tcBorders>
            <w:shd w:val="clear" w:color="auto" w:fill="FAFAFA"/>
          </w:tcPr>
          <w:p w14:paraId="14D46A90" w14:textId="77777777" w:rsidR="008B6276" w:rsidRPr="007F4B89" w:rsidRDefault="008B6276" w:rsidP="008B6276">
            <w:pPr>
              <w:spacing w:before="120" w:after="120" w:line="256" w:lineRule="auto"/>
              <w:rPr>
                <w:color w:val="404040"/>
              </w:rPr>
            </w:pPr>
          </w:p>
        </w:tc>
      </w:tr>
      <w:tr w:rsidR="008B6276" w:rsidRPr="007F4B89" w14:paraId="05FF7365" w14:textId="77777777" w:rsidTr="008B6276">
        <w:tc>
          <w:tcPr>
            <w:tcW w:w="265" w:type="dxa"/>
            <w:tcBorders>
              <w:top w:val="nil"/>
              <w:left w:val="single" w:sz="4" w:space="0" w:color="DBDBDB"/>
              <w:bottom w:val="nil"/>
              <w:right w:val="nil"/>
            </w:tcBorders>
            <w:shd w:val="clear" w:color="auto" w:fill="FAFAFA"/>
          </w:tcPr>
          <w:p w14:paraId="53FDB057" w14:textId="77777777" w:rsidR="008B6276" w:rsidRPr="007F4B89" w:rsidRDefault="008B6276" w:rsidP="008B6276">
            <w:pPr>
              <w:spacing w:before="120" w:after="120" w:line="256" w:lineRule="auto"/>
              <w:rPr>
                <w:color w:val="404040"/>
              </w:rPr>
            </w:pPr>
          </w:p>
        </w:tc>
        <w:tc>
          <w:tcPr>
            <w:tcW w:w="2520" w:type="dxa"/>
            <w:tcBorders>
              <w:top w:val="nil"/>
              <w:left w:val="nil"/>
              <w:bottom w:val="nil"/>
              <w:right w:val="nil"/>
            </w:tcBorders>
            <w:shd w:val="clear" w:color="auto" w:fill="78C800"/>
            <w:hideMark/>
          </w:tcPr>
          <w:p w14:paraId="4662ED85" w14:textId="77777777" w:rsidR="008B6276" w:rsidRPr="007F4B89" w:rsidRDefault="008B6276" w:rsidP="008B6276">
            <w:pPr>
              <w:spacing w:before="120" w:after="120" w:line="256" w:lineRule="auto"/>
              <w:rPr>
                <w:rFonts w:ascii="Open Sans Semibold" w:hAnsi="Open Sans Semibold" w:cs="Open Sans Semibold"/>
                <w:color w:val="FFFFFF"/>
              </w:rPr>
            </w:pPr>
            <w:r w:rsidRPr="007F4B89">
              <w:rPr>
                <w:rFonts w:ascii="Open Sans Semibold" w:hAnsi="Open Sans Semibold" w:cs="Open Sans Semibold"/>
                <w:color w:val="FFFFFF"/>
              </w:rPr>
              <w:t>Explanation</w:t>
            </w:r>
          </w:p>
        </w:tc>
        <w:tc>
          <w:tcPr>
            <w:tcW w:w="7470" w:type="dxa"/>
            <w:tcBorders>
              <w:top w:val="nil"/>
              <w:left w:val="nil"/>
              <w:bottom w:val="nil"/>
              <w:right w:val="nil"/>
            </w:tcBorders>
            <w:shd w:val="clear" w:color="auto" w:fill="FAFAFA"/>
          </w:tcPr>
          <w:p w14:paraId="5C3EE114" w14:textId="77777777" w:rsidR="008B6276" w:rsidRPr="007F4B89" w:rsidRDefault="008B6276" w:rsidP="008B6276">
            <w:pPr>
              <w:spacing w:before="120" w:after="120" w:line="256" w:lineRule="auto"/>
              <w:rPr>
                <w:color w:val="404040"/>
              </w:rPr>
            </w:pPr>
          </w:p>
        </w:tc>
        <w:tc>
          <w:tcPr>
            <w:tcW w:w="270" w:type="dxa"/>
            <w:tcBorders>
              <w:top w:val="nil"/>
              <w:left w:val="nil"/>
              <w:bottom w:val="nil"/>
              <w:right w:val="single" w:sz="4" w:space="0" w:color="DBDBDB"/>
            </w:tcBorders>
            <w:shd w:val="clear" w:color="auto" w:fill="FAFAFA"/>
          </w:tcPr>
          <w:p w14:paraId="734DAD54" w14:textId="77777777" w:rsidR="008B6276" w:rsidRPr="007F4B89" w:rsidRDefault="008B6276" w:rsidP="008B6276">
            <w:pPr>
              <w:spacing w:before="120" w:after="120" w:line="256" w:lineRule="auto"/>
              <w:rPr>
                <w:color w:val="404040"/>
              </w:rPr>
            </w:pPr>
          </w:p>
        </w:tc>
      </w:tr>
      <w:tr w:rsidR="008B6276" w:rsidRPr="007F4B89" w14:paraId="038450C5" w14:textId="77777777" w:rsidTr="008B6276">
        <w:tc>
          <w:tcPr>
            <w:tcW w:w="265" w:type="dxa"/>
            <w:tcBorders>
              <w:top w:val="nil"/>
              <w:left w:val="single" w:sz="4" w:space="0" w:color="DBDBDB"/>
              <w:bottom w:val="nil"/>
              <w:right w:val="nil"/>
            </w:tcBorders>
            <w:shd w:val="clear" w:color="auto" w:fill="FAFAFA"/>
          </w:tcPr>
          <w:p w14:paraId="33FA912E" w14:textId="77777777" w:rsidR="008B6276" w:rsidRPr="007F4B89" w:rsidRDefault="008B6276" w:rsidP="008B6276">
            <w:pPr>
              <w:rPr>
                <w:color w:val="404040"/>
                <w:sz w:val="16"/>
                <w:szCs w:val="16"/>
              </w:rPr>
            </w:pPr>
          </w:p>
        </w:tc>
        <w:tc>
          <w:tcPr>
            <w:tcW w:w="2520" w:type="dxa"/>
            <w:tcBorders>
              <w:top w:val="nil"/>
              <w:left w:val="nil"/>
              <w:bottom w:val="single" w:sz="4" w:space="0" w:color="CCFFCC"/>
              <w:right w:val="nil"/>
            </w:tcBorders>
            <w:shd w:val="clear" w:color="auto" w:fill="78C800"/>
          </w:tcPr>
          <w:p w14:paraId="2EA060FD" w14:textId="77777777" w:rsidR="008B6276" w:rsidRPr="007F4B89" w:rsidRDefault="008B6276" w:rsidP="008B6276">
            <w:pPr>
              <w:rPr>
                <w:color w:val="404040"/>
                <w:sz w:val="16"/>
                <w:szCs w:val="16"/>
              </w:rPr>
            </w:pPr>
          </w:p>
        </w:tc>
        <w:tc>
          <w:tcPr>
            <w:tcW w:w="7470" w:type="dxa"/>
            <w:tcBorders>
              <w:top w:val="nil"/>
              <w:left w:val="nil"/>
              <w:bottom w:val="single" w:sz="4" w:space="0" w:color="CCFFCC"/>
              <w:right w:val="nil"/>
            </w:tcBorders>
            <w:shd w:val="clear" w:color="auto" w:fill="78C800"/>
          </w:tcPr>
          <w:p w14:paraId="59B58421" w14:textId="77777777" w:rsidR="008B6276" w:rsidRPr="007F4B89" w:rsidRDefault="008B6276" w:rsidP="008B6276">
            <w:pPr>
              <w:rPr>
                <w:color w:val="404040"/>
                <w:sz w:val="16"/>
                <w:szCs w:val="16"/>
              </w:rPr>
            </w:pPr>
          </w:p>
        </w:tc>
        <w:tc>
          <w:tcPr>
            <w:tcW w:w="270" w:type="dxa"/>
            <w:tcBorders>
              <w:top w:val="nil"/>
              <w:left w:val="nil"/>
              <w:bottom w:val="nil"/>
              <w:right w:val="single" w:sz="4" w:space="0" w:color="DBDBDB"/>
            </w:tcBorders>
            <w:shd w:val="clear" w:color="auto" w:fill="FAFAFA"/>
          </w:tcPr>
          <w:p w14:paraId="239AC500" w14:textId="77777777" w:rsidR="008B6276" w:rsidRPr="007F4B89" w:rsidRDefault="008B6276" w:rsidP="008B6276">
            <w:pPr>
              <w:rPr>
                <w:color w:val="404040"/>
                <w:sz w:val="16"/>
                <w:szCs w:val="16"/>
              </w:rPr>
            </w:pPr>
          </w:p>
        </w:tc>
      </w:tr>
      <w:tr w:rsidR="008B6276" w:rsidRPr="007F4B89" w14:paraId="200E087F" w14:textId="77777777" w:rsidTr="008B6276">
        <w:trPr>
          <w:trHeight w:val="60"/>
        </w:trPr>
        <w:tc>
          <w:tcPr>
            <w:tcW w:w="265" w:type="dxa"/>
            <w:tcBorders>
              <w:top w:val="nil"/>
              <w:left w:val="single" w:sz="4" w:space="0" w:color="DBDBDB"/>
              <w:bottom w:val="nil"/>
              <w:right w:val="single" w:sz="4" w:space="0" w:color="CCFFCC"/>
            </w:tcBorders>
            <w:shd w:val="clear" w:color="auto" w:fill="FAFAFA"/>
          </w:tcPr>
          <w:p w14:paraId="061B38C9" w14:textId="77777777" w:rsidR="008B6276" w:rsidRPr="007F4B89" w:rsidRDefault="008B6276" w:rsidP="008B6276">
            <w:pPr>
              <w:spacing w:before="120" w:after="120" w:line="256" w:lineRule="auto"/>
              <w:rPr>
                <w:color w:val="404040"/>
              </w:rPr>
            </w:pPr>
          </w:p>
        </w:tc>
        <w:tc>
          <w:tcPr>
            <w:tcW w:w="9990" w:type="dxa"/>
            <w:gridSpan w:val="2"/>
            <w:tcBorders>
              <w:top w:val="single" w:sz="4" w:space="0" w:color="CCFFCC"/>
              <w:left w:val="single" w:sz="4" w:space="0" w:color="CCFFCC"/>
              <w:bottom w:val="single" w:sz="4" w:space="0" w:color="CCFFCC"/>
              <w:right w:val="single" w:sz="4" w:space="0" w:color="CCFFCC"/>
            </w:tcBorders>
            <w:shd w:val="clear" w:color="auto" w:fill="F3FFF3"/>
          </w:tcPr>
          <w:p w14:paraId="5D5E38BB" w14:textId="77777777" w:rsidR="008B6276" w:rsidRPr="007F4B89" w:rsidRDefault="008B6276" w:rsidP="008B6276">
            <w:pPr>
              <w:spacing w:before="120" w:after="120" w:line="256" w:lineRule="auto"/>
              <w:rPr>
                <w:color w:val="7F7F7F"/>
              </w:rPr>
            </w:pPr>
          </w:p>
          <w:p w14:paraId="02B3433E" w14:textId="77777777" w:rsidR="008B6276" w:rsidRPr="007F4B89" w:rsidRDefault="008B6276" w:rsidP="008B6276">
            <w:pPr>
              <w:spacing w:before="120" w:after="120" w:line="256" w:lineRule="auto"/>
              <w:rPr>
                <w:color w:val="7F7F7F"/>
              </w:rPr>
            </w:pPr>
            <w:r w:rsidRPr="007F4B89">
              <w:rPr>
                <w:color w:val="7F7F7F"/>
              </w:rPr>
              <w:lastRenderedPageBreak/>
              <w:t>Correct Answer!</w:t>
            </w:r>
          </w:p>
          <w:p w14:paraId="322744D1" w14:textId="77777777" w:rsidR="008B6276" w:rsidRPr="007F4B89" w:rsidRDefault="008B6276" w:rsidP="008B6276">
            <w:pPr>
              <w:spacing w:before="120" w:after="120" w:line="256" w:lineRule="auto"/>
              <w:rPr>
                <w:color w:val="7F7F7F"/>
              </w:rPr>
            </w:pPr>
            <w:r w:rsidRPr="007F4B89">
              <w:rPr>
                <w:color w:val="7F7F7F"/>
              </w:rPr>
              <w:t xml:space="preserve">The Mean is calculated through this formula: </w:t>
            </w:r>
            <w:r w:rsidRPr="007F4B89">
              <w:rPr>
                <w:rFonts w:eastAsia="Times New Roman"/>
                <w:color w:val="404040"/>
              </w:rPr>
              <w:t>$$\mu=\frac{1}{m} \sum_{1}^{m} X i$$</w:t>
            </w:r>
            <w:r w:rsidRPr="007F4B89">
              <w:rPr>
                <w:color w:val="7F7F7F"/>
              </w:rPr>
              <w:t>Which is ‘3.75’.</w:t>
            </w:r>
          </w:p>
        </w:tc>
        <w:tc>
          <w:tcPr>
            <w:tcW w:w="270" w:type="dxa"/>
            <w:tcBorders>
              <w:top w:val="nil"/>
              <w:left w:val="single" w:sz="4" w:space="0" w:color="CCFFCC"/>
              <w:bottom w:val="nil"/>
              <w:right w:val="single" w:sz="4" w:space="0" w:color="DBDBDB"/>
            </w:tcBorders>
            <w:shd w:val="clear" w:color="auto" w:fill="FAFAFA"/>
          </w:tcPr>
          <w:p w14:paraId="2787CE9C" w14:textId="77777777" w:rsidR="008B6276" w:rsidRPr="007F4B89" w:rsidRDefault="008B6276" w:rsidP="008B6276">
            <w:pPr>
              <w:spacing w:before="120" w:after="120" w:line="256" w:lineRule="auto"/>
              <w:rPr>
                <w:color w:val="404040"/>
              </w:rPr>
            </w:pPr>
          </w:p>
        </w:tc>
      </w:tr>
      <w:tr w:rsidR="008B6276" w:rsidRPr="007F4B89" w14:paraId="17CD7B4C" w14:textId="77777777" w:rsidTr="008B6276">
        <w:tc>
          <w:tcPr>
            <w:tcW w:w="265" w:type="dxa"/>
            <w:tcBorders>
              <w:top w:val="nil"/>
              <w:left w:val="single" w:sz="4" w:space="0" w:color="DBDBDB"/>
              <w:bottom w:val="single" w:sz="4" w:space="0" w:color="DBDBDB"/>
              <w:right w:val="nil"/>
            </w:tcBorders>
            <w:shd w:val="clear" w:color="auto" w:fill="FAFAFA"/>
          </w:tcPr>
          <w:p w14:paraId="5568B119" w14:textId="77777777" w:rsidR="008B6276" w:rsidRPr="007F4B89" w:rsidRDefault="008B6276" w:rsidP="008B6276">
            <w:pPr>
              <w:rPr>
                <w:color w:val="404040"/>
                <w:sz w:val="16"/>
                <w:szCs w:val="16"/>
              </w:rPr>
            </w:pPr>
          </w:p>
        </w:tc>
        <w:tc>
          <w:tcPr>
            <w:tcW w:w="2520" w:type="dxa"/>
            <w:tcBorders>
              <w:top w:val="single" w:sz="4" w:space="0" w:color="CCFFCC"/>
              <w:left w:val="nil"/>
              <w:bottom w:val="single" w:sz="4" w:space="0" w:color="DBDBDB"/>
              <w:right w:val="nil"/>
            </w:tcBorders>
            <w:shd w:val="clear" w:color="auto" w:fill="FAFAFA"/>
          </w:tcPr>
          <w:p w14:paraId="2C5EF86E" w14:textId="77777777" w:rsidR="008B6276" w:rsidRPr="007F4B89" w:rsidRDefault="008B6276" w:rsidP="008B6276">
            <w:pPr>
              <w:rPr>
                <w:color w:val="404040"/>
                <w:sz w:val="16"/>
                <w:szCs w:val="16"/>
              </w:rPr>
            </w:pPr>
          </w:p>
        </w:tc>
        <w:tc>
          <w:tcPr>
            <w:tcW w:w="7470" w:type="dxa"/>
            <w:tcBorders>
              <w:top w:val="single" w:sz="4" w:space="0" w:color="CCFFCC"/>
              <w:left w:val="nil"/>
              <w:bottom w:val="single" w:sz="4" w:space="0" w:color="DBDBDB"/>
              <w:right w:val="nil"/>
            </w:tcBorders>
            <w:shd w:val="clear" w:color="auto" w:fill="FAFAFA"/>
          </w:tcPr>
          <w:p w14:paraId="526D6076" w14:textId="77777777" w:rsidR="008B6276" w:rsidRPr="007F4B89" w:rsidRDefault="008B6276" w:rsidP="008B6276">
            <w:pPr>
              <w:rPr>
                <w:color w:val="404040"/>
                <w:sz w:val="16"/>
                <w:szCs w:val="16"/>
              </w:rPr>
            </w:pPr>
          </w:p>
        </w:tc>
        <w:tc>
          <w:tcPr>
            <w:tcW w:w="270" w:type="dxa"/>
            <w:tcBorders>
              <w:top w:val="nil"/>
              <w:left w:val="nil"/>
              <w:bottom w:val="single" w:sz="4" w:space="0" w:color="DBDBDB"/>
              <w:right w:val="single" w:sz="4" w:space="0" w:color="DBDBDB"/>
            </w:tcBorders>
            <w:shd w:val="clear" w:color="auto" w:fill="FAFAFA"/>
          </w:tcPr>
          <w:p w14:paraId="491A7A2A" w14:textId="77777777" w:rsidR="008B6276" w:rsidRPr="007F4B89" w:rsidRDefault="008B6276" w:rsidP="008B6276">
            <w:pPr>
              <w:rPr>
                <w:color w:val="404040"/>
                <w:sz w:val="16"/>
                <w:szCs w:val="16"/>
              </w:rPr>
            </w:pPr>
          </w:p>
        </w:tc>
      </w:tr>
    </w:tbl>
    <w:p w14:paraId="40FFC483" w14:textId="77777777" w:rsidR="008B6276" w:rsidRPr="007F4B89" w:rsidRDefault="008B6276" w:rsidP="008B6276">
      <w:pPr>
        <w:spacing w:after="0" w:line="240" w:lineRule="auto"/>
        <w:rPr>
          <w:rFonts w:ascii="Open Sans" w:eastAsia="Open Sans" w:hAnsi="Open Sans" w:cs="Times New Roman"/>
          <w:color w:val="404040"/>
        </w:rPr>
      </w:pPr>
    </w:p>
    <w:tbl>
      <w:tblPr>
        <w:tblStyle w:val="TableGrid6"/>
        <w:tblW w:w="10530" w:type="dxa"/>
        <w:tblBorders>
          <w:top w:val="single" w:sz="4" w:space="0" w:color="DBDBDB"/>
          <w:left w:val="single" w:sz="4" w:space="0" w:color="DBDBDB"/>
          <w:bottom w:val="single" w:sz="4" w:space="0" w:color="DBDBDB"/>
          <w:right w:val="single" w:sz="4" w:space="0" w:color="DBDBDB"/>
          <w:insideH w:val="none" w:sz="0" w:space="0" w:color="auto"/>
          <w:insideV w:val="none" w:sz="0" w:space="0" w:color="auto"/>
        </w:tblBorders>
        <w:tblLayout w:type="fixed"/>
        <w:tblCellMar>
          <w:left w:w="115" w:type="dxa"/>
          <w:right w:w="115" w:type="dxa"/>
        </w:tblCellMar>
        <w:tblLook w:val="04A0" w:firstRow="1" w:lastRow="0" w:firstColumn="1" w:lastColumn="0" w:noHBand="0" w:noVBand="1"/>
      </w:tblPr>
      <w:tblGrid>
        <w:gridCol w:w="265"/>
        <w:gridCol w:w="2521"/>
        <w:gridCol w:w="7474"/>
        <w:gridCol w:w="270"/>
      </w:tblGrid>
      <w:tr w:rsidR="008B6276" w:rsidRPr="007F4B89" w14:paraId="282F027D" w14:textId="77777777" w:rsidTr="008B6276">
        <w:trPr>
          <w:trHeight w:val="107"/>
        </w:trPr>
        <w:tc>
          <w:tcPr>
            <w:tcW w:w="265" w:type="dxa"/>
            <w:tcBorders>
              <w:top w:val="single" w:sz="4" w:space="0" w:color="DBDBDB"/>
              <w:left w:val="single" w:sz="4" w:space="0" w:color="DBDBDB"/>
              <w:bottom w:val="nil"/>
              <w:right w:val="nil"/>
            </w:tcBorders>
            <w:shd w:val="clear" w:color="auto" w:fill="FAFAFA"/>
          </w:tcPr>
          <w:p w14:paraId="2F22AE62" w14:textId="77777777" w:rsidR="008B6276" w:rsidRPr="007F4B89" w:rsidRDefault="008B6276" w:rsidP="008B6276">
            <w:pPr>
              <w:spacing w:before="120" w:after="120" w:line="256" w:lineRule="auto"/>
              <w:rPr>
                <w:color w:val="404040"/>
              </w:rPr>
            </w:pPr>
          </w:p>
        </w:tc>
        <w:tc>
          <w:tcPr>
            <w:tcW w:w="2520" w:type="dxa"/>
            <w:tcBorders>
              <w:top w:val="single" w:sz="4" w:space="0" w:color="DBDBDB"/>
              <w:left w:val="nil"/>
              <w:bottom w:val="nil"/>
              <w:right w:val="nil"/>
            </w:tcBorders>
            <w:shd w:val="clear" w:color="auto" w:fill="FAFAFA"/>
          </w:tcPr>
          <w:p w14:paraId="6088A271" w14:textId="77777777" w:rsidR="008B6276" w:rsidRPr="007F4B89" w:rsidRDefault="008B6276" w:rsidP="008B6276">
            <w:pPr>
              <w:spacing w:before="120" w:after="120" w:line="256" w:lineRule="auto"/>
              <w:rPr>
                <w:color w:val="404040"/>
              </w:rPr>
            </w:pPr>
          </w:p>
        </w:tc>
        <w:tc>
          <w:tcPr>
            <w:tcW w:w="7470" w:type="dxa"/>
            <w:tcBorders>
              <w:top w:val="single" w:sz="4" w:space="0" w:color="DBDBDB"/>
              <w:left w:val="nil"/>
              <w:bottom w:val="nil"/>
              <w:right w:val="nil"/>
            </w:tcBorders>
            <w:shd w:val="clear" w:color="auto" w:fill="FAFAFA"/>
            <w:hideMark/>
          </w:tcPr>
          <w:p w14:paraId="74CCB5C5" w14:textId="1CBF692C" w:rsidR="008B6276" w:rsidRPr="007F4B89" w:rsidRDefault="008B6276" w:rsidP="008B6276">
            <w:pPr>
              <w:spacing w:before="120" w:after="120" w:line="256" w:lineRule="auto"/>
              <w:jc w:val="right"/>
              <w:rPr>
                <w:color w:val="78C800"/>
              </w:rPr>
            </w:pPr>
            <w:r w:rsidRPr="007F4B89">
              <w:rPr>
                <w:rFonts w:ascii="FontAwesome" w:hAnsi="FontAwesome"/>
                <w:color w:val="FF4B4B"/>
              </w:rPr>
              <w:sym w:font="FontAwesome" w:char="F057"/>
            </w:r>
            <w:r w:rsidRPr="007F4B89">
              <w:rPr>
                <w:color w:val="FF4B4B"/>
              </w:rPr>
              <w:t xml:space="preserve"> </w:t>
            </w:r>
            <w:del w:id="5958" w:author="Chantelle Dubois Nishiyama" w:date="2020-02-26T19:18:00Z">
              <w:r w:rsidRPr="007F4B89" w:rsidDel="00B97780">
                <w:rPr>
                  <w:color w:val="FF4B4B"/>
                </w:rPr>
                <w:delText>That’s</w:delText>
              </w:r>
            </w:del>
            <w:ins w:id="5959" w:author="Chantelle Dubois Nishiyama" w:date="2020-02-26T19:18:00Z">
              <w:r w:rsidR="00B97780">
                <w:rPr>
                  <w:color w:val="FF4B4B"/>
                </w:rPr>
                <w:t>That is</w:t>
              </w:r>
            </w:ins>
            <w:r w:rsidRPr="007F4B89">
              <w:rPr>
                <w:color w:val="FF4B4B"/>
              </w:rPr>
              <w:t xml:space="preserve"> Incorrect</w:t>
            </w:r>
          </w:p>
        </w:tc>
        <w:tc>
          <w:tcPr>
            <w:tcW w:w="270" w:type="dxa"/>
            <w:tcBorders>
              <w:top w:val="single" w:sz="4" w:space="0" w:color="DBDBDB"/>
              <w:left w:val="nil"/>
              <w:bottom w:val="nil"/>
              <w:right w:val="single" w:sz="4" w:space="0" w:color="DBDBDB"/>
            </w:tcBorders>
            <w:shd w:val="clear" w:color="auto" w:fill="FAFAFA"/>
          </w:tcPr>
          <w:p w14:paraId="6C6635E8" w14:textId="77777777" w:rsidR="008B6276" w:rsidRPr="007F4B89" w:rsidRDefault="008B6276" w:rsidP="008B6276">
            <w:pPr>
              <w:spacing w:before="120" w:after="120" w:line="256" w:lineRule="auto"/>
              <w:rPr>
                <w:color w:val="404040"/>
              </w:rPr>
            </w:pPr>
          </w:p>
        </w:tc>
      </w:tr>
      <w:tr w:rsidR="008B6276" w:rsidRPr="007F4B89" w14:paraId="05D97BEB" w14:textId="77777777" w:rsidTr="008B6276">
        <w:tc>
          <w:tcPr>
            <w:tcW w:w="265" w:type="dxa"/>
            <w:tcBorders>
              <w:top w:val="nil"/>
              <w:left w:val="single" w:sz="4" w:space="0" w:color="DBDBDB"/>
              <w:bottom w:val="nil"/>
              <w:right w:val="nil"/>
            </w:tcBorders>
            <w:shd w:val="clear" w:color="auto" w:fill="FAFAFA"/>
          </w:tcPr>
          <w:p w14:paraId="2E7F3CF8" w14:textId="77777777" w:rsidR="008B6276" w:rsidRPr="007F4B89" w:rsidRDefault="008B6276" w:rsidP="008B6276">
            <w:pPr>
              <w:spacing w:before="120" w:after="120" w:line="256" w:lineRule="auto"/>
              <w:rPr>
                <w:color w:val="404040"/>
              </w:rPr>
            </w:pPr>
          </w:p>
        </w:tc>
        <w:tc>
          <w:tcPr>
            <w:tcW w:w="2520" w:type="dxa"/>
            <w:tcBorders>
              <w:top w:val="nil"/>
              <w:left w:val="nil"/>
              <w:bottom w:val="nil"/>
              <w:right w:val="nil"/>
            </w:tcBorders>
            <w:shd w:val="clear" w:color="auto" w:fill="FF4B4B"/>
            <w:hideMark/>
          </w:tcPr>
          <w:p w14:paraId="6252BB7A" w14:textId="77777777" w:rsidR="008B6276" w:rsidRPr="007F4B89" w:rsidRDefault="008B6276" w:rsidP="008B6276">
            <w:pPr>
              <w:spacing w:before="120" w:after="120" w:line="256" w:lineRule="auto"/>
              <w:rPr>
                <w:rFonts w:ascii="Open Sans Semibold" w:hAnsi="Open Sans Semibold" w:cs="Open Sans Semibold"/>
                <w:color w:val="FFFFFF"/>
              </w:rPr>
            </w:pPr>
            <w:r w:rsidRPr="007F4B89">
              <w:rPr>
                <w:rFonts w:ascii="Open Sans Semibold" w:hAnsi="Open Sans Semibold" w:cs="Open Sans Semibold"/>
                <w:color w:val="FFFFFF"/>
              </w:rPr>
              <w:t>Explanation</w:t>
            </w:r>
          </w:p>
        </w:tc>
        <w:tc>
          <w:tcPr>
            <w:tcW w:w="7470" w:type="dxa"/>
            <w:tcBorders>
              <w:top w:val="nil"/>
              <w:left w:val="nil"/>
              <w:bottom w:val="nil"/>
              <w:right w:val="nil"/>
            </w:tcBorders>
            <w:shd w:val="clear" w:color="auto" w:fill="FAFAFA"/>
          </w:tcPr>
          <w:p w14:paraId="1AEF18CE" w14:textId="77777777" w:rsidR="008B6276" w:rsidRPr="007F4B89" w:rsidRDefault="008B6276" w:rsidP="008B6276">
            <w:pPr>
              <w:spacing w:before="120" w:after="120" w:line="256" w:lineRule="auto"/>
              <w:rPr>
                <w:color w:val="404040"/>
              </w:rPr>
            </w:pPr>
          </w:p>
        </w:tc>
        <w:tc>
          <w:tcPr>
            <w:tcW w:w="270" w:type="dxa"/>
            <w:tcBorders>
              <w:top w:val="nil"/>
              <w:left w:val="nil"/>
              <w:bottom w:val="nil"/>
              <w:right w:val="single" w:sz="4" w:space="0" w:color="DBDBDB"/>
            </w:tcBorders>
            <w:shd w:val="clear" w:color="auto" w:fill="FAFAFA"/>
          </w:tcPr>
          <w:p w14:paraId="61975660" w14:textId="77777777" w:rsidR="008B6276" w:rsidRPr="007F4B89" w:rsidRDefault="008B6276" w:rsidP="008B6276">
            <w:pPr>
              <w:spacing w:before="120" w:after="120" w:line="256" w:lineRule="auto"/>
              <w:rPr>
                <w:color w:val="404040"/>
              </w:rPr>
            </w:pPr>
          </w:p>
        </w:tc>
      </w:tr>
      <w:tr w:rsidR="008B6276" w:rsidRPr="007F4B89" w14:paraId="639739ED" w14:textId="77777777" w:rsidTr="008B6276">
        <w:tc>
          <w:tcPr>
            <w:tcW w:w="265" w:type="dxa"/>
            <w:tcBorders>
              <w:top w:val="nil"/>
              <w:left w:val="single" w:sz="4" w:space="0" w:color="DBDBDB"/>
              <w:bottom w:val="nil"/>
              <w:right w:val="nil"/>
            </w:tcBorders>
            <w:shd w:val="clear" w:color="auto" w:fill="FAFAFA"/>
          </w:tcPr>
          <w:p w14:paraId="03738E16" w14:textId="77777777" w:rsidR="008B6276" w:rsidRPr="007F4B89" w:rsidRDefault="008B6276" w:rsidP="008B6276">
            <w:pPr>
              <w:rPr>
                <w:color w:val="404040"/>
                <w:sz w:val="16"/>
                <w:szCs w:val="16"/>
              </w:rPr>
            </w:pPr>
          </w:p>
        </w:tc>
        <w:tc>
          <w:tcPr>
            <w:tcW w:w="2520" w:type="dxa"/>
            <w:tcBorders>
              <w:top w:val="nil"/>
              <w:left w:val="nil"/>
              <w:bottom w:val="single" w:sz="4" w:space="0" w:color="F9DBDB"/>
              <w:right w:val="nil"/>
            </w:tcBorders>
            <w:shd w:val="clear" w:color="auto" w:fill="FF4B4B"/>
          </w:tcPr>
          <w:p w14:paraId="031E9FD0" w14:textId="77777777" w:rsidR="008B6276" w:rsidRPr="007F4B89" w:rsidRDefault="008B6276" w:rsidP="008B6276">
            <w:pPr>
              <w:rPr>
                <w:color w:val="404040"/>
                <w:sz w:val="16"/>
                <w:szCs w:val="16"/>
              </w:rPr>
            </w:pPr>
          </w:p>
        </w:tc>
        <w:tc>
          <w:tcPr>
            <w:tcW w:w="7470" w:type="dxa"/>
            <w:tcBorders>
              <w:top w:val="nil"/>
              <w:left w:val="nil"/>
              <w:bottom w:val="single" w:sz="4" w:space="0" w:color="F9DBDB"/>
              <w:right w:val="nil"/>
            </w:tcBorders>
            <w:shd w:val="clear" w:color="auto" w:fill="FF4B4B"/>
          </w:tcPr>
          <w:p w14:paraId="48E59C6B" w14:textId="77777777" w:rsidR="008B6276" w:rsidRPr="007F4B89" w:rsidRDefault="008B6276" w:rsidP="008B6276">
            <w:pPr>
              <w:rPr>
                <w:color w:val="404040"/>
                <w:sz w:val="16"/>
                <w:szCs w:val="16"/>
              </w:rPr>
            </w:pPr>
          </w:p>
        </w:tc>
        <w:tc>
          <w:tcPr>
            <w:tcW w:w="270" w:type="dxa"/>
            <w:tcBorders>
              <w:top w:val="nil"/>
              <w:left w:val="nil"/>
              <w:bottom w:val="nil"/>
              <w:right w:val="single" w:sz="4" w:space="0" w:color="DBDBDB"/>
            </w:tcBorders>
            <w:shd w:val="clear" w:color="auto" w:fill="FAFAFA"/>
          </w:tcPr>
          <w:p w14:paraId="2BAE9502" w14:textId="77777777" w:rsidR="008B6276" w:rsidRPr="007F4B89" w:rsidRDefault="008B6276" w:rsidP="008B6276">
            <w:pPr>
              <w:rPr>
                <w:color w:val="404040"/>
                <w:sz w:val="16"/>
                <w:szCs w:val="16"/>
              </w:rPr>
            </w:pPr>
          </w:p>
        </w:tc>
      </w:tr>
      <w:tr w:rsidR="008B6276" w:rsidRPr="007F4B89" w14:paraId="58C9DB4B" w14:textId="77777777" w:rsidTr="008B6276">
        <w:trPr>
          <w:trHeight w:val="60"/>
        </w:trPr>
        <w:tc>
          <w:tcPr>
            <w:tcW w:w="265" w:type="dxa"/>
            <w:tcBorders>
              <w:top w:val="nil"/>
              <w:left w:val="single" w:sz="4" w:space="0" w:color="DBDBDB"/>
              <w:bottom w:val="nil"/>
              <w:right w:val="single" w:sz="4" w:space="0" w:color="F9DBDB"/>
            </w:tcBorders>
            <w:shd w:val="clear" w:color="auto" w:fill="FAFAFA"/>
          </w:tcPr>
          <w:p w14:paraId="3B962EE3" w14:textId="77777777" w:rsidR="008B6276" w:rsidRPr="007F4B89" w:rsidRDefault="008B6276" w:rsidP="008B6276">
            <w:pPr>
              <w:spacing w:before="120" w:after="120" w:line="256" w:lineRule="auto"/>
              <w:rPr>
                <w:color w:val="404040"/>
              </w:rPr>
            </w:pPr>
          </w:p>
        </w:tc>
        <w:tc>
          <w:tcPr>
            <w:tcW w:w="9990" w:type="dxa"/>
            <w:gridSpan w:val="2"/>
            <w:tcBorders>
              <w:top w:val="single" w:sz="4" w:space="0" w:color="F9DBDB"/>
              <w:left w:val="single" w:sz="4" w:space="0" w:color="F9DBDB"/>
              <w:bottom w:val="single" w:sz="4" w:space="0" w:color="F9DBDB"/>
              <w:right w:val="single" w:sz="4" w:space="0" w:color="F9DBDB"/>
            </w:tcBorders>
            <w:shd w:val="clear" w:color="auto" w:fill="FCEEEE"/>
          </w:tcPr>
          <w:p w14:paraId="0B9182A0" w14:textId="77777777" w:rsidR="008B6276" w:rsidRPr="007F4B89" w:rsidRDefault="008B6276" w:rsidP="008B6276">
            <w:pPr>
              <w:spacing w:before="120" w:after="120" w:line="256" w:lineRule="auto"/>
              <w:rPr>
                <w:color w:val="7F7F7F"/>
              </w:rPr>
            </w:pPr>
            <w:r w:rsidRPr="007F4B89">
              <w:rPr>
                <w:color w:val="7F7F7F"/>
              </w:rPr>
              <w:t>Incorrect Answer!</w:t>
            </w:r>
          </w:p>
          <w:p w14:paraId="684CE487" w14:textId="51017171" w:rsidR="008B6276" w:rsidRPr="007F4B89" w:rsidRDefault="008B6276" w:rsidP="008B6276">
            <w:pPr>
              <w:spacing w:before="120" w:after="120" w:line="256" w:lineRule="auto"/>
              <w:rPr>
                <w:rFonts w:eastAsia="Times New Roman"/>
                <w:color w:val="404040"/>
              </w:rPr>
            </w:pPr>
            <w:r w:rsidRPr="007F4B89">
              <w:rPr>
                <w:color w:val="7F7F7F"/>
              </w:rPr>
              <w:t xml:space="preserve">The Mean is calculated through this formula: </w:t>
            </w:r>
            <w:r w:rsidRPr="007F4B89">
              <w:rPr>
                <w:rFonts w:eastAsia="Times New Roman"/>
                <w:color w:val="404040"/>
              </w:rPr>
              <w:t>$$\mu=\frac{1}{m} \sum_{1}^{m} X i$$. For example</w:t>
            </w:r>
            <w:ins w:id="5960" w:author="Chantelle Dubois Nishiyama" w:date="2020-02-19T21:59:00Z">
              <w:r w:rsidR="00066F4B">
                <w:rPr>
                  <w:rFonts w:eastAsia="Times New Roman"/>
                  <w:color w:val="404040"/>
                </w:rPr>
                <w:t>:</w:t>
              </w:r>
            </w:ins>
            <w:r w:rsidRPr="007F4B89">
              <w:rPr>
                <w:rFonts w:eastAsia="Times New Roman"/>
                <w:color w:val="404040"/>
              </w:rPr>
              <w:t xml:space="preserve"> </w:t>
            </w:r>
            <w:ins w:id="5961" w:author="Chantelle Dubois Nishiyama" w:date="2020-02-19T21:59:00Z">
              <w:r w:rsidR="00273CA2">
                <w:rPr>
                  <w:rFonts w:eastAsia="Times New Roman"/>
                  <w:color w:val="404040"/>
                </w:rPr>
                <w:t xml:space="preserve">for </w:t>
              </w:r>
            </w:ins>
            <w:del w:id="5962" w:author="Chantelle Dubois Nishiyama" w:date="2020-02-19T21:59:00Z">
              <w:r w:rsidRPr="007F4B89" w:rsidDel="00066F4B">
                <w:rPr>
                  <w:rFonts w:eastAsia="Times New Roman"/>
                  <w:color w:val="404040"/>
                </w:rPr>
                <w:delText xml:space="preserve">for </w:delText>
              </w:r>
            </w:del>
            <w:r w:rsidRPr="007F4B89">
              <w:rPr>
                <w:rFonts w:eastAsia="Times New Roman"/>
                <w:color w:val="404040"/>
              </w:rPr>
              <w:t xml:space="preserve">a simple dataset </w:t>
            </w:r>
            <w:ins w:id="5963" w:author="Chantelle Dubois Nishiyama" w:date="2020-02-19T21:59:00Z">
              <w:r w:rsidR="00066F4B">
                <w:rPr>
                  <w:rFonts w:eastAsia="Times New Roman"/>
                  <w:color w:val="404040"/>
                </w:rPr>
                <w:t xml:space="preserve">of </w:t>
              </w:r>
            </w:ins>
            <w:r w:rsidRPr="007F4B89">
              <w:rPr>
                <w:rFonts w:eastAsia="Times New Roman"/>
                <w:color w:val="404040"/>
              </w:rPr>
              <w:t xml:space="preserve">{2,3,10} the mean would be the sum of the three numbers divided by their number. </w:t>
            </w:r>
          </w:p>
          <w:p w14:paraId="68E7F5EB" w14:textId="77777777" w:rsidR="008B6276" w:rsidRPr="007F4B89" w:rsidRDefault="008B6276" w:rsidP="008B6276">
            <w:pPr>
              <w:spacing w:before="120" w:after="120" w:line="256" w:lineRule="auto"/>
              <w:rPr>
                <w:rFonts w:eastAsia="Times New Roman"/>
                <w:color w:val="404040"/>
              </w:rPr>
            </w:pPr>
            <w:r w:rsidRPr="007F4B89">
              <w:rPr>
                <w:rFonts w:eastAsia="Times New Roman"/>
                <w:color w:val="404040"/>
              </w:rPr>
              <w:t>Mean of {2,3,10} = (2+3+10)/3 = 5</w:t>
            </w:r>
          </w:p>
          <w:p w14:paraId="25D22146" w14:textId="77777777" w:rsidR="008B6276" w:rsidRPr="007F4B89" w:rsidRDefault="008B6276" w:rsidP="008B6276">
            <w:pPr>
              <w:spacing w:before="120" w:after="120" w:line="256" w:lineRule="auto"/>
              <w:rPr>
                <w:color w:val="404040"/>
              </w:rPr>
            </w:pPr>
          </w:p>
        </w:tc>
        <w:tc>
          <w:tcPr>
            <w:tcW w:w="270" w:type="dxa"/>
            <w:tcBorders>
              <w:top w:val="nil"/>
              <w:left w:val="single" w:sz="4" w:space="0" w:color="F9DBDB"/>
              <w:bottom w:val="nil"/>
              <w:right w:val="single" w:sz="4" w:space="0" w:color="DBDBDB"/>
            </w:tcBorders>
            <w:shd w:val="clear" w:color="auto" w:fill="FAFAFA"/>
          </w:tcPr>
          <w:p w14:paraId="0953394C" w14:textId="77777777" w:rsidR="008B6276" w:rsidRPr="007F4B89" w:rsidRDefault="008B6276" w:rsidP="008B6276">
            <w:pPr>
              <w:spacing w:before="120" w:after="120" w:line="256" w:lineRule="auto"/>
              <w:rPr>
                <w:color w:val="404040"/>
              </w:rPr>
            </w:pPr>
          </w:p>
        </w:tc>
      </w:tr>
      <w:tr w:rsidR="008B6276" w:rsidRPr="007F4B89" w14:paraId="78191B60" w14:textId="77777777" w:rsidTr="008B6276">
        <w:tc>
          <w:tcPr>
            <w:tcW w:w="265" w:type="dxa"/>
            <w:tcBorders>
              <w:top w:val="nil"/>
              <w:left w:val="single" w:sz="4" w:space="0" w:color="DBDBDB"/>
              <w:bottom w:val="single" w:sz="4" w:space="0" w:color="DBDBDB"/>
              <w:right w:val="nil"/>
            </w:tcBorders>
            <w:shd w:val="clear" w:color="auto" w:fill="FAFAFA"/>
          </w:tcPr>
          <w:p w14:paraId="52EEBF69" w14:textId="77777777" w:rsidR="008B6276" w:rsidRPr="007F4B89" w:rsidRDefault="008B6276" w:rsidP="008B6276">
            <w:pPr>
              <w:rPr>
                <w:color w:val="404040"/>
                <w:sz w:val="16"/>
                <w:szCs w:val="16"/>
              </w:rPr>
            </w:pPr>
          </w:p>
        </w:tc>
        <w:tc>
          <w:tcPr>
            <w:tcW w:w="2520" w:type="dxa"/>
            <w:tcBorders>
              <w:top w:val="single" w:sz="4" w:space="0" w:color="F9DBDB"/>
              <w:left w:val="nil"/>
              <w:bottom w:val="single" w:sz="4" w:space="0" w:color="DBDBDB"/>
              <w:right w:val="nil"/>
            </w:tcBorders>
            <w:shd w:val="clear" w:color="auto" w:fill="FAFAFA"/>
          </w:tcPr>
          <w:p w14:paraId="2C31FFF4" w14:textId="77777777" w:rsidR="008B6276" w:rsidRPr="007F4B89" w:rsidRDefault="008B6276" w:rsidP="008B6276">
            <w:pPr>
              <w:rPr>
                <w:color w:val="404040"/>
                <w:sz w:val="16"/>
                <w:szCs w:val="16"/>
              </w:rPr>
            </w:pPr>
          </w:p>
        </w:tc>
        <w:tc>
          <w:tcPr>
            <w:tcW w:w="7470" w:type="dxa"/>
            <w:tcBorders>
              <w:top w:val="single" w:sz="4" w:space="0" w:color="F9DBDB"/>
              <w:left w:val="nil"/>
              <w:bottom w:val="single" w:sz="4" w:space="0" w:color="DBDBDB"/>
              <w:right w:val="nil"/>
            </w:tcBorders>
            <w:shd w:val="clear" w:color="auto" w:fill="FAFAFA"/>
          </w:tcPr>
          <w:p w14:paraId="15350132" w14:textId="77777777" w:rsidR="008B6276" w:rsidRPr="007F4B89" w:rsidRDefault="008B6276" w:rsidP="008B6276">
            <w:pPr>
              <w:rPr>
                <w:color w:val="404040"/>
                <w:sz w:val="16"/>
                <w:szCs w:val="16"/>
              </w:rPr>
            </w:pPr>
          </w:p>
        </w:tc>
        <w:tc>
          <w:tcPr>
            <w:tcW w:w="270" w:type="dxa"/>
            <w:tcBorders>
              <w:top w:val="nil"/>
              <w:left w:val="nil"/>
              <w:bottom w:val="single" w:sz="4" w:space="0" w:color="DBDBDB"/>
              <w:right w:val="single" w:sz="4" w:space="0" w:color="DBDBDB"/>
            </w:tcBorders>
            <w:shd w:val="clear" w:color="auto" w:fill="FAFAFA"/>
          </w:tcPr>
          <w:p w14:paraId="2D7B8E91" w14:textId="77777777" w:rsidR="008B6276" w:rsidRPr="007F4B89" w:rsidRDefault="008B6276" w:rsidP="008B6276">
            <w:pPr>
              <w:rPr>
                <w:color w:val="404040"/>
                <w:sz w:val="16"/>
                <w:szCs w:val="16"/>
              </w:rPr>
            </w:pPr>
          </w:p>
        </w:tc>
      </w:tr>
    </w:tbl>
    <w:p w14:paraId="763C35BF" w14:textId="77777777" w:rsidR="008B6276" w:rsidRPr="007F4B89" w:rsidRDefault="008B6276" w:rsidP="008B6276">
      <w:pPr>
        <w:spacing w:after="0" w:line="240" w:lineRule="auto"/>
        <w:rPr>
          <w:rFonts w:ascii="Open Sans" w:eastAsia="Open Sans" w:hAnsi="Open Sans" w:cs="Times New Roman"/>
          <w:color w:val="404040"/>
        </w:rPr>
      </w:pPr>
    </w:p>
    <w:p w14:paraId="7EE6D499" w14:textId="77777777" w:rsidR="008B6276" w:rsidRPr="007F4B89" w:rsidRDefault="008B6276" w:rsidP="008B6276">
      <w:pPr>
        <w:spacing w:after="0" w:line="240" w:lineRule="auto"/>
        <w:rPr>
          <w:rFonts w:ascii="Open Sans" w:eastAsia="Open Sans" w:hAnsi="Open Sans" w:cs="Times New Roman"/>
          <w:color w:val="404040"/>
        </w:rPr>
      </w:pPr>
    </w:p>
    <w:tbl>
      <w:tblPr>
        <w:tblStyle w:val="TableGrid6"/>
        <w:tblW w:w="10440" w:type="dxa"/>
        <w:tblInd w:w="-5" w:type="dxa"/>
        <w:tblBorders>
          <w:top w:val="single" w:sz="4" w:space="0" w:color="DBDBDB"/>
          <w:left w:val="single" w:sz="4" w:space="0" w:color="DBDBDB"/>
          <w:bottom w:val="single" w:sz="4" w:space="0" w:color="DBDBDB"/>
          <w:right w:val="single" w:sz="4" w:space="0" w:color="DBDBDB"/>
          <w:insideH w:val="none" w:sz="0" w:space="0" w:color="auto"/>
          <w:insideV w:val="none" w:sz="0" w:space="0" w:color="auto"/>
        </w:tblBorders>
        <w:tblLayout w:type="fixed"/>
        <w:tblCellMar>
          <w:left w:w="115" w:type="dxa"/>
          <w:right w:w="115" w:type="dxa"/>
        </w:tblCellMar>
        <w:tblLook w:val="04A0" w:firstRow="1" w:lastRow="0" w:firstColumn="1" w:lastColumn="0" w:noHBand="0" w:noVBand="1"/>
        <w:tblPrChange w:id="5964" w:author="Alicia Romero Lopez" w:date="2020-01-31T09:48:00Z">
          <w:tblPr>
            <w:tblStyle w:val="TableGrid6"/>
            <w:tblW w:w="10440" w:type="dxa"/>
            <w:tblInd w:w="-5" w:type="dxa"/>
            <w:tblBorders>
              <w:top w:val="single" w:sz="4" w:space="0" w:color="DBDBDB"/>
              <w:left w:val="single" w:sz="4" w:space="0" w:color="DBDBDB"/>
              <w:bottom w:val="single" w:sz="4" w:space="0" w:color="DBDBDB"/>
              <w:right w:val="single" w:sz="4" w:space="0" w:color="DBDBDB"/>
              <w:insideH w:val="none" w:sz="0" w:space="0" w:color="auto"/>
              <w:insideV w:val="none" w:sz="0" w:space="0" w:color="auto"/>
            </w:tblBorders>
            <w:tblLayout w:type="fixed"/>
            <w:tblCellMar>
              <w:left w:w="115" w:type="dxa"/>
              <w:right w:w="115" w:type="dxa"/>
            </w:tblCellMar>
            <w:tblLook w:val="04A0" w:firstRow="1" w:lastRow="0" w:firstColumn="1" w:lastColumn="0" w:noHBand="0" w:noVBand="1"/>
          </w:tblPr>
        </w:tblPrChange>
      </w:tblPr>
      <w:tblGrid>
        <w:gridCol w:w="265"/>
        <w:gridCol w:w="3215"/>
        <w:gridCol w:w="745"/>
        <w:gridCol w:w="2052"/>
        <w:gridCol w:w="683"/>
        <w:gridCol w:w="3210"/>
        <w:gridCol w:w="270"/>
        <w:tblGridChange w:id="5965">
          <w:tblGrid>
            <w:gridCol w:w="360"/>
            <w:gridCol w:w="360"/>
            <w:gridCol w:w="360"/>
            <w:gridCol w:w="360"/>
            <w:gridCol w:w="360"/>
            <w:gridCol w:w="360"/>
            <w:gridCol w:w="360"/>
          </w:tblGrid>
        </w:tblGridChange>
      </w:tblGrid>
      <w:tr w:rsidR="008B6276" w:rsidRPr="007F4B89" w14:paraId="3F31BFF2" w14:textId="77777777" w:rsidTr="51235A2F">
        <w:trPr>
          <w:cantSplit/>
          <w:trHeight w:val="420"/>
        </w:trPr>
        <w:tc>
          <w:tcPr>
            <w:tcW w:w="10440" w:type="dxa"/>
            <w:gridSpan w:val="7"/>
            <w:tcBorders>
              <w:top w:val="single" w:sz="4" w:space="0" w:color="DBDBDB" w:themeColor="accent3" w:themeTint="66"/>
              <w:left w:val="single" w:sz="4" w:space="0" w:color="DBDBDB" w:themeColor="accent3" w:themeTint="66"/>
              <w:bottom w:val="nil"/>
              <w:right w:val="single" w:sz="4" w:space="0" w:color="DBDBDB" w:themeColor="accent3" w:themeTint="66"/>
            </w:tcBorders>
            <w:shd w:val="clear" w:color="auto" w:fill="FAFAFA"/>
            <w:tcPrChange w:id="5966" w:author="Alicia Romero Lopez" w:date="2020-01-31T09:48:00Z">
              <w:tcPr>
                <w:tcW w:w="10440" w:type="dxa"/>
                <w:gridSpan w:val="7"/>
                <w:tcBorders>
                  <w:top w:val="single" w:sz="4" w:space="0" w:color="DBDBDB"/>
                  <w:left w:val="single" w:sz="4" w:space="0" w:color="DBDBDB"/>
                  <w:bottom w:val="nil"/>
                  <w:right w:val="single" w:sz="4" w:space="0" w:color="DBDBDB"/>
                </w:tcBorders>
                <w:shd w:val="clear" w:color="auto" w:fill="FAFAFA"/>
              </w:tcPr>
            </w:tcPrChange>
          </w:tcPr>
          <w:p w14:paraId="3AEC1702" w14:textId="77777777" w:rsidR="003511FB" w:rsidRDefault="003511FB" w:rsidP="003511FB">
            <w:pPr>
              <w:spacing w:before="120" w:after="120" w:line="256" w:lineRule="auto"/>
              <w:outlineLvl w:val="2"/>
              <w:rPr>
                <w:rFonts w:ascii="Open Sans Semibold" w:hAnsi="Open Sans Semibold" w:cs="Open Sans Semibold"/>
                <w:color w:val="11143F"/>
              </w:rPr>
            </w:pPr>
            <w:r>
              <w:rPr>
                <w:rFonts w:ascii="Open Sans Semibold" w:hAnsi="Open Sans Semibold" w:cs="Open Sans Semibold"/>
                <w:color w:val="11143F"/>
              </w:rPr>
              <w:t>Knowledge Check</w:t>
            </w:r>
          </w:p>
          <w:p w14:paraId="7AEBAE56" w14:textId="77777777" w:rsidR="003511FB" w:rsidRDefault="003511FB" w:rsidP="008B6276">
            <w:pPr>
              <w:spacing w:before="120" w:after="120" w:line="256" w:lineRule="auto"/>
              <w:outlineLvl w:val="2"/>
              <w:rPr>
                <w:rFonts w:ascii="Open Sans Semibold" w:hAnsi="Open Sans Semibold" w:cs="Open Sans Semibold"/>
                <w:color w:val="11143F"/>
              </w:rPr>
            </w:pPr>
          </w:p>
          <w:p w14:paraId="7876E74B" w14:textId="462E57D0" w:rsidR="008B6276" w:rsidRPr="007F4B89" w:rsidRDefault="008B6276" w:rsidP="008B6276">
            <w:pPr>
              <w:spacing w:before="120" w:after="120" w:line="256" w:lineRule="auto"/>
              <w:outlineLvl w:val="2"/>
              <w:rPr>
                <w:color w:val="404040"/>
              </w:rPr>
            </w:pPr>
            <w:r w:rsidRPr="007F4B89">
              <w:rPr>
                <w:rFonts w:ascii="Open Sans Semibold" w:hAnsi="Open Sans Semibold" w:cs="Open Sans Semibold"/>
                <w:color w:val="11143F"/>
              </w:rPr>
              <w:t>Dataset X = {</w:t>
            </w:r>
            <w:r w:rsidRPr="007F4B89">
              <w:rPr>
                <w:rFonts w:ascii="Helvetica" w:hAnsi="Helvetica" w:cs="Open Sans Semibold"/>
                <w:color w:val="231F20"/>
              </w:rPr>
              <w:t>2.5, 3.1, 3.4, 3.5, 3.5, 4, 4.1 }</w:t>
            </w:r>
          </w:p>
          <w:p w14:paraId="04940FE0" w14:textId="77777777" w:rsidR="008B6276" w:rsidRPr="007F4B89" w:rsidRDefault="008B6276" w:rsidP="008B6276">
            <w:pPr>
              <w:spacing w:before="120" w:after="120" w:line="256" w:lineRule="auto"/>
              <w:outlineLvl w:val="2"/>
              <w:rPr>
                <w:rFonts w:ascii="Open Sans Semibold" w:hAnsi="Open Sans Semibold" w:cs="Open Sans Semibold"/>
                <w:color w:val="11143F"/>
              </w:rPr>
            </w:pPr>
          </w:p>
        </w:tc>
      </w:tr>
      <w:tr w:rsidR="008B6276" w:rsidRPr="007F4B89" w14:paraId="5D01D965" w14:textId="77777777" w:rsidTr="51235A2F">
        <w:trPr>
          <w:cantSplit/>
          <w:trHeight w:val="128"/>
        </w:trPr>
        <w:tc>
          <w:tcPr>
            <w:tcW w:w="3480" w:type="dxa"/>
            <w:gridSpan w:val="2"/>
            <w:vMerge w:val="restart"/>
            <w:tcBorders>
              <w:top w:val="nil"/>
              <w:left w:val="single" w:sz="4" w:space="0" w:color="DBDBDB" w:themeColor="accent3" w:themeTint="66"/>
              <w:bottom w:val="nil"/>
              <w:right w:val="single" w:sz="4" w:space="0" w:color="7D7D7D"/>
            </w:tcBorders>
            <w:shd w:val="clear" w:color="auto" w:fill="FAFAFA"/>
            <w:hideMark/>
            <w:tcPrChange w:id="5967" w:author="Alicia Romero Lopez" w:date="2020-01-31T09:48:00Z">
              <w:tcPr>
                <w:tcW w:w="3480" w:type="dxa"/>
                <w:gridSpan w:val="2"/>
                <w:vMerge w:val="restart"/>
                <w:tcBorders>
                  <w:top w:val="nil"/>
                  <w:left w:val="single" w:sz="4" w:space="0" w:color="DBDBDB"/>
                  <w:bottom w:val="nil"/>
                  <w:right w:val="single" w:sz="4" w:space="0" w:color="7D7D7D"/>
                </w:tcBorders>
                <w:shd w:val="clear" w:color="auto" w:fill="FAFAFA"/>
                <w:hideMark/>
              </w:tcPr>
            </w:tcPrChange>
          </w:tcPr>
          <w:p w14:paraId="729D69E6" w14:textId="77777777" w:rsidR="008B6276" w:rsidRPr="007F4B89" w:rsidRDefault="008B6276" w:rsidP="008B6276">
            <w:pPr>
              <w:spacing w:before="120" w:after="120" w:line="256" w:lineRule="auto"/>
              <w:outlineLvl w:val="2"/>
              <w:rPr>
                <w:color w:val="404040"/>
              </w:rPr>
            </w:pPr>
            <w:r w:rsidRPr="007F4B89">
              <w:rPr>
                <w:color w:val="404040"/>
              </w:rPr>
              <w:t>The median of the dataset is</w:t>
            </w:r>
          </w:p>
        </w:tc>
        <w:tc>
          <w:tcPr>
            <w:tcW w:w="3480" w:type="dxa"/>
            <w:gridSpan w:val="3"/>
            <w:tcBorders>
              <w:top w:val="single" w:sz="4" w:space="0" w:color="7D7D7D"/>
              <w:left w:val="single" w:sz="4" w:space="0" w:color="7D7D7D"/>
              <w:bottom w:val="single" w:sz="4" w:space="0" w:color="7D7D7D"/>
              <w:right w:val="single" w:sz="4" w:space="0" w:color="7D7D7D"/>
            </w:tcBorders>
            <w:shd w:val="clear" w:color="auto" w:fill="BBBBBB"/>
            <w:hideMark/>
            <w:tcPrChange w:id="5968" w:author="Alicia Romero Lopez" w:date="2020-01-31T09:48:00Z">
              <w:tcPr>
                <w:tcW w:w="3480" w:type="dxa"/>
                <w:gridSpan w:val="3"/>
                <w:tcBorders>
                  <w:top w:val="single" w:sz="4" w:space="0" w:color="7D7D7D"/>
                  <w:left w:val="single" w:sz="4" w:space="0" w:color="7D7D7D"/>
                  <w:bottom w:val="single" w:sz="4" w:space="0" w:color="7D7D7D"/>
                  <w:right w:val="single" w:sz="4" w:space="0" w:color="7D7D7D"/>
                </w:tcBorders>
                <w:shd w:val="clear" w:color="auto" w:fill="BBBBBB"/>
                <w:hideMark/>
              </w:tcPr>
            </w:tcPrChange>
          </w:tcPr>
          <w:p w14:paraId="1BF4853B" w14:textId="77777777" w:rsidR="008B6276" w:rsidRPr="007F4B89" w:rsidRDefault="008B6276" w:rsidP="008B6276">
            <w:pPr>
              <w:spacing w:before="120" w:after="120" w:line="256" w:lineRule="auto"/>
              <w:jc w:val="center"/>
              <w:outlineLvl w:val="2"/>
              <w:rPr>
                <w:rFonts w:ascii="Open Sans Semibold" w:hAnsi="Open Sans Semibold" w:cs="Open Sans Semibold"/>
                <w:color w:val="404040"/>
              </w:rPr>
            </w:pPr>
            <w:r w:rsidRPr="007F4B89">
              <w:rPr>
                <w:rFonts w:ascii="Open Sans Semibold" w:hAnsi="Open Sans Semibold" w:cs="Open Sans Semibold"/>
                <w:color w:val="FFFFFF"/>
              </w:rPr>
              <w:t xml:space="preserve">Dropdown </w:t>
            </w:r>
            <w:r w:rsidRPr="007F4B89">
              <w:rPr>
                <w:rFonts w:ascii="FontAwesome" w:hAnsi="FontAwesome" w:cs="Open Sans Semibold"/>
                <w:color w:val="FFFFFF"/>
              </w:rPr>
              <w:sym w:font="FontAwesome" w:char="F0D7"/>
            </w:r>
          </w:p>
        </w:tc>
        <w:tc>
          <w:tcPr>
            <w:tcW w:w="3480" w:type="dxa"/>
            <w:gridSpan w:val="2"/>
            <w:vMerge w:val="restart"/>
            <w:tcBorders>
              <w:top w:val="nil"/>
              <w:left w:val="single" w:sz="4" w:space="0" w:color="7D7D7D"/>
              <w:bottom w:val="nil"/>
              <w:right w:val="single" w:sz="4" w:space="0" w:color="DBDBDB" w:themeColor="accent3" w:themeTint="66"/>
            </w:tcBorders>
            <w:shd w:val="clear" w:color="auto" w:fill="FAFAFA"/>
            <w:tcPrChange w:id="5969" w:author="Alicia Romero Lopez" w:date="2020-01-31T09:48:00Z">
              <w:tcPr>
                <w:tcW w:w="3480" w:type="dxa"/>
                <w:gridSpan w:val="2"/>
                <w:vMerge w:val="restart"/>
                <w:tcBorders>
                  <w:top w:val="nil"/>
                  <w:left w:val="single" w:sz="4" w:space="0" w:color="7D7D7D"/>
                  <w:bottom w:val="nil"/>
                  <w:right w:val="single" w:sz="4" w:space="0" w:color="DBDBDB"/>
                </w:tcBorders>
                <w:shd w:val="clear" w:color="auto" w:fill="FAFAFA"/>
              </w:tcPr>
            </w:tcPrChange>
          </w:tcPr>
          <w:p w14:paraId="0EA7F8D6" w14:textId="77777777" w:rsidR="008B6276" w:rsidRPr="007F4B89" w:rsidRDefault="008B6276" w:rsidP="008B6276">
            <w:pPr>
              <w:spacing w:before="120" w:after="120" w:line="256" w:lineRule="auto"/>
              <w:outlineLvl w:val="2"/>
              <w:rPr>
                <w:color w:val="404040"/>
              </w:rPr>
            </w:pPr>
          </w:p>
        </w:tc>
      </w:tr>
      <w:tr w:rsidR="008B6276" w:rsidRPr="007F4B89" w14:paraId="7FD08998" w14:textId="77777777" w:rsidTr="51235A2F">
        <w:trPr>
          <w:cantSplit/>
          <w:trHeight w:val="127"/>
        </w:trPr>
        <w:tc>
          <w:tcPr>
            <w:tcW w:w="14400" w:type="dxa"/>
            <w:gridSpan w:val="2"/>
            <w:vMerge/>
            <w:vAlign w:val="center"/>
            <w:hideMark/>
            <w:tcPrChange w:id="5970" w:author="Alicia Romero Lopez" w:date="2020-01-31T09:48:00Z">
              <w:tcPr>
                <w:tcW w:w="14400" w:type="dxa"/>
                <w:gridSpan w:val="2"/>
                <w:vMerge/>
                <w:tcBorders>
                  <w:top w:val="nil"/>
                  <w:left w:val="single" w:sz="4" w:space="0" w:color="DBDBDB"/>
                  <w:bottom w:val="nil"/>
                  <w:right w:val="single" w:sz="4" w:space="0" w:color="7D7D7D"/>
                </w:tcBorders>
                <w:hideMark/>
              </w:tcPr>
            </w:tcPrChange>
          </w:tcPr>
          <w:p w14:paraId="2AFDE59D" w14:textId="77777777" w:rsidR="008B6276" w:rsidRPr="007F4B89" w:rsidRDefault="008B6276" w:rsidP="008B6276">
            <w:pPr>
              <w:rPr>
                <w:color w:val="404040"/>
              </w:rPr>
            </w:pPr>
          </w:p>
        </w:tc>
        <w:tc>
          <w:tcPr>
            <w:tcW w:w="3480" w:type="dxa"/>
            <w:gridSpan w:val="3"/>
            <w:tcBorders>
              <w:top w:val="single" w:sz="4" w:space="0" w:color="7D7D7D"/>
              <w:left w:val="single" w:sz="4" w:space="0" w:color="E1E1E1"/>
              <w:bottom w:val="single" w:sz="4" w:space="0" w:color="E1E1E1"/>
              <w:right w:val="single" w:sz="4" w:space="0" w:color="E1E1E1"/>
            </w:tcBorders>
            <w:shd w:val="clear" w:color="auto" w:fill="FFFFFF" w:themeFill="background1"/>
            <w:hideMark/>
            <w:tcPrChange w:id="5971" w:author="Alicia Romero Lopez" w:date="2020-01-31T09:48:00Z">
              <w:tcPr>
                <w:tcW w:w="3480" w:type="dxa"/>
                <w:gridSpan w:val="3"/>
                <w:tcBorders>
                  <w:top w:val="single" w:sz="4" w:space="0" w:color="7D7D7D"/>
                  <w:left w:val="single" w:sz="4" w:space="0" w:color="E1E1E1"/>
                  <w:bottom w:val="single" w:sz="4" w:space="0" w:color="E1E1E1"/>
                  <w:right w:val="single" w:sz="4" w:space="0" w:color="E1E1E1"/>
                </w:tcBorders>
                <w:shd w:val="clear" w:color="auto" w:fill="FFFFFF"/>
                <w:hideMark/>
              </w:tcPr>
            </w:tcPrChange>
          </w:tcPr>
          <w:p w14:paraId="695E7D6B" w14:textId="77777777" w:rsidR="008B6276" w:rsidRPr="007F4B89" w:rsidRDefault="008B6276" w:rsidP="008B6276">
            <w:pPr>
              <w:spacing w:before="120" w:after="120" w:line="256" w:lineRule="auto"/>
              <w:jc w:val="center"/>
              <w:outlineLvl w:val="2"/>
              <w:rPr>
                <w:color w:val="404040"/>
                <w:highlight w:val="green"/>
              </w:rPr>
            </w:pPr>
            <w:r w:rsidRPr="007F4B89">
              <w:rPr>
                <w:color w:val="404040"/>
                <w:highlight w:val="green"/>
              </w:rPr>
              <w:t>3.5</w:t>
            </w:r>
          </w:p>
        </w:tc>
        <w:tc>
          <w:tcPr>
            <w:tcW w:w="3750" w:type="dxa"/>
            <w:gridSpan w:val="2"/>
            <w:vMerge/>
            <w:vAlign w:val="center"/>
            <w:hideMark/>
            <w:tcPrChange w:id="5972" w:author="Alicia Romero Lopez" w:date="2020-01-31T09:48:00Z">
              <w:tcPr>
                <w:tcW w:w="3750" w:type="dxa"/>
                <w:gridSpan w:val="2"/>
                <w:vMerge/>
                <w:tcBorders>
                  <w:top w:val="nil"/>
                  <w:left w:val="single" w:sz="4" w:space="0" w:color="7D7D7D"/>
                  <w:bottom w:val="nil"/>
                  <w:right w:val="single" w:sz="4" w:space="0" w:color="DBDBDB"/>
                </w:tcBorders>
                <w:hideMark/>
              </w:tcPr>
            </w:tcPrChange>
          </w:tcPr>
          <w:p w14:paraId="68FE535A" w14:textId="77777777" w:rsidR="008B6276" w:rsidRPr="007F4B89" w:rsidRDefault="008B6276" w:rsidP="008B6276">
            <w:pPr>
              <w:rPr>
                <w:color w:val="404040"/>
              </w:rPr>
            </w:pPr>
          </w:p>
        </w:tc>
      </w:tr>
      <w:tr w:rsidR="008B6276" w:rsidRPr="007F4B89" w14:paraId="431DA6B7" w14:textId="77777777" w:rsidTr="51235A2F">
        <w:trPr>
          <w:cantSplit/>
          <w:trHeight w:val="127"/>
        </w:trPr>
        <w:tc>
          <w:tcPr>
            <w:tcW w:w="14400" w:type="dxa"/>
            <w:gridSpan w:val="2"/>
            <w:vMerge/>
            <w:vAlign w:val="center"/>
            <w:hideMark/>
            <w:tcPrChange w:id="5973" w:author="Alicia Romero Lopez" w:date="2020-01-31T09:48:00Z">
              <w:tcPr>
                <w:tcW w:w="14400" w:type="dxa"/>
                <w:gridSpan w:val="2"/>
                <w:vMerge/>
                <w:tcBorders>
                  <w:top w:val="nil"/>
                  <w:left w:val="single" w:sz="4" w:space="0" w:color="DBDBDB"/>
                  <w:bottom w:val="nil"/>
                  <w:right w:val="single" w:sz="4" w:space="0" w:color="7D7D7D"/>
                </w:tcBorders>
                <w:hideMark/>
              </w:tcPr>
            </w:tcPrChange>
          </w:tcPr>
          <w:p w14:paraId="7E3B8D9E" w14:textId="77777777" w:rsidR="008B6276" w:rsidRPr="007F4B89" w:rsidRDefault="008B6276" w:rsidP="008B6276">
            <w:pPr>
              <w:rPr>
                <w:color w:val="404040"/>
              </w:rPr>
            </w:pPr>
          </w:p>
        </w:tc>
        <w:tc>
          <w:tcPr>
            <w:tcW w:w="3480" w:type="dxa"/>
            <w:gridSpan w:val="3"/>
            <w:tcBorders>
              <w:top w:val="single" w:sz="4" w:space="0" w:color="E1E1E1"/>
              <w:left w:val="single" w:sz="4" w:space="0" w:color="E1E1E1"/>
              <w:bottom w:val="single" w:sz="4" w:space="0" w:color="E1E1E1"/>
              <w:right w:val="single" w:sz="4" w:space="0" w:color="E1E1E1"/>
            </w:tcBorders>
            <w:shd w:val="clear" w:color="auto" w:fill="FFFFFF" w:themeFill="background1"/>
            <w:hideMark/>
            <w:tcPrChange w:id="5974" w:author="Alicia Romero Lopez" w:date="2020-01-31T09:48:00Z">
              <w:tcPr>
                <w:tcW w:w="3480" w:type="dxa"/>
                <w:gridSpan w:val="3"/>
                <w:tcBorders>
                  <w:top w:val="single" w:sz="4" w:space="0" w:color="E1E1E1"/>
                  <w:left w:val="single" w:sz="4" w:space="0" w:color="E1E1E1"/>
                  <w:bottom w:val="single" w:sz="4" w:space="0" w:color="E1E1E1"/>
                  <w:right w:val="single" w:sz="4" w:space="0" w:color="E1E1E1"/>
                </w:tcBorders>
                <w:shd w:val="clear" w:color="auto" w:fill="FFFFFF"/>
                <w:hideMark/>
              </w:tcPr>
            </w:tcPrChange>
          </w:tcPr>
          <w:p w14:paraId="4DB4DAE9" w14:textId="77777777" w:rsidR="008B6276" w:rsidRPr="007F4B89" w:rsidRDefault="008B6276" w:rsidP="008B6276">
            <w:pPr>
              <w:spacing w:before="120" w:after="120" w:line="256" w:lineRule="auto"/>
              <w:jc w:val="center"/>
              <w:outlineLvl w:val="2"/>
              <w:rPr>
                <w:color w:val="404040"/>
              </w:rPr>
            </w:pPr>
            <w:r w:rsidRPr="007F4B89">
              <w:rPr>
                <w:color w:val="404040"/>
              </w:rPr>
              <w:t>3.4</w:t>
            </w:r>
          </w:p>
        </w:tc>
        <w:tc>
          <w:tcPr>
            <w:tcW w:w="3750" w:type="dxa"/>
            <w:gridSpan w:val="2"/>
            <w:vMerge/>
            <w:vAlign w:val="center"/>
            <w:hideMark/>
            <w:tcPrChange w:id="5975" w:author="Alicia Romero Lopez" w:date="2020-01-31T09:48:00Z">
              <w:tcPr>
                <w:tcW w:w="3750" w:type="dxa"/>
                <w:gridSpan w:val="2"/>
                <w:vMerge/>
                <w:tcBorders>
                  <w:top w:val="nil"/>
                  <w:left w:val="single" w:sz="4" w:space="0" w:color="7D7D7D"/>
                  <w:bottom w:val="nil"/>
                  <w:right w:val="single" w:sz="4" w:space="0" w:color="DBDBDB"/>
                </w:tcBorders>
                <w:hideMark/>
              </w:tcPr>
            </w:tcPrChange>
          </w:tcPr>
          <w:p w14:paraId="2E3F07DE" w14:textId="77777777" w:rsidR="008B6276" w:rsidRPr="007F4B89" w:rsidRDefault="008B6276" w:rsidP="008B6276">
            <w:pPr>
              <w:rPr>
                <w:color w:val="404040"/>
              </w:rPr>
            </w:pPr>
          </w:p>
        </w:tc>
      </w:tr>
      <w:tr w:rsidR="008B6276" w:rsidRPr="007F4B89" w14:paraId="0B9DD819" w14:textId="77777777" w:rsidTr="51235A2F">
        <w:trPr>
          <w:cantSplit/>
          <w:trHeight w:val="127"/>
        </w:trPr>
        <w:tc>
          <w:tcPr>
            <w:tcW w:w="14400" w:type="dxa"/>
            <w:gridSpan w:val="2"/>
            <w:vMerge/>
            <w:vAlign w:val="center"/>
            <w:hideMark/>
            <w:tcPrChange w:id="5976" w:author="Alicia Romero Lopez" w:date="2020-01-31T09:48:00Z">
              <w:tcPr>
                <w:tcW w:w="14400" w:type="dxa"/>
                <w:gridSpan w:val="2"/>
                <w:vMerge/>
                <w:tcBorders>
                  <w:top w:val="nil"/>
                  <w:left w:val="single" w:sz="4" w:space="0" w:color="DBDBDB"/>
                  <w:bottom w:val="nil"/>
                  <w:right w:val="single" w:sz="4" w:space="0" w:color="7D7D7D"/>
                </w:tcBorders>
                <w:hideMark/>
              </w:tcPr>
            </w:tcPrChange>
          </w:tcPr>
          <w:p w14:paraId="639196DD" w14:textId="77777777" w:rsidR="008B6276" w:rsidRPr="007F4B89" w:rsidRDefault="008B6276" w:rsidP="008B6276">
            <w:pPr>
              <w:rPr>
                <w:color w:val="404040"/>
              </w:rPr>
            </w:pPr>
          </w:p>
        </w:tc>
        <w:tc>
          <w:tcPr>
            <w:tcW w:w="3480" w:type="dxa"/>
            <w:gridSpan w:val="3"/>
            <w:tcBorders>
              <w:top w:val="single" w:sz="4" w:space="0" w:color="E1E1E1"/>
              <w:left w:val="single" w:sz="4" w:space="0" w:color="E1E1E1"/>
              <w:bottom w:val="single" w:sz="4" w:space="0" w:color="E1E1E1"/>
              <w:right w:val="single" w:sz="4" w:space="0" w:color="E1E1E1"/>
            </w:tcBorders>
            <w:shd w:val="clear" w:color="auto" w:fill="FFFFFF" w:themeFill="background1"/>
            <w:hideMark/>
            <w:tcPrChange w:id="5977" w:author="Alicia Romero Lopez" w:date="2020-01-31T09:48:00Z">
              <w:tcPr>
                <w:tcW w:w="3480" w:type="dxa"/>
                <w:gridSpan w:val="3"/>
                <w:tcBorders>
                  <w:top w:val="single" w:sz="4" w:space="0" w:color="E1E1E1"/>
                  <w:left w:val="single" w:sz="4" w:space="0" w:color="E1E1E1"/>
                  <w:bottom w:val="single" w:sz="4" w:space="0" w:color="E1E1E1"/>
                  <w:right w:val="single" w:sz="4" w:space="0" w:color="E1E1E1"/>
                </w:tcBorders>
                <w:shd w:val="clear" w:color="auto" w:fill="FFFFFF"/>
                <w:hideMark/>
              </w:tcPr>
            </w:tcPrChange>
          </w:tcPr>
          <w:p w14:paraId="63559B10" w14:textId="77777777" w:rsidR="008B6276" w:rsidRPr="007F4B89" w:rsidRDefault="008B6276" w:rsidP="008B6276">
            <w:pPr>
              <w:spacing w:before="120" w:after="120" w:line="256" w:lineRule="auto"/>
              <w:jc w:val="center"/>
              <w:outlineLvl w:val="2"/>
              <w:rPr>
                <w:color w:val="404040"/>
              </w:rPr>
            </w:pPr>
            <w:r w:rsidRPr="007F4B89">
              <w:rPr>
                <w:color w:val="404040"/>
              </w:rPr>
              <w:t>3.45</w:t>
            </w:r>
          </w:p>
        </w:tc>
        <w:tc>
          <w:tcPr>
            <w:tcW w:w="3750" w:type="dxa"/>
            <w:gridSpan w:val="2"/>
            <w:vMerge/>
            <w:vAlign w:val="center"/>
            <w:hideMark/>
            <w:tcPrChange w:id="5978" w:author="Alicia Romero Lopez" w:date="2020-01-31T09:48:00Z">
              <w:tcPr>
                <w:tcW w:w="3750" w:type="dxa"/>
                <w:gridSpan w:val="2"/>
                <w:vMerge/>
                <w:tcBorders>
                  <w:top w:val="nil"/>
                  <w:left w:val="single" w:sz="4" w:space="0" w:color="7D7D7D"/>
                  <w:bottom w:val="nil"/>
                  <w:right w:val="single" w:sz="4" w:space="0" w:color="DBDBDB"/>
                </w:tcBorders>
                <w:hideMark/>
              </w:tcPr>
            </w:tcPrChange>
          </w:tcPr>
          <w:p w14:paraId="662A9B8A" w14:textId="77777777" w:rsidR="008B6276" w:rsidRPr="007F4B89" w:rsidRDefault="008B6276" w:rsidP="008B6276">
            <w:pPr>
              <w:rPr>
                <w:color w:val="404040"/>
              </w:rPr>
            </w:pPr>
          </w:p>
        </w:tc>
      </w:tr>
      <w:tr w:rsidR="008B6276" w:rsidRPr="007F4B89" w14:paraId="34BB9D85" w14:textId="77777777" w:rsidTr="51235A2F">
        <w:trPr>
          <w:cantSplit/>
          <w:trHeight w:val="127"/>
        </w:trPr>
        <w:tc>
          <w:tcPr>
            <w:tcW w:w="14400" w:type="dxa"/>
            <w:gridSpan w:val="2"/>
            <w:vMerge/>
            <w:vAlign w:val="center"/>
            <w:hideMark/>
            <w:tcPrChange w:id="5979" w:author="Alicia Romero Lopez" w:date="2020-01-31T09:48:00Z">
              <w:tcPr>
                <w:tcW w:w="14400" w:type="dxa"/>
                <w:gridSpan w:val="2"/>
                <w:vMerge/>
                <w:tcBorders>
                  <w:top w:val="nil"/>
                  <w:left w:val="single" w:sz="4" w:space="0" w:color="DBDBDB"/>
                  <w:bottom w:val="nil"/>
                  <w:right w:val="single" w:sz="4" w:space="0" w:color="7D7D7D"/>
                </w:tcBorders>
                <w:hideMark/>
              </w:tcPr>
            </w:tcPrChange>
          </w:tcPr>
          <w:p w14:paraId="4177FE30" w14:textId="77777777" w:rsidR="008B6276" w:rsidRPr="007F4B89" w:rsidRDefault="008B6276" w:rsidP="008B6276">
            <w:pPr>
              <w:rPr>
                <w:color w:val="404040"/>
              </w:rPr>
            </w:pPr>
          </w:p>
        </w:tc>
        <w:tc>
          <w:tcPr>
            <w:tcW w:w="3480" w:type="dxa"/>
            <w:gridSpan w:val="3"/>
            <w:tcBorders>
              <w:top w:val="single" w:sz="4" w:space="0" w:color="E1E1E1"/>
              <w:left w:val="single" w:sz="4" w:space="0" w:color="E1E1E1"/>
              <w:bottom w:val="single" w:sz="4" w:space="0" w:color="E1E1E1"/>
              <w:right w:val="single" w:sz="4" w:space="0" w:color="E1E1E1"/>
            </w:tcBorders>
            <w:shd w:val="clear" w:color="auto" w:fill="FFFFFF" w:themeFill="background1"/>
            <w:hideMark/>
            <w:tcPrChange w:id="5980" w:author="Alicia Romero Lopez" w:date="2020-01-31T09:48:00Z">
              <w:tcPr>
                <w:tcW w:w="3480" w:type="dxa"/>
                <w:gridSpan w:val="3"/>
                <w:tcBorders>
                  <w:top w:val="single" w:sz="4" w:space="0" w:color="E1E1E1"/>
                  <w:left w:val="single" w:sz="4" w:space="0" w:color="E1E1E1"/>
                  <w:bottom w:val="single" w:sz="4" w:space="0" w:color="E1E1E1"/>
                  <w:right w:val="single" w:sz="4" w:space="0" w:color="E1E1E1"/>
                </w:tcBorders>
                <w:shd w:val="clear" w:color="auto" w:fill="FFFFFF"/>
                <w:hideMark/>
              </w:tcPr>
            </w:tcPrChange>
          </w:tcPr>
          <w:p w14:paraId="335F5FBD" w14:textId="77777777" w:rsidR="008B6276" w:rsidRPr="007F4B89" w:rsidRDefault="008B6276" w:rsidP="008B6276">
            <w:pPr>
              <w:spacing w:before="120" w:after="120" w:line="256" w:lineRule="auto"/>
              <w:jc w:val="center"/>
              <w:outlineLvl w:val="2"/>
              <w:rPr>
                <w:color w:val="404040"/>
              </w:rPr>
            </w:pPr>
            <w:r w:rsidRPr="007F4B89">
              <w:rPr>
                <w:color w:val="404040"/>
              </w:rPr>
              <w:t>3.55</w:t>
            </w:r>
          </w:p>
        </w:tc>
        <w:tc>
          <w:tcPr>
            <w:tcW w:w="3750" w:type="dxa"/>
            <w:gridSpan w:val="2"/>
            <w:vMerge/>
            <w:vAlign w:val="center"/>
            <w:hideMark/>
            <w:tcPrChange w:id="5981" w:author="Alicia Romero Lopez" w:date="2020-01-31T09:48:00Z">
              <w:tcPr>
                <w:tcW w:w="3750" w:type="dxa"/>
                <w:gridSpan w:val="2"/>
                <w:vMerge/>
                <w:tcBorders>
                  <w:top w:val="nil"/>
                  <w:left w:val="single" w:sz="4" w:space="0" w:color="7D7D7D"/>
                  <w:bottom w:val="nil"/>
                  <w:right w:val="single" w:sz="4" w:space="0" w:color="DBDBDB"/>
                </w:tcBorders>
                <w:hideMark/>
              </w:tcPr>
            </w:tcPrChange>
          </w:tcPr>
          <w:p w14:paraId="6CE8A981" w14:textId="77777777" w:rsidR="008B6276" w:rsidRPr="007F4B89" w:rsidRDefault="008B6276" w:rsidP="008B6276">
            <w:pPr>
              <w:rPr>
                <w:color w:val="404040"/>
              </w:rPr>
            </w:pPr>
          </w:p>
        </w:tc>
      </w:tr>
      <w:tr w:rsidR="008B6276" w:rsidRPr="007F4B89" w14:paraId="73158EDE" w14:textId="77777777" w:rsidTr="51235A2F">
        <w:trPr>
          <w:cantSplit/>
        </w:trPr>
        <w:tc>
          <w:tcPr>
            <w:tcW w:w="265" w:type="dxa"/>
            <w:tcBorders>
              <w:top w:val="nil"/>
              <w:left w:val="single" w:sz="4" w:space="0" w:color="DBDBDB" w:themeColor="accent3" w:themeTint="66"/>
              <w:bottom w:val="nil"/>
              <w:right w:val="nil"/>
            </w:tcBorders>
            <w:shd w:val="clear" w:color="auto" w:fill="FAFAFA"/>
            <w:tcPrChange w:id="5982" w:author="Alicia Romero Lopez" w:date="2020-01-31T09:48:00Z">
              <w:tcPr>
                <w:tcW w:w="265" w:type="dxa"/>
                <w:tcBorders>
                  <w:top w:val="nil"/>
                  <w:left w:val="single" w:sz="4" w:space="0" w:color="DBDBDB"/>
                  <w:bottom w:val="nil"/>
                  <w:right w:val="nil"/>
                </w:tcBorders>
                <w:shd w:val="clear" w:color="auto" w:fill="FAFAFA"/>
              </w:tcPr>
            </w:tcPrChange>
          </w:tcPr>
          <w:p w14:paraId="1C96C146" w14:textId="77777777" w:rsidR="008B6276" w:rsidRPr="007F4B89" w:rsidRDefault="008B6276" w:rsidP="008B6276">
            <w:pPr>
              <w:rPr>
                <w:color w:val="404040"/>
                <w:sz w:val="16"/>
                <w:szCs w:val="16"/>
              </w:rPr>
            </w:pPr>
          </w:p>
        </w:tc>
        <w:tc>
          <w:tcPr>
            <w:tcW w:w="3960" w:type="dxa"/>
            <w:gridSpan w:val="2"/>
            <w:tcBorders>
              <w:top w:val="nil"/>
              <w:left w:val="nil"/>
              <w:bottom w:val="nil"/>
              <w:right w:val="nil"/>
            </w:tcBorders>
            <w:shd w:val="clear" w:color="auto" w:fill="FAFAFA"/>
            <w:vAlign w:val="center"/>
            <w:tcPrChange w:id="5983" w:author="Alicia Romero Lopez" w:date="2020-01-31T09:48:00Z">
              <w:tcPr>
                <w:tcW w:w="3960" w:type="dxa"/>
                <w:gridSpan w:val="2"/>
                <w:tcBorders>
                  <w:top w:val="nil"/>
                  <w:left w:val="nil"/>
                  <w:bottom w:val="nil"/>
                  <w:right w:val="nil"/>
                </w:tcBorders>
                <w:shd w:val="clear" w:color="auto" w:fill="FAFAFA"/>
              </w:tcPr>
            </w:tcPrChange>
          </w:tcPr>
          <w:p w14:paraId="5E81589E" w14:textId="77777777" w:rsidR="008B6276" w:rsidRPr="007F4B89" w:rsidRDefault="008B6276" w:rsidP="008B6276">
            <w:pPr>
              <w:rPr>
                <w:color w:val="404040"/>
                <w:sz w:val="16"/>
                <w:szCs w:val="16"/>
              </w:rPr>
            </w:pPr>
          </w:p>
        </w:tc>
        <w:tc>
          <w:tcPr>
            <w:tcW w:w="2052" w:type="dxa"/>
            <w:tcBorders>
              <w:top w:val="nil"/>
              <w:left w:val="nil"/>
              <w:bottom w:val="nil"/>
              <w:right w:val="nil"/>
            </w:tcBorders>
            <w:shd w:val="clear" w:color="auto" w:fill="FAFAFA"/>
            <w:vAlign w:val="center"/>
            <w:tcPrChange w:id="5984" w:author="Alicia Romero Lopez" w:date="2020-01-31T09:48:00Z">
              <w:tcPr>
                <w:tcW w:w="2052" w:type="dxa"/>
                <w:tcBorders>
                  <w:top w:val="nil"/>
                  <w:left w:val="nil"/>
                  <w:bottom w:val="nil"/>
                  <w:right w:val="nil"/>
                </w:tcBorders>
                <w:shd w:val="clear" w:color="auto" w:fill="FAFAFA"/>
              </w:tcPr>
            </w:tcPrChange>
          </w:tcPr>
          <w:p w14:paraId="23319C76" w14:textId="77777777" w:rsidR="008B6276" w:rsidRPr="007F4B89" w:rsidRDefault="008B6276" w:rsidP="008B6276">
            <w:pPr>
              <w:rPr>
                <w:color w:val="404040"/>
                <w:sz w:val="16"/>
                <w:szCs w:val="16"/>
              </w:rPr>
            </w:pPr>
          </w:p>
        </w:tc>
        <w:tc>
          <w:tcPr>
            <w:tcW w:w="3893" w:type="dxa"/>
            <w:gridSpan w:val="2"/>
            <w:tcBorders>
              <w:top w:val="nil"/>
              <w:left w:val="nil"/>
              <w:bottom w:val="nil"/>
              <w:right w:val="nil"/>
            </w:tcBorders>
            <w:shd w:val="clear" w:color="auto" w:fill="FAFAFA"/>
            <w:vAlign w:val="center"/>
            <w:tcPrChange w:id="5985" w:author="Alicia Romero Lopez" w:date="2020-01-31T09:48:00Z">
              <w:tcPr>
                <w:tcW w:w="3893" w:type="dxa"/>
                <w:gridSpan w:val="2"/>
                <w:tcBorders>
                  <w:top w:val="nil"/>
                  <w:left w:val="nil"/>
                  <w:bottom w:val="nil"/>
                  <w:right w:val="nil"/>
                </w:tcBorders>
                <w:shd w:val="clear" w:color="auto" w:fill="FAFAFA"/>
              </w:tcPr>
            </w:tcPrChange>
          </w:tcPr>
          <w:p w14:paraId="414C2665" w14:textId="77777777" w:rsidR="008B6276" w:rsidRPr="007F4B89" w:rsidRDefault="008B6276" w:rsidP="008B6276">
            <w:pPr>
              <w:rPr>
                <w:color w:val="404040"/>
                <w:sz w:val="16"/>
                <w:szCs w:val="16"/>
              </w:rPr>
            </w:pPr>
          </w:p>
        </w:tc>
        <w:tc>
          <w:tcPr>
            <w:tcW w:w="270" w:type="dxa"/>
            <w:tcBorders>
              <w:top w:val="nil"/>
              <w:left w:val="nil"/>
              <w:bottom w:val="nil"/>
              <w:right w:val="single" w:sz="4" w:space="0" w:color="DBDBDB" w:themeColor="accent3" w:themeTint="66"/>
            </w:tcBorders>
            <w:shd w:val="clear" w:color="auto" w:fill="FAFAFA"/>
            <w:tcPrChange w:id="5986" w:author="Alicia Romero Lopez" w:date="2020-01-31T09:48:00Z">
              <w:tcPr>
                <w:tcW w:w="270" w:type="dxa"/>
                <w:tcBorders>
                  <w:top w:val="nil"/>
                  <w:left w:val="nil"/>
                  <w:bottom w:val="nil"/>
                  <w:right w:val="single" w:sz="4" w:space="0" w:color="DBDBDB"/>
                </w:tcBorders>
                <w:shd w:val="clear" w:color="auto" w:fill="FAFAFA"/>
              </w:tcPr>
            </w:tcPrChange>
          </w:tcPr>
          <w:p w14:paraId="2169CE21" w14:textId="77777777" w:rsidR="008B6276" w:rsidRPr="007F4B89" w:rsidRDefault="008B6276" w:rsidP="008B6276">
            <w:pPr>
              <w:rPr>
                <w:color w:val="404040"/>
                <w:sz w:val="16"/>
                <w:szCs w:val="16"/>
              </w:rPr>
            </w:pPr>
          </w:p>
        </w:tc>
      </w:tr>
      <w:tr w:rsidR="008B6276" w:rsidRPr="007F4B89" w14:paraId="62AF063D" w14:textId="77777777" w:rsidTr="51235A2F">
        <w:trPr>
          <w:cantSplit/>
        </w:trPr>
        <w:tc>
          <w:tcPr>
            <w:tcW w:w="265" w:type="dxa"/>
            <w:tcBorders>
              <w:top w:val="nil"/>
              <w:left w:val="single" w:sz="4" w:space="0" w:color="DBDBDB" w:themeColor="accent3" w:themeTint="66"/>
              <w:bottom w:val="single" w:sz="4" w:space="0" w:color="DBDBDB" w:themeColor="accent3" w:themeTint="66"/>
              <w:right w:val="nil"/>
            </w:tcBorders>
            <w:shd w:val="clear" w:color="auto" w:fill="FAFAFA"/>
            <w:tcPrChange w:id="5987" w:author="Alicia Romero Lopez" w:date="2020-01-31T09:48:00Z">
              <w:tcPr>
                <w:tcW w:w="265" w:type="dxa"/>
                <w:tcBorders>
                  <w:top w:val="nil"/>
                  <w:left w:val="single" w:sz="4" w:space="0" w:color="DBDBDB"/>
                  <w:bottom w:val="single" w:sz="4" w:space="0" w:color="DBDBDB"/>
                  <w:right w:val="nil"/>
                </w:tcBorders>
                <w:shd w:val="clear" w:color="auto" w:fill="FAFAFA"/>
              </w:tcPr>
            </w:tcPrChange>
          </w:tcPr>
          <w:p w14:paraId="1D16D469" w14:textId="77777777" w:rsidR="008B6276" w:rsidRPr="007F4B89" w:rsidRDefault="008B6276" w:rsidP="008B6276">
            <w:pPr>
              <w:spacing w:before="120" w:after="120" w:line="256" w:lineRule="auto"/>
              <w:rPr>
                <w:color w:val="404040"/>
              </w:rPr>
            </w:pPr>
          </w:p>
        </w:tc>
        <w:tc>
          <w:tcPr>
            <w:tcW w:w="3960" w:type="dxa"/>
            <w:gridSpan w:val="2"/>
            <w:tcBorders>
              <w:top w:val="nil"/>
              <w:left w:val="nil"/>
              <w:bottom w:val="single" w:sz="4" w:space="0" w:color="DBDBDB" w:themeColor="accent3" w:themeTint="66"/>
              <w:right w:val="nil"/>
            </w:tcBorders>
            <w:shd w:val="clear" w:color="auto" w:fill="FAFAFA"/>
            <w:vAlign w:val="center"/>
            <w:tcPrChange w:id="5988" w:author="Alicia Romero Lopez" w:date="2020-01-31T09:48:00Z">
              <w:tcPr>
                <w:tcW w:w="3960" w:type="dxa"/>
                <w:gridSpan w:val="2"/>
                <w:tcBorders>
                  <w:top w:val="nil"/>
                  <w:left w:val="nil"/>
                  <w:bottom w:val="single" w:sz="4" w:space="0" w:color="DBDBDB"/>
                  <w:right w:val="nil"/>
                </w:tcBorders>
                <w:shd w:val="clear" w:color="auto" w:fill="FAFAFA"/>
              </w:tcPr>
            </w:tcPrChange>
          </w:tcPr>
          <w:p w14:paraId="0FDF7A11" w14:textId="77777777" w:rsidR="008B6276" w:rsidRPr="007F4B89" w:rsidRDefault="008B6276" w:rsidP="008B6276">
            <w:pPr>
              <w:spacing w:before="120" w:after="120" w:line="256" w:lineRule="auto"/>
              <w:rPr>
                <w:color w:val="404040"/>
              </w:rPr>
            </w:pPr>
          </w:p>
        </w:tc>
        <w:tc>
          <w:tcPr>
            <w:tcW w:w="2052" w:type="dxa"/>
            <w:tcBorders>
              <w:top w:val="nil"/>
              <w:left w:val="nil"/>
              <w:bottom w:val="single" w:sz="4" w:space="0" w:color="DBDBDB" w:themeColor="accent3" w:themeTint="66"/>
              <w:right w:val="nil"/>
            </w:tcBorders>
            <w:shd w:val="clear" w:color="auto" w:fill="FAFAFA"/>
            <w:vAlign w:val="center"/>
            <w:hideMark/>
            <w:tcPrChange w:id="5989" w:author="Alicia Romero Lopez" w:date="2020-01-31T09:48:00Z">
              <w:tcPr>
                <w:tcW w:w="2052" w:type="dxa"/>
                <w:tcBorders>
                  <w:top w:val="nil"/>
                  <w:left w:val="nil"/>
                  <w:bottom w:val="single" w:sz="4" w:space="0" w:color="DBDBDB"/>
                  <w:right w:val="nil"/>
                </w:tcBorders>
                <w:shd w:val="clear" w:color="auto" w:fill="FAFAFA"/>
                <w:hideMark/>
              </w:tcPr>
            </w:tcPrChange>
          </w:tcPr>
          <w:p w14:paraId="0B5AA151" w14:textId="77777777" w:rsidR="008B6276" w:rsidRPr="007F4B89" w:rsidRDefault="008B6276" w:rsidP="008B6276">
            <w:pPr>
              <w:spacing w:before="120" w:after="120" w:line="256" w:lineRule="auto"/>
              <w:rPr>
                <w:color w:val="404040"/>
              </w:rPr>
            </w:pPr>
            <w:r w:rsidRPr="007F4B89">
              <w:rPr>
                <w:noProof/>
                <w:color w:val="404040"/>
              </w:rPr>
              <w:drawing>
                <wp:inline distT="0" distB="0" distL="0" distR="0" wp14:anchorId="629E1144" wp14:editId="6509440E">
                  <wp:extent cx="1158240" cy="304800"/>
                  <wp:effectExtent l="0" t="0" r="3810" b="0"/>
                  <wp:docPr id="29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158240" cy="304800"/>
                          </a:xfrm>
                          <a:prstGeom prst="rect">
                            <a:avLst/>
                          </a:prstGeom>
                          <a:noFill/>
                          <a:ln>
                            <a:noFill/>
                          </a:ln>
                        </pic:spPr>
                      </pic:pic>
                    </a:graphicData>
                  </a:graphic>
                </wp:inline>
              </w:drawing>
            </w:r>
          </w:p>
        </w:tc>
        <w:tc>
          <w:tcPr>
            <w:tcW w:w="3893" w:type="dxa"/>
            <w:gridSpan w:val="2"/>
            <w:tcBorders>
              <w:top w:val="nil"/>
              <w:left w:val="nil"/>
              <w:bottom w:val="single" w:sz="4" w:space="0" w:color="DBDBDB" w:themeColor="accent3" w:themeTint="66"/>
              <w:right w:val="nil"/>
            </w:tcBorders>
            <w:shd w:val="clear" w:color="auto" w:fill="FAFAFA"/>
            <w:vAlign w:val="center"/>
            <w:tcPrChange w:id="5990" w:author="Alicia Romero Lopez" w:date="2020-01-31T09:48:00Z">
              <w:tcPr>
                <w:tcW w:w="3893" w:type="dxa"/>
                <w:gridSpan w:val="2"/>
                <w:tcBorders>
                  <w:top w:val="nil"/>
                  <w:left w:val="nil"/>
                  <w:bottom w:val="single" w:sz="4" w:space="0" w:color="DBDBDB"/>
                  <w:right w:val="nil"/>
                </w:tcBorders>
                <w:shd w:val="clear" w:color="auto" w:fill="FAFAFA"/>
              </w:tcPr>
            </w:tcPrChange>
          </w:tcPr>
          <w:p w14:paraId="2EEB4A50" w14:textId="77777777" w:rsidR="008B6276" w:rsidRPr="007F4B89" w:rsidRDefault="008B6276" w:rsidP="008B6276">
            <w:pPr>
              <w:spacing w:before="120" w:after="120" w:line="256" w:lineRule="auto"/>
              <w:rPr>
                <w:color w:val="404040"/>
              </w:rPr>
            </w:pPr>
          </w:p>
        </w:tc>
        <w:tc>
          <w:tcPr>
            <w:tcW w:w="270" w:type="dxa"/>
            <w:tcBorders>
              <w:top w:val="nil"/>
              <w:left w:val="nil"/>
              <w:bottom w:val="single" w:sz="4" w:space="0" w:color="DBDBDB" w:themeColor="accent3" w:themeTint="66"/>
              <w:right w:val="single" w:sz="4" w:space="0" w:color="DBDBDB" w:themeColor="accent3" w:themeTint="66"/>
            </w:tcBorders>
            <w:shd w:val="clear" w:color="auto" w:fill="FAFAFA"/>
            <w:tcPrChange w:id="5991" w:author="Alicia Romero Lopez" w:date="2020-01-31T09:48:00Z">
              <w:tcPr>
                <w:tcW w:w="270" w:type="dxa"/>
                <w:tcBorders>
                  <w:top w:val="nil"/>
                  <w:left w:val="nil"/>
                  <w:bottom w:val="single" w:sz="4" w:space="0" w:color="DBDBDB"/>
                  <w:right w:val="single" w:sz="4" w:space="0" w:color="DBDBDB"/>
                </w:tcBorders>
                <w:shd w:val="clear" w:color="auto" w:fill="FAFAFA"/>
              </w:tcPr>
            </w:tcPrChange>
          </w:tcPr>
          <w:p w14:paraId="138EA726" w14:textId="77777777" w:rsidR="008B6276" w:rsidRPr="007F4B89" w:rsidRDefault="008B6276" w:rsidP="008B6276">
            <w:pPr>
              <w:spacing w:before="120" w:after="120" w:line="256" w:lineRule="auto"/>
              <w:rPr>
                <w:color w:val="404040"/>
              </w:rPr>
            </w:pPr>
          </w:p>
        </w:tc>
      </w:tr>
    </w:tbl>
    <w:p w14:paraId="6F8F3D28" w14:textId="77777777" w:rsidR="008B6276" w:rsidRPr="007F4B89" w:rsidRDefault="008B6276" w:rsidP="008B6276">
      <w:pPr>
        <w:spacing w:after="0" w:line="240" w:lineRule="auto"/>
        <w:rPr>
          <w:rFonts w:ascii="Open Sans" w:eastAsia="Open Sans" w:hAnsi="Open Sans" w:cs="Times New Roman"/>
          <w:color w:val="404040"/>
        </w:rPr>
      </w:pPr>
    </w:p>
    <w:p w14:paraId="652A100E" w14:textId="77777777" w:rsidR="008B6276" w:rsidRPr="007F4B89" w:rsidRDefault="008B6276" w:rsidP="008B6276">
      <w:pPr>
        <w:spacing w:after="0" w:line="240" w:lineRule="auto"/>
        <w:rPr>
          <w:rFonts w:ascii="Open Sans" w:eastAsia="Open Sans" w:hAnsi="Open Sans" w:cs="Times New Roman"/>
          <w:color w:val="404040"/>
        </w:rPr>
      </w:pPr>
    </w:p>
    <w:tbl>
      <w:tblPr>
        <w:tblStyle w:val="TableGrid6"/>
        <w:tblW w:w="10530" w:type="dxa"/>
        <w:tblBorders>
          <w:top w:val="single" w:sz="4" w:space="0" w:color="DBDBDB"/>
          <w:left w:val="single" w:sz="4" w:space="0" w:color="DBDBDB"/>
          <w:bottom w:val="single" w:sz="4" w:space="0" w:color="DBDBDB"/>
          <w:right w:val="single" w:sz="4" w:space="0" w:color="DBDBDB"/>
          <w:insideH w:val="none" w:sz="0" w:space="0" w:color="auto"/>
          <w:insideV w:val="none" w:sz="0" w:space="0" w:color="auto"/>
        </w:tblBorders>
        <w:tblLayout w:type="fixed"/>
        <w:tblCellMar>
          <w:left w:w="115" w:type="dxa"/>
          <w:right w:w="115" w:type="dxa"/>
        </w:tblCellMar>
        <w:tblLook w:val="04A0" w:firstRow="1" w:lastRow="0" w:firstColumn="1" w:lastColumn="0" w:noHBand="0" w:noVBand="1"/>
      </w:tblPr>
      <w:tblGrid>
        <w:gridCol w:w="265"/>
        <w:gridCol w:w="2521"/>
        <w:gridCol w:w="7474"/>
        <w:gridCol w:w="270"/>
      </w:tblGrid>
      <w:tr w:rsidR="008B6276" w:rsidRPr="007F4B89" w14:paraId="60BF0EFC" w14:textId="77777777" w:rsidTr="008B6276">
        <w:trPr>
          <w:trHeight w:val="107"/>
        </w:trPr>
        <w:tc>
          <w:tcPr>
            <w:tcW w:w="265" w:type="dxa"/>
            <w:tcBorders>
              <w:top w:val="single" w:sz="4" w:space="0" w:color="DBDBDB"/>
              <w:left w:val="single" w:sz="4" w:space="0" w:color="DBDBDB"/>
              <w:bottom w:val="nil"/>
              <w:right w:val="nil"/>
            </w:tcBorders>
            <w:shd w:val="clear" w:color="auto" w:fill="FAFAFA"/>
          </w:tcPr>
          <w:p w14:paraId="19B6D1EA" w14:textId="77777777" w:rsidR="008B6276" w:rsidRPr="007F4B89" w:rsidRDefault="008B6276" w:rsidP="008B6276">
            <w:pPr>
              <w:spacing w:before="120" w:after="120" w:line="256" w:lineRule="auto"/>
              <w:rPr>
                <w:color w:val="404040"/>
              </w:rPr>
            </w:pPr>
          </w:p>
        </w:tc>
        <w:tc>
          <w:tcPr>
            <w:tcW w:w="2520" w:type="dxa"/>
            <w:tcBorders>
              <w:top w:val="single" w:sz="4" w:space="0" w:color="DBDBDB"/>
              <w:left w:val="nil"/>
              <w:bottom w:val="nil"/>
              <w:right w:val="nil"/>
            </w:tcBorders>
            <w:shd w:val="clear" w:color="auto" w:fill="FAFAFA"/>
          </w:tcPr>
          <w:p w14:paraId="159FB5E8" w14:textId="77777777" w:rsidR="008B6276" w:rsidRPr="007F4B89" w:rsidRDefault="008B6276" w:rsidP="008B6276">
            <w:pPr>
              <w:spacing w:before="120" w:after="120" w:line="256" w:lineRule="auto"/>
              <w:rPr>
                <w:color w:val="404040"/>
              </w:rPr>
            </w:pPr>
          </w:p>
        </w:tc>
        <w:tc>
          <w:tcPr>
            <w:tcW w:w="7470" w:type="dxa"/>
            <w:tcBorders>
              <w:top w:val="single" w:sz="4" w:space="0" w:color="DBDBDB"/>
              <w:left w:val="nil"/>
              <w:bottom w:val="nil"/>
              <w:right w:val="nil"/>
            </w:tcBorders>
            <w:shd w:val="clear" w:color="auto" w:fill="FAFAFA"/>
            <w:hideMark/>
          </w:tcPr>
          <w:p w14:paraId="2B124C17" w14:textId="77777777" w:rsidR="008B6276" w:rsidRPr="007F4B89" w:rsidRDefault="008B6276" w:rsidP="008B6276">
            <w:pPr>
              <w:spacing w:before="120" w:after="120" w:line="256" w:lineRule="auto"/>
              <w:jc w:val="right"/>
              <w:rPr>
                <w:color w:val="78C800"/>
              </w:rPr>
            </w:pPr>
            <w:r w:rsidRPr="007F4B89">
              <w:rPr>
                <w:rFonts w:ascii="FontAwesome" w:hAnsi="FontAwesome"/>
                <w:color w:val="78C800"/>
              </w:rPr>
              <w:sym w:font="FontAwesome" w:char="F058"/>
            </w:r>
            <w:r w:rsidRPr="007F4B89">
              <w:rPr>
                <w:color w:val="78C800"/>
              </w:rPr>
              <w:t xml:space="preserve"> Correct</w:t>
            </w:r>
          </w:p>
        </w:tc>
        <w:tc>
          <w:tcPr>
            <w:tcW w:w="270" w:type="dxa"/>
            <w:tcBorders>
              <w:top w:val="single" w:sz="4" w:space="0" w:color="DBDBDB"/>
              <w:left w:val="nil"/>
              <w:bottom w:val="nil"/>
              <w:right w:val="single" w:sz="4" w:space="0" w:color="DBDBDB"/>
            </w:tcBorders>
            <w:shd w:val="clear" w:color="auto" w:fill="FAFAFA"/>
          </w:tcPr>
          <w:p w14:paraId="77FDDAC7" w14:textId="77777777" w:rsidR="008B6276" w:rsidRPr="007F4B89" w:rsidRDefault="008B6276" w:rsidP="008B6276">
            <w:pPr>
              <w:spacing w:before="120" w:after="120" w:line="256" w:lineRule="auto"/>
              <w:rPr>
                <w:color w:val="404040"/>
              </w:rPr>
            </w:pPr>
          </w:p>
        </w:tc>
      </w:tr>
      <w:tr w:rsidR="008B6276" w:rsidRPr="007F4B89" w14:paraId="2162B0B9" w14:textId="77777777" w:rsidTr="008B6276">
        <w:tc>
          <w:tcPr>
            <w:tcW w:w="265" w:type="dxa"/>
            <w:tcBorders>
              <w:top w:val="nil"/>
              <w:left w:val="single" w:sz="4" w:space="0" w:color="DBDBDB"/>
              <w:bottom w:val="nil"/>
              <w:right w:val="nil"/>
            </w:tcBorders>
            <w:shd w:val="clear" w:color="auto" w:fill="FAFAFA"/>
          </w:tcPr>
          <w:p w14:paraId="1CAEBBC8" w14:textId="77777777" w:rsidR="008B6276" w:rsidRPr="007F4B89" w:rsidRDefault="008B6276" w:rsidP="008B6276">
            <w:pPr>
              <w:spacing w:before="120" w:after="120" w:line="256" w:lineRule="auto"/>
              <w:rPr>
                <w:color w:val="404040"/>
              </w:rPr>
            </w:pPr>
          </w:p>
        </w:tc>
        <w:tc>
          <w:tcPr>
            <w:tcW w:w="2520" w:type="dxa"/>
            <w:tcBorders>
              <w:top w:val="nil"/>
              <w:left w:val="nil"/>
              <w:bottom w:val="nil"/>
              <w:right w:val="nil"/>
            </w:tcBorders>
            <w:shd w:val="clear" w:color="auto" w:fill="78C800"/>
            <w:hideMark/>
          </w:tcPr>
          <w:p w14:paraId="7666A026" w14:textId="77777777" w:rsidR="008B6276" w:rsidRPr="007F4B89" w:rsidRDefault="008B6276" w:rsidP="008B6276">
            <w:pPr>
              <w:spacing w:before="120" w:after="120" w:line="256" w:lineRule="auto"/>
              <w:rPr>
                <w:rFonts w:ascii="Open Sans Semibold" w:hAnsi="Open Sans Semibold" w:cs="Open Sans Semibold"/>
                <w:color w:val="FFFFFF"/>
              </w:rPr>
            </w:pPr>
            <w:r w:rsidRPr="007F4B89">
              <w:rPr>
                <w:rFonts w:ascii="Open Sans Semibold" w:hAnsi="Open Sans Semibold" w:cs="Open Sans Semibold"/>
                <w:color w:val="FFFFFF"/>
              </w:rPr>
              <w:t>Explanation</w:t>
            </w:r>
          </w:p>
        </w:tc>
        <w:tc>
          <w:tcPr>
            <w:tcW w:w="7470" w:type="dxa"/>
            <w:tcBorders>
              <w:top w:val="nil"/>
              <w:left w:val="nil"/>
              <w:bottom w:val="nil"/>
              <w:right w:val="nil"/>
            </w:tcBorders>
            <w:shd w:val="clear" w:color="auto" w:fill="FAFAFA"/>
          </w:tcPr>
          <w:p w14:paraId="5A1AD05B" w14:textId="77777777" w:rsidR="008B6276" w:rsidRPr="007F4B89" w:rsidRDefault="008B6276" w:rsidP="008B6276">
            <w:pPr>
              <w:spacing w:before="120" w:after="120" w:line="256" w:lineRule="auto"/>
              <w:rPr>
                <w:color w:val="404040"/>
              </w:rPr>
            </w:pPr>
          </w:p>
        </w:tc>
        <w:tc>
          <w:tcPr>
            <w:tcW w:w="270" w:type="dxa"/>
            <w:tcBorders>
              <w:top w:val="nil"/>
              <w:left w:val="nil"/>
              <w:bottom w:val="nil"/>
              <w:right w:val="single" w:sz="4" w:space="0" w:color="DBDBDB"/>
            </w:tcBorders>
            <w:shd w:val="clear" w:color="auto" w:fill="FAFAFA"/>
          </w:tcPr>
          <w:p w14:paraId="51B82B51" w14:textId="77777777" w:rsidR="008B6276" w:rsidRPr="007F4B89" w:rsidRDefault="008B6276" w:rsidP="008B6276">
            <w:pPr>
              <w:spacing w:before="120" w:after="120" w:line="256" w:lineRule="auto"/>
              <w:rPr>
                <w:color w:val="404040"/>
              </w:rPr>
            </w:pPr>
          </w:p>
        </w:tc>
      </w:tr>
      <w:tr w:rsidR="008B6276" w:rsidRPr="007F4B89" w14:paraId="5FADE96A" w14:textId="77777777" w:rsidTr="008B6276">
        <w:tc>
          <w:tcPr>
            <w:tcW w:w="265" w:type="dxa"/>
            <w:tcBorders>
              <w:top w:val="nil"/>
              <w:left w:val="single" w:sz="4" w:space="0" w:color="DBDBDB"/>
              <w:bottom w:val="nil"/>
              <w:right w:val="nil"/>
            </w:tcBorders>
            <w:shd w:val="clear" w:color="auto" w:fill="FAFAFA"/>
          </w:tcPr>
          <w:p w14:paraId="62226B11" w14:textId="77777777" w:rsidR="008B6276" w:rsidRPr="007F4B89" w:rsidRDefault="008B6276" w:rsidP="008B6276">
            <w:pPr>
              <w:rPr>
                <w:color w:val="404040"/>
                <w:sz w:val="16"/>
                <w:szCs w:val="16"/>
              </w:rPr>
            </w:pPr>
          </w:p>
        </w:tc>
        <w:tc>
          <w:tcPr>
            <w:tcW w:w="2520" w:type="dxa"/>
            <w:tcBorders>
              <w:top w:val="nil"/>
              <w:left w:val="nil"/>
              <w:bottom w:val="single" w:sz="4" w:space="0" w:color="CCFFCC"/>
              <w:right w:val="nil"/>
            </w:tcBorders>
            <w:shd w:val="clear" w:color="auto" w:fill="78C800"/>
          </w:tcPr>
          <w:p w14:paraId="5D725E6A" w14:textId="77777777" w:rsidR="008B6276" w:rsidRPr="007F4B89" w:rsidRDefault="008B6276" w:rsidP="008B6276">
            <w:pPr>
              <w:rPr>
                <w:color w:val="404040"/>
                <w:sz w:val="16"/>
                <w:szCs w:val="16"/>
              </w:rPr>
            </w:pPr>
          </w:p>
        </w:tc>
        <w:tc>
          <w:tcPr>
            <w:tcW w:w="7470" w:type="dxa"/>
            <w:tcBorders>
              <w:top w:val="nil"/>
              <w:left w:val="nil"/>
              <w:bottom w:val="single" w:sz="4" w:space="0" w:color="CCFFCC"/>
              <w:right w:val="nil"/>
            </w:tcBorders>
            <w:shd w:val="clear" w:color="auto" w:fill="78C800"/>
          </w:tcPr>
          <w:p w14:paraId="079CF04A" w14:textId="77777777" w:rsidR="008B6276" w:rsidRPr="007F4B89" w:rsidRDefault="008B6276" w:rsidP="008B6276">
            <w:pPr>
              <w:rPr>
                <w:color w:val="404040"/>
                <w:sz w:val="16"/>
                <w:szCs w:val="16"/>
              </w:rPr>
            </w:pPr>
          </w:p>
        </w:tc>
        <w:tc>
          <w:tcPr>
            <w:tcW w:w="270" w:type="dxa"/>
            <w:tcBorders>
              <w:top w:val="nil"/>
              <w:left w:val="nil"/>
              <w:bottom w:val="nil"/>
              <w:right w:val="single" w:sz="4" w:space="0" w:color="DBDBDB"/>
            </w:tcBorders>
            <w:shd w:val="clear" w:color="auto" w:fill="FAFAFA"/>
          </w:tcPr>
          <w:p w14:paraId="2ABAE9F3" w14:textId="77777777" w:rsidR="008B6276" w:rsidRPr="007F4B89" w:rsidRDefault="008B6276" w:rsidP="008B6276">
            <w:pPr>
              <w:rPr>
                <w:color w:val="404040"/>
                <w:sz w:val="16"/>
                <w:szCs w:val="16"/>
              </w:rPr>
            </w:pPr>
          </w:p>
        </w:tc>
      </w:tr>
      <w:tr w:rsidR="008B6276" w:rsidRPr="007F4B89" w14:paraId="42202CCB" w14:textId="77777777" w:rsidTr="008B6276">
        <w:trPr>
          <w:trHeight w:val="60"/>
        </w:trPr>
        <w:tc>
          <w:tcPr>
            <w:tcW w:w="265" w:type="dxa"/>
            <w:tcBorders>
              <w:top w:val="nil"/>
              <w:left w:val="single" w:sz="4" w:space="0" w:color="DBDBDB"/>
              <w:bottom w:val="nil"/>
              <w:right w:val="single" w:sz="4" w:space="0" w:color="CCFFCC"/>
            </w:tcBorders>
            <w:shd w:val="clear" w:color="auto" w:fill="FAFAFA"/>
          </w:tcPr>
          <w:p w14:paraId="2DE0750E" w14:textId="77777777" w:rsidR="008B6276" w:rsidRPr="007F4B89" w:rsidRDefault="008B6276" w:rsidP="008B6276">
            <w:pPr>
              <w:spacing w:before="120" w:after="120" w:line="256" w:lineRule="auto"/>
              <w:rPr>
                <w:color w:val="404040"/>
              </w:rPr>
            </w:pPr>
          </w:p>
        </w:tc>
        <w:tc>
          <w:tcPr>
            <w:tcW w:w="9990" w:type="dxa"/>
            <w:gridSpan w:val="2"/>
            <w:tcBorders>
              <w:top w:val="single" w:sz="4" w:space="0" w:color="CCFFCC"/>
              <w:left w:val="single" w:sz="4" w:space="0" w:color="CCFFCC"/>
              <w:bottom w:val="single" w:sz="4" w:space="0" w:color="CCFFCC"/>
              <w:right w:val="single" w:sz="4" w:space="0" w:color="CCFFCC"/>
            </w:tcBorders>
            <w:shd w:val="clear" w:color="auto" w:fill="F3FFF3"/>
          </w:tcPr>
          <w:p w14:paraId="16F762FE" w14:textId="77777777" w:rsidR="008B6276" w:rsidRPr="007F4B89" w:rsidRDefault="008B6276" w:rsidP="008B6276">
            <w:pPr>
              <w:spacing w:before="120" w:after="120" w:line="256" w:lineRule="auto"/>
              <w:rPr>
                <w:color w:val="7F7F7F"/>
              </w:rPr>
            </w:pPr>
          </w:p>
          <w:p w14:paraId="2B9D7A00" w14:textId="77777777" w:rsidR="008B6276" w:rsidRPr="007F4B89" w:rsidRDefault="008B6276" w:rsidP="008B6276">
            <w:pPr>
              <w:spacing w:before="120" w:after="120" w:line="256" w:lineRule="auto"/>
              <w:rPr>
                <w:color w:val="7F7F7F"/>
              </w:rPr>
            </w:pPr>
            <w:r w:rsidRPr="007F4B89">
              <w:rPr>
                <w:color w:val="7F7F7F"/>
              </w:rPr>
              <w:t>Correct Answer!</w:t>
            </w:r>
          </w:p>
          <w:p w14:paraId="535E0FAA" w14:textId="77777777" w:rsidR="008B6276" w:rsidRPr="007F4B89" w:rsidRDefault="008B6276" w:rsidP="008B6276">
            <w:pPr>
              <w:spacing w:before="120" w:after="120" w:line="256" w:lineRule="auto"/>
              <w:rPr>
                <w:color w:val="7F7F7F"/>
              </w:rPr>
            </w:pPr>
            <w:r w:rsidRPr="007F4B89">
              <w:rPr>
                <w:color w:val="7F7F7F"/>
              </w:rPr>
              <w:t xml:space="preserve">The median is calculated through this formula: </w:t>
            </w:r>
            <w:r w:rsidRPr="007F4B89">
              <w:rPr>
                <w:color w:val="404040"/>
              </w:rPr>
              <w:t>$$\text {Median}=\left\{\begin{array}{ll}{X(r+1)} &amp; {\text { if } \mathrm{m} \text { is odd }, m=2 r+1} \\ {0.5(X r+X(r+1))} &amp; {\text { if } \mathrm{m} \text { is even }, m=2 r}\end{array}\right.$$</w:t>
            </w:r>
            <w:r w:rsidRPr="007F4B89">
              <w:rPr>
                <w:color w:val="7F7F7F"/>
              </w:rPr>
              <w:t>Which is ‘3.5’</w:t>
            </w:r>
          </w:p>
        </w:tc>
        <w:tc>
          <w:tcPr>
            <w:tcW w:w="270" w:type="dxa"/>
            <w:tcBorders>
              <w:top w:val="nil"/>
              <w:left w:val="single" w:sz="4" w:space="0" w:color="CCFFCC"/>
              <w:bottom w:val="nil"/>
              <w:right w:val="single" w:sz="4" w:space="0" w:color="DBDBDB"/>
            </w:tcBorders>
            <w:shd w:val="clear" w:color="auto" w:fill="FAFAFA"/>
          </w:tcPr>
          <w:p w14:paraId="5A8BD967" w14:textId="77777777" w:rsidR="008B6276" w:rsidRPr="007F4B89" w:rsidRDefault="008B6276" w:rsidP="008B6276">
            <w:pPr>
              <w:spacing w:before="120" w:after="120" w:line="256" w:lineRule="auto"/>
              <w:rPr>
                <w:color w:val="404040"/>
              </w:rPr>
            </w:pPr>
          </w:p>
        </w:tc>
      </w:tr>
      <w:tr w:rsidR="008B6276" w:rsidRPr="007F4B89" w14:paraId="5BAB23F4" w14:textId="77777777" w:rsidTr="008B6276">
        <w:tc>
          <w:tcPr>
            <w:tcW w:w="265" w:type="dxa"/>
            <w:tcBorders>
              <w:top w:val="nil"/>
              <w:left w:val="single" w:sz="4" w:space="0" w:color="DBDBDB"/>
              <w:bottom w:val="single" w:sz="4" w:space="0" w:color="DBDBDB"/>
              <w:right w:val="nil"/>
            </w:tcBorders>
            <w:shd w:val="clear" w:color="auto" w:fill="FAFAFA"/>
          </w:tcPr>
          <w:p w14:paraId="6763428F" w14:textId="77777777" w:rsidR="008B6276" w:rsidRPr="007F4B89" w:rsidRDefault="008B6276" w:rsidP="008B6276">
            <w:pPr>
              <w:rPr>
                <w:color w:val="404040"/>
                <w:sz w:val="16"/>
                <w:szCs w:val="16"/>
              </w:rPr>
            </w:pPr>
          </w:p>
        </w:tc>
        <w:tc>
          <w:tcPr>
            <w:tcW w:w="2520" w:type="dxa"/>
            <w:tcBorders>
              <w:top w:val="single" w:sz="4" w:space="0" w:color="CCFFCC"/>
              <w:left w:val="nil"/>
              <w:bottom w:val="single" w:sz="4" w:space="0" w:color="DBDBDB"/>
              <w:right w:val="nil"/>
            </w:tcBorders>
            <w:shd w:val="clear" w:color="auto" w:fill="FAFAFA"/>
          </w:tcPr>
          <w:p w14:paraId="65FD477B" w14:textId="77777777" w:rsidR="008B6276" w:rsidRPr="007F4B89" w:rsidRDefault="008B6276" w:rsidP="008B6276">
            <w:pPr>
              <w:rPr>
                <w:color w:val="404040"/>
                <w:sz w:val="16"/>
                <w:szCs w:val="16"/>
              </w:rPr>
            </w:pPr>
          </w:p>
        </w:tc>
        <w:tc>
          <w:tcPr>
            <w:tcW w:w="7470" w:type="dxa"/>
            <w:tcBorders>
              <w:top w:val="single" w:sz="4" w:space="0" w:color="CCFFCC"/>
              <w:left w:val="nil"/>
              <w:bottom w:val="single" w:sz="4" w:space="0" w:color="DBDBDB"/>
              <w:right w:val="nil"/>
            </w:tcBorders>
            <w:shd w:val="clear" w:color="auto" w:fill="FAFAFA"/>
          </w:tcPr>
          <w:p w14:paraId="40AC2A3A" w14:textId="77777777" w:rsidR="008B6276" w:rsidRPr="007F4B89" w:rsidRDefault="008B6276" w:rsidP="008B6276">
            <w:pPr>
              <w:rPr>
                <w:color w:val="404040"/>
                <w:sz w:val="16"/>
                <w:szCs w:val="16"/>
              </w:rPr>
            </w:pPr>
          </w:p>
        </w:tc>
        <w:tc>
          <w:tcPr>
            <w:tcW w:w="270" w:type="dxa"/>
            <w:tcBorders>
              <w:top w:val="nil"/>
              <w:left w:val="nil"/>
              <w:bottom w:val="single" w:sz="4" w:space="0" w:color="DBDBDB"/>
              <w:right w:val="single" w:sz="4" w:space="0" w:color="DBDBDB"/>
            </w:tcBorders>
            <w:shd w:val="clear" w:color="auto" w:fill="FAFAFA"/>
          </w:tcPr>
          <w:p w14:paraId="27DCC62B" w14:textId="77777777" w:rsidR="008B6276" w:rsidRPr="007F4B89" w:rsidRDefault="008B6276" w:rsidP="008B6276">
            <w:pPr>
              <w:rPr>
                <w:color w:val="404040"/>
                <w:sz w:val="16"/>
                <w:szCs w:val="16"/>
              </w:rPr>
            </w:pPr>
          </w:p>
        </w:tc>
      </w:tr>
    </w:tbl>
    <w:p w14:paraId="4F8F3AA8" w14:textId="77777777" w:rsidR="008B6276" w:rsidRPr="007F4B89" w:rsidRDefault="008B6276" w:rsidP="008B6276">
      <w:pPr>
        <w:spacing w:after="0" w:line="240" w:lineRule="auto"/>
        <w:rPr>
          <w:rFonts w:ascii="Open Sans" w:eastAsia="Open Sans" w:hAnsi="Open Sans" w:cs="Times New Roman"/>
          <w:color w:val="404040"/>
        </w:rPr>
      </w:pPr>
    </w:p>
    <w:tbl>
      <w:tblPr>
        <w:tblStyle w:val="TableGrid6"/>
        <w:tblW w:w="10530" w:type="dxa"/>
        <w:tblBorders>
          <w:top w:val="single" w:sz="4" w:space="0" w:color="DBDBDB"/>
          <w:left w:val="single" w:sz="4" w:space="0" w:color="DBDBDB"/>
          <w:bottom w:val="single" w:sz="4" w:space="0" w:color="DBDBDB"/>
          <w:right w:val="single" w:sz="4" w:space="0" w:color="DBDBDB"/>
          <w:insideH w:val="none" w:sz="0" w:space="0" w:color="auto"/>
          <w:insideV w:val="none" w:sz="0" w:space="0" w:color="auto"/>
        </w:tblBorders>
        <w:tblLayout w:type="fixed"/>
        <w:tblCellMar>
          <w:left w:w="115" w:type="dxa"/>
          <w:right w:w="115" w:type="dxa"/>
        </w:tblCellMar>
        <w:tblLook w:val="04A0" w:firstRow="1" w:lastRow="0" w:firstColumn="1" w:lastColumn="0" w:noHBand="0" w:noVBand="1"/>
      </w:tblPr>
      <w:tblGrid>
        <w:gridCol w:w="265"/>
        <w:gridCol w:w="2521"/>
        <w:gridCol w:w="7474"/>
        <w:gridCol w:w="270"/>
      </w:tblGrid>
      <w:tr w:rsidR="008B6276" w:rsidRPr="007F4B89" w14:paraId="24461871" w14:textId="77777777" w:rsidTr="008B6276">
        <w:trPr>
          <w:trHeight w:val="107"/>
        </w:trPr>
        <w:tc>
          <w:tcPr>
            <w:tcW w:w="265" w:type="dxa"/>
            <w:tcBorders>
              <w:top w:val="single" w:sz="4" w:space="0" w:color="DBDBDB"/>
              <w:left w:val="single" w:sz="4" w:space="0" w:color="DBDBDB"/>
              <w:bottom w:val="nil"/>
              <w:right w:val="nil"/>
            </w:tcBorders>
            <w:shd w:val="clear" w:color="auto" w:fill="FAFAFA"/>
          </w:tcPr>
          <w:p w14:paraId="44CA11E7" w14:textId="77777777" w:rsidR="008B6276" w:rsidRPr="007F4B89" w:rsidRDefault="008B6276" w:rsidP="008B6276">
            <w:pPr>
              <w:spacing w:before="120" w:after="120" w:line="256" w:lineRule="auto"/>
              <w:rPr>
                <w:color w:val="404040"/>
              </w:rPr>
            </w:pPr>
          </w:p>
        </w:tc>
        <w:tc>
          <w:tcPr>
            <w:tcW w:w="2520" w:type="dxa"/>
            <w:tcBorders>
              <w:top w:val="single" w:sz="4" w:space="0" w:color="DBDBDB"/>
              <w:left w:val="nil"/>
              <w:bottom w:val="nil"/>
              <w:right w:val="nil"/>
            </w:tcBorders>
            <w:shd w:val="clear" w:color="auto" w:fill="FAFAFA"/>
          </w:tcPr>
          <w:p w14:paraId="171DA0B7" w14:textId="77777777" w:rsidR="008B6276" w:rsidRPr="007F4B89" w:rsidRDefault="008B6276" w:rsidP="008B6276">
            <w:pPr>
              <w:spacing w:before="120" w:after="120" w:line="256" w:lineRule="auto"/>
              <w:rPr>
                <w:color w:val="404040"/>
              </w:rPr>
            </w:pPr>
          </w:p>
        </w:tc>
        <w:tc>
          <w:tcPr>
            <w:tcW w:w="7470" w:type="dxa"/>
            <w:tcBorders>
              <w:top w:val="single" w:sz="4" w:space="0" w:color="DBDBDB"/>
              <w:left w:val="nil"/>
              <w:bottom w:val="nil"/>
              <w:right w:val="nil"/>
            </w:tcBorders>
            <w:shd w:val="clear" w:color="auto" w:fill="FAFAFA"/>
            <w:hideMark/>
          </w:tcPr>
          <w:p w14:paraId="66AB3F21" w14:textId="76327D58" w:rsidR="008B6276" w:rsidRPr="007F4B89" w:rsidRDefault="008B6276" w:rsidP="008B6276">
            <w:pPr>
              <w:spacing w:before="120" w:after="120" w:line="256" w:lineRule="auto"/>
              <w:jc w:val="right"/>
              <w:rPr>
                <w:color w:val="78C800"/>
              </w:rPr>
            </w:pPr>
            <w:r w:rsidRPr="007F4B89">
              <w:rPr>
                <w:rFonts w:ascii="FontAwesome" w:hAnsi="FontAwesome"/>
                <w:color w:val="FF4B4B"/>
              </w:rPr>
              <w:sym w:font="FontAwesome" w:char="F057"/>
            </w:r>
            <w:r w:rsidRPr="007F4B89">
              <w:rPr>
                <w:color w:val="FF4B4B"/>
              </w:rPr>
              <w:t xml:space="preserve"> </w:t>
            </w:r>
            <w:del w:id="5992" w:author="Chantelle Dubois Nishiyama" w:date="2020-02-26T19:18:00Z">
              <w:r w:rsidRPr="007F4B89" w:rsidDel="00B97780">
                <w:rPr>
                  <w:color w:val="FF4B4B"/>
                </w:rPr>
                <w:delText>That’s</w:delText>
              </w:r>
            </w:del>
            <w:ins w:id="5993" w:author="Chantelle Dubois Nishiyama" w:date="2020-02-26T19:18:00Z">
              <w:r w:rsidR="00B97780">
                <w:rPr>
                  <w:color w:val="FF4B4B"/>
                </w:rPr>
                <w:t>That is</w:t>
              </w:r>
            </w:ins>
            <w:r w:rsidRPr="007F4B89">
              <w:rPr>
                <w:color w:val="FF4B4B"/>
              </w:rPr>
              <w:t xml:space="preserve"> Incorrect</w:t>
            </w:r>
          </w:p>
        </w:tc>
        <w:tc>
          <w:tcPr>
            <w:tcW w:w="270" w:type="dxa"/>
            <w:tcBorders>
              <w:top w:val="single" w:sz="4" w:space="0" w:color="DBDBDB"/>
              <w:left w:val="nil"/>
              <w:bottom w:val="nil"/>
              <w:right w:val="single" w:sz="4" w:space="0" w:color="DBDBDB"/>
            </w:tcBorders>
            <w:shd w:val="clear" w:color="auto" w:fill="FAFAFA"/>
          </w:tcPr>
          <w:p w14:paraId="52A1CD19" w14:textId="77777777" w:rsidR="008B6276" w:rsidRPr="007F4B89" w:rsidRDefault="008B6276" w:rsidP="008B6276">
            <w:pPr>
              <w:spacing w:before="120" w:after="120" w:line="256" w:lineRule="auto"/>
              <w:rPr>
                <w:color w:val="404040"/>
              </w:rPr>
            </w:pPr>
          </w:p>
        </w:tc>
      </w:tr>
      <w:tr w:rsidR="008B6276" w:rsidRPr="007F4B89" w14:paraId="1C8CA4D1" w14:textId="77777777" w:rsidTr="008B6276">
        <w:tc>
          <w:tcPr>
            <w:tcW w:w="265" w:type="dxa"/>
            <w:tcBorders>
              <w:top w:val="nil"/>
              <w:left w:val="single" w:sz="4" w:space="0" w:color="DBDBDB"/>
              <w:bottom w:val="nil"/>
              <w:right w:val="nil"/>
            </w:tcBorders>
            <w:shd w:val="clear" w:color="auto" w:fill="FAFAFA"/>
          </w:tcPr>
          <w:p w14:paraId="30247128" w14:textId="77777777" w:rsidR="008B6276" w:rsidRPr="007F4B89" w:rsidRDefault="008B6276" w:rsidP="008B6276">
            <w:pPr>
              <w:spacing w:before="120" w:after="120" w:line="256" w:lineRule="auto"/>
              <w:rPr>
                <w:color w:val="404040"/>
              </w:rPr>
            </w:pPr>
          </w:p>
        </w:tc>
        <w:tc>
          <w:tcPr>
            <w:tcW w:w="2520" w:type="dxa"/>
            <w:tcBorders>
              <w:top w:val="nil"/>
              <w:left w:val="nil"/>
              <w:bottom w:val="nil"/>
              <w:right w:val="nil"/>
            </w:tcBorders>
            <w:shd w:val="clear" w:color="auto" w:fill="FF4B4B"/>
            <w:hideMark/>
          </w:tcPr>
          <w:p w14:paraId="0115D7AA" w14:textId="77777777" w:rsidR="008B6276" w:rsidRPr="007F4B89" w:rsidRDefault="008B6276" w:rsidP="008B6276">
            <w:pPr>
              <w:spacing w:before="120" w:after="120" w:line="256" w:lineRule="auto"/>
              <w:rPr>
                <w:rFonts w:ascii="Open Sans Semibold" w:hAnsi="Open Sans Semibold" w:cs="Open Sans Semibold"/>
                <w:color w:val="FFFFFF"/>
              </w:rPr>
            </w:pPr>
            <w:r w:rsidRPr="007F4B89">
              <w:rPr>
                <w:rFonts w:ascii="Open Sans Semibold" w:hAnsi="Open Sans Semibold" w:cs="Open Sans Semibold"/>
                <w:color w:val="FFFFFF"/>
              </w:rPr>
              <w:t>Explanation</w:t>
            </w:r>
          </w:p>
        </w:tc>
        <w:tc>
          <w:tcPr>
            <w:tcW w:w="7470" w:type="dxa"/>
            <w:tcBorders>
              <w:top w:val="nil"/>
              <w:left w:val="nil"/>
              <w:bottom w:val="nil"/>
              <w:right w:val="nil"/>
            </w:tcBorders>
            <w:shd w:val="clear" w:color="auto" w:fill="FAFAFA"/>
          </w:tcPr>
          <w:p w14:paraId="3DFF36DA" w14:textId="77777777" w:rsidR="008B6276" w:rsidRPr="007F4B89" w:rsidRDefault="008B6276" w:rsidP="008B6276">
            <w:pPr>
              <w:spacing w:before="120" w:after="120" w:line="256" w:lineRule="auto"/>
              <w:rPr>
                <w:color w:val="404040"/>
              </w:rPr>
            </w:pPr>
          </w:p>
        </w:tc>
        <w:tc>
          <w:tcPr>
            <w:tcW w:w="270" w:type="dxa"/>
            <w:tcBorders>
              <w:top w:val="nil"/>
              <w:left w:val="nil"/>
              <w:bottom w:val="nil"/>
              <w:right w:val="single" w:sz="4" w:space="0" w:color="DBDBDB"/>
            </w:tcBorders>
            <w:shd w:val="clear" w:color="auto" w:fill="FAFAFA"/>
          </w:tcPr>
          <w:p w14:paraId="02E8157A" w14:textId="77777777" w:rsidR="008B6276" w:rsidRPr="007F4B89" w:rsidRDefault="008B6276" w:rsidP="008B6276">
            <w:pPr>
              <w:spacing w:before="120" w:after="120" w:line="256" w:lineRule="auto"/>
              <w:rPr>
                <w:color w:val="404040"/>
              </w:rPr>
            </w:pPr>
          </w:p>
        </w:tc>
      </w:tr>
      <w:tr w:rsidR="008B6276" w:rsidRPr="007F4B89" w14:paraId="2499132E" w14:textId="77777777" w:rsidTr="008B6276">
        <w:tc>
          <w:tcPr>
            <w:tcW w:w="265" w:type="dxa"/>
            <w:tcBorders>
              <w:top w:val="nil"/>
              <w:left w:val="single" w:sz="4" w:space="0" w:color="DBDBDB"/>
              <w:bottom w:val="nil"/>
              <w:right w:val="nil"/>
            </w:tcBorders>
            <w:shd w:val="clear" w:color="auto" w:fill="FAFAFA"/>
          </w:tcPr>
          <w:p w14:paraId="5A9BA1F2" w14:textId="77777777" w:rsidR="008B6276" w:rsidRPr="007F4B89" w:rsidRDefault="008B6276" w:rsidP="008B6276">
            <w:pPr>
              <w:rPr>
                <w:color w:val="404040"/>
                <w:sz w:val="16"/>
                <w:szCs w:val="16"/>
              </w:rPr>
            </w:pPr>
          </w:p>
        </w:tc>
        <w:tc>
          <w:tcPr>
            <w:tcW w:w="2520" w:type="dxa"/>
            <w:tcBorders>
              <w:top w:val="nil"/>
              <w:left w:val="nil"/>
              <w:bottom w:val="single" w:sz="4" w:space="0" w:color="F9DBDB"/>
              <w:right w:val="nil"/>
            </w:tcBorders>
            <w:shd w:val="clear" w:color="auto" w:fill="FF4B4B"/>
          </w:tcPr>
          <w:p w14:paraId="1FA09E5A" w14:textId="77777777" w:rsidR="008B6276" w:rsidRPr="007F4B89" w:rsidRDefault="008B6276" w:rsidP="008B6276">
            <w:pPr>
              <w:rPr>
                <w:color w:val="404040"/>
                <w:sz w:val="16"/>
                <w:szCs w:val="16"/>
              </w:rPr>
            </w:pPr>
          </w:p>
        </w:tc>
        <w:tc>
          <w:tcPr>
            <w:tcW w:w="7470" w:type="dxa"/>
            <w:tcBorders>
              <w:top w:val="nil"/>
              <w:left w:val="nil"/>
              <w:bottom w:val="single" w:sz="4" w:space="0" w:color="F9DBDB"/>
              <w:right w:val="nil"/>
            </w:tcBorders>
            <w:shd w:val="clear" w:color="auto" w:fill="FF4B4B"/>
          </w:tcPr>
          <w:p w14:paraId="6FE7A993" w14:textId="77777777" w:rsidR="008B6276" w:rsidRPr="007F4B89" w:rsidRDefault="008B6276" w:rsidP="008B6276">
            <w:pPr>
              <w:rPr>
                <w:color w:val="404040"/>
                <w:sz w:val="16"/>
                <w:szCs w:val="16"/>
              </w:rPr>
            </w:pPr>
          </w:p>
        </w:tc>
        <w:tc>
          <w:tcPr>
            <w:tcW w:w="270" w:type="dxa"/>
            <w:tcBorders>
              <w:top w:val="nil"/>
              <w:left w:val="nil"/>
              <w:bottom w:val="nil"/>
              <w:right w:val="single" w:sz="4" w:space="0" w:color="DBDBDB"/>
            </w:tcBorders>
            <w:shd w:val="clear" w:color="auto" w:fill="FAFAFA"/>
          </w:tcPr>
          <w:p w14:paraId="2561662A" w14:textId="77777777" w:rsidR="008B6276" w:rsidRPr="007F4B89" w:rsidRDefault="008B6276" w:rsidP="008B6276">
            <w:pPr>
              <w:rPr>
                <w:color w:val="404040"/>
                <w:sz w:val="16"/>
                <w:szCs w:val="16"/>
              </w:rPr>
            </w:pPr>
          </w:p>
        </w:tc>
      </w:tr>
      <w:tr w:rsidR="008B6276" w:rsidRPr="007F4B89" w14:paraId="5FC293E3" w14:textId="77777777" w:rsidTr="008B6276">
        <w:trPr>
          <w:trHeight w:val="60"/>
        </w:trPr>
        <w:tc>
          <w:tcPr>
            <w:tcW w:w="265" w:type="dxa"/>
            <w:tcBorders>
              <w:top w:val="nil"/>
              <w:left w:val="single" w:sz="4" w:space="0" w:color="DBDBDB"/>
              <w:bottom w:val="nil"/>
              <w:right w:val="single" w:sz="4" w:space="0" w:color="F9DBDB"/>
            </w:tcBorders>
            <w:shd w:val="clear" w:color="auto" w:fill="FAFAFA"/>
          </w:tcPr>
          <w:p w14:paraId="1F818ED9" w14:textId="77777777" w:rsidR="008B6276" w:rsidRPr="007F4B89" w:rsidRDefault="008B6276" w:rsidP="008B6276">
            <w:pPr>
              <w:spacing w:before="120" w:after="120" w:line="256" w:lineRule="auto"/>
              <w:rPr>
                <w:color w:val="404040"/>
              </w:rPr>
            </w:pPr>
          </w:p>
        </w:tc>
        <w:tc>
          <w:tcPr>
            <w:tcW w:w="9990" w:type="dxa"/>
            <w:gridSpan w:val="2"/>
            <w:tcBorders>
              <w:top w:val="single" w:sz="4" w:space="0" w:color="F9DBDB"/>
              <w:left w:val="single" w:sz="4" w:space="0" w:color="F9DBDB"/>
              <w:bottom w:val="single" w:sz="4" w:space="0" w:color="F9DBDB"/>
              <w:right w:val="single" w:sz="4" w:space="0" w:color="F9DBDB"/>
            </w:tcBorders>
            <w:shd w:val="clear" w:color="auto" w:fill="FCEEEE"/>
            <w:hideMark/>
          </w:tcPr>
          <w:p w14:paraId="4851EB14" w14:textId="77777777" w:rsidR="008B6276" w:rsidRPr="007F4B89" w:rsidRDefault="008B6276" w:rsidP="008B6276">
            <w:pPr>
              <w:spacing w:before="120" w:after="120" w:line="256" w:lineRule="auto"/>
              <w:rPr>
                <w:color w:val="7F7F7F"/>
              </w:rPr>
            </w:pPr>
            <w:r w:rsidRPr="007F4B89">
              <w:rPr>
                <w:color w:val="7F7F7F"/>
              </w:rPr>
              <w:t>Incorrect Answer!</w:t>
            </w:r>
          </w:p>
          <w:p w14:paraId="09B44CB7" w14:textId="77777777" w:rsidR="008B6276" w:rsidRPr="007F4B89" w:rsidRDefault="008B6276" w:rsidP="008B6276">
            <w:pPr>
              <w:spacing w:before="120" w:after="120" w:line="256" w:lineRule="auto"/>
              <w:rPr>
                <w:color w:val="404040"/>
              </w:rPr>
            </w:pPr>
            <w:r w:rsidRPr="007F4B89">
              <w:rPr>
                <w:color w:val="7F7F7F"/>
              </w:rPr>
              <w:t xml:space="preserve">The median is calculated through this formula: </w:t>
            </w:r>
            <w:r w:rsidRPr="007F4B89">
              <w:rPr>
                <w:color w:val="404040"/>
              </w:rPr>
              <w:t>$$\text {Median}=\left\{\begin{array}{ll}{X(r+1)} &amp; {\text { if } \mathrm{m} \text { is odd }, m=2 r+1} \\ {0.5(X r+X(r+1))} &amp; {\text { if } \mathrm{m} \text { is even }, m=2 r}\end{array}\right.$$.</w:t>
            </w:r>
          </w:p>
          <w:p w14:paraId="64EFB1EA" w14:textId="2AC4FF0B" w:rsidR="008B6276" w:rsidRPr="007F4B89" w:rsidRDefault="008B6276" w:rsidP="008B6276">
            <w:pPr>
              <w:spacing w:before="120" w:after="120" w:line="256" w:lineRule="auto"/>
              <w:rPr>
                <w:color w:val="404040"/>
              </w:rPr>
            </w:pPr>
            <w:r w:rsidRPr="007F4B89">
              <w:rPr>
                <w:color w:val="404040"/>
              </w:rPr>
              <w:t>For example</w:t>
            </w:r>
            <w:ins w:id="5994" w:author="Chantelle Dubois Nishiyama" w:date="2020-02-19T21:59:00Z">
              <w:r w:rsidR="00273CA2">
                <w:rPr>
                  <w:color w:val="404040"/>
                </w:rPr>
                <w:t>:</w:t>
              </w:r>
            </w:ins>
            <w:r w:rsidRPr="007F4B89">
              <w:rPr>
                <w:color w:val="404040"/>
              </w:rPr>
              <w:t xml:space="preserve"> for dataset</w:t>
            </w:r>
            <w:ins w:id="5995" w:author="Chantelle Dubois Nishiyama" w:date="2020-02-19T22:00:00Z">
              <w:r w:rsidR="00273CA2">
                <w:rPr>
                  <w:color w:val="404040"/>
                </w:rPr>
                <w:t xml:space="preserve"> </w:t>
              </w:r>
            </w:ins>
            <w:del w:id="5996" w:author="Chantelle Dubois Nishiyama" w:date="2020-02-19T22:00:00Z">
              <w:r w:rsidRPr="007F4B89" w:rsidDel="00273CA2">
                <w:rPr>
                  <w:color w:val="404040"/>
                </w:rPr>
                <w:delText xml:space="preserve"> </w:delText>
              </w:r>
            </w:del>
            <w:r w:rsidRPr="007F4B89">
              <w:rPr>
                <w:color w:val="404040"/>
              </w:rPr>
              <w:t xml:space="preserve">{2,3,10} since the number of elements is odd the median is simply the number in the middle. In this case, 3 is the median. </w:t>
            </w:r>
          </w:p>
        </w:tc>
        <w:tc>
          <w:tcPr>
            <w:tcW w:w="270" w:type="dxa"/>
            <w:tcBorders>
              <w:top w:val="nil"/>
              <w:left w:val="single" w:sz="4" w:space="0" w:color="F9DBDB"/>
              <w:bottom w:val="nil"/>
              <w:right w:val="single" w:sz="4" w:space="0" w:color="DBDBDB"/>
            </w:tcBorders>
            <w:shd w:val="clear" w:color="auto" w:fill="FAFAFA"/>
          </w:tcPr>
          <w:p w14:paraId="5A894901" w14:textId="77777777" w:rsidR="008B6276" w:rsidRPr="007F4B89" w:rsidRDefault="008B6276" w:rsidP="008B6276">
            <w:pPr>
              <w:spacing w:before="120" w:after="120" w:line="256" w:lineRule="auto"/>
              <w:rPr>
                <w:color w:val="404040"/>
              </w:rPr>
            </w:pPr>
          </w:p>
        </w:tc>
      </w:tr>
      <w:tr w:rsidR="008B6276" w:rsidRPr="007F4B89" w14:paraId="09E6AFE3" w14:textId="77777777" w:rsidTr="008B6276">
        <w:tc>
          <w:tcPr>
            <w:tcW w:w="265" w:type="dxa"/>
            <w:tcBorders>
              <w:top w:val="nil"/>
              <w:left w:val="single" w:sz="4" w:space="0" w:color="DBDBDB"/>
              <w:bottom w:val="single" w:sz="4" w:space="0" w:color="DBDBDB"/>
              <w:right w:val="nil"/>
            </w:tcBorders>
            <w:shd w:val="clear" w:color="auto" w:fill="FAFAFA"/>
          </w:tcPr>
          <w:p w14:paraId="46B05437" w14:textId="77777777" w:rsidR="008B6276" w:rsidRPr="007F4B89" w:rsidRDefault="008B6276" w:rsidP="008B6276">
            <w:pPr>
              <w:rPr>
                <w:color w:val="404040"/>
                <w:sz w:val="16"/>
                <w:szCs w:val="16"/>
              </w:rPr>
            </w:pPr>
          </w:p>
        </w:tc>
        <w:tc>
          <w:tcPr>
            <w:tcW w:w="2520" w:type="dxa"/>
            <w:tcBorders>
              <w:top w:val="single" w:sz="4" w:space="0" w:color="F9DBDB"/>
              <w:left w:val="nil"/>
              <w:bottom w:val="single" w:sz="4" w:space="0" w:color="DBDBDB"/>
              <w:right w:val="nil"/>
            </w:tcBorders>
            <w:shd w:val="clear" w:color="auto" w:fill="FAFAFA"/>
          </w:tcPr>
          <w:p w14:paraId="759B9945" w14:textId="77777777" w:rsidR="008B6276" w:rsidRPr="007F4B89" w:rsidRDefault="008B6276" w:rsidP="008B6276">
            <w:pPr>
              <w:rPr>
                <w:color w:val="404040"/>
                <w:sz w:val="16"/>
                <w:szCs w:val="16"/>
              </w:rPr>
            </w:pPr>
          </w:p>
        </w:tc>
        <w:tc>
          <w:tcPr>
            <w:tcW w:w="7470" w:type="dxa"/>
            <w:tcBorders>
              <w:top w:val="single" w:sz="4" w:space="0" w:color="F9DBDB"/>
              <w:left w:val="nil"/>
              <w:bottom w:val="single" w:sz="4" w:space="0" w:color="DBDBDB"/>
              <w:right w:val="nil"/>
            </w:tcBorders>
            <w:shd w:val="clear" w:color="auto" w:fill="FAFAFA"/>
          </w:tcPr>
          <w:p w14:paraId="6D53DD5B" w14:textId="77777777" w:rsidR="008B6276" w:rsidRPr="007F4B89" w:rsidRDefault="008B6276" w:rsidP="008B6276">
            <w:pPr>
              <w:rPr>
                <w:color w:val="404040"/>
                <w:sz w:val="16"/>
                <w:szCs w:val="16"/>
              </w:rPr>
            </w:pPr>
          </w:p>
        </w:tc>
        <w:tc>
          <w:tcPr>
            <w:tcW w:w="270" w:type="dxa"/>
            <w:tcBorders>
              <w:top w:val="nil"/>
              <w:left w:val="nil"/>
              <w:bottom w:val="single" w:sz="4" w:space="0" w:color="DBDBDB"/>
              <w:right w:val="single" w:sz="4" w:space="0" w:color="DBDBDB"/>
            </w:tcBorders>
            <w:shd w:val="clear" w:color="auto" w:fill="FAFAFA"/>
          </w:tcPr>
          <w:p w14:paraId="455FDE79" w14:textId="77777777" w:rsidR="008B6276" w:rsidRPr="007F4B89" w:rsidRDefault="008B6276" w:rsidP="008B6276">
            <w:pPr>
              <w:rPr>
                <w:color w:val="404040"/>
                <w:sz w:val="16"/>
                <w:szCs w:val="16"/>
              </w:rPr>
            </w:pPr>
          </w:p>
        </w:tc>
      </w:tr>
    </w:tbl>
    <w:p w14:paraId="71F64877" w14:textId="77777777" w:rsidR="008B6276" w:rsidRPr="007F4B89" w:rsidRDefault="008B6276" w:rsidP="008B6276">
      <w:pPr>
        <w:spacing w:after="0" w:line="240" w:lineRule="auto"/>
        <w:rPr>
          <w:rFonts w:ascii="Open Sans" w:eastAsia="Open Sans" w:hAnsi="Open Sans" w:cs="Times New Roman"/>
          <w:color w:val="404040"/>
        </w:rPr>
      </w:pPr>
    </w:p>
    <w:p w14:paraId="1046F57E" w14:textId="77777777" w:rsidR="008B6276" w:rsidRPr="007F4B89" w:rsidRDefault="008B6276" w:rsidP="008B6276">
      <w:pPr>
        <w:spacing w:after="0" w:line="240" w:lineRule="auto"/>
        <w:rPr>
          <w:rFonts w:ascii="Open Sans" w:eastAsia="Open Sans" w:hAnsi="Open Sans" w:cs="Times New Roman"/>
          <w:color w:val="404040"/>
        </w:rPr>
      </w:pPr>
    </w:p>
    <w:p w14:paraId="4768F83A" w14:textId="102558D1" w:rsidR="00072BB1" w:rsidRDefault="00072BB1">
      <w:pPr>
        <w:rPr>
          <w:rFonts w:ascii="Open Sans" w:eastAsia="Open Sans" w:hAnsi="Open Sans" w:cs="Times New Roman"/>
          <w:color w:val="404040"/>
        </w:rPr>
      </w:pPr>
    </w:p>
    <w:p w14:paraId="3FA517ED" w14:textId="77777777" w:rsidR="008B6276" w:rsidRPr="007F4B89" w:rsidRDefault="008B6276" w:rsidP="008B6276">
      <w:pPr>
        <w:spacing w:after="0" w:line="240" w:lineRule="auto"/>
        <w:rPr>
          <w:rFonts w:ascii="Open Sans" w:eastAsia="Open Sans" w:hAnsi="Open Sans" w:cs="Times New Roman"/>
          <w:color w:val="404040"/>
        </w:rPr>
      </w:pPr>
    </w:p>
    <w:tbl>
      <w:tblPr>
        <w:tblStyle w:val="TableGrid6"/>
        <w:tblW w:w="10440" w:type="dxa"/>
        <w:tblInd w:w="-5" w:type="dxa"/>
        <w:tblBorders>
          <w:top w:val="single" w:sz="4" w:space="0" w:color="DBDBDB"/>
          <w:left w:val="single" w:sz="4" w:space="0" w:color="DBDBDB"/>
          <w:bottom w:val="single" w:sz="4" w:space="0" w:color="DBDBDB"/>
          <w:right w:val="single" w:sz="4" w:space="0" w:color="DBDBDB"/>
          <w:insideH w:val="none" w:sz="0" w:space="0" w:color="auto"/>
          <w:insideV w:val="none" w:sz="0" w:space="0" w:color="auto"/>
        </w:tblBorders>
        <w:tblLayout w:type="fixed"/>
        <w:tblCellMar>
          <w:left w:w="115" w:type="dxa"/>
          <w:right w:w="115" w:type="dxa"/>
        </w:tblCellMar>
        <w:tblLook w:val="04A0" w:firstRow="1" w:lastRow="0" w:firstColumn="1" w:lastColumn="0" w:noHBand="0" w:noVBand="1"/>
        <w:tblPrChange w:id="5997" w:author="Alicia Romero Lopez" w:date="2020-01-31T09:48:00Z">
          <w:tblPr>
            <w:tblStyle w:val="TableGrid6"/>
            <w:tblW w:w="10440" w:type="dxa"/>
            <w:tblInd w:w="-5" w:type="dxa"/>
            <w:tblBorders>
              <w:top w:val="single" w:sz="4" w:space="0" w:color="DBDBDB"/>
              <w:left w:val="single" w:sz="4" w:space="0" w:color="DBDBDB"/>
              <w:bottom w:val="single" w:sz="4" w:space="0" w:color="DBDBDB"/>
              <w:right w:val="single" w:sz="4" w:space="0" w:color="DBDBDB"/>
              <w:insideH w:val="none" w:sz="0" w:space="0" w:color="auto"/>
              <w:insideV w:val="none" w:sz="0" w:space="0" w:color="auto"/>
            </w:tblBorders>
            <w:tblLayout w:type="fixed"/>
            <w:tblCellMar>
              <w:left w:w="115" w:type="dxa"/>
              <w:right w:w="115" w:type="dxa"/>
            </w:tblCellMar>
            <w:tblLook w:val="04A0" w:firstRow="1" w:lastRow="0" w:firstColumn="1" w:lastColumn="0" w:noHBand="0" w:noVBand="1"/>
          </w:tblPr>
        </w:tblPrChange>
      </w:tblPr>
      <w:tblGrid>
        <w:gridCol w:w="10170"/>
        <w:gridCol w:w="270"/>
        <w:tblGridChange w:id="5998">
          <w:tblGrid>
            <w:gridCol w:w="360"/>
            <w:gridCol w:w="360"/>
          </w:tblGrid>
        </w:tblGridChange>
      </w:tblGrid>
      <w:tr w:rsidR="008B6276" w:rsidRPr="007F4B89" w14:paraId="44B91B2A" w14:textId="77777777" w:rsidTr="51235A2F">
        <w:trPr>
          <w:cantSplit/>
          <w:trHeight w:val="420"/>
        </w:trPr>
        <w:tc>
          <w:tcPr>
            <w:tcW w:w="10440" w:type="dxa"/>
            <w:gridSpan w:val="2"/>
            <w:tcBorders>
              <w:top w:val="single" w:sz="4" w:space="0" w:color="DBDBDB" w:themeColor="accent3" w:themeTint="66"/>
              <w:left w:val="single" w:sz="4" w:space="0" w:color="DBDBDB" w:themeColor="accent3" w:themeTint="66"/>
              <w:bottom w:val="nil"/>
              <w:right w:val="single" w:sz="4" w:space="0" w:color="DBDBDB" w:themeColor="accent3" w:themeTint="66"/>
            </w:tcBorders>
            <w:shd w:val="clear" w:color="auto" w:fill="FAFAFA"/>
            <w:hideMark/>
            <w:tcPrChange w:id="5999" w:author="Alicia Romero Lopez" w:date="2020-01-31T09:48:00Z">
              <w:tcPr>
                <w:tcW w:w="10440" w:type="dxa"/>
                <w:gridSpan w:val="2"/>
                <w:tcBorders>
                  <w:top w:val="single" w:sz="4" w:space="0" w:color="DBDBDB"/>
                  <w:left w:val="single" w:sz="4" w:space="0" w:color="DBDBDB"/>
                  <w:bottom w:val="nil"/>
                  <w:right w:val="single" w:sz="4" w:space="0" w:color="DBDBDB"/>
                </w:tcBorders>
                <w:shd w:val="clear" w:color="auto" w:fill="FAFAFA"/>
                <w:hideMark/>
              </w:tcPr>
            </w:tcPrChange>
          </w:tcPr>
          <w:p w14:paraId="1E58837D" w14:textId="77777777" w:rsidR="008B6276" w:rsidRPr="007F4B89" w:rsidRDefault="008B6276" w:rsidP="008B6276">
            <w:pPr>
              <w:spacing w:before="120" w:after="120" w:line="256" w:lineRule="auto"/>
              <w:outlineLvl w:val="2"/>
              <w:rPr>
                <w:rFonts w:ascii="Open Sans Semibold" w:hAnsi="Open Sans Semibold" w:cs="Open Sans Semibold"/>
                <w:color w:val="11143F"/>
              </w:rPr>
            </w:pPr>
            <w:r w:rsidRPr="007F4B89">
              <w:rPr>
                <w:rFonts w:ascii="Open Sans Semibold" w:hAnsi="Open Sans Semibold" w:cs="Open Sans Semibold"/>
                <w:color w:val="11143F"/>
              </w:rPr>
              <w:t>Correlation</w:t>
            </w:r>
          </w:p>
        </w:tc>
      </w:tr>
      <w:tr w:rsidR="008B6276" w:rsidRPr="007F4B89" w14:paraId="05D1A478" w14:textId="77777777" w:rsidTr="51235A2F">
        <w:trPr>
          <w:cantSplit/>
          <w:trHeight w:val="419"/>
        </w:trPr>
        <w:tc>
          <w:tcPr>
            <w:tcW w:w="10170" w:type="dxa"/>
            <w:tcBorders>
              <w:top w:val="nil"/>
              <w:left w:val="single" w:sz="4" w:space="0" w:color="DBDBDB" w:themeColor="accent3" w:themeTint="66"/>
              <w:bottom w:val="single" w:sz="4" w:space="0" w:color="DBDBDB" w:themeColor="accent3" w:themeTint="66"/>
              <w:right w:val="nil"/>
            </w:tcBorders>
            <w:shd w:val="clear" w:color="auto" w:fill="FAFAFA"/>
            <w:tcPrChange w:id="6000" w:author="Alicia Romero Lopez" w:date="2020-01-31T09:48:00Z">
              <w:tcPr>
                <w:tcW w:w="10170" w:type="dxa"/>
                <w:tcBorders>
                  <w:top w:val="nil"/>
                  <w:left w:val="single" w:sz="4" w:space="0" w:color="DBDBDB"/>
                  <w:bottom w:val="single" w:sz="4" w:space="0" w:color="DBDBDB"/>
                  <w:right w:val="nil"/>
                </w:tcBorders>
                <w:shd w:val="clear" w:color="auto" w:fill="FAFAFA"/>
              </w:tcPr>
            </w:tcPrChange>
          </w:tcPr>
          <w:p w14:paraId="0C540269" w14:textId="77777777" w:rsidR="008B6276" w:rsidRPr="007F4B89" w:rsidRDefault="008B6276" w:rsidP="008B6276">
            <w:pPr>
              <w:spacing w:before="120" w:after="120" w:line="256" w:lineRule="auto"/>
              <w:rPr>
                <w:color w:val="404040"/>
              </w:rPr>
            </w:pPr>
          </w:p>
          <w:p w14:paraId="0DED3C0E" w14:textId="77777777" w:rsidR="008B6276" w:rsidRPr="007F4B89" w:rsidRDefault="008B6276" w:rsidP="008B6276">
            <w:pPr>
              <w:spacing w:before="120" w:after="120" w:line="256" w:lineRule="auto"/>
              <w:rPr>
                <w:color w:val="404040"/>
              </w:rPr>
            </w:pPr>
            <w:r w:rsidRPr="007F4B89">
              <w:rPr>
                <w:color w:val="404040"/>
              </w:rPr>
              <w:t xml:space="preserve">Correlation is an essential statistical technique in Exploring data which aims at finding how strongly different pairs of variables relate to each other. </w:t>
            </w:r>
          </w:p>
          <w:p w14:paraId="6125AA9E" w14:textId="77777777" w:rsidR="008B6276" w:rsidRPr="007F4B89" w:rsidRDefault="008B6276" w:rsidP="008B6276">
            <w:pPr>
              <w:spacing w:before="120" w:after="120" w:line="256" w:lineRule="auto"/>
              <w:rPr>
                <w:b/>
                <w:color w:val="404040"/>
              </w:rPr>
            </w:pPr>
            <w:r w:rsidRPr="007F4B89">
              <w:rPr>
                <w:b/>
                <w:color w:val="404040"/>
              </w:rPr>
              <w:t xml:space="preserve">Example: </w:t>
            </w:r>
          </w:p>
          <w:p w14:paraId="7D0F5ED0" w14:textId="6279169F" w:rsidR="008B6276" w:rsidRPr="007F4B89" w:rsidRDefault="008B6276" w:rsidP="008B6276">
            <w:pPr>
              <w:spacing w:before="120" w:after="120" w:line="256" w:lineRule="auto"/>
              <w:rPr>
                <w:color w:val="404040"/>
              </w:rPr>
            </w:pPr>
            <w:r w:rsidRPr="007F4B89">
              <w:rPr>
                <w:color w:val="404040"/>
              </w:rPr>
              <w:t>Consider the relationship between height and weight. You can logically assume th</w:t>
            </w:r>
            <w:ins w:id="6001" w:author="Chantelle Dubois Nishiyama" w:date="2020-02-19T22:00:00Z">
              <w:r w:rsidR="00273CA2">
                <w:rPr>
                  <w:color w:val="404040"/>
                </w:rPr>
                <w:t>at</w:t>
              </w:r>
            </w:ins>
            <w:del w:id="6002" w:author="Chantelle Dubois Nishiyama" w:date="2020-02-19T22:00:00Z">
              <w:r w:rsidRPr="007F4B89" w:rsidDel="00273CA2">
                <w:rPr>
                  <w:color w:val="404040"/>
                </w:rPr>
                <w:delText>e</w:delText>
              </w:r>
            </w:del>
            <w:r w:rsidRPr="007F4B89">
              <w:rPr>
                <w:color w:val="404040"/>
              </w:rPr>
              <w:t xml:space="preserve"> taller people generally weigh more than shorter people. However, this relationship is not ideal as people in the same height might actually vary in weight. Correlation between the two variables height and weight can tell you exactly how much people’s weights vary with respect to their heights. </w:t>
            </w:r>
          </w:p>
          <w:p w14:paraId="51B55596" w14:textId="5A65B27E" w:rsidR="008B6276" w:rsidRPr="007F4B89" w:rsidRDefault="008B6276" w:rsidP="008B6276">
            <w:pPr>
              <w:spacing w:before="120" w:after="120" w:line="256" w:lineRule="auto"/>
              <w:rPr>
                <w:color w:val="404040"/>
              </w:rPr>
            </w:pPr>
            <w:r w:rsidRPr="007F4B89">
              <w:rPr>
                <w:color w:val="404040"/>
              </w:rPr>
              <w:t>Although this correlation is fairly obvious</w:t>
            </w:r>
            <w:ins w:id="6003" w:author="Chantelle Dubois Nishiyama" w:date="2020-02-19T22:00:00Z">
              <w:r w:rsidR="00273CA2">
                <w:rPr>
                  <w:color w:val="404040"/>
                </w:rPr>
                <w:t>,</w:t>
              </w:r>
            </w:ins>
            <w:r w:rsidRPr="007F4B89">
              <w:rPr>
                <w:color w:val="404040"/>
              </w:rPr>
              <w:t xml:space="preserve"> your data may contain unsuspected correlations. You may also suspect there are correlations, but don't know which are the strongest. An intelligent correlation analysis can lead to a greater understanding of your data.</w:t>
            </w:r>
          </w:p>
          <w:p w14:paraId="34A1376E" w14:textId="77777777" w:rsidR="008B6276" w:rsidRPr="007F4B89" w:rsidRDefault="008B6276" w:rsidP="008B6276">
            <w:pPr>
              <w:spacing w:before="120" w:after="120" w:line="256" w:lineRule="auto"/>
              <w:rPr>
                <w:b/>
                <w:color w:val="404040"/>
              </w:rPr>
            </w:pPr>
            <w:r w:rsidRPr="007F4B89">
              <w:rPr>
                <w:b/>
                <w:color w:val="404040"/>
              </w:rPr>
              <w:t>Note:</w:t>
            </w:r>
          </w:p>
          <w:p w14:paraId="27D84BEE" w14:textId="77777777" w:rsidR="008B6276" w:rsidRPr="007F4B89" w:rsidRDefault="008B6276" w:rsidP="008B6276">
            <w:pPr>
              <w:spacing w:before="120" w:after="120" w:line="256" w:lineRule="auto"/>
              <w:rPr>
                <w:color w:val="404040"/>
              </w:rPr>
            </w:pPr>
            <w:r w:rsidRPr="007F4B89">
              <w:rPr>
                <w:color w:val="404040"/>
              </w:rPr>
              <w:t xml:space="preserve">The correlation coefficient is a value that indicates the strength of the relationship. Correlation coefficient varies in the range [-1,1] where: </w:t>
            </w:r>
          </w:p>
          <w:p w14:paraId="2FE5C28D" w14:textId="77777777" w:rsidR="008B6276" w:rsidRPr="007F4B89" w:rsidRDefault="008B6276" w:rsidP="008B6276">
            <w:pPr>
              <w:spacing w:before="120" w:after="120" w:line="256" w:lineRule="auto"/>
              <w:rPr>
                <w:color w:val="404040"/>
              </w:rPr>
            </w:pPr>
          </w:p>
          <w:p w14:paraId="1C6573F1" w14:textId="77777777" w:rsidR="008B6276" w:rsidRPr="007F4B89" w:rsidRDefault="008B6276" w:rsidP="008B6276">
            <w:pPr>
              <w:spacing w:before="120" w:after="120" w:line="256" w:lineRule="auto"/>
              <w:rPr>
                <w:color w:val="404040"/>
              </w:rPr>
            </w:pPr>
            <w:r w:rsidRPr="007F4B89">
              <w:rPr>
                <w:b/>
                <w:color w:val="404040"/>
              </w:rPr>
              <w:t>-1:</w:t>
            </w:r>
            <w:r w:rsidRPr="007F4B89">
              <w:rPr>
                <w:color w:val="404040"/>
              </w:rPr>
              <w:t xml:space="preserve"> Perfect negative correlation. The variables tend to move in opposite directions (i.e., when one variable increases, the other variable decreases).</w:t>
            </w:r>
          </w:p>
          <w:p w14:paraId="7B1D9A6C" w14:textId="77777777" w:rsidR="008B6276" w:rsidRPr="007F4B89" w:rsidRDefault="008B6276" w:rsidP="008B6276">
            <w:pPr>
              <w:spacing w:before="120" w:after="120" w:line="256" w:lineRule="auto"/>
              <w:rPr>
                <w:color w:val="404040"/>
              </w:rPr>
            </w:pPr>
            <w:r w:rsidRPr="007F4B89">
              <w:rPr>
                <w:b/>
                <w:color w:val="404040"/>
              </w:rPr>
              <w:t>0:</w:t>
            </w:r>
            <w:r w:rsidRPr="007F4B89">
              <w:rPr>
                <w:color w:val="404040"/>
              </w:rPr>
              <w:t xml:space="preserve"> No correlation. The variables do not have a relationship with each other.</w:t>
            </w:r>
          </w:p>
          <w:p w14:paraId="39BA1214" w14:textId="77777777" w:rsidR="008B6276" w:rsidRPr="007F4B89" w:rsidRDefault="008B6276" w:rsidP="008B6276">
            <w:pPr>
              <w:spacing w:before="120" w:after="120" w:line="256" w:lineRule="auto"/>
              <w:rPr>
                <w:color w:val="404040"/>
              </w:rPr>
            </w:pPr>
            <w:r w:rsidRPr="007F4B89">
              <w:rPr>
                <w:b/>
                <w:color w:val="404040"/>
              </w:rPr>
              <w:t>1:</w:t>
            </w:r>
            <w:r w:rsidRPr="007F4B89">
              <w:rPr>
                <w:color w:val="404040"/>
              </w:rPr>
              <w:t xml:space="preserve"> Perfect positive correlation. The variables tend to move in the same direction (i.e., when one variable increases, the other variable also increases).</w:t>
            </w:r>
          </w:p>
          <w:p w14:paraId="32545206" w14:textId="615C0EC3" w:rsidR="008B6276" w:rsidRDefault="00960D00">
            <w:pPr>
              <w:spacing w:before="120" w:after="120" w:line="256" w:lineRule="auto"/>
              <w:jc w:val="center"/>
              <w:rPr>
                <w:ins w:id="6004" w:author="RoboGarden Team" w:date="2020-01-23T17:55:00Z"/>
                <w:color w:val="404040"/>
              </w:rPr>
              <w:pPrChange w:id="6005" w:author="Fatemeh Yazdanbakhsh Poodeh" w:date="2020-01-23T17:55:00Z">
                <w:pPr>
                  <w:spacing w:before="120" w:after="120" w:line="256" w:lineRule="auto"/>
                </w:pPr>
              </w:pPrChange>
            </w:pPr>
            <w:commentRangeStart w:id="6006"/>
            <w:commentRangeStart w:id="6007"/>
            <w:r>
              <w:rPr>
                <w:noProof/>
              </w:rPr>
              <w:drawing>
                <wp:inline distT="0" distB="0" distL="0" distR="0" wp14:anchorId="1C2C79F9" wp14:editId="61BCF462">
                  <wp:extent cx="2903220" cy="1300023"/>
                  <wp:effectExtent l="0" t="0" r="0"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913905" cy="1304808"/>
                          </a:xfrm>
                          <a:prstGeom prst="rect">
                            <a:avLst/>
                          </a:prstGeom>
                          <a:noFill/>
                          <a:ln>
                            <a:noFill/>
                          </a:ln>
                        </pic:spPr>
                      </pic:pic>
                    </a:graphicData>
                  </a:graphic>
                </wp:inline>
              </w:drawing>
            </w:r>
            <w:commentRangeEnd w:id="6006"/>
            <w:r w:rsidR="00E75E87">
              <w:rPr>
                <w:rStyle w:val="CommentReference"/>
                <w:color w:val="404040"/>
              </w:rPr>
              <w:commentReference w:id="6006"/>
            </w:r>
            <w:commentRangeEnd w:id="6007"/>
            <w:r w:rsidR="008B3D02">
              <w:rPr>
                <w:rStyle w:val="CommentReference"/>
                <w:color w:val="404040"/>
              </w:rPr>
              <w:commentReference w:id="6007"/>
            </w:r>
          </w:p>
          <w:p w14:paraId="05DAC489" w14:textId="77777777" w:rsidR="00B44BCB" w:rsidRDefault="003A3165" w:rsidP="00B44BCB">
            <w:pPr>
              <w:pStyle w:val="NoSpacing"/>
            </w:pPr>
            <w:ins w:id="6008" w:author="RoboGarden Team" w:date="2020-01-23T17:55:00Z">
              <w:r>
                <w:rPr>
                  <w:color w:val="404040"/>
                </w:rPr>
                <w:t>Image Citation: RoboGarden Course Resources</w:t>
              </w:r>
            </w:ins>
            <w:r w:rsidR="00B44BCB">
              <w:rPr>
                <w:color w:val="404040"/>
              </w:rPr>
              <w:t xml:space="preserve"> </w:t>
            </w:r>
            <w:r w:rsidR="00B44BCB" w:rsidRPr="00E06DF7">
              <w:t>Copyright 2019</w:t>
            </w:r>
          </w:p>
          <w:p w14:paraId="28F85022" w14:textId="1245FFB8" w:rsidR="003A3165" w:rsidRPr="007F4B89" w:rsidRDefault="003A3165">
            <w:pPr>
              <w:spacing w:before="120" w:after="120" w:line="256" w:lineRule="auto"/>
              <w:jc w:val="center"/>
              <w:rPr>
                <w:color w:val="404040"/>
              </w:rPr>
              <w:pPrChange w:id="6009" w:author="Fatemeh Yazdanbakhsh Poodeh" w:date="2020-01-23T17:55:00Z">
                <w:pPr>
                  <w:spacing w:before="120" w:after="120" w:line="256" w:lineRule="auto"/>
                </w:pPr>
              </w:pPrChange>
            </w:pPr>
          </w:p>
          <w:p w14:paraId="67DB71F7" w14:textId="77777777" w:rsidR="008B6276" w:rsidRPr="007F4B89" w:rsidRDefault="008B6276" w:rsidP="008B6276">
            <w:pPr>
              <w:numPr>
                <w:ilvl w:val="0"/>
                <w:numId w:val="32"/>
              </w:numPr>
              <w:spacing w:before="120" w:after="120" w:line="256" w:lineRule="auto"/>
              <w:ind w:firstLine="0"/>
              <w:rPr>
                <w:rFonts w:eastAsia="Times New Roman"/>
                <w:color w:val="404040"/>
              </w:rPr>
            </w:pPr>
            <w:r w:rsidRPr="007F4B89">
              <w:rPr>
                <w:rFonts w:eastAsia="Times New Roman"/>
                <w:color w:val="404040"/>
              </w:rPr>
              <w:t>rxy – the correlation coefficient of the linear relationship between the variables x and y</w:t>
            </w:r>
          </w:p>
          <w:p w14:paraId="68AFFD00" w14:textId="77777777" w:rsidR="008B6276" w:rsidRPr="007F4B89" w:rsidRDefault="008B6276" w:rsidP="008B6276">
            <w:pPr>
              <w:numPr>
                <w:ilvl w:val="0"/>
                <w:numId w:val="32"/>
              </w:numPr>
              <w:spacing w:before="120" w:after="120" w:line="256" w:lineRule="auto"/>
              <w:ind w:firstLine="0"/>
              <w:rPr>
                <w:rFonts w:eastAsia="Times New Roman"/>
                <w:color w:val="404040"/>
              </w:rPr>
            </w:pPr>
            <w:r w:rsidRPr="007F4B89">
              <w:rPr>
                <w:rFonts w:eastAsia="Times New Roman"/>
                <w:color w:val="404040"/>
              </w:rPr>
              <w:t>xi – the values of the x-variable in a sample</w:t>
            </w:r>
          </w:p>
          <w:p w14:paraId="4289D4E6" w14:textId="77777777" w:rsidR="008B6276" w:rsidRPr="007F4B89" w:rsidRDefault="008B6276" w:rsidP="008B6276">
            <w:pPr>
              <w:numPr>
                <w:ilvl w:val="0"/>
                <w:numId w:val="32"/>
              </w:numPr>
              <w:spacing w:before="120" w:after="120" w:line="256" w:lineRule="auto"/>
              <w:ind w:firstLine="0"/>
              <w:rPr>
                <w:rFonts w:eastAsia="Times New Roman"/>
                <w:color w:val="404040"/>
              </w:rPr>
            </w:pPr>
            <w:r w:rsidRPr="007F4B89">
              <w:rPr>
                <w:rFonts w:eastAsia="Times New Roman"/>
                <w:color w:val="404040"/>
              </w:rPr>
              <w:t>x</w:t>
            </w:r>
            <w:r w:rsidRPr="007F4B89">
              <w:rPr>
                <w:rFonts w:ascii="Arial" w:eastAsia="Times New Roman" w:hAnsi="Arial" w:cs="Arial"/>
                <w:color w:val="404040"/>
              </w:rPr>
              <w:t>̅</w:t>
            </w:r>
            <w:r w:rsidRPr="007F4B89">
              <w:rPr>
                <w:rFonts w:eastAsia="Times New Roman"/>
                <w:color w:val="404040"/>
              </w:rPr>
              <w:t xml:space="preserve"> </w:t>
            </w:r>
            <w:r w:rsidRPr="007F4B89">
              <w:rPr>
                <w:rFonts w:eastAsia="Times New Roman" w:cs="Open Sans"/>
                <w:color w:val="404040"/>
              </w:rPr>
              <w:t>–</w:t>
            </w:r>
            <w:r w:rsidRPr="007F4B89">
              <w:rPr>
                <w:rFonts w:eastAsia="Times New Roman"/>
                <w:color w:val="404040"/>
              </w:rPr>
              <w:t xml:space="preserve"> the mean of the values of the x-variable</w:t>
            </w:r>
          </w:p>
          <w:p w14:paraId="3CB9449C" w14:textId="77777777" w:rsidR="008B6276" w:rsidRPr="007F4B89" w:rsidRDefault="008B6276" w:rsidP="008B6276">
            <w:pPr>
              <w:numPr>
                <w:ilvl w:val="0"/>
                <w:numId w:val="32"/>
              </w:numPr>
              <w:spacing w:before="120" w:after="120" w:line="256" w:lineRule="auto"/>
              <w:ind w:firstLine="0"/>
              <w:rPr>
                <w:rFonts w:eastAsia="Times New Roman"/>
                <w:color w:val="404040"/>
              </w:rPr>
            </w:pPr>
            <w:r w:rsidRPr="007F4B89">
              <w:rPr>
                <w:rFonts w:eastAsia="Times New Roman"/>
                <w:color w:val="404040"/>
              </w:rPr>
              <w:t>yi – the values of the y-variable in a sample</w:t>
            </w:r>
          </w:p>
          <w:p w14:paraId="2A89F255" w14:textId="77777777" w:rsidR="008B6276" w:rsidRPr="007F4B89" w:rsidRDefault="008B6276" w:rsidP="008B6276">
            <w:pPr>
              <w:numPr>
                <w:ilvl w:val="0"/>
                <w:numId w:val="32"/>
              </w:numPr>
              <w:spacing w:before="120" w:after="120" w:line="256" w:lineRule="auto"/>
              <w:ind w:firstLine="0"/>
              <w:rPr>
                <w:rFonts w:eastAsia="Times New Roman"/>
                <w:color w:val="404040"/>
              </w:rPr>
            </w:pPr>
            <w:r w:rsidRPr="007F4B89">
              <w:rPr>
                <w:rFonts w:ascii="Calibri" w:eastAsia="Times New Roman" w:hAnsi="Calibri" w:cs="Calibri"/>
                <w:color w:val="404040"/>
              </w:rPr>
              <w:t>ȳ</w:t>
            </w:r>
            <w:r w:rsidRPr="007F4B89">
              <w:rPr>
                <w:rFonts w:eastAsia="Times New Roman"/>
                <w:color w:val="404040"/>
              </w:rPr>
              <w:t xml:space="preserve"> </w:t>
            </w:r>
            <w:r w:rsidRPr="007F4B89">
              <w:rPr>
                <w:rFonts w:eastAsia="Times New Roman" w:cs="Open Sans"/>
                <w:color w:val="404040"/>
              </w:rPr>
              <w:t>–</w:t>
            </w:r>
            <w:r w:rsidRPr="007F4B89">
              <w:rPr>
                <w:rFonts w:eastAsia="Times New Roman"/>
                <w:color w:val="404040"/>
              </w:rPr>
              <w:t xml:space="preserve"> the mean of the values of the y-variable</w:t>
            </w:r>
          </w:p>
          <w:p w14:paraId="092282AB" w14:textId="77777777" w:rsidR="008B6276" w:rsidRPr="007F4B89" w:rsidRDefault="008B6276" w:rsidP="008B6276">
            <w:pPr>
              <w:spacing w:before="120" w:after="120" w:line="256" w:lineRule="auto"/>
              <w:ind w:left="360"/>
              <w:rPr>
                <w:color w:val="404040"/>
              </w:rPr>
            </w:pPr>
          </w:p>
          <w:p w14:paraId="47E52AF9" w14:textId="77777777" w:rsidR="003A3165" w:rsidRDefault="003A3165" w:rsidP="008B6276">
            <w:pPr>
              <w:spacing w:before="120" w:after="120" w:line="256" w:lineRule="auto"/>
              <w:ind w:left="360"/>
              <w:rPr>
                <w:ins w:id="6010" w:author="RoboGarden Team" w:date="2020-01-23T17:56:00Z"/>
                <w:noProof/>
              </w:rPr>
            </w:pPr>
          </w:p>
          <w:p w14:paraId="3DAE74B0" w14:textId="77777777" w:rsidR="003A3165" w:rsidRDefault="003A3165" w:rsidP="008B6276">
            <w:pPr>
              <w:spacing w:before="120" w:after="120" w:line="256" w:lineRule="auto"/>
              <w:ind w:left="360"/>
              <w:rPr>
                <w:ins w:id="6011" w:author="RoboGarden Team" w:date="2020-01-23T17:56:00Z"/>
                <w:noProof/>
              </w:rPr>
            </w:pPr>
          </w:p>
          <w:p w14:paraId="68BF62CB" w14:textId="0190CAB3" w:rsidR="003A3165" w:rsidRDefault="003A3165" w:rsidP="008B6276">
            <w:pPr>
              <w:spacing w:before="120" w:after="120" w:line="256" w:lineRule="auto"/>
              <w:ind w:left="360"/>
              <w:rPr>
                <w:ins w:id="6012" w:author="RoboGarden Team" w:date="2020-01-23T17:56:00Z"/>
                <w:noProof/>
              </w:rPr>
            </w:pPr>
            <w:ins w:id="6013" w:author="RoboGarden Team" w:date="2020-01-23T17:56:00Z">
              <w:r>
                <w:rPr>
                  <w:noProof/>
                </w:rPr>
                <w:drawing>
                  <wp:inline distT="0" distB="0" distL="0" distR="0" wp14:anchorId="2ABCF1DF" wp14:editId="2D97BE5F">
                    <wp:extent cx="6311900" cy="282638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311900" cy="2826385"/>
                            </a:xfrm>
                            <a:prstGeom prst="rect">
                              <a:avLst/>
                            </a:prstGeom>
                            <a:noFill/>
                            <a:ln>
                              <a:noFill/>
                            </a:ln>
                          </pic:spPr>
                        </pic:pic>
                      </a:graphicData>
                    </a:graphic>
                  </wp:inline>
                </w:drawing>
              </w:r>
            </w:ins>
          </w:p>
          <w:p w14:paraId="0BFBA128" w14:textId="37C03FD6" w:rsidR="008B6276" w:rsidRPr="003A3165" w:rsidRDefault="003A3165">
            <w:pPr>
              <w:spacing w:before="120" w:after="120" w:line="256" w:lineRule="auto"/>
              <w:ind w:left="360"/>
              <w:rPr>
                <w:noProof/>
                <w:rPrChange w:id="6014" w:author="RoboGarden Team" w:date="2020-01-23T17:57:00Z">
                  <w:rPr>
                    <w:color w:val="404040"/>
                  </w:rPr>
                </w:rPrChange>
              </w:rPr>
            </w:pPr>
            <w:ins w:id="6015" w:author="RoboGarden Team" w:date="2020-01-23T17:56:00Z">
              <w:r>
                <w:rPr>
                  <w:noProof/>
                </w:rPr>
                <w:t xml:space="preserve">Citation: </w:t>
              </w:r>
            </w:ins>
            <w:ins w:id="6016" w:author="RoboGarden Team" w:date="2020-01-23T17:57:00Z">
              <w:r>
                <w:rPr>
                  <w:noProof/>
                </w:rPr>
                <w:t xml:space="preserve">Correlation [Digital Image]. Retrieved from </w:t>
              </w:r>
              <w:r w:rsidRPr="003A3165">
                <w:rPr>
                  <w:noProof/>
                </w:rPr>
                <w:t>https://medium.com/@dipti.rohan.pawar/correlation-statistical-analysis-9471411f0431</w:t>
              </w:r>
            </w:ins>
            <w:commentRangeStart w:id="6017"/>
            <w:del w:id="6018" w:author="RoboGarden Team" w:date="2020-01-23T17:56:00Z">
              <w:r w:rsidR="00960D00" w:rsidDel="003A3165">
                <w:rPr>
                  <w:noProof/>
                </w:rPr>
                <w:drawing>
                  <wp:inline distT="0" distB="0" distL="0" distR="0" wp14:anchorId="27F768AA" wp14:editId="5903CB08">
                    <wp:extent cx="6311900" cy="2826385"/>
                    <wp:effectExtent l="0" t="0" r="0" b="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311900" cy="2826385"/>
                            </a:xfrm>
                            <a:prstGeom prst="rect">
                              <a:avLst/>
                            </a:prstGeom>
                            <a:noFill/>
                            <a:ln>
                              <a:noFill/>
                            </a:ln>
                          </pic:spPr>
                        </pic:pic>
                      </a:graphicData>
                    </a:graphic>
                  </wp:inline>
                </w:drawing>
              </w:r>
            </w:del>
            <w:commentRangeEnd w:id="6017"/>
            <w:r w:rsidR="00E75E87">
              <w:rPr>
                <w:rStyle w:val="CommentReference"/>
                <w:color w:val="404040"/>
              </w:rPr>
              <w:commentReference w:id="6017"/>
            </w:r>
          </w:p>
        </w:tc>
        <w:tc>
          <w:tcPr>
            <w:tcW w:w="270" w:type="dxa"/>
            <w:tcBorders>
              <w:top w:val="nil"/>
              <w:left w:val="nil"/>
              <w:bottom w:val="single" w:sz="4" w:space="0" w:color="DBDBDB" w:themeColor="accent3" w:themeTint="66"/>
              <w:right w:val="single" w:sz="4" w:space="0" w:color="DBDBDB" w:themeColor="accent3" w:themeTint="66"/>
            </w:tcBorders>
            <w:shd w:val="clear" w:color="auto" w:fill="FAFAFA"/>
            <w:vAlign w:val="center"/>
            <w:tcPrChange w:id="6019" w:author="Alicia Romero Lopez" w:date="2020-01-31T09:48:00Z">
              <w:tcPr>
                <w:tcW w:w="270" w:type="dxa"/>
                <w:tcBorders>
                  <w:top w:val="nil"/>
                  <w:left w:val="nil"/>
                  <w:bottom w:val="single" w:sz="4" w:space="0" w:color="DBDBDB"/>
                  <w:right w:val="single" w:sz="4" w:space="0" w:color="DBDBDB"/>
                </w:tcBorders>
                <w:shd w:val="clear" w:color="auto" w:fill="FAFAFA"/>
              </w:tcPr>
            </w:tcPrChange>
          </w:tcPr>
          <w:p w14:paraId="4F623680" w14:textId="77777777" w:rsidR="008B6276" w:rsidRPr="007F4B89" w:rsidRDefault="008B6276" w:rsidP="008B6276">
            <w:pPr>
              <w:spacing w:before="120" w:after="120" w:line="256" w:lineRule="auto"/>
              <w:jc w:val="center"/>
              <w:outlineLvl w:val="2"/>
              <w:rPr>
                <w:color w:val="404040"/>
              </w:rPr>
            </w:pPr>
          </w:p>
        </w:tc>
      </w:tr>
    </w:tbl>
    <w:p w14:paraId="569F4C82" w14:textId="77777777" w:rsidR="008B6276" w:rsidRPr="007F4B89" w:rsidRDefault="008B6276" w:rsidP="008B6276">
      <w:pPr>
        <w:spacing w:before="120" w:after="120" w:line="256" w:lineRule="auto"/>
        <w:rPr>
          <w:rFonts w:ascii="Open Sans" w:eastAsia="Open Sans" w:hAnsi="Open Sans" w:cs="Times New Roman"/>
          <w:color w:val="404040"/>
        </w:rPr>
      </w:pPr>
    </w:p>
    <w:p w14:paraId="38470AEB" w14:textId="03CD09C5" w:rsidR="00072BB1" w:rsidRDefault="00072BB1">
      <w:pPr>
        <w:rPr>
          <w:rFonts w:ascii="Open Sans" w:eastAsia="Open Sans" w:hAnsi="Open Sans" w:cs="Times New Roman"/>
          <w:color w:val="404040"/>
        </w:rPr>
      </w:pPr>
      <w:r>
        <w:rPr>
          <w:rFonts w:ascii="Open Sans" w:eastAsia="Open Sans" w:hAnsi="Open Sans" w:cs="Times New Roman"/>
          <w:color w:val="404040"/>
        </w:rPr>
        <w:br w:type="page"/>
      </w:r>
    </w:p>
    <w:p w14:paraId="6BFC74C0" w14:textId="77777777" w:rsidR="008B6276" w:rsidRPr="007F4B89" w:rsidRDefault="008B6276" w:rsidP="008B6276">
      <w:pPr>
        <w:spacing w:after="0" w:line="240" w:lineRule="auto"/>
        <w:rPr>
          <w:rFonts w:ascii="Open Sans" w:eastAsia="Open Sans" w:hAnsi="Open Sans" w:cs="Times New Roman"/>
          <w:color w:val="404040"/>
        </w:rPr>
      </w:pPr>
    </w:p>
    <w:tbl>
      <w:tblPr>
        <w:tblStyle w:val="TableGrid6"/>
        <w:tblW w:w="10440" w:type="dxa"/>
        <w:tblInd w:w="-5" w:type="dxa"/>
        <w:tblBorders>
          <w:top w:val="single" w:sz="4" w:space="0" w:color="DBDBDB"/>
          <w:left w:val="single" w:sz="4" w:space="0" w:color="DBDBDB"/>
          <w:bottom w:val="single" w:sz="4" w:space="0" w:color="DBDBDB"/>
          <w:right w:val="single" w:sz="4" w:space="0" w:color="DBDBDB"/>
          <w:insideH w:val="none" w:sz="0" w:space="0" w:color="auto"/>
          <w:insideV w:val="none" w:sz="0" w:space="0" w:color="auto"/>
        </w:tblBorders>
        <w:tblLayout w:type="fixed"/>
        <w:tblCellMar>
          <w:left w:w="115" w:type="dxa"/>
          <w:right w:w="115" w:type="dxa"/>
        </w:tblCellMar>
        <w:tblLook w:val="04A0" w:firstRow="1" w:lastRow="0" w:firstColumn="1" w:lastColumn="0" w:noHBand="0" w:noVBand="1"/>
        <w:tblPrChange w:id="6020" w:author="Alicia Romero Lopez" w:date="2020-01-31T09:48:00Z">
          <w:tblPr>
            <w:tblStyle w:val="TableGrid6"/>
            <w:tblW w:w="10440" w:type="dxa"/>
            <w:tblInd w:w="-5" w:type="dxa"/>
            <w:tblBorders>
              <w:top w:val="single" w:sz="4" w:space="0" w:color="DBDBDB"/>
              <w:left w:val="single" w:sz="4" w:space="0" w:color="DBDBDB"/>
              <w:bottom w:val="single" w:sz="4" w:space="0" w:color="DBDBDB"/>
              <w:right w:val="single" w:sz="4" w:space="0" w:color="DBDBDB"/>
              <w:insideH w:val="none" w:sz="0" w:space="0" w:color="auto"/>
              <w:insideV w:val="none" w:sz="0" w:space="0" w:color="auto"/>
            </w:tblBorders>
            <w:tblLayout w:type="fixed"/>
            <w:tblCellMar>
              <w:left w:w="115" w:type="dxa"/>
              <w:right w:w="115" w:type="dxa"/>
            </w:tblCellMar>
            <w:tblLook w:val="04A0" w:firstRow="1" w:lastRow="0" w:firstColumn="1" w:lastColumn="0" w:noHBand="0" w:noVBand="1"/>
          </w:tblPr>
        </w:tblPrChange>
      </w:tblPr>
      <w:tblGrid>
        <w:gridCol w:w="10440"/>
        <w:tblGridChange w:id="6021">
          <w:tblGrid>
            <w:gridCol w:w="360"/>
          </w:tblGrid>
        </w:tblGridChange>
      </w:tblGrid>
      <w:tr w:rsidR="008B6276" w:rsidRPr="007F4B89" w14:paraId="33151480" w14:textId="77777777" w:rsidTr="51235A2F">
        <w:trPr>
          <w:cantSplit/>
          <w:trHeight w:val="420"/>
        </w:trPr>
        <w:tc>
          <w:tcPr>
            <w:tcW w:w="10440" w:type="dxa"/>
            <w:tcBorders>
              <w:top w:val="single" w:sz="4" w:space="0" w:color="DBDBDB" w:themeColor="accent3" w:themeTint="66"/>
              <w:left w:val="single" w:sz="4" w:space="0" w:color="DBDBDB" w:themeColor="accent3" w:themeTint="66"/>
              <w:bottom w:val="nil"/>
              <w:right w:val="single" w:sz="4" w:space="0" w:color="DBDBDB" w:themeColor="accent3" w:themeTint="66"/>
            </w:tcBorders>
            <w:shd w:val="clear" w:color="auto" w:fill="FAFAFA"/>
            <w:hideMark/>
            <w:tcPrChange w:id="6022" w:author="Alicia Romero Lopez" w:date="2020-01-31T09:48:00Z">
              <w:tcPr>
                <w:tcW w:w="10440" w:type="dxa"/>
                <w:tcBorders>
                  <w:top w:val="single" w:sz="4" w:space="0" w:color="DBDBDB"/>
                  <w:left w:val="single" w:sz="4" w:space="0" w:color="DBDBDB"/>
                  <w:bottom w:val="nil"/>
                  <w:right w:val="single" w:sz="4" w:space="0" w:color="DBDBDB"/>
                </w:tcBorders>
                <w:shd w:val="clear" w:color="auto" w:fill="FAFAFA"/>
                <w:hideMark/>
              </w:tcPr>
            </w:tcPrChange>
          </w:tcPr>
          <w:p w14:paraId="187A9E3C" w14:textId="77777777" w:rsidR="008B6276" w:rsidRPr="007F4B89" w:rsidRDefault="008B6276" w:rsidP="008B6276">
            <w:pPr>
              <w:spacing w:before="120" w:after="120" w:line="256" w:lineRule="auto"/>
              <w:outlineLvl w:val="2"/>
              <w:rPr>
                <w:rFonts w:ascii="Open Sans Semibold" w:hAnsi="Open Sans Semibold" w:cs="Open Sans Semibold"/>
                <w:color w:val="11143F"/>
              </w:rPr>
            </w:pPr>
            <w:r w:rsidRPr="007F4B89">
              <w:rPr>
                <w:rFonts w:ascii="Open Sans Semibold" w:hAnsi="Open Sans Semibold" w:cs="Open Sans Semibold"/>
                <w:color w:val="11143F"/>
              </w:rPr>
              <w:t xml:space="preserve">Correlation Matrix </w:t>
            </w:r>
          </w:p>
        </w:tc>
      </w:tr>
      <w:tr w:rsidR="008B6276" w:rsidRPr="007F4B89" w14:paraId="04460479" w14:textId="77777777" w:rsidTr="51235A2F">
        <w:trPr>
          <w:cantSplit/>
          <w:trHeight w:val="419"/>
        </w:trPr>
        <w:tc>
          <w:tcPr>
            <w:tcW w:w="10440" w:type="dxa"/>
            <w:tcBorders>
              <w:top w:val="nil"/>
              <w:left w:val="single" w:sz="4" w:space="0" w:color="DBDBDB" w:themeColor="accent3" w:themeTint="66"/>
              <w:bottom w:val="single" w:sz="4" w:space="0" w:color="DBDBDB" w:themeColor="accent3" w:themeTint="66"/>
              <w:right w:val="single" w:sz="4" w:space="0" w:color="DBDBDB" w:themeColor="accent3" w:themeTint="66"/>
            </w:tcBorders>
            <w:shd w:val="clear" w:color="auto" w:fill="FAFAFA"/>
            <w:tcPrChange w:id="6023" w:author="Alicia Romero Lopez" w:date="2020-01-31T09:48:00Z">
              <w:tcPr>
                <w:tcW w:w="10440" w:type="dxa"/>
                <w:tcBorders>
                  <w:top w:val="nil"/>
                  <w:left w:val="single" w:sz="4" w:space="0" w:color="DBDBDB"/>
                  <w:bottom w:val="single" w:sz="4" w:space="0" w:color="DBDBDB"/>
                  <w:right w:val="single" w:sz="4" w:space="0" w:color="DBDBDB"/>
                </w:tcBorders>
                <w:shd w:val="clear" w:color="auto" w:fill="FAFAFA"/>
              </w:tcPr>
            </w:tcPrChange>
          </w:tcPr>
          <w:p w14:paraId="4AC04EE3" w14:textId="77777777" w:rsidR="008B6276" w:rsidRPr="007F4B89" w:rsidRDefault="008B6276" w:rsidP="008B6276">
            <w:pPr>
              <w:spacing w:before="120" w:after="120" w:line="256" w:lineRule="auto"/>
              <w:rPr>
                <w:color w:val="404040"/>
              </w:rPr>
            </w:pPr>
            <w:r w:rsidRPr="007F4B89">
              <w:rPr>
                <w:color w:val="404040"/>
              </w:rPr>
              <w:t>A correlation matrix is a table showing correlation coefficients between variables. Each cell in the table shows the correlation between two variables.</w:t>
            </w:r>
          </w:p>
          <w:p w14:paraId="4E9F32E1" w14:textId="0A7D78B9" w:rsidR="008B6276" w:rsidRPr="007F4B89" w:rsidRDefault="008B6276" w:rsidP="008B6276">
            <w:pPr>
              <w:spacing w:before="120" w:after="120" w:line="256" w:lineRule="auto"/>
              <w:rPr>
                <w:color w:val="404040"/>
              </w:rPr>
            </w:pPr>
            <w:r w:rsidRPr="007F4B89">
              <w:rPr>
                <w:color w:val="404040"/>
              </w:rPr>
              <w:t>The function pd.DataFrame.corr() computes the correlation matrix between the columns of the</w:t>
            </w:r>
            <w:del w:id="6024" w:author="Chantelle Dubois Nishiyama" w:date="2020-02-19T22:01:00Z">
              <w:r w:rsidRPr="007F4B89" w:rsidDel="00273CA2">
                <w:rPr>
                  <w:color w:val="404040"/>
                </w:rPr>
                <w:delText xml:space="preserve"> </w:delText>
              </w:r>
            </w:del>
            <w:r w:rsidRPr="007F4B89">
              <w:rPr>
                <w:color w:val="404040"/>
              </w:rPr>
              <w:t xml:space="preserve"> given</w:t>
            </w:r>
            <w:ins w:id="6025" w:author="Chantelle Dubois Nishiyama" w:date="2020-02-19T22:01:00Z">
              <w:r w:rsidR="00273CA2">
                <w:rPr>
                  <w:color w:val="404040"/>
                </w:rPr>
                <w:t xml:space="preserve"> </w:t>
              </w:r>
            </w:ins>
            <w:del w:id="6026" w:author="Chantelle Dubois Nishiyama" w:date="2020-02-19T22:01:00Z">
              <w:r w:rsidRPr="007F4B89" w:rsidDel="00273CA2">
                <w:rPr>
                  <w:color w:val="404040"/>
                </w:rPr>
                <w:delText xml:space="preserve"> </w:delText>
              </w:r>
            </w:del>
            <w:r w:rsidRPr="007F4B89">
              <w:rPr>
                <w:color w:val="404040"/>
              </w:rPr>
              <w:t>data frame.</w:t>
            </w:r>
          </w:p>
          <w:p w14:paraId="4C6FC877" w14:textId="77777777" w:rsidR="008B6276" w:rsidRPr="007F4B89" w:rsidRDefault="008B6276" w:rsidP="008B6276">
            <w:pPr>
              <w:spacing w:before="120" w:after="120" w:line="256" w:lineRule="auto"/>
              <w:rPr>
                <w:b/>
                <w:color w:val="404040"/>
              </w:rPr>
            </w:pPr>
            <w:r w:rsidRPr="007F4B89">
              <w:rPr>
                <w:b/>
                <w:color w:val="404040"/>
              </w:rPr>
              <w:t>Example:</w:t>
            </w:r>
          </w:p>
          <w:p w14:paraId="776A5831" w14:textId="77777777" w:rsidR="008B6276" w:rsidRPr="007F4B89" w:rsidRDefault="008B6276" w:rsidP="008B6276">
            <w:pPr>
              <w:spacing w:before="120" w:after="120" w:line="256" w:lineRule="auto"/>
              <w:rPr>
                <w:color w:val="404040"/>
              </w:rPr>
            </w:pPr>
            <w:r w:rsidRPr="007F4B89">
              <w:rPr>
                <w:color w:val="404040"/>
              </w:rPr>
              <w:t xml:space="preserve">Consider the GPA dataset discussed before. </w:t>
            </w:r>
          </w:p>
          <w:p w14:paraId="45C63D45" w14:textId="2381DAD5" w:rsidR="008B6276" w:rsidRDefault="008B6276" w:rsidP="008B6276">
            <w:pPr>
              <w:spacing w:before="120" w:after="120" w:line="256" w:lineRule="auto"/>
              <w:rPr>
                <w:ins w:id="6027" w:author="RoboGarden Team" w:date="2020-02-07T12:01:00Z"/>
                <w:b/>
                <w:color w:val="404040"/>
              </w:rPr>
            </w:pPr>
            <w:r w:rsidRPr="007F4B89">
              <w:rPr>
                <w:noProof/>
                <w:color w:val="404040"/>
              </w:rPr>
              <w:drawing>
                <wp:inline distT="0" distB="0" distL="0" distR="0" wp14:anchorId="71DE1A36" wp14:editId="70A07E5A">
                  <wp:extent cx="4267200" cy="1905000"/>
                  <wp:effectExtent l="0" t="0" r="0" b="0"/>
                  <wp:docPr id="299"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267200" cy="1905000"/>
                          </a:xfrm>
                          <a:prstGeom prst="rect">
                            <a:avLst/>
                          </a:prstGeom>
                          <a:noFill/>
                          <a:ln>
                            <a:noFill/>
                          </a:ln>
                        </pic:spPr>
                      </pic:pic>
                    </a:graphicData>
                  </a:graphic>
                </wp:inline>
              </w:drawing>
            </w:r>
          </w:p>
          <w:p w14:paraId="3C7F7C35" w14:textId="77777777" w:rsidR="00485865" w:rsidRDefault="00485865" w:rsidP="00485865">
            <w:pPr>
              <w:pStyle w:val="NoSpacing"/>
              <w:rPr>
                <w:ins w:id="6028" w:author="RoboGarden Team" w:date="2020-02-07T12:01:00Z"/>
              </w:rPr>
            </w:pPr>
            <w:ins w:id="6029" w:author="RoboGarden Team" w:date="2020-02-07T12:01:00Z">
              <w:r>
                <w:rPr>
                  <w:color w:val="404040"/>
                </w:rPr>
                <w:t xml:space="preserve">Citation: RoboGarden Course Resources </w:t>
              </w:r>
              <w:r w:rsidRPr="00E06DF7">
                <w:t>Copyright 2019</w:t>
              </w:r>
            </w:ins>
          </w:p>
          <w:p w14:paraId="47B4D367" w14:textId="77777777" w:rsidR="00485865" w:rsidRPr="007F4B89" w:rsidRDefault="00485865" w:rsidP="008B6276">
            <w:pPr>
              <w:spacing w:before="120" w:after="120" w:line="256" w:lineRule="auto"/>
              <w:rPr>
                <w:b/>
                <w:color w:val="404040"/>
              </w:rPr>
            </w:pPr>
          </w:p>
          <w:p w14:paraId="61296871" w14:textId="77777777" w:rsidR="008B6276" w:rsidRPr="007F4B89" w:rsidRDefault="008B6276" w:rsidP="008B6276">
            <w:pPr>
              <w:spacing w:before="120" w:after="120" w:line="256" w:lineRule="auto"/>
              <w:rPr>
                <w:b/>
                <w:color w:val="404040"/>
              </w:rPr>
            </w:pPr>
          </w:p>
          <w:p w14:paraId="0C9891DE" w14:textId="77777777" w:rsidR="008B6276" w:rsidRPr="007F4B89" w:rsidRDefault="008B6276" w:rsidP="008B6276">
            <w:pPr>
              <w:spacing w:before="120" w:after="120" w:line="256" w:lineRule="auto"/>
              <w:rPr>
                <w:b/>
                <w:color w:val="404040"/>
              </w:rPr>
            </w:pPr>
            <w:r w:rsidRPr="007F4B89">
              <w:rPr>
                <w:b/>
                <w:color w:val="404040"/>
              </w:rPr>
              <w:t xml:space="preserve">Using Pandas </w:t>
            </w:r>
          </w:p>
          <w:p w14:paraId="13B08E15" w14:textId="77777777" w:rsidR="00485865" w:rsidRDefault="00485865" w:rsidP="008B6276">
            <w:pPr>
              <w:spacing w:before="120" w:after="120" w:line="256" w:lineRule="auto"/>
              <w:rPr>
                <w:ins w:id="6030" w:author="RoboGarden Team" w:date="2020-02-07T12:01:00Z"/>
                <w:noProof/>
                <w:color w:val="404040"/>
              </w:rPr>
            </w:pPr>
          </w:p>
          <w:p w14:paraId="4B30B9E2" w14:textId="6F1BAC5E" w:rsidR="008B6276" w:rsidRDefault="008B6276" w:rsidP="008B6276">
            <w:pPr>
              <w:spacing w:before="120" w:after="120" w:line="256" w:lineRule="auto"/>
              <w:rPr>
                <w:ins w:id="6031" w:author="RoboGarden Team" w:date="2020-02-07T12:01:00Z"/>
                <w:b/>
                <w:bCs/>
                <w:color w:val="404040"/>
              </w:rPr>
            </w:pPr>
            <w:r w:rsidRPr="007F4B89">
              <w:rPr>
                <w:noProof/>
                <w:color w:val="404040"/>
              </w:rPr>
              <w:drawing>
                <wp:inline distT="0" distB="0" distL="0" distR="0" wp14:anchorId="581C42E5" wp14:editId="5C9CF08D">
                  <wp:extent cx="9092639" cy="1379220"/>
                  <wp:effectExtent l="0" t="0" r="0" b="0"/>
                  <wp:docPr id="30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9174175" cy="1391588"/>
                          </a:xfrm>
                          <a:prstGeom prst="rect">
                            <a:avLst/>
                          </a:prstGeom>
                          <a:noFill/>
                          <a:ln>
                            <a:noFill/>
                          </a:ln>
                        </pic:spPr>
                      </pic:pic>
                    </a:graphicData>
                  </a:graphic>
                </wp:inline>
              </w:drawing>
            </w:r>
            <w:r w:rsidRPr="00C53674">
              <w:rPr>
                <w:b/>
                <w:bCs/>
                <w:color w:val="404040"/>
              </w:rPr>
              <w:t xml:space="preserve">  </w:t>
            </w:r>
          </w:p>
          <w:p w14:paraId="4D9ECEDD" w14:textId="77777777" w:rsidR="00485865" w:rsidRDefault="00485865" w:rsidP="00485865">
            <w:pPr>
              <w:pStyle w:val="NoSpacing"/>
              <w:rPr>
                <w:ins w:id="6032" w:author="RoboGarden Team" w:date="2020-02-07T12:01:00Z"/>
              </w:rPr>
            </w:pPr>
            <w:ins w:id="6033" w:author="RoboGarden Team" w:date="2020-02-07T12:01:00Z">
              <w:r>
                <w:rPr>
                  <w:color w:val="404040"/>
                </w:rPr>
                <w:t xml:space="preserve">Citation: RoboGarden Course Resources </w:t>
              </w:r>
              <w:r w:rsidRPr="00E06DF7">
                <w:t>Copyright 2019</w:t>
              </w:r>
            </w:ins>
          </w:p>
          <w:p w14:paraId="5420AAD1" w14:textId="15F3F5FD" w:rsidR="00485865" w:rsidRPr="007F4B89" w:rsidRDefault="00485865" w:rsidP="008B6276">
            <w:pPr>
              <w:spacing w:before="120" w:after="120" w:line="256" w:lineRule="auto"/>
              <w:rPr>
                <w:b/>
                <w:color w:val="404040"/>
              </w:rPr>
            </w:pPr>
          </w:p>
        </w:tc>
      </w:tr>
    </w:tbl>
    <w:p w14:paraId="0D2642B1" w14:textId="77777777" w:rsidR="008B6276" w:rsidRPr="007F4B89" w:rsidRDefault="008B6276" w:rsidP="008B6276">
      <w:pPr>
        <w:spacing w:after="0" w:line="240" w:lineRule="auto"/>
        <w:rPr>
          <w:rFonts w:ascii="Open Sans" w:eastAsia="Open Sans" w:hAnsi="Open Sans" w:cs="Times New Roman"/>
          <w:color w:val="404040"/>
        </w:rPr>
      </w:pPr>
    </w:p>
    <w:p w14:paraId="0FD944A3" w14:textId="77777777" w:rsidR="008B6276" w:rsidRPr="007F4B89" w:rsidRDefault="008B6276" w:rsidP="008B6276">
      <w:pPr>
        <w:spacing w:before="80" w:after="80" w:line="240" w:lineRule="auto"/>
        <w:outlineLvl w:val="1"/>
        <w:rPr>
          <w:rFonts w:ascii="Open Sans Semibold" w:eastAsia="Times New Roman" w:hAnsi="Open Sans Semibold" w:cs="Open Sans Semibold"/>
          <w:color w:val="11143F"/>
          <w:sz w:val="28"/>
          <w:szCs w:val="28"/>
        </w:rPr>
      </w:pPr>
      <w:r w:rsidRPr="007F4B89">
        <w:rPr>
          <w:rFonts w:ascii="Open Sans Semibold" w:eastAsia="Times New Roman" w:hAnsi="Open Sans Semibold" w:cs="Open Sans Semibold"/>
          <w:color w:val="11143F"/>
          <w:sz w:val="28"/>
          <w:szCs w:val="28"/>
        </w:rPr>
        <w:t>Section 02: Introduction to Numpy</w:t>
      </w:r>
    </w:p>
    <w:p w14:paraId="1D2AEDDE" w14:textId="77777777" w:rsidR="008B6276" w:rsidRPr="007F4B89" w:rsidRDefault="008B6276" w:rsidP="008B6276">
      <w:pPr>
        <w:spacing w:after="0" w:line="240" w:lineRule="auto"/>
        <w:rPr>
          <w:rFonts w:ascii="Open Sans" w:eastAsia="Open Sans" w:hAnsi="Open Sans" w:cs="Times New Roman"/>
          <w:color w:val="404040"/>
        </w:rPr>
      </w:pPr>
    </w:p>
    <w:p w14:paraId="12F43086" w14:textId="5F94B843" w:rsidR="008B6276" w:rsidRPr="007F4B89" w:rsidRDefault="002106C3" w:rsidP="008B6276">
      <w:pPr>
        <w:spacing w:after="0" w:line="240" w:lineRule="auto"/>
        <w:rPr>
          <w:rFonts w:ascii="Open Sans" w:eastAsia="Open Sans" w:hAnsi="Open Sans" w:cs="Times New Roman"/>
          <w:color w:val="404040"/>
        </w:rPr>
      </w:pPr>
      <w:r>
        <w:rPr>
          <w:rFonts w:ascii="Open Sans" w:eastAsia="Open Sans" w:hAnsi="Open Sans" w:cs="Times New Roman"/>
          <w:color w:val="404040"/>
        </w:rPr>
        <w:t>In this section</w:t>
      </w:r>
      <w:ins w:id="6034" w:author="Chantelle Dubois Nishiyama" w:date="2020-02-19T22:02:00Z">
        <w:r w:rsidR="00273CA2">
          <w:rPr>
            <w:rFonts w:ascii="Open Sans" w:eastAsia="Open Sans" w:hAnsi="Open Sans" w:cs="Times New Roman"/>
            <w:color w:val="404040"/>
          </w:rPr>
          <w:t>,</w:t>
        </w:r>
      </w:ins>
      <w:r>
        <w:rPr>
          <w:rFonts w:ascii="Open Sans" w:eastAsia="Open Sans" w:hAnsi="Open Sans" w:cs="Times New Roman"/>
          <w:color w:val="404040"/>
        </w:rPr>
        <w:t xml:space="preserve"> you will be introduced to the Numpy library.</w:t>
      </w:r>
      <w:r w:rsidR="00082467">
        <w:rPr>
          <w:rFonts w:ascii="Open Sans" w:eastAsia="Open Sans" w:hAnsi="Open Sans" w:cs="Times New Roman"/>
          <w:color w:val="404040"/>
        </w:rPr>
        <w:t xml:space="preserve"> The library is useful</w:t>
      </w:r>
      <w:del w:id="6035" w:author="Chantelle Dubois Nishiyama" w:date="2020-02-19T22:02:00Z">
        <w:r w:rsidR="00082467" w:rsidDel="00273CA2">
          <w:rPr>
            <w:rFonts w:ascii="Open Sans" w:eastAsia="Open Sans" w:hAnsi="Open Sans" w:cs="Times New Roman"/>
            <w:color w:val="404040"/>
          </w:rPr>
          <w:delText>l</w:delText>
        </w:r>
      </w:del>
      <w:r w:rsidR="00082467">
        <w:rPr>
          <w:rFonts w:ascii="Open Sans" w:eastAsia="Open Sans" w:hAnsi="Open Sans" w:cs="Times New Roman"/>
          <w:color w:val="404040"/>
        </w:rPr>
        <w:t xml:space="preserve"> for handling N</w:t>
      </w:r>
      <w:ins w:id="6036" w:author="Chantelle Dubois Nishiyama" w:date="2020-02-19T22:02:00Z">
        <w:r w:rsidR="00273CA2">
          <w:rPr>
            <w:rFonts w:ascii="Open Sans" w:eastAsia="Open Sans" w:hAnsi="Open Sans" w:cs="Times New Roman"/>
            <w:color w:val="404040"/>
          </w:rPr>
          <w:t>-</w:t>
        </w:r>
      </w:ins>
      <w:del w:id="6037" w:author="Chantelle Dubois Nishiyama" w:date="2020-02-19T22:02:00Z">
        <w:r w:rsidR="00082467" w:rsidDel="00273CA2">
          <w:rPr>
            <w:rFonts w:ascii="Open Sans" w:eastAsia="Open Sans" w:hAnsi="Open Sans" w:cs="Times New Roman"/>
            <w:color w:val="404040"/>
          </w:rPr>
          <w:delText>-</w:delText>
        </w:r>
      </w:del>
      <w:r w:rsidR="00082467">
        <w:rPr>
          <w:rFonts w:ascii="Open Sans" w:eastAsia="Open Sans" w:hAnsi="Open Sans" w:cs="Times New Roman"/>
          <w:color w:val="404040"/>
        </w:rPr>
        <w:t>Dimensional array of data.</w:t>
      </w:r>
    </w:p>
    <w:tbl>
      <w:tblPr>
        <w:tblStyle w:val="TableGrid6"/>
        <w:tblW w:w="10440" w:type="dxa"/>
        <w:tblInd w:w="-5" w:type="dxa"/>
        <w:tblBorders>
          <w:top w:val="single" w:sz="4" w:space="0" w:color="DBDBDB"/>
          <w:left w:val="single" w:sz="4" w:space="0" w:color="DBDBDB"/>
          <w:bottom w:val="single" w:sz="4" w:space="0" w:color="DBDBDB"/>
          <w:right w:val="single" w:sz="4" w:space="0" w:color="DBDBDB"/>
          <w:insideH w:val="none" w:sz="0" w:space="0" w:color="auto"/>
          <w:insideV w:val="none" w:sz="0" w:space="0" w:color="auto"/>
        </w:tblBorders>
        <w:tblLayout w:type="fixed"/>
        <w:tblCellMar>
          <w:left w:w="115" w:type="dxa"/>
          <w:right w:w="115" w:type="dxa"/>
        </w:tblCellMar>
        <w:tblLook w:val="04A0" w:firstRow="1" w:lastRow="0" w:firstColumn="1" w:lastColumn="0" w:noHBand="0" w:noVBand="1"/>
        <w:tblPrChange w:id="6038" w:author="Alexis Handford" w:date="2020-01-21T14:35:00Z">
          <w:tblPr>
            <w:tblStyle w:val="TableGrid6"/>
            <w:tblW w:w="10440" w:type="dxa"/>
            <w:tblInd w:w="-5" w:type="dxa"/>
            <w:tblBorders>
              <w:top w:val="single" w:sz="4" w:space="0" w:color="DBDBDB"/>
              <w:left w:val="single" w:sz="4" w:space="0" w:color="DBDBDB"/>
              <w:bottom w:val="single" w:sz="4" w:space="0" w:color="DBDBDB"/>
              <w:right w:val="single" w:sz="4" w:space="0" w:color="DBDBDB"/>
              <w:insideH w:val="none" w:sz="0" w:space="0" w:color="auto"/>
              <w:insideV w:val="none" w:sz="0" w:space="0" w:color="auto"/>
            </w:tblBorders>
            <w:tblLayout w:type="fixed"/>
            <w:tblCellMar>
              <w:left w:w="115" w:type="dxa"/>
              <w:right w:w="115" w:type="dxa"/>
            </w:tblCellMar>
            <w:tblLook w:val="04A0" w:firstRow="1" w:lastRow="0" w:firstColumn="1" w:lastColumn="0" w:noHBand="0" w:noVBand="1"/>
          </w:tblPr>
        </w:tblPrChange>
      </w:tblPr>
      <w:tblGrid>
        <w:gridCol w:w="10440"/>
        <w:tblGridChange w:id="6039">
          <w:tblGrid>
            <w:gridCol w:w="360"/>
          </w:tblGrid>
        </w:tblGridChange>
      </w:tblGrid>
      <w:tr w:rsidR="008B6276" w:rsidRPr="007F4B89" w14:paraId="6599D62F" w14:textId="77777777" w:rsidTr="75497971">
        <w:trPr>
          <w:cantSplit/>
          <w:trHeight w:val="420"/>
        </w:trPr>
        <w:tc>
          <w:tcPr>
            <w:tcW w:w="10440" w:type="dxa"/>
            <w:tc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tcBorders>
            <w:shd w:val="clear" w:color="auto" w:fill="FAFAFA"/>
            <w:hideMark/>
            <w:tcPrChange w:id="6040" w:author="Alexis Handford" w:date="2020-01-21T14:35:00Z">
              <w:tcPr>
                <w:tcW w:w="10440" w:type="dxa"/>
                <w:tcBorders>
                  <w:top w:val="single" w:sz="4" w:space="0" w:color="DBDBDB"/>
                  <w:left w:val="single" w:sz="4" w:space="0" w:color="DBDBDB"/>
                  <w:bottom w:val="single" w:sz="4" w:space="0" w:color="DBDBDB"/>
                  <w:right w:val="single" w:sz="4" w:space="0" w:color="DBDBDB"/>
                </w:tcBorders>
                <w:shd w:val="clear" w:color="auto" w:fill="FAFAFA"/>
                <w:hideMark/>
              </w:tcPr>
            </w:tcPrChange>
          </w:tcPr>
          <w:p w14:paraId="3CF6341C" w14:textId="77777777" w:rsidR="008B6276" w:rsidRPr="007F4B89" w:rsidRDefault="008B6276" w:rsidP="008B6276">
            <w:pPr>
              <w:spacing w:before="120" w:after="120" w:line="256" w:lineRule="auto"/>
              <w:outlineLvl w:val="2"/>
              <w:rPr>
                <w:rFonts w:ascii="Open Sans Semibold" w:hAnsi="Open Sans Semibold" w:cs="Open Sans Semibold"/>
                <w:color w:val="11143F"/>
              </w:rPr>
            </w:pPr>
            <w:r w:rsidRPr="007F4B89">
              <w:rPr>
                <w:rFonts w:ascii="Open Sans Semibold" w:hAnsi="Open Sans Semibold" w:cs="Open Sans Semibold"/>
                <w:color w:val="11143F"/>
              </w:rPr>
              <w:lastRenderedPageBreak/>
              <w:t xml:space="preserve">What is Numpy? </w:t>
            </w:r>
          </w:p>
          <w:p w14:paraId="4C39EF30" w14:textId="411415A2" w:rsidR="008B6276" w:rsidRPr="007F4B89" w:rsidRDefault="008B6276">
            <w:pPr>
              <w:spacing w:before="120" w:after="120" w:line="256" w:lineRule="auto"/>
              <w:rPr>
                <w:color w:val="404040"/>
              </w:rPr>
            </w:pPr>
            <w:r w:rsidRPr="007F4B89">
              <w:rPr>
                <w:color w:val="404040"/>
              </w:rPr>
              <w:t xml:space="preserve">NumPy is a Python package. It stands for 'Numerical Python'. It is a library consisting of multidimensional array objects and a collection of routines for processing of array. </w:t>
            </w:r>
            <w:commentRangeStart w:id="6041"/>
            <w:commentRangeStart w:id="6042"/>
            <w:del w:id="6043" w:author="RoboGarden Team" w:date="2020-01-23T17:58:00Z">
              <w:r w:rsidRPr="007F4B89" w:rsidDel="003A3165">
                <w:rPr>
                  <w:color w:val="404040"/>
                </w:rPr>
                <w:delText>Knowing Numpy is essential for machine learning.</w:delText>
              </w:r>
            </w:del>
            <w:ins w:id="6044" w:author="RoboGarden Team" w:date="2020-01-23T17:58:00Z">
              <w:r w:rsidR="003A3165">
                <w:rPr>
                  <w:color w:val="404040"/>
                </w:rPr>
                <w:t>Numpy provides ways to process multidimensional data</w:t>
              </w:r>
            </w:ins>
            <w:ins w:id="6045" w:author="RoboGarden Team" w:date="2020-01-23T17:59:00Z">
              <w:r w:rsidR="003A3165">
                <w:rPr>
                  <w:color w:val="404040"/>
                </w:rPr>
                <w:t xml:space="preserve"> making it one of the essential libraries needed by a machine learning engineer. </w:t>
              </w:r>
            </w:ins>
            <w:r w:rsidRPr="007F4B89">
              <w:rPr>
                <w:color w:val="404040"/>
              </w:rPr>
              <w:t xml:space="preserve"> </w:t>
            </w:r>
            <w:commentRangeEnd w:id="6041"/>
            <w:r>
              <w:rPr>
                <w:rStyle w:val="CommentReference"/>
              </w:rPr>
              <w:commentReference w:id="6041"/>
            </w:r>
            <w:commentRangeEnd w:id="6042"/>
            <w:r w:rsidR="008B3D02">
              <w:rPr>
                <w:rStyle w:val="CommentReference"/>
                <w:color w:val="404040"/>
              </w:rPr>
              <w:commentReference w:id="6042"/>
            </w:r>
          </w:p>
        </w:tc>
      </w:tr>
    </w:tbl>
    <w:p w14:paraId="59BAA96E" w14:textId="77777777" w:rsidR="008B6276" w:rsidRPr="007F4B89" w:rsidRDefault="008B6276" w:rsidP="008B6276">
      <w:pPr>
        <w:spacing w:before="120" w:after="0" w:line="240" w:lineRule="auto"/>
        <w:rPr>
          <w:rFonts w:ascii="Open Sans" w:eastAsia="Open Sans" w:hAnsi="Open Sans" w:cs="Times New Roman"/>
          <w:color w:val="404040"/>
        </w:rPr>
      </w:pPr>
    </w:p>
    <w:p w14:paraId="6902D16D" w14:textId="77777777" w:rsidR="008B6276" w:rsidRPr="007F4B89" w:rsidRDefault="008B6276" w:rsidP="008B6276">
      <w:pPr>
        <w:spacing w:after="0" w:line="240" w:lineRule="auto"/>
        <w:rPr>
          <w:rFonts w:ascii="Open Sans" w:eastAsia="Open Sans" w:hAnsi="Open Sans" w:cs="Times New Roman"/>
          <w:color w:val="404040"/>
        </w:rPr>
      </w:pPr>
    </w:p>
    <w:tbl>
      <w:tblPr>
        <w:tblStyle w:val="TableGrid6"/>
        <w:tblW w:w="10440" w:type="dxa"/>
        <w:tblInd w:w="-5" w:type="dxa"/>
        <w:tblBorders>
          <w:top w:val="single" w:sz="4" w:space="0" w:color="DBDBDB"/>
          <w:left w:val="single" w:sz="4" w:space="0" w:color="DBDBDB"/>
          <w:bottom w:val="single" w:sz="4" w:space="0" w:color="DBDBDB"/>
          <w:right w:val="single" w:sz="4" w:space="0" w:color="DBDBDB"/>
          <w:insideH w:val="none" w:sz="0" w:space="0" w:color="auto"/>
          <w:insideV w:val="none" w:sz="0" w:space="0" w:color="auto"/>
        </w:tblBorders>
        <w:tblLayout w:type="fixed"/>
        <w:tblCellMar>
          <w:left w:w="115" w:type="dxa"/>
          <w:right w:w="115" w:type="dxa"/>
        </w:tblCellMar>
        <w:tblLook w:val="04A0" w:firstRow="1" w:lastRow="0" w:firstColumn="1" w:lastColumn="0" w:noHBand="0" w:noVBand="1"/>
        <w:tblPrChange w:id="6046" w:author="Alexis Handford" w:date="2020-01-27T10:01:00Z">
          <w:tblPr>
            <w:tblStyle w:val="TableGrid6"/>
            <w:tblW w:w="10440" w:type="dxa"/>
            <w:tblInd w:w="-5" w:type="dxa"/>
            <w:tblBorders>
              <w:top w:val="single" w:sz="4" w:space="0" w:color="DBDBDB"/>
              <w:left w:val="single" w:sz="4" w:space="0" w:color="DBDBDB"/>
              <w:bottom w:val="single" w:sz="4" w:space="0" w:color="DBDBDB"/>
              <w:right w:val="single" w:sz="4" w:space="0" w:color="DBDBDB"/>
              <w:insideH w:val="none" w:sz="0" w:space="0" w:color="auto"/>
              <w:insideV w:val="none" w:sz="0" w:space="0" w:color="auto"/>
            </w:tblBorders>
            <w:tblLayout w:type="fixed"/>
            <w:tblCellMar>
              <w:left w:w="115" w:type="dxa"/>
              <w:right w:w="115" w:type="dxa"/>
            </w:tblCellMar>
            <w:tblLook w:val="04A0" w:firstRow="1" w:lastRow="0" w:firstColumn="1" w:lastColumn="0" w:noHBand="0" w:noVBand="1"/>
          </w:tblPr>
        </w:tblPrChange>
      </w:tblPr>
      <w:tblGrid>
        <w:gridCol w:w="936"/>
        <w:gridCol w:w="684"/>
        <w:gridCol w:w="7290"/>
        <w:gridCol w:w="585"/>
        <w:gridCol w:w="945"/>
        <w:tblGridChange w:id="6047">
          <w:tblGrid>
            <w:gridCol w:w="360"/>
            <w:gridCol w:w="360"/>
            <w:gridCol w:w="360"/>
            <w:gridCol w:w="360"/>
            <w:gridCol w:w="360"/>
          </w:tblGrid>
        </w:tblGridChange>
      </w:tblGrid>
      <w:tr w:rsidR="008B6276" w:rsidRPr="007F4B89" w14:paraId="4B87B580" w14:textId="77777777" w:rsidTr="5EA63F5F">
        <w:trPr>
          <w:cantSplit/>
          <w:trHeight w:val="420"/>
        </w:trPr>
        <w:tc>
          <w:tcPr>
            <w:tcW w:w="10440" w:type="dxa"/>
            <w:gridSpan w:val="5"/>
            <w:tcBorders>
              <w:top w:val="single" w:sz="4" w:space="0" w:color="DBDBDB" w:themeColor="accent3" w:themeTint="66"/>
              <w:left w:val="single" w:sz="4" w:space="0" w:color="DBDBDB" w:themeColor="accent3" w:themeTint="66"/>
              <w:bottom w:val="nil"/>
              <w:right w:val="single" w:sz="4" w:space="0" w:color="DBDBDB" w:themeColor="accent3" w:themeTint="66"/>
            </w:tcBorders>
            <w:shd w:val="clear" w:color="auto" w:fill="FAFAFA"/>
            <w:tcPrChange w:id="6048" w:author="Alexis Handford" w:date="2020-01-27T10:01:00Z">
              <w:tcPr>
                <w:tcW w:w="10440" w:type="dxa"/>
                <w:gridSpan w:val="5"/>
                <w:tcBorders>
                  <w:top w:val="single" w:sz="4" w:space="0" w:color="DBDBDB"/>
                  <w:left w:val="single" w:sz="4" w:space="0" w:color="DBDBDB"/>
                  <w:bottom w:val="nil"/>
                  <w:right w:val="single" w:sz="4" w:space="0" w:color="DBDBDB"/>
                </w:tcBorders>
                <w:shd w:val="clear" w:color="auto" w:fill="FAFAFA"/>
              </w:tcPr>
            </w:tcPrChange>
          </w:tcPr>
          <w:p w14:paraId="2C293517" w14:textId="2E1D6FA7" w:rsidR="008B6276" w:rsidRPr="007F4B89" w:rsidRDefault="008B6276" w:rsidP="008B6276">
            <w:pPr>
              <w:spacing w:before="120" w:after="120" w:line="256" w:lineRule="auto"/>
              <w:outlineLvl w:val="2"/>
              <w:rPr>
                <w:rFonts w:ascii="Open Sans Semibold" w:hAnsi="Open Sans Semibold" w:cs="Open Sans Semibold"/>
                <w:color w:val="11143F"/>
              </w:rPr>
            </w:pPr>
            <w:r w:rsidRPr="007F4B89">
              <w:rPr>
                <w:rFonts w:ascii="Open Sans Semibold" w:hAnsi="Open Sans Semibold" w:cs="Open Sans Semibold"/>
                <w:color w:val="11143F"/>
              </w:rPr>
              <w:t>NumPy Ndarray Initialization</w:t>
            </w:r>
          </w:p>
          <w:p w14:paraId="43E67BD0" w14:textId="77777777" w:rsidR="008B6276" w:rsidRPr="007F4B89" w:rsidRDefault="008B6276" w:rsidP="008B6276">
            <w:pPr>
              <w:spacing w:before="120" w:after="120" w:line="256" w:lineRule="auto"/>
              <w:rPr>
                <w:color w:val="404040"/>
              </w:rPr>
            </w:pPr>
            <w:r w:rsidRPr="007F4B89">
              <w:rPr>
                <w:color w:val="404040"/>
              </w:rPr>
              <w:t xml:space="preserve">Ndarray is the main component in NumPy. It represents an N-dimensional array of objects of the same type. </w:t>
            </w:r>
          </w:p>
          <w:p w14:paraId="7C28A6D6" w14:textId="78ECF5F7" w:rsidR="008B6276" w:rsidRPr="008D4187" w:rsidRDefault="008B6276" w:rsidP="008B6276">
            <w:pPr>
              <w:spacing w:before="120" w:after="120" w:line="256" w:lineRule="auto"/>
              <w:rPr>
                <w:color w:val="2F5496" w:themeColor="accent1" w:themeShade="BF"/>
                <w:u w:val="single"/>
              </w:rPr>
            </w:pPr>
            <w:r w:rsidRPr="007F4B89">
              <w:rPr>
                <w:color w:val="404040"/>
              </w:rPr>
              <w:t>First</w:t>
            </w:r>
            <w:ins w:id="6049" w:author="RoboGarden Team" w:date="2020-01-23T17:59:00Z">
              <w:r w:rsidR="003A3165">
                <w:rPr>
                  <w:color w:val="404040"/>
                </w:rPr>
                <w:t>ly</w:t>
              </w:r>
            </w:ins>
            <w:r w:rsidRPr="007F4B89">
              <w:rPr>
                <w:color w:val="404040"/>
              </w:rPr>
              <w:t>:</w:t>
            </w:r>
            <w:ins w:id="6050" w:author="RoboGarden Team" w:date="2020-01-23T17:59:00Z">
              <w:r w:rsidR="003A3165">
                <w:rPr>
                  <w:color w:val="404040"/>
                </w:rPr>
                <w:t xml:space="preserve"> you should write these lines of code into your notebook to import the Numpy Library</w:t>
              </w:r>
            </w:ins>
            <w:r w:rsidR="008D4187">
              <w:rPr>
                <w:color w:val="404040"/>
              </w:rPr>
              <w:t xml:space="preserve">. Notebook refers to </w:t>
            </w:r>
            <w:ins w:id="6051" w:author="Chantelle Dubois Nishiyama" w:date="2020-02-19T22:02:00Z">
              <w:r w:rsidR="00273CA2">
                <w:rPr>
                  <w:color w:val="404040"/>
                </w:rPr>
                <w:t xml:space="preserve">the </w:t>
              </w:r>
            </w:ins>
            <w:r w:rsidR="008D4187">
              <w:rPr>
                <w:color w:val="404040"/>
              </w:rPr>
              <w:t xml:space="preserve">Jupyter notebook that comes with the installation of </w:t>
            </w:r>
            <w:ins w:id="6052" w:author="Chantelle Dubois Nishiyama" w:date="2020-02-19T22:03:00Z">
              <w:r w:rsidR="00273CA2">
                <w:rPr>
                  <w:color w:val="404040"/>
                </w:rPr>
                <w:t>A</w:t>
              </w:r>
            </w:ins>
            <w:del w:id="6053" w:author="Chantelle Dubois Nishiyama" w:date="2020-02-19T22:03:00Z">
              <w:r w:rsidR="008D4187" w:rsidDel="00273CA2">
                <w:rPr>
                  <w:color w:val="404040"/>
                </w:rPr>
                <w:delText>a</w:delText>
              </w:r>
            </w:del>
            <w:r w:rsidR="008D4187">
              <w:rPr>
                <w:color w:val="404040"/>
              </w:rPr>
              <w:t>naconda.</w:t>
            </w:r>
            <w:r w:rsidR="00085F55">
              <w:rPr>
                <w:color w:val="404040"/>
              </w:rPr>
              <w:t xml:space="preserve"> Notebooks let you combine coding and writing notes at the same time.</w:t>
            </w:r>
            <w:r w:rsidR="008D4187">
              <w:rPr>
                <w:color w:val="404040"/>
              </w:rPr>
              <w:t xml:space="preserve"> For more information about Anaconda installation and Jupyter notebook please click on </w:t>
            </w:r>
            <w:commentRangeStart w:id="6054"/>
            <w:r w:rsidR="008D4187" w:rsidRPr="008D4187">
              <w:rPr>
                <w:color w:val="2F5496" w:themeColor="accent1" w:themeShade="BF"/>
                <w:u w:val="single"/>
              </w:rPr>
              <w:t>this link.</w:t>
            </w:r>
            <w:commentRangeEnd w:id="6054"/>
            <w:r w:rsidR="00085F55">
              <w:rPr>
                <w:rStyle w:val="CommentReference"/>
                <w:rFonts w:asciiTheme="minorHAnsi" w:eastAsiaTheme="minorHAnsi" w:hAnsiTheme="minorHAnsi" w:cstheme="minorBidi"/>
                <w:color w:val="404040"/>
              </w:rPr>
              <w:commentReference w:id="6054"/>
            </w:r>
          </w:p>
          <w:p w14:paraId="3E955C80" w14:textId="35A4F87F" w:rsidR="008B6276" w:rsidRPr="007F4B89" w:rsidRDefault="008B6276" w:rsidP="00E81E1C">
            <w:pPr>
              <w:spacing w:before="120" w:after="120" w:line="256" w:lineRule="auto"/>
              <w:rPr>
                <w:color w:val="404040"/>
              </w:rPr>
            </w:pPr>
            <w:commentRangeStart w:id="6055"/>
            <w:commentRangeStart w:id="6056"/>
            <w:commentRangeStart w:id="6057"/>
            <w:commentRangeStart w:id="6058"/>
            <w:commentRangeStart w:id="6059"/>
            <w:r w:rsidRPr="007F4B89">
              <w:rPr>
                <w:color w:val="404040"/>
              </w:rPr>
              <w:t xml:space="preserve">Import the </w:t>
            </w:r>
            <w:ins w:id="6060" w:author="Chantelle Dubois Nishiyama" w:date="2020-02-19T22:03:00Z">
              <w:r w:rsidR="00273CA2">
                <w:rPr>
                  <w:color w:val="404040"/>
                </w:rPr>
                <w:t>N</w:t>
              </w:r>
            </w:ins>
            <w:del w:id="6061" w:author="Chantelle Dubois Nishiyama" w:date="2020-02-19T22:03:00Z">
              <w:r w:rsidRPr="007F4B89" w:rsidDel="00273CA2">
                <w:rPr>
                  <w:color w:val="404040"/>
                </w:rPr>
                <w:delText>n</w:delText>
              </w:r>
            </w:del>
            <w:r w:rsidRPr="007F4B89">
              <w:rPr>
                <w:color w:val="404040"/>
              </w:rPr>
              <w:t xml:space="preserve">umpy </w:t>
            </w:r>
            <w:r w:rsidR="00E81E1C">
              <w:rPr>
                <w:color w:val="404040"/>
              </w:rPr>
              <w:t>Library</w:t>
            </w:r>
            <w:r w:rsidRPr="007F4B89">
              <w:rPr>
                <w:color w:val="404040"/>
              </w:rPr>
              <w:t xml:space="preserve"> using the alias np</w:t>
            </w:r>
          </w:p>
          <w:p w14:paraId="030A5E9D" w14:textId="14DDEC0B" w:rsidR="008B6276" w:rsidRPr="007F4B89" w:rsidRDefault="008B6276" w:rsidP="008B6276">
            <w:pPr>
              <w:spacing w:before="120" w:after="120" w:line="256" w:lineRule="auto"/>
              <w:rPr>
                <w:color w:val="404040"/>
              </w:rPr>
            </w:pPr>
            <w:r w:rsidRPr="007F4B89">
              <w:rPr>
                <w:color w:val="404040"/>
                <w:highlight w:val="lightGray"/>
              </w:rPr>
              <w:t xml:space="preserve">import </w:t>
            </w:r>
            <w:ins w:id="6062" w:author="Chantelle Dubois Nishiyama" w:date="2020-02-19T22:03:00Z">
              <w:r w:rsidR="00273CA2">
                <w:rPr>
                  <w:color w:val="404040"/>
                  <w:highlight w:val="lightGray"/>
                </w:rPr>
                <w:t>N</w:t>
              </w:r>
            </w:ins>
            <w:del w:id="6063" w:author="Chantelle Dubois Nishiyama" w:date="2020-02-19T22:03:00Z">
              <w:r w:rsidRPr="007F4B89" w:rsidDel="00273CA2">
                <w:rPr>
                  <w:color w:val="404040"/>
                  <w:highlight w:val="lightGray"/>
                </w:rPr>
                <w:delText>n</w:delText>
              </w:r>
            </w:del>
            <w:r w:rsidRPr="007F4B89">
              <w:rPr>
                <w:color w:val="404040"/>
                <w:highlight w:val="lightGray"/>
              </w:rPr>
              <w:t>umpy as np</w:t>
            </w:r>
            <w:commentRangeEnd w:id="6055"/>
            <w:r>
              <w:rPr>
                <w:rStyle w:val="CommentReference"/>
              </w:rPr>
              <w:commentReference w:id="6055"/>
            </w:r>
            <w:commentRangeEnd w:id="6056"/>
            <w:r w:rsidR="008B3D02">
              <w:rPr>
                <w:rStyle w:val="CommentReference"/>
                <w:color w:val="404040"/>
              </w:rPr>
              <w:commentReference w:id="6056"/>
            </w:r>
            <w:commentRangeEnd w:id="6057"/>
            <w:r>
              <w:rPr>
                <w:rStyle w:val="CommentReference"/>
              </w:rPr>
              <w:commentReference w:id="6057"/>
            </w:r>
            <w:commentRangeEnd w:id="6058"/>
            <w:r w:rsidR="00056CCD">
              <w:rPr>
                <w:rStyle w:val="CommentReference"/>
                <w:color w:val="404040"/>
              </w:rPr>
              <w:commentReference w:id="6058"/>
            </w:r>
            <w:commentRangeEnd w:id="6059"/>
            <w:r w:rsidR="00085F55">
              <w:rPr>
                <w:rStyle w:val="CommentReference"/>
                <w:rFonts w:asciiTheme="minorHAnsi" w:eastAsiaTheme="minorHAnsi" w:hAnsiTheme="minorHAnsi" w:cstheme="minorBidi"/>
                <w:color w:val="404040"/>
              </w:rPr>
              <w:commentReference w:id="6059"/>
            </w:r>
          </w:p>
          <w:p w14:paraId="3FDC64C8" w14:textId="77777777" w:rsidR="008B6276" w:rsidRPr="007F4B89" w:rsidRDefault="008B6276" w:rsidP="008B6276">
            <w:pPr>
              <w:spacing w:before="120" w:after="120" w:line="256" w:lineRule="auto"/>
              <w:rPr>
                <w:color w:val="404040"/>
              </w:rPr>
            </w:pPr>
          </w:p>
          <w:p w14:paraId="414278B4" w14:textId="77777777" w:rsidR="008B3D02" w:rsidRDefault="008B6276" w:rsidP="008B6276">
            <w:pPr>
              <w:spacing w:before="120" w:after="120" w:line="256" w:lineRule="auto"/>
              <w:rPr>
                <w:ins w:id="6064" w:author="RoboGarden Team" w:date="2020-01-23T23:49:00Z"/>
                <w:color w:val="404040"/>
              </w:rPr>
            </w:pPr>
            <w:r w:rsidRPr="007F4B89">
              <w:rPr>
                <w:color w:val="404040"/>
              </w:rPr>
              <w:t xml:space="preserve">The following are </w:t>
            </w:r>
            <w:commentRangeStart w:id="6065"/>
            <w:commentRangeStart w:id="6066"/>
            <w:r w:rsidRPr="007F4B89">
              <w:rPr>
                <w:color w:val="404040"/>
              </w:rPr>
              <w:t>ways of initializing</w:t>
            </w:r>
            <w:commentRangeEnd w:id="6065"/>
            <w:r>
              <w:rPr>
                <w:rStyle w:val="CommentReference"/>
              </w:rPr>
              <w:commentReference w:id="6065"/>
            </w:r>
            <w:commentRangeEnd w:id="6066"/>
            <w:r w:rsidR="008B3D02">
              <w:rPr>
                <w:rStyle w:val="CommentReference"/>
                <w:color w:val="404040"/>
              </w:rPr>
              <w:commentReference w:id="6066"/>
            </w:r>
            <w:r w:rsidRPr="007F4B89">
              <w:rPr>
                <w:color w:val="404040"/>
              </w:rPr>
              <w:t xml:space="preserve"> a NumPy array</w:t>
            </w:r>
            <w:ins w:id="6067" w:author="RoboGarden Team" w:date="2020-01-23T23:49:00Z">
              <w:r w:rsidR="008B3D02">
                <w:rPr>
                  <w:color w:val="404040"/>
                </w:rPr>
                <w:t>.</w:t>
              </w:r>
            </w:ins>
          </w:p>
          <w:p w14:paraId="05132BE5" w14:textId="3A51207A" w:rsidR="008B6276" w:rsidRPr="007F4B89" w:rsidRDefault="008B3D02" w:rsidP="008B6276">
            <w:pPr>
              <w:spacing w:before="120" w:after="120" w:line="256" w:lineRule="auto"/>
              <w:rPr>
                <w:color w:val="404040"/>
              </w:rPr>
            </w:pPr>
            <w:ins w:id="6068" w:author="RoboGarden Team" w:date="2020-01-23T23:49:00Z">
              <w:r>
                <w:rPr>
                  <w:color w:val="404040"/>
                </w:rPr>
                <w:t xml:space="preserve">Click through the carousel to learn more about different initializations </w:t>
              </w:r>
            </w:ins>
            <w:del w:id="6069" w:author="RoboGarden Team" w:date="2020-01-23T23:49:00Z">
              <w:r w:rsidR="008B6276" w:rsidRPr="007F4B89" w:rsidDel="008B3D02">
                <w:rPr>
                  <w:color w:val="404040"/>
                </w:rPr>
                <w:delText>:</w:delText>
              </w:r>
            </w:del>
          </w:p>
        </w:tc>
      </w:tr>
      <w:tr w:rsidR="008B6276" w:rsidRPr="007F4B89" w14:paraId="22419F01" w14:textId="77777777" w:rsidTr="5EA63F5F">
        <w:trPr>
          <w:cantSplit/>
          <w:trHeight w:val="3789"/>
        </w:trPr>
        <w:tc>
          <w:tcPr>
            <w:tcW w:w="936" w:type="dxa"/>
            <w:tcBorders>
              <w:top w:val="nil"/>
              <w:left w:val="single" w:sz="4" w:space="0" w:color="DBDBDB" w:themeColor="accent3" w:themeTint="66"/>
              <w:bottom w:val="nil"/>
              <w:right w:val="nil"/>
            </w:tcBorders>
            <w:shd w:val="clear" w:color="auto" w:fill="FAFAFA"/>
            <w:tcPrChange w:id="6070" w:author="Alexis Handford" w:date="2020-01-27T10:01:00Z">
              <w:tcPr>
                <w:tcW w:w="936" w:type="dxa"/>
                <w:tcBorders>
                  <w:top w:val="nil"/>
                  <w:left w:val="single" w:sz="4" w:space="0" w:color="DBDBDB"/>
                  <w:bottom w:val="nil"/>
                  <w:right w:val="nil"/>
                </w:tcBorders>
                <w:shd w:val="clear" w:color="auto" w:fill="FAFAFA"/>
              </w:tcPr>
            </w:tcPrChange>
          </w:tcPr>
          <w:p w14:paraId="304ACA04" w14:textId="77777777" w:rsidR="008B6276" w:rsidRPr="007F4B89" w:rsidRDefault="008B6276" w:rsidP="008B6276">
            <w:pPr>
              <w:spacing w:before="120" w:after="120" w:line="256" w:lineRule="auto"/>
              <w:jc w:val="center"/>
              <w:outlineLvl w:val="2"/>
              <w:rPr>
                <w:color w:val="404040"/>
              </w:rPr>
            </w:pPr>
          </w:p>
        </w:tc>
        <w:tc>
          <w:tcPr>
            <w:tcW w:w="684" w:type="dxa"/>
            <w:tcBorders>
              <w:top w:val="nil"/>
              <w:left w:val="nil"/>
              <w:bottom w:val="nil"/>
              <w:right w:val="nil"/>
            </w:tcBorders>
            <w:shd w:val="clear" w:color="auto" w:fill="FAFAFA"/>
            <w:vAlign w:val="center"/>
            <w:hideMark/>
            <w:tcPrChange w:id="6071" w:author="Alexis Handford" w:date="2020-01-27T10:01:00Z">
              <w:tcPr>
                <w:tcW w:w="684" w:type="dxa"/>
                <w:tcBorders>
                  <w:top w:val="nil"/>
                  <w:left w:val="nil"/>
                  <w:bottom w:val="nil"/>
                  <w:right w:val="nil"/>
                </w:tcBorders>
                <w:shd w:val="clear" w:color="auto" w:fill="FAFAFA"/>
                <w:hideMark/>
              </w:tcPr>
            </w:tcPrChange>
          </w:tcPr>
          <w:p w14:paraId="4034BF1D" w14:textId="77777777" w:rsidR="008B6276" w:rsidRPr="007F4B89" w:rsidRDefault="008B6276" w:rsidP="008B6276">
            <w:pPr>
              <w:spacing w:before="120" w:after="120" w:line="256" w:lineRule="auto"/>
              <w:outlineLvl w:val="2"/>
              <w:rPr>
                <w:color w:val="404040"/>
              </w:rPr>
            </w:pPr>
            <w:r w:rsidRPr="007F4B89">
              <w:rPr>
                <w:rFonts w:ascii="FontAwesome" w:hAnsi="FontAwesome"/>
                <w:color w:val="39407B"/>
                <w:sz w:val="32"/>
                <w:szCs w:val="32"/>
              </w:rPr>
              <w:sym w:font="FontAwesome" w:char="F053"/>
            </w:r>
          </w:p>
        </w:tc>
        <w:tc>
          <w:tcPr>
            <w:tcW w:w="7290" w:type="dxa"/>
            <w:tcBorders>
              <w:top w:val="nil"/>
              <w:left w:val="nil"/>
              <w:bottom w:val="nil"/>
              <w:right w:val="nil"/>
            </w:tcBorders>
            <w:shd w:val="clear" w:color="auto" w:fill="FFFFFF" w:themeFill="background1"/>
            <w:vAlign w:val="center"/>
            <w:hideMark/>
            <w:tcPrChange w:id="6072" w:author="Alexis Handford" w:date="2020-01-27T10:01:00Z">
              <w:tcPr>
                <w:tcW w:w="7290" w:type="dxa"/>
                <w:tcBorders>
                  <w:top w:val="nil"/>
                  <w:left w:val="nil"/>
                  <w:bottom w:val="nil"/>
                  <w:right w:val="nil"/>
                </w:tcBorders>
                <w:shd w:val="clear" w:color="auto" w:fill="FFFFFF"/>
                <w:hideMark/>
              </w:tcPr>
            </w:tcPrChange>
          </w:tcPr>
          <w:p w14:paraId="42949633" w14:textId="77777777" w:rsidR="008B6276" w:rsidRPr="007F4B89" w:rsidRDefault="008B6276" w:rsidP="008B6276">
            <w:pPr>
              <w:spacing w:before="120" w:after="120" w:line="256" w:lineRule="auto"/>
              <w:outlineLvl w:val="2"/>
              <w:rPr>
                <w:rFonts w:ascii="Open Sans Semibold" w:hAnsi="Open Sans Semibold" w:cs="Open Sans Semibold"/>
                <w:color w:val="11143F"/>
              </w:rPr>
            </w:pPr>
            <w:r w:rsidRPr="007F4B89">
              <w:rPr>
                <w:rFonts w:ascii="Open Sans Semibold" w:hAnsi="Open Sans Semibold" w:cs="Open Sans Semibold"/>
                <w:color w:val="11143F"/>
              </w:rPr>
              <w:t xml:space="preserve">Array of zeros </w:t>
            </w:r>
          </w:p>
          <w:p w14:paraId="5952F41F" w14:textId="77777777" w:rsidR="008B6276" w:rsidRPr="007F4B89" w:rsidRDefault="008B6276" w:rsidP="008B6276">
            <w:pPr>
              <w:spacing w:before="120" w:after="120" w:line="256" w:lineRule="auto"/>
              <w:rPr>
                <w:rFonts w:ascii="Consolas" w:hAnsi="Consolas"/>
                <w:color w:val="404040"/>
              </w:rPr>
            </w:pPr>
            <w:r w:rsidRPr="007F4B89">
              <w:rPr>
                <w:rFonts w:ascii="Consolas" w:hAnsi="Consolas"/>
                <w:color w:val="404040"/>
                <w:highlight w:val="lightGray"/>
              </w:rPr>
              <w:t>numpy.zeros(shape, dtype = float, order = 'C')</w:t>
            </w:r>
          </w:p>
          <w:p w14:paraId="5E6C420B" w14:textId="77777777" w:rsidR="008B6276" w:rsidRPr="007F4B89" w:rsidRDefault="008B6276" w:rsidP="008B6276">
            <w:pPr>
              <w:spacing w:before="120" w:after="120" w:line="256" w:lineRule="auto"/>
              <w:rPr>
                <w:color w:val="404040"/>
              </w:rPr>
            </w:pPr>
            <w:r w:rsidRPr="007F4B89">
              <w:rPr>
                <w:color w:val="404040"/>
              </w:rPr>
              <w:t xml:space="preserve"> </w:t>
            </w:r>
          </w:p>
        </w:tc>
        <w:tc>
          <w:tcPr>
            <w:tcW w:w="585" w:type="dxa"/>
            <w:tcBorders>
              <w:top w:val="nil"/>
              <w:left w:val="nil"/>
              <w:bottom w:val="nil"/>
              <w:right w:val="nil"/>
            </w:tcBorders>
            <w:shd w:val="clear" w:color="auto" w:fill="FAFAFA"/>
            <w:vAlign w:val="center"/>
            <w:hideMark/>
            <w:tcPrChange w:id="6073" w:author="Alexis Handford" w:date="2020-01-27T10:01:00Z">
              <w:tcPr>
                <w:tcW w:w="585" w:type="dxa"/>
                <w:tcBorders>
                  <w:top w:val="nil"/>
                  <w:left w:val="nil"/>
                  <w:bottom w:val="nil"/>
                  <w:right w:val="nil"/>
                </w:tcBorders>
                <w:shd w:val="clear" w:color="auto" w:fill="FAFAFA"/>
                <w:hideMark/>
              </w:tcPr>
            </w:tcPrChange>
          </w:tcPr>
          <w:p w14:paraId="7A2E98B4" w14:textId="77777777" w:rsidR="008B6276" w:rsidRPr="007F4B89" w:rsidRDefault="008B6276" w:rsidP="008B6276">
            <w:pPr>
              <w:spacing w:before="120" w:after="120" w:line="256" w:lineRule="auto"/>
              <w:jc w:val="right"/>
              <w:outlineLvl w:val="2"/>
              <w:rPr>
                <w:color w:val="404040"/>
              </w:rPr>
            </w:pPr>
            <w:r w:rsidRPr="007F4B89">
              <w:rPr>
                <w:rFonts w:ascii="FontAwesome" w:hAnsi="FontAwesome"/>
                <w:color w:val="39407B"/>
                <w:sz w:val="32"/>
                <w:szCs w:val="32"/>
              </w:rPr>
              <w:sym w:font="FontAwesome" w:char="F054"/>
            </w:r>
          </w:p>
        </w:tc>
        <w:tc>
          <w:tcPr>
            <w:tcW w:w="945" w:type="dxa"/>
            <w:tcBorders>
              <w:top w:val="nil"/>
              <w:left w:val="nil"/>
              <w:bottom w:val="nil"/>
              <w:right w:val="single" w:sz="4" w:space="0" w:color="DBDBDB" w:themeColor="accent3" w:themeTint="66"/>
            </w:tcBorders>
            <w:shd w:val="clear" w:color="auto" w:fill="FAFAFA"/>
            <w:tcPrChange w:id="6074" w:author="Alexis Handford" w:date="2020-01-27T10:01:00Z">
              <w:tcPr>
                <w:tcW w:w="945" w:type="dxa"/>
                <w:tcBorders>
                  <w:top w:val="nil"/>
                  <w:left w:val="nil"/>
                  <w:bottom w:val="nil"/>
                  <w:right w:val="single" w:sz="4" w:space="0" w:color="DBDBDB"/>
                </w:tcBorders>
                <w:shd w:val="clear" w:color="auto" w:fill="FAFAFA"/>
              </w:tcPr>
            </w:tcPrChange>
          </w:tcPr>
          <w:p w14:paraId="68A52321" w14:textId="77777777" w:rsidR="008B6276" w:rsidRPr="007F4B89" w:rsidRDefault="008B6276" w:rsidP="008B6276">
            <w:pPr>
              <w:spacing w:before="120" w:after="120" w:line="256" w:lineRule="auto"/>
              <w:jc w:val="center"/>
              <w:outlineLvl w:val="2"/>
              <w:rPr>
                <w:color w:val="404040"/>
              </w:rPr>
            </w:pPr>
          </w:p>
        </w:tc>
      </w:tr>
      <w:tr w:rsidR="008B6276" w:rsidRPr="007F4B89" w14:paraId="6D234906" w14:textId="77777777" w:rsidTr="5EA63F5F">
        <w:trPr>
          <w:cantSplit/>
          <w:trHeight w:val="792"/>
        </w:trPr>
        <w:tc>
          <w:tcPr>
            <w:tcW w:w="936" w:type="dxa"/>
            <w:tcBorders>
              <w:top w:val="nil"/>
              <w:left w:val="single" w:sz="4" w:space="0" w:color="DBDBDB" w:themeColor="accent3" w:themeTint="66"/>
              <w:bottom w:val="single" w:sz="4" w:space="0" w:color="DBDBDB" w:themeColor="accent3" w:themeTint="66"/>
              <w:right w:val="nil"/>
            </w:tcBorders>
            <w:shd w:val="clear" w:color="auto" w:fill="FAFAFA"/>
            <w:tcPrChange w:id="6075" w:author="Alexis Handford" w:date="2020-01-27T10:01:00Z">
              <w:tcPr>
                <w:tcW w:w="936" w:type="dxa"/>
                <w:tcBorders>
                  <w:top w:val="nil"/>
                  <w:left w:val="single" w:sz="4" w:space="0" w:color="DBDBDB"/>
                  <w:bottom w:val="single" w:sz="4" w:space="0" w:color="DBDBDB"/>
                  <w:right w:val="nil"/>
                </w:tcBorders>
                <w:shd w:val="clear" w:color="auto" w:fill="FAFAFA"/>
              </w:tcPr>
            </w:tcPrChange>
          </w:tcPr>
          <w:p w14:paraId="4A7DA010" w14:textId="77777777" w:rsidR="008B6276" w:rsidRPr="007F4B89" w:rsidRDefault="008B6276" w:rsidP="008B6276">
            <w:pPr>
              <w:spacing w:before="120" w:after="120" w:line="256" w:lineRule="auto"/>
              <w:jc w:val="center"/>
              <w:outlineLvl w:val="2"/>
              <w:rPr>
                <w:color w:val="404040"/>
              </w:rPr>
            </w:pPr>
          </w:p>
        </w:tc>
        <w:tc>
          <w:tcPr>
            <w:tcW w:w="684" w:type="dxa"/>
            <w:tcBorders>
              <w:top w:val="nil"/>
              <w:left w:val="nil"/>
              <w:bottom w:val="single" w:sz="4" w:space="0" w:color="DBDBDB" w:themeColor="accent3" w:themeTint="66"/>
              <w:right w:val="nil"/>
            </w:tcBorders>
            <w:shd w:val="clear" w:color="auto" w:fill="FAFAFA"/>
            <w:tcPrChange w:id="6076" w:author="Alexis Handford" w:date="2020-01-27T10:01:00Z">
              <w:tcPr>
                <w:tcW w:w="684" w:type="dxa"/>
                <w:tcBorders>
                  <w:top w:val="nil"/>
                  <w:left w:val="nil"/>
                  <w:bottom w:val="single" w:sz="4" w:space="0" w:color="DBDBDB"/>
                  <w:right w:val="nil"/>
                </w:tcBorders>
                <w:shd w:val="clear" w:color="auto" w:fill="FAFAFA"/>
              </w:tcPr>
            </w:tcPrChange>
          </w:tcPr>
          <w:p w14:paraId="50725037" w14:textId="77777777" w:rsidR="008B6276" w:rsidRPr="007F4B89" w:rsidRDefault="008B6276" w:rsidP="008B6276">
            <w:pPr>
              <w:spacing w:before="120" w:after="120" w:line="256" w:lineRule="auto"/>
              <w:jc w:val="center"/>
              <w:outlineLvl w:val="2"/>
              <w:rPr>
                <w:color w:val="404040"/>
              </w:rPr>
            </w:pPr>
          </w:p>
        </w:tc>
        <w:tc>
          <w:tcPr>
            <w:tcW w:w="7290" w:type="dxa"/>
            <w:tcBorders>
              <w:top w:val="nil"/>
              <w:left w:val="nil"/>
              <w:bottom w:val="single" w:sz="4" w:space="0" w:color="DBDBDB" w:themeColor="accent3" w:themeTint="66"/>
              <w:right w:val="nil"/>
            </w:tcBorders>
            <w:shd w:val="clear" w:color="auto" w:fill="FAFAFA"/>
            <w:vAlign w:val="center"/>
            <w:hideMark/>
            <w:tcPrChange w:id="6077" w:author="Alexis Handford" w:date="2020-01-27T10:01:00Z">
              <w:tcPr>
                <w:tcW w:w="7290" w:type="dxa"/>
                <w:tcBorders>
                  <w:top w:val="nil"/>
                  <w:left w:val="nil"/>
                  <w:bottom w:val="single" w:sz="4" w:space="0" w:color="DBDBDB"/>
                  <w:right w:val="nil"/>
                </w:tcBorders>
                <w:shd w:val="clear" w:color="auto" w:fill="FAFAFA"/>
                <w:hideMark/>
              </w:tcPr>
            </w:tcPrChange>
          </w:tcPr>
          <w:p w14:paraId="4C7C35FB" w14:textId="77777777" w:rsidR="008B6276" w:rsidRPr="007F4B89" w:rsidRDefault="008B6276" w:rsidP="008B6276">
            <w:pPr>
              <w:spacing w:before="120" w:after="120" w:line="256" w:lineRule="auto"/>
              <w:jc w:val="center"/>
              <w:outlineLvl w:val="2"/>
              <w:rPr>
                <w:color w:val="404040"/>
              </w:rPr>
            </w:pPr>
            <w:r w:rsidRPr="007F4B89">
              <w:rPr>
                <w:rFonts w:ascii="FontAwesome" w:hAnsi="FontAwesome"/>
                <w:color w:val="595959"/>
                <w:sz w:val="18"/>
                <w:szCs w:val="18"/>
              </w:rPr>
              <w:t></w:t>
            </w:r>
            <w:r w:rsidRPr="007F4B89">
              <w:rPr>
                <w:rFonts w:ascii="FontAwesome" w:hAnsi="FontAwesome"/>
                <w:color w:val="404040"/>
                <w:sz w:val="18"/>
                <w:szCs w:val="18"/>
              </w:rPr>
              <w:t xml:space="preserve">   </w:t>
            </w:r>
            <w:r w:rsidRPr="007F4B89">
              <w:rPr>
                <w:rFonts w:ascii="FontAwesome" w:hAnsi="FontAwesome"/>
                <w:color w:val="BBBBBB"/>
                <w:sz w:val="18"/>
                <w:szCs w:val="18"/>
              </w:rPr>
              <w:t>      </w:t>
            </w:r>
          </w:p>
        </w:tc>
        <w:tc>
          <w:tcPr>
            <w:tcW w:w="585" w:type="dxa"/>
            <w:tcBorders>
              <w:top w:val="nil"/>
              <w:left w:val="nil"/>
              <w:bottom w:val="single" w:sz="4" w:space="0" w:color="DBDBDB" w:themeColor="accent3" w:themeTint="66"/>
              <w:right w:val="nil"/>
            </w:tcBorders>
            <w:shd w:val="clear" w:color="auto" w:fill="FAFAFA"/>
            <w:tcPrChange w:id="6078" w:author="Alexis Handford" w:date="2020-01-27T10:01:00Z">
              <w:tcPr>
                <w:tcW w:w="585" w:type="dxa"/>
                <w:tcBorders>
                  <w:top w:val="nil"/>
                  <w:left w:val="nil"/>
                  <w:bottom w:val="single" w:sz="4" w:space="0" w:color="DBDBDB"/>
                  <w:right w:val="nil"/>
                </w:tcBorders>
                <w:shd w:val="clear" w:color="auto" w:fill="FAFAFA"/>
              </w:tcPr>
            </w:tcPrChange>
          </w:tcPr>
          <w:p w14:paraId="542FBC84" w14:textId="77777777" w:rsidR="008B6276" w:rsidRPr="007F4B89" w:rsidRDefault="008B6276" w:rsidP="008B6276">
            <w:pPr>
              <w:spacing w:before="120" w:after="120" w:line="256" w:lineRule="auto"/>
              <w:jc w:val="center"/>
              <w:outlineLvl w:val="2"/>
              <w:rPr>
                <w:color w:val="404040"/>
              </w:rPr>
            </w:pPr>
          </w:p>
        </w:tc>
        <w:tc>
          <w:tcPr>
            <w:tcW w:w="945" w:type="dxa"/>
            <w:tcBorders>
              <w:top w:val="nil"/>
              <w:left w:val="nil"/>
              <w:bottom w:val="single" w:sz="4" w:space="0" w:color="DBDBDB" w:themeColor="accent3" w:themeTint="66"/>
              <w:right w:val="single" w:sz="4" w:space="0" w:color="DBDBDB" w:themeColor="accent3" w:themeTint="66"/>
            </w:tcBorders>
            <w:shd w:val="clear" w:color="auto" w:fill="FAFAFA"/>
            <w:tcPrChange w:id="6079" w:author="Alexis Handford" w:date="2020-01-27T10:01:00Z">
              <w:tcPr>
                <w:tcW w:w="945" w:type="dxa"/>
                <w:tcBorders>
                  <w:top w:val="nil"/>
                  <w:left w:val="nil"/>
                  <w:bottom w:val="single" w:sz="4" w:space="0" w:color="DBDBDB"/>
                  <w:right w:val="single" w:sz="4" w:space="0" w:color="DBDBDB"/>
                </w:tcBorders>
                <w:shd w:val="clear" w:color="auto" w:fill="FAFAFA"/>
              </w:tcPr>
            </w:tcPrChange>
          </w:tcPr>
          <w:p w14:paraId="46600818" w14:textId="77777777" w:rsidR="008B6276" w:rsidRPr="007F4B89" w:rsidRDefault="008B6276" w:rsidP="008B6276">
            <w:pPr>
              <w:spacing w:before="120" w:after="120" w:line="256" w:lineRule="auto"/>
              <w:jc w:val="center"/>
              <w:outlineLvl w:val="2"/>
              <w:rPr>
                <w:color w:val="404040"/>
              </w:rPr>
            </w:pPr>
          </w:p>
        </w:tc>
      </w:tr>
    </w:tbl>
    <w:p w14:paraId="7DB54FE1" w14:textId="77777777" w:rsidR="008B6276" w:rsidRPr="007F4B89" w:rsidRDefault="008B6276" w:rsidP="008B6276">
      <w:pPr>
        <w:spacing w:after="0" w:line="240" w:lineRule="auto"/>
        <w:rPr>
          <w:rFonts w:ascii="Open Sans" w:eastAsia="Open Sans" w:hAnsi="Open Sans" w:cs="Times New Roman"/>
          <w:color w:val="404040"/>
        </w:rPr>
      </w:pPr>
      <w:commentRangeStart w:id="6080"/>
      <w:commentRangeStart w:id="6081"/>
      <w:commentRangeEnd w:id="6080"/>
      <w:r>
        <w:rPr>
          <w:rStyle w:val="CommentReference"/>
        </w:rPr>
        <w:commentReference w:id="6080"/>
      </w:r>
      <w:commentRangeEnd w:id="6081"/>
      <w:r w:rsidR="008B3D02">
        <w:rPr>
          <w:rStyle w:val="CommentReference"/>
          <w:color w:val="404040"/>
        </w:rPr>
        <w:commentReference w:id="6081"/>
      </w:r>
    </w:p>
    <w:p w14:paraId="2FC66FBD" w14:textId="77777777" w:rsidR="008B6276" w:rsidRPr="007F4B89" w:rsidRDefault="008B6276" w:rsidP="008B6276">
      <w:pPr>
        <w:spacing w:before="120" w:after="120" w:line="256" w:lineRule="auto"/>
        <w:rPr>
          <w:rFonts w:ascii="Open Sans" w:eastAsia="Open Sans" w:hAnsi="Open Sans" w:cs="Times New Roman"/>
          <w:color w:val="404040"/>
        </w:rPr>
      </w:pPr>
      <w:r w:rsidRPr="007F4B89">
        <w:rPr>
          <w:rFonts w:ascii="Open Sans" w:eastAsia="Open Sans" w:hAnsi="Open Sans" w:cs="Times New Roman"/>
          <w:color w:val="404040"/>
        </w:rPr>
        <w:t>Text Carousel Content Table</w:t>
      </w:r>
    </w:p>
    <w:tbl>
      <w:tblPr>
        <w:tblStyle w:val="TableGrid6"/>
        <w:tblW w:w="10435" w:type="dxa"/>
        <w:tblLook w:val="04A0" w:firstRow="1" w:lastRow="0" w:firstColumn="1" w:lastColumn="0" w:noHBand="0" w:noVBand="1"/>
        <w:tblPrChange w:id="6082" w:author="Alicia Romero Lopez" w:date="2020-01-31T09:48:00Z">
          <w:tblPr>
            <w:tblStyle w:val="TableGrid6"/>
            <w:tblW w:w="10435" w:type="dxa"/>
            <w:tblLook w:val="04A0" w:firstRow="1" w:lastRow="0" w:firstColumn="1" w:lastColumn="0" w:noHBand="0" w:noVBand="1"/>
          </w:tblPr>
        </w:tblPrChange>
      </w:tblPr>
      <w:tblGrid>
        <w:gridCol w:w="755"/>
        <w:gridCol w:w="10668"/>
        <w:tblGridChange w:id="6083">
          <w:tblGrid>
            <w:gridCol w:w="360"/>
            <w:gridCol w:w="360"/>
          </w:tblGrid>
        </w:tblGridChange>
      </w:tblGrid>
      <w:tr w:rsidR="008B6276" w:rsidRPr="007F4B89" w14:paraId="7A97112C" w14:textId="77777777" w:rsidTr="51235A2F">
        <w:trPr>
          <w:trHeight w:val="566"/>
        </w:trPr>
        <w:tc>
          <w:tcPr>
            <w:tcW w:w="895" w:type="dxa"/>
            <w:tcBorders>
              <w:top w:val="single" w:sz="4" w:space="0" w:color="auto"/>
              <w:left w:val="single" w:sz="4" w:space="0" w:color="auto"/>
              <w:bottom w:val="single" w:sz="4" w:space="0" w:color="auto"/>
              <w:right w:val="single" w:sz="4" w:space="0" w:color="auto"/>
            </w:tcBorders>
            <w:shd w:val="clear" w:color="auto" w:fill="39407B"/>
            <w:hideMark/>
            <w:tcPrChange w:id="6084" w:author="Alicia Romero Lopez" w:date="2020-01-31T09:48:00Z">
              <w:tcPr>
                <w:tcW w:w="895" w:type="dxa"/>
                <w:tcBorders>
                  <w:top w:val="single" w:sz="4" w:space="0" w:color="auto"/>
                  <w:left w:val="single" w:sz="4" w:space="0" w:color="auto"/>
                  <w:bottom w:val="single" w:sz="4" w:space="0" w:color="auto"/>
                  <w:right w:val="single" w:sz="4" w:space="0" w:color="auto"/>
                </w:tcBorders>
                <w:shd w:val="clear" w:color="auto" w:fill="39407B"/>
                <w:hideMark/>
              </w:tcPr>
            </w:tcPrChange>
          </w:tcPr>
          <w:p w14:paraId="6AB96905" w14:textId="77777777" w:rsidR="008B6276" w:rsidRPr="007F4B89" w:rsidRDefault="008B6276" w:rsidP="008B6276">
            <w:pPr>
              <w:spacing w:before="120" w:after="120" w:line="256" w:lineRule="auto"/>
              <w:rPr>
                <w:b/>
                <w:bCs/>
                <w:color w:val="FFFFFF"/>
              </w:rPr>
            </w:pPr>
            <w:r w:rsidRPr="007F4B89">
              <w:rPr>
                <w:b/>
                <w:bCs/>
                <w:color w:val="FFFFFF"/>
              </w:rPr>
              <w:t>Item</w:t>
            </w:r>
          </w:p>
        </w:tc>
        <w:tc>
          <w:tcPr>
            <w:tcW w:w="9540" w:type="dxa"/>
            <w:tcBorders>
              <w:top w:val="single" w:sz="4" w:space="0" w:color="auto"/>
              <w:left w:val="single" w:sz="4" w:space="0" w:color="auto"/>
              <w:bottom w:val="single" w:sz="4" w:space="0" w:color="auto"/>
              <w:right w:val="single" w:sz="4" w:space="0" w:color="auto"/>
            </w:tcBorders>
            <w:shd w:val="clear" w:color="auto" w:fill="39407B"/>
            <w:hideMark/>
            <w:tcPrChange w:id="6085" w:author="Alicia Romero Lopez" w:date="2020-01-31T09:48:00Z">
              <w:tcPr>
                <w:tcW w:w="9540" w:type="dxa"/>
                <w:tcBorders>
                  <w:top w:val="single" w:sz="4" w:space="0" w:color="auto"/>
                  <w:left w:val="single" w:sz="4" w:space="0" w:color="auto"/>
                  <w:bottom w:val="single" w:sz="4" w:space="0" w:color="auto"/>
                  <w:right w:val="single" w:sz="4" w:space="0" w:color="auto"/>
                </w:tcBorders>
                <w:shd w:val="clear" w:color="auto" w:fill="39407B"/>
                <w:hideMark/>
              </w:tcPr>
            </w:tcPrChange>
          </w:tcPr>
          <w:p w14:paraId="65FEC9F8" w14:textId="77777777" w:rsidR="008B6276" w:rsidRPr="007F4B89" w:rsidRDefault="008B6276" w:rsidP="008B6276">
            <w:pPr>
              <w:spacing w:before="120" w:after="120" w:line="256" w:lineRule="auto"/>
              <w:rPr>
                <w:b/>
                <w:bCs/>
                <w:color w:val="FFFFFF"/>
              </w:rPr>
            </w:pPr>
            <w:r w:rsidRPr="007F4B89">
              <w:rPr>
                <w:b/>
                <w:bCs/>
                <w:color w:val="FFFFFF"/>
              </w:rPr>
              <w:t>Text</w:t>
            </w:r>
          </w:p>
        </w:tc>
      </w:tr>
      <w:tr w:rsidR="008B6276" w:rsidRPr="007F4B89" w14:paraId="23217DFA" w14:textId="77777777" w:rsidTr="51235A2F">
        <w:tc>
          <w:tcPr>
            <w:tcW w:w="895" w:type="dxa"/>
            <w:tcBorders>
              <w:top w:val="single" w:sz="4" w:space="0" w:color="auto"/>
              <w:left w:val="single" w:sz="4" w:space="0" w:color="auto"/>
              <w:bottom w:val="single" w:sz="4" w:space="0" w:color="auto"/>
              <w:right w:val="single" w:sz="4" w:space="0" w:color="auto"/>
            </w:tcBorders>
            <w:vAlign w:val="center"/>
            <w:tcPrChange w:id="6086" w:author="Alicia Romero Lopez" w:date="2020-01-31T09:48:00Z">
              <w:tcPr>
                <w:tcW w:w="895" w:type="dxa"/>
                <w:tcBorders>
                  <w:top w:val="single" w:sz="4" w:space="0" w:color="auto"/>
                  <w:left w:val="single" w:sz="4" w:space="0" w:color="auto"/>
                  <w:bottom w:val="single" w:sz="4" w:space="0" w:color="auto"/>
                  <w:right w:val="single" w:sz="4" w:space="0" w:color="auto"/>
                </w:tcBorders>
              </w:tcPr>
            </w:tcPrChange>
          </w:tcPr>
          <w:p w14:paraId="107ABC46" w14:textId="77777777" w:rsidR="008B6276" w:rsidRPr="007F4B89" w:rsidRDefault="008B6276">
            <w:pPr>
              <w:numPr>
                <w:ilvl w:val="0"/>
                <w:numId w:val="93"/>
              </w:numPr>
              <w:spacing w:before="120" w:after="120"/>
              <w:ind w:firstLine="0"/>
              <w:contextualSpacing/>
              <w:rPr>
                <w:color w:val="404040"/>
              </w:rPr>
              <w:pPrChange w:id="6087" w:author="Chantelle Dubois Nishiyama" w:date="2020-02-19T21:43:00Z">
                <w:pPr>
                  <w:numPr>
                    <w:numId w:val="7"/>
                  </w:numPr>
                  <w:spacing w:before="120" w:after="120"/>
                  <w:ind w:left="360" w:hanging="360"/>
                  <w:contextualSpacing/>
                </w:pPr>
              </w:pPrChange>
            </w:pPr>
          </w:p>
        </w:tc>
        <w:tc>
          <w:tcPr>
            <w:tcW w:w="9540" w:type="dxa"/>
            <w:tcBorders>
              <w:top w:val="single" w:sz="4" w:space="0" w:color="auto"/>
              <w:left w:val="single" w:sz="4" w:space="0" w:color="auto"/>
              <w:bottom w:val="single" w:sz="4" w:space="0" w:color="auto"/>
              <w:right w:val="single" w:sz="4" w:space="0" w:color="auto"/>
            </w:tcBorders>
            <w:vAlign w:val="center"/>
            <w:hideMark/>
            <w:tcPrChange w:id="6088" w:author="Alicia Romero Lopez" w:date="2020-01-31T09:48:00Z">
              <w:tcPr>
                <w:tcW w:w="9540" w:type="dxa"/>
                <w:tcBorders>
                  <w:top w:val="single" w:sz="4" w:space="0" w:color="auto"/>
                  <w:left w:val="single" w:sz="4" w:space="0" w:color="auto"/>
                  <w:bottom w:val="single" w:sz="4" w:space="0" w:color="auto"/>
                  <w:right w:val="single" w:sz="4" w:space="0" w:color="auto"/>
                </w:tcBorders>
                <w:hideMark/>
              </w:tcPr>
            </w:tcPrChange>
          </w:tcPr>
          <w:p w14:paraId="4F958380" w14:textId="77777777" w:rsidR="008B6276" w:rsidRDefault="008B6276" w:rsidP="008B6276">
            <w:pPr>
              <w:spacing w:before="120" w:after="120" w:line="256" w:lineRule="auto"/>
              <w:outlineLvl w:val="2"/>
              <w:rPr>
                <w:ins w:id="6089" w:author="RoboGarden Team" w:date="2020-01-23T18:00:00Z"/>
                <w:rFonts w:ascii="Open Sans Semibold" w:hAnsi="Open Sans Semibold" w:cs="Open Sans Semibold"/>
                <w:color w:val="11143F"/>
              </w:rPr>
            </w:pPr>
            <w:r w:rsidRPr="007F4B89">
              <w:rPr>
                <w:rFonts w:ascii="Open Sans Semibold" w:hAnsi="Open Sans Semibold" w:cs="Open Sans Semibold"/>
                <w:color w:val="11143F"/>
              </w:rPr>
              <w:t xml:space="preserve">Array of zeros </w:t>
            </w:r>
          </w:p>
          <w:p w14:paraId="2151BB40" w14:textId="056A27C6" w:rsidR="003A3165" w:rsidRPr="007F4B89" w:rsidRDefault="003A3165">
            <w:pPr>
              <w:pPrChange w:id="6090" w:author="Fatemeh Yazdanbakhsh Poodeh" w:date="2020-01-23T18:00:00Z">
                <w:pPr>
                  <w:spacing w:before="120" w:after="120" w:line="256" w:lineRule="auto"/>
                  <w:outlineLvl w:val="2"/>
                </w:pPr>
              </w:pPrChange>
            </w:pPr>
            <w:ins w:id="6091" w:author="RoboGarden Team" w:date="2020-01-23T18:00:00Z">
              <w:r>
                <w:t>Initializes a multidimensional array filled with zeros with the given shape</w:t>
              </w:r>
            </w:ins>
            <w:ins w:id="6092" w:author="Chantelle Dubois Nishiyama" w:date="2020-02-19T22:03:00Z">
              <w:r w:rsidR="00273CA2">
                <w:t>.</w:t>
              </w:r>
            </w:ins>
          </w:p>
          <w:p w14:paraId="35E29693" w14:textId="66A36864" w:rsidR="008B6276" w:rsidRDefault="008B6276" w:rsidP="008B6276">
            <w:pPr>
              <w:spacing w:before="120" w:after="120" w:line="256" w:lineRule="auto"/>
              <w:rPr>
                <w:ins w:id="6093" w:author="RoboGarden Team" w:date="2020-02-07T12:02:00Z"/>
                <w:rFonts w:ascii="Consolas" w:hAnsi="Consolas"/>
                <w:color w:val="404040"/>
              </w:rPr>
            </w:pPr>
            <w:r w:rsidRPr="007F4B89">
              <w:rPr>
                <w:rFonts w:ascii="Consolas" w:hAnsi="Consolas"/>
                <w:color w:val="404040"/>
                <w:highlight w:val="lightGray"/>
              </w:rPr>
              <w:t>numpy.zeros(shape, dtype = float, order = 'C')</w:t>
            </w:r>
          </w:p>
          <w:p w14:paraId="25E8B998" w14:textId="1D91A660" w:rsidR="00485865" w:rsidRDefault="00485865" w:rsidP="008B6276">
            <w:pPr>
              <w:spacing w:before="120" w:after="120" w:line="256" w:lineRule="auto"/>
              <w:rPr>
                <w:ins w:id="6094" w:author="RoboGarden Team" w:date="2020-02-07T12:02:00Z"/>
                <w:rFonts w:ascii="Consolas" w:hAnsi="Consolas"/>
                <w:color w:val="404040"/>
              </w:rPr>
            </w:pPr>
          </w:p>
          <w:p w14:paraId="77A873EF" w14:textId="39F533A2" w:rsidR="00485865" w:rsidRPr="00485865" w:rsidRDefault="00485865">
            <w:pPr>
              <w:pStyle w:val="NoSpacing"/>
              <w:rPr>
                <w:rPrChange w:id="6095" w:author="RoboGarden Team" w:date="2020-02-07T12:02:00Z">
                  <w:rPr>
                    <w:rFonts w:ascii="Consolas" w:hAnsi="Consolas"/>
                    <w:color w:val="404040"/>
                  </w:rPr>
                </w:rPrChange>
              </w:rPr>
              <w:pPrChange w:id="6096" w:author="Fatemeh Yazdanbakhsh Poodeh" w:date="2020-02-07T12:02:00Z">
                <w:pPr>
                  <w:spacing w:before="120" w:after="120" w:line="256" w:lineRule="auto"/>
                </w:pPr>
              </w:pPrChange>
            </w:pPr>
            <w:ins w:id="6097" w:author="RoboGarden Team" w:date="2020-02-07T12:02:00Z">
              <w:r>
                <w:rPr>
                  <w:color w:val="404040"/>
                </w:rPr>
                <w:t xml:space="preserve">Citation: RoboGarden Course Resources </w:t>
              </w:r>
              <w:r w:rsidRPr="00E06DF7">
                <w:t>Copyright 2019</w:t>
              </w:r>
            </w:ins>
          </w:p>
          <w:p w14:paraId="50B74D68" w14:textId="77777777" w:rsidR="008B6276" w:rsidRPr="007F4B89" w:rsidRDefault="008B6276" w:rsidP="008B6276">
            <w:pPr>
              <w:spacing w:before="120" w:after="120" w:line="256" w:lineRule="auto"/>
              <w:rPr>
                <w:color w:val="404040"/>
              </w:rPr>
            </w:pPr>
            <w:r w:rsidRPr="007F4B89">
              <w:rPr>
                <w:noProof/>
                <w:color w:val="404040"/>
              </w:rPr>
              <w:drawing>
                <wp:inline distT="0" distB="0" distL="0" distR="0" wp14:anchorId="4905C155" wp14:editId="7CD6A3FB">
                  <wp:extent cx="3550920" cy="1630680"/>
                  <wp:effectExtent l="0" t="0" r="0" b="7620"/>
                  <wp:docPr id="30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550920" cy="1630680"/>
                          </a:xfrm>
                          <a:prstGeom prst="rect">
                            <a:avLst/>
                          </a:prstGeom>
                          <a:noFill/>
                          <a:ln>
                            <a:noFill/>
                          </a:ln>
                        </pic:spPr>
                      </pic:pic>
                    </a:graphicData>
                  </a:graphic>
                </wp:inline>
              </w:drawing>
            </w:r>
          </w:p>
        </w:tc>
      </w:tr>
      <w:tr w:rsidR="008B6276" w:rsidRPr="007F4B89" w14:paraId="5741B409" w14:textId="77777777" w:rsidTr="51235A2F">
        <w:trPr>
          <w:trHeight w:val="440"/>
        </w:trPr>
        <w:tc>
          <w:tcPr>
            <w:tcW w:w="895" w:type="dxa"/>
            <w:tcBorders>
              <w:top w:val="single" w:sz="4" w:space="0" w:color="auto"/>
              <w:left w:val="single" w:sz="4" w:space="0" w:color="auto"/>
              <w:bottom w:val="single" w:sz="4" w:space="0" w:color="auto"/>
              <w:right w:val="single" w:sz="4" w:space="0" w:color="auto"/>
            </w:tcBorders>
            <w:vAlign w:val="center"/>
            <w:tcPrChange w:id="6098" w:author="Alicia Romero Lopez" w:date="2020-01-31T09:48:00Z">
              <w:tcPr>
                <w:tcW w:w="895" w:type="dxa"/>
                <w:tcBorders>
                  <w:top w:val="single" w:sz="4" w:space="0" w:color="auto"/>
                  <w:left w:val="single" w:sz="4" w:space="0" w:color="auto"/>
                  <w:bottom w:val="single" w:sz="4" w:space="0" w:color="auto"/>
                  <w:right w:val="single" w:sz="4" w:space="0" w:color="auto"/>
                </w:tcBorders>
              </w:tcPr>
            </w:tcPrChange>
          </w:tcPr>
          <w:p w14:paraId="56EAA893" w14:textId="77777777" w:rsidR="008B6276" w:rsidRPr="007F4B89" w:rsidRDefault="008B6276">
            <w:pPr>
              <w:numPr>
                <w:ilvl w:val="0"/>
                <w:numId w:val="93"/>
              </w:numPr>
              <w:spacing w:before="120" w:after="120"/>
              <w:ind w:firstLine="0"/>
              <w:contextualSpacing/>
              <w:rPr>
                <w:color w:val="404040"/>
              </w:rPr>
              <w:pPrChange w:id="6099" w:author="Chantelle Dubois Nishiyama" w:date="2020-02-19T21:43:00Z">
                <w:pPr>
                  <w:numPr>
                    <w:numId w:val="7"/>
                  </w:numPr>
                  <w:spacing w:before="120" w:after="120"/>
                  <w:ind w:left="360" w:hanging="360"/>
                  <w:contextualSpacing/>
                </w:pPr>
              </w:pPrChange>
            </w:pPr>
          </w:p>
        </w:tc>
        <w:tc>
          <w:tcPr>
            <w:tcW w:w="9540" w:type="dxa"/>
            <w:tcBorders>
              <w:top w:val="single" w:sz="4" w:space="0" w:color="auto"/>
              <w:left w:val="single" w:sz="4" w:space="0" w:color="auto"/>
              <w:bottom w:val="single" w:sz="4" w:space="0" w:color="auto"/>
              <w:right w:val="single" w:sz="4" w:space="0" w:color="auto"/>
            </w:tcBorders>
            <w:vAlign w:val="center"/>
            <w:tcPrChange w:id="6100" w:author="Alicia Romero Lopez" w:date="2020-01-31T09:48:00Z">
              <w:tcPr>
                <w:tcW w:w="9540" w:type="dxa"/>
                <w:tcBorders>
                  <w:top w:val="single" w:sz="4" w:space="0" w:color="auto"/>
                  <w:left w:val="single" w:sz="4" w:space="0" w:color="auto"/>
                  <w:bottom w:val="single" w:sz="4" w:space="0" w:color="auto"/>
                  <w:right w:val="single" w:sz="4" w:space="0" w:color="auto"/>
                </w:tcBorders>
              </w:tcPr>
            </w:tcPrChange>
          </w:tcPr>
          <w:p w14:paraId="0351F78F" w14:textId="77777777" w:rsidR="008B6276" w:rsidRDefault="008B6276" w:rsidP="008B6276">
            <w:pPr>
              <w:spacing w:before="120" w:after="120" w:line="256" w:lineRule="auto"/>
              <w:outlineLvl w:val="2"/>
              <w:rPr>
                <w:ins w:id="6101" w:author="RoboGarden Team" w:date="2020-01-23T18:00:00Z"/>
                <w:rFonts w:ascii="Open Sans Semibold" w:hAnsi="Open Sans Semibold" w:cs="Open Sans Semibold"/>
                <w:color w:val="11143F"/>
              </w:rPr>
            </w:pPr>
            <w:r w:rsidRPr="007F4B89">
              <w:rPr>
                <w:rFonts w:ascii="Open Sans Semibold" w:hAnsi="Open Sans Semibold" w:cs="Open Sans Semibold"/>
                <w:color w:val="11143F"/>
              </w:rPr>
              <w:t xml:space="preserve">Array of ones </w:t>
            </w:r>
          </w:p>
          <w:p w14:paraId="2FA7988A" w14:textId="5E08747F" w:rsidR="003A3165" w:rsidRPr="007F4B89" w:rsidRDefault="003A3165" w:rsidP="003A3165">
            <w:pPr>
              <w:rPr>
                <w:ins w:id="6102" w:author="RoboGarden Team" w:date="2020-01-23T18:00:00Z"/>
              </w:rPr>
            </w:pPr>
            <w:ins w:id="6103" w:author="RoboGarden Team" w:date="2020-01-23T18:00:00Z">
              <w:r>
                <w:t xml:space="preserve">Initializes a multidimensional array filled with </w:t>
              </w:r>
            </w:ins>
            <w:ins w:id="6104" w:author="RoboGarden Team" w:date="2020-01-23T18:01:00Z">
              <w:r>
                <w:t>ones</w:t>
              </w:r>
            </w:ins>
            <w:ins w:id="6105" w:author="RoboGarden Team" w:date="2020-01-23T18:00:00Z">
              <w:r>
                <w:t xml:space="preserve"> with the given shape</w:t>
              </w:r>
            </w:ins>
            <w:ins w:id="6106" w:author="Chantelle Dubois Nishiyama" w:date="2020-02-19T22:03:00Z">
              <w:r w:rsidR="00273CA2">
                <w:t>.</w:t>
              </w:r>
            </w:ins>
          </w:p>
          <w:p w14:paraId="35203540" w14:textId="77777777" w:rsidR="003A3165" w:rsidRPr="007F4B89" w:rsidRDefault="003A3165" w:rsidP="008B6276">
            <w:pPr>
              <w:spacing w:before="120" w:after="120" w:line="256" w:lineRule="auto"/>
              <w:outlineLvl w:val="2"/>
              <w:rPr>
                <w:rFonts w:ascii="Open Sans Semibold" w:hAnsi="Open Sans Semibold" w:cs="Open Sans Semibold"/>
                <w:color w:val="11143F"/>
              </w:rPr>
            </w:pPr>
          </w:p>
          <w:p w14:paraId="7A92C87E" w14:textId="1AA3B9E6" w:rsidR="008B6276" w:rsidRDefault="008B6276" w:rsidP="008B6276">
            <w:pPr>
              <w:spacing w:before="120" w:after="120" w:line="256" w:lineRule="auto"/>
              <w:rPr>
                <w:ins w:id="6107" w:author="RoboGarden Team" w:date="2020-02-07T12:02:00Z"/>
                <w:rFonts w:ascii="Consolas" w:hAnsi="Consolas"/>
                <w:color w:val="404040"/>
              </w:rPr>
            </w:pPr>
            <w:r w:rsidRPr="007F4B89">
              <w:rPr>
                <w:rFonts w:ascii="Consolas" w:hAnsi="Consolas"/>
                <w:color w:val="404040"/>
                <w:highlight w:val="lightGray"/>
              </w:rPr>
              <w:t>numpy.ones(shape, dtype = float, order = 'C')</w:t>
            </w:r>
          </w:p>
          <w:p w14:paraId="161F5CBD" w14:textId="77777777" w:rsidR="00485865" w:rsidRDefault="00485865" w:rsidP="008B6276">
            <w:pPr>
              <w:spacing w:before="120" w:after="120" w:line="256" w:lineRule="auto"/>
              <w:rPr>
                <w:ins w:id="6108" w:author="RoboGarden Team" w:date="2020-02-07T12:02:00Z"/>
                <w:rFonts w:ascii="Consolas" w:hAnsi="Consolas"/>
                <w:color w:val="404040"/>
              </w:rPr>
            </w:pPr>
          </w:p>
          <w:p w14:paraId="546AB5C2" w14:textId="50C660AD" w:rsidR="00485865" w:rsidRPr="00485865" w:rsidRDefault="00485865">
            <w:pPr>
              <w:pStyle w:val="NoSpacing"/>
              <w:rPr>
                <w:rPrChange w:id="6109" w:author="RoboGarden Team" w:date="2020-02-07T12:02:00Z">
                  <w:rPr>
                    <w:rFonts w:ascii="Consolas" w:hAnsi="Consolas"/>
                    <w:color w:val="404040"/>
                  </w:rPr>
                </w:rPrChange>
              </w:rPr>
              <w:pPrChange w:id="6110" w:author="Fatemeh Yazdanbakhsh Poodeh" w:date="2020-02-07T12:02:00Z">
                <w:pPr>
                  <w:spacing w:before="120" w:after="120" w:line="256" w:lineRule="auto"/>
                </w:pPr>
              </w:pPrChange>
            </w:pPr>
            <w:ins w:id="6111" w:author="RoboGarden Team" w:date="2020-02-07T12:02:00Z">
              <w:r>
                <w:rPr>
                  <w:color w:val="404040"/>
                </w:rPr>
                <w:t xml:space="preserve">Citation: RoboGarden Course Resources </w:t>
              </w:r>
              <w:r w:rsidRPr="00E06DF7">
                <w:t>Copyright 2019</w:t>
              </w:r>
            </w:ins>
          </w:p>
          <w:p w14:paraId="6C2275AC" w14:textId="77777777" w:rsidR="008B6276" w:rsidRPr="007F4B89" w:rsidRDefault="008B6276" w:rsidP="008B6276">
            <w:pPr>
              <w:spacing w:before="120" w:after="120" w:line="256" w:lineRule="auto"/>
              <w:rPr>
                <w:color w:val="404040"/>
              </w:rPr>
            </w:pPr>
            <w:r w:rsidRPr="007F4B89">
              <w:rPr>
                <w:noProof/>
                <w:color w:val="404040"/>
              </w:rPr>
              <w:drawing>
                <wp:inline distT="0" distB="0" distL="0" distR="0" wp14:anchorId="515DC6AC" wp14:editId="159BA34E">
                  <wp:extent cx="3345180" cy="1676400"/>
                  <wp:effectExtent l="0" t="0" r="7620" b="0"/>
                  <wp:docPr id="30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345180" cy="1676400"/>
                          </a:xfrm>
                          <a:prstGeom prst="rect">
                            <a:avLst/>
                          </a:prstGeom>
                          <a:noFill/>
                          <a:ln>
                            <a:noFill/>
                          </a:ln>
                        </pic:spPr>
                      </pic:pic>
                    </a:graphicData>
                  </a:graphic>
                </wp:inline>
              </w:drawing>
            </w:r>
          </w:p>
          <w:p w14:paraId="0109279F" w14:textId="77777777" w:rsidR="008B6276" w:rsidRPr="007F4B89" w:rsidRDefault="008B6276" w:rsidP="008B6276">
            <w:pPr>
              <w:spacing w:before="120" w:after="120" w:line="256" w:lineRule="auto"/>
              <w:rPr>
                <w:color w:val="404040"/>
              </w:rPr>
            </w:pPr>
          </w:p>
        </w:tc>
      </w:tr>
      <w:tr w:rsidR="008B6276" w:rsidRPr="007F4B89" w14:paraId="7A6DB21E" w14:textId="77777777" w:rsidTr="51235A2F">
        <w:tc>
          <w:tcPr>
            <w:tcW w:w="895" w:type="dxa"/>
            <w:tcBorders>
              <w:top w:val="single" w:sz="4" w:space="0" w:color="auto"/>
              <w:left w:val="single" w:sz="4" w:space="0" w:color="auto"/>
              <w:bottom w:val="single" w:sz="4" w:space="0" w:color="auto"/>
              <w:right w:val="single" w:sz="4" w:space="0" w:color="auto"/>
            </w:tcBorders>
            <w:tcPrChange w:id="6112" w:author="Alicia Romero Lopez" w:date="2020-01-31T09:48:00Z">
              <w:tcPr>
                <w:tcW w:w="895" w:type="dxa"/>
                <w:tcBorders>
                  <w:top w:val="single" w:sz="4" w:space="0" w:color="auto"/>
                  <w:left w:val="single" w:sz="4" w:space="0" w:color="auto"/>
                  <w:bottom w:val="single" w:sz="4" w:space="0" w:color="auto"/>
                  <w:right w:val="single" w:sz="4" w:space="0" w:color="auto"/>
                </w:tcBorders>
              </w:tcPr>
            </w:tcPrChange>
          </w:tcPr>
          <w:p w14:paraId="0EA49CBC" w14:textId="77777777" w:rsidR="008B6276" w:rsidRPr="007F4B89" w:rsidRDefault="008B6276">
            <w:pPr>
              <w:numPr>
                <w:ilvl w:val="0"/>
                <w:numId w:val="93"/>
              </w:numPr>
              <w:spacing w:before="120" w:after="120"/>
              <w:ind w:firstLine="0"/>
              <w:contextualSpacing/>
              <w:rPr>
                <w:color w:val="404040"/>
              </w:rPr>
              <w:pPrChange w:id="6113" w:author="Chantelle Dubois Nishiyama" w:date="2020-02-19T21:43:00Z">
                <w:pPr>
                  <w:numPr>
                    <w:numId w:val="7"/>
                  </w:numPr>
                  <w:spacing w:before="120" w:after="120"/>
                  <w:ind w:left="360" w:hanging="360"/>
                  <w:contextualSpacing/>
                </w:pPr>
              </w:pPrChange>
            </w:pPr>
          </w:p>
        </w:tc>
        <w:tc>
          <w:tcPr>
            <w:tcW w:w="9540" w:type="dxa"/>
            <w:tcBorders>
              <w:top w:val="single" w:sz="4" w:space="0" w:color="auto"/>
              <w:left w:val="single" w:sz="4" w:space="0" w:color="auto"/>
              <w:bottom w:val="single" w:sz="4" w:space="0" w:color="auto"/>
              <w:right w:val="single" w:sz="4" w:space="0" w:color="auto"/>
            </w:tcBorders>
            <w:hideMark/>
            <w:tcPrChange w:id="6114" w:author="Alicia Romero Lopez" w:date="2020-01-31T09:48:00Z">
              <w:tcPr>
                <w:tcW w:w="9540" w:type="dxa"/>
                <w:tcBorders>
                  <w:top w:val="single" w:sz="4" w:space="0" w:color="auto"/>
                  <w:left w:val="single" w:sz="4" w:space="0" w:color="auto"/>
                  <w:bottom w:val="single" w:sz="4" w:space="0" w:color="auto"/>
                  <w:right w:val="single" w:sz="4" w:space="0" w:color="auto"/>
                </w:tcBorders>
                <w:hideMark/>
              </w:tcPr>
            </w:tcPrChange>
          </w:tcPr>
          <w:p w14:paraId="5C1D809B" w14:textId="77777777" w:rsidR="008B6276" w:rsidRDefault="008B6276" w:rsidP="008B6276">
            <w:pPr>
              <w:spacing w:before="120" w:after="120" w:line="256" w:lineRule="auto"/>
              <w:outlineLvl w:val="2"/>
              <w:rPr>
                <w:ins w:id="6115" w:author="RoboGarden Team" w:date="2020-01-23T18:01:00Z"/>
                <w:rFonts w:ascii="Open Sans Semibold" w:hAnsi="Open Sans Semibold" w:cs="Open Sans Semibold"/>
                <w:color w:val="11143F"/>
              </w:rPr>
            </w:pPr>
            <w:r w:rsidRPr="007F4B89">
              <w:rPr>
                <w:rFonts w:ascii="Open Sans Semibold" w:hAnsi="Open Sans Semibold" w:cs="Open Sans Semibold"/>
                <w:color w:val="11143F"/>
              </w:rPr>
              <w:t xml:space="preserve">Array of Existing Data </w:t>
            </w:r>
          </w:p>
          <w:p w14:paraId="230513BA" w14:textId="20B5158D" w:rsidR="003A3165" w:rsidRPr="007F4B89" w:rsidRDefault="003A3165" w:rsidP="003A3165">
            <w:pPr>
              <w:rPr>
                <w:ins w:id="6116" w:author="RoboGarden Team" w:date="2020-01-23T18:01:00Z"/>
              </w:rPr>
            </w:pPr>
            <w:ins w:id="6117" w:author="RoboGarden Team" w:date="2020-01-23T18:01:00Z">
              <w:r>
                <w:t>Initializes a multidimensional array from</w:t>
              </w:r>
              <w:r w:rsidRPr="003A3165">
                <w:t xml:space="preserve"> a Python sequence</w:t>
              </w:r>
            </w:ins>
            <w:ins w:id="6118" w:author="Chantelle Dubois Nishiyama" w:date="2020-02-19T22:03:00Z">
              <w:r w:rsidR="00273CA2">
                <w:t>.</w:t>
              </w:r>
            </w:ins>
          </w:p>
          <w:p w14:paraId="3FE3D8E8" w14:textId="77777777" w:rsidR="003A3165" w:rsidRPr="007F4B89" w:rsidRDefault="003A3165" w:rsidP="008B6276">
            <w:pPr>
              <w:spacing w:before="120" w:after="120" w:line="256" w:lineRule="auto"/>
              <w:outlineLvl w:val="2"/>
              <w:rPr>
                <w:rFonts w:ascii="Open Sans Semibold" w:hAnsi="Open Sans Semibold" w:cs="Open Sans Semibold"/>
                <w:color w:val="11143F"/>
              </w:rPr>
            </w:pPr>
          </w:p>
          <w:p w14:paraId="72DBAFDE" w14:textId="697B91B6" w:rsidR="008B6276" w:rsidRPr="007F4B89" w:rsidDel="003A3165" w:rsidRDefault="008B6276" w:rsidP="008B6276">
            <w:pPr>
              <w:numPr>
                <w:ilvl w:val="0"/>
                <w:numId w:val="34"/>
              </w:numPr>
              <w:spacing w:before="120" w:after="120" w:line="256" w:lineRule="auto"/>
              <w:ind w:firstLine="0"/>
              <w:rPr>
                <w:del w:id="6119" w:author="RoboGarden Team" w:date="2020-01-23T18:01:00Z"/>
                <w:rFonts w:ascii="Consolas" w:hAnsi="Consolas"/>
                <w:color w:val="404040"/>
              </w:rPr>
            </w:pPr>
            <w:del w:id="6120" w:author="RoboGarden Team" w:date="2020-01-23T18:01:00Z">
              <w:r w:rsidRPr="007F4B89" w:rsidDel="003A3165">
                <w:rPr>
                  <w:rFonts w:ascii="Consolas" w:hAnsi="Consolas"/>
                  <w:color w:val="404040"/>
                </w:rPr>
                <w:delText>From a Python sequence</w:delText>
              </w:r>
            </w:del>
          </w:p>
          <w:p w14:paraId="70F6D7A0" w14:textId="77777777" w:rsidR="008B6276" w:rsidRPr="007F4B89" w:rsidRDefault="008B6276" w:rsidP="008B6276">
            <w:pPr>
              <w:spacing w:before="120" w:after="120" w:line="256" w:lineRule="auto"/>
              <w:ind w:left="120"/>
              <w:rPr>
                <w:rFonts w:ascii="Consolas" w:hAnsi="Consolas"/>
                <w:color w:val="404040"/>
              </w:rPr>
            </w:pPr>
            <w:r w:rsidRPr="007F4B89">
              <w:rPr>
                <w:rFonts w:ascii="Consolas" w:hAnsi="Consolas"/>
                <w:color w:val="404040"/>
                <w:highlight w:val="lightGray"/>
              </w:rPr>
              <w:t>numpy.asarray(a)</w:t>
            </w:r>
          </w:p>
          <w:p w14:paraId="48BAF841" w14:textId="7DEAABF8" w:rsidR="008B6276" w:rsidRDefault="008B6276" w:rsidP="008B6276">
            <w:pPr>
              <w:spacing w:before="120" w:after="120" w:line="256" w:lineRule="auto"/>
              <w:ind w:left="120"/>
              <w:rPr>
                <w:ins w:id="6121" w:author="RoboGarden Team" w:date="2020-02-07T12:02:00Z"/>
                <w:rFonts w:ascii="Consolas" w:hAnsi="Consolas"/>
                <w:color w:val="404040"/>
              </w:rPr>
            </w:pPr>
            <w:r w:rsidRPr="007F4B89">
              <w:rPr>
                <w:rFonts w:ascii="Consolas" w:hAnsi="Consolas"/>
                <w:color w:val="404040"/>
                <w:highlight w:val="lightGray"/>
              </w:rPr>
              <w:t>numpy.array(a)</w:t>
            </w:r>
          </w:p>
          <w:p w14:paraId="2ED436A4" w14:textId="532829EB" w:rsidR="00485865" w:rsidRDefault="00485865" w:rsidP="008B6276">
            <w:pPr>
              <w:spacing w:before="120" w:after="120" w:line="256" w:lineRule="auto"/>
              <w:ind w:left="120"/>
              <w:rPr>
                <w:ins w:id="6122" w:author="RoboGarden Team" w:date="2020-02-07T12:02:00Z"/>
                <w:rFonts w:ascii="Consolas" w:hAnsi="Consolas"/>
                <w:color w:val="404040"/>
              </w:rPr>
            </w:pPr>
          </w:p>
          <w:p w14:paraId="46DD0353" w14:textId="5F1CB543" w:rsidR="00485865" w:rsidRPr="00485865" w:rsidRDefault="00485865">
            <w:pPr>
              <w:pStyle w:val="NoSpacing"/>
              <w:rPr>
                <w:rPrChange w:id="6123" w:author="RoboGarden Team" w:date="2020-02-07T12:02:00Z">
                  <w:rPr>
                    <w:rFonts w:ascii="Consolas" w:hAnsi="Consolas"/>
                    <w:color w:val="404040"/>
                  </w:rPr>
                </w:rPrChange>
              </w:rPr>
              <w:pPrChange w:id="6124" w:author="Fatemeh Yazdanbakhsh Poodeh" w:date="2020-02-07T12:02:00Z">
                <w:pPr>
                  <w:spacing w:before="120" w:after="120" w:line="256" w:lineRule="auto"/>
                  <w:ind w:left="120"/>
                </w:pPr>
              </w:pPrChange>
            </w:pPr>
            <w:ins w:id="6125" w:author="RoboGarden Team" w:date="2020-02-07T12:02:00Z">
              <w:r>
                <w:rPr>
                  <w:color w:val="404040"/>
                </w:rPr>
                <w:lastRenderedPageBreak/>
                <w:t xml:space="preserve">Citation: RoboGarden Course Resources </w:t>
              </w:r>
              <w:r w:rsidRPr="00E06DF7">
                <w:t>Copyright 2019</w:t>
              </w:r>
            </w:ins>
          </w:p>
          <w:p w14:paraId="47D2BB71" w14:textId="77777777" w:rsidR="008B6276" w:rsidRPr="007F4B89" w:rsidRDefault="008B6276" w:rsidP="008B6276">
            <w:pPr>
              <w:spacing w:before="120" w:after="120" w:line="256" w:lineRule="auto"/>
              <w:rPr>
                <w:color w:val="404040"/>
              </w:rPr>
            </w:pPr>
            <w:r w:rsidRPr="007F4B89">
              <w:rPr>
                <w:noProof/>
                <w:color w:val="404040"/>
              </w:rPr>
              <w:drawing>
                <wp:inline distT="0" distB="0" distL="0" distR="0" wp14:anchorId="0ED4B39E" wp14:editId="10FB646E">
                  <wp:extent cx="4389120" cy="1287780"/>
                  <wp:effectExtent l="0" t="0" r="0" b="7620"/>
                  <wp:docPr id="30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389120" cy="1287780"/>
                          </a:xfrm>
                          <a:prstGeom prst="rect">
                            <a:avLst/>
                          </a:prstGeom>
                          <a:noFill/>
                          <a:ln>
                            <a:noFill/>
                          </a:ln>
                        </pic:spPr>
                      </pic:pic>
                    </a:graphicData>
                  </a:graphic>
                </wp:inline>
              </w:drawing>
            </w:r>
          </w:p>
        </w:tc>
      </w:tr>
      <w:tr w:rsidR="008B6276" w:rsidRPr="007F4B89" w14:paraId="6B649EAD" w14:textId="77777777" w:rsidTr="51235A2F">
        <w:trPr>
          <w:trHeight w:val="440"/>
        </w:trPr>
        <w:tc>
          <w:tcPr>
            <w:tcW w:w="895" w:type="dxa"/>
            <w:tcBorders>
              <w:top w:val="single" w:sz="4" w:space="0" w:color="auto"/>
              <w:left w:val="single" w:sz="4" w:space="0" w:color="auto"/>
              <w:bottom w:val="single" w:sz="4" w:space="0" w:color="auto"/>
              <w:right w:val="single" w:sz="4" w:space="0" w:color="auto"/>
            </w:tcBorders>
            <w:tcPrChange w:id="6126" w:author="Alicia Romero Lopez" w:date="2020-01-31T09:48:00Z">
              <w:tcPr>
                <w:tcW w:w="895" w:type="dxa"/>
                <w:tcBorders>
                  <w:top w:val="single" w:sz="4" w:space="0" w:color="auto"/>
                  <w:left w:val="single" w:sz="4" w:space="0" w:color="auto"/>
                  <w:bottom w:val="single" w:sz="4" w:space="0" w:color="auto"/>
                  <w:right w:val="single" w:sz="4" w:space="0" w:color="auto"/>
                </w:tcBorders>
              </w:tcPr>
            </w:tcPrChange>
          </w:tcPr>
          <w:p w14:paraId="5D572175" w14:textId="77777777" w:rsidR="008B6276" w:rsidRPr="007F4B89" w:rsidRDefault="008B6276">
            <w:pPr>
              <w:numPr>
                <w:ilvl w:val="0"/>
                <w:numId w:val="93"/>
              </w:numPr>
              <w:spacing w:before="120" w:after="120"/>
              <w:ind w:firstLine="0"/>
              <w:contextualSpacing/>
              <w:rPr>
                <w:color w:val="404040"/>
              </w:rPr>
              <w:pPrChange w:id="6127" w:author="Chantelle Dubois Nishiyama" w:date="2020-02-19T21:43:00Z">
                <w:pPr>
                  <w:numPr>
                    <w:numId w:val="7"/>
                  </w:numPr>
                  <w:spacing w:before="120" w:after="120"/>
                  <w:ind w:left="360" w:hanging="360"/>
                  <w:contextualSpacing/>
                </w:pPr>
              </w:pPrChange>
            </w:pPr>
          </w:p>
        </w:tc>
        <w:tc>
          <w:tcPr>
            <w:tcW w:w="9540" w:type="dxa"/>
            <w:tcBorders>
              <w:top w:val="single" w:sz="4" w:space="0" w:color="auto"/>
              <w:left w:val="single" w:sz="4" w:space="0" w:color="auto"/>
              <w:bottom w:val="single" w:sz="4" w:space="0" w:color="auto"/>
              <w:right w:val="single" w:sz="4" w:space="0" w:color="auto"/>
            </w:tcBorders>
            <w:hideMark/>
            <w:tcPrChange w:id="6128" w:author="Alicia Romero Lopez" w:date="2020-01-31T09:48:00Z">
              <w:tcPr>
                <w:tcW w:w="9540" w:type="dxa"/>
                <w:tcBorders>
                  <w:top w:val="single" w:sz="4" w:space="0" w:color="auto"/>
                  <w:left w:val="single" w:sz="4" w:space="0" w:color="auto"/>
                  <w:bottom w:val="single" w:sz="4" w:space="0" w:color="auto"/>
                  <w:right w:val="single" w:sz="4" w:space="0" w:color="auto"/>
                </w:tcBorders>
                <w:hideMark/>
              </w:tcPr>
            </w:tcPrChange>
          </w:tcPr>
          <w:p w14:paraId="72AB6961" w14:textId="77777777" w:rsidR="008B6276" w:rsidRDefault="008B6276" w:rsidP="008B6276">
            <w:pPr>
              <w:spacing w:before="120" w:after="120" w:line="256" w:lineRule="auto"/>
              <w:outlineLvl w:val="2"/>
              <w:rPr>
                <w:ins w:id="6129" w:author="RoboGarden Team" w:date="2020-01-23T18:02:00Z"/>
                <w:rFonts w:ascii="Open Sans Semibold" w:hAnsi="Open Sans Semibold" w:cs="Open Sans Semibold"/>
                <w:color w:val="11143F"/>
              </w:rPr>
            </w:pPr>
            <w:r w:rsidRPr="007F4B89">
              <w:rPr>
                <w:rFonts w:ascii="Open Sans Semibold" w:hAnsi="Open Sans Semibold" w:cs="Open Sans Semibold"/>
                <w:color w:val="11143F"/>
              </w:rPr>
              <w:t xml:space="preserve">Array from definite range of numbers </w:t>
            </w:r>
          </w:p>
          <w:p w14:paraId="663C5FC2" w14:textId="50D1E345" w:rsidR="003A3165" w:rsidRPr="007F4B89" w:rsidRDefault="003A3165" w:rsidP="003A3165">
            <w:pPr>
              <w:rPr>
                <w:ins w:id="6130" w:author="RoboGarden Team" w:date="2020-01-23T18:02:00Z"/>
              </w:rPr>
            </w:pPr>
            <w:ins w:id="6131" w:author="RoboGarden Team" w:date="2020-01-23T18:02:00Z">
              <w:r>
                <w:t xml:space="preserve">Initializes a multidimensional array within the defined range between the start and the stop. The number of items is defined based on the step provided. </w:t>
              </w:r>
            </w:ins>
          </w:p>
          <w:p w14:paraId="283722BC" w14:textId="77777777" w:rsidR="003A3165" w:rsidRPr="007F4B89" w:rsidRDefault="003A3165" w:rsidP="008B6276">
            <w:pPr>
              <w:spacing w:before="120" w:after="120" w:line="256" w:lineRule="auto"/>
              <w:outlineLvl w:val="2"/>
              <w:rPr>
                <w:rFonts w:ascii="Open Sans Semibold" w:hAnsi="Open Sans Semibold" w:cs="Open Sans Semibold"/>
                <w:color w:val="11143F"/>
              </w:rPr>
            </w:pPr>
          </w:p>
          <w:p w14:paraId="34F6B350" w14:textId="0D3A8E4F" w:rsidR="008B6276" w:rsidRDefault="008B6276" w:rsidP="008B6276">
            <w:pPr>
              <w:spacing w:before="120" w:after="120" w:line="256" w:lineRule="auto"/>
              <w:rPr>
                <w:ins w:id="6132" w:author="RoboGarden Team" w:date="2020-02-07T12:02:00Z"/>
                <w:rFonts w:ascii="Consolas" w:hAnsi="Consolas"/>
                <w:color w:val="404040"/>
              </w:rPr>
            </w:pPr>
            <w:r w:rsidRPr="007F4B89">
              <w:rPr>
                <w:rFonts w:ascii="Consolas" w:hAnsi="Consolas"/>
                <w:color w:val="404040"/>
              </w:rPr>
              <w:t>-</w:t>
            </w:r>
            <w:r w:rsidRPr="007F4B89">
              <w:rPr>
                <w:rFonts w:ascii="Consolas" w:hAnsi="Consolas"/>
                <w:color w:val="404040"/>
                <w:highlight w:val="lightGray"/>
              </w:rPr>
              <w:t>numpy.arange(start, stop, step, dtype)</w:t>
            </w:r>
          </w:p>
          <w:p w14:paraId="1A7217A3" w14:textId="561085A0" w:rsidR="00485865" w:rsidRDefault="00485865" w:rsidP="008B6276">
            <w:pPr>
              <w:spacing w:before="120" w:after="120" w:line="256" w:lineRule="auto"/>
              <w:rPr>
                <w:ins w:id="6133" w:author="RoboGarden Team" w:date="2020-02-07T12:02:00Z"/>
                <w:rFonts w:ascii="Consolas" w:hAnsi="Consolas"/>
                <w:color w:val="404040"/>
              </w:rPr>
            </w:pPr>
          </w:p>
          <w:p w14:paraId="52E32C28" w14:textId="068474CC" w:rsidR="00485865" w:rsidRPr="00485865" w:rsidDel="00485865" w:rsidRDefault="00485865">
            <w:pPr>
              <w:pStyle w:val="NoSpacing"/>
              <w:rPr>
                <w:del w:id="6134" w:author="RoboGarden Team" w:date="2020-02-07T12:02:00Z"/>
                <w:rPrChange w:id="6135" w:author="RoboGarden Team" w:date="2020-02-07T12:02:00Z">
                  <w:rPr>
                    <w:del w:id="6136" w:author="RoboGarden Team" w:date="2020-02-07T12:02:00Z"/>
                    <w:color w:val="404040"/>
                  </w:rPr>
                </w:rPrChange>
              </w:rPr>
              <w:pPrChange w:id="6137" w:author="Fatemeh Yazdanbakhsh Poodeh" w:date="2020-02-07T12:02:00Z">
                <w:pPr>
                  <w:spacing w:before="120" w:after="120" w:line="256" w:lineRule="auto"/>
                </w:pPr>
              </w:pPrChange>
            </w:pPr>
            <w:ins w:id="6138" w:author="RoboGarden Team" w:date="2020-02-07T12:02:00Z">
              <w:r>
                <w:rPr>
                  <w:color w:val="404040"/>
                </w:rPr>
                <w:t xml:space="preserve">Citation: RoboGarden Course Resources </w:t>
              </w:r>
              <w:r w:rsidRPr="00E06DF7">
                <w:t>Copyright 2019</w:t>
              </w:r>
            </w:ins>
          </w:p>
          <w:p w14:paraId="7749CE50" w14:textId="77777777" w:rsidR="008B6276" w:rsidRPr="007F4B89" w:rsidRDefault="008B6276" w:rsidP="008B6276">
            <w:pPr>
              <w:spacing w:before="120" w:after="120" w:line="256" w:lineRule="auto"/>
              <w:rPr>
                <w:color w:val="404040"/>
              </w:rPr>
            </w:pPr>
            <w:r w:rsidRPr="007F4B89">
              <w:rPr>
                <w:noProof/>
                <w:color w:val="404040"/>
              </w:rPr>
              <w:drawing>
                <wp:inline distT="0" distB="0" distL="0" distR="0" wp14:anchorId="17489400" wp14:editId="566274C7">
                  <wp:extent cx="4732020" cy="1318260"/>
                  <wp:effectExtent l="0" t="0" r="0" b="0"/>
                  <wp:docPr id="30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732020" cy="1318260"/>
                          </a:xfrm>
                          <a:prstGeom prst="rect">
                            <a:avLst/>
                          </a:prstGeom>
                          <a:noFill/>
                          <a:ln>
                            <a:noFill/>
                          </a:ln>
                        </pic:spPr>
                      </pic:pic>
                    </a:graphicData>
                  </a:graphic>
                </wp:inline>
              </w:drawing>
            </w:r>
          </w:p>
          <w:p w14:paraId="657CD37D" w14:textId="725FAF50" w:rsidR="008B6276" w:rsidRDefault="008B6276" w:rsidP="008B6276">
            <w:pPr>
              <w:spacing w:before="120" w:after="120" w:line="256" w:lineRule="auto"/>
              <w:rPr>
                <w:ins w:id="6139" w:author="RoboGarden Team" w:date="2020-02-07T12:02:00Z"/>
                <w:color w:val="404040"/>
              </w:rPr>
            </w:pPr>
            <w:r w:rsidRPr="007F4B89">
              <w:rPr>
                <w:color w:val="404040"/>
              </w:rPr>
              <w:t xml:space="preserve">- </w:t>
            </w:r>
            <w:r w:rsidRPr="007F4B89">
              <w:rPr>
                <w:color w:val="404040"/>
                <w:highlight w:val="lightGray"/>
              </w:rPr>
              <w:t>numpy.linspace(start, stop, num, endpoint, retstep, dtype)</w:t>
            </w:r>
          </w:p>
          <w:p w14:paraId="5BD57BF6" w14:textId="1C5B3A05" w:rsidR="00485865" w:rsidRDefault="00485865" w:rsidP="008B6276">
            <w:pPr>
              <w:spacing w:before="120" w:after="120" w:line="256" w:lineRule="auto"/>
              <w:rPr>
                <w:ins w:id="6140" w:author="RoboGarden Team" w:date="2020-02-07T12:02:00Z"/>
                <w:color w:val="404040"/>
              </w:rPr>
            </w:pPr>
          </w:p>
          <w:p w14:paraId="72CD940D" w14:textId="4880825D" w:rsidR="00485865" w:rsidRPr="00485865" w:rsidRDefault="00485865">
            <w:pPr>
              <w:pStyle w:val="NoSpacing"/>
              <w:rPr>
                <w:rPrChange w:id="6141" w:author="RoboGarden Team" w:date="2020-02-07T12:02:00Z">
                  <w:rPr>
                    <w:color w:val="404040"/>
                  </w:rPr>
                </w:rPrChange>
              </w:rPr>
              <w:pPrChange w:id="6142" w:author="Fatemeh Yazdanbakhsh Poodeh" w:date="2020-02-07T12:02:00Z">
                <w:pPr>
                  <w:spacing w:before="120" w:after="120" w:line="256" w:lineRule="auto"/>
                </w:pPr>
              </w:pPrChange>
            </w:pPr>
            <w:ins w:id="6143" w:author="RoboGarden Team" w:date="2020-02-07T12:02:00Z">
              <w:r>
                <w:rPr>
                  <w:color w:val="404040"/>
                </w:rPr>
                <w:t xml:space="preserve">Citation: RoboGarden Course Resources </w:t>
              </w:r>
              <w:r w:rsidRPr="00E06DF7">
                <w:t>Copyright 2019</w:t>
              </w:r>
            </w:ins>
          </w:p>
          <w:p w14:paraId="00CA4924" w14:textId="77777777" w:rsidR="008B6276" w:rsidRPr="007F4B89" w:rsidRDefault="008B6276" w:rsidP="008B6276">
            <w:pPr>
              <w:spacing w:before="120" w:after="120" w:line="256" w:lineRule="auto"/>
              <w:rPr>
                <w:color w:val="404040"/>
              </w:rPr>
            </w:pPr>
            <w:r w:rsidRPr="007F4B89">
              <w:rPr>
                <w:noProof/>
                <w:color w:val="404040"/>
              </w:rPr>
              <w:drawing>
                <wp:inline distT="0" distB="0" distL="0" distR="0" wp14:anchorId="1A26D9A7" wp14:editId="5F788999">
                  <wp:extent cx="6637020" cy="899160"/>
                  <wp:effectExtent l="0" t="0" r="0" b="0"/>
                  <wp:docPr id="30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637020" cy="899160"/>
                          </a:xfrm>
                          <a:prstGeom prst="rect">
                            <a:avLst/>
                          </a:prstGeom>
                          <a:noFill/>
                          <a:ln>
                            <a:noFill/>
                          </a:ln>
                        </pic:spPr>
                      </pic:pic>
                    </a:graphicData>
                  </a:graphic>
                </wp:inline>
              </w:drawing>
            </w:r>
          </w:p>
        </w:tc>
      </w:tr>
    </w:tbl>
    <w:p w14:paraId="0E284053" w14:textId="77777777" w:rsidR="008B6276" w:rsidRPr="007F4B89" w:rsidRDefault="008B6276" w:rsidP="008B6276">
      <w:pPr>
        <w:spacing w:before="120" w:after="120" w:line="256" w:lineRule="auto"/>
        <w:rPr>
          <w:rFonts w:ascii="Open Sans" w:eastAsia="Open Sans" w:hAnsi="Open Sans" w:cs="Times New Roman"/>
          <w:color w:val="404040"/>
        </w:rPr>
      </w:pPr>
    </w:p>
    <w:p w14:paraId="39385757" w14:textId="77777777" w:rsidR="008B6276" w:rsidRPr="007F4B89" w:rsidRDefault="008B6276" w:rsidP="008B6276">
      <w:pPr>
        <w:spacing w:before="120" w:after="120" w:line="256" w:lineRule="auto"/>
        <w:rPr>
          <w:rFonts w:ascii="Open Sans" w:eastAsia="Open Sans" w:hAnsi="Open Sans" w:cs="Times New Roman"/>
          <w:color w:val="404040"/>
        </w:rPr>
      </w:pPr>
    </w:p>
    <w:p w14:paraId="417B7E5F" w14:textId="77777777" w:rsidR="008B6276" w:rsidRPr="007F4B89" w:rsidRDefault="008B6276" w:rsidP="008B6276">
      <w:pPr>
        <w:spacing w:before="120" w:after="120" w:line="256" w:lineRule="auto"/>
        <w:rPr>
          <w:rFonts w:ascii="Open Sans" w:eastAsia="Open Sans" w:hAnsi="Open Sans" w:cs="Times New Roman"/>
          <w:color w:val="404040"/>
        </w:rPr>
      </w:pPr>
    </w:p>
    <w:tbl>
      <w:tblPr>
        <w:tblStyle w:val="TableGrid6"/>
        <w:tblW w:w="10440" w:type="dxa"/>
        <w:tblBorders>
          <w:top w:val="single" w:sz="4" w:space="0" w:color="DBDBDB"/>
          <w:left w:val="single" w:sz="4" w:space="0" w:color="DBDBDB"/>
          <w:bottom w:val="single" w:sz="4" w:space="0" w:color="DBDBDB"/>
          <w:right w:val="single" w:sz="4" w:space="0" w:color="DBDBDB"/>
          <w:insideH w:val="none" w:sz="0" w:space="0" w:color="auto"/>
          <w:insideV w:val="none" w:sz="0" w:space="0" w:color="auto"/>
        </w:tblBorders>
        <w:tblLayout w:type="fixed"/>
        <w:tblCellMar>
          <w:left w:w="115" w:type="dxa"/>
          <w:right w:w="115" w:type="dxa"/>
        </w:tblCellMar>
        <w:tblLook w:val="04A0" w:firstRow="1" w:lastRow="0" w:firstColumn="1" w:lastColumn="0" w:noHBand="0" w:noVBand="1"/>
        <w:tblPrChange w:id="6144" w:author="Alicia Romero Lopez" w:date="2020-01-31T09:48:00Z">
          <w:tblPr>
            <w:tblStyle w:val="TableGrid6"/>
            <w:tblW w:w="10440" w:type="dxa"/>
            <w:tblBorders>
              <w:top w:val="single" w:sz="4" w:space="0" w:color="DBDBDB"/>
              <w:left w:val="single" w:sz="4" w:space="0" w:color="DBDBDB"/>
              <w:bottom w:val="single" w:sz="4" w:space="0" w:color="DBDBDB"/>
              <w:right w:val="single" w:sz="4" w:space="0" w:color="DBDBDB"/>
              <w:insideH w:val="none" w:sz="0" w:space="0" w:color="auto"/>
              <w:insideV w:val="none" w:sz="0" w:space="0" w:color="auto"/>
            </w:tblBorders>
            <w:tblLayout w:type="fixed"/>
            <w:tblCellMar>
              <w:left w:w="115" w:type="dxa"/>
              <w:right w:w="115" w:type="dxa"/>
            </w:tblCellMar>
            <w:tblLook w:val="04A0" w:firstRow="1" w:lastRow="0" w:firstColumn="1" w:lastColumn="0" w:noHBand="0" w:noVBand="1"/>
          </w:tblPr>
        </w:tblPrChange>
      </w:tblPr>
      <w:tblGrid>
        <w:gridCol w:w="265"/>
        <w:gridCol w:w="1441"/>
        <w:gridCol w:w="2521"/>
        <w:gridCol w:w="2053"/>
        <w:gridCol w:w="3890"/>
        <w:gridCol w:w="270"/>
        <w:tblGridChange w:id="6145">
          <w:tblGrid>
            <w:gridCol w:w="360"/>
            <w:gridCol w:w="360"/>
            <w:gridCol w:w="360"/>
            <w:gridCol w:w="360"/>
            <w:gridCol w:w="360"/>
            <w:gridCol w:w="360"/>
          </w:tblGrid>
        </w:tblGridChange>
      </w:tblGrid>
      <w:tr w:rsidR="008B6276" w:rsidRPr="007F4B89" w14:paraId="0EEC947F" w14:textId="77777777" w:rsidTr="51235A2F">
        <w:trPr>
          <w:cantSplit/>
        </w:trPr>
        <w:tc>
          <w:tcPr>
            <w:tcW w:w="10435" w:type="dxa"/>
            <w:gridSpan w:val="6"/>
            <w:tcBorders>
              <w:top w:val="single" w:sz="4" w:space="0" w:color="DBDBDB" w:themeColor="accent3" w:themeTint="66"/>
              <w:left w:val="single" w:sz="4" w:space="0" w:color="DBDBDB" w:themeColor="accent3" w:themeTint="66"/>
              <w:bottom w:val="nil"/>
              <w:right w:val="single" w:sz="4" w:space="0" w:color="DBDBDB" w:themeColor="accent3" w:themeTint="66"/>
            </w:tcBorders>
            <w:shd w:val="clear" w:color="auto" w:fill="FAFAFA"/>
            <w:hideMark/>
            <w:tcPrChange w:id="6146" w:author="Alicia Romero Lopez" w:date="2020-01-31T09:48:00Z">
              <w:tcPr>
                <w:tcW w:w="10435" w:type="dxa"/>
                <w:gridSpan w:val="6"/>
                <w:tcBorders>
                  <w:top w:val="single" w:sz="4" w:space="0" w:color="DBDBDB"/>
                  <w:left w:val="single" w:sz="4" w:space="0" w:color="DBDBDB"/>
                  <w:bottom w:val="nil"/>
                  <w:right w:val="single" w:sz="4" w:space="0" w:color="DBDBDB"/>
                </w:tcBorders>
                <w:shd w:val="clear" w:color="auto" w:fill="FAFAFA"/>
                <w:hideMark/>
              </w:tcPr>
            </w:tcPrChange>
          </w:tcPr>
          <w:p w14:paraId="2DC8B1E1" w14:textId="77777777" w:rsidR="0039784B" w:rsidRDefault="008B6276" w:rsidP="008B6276">
            <w:pPr>
              <w:spacing w:before="120" w:after="120" w:line="256" w:lineRule="auto"/>
              <w:outlineLvl w:val="2"/>
              <w:rPr>
                <w:rFonts w:ascii="Open Sans Semibold" w:hAnsi="Open Sans Semibold" w:cs="Open Sans Semibold"/>
                <w:color w:val="11143F"/>
              </w:rPr>
            </w:pPr>
            <w:commentRangeStart w:id="6147"/>
            <w:commentRangeStart w:id="6148"/>
            <w:commentRangeStart w:id="6149"/>
            <w:commentRangeStart w:id="6150"/>
            <w:r w:rsidRPr="007F4B89">
              <w:rPr>
                <w:rFonts w:ascii="Open Sans Semibold" w:hAnsi="Open Sans Semibold" w:cs="Open Sans Semibold"/>
                <w:color w:val="11143F"/>
              </w:rPr>
              <w:t>Using Numpy</w:t>
            </w:r>
            <w:commentRangeEnd w:id="6147"/>
            <w:r>
              <w:rPr>
                <w:rStyle w:val="CommentReference"/>
              </w:rPr>
              <w:commentReference w:id="6147"/>
            </w:r>
            <w:commentRangeEnd w:id="6148"/>
          </w:p>
          <w:p w14:paraId="39ABCD37" w14:textId="54847F2A" w:rsidR="008B6276" w:rsidRPr="007F4B89" w:rsidRDefault="0039784B" w:rsidP="0039784B">
            <w:r>
              <w:t>Consider using Numpy for manipulating and applying computation on array</w:t>
            </w:r>
            <w:ins w:id="6151" w:author="Chantelle Dubois Nishiyama" w:date="2020-02-19T22:04:00Z">
              <w:r w:rsidR="00273CA2">
                <w:t>-</w:t>
              </w:r>
            </w:ins>
            <w:del w:id="6152" w:author="Chantelle Dubois Nishiyama" w:date="2020-02-19T22:04:00Z">
              <w:r w:rsidDel="00273CA2">
                <w:delText xml:space="preserve"> </w:delText>
              </w:r>
            </w:del>
            <w:r>
              <w:t>like data.</w:t>
            </w:r>
            <w:r w:rsidR="000C2400">
              <w:rPr>
                <w:rStyle w:val="CommentReference"/>
                <w:color w:val="404040"/>
              </w:rPr>
              <w:commentReference w:id="6148"/>
            </w:r>
            <w:commentRangeEnd w:id="6149"/>
            <w:commentRangeEnd w:id="6150"/>
            <w:r>
              <w:t xml:space="preserve"> Data such as images are considered array.</w:t>
            </w:r>
            <w:r w:rsidR="00056CCD">
              <w:rPr>
                <w:rStyle w:val="CommentReference"/>
                <w:color w:val="404040"/>
              </w:rPr>
              <w:commentReference w:id="6149"/>
            </w:r>
            <w:r w:rsidR="008D4187">
              <w:rPr>
                <w:rStyle w:val="CommentReference"/>
                <w:rFonts w:asciiTheme="minorHAnsi" w:eastAsiaTheme="minorHAnsi" w:hAnsiTheme="minorHAnsi" w:cstheme="minorBidi"/>
                <w:color w:val="404040"/>
              </w:rPr>
              <w:commentReference w:id="6150"/>
            </w:r>
          </w:p>
        </w:tc>
      </w:tr>
      <w:tr w:rsidR="008B6276" w:rsidRPr="007F4B89" w14:paraId="00554612" w14:textId="77777777" w:rsidTr="51235A2F">
        <w:trPr>
          <w:cantSplit/>
          <w:trHeight w:val="837"/>
        </w:trPr>
        <w:tc>
          <w:tcPr>
            <w:tcW w:w="265" w:type="dxa"/>
            <w:tcBorders>
              <w:top w:val="nil"/>
              <w:left w:val="single" w:sz="4" w:space="0" w:color="DBDBDB" w:themeColor="accent3" w:themeTint="66"/>
              <w:bottom w:val="nil"/>
              <w:right w:val="nil"/>
            </w:tcBorders>
            <w:shd w:val="clear" w:color="auto" w:fill="FAFAFA"/>
            <w:tcPrChange w:id="6153" w:author="Alicia Romero Lopez" w:date="2020-01-31T09:48:00Z">
              <w:tcPr>
                <w:tcW w:w="265" w:type="dxa"/>
                <w:tcBorders>
                  <w:top w:val="nil"/>
                  <w:left w:val="single" w:sz="4" w:space="0" w:color="DBDBDB"/>
                  <w:bottom w:val="nil"/>
                  <w:right w:val="nil"/>
                </w:tcBorders>
                <w:shd w:val="clear" w:color="auto" w:fill="FAFAFA"/>
              </w:tcPr>
            </w:tcPrChange>
          </w:tcPr>
          <w:p w14:paraId="250973A0" w14:textId="77777777" w:rsidR="008B6276" w:rsidRPr="007F4B89" w:rsidRDefault="008B6276" w:rsidP="008B6276">
            <w:pPr>
              <w:spacing w:before="120" w:after="120" w:line="256" w:lineRule="auto"/>
              <w:rPr>
                <w:color w:val="404040"/>
              </w:rPr>
            </w:pPr>
          </w:p>
        </w:tc>
        <w:tc>
          <w:tcPr>
            <w:tcW w:w="1440" w:type="dxa"/>
            <w:tcBorders>
              <w:top w:val="nil"/>
              <w:left w:val="nil"/>
              <w:bottom w:val="nil"/>
              <w:right w:val="nil"/>
            </w:tcBorders>
            <w:shd w:val="clear" w:color="auto" w:fill="11143F"/>
            <w:vAlign w:val="center"/>
            <w:hideMark/>
            <w:tcPrChange w:id="6154" w:author="Alicia Romero Lopez" w:date="2020-01-31T09:48:00Z">
              <w:tcPr>
                <w:tcW w:w="1440" w:type="dxa"/>
                <w:tcBorders>
                  <w:top w:val="nil"/>
                  <w:left w:val="nil"/>
                  <w:bottom w:val="nil"/>
                  <w:right w:val="nil"/>
                </w:tcBorders>
                <w:shd w:val="clear" w:color="auto" w:fill="11143F"/>
                <w:hideMark/>
              </w:tcPr>
            </w:tcPrChange>
          </w:tcPr>
          <w:p w14:paraId="76A59065" w14:textId="77777777" w:rsidR="008B6276" w:rsidRPr="007F4B89" w:rsidRDefault="008B6276" w:rsidP="008B6276">
            <w:pPr>
              <w:spacing w:before="120" w:after="120" w:line="256" w:lineRule="auto"/>
              <w:jc w:val="center"/>
              <w:rPr>
                <w:rFonts w:ascii="Open Sans Semibold" w:hAnsi="Open Sans Semibold" w:cs="Open Sans Semibold"/>
                <w:color w:val="FFFFFF"/>
                <w:sz w:val="28"/>
                <w:szCs w:val="28"/>
              </w:rPr>
            </w:pPr>
            <w:r w:rsidRPr="007F4B89">
              <w:rPr>
                <w:rFonts w:ascii="Open Sans Semibold" w:hAnsi="Open Sans Semibold" w:cs="Open Sans Semibold"/>
                <w:color w:val="FFFFFF"/>
                <w:sz w:val="28"/>
                <w:szCs w:val="28"/>
              </w:rPr>
              <w:t>Step 1</w:t>
            </w:r>
          </w:p>
        </w:tc>
        <w:tc>
          <w:tcPr>
            <w:tcW w:w="8460" w:type="dxa"/>
            <w:gridSpan w:val="3"/>
            <w:tcBorders>
              <w:top w:val="nil"/>
              <w:left w:val="nil"/>
              <w:bottom w:val="nil"/>
              <w:right w:val="nil"/>
            </w:tcBorders>
            <w:shd w:val="clear" w:color="auto" w:fill="E5E5E5"/>
            <w:vAlign w:val="center"/>
            <w:hideMark/>
            <w:tcPrChange w:id="6155" w:author="Alicia Romero Lopez" w:date="2020-01-31T09:48:00Z">
              <w:tcPr>
                <w:tcW w:w="8460" w:type="dxa"/>
                <w:gridSpan w:val="3"/>
                <w:tcBorders>
                  <w:top w:val="nil"/>
                  <w:left w:val="nil"/>
                  <w:bottom w:val="nil"/>
                  <w:right w:val="nil"/>
                </w:tcBorders>
                <w:shd w:val="clear" w:color="auto" w:fill="E5E5E5"/>
                <w:hideMark/>
              </w:tcPr>
            </w:tcPrChange>
          </w:tcPr>
          <w:p w14:paraId="48A179A3" w14:textId="153FE6BC" w:rsidR="008B6276" w:rsidRPr="007F4B89" w:rsidRDefault="008B6276" w:rsidP="008B6276">
            <w:pPr>
              <w:spacing w:before="120" w:after="120" w:line="256" w:lineRule="auto"/>
              <w:outlineLvl w:val="2"/>
              <w:rPr>
                <w:rFonts w:ascii="Open Sans Semibold" w:hAnsi="Open Sans Semibold" w:cs="Open Sans Semibold"/>
                <w:color w:val="11143F"/>
              </w:rPr>
            </w:pPr>
            <w:r w:rsidRPr="007F4B89">
              <w:rPr>
                <w:rFonts w:ascii="Open Sans Semibold" w:hAnsi="Open Sans Semibold" w:cs="Open Sans Semibold"/>
                <w:color w:val="11143F"/>
              </w:rPr>
              <w:t>Installing</w:t>
            </w:r>
            <w:r w:rsidR="00D072D1">
              <w:rPr>
                <w:rFonts w:ascii="Open Sans Semibold" w:hAnsi="Open Sans Semibold" w:cs="Open Sans Semibold"/>
                <w:color w:val="11143F"/>
              </w:rPr>
              <w:t xml:space="preserve"> and using</w:t>
            </w:r>
            <w:r w:rsidRPr="007F4B89">
              <w:rPr>
                <w:rFonts w:ascii="Open Sans Semibold" w:hAnsi="Open Sans Semibold" w:cs="Open Sans Semibold"/>
                <w:color w:val="11143F"/>
              </w:rPr>
              <w:t xml:space="preserve"> NumPy</w:t>
            </w:r>
          </w:p>
          <w:p w14:paraId="75C4414C" w14:textId="4BEF664E" w:rsidR="008B6276" w:rsidRPr="007F4B89" w:rsidRDefault="008B6276" w:rsidP="008B6276">
            <w:pPr>
              <w:spacing w:before="120" w:after="120" w:line="256" w:lineRule="auto"/>
              <w:rPr>
                <w:color w:val="404040"/>
              </w:rPr>
            </w:pPr>
            <w:r w:rsidRPr="007F4B89">
              <w:rPr>
                <w:color w:val="404040"/>
              </w:rPr>
              <w:t xml:space="preserve">To install the NumPy library on your machine, type the following command on your </w:t>
            </w:r>
            <w:r w:rsidR="0039784B">
              <w:rPr>
                <w:color w:val="404040"/>
              </w:rPr>
              <w:t xml:space="preserve">computer </w:t>
            </w:r>
            <w:commentRangeStart w:id="6156"/>
            <w:commentRangeStart w:id="6157"/>
            <w:commentRangeStart w:id="6158"/>
            <w:commentRangeStart w:id="6159"/>
            <w:r w:rsidRPr="007F4B89">
              <w:rPr>
                <w:color w:val="404040"/>
              </w:rPr>
              <w:t>terminal.</w:t>
            </w:r>
            <w:commentRangeEnd w:id="6156"/>
            <w:r>
              <w:rPr>
                <w:rStyle w:val="CommentReference"/>
              </w:rPr>
              <w:commentReference w:id="6156"/>
            </w:r>
            <w:commentRangeEnd w:id="6157"/>
            <w:r w:rsidR="000C2400">
              <w:rPr>
                <w:rStyle w:val="CommentReference"/>
                <w:color w:val="404040"/>
              </w:rPr>
              <w:commentReference w:id="6157"/>
            </w:r>
            <w:commentRangeEnd w:id="6158"/>
            <w:r w:rsidR="00056CCD">
              <w:rPr>
                <w:rStyle w:val="CommentReference"/>
                <w:color w:val="404040"/>
              </w:rPr>
              <w:commentReference w:id="6158"/>
            </w:r>
            <w:commentRangeEnd w:id="6159"/>
            <w:r w:rsidR="0039784B">
              <w:rPr>
                <w:rStyle w:val="CommentReference"/>
                <w:rFonts w:asciiTheme="minorHAnsi" w:eastAsiaTheme="minorHAnsi" w:hAnsiTheme="minorHAnsi" w:cstheme="minorBidi"/>
                <w:color w:val="404040"/>
              </w:rPr>
              <w:commentReference w:id="6159"/>
            </w:r>
          </w:p>
          <w:p w14:paraId="518A7689" w14:textId="77777777" w:rsidR="008B6276" w:rsidRDefault="008B6276" w:rsidP="008B6276">
            <w:pPr>
              <w:spacing w:before="120" w:after="120" w:line="256" w:lineRule="auto"/>
              <w:rPr>
                <w:ins w:id="6160" w:author="RoboGarden Team" w:date="2020-01-24T02:20:00Z"/>
                <w:rFonts w:ascii="Consolas" w:hAnsi="Consolas"/>
                <w:color w:val="404040"/>
              </w:rPr>
            </w:pPr>
            <w:r w:rsidRPr="007F4B89">
              <w:rPr>
                <w:rFonts w:ascii="Consolas" w:hAnsi="Consolas"/>
                <w:color w:val="404040"/>
                <w:highlight w:val="lightGray"/>
              </w:rPr>
              <w:t xml:space="preserve">pip install </w:t>
            </w:r>
            <w:r w:rsidRPr="007F4B89">
              <w:rPr>
                <w:rFonts w:ascii="Consolas" w:hAnsi="Consolas"/>
                <w:color w:val="404040"/>
              </w:rPr>
              <w:t>NumPy</w:t>
            </w:r>
          </w:p>
          <w:p w14:paraId="0509EDB5" w14:textId="331E3060" w:rsidR="00025779" w:rsidRPr="007F4B89" w:rsidRDefault="00025779" w:rsidP="008B6276">
            <w:pPr>
              <w:spacing w:before="120" w:after="120" w:line="256" w:lineRule="auto"/>
              <w:rPr>
                <w:rFonts w:ascii="Consolas" w:hAnsi="Consolas"/>
                <w:color w:val="404040"/>
              </w:rPr>
            </w:pPr>
            <w:ins w:id="6161" w:author="RoboGarden Team" w:date="2020-01-24T02:20:00Z">
              <w:r>
                <w:rPr>
                  <w:rFonts w:ascii="Consolas" w:hAnsi="Consolas"/>
                  <w:color w:val="404040"/>
                </w:rPr>
                <w:t xml:space="preserve">For package installation Guide. See Anaconda installation guide </w:t>
              </w:r>
              <w:commentRangeStart w:id="6162"/>
              <w:r w:rsidRPr="00025779">
                <w:rPr>
                  <w:rFonts w:ascii="Consolas" w:hAnsi="Consolas"/>
                  <w:color w:val="0070C0"/>
                  <w:u w:val="single"/>
                  <w:rPrChange w:id="6163" w:author="RoboGarden Team" w:date="2020-01-24T02:20:00Z">
                    <w:rPr>
                      <w:rFonts w:ascii="Consolas" w:hAnsi="Consolas"/>
                      <w:color w:val="404040"/>
                    </w:rPr>
                  </w:rPrChange>
                </w:rPr>
                <w:t>Here</w:t>
              </w:r>
            </w:ins>
            <w:commentRangeEnd w:id="6162"/>
            <w:r w:rsidR="00517E5B">
              <w:rPr>
                <w:rStyle w:val="CommentReference"/>
                <w:color w:val="404040"/>
              </w:rPr>
              <w:commentReference w:id="6162"/>
            </w:r>
          </w:p>
        </w:tc>
        <w:tc>
          <w:tcPr>
            <w:tcW w:w="270" w:type="dxa"/>
            <w:tcBorders>
              <w:top w:val="nil"/>
              <w:left w:val="nil"/>
              <w:bottom w:val="nil"/>
              <w:right w:val="single" w:sz="4" w:space="0" w:color="DBDBDB" w:themeColor="accent3" w:themeTint="66"/>
            </w:tcBorders>
            <w:shd w:val="clear" w:color="auto" w:fill="FAFAFA"/>
            <w:tcPrChange w:id="6164" w:author="Alicia Romero Lopez" w:date="2020-01-31T09:48:00Z">
              <w:tcPr>
                <w:tcW w:w="270" w:type="dxa"/>
                <w:tcBorders>
                  <w:top w:val="nil"/>
                  <w:left w:val="nil"/>
                  <w:bottom w:val="nil"/>
                  <w:right w:val="single" w:sz="4" w:space="0" w:color="DBDBDB"/>
                </w:tcBorders>
                <w:shd w:val="clear" w:color="auto" w:fill="FAFAFA"/>
              </w:tcPr>
            </w:tcPrChange>
          </w:tcPr>
          <w:p w14:paraId="68F0FE36" w14:textId="77777777" w:rsidR="008B6276" w:rsidRPr="007F4B89" w:rsidRDefault="008B6276" w:rsidP="008B6276">
            <w:pPr>
              <w:spacing w:before="120" w:after="120" w:line="256" w:lineRule="auto"/>
              <w:rPr>
                <w:color w:val="404040"/>
              </w:rPr>
            </w:pPr>
          </w:p>
        </w:tc>
      </w:tr>
      <w:tr w:rsidR="008B6276" w:rsidRPr="007F4B89" w14:paraId="4A1D13DC" w14:textId="77777777" w:rsidTr="51235A2F">
        <w:trPr>
          <w:cantSplit/>
          <w:trHeight w:val="20"/>
        </w:trPr>
        <w:tc>
          <w:tcPr>
            <w:tcW w:w="265" w:type="dxa"/>
            <w:tcBorders>
              <w:top w:val="nil"/>
              <w:left w:val="single" w:sz="4" w:space="0" w:color="DBDBDB" w:themeColor="accent3" w:themeTint="66"/>
              <w:bottom w:val="nil"/>
              <w:right w:val="nil"/>
            </w:tcBorders>
            <w:shd w:val="clear" w:color="auto" w:fill="FAFAFA"/>
            <w:tcPrChange w:id="6165" w:author="Alicia Romero Lopez" w:date="2020-01-31T09:48:00Z">
              <w:tcPr>
                <w:tcW w:w="265" w:type="dxa"/>
                <w:tcBorders>
                  <w:top w:val="nil"/>
                  <w:left w:val="single" w:sz="4" w:space="0" w:color="DBDBDB"/>
                  <w:bottom w:val="nil"/>
                  <w:right w:val="nil"/>
                </w:tcBorders>
                <w:shd w:val="clear" w:color="auto" w:fill="FAFAFA"/>
              </w:tcPr>
            </w:tcPrChange>
          </w:tcPr>
          <w:p w14:paraId="626DDBF5" w14:textId="77777777" w:rsidR="008B6276" w:rsidRPr="007F4B89" w:rsidRDefault="008B6276" w:rsidP="008B6276">
            <w:pPr>
              <w:rPr>
                <w:color w:val="404040"/>
                <w:sz w:val="16"/>
                <w:szCs w:val="16"/>
              </w:rPr>
            </w:pPr>
          </w:p>
        </w:tc>
        <w:tc>
          <w:tcPr>
            <w:tcW w:w="1440" w:type="dxa"/>
            <w:tcBorders>
              <w:top w:val="nil"/>
              <w:left w:val="nil"/>
              <w:bottom w:val="nil"/>
              <w:right w:val="nil"/>
            </w:tcBorders>
            <w:shd w:val="clear" w:color="auto" w:fill="FAFAFA"/>
            <w:vAlign w:val="center"/>
            <w:tcPrChange w:id="6166" w:author="Alicia Romero Lopez" w:date="2020-01-31T09:48:00Z">
              <w:tcPr>
                <w:tcW w:w="1440" w:type="dxa"/>
                <w:tcBorders>
                  <w:top w:val="nil"/>
                  <w:left w:val="nil"/>
                  <w:bottom w:val="nil"/>
                  <w:right w:val="nil"/>
                </w:tcBorders>
                <w:shd w:val="clear" w:color="auto" w:fill="FAFAFA"/>
              </w:tcPr>
            </w:tcPrChange>
          </w:tcPr>
          <w:p w14:paraId="2B9C216B" w14:textId="77777777" w:rsidR="008B6276" w:rsidRPr="007F4B89" w:rsidRDefault="008B6276" w:rsidP="008B6276">
            <w:pPr>
              <w:rPr>
                <w:rFonts w:ascii="Open Sans Semibold" w:hAnsi="Open Sans Semibold" w:cs="Open Sans Semibold"/>
                <w:color w:val="FFFFFF"/>
                <w:sz w:val="16"/>
                <w:szCs w:val="16"/>
              </w:rPr>
            </w:pPr>
          </w:p>
        </w:tc>
        <w:tc>
          <w:tcPr>
            <w:tcW w:w="2520" w:type="dxa"/>
            <w:tcBorders>
              <w:top w:val="nil"/>
              <w:left w:val="nil"/>
              <w:bottom w:val="nil"/>
              <w:right w:val="nil"/>
            </w:tcBorders>
            <w:shd w:val="clear" w:color="auto" w:fill="FAFAFA"/>
            <w:vAlign w:val="center"/>
            <w:tcPrChange w:id="6167" w:author="Alicia Romero Lopez" w:date="2020-01-31T09:48:00Z">
              <w:tcPr>
                <w:tcW w:w="2520" w:type="dxa"/>
                <w:tcBorders>
                  <w:top w:val="nil"/>
                  <w:left w:val="nil"/>
                  <w:bottom w:val="nil"/>
                  <w:right w:val="nil"/>
                </w:tcBorders>
                <w:shd w:val="clear" w:color="auto" w:fill="FAFAFA"/>
              </w:tcPr>
            </w:tcPrChange>
          </w:tcPr>
          <w:p w14:paraId="1FBADED0" w14:textId="77777777" w:rsidR="008B6276" w:rsidRPr="007F4B89" w:rsidRDefault="008B6276" w:rsidP="008B6276">
            <w:pPr>
              <w:rPr>
                <w:color w:val="404040"/>
                <w:sz w:val="16"/>
                <w:szCs w:val="16"/>
              </w:rPr>
            </w:pPr>
          </w:p>
        </w:tc>
        <w:tc>
          <w:tcPr>
            <w:tcW w:w="2052" w:type="dxa"/>
            <w:tcBorders>
              <w:top w:val="nil"/>
              <w:left w:val="nil"/>
              <w:bottom w:val="nil"/>
              <w:right w:val="nil"/>
            </w:tcBorders>
            <w:shd w:val="clear" w:color="auto" w:fill="FAFAFA"/>
            <w:vAlign w:val="center"/>
            <w:tcPrChange w:id="6168" w:author="Alicia Romero Lopez" w:date="2020-01-31T09:48:00Z">
              <w:tcPr>
                <w:tcW w:w="2052" w:type="dxa"/>
                <w:tcBorders>
                  <w:top w:val="nil"/>
                  <w:left w:val="nil"/>
                  <w:bottom w:val="nil"/>
                  <w:right w:val="nil"/>
                </w:tcBorders>
                <w:shd w:val="clear" w:color="auto" w:fill="FAFAFA"/>
              </w:tcPr>
            </w:tcPrChange>
          </w:tcPr>
          <w:p w14:paraId="5F029C57" w14:textId="77777777" w:rsidR="008B6276" w:rsidRPr="007F4B89" w:rsidRDefault="008B6276" w:rsidP="008B6276">
            <w:pPr>
              <w:rPr>
                <w:color w:val="404040"/>
                <w:sz w:val="16"/>
                <w:szCs w:val="16"/>
              </w:rPr>
            </w:pPr>
          </w:p>
        </w:tc>
        <w:tc>
          <w:tcPr>
            <w:tcW w:w="3888" w:type="dxa"/>
            <w:tcBorders>
              <w:top w:val="nil"/>
              <w:left w:val="nil"/>
              <w:bottom w:val="nil"/>
              <w:right w:val="nil"/>
            </w:tcBorders>
            <w:shd w:val="clear" w:color="auto" w:fill="FAFAFA"/>
            <w:vAlign w:val="center"/>
            <w:tcPrChange w:id="6169" w:author="Alicia Romero Lopez" w:date="2020-01-31T09:48:00Z">
              <w:tcPr>
                <w:tcW w:w="3888" w:type="dxa"/>
                <w:tcBorders>
                  <w:top w:val="nil"/>
                  <w:left w:val="nil"/>
                  <w:bottom w:val="nil"/>
                  <w:right w:val="nil"/>
                </w:tcBorders>
                <w:shd w:val="clear" w:color="auto" w:fill="FAFAFA"/>
              </w:tcPr>
            </w:tcPrChange>
          </w:tcPr>
          <w:p w14:paraId="02349A17" w14:textId="77777777" w:rsidR="008B6276" w:rsidRPr="007F4B89" w:rsidRDefault="008B6276" w:rsidP="008B6276">
            <w:pPr>
              <w:rPr>
                <w:noProof/>
                <w:color w:val="404040"/>
                <w:sz w:val="16"/>
                <w:szCs w:val="16"/>
              </w:rPr>
            </w:pPr>
          </w:p>
        </w:tc>
        <w:tc>
          <w:tcPr>
            <w:tcW w:w="270" w:type="dxa"/>
            <w:tcBorders>
              <w:top w:val="nil"/>
              <w:left w:val="nil"/>
              <w:bottom w:val="nil"/>
              <w:right w:val="single" w:sz="4" w:space="0" w:color="DBDBDB" w:themeColor="accent3" w:themeTint="66"/>
            </w:tcBorders>
            <w:shd w:val="clear" w:color="auto" w:fill="FAFAFA"/>
            <w:tcPrChange w:id="6170" w:author="Alicia Romero Lopez" w:date="2020-01-31T09:48:00Z">
              <w:tcPr>
                <w:tcW w:w="270" w:type="dxa"/>
                <w:tcBorders>
                  <w:top w:val="nil"/>
                  <w:left w:val="nil"/>
                  <w:bottom w:val="nil"/>
                  <w:right w:val="single" w:sz="4" w:space="0" w:color="DBDBDB"/>
                </w:tcBorders>
                <w:shd w:val="clear" w:color="auto" w:fill="FAFAFA"/>
              </w:tcPr>
            </w:tcPrChange>
          </w:tcPr>
          <w:p w14:paraId="370807B9" w14:textId="77777777" w:rsidR="008B6276" w:rsidRPr="007F4B89" w:rsidRDefault="008B6276" w:rsidP="008B6276">
            <w:pPr>
              <w:rPr>
                <w:color w:val="404040"/>
                <w:sz w:val="16"/>
                <w:szCs w:val="16"/>
              </w:rPr>
            </w:pPr>
          </w:p>
        </w:tc>
      </w:tr>
      <w:tr w:rsidR="008B6276" w:rsidRPr="007F4B89" w14:paraId="145314DD" w14:textId="77777777" w:rsidTr="51235A2F">
        <w:trPr>
          <w:cantSplit/>
          <w:trHeight w:val="801"/>
        </w:trPr>
        <w:tc>
          <w:tcPr>
            <w:tcW w:w="265" w:type="dxa"/>
            <w:tcBorders>
              <w:top w:val="nil"/>
              <w:left w:val="single" w:sz="4" w:space="0" w:color="DBDBDB" w:themeColor="accent3" w:themeTint="66"/>
              <w:bottom w:val="nil"/>
              <w:right w:val="nil"/>
            </w:tcBorders>
            <w:shd w:val="clear" w:color="auto" w:fill="FAFAFA"/>
            <w:tcPrChange w:id="6171" w:author="Alicia Romero Lopez" w:date="2020-01-31T09:48:00Z">
              <w:tcPr>
                <w:tcW w:w="265" w:type="dxa"/>
                <w:tcBorders>
                  <w:top w:val="nil"/>
                  <w:left w:val="single" w:sz="4" w:space="0" w:color="DBDBDB"/>
                  <w:bottom w:val="nil"/>
                  <w:right w:val="nil"/>
                </w:tcBorders>
                <w:shd w:val="clear" w:color="auto" w:fill="FAFAFA"/>
              </w:tcPr>
            </w:tcPrChange>
          </w:tcPr>
          <w:p w14:paraId="588FAC9F" w14:textId="77777777" w:rsidR="008B6276" w:rsidRPr="007F4B89" w:rsidRDefault="008B6276" w:rsidP="008B6276">
            <w:pPr>
              <w:spacing w:before="120" w:after="120" w:line="256" w:lineRule="auto"/>
              <w:rPr>
                <w:color w:val="404040"/>
              </w:rPr>
            </w:pPr>
          </w:p>
        </w:tc>
        <w:tc>
          <w:tcPr>
            <w:tcW w:w="1440" w:type="dxa"/>
            <w:tcBorders>
              <w:top w:val="nil"/>
              <w:left w:val="nil"/>
              <w:bottom w:val="nil"/>
              <w:right w:val="nil"/>
            </w:tcBorders>
            <w:shd w:val="clear" w:color="auto" w:fill="11143F"/>
            <w:vAlign w:val="center"/>
            <w:hideMark/>
            <w:tcPrChange w:id="6172" w:author="Alicia Romero Lopez" w:date="2020-01-31T09:48:00Z">
              <w:tcPr>
                <w:tcW w:w="1440" w:type="dxa"/>
                <w:tcBorders>
                  <w:top w:val="nil"/>
                  <w:left w:val="nil"/>
                  <w:bottom w:val="nil"/>
                  <w:right w:val="nil"/>
                </w:tcBorders>
                <w:shd w:val="clear" w:color="auto" w:fill="11143F"/>
                <w:hideMark/>
              </w:tcPr>
            </w:tcPrChange>
          </w:tcPr>
          <w:p w14:paraId="1ADE3777" w14:textId="77777777" w:rsidR="008B6276" w:rsidRPr="007F4B89" w:rsidRDefault="008B6276" w:rsidP="008B6276">
            <w:pPr>
              <w:spacing w:before="120" w:after="120" w:line="256" w:lineRule="auto"/>
              <w:jc w:val="center"/>
              <w:rPr>
                <w:rFonts w:ascii="Open Sans Semibold" w:hAnsi="Open Sans Semibold" w:cs="Open Sans Semibold"/>
                <w:color w:val="FFFFFF"/>
                <w:sz w:val="28"/>
                <w:szCs w:val="28"/>
              </w:rPr>
            </w:pPr>
            <w:r w:rsidRPr="007F4B89">
              <w:rPr>
                <w:rFonts w:ascii="Open Sans Semibold" w:hAnsi="Open Sans Semibold" w:cs="Open Sans Semibold"/>
                <w:color w:val="FFFFFF"/>
                <w:sz w:val="28"/>
                <w:szCs w:val="28"/>
              </w:rPr>
              <w:t>Step 2</w:t>
            </w:r>
          </w:p>
        </w:tc>
        <w:tc>
          <w:tcPr>
            <w:tcW w:w="8460" w:type="dxa"/>
            <w:gridSpan w:val="3"/>
            <w:tcBorders>
              <w:top w:val="nil"/>
              <w:left w:val="nil"/>
              <w:bottom w:val="nil"/>
              <w:right w:val="nil"/>
            </w:tcBorders>
            <w:shd w:val="clear" w:color="auto" w:fill="E5E5E5"/>
            <w:vAlign w:val="center"/>
            <w:hideMark/>
            <w:tcPrChange w:id="6173" w:author="Alicia Romero Lopez" w:date="2020-01-31T09:48:00Z">
              <w:tcPr>
                <w:tcW w:w="8460" w:type="dxa"/>
                <w:gridSpan w:val="3"/>
                <w:tcBorders>
                  <w:top w:val="nil"/>
                  <w:left w:val="nil"/>
                  <w:bottom w:val="nil"/>
                  <w:right w:val="nil"/>
                </w:tcBorders>
                <w:shd w:val="clear" w:color="auto" w:fill="E5E5E5"/>
                <w:hideMark/>
              </w:tcPr>
            </w:tcPrChange>
          </w:tcPr>
          <w:p w14:paraId="5A0292B1" w14:textId="06157E8D" w:rsidR="008B6276" w:rsidRPr="007F4B89" w:rsidRDefault="0039784B" w:rsidP="008B6276">
            <w:pPr>
              <w:spacing w:before="120" w:after="120" w:line="256" w:lineRule="auto"/>
              <w:outlineLvl w:val="2"/>
              <w:rPr>
                <w:rFonts w:ascii="Open Sans Semibold" w:hAnsi="Open Sans Semibold" w:cs="Open Sans Semibold"/>
                <w:color w:val="11143F"/>
              </w:rPr>
            </w:pPr>
            <w:r>
              <w:rPr>
                <w:rFonts w:ascii="Open Sans Semibold" w:hAnsi="Open Sans Semibold" w:cs="Open Sans Semibold"/>
                <w:color w:val="11143F"/>
              </w:rPr>
              <w:t>Importing Numpy</w:t>
            </w:r>
          </w:p>
          <w:p w14:paraId="2FC26E90" w14:textId="7A0F5CD9" w:rsidR="008B6276" w:rsidRPr="007F4B89" w:rsidRDefault="008B6276" w:rsidP="008B6276">
            <w:pPr>
              <w:spacing w:before="180" w:after="180"/>
              <w:rPr>
                <w:sz w:val="24"/>
                <w:szCs w:val="24"/>
              </w:rPr>
            </w:pPr>
            <w:r w:rsidRPr="007F4B89">
              <w:rPr>
                <w:sz w:val="24"/>
                <w:szCs w:val="24"/>
              </w:rPr>
              <w:t xml:space="preserve">After installing the </w:t>
            </w:r>
            <w:r w:rsidRPr="007F4B89">
              <w:rPr>
                <w:rFonts w:ascii="Consolas" w:hAnsi="Consolas"/>
                <w:sz w:val="24"/>
                <w:szCs w:val="24"/>
              </w:rPr>
              <w:t>Numpy</w:t>
            </w:r>
            <w:r w:rsidRPr="007F4B89">
              <w:rPr>
                <w:sz w:val="24"/>
                <w:szCs w:val="24"/>
              </w:rPr>
              <w:t xml:space="preserve"> library, you can now import it in a </w:t>
            </w:r>
            <w:ins w:id="6174" w:author="Chantelle Dubois Nishiyama" w:date="2020-02-19T22:04:00Z">
              <w:r w:rsidR="00273CA2">
                <w:rPr>
                  <w:sz w:val="24"/>
                  <w:szCs w:val="24"/>
                </w:rPr>
                <w:t>P</w:t>
              </w:r>
            </w:ins>
            <w:del w:id="6175" w:author="Chantelle Dubois Nishiyama" w:date="2020-02-19T22:04:00Z">
              <w:r w:rsidRPr="007F4B89" w:rsidDel="00273CA2">
                <w:rPr>
                  <w:sz w:val="24"/>
                  <w:szCs w:val="24"/>
                </w:rPr>
                <w:delText>p</w:delText>
              </w:r>
            </w:del>
            <w:r w:rsidRPr="007F4B89">
              <w:rPr>
                <w:sz w:val="24"/>
                <w:szCs w:val="24"/>
              </w:rPr>
              <w:t>ython script to use its functionalities.</w:t>
            </w:r>
          </w:p>
          <w:p w14:paraId="5118511E" w14:textId="77777777" w:rsidR="008B6276" w:rsidRPr="007F4B89" w:rsidRDefault="008B6276" w:rsidP="008B6276">
            <w:pPr>
              <w:spacing w:before="120" w:after="120" w:line="256" w:lineRule="auto"/>
            </w:pPr>
            <w:r w:rsidRPr="007F4B89">
              <w:t xml:space="preserve">In this lesson, Numpy will be explicitly imported with the abbreviated name of </w:t>
            </w:r>
            <w:r w:rsidRPr="007F4B89">
              <w:rPr>
                <w:rFonts w:ascii="Consolas" w:hAnsi="Consolas"/>
              </w:rPr>
              <w:t>np</w:t>
            </w:r>
            <w:r w:rsidRPr="007F4B89">
              <w:t xml:space="preserve"> as in the following command</w:t>
            </w:r>
          </w:p>
          <w:p w14:paraId="2CECDEB1" w14:textId="3A69F4EE" w:rsidR="008B6276" w:rsidRPr="007F4B89" w:rsidRDefault="008B6276" w:rsidP="008B6276">
            <w:pPr>
              <w:spacing w:before="120" w:after="120" w:line="256" w:lineRule="auto"/>
              <w:rPr>
                <w:color w:val="404040"/>
              </w:rPr>
            </w:pPr>
            <w:r w:rsidRPr="007F4B89">
              <w:rPr>
                <w:color w:val="404040"/>
                <w:highlight w:val="lightGray"/>
              </w:rPr>
              <w:t xml:space="preserve">Import </w:t>
            </w:r>
            <w:ins w:id="6176" w:author="Chantelle Dubois Nishiyama" w:date="2020-02-19T22:04:00Z">
              <w:r w:rsidR="00273CA2">
                <w:rPr>
                  <w:color w:val="404040"/>
                </w:rPr>
                <w:t>N</w:t>
              </w:r>
            </w:ins>
            <w:del w:id="6177" w:author="Chantelle Dubois Nishiyama" w:date="2020-02-19T22:04:00Z">
              <w:r w:rsidRPr="007F4B89" w:rsidDel="00273CA2">
                <w:rPr>
                  <w:color w:val="404040"/>
                </w:rPr>
                <w:delText>n</w:delText>
              </w:r>
            </w:del>
            <w:r w:rsidRPr="007F4B89">
              <w:rPr>
                <w:color w:val="404040"/>
              </w:rPr>
              <w:t>umpy as np</w:t>
            </w:r>
          </w:p>
        </w:tc>
        <w:tc>
          <w:tcPr>
            <w:tcW w:w="270" w:type="dxa"/>
            <w:tcBorders>
              <w:top w:val="nil"/>
              <w:left w:val="nil"/>
              <w:bottom w:val="nil"/>
              <w:right w:val="single" w:sz="4" w:space="0" w:color="DBDBDB" w:themeColor="accent3" w:themeTint="66"/>
            </w:tcBorders>
            <w:shd w:val="clear" w:color="auto" w:fill="FAFAFA"/>
            <w:tcPrChange w:id="6178" w:author="Alicia Romero Lopez" w:date="2020-01-31T09:48:00Z">
              <w:tcPr>
                <w:tcW w:w="270" w:type="dxa"/>
                <w:tcBorders>
                  <w:top w:val="nil"/>
                  <w:left w:val="nil"/>
                  <w:bottom w:val="nil"/>
                  <w:right w:val="single" w:sz="4" w:space="0" w:color="DBDBDB"/>
                </w:tcBorders>
                <w:shd w:val="clear" w:color="auto" w:fill="FAFAFA"/>
              </w:tcPr>
            </w:tcPrChange>
          </w:tcPr>
          <w:p w14:paraId="1627EA45" w14:textId="77777777" w:rsidR="008B6276" w:rsidRPr="007F4B89" w:rsidRDefault="008B6276" w:rsidP="008B6276">
            <w:pPr>
              <w:spacing w:before="120" w:after="120" w:line="256" w:lineRule="auto"/>
              <w:rPr>
                <w:color w:val="404040"/>
              </w:rPr>
            </w:pPr>
          </w:p>
        </w:tc>
      </w:tr>
      <w:tr w:rsidR="008B6276" w:rsidRPr="007F4B89" w14:paraId="369CECDB" w14:textId="77777777" w:rsidTr="51235A2F">
        <w:trPr>
          <w:cantSplit/>
          <w:trHeight w:val="87"/>
        </w:trPr>
        <w:tc>
          <w:tcPr>
            <w:tcW w:w="265" w:type="dxa"/>
            <w:tcBorders>
              <w:top w:val="nil"/>
              <w:left w:val="single" w:sz="4" w:space="0" w:color="DBDBDB" w:themeColor="accent3" w:themeTint="66"/>
              <w:bottom w:val="nil"/>
              <w:right w:val="nil"/>
            </w:tcBorders>
            <w:shd w:val="clear" w:color="auto" w:fill="FAFAFA"/>
            <w:tcPrChange w:id="6179" w:author="Alicia Romero Lopez" w:date="2020-01-31T09:48:00Z">
              <w:tcPr>
                <w:tcW w:w="265" w:type="dxa"/>
                <w:tcBorders>
                  <w:top w:val="nil"/>
                  <w:left w:val="single" w:sz="4" w:space="0" w:color="DBDBDB"/>
                  <w:bottom w:val="nil"/>
                  <w:right w:val="nil"/>
                </w:tcBorders>
                <w:shd w:val="clear" w:color="auto" w:fill="FAFAFA"/>
              </w:tcPr>
            </w:tcPrChange>
          </w:tcPr>
          <w:p w14:paraId="525413D0" w14:textId="77777777" w:rsidR="008B6276" w:rsidRPr="007F4B89" w:rsidRDefault="008B6276" w:rsidP="008B6276">
            <w:pPr>
              <w:rPr>
                <w:color w:val="404040"/>
                <w:sz w:val="16"/>
                <w:szCs w:val="16"/>
              </w:rPr>
            </w:pPr>
          </w:p>
        </w:tc>
        <w:tc>
          <w:tcPr>
            <w:tcW w:w="3960" w:type="dxa"/>
            <w:gridSpan w:val="2"/>
            <w:tcBorders>
              <w:top w:val="nil"/>
              <w:left w:val="nil"/>
              <w:bottom w:val="nil"/>
              <w:right w:val="nil"/>
            </w:tcBorders>
            <w:shd w:val="clear" w:color="auto" w:fill="FAFAFA"/>
            <w:vAlign w:val="center"/>
            <w:tcPrChange w:id="6180" w:author="Alicia Romero Lopez" w:date="2020-01-31T09:48:00Z">
              <w:tcPr>
                <w:tcW w:w="3960" w:type="dxa"/>
                <w:gridSpan w:val="2"/>
                <w:tcBorders>
                  <w:top w:val="nil"/>
                  <w:left w:val="nil"/>
                  <w:bottom w:val="nil"/>
                  <w:right w:val="nil"/>
                </w:tcBorders>
                <w:shd w:val="clear" w:color="auto" w:fill="FAFAFA"/>
              </w:tcPr>
            </w:tcPrChange>
          </w:tcPr>
          <w:p w14:paraId="7E88EEDF" w14:textId="77777777" w:rsidR="008B6276" w:rsidRPr="007F4B89" w:rsidRDefault="008B6276" w:rsidP="008B6276">
            <w:pPr>
              <w:rPr>
                <w:rFonts w:ascii="Open Sans Semibold" w:hAnsi="Open Sans Semibold" w:cs="Open Sans Semibold"/>
                <w:color w:val="FFFFFF"/>
                <w:sz w:val="16"/>
                <w:szCs w:val="16"/>
              </w:rPr>
            </w:pPr>
          </w:p>
        </w:tc>
        <w:tc>
          <w:tcPr>
            <w:tcW w:w="2052" w:type="dxa"/>
            <w:tcBorders>
              <w:top w:val="nil"/>
              <w:left w:val="nil"/>
              <w:bottom w:val="nil"/>
              <w:right w:val="nil"/>
            </w:tcBorders>
            <w:shd w:val="clear" w:color="auto" w:fill="FAFAFA"/>
            <w:vAlign w:val="center"/>
            <w:tcPrChange w:id="6181" w:author="Alicia Romero Lopez" w:date="2020-01-31T09:48:00Z">
              <w:tcPr>
                <w:tcW w:w="2052" w:type="dxa"/>
                <w:tcBorders>
                  <w:top w:val="nil"/>
                  <w:left w:val="nil"/>
                  <w:bottom w:val="nil"/>
                  <w:right w:val="nil"/>
                </w:tcBorders>
                <w:shd w:val="clear" w:color="auto" w:fill="FAFAFA"/>
              </w:tcPr>
            </w:tcPrChange>
          </w:tcPr>
          <w:p w14:paraId="6640D8D2" w14:textId="77777777" w:rsidR="008B6276" w:rsidRPr="007F4B89" w:rsidRDefault="008B6276" w:rsidP="008B6276">
            <w:pPr>
              <w:rPr>
                <w:color w:val="404040"/>
                <w:sz w:val="16"/>
                <w:szCs w:val="16"/>
              </w:rPr>
            </w:pPr>
          </w:p>
        </w:tc>
        <w:tc>
          <w:tcPr>
            <w:tcW w:w="3888" w:type="dxa"/>
            <w:tcBorders>
              <w:top w:val="nil"/>
              <w:left w:val="nil"/>
              <w:bottom w:val="nil"/>
              <w:right w:val="nil"/>
            </w:tcBorders>
            <w:shd w:val="clear" w:color="auto" w:fill="FAFAFA"/>
            <w:vAlign w:val="center"/>
            <w:tcPrChange w:id="6182" w:author="Alicia Romero Lopez" w:date="2020-01-31T09:48:00Z">
              <w:tcPr>
                <w:tcW w:w="3888" w:type="dxa"/>
                <w:tcBorders>
                  <w:top w:val="nil"/>
                  <w:left w:val="nil"/>
                  <w:bottom w:val="nil"/>
                  <w:right w:val="nil"/>
                </w:tcBorders>
                <w:shd w:val="clear" w:color="auto" w:fill="FAFAFA"/>
              </w:tcPr>
            </w:tcPrChange>
          </w:tcPr>
          <w:p w14:paraId="60CADB36" w14:textId="77777777" w:rsidR="008B6276" w:rsidRPr="007F4B89" w:rsidRDefault="008B6276" w:rsidP="008B6276">
            <w:pPr>
              <w:rPr>
                <w:color w:val="404040"/>
                <w:sz w:val="16"/>
                <w:szCs w:val="16"/>
              </w:rPr>
            </w:pPr>
          </w:p>
        </w:tc>
        <w:tc>
          <w:tcPr>
            <w:tcW w:w="270" w:type="dxa"/>
            <w:tcBorders>
              <w:top w:val="nil"/>
              <w:left w:val="nil"/>
              <w:bottom w:val="nil"/>
              <w:right w:val="single" w:sz="4" w:space="0" w:color="DBDBDB" w:themeColor="accent3" w:themeTint="66"/>
            </w:tcBorders>
            <w:shd w:val="clear" w:color="auto" w:fill="FAFAFA"/>
            <w:tcPrChange w:id="6183" w:author="Alicia Romero Lopez" w:date="2020-01-31T09:48:00Z">
              <w:tcPr>
                <w:tcW w:w="270" w:type="dxa"/>
                <w:tcBorders>
                  <w:top w:val="nil"/>
                  <w:left w:val="nil"/>
                  <w:bottom w:val="nil"/>
                  <w:right w:val="single" w:sz="4" w:space="0" w:color="DBDBDB"/>
                </w:tcBorders>
                <w:shd w:val="clear" w:color="auto" w:fill="FAFAFA"/>
              </w:tcPr>
            </w:tcPrChange>
          </w:tcPr>
          <w:p w14:paraId="6148882C" w14:textId="77777777" w:rsidR="008B6276" w:rsidRPr="007F4B89" w:rsidRDefault="008B6276" w:rsidP="008B6276">
            <w:pPr>
              <w:rPr>
                <w:color w:val="404040"/>
                <w:sz w:val="16"/>
                <w:szCs w:val="16"/>
              </w:rPr>
            </w:pPr>
          </w:p>
        </w:tc>
      </w:tr>
      <w:tr w:rsidR="008B6276" w:rsidRPr="007F4B89" w14:paraId="16101A0E" w14:textId="77777777" w:rsidTr="51235A2F">
        <w:trPr>
          <w:cantSplit/>
          <w:trHeight w:val="837"/>
        </w:trPr>
        <w:tc>
          <w:tcPr>
            <w:tcW w:w="265" w:type="dxa"/>
            <w:tcBorders>
              <w:top w:val="nil"/>
              <w:left w:val="single" w:sz="4" w:space="0" w:color="DBDBDB" w:themeColor="accent3" w:themeTint="66"/>
              <w:bottom w:val="nil"/>
              <w:right w:val="nil"/>
            </w:tcBorders>
            <w:shd w:val="clear" w:color="auto" w:fill="FAFAFA"/>
            <w:tcPrChange w:id="6184" w:author="Alicia Romero Lopez" w:date="2020-01-31T09:48:00Z">
              <w:tcPr>
                <w:tcW w:w="265" w:type="dxa"/>
                <w:tcBorders>
                  <w:top w:val="nil"/>
                  <w:left w:val="single" w:sz="4" w:space="0" w:color="DBDBDB"/>
                  <w:bottom w:val="nil"/>
                  <w:right w:val="nil"/>
                </w:tcBorders>
                <w:shd w:val="clear" w:color="auto" w:fill="FAFAFA"/>
              </w:tcPr>
            </w:tcPrChange>
          </w:tcPr>
          <w:p w14:paraId="3D37647A" w14:textId="77777777" w:rsidR="008B6276" w:rsidRPr="007F4B89" w:rsidRDefault="008B6276" w:rsidP="008B6276">
            <w:pPr>
              <w:spacing w:before="120" w:after="120" w:line="256" w:lineRule="auto"/>
              <w:rPr>
                <w:color w:val="404040"/>
              </w:rPr>
            </w:pPr>
          </w:p>
        </w:tc>
        <w:tc>
          <w:tcPr>
            <w:tcW w:w="1440" w:type="dxa"/>
            <w:tcBorders>
              <w:top w:val="nil"/>
              <w:left w:val="nil"/>
              <w:bottom w:val="nil"/>
              <w:right w:val="nil"/>
            </w:tcBorders>
            <w:shd w:val="clear" w:color="auto" w:fill="11143F"/>
            <w:vAlign w:val="center"/>
            <w:hideMark/>
            <w:tcPrChange w:id="6185" w:author="Alicia Romero Lopez" w:date="2020-01-31T09:48:00Z">
              <w:tcPr>
                <w:tcW w:w="1440" w:type="dxa"/>
                <w:tcBorders>
                  <w:top w:val="nil"/>
                  <w:left w:val="nil"/>
                  <w:bottom w:val="nil"/>
                  <w:right w:val="nil"/>
                </w:tcBorders>
                <w:shd w:val="clear" w:color="auto" w:fill="11143F"/>
                <w:hideMark/>
              </w:tcPr>
            </w:tcPrChange>
          </w:tcPr>
          <w:p w14:paraId="11166AC6" w14:textId="77777777" w:rsidR="008B6276" w:rsidRPr="007F4B89" w:rsidRDefault="008B6276" w:rsidP="008B6276">
            <w:pPr>
              <w:spacing w:before="120" w:after="120" w:line="256" w:lineRule="auto"/>
              <w:jc w:val="center"/>
              <w:rPr>
                <w:rFonts w:ascii="Open Sans Semibold" w:hAnsi="Open Sans Semibold" w:cs="Open Sans Semibold"/>
                <w:color w:val="FFFFFF"/>
                <w:sz w:val="28"/>
                <w:szCs w:val="28"/>
              </w:rPr>
            </w:pPr>
            <w:r w:rsidRPr="007F4B89">
              <w:rPr>
                <w:rFonts w:ascii="Open Sans Semibold" w:hAnsi="Open Sans Semibold" w:cs="Open Sans Semibold"/>
                <w:color w:val="FFFFFF"/>
                <w:sz w:val="28"/>
                <w:szCs w:val="28"/>
              </w:rPr>
              <w:t>Step 3</w:t>
            </w:r>
          </w:p>
        </w:tc>
        <w:tc>
          <w:tcPr>
            <w:tcW w:w="8460" w:type="dxa"/>
            <w:gridSpan w:val="3"/>
            <w:tcBorders>
              <w:top w:val="nil"/>
              <w:left w:val="nil"/>
              <w:bottom w:val="nil"/>
              <w:right w:val="nil"/>
            </w:tcBorders>
            <w:shd w:val="clear" w:color="auto" w:fill="E5E5E5"/>
            <w:vAlign w:val="center"/>
            <w:hideMark/>
            <w:tcPrChange w:id="6186" w:author="Alicia Romero Lopez" w:date="2020-01-31T09:48:00Z">
              <w:tcPr>
                <w:tcW w:w="8460" w:type="dxa"/>
                <w:gridSpan w:val="3"/>
                <w:tcBorders>
                  <w:top w:val="nil"/>
                  <w:left w:val="nil"/>
                  <w:bottom w:val="nil"/>
                  <w:right w:val="nil"/>
                </w:tcBorders>
                <w:shd w:val="clear" w:color="auto" w:fill="E5E5E5"/>
                <w:hideMark/>
              </w:tcPr>
            </w:tcPrChange>
          </w:tcPr>
          <w:p w14:paraId="240AE83A" w14:textId="77777777" w:rsidR="008B6276" w:rsidRPr="007F4B89" w:rsidRDefault="008B6276" w:rsidP="008B6276">
            <w:pPr>
              <w:spacing w:before="120" w:after="120" w:line="256" w:lineRule="auto"/>
              <w:outlineLvl w:val="2"/>
              <w:rPr>
                <w:rFonts w:ascii="Open Sans Semibold" w:hAnsi="Open Sans Semibold" w:cs="Open Sans Semibold"/>
                <w:color w:val="11143F"/>
              </w:rPr>
            </w:pPr>
            <w:r w:rsidRPr="007F4B89">
              <w:rPr>
                <w:rFonts w:ascii="Open Sans Semibold" w:hAnsi="Open Sans Semibold" w:cs="Open Sans Semibold"/>
                <w:color w:val="11143F"/>
              </w:rPr>
              <w:t xml:space="preserve">Slicing and Indexing </w:t>
            </w:r>
          </w:p>
          <w:p w14:paraId="265A9ED3" w14:textId="6E5FD920" w:rsidR="00485865" w:rsidRDefault="008B6276" w:rsidP="00485865">
            <w:pPr>
              <w:numPr>
                <w:ilvl w:val="0"/>
                <w:numId w:val="34"/>
              </w:numPr>
              <w:spacing w:before="120" w:after="120" w:line="256" w:lineRule="auto"/>
              <w:ind w:firstLine="0"/>
              <w:rPr>
                <w:ins w:id="6187" w:author="RoboGarden Team" w:date="2020-02-07T12:02:00Z"/>
                <w:color w:val="404040"/>
              </w:rPr>
            </w:pPr>
            <w:r w:rsidRPr="007F4B89">
              <w:rPr>
                <w:color w:val="404040"/>
              </w:rPr>
              <w:t xml:space="preserve">Indicies in a </w:t>
            </w:r>
            <w:ins w:id="6188" w:author="Chantelle Dubois Nishiyama" w:date="2020-02-26T19:56:00Z">
              <w:r w:rsidR="0073662A">
                <w:rPr>
                  <w:color w:val="404040"/>
                </w:rPr>
                <w:t>N</w:t>
              </w:r>
            </w:ins>
            <w:del w:id="6189" w:author="Chantelle Dubois Nishiyama" w:date="2020-02-26T19:56:00Z">
              <w:r w:rsidRPr="007F4B89" w:rsidDel="0073662A">
                <w:rPr>
                  <w:color w:val="404040"/>
                </w:rPr>
                <w:delText>n</w:delText>
              </w:r>
            </w:del>
            <w:r w:rsidRPr="007F4B89">
              <w:rPr>
                <w:color w:val="404040"/>
              </w:rPr>
              <w:t xml:space="preserve">umpy array start at 0 just like the Python list. </w:t>
            </w:r>
          </w:p>
          <w:p w14:paraId="2D976589" w14:textId="77777777" w:rsidR="00485865" w:rsidRDefault="00485865" w:rsidP="00485865">
            <w:pPr>
              <w:pStyle w:val="NoSpacing"/>
              <w:rPr>
                <w:ins w:id="6190" w:author="RoboGarden Team" w:date="2020-02-07T12:02:00Z"/>
              </w:rPr>
            </w:pPr>
            <w:ins w:id="6191" w:author="RoboGarden Team" w:date="2020-02-07T12:02:00Z">
              <w:r>
                <w:rPr>
                  <w:color w:val="404040"/>
                </w:rPr>
                <w:t xml:space="preserve">Citation: RoboGarden Course Resources </w:t>
              </w:r>
              <w:r w:rsidRPr="00E06DF7">
                <w:t>Copyright 2019</w:t>
              </w:r>
            </w:ins>
          </w:p>
          <w:p w14:paraId="270A2511" w14:textId="77777777" w:rsidR="00485865" w:rsidRPr="00485865" w:rsidRDefault="00485865">
            <w:pPr>
              <w:spacing w:before="120" w:after="120" w:line="256" w:lineRule="auto"/>
              <w:rPr>
                <w:color w:val="404040"/>
              </w:rPr>
              <w:pPrChange w:id="6192" w:author="Fatemeh Yazdanbakhsh Poodeh" w:date="2020-02-07T12:02:00Z">
                <w:pPr>
                  <w:numPr>
                    <w:numId w:val="34"/>
                  </w:numPr>
                  <w:spacing w:before="120" w:after="120" w:line="256" w:lineRule="auto"/>
                  <w:ind w:left="480" w:hanging="360"/>
                </w:pPr>
              </w:pPrChange>
            </w:pPr>
          </w:p>
          <w:p w14:paraId="1268F395" w14:textId="77777777" w:rsidR="008B6276" w:rsidRPr="007F4B89" w:rsidRDefault="008B6276" w:rsidP="008B6276">
            <w:pPr>
              <w:spacing w:before="120" w:after="120" w:line="256" w:lineRule="auto"/>
              <w:ind w:left="120"/>
              <w:rPr>
                <w:color w:val="404040"/>
              </w:rPr>
            </w:pPr>
            <w:r w:rsidRPr="007F4B89">
              <w:rPr>
                <w:noProof/>
                <w:color w:val="404040"/>
              </w:rPr>
              <w:drawing>
                <wp:inline distT="0" distB="0" distL="0" distR="0" wp14:anchorId="2E4399AF" wp14:editId="726BA603">
                  <wp:extent cx="3512820" cy="845820"/>
                  <wp:effectExtent l="0" t="0" r="0" b="0"/>
                  <wp:docPr id="30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512820" cy="845820"/>
                          </a:xfrm>
                          <a:prstGeom prst="rect">
                            <a:avLst/>
                          </a:prstGeom>
                          <a:noFill/>
                          <a:ln>
                            <a:noFill/>
                          </a:ln>
                        </pic:spPr>
                      </pic:pic>
                    </a:graphicData>
                  </a:graphic>
                </wp:inline>
              </w:drawing>
            </w:r>
          </w:p>
          <w:p w14:paraId="5F556515" w14:textId="77777777" w:rsidR="008B6276" w:rsidRPr="007F4B89" w:rsidRDefault="008B6276" w:rsidP="008B6276">
            <w:pPr>
              <w:numPr>
                <w:ilvl w:val="0"/>
                <w:numId w:val="34"/>
              </w:numPr>
              <w:spacing w:before="120" w:after="120" w:line="256" w:lineRule="auto"/>
              <w:ind w:firstLine="0"/>
              <w:rPr>
                <w:color w:val="404040"/>
              </w:rPr>
            </w:pPr>
            <w:r w:rsidRPr="007F4B89">
              <w:rPr>
                <w:color w:val="404040"/>
              </w:rPr>
              <w:t xml:space="preserve">Using a colon, you can indicate the start and the end of your slice. </w:t>
            </w:r>
          </w:p>
          <w:p w14:paraId="6A13BB2E" w14:textId="2B7204AE" w:rsidR="008B6276" w:rsidRPr="007F4B89" w:rsidRDefault="00F35818" w:rsidP="008B6276">
            <w:pPr>
              <w:spacing w:before="120" w:after="120" w:line="256" w:lineRule="auto"/>
              <w:ind w:left="480"/>
              <w:rPr>
                <w:b/>
                <w:color w:val="404040"/>
              </w:rPr>
            </w:pPr>
            <w:r>
              <w:rPr>
                <w:b/>
                <w:color w:val="404040"/>
              </w:rPr>
              <w:t>Hint</w:t>
            </w:r>
            <w:r w:rsidR="008B6276" w:rsidRPr="007F4B89">
              <w:rPr>
                <w:b/>
                <w:color w:val="404040"/>
              </w:rPr>
              <w:t xml:space="preserve">: </w:t>
            </w:r>
          </w:p>
          <w:p w14:paraId="1200CAC6" w14:textId="7062619B" w:rsidR="008B6276" w:rsidRDefault="008B6276" w:rsidP="008B6276">
            <w:pPr>
              <w:spacing w:before="120" w:after="120" w:line="256" w:lineRule="auto"/>
              <w:ind w:left="480"/>
              <w:rPr>
                <w:ins w:id="6193" w:author="RoboGarden Team" w:date="2020-02-07T12:02:00Z"/>
                <w:color w:val="404040"/>
              </w:rPr>
            </w:pPr>
            <w:r w:rsidRPr="007F4B89">
              <w:rPr>
                <w:color w:val="404040"/>
              </w:rPr>
              <w:t xml:space="preserve">The end of your slice is the index of the number that the slice was taken before. The number with the index of the end does not appear in the sliced Ndarray. </w:t>
            </w:r>
          </w:p>
          <w:p w14:paraId="2073A189" w14:textId="77777777" w:rsidR="00485865" w:rsidRDefault="00485865" w:rsidP="00485865">
            <w:pPr>
              <w:pStyle w:val="NoSpacing"/>
              <w:rPr>
                <w:ins w:id="6194" w:author="RoboGarden Team" w:date="2020-02-07T12:02:00Z"/>
              </w:rPr>
            </w:pPr>
            <w:ins w:id="6195" w:author="RoboGarden Team" w:date="2020-02-07T12:02:00Z">
              <w:r>
                <w:rPr>
                  <w:color w:val="404040"/>
                </w:rPr>
                <w:t xml:space="preserve">Citation: RoboGarden Course Resources </w:t>
              </w:r>
              <w:r w:rsidRPr="00E06DF7">
                <w:t>Copyright 2019</w:t>
              </w:r>
            </w:ins>
          </w:p>
          <w:p w14:paraId="094779C3" w14:textId="77777777" w:rsidR="00485865" w:rsidRPr="007F4B89" w:rsidRDefault="00485865">
            <w:pPr>
              <w:spacing w:before="120" w:after="120" w:line="256" w:lineRule="auto"/>
              <w:rPr>
                <w:color w:val="404040"/>
              </w:rPr>
              <w:pPrChange w:id="6196" w:author="Fatemeh Yazdanbakhsh Poodeh" w:date="2020-02-07T12:02:00Z">
                <w:pPr>
                  <w:spacing w:before="120" w:after="120" w:line="256" w:lineRule="auto"/>
                  <w:ind w:left="480"/>
                </w:pPr>
              </w:pPrChange>
            </w:pPr>
          </w:p>
          <w:p w14:paraId="436FD975" w14:textId="77777777" w:rsidR="008B6276" w:rsidRPr="007F4B89" w:rsidRDefault="008B6276" w:rsidP="008B6276">
            <w:pPr>
              <w:spacing w:before="120" w:after="120" w:line="256" w:lineRule="auto"/>
              <w:rPr>
                <w:color w:val="404040"/>
              </w:rPr>
            </w:pPr>
            <w:r w:rsidRPr="007F4B89">
              <w:rPr>
                <w:noProof/>
                <w:color w:val="404040"/>
              </w:rPr>
              <w:t xml:space="preserve">   </w:t>
            </w:r>
            <w:r w:rsidRPr="007F4B89">
              <w:rPr>
                <w:noProof/>
                <w:color w:val="404040"/>
              </w:rPr>
              <w:drawing>
                <wp:inline distT="0" distB="0" distL="0" distR="0" wp14:anchorId="26CCC052" wp14:editId="17FACDC0">
                  <wp:extent cx="3535680" cy="876300"/>
                  <wp:effectExtent l="0" t="0" r="7620" b="0"/>
                  <wp:docPr id="307"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535680" cy="876300"/>
                          </a:xfrm>
                          <a:prstGeom prst="rect">
                            <a:avLst/>
                          </a:prstGeom>
                          <a:noFill/>
                          <a:ln>
                            <a:noFill/>
                          </a:ln>
                        </pic:spPr>
                      </pic:pic>
                    </a:graphicData>
                  </a:graphic>
                </wp:inline>
              </w:drawing>
            </w:r>
          </w:p>
          <w:p w14:paraId="34F63AF1" w14:textId="286CB58C" w:rsidR="008B6276" w:rsidRDefault="008B6276" w:rsidP="008B6276">
            <w:pPr>
              <w:numPr>
                <w:ilvl w:val="0"/>
                <w:numId w:val="34"/>
              </w:numPr>
              <w:spacing w:before="120" w:after="120" w:line="256" w:lineRule="auto"/>
              <w:ind w:firstLine="0"/>
              <w:rPr>
                <w:ins w:id="6197" w:author="RoboGarden Team" w:date="2020-02-07T12:02:00Z"/>
                <w:rFonts w:ascii="Consolas" w:hAnsi="Consolas"/>
                <w:color w:val="404040"/>
              </w:rPr>
            </w:pPr>
            <w:r w:rsidRPr="007F4B89">
              <w:rPr>
                <w:rFonts w:ascii="Consolas" w:hAnsi="Consolas"/>
                <w:color w:val="404040"/>
              </w:rPr>
              <w:t xml:space="preserve">You can use negative indices for accessing the elements of the array in reverse. </w:t>
            </w:r>
          </w:p>
          <w:p w14:paraId="35A535C4" w14:textId="77777777" w:rsidR="00485865" w:rsidRDefault="00485865" w:rsidP="00485865">
            <w:pPr>
              <w:pStyle w:val="NoSpacing"/>
              <w:rPr>
                <w:ins w:id="6198" w:author="RoboGarden Team" w:date="2020-02-07T12:02:00Z"/>
              </w:rPr>
            </w:pPr>
            <w:ins w:id="6199" w:author="RoboGarden Team" w:date="2020-02-07T12:02:00Z">
              <w:r>
                <w:rPr>
                  <w:color w:val="404040"/>
                </w:rPr>
                <w:t xml:space="preserve">Citation: RoboGarden Course Resources </w:t>
              </w:r>
              <w:r w:rsidRPr="00E06DF7">
                <w:t>Copyright 2019</w:t>
              </w:r>
            </w:ins>
          </w:p>
          <w:p w14:paraId="6D7D868F" w14:textId="77777777" w:rsidR="00485865" w:rsidRPr="007F4B89" w:rsidRDefault="00485865">
            <w:pPr>
              <w:spacing w:before="120" w:after="120" w:line="256" w:lineRule="auto"/>
              <w:ind w:left="480"/>
              <w:rPr>
                <w:rFonts w:ascii="Consolas" w:hAnsi="Consolas"/>
                <w:color w:val="404040"/>
              </w:rPr>
              <w:pPrChange w:id="6200" w:author="Fatemeh Yazdanbakhsh Poodeh" w:date="2020-02-07T12:02:00Z">
                <w:pPr>
                  <w:numPr>
                    <w:numId w:val="34"/>
                  </w:numPr>
                  <w:spacing w:before="120" w:after="120" w:line="256" w:lineRule="auto"/>
                  <w:ind w:left="480" w:hanging="360"/>
                </w:pPr>
              </w:pPrChange>
            </w:pPr>
          </w:p>
          <w:p w14:paraId="653FF66E" w14:textId="77777777" w:rsidR="008B6276" w:rsidRPr="007F4B89" w:rsidRDefault="008B6276" w:rsidP="008B6276">
            <w:pPr>
              <w:spacing w:before="120" w:after="120" w:line="256" w:lineRule="auto"/>
              <w:ind w:left="480"/>
              <w:rPr>
                <w:rFonts w:ascii="Consolas" w:hAnsi="Consolas"/>
                <w:color w:val="404040"/>
              </w:rPr>
            </w:pPr>
            <w:r w:rsidRPr="007F4B89">
              <w:rPr>
                <w:noProof/>
                <w:color w:val="404040"/>
              </w:rPr>
              <w:drawing>
                <wp:inline distT="0" distB="0" distL="0" distR="0" wp14:anchorId="0BB40EED" wp14:editId="15AD5B37">
                  <wp:extent cx="4282440" cy="883920"/>
                  <wp:effectExtent l="0" t="0" r="3810" b="0"/>
                  <wp:docPr id="308"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282440" cy="883920"/>
                          </a:xfrm>
                          <a:prstGeom prst="rect">
                            <a:avLst/>
                          </a:prstGeom>
                          <a:noFill/>
                          <a:ln>
                            <a:noFill/>
                          </a:ln>
                        </pic:spPr>
                      </pic:pic>
                    </a:graphicData>
                  </a:graphic>
                </wp:inline>
              </w:drawing>
            </w:r>
          </w:p>
        </w:tc>
        <w:tc>
          <w:tcPr>
            <w:tcW w:w="270" w:type="dxa"/>
            <w:tcBorders>
              <w:top w:val="nil"/>
              <w:left w:val="nil"/>
              <w:bottom w:val="nil"/>
              <w:right w:val="single" w:sz="4" w:space="0" w:color="DBDBDB" w:themeColor="accent3" w:themeTint="66"/>
            </w:tcBorders>
            <w:shd w:val="clear" w:color="auto" w:fill="FAFAFA"/>
            <w:tcPrChange w:id="6201" w:author="Alicia Romero Lopez" w:date="2020-01-31T09:48:00Z">
              <w:tcPr>
                <w:tcW w:w="270" w:type="dxa"/>
                <w:tcBorders>
                  <w:top w:val="nil"/>
                  <w:left w:val="nil"/>
                  <w:bottom w:val="nil"/>
                  <w:right w:val="single" w:sz="4" w:space="0" w:color="DBDBDB"/>
                </w:tcBorders>
                <w:shd w:val="clear" w:color="auto" w:fill="FAFAFA"/>
              </w:tcPr>
            </w:tcPrChange>
          </w:tcPr>
          <w:p w14:paraId="61DDD3B8" w14:textId="77777777" w:rsidR="008B6276" w:rsidRPr="007F4B89" w:rsidRDefault="008B6276" w:rsidP="008B6276">
            <w:pPr>
              <w:spacing w:before="120" w:after="120" w:line="256" w:lineRule="auto"/>
              <w:rPr>
                <w:color w:val="404040"/>
              </w:rPr>
            </w:pPr>
          </w:p>
        </w:tc>
      </w:tr>
      <w:tr w:rsidR="008B6276" w:rsidRPr="007F4B89" w14:paraId="2DA2EDE6" w14:textId="77777777" w:rsidTr="51235A2F">
        <w:trPr>
          <w:cantSplit/>
        </w:trPr>
        <w:tc>
          <w:tcPr>
            <w:tcW w:w="265" w:type="dxa"/>
            <w:tcBorders>
              <w:top w:val="nil"/>
              <w:left w:val="single" w:sz="4" w:space="0" w:color="DBDBDB" w:themeColor="accent3" w:themeTint="66"/>
              <w:bottom w:val="nil"/>
              <w:right w:val="nil"/>
            </w:tcBorders>
            <w:shd w:val="clear" w:color="auto" w:fill="FAFAFA"/>
            <w:tcPrChange w:id="6202" w:author="Alicia Romero Lopez" w:date="2020-01-31T09:48:00Z">
              <w:tcPr>
                <w:tcW w:w="265" w:type="dxa"/>
                <w:tcBorders>
                  <w:top w:val="nil"/>
                  <w:left w:val="single" w:sz="4" w:space="0" w:color="DBDBDB"/>
                  <w:bottom w:val="nil"/>
                  <w:right w:val="nil"/>
                </w:tcBorders>
                <w:shd w:val="clear" w:color="auto" w:fill="FAFAFA"/>
              </w:tcPr>
            </w:tcPrChange>
          </w:tcPr>
          <w:p w14:paraId="02C44742" w14:textId="77777777" w:rsidR="008B6276" w:rsidRPr="007F4B89" w:rsidRDefault="008B6276" w:rsidP="008B6276">
            <w:pPr>
              <w:rPr>
                <w:color w:val="404040"/>
                <w:sz w:val="16"/>
                <w:szCs w:val="16"/>
              </w:rPr>
            </w:pPr>
          </w:p>
        </w:tc>
        <w:tc>
          <w:tcPr>
            <w:tcW w:w="3960" w:type="dxa"/>
            <w:gridSpan w:val="2"/>
            <w:tcBorders>
              <w:top w:val="nil"/>
              <w:left w:val="nil"/>
              <w:bottom w:val="nil"/>
              <w:right w:val="nil"/>
            </w:tcBorders>
            <w:shd w:val="clear" w:color="auto" w:fill="FAFAFA"/>
            <w:vAlign w:val="center"/>
            <w:tcPrChange w:id="6203" w:author="Alicia Romero Lopez" w:date="2020-01-31T09:48:00Z">
              <w:tcPr>
                <w:tcW w:w="3960" w:type="dxa"/>
                <w:gridSpan w:val="2"/>
                <w:tcBorders>
                  <w:top w:val="nil"/>
                  <w:left w:val="nil"/>
                  <w:bottom w:val="nil"/>
                  <w:right w:val="nil"/>
                </w:tcBorders>
                <w:shd w:val="clear" w:color="auto" w:fill="FAFAFA"/>
              </w:tcPr>
            </w:tcPrChange>
          </w:tcPr>
          <w:p w14:paraId="3EEE5CFC" w14:textId="77777777" w:rsidR="008B6276" w:rsidRPr="007F4B89" w:rsidRDefault="008B6276" w:rsidP="008B6276">
            <w:pPr>
              <w:rPr>
                <w:color w:val="404040"/>
                <w:sz w:val="16"/>
                <w:szCs w:val="16"/>
              </w:rPr>
            </w:pPr>
          </w:p>
        </w:tc>
        <w:tc>
          <w:tcPr>
            <w:tcW w:w="2052" w:type="dxa"/>
            <w:tcBorders>
              <w:top w:val="nil"/>
              <w:left w:val="nil"/>
              <w:bottom w:val="nil"/>
              <w:right w:val="nil"/>
            </w:tcBorders>
            <w:shd w:val="clear" w:color="auto" w:fill="FAFAFA"/>
            <w:vAlign w:val="center"/>
            <w:tcPrChange w:id="6204" w:author="Alicia Romero Lopez" w:date="2020-01-31T09:48:00Z">
              <w:tcPr>
                <w:tcW w:w="2052" w:type="dxa"/>
                <w:tcBorders>
                  <w:top w:val="nil"/>
                  <w:left w:val="nil"/>
                  <w:bottom w:val="nil"/>
                  <w:right w:val="nil"/>
                </w:tcBorders>
                <w:shd w:val="clear" w:color="auto" w:fill="FAFAFA"/>
              </w:tcPr>
            </w:tcPrChange>
          </w:tcPr>
          <w:p w14:paraId="5971F741" w14:textId="77777777" w:rsidR="008B6276" w:rsidRPr="007F4B89" w:rsidRDefault="008B6276" w:rsidP="008B6276">
            <w:pPr>
              <w:rPr>
                <w:color w:val="404040"/>
                <w:sz w:val="16"/>
                <w:szCs w:val="16"/>
              </w:rPr>
            </w:pPr>
          </w:p>
        </w:tc>
        <w:tc>
          <w:tcPr>
            <w:tcW w:w="3888" w:type="dxa"/>
            <w:tcBorders>
              <w:top w:val="nil"/>
              <w:left w:val="nil"/>
              <w:bottom w:val="nil"/>
              <w:right w:val="nil"/>
            </w:tcBorders>
            <w:shd w:val="clear" w:color="auto" w:fill="FAFAFA"/>
            <w:vAlign w:val="center"/>
            <w:tcPrChange w:id="6205" w:author="Alicia Romero Lopez" w:date="2020-01-31T09:48:00Z">
              <w:tcPr>
                <w:tcW w:w="3888" w:type="dxa"/>
                <w:tcBorders>
                  <w:top w:val="nil"/>
                  <w:left w:val="nil"/>
                  <w:bottom w:val="nil"/>
                  <w:right w:val="nil"/>
                </w:tcBorders>
                <w:shd w:val="clear" w:color="auto" w:fill="FAFAFA"/>
              </w:tcPr>
            </w:tcPrChange>
          </w:tcPr>
          <w:p w14:paraId="042762F1" w14:textId="77777777" w:rsidR="008B6276" w:rsidRPr="007F4B89" w:rsidRDefault="008B6276" w:rsidP="008B6276">
            <w:pPr>
              <w:rPr>
                <w:color w:val="404040"/>
                <w:sz w:val="16"/>
                <w:szCs w:val="16"/>
              </w:rPr>
            </w:pPr>
          </w:p>
        </w:tc>
        <w:tc>
          <w:tcPr>
            <w:tcW w:w="270" w:type="dxa"/>
            <w:tcBorders>
              <w:top w:val="nil"/>
              <w:left w:val="nil"/>
              <w:bottom w:val="nil"/>
              <w:right w:val="single" w:sz="4" w:space="0" w:color="DBDBDB" w:themeColor="accent3" w:themeTint="66"/>
            </w:tcBorders>
            <w:shd w:val="clear" w:color="auto" w:fill="FAFAFA"/>
            <w:tcPrChange w:id="6206" w:author="Alicia Romero Lopez" w:date="2020-01-31T09:48:00Z">
              <w:tcPr>
                <w:tcW w:w="270" w:type="dxa"/>
                <w:tcBorders>
                  <w:top w:val="nil"/>
                  <w:left w:val="nil"/>
                  <w:bottom w:val="nil"/>
                  <w:right w:val="single" w:sz="4" w:space="0" w:color="DBDBDB"/>
                </w:tcBorders>
                <w:shd w:val="clear" w:color="auto" w:fill="FAFAFA"/>
              </w:tcPr>
            </w:tcPrChange>
          </w:tcPr>
          <w:p w14:paraId="760B615C" w14:textId="77777777" w:rsidR="008B6276" w:rsidRPr="007F4B89" w:rsidRDefault="008B6276" w:rsidP="008B6276">
            <w:pPr>
              <w:rPr>
                <w:color w:val="404040"/>
                <w:sz w:val="16"/>
                <w:szCs w:val="16"/>
              </w:rPr>
            </w:pPr>
          </w:p>
        </w:tc>
      </w:tr>
      <w:tr w:rsidR="008B6276" w:rsidRPr="007F4B89" w14:paraId="792F89F4" w14:textId="77777777" w:rsidTr="51235A2F">
        <w:trPr>
          <w:cantSplit/>
          <w:trHeight w:val="837"/>
        </w:trPr>
        <w:tc>
          <w:tcPr>
            <w:tcW w:w="265" w:type="dxa"/>
            <w:tcBorders>
              <w:top w:val="nil"/>
              <w:left w:val="single" w:sz="4" w:space="0" w:color="DBDBDB" w:themeColor="accent3" w:themeTint="66"/>
              <w:bottom w:val="nil"/>
              <w:right w:val="nil"/>
            </w:tcBorders>
            <w:shd w:val="clear" w:color="auto" w:fill="FAFAFA"/>
            <w:tcPrChange w:id="6207" w:author="Alicia Romero Lopez" w:date="2020-01-31T09:48:00Z">
              <w:tcPr>
                <w:tcW w:w="265" w:type="dxa"/>
                <w:tcBorders>
                  <w:top w:val="nil"/>
                  <w:left w:val="single" w:sz="4" w:space="0" w:color="DBDBDB"/>
                  <w:bottom w:val="nil"/>
                  <w:right w:val="nil"/>
                </w:tcBorders>
                <w:shd w:val="clear" w:color="auto" w:fill="FAFAFA"/>
              </w:tcPr>
            </w:tcPrChange>
          </w:tcPr>
          <w:p w14:paraId="5E8D648C" w14:textId="77777777" w:rsidR="008B6276" w:rsidRPr="007F4B89" w:rsidRDefault="008B6276" w:rsidP="008B6276">
            <w:pPr>
              <w:spacing w:before="120" w:after="120" w:line="256" w:lineRule="auto"/>
              <w:rPr>
                <w:color w:val="404040"/>
              </w:rPr>
            </w:pPr>
          </w:p>
        </w:tc>
        <w:tc>
          <w:tcPr>
            <w:tcW w:w="1440" w:type="dxa"/>
            <w:tcBorders>
              <w:top w:val="nil"/>
              <w:left w:val="nil"/>
              <w:bottom w:val="nil"/>
              <w:right w:val="nil"/>
            </w:tcBorders>
            <w:shd w:val="clear" w:color="auto" w:fill="11143F"/>
            <w:vAlign w:val="center"/>
            <w:hideMark/>
            <w:tcPrChange w:id="6208" w:author="Alicia Romero Lopez" w:date="2020-01-31T09:48:00Z">
              <w:tcPr>
                <w:tcW w:w="1440" w:type="dxa"/>
                <w:tcBorders>
                  <w:top w:val="nil"/>
                  <w:left w:val="nil"/>
                  <w:bottom w:val="nil"/>
                  <w:right w:val="nil"/>
                </w:tcBorders>
                <w:shd w:val="clear" w:color="auto" w:fill="11143F"/>
                <w:hideMark/>
              </w:tcPr>
            </w:tcPrChange>
          </w:tcPr>
          <w:p w14:paraId="71574073" w14:textId="77777777" w:rsidR="008B6276" w:rsidRPr="007F4B89" w:rsidRDefault="008B6276" w:rsidP="008B6276">
            <w:pPr>
              <w:spacing w:before="120" w:after="120" w:line="256" w:lineRule="auto"/>
              <w:jc w:val="center"/>
              <w:rPr>
                <w:rFonts w:ascii="Open Sans Semibold" w:hAnsi="Open Sans Semibold" w:cs="Open Sans Semibold"/>
                <w:color w:val="FFFFFF"/>
                <w:sz w:val="28"/>
                <w:szCs w:val="28"/>
              </w:rPr>
            </w:pPr>
            <w:r w:rsidRPr="007F4B89">
              <w:rPr>
                <w:rFonts w:ascii="Open Sans Semibold" w:hAnsi="Open Sans Semibold" w:cs="Open Sans Semibold"/>
                <w:color w:val="FFFFFF"/>
                <w:sz w:val="28"/>
                <w:szCs w:val="28"/>
              </w:rPr>
              <w:t>Step 4</w:t>
            </w:r>
          </w:p>
        </w:tc>
        <w:tc>
          <w:tcPr>
            <w:tcW w:w="8460" w:type="dxa"/>
            <w:gridSpan w:val="3"/>
            <w:tcBorders>
              <w:top w:val="nil"/>
              <w:left w:val="nil"/>
              <w:bottom w:val="nil"/>
              <w:right w:val="nil"/>
            </w:tcBorders>
            <w:shd w:val="clear" w:color="auto" w:fill="E5E5E5"/>
            <w:vAlign w:val="center"/>
            <w:tcPrChange w:id="6209" w:author="Alicia Romero Lopez" w:date="2020-01-31T09:48:00Z">
              <w:tcPr>
                <w:tcW w:w="8460" w:type="dxa"/>
                <w:gridSpan w:val="3"/>
                <w:tcBorders>
                  <w:top w:val="nil"/>
                  <w:left w:val="nil"/>
                  <w:bottom w:val="nil"/>
                  <w:right w:val="nil"/>
                </w:tcBorders>
                <w:shd w:val="clear" w:color="auto" w:fill="E5E5E5"/>
              </w:tcPr>
            </w:tcPrChange>
          </w:tcPr>
          <w:p w14:paraId="3B5063B4" w14:textId="77777777" w:rsidR="008B6276" w:rsidRPr="007F4B89" w:rsidRDefault="008B6276" w:rsidP="008B6276">
            <w:pPr>
              <w:spacing w:before="120" w:after="120" w:line="256" w:lineRule="auto"/>
              <w:outlineLvl w:val="2"/>
              <w:rPr>
                <w:rFonts w:ascii="Open Sans Semibold" w:hAnsi="Open Sans Semibold" w:cs="Open Sans Semibold"/>
                <w:noProof/>
                <w:color w:val="11143F"/>
              </w:rPr>
            </w:pPr>
            <w:r w:rsidRPr="007F4B89">
              <w:rPr>
                <w:rFonts w:ascii="Open Sans Semibold" w:hAnsi="Open Sans Semibold" w:cs="Open Sans Semibold"/>
                <w:noProof/>
                <w:color w:val="11143F"/>
              </w:rPr>
              <w:t xml:space="preserve">Statistical Analysis </w:t>
            </w:r>
          </w:p>
          <w:p w14:paraId="160DC7D6" w14:textId="77777777" w:rsidR="008B6276" w:rsidRPr="007F4B89" w:rsidRDefault="008B6276" w:rsidP="008B6276">
            <w:pPr>
              <w:spacing w:before="120" w:after="120" w:line="256" w:lineRule="auto"/>
              <w:rPr>
                <w:noProof/>
                <w:color w:val="404040"/>
              </w:rPr>
            </w:pPr>
            <w:r w:rsidRPr="007F4B89">
              <w:rPr>
                <w:noProof/>
                <w:color w:val="404040"/>
              </w:rPr>
              <w:t xml:space="preserve">Numpy helps greatly in quickly calculating statistical measures for the Numpy arrays. </w:t>
            </w:r>
          </w:p>
          <w:p w14:paraId="29B80F3F" w14:textId="77777777" w:rsidR="008B6276" w:rsidRPr="007F4B89" w:rsidRDefault="008B6276" w:rsidP="008B6276">
            <w:pPr>
              <w:spacing w:before="120" w:after="120" w:line="256" w:lineRule="auto"/>
              <w:rPr>
                <w:b/>
                <w:noProof/>
                <w:color w:val="404040"/>
              </w:rPr>
            </w:pPr>
            <w:r w:rsidRPr="007F4B89">
              <w:rPr>
                <w:b/>
                <w:noProof/>
                <w:color w:val="404040"/>
              </w:rPr>
              <w:t xml:space="preserve">Examples: </w:t>
            </w:r>
          </w:p>
          <w:p w14:paraId="152DA7B3" w14:textId="77777777" w:rsidR="008B6276" w:rsidRPr="007F4B89" w:rsidRDefault="008B6276" w:rsidP="008B6276">
            <w:pPr>
              <w:spacing w:before="120" w:after="120" w:line="256" w:lineRule="auto"/>
              <w:rPr>
                <w:noProof/>
                <w:color w:val="404040"/>
              </w:rPr>
            </w:pPr>
          </w:p>
          <w:p w14:paraId="13874044" w14:textId="49B3CB8A" w:rsidR="008B6276" w:rsidRDefault="008B6276" w:rsidP="008B6276">
            <w:pPr>
              <w:numPr>
                <w:ilvl w:val="0"/>
                <w:numId w:val="34"/>
              </w:numPr>
              <w:spacing w:before="120" w:after="120" w:line="256" w:lineRule="auto"/>
              <w:ind w:firstLine="0"/>
              <w:rPr>
                <w:ins w:id="6210" w:author="RoboGarden Team" w:date="2020-02-07T12:02:00Z"/>
                <w:noProof/>
                <w:color w:val="404040"/>
              </w:rPr>
            </w:pPr>
            <w:r w:rsidRPr="007F4B89">
              <w:rPr>
                <w:noProof/>
                <w:color w:val="404040"/>
              </w:rPr>
              <w:t xml:space="preserve">Mean() </w:t>
            </w:r>
          </w:p>
          <w:p w14:paraId="2661EB0B" w14:textId="77777777" w:rsidR="00485865" w:rsidRDefault="00485865" w:rsidP="00485865">
            <w:pPr>
              <w:pStyle w:val="NoSpacing"/>
              <w:rPr>
                <w:ins w:id="6211" w:author="RoboGarden Team" w:date="2020-02-07T12:02:00Z"/>
              </w:rPr>
            </w:pPr>
            <w:ins w:id="6212" w:author="RoboGarden Team" w:date="2020-02-07T12:02:00Z">
              <w:r>
                <w:rPr>
                  <w:color w:val="404040"/>
                </w:rPr>
                <w:t xml:space="preserve">Citation: RoboGarden Course Resources </w:t>
              </w:r>
              <w:r w:rsidRPr="00E06DF7">
                <w:t>Copyright 2019</w:t>
              </w:r>
            </w:ins>
          </w:p>
          <w:p w14:paraId="11943DC2" w14:textId="77777777" w:rsidR="00485865" w:rsidRPr="007F4B89" w:rsidRDefault="00485865">
            <w:pPr>
              <w:spacing w:before="120" w:after="120" w:line="256" w:lineRule="auto"/>
              <w:ind w:left="480"/>
              <w:rPr>
                <w:noProof/>
                <w:color w:val="404040"/>
              </w:rPr>
              <w:pPrChange w:id="6213" w:author="Fatemeh Yazdanbakhsh Poodeh" w:date="2020-02-07T12:02:00Z">
                <w:pPr>
                  <w:numPr>
                    <w:numId w:val="34"/>
                  </w:numPr>
                  <w:spacing w:before="120" w:after="120" w:line="256" w:lineRule="auto"/>
                  <w:ind w:left="480" w:hanging="360"/>
                </w:pPr>
              </w:pPrChange>
            </w:pPr>
          </w:p>
          <w:p w14:paraId="46B93A0F" w14:textId="77777777" w:rsidR="008B6276" w:rsidRPr="007F4B89" w:rsidRDefault="008B6276" w:rsidP="008B6276">
            <w:pPr>
              <w:spacing w:before="120" w:after="120" w:line="256" w:lineRule="auto"/>
              <w:ind w:left="480"/>
              <w:rPr>
                <w:noProof/>
                <w:color w:val="404040"/>
              </w:rPr>
            </w:pPr>
            <w:r w:rsidRPr="007F4B89">
              <w:rPr>
                <w:noProof/>
                <w:color w:val="404040"/>
              </w:rPr>
              <w:drawing>
                <wp:inline distT="0" distB="0" distL="0" distR="0" wp14:anchorId="3690FA8A" wp14:editId="72E84464">
                  <wp:extent cx="2895600" cy="746760"/>
                  <wp:effectExtent l="0" t="0" r="0" b="0"/>
                  <wp:docPr id="309"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895600" cy="746760"/>
                          </a:xfrm>
                          <a:prstGeom prst="rect">
                            <a:avLst/>
                          </a:prstGeom>
                          <a:noFill/>
                          <a:ln>
                            <a:noFill/>
                          </a:ln>
                        </pic:spPr>
                      </pic:pic>
                    </a:graphicData>
                  </a:graphic>
                </wp:inline>
              </w:drawing>
            </w:r>
          </w:p>
          <w:p w14:paraId="4AF5249F" w14:textId="0747C30A" w:rsidR="008B6276" w:rsidRDefault="008B6276" w:rsidP="008B6276">
            <w:pPr>
              <w:numPr>
                <w:ilvl w:val="0"/>
                <w:numId w:val="34"/>
              </w:numPr>
              <w:spacing w:before="120" w:after="120" w:line="256" w:lineRule="auto"/>
              <w:ind w:firstLine="0"/>
              <w:rPr>
                <w:ins w:id="6214" w:author="RoboGarden Team" w:date="2020-02-07T12:03:00Z"/>
                <w:noProof/>
                <w:color w:val="404040"/>
              </w:rPr>
            </w:pPr>
            <w:r w:rsidRPr="007F4B89">
              <w:rPr>
                <w:noProof/>
                <w:color w:val="404040"/>
              </w:rPr>
              <w:t>Median()</w:t>
            </w:r>
          </w:p>
          <w:p w14:paraId="34971E78" w14:textId="77777777" w:rsidR="00485865" w:rsidRDefault="00485865" w:rsidP="00485865">
            <w:pPr>
              <w:pStyle w:val="NoSpacing"/>
              <w:rPr>
                <w:ins w:id="6215" w:author="RoboGarden Team" w:date="2020-02-07T12:03:00Z"/>
              </w:rPr>
            </w:pPr>
            <w:ins w:id="6216" w:author="RoboGarden Team" w:date="2020-02-07T12:03:00Z">
              <w:r>
                <w:rPr>
                  <w:color w:val="404040"/>
                </w:rPr>
                <w:t xml:space="preserve">Citation: RoboGarden Course Resources </w:t>
              </w:r>
              <w:r w:rsidRPr="00E06DF7">
                <w:t>Copyright 2019</w:t>
              </w:r>
            </w:ins>
          </w:p>
          <w:p w14:paraId="671201B7" w14:textId="77777777" w:rsidR="00485865" w:rsidRPr="007F4B89" w:rsidRDefault="00485865">
            <w:pPr>
              <w:spacing w:before="120" w:after="120" w:line="256" w:lineRule="auto"/>
              <w:ind w:left="480"/>
              <w:rPr>
                <w:noProof/>
                <w:color w:val="404040"/>
              </w:rPr>
              <w:pPrChange w:id="6217" w:author="Fatemeh Yazdanbakhsh Poodeh" w:date="2020-02-07T12:03:00Z">
                <w:pPr>
                  <w:numPr>
                    <w:numId w:val="34"/>
                  </w:numPr>
                  <w:spacing w:before="120" w:after="120" w:line="256" w:lineRule="auto"/>
                  <w:ind w:left="480" w:hanging="360"/>
                </w:pPr>
              </w:pPrChange>
            </w:pPr>
          </w:p>
          <w:p w14:paraId="398AB311" w14:textId="77777777" w:rsidR="008B6276" w:rsidRPr="007F4B89" w:rsidRDefault="008B6276" w:rsidP="008B6276">
            <w:pPr>
              <w:spacing w:before="120" w:after="120" w:line="256" w:lineRule="auto"/>
              <w:ind w:left="480"/>
              <w:rPr>
                <w:noProof/>
                <w:color w:val="404040"/>
              </w:rPr>
            </w:pPr>
            <w:r w:rsidRPr="007F4B89">
              <w:rPr>
                <w:noProof/>
                <w:color w:val="404040"/>
              </w:rPr>
              <w:drawing>
                <wp:inline distT="0" distB="0" distL="0" distR="0" wp14:anchorId="53949C60" wp14:editId="073FE605">
                  <wp:extent cx="4259580" cy="982980"/>
                  <wp:effectExtent l="0" t="0" r="7620" b="7620"/>
                  <wp:docPr id="310"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259580" cy="982980"/>
                          </a:xfrm>
                          <a:prstGeom prst="rect">
                            <a:avLst/>
                          </a:prstGeom>
                          <a:noFill/>
                          <a:ln>
                            <a:noFill/>
                          </a:ln>
                        </pic:spPr>
                      </pic:pic>
                    </a:graphicData>
                  </a:graphic>
                </wp:inline>
              </w:drawing>
            </w:r>
          </w:p>
          <w:p w14:paraId="19045BB6" w14:textId="4BE1F620" w:rsidR="008B6276" w:rsidRDefault="008B6276" w:rsidP="008B6276">
            <w:pPr>
              <w:numPr>
                <w:ilvl w:val="0"/>
                <w:numId w:val="34"/>
              </w:numPr>
              <w:spacing w:before="120" w:after="120" w:line="256" w:lineRule="auto"/>
              <w:ind w:firstLine="0"/>
              <w:rPr>
                <w:ins w:id="6218" w:author="RoboGarden Team" w:date="2020-02-07T12:03:00Z"/>
                <w:noProof/>
                <w:color w:val="404040"/>
              </w:rPr>
            </w:pPr>
            <w:r w:rsidRPr="007F4B89">
              <w:rPr>
                <w:noProof/>
                <w:color w:val="404040"/>
              </w:rPr>
              <w:t xml:space="preserve">Standard Deviation() </w:t>
            </w:r>
          </w:p>
          <w:p w14:paraId="0D14552F" w14:textId="77777777" w:rsidR="00485865" w:rsidRDefault="00485865" w:rsidP="00485865">
            <w:pPr>
              <w:pStyle w:val="NoSpacing"/>
              <w:rPr>
                <w:ins w:id="6219" w:author="RoboGarden Team" w:date="2020-02-07T12:03:00Z"/>
              </w:rPr>
            </w:pPr>
            <w:ins w:id="6220" w:author="RoboGarden Team" w:date="2020-02-07T12:03:00Z">
              <w:r>
                <w:rPr>
                  <w:color w:val="404040"/>
                </w:rPr>
                <w:t xml:space="preserve">Citation: RoboGarden Course Resources </w:t>
              </w:r>
              <w:r w:rsidRPr="00E06DF7">
                <w:t>Copyright 2019</w:t>
              </w:r>
            </w:ins>
          </w:p>
          <w:p w14:paraId="36ABF5FA" w14:textId="77777777" w:rsidR="00485865" w:rsidRPr="007F4B89" w:rsidRDefault="00485865" w:rsidP="008B6276">
            <w:pPr>
              <w:numPr>
                <w:ilvl w:val="0"/>
                <w:numId w:val="34"/>
              </w:numPr>
              <w:spacing w:before="120" w:after="120" w:line="256" w:lineRule="auto"/>
              <w:ind w:firstLine="0"/>
              <w:rPr>
                <w:noProof/>
                <w:color w:val="404040"/>
              </w:rPr>
            </w:pPr>
          </w:p>
          <w:p w14:paraId="573F0200" w14:textId="77777777" w:rsidR="008B6276" w:rsidRPr="007F4B89" w:rsidRDefault="008B6276" w:rsidP="008B6276">
            <w:pPr>
              <w:spacing w:before="120" w:after="120" w:line="256" w:lineRule="auto"/>
              <w:ind w:left="480"/>
              <w:rPr>
                <w:noProof/>
                <w:color w:val="404040"/>
              </w:rPr>
            </w:pPr>
            <w:r w:rsidRPr="007F4B89">
              <w:rPr>
                <w:noProof/>
                <w:color w:val="404040"/>
              </w:rPr>
              <w:drawing>
                <wp:inline distT="0" distB="0" distL="0" distR="0" wp14:anchorId="39680ACF" wp14:editId="67737B7E">
                  <wp:extent cx="4191000" cy="899160"/>
                  <wp:effectExtent l="0" t="0" r="0" b="0"/>
                  <wp:docPr id="311"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191000" cy="899160"/>
                          </a:xfrm>
                          <a:prstGeom prst="rect">
                            <a:avLst/>
                          </a:prstGeom>
                          <a:noFill/>
                          <a:ln>
                            <a:noFill/>
                          </a:ln>
                        </pic:spPr>
                      </pic:pic>
                    </a:graphicData>
                  </a:graphic>
                </wp:inline>
              </w:drawing>
            </w:r>
          </w:p>
          <w:p w14:paraId="273C8C46" w14:textId="2D0900CC" w:rsidR="008B6276" w:rsidRDefault="008B6276" w:rsidP="008B6276">
            <w:pPr>
              <w:numPr>
                <w:ilvl w:val="0"/>
                <w:numId w:val="34"/>
              </w:numPr>
              <w:spacing w:before="120" w:after="120" w:line="256" w:lineRule="auto"/>
              <w:ind w:firstLine="0"/>
              <w:rPr>
                <w:ins w:id="6221" w:author="RoboGarden Team" w:date="2020-02-07T12:03:00Z"/>
                <w:noProof/>
                <w:color w:val="404040"/>
              </w:rPr>
            </w:pPr>
            <w:r w:rsidRPr="007F4B89">
              <w:rPr>
                <w:noProof/>
                <w:color w:val="404040"/>
              </w:rPr>
              <w:t xml:space="preserve">Variance() </w:t>
            </w:r>
          </w:p>
          <w:p w14:paraId="7F80CF4F" w14:textId="77777777" w:rsidR="00485865" w:rsidRDefault="00485865" w:rsidP="00485865">
            <w:pPr>
              <w:pStyle w:val="NoSpacing"/>
              <w:rPr>
                <w:ins w:id="6222" w:author="RoboGarden Team" w:date="2020-02-07T12:03:00Z"/>
              </w:rPr>
            </w:pPr>
            <w:ins w:id="6223" w:author="RoboGarden Team" w:date="2020-02-07T12:03:00Z">
              <w:r>
                <w:rPr>
                  <w:color w:val="404040"/>
                </w:rPr>
                <w:t xml:space="preserve">Citation: RoboGarden Course Resources </w:t>
              </w:r>
              <w:r w:rsidRPr="00E06DF7">
                <w:t>Copyright 2019</w:t>
              </w:r>
            </w:ins>
          </w:p>
          <w:p w14:paraId="4D704D9A" w14:textId="77777777" w:rsidR="00485865" w:rsidRPr="007F4B89" w:rsidRDefault="00485865" w:rsidP="008B6276">
            <w:pPr>
              <w:numPr>
                <w:ilvl w:val="0"/>
                <w:numId w:val="34"/>
              </w:numPr>
              <w:spacing w:before="120" w:after="120" w:line="256" w:lineRule="auto"/>
              <w:ind w:firstLine="0"/>
              <w:rPr>
                <w:noProof/>
                <w:color w:val="404040"/>
              </w:rPr>
            </w:pPr>
          </w:p>
          <w:p w14:paraId="58DE1DD7" w14:textId="77777777" w:rsidR="008B6276" w:rsidRPr="007F4B89" w:rsidRDefault="008B6276" w:rsidP="008B6276">
            <w:pPr>
              <w:spacing w:before="120" w:after="120" w:line="256" w:lineRule="auto"/>
              <w:ind w:left="480"/>
              <w:rPr>
                <w:noProof/>
                <w:color w:val="404040"/>
              </w:rPr>
            </w:pPr>
            <w:r w:rsidRPr="007F4B89">
              <w:rPr>
                <w:noProof/>
                <w:color w:val="404040"/>
              </w:rPr>
              <w:drawing>
                <wp:inline distT="0" distB="0" distL="0" distR="0" wp14:anchorId="545577E0" wp14:editId="6DE4A3D0">
                  <wp:extent cx="3665220" cy="830580"/>
                  <wp:effectExtent l="0" t="0" r="0" b="7620"/>
                  <wp:docPr id="31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665220" cy="830580"/>
                          </a:xfrm>
                          <a:prstGeom prst="rect">
                            <a:avLst/>
                          </a:prstGeom>
                          <a:noFill/>
                          <a:ln>
                            <a:noFill/>
                          </a:ln>
                        </pic:spPr>
                      </pic:pic>
                    </a:graphicData>
                  </a:graphic>
                </wp:inline>
              </w:drawing>
            </w:r>
          </w:p>
          <w:p w14:paraId="5C2B94B9" w14:textId="77777777" w:rsidR="008B6276" w:rsidRPr="007F4B89" w:rsidRDefault="008B6276" w:rsidP="008B6276">
            <w:pPr>
              <w:spacing w:before="120" w:after="120" w:line="256" w:lineRule="auto"/>
              <w:rPr>
                <w:color w:val="404040"/>
              </w:rPr>
            </w:pPr>
          </w:p>
        </w:tc>
        <w:tc>
          <w:tcPr>
            <w:tcW w:w="270" w:type="dxa"/>
            <w:tcBorders>
              <w:top w:val="nil"/>
              <w:left w:val="nil"/>
              <w:bottom w:val="nil"/>
              <w:right w:val="single" w:sz="4" w:space="0" w:color="DBDBDB" w:themeColor="accent3" w:themeTint="66"/>
            </w:tcBorders>
            <w:shd w:val="clear" w:color="auto" w:fill="FAFAFA"/>
            <w:tcPrChange w:id="6224" w:author="Alicia Romero Lopez" w:date="2020-01-31T09:48:00Z">
              <w:tcPr>
                <w:tcW w:w="270" w:type="dxa"/>
                <w:tcBorders>
                  <w:top w:val="nil"/>
                  <w:left w:val="nil"/>
                  <w:bottom w:val="nil"/>
                  <w:right w:val="single" w:sz="4" w:space="0" w:color="DBDBDB"/>
                </w:tcBorders>
                <w:shd w:val="clear" w:color="auto" w:fill="FAFAFA"/>
              </w:tcPr>
            </w:tcPrChange>
          </w:tcPr>
          <w:p w14:paraId="0EF57253" w14:textId="77777777" w:rsidR="008B6276" w:rsidRPr="007F4B89" w:rsidRDefault="008B6276" w:rsidP="008B6276">
            <w:pPr>
              <w:spacing w:before="120" w:after="120" w:line="256" w:lineRule="auto"/>
              <w:rPr>
                <w:color w:val="404040"/>
              </w:rPr>
            </w:pPr>
          </w:p>
        </w:tc>
      </w:tr>
      <w:tr w:rsidR="008B6276" w:rsidRPr="007F4B89" w14:paraId="7D2C505E" w14:textId="77777777" w:rsidTr="51235A2F">
        <w:trPr>
          <w:cantSplit/>
          <w:trHeight w:val="20"/>
        </w:trPr>
        <w:tc>
          <w:tcPr>
            <w:tcW w:w="265" w:type="dxa"/>
            <w:tcBorders>
              <w:top w:val="nil"/>
              <w:left w:val="single" w:sz="4" w:space="0" w:color="DBDBDB" w:themeColor="accent3" w:themeTint="66"/>
              <w:bottom w:val="nil"/>
              <w:right w:val="nil"/>
            </w:tcBorders>
            <w:shd w:val="clear" w:color="auto" w:fill="FAFAFA"/>
            <w:tcPrChange w:id="6225" w:author="Alicia Romero Lopez" w:date="2020-01-31T09:48:00Z">
              <w:tcPr>
                <w:tcW w:w="265" w:type="dxa"/>
                <w:tcBorders>
                  <w:top w:val="nil"/>
                  <w:left w:val="single" w:sz="4" w:space="0" w:color="DBDBDB"/>
                  <w:bottom w:val="nil"/>
                  <w:right w:val="nil"/>
                </w:tcBorders>
                <w:shd w:val="clear" w:color="auto" w:fill="FAFAFA"/>
              </w:tcPr>
            </w:tcPrChange>
          </w:tcPr>
          <w:p w14:paraId="2FCC5180" w14:textId="77777777" w:rsidR="008B6276" w:rsidRPr="007F4B89" w:rsidRDefault="008B6276" w:rsidP="008B6276">
            <w:pPr>
              <w:rPr>
                <w:color w:val="404040"/>
                <w:sz w:val="16"/>
                <w:szCs w:val="16"/>
              </w:rPr>
            </w:pPr>
          </w:p>
        </w:tc>
        <w:tc>
          <w:tcPr>
            <w:tcW w:w="1440" w:type="dxa"/>
            <w:tcBorders>
              <w:top w:val="nil"/>
              <w:left w:val="nil"/>
              <w:bottom w:val="nil"/>
              <w:right w:val="nil"/>
            </w:tcBorders>
            <w:shd w:val="clear" w:color="auto" w:fill="FAFAFA"/>
            <w:vAlign w:val="center"/>
            <w:tcPrChange w:id="6226" w:author="Alicia Romero Lopez" w:date="2020-01-31T09:48:00Z">
              <w:tcPr>
                <w:tcW w:w="1440" w:type="dxa"/>
                <w:tcBorders>
                  <w:top w:val="nil"/>
                  <w:left w:val="nil"/>
                  <w:bottom w:val="nil"/>
                  <w:right w:val="nil"/>
                </w:tcBorders>
                <w:shd w:val="clear" w:color="auto" w:fill="FAFAFA"/>
              </w:tcPr>
            </w:tcPrChange>
          </w:tcPr>
          <w:p w14:paraId="4C5F58B7" w14:textId="77777777" w:rsidR="008B6276" w:rsidRPr="007F4B89" w:rsidRDefault="008B6276" w:rsidP="008B6276">
            <w:pPr>
              <w:rPr>
                <w:rFonts w:ascii="Open Sans Semibold" w:hAnsi="Open Sans Semibold" w:cs="Open Sans Semibold"/>
                <w:color w:val="FFFFFF"/>
                <w:sz w:val="16"/>
                <w:szCs w:val="16"/>
              </w:rPr>
            </w:pPr>
          </w:p>
        </w:tc>
        <w:tc>
          <w:tcPr>
            <w:tcW w:w="2520" w:type="dxa"/>
            <w:tcBorders>
              <w:top w:val="nil"/>
              <w:left w:val="nil"/>
              <w:bottom w:val="nil"/>
              <w:right w:val="nil"/>
            </w:tcBorders>
            <w:shd w:val="clear" w:color="auto" w:fill="FAFAFA"/>
            <w:vAlign w:val="center"/>
            <w:tcPrChange w:id="6227" w:author="Alicia Romero Lopez" w:date="2020-01-31T09:48:00Z">
              <w:tcPr>
                <w:tcW w:w="2520" w:type="dxa"/>
                <w:tcBorders>
                  <w:top w:val="nil"/>
                  <w:left w:val="nil"/>
                  <w:bottom w:val="nil"/>
                  <w:right w:val="nil"/>
                </w:tcBorders>
                <w:shd w:val="clear" w:color="auto" w:fill="FAFAFA"/>
              </w:tcPr>
            </w:tcPrChange>
          </w:tcPr>
          <w:p w14:paraId="00DB4DAF" w14:textId="77777777" w:rsidR="008B6276" w:rsidRPr="007F4B89" w:rsidRDefault="008B6276" w:rsidP="008B6276">
            <w:pPr>
              <w:rPr>
                <w:color w:val="404040"/>
                <w:sz w:val="16"/>
                <w:szCs w:val="16"/>
              </w:rPr>
            </w:pPr>
          </w:p>
        </w:tc>
        <w:tc>
          <w:tcPr>
            <w:tcW w:w="2052" w:type="dxa"/>
            <w:tcBorders>
              <w:top w:val="nil"/>
              <w:left w:val="nil"/>
              <w:bottom w:val="nil"/>
              <w:right w:val="nil"/>
            </w:tcBorders>
            <w:shd w:val="clear" w:color="auto" w:fill="FAFAFA"/>
            <w:vAlign w:val="center"/>
            <w:tcPrChange w:id="6228" w:author="Alicia Romero Lopez" w:date="2020-01-31T09:48:00Z">
              <w:tcPr>
                <w:tcW w:w="2052" w:type="dxa"/>
                <w:tcBorders>
                  <w:top w:val="nil"/>
                  <w:left w:val="nil"/>
                  <w:bottom w:val="nil"/>
                  <w:right w:val="nil"/>
                </w:tcBorders>
                <w:shd w:val="clear" w:color="auto" w:fill="FAFAFA"/>
              </w:tcPr>
            </w:tcPrChange>
          </w:tcPr>
          <w:p w14:paraId="783FE6F2" w14:textId="77777777" w:rsidR="008B6276" w:rsidRPr="007F4B89" w:rsidRDefault="008B6276" w:rsidP="008B6276">
            <w:pPr>
              <w:rPr>
                <w:color w:val="404040"/>
                <w:sz w:val="16"/>
                <w:szCs w:val="16"/>
              </w:rPr>
            </w:pPr>
          </w:p>
        </w:tc>
        <w:tc>
          <w:tcPr>
            <w:tcW w:w="3888" w:type="dxa"/>
            <w:tcBorders>
              <w:top w:val="nil"/>
              <w:left w:val="nil"/>
              <w:bottom w:val="nil"/>
              <w:right w:val="nil"/>
            </w:tcBorders>
            <w:shd w:val="clear" w:color="auto" w:fill="FAFAFA"/>
            <w:vAlign w:val="center"/>
            <w:tcPrChange w:id="6229" w:author="Alicia Romero Lopez" w:date="2020-01-31T09:48:00Z">
              <w:tcPr>
                <w:tcW w:w="3888" w:type="dxa"/>
                <w:tcBorders>
                  <w:top w:val="nil"/>
                  <w:left w:val="nil"/>
                  <w:bottom w:val="nil"/>
                  <w:right w:val="nil"/>
                </w:tcBorders>
                <w:shd w:val="clear" w:color="auto" w:fill="FAFAFA"/>
              </w:tcPr>
            </w:tcPrChange>
          </w:tcPr>
          <w:p w14:paraId="468BD0D8" w14:textId="77777777" w:rsidR="008B6276" w:rsidRPr="007F4B89" w:rsidRDefault="008B6276" w:rsidP="008B6276">
            <w:pPr>
              <w:rPr>
                <w:noProof/>
                <w:color w:val="404040"/>
                <w:sz w:val="16"/>
                <w:szCs w:val="16"/>
              </w:rPr>
            </w:pPr>
          </w:p>
        </w:tc>
        <w:tc>
          <w:tcPr>
            <w:tcW w:w="270" w:type="dxa"/>
            <w:tcBorders>
              <w:top w:val="nil"/>
              <w:left w:val="nil"/>
              <w:bottom w:val="nil"/>
              <w:right w:val="single" w:sz="4" w:space="0" w:color="DBDBDB" w:themeColor="accent3" w:themeTint="66"/>
            </w:tcBorders>
            <w:shd w:val="clear" w:color="auto" w:fill="FAFAFA"/>
            <w:tcPrChange w:id="6230" w:author="Alicia Romero Lopez" w:date="2020-01-31T09:48:00Z">
              <w:tcPr>
                <w:tcW w:w="270" w:type="dxa"/>
                <w:tcBorders>
                  <w:top w:val="nil"/>
                  <w:left w:val="nil"/>
                  <w:bottom w:val="nil"/>
                  <w:right w:val="single" w:sz="4" w:space="0" w:color="DBDBDB"/>
                </w:tcBorders>
                <w:shd w:val="clear" w:color="auto" w:fill="FAFAFA"/>
              </w:tcPr>
            </w:tcPrChange>
          </w:tcPr>
          <w:p w14:paraId="7CD7C84E" w14:textId="77777777" w:rsidR="008B6276" w:rsidRPr="007F4B89" w:rsidRDefault="008B6276" w:rsidP="008B6276">
            <w:pPr>
              <w:rPr>
                <w:color w:val="404040"/>
                <w:sz w:val="16"/>
                <w:szCs w:val="16"/>
              </w:rPr>
            </w:pPr>
          </w:p>
        </w:tc>
      </w:tr>
      <w:tr w:rsidR="008B6276" w:rsidRPr="007F4B89" w14:paraId="14615A12" w14:textId="77777777" w:rsidTr="51235A2F">
        <w:trPr>
          <w:cantSplit/>
          <w:trHeight w:val="87"/>
        </w:trPr>
        <w:tc>
          <w:tcPr>
            <w:tcW w:w="265" w:type="dxa"/>
            <w:tcBorders>
              <w:top w:val="nil"/>
              <w:left w:val="single" w:sz="4" w:space="0" w:color="DBDBDB" w:themeColor="accent3" w:themeTint="66"/>
              <w:bottom w:val="nil"/>
              <w:right w:val="nil"/>
            </w:tcBorders>
            <w:shd w:val="clear" w:color="auto" w:fill="FAFAFA"/>
            <w:tcPrChange w:id="6231" w:author="Alicia Romero Lopez" w:date="2020-01-31T09:48:00Z">
              <w:tcPr>
                <w:tcW w:w="265" w:type="dxa"/>
                <w:tcBorders>
                  <w:top w:val="nil"/>
                  <w:left w:val="single" w:sz="4" w:space="0" w:color="DBDBDB"/>
                  <w:bottom w:val="nil"/>
                  <w:right w:val="nil"/>
                </w:tcBorders>
                <w:shd w:val="clear" w:color="auto" w:fill="FAFAFA"/>
              </w:tcPr>
            </w:tcPrChange>
          </w:tcPr>
          <w:p w14:paraId="2814260E" w14:textId="77777777" w:rsidR="008B6276" w:rsidRPr="007F4B89" w:rsidRDefault="008B6276" w:rsidP="008B6276">
            <w:pPr>
              <w:rPr>
                <w:color w:val="404040"/>
                <w:sz w:val="16"/>
                <w:szCs w:val="16"/>
              </w:rPr>
            </w:pPr>
          </w:p>
        </w:tc>
        <w:tc>
          <w:tcPr>
            <w:tcW w:w="3960" w:type="dxa"/>
            <w:gridSpan w:val="2"/>
            <w:tcBorders>
              <w:top w:val="nil"/>
              <w:left w:val="nil"/>
              <w:bottom w:val="nil"/>
              <w:right w:val="nil"/>
            </w:tcBorders>
            <w:shd w:val="clear" w:color="auto" w:fill="FAFAFA"/>
            <w:vAlign w:val="center"/>
            <w:tcPrChange w:id="6232" w:author="Alicia Romero Lopez" w:date="2020-01-31T09:48:00Z">
              <w:tcPr>
                <w:tcW w:w="3960" w:type="dxa"/>
                <w:gridSpan w:val="2"/>
                <w:tcBorders>
                  <w:top w:val="nil"/>
                  <w:left w:val="nil"/>
                  <w:bottom w:val="nil"/>
                  <w:right w:val="nil"/>
                </w:tcBorders>
                <w:shd w:val="clear" w:color="auto" w:fill="FAFAFA"/>
              </w:tcPr>
            </w:tcPrChange>
          </w:tcPr>
          <w:p w14:paraId="28049CF6" w14:textId="77777777" w:rsidR="008B6276" w:rsidRPr="007F4B89" w:rsidRDefault="008B6276" w:rsidP="008B6276">
            <w:pPr>
              <w:rPr>
                <w:rFonts w:ascii="Open Sans Semibold" w:hAnsi="Open Sans Semibold" w:cs="Open Sans Semibold"/>
                <w:color w:val="FFFFFF"/>
                <w:sz w:val="16"/>
                <w:szCs w:val="16"/>
              </w:rPr>
            </w:pPr>
          </w:p>
        </w:tc>
        <w:tc>
          <w:tcPr>
            <w:tcW w:w="2052" w:type="dxa"/>
            <w:tcBorders>
              <w:top w:val="nil"/>
              <w:left w:val="nil"/>
              <w:bottom w:val="nil"/>
              <w:right w:val="nil"/>
            </w:tcBorders>
            <w:shd w:val="clear" w:color="auto" w:fill="FAFAFA"/>
            <w:vAlign w:val="center"/>
            <w:tcPrChange w:id="6233" w:author="Alicia Romero Lopez" w:date="2020-01-31T09:48:00Z">
              <w:tcPr>
                <w:tcW w:w="2052" w:type="dxa"/>
                <w:tcBorders>
                  <w:top w:val="nil"/>
                  <w:left w:val="nil"/>
                  <w:bottom w:val="nil"/>
                  <w:right w:val="nil"/>
                </w:tcBorders>
                <w:shd w:val="clear" w:color="auto" w:fill="FAFAFA"/>
              </w:tcPr>
            </w:tcPrChange>
          </w:tcPr>
          <w:p w14:paraId="540653D8" w14:textId="77777777" w:rsidR="008B6276" w:rsidRPr="007F4B89" w:rsidRDefault="008B6276" w:rsidP="008B6276">
            <w:pPr>
              <w:rPr>
                <w:color w:val="404040"/>
                <w:sz w:val="16"/>
                <w:szCs w:val="16"/>
              </w:rPr>
            </w:pPr>
          </w:p>
        </w:tc>
        <w:tc>
          <w:tcPr>
            <w:tcW w:w="3888" w:type="dxa"/>
            <w:tcBorders>
              <w:top w:val="nil"/>
              <w:left w:val="nil"/>
              <w:bottom w:val="nil"/>
              <w:right w:val="nil"/>
            </w:tcBorders>
            <w:shd w:val="clear" w:color="auto" w:fill="FAFAFA"/>
            <w:vAlign w:val="center"/>
            <w:tcPrChange w:id="6234" w:author="Alicia Romero Lopez" w:date="2020-01-31T09:48:00Z">
              <w:tcPr>
                <w:tcW w:w="3888" w:type="dxa"/>
                <w:tcBorders>
                  <w:top w:val="nil"/>
                  <w:left w:val="nil"/>
                  <w:bottom w:val="nil"/>
                  <w:right w:val="nil"/>
                </w:tcBorders>
                <w:shd w:val="clear" w:color="auto" w:fill="FAFAFA"/>
              </w:tcPr>
            </w:tcPrChange>
          </w:tcPr>
          <w:p w14:paraId="11CB7471" w14:textId="77777777" w:rsidR="008B6276" w:rsidRPr="007F4B89" w:rsidRDefault="008B6276" w:rsidP="008B6276">
            <w:pPr>
              <w:rPr>
                <w:color w:val="404040"/>
                <w:sz w:val="16"/>
                <w:szCs w:val="16"/>
              </w:rPr>
            </w:pPr>
          </w:p>
        </w:tc>
        <w:tc>
          <w:tcPr>
            <w:tcW w:w="270" w:type="dxa"/>
            <w:tcBorders>
              <w:top w:val="nil"/>
              <w:left w:val="nil"/>
              <w:bottom w:val="nil"/>
              <w:right w:val="single" w:sz="4" w:space="0" w:color="DBDBDB" w:themeColor="accent3" w:themeTint="66"/>
            </w:tcBorders>
            <w:shd w:val="clear" w:color="auto" w:fill="FAFAFA"/>
            <w:tcPrChange w:id="6235" w:author="Alicia Romero Lopez" w:date="2020-01-31T09:48:00Z">
              <w:tcPr>
                <w:tcW w:w="270" w:type="dxa"/>
                <w:tcBorders>
                  <w:top w:val="nil"/>
                  <w:left w:val="nil"/>
                  <w:bottom w:val="nil"/>
                  <w:right w:val="single" w:sz="4" w:space="0" w:color="DBDBDB"/>
                </w:tcBorders>
                <w:shd w:val="clear" w:color="auto" w:fill="FAFAFA"/>
              </w:tcPr>
            </w:tcPrChange>
          </w:tcPr>
          <w:p w14:paraId="453EC6E7" w14:textId="77777777" w:rsidR="008B6276" w:rsidRPr="007F4B89" w:rsidRDefault="008B6276" w:rsidP="008B6276">
            <w:pPr>
              <w:rPr>
                <w:color w:val="404040"/>
                <w:sz w:val="16"/>
                <w:szCs w:val="16"/>
              </w:rPr>
            </w:pPr>
          </w:p>
        </w:tc>
      </w:tr>
      <w:tr w:rsidR="008B6276" w:rsidRPr="007F4B89" w14:paraId="4474D04C" w14:textId="77777777" w:rsidTr="51235A2F">
        <w:trPr>
          <w:cantSplit/>
        </w:trPr>
        <w:tc>
          <w:tcPr>
            <w:tcW w:w="265" w:type="dxa"/>
            <w:tcBorders>
              <w:top w:val="nil"/>
              <w:left w:val="single" w:sz="4" w:space="0" w:color="DBDBDB" w:themeColor="accent3" w:themeTint="66"/>
              <w:bottom w:val="single" w:sz="4" w:space="0" w:color="DBDBDB" w:themeColor="accent3" w:themeTint="66"/>
              <w:right w:val="nil"/>
            </w:tcBorders>
            <w:shd w:val="clear" w:color="auto" w:fill="FAFAFA"/>
            <w:tcPrChange w:id="6236" w:author="Alicia Romero Lopez" w:date="2020-01-31T09:48:00Z">
              <w:tcPr>
                <w:tcW w:w="265" w:type="dxa"/>
                <w:tcBorders>
                  <w:top w:val="nil"/>
                  <w:left w:val="single" w:sz="4" w:space="0" w:color="DBDBDB"/>
                  <w:bottom w:val="single" w:sz="4" w:space="0" w:color="DBDBDB"/>
                  <w:right w:val="nil"/>
                </w:tcBorders>
                <w:shd w:val="clear" w:color="auto" w:fill="FAFAFA"/>
              </w:tcPr>
            </w:tcPrChange>
          </w:tcPr>
          <w:p w14:paraId="75C92952" w14:textId="77777777" w:rsidR="008B6276" w:rsidRPr="007F4B89" w:rsidRDefault="008B6276" w:rsidP="008B6276">
            <w:pPr>
              <w:rPr>
                <w:color w:val="404040"/>
                <w:sz w:val="16"/>
                <w:szCs w:val="16"/>
              </w:rPr>
            </w:pPr>
          </w:p>
        </w:tc>
        <w:tc>
          <w:tcPr>
            <w:tcW w:w="3960" w:type="dxa"/>
            <w:gridSpan w:val="2"/>
            <w:tcBorders>
              <w:top w:val="nil"/>
              <w:left w:val="nil"/>
              <w:bottom w:val="single" w:sz="4" w:space="0" w:color="DBDBDB" w:themeColor="accent3" w:themeTint="66"/>
              <w:right w:val="nil"/>
            </w:tcBorders>
            <w:shd w:val="clear" w:color="auto" w:fill="FAFAFA"/>
            <w:vAlign w:val="center"/>
            <w:tcPrChange w:id="6237" w:author="Alicia Romero Lopez" w:date="2020-01-31T09:48:00Z">
              <w:tcPr>
                <w:tcW w:w="3960" w:type="dxa"/>
                <w:gridSpan w:val="2"/>
                <w:tcBorders>
                  <w:top w:val="nil"/>
                  <w:left w:val="nil"/>
                  <w:bottom w:val="single" w:sz="4" w:space="0" w:color="DBDBDB"/>
                  <w:right w:val="nil"/>
                </w:tcBorders>
                <w:shd w:val="clear" w:color="auto" w:fill="FAFAFA"/>
              </w:tcPr>
            </w:tcPrChange>
          </w:tcPr>
          <w:p w14:paraId="41432540" w14:textId="77777777" w:rsidR="008B6276" w:rsidRPr="007F4B89" w:rsidRDefault="008B6276" w:rsidP="008B6276">
            <w:pPr>
              <w:rPr>
                <w:color w:val="404040"/>
                <w:sz w:val="16"/>
                <w:szCs w:val="16"/>
              </w:rPr>
            </w:pPr>
          </w:p>
        </w:tc>
        <w:tc>
          <w:tcPr>
            <w:tcW w:w="2052" w:type="dxa"/>
            <w:tcBorders>
              <w:top w:val="nil"/>
              <w:left w:val="nil"/>
              <w:bottom w:val="single" w:sz="4" w:space="0" w:color="DBDBDB" w:themeColor="accent3" w:themeTint="66"/>
              <w:right w:val="nil"/>
            </w:tcBorders>
            <w:shd w:val="clear" w:color="auto" w:fill="FAFAFA"/>
            <w:vAlign w:val="center"/>
            <w:tcPrChange w:id="6238" w:author="Alicia Romero Lopez" w:date="2020-01-31T09:48:00Z">
              <w:tcPr>
                <w:tcW w:w="2052" w:type="dxa"/>
                <w:tcBorders>
                  <w:top w:val="nil"/>
                  <w:left w:val="nil"/>
                  <w:bottom w:val="single" w:sz="4" w:space="0" w:color="DBDBDB"/>
                  <w:right w:val="nil"/>
                </w:tcBorders>
                <w:shd w:val="clear" w:color="auto" w:fill="FAFAFA"/>
              </w:tcPr>
            </w:tcPrChange>
          </w:tcPr>
          <w:p w14:paraId="47F8E8D5" w14:textId="77777777" w:rsidR="008B6276" w:rsidRPr="007F4B89" w:rsidRDefault="008B6276" w:rsidP="008B6276">
            <w:pPr>
              <w:rPr>
                <w:color w:val="404040"/>
                <w:sz w:val="16"/>
                <w:szCs w:val="16"/>
              </w:rPr>
            </w:pPr>
          </w:p>
        </w:tc>
        <w:tc>
          <w:tcPr>
            <w:tcW w:w="3888" w:type="dxa"/>
            <w:tcBorders>
              <w:top w:val="nil"/>
              <w:left w:val="nil"/>
              <w:bottom w:val="single" w:sz="4" w:space="0" w:color="DBDBDB" w:themeColor="accent3" w:themeTint="66"/>
              <w:right w:val="nil"/>
            </w:tcBorders>
            <w:shd w:val="clear" w:color="auto" w:fill="FAFAFA"/>
            <w:vAlign w:val="center"/>
            <w:tcPrChange w:id="6239" w:author="Alicia Romero Lopez" w:date="2020-01-31T09:48:00Z">
              <w:tcPr>
                <w:tcW w:w="3888" w:type="dxa"/>
                <w:tcBorders>
                  <w:top w:val="nil"/>
                  <w:left w:val="nil"/>
                  <w:bottom w:val="single" w:sz="4" w:space="0" w:color="DBDBDB"/>
                  <w:right w:val="nil"/>
                </w:tcBorders>
                <w:shd w:val="clear" w:color="auto" w:fill="FAFAFA"/>
              </w:tcPr>
            </w:tcPrChange>
          </w:tcPr>
          <w:p w14:paraId="33091264" w14:textId="77777777" w:rsidR="008B6276" w:rsidRPr="007F4B89" w:rsidRDefault="008B6276" w:rsidP="008B6276">
            <w:pPr>
              <w:rPr>
                <w:color w:val="404040"/>
                <w:sz w:val="16"/>
                <w:szCs w:val="16"/>
              </w:rPr>
            </w:pPr>
          </w:p>
        </w:tc>
        <w:tc>
          <w:tcPr>
            <w:tcW w:w="270" w:type="dxa"/>
            <w:tcBorders>
              <w:top w:val="nil"/>
              <w:left w:val="nil"/>
              <w:bottom w:val="single" w:sz="4" w:space="0" w:color="DBDBDB" w:themeColor="accent3" w:themeTint="66"/>
              <w:right w:val="single" w:sz="4" w:space="0" w:color="DBDBDB" w:themeColor="accent3" w:themeTint="66"/>
            </w:tcBorders>
            <w:shd w:val="clear" w:color="auto" w:fill="FAFAFA"/>
            <w:tcPrChange w:id="6240" w:author="Alicia Romero Lopez" w:date="2020-01-31T09:48:00Z">
              <w:tcPr>
                <w:tcW w:w="270" w:type="dxa"/>
                <w:tcBorders>
                  <w:top w:val="nil"/>
                  <w:left w:val="nil"/>
                  <w:bottom w:val="single" w:sz="4" w:space="0" w:color="DBDBDB"/>
                  <w:right w:val="single" w:sz="4" w:space="0" w:color="DBDBDB"/>
                </w:tcBorders>
                <w:shd w:val="clear" w:color="auto" w:fill="FAFAFA"/>
              </w:tcPr>
            </w:tcPrChange>
          </w:tcPr>
          <w:p w14:paraId="7E134617" w14:textId="77777777" w:rsidR="008B6276" w:rsidRPr="007F4B89" w:rsidRDefault="008B6276" w:rsidP="008B6276">
            <w:pPr>
              <w:rPr>
                <w:color w:val="404040"/>
                <w:sz w:val="16"/>
                <w:szCs w:val="16"/>
              </w:rPr>
            </w:pPr>
          </w:p>
        </w:tc>
      </w:tr>
    </w:tbl>
    <w:p w14:paraId="5067DBD5" w14:textId="77777777" w:rsidR="008B6276" w:rsidRPr="007F4B89" w:rsidRDefault="008B6276" w:rsidP="008B6276">
      <w:pPr>
        <w:spacing w:before="80" w:after="80" w:line="240" w:lineRule="auto"/>
        <w:outlineLvl w:val="1"/>
        <w:rPr>
          <w:rFonts w:ascii="Open Sans Semibold" w:eastAsia="Times New Roman" w:hAnsi="Open Sans Semibold" w:cs="Open Sans Semibold"/>
          <w:color w:val="11143F"/>
          <w:sz w:val="28"/>
          <w:szCs w:val="28"/>
        </w:rPr>
      </w:pPr>
    </w:p>
    <w:p w14:paraId="3B696D9F" w14:textId="4601A1C5" w:rsidR="008B6276" w:rsidRDefault="008B6276" w:rsidP="008B6276">
      <w:pPr>
        <w:spacing w:before="80" w:after="80" w:line="240" w:lineRule="auto"/>
        <w:outlineLvl w:val="1"/>
        <w:rPr>
          <w:rFonts w:ascii="Open Sans Semibold" w:eastAsia="Times New Roman" w:hAnsi="Open Sans Semibold" w:cs="Open Sans Semibold"/>
          <w:color w:val="11143F"/>
          <w:sz w:val="28"/>
          <w:szCs w:val="28"/>
        </w:rPr>
      </w:pPr>
      <w:r w:rsidRPr="007F4B89">
        <w:rPr>
          <w:rFonts w:ascii="Open Sans Semibold" w:eastAsia="Times New Roman" w:hAnsi="Open Sans Semibold" w:cs="Open Sans Semibold"/>
          <w:color w:val="11143F"/>
          <w:sz w:val="28"/>
          <w:szCs w:val="28"/>
        </w:rPr>
        <w:t>Section 3: Important Terms</w:t>
      </w:r>
    </w:p>
    <w:p w14:paraId="47A7DFA1" w14:textId="16F724D8" w:rsidR="00082467" w:rsidRPr="007F4B89" w:rsidRDefault="00082467" w:rsidP="00082467">
      <w:r>
        <w:t>In this section</w:t>
      </w:r>
      <w:ins w:id="6241" w:author="Chantelle Dubois Nishiyama" w:date="2020-02-19T22:05:00Z">
        <w:r w:rsidR="00273CA2">
          <w:t>,</w:t>
        </w:r>
      </w:ins>
      <w:r>
        <w:t xml:space="preserve"> you will learn some important terms that you will need to know them when working with datasets.</w:t>
      </w:r>
      <w:r w:rsidR="005E65AD">
        <w:t xml:space="preserve"> The terms are noise, outliers and</w:t>
      </w:r>
      <w:r w:rsidR="00EE684A">
        <w:t xml:space="preserve"> missing data </w:t>
      </w:r>
      <w:ins w:id="6242" w:author="Chantelle Dubois Nishiyama" w:date="2020-02-19T22:05:00Z">
        <w:r w:rsidR="00273CA2">
          <w:t>which</w:t>
        </w:r>
      </w:ins>
      <w:del w:id="6243" w:author="Chantelle Dubois Nishiyama" w:date="2020-02-19T22:05:00Z">
        <w:r w:rsidR="00EE684A" w:rsidDel="00273CA2">
          <w:delText>that</w:delText>
        </w:r>
      </w:del>
      <w:r w:rsidR="00EE684A">
        <w:t xml:space="preserve"> refer to </w:t>
      </w:r>
      <w:ins w:id="6244" w:author="Chantelle Dubois Nishiyama" w:date="2020-02-19T22:05:00Z">
        <w:r w:rsidR="00273CA2">
          <w:t xml:space="preserve">the </w:t>
        </w:r>
      </w:ins>
      <w:r w:rsidR="00EE684A">
        <w:t xml:space="preserve">existence of problems in </w:t>
      </w:r>
      <w:r w:rsidR="00C8062F">
        <w:t>y</w:t>
      </w:r>
      <w:r w:rsidR="00EE684A">
        <w:t>our dataset</w:t>
      </w:r>
      <w:ins w:id="6245" w:author="Chantelle Dubois Nishiyama" w:date="2020-02-19T22:05:00Z">
        <w:r w:rsidR="00273CA2">
          <w:t xml:space="preserve">. </w:t>
        </w:r>
      </w:ins>
      <w:del w:id="6246" w:author="Chantelle Dubois Nishiyama" w:date="2020-02-19T22:05:00Z">
        <w:r w:rsidR="00EE684A" w:rsidDel="00273CA2">
          <w:delText xml:space="preserve"> so</w:delText>
        </w:r>
        <w:r w:rsidR="00C8062F" w:rsidDel="00273CA2">
          <w:delText xml:space="preserve"> </w:delText>
        </w:r>
      </w:del>
      <w:ins w:id="6247" w:author="Chantelle Dubois Nishiyama" w:date="2020-02-19T22:05:00Z">
        <w:r w:rsidR="00273CA2">
          <w:t>Y</w:t>
        </w:r>
      </w:ins>
      <w:del w:id="6248" w:author="Chantelle Dubois Nishiyama" w:date="2020-02-19T22:05:00Z">
        <w:r w:rsidR="00C8062F" w:rsidDel="00273CA2">
          <w:delText>y</w:delText>
        </w:r>
      </w:del>
      <w:r w:rsidR="00C8062F">
        <w:t>ou</w:t>
      </w:r>
      <w:r w:rsidR="00EE684A">
        <w:t xml:space="preserve"> need to fix them before using the dataset.</w:t>
      </w:r>
    </w:p>
    <w:p w14:paraId="569F2E2C" w14:textId="77777777" w:rsidR="008B6276" w:rsidRPr="007F4B89" w:rsidRDefault="008B6276" w:rsidP="008B6276">
      <w:pPr>
        <w:spacing w:before="120" w:after="120" w:line="256" w:lineRule="auto"/>
        <w:outlineLvl w:val="2"/>
        <w:rPr>
          <w:rFonts w:ascii="Open Sans Semibold" w:eastAsia="Open Sans" w:hAnsi="Open Sans Semibold" w:cs="Open Sans Semibold"/>
          <w:color w:val="11143F"/>
          <w:sz w:val="25"/>
          <w:szCs w:val="25"/>
          <w:lang w:bidi="ar-BH"/>
        </w:rPr>
      </w:pPr>
      <w:r w:rsidRPr="007F4B89">
        <w:rPr>
          <w:rFonts w:ascii="Open Sans Semibold" w:eastAsia="Open Sans" w:hAnsi="Open Sans Semibold" w:cs="Open Sans Semibold"/>
          <w:color w:val="11143F"/>
          <w:sz w:val="25"/>
          <w:szCs w:val="25"/>
          <w:lang w:bidi="ar-BH"/>
        </w:rPr>
        <w:t>Noise</w:t>
      </w:r>
    </w:p>
    <w:tbl>
      <w:tblPr>
        <w:tblStyle w:val="TableGrid6"/>
        <w:tblW w:w="10440" w:type="dxa"/>
        <w:tblInd w:w="-5" w:type="dxa"/>
        <w:tblBorders>
          <w:top w:val="single" w:sz="4" w:space="0" w:color="DBDBDB"/>
          <w:left w:val="single" w:sz="4" w:space="0" w:color="DBDBDB"/>
          <w:bottom w:val="single" w:sz="4" w:space="0" w:color="DBDBDB"/>
          <w:right w:val="single" w:sz="4" w:space="0" w:color="DBDBDB"/>
          <w:insideH w:val="none" w:sz="0" w:space="0" w:color="auto"/>
          <w:insideV w:val="none" w:sz="0" w:space="0" w:color="auto"/>
        </w:tblBorders>
        <w:tblLayout w:type="fixed"/>
        <w:tblCellMar>
          <w:left w:w="115" w:type="dxa"/>
          <w:right w:w="115" w:type="dxa"/>
        </w:tblCellMar>
        <w:tblLook w:val="04A0" w:firstRow="1" w:lastRow="0" w:firstColumn="1" w:lastColumn="0" w:noHBand="0" w:noVBand="1"/>
        <w:tblPrChange w:id="6249" w:author="Alicia Romero Lopez" w:date="2020-01-31T09:48:00Z">
          <w:tblPr>
            <w:tblStyle w:val="TableGrid6"/>
            <w:tblW w:w="10440" w:type="dxa"/>
            <w:tblInd w:w="-5" w:type="dxa"/>
            <w:tblBorders>
              <w:top w:val="single" w:sz="4" w:space="0" w:color="DBDBDB"/>
              <w:left w:val="single" w:sz="4" w:space="0" w:color="DBDBDB"/>
              <w:bottom w:val="single" w:sz="4" w:space="0" w:color="DBDBDB"/>
              <w:right w:val="single" w:sz="4" w:space="0" w:color="DBDBDB"/>
              <w:insideH w:val="none" w:sz="0" w:space="0" w:color="auto"/>
              <w:insideV w:val="none" w:sz="0" w:space="0" w:color="auto"/>
            </w:tblBorders>
            <w:tblLayout w:type="fixed"/>
            <w:tblCellMar>
              <w:left w:w="115" w:type="dxa"/>
              <w:right w:w="115" w:type="dxa"/>
            </w:tblCellMar>
            <w:tblLook w:val="04A0" w:firstRow="1" w:lastRow="0" w:firstColumn="1" w:lastColumn="0" w:noHBand="0" w:noVBand="1"/>
          </w:tblPr>
        </w:tblPrChange>
      </w:tblPr>
      <w:tblGrid>
        <w:gridCol w:w="10440"/>
        <w:tblGridChange w:id="6250">
          <w:tblGrid>
            <w:gridCol w:w="360"/>
          </w:tblGrid>
        </w:tblGridChange>
      </w:tblGrid>
      <w:tr w:rsidR="008B6276" w:rsidRPr="007F4B89" w14:paraId="313DD56F" w14:textId="77777777" w:rsidTr="51235A2F">
        <w:trPr>
          <w:cantSplit/>
          <w:trHeight w:val="420"/>
        </w:trPr>
        <w:tc>
          <w:tcPr>
            <w:tcW w:w="10440" w:type="dxa"/>
            <w:tcBorders>
              <w:top w:val="single" w:sz="4" w:space="0" w:color="DBDBDB" w:themeColor="accent3" w:themeTint="66"/>
              <w:left w:val="single" w:sz="4" w:space="0" w:color="DBDBDB" w:themeColor="accent3" w:themeTint="66"/>
              <w:bottom w:val="nil"/>
              <w:right w:val="single" w:sz="4" w:space="0" w:color="DBDBDB" w:themeColor="accent3" w:themeTint="66"/>
            </w:tcBorders>
            <w:shd w:val="clear" w:color="auto" w:fill="FAFAFA"/>
            <w:hideMark/>
            <w:tcPrChange w:id="6251" w:author="Alicia Romero Lopez" w:date="2020-01-31T09:48:00Z">
              <w:tcPr>
                <w:tcW w:w="10440" w:type="dxa"/>
                <w:tcBorders>
                  <w:top w:val="single" w:sz="4" w:space="0" w:color="DBDBDB"/>
                  <w:left w:val="single" w:sz="4" w:space="0" w:color="DBDBDB"/>
                  <w:bottom w:val="nil"/>
                  <w:right w:val="single" w:sz="4" w:space="0" w:color="DBDBDB"/>
                </w:tcBorders>
                <w:shd w:val="clear" w:color="auto" w:fill="FAFAFA"/>
                <w:hideMark/>
              </w:tcPr>
            </w:tcPrChange>
          </w:tcPr>
          <w:p w14:paraId="33BB3DC7" w14:textId="77777777" w:rsidR="008B6276" w:rsidRPr="007F4B89" w:rsidRDefault="008B6276" w:rsidP="008B6276">
            <w:pPr>
              <w:spacing w:before="120" w:after="120" w:line="256" w:lineRule="auto"/>
              <w:outlineLvl w:val="2"/>
              <w:rPr>
                <w:rFonts w:ascii="Open Sans Semibold" w:hAnsi="Open Sans Semibold" w:cs="Open Sans Semibold"/>
                <w:color w:val="11143F"/>
              </w:rPr>
            </w:pPr>
            <w:r w:rsidRPr="007F4B89">
              <w:rPr>
                <w:rFonts w:ascii="Open Sans Semibold" w:hAnsi="Open Sans Semibold" w:cs="Open Sans Semibold"/>
                <w:color w:val="11143F"/>
              </w:rPr>
              <w:t>What is Noise in Data?</w:t>
            </w:r>
          </w:p>
        </w:tc>
      </w:tr>
      <w:tr w:rsidR="008B6276" w:rsidRPr="007F4B89" w14:paraId="7708590D" w14:textId="77777777" w:rsidTr="51235A2F">
        <w:trPr>
          <w:cantSplit/>
          <w:trHeight w:val="419"/>
        </w:trPr>
        <w:tc>
          <w:tcPr>
            <w:tcW w:w="10440" w:type="dxa"/>
            <w:tcBorders>
              <w:top w:val="nil"/>
              <w:left w:val="single" w:sz="4" w:space="0" w:color="DBDBDB" w:themeColor="accent3" w:themeTint="66"/>
              <w:bottom w:val="nil"/>
              <w:right w:val="single" w:sz="4" w:space="0" w:color="DBDBDB" w:themeColor="accent3" w:themeTint="66"/>
            </w:tcBorders>
            <w:shd w:val="clear" w:color="auto" w:fill="FAFAFA"/>
            <w:hideMark/>
            <w:tcPrChange w:id="6252" w:author="Alicia Romero Lopez" w:date="2020-01-31T09:48:00Z">
              <w:tcPr>
                <w:tcW w:w="10440" w:type="dxa"/>
                <w:tcBorders>
                  <w:top w:val="nil"/>
                  <w:left w:val="single" w:sz="4" w:space="0" w:color="DBDBDB"/>
                  <w:bottom w:val="nil"/>
                  <w:right w:val="single" w:sz="4" w:space="0" w:color="DBDBDB"/>
                </w:tcBorders>
                <w:shd w:val="clear" w:color="auto" w:fill="FAFAFA"/>
                <w:hideMark/>
              </w:tcPr>
            </w:tcPrChange>
          </w:tcPr>
          <w:p w14:paraId="2C31CA82" w14:textId="77777777" w:rsidR="008B6276" w:rsidRPr="007F4B89" w:rsidRDefault="008B6276" w:rsidP="008B6276">
            <w:pPr>
              <w:spacing w:before="120" w:after="120" w:line="256" w:lineRule="auto"/>
              <w:outlineLvl w:val="2"/>
              <w:rPr>
                <w:color w:val="404040"/>
              </w:rPr>
            </w:pPr>
            <w:r w:rsidRPr="007F4B89">
              <w:rPr>
                <w:color w:val="404040"/>
              </w:rPr>
              <w:t xml:space="preserve">In analyzing data, we define noise as any distortion to the actual data points. Noise in data has two main types: </w:t>
            </w:r>
          </w:p>
          <w:p w14:paraId="0D32A623" w14:textId="77777777" w:rsidR="008B6276" w:rsidRPr="007F4B89" w:rsidRDefault="008B6276" w:rsidP="008B6276">
            <w:pPr>
              <w:spacing w:before="120" w:after="120" w:line="256" w:lineRule="auto"/>
              <w:outlineLvl w:val="2"/>
              <w:rPr>
                <w:color w:val="404040"/>
              </w:rPr>
            </w:pPr>
            <w:r w:rsidRPr="007F4B89">
              <w:rPr>
                <w:b/>
                <w:bCs/>
                <w:color w:val="404040"/>
              </w:rPr>
              <w:t>Noise in Objects</w:t>
            </w:r>
            <w:r w:rsidRPr="007F4B89">
              <w:rPr>
                <w:color w:val="404040"/>
              </w:rPr>
              <w:t xml:space="preserve">: An extraneous object. </w:t>
            </w:r>
          </w:p>
          <w:p w14:paraId="6B1C3613" w14:textId="77777777" w:rsidR="008B6276" w:rsidRPr="007F4B89" w:rsidRDefault="008B6276" w:rsidP="008B6276">
            <w:pPr>
              <w:spacing w:before="120" w:after="120" w:line="256" w:lineRule="auto"/>
              <w:outlineLvl w:val="2"/>
              <w:rPr>
                <w:color w:val="404040"/>
              </w:rPr>
            </w:pPr>
            <w:r w:rsidRPr="007F4B89">
              <w:rPr>
                <w:b/>
                <w:bCs/>
                <w:color w:val="404040"/>
              </w:rPr>
              <w:t>Noise in Attributes:</w:t>
            </w:r>
            <w:r w:rsidRPr="007F4B89">
              <w:rPr>
                <w:color w:val="404040"/>
              </w:rPr>
              <w:t xml:space="preserve"> Distortion in original values of Data.</w:t>
            </w:r>
          </w:p>
          <w:p w14:paraId="34535AEF" w14:textId="77777777" w:rsidR="008B6276" w:rsidRPr="007F4B89" w:rsidRDefault="008B6276" w:rsidP="008B6276">
            <w:pPr>
              <w:spacing w:before="120" w:after="120" w:line="256" w:lineRule="auto"/>
              <w:outlineLvl w:val="3"/>
              <w:rPr>
                <w:rFonts w:ascii="Open Sans Semibold" w:hAnsi="Open Sans Semibold" w:cs="Open Sans Semibold"/>
                <w:color w:val="404040"/>
              </w:rPr>
            </w:pPr>
            <w:r w:rsidRPr="007F4B89">
              <w:rPr>
                <w:rFonts w:ascii="Open Sans Semibold" w:hAnsi="Open Sans Semibold" w:cs="Open Sans Semibold"/>
                <w:color w:val="404040"/>
              </w:rPr>
              <w:t>Example:</w:t>
            </w:r>
          </w:p>
          <w:p w14:paraId="7CD4492E" w14:textId="77777777" w:rsidR="008B6276" w:rsidRPr="007F4B89" w:rsidRDefault="008B6276" w:rsidP="008B6276">
            <w:pPr>
              <w:spacing w:before="120" w:after="120" w:line="256" w:lineRule="auto"/>
              <w:rPr>
                <w:color w:val="404040"/>
              </w:rPr>
            </w:pPr>
            <w:r w:rsidRPr="007F4B89">
              <w:rPr>
                <w:color w:val="404040"/>
              </w:rPr>
              <w:t xml:space="preserve">Distortion of voice as a result of a bad phone signal. </w:t>
            </w:r>
          </w:p>
        </w:tc>
      </w:tr>
      <w:tr w:rsidR="008B6276" w:rsidRPr="007F4B89" w14:paraId="2D5A2605" w14:textId="77777777" w:rsidTr="51235A2F">
        <w:trPr>
          <w:cantSplit/>
          <w:trHeight w:val="419"/>
        </w:trPr>
        <w:tc>
          <w:tcPr>
            <w:tcW w:w="10440" w:type="dxa"/>
            <w:tcBorders>
              <w:top w:val="nil"/>
              <w:left w:val="single" w:sz="4" w:space="0" w:color="DBDBDB" w:themeColor="accent3" w:themeTint="66"/>
              <w:bottom w:val="single" w:sz="4" w:space="0" w:color="DBDBDB" w:themeColor="accent3" w:themeTint="66"/>
              <w:right w:val="single" w:sz="4" w:space="0" w:color="DBDBDB" w:themeColor="accent3" w:themeTint="66"/>
            </w:tcBorders>
            <w:shd w:val="clear" w:color="auto" w:fill="FAFAFA"/>
            <w:vAlign w:val="center"/>
            <w:hideMark/>
            <w:tcPrChange w:id="6253" w:author="Alicia Romero Lopez" w:date="2020-01-31T09:48:00Z">
              <w:tcPr>
                <w:tcW w:w="10440" w:type="dxa"/>
                <w:tcBorders>
                  <w:top w:val="nil"/>
                  <w:left w:val="single" w:sz="4" w:space="0" w:color="DBDBDB"/>
                  <w:bottom w:val="single" w:sz="4" w:space="0" w:color="DBDBDB"/>
                  <w:right w:val="single" w:sz="4" w:space="0" w:color="DBDBDB"/>
                </w:tcBorders>
                <w:shd w:val="clear" w:color="auto" w:fill="FAFAFA"/>
                <w:hideMark/>
              </w:tcPr>
            </w:tcPrChange>
          </w:tcPr>
          <w:p w14:paraId="454B712F" w14:textId="77777777" w:rsidR="008B6276" w:rsidRDefault="00B70A3F" w:rsidP="008B6276">
            <w:pPr>
              <w:spacing w:before="120" w:after="120" w:line="256" w:lineRule="auto"/>
              <w:jc w:val="center"/>
              <w:outlineLvl w:val="2"/>
              <w:rPr>
                <w:ins w:id="6254" w:author="RoboGarden Team" w:date="2020-01-23T18:06:00Z"/>
                <w:noProof/>
                <w:color w:val="404040"/>
              </w:rPr>
            </w:pPr>
            <w:commentRangeStart w:id="6255"/>
            <w:commentRangeStart w:id="6256"/>
            <w:r>
              <w:rPr>
                <w:noProof/>
              </w:rPr>
              <w:drawing>
                <wp:inline distT="0" distB="0" distL="0" distR="0" wp14:anchorId="71865427" wp14:editId="0EB4724C">
                  <wp:extent cx="6483350" cy="2897505"/>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483350" cy="2897505"/>
                          </a:xfrm>
                          <a:prstGeom prst="rect">
                            <a:avLst/>
                          </a:prstGeom>
                          <a:noFill/>
                          <a:ln>
                            <a:noFill/>
                          </a:ln>
                        </pic:spPr>
                      </pic:pic>
                    </a:graphicData>
                  </a:graphic>
                </wp:inline>
              </w:drawing>
            </w:r>
            <w:commentRangeEnd w:id="6255"/>
            <w:r>
              <w:rPr>
                <w:rStyle w:val="CommentReference"/>
              </w:rPr>
              <w:commentReference w:id="6255"/>
            </w:r>
            <w:commentRangeEnd w:id="6256"/>
            <w:r w:rsidR="005D2D27">
              <w:rPr>
                <w:rStyle w:val="CommentReference"/>
                <w:color w:val="404040"/>
              </w:rPr>
              <w:commentReference w:id="6256"/>
            </w:r>
          </w:p>
          <w:p w14:paraId="2B2CDA77" w14:textId="77777777" w:rsidR="00B44BCB" w:rsidRDefault="000C2400" w:rsidP="00B44BCB">
            <w:pPr>
              <w:pStyle w:val="NoSpacing"/>
            </w:pPr>
            <w:ins w:id="6257" w:author="RoboGarden Team" w:date="2020-01-23T18:06:00Z">
              <w:r>
                <w:rPr>
                  <w:noProof/>
                  <w:color w:val="404040"/>
                </w:rPr>
                <w:t>Citation: RoboGarden Course resources</w:t>
              </w:r>
            </w:ins>
            <w:r w:rsidR="00B44BCB">
              <w:rPr>
                <w:noProof/>
                <w:color w:val="404040"/>
              </w:rPr>
              <w:t xml:space="preserve"> </w:t>
            </w:r>
            <w:r w:rsidR="00B44BCB" w:rsidRPr="00E06DF7">
              <w:t>Copyright 2019</w:t>
            </w:r>
          </w:p>
          <w:p w14:paraId="164D44EE" w14:textId="4EB43661" w:rsidR="000C2400" w:rsidRPr="007F4B89" w:rsidRDefault="000C2400">
            <w:pPr>
              <w:spacing w:before="120" w:after="120" w:line="256" w:lineRule="auto"/>
              <w:outlineLvl w:val="2"/>
              <w:rPr>
                <w:noProof/>
                <w:color w:val="404040"/>
              </w:rPr>
              <w:pPrChange w:id="6258" w:author="Fatemeh Yazdanbakhsh Poodeh" w:date="2020-01-23T18:06:00Z">
                <w:pPr>
                  <w:spacing w:before="120" w:after="120" w:line="256" w:lineRule="auto"/>
                  <w:jc w:val="center"/>
                  <w:outlineLvl w:val="2"/>
                </w:pPr>
              </w:pPrChange>
            </w:pPr>
          </w:p>
        </w:tc>
      </w:tr>
    </w:tbl>
    <w:p w14:paraId="76715332" w14:textId="77777777" w:rsidR="008B6276" w:rsidRPr="007F4B89" w:rsidRDefault="008B6276" w:rsidP="008B6276">
      <w:pPr>
        <w:spacing w:before="120" w:after="0" w:line="240" w:lineRule="auto"/>
        <w:rPr>
          <w:rFonts w:ascii="Open Sans" w:eastAsia="Open Sans" w:hAnsi="Open Sans" w:cs="Times New Roman"/>
          <w:color w:val="404040"/>
        </w:rPr>
      </w:pPr>
    </w:p>
    <w:p w14:paraId="7491AD02" w14:textId="53B14935" w:rsidR="008B6276" w:rsidRPr="007F4B89" w:rsidRDefault="008B6276" w:rsidP="008B6276">
      <w:pPr>
        <w:spacing w:before="120" w:after="120" w:line="256" w:lineRule="auto"/>
        <w:outlineLvl w:val="2"/>
        <w:rPr>
          <w:rFonts w:ascii="Open Sans Semibold" w:eastAsia="Open Sans" w:hAnsi="Open Sans Semibold" w:cs="Open Sans Semibold"/>
          <w:color w:val="11143F"/>
          <w:sz w:val="25"/>
          <w:szCs w:val="25"/>
        </w:rPr>
      </w:pPr>
    </w:p>
    <w:tbl>
      <w:tblPr>
        <w:tblStyle w:val="TableGrid6"/>
        <w:tblW w:w="104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90"/>
        <w:gridCol w:w="1350"/>
        <w:gridCol w:w="9000"/>
      </w:tblGrid>
      <w:tr w:rsidR="008B6276" w:rsidRPr="007F4B89" w14:paraId="6432E50E" w14:textId="77777777" w:rsidTr="008B6276">
        <w:trPr>
          <w:trHeight w:val="638"/>
        </w:trPr>
        <w:tc>
          <w:tcPr>
            <w:tcW w:w="90" w:type="dxa"/>
            <w:shd w:val="clear" w:color="auto" w:fill="00B0F0"/>
            <w:vAlign w:val="center"/>
          </w:tcPr>
          <w:p w14:paraId="13A70BB5" w14:textId="77777777" w:rsidR="008B6276" w:rsidRPr="007F4B89" w:rsidRDefault="008B6276" w:rsidP="008B6276">
            <w:pPr>
              <w:spacing w:before="120" w:after="120" w:line="256" w:lineRule="auto"/>
              <w:rPr>
                <w:color w:val="404040"/>
              </w:rPr>
            </w:pPr>
          </w:p>
        </w:tc>
        <w:tc>
          <w:tcPr>
            <w:tcW w:w="1350" w:type="dxa"/>
            <w:shd w:val="clear" w:color="auto" w:fill="D5F4FF"/>
            <w:vAlign w:val="center"/>
            <w:hideMark/>
          </w:tcPr>
          <w:p w14:paraId="0A78DA7A" w14:textId="77777777" w:rsidR="008B6276" w:rsidRPr="007F4B89" w:rsidRDefault="008B6276" w:rsidP="008B6276">
            <w:pPr>
              <w:spacing w:before="120" w:after="120"/>
              <w:jc w:val="center"/>
              <w:rPr>
                <w:rFonts w:ascii="FontAwesome" w:hAnsi="FontAwesome"/>
                <w:color w:val="00B0F0"/>
                <w:sz w:val="120"/>
                <w:szCs w:val="120"/>
              </w:rPr>
            </w:pPr>
            <w:r w:rsidRPr="007F4B89">
              <w:rPr>
                <w:rFonts w:ascii="FontAwesome" w:hAnsi="FontAwesome"/>
                <w:color w:val="00B0F0"/>
                <w:sz w:val="120"/>
                <w:szCs w:val="120"/>
              </w:rPr>
              <w:sym w:font="FontAwesome" w:char="F040"/>
            </w:r>
          </w:p>
        </w:tc>
        <w:tc>
          <w:tcPr>
            <w:tcW w:w="9000" w:type="dxa"/>
            <w:shd w:val="clear" w:color="auto" w:fill="D5F4FF"/>
            <w:vAlign w:val="center"/>
            <w:hideMark/>
          </w:tcPr>
          <w:p w14:paraId="596224E1" w14:textId="68418D6E" w:rsidR="008B6276" w:rsidRPr="007F4B89" w:rsidRDefault="008B6276" w:rsidP="008B6276">
            <w:pPr>
              <w:spacing w:before="120" w:after="120" w:line="256" w:lineRule="auto"/>
              <w:ind w:left="274" w:right="274"/>
              <w:rPr>
                <w:rFonts w:ascii="Open Sans Semibold" w:hAnsi="Open Sans Semibold" w:cs="Open Sans Semibold"/>
                <w:color w:val="404040"/>
                <w:sz w:val="24"/>
                <w:szCs w:val="24"/>
              </w:rPr>
            </w:pPr>
            <w:r w:rsidRPr="007F4B89">
              <w:rPr>
                <w:rFonts w:ascii="Open Sans Semibold" w:hAnsi="Open Sans Semibold" w:cs="Open Sans Semibold"/>
                <w:color w:val="404040"/>
                <w:sz w:val="24"/>
                <w:szCs w:val="24"/>
              </w:rPr>
              <w:t xml:space="preserve">Data </w:t>
            </w:r>
            <w:ins w:id="6259" w:author="Chantelle Dubois Nishiyama" w:date="2020-02-26T19:58:00Z">
              <w:r w:rsidR="0073662A">
                <w:rPr>
                  <w:rFonts w:ascii="Open Sans Semibold" w:hAnsi="Open Sans Semibold" w:cs="Open Sans Semibold"/>
                  <w:color w:val="404040"/>
                  <w:sz w:val="24"/>
                  <w:szCs w:val="24"/>
                </w:rPr>
                <w:t>O</w:t>
              </w:r>
            </w:ins>
            <w:del w:id="6260" w:author="Chantelle Dubois Nishiyama" w:date="2020-02-26T19:58:00Z">
              <w:r w:rsidRPr="007F4B89" w:rsidDel="0073662A">
                <w:rPr>
                  <w:rFonts w:ascii="Open Sans Semibold" w:hAnsi="Open Sans Semibold" w:cs="Open Sans Semibold"/>
                  <w:color w:val="404040"/>
                  <w:sz w:val="24"/>
                  <w:szCs w:val="24"/>
                </w:rPr>
                <w:delText>o</w:delText>
              </w:r>
            </w:del>
            <w:r w:rsidRPr="007F4B89">
              <w:rPr>
                <w:rFonts w:ascii="Open Sans Semibold" w:hAnsi="Open Sans Semibold" w:cs="Open Sans Semibold"/>
                <w:color w:val="404040"/>
                <w:sz w:val="24"/>
                <w:szCs w:val="24"/>
              </w:rPr>
              <w:t xml:space="preserve">utliers </w:t>
            </w:r>
          </w:p>
          <w:p w14:paraId="252DAC2C" w14:textId="77777777" w:rsidR="008B6276" w:rsidRPr="007F4B89" w:rsidRDefault="008B6276" w:rsidP="008B6276">
            <w:pPr>
              <w:spacing w:before="120" w:after="120" w:line="256" w:lineRule="auto"/>
              <w:ind w:left="274" w:right="274"/>
              <w:rPr>
                <w:rFonts w:cs="Open Sans"/>
                <w:color w:val="404040"/>
              </w:rPr>
            </w:pPr>
            <w:r w:rsidRPr="007F4B89">
              <w:rPr>
                <w:rFonts w:cs="Open Sans"/>
                <w:color w:val="404040"/>
                <w:sz w:val="24"/>
                <w:szCs w:val="24"/>
              </w:rPr>
              <w:t xml:space="preserve">Data outliers are data points whose attribute values differ noticeably from other data points in the dataset. </w:t>
            </w:r>
          </w:p>
        </w:tc>
      </w:tr>
    </w:tbl>
    <w:p w14:paraId="0F8A3875" w14:textId="02B4306B" w:rsidR="00072BB1" w:rsidRDefault="00072BB1" w:rsidP="008B6276">
      <w:pPr>
        <w:spacing w:after="0" w:line="240" w:lineRule="auto"/>
        <w:rPr>
          <w:rFonts w:ascii="Open Sans" w:eastAsia="Open Sans" w:hAnsi="Open Sans" w:cs="Times New Roman"/>
          <w:color w:val="404040"/>
        </w:rPr>
      </w:pPr>
    </w:p>
    <w:p w14:paraId="55B224B4" w14:textId="77777777" w:rsidR="00072BB1" w:rsidRDefault="00072BB1">
      <w:pPr>
        <w:rPr>
          <w:rFonts w:ascii="Open Sans" w:eastAsia="Open Sans" w:hAnsi="Open Sans" w:cs="Times New Roman"/>
          <w:color w:val="404040"/>
        </w:rPr>
      </w:pPr>
      <w:r>
        <w:rPr>
          <w:rFonts w:ascii="Open Sans" w:eastAsia="Open Sans" w:hAnsi="Open Sans" w:cs="Times New Roman"/>
          <w:color w:val="404040"/>
        </w:rPr>
        <w:br w:type="page"/>
      </w:r>
    </w:p>
    <w:p w14:paraId="5F3B5837" w14:textId="77777777" w:rsidR="008B6276" w:rsidRPr="007F4B89" w:rsidRDefault="008B6276" w:rsidP="008B6276">
      <w:pPr>
        <w:spacing w:after="0" w:line="240" w:lineRule="auto"/>
        <w:rPr>
          <w:rFonts w:ascii="Open Sans" w:eastAsia="Open Sans" w:hAnsi="Open Sans" w:cs="Times New Roman"/>
          <w:color w:val="404040"/>
        </w:rPr>
      </w:pPr>
    </w:p>
    <w:tbl>
      <w:tblPr>
        <w:tblStyle w:val="TableGrid6"/>
        <w:tblW w:w="10440" w:type="dxa"/>
        <w:tblInd w:w="-5" w:type="dxa"/>
        <w:tblBorders>
          <w:top w:val="single" w:sz="4" w:space="0" w:color="DBDBDB"/>
          <w:left w:val="single" w:sz="4" w:space="0" w:color="DBDBDB"/>
          <w:bottom w:val="single" w:sz="4" w:space="0" w:color="DBDBDB"/>
          <w:right w:val="single" w:sz="4" w:space="0" w:color="DBDBDB"/>
          <w:insideH w:val="none" w:sz="0" w:space="0" w:color="auto"/>
          <w:insideV w:val="none" w:sz="0" w:space="0" w:color="auto"/>
        </w:tblBorders>
        <w:tblLayout w:type="fixed"/>
        <w:tblCellMar>
          <w:left w:w="115" w:type="dxa"/>
          <w:right w:w="115" w:type="dxa"/>
        </w:tblCellMar>
        <w:tblLook w:val="04A0" w:firstRow="1" w:lastRow="0" w:firstColumn="1" w:lastColumn="0" w:noHBand="0" w:noVBand="1"/>
        <w:tblPrChange w:id="6261" w:author="Alicia Romero Lopez" w:date="2020-01-31T09:48:00Z">
          <w:tblPr>
            <w:tblStyle w:val="TableGrid6"/>
            <w:tblW w:w="10440" w:type="dxa"/>
            <w:tblInd w:w="-5" w:type="dxa"/>
            <w:tblBorders>
              <w:top w:val="single" w:sz="4" w:space="0" w:color="DBDBDB"/>
              <w:left w:val="single" w:sz="4" w:space="0" w:color="DBDBDB"/>
              <w:bottom w:val="single" w:sz="4" w:space="0" w:color="DBDBDB"/>
              <w:right w:val="single" w:sz="4" w:space="0" w:color="DBDBDB"/>
              <w:insideH w:val="none" w:sz="0" w:space="0" w:color="auto"/>
              <w:insideV w:val="none" w:sz="0" w:space="0" w:color="auto"/>
            </w:tblBorders>
            <w:tblLayout w:type="fixed"/>
            <w:tblCellMar>
              <w:left w:w="115" w:type="dxa"/>
              <w:right w:w="115" w:type="dxa"/>
            </w:tblCellMar>
            <w:tblLook w:val="04A0" w:firstRow="1" w:lastRow="0" w:firstColumn="1" w:lastColumn="0" w:noHBand="0" w:noVBand="1"/>
          </w:tblPr>
        </w:tblPrChange>
      </w:tblPr>
      <w:tblGrid>
        <w:gridCol w:w="5262"/>
        <w:gridCol w:w="5178"/>
        <w:tblGridChange w:id="6262">
          <w:tblGrid>
            <w:gridCol w:w="360"/>
            <w:gridCol w:w="360"/>
          </w:tblGrid>
        </w:tblGridChange>
      </w:tblGrid>
      <w:tr w:rsidR="008B6276" w:rsidRPr="007F4B89" w14:paraId="7C0110FF" w14:textId="77777777" w:rsidTr="51235A2F">
        <w:trPr>
          <w:cantSplit/>
          <w:trHeight w:val="420"/>
        </w:trPr>
        <w:tc>
          <w:tcPr>
            <w:tcW w:w="10440" w:type="dxa"/>
            <w:gridSpan w:val="2"/>
            <w:tcBorders>
              <w:top w:val="single" w:sz="4" w:space="0" w:color="DBDBDB" w:themeColor="accent3" w:themeTint="66"/>
              <w:left w:val="single" w:sz="4" w:space="0" w:color="DBDBDB" w:themeColor="accent3" w:themeTint="66"/>
              <w:bottom w:val="nil"/>
              <w:right w:val="single" w:sz="4" w:space="0" w:color="DBDBDB" w:themeColor="accent3" w:themeTint="66"/>
            </w:tcBorders>
            <w:shd w:val="clear" w:color="auto" w:fill="FAFAFA"/>
            <w:hideMark/>
            <w:tcPrChange w:id="6263" w:author="Alicia Romero Lopez" w:date="2020-01-31T09:48:00Z">
              <w:tcPr>
                <w:tcW w:w="10440" w:type="dxa"/>
                <w:gridSpan w:val="2"/>
                <w:tcBorders>
                  <w:top w:val="single" w:sz="4" w:space="0" w:color="DBDBDB"/>
                  <w:left w:val="single" w:sz="4" w:space="0" w:color="DBDBDB"/>
                  <w:bottom w:val="nil"/>
                  <w:right w:val="single" w:sz="4" w:space="0" w:color="DBDBDB"/>
                </w:tcBorders>
                <w:shd w:val="clear" w:color="auto" w:fill="FAFAFA"/>
                <w:hideMark/>
              </w:tcPr>
            </w:tcPrChange>
          </w:tcPr>
          <w:p w14:paraId="44A4A956" w14:textId="77777777" w:rsidR="008B6276" w:rsidRPr="007F4B89" w:rsidRDefault="008B6276" w:rsidP="008B6276">
            <w:pPr>
              <w:spacing w:before="120" w:after="120" w:line="256" w:lineRule="auto"/>
              <w:outlineLvl w:val="2"/>
              <w:rPr>
                <w:rFonts w:ascii="Open Sans Semibold" w:hAnsi="Open Sans Semibold" w:cs="Open Sans Semibold"/>
                <w:color w:val="11143F"/>
              </w:rPr>
            </w:pPr>
            <w:r w:rsidRPr="007F4B89">
              <w:rPr>
                <w:rFonts w:ascii="Open Sans Semibold" w:hAnsi="Open Sans Semibold" w:cs="Open Sans Semibold"/>
                <w:color w:val="11143F"/>
              </w:rPr>
              <w:t>Should you always eliminate outliers?</w:t>
            </w:r>
          </w:p>
        </w:tc>
      </w:tr>
      <w:tr w:rsidR="008B6276" w:rsidRPr="007F4B89" w14:paraId="073CC20A" w14:textId="77777777" w:rsidTr="51235A2F">
        <w:trPr>
          <w:cantSplit/>
          <w:trHeight w:val="419"/>
        </w:trPr>
        <w:tc>
          <w:tcPr>
            <w:tcW w:w="5262" w:type="dxa"/>
            <w:tcBorders>
              <w:top w:val="nil"/>
              <w:left w:val="single" w:sz="4" w:space="0" w:color="DBDBDB" w:themeColor="accent3" w:themeTint="66"/>
              <w:bottom w:val="single" w:sz="4" w:space="0" w:color="DBDBDB" w:themeColor="accent3" w:themeTint="66"/>
              <w:right w:val="nil"/>
            </w:tcBorders>
            <w:shd w:val="clear" w:color="auto" w:fill="FAFAFA"/>
            <w:hideMark/>
            <w:tcPrChange w:id="6264" w:author="Alicia Romero Lopez" w:date="2020-01-31T09:48:00Z">
              <w:tcPr>
                <w:tcW w:w="5262" w:type="dxa"/>
                <w:tcBorders>
                  <w:top w:val="nil"/>
                  <w:left w:val="single" w:sz="4" w:space="0" w:color="DBDBDB"/>
                  <w:bottom w:val="single" w:sz="4" w:space="0" w:color="DBDBDB"/>
                  <w:right w:val="nil"/>
                </w:tcBorders>
                <w:shd w:val="clear" w:color="auto" w:fill="FAFAFA"/>
                <w:hideMark/>
              </w:tcPr>
            </w:tcPrChange>
          </w:tcPr>
          <w:p w14:paraId="4FF5EEC9" w14:textId="08849354" w:rsidR="008B6276" w:rsidRPr="007F4B89" w:rsidRDefault="008B6276" w:rsidP="008B6276">
            <w:pPr>
              <w:spacing w:before="120" w:after="120" w:line="256" w:lineRule="auto"/>
              <w:rPr>
                <w:color w:val="404040"/>
              </w:rPr>
            </w:pPr>
            <w:r w:rsidRPr="007F4B89">
              <w:rPr>
                <w:color w:val="404040"/>
              </w:rPr>
              <w:t xml:space="preserve">No, </w:t>
            </w:r>
            <w:ins w:id="6265" w:author="Chantelle Dubois Nishiyama" w:date="2020-02-19T22:06:00Z">
              <w:r w:rsidR="00273CA2">
                <w:rPr>
                  <w:color w:val="404040"/>
                </w:rPr>
                <w:t>s</w:t>
              </w:r>
            </w:ins>
            <w:del w:id="6266" w:author="Chantelle Dubois Nishiyama" w:date="2020-02-19T22:06:00Z">
              <w:r w:rsidRPr="007F4B89" w:rsidDel="00273CA2">
                <w:rPr>
                  <w:color w:val="404040"/>
                </w:rPr>
                <w:delText>S</w:delText>
              </w:r>
            </w:del>
            <w:r w:rsidRPr="007F4B89">
              <w:rPr>
                <w:color w:val="404040"/>
              </w:rPr>
              <w:t xml:space="preserve">ometimes </w:t>
            </w:r>
            <w:ins w:id="6267" w:author="Chantelle Dubois Nishiyama" w:date="2020-02-19T22:06:00Z">
              <w:r w:rsidR="00273CA2">
                <w:rPr>
                  <w:color w:val="404040"/>
                </w:rPr>
                <w:t>o</w:t>
              </w:r>
            </w:ins>
            <w:del w:id="6268" w:author="Chantelle Dubois Nishiyama" w:date="2020-02-19T22:06:00Z">
              <w:r w:rsidRPr="007F4B89" w:rsidDel="00273CA2">
                <w:rPr>
                  <w:color w:val="404040"/>
                </w:rPr>
                <w:delText>O</w:delText>
              </w:r>
            </w:del>
            <w:r w:rsidRPr="007F4B89">
              <w:rPr>
                <w:color w:val="404040"/>
              </w:rPr>
              <w:t xml:space="preserve">utliers </w:t>
            </w:r>
            <w:del w:id="6269" w:author="Chantelle Dubois Nishiyama" w:date="2020-02-19T22:06:00Z">
              <w:r w:rsidRPr="007F4B89" w:rsidDel="00273CA2">
                <w:rPr>
                  <w:color w:val="404040"/>
                </w:rPr>
                <w:delText>could be the goal of our</w:delText>
              </w:r>
            </w:del>
            <w:ins w:id="6270" w:author="Chantelle Dubois Nishiyama" w:date="2020-02-19T22:06:00Z">
              <w:r w:rsidR="00273CA2">
                <w:rPr>
                  <w:color w:val="404040"/>
                </w:rPr>
                <w:t>are the goal of our</w:t>
              </w:r>
            </w:ins>
            <w:r w:rsidRPr="007F4B89">
              <w:rPr>
                <w:color w:val="404040"/>
              </w:rPr>
              <w:t xml:space="preserve"> search. Outliers are different than noise.</w:t>
            </w:r>
          </w:p>
          <w:p w14:paraId="28D68171" w14:textId="77777777" w:rsidR="008B6276" w:rsidRPr="007F4B89" w:rsidRDefault="008B6276" w:rsidP="008B6276">
            <w:pPr>
              <w:spacing w:before="120" w:after="120" w:line="256" w:lineRule="auto"/>
              <w:rPr>
                <w:color w:val="404040"/>
              </w:rPr>
            </w:pPr>
            <w:r w:rsidRPr="007F4B89">
              <w:rPr>
                <w:color w:val="404040"/>
              </w:rPr>
              <w:t>Anomaly detection of one of the most important fields of study in machine learning which aims at accurately detecting outliers in Data.</w:t>
            </w:r>
          </w:p>
          <w:p w14:paraId="48309F85" w14:textId="77777777" w:rsidR="008B6276" w:rsidRPr="007F4B89" w:rsidRDefault="008B6276" w:rsidP="008B6276">
            <w:pPr>
              <w:spacing w:before="120" w:after="120" w:line="256" w:lineRule="auto"/>
              <w:rPr>
                <w:b/>
                <w:bCs/>
                <w:color w:val="404040"/>
              </w:rPr>
            </w:pPr>
            <w:r w:rsidRPr="007F4B89">
              <w:rPr>
                <w:b/>
                <w:bCs/>
                <w:color w:val="404040"/>
              </w:rPr>
              <w:t>Examples:</w:t>
            </w:r>
          </w:p>
          <w:p w14:paraId="0C64987F" w14:textId="6D6CEB88" w:rsidR="008B6276" w:rsidRPr="007F4B89" w:rsidRDefault="008B6276" w:rsidP="008B6276">
            <w:pPr>
              <w:numPr>
                <w:ilvl w:val="0"/>
                <w:numId w:val="35"/>
              </w:numPr>
              <w:spacing w:before="120" w:after="120" w:line="256" w:lineRule="auto"/>
              <w:ind w:firstLine="0"/>
              <w:rPr>
                <w:i/>
                <w:iCs/>
                <w:color w:val="404040"/>
              </w:rPr>
            </w:pPr>
            <w:r w:rsidRPr="007F4B89">
              <w:rPr>
                <w:i/>
                <w:iCs/>
                <w:color w:val="404040"/>
              </w:rPr>
              <w:t xml:space="preserve">Fraud </w:t>
            </w:r>
            <w:ins w:id="6271" w:author="Chantelle Dubois Nishiyama" w:date="2020-02-19T22:07:00Z">
              <w:r w:rsidR="00D5767D">
                <w:rPr>
                  <w:i/>
                  <w:iCs/>
                  <w:color w:val="404040"/>
                </w:rPr>
                <w:t>d</w:t>
              </w:r>
            </w:ins>
            <w:del w:id="6272" w:author="Chantelle Dubois Nishiyama" w:date="2020-02-19T22:07:00Z">
              <w:r w:rsidRPr="007F4B89" w:rsidDel="00D5767D">
                <w:rPr>
                  <w:i/>
                  <w:iCs/>
                  <w:color w:val="404040"/>
                </w:rPr>
                <w:delText>D</w:delText>
              </w:r>
            </w:del>
            <w:r w:rsidRPr="007F4B89">
              <w:rPr>
                <w:i/>
                <w:iCs/>
                <w:color w:val="404040"/>
              </w:rPr>
              <w:t>etection</w:t>
            </w:r>
          </w:p>
          <w:p w14:paraId="0A3AF830" w14:textId="77777777" w:rsidR="008B6276" w:rsidRPr="007F4B89" w:rsidRDefault="008B6276" w:rsidP="008B6276">
            <w:pPr>
              <w:numPr>
                <w:ilvl w:val="0"/>
                <w:numId w:val="35"/>
              </w:numPr>
              <w:spacing w:before="120" w:after="120" w:line="256" w:lineRule="auto"/>
              <w:ind w:firstLine="0"/>
              <w:rPr>
                <w:i/>
                <w:iCs/>
                <w:color w:val="404040"/>
              </w:rPr>
            </w:pPr>
            <w:r w:rsidRPr="007F4B89">
              <w:rPr>
                <w:i/>
                <w:iCs/>
                <w:color w:val="404040"/>
              </w:rPr>
              <w:t>Spam mail classification</w:t>
            </w:r>
          </w:p>
          <w:p w14:paraId="134FF7D2" w14:textId="77777777" w:rsidR="008B6276" w:rsidRPr="007F4B89" w:rsidRDefault="008B6276" w:rsidP="008B6276">
            <w:pPr>
              <w:numPr>
                <w:ilvl w:val="0"/>
                <w:numId w:val="35"/>
              </w:numPr>
              <w:spacing w:before="120" w:after="120" w:line="256" w:lineRule="auto"/>
              <w:ind w:firstLine="0"/>
              <w:rPr>
                <w:i/>
                <w:iCs/>
                <w:color w:val="404040"/>
              </w:rPr>
            </w:pPr>
            <w:r w:rsidRPr="007F4B89">
              <w:rPr>
                <w:i/>
                <w:iCs/>
                <w:color w:val="404040"/>
              </w:rPr>
              <w:t>Intrusion detection</w:t>
            </w:r>
          </w:p>
        </w:tc>
        <w:tc>
          <w:tcPr>
            <w:tcW w:w="5178" w:type="dxa"/>
            <w:tcBorders>
              <w:top w:val="nil"/>
              <w:left w:val="nil"/>
              <w:bottom w:val="single" w:sz="4" w:space="0" w:color="DBDBDB" w:themeColor="accent3" w:themeTint="66"/>
              <w:right w:val="single" w:sz="4" w:space="0" w:color="DBDBDB" w:themeColor="accent3" w:themeTint="66"/>
            </w:tcBorders>
            <w:shd w:val="clear" w:color="auto" w:fill="FAFAFA"/>
            <w:vAlign w:val="center"/>
            <w:hideMark/>
            <w:tcPrChange w:id="6273" w:author="Alicia Romero Lopez" w:date="2020-01-31T09:48:00Z">
              <w:tcPr>
                <w:tcW w:w="5178" w:type="dxa"/>
                <w:tcBorders>
                  <w:top w:val="nil"/>
                  <w:left w:val="nil"/>
                  <w:bottom w:val="single" w:sz="4" w:space="0" w:color="DBDBDB"/>
                  <w:right w:val="single" w:sz="4" w:space="0" w:color="DBDBDB"/>
                </w:tcBorders>
                <w:shd w:val="clear" w:color="auto" w:fill="FAFAFA"/>
                <w:hideMark/>
              </w:tcPr>
            </w:tcPrChange>
          </w:tcPr>
          <w:p w14:paraId="4D0D4526" w14:textId="77777777" w:rsidR="008B6276" w:rsidRDefault="00B70A3F" w:rsidP="008B6276">
            <w:pPr>
              <w:spacing w:before="120" w:after="120" w:line="256" w:lineRule="auto"/>
              <w:jc w:val="center"/>
              <w:outlineLvl w:val="2"/>
              <w:rPr>
                <w:ins w:id="6274" w:author="RoboGarden Team" w:date="2020-01-23T18:07:00Z"/>
                <w:color w:val="404040"/>
              </w:rPr>
            </w:pPr>
            <w:commentRangeStart w:id="6275"/>
            <w:r>
              <w:rPr>
                <w:noProof/>
              </w:rPr>
              <w:drawing>
                <wp:inline distT="0" distB="0" distL="0" distR="0" wp14:anchorId="49F017FE" wp14:editId="7CC5D74A">
                  <wp:extent cx="3141980" cy="3241675"/>
                  <wp:effectExtent l="0" t="0" r="127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141980" cy="3241675"/>
                          </a:xfrm>
                          <a:prstGeom prst="rect">
                            <a:avLst/>
                          </a:prstGeom>
                          <a:noFill/>
                          <a:ln>
                            <a:noFill/>
                          </a:ln>
                        </pic:spPr>
                      </pic:pic>
                    </a:graphicData>
                  </a:graphic>
                </wp:inline>
              </w:drawing>
            </w:r>
            <w:commentRangeEnd w:id="6275"/>
            <w:r w:rsidR="005D2D27">
              <w:rPr>
                <w:rStyle w:val="CommentReference"/>
                <w:color w:val="404040"/>
              </w:rPr>
              <w:commentReference w:id="6275"/>
            </w:r>
          </w:p>
          <w:p w14:paraId="7DE2F778" w14:textId="593A1543" w:rsidR="000C2400" w:rsidRPr="007F4B89" w:rsidRDefault="000C2400" w:rsidP="008B6276">
            <w:pPr>
              <w:spacing w:before="120" w:after="120" w:line="256" w:lineRule="auto"/>
              <w:jc w:val="center"/>
              <w:outlineLvl w:val="2"/>
              <w:rPr>
                <w:color w:val="404040"/>
              </w:rPr>
            </w:pPr>
            <w:ins w:id="6276" w:author="RoboGarden Team" w:date="2020-01-23T18:07:00Z">
              <w:r>
                <w:rPr>
                  <w:color w:val="404040"/>
                </w:rPr>
                <w:t>RoboGarden Course Resources</w:t>
              </w:r>
            </w:ins>
            <w:ins w:id="6277" w:author="Alexis Handford" w:date="2020-01-31T09:02:00Z">
              <w:r w:rsidR="6636EAAC">
                <w:rPr>
                  <w:color w:val="404040"/>
                </w:rPr>
                <w:t xml:space="preserve"> </w:t>
              </w:r>
            </w:ins>
            <w:commentRangeStart w:id="6278"/>
            <w:ins w:id="6279" w:author="Alexis Handford" w:date="2020-01-31T09:03:00Z">
              <w:r w:rsidR="3F76FC25" w:rsidRPr="3F76FC25">
                <w:rPr>
                  <w:color w:val="404040"/>
                  <w:highlight w:val="cyan"/>
                  <w:rPrChange w:id="6280" w:author="Alexis Handford" w:date="2020-01-31T09:03:00Z">
                    <w:rPr>
                      <w:color w:val="404040"/>
                    </w:rPr>
                  </w:rPrChange>
                </w:rPr>
                <w:t>Copyright 2019</w:t>
              </w:r>
            </w:ins>
            <w:commentRangeEnd w:id="6278"/>
            <w:ins w:id="6281" w:author="Alexis Handford" w:date="2020-01-31T09:02:00Z">
              <w:r>
                <w:rPr>
                  <w:rStyle w:val="CommentReference"/>
                </w:rPr>
                <w:commentReference w:id="6278"/>
              </w:r>
            </w:ins>
          </w:p>
        </w:tc>
      </w:tr>
    </w:tbl>
    <w:p w14:paraId="40ECAE75" w14:textId="77777777" w:rsidR="008B6276" w:rsidRPr="007F4B89" w:rsidRDefault="008B6276" w:rsidP="008B6276">
      <w:pPr>
        <w:spacing w:after="0" w:line="240" w:lineRule="auto"/>
        <w:rPr>
          <w:rFonts w:ascii="Open Sans" w:eastAsia="Open Sans" w:hAnsi="Open Sans" w:cs="Times New Roman"/>
          <w:color w:val="404040"/>
        </w:rPr>
      </w:pPr>
    </w:p>
    <w:p w14:paraId="3CAF9854" w14:textId="06441FBF" w:rsidR="008B6276" w:rsidRPr="005E65AD" w:rsidRDefault="008B6276" w:rsidP="008B6276">
      <w:pPr>
        <w:spacing w:after="0" w:line="240" w:lineRule="auto"/>
        <w:rPr>
          <w:rFonts w:ascii="Open Sans Semibold" w:eastAsia="Open Sans" w:hAnsi="Open Sans Semibold" w:cs="Open Sans Semibold"/>
          <w:color w:val="11143F"/>
          <w:sz w:val="25"/>
          <w:szCs w:val="25"/>
        </w:rPr>
      </w:pPr>
    </w:p>
    <w:tbl>
      <w:tblPr>
        <w:tblStyle w:val="TableGrid6"/>
        <w:tblW w:w="104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Change w:id="6282" w:author="RoboGarden Team" w:date="2020-01-30T18:14:00Z">
          <w:tblPr>
            <w:tblStyle w:val="TableGrid6"/>
            <w:tblW w:w="104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PrChange>
      </w:tblPr>
      <w:tblGrid>
        <w:gridCol w:w="90"/>
        <w:gridCol w:w="1800"/>
        <w:gridCol w:w="8550"/>
        <w:tblGridChange w:id="6283">
          <w:tblGrid>
            <w:gridCol w:w="90"/>
            <w:gridCol w:w="1350"/>
            <w:gridCol w:w="9000"/>
          </w:tblGrid>
        </w:tblGridChange>
      </w:tblGrid>
      <w:tr w:rsidR="00A5258E" w:rsidRPr="007F4B89" w14:paraId="65DEA549" w14:textId="77777777" w:rsidTr="005338D5">
        <w:trPr>
          <w:trHeight w:val="638"/>
          <w:trPrChange w:id="6284" w:author="RoboGarden Team" w:date="2020-01-30T18:14:00Z">
            <w:trPr>
              <w:trHeight w:val="638"/>
            </w:trPr>
          </w:trPrChange>
        </w:trPr>
        <w:tc>
          <w:tcPr>
            <w:tcW w:w="90" w:type="dxa"/>
            <w:shd w:val="clear" w:color="auto" w:fill="00B0F0"/>
            <w:vAlign w:val="center"/>
            <w:tcPrChange w:id="6285" w:author="RoboGarden Team" w:date="2020-01-30T18:14:00Z">
              <w:tcPr>
                <w:tcW w:w="90" w:type="dxa"/>
                <w:shd w:val="clear" w:color="auto" w:fill="00B0F0"/>
                <w:vAlign w:val="center"/>
              </w:tcPr>
            </w:tcPrChange>
          </w:tcPr>
          <w:p w14:paraId="004205CF" w14:textId="77777777" w:rsidR="00A5258E" w:rsidRPr="007F4B89" w:rsidRDefault="00A5258E" w:rsidP="005338D5">
            <w:pPr>
              <w:spacing w:before="120" w:after="120" w:line="256" w:lineRule="auto"/>
              <w:rPr>
                <w:color w:val="404040"/>
              </w:rPr>
            </w:pPr>
          </w:p>
        </w:tc>
        <w:tc>
          <w:tcPr>
            <w:tcW w:w="1800" w:type="dxa"/>
            <w:shd w:val="clear" w:color="auto" w:fill="D5F4FF"/>
            <w:vAlign w:val="center"/>
            <w:hideMark/>
            <w:tcPrChange w:id="6286" w:author="RoboGarden Team" w:date="2020-01-30T18:14:00Z">
              <w:tcPr>
                <w:tcW w:w="1350" w:type="dxa"/>
                <w:shd w:val="clear" w:color="auto" w:fill="D5F4FF"/>
                <w:vAlign w:val="center"/>
                <w:hideMark/>
              </w:tcPr>
            </w:tcPrChange>
          </w:tcPr>
          <w:p w14:paraId="7FE58D6B" w14:textId="77777777" w:rsidR="00A5258E" w:rsidRPr="007F4B89" w:rsidRDefault="00A5258E" w:rsidP="005338D5">
            <w:pPr>
              <w:spacing w:before="120" w:after="120"/>
              <w:jc w:val="center"/>
              <w:rPr>
                <w:rFonts w:ascii="FontAwesome" w:hAnsi="FontAwesome"/>
                <w:color w:val="00B0F0"/>
                <w:sz w:val="120"/>
                <w:szCs w:val="120"/>
              </w:rPr>
            </w:pPr>
            <w:r w:rsidRPr="007F4B89">
              <w:rPr>
                <w:rFonts w:ascii="FontAwesome" w:hAnsi="FontAwesome"/>
                <w:color w:val="00B0F0"/>
                <w:sz w:val="120"/>
                <w:szCs w:val="120"/>
              </w:rPr>
              <w:sym w:font="FontAwesome" w:char="F040"/>
            </w:r>
          </w:p>
        </w:tc>
        <w:tc>
          <w:tcPr>
            <w:tcW w:w="8550" w:type="dxa"/>
            <w:shd w:val="clear" w:color="auto" w:fill="D5F4FF"/>
            <w:vAlign w:val="center"/>
            <w:hideMark/>
            <w:tcPrChange w:id="6287" w:author="RoboGarden Team" w:date="2020-01-30T18:14:00Z">
              <w:tcPr>
                <w:tcW w:w="9000" w:type="dxa"/>
                <w:shd w:val="clear" w:color="auto" w:fill="D5F4FF"/>
                <w:vAlign w:val="center"/>
                <w:hideMark/>
              </w:tcPr>
            </w:tcPrChange>
          </w:tcPr>
          <w:p w14:paraId="66D402BC" w14:textId="6E19A0FA" w:rsidR="00A5258E" w:rsidRPr="007F4B89" w:rsidRDefault="00A5258E" w:rsidP="00A5258E">
            <w:pPr>
              <w:spacing w:before="120" w:after="120" w:line="256" w:lineRule="auto"/>
              <w:ind w:right="274"/>
              <w:rPr>
                <w:rFonts w:ascii="Open Sans Semibold" w:hAnsi="Open Sans Semibold" w:cs="Open Sans Semibold"/>
                <w:color w:val="404040"/>
                <w:sz w:val="24"/>
                <w:szCs w:val="24"/>
              </w:rPr>
            </w:pPr>
            <w:r w:rsidRPr="007F4B89">
              <w:rPr>
                <w:rFonts w:ascii="Open Sans Semibold" w:hAnsi="Open Sans Semibold" w:cs="Open Sans Semibold"/>
                <w:color w:val="404040"/>
                <w:sz w:val="24"/>
                <w:szCs w:val="24"/>
              </w:rPr>
              <w:t xml:space="preserve">The Abnormality of the </w:t>
            </w:r>
            <w:ins w:id="6288" w:author="Chantelle Dubois Nishiyama" w:date="2020-02-26T19:58:00Z">
              <w:r w:rsidR="0073662A">
                <w:rPr>
                  <w:rFonts w:ascii="Open Sans Semibold" w:hAnsi="Open Sans Semibold" w:cs="Open Sans Semibold"/>
                  <w:color w:val="404040"/>
                  <w:sz w:val="24"/>
                  <w:szCs w:val="24"/>
                </w:rPr>
                <w:t>O</w:t>
              </w:r>
            </w:ins>
            <w:del w:id="6289" w:author="Chantelle Dubois Nishiyama" w:date="2020-02-26T19:58:00Z">
              <w:r w:rsidRPr="007F4B89" w:rsidDel="0073662A">
                <w:rPr>
                  <w:rFonts w:ascii="Open Sans Semibold" w:hAnsi="Open Sans Semibold" w:cs="Open Sans Semibold"/>
                  <w:color w:val="404040"/>
                  <w:sz w:val="24"/>
                  <w:szCs w:val="24"/>
                </w:rPr>
                <w:delText>o</w:delText>
              </w:r>
            </w:del>
            <w:r w:rsidRPr="007F4B89">
              <w:rPr>
                <w:rFonts w:ascii="Open Sans Semibold" w:hAnsi="Open Sans Semibold" w:cs="Open Sans Semibold"/>
                <w:color w:val="404040"/>
                <w:sz w:val="24"/>
                <w:szCs w:val="24"/>
              </w:rPr>
              <w:t>utliers</w:t>
            </w:r>
          </w:p>
          <w:p w14:paraId="6E79CA06" w14:textId="77777777" w:rsidR="00A5258E" w:rsidRPr="007F4B89" w:rsidRDefault="00A5258E" w:rsidP="00A5258E">
            <w:pPr>
              <w:spacing w:before="120" w:after="120" w:line="256" w:lineRule="auto"/>
              <w:ind w:right="274"/>
              <w:rPr>
                <w:rFonts w:cs="Open Sans"/>
                <w:color w:val="404040"/>
                <w:sz w:val="24"/>
                <w:szCs w:val="24"/>
              </w:rPr>
            </w:pPr>
            <w:r w:rsidRPr="007F4B89">
              <w:rPr>
                <w:rFonts w:cs="Open Sans"/>
                <w:color w:val="404040"/>
                <w:sz w:val="24"/>
                <w:szCs w:val="24"/>
              </w:rPr>
              <w:t xml:space="preserve">Outliers are defined by the large distance between them and most of the data points in the dataset. </w:t>
            </w:r>
          </w:p>
          <w:p w14:paraId="5A861BA0" w14:textId="51483F51" w:rsidR="00A5258E" w:rsidRPr="007F4B89" w:rsidRDefault="00A5258E">
            <w:pPr>
              <w:spacing w:before="120" w:after="120" w:line="256" w:lineRule="auto"/>
              <w:ind w:right="274"/>
              <w:rPr>
                <w:rFonts w:cs="Open Sans"/>
                <w:color w:val="404040"/>
              </w:rPr>
              <w:pPrChange w:id="6290" w:author="Fatemeh Yazdanbakhsh Poodeh" w:date="2020-01-30T18:14:00Z">
                <w:pPr>
                  <w:spacing w:before="120" w:after="120" w:line="256" w:lineRule="auto"/>
                  <w:ind w:left="274" w:right="274"/>
                </w:pPr>
              </w:pPrChange>
            </w:pPr>
            <w:r w:rsidRPr="007F4B89">
              <w:rPr>
                <w:rFonts w:cs="Open Sans"/>
                <w:color w:val="404040"/>
                <w:sz w:val="24"/>
                <w:szCs w:val="24"/>
              </w:rPr>
              <w:t>Distance resembles the differences between the data points.</w:t>
            </w:r>
          </w:p>
        </w:tc>
      </w:tr>
    </w:tbl>
    <w:p w14:paraId="2977CB65" w14:textId="77777777" w:rsidR="00A5258E" w:rsidRDefault="00A5258E" w:rsidP="00A5258E">
      <w:pPr>
        <w:spacing w:before="120" w:after="120" w:line="256" w:lineRule="auto"/>
        <w:rPr>
          <w:rFonts w:ascii="Open Sans" w:eastAsia="Open Sans" w:hAnsi="Open Sans" w:cs="Times New Roman"/>
          <w:color w:val="404040"/>
        </w:rPr>
      </w:pPr>
    </w:p>
    <w:p w14:paraId="17273700" w14:textId="77777777" w:rsidR="00A5258E" w:rsidRPr="007F4B89" w:rsidRDefault="00A5258E" w:rsidP="008B6276">
      <w:pPr>
        <w:spacing w:after="0" w:line="240" w:lineRule="auto"/>
        <w:rPr>
          <w:rFonts w:ascii="Open Sans" w:eastAsia="Open Sans" w:hAnsi="Open Sans" w:cs="Times New Roman"/>
          <w:color w:val="404040"/>
        </w:rPr>
      </w:pPr>
    </w:p>
    <w:p w14:paraId="37739254" w14:textId="1D9696ED" w:rsidR="008B6276" w:rsidRPr="007F4B89" w:rsidRDefault="008B6276" w:rsidP="005E65AD">
      <w:pPr>
        <w:spacing w:before="120" w:after="120" w:line="256" w:lineRule="auto"/>
        <w:outlineLvl w:val="2"/>
        <w:rPr>
          <w:rFonts w:ascii="Open Sans Semibold" w:eastAsia="Open Sans" w:hAnsi="Open Sans Semibold" w:cs="Open Sans Semibold"/>
          <w:color w:val="11143F"/>
          <w:sz w:val="25"/>
          <w:szCs w:val="25"/>
        </w:rPr>
      </w:pPr>
      <w:del w:id="6291" w:author="Fatemeh Yazdanbakhsh Poodeh" w:date="2020-02-07T08:18:00Z">
        <w:r w:rsidRPr="007F4B89" w:rsidDel="0064295D">
          <w:rPr>
            <w:rFonts w:ascii="Open Sans Semibold" w:eastAsia="Open Sans" w:hAnsi="Open Sans Semibold" w:cs="Open Sans Semibold"/>
            <w:color w:val="11143F"/>
            <w:sz w:val="25"/>
            <w:szCs w:val="25"/>
          </w:rPr>
          <w:delText>Missing Data</w:delText>
        </w:r>
        <w:commentRangeStart w:id="6292"/>
        <w:commentRangeStart w:id="6293"/>
        <w:commentRangeStart w:id="6294"/>
        <w:commentRangeStart w:id="6295"/>
        <w:commentRangeEnd w:id="6292"/>
        <w:r w:rsidDel="0064295D">
          <w:rPr>
            <w:rStyle w:val="CommentReference"/>
          </w:rPr>
          <w:commentReference w:id="6292"/>
        </w:r>
        <w:commentRangeEnd w:id="6293"/>
        <w:r w:rsidR="00A32F94" w:rsidDel="0064295D">
          <w:rPr>
            <w:rStyle w:val="CommentReference"/>
            <w:color w:val="404040"/>
          </w:rPr>
          <w:commentReference w:id="6293"/>
        </w:r>
        <w:commentRangeEnd w:id="6294"/>
        <w:r w:rsidR="00EB256E" w:rsidDel="0064295D">
          <w:rPr>
            <w:rStyle w:val="CommentReference"/>
            <w:color w:val="404040"/>
          </w:rPr>
          <w:commentReference w:id="6294"/>
        </w:r>
        <w:commentRangeEnd w:id="6295"/>
        <w:r w:rsidR="00B570BE" w:rsidDel="0064295D">
          <w:rPr>
            <w:rStyle w:val="CommentReference"/>
            <w:color w:val="404040"/>
          </w:rPr>
          <w:commentReference w:id="6295"/>
        </w:r>
      </w:del>
    </w:p>
    <w:tbl>
      <w:tblPr>
        <w:tblStyle w:val="TableGrid6"/>
        <w:tblW w:w="104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Change w:id="6296" w:author="RoboGarden Team" w:date="2020-01-30T18:14:00Z">
          <w:tblPr>
            <w:tblStyle w:val="TableGrid6"/>
            <w:tblW w:w="104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PrChange>
      </w:tblPr>
      <w:tblGrid>
        <w:gridCol w:w="90"/>
        <w:gridCol w:w="1800"/>
        <w:gridCol w:w="8550"/>
        <w:tblGridChange w:id="6297">
          <w:tblGrid>
            <w:gridCol w:w="90"/>
            <w:gridCol w:w="1350"/>
            <w:gridCol w:w="9000"/>
          </w:tblGrid>
        </w:tblGridChange>
      </w:tblGrid>
      <w:tr w:rsidR="008B6276" w:rsidRPr="007F4B89" w14:paraId="067ADA42" w14:textId="77777777" w:rsidTr="00A32F94">
        <w:trPr>
          <w:trHeight w:val="638"/>
          <w:trPrChange w:id="6298" w:author="RoboGarden Team" w:date="2020-01-30T18:14:00Z">
            <w:trPr>
              <w:trHeight w:val="638"/>
            </w:trPr>
          </w:trPrChange>
        </w:trPr>
        <w:tc>
          <w:tcPr>
            <w:tcW w:w="90" w:type="dxa"/>
            <w:shd w:val="clear" w:color="auto" w:fill="00B0F0"/>
            <w:vAlign w:val="center"/>
            <w:tcPrChange w:id="6299" w:author="RoboGarden Team" w:date="2020-01-30T18:14:00Z">
              <w:tcPr>
                <w:tcW w:w="90" w:type="dxa"/>
                <w:shd w:val="clear" w:color="auto" w:fill="00B0F0"/>
                <w:vAlign w:val="center"/>
              </w:tcPr>
            </w:tcPrChange>
          </w:tcPr>
          <w:p w14:paraId="67C162C0" w14:textId="77777777" w:rsidR="008B6276" w:rsidRPr="007F4B89" w:rsidRDefault="008B6276" w:rsidP="008B6276">
            <w:pPr>
              <w:spacing w:before="120" w:after="120" w:line="256" w:lineRule="auto"/>
              <w:rPr>
                <w:color w:val="404040"/>
              </w:rPr>
            </w:pPr>
          </w:p>
        </w:tc>
        <w:tc>
          <w:tcPr>
            <w:tcW w:w="1800" w:type="dxa"/>
            <w:shd w:val="clear" w:color="auto" w:fill="D5F4FF"/>
            <w:vAlign w:val="center"/>
            <w:hideMark/>
            <w:tcPrChange w:id="6300" w:author="RoboGarden Team" w:date="2020-01-30T18:14:00Z">
              <w:tcPr>
                <w:tcW w:w="1350" w:type="dxa"/>
                <w:shd w:val="clear" w:color="auto" w:fill="D5F4FF"/>
                <w:vAlign w:val="center"/>
                <w:hideMark/>
              </w:tcPr>
            </w:tcPrChange>
          </w:tcPr>
          <w:p w14:paraId="00F64F79" w14:textId="77777777" w:rsidR="008B6276" w:rsidRPr="007F4B89" w:rsidRDefault="008B6276" w:rsidP="008B6276">
            <w:pPr>
              <w:spacing w:before="120" w:after="120"/>
              <w:jc w:val="center"/>
              <w:rPr>
                <w:rFonts w:ascii="FontAwesome" w:hAnsi="FontAwesome"/>
                <w:color w:val="00B0F0"/>
                <w:sz w:val="120"/>
                <w:szCs w:val="120"/>
              </w:rPr>
            </w:pPr>
            <w:r w:rsidRPr="007F4B89">
              <w:rPr>
                <w:rFonts w:ascii="FontAwesome" w:hAnsi="FontAwesome"/>
                <w:color w:val="00B0F0"/>
                <w:sz w:val="120"/>
                <w:szCs w:val="120"/>
              </w:rPr>
              <w:sym w:font="FontAwesome" w:char="F040"/>
            </w:r>
          </w:p>
        </w:tc>
        <w:tc>
          <w:tcPr>
            <w:tcW w:w="8550" w:type="dxa"/>
            <w:shd w:val="clear" w:color="auto" w:fill="D5F4FF"/>
            <w:vAlign w:val="center"/>
            <w:hideMark/>
            <w:tcPrChange w:id="6301" w:author="RoboGarden Team" w:date="2020-01-30T18:14:00Z">
              <w:tcPr>
                <w:tcW w:w="9000" w:type="dxa"/>
                <w:shd w:val="clear" w:color="auto" w:fill="D5F4FF"/>
                <w:vAlign w:val="center"/>
                <w:hideMark/>
              </w:tcPr>
            </w:tcPrChange>
          </w:tcPr>
          <w:p w14:paraId="045381C5" w14:textId="77777777" w:rsidR="008B6276" w:rsidRPr="007F4B89" w:rsidRDefault="008B6276">
            <w:pPr>
              <w:spacing w:before="120" w:after="120" w:line="256" w:lineRule="auto"/>
              <w:ind w:right="274"/>
              <w:rPr>
                <w:rFonts w:ascii="Open Sans Semibold" w:hAnsi="Open Sans Semibold" w:cs="Open Sans Semibold"/>
                <w:color w:val="404040"/>
                <w:sz w:val="24"/>
                <w:szCs w:val="24"/>
              </w:rPr>
              <w:pPrChange w:id="6302" w:author="Fatemeh Yazdanbakhsh Poodeh" w:date="2020-01-30T18:14:00Z">
                <w:pPr>
                  <w:spacing w:before="120" w:after="120" w:line="256" w:lineRule="auto"/>
                  <w:ind w:left="274" w:right="274"/>
                </w:pPr>
              </w:pPrChange>
            </w:pPr>
            <w:commentRangeStart w:id="6303"/>
            <w:commentRangeStart w:id="6304"/>
            <w:r w:rsidRPr="007F4B89">
              <w:rPr>
                <w:rFonts w:ascii="Open Sans Semibold" w:hAnsi="Open Sans Semibold" w:cs="Open Sans Semibold"/>
                <w:color w:val="404040"/>
                <w:sz w:val="24"/>
                <w:szCs w:val="24"/>
              </w:rPr>
              <w:t>Missing Data</w:t>
            </w:r>
            <w:commentRangeEnd w:id="6303"/>
            <w:r w:rsidR="00BD7FC2">
              <w:rPr>
                <w:rStyle w:val="CommentReference"/>
                <w:color w:val="404040"/>
              </w:rPr>
              <w:commentReference w:id="6303"/>
            </w:r>
            <w:commentRangeEnd w:id="6304"/>
            <w:r w:rsidR="00EE684A">
              <w:rPr>
                <w:rStyle w:val="CommentReference"/>
                <w:rFonts w:asciiTheme="minorHAnsi" w:eastAsiaTheme="minorHAnsi" w:hAnsiTheme="minorHAnsi" w:cstheme="minorBidi"/>
                <w:color w:val="404040"/>
              </w:rPr>
              <w:commentReference w:id="6304"/>
            </w:r>
          </w:p>
          <w:p w14:paraId="12A60783" w14:textId="05B3D0D0" w:rsidR="008B6276" w:rsidRPr="007F4B89" w:rsidRDefault="008B6276">
            <w:pPr>
              <w:spacing w:before="120" w:after="120" w:line="256" w:lineRule="auto"/>
              <w:ind w:right="274"/>
              <w:rPr>
                <w:rFonts w:cs="Open Sans"/>
                <w:color w:val="404040"/>
              </w:rPr>
              <w:pPrChange w:id="6305" w:author="Fatemeh Yazdanbakhsh Poodeh" w:date="2020-01-30T18:14:00Z">
                <w:pPr>
                  <w:spacing w:before="120" w:after="120" w:line="256" w:lineRule="auto"/>
                  <w:ind w:left="274" w:right="274"/>
                </w:pPr>
              </w:pPrChange>
            </w:pPr>
            <w:del w:id="6306" w:author="RoboGarden Team" w:date="2020-01-30T18:14:00Z">
              <w:r w:rsidRPr="007F4B89" w:rsidDel="00A32F94">
                <w:rPr>
                  <w:rFonts w:cs="Open Sans"/>
                  <w:color w:val="404040"/>
                  <w:sz w:val="24"/>
                  <w:szCs w:val="24"/>
                </w:rPr>
                <w:delText xml:space="preserve">In Statistics, missing values in data entries are a common occurrence. Mission </w:delText>
              </w:r>
            </w:del>
            <w:ins w:id="6307" w:author="RoboGarden Team" w:date="2020-01-30T18:14:00Z">
              <w:r w:rsidR="00A32F94" w:rsidRPr="007F4B89">
                <w:rPr>
                  <w:rFonts w:cs="Open Sans"/>
                  <w:color w:val="404040"/>
                  <w:sz w:val="24"/>
                  <w:szCs w:val="24"/>
                </w:rPr>
                <w:t>Missi</w:t>
              </w:r>
              <w:r w:rsidR="00A32F94">
                <w:rPr>
                  <w:rFonts w:cs="Open Sans"/>
                  <w:color w:val="404040"/>
                  <w:sz w:val="24"/>
                  <w:szCs w:val="24"/>
                </w:rPr>
                <w:t xml:space="preserve">ng </w:t>
              </w:r>
            </w:ins>
            <w:r w:rsidRPr="007F4B89">
              <w:rPr>
                <w:rFonts w:cs="Open Sans"/>
                <w:color w:val="404040"/>
                <w:sz w:val="24"/>
                <w:szCs w:val="24"/>
              </w:rPr>
              <w:t xml:space="preserve">data happens if no value is stored for a certain attribute in observation, and is considered a major factor that contributes to any conclusions drawn from the same data. </w:t>
            </w:r>
          </w:p>
        </w:tc>
      </w:tr>
    </w:tbl>
    <w:p w14:paraId="3213C9E2" w14:textId="21B324F5" w:rsidR="00072BB1" w:rsidRDefault="00072BB1" w:rsidP="008B6276">
      <w:pPr>
        <w:spacing w:before="120" w:after="120" w:line="256" w:lineRule="auto"/>
        <w:rPr>
          <w:rFonts w:ascii="Open Sans" w:eastAsia="Open Sans" w:hAnsi="Open Sans" w:cs="Times New Roman"/>
          <w:color w:val="404040"/>
        </w:rPr>
      </w:pPr>
    </w:p>
    <w:p w14:paraId="709D7F27" w14:textId="77777777" w:rsidR="00072BB1" w:rsidRDefault="00072BB1">
      <w:pPr>
        <w:rPr>
          <w:rFonts w:ascii="Open Sans" w:eastAsia="Open Sans" w:hAnsi="Open Sans" w:cs="Times New Roman"/>
          <w:color w:val="404040"/>
        </w:rPr>
      </w:pPr>
      <w:r>
        <w:rPr>
          <w:rFonts w:ascii="Open Sans" w:eastAsia="Open Sans" w:hAnsi="Open Sans" w:cs="Times New Roman"/>
          <w:color w:val="404040"/>
        </w:rPr>
        <w:br w:type="page"/>
      </w:r>
    </w:p>
    <w:p w14:paraId="0CCFF9E9" w14:textId="77777777" w:rsidR="008B6276" w:rsidRDefault="008B6276" w:rsidP="008B6276">
      <w:pPr>
        <w:spacing w:before="120" w:after="120" w:line="256" w:lineRule="auto"/>
        <w:rPr>
          <w:ins w:id="6308" w:author="Fatemeh Yazdanbakhsh Poodeh" w:date="2020-01-29T00:06:00Z"/>
          <w:rFonts w:ascii="Open Sans" w:eastAsia="Open Sans" w:hAnsi="Open Sans" w:cs="Times New Roman"/>
          <w:color w:val="404040"/>
        </w:rPr>
      </w:pPr>
      <w:commentRangeStart w:id="6309"/>
      <w:commentRangeStart w:id="6310"/>
      <w:commentRangeEnd w:id="6309"/>
      <w:r>
        <w:rPr>
          <w:rStyle w:val="CommentReference"/>
        </w:rPr>
        <w:lastRenderedPageBreak/>
        <w:commentReference w:id="6309"/>
      </w:r>
      <w:commentRangeEnd w:id="6310"/>
      <w:r w:rsidR="00A32F94">
        <w:rPr>
          <w:rStyle w:val="CommentReference"/>
          <w:color w:val="404040"/>
        </w:rPr>
        <w:commentReference w:id="6310"/>
      </w:r>
    </w:p>
    <w:p w14:paraId="23BBD746" w14:textId="452A8C60" w:rsidR="00CE5BFC" w:rsidRPr="00CE5BFC" w:rsidRDefault="00CE5BFC" w:rsidP="008B6276">
      <w:pPr>
        <w:spacing w:before="120" w:after="120" w:line="256" w:lineRule="auto"/>
        <w:rPr>
          <w:rFonts w:ascii="Open Sans" w:eastAsia="Open Sans" w:hAnsi="Open Sans" w:cs="Times New Roman"/>
          <w:b/>
          <w:bCs/>
          <w:color w:val="000000" w:themeColor="text1"/>
          <w:rPrChange w:id="6311" w:author="Fatemeh Yazdanbakhsh Poodeh" w:date="2020-01-29T00:07:00Z">
            <w:rPr>
              <w:rFonts w:ascii="Open Sans" w:eastAsia="Open Sans" w:hAnsi="Open Sans" w:cs="Times New Roman"/>
              <w:color w:val="404040"/>
            </w:rPr>
          </w:rPrChange>
        </w:rPr>
      </w:pPr>
      <w:commentRangeStart w:id="6312"/>
      <w:commentRangeEnd w:id="6312"/>
      <w:r>
        <w:rPr>
          <w:rStyle w:val="CommentReference"/>
          <w:color w:val="404040"/>
        </w:rPr>
        <w:commentReference w:id="6312"/>
      </w:r>
    </w:p>
    <w:tbl>
      <w:tblPr>
        <w:tblStyle w:val="TableGrid6"/>
        <w:tblW w:w="10440" w:type="dxa"/>
        <w:tblBorders>
          <w:top w:val="single" w:sz="4" w:space="0" w:color="DBDBDB"/>
          <w:left w:val="single" w:sz="4" w:space="0" w:color="DBDBDB"/>
          <w:bottom w:val="single" w:sz="4" w:space="0" w:color="DBDBDB"/>
          <w:right w:val="single" w:sz="4" w:space="0" w:color="DBDBDB"/>
          <w:insideH w:val="none" w:sz="0" w:space="0" w:color="auto"/>
          <w:insideV w:val="none" w:sz="0" w:space="0" w:color="auto"/>
        </w:tblBorders>
        <w:tblLayout w:type="fixed"/>
        <w:tblCellMar>
          <w:left w:w="115" w:type="dxa"/>
          <w:right w:w="115" w:type="dxa"/>
        </w:tblCellMar>
        <w:tblLook w:val="04A0" w:firstRow="1" w:lastRow="0" w:firstColumn="1" w:lastColumn="0" w:noHBand="0" w:noVBand="1"/>
      </w:tblPr>
      <w:tblGrid>
        <w:gridCol w:w="265"/>
        <w:gridCol w:w="810"/>
        <w:gridCol w:w="3152"/>
        <w:gridCol w:w="2053"/>
        <w:gridCol w:w="3890"/>
        <w:gridCol w:w="270"/>
      </w:tblGrid>
      <w:tr w:rsidR="008B6276" w:rsidRPr="007F4B89" w14:paraId="4EB93DD7" w14:textId="77777777" w:rsidTr="008B6276">
        <w:trPr>
          <w:cantSplit/>
        </w:trPr>
        <w:tc>
          <w:tcPr>
            <w:tcW w:w="10431" w:type="dxa"/>
            <w:gridSpan w:val="6"/>
            <w:tcBorders>
              <w:top w:val="single" w:sz="4" w:space="0" w:color="DBDBDB"/>
              <w:left w:val="single" w:sz="4" w:space="0" w:color="DBDBDB"/>
              <w:bottom w:val="nil"/>
              <w:right w:val="single" w:sz="4" w:space="0" w:color="DBDBDB"/>
            </w:tcBorders>
            <w:shd w:val="clear" w:color="auto" w:fill="FAFAFA"/>
            <w:hideMark/>
          </w:tcPr>
          <w:p w14:paraId="75DD136D" w14:textId="781155CE" w:rsidR="00082467" w:rsidRDefault="00082467" w:rsidP="008B6276">
            <w:pPr>
              <w:spacing w:before="120" w:after="120" w:line="256" w:lineRule="auto"/>
              <w:outlineLvl w:val="2"/>
              <w:rPr>
                <w:rFonts w:ascii="Open Sans Semibold" w:hAnsi="Open Sans Semibold" w:cs="Open Sans Semibold"/>
                <w:color w:val="11143F"/>
              </w:rPr>
            </w:pPr>
          </w:p>
          <w:p w14:paraId="3C34C012" w14:textId="6BE61C6B" w:rsidR="008B6276" w:rsidRPr="007F4B89" w:rsidRDefault="008B6276" w:rsidP="008B6276">
            <w:pPr>
              <w:spacing w:before="120" w:after="120" w:line="256" w:lineRule="auto"/>
              <w:outlineLvl w:val="2"/>
              <w:rPr>
                <w:rFonts w:ascii="Open Sans Semibold" w:hAnsi="Open Sans Semibold" w:cs="Open Sans Semibold"/>
                <w:color w:val="11143F"/>
              </w:rPr>
            </w:pPr>
            <w:r w:rsidRPr="007F4B89">
              <w:rPr>
                <w:rFonts w:ascii="Open Sans Semibold" w:hAnsi="Open Sans Semibold" w:cs="Open Sans Semibold"/>
                <w:color w:val="11143F"/>
              </w:rPr>
              <w:t>Methods of Dealing with Missing Data</w:t>
            </w:r>
          </w:p>
        </w:tc>
      </w:tr>
      <w:tr w:rsidR="008B6276" w:rsidRPr="007F4B89" w14:paraId="006E32F6" w14:textId="77777777" w:rsidTr="008B6276">
        <w:trPr>
          <w:cantSplit/>
          <w:trHeight w:val="837"/>
        </w:trPr>
        <w:tc>
          <w:tcPr>
            <w:tcW w:w="265" w:type="dxa"/>
            <w:tcBorders>
              <w:top w:val="nil"/>
              <w:left w:val="single" w:sz="4" w:space="0" w:color="DBDBDB"/>
              <w:bottom w:val="nil"/>
              <w:right w:val="nil"/>
            </w:tcBorders>
            <w:shd w:val="clear" w:color="auto" w:fill="FAFAFA"/>
          </w:tcPr>
          <w:p w14:paraId="33865000" w14:textId="77777777" w:rsidR="008B6276" w:rsidRPr="007F4B89" w:rsidRDefault="008B6276" w:rsidP="008B6276">
            <w:pPr>
              <w:spacing w:before="120" w:after="120" w:line="256" w:lineRule="auto"/>
              <w:rPr>
                <w:color w:val="404040"/>
              </w:rPr>
            </w:pPr>
          </w:p>
        </w:tc>
        <w:tc>
          <w:tcPr>
            <w:tcW w:w="810" w:type="dxa"/>
            <w:tcBorders>
              <w:top w:val="nil"/>
              <w:left w:val="nil"/>
              <w:bottom w:val="nil"/>
              <w:right w:val="nil"/>
            </w:tcBorders>
            <w:shd w:val="clear" w:color="auto" w:fill="11143F"/>
            <w:vAlign w:val="center"/>
            <w:hideMark/>
          </w:tcPr>
          <w:p w14:paraId="42B7E33F" w14:textId="77777777" w:rsidR="008B6276" w:rsidRPr="007F4B89" w:rsidRDefault="008B6276" w:rsidP="008B6276">
            <w:pPr>
              <w:spacing w:before="120" w:after="120" w:line="256" w:lineRule="auto"/>
              <w:jc w:val="center"/>
              <w:rPr>
                <w:rFonts w:ascii="Open Sans Semibold" w:hAnsi="Open Sans Semibold" w:cs="Open Sans Semibold"/>
                <w:color w:val="FFFFFF"/>
                <w:sz w:val="28"/>
                <w:szCs w:val="28"/>
              </w:rPr>
            </w:pPr>
            <w:r w:rsidRPr="007F4B89">
              <w:rPr>
                <w:rFonts w:ascii="Open Sans Semibold" w:hAnsi="Open Sans Semibold" w:cs="Open Sans Semibold"/>
                <w:color w:val="FFFFFF"/>
                <w:sz w:val="28"/>
                <w:szCs w:val="28"/>
              </w:rPr>
              <w:t>1</w:t>
            </w:r>
          </w:p>
        </w:tc>
        <w:tc>
          <w:tcPr>
            <w:tcW w:w="9090" w:type="dxa"/>
            <w:gridSpan w:val="3"/>
            <w:tcBorders>
              <w:top w:val="nil"/>
              <w:left w:val="nil"/>
              <w:bottom w:val="nil"/>
              <w:right w:val="nil"/>
            </w:tcBorders>
            <w:shd w:val="clear" w:color="auto" w:fill="E5E5E5"/>
            <w:vAlign w:val="center"/>
            <w:hideMark/>
          </w:tcPr>
          <w:p w14:paraId="2395BA29" w14:textId="77777777" w:rsidR="008B6276" w:rsidRPr="007F4B89" w:rsidRDefault="008B6276" w:rsidP="008B6276">
            <w:pPr>
              <w:spacing w:before="120" w:after="120" w:line="256" w:lineRule="auto"/>
              <w:rPr>
                <w:color w:val="404040"/>
              </w:rPr>
            </w:pPr>
            <w:r w:rsidRPr="007F4B89">
              <w:rPr>
                <w:color w:val="404040"/>
              </w:rPr>
              <w:t xml:space="preserve">Eliminate Data Objects completely or only eliminate the missing values. </w:t>
            </w:r>
          </w:p>
        </w:tc>
        <w:tc>
          <w:tcPr>
            <w:tcW w:w="270" w:type="dxa"/>
            <w:tcBorders>
              <w:top w:val="nil"/>
              <w:left w:val="nil"/>
              <w:bottom w:val="nil"/>
              <w:right w:val="single" w:sz="4" w:space="0" w:color="DBDBDB"/>
            </w:tcBorders>
            <w:shd w:val="clear" w:color="auto" w:fill="FAFAFA"/>
          </w:tcPr>
          <w:p w14:paraId="42137B4E" w14:textId="77777777" w:rsidR="008B6276" w:rsidRPr="007F4B89" w:rsidRDefault="008B6276" w:rsidP="008B6276">
            <w:pPr>
              <w:spacing w:before="120" w:after="120" w:line="256" w:lineRule="auto"/>
              <w:rPr>
                <w:color w:val="404040"/>
              </w:rPr>
            </w:pPr>
          </w:p>
        </w:tc>
      </w:tr>
      <w:tr w:rsidR="008B6276" w:rsidRPr="007F4B89" w14:paraId="1721FBBA" w14:textId="77777777" w:rsidTr="008B6276">
        <w:trPr>
          <w:cantSplit/>
          <w:trHeight w:val="20"/>
        </w:trPr>
        <w:tc>
          <w:tcPr>
            <w:tcW w:w="265" w:type="dxa"/>
            <w:tcBorders>
              <w:top w:val="nil"/>
              <w:left w:val="single" w:sz="4" w:space="0" w:color="DBDBDB"/>
              <w:bottom w:val="nil"/>
              <w:right w:val="nil"/>
            </w:tcBorders>
            <w:shd w:val="clear" w:color="auto" w:fill="FAFAFA"/>
          </w:tcPr>
          <w:p w14:paraId="1EA5AFC2" w14:textId="77777777" w:rsidR="008B6276" w:rsidRPr="007F4B89" w:rsidRDefault="008B6276" w:rsidP="008B6276">
            <w:pPr>
              <w:rPr>
                <w:color w:val="404040"/>
                <w:sz w:val="16"/>
                <w:szCs w:val="16"/>
              </w:rPr>
            </w:pPr>
          </w:p>
        </w:tc>
        <w:tc>
          <w:tcPr>
            <w:tcW w:w="810" w:type="dxa"/>
            <w:tcBorders>
              <w:top w:val="nil"/>
              <w:left w:val="nil"/>
              <w:bottom w:val="nil"/>
              <w:right w:val="nil"/>
            </w:tcBorders>
            <w:shd w:val="clear" w:color="auto" w:fill="FAFAFA"/>
            <w:vAlign w:val="center"/>
          </w:tcPr>
          <w:p w14:paraId="55545548" w14:textId="77777777" w:rsidR="008B6276" w:rsidRPr="007F4B89" w:rsidRDefault="008B6276" w:rsidP="008B6276">
            <w:pPr>
              <w:rPr>
                <w:rFonts w:ascii="Open Sans Semibold" w:hAnsi="Open Sans Semibold" w:cs="Open Sans Semibold"/>
                <w:color w:val="FFFFFF"/>
                <w:sz w:val="16"/>
                <w:szCs w:val="16"/>
              </w:rPr>
            </w:pPr>
          </w:p>
        </w:tc>
        <w:tc>
          <w:tcPr>
            <w:tcW w:w="3150" w:type="dxa"/>
            <w:tcBorders>
              <w:top w:val="nil"/>
              <w:left w:val="nil"/>
              <w:bottom w:val="nil"/>
              <w:right w:val="nil"/>
            </w:tcBorders>
            <w:shd w:val="clear" w:color="auto" w:fill="FAFAFA"/>
            <w:vAlign w:val="center"/>
          </w:tcPr>
          <w:p w14:paraId="1F588C27" w14:textId="77777777" w:rsidR="008B6276" w:rsidRPr="007F4B89" w:rsidRDefault="008B6276" w:rsidP="008B6276">
            <w:pPr>
              <w:rPr>
                <w:color w:val="404040"/>
                <w:sz w:val="16"/>
                <w:szCs w:val="16"/>
              </w:rPr>
            </w:pPr>
          </w:p>
        </w:tc>
        <w:tc>
          <w:tcPr>
            <w:tcW w:w="2052" w:type="dxa"/>
            <w:tcBorders>
              <w:top w:val="nil"/>
              <w:left w:val="nil"/>
              <w:bottom w:val="nil"/>
              <w:right w:val="nil"/>
            </w:tcBorders>
            <w:shd w:val="clear" w:color="auto" w:fill="FAFAFA"/>
            <w:vAlign w:val="center"/>
          </w:tcPr>
          <w:p w14:paraId="23057FFF" w14:textId="77777777" w:rsidR="008B6276" w:rsidRPr="007F4B89" w:rsidRDefault="008B6276" w:rsidP="008B6276">
            <w:pPr>
              <w:rPr>
                <w:color w:val="404040"/>
                <w:sz w:val="16"/>
                <w:szCs w:val="16"/>
              </w:rPr>
            </w:pPr>
          </w:p>
        </w:tc>
        <w:tc>
          <w:tcPr>
            <w:tcW w:w="3888" w:type="dxa"/>
            <w:tcBorders>
              <w:top w:val="nil"/>
              <w:left w:val="nil"/>
              <w:bottom w:val="nil"/>
              <w:right w:val="nil"/>
            </w:tcBorders>
            <w:shd w:val="clear" w:color="auto" w:fill="FAFAFA"/>
            <w:vAlign w:val="center"/>
          </w:tcPr>
          <w:p w14:paraId="250C2C96" w14:textId="77777777" w:rsidR="008B6276" w:rsidRPr="007F4B89" w:rsidRDefault="008B6276" w:rsidP="008B6276">
            <w:pPr>
              <w:rPr>
                <w:noProof/>
                <w:color w:val="404040"/>
                <w:sz w:val="16"/>
                <w:szCs w:val="16"/>
              </w:rPr>
            </w:pPr>
          </w:p>
        </w:tc>
        <w:tc>
          <w:tcPr>
            <w:tcW w:w="270" w:type="dxa"/>
            <w:tcBorders>
              <w:top w:val="nil"/>
              <w:left w:val="nil"/>
              <w:bottom w:val="nil"/>
              <w:right w:val="single" w:sz="4" w:space="0" w:color="DBDBDB"/>
            </w:tcBorders>
            <w:shd w:val="clear" w:color="auto" w:fill="FAFAFA"/>
          </w:tcPr>
          <w:p w14:paraId="5F172CE3" w14:textId="77777777" w:rsidR="008B6276" w:rsidRPr="007F4B89" w:rsidRDefault="008B6276" w:rsidP="008B6276">
            <w:pPr>
              <w:rPr>
                <w:color w:val="404040"/>
                <w:sz w:val="16"/>
                <w:szCs w:val="16"/>
              </w:rPr>
            </w:pPr>
          </w:p>
        </w:tc>
      </w:tr>
      <w:tr w:rsidR="008B6276" w:rsidRPr="007F4B89" w14:paraId="7530FE7D" w14:textId="77777777" w:rsidTr="008B6276">
        <w:trPr>
          <w:cantSplit/>
          <w:trHeight w:val="801"/>
        </w:trPr>
        <w:tc>
          <w:tcPr>
            <w:tcW w:w="265" w:type="dxa"/>
            <w:tcBorders>
              <w:top w:val="nil"/>
              <w:left w:val="single" w:sz="4" w:space="0" w:color="DBDBDB"/>
              <w:bottom w:val="nil"/>
              <w:right w:val="nil"/>
            </w:tcBorders>
            <w:shd w:val="clear" w:color="auto" w:fill="FAFAFA"/>
          </w:tcPr>
          <w:p w14:paraId="0DC2BA55" w14:textId="77777777" w:rsidR="008B6276" w:rsidRPr="007F4B89" w:rsidRDefault="008B6276" w:rsidP="008B6276">
            <w:pPr>
              <w:spacing w:before="120" w:after="120" w:line="256" w:lineRule="auto"/>
              <w:rPr>
                <w:color w:val="404040"/>
              </w:rPr>
            </w:pPr>
          </w:p>
        </w:tc>
        <w:tc>
          <w:tcPr>
            <w:tcW w:w="810" w:type="dxa"/>
            <w:tcBorders>
              <w:top w:val="nil"/>
              <w:left w:val="nil"/>
              <w:bottom w:val="nil"/>
              <w:right w:val="nil"/>
            </w:tcBorders>
            <w:shd w:val="clear" w:color="auto" w:fill="11143F"/>
            <w:vAlign w:val="center"/>
            <w:hideMark/>
          </w:tcPr>
          <w:p w14:paraId="0273055B" w14:textId="77777777" w:rsidR="008B6276" w:rsidRPr="007F4B89" w:rsidRDefault="008B6276" w:rsidP="008B6276">
            <w:pPr>
              <w:spacing w:before="120" w:after="120" w:line="256" w:lineRule="auto"/>
              <w:jc w:val="center"/>
              <w:rPr>
                <w:rFonts w:ascii="Open Sans Semibold" w:hAnsi="Open Sans Semibold" w:cs="Open Sans Semibold"/>
                <w:color w:val="FFFFFF"/>
                <w:sz w:val="28"/>
                <w:szCs w:val="28"/>
              </w:rPr>
            </w:pPr>
            <w:r w:rsidRPr="007F4B89">
              <w:rPr>
                <w:rFonts w:ascii="Open Sans Semibold" w:hAnsi="Open Sans Semibold" w:cs="Open Sans Semibold"/>
                <w:color w:val="FFFFFF"/>
                <w:sz w:val="28"/>
                <w:szCs w:val="28"/>
              </w:rPr>
              <w:t>2</w:t>
            </w:r>
          </w:p>
        </w:tc>
        <w:tc>
          <w:tcPr>
            <w:tcW w:w="9090" w:type="dxa"/>
            <w:gridSpan w:val="3"/>
            <w:tcBorders>
              <w:top w:val="nil"/>
              <w:left w:val="nil"/>
              <w:bottom w:val="nil"/>
              <w:right w:val="nil"/>
            </w:tcBorders>
            <w:shd w:val="clear" w:color="auto" w:fill="E5E5E5"/>
            <w:vAlign w:val="center"/>
            <w:hideMark/>
          </w:tcPr>
          <w:p w14:paraId="11A12990" w14:textId="77777777" w:rsidR="008B6276" w:rsidRPr="007F4B89" w:rsidRDefault="008B6276" w:rsidP="008B6276">
            <w:pPr>
              <w:spacing w:before="120" w:after="120" w:line="256" w:lineRule="auto"/>
              <w:rPr>
                <w:color w:val="404040"/>
              </w:rPr>
            </w:pPr>
            <w:r w:rsidRPr="007F4B89">
              <w:rPr>
                <w:color w:val="404040"/>
              </w:rPr>
              <w:t xml:space="preserve">Fill in the missing data putting the mode of the attribute or using an unbiased average of data. </w:t>
            </w:r>
          </w:p>
        </w:tc>
        <w:tc>
          <w:tcPr>
            <w:tcW w:w="270" w:type="dxa"/>
            <w:tcBorders>
              <w:top w:val="nil"/>
              <w:left w:val="nil"/>
              <w:bottom w:val="nil"/>
              <w:right w:val="single" w:sz="4" w:space="0" w:color="DBDBDB"/>
            </w:tcBorders>
            <w:shd w:val="clear" w:color="auto" w:fill="FAFAFA"/>
          </w:tcPr>
          <w:p w14:paraId="6EC420F3" w14:textId="77777777" w:rsidR="008B6276" w:rsidRPr="007F4B89" w:rsidRDefault="008B6276" w:rsidP="008B6276">
            <w:pPr>
              <w:spacing w:before="120" w:after="120" w:line="256" w:lineRule="auto"/>
              <w:rPr>
                <w:color w:val="404040"/>
              </w:rPr>
            </w:pPr>
          </w:p>
        </w:tc>
      </w:tr>
      <w:tr w:rsidR="008B6276" w:rsidRPr="007F4B89" w14:paraId="51635006" w14:textId="77777777" w:rsidTr="008B6276">
        <w:trPr>
          <w:cantSplit/>
          <w:trHeight w:val="87"/>
        </w:trPr>
        <w:tc>
          <w:tcPr>
            <w:tcW w:w="265" w:type="dxa"/>
            <w:tcBorders>
              <w:top w:val="nil"/>
              <w:left w:val="single" w:sz="4" w:space="0" w:color="DBDBDB"/>
              <w:bottom w:val="nil"/>
              <w:right w:val="nil"/>
            </w:tcBorders>
            <w:shd w:val="clear" w:color="auto" w:fill="FAFAFA"/>
          </w:tcPr>
          <w:p w14:paraId="739FF71F" w14:textId="77777777" w:rsidR="008B6276" w:rsidRPr="007F4B89" w:rsidRDefault="008B6276" w:rsidP="008B6276">
            <w:pPr>
              <w:rPr>
                <w:color w:val="404040"/>
                <w:sz w:val="16"/>
                <w:szCs w:val="16"/>
              </w:rPr>
            </w:pPr>
          </w:p>
        </w:tc>
        <w:tc>
          <w:tcPr>
            <w:tcW w:w="3960" w:type="dxa"/>
            <w:gridSpan w:val="2"/>
            <w:tcBorders>
              <w:top w:val="nil"/>
              <w:left w:val="nil"/>
              <w:bottom w:val="nil"/>
              <w:right w:val="nil"/>
            </w:tcBorders>
            <w:shd w:val="clear" w:color="auto" w:fill="FAFAFA"/>
            <w:vAlign w:val="center"/>
          </w:tcPr>
          <w:p w14:paraId="5AD847E3" w14:textId="77777777" w:rsidR="008B6276" w:rsidRPr="007F4B89" w:rsidRDefault="008B6276" w:rsidP="008B6276">
            <w:pPr>
              <w:rPr>
                <w:rFonts w:ascii="Open Sans Semibold" w:hAnsi="Open Sans Semibold" w:cs="Open Sans Semibold"/>
                <w:color w:val="FFFFFF"/>
                <w:sz w:val="16"/>
                <w:szCs w:val="16"/>
              </w:rPr>
            </w:pPr>
          </w:p>
        </w:tc>
        <w:tc>
          <w:tcPr>
            <w:tcW w:w="2052" w:type="dxa"/>
            <w:tcBorders>
              <w:top w:val="nil"/>
              <w:left w:val="nil"/>
              <w:bottom w:val="nil"/>
              <w:right w:val="nil"/>
            </w:tcBorders>
            <w:shd w:val="clear" w:color="auto" w:fill="FAFAFA"/>
            <w:vAlign w:val="center"/>
          </w:tcPr>
          <w:p w14:paraId="364AB166" w14:textId="77777777" w:rsidR="008B6276" w:rsidRPr="007F4B89" w:rsidRDefault="008B6276" w:rsidP="008B6276">
            <w:pPr>
              <w:rPr>
                <w:color w:val="404040"/>
                <w:sz w:val="16"/>
                <w:szCs w:val="16"/>
              </w:rPr>
            </w:pPr>
          </w:p>
        </w:tc>
        <w:tc>
          <w:tcPr>
            <w:tcW w:w="3888" w:type="dxa"/>
            <w:tcBorders>
              <w:top w:val="nil"/>
              <w:left w:val="nil"/>
              <w:bottom w:val="nil"/>
              <w:right w:val="nil"/>
            </w:tcBorders>
            <w:shd w:val="clear" w:color="auto" w:fill="FAFAFA"/>
            <w:vAlign w:val="center"/>
          </w:tcPr>
          <w:p w14:paraId="6A84590A" w14:textId="77777777" w:rsidR="008B6276" w:rsidRPr="007F4B89" w:rsidRDefault="008B6276" w:rsidP="008B6276">
            <w:pPr>
              <w:rPr>
                <w:color w:val="404040"/>
                <w:sz w:val="16"/>
                <w:szCs w:val="16"/>
              </w:rPr>
            </w:pPr>
          </w:p>
        </w:tc>
        <w:tc>
          <w:tcPr>
            <w:tcW w:w="270" w:type="dxa"/>
            <w:tcBorders>
              <w:top w:val="nil"/>
              <w:left w:val="nil"/>
              <w:bottom w:val="nil"/>
              <w:right w:val="single" w:sz="4" w:space="0" w:color="DBDBDB"/>
            </w:tcBorders>
            <w:shd w:val="clear" w:color="auto" w:fill="FAFAFA"/>
          </w:tcPr>
          <w:p w14:paraId="7258BD4E" w14:textId="77777777" w:rsidR="008B6276" w:rsidRPr="007F4B89" w:rsidRDefault="008B6276" w:rsidP="008B6276">
            <w:pPr>
              <w:rPr>
                <w:color w:val="404040"/>
                <w:sz w:val="16"/>
                <w:szCs w:val="16"/>
              </w:rPr>
            </w:pPr>
          </w:p>
        </w:tc>
      </w:tr>
      <w:tr w:rsidR="008B6276" w:rsidRPr="007F4B89" w14:paraId="272800A5" w14:textId="77777777" w:rsidTr="008B6276">
        <w:trPr>
          <w:cantSplit/>
          <w:trHeight w:val="837"/>
        </w:trPr>
        <w:tc>
          <w:tcPr>
            <w:tcW w:w="265" w:type="dxa"/>
            <w:tcBorders>
              <w:top w:val="nil"/>
              <w:left w:val="single" w:sz="4" w:space="0" w:color="DBDBDB"/>
              <w:bottom w:val="nil"/>
              <w:right w:val="nil"/>
            </w:tcBorders>
            <w:shd w:val="clear" w:color="auto" w:fill="FAFAFA"/>
          </w:tcPr>
          <w:p w14:paraId="6A01C53A" w14:textId="77777777" w:rsidR="008B6276" w:rsidRPr="007F4B89" w:rsidRDefault="008B6276" w:rsidP="008B6276">
            <w:pPr>
              <w:spacing w:before="120" w:after="120" w:line="256" w:lineRule="auto"/>
              <w:rPr>
                <w:color w:val="404040"/>
              </w:rPr>
            </w:pPr>
          </w:p>
        </w:tc>
        <w:tc>
          <w:tcPr>
            <w:tcW w:w="810" w:type="dxa"/>
            <w:tcBorders>
              <w:top w:val="nil"/>
              <w:left w:val="nil"/>
              <w:bottom w:val="nil"/>
              <w:right w:val="nil"/>
            </w:tcBorders>
            <w:shd w:val="clear" w:color="auto" w:fill="11143F"/>
            <w:vAlign w:val="center"/>
            <w:hideMark/>
          </w:tcPr>
          <w:p w14:paraId="60F8341C" w14:textId="77777777" w:rsidR="008B6276" w:rsidRPr="007F4B89" w:rsidRDefault="008B6276" w:rsidP="008B6276">
            <w:pPr>
              <w:spacing w:before="120" w:after="120" w:line="256" w:lineRule="auto"/>
              <w:jc w:val="center"/>
              <w:rPr>
                <w:rFonts w:ascii="Open Sans Semibold" w:hAnsi="Open Sans Semibold" w:cs="Open Sans Semibold"/>
                <w:color w:val="FFFFFF"/>
                <w:sz w:val="28"/>
                <w:szCs w:val="28"/>
              </w:rPr>
            </w:pPr>
            <w:r w:rsidRPr="007F4B89">
              <w:rPr>
                <w:rFonts w:ascii="Open Sans Semibold" w:hAnsi="Open Sans Semibold" w:cs="Open Sans Semibold"/>
                <w:color w:val="FFFFFF"/>
                <w:sz w:val="28"/>
                <w:szCs w:val="28"/>
              </w:rPr>
              <w:t>3</w:t>
            </w:r>
          </w:p>
        </w:tc>
        <w:tc>
          <w:tcPr>
            <w:tcW w:w="9090" w:type="dxa"/>
            <w:gridSpan w:val="3"/>
            <w:tcBorders>
              <w:top w:val="nil"/>
              <w:left w:val="nil"/>
              <w:bottom w:val="nil"/>
              <w:right w:val="nil"/>
            </w:tcBorders>
            <w:shd w:val="clear" w:color="auto" w:fill="E5E5E5"/>
            <w:vAlign w:val="center"/>
            <w:hideMark/>
          </w:tcPr>
          <w:p w14:paraId="2CF4018C" w14:textId="77777777" w:rsidR="008B6276" w:rsidRPr="007F4B89" w:rsidRDefault="008B6276" w:rsidP="008B6276">
            <w:pPr>
              <w:spacing w:before="120" w:after="120" w:line="256" w:lineRule="auto"/>
              <w:rPr>
                <w:color w:val="404040"/>
              </w:rPr>
            </w:pPr>
            <w:r w:rsidRPr="007F4B89">
              <w:rPr>
                <w:color w:val="404040"/>
              </w:rPr>
              <w:t>Ignore missing values during analysis and assume value during testing.</w:t>
            </w:r>
          </w:p>
        </w:tc>
        <w:tc>
          <w:tcPr>
            <w:tcW w:w="270" w:type="dxa"/>
            <w:tcBorders>
              <w:top w:val="nil"/>
              <w:left w:val="nil"/>
              <w:bottom w:val="nil"/>
              <w:right w:val="single" w:sz="4" w:space="0" w:color="DBDBDB"/>
            </w:tcBorders>
            <w:shd w:val="clear" w:color="auto" w:fill="FAFAFA"/>
          </w:tcPr>
          <w:p w14:paraId="27EC1680" w14:textId="77777777" w:rsidR="008B6276" w:rsidRPr="007F4B89" w:rsidRDefault="008B6276" w:rsidP="008B6276">
            <w:pPr>
              <w:spacing w:before="120" w:after="120" w:line="256" w:lineRule="auto"/>
              <w:rPr>
                <w:color w:val="404040"/>
              </w:rPr>
            </w:pPr>
          </w:p>
        </w:tc>
      </w:tr>
      <w:tr w:rsidR="008B6276" w:rsidRPr="007F4B89" w14:paraId="18EC4B01" w14:textId="77777777" w:rsidTr="008B6276">
        <w:trPr>
          <w:cantSplit/>
        </w:trPr>
        <w:tc>
          <w:tcPr>
            <w:tcW w:w="265" w:type="dxa"/>
            <w:tcBorders>
              <w:top w:val="nil"/>
              <w:left w:val="single" w:sz="4" w:space="0" w:color="DBDBDB"/>
              <w:bottom w:val="single" w:sz="4" w:space="0" w:color="DBDBDB"/>
              <w:right w:val="nil"/>
            </w:tcBorders>
            <w:shd w:val="clear" w:color="auto" w:fill="FAFAFA"/>
          </w:tcPr>
          <w:p w14:paraId="44AD931B" w14:textId="77777777" w:rsidR="008B6276" w:rsidRPr="007F4B89" w:rsidRDefault="008B6276" w:rsidP="008B6276">
            <w:pPr>
              <w:rPr>
                <w:color w:val="404040"/>
                <w:sz w:val="16"/>
                <w:szCs w:val="16"/>
              </w:rPr>
            </w:pPr>
          </w:p>
        </w:tc>
        <w:tc>
          <w:tcPr>
            <w:tcW w:w="3960" w:type="dxa"/>
            <w:gridSpan w:val="2"/>
            <w:tcBorders>
              <w:top w:val="nil"/>
              <w:left w:val="nil"/>
              <w:bottom w:val="single" w:sz="4" w:space="0" w:color="DBDBDB"/>
              <w:right w:val="nil"/>
            </w:tcBorders>
            <w:shd w:val="clear" w:color="auto" w:fill="FAFAFA"/>
            <w:vAlign w:val="center"/>
          </w:tcPr>
          <w:p w14:paraId="51F1527E" w14:textId="77777777" w:rsidR="008B6276" w:rsidRPr="007F4B89" w:rsidRDefault="008B6276" w:rsidP="008B6276">
            <w:pPr>
              <w:rPr>
                <w:color w:val="404040"/>
                <w:sz w:val="16"/>
                <w:szCs w:val="16"/>
              </w:rPr>
            </w:pPr>
          </w:p>
        </w:tc>
        <w:tc>
          <w:tcPr>
            <w:tcW w:w="2052" w:type="dxa"/>
            <w:tcBorders>
              <w:top w:val="nil"/>
              <w:left w:val="nil"/>
              <w:bottom w:val="single" w:sz="4" w:space="0" w:color="DBDBDB"/>
              <w:right w:val="nil"/>
            </w:tcBorders>
            <w:shd w:val="clear" w:color="auto" w:fill="FAFAFA"/>
            <w:vAlign w:val="center"/>
          </w:tcPr>
          <w:p w14:paraId="31F683E4" w14:textId="77777777" w:rsidR="008B6276" w:rsidRPr="007F4B89" w:rsidRDefault="008B6276" w:rsidP="008B6276">
            <w:pPr>
              <w:rPr>
                <w:color w:val="404040"/>
                <w:sz w:val="16"/>
                <w:szCs w:val="16"/>
              </w:rPr>
            </w:pPr>
          </w:p>
        </w:tc>
        <w:tc>
          <w:tcPr>
            <w:tcW w:w="3888" w:type="dxa"/>
            <w:tcBorders>
              <w:top w:val="nil"/>
              <w:left w:val="nil"/>
              <w:bottom w:val="single" w:sz="4" w:space="0" w:color="DBDBDB"/>
              <w:right w:val="nil"/>
            </w:tcBorders>
            <w:shd w:val="clear" w:color="auto" w:fill="FAFAFA"/>
            <w:vAlign w:val="center"/>
          </w:tcPr>
          <w:p w14:paraId="592E8CAE" w14:textId="77777777" w:rsidR="008B6276" w:rsidRPr="007F4B89" w:rsidRDefault="008B6276" w:rsidP="008B6276">
            <w:pPr>
              <w:rPr>
                <w:color w:val="404040"/>
                <w:sz w:val="16"/>
                <w:szCs w:val="16"/>
              </w:rPr>
            </w:pPr>
          </w:p>
        </w:tc>
        <w:tc>
          <w:tcPr>
            <w:tcW w:w="270" w:type="dxa"/>
            <w:tcBorders>
              <w:top w:val="nil"/>
              <w:left w:val="nil"/>
              <w:bottom w:val="single" w:sz="4" w:space="0" w:color="DBDBDB"/>
              <w:right w:val="single" w:sz="4" w:space="0" w:color="DBDBDB"/>
            </w:tcBorders>
            <w:shd w:val="clear" w:color="auto" w:fill="FAFAFA"/>
          </w:tcPr>
          <w:p w14:paraId="69D7DAA8" w14:textId="77777777" w:rsidR="008B6276" w:rsidRPr="007F4B89" w:rsidRDefault="008B6276" w:rsidP="008B6276">
            <w:pPr>
              <w:rPr>
                <w:color w:val="404040"/>
                <w:sz w:val="16"/>
                <w:szCs w:val="16"/>
              </w:rPr>
            </w:pPr>
          </w:p>
        </w:tc>
      </w:tr>
    </w:tbl>
    <w:p w14:paraId="3C063563" w14:textId="77777777" w:rsidR="008B6276" w:rsidRPr="007F4B89" w:rsidRDefault="008B6276" w:rsidP="008B6276">
      <w:pPr>
        <w:spacing w:after="0" w:line="240" w:lineRule="auto"/>
        <w:rPr>
          <w:rFonts w:ascii="Open Sans" w:eastAsia="Open Sans" w:hAnsi="Open Sans" w:cs="Times New Roman"/>
          <w:color w:val="404040"/>
        </w:rPr>
      </w:pPr>
    </w:p>
    <w:p w14:paraId="553AF081" w14:textId="77777777" w:rsidR="008B6276" w:rsidRPr="007F4B89" w:rsidRDefault="008B6276" w:rsidP="008B6276">
      <w:pPr>
        <w:spacing w:after="0" w:line="240" w:lineRule="auto"/>
        <w:rPr>
          <w:rFonts w:ascii="Open Sans" w:eastAsia="Open Sans" w:hAnsi="Open Sans" w:cs="Times New Roman"/>
          <w:color w:val="404040"/>
        </w:rPr>
      </w:pPr>
    </w:p>
    <w:p w14:paraId="51296106" w14:textId="77777777" w:rsidR="008B6276" w:rsidRPr="007F4B89" w:rsidRDefault="008B6276" w:rsidP="008B6276">
      <w:pPr>
        <w:spacing w:after="0" w:line="240" w:lineRule="auto"/>
        <w:rPr>
          <w:rFonts w:ascii="Open Sans" w:eastAsia="Open Sans" w:hAnsi="Open Sans" w:cs="Times New Roman"/>
          <w:color w:val="404040"/>
        </w:rPr>
      </w:pPr>
    </w:p>
    <w:tbl>
      <w:tblPr>
        <w:tblStyle w:val="TableGrid6"/>
        <w:tblW w:w="10455" w:type="dxa"/>
        <w:tblBorders>
          <w:top w:val="single" w:sz="4" w:space="0" w:color="DBDBDB"/>
          <w:left w:val="single" w:sz="4" w:space="0" w:color="DBDBDB"/>
          <w:bottom w:val="single" w:sz="4" w:space="0" w:color="DBDBDB"/>
          <w:right w:val="single" w:sz="4" w:space="0" w:color="DBDBDB"/>
          <w:insideH w:val="none" w:sz="0" w:space="0" w:color="auto"/>
          <w:insideV w:val="none" w:sz="0" w:space="0" w:color="auto"/>
        </w:tblBorders>
        <w:tblLayout w:type="fixed"/>
        <w:tblCellMar>
          <w:left w:w="115" w:type="dxa"/>
          <w:right w:w="115" w:type="dxa"/>
        </w:tblCellMar>
        <w:tblLook w:val="04A0" w:firstRow="1" w:lastRow="0" w:firstColumn="1" w:lastColumn="0" w:noHBand="0" w:noVBand="1"/>
        <w:tblPrChange w:id="6313" w:author="Alicia Romero Lopez" w:date="2020-01-31T09:48:00Z">
          <w:tblPr>
            <w:tblStyle w:val="TableGrid6"/>
            <w:tblW w:w="10455" w:type="dxa"/>
            <w:tblBorders>
              <w:top w:val="single" w:sz="4" w:space="0" w:color="DBDBDB"/>
              <w:left w:val="single" w:sz="4" w:space="0" w:color="DBDBDB"/>
              <w:bottom w:val="single" w:sz="4" w:space="0" w:color="DBDBDB"/>
              <w:right w:val="single" w:sz="4" w:space="0" w:color="DBDBDB"/>
              <w:insideH w:val="none" w:sz="0" w:space="0" w:color="auto"/>
              <w:insideV w:val="none" w:sz="0" w:space="0" w:color="auto"/>
            </w:tblBorders>
            <w:tblLayout w:type="fixed"/>
            <w:tblCellMar>
              <w:left w:w="115" w:type="dxa"/>
              <w:right w:w="115" w:type="dxa"/>
            </w:tblCellMar>
            <w:tblLook w:val="04A0" w:firstRow="1" w:lastRow="0" w:firstColumn="1" w:lastColumn="0" w:noHBand="0" w:noVBand="1"/>
          </w:tblPr>
        </w:tblPrChange>
      </w:tblPr>
      <w:tblGrid>
        <w:gridCol w:w="265"/>
        <w:gridCol w:w="627"/>
        <w:gridCol w:w="448"/>
        <w:gridCol w:w="1429"/>
        <w:gridCol w:w="1429"/>
        <w:gridCol w:w="1966"/>
        <w:gridCol w:w="3952"/>
        <w:gridCol w:w="69"/>
        <w:gridCol w:w="201"/>
        <w:gridCol w:w="69"/>
        <w:tblGridChange w:id="6314">
          <w:tblGrid>
            <w:gridCol w:w="360"/>
            <w:gridCol w:w="360"/>
            <w:gridCol w:w="360"/>
            <w:gridCol w:w="360"/>
            <w:gridCol w:w="360"/>
            <w:gridCol w:w="360"/>
            <w:gridCol w:w="360"/>
            <w:gridCol w:w="360"/>
            <w:gridCol w:w="360"/>
            <w:gridCol w:w="360"/>
          </w:tblGrid>
        </w:tblGridChange>
      </w:tblGrid>
      <w:tr w:rsidR="008B6276" w:rsidRPr="007F4B89" w14:paraId="210D9ED1" w14:textId="77777777" w:rsidTr="51235A2F">
        <w:trPr>
          <w:gridAfter w:val="1"/>
          <w:wAfter w:w="69" w:type="dxa"/>
          <w:cantSplit/>
          <w:trPrChange w:id="6315" w:author="Alicia Romero Lopez" w:date="2020-01-31T09:48:00Z">
            <w:trPr>
              <w:gridAfter w:val="1"/>
            </w:trPr>
          </w:trPrChange>
        </w:trPr>
        <w:tc>
          <w:tcPr>
            <w:tcW w:w="10456" w:type="dxa"/>
            <w:gridSpan w:val="9"/>
            <w:tcBorders>
              <w:top w:val="single" w:sz="4" w:space="0" w:color="DBDBDB" w:themeColor="accent3" w:themeTint="66"/>
              <w:left w:val="single" w:sz="4" w:space="0" w:color="DBDBDB" w:themeColor="accent3" w:themeTint="66"/>
              <w:bottom w:val="nil"/>
              <w:right w:val="single" w:sz="4" w:space="0" w:color="DBDBDB" w:themeColor="accent3" w:themeTint="66"/>
            </w:tcBorders>
            <w:shd w:val="clear" w:color="auto" w:fill="FAFAFA"/>
            <w:hideMark/>
            <w:tcPrChange w:id="6316" w:author="Alicia Romero Lopez" w:date="2020-01-31T09:48:00Z">
              <w:tcPr>
                <w:tcW w:w="10456" w:type="dxa"/>
                <w:gridSpan w:val="9"/>
                <w:tcBorders>
                  <w:top w:val="single" w:sz="4" w:space="0" w:color="DBDBDB"/>
                  <w:left w:val="single" w:sz="4" w:space="0" w:color="DBDBDB"/>
                  <w:bottom w:val="nil"/>
                  <w:right w:val="single" w:sz="4" w:space="0" w:color="DBDBDB"/>
                </w:tcBorders>
                <w:shd w:val="clear" w:color="auto" w:fill="FAFAFA"/>
                <w:hideMark/>
              </w:tcPr>
            </w:tcPrChange>
          </w:tcPr>
          <w:p w14:paraId="78E4CDBB" w14:textId="77777777" w:rsidR="003511FB" w:rsidRDefault="003511FB" w:rsidP="003511FB">
            <w:pPr>
              <w:spacing w:before="120" w:after="120" w:line="256" w:lineRule="auto"/>
              <w:outlineLvl w:val="2"/>
              <w:rPr>
                <w:rFonts w:ascii="Open Sans Semibold" w:hAnsi="Open Sans Semibold" w:cs="Open Sans Semibold"/>
                <w:color w:val="11143F"/>
              </w:rPr>
            </w:pPr>
            <w:r>
              <w:rPr>
                <w:rFonts w:ascii="Open Sans Semibold" w:hAnsi="Open Sans Semibold" w:cs="Open Sans Semibold"/>
                <w:color w:val="11143F"/>
              </w:rPr>
              <w:t>Knowledge Check</w:t>
            </w:r>
          </w:p>
          <w:p w14:paraId="0054BF82" w14:textId="77777777" w:rsidR="003511FB" w:rsidRDefault="003511FB" w:rsidP="008B6276">
            <w:pPr>
              <w:spacing w:before="120" w:after="120" w:line="256" w:lineRule="auto"/>
              <w:outlineLvl w:val="2"/>
              <w:rPr>
                <w:rFonts w:ascii="Open Sans Semibold" w:hAnsi="Open Sans Semibold" w:cs="Open Sans Semibold"/>
                <w:color w:val="11143F"/>
              </w:rPr>
            </w:pPr>
          </w:p>
          <w:p w14:paraId="3B7C0D0E" w14:textId="57089BFB" w:rsidR="008B6276" w:rsidRPr="007F4B89" w:rsidRDefault="008B6276" w:rsidP="008B6276">
            <w:pPr>
              <w:spacing w:before="120" w:after="120" w:line="256" w:lineRule="auto"/>
              <w:outlineLvl w:val="2"/>
              <w:rPr>
                <w:rFonts w:ascii="Open Sans Semibold" w:hAnsi="Open Sans Semibold" w:cs="Open Sans Semibold"/>
                <w:color w:val="11143F"/>
              </w:rPr>
            </w:pPr>
            <w:r w:rsidRPr="007F4B89">
              <w:rPr>
                <w:rFonts w:ascii="Open Sans Semibold" w:hAnsi="Open Sans Semibold" w:cs="Open Sans Semibold"/>
                <w:color w:val="11143F"/>
              </w:rPr>
              <w:t>From a list of movie reviews, a system needs to detect fake reviews made by programmed bots. Which of these choices are you looking for?</w:t>
            </w:r>
          </w:p>
        </w:tc>
      </w:tr>
      <w:tr w:rsidR="008B6276" w:rsidRPr="007F4B89" w14:paraId="0CCB075D" w14:textId="77777777" w:rsidTr="51235A2F">
        <w:trPr>
          <w:gridAfter w:val="1"/>
          <w:wAfter w:w="69" w:type="dxa"/>
          <w:cantSplit/>
          <w:trPrChange w:id="6317" w:author="Alicia Romero Lopez" w:date="2020-01-31T09:48:00Z">
            <w:trPr>
              <w:gridAfter w:val="1"/>
            </w:trPr>
          </w:trPrChange>
        </w:trPr>
        <w:tc>
          <w:tcPr>
            <w:tcW w:w="265" w:type="dxa"/>
            <w:tcBorders>
              <w:top w:val="nil"/>
              <w:left w:val="single" w:sz="4" w:space="0" w:color="DBDBDB" w:themeColor="accent3" w:themeTint="66"/>
              <w:bottom w:val="nil"/>
              <w:right w:val="nil"/>
            </w:tcBorders>
            <w:shd w:val="clear" w:color="auto" w:fill="FAFAFA"/>
            <w:tcPrChange w:id="6318" w:author="Alicia Romero Lopez" w:date="2020-01-31T09:48:00Z">
              <w:tcPr>
                <w:tcW w:w="265" w:type="dxa"/>
                <w:tcBorders>
                  <w:top w:val="nil"/>
                  <w:left w:val="single" w:sz="4" w:space="0" w:color="DBDBDB"/>
                  <w:bottom w:val="nil"/>
                  <w:right w:val="nil"/>
                </w:tcBorders>
                <w:shd w:val="clear" w:color="auto" w:fill="FAFAFA"/>
              </w:tcPr>
            </w:tcPrChange>
          </w:tcPr>
          <w:p w14:paraId="22926B67" w14:textId="77777777" w:rsidR="008B6276" w:rsidRPr="007F4B89" w:rsidRDefault="008B6276" w:rsidP="008B6276">
            <w:pPr>
              <w:spacing w:before="120" w:after="120" w:line="256" w:lineRule="auto"/>
              <w:rPr>
                <w:color w:val="404040"/>
              </w:rPr>
            </w:pPr>
          </w:p>
        </w:tc>
        <w:tc>
          <w:tcPr>
            <w:tcW w:w="630" w:type="dxa"/>
            <w:tcBorders>
              <w:top w:val="nil"/>
              <w:left w:val="nil"/>
              <w:bottom w:val="nil"/>
              <w:right w:val="nil"/>
            </w:tcBorders>
            <w:shd w:val="clear" w:color="auto" w:fill="FFFFFF" w:themeFill="background1"/>
            <w:vAlign w:val="center"/>
            <w:hideMark/>
            <w:tcPrChange w:id="6319" w:author="Alicia Romero Lopez" w:date="2020-01-31T09:48:00Z">
              <w:tcPr>
                <w:tcW w:w="630" w:type="dxa"/>
                <w:tcBorders>
                  <w:top w:val="nil"/>
                  <w:left w:val="nil"/>
                  <w:bottom w:val="nil"/>
                  <w:right w:val="nil"/>
                </w:tcBorders>
                <w:shd w:val="clear" w:color="auto" w:fill="FFFFFF"/>
                <w:hideMark/>
              </w:tcPr>
            </w:tcPrChange>
          </w:tcPr>
          <w:p w14:paraId="662F2016" w14:textId="77777777" w:rsidR="008B6276" w:rsidRPr="007F4B89" w:rsidRDefault="008B6276" w:rsidP="008B6276">
            <w:pPr>
              <w:spacing w:before="120" w:after="120" w:line="256" w:lineRule="auto"/>
              <w:rPr>
                <w:color w:val="404040"/>
              </w:rPr>
            </w:pPr>
            <w:r w:rsidRPr="007F4B89">
              <w:rPr>
                <w:noProof/>
                <w:color w:val="404040"/>
              </w:rPr>
              <mc:AlternateContent>
                <mc:Choice Requires="wps">
                  <w:drawing>
                    <wp:inline distT="0" distB="0" distL="0" distR="0" wp14:anchorId="0CF48890" wp14:editId="1C27BEB4">
                      <wp:extent cx="207010" cy="207010"/>
                      <wp:effectExtent l="19050" t="19050" r="21590" b="21590"/>
                      <wp:docPr id="216" name="Oval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010" cy="207010"/>
                              </a:xfrm>
                              <a:prstGeom prst="ellipse">
                                <a:avLst/>
                              </a:prstGeom>
                              <a:noFill/>
                              <a:ln w="28575">
                                <a:solidFill>
                                  <a:srgbClr val="DBDBDB">
                                    <a:lumMod val="90000"/>
                                    <a:lumOff val="0"/>
                                  </a:srgb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inline>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w16se="http://schemas.microsoft.com/office/word/2015/wordml/symex" xmlns:cx1="http://schemas.microsoft.com/office/drawing/2015/9/8/chartex" xmlns:cx="http://schemas.microsoft.com/office/drawing/2014/chartex">
                  <w:pict>
                    <v:oval w14:anchorId="5BE440EA" id="Oval 21" o:spid="_x0000_s1026" style="width:16.3pt;height:16.3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" filled="f" strokecolor="#c5c5c5" strokeweight="2.25pt">
                      <v:stroke joinstyle="miter"/>
                      <w10:anchorlock/>
                    </v:oval>
                  </w:pict>
                </mc:Fallback>
              </mc:AlternateContent>
            </w:r>
          </w:p>
        </w:tc>
        <w:tc>
          <w:tcPr>
            <w:tcW w:w="450" w:type="dxa"/>
            <w:tcBorders>
              <w:top w:val="nil"/>
              <w:left w:val="nil"/>
              <w:bottom w:val="nil"/>
              <w:right w:val="nil"/>
            </w:tcBorders>
            <w:shd w:val="clear" w:color="auto" w:fill="FFFFFF" w:themeFill="background1"/>
            <w:vAlign w:val="center"/>
            <w:hideMark/>
            <w:tcPrChange w:id="6320" w:author="Alicia Romero Lopez" w:date="2020-01-31T09:48:00Z">
              <w:tcPr>
                <w:tcW w:w="450" w:type="dxa"/>
                <w:tcBorders>
                  <w:top w:val="nil"/>
                  <w:left w:val="nil"/>
                  <w:bottom w:val="nil"/>
                  <w:right w:val="nil"/>
                </w:tcBorders>
                <w:shd w:val="clear" w:color="auto" w:fill="FFFFFF"/>
                <w:hideMark/>
              </w:tcPr>
            </w:tcPrChange>
          </w:tcPr>
          <w:p w14:paraId="38EEEBBF" w14:textId="77777777" w:rsidR="008B6276" w:rsidRPr="007F4B89" w:rsidRDefault="008B6276" w:rsidP="008B6276">
            <w:pPr>
              <w:spacing w:before="120" w:after="120" w:line="256" w:lineRule="auto"/>
              <w:rPr>
                <w:rFonts w:ascii="Open Sans Semibold" w:hAnsi="Open Sans Semibold" w:cs="Open Sans Semibold"/>
                <w:color w:val="404040"/>
              </w:rPr>
            </w:pPr>
            <w:r w:rsidRPr="007F4B89">
              <w:rPr>
                <w:rFonts w:ascii="Open Sans Semibold" w:hAnsi="Open Sans Semibold" w:cs="Open Sans Semibold"/>
                <w:color w:val="404040"/>
              </w:rPr>
              <w:t>a.</w:t>
            </w:r>
          </w:p>
        </w:tc>
        <w:tc>
          <w:tcPr>
            <w:tcW w:w="8841" w:type="dxa"/>
            <w:gridSpan w:val="4"/>
            <w:tcBorders>
              <w:top w:val="nil"/>
              <w:left w:val="nil"/>
              <w:bottom w:val="nil"/>
              <w:right w:val="nil"/>
            </w:tcBorders>
            <w:shd w:val="clear" w:color="auto" w:fill="FFFFFF" w:themeFill="background1"/>
            <w:vAlign w:val="center"/>
            <w:hideMark/>
            <w:tcPrChange w:id="6321" w:author="Alicia Romero Lopez" w:date="2020-01-31T09:48:00Z">
              <w:tcPr>
                <w:tcW w:w="8841" w:type="dxa"/>
                <w:gridSpan w:val="4"/>
                <w:tcBorders>
                  <w:top w:val="nil"/>
                  <w:left w:val="nil"/>
                  <w:bottom w:val="nil"/>
                  <w:right w:val="nil"/>
                </w:tcBorders>
                <w:shd w:val="clear" w:color="auto" w:fill="FFFFFF"/>
                <w:hideMark/>
              </w:tcPr>
            </w:tcPrChange>
          </w:tcPr>
          <w:p w14:paraId="40D6CC9D" w14:textId="77777777" w:rsidR="008B6276" w:rsidRPr="007F4B89" w:rsidRDefault="008B6276" w:rsidP="008B6276">
            <w:pPr>
              <w:spacing w:before="120" w:after="120" w:line="256" w:lineRule="auto"/>
              <w:rPr>
                <w:color w:val="404040"/>
              </w:rPr>
            </w:pPr>
            <w:r w:rsidRPr="007F4B89">
              <w:rPr>
                <w:color w:val="404040"/>
              </w:rPr>
              <w:t>Noise</w:t>
            </w:r>
          </w:p>
        </w:tc>
        <w:tc>
          <w:tcPr>
            <w:tcW w:w="270" w:type="dxa"/>
            <w:gridSpan w:val="2"/>
            <w:tcBorders>
              <w:top w:val="nil"/>
              <w:left w:val="nil"/>
              <w:bottom w:val="nil"/>
              <w:right w:val="single" w:sz="4" w:space="0" w:color="DBDBDB" w:themeColor="accent3" w:themeTint="66"/>
            </w:tcBorders>
            <w:shd w:val="clear" w:color="auto" w:fill="FAFAFA"/>
            <w:tcPrChange w:id="6322" w:author="Alicia Romero Lopez" w:date="2020-01-31T09:48:00Z">
              <w:tcPr>
                <w:tcW w:w="270" w:type="dxa"/>
                <w:gridSpan w:val="2"/>
                <w:tcBorders>
                  <w:top w:val="nil"/>
                  <w:left w:val="nil"/>
                  <w:bottom w:val="nil"/>
                  <w:right w:val="single" w:sz="4" w:space="0" w:color="DBDBDB"/>
                </w:tcBorders>
                <w:shd w:val="clear" w:color="auto" w:fill="FAFAFA"/>
              </w:tcPr>
            </w:tcPrChange>
          </w:tcPr>
          <w:p w14:paraId="0B746ECB" w14:textId="77777777" w:rsidR="008B6276" w:rsidRPr="007F4B89" w:rsidRDefault="008B6276" w:rsidP="008B6276">
            <w:pPr>
              <w:spacing w:before="120" w:after="120" w:line="256" w:lineRule="auto"/>
              <w:rPr>
                <w:color w:val="404040"/>
              </w:rPr>
            </w:pPr>
          </w:p>
        </w:tc>
      </w:tr>
      <w:tr w:rsidR="008B6276" w:rsidRPr="007F4B89" w14:paraId="11518B50" w14:textId="77777777" w:rsidTr="51235A2F">
        <w:trPr>
          <w:gridAfter w:val="1"/>
          <w:wAfter w:w="69" w:type="dxa"/>
          <w:cantSplit/>
          <w:trHeight w:val="20"/>
          <w:trPrChange w:id="6323" w:author="Alicia Romero Lopez" w:date="2020-01-31T09:48:00Z">
            <w:trPr>
              <w:gridAfter w:val="1"/>
            </w:trPr>
          </w:trPrChange>
        </w:trPr>
        <w:tc>
          <w:tcPr>
            <w:tcW w:w="265" w:type="dxa"/>
            <w:tcBorders>
              <w:top w:val="nil"/>
              <w:left w:val="single" w:sz="4" w:space="0" w:color="DBDBDB" w:themeColor="accent3" w:themeTint="66"/>
              <w:bottom w:val="nil"/>
              <w:right w:val="nil"/>
            </w:tcBorders>
            <w:shd w:val="clear" w:color="auto" w:fill="FAFAFA"/>
            <w:tcPrChange w:id="6324" w:author="Alicia Romero Lopez" w:date="2020-01-31T09:48:00Z">
              <w:tcPr>
                <w:tcW w:w="265" w:type="dxa"/>
                <w:tcBorders>
                  <w:top w:val="nil"/>
                  <w:left w:val="single" w:sz="4" w:space="0" w:color="DBDBDB"/>
                  <w:bottom w:val="nil"/>
                  <w:right w:val="nil"/>
                </w:tcBorders>
                <w:shd w:val="clear" w:color="auto" w:fill="FAFAFA"/>
              </w:tcPr>
            </w:tcPrChange>
          </w:tcPr>
          <w:p w14:paraId="63E6354D" w14:textId="77777777" w:rsidR="008B6276" w:rsidRPr="007F4B89" w:rsidRDefault="008B6276" w:rsidP="008B6276">
            <w:pPr>
              <w:rPr>
                <w:color w:val="404040"/>
                <w:sz w:val="16"/>
                <w:szCs w:val="16"/>
              </w:rPr>
            </w:pPr>
          </w:p>
        </w:tc>
        <w:tc>
          <w:tcPr>
            <w:tcW w:w="630" w:type="dxa"/>
            <w:tcBorders>
              <w:top w:val="nil"/>
              <w:left w:val="nil"/>
              <w:bottom w:val="nil"/>
              <w:right w:val="nil"/>
            </w:tcBorders>
            <w:shd w:val="clear" w:color="auto" w:fill="FAFAFA"/>
            <w:vAlign w:val="center"/>
            <w:tcPrChange w:id="6325" w:author="Alicia Romero Lopez" w:date="2020-01-31T09:48:00Z">
              <w:tcPr>
                <w:tcW w:w="630" w:type="dxa"/>
                <w:tcBorders>
                  <w:top w:val="nil"/>
                  <w:left w:val="nil"/>
                  <w:bottom w:val="nil"/>
                  <w:right w:val="nil"/>
                </w:tcBorders>
                <w:shd w:val="clear" w:color="auto" w:fill="FAFAFA"/>
              </w:tcPr>
            </w:tcPrChange>
          </w:tcPr>
          <w:p w14:paraId="1197C5DC" w14:textId="77777777" w:rsidR="008B6276" w:rsidRPr="007F4B89" w:rsidRDefault="008B6276" w:rsidP="008B6276">
            <w:pPr>
              <w:rPr>
                <w:color w:val="404040"/>
                <w:sz w:val="16"/>
                <w:szCs w:val="16"/>
              </w:rPr>
            </w:pPr>
          </w:p>
        </w:tc>
        <w:tc>
          <w:tcPr>
            <w:tcW w:w="3330" w:type="dxa"/>
            <w:gridSpan w:val="3"/>
            <w:tcBorders>
              <w:top w:val="nil"/>
              <w:left w:val="nil"/>
              <w:bottom w:val="nil"/>
              <w:right w:val="nil"/>
            </w:tcBorders>
            <w:shd w:val="clear" w:color="auto" w:fill="FAFAFA"/>
            <w:vAlign w:val="center"/>
            <w:tcPrChange w:id="6326" w:author="Alicia Romero Lopez" w:date="2020-01-31T09:48:00Z">
              <w:tcPr>
                <w:tcW w:w="3330" w:type="dxa"/>
                <w:gridSpan w:val="3"/>
                <w:tcBorders>
                  <w:top w:val="nil"/>
                  <w:left w:val="nil"/>
                  <w:bottom w:val="nil"/>
                  <w:right w:val="nil"/>
                </w:tcBorders>
                <w:shd w:val="clear" w:color="auto" w:fill="FAFAFA"/>
              </w:tcPr>
            </w:tcPrChange>
          </w:tcPr>
          <w:p w14:paraId="068E3835" w14:textId="77777777" w:rsidR="008B6276" w:rsidRPr="007F4B89" w:rsidRDefault="008B6276" w:rsidP="008B6276">
            <w:pPr>
              <w:rPr>
                <w:color w:val="404040"/>
                <w:sz w:val="16"/>
                <w:szCs w:val="16"/>
              </w:rPr>
            </w:pPr>
          </w:p>
        </w:tc>
        <w:tc>
          <w:tcPr>
            <w:tcW w:w="1980" w:type="dxa"/>
            <w:tcBorders>
              <w:top w:val="nil"/>
              <w:left w:val="nil"/>
              <w:bottom w:val="nil"/>
              <w:right w:val="nil"/>
            </w:tcBorders>
            <w:shd w:val="clear" w:color="auto" w:fill="FAFAFA"/>
            <w:vAlign w:val="center"/>
            <w:tcPrChange w:id="6327" w:author="Alicia Romero Lopez" w:date="2020-01-31T09:48:00Z">
              <w:tcPr>
                <w:tcW w:w="1980" w:type="dxa"/>
                <w:tcBorders>
                  <w:top w:val="nil"/>
                  <w:left w:val="nil"/>
                  <w:bottom w:val="nil"/>
                  <w:right w:val="nil"/>
                </w:tcBorders>
                <w:shd w:val="clear" w:color="auto" w:fill="FAFAFA"/>
              </w:tcPr>
            </w:tcPrChange>
          </w:tcPr>
          <w:p w14:paraId="190EEDF9" w14:textId="77777777" w:rsidR="008B6276" w:rsidRPr="007F4B89" w:rsidRDefault="008B6276" w:rsidP="008B6276">
            <w:pPr>
              <w:rPr>
                <w:color w:val="404040"/>
                <w:sz w:val="16"/>
                <w:szCs w:val="16"/>
              </w:rPr>
            </w:pPr>
          </w:p>
        </w:tc>
        <w:tc>
          <w:tcPr>
            <w:tcW w:w="3981" w:type="dxa"/>
            <w:tcBorders>
              <w:top w:val="nil"/>
              <w:left w:val="nil"/>
              <w:bottom w:val="nil"/>
              <w:right w:val="nil"/>
            </w:tcBorders>
            <w:shd w:val="clear" w:color="auto" w:fill="FAFAFA"/>
            <w:vAlign w:val="center"/>
            <w:tcPrChange w:id="6328" w:author="Alicia Romero Lopez" w:date="2020-01-31T09:48:00Z">
              <w:tcPr>
                <w:tcW w:w="3981" w:type="dxa"/>
                <w:tcBorders>
                  <w:top w:val="nil"/>
                  <w:left w:val="nil"/>
                  <w:bottom w:val="nil"/>
                  <w:right w:val="nil"/>
                </w:tcBorders>
                <w:shd w:val="clear" w:color="auto" w:fill="FAFAFA"/>
              </w:tcPr>
            </w:tcPrChange>
          </w:tcPr>
          <w:p w14:paraId="6CCC1D15" w14:textId="77777777" w:rsidR="008B6276" w:rsidRPr="007F4B89" w:rsidRDefault="008B6276" w:rsidP="008B6276">
            <w:pPr>
              <w:rPr>
                <w:noProof/>
                <w:color w:val="404040"/>
                <w:sz w:val="16"/>
                <w:szCs w:val="16"/>
              </w:rPr>
            </w:pPr>
          </w:p>
        </w:tc>
        <w:tc>
          <w:tcPr>
            <w:tcW w:w="270" w:type="dxa"/>
            <w:gridSpan w:val="2"/>
            <w:tcBorders>
              <w:top w:val="nil"/>
              <w:left w:val="nil"/>
              <w:bottom w:val="nil"/>
              <w:right w:val="single" w:sz="4" w:space="0" w:color="DBDBDB" w:themeColor="accent3" w:themeTint="66"/>
            </w:tcBorders>
            <w:shd w:val="clear" w:color="auto" w:fill="FAFAFA"/>
            <w:tcPrChange w:id="6329" w:author="Alicia Romero Lopez" w:date="2020-01-31T09:48:00Z">
              <w:tcPr>
                <w:tcW w:w="270" w:type="dxa"/>
                <w:gridSpan w:val="2"/>
                <w:tcBorders>
                  <w:top w:val="nil"/>
                  <w:left w:val="nil"/>
                  <w:bottom w:val="nil"/>
                  <w:right w:val="single" w:sz="4" w:space="0" w:color="DBDBDB"/>
                </w:tcBorders>
                <w:shd w:val="clear" w:color="auto" w:fill="FAFAFA"/>
              </w:tcPr>
            </w:tcPrChange>
          </w:tcPr>
          <w:p w14:paraId="6D848E3C" w14:textId="77777777" w:rsidR="008B6276" w:rsidRPr="007F4B89" w:rsidRDefault="008B6276" w:rsidP="008B6276">
            <w:pPr>
              <w:rPr>
                <w:color w:val="404040"/>
                <w:sz w:val="16"/>
                <w:szCs w:val="16"/>
              </w:rPr>
            </w:pPr>
          </w:p>
        </w:tc>
      </w:tr>
      <w:tr w:rsidR="008B6276" w:rsidRPr="007F4B89" w14:paraId="40D9183E" w14:textId="77777777" w:rsidTr="51235A2F">
        <w:trPr>
          <w:gridAfter w:val="1"/>
          <w:wAfter w:w="69" w:type="dxa"/>
          <w:cantSplit/>
          <w:trPrChange w:id="6330" w:author="Alicia Romero Lopez" w:date="2020-01-31T09:48:00Z">
            <w:trPr>
              <w:gridAfter w:val="1"/>
            </w:trPr>
          </w:trPrChange>
        </w:trPr>
        <w:tc>
          <w:tcPr>
            <w:tcW w:w="265" w:type="dxa"/>
            <w:tcBorders>
              <w:top w:val="nil"/>
              <w:left w:val="single" w:sz="4" w:space="0" w:color="DBDBDB" w:themeColor="accent3" w:themeTint="66"/>
              <w:bottom w:val="nil"/>
              <w:right w:val="nil"/>
            </w:tcBorders>
            <w:shd w:val="clear" w:color="auto" w:fill="FAFAFA"/>
            <w:tcPrChange w:id="6331" w:author="Alicia Romero Lopez" w:date="2020-01-31T09:48:00Z">
              <w:tcPr>
                <w:tcW w:w="265" w:type="dxa"/>
                <w:tcBorders>
                  <w:top w:val="nil"/>
                  <w:left w:val="single" w:sz="4" w:space="0" w:color="DBDBDB"/>
                  <w:bottom w:val="nil"/>
                  <w:right w:val="nil"/>
                </w:tcBorders>
                <w:shd w:val="clear" w:color="auto" w:fill="FAFAFA"/>
              </w:tcPr>
            </w:tcPrChange>
          </w:tcPr>
          <w:p w14:paraId="005A24C1" w14:textId="77777777" w:rsidR="008B6276" w:rsidRPr="007F4B89" w:rsidRDefault="008B6276" w:rsidP="008B6276">
            <w:pPr>
              <w:spacing w:before="120" w:after="120" w:line="256" w:lineRule="auto"/>
              <w:rPr>
                <w:color w:val="404040"/>
              </w:rPr>
            </w:pPr>
          </w:p>
        </w:tc>
        <w:tc>
          <w:tcPr>
            <w:tcW w:w="630" w:type="dxa"/>
            <w:tcBorders>
              <w:top w:val="nil"/>
              <w:left w:val="nil"/>
              <w:bottom w:val="nil"/>
              <w:right w:val="nil"/>
            </w:tcBorders>
            <w:shd w:val="clear" w:color="auto" w:fill="FFFFFF" w:themeFill="background1"/>
            <w:vAlign w:val="center"/>
            <w:hideMark/>
            <w:tcPrChange w:id="6332" w:author="Alicia Romero Lopez" w:date="2020-01-31T09:48:00Z">
              <w:tcPr>
                <w:tcW w:w="630" w:type="dxa"/>
                <w:tcBorders>
                  <w:top w:val="nil"/>
                  <w:left w:val="nil"/>
                  <w:bottom w:val="nil"/>
                  <w:right w:val="nil"/>
                </w:tcBorders>
                <w:shd w:val="clear" w:color="auto" w:fill="FFFFFF"/>
                <w:hideMark/>
              </w:tcPr>
            </w:tcPrChange>
          </w:tcPr>
          <w:p w14:paraId="1D40A56E" w14:textId="77777777" w:rsidR="008B6276" w:rsidRPr="007F4B89" w:rsidRDefault="008B6276" w:rsidP="008B6276">
            <w:pPr>
              <w:spacing w:before="120" w:after="120" w:line="256" w:lineRule="auto"/>
              <w:rPr>
                <w:noProof/>
                <w:color w:val="404040"/>
              </w:rPr>
            </w:pPr>
            <w:r w:rsidRPr="007F4B89">
              <w:rPr>
                <w:noProof/>
                <w:color w:val="404040"/>
              </w:rPr>
              <mc:AlternateContent>
                <mc:Choice Requires="wps">
                  <w:drawing>
                    <wp:inline distT="0" distB="0" distL="0" distR="0" wp14:anchorId="3BCBB052" wp14:editId="103804B8">
                      <wp:extent cx="207010" cy="207010"/>
                      <wp:effectExtent l="19050" t="19050" r="21590" b="21590"/>
                      <wp:docPr id="215" name="Oval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010" cy="207010"/>
                              </a:xfrm>
                              <a:prstGeom prst="ellipse">
                                <a:avLst/>
                              </a:prstGeom>
                              <a:noFill/>
                              <a:ln w="28575">
                                <a:solidFill>
                                  <a:srgbClr val="DBDBDB">
                                    <a:lumMod val="90000"/>
                                    <a:lumOff val="0"/>
                                  </a:srgb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inline>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w16se="http://schemas.microsoft.com/office/word/2015/wordml/symex" xmlns:cx1="http://schemas.microsoft.com/office/drawing/2015/9/8/chartex" xmlns:cx="http://schemas.microsoft.com/office/drawing/2014/chartex">
                  <w:pict>
                    <v:oval w14:anchorId="0CA811D0" id="Oval 22" o:spid="_x0000_s1026" style="width:16.3pt;height:16.3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" filled="f" strokecolor="#c5c5c5" strokeweight="2.25pt">
                      <v:stroke joinstyle="miter"/>
                      <w10:anchorlock/>
                    </v:oval>
                  </w:pict>
                </mc:Fallback>
              </mc:AlternateContent>
            </w:r>
          </w:p>
        </w:tc>
        <w:tc>
          <w:tcPr>
            <w:tcW w:w="450" w:type="dxa"/>
            <w:tcBorders>
              <w:top w:val="nil"/>
              <w:left w:val="nil"/>
              <w:bottom w:val="nil"/>
              <w:right w:val="nil"/>
            </w:tcBorders>
            <w:shd w:val="clear" w:color="auto" w:fill="FFFFFF" w:themeFill="background1"/>
            <w:vAlign w:val="center"/>
            <w:hideMark/>
            <w:tcPrChange w:id="6333" w:author="Alicia Romero Lopez" w:date="2020-01-31T09:48:00Z">
              <w:tcPr>
                <w:tcW w:w="450" w:type="dxa"/>
                <w:tcBorders>
                  <w:top w:val="nil"/>
                  <w:left w:val="nil"/>
                  <w:bottom w:val="nil"/>
                  <w:right w:val="nil"/>
                </w:tcBorders>
                <w:shd w:val="clear" w:color="auto" w:fill="FFFFFF"/>
                <w:hideMark/>
              </w:tcPr>
            </w:tcPrChange>
          </w:tcPr>
          <w:p w14:paraId="541731F8" w14:textId="77777777" w:rsidR="008B6276" w:rsidRPr="007F4B89" w:rsidRDefault="008B6276" w:rsidP="008B6276">
            <w:pPr>
              <w:spacing w:before="120" w:after="120" w:line="256" w:lineRule="auto"/>
              <w:rPr>
                <w:rFonts w:ascii="Open Sans Semibold" w:hAnsi="Open Sans Semibold" w:cs="Open Sans Semibold"/>
                <w:color w:val="404040"/>
              </w:rPr>
            </w:pPr>
            <w:r w:rsidRPr="007F4B89">
              <w:rPr>
                <w:rFonts w:ascii="Open Sans Semibold" w:hAnsi="Open Sans Semibold" w:cs="Open Sans Semibold"/>
                <w:color w:val="404040"/>
              </w:rPr>
              <w:t>b.</w:t>
            </w:r>
          </w:p>
        </w:tc>
        <w:tc>
          <w:tcPr>
            <w:tcW w:w="8841" w:type="dxa"/>
            <w:gridSpan w:val="4"/>
            <w:tcBorders>
              <w:top w:val="nil"/>
              <w:left w:val="nil"/>
              <w:bottom w:val="nil"/>
              <w:right w:val="nil"/>
            </w:tcBorders>
            <w:shd w:val="clear" w:color="auto" w:fill="FFFFFF" w:themeFill="background1"/>
            <w:vAlign w:val="center"/>
            <w:hideMark/>
            <w:tcPrChange w:id="6334" w:author="Alicia Romero Lopez" w:date="2020-01-31T09:48:00Z">
              <w:tcPr>
                <w:tcW w:w="8841" w:type="dxa"/>
                <w:gridSpan w:val="4"/>
                <w:tcBorders>
                  <w:top w:val="nil"/>
                  <w:left w:val="nil"/>
                  <w:bottom w:val="nil"/>
                  <w:right w:val="nil"/>
                </w:tcBorders>
                <w:shd w:val="clear" w:color="auto" w:fill="FFFFFF"/>
                <w:hideMark/>
              </w:tcPr>
            </w:tcPrChange>
          </w:tcPr>
          <w:p w14:paraId="18E4EA7C" w14:textId="77777777" w:rsidR="008B6276" w:rsidRPr="007F4B89" w:rsidRDefault="008B6276" w:rsidP="008B6276">
            <w:pPr>
              <w:spacing w:before="120" w:after="120" w:line="256" w:lineRule="auto"/>
              <w:rPr>
                <w:color w:val="404040"/>
              </w:rPr>
            </w:pPr>
            <w:r w:rsidRPr="007F4B89">
              <w:rPr>
                <w:color w:val="404040"/>
              </w:rPr>
              <w:t>Duplicate Data</w:t>
            </w:r>
          </w:p>
        </w:tc>
        <w:tc>
          <w:tcPr>
            <w:tcW w:w="270" w:type="dxa"/>
            <w:gridSpan w:val="2"/>
            <w:tcBorders>
              <w:top w:val="nil"/>
              <w:left w:val="nil"/>
              <w:bottom w:val="nil"/>
              <w:right w:val="single" w:sz="4" w:space="0" w:color="DBDBDB" w:themeColor="accent3" w:themeTint="66"/>
            </w:tcBorders>
            <w:shd w:val="clear" w:color="auto" w:fill="FAFAFA"/>
            <w:tcPrChange w:id="6335" w:author="Alicia Romero Lopez" w:date="2020-01-31T09:48:00Z">
              <w:tcPr>
                <w:tcW w:w="270" w:type="dxa"/>
                <w:gridSpan w:val="2"/>
                <w:tcBorders>
                  <w:top w:val="nil"/>
                  <w:left w:val="nil"/>
                  <w:bottom w:val="nil"/>
                  <w:right w:val="single" w:sz="4" w:space="0" w:color="DBDBDB"/>
                </w:tcBorders>
                <w:shd w:val="clear" w:color="auto" w:fill="FAFAFA"/>
              </w:tcPr>
            </w:tcPrChange>
          </w:tcPr>
          <w:p w14:paraId="21046666" w14:textId="77777777" w:rsidR="008B6276" w:rsidRPr="007F4B89" w:rsidRDefault="008B6276" w:rsidP="008B6276">
            <w:pPr>
              <w:spacing w:before="120" w:after="120" w:line="256" w:lineRule="auto"/>
              <w:rPr>
                <w:color w:val="404040"/>
              </w:rPr>
            </w:pPr>
          </w:p>
        </w:tc>
      </w:tr>
      <w:tr w:rsidR="008B6276" w:rsidRPr="007F4B89" w14:paraId="5A357F5C" w14:textId="77777777" w:rsidTr="51235A2F">
        <w:trPr>
          <w:gridAfter w:val="1"/>
          <w:wAfter w:w="69" w:type="dxa"/>
          <w:cantSplit/>
          <w:trHeight w:val="20"/>
          <w:trPrChange w:id="6336" w:author="Alicia Romero Lopez" w:date="2020-01-31T09:48:00Z">
            <w:trPr>
              <w:gridAfter w:val="1"/>
            </w:trPr>
          </w:trPrChange>
        </w:trPr>
        <w:tc>
          <w:tcPr>
            <w:tcW w:w="265" w:type="dxa"/>
            <w:tcBorders>
              <w:top w:val="nil"/>
              <w:left w:val="single" w:sz="4" w:space="0" w:color="DBDBDB" w:themeColor="accent3" w:themeTint="66"/>
              <w:bottom w:val="nil"/>
              <w:right w:val="nil"/>
            </w:tcBorders>
            <w:shd w:val="clear" w:color="auto" w:fill="FAFAFA"/>
            <w:tcPrChange w:id="6337" w:author="Alicia Romero Lopez" w:date="2020-01-31T09:48:00Z">
              <w:tcPr>
                <w:tcW w:w="265" w:type="dxa"/>
                <w:tcBorders>
                  <w:top w:val="nil"/>
                  <w:left w:val="single" w:sz="4" w:space="0" w:color="DBDBDB"/>
                  <w:bottom w:val="nil"/>
                  <w:right w:val="nil"/>
                </w:tcBorders>
                <w:shd w:val="clear" w:color="auto" w:fill="FAFAFA"/>
              </w:tcPr>
            </w:tcPrChange>
          </w:tcPr>
          <w:p w14:paraId="6383DD69" w14:textId="77777777" w:rsidR="008B6276" w:rsidRPr="007F4B89" w:rsidRDefault="008B6276" w:rsidP="008B6276">
            <w:pPr>
              <w:rPr>
                <w:color w:val="404040"/>
                <w:sz w:val="16"/>
                <w:szCs w:val="16"/>
              </w:rPr>
            </w:pPr>
          </w:p>
        </w:tc>
        <w:tc>
          <w:tcPr>
            <w:tcW w:w="630" w:type="dxa"/>
            <w:tcBorders>
              <w:top w:val="nil"/>
              <w:left w:val="nil"/>
              <w:bottom w:val="nil"/>
              <w:right w:val="nil"/>
            </w:tcBorders>
            <w:shd w:val="clear" w:color="auto" w:fill="FAFAFA"/>
            <w:vAlign w:val="center"/>
            <w:tcPrChange w:id="6338" w:author="Alicia Romero Lopez" w:date="2020-01-31T09:48:00Z">
              <w:tcPr>
                <w:tcW w:w="630" w:type="dxa"/>
                <w:tcBorders>
                  <w:top w:val="nil"/>
                  <w:left w:val="nil"/>
                  <w:bottom w:val="nil"/>
                  <w:right w:val="nil"/>
                </w:tcBorders>
                <w:shd w:val="clear" w:color="auto" w:fill="FAFAFA"/>
              </w:tcPr>
            </w:tcPrChange>
          </w:tcPr>
          <w:p w14:paraId="54D1EBA5" w14:textId="77777777" w:rsidR="008B6276" w:rsidRPr="007F4B89" w:rsidRDefault="008B6276" w:rsidP="008B6276">
            <w:pPr>
              <w:rPr>
                <w:color w:val="404040"/>
                <w:sz w:val="16"/>
                <w:szCs w:val="16"/>
              </w:rPr>
            </w:pPr>
          </w:p>
        </w:tc>
        <w:tc>
          <w:tcPr>
            <w:tcW w:w="3330" w:type="dxa"/>
            <w:gridSpan w:val="3"/>
            <w:tcBorders>
              <w:top w:val="nil"/>
              <w:left w:val="nil"/>
              <w:bottom w:val="nil"/>
              <w:right w:val="nil"/>
            </w:tcBorders>
            <w:shd w:val="clear" w:color="auto" w:fill="FAFAFA"/>
            <w:vAlign w:val="center"/>
            <w:tcPrChange w:id="6339" w:author="Alicia Romero Lopez" w:date="2020-01-31T09:48:00Z">
              <w:tcPr>
                <w:tcW w:w="3330" w:type="dxa"/>
                <w:gridSpan w:val="3"/>
                <w:tcBorders>
                  <w:top w:val="nil"/>
                  <w:left w:val="nil"/>
                  <w:bottom w:val="nil"/>
                  <w:right w:val="nil"/>
                </w:tcBorders>
                <w:shd w:val="clear" w:color="auto" w:fill="FAFAFA"/>
              </w:tcPr>
            </w:tcPrChange>
          </w:tcPr>
          <w:p w14:paraId="144A055E" w14:textId="77777777" w:rsidR="008B6276" w:rsidRPr="007F4B89" w:rsidRDefault="008B6276" w:rsidP="008B6276">
            <w:pPr>
              <w:rPr>
                <w:color w:val="404040"/>
                <w:sz w:val="16"/>
                <w:szCs w:val="16"/>
              </w:rPr>
            </w:pPr>
          </w:p>
        </w:tc>
        <w:tc>
          <w:tcPr>
            <w:tcW w:w="1980" w:type="dxa"/>
            <w:tcBorders>
              <w:top w:val="nil"/>
              <w:left w:val="nil"/>
              <w:bottom w:val="nil"/>
              <w:right w:val="nil"/>
            </w:tcBorders>
            <w:shd w:val="clear" w:color="auto" w:fill="FAFAFA"/>
            <w:vAlign w:val="center"/>
            <w:tcPrChange w:id="6340" w:author="Alicia Romero Lopez" w:date="2020-01-31T09:48:00Z">
              <w:tcPr>
                <w:tcW w:w="1980" w:type="dxa"/>
                <w:tcBorders>
                  <w:top w:val="nil"/>
                  <w:left w:val="nil"/>
                  <w:bottom w:val="nil"/>
                  <w:right w:val="nil"/>
                </w:tcBorders>
                <w:shd w:val="clear" w:color="auto" w:fill="FAFAFA"/>
              </w:tcPr>
            </w:tcPrChange>
          </w:tcPr>
          <w:p w14:paraId="76BC9441" w14:textId="77777777" w:rsidR="008B6276" w:rsidRPr="007F4B89" w:rsidRDefault="008B6276" w:rsidP="008B6276">
            <w:pPr>
              <w:rPr>
                <w:color w:val="404040"/>
                <w:sz w:val="16"/>
                <w:szCs w:val="16"/>
              </w:rPr>
            </w:pPr>
          </w:p>
        </w:tc>
        <w:tc>
          <w:tcPr>
            <w:tcW w:w="3981" w:type="dxa"/>
            <w:tcBorders>
              <w:top w:val="nil"/>
              <w:left w:val="nil"/>
              <w:bottom w:val="nil"/>
              <w:right w:val="nil"/>
            </w:tcBorders>
            <w:shd w:val="clear" w:color="auto" w:fill="FAFAFA"/>
            <w:vAlign w:val="center"/>
            <w:tcPrChange w:id="6341" w:author="Alicia Romero Lopez" w:date="2020-01-31T09:48:00Z">
              <w:tcPr>
                <w:tcW w:w="3981" w:type="dxa"/>
                <w:tcBorders>
                  <w:top w:val="nil"/>
                  <w:left w:val="nil"/>
                  <w:bottom w:val="nil"/>
                  <w:right w:val="nil"/>
                </w:tcBorders>
                <w:shd w:val="clear" w:color="auto" w:fill="FAFAFA"/>
              </w:tcPr>
            </w:tcPrChange>
          </w:tcPr>
          <w:p w14:paraId="3B9068CA" w14:textId="77777777" w:rsidR="008B6276" w:rsidRPr="007F4B89" w:rsidRDefault="008B6276" w:rsidP="008B6276">
            <w:pPr>
              <w:rPr>
                <w:noProof/>
                <w:color w:val="404040"/>
                <w:sz w:val="16"/>
                <w:szCs w:val="16"/>
              </w:rPr>
            </w:pPr>
          </w:p>
        </w:tc>
        <w:tc>
          <w:tcPr>
            <w:tcW w:w="270" w:type="dxa"/>
            <w:gridSpan w:val="2"/>
            <w:tcBorders>
              <w:top w:val="nil"/>
              <w:left w:val="nil"/>
              <w:bottom w:val="nil"/>
              <w:right w:val="single" w:sz="4" w:space="0" w:color="DBDBDB" w:themeColor="accent3" w:themeTint="66"/>
            </w:tcBorders>
            <w:shd w:val="clear" w:color="auto" w:fill="FAFAFA"/>
            <w:tcPrChange w:id="6342" w:author="Alicia Romero Lopez" w:date="2020-01-31T09:48:00Z">
              <w:tcPr>
                <w:tcW w:w="270" w:type="dxa"/>
                <w:gridSpan w:val="2"/>
                <w:tcBorders>
                  <w:top w:val="nil"/>
                  <w:left w:val="nil"/>
                  <w:bottom w:val="nil"/>
                  <w:right w:val="single" w:sz="4" w:space="0" w:color="DBDBDB"/>
                </w:tcBorders>
                <w:shd w:val="clear" w:color="auto" w:fill="FAFAFA"/>
              </w:tcPr>
            </w:tcPrChange>
          </w:tcPr>
          <w:p w14:paraId="2E10EBDE" w14:textId="77777777" w:rsidR="008B6276" w:rsidRPr="007F4B89" w:rsidRDefault="008B6276" w:rsidP="008B6276">
            <w:pPr>
              <w:rPr>
                <w:color w:val="404040"/>
                <w:sz w:val="16"/>
                <w:szCs w:val="16"/>
              </w:rPr>
            </w:pPr>
          </w:p>
        </w:tc>
      </w:tr>
      <w:tr w:rsidR="008B6276" w:rsidRPr="007F4B89" w14:paraId="3242E714" w14:textId="77777777" w:rsidTr="51235A2F">
        <w:trPr>
          <w:gridAfter w:val="1"/>
          <w:wAfter w:w="69" w:type="dxa"/>
          <w:cantSplit/>
          <w:trPrChange w:id="6343" w:author="Alicia Romero Lopez" w:date="2020-01-31T09:48:00Z">
            <w:trPr>
              <w:gridAfter w:val="1"/>
            </w:trPr>
          </w:trPrChange>
        </w:trPr>
        <w:tc>
          <w:tcPr>
            <w:tcW w:w="265" w:type="dxa"/>
            <w:tcBorders>
              <w:top w:val="nil"/>
              <w:left w:val="single" w:sz="4" w:space="0" w:color="DBDBDB" w:themeColor="accent3" w:themeTint="66"/>
              <w:bottom w:val="nil"/>
              <w:right w:val="nil"/>
            </w:tcBorders>
            <w:shd w:val="clear" w:color="auto" w:fill="FAFAFA"/>
            <w:tcPrChange w:id="6344" w:author="Alicia Romero Lopez" w:date="2020-01-31T09:48:00Z">
              <w:tcPr>
                <w:tcW w:w="265" w:type="dxa"/>
                <w:tcBorders>
                  <w:top w:val="nil"/>
                  <w:left w:val="single" w:sz="4" w:space="0" w:color="DBDBDB"/>
                  <w:bottom w:val="nil"/>
                  <w:right w:val="nil"/>
                </w:tcBorders>
                <w:shd w:val="clear" w:color="auto" w:fill="FAFAFA"/>
              </w:tcPr>
            </w:tcPrChange>
          </w:tcPr>
          <w:p w14:paraId="5163D2D9" w14:textId="77777777" w:rsidR="008B6276" w:rsidRPr="007F4B89" w:rsidRDefault="008B6276" w:rsidP="008B6276">
            <w:pPr>
              <w:spacing w:before="120" w:after="120" w:line="256" w:lineRule="auto"/>
              <w:rPr>
                <w:color w:val="404040"/>
              </w:rPr>
            </w:pPr>
          </w:p>
        </w:tc>
        <w:tc>
          <w:tcPr>
            <w:tcW w:w="630" w:type="dxa"/>
            <w:tcBorders>
              <w:top w:val="nil"/>
              <w:left w:val="nil"/>
              <w:bottom w:val="nil"/>
              <w:right w:val="nil"/>
            </w:tcBorders>
            <w:shd w:val="clear" w:color="auto" w:fill="FFFFFF" w:themeFill="background1"/>
            <w:vAlign w:val="center"/>
            <w:hideMark/>
            <w:tcPrChange w:id="6345" w:author="Alicia Romero Lopez" w:date="2020-01-31T09:48:00Z">
              <w:tcPr>
                <w:tcW w:w="630" w:type="dxa"/>
                <w:tcBorders>
                  <w:top w:val="nil"/>
                  <w:left w:val="nil"/>
                  <w:bottom w:val="nil"/>
                  <w:right w:val="nil"/>
                </w:tcBorders>
                <w:shd w:val="clear" w:color="auto" w:fill="FFFFFF"/>
                <w:hideMark/>
              </w:tcPr>
            </w:tcPrChange>
          </w:tcPr>
          <w:p w14:paraId="7D9CB448" w14:textId="77777777" w:rsidR="008B6276" w:rsidRPr="007F4B89" w:rsidRDefault="008B6276" w:rsidP="008B6276">
            <w:pPr>
              <w:spacing w:before="120" w:after="120" w:line="256" w:lineRule="auto"/>
              <w:rPr>
                <w:noProof/>
                <w:color w:val="404040"/>
              </w:rPr>
            </w:pPr>
            <w:r w:rsidRPr="007F4B89">
              <w:rPr>
                <w:noProof/>
                <w:color w:val="404040"/>
              </w:rPr>
              <mc:AlternateContent>
                <mc:Choice Requires="wps">
                  <w:drawing>
                    <wp:inline distT="0" distB="0" distL="0" distR="0" wp14:anchorId="5019D2E5" wp14:editId="09BC830C">
                      <wp:extent cx="207010" cy="207010"/>
                      <wp:effectExtent l="19050" t="19050" r="21590" b="21590"/>
                      <wp:docPr id="214" name="Oval 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010" cy="207010"/>
                              </a:xfrm>
                              <a:prstGeom prst="ellipse">
                                <a:avLst/>
                              </a:prstGeom>
                              <a:noFill/>
                              <a:ln w="28575">
                                <a:solidFill>
                                  <a:srgbClr val="DBDBDB">
                                    <a:lumMod val="90000"/>
                                    <a:lumOff val="0"/>
                                  </a:srgb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inline>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w16se="http://schemas.microsoft.com/office/word/2015/wordml/symex" xmlns:cx1="http://schemas.microsoft.com/office/drawing/2015/9/8/chartex" xmlns:cx="http://schemas.microsoft.com/office/drawing/2014/chartex">
                  <w:pict>
                    <v:oval w14:anchorId="2590698A" id="Oval 23" o:spid="_x0000_s1026" style="width:16.3pt;height:16.3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" filled="f" strokecolor="#c5c5c5" strokeweight="2.25pt">
                      <v:stroke joinstyle="miter"/>
                      <w10:anchorlock/>
                    </v:oval>
                  </w:pict>
                </mc:Fallback>
              </mc:AlternateContent>
            </w:r>
          </w:p>
        </w:tc>
        <w:tc>
          <w:tcPr>
            <w:tcW w:w="450" w:type="dxa"/>
            <w:tcBorders>
              <w:top w:val="nil"/>
              <w:left w:val="nil"/>
              <w:bottom w:val="nil"/>
              <w:right w:val="nil"/>
            </w:tcBorders>
            <w:shd w:val="clear" w:color="auto" w:fill="FFFFFF" w:themeFill="background1"/>
            <w:vAlign w:val="center"/>
            <w:hideMark/>
            <w:tcPrChange w:id="6346" w:author="Alicia Romero Lopez" w:date="2020-01-31T09:48:00Z">
              <w:tcPr>
                <w:tcW w:w="450" w:type="dxa"/>
                <w:tcBorders>
                  <w:top w:val="nil"/>
                  <w:left w:val="nil"/>
                  <w:bottom w:val="nil"/>
                  <w:right w:val="nil"/>
                </w:tcBorders>
                <w:shd w:val="clear" w:color="auto" w:fill="FFFFFF"/>
                <w:hideMark/>
              </w:tcPr>
            </w:tcPrChange>
          </w:tcPr>
          <w:p w14:paraId="7FBD2C1B" w14:textId="77777777" w:rsidR="008B6276" w:rsidRPr="007F4B89" w:rsidRDefault="008B6276" w:rsidP="008B6276">
            <w:pPr>
              <w:spacing w:before="120" w:after="120" w:line="256" w:lineRule="auto"/>
              <w:rPr>
                <w:rFonts w:ascii="Open Sans Semibold" w:hAnsi="Open Sans Semibold" w:cs="Open Sans Semibold"/>
                <w:color w:val="404040"/>
              </w:rPr>
            </w:pPr>
            <w:r w:rsidRPr="007F4B89">
              <w:rPr>
                <w:rFonts w:ascii="Open Sans Semibold" w:hAnsi="Open Sans Semibold" w:cs="Open Sans Semibold"/>
                <w:color w:val="404040"/>
              </w:rPr>
              <w:t>c.</w:t>
            </w:r>
          </w:p>
        </w:tc>
        <w:tc>
          <w:tcPr>
            <w:tcW w:w="8841" w:type="dxa"/>
            <w:gridSpan w:val="4"/>
            <w:tcBorders>
              <w:top w:val="nil"/>
              <w:left w:val="nil"/>
              <w:bottom w:val="nil"/>
              <w:right w:val="nil"/>
            </w:tcBorders>
            <w:shd w:val="clear" w:color="auto" w:fill="FFFFFF" w:themeFill="background1"/>
            <w:vAlign w:val="center"/>
            <w:hideMark/>
            <w:tcPrChange w:id="6347" w:author="Alicia Romero Lopez" w:date="2020-01-31T09:48:00Z">
              <w:tcPr>
                <w:tcW w:w="8841" w:type="dxa"/>
                <w:gridSpan w:val="4"/>
                <w:tcBorders>
                  <w:top w:val="nil"/>
                  <w:left w:val="nil"/>
                  <w:bottom w:val="nil"/>
                  <w:right w:val="nil"/>
                </w:tcBorders>
                <w:shd w:val="clear" w:color="auto" w:fill="FFFFFF"/>
                <w:hideMark/>
              </w:tcPr>
            </w:tcPrChange>
          </w:tcPr>
          <w:p w14:paraId="1752150D" w14:textId="77777777" w:rsidR="008B6276" w:rsidRPr="007F4B89" w:rsidRDefault="008B6276" w:rsidP="008B6276">
            <w:pPr>
              <w:spacing w:before="120" w:after="120" w:line="256" w:lineRule="auto"/>
              <w:rPr>
                <w:color w:val="404040"/>
              </w:rPr>
            </w:pPr>
            <w:r w:rsidRPr="007F4B89">
              <w:rPr>
                <w:rFonts w:cs="Open Sans"/>
                <w:color w:val="404040"/>
                <w:highlight w:val="green"/>
              </w:rPr>
              <w:t>Outliers</w:t>
            </w:r>
          </w:p>
        </w:tc>
        <w:tc>
          <w:tcPr>
            <w:tcW w:w="270" w:type="dxa"/>
            <w:gridSpan w:val="2"/>
            <w:tcBorders>
              <w:top w:val="nil"/>
              <w:left w:val="nil"/>
              <w:bottom w:val="nil"/>
              <w:right w:val="single" w:sz="4" w:space="0" w:color="DBDBDB" w:themeColor="accent3" w:themeTint="66"/>
            </w:tcBorders>
            <w:shd w:val="clear" w:color="auto" w:fill="FAFAFA"/>
            <w:tcPrChange w:id="6348" w:author="Alicia Romero Lopez" w:date="2020-01-31T09:48:00Z">
              <w:tcPr>
                <w:tcW w:w="270" w:type="dxa"/>
                <w:gridSpan w:val="2"/>
                <w:tcBorders>
                  <w:top w:val="nil"/>
                  <w:left w:val="nil"/>
                  <w:bottom w:val="nil"/>
                  <w:right w:val="single" w:sz="4" w:space="0" w:color="DBDBDB"/>
                </w:tcBorders>
                <w:shd w:val="clear" w:color="auto" w:fill="FAFAFA"/>
              </w:tcPr>
            </w:tcPrChange>
          </w:tcPr>
          <w:p w14:paraId="42FE5656" w14:textId="77777777" w:rsidR="008B6276" w:rsidRPr="007F4B89" w:rsidRDefault="008B6276" w:rsidP="008B6276">
            <w:pPr>
              <w:spacing w:before="120" w:after="120" w:line="256" w:lineRule="auto"/>
              <w:rPr>
                <w:color w:val="404040"/>
              </w:rPr>
            </w:pPr>
          </w:p>
        </w:tc>
      </w:tr>
      <w:tr w:rsidR="008B6276" w:rsidRPr="007F4B89" w14:paraId="3DE99DF3" w14:textId="77777777" w:rsidTr="51235A2F">
        <w:trPr>
          <w:gridAfter w:val="1"/>
          <w:wAfter w:w="69" w:type="dxa"/>
          <w:cantSplit/>
          <w:trPrChange w:id="6349" w:author="Alicia Romero Lopez" w:date="2020-01-31T09:48:00Z">
            <w:trPr>
              <w:gridAfter w:val="1"/>
            </w:trPr>
          </w:trPrChange>
        </w:trPr>
        <w:tc>
          <w:tcPr>
            <w:tcW w:w="265" w:type="dxa"/>
            <w:tcBorders>
              <w:top w:val="nil"/>
              <w:left w:val="single" w:sz="4" w:space="0" w:color="DBDBDB" w:themeColor="accent3" w:themeTint="66"/>
              <w:bottom w:val="nil"/>
              <w:right w:val="nil"/>
            </w:tcBorders>
            <w:shd w:val="clear" w:color="auto" w:fill="FAFAFA"/>
            <w:tcPrChange w:id="6350" w:author="Alicia Romero Lopez" w:date="2020-01-31T09:48:00Z">
              <w:tcPr>
                <w:tcW w:w="265" w:type="dxa"/>
                <w:tcBorders>
                  <w:top w:val="nil"/>
                  <w:left w:val="single" w:sz="4" w:space="0" w:color="DBDBDB"/>
                  <w:bottom w:val="nil"/>
                  <w:right w:val="nil"/>
                </w:tcBorders>
                <w:shd w:val="clear" w:color="auto" w:fill="FAFAFA"/>
              </w:tcPr>
            </w:tcPrChange>
          </w:tcPr>
          <w:p w14:paraId="4BA7A8D5" w14:textId="77777777" w:rsidR="008B6276" w:rsidRPr="007F4B89" w:rsidRDefault="008B6276" w:rsidP="008B6276">
            <w:pPr>
              <w:rPr>
                <w:color w:val="404040"/>
                <w:sz w:val="16"/>
                <w:szCs w:val="16"/>
              </w:rPr>
            </w:pPr>
          </w:p>
        </w:tc>
        <w:tc>
          <w:tcPr>
            <w:tcW w:w="3960" w:type="dxa"/>
            <w:gridSpan w:val="4"/>
            <w:tcBorders>
              <w:top w:val="nil"/>
              <w:left w:val="nil"/>
              <w:bottom w:val="nil"/>
              <w:right w:val="nil"/>
            </w:tcBorders>
            <w:shd w:val="clear" w:color="auto" w:fill="FAFAFA"/>
            <w:vAlign w:val="center"/>
            <w:tcPrChange w:id="6351" w:author="Alicia Romero Lopez" w:date="2020-01-31T09:48:00Z">
              <w:tcPr>
                <w:tcW w:w="3960" w:type="dxa"/>
                <w:gridSpan w:val="4"/>
                <w:tcBorders>
                  <w:top w:val="nil"/>
                  <w:left w:val="nil"/>
                  <w:bottom w:val="nil"/>
                  <w:right w:val="nil"/>
                </w:tcBorders>
                <w:shd w:val="clear" w:color="auto" w:fill="FAFAFA"/>
              </w:tcPr>
            </w:tcPrChange>
          </w:tcPr>
          <w:p w14:paraId="7A04C08D" w14:textId="77777777" w:rsidR="008B6276" w:rsidRPr="007F4B89" w:rsidRDefault="008B6276" w:rsidP="008B6276">
            <w:pPr>
              <w:rPr>
                <w:color w:val="404040"/>
                <w:sz w:val="16"/>
                <w:szCs w:val="16"/>
              </w:rPr>
            </w:pPr>
          </w:p>
        </w:tc>
        <w:tc>
          <w:tcPr>
            <w:tcW w:w="1980" w:type="dxa"/>
            <w:tcBorders>
              <w:top w:val="nil"/>
              <w:left w:val="nil"/>
              <w:bottom w:val="nil"/>
              <w:right w:val="nil"/>
            </w:tcBorders>
            <w:shd w:val="clear" w:color="auto" w:fill="FAFAFA"/>
            <w:vAlign w:val="center"/>
            <w:tcPrChange w:id="6352" w:author="Alicia Romero Lopez" w:date="2020-01-31T09:48:00Z">
              <w:tcPr>
                <w:tcW w:w="1980" w:type="dxa"/>
                <w:tcBorders>
                  <w:top w:val="nil"/>
                  <w:left w:val="nil"/>
                  <w:bottom w:val="nil"/>
                  <w:right w:val="nil"/>
                </w:tcBorders>
                <w:shd w:val="clear" w:color="auto" w:fill="FAFAFA"/>
              </w:tcPr>
            </w:tcPrChange>
          </w:tcPr>
          <w:p w14:paraId="235BE4E0" w14:textId="77777777" w:rsidR="008B6276" w:rsidRPr="007F4B89" w:rsidRDefault="008B6276" w:rsidP="008B6276">
            <w:pPr>
              <w:rPr>
                <w:color w:val="404040"/>
                <w:sz w:val="16"/>
                <w:szCs w:val="16"/>
              </w:rPr>
            </w:pPr>
          </w:p>
        </w:tc>
        <w:tc>
          <w:tcPr>
            <w:tcW w:w="3981" w:type="dxa"/>
            <w:tcBorders>
              <w:top w:val="nil"/>
              <w:left w:val="nil"/>
              <w:bottom w:val="nil"/>
              <w:right w:val="nil"/>
            </w:tcBorders>
            <w:shd w:val="clear" w:color="auto" w:fill="FAFAFA"/>
            <w:vAlign w:val="center"/>
            <w:tcPrChange w:id="6353" w:author="Alicia Romero Lopez" w:date="2020-01-31T09:48:00Z">
              <w:tcPr>
                <w:tcW w:w="3981" w:type="dxa"/>
                <w:tcBorders>
                  <w:top w:val="nil"/>
                  <w:left w:val="nil"/>
                  <w:bottom w:val="nil"/>
                  <w:right w:val="nil"/>
                </w:tcBorders>
                <w:shd w:val="clear" w:color="auto" w:fill="FAFAFA"/>
              </w:tcPr>
            </w:tcPrChange>
          </w:tcPr>
          <w:p w14:paraId="17681E66" w14:textId="77777777" w:rsidR="008B6276" w:rsidRPr="007F4B89" w:rsidRDefault="008B6276" w:rsidP="008B6276">
            <w:pPr>
              <w:rPr>
                <w:color w:val="404040"/>
                <w:sz w:val="16"/>
                <w:szCs w:val="16"/>
              </w:rPr>
            </w:pPr>
          </w:p>
        </w:tc>
        <w:tc>
          <w:tcPr>
            <w:tcW w:w="270" w:type="dxa"/>
            <w:gridSpan w:val="2"/>
            <w:tcBorders>
              <w:top w:val="nil"/>
              <w:left w:val="nil"/>
              <w:bottom w:val="nil"/>
              <w:right w:val="single" w:sz="4" w:space="0" w:color="DBDBDB" w:themeColor="accent3" w:themeTint="66"/>
            </w:tcBorders>
            <w:shd w:val="clear" w:color="auto" w:fill="FAFAFA"/>
            <w:tcPrChange w:id="6354" w:author="Alicia Romero Lopez" w:date="2020-01-31T09:48:00Z">
              <w:tcPr>
                <w:tcW w:w="270" w:type="dxa"/>
                <w:gridSpan w:val="2"/>
                <w:tcBorders>
                  <w:top w:val="nil"/>
                  <w:left w:val="nil"/>
                  <w:bottom w:val="nil"/>
                  <w:right w:val="single" w:sz="4" w:space="0" w:color="DBDBDB"/>
                </w:tcBorders>
                <w:shd w:val="clear" w:color="auto" w:fill="FAFAFA"/>
              </w:tcPr>
            </w:tcPrChange>
          </w:tcPr>
          <w:p w14:paraId="1062EB4D" w14:textId="77777777" w:rsidR="008B6276" w:rsidRPr="007F4B89" w:rsidRDefault="008B6276" w:rsidP="008B6276">
            <w:pPr>
              <w:rPr>
                <w:color w:val="404040"/>
                <w:sz w:val="16"/>
                <w:szCs w:val="16"/>
              </w:rPr>
            </w:pPr>
          </w:p>
        </w:tc>
      </w:tr>
      <w:tr w:rsidR="008B6276" w:rsidRPr="007F4B89" w14:paraId="11D7FEAE" w14:textId="77777777" w:rsidTr="51235A2F">
        <w:trPr>
          <w:gridAfter w:val="1"/>
          <w:wAfter w:w="69" w:type="dxa"/>
          <w:cantSplit/>
          <w:trPrChange w:id="6355" w:author="Alicia Romero Lopez" w:date="2020-01-31T09:48:00Z">
            <w:trPr>
              <w:gridAfter w:val="1"/>
            </w:trPr>
          </w:trPrChange>
        </w:trPr>
        <w:tc>
          <w:tcPr>
            <w:tcW w:w="265" w:type="dxa"/>
            <w:tcBorders>
              <w:top w:val="nil"/>
              <w:left w:val="single" w:sz="4" w:space="0" w:color="DBDBDB" w:themeColor="accent3" w:themeTint="66"/>
              <w:bottom w:val="nil"/>
              <w:right w:val="nil"/>
            </w:tcBorders>
            <w:shd w:val="clear" w:color="auto" w:fill="FAFAFA"/>
            <w:tcPrChange w:id="6356" w:author="Alicia Romero Lopez" w:date="2020-01-31T09:48:00Z">
              <w:tcPr>
                <w:tcW w:w="265" w:type="dxa"/>
                <w:tcBorders>
                  <w:top w:val="nil"/>
                  <w:left w:val="single" w:sz="4" w:space="0" w:color="DBDBDB"/>
                  <w:bottom w:val="nil"/>
                  <w:right w:val="nil"/>
                </w:tcBorders>
                <w:shd w:val="clear" w:color="auto" w:fill="FAFAFA"/>
              </w:tcPr>
            </w:tcPrChange>
          </w:tcPr>
          <w:p w14:paraId="465D36DD" w14:textId="77777777" w:rsidR="008B6276" w:rsidRPr="007F4B89" w:rsidRDefault="008B6276" w:rsidP="008B6276">
            <w:pPr>
              <w:spacing w:before="120" w:after="120" w:line="256" w:lineRule="auto"/>
              <w:rPr>
                <w:color w:val="404040"/>
              </w:rPr>
            </w:pPr>
          </w:p>
        </w:tc>
        <w:tc>
          <w:tcPr>
            <w:tcW w:w="630" w:type="dxa"/>
            <w:tcBorders>
              <w:top w:val="nil"/>
              <w:left w:val="nil"/>
              <w:bottom w:val="nil"/>
              <w:right w:val="nil"/>
            </w:tcBorders>
            <w:shd w:val="clear" w:color="auto" w:fill="FFFFFF" w:themeFill="background1"/>
            <w:vAlign w:val="center"/>
            <w:hideMark/>
            <w:tcPrChange w:id="6357" w:author="Alicia Romero Lopez" w:date="2020-01-31T09:48:00Z">
              <w:tcPr>
                <w:tcW w:w="630" w:type="dxa"/>
                <w:tcBorders>
                  <w:top w:val="nil"/>
                  <w:left w:val="nil"/>
                  <w:bottom w:val="nil"/>
                  <w:right w:val="nil"/>
                </w:tcBorders>
                <w:shd w:val="clear" w:color="auto" w:fill="FFFFFF"/>
                <w:hideMark/>
              </w:tcPr>
            </w:tcPrChange>
          </w:tcPr>
          <w:p w14:paraId="010E8FFC" w14:textId="77777777" w:rsidR="008B6276" w:rsidRPr="007F4B89" w:rsidRDefault="008B6276" w:rsidP="008B6276">
            <w:pPr>
              <w:spacing w:before="120" w:after="120" w:line="256" w:lineRule="auto"/>
              <w:rPr>
                <w:noProof/>
                <w:color w:val="404040"/>
              </w:rPr>
            </w:pPr>
            <w:r w:rsidRPr="007F4B89">
              <w:rPr>
                <w:noProof/>
                <w:color w:val="404040"/>
              </w:rPr>
              <mc:AlternateContent>
                <mc:Choice Requires="wps">
                  <w:drawing>
                    <wp:inline distT="0" distB="0" distL="0" distR="0" wp14:anchorId="1FFC0D65" wp14:editId="239AB1B6">
                      <wp:extent cx="207010" cy="207010"/>
                      <wp:effectExtent l="19050" t="19050" r="21590" b="21590"/>
                      <wp:docPr id="213" name="Oval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010" cy="207010"/>
                              </a:xfrm>
                              <a:prstGeom prst="ellipse">
                                <a:avLst/>
                              </a:prstGeom>
                              <a:noFill/>
                              <a:ln w="28575">
                                <a:solidFill>
                                  <a:srgbClr val="DBDBDB">
                                    <a:lumMod val="90000"/>
                                    <a:lumOff val="0"/>
                                  </a:srgb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inline>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w16se="http://schemas.microsoft.com/office/word/2015/wordml/symex" xmlns:cx1="http://schemas.microsoft.com/office/drawing/2015/9/8/chartex" xmlns:cx="http://schemas.microsoft.com/office/drawing/2014/chartex">
                  <w:pict>
                    <v:oval w14:anchorId="680A3F94" id="Oval 24" o:spid="_x0000_s1026" style="width:16.3pt;height:16.3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" filled="f" strokecolor="#c5c5c5" strokeweight="2.25pt">
                      <v:stroke joinstyle="miter"/>
                      <w10:anchorlock/>
                    </v:oval>
                  </w:pict>
                </mc:Fallback>
              </mc:AlternateContent>
            </w:r>
          </w:p>
        </w:tc>
        <w:tc>
          <w:tcPr>
            <w:tcW w:w="450" w:type="dxa"/>
            <w:tcBorders>
              <w:top w:val="nil"/>
              <w:left w:val="nil"/>
              <w:bottom w:val="nil"/>
              <w:right w:val="nil"/>
            </w:tcBorders>
            <w:shd w:val="clear" w:color="auto" w:fill="FFFFFF" w:themeFill="background1"/>
            <w:vAlign w:val="center"/>
            <w:hideMark/>
            <w:tcPrChange w:id="6358" w:author="Alicia Romero Lopez" w:date="2020-01-31T09:48:00Z">
              <w:tcPr>
                <w:tcW w:w="450" w:type="dxa"/>
                <w:tcBorders>
                  <w:top w:val="nil"/>
                  <w:left w:val="nil"/>
                  <w:bottom w:val="nil"/>
                  <w:right w:val="nil"/>
                </w:tcBorders>
                <w:shd w:val="clear" w:color="auto" w:fill="FFFFFF"/>
                <w:hideMark/>
              </w:tcPr>
            </w:tcPrChange>
          </w:tcPr>
          <w:p w14:paraId="26B665E7" w14:textId="77777777" w:rsidR="008B6276" w:rsidRPr="007F4B89" w:rsidRDefault="008B6276" w:rsidP="008B6276">
            <w:pPr>
              <w:spacing w:before="120" w:after="120" w:line="256" w:lineRule="auto"/>
              <w:rPr>
                <w:rFonts w:ascii="Open Sans Semibold" w:hAnsi="Open Sans Semibold" w:cs="Open Sans Semibold"/>
                <w:color w:val="404040"/>
              </w:rPr>
            </w:pPr>
            <w:r w:rsidRPr="007F4B89">
              <w:rPr>
                <w:rFonts w:ascii="Open Sans Semibold" w:hAnsi="Open Sans Semibold" w:cs="Open Sans Semibold"/>
                <w:color w:val="404040"/>
              </w:rPr>
              <w:t>d.</w:t>
            </w:r>
          </w:p>
        </w:tc>
        <w:tc>
          <w:tcPr>
            <w:tcW w:w="8841" w:type="dxa"/>
            <w:gridSpan w:val="4"/>
            <w:tcBorders>
              <w:top w:val="nil"/>
              <w:left w:val="nil"/>
              <w:bottom w:val="nil"/>
              <w:right w:val="nil"/>
            </w:tcBorders>
            <w:shd w:val="clear" w:color="auto" w:fill="FFFFFF" w:themeFill="background1"/>
            <w:vAlign w:val="center"/>
            <w:hideMark/>
            <w:tcPrChange w:id="6359" w:author="Alicia Romero Lopez" w:date="2020-01-31T09:48:00Z">
              <w:tcPr>
                <w:tcW w:w="8841" w:type="dxa"/>
                <w:gridSpan w:val="4"/>
                <w:tcBorders>
                  <w:top w:val="nil"/>
                  <w:left w:val="nil"/>
                  <w:bottom w:val="nil"/>
                  <w:right w:val="nil"/>
                </w:tcBorders>
                <w:shd w:val="clear" w:color="auto" w:fill="FFFFFF"/>
                <w:hideMark/>
              </w:tcPr>
            </w:tcPrChange>
          </w:tcPr>
          <w:p w14:paraId="3E7020F7" w14:textId="77777777" w:rsidR="008B6276" w:rsidRPr="007F4B89" w:rsidRDefault="008B6276" w:rsidP="008B6276">
            <w:pPr>
              <w:spacing w:before="120" w:after="120" w:line="256" w:lineRule="auto"/>
              <w:rPr>
                <w:color w:val="404040"/>
              </w:rPr>
            </w:pPr>
            <w:r w:rsidRPr="007F4B89">
              <w:rPr>
                <w:color w:val="404040"/>
              </w:rPr>
              <w:t>Missing values</w:t>
            </w:r>
          </w:p>
        </w:tc>
        <w:tc>
          <w:tcPr>
            <w:tcW w:w="270" w:type="dxa"/>
            <w:gridSpan w:val="2"/>
            <w:tcBorders>
              <w:top w:val="nil"/>
              <w:left w:val="nil"/>
              <w:bottom w:val="nil"/>
              <w:right w:val="single" w:sz="4" w:space="0" w:color="DBDBDB" w:themeColor="accent3" w:themeTint="66"/>
            </w:tcBorders>
            <w:shd w:val="clear" w:color="auto" w:fill="FAFAFA"/>
            <w:tcPrChange w:id="6360" w:author="Alicia Romero Lopez" w:date="2020-01-31T09:48:00Z">
              <w:tcPr>
                <w:tcW w:w="270" w:type="dxa"/>
                <w:gridSpan w:val="2"/>
                <w:tcBorders>
                  <w:top w:val="nil"/>
                  <w:left w:val="nil"/>
                  <w:bottom w:val="nil"/>
                  <w:right w:val="single" w:sz="4" w:space="0" w:color="DBDBDB"/>
                </w:tcBorders>
                <w:shd w:val="clear" w:color="auto" w:fill="FAFAFA"/>
              </w:tcPr>
            </w:tcPrChange>
          </w:tcPr>
          <w:p w14:paraId="6EAD8519" w14:textId="77777777" w:rsidR="008B6276" w:rsidRPr="007F4B89" w:rsidRDefault="008B6276" w:rsidP="008B6276">
            <w:pPr>
              <w:spacing w:before="120" w:after="120" w:line="256" w:lineRule="auto"/>
              <w:rPr>
                <w:color w:val="404040"/>
              </w:rPr>
            </w:pPr>
          </w:p>
        </w:tc>
      </w:tr>
      <w:tr w:rsidR="008B6276" w:rsidRPr="007F4B89" w14:paraId="1D088B14" w14:textId="77777777" w:rsidTr="51235A2F">
        <w:trPr>
          <w:gridAfter w:val="1"/>
          <w:wAfter w:w="69" w:type="dxa"/>
          <w:cantSplit/>
          <w:trPrChange w:id="6361" w:author="Alicia Romero Lopez" w:date="2020-01-31T09:48:00Z">
            <w:trPr>
              <w:gridAfter w:val="1"/>
            </w:trPr>
          </w:trPrChange>
        </w:trPr>
        <w:tc>
          <w:tcPr>
            <w:tcW w:w="265" w:type="dxa"/>
            <w:tcBorders>
              <w:top w:val="nil"/>
              <w:left w:val="single" w:sz="4" w:space="0" w:color="DBDBDB" w:themeColor="accent3" w:themeTint="66"/>
              <w:bottom w:val="nil"/>
              <w:right w:val="nil"/>
            </w:tcBorders>
            <w:shd w:val="clear" w:color="auto" w:fill="FAFAFA"/>
            <w:tcPrChange w:id="6362" w:author="Alicia Romero Lopez" w:date="2020-01-31T09:48:00Z">
              <w:tcPr>
                <w:tcW w:w="265" w:type="dxa"/>
                <w:tcBorders>
                  <w:top w:val="nil"/>
                  <w:left w:val="single" w:sz="4" w:space="0" w:color="DBDBDB"/>
                  <w:bottom w:val="nil"/>
                  <w:right w:val="nil"/>
                </w:tcBorders>
                <w:shd w:val="clear" w:color="auto" w:fill="FAFAFA"/>
              </w:tcPr>
            </w:tcPrChange>
          </w:tcPr>
          <w:p w14:paraId="26521096" w14:textId="77777777" w:rsidR="008B6276" w:rsidRPr="007F4B89" w:rsidRDefault="008B6276" w:rsidP="008B6276">
            <w:pPr>
              <w:rPr>
                <w:color w:val="404040"/>
                <w:sz w:val="16"/>
                <w:szCs w:val="16"/>
              </w:rPr>
            </w:pPr>
          </w:p>
        </w:tc>
        <w:tc>
          <w:tcPr>
            <w:tcW w:w="3960" w:type="dxa"/>
            <w:gridSpan w:val="4"/>
            <w:tcBorders>
              <w:top w:val="nil"/>
              <w:left w:val="nil"/>
              <w:bottom w:val="nil"/>
              <w:right w:val="nil"/>
            </w:tcBorders>
            <w:shd w:val="clear" w:color="auto" w:fill="FAFAFA"/>
            <w:vAlign w:val="center"/>
            <w:tcPrChange w:id="6363" w:author="Alicia Romero Lopez" w:date="2020-01-31T09:48:00Z">
              <w:tcPr>
                <w:tcW w:w="3960" w:type="dxa"/>
                <w:gridSpan w:val="4"/>
                <w:tcBorders>
                  <w:top w:val="nil"/>
                  <w:left w:val="nil"/>
                  <w:bottom w:val="nil"/>
                  <w:right w:val="nil"/>
                </w:tcBorders>
                <w:shd w:val="clear" w:color="auto" w:fill="FAFAFA"/>
              </w:tcPr>
            </w:tcPrChange>
          </w:tcPr>
          <w:p w14:paraId="355306E3" w14:textId="77777777" w:rsidR="008B6276" w:rsidRPr="007F4B89" w:rsidRDefault="008B6276" w:rsidP="008B6276">
            <w:pPr>
              <w:rPr>
                <w:color w:val="404040"/>
                <w:sz w:val="16"/>
                <w:szCs w:val="16"/>
              </w:rPr>
            </w:pPr>
          </w:p>
        </w:tc>
        <w:tc>
          <w:tcPr>
            <w:tcW w:w="1980" w:type="dxa"/>
            <w:tcBorders>
              <w:top w:val="nil"/>
              <w:left w:val="nil"/>
              <w:bottom w:val="nil"/>
              <w:right w:val="nil"/>
            </w:tcBorders>
            <w:shd w:val="clear" w:color="auto" w:fill="FAFAFA"/>
            <w:vAlign w:val="center"/>
            <w:tcPrChange w:id="6364" w:author="Alicia Romero Lopez" w:date="2020-01-31T09:48:00Z">
              <w:tcPr>
                <w:tcW w:w="1980" w:type="dxa"/>
                <w:tcBorders>
                  <w:top w:val="nil"/>
                  <w:left w:val="nil"/>
                  <w:bottom w:val="nil"/>
                  <w:right w:val="nil"/>
                </w:tcBorders>
                <w:shd w:val="clear" w:color="auto" w:fill="FAFAFA"/>
              </w:tcPr>
            </w:tcPrChange>
          </w:tcPr>
          <w:p w14:paraId="4D3BF560" w14:textId="77777777" w:rsidR="008B6276" w:rsidRPr="007F4B89" w:rsidRDefault="008B6276" w:rsidP="008B6276">
            <w:pPr>
              <w:rPr>
                <w:color w:val="404040"/>
                <w:sz w:val="16"/>
                <w:szCs w:val="16"/>
              </w:rPr>
            </w:pPr>
          </w:p>
        </w:tc>
        <w:tc>
          <w:tcPr>
            <w:tcW w:w="3981" w:type="dxa"/>
            <w:tcBorders>
              <w:top w:val="nil"/>
              <w:left w:val="nil"/>
              <w:bottom w:val="nil"/>
              <w:right w:val="nil"/>
            </w:tcBorders>
            <w:shd w:val="clear" w:color="auto" w:fill="FAFAFA"/>
            <w:vAlign w:val="center"/>
            <w:tcPrChange w:id="6365" w:author="Alicia Romero Lopez" w:date="2020-01-31T09:48:00Z">
              <w:tcPr>
                <w:tcW w:w="3981" w:type="dxa"/>
                <w:tcBorders>
                  <w:top w:val="nil"/>
                  <w:left w:val="nil"/>
                  <w:bottom w:val="nil"/>
                  <w:right w:val="nil"/>
                </w:tcBorders>
                <w:shd w:val="clear" w:color="auto" w:fill="FAFAFA"/>
              </w:tcPr>
            </w:tcPrChange>
          </w:tcPr>
          <w:p w14:paraId="10414596" w14:textId="77777777" w:rsidR="008B6276" w:rsidRPr="007F4B89" w:rsidRDefault="008B6276" w:rsidP="008B6276">
            <w:pPr>
              <w:rPr>
                <w:color w:val="404040"/>
                <w:sz w:val="16"/>
                <w:szCs w:val="16"/>
              </w:rPr>
            </w:pPr>
          </w:p>
        </w:tc>
        <w:tc>
          <w:tcPr>
            <w:tcW w:w="270" w:type="dxa"/>
            <w:gridSpan w:val="2"/>
            <w:tcBorders>
              <w:top w:val="nil"/>
              <w:left w:val="nil"/>
              <w:bottom w:val="nil"/>
              <w:right w:val="single" w:sz="4" w:space="0" w:color="DBDBDB" w:themeColor="accent3" w:themeTint="66"/>
            </w:tcBorders>
            <w:shd w:val="clear" w:color="auto" w:fill="FAFAFA"/>
            <w:tcPrChange w:id="6366" w:author="Alicia Romero Lopez" w:date="2020-01-31T09:48:00Z">
              <w:tcPr>
                <w:tcW w:w="270" w:type="dxa"/>
                <w:gridSpan w:val="2"/>
                <w:tcBorders>
                  <w:top w:val="nil"/>
                  <w:left w:val="nil"/>
                  <w:bottom w:val="nil"/>
                  <w:right w:val="single" w:sz="4" w:space="0" w:color="DBDBDB"/>
                </w:tcBorders>
                <w:shd w:val="clear" w:color="auto" w:fill="FAFAFA"/>
              </w:tcPr>
            </w:tcPrChange>
          </w:tcPr>
          <w:p w14:paraId="33173993" w14:textId="77777777" w:rsidR="008B6276" w:rsidRPr="007F4B89" w:rsidRDefault="008B6276" w:rsidP="008B6276">
            <w:pPr>
              <w:rPr>
                <w:color w:val="404040"/>
                <w:sz w:val="16"/>
                <w:szCs w:val="16"/>
              </w:rPr>
            </w:pPr>
          </w:p>
        </w:tc>
      </w:tr>
      <w:tr w:rsidR="008B6276" w:rsidRPr="007F4B89" w14:paraId="4EE3FD07" w14:textId="77777777" w:rsidTr="51235A2F">
        <w:trPr>
          <w:gridAfter w:val="1"/>
          <w:wAfter w:w="69" w:type="dxa"/>
          <w:cantSplit/>
          <w:trPrChange w:id="6367" w:author="Alicia Romero Lopez" w:date="2020-01-31T09:48:00Z">
            <w:trPr>
              <w:gridAfter w:val="1"/>
            </w:trPr>
          </w:trPrChange>
        </w:trPr>
        <w:tc>
          <w:tcPr>
            <w:tcW w:w="265" w:type="dxa"/>
            <w:tcBorders>
              <w:top w:val="nil"/>
              <w:left w:val="single" w:sz="4" w:space="0" w:color="DBDBDB" w:themeColor="accent3" w:themeTint="66"/>
              <w:bottom w:val="nil"/>
              <w:right w:val="nil"/>
            </w:tcBorders>
            <w:shd w:val="clear" w:color="auto" w:fill="FAFAFA"/>
            <w:tcPrChange w:id="6368" w:author="Alicia Romero Lopez" w:date="2020-01-31T09:48:00Z">
              <w:tcPr>
                <w:tcW w:w="265" w:type="dxa"/>
                <w:tcBorders>
                  <w:top w:val="nil"/>
                  <w:left w:val="single" w:sz="4" w:space="0" w:color="DBDBDB"/>
                  <w:bottom w:val="nil"/>
                  <w:right w:val="nil"/>
                </w:tcBorders>
                <w:shd w:val="clear" w:color="auto" w:fill="FAFAFA"/>
              </w:tcPr>
            </w:tcPrChange>
          </w:tcPr>
          <w:p w14:paraId="6BCC4D76" w14:textId="77777777" w:rsidR="008B6276" w:rsidRPr="007F4B89" w:rsidRDefault="008B6276" w:rsidP="008B6276">
            <w:pPr>
              <w:spacing w:before="120" w:after="120" w:line="256" w:lineRule="auto"/>
              <w:rPr>
                <w:color w:val="404040"/>
              </w:rPr>
            </w:pPr>
          </w:p>
        </w:tc>
        <w:tc>
          <w:tcPr>
            <w:tcW w:w="3960" w:type="dxa"/>
            <w:gridSpan w:val="4"/>
            <w:tcBorders>
              <w:top w:val="nil"/>
              <w:left w:val="nil"/>
              <w:bottom w:val="nil"/>
              <w:right w:val="nil"/>
            </w:tcBorders>
            <w:shd w:val="clear" w:color="auto" w:fill="FAFAFA"/>
            <w:vAlign w:val="center"/>
            <w:tcPrChange w:id="6369" w:author="Alicia Romero Lopez" w:date="2020-01-31T09:48:00Z">
              <w:tcPr>
                <w:tcW w:w="3960" w:type="dxa"/>
                <w:gridSpan w:val="4"/>
                <w:tcBorders>
                  <w:top w:val="nil"/>
                  <w:left w:val="nil"/>
                  <w:bottom w:val="nil"/>
                  <w:right w:val="nil"/>
                </w:tcBorders>
                <w:shd w:val="clear" w:color="auto" w:fill="FAFAFA"/>
              </w:tcPr>
            </w:tcPrChange>
          </w:tcPr>
          <w:p w14:paraId="17C4A7D9" w14:textId="77777777" w:rsidR="008B6276" w:rsidRPr="007F4B89" w:rsidRDefault="008B6276" w:rsidP="008B6276">
            <w:pPr>
              <w:spacing w:before="120" w:after="120" w:line="256" w:lineRule="auto"/>
              <w:rPr>
                <w:color w:val="404040"/>
              </w:rPr>
            </w:pPr>
          </w:p>
        </w:tc>
        <w:tc>
          <w:tcPr>
            <w:tcW w:w="1980" w:type="dxa"/>
            <w:tcBorders>
              <w:top w:val="nil"/>
              <w:left w:val="nil"/>
              <w:bottom w:val="nil"/>
              <w:right w:val="nil"/>
            </w:tcBorders>
            <w:shd w:val="clear" w:color="auto" w:fill="FAFAFA"/>
            <w:vAlign w:val="center"/>
            <w:hideMark/>
            <w:tcPrChange w:id="6370" w:author="Alicia Romero Lopez" w:date="2020-01-31T09:48:00Z">
              <w:tcPr>
                <w:tcW w:w="1980" w:type="dxa"/>
                <w:tcBorders>
                  <w:top w:val="nil"/>
                  <w:left w:val="nil"/>
                  <w:bottom w:val="nil"/>
                  <w:right w:val="nil"/>
                </w:tcBorders>
                <w:shd w:val="clear" w:color="auto" w:fill="FAFAFA"/>
                <w:hideMark/>
              </w:tcPr>
            </w:tcPrChange>
          </w:tcPr>
          <w:p w14:paraId="6E67EC99" w14:textId="77777777" w:rsidR="008B6276" w:rsidRPr="007F4B89" w:rsidRDefault="008B6276" w:rsidP="008B6276">
            <w:pPr>
              <w:spacing w:before="120" w:after="120" w:line="256" w:lineRule="auto"/>
              <w:rPr>
                <w:color w:val="404040"/>
              </w:rPr>
            </w:pPr>
            <w:r w:rsidRPr="007F4B89">
              <w:rPr>
                <w:noProof/>
                <w:color w:val="404040"/>
              </w:rPr>
              <w:drawing>
                <wp:inline distT="0" distB="0" distL="0" distR="0" wp14:anchorId="00A05AAE" wp14:editId="22C3643C">
                  <wp:extent cx="1158240" cy="304800"/>
                  <wp:effectExtent l="0" t="0" r="3810" b="0"/>
                  <wp:docPr id="31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158240" cy="304800"/>
                          </a:xfrm>
                          <a:prstGeom prst="rect">
                            <a:avLst/>
                          </a:prstGeom>
                          <a:noFill/>
                          <a:ln>
                            <a:noFill/>
                          </a:ln>
                        </pic:spPr>
                      </pic:pic>
                    </a:graphicData>
                  </a:graphic>
                </wp:inline>
              </w:drawing>
            </w:r>
          </w:p>
        </w:tc>
        <w:tc>
          <w:tcPr>
            <w:tcW w:w="3981" w:type="dxa"/>
            <w:tcBorders>
              <w:top w:val="nil"/>
              <w:left w:val="nil"/>
              <w:bottom w:val="nil"/>
              <w:right w:val="nil"/>
            </w:tcBorders>
            <w:shd w:val="clear" w:color="auto" w:fill="FAFAFA"/>
            <w:vAlign w:val="center"/>
            <w:tcPrChange w:id="6371" w:author="Alicia Romero Lopez" w:date="2020-01-31T09:48:00Z">
              <w:tcPr>
                <w:tcW w:w="3981" w:type="dxa"/>
                <w:tcBorders>
                  <w:top w:val="nil"/>
                  <w:left w:val="nil"/>
                  <w:bottom w:val="nil"/>
                  <w:right w:val="nil"/>
                </w:tcBorders>
                <w:shd w:val="clear" w:color="auto" w:fill="FAFAFA"/>
              </w:tcPr>
            </w:tcPrChange>
          </w:tcPr>
          <w:p w14:paraId="23EC8F56" w14:textId="77777777" w:rsidR="008B6276" w:rsidRPr="007F4B89" w:rsidRDefault="008B6276" w:rsidP="008B6276">
            <w:pPr>
              <w:spacing w:before="120" w:after="120" w:line="256" w:lineRule="auto"/>
              <w:rPr>
                <w:color w:val="404040"/>
              </w:rPr>
            </w:pPr>
          </w:p>
        </w:tc>
        <w:tc>
          <w:tcPr>
            <w:tcW w:w="270" w:type="dxa"/>
            <w:gridSpan w:val="2"/>
            <w:tcBorders>
              <w:top w:val="nil"/>
              <w:left w:val="nil"/>
              <w:bottom w:val="nil"/>
              <w:right w:val="single" w:sz="4" w:space="0" w:color="DBDBDB" w:themeColor="accent3" w:themeTint="66"/>
            </w:tcBorders>
            <w:shd w:val="clear" w:color="auto" w:fill="FAFAFA"/>
            <w:tcPrChange w:id="6372" w:author="Alicia Romero Lopez" w:date="2020-01-31T09:48:00Z">
              <w:tcPr>
                <w:tcW w:w="270" w:type="dxa"/>
                <w:gridSpan w:val="2"/>
                <w:tcBorders>
                  <w:top w:val="nil"/>
                  <w:left w:val="nil"/>
                  <w:bottom w:val="nil"/>
                  <w:right w:val="single" w:sz="4" w:space="0" w:color="DBDBDB"/>
                </w:tcBorders>
                <w:shd w:val="clear" w:color="auto" w:fill="FAFAFA"/>
              </w:tcPr>
            </w:tcPrChange>
          </w:tcPr>
          <w:p w14:paraId="4543A37E" w14:textId="77777777" w:rsidR="008B6276" w:rsidRPr="007F4B89" w:rsidRDefault="008B6276" w:rsidP="008B6276">
            <w:pPr>
              <w:spacing w:before="120" w:after="120" w:line="256" w:lineRule="auto"/>
              <w:rPr>
                <w:color w:val="404040"/>
              </w:rPr>
            </w:pPr>
          </w:p>
        </w:tc>
      </w:tr>
      <w:tr w:rsidR="008B6276" w:rsidRPr="007F4B89" w14:paraId="5FCB3059" w14:textId="77777777" w:rsidTr="51235A2F">
        <w:tc>
          <w:tcPr>
            <w:tcW w:w="265" w:type="dxa"/>
            <w:tcBorders>
              <w:top w:val="nil"/>
              <w:left w:val="single" w:sz="4" w:space="0" w:color="DBDBDB" w:themeColor="accent3" w:themeTint="66"/>
              <w:bottom w:val="single" w:sz="4" w:space="0" w:color="DBDBDB" w:themeColor="accent3" w:themeTint="66"/>
              <w:right w:val="nil"/>
            </w:tcBorders>
            <w:shd w:val="clear" w:color="auto" w:fill="FAFAFA"/>
            <w:tcPrChange w:id="6373" w:author="Alicia Romero Lopez" w:date="2020-01-31T09:48:00Z">
              <w:tcPr>
                <w:tcW w:w="265" w:type="dxa"/>
                <w:tcBorders>
                  <w:top w:val="nil"/>
                  <w:left w:val="single" w:sz="4" w:space="0" w:color="DBDBDB"/>
                  <w:bottom w:val="single" w:sz="4" w:space="0" w:color="DBDBDB"/>
                  <w:right w:val="nil"/>
                </w:tcBorders>
                <w:shd w:val="clear" w:color="auto" w:fill="FAFAFA"/>
              </w:tcPr>
            </w:tcPrChange>
          </w:tcPr>
          <w:p w14:paraId="1B6ED0BC" w14:textId="77777777" w:rsidR="008B6276" w:rsidRPr="007F4B89" w:rsidRDefault="008B6276" w:rsidP="008B6276">
            <w:pPr>
              <w:rPr>
                <w:color w:val="404040"/>
                <w:sz w:val="16"/>
                <w:szCs w:val="16"/>
              </w:rPr>
            </w:pPr>
          </w:p>
        </w:tc>
        <w:tc>
          <w:tcPr>
            <w:tcW w:w="2520" w:type="dxa"/>
            <w:gridSpan w:val="3"/>
            <w:tcBorders>
              <w:top w:val="single" w:sz="4" w:space="0" w:color="F9DBDB"/>
              <w:left w:val="nil"/>
              <w:bottom w:val="single" w:sz="4" w:space="0" w:color="DBDBDB" w:themeColor="accent3" w:themeTint="66"/>
              <w:right w:val="nil"/>
            </w:tcBorders>
            <w:shd w:val="clear" w:color="auto" w:fill="FAFAFA"/>
            <w:tcPrChange w:id="6374" w:author="Alicia Romero Lopez" w:date="2020-01-31T09:48:00Z">
              <w:tcPr>
                <w:tcW w:w="2520" w:type="dxa"/>
                <w:gridSpan w:val="3"/>
                <w:tcBorders>
                  <w:top w:val="single" w:sz="4" w:space="0" w:color="F9DBDB"/>
                  <w:left w:val="nil"/>
                  <w:bottom w:val="single" w:sz="4" w:space="0" w:color="DBDBDB"/>
                  <w:right w:val="nil"/>
                </w:tcBorders>
                <w:shd w:val="clear" w:color="auto" w:fill="FAFAFA"/>
              </w:tcPr>
            </w:tcPrChange>
          </w:tcPr>
          <w:p w14:paraId="054A71F3" w14:textId="77777777" w:rsidR="008B6276" w:rsidRPr="007F4B89" w:rsidRDefault="008B6276" w:rsidP="008B6276">
            <w:pPr>
              <w:rPr>
                <w:color w:val="404040"/>
                <w:sz w:val="16"/>
                <w:szCs w:val="16"/>
              </w:rPr>
            </w:pPr>
          </w:p>
        </w:tc>
        <w:tc>
          <w:tcPr>
            <w:tcW w:w="7470" w:type="dxa"/>
            <w:gridSpan w:val="4"/>
            <w:tcBorders>
              <w:top w:val="single" w:sz="4" w:space="0" w:color="F9DBDB"/>
              <w:left w:val="nil"/>
              <w:bottom w:val="single" w:sz="4" w:space="0" w:color="DBDBDB" w:themeColor="accent3" w:themeTint="66"/>
              <w:right w:val="nil"/>
            </w:tcBorders>
            <w:shd w:val="clear" w:color="auto" w:fill="FAFAFA"/>
            <w:tcPrChange w:id="6375" w:author="Alicia Romero Lopez" w:date="2020-01-31T09:48:00Z">
              <w:tcPr>
                <w:tcW w:w="7470" w:type="dxa"/>
                <w:gridSpan w:val="4"/>
                <w:tcBorders>
                  <w:top w:val="single" w:sz="4" w:space="0" w:color="F9DBDB"/>
                  <w:left w:val="nil"/>
                  <w:bottom w:val="single" w:sz="4" w:space="0" w:color="DBDBDB"/>
                  <w:right w:val="nil"/>
                </w:tcBorders>
                <w:shd w:val="clear" w:color="auto" w:fill="FAFAFA"/>
              </w:tcPr>
            </w:tcPrChange>
          </w:tcPr>
          <w:p w14:paraId="14022CDB" w14:textId="77777777" w:rsidR="008B6276" w:rsidRPr="007F4B89" w:rsidRDefault="008B6276" w:rsidP="008B6276">
            <w:pPr>
              <w:rPr>
                <w:color w:val="404040"/>
                <w:sz w:val="16"/>
                <w:szCs w:val="16"/>
              </w:rPr>
            </w:pPr>
          </w:p>
        </w:tc>
        <w:tc>
          <w:tcPr>
            <w:tcW w:w="270" w:type="dxa"/>
            <w:gridSpan w:val="2"/>
            <w:tcBorders>
              <w:top w:val="nil"/>
              <w:left w:val="nil"/>
              <w:bottom w:val="single" w:sz="4" w:space="0" w:color="DBDBDB" w:themeColor="accent3" w:themeTint="66"/>
              <w:right w:val="single" w:sz="4" w:space="0" w:color="DBDBDB" w:themeColor="accent3" w:themeTint="66"/>
            </w:tcBorders>
            <w:shd w:val="clear" w:color="auto" w:fill="FAFAFA"/>
            <w:tcPrChange w:id="6376" w:author="Alicia Romero Lopez" w:date="2020-01-31T09:48:00Z">
              <w:tcPr>
                <w:tcW w:w="270" w:type="dxa"/>
                <w:gridSpan w:val="2"/>
                <w:tcBorders>
                  <w:top w:val="nil"/>
                  <w:left w:val="nil"/>
                  <w:bottom w:val="single" w:sz="4" w:space="0" w:color="DBDBDB"/>
                  <w:right w:val="single" w:sz="4" w:space="0" w:color="DBDBDB"/>
                </w:tcBorders>
                <w:shd w:val="clear" w:color="auto" w:fill="FAFAFA"/>
              </w:tcPr>
            </w:tcPrChange>
          </w:tcPr>
          <w:p w14:paraId="327F7C2A" w14:textId="77777777" w:rsidR="008B6276" w:rsidRPr="007F4B89" w:rsidRDefault="008B6276" w:rsidP="008B6276">
            <w:pPr>
              <w:rPr>
                <w:color w:val="404040"/>
                <w:sz w:val="16"/>
                <w:szCs w:val="16"/>
              </w:rPr>
            </w:pPr>
          </w:p>
        </w:tc>
      </w:tr>
    </w:tbl>
    <w:p w14:paraId="110A9F0D" w14:textId="77777777" w:rsidR="008B6276" w:rsidRPr="007F4B89" w:rsidRDefault="008B6276" w:rsidP="008B6276">
      <w:pPr>
        <w:spacing w:after="0" w:line="240" w:lineRule="auto"/>
        <w:rPr>
          <w:rFonts w:ascii="Open Sans" w:eastAsia="Open Sans" w:hAnsi="Open Sans" w:cs="Times New Roman"/>
          <w:color w:val="404040"/>
        </w:rPr>
      </w:pPr>
    </w:p>
    <w:p w14:paraId="5F846B98" w14:textId="77777777" w:rsidR="008B6276" w:rsidRPr="007F4B89" w:rsidRDefault="008B6276" w:rsidP="008B6276">
      <w:pPr>
        <w:spacing w:before="120" w:after="120" w:line="256" w:lineRule="auto"/>
        <w:rPr>
          <w:rFonts w:ascii="Open Sans" w:eastAsia="Open Sans" w:hAnsi="Open Sans" w:cs="Times New Roman"/>
          <w:color w:val="404040"/>
        </w:rPr>
      </w:pPr>
      <w:r w:rsidRPr="007F4B89">
        <w:rPr>
          <w:rFonts w:ascii="Open Sans" w:eastAsia="Open Sans" w:hAnsi="Open Sans" w:cs="Times New Roman"/>
          <w:color w:val="404040"/>
        </w:rPr>
        <w:t>MCQ Responses Table</w:t>
      </w:r>
    </w:p>
    <w:tbl>
      <w:tblPr>
        <w:tblStyle w:val="TableGrid6"/>
        <w:tblW w:w="10525" w:type="dxa"/>
        <w:tblLook w:val="04A0" w:firstRow="1" w:lastRow="0" w:firstColumn="1" w:lastColumn="0" w:noHBand="0" w:noVBand="1"/>
      </w:tblPr>
      <w:tblGrid>
        <w:gridCol w:w="805"/>
        <w:gridCol w:w="3060"/>
        <w:gridCol w:w="6660"/>
      </w:tblGrid>
      <w:tr w:rsidR="008B6276" w:rsidRPr="007F4B89" w14:paraId="3DBF8203" w14:textId="77777777" w:rsidTr="008B6276">
        <w:trPr>
          <w:trHeight w:val="566"/>
        </w:trPr>
        <w:tc>
          <w:tcPr>
            <w:tcW w:w="805" w:type="dxa"/>
            <w:tcBorders>
              <w:top w:val="single" w:sz="4" w:space="0" w:color="auto"/>
              <w:left w:val="single" w:sz="4" w:space="0" w:color="auto"/>
              <w:bottom w:val="single" w:sz="4" w:space="0" w:color="auto"/>
              <w:right w:val="single" w:sz="4" w:space="0" w:color="auto"/>
            </w:tcBorders>
            <w:shd w:val="clear" w:color="auto" w:fill="39407B"/>
            <w:vAlign w:val="center"/>
            <w:hideMark/>
          </w:tcPr>
          <w:p w14:paraId="7620970F" w14:textId="77777777" w:rsidR="008B6276" w:rsidRPr="007F4B89" w:rsidRDefault="008B6276" w:rsidP="008B6276">
            <w:pPr>
              <w:spacing w:before="120" w:after="120" w:line="256" w:lineRule="auto"/>
              <w:jc w:val="center"/>
              <w:rPr>
                <w:b/>
                <w:bCs/>
                <w:color w:val="FFFFFF"/>
              </w:rPr>
            </w:pPr>
            <w:r w:rsidRPr="007F4B89">
              <w:rPr>
                <w:b/>
                <w:bCs/>
                <w:color w:val="FFFFFF"/>
              </w:rPr>
              <w:t>Item</w:t>
            </w:r>
          </w:p>
        </w:tc>
        <w:tc>
          <w:tcPr>
            <w:tcW w:w="3060" w:type="dxa"/>
            <w:tcBorders>
              <w:top w:val="single" w:sz="4" w:space="0" w:color="auto"/>
              <w:left w:val="single" w:sz="4" w:space="0" w:color="auto"/>
              <w:bottom w:val="single" w:sz="4" w:space="0" w:color="auto"/>
              <w:right w:val="single" w:sz="4" w:space="0" w:color="auto"/>
            </w:tcBorders>
            <w:shd w:val="clear" w:color="auto" w:fill="39407B"/>
            <w:hideMark/>
          </w:tcPr>
          <w:p w14:paraId="5B50096B" w14:textId="77777777" w:rsidR="008B6276" w:rsidRPr="007F4B89" w:rsidRDefault="008B6276" w:rsidP="008B6276">
            <w:pPr>
              <w:spacing w:before="120" w:after="120" w:line="256" w:lineRule="auto"/>
              <w:rPr>
                <w:b/>
                <w:bCs/>
                <w:color w:val="FFFFFF"/>
              </w:rPr>
            </w:pPr>
            <w:r w:rsidRPr="007F4B89">
              <w:rPr>
                <w:b/>
                <w:bCs/>
                <w:color w:val="FFFFFF"/>
              </w:rPr>
              <w:t>Status</w:t>
            </w:r>
          </w:p>
        </w:tc>
        <w:tc>
          <w:tcPr>
            <w:tcW w:w="6660" w:type="dxa"/>
            <w:tcBorders>
              <w:top w:val="single" w:sz="4" w:space="0" w:color="auto"/>
              <w:left w:val="single" w:sz="4" w:space="0" w:color="auto"/>
              <w:bottom w:val="single" w:sz="4" w:space="0" w:color="auto"/>
              <w:right w:val="single" w:sz="4" w:space="0" w:color="auto"/>
            </w:tcBorders>
            <w:shd w:val="clear" w:color="auto" w:fill="39407B"/>
            <w:hideMark/>
          </w:tcPr>
          <w:p w14:paraId="28862829" w14:textId="77777777" w:rsidR="008B6276" w:rsidRPr="007F4B89" w:rsidRDefault="008B6276" w:rsidP="008B6276">
            <w:pPr>
              <w:spacing w:before="120" w:after="120" w:line="256" w:lineRule="auto"/>
              <w:rPr>
                <w:b/>
                <w:bCs/>
                <w:color w:val="FFFFFF"/>
              </w:rPr>
            </w:pPr>
            <w:r w:rsidRPr="007F4B89">
              <w:rPr>
                <w:b/>
                <w:bCs/>
                <w:color w:val="FFFFFF"/>
              </w:rPr>
              <w:t>Explanation Text/Images</w:t>
            </w:r>
          </w:p>
        </w:tc>
      </w:tr>
      <w:tr w:rsidR="008B6276" w:rsidRPr="007F4B89" w14:paraId="4CD7B1AD" w14:textId="77777777" w:rsidTr="008B6276">
        <w:tc>
          <w:tcPr>
            <w:tcW w:w="805" w:type="dxa"/>
            <w:tcBorders>
              <w:top w:val="single" w:sz="4" w:space="0" w:color="auto"/>
              <w:left w:val="single" w:sz="4" w:space="0" w:color="auto"/>
              <w:bottom w:val="single" w:sz="4" w:space="0" w:color="auto"/>
              <w:right w:val="single" w:sz="4" w:space="0" w:color="auto"/>
            </w:tcBorders>
            <w:vAlign w:val="center"/>
            <w:hideMark/>
          </w:tcPr>
          <w:p w14:paraId="76EB941D" w14:textId="77777777" w:rsidR="008B6276" w:rsidRPr="007F4B89" w:rsidRDefault="008B6276" w:rsidP="008B6276">
            <w:pPr>
              <w:spacing w:before="120" w:after="120" w:line="256" w:lineRule="auto"/>
              <w:jc w:val="center"/>
              <w:rPr>
                <w:color w:val="404040"/>
              </w:rPr>
            </w:pPr>
            <w:r w:rsidRPr="007F4B89">
              <w:rPr>
                <w:color w:val="404040"/>
              </w:rPr>
              <w:lastRenderedPageBreak/>
              <w:t>a.</w:t>
            </w:r>
          </w:p>
        </w:tc>
        <w:tc>
          <w:tcPr>
            <w:tcW w:w="3060" w:type="dxa"/>
            <w:tcBorders>
              <w:top w:val="single" w:sz="4" w:space="0" w:color="auto"/>
              <w:left w:val="single" w:sz="4" w:space="0" w:color="auto"/>
              <w:bottom w:val="single" w:sz="4" w:space="0" w:color="auto"/>
              <w:right w:val="single" w:sz="4" w:space="0" w:color="auto"/>
            </w:tcBorders>
            <w:vAlign w:val="center"/>
            <w:hideMark/>
          </w:tcPr>
          <w:p w14:paraId="469E135F" w14:textId="77777777" w:rsidR="008B6276" w:rsidRPr="007F4B89" w:rsidRDefault="008B6276" w:rsidP="008B6276">
            <w:pPr>
              <w:spacing w:before="120" w:after="120" w:line="256" w:lineRule="auto"/>
              <w:outlineLvl w:val="2"/>
              <w:rPr>
                <w:rFonts w:ascii="Open Sans Semibold" w:hAnsi="Open Sans Semibold" w:cs="Open Sans Semibold"/>
                <w:color w:val="11143F"/>
              </w:rPr>
            </w:pPr>
            <w:r w:rsidRPr="007F4B89">
              <w:rPr>
                <w:rFonts w:ascii="Open Sans Semibold" w:hAnsi="Open Sans Semibold" w:cs="Open Sans Semibold"/>
                <w:color w:val="11143F"/>
              </w:rPr>
              <w:t>Incorrect</w:t>
            </w:r>
          </w:p>
        </w:tc>
        <w:tc>
          <w:tcPr>
            <w:tcW w:w="6660" w:type="dxa"/>
            <w:tcBorders>
              <w:top w:val="single" w:sz="4" w:space="0" w:color="auto"/>
              <w:left w:val="single" w:sz="4" w:space="0" w:color="auto"/>
              <w:bottom w:val="single" w:sz="4" w:space="0" w:color="auto"/>
              <w:right w:val="single" w:sz="4" w:space="0" w:color="auto"/>
            </w:tcBorders>
            <w:vAlign w:val="center"/>
            <w:hideMark/>
          </w:tcPr>
          <w:p w14:paraId="395A00A6" w14:textId="77777777" w:rsidR="008B6276" w:rsidRPr="007F4B89" w:rsidRDefault="008B6276" w:rsidP="008B6276">
            <w:pPr>
              <w:spacing w:before="120" w:after="120" w:line="256" w:lineRule="auto"/>
              <w:rPr>
                <w:color w:val="404040"/>
              </w:rPr>
            </w:pPr>
            <w:r w:rsidRPr="007F4B89">
              <w:rPr>
                <w:color w:val="7F7F7F"/>
              </w:rPr>
              <w:t xml:space="preserve">Unfortunately, that is incorrect. Noise is the data points resulting from an extraneous source. Noise is never desired. One of the main tasks in data preprocessing is to eliminate the noise in the dataset. </w:t>
            </w:r>
          </w:p>
        </w:tc>
      </w:tr>
      <w:tr w:rsidR="008B6276" w:rsidRPr="007F4B89" w14:paraId="0A791936" w14:textId="77777777" w:rsidTr="008B6276">
        <w:tc>
          <w:tcPr>
            <w:tcW w:w="805" w:type="dxa"/>
            <w:tcBorders>
              <w:top w:val="single" w:sz="4" w:space="0" w:color="auto"/>
              <w:left w:val="single" w:sz="4" w:space="0" w:color="auto"/>
              <w:bottom w:val="single" w:sz="4" w:space="0" w:color="auto"/>
              <w:right w:val="single" w:sz="4" w:space="0" w:color="auto"/>
            </w:tcBorders>
            <w:vAlign w:val="center"/>
            <w:hideMark/>
          </w:tcPr>
          <w:p w14:paraId="09C81DBB" w14:textId="77777777" w:rsidR="008B6276" w:rsidRPr="007F4B89" w:rsidRDefault="008B6276" w:rsidP="008B6276">
            <w:pPr>
              <w:spacing w:before="120" w:after="120" w:line="256" w:lineRule="auto"/>
              <w:jc w:val="center"/>
              <w:rPr>
                <w:color w:val="404040"/>
              </w:rPr>
            </w:pPr>
            <w:r w:rsidRPr="007F4B89">
              <w:rPr>
                <w:color w:val="404040"/>
              </w:rPr>
              <w:t>b.</w:t>
            </w:r>
          </w:p>
        </w:tc>
        <w:tc>
          <w:tcPr>
            <w:tcW w:w="3060" w:type="dxa"/>
            <w:tcBorders>
              <w:top w:val="single" w:sz="4" w:space="0" w:color="auto"/>
              <w:left w:val="single" w:sz="4" w:space="0" w:color="auto"/>
              <w:bottom w:val="single" w:sz="4" w:space="0" w:color="auto"/>
              <w:right w:val="single" w:sz="4" w:space="0" w:color="auto"/>
            </w:tcBorders>
            <w:vAlign w:val="center"/>
            <w:hideMark/>
          </w:tcPr>
          <w:p w14:paraId="5D294747" w14:textId="77777777" w:rsidR="008B6276" w:rsidRPr="007F4B89" w:rsidRDefault="008B6276" w:rsidP="008B6276">
            <w:pPr>
              <w:spacing w:before="120" w:after="120" w:line="256" w:lineRule="auto"/>
              <w:outlineLvl w:val="2"/>
              <w:rPr>
                <w:rFonts w:ascii="Open Sans Semibold" w:hAnsi="Open Sans Semibold" w:cs="Open Sans Semibold"/>
                <w:color w:val="11143F"/>
              </w:rPr>
            </w:pPr>
            <w:r w:rsidRPr="007F4B89">
              <w:rPr>
                <w:rFonts w:ascii="Open Sans Semibold" w:hAnsi="Open Sans Semibold" w:cs="Open Sans Semibold"/>
                <w:color w:val="11143F"/>
              </w:rPr>
              <w:t>Incorrect</w:t>
            </w:r>
          </w:p>
        </w:tc>
        <w:tc>
          <w:tcPr>
            <w:tcW w:w="6660" w:type="dxa"/>
            <w:tcBorders>
              <w:top w:val="single" w:sz="4" w:space="0" w:color="auto"/>
              <w:left w:val="single" w:sz="4" w:space="0" w:color="auto"/>
              <w:bottom w:val="single" w:sz="4" w:space="0" w:color="auto"/>
              <w:right w:val="single" w:sz="4" w:space="0" w:color="auto"/>
            </w:tcBorders>
            <w:vAlign w:val="center"/>
            <w:hideMark/>
          </w:tcPr>
          <w:p w14:paraId="13A05F6A" w14:textId="77777777" w:rsidR="008B6276" w:rsidRPr="007F4B89" w:rsidRDefault="008B6276" w:rsidP="008B6276">
            <w:pPr>
              <w:spacing w:before="120" w:after="120" w:line="256" w:lineRule="auto"/>
              <w:rPr>
                <w:color w:val="404040"/>
              </w:rPr>
            </w:pPr>
            <w:r w:rsidRPr="007F4B89">
              <w:rPr>
                <w:color w:val="7F7F7F"/>
              </w:rPr>
              <w:t xml:space="preserve">Unfortunately, that is incorrect. The fake reviews are not duplicate data. </w:t>
            </w:r>
          </w:p>
        </w:tc>
      </w:tr>
      <w:tr w:rsidR="008B6276" w:rsidRPr="007F4B89" w14:paraId="37A19E8A" w14:textId="77777777" w:rsidTr="008B6276">
        <w:tc>
          <w:tcPr>
            <w:tcW w:w="805" w:type="dxa"/>
            <w:tcBorders>
              <w:top w:val="single" w:sz="4" w:space="0" w:color="auto"/>
              <w:left w:val="single" w:sz="4" w:space="0" w:color="auto"/>
              <w:bottom w:val="single" w:sz="4" w:space="0" w:color="auto"/>
              <w:right w:val="single" w:sz="4" w:space="0" w:color="auto"/>
            </w:tcBorders>
            <w:vAlign w:val="center"/>
            <w:hideMark/>
          </w:tcPr>
          <w:p w14:paraId="62C8ECD4" w14:textId="77777777" w:rsidR="008B6276" w:rsidRPr="007F4B89" w:rsidRDefault="008B6276" w:rsidP="008B6276">
            <w:pPr>
              <w:spacing w:before="120" w:after="120" w:line="256" w:lineRule="auto"/>
              <w:jc w:val="center"/>
              <w:rPr>
                <w:color w:val="404040"/>
              </w:rPr>
            </w:pPr>
            <w:r w:rsidRPr="007F4B89">
              <w:rPr>
                <w:color w:val="404040"/>
              </w:rPr>
              <w:t>c.</w:t>
            </w:r>
          </w:p>
        </w:tc>
        <w:tc>
          <w:tcPr>
            <w:tcW w:w="3060" w:type="dxa"/>
            <w:tcBorders>
              <w:top w:val="single" w:sz="4" w:space="0" w:color="auto"/>
              <w:left w:val="single" w:sz="4" w:space="0" w:color="auto"/>
              <w:bottom w:val="single" w:sz="4" w:space="0" w:color="auto"/>
              <w:right w:val="single" w:sz="4" w:space="0" w:color="auto"/>
            </w:tcBorders>
            <w:vAlign w:val="center"/>
            <w:hideMark/>
          </w:tcPr>
          <w:p w14:paraId="51327468" w14:textId="77777777" w:rsidR="008B6276" w:rsidRPr="007F4B89" w:rsidRDefault="008B6276" w:rsidP="008B6276">
            <w:pPr>
              <w:spacing w:before="120" w:after="120" w:line="256" w:lineRule="auto"/>
              <w:outlineLvl w:val="2"/>
              <w:rPr>
                <w:rFonts w:ascii="Open Sans Semibold" w:hAnsi="Open Sans Semibold" w:cs="Open Sans Semibold"/>
                <w:color w:val="11143F"/>
              </w:rPr>
            </w:pPr>
            <w:r w:rsidRPr="007F4B89">
              <w:rPr>
                <w:rFonts w:ascii="Open Sans Semibold" w:hAnsi="Open Sans Semibold" w:cs="Open Sans Semibold"/>
                <w:color w:val="11143F"/>
              </w:rPr>
              <w:t>Correct</w:t>
            </w:r>
          </w:p>
        </w:tc>
        <w:tc>
          <w:tcPr>
            <w:tcW w:w="6660" w:type="dxa"/>
            <w:tcBorders>
              <w:top w:val="single" w:sz="4" w:space="0" w:color="auto"/>
              <w:left w:val="single" w:sz="4" w:space="0" w:color="auto"/>
              <w:bottom w:val="single" w:sz="4" w:space="0" w:color="auto"/>
              <w:right w:val="single" w:sz="4" w:space="0" w:color="auto"/>
            </w:tcBorders>
            <w:vAlign w:val="center"/>
            <w:hideMark/>
          </w:tcPr>
          <w:p w14:paraId="17A88922" w14:textId="77777777" w:rsidR="008B6276" w:rsidRPr="007F4B89" w:rsidRDefault="008B6276" w:rsidP="008B6276">
            <w:pPr>
              <w:spacing w:before="120" w:after="120" w:line="256" w:lineRule="auto"/>
              <w:rPr>
                <w:color w:val="404040"/>
              </w:rPr>
            </w:pPr>
            <w:r w:rsidRPr="007F4B89">
              <w:rPr>
                <w:color w:val="7F7F7F"/>
              </w:rPr>
              <w:t>Awesome! In this scenario, the system seeks a few reviews with characteristics that are noticeably different from human reviews. In other words, the system seeks to detect data points whose attribute values are significantly different from those of the rest of the data. The system seeks outliers.</w:t>
            </w:r>
          </w:p>
        </w:tc>
      </w:tr>
      <w:tr w:rsidR="008B6276" w:rsidRPr="007F4B89" w14:paraId="2DFACC4E" w14:textId="77777777" w:rsidTr="008B6276">
        <w:tc>
          <w:tcPr>
            <w:tcW w:w="805" w:type="dxa"/>
            <w:tcBorders>
              <w:top w:val="single" w:sz="4" w:space="0" w:color="auto"/>
              <w:left w:val="single" w:sz="4" w:space="0" w:color="auto"/>
              <w:bottom w:val="single" w:sz="4" w:space="0" w:color="auto"/>
              <w:right w:val="single" w:sz="4" w:space="0" w:color="auto"/>
            </w:tcBorders>
            <w:vAlign w:val="center"/>
            <w:hideMark/>
          </w:tcPr>
          <w:p w14:paraId="4E4BEF05" w14:textId="77777777" w:rsidR="008B6276" w:rsidRPr="007F4B89" w:rsidRDefault="008B6276" w:rsidP="008B6276">
            <w:pPr>
              <w:spacing w:before="120" w:after="120" w:line="256" w:lineRule="auto"/>
              <w:jc w:val="center"/>
              <w:rPr>
                <w:color w:val="404040"/>
              </w:rPr>
            </w:pPr>
            <w:r w:rsidRPr="007F4B89">
              <w:rPr>
                <w:color w:val="404040"/>
              </w:rPr>
              <w:t>d.</w:t>
            </w:r>
          </w:p>
        </w:tc>
        <w:tc>
          <w:tcPr>
            <w:tcW w:w="3060" w:type="dxa"/>
            <w:tcBorders>
              <w:top w:val="single" w:sz="4" w:space="0" w:color="auto"/>
              <w:left w:val="single" w:sz="4" w:space="0" w:color="auto"/>
              <w:bottom w:val="single" w:sz="4" w:space="0" w:color="auto"/>
              <w:right w:val="single" w:sz="4" w:space="0" w:color="auto"/>
            </w:tcBorders>
            <w:vAlign w:val="center"/>
            <w:hideMark/>
          </w:tcPr>
          <w:p w14:paraId="521D7951" w14:textId="77777777" w:rsidR="008B6276" w:rsidRPr="007F4B89" w:rsidRDefault="008B6276" w:rsidP="008B6276">
            <w:pPr>
              <w:spacing w:before="120" w:after="120" w:line="256" w:lineRule="auto"/>
              <w:outlineLvl w:val="2"/>
              <w:rPr>
                <w:rFonts w:ascii="Open Sans Semibold" w:hAnsi="Open Sans Semibold" w:cs="Open Sans Semibold"/>
                <w:color w:val="11143F"/>
              </w:rPr>
            </w:pPr>
            <w:r w:rsidRPr="007F4B89">
              <w:rPr>
                <w:rFonts w:ascii="Open Sans Semibold" w:hAnsi="Open Sans Semibold" w:cs="Open Sans Semibold"/>
                <w:color w:val="11143F"/>
              </w:rPr>
              <w:t>Incorrect</w:t>
            </w:r>
          </w:p>
        </w:tc>
        <w:tc>
          <w:tcPr>
            <w:tcW w:w="6660" w:type="dxa"/>
            <w:tcBorders>
              <w:top w:val="single" w:sz="4" w:space="0" w:color="auto"/>
              <w:left w:val="single" w:sz="4" w:space="0" w:color="auto"/>
              <w:bottom w:val="single" w:sz="4" w:space="0" w:color="auto"/>
              <w:right w:val="single" w:sz="4" w:space="0" w:color="auto"/>
            </w:tcBorders>
            <w:vAlign w:val="center"/>
            <w:hideMark/>
          </w:tcPr>
          <w:p w14:paraId="4FC404D9" w14:textId="77777777" w:rsidR="008B6276" w:rsidRPr="007F4B89" w:rsidRDefault="008B6276" w:rsidP="008B6276">
            <w:pPr>
              <w:spacing w:before="120" w:after="120" w:line="256" w:lineRule="auto"/>
              <w:rPr>
                <w:color w:val="404040"/>
              </w:rPr>
            </w:pPr>
            <w:r w:rsidRPr="007F4B89">
              <w:rPr>
                <w:color w:val="7F7F7F"/>
              </w:rPr>
              <w:t xml:space="preserve">Unfortunately, that is incorrect. The fake reviews are reviews with characteristics different from the majority of real reviews. They do not represent missing data. </w:t>
            </w:r>
          </w:p>
        </w:tc>
      </w:tr>
    </w:tbl>
    <w:p w14:paraId="097C8D27" w14:textId="77777777" w:rsidR="008B6276" w:rsidRPr="007F4B89" w:rsidRDefault="008B6276" w:rsidP="008B6276">
      <w:pPr>
        <w:spacing w:before="120" w:after="0" w:line="240" w:lineRule="auto"/>
        <w:rPr>
          <w:rFonts w:ascii="Open Sans" w:eastAsia="Open Sans" w:hAnsi="Open Sans" w:cs="Times New Roman"/>
          <w:color w:val="404040"/>
          <w:highlight w:val="blue"/>
        </w:rPr>
      </w:pPr>
    </w:p>
    <w:p w14:paraId="0A3FC938" w14:textId="77777777" w:rsidR="008B6276" w:rsidRPr="007F4B89" w:rsidRDefault="008B6276" w:rsidP="008B6276">
      <w:pPr>
        <w:spacing w:after="0" w:line="240" w:lineRule="auto"/>
        <w:rPr>
          <w:rFonts w:ascii="Open Sans" w:eastAsia="Open Sans" w:hAnsi="Open Sans" w:cs="Times New Roman"/>
          <w:color w:val="404040"/>
        </w:rPr>
      </w:pPr>
    </w:p>
    <w:p w14:paraId="4C1717B9" w14:textId="77777777" w:rsidR="008B6276" w:rsidRPr="007F4B89" w:rsidRDefault="008B6276" w:rsidP="008B6276">
      <w:pPr>
        <w:spacing w:after="0" w:line="240" w:lineRule="auto"/>
        <w:rPr>
          <w:rFonts w:ascii="Open Sans Semibold" w:eastAsia="Times New Roman" w:hAnsi="Open Sans Semibold" w:cs="Open Sans Semibold"/>
          <w:color w:val="11143F"/>
          <w:sz w:val="28"/>
          <w:szCs w:val="28"/>
        </w:rPr>
      </w:pPr>
      <w:r w:rsidRPr="007F4B89">
        <w:rPr>
          <w:rFonts w:ascii="Open Sans" w:eastAsia="Open Sans" w:hAnsi="Open Sans" w:cs="Times New Roman"/>
          <w:color w:val="404040"/>
        </w:rPr>
        <w:br w:type="page"/>
      </w:r>
    </w:p>
    <w:p w14:paraId="2CF5FEC2" w14:textId="05B8F595" w:rsidR="008B6276" w:rsidRPr="007F4B89" w:rsidRDefault="008B6276" w:rsidP="008B6276">
      <w:pPr>
        <w:spacing w:before="80" w:after="80" w:line="240" w:lineRule="auto"/>
        <w:outlineLvl w:val="1"/>
        <w:rPr>
          <w:rFonts w:ascii="Open Sans Semibold" w:eastAsia="Times New Roman" w:hAnsi="Open Sans Semibold" w:cs="Open Sans Semibold"/>
          <w:color w:val="11143F"/>
          <w:sz w:val="28"/>
          <w:szCs w:val="28"/>
        </w:rPr>
      </w:pPr>
      <w:r w:rsidRPr="007F4B89">
        <w:rPr>
          <w:rFonts w:ascii="Open Sans Semibold" w:eastAsia="Times New Roman" w:hAnsi="Open Sans Semibold" w:cs="Open Sans Semibold"/>
          <w:color w:val="11143F"/>
          <w:sz w:val="28"/>
          <w:szCs w:val="28"/>
        </w:rPr>
        <w:lastRenderedPageBreak/>
        <w:t xml:space="preserve">Section 3: </w:t>
      </w:r>
      <w:commentRangeStart w:id="6377"/>
      <w:del w:id="6378" w:author="RoboGarden Team" w:date="2020-01-23T18:07:00Z">
        <w:r w:rsidRPr="007F4B89" w:rsidDel="000C2400">
          <w:rPr>
            <w:rFonts w:ascii="Open Sans Semibold" w:eastAsia="Times New Roman" w:hAnsi="Open Sans Semibold" w:cs="Open Sans Semibold"/>
            <w:color w:val="11143F"/>
            <w:sz w:val="28"/>
            <w:szCs w:val="28"/>
          </w:rPr>
          <w:delText xml:space="preserve">Distances </w:delText>
        </w:r>
        <w:commentRangeEnd w:id="6377"/>
        <w:r w:rsidDel="000C2400">
          <w:rPr>
            <w:rStyle w:val="CommentReference"/>
          </w:rPr>
          <w:commentReference w:id="6377"/>
        </w:r>
      </w:del>
      <w:ins w:id="6379" w:author="RoboGarden Team" w:date="2020-01-23T18:07:00Z">
        <w:r w:rsidR="000C2400">
          <w:rPr>
            <w:rFonts w:ascii="Open Sans Semibold" w:eastAsia="Times New Roman" w:hAnsi="Open Sans Semibold" w:cs="Open Sans Semibold"/>
            <w:color w:val="11143F"/>
            <w:sz w:val="28"/>
            <w:szCs w:val="28"/>
          </w:rPr>
          <w:t>Dis-similarity measures</w:t>
        </w:r>
      </w:ins>
    </w:p>
    <w:tbl>
      <w:tblPr>
        <w:tblStyle w:val="TableGrid6"/>
        <w:tblW w:w="10440" w:type="dxa"/>
        <w:tblInd w:w="-5" w:type="dxa"/>
        <w:tblBorders>
          <w:top w:val="single" w:sz="4" w:space="0" w:color="DBDBDB"/>
          <w:left w:val="single" w:sz="4" w:space="0" w:color="DBDBDB"/>
          <w:bottom w:val="single" w:sz="4" w:space="0" w:color="DBDBDB"/>
          <w:right w:val="single" w:sz="4" w:space="0" w:color="DBDBDB"/>
          <w:insideH w:val="none" w:sz="0" w:space="0" w:color="auto"/>
          <w:insideV w:val="none" w:sz="0" w:space="0" w:color="auto"/>
        </w:tblBorders>
        <w:tblLayout w:type="fixed"/>
        <w:tblCellMar>
          <w:left w:w="115" w:type="dxa"/>
          <w:right w:w="115" w:type="dxa"/>
        </w:tblCellMar>
        <w:tblLook w:val="04A0" w:firstRow="1" w:lastRow="0" w:firstColumn="1" w:lastColumn="0" w:noHBand="0" w:noVBand="1"/>
      </w:tblPr>
      <w:tblGrid>
        <w:gridCol w:w="10440"/>
      </w:tblGrid>
      <w:tr w:rsidR="008B6276" w:rsidRPr="007F4B89" w14:paraId="19F58DEB" w14:textId="77777777" w:rsidTr="008B6276">
        <w:trPr>
          <w:cantSplit/>
          <w:trHeight w:val="419"/>
        </w:trPr>
        <w:tc>
          <w:tcPr>
            <w:tcW w:w="10440" w:type="dxa"/>
            <w:tcBorders>
              <w:top w:val="single" w:sz="4" w:space="0" w:color="DBDBDB"/>
              <w:left w:val="single" w:sz="4" w:space="0" w:color="DBDBDB"/>
              <w:bottom w:val="single" w:sz="4" w:space="0" w:color="DBDBDB"/>
              <w:right w:val="single" w:sz="4" w:space="0" w:color="DBDBDB"/>
            </w:tcBorders>
            <w:shd w:val="clear" w:color="auto" w:fill="FAFAFA"/>
            <w:hideMark/>
          </w:tcPr>
          <w:p w14:paraId="743B1730" w14:textId="77777777" w:rsidR="008B6276" w:rsidRPr="007F4B89" w:rsidRDefault="008B6276" w:rsidP="008B6276">
            <w:pPr>
              <w:spacing w:before="120" w:after="120" w:line="256" w:lineRule="auto"/>
              <w:rPr>
                <w:color w:val="404040"/>
              </w:rPr>
            </w:pPr>
            <w:r w:rsidRPr="007F4B89">
              <w:rPr>
                <w:color w:val="404040"/>
              </w:rPr>
              <w:t xml:space="preserve">Similarity and Dis-similarity measures were introduced to offer an actual measure to the difference between different data points. </w:t>
            </w:r>
          </w:p>
        </w:tc>
      </w:tr>
    </w:tbl>
    <w:p w14:paraId="7C521F0C" w14:textId="77777777" w:rsidR="008B6276" w:rsidRPr="007F4B89" w:rsidRDefault="008B6276" w:rsidP="008B6276">
      <w:pPr>
        <w:spacing w:after="0" w:line="240" w:lineRule="auto"/>
        <w:rPr>
          <w:rFonts w:ascii="Open Sans" w:eastAsia="Open Sans" w:hAnsi="Open Sans" w:cs="Times New Roman"/>
          <w:color w:val="404040"/>
        </w:rPr>
      </w:pPr>
    </w:p>
    <w:tbl>
      <w:tblPr>
        <w:tblStyle w:val="TableGrid6"/>
        <w:tblW w:w="10440" w:type="dxa"/>
        <w:tblInd w:w="-5" w:type="dxa"/>
        <w:tblBorders>
          <w:top w:val="single" w:sz="4" w:space="0" w:color="DBDBDB"/>
          <w:left w:val="single" w:sz="4" w:space="0" w:color="DBDBDB"/>
          <w:bottom w:val="single" w:sz="4" w:space="0" w:color="DBDBDB"/>
          <w:right w:val="single" w:sz="4" w:space="0" w:color="DBDBDB"/>
          <w:insideH w:val="none" w:sz="0" w:space="0" w:color="auto"/>
          <w:insideV w:val="none" w:sz="0" w:space="0" w:color="auto"/>
        </w:tblBorders>
        <w:tblLayout w:type="fixed"/>
        <w:tblCellMar>
          <w:left w:w="115" w:type="dxa"/>
          <w:right w:w="115" w:type="dxa"/>
        </w:tblCellMar>
        <w:tblLook w:val="04A0" w:firstRow="1" w:lastRow="0" w:firstColumn="1" w:lastColumn="0" w:noHBand="0" w:noVBand="1"/>
      </w:tblPr>
      <w:tblGrid>
        <w:gridCol w:w="10440"/>
      </w:tblGrid>
      <w:tr w:rsidR="008B6276" w:rsidRPr="007F4B89" w14:paraId="01166E68" w14:textId="77777777" w:rsidTr="008B6276">
        <w:trPr>
          <w:cantSplit/>
          <w:trHeight w:val="420"/>
        </w:trPr>
        <w:tc>
          <w:tcPr>
            <w:tcW w:w="10440" w:type="dxa"/>
            <w:tcBorders>
              <w:top w:val="single" w:sz="4" w:space="0" w:color="DBDBDB"/>
              <w:left w:val="single" w:sz="4" w:space="0" w:color="DBDBDB"/>
              <w:bottom w:val="nil"/>
              <w:right w:val="single" w:sz="4" w:space="0" w:color="DBDBDB"/>
            </w:tcBorders>
            <w:shd w:val="clear" w:color="auto" w:fill="FAFAFA"/>
            <w:hideMark/>
          </w:tcPr>
          <w:p w14:paraId="757E15C7" w14:textId="77777777" w:rsidR="008B6276" w:rsidRPr="007F4B89" w:rsidRDefault="008B6276" w:rsidP="008B6276">
            <w:pPr>
              <w:spacing w:before="120" w:after="120" w:line="256" w:lineRule="auto"/>
              <w:outlineLvl w:val="2"/>
              <w:rPr>
                <w:rFonts w:ascii="Open Sans Semibold" w:hAnsi="Open Sans Semibold" w:cs="Open Sans Semibold"/>
                <w:color w:val="11143F"/>
              </w:rPr>
            </w:pPr>
            <w:r w:rsidRPr="007F4B89">
              <w:rPr>
                <w:rFonts w:ascii="Open Sans Semibold" w:hAnsi="Open Sans Semibold" w:cs="Open Sans Semibold"/>
                <w:color w:val="11143F"/>
              </w:rPr>
              <w:t>What are the properties of Dis-similarity measures?</w:t>
            </w:r>
          </w:p>
        </w:tc>
      </w:tr>
      <w:tr w:rsidR="008B6276" w:rsidRPr="007F4B89" w14:paraId="65CB99B4" w14:textId="77777777" w:rsidTr="008B6276">
        <w:trPr>
          <w:cantSplit/>
          <w:trHeight w:val="419"/>
        </w:trPr>
        <w:tc>
          <w:tcPr>
            <w:tcW w:w="10440" w:type="dxa"/>
            <w:tcBorders>
              <w:top w:val="nil"/>
              <w:left w:val="single" w:sz="4" w:space="0" w:color="DBDBDB"/>
              <w:bottom w:val="single" w:sz="4" w:space="0" w:color="DBDBDB"/>
              <w:right w:val="single" w:sz="4" w:space="0" w:color="DBDBDB"/>
            </w:tcBorders>
            <w:shd w:val="clear" w:color="auto" w:fill="FAFAFA"/>
            <w:hideMark/>
          </w:tcPr>
          <w:p w14:paraId="549629AD" w14:textId="571F782A" w:rsidR="008B6276" w:rsidRPr="007F4B89" w:rsidRDefault="008B6276" w:rsidP="008B6276">
            <w:pPr>
              <w:numPr>
                <w:ilvl w:val="0"/>
                <w:numId w:val="35"/>
              </w:numPr>
              <w:spacing w:before="120" w:after="120" w:line="256" w:lineRule="auto"/>
              <w:ind w:firstLine="0"/>
              <w:rPr>
                <w:color w:val="404040"/>
              </w:rPr>
            </w:pPr>
            <w:r w:rsidRPr="007F4B89">
              <w:rPr>
                <w:color w:val="404040"/>
              </w:rPr>
              <w:t>A numerical measure of how two data points are different from each other</w:t>
            </w:r>
            <w:ins w:id="6380" w:author="Chantelle Dubois Nishiyama" w:date="2020-02-19T22:10:00Z">
              <w:r w:rsidR="00E20B04">
                <w:rPr>
                  <w:color w:val="404040"/>
                </w:rPr>
                <w:t>.</w:t>
              </w:r>
            </w:ins>
            <w:r w:rsidRPr="007F4B89">
              <w:rPr>
                <w:color w:val="404040"/>
              </w:rPr>
              <w:t xml:space="preserve"> </w:t>
            </w:r>
          </w:p>
          <w:p w14:paraId="1FC9BDE6" w14:textId="6D51CD6E" w:rsidR="008B6276" w:rsidRPr="007F4B89" w:rsidRDefault="008B6276" w:rsidP="008B6276">
            <w:pPr>
              <w:numPr>
                <w:ilvl w:val="0"/>
                <w:numId w:val="35"/>
              </w:numPr>
              <w:spacing w:before="120" w:after="120" w:line="256" w:lineRule="auto"/>
              <w:ind w:firstLine="0"/>
              <w:rPr>
                <w:color w:val="404040"/>
              </w:rPr>
            </w:pPr>
            <w:r w:rsidRPr="007F4B89">
              <w:rPr>
                <w:color w:val="404040"/>
              </w:rPr>
              <w:t>Zero for two duplicate data points</w:t>
            </w:r>
            <w:ins w:id="6381" w:author="Chantelle Dubois Nishiyama" w:date="2020-02-19T22:10:00Z">
              <w:r w:rsidR="00E20B04">
                <w:rPr>
                  <w:color w:val="404040"/>
                </w:rPr>
                <w:t>.</w:t>
              </w:r>
            </w:ins>
          </w:p>
          <w:p w14:paraId="1986DCA6" w14:textId="7642DD8F" w:rsidR="008B6276" w:rsidRPr="007F4B89" w:rsidRDefault="008B6276" w:rsidP="008B6276">
            <w:pPr>
              <w:numPr>
                <w:ilvl w:val="0"/>
                <w:numId w:val="35"/>
              </w:numPr>
              <w:spacing w:before="120" w:after="120" w:line="256" w:lineRule="auto"/>
              <w:ind w:firstLine="0"/>
              <w:rPr>
                <w:color w:val="404040"/>
              </w:rPr>
            </w:pPr>
            <w:r w:rsidRPr="007F4B89">
              <w:rPr>
                <w:color w:val="404040"/>
              </w:rPr>
              <w:t>No fixed upper limit (depending on the type of dis-similarity)</w:t>
            </w:r>
            <w:ins w:id="6382" w:author="Chantelle Dubois Nishiyama" w:date="2020-02-19T22:10:00Z">
              <w:r w:rsidR="00E20B04">
                <w:rPr>
                  <w:color w:val="404040"/>
                </w:rPr>
                <w:t>.</w:t>
              </w:r>
            </w:ins>
            <w:r w:rsidRPr="007F4B89">
              <w:rPr>
                <w:color w:val="404040"/>
              </w:rPr>
              <w:t xml:space="preserve"> </w:t>
            </w:r>
          </w:p>
        </w:tc>
      </w:tr>
    </w:tbl>
    <w:p w14:paraId="4ED48095" w14:textId="74F42F59" w:rsidR="008B6276" w:rsidRPr="007F4B89" w:rsidRDefault="008B6276" w:rsidP="008B6276">
      <w:pPr>
        <w:spacing w:after="0" w:line="240" w:lineRule="auto"/>
        <w:rPr>
          <w:rFonts w:ascii="Open Sans" w:eastAsia="Open Sans" w:hAnsi="Open Sans" w:cs="Times New Roman"/>
          <w:color w:val="404040"/>
        </w:rPr>
      </w:pPr>
    </w:p>
    <w:tbl>
      <w:tblPr>
        <w:tblStyle w:val="TableGrid6"/>
        <w:tblW w:w="103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1800"/>
        <w:gridCol w:w="8550"/>
      </w:tblGrid>
      <w:tr w:rsidR="00A5258E" w:rsidRPr="007F4B89" w14:paraId="3C73654B" w14:textId="77777777" w:rsidTr="00A5258E">
        <w:trPr>
          <w:trHeight w:val="638"/>
        </w:trPr>
        <w:tc>
          <w:tcPr>
            <w:tcW w:w="1800" w:type="dxa"/>
            <w:shd w:val="clear" w:color="auto" w:fill="D5F4FF"/>
            <w:vAlign w:val="center"/>
            <w:hideMark/>
          </w:tcPr>
          <w:p w14:paraId="719D69E4" w14:textId="77777777" w:rsidR="00A5258E" w:rsidRPr="007F4B89" w:rsidRDefault="00A5258E" w:rsidP="005338D5">
            <w:pPr>
              <w:spacing w:before="120" w:after="120"/>
              <w:jc w:val="center"/>
              <w:rPr>
                <w:rFonts w:ascii="FontAwesome" w:hAnsi="FontAwesome"/>
                <w:color w:val="00B0F0"/>
                <w:sz w:val="120"/>
                <w:szCs w:val="120"/>
              </w:rPr>
            </w:pPr>
            <w:r w:rsidRPr="007F4B89">
              <w:rPr>
                <w:rFonts w:ascii="FontAwesome" w:hAnsi="FontAwesome"/>
                <w:color w:val="00B0F0"/>
                <w:sz w:val="120"/>
                <w:szCs w:val="120"/>
              </w:rPr>
              <w:sym w:font="FontAwesome" w:char="F040"/>
            </w:r>
          </w:p>
        </w:tc>
        <w:tc>
          <w:tcPr>
            <w:tcW w:w="8550" w:type="dxa"/>
            <w:shd w:val="clear" w:color="auto" w:fill="D5F4FF"/>
            <w:vAlign w:val="center"/>
            <w:hideMark/>
          </w:tcPr>
          <w:p w14:paraId="3EF435CE" w14:textId="1E0BAD4D" w:rsidR="00A5258E" w:rsidRPr="007F4B89" w:rsidRDefault="00A5258E">
            <w:pPr>
              <w:spacing w:before="120" w:after="120" w:line="256" w:lineRule="auto"/>
              <w:ind w:right="274"/>
              <w:rPr>
                <w:rFonts w:ascii="Open Sans Semibold" w:hAnsi="Open Sans Semibold" w:cs="Open Sans Semibold"/>
                <w:color w:val="404040"/>
                <w:sz w:val="24"/>
                <w:szCs w:val="24"/>
              </w:rPr>
              <w:pPrChange w:id="6383" w:author="Fatemeh Yazdanbakhsh Poodeh" w:date="2020-01-30T18:14:00Z">
                <w:pPr>
                  <w:spacing w:before="120" w:after="120" w:line="256" w:lineRule="auto"/>
                  <w:ind w:left="274" w:right="274"/>
                </w:pPr>
              </w:pPrChange>
            </w:pPr>
            <w:r>
              <w:rPr>
                <w:rFonts w:ascii="Open Sans Semibold" w:hAnsi="Open Sans Semibold" w:cs="Open Sans Semibold"/>
                <w:color w:val="404040"/>
                <w:sz w:val="24"/>
                <w:szCs w:val="24"/>
              </w:rPr>
              <w:t>Proximity</w:t>
            </w:r>
          </w:p>
          <w:p w14:paraId="39C101EB" w14:textId="7E3AA6AA" w:rsidR="00A5258E" w:rsidRPr="007F4B89" w:rsidRDefault="00A5258E">
            <w:pPr>
              <w:spacing w:before="120" w:after="120" w:line="256" w:lineRule="auto"/>
              <w:ind w:right="274"/>
              <w:rPr>
                <w:rFonts w:cs="Open Sans"/>
                <w:color w:val="404040"/>
              </w:rPr>
              <w:pPrChange w:id="6384" w:author="Fatemeh Yazdanbakhsh Poodeh" w:date="2020-01-30T18:14:00Z">
                <w:pPr>
                  <w:spacing w:before="120" w:after="120" w:line="256" w:lineRule="auto"/>
                  <w:ind w:left="274" w:right="274"/>
                </w:pPr>
              </w:pPrChange>
            </w:pPr>
            <w:r>
              <w:rPr>
                <w:rFonts w:cs="Open Sans"/>
                <w:color w:val="404040"/>
                <w:sz w:val="24"/>
                <w:szCs w:val="24"/>
              </w:rPr>
              <w:t xml:space="preserve">The proximity term refers to the function that measures features proximity. </w:t>
            </w:r>
            <w:del w:id="6385" w:author="RoboGarden Team" w:date="2020-01-30T18:14:00Z">
              <w:r w:rsidRPr="007F4B89" w:rsidDel="00A32F94">
                <w:rPr>
                  <w:rFonts w:cs="Open Sans"/>
                  <w:color w:val="404040"/>
                  <w:sz w:val="24"/>
                  <w:szCs w:val="24"/>
                </w:rPr>
                <w:delText xml:space="preserve">In Statistics, missing values in data entries are a common occurrence. Mission </w:delText>
              </w:r>
            </w:del>
            <w:r w:rsidRPr="007F4B89">
              <w:rPr>
                <w:rFonts w:cs="Open Sans"/>
                <w:color w:val="404040"/>
                <w:sz w:val="24"/>
                <w:szCs w:val="24"/>
              </w:rPr>
              <w:t xml:space="preserve">Proximity </w:t>
            </w:r>
            <w:ins w:id="6386" w:author="Chantelle Dubois Nishiyama" w:date="2020-02-19T22:11:00Z">
              <w:r w:rsidR="00E20B04">
                <w:rPr>
                  <w:rFonts w:cs="Open Sans"/>
                  <w:color w:val="404040"/>
                  <w:sz w:val="24"/>
                  <w:szCs w:val="24"/>
                </w:rPr>
                <w:t>r</w:t>
              </w:r>
            </w:ins>
            <w:del w:id="6387" w:author="Chantelle Dubois Nishiyama" w:date="2020-02-19T22:11:00Z">
              <w:r w:rsidRPr="007F4B89" w:rsidDel="00E20B04">
                <w:rPr>
                  <w:rFonts w:cs="Open Sans"/>
                  <w:color w:val="404040"/>
                  <w:sz w:val="24"/>
                  <w:szCs w:val="24"/>
                </w:rPr>
                <w:delText>R</w:delText>
              </w:r>
            </w:del>
            <w:r w:rsidRPr="007F4B89">
              <w:rPr>
                <w:rFonts w:cs="Open Sans"/>
                <w:color w:val="404040"/>
                <w:sz w:val="24"/>
                <w:szCs w:val="24"/>
              </w:rPr>
              <w:t>efers to both similarity and dissimilarity.</w:t>
            </w:r>
            <w:commentRangeStart w:id="6388"/>
            <w:commentRangeStart w:id="6389"/>
            <w:commentRangeEnd w:id="6388"/>
            <w:r>
              <w:rPr>
                <w:rStyle w:val="CommentReference"/>
              </w:rPr>
              <w:commentReference w:id="6388"/>
            </w:r>
            <w:commentRangeEnd w:id="6389"/>
            <w:r>
              <w:rPr>
                <w:rStyle w:val="CommentReference"/>
                <w:color w:val="404040"/>
              </w:rPr>
              <w:commentReference w:id="6389"/>
            </w:r>
            <w:commentRangeStart w:id="6390"/>
            <w:commentRangeStart w:id="6391"/>
            <w:commentRangeEnd w:id="6390"/>
            <w:r>
              <w:rPr>
                <w:rStyle w:val="CommentReference"/>
              </w:rPr>
              <w:commentReference w:id="6390"/>
            </w:r>
            <w:commentRangeEnd w:id="6391"/>
            <w:r>
              <w:rPr>
                <w:rStyle w:val="CommentReference"/>
                <w:rFonts w:asciiTheme="minorHAnsi" w:eastAsiaTheme="minorHAnsi" w:hAnsiTheme="minorHAnsi" w:cstheme="minorBidi"/>
                <w:color w:val="404040"/>
              </w:rPr>
              <w:commentReference w:id="6391"/>
            </w:r>
          </w:p>
        </w:tc>
      </w:tr>
    </w:tbl>
    <w:p w14:paraId="4D868219" w14:textId="77777777" w:rsidR="008B6276" w:rsidRPr="007F4B89" w:rsidRDefault="008B6276" w:rsidP="008B6276">
      <w:pPr>
        <w:spacing w:after="0" w:line="240" w:lineRule="auto"/>
        <w:rPr>
          <w:rFonts w:ascii="Open Sans" w:eastAsia="Open Sans" w:hAnsi="Open Sans" w:cs="Times New Roman"/>
          <w:color w:val="404040"/>
        </w:rPr>
      </w:pPr>
    </w:p>
    <w:tbl>
      <w:tblPr>
        <w:tblStyle w:val="TableGrid6"/>
        <w:tblW w:w="10440" w:type="dxa"/>
        <w:tblInd w:w="-5" w:type="dxa"/>
        <w:tblBorders>
          <w:top w:val="single" w:sz="4" w:space="0" w:color="DBDBDB"/>
          <w:left w:val="single" w:sz="4" w:space="0" w:color="DBDBDB"/>
          <w:bottom w:val="single" w:sz="4" w:space="0" w:color="DBDBDB"/>
          <w:right w:val="single" w:sz="4" w:space="0" w:color="DBDBDB"/>
          <w:insideH w:val="none" w:sz="0" w:space="0" w:color="auto"/>
          <w:insideV w:val="none" w:sz="0" w:space="0" w:color="auto"/>
        </w:tblBorders>
        <w:tblLayout w:type="fixed"/>
        <w:tblCellMar>
          <w:left w:w="115" w:type="dxa"/>
          <w:right w:w="115" w:type="dxa"/>
        </w:tblCellMar>
        <w:tblLook w:val="04A0" w:firstRow="1" w:lastRow="0" w:firstColumn="1" w:lastColumn="0" w:noHBand="0" w:noVBand="1"/>
      </w:tblPr>
      <w:tblGrid>
        <w:gridCol w:w="936"/>
        <w:gridCol w:w="684"/>
        <w:gridCol w:w="7290"/>
        <w:gridCol w:w="585"/>
        <w:gridCol w:w="945"/>
      </w:tblGrid>
      <w:tr w:rsidR="008B6276" w:rsidRPr="007F4B89" w14:paraId="61F21AE6" w14:textId="77777777" w:rsidTr="008B6276">
        <w:trPr>
          <w:cantSplit/>
          <w:trHeight w:val="420"/>
        </w:trPr>
        <w:tc>
          <w:tcPr>
            <w:tcW w:w="10440" w:type="dxa"/>
            <w:gridSpan w:val="5"/>
            <w:tcBorders>
              <w:top w:val="single" w:sz="4" w:space="0" w:color="DBDBDB"/>
              <w:left w:val="single" w:sz="4" w:space="0" w:color="DBDBDB"/>
              <w:bottom w:val="nil"/>
              <w:right w:val="single" w:sz="4" w:space="0" w:color="DBDBDB"/>
            </w:tcBorders>
            <w:shd w:val="clear" w:color="auto" w:fill="FAFAFA"/>
            <w:hideMark/>
          </w:tcPr>
          <w:p w14:paraId="3C39C775" w14:textId="77777777" w:rsidR="008B6276" w:rsidRPr="007F4B89" w:rsidRDefault="008B6276" w:rsidP="008B6276">
            <w:pPr>
              <w:spacing w:before="120" w:after="120" w:line="256" w:lineRule="auto"/>
              <w:outlineLvl w:val="2"/>
              <w:rPr>
                <w:rFonts w:ascii="Open Sans Semibold" w:hAnsi="Open Sans Semibold" w:cs="Open Sans Semibold"/>
                <w:color w:val="11143F"/>
              </w:rPr>
            </w:pPr>
            <w:r w:rsidRPr="007F4B89">
              <w:rPr>
                <w:rFonts w:ascii="Open Sans Semibold" w:hAnsi="Open Sans Semibold" w:cs="Open Sans Semibold"/>
                <w:color w:val="11143F"/>
              </w:rPr>
              <w:t>Distance Examples</w:t>
            </w:r>
          </w:p>
          <w:p w14:paraId="1275F213" w14:textId="7B076F86" w:rsidR="008B6276" w:rsidRDefault="008B6276" w:rsidP="008B6276">
            <w:pPr>
              <w:spacing w:before="120" w:after="120" w:line="256" w:lineRule="auto"/>
              <w:rPr>
                <w:ins w:id="6392" w:author="RoboGarden Team" w:date="2020-01-23T18:08:00Z"/>
                <w:color w:val="404040"/>
              </w:rPr>
            </w:pPr>
            <w:r w:rsidRPr="007F4B89">
              <w:rPr>
                <w:color w:val="404040"/>
              </w:rPr>
              <w:t xml:space="preserve">There are many types of dissimilarity measures. </w:t>
            </w:r>
            <w:ins w:id="6393" w:author="RoboGarden Team" w:date="2020-01-23T18:11:00Z">
              <w:r w:rsidR="000C2400">
                <w:rPr>
                  <w:color w:val="404040"/>
                </w:rPr>
                <w:t xml:space="preserve">All of these distance metrics are used with numeric data. </w:t>
              </w:r>
            </w:ins>
          </w:p>
          <w:p w14:paraId="0FA5AD32" w14:textId="0E1C27AF" w:rsidR="000C2400" w:rsidRPr="007F4B89" w:rsidRDefault="000C2400" w:rsidP="008B6276">
            <w:pPr>
              <w:spacing w:before="120" w:after="120" w:line="256" w:lineRule="auto"/>
              <w:rPr>
                <w:color w:val="404040"/>
              </w:rPr>
            </w:pPr>
            <w:ins w:id="6394" w:author="RoboGarden Team" w:date="2020-01-23T18:08:00Z">
              <w:r>
                <w:rPr>
                  <w:color w:val="404040"/>
                </w:rPr>
                <w:t xml:space="preserve">Click through the carousel to learn more about different distance measures. </w:t>
              </w:r>
            </w:ins>
          </w:p>
        </w:tc>
      </w:tr>
      <w:tr w:rsidR="008B6276" w:rsidRPr="007F4B89" w14:paraId="70E633C7" w14:textId="77777777" w:rsidTr="008B6276">
        <w:trPr>
          <w:cantSplit/>
          <w:trHeight w:val="3789"/>
        </w:trPr>
        <w:tc>
          <w:tcPr>
            <w:tcW w:w="936" w:type="dxa"/>
            <w:tcBorders>
              <w:top w:val="nil"/>
              <w:left w:val="single" w:sz="4" w:space="0" w:color="DBDBDB"/>
              <w:bottom w:val="nil"/>
              <w:right w:val="nil"/>
            </w:tcBorders>
            <w:shd w:val="clear" w:color="auto" w:fill="FAFAFA"/>
          </w:tcPr>
          <w:p w14:paraId="1FFECB30" w14:textId="77777777" w:rsidR="008B6276" w:rsidRPr="007F4B89" w:rsidRDefault="008B6276" w:rsidP="008B6276">
            <w:pPr>
              <w:spacing w:before="120" w:after="120" w:line="256" w:lineRule="auto"/>
              <w:jc w:val="center"/>
              <w:outlineLvl w:val="2"/>
              <w:rPr>
                <w:color w:val="404040"/>
              </w:rPr>
            </w:pPr>
          </w:p>
        </w:tc>
        <w:tc>
          <w:tcPr>
            <w:tcW w:w="684" w:type="dxa"/>
            <w:tcBorders>
              <w:top w:val="nil"/>
              <w:left w:val="nil"/>
              <w:bottom w:val="nil"/>
              <w:right w:val="nil"/>
            </w:tcBorders>
            <w:shd w:val="clear" w:color="auto" w:fill="FAFAFA"/>
            <w:vAlign w:val="center"/>
            <w:hideMark/>
          </w:tcPr>
          <w:p w14:paraId="0CC5BDEB" w14:textId="77777777" w:rsidR="008B6276" w:rsidRPr="007F4B89" w:rsidRDefault="008B6276" w:rsidP="008B6276">
            <w:pPr>
              <w:spacing w:before="120" w:after="120" w:line="256" w:lineRule="auto"/>
              <w:outlineLvl w:val="2"/>
              <w:rPr>
                <w:color w:val="404040"/>
              </w:rPr>
            </w:pPr>
            <w:r w:rsidRPr="007F4B89">
              <w:rPr>
                <w:rFonts w:ascii="FontAwesome" w:hAnsi="FontAwesome"/>
                <w:color w:val="39407B"/>
                <w:sz w:val="32"/>
                <w:szCs w:val="32"/>
              </w:rPr>
              <w:sym w:font="FontAwesome" w:char="F053"/>
            </w:r>
          </w:p>
        </w:tc>
        <w:tc>
          <w:tcPr>
            <w:tcW w:w="7290" w:type="dxa"/>
            <w:tcBorders>
              <w:top w:val="nil"/>
              <w:left w:val="nil"/>
              <w:bottom w:val="nil"/>
              <w:right w:val="nil"/>
            </w:tcBorders>
            <w:shd w:val="clear" w:color="auto" w:fill="FFFFFF"/>
            <w:vAlign w:val="center"/>
            <w:hideMark/>
          </w:tcPr>
          <w:p w14:paraId="19138CCE" w14:textId="77777777" w:rsidR="008B6276" w:rsidRPr="007F4B89" w:rsidRDefault="008B6276" w:rsidP="008B6276">
            <w:pPr>
              <w:spacing w:before="120" w:after="120" w:line="256" w:lineRule="auto"/>
              <w:jc w:val="center"/>
              <w:rPr>
                <w:color w:val="404040"/>
              </w:rPr>
            </w:pPr>
            <w:r w:rsidRPr="007F4B89">
              <w:rPr>
                <w:color w:val="404040"/>
              </w:rPr>
              <w:t>Content Text</w:t>
            </w:r>
          </w:p>
        </w:tc>
        <w:tc>
          <w:tcPr>
            <w:tcW w:w="585" w:type="dxa"/>
            <w:tcBorders>
              <w:top w:val="nil"/>
              <w:left w:val="nil"/>
              <w:bottom w:val="nil"/>
              <w:right w:val="nil"/>
            </w:tcBorders>
            <w:shd w:val="clear" w:color="auto" w:fill="FAFAFA"/>
            <w:vAlign w:val="center"/>
            <w:hideMark/>
          </w:tcPr>
          <w:p w14:paraId="1E0D89AA" w14:textId="77777777" w:rsidR="008B6276" w:rsidRPr="007F4B89" w:rsidRDefault="008B6276" w:rsidP="008B6276">
            <w:pPr>
              <w:spacing w:before="120" w:after="120" w:line="256" w:lineRule="auto"/>
              <w:jc w:val="right"/>
              <w:outlineLvl w:val="2"/>
              <w:rPr>
                <w:color w:val="404040"/>
              </w:rPr>
            </w:pPr>
            <w:r w:rsidRPr="007F4B89">
              <w:rPr>
                <w:rFonts w:ascii="FontAwesome" w:hAnsi="FontAwesome"/>
                <w:color w:val="39407B"/>
                <w:sz w:val="32"/>
                <w:szCs w:val="32"/>
              </w:rPr>
              <w:sym w:font="FontAwesome" w:char="F054"/>
            </w:r>
          </w:p>
        </w:tc>
        <w:tc>
          <w:tcPr>
            <w:tcW w:w="945" w:type="dxa"/>
            <w:tcBorders>
              <w:top w:val="nil"/>
              <w:left w:val="nil"/>
              <w:bottom w:val="nil"/>
              <w:right w:val="single" w:sz="4" w:space="0" w:color="DBDBDB"/>
            </w:tcBorders>
            <w:shd w:val="clear" w:color="auto" w:fill="FAFAFA"/>
          </w:tcPr>
          <w:p w14:paraId="0866F589" w14:textId="77777777" w:rsidR="008B6276" w:rsidRPr="007F4B89" w:rsidRDefault="008B6276" w:rsidP="008B6276">
            <w:pPr>
              <w:spacing w:before="120" w:after="120" w:line="256" w:lineRule="auto"/>
              <w:jc w:val="center"/>
              <w:outlineLvl w:val="2"/>
              <w:rPr>
                <w:color w:val="404040"/>
              </w:rPr>
            </w:pPr>
          </w:p>
        </w:tc>
      </w:tr>
      <w:tr w:rsidR="008B6276" w:rsidRPr="007F4B89" w14:paraId="76752076" w14:textId="77777777" w:rsidTr="008B6276">
        <w:trPr>
          <w:cantSplit/>
          <w:trHeight w:val="792"/>
        </w:trPr>
        <w:tc>
          <w:tcPr>
            <w:tcW w:w="936" w:type="dxa"/>
            <w:tcBorders>
              <w:top w:val="nil"/>
              <w:left w:val="single" w:sz="4" w:space="0" w:color="DBDBDB"/>
              <w:bottom w:val="single" w:sz="4" w:space="0" w:color="DBDBDB"/>
              <w:right w:val="nil"/>
            </w:tcBorders>
            <w:shd w:val="clear" w:color="auto" w:fill="FAFAFA"/>
          </w:tcPr>
          <w:p w14:paraId="4A5D3D2C" w14:textId="77777777" w:rsidR="008B6276" w:rsidRPr="007F4B89" w:rsidRDefault="008B6276" w:rsidP="008B6276">
            <w:pPr>
              <w:spacing w:before="120" w:after="120" w:line="256" w:lineRule="auto"/>
              <w:jc w:val="center"/>
              <w:outlineLvl w:val="2"/>
              <w:rPr>
                <w:color w:val="404040"/>
              </w:rPr>
            </w:pPr>
          </w:p>
        </w:tc>
        <w:tc>
          <w:tcPr>
            <w:tcW w:w="684" w:type="dxa"/>
            <w:tcBorders>
              <w:top w:val="nil"/>
              <w:left w:val="nil"/>
              <w:bottom w:val="single" w:sz="4" w:space="0" w:color="DBDBDB"/>
              <w:right w:val="nil"/>
            </w:tcBorders>
            <w:shd w:val="clear" w:color="auto" w:fill="FAFAFA"/>
          </w:tcPr>
          <w:p w14:paraId="76009FC4" w14:textId="77777777" w:rsidR="008B6276" w:rsidRPr="007F4B89" w:rsidRDefault="008B6276" w:rsidP="008B6276">
            <w:pPr>
              <w:spacing w:before="120" w:after="120" w:line="256" w:lineRule="auto"/>
              <w:jc w:val="center"/>
              <w:outlineLvl w:val="2"/>
              <w:rPr>
                <w:color w:val="404040"/>
              </w:rPr>
            </w:pPr>
          </w:p>
        </w:tc>
        <w:tc>
          <w:tcPr>
            <w:tcW w:w="7290" w:type="dxa"/>
            <w:tcBorders>
              <w:top w:val="nil"/>
              <w:left w:val="nil"/>
              <w:bottom w:val="single" w:sz="4" w:space="0" w:color="DBDBDB"/>
              <w:right w:val="nil"/>
            </w:tcBorders>
            <w:shd w:val="clear" w:color="auto" w:fill="FAFAFA"/>
            <w:vAlign w:val="center"/>
            <w:hideMark/>
          </w:tcPr>
          <w:p w14:paraId="10FE19CB" w14:textId="77777777" w:rsidR="008B6276" w:rsidRPr="007F4B89" w:rsidRDefault="008B6276" w:rsidP="008B6276">
            <w:pPr>
              <w:spacing w:before="120" w:after="120" w:line="256" w:lineRule="auto"/>
              <w:jc w:val="center"/>
              <w:outlineLvl w:val="2"/>
              <w:rPr>
                <w:color w:val="404040"/>
              </w:rPr>
            </w:pPr>
            <w:r w:rsidRPr="007F4B89">
              <w:rPr>
                <w:rFonts w:ascii="FontAwesome" w:hAnsi="FontAwesome"/>
                <w:color w:val="595959"/>
                <w:sz w:val="18"/>
                <w:szCs w:val="18"/>
              </w:rPr>
              <w:t></w:t>
            </w:r>
            <w:r w:rsidRPr="007F4B89">
              <w:rPr>
                <w:rFonts w:ascii="FontAwesome" w:hAnsi="FontAwesome"/>
                <w:color w:val="404040"/>
                <w:sz w:val="18"/>
                <w:szCs w:val="18"/>
              </w:rPr>
              <w:t xml:space="preserve">   </w:t>
            </w:r>
            <w:r w:rsidRPr="007F4B89">
              <w:rPr>
                <w:rFonts w:ascii="FontAwesome" w:hAnsi="FontAwesome"/>
                <w:color w:val="BBBBBB"/>
                <w:sz w:val="18"/>
                <w:szCs w:val="18"/>
              </w:rPr>
              <w:t>      </w:t>
            </w:r>
          </w:p>
        </w:tc>
        <w:tc>
          <w:tcPr>
            <w:tcW w:w="585" w:type="dxa"/>
            <w:tcBorders>
              <w:top w:val="nil"/>
              <w:left w:val="nil"/>
              <w:bottom w:val="single" w:sz="4" w:space="0" w:color="DBDBDB"/>
              <w:right w:val="nil"/>
            </w:tcBorders>
            <w:shd w:val="clear" w:color="auto" w:fill="FAFAFA"/>
          </w:tcPr>
          <w:p w14:paraId="7F303052" w14:textId="77777777" w:rsidR="008B6276" w:rsidRPr="007F4B89" w:rsidRDefault="008B6276" w:rsidP="008B6276">
            <w:pPr>
              <w:spacing w:before="120" w:after="120" w:line="256" w:lineRule="auto"/>
              <w:jc w:val="center"/>
              <w:outlineLvl w:val="2"/>
              <w:rPr>
                <w:color w:val="404040"/>
              </w:rPr>
            </w:pPr>
          </w:p>
        </w:tc>
        <w:tc>
          <w:tcPr>
            <w:tcW w:w="945" w:type="dxa"/>
            <w:tcBorders>
              <w:top w:val="nil"/>
              <w:left w:val="nil"/>
              <w:bottom w:val="single" w:sz="4" w:space="0" w:color="DBDBDB"/>
              <w:right w:val="single" w:sz="4" w:space="0" w:color="DBDBDB"/>
            </w:tcBorders>
            <w:shd w:val="clear" w:color="auto" w:fill="FAFAFA"/>
          </w:tcPr>
          <w:p w14:paraId="76BAC71A" w14:textId="77777777" w:rsidR="008B6276" w:rsidRPr="007F4B89" w:rsidRDefault="008B6276" w:rsidP="008B6276">
            <w:pPr>
              <w:spacing w:before="120" w:after="120" w:line="256" w:lineRule="auto"/>
              <w:jc w:val="center"/>
              <w:outlineLvl w:val="2"/>
              <w:rPr>
                <w:color w:val="404040"/>
              </w:rPr>
            </w:pPr>
          </w:p>
        </w:tc>
      </w:tr>
    </w:tbl>
    <w:p w14:paraId="066B3DFD" w14:textId="77777777" w:rsidR="008B6276" w:rsidRPr="007F4B89" w:rsidRDefault="008B6276" w:rsidP="008B6276">
      <w:pPr>
        <w:spacing w:before="120" w:after="120" w:line="256" w:lineRule="auto"/>
        <w:rPr>
          <w:rFonts w:ascii="Open Sans" w:eastAsia="Open Sans" w:hAnsi="Open Sans" w:cs="Times New Roman"/>
          <w:color w:val="404040"/>
        </w:rPr>
      </w:pPr>
      <w:commentRangeStart w:id="6395"/>
      <w:commentRangeStart w:id="6396"/>
      <w:commentRangeEnd w:id="6395"/>
      <w:r>
        <w:rPr>
          <w:rStyle w:val="CommentReference"/>
        </w:rPr>
        <w:commentReference w:id="6395"/>
      </w:r>
      <w:commentRangeEnd w:id="6396"/>
      <w:r w:rsidR="005D2D27">
        <w:rPr>
          <w:rStyle w:val="CommentReference"/>
          <w:color w:val="404040"/>
        </w:rPr>
        <w:commentReference w:id="6396"/>
      </w:r>
    </w:p>
    <w:tbl>
      <w:tblPr>
        <w:tblStyle w:val="TableGrid6"/>
        <w:tblW w:w="10435" w:type="dxa"/>
        <w:tblLook w:val="04A0" w:firstRow="1" w:lastRow="0" w:firstColumn="1" w:lastColumn="0" w:noHBand="0" w:noVBand="1"/>
        <w:tblPrChange w:id="6397" w:author="Guest User" w:date="2020-01-27T10:06:00Z">
          <w:tblPr>
            <w:tblStyle w:val="TableGrid6"/>
            <w:tblW w:w="10435" w:type="dxa"/>
            <w:tblLook w:val="04A0" w:firstRow="1" w:lastRow="0" w:firstColumn="1" w:lastColumn="0" w:noHBand="0" w:noVBand="1"/>
          </w:tblPr>
        </w:tblPrChange>
      </w:tblPr>
      <w:tblGrid>
        <w:gridCol w:w="895"/>
        <w:gridCol w:w="9540"/>
        <w:tblGridChange w:id="6398">
          <w:tblGrid>
            <w:gridCol w:w="360"/>
            <w:gridCol w:w="360"/>
          </w:tblGrid>
        </w:tblGridChange>
      </w:tblGrid>
      <w:tr w:rsidR="008B6276" w:rsidRPr="007F4B89" w14:paraId="4E30D29C" w14:textId="77777777" w:rsidTr="093F1C61">
        <w:trPr>
          <w:trHeight w:val="566"/>
        </w:trPr>
        <w:tc>
          <w:tcPr>
            <w:tcW w:w="895" w:type="dxa"/>
            <w:tcBorders>
              <w:top w:val="single" w:sz="4" w:space="0" w:color="auto"/>
              <w:left w:val="single" w:sz="4" w:space="0" w:color="auto"/>
              <w:bottom w:val="single" w:sz="4" w:space="0" w:color="auto"/>
              <w:right w:val="single" w:sz="4" w:space="0" w:color="auto"/>
            </w:tcBorders>
            <w:shd w:val="clear" w:color="auto" w:fill="39407B"/>
            <w:hideMark/>
            <w:tcPrChange w:id="6399" w:author="Guest User" w:date="2020-01-27T10:06:00Z">
              <w:tcPr>
                <w:tcW w:w="895" w:type="dxa"/>
                <w:tcBorders>
                  <w:top w:val="single" w:sz="4" w:space="0" w:color="auto"/>
                  <w:left w:val="single" w:sz="4" w:space="0" w:color="auto"/>
                  <w:bottom w:val="single" w:sz="4" w:space="0" w:color="auto"/>
                  <w:right w:val="single" w:sz="4" w:space="0" w:color="auto"/>
                </w:tcBorders>
                <w:shd w:val="clear" w:color="auto" w:fill="39407B"/>
                <w:hideMark/>
              </w:tcPr>
            </w:tcPrChange>
          </w:tcPr>
          <w:p w14:paraId="5B35D4C5" w14:textId="77777777" w:rsidR="008B6276" w:rsidRPr="007F4B89" w:rsidRDefault="008B6276" w:rsidP="008B6276">
            <w:pPr>
              <w:spacing w:before="120" w:after="120" w:line="256" w:lineRule="auto"/>
              <w:rPr>
                <w:b/>
                <w:bCs/>
                <w:color w:val="FFFFFF"/>
              </w:rPr>
            </w:pPr>
            <w:r w:rsidRPr="007F4B89">
              <w:rPr>
                <w:b/>
                <w:bCs/>
                <w:color w:val="FFFFFF"/>
              </w:rPr>
              <w:t>Item</w:t>
            </w:r>
          </w:p>
        </w:tc>
        <w:tc>
          <w:tcPr>
            <w:tcW w:w="9540" w:type="dxa"/>
            <w:tcBorders>
              <w:top w:val="single" w:sz="4" w:space="0" w:color="auto"/>
              <w:left w:val="single" w:sz="4" w:space="0" w:color="auto"/>
              <w:bottom w:val="single" w:sz="4" w:space="0" w:color="auto"/>
              <w:right w:val="single" w:sz="4" w:space="0" w:color="auto"/>
            </w:tcBorders>
            <w:shd w:val="clear" w:color="auto" w:fill="39407B"/>
            <w:hideMark/>
            <w:tcPrChange w:id="6400" w:author="Guest User" w:date="2020-01-27T10:06:00Z">
              <w:tcPr>
                <w:tcW w:w="9540" w:type="dxa"/>
                <w:tcBorders>
                  <w:top w:val="single" w:sz="4" w:space="0" w:color="auto"/>
                  <w:left w:val="single" w:sz="4" w:space="0" w:color="auto"/>
                  <w:bottom w:val="single" w:sz="4" w:space="0" w:color="auto"/>
                  <w:right w:val="single" w:sz="4" w:space="0" w:color="auto"/>
                </w:tcBorders>
                <w:shd w:val="clear" w:color="auto" w:fill="39407B"/>
                <w:hideMark/>
              </w:tcPr>
            </w:tcPrChange>
          </w:tcPr>
          <w:p w14:paraId="3B307CCF" w14:textId="77777777" w:rsidR="008B6276" w:rsidRPr="007F4B89" w:rsidRDefault="008B6276" w:rsidP="008B6276">
            <w:pPr>
              <w:spacing w:before="120" w:after="120" w:line="256" w:lineRule="auto"/>
              <w:rPr>
                <w:b/>
                <w:bCs/>
                <w:color w:val="FFFFFF"/>
              </w:rPr>
            </w:pPr>
            <w:r w:rsidRPr="007F4B89">
              <w:rPr>
                <w:b/>
                <w:bCs/>
                <w:color w:val="FFFFFF"/>
              </w:rPr>
              <w:t>Text</w:t>
            </w:r>
            <w:commentRangeStart w:id="6401"/>
            <w:commentRangeEnd w:id="6401"/>
            <w:r>
              <w:rPr>
                <w:rStyle w:val="CommentReference"/>
              </w:rPr>
              <w:commentReference w:id="6401"/>
            </w:r>
            <w:commentRangeStart w:id="6402"/>
            <w:commentRangeEnd w:id="6402"/>
            <w:r>
              <w:rPr>
                <w:rStyle w:val="CommentReference"/>
              </w:rPr>
              <w:commentReference w:id="6402"/>
            </w:r>
          </w:p>
        </w:tc>
      </w:tr>
      <w:tr w:rsidR="008B6276" w:rsidRPr="007F4B89" w14:paraId="41E43DA7" w14:textId="77777777" w:rsidTr="093F1C61">
        <w:tc>
          <w:tcPr>
            <w:tcW w:w="895" w:type="dxa"/>
            <w:tcBorders>
              <w:top w:val="single" w:sz="4" w:space="0" w:color="auto"/>
              <w:left w:val="single" w:sz="4" w:space="0" w:color="auto"/>
              <w:bottom w:val="single" w:sz="4" w:space="0" w:color="auto"/>
              <w:right w:val="single" w:sz="4" w:space="0" w:color="auto"/>
            </w:tcBorders>
            <w:vAlign w:val="center"/>
            <w:tcPrChange w:id="6403" w:author="Guest User" w:date="2020-01-27T10:06:00Z">
              <w:tcPr>
                <w:tcW w:w="895" w:type="dxa"/>
                <w:tcBorders>
                  <w:top w:val="single" w:sz="4" w:space="0" w:color="auto"/>
                  <w:left w:val="single" w:sz="4" w:space="0" w:color="auto"/>
                  <w:bottom w:val="single" w:sz="4" w:space="0" w:color="auto"/>
                  <w:right w:val="single" w:sz="4" w:space="0" w:color="auto"/>
                </w:tcBorders>
              </w:tcPr>
            </w:tcPrChange>
          </w:tcPr>
          <w:p w14:paraId="420C9A77" w14:textId="77777777" w:rsidR="008B6276" w:rsidRPr="007F4B89" w:rsidRDefault="008B6276">
            <w:pPr>
              <w:numPr>
                <w:ilvl w:val="0"/>
                <w:numId w:val="93"/>
              </w:numPr>
              <w:spacing w:before="120" w:after="120"/>
              <w:ind w:firstLine="0"/>
              <w:contextualSpacing/>
              <w:rPr>
                <w:color w:val="404040"/>
              </w:rPr>
              <w:pPrChange w:id="6404" w:author="Chantelle Dubois Nishiyama" w:date="2020-02-19T21:43:00Z">
                <w:pPr>
                  <w:numPr>
                    <w:numId w:val="7"/>
                  </w:numPr>
                  <w:spacing w:before="120" w:after="120"/>
                  <w:ind w:left="360" w:hanging="360"/>
                  <w:contextualSpacing/>
                </w:pPr>
              </w:pPrChange>
            </w:pPr>
          </w:p>
        </w:tc>
        <w:tc>
          <w:tcPr>
            <w:tcW w:w="9540" w:type="dxa"/>
            <w:tcBorders>
              <w:top w:val="single" w:sz="4" w:space="0" w:color="auto"/>
              <w:left w:val="single" w:sz="4" w:space="0" w:color="auto"/>
              <w:bottom w:val="single" w:sz="4" w:space="0" w:color="auto"/>
              <w:right w:val="single" w:sz="4" w:space="0" w:color="auto"/>
            </w:tcBorders>
            <w:vAlign w:val="center"/>
            <w:tcPrChange w:id="6405" w:author="Guest User" w:date="2020-01-27T10:06:00Z">
              <w:tcPr>
                <w:tcW w:w="9540" w:type="dxa"/>
                <w:tcBorders>
                  <w:top w:val="single" w:sz="4" w:space="0" w:color="auto"/>
                  <w:left w:val="single" w:sz="4" w:space="0" w:color="auto"/>
                  <w:bottom w:val="single" w:sz="4" w:space="0" w:color="auto"/>
                  <w:right w:val="single" w:sz="4" w:space="0" w:color="auto"/>
                </w:tcBorders>
              </w:tcPr>
            </w:tcPrChange>
          </w:tcPr>
          <w:p w14:paraId="788EA15E" w14:textId="77777777" w:rsidR="008B6276" w:rsidRDefault="008B6276" w:rsidP="008B6276">
            <w:pPr>
              <w:spacing w:before="120" w:after="120" w:line="256" w:lineRule="auto"/>
              <w:outlineLvl w:val="2"/>
              <w:rPr>
                <w:ins w:id="6406" w:author="RoboGarden Team" w:date="2020-01-23T18:09:00Z"/>
                <w:rFonts w:ascii="Open Sans Semibold" w:hAnsi="Open Sans Semibold" w:cs="Open Sans Semibold"/>
                <w:color w:val="11143F"/>
              </w:rPr>
            </w:pPr>
            <w:r w:rsidRPr="007F4B89">
              <w:rPr>
                <w:rFonts w:ascii="Open Sans Semibold" w:hAnsi="Open Sans Semibold" w:cs="Open Sans Semibold"/>
                <w:color w:val="11143F"/>
              </w:rPr>
              <w:t>Euclidean Distance</w:t>
            </w:r>
          </w:p>
          <w:p w14:paraId="692B2263" w14:textId="2B18C15E" w:rsidR="000C2400" w:rsidRPr="007F4B89" w:rsidRDefault="000C2400">
            <w:pPr>
              <w:pPrChange w:id="6407" w:author="Fatemeh Yazdanbakhsh Poodeh" w:date="2020-01-23T18:09:00Z">
                <w:pPr>
                  <w:spacing w:before="120" w:after="120" w:line="256" w:lineRule="auto"/>
                  <w:outlineLvl w:val="2"/>
                </w:pPr>
              </w:pPrChange>
            </w:pPr>
            <w:ins w:id="6408" w:author="RoboGarden Team" w:date="2020-01-23T18:09:00Z">
              <w:r>
                <w:t xml:space="preserve">Defined as </w:t>
              </w:r>
              <w:r w:rsidRPr="000C2400">
                <w:t xml:space="preserve">the straight-line distance between two points in </w:t>
              </w:r>
            </w:ins>
            <w:ins w:id="6409" w:author="RoboGarden Team" w:date="2020-01-23T18:10:00Z">
              <w:r>
                <w:t>multidimensional</w:t>
              </w:r>
            </w:ins>
            <w:ins w:id="6410" w:author="RoboGarden Team" w:date="2020-01-23T18:09:00Z">
              <w:r w:rsidRPr="000C2400">
                <w:t xml:space="preserve"> space</w:t>
              </w:r>
            </w:ins>
            <w:ins w:id="6411" w:author="RoboGarden Team" w:date="2020-01-23T18:10:00Z">
              <w:r>
                <w:t>s</w:t>
              </w:r>
            </w:ins>
            <w:ins w:id="6412" w:author="Chantelle Dubois Nishiyama" w:date="2020-02-19T22:11:00Z">
              <w:r w:rsidR="00E20B04">
                <w:t>.</w:t>
              </w:r>
            </w:ins>
          </w:p>
          <w:p w14:paraId="12D180B2" w14:textId="77777777" w:rsidR="008B6276" w:rsidRPr="007F4B89" w:rsidRDefault="008B6276" w:rsidP="008B6276">
            <w:pPr>
              <w:spacing w:before="120" w:after="120" w:line="256" w:lineRule="auto"/>
              <w:rPr>
                <w:rFonts w:eastAsia="Times New Roman"/>
                <w:color w:val="404040"/>
              </w:rPr>
            </w:pPr>
          </w:p>
          <w:p w14:paraId="0A42F5B9" w14:textId="77777777" w:rsidR="008B6276" w:rsidRPr="007F4B89" w:rsidRDefault="008B6276" w:rsidP="008B6276">
            <w:pPr>
              <w:numPr>
                <w:ilvl w:val="0"/>
                <w:numId w:val="36"/>
              </w:numPr>
              <w:spacing w:before="120" w:after="120" w:line="256" w:lineRule="auto"/>
              <w:ind w:firstLine="0"/>
              <w:rPr>
                <w:color w:val="404040"/>
              </w:rPr>
            </w:pPr>
            <w:r w:rsidRPr="007F4B89">
              <w:rPr>
                <w:rFonts w:eastAsia="Times New Roman"/>
                <w:color w:val="404040"/>
              </w:rPr>
              <w:t>$$d(x, y)=\sqrt{\sum_{i=1}^{m}\left(X_{k}-Y_{x}\right)^{2}}$$</w:t>
            </w:r>
            <w:r w:rsidRPr="007F4B89">
              <w:rPr>
                <w:color w:val="404040"/>
              </w:rPr>
              <w:t>m is the number of features per data point</w:t>
            </w:r>
          </w:p>
          <w:p w14:paraId="45D97181" w14:textId="77777777" w:rsidR="008B6276" w:rsidRPr="007F4B89" w:rsidRDefault="008B6276" w:rsidP="008B6276">
            <w:pPr>
              <w:numPr>
                <w:ilvl w:val="0"/>
                <w:numId w:val="36"/>
              </w:numPr>
              <w:spacing w:before="120" w:after="120" w:line="256" w:lineRule="auto"/>
              <w:ind w:firstLine="0"/>
              <w:rPr>
                <w:color w:val="404040"/>
              </w:rPr>
            </w:pPr>
            <w:r w:rsidRPr="007F4B89">
              <w:rPr>
                <w:color w:val="404040"/>
              </w:rPr>
              <w:t>X and Y are data objects</w:t>
            </w:r>
          </w:p>
        </w:tc>
      </w:tr>
      <w:tr w:rsidR="008B6276" w:rsidRPr="007F4B89" w14:paraId="038AF10C" w14:textId="77777777" w:rsidTr="093F1C61">
        <w:tc>
          <w:tcPr>
            <w:tcW w:w="895" w:type="dxa"/>
            <w:tcBorders>
              <w:top w:val="single" w:sz="4" w:space="0" w:color="auto"/>
              <w:left w:val="single" w:sz="4" w:space="0" w:color="auto"/>
              <w:bottom w:val="single" w:sz="4" w:space="0" w:color="auto"/>
              <w:right w:val="single" w:sz="4" w:space="0" w:color="auto"/>
            </w:tcBorders>
            <w:vAlign w:val="center"/>
            <w:tcPrChange w:id="6413" w:author="Guest User" w:date="2020-01-27T10:06:00Z">
              <w:tcPr>
                <w:tcW w:w="895" w:type="dxa"/>
                <w:tcBorders>
                  <w:top w:val="single" w:sz="4" w:space="0" w:color="auto"/>
                  <w:left w:val="single" w:sz="4" w:space="0" w:color="auto"/>
                  <w:bottom w:val="single" w:sz="4" w:space="0" w:color="auto"/>
                  <w:right w:val="single" w:sz="4" w:space="0" w:color="auto"/>
                </w:tcBorders>
              </w:tcPr>
            </w:tcPrChange>
          </w:tcPr>
          <w:p w14:paraId="6C1DF6B3" w14:textId="77777777" w:rsidR="008B6276" w:rsidRPr="007F4B89" w:rsidRDefault="008B6276">
            <w:pPr>
              <w:numPr>
                <w:ilvl w:val="0"/>
                <w:numId w:val="93"/>
              </w:numPr>
              <w:spacing w:before="120" w:after="120"/>
              <w:ind w:firstLine="0"/>
              <w:contextualSpacing/>
              <w:rPr>
                <w:color w:val="404040"/>
              </w:rPr>
              <w:pPrChange w:id="6414" w:author="Chantelle Dubois Nishiyama" w:date="2020-02-19T21:43:00Z">
                <w:pPr>
                  <w:numPr>
                    <w:numId w:val="7"/>
                  </w:numPr>
                  <w:spacing w:before="120" w:after="120"/>
                  <w:ind w:left="360" w:hanging="360"/>
                  <w:contextualSpacing/>
                </w:pPr>
              </w:pPrChange>
            </w:pPr>
          </w:p>
        </w:tc>
        <w:tc>
          <w:tcPr>
            <w:tcW w:w="9540" w:type="dxa"/>
            <w:tcBorders>
              <w:top w:val="single" w:sz="4" w:space="0" w:color="auto"/>
              <w:left w:val="single" w:sz="4" w:space="0" w:color="auto"/>
              <w:bottom w:val="single" w:sz="4" w:space="0" w:color="auto"/>
              <w:right w:val="single" w:sz="4" w:space="0" w:color="auto"/>
            </w:tcBorders>
            <w:vAlign w:val="center"/>
            <w:hideMark/>
            <w:tcPrChange w:id="6415" w:author="Guest User" w:date="2020-01-27T10:06:00Z">
              <w:tcPr>
                <w:tcW w:w="9540" w:type="dxa"/>
                <w:tcBorders>
                  <w:top w:val="single" w:sz="4" w:space="0" w:color="auto"/>
                  <w:left w:val="single" w:sz="4" w:space="0" w:color="auto"/>
                  <w:bottom w:val="single" w:sz="4" w:space="0" w:color="auto"/>
                  <w:right w:val="single" w:sz="4" w:space="0" w:color="auto"/>
                </w:tcBorders>
                <w:hideMark/>
              </w:tcPr>
            </w:tcPrChange>
          </w:tcPr>
          <w:p w14:paraId="548E125C" w14:textId="77777777" w:rsidR="008B6276" w:rsidRDefault="008B6276" w:rsidP="008B6276">
            <w:pPr>
              <w:spacing w:before="120" w:after="120" w:line="256" w:lineRule="auto"/>
              <w:outlineLvl w:val="2"/>
              <w:rPr>
                <w:ins w:id="6416" w:author="RoboGarden Team" w:date="2020-01-23T18:11:00Z"/>
                <w:rFonts w:ascii="Open Sans Semibold" w:hAnsi="Open Sans Semibold" w:cs="Open Sans Semibold"/>
                <w:color w:val="11143F"/>
              </w:rPr>
            </w:pPr>
            <w:r w:rsidRPr="007F4B89">
              <w:rPr>
                <w:rFonts w:ascii="Open Sans Semibold" w:hAnsi="Open Sans Semibold" w:cs="Open Sans Semibold"/>
                <w:color w:val="11143F"/>
              </w:rPr>
              <w:t>Manhattan Distance</w:t>
            </w:r>
          </w:p>
          <w:p w14:paraId="30F6CA55" w14:textId="6FBF057E" w:rsidR="000C2400" w:rsidRPr="007F4B89" w:rsidRDefault="000C2400">
            <w:pPr>
              <w:pPrChange w:id="6417" w:author="Fatemeh Yazdanbakhsh Poodeh" w:date="2020-01-23T18:11:00Z">
                <w:pPr>
                  <w:spacing w:before="120" w:after="120" w:line="256" w:lineRule="auto"/>
                  <w:outlineLvl w:val="2"/>
                </w:pPr>
              </w:pPrChange>
            </w:pPr>
            <w:ins w:id="6418" w:author="RoboGarden Team" w:date="2020-01-23T18:11:00Z">
              <w:r>
                <w:t>T</w:t>
              </w:r>
              <w:r w:rsidRPr="000C2400">
                <w:t>he sum of the absolute differences of their Cartesian coordinates</w:t>
              </w:r>
              <w:r>
                <w:t xml:space="preserve"> of two points</w:t>
              </w:r>
            </w:ins>
            <w:ins w:id="6419" w:author="Chantelle Dubois Nishiyama" w:date="2020-02-19T22:11:00Z">
              <w:r w:rsidR="00E20B04">
                <w:t>.</w:t>
              </w:r>
            </w:ins>
            <w:ins w:id="6420" w:author="RoboGarden Team" w:date="2020-01-23T18:11:00Z">
              <w:r>
                <w:t xml:space="preserve"> </w:t>
              </w:r>
            </w:ins>
          </w:p>
          <w:p w14:paraId="69632B76" w14:textId="77777777" w:rsidR="008B6276" w:rsidRPr="007F4B89" w:rsidRDefault="008B6276" w:rsidP="008B6276">
            <w:pPr>
              <w:spacing w:before="120" w:after="120" w:line="256" w:lineRule="auto"/>
              <w:rPr>
                <w:rFonts w:eastAsia="Times New Roman"/>
                <w:color w:val="404040"/>
              </w:rPr>
            </w:pPr>
            <w:r w:rsidRPr="007F4B89">
              <w:rPr>
                <w:rFonts w:eastAsia="Times New Roman"/>
                <w:color w:val="404040"/>
              </w:rPr>
              <w:t>$$d(x, y)=\sum_{i=1}^{m}\left|X_{k}-Y_{x}\right|$$</w:t>
            </w:r>
          </w:p>
          <w:p w14:paraId="1C87381E" w14:textId="77777777" w:rsidR="008B6276" w:rsidRPr="007F4B89" w:rsidRDefault="008B6276" w:rsidP="008B6276">
            <w:pPr>
              <w:numPr>
                <w:ilvl w:val="0"/>
                <w:numId w:val="36"/>
              </w:numPr>
              <w:spacing w:before="120" w:after="120" w:line="256" w:lineRule="auto"/>
              <w:ind w:firstLine="0"/>
              <w:rPr>
                <w:color w:val="404040"/>
              </w:rPr>
            </w:pPr>
            <w:r w:rsidRPr="007F4B89">
              <w:rPr>
                <w:color w:val="404040"/>
              </w:rPr>
              <w:t>m is the number of features per data point</w:t>
            </w:r>
          </w:p>
          <w:p w14:paraId="0A80A01B" w14:textId="77777777" w:rsidR="008B6276" w:rsidRPr="007F4B89" w:rsidRDefault="008B6276" w:rsidP="008B6276">
            <w:pPr>
              <w:numPr>
                <w:ilvl w:val="0"/>
                <w:numId w:val="36"/>
              </w:numPr>
              <w:spacing w:before="120" w:after="120" w:line="256" w:lineRule="auto"/>
              <w:ind w:firstLine="0"/>
              <w:rPr>
                <w:color w:val="404040"/>
              </w:rPr>
            </w:pPr>
            <w:r w:rsidRPr="007F4B89">
              <w:rPr>
                <w:color w:val="404040"/>
              </w:rPr>
              <w:t>X and Y are data objects</w:t>
            </w:r>
          </w:p>
        </w:tc>
      </w:tr>
      <w:tr w:rsidR="008B6276" w:rsidRPr="007F4B89" w14:paraId="517599F5" w14:textId="77777777" w:rsidTr="093F1C61">
        <w:tc>
          <w:tcPr>
            <w:tcW w:w="895" w:type="dxa"/>
            <w:tcBorders>
              <w:top w:val="single" w:sz="4" w:space="0" w:color="auto"/>
              <w:left w:val="single" w:sz="4" w:space="0" w:color="auto"/>
              <w:bottom w:val="single" w:sz="4" w:space="0" w:color="auto"/>
              <w:right w:val="single" w:sz="4" w:space="0" w:color="auto"/>
            </w:tcBorders>
            <w:vAlign w:val="center"/>
            <w:tcPrChange w:id="6421" w:author="Guest User" w:date="2020-01-27T10:06:00Z">
              <w:tcPr>
                <w:tcW w:w="895" w:type="dxa"/>
                <w:tcBorders>
                  <w:top w:val="single" w:sz="4" w:space="0" w:color="auto"/>
                  <w:left w:val="single" w:sz="4" w:space="0" w:color="auto"/>
                  <w:bottom w:val="single" w:sz="4" w:space="0" w:color="auto"/>
                  <w:right w:val="single" w:sz="4" w:space="0" w:color="auto"/>
                </w:tcBorders>
              </w:tcPr>
            </w:tcPrChange>
          </w:tcPr>
          <w:p w14:paraId="044E068C" w14:textId="77777777" w:rsidR="008B6276" w:rsidRPr="007F4B89" w:rsidRDefault="008B6276">
            <w:pPr>
              <w:numPr>
                <w:ilvl w:val="0"/>
                <w:numId w:val="93"/>
              </w:numPr>
              <w:spacing w:before="120" w:after="120"/>
              <w:ind w:firstLine="0"/>
              <w:contextualSpacing/>
              <w:rPr>
                <w:color w:val="404040"/>
              </w:rPr>
              <w:pPrChange w:id="6422" w:author="Chantelle Dubois Nishiyama" w:date="2020-02-19T21:43:00Z">
                <w:pPr>
                  <w:numPr>
                    <w:numId w:val="7"/>
                  </w:numPr>
                  <w:spacing w:before="120" w:after="120"/>
                  <w:ind w:left="360" w:hanging="360"/>
                  <w:contextualSpacing/>
                </w:pPr>
              </w:pPrChange>
            </w:pPr>
          </w:p>
        </w:tc>
        <w:tc>
          <w:tcPr>
            <w:tcW w:w="9540" w:type="dxa"/>
            <w:tcBorders>
              <w:top w:val="single" w:sz="4" w:space="0" w:color="auto"/>
              <w:left w:val="single" w:sz="4" w:space="0" w:color="auto"/>
              <w:bottom w:val="single" w:sz="4" w:space="0" w:color="auto"/>
              <w:right w:val="single" w:sz="4" w:space="0" w:color="auto"/>
            </w:tcBorders>
            <w:vAlign w:val="center"/>
            <w:tcPrChange w:id="6423" w:author="Guest User" w:date="2020-01-27T10:06:00Z">
              <w:tcPr>
                <w:tcW w:w="9540" w:type="dxa"/>
                <w:tcBorders>
                  <w:top w:val="single" w:sz="4" w:space="0" w:color="auto"/>
                  <w:left w:val="single" w:sz="4" w:space="0" w:color="auto"/>
                  <w:bottom w:val="single" w:sz="4" w:space="0" w:color="auto"/>
                  <w:right w:val="single" w:sz="4" w:space="0" w:color="auto"/>
                </w:tcBorders>
              </w:tcPr>
            </w:tcPrChange>
          </w:tcPr>
          <w:p w14:paraId="405DCA47" w14:textId="77777777" w:rsidR="008B6276" w:rsidRPr="007F4B89" w:rsidRDefault="008B6276" w:rsidP="008B6276">
            <w:pPr>
              <w:spacing w:before="120" w:after="120" w:line="256" w:lineRule="auto"/>
              <w:outlineLvl w:val="2"/>
              <w:rPr>
                <w:rFonts w:ascii="Open Sans Semibold" w:hAnsi="Open Sans Semibold" w:cs="Open Sans Semibold"/>
                <w:color w:val="11143F"/>
              </w:rPr>
            </w:pPr>
            <w:r w:rsidRPr="007F4B89">
              <w:rPr>
                <w:rFonts w:ascii="Open Sans Semibold" w:hAnsi="Open Sans Semibold" w:cs="Open Sans Semibold"/>
                <w:color w:val="11143F"/>
              </w:rPr>
              <w:t>Minkowski Distance</w:t>
            </w:r>
          </w:p>
          <w:p w14:paraId="6925E014" w14:textId="77777777" w:rsidR="008B6276" w:rsidRPr="007F4B89" w:rsidRDefault="008B6276" w:rsidP="008B6276">
            <w:pPr>
              <w:spacing w:before="120" w:after="120" w:line="256" w:lineRule="auto"/>
              <w:rPr>
                <w:color w:val="404040"/>
              </w:rPr>
            </w:pPr>
            <w:r w:rsidRPr="007F4B89">
              <w:rPr>
                <w:color w:val="404040"/>
              </w:rPr>
              <w:t xml:space="preserve">It is a Generalization of the Euclidean Distance. </w:t>
            </w:r>
          </w:p>
          <w:p w14:paraId="6D125ABF" w14:textId="77777777" w:rsidR="008B6276" w:rsidRPr="007F4B89" w:rsidRDefault="008B6276" w:rsidP="008B6276">
            <w:pPr>
              <w:spacing w:before="120" w:after="120" w:line="256" w:lineRule="auto"/>
              <w:rPr>
                <w:rFonts w:eastAsia="Times New Roman"/>
                <w:color w:val="404040"/>
              </w:rPr>
            </w:pPr>
          </w:p>
          <w:p w14:paraId="74303869" w14:textId="77777777" w:rsidR="008B6276" w:rsidRPr="007F4B89" w:rsidRDefault="008B6276" w:rsidP="008B6276">
            <w:pPr>
              <w:numPr>
                <w:ilvl w:val="0"/>
                <w:numId w:val="36"/>
              </w:numPr>
              <w:spacing w:before="120" w:after="120" w:line="256" w:lineRule="auto"/>
              <w:ind w:firstLine="0"/>
              <w:rPr>
                <w:color w:val="404040"/>
              </w:rPr>
            </w:pPr>
            <w:r w:rsidRPr="007F4B89">
              <w:rPr>
                <w:rFonts w:eastAsia="Times New Roman"/>
                <w:color w:val="404040"/>
              </w:rPr>
              <w:t>$$d(x, y)=\sqrt[r]{\sum_{i=1}^{m}\left|X_{k}-Y_{x}\right|^{r}}$$</w:t>
            </w:r>
            <w:r w:rsidRPr="007F4B89">
              <w:rPr>
                <w:color w:val="404040"/>
              </w:rPr>
              <w:t>m is the number of features per data point</w:t>
            </w:r>
          </w:p>
          <w:p w14:paraId="78F10B0D" w14:textId="77777777" w:rsidR="008B6276" w:rsidRPr="007F4B89" w:rsidRDefault="008B6276" w:rsidP="008B6276">
            <w:pPr>
              <w:numPr>
                <w:ilvl w:val="0"/>
                <w:numId w:val="36"/>
              </w:numPr>
              <w:spacing w:before="120" w:after="120" w:line="256" w:lineRule="auto"/>
              <w:ind w:firstLine="0"/>
              <w:rPr>
                <w:color w:val="404040"/>
              </w:rPr>
            </w:pPr>
            <w:r w:rsidRPr="007F4B89">
              <w:rPr>
                <w:color w:val="404040"/>
              </w:rPr>
              <w:t>r is a parameter</w:t>
            </w:r>
          </w:p>
          <w:p w14:paraId="5241FC1D" w14:textId="77777777" w:rsidR="008B6276" w:rsidRPr="007F4B89" w:rsidRDefault="008B6276" w:rsidP="008B6276">
            <w:pPr>
              <w:numPr>
                <w:ilvl w:val="0"/>
                <w:numId w:val="36"/>
              </w:numPr>
              <w:spacing w:before="120" w:after="120" w:line="256" w:lineRule="auto"/>
              <w:ind w:firstLine="0"/>
              <w:rPr>
                <w:color w:val="404040"/>
              </w:rPr>
            </w:pPr>
            <w:r w:rsidRPr="007F4B89">
              <w:rPr>
                <w:color w:val="404040"/>
              </w:rPr>
              <w:t>X and Y are data objects</w:t>
            </w:r>
          </w:p>
          <w:p w14:paraId="4871D142" w14:textId="77777777" w:rsidR="008B6276" w:rsidRPr="007F4B89" w:rsidRDefault="008B6276" w:rsidP="008B6276">
            <w:pPr>
              <w:spacing w:before="120" w:after="120" w:line="256" w:lineRule="auto"/>
              <w:rPr>
                <w:color w:val="404040"/>
              </w:rPr>
            </w:pPr>
          </w:p>
        </w:tc>
      </w:tr>
    </w:tbl>
    <w:p w14:paraId="27A022B3" w14:textId="77777777" w:rsidR="008B6276" w:rsidRPr="007F4B89" w:rsidRDefault="008B6276" w:rsidP="008B6276">
      <w:pPr>
        <w:spacing w:after="0" w:line="240" w:lineRule="auto"/>
        <w:rPr>
          <w:rFonts w:ascii="Open Sans" w:eastAsia="Open Sans" w:hAnsi="Open Sans" w:cs="Times New Roman"/>
          <w:color w:val="404040"/>
        </w:rPr>
      </w:pPr>
    </w:p>
    <w:p w14:paraId="455FE693" w14:textId="77777777" w:rsidR="008B6276" w:rsidRPr="007F4B89" w:rsidRDefault="008B6276" w:rsidP="008B6276">
      <w:pPr>
        <w:spacing w:after="0" w:line="240" w:lineRule="auto"/>
        <w:rPr>
          <w:rFonts w:ascii="Open Sans" w:eastAsia="Open Sans" w:hAnsi="Open Sans" w:cs="Times New Roman"/>
          <w:color w:val="404040"/>
        </w:rPr>
      </w:pPr>
    </w:p>
    <w:p w14:paraId="0B1D5C10" w14:textId="77777777" w:rsidR="008B6276" w:rsidRPr="007F4B89" w:rsidRDefault="008B6276" w:rsidP="008B6276">
      <w:pPr>
        <w:spacing w:after="0" w:line="240" w:lineRule="auto"/>
        <w:rPr>
          <w:rFonts w:ascii="Open Sans" w:eastAsia="Open Sans" w:hAnsi="Open Sans" w:cs="Times New Roman"/>
          <w:color w:val="404040"/>
        </w:rPr>
      </w:pPr>
    </w:p>
    <w:p w14:paraId="0061904F" w14:textId="77777777" w:rsidR="008B6276" w:rsidRPr="007F4B89" w:rsidRDefault="008B6276" w:rsidP="008B6276">
      <w:pPr>
        <w:spacing w:after="0" w:line="240" w:lineRule="auto"/>
        <w:rPr>
          <w:rFonts w:ascii="Open Sans" w:eastAsia="Open Sans" w:hAnsi="Open Sans" w:cs="Times New Roman"/>
          <w:color w:val="404040"/>
        </w:rPr>
      </w:pPr>
    </w:p>
    <w:p w14:paraId="39E9C68B" w14:textId="77777777" w:rsidR="008B6276" w:rsidRPr="007F4B89" w:rsidRDefault="008B6276" w:rsidP="008B6276">
      <w:pPr>
        <w:spacing w:before="120" w:after="120" w:line="256" w:lineRule="auto"/>
        <w:rPr>
          <w:rFonts w:ascii="Open Sans" w:eastAsia="Open Sans" w:hAnsi="Open Sans" w:cs="Times New Roman"/>
          <w:color w:val="404040"/>
        </w:rPr>
      </w:pPr>
    </w:p>
    <w:p w14:paraId="5872A3E7" w14:textId="57A82160" w:rsidR="008B6276" w:rsidRPr="007F4B89" w:rsidRDefault="008B6276" w:rsidP="00D47D02">
      <w:pPr>
        <w:pageBreakBefore/>
        <w:spacing w:before="80" w:after="80" w:line="240" w:lineRule="auto"/>
        <w:outlineLvl w:val="1"/>
        <w:rPr>
          <w:rFonts w:ascii="Open Sans Semibold" w:eastAsia="Times New Roman" w:hAnsi="Open Sans Semibold" w:cs="Open Sans Semibold"/>
          <w:color w:val="11143F"/>
          <w:sz w:val="28"/>
          <w:szCs w:val="28"/>
        </w:rPr>
      </w:pPr>
      <w:r w:rsidRPr="007F4B89">
        <w:rPr>
          <w:rFonts w:ascii="Open Sans Semibold" w:eastAsia="Times New Roman" w:hAnsi="Open Sans Semibold" w:cs="Open Sans Semibold"/>
          <w:color w:val="11143F"/>
          <w:sz w:val="28"/>
          <w:szCs w:val="28"/>
        </w:rPr>
        <w:lastRenderedPageBreak/>
        <w:t xml:space="preserve">Section 06: Lesson </w:t>
      </w:r>
      <w:commentRangeStart w:id="6424"/>
      <w:r w:rsidR="00D47D02">
        <w:rPr>
          <w:rFonts w:ascii="Open Sans Semibold" w:eastAsia="Times New Roman" w:hAnsi="Open Sans Semibold" w:cs="Open Sans Semibold"/>
          <w:color w:val="11143F"/>
          <w:sz w:val="28"/>
          <w:szCs w:val="28"/>
          <w:highlight w:val="cyan"/>
        </w:rPr>
        <w:t>Summary</w:t>
      </w:r>
      <w:commentRangeEnd w:id="6424"/>
      <w:r w:rsidR="00BF0379">
        <w:rPr>
          <w:rStyle w:val="CommentReference"/>
          <w:color w:val="404040"/>
        </w:rPr>
        <w:commentReference w:id="6424"/>
      </w:r>
    </w:p>
    <w:p w14:paraId="4106C23D" w14:textId="77777777" w:rsidR="008B6276" w:rsidRPr="007F4B89" w:rsidRDefault="008B6276" w:rsidP="008B6276">
      <w:pPr>
        <w:spacing w:after="0" w:line="240" w:lineRule="auto"/>
        <w:rPr>
          <w:rFonts w:ascii="Open Sans" w:eastAsia="Open Sans" w:hAnsi="Open Sans" w:cs="Times New Roman"/>
          <w:color w:val="404040"/>
        </w:rPr>
      </w:pPr>
    </w:p>
    <w:tbl>
      <w:tblPr>
        <w:tblStyle w:val="TableGrid6"/>
        <w:tblW w:w="10530" w:type="dxa"/>
        <w:tblInd w:w="-5" w:type="dxa"/>
        <w:tblBorders>
          <w:top w:val="single" w:sz="4" w:space="0" w:color="DBDBDB"/>
          <w:left w:val="single" w:sz="4" w:space="0" w:color="DBDBDB"/>
          <w:bottom w:val="single" w:sz="4" w:space="0" w:color="DBDBDB"/>
          <w:right w:val="single" w:sz="4" w:space="0" w:color="DBDBDB"/>
          <w:insideH w:val="none" w:sz="0" w:space="0" w:color="auto"/>
          <w:insideV w:val="none" w:sz="0" w:space="0" w:color="auto"/>
        </w:tblBorders>
        <w:tblLayout w:type="fixed"/>
        <w:tblCellMar>
          <w:left w:w="115" w:type="dxa"/>
          <w:right w:w="115" w:type="dxa"/>
        </w:tblCellMar>
        <w:tblLook w:val="04A0" w:firstRow="1" w:lastRow="0" w:firstColumn="1" w:lastColumn="0" w:noHBand="0" w:noVBand="1"/>
        <w:tblPrChange w:id="6425" w:author="Alexis Handford" w:date="2020-01-27T10:07:00Z">
          <w:tblPr>
            <w:tblStyle w:val="TableGrid6"/>
            <w:tblW w:w="10530" w:type="dxa"/>
            <w:tblInd w:w="-5" w:type="dxa"/>
            <w:tblBorders>
              <w:top w:val="single" w:sz="4" w:space="0" w:color="DBDBDB"/>
              <w:left w:val="single" w:sz="4" w:space="0" w:color="DBDBDB"/>
              <w:bottom w:val="single" w:sz="4" w:space="0" w:color="DBDBDB"/>
              <w:right w:val="single" w:sz="4" w:space="0" w:color="DBDBDB"/>
              <w:insideH w:val="none" w:sz="0" w:space="0" w:color="auto"/>
              <w:insideV w:val="none" w:sz="0" w:space="0" w:color="auto"/>
            </w:tblBorders>
            <w:tblLayout w:type="fixed"/>
            <w:tblCellMar>
              <w:left w:w="115" w:type="dxa"/>
              <w:right w:w="115" w:type="dxa"/>
            </w:tblCellMar>
            <w:tblLook w:val="04A0" w:firstRow="1" w:lastRow="0" w:firstColumn="1" w:lastColumn="0" w:noHBand="0" w:noVBand="1"/>
          </w:tblPr>
        </w:tblPrChange>
      </w:tblPr>
      <w:tblGrid>
        <w:gridCol w:w="10530"/>
        <w:tblGridChange w:id="6426">
          <w:tblGrid>
            <w:gridCol w:w="360"/>
          </w:tblGrid>
        </w:tblGridChange>
      </w:tblGrid>
      <w:tr w:rsidR="008B6276" w:rsidRPr="007F4B89" w14:paraId="7F5A88C3" w14:textId="77777777" w:rsidTr="3D64056C">
        <w:trPr>
          <w:cantSplit/>
          <w:trHeight w:val="420"/>
        </w:trPr>
        <w:tc>
          <w:tcPr>
            <w:tcW w:w="10530" w:type="dxa"/>
            <w:tcBorders>
              <w:top w:val="single" w:sz="4" w:space="0" w:color="DBDBDB" w:themeColor="accent3" w:themeTint="66"/>
              <w:left w:val="single" w:sz="4" w:space="0" w:color="DBDBDB" w:themeColor="accent3" w:themeTint="66"/>
              <w:bottom w:val="nil"/>
              <w:right w:val="single" w:sz="4" w:space="0" w:color="DBDBDB" w:themeColor="accent3" w:themeTint="66"/>
            </w:tcBorders>
            <w:shd w:val="clear" w:color="auto" w:fill="FAFAFA"/>
            <w:hideMark/>
            <w:tcPrChange w:id="6427" w:author="Alexis Handford" w:date="2020-01-27T10:07:00Z">
              <w:tcPr>
                <w:tcW w:w="10530" w:type="dxa"/>
                <w:tcBorders>
                  <w:top w:val="single" w:sz="4" w:space="0" w:color="DBDBDB"/>
                  <w:left w:val="single" w:sz="4" w:space="0" w:color="DBDBDB"/>
                  <w:bottom w:val="nil"/>
                  <w:right w:val="single" w:sz="4" w:space="0" w:color="DBDBDB"/>
                </w:tcBorders>
                <w:shd w:val="clear" w:color="auto" w:fill="FAFAFA"/>
                <w:hideMark/>
              </w:tcPr>
            </w:tcPrChange>
          </w:tcPr>
          <w:p w14:paraId="3B567886" w14:textId="77777777" w:rsidR="008B6276" w:rsidRPr="007F4B89" w:rsidRDefault="008B6276" w:rsidP="008B6276">
            <w:pPr>
              <w:spacing w:before="120" w:after="120" w:line="256" w:lineRule="auto"/>
              <w:outlineLvl w:val="2"/>
              <w:rPr>
                <w:rFonts w:ascii="Open Sans Semibold" w:hAnsi="Open Sans Semibold" w:cs="Open Sans Semibold"/>
                <w:color w:val="11143F"/>
              </w:rPr>
            </w:pPr>
            <w:commentRangeStart w:id="6428"/>
            <w:r w:rsidRPr="007F4B89">
              <w:rPr>
                <w:rFonts w:ascii="Open Sans Semibold" w:hAnsi="Open Sans Semibold" w:cs="Open Sans Semibold"/>
                <w:color w:val="11143F"/>
              </w:rPr>
              <w:t>What did we cover in this lesson?</w:t>
            </w:r>
            <w:commentRangeEnd w:id="6428"/>
            <w:r>
              <w:rPr>
                <w:rStyle w:val="CommentReference"/>
              </w:rPr>
              <w:commentReference w:id="6428"/>
            </w:r>
          </w:p>
        </w:tc>
      </w:tr>
      <w:tr w:rsidR="008B6276" w:rsidRPr="007F4B89" w14:paraId="17368516" w14:textId="77777777" w:rsidTr="3D64056C">
        <w:trPr>
          <w:cantSplit/>
          <w:trHeight w:val="419"/>
        </w:trPr>
        <w:tc>
          <w:tcPr>
            <w:tcW w:w="10530" w:type="dxa"/>
            <w:tcBorders>
              <w:top w:val="nil"/>
              <w:left w:val="single" w:sz="4" w:space="0" w:color="DBDBDB" w:themeColor="accent3" w:themeTint="66"/>
              <w:bottom w:val="single" w:sz="4" w:space="0" w:color="DBDBDB" w:themeColor="accent3" w:themeTint="66"/>
              <w:right w:val="single" w:sz="4" w:space="0" w:color="DBDBDB" w:themeColor="accent3" w:themeTint="66"/>
            </w:tcBorders>
            <w:shd w:val="clear" w:color="auto" w:fill="FAFAFA"/>
            <w:hideMark/>
            <w:tcPrChange w:id="6429" w:author="Alexis Handford" w:date="2020-01-27T10:07:00Z">
              <w:tcPr>
                <w:tcW w:w="10530" w:type="dxa"/>
                <w:tcBorders>
                  <w:top w:val="nil"/>
                  <w:left w:val="single" w:sz="4" w:space="0" w:color="DBDBDB"/>
                  <w:bottom w:val="single" w:sz="4" w:space="0" w:color="DBDBDB"/>
                  <w:right w:val="single" w:sz="4" w:space="0" w:color="DBDBDB"/>
                </w:tcBorders>
                <w:shd w:val="clear" w:color="auto" w:fill="FAFAFA"/>
                <w:hideMark/>
              </w:tcPr>
            </w:tcPrChange>
          </w:tcPr>
          <w:p w14:paraId="4F3DAA1C" w14:textId="0E42A485" w:rsidR="008B6276" w:rsidRPr="007F4B89" w:rsidDel="005D2D27" w:rsidRDefault="008B6276">
            <w:pPr>
              <w:spacing w:before="120" w:after="120" w:line="256" w:lineRule="auto"/>
              <w:rPr>
                <w:del w:id="6430" w:author="RoboGarden Team" w:date="2020-01-23T23:53:00Z"/>
                <w:color w:val="404040"/>
              </w:rPr>
            </w:pPr>
            <w:r w:rsidRPr="007F4B89">
              <w:rPr>
                <w:color w:val="404040"/>
              </w:rPr>
              <w:t xml:space="preserve">Great work! You </w:t>
            </w:r>
            <w:ins w:id="6431" w:author="RoboGarden Team" w:date="2020-01-23T23:53:00Z">
              <w:r w:rsidR="005D2D27">
                <w:rPr>
                  <w:color w:val="404040"/>
                </w:rPr>
                <w:t xml:space="preserve">were introduced to different </w:t>
              </w:r>
            </w:ins>
            <w:ins w:id="6432" w:author="RoboGarden Team" w:date="2020-01-30T20:09:00Z">
              <w:del w:id="6433" w:author="Chantelle Dubois Nishiyama" w:date="2020-02-19T22:11:00Z">
                <w:r w:rsidR="004A1893" w:rsidDel="00E20B04">
                  <w:rPr>
                    <w:color w:val="404040"/>
                  </w:rPr>
                  <w:delText xml:space="preserve">Important </w:delText>
                </w:r>
              </w:del>
              <w:r w:rsidR="004A1893">
                <w:rPr>
                  <w:color w:val="404040"/>
                </w:rPr>
                <w:t xml:space="preserve">statistical measures that are important to interpret datasets including mean, median, standard deviations and correlation. You were introduced to the </w:t>
              </w:r>
            </w:ins>
            <w:ins w:id="6434" w:author="Chantelle Dubois Nishiyama" w:date="2020-02-19T22:12:00Z">
              <w:r w:rsidR="00E20B04">
                <w:rPr>
                  <w:color w:val="404040"/>
                </w:rPr>
                <w:t>N</w:t>
              </w:r>
            </w:ins>
            <w:ins w:id="6435" w:author="RoboGarden Team" w:date="2020-01-30T20:09:00Z">
              <w:del w:id="6436" w:author="Chantelle Dubois Nishiyama" w:date="2020-02-19T22:12:00Z">
                <w:r w:rsidR="004A1893" w:rsidDel="00E20B04">
                  <w:rPr>
                    <w:color w:val="404040"/>
                  </w:rPr>
                  <w:delText>n</w:delText>
                </w:r>
              </w:del>
              <w:r w:rsidR="004A1893">
                <w:rPr>
                  <w:color w:val="404040"/>
                </w:rPr>
                <w:t xml:space="preserve">umpy library and were able to interpret the difference between the noise and outliers in different datasets. </w:t>
              </w:r>
            </w:ins>
            <w:del w:id="6437" w:author="RoboGarden Team" w:date="2020-01-23T23:53:00Z">
              <w:r w:rsidRPr="007F4B89" w:rsidDel="005D2D27">
                <w:rPr>
                  <w:color w:val="404040"/>
                </w:rPr>
                <w:delText>should now know about:</w:delText>
              </w:r>
            </w:del>
          </w:p>
          <w:p w14:paraId="0BB3C506" w14:textId="36AFF439" w:rsidR="008B6276" w:rsidRPr="007F4B89" w:rsidDel="005D2D27" w:rsidRDefault="008B6276">
            <w:pPr>
              <w:spacing w:before="120" w:after="120" w:line="256" w:lineRule="auto"/>
              <w:rPr>
                <w:del w:id="6438" w:author="RoboGarden Team" w:date="2020-01-23T23:53:00Z"/>
                <w:color w:val="404040"/>
              </w:rPr>
              <w:pPrChange w:id="6439" w:author="Fatemeh Yazdanbakhsh Poodeh" w:date="2020-01-23T23:53:00Z">
                <w:pPr>
                  <w:numPr>
                    <w:numId w:val="14"/>
                  </w:numPr>
                  <w:spacing w:before="120"/>
                  <w:ind w:left="720" w:hanging="360"/>
                </w:pPr>
              </w:pPrChange>
            </w:pPr>
            <w:del w:id="6440" w:author="RoboGarden Team" w:date="2020-01-23T23:53:00Z">
              <w:r w:rsidRPr="007F4B89" w:rsidDel="005D2D27">
                <w:rPr>
                  <w:color w:val="404040"/>
                </w:rPr>
                <w:delText xml:space="preserve">The Mean, Mode, Median, Standard deviation and Variance. </w:delText>
              </w:r>
            </w:del>
          </w:p>
          <w:p w14:paraId="0A9A2A49" w14:textId="1738F358" w:rsidR="008B6276" w:rsidRPr="007F4B89" w:rsidDel="005D2D27" w:rsidRDefault="008B6276">
            <w:pPr>
              <w:spacing w:before="120" w:after="120" w:line="256" w:lineRule="auto"/>
              <w:rPr>
                <w:del w:id="6441" w:author="RoboGarden Team" w:date="2020-01-23T23:53:00Z"/>
                <w:color w:val="404040"/>
              </w:rPr>
              <w:pPrChange w:id="6442" w:author="Fatemeh Yazdanbakhsh Poodeh" w:date="2020-01-23T23:53:00Z">
                <w:pPr>
                  <w:numPr>
                    <w:numId w:val="14"/>
                  </w:numPr>
                  <w:spacing w:before="120"/>
                  <w:ind w:left="720" w:hanging="360"/>
                </w:pPr>
              </w:pPrChange>
            </w:pPr>
            <w:del w:id="6443" w:author="RoboGarden Team" w:date="2020-01-23T23:53:00Z">
              <w:r w:rsidRPr="007F4B89" w:rsidDel="005D2D27">
                <w:rPr>
                  <w:color w:val="404040"/>
                </w:rPr>
                <w:delText>Correlation between different variables.</w:delText>
              </w:r>
            </w:del>
          </w:p>
          <w:p w14:paraId="5754E159" w14:textId="7EDC3920" w:rsidR="008B6276" w:rsidRPr="007F4B89" w:rsidDel="005D2D27" w:rsidRDefault="008B6276">
            <w:pPr>
              <w:spacing w:before="120" w:after="120" w:line="256" w:lineRule="auto"/>
              <w:rPr>
                <w:del w:id="6444" w:author="RoboGarden Team" w:date="2020-01-23T23:53:00Z"/>
                <w:color w:val="404040"/>
              </w:rPr>
              <w:pPrChange w:id="6445" w:author="Fatemeh Yazdanbakhsh Poodeh" w:date="2020-01-23T23:53:00Z">
                <w:pPr>
                  <w:numPr>
                    <w:numId w:val="14"/>
                  </w:numPr>
                  <w:spacing w:before="120"/>
                  <w:ind w:left="720" w:hanging="360"/>
                </w:pPr>
              </w:pPrChange>
            </w:pPr>
            <w:del w:id="6446" w:author="RoboGarden Team" w:date="2020-01-23T23:53:00Z">
              <w:r w:rsidRPr="007F4B89" w:rsidDel="005D2D27">
                <w:rPr>
                  <w:color w:val="404040"/>
                </w:rPr>
                <w:delText xml:space="preserve">The correlation matrix and how to compute it using pandas. </w:delText>
              </w:r>
            </w:del>
          </w:p>
          <w:p w14:paraId="6E560153" w14:textId="61888FBC" w:rsidR="008B6276" w:rsidRPr="007F4B89" w:rsidDel="005D2D27" w:rsidRDefault="008B6276">
            <w:pPr>
              <w:spacing w:before="120" w:after="120" w:line="256" w:lineRule="auto"/>
              <w:rPr>
                <w:del w:id="6447" w:author="RoboGarden Team" w:date="2020-01-23T23:53:00Z"/>
                <w:color w:val="404040"/>
              </w:rPr>
              <w:pPrChange w:id="6448" w:author="Fatemeh Yazdanbakhsh Poodeh" w:date="2020-01-23T23:53:00Z">
                <w:pPr>
                  <w:numPr>
                    <w:numId w:val="14"/>
                  </w:numPr>
                  <w:spacing w:before="120"/>
                  <w:ind w:left="720" w:hanging="360"/>
                </w:pPr>
              </w:pPrChange>
            </w:pPr>
            <w:del w:id="6449" w:author="RoboGarden Team" w:date="2020-01-23T23:53:00Z">
              <w:r w:rsidRPr="007F4B89" w:rsidDel="005D2D27">
                <w:rPr>
                  <w:color w:val="404040"/>
                </w:rPr>
                <w:delText xml:space="preserve">Dealing with missing data, noise and outliers. </w:delText>
              </w:r>
            </w:del>
          </w:p>
          <w:p w14:paraId="747DBFDD" w14:textId="2C0C4750" w:rsidR="008B6276" w:rsidRPr="007F4B89" w:rsidRDefault="008B6276">
            <w:pPr>
              <w:spacing w:before="120" w:after="120" w:line="256" w:lineRule="auto"/>
              <w:rPr>
                <w:color w:val="404040"/>
              </w:rPr>
              <w:pPrChange w:id="6450" w:author="Fatemeh Yazdanbakhsh Poodeh" w:date="2020-01-23T23:53:00Z">
                <w:pPr>
                  <w:numPr>
                    <w:numId w:val="14"/>
                  </w:numPr>
                  <w:spacing w:before="120"/>
                  <w:ind w:left="720" w:hanging="360"/>
                </w:pPr>
              </w:pPrChange>
            </w:pPr>
            <w:del w:id="6451" w:author="RoboGarden Team" w:date="2020-01-23T23:53:00Z">
              <w:r w:rsidRPr="007F4B89" w:rsidDel="005D2D27">
                <w:rPr>
                  <w:color w:val="404040"/>
                </w:rPr>
                <w:delText>Distance measures and what is the meaning of dis-similarity or similarity between data points.</w:delText>
              </w:r>
            </w:del>
          </w:p>
        </w:tc>
      </w:tr>
    </w:tbl>
    <w:p w14:paraId="219C63F4" w14:textId="7D4F975B" w:rsidR="008B6276" w:rsidRPr="007F4B89" w:rsidDel="000C2400" w:rsidRDefault="008B6276" w:rsidP="008B6276">
      <w:pPr>
        <w:spacing w:after="0" w:line="240" w:lineRule="auto"/>
        <w:rPr>
          <w:del w:id="6452" w:author="RoboGarden Team" w:date="2020-01-23T18:12:00Z"/>
          <w:rFonts w:ascii="Open Sans" w:eastAsia="Open Sans" w:hAnsi="Open Sans" w:cs="Times New Roman"/>
          <w:color w:val="404040"/>
        </w:rPr>
      </w:pPr>
    </w:p>
    <w:tbl>
      <w:tblPr>
        <w:tblStyle w:val="TableGrid6"/>
        <w:tblW w:w="104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Change w:id="6453" w:author="Alexis Handford" w:date="2020-01-22T08:14:00Z">
          <w:tblPr>
            <w:tblStyle w:val="TableGrid6"/>
            <w:tblW w:w="104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PrChange>
      </w:tblPr>
      <w:tblGrid>
        <w:gridCol w:w="90"/>
        <w:gridCol w:w="1350"/>
        <w:gridCol w:w="9000"/>
        <w:tblGridChange w:id="6454">
          <w:tblGrid>
            <w:gridCol w:w="360"/>
            <w:gridCol w:w="360"/>
            <w:gridCol w:w="360"/>
          </w:tblGrid>
        </w:tblGridChange>
      </w:tblGrid>
      <w:tr w:rsidR="008B6276" w:rsidRPr="007F4B89" w:rsidDel="000C2400" w14:paraId="3BAD049C" w14:textId="533C28D5" w:rsidTr="0F9C7661">
        <w:trPr>
          <w:trHeight w:val="638"/>
          <w:del w:id="6455" w:author="RoboGarden Team" w:date="2020-01-23T18:12:00Z"/>
        </w:trPr>
        <w:tc>
          <w:tcPr>
            <w:tcW w:w="90" w:type="dxa"/>
            <w:shd w:val="clear" w:color="auto" w:fill="FFC33B"/>
            <w:vAlign w:val="center"/>
            <w:tcPrChange w:id="6456" w:author="Alexis Handford" w:date="2020-01-22T08:14:00Z">
              <w:tcPr>
                <w:tcW w:w="90" w:type="dxa"/>
                <w:shd w:val="clear" w:color="auto" w:fill="FFC33B"/>
              </w:tcPr>
            </w:tcPrChange>
          </w:tcPr>
          <w:p w14:paraId="07B33BA5" w14:textId="359E514B" w:rsidR="008B6276" w:rsidRPr="007F4B89" w:rsidDel="000C2400" w:rsidRDefault="008B6276" w:rsidP="008B6276">
            <w:pPr>
              <w:spacing w:before="120" w:after="120" w:line="256" w:lineRule="auto"/>
              <w:rPr>
                <w:del w:id="6457" w:author="RoboGarden Team" w:date="2020-01-23T18:12:00Z"/>
                <w:color w:val="404040"/>
              </w:rPr>
            </w:pPr>
          </w:p>
        </w:tc>
        <w:tc>
          <w:tcPr>
            <w:tcW w:w="1350" w:type="dxa"/>
            <w:shd w:val="clear" w:color="auto" w:fill="FFE8B2"/>
            <w:vAlign w:val="center"/>
            <w:hideMark/>
            <w:tcPrChange w:id="6458" w:author="Alexis Handford" w:date="2020-01-22T08:14:00Z">
              <w:tcPr>
                <w:tcW w:w="1350" w:type="dxa"/>
                <w:shd w:val="clear" w:color="auto" w:fill="FFE8B2"/>
                <w:hideMark/>
              </w:tcPr>
            </w:tcPrChange>
          </w:tcPr>
          <w:p w14:paraId="0203DEAB" w14:textId="6FE216D6" w:rsidR="008B6276" w:rsidRPr="007F4B89" w:rsidDel="000C2400" w:rsidRDefault="008B6276" w:rsidP="008B6276">
            <w:pPr>
              <w:spacing w:before="120" w:after="120" w:line="256" w:lineRule="auto"/>
              <w:rPr>
                <w:del w:id="6459" w:author="RoboGarden Team" w:date="2020-01-23T18:12:00Z"/>
                <w:color w:val="404040"/>
              </w:rPr>
            </w:pPr>
            <w:del w:id="6460" w:author="RoboGarden Team" w:date="2020-01-23T18:12:00Z">
              <w:r w:rsidRPr="007F4B89" w:rsidDel="000C2400">
                <w:rPr>
                  <w:noProof/>
                  <w:color w:val="404040"/>
                  <w:rPrChange w:id="6461" w:author="Unknown">
                    <w:rPr>
                      <w:noProof/>
                    </w:rPr>
                  </w:rPrChange>
                </w:rPr>
                <w:drawing>
                  <wp:inline distT="0" distB="0" distL="0" distR="0" wp14:anchorId="70AFCBCA" wp14:editId="232A08EF">
                    <wp:extent cx="853440" cy="701040"/>
                    <wp:effectExtent l="0" t="0" r="0" b="3810"/>
                    <wp:docPr id="31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853440" cy="701040"/>
                            </a:xfrm>
                            <a:prstGeom prst="rect">
                              <a:avLst/>
                            </a:prstGeom>
                            <a:noFill/>
                            <a:ln>
                              <a:noFill/>
                            </a:ln>
                          </pic:spPr>
                        </pic:pic>
                      </a:graphicData>
                    </a:graphic>
                  </wp:inline>
                </w:drawing>
              </w:r>
            </w:del>
          </w:p>
        </w:tc>
        <w:tc>
          <w:tcPr>
            <w:tcW w:w="9000" w:type="dxa"/>
            <w:shd w:val="clear" w:color="auto" w:fill="FFE8B2"/>
            <w:vAlign w:val="center"/>
            <w:hideMark/>
            <w:tcPrChange w:id="6462" w:author="Alexis Handford" w:date="2020-01-22T08:14:00Z">
              <w:tcPr>
                <w:tcW w:w="9000" w:type="dxa"/>
                <w:shd w:val="clear" w:color="auto" w:fill="FFE8B2"/>
                <w:hideMark/>
              </w:tcPr>
            </w:tcPrChange>
          </w:tcPr>
          <w:p w14:paraId="698202A9" w14:textId="05276436" w:rsidR="008B6276" w:rsidRPr="007F4B89" w:rsidDel="000C2400" w:rsidRDefault="008B6276" w:rsidP="008B6276">
            <w:pPr>
              <w:spacing w:before="120" w:after="120" w:line="256" w:lineRule="auto"/>
              <w:ind w:left="274" w:right="274"/>
              <w:rPr>
                <w:del w:id="6463" w:author="RoboGarden Team" w:date="2020-01-23T18:12:00Z"/>
                <w:rFonts w:cs="Open Sans"/>
                <w:color w:val="404040"/>
              </w:rPr>
            </w:pPr>
            <w:commentRangeStart w:id="6464"/>
            <w:del w:id="6465" w:author="RoboGarden Team" w:date="2020-01-23T18:12:00Z">
              <w:r w:rsidRPr="007F4B89" w:rsidDel="000C2400">
                <w:rPr>
                  <w:color w:val="404040"/>
                </w:rPr>
                <w:delText>If you’re confident you’ve met these objectives, you’re ready to move on to the mission activities. If you’re unsure about any of these concepts, use the menu to return to the appropriate section and review the content again.</w:delText>
              </w:r>
              <w:commentRangeEnd w:id="6464"/>
              <w:r w:rsidDel="000C2400">
                <w:rPr>
                  <w:rStyle w:val="CommentReference"/>
                </w:rPr>
                <w:commentReference w:id="6464"/>
              </w:r>
            </w:del>
          </w:p>
        </w:tc>
      </w:tr>
    </w:tbl>
    <w:p w14:paraId="77969EC6" w14:textId="45F75C94" w:rsidR="008B6276" w:rsidRPr="007F4B89" w:rsidDel="000C2400" w:rsidRDefault="008B6276" w:rsidP="008B6276">
      <w:pPr>
        <w:spacing w:after="0" w:line="240" w:lineRule="auto"/>
        <w:rPr>
          <w:del w:id="6466" w:author="RoboGarden Team" w:date="2020-01-23T18:12:00Z"/>
          <w:rFonts w:ascii="Open Sans" w:eastAsia="Open Sans" w:hAnsi="Open Sans" w:cs="Times New Roman"/>
          <w:color w:val="404040"/>
        </w:rPr>
      </w:pPr>
    </w:p>
    <w:p w14:paraId="6856046B" w14:textId="7C760921" w:rsidR="008B6276" w:rsidRDefault="008B6276" w:rsidP="008B6276">
      <w:pPr>
        <w:spacing w:after="0" w:line="240" w:lineRule="auto"/>
        <w:rPr>
          <w:rFonts w:ascii="Open Sans" w:eastAsia="Open Sans" w:hAnsi="Open Sans" w:cs="Times New Roman"/>
          <w:color w:val="404040"/>
        </w:rPr>
      </w:pPr>
    </w:p>
    <w:p w14:paraId="5D1292A4" w14:textId="0A2BE127" w:rsidR="00B136B3" w:rsidRDefault="00B136B3" w:rsidP="00B136B3">
      <w:pPr>
        <w:pStyle w:val="Heading2"/>
        <w:spacing w:before="120"/>
        <w:rPr>
          <w:rStyle w:val="Strong"/>
          <w:rFonts w:ascii="Calibri" w:hAnsi="Calibri" w:cs="Calibri"/>
          <w:bCs w:val="0"/>
          <w:color w:val="auto"/>
          <w:sz w:val="24"/>
          <w:szCs w:val="24"/>
        </w:rPr>
      </w:pPr>
      <w:r>
        <w:rPr>
          <w:rStyle w:val="Strong"/>
          <w:rFonts w:ascii="Calibri" w:hAnsi="Calibri" w:cs="Calibri"/>
          <w:color w:val="auto"/>
          <w:sz w:val="24"/>
          <w:szCs w:val="24"/>
        </w:rPr>
        <w:t xml:space="preserve">Submodule </w:t>
      </w:r>
      <w:r w:rsidR="00652B62">
        <w:rPr>
          <w:rStyle w:val="Strong"/>
          <w:rFonts w:ascii="Calibri" w:hAnsi="Calibri" w:cs="Calibri"/>
          <w:color w:val="auto"/>
          <w:sz w:val="24"/>
          <w:szCs w:val="24"/>
        </w:rPr>
        <w:t>3</w:t>
      </w:r>
      <w:r>
        <w:rPr>
          <w:rStyle w:val="Strong"/>
          <w:rFonts w:ascii="Calibri" w:hAnsi="Calibri" w:cs="Calibri"/>
          <w:color w:val="auto"/>
          <w:sz w:val="24"/>
          <w:szCs w:val="24"/>
        </w:rPr>
        <w:t xml:space="preserve"> Application Mission(s) Details</w:t>
      </w:r>
    </w:p>
    <w:p w14:paraId="2C90874E" w14:textId="77777777" w:rsidR="00B136B3" w:rsidRDefault="00B136B3" w:rsidP="00B136B3">
      <w:pPr>
        <w:rPr>
          <w:color w:val="404040" w:themeColor="text1" w:themeTint="BF"/>
        </w:rPr>
      </w:pPr>
      <w:r>
        <w:rPr>
          <w:rFonts w:ascii="Calibri" w:hAnsi="Calibri" w:cs="Calibri"/>
          <w:color w:val="A6A6A6" w:themeColor="background1" w:themeShade="A6"/>
        </w:rPr>
        <w:t>Repeat this section for every mission. The activities listed below are examples. See page 7 for the activities summary.</w:t>
      </w:r>
    </w:p>
    <w:p w14:paraId="3FA37A20" w14:textId="77777777" w:rsidR="00B136B3" w:rsidRDefault="00B136B3" w:rsidP="00B136B3">
      <w:pPr>
        <w:rPr>
          <w:rFonts w:ascii="Calibri" w:hAnsi="Calibri" w:cs="Calibri"/>
          <w:b/>
        </w:rPr>
      </w:pPr>
    </w:p>
    <w:p w14:paraId="7D90FFB4" w14:textId="22C4B333" w:rsidR="00B136B3" w:rsidRDefault="00B136B3" w:rsidP="00B136B3">
      <w:pPr>
        <w:pStyle w:val="NormalWeb"/>
        <w:spacing w:before="0" w:beforeAutospacing="0" w:after="120" w:afterAutospacing="0"/>
        <w:rPr>
          <w:rFonts w:ascii="Calibri" w:hAnsi="Calibri" w:cs="Calibri"/>
          <w:sz w:val="22"/>
          <w:szCs w:val="22"/>
        </w:rPr>
      </w:pPr>
      <w:r>
        <w:rPr>
          <w:rFonts w:ascii="Calibri" w:hAnsi="Calibri" w:cs="Calibri"/>
          <w:sz w:val="22"/>
          <w:szCs w:val="22"/>
        </w:rPr>
        <w:t xml:space="preserve">Below you will see the details of all the application missions within the submodule </w:t>
      </w:r>
      <w:r w:rsidR="00652B62">
        <w:rPr>
          <w:rFonts w:ascii="Calibri" w:hAnsi="Calibri" w:cs="Calibri"/>
          <w:sz w:val="22"/>
          <w:szCs w:val="22"/>
        </w:rPr>
        <w:t>3</w:t>
      </w:r>
      <w:r>
        <w:rPr>
          <w:rFonts w:ascii="Calibri" w:hAnsi="Calibri" w:cs="Calibri"/>
          <w:sz w:val="22"/>
          <w:szCs w:val="22"/>
        </w:rPr>
        <w:t>.</w:t>
      </w:r>
    </w:p>
    <w:p w14:paraId="3CC3DE8D" w14:textId="77777777" w:rsidR="00D3024A" w:rsidRPr="007F4B89" w:rsidRDefault="00D3024A" w:rsidP="008B6276">
      <w:pPr>
        <w:spacing w:after="0" w:line="240" w:lineRule="auto"/>
        <w:rPr>
          <w:rFonts w:ascii="Open Sans" w:eastAsia="Open Sans" w:hAnsi="Open Sans" w:cs="Times New Roman"/>
          <w:color w:val="404040"/>
        </w:rPr>
      </w:pPr>
    </w:p>
    <w:p w14:paraId="50626D43" w14:textId="6DF725AB" w:rsidR="00FA4DD4" w:rsidRDefault="008B6276" w:rsidP="00FA4DD4">
      <w:pPr>
        <w:rPr>
          <w:rFonts w:ascii="Open Sans" w:hAnsi="Open Sans" w:cs="Open Sans"/>
        </w:rPr>
      </w:pPr>
      <w:r>
        <w:rPr>
          <w:highlight w:val="yellow"/>
        </w:rPr>
        <w:br/>
      </w:r>
      <w:r w:rsidR="00FA4DD4">
        <w:rPr>
          <w:highlight w:val="magenta"/>
        </w:rPr>
        <w:t>Mission 2 - Editor Mission</w:t>
      </w:r>
      <w:r w:rsidR="00FA4DD4" w:rsidRPr="000C2400">
        <w:rPr>
          <w:highlight w:val="magenta"/>
        </w:rPr>
        <w:t xml:space="preserve">: </w:t>
      </w:r>
      <w:del w:id="6467" w:author="RoboGarden Team" w:date="2020-01-23T18:12:00Z">
        <w:r w:rsidR="00FA4DD4" w:rsidRPr="000C2400" w:rsidDel="000C2400">
          <w:rPr>
            <w:highlight w:val="magenta"/>
          </w:rPr>
          <w:delText>Extracting Information</w:delText>
        </w:r>
        <w:commentRangeStart w:id="6468"/>
        <w:commentRangeStart w:id="6469"/>
        <w:commentRangeStart w:id="6470"/>
        <w:commentRangeStart w:id="6471"/>
        <w:commentRangeEnd w:id="6468"/>
        <w:r w:rsidRPr="000C2400" w:rsidDel="000C2400">
          <w:rPr>
            <w:rStyle w:val="CommentReference"/>
            <w:highlight w:val="magenta"/>
            <w:rPrChange w:id="6472" w:author="RoboGarden Team" w:date="2020-01-23T18:12:00Z">
              <w:rPr>
                <w:rStyle w:val="CommentReference"/>
              </w:rPr>
            </w:rPrChange>
          </w:rPr>
          <w:commentReference w:id="6468"/>
        </w:r>
      </w:del>
      <w:commentRangeEnd w:id="6469"/>
      <w:r w:rsidR="005D2D27">
        <w:rPr>
          <w:rStyle w:val="CommentReference"/>
          <w:color w:val="404040"/>
        </w:rPr>
        <w:commentReference w:id="6469"/>
      </w:r>
      <w:commentRangeEnd w:id="6470"/>
      <w:r w:rsidR="00BD7FC2">
        <w:rPr>
          <w:rStyle w:val="CommentReference"/>
          <w:color w:val="404040"/>
        </w:rPr>
        <w:commentReference w:id="6470"/>
      </w:r>
      <w:commentRangeEnd w:id="6471"/>
      <w:r w:rsidR="00BF0379">
        <w:rPr>
          <w:rStyle w:val="CommentReference"/>
          <w:color w:val="404040"/>
        </w:rPr>
        <w:commentReference w:id="6471"/>
      </w:r>
      <w:ins w:id="6473" w:author="RoboGarden Team" w:date="2020-01-23T18:12:00Z">
        <w:r w:rsidR="000C2400" w:rsidRPr="000C2400">
          <w:rPr>
            <w:highlight w:val="magenta"/>
            <w:rPrChange w:id="6474" w:author="RoboGarden Team" w:date="2020-01-23T18:12:00Z">
              <w:rPr/>
            </w:rPrChange>
          </w:rPr>
          <w:t>Exploring data</w:t>
        </w:r>
        <w:r w:rsidR="000C2400">
          <w:t xml:space="preserve"> </w:t>
        </w:r>
      </w:ins>
    </w:p>
    <w:p w14:paraId="6B067204" w14:textId="3DA862EB" w:rsidR="00FA4DD4" w:rsidRDefault="00FA4DD4" w:rsidP="00FA4DD4">
      <w:pPr>
        <w:pStyle w:val="NormalWeb"/>
        <w:spacing w:before="0" w:beforeAutospacing="0" w:after="120" w:afterAutospacing="0"/>
        <w:rPr>
          <w:rFonts w:ascii="Calibri" w:hAnsi="Calibri" w:cs="Calibri"/>
          <w:sz w:val="22"/>
          <w:szCs w:val="22"/>
        </w:rPr>
      </w:pPr>
    </w:p>
    <w:p w14:paraId="1C553616" w14:textId="6C05339B" w:rsidR="00652B62" w:rsidRDefault="00652B62" w:rsidP="00652B62">
      <w:pPr>
        <w:rPr>
          <w:rStyle w:val="Strong"/>
          <w:rFonts w:eastAsia="Times New Roman" w:cstheme="minorHAnsi"/>
          <w:szCs w:val="24"/>
        </w:rPr>
      </w:pPr>
      <w:r>
        <w:rPr>
          <w:rStyle w:val="Strong"/>
          <w:rFonts w:eastAsia="Times New Roman" w:cstheme="minorHAnsi"/>
          <w:szCs w:val="24"/>
          <w:highlight w:val="yellow"/>
        </w:rPr>
        <w:t>Mission 2</w:t>
      </w:r>
      <w:r w:rsidRPr="00DF56DB">
        <w:rPr>
          <w:rStyle w:val="Strong"/>
          <w:rFonts w:eastAsia="Times New Roman" w:cstheme="minorHAnsi"/>
          <w:szCs w:val="24"/>
          <w:highlight w:val="yellow"/>
        </w:rPr>
        <w:t xml:space="preserve"> Essential </w:t>
      </w:r>
      <w:r>
        <w:rPr>
          <w:rStyle w:val="Strong"/>
          <w:rFonts w:eastAsia="Times New Roman" w:cstheme="minorHAnsi"/>
          <w:szCs w:val="24"/>
          <w:highlight w:val="yellow"/>
        </w:rPr>
        <w:t>Purpose</w:t>
      </w:r>
      <w:r w:rsidRPr="00DF56DB">
        <w:rPr>
          <w:rStyle w:val="Strong"/>
          <w:rFonts w:eastAsia="Times New Roman" w:cstheme="minorHAnsi"/>
          <w:szCs w:val="24"/>
          <w:highlight w:val="yellow"/>
        </w:rPr>
        <w:t>:</w:t>
      </w:r>
      <w:r w:rsidRPr="00DF56DB">
        <w:rPr>
          <w:rStyle w:val="Strong"/>
          <w:rFonts w:eastAsia="Times New Roman" w:cstheme="minorHAnsi"/>
          <w:szCs w:val="24"/>
        </w:rPr>
        <w:t xml:space="preserve"> </w:t>
      </w:r>
    </w:p>
    <w:p w14:paraId="0C08AF61" w14:textId="77777777" w:rsidR="00652B62" w:rsidRPr="002F5EB5" w:rsidRDefault="00652B62" w:rsidP="00652B62">
      <w:pPr>
        <w:rPr>
          <w:rStyle w:val="Strong"/>
          <w:b w:val="0"/>
          <w:bCs w:val="0"/>
        </w:rPr>
      </w:pPr>
      <w:r>
        <w:rPr>
          <w:rFonts w:cstheme="minorHAnsi"/>
          <w:color w:val="A6A6A6" w:themeColor="background1" w:themeShade="A6"/>
        </w:rPr>
        <w:t>Repeat this section for every mission.</w:t>
      </w:r>
    </w:p>
    <w:p w14:paraId="443CD75B" w14:textId="77777777" w:rsidR="00652B62" w:rsidRPr="00A5669F" w:rsidRDefault="00652B62" w:rsidP="00652B62">
      <w:pPr>
        <w:pStyle w:val="NormalWeb"/>
        <w:spacing w:before="0" w:beforeAutospacing="0" w:after="120" w:afterAutospacing="0"/>
        <w:rPr>
          <w:rFonts w:asciiTheme="minorHAnsi" w:eastAsiaTheme="minorHAnsi" w:hAnsiTheme="minorHAnsi" w:cstheme="minorBidi"/>
          <w:color w:val="A6A6A6" w:themeColor="background1" w:themeShade="A6"/>
          <w:sz w:val="20"/>
          <w:szCs w:val="22"/>
        </w:rPr>
      </w:pPr>
      <w:r w:rsidRPr="00A5669F">
        <w:rPr>
          <w:rFonts w:asciiTheme="minorHAnsi" w:eastAsiaTheme="minorHAnsi" w:hAnsiTheme="minorHAnsi" w:cstheme="minorBidi"/>
          <w:color w:val="A6A6A6" w:themeColor="background1" w:themeShade="A6"/>
          <w:sz w:val="22"/>
        </w:rPr>
        <w:t>Write the essential question learners should explore during this lesson</w:t>
      </w:r>
      <w:r w:rsidRPr="00F71D0F">
        <w:rPr>
          <w:rFonts w:asciiTheme="minorHAnsi" w:eastAsiaTheme="minorHAnsi" w:hAnsiTheme="minorHAnsi" w:cstheme="minorBidi"/>
          <w:color w:val="A6A6A6" w:themeColor="background1" w:themeShade="A6"/>
          <w:sz w:val="22"/>
          <w:szCs w:val="22"/>
        </w:rPr>
        <w:t>.</w:t>
      </w:r>
      <w:r>
        <w:rPr>
          <w:rFonts w:asciiTheme="minorHAnsi" w:eastAsiaTheme="minorHAnsi" w:hAnsiTheme="minorHAnsi" w:cstheme="minorBidi"/>
          <w:color w:val="A6A6A6" w:themeColor="background1" w:themeShade="A6"/>
          <w:sz w:val="22"/>
          <w:szCs w:val="22"/>
        </w:rPr>
        <w:t xml:space="preserve"> Write the purpose as a question that will be answered throughout the mission.</w:t>
      </w:r>
      <w:r w:rsidRPr="00F71D0F">
        <w:rPr>
          <w:rFonts w:asciiTheme="minorHAnsi" w:eastAsiaTheme="minorHAnsi" w:hAnsiTheme="minorHAnsi" w:cstheme="minorBidi"/>
          <w:color w:val="A6A6A6" w:themeColor="background1" w:themeShade="A6"/>
          <w:sz w:val="22"/>
          <w:szCs w:val="22"/>
        </w:rPr>
        <w:t xml:space="preserve"> Ie. Why is Python important for Machine Learning?</w:t>
      </w:r>
    </w:p>
    <w:p w14:paraId="6D1EA3F5" w14:textId="5904F74C" w:rsidR="00652B62" w:rsidRDefault="00652B62" w:rsidP="00652B62">
      <w:pPr>
        <w:pStyle w:val="NormalWeb"/>
        <w:spacing w:before="0" w:beforeAutospacing="0" w:after="120" w:afterAutospacing="0"/>
        <w:rPr>
          <w:rFonts w:asciiTheme="minorHAnsi" w:hAnsiTheme="minorHAnsi" w:cstheme="minorHAnsi"/>
          <w:sz w:val="22"/>
          <w:szCs w:val="22"/>
        </w:rPr>
      </w:pPr>
      <w:r>
        <w:rPr>
          <w:rFonts w:asciiTheme="minorHAnsi" w:hAnsiTheme="minorHAnsi" w:cstheme="minorHAnsi"/>
          <w:sz w:val="22"/>
          <w:szCs w:val="22"/>
        </w:rPr>
        <w:t>Write Here:</w:t>
      </w:r>
    </w:p>
    <w:p w14:paraId="2E900B42" w14:textId="2DAE2B9A" w:rsidR="00BF0379" w:rsidRDefault="00BF0379" w:rsidP="00652B62">
      <w:pPr>
        <w:pStyle w:val="NormalWeb"/>
        <w:spacing w:before="0" w:beforeAutospacing="0" w:after="120" w:afterAutospacing="0"/>
        <w:rPr>
          <w:rFonts w:asciiTheme="minorHAnsi" w:hAnsiTheme="minorHAnsi" w:cstheme="minorHAnsi"/>
          <w:sz w:val="22"/>
          <w:szCs w:val="22"/>
        </w:rPr>
      </w:pPr>
      <w:r>
        <w:rPr>
          <w:rFonts w:asciiTheme="minorHAnsi" w:hAnsiTheme="minorHAnsi" w:cstheme="minorHAnsi"/>
          <w:sz w:val="22"/>
          <w:szCs w:val="22"/>
        </w:rPr>
        <w:t xml:space="preserve">The student will learn how to use functions in </w:t>
      </w:r>
      <w:ins w:id="6475" w:author="Chantelle Dubois Nishiyama" w:date="2020-02-19T22:12:00Z">
        <w:r w:rsidR="00E20B04">
          <w:rPr>
            <w:rFonts w:asciiTheme="minorHAnsi" w:hAnsiTheme="minorHAnsi" w:cstheme="minorHAnsi"/>
            <w:sz w:val="22"/>
            <w:szCs w:val="22"/>
          </w:rPr>
          <w:t xml:space="preserve">the </w:t>
        </w:r>
      </w:ins>
      <w:r>
        <w:rPr>
          <w:rFonts w:asciiTheme="minorHAnsi" w:hAnsiTheme="minorHAnsi" w:cstheme="minorHAnsi"/>
          <w:sz w:val="22"/>
          <w:szCs w:val="22"/>
        </w:rPr>
        <w:t>Pandas library to explore and manipulate datasets.</w:t>
      </w:r>
    </w:p>
    <w:p w14:paraId="03803FC0" w14:textId="55A40046" w:rsidR="008F35FA" w:rsidRPr="00C62FC2" w:rsidRDefault="008F35FA" w:rsidP="008F35FA">
      <w:pPr>
        <w:rPr>
          <w:color w:val="A6A6A6" w:themeColor="background1" w:themeShade="A6"/>
        </w:rPr>
      </w:pPr>
      <w:r w:rsidRPr="00E666A8">
        <w:rPr>
          <w:rFonts w:ascii="Calibri" w:eastAsia="Times New Roman" w:hAnsi="Calibri" w:cs="Calibri"/>
          <w:color w:val="000000"/>
        </w:rPr>
        <w:t xml:space="preserve">For more information regarding </w:t>
      </w:r>
      <w:commentRangeStart w:id="6476"/>
      <w:commentRangeEnd w:id="6476"/>
      <w:r>
        <w:rPr>
          <w:rStyle w:val="CommentReference"/>
          <w:color w:val="404040"/>
        </w:rPr>
        <w:commentReference w:id="6476"/>
      </w:r>
      <w:r w:rsidRPr="00E666A8">
        <w:rPr>
          <w:rFonts w:ascii="Calibri" w:eastAsia="Times New Roman" w:hAnsi="Calibri" w:cs="Calibri"/>
          <w:color w:val="000000"/>
        </w:rPr>
        <w:t xml:space="preserve">the grading of </w:t>
      </w:r>
      <w:r>
        <w:rPr>
          <w:rFonts w:ascii="Calibri" w:eastAsia="Times New Roman" w:hAnsi="Calibri" w:cs="Calibri"/>
          <w:color w:val="000000"/>
        </w:rPr>
        <w:t>the missions</w:t>
      </w:r>
      <w:r w:rsidR="003B382F">
        <w:rPr>
          <w:rFonts w:ascii="Calibri" w:eastAsia="Times New Roman" w:hAnsi="Calibri" w:cs="Calibri"/>
          <w:color w:val="000000"/>
        </w:rPr>
        <w:t xml:space="preserve"> (quiz, emulators and editors)</w:t>
      </w:r>
      <w:r>
        <w:rPr>
          <w:rFonts w:ascii="Calibri" w:eastAsia="Times New Roman" w:hAnsi="Calibri" w:cs="Calibri"/>
          <w:color w:val="000000"/>
        </w:rPr>
        <w:t xml:space="preserve"> of </w:t>
      </w:r>
      <w:r w:rsidRPr="00E666A8">
        <w:rPr>
          <w:rFonts w:ascii="Calibri" w:eastAsia="Times New Roman" w:hAnsi="Calibri" w:cs="Calibri"/>
          <w:color w:val="000000"/>
        </w:rPr>
        <w:t>this submodule please refer to Module 1 Introduction section</w:t>
      </w:r>
      <w:r w:rsidR="002D22DC">
        <w:rPr>
          <w:rFonts w:ascii="Calibri" w:eastAsia="Times New Roman" w:hAnsi="Calibri" w:cs="Calibri"/>
          <w:color w:val="000000"/>
        </w:rPr>
        <w:t xml:space="preserve"> as well as </w:t>
      </w:r>
      <w:r w:rsidR="002D22DC" w:rsidRPr="007962D9">
        <w:rPr>
          <w:rFonts w:ascii="Calibri" w:eastAsia="Times New Roman" w:hAnsi="Calibri" w:cs="Calibri"/>
          <w:color w:val="4472C4" w:themeColor="accent1"/>
          <w:u w:val="single"/>
        </w:rPr>
        <w:t xml:space="preserve">the </w:t>
      </w:r>
      <w:del w:id="6477" w:author="Chantelle Dubois Nishiyama" w:date="2020-02-26T20:35:00Z">
        <w:r w:rsidR="002D22DC" w:rsidRPr="007962D9" w:rsidDel="00A17CD2">
          <w:rPr>
            <w:rFonts w:ascii="Calibri" w:eastAsia="Times New Roman" w:hAnsi="Calibri" w:cs="Calibri"/>
            <w:color w:val="4472C4" w:themeColor="accent1"/>
            <w:u w:val="single"/>
          </w:rPr>
          <w:delText>orientation</w:delText>
        </w:r>
      </w:del>
      <w:ins w:id="6478" w:author="Chantelle Dubois Nishiyama" w:date="2020-02-26T20:35:00Z">
        <w:r w:rsidR="00A17CD2">
          <w:rPr>
            <w:rFonts w:ascii="Calibri" w:eastAsia="Times New Roman" w:hAnsi="Calibri" w:cs="Calibri"/>
            <w:color w:val="4472C4" w:themeColor="accent1"/>
            <w:u w:val="single"/>
          </w:rPr>
          <w:t>Orientation</w:t>
        </w:r>
      </w:ins>
      <w:del w:id="6479" w:author="Chantelle Dubois Nishiyama" w:date="2020-02-19T22:12:00Z">
        <w:r w:rsidR="002D22DC" w:rsidRPr="00E666A8" w:rsidDel="00E20B04">
          <w:rPr>
            <w:rFonts w:ascii="Calibri" w:eastAsia="Times New Roman" w:hAnsi="Calibri" w:cs="Calibri"/>
            <w:color w:val="000000"/>
          </w:rPr>
          <w:delText>.</w:delText>
        </w:r>
      </w:del>
      <w:r w:rsidRPr="00E666A8">
        <w:rPr>
          <w:rFonts w:ascii="Calibri" w:eastAsia="Times New Roman" w:hAnsi="Calibri" w:cs="Calibri"/>
          <w:color w:val="000000"/>
        </w:rPr>
        <w:t>.</w:t>
      </w:r>
      <w:r w:rsidRPr="00DF56DB">
        <w:rPr>
          <w:b/>
        </w:rPr>
        <w:t xml:space="preserve"> </w:t>
      </w:r>
    </w:p>
    <w:p w14:paraId="6A8A4C0F" w14:textId="7A8247F4" w:rsidR="003D5677" w:rsidRDefault="003D5677" w:rsidP="003D5677">
      <w:pPr>
        <w:spacing w:after="0" w:line="240" w:lineRule="auto"/>
        <w:rPr>
          <w:color w:val="404040" w:themeColor="text1" w:themeTint="BF"/>
        </w:rPr>
      </w:pPr>
    </w:p>
    <w:p w14:paraId="2D7753E9" w14:textId="39E7D0D9" w:rsidR="00C4285C" w:rsidRPr="005E2335" w:rsidRDefault="00572E5D" w:rsidP="00C4285C">
      <w:pPr>
        <w:spacing w:after="0" w:line="240" w:lineRule="auto"/>
        <w:rPr>
          <w:rFonts w:ascii="Calibri" w:hAnsi="Calibri" w:cs="Calibri"/>
          <w:b/>
          <w:bCs/>
        </w:rPr>
      </w:pPr>
      <w:r>
        <w:rPr>
          <w:rFonts w:ascii="Calibri" w:hAnsi="Calibri" w:cs="Calibri"/>
          <w:b/>
          <w:bCs/>
          <w:highlight w:val="yellow"/>
        </w:rPr>
        <w:t>Mission 2 Instructions</w:t>
      </w:r>
      <w:r w:rsidR="00C4285C" w:rsidRPr="005E2335">
        <w:rPr>
          <w:rFonts w:ascii="Calibri" w:hAnsi="Calibri" w:cs="Calibri"/>
          <w:b/>
          <w:bCs/>
          <w:highlight w:val="yellow"/>
        </w:rPr>
        <w:t>:</w:t>
      </w:r>
    </w:p>
    <w:p w14:paraId="730F4FDA" w14:textId="77777777" w:rsidR="00C4285C" w:rsidRDefault="00C4285C" w:rsidP="003D5677">
      <w:pPr>
        <w:spacing w:after="0" w:line="240" w:lineRule="auto"/>
        <w:rPr>
          <w:color w:val="404040" w:themeColor="text1" w:themeTint="BF"/>
        </w:rPr>
      </w:pPr>
    </w:p>
    <w:p w14:paraId="5694D488" w14:textId="77777777" w:rsidR="003D5677" w:rsidRDefault="003D5677" w:rsidP="003D5677">
      <w:pPr>
        <w:pStyle w:val="Heading2"/>
      </w:pPr>
      <w:r>
        <w:t>Instructions</w:t>
      </w:r>
    </w:p>
    <w:tbl>
      <w:tblPr>
        <w:tblW w:w="10440" w:type="dxa"/>
        <w:tblInd w:w="-5" w:type="dxa"/>
        <w:tblBorders>
          <w:top w:val="single" w:sz="4" w:space="0" w:color="DBDBDB"/>
          <w:left w:val="single" w:sz="4" w:space="0" w:color="DBDBDB"/>
          <w:bottom w:val="single" w:sz="4" w:space="0" w:color="DBDBDB"/>
          <w:right w:val="single" w:sz="4" w:space="0" w:color="DBDBDB"/>
          <w:insideH w:val="nil"/>
          <w:insideV w:val="nil"/>
        </w:tblBorders>
        <w:tblLayout w:type="fixed"/>
        <w:tblLook w:val="0400" w:firstRow="0" w:lastRow="0" w:firstColumn="0" w:lastColumn="0" w:noHBand="0" w:noVBand="1"/>
        <w:tblPrChange w:id="6480" w:author="Guest User" w:date="2020-01-21T14:46:00Z">
          <w:tblPr>
            <w:tblW w:w="10440" w:type="dxa"/>
            <w:tblInd w:w="-5" w:type="dxa"/>
            <w:tblBorders>
              <w:top w:val="single" w:sz="4" w:space="0" w:color="DBDBDB"/>
              <w:left w:val="single" w:sz="4" w:space="0" w:color="DBDBDB"/>
              <w:bottom w:val="single" w:sz="4" w:space="0" w:color="DBDBDB"/>
              <w:right w:val="single" w:sz="4" w:space="0" w:color="DBDBDB"/>
              <w:insideH w:val="nil"/>
              <w:insideV w:val="nil"/>
            </w:tblBorders>
            <w:tblLayout w:type="fixed"/>
            <w:tblLook w:val="0400" w:firstRow="0" w:lastRow="0" w:firstColumn="0" w:lastColumn="0" w:noHBand="0" w:noVBand="1"/>
          </w:tblPr>
        </w:tblPrChange>
      </w:tblPr>
      <w:tblGrid>
        <w:gridCol w:w="270"/>
        <w:gridCol w:w="1440"/>
        <w:gridCol w:w="2520"/>
        <w:gridCol w:w="2052"/>
        <w:gridCol w:w="3888"/>
        <w:gridCol w:w="15"/>
        <w:gridCol w:w="255"/>
        <w:tblGridChange w:id="6481">
          <w:tblGrid>
            <w:gridCol w:w="360"/>
            <w:gridCol w:w="360"/>
            <w:gridCol w:w="360"/>
            <w:gridCol w:w="360"/>
            <w:gridCol w:w="360"/>
            <w:gridCol w:w="360"/>
            <w:gridCol w:w="360"/>
          </w:tblGrid>
        </w:tblGridChange>
      </w:tblGrid>
      <w:tr w:rsidR="003D5677" w14:paraId="78033A99" w14:textId="77777777" w:rsidTr="485D653E">
        <w:tc>
          <w:tcPr>
            <w:tcW w:w="10440" w:type="dxa"/>
            <w:gridSpan w:val="7"/>
            <w:tcBorders>
              <w:top w:val="single" w:sz="4" w:space="0" w:color="DBDBDB" w:themeColor="accent3" w:themeTint="66"/>
              <w:left w:val="single" w:sz="4" w:space="0" w:color="DBDBDB" w:themeColor="accent3" w:themeTint="66"/>
              <w:bottom w:val="nil"/>
              <w:right w:val="single" w:sz="4" w:space="0" w:color="DBDBDB" w:themeColor="accent3" w:themeTint="66"/>
            </w:tcBorders>
            <w:shd w:val="clear" w:color="auto" w:fill="FAFAFA"/>
            <w:hideMark/>
            <w:tcPrChange w:id="6482" w:author="Guest User" w:date="2020-01-21T14:46:00Z">
              <w:tcPr>
                <w:tcW w:w="10440" w:type="dxa"/>
                <w:gridSpan w:val="7"/>
                <w:tcBorders>
                  <w:top w:val="single" w:sz="4" w:space="0" w:color="DBDBDB"/>
                  <w:left w:val="single" w:sz="4" w:space="0" w:color="DBDBDB"/>
                  <w:bottom w:val="nil"/>
                  <w:right w:val="single" w:sz="4" w:space="0" w:color="DBDBDB"/>
                </w:tcBorders>
                <w:shd w:val="clear" w:color="auto" w:fill="FAFAFA"/>
                <w:hideMark/>
              </w:tcPr>
            </w:tcPrChange>
          </w:tcPr>
          <w:p w14:paraId="26AA53A1" w14:textId="77777777" w:rsidR="003D5677" w:rsidRDefault="003D5677" w:rsidP="003D5677">
            <w:r>
              <w:t>To complete this mission, perform the following task:</w:t>
            </w:r>
          </w:p>
          <w:p w14:paraId="6F570261" w14:textId="77777777" w:rsidR="003D5677" w:rsidRDefault="003D5677" w:rsidP="003D5677"/>
        </w:tc>
      </w:tr>
      <w:tr w:rsidR="003D5677" w14:paraId="3778AD7A" w14:textId="77777777" w:rsidTr="485D653E">
        <w:trPr>
          <w:trHeight w:val="820"/>
        </w:trPr>
        <w:tc>
          <w:tcPr>
            <w:tcW w:w="270" w:type="dxa"/>
            <w:tcBorders>
              <w:top w:val="nil"/>
              <w:left w:val="single" w:sz="4" w:space="0" w:color="DBDBDB" w:themeColor="accent3" w:themeTint="66"/>
              <w:bottom w:val="nil"/>
              <w:right w:val="nil"/>
            </w:tcBorders>
            <w:shd w:val="clear" w:color="auto" w:fill="FAFAFA"/>
            <w:tcPrChange w:id="6483" w:author="Guest User" w:date="2020-01-21T14:46:00Z">
              <w:tcPr>
                <w:tcW w:w="270" w:type="dxa"/>
                <w:tcBorders>
                  <w:top w:val="nil"/>
                  <w:left w:val="single" w:sz="4" w:space="0" w:color="DBDBDB"/>
                  <w:bottom w:val="nil"/>
                  <w:right w:val="nil"/>
                </w:tcBorders>
                <w:shd w:val="clear" w:color="auto" w:fill="FAFAFA"/>
              </w:tcPr>
            </w:tcPrChange>
          </w:tcPr>
          <w:p w14:paraId="2EEBE70F" w14:textId="77777777" w:rsidR="003D5677" w:rsidRDefault="003D5677" w:rsidP="003D5677"/>
        </w:tc>
        <w:tc>
          <w:tcPr>
            <w:tcW w:w="1440" w:type="dxa"/>
            <w:tcBorders>
              <w:top w:val="nil"/>
              <w:left w:val="nil"/>
              <w:bottom w:val="nil"/>
              <w:right w:val="nil"/>
            </w:tcBorders>
            <w:shd w:val="clear" w:color="auto" w:fill="11143F"/>
            <w:vAlign w:val="center"/>
            <w:hideMark/>
            <w:tcPrChange w:id="6484" w:author="Guest User" w:date="2020-01-21T14:46:00Z">
              <w:tcPr>
                <w:tcW w:w="1440" w:type="dxa"/>
                <w:tcBorders>
                  <w:top w:val="nil"/>
                  <w:left w:val="nil"/>
                  <w:bottom w:val="nil"/>
                  <w:right w:val="nil"/>
                </w:tcBorders>
                <w:shd w:val="clear" w:color="auto" w:fill="11143F"/>
                <w:hideMark/>
              </w:tcPr>
            </w:tcPrChange>
          </w:tcPr>
          <w:p w14:paraId="2B0BFE72" w14:textId="77777777" w:rsidR="003D5677" w:rsidRDefault="003D5677" w:rsidP="003D5677">
            <w:pPr>
              <w:jc w:val="center"/>
              <w:rPr>
                <w:rFonts w:ascii="Open Sans Semibold" w:eastAsia="Open Sans Semibold" w:hAnsi="Open Sans Semibold" w:cs="Open Sans Semibold"/>
                <w:color w:val="FFFFFF"/>
                <w:sz w:val="28"/>
                <w:szCs w:val="28"/>
              </w:rPr>
            </w:pPr>
            <w:r>
              <w:rPr>
                <w:rFonts w:ascii="Open Sans Semibold" w:eastAsia="Open Sans Semibold" w:hAnsi="Open Sans Semibold" w:cs="Open Sans Semibold"/>
                <w:color w:val="FFFFFF"/>
                <w:sz w:val="28"/>
                <w:szCs w:val="28"/>
              </w:rPr>
              <w:t>Step 1</w:t>
            </w:r>
          </w:p>
        </w:tc>
        <w:tc>
          <w:tcPr>
            <w:tcW w:w="8460" w:type="dxa"/>
            <w:gridSpan w:val="3"/>
            <w:tcBorders>
              <w:top w:val="nil"/>
              <w:left w:val="nil"/>
              <w:bottom w:val="nil"/>
              <w:right w:val="nil"/>
            </w:tcBorders>
            <w:shd w:val="clear" w:color="auto" w:fill="E5E5E5"/>
            <w:vAlign w:val="center"/>
            <w:hideMark/>
            <w:tcPrChange w:id="6485" w:author="Guest User" w:date="2020-01-21T14:46:00Z">
              <w:tcPr>
                <w:tcW w:w="8460" w:type="dxa"/>
                <w:gridSpan w:val="3"/>
                <w:tcBorders>
                  <w:top w:val="nil"/>
                  <w:left w:val="nil"/>
                  <w:bottom w:val="nil"/>
                  <w:right w:val="nil"/>
                </w:tcBorders>
                <w:shd w:val="clear" w:color="auto" w:fill="E5E5E5"/>
                <w:hideMark/>
              </w:tcPr>
            </w:tcPrChange>
          </w:tcPr>
          <w:p w14:paraId="062D26A5" w14:textId="65FF35E4" w:rsidR="003D5677" w:rsidRDefault="003D5677" w:rsidP="003D5677">
            <w:pPr>
              <w:spacing w:before="180" w:after="180" w:line="240" w:lineRule="auto"/>
              <w:rPr>
                <w:rFonts w:ascii="Times New Roman" w:eastAsia="Times New Roman" w:hAnsi="Times New Roman" w:cs="Times New Roman"/>
                <w:sz w:val="24"/>
                <w:szCs w:val="24"/>
              </w:rPr>
            </w:pPr>
            <w:r>
              <w:rPr>
                <w:rFonts w:ascii="Cambria" w:eastAsia="Times New Roman" w:hAnsi="Cambria" w:cs="Times New Roman"/>
                <w:color w:val="000000"/>
                <w:sz w:val="24"/>
                <w:szCs w:val="24"/>
              </w:rPr>
              <w:t xml:space="preserve">Now, </w:t>
            </w:r>
            <w:del w:id="6486" w:author="Chantelle Dubois Nishiyama" w:date="2020-02-26T19:35:00Z">
              <w:r w:rsidDel="00090ABD">
                <w:rPr>
                  <w:rFonts w:ascii="Cambria" w:eastAsia="Times New Roman" w:hAnsi="Cambria" w:cs="Times New Roman"/>
                  <w:color w:val="000000"/>
                  <w:sz w:val="24"/>
                  <w:szCs w:val="24"/>
                </w:rPr>
                <w:delText>let's</w:delText>
              </w:r>
            </w:del>
            <w:ins w:id="6487" w:author="Chantelle Dubois Nishiyama" w:date="2020-02-26T19:35:00Z">
              <w:r w:rsidR="00090ABD">
                <w:rPr>
                  <w:rFonts w:ascii="Cambria" w:eastAsia="Times New Roman" w:hAnsi="Cambria" w:cs="Times New Roman"/>
                  <w:color w:val="000000"/>
                  <w:sz w:val="24"/>
                  <w:szCs w:val="24"/>
                </w:rPr>
                <w:t>Let us</w:t>
              </w:r>
            </w:ins>
            <w:r>
              <w:rPr>
                <w:rFonts w:ascii="Cambria" w:eastAsia="Times New Roman" w:hAnsi="Cambria" w:cs="Times New Roman"/>
                <w:color w:val="000000"/>
                <w:sz w:val="24"/>
                <w:szCs w:val="24"/>
              </w:rPr>
              <w:t xml:space="preserve"> explore the </w:t>
            </w:r>
            <w:ins w:id="6488" w:author="Chantelle Dubois Nishiyama" w:date="2020-02-19T22:12:00Z">
              <w:r w:rsidR="00E20B04">
                <w:rPr>
                  <w:rFonts w:ascii="Cambria" w:eastAsia="Times New Roman" w:hAnsi="Cambria" w:cs="Times New Roman"/>
                  <w:color w:val="000000"/>
                  <w:sz w:val="24"/>
                  <w:szCs w:val="24"/>
                </w:rPr>
                <w:t>M</w:t>
              </w:r>
            </w:ins>
            <w:commentRangeStart w:id="6489"/>
            <w:commentRangeStart w:id="6490"/>
            <w:del w:id="6491" w:author="Chantelle Dubois Nishiyama" w:date="2020-02-19T22:12:00Z">
              <w:r w:rsidDel="00E20B04">
                <w:rPr>
                  <w:rFonts w:ascii="Cambria" w:eastAsia="Times New Roman" w:hAnsi="Cambria" w:cs="Times New Roman"/>
                  <w:color w:val="000000"/>
                  <w:sz w:val="24"/>
                  <w:szCs w:val="24"/>
                </w:rPr>
                <w:delText>m</w:delText>
              </w:r>
            </w:del>
            <w:r>
              <w:rPr>
                <w:rFonts w:ascii="Cambria" w:eastAsia="Times New Roman" w:hAnsi="Cambria" w:cs="Times New Roman"/>
                <w:color w:val="000000"/>
                <w:sz w:val="24"/>
                <w:szCs w:val="24"/>
              </w:rPr>
              <w:t>ushrooms dataset</w:t>
            </w:r>
            <w:commentRangeEnd w:id="6489"/>
            <w:r>
              <w:rPr>
                <w:rStyle w:val="CommentReference"/>
              </w:rPr>
              <w:commentReference w:id="6489"/>
            </w:r>
            <w:commentRangeEnd w:id="6490"/>
            <w:r w:rsidR="005D2D27">
              <w:rPr>
                <w:rStyle w:val="CommentReference"/>
                <w:color w:val="404040"/>
              </w:rPr>
              <w:commentReference w:id="6490"/>
            </w:r>
            <w:r>
              <w:rPr>
                <w:rFonts w:ascii="Cambria" w:eastAsia="Times New Roman" w:hAnsi="Cambria" w:cs="Times New Roman"/>
                <w:color w:val="000000"/>
                <w:sz w:val="24"/>
                <w:szCs w:val="24"/>
              </w:rPr>
              <w:t>!</w:t>
            </w:r>
          </w:p>
          <w:p w14:paraId="0D304982" w14:textId="77777777" w:rsidR="003D5677" w:rsidRDefault="003D5677" w:rsidP="003D5677">
            <w:pPr>
              <w:spacing w:before="180" w:after="180" w:line="240" w:lineRule="auto"/>
              <w:rPr>
                <w:rFonts w:ascii="Times New Roman" w:eastAsia="Times New Roman" w:hAnsi="Times New Roman" w:cs="Times New Roman"/>
                <w:sz w:val="24"/>
                <w:szCs w:val="24"/>
              </w:rPr>
            </w:pPr>
            <w:r>
              <w:rPr>
                <w:rFonts w:ascii="Cambria" w:eastAsia="Times New Roman" w:hAnsi="Cambria" w:cs="Times New Roman"/>
                <w:color w:val="000000"/>
                <w:sz w:val="24"/>
                <w:szCs w:val="24"/>
              </w:rPr>
              <w:t>Your code should perform the following tasks to complete this mission:</w:t>
            </w:r>
          </w:p>
          <w:p w14:paraId="1080B13C" w14:textId="2DC68984" w:rsidR="003D5677" w:rsidRPr="00B77D9A" w:rsidRDefault="003D5677">
            <w:pPr>
              <w:pStyle w:val="ListParagraph"/>
              <w:numPr>
                <w:ilvl w:val="0"/>
                <w:numId w:val="125"/>
              </w:numPr>
              <w:spacing w:before="36" w:after="36" w:line="240" w:lineRule="auto"/>
              <w:textAlignment w:val="baseline"/>
              <w:rPr>
                <w:rFonts w:ascii="Cambria" w:eastAsia="Times New Roman" w:hAnsi="Cambria" w:cs="Times New Roman"/>
                <w:color w:val="000000"/>
                <w:sz w:val="24"/>
                <w:szCs w:val="24"/>
                <w:rPrChange w:id="6492" w:author="Chantelle Dubois Nishiyama" w:date="2020-02-19T22:15:00Z">
                  <w:rPr/>
                </w:rPrChange>
              </w:rPr>
              <w:pPrChange w:id="6493" w:author="Chantelle Dubois Nishiyama" w:date="2020-02-19T22:15:00Z">
                <w:pPr>
                  <w:numPr>
                    <w:numId w:val="37"/>
                  </w:numPr>
                  <w:tabs>
                    <w:tab w:val="num" w:pos="720"/>
                  </w:tabs>
                  <w:spacing w:before="36" w:after="36" w:line="240" w:lineRule="auto"/>
                  <w:ind w:left="360" w:hanging="360"/>
                  <w:textAlignment w:val="baseline"/>
                </w:pPr>
              </w:pPrChange>
            </w:pPr>
            <w:r w:rsidRPr="00B77D9A">
              <w:rPr>
                <w:rFonts w:ascii="Cambria" w:eastAsia="Times New Roman" w:hAnsi="Cambria" w:cs="Times New Roman"/>
                <w:color w:val="000000"/>
                <w:sz w:val="24"/>
                <w:szCs w:val="24"/>
                <w:rPrChange w:id="6494" w:author="Chantelle Dubois Nishiyama" w:date="2020-02-19T22:15:00Z">
                  <w:rPr/>
                </w:rPrChange>
              </w:rPr>
              <w:t>Count the edible mushrooms species and calculate their percentage in the dataset.</w:t>
            </w:r>
          </w:p>
          <w:p w14:paraId="341BF655" w14:textId="77777777" w:rsidR="003D5677" w:rsidRPr="00E20B04" w:rsidRDefault="003D5677">
            <w:pPr>
              <w:pStyle w:val="ListParagraph"/>
              <w:numPr>
                <w:ilvl w:val="0"/>
                <w:numId w:val="125"/>
              </w:numPr>
              <w:spacing w:before="36" w:after="36" w:line="240" w:lineRule="auto"/>
              <w:textAlignment w:val="baseline"/>
              <w:rPr>
                <w:rFonts w:ascii="Cambria" w:eastAsia="Times New Roman" w:hAnsi="Cambria" w:cs="Times New Roman"/>
                <w:color w:val="000000"/>
                <w:sz w:val="24"/>
                <w:szCs w:val="24"/>
                <w:rPrChange w:id="6495" w:author="Chantelle Dubois Nishiyama" w:date="2020-02-19T22:14:00Z">
                  <w:rPr/>
                </w:rPrChange>
              </w:rPr>
              <w:pPrChange w:id="6496" w:author="Chantelle Dubois Nishiyama" w:date="2020-02-19T22:15:00Z">
                <w:pPr>
                  <w:numPr>
                    <w:numId w:val="37"/>
                  </w:numPr>
                  <w:tabs>
                    <w:tab w:val="num" w:pos="720"/>
                  </w:tabs>
                  <w:spacing w:before="36" w:after="36" w:line="240" w:lineRule="auto"/>
                  <w:ind w:left="360" w:hanging="360"/>
                  <w:textAlignment w:val="baseline"/>
                </w:pPr>
              </w:pPrChange>
            </w:pPr>
            <w:r w:rsidRPr="00E20B04">
              <w:rPr>
                <w:rFonts w:ascii="Cambria" w:eastAsia="Times New Roman" w:hAnsi="Cambria" w:cs="Times New Roman"/>
                <w:color w:val="000000"/>
                <w:sz w:val="24"/>
                <w:szCs w:val="24"/>
                <w:rPrChange w:id="6497" w:author="Chantelle Dubois Nishiyama" w:date="2020-02-19T22:14:00Z">
                  <w:rPr/>
                </w:rPrChange>
              </w:rPr>
              <w:lastRenderedPageBreak/>
              <w:t xml:space="preserve">Extract all the </w:t>
            </w:r>
            <w:r w:rsidRPr="00E20B04">
              <w:rPr>
                <w:rFonts w:ascii="Cambria" w:eastAsia="Times New Roman" w:hAnsi="Cambria" w:cs="Times New Roman"/>
                <w:i/>
                <w:iCs/>
                <w:color w:val="000000"/>
                <w:sz w:val="24"/>
                <w:szCs w:val="24"/>
                <w:rPrChange w:id="6498" w:author="Chantelle Dubois Nishiyama" w:date="2020-02-19T22:14:00Z">
                  <w:rPr>
                    <w:i/>
                    <w:iCs/>
                  </w:rPr>
                </w:rPrChange>
              </w:rPr>
              <w:t>unique</w:t>
            </w:r>
            <w:r w:rsidRPr="00E20B04">
              <w:rPr>
                <w:rFonts w:ascii="Cambria" w:eastAsia="Times New Roman" w:hAnsi="Cambria" w:cs="Times New Roman"/>
                <w:color w:val="000000"/>
                <w:sz w:val="24"/>
                <w:szCs w:val="24"/>
                <w:rPrChange w:id="6499" w:author="Chantelle Dubois Nishiyama" w:date="2020-02-19T22:14:00Z">
                  <w:rPr/>
                </w:rPrChange>
              </w:rPr>
              <w:t xml:space="preserve"> cap colors in the dataset (</w:t>
            </w:r>
            <w:r w:rsidRPr="00E20B04">
              <w:rPr>
                <w:rFonts w:ascii="Consolas" w:eastAsia="Times New Roman" w:hAnsi="Consolas" w:cs="Times New Roman"/>
                <w:color w:val="000000"/>
                <w:rPrChange w:id="6500" w:author="Chantelle Dubois Nishiyama" w:date="2020-02-19T22:14:00Z">
                  <w:rPr>
                    <w:rFonts w:ascii="Consolas" w:hAnsi="Consolas"/>
                  </w:rPr>
                </w:rPrChange>
              </w:rPr>
              <w:t>n</w:t>
            </w:r>
            <w:r w:rsidRPr="00E20B04">
              <w:rPr>
                <w:rFonts w:ascii="Cambria" w:eastAsia="Times New Roman" w:hAnsi="Cambria" w:cs="Times New Roman"/>
                <w:color w:val="000000"/>
                <w:sz w:val="24"/>
                <w:szCs w:val="24"/>
                <w:rPrChange w:id="6501" w:author="Chantelle Dubois Nishiyama" w:date="2020-02-19T22:14:00Z">
                  <w:rPr/>
                </w:rPrChange>
              </w:rPr>
              <w:t xml:space="preserve">, </w:t>
            </w:r>
            <w:r w:rsidRPr="00E20B04">
              <w:rPr>
                <w:rFonts w:ascii="Consolas" w:eastAsia="Times New Roman" w:hAnsi="Consolas" w:cs="Times New Roman"/>
                <w:color w:val="000000"/>
                <w:rPrChange w:id="6502" w:author="Chantelle Dubois Nishiyama" w:date="2020-02-19T22:14:00Z">
                  <w:rPr>
                    <w:rFonts w:ascii="Consolas" w:hAnsi="Consolas"/>
                  </w:rPr>
                </w:rPrChange>
              </w:rPr>
              <w:t>y</w:t>
            </w:r>
            <w:r w:rsidRPr="00E20B04">
              <w:rPr>
                <w:rFonts w:ascii="Cambria" w:eastAsia="Times New Roman" w:hAnsi="Cambria" w:cs="Times New Roman"/>
                <w:color w:val="000000"/>
                <w:sz w:val="24"/>
                <w:szCs w:val="24"/>
                <w:rPrChange w:id="6503" w:author="Chantelle Dubois Nishiyama" w:date="2020-02-19T22:14:00Z">
                  <w:rPr/>
                </w:rPrChange>
              </w:rPr>
              <w:t xml:space="preserve">, </w:t>
            </w:r>
            <w:r w:rsidRPr="00E20B04">
              <w:rPr>
                <w:rFonts w:ascii="Consolas" w:eastAsia="Times New Roman" w:hAnsi="Consolas" w:cs="Times New Roman"/>
                <w:color w:val="000000"/>
                <w:rPrChange w:id="6504" w:author="Chantelle Dubois Nishiyama" w:date="2020-02-19T22:14:00Z">
                  <w:rPr>
                    <w:rFonts w:ascii="Consolas" w:hAnsi="Consolas"/>
                  </w:rPr>
                </w:rPrChange>
              </w:rPr>
              <w:t>w</w:t>
            </w:r>
            <w:r w:rsidRPr="00E20B04">
              <w:rPr>
                <w:rFonts w:ascii="Cambria" w:eastAsia="Times New Roman" w:hAnsi="Cambria" w:cs="Times New Roman"/>
                <w:color w:val="000000"/>
                <w:sz w:val="24"/>
                <w:szCs w:val="24"/>
                <w:rPrChange w:id="6505" w:author="Chantelle Dubois Nishiyama" w:date="2020-02-19T22:14:00Z">
                  <w:rPr/>
                </w:rPrChange>
              </w:rPr>
              <w:t>, etc).</w:t>
            </w:r>
          </w:p>
          <w:p w14:paraId="19550579" w14:textId="77777777" w:rsidR="003D5677" w:rsidRDefault="003D5677" w:rsidP="003D5677">
            <w:pPr>
              <w:spacing w:before="180" w:after="180" w:line="240" w:lineRule="auto"/>
              <w:rPr>
                <w:ins w:id="6506" w:author="RoboGarden Team" w:date="2020-01-23T18:12:00Z"/>
                <w:rFonts w:ascii="Cambria" w:eastAsia="Times New Roman" w:hAnsi="Cambria" w:cs="Times New Roman"/>
                <w:color w:val="000000"/>
                <w:sz w:val="24"/>
                <w:szCs w:val="24"/>
              </w:rPr>
            </w:pPr>
            <w:r>
              <w:rPr>
                <w:rFonts w:ascii="Cambria" w:eastAsia="Times New Roman" w:hAnsi="Cambria" w:cs="Times New Roman"/>
                <w:color w:val="000000"/>
                <w:sz w:val="24"/>
                <w:szCs w:val="24"/>
              </w:rPr>
              <w:t xml:space="preserve">Your code should return </w:t>
            </w:r>
            <w:r>
              <w:rPr>
                <w:rFonts w:ascii="Consolas" w:eastAsia="Times New Roman" w:hAnsi="Consolas" w:cs="Times New Roman"/>
                <w:color w:val="000000"/>
              </w:rPr>
              <w:t>edible_count</w:t>
            </w:r>
            <w:r>
              <w:rPr>
                <w:rFonts w:ascii="Cambria" w:eastAsia="Times New Roman" w:hAnsi="Cambria" w:cs="Times New Roman"/>
                <w:color w:val="000000"/>
                <w:sz w:val="24"/>
                <w:szCs w:val="24"/>
              </w:rPr>
              <w:t xml:space="preserve">, </w:t>
            </w:r>
            <w:r>
              <w:rPr>
                <w:rFonts w:ascii="Consolas" w:eastAsia="Times New Roman" w:hAnsi="Consolas" w:cs="Times New Roman"/>
                <w:color w:val="000000"/>
              </w:rPr>
              <w:t>edible_percentage</w:t>
            </w:r>
            <w:r>
              <w:rPr>
                <w:rFonts w:ascii="Cambria" w:eastAsia="Times New Roman" w:hAnsi="Cambria" w:cs="Times New Roman"/>
                <w:color w:val="000000"/>
                <w:sz w:val="24"/>
                <w:szCs w:val="24"/>
              </w:rPr>
              <w:t xml:space="preserve"> and </w:t>
            </w:r>
            <w:r>
              <w:rPr>
                <w:rFonts w:ascii="Consolas" w:eastAsia="Times New Roman" w:hAnsi="Consolas" w:cs="Times New Roman"/>
                <w:color w:val="000000"/>
              </w:rPr>
              <w:t>cap_colors</w:t>
            </w:r>
            <w:r>
              <w:rPr>
                <w:rFonts w:ascii="Cambria" w:eastAsia="Times New Roman" w:hAnsi="Cambria" w:cs="Times New Roman"/>
                <w:color w:val="000000"/>
                <w:sz w:val="24"/>
                <w:szCs w:val="24"/>
              </w:rPr>
              <w:t>.</w:t>
            </w:r>
          </w:p>
          <w:p w14:paraId="2FC5E2D0" w14:textId="5246C868" w:rsidR="000C2400" w:rsidRDefault="000C2400" w:rsidP="003D5677">
            <w:pPr>
              <w:spacing w:before="180" w:after="180" w:line="240" w:lineRule="auto"/>
              <w:rPr>
                <w:rFonts w:ascii="Times New Roman" w:eastAsia="Times New Roman" w:hAnsi="Times New Roman" w:cs="Times New Roman"/>
                <w:sz w:val="24"/>
                <w:szCs w:val="24"/>
              </w:rPr>
            </w:pPr>
            <w:ins w:id="6507" w:author="RoboGarden Team" w:date="2020-01-23T18:12:00Z">
              <w:r>
                <w:rPr>
                  <w:rFonts w:ascii="Cambria" w:eastAsia="Times New Roman" w:hAnsi="Cambria" w:cs="Times New Roman"/>
                  <w:color w:val="000000"/>
                  <w:sz w:val="24"/>
                  <w:szCs w:val="24"/>
                </w:rPr>
                <w:t xml:space="preserve">Revisit </w:t>
              </w:r>
            </w:ins>
            <w:ins w:id="6508" w:author="RoboGarden Team" w:date="2020-01-23T18:13:00Z">
              <w:r>
                <w:rPr>
                  <w:rFonts w:ascii="Cambria" w:eastAsia="Times New Roman" w:hAnsi="Cambria" w:cs="Times New Roman"/>
                  <w:color w:val="000000"/>
                  <w:sz w:val="24"/>
                  <w:szCs w:val="24"/>
                </w:rPr>
                <w:t xml:space="preserve">the </w:t>
              </w:r>
            </w:ins>
            <w:ins w:id="6509" w:author="Chantelle Dubois Nishiyama" w:date="2020-02-19T22:12:00Z">
              <w:r w:rsidR="00E20B04">
                <w:rPr>
                  <w:rFonts w:ascii="Cambria" w:eastAsia="Times New Roman" w:hAnsi="Cambria" w:cs="Times New Roman"/>
                  <w:color w:val="000000"/>
                  <w:sz w:val="24"/>
                  <w:szCs w:val="24"/>
                </w:rPr>
                <w:t>M</w:t>
              </w:r>
            </w:ins>
            <w:ins w:id="6510" w:author="RoboGarden Team" w:date="2020-01-23T18:13:00Z">
              <w:del w:id="6511" w:author="Chantelle Dubois Nishiyama" w:date="2020-02-19T22:12:00Z">
                <w:r w:rsidDel="00E20B04">
                  <w:rPr>
                    <w:rFonts w:ascii="Cambria" w:eastAsia="Times New Roman" w:hAnsi="Cambria" w:cs="Times New Roman"/>
                    <w:color w:val="000000"/>
                    <w:sz w:val="24"/>
                    <w:szCs w:val="24"/>
                  </w:rPr>
                  <w:delText>m</w:delText>
                </w:r>
              </w:del>
              <w:r>
                <w:rPr>
                  <w:rFonts w:ascii="Cambria" w:eastAsia="Times New Roman" w:hAnsi="Cambria" w:cs="Times New Roman"/>
                  <w:color w:val="000000"/>
                  <w:sz w:val="24"/>
                  <w:szCs w:val="24"/>
                </w:rPr>
                <w:t xml:space="preserve">ushroom dataset </w:t>
              </w:r>
              <w:r w:rsidRPr="000C2400">
                <w:rPr>
                  <w:rFonts w:ascii="Cambria" w:eastAsia="Times New Roman" w:hAnsi="Cambria" w:cs="Times New Roman"/>
                  <w:color w:val="0070C0"/>
                  <w:sz w:val="24"/>
                  <w:szCs w:val="24"/>
                  <w:u w:val="single"/>
                  <w:rPrChange w:id="6512" w:author="RoboGarden Team" w:date="2020-01-23T18:13:00Z">
                    <w:rPr>
                      <w:rFonts w:ascii="Cambria" w:eastAsia="Times New Roman" w:hAnsi="Cambria" w:cs="Times New Roman"/>
                      <w:color w:val="000000"/>
                      <w:sz w:val="24"/>
                      <w:szCs w:val="24"/>
                    </w:rPr>
                  </w:rPrChange>
                </w:rPr>
                <w:t>Here</w:t>
              </w:r>
            </w:ins>
          </w:p>
        </w:tc>
        <w:tc>
          <w:tcPr>
            <w:tcW w:w="270" w:type="dxa"/>
            <w:gridSpan w:val="2"/>
            <w:tcBorders>
              <w:top w:val="nil"/>
              <w:left w:val="nil"/>
              <w:bottom w:val="nil"/>
              <w:right w:val="single" w:sz="4" w:space="0" w:color="DBDBDB" w:themeColor="accent3" w:themeTint="66"/>
            </w:tcBorders>
            <w:shd w:val="clear" w:color="auto" w:fill="FAFAFA"/>
            <w:tcPrChange w:id="6513" w:author="Guest User" w:date="2020-01-21T14:46:00Z">
              <w:tcPr>
                <w:tcW w:w="270" w:type="dxa"/>
                <w:gridSpan w:val="2"/>
                <w:tcBorders>
                  <w:top w:val="nil"/>
                  <w:left w:val="nil"/>
                  <w:bottom w:val="nil"/>
                  <w:right w:val="single" w:sz="4" w:space="0" w:color="DBDBDB"/>
                </w:tcBorders>
                <w:shd w:val="clear" w:color="auto" w:fill="FAFAFA"/>
              </w:tcPr>
            </w:tcPrChange>
          </w:tcPr>
          <w:p w14:paraId="559B076C" w14:textId="77777777" w:rsidR="003D5677" w:rsidRDefault="003D5677" w:rsidP="003D5677">
            <w:pPr>
              <w:rPr>
                <w:color w:val="404040" w:themeColor="text1" w:themeTint="BF"/>
              </w:rPr>
            </w:pPr>
          </w:p>
        </w:tc>
      </w:tr>
      <w:tr w:rsidR="003D5677" w14:paraId="1D482235" w14:textId="77777777" w:rsidTr="485D653E">
        <w:trPr>
          <w:trHeight w:val="80"/>
        </w:trPr>
        <w:tc>
          <w:tcPr>
            <w:tcW w:w="270" w:type="dxa"/>
            <w:tcBorders>
              <w:top w:val="nil"/>
              <w:left w:val="single" w:sz="4" w:space="0" w:color="DBDBDB" w:themeColor="accent3" w:themeTint="66"/>
              <w:bottom w:val="nil"/>
              <w:right w:val="nil"/>
            </w:tcBorders>
            <w:shd w:val="clear" w:color="auto" w:fill="FAFAFA"/>
            <w:tcPrChange w:id="6514" w:author="Guest User" w:date="2020-01-21T14:46:00Z">
              <w:tcPr>
                <w:tcW w:w="270" w:type="dxa"/>
                <w:tcBorders>
                  <w:top w:val="nil"/>
                  <w:left w:val="single" w:sz="4" w:space="0" w:color="DBDBDB"/>
                  <w:bottom w:val="nil"/>
                  <w:right w:val="nil"/>
                </w:tcBorders>
                <w:shd w:val="clear" w:color="auto" w:fill="FAFAFA"/>
              </w:tcPr>
            </w:tcPrChange>
          </w:tcPr>
          <w:p w14:paraId="2BA3E2BC" w14:textId="77777777" w:rsidR="003D5677" w:rsidRDefault="003D5677" w:rsidP="003D5677">
            <w:pPr>
              <w:rPr>
                <w:sz w:val="8"/>
                <w:szCs w:val="8"/>
              </w:rPr>
            </w:pPr>
          </w:p>
        </w:tc>
        <w:tc>
          <w:tcPr>
            <w:tcW w:w="3960" w:type="dxa"/>
            <w:gridSpan w:val="2"/>
            <w:tcBorders>
              <w:top w:val="nil"/>
              <w:left w:val="nil"/>
              <w:bottom w:val="nil"/>
              <w:right w:val="nil"/>
            </w:tcBorders>
            <w:shd w:val="clear" w:color="auto" w:fill="FAFAFA"/>
            <w:vAlign w:val="center"/>
            <w:tcPrChange w:id="6515" w:author="Guest User" w:date="2020-01-21T14:46:00Z">
              <w:tcPr>
                <w:tcW w:w="3960" w:type="dxa"/>
                <w:gridSpan w:val="2"/>
                <w:tcBorders>
                  <w:top w:val="nil"/>
                  <w:left w:val="nil"/>
                  <w:bottom w:val="nil"/>
                  <w:right w:val="nil"/>
                </w:tcBorders>
                <w:shd w:val="clear" w:color="auto" w:fill="FAFAFA"/>
              </w:tcPr>
            </w:tcPrChange>
          </w:tcPr>
          <w:p w14:paraId="493E0FBA" w14:textId="77777777" w:rsidR="003D5677" w:rsidRDefault="003D5677" w:rsidP="003D5677">
            <w:pPr>
              <w:jc w:val="center"/>
              <w:rPr>
                <w:rFonts w:ascii="Open Sans Semibold" w:eastAsia="Open Sans Semibold" w:hAnsi="Open Sans Semibold" w:cs="Open Sans Semibold"/>
                <w:color w:val="FFFFFF"/>
                <w:sz w:val="8"/>
                <w:szCs w:val="8"/>
              </w:rPr>
            </w:pPr>
          </w:p>
        </w:tc>
        <w:tc>
          <w:tcPr>
            <w:tcW w:w="2052" w:type="dxa"/>
            <w:tcBorders>
              <w:top w:val="nil"/>
              <w:left w:val="nil"/>
              <w:bottom w:val="nil"/>
              <w:right w:val="nil"/>
            </w:tcBorders>
            <w:shd w:val="clear" w:color="auto" w:fill="FAFAFA"/>
            <w:vAlign w:val="center"/>
            <w:tcPrChange w:id="6516" w:author="Guest User" w:date="2020-01-21T14:46:00Z">
              <w:tcPr>
                <w:tcW w:w="2052" w:type="dxa"/>
                <w:tcBorders>
                  <w:top w:val="nil"/>
                  <w:left w:val="nil"/>
                  <w:bottom w:val="nil"/>
                  <w:right w:val="nil"/>
                </w:tcBorders>
                <w:shd w:val="clear" w:color="auto" w:fill="FAFAFA"/>
              </w:tcPr>
            </w:tcPrChange>
          </w:tcPr>
          <w:p w14:paraId="6CEE2CB5" w14:textId="77777777" w:rsidR="003D5677" w:rsidRDefault="003D5677" w:rsidP="003D5677">
            <w:pPr>
              <w:rPr>
                <w:color w:val="404040" w:themeColor="text1" w:themeTint="BF"/>
                <w:sz w:val="8"/>
                <w:szCs w:val="8"/>
              </w:rPr>
            </w:pPr>
          </w:p>
        </w:tc>
        <w:tc>
          <w:tcPr>
            <w:tcW w:w="3888" w:type="dxa"/>
            <w:tcBorders>
              <w:top w:val="nil"/>
              <w:left w:val="nil"/>
              <w:bottom w:val="nil"/>
              <w:right w:val="nil"/>
            </w:tcBorders>
            <w:shd w:val="clear" w:color="auto" w:fill="FAFAFA"/>
            <w:vAlign w:val="center"/>
            <w:tcPrChange w:id="6517" w:author="Guest User" w:date="2020-01-21T14:46:00Z">
              <w:tcPr>
                <w:tcW w:w="3888" w:type="dxa"/>
                <w:tcBorders>
                  <w:top w:val="nil"/>
                  <w:left w:val="nil"/>
                  <w:bottom w:val="nil"/>
                  <w:right w:val="nil"/>
                </w:tcBorders>
                <w:shd w:val="clear" w:color="auto" w:fill="FAFAFA"/>
              </w:tcPr>
            </w:tcPrChange>
          </w:tcPr>
          <w:p w14:paraId="0836094E" w14:textId="77777777" w:rsidR="003D5677" w:rsidRDefault="003D5677" w:rsidP="003D5677">
            <w:pPr>
              <w:rPr>
                <w:sz w:val="8"/>
                <w:szCs w:val="8"/>
              </w:rPr>
            </w:pPr>
          </w:p>
        </w:tc>
        <w:tc>
          <w:tcPr>
            <w:tcW w:w="270" w:type="dxa"/>
            <w:gridSpan w:val="2"/>
            <w:tcBorders>
              <w:top w:val="nil"/>
              <w:left w:val="nil"/>
              <w:bottom w:val="nil"/>
              <w:right w:val="single" w:sz="4" w:space="0" w:color="DBDBDB" w:themeColor="accent3" w:themeTint="66"/>
            </w:tcBorders>
            <w:shd w:val="clear" w:color="auto" w:fill="FAFAFA"/>
            <w:tcPrChange w:id="6518" w:author="Guest User" w:date="2020-01-21T14:46:00Z">
              <w:tcPr>
                <w:tcW w:w="270" w:type="dxa"/>
                <w:gridSpan w:val="2"/>
                <w:tcBorders>
                  <w:top w:val="nil"/>
                  <w:left w:val="nil"/>
                  <w:bottom w:val="nil"/>
                  <w:right w:val="single" w:sz="4" w:space="0" w:color="DBDBDB"/>
                </w:tcBorders>
                <w:shd w:val="clear" w:color="auto" w:fill="FAFAFA"/>
              </w:tcPr>
            </w:tcPrChange>
          </w:tcPr>
          <w:p w14:paraId="1C0F9808" w14:textId="77777777" w:rsidR="003D5677" w:rsidRDefault="003D5677" w:rsidP="003D5677">
            <w:pPr>
              <w:rPr>
                <w:sz w:val="8"/>
                <w:szCs w:val="8"/>
              </w:rPr>
            </w:pPr>
          </w:p>
        </w:tc>
      </w:tr>
      <w:tr w:rsidR="003D5677" w14:paraId="0BB97287" w14:textId="77777777" w:rsidTr="485D653E">
        <w:trPr>
          <w:trHeight w:val="1580"/>
        </w:trPr>
        <w:tc>
          <w:tcPr>
            <w:tcW w:w="270" w:type="dxa"/>
            <w:tcBorders>
              <w:top w:val="nil"/>
              <w:left w:val="single" w:sz="4" w:space="0" w:color="E1E1E1"/>
              <w:bottom w:val="nil"/>
              <w:right w:val="nil"/>
            </w:tcBorders>
            <w:shd w:val="clear" w:color="auto" w:fill="FAFAFA"/>
            <w:tcPrChange w:id="6519" w:author="Guest User" w:date="2020-01-21T14:46:00Z">
              <w:tcPr>
                <w:tcW w:w="270" w:type="dxa"/>
                <w:tcBorders>
                  <w:top w:val="nil"/>
                  <w:left w:val="single" w:sz="4" w:space="0" w:color="E1E1E1"/>
                  <w:bottom w:val="nil"/>
                  <w:right w:val="nil"/>
                </w:tcBorders>
                <w:shd w:val="clear" w:color="auto" w:fill="FAFAFA"/>
              </w:tcPr>
            </w:tcPrChange>
          </w:tcPr>
          <w:p w14:paraId="735500AD" w14:textId="77777777" w:rsidR="003D5677" w:rsidRDefault="003D5677" w:rsidP="003D5677"/>
        </w:tc>
        <w:tc>
          <w:tcPr>
            <w:tcW w:w="9915" w:type="dxa"/>
            <w:gridSpan w:val="5"/>
            <w:tcBorders>
              <w:top w:val="nil"/>
              <w:left w:val="nil"/>
              <w:bottom w:val="nil"/>
              <w:right w:val="nil"/>
            </w:tcBorders>
            <w:shd w:val="clear" w:color="auto" w:fill="FFFFFF" w:themeFill="background1"/>
            <w:vAlign w:val="center"/>
            <w:tcPrChange w:id="6520" w:author="Guest User" w:date="2020-01-21T14:46:00Z">
              <w:tcPr>
                <w:tcW w:w="9915" w:type="dxa"/>
                <w:gridSpan w:val="5"/>
                <w:tcBorders>
                  <w:top w:val="nil"/>
                  <w:left w:val="nil"/>
                  <w:bottom w:val="nil"/>
                  <w:right w:val="nil"/>
                </w:tcBorders>
                <w:shd w:val="clear" w:color="auto" w:fill="FFFFFF"/>
              </w:tcPr>
            </w:tcPrChange>
          </w:tcPr>
          <w:p w14:paraId="1F07DA3F" w14:textId="77777777" w:rsidR="003D5677" w:rsidRDefault="003D5677" w:rsidP="003D5677">
            <w:pPr>
              <w:spacing w:line="240" w:lineRule="auto"/>
              <w:jc w:val="center"/>
            </w:pPr>
          </w:p>
        </w:tc>
        <w:tc>
          <w:tcPr>
            <w:tcW w:w="255" w:type="dxa"/>
            <w:tcBorders>
              <w:top w:val="nil"/>
              <w:left w:val="nil"/>
              <w:bottom w:val="nil"/>
              <w:right w:val="single" w:sz="4" w:space="0" w:color="E1E1E1"/>
            </w:tcBorders>
            <w:shd w:val="clear" w:color="auto" w:fill="FAFAFA"/>
            <w:tcPrChange w:id="6521" w:author="Guest User" w:date="2020-01-21T14:46:00Z">
              <w:tcPr>
                <w:tcW w:w="255" w:type="dxa"/>
                <w:tcBorders>
                  <w:top w:val="nil"/>
                  <w:left w:val="nil"/>
                  <w:bottom w:val="nil"/>
                  <w:right w:val="single" w:sz="4" w:space="0" w:color="E1E1E1"/>
                </w:tcBorders>
                <w:shd w:val="clear" w:color="auto" w:fill="FAFAFA"/>
              </w:tcPr>
            </w:tcPrChange>
          </w:tcPr>
          <w:p w14:paraId="0B4C5DDC" w14:textId="77777777" w:rsidR="003D5677" w:rsidRDefault="003D5677" w:rsidP="003D5677"/>
        </w:tc>
      </w:tr>
      <w:tr w:rsidR="003D5677" w14:paraId="7A9C57BE" w14:textId="77777777" w:rsidTr="485D653E">
        <w:trPr>
          <w:trHeight w:val="180"/>
        </w:trPr>
        <w:tc>
          <w:tcPr>
            <w:tcW w:w="270" w:type="dxa"/>
            <w:tcBorders>
              <w:top w:val="nil"/>
              <w:left w:val="single" w:sz="4" w:space="0" w:color="E1E1E1"/>
              <w:bottom w:val="single" w:sz="4" w:space="0" w:color="E1E1E1"/>
              <w:right w:val="nil"/>
            </w:tcBorders>
            <w:shd w:val="clear" w:color="auto" w:fill="FAFAFA"/>
            <w:tcPrChange w:id="6522" w:author="Guest User" w:date="2020-01-21T14:46:00Z">
              <w:tcPr>
                <w:tcW w:w="270" w:type="dxa"/>
                <w:tcBorders>
                  <w:top w:val="nil"/>
                  <w:left w:val="single" w:sz="4" w:space="0" w:color="E1E1E1"/>
                  <w:bottom w:val="single" w:sz="4" w:space="0" w:color="E1E1E1"/>
                  <w:right w:val="nil"/>
                </w:tcBorders>
                <w:shd w:val="clear" w:color="auto" w:fill="FAFAFA"/>
              </w:tcPr>
            </w:tcPrChange>
          </w:tcPr>
          <w:p w14:paraId="646B61F5" w14:textId="77777777" w:rsidR="003D5677" w:rsidRDefault="003D5677" w:rsidP="003D5677">
            <w:pPr>
              <w:spacing w:after="0" w:line="240" w:lineRule="auto"/>
              <w:rPr>
                <w:sz w:val="16"/>
                <w:szCs w:val="16"/>
              </w:rPr>
            </w:pPr>
          </w:p>
        </w:tc>
        <w:tc>
          <w:tcPr>
            <w:tcW w:w="9915" w:type="dxa"/>
            <w:gridSpan w:val="5"/>
            <w:tcBorders>
              <w:top w:val="nil"/>
              <w:left w:val="nil"/>
              <w:bottom w:val="single" w:sz="4" w:space="0" w:color="E1E1E1"/>
              <w:right w:val="nil"/>
            </w:tcBorders>
            <w:shd w:val="clear" w:color="auto" w:fill="FAFAFA"/>
            <w:tcPrChange w:id="6523" w:author="Guest User" w:date="2020-01-21T14:46:00Z">
              <w:tcPr>
                <w:tcW w:w="9915" w:type="dxa"/>
                <w:gridSpan w:val="5"/>
                <w:tcBorders>
                  <w:top w:val="nil"/>
                  <w:left w:val="nil"/>
                  <w:bottom w:val="single" w:sz="4" w:space="0" w:color="E1E1E1"/>
                  <w:right w:val="nil"/>
                </w:tcBorders>
                <w:shd w:val="clear" w:color="auto" w:fill="FAFAFA"/>
              </w:tcPr>
            </w:tcPrChange>
          </w:tcPr>
          <w:p w14:paraId="0699E7B2" w14:textId="77777777" w:rsidR="003D5677" w:rsidRDefault="003D5677" w:rsidP="003D5677">
            <w:pPr>
              <w:spacing w:after="0" w:line="240" w:lineRule="auto"/>
              <w:rPr>
                <w:sz w:val="16"/>
                <w:szCs w:val="16"/>
              </w:rPr>
            </w:pPr>
          </w:p>
        </w:tc>
        <w:tc>
          <w:tcPr>
            <w:tcW w:w="255" w:type="dxa"/>
            <w:tcBorders>
              <w:top w:val="nil"/>
              <w:left w:val="nil"/>
              <w:bottom w:val="single" w:sz="4" w:space="0" w:color="E1E1E1"/>
              <w:right w:val="single" w:sz="4" w:space="0" w:color="E1E1E1"/>
            </w:tcBorders>
            <w:shd w:val="clear" w:color="auto" w:fill="FAFAFA"/>
            <w:tcPrChange w:id="6524" w:author="Guest User" w:date="2020-01-21T14:46:00Z">
              <w:tcPr>
                <w:tcW w:w="255" w:type="dxa"/>
                <w:tcBorders>
                  <w:top w:val="nil"/>
                  <w:left w:val="nil"/>
                  <w:bottom w:val="single" w:sz="4" w:space="0" w:color="E1E1E1"/>
                  <w:right w:val="single" w:sz="4" w:space="0" w:color="E1E1E1"/>
                </w:tcBorders>
                <w:shd w:val="clear" w:color="auto" w:fill="FAFAFA"/>
              </w:tcPr>
            </w:tcPrChange>
          </w:tcPr>
          <w:p w14:paraId="595A5C86" w14:textId="77777777" w:rsidR="003D5677" w:rsidRDefault="003D5677" w:rsidP="003D5677">
            <w:pPr>
              <w:spacing w:after="0" w:line="240" w:lineRule="auto"/>
              <w:rPr>
                <w:sz w:val="16"/>
                <w:szCs w:val="16"/>
              </w:rPr>
            </w:pPr>
          </w:p>
        </w:tc>
      </w:tr>
    </w:tbl>
    <w:p w14:paraId="5ADF16C6" w14:textId="77777777" w:rsidR="003D5677" w:rsidRDefault="003D5677" w:rsidP="003D5677">
      <w:pPr>
        <w:rPr>
          <w:color w:val="404040" w:themeColor="text1" w:themeTint="BF"/>
        </w:rPr>
      </w:pPr>
      <w:r>
        <w:br w:type="page"/>
      </w:r>
    </w:p>
    <w:tbl>
      <w:tblPr>
        <w:tblW w:w="10440" w:type="dxa"/>
        <w:tblInd w:w="-5" w:type="dxa"/>
        <w:tblBorders>
          <w:top w:val="single" w:sz="4" w:space="0" w:color="DBDBDB"/>
          <w:left w:val="single" w:sz="4" w:space="0" w:color="DBDBDB"/>
          <w:bottom w:val="single" w:sz="4" w:space="0" w:color="DBDBDB"/>
          <w:right w:val="single" w:sz="4" w:space="0" w:color="DBDBDB"/>
          <w:insideH w:val="nil"/>
          <w:insideV w:val="nil"/>
        </w:tblBorders>
        <w:tblLayout w:type="fixed"/>
        <w:tblLook w:val="0400" w:firstRow="0" w:lastRow="0" w:firstColumn="0" w:lastColumn="0" w:noHBand="0" w:noVBand="1"/>
      </w:tblPr>
      <w:tblGrid>
        <w:gridCol w:w="270"/>
        <w:gridCol w:w="9900"/>
        <w:gridCol w:w="270"/>
      </w:tblGrid>
      <w:tr w:rsidR="003D5677" w14:paraId="3F8D3091" w14:textId="77777777" w:rsidTr="003D5677">
        <w:trPr>
          <w:trHeight w:val="420"/>
        </w:trPr>
        <w:tc>
          <w:tcPr>
            <w:tcW w:w="10440" w:type="dxa"/>
            <w:gridSpan w:val="3"/>
            <w:tcBorders>
              <w:top w:val="single" w:sz="4" w:space="0" w:color="DBDBDB"/>
              <w:left w:val="single" w:sz="4" w:space="0" w:color="DBDBDB"/>
              <w:bottom w:val="nil"/>
              <w:right w:val="single" w:sz="4" w:space="0" w:color="DBDBDB"/>
            </w:tcBorders>
            <w:shd w:val="clear" w:color="auto" w:fill="FAFAFA"/>
            <w:hideMark/>
          </w:tcPr>
          <w:p w14:paraId="3B79826C" w14:textId="77777777" w:rsidR="003D5677" w:rsidRDefault="003D5677" w:rsidP="003D5677">
            <w:pPr>
              <w:pStyle w:val="Heading3"/>
            </w:pPr>
            <w:r>
              <w:lastRenderedPageBreak/>
              <w:t>Initial Code</w:t>
            </w:r>
          </w:p>
        </w:tc>
      </w:tr>
      <w:tr w:rsidR="003D5677" w14:paraId="0A8012CD" w14:textId="77777777" w:rsidTr="003D5677">
        <w:trPr>
          <w:trHeight w:val="420"/>
        </w:trPr>
        <w:tc>
          <w:tcPr>
            <w:tcW w:w="10440" w:type="dxa"/>
            <w:gridSpan w:val="3"/>
            <w:tcBorders>
              <w:top w:val="single" w:sz="4" w:space="0" w:color="DBDBDB"/>
              <w:left w:val="single" w:sz="4" w:space="0" w:color="DBDBDB"/>
              <w:bottom w:val="nil"/>
              <w:right w:val="single" w:sz="4" w:space="0" w:color="DBDBDB"/>
            </w:tcBorders>
            <w:shd w:val="clear" w:color="auto" w:fill="FAFAFA"/>
            <w:hideMark/>
          </w:tcPr>
          <w:p w14:paraId="268D0185" w14:textId="77777777" w:rsidR="003D5677" w:rsidRDefault="003D5677" w:rsidP="003D5677">
            <w:pPr>
              <w:pStyle w:val="Heading4"/>
              <w:rPr>
                <w:rFonts w:eastAsiaTheme="minorHAnsi"/>
              </w:rPr>
            </w:pPr>
            <w:r>
              <w:rPr>
                <w:rFonts w:eastAsiaTheme="minorHAnsi"/>
              </w:rPr>
              <w:t>Python</w:t>
            </w:r>
          </w:p>
        </w:tc>
      </w:tr>
      <w:tr w:rsidR="003D5677" w14:paraId="62F79EF3" w14:textId="77777777" w:rsidTr="003D5677">
        <w:trPr>
          <w:trHeight w:val="80"/>
        </w:trPr>
        <w:tc>
          <w:tcPr>
            <w:tcW w:w="270" w:type="dxa"/>
            <w:tcBorders>
              <w:top w:val="nil"/>
              <w:left w:val="single" w:sz="4" w:space="0" w:color="DBDBDB"/>
              <w:bottom w:val="nil"/>
              <w:right w:val="nil"/>
            </w:tcBorders>
            <w:shd w:val="clear" w:color="auto" w:fill="FAFAFA"/>
          </w:tcPr>
          <w:p w14:paraId="6E5E00E3" w14:textId="77777777" w:rsidR="003D5677" w:rsidRDefault="003D5677" w:rsidP="003D5677">
            <w:pPr>
              <w:spacing w:after="0" w:line="240" w:lineRule="auto"/>
              <w:rPr>
                <w:sz w:val="16"/>
                <w:szCs w:val="16"/>
              </w:rPr>
            </w:pPr>
          </w:p>
        </w:tc>
        <w:tc>
          <w:tcPr>
            <w:tcW w:w="9900" w:type="dxa"/>
            <w:tcBorders>
              <w:top w:val="nil"/>
              <w:left w:val="nil"/>
              <w:bottom w:val="single" w:sz="4" w:space="0" w:color="808080"/>
              <w:right w:val="nil"/>
            </w:tcBorders>
            <w:shd w:val="clear" w:color="auto" w:fill="FAFAFA"/>
          </w:tcPr>
          <w:p w14:paraId="2754EA12" w14:textId="77777777" w:rsidR="003D5677" w:rsidRDefault="003D5677" w:rsidP="003D5677">
            <w:pPr>
              <w:spacing w:after="0" w:line="240" w:lineRule="auto"/>
              <w:rPr>
                <w:sz w:val="16"/>
                <w:szCs w:val="16"/>
              </w:rPr>
            </w:pPr>
          </w:p>
        </w:tc>
        <w:tc>
          <w:tcPr>
            <w:tcW w:w="270" w:type="dxa"/>
            <w:tcBorders>
              <w:top w:val="nil"/>
              <w:left w:val="nil"/>
              <w:bottom w:val="nil"/>
              <w:right w:val="single" w:sz="4" w:space="0" w:color="DBDBDB"/>
            </w:tcBorders>
            <w:shd w:val="clear" w:color="auto" w:fill="FAFAFA"/>
          </w:tcPr>
          <w:p w14:paraId="7FA473B3" w14:textId="77777777" w:rsidR="003D5677" w:rsidRDefault="003D5677" w:rsidP="003D5677">
            <w:pPr>
              <w:spacing w:after="0" w:line="240" w:lineRule="auto"/>
              <w:rPr>
                <w:sz w:val="16"/>
                <w:szCs w:val="16"/>
              </w:rPr>
            </w:pPr>
          </w:p>
        </w:tc>
      </w:tr>
      <w:tr w:rsidR="003D5677" w14:paraId="54BEB3D0" w14:textId="77777777" w:rsidTr="003D5677">
        <w:trPr>
          <w:trHeight w:val="180"/>
        </w:trPr>
        <w:tc>
          <w:tcPr>
            <w:tcW w:w="270" w:type="dxa"/>
            <w:tcBorders>
              <w:top w:val="nil"/>
              <w:left w:val="single" w:sz="4" w:space="0" w:color="DBDBDB"/>
              <w:bottom w:val="nil"/>
              <w:right w:val="single" w:sz="4" w:space="0" w:color="808080"/>
            </w:tcBorders>
            <w:shd w:val="clear" w:color="auto" w:fill="FAFAFA"/>
          </w:tcPr>
          <w:p w14:paraId="5099B31B" w14:textId="77777777" w:rsidR="003D5677" w:rsidRDefault="003D5677" w:rsidP="003D5677"/>
        </w:tc>
        <w:tc>
          <w:tcPr>
            <w:tcW w:w="9900" w:type="dxa"/>
            <w:tcBorders>
              <w:top w:val="single" w:sz="4" w:space="0" w:color="808080"/>
              <w:left w:val="single" w:sz="4" w:space="0" w:color="808080"/>
              <w:bottom w:val="single" w:sz="4" w:space="0" w:color="808080"/>
              <w:right w:val="single" w:sz="4" w:space="0" w:color="808080"/>
            </w:tcBorders>
            <w:shd w:val="clear" w:color="auto" w:fill="D9D9D9"/>
            <w:vAlign w:val="center"/>
            <w:hideMark/>
          </w:tcPr>
          <w:p w14:paraId="3379030D" w14:textId="77777777" w:rsidR="003D5677" w:rsidRDefault="003D5677" w:rsidP="003D5677">
            <w:pPr>
              <w:rPr>
                <w:rFonts w:ascii="Consolas" w:hAnsi="Consolas" w:cs="Courier New"/>
                <w:sz w:val="19"/>
                <w:szCs w:val="19"/>
                <w:highlight w:val="lightGray"/>
                <w:shd w:val="clear" w:color="auto" w:fill="F9F2F4"/>
              </w:rPr>
            </w:pPr>
            <w:r>
              <w:rPr>
                <w:rFonts w:ascii="Consolas" w:hAnsi="Consolas" w:cs="Courier New"/>
                <w:sz w:val="19"/>
                <w:szCs w:val="19"/>
                <w:highlight w:val="lightGray"/>
                <w:shd w:val="clear" w:color="auto" w:fill="F9F2F4"/>
              </w:rPr>
              <w:t>def main():</w:t>
            </w:r>
          </w:p>
          <w:p w14:paraId="4476E74F" w14:textId="77777777" w:rsidR="003D5677" w:rsidRDefault="003D5677" w:rsidP="003D5677">
            <w:pPr>
              <w:rPr>
                <w:rFonts w:ascii="Consolas" w:hAnsi="Consolas" w:cs="Courier New"/>
                <w:sz w:val="19"/>
                <w:szCs w:val="19"/>
                <w:highlight w:val="lightGray"/>
                <w:shd w:val="clear" w:color="auto" w:fill="F9F2F4"/>
              </w:rPr>
            </w:pPr>
            <w:r>
              <w:rPr>
                <w:rFonts w:ascii="Consolas" w:hAnsi="Consolas" w:cs="Courier New"/>
                <w:sz w:val="19"/>
                <w:szCs w:val="19"/>
                <w:highlight w:val="lightGray"/>
                <w:shd w:val="clear" w:color="auto" w:fill="F9F2F4"/>
              </w:rPr>
              <w:t xml:space="preserve">    import pandas as pd</w:t>
            </w:r>
          </w:p>
          <w:p w14:paraId="20949685" w14:textId="77777777" w:rsidR="003D5677" w:rsidRDefault="003D5677" w:rsidP="003D5677">
            <w:pPr>
              <w:rPr>
                <w:rFonts w:ascii="Consolas" w:hAnsi="Consolas" w:cs="Courier New"/>
                <w:sz w:val="19"/>
                <w:szCs w:val="19"/>
                <w:highlight w:val="lightGray"/>
                <w:shd w:val="clear" w:color="auto" w:fill="F9F2F4"/>
              </w:rPr>
            </w:pPr>
            <w:r>
              <w:rPr>
                <w:rFonts w:ascii="Consolas" w:hAnsi="Consolas" w:cs="Courier New"/>
                <w:sz w:val="19"/>
                <w:szCs w:val="19"/>
                <w:highlight w:val="lightGray"/>
                <w:shd w:val="clear" w:color="auto" w:fill="F9F2F4"/>
              </w:rPr>
              <w:t xml:space="preserve">    dataset = pd.read_csv('mushrooms.csv')</w:t>
            </w:r>
          </w:p>
          <w:p w14:paraId="7F5F3777" w14:textId="77777777" w:rsidR="003D5677" w:rsidRDefault="003D5677" w:rsidP="003D5677">
            <w:pPr>
              <w:rPr>
                <w:rFonts w:ascii="Consolas" w:hAnsi="Consolas" w:cs="Courier New"/>
                <w:sz w:val="19"/>
                <w:szCs w:val="19"/>
                <w:highlight w:val="lightGray"/>
                <w:shd w:val="clear" w:color="auto" w:fill="F9F2F4"/>
              </w:rPr>
            </w:pPr>
            <w:r>
              <w:rPr>
                <w:rFonts w:ascii="Consolas" w:hAnsi="Consolas" w:cs="Courier New"/>
                <w:sz w:val="19"/>
                <w:szCs w:val="19"/>
                <w:highlight w:val="lightGray"/>
                <w:shd w:val="clear" w:color="auto" w:fill="F9F2F4"/>
              </w:rPr>
              <w:t xml:space="preserve">    # Write your code here. Do not change any other parts of the code</w:t>
            </w:r>
          </w:p>
          <w:p w14:paraId="02DFD78E" w14:textId="77777777" w:rsidR="003D5677" w:rsidRDefault="003D5677" w:rsidP="003D5677">
            <w:pPr>
              <w:rPr>
                <w:rFonts w:ascii="Consolas" w:hAnsi="Consolas" w:cs="Courier New"/>
                <w:sz w:val="19"/>
                <w:szCs w:val="19"/>
                <w:highlight w:val="lightGray"/>
                <w:shd w:val="clear" w:color="auto" w:fill="F9F2F4"/>
              </w:rPr>
            </w:pPr>
            <w:r>
              <w:rPr>
                <w:rFonts w:ascii="Consolas" w:hAnsi="Consolas" w:cs="Courier New"/>
                <w:sz w:val="19"/>
                <w:szCs w:val="19"/>
                <w:highlight w:val="lightGray"/>
                <w:shd w:val="clear" w:color="auto" w:fill="F9F2F4"/>
              </w:rPr>
              <w:t xml:space="preserve">    print(edible_percentage)</w:t>
            </w:r>
          </w:p>
          <w:p w14:paraId="605D17DC" w14:textId="77777777" w:rsidR="003D5677" w:rsidRDefault="003D5677" w:rsidP="003D5677">
            <w:pPr>
              <w:rPr>
                <w:rFonts w:ascii="Consolas" w:hAnsi="Consolas" w:cs="Courier New"/>
                <w:sz w:val="19"/>
                <w:szCs w:val="19"/>
                <w:highlight w:val="lightGray"/>
                <w:shd w:val="clear" w:color="auto" w:fill="F9F2F4"/>
              </w:rPr>
            </w:pPr>
            <w:r>
              <w:rPr>
                <w:rFonts w:ascii="Consolas" w:hAnsi="Consolas" w:cs="Courier New"/>
                <w:sz w:val="19"/>
                <w:szCs w:val="19"/>
                <w:highlight w:val="lightGray"/>
                <w:shd w:val="clear" w:color="auto" w:fill="F9F2F4"/>
              </w:rPr>
              <w:t xml:space="preserve">    return edible_count, edible_percentage, cap_colors</w:t>
            </w:r>
          </w:p>
        </w:tc>
        <w:tc>
          <w:tcPr>
            <w:tcW w:w="270" w:type="dxa"/>
            <w:tcBorders>
              <w:top w:val="nil"/>
              <w:left w:val="single" w:sz="4" w:space="0" w:color="808080"/>
              <w:bottom w:val="nil"/>
              <w:right w:val="single" w:sz="4" w:space="0" w:color="DBDBDB"/>
            </w:tcBorders>
            <w:shd w:val="clear" w:color="auto" w:fill="FAFAFA"/>
          </w:tcPr>
          <w:p w14:paraId="6E693261" w14:textId="77777777" w:rsidR="003D5677" w:rsidRDefault="003D5677" w:rsidP="003D5677"/>
        </w:tc>
      </w:tr>
      <w:tr w:rsidR="003D5677" w14:paraId="69FB79CB" w14:textId="77777777" w:rsidTr="003D5677">
        <w:trPr>
          <w:trHeight w:val="180"/>
        </w:trPr>
        <w:tc>
          <w:tcPr>
            <w:tcW w:w="270" w:type="dxa"/>
            <w:tcBorders>
              <w:top w:val="nil"/>
              <w:left w:val="single" w:sz="4" w:space="0" w:color="DBDBDB"/>
              <w:bottom w:val="single" w:sz="4" w:space="0" w:color="E1E1E1"/>
              <w:right w:val="nil"/>
            </w:tcBorders>
            <w:shd w:val="clear" w:color="auto" w:fill="FAFAFA"/>
          </w:tcPr>
          <w:p w14:paraId="33052714" w14:textId="77777777" w:rsidR="003D5677" w:rsidRDefault="003D5677" w:rsidP="003D5677">
            <w:pPr>
              <w:spacing w:after="0" w:line="240" w:lineRule="auto"/>
              <w:rPr>
                <w:sz w:val="16"/>
                <w:szCs w:val="16"/>
              </w:rPr>
            </w:pPr>
          </w:p>
        </w:tc>
        <w:tc>
          <w:tcPr>
            <w:tcW w:w="9900" w:type="dxa"/>
            <w:tcBorders>
              <w:top w:val="single" w:sz="4" w:space="0" w:color="808080"/>
              <w:left w:val="nil"/>
              <w:bottom w:val="single" w:sz="4" w:space="0" w:color="E1E1E1"/>
              <w:right w:val="nil"/>
            </w:tcBorders>
            <w:shd w:val="clear" w:color="auto" w:fill="FAFAFA"/>
          </w:tcPr>
          <w:p w14:paraId="67B8EF0C" w14:textId="77777777" w:rsidR="003D5677" w:rsidRDefault="003D5677" w:rsidP="003D5677">
            <w:pPr>
              <w:spacing w:after="0" w:line="240" w:lineRule="auto"/>
              <w:rPr>
                <w:sz w:val="16"/>
                <w:szCs w:val="16"/>
              </w:rPr>
            </w:pPr>
          </w:p>
        </w:tc>
        <w:tc>
          <w:tcPr>
            <w:tcW w:w="270" w:type="dxa"/>
            <w:tcBorders>
              <w:top w:val="nil"/>
              <w:left w:val="nil"/>
              <w:bottom w:val="single" w:sz="4" w:space="0" w:color="E1E1E1"/>
              <w:right w:val="single" w:sz="4" w:space="0" w:color="DBDBDB"/>
            </w:tcBorders>
            <w:shd w:val="clear" w:color="auto" w:fill="FAFAFA"/>
          </w:tcPr>
          <w:p w14:paraId="3CB795D2" w14:textId="77777777" w:rsidR="003D5677" w:rsidRDefault="003D5677" w:rsidP="003D5677">
            <w:pPr>
              <w:spacing w:after="0" w:line="240" w:lineRule="auto"/>
              <w:rPr>
                <w:sz w:val="16"/>
                <w:szCs w:val="16"/>
              </w:rPr>
            </w:pPr>
          </w:p>
        </w:tc>
      </w:tr>
    </w:tbl>
    <w:p w14:paraId="6F7C5F26" w14:textId="77777777" w:rsidR="003D5677" w:rsidRDefault="003D5677" w:rsidP="003D5677">
      <w:pPr>
        <w:rPr>
          <w:color w:val="404040" w:themeColor="text1" w:themeTint="BF"/>
        </w:rPr>
      </w:pPr>
    </w:p>
    <w:tbl>
      <w:tblPr>
        <w:tblW w:w="10440" w:type="dxa"/>
        <w:tblInd w:w="-5" w:type="dxa"/>
        <w:tblBorders>
          <w:top w:val="single" w:sz="4" w:space="0" w:color="DBDBDB"/>
          <w:left w:val="single" w:sz="4" w:space="0" w:color="DBDBDB"/>
          <w:bottom w:val="single" w:sz="4" w:space="0" w:color="DBDBDB"/>
          <w:right w:val="single" w:sz="4" w:space="0" w:color="DBDBDB"/>
          <w:insideH w:val="nil"/>
          <w:insideV w:val="nil"/>
        </w:tblBorders>
        <w:tblLayout w:type="fixed"/>
        <w:tblLook w:val="0400" w:firstRow="0" w:lastRow="0" w:firstColumn="0" w:lastColumn="0" w:noHBand="0" w:noVBand="1"/>
      </w:tblPr>
      <w:tblGrid>
        <w:gridCol w:w="270"/>
        <w:gridCol w:w="9900"/>
        <w:gridCol w:w="270"/>
      </w:tblGrid>
      <w:tr w:rsidR="003D5677" w14:paraId="6FC32570" w14:textId="77777777" w:rsidTr="003D5677">
        <w:trPr>
          <w:trHeight w:val="420"/>
        </w:trPr>
        <w:tc>
          <w:tcPr>
            <w:tcW w:w="10440" w:type="dxa"/>
            <w:gridSpan w:val="3"/>
            <w:tcBorders>
              <w:top w:val="single" w:sz="4" w:space="0" w:color="DBDBDB"/>
              <w:left w:val="single" w:sz="4" w:space="0" w:color="DBDBDB"/>
              <w:bottom w:val="nil"/>
              <w:right w:val="single" w:sz="4" w:space="0" w:color="DBDBDB"/>
            </w:tcBorders>
            <w:shd w:val="clear" w:color="auto" w:fill="FAFAFA"/>
            <w:hideMark/>
          </w:tcPr>
          <w:p w14:paraId="115B1F0E" w14:textId="77777777" w:rsidR="003D5677" w:rsidRDefault="003D5677" w:rsidP="003D5677">
            <w:pPr>
              <w:pStyle w:val="Heading3"/>
            </w:pPr>
            <w:r>
              <w:t>Model Code</w:t>
            </w:r>
          </w:p>
        </w:tc>
      </w:tr>
      <w:tr w:rsidR="003D5677" w14:paraId="4D39DD29" w14:textId="77777777" w:rsidTr="003D5677">
        <w:trPr>
          <w:trHeight w:val="420"/>
        </w:trPr>
        <w:tc>
          <w:tcPr>
            <w:tcW w:w="10440" w:type="dxa"/>
            <w:gridSpan w:val="3"/>
            <w:tcBorders>
              <w:top w:val="single" w:sz="4" w:space="0" w:color="DBDBDB"/>
              <w:left w:val="single" w:sz="4" w:space="0" w:color="DBDBDB"/>
              <w:bottom w:val="nil"/>
              <w:right w:val="single" w:sz="4" w:space="0" w:color="DBDBDB"/>
            </w:tcBorders>
            <w:shd w:val="clear" w:color="auto" w:fill="FAFAFA"/>
            <w:hideMark/>
          </w:tcPr>
          <w:p w14:paraId="2C803339" w14:textId="77777777" w:rsidR="003D5677" w:rsidRDefault="003D5677" w:rsidP="003D5677">
            <w:pPr>
              <w:pStyle w:val="Heading4"/>
              <w:rPr>
                <w:rFonts w:eastAsiaTheme="minorHAnsi"/>
              </w:rPr>
            </w:pPr>
            <w:r>
              <w:rPr>
                <w:rFonts w:eastAsiaTheme="minorHAnsi"/>
              </w:rPr>
              <w:t>Python</w:t>
            </w:r>
          </w:p>
        </w:tc>
      </w:tr>
      <w:tr w:rsidR="003D5677" w14:paraId="59416925" w14:textId="77777777" w:rsidTr="003D5677">
        <w:trPr>
          <w:trHeight w:val="80"/>
        </w:trPr>
        <w:tc>
          <w:tcPr>
            <w:tcW w:w="270" w:type="dxa"/>
            <w:tcBorders>
              <w:top w:val="nil"/>
              <w:left w:val="single" w:sz="4" w:space="0" w:color="DBDBDB"/>
              <w:bottom w:val="nil"/>
              <w:right w:val="nil"/>
            </w:tcBorders>
            <w:shd w:val="clear" w:color="auto" w:fill="FAFAFA"/>
          </w:tcPr>
          <w:p w14:paraId="3FE6445D" w14:textId="77777777" w:rsidR="003D5677" w:rsidRDefault="003D5677" w:rsidP="003D5677">
            <w:pPr>
              <w:spacing w:after="0" w:line="240" w:lineRule="auto"/>
              <w:rPr>
                <w:sz w:val="16"/>
                <w:szCs w:val="16"/>
              </w:rPr>
            </w:pPr>
          </w:p>
        </w:tc>
        <w:tc>
          <w:tcPr>
            <w:tcW w:w="9900" w:type="dxa"/>
            <w:tcBorders>
              <w:top w:val="nil"/>
              <w:left w:val="nil"/>
              <w:bottom w:val="single" w:sz="4" w:space="0" w:color="808080"/>
              <w:right w:val="nil"/>
            </w:tcBorders>
            <w:shd w:val="clear" w:color="auto" w:fill="FAFAFA"/>
          </w:tcPr>
          <w:p w14:paraId="7FD96EC9" w14:textId="77777777" w:rsidR="003D5677" w:rsidRDefault="003D5677" w:rsidP="003D5677">
            <w:pPr>
              <w:spacing w:after="0" w:line="240" w:lineRule="auto"/>
              <w:rPr>
                <w:sz w:val="16"/>
                <w:szCs w:val="16"/>
              </w:rPr>
            </w:pPr>
          </w:p>
        </w:tc>
        <w:tc>
          <w:tcPr>
            <w:tcW w:w="270" w:type="dxa"/>
            <w:tcBorders>
              <w:top w:val="nil"/>
              <w:left w:val="nil"/>
              <w:bottom w:val="nil"/>
              <w:right w:val="single" w:sz="4" w:space="0" w:color="DBDBDB"/>
            </w:tcBorders>
            <w:shd w:val="clear" w:color="auto" w:fill="FAFAFA"/>
          </w:tcPr>
          <w:p w14:paraId="537C0E67" w14:textId="77777777" w:rsidR="003D5677" w:rsidRDefault="003D5677" w:rsidP="003D5677">
            <w:pPr>
              <w:spacing w:after="0" w:line="240" w:lineRule="auto"/>
              <w:rPr>
                <w:sz w:val="16"/>
                <w:szCs w:val="16"/>
              </w:rPr>
            </w:pPr>
          </w:p>
        </w:tc>
      </w:tr>
      <w:tr w:rsidR="003D5677" w14:paraId="2E9388DE" w14:textId="77777777" w:rsidTr="003D5677">
        <w:trPr>
          <w:trHeight w:val="180"/>
        </w:trPr>
        <w:tc>
          <w:tcPr>
            <w:tcW w:w="270" w:type="dxa"/>
            <w:tcBorders>
              <w:top w:val="nil"/>
              <w:left w:val="single" w:sz="4" w:space="0" w:color="DBDBDB"/>
              <w:bottom w:val="nil"/>
              <w:right w:val="single" w:sz="4" w:space="0" w:color="808080"/>
            </w:tcBorders>
            <w:shd w:val="clear" w:color="auto" w:fill="FAFAFA"/>
          </w:tcPr>
          <w:p w14:paraId="3D6BA794" w14:textId="77777777" w:rsidR="003D5677" w:rsidRDefault="003D5677" w:rsidP="003D5677"/>
        </w:tc>
        <w:tc>
          <w:tcPr>
            <w:tcW w:w="9900" w:type="dxa"/>
            <w:tcBorders>
              <w:top w:val="single" w:sz="4" w:space="0" w:color="808080"/>
              <w:left w:val="single" w:sz="4" w:space="0" w:color="808080"/>
              <w:bottom w:val="single" w:sz="4" w:space="0" w:color="808080"/>
              <w:right w:val="single" w:sz="4" w:space="0" w:color="808080"/>
            </w:tcBorders>
            <w:shd w:val="clear" w:color="auto" w:fill="D9D9D9"/>
            <w:vAlign w:val="center"/>
          </w:tcPr>
          <w:p w14:paraId="6608AB42" w14:textId="77777777" w:rsidR="003D5677" w:rsidRDefault="003D5677" w:rsidP="003D5677">
            <w:pPr>
              <w:rPr>
                <w:rFonts w:ascii="Consolas" w:hAnsi="Consolas" w:cs="Courier New"/>
                <w:sz w:val="19"/>
                <w:szCs w:val="19"/>
                <w:highlight w:val="lightGray"/>
                <w:shd w:val="clear" w:color="auto" w:fill="F9F2F4"/>
              </w:rPr>
            </w:pPr>
            <w:r>
              <w:rPr>
                <w:rFonts w:ascii="Consolas" w:hAnsi="Consolas" w:cs="Courier New"/>
                <w:sz w:val="19"/>
                <w:szCs w:val="19"/>
                <w:highlight w:val="lightGray"/>
                <w:shd w:val="clear" w:color="auto" w:fill="F9F2F4"/>
              </w:rPr>
              <w:t>def main():</w:t>
            </w:r>
          </w:p>
          <w:p w14:paraId="759F02A7" w14:textId="77777777" w:rsidR="003D5677" w:rsidRDefault="003D5677" w:rsidP="003D5677">
            <w:pPr>
              <w:rPr>
                <w:rFonts w:ascii="Consolas" w:hAnsi="Consolas" w:cs="Courier New"/>
                <w:sz w:val="19"/>
                <w:szCs w:val="19"/>
                <w:highlight w:val="lightGray"/>
                <w:shd w:val="clear" w:color="auto" w:fill="F9F2F4"/>
              </w:rPr>
            </w:pPr>
          </w:p>
          <w:p w14:paraId="7035AE49" w14:textId="77777777" w:rsidR="003D5677" w:rsidRDefault="003D5677" w:rsidP="003D5677">
            <w:pPr>
              <w:rPr>
                <w:rFonts w:ascii="Consolas" w:hAnsi="Consolas" w:cs="Courier New"/>
                <w:sz w:val="19"/>
                <w:szCs w:val="19"/>
                <w:highlight w:val="lightGray"/>
                <w:shd w:val="clear" w:color="auto" w:fill="F9F2F4"/>
              </w:rPr>
            </w:pPr>
            <w:r>
              <w:rPr>
                <w:rFonts w:ascii="Consolas" w:hAnsi="Consolas" w:cs="Courier New"/>
                <w:sz w:val="19"/>
                <w:szCs w:val="19"/>
                <w:highlight w:val="lightGray"/>
                <w:shd w:val="clear" w:color="auto" w:fill="F9F2F4"/>
              </w:rPr>
              <w:t xml:space="preserve">    import pandas as pd</w:t>
            </w:r>
          </w:p>
          <w:p w14:paraId="566C1CD5" w14:textId="77777777" w:rsidR="003D5677" w:rsidRDefault="003D5677" w:rsidP="003D5677">
            <w:pPr>
              <w:rPr>
                <w:rFonts w:ascii="Consolas" w:hAnsi="Consolas" w:cs="Courier New"/>
                <w:sz w:val="19"/>
                <w:szCs w:val="19"/>
                <w:highlight w:val="lightGray"/>
                <w:shd w:val="clear" w:color="auto" w:fill="F9F2F4"/>
              </w:rPr>
            </w:pPr>
            <w:r>
              <w:rPr>
                <w:rFonts w:ascii="Consolas" w:hAnsi="Consolas" w:cs="Courier New"/>
                <w:sz w:val="19"/>
                <w:szCs w:val="19"/>
                <w:highlight w:val="lightGray"/>
                <w:shd w:val="clear" w:color="auto" w:fill="F9F2F4"/>
              </w:rPr>
              <w:t xml:space="preserve">    dataset = pd.read_csv('mushrooms.csv')</w:t>
            </w:r>
          </w:p>
          <w:p w14:paraId="0C9AEA07" w14:textId="77777777" w:rsidR="003D5677" w:rsidRDefault="003D5677" w:rsidP="003D5677">
            <w:pPr>
              <w:rPr>
                <w:rFonts w:ascii="Consolas" w:hAnsi="Consolas" w:cs="Courier New"/>
                <w:sz w:val="19"/>
                <w:szCs w:val="19"/>
                <w:highlight w:val="lightGray"/>
                <w:shd w:val="clear" w:color="auto" w:fill="F9F2F4"/>
              </w:rPr>
            </w:pPr>
          </w:p>
          <w:p w14:paraId="2E10CF6F" w14:textId="77777777" w:rsidR="003D5677" w:rsidRDefault="003D5677" w:rsidP="003D5677">
            <w:pPr>
              <w:rPr>
                <w:rFonts w:ascii="Consolas" w:hAnsi="Consolas" w:cs="Courier New"/>
                <w:sz w:val="19"/>
                <w:szCs w:val="19"/>
                <w:highlight w:val="lightGray"/>
                <w:shd w:val="clear" w:color="auto" w:fill="F9F2F4"/>
              </w:rPr>
            </w:pPr>
            <w:r>
              <w:rPr>
                <w:rFonts w:ascii="Consolas" w:hAnsi="Consolas" w:cs="Courier New"/>
                <w:sz w:val="19"/>
                <w:szCs w:val="19"/>
                <w:highlight w:val="lightGray"/>
                <w:shd w:val="clear" w:color="auto" w:fill="F9F2F4"/>
              </w:rPr>
              <w:t xml:space="preserve">    import numpy as np</w:t>
            </w:r>
          </w:p>
          <w:p w14:paraId="55F29457" w14:textId="77777777" w:rsidR="003D5677" w:rsidRDefault="003D5677" w:rsidP="003D5677">
            <w:pPr>
              <w:rPr>
                <w:rFonts w:ascii="Consolas" w:hAnsi="Consolas" w:cs="Courier New"/>
                <w:sz w:val="19"/>
                <w:szCs w:val="19"/>
                <w:highlight w:val="lightGray"/>
                <w:shd w:val="clear" w:color="auto" w:fill="F9F2F4"/>
              </w:rPr>
            </w:pPr>
            <w:r>
              <w:rPr>
                <w:rFonts w:ascii="Consolas" w:hAnsi="Consolas" w:cs="Courier New"/>
                <w:sz w:val="19"/>
                <w:szCs w:val="19"/>
                <w:highlight w:val="lightGray"/>
                <w:shd w:val="clear" w:color="auto" w:fill="F9F2F4"/>
              </w:rPr>
              <w:t xml:space="preserve">    edible_count = np.count_nonzero(dataset.iloc[:, 0].values == 'e')</w:t>
            </w:r>
          </w:p>
          <w:p w14:paraId="56319E3A" w14:textId="77777777" w:rsidR="003D5677" w:rsidRDefault="003D5677" w:rsidP="003D5677">
            <w:pPr>
              <w:rPr>
                <w:rFonts w:ascii="Consolas" w:hAnsi="Consolas" w:cs="Courier New"/>
                <w:sz w:val="19"/>
                <w:szCs w:val="19"/>
                <w:highlight w:val="lightGray"/>
                <w:shd w:val="clear" w:color="auto" w:fill="F9F2F4"/>
              </w:rPr>
            </w:pPr>
            <w:r>
              <w:rPr>
                <w:rFonts w:ascii="Consolas" w:hAnsi="Consolas" w:cs="Courier New"/>
                <w:sz w:val="19"/>
                <w:szCs w:val="19"/>
                <w:highlight w:val="lightGray"/>
                <w:shd w:val="clear" w:color="auto" w:fill="F9F2F4"/>
              </w:rPr>
              <w:t xml:space="preserve">    cap_colors = set(np.unique(dataset.iloc[:, 3].values))</w:t>
            </w:r>
          </w:p>
          <w:p w14:paraId="489001FE" w14:textId="77777777" w:rsidR="003D5677" w:rsidRDefault="003D5677" w:rsidP="003D5677">
            <w:pPr>
              <w:rPr>
                <w:rFonts w:ascii="Consolas" w:hAnsi="Consolas" w:cs="Courier New"/>
                <w:sz w:val="19"/>
                <w:szCs w:val="19"/>
                <w:highlight w:val="lightGray"/>
                <w:shd w:val="clear" w:color="auto" w:fill="F9F2F4"/>
              </w:rPr>
            </w:pPr>
            <w:r>
              <w:rPr>
                <w:rFonts w:ascii="Consolas" w:hAnsi="Consolas" w:cs="Courier New"/>
                <w:sz w:val="19"/>
                <w:szCs w:val="19"/>
                <w:highlight w:val="lightGray"/>
                <w:shd w:val="clear" w:color="auto" w:fill="F9F2F4"/>
              </w:rPr>
              <w:t xml:space="preserve">    </w:t>
            </w:r>
          </w:p>
          <w:p w14:paraId="57A94ED4" w14:textId="77777777" w:rsidR="003D5677" w:rsidRDefault="003D5677" w:rsidP="003D5677">
            <w:pPr>
              <w:rPr>
                <w:rFonts w:ascii="Consolas" w:hAnsi="Consolas" w:cs="Courier New"/>
                <w:sz w:val="19"/>
                <w:szCs w:val="19"/>
                <w:highlight w:val="lightGray"/>
                <w:shd w:val="clear" w:color="auto" w:fill="F9F2F4"/>
              </w:rPr>
            </w:pPr>
            <w:r>
              <w:rPr>
                <w:rFonts w:ascii="Consolas" w:hAnsi="Consolas" w:cs="Courier New"/>
                <w:sz w:val="19"/>
                <w:szCs w:val="19"/>
                <w:highlight w:val="lightGray"/>
                <w:shd w:val="clear" w:color="auto" w:fill="F9F2F4"/>
              </w:rPr>
              <w:t xml:space="preserve">    total_count = dataset.shape[0]</w:t>
            </w:r>
          </w:p>
          <w:p w14:paraId="154207E4" w14:textId="77777777" w:rsidR="003D5677" w:rsidRDefault="003D5677" w:rsidP="003D5677">
            <w:pPr>
              <w:rPr>
                <w:rFonts w:ascii="Consolas" w:hAnsi="Consolas" w:cs="Courier New"/>
                <w:sz w:val="19"/>
                <w:szCs w:val="19"/>
                <w:highlight w:val="lightGray"/>
                <w:shd w:val="clear" w:color="auto" w:fill="F9F2F4"/>
              </w:rPr>
            </w:pPr>
          </w:p>
          <w:p w14:paraId="21356662" w14:textId="77777777" w:rsidR="003D5677" w:rsidRDefault="003D5677" w:rsidP="003D5677">
            <w:pPr>
              <w:rPr>
                <w:rFonts w:ascii="Consolas" w:hAnsi="Consolas" w:cs="Courier New"/>
                <w:sz w:val="19"/>
                <w:szCs w:val="19"/>
                <w:highlight w:val="lightGray"/>
                <w:shd w:val="clear" w:color="auto" w:fill="F9F2F4"/>
              </w:rPr>
            </w:pPr>
            <w:r>
              <w:rPr>
                <w:rFonts w:ascii="Consolas" w:hAnsi="Consolas" w:cs="Courier New"/>
                <w:sz w:val="19"/>
                <w:szCs w:val="19"/>
                <w:highlight w:val="lightGray"/>
                <w:shd w:val="clear" w:color="auto" w:fill="F9F2F4"/>
              </w:rPr>
              <w:t xml:space="preserve">    edible_percentage = edible_count / total_count</w:t>
            </w:r>
          </w:p>
          <w:p w14:paraId="18A58C0E" w14:textId="77777777" w:rsidR="003D5677" w:rsidRDefault="003D5677" w:rsidP="003D5677">
            <w:pPr>
              <w:rPr>
                <w:rFonts w:ascii="Consolas" w:hAnsi="Consolas" w:cs="Courier New"/>
                <w:sz w:val="19"/>
                <w:szCs w:val="19"/>
                <w:highlight w:val="lightGray"/>
                <w:shd w:val="clear" w:color="auto" w:fill="F9F2F4"/>
              </w:rPr>
            </w:pPr>
          </w:p>
          <w:p w14:paraId="21FAAF62" w14:textId="77777777" w:rsidR="003D5677" w:rsidRDefault="003D5677" w:rsidP="003D5677">
            <w:pPr>
              <w:rPr>
                <w:rFonts w:ascii="Consolas" w:hAnsi="Consolas" w:cs="Courier New"/>
                <w:sz w:val="19"/>
                <w:szCs w:val="19"/>
                <w:highlight w:val="lightGray"/>
                <w:shd w:val="clear" w:color="auto" w:fill="F9F2F4"/>
              </w:rPr>
            </w:pPr>
            <w:r>
              <w:rPr>
                <w:rFonts w:ascii="Consolas" w:hAnsi="Consolas" w:cs="Courier New"/>
                <w:sz w:val="19"/>
                <w:szCs w:val="19"/>
                <w:highlight w:val="lightGray"/>
                <w:shd w:val="clear" w:color="auto" w:fill="F9F2F4"/>
              </w:rPr>
              <w:t xml:space="preserve">    print(edible_percentage)</w:t>
            </w:r>
          </w:p>
          <w:p w14:paraId="29270238" w14:textId="77777777" w:rsidR="003D5677" w:rsidRDefault="003D5677" w:rsidP="003D5677">
            <w:pPr>
              <w:rPr>
                <w:rFonts w:ascii="Consolas" w:hAnsi="Consolas" w:cs="Courier New"/>
                <w:sz w:val="19"/>
                <w:szCs w:val="19"/>
                <w:highlight w:val="lightGray"/>
                <w:shd w:val="clear" w:color="auto" w:fill="F9F2F4"/>
              </w:rPr>
            </w:pPr>
            <w:r>
              <w:rPr>
                <w:rFonts w:ascii="Consolas" w:hAnsi="Consolas" w:cs="Courier New"/>
                <w:sz w:val="19"/>
                <w:szCs w:val="19"/>
                <w:highlight w:val="lightGray"/>
                <w:shd w:val="clear" w:color="auto" w:fill="F9F2F4"/>
              </w:rPr>
              <w:t xml:space="preserve">    return edible_count, edible_percentage, cap_colors</w:t>
            </w:r>
          </w:p>
        </w:tc>
        <w:tc>
          <w:tcPr>
            <w:tcW w:w="270" w:type="dxa"/>
            <w:tcBorders>
              <w:top w:val="nil"/>
              <w:left w:val="single" w:sz="4" w:space="0" w:color="808080"/>
              <w:bottom w:val="nil"/>
              <w:right w:val="single" w:sz="4" w:space="0" w:color="DBDBDB"/>
            </w:tcBorders>
            <w:shd w:val="clear" w:color="auto" w:fill="FAFAFA"/>
          </w:tcPr>
          <w:p w14:paraId="588CD9FC" w14:textId="77777777" w:rsidR="003D5677" w:rsidRDefault="003D5677" w:rsidP="003D5677"/>
        </w:tc>
      </w:tr>
      <w:tr w:rsidR="003D5677" w14:paraId="0419C918" w14:textId="77777777" w:rsidTr="003D5677">
        <w:trPr>
          <w:trHeight w:val="180"/>
        </w:trPr>
        <w:tc>
          <w:tcPr>
            <w:tcW w:w="270" w:type="dxa"/>
            <w:tcBorders>
              <w:top w:val="nil"/>
              <w:left w:val="single" w:sz="4" w:space="0" w:color="DBDBDB"/>
              <w:bottom w:val="single" w:sz="4" w:space="0" w:color="E1E1E1"/>
              <w:right w:val="nil"/>
            </w:tcBorders>
            <w:shd w:val="clear" w:color="auto" w:fill="FAFAFA"/>
          </w:tcPr>
          <w:p w14:paraId="6CF66AD6" w14:textId="77777777" w:rsidR="003D5677" w:rsidRDefault="003D5677" w:rsidP="003D5677">
            <w:pPr>
              <w:spacing w:after="0" w:line="240" w:lineRule="auto"/>
              <w:rPr>
                <w:sz w:val="16"/>
                <w:szCs w:val="16"/>
              </w:rPr>
            </w:pPr>
          </w:p>
        </w:tc>
        <w:tc>
          <w:tcPr>
            <w:tcW w:w="9900" w:type="dxa"/>
            <w:tcBorders>
              <w:top w:val="single" w:sz="4" w:space="0" w:color="808080"/>
              <w:left w:val="nil"/>
              <w:bottom w:val="single" w:sz="4" w:space="0" w:color="E1E1E1"/>
              <w:right w:val="nil"/>
            </w:tcBorders>
            <w:shd w:val="clear" w:color="auto" w:fill="FAFAFA"/>
          </w:tcPr>
          <w:p w14:paraId="446D8ACE" w14:textId="77777777" w:rsidR="003D5677" w:rsidRDefault="003D5677" w:rsidP="003D5677">
            <w:pPr>
              <w:spacing w:after="0" w:line="240" w:lineRule="auto"/>
              <w:rPr>
                <w:sz w:val="16"/>
                <w:szCs w:val="16"/>
              </w:rPr>
            </w:pPr>
          </w:p>
        </w:tc>
        <w:tc>
          <w:tcPr>
            <w:tcW w:w="270" w:type="dxa"/>
            <w:tcBorders>
              <w:top w:val="nil"/>
              <w:left w:val="nil"/>
              <w:bottom w:val="single" w:sz="4" w:space="0" w:color="E1E1E1"/>
              <w:right w:val="single" w:sz="4" w:space="0" w:color="DBDBDB"/>
            </w:tcBorders>
            <w:shd w:val="clear" w:color="auto" w:fill="FAFAFA"/>
          </w:tcPr>
          <w:p w14:paraId="3972CC70" w14:textId="77777777" w:rsidR="003D5677" w:rsidRDefault="003D5677" w:rsidP="003D5677">
            <w:pPr>
              <w:spacing w:after="0" w:line="240" w:lineRule="auto"/>
              <w:rPr>
                <w:sz w:val="16"/>
                <w:szCs w:val="16"/>
              </w:rPr>
            </w:pPr>
          </w:p>
        </w:tc>
      </w:tr>
    </w:tbl>
    <w:p w14:paraId="6C44607A" w14:textId="77777777" w:rsidR="003D5677" w:rsidRDefault="003D5677" w:rsidP="003D5677">
      <w:pPr>
        <w:pStyle w:val="NoSpacing"/>
      </w:pPr>
    </w:p>
    <w:p w14:paraId="07B091C9" w14:textId="693C6460" w:rsidR="008B6276" w:rsidRDefault="008B6276" w:rsidP="003D5677">
      <w:pPr>
        <w:pStyle w:val="NormalWeb"/>
        <w:spacing w:before="0" w:beforeAutospacing="0" w:after="120" w:afterAutospacing="0"/>
        <w:rPr>
          <w:highlight w:val="yellow"/>
        </w:rPr>
      </w:pPr>
    </w:p>
    <w:p w14:paraId="1BD583FE" w14:textId="77777777" w:rsidR="008B6276" w:rsidRPr="006B0349" w:rsidRDefault="008B6276" w:rsidP="008B6276">
      <w:pPr>
        <w:pStyle w:val="NormalWeb"/>
        <w:spacing w:before="0" w:beforeAutospacing="0" w:after="120" w:afterAutospacing="0"/>
        <w:rPr>
          <w:rFonts w:asciiTheme="minorHAnsi" w:hAnsiTheme="minorHAnsi" w:cstheme="minorHAnsi"/>
          <w:sz w:val="22"/>
          <w:szCs w:val="22"/>
        </w:rPr>
      </w:pPr>
      <w:r>
        <w:rPr>
          <w:highlight w:val="yellow"/>
        </w:rPr>
        <w:br/>
      </w:r>
    </w:p>
    <w:p w14:paraId="0B8EBB9E" w14:textId="0E718943" w:rsidR="00FA4DD4" w:rsidRDefault="00FA4DD4" w:rsidP="00FA4DD4">
      <w:pPr>
        <w:rPr>
          <w:rFonts w:ascii="Open Sans" w:hAnsi="Open Sans" w:cs="Open Sans"/>
        </w:rPr>
      </w:pPr>
      <w:r>
        <w:rPr>
          <w:highlight w:val="magenta"/>
        </w:rPr>
        <w:lastRenderedPageBreak/>
        <w:t>Mission 3 - Editor Mission: Apply Statistics to the Iris dataset</w:t>
      </w:r>
    </w:p>
    <w:p w14:paraId="7DC05D0F" w14:textId="77777777" w:rsidR="00FA4DD4" w:rsidRDefault="00FA4DD4" w:rsidP="00FA4DD4">
      <w:pPr>
        <w:pStyle w:val="NormalWeb"/>
        <w:spacing w:before="0" w:beforeAutospacing="0" w:after="120" w:afterAutospacing="0"/>
        <w:rPr>
          <w:rFonts w:ascii="Calibri" w:hAnsi="Calibri" w:cs="Calibri"/>
          <w:sz w:val="22"/>
          <w:szCs w:val="22"/>
        </w:rPr>
      </w:pPr>
    </w:p>
    <w:p w14:paraId="40A5879C" w14:textId="47BD4C4D" w:rsidR="00652B62" w:rsidRDefault="00652B62" w:rsidP="00652B62">
      <w:pPr>
        <w:rPr>
          <w:rStyle w:val="Strong"/>
          <w:rFonts w:eastAsia="Times New Roman" w:cstheme="minorHAnsi"/>
          <w:szCs w:val="24"/>
        </w:rPr>
      </w:pPr>
      <w:r>
        <w:rPr>
          <w:rStyle w:val="Strong"/>
          <w:rFonts w:eastAsia="Times New Roman" w:cstheme="minorHAnsi"/>
          <w:szCs w:val="24"/>
          <w:highlight w:val="yellow"/>
        </w:rPr>
        <w:t>Mission 3</w:t>
      </w:r>
      <w:r w:rsidRPr="00DF56DB">
        <w:rPr>
          <w:rStyle w:val="Strong"/>
          <w:rFonts w:eastAsia="Times New Roman" w:cstheme="minorHAnsi"/>
          <w:szCs w:val="24"/>
          <w:highlight w:val="yellow"/>
        </w:rPr>
        <w:t xml:space="preserve"> Essential </w:t>
      </w:r>
      <w:r>
        <w:rPr>
          <w:rStyle w:val="Strong"/>
          <w:rFonts w:eastAsia="Times New Roman" w:cstheme="minorHAnsi"/>
          <w:szCs w:val="24"/>
          <w:highlight w:val="yellow"/>
        </w:rPr>
        <w:t>Purpose</w:t>
      </w:r>
      <w:r w:rsidRPr="00DF56DB">
        <w:rPr>
          <w:rStyle w:val="Strong"/>
          <w:rFonts w:eastAsia="Times New Roman" w:cstheme="minorHAnsi"/>
          <w:szCs w:val="24"/>
          <w:highlight w:val="yellow"/>
        </w:rPr>
        <w:t>:</w:t>
      </w:r>
      <w:r w:rsidRPr="00DF56DB">
        <w:rPr>
          <w:rStyle w:val="Strong"/>
          <w:rFonts w:eastAsia="Times New Roman" w:cstheme="minorHAnsi"/>
          <w:szCs w:val="24"/>
        </w:rPr>
        <w:t xml:space="preserve"> </w:t>
      </w:r>
    </w:p>
    <w:p w14:paraId="29503028" w14:textId="77777777" w:rsidR="00652B62" w:rsidRPr="002F5EB5" w:rsidRDefault="00652B62" w:rsidP="00652B62">
      <w:pPr>
        <w:rPr>
          <w:rStyle w:val="Strong"/>
          <w:b w:val="0"/>
          <w:bCs w:val="0"/>
        </w:rPr>
      </w:pPr>
      <w:r>
        <w:rPr>
          <w:rFonts w:cstheme="minorHAnsi"/>
          <w:color w:val="A6A6A6" w:themeColor="background1" w:themeShade="A6"/>
        </w:rPr>
        <w:t>Repeat this section for every mission.</w:t>
      </w:r>
    </w:p>
    <w:p w14:paraId="04544920" w14:textId="77777777" w:rsidR="00652B62" w:rsidRPr="00A5669F" w:rsidRDefault="00652B62" w:rsidP="00652B62">
      <w:pPr>
        <w:pStyle w:val="NormalWeb"/>
        <w:spacing w:before="0" w:beforeAutospacing="0" w:after="120" w:afterAutospacing="0"/>
        <w:rPr>
          <w:rFonts w:asciiTheme="minorHAnsi" w:eastAsiaTheme="minorHAnsi" w:hAnsiTheme="minorHAnsi" w:cstheme="minorBidi"/>
          <w:color w:val="A6A6A6" w:themeColor="background1" w:themeShade="A6"/>
          <w:sz w:val="20"/>
          <w:szCs w:val="22"/>
        </w:rPr>
      </w:pPr>
      <w:r w:rsidRPr="00A5669F">
        <w:rPr>
          <w:rFonts w:asciiTheme="minorHAnsi" w:eastAsiaTheme="minorHAnsi" w:hAnsiTheme="minorHAnsi" w:cstheme="minorBidi"/>
          <w:color w:val="A6A6A6" w:themeColor="background1" w:themeShade="A6"/>
          <w:sz w:val="22"/>
        </w:rPr>
        <w:t>Write the essential question learners should explore during this lesson</w:t>
      </w:r>
      <w:r w:rsidRPr="00F71D0F">
        <w:rPr>
          <w:rFonts w:asciiTheme="minorHAnsi" w:eastAsiaTheme="minorHAnsi" w:hAnsiTheme="minorHAnsi" w:cstheme="minorBidi"/>
          <w:color w:val="A6A6A6" w:themeColor="background1" w:themeShade="A6"/>
          <w:sz w:val="22"/>
          <w:szCs w:val="22"/>
        </w:rPr>
        <w:t>.</w:t>
      </w:r>
      <w:r>
        <w:rPr>
          <w:rFonts w:asciiTheme="minorHAnsi" w:eastAsiaTheme="minorHAnsi" w:hAnsiTheme="minorHAnsi" w:cstheme="minorBidi"/>
          <w:color w:val="A6A6A6" w:themeColor="background1" w:themeShade="A6"/>
          <w:sz w:val="22"/>
          <w:szCs w:val="22"/>
        </w:rPr>
        <w:t xml:space="preserve"> Write the purpose as a question that will be answered throughout the mission.</w:t>
      </w:r>
      <w:r w:rsidRPr="00F71D0F">
        <w:rPr>
          <w:rFonts w:asciiTheme="minorHAnsi" w:eastAsiaTheme="minorHAnsi" w:hAnsiTheme="minorHAnsi" w:cstheme="minorBidi"/>
          <w:color w:val="A6A6A6" w:themeColor="background1" w:themeShade="A6"/>
          <w:sz w:val="22"/>
          <w:szCs w:val="22"/>
        </w:rPr>
        <w:t xml:space="preserve"> Ie. Why is Python important for Machine Learning?</w:t>
      </w:r>
    </w:p>
    <w:p w14:paraId="3085F4E4" w14:textId="77777777" w:rsidR="00652B62" w:rsidRDefault="00652B62" w:rsidP="00652B62">
      <w:pPr>
        <w:pStyle w:val="NormalWeb"/>
        <w:spacing w:before="0" w:beforeAutospacing="0" w:after="120" w:afterAutospacing="0"/>
        <w:rPr>
          <w:rFonts w:asciiTheme="minorHAnsi" w:hAnsiTheme="minorHAnsi" w:cstheme="minorHAnsi"/>
          <w:sz w:val="22"/>
          <w:szCs w:val="22"/>
        </w:rPr>
      </w:pPr>
      <w:r>
        <w:rPr>
          <w:rFonts w:asciiTheme="minorHAnsi" w:hAnsiTheme="minorHAnsi" w:cstheme="minorHAnsi"/>
          <w:sz w:val="22"/>
          <w:szCs w:val="22"/>
        </w:rPr>
        <w:t>Write Here:</w:t>
      </w:r>
    </w:p>
    <w:p w14:paraId="2E5BFCBE" w14:textId="31DE5119" w:rsidR="003D5677" w:rsidRPr="00072BB1" w:rsidRDefault="00652B62" w:rsidP="00652B62">
      <w:pPr>
        <w:pStyle w:val="NormalWeb"/>
        <w:spacing w:before="0" w:beforeAutospacing="0" w:after="120" w:afterAutospacing="0"/>
        <w:rPr>
          <w:rFonts w:ascii="Calibri" w:hAnsi="Calibri" w:cs="Calibri"/>
          <w:sz w:val="22"/>
          <w:szCs w:val="22"/>
        </w:rPr>
      </w:pPr>
      <w:r w:rsidRPr="00072BB1">
        <w:rPr>
          <w:rFonts w:ascii="Calibri" w:hAnsi="Calibri" w:cs="Calibri"/>
          <w:sz w:val="22"/>
          <w:szCs w:val="22"/>
        </w:rPr>
        <w:t>Programming in Numpy</w:t>
      </w:r>
    </w:p>
    <w:p w14:paraId="4F088AE9" w14:textId="0FAB5134" w:rsidR="009D6249" w:rsidRPr="00C62FC2" w:rsidRDefault="009D6249" w:rsidP="009D6249">
      <w:pPr>
        <w:rPr>
          <w:color w:val="A6A6A6" w:themeColor="background1" w:themeShade="A6"/>
        </w:rPr>
      </w:pPr>
      <w:r w:rsidRPr="00E666A8">
        <w:rPr>
          <w:rFonts w:ascii="Calibri" w:eastAsia="Times New Roman" w:hAnsi="Calibri" w:cs="Calibri"/>
          <w:color w:val="000000"/>
        </w:rPr>
        <w:t xml:space="preserve">For more information regarding </w:t>
      </w:r>
      <w:commentRangeStart w:id="6525"/>
      <w:commentRangeEnd w:id="6525"/>
      <w:r>
        <w:rPr>
          <w:rStyle w:val="CommentReference"/>
          <w:color w:val="404040"/>
        </w:rPr>
        <w:commentReference w:id="6525"/>
      </w:r>
      <w:r w:rsidRPr="00E666A8">
        <w:rPr>
          <w:rFonts w:ascii="Calibri" w:eastAsia="Times New Roman" w:hAnsi="Calibri" w:cs="Calibri"/>
          <w:color w:val="000000"/>
        </w:rPr>
        <w:t xml:space="preserve">the grading of </w:t>
      </w:r>
      <w:r>
        <w:rPr>
          <w:rFonts w:ascii="Calibri" w:eastAsia="Times New Roman" w:hAnsi="Calibri" w:cs="Calibri"/>
          <w:color w:val="000000"/>
        </w:rPr>
        <w:t xml:space="preserve">the </w:t>
      </w:r>
      <w:r w:rsidR="00A960D4">
        <w:rPr>
          <w:rFonts w:ascii="Calibri" w:eastAsia="Times New Roman" w:hAnsi="Calibri" w:cs="Calibri"/>
          <w:color w:val="000000"/>
        </w:rPr>
        <w:t>Editor missions</w:t>
      </w:r>
      <w:r w:rsidRPr="00E666A8">
        <w:rPr>
          <w:rFonts w:ascii="Calibri" w:eastAsia="Times New Roman" w:hAnsi="Calibri" w:cs="Calibri"/>
          <w:color w:val="000000"/>
        </w:rPr>
        <w:t xml:space="preserve"> please refer to Module 1 Introduction section</w:t>
      </w:r>
      <w:r w:rsidR="002D22DC">
        <w:rPr>
          <w:rFonts w:ascii="Calibri" w:eastAsia="Times New Roman" w:hAnsi="Calibri" w:cs="Calibri"/>
          <w:color w:val="000000"/>
        </w:rPr>
        <w:t xml:space="preserve"> as well as </w:t>
      </w:r>
      <w:r w:rsidR="002D22DC" w:rsidRPr="007962D9">
        <w:rPr>
          <w:rFonts w:ascii="Calibri" w:eastAsia="Times New Roman" w:hAnsi="Calibri" w:cs="Calibri"/>
          <w:color w:val="4472C4" w:themeColor="accent1"/>
          <w:u w:val="single"/>
        </w:rPr>
        <w:t xml:space="preserve">the </w:t>
      </w:r>
      <w:del w:id="6526" w:author="Chantelle Dubois Nishiyama" w:date="2020-02-26T20:35:00Z">
        <w:r w:rsidR="002D22DC" w:rsidRPr="007962D9" w:rsidDel="00A17CD2">
          <w:rPr>
            <w:rFonts w:ascii="Calibri" w:eastAsia="Times New Roman" w:hAnsi="Calibri" w:cs="Calibri"/>
            <w:color w:val="4472C4" w:themeColor="accent1"/>
            <w:u w:val="single"/>
          </w:rPr>
          <w:delText>orientation</w:delText>
        </w:r>
      </w:del>
      <w:ins w:id="6527" w:author="Chantelle Dubois Nishiyama" w:date="2020-02-26T20:35:00Z">
        <w:r w:rsidR="00A17CD2">
          <w:rPr>
            <w:rFonts w:ascii="Calibri" w:eastAsia="Times New Roman" w:hAnsi="Calibri" w:cs="Calibri"/>
            <w:color w:val="4472C4" w:themeColor="accent1"/>
            <w:u w:val="single"/>
          </w:rPr>
          <w:t>Orientation</w:t>
        </w:r>
      </w:ins>
      <w:del w:id="6528" w:author="Chantelle Dubois Nishiyama" w:date="2020-02-19T22:13:00Z">
        <w:r w:rsidR="002D22DC" w:rsidRPr="00E666A8" w:rsidDel="00E20B04">
          <w:rPr>
            <w:rFonts w:ascii="Calibri" w:eastAsia="Times New Roman" w:hAnsi="Calibri" w:cs="Calibri"/>
            <w:color w:val="000000"/>
          </w:rPr>
          <w:delText>.</w:delText>
        </w:r>
      </w:del>
      <w:r w:rsidRPr="00E666A8">
        <w:rPr>
          <w:rFonts w:ascii="Calibri" w:eastAsia="Times New Roman" w:hAnsi="Calibri" w:cs="Calibri"/>
          <w:color w:val="000000"/>
        </w:rPr>
        <w:t>.</w:t>
      </w:r>
      <w:r w:rsidRPr="00DF56DB">
        <w:rPr>
          <w:b/>
        </w:rPr>
        <w:t xml:space="preserve"> </w:t>
      </w:r>
    </w:p>
    <w:p w14:paraId="38D9F284" w14:textId="1C3981E7" w:rsidR="00C4285C" w:rsidRDefault="00C4285C" w:rsidP="00652B62">
      <w:pPr>
        <w:pStyle w:val="NormalWeb"/>
        <w:spacing w:before="0" w:beforeAutospacing="0" w:after="120" w:afterAutospacing="0"/>
        <w:rPr>
          <w:rFonts w:ascii="Calibri" w:hAnsi="Calibri" w:cs="Calibri"/>
          <w:sz w:val="22"/>
          <w:szCs w:val="22"/>
          <w:highlight w:val="blue"/>
        </w:rPr>
      </w:pPr>
    </w:p>
    <w:p w14:paraId="625E94B1" w14:textId="58C2CFE5" w:rsidR="00C4285C" w:rsidRPr="005E2335" w:rsidRDefault="00C4285C" w:rsidP="00572E5D">
      <w:pPr>
        <w:spacing w:after="0" w:line="240" w:lineRule="auto"/>
        <w:rPr>
          <w:rFonts w:ascii="Calibri" w:hAnsi="Calibri" w:cs="Calibri"/>
          <w:b/>
          <w:bCs/>
        </w:rPr>
      </w:pPr>
      <w:r w:rsidRPr="005E2335">
        <w:rPr>
          <w:rFonts w:ascii="Calibri" w:hAnsi="Calibri" w:cs="Calibri"/>
          <w:b/>
          <w:bCs/>
          <w:highlight w:val="yellow"/>
        </w:rPr>
        <w:t xml:space="preserve">Mission </w:t>
      </w:r>
      <w:r>
        <w:rPr>
          <w:rFonts w:ascii="Calibri" w:hAnsi="Calibri" w:cs="Calibri"/>
          <w:b/>
          <w:bCs/>
          <w:highlight w:val="yellow"/>
        </w:rPr>
        <w:t>3</w:t>
      </w:r>
      <w:r w:rsidR="00572E5D">
        <w:rPr>
          <w:rFonts w:ascii="Calibri" w:hAnsi="Calibri" w:cs="Calibri"/>
          <w:b/>
          <w:bCs/>
          <w:highlight w:val="yellow"/>
        </w:rPr>
        <w:t xml:space="preserve"> Instructions</w:t>
      </w:r>
      <w:r w:rsidRPr="005E2335">
        <w:rPr>
          <w:rFonts w:ascii="Calibri" w:hAnsi="Calibri" w:cs="Calibri"/>
          <w:b/>
          <w:bCs/>
          <w:highlight w:val="yellow"/>
        </w:rPr>
        <w:t>:</w:t>
      </w:r>
    </w:p>
    <w:p w14:paraId="65394D7D" w14:textId="77777777" w:rsidR="00C4285C" w:rsidRDefault="00C4285C" w:rsidP="00652B62">
      <w:pPr>
        <w:pStyle w:val="NormalWeb"/>
        <w:spacing w:before="0" w:beforeAutospacing="0" w:after="120" w:afterAutospacing="0"/>
        <w:rPr>
          <w:highlight w:val="yellow"/>
        </w:rPr>
      </w:pPr>
    </w:p>
    <w:p w14:paraId="6009B32E" w14:textId="77777777" w:rsidR="003D5677" w:rsidRDefault="003D5677" w:rsidP="003D5677">
      <w:pPr>
        <w:spacing w:after="0" w:line="240" w:lineRule="auto"/>
        <w:rPr>
          <w:color w:val="404040" w:themeColor="text1" w:themeTint="BF"/>
        </w:rPr>
      </w:pPr>
    </w:p>
    <w:p w14:paraId="6F2BC5FF" w14:textId="77777777" w:rsidR="003D5677" w:rsidRDefault="003D5677" w:rsidP="003D5677">
      <w:pPr>
        <w:pStyle w:val="Heading2"/>
      </w:pPr>
      <w:r>
        <w:t>Instructions</w:t>
      </w:r>
    </w:p>
    <w:tbl>
      <w:tblPr>
        <w:tblW w:w="10440" w:type="dxa"/>
        <w:tblInd w:w="-5" w:type="dxa"/>
        <w:tblBorders>
          <w:top w:val="single" w:sz="4" w:space="0" w:color="DBDBDB"/>
          <w:left w:val="single" w:sz="4" w:space="0" w:color="DBDBDB"/>
          <w:bottom w:val="single" w:sz="4" w:space="0" w:color="DBDBDB"/>
          <w:right w:val="single" w:sz="4" w:space="0" w:color="DBDBDB"/>
          <w:insideH w:val="nil"/>
          <w:insideV w:val="nil"/>
        </w:tblBorders>
        <w:tblLayout w:type="fixed"/>
        <w:tblLook w:val="0400" w:firstRow="0" w:lastRow="0" w:firstColumn="0" w:lastColumn="0" w:noHBand="0" w:noVBand="1"/>
      </w:tblPr>
      <w:tblGrid>
        <w:gridCol w:w="270"/>
        <w:gridCol w:w="1440"/>
        <w:gridCol w:w="2520"/>
        <w:gridCol w:w="2052"/>
        <w:gridCol w:w="3888"/>
        <w:gridCol w:w="15"/>
        <w:gridCol w:w="255"/>
      </w:tblGrid>
      <w:tr w:rsidR="003D5677" w14:paraId="375F20A5" w14:textId="77777777" w:rsidTr="003D5677">
        <w:tc>
          <w:tcPr>
            <w:tcW w:w="10440" w:type="dxa"/>
            <w:gridSpan w:val="7"/>
            <w:tcBorders>
              <w:top w:val="single" w:sz="4" w:space="0" w:color="DBDBDB"/>
              <w:left w:val="single" w:sz="4" w:space="0" w:color="DBDBDB"/>
              <w:bottom w:val="nil"/>
              <w:right w:val="single" w:sz="4" w:space="0" w:color="DBDBDB"/>
            </w:tcBorders>
            <w:shd w:val="clear" w:color="auto" w:fill="FAFAFA"/>
          </w:tcPr>
          <w:p w14:paraId="7D57C31D" w14:textId="77777777" w:rsidR="003D5677" w:rsidRDefault="003D5677" w:rsidP="003D5677">
            <w:r>
              <w:t>To complete this mission, perform the following task:</w:t>
            </w:r>
          </w:p>
          <w:p w14:paraId="2AE53CED" w14:textId="77777777" w:rsidR="003D5677" w:rsidRDefault="003D5677" w:rsidP="003D5677"/>
        </w:tc>
      </w:tr>
      <w:tr w:rsidR="003D5677" w14:paraId="2981746C" w14:textId="77777777" w:rsidTr="003D5677">
        <w:trPr>
          <w:trHeight w:val="820"/>
        </w:trPr>
        <w:tc>
          <w:tcPr>
            <w:tcW w:w="270" w:type="dxa"/>
            <w:tcBorders>
              <w:top w:val="nil"/>
              <w:left w:val="single" w:sz="4" w:space="0" w:color="DBDBDB"/>
              <w:bottom w:val="nil"/>
              <w:right w:val="nil"/>
            </w:tcBorders>
            <w:shd w:val="clear" w:color="auto" w:fill="FAFAFA"/>
          </w:tcPr>
          <w:p w14:paraId="57743DE5" w14:textId="77777777" w:rsidR="003D5677" w:rsidRDefault="003D5677" w:rsidP="003D5677"/>
        </w:tc>
        <w:tc>
          <w:tcPr>
            <w:tcW w:w="1440" w:type="dxa"/>
            <w:tcBorders>
              <w:top w:val="nil"/>
              <w:left w:val="nil"/>
              <w:bottom w:val="nil"/>
              <w:right w:val="nil"/>
            </w:tcBorders>
            <w:shd w:val="clear" w:color="auto" w:fill="11143F"/>
            <w:vAlign w:val="center"/>
            <w:hideMark/>
          </w:tcPr>
          <w:p w14:paraId="21775FDF" w14:textId="77777777" w:rsidR="003D5677" w:rsidRDefault="003D5677" w:rsidP="003D5677">
            <w:pPr>
              <w:jc w:val="center"/>
              <w:rPr>
                <w:rFonts w:ascii="Open Sans Semibold" w:eastAsia="Open Sans Semibold" w:hAnsi="Open Sans Semibold" w:cs="Open Sans Semibold"/>
                <w:color w:val="FFFFFF"/>
                <w:sz w:val="28"/>
                <w:szCs w:val="28"/>
              </w:rPr>
            </w:pPr>
            <w:r>
              <w:rPr>
                <w:rFonts w:ascii="Open Sans Semibold" w:eastAsia="Open Sans Semibold" w:hAnsi="Open Sans Semibold" w:cs="Open Sans Semibold"/>
                <w:color w:val="FFFFFF"/>
                <w:sz w:val="28"/>
                <w:szCs w:val="28"/>
              </w:rPr>
              <w:t>Step 1</w:t>
            </w:r>
          </w:p>
        </w:tc>
        <w:tc>
          <w:tcPr>
            <w:tcW w:w="8460" w:type="dxa"/>
            <w:gridSpan w:val="3"/>
            <w:tcBorders>
              <w:top w:val="nil"/>
              <w:left w:val="nil"/>
              <w:bottom w:val="nil"/>
              <w:right w:val="nil"/>
            </w:tcBorders>
            <w:shd w:val="clear" w:color="auto" w:fill="E5E5E5"/>
            <w:vAlign w:val="center"/>
            <w:hideMark/>
          </w:tcPr>
          <w:p w14:paraId="7BA5B424" w14:textId="0AC36943" w:rsidR="003D5677" w:rsidRDefault="003D5677" w:rsidP="003D5677">
            <w:pPr>
              <w:spacing w:before="180" w:after="180"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 xml:space="preserve">Now </w:t>
            </w:r>
            <w:del w:id="6529" w:author="Chantelle Dubois Nishiyama" w:date="2020-02-26T19:35:00Z">
              <w:r w:rsidDel="00090ABD">
                <w:rPr>
                  <w:rFonts w:ascii="Cambria" w:eastAsia="Times New Roman" w:hAnsi="Cambria" w:cs="Times New Roman"/>
                  <w:color w:val="000000"/>
                  <w:sz w:val="24"/>
                  <w:szCs w:val="24"/>
                </w:rPr>
                <w:delText>let's</w:delText>
              </w:r>
            </w:del>
            <w:ins w:id="6530" w:author="Chantelle Dubois Nishiyama" w:date="2020-02-26T19:35:00Z">
              <w:r w:rsidR="00090ABD">
                <w:rPr>
                  <w:rFonts w:ascii="Cambria" w:eastAsia="Times New Roman" w:hAnsi="Cambria" w:cs="Times New Roman"/>
                  <w:color w:val="000000"/>
                  <w:sz w:val="24"/>
                  <w:szCs w:val="24"/>
                </w:rPr>
                <w:t>Let us</w:t>
              </w:r>
            </w:ins>
            <w:r>
              <w:rPr>
                <w:rFonts w:ascii="Cambria" w:eastAsia="Times New Roman" w:hAnsi="Cambria" w:cs="Times New Roman"/>
                <w:color w:val="000000"/>
                <w:sz w:val="24"/>
                <w:szCs w:val="24"/>
              </w:rPr>
              <w:t xml:space="preserve"> get a better look at the Iris dataset!</w:t>
            </w:r>
          </w:p>
          <w:p w14:paraId="1EFCC9E2" w14:textId="77777777" w:rsidR="003D5677" w:rsidRDefault="003D5677" w:rsidP="003D5677">
            <w:pPr>
              <w:spacing w:before="180" w:after="180"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Your code should perform the following tasks to complete this mission:</w:t>
            </w:r>
          </w:p>
          <w:p w14:paraId="62D99FDE" w14:textId="77777777" w:rsidR="003D5677" w:rsidRPr="00B77D9A" w:rsidRDefault="003D5677">
            <w:pPr>
              <w:pStyle w:val="ListParagraph"/>
              <w:numPr>
                <w:ilvl w:val="0"/>
                <w:numId w:val="126"/>
              </w:numPr>
              <w:spacing w:before="180" w:after="180" w:line="240" w:lineRule="auto"/>
              <w:rPr>
                <w:rFonts w:ascii="Cambria" w:eastAsia="Times New Roman" w:hAnsi="Cambria" w:cs="Times New Roman"/>
                <w:color w:val="000000"/>
                <w:sz w:val="24"/>
                <w:szCs w:val="24"/>
                <w:rPrChange w:id="6531" w:author="Chantelle Dubois Nishiyama" w:date="2020-02-19T22:15:00Z">
                  <w:rPr/>
                </w:rPrChange>
              </w:rPr>
              <w:pPrChange w:id="6532" w:author="Chantelle Dubois Nishiyama" w:date="2020-02-19T22:15:00Z">
                <w:pPr>
                  <w:numPr>
                    <w:numId w:val="38"/>
                  </w:numPr>
                  <w:tabs>
                    <w:tab w:val="num" w:pos="720"/>
                  </w:tabs>
                  <w:spacing w:before="180" w:after="180" w:line="240" w:lineRule="auto"/>
                  <w:ind w:left="720" w:hanging="360"/>
                </w:pPr>
              </w:pPrChange>
            </w:pPr>
            <w:r w:rsidRPr="00B77D9A">
              <w:rPr>
                <w:rFonts w:ascii="Cambria" w:eastAsia="Times New Roman" w:hAnsi="Cambria" w:cs="Times New Roman"/>
                <w:color w:val="000000"/>
                <w:sz w:val="24"/>
                <w:szCs w:val="24"/>
                <w:rPrChange w:id="6533" w:author="Chantelle Dubois Nishiyama" w:date="2020-02-19T22:15:00Z">
                  <w:rPr/>
                </w:rPrChange>
              </w:rPr>
              <w:t>Calculate the mean of all the attributes; sepal length, sepal width, petal length and petal width.</w:t>
            </w:r>
          </w:p>
          <w:p w14:paraId="51D6ED66" w14:textId="77777777" w:rsidR="003D5677" w:rsidRPr="00B77D9A" w:rsidRDefault="003D5677">
            <w:pPr>
              <w:pStyle w:val="ListParagraph"/>
              <w:numPr>
                <w:ilvl w:val="0"/>
                <w:numId w:val="126"/>
              </w:numPr>
              <w:spacing w:before="180" w:after="180" w:line="240" w:lineRule="auto"/>
              <w:rPr>
                <w:rFonts w:ascii="Cambria" w:eastAsia="Times New Roman" w:hAnsi="Cambria" w:cs="Times New Roman"/>
                <w:color w:val="000000"/>
                <w:sz w:val="24"/>
                <w:szCs w:val="24"/>
                <w:rPrChange w:id="6534" w:author="Chantelle Dubois Nishiyama" w:date="2020-02-19T22:15:00Z">
                  <w:rPr/>
                </w:rPrChange>
              </w:rPr>
              <w:pPrChange w:id="6535" w:author="Chantelle Dubois Nishiyama" w:date="2020-02-19T22:15:00Z">
                <w:pPr>
                  <w:numPr>
                    <w:numId w:val="38"/>
                  </w:numPr>
                  <w:tabs>
                    <w:tab w:val="num" w:pos="720"/>
                  </w:tabs>
                  <w:spacing w:before="180" w:after="180" w:line="240" w:lineRule="auto"/>
                  <w:ind w:left="720" w:hanging="360"/>
                </w:pPr>
              </w:pPrChange>
            </w:pPr>
            <w:r w:rsidRPr="00B77D9A">
              <w:rPr>
                <w:rFonts w:ascii="Cambria" w:eastAsia="Times New Roman" w:hAnsi="Cambria" w:cs="Times New Roman"/>
                <w:color w:val="000000"/>
                <w:sz w:val="24"/>
                <w:szCs w:val="24"/>
                <w:rPrChange w:id="6536" w:author="Chantelle Dubois Nishiyama" w:date="2020-02-19T22:15:00Z">
                  <w:rPr/>
                </w:rPrChange>
              </w:rPr>
              <w:t>Calculate the variance of all the attributes; sepal length, sepal width, petal length and petal width.</w:t>
            </w:r>
          </w:p>
          <w:p w14:paraId="3D5E5585" w14:textId="77777777" w:rsidR="003D5677" w:rsidRDefault="003D5677" w:rsidP="003D5677">
            <w:pPr>
              <w:spacing w:before="180" w:after="180"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Your code should return means and variances; each is a 1D array with 4 values for the sepal length, sepal width, petal length and petal width, respectively.</w:t>
            </w:r>
          </w:p>
          <w:p w14:paraId="52AF4E02" w14:textId="43F86FC9" w:rsidR="003D5677" w:rsidRDefault="00F35818" w:rsidP="003D5677">
            <w:pPr>
              <w:spacing w:before="180" w:after="180" w:line="240" w:lineRule="auto"/>
              <w:rPr>
                <w:ins w:id="6537" w:author="RoboGarden Team" w:date="2020-01-23T18:13:00Z"/>
                <w:rFonts w:ascii="Cambria" w:eastAsia="Times New Roman" w:hAnsi="Cambria" w:cs="Times New Roman"/>
                <w:color w:val="000000"/>
                <w:sz w:val="24"/>
                <w:szCs w:val="24"/>
              </w:rPr>
            </w:pPr>
            <w:r>
              <w:rPr>
                <w:rFonts w:ascii="Cambria" w:eastAsia="Times New Roman" w:hAnsi="Cambria" w:cs="Times New Roman"/>
                <w:color w:val="000000"/>
                <w:sz w:val="24"/>
                <w:szCs w:val="24"/>
              </w:rPr>
              <w:t>Hint</w:t>
            </w:r>
            <w:r w:rsidR="003D5677">
              <w:rPr>
                <w:rFonts w:ascii="Cambria" w:eastAsia="Times New Roman" w:hAnsi="Cambria" w:cs="Times New Roman"/>
                <w:color w:val="000000"/>
                <w:sz w:val="24"/>
                <w:szCs w:val="24"/>
              </w:rPr>
              <w:t xml:space="preserve">: there are a lot of ways to do this, but you may consider taking a look at the built-in functions mean and var in </w:t>
            </w:r>
            <w:ins w:id="6538" w:author="Chantelle Dubois Nishiyama" w:date="2020-02-19T22:16:00Z">
              <w:r w:rsidR="00B77D9A">
                <w:rPr>
                  <w:rFonts w:ascii="Cambria" w:eastAsia="Times New Roman" w:hAnsi="Cambria" w:cs="Times New Roman"/>
                  <w:i/>
                  <w:iCs/>
                  <w:color w:val="000000"/>
                  <w:sz w:val="24"/>
                  <w:szCs w:val="24"/>
                </w:rPr>
                <w:t>N</w:t>
              </w:r>
            </w:ins>
            <w:del w:id="6539" w:author="Chantelle Dubois Nishiyama" w:date="2020-02-19T22:16:00Z">
              <w:r w:rsidR="003D5677" w:rsidDel="00B77D9A">
                <w:rPr>
                  <w:rFonts w:ascii="Cambria" w:eastAsia="Times New Roman" w:hAnsi="Cambria" w:cs="Times New Roman"/>
                  <w:i/>
                  <w:iCs/>
                  <w:color w:val="000000"/>
                  <w:sz w:val="24"/>
                  <w:szCs w:val="24"/>
                </w:rPr>
                <w:delText>n</w:delText>
              </w:r>
            </w:del>
            <w:r w:rsidR="003D5677">
              <w:rPr>
                <w:rFonts w:ascii="Cambria" w:eastAsia="Times New Roman" w:hAnsi="Cambria" w:cs="Times New Roman"/>
                <w:i/>
                <w:iCs/>
                <w:color w:val="000000"/>
                <w:sz w:val="24"/>
                <w:szCs w:val="24"/>
              </w:rPr>
              <w:t>umpy</w:t>
            </w:r>
            <w:r w:rsidR="003D5677">
              <w:rPr>
                <w:rFonts w:ascii="Cambria" w:eastAsia="Times New Roman" w:hAnsi="Cambria" w:cs="Times New Roman"/>
                <w:color w:val="000000"/>
                <w:sz w:val="24"/>
                <w:szCs w:val="24"/>
              </w:rPr>
              <w:t xml:space="preserve"> or </w:t>
            </w:r>
            <w:ins w:id="6540" w:author="Chantelle Dubois Nishiyama" w:date="2020-02-19T22:16:00Z">
              <w:r w:rsidR="00B77D9A">
                <w:rPr>
                  <w:rFonts w:ascii="Cambria" w:eastAsia="Times New Roman" w:hAnsi="Cambria" w:cs="Times New Roman"/>
                  <w:i/>
                  <w:iCs/>
                  <w:color w:val="000000"/>
                  <w:sz w:val="24"/>
                  <w:szCs w:val="24"/>
                </w:rPr>
                <w:t>P</w:t>
              </w:r>
            </w:ins>
            <w:del w:id="6541" w:author="Chantelle Dubois Nishiyama" w:date="2020-02-19T22:16:00Z">
              <w:r w:rsidR="003D5677" w:rsidDel="00B77D9A">
                <w:rPr>
                  <w:rFonts w:ascii="Cambria" w:eastAsia="Times New Roman" w:hAnsi="Cambria" w:cs="Times New Roman"/>
                  <w:i/>
                  <w:iCs/>
                  <w:color w:val="000000"/>
                  <w:sz w:val="24"/>
                  <w:szCs w:val="24"/>
                </w:rPr>
                <w:delText>p</w:delText>
              </w:r>
            </w:del>
            <w:r w:rsidR="003D5677">
              <w:rPr>
                <w:rFonts w:ascii="Cambria" w:eastAsia="Times New Roman" w:hAnsi="Cambria" w:cs="Times New Roman"/>
                <w:i/>
                <w:iCs/>
                <w:color w:val="000000"/>
                <w:sz w:val="24"/>
                <w:szCs w:val="24"/>
              </w:rPr>
              <w:t>andas</w:t>
            </w:r>
            <w:r w:rsidR="003D5677">
              <w:rPr>
                <w:rFonts w:ascii="Cambria" w:eastAsia="Times New Roman" w:hAnsi="Cambria" w:cs="Times New Roman"/>
                <w:color w:val="000000"/>
                <w:sz w:val="24"/>
                <w:szCs w:val="24"/>
              </w:rPr>
              <w:t>.</w:t>
            </w:r>
          </w:p>
          <w:p w14:paraId="6703A5A2" w14:textId="2CE53EAC" w:rsidR="000C2400" w:rsidRDefault="000C2400" w:rsidP="003D5677">
            <w:pPr>
              <w:spacing w:before="180" w:after="180" w:line="240" w:lineRule="auto"/>
              <w:rPr>
                <w:rFonts w:ascii="Cambria" w:eastAsia="Times New Roman" w:hAnsi="Cambria" w:cs="Times New Roman"/>
                <w:color w:val="000000"/>
                <w:sz w:val="24"/>
                <w:szCs w:val="24"/>
              </w:rPr>
            </w:pPr>
            <w:ins w:id="6542" w:author="RoboGarden Team" w:date="2020-01-23T18:13:00Z">
              <w:r>
                <w:rPr>
                  <w:rFonts w:ascii="Cambria" w:eastAsia="Times New Roman" w:hAnsi="Cambria" w:cs="Times New Roman"/>
                  <w:color w:val="000000"/>
                  <w:sz w:val="24"/>
                  <w:szCs w:val="24"/>
                </w:rPr>
                <w:t xml:space="preserve">Revisit the </w:t>
              </w:r>
            </w:ins>
            <w:ins w:id="6543" w:author="Chantelle Dubois Nishiyama" w:date="2020-02-19T22:16:00Z">
              <w:r w:rsidR="00B77D9A">
                <w:rPr>
                  <w:rFonts w:ascii="Cambria" w:eastAsia="Times New Roman" w:hAnsi="Cambria" w:cs="Times New Roman"/>
                  <w:color w:val="000000"/>
                  <w:sz w:val="24"/>
                  <w:szCs w:val="24"/>
                </w:rPr>
                <w:t>I</w:t>
              </w:r>
            </w:ins>
            <w:ins w:id="6544" w:author="RoboGarden Team" w:date="2020-01-23T18:13:00Z">
              <w:del w:id="6545" w:author="Chantelle Dubois Nishiyama" w:date="2020-02-19T22:16:00Z">
                <w:r w:rsidDel="00B77D9A">
                  <w:rPr>
                    <w:rFonts w:ascii="Cambria" w:eastAsia="Times New Roman" w:hAnsi="Cambria" w:cs="Times New Roman"/>
                    <w:color w:val="000000"/>
                    <w:sz w:val="24"/>
                    <w:szCs w:val="24"/>
                  </w:rPr>
                  <w:delText>i</w:delText>
                </w:r>
              </w:del>
              <w:r>
                <w:rPr>
                  <w:rFonts w:ascii="Cambria" w:eastAsia="Times New Roman" w:hAnsi="Cambria" w:cs="Times New Roman"/>
                  <w:color w:val="000000"/>
                  <w:sz w:val="24"/>
                  <w:szCs w:val="24"/>
                </w:rPr>
                <w:t xml:space="preserve">ris dataset </w:t>
              </w:r>
              <w:r w:rsidRPr="000C2400">
                <w:rPr>
                  <w:rFonts w:ascii="Cambria" w:eastAsia="Times New Roman" w:hAnsi="Cambria" w:cs="Times New Roman"/>
                  <w:color w:val="0070C0"/>
                  <w:sz w:val="24"/>
                  <w:szCs w:val="24"/>
                  <w:u w:val="single"/>
                  <w:rPrChange w:id="6546" w:author="RoboGarden Team" w:date="2020-01-23T18:13:00Z">
                    <w:rPr>
                      <w:rFonts w:ascii="Cambria" w:eastAsia="Times New Roman" w:hAnsi="Cambria" w:cs="Times New Roman"/>
                      <w:color w:val="000000"/>
                      <w:sz w:val="24"/>
                      <w:szCs w:val="24"/>
                    </w:rPr>
                  </w:rPrChange>
                </w:rPr>
                <w:t>Here</w:t>
              </w:r>
            </w:ins>
          </w:p>
        </w:tc>
        <w:tc>
          <w:tcPr>
            <w:tcW w:w="270" w:type="dxa"/>
            <w:gridSpan w:val="2"/>
            <w:tcBorders>
              <w:top w:val="nil"/>
              <w:left w:val="nil"/>
              <w:bottom w:val="nil"/>
              <w:right w:val="single" w:sz="4" w:space="0" w:color="DBDBDB"/>
            </w:tcBorders>
            <w:shd w:val="clear" w:color="auto" w:fill="FAFAFA"/>
          </w:tcPr>
          <w:p w14:paraId="11F61B49" w14:textId="77777777" w:rsidR="003D5677" w:rsidRDefault="003D5677" w:rsidP="003D5677">
            <w:pPr>
              <w:rPr>
                <w:color w:val="404040" w:themeColor="text1" w:themeTint="BF"/>
              </w:rPr>
            </w:pPr>
          </w:p>
        </w:tc>
      </w:tr>
      <w:tr w:rsidR="003D5677" w14:paraId="6A321FF9" w14:textId="77777777" w:rsidTr="003D5677">
        <w:trPr>
          <w:trHeight w:val="80"/>
        </w:trPr>
        <w:tc>
          <w:tcPr>
            <w:tcW w:w="270" w:type="dxa"/>
            <w:tcBorders>
              <w:top w:val="nil"/>
              <w:left w:val="single" w:sz="4" w:space="0" w:color="DBDBDB"/>
              <w:bottom w:val="nil"/>
              <w:right w:val="nil"/>
            </w:tcBorders>
            <w:shd w:val="clear" w:color="auto" w:fill="FAFAFA"/>
          </w:tcPr>
          <w:p w14:paraId="665C0FD9" w14:textId="77777777" w:rsidR="003D5677" w:rsidRDefault="003D5677" w:rsidP="003D5677">
            <w:pPr>
              <w:rPr>
                <w:sz w:val="8"/>
                <w:szCs w:val="8"/>
              </w:rPr>
            </w:pPr>
          </w:p>
        </w:tc>
        <w:tc>
          <w:tcPr>
            <w:tcW w:w="3960" w:type="dxa"/>
            <w:gridSpan w:val="2"/>
            <w:tcBorders>
              <w:top w:val="nil"/>
              <w:left w:val="nil"/>
              <w:bottom w:val="nil"/>
              <w:right w:val="nil"/>
            </w:tcBorders>
            <w:shd w:val="clear" w:color="auto" w:fill="FAFAFA"/>
            <w:vAlign w:val="center"/>
          </w:tcPr>
          <w:p w14:paraId="74D8F602" w14:textId="77777777" w:rsidR="003D5677" w:rsidRDefault="003D5677" w:rsidP="003D5677">
            <w:pPr>
              <w:jc w:val="center"/>
              <w:rPr>
                <w:rFonts w:ascii="Open Sans Semibold" w:eastAsia="Open Sans Semibold" w:hAnsi="Open Sans Semibold" w:cs="Open Sans Semibold"/>
                <w:color w:val="FFFFFF"/>
                <w:sz w:val="8"/>
                <w:szCs w:val="8"/>
              </w:rPr>
            </w:pPr>
          </w:p>
        </w:tc>
        <w:tc>
          <w:tcPr>
            <w:tcW w:w="2052" w:type="dxa"/>
            <w:tcBorders>
              <w:top w:val="nil"/>
              <w:left w:val="nil"/>
              <w:bottom w:val="nil"/>
              <w:right w:val="nil"/>
            </w:tcBorders>
            <w:shd w:val="clear" w:color="auto" w:fill="FAFAFA"/>
            <w:vAlign w:val="center"/>
          </w:tcPr>
          <w:p w14:paraId="4262A66F" w14:textId="77777777" w:rsidR="003D5677" w:rsidRDefault="003D5677" w:rsidP="003D5677">
            <w:pPr>
              <w:rPr>
                <w:color w:val="404040" w:themeColor="text1" w:themeTint="BF"/>
                <w:sz w:val="8"/>
                <w:szCs w:val="8"/>
              </w:rPr>
            </w:pPr>
          </w:p>
        </w:tc>
        <w:tc>
          <w:tcPr>
            <w:tcW w:w="3888" w:type="dxa"/>
            <w:tcBorders>
              <w:top w:val="nil"/>
              <w:left w:val="nil"/>
              <w:bottom w:val="nil"/>
              <w:right w:val="nil"/>
            </w:tcBorders>
            <w:shd w:val="clear" w:color="auto" w:fill="FAFAFA"/>
            <w:vAlign w:val="center"/>
          </w:tcPr>
          <w:p w14:paraId="5D97C5F7" w14:textId="77777777" w:rsidR="003D5677" w:rsidRDefault="003D5677" w:rsidP="003D5677">
            <w:pPr>
              <w:rPr>
                <w:sz w:val="8"/>
                <w:szCs w:val="8"/>
              </w:rPr>
            </w:pPr>
          </w:p>
        </w:tc>
        <w:tc>
          <w:tcPr>
            <w:tcW w:w="270" w:type="dxa"/>
            <w:gridSpan w:val="2"/>
            <w:tcBorders>
              <w:top w:val="nil"/>
              <w:left w:val="nil"/>
              <w:bottom w:val="nil"/>
              <w:right w:val="single" w:sz="4" w:space="0" w:color="DBDBDB"/>
            </w:tcBorders>
            <w:shd w:val="clear" w:color="auto" w:fill="FAFAFA"/>
          </w:tcPr>
          <w:p w14:paraId="2292862D" w14:textId="77777777" w:rsidR="003D5677" w:rsidRDefault="003D5677" w:rsidP="003D5677">
            <w:pPr>
              <w:rPr>
                <w:sz w:val="8"/>
                <w:szCs w:val="8"/>
              </w:rPr>
            </w:pPr>
          </w:p>
        </w:tc>
      </w:tr>
      <w:tr w:rsidR="003D5677" w14:paraId="372FDDD9" w14:textId="77777777" w:rsidTr="003D5677">
        <w:trPr>
          <w:trHeight w:val="1580"/>
        </w:trPr>
        <w:tc>
          <w:tcPr>
            <w:tcW w:w="270" w:type="dxa"/>
            <w:tcBorders>
              <w:top w:val="nil"/>
              <w:left w:val="single" w:sz="4" w:space="0" w:color="E1E1E1"/>
              <w:bottom w:val="nil"/>
              <w:right w:val="nil"/>
            </w:tcBorders>
            <w:shd w:val="clear" w:color="auto" w:fill="FAFAFA"/>
          </w:tcPr>
          <w:p w14:paraId="20017311" w14:textId="77777777" w:rsidR="003D5677" w:rsidRDefault="003D5677" w:rsidP="003D5677"/>
        </w:tc>
        <w:tc>
          <w:tcPr>
            <w:tcW w:w="9915" w:type="dxa"/>
            <w:gridSpan w:val="5"/>
            <w:tcBorders>
              <w:top w:val="nil"/>
              <w:left w:val="nil"/>
              <w:bottom w:val="nil"/>
              <w:right w:val="nil"/>
            </w:tcBorders>
            <w:shd w:val="clear" w:color="auto" w:fill="FFFFFF"/>
            <w:vAlign w:val="center"/>
          </w:tcPr>
          <w:p w14:paraId="72A82452" w14:textId="77777777" w:rsidR="003D5677" w:rsidRDefault="003D5677" w:rsidP="003D5677">
            <w:pPr>
              <w:spacing w:line="240" w:lineRule="auto"/>
              <w:jc w:val="center"/>
            </w:pPr>
          </w:p>
        </w:tc>
        <w:tc>
          <w:tcPr>
            <w:tcW w:w="255" w:type="dxa"/>
            <w:tcBorders>
              <w:top w:val="nil"/>
              <w:left w:val="nil"/>
              <w:bottom w:val="nil"/>
              <w:right w:val="single" w:sz="4" w:space="0" w:color="E1E1E1"/>
            </w:tcBorders>
            <w:shd w:val="clear" w:color="auto" w:fill="FAFAFA"/>
          </w:tcPr>
          <w:p w14:paraId="37865321" w14:textId="77777777" w:rsidR="003D5677" w:rsidRDefault="003D5677" w:rsidP="003D5677"/>
        </w:tc>
      </w:tr>
      <w:tr w:rsidR="003D5677" w14:paraId="5DC14A75" w14:textId="77777777" w:rsidTr="003D5677">
        <w:trPr>
          <w:trHeight w:val="180"/>
        </w:trPr>
        <w:tc>
          <w:tcPr>
            <w:tcW w:w="270" w:type="dxa"/>
            <w:tcBorders>
              <w:top w:val="nil"/>
              <w:left w:val="single" w:sz="4" w:space="0" w:color="E1E1E1"/>
              <w:bottom w:val="single" w:sz="4" w:space="0" w:color="E1E1E1"/>
              <w:right w:val="nil"/>
            </w:tcBorders>
            <w:shd w:val="clear" w:color="auto" w:fill="FAFAFA"/>
          </w:tcPr>
          <w:p w14:paraId="425EA4E6" w14:textId="77777777" w:rsidR="003D5677" w:rsidRDefault="003D5677" w:rsidP="003D5677">
            <w:pPr>
              <w:spacing w:after="0" w:line="240" w:lineRule="auto"/>
              <w:rPr>
                <w:sz w:val="16"/>
                <w:szCs w:val="16"/>
              </w:rPr>
            </w:pPr>
          </w:p>
        </w:tc>
        <w:tc>
          <w:tcPr>
            <w:tcW w:w="9915" w:type="dxa"/>
            <w:gridSpan w:val="5"/>
            <w:tcBorders>
              <w:top w:val="nil"/>
              <w:left w:val="nil"/>
              <w:bottom w:val="single" w:sz="4" w:space="0" w:color="E1E1E1"/>
              <w:right w:val="nil"/>
            </w:tcBorders>
            <w:shd w:val="clear" w:color="auto" w:fill="FAFAFA"/>
          </w:tcPr>
          <w:p w14:paraId="43E8E7F1" w14:textId="77777777" w:rsidR="003D5677" w:rsidRDefault="003D5677" w:rsidP="003D5677">
            <w:pPr>
              <w:spacing w:after="0" w:line="240" w:lineRule="auto"/>
              <w:rPr>
                <w:sz w:val="16"/>
                <w:szCs w:val="16"/>
              </w:rPr>
            </w:pPr>
          </w:p>
        </w:tc>
        <w:tc>
          <w:tcPr>
            <w:tcW w:w="255" w:type="dxa"/>
            <w:tcBorders>
              <w:top w:val="nil"/>
              <w:left w:val="nil"/>
              <w:bottom w:val="single" w:sz="4" w:space="0" w:color="E1E1E1"/>
              <w:right w:val="single" w:sz="4" w:space="0" w:color="E1E1E1"/>
            </w:tcBorders>
            <w:shd w:val="clear" w:color="auto" w:fill="FAFAFA"/>
          </w:tcPr>
          <w:p w14:paraId="5916E0F7" w14:textId="77777777" w:rsidR="003D5677" w:rsidRDefault="003D5677" w:rsidP="003D5677">
            <w:pPr>
              <w:spacing w:after="0" w:line="240" w:lineRule="auto"/>
              <w:rPr>
                <w:sz w:val="16"/>
                <w:szCs w:val="16"/>
              </w:rPr>
            </w:pPr>
          </w:p>
        </w:tc>
      </w:tr>
    </w:tbl>
    <w:p w14:paraId="5B524577" w14:textId="77777777" w:rsidR="003D5677" w:rsidRDefault="003D5677" w:rsidP="003D5677">
      <w:pPr>
        <w:rPr>
          <w:color w:val="404040" w:themeColor="text1" w:themeTint="BF"/>
        </w:rPr>
      </w:pPr>
    </w:p>
    <w:tbl>
      <w:tblPr>
        <w:tblW w:w="10440" w:type="dxa"/>
        <w:tblInd w:w="-5" w:type="dxa"/>
        <w:tblBorders>
          <w:top w:val="single" w:sz="4" w:space="0" w:color="DBDBDB"/>
          <w:left w:val="single" w:sz="4" w:space="0" w:color="DBDBDB"/>
          <w:bottom w:val="single" w:sz="4" w:space="0" w:color="DBDBDB"/>
          <w:right w:val="single" w:sz="4" w:space="0" w:color="DBDBDB"/>
          <w:insideH w:val="nil"/>
          <w:insideV w:val="nil"/>
        </w:tblBorders>
        <w:tblLayout w:type="fixed"/>
        <w:tblLook w:val="0400" w:firstRow="0" w:lastRow="0" w:firstColumn="0" w:lastColumn="0" w:noHBand="0" w:noVBand="1"/>
      </w:tblPr>
      <w:tblGrid>
        <w:gridCol w:w="270"/>
        <w:gridCol w:w="9900"/>
        <w:gridCol w:w="270"/>
      </w:tblGrid>
      <w:tr w:rsidR="003D5677" w14:paraId="71A96253" w14:textId="77777777" w:rsidTr="003D5677">
        <w:trPr>
          <w:trHeight w:val="420"/>
        </w:trPr>
        <w:tc>
          <w:tcPr>
            <w:tcW w:w="10440" w:type="dxa"/>
            <w:gridSpan w:val="3"/>
            <w:tcBorders>
              <w:top w:val="single" w:sz="4" w:space="0" w:color="DBDBDB"/>
              <w:left w:val="single" w:sz="4" w:space="0" w:color="DBDBDB"/>
              <w:bottom w:val="nil"/>
              <w:right w:val="single" w:sz="4" w:space="0" w:color="DBDBDB"/>
            </w:tcBorders>
            <w:shd w:val="clear" w:color="auto" w:fill="FAFAFA"/>
            <w:hideMark/>
          </w:tcPr>
          <w:p w14:paraId="7E3FD3B2" w14:textId="77777777" w:rsidR="003D5677" w:rsidRDefault="003D5677" w:rsidP="003D5677">
            <w:pPr>
              <w:pStyle w:val="Heading3"/>
            </w:pPr>
            <w:r>
              <w:t>Initial Code</w:t>
            </w:r>
          </w:p>
        </w:tc>
      </w:tr>
      <w:tr w:rsidR="003D5677" w14:paraId="226A2127" w14:textId="77777777" w:rsidTr="003D5677">
        <w:trPr>
          <w:trHeight w:val="420"/>
        </w:trPr>
        <w:tc>
          <w:tcPr>
            <w:tcW w:w="10440" w:type="dxa"/>
            <w:gridSpan w:val="3"/>
            <w:tcBorders>
              <w:top w:val="single" w:sz="4" w:space="0" w:color="DBDBDB"/>
              <w:left w:val="single" w:sz="4" w:space="0" w:color="DBDBDB"/>
              <w:bottom w:val="nil"/>
              <w:right w:val="single" w:sz="4" w:space="0" w:color="DBDBDB"/>
            </w:tcBorders>
            <w:shd w:val="clear" w:color="auto" w:fill="FAFAFA"/>
            <w:hideMark/>
          </w:tcPr>
          <w:p w14:paraId="0A2E045D" w14:textId="77777777" w:rsidR="003D5677" w:rsidRDefault="003D5677" w:rsidP="003D5677">
            <w:pPr>
              <w:pStyle w:val="Heading4"/>
              <w:rPr>
                <w:rFonts w:eastAsiaTheme="minorHAnsi"/>
              </w:rPr>
            </w:pPr>
            <w:r>
              <w:rPr>
                <w:rFonts w:eastAsiaTheme="minorHAnsi"/>
              </w:rPr>
              <w:t>Python</w:t>
            </w:r>
          </w:p>
        </w:tc>
      </w:tr>
      <w:tr w:rsidR="003D5677" w14:paraId="251C4E1B" w14:textId="77777777" w:rsidTr="003D5677">
        <w:trPr>
          <w:trHeight w:val="80"/>
        </w:trPr>
        <w:tc>
          <w:tcPr>
            <w:tcW w:w="270" w:type="dxa"/>
            <w:tcBorders>
              <w:top w:val="nil"/>
              <w:left w:val="single" w:sz="4" w:space="0" w:color="DBDBDB"/>
              <w:bottom w:val="nil"/>
              <w:right w:val="nil"/>
            </w:tcBorders>
            <w:shd w:val="clear" w:color="auto" w:fill="FAFAFA"/>
          </w:tcPr>
          <w:p w14:paraId="5C86A5F0" w14:textId="77777777" w:rsidR="003D5677" w:rsidRDefault="003D5677" w:rsidP="003D5677">
            <w:pPr>
              <w:spacing w:after="0" w:line="240" w:lineRule="auto"/>
              <w:rPr>
                <w:sz w:val="16"/>
                <w:szCs w:val="16"/>
              </w:rPr>
            </w:pPr>
          </w:p>
        </w:tc>
        <w:tc>
          <w:tcPr>
            <w:tcW w:w="9900" w:type="dxa"/>
            <w:tcBorders>
              <w:top w:val="nil"/>
              <w:left w:val="nil"/>
              <w:bottom w:val="single" w:sz="4" w:space="0" w:color="808080"/>
              <w:right w:val="nil"/>
            </w:tcBorders>
            <w:shd w:val="clear" w:color="auto" w:fill="FAFAFA"/>
          </w:tcPr>
          <w:p w14:paraId="3498E10C" w14:textId="77777777" w:rsidR="003D5677" w:rsidRDefault="003D5677" w:rsidP="003D5677">
            <w:pPr>
              <w:spacing w:after="0" w:line="240" w:lineRule="auto"/>
              <w:rPr>
                <w:sz w:val="16"/>
                <w:szCs w:val="16"/>
              </w:rPr>
            </w:pPr>
          </w:p>
        </w:tc>
        <w:tc>
          <w:tcPr>
            <w:tcW w:w="270" w:type="dxa"/>
            <w:tcBorders>
              <w:top w:val="nil"/>
              <w:left w:val="nil"/>
              <w:bottom w:val="nil"/>
              <w:right w:val="single" w:sz="4" w:space="0" w:color="DBDBDB"/>
            </w:tcBorders>
            <w:shd w:val="clear" w:color="auto" w:fill="FAFAFA"/>
          </w:tcPr>
          <w:p w14:paraId="67FE62AC" w14:textId="77777777" w:rsidR="003D5677" w:rsidRDefault="003D5677" w:rsidP="003D5677">
            <w:pPr>
              <w:spacing w:after="0" w:line="240" w:lineRule="auto"/>
              <w:rPr>
                <w:sz w:val="16"/>
                <w:szCs w:val="16"/>
              </w:rPr>
            </w:pPr>
          </w:p>
        </w:tc>
      </w:tr>
      <w:tr w:rsidR="003D5677" w14:paraId="05AE8C31" w14:textId="77777777" w:rsidTr="003D5677">
        <w:trPr>
          <w:trHeight w:val="180"/>
        </w:trPr>
        <w:tc>
          <w:tcPr>
            <w:tcW w:w="270" w:type="dxa"/>
            <w:tcBorders>
              <w:top w:val="nil"/>
              <w:left w:val="single" w:sz="4" w:space="0" w:color="DBDBDB"/>
              <w:bottom w:val="nil"/>
              <w:right w:val="single" w:sz="4" w:space="0" w:color="808080"/>
            </w:tcBorders>
            <w:shd w:val="clear" w:color="auto" w:fill="FAFAFA"/>
          </w:tcPr>
          <w:p w14:paraId="49ED31AF" w14:textId="77777777" w:rsidR="003D5677" w:rsidRDefault="003D5677" w:rsidP="003D5677"/>
        </w:tc>
        <w:tc>
          <w:tcPr>
            <w:tcW w:w="9900" w:type="dxa"/>
            <w:tcBorders>
              <w:top w:val="single" w:sz="4" w:space="0" w:color="808080"/>
              <w:left w:val="single" w:sz="4" w:space="0" w:color="808080"/>
              <w:bottom w:val="single" w:sz="4" w:space="0" w:color="808080"/>
              <w:right w:val="single" w:sz="4" w:space="0" w:color="808080"/>
            </w:tcBorders>
            <w:shd w:val="clear" w:color="auto" w:fill="D9D9D9"/>
            <w:vAlign w:val="center"/>
          </w:tcPr>
          <w:p w14:paraId="2B97D22E" w14:textId="77777777" w:rsidR="003D5677" w:rsidRDefault="003D5677" w:rsidP="003D5677">
            <w:pPr>
              <w:rPr>
                <w:rFonts w:ascii="Consolas" w:hAnsi="Consolas" w:cs="Courier New"/>
                <w:sz w:val="19"/>
                <w:szCs w:val="19"/>
                <w:highlight w:val="lightGray"/>
                <w:shd w:val="clear" w:color="auto" w:fill="F9F2F4"/>
              </w:rPr>
            </w:pPr>
            <w:r>
              <w:rPr>
                <w:rFonts w:ascii="Consolas" w:hAnsi="Consolas" w:cs="Courier New"/>
                <w:sz w:val="19"/>
                <w:szCs w:val="19"/>
                <w:highlight w:val="lightGray"/>
                <w:shd w:val="clear" w:color="auto" w:fill="F9F2F4"/>
              </w:rPr>
              <w:t>import numpy as np</w:t>
            </w:r>
          </w:p>
          <w:p w14:paraId="7A66ECC0" w14:textId="77777777" w:rsidR="003D5677" w:rsidRDefault="003D5677" w:rsidP="003D5677">
            <w:pPr>
              <w:rPr>
                <w:rFonts w:ascii="Consolas" w:hAnsi="Consolas" w:cs="Courier New"/>
                <w:sz w:val="19"/>
                <w:szCs w:val="19"/>
                <w:highlight w:val="lightGray"/>
                <w:shd w:val="clear" w:color="auto" w:fill="F9F2F4"/>
              </w:rPr>
            </w:pPr>
            <w:r>
              <w:rPr>
                <w:rFonts w:ascii="Consolas" w:hAnsi="Consolas" w:cs="Courier New"/>
                <w:sz w:val="19"/>
                <w:szCs w:val="19"/>
                <w:highlight w:val="lightGray"/>
                <w:shd w:val="clear" w:color="auto" w:fill="F9F2F4"/>
              </w:rPr>
              <w:t>def main():</w:t>
            </w:r>
          </w:p>
          <w:p w14:paraId="59956AE0" w14:textId="77777777" w:rsidR="003D5677" w:rsidRDefault="003D5677" w:rsidP="003D5677">
            <w:pPr>
              <w:rPr>
                <w:rFonts w:ascii="Consolas" w:hAnsi="Consolas" w:cs="Courier New"/>
                <w:sz w:val="19"/>
                <w:szCs w:val="19"/>
                <w:highlight w:val="lightGray"/>
                <w:shd w:val="clear" w:color="auto" w:fill="F9F2F4"/>
              </w:rPr>
            </w:pPr>
            <w:r>
              <w:rPr>
                <w:rFonts w:ascii="Consolas" w:hAnsi="Consolas" w:cs="Courier New"/>
                <w:sz w:val="19"/>
                <w:szCs w:val="19"/>
                <w:highlight w:val="lightGray"/>
                <w:shd w:val="clear" w:color="auto" w:fill="F9F2F4"/>
              </w:rPr>
              <w:t xml:space="preserve">    </w:t>
            </w:r>
          </w:p>
          <w:p w14:paraId="5431E738" w14:textId="77777777" w:rsidR="003D5677" w:rsidRDefault="003D5677" w:rsidP="003D5677">
            <w:pPr>
              <w:rPr>
                <w:rFonts w:ascii="Consolas" w:hAnsi="Consolas" w:cs="Courier New"/>
                <w:sz w:val="19"/>
                <w:szCs w:val="19"/>
                <w:highlight w:val="lightGray"/>
                <w:shd w:val="clear" w:color="auto" w:fill="F9F2F4"/>
              </w:rPr>
            </w:pPr>
            <w:r>
              <w:rPr>
                <w:rFonts w:ascii="Consolas" w:hAnsi="Consolas" w:cs="Courier New"/>
                <w:sz w:val="19"/>
                <w:szCs w:val="19"/>
                <w:highlight w:val="lightGray"/>
                <w:shd w:val="clear" w:color="auto" w:fill="F9F2F4"/>
              </w:rPr>
              <w:t xml:space="preserve">    from sklearn.datasets import load_iris</w:t>
            </w:r>
          </w:p>
          <w:p w14:paraId="19803300" w14:textId="77777777" w:rsidR="003D5677" w:rsidRDefault="003D5677" w:rsidP="003D5677">
            <w:pPr>
              <w:rPr>
                <w:rFonts w:ascii="Consolas" w:hAnsi="Consolas" w:cs="Courier New"/>
                <w:sz w:val="19"/>
                <w:szCs w:val="19"/>
                <w:highlight w:val="lightGray"/>
                <w:shd w:val="clear" w:color="auto" w:fill="F9F2F4"/>
              </w:rPr>
            </w:pPr>
            <w:r>
              <w:rPr>
                <w:rFonts w:ascii="Consolas" w:hAnsi="Consolas" w:cs="Courier New"/>
                <w:sz w:val="19"/>
                <w:szCs w:val="19"/>
                <w:highlight w:val="lightGray"/>
                <w:shd w:val="clear" w:color="auto" w:fill="F9F2F4"/>
              </w:rPr>
              <w:t xml:space="preserve">    dataset = load_iris()</w:t>
            </w:r>
          </w:p>
          <w:p w14:paraId="663150CD" w14:textId="77777777" w:rsidR="003D5677" w:rsidRDefault="003D5677" w:rsidP="003D5677">
            <w:pPr>
              <w:rPr>
                <w:rFonts w:ascii="Consolas" w:hAnsi="Consolas" w:cs="Courier New"/>
                <w:sz w:val="19"/>
                <w:szCs w:val="19"/>
                <w:highlight w:val="lightGray"/>
                <w:shd w:val="clear" w:color="auto" w:fill="F9F2F4"/>
              </w:rPr>
            </w:pPr>
          </w:p>
          <w:p w14:paraId="0CF5C575" w14:textId="77777777" w:rsidR="003D5677" w:rsidRDefault="003D5677" w:rsidP="003D5677">
            <w:pPr>
              <w:rPr>
                <w:rFonts w:ascii="Consolas" w:hAnsi="Consolas" w:cs="Courier New"/>
                <w:sz w:val="19"/>
                <w:szCs w:val="19"/>
                <w:highlight w:val="lightGray"/>
                <w:shd w:val="clear" w:color="auto" w:fill="F9F2F4"/>
              </w:rPr>
            </w:pPr>
            <w:r>
              <w:rPr>
                <w:rFonts w:ascii="Consolas" w:hAnsi="Consolas" w:cs="Courier New"/>
                <w:sz w:val="19"/>
                <w:szCs w:val="19"/>
                <w:highlight w:val="lightGray"/>
                <w:shd w:val="clear" w:color="auto" w:fill="F9F2F4"/>
              </w:rPr>
              <w:t xml:space="preserve">    # Write your code here. Do not change any other parts of the code</w:t>
            </w:r>
          </w:p>
          <w:p w14:paraId="4BA4CC15" w14:textId="77777777" w:rsidR="003D5677" w:rsidRDefault="003D5677" w:rsidP="003D5677">
            <w:pPr>
              <w:rPr>
                <w:rFonts w:ascii="Consolas" w:hAnsi="Consolas" w:cs="Courier New"/>
                <w:sz w:val="19"/>
                <w:szCs w:val="19"/>
                <w:highlight w:val="lightGray"/>
                <w:shd w:val="clear" w:color="auto" w:fill="F9F2F4"/>
              </w:rPr>
            </w:pPr>
            <w:r>
              <w:rPr>
                <w:rFonts w:ascii="Consolas" w:hAnsi="Consolas" w:cs="Courier New"/>
                <w:sz w:val="19"/>
                <w:szCs w:val="19"/>
                <w:highlight w:val="lightGray"/>
                <w:shd w:val="clear" w:color="auto" w:fill="F9F2F4"/>
              </w:rPr>
              <w:t xml:space="preserve">    print(np.max(means))</w:t>
            </w:r>
          </w:p>
          <w:p w14:paraId="0C360C69" w14:textId="77777777" w:rsidR="003D5677" w:rsidRDefault="003D5677" w:rsidP="003D5677">
            <w:pPr>
              <w:rPr>
                <w:rFonts w:ascii="Consolas" w:hAnsi="Consolas" w:cs="Courier New"/>
                <w:sz w:val="19"/>
                <w:szCs w:val="19"/>
                <w:highlight w:val="lightGray"/>
                <w:shd w:val="clear" w:color="auto" w:fill="F9F2F4"/>
              </w:rPr>
            </w:pPr>
            <w:r>
              <w:rPr>
                <w:rFonts w:ascii="Consolas" w:hAnsi="Consolas" w:cs="Courier New"/>
                <w:sz w:val="19"/>
                <w:szCs w:val="19"/>
                <w:highlight w:val="lightGray"/>
                <w:shd w:val="clear" w:color="auto" w:fill="F9F2F4"/>
              </w:rPr>
              <w:t xml:space="preserve">    return means, variances</w:t>
            </w:r>
          </w:p>
          <w:p w14:paraId="1086D643" w14:textId="77777777" w:rsidR="003D5677" w:rsidRDefault="003D5677" w:rsidP="003D5677">
            <w:pPr>
              <w:rPr>
                <w:rFonts w:cs="Courier New"/>
                <w:sz w:val="19"/>
                <w:szCs w:val="19"/>
                <w:highlight w:val="lightGray"/>
                <w:shd w:val="clear" w:color="auto" w:fill="F9F2F4"/>
              </w:rPr>
            </w:pPr>
          </w:p>
        </w:tc>
        <w:tc>
          <w:tcPr>
            <w:tcW w:w="270" w:type="dxa"/>
            <w:tcBorders>
              <w:top w:val="nil"/>
              <w:left w:val="single" w:sz="4" w:space="0" w:color="808080"/>
              <w:bottom w:val="nil"/>
              <w:right w:val="single" w:sz="4" w:space="0" w:color="DBDBDB"/>
            </w:tcBorders>
            <w:shd w:val="clear" w:color="auto" w:fill="FAFAFA"/>
          </w:tcPr>
          <w:p w14:paraId="1FD69212" w14:textId="77777777" w:rsidR="003D5677" w:rsidRDefault="003D5677" w:rsidP="003D5677"/>
        </w:tc>
      </w:tr>
      <w:tr w:rsidR="003D5677" w14:paraId="118BB0B5" w14:textId="77777777" w:rsidTr="003D5677">
        <w:trPr>
          <w:trHeight w:val="180"/>
        </w:trPr>
        <w:tc>
          <w:tcPr>
            <w:tcW w:w="270" w:type="dxa"/>
            <w:tcBorders>
              <w:top w:val="nil"/>
              <w:left w:val="single" w:sz="4" w:space="0" w:color="DBDBDB"/>
              <w:bottom w:val="single" w:sz="4" w:space="0" w:color="E1E1E1"/>
              <w:right w:val="nil"/>
            </w:tcBorders>
            <w:shd w:val="clear" w:color="auto" w:fill="FAFAFA"/>
          </w:tcPr>
          <w:p w14:paraId="1444EA80" w14:textId="77777777" w:rsidR="003D5677" w:rsidRDefault="003D5677" w:rsidP="003D5677">
            <w:pPr>
              <w:spacing w:after="0" w:line="240" w:lineRule="auto"/>
              <w:rPr>
                <w:sz w:val="16"/>
                <w:szCs w:val="16"/>
              </w:rPr>
            </w:pPr>
          </w:p>
        </w:tc>
        <w:tc>
          <w:tcPr>
            <w:tcW w:w="9900" w:type="dxa"/>
            <w:tcBorders>
              <w:top w:val="single" w:sz="4" w:space="0" w:color="808080"/>
              <w:left w:val="nil"/>
              <w:bottom w:val="single" w:sz="4" w:space="0" w:color="E1E1E1"/>
              <w:right w:val="nil"/>
            </w:tcBorders>
            <w:shd w:val="clear" w:color="auto" w:fill="FAFAFA"/>
          </w:tcPr>
          <w:p w14:paraId="32E4FAE8" w14:textId="77777777" w:rsidR="003D5677" w:rsidRDefault="003D5677" w:rsidP="003D5677">
            <w:pPr>
              <w:spacing w:after="0" w:line="240" w:lineRule="auto"/>
              <w:rPr>
                <w:sz w:val="16"/>
                <w:szCs w:val="16"/>
              </w:rPr>
            </w:pPr>
          </w:p>
        </w:tc>
        <w:tc>
          <w:tcPr>
            <w:tcW w:w="270" w:type="dxa"/>
            <w:tcBorders>
              <w:top w:val="nil"/>
              <w:left w:val="nil"/>
              <w:bottom w:val="single" w:sz="4" w:space="0" w:color="E1E1E1"/>
              <w:right w:val="single" w:sz="4" w:space="0" w:color="DBDBDB"/>
            </w:tcBorders>
            <w:shd w:val="clear" w:color="auto" w:fill="FAFAFA"/>
          </w:tcPr>
          <w:p w14:paraId="157A57EC" w14:textId="77777777" w:rsidR="003D5677" w:rsidRDefault="003D5677" w:rsidP="003D5677">
            <w:pPr>
              <w:spacing w:after="0" w:line="240" w:lineRule="auto"/>
              <w:rPr>
                <w:sz w:val="16"/>
                <w:szCs w:val="16"/>
              </w:rPr>
            </w:pPr>
          </w:p>
        </w:tc>
      </w:tr>
    </w:tbl>
    <w:p w14:paraId="3706DD88" w14:textId="77777777" w:rsidR="003D5677" w:rsidRDefault="003D5677" w:rsidP="003D5677">
      <w:pPr>
        <w:rPr>
          <w:color w:val="404040" w:themeColor="text1" w:themeTint="BF"/>
        </w:rPr>
      </w:pPr>
    </w:p>
    <w:tbl>
      <w:tblPr>
        <w:tblW w:w="10440" w:type="dxa"/>
        <w:tblInd w:w="-5" w:type="dxa"/>
        <w:tblBorders>
          <w:top w:val="single" w:sz="4" w:space="0" w:color="DBDBDB"/>
          <w:left w:val="single" w:sz="4" w:space="0" w:color="DBDBDB"/>
          <w:bottom w:val="single" w:sz="4" w:space="0" w:color="DBDBDB"/>
          <w:right w:val="single" w:sz="4" w:space="0" w:color="DBDBDB"/>
          <w:insideH w:val="nil"/>
          <w:insideV w:val="nil"/>
        </w:tblBorders>
        <w:tblLayout w:type="fixed"/>
        <w:tblLook w:val="0400" w:firstRow="0" w:lastRow="0" w:firstColumn="0" w:lastColumn="0" w:noHBand="0" w:noVBand="1"/>
      </w:tblPr>
      <w:tblGrid>
        <w:gridCol w:w="270"/>
        <w:gridCol w:w="9900"/>
        <w:gridCol w:w="270"/>
      </w:tblGrid>
      <w:tr w:rsidR="003D5677" w14:paraId="0AD694D3" w14:textId="77777777" w:rsidTr="003D5677">
        <w:trPr>
          <w:trHeight w:val="420"/>
        </w:trPr>
        <w:tc>
          <w:tcPr>
            <w:tcW w:w="10440" w:type="dxa"/>
            <w:gridSpan w:val="3"/>
            <w:tcBorders>
              <w:top w:val="single" w:sz="4" w:space="0" w:color="DBDBDB"/>
              <w:left w:val="single" w:sz="4" w:space="0" w:color="DBDBDB"/>
              <w:bottom w:val="nil"/>
              <w:right w:val="single" w:sz="4" w:space="0" w:color="DBDBDB"/>
            </w:tcBorders>
            <w:shd w:val="clear" w:color="auto" w:fill="FAFAFA"/>
            <w:hideMark/>
          </w:tcPr>
          <w:p w14:paraId="1D6D72B7" w14:textId="77777777" w:rsidR="003D5677" w:rsidRDefault="003D5677" w:rsidP="003D5677">
            <w:pPr>
              <w:pStyle w:val="Heading3"/>
            </w:pPr>
            <w:r>
              <w:t>Model Code</w:t>
            </w:r>
          </w:p>
        </w:tc>
      </w:tr>
      <w:tr w:rsidR="003D5677" w14:paraId="68CDB962" w14:textId="77777777" w:rsidTr="003D5677">
        <w:trPr>
          <w:trHeight w:val="420"/>
        </w:trPr>
        <w:tc>
          <w:tcPr>
            <w:tcW w:w="10440" w:type="dxa"/>
            <w:gridSpan w:val="3"/>
            <w:tcBorders>
              <w:top w:val="single" w:sz="4" w:space="0" w:color="DBDBDB"/>
              <w:left w:val="single" w:sz="4" w:space="0" w:color="DBDBDB"/>
              <w:bottom w:val="nil"/>
              <w:right w:val="single" w:sz="4" w:space="0" w:color="DBDBDB"/>
            </w:tcBorders>
            <w:shd w:val="clear" w:color="auto" w:fill="FAFAFA"/>
            <w:hideMark/>
          </w:tcPr>
          <w:p w14:paraId="65181AEC" w14:textId="77777777" w:rsidR="003D5677" w:rsidRDefault="003D5677" w:rsidP="003D5677">
            <w:pPr>
              <w:pStyle w:val="Heading4"/>
              <w:rPr>
                <w:rFonts w:eastAsiaTheme="minorHAnsi"/>
              </w:rPr>
            </w:pPr>
            <w:r>
              <w:rPr>
                <w:rFonts w:eastAsiaTheme="minorHAnsi"/>
              </w:rPr>
              <w:t>Python</w:t>
            </w:r>
          </w:p>
        </w:tc>
      </w:tr>
      <w:tr w:rsidR="003D5677" w14:paraId="29E76792" w14:textId="77777777" w:rsidTr="003D5677">
        <w:trPr>
          <w:trHeight w:val="80"/>
        </w:trPr>
        <w:tc>
          <w:tcPr>
            <w:tcW w:w="270" w:type="dxa"/>
            <w:tcBorders>
              <w:top w:val="nil"/>
              <w:left w:val="single" w:sz="4" w:space="0" w:color="DBDBDB"/>
              <w:bottom w:val="nil"/>
              <w:right w:val="nil"/>
            </w:tcBorders>
            <w:shd w:val="clear" w:color="auto" w:fill="FAFAFA"/>
          </w:tcPr>
          <w:p w14:paraId="374DC2CA" w14:textId="77777777" w:rsidR="003D5677" w:rsidRDefault="003D5677" w:rsidP="003D5677">
            <w:pPr>
              <w:spacing w:after="0" w:line="240" w:lineRule="auto"/>
              <w:rPr>
                <w:sz w:val="16"/>
                <w:szCs w:val="16"/>
              </w:rPr>
            </w:pPr>
          </w:p>
        </w:tc>
        <w:tc>
          <w:tcPr>
            <w:tcW w:w="9900" w:type="dxa"/>
            <w:tcBorders>
              <w:top w:val="nil"/>
              <w:left w:val="nil"/>
              <w:bottom w:val="single" w:sz="4" w:space="0" w:color="808080"/>
              <w:right w:val="nil"/>
            </w:tcBorders>
            <w:shd w:val="clear" w:color="auto" w:fill="FAFAFA"/>
          </w:tcPr>
          <w:p w14:paraId="3D367F39" w14:textId="77777777" w:rsidR="003D5677" w:rsidRDefault="003D5677" w:rsidP="003D5677">
            <w:pPr>
              <w:spacing w:after="0" w:line="240" w:lineRule="auto"/>
              <w:rPr>
                <w:sz w:val="16"/>
                <w:szCs w:val="16"/>
              </w:rPr>
            </w:pPr>
          </w:p>
        </w:tc>
        <w:tc>
          <w:tcPr>
            <w:tcW w:w="270" w:type="dxa"/>
            <w:tcBorders>
              <w:top w:val="nil"/>
              <w:left w:val="nil"/>
              <w:bottom w:val="nil"/>
              <w:right w:val="single" w:sz="4" w:space="0" w:color="DBDBDB"/>
            </w:tcBorders>
            <w:shd w:val="clear" w:color="auto" w:fill="FAFAFA"/>
          </w:tcPr>
          <w:p w14:paraId="6EBB7E41" w14:textId="77777777" w:rsidR="003D5677" w:rsidRDefault="003D5677" w:rsidP="003D5677">
            <w:pPr>
              <w:spacing w:after="0" w:line="240" w:lineRule="auto"/>
              <w:rPr>
                <w:sz w:val="16"/>
                <w:szCs w:val="16"/>
              </w:rPr>
            </w:pPr>
          </w:p>
        </w:tc>
      </w:tr>
      <w:tr w:rsidR="003D5677" w14:paraId="268EA3EE" w14:textId="77777777" w:rsidTr="003D5677">
        <w:trPr>
          <w:trHeight w:val="180"/>
        </w:trPr>
        <w:tc>
          <w:tcPr>
            <w:tcW w:w="270" w:type="dxa"/>
            <w:tcBorders>
              <w:top w:val="nil"/>
              <w:left w:val="single" w:sz="4" w:space="0" w:color="DBDBDB"/>
              <w:bottom w:val="nil"/>
              <w:right w:val="single" w:sz="4" w:space="0" w:color="808080"/>
            </w:tcBorders>
            <w:shd w:val="clear" w:color="auto" w:fill="FAFAFA"/>
          </w:tcPr>
          <w:p w14:paraId="2D7D0B81" w14:textId="77777777" w:rsidR="003D5677" w:rsidRDefault="003D5677" w:rsidP="003D5677"/>
        </w:tc>
        <w:tc>
          <w:tcPr>
            <w:tcW w:w="9900" w:type="dxa"/>
            <w:tcBorders>
              <w:top w:val="single" w:sz="4" w:space="0" w:color="808080"/>
              <w:left w:val="single" w:sz="4" w:space="0" w:color="808080"/>
              <w:bottom w:val="single" w:sz="4" w:space="0" w:color="808080"/>
              <w:right w:val="single" w:sz="4" w:space="0" w:color="808080"/>
            </w:tcBorders>
            <w:shd w:val="clear" w:color="auto" w:fill="D9D9D9"/>
            <w:vAlign w:val="center"/>
          </w:tcPr>
          <w:p w14:paraId="312F27EF" w14:textId="77777777" w:rsidR="003D5677" w:rsidRDefault="003D5677" w:rsidP="003D5677">
            <w:pPr>
              <w:rPr>
                <w:rFonts w:ascii="Consolas" w:hAnsi="Consolas" w:cs="Courier New"/>
                <w:sz w:val="19"/>
                <w:szCs w:val="19"/>
                <w:highlight w:val="lightGray"/>
                <w:shd w:val="clear" w:color="auto" w:fill="F9F2F4"/>
              </w:rPr>
            </w:pPr>
            <w:r>
              <w:rPr>
                <w:rFonts w:ascii="Consolas" w:hAnsi="Consolas" w:cs="Courier New"/>
                <w:sz w:val="19"/>
                <w:szCs w:val="19"/>
                <w:highlight w:val="lightGray"/>
                <w:shd w:val="clear" w:color="auto" w:fill="F9F2F4"/>
              </w:rPr>
              <w:t>def main():</w:t>
            </w:r>
          </w:p>
          <w:p w14:paraId="791BCE04" w14:textId="77777777" w:rsidR="003D5677" w:rsidRDefault="003D5677" w:rsidP="003D5677">
            <w:pPr>
              <w:rPr>
                <w:rFonts w:ascii="Consolas" w:hAnsi="Consolas" w:cs="Courier New"/>
                <w:sz w:val="19"/>
                <w:szCs w:val="19"/>
                <w:highlight w:val="lightGray"/>
                <w:shd w:val="clear" w:color="auto" w:fill="F9F2F4"/>
              </w:rPr>
            </w:pPr>
            <w:r>
              <w:rPr>
                <w:rFonts w:ascii="Consolas" w:hAnsi="Consolas" w:cs="Courier New"/>
                <w:sz w:val="19"/>
                <w:szCs w:val="19"/>
                <w:highlight w:val="lightGray"/>
                <w:shd w:val="clear" w:color="auto" w:fill="F9F2F4"/>
              </w:rPr>
              <w:t xml:space="preserve">    </w:t>
            </w:r>
          </w:p>
          <w:p w14:paraId="3ABB799F" w14:textId="77777777" w:rsidR="003D5677" w:rsidRDefault="003D5677" w:rsidP="003D5677">
            <w:pPr>
              <w:rPr>
                <w:rFonts w:ascii="Consolas" w:hAnsi="Consolas" w:cs="Courier New"/>
                <w:sz w:val="19"/>
                <w:szCs w:val="19"/>
                <w:highlight w:val="lightGray"/>
                <w:shd w:val="clear" w:color="auto" w:fill="F9F2F4"/>
              </w:rPr>
            </w:pPr>
            <w:r>
              <w:rPr>
                <w:rFonts w:ascii="Consolas" w:hAnsi="Consolas" w:cs="Courier New"/>
                <w:sz w:val="19"/>
                <w:szCs w:val="19"/>
                <w:highlight w:val="lightGray"/>
                <w:shd w:val="clear" w:color="auto" w:fill="F9F2F4"/>
              </w:rPr>
              <w:t xml:space="preserve">    from sklearn.datasets import load_iris</w:t>
            </w:r>
          </w:p>
          <w:p w14:paraId="4535A081" w14:textId="77777777" w:rsidR="003D5677" w:rsidRDefault="003D5677" w:rsidP="003D5677">
            <w:pPr>
              <w:rPr>
                <w:rFonts w:ascii="Consolas" w:hAnsi="Consolas" w:cs="Courier New"/>
                <w:sz w:val="19"/>
                <w:szCs w:val="19"/>
                <w:highlight w:val="lightGray"/>
                <w:shd w:val="clear" w:color="auto" w:fill="F9F2F4"/>
              </w:rPr>
            </w:pPr>
            <w:r>
              <w:rPr>
                <w:rFonts w:ascii="Consolas" w:hAnsi="Consolas" w:cs="Courier New"/>
                <w:sz w:val="19"/>
                <w:szCs w:val="19"/>
                <w:highlight w:val="lightGray"/>
                <w:shd w:val="clear" w:color="auto" w:fill="F9F2F4"/>
              </w:rPr>
              <w:t xml:space="preserve">    dataset = load_iris()</w:t>
            </w:r>
          </w:p>
          <w:p w14:paraId="355B433D" w14:textId="77777777" w:rsidR="003D5677" w:rsidRDefault="003D5677" w:rsidP="003D5677">
            <w:pPr>
              <w:rPr>
                <w:rFonts w:ascii="Consolas" w:hAnsi="Consolas" w:cs="Courier New"/>
                <w:sz w:val="19"/>
                <w:szCs w:val="19"/>
                <w:highlight w:val="lightGray"/>
                <w:shd w:val="clear" w:color="auto" w:fill="F9F2F4"/>
              </w:rPr>
            </w:pPr>
          </w:p>
          <w:p w14:paraId="092F54DA" w14:textId="77777777" w:rsidR="003D5677" w:rsidRDefault="003D5677" w:rsidP="003D5677">
            <w:pPr>
              <w:rPr>
                <w:rFonts w:ascii="Consolas" w:hAnsi="Consolas" w:cs="Courier New"/>
                <w:sz w:val="19"/>
                <w:szCs w:val="19"/>
                <w:highlight w:val="lightGray"/>
                <w:shd w:val="clear" w:color="auto" w:fill="F9F2F4"/>
              </w:rPr>
            </w:pPr>
            <w:r>
              <w:rPr>
                <w:rFonts w:ascii="Consolas" w:hAnsi="Consolas" w:cs="Courier New"/>
                <w:sz w:val="19"/>
                <w:szCs w:val="19"/>
                <w:highlight w:val="lightGray"/>
                <w:shd w:val="clear" w:color="auto" w:fill="F9F2F4"/>
              </w:rPr>
              <w:t xml:space="preserve">    import numpy as np</w:t>
            </w:r>
          </w:p>
          <w:p w14:paraId="77D6F2ED" w14:textId="77777777" w:rsidR="003D5677" w:rsidRDefault="003D5677" w:rsidP="003D5677">
            <w:pPr>
              <w:rPr>
                <w:rFonts w:ascii="Consolas" w:hAnsi="Consolas" w:cs="Courier New"/>
                <w:sz w:val="19"/>
                <w:szCs w:val="19"/>
                <w:highlight w:val="lightGray"/>
                <w:shd w:val="clear" w:color="auto" w:fill="F9F2F4"/>
              </w:rPr>
            </w:pPr>
            <w:r>
              <w:rPr>
                <w:rFonts w:ascii="Consolas" w:hAnsi="Consolas" w:cs="Courier New"/>
                <w:sz w:val="19"/>
                <w:szCs w:val="19"/>
                <w:highlight w:val="lightGray"/>
                <w:shd w:val="clear" w:color="auto" w:fill="F9F2F4"/>
              </w:rPr>
              <w:t xml:space="preserve">    means = np.mean(dataset.data, axis=0)</w:t>
            </w:r>
          </w:p>
          <w:p w14:paraId="0C327619" w14:textId="77777777" w:rsidR="003D5677" w:rsidRDefault="003D5677" w:rsidP="003D5677">
            <w:pPr>
              <w:rPr>
                <w:rFonts w:ascii="Consolas" w:hAnsi="Consolas" w:cs="Courier New"/>
                <w:sz w:val="19"/>
                <w:szCs w:val="19"/>
                <w:highlight w:val="lightGray"/>
                <w:shd w:val="clear" w:color="auto" w:fill="F9F2F4"/>
              </w:rPr>
            </w:pPr>
            <w:r>
              <w:rPr>
                <w:rFonts w:ascii="Consolas" w:hAnsi="Consolas" w:cs="Courier New"/>
                <w:sz w:val="19"/>
                <w:szCs w:val="19"/>
                <w:highlight w:val="lightGray"/>
                <w:shd w:val="clear" w:color="auto" w:fill="F9F2F4"/>
              </w:rPr>
              <w:t xml:space="preserve">    variances = np.var(dataset.data, axis=0)</w:t>
            </w:r>
          </w:p>
          <w:p w14:paraId="06E94446" w14:textId="77777777" w:rsidR="003D5677" w:rsidRDefault="003D5677" w:rsidP="003D5677">
            <w:pPr>
              <w:rPr>
                <w:rFonts w:ascii="Consolas" w:hAnsi="Consolas" w:cs="Courier New"/>
                <w:sz w:val="19"/>
                <w:szCs w:val="19"/>
                <w:highlight w:val="lightGray"/>
                <w:shd w:val="clear" w:color="auto" w:fill="F9F2F4"/>
              </w:rPr>
            </w:pPr>
            <w:r>
              <w:rPr>
                <w:rFonts w:ascii="Consolas" w:hAnsi="Consolas" w:cs="Courier New"/>
                <w:sz w:val="19"/>
                <w:szCs w:val="19"/>
                <w:highlight w:val="lightGray"/>
                <w:shd w:val="clear" w:color="auto" w:fill="F9F2F4"/>
              </w:rPr>
              <w:t xml:space="preserve">    print(np.max(means))   </w:t>
            </w:r>
          </w:p>
          <w:p w14:paraId="3DECE4D5" w14:textId="77777777" w:rsidR="003D5677" w:rsidRDefault="003D5677" w:rsidP="003D5677">
            <w:pPr>
              <w:rPr>
                <w:rFonts w:ascii="Consolas" w:hAnsi="Consolas" w:cs="Courier New"/>
                <w:sz w:val="19"/>
                <w:szCs w:val="19"/>
                <w:highlight w:val="lightGray"/>
                <w:shd w:val="clear" w:color="auto" w:fill="F9F2F4"/>
              </w:rPr>
            </w:pPr>
            <w:r>
              <w:rPr>
                <w:rFonts w:ascii="Consolas" w:hAnsi="Consolas" w:cs="Courier New"/>
                <w:sz w:val="19"/>
                <w:szCs w:val="19"/>
                <w:highlight w:val="lightGray"/>
                <w:shd w:val="clear" w:color="auto" w:fill="F9F2F4"/>
              </w:rPr>
              <w:t xml:space="preserve">    return means, variances</w:t>
            </w:r>
          </w:p>
          <w:p w14:paraId="44138A15" w14:textId="77777777" w:rsidR="003D5677" w:rsidRDefault="003D5677" w:rsidP="003D5677">
            <w:pPr>
              <w:rPr>
                <w:rFonts w:ascii="Consolas" w:hAnsi="Consolas" w:cs="Courier New"/>
                <w:sz w:val="19"/>
                <w:szCs w:val="19"/>
                <w:highlight w:val="lightGray"/>
                <w:shd w:val="clear" w:color="auto" w:fill="F9F2F4"/>
              </w:rPr>
            </w:pPr>
          </w:p>
        </w:tc>
        <w:tc>
          <w:tcPr>
            <w:tcW w:w="270" w:type="dxa"/>
            <w:tcBorders>
              <w:top w:val="nil"/>
              <w:left w:val="single" w:sz="4" w:space="0" w:color="808080"/>
              <w:bottom w:val="nil"/>
              <w:right w:val="single" w:sz="4" w:space="0" w:color="DBDBDB"/>
            </w:tcBorders>
            <w:shd w:val="clear" w:color="auto" w:fill="FAFAFA"/>
          </w:tcPr>
          <w:p w14:paraId="3CA52524" w14:textId="77777777" w:rsidR="003D5677" w:rsidRDefault="003D5677" w:rsidP="003D5677"/>
        </w:tc>
      </w:tr>
      <w:tr w:rsidR="003D5677" w14:paraId="59F2DF83" w14:textId="77777777" w:rsidTr="003D5677">
        <w:trPr>
          <w:trHeight w:val="180"/>
        </w:trPr>
        <w:tc>
          <w:tcPr>
            <w:tcW w:w="270" w:type="dxa"/>
            <w:tcBorders>
              <w:top w:val="nil"/>
              <w:left w:val="single" w:sz="4" w:space="0" w:color="DBDBDB"/>
              <w:bottom w:val="single" w:sz="4" w:space="0" w:color="E1E1E1"/>
              <w:right w:val="nil"/>
            </w:tcBorders>
            <w:shd w:val="clear" w:color="auto" w:fill="FAFAFA"/>
          </w:tcPr>
          <w:p w14:paraId="4933B0BC" w14:textId="77777777" w:rsidR="003D5677" w:rsidRDefault="003D5677" w:rsidP="003D5677">
            <w:pPr>
              <w:spacing w:after="0" w:line="240" w:lineRule="auto"/>
              <w:rPr>
                <w:sz w:val="16"/>
                <w:szCs w:val="16"/>
              </w:rPr>
            </w:pPr>
          </w:p>
        </w:tc>
        <w:tc>
          <w:tcPr>
            <w:tcW w:w="9900" w:type="dxa"/>
            <w:tcBorders>
              <w:top w:val="single" w:sz="4" w:space="0" w:color="808080"/>
              <w:left w:val="nil"/>
              <w:bottom w:val="single" w:sz="4" w:space="0" w:color="E1E1E1"/>
              <w:right w:val="nil"/>
            </w:tcBorders>
            <w:shd w:val="clear" w:color="auto" w:fill="FAFAFA"/>
          </w:tcPr>
          <w:p w14:paraId="5F0FFCE1" w14:textId="77777777" w:rsidR="003D5677" w:rsidRDefault="003D5677" w:rsidP="003D5677">
            <w:pPr>
              <w:spacing w:after="0" w:line="240" w:lineRule="auto"/>
              <w:rPr>
                <w:sz w:val="16"/>
                <w:szCs w:val="16"/>
              </w:rPr>
            </w:pPr>
          </w:p>
        </w:tc>
        <w:tc>
          <w:tcPr>
            <w:tcW w:w="270" w:type="dxa"/>
            <w:tcBorders>
              <w:top w:val="nil"/>
              <w:left w:val="nil"/>
              <w:bottom w:val="single" w:sz="4" w:space="0" w:color="E1E1E1"/>
              <w:right w:val="single" w:sz="4" w:space="0" w:color="DBDBDB"/>
            </w:tcBorders>
            <w:shd w:val="clear" w:color="auto" w:fill="FAFAFA"/>
          </w:tcPr>
          <w:p w14:paraId="036522C0" w14:textId="77777777" w:rsidR="003D5677" w:rsidRDefault="003D5677" w:rsidP="003D5677">
            <w:pPr>
              <w:spacing w:after="0" w:line="240" w:lineRule="auto"/>
              <w:rPr>
                <w:sz w:val="16"/>
                <w:szCs w:val="16"/>
              </w:rPr>
            </w:pPr>
          </w:p>
        </w:tc>
      </w:tr>
    </w:tbl>
    <w:p w14:paraId="55759488" w14:textId="77777777" w:rsidR="003D5677" w:rsidRDefault="003D5677" w:rsidP="003D5677">
      <w:pPr>
        <w:pStyle w:val="NoSpacing"/>
      </w:pPr>
    </w:p>
    <w:p w14:paraId="1AD00D7C" w14:textId="77777777" w:rsidR="003D5677" w:rsidRDefault="003D5677" w:rsidP="003D5677"/>
    <w:p w14:paraId="33D77150" w14:textId="0FDBCFA2" w:rsidR="00FA4DD4" w:rsidRDefault="00FA4DD4" w:rsidP="00FA4DD4">
      <w:pPr>
        <w:rPr>
          <w:rFonts w:ascii="Open Sans" w:hAnsi="Open Sans" w:cs="Open Sans"/>
        </w:rPr>
      </w:pPr>
      <w:r>
        <w:rPr>
          <w:highlight w:val="magenta"/>
        </w:rPr>
        <w:t xml:space="preserve">Mission 4 - </w:t>
      </w:r>
      <w:commentRangeStart w:id="6547"/>
      <w:commentRangeStart w:id="6548"/>
      <w:commentRangeStart w:id="6549"/>
      <w:commentRangeStart w:id="6550"/>
      <w:commentRangeStart w:id="6551"/>
      <w:commentRangeStart w:id="6552"/>
      <w:commentRangeStart w:id="6553"/>
      <w:r>
        <w:rPr>
          <w:highlight w:val="magenta"/>
        </w:rPr>
        <w:t>E</w:t>
      </w:r>
      <w:r w:rsidR="00676596">
        <w:rPr>
          <w:highlight w:val="magenta"/>
        </w:rPr>
        <w:t xml:space="preserve">ditor </w:t>
      </w:r>
      <w:r>
        <w:rPr>
          <w:highlight w:val="magenta"/>
        </w:rPr>
        <w:t>Mission</w:t>
      </w:r>
      <w:r w:rsidR="00676596">
        <w:t xml:space="preserve"> </w:t>
      </w:r>
      <w:commentRangeEnd w:id="6547"/>
      <w:r>
        <w:rPr>
          <w:rStyle w:val="CommentReference"/>
        </w:rPr>
        <w:commentReference w:id="6547"/>
      </w:r>
      <w:commentRangeEnd w:id="6548"/>
      <w:r>
        <w:rPr>
          <w:rStyle w:val="CommentReference"/>
        </w:rPr>
        <w:commentReference w:id="6548"/>
      </w:r>
      <w:commentRangeEnd w:id="6549"/>
      <w:r w:rsidR="00986F93">
        <w:rPr>
          <w:rStyle w:val="CommentReference"/>
          <w:color w:val="404040"/>
        </w:rPr>
        <w:commentReference w:id="6549"/>
      </w:r>
      <w:r w:rsidR="00676596">
        <w:rPr>
          <w:highlight w:val="magenta"/>
        </w:rPr>
        <w:t>Score</w:t>
      </w:r>
      <w:r w:rsidR="00676596" w:rsidRPr="31AB092C">
        <w:rPr>
          <w:highlight w:val="magenta"/>
        </w:rPr>
        <w:t xml:space="preserve"> Booster </w:t>
      </w:r>
      <w:commentRangeStart w:id="6554"/>
      <w:commentRangeEnd w:id="6554"/>
      <w:r w:rsidR="00676596">
        <w:rPr>
          <w:rStyle w:val="CommentReference"/>
        </w:rPr>
        <w:commentReference w:id="6554"/>
      </w:r>
      <w:commentRangeEnd w:id="6550"/>
      <w:r w:rsidR="005D2D27">
        <w:rPr>
          <w:rStyle w:val="CommentReference"/>
          <w:color w:val="404040"/>
        </w:rPr>
        <w:commentReference w:id="6550"/>
      </w:r>
      <w:commentRangeEnd w:id="6551"/>
      <w:r>
        <w:rPr>
          <w:rStyle w:val="CommentReference"/>
        </w:rPr>
        <w:commentReference w:id="6551"/>
      </w:r>
      <w:commentRangeEnd w:id="6552"/>
      <w:r>
        <w:rPr>
          <w:rStyle w:val="CommentReference"/>
        </w:rPr>
        <w:commentReference w:id="6552"/>
      </w:r>
      <w:commentRangeEnd w:id="6553"/>
      <w:r w:rsidR="007C7445">
        <w:rPr>
          <w:rStyle w:val="CommentReference"/>
          <w:color w:val="404040"/>
        </w:rPr>
        <w:commentReference w:id="6553"/>
      </w:r>
      <w:r>
        <w:rPr>
          <w:highlight w:val="magenta"/>
        </w:rPr>
        <w:t>: Count and extract information</w:t>
      </w:r>
    </w:p>
    <w:p w14:paraId="6B22DB95" w14:textId="77777777" w:rsidR="00FA4DD4" w:rsidRDefault="00FA4DD4" w:rsidP="00FA4DD4">
      <w:pPr>
        <w:pStyle w:val="NormalWeb"/>
        <w:spacing w:before="0" w:beforeAutospacing="0" w:after="120" w:afterAutospacing="0"/>
        <w:rPr>
          <w:rFonts w:ascii="Calibri" w:hAnsi="Calibri" w:cs="Calibri"/>
          <w:sz w:val="22"/>
          <w:szCs w:val="22"/>
        </w:rPr>
      </w:pPr>
    </w:p>
    <w:p w14:paraId="3630321B" w14:textId="6D7B6330" w:rsidR="00652B62" w:rsidRDefault="00652B62" w:rsidP="00652B62">
      <w:pPr>
        <w:rPr>
          <w:rStyle w:val="Strong"/>
          <w:rFonts w:eastAsia="Times New Roman" w:cstheme="minorHAnsi"/>
          <w:szCs w:val="24"/>
        </w:rPr>
      </w:pPr>
      <w:r>
        <w:rPr>
          <w:rStyle w:val="Strong"/>
          <w:rFonts w:eastAsia="Times New Roman" w:cstheme="minorHAnsi"/>
          <w:szCs w:val="24"/>
          <w:highlight w:val="yellow"/>
        </w:rPr>
        <w:t>Mission 4</w:t>
      </w:r>
      <w:r w:rsidRPr="00DF56DB">
        <w:rPr>
          <w:rStyle w:val="Strong"/>
          <w:rFonts w:eastAsia="Times New Roman" w:cstheme="minorHAnsi"/>
          <w:szCs w:val="24"/>
          <w:highlight w:val="yellow"/>
        </w:rPr>
        <w:t xml:space="preserve"> Essential </w:t>
      </w:r>
      <w:r>
        <w:rPr>
          <w:rStyle w:val="Strong"/>
          <w:rFonts w:eastAsia="Times New Roman" w:cstheme="minorHAnsi"/>
          <w:szCs w:val="24"/>
          <w:highlight w:val="yellow"/>
        </w:rPr>
        <w:t>Purpose</w:t>
      </w:r>
      <w:r w:rsidRPr="00DF56DB">
        <w:rPr>
          <w:rStyle w:val="Strong"/>
          <w:rFonts w:eastAsia="Times New Roman" w:cstheme="minorHAnsi"/>
          <w:szCs w:val="24"/>
          <w:highlight w:val="yellow"/>
        </w:rPr>
        <w:t>:</w:t>
      </w:r>
      <w:r w:rsidRPr="00DF56DB">
        <w:rPr>
          <w:rStyle w:val="Strong"/>
          <w:rFonts w:eastAsia="Times New Roman" w:cstheme="minorHAnsi"/>
          <w:szCs w:val="24"/>
        </w:rPr>
        <w:t xml:space="preserve"> </w:t>
      </w:r>
    </w:p>
    <w:p w14:paraId="71FF0528" w14:textId="77777777" w:rsidR="00652B62" w:rsidRPr="002F5EB5" w:rsidRDefault="00652B62" w:rsidP="00652B62">
      <w:pPr>
        <w:rPr>
          <w:rStyle w:val="Strong"/>
          <w:b w:val="0"/>
          <w:bCs w:val="0"/>
        </w:rPr>
      </w:pPr>
      <w:r>
        <w:rPr>
          <w:rFonts w:cstheme="minorHAnsi"/>
          <w:color w:val="A6A6A6" w:themeColor="background1" w:themeShade="A6"/>
        </w:rPr>
        <w:t>Repeat this section for every mission.</w:t>
      </w:r>
    </w:p>
    <w:p w14:paraId="5F75B715" w14:textId="77777777" w:rsidR="00652B62" w:rsidRPr="00A5669F" w:rsidRDefault="00652B62" w:rsidP="00652B62">
      <w:pPr>
        <w:pStyle w:val="NormalWeb"/>
        <w:spacing w:before="0" w:beforeAutospacing="0" w:after="120" w:afterAutospacing="0"/>
        <w:rPr>
          <w:rFonts w:asciiTheme="minorHAnsi" w:eastAsiaTheme="minorHAnsi" w:hAnsiTheme="minorHAnsi" w:cstheme="minorBidi"/>
          <w:color w:val="A6A6A6" w:themeColor="background1" w:themeShade="A6"/>
          <w:sz w:val="20"/>
          <w:szCs w:val="22"/>
        </w:rPr>
      </w:pPr>
      <w:r w:rsidRPr="00A5669F">
        <w:rPr>
          <w:rFonts w:asciiTheme="minorHAnsi" w:eastAsiaTheme="minorHAnsi" w:hAnsiTheme="minorHAnsi" w:cstheme="minorBidi"/>
          <w:color w:val="A6A6A6" w:themeColor="background1" w:themeShade="A6"/>
          <w:sz w:val="22"/>
        </w:rPr>
        <w:t>Write the essential question learners should explore during this lesson</w:t>
      </w:r>
      <w:r w:rsidRPr="00F71D0F">
        <w:rPr>
          <w:rFonts w:asciiTheme="minorHAnsi" w:eastAsiaTheme="minorHAnsi" w:hAnsiTheme="minorHAnsi" w:cstheme="minorBidi"/>
          <w:color w:val="A6A6A6" w:themeColor="background1" w:themeShade="A6"/>
          <w:sz w:val="22"/>
          <w:szCs w:val="22"/>
        </w:rPr>
        <w:t>.</w:t>
      </w:r>
      <w:r>
        <w:rPr>
          <w:rFonts w:asciiTheme="minorHAnsi" w:eastAsiaTheme="minorHAnsi" w:hAnsiTheme="minorHAnsi" w:cstheme="minorBidi"/>
          <w:color w:val="A6A6A6" w:themeColor="background1" w:themeShade="A6"/>
          <w:sz w:val="22"/>
          <w:szCs w:val="22"/>
        </w:rPr>
        <w:t xml:space="preserve"> Write the purpose as a question that will be answered throughout the mission.</w:t>
      </w:r>
      <w:r w:rsidRPr="00F71D0F">
        <w:rPr>
          <w:rFonts w:asciiTheme="minorHAnsi" w:eastAsiaTheme="minorHAnsi" w:hAnsiTheme="minorHAnsi" w:cstheme="minorBidi"/>
          <w:color w:val="A6A6A6" w:themeColor="background1" w:themeShade="A6"/>
          <w:sz w:val="22"/>
          <w:szCs w:val="22"/>
        </w:rPr>
        <w:t xml:space="preserve"> Ie. Why is Python important for Machine Learning?</w:t>
      </w:r>
    </w:p>
    <w:p w14:paraId="41FD7BAB" w14:textId="77777777" w:rsidR="00652B62" w:rsidRDefault="00652B62" w:rsidP="00652B62">
      <w:pPr>
        <w:pStyle w:val="NormalWeb"/>
        <w:spacing w:before="0" w:beforeAutospacing="0" w:after="120" w:afterAutospacing="0"/>
        <w:rPr>
          <w:rFonts w:asciiTheme="minorHAnsi" w:hAnsiTheme="minorHAnsi" w:cstheme="minorHAnsi"/>
          <w:sz w:val="22"/>
          <w:szCs w:val="22"/>
        </w:rPr>
      </w:pPr>
      <w:r>
        <w:rPr>
          <w:rFonts w:asciiTheme="minorHAnsi" w:hAnsiTheme="minorHAnsi" w:cstheme="minorHAnsi"/>
          <w:sz w:val="22"/>
          <w:szCs w:val="22"/>
        </w:rPr>
        <w:t>Write Here:</w:t>
      </w:r>
    </w:p>
    <w:p w14:paraId="1AB290BD" w14:textId="21372049" w:rsidR="00652B62" w:rsidRPr="00072BB1" w:rsidRDefault="00652B62" w:rsidP="00652B62">
      <w:pPr>
        <w:pStyle w:val="NormalWeb"/>
        <w:spacing w:before="0" w:beforeAutospacing="0" w:after="120" w:afterAutospacing="0"/>
        <w:rPr>
          <w:rFonts w:ascii="Calibri" w:hAnsi="Calibri" w:cs="Calibri"/>
          <w:sz w:val="22"/>
          <w:szCs w:val="22"/>
        </w:rPr>
      </w:pPr>
      <w:r w:rsidRPr="00072BB1">
        <w:rPr>
          <w:rFonts w:ascii="Calibri" w:hAnsi="Calibri" w:cs="Calibri"/>
          <w:sz w:val="22"/>
          <w:szCs w:val="22"/>
        </w:rPr>
        <w:t>Exploring Pandas Functions</w:t>
      </w:r>
    </w:p>
    <w:p w14:paraId="360F89F8" w14:textId="3A56EE37" w:rsidR="002D3886" w:rsidRPr="00C62FC2" w:rsidRDefault="002D3886" w:rsidP="002D3886">
      <w:pPr>
        <w:rPr>
          <w:color w:val="A6A6A6" w:themeColor="background1" w:themeShade="A6"/>
        </w:rPr>
      </w:pPr>
      <w:r w:rsidRPr="00E666A8">
        <w:rPr>
          <w:rFonts w:ascii="Calibri" w:eastAsia="Times New Roman" w:hAnsi="Calibri" w:cs="Calibri"/>
          <w:color w:val="000000"/>
        </w:rPr>
        <w:t xml:space="preserve">For more information regarding </w:t>
      </w:r>
      <w:commentRangeStart w:id="6555"/>
      <w:commentRangeEnd w:id="6555"/>
      <w:r>
        <w:rPr>
          <w:rStyle w:val="CommentReference"/>
          <w:color w:val="404040"/>
        </w:rPr>
        <w:commentReference w:id="6555"/>
      </w:r>
      <w:r w:rsidRPr="00E666A8">
        <w:rPr>
          <w:rFonts w:ascii="Calibri" w:eastAsia="Times New Roman" w:hAnsi="Calibri" w:cs="Calibri"/>
          <w:color w:val="000000"/>
        </w:rPr>
        <w:t xml:space="preserve">the grading of </w:t>
      </w:r>
      <w:r>
        <w:rPr>
          <w:rFonts w:ascii="Calibri" w:eastAsia="Times New Roman" w:hAnsi="Calibri" w:cs="Calibri"/>
          <w:color w:val="000000"/>
        </w:rPr>
        <w:t xml:space="preserve">the </w:t>
      </w:r>
      <w:r w:rsidR="009D6249">
        <w:rPr>
          <w:rFonts w:ascii="Calibri" w:eastAsia="Times New Roman" w:hAnsi="Calibri" w:cs="Calibri"/>
          <w:color w:val="000000"/>
        </w:rPr>
        <w:t xml:space="preserve">Booster </w:t>
      </w:r>
      <w:r>
        <w:rPr>
          <w:rFonts w:ascii="Calibri" w:eastAsia="Times New Roman" w:hAnsi="Calibri" w:cs="Calibri"/>
          <w:color w:val="000000"/>
        </w:rPr>
        <w:t xml:space="preserve">missions </w:t>
      </w:r>
      <w:r w:rsidRPr="00E666A8">
        <w:rPr>
          <w:rFonts w:ascii="Calibri" w:eastAsia="Times New Roman" w:hAnsi="Calibri" w:cs="Calibri"/>
          <w:color w:val="000000"/>
        </w:rPr>
        <w:t>please refer to Module 1 Introduction section</w:t>
      </w:r>
      <w:r w:rsidR="00293598">
        <w:rPr>
          <w:rFonts w:ascii="Calibri" w:eastAsia="Times New Roman" w:hAnsi="Calibri" w:cs="Calibri"/>
          <w:color w:val="000000"/>
        </w:rPr>
        <w:t xml:space="preserve"> as well as </w:t>
      </w:r>
      <w:r w:rsidR="00293598" w:rsidRPr="007962D9">
        <w:rPr>
          <w:rFonts w:ascii="Calibri" w:eastAsia="Times New Roman" w:hAnsi="Calibri" w:cs="Calibri"/>
          <w:color w:val="4472C4" w:themeColor="accent1"/>
          <w:u w:val="single"/>
        </w:rPr>
        <w:t xml:space="preserve">the </w:t>
      </w:r>
      <w:del w:id="6556" w:author="Chantelle Dubois Nishiyama" w:date="2020-02-26T20:35:00Z">
        <w:r w:rsidR="00293598" w:rsidRPr="007962D9" w:rsidDel="00A17CD2">
          <w:rPr>
            <w:rFonts w:ascii="Calibri" w:eastAsia="Times New Roman" w:hAnsi="Calibri" w:cs="Calibri"/>
            <w:color w:val="4472C4" w:themeColor="accent1"/>
            <w:u w:val="single"/>
          </w:rPr>
          <w:delText>orientation</w:delText>
        </w:r>
      </w:del>
      <w:ins w:id="6557" w:author="Chantelle Dubois Nishiyama" w:date="2020-02-26T20:35:00Z">
        <w:r w:rsidR="00A17CD2">
          <w:rPr>
            <w:rFonts w:ascii="Calibri" w:eastAsia="Times New Roman" w:hAnsi="Calibri" w:cs="Calibri"/>
            <w:color w:val="4472C4" w:themeColor="accent1"/>
            <w:u w:val="single"/>
          </w:rPr>
          <w:t>Orientation</w:t>
        </w:r>
      </w:ins>
      <w:r w:rsidR="00293598" w:rsidRPr="00E666A8">
        <w:rPr>
          <w:rFonts w:ascii="Calibri" w:eastAsia="Times New Roman" w:hAnsi="Calibri" w:cs="Calibri"/>
          <w:color w:val="000000"/>
        </w:rPr>
        <w:t>.</w:t>
      </w:r>
      <w:del w:id="6558" w:author="Chantelle Dubois Nishiyama" w:date="2020-02-19T22:16:00Z">
        <w:r w:rsidRPr="00E666A8" w:rsidDel="00B77D9A">
          <w:rPr>
            <w:rFonts w:ascii="Calibri" w:eastAsia="Times New Roman" w:hAnsi="Calibri" w:cs="Calibri"/>
            <w:color w:val="000000"/>
          </w:rPr>
          <w:delText>.</w:delText>
        </w:r>
      </w:del>
      <w:r w:rsidRPr="00DF56DB">
        <w:rPr>
          <w:b/>
        </w:rPr>
        <w:t xml:space="preserve"> </w:t>
      </w:r>
    </w:p>
    <w:p w14:paraId="5ADE59A6" w14:textId="1F2219F0" w:rsidR="00C4285C" w:rsidRDefault="00C4285C" w:rsidP="00652B62">
      <w:pPr>
        <w:pStyle w:val="NormalWeb"/>
        <w:spacing w:before="0" w:beforeAutospacing="0" w:after="120" w:afterAutospacing="0"/>
        <w:rPr>
          <w:rFonts w:ascii="Calibri" w:hAnsi="Calibri" w:cs="Calibri"/>
          <w:sz w:val="22"/>
          <w:szCs w:val="22"/>
          <w:highlight w:val="blue"/>
        </w:rPr>
      </w:pPr>
    </w:p>
    <w:p w14:paraId="7A49BD7D" w14:textId="79F7522D" w:rsidR="00C4285C" w:rsidRDefault="00C4285C" w:rsidP="00652B62">
      <w:pPr>
        <w:pStyle w:val="NormalWeb"/>
        <w:spacing w:before="0" w:beforeAutospacing="0" w:after="120" w:afterAutospacing="0"/>
        <w:rPr>
          <w:rFonts w:ascii="Calibri" w:hAnsi="Calibri" w:cs="Calibri"/>
          <w:sz w:val="22"/>
          <w:szCs w:val="22"/>
          <w:highlight w:val="blue"/>
        </w:rPr>
      </w:pPr>
    </w:p>
    <w:p w14:paraId="68D693FC" w14:textId="3B137A13" w:rsidR="00C4285C" w:rsidRPr="005E2335" w:rsidRDefault="00C4285C" w:rsidP="00572E5D">
      <w:pPr>
        <w:spacing w:after="0" w:line="240" w:lineRule="auto"/>
        <w:rPr>
          <w:rFonts w:ascii="Calibri" w:hAnsi="Calibri" w:cs="Calibri"/>
          <w:b/>
          <w:bCs/>
        </w:rPr>
      </w:pPr>
      <w:r w:rsidRPr="005E2335">
        <w:rPr>
          <w:rFonts w:ascii="Calibri" w:hAnsi="Calibri" w:cs="Calibri"/>
          <w:b/>
          <w:bCs/>
          <w:highlight w:val="yellow"/>
        </w:rPr>
        <w:t xml:space="preserve">Mission </w:t>
      </w:r>
      <w:r>
        <w:rPr>
          <w:rFonts w:ascii="Calibri" w:hAnsi="Calibri" w:cs="Calibri"/>
          <w:b/>
          <w:bCs/>
          <w:highlight w:val="yellow"/>
        </w:rPr>
        <w:t>4</w:t>
      </w:r>
      <w:r w:rsidRPr="005E2335">
        <w:rPr>
          <w:rFonts w:ascii="Calibri" w:hAnsi="Calibri" w:cs="Calibri"/>
          <w:b/>
          <w:bCs/>
          <w:highlight w:val="yellow"/>
        </w:rPr>
        <w:t xml:space="preserve"> </w:t>
      </w:r>
      <w:r w:rsidR="00572E5D">
        <w:rPr>
          <w:rFonts w:ascii="Calibri" w:hAnsi="Calibri" w:cs="Calibri"/>
          <w:b/>
          <w:bCs/>
          <w:highlight w:val="yellow"/>
        </w:rPr>
        <w:t>Instructions</w:t>
      </w:r>
      <w:r w:rsidRPr="005E2335">
        <w:rPr>
          <w:rFonts w:ascii="Calibri" w:hAnsi="Calibri" w:cs="Calibri"/>
          <w:b/>
          <w:bCs/>
          <w:highlight w:val="yellow"/>
        </w:rPr>
        <w:t>:</w:t>
      </w:r>
    </w:p>
    <w:p w14:paraId="20188C99" w14:textId="77777777" w:rsidR="00C4285C" w:rsidRDefault="00C4285C" w:rsidP="00652B62">
      <w:pPr>
        <w:pStyle w:val="NormalWeb"/>
        <w:spacing w:before="0" w:beforeAutospacing="0" w:after="120" w:afterAutospacing="0"/>
        <w:rPr>
          <w:highlight w:val="yellow"/>
        </w:rPr>
      </w:pPr>
    </w:p>
    <w:p w14:paraId="5139E1A4" w14:textId="77777777" w:rsidR="003D5677" w:rsidRDefault="003D5677" w:rsidP="003D5677">
      <w:pPr>
        <w:pStyle w:val="Heading2"/>
      </w:pPr>
      <w:r>
        <w:t>Instructions</w:t>
      </w:r>
    </w:p>
    <w:tbl>
      <w:tblPr>
        <w:tblW w:w="10440" w:type="dxa"/>
        <w:tblInd w:w="-5" w:type="dxa"/>
        <w:tblBorders>
          <w:top w:val="single" w:sz="4" w:space="0" w:color="DBDBDB"/>
          <w:left w:val="single" w:sz="4" w:space="0" w:color="DBDBDB"/>
          <w:bottom w:val="single" w:sz="4" w:space="0" w:color="DBDBDB"/>
          <w:right w:val="single" w:sz="4" w:space="0" w:color="DBDBDB"/>
          <w:insideH w:val="nil"/>
          <w:insideV w:val="nil"/>
        </w:tblBorders>
        <w:tblLayout w:type="fixed"/>
        <w:tblLook w:val="0400" w:firstRow="0" w:lastRow="0" w:firstColumn="0" w:lastColumn="0" w:noHBand="0" w:noVBand="1"/>
      </w:tblPr>
      <w:tblGrid>
        <w:gridCol w:w="270"/>
        <w:gridCol w:w="1440"/>
        <w:gridCol w:w="2520"/>
        <w:gridCol w:w="2052"/>
        <w:gridCol w:w="3888"/>
        <w:gridCol w:w="15"/>
        <w:gridCol w:w="255"/>
      </w:tblGrid>
      <w:tr w:rsidR="003D5677" w14:paraId="077F140D" w14:textId="77777777" w:rsidTr="003D5677">
        <w:tc>
          <w:tcPr>
            <w:tcW w:w="10440" w:type="dxa"/>
            <w:gridSpan w:val="7"/>
            <w:tcBorders>
              <w:top w:val="single" w:sz="4" w:space="0" w:color="DBDBDB"/>
              <w:left w:val="single" w:sz="4" w:space="0" w:color="DBDBDB"/>
              <w:bottom w:val="nil"/>
              <w:right w:val="single" w:sz="4" w:space="0" w:color="DBDBDB"/>
            </w:tcBorders>
            <w:shd w:val="clear" w:color="auto" w:fill="FAFAFA"/>
          </w:tcPr>
          <w:p w14:paraId="34923129" w14:textId="77777777" w:rsidR="003D5677" w:rsidRDefault="003D5677" w:rsidP="003D5677">
            <w:r>
              <w:t>To complete this mission, perform the following task:</w:t>
            </w:r>
          </w:p>
          <w:p w14:paraId="6774D0E7" w14:textId="77777777" w:rsidR="003D5677" w:rsidRDefault="003D5677" w:rsidP="003D5677"/>
        </w:tc>
      </w:tr>
      <w:tr w:rsidR="003D5677" w14:paraId="171E8885" w14:textId="77777777" w:rsidTr="003D5677">
        <w:trPr>
          <w:trHeight w:val="820"/>
        </w:trPr>
        <w:tc>
          <w:tcPr>
            <w:tcW w:w="270" w:type="dxa"/>
            <w:tcBorders>
              <w:top w:val="nil"/>
              <w:left w:val="single" w:sz="4" w:space="0" w:color="DBDBDB"/>
              <w:bottom w:val="nil"/>
              <w:right w:val="nil"/>
            </w:tcBorders>
            <w:shd w:val="clear" w:color="auto" w:fill="FAFAFA"/>
          </w:tcPr>
          <w:p w14:paraId="3130D9F1" w14:textId="77777777" w:rsidR="003D5677" w:rsidRDefault="003D5677" w:rsidP="003D5677"/>
        </w:tc>
        <w:tc>
          <w:tcPr>
            <w:tcW w:w="1440" w:type="dxa"/>
            <w:tcBorders>
              <w:top w:val="nil"/>
              <w:left w:val="nil"/>
              <w:bottom w:val="nil"/>
              <w:right w:val="nil"/>
            </w:tcBorders>
            <w:shd w:val="clear" w:color="auto" w:fill="11143F"/>
            <w:vAlign w:val="center"/>
            <w:hideMark/>
          </w:tcPr>
          <w:p w14:paraId="3A25B443" w14:textId="77777777" w:rsidR="003D5677" w:rsidRDefault="003D5677" w:rsidP="003D5677">
            <w:pPr>
              <w:jc w:val="center"/>
              <w:rPr>
                <w:rFonts w:ascii="Open Sans Semibold" w:eastAsia="Open Sans Semibold" w:hAnsi="Open Sans Semibold" w:cs="Open Sans Semibold"/>
                <w:color w:val="FFFFFF"/>
                <w:sz w:val="28"/>
                <w:szCs w:val="28"/>
              </w:rPr>
            </w:pPr>
            <w:r>
              <w:rPr>
                <w:rFonts w:ascii="Open Sans Semibold" w:eastAsia="Open Sans Semibold" w:hAnsi="Open Sans Semibold" w:cs="Open Sans Semibold"/>
                <w:color w:val="FFFFFF"/>
                <w:sz w:val="28"/>
                <w:szCs w:val="28"/>
              </w:rPr>
              <w:t>Step 1</w:t>
            </w:r>
          </w:p>
        </w:tc>
        <w:tc>
          <w:tcPr>
            <w:tcW w:w="8460" w:type="dxa"/>
            <w:gridSpan w:val="3"/>
            <w:tcBorders>
              <w:top w:val="nil"/>
              <w:left w:val="nil"/>
              <w:bottom w:val="nil"/>
              <w:right w:val="nil"/>
            </w:tcBorders>
            <w:shd w:val="clear" w:color="auto" w:fill="E5E5E5"/>
            <w:vAlign w:val="center"/>
            <w:hideMark/>
          </w:tcPr>
          <w:p w14:paraId="538153A4" w14:textId="05A9E55E" w:rsidR="003D5677" w:rsidRDefault="003D5677" w:rsidP="003D5677">
            <w:pPr>
              <w:spacing w:before="180" w:after="180" w:line="240" w:lineRule="auto"/>
              <w:rPr>
                <w:rFonts w:ascii="Times New Roman" w:eastAsia="Times New Roman" w:hAnsi="Times New Roman" w:cs="Times New Roman"/>
                <w:sz w:val="24"/>
                <w:szCs w:val="24"/>
              </w:rPr>
            </w:pPr>
            <w:del w:id="6559" w:author="Chantelle Dubois Nishiyama" w:date="2020-02-26T19:35:00Z">
              <w:r w:rsidDel="00090ABD">
                <w:rPr>
                  <w:rFonts w:ascii="Cambria" w:eastAsia="Times New Roman" w:hAnsi="Cambria" w:cs="Times New Roman"/>
                  <w:color w:val="000000"/>
                  <w:sz w:val="24"/>
                  <w:szCs w:val="24"/>
                </w:rPr>
                <w:delText>Let's</w:delText>
              </w:r>
            </w:del>
            <w:ins w:id="6560" w:author="Chantelle Dubois Nishiyama" w:date="2020-02-26T19:35:00Z">
              <w:r w:rsidR="00090ABD">
                <w:rPr>
                  <w:rFonts w:ascii="Cambria" w:eastAsia="Times New Roman" w:hAnsi="Cambria" w:cs="Times New Roman"/>
                  <w:color w:val="000000"/>
                  <w:sz w:val="24"/>
                  <w:szCs w:val="24"/>
                </w:rPr>
                <w:t>Let us</w:t>
              </w:r>
            </w:ins>
            <w:r>
              <w:rPr>
                <w:rFonts w:ascii="Cambria" w:eastAsia="Times New Roman" w:hAnsi="Cambria" w:cs="Times New Roman"/>
                <w:color w:val="000000"/>
                <w:sz w:val="24"/>
                <w:szCs w:val="24"/>
              </w:rPr>
              <w:t xml:space="preserve"> try exploring the </w:t>
            </w:r>
            <w:ins w:id="6561" w:author="Chantelle Dubois Nishiyama" w:date="2020-02-19T22:18:00Z">
              <w:r w:rsidR="008E19A7">
                <w:rPr>
                  <w:rFonts w:ascii="Cambria" w:eastAsia="Times New Roman" w:hAnsi="Cambria" w:cs="Times New Roman"/>
                  <w:color w:val="000000"/>
                  <w:sz w:val="24"/>
                  <w:szCs w:val="24"/>
                </w:rPr>
                <w:t>M</w:t>
              </w:r>
            </w:ins>
            <w:del w:id="6562" w:author="Chantelle Dubois Nishiyama" w:date="2020-02-19T22:18:00Z">
              <w:r w:rsidDel="008E19A7">
                <w:rPr>
                  <w:rFonts w:ascii="Cambria" w:eastAsia="Times New Roman" w:hAnsi="Cambria" w:cs="Times New Roman"/>
                  <w:color w:val="000000"/>
                  <w:sz w:val="24"/>
                  <w:szCs w:val="24"/>
                </w:rPr>
                <w:delText>m</w:delText>
              </w:r>
            </w:del>
            <w:r>
              <w:rPr>
                <w:rFonts w:ascii="Cambria" w:eastAsia="Times New Roman" w:hAnsi="Cambria" w:cs="Times New Roman"/>
                <w:color w:val="000000"/>
                <w:sz w:val="24"/>
                <w:szCs w:val="24"/>
              </w:rPr>
              <w:t>ushrooms dataset again!</w:t>
            </w:r>
          </w:p>
          <w:p w14:paraId="2372AA99" w14:textId="77777777" w:rsidR="003D5677" w:rsidRDefault="003D5677" w:rsidP="003D5677">
            <w:pPr>
              <w:spacing w:before="180" w:after="180" w:line="240" w:lineRule="auto"/>
              <w:rPr>
                <w:rFonts w:ascii="Times New Roman" w:eastAsia="Times New Roman" w:hAnsi="Times New Roman" w:cs="Times New Roman"/>
                <w:sz w:val="24"/>
                <w:szCs w:val="24"/>
              </w:rPr>
            </w:pPr>
            <w:r>
              <w:rPr>
                <w:rFonts w:ascii="Cambria" w:eastAsia="Times New Roman" w:hAnsi="Cambria" w:cs="Times New Roman"/>
                <w:color w:val="000000"/>
                <w:sz w:val="24"/>
                <w:szCs w:val="24"/>
              </w:rPr>
              <w:t>Your code should perform the following tasks to complete this mission:</w:t>
            </w:r>
          </w:p>
          <w:p w14:paraId="01077844" w14:textId="77777777" w:rsidR="003D5677" w:rsidRPr="008E19A7" w:rsidRDefault="003D5677">
            <w:pPr>
              <w:pStyle w:val="ListParagraph"/>
              <w:numPr>
                <w:ilvl w:val="0"/>
                <w:numId w:val="127"/>
              </w:numPr>
              <w:spacing w:before="36" w:after="36" w:line="240" w:lineRule="auto"/>
              <w:textAlignment w:val="baseline"/>
              <w:rPr>
                <w:rFonts w:ascii="Cambria" w:eastAsia="Times New Roman" w:hAnsi="Cambria" w:cs="Times New Roman"/>
                <w:color w:val="000000"/>
                <w:sz w:val="24"/>
                <w:szCs w:val="24"/>
                <w:rPrChange w:id="6563" w:author="Chantelle Dubois Nishiyama" w:date="2020-02-19T22:18:00Z">
                  <w:rPr/>
                </w:rPrChange>
              </w:rPr>
              <w:pPrChange w:id="6564" w:author="Chantelle Dubois Nishiyama" w:date="2020-02-19T22:18:00Z">
                <w:pPr>
                  <w:numPr>
                    <w:numId w:val="39"/>
                  </w:numPr>
                  <w:tabs>
                    <w:tab w:val="num" w:pos="720"/>
                  </w:tabs>
                  <w:spacing w:before="36" w:after="36" w:line="240" w:lineRule="auto"/>
                  <w:ind w:left="360" w:hanging="360"/>
                  <w:textAlignment w:val="baseline"/>
                </w:pPr>
              </w:pPrChange>
            </w:pPr>
            <w:r w:rsidRPr="008E19A7">
              <w:rPr>
                <w:rFonts w:ascii="Cambria" w:eastAsia="Times New Roman" w:hAnsi="Cambria" w:cs="Times New Roman"/>
                <w:color w:val="000000"/>
                <w:sz w:val="24"/>
                <w:szCs w:val="24"/>
                <w:rPrChange w:id="6565" w:author="Chantelle Dubois Nishiyama" w:date="2020-02-19T22:18:00Z">
                  <w:rPr/>
                </w:rPrChange>
              </w:rPr>
              <w:t>Count the poisonous mushrooms species and calculate their percentage in the dataset.</w:t>
            </w:r>
          </w:p>
          <w:p w14:paraId="169D8386" w14:textId="77777777" w:rsidR="003D5677" w:rsidRPr="008E19A7" w:rsidRDefault="003D5677">
            <w:pPr>
              <w:pStyle w:val="ListParagraph"/>
              <w:numPr>
                <w:ilvl w:val="0"/>
                <w:numId w:val="127"/>
              </w:numPr>
              <w:spacing w:before="36" w:after="36" w:line="240" w:lineRule="auto"/>
              <w:textAlignment w:val="baseline"/>
              <w:rPr>
                <w:rFonts w:ascii="Cambria" w:eastAsia="Times New Roman" w:hAnsi="Cambria" w:cs="Times New Roman"/>
                <w:color w:val="000000"/>
                <w:sz w:val="24"/>
                <w:szCs w:val="24"/>
                <w:rPrChange w:id="6566" w:author="Chantelle Dubois Nishiyama" w:date="2020-02-19T22:18:00Z">
                  <w:rPr/>
                </w:rPrChange>
              </w:rPr>
              <w:pPrChange w:id="6567" w:author="Chantelle Dubois Nishiyama" w:date="2020-02-19T22:18:00Z">
                <w:pPr>
                  <w:numPr>
                    <w:numId w:val="39"/>
                  </w:numPr>
                  <w:tabs>
                    <w:tab w:val="num" w:pos="720"/>
                  </w:tabs>
                  <w:spacing w:before="36" w:after="36" w:line="240" w:lineRule="auto"/>
                  <w:ind w:left="360" w:hanging="360"/>
                  <w:textAlignment w:val="baseline"/>
                </w:pPr>
              </w:pPrChange>
            </w:pPr>
            <w:r w:rsidRPr="008E19A7">
              <w:rPr>
                <w:rFonts w:ascii="Cambria" w:eastAsia="Times New Roman" w:hAnsi="Cambria" w:cs="Times New Roman"/>
                <w:color w:val="000000"/>
                <w:sz w:val="24"/>
                <w:szCs w:val="24"/>
                <w:rPrChange w:id="6568" w:author="Chantelle Dubois Nishiyama" w:date="2020-02-19T22:18:00Z">
                  <w:rPr/>
                </w:rPrChange>
              </w:rPr>
              <w:t xml:space="preserve">Extract all the </w:t>
            </w:r>
            <w:r w:rsidRPr="008E19A7">
              <w:rPr>
                <w:rFonts w:ascii="Cambria" w:eastAsia="Times New Roman" w:hAnsi="Cambria" w:cs="Times New Roman"/>
                <w:i/>
                <w:iCs/>
                <w:color w:val="000000"/>
                <w:sz w:val="24"/>
                <w:szCs w:val="24"/>
                <w:rPrChange w:id="6569" w:author="Chantelle Dubois Nishiyama" w:date="2020-02-19T22:18:00Z">
                  <w:rPr>
                    <w:i/>
                    <w:iCs/>
                  </w:rPr>
                </w:rPrChange>
              </w:rPr>
              <w:t>unique</w:t>
            </w:r>
            <w:r w:rsidRPr="008E19A7">
              <w:rPr>
                <w:rFonts w:ascii="Cambria" w:eastAsia="Times New Roman" w:hAnsi="Cambria" w:cs="Times New Roman"/>
                <w:color w:val="000000"/>
                <w:sz w:val="24"/>
                <w:szCs w:val="24"/>
                <w:rPrChange w:id="6570" w:author="Chantelle Dubois Nishiyama" w:date="2020-02-19T22:18:00Z">
                  <w:rPr/>
                </w:rPrChange>
              </w:rPr>
              <w:t xml:space="preserve"> cap shapes in the dataset (</w:t>
            </w:r>
            <w:r w:rsidRPr="008E19A7">
              <w:rPr>
                <w:rFonts w:ascii="Consolas" w:eastAsia="Times New Roman" w:hAnsi="Consolas" w:cs="Times New Roman"/>
                <w:color w:val="000000"/>
                <w:rPrChange w:id="6571" w:author="Chantelle Dubois Nishiyama" w:date="2020-02-19T22:18:00Z">
                  <w:rPr>
                    <w:rFonts w:ascii="Consolas" w:hAnsi="Consolas"/>
                  </w:rPr>
                </w:rPrChange>
              </w:rPr>
              <w:t>x</w:t>
            </w:r>
            <w:r w:rsidRPr="008E19A7">
              <w:rPr>
                <w:rFonts w:ascii="Cambria" w:eastAsia="Times New Roman" w:hAnsi="Cambria" w:cs="Times New Roman"/>
                <w:color w:val="000000"/>
                <w:sz w:val="24"/>
                <w:szCs w:val="24"/>
                <w:rPrChange w:id="6572" w:author="Chantelle Dubois Nishiyama" w:date="2020-02-19T22:18:00Z">
                  <w:rPr/>
                </w:rPrChange>
              </w:rPr>
              <w:t xml:space="preserve">, </w:t>
            </w:r>
            <w:r w:rsidRPr="008E19A7">
              <w:rPr>
                <w:rFonts w:ascii="Consolas" w:eastAsia="Times New Roman" w:hAnsi="Consolas" w:cs="Times New Roman"/>
                <w:color w:val="000000"/>
                <w:rPrChange w:id="6573" w:author="Chantelle Dubois Nishiyama" w:date="2020-02-19T22:18:00Z">
                  <w:rPr>
                    <w:rFonts w:ascii="Consolas" w:hAnsi="Consolas"/>
                  </w:rPr>
                </w:rPrChange>
              </w:rPr>
              <w:t>b</w:t>
            </w:r>
            <w:r w:rsidRPr="008E19A7">
              <w:rPr>
                <w:rFonts w:ascii="Cambria" w:eastAsia="Times New Roman" w:hAnsi="Cambria" w:cs="Times New Roman"/>
                <w:color w:val="000000"/>
                <w:sz w:val="24"/>
                <w:szCs w:val="24"/>
                <w:rPrChange w:id="6574" w:author="Chantelle Dubois Nishiyama" w:date="2020-02-19T22:18:00Z">
                  <w:rPr/>
                </w:rPrChange>
              </w:rPr>
              <w:t xml:space="preserve">, </w:t>
            </w:r>
            <w:r w:rsidRPr="008E19A7">
              <w:rPr>
                <w:rFonts w:ascii="Consolas" w:eastAsia="Times New Roman" w:hAnsi="Consolas" w:cs="Times New Roman"/>
                <w:color w:val="000000"/>
                <w:rPrChange w:id="6575" w:author="Chantelle Dubois Nishiyama" w:date="2020-02-19T22:18:00Z">
                  <w:rPr>
                    <w:rFonts w:ascii="Consolas" w:hAnsi="Consolas"/>
                  </w:rPr>
                </w:rPrChange>
              </w:rPr>
              <w:t>f</w:t>
            </w:r>
            <w:r w:rsidRPr="008E19A7">
              <w:rPr>
                <w:rFonts w:ascii="Cambria" w:eastAsia="Times New Roman" w:hAnsi="Cambria" w:cs="Times New Roman"/>
                <w:color w:val="000000"/>
                <w:sz w:val="24"/>
                <w:szCs w:val="24"/>
                <w:rPrChange w:id="6576" w:author="Chantelle Dubois Nishiyama" w:date="2020-02-19T22:18:00Z">
                  <w:rPr/>
                </w:rPrChange>
              </w:rPr>
              <w:t>, etc).</w:t>
            </w:r>
          </w:p>
          <w:p w14:paraId="33CB75B6" w14:textId="77777777" w:rsidR="003D5677" w:rsidRDefault="003D5677" w:rsidP="003D5677">
            <w:pPr>
              <w:spacing w:before="180" w:after="180" w:line="240" w:lineRule="auto"/>
              <w:rPr>
                <w:rFonts w:ascii="Times New Roman" w:eastAsia="Times New Roman" w:hAnsi="Times New Roman" w:cs="Times New Roman"/>
                <w:sz w:val="24"/>
                <w:szCs w:val="24"/>
              </w:rPr>
            </w:pPr>
            <w:r>
              <w:rPr>
                <w:rFonts w:ascii="Cambria" w:eastAsia="Times New Roman" w:hAnsi="Cambria" w:cs="Times New Roman"/>
                <w:color w:val="000000"/>
                <w:sz w:val="24"/>
                <w:szCs w:val="24"/>
              </w:rPr>
              <w:t xml:space="preserve">Your code should return </w:t>
            </w:r>
            <w:r>
              <w:rPr>
                <w:rFonts w:ascii="Consolas" w:eastAsia="Times New Roman" w:hAnsi="Consolas" w:cs="Times New Roman"/>
                <w:color w:val="000000"/>
              </w:rPr>
              <w:t>poisonous_count</w:t>
            </w:r>
            <w:r>
              <w:rPr>
                <w:rFonts w:ascii="Cambria" w:eastAsia="Times New Roman" w:hAnsi="Cambria" w:cs="Times New Roman"/>
                <w:color w:val="000000"/>
                <w:sz w:val="24"/>
                <w:szCs w:val="24"/>
              </w:rPr>
              <w:t xml:space="preserve">, </w:t>
            </w:r>
            <w:r>
              <w:rPr>
                <w:rFonts w:ascii="Consolas" w:eastAsia="Times New Roman" w:hAnsi="Consolas" w:cs="Times New Roman"/>
                <w:color w:val="000000"/>
              </w:rPr>
              <w:t>poisonous_percentage</w:t>
            </w:r>
            <w:r>
              <w:rPr>
                <w:rFonts w:ascii="Cambria" w:eastAsia="Times New Roman" w:hAnsi="Cambria" w:cs="Times New Roman"/>
                <w:color w:val="000000"/>
                <w:sz w:val="24"/>
                <w:szCs w:val="24"/>
              </w:rPr>
              <w:t xml:space="preserve"> and </w:t>
            </w:r>
            <w:r>
              <w:rPr>
                <w:rFonts w:ascii="Consolas" w:eastAsia="Times New Roman" w:hAnsi="Consolas" w:cs="Times New Roman"/>
                <w:color w:val="000000"/>
              </w:rPr>
              <w:t>cap_shapes</w:t>
            </w:r>
            <w:r>
              <w:rPr>
                <w:rFonts w:ascii="Cambria" w:eastAsia="Times New Roman" w:hAnsi="Cambria" w:cs="Times New Roman"/>
                <w:color w:val="000000"/>
                <w:sz w:val="24"/>
                <w:szCs w:val="24"/>
              </w:rPr>
              <w:t>.</w:t>
            </w:r>
          </w:p>
        </w:tc>
        <w:tc>
          <w:tcPr>
            <w:tcW w:w="270" w:type="dxa"/>
            <w:gridSpan w:val="2"/>
            <w:tcBorders>
              <w:top w:val="nil"/>
              <w:left w:val="nil"/>
              <w:bottom w:val="nil"/>
              <w:right w:val="single" w:sz="4" w:space="0" w:color="DBDBDB"/>
            </w:tcBorders>
            <w:shd w:val="clear" w:color="auto" w:fill="FAFAFA"/>
          </w:tcPr>
          <w:p w14:paraId="1F6F97C8" w14:textId="77777777" w:rsidR="003D5677" w:rsidRDefault="003D5677" w:rsidP="003D5677">
            <w:pPr>
              <w:rPr>
                <w:color w:val="404040" w:themeColor="text1" w:themeTint="BF"/>
              </w:rPr>
            </w:pPr>
          </w:p>
        </w:tc>
      </w:tr>
      <w:tr w:rsidR="003D5677" w14:paraId="12AD5C43" w14:textId="77777777" w:rsidTr="003D5677">
        <w:trPr>
          <w:trHeight w:val="80"/>
        </w:trPr>
        <w:tc>
          <w:tcPr>
            <w:tcW w:w="270" w:type="dxa"/>
            <w:tcBorders>
              <w:top w:val="nil"/>
              <w:left w:val="single" w:sz="4" w:space="0" w:color="DBDBDB"/>
              <w:bottom w:val="nil"/>
              <w:right w:val="nil"/>
            </w:tcBorders>
            <w:shd w:val="clear" w:color="auto" w:fill="FAFAFA"/>
          </w:tcPr>
          <w:p w14:paraId="096822A2" w14:textId="77777777" w:rsidR="003D5677" w:rsidRDefault="003D5677" w:rsidP="003D5677">
            <w:pPr>
              <w:rPr>
                <w:sz w:val="8"/>
                <w:szCs w:val="8"/>
              </w:rPr>
            </w:pPr>
          </w:p>
        </w:tc>
        <w:tc>
          <w:tcPr>
            <w:tcW w:w="3960" w:type="dxa"/>
            <w:gridSpan w:val="2"/>
            <w:tcBorders>
              <w:top w:val="nil"/>
              <w:left w:val="nil"/>
              <w:bottom w:val="nil"/>
              <w:right w:val="nil"/>
            </w:tcBorders>
            <w:shd w:val="clear" w:color="auto" w:fill="FAFAFA"/>
            <w:vAlign w:val="center"/>
          </w:tcPr>
          <w:p w14:paraId="7B05678B" w14:textId="77777777" w:rsidR="003D5677" w:rsidRDefault="003D5677" w:rsidP="003D5677">
            <w:pPr>
              <w:jc w:val="center"/>
              <w:rPr>
                <w:rFonts w:ascii="Open Sans Semibold" w:eastAsia="Open Sans Semibold" w:hAnsi="Open Sans Semibold" w:cs="Open Sans Semibold"/>
                <w:color w:val="FFFFFF"/>
                <w:sz w:val="8"/>
                <w:szCs w:val="8"/>
              </w:rPr>
            </w:pPr>
          </w:p>
        </w:tc>
        <w:tc>
          <w:tcPr>
            <w:tcW w:w="2052" w:type="dxa"/>
            <w:tcBorders>
              <w:top w:val="nil"/>
              <w:left w:val="nil"/>
              <w:bottom w:val="nil"/>
              <w:right w:val="nil"/>
            </w:tcBorders>
            <w:shd w:val="clear" w:color="auto" w:fill="FAFAFA"/>
            <w:vAlign w:val="center"/>
          </w:tcPr>
          <w:p w14:paraId="19623B05" w14:textId="77777777" w:rsidR="003D5677" w:rsidRDefault="003D5677" w:rsidP="003D5677">
            <w:pPr>
              <w:rPr>
                <w:color w:val="404040" w:themeColor="text1" w:themeTint="BF"/>
                <w:sz w:val="8"/>
                <w:szCs w:val="8"/>
              </w:rPr>
            </w:pPr>
          </w:p>
        </w:tc>
        <w:tc>
          <w:tcPr>
            <w:tcW w:w="3888" w:type="dxa"/>
            <w:tcBorders>
              <w:top w:val="nil"/>
              <w:left w:val="nil"/>
              <w:bottom w:val="nil"/>
              <w:right w:val="nil"/>
            </w:tcBorders>
            <w:shd w:val="clear" w:color="auto" w:fill="FAFAFA"/>
            <w:vAlign w:val="center"/>
          </w:tcPr>
          <w:p w14:paraId="687EDFE4" w14:textId="77777777" w:rsidR="003D5677" w:rsidRDefault="003D5677" w:rsidP="003D5677">
            <w:pPr>
              <w:rPr>
                <w:sz w:val="8"/>
                <w:szCs w:val="8"/>
              </w:rPr>
            </w:pPr>
          </w:p>
        </w:tc>
        <w:tc>
          <w:tcPr>
            <w:tcW w:w="270" w:type="dxa"/>
            <w:gridSpan w:val="2"/>
            <w:tcBorders>
              <w:top w:val="nil"/>
              <w:left w:val="nil"/>
              <w:bottom w:val="nil"/>
              <w:right w:val="single" w:sz="4" w:space="0" w:color="DBDBDB"/>
            </w:tcBorders>
            <w:shd w:val="clear" w:color="auto" w:fill="FAFAFA"/>
          </w:tcPr>
          <w:p w14:paraId="66602D0E" w14:textId="77777777" w:rsidR="003D5677" w:rsidRDefault="003D5677" w:rsidP="003D5677">
            <w:pPr>
              <w:rPr>
                <w:sz w:val="8"/>
                <w:szCs w:val="8"/>
              </w:rPr>
            </w:pPr>
          </w:p>
        </w:tc>
      </w:tr>
      <w:tr w:rsidR="003D5677" w14:paraId="6A730CA0" w14:textId="77777777" w:rsidTr="003D5677">
        <w:trPr>
          <w:trHeight w:val="1580"/>
        </w:trPr>
        <w:tc>
          <w:tcPr>
            <w:tcW w:w="270" w:type="dxa"/>
            <w:tcBorders>
              <w:top w:val="nil"/>
              <w:left w:val="single" w:sz="4" w:space="0" w:color="E1E1E1"/>
              <w:bottom w:val="nil"/>
              <w:right w:val="nil"/>
            </w:tcBorders>
            <w:shd w:val="clear" w:color="auto" w:fill="FAFAFA"/>
          </w:tcPr>
          <w:p w14:paraId="1FB93894" w14:textId="77777777" w:rsidR="003D5677" w:rsidRDefault="003D5677" w:rsidP="003D5677"/>
        </w:tc>
        <w:tc>
          <w:tcPr>
            <w:tcW w:w="9915" w:type="dxa"/>
            <w:gridSpan w:val="5"/>
            <w:tcBorders>
              <w:top w:val="nil"/>
              <w:left w:val="nil"/>
              <w:bottom w:val="nil"/>
              <w:right w:val="nil"/>
            </w:tcBorders>
            <w:shd w:val="clear" w:color="auto" w:fill="FFFFFF"/>
            <w:vAlign w:val="center"/>
          </w:tcPr>
          <w:p w14:paraId="1FBC4F1F" w14:textId="77777777" w:rsidR="003D5677" w:rsidRDefault="003D5677" w:rsidP="003D5677">
            <w:pPr>
              <w:spacing w:line="240" w:lineRule="auto"/>
              <w:jc w:val="center"/>
            </w:pPr>
          </w:p>
        </w:tc>
        <w:tc>
          <w:tcPr>
            <w:tcW w:w="255" w:type="dxa"/>
            <w:tcBorders>
              <w:top w:val="nil"/>
              <w:left w:val="nil"/>
              <w:bottom w:val="nil"/>
              <w:right w:val="single" w:sz="4" w:space="0" w:color="E1E1E1"/>
            </w:tcBorders>
            <w:shd w:val="clear" w:color="auto" w:fill="FAFAFA"/>
          </w:tcPr>
          <w:p w14:paraId="16342B6F" w14:textId="77777777" w:rsidR="003D5677" w:rsidRDefault="003D5677" w:rsidP="003D5677"/>
        </w:tc>
      </w:tr>
      <w:tr w:rsidR="003D5677" w14:paraId="3C982C67" w14:textId="77777777" w:rsidTr="003D5677">
        <w:trPr>
          <w:trHeight w:val="180"/>
        </w:trPr>
        <w:tc>
          <w:tcPr>
            <w:tcW w:w="270" w:type="dxa"/>
            <w:tcBorders>
              <w:top w:val="nil"/>
              <w:left w:val="single" w:sz="4" w:space="0" w:color="E1E1E1"/>
              <w:bottom w:val="single" w:sz="4" w:space="0" w:color="E1E1E1"/>
              <w:right w:val="nil"/>
            </w:tcBorders>
            <w:shd w:val="clear" w:color="auto" w:fill="FAFAFA"/>
          </w:tcPr>
          <w:p w14:paraId="5AB84504" w14:textId="77777777" w:rsidR="003D5677" w:rsidRDefault="003D5677" w:rsidP="003D5677">
            <w:pPr>
              <w:spacing w:after="0" w:line="240" w:lineRule="auto"/>
              <w:rPr>
                <w:sz w:val="16"/>
                <w:szCs w:val="16"/>
              </w:rPr>
            </w:pPr>
          </w:p>
        </w:tc>
        <w:tc>
          <w:tcPr>
            <w:tcW w:w="9915" w:type="dxa"/>
            <w:gridSpan w:val="5"/>
            <w:tcBorders>
              <w:top w:val="nil"/>
              <w:left w:val="nil"/>
              <w:bottom w:val="single" w:sz="4" w:space="0" w:color="E1E1E1"/>
              <w:right w:val="nil"/>
            </w:tcBorders>
            <w:shd w:val="clear" w:color="auto" w:fill="FAFAFA"/>
          </w:tcPr>
          <w:p w14:paraId="6A3CA40F" w14:textId="77777777" w:rsidR="003D5677" w:rsidRDefault="003D5677" w:rsidP="003D5677">
            <w:pPr>
              <w:spacing w:after="0" w:line="240" w:lineRule="auto"/>
              <w:rPr>
                <w:sz w:val="16"/>
                <w:szCs w:val="16"/>
              </w:rPr>
            </w:pPr>
          </w:p>
        </w:tc>
        <w:tc>
          <w:tcPr>
            <w:tcW w:w="255" w:type="dxa"/>
            <w:tcBorders>
              <w:top w:val="nil"/>
              <w:left w:val="nil"/>
              <w:bottom w:val="single" w:sz="4" w:space="0" w:color="E1E1E1"/>
              <w:right w:val="single" w:sz="4" w:space="0" w:color="E1E1E1"/>
            </w:tcBorders>
            <w:shd w:val="clear" w:color="auto" w:fill="FAFAFA"/>
          </w:tcPr>
          <w:p w14:paraId="336ECC16" w14:textId="77777777" w:rsidR="003D5677" w:rsidRDefault="003D5677" w:rsidP="003D5677">
            <w:pPr>
              <w:spacing w:after="0" w:line="240" w:lineRule="auto"/>
              <w:rPr>
                <w:sz w:val="16"/>
                <w:szCs w:val="16"/>
              </w:rPr>
            </w:pPr>
          </w:p>
        </w:tc>
      </w:tr>
    </w:tbl>
    <w:p w14:paraId="34EC3F0A" w14:textId="77777777" w:rsidR="003D5677" w:rsidRDefault="003D5677" w:rsidP="003D5677">
      <w:pPr>
        <w:rPr>
          <w:color w:val="404040" w:themeColor="text1" w:themeTint="BF"/>
        </w:rPr>
      </w:pPr>
    </w:p>
    <w:tbl>
      <w:tblPr>
        <w:tblW w:w="10440" w:type="dxa"/>
        <w:tblInd w:w="-5" w:type="dxa"/>
        <w:tblBorders>
          <w:top w:val="single" w:sz="4" w:space="0" w:color="DBDBDB"/>
          <w:left w:val="single" w:sz="4" w:space="0" w:color="DBDBDB"/>
          <w:bottom w:val="single" w:sz="4" w:space="0" w:color="DBDBDB"/>
          <w:right w:val="single" w:sz="4" w:space="0" w:color="DBDBDB"/>
          <w:insideH w:val="nil"/>
          <w:insideV w:val="nil"/>
        </w:tblBorders>
        <w:tblLayout w:type="fixed"/>
        <w:tblLook w:val="0400" w:firstRow="0" w:lastRow="0" w:firstColumn="0" w:lastColumn="0" w:noHBand="0" w:noVBand="1"/>
      </w:tblPr>
      <w:tblGrid>
        <w:gridCol w:w="270"/>
        <w:gridCol w:w="9900"/>
        <w:gridCol w:w="270"/>
      </w:tblGrid>
      <w:tr w:rsidR="003D5677" w14:paraId="07E252C6" w14:textId="77777777" w:rsidTr="003D5677">
        <w:trPr>
          <w:trHeight w:val="420"/>
        </w:trPr>
        <w:tc>
          <w:tcPr>
            <w:tcW w:w="10440" w:type="dxa"/>
            <w:gridSpan w:val="3"/>
            <w:tcBorders>
              <w:top w:val="single" w:sz="4" w:space="0" w:color="DBDBDB"/>
              <w:left w:val="single" w:sz="4" w:space="0" w:color="DBDBDB"/>
              <w:bottom w:val="nil"/>
              <w:right w:val="single" w:sz="4" w:space="0" w:color="DBDBDB"/>
            </w:tcBorders>
            <w:shd w:val="clear" w:color="auto" w:fill="FAFAFA"/>
            <w:hideMark/>
          </w:tcPr>
          <w:p w14:paraId="663B3161" w14:textId="77777777" w:rsidR="003D5677" w:rsidRDefault="003D5677" w:rsidP="003D5677">
            <w:pPr>
              <w:pStyle w:val="Heading3"/>
            </w:pPr>
            <w:r>
              <w:t>Initial Code</w:t>
            </w:r>
          </w:p>
        </w:tc>
      </w:tr>
      <w:tr w:rsidR="003D5677" w14:paraId="383093F4" w14:textId="77777777" w:rsidTr="003D5677">
        <w:trPr>
          <w:trHeight w:val="420"/>
        </w:trPr>
        <w:tc>
          <w:tcPr>
            <w:tcW w:w="10440" w:type="dxa"/>
            <w:gridSpan w:val="3"/>
            <w:tcBorders>
              <w:top w:val="single" w:sz="4" w:space="0" w:color="DBDBDB"/>
              <w:left w:val="single" w:sz="4" w:space="0" w:color="DBDBDB"/>
              <w:bottom w:val="nil"/>
              <w:right w:val="single" w:sz="4" w:space="0" w:color="DBDBDB"/>
            </w:tcBorders>
            <w:shd w:val="clear" w:color="auto" w:fill="FAFAFA"/>
            <w:hideMark/>
          </w:tcPr>
          <w:p w14:paraId="108E2510" w14:textId="77777777" w:rsidR="003D5677" w:rsidRDefault="003D5677" w:rsidP="003D5677">
            <w:pPr>
              <w:pStyle w:val="Heading4"/>
              <w:rPr>
                <w:rFonts w:eastAsiaTheme="minorHAnsi"/>
              </w:rPr>
            </w:pPr>
            <w:r>
              <w:rPr>
                <w:rFonts w:eastAsiaTheme="minorHAnsi"/>
              </w:rPr>
              <w:t>Python</w:t>
            </w:r>
          </w:p>
        </w:tc>
      </w:tr>
      <w:tr w:rsidR="003D5677" w14:paraId="3CE581CA" w14:textId="77777777" w:rsidTr="003D5677">
        <w:trPr>
          <w:trHeight w:val="80"/>
        </w:trPr>
        <w:tc>
          <w:tcPr>
            <w:tcW w:w="270" w:type="dxa"/>
            <w:tcBorders>
              <w:top w:val="nil"/>
              <w:left w:val="single" w:sz="4" w:space="0" w:color="DBDBDB"/>
              <w:bottom w:val="nil"/>
              <w:right w:val="nil"/>
            </w:tcBorders>
            <w:shd w:val="clear" w:color="auto" w:fill="FAFAFA"/>
          </w:tcPr>
          <w:p w14:paraId="3AA8D9DF" w14:textId="77777777" w:rsidR="003D5677" w:rsidRDefault="003D5677" w:rsidP="003D5677">
            <w:pPr>
              <w:spacing w:after="0" w:line="240" w:lineRule="auto"/>
              <w:rPr>
                <w:sz w:val="16"/>
                <w:szCs w:val="16"/>
              </w:rPr>
            </w:pPr>
          </w:p>
        </w:tc>
        <w:tc>
          <w:tcPr>
            <w:tcW w:w="9900" w:type="dxa"/>
            <w:tcBorders>
              <w:top w:val="nil"/>
              <w:left w:val="nil"/>
              <w:bottom w:val="single" w:sz="4" w:space="0" w:color="808080"/>
              <w:right w:val="nil"/>
            </w:tcBorders>
            <w:shd w:val="clear" w:color="auto" w:fill="FAFAFA"/>
          </w:tcPr>
          <w:p w14:paraId="7ABB1EDE" w14:textId="77777777" w:rsidR="003D5677" w:rsidRDefault="003D5677" w:rsidP="003D5677">
            <w:pPr>
              <w:spacing w:after="0" w:line="240" w:lineRule="auto"/>
              <w:rPr>
                <w:sz w:val="16"/>
                <w:szCs w:val="16"/>
              </w:rPr>
            </w:pPr>
          </w:p>
        </w:tc>
        <w:tc>
          <w:tcPr>
            <w:tcW w:w="270" w:type="dxa"/>
            <w:tcBorders>
              <w:top w:val="nil"/>
              <w:left w:val="nil"/>
              <w:bottom w:val="nil"/>
              <w:right w:val="single" w:sz="4" w:space="0" w:color="DBDBDB"/>
            </w:tcBorders>
            <w:shd w:val="clear" w:color="auto" w:fill="FAFAFA"/>
          </w:tcPr>
          <w:p w14:paraId="779C2933" w14:textId="77777777" w:rsidR="003D5677" w:rsidRDefault="003D5677" w:rsidP="003D5677">
            <w:pPr>
              <w:spacing w:after="0" w:line="240" w:lineRule="auto"/>
              <w:rPr>
                <w:sz w:val="16"/>
                <w:szCs w:val="16"/>
              </w:rPr>
            </w:pPr>
          </w:p>
        </w:tc>
      </w:tr>
      <w:tr w:rsidR="003D5677" w14:paraId="4D9CEF64" w14:textId="77777777" w:rsidTr="003D5677">
        <w:trPr>
          <w:trHeight w:val="180"/>
        </w:trPr>
        <w:tc>
          <w:tcPr>
            <w:tcW w:w="270" w:type="dxa"/>
            <w:tcBorders>
              <w:top w:val="nil"/>
              <w:left w:val="single" w:sz="4" w:space="0" w:color="DBDBDB"/>
              <w:bottom w:val="nil"/>
              <w:right w:val="single" w:sz="4" w:space="0" w:color="808080"/>
            </w:tcBorders>
            <w:shd w:val="clear" w:color="auto" w:fill="FAFAFA"/>
          </w:tcPr>
          <w:p w14:paraId="4BB0EA63" w14:textId="77777777" w:rsidR="003D5677" w:rsidRDefault="003D5677" w:rsidP="003D5677"/>
        </w:tc>
        <w:tc>
          <w:tcPr>
            <w:tcW w:w="9900" w:type="dxa"/>
            <w:tcBorders>
              <w:top w:val="single" w:sz="4" w:space="0" w:color="808080"/>
              <w:left w:val="single" w:sz="4" w:space="0" w:color="808080"/>
              <w:bottom w:val="single" w:sz="4" w:space="0" w:color="808080"/>
              <w:right w:val="single" w:sz="4" w:space="0" w:color="808080"/>
            </w:tcBorders>
            <w:shd w:val="clear" w:color="auto" w:fill="D9D9D9"/>
            <w:vAlign w:val="center"/>
            <w:hideMark/>
          </w:tcPr>
          <w:p w14:paraId="5D1CC728" w14:textId="77777777" w:rsidR="003D5677" w:rsidRDefault="003D5677" w:rsidP="003D5677">
            <w:pPr>
              <w:rPr>
                <w:rFonts w:ascii="Consolas" w:hAnsi="Consolas" w:cs="Courier New"/>
                <w:sz w:val="19"/>
                <w:szCs w:val="19"/>
                <w:highlight w:val="lightGray"/>
                <w:shd w:val="clear" w:color="auto" w:fill="F9F2F4"/>
              </w:rPr>
            </w:pPr>
            <w:r>
              <w:rPr>
                <w:rFonts w:ascii="Consolas" w:hAnsi="Consolas" w:cs="Courier New"/>
                <w:sz w:val="19"/>
                <w:szCs w:val="19"/>
                <w:highlight w:val="lightGray"/>
                <w:shd w:val="clear" w:color="auto" w:fill="F9F2F4"/>
              </w:rPr>
              <w:t>def main():</w:t>
            </w:r>
          </w:p>
          <w:p w14:paraId="341138A7" w14:textId="77777777" w:rsidR="003D5677" w:rsidRDefault="003D5677" w:rsidP="003D5677">
            <w:pPr>
              <w:rPr>
                <w:rFonts w:ascii="Consolas" w:hAnsi="Consolas" w:cs="Courier New"/>
                <w:sz w:val="19"/>
                <w:szCs w:val="19"/>
                <w:highlight w:val="lightGray"/>
                <w:shd w:val="clear" w:color="auto" w:fill="F9F2F4"/>
              </w:rPr>
            </w:pPr>
            <w:r>
              <w:rPr>
                <w:rFonts w:ascii="Consolas" w:hAnsi="Consolas" w:cs="Courier New"/>
                <w:sz w:val="19"/>
                <w:szCs w:val="19"/>
                <w:highlight w:val="lightGray"/>
                <w:shd w:val="clear" w:color="auto" w:fill="F9F2F4"/>
              </w:rPr>
              <w:t xml:space="preserve">    import pandas as pd</w:t>
            </w:r>
          </w:p>
          <w:p w14:paraId="13B72075" w14:textId="77777777" w:rsidR="003D5677" w:rsidRDefault="003D5677" w:rsidP="003D5677">
            <w:pPr>
              <w:rPr>
                <w:rFonts w:ascii="Consolas" w:hAnsi="Consolas" w:cs="Courier New"/>
                <w:sz w:val="19"/>
                <w:szCs w:val="19"/>
                <w:highlight w:val="lightGray"/>
                <w:shd w:val="clear" w:color="auto" w:fill="F9F2F4"/>
              </w:rPr>
            </w:pPr>
            <w:r>
              <w:rPr>
                <w:rFonts w:ascii="Consolas" w:hAnsi="Consolas" w:cs="Courier New"/>
                <w:sz w:val="19"/>
                <w:szCs w:val="19"/>
                <w:highlight w:val="lightGray"/>
                <w:shd w:val="clear" w:color="auto" w:fill="F9F2F4"/>
              </w:rPr>
              <w:t xml:space="preserve">    dataset = pd.read_csv('mushrooms.csv')</w:t>
            </w:r>
          </w:p>
          <w:p w14:paraId="7364EE69" w14:textId="77777777" w:rsidR="003D5677" w:rsidRDefault="003D5677" w:rsidP="003D5677">
            <w:pPr>
              <w:rPr>
                <w:rFonts w:ascii="Consolas" w:hAnsi="Consolas" w:cs="Courier New"/>
                <w:sz w:val="19"/>
                <w:szCs w:val="19"/>
                <w:highlight w:val="lightGray"/>
                <w:shd w:val="clear" w:color="auto" w:fill="F9F2F4"/>
              </w:rPr>
            </w:pPr>
            <w:r>
              <w:rPr>
                <w:rFonts w:ascii="Consolas" w:hAnsi="Consolas" w:cs="Courier New"/>
                <w:sz w:val="19"/>
                <w:szCs w:val="19"/>
                <w:highlight w:val="lightGray"/>
                <w:shd w:val="clear" w:color="auto" w:fill="F9F2F4"/>
              </w:rPr>
              <w:t xml:space="preserve">    # Write your code here. Do not change any other parts of the code</w:t>
            </w:r>
          </w:p>
          <w:p w14:paraId="021B1E0C" w14:textId="77777777" w:rsidR="003D5677" w:rsidRDefault="003D5677" w:rsidP="003D5677">
            <w:pPr>
              <w:rPr>
                <w:rFonts w:ascii="Consolas" w:hAnsi="Consolas" w:cs="Courier New"/>
                <w:sz w:val="19"/>
                <w:szCs w:val="19"/>
                <w:highlight w:val="lightGray"/>
                <w:shd w:val="clear" w:color="auto" w:fill="F9F2F4"/>
              </w:rPr>
            </w:pPr>
            <w:r>
              <w:rPr>
                <w:rFonts w:ascii="Consolas" w:hAnsi="Consolas" w:cs="Courier New"/>
                <w:sz w:val="19"/>
                <w:szCs w:val="19"/>
                <w:highlight w:val="lightGray"/>
                <w:shd w:val="clear" w:color="auto" w:fill="F9F2F4"/>
              </w:rPr>
              <w:t xml:space="preserve">    print(poisonous_percentage)</w:t>
            </w:r>
          </w:p>
          <w:p w14:paraId="655C550D" w14:textId="77777777" w:rsidR="003D5677" w:rsidRDefault="003D5677" w:rsidP="003D5677">
            <w:pPr>
              <w:rPr>
                <w:rFonts w:ascii="Consolas" w:hAnsi="Consolas" w:cs="Courier New"/>
                <w:sz w:val="19"/>
                <w:szCs w:val="19"/>
                <w:highlight w:val="lightGray"/>
                <w:shd w:val="clear" w:color="auto" w:fill="F9F2F4"/>
              </w:rPr>
            </w:pPr>
            <w:r>
              <w:rPr>
                <w:rFonts w:ascii="Consolas" w:hAnsi="Consolas" w:cs="Courier New"/>
                <w:sz w:val="19"/>
                <w:szCs w:val="19"/>
                <w:highlight w:val="lightGray"/>
                <w:shd w:val="clear" w:color="auto" w:fill="F9F2F4"/>
              </w:rPr>
              <w:t xml:space="preserve">    return edible_count, edible_percentage, cap_colors</w:t>
            </w:r>
          </w:p>
        </w:tc>
        <w:tc>
          <w:tcPr>
            <w:tcW w:w="270" w:type="dxa"/>
            <w:tcBorders>
              <w:top w:val="nil"/>
              <w:left w:val="single" w:sz="4" w:space="0" w:color="808080"/>
              <w:bottom w:val="nil"/>
              <w:right w:val="single" w:sz="4" w:space="0" w:color="DBDBDB"/>
            </w:tcBorders>
            <w:shd w:val="clear" w:color="auto" w:fill="FAFAFA"/>
          </w:tcPr>
          <w:p w14:paraId="2237B163" w14:textId="77777777" w:rsidR="003D5677" w:rsidRDefault="003D5677" w:rsidP="003D5677"/>
        </w:tc>
      </w:tr>
      <w:tr w:rsidR="003D5677" w14:paraId="557EFDD4" w14:textId="77777777" w:rsidTr="003D5677">
        <w:trPr>
          <w:trHeight w:val="180"/>
        </w:trPr>
        <w:tc>
          <w:tcPr>
            <w:tcW w:w="270" w:type="dxa"/>
            <w:tcBorders>
              <w:top w:val="nil"/>
              <w:left w:val="single" w:sz="4" w:space="0" w:color="DBDBDB"/>
              <w:bottom w:val="single" w:sz="4" w:space="0" w:color="E1E1E1"/>
              <w:right w:val="nil"/>
            </w:tcBorders>
            <w:shd w:val="clear" w:color="auto" w:fill="FAFAFA"/>
          </w:tcPr>
          <w:p w14:paraId="1898B3A9" w14:textId="77777777" w:rsidR="003D5677" w:rsidRDefault="003D5677" w:rsidP="003D5677">
            <w:pPr>
              <w:spacing w:after="0" w:line="240" w:lineRule="auto"/>
              <w:rPr>
                <w:sz w:val="16"/>
                <w:szCs w:val="16"/>
              </w:rPr>
            </w:pPr>
          </w:p>
        </w:tc>
        <w:tc>
          <w:tcPr>
            <w:tcW w:w="9900" w:type="dxa"/>
            <w:tcBorders>
              <w:top w:val="single" w:sz="4" w:space="0" w:color="808080"/>
              <w:left w:val="nil"/>
              <w:bottom w:val="single" w:sz="4" w:space="0" w:color="E1E1E1"/>
              <w:right w:val="nil"/>
            </w:tcBorders>
            <w:shd w:val="clear" w:color="auto" w:fill="FAFAFA"/>
          </w:tcPr>
          <w:p w14:paraId="35311630" w14:textId="77777777" w:rsidR="003D5677" w:rsidRDefault="003D5677" w:rsidP="003D5677">
            <w:pPr>
              <w:spacing w:after="0" w:line="240" w:lineRule="auto"/>
              <w:rPr>
                <w:sz w:val="16"/>
                <w:szCs w:val="16"/>
              </w:rPr>
            </w:pPr>
          </w:p>
        </w:tc>
        <w:tc>
          <w:tcPr>
            <w:tcW w:w="270" w:type="dxa"/>
            <w:tcBorders>
              <w:top w:val="nil"/>
              <w:left w:val="nil"/>
              <w:bottom w:val="single" w:sz="4" w:space="0" w:color="E1E1E1"/>
              <w:right w:val="single" w:sz="4" w:space="0" w:color="DBDBDB"/>
            </w:tcBorders>
            <w:shd w:val="clear" w:color="auto" w:fill="FAFAFA"/>
          </w:tcPr>
          <w:p w14:paraId="372D0754" w14:textId="77777777" w:rsidR="003D5677" w:rsidRDefault="003D5677" w:rsidP="003D5677">
            <w:pPr>
              <w:spacing w:after="0" w:line="240" w:lineRule="auto"/>
              <w:rPr>
                <w:sz w:val="16"/>
                <w:szCs w:val="16"/>
              </w:rPr>
            </w:pPr>
          </w:p>
        </w:tc>
      </w:tr>
    </w:tbl>
    <w:p w14:paraId="03DC7F77" w14:textId="77777777" w:rsidR="003D5677" w:rsidRDefault="003D5677" w:rsidP="003D5677">
      <w:pPr>
        <w:rPr>
          <w:color w:val="404040" w:themeColor="text1" w:themeTint="BF"/>
        </w:rPr>
      </w:pPr>
    </w:p>
    <w:tbl>
      <w:tblPr>
        <w:tblW w:w="10440" w:type="dxa"/>
        <w:tblInd w:w="-5" w:type="dxa"/>
        <w:tblBorders>
          <w:top w:val="single" w:sz="4" w:space="0" w:color="DBDBDB"/>
          <w:left w:val="single" w:sz="4" w:space="0" w:color="DBDBDB"/>
          <w:bottom w:val="single" w:sz="4" w:space="0" w:color="DBDBDB"/>
          <w:right w:val="single" w:sz="4" w:space="0" w:color="DBDBDB"/>
          <w:insideH w:val="nil"/>
          <w:insideV w:val="nil"/>
        </w:tblBorders>
        <w:tblLayout w:type="fixed"/>
        <w:tblLook w:val="0400" w:firstRow="0" w:lastRow="0" w:firstColumn="0" w:lastColumn="0" w:noHBand="0" w:noVBand="1"/>
      </w:tblPr>
      <w:tblGrid>
        <w:gridCol w:w="270"/>
        <w:gridCol w:w="9900"/>
        <w:gridCol w:w="270"/>
      </w:tblGrid>
      <w:tr w:rsidR="003D5677" w14:paraId="12DE9312" w14:textId="77777777" w:rsidTr="003D5677">
        <w:trPr>
          <w:trHeight w:val="420"/>
        </w:trPr>
        <w:tc>
          <w:tcPr>
            <w:tcW w:w="10440" w:type="dxa"/>
            <w:gridSpan w:val="3"/>
            <w:tcBorders>
              <w:top w:val="single" w:sz="4" w:space="0" w:color="DBDBDB"/>
              <w:left w:val="single" w:sz="4" w:space="0" w:color="DBDBDB"/>
              <w:bottom w:val="nil"/>
              <w:right w:val="single" w:sz="4" w:space="0" w:color="DBDBDB"/>
            </w:tcBorders>
            <w:shd w:val="clear" w:color="auto" w:fill="FAFAFA"/>
            <w:hideMark/>
          </w:tcPr>
          <w:p w14:paraId="3D12BCB7" w14:textId="77777777" w:rsidR="003D5677" w:rsidRDefault="003D5677" w:rsidP="003D5677">
            <w:pPr>
              <w:pStyle w:val="Heading3"/>
            </w:pPr>
            <w:r>
              <w:t>Model Code</w:t>
            </w:r>
          </w:p>
        </w:tc>
      </w:tr>
      <w:tr w:rsidR="003D5677" w14:paraId="0C8A1C2B" w14:textId="77777777" w:rsidTr="003D5677">
        <w:trPr>
          <w:trHeight w:val="420"/>
        </w:trPr>
        <w:tc>
          <w:tcPr>
            <w:tcW w:w="10440" w:type="dxa"/>
            <w:gridSpan w:val="3"/>
            <w:tcBorders>
              <w:top w:val="single" w:sz="4" w:space="0" w:color="DBDBDB"/>
              <w:left w:val="single" w:sz="4" w:space="0" w:color="DBDBDB"/>
              <w:bottom w:val="nil"/>
              <w:right w:val="single" w:sz="4" w:space="0" w:color="DBDBDB"/>
            </w:tcBorders>
            <w:shd w:val="clear" w:color="auto" w:fill="FAFAFA"/>
            <w:hideMark/>
          </w:tcPr>
          <w:p w14:paraId="7FBCE42A" w14:textId="77777777" w:rsidR="003D5677" w:rsidRDefault="003D5677" w:rsidP="003D5677">
            <w:pPr>
              <w:pStyle w:val="Heading4"/>
              <w:rPr>
                <w:rFonts w:eastAsiaTheme="minorHAnsi"/>
              </w:rPr>
            </w:pPr>
            <w:r>
              <w:rPr>
                <w:rFonts w:eastAsiaTheme="minorHAnsi"/>
              </w:rPr>
              <w:t>Python</w:t>
            </w:r>
          </w:p>
        </w:tc>
      </w:tr>
      <w:tr w:rsidR="003D5677" w14:paraId="0927C414" w14:textId="77777777" w:rsidTr="003D5677">
        <w:trPr>
          <w:trHeight w:val="80"/>
        </w:trPr>
        <w:tc>
          <w:tcPr>
            <w:tcW w:w="270" w:type="dxa"/>
            <w:tcBorders>
              <w:top w:val="nil"/>
              <w:left w:val="single" w:sz="4" w:space="0" w:color="DBDBDB"/>
              <w:bottom w:val="nil"/>
              <w:right w:val="nil"/>
            </w:tcBorders>
            <w:shd w:val="clear" w:color="auto" w:fill="FAFAFA"/>
          </w:tcPr>
          <w:p w14:paraId="2967494E" w14:textId="77777777" w:rsidR="003D5677" w:rsidRDefault="003D5677" w:rsidP="003D5677">
            <w:pPr>
              <w:spacing w:after="0" w:line="240" w:lineRule="auto"/>
              <w:rPr>
                <w:sz w:val="16"/>
                <w:szCs w:val="16"/>
              </w:rPr>
            </w:pPr>
          </w:p>
        </w:tc>
        <w:tc>
          <w:tcPr>
            <w:tcW w:w="9900" w:type="dxa"/>
            <w:tcBorders>
              <w:top w:val="nil"/>
              <w:left w:val="nil"/>
              <w:bottom w:val="single" w:sz="4" w:space="0" w:color="808080"/>
              <w:right w:val="nil"/>
            </w:tcBorders>
            <w:shd w:val="clear" w:color="auto" w:fill="FAFAFA"/>
          </w:tcPr>
          <w:p w14:paraId="7A740B33" w14:textId="77777777" w:rsidR="003D5677" w:rsidRDefault="003D5677" w:rsidP="003D5677">
            <w:pPr>
              <w:spacing w:after="0" w:line="240" w:lineRule="auto"/>
              <w:rPr>
                <w:sz w:val="16"/>
                <w:szCs w:val="16"/>
              </w:rPr>
            </w:pPr>
          </w:p>
        </w:tc>
        <w:tc>
          <w:tcPr>
            <w:tcW w:w="270" w:type="dxa"/>
            <w:tcBorders>
              <w:top w:val="nil"/>
              <w:left w:val="nil"/>
              <w:bottom w:val="nil"/>
              <w:right w:val="single" w:sz="4" w:space="0" w:color="DBDBDB"/>
            </w:tcBorders>
            <w:shd w:val="clear" w:color="auto" w:fill="FAFAFA"/>
          </w:tcPr>
          <w:p w14:paraId="50DEA9E0" w14:textId="77777777" w:rsidR="003D5677" w:rsidRDefault="003D5677" w:rsidP="003D5677">
            <w:pPr>
              <w:spacing w:after="0" w:line="240" w:lineRule="auto"/>
              <w:rPr>
                <w:sz w:val="16"/>
                <w:szCs w:val="16"/>
              </w:rPr>
            </w:pPr>
          </w:p>
        </w:tc>
      </w:tr>
      <w:tr w:rsidR="003D5677" w14:paraId="7864022D" w14:textId="77777777" w:rsidTr="003D5677">
        <w:trPr>
          <w:trHeight w:val="180"/>
        </w:trPr>
        <w:tc>
          <w:tcPr>
            <w:tcW w:w="270" w:type="dxa"/>
            <w:tcBorders>
              <w:top w:val="nil"/>
              <w:left w:val="single" w:sz="4" w:space="0" w:color="DBDBDB"/>
              <w:bottom w:val="nil"/>
              <w:right w:val="single" w:sz="4" w:space="0" w:color="808080"/>
            </w:tcBorders>
            <w:shd w:val="clear" w:color="auto" w:fill="FAFAFA"/>
          </w:tcPr>
          <w:p w14:paraId="5599F49A" w14:textId="77777777" w:rsidR="003D5677" w:rsidRDefault="003D5677" w:rsidP="003D5677"/>
        </w:tc>
        <w:tc>
          <w:tcPr>
            <w:tcW w:w="9900" w:type="dxa"/>
            <w:tcBorders>
              <w:top w:val="single" w:sz="4" w:space="0" w:color="808080"/>
              <w:left w:val="single" w:sz="4" w:space="0" w:color="808080"/>
              <w:bottom w:val="single" w:sz="4" w:space="0" w:color="808080"/>
              <w:right w:val="single" w:sz="4" w:space="0" w:color="808080"/>
            </w:tcBorders>
            <w:shd w:val="clear" w:color="auto" w:fill="D9D9D9"/>
            <w:vAlign w:val="center"/>
          </w:tcPr>
          <w:p w14:paraId="0E49A0C6" w14:textId="77777777" w:rsidR="003D5677" w:rsidRDefault="003D5677" w:rsidP="003D5677">
            <w:pPr>
              <w:rPr>
                <w:rFonts w:ascii="Consolas" w:hAnsi="Consolas" w:cs="Courier New"/>
                <w:sz w:val="19"/>
                <w:szCs w:val="19"/>
                <w:highlight w:val="lightGray"/>
                <w:shd w:val="clear" w:color="auto" w:fill="F9F2F4"/>
              </w:rPr>
            </w:pPr>
            <w:r>
              <w:rPr>
                <w:rFonts w:ascii="Consolas" w:hAnsi="Consolas" w:cs="Courier New"/>
                <w:sz w:val="19"/>
                <w:szCs w:val="19"/>
                <w:highlight w:val="lightGray"/>
                <w:shd w:val="clear" w:color="auto" w:fill="F9F2F4"/>
              </w:rPr>
              <w:t>def main():</w:t>
            </w:r>
          </w:p>
          <w:p w14:paraId="39A983D4" w14:textId="77777777" w:rsidR="003D5677" w:rsidRDefault="003D5677" w:rsidP="003D5677">
            <w:pPr>
              <w:rPr>
                <w:rFonts w:ascii="Consolas" w:hAnsi="Consolas" w:cs="Courier New"/>
                <w:sz w:val="19"/>
                <w:szCs w:val="19"/>
                <w:highlight w:val="lightGray"/>
                <w:shd w:val="clear" w:color="auto" w:fill="F9F2F4"/>
              </w:rPr>
            </w:pPr>
          </w:p>
          <w:p w14:paraId="373322D3" w14:textId="77777777" w:rsidR="003D5677" w:rsidRDefault="003D5677" w:rsidP="003D5677">
            <w:pPr>
              <w:rPr>
                <w:rFonts w:ascii="Consolas" w:hAnsi="Consolas" w:cs="Courier New"/>
                <w:sz w:val="19"/>
                <w:szCs w:val="19"/>
                <w:highlight w:val="lightGray"/>
                <w:shd w:val="clear" w:color="auto" w:fill="F9F2F4"/>
              </w:rPr>
            </w:pPr>
            <w:r>
              <w:rPr>
                <w:rFonts w:ascii="Consolas" w:hAnsi="Consolas" w:cs="Courier New"/>
                <w:sz w:val="19"/>
                <w:szCs w:val="19"/>
                <w:highlight w:val="lightGray"/>
                <w:shd w:val="clear" w:color="auto" w:fill="F9F2F4"/>
              </w:rPr>
              <w:t xml:space="preserve">    import pandas as pd</w:t>
            </w:r>
          </w:p>
          <w:p w14:paraId="3FCBC514" w14:textId="77777777" w:rsidR="003D5677" w:rsidRDefault="003D5677" w:rsidP="003D5677">
            <w:pPr>
              <w:rPr>
                <w:rFonts w:ascii="Consolas" w:hAnsi="Consolas" w:cs="Courier New"/>
                <w:sz w:val="19"/>
                <w:szCs w:val="19"/>
                <w:highlight w:val="lightGray"/>
                <w:shd w:val="clear" w:color="auto" w:fill="F9F2F4"/>
              </w:rPr>
            </w:pPr>
            <w:r>
              <w:rPr>
                <w:rFonts w:ascii="Consolas" w:hAnsi="Consolas" w:cs="Courier New"/>
                <w:sz w:val="19"/>
                <w:szCs w:val="19"/>
                <w:highlight w:val="lightGray"/>
                <w:shd w:val="clear" w:color="auto" w:fill="F9F2F4"/>
              </w:rPr>
              <w:t xml:space="preserve">    dataset = pd.read_csv('mushrooms.csv')</w:t>
            </w:r>
          </w:p>
          <w:p w14:paraId="07547499" w14:textId="77777777" w:rsidR="003D5677" w:rsidRDefault="003D5677" w:rsidP="003D5677">
            <w:pPr>
              <w:rPr>
                <w:rFonts w:ascii="Consolas" w:hAnsi="Consolas" w:cs="Courier New"/>
                <w:sz w:val="19"/>
                <w:szCs w:val="19"/>
                <w:highlight w:val="lightGray"/>
                <w:shd w:val="clear" w:color="auto" w:fill="F9F2F4"/>
              </w:rPr>
            </w:pPr>
          </w:p>
          <w:p w14:paraId="4E09CD60" w14:textId="77777777" w:rsidR="003D5677" w:rsidRDefault="003D5677" w:rsidP="003D5677">
            <w:pPr>
              <w:rPr>
                <w:rFonts w:ascii="Consolas" w:hAnsi="Consolas" w:cs="Courier New"/>
                <w:sz w:val="19"/>
                <w:szCs w:val="19"/>
                <w:highlight w:val="lightGray"/>
                <w:shd w:val="clear" w:color="auto" w:fill="F9F2F4"/>
              </w:rPr>
            </w:pPr>
            <w:r>
              <w:rPr>
                <w:rFonts w:ascii="Consolas" w:hAnsi="Consolas" w:cs="Courier New"/>
                <w:sz w:val="19"/>
                <w:szCs w:val="19"/>
                <w:highlight w:val="lightGray"/>
                <w:shd w:val="clear" w:color="auto" w:fill="F9F2F4"/>
              </w:rPr>
              <w:t xml:space="preserve">    import numpy as np</w:t>
            </w:r>
          </w:p>
          <w:p w14:paraId="6918B3C4" w14:textId="77777777" w:rsidR="003D5677" w:rsidRDefault="003D5677" w:rsidP="003D5677">
            <w:pPr>
              <w:rPr>
                <w:rFonts w:ascii="Consolas" w:hAnsi="Consolas" w:cs="Courier New"/>
                <w:sz w:val="19"/>
                <w:szCs w:val="19"/>
                <w:highlight w:val="lightGray"/>
                <w:shd w:val="clear" w:color="auto" w:fill="F9F2F4"/>
              </w:rPr>
            </w:pPr>
            <w:r>
              <w:rPr>
                <w:rFonts w:ascii="Consolas" w:hAnsi="Consolas" w:cs="Courier New"/>
                <w:sz w:val="19"/>
                <w:szCs w:val="19"/>
                <w:highlight w:val="lightGray"/>
                <w:shd w:val="clear" w:color="auto" w:fill="F9F2F4"/>
              </w:rPr>
              <w:t xml:space="preserve">    poisonous_count = np.count_nonzero(dataset.iloc[:, 0].values == 'p')</w:t>
            </w:r>
          </w:p>
          <w:p w14:paraId="73B54283" w14:textId="77777777" w:rsidR="003D5677" w:rsidRDefault="003D5677" w:rsidP="003D5677">
            <w:pPr>
              <w:rPr>
                <w:rFonts w:ascii="Consolas" w:hAnsi="Consolas" w:cs="Courier New"/>
                <w:sz w:val="19"/>
                <w:szCs w:val="19"/>
                <w:highlight w:val="lightGray"/>
                <w:shd w:val="clear" w:color="auto" w:fill="F9F2F4"/>
              </w:rPr>
            </w:pPr>
            <w:r>
              <w:rPr>
                <w:rFonts w:ascii="Consolas" w:hAnsi="Consolas" w:cs="Courier New"/>
                <w:sz w:val="19"/>
                <w:szCs w:val="19"/>
                <w:highlight w:val="lightGray"/>
                <w:shd w:val="clear" w:color="auto" w:fill="F9F2F4"/>
              </w:rPr>
              <w:t xml:space="preserve">    cap_shapes = set(np.unique(dataset.iloc[:, 3].values))</w:t>
            </w:r>
          </w:p>
          <w:p w14:paraId="0BC59367" w14:textId="77777777" w:rsidR="003D5677" w:rsidRDefault="003D5677" w:rsidP="003D5677">
            <w:pPr>
              <w:rPr>
                <w:rFonts w:ascii="Consolas" w:hAnsi="Consolas" w:cs="Courier New"/>
                <w:sz w:val="19"/>
                <w:szCs w:val="19"/>
                <w:highlight w:val="lightGray"/>
                <w:shd w:val="clear" w:color="auto" w:fill="F9F2F4"/>
              </w:rPr>
            </w:pPr>
            <w:r>
              <w:rPr>
                <w:rFonts w:ascii="Consolas" w:hAnsi="Consolas" w:cs="Courier New"/>
                <w:sz w:val="19"/>
                <w:szCs w:val="19"/>
                <w:highlight w:val="lightGray"/>
                <w:shd w:val="clear" w:color="auto" w:fill="F9F2F4"/>
              </w:rPr>
              <w:t xml:space="preserve">    </w:t>
            </w:r>
          </w:p>
          <w:p w14:paraId="35B49AFA" w14:textId="77777777" w:rsidR="003D5677" w:rsidRDefault="003D5677" w:rsidP="003D5677">
            <w:pPr>
              <w:rPr>
                <w:rFonts w:ascii="Consolas" w:hAnsi="Consolas" w:cs="Courier New"/>
                <w:sz w:val="19"/>
                <w:szCs w:val="19"/>
                <w:highlight w:val="lightGray"/>
                <w:shd w:val="clear" w:color="auto" w:fill="F9F2F4"/>
              </w:rPr>
            </w:pPr>
            <w:r>
              <w:rPr>
                <w:rFonts w:ascii="Consolas" w:hAnsi="Consolas" w:cs="Courier New"/>
                <w:sz w:val="19"/>
                <w:szCs w:val="19"/>
                <w:highlight w:val="lightGray"/>
                <w:shd w:val="clear" w:color="auto" w:fill="F9F2F4"/>
              </w:rPr>
              <w:t xml:space="preserve">    total_count = dataset.shape[0]</w:t>
            </w:r>
          </w:p>
          <w:p w14:paraId="6CAA4A60" w14:textId="77777777" w:rsidR="003D5677" w:rsidRDefault="003D5677" w:rsidP="003D5677">
            <w:pPr>
              <w:rPr>
                <w:rFonts w:ascii="Consolas" w:hAnsi="Consolas" w:cs="Courier New"/>
                <w:sz w:val="19"/>
                <w:szCs w:val="19"/>
                <w:highlight w:val="lightGray"/>
                <w:shd w:val="clear" w:color="auto" w:fill="F9F2F4"/>
              </w:rPr>
            </w:pPr>
          </w:p>
          <w:p w14:paraId="5BF431BF" w14:textId="77777777" w:rsidR="003D5677" w:rsidRDefault="003D5677" w:rsidP="003D5677">
            <w:pPr>
              <w:rPr>
                <w:rFonts w:ascii="Consolas" w:hAnsi="Consolas" w:cs="Courier New"/>
                <w:sz w:val="19"/>
                <w:szCs w:val="19"/>
                <w:highlight w:val="lightGray"/>
                <w:shd w:val="clear" w:color="auto" w:fill="F9F2F4"/>
              </w:rPr>
            </w:pPr>
            <w:r>
              <w:rPr>
                <w:rFonts w:ascii="Consolas" w:hAnsi="Consolas" w:cs="Courier New"/>
                <w:sz w:val="19"/>
                <w:szCs w:val="19"/>
                <w:highlight w:val="lightGray"/>
                <w:shd w:val="clear" w:color="auto" w:fill="F9F2F4"/>
              </w:rPr>
              <w:t xml:space="preserve">    poisonous_percentage = poisonous_count / total_count</w:t>
            </w:r>
          </w:p>
          <w:p w14:paraId="42254361" w14:textId="77777777" w:rsidR="003D5677" w:rsidRDefault="003D5677" w:rsidP="003D5677">
            <w:pPr>
              <w:rPr>
                <w:rFonts w:ascii="Consolas" w:hAnsi="Consolas" w:cs="Courier New"/>
                <w:sz w:val="19"/>
                <w:szCs w:val="19"/>
                <w:highlight w:val="lightGray"/>
                <w:shd w:val="clear" w:color="auto" w:fill="F9F2F4"/>
              </w:rPr>
            </w:pPr>
            <w:r>
              <w:rPr>
                <w:rFonts w:ascii="Consolas" w:hAnsi="Consolas" w:cs="Courier New"/>
                <w:sz w:val="19"/>
                <w:szCs w:val="19"/>
                <w:highlight w:val="lightGray"/>
                <w:shd w:val="clear" w:color="auto" w:fill="F9F2F4"/>
              </w:rPr>
              <w:t xml:space="preserve">    print(poisonous_percentage)</w:t>
            </w:r>
          </w:p>
          <w:p w14:paraId="2A96B5A8" w14:textId="77777777" w:rsidR="003D5677" w:rsidRDefault="003D5677" w:rsidP="003D5677">
            <w:pPr>
              <w:rPr>
                <w:rFonts w:ascii="Consolas" w:hAnsi="Consolas" w:cs="Courier New"/>
                <w:sz w:val="19"/>
                <w:szCs w:val="19"/>
                <w:highlight w:val="lightGray"/>
                <w:shd w:val="clear" w:color="auto" w:fill="F9F2F4"/>
              </w:rPr>
            </w:pPr>
            <w:r>
              <w:rPr>
                <w:rFonts w:ascii="Consolas" w:hAnsi="Consolas" w:cs="Courier New"/>
                <w:sz w:val="19"/>
                <w:szCs w:val="19"/>
                <w:highlight w:val="lightGray"/>
                <w:shd w:val="clear" w:color="auto" w:fill="F9F2F4"/>
              </w:rPr>
              <w:t xml:space="preserve">    return poisonous_count, poisonous_percentage, cap_shapes</w:t>
            </w:r>
          </w:p>
          <w:p w14:paraId="72C3CA91" w14:textId="77777777" w:rsidR="003D5677" w:rsidRDefault="003D5677" w:rsidP="003D5677">
            <w:pPr>
              <w:rPr>
                <w:rFonts w:ascii="Consolas" w:hAnsi="Consolas" w:cs="Courier New"/>
                <w:sz w:val="19"/>
                <w:szCs w:val="19"/>
                <w:highlight w:val="lightGray"/>
                <w:shd w:val="clear" w:color="auto" w:fill="F9F2F4"/>
              </w:rPr>
            </w:pPr>
          </w:p>
        </w:tc>
        <w:tc>
          <w:tcPr>
            <w:tcW w:w="270" w:type="dxa"/>
            <w:tcBorders>
              <w:top w:val="nil"/>
              <w:left w:val="single" w:sz="4" w:space="0" w:color="808080"/>
              <w:bottom w:val="nil"/>
              <w:right w:val="single" w:sz="4" w:space="0" w:color="DBDBDB"/>
            </w:tcBorders>
            <w:shd w:val="clear" w:color="auto" w:fill="FAFAFA"/>
          </w:tcPr>
          <w:p w14:paraId="5C3F0307" w14:textId="77777777" w:rsidR="003D5677" w:rsidRDefault="003D5677" w:rsidP="003D5677"/>
        </w:tc>
      </w:tr>
      <w:tr w:rsidR="003D5677" w14:paraId="36EB451B" w14:textId="77777777" w:rsidTr="003D5677">
        <w:trPr>
          <w:trHeight w:val="180"/>
        </w:trPr>
        <w:tc>
          <w:tcPr>
            <w:tcW w:w="270" w:type="dxa"/>
            <w:tcBorders>
              <w:top w:val="nil"/>
              <w:left w:val="single" w:sz="4" w:space="0" w:color="DBDBDB"/>
              <w:bottom w:val="single" w:sz="4" w:space="0" w:color="E1E1E1"/>
              <w:right w:val="nil"/>
            </w:tcBorders>
            <w:shd w:val="clear" w:color="auto" w:fill="FAFAFA"/>
          </w:tcPr>
          <w:p w14:paraId="2FB461FF" w14:textId="77777777" w:rsidR="003D5677" w:rsidRDefault="003D5677" w:rsidP="003D5677">
            <w:pPr>
              <w:spacing w:after="0" w:line="240" w:lineRule="auto"/>
              <w:rPr>
                <w:sz w:val="16"/>
                <w:szCs w:val="16"/>
              </w:rPr>
            </w:pPr>
          </w:p>
        </w:tc>
        <w:tc>
          <w:tcPr>
            <w:tcW w:w="9900" w:type="dxa"/>
            <w:tcBorders>
              <w:top w:val="single" w:sz="4" w:space="0" w:color="808080"/>
              <w:left w:val="nil"/>
              <w:bottom w:val="single" w:sz="4" w:space="0" w:color="E1E1E1"/>
              <w:right w:val="nil"/>
            </w:tcBorders>
            <w:shd w:val="clear" w:color="auto" w:fill="FAFAFA"/>
          </w:tcPr>
          <w:p w14:paraId="362051F9" w14:textId="77777777" w:rsidR="003D5677" w:rsidRDefault="003D5677" w:rsidP="003D5677">
            <w:pPr>
              <w:spacing w:after="0" w:line="240" w:lineRule="auto"/>
              <w:rPr>
                <w:sz w:val="16"/>
                <w:szCs w:val="16"/>
              </w:rPr>
            </w:pPr>
          </w:p>
        </w:tc>
        <w:tc>
          <w:tcPr>
            <w:tcW w:w="270" w:type="dxa"/>
            <w:tcBorders>
              <w:top w:val="nil"/>
              <w:left w:val="nil"/>
              <w:bottom w:val="single" w:sz="4" w:space="0" w:color="E1E1E1"/>
              <w:right w:val="single" w:sz="4" w:space="0" w:color="DBDBDB"/>
            </w:tcBorders>
            <w:shd w:val="clear" w:color="auto" w:fill="FAFAFA"/>
          </w:tcPr>
          <w:p w14:paraId="10F58B3C" w14:textId="77777777" w:rsidR="003D5677" w:rsidRDefault="003D5677" w:rsidP="003D5677">
            <w:pPr>
              <w:spacing w:after="0" w:line="240" w:lineRule="auto"/>
              <w:rPr>
                <w:sz w:val="16"/>
                <w:szCs w:val="16"/>
              </w:rPr>
            </w:pPr>
          </w:p>
        </w:tc>
      </w:tr>
    </w:tbl>
    <w:p w14:paraId="7AC6DB25" w14:textId="77777777" w:rsidR="003D5677" w:rsidRDefault="003D5677" w:rsidP="003D5677">
      <w:pPr>
        <w:rPr>
          <w:color w:val="404040" w:themeColor="text1" w:themeTint="BF"/>
        </w:rPr>
      </w:pPr>
    </w:p>
    <w:p w14:paraId="4E4C418E" w14:textId="7CFEF0AB" w:rsidR="00FA4DD4" w:rsidRDefault="00FA4DD4" w:rsidP="00FA4DD4">
      <w:pPr>
        <w:rPr>
          <w:rFonts w:ascii="Open Sans" w:hAnsi="Open Sans" w:cs="Open Sans"/>
        </w:rPr>
      </w:pPr>
      <w:r>
        <w:rPr>
          <w:highlight w:val="magenta"/>
        </w:rPr>
        <w:t>Mission 5 – Editor</w:t>
      </w:r>
      <w:r w:rsidR="00676596">
        <w:rPr>
          <w:highlight w:val="magenta"/>
        </w:rPr>
        <w:t xml:space="preserve"> Mission Score Booster</w:t>
      </w:r>
      <w:r>
        <w:rPr>
          <w:highlight w:val="magenta"/>
        </w:rPr>
        <w:t xml:space="preserve">: </w:t>
      </w:r>
      <w:commentRangeStart w:id="6577"/>
      <w:commentRangeStart w:id="6578"/>
      <w:commentRangeStart w:id="6579"/>
      <w:r w:rsidRPr="00FA4DD4">
        <w:rPr>
          <w:highlight w:val="magenta"/>
        </w:rPr>
        <w:t>Apply more statistics on the Iris dataset!</w:t>
      </w:r>
      <w:commentRangeEnd w:id="6577"/>
      <w:r>
        <w:rPr>
          <w:rStyle w:val="CommentReference"/>
        </w:rPr>
        <w:commentReference w:id="6577"/>
      </w:r>
      <w:commentRangeEnd w:id="6578"/>
      <w:r w:rsidR="005D2D27">
        <w:rPr>
          <w:rStyle w:val="CommentReference"/>
          <w:color w:val="404040"/>
        </w:rPr>
        <w:commentReference w:id="6578"/>
      </w:r>
      <w:commentRangeEnd w:id="6579"/>
      <w:r w:rsidR="007C7445">
        <w:rPr>
          <w:rStyle w:val="CommentReference"/>
          <w:color w:val="404040"/>
        </w:rPr>
        <w:commentReference w:id="6579"/>
      </w:r>
    </w:p>
    <w:p w14:paraId="5E7BBBF3" w14:textId="77777777" w:rsidR="00FA4DD4" w:rsidRDefault="00FA4DD4" w:rsidP="00FA4DD4">
      <w:pPr>
        <w:pStyle w:val="NormalWeb"/>
        <w:spacing w:before="0" w:beforeAutospacing="0" w:after="120" w:afterAutospacing="0"/>
        <w:rPr>
          <w:rFonts w:ascii="Calibri" w:hAnsi="Calibri" w:cs="Calibri"/>
          <w:sz w:val="22"/>
          <w:szCs w:val="22"/>
        </w:rPr>
      </w:pPr>
    </w:p>
    <w:p w14:paraId="6993D4BE" w14:textId="24837615" w:rsidR="00652B62" w:rsidRDefault="00652B62" w:rsidP="00652B62">
      <w:pPr>
        <w:rPr>
          <w:rStyle w:val="Strong"/>
          <w:rFonts w:eastAsia="Times New Roman" w:cstheme="minorHAnsi"/>
          <w:szCs w:val="24"/>
        </w:rPr>
      </w:pPr>
      <w:r>
        <w:rPr>
          <w:rStyle w:val="Strong"/>
          <w:rFonts w:eastAsia="Times New Roman" w:cstheme="minorHAnsi"/>
          <w:szCs w:val="24"/>
          <w:highlight w:val="yellow"/>
        </w:rPr>
        <w:t>Mission 5</w:t>
      </w:r>
      <w:r w:rsidRPr="00DF56DB">
        <w:rPr>
          <w:rStyle w:val="Strong"/>
          <w:rFonts w:eastAsia="Times New Roman" w:cstheme="minorHAnsi"/>
          <w:szCs w:val="24"/>
          <w:highlight w:val="yellow"/>
        </w:rPr>
        <w:t xml:space="preserve"> Essential </w:t>
      </w:r>
      <w:r>
        <w:rPr>
          <w:rStyle w:val="Strong"/>
          <w:rFonts w:eastAsia="Times New Roman" w:cstheme="minorHAnsi"/>
          <w:szCs w:val="24"/>
          <w:highlight w:val="yellow"/>
        </w:rPr>
        <w:t>Purpose</w:t>
      </w:r>
      <w:r w:rsidRPr="00DF56DB">
        <w:rPr>
          <w:rStyle w:val="Strong"/>
          <w:rFonts w:eastAsia="Times New Roman" w:cstheme="minorHAnsi"/>
          <w:szCs w:val="24"/>
          <w:highlight w:val="yellow"/>
        </w:rPr>
        <w:t>:</w:t>
      </w:r>
      <w:r w:rsidRPr="00DF56DB">
        <w:rPr>
          <w:rStyle w:val="Strong"/>
          <w:rFonts w:eastAsia="Times New Roman" w:cstheme="minorHAnsi"/>
          <w:szCs w:val="24"/>
        </w:rPr>
        <w:t xml:space="preserve"> </w:t>
      </w:r>
    </w:p>
    <w:p w14:paraId="675579C7" w14:textId="77777777" w:rsidR="00652B62" w:rsidRPr="002F5EB5" w:rsidRDefault="00652B62" w:rsidP="00652B62">
      <w:pPr>
        <w:rPr>
          <w:rStyle w:val="Strong"/>
          <w:b w:val="0"/>
          <w:bCs w:val="0"/>
        </w:rPr>
      </w:pPr>
      <w:r>
        <w:rPr>
          <w:rFonts w:cstheme="minorHAnsi"/>
          <w:color w:val="A6A6A6" w:themeColor="background1" w:themeShade="A6"/>
        </w:rPr>
        <w:t>Repeat this section for every mission.</w:t>
      </w:r>
    </w:p>
    <w:p w14:paraId="552DB1B1" w14:textId="77777777" w:rsidR="00652B62" w:rsidRPr="00A5669F" w:rsidRDefault="00652B62" w:rsidP="00652B62">
      <w:pPr>
        <w:pStyle w:val="NormalWeb"/>
        <w:spacing w:before="0" w:beforeAutospacing="0" w:after="120" w:afterAutospacing="0"/>
        <w:rPr>
          <w:rFonts w:asciiTheme="minorHAnsi" w:eastAsiaTheme="minorHAnsi" w:hAnsiTheme="minorHAnsi" w:cstheme="minorBidi"/>
          <w:color w:val="A6A6A6" w:themeColor="background1" w:themeShade="A6"/>
          <w:sz w:val="20"/>
          <w:szCs w:val="22"/>
        </w:rPr>
      </w:pPr>
      <w:r w:rsidRPr="00A5669F">
        <w:rPr>
          <w:rFonts w:asciiTheme="minorHAnsi" w:eastAsiaTheme="minorHAnsi" w:hAnsiTheme="minorHAnsi" w:cstheme="minorBidi"/>
          <w:color w:val="A6A6A6" w:themeColor="background1" w:themeShade="A6"/>
          <w:sz w:val="22"/>
        </w:rPr>
        <w:lastRenderedPageBreak/>
        <w:t>Write the essential question learners should explore during this lesson</w:t>
      </w:r>
      <w:r w:rsidRPr="00F71D0F">
        <w:rPr>
          <w:rFonts w:asciiTheme="minorHAnsi" w:eastAsiaTheme="minorHAnsi" w:hAnsiTheme="minorHAnsi" w:cstheme="minorBidi"/>
          <w:color w:val="A6A6A6" w:themeColor="background1" w:themeShade="A6"/>
          <w:sz w:val="22"/>
          <w:szCs w:val="22"/>
        </w:rPr>
        <w:t>.</w:t>
      </w:r>
      <w:r>
        <w:rPr>
          <w:rFonts w:asciiTheme="minorHAnsi" w:eastAsiaTheme="minorHAnsi" w:hAnsiTheme="minorHAnsi" w:cstheme="minorBidi"/>
          <w:color w:val="A6A6A6" w:themeColor="background1" w:themeShade="A6"/>
          <w:sz w:val="22"/>
          <w:szCs w:val="22"/>
        </w:rPr>
        <w:t xml:space="preserve"> Write the purpose as a question that will be answered throughout the mission.</w:t>
      </w:r>
      <w:r w:rsidRPr="00F71D0F">
        <w:rPr>
          <w:rFonts w:asciiTheme="minorHAnsi" w:eastAsiaTheme="minorHAnsi" w:hAnsiTheme="minorHAnsi" w:cstheme="minorBidi"/>
          <w:color w:val="A6A6A6" w:themeColor="background1" w:themeShade="A6"/>
          <w:sz w:val="22"/>
          <w:szCs w:val="22"/>
        </w:rPr>
        <w:t xml:space="preserve"> Ie. Why is Python important for Machine Learning?</w:t>
      </w:r>
    </w:p>
    <w:p w14:paraId="5506AA71" w14:textId="77777777" w:rsidR="00652B62" w:rsidRDefault="00652B62" w:rsidP="00652B62">
      <w:pPr>
        <w:pStyle w:val="NormalWeb"/>
        <w:spacing w:before="0" w:beforeAutospacing="0" w:after="120" w:afterAutospacing="0"/>
        <w:rPr>
          <w:rFonts w:asciiTheme="minorHAnsi" w:hAnsiTheme="minorHAnsi" w:cstheme="minorHAnsi"/>
          <w:sz w:val="22"/>
          <w:szCs w:val="22"/>
        </w:rPr>
      </w:pPr>
      <w:r>
        <w:rPr>
          <w:rFonts w:asciiTheme="minorHAnsi" w:hAnsiTheme="minorHAnsi" w:cstheme="minorHAnsi"/>
          <w:sz w:val="22"/>
          <w:szCs w:val="22"/>
        </w:rPr>
        <w:t>Write Here:</w:t>
      </w:r>
    </w:p>
    <w:p w14:paraId="78529988" w14:textId="70538E4C" w:rsidR="00FA4DD4" w:rsidRDefault="007C7445" w:rsidP="00652B62">
      <w:pPr>
        <w:pStyle w:val="NormalWeb"/>
        <w:spacing w:before="0" w:beforeAutospacing="0" w:after="120" w:afterAutospacing="0"/>
        <w:rPr>
          <w:rFonts w:ascii="Calibri" w:hAnsi="Calibri" w:cs="Calibri"/>
          <w:sz w:val="22"/>
          <w:szCs w:val="22"/>
        </w:rPr>
      </w:pPr>
      <w:r>
        <w:rPr>
          <w:rFonts w:ascii="Calibri" w:hAnsi="Calibri" w:cs="Calibri"/>
          <w:sz w:val="22"/>
          <w:szCs w:val="22"/>
        </w:rPr>
        <w:t xml:space="preserve">Learning how to use </w:t>
      </w:r>
      <w:r w:rsidR="00652B62" w:rsidRPr="00072BB1">
        <w:rPr>
          <w:rFonts w:ascii="Calibri" w:hAnsi="Calibri" w:cs="Calibri"/>
          <w:sz w:val="22"/>
          <w:szCs w:val="22"/>
        </w:rPr>
        <w:t>Numpy</w:t>
      </w:r>
      <w:r>
        <w:rPr>
          <w:rFonts w:ascii="Calibri" w:hAnsi="Calibri" w:cs="Calibri"/>
          <w:sz w:val="22"/>
          <w:szCs w:val="22"/>
        </w:rPr>
        <w:t xml:space="preserve"> in their codes</w:t>
      </w:r>
    </w:p>
    <w:p w14:paraId="43A359A0" w14:textId="33FD81E8" w:rsidR="002D3886" w:rsidRPr="00C62FC2" w:rsidRDefault="002D3886" w:rsidP="002D3886">
      <w:pPr>
        <w:rPr>
          <w:color w:val="A6A6A6" w:themeColor="background1" w:themeShade="A6"/>
        </w:rPr>
      </w:pPr>
      <w:r w:rsidRPr="00E666A8">
        <w:rPr>
          <w:rFonts w:ascii="Calibri" w:eastAsia="Times New Roman" w:hAnsi="Calibri" w:cs="Calibri"/>
          <w:color w:val="000000"/>
        </w:rPr>
        <w:t xml:space="preserve">For more information regarding </w:t>
      </w:r>
      <w:commentRangeStart w:id="6580"/>
      <w:commentRangeEnd w:id="6580"/>
      <w:r>
        <w:rPr>
          <w:rStyle w:val="CommentReference"/>
          <w:color w:val="404040"/>
        </w:rPr>
        <w:commentReference w:id="6580"/>
      </w:r>
      <w:r w:rsidRPr="00E666A8">
        <w:rPr>
          <w:rFonts w:ascii="Calibri" w:eastAsia="Times New Roman" w:hAnsi="Calibri" w:cs="Calibri"/>
          <w:color w:val="000000"/>
        </w:rPr>
        <w:t xml:space="preserve">the grading of </w:t>
      </w:r>
      <w:r w:rsidR="007C7445">
        <w:rPr>
          <w:rFonts w:ascii="Calibri" w:eastAsia="Times New Roman" w:hAnsi="Calibri" w:cs="Calibri"/>
          <w:color w:val="000000"/>
        </w:rPr>
        <w:t>the Booster</w:t>
      </w:r>
      <w:r>
        <w:rPr>
          <w:rFonts w:ascii="Calibri" w:eastAsia="Times New Roman" w:hAnsi="Calibri" w:cs="Calibri"/>
          <w:color w:val="000000"/>
        </w:rPr>
        <w:t xml:space="preserve"> missions</w:t>
      </w:r>
      <w:r w:rsidRPr="00E666A8">
        <w:rPr>
          <w:rFonts w:ascii="Calibri" w:eastAsia="Times New Roman" w:hAnsi="Calibri" w:cs="Calibri"/>
          <w:color w:val="000000"/>
        </w:rPr>
        <w:t xml:space="preserve"> please refer to Module 1 Introduction section</w:t>
      </w:r>
      <w:r w:rsidR="00293598">
        <w:rPr>
          <w:rFonts w:ascii="Calibri" w:eastAsia="Times New Roman" w:hAnsi="Calibri" w:cs="Calibri"/>
          <w:color w:val="000000"/>
        </w:rPr>
        <w:t xml:space="preserve"> as well as </w:t>
      </w:r>
      <w:r w:rsidR="00293598" w:rsidRPr="007962D9">
        <w:rPr>
          <w:rFonts w:ascii="Calibri" w:eastAsia="Times New Roman" w:hAnsi="Calibri" w:cs="Calibri"/>
          <w:color w:val="4472C4" w:themeColor="accent1"/>
          <w:u w:val="single"/>
        </w:rPr>
        <w:t xml:space="preserve">the </w:t>
      </w:r>
      <w:del w:id="6581" w:author="Chantelle Dubois Nishiyama" w:date="2020-02-26T20:35:00Z">
        <w:r w:rsidR="00293598" w:rsidRPr="007962D9" w:rsidDel="00A17CD2">
          <w:rPr>
            <w:rFonts w:ascii="Calibri" w:eastAsia="Times New Roman" w:hAnsi="Calibri" w:cs="Calibri"/>
            <w:color w:val="4472C4" w:themeColor="accent1"/>
            <w:u w:val="single"/>
          </w:rPr>
          <w:delText>orientation</w:delText>
        </w:r>
      </w:del>
      <w:ins w:id="6582" w:author="Chantelle Dubois Nishiyama" w:date="2020-02-26T20:35:00Z">
        <w:r w:rsidR="00A17CD2">
          <w:rPr>
            <w:rFonts w:ascii="Calibri" w:eastAsia="Times New Roman" w:hAnsi="Calibri" w:cs="Calibri"/>
            <w:color w:val="4472C4" w:themeColor="accent1"/>
            <w:u w:val="single"/>
          </w:rPr>
          <w:t>Orientation</w:t>
        </w:r>
      </w:ins>
      <w:del w:id="6583" w:author="Chantelle Dubois Nishiyama" w:date="2020-02-19T22:19:00Z">
        <w:r w:rsidR="00293598" w:rsidRPr="00E666A8" w:rsidDel="008E19A7">
          <w:rPr>
            <w:rFonts w:ascii="Calibri" w:eastAsia="Times New Roman" w:hAnsi="Calibri" w:cs="Calibri"/>
            <w:color w:val="000000"/>
          </w:rPr>
          <w:delText>.</w:delText>
        </w:r>
      </w:del>
      <w:r w:rsidRPr="00E666A8">
        <w:rPr>
          <w:rFonts w:ascii="Calibri" w:eastAsia="Times New Roman" w:hAnsi="Calibri" w:cs="Calibri"/>
          <w:color w:val="000000"/>
        </w:rPr>
        <w:t>.</w:t>
      </w:r>
      <w:r w:rsidRPr="00DF56DB">
        <w:rPr>
          <w:b/>
        </w:rPr>
        <w:t xml:space="preserve"> </w:t>
      </w:r>
    </w:p>
    <w:p w14:paraId="67D1E480" w14:textId="77777777" w:rsidR="002D3886" w:rsidRDefault="002D3886" w:rsidP="00652B62">
      <w:pPr>
        <w:pStyle w:val="NormalWeb"/>
        <w:spacing w:before="0" w:beforeAutospacing="0" w:after="120" w:afterAutospacing="0"/>
        <w:rPr>
          <w:rFonts w:ascii="Calibri" w:hAnsi="Calibri" w:cs="Calibri"/>
          <w:sz w:val="22"/>
          <w:szCs w:val="22"/>
        </w:rPr>
      </w:pPr>
    </w:p>
    <w:p w14:paraId="39FA1DFA" w14:textId="4B5CCE92" w:rsidR="00C4285C" w:rsidRDefault="00C4285C" w:rsidP="00652B62">
      <w:pPr>
        <w:pStyle w:val="NormalWeb"/>
        <w:spacing w:before="0" w:beforeAutospacing="0" w:after="120" w:afterAutospacing="0"/>
        <w:rPr>
          <w:rFonts w:ascii="Calibri" w:hAnsi="Calibri" w:cs="Calibri"/>
          <w:sz w:val="22"/>
          <w:szCs w:val="22"/>
        </w:rPr>
      </w:pPr>
    </w:p>
    <w:p w14:paraId="7FCEFFBE" w14:textId="587F118E" w:rsidR="00C4285C" w:rsidRPr="005E2335" w:rsidRDefault="00C4285C" w:rsidP="00572E5D">
      <w:pPr>
        <w:spacing w:after="0" w:line="240" w:lineRule="auto"/>
        <w:rPr>
          <w:rFonts w:ascii="Calibri" w:hAnsi="Calibri" w:cs="Calibri"/>
          <w:b/>
          <w:bCs/>
        </w:rPr>
      </w:pPr>
      <w:r w:rsidRPr="005E2335">
        <w:rPr>
          <w:rFonts w:ascii="Calibri" w:hAnsi="Calibri" w:cs="Calibri"/>
          <w:b/>
          <w:bCs/>
          <w:highlight w:val="yellow"/>
        </w:rPr>
        <w:t xml:space="preserve">Mission </w:t>
      </w:r>
      <w:r>
        <w:rPr>
          <w:rFonts w:ascii="Calibri" w:hAnsi="Calibri" w:cs="Calibri"/>
          <w:b/>
          <w:bCs/>
          <w:highlight w:val="yellow"/>
        </w:rPr>
        <w:t>5</w:t>
      </w:r>
      <w:r w:rsidRPr="005E2335">
        <w:rPr>
          <w:rFonts w:ascii="Calibri" w:hAnsi="Calibri" w:cs="Calibri"/>
          <w:b/>
          <w:bCs/>
          <w:highlight w:val="yellow"/>
        </w:rPr>
        <w:t xml:space="preserve"> </w:t>
      </w:r>
      <w:r w:rsidR="00572E5D">
        <w:rPr>
          <w:rFonts w:ascii="Calibri" w:hAnsi="Calibri" w:cs="Calibri"/>
          <w:b/>
          <w:bCs/>
          <w:highlight w:val="yellow"/>
        </w:rPr>
        <w:t>Instructions</w:t>
      </w:r>
      <w:r w:rsidRPr="005E2335">
        <w:rPr>
          <w:rFonts w:ascii="Calibri" w:hAnsi="Calibri" w:cs="Calibri"/>
          <w:b/>
          <w:bCs/>
          <w:highlight w:val="yellow"/>
        </w:rPr>
        <w:t>:</w:t>
      </w:r>
    </w:p>
    <w:p w14:paraId="426D8D35" w14:textId="77777777" w:rsidR="00C4285C" w:rsidRDefault="00C4285C" w:rsidP="00652B62">
      <w:pPr>
        <w:pStyle w:val="NormalWeb"/>
        <w:spacing w:before="0" w:beforeAutospacing="0" w:after="120" w:afterAutospacing="0"/>
      </w:pPr>
    </w:p>
    <w:p w14:paraId="4E892753" w14:textId="77777777" w:rsidR="003D5677" w:rsidRDefault="003D5677" w:rsidP="003D5677">
      <w:pPr>
        <w:spacing w:after="0" w:line="240" w:lineRule="auto"/>
        <w:rPr>
          <w:color w:val="404040" w:themeColor="text1" w:themeTint="BF"/>
        </w:rPr>
      </w:pPr>
    </w:p>
    <w:p w14:paraId="7EB67E21" w14:textId="77777777" w:rsidR="003D5677" w:rsidRDefault="003D5677" w:rsidP="003D5677">
      <w:pPr>
        <w:pStyle w:val="Heading2"/>
      </w:pPr>
      <w:r>
        <w:t>Instructions</w:t>
      </w:r>
    </w:p>
    <w:tbl>
      <w:tblPr>
        <w:tblW w:w="10440" w:type="dxa"/>
        <w:tblInd w:w="-5" w:type="dxa"/>
        <w:tblBorders>
          <w:top w:val="single" w:sz="4" w:space="0" w:color="DBDBDB"/>
          <w:left w:val="single" w:sz="4" w:space="0" w:color="DBDBDB"/>
          <w:bottom w:val="single" w:sz="4" w:space="0" w:color="DBDBDB"/>
          <w:right w:val="single" w:sz="4" w:space="0" w:color="DBDBDB"/>
          <w:insideH w:val="nil"/>
          <w:insideV w:val="nil"/>
        </w:tblBorders>
        <w:tblLayout w:type="fixed"/>
        <w:tblLook w:val="0400" w:firstRow="0" w:lastRow="0" w:firstColumn="0" w:lastColumn="0" w:noHBand="0" w:noVBand="1"/>
      </w:tblPr>
      <w:tblGrid>
        <w:gridCol w:w="270"/>
        <w:gridCol w:w="1440"/>
        <w:gridCol w:w="2520"/>
        <w:gridCol w:w="2052"/>
        <w:gridCol w:w="3888"/>
        <w:gridCol w:w="15"/>
        <w:gridCol w:w="255"/>
      </w:tblGrid>
      <w:tr w:rsidR="003D5677" w14:paraId="42DC2D4C" w14:textId="77777777" w:rsidTr="003D5677">
        <w:tc>
          <w:tcPr>
            <w:tcW w:w="10440" w:type="dxa"/>
            <w:gridSpan w:val="7"/>
            <w:tcBorders>
              <w:top w:val="single" w:sz="4" w:space="0" w:color="DBDBDB"/>
              <w:left w:val="single" w:sz="4" w:space="0" w:color="DBDBDB"/>
              <w:bottom w:val="nil"/>
              <w:right w:val="single" w:sz="4" w:space="0" w:color="DBDBDB"/>
            </w:tcBorders>
            <w:shd w:val="clear" w:color="auto" w:fill="FAFAFA"/>
            <w:hideMark/>
          </w:tcPr>
          <w:p w14:paraId="3A11B62B" w14:textId="77777777" w:rsidR="003D5677" w:rsidRDefault="003D5677" w:rsidP="003D5677">
            <w:r>
              <w:t>To complete this mission, perform the following task:</w:t>
            </w:r>
          </w:p>
          <w:p w14:paraId="548664F7" w14:textId="77777777" w:rsidR="003D5677" w:rsidRDefault="003D5677" w:rsidP="003D5677"/>
        </w:tc>
      </w:tr>
      <w:tr w:rsidR="003D5677" w14:paraId="64E33BBD" w14:textId="77777777" w:rsidTr="003D5677">
        <w:trPr>
          <w:trHeight w:val="820"/>
        </w:trPr>
        <w:tc>
          <w:tcPr>
            <w:tcW w:w="270" w:type="dxa"/>
            <w:tcBorders>
              <w:top w:val="nil"/>
              <w:left w:val="single" w:sz="4" w:space="0" w:color="DBDBDB"/>
              <w:bottom w:val="nil"/>
              <w:right w:val="nil"/>
            </w:tcBorders>
            <w:shd w:val="clear" w:color="auto" w:fill="FAFAFA"/>
          </w:tcPr>
          <w:p w14:paraId="13C2A716" w14:textId="77777777" w:rsidR="003D5677" w:rsidRDefault="003D5677" w:rsidP="003D5677"/>
        </w:tc>
        <w:tc>
          <w:tcPr>
            <w:tcW w:w="1440" w:type="dxa"/>
            <w:tcBorders>
              <w:top w:val="nil"/>
              <w:left w:val="nil"/>
              <w:bottom w:val="nil"/>
              <w:right w:val="nil"/>
            </w:tcBorders>
            <w:shd w:val="clear" w:color="auto" w:fill="11143F"/>
            <w:vAlign w:val="center"/>
            <w:hideMark/>
          </w:tcPr>
          <w:p w14:paraId="2D90AEBE" w14:textId="77777777" w:rsidR="003D5677" w:rsidRDefault="003D5677" w:rsidP="003D5677">
            <w:pPr>
              <w:jc w:val="center"/>
              <w:rPr>
                <w:rFonts w:ascii="Open Sans Semibold" w:eastAsia="Open Sans Semibold" w:hAnsi="Open Sans Semibold" w:cs="Open Sans Semibold"/>
                <w:color w:val="FFFFFF"/>
                <w:sz w:val="28"/>
                <w:szCs w:val="28"/>
              </w:rPr>
            </w:pPr>
            <w:r>
              <w:rPr>
                <w:rFonts w:ascii="Open Sans Semibold" w:eastAsia="Open Sans Semibold" w:hAnsi="Open Sans Semibold" w:cs="Open Sans Semibold"/>
                <w:color w:val="FFFFFF"/>
                <w:sz w:val="28"/>
                <w:szCs w:val="28"/>
              </w:rPr>
              <w:t>Step 1</w:t>
            </w:r>
          </w:p>
        </w:tc>
        <w:tc>
          <w:tcPr>
            <w:tcW w:w="8460" w:type="dxa"/>
            <w:gridSpan w:val="3"/>
            <w:tcBorders>
              <w:top w:val="nil"/>
              <w:left w:val="nil"/>
              <w:bottom w:val="nil"/>
              <w:right w:val="nil"/>
            </w:tcBorders>
            <w:shd w:val="clear" w:color="auto" w:fill="E5E5E5"/>
            <w:vAlign w:val="center"/>
            <w:hideMark/>
          </w:tcPr>
          <w:p w14:paraId="228C67E5" w14:textId="61D0F933" w:rsidR="003D5677" w:rsidRDefault="003D5677" w:rsidP="003D5677">
            <w:pPr>
              <w:spacing w:before="180" w:after="180" w:line="240" w:lineRule="auto"/>
              <w:rPr>
                <w:rFonts w:ascii="Cambria" w:eastAsia="Times New Roman" w:hAnsi="Cambria" w:cs="Times New Roman"/>
                <w:color w:val="000000"/>
                <w:sz w:val="24"/>
                <w:szCs w:val="24"/>
              </w:rPr>
            </w:pPr>
            <w:del w:id="6584" w:author="Chantelle Dubois Nishiyama" w:date="2020-02-26T19:35:00Z">
              <w:r w:rsidDel="00090ABD">
                <w:rPr>
                  <w:rFonts w:ascii="Cambria" w:eastAsia="Times New Roman" w:hAnsi="Cambria" w:cs="Times New Roman"/>
                  <w:color w:val="000000"/>
                  <w:sz w:val="24"/>
                  <w:szCs w:val="24"/>
                </w:rPr>
                <w:delText>Let's</w:delText>
              </w:r>
            </w:del>
            <w:ins w:id="6585" w:author="Chantelle Dubois Nishiyama" w:date="2020-02-26T19:35:00Z">
              <w:r w:rsidR="00090ABD">
                <w:rPr>
                  <w:rFonts w:ascii="Cambria" w:eastAsia="Times New Roman" w:hAnsi="Cambria" w:cs="Times New Roman"/>
                  <w:color w:val="000000"/>
                  <w:sz w:val="24"/>
                  <w:szCs w:val="24"/>
                </w:rPr>
                <w:t>Let us</w:t>
              </w:r>
            </w:ins>
            <w:r>
              <w:rPr>
                <w:rFonts w:ascii="Cambria" w:eastAsia="Times New Roman" w:hAnsi="Cambria" w:cs="Times New Roman"/>
                <w:color w:val="000000"/>
                <w:sz w:val="24"/>
                <w:szCs w:val="24"/>
              </w:rPr>
              <w:t xml:space="preserve"> get a better look at the Iris dataset!</w:t>
            </w:r>
          </w:p>
          <w:p w14:paraId="7F7A90DB" w14:textId="77777777" w:rsidR="003D5677" w:rsidRDefault="003D5677" w:rsidP="003D5677">
            <w:pPr>
              <w:spacing w:before="180" w:after="180"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Your code should perform the following tasks to complete this mission:</w:t>
            </w:r>
          </w:p>
          <w:p w14:paraId="1C142B81" w14:textId="77777777" w:rsidR="003D5677" w:rsidRPr="008E19A7" w:rsidRDefault="003D5677">
            <w:pPr>
              <w:pStyle w:val="ListParagraph"/>
              <w:numPr>
                <w:ilvl w:val="0"/>
                <w:numId w:val="128"/>
              </w:numPr>
              <w:spacing w:before="180" w:after="180" w:line="240" w:lineRule="auto"/>
              <w:rPr>
                <w:rFonts w:ascii="Cambria" w:eastAsia="Times New Roman" w:hAnsi="Cambria" w:cs="Times New Roman"/>
                <w:color w:val="000000"/>
                <w:sz w:val="24"/>
                <w:szCs w:val="24"/>
                <w:rPrChange w:id="6586" w:author="Chantelle Dubois Nishiyama" w:date="2020-02-19T22:19:00Z">
                  <w:rPr/>
                </w:rPrChange>
              </w:rPr>
              <w:pPrChange w:id="6587" w:author="Chantelle Dubois Nishiyama" w:date="2020-02-19T22:19:00Z">
                <w:pPr>
                  <w:numPr>
                    <w:numId w:val="40"/>
                  </w:numPr>
                  <w:tabs>
                    <w:tab w:val="num" w:pos="720"/>
                  </w:tabs>
                  <w:spacing w:before="180" w:after="180" w:line="240" w:lineRule="auto"/>
                  <w:ind w:left="720" w:hanging="360"/>
                </w:pPr>
              </w:pPrChange>
            </w:pPr>
            <w:r w:rsidRPr="008E19A7">
              <w:rPr>
                <w:rFonts w:ascii="Cambria" w:eastAsia="Times New Roman" w:hAnsi="Cambria" w:cs="Times New Roman"/>
                <w:color w:val="000000"/>
                <w:sz w:val="24"/>
                <w:szCs w:val="24"/>
                <w:rPrChange w:id="6588" w:author="Chantelle Dubois Nishiyama" w:date="2020-02-19T22:19:00Z">
                  <w:rPr/>
                </w:rPrChange>
              </w:rPr>
              <w:t>Calculate the median of all the attributes; sepal length, sepal width, petal length and petal width.</w:t>
            </w:r>
          </w:p>
          <w:p w14:paraId="4CD5B6C6" w14:textId="77777777" w:rsidR="003D5677" w:rsidRPr="008E19A7" w:rsidRDefault="003D5677">
            <w:pPr>
              <w:pStyle w:val="ListParagraph"/>
              <w:numPr>
                <w:ilvl w:val="0"/>
                <w:numId w:val="128"/>
              </w:numPr>
              <w:spacing w:before="180" w:after="180" w:line="240" w:lineRule="auto"/>
              <w:rPr>
                <w:rFonts w:ascii="Cambria" w:eastAsia="Times New Roman" w:hAnsi="Cambria" w:cs="Times New Roman"/>
                <w:color w:val="000000"/>
                <w:sz w:val="24"/>
                <w:szCs w:val="24"/>
                <w:rPrChange w:id="6589" w:author="Chantelle Dubois Nishiyama" w:date="2020-02-19T22:19:00Z">
                  <w:rPr/>
                </w:rPrChange>
              </w:rPr>
              <w:pPrChange w:id="6590" w:author="Chantelle Dubois Nishiyama" w:date="2020-02-19T22:19:00Z">
                <w:pPr>
                  <w:numPr>
                    <w:numId w:val="40"/>
                  </w:numPr>
                  <w:tabs>
                    <w:tab w:val="num" w:pos="720"/>
                  </w:tabs>
                  <w:spacing w:before="180" w:after="180" w:line="240" w:lineRule="auto"/>
                  <w:ind w:left="720" w:hanging="360"/>
                </w:pPr>
              </w:pPrChange>
            </w:pPr>
            <w:r w:rsidRPr="008E19A7">
              <w:rPr>
                <w:rFonts w:ascii="Cambria" w:eastAsia="Times New Roman" w:hAnsi="Cambria" w:cs="Times New Roman"/>
                <w:color w:val="000000"/>
                <w:sz w:val="24"/>
                <w:szCs w:val="24"/>
                <w:rPrChange w:id="6591" w:author="Chantelle Dubois Nishiyama" w:date="2020-02-19T22:19:00Z">
                  <w:rPr/>
                </w:rPrChange>
              </w:rPr>
              <w:t>Calculate the standard deviation of all the attributes; sepal length, sepal width, petal length and petal width.</w:t>
            </w:r>
          </w:p>
          <w:p w14:paraId="3DD1ABA3" w14:textId="77777777" w:rsidR="003D5677" w:rsidRDefault="003D5677" w:rsidP="003D5677">
            <w:pPr>
              <w:spacing w:before="180" w:after="180"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Your code should return medians and stds; each is a 1D array with 4 values for the sepal length, sepal width, petal length and petal width, respectively.</w:t>
            </w:r>
          </w:p>
          <w:p w14:paraId="2FB260A9" w14:textId="38FC2B5E" w:rsidR="003D5677" w:rsidRDefault="00F35818" w:rsidP="003D5677">
            <w:pPr>
              <w:spacing w:before="180" w:after="180"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Hint</w:t>
            </w:r>
            <w:r w:rsidR="003D5677">
              <w:rPr>
                <w:rFonts w:ascii="Cambria" w:eastAsia="Times New Roman" w:hAnsi="Cambria" w:cs="Times New Roman"/>
                <w:color w:val="000000"/>
                <w:sz w:val="24"/>
                <w:szCs w:val="24"/>
              </w:rPr>
              <w:t xml:space="preserve">: there are a lot of ways to do this, but you may consider taking a look at the built-in functions median and std in </w:t>
            </w:r>
            <w:ins w:id="6592" w:author="Chantelle Dubois Nishiyama" w:date="2020-02-19T22:19:00Z">
              <w:r w:rsidR="008E19A7">
                <w:rPr>
                  <w:rFonts w:ascii="Cambria" w:eastAsia="Times New Roman" w:hAnsi="Cambria" w:cs="Times New Roman"/>
                  <w:i/>
                  <w:iCs/>
                  <w:color w:val="000000"/>
                  <w:sz w:val="24"/>
                  <w:szCs w:val="24"/>
                </w:rPr>
                <w:t>N</w:t>
              </w:r>
            </w:ins>
            <w:del w:id="6593" w:author="Chantelle Dubois Nishiyama" w:date="2020-02-19T22:19:00Z">
              <w:r w:rsidR="003D5677" w:rsidDel="008E19A7">
                <w:rPr>
                  <w:rFonts w:ascii="Cambria" w:eastAsia="Times New Roman" w:hAnsi="Cambria" w:cs="Times New Roman"/>
                  <w:i/>
                  <w:iCs/>
                  <w:color w:val="000000"/>
                  <w:sz w:val="24"/>
                  <w:szCs w:val="24"/>
                </w:rPr>
                <w:delText>n</w:delText>
              </w:r>
            </w:del>
            <w:r w:rsidR="003D5677">
              <w:rPr>
                <w:rFonts w:ascii="Cambria" w:eastAsia="Times New Roman" w:hAnsi="Cambria" w:cs="Times New Roman"/>
                <w:i/>
                <w:iCs/>
                <w:color w:val="000000"/>
                <w:sz w:val="24"/>
                <w:szCs w:val="24"/>
              </w:rPr>
              <w:t>umpy</w:t>
            </w:r>
            <w:r w:rsidR="003D5677">
              <w:rPr>
                <w:rFonts w:ascii="Cambria" w:eastAsia="Times New Roman" w:hAnsi="Cambria" w:cs="Times New Roman"/>
                <w:color w:val="000000"/>
                <w:sz w:val="24"/>
                <w:szCs w:val="24"/>
              </w:rPr>
              <w:t xml:space="preserve"> or </w:t>
            </w:r>
            <w:ins w:id="6594" w:author="Chantelle Dubois Nishiyama" w:date="2020-02-19T22:19:00Z">
              <w:r w:rsidR="008E19A7">
                <w:rPr>
                  <w:rFonts w:ascii="Cambria" w:eastAsia="Times New Roman" w:hAnsi="Cambria" w:cs="Times New Roman"/>
                  <w:i/>
                  <w:iCs/>
                  <w:color w:val="000000"/>
                  <w:sz w:val="24"/>
                  <w:szCs w:val="24"/>
                </w:rPr>
                <w:t>P</w:t>
              </w:r>
            </w:ins>
            <w:del w:id="6595" w:author="Chantelle Dubois Nishiyama" w:date="2020-02-19T22:19:00Z">
              <w:r w:rsidR="003D5677" w:rsidDel="008E19A7">
                <w:rPr>
                  <w:rFonts w:ascii="Cambria" w:eastAsia="Times New Roman" w:hAnsi="Cambria" w:cs="Times New Roman"/>
                  <w:i/>
                  <w:iCs/>
                  <w:color w:val="000000"/>
                  <w:sz w:val="24"/>
                  <w:szCs w:val="24"/>
                </w:rPr>
                <w:delText>p</w:delText>
              </w:r>
            </w:del>
            <w:r w:rsidR="003D5677">
              <w:rPr>
                <w:rFonts w:ascii="Cambria" w:eastAsia="Times New Roman" w:hAnsi="Cambria" w:cs="Times New Roman"/>
                <w:i/>
                <w:iCs/>
                <w:color w:val="000000"/>
                <w:sz w:val="24"/>
                <w:szCs w:val="24"/>
              </w:rPr>
              <w:t>andas</w:t>
            </w:r>
            <w:r w:rsidR="003D5677">
              <w:rPr>
                <w:rFonts w:ascii="Cambria" w:eastAsia="Times New Roman" w:hAnsi="Cambria" w:cs="Times New Roman"/>
                <w:color w:val="000000"/>
                <w:sz w:val="24"/>
                <w:szCs w:val="24"/>
              </w:rPr>
              <w:t>.</w:t>
            </w:r>
          </w:p>
        </w:tc>
        <w:tc>
          <w:tcPr>
            <w:tcW w:w="270" w:type="dxa"/>
            <w:gridSpan w:val="2"/>
            <w:tcBorders>
              <w:top w:val="nil"/>
              <w:left w:val="nil"/>
              <w:bottom w:val="nil"/>
              <w:right w:val="single" w:sz="4" w:space="0" w:color="DBDBDB"/>
            </w:tcBorders>
            <w:shd w:val="clear" w:color="auto" w:fill="FAFAFA"/>
          </w:tcPr>
          <w:p w14:paraId="69330211" w14:textId="77777777" w:rsidR="003D5677" w:rsidRDefault="003D5677" w:rsidP="003D5677">
            <w:pPr>
              <w:rPr>
                <w:color w:val="404040" w:themeColor="text1" w:themeTint="BF"/>
              </w:rPr>
            </w:pPr>
          </w:p>
        </w:tc>
      </w:tr>
      <w:tr w:rsidR="003D5677" w14:paraId="496271FD" w14:textId="77777777" w:rsidTr="003D5677">
        <w:trPr>
          <w:trHeight w:val="80"/>
        </w:trPr>
        <w:tc>
          <w:tcPr>
            <w:tcW w:w="270" w:type="dxa"/>
            <w:tcBorders>
              <w:top w:val="nil"/>
              <w:left w:val="single" w:sz="4" w:space="0" w:color="DBDBDB"/>
              <w:bottom w:val="nil"/>
              <w:right w:val="nil"/>
            </w:tcBorders>
            <w:shd w:val="clear" w:color="auto" w:fill="FAFAFA"/>
          </w:tcPr>
          <w:p w14:paraId="7C779B45" w14:textId="77777777" w:rsidR="003D5677" w:rsidRDefault="003D5677" w:rsidP="003D5677">
            <w:pPr>
              <w:rPr>
                <w:sz w:val="8"/>
                <w:szCs w:val="8"/>
              </w:rPr>
            </w:pPr>
          </w:p>
        </w:tc>
        <w:tc>
          <w:tcPr>
            <w:tcW w:w="3960" w:type="dxa"/>
            <w:gridSpan w:val="2"/>
            <w:tcBorders>
              <w:top w:val="nil"/>
              <w:left w:val="nil"/>
              <w:bottom w:val="nil"/>
              <w:right w:val="nil"/>
            </w:tcBorders>
            <w:shd w:val="clear" w:color="auto" w:fill="FAFAFA"/>
            <w:vAlign w:val="center"/>
          </w:tcPr>
          <w:p w14:paraId="138CAF90" w14:textId="77777777" w:rsidR="003D5677" w:rsidRDefault="003D5677" w:rsidP="003D5677">
            <w:pPr>
              <w:jc w:val="center"/>
              <w:rPr>
                <w:rFonts w:ascii="Open Sans Semibold" w:eastAsia="Open Sans Semibold" w:hAnsi="Open Sans Semibold" w:cs="Open Sans Semibold"/>
                <w:color w:val="FFFFFF"/>
                <w:sz w:val="8"/>
                <w:szCs w:val="8"/>
              </w:rPr>
            </w:pPr>
          </w:p>
        </w:tc>
        <w:tc>
          <w:tcPr>
            <w:tcW w:w="2052" w:type="dxa"/>
            <w:tcBorders>
              <w:top w:val="nil"/>
              <w:left w:val="nil"/>
              <w:bottom w:val="nil"/>
              <w:right w:val="nil"/>
            </w:tcBorders>
            <w:shd w:val="clear" w:color="auto" w:fill="FAFAFA"/>
            <w:vAlign w:val="center"/>
          </w:tcPr>
          <w:p w14:paraId="1737E6C8" w14:textId="77777777" w:rsidR="003D5677" w:rsidRDefault="003D5677" w:rsidP="003D5677">
            <w:pPr>
              <w:rPr>
                <w:color w:val="404040" w:themeColor="text1" w:themeTint="BF"/>
                <w:sz w:val="8"/>
                <w:szCs w:val="8"/>
              </w:rPr>
            </w:pPr>
          </w:p>
        </w:tc>
        <w:tc>
          <w:tcPr>
            <w:tcW w:w="3888" w:type="dxa"/>
            <w:tcBorders>
              <w:top w:val="nil"/>
              <w:left w:val="nil"/>
              <w:bottom w:val="nil"/>
              <w:right w:val="nil"/>
            </w:tcBorders>
            <w:shd w:val="clear" w:color="auto" w:fill="FAFAFA"/>
            <w:vAlign w:val="center"/>
          </w:tcPr>
          <w:p w14:paraId="569D345D" w14:textId="77777777" w:rsidR="003D5677" w:rsidRDefault="003D5677" w:rsidP="003D5677">
            <w:pPr>
              <w:rPr>
                <w:sz w:val="8"/>
                <w:szCs w:val="8"/>
              </w:rPr>
            </w:pPr>
          </w:p>
        </w:tc>
        <w:tc>
          <w:tcPr>
            <w:tcW w:w="270" w:type="dxa"/>
            <w:gridSpan w:val="2"/>
            <w:tcBorders>
              <w:top w:val="nil"/>
              <w:left w:val="nil"/>
              <w:bottom w:val="nil"/>
              <w:right w:val="single" w:sz="4" w:space="0" w:color="DBDBDB"/>
            </w:tcBorders>
            <w:shd w:val="clear" w:color="auto" w:fill="FAFAFA"/>
          </w:tcPr>
          <w:p w14:paraId="67EEA5FB" w14:textId="77777777" w:rsidR="003D5677" w:rsidRDefault="003D5677" w:rsidP="003D5677">
            <w:pPr>
              <w:rPr>
                <w:sz w:val="8"/>
                <w:szCs w:val="8"/>
              </w:rPr>
            </w:pPr>
          </w:p>
        </w:tc>
      </w:tr>
      <w:tr w:rsidR="003D5677" w14:paraId="26D589AD" w14:textId="77777777" w:rsidTr="003D5677">
        <w:trPr>
          <w:trHeight w:val="1580"/>
        </w:trPr>
        <w:tc>
          <w:tcPr>
            <w:tcW w:w="270" w:type="dxa"/>
            <w:tcBorders>
              <w:top w:val="nil"/>
              <w:left w:val="single" w:sz="4" w:space="0" w:color="E1E1E1"/>
              <w:bottom w:val="nil"/>
              <w:right w:val="nil"/>
            </w:tcBorders>
            <w:shd w:val="clear" w:color="auto" w:fill="FAFAFA"/>
          </w:tcPr>
          <w:p w14:paraId="60BBCEA6" w14:textId="77777777" w:rsidR="003D5677" w:rsidRDefault="003D5677" w:rsidP="003D5677"/>
        </w:tc>
        <w:tc>
          <w:tcPr>
            <w:tcW w:w="9915" w:type="dxa"/>
            <w:gridSpan w:val="5"/>
            <w:tcBorders>
              <w:top w:val="nil"/>
              <w:left w:val="nil"/>
              <w:bottom w:val="nil"/>
              <w:right w:val="nil"/>
            </w:tcBorders>
            <w:shd w:val="clear" w:color="auto" w:fill="FFFFFF"/>
            <w:vAlign w:val="center"/>
          </w:tcPr>
          <w:p w14:paraId="1FF3AB0C" w14:textId="77777777" w:rsidR="003D5677" w:rsidRDefault="003D5677" w:rsidP="003D5677">
            <w:pPr>
              <w:spacing w:line="240" w:lineRule="auto"/>
              <w:jc w:val="center"/>
            </w:pPr>
          </w:p>
        </w:tc>
        <w:tc>
          <w:tcPr>
            <w:tcW w:w="255" w:type="dxa"/>
            <w:tcBorders>
              <w:top w:val="nil"/>
              <w:left w:val="nil"/>
              <w:bottom w:val="nil"/>
              <w:right w:val="single" w:sz="4" w:space="0" w:color="E1E1E1"/>
            </w:tcBorders>
            <w:shd w:val="clear" w:color="auto" w:fill="FAFAFA"/>
          </w:tcPr>
          <w:p w14:paraId="61F59EAF" w14:textId="77777777" w:rsidR="003D5677" w:rsidRDefault="003D5677" w:rsidP="003D5677"/>
        </w:tc>
      </w:tr>
      <w:tr w:rsidR="003D5677" w14:paraId="290CA350" w14:textId="77777777" w:rsidTr="003D5677">
        <w:trPr>
          <w:trHeight w:val="180"/>
        </w:trPr>
        <w:tc>
          <w:tcPr>
            <w:tcW w:w="270" w:type="dxa"/>
            <w:tcBorders>
              <w:top w:val="nil"/>
              <w:left w:val="single" w:sz="4" w:space="0" w:color="E1E1E1"/>
              <w:bottom w:val="single" w:sz="4" w:space="0" w:color="E1E1E1"/>
              <w:right w:val="nil"/>
            </w:tcBorders>
            <w:shd w:val="clear" w:color="auto" w:fill="FAFAFA"/>
          </w:tcPr>
          <w:p w14:paraId="690F6D1D" w14:textId="77777777" w:rsidR="003D5677" w:rsidRDefault="003D5677" w:rsidP="003D5677">
            <w:pPr>
              <w:spacing w:after="0" w:line="240" w:lineRule="auto"/>
              <w:rPr>
                <w:sz w:val="16"/>
                <w:szCs w:val="16"/>
              </w:rPr>
            </w:pPr>
          </w:p>
        </w:tc>
        <w:tc>
          <w:tcPr>
            <w:tcW w:w="9915" w:type="dxa"/>
            <w:gridSpan w:val="5"/>
            <w:tcBorders>
              <w:top w:val="nil"/>
              <w:left w:val="nil"/>
              <w:bottom w:val="single" w:sz="4" w:space="0" w:color="E1E1E1"/>
              <w:right w:val="nil"/>
            </w:tcBorders>
            <w:shd w:val="clear" w:color="auto" w:fill="FAFAFA"/>
          </w:tcPr>
          <w:p w14:paraId="0FD9E561" w14:textId="77777777" w:rsidR="003D5677" w:rsidRDefault="003D5677" w:rsidP="003D5677">
            <w:pPr>
              <w:spacing w:after="0" w:line="240" w:lineRule="auto"/>
              <w:rPr>
                <w:sz w:val="16"/>
                <w:szCs w:val="16"/>
              </w:rPr>
            </w:pPr>
          </w:p>
        </w:tc>
        <w:tc>
          <w:tcPr>
            <w:tcW w:w="255" w:type="dxa"/>
            <w:tcBorders>
              <w:top w:val="nil"/>
              <w:left w:val="nil"/>
              <w:bottom w:val="single" w:sz="4" w:space="0" w:color="E1E1E1"/>
              <w:right w:val="single" w:sz="4" w:space="0" w:color="E1E1E1"/>
            </w:tcBorders>
            <w:shd w:val="clear" w:color="auto" w:fill="FAFAFA"/>
          </w:tcPr>
          <w:p w14:paraId="354166AC" w14:textId="77777777" w:rsidR="003D5677" w:rsidRDefault="003D5677" w:rsidP="003D5677">
            <w:pPr>
              <w:spacing w:after="0" w:line="240" w:lineRule="auto"/>
              <w:rPr>
                <w:sz w:val="16"/>
                <w:szCs w:val="16"/>
              </w:rPr>
            </w:pPr>
          </w:p>
        </w:tc>
      </w:tr>
    </w:tbl>
    <w:p w14:paraId="64E1EAD5" w14:textId="77777777" w:rsidR="003D5677" w:rsidRDefault="003D5677" w:rsidP="003D5677">
      <w:pPr>
        <w:rPr>
          <w:color w:val="404040" w:themeColor="text1" w:themeTint="BF"/>
        </w:rPr>
      </w:pPr>
    </w:p>
    <w:tbl>
      <w:tblPr>
        <w:tblW w:w="10440" w:type="dxa"/>
        <w:tblInd w:w="-5" w:type="dxa"/>
        <w:tblBorders>
          <w:top w:val="single" w:sz="4" w:space="0" w:color="DBDBDB"/>
          <w:left w:val="single" w:sz="4" w:space="0" w:color="DBDBDB"/>
          <w:bottom w:val="single" w:sz="4" w:space="0" w:color="DBDBDB"/>
          <w:right w:val="single" w:sz="4" w:space="0" w:color="DBDBDB"/>
          <w:insideH w:val="nil"/>
          <w:insideV w:val="nil"/>
        </w:tblBorders>
        <w:tblLayout w:type="fixed"/>
        <w:tblLook w:val="0400" w:firstRow="0" w:lastRow="0" w:firstColumn="0" w:lastColumn="0" w:noHBand="0" w:noVBand="1"/>
      </w:tblPr>
      <w:tblGrid>
        <w:gridCol w:w="270"/>
        <w:gridCol w:w="9900"/>
        <w:gridCol w:w="270"/>
      </w:tblGrid>
      <w:tr w:rsidR="003D5677" w14:paraId="39346D6A" w14:textId="77777777" w:rsidTr="003D5677">
        <w:trPr>
          <w:trHeight w:val="420"/>
        </w:trPr>
        <w:tc>
          <w:tcPr>
            <w:tcW w:w="10440" w:type="dxa"/>
            <w:gridSpan w:val="3"/>
            <w:tcBorders>
              <w:top w:val="single" w:sz="4" w:space="0" w:color="DBDBDB"/>
              <w:left w:val="single" w:sz="4" w:space="0" w:color="DBDBDB"/>
              <w:bottom w:val="nil"/>
              <w:right w:val="single" w:sz="4" w:space="0" w:color="DBDBDB"/>
            </w:tcBorders>
            <w:shd w:val="clear" w:color="auto" w:fill="FAFAFA"/>
            <w:hideMark/>
          </w:tcPr>
          <w:p w14:paraId="49FAE51D" w14:textId="77777777" w:rsidR="003D5677" w:rsidRDefault="003D5677" w:rsidP="003D5677">
            <w:pPr>
              <w:pStyle w:val="Heading3"/>
            </w:pPr>
            <w:r>
              <w:t>Initial Code</w:t>
            </w:r>
          </w:p>
        </w:tc>
      </w:tr>
      <w:tr w:rsidR="003D5677" w14:paraId="2ACFE099" w14:textId="77777777" w:rsidTr="003D5677">
        <w:trPr>
          <w:trHeight w:val="420"/>
        </w:trPr>
        <w:tc>
          <w:tcPr>
            <w:tcW w:w="10440" w:type="dxa"/>
            <w:gridSpan w:val="3"/>
            <w:tcBorders>
              <w:top w:val="single" w:sz="4" w:space="0" w:color="DBDBDB"/>
              <w:left w:val="single" w:sz="4" w:space="0" w:color="DBDBDB"/>
              <w:bottom w:val="nil"/>
              <w:right w:val="single" w:sz="4" w:space="0" w:color="DBDBDB"/>
            </w:tcBorders>
            <w:shd w:val="clear" w:color="auto" w:fill="FAFAFA"/>
            <w:hideMark/>
          </w:tcPr>
          <w:p w14:paraId="2B565A38" w14:textId="77777777" w:rsidR="003D5677" w:rsidRDefault="003D5677" w:rsidP="003D5677">
            <w:pPr>
              <w:pStyle w:val="Heading4"/>
              <w:rPr>
                <w:rFonts w:eastAsiaTheme="minorHAnsi"/>
              </w:rPr>
            </w:pPr>
            <w:r>
              <w:rPr>
                <w:rFonts w:eastAsiaTheme="minorHAnsi"/>
              </w:rPr>
              <w:t>Python</w:t>
            </w:r>
          </w:p>
        </w:tc>
      </w:tr>
      <w:tr w:rsidR="003D5677" w14:paraId="606B5151" w14:textId="77777777" w:rsidTr="003D5677">
        <w:trPr>
          <w:trHeight w:val="80"/>
        </w:trPr>
        <w:tc>
          <w:tcPr>
            <w:tcW w:w="270" w:type="dxa"/>
            <w:tcBorders>
              <w:top w:val="nil"/>
              <w:left w:val="single" w:sz="4" w:space="0" w:color="DBDBDB"/>
              <w:bottom w:val="nil"/>
              <w:right w:val="nil"/>
            </w:tcBorders>
            <w:shd w:val="clear" w:color="auto" w:fill="FAFAFA"/>
          </w:tcPr>
          <w:p w14:paraId="03E827A6" w14:textId="77777777" w:rsidR="003D5677" w:rsidRDefault="003D5677" w:rsidP="003D5677">
            <w:pPr>
              <w:spacing w:after="0" w:line="240" w:lineRule="auto"/>
              <w:rPr>
                <w:sz w:val="16"/>
                <w:szCs w:val="16"/>
              </w:rPr>
            </w:pPr>
          </w:p>
        </w:tc>
        <w:tc>
          <w:tcPr>
            <w:tcW w:w="9900" w:type="dxa"/>
            <w:tcBorders>
              <w:top w:val="nil"/>
              <w:left w:val="nil"/>
              <w:bottom w:val="single" w:sz="4" w:space="0" w:color="808080"/>
              <w:right w:val="nil"/>
            </w:tcBorders>
            <w:shd w:val="clear" w:color="auto" w:fill="FAFAFA"/>
          </w:tcPr>
          <w:p w14:paraId="7C45CB84" w14:textId="77777777" w:rsidR="003D5677" w:rsidRDefault="003D5677" w:rsidP="003D5677">
            <w:pPr>
              <w:spacing w:after="0" w:line="240" w:lineRule="auto"/>
              <w:rPr>
                <w:sz w:val="16"/>
                <w:szCs w:val="16"/>
              </w:rPr>
            </w:pPr>
          </w:p>
        </w:tc>
        <w:tc>
          <w:tcPr>
            <w:tcW w:w="270" w:type="dxa"/>
            <w:tcBorders>
              <w:top w:val="nil"/>
              <w:left w:val="nil"/>
              <w:bottom w:val="nil"/>
              <w:right w:val="single" w:sz="4" w:space="0" w:color="DBDBDB"/>
            </w:tcBorders>
            <w:shd w:val="clear" w:color="auto" w:fill="FAFAFA"/>
          </w:tcPr>
          <w:p w14:paraId="1C9D7A58" w14:textId="77777777" w:rsidR="003D5677" w:rsidRDefault="003D5677" w:rsidP="003D5677">
            <w:pPr>
              <w:spacing w:after="0" w:line="240" w:lineRule="auto"/>
              <w:rPr>
                <w:sz w:val="16"/>
                <w:szCs w:val="16"/>
              </w:rPr>
            </w:pPr>
          </w:p>
        </w:tc>
      </w:tr>
      <w:tr w:rsidR="003D5677" w14:paraId="035ADC3E" w14:textId="77777777" w:rsidTr="003D5677">
        <w:trPr>
          <w:trHeight w:val="180"/>
        </w:trPr>
        <w:tc>
          <w:tcPr>
            <w:tcW w:w="270" w:type="dxa"/>
            <w:tcBorders>
              <w:top w:val="nil"/>
              <w:left w:val="single" w:sz="4" w:space="0" w:color="DBDBDB"/>
              <w:bottom w:val="nil"/>
              <w:right w:val="single" w:sz="4" w:space="0" w:color="808080"/>
            </w:tcBorders>
            <w:shd w:val="clear" w:color="auto" w:fill="FAFAFA"/>
          </w:tcPr>
          <w:p w14:paraId="101B77FB" w14:textId="77777777" w:rsidR="003D5677" w:rsidRDefault="003D5677" w:rsidP="003D5677"/>
        </w:tc>
        <w:tc>
          <w:tcPr>
            <w:tcW w:w="9900" w:type="dxa"/>
            <w:tcBorders>
              <w:top w:val="single" w:sz="4" w:space="0" w:color="808080"/>
              <w:left w:val="single" w:sz="4" w:space="0" w:color="808080"/>
              <w:bottom w:val="single" w:sz="4" w:space="0" w:color="808080"/>
              <w:right w:val="single" w:sz="4" w:space="0" w:color="808080"/>
            </w:tcBorders>
            <w:shd w:val="clear" w:color="auto" w:fill="D9D9D9"/>
            <w:vAlign w:val="center"/>
          </w:tcPr>
          <w:p w14:paraId="08D68CB6" w14:textId="77777777" w:rsidR="003D5677" w:rsidRDefault="003D5677" w:rsidP="003D5677">
            <w:pPr>
              <w:rPr>
                <w:rFonts w:ascii="Consolas" w:hAnsi="Consolas" w:cs="Courier New"/>
                <w:sz w:val="19"/>
                <w:szCs w:val="19"/>
                <w:highlight w:val="lightGray"/>
                <w:shd w:val="clear" w:color="auto" w:fill="F9F2F4"/>
              </w:rPr>
            </w:pPr>
            <w:r>
              <w:rPr>
                <w:rFonts w:ascii="Consolas" w:hAnsi="Consolas" w:cs="Courier New"/>
                <w:sz w:val="19"/>
                <w:szCs w:val="19"/>
                <w:highlight w:val="lightGray"/>
                <w:shd w:val="clear" w:color="auto" w:fill="F9F2F4"/>
              </w:rPr>
              <w:t>def main():</w:t>
            </w:r>
          </w:p>
          <w:p w14:paraId="29E0E242" w14:textId="77777777" w:rsidR="003D5677" w:rsidRDefault="003D5677" w:rsidP="003D5677">
            <w:pPr>
              <w:rPr>
                <w:rFonts w:ascii="Consolas" w:hAnsi="Consolas" w:cs="Courier New"/>
                <w:sz w:val="19"/>
                <w:szCs w:val="19"/>
                <w:highlight w:val="lightGray"/>
                <w:shd w:val="clear" w:color="auto" w:fill="F9F2F4"/>
              </w:rPr>
            </w:pPr>
            <w:r>
              <w:rPr>
                <w:rFonts w:ascii="Consolas" w:hAnsi="Consolas" w:cs="Courier New"/>
                <w:sz w:val="19"/>
                <w:szCs w:val="19"/>
                <w:highlight w:val="lightGray"/>
                <w:shd w:val="clear" w:color="auto" w:fill="F9F2F4"/>
              </w:rPr>
              <w:t xml:space="preserve">    </w:t>
            </w:r>
          </w:p>
          <w:p w14:paraId="3354C409" w14:textId="77777777" w:rsidR="003D5677" w:rsidRDefault="003D5677" w:rsidP="003D5677">
            <w:pPr>
              <w:rPr>
                <w:rFonts w:ascii="Consolas" w:hAnsi="Consolas" w:cs="Courier New"/>
                <w:sz w:val="19"/>
                <w:szCs w:val="19"/>
                <w:highlight w:val="lightGray"/>
                <w:shd w:val="clear" w:color="auto" w:fill="F9F2F4"/>
              </w:rPr>
            </w:pPr>
            <w:r>
              <w:rPr>
                <w:rFonts w:ascii="Consolas" w:hAnsi="Consolas" w:cs="Courier New"/>
                <w:sz w:val="19"/>
                <w:szCs w:val="19"/>
                <w:highlight w:val="lightGray"/>
                <w:shd w:val="clear" w:color="auto" w:fill="F9F2F4"/>
              </w:rPr>
              <w:t xml:space="preserve">    from sklearn.datasets import load_iris</w:t>
            </w:r>
          </w:p>
          <w:p w14:paraId="55F160BD" w14:textId="77777777" w:rsidR="003D5677" w:rsidRDefault="003D5677" w:rsidP="003D5677">
            <w:pPr>
              <w:rPr>
                <w:rFonts w:ascii="Consolas" w:hAnsi="Consolas" w:cs="Courier New"/>
                <w:sz w:val="19"/>
                <w:szCs w:val="19"/>
                <w:highlight w:val="lightGray"/>
                <w:shd w:val="clear" w:color="auto" w:fill="F9F2F4"/>
              </w:rPr>
            </w:pPr>
            <w:r>
              <w:rPr>
                <w:rFonts w:ascii="Consolas" w:hAnsi="Consolas" w:cs="Courier New"/>
                <w:sz w:val="19"/>
                <w:szCs w:val="19"/>
                <w:highlight w:val="lightGray"/>
                <w:shd w:val="clear" w:color="auto" w:fill="F9F2F4"/>
              </w:rPr>
              <w:t xml:space="preserve">    dataset = load_iris()</w:t>
            </w:r>
          </w:p>
          <w:p w14:paraId="281919D7" w14:textId="77777777" w:rsidR="003D5677" w:rsidRDefault="003D5677" w:rsidP="003D5677">
            <w:pPr>
              <w:rPr>
                <w:rFonts w:ascii="Consolas" w:hAnsi="Consolas" w:cs="Courier New"/>
                <w:sz w:val="19"/>
                <w:szCs w:val="19"/>
                <w:highlight w:val="lightGray"/>
                <w:shd w:val="clear" w:color="auto" w:fill="F9F2F4"/>
              </w:rPr>
            </w:pPr>
          </w:p>
          <w:p w14:paraId="66010526" w14:textId="77777777" w:rsidR="003D5677" w:rsidRDefault="003D5677" w:rsidP="003D5677">
            <w:pPr>
              <w:rPr>
                <w:rFonts w:ascii="Consolas" w:hAnsi="Consolas" w:cs="Courier New"/>
                <w:sz w:val="19"/>
                <w:szCs w:val="19"/>
                <w:highlight w:val="lightGray"/>
                <w:shd w:val="clear" w:color="auto" w:fill="F9F2F4"/>
              </w:rPr>
            </w:pPr>
            <w:r>
              <w:rPr>
                <w:rFonts w:ascii="Consolas" w:hAnsi="Consolas" w:cs="Courier New"/>
                <w:sz w:val="19"/>
                <w:szCs w:val="19"/>
                <w:highlight w:val="lightGray"/>
                <w:shd w:val="clear" w:color="auto" w:fill="F9F2F4"/>
              </w:rPr>
              <w:t xml:space="preserve">    # Write your code here. Do not change any other parts of the code</w:t>
            </w:r>
          </w:p>
          <w:p w14:paraId="502F7DE9" w14:textId="77777777" w:rsidR="003D5677" w:rsidRDefault="003D5677" w:rsidP="003D5677">
            <w:pPr>
              <w:rPr>
                <w:rFonts w:ascii="Consolas" w:hAnsi="Consolas" w:cs="Courier New"/>
                <w:sz w:val="19"/>
                <w:szCs w:val="19"/>
                <w:highlight w:val="lightGray"/>
                <w:shd w:val="clear" w:color="auto" w:fill="F9F2F4"/>
              </w:rPr>
            </w:pPr>
            <w:r>
              <w:rPr>
                <w:rFonts w:ascii="Consolas" w:hAnsi="Consolas" w:cs="Courier New"/>
                <w:sz w:val="19"/>
                <w:szCs w:val="19"/>
                <w:highlight w:val="lightGray"/>
                <w:shd w:val="clear" w:color="auto" w:fill="F9F2F4"/>
              </w:rPr>
              <w:t xml:space="preserve">    print(np.max(medians))    </w:t>
            </w:r>
          </w:p>
          <w:p w14:paraId="48FE3E31" w14:textId="77777777" w:rsidR="003D5677" w:rsidRDefault="003D5677" w:rsidP="003D5677">
            <w:pPr>
              <w:rPr>
                <w:rFonts w:ascii="Consolas" w:hAnsi="Consolas" w:cs="Courier New"/>
                <w:sz w:val="19"/>
                <w:szCs w:val="19"/>
                <w:highlight w:val="lightGray"/>
                <w:shd w:val="clear" w:color="auto" w:fill="F9F2F4"/>
              </w:rPr>
            </w:pPr>
            <w:r>
              <w:rPr>
                <w:rFonts w:ascii="Consolas" w:hAnsi="Consolas" w:cs="Courier New"/>
                <w:sz w:val="19"/>
                <w:szCs w:val="19"/>
                <w:highlight w:val="lightGray"/>
                <w:shd w:val="clear" w:color="auto" w:fill="F9F2F4"/>
              </w:rPr>
              <w:t xml:space="preserve">    return medians, stds</w:t>
            </w:r>
          </w:p>
          <w:p w14:paraId="5CA4C2E1" w14:textId="77777777" w:rsidR="003D5677" w:rsidRDefault="003D5677" w:rsidP="003D5677">
            <w:pPr>
              <w:rPr>
                <w:rFonts w:ascii="Consolas" w:hAnsi="Consolas" w:cs="Courier New"/>
                <w:sz w:val="19"/>
                <w:szCs w:val="19"/>
                <w:highlight w:val="lightGray"/>
                <w:shd w:val="clear" w:color="auto" w:fill="F9F2F4"/>
              </w:rPr>
            </w:pPr>
          </w:p>
        </w:tc>
        <w:tc>
          <w:tcPr>
            <w:tcW w:w="270" w:type="dxa"/>
            <w:tcBorders>
              <w:top w:val="nil"/>
              <w:left w:val="single" w:sz="4" w:space="0" w:color="808080"/>
              <w:bottom w:val="nil"/>
              <w:right w:val="single" w:sz="4" w:space="0" w:color="DBDBDB"/>
            </w:tcBorders>
            <w:shd w:val="clear" w:color="auto" w:fill="FAFAFA"/>
          </w:tcPr>
          <w:p w14:paraId="37D50CDA" w14:textId="77777777" w:rsidR="003D5677" w:rsidRDefault="003D5677" w:rsidP="003D5677"/>
        </w:tc>
      </w:tr>
      <w:tr w:rsidR="003D5677" w14:paraId="437ACE6E" w14:textId="77777777" w:rsidTr="003D5677">
        <w:trPr>
          <w:trHeight w:val="180"/>
        </w:trPr>
        <w:tc>
          <w:tcPr>
            <w:tcW w:w="270" w:type="dxa"/>
            <w:tcBorders>
              <w:top w:val="nil"/>
              <w:left w:val="single" w:sz="4" w:space="0" w:color="DBDBDB"/>
              <w:bottom w:val="single" w:sz="4" w:space="0" w:color="E1E1E1"/>
              <w:right w:val="nil"/>
            </w:tcBorders>
            <w:shd w:val="clear" w:color="auto" w:fill="FAFAFA"/>
          </w:tcPr>
          <w:p w14:paraId="4FBFF038" w14:textId="77777777" w:rsidR="003D5677" w:rsidRDefault="003D5677" w:rsidP="003D5677">
            <w:pPr>
              <w:spacing w:after="0" w:line="240" w:lineRule="auto"/>
              <w:rPr>
                <w:sz w:val="16"/>
                <w:szCs w:val="16"/>
              </w:rPr>
            </w:pPr>
          </w:p>
        </w:tc>
        <w:tc>
          <w:tcPr>
            <w:tcW w:w="9900" w:type="dxa"/>
            <w:tcBorders>
              <w:top w:val="single" w:sz="4" w:space="0" w:color="808080"/>
              <w:left w:val="nil"/>
              <w:bottom w:val="single" w:sz="4" w:space="0" w:color="E1E1E1"/>
              <w:right w:val="nil"/>
            </w:tcBorders>
            <w:shd w:val="clear" w:color="auto" w:fill="FAFAFA"/>
          </w:tcPr>
          <w:p w14:paraId="116F68F1" w14:textId="77777777" w:rsidR="003D5677" w:rsidRDefault="003D5677" w:rsidP="003D5677">
            <w:pPr>
              <w:spacing w:after="0" w:line="240" w:lineRule="auto"/>
              <w:rPr>
                <w:sz w:val="16"/>
                <w:szCs w:val="16"/>
              </w:rPr>
            </w:pPr>
          </w:p>
        </w:tc>
        <w:tc>
          <w:tcPr>
            <w:tcW w:w="270" w:type="dxa"/>
            <w:tcBorders>
              <w:top w:val="nil"/>
              <w:left w:val="nil"/>
              <w:bottom w:val="single" w:sz="4" w:space="0" w:color="E1E1E1"/>
              <w:right w:val="single" w:sz="4" w:space="0" w:color="DBDBDB"/>
            </w:tcBorders>
            <w:shd w:val="clear" w:color="auto" w:fill="FAFAFA"/>
          </w:tcPr>
          <w:p w14:paraId="7A199BCC" w14:textId="77777777" w:rsidR="003D5677" w:rsidRDefault="003D5677" w:rsidP="003D5677">
            <w:pPr>
              <w:spacing w:after="0" w:line="240" w:lineRule="auto"/>
              <w:rPr>
                <w:sz w:val="16"/>
                <w:szCs w:val="16"/>
              </w:rPr>
            </w:pPr>
          </w:p>
        </w:tc>
      </w:tr>
    </w:tbl>
    <w:p w14:paraId="594E2C66" w14:textId="77777777" w:rsidR="003D5677" w:rsidRDefault="003D5677" w:rsidP="003D5677">
      <w:pPr>
        <w:rPr>
          <w:color w:val="404040" w:themeColor="text1" w:themeTint="BF"/>
        </w:rPr>
      </w:pPr>
    </w:p>
    <w:tbl>
      <w:tblPr>
        <w:tblW w:w="10440" w:type="dxa"/>
        <w:tblInd w:w="-5" w:type="dxa"/>
        <w:tblBorders>
          <w:top w:val="single" w:sz="4" w:space="0" w:color="DBDBDB"/>
          <w:left w:val="single" w:sz="4" w:space="0" w:color="DBDBDB"/>
          <w:bottom w:val="single" w:sz="4" w:space="0" w:color="DBDBDB"/>
          <w:right w:val="single" w:sz="4" w:space="0" w:color="DBDBDB"/>
          <w:insideH w:val="nil"/>
          <w:insideV w:val="nil"/>
        </w:tblBorders>
        <w:tblLayout w:type="fixed"/>
        <w:tblLook w:val="0400" w:firstRow="0" w:lastRow="0" w:firstColumn="0" w:lastColumn="0" w:noHBand="0" w:noVBand="1"/>
      </w:tblPr>
      <w:tblGrid>
        <w:gridCol w:w="270"/>
        <w:gridCol w:w="9900"/>
        <w:gridCol w:w="270"/>
      </w:tblGrid>
      <w:tr w:rsidR="003D5677" w14:paraId="4BB198F5" w14:textId="77777777" w:rsidTr="003D5677">
        <w:trPr>
          <w:trHeight w:val="420"/>
        </w:trPr>
        <w:tc>
          <w:tcPr>
            <w:tcW w:w="10440" w:type="dxa"/>
            <w:gridSpan w:val="3"/>
            <w:tcBorders>
              <w:top w:val="single" w:sz="4" w:space="0" w:color="DBDBDB"/>
              <w:left w:val="single" w:sz="4" w:space="0" w:color="DBDBDB"/>
              <w:bottom w:val="nil"/>
              <w:right w:val="single" w:sz="4" w:space="0" w:color="DBDBDB"/>
            </w:tcBorders>
            <w:shd w:val="clear" w:color="auto" w:fill="FAFAFA"/>
            <w:hideMark/>
          </w:tcPr>
          <w:p w14:paraId="270A281D" w14:textId="77777777" w:rsidR="003D5677" w:rsidRDefault="003D5677" w:rsidP="003D5677">
            <w:pPr>
              <w:pStyle w:val="Heading3"/>
            </w:pPr>
            <w:r>
              <w:t>Model Code</w:t>
            </w:r>
          </w:p>
        </w:tc>
      </w:tr>
      <w:tr w:rsidR="003D5677" w14:paraId="49EC4703" w14:textId="77777777" w:rsidTr="003D5677">
        <w:trPr>
          <w:trHeight w:val="420"/>
        </w:trPr>
        <w:tc>
          <w:tcPr>
            <w:tcW w:w="10440" w:type="dxa"/>
            <w:gridSpan w:val="3"/>
            <w:tcBorders>
              <w:top w:val="single" w:sz="4" w:space="0" w:color="DBDBDB"/>
              <w:left w:val="single" w:sz="4" w:space="0" w:color="DBDBDB"/>
              <w:bottom w:val="nil"/>
              <w:right w:val="single" w:sz="4" w:space="0" w:color="DBDBDB"/>
            </w:tcBorders>
            <w:shd w:val="clear" w:color="auto" w:fill="FAFAFA"/>
            <w:hideMark/>
          </w:tcPr>
          <w:p w14:paraId="7745C039" w14:textId="77777777" w:rsidR="003D5677" w:rsidRDefault="003D5677" w:rsidP="003D5677">
            <w:pPr>
              <w:pStyle w:val="Heading4"/>
              <w:rPr>
                <w:rFonts w:eastAsiaTheme="minorHAnsi"/>
              </w:rPr>
            </w:pPr>
            <w:r>
              <w:rPr>
                <w:rFonts w:eastAsiaTheme="minorHAnsi"/>
              </w:rPr>
              <w:t>Python</w:t>
            </w:r>
          </w:p>
        </w:tc>
      </w:tr>
      <w:tr w:rsidR="003D5677" w14:paraId="60A1C6EF" w14:textId="77777777" w:rsidTr="003D5677">
        <w:trPr>
          <w:trHeight w:val="80"/>
        </w:trPr>
        <w:tc>
          <w:tcPr>
            <w:tcW w:w="270" w:type="dxa"/>
            <w:tcBorders>
              <w:top w:val="nil"/>
              <w:left w:val="single" w:sz="4" w:space="0" w:color="DBDBDB"/>
              <w:bottom w:val="nil"/>
              <w:right w:val="nil"/>
            </w:tcBorders>
            <w:shd w:val="clear" w:color="auto" w:fill="FAFAFA"/>
          </w:tcPr>
          <w:p w14:paraId="086D251F" w14:textId="77777777" w:rsidR="003D5677" w:rsidRDefault="003D5677" w:rsidP="003D5677">
            <w:pPr>
              <w:spacing w:after="0" w:line="240" w:lineRule="auto"/>
              <w:rPr>
                <w:sz w:val="16"/>
                <w:szCs w:val="16"/>
              </w:rPr>
            </w:pPr>
          </w:p>
        </w:tc>
        <w:tc>
          <w:tcPr>
            <w:tcW w:w="9900" w:type="dxa"/>
            <w:tcBorders>
              <w:top w:val="nil"/>
              <w:left w:val="nil"/>
              <w:bottom w:val="single" w:sz="4" w:space="0" w:color="808080"/>
              <w:right w:val="nil"/>
            </w:tcBorders>
            <w:shd w:val="clear" w:color="auto" w:fill="FAFAFA"/>
          </w:tcPr>
          <w:p w14:paraId="5E35C05F" w14:textId="77777777" w:rsidR="003D5677" w:rsidRDefault="003D5677" w:rsidP="003D5677">
            <w:pPr>
              <w:spacing w:after="0" w:line="240" w:lineRule="auto"/>
              <w:rPr>
                <w:sz w:val="16"/>
                <w:szCs w:val="16"/>
              </w:rPr>
            </w:pPr>
          </w:p>
        </w:tc>
        <w:tc>
          <w:tcPr>
            <w:tcW w:w="270" w:type="dxa"/>
            <w:tcBorders>
              <w:top w:val="nil"/>
              <w:left w:val="nil"/>
              <w:bottom w:val="nil"/>
              <w:right w:val="single" w:sz="4" w:space="0" w:color="DBDBDB"/>
            </w:tcBorders>
            <w:shd w:val="clear" w:color="auto" w:fill="FAFAFA"/>
          </w:tcPr>
          <w:p w14:paraId="4F21D97F" w14:textId="77777777" w:rsidR="003D5677" w:rsidRDefault="003D5677" w:rsidP="003D5677">
            <w:pPr>
              <w:spacing w:after="0" w:line="240" w:lineRule="auto"/>
              <w:rPr>
                <w:sz w:val="16"/>
                <w:szCs w:val="16"/>
              </w:rPr>
            </w:pPr>
          </w:p>
        </w:tc>
      </w:tr>
      <w:tr w:rsidR="003D5677" w14:paraId="5C805E4C" w14:textId="77777777" w:rsidTr="003D5677">
        <w:trPr>
          <w:trHeight w:val="180"/>
        </w:trPr>
        <w:tc>
          <w:tcPr>
            <w:tcW w:w="270" w:type="dxa"/>
            <w:tcBorders>
              <w:top w:val="nil"/>
              <w:left w:val="single" w:sz="4" w:space="0" w:color="DBDBDB"/>
              <w:bottom w:val="nil"/>
              <w:right w:val="single" w:sz="4" w:space="0" w:color="808080"/>
            </w:tcBorders>
            <w:shd w:val="clear" w:color="auto" w:fill="FAFAFA"/>
          </w:tcPr>
          <w:p w14:paraId="3959AAF2" w14:textId="77777777" w:rsidR="003D5677" w:rsidRDefault="003D5677" w:rsidP="003D5677"/>
        </w:tc>
        <w:tc>
          <w:tcPr>
            <w:tcW w:w="9900" w:type="dxa"/>
            <w:tcBorders>
              <w:top w:val="single" w:sz="4" w:space="0" w:color="808080"/>
              <w:left w:val="single" w:sz="4" w:space="0" w:color="808080"/>
              <w:bottom w:val="single" w:sz="4" w:space="0" w:color="808080"/>
              <w:right w:val="single" w:sz="4" w:space="0" w:color="808080"/>
            </w:tcBorders>
            <w:shd w:val="clear" w:color="auto" w:fill="D9D9D9"/>
            <w:vAlign w:val="center"/>
          </w:tcPr>
          <w:p w14:paraId="3FFFE3E0" w14:textId="77777777" w:rsidR="003D5677" w:rsidRDefault="003D5677" w:rsidP="003D5677">
            <w:pPr>
              <w:rPr>
                <w:rFonts w:ascii="Consolas" w:hAnsi="Consolas" w:cs="Courier New"/>
                <w:sz w:val="19"/>
                <w:szCs w:val="19"/>
                <w:highlight w:val="lightGray"/>
                <w:shd w:val="clear" w:color="auto" w:fill="F9F2F4"/>
              </w:rPr>
            </w:pPr>
            <w:r>
              <w:rPr>
                <w:rFonts w:ascii="Consolas" w:hAnsi="Consolas" w:cs="Courier New"/>
                <w:sz w:val="19"/>
                <w:szCs w:val="19"/>
                <w:highlight w:val="lightGray"/>
                <w:shd w:val="clear" w:color="auto" w:fill="F9F2F4"/>
              </w:rPr>
              <w:t>def main():</w:t>
            </w:r>
          </w:p>
          <w:p w14:paraId="56D5D9AC" w14:textId="77777777" w:rsidR="003D5677" w:rsidRDefault="003D5677" w:rsidP="003D5677">
            <w:pPr>
              <w:rPr>
                <w:rFonts w:ascii="Consolas" w:hAnsi="Consolas" w:cs="Courier New"/>
                <w:sz w:val="19"/>
                <w:szCs w:val="19"/>
                <w:highlight w:val="lightGray"/>
                <w:shd w:val="clear" w:color="auto" w:fill="F9F2F4"/>
              </w:rPr>
            </w:pPr>
            <w:r>
              <w:rPr>
                <w:rFonts w:ascii="Consolas" w:hAnsi="Consolas" w:cs="Courier New"/>
                <w:sz w:val="19"/>
                <w:szCs w:val="19"/>
                <w:highlight w:val="lightGray"/>
                <w:shd w:val="clear" w:color="auto" w:fill="F9F2F4"/>
              </w:rPr>
              <w:t xml:space="preserve">    </w:t>
            </w:r>
          </w:p>
          <w:p w14:paraId="650C7865" w14:textId="77777777" w:rsidR="003D5677" w:rsidRDefault="003D5677" w:rsidP="003D5677">
            <w:pPr>
              <w:rPr>
                <w:rFonts w:ascii="Consolas" w:hAnsi="Consolas" w:cs="Courier New"/>
                <w:sz w:val="19"/>
                <w:szCs w:val="19"/>
                <w:highlight w:val="lightGray"/>
                <w:shd w:val="clear" w:color="auto" w:fill="F9F2F4"/>
              </w:rPr>
            </w:pPr>
            <w:r>
              <w:rPr>
                <w:rFonts w:ascii="Consolas" w:hAnsi="Consolas" w:cs="Courier New"/>
                <w:sz w:val="19"/>
                <w:szCs w:val="19"/>
                <w:highlight w:val="lightGray"/>
                <w:shd w:val="clear" w:color="auto" w:fill="F9F2F4"/>
              </w:rPr>
              <w:t xml:space="preserve">    from sklearn.datasets import load_iris</w:t>
            </w:r>
          </w:p>
          <w:p w14:paraId="2A739D86" w14:textId="77777777" w:rsidR="003D5677" w:rsidRDefault="003D5677" w:rsidP="003D5677">
            <w:pPr>
              <w:rPr>
                <w:rFonts w:ascii="Consolas" w:hAnsi="Consolas" w:cs="Courier New"/>
                <w:sz w:val="19"/>
                <w:szCs w:val="19"/>
                <w:highlight w:val="lightGray"/>
                <w:shd w:val="clear" w:color="auto" w:fill="F9F2F4"/>
              </w:rPr>
            </w:pPr>
            <w:r>
              <w:rPr>
                <w:rFonts w:ascii="Consolas" w:hAnsi="Consolas" w:cs="Courier New"/>
                <w:sz w:val="19"/>
                <w:szCs w:val="19"/>
                <w:highlight w:val="lightGray"/>
                <w:shd w:val="clear" w:color="auto" w:fill="F9F2F4"/>
              </w:rPr>
              <w:t xml:space="preserve">    dataset = load_iris()</w:t>
            </w:r>
          </w:p>
          <w:p w14:paraId="306EE78F" w14:textId="77777777" w:rsidR="003D5677" w:rsidRDefault="003D5677" w:rsidP="003D5677">
            <w:pPr>
              <w:rPr>
                <w:rFonts w:ascii="Consolas" w:hAnsi="Consolas" w:cs="Courier New"/>
                <w:sz w:val="19"/>
                <w:szCs w:val="19"/>
                <w:highlight w:val="lightGray"/>
                <w:shd w:val="clear" w:color="auto" w:fill="F9F2F4"/>
              </w:rPr>
            </w:pPr>
          </w:p>
          <w:p w14:paraId="29B63689" w14:textId="77777777" w:rsidR="003D5677" w:rsidRDefault="003D5677" w:rsidP="003D5677">
            <w:pPr>
              <w:rPr>
                <w:rFonts w:ascii="Consolas" w:hAnsi="Consolas" w:cs="Courier New"/>
                <w:sz w:val="19"/>
                <w:szCs w:val="19"/>
                <w:highlight w:val="lightGray"/>
                <w:shd w:val="clear" w:color="auto" w:fill="F9F2F4"/>
              </w:rPr>
            </w:pPr>
            <w:r>
              <w:rPr>
                <w:rFonts w:ascii="Consolas" w:hAnsi="Consolas" w:cs="Courier New"/>
                <w:sz w:val="19"/>
                <w:szCs w:val="19"/>
                <w:highlight w:val="lightGray"/>
                <w:shd w:val="clear" w:color="auto" w:fill="F9F2F4"/>
              </w:rPr>
              <w:t xml:space="preserve">    import numpy as np</w:t>
            </w:r>
          </w:p>
          <w:p w14:paraId="4E56FA96" w14:textId="77777777" w:rsidR="003D5677" w:rsidRDefault="003D5677" w:rsidP="003D5677">
            <w:pPr>
              <w:rPr>
                <w:rFonts w:ascii="Consolas" w:hAnsi="Consolas" w:cs="Courier New"/>
                <w:sz w:val="19"/>
                <w:szCs w:val="19"/>
                <w:highlight w:val="lightGray"/>
                <w:shd w:val="clear" w:color="auto" w:fill="F9F2F4"/>
              </w:rPr>
            </w:pPr>
            <w:r>
              <w:rPr>
                <w:rFonts w:ascii="Consolas" w:hAnsi="Consolas" w:cs="Courier New"/>
                <w:sz w:val="19"/>
                <w:szCs w:val="19"/>
                <w:highlight w:val="lightGray"/>
                <w:shd w:val="clear" w:color="auto" w:fill="F9F2F4"/>
              </w:rPr>
              <w:t xml:space="preserve">    medians = np.median(dataset.data, axis=0)</w:t>
            </w:r>
          </w:p>
          <w:p w14:paraId="79D83E01" w14:textId="77777777" w:rsidR="003D5677" w:rsidRDefault="003D5677" w:rsidP="003D5677">
            <w:pPr>
              <w:rPr>
                <w:rFonts w:ascii="Consolas" w:hAnsi="Consolas" w:cs="Courier New"/>
                <w:sz w:val="19"/>
                <w:szCs w:val="19"/>
                <w:highlight w:val="lightGray"/>
                <w:shd w:val="clear" w:color="auto" w:fill="F9F2F4"/>
              </w:rPr>
            </w:pPr>
            <w:r>
              <w:rPr>
                <w:rFonts w:ascii="Consolas" w:hAnsi="Consolas" w:cs="Courier New"/>
                <w:sz w:val="19"/>
                <w:szCs w:val="19"/>
                <w:highlight w:val="lightGray"/>
                <w:shd w:val="clear" w:color="auto" w:fill="F9F2F4"/>
              </w:rPr>
              <w:t xml:space="preserve">    stds = np.std(dataset.data, axis=0)</w:t>
            </w:r>
          </w:p>
          <w:p w14:paraId="77CFB3AE" w14:textId="77777777" w:rsidR="003D5677" w:rsidRDefault="003D5677" w:rsidP="003D5677">
            <w:pPr>
              <w:rPr>
                <w:rFonts w:ascii="Consolas" w:hAnsi="Consolas" w:cs="Courier New"/>
                <w:sz w:val="19"/>
                <w:szCs w:val="19"/>
                <w:highlight w:val="lightGray"/>
                <w:shd w:val="clear" w:color="auto" w:fill="F9F2F4"/>
              </w:rPr>
            </w:pPr>
            <w:r>
              <w:rPr>
                <w:rFonts w:ascii="Consolas" w:hAnsi="Consolas" w:cs="Courier New"/>
                <w:sz w:val="19"/>
                <w:szCs w:val="19"/>
                <w:highlight w:val="lightGray"/>
                <w:shd w:val="clear" w:color="auto" w:fill="F9F2F4"/>
              </w:rPr>
              <w:t xml:space="preserve">    print(np.max(medians))       </w:t>
            </w:r>
          </w:p>
          <w:p w14:paraId="762D1C35" w14:textId="77777777" w:rsidR="003D5677" w:rsidRDefault="003D5677" w:rsidP="003D5677">
            <w:pPr>
              <w:rPr>
                <w:rFonts w:ascii="Consolas" w:hAnsi="Consolas" w:cs="Courier New"/>
                <w:sz w:val="19"/>
                <w:szCs w:val="19"/>
                <w:highlight w:val="lightGray"/>
                <w:shd w:val="clear" w:color="auto" w:fill="F9F2F4"/>
              </w:rPr>
            </w:pPr>
            <w:r>
              <w:rPr>
                <w:rFonts w:ascii="Consolas" w:hAnsi="Consolas" w:cs="Courier New"/>
                <w:sz w:val="19"/>
                <w:szCs w:val="19"/>
                <w:highlight w:val="lightGray"/>
                <w:shd w:val="clear" w:color="auto" w:fill="F9F2F4"/>
              </w:rPr>
              <w:t xml:space="preserve">    return medians, stds</w:t>
            </w:r>
          </w:p>
          <w:p w14:paraId="3BA02327" w14:textId="77777777" w:rsidR="003D5677" w:rsidRDefault="003D5677" w:rsidP="003D5677">
            <w:pPr>
              <w:rPr>
                <w:rFonts w:ascii="Consolas" w:hAnsi="Consolas" w:cs="Courier New"/>
                <w:sz w:val="19"/>
                <w:szCs w:val="19"/>
                <w:highlight w:val="lightGray"/>
                <w:shd w:val="clear" w:color="auto" w:fill="F9F2F4"/>
              </w:rPr>
            </w:pPr>
          </w:p>
        </w:tc>
        <w:tc>
          <w:tcPr>
            <w:tcW w:w="270" w:type="dxa"/>
            <w:tcBorders>
              <w:top w:val="nil"/>
              <w:left w:val="single" w:sz="4" w:space="0" w:color="808080"/>
              <w:bottom w:val="nil"/>
              <w:right w:val="single" w:sz="4" w:space="0" w:color="DBDBDB"/>
            </w:tcBorders>
            <w:shd w:val="clear" w:color="auto" w:fill="FAFAFA"/>
          </w:tcPr>
          <w:p w14:paraId="0971596D" w14:textId="77777777" w:rsidR="003D5677" w:rsidRDefault="003D5677" w:rsidP="003D5677"/>
        </w:tc>
      </w:tr>
      <w:tr w:rsidR="003D5677" w14:paraId="72BD4750" w14:textId="77777777" w:rsidTr="003D5677">
        <w:trPr>
          <w:trHeight w:val="180"/>
        </w:trPr>
        <w:tc>
          <w:tcPr>
            <w:tcW w:w="270" w:type="dxa"/>
            <w:tcBorders>
              <w:top w:val="nil"/>
              <w:left w:val="single" w:sz="4" w:space="0" w:color="DBDBDB"/>
              <w:bottom w:val="single" w:sz="4" w:space="0" w:color="E1E1E1"/>
              <w:right w:val="nil"/>
            </w:tcBorders>
            <w:shd w:val="clear" w:color="auto" w:fill="FAFAFA"/>
          </w:tcPr>
          <w:p w14:paraId="43AE7030" w14:textId="77777777" w:rsidR="003D5677" w:rsidRDefault="003D5677" w:rsidP="003D5677">
            <w:pPr>
              <w:spacing w:after="0" w:line="240" w:lineRule="auto"/>
              <w:rPr>
                <w:sz w:val="16"/>
                <w:szCs w:val="16"/>
              </w:rPr>
            </w:pPr>
          </w:p>
        </w:tc>
        <w:tc>
          <w:tcPr>
            <w:tcW w:w="9900" w:type="dxa"/>
            <w:tcBorders>
              <w:top w:val="single" w:sz="4" w:space="0" w:color="808080"/>
              <w:left w:val="nil"/>
              <w:bottom w:val="single" w:sz="4" w:space="0" w:color="E1E1E1"/>
              <w:right w:val="nil"/>
            </w:tcBorders>
            <w:shd w:val="clear" w:color="auto" w:fill="FAFAFA"/>
          </w:tcPr>
          <w:p w14:paraId="1612AE77" w14:textId="77777777" w:rsidR="003D5677" w:rsidRDefault="003D5677" w:rsidP="003D5677">
            <w:pPr>
              <w:spacing w:after="0" w:line="240" w:lineRule="auto"/>
              <w:rPr>
                <w:sz w:val="16"/>
                <w:szCs w:val="16"/>
              </w:rPr>
            </w:pPr>
          </w:p>
        </w:tc>
        <w:tc>
          <w:tcPr>
            <w:tcW w:w="270" w:type="dxa"/>
            <w:tcBorders>
              <w:top w:val="nil"/>
              <w:left w:val="nil"/>
              <w:bottom w:val="single" w:sz="4" w:space="0" w:color="E1E1E1"/>
              <w:right w:val="single" w:sz="4" w:space="0" w:color="DBDBDB"/>
            </w:tcBorders>
            <w:shd w:val="clear" w:color="auto" w:fill="FAFAFA"/>
          </w:tcPr>
          <w:p w14:paraId="65BBDA94" w14:textId="77777777" w:rsidR="003D5677" w:rsidRDefault="003D5677" w:rsidP="003D5677">
            <w:pPr>
              <w:spacing w:after="0" w:line="240" w:lineRule="auto"/>
              <w:rPr>
                <w:sz w:val="16"/>
                <w:szCs w:val="16"/>
              </w:rPr>
            </w:pPr>
          </w:p>
        </w:tc>
      </w:tr>
    </w:tbl>
    <w:p w14:paraId="6265C950" w14:textId="77777777" w:rsidR="003D5677" w:rsidRDefault="003D5677" w:rsidP="003D5677">
      <w:pPr>
        <w:pStyle w:val="NoSpacing"/>
      </w:pPr>
    </w:p>
    <w:p w14:paraId="75E8E8A3" w14:textId="77777777" w:rsidR="003D5677" w:rsidRDefault="003D5677" w:rsidP="003D5677">
      <w:pPr>
        <w:pStyle w:val="NoSpacing"/>
      </w:pPr>
    </w:p>
    <w:p w14:paraId="0331A89C" w14:textId="77777777" w:rsidR="003D5677" w:rsidRDefault="003D5677" w:rsidP="003D5677">
      <w:pPr>
        <w:pStyle w:val="NoSpacing"/>
      </w:pPr>
    </w:p>
    <w:p w14:paraId="60F116C9" w14:textId="77777777" w:rsidR="00FA4DD4" w:rsidRDefault="00FA4DD4" w:rsidP="00FA4DD4">
      <w:pPr>
        <w:pStyle w:val="NormalWeb"/>
        <w:spacing w:before="0" w:beforeAutospacing="0" w:after="120" w:afterAutospacing="0"/>
        <w:rPr>
          <w:rFonts w:ascii="Calibri" w:hAnsi="Calibri" w:cs="Calibri"/>
          <w:sz w:val="22"/>
          <w:szCs w:val="22"/>
        </w:rPr>
      </w:pPr>
    </w:p>
    <w:p w14:paraId="1C0407DF" w14:textId="55B0A8F9" w:rsidR="00FA4DD4" w:rsidRDefault="00FA4DD4" w:rsidP="00FA4DD4">
      <w:pPr>
        <w:rPr>
          <w:rFonts w:ascii="Open Sans" w:hAnsi="Open Sans" w:cs="Open Sans"/>
        </w:rPr>
      </w:pPr>
      <w:r>
        <w:rPr>
          <w:highlight w:val="magenta"/>
        </w:rPr>
        <w:t xml:space="preserve">Mission 6 - Quiz Mission: Data Exploration </w:t>
      </w:r>
    </w:p>
    <w:p w14:paraId="3EC6E829" w14:textId="2DE18B01" w:rsidR="00652B62" w:rsidRDefault="00652B62">
      <w:pPr>
        <w:rPr>
          <w:rStyle w:val="Strong"/>
          <w:rFonts w:eastAsia="Times New Roman"/>
          <w:rPrChange w:id="6596" w:author="Guest User" w:date="2020-01-21T14:53:00Z">
            <w:rPr/>
          </w:rPrChange>
        </w:rPr>
      </w:pPr>
      <w:r w:rsidRPr="00C53674">
        <w:rPr>
          <w:rStyle w:val="Strong"/>
          <w:rFonts w:eastAsia="Times New Roman"/>
          <w:highlight w:val="yellow"/>
        </w:rPr>
        <w:t>Mission 6 Essential Purpose:</w:t>
      </w:r>
      <w:r w:rsidRPr="00C53674">
        <w:rPr>
          <w:rStyle w:val="Strong"/>
          <w:rFonts w:eastAsia="Times New Roman"/>
        </w:rPr>
        <w:t xml:space="preserve"> </w:t>
      </w:r>
      <w:commentRangeStart w:id="6597"/>
      <w:commentRangeStart w:id="6598"/>
      <w:commentRangeEnd w:id="6597"/>
      <w:r>
        <w:rPr>
          <w:rStyle w:val="CommentReference"/>
        </w:rPr>
        <w:commentReference w:id="6597"/>
      </w:r>
      <w:commentRangeEnd w:id="6598"/>
      <w:r w:rsidR="00A0562A">
        <w:rPr>
          <w:rStyle w:val="CommentReference"/>
          <w:color w:val="404040"/>
        </w:rPr>
        <w:commentReference w:id="6598"/>
      </w:r>
      <w:commentRangeStart w:id="6599"/>
      <w:commentRangeStart w:id="6600"/>
      <w:commentRangeStart w:id="6601"/>
      <w:commentRangeEnd w:id="6599"/>
      <w:r>
        <w:rPr>
          <w:rStyle w:val="CommentReference"/>
        </w:rPr>
        <w:commentReference w:id="6599"/>
      </w:r>
      <w:commentRangeEnd w:id="6600"/>
      <w:r w:rsidR="00A32F94">
        <w:rPr>
          <w:rStyle w:val="CommentReference"/>
          <w:color w:val="404040"/>
        </w:rPr>
        <w:commentReference w:id="6600"/>
      </w:r>
      <w:commentRangeEnd w:id="6601"/>
      <w:r w:rsidR="007C7445">
        <w:rPr>
          <w:rStyle w:val="CommentReference"/>
          <w:color w:val="404040"/>
        </w:rPr>
        <w:commentReference w:id="6601"/>
      </w:r>
    </w:p>
    <w:p w14:paraId="6FC54BAD" w14:textId="77777777" w:rsidR="00652B62" w:rsidRPr="002F5EB5" w:rsidRDefault="00652B62" w:rsidP="00652B62">
      <w:pPr>
        <w:rPr>
          <w:rStyle w:val="Strong"/>
          <w:b w:val="0"/>
          <w:bCs w:val="0"/>
        </w:rPr>
      </w:pPr>
      <w:r>
        <w:rPr>
          <w:rFonts w:cstheme="minorHAnsi"/>
          <w:color w:val="A6A6A6" w:themeColor="background1" w:themeShade="A6"/>
        </w:rPr>
        <w:t>Repeat this section for every mission.</w:t>
      </w:r>
    </w:p>
    <w:p w14:paraId="7EF5236E" w14:textId="77777777" w:rsidR="00652B62" w:rsidRPr="00A5669F" w:rsidRDefault="00652B62" w:rsidP="00652B62">
      <w:pPr>
        <w:pStyle w:val="NormalWeb"/>
        <w:spacing w:before="0" w:beforeAutospacing="0" w:after="120" w:afterAutospacing="0"/>
        <w:rPr>
          <w:rFonts w:asciiTheme="minorHAnsi" w:eastAsiaTheme="minorHAnsi" w:hAnsiTheme="minorHAnsi" w:cstheme="minorBidi"/>
          <w:color w:val="A6A6A6" w:themeColor="background1" w:themeShade="A6"/>
          <w:sz w:val="20"/>
          <w:szCs w:val="22"/>
        </w:rPr>
      </w:pPr>
      <w:r w:rsidRPr="00A5669F">
        <w:rPr>
          <w:rFonts w:asciiTheme="minorHAnsi" w:eastAsiaTheme="minorHAnsi" w:hAnsiTheme="minorHAnsi" w:cstheme="minorBidi"/>
          <w:color w:val="A6A6A6" w:themeColor="background1" w:themeShade="A6"/>
          <w:sz w:val="22"/>
        </w:rPr>
        <w:lastRenderedPageBreak/>
        <w:t>Write the essential question learners should explore during this lesson</w:t>
      </w:r>
      <w:r w:rsidRPr="00F71D0F">
        <w:rPr>
          <w:rFonts w:asciiTheme="minorHAnsi" w:eastAsiaTheme="minorHAnsi" w:hAnsiTheme="minorHAnsi" w:cstheme="minorBidi"/>
          <w:color w:val="A6A6A6" w:themeColor="background1" w:themeShade="A6"/>
          <w:sz w:val="22"/>
          <w:szCs w:val="22"/>
        </w:rPr>
        <w:t>.</w:t>
      </w:r>
      <w:r>
        <w:rPr>
          <w:rFonts w:asciiTheme="minorHAnsi" w:eastAsiaTheme="minorHAnsi" w:hAnsiTheme="minorHAnsi" w:cstheme="minorBidi"/>
          <w:color w:val="A6A6A6" w:themeColor="background1" w:themeShade="A6"/>
          <w:sz w:val="22"/>
          <w:szCs w:val="22"/>
        </w:rPr>
        <w:t xml:space="preserve"> Write the purpose as a question that will be answered throughout the mission.</w:t>
      </w:r>
      <w:r w:rsidRPr="00F71D0F">
        <w:rPr>
          <w:rFonts w:asciiTheme="minorHAnsi" w:eastAsiaTheme="minorHAnsi" w:hAnsiTheme="minorHAnsi" w:cstheme="minorBidi"/>
          <w:color w:val="A6A6A6" w:themeColor="background1" w:themeShade="A6"/>
          <w:sz w:val="22"/>
          <w:szCs w:val="22"/>
        </w:rPr>
        <w:t xml:space="preserve"> Ie. Why is Python important for Machine Learning?</w:t>
      </w:r>
    </w:p>
    <w:p w14:paraId="1D5D2F45" w14:textId="409E6B1F" w:rsidR="00652B62" w:rsidRDefault="00652B62" w:rsidP="00652B62">
      <w:pPr>
        <w:pStyle w:val="NormalWeb"/>
        <w:spacing w:before="0" w:beforeAutospacing="0" w:after="120" w:afterAutospacing="0"/>
        <w:rPr>
          <w:rFonts w:asciiTheme="minorHAnsi" w:hAnsiTheme="minorHAnsi" w:cstheme="minorHAnsi"/>
          <w:sz w:val="22"/>
          <w:szCs w:val="22"/>
        </w:rPr>
      </w:pPr>
      <w:r>
        <w:rPr>
          <w:rFonts w:asciiTheme="minorHAnsi" w:hAnsiTheme="minorHAnsi" w:cstheme="minorHAnsi"/>
          <w:sz w:val="22"/>
          <w:szCs w:val="22"/>
        </w:rPr>
        <w:t>Write Here:</w:t>
      </w:r>
    </w:p>
    <w:p w14:paraId="18806239" w14:textId="163578B8" w:rsidR="00652B62" w:rsidRDefault="00652B62" w:rsidP="00652B62">
      <w:pPr>
        <w:pStyle w:val="NormalWeb"/>
        <w:spacing w:before="0" w:beforeAutospacing="0" w:after="120" w:afterAutospacing="0"/>
        <w:rPr>
          <w:rFonts w:asciiTheme="minorHAnsi" w:hAnsiTheme="minorHAnsi" w:cstheme="minorHAnsi"/>
          <w:sz w:val="22"/>
          <w:szCs w:val="22"/>
        </w:rPr>
      </w:pPr>
      <w:r w:rsidRPr="00072BB1">
        <w:rPr>
          <w:rFonts w:ascii="Calibri" w:hAnsi="Calibri" w:cs="Calibri"/>
          <w:sz w:val="22"/>
          <w:szCs w:val="22"/>
        </w:rPr>
        <w:t>Knowledge: Understanding Data Statistical Measures. E.g. Mean,</w:t>
      </w:r>
      <w:ins w:id="6602" w:author="Chantelle Dubois Nishiyama" w:date="2020-02-19T22:21:00Z">
        <w:r w:rsidR="00D840F1">
          <w:rPr>
            <w:rFonts w:ascii="Calibri" w:hAnsi="Calibri" w:cs="Calibri"/>
            <w:sz w:val="22"/>
            <w:szCs w:val="22"/>
          </w:rPr>
          <w:t xml:space="preserve"> </w:t>
        </w:r>
      </w:ins>
      <w:r w:rsidRPr="00072BB1">
        <w:rPr>
          <w:rFonts w:ascii="Calibri" w:hAnsi="Calibri" w:cs="Calibri"/>
          <w:sz w:val="22"/>
          <w:szCs w:val="22"/>
        </w:rPr>
        <w:t>Median,</w:t>
      </w:r>
      <w:ins w:id="6603" w:author="Chantelle Dubois Nishiyama" w:date="2020-02-19T22:21:00Z">
        <w:r w:rsidR="00D840F1">
          <w:rPr>
            <w:rFonts w:ascii="Calibri" w:hAnsi="Calibri" w:cs="Calibri"/>
            <w:sz w:val="22"/>
            <w:szCs w:val="22"/>
          </w:rPr>
          <w:t xml:space="preserve"> </w:t>
        </w:r>
      </w:ins>
      <w:r w:rsidRPr="00072BB1">
        <w:rPr>
          <w:rFonts w:ascii="Calibri" w:hAnsi="Calibri" w:cs="Calibri"/>
          <w:sz w:val="22"/>
          <w:szCs w:val="22"/>
        </w:rPr>
        <w:t>etc.</w:t>
      </w:r>
    </w:p>
    <w:p w14:paraId="46DD7719" w14:textId="1F6D7787" w:rsidR="002D3886" w:rsidRPr="00C62FC2" w:rsidRDefault="002D3886" w:rsidP="002D3886">
      <w:pPr>
        <w:rPr>
          <w:color w:val="A6A6A6" w:themeColor="background1" w:themeShade="A6"/>
        </w:rPr>
      </w:pPr>
      <w:r w:rsidRPr="00E666A8">
        <w:rPr>
          <w:rFonts w:ascii="Calibri" w:eastAsia="Times New Roman" w:hAnsi="Calibri" w:cs="Calibri"/>
          <w:color w:val="000000"/>
        </w:rPr>
        <w:t xml:space="preserve">For more information regarding </w:t>
      </w:r>
      <w:commentRangeStart w:id="6604"/>
      <w:commentRangeEnd w:id="6604"/>
      <w:r>
        <w:rPr>
          <w:rStyle w:val="CommentReference"/>
          <w:color w:val="404040"/>
        </w:rPr>
        <w:commentReference w:id="6604"/>
      </w:r>
      <w:r w:rsidRPr="00E666A8">
        <w:rPr>
          <w:rFonts w:ascii="Calibri" w:eastAsia="Times New Roman" w:hAnsi="Calibri" w:cs="Calibri"/>
          <w:color w:val="000000"/>
        </w:rPr>
        <w:t xml:space="preserve">the grading of </w:t>
      </w:r>
      <w:r>
        <w:rPr>
          <w:rFonts w:ascii="Calibri" w:eastAsia="Times New Roman" w:hAnsi="Calibri" w:cs="Calibri"/>
          <w:color w:val="000000"/>
        </w:rPr>
        <w:t xml:space="preserve">the Quiz missions </w:t>
      </w:r>
      <w:r w:rsidRPr="00E666A8">
        <w:rPr>
          <w:rFonts w:ascii="Calibri" w:eastAsia="Times New Roman" w:hAnsi="Calibri" w:cs="Calibri"/>
          <w:color w:val="000000"/>
        </w:rPr>
        <w:t>please refer to Module 1 Introduction section</w:t>
      </w:r>
      <w:r w:rsidR="00293598">
        <w:rPr>
          <w:rFonts w:ascii="Calibri" w:eastAsia="Times New Roman" w:hAnsi="Calibri" w:cs="Calibri"/>
          <w:color w:val="000000"/>
        </w:rPr>
        <w:t xml:space="preserve"> as well as </w:t>
      </w:r>
      <w:r w:rsidR="00293598" w:rsidRPr="007962D9">
        <w:rPr>
          <w:rFonts w:ascii="Calibri" w:eastAsia="Times New Roman" w:hAnsi="Calibri" w:cs="Calibri"/>
          <w:color w:val="4472C4" w:themeColor="accent1"/>
          <w:u w:val="single"/>
        </w:rPr>
        <w:t xml:space="preserve">the </w:t>
      </w:r>
      <w:del w:id="6605" w:author="Chantelle Dubois Nishiyama" w:date="2020-02-26T20:35:00Z">
        <w:r w:rsidR="00293598" w:rsidRPr="007962D9" w:rsidDel="00A17CD2">
          <w:rPr>
            <w:rFonts w:ascii="Calibri" w:eastAsia="Times New Roman" w:hAnsi="Calibri" w:cs="Calibri"/>
            <w:color w:val="4472C4" w:themeColor="accent1"/>
            <w:u w:val="single"/>
          </w:rPr>
          <w:delText>orientation</w:delText>
        </w:r>
      </w:del>
      <w:ins w:id="6606" w:author="Chantelle Dubois Nishiyama" w:date="2020-02-26T20:35:00Z">
        <w:r w:rsidR="00A17CD2">
          <w:rPr>
            <w:rFonts w:ascii="Calibri" w:eastAsia="Times New Roman" w:hAnsi="Calibri" w:cs="Calibri"/>
            <w:color w:val="4472C4" w:themeColor="accent1"/>
            <w:u w:val="single"/>
          </w:rPr>
          <w:t>Orientation</w:t>
        </w:r>
      </w:ins>
      <w:del w:id="6607" w:author="Chantelle Dubois Nishiyama" w:date="2020-02-19T22:21:00Z">
        <w:r w:rsidR="00293598" w:rsidRPr="00E666A8" w:rsidDel="00D840F1">
          <w:rPr>
            <w:rFonts w:ascii="Calibri" w:eastAsia="Times New Roman" w:hAnsi="Calibri" w:cs="Calibri"/>
            <w:color w:val="000000"/>
          </w:rPr>
          <w:delText>.</w:delText>
        </w:r>
      </w:del>
      <w:r w:rsidRPr="00E666A8">
        <w:rPr>
          <w:rFonts w:ascii="Calibri" w:eastAsia="Times New Roman" w:hAnsi="Calibri" w:cs="Calibri"/>
          <w:color w:val="000000"/>
        </w:rPr>
        <w:t>.</w:t>
      </w:r>
      <w:r w:rsidRPr="00DF56DB">
        <w:rPr>
          <w:b/>
        </w:rPr>
        <w:t xml:space="preserve"> </w:t>
      </w:r>
    </w:p>
    <w:p w14:paraId="6C3D7079" w14:textId="6CA763AD" w:rsidR="003D5677" w:rsidRDefault="003D5677" w:rsidP="003D5677">
      <w:pPr>
        <w:pStyle w:val="NormalWeb"/>
        <w:spacing w:before="0" w:beforeAutospacing="0" w:after="120" w:afterAutospacing="0"/>
        <w:rPr>
          <w:highlight w:val="yellow"/>
        </w:rPr>
      </w:pPr>
    </w:p>
    <w:p w14:paraId="302936A7" w14:textId="0E8B3320" w:rsidR="00C4285C" w:rsidRPr="005E2335" w:rsidRDefault="00C4285C" w:rsidP="00572E5D">
      <w:pPr>
        <w:spacing w:after="0" w:line="240" w:lineRule="auto"/>
        <w:rPr>
          <w:rFonts w:ascii="Calibri" w:hAnsi="Calibri" w:cs="Calibri"/>
          <w:b/>
          <w:bCs/>
        </w:rPr>
      </w:pPr>
      <w:r w:rsidRPr="005E2335">
        <w:rPr>
          <w:rFonts w:ascii="Calibri" w:hAnsi="Calibri" w:cs="Calibri"/>
          <w:b/>
          <w:bCs/>
          <w:highlight w:val="yellow"/>
        </w:rPr>
        <w:t xml:space="preserve">Mission </w:t>
      </w:r>
      <w:r>
        <w:rPr>
          <w:rFonts w:ascii="Calibri" w:hAnsi="Calibri" w:cs="Calibri"/>
          <w:b/>
          <w:bCs/>
          <w:highlight w:val="yellow"/>
        </w:rPr>
        <w:t>6</w:t>
      </w:r>
      <w:r w:rsidRPr="005E2335">
        <w:rPr>
          <w:rFonts w:ascii="Calibri" w:hAnsi="Calibri" w:cs="Calibri"/>
          <w:b/>
          <w:bCs/>
          <w:highlight w:val="yellow"/>
        </w:rPr>
        <w:t xml:space="preserve"> </w:t>
      </w:r>
      <w:r w:rsidR="00572E5D">
        <w:rPr>
          <w:rFonts w:ascii="Calibri" w:hAnsi="Calibri" w:cs="Calibri"/>
          <w:b/>
          <w:bCs/>
          <w:highlight w:val="yellow"/>
        </w:rPr>
        <w:t>Instructions</w:t>
      </w:r>
      <w:r w:rsidRPr="005E2335">
        <w:rPr>
          <w:rFonts w:ascii="Calibri" w:hAnsi="Calibri" w:cs="Calibri"/>
          <w:b/>
          <w:bCs/>
          <w:highlight w:val="yellow"/>
        </w:rPr>
        <w:t>:</w:t>
      </w:r>
    </w:p>
    <w:p w14:paraId="6AE5D7C5" w14:textId="2B6A1406" w:rsidR="003D5677" w:rsidRDefault="003D5677" w:rsidP="003D5677">
      <w:pPr>
        <w:pStyle w:val="NoSpacing"/>
        <w:rPr>
          <w:ins w:id="6608" w:author="Salah Soliman" w:date="2020-01-31T16:20:00Z"/>
        </w:rPr>
      </w:pPr>
    </w:p>
    <w:p w14:paraId="1F8EF8A2" w14:textId="4AE51925" w:rsidR="009A0C32" w:rsidRDefault="009A0C32" w:rsidP="003D5677">
      <w:pPr>
        <w:pStyle w:val="NoSpacing"/>
        <w:rPr>
          <w:ins w:id="6609" w:author="Salah Soliman" w:date="2020-01-31T16:20:00Z"/>
        </w:rPr>
      </w:pPr>
    </w:p>
    <w:p w14:paraId="5202866B" w14:textId="45EB98E1" w:rsidR="009A0C32" w:rsidRDefault="009A0C32" w:rsidP="003D5677">
      <w:pPr>
        <w:pStyle w:val="NoSpacing"/>
        <w:rPr>
          <w:ins w:id="6610" w:author="Salah Soliman" w:date="2020-01-31T16:20:00Z"/>
        </w:rPr>
      </w:pPr>
    </w:p>
    <w:p w14:paraId="7A54B9B0" w14:textId="1F649FDB" w:rsidR="009A0C32" w:rsidRDefault="009A0C32" w:rsidP="003D5677">
      <w:pPr>
        <w:pStyle w:val="NoSpacing"/>
        <w:rPr>
          <w:ins w:id="6611" w:author="Salah Soliman" w:date="2020-01-31T16:20:00Z"/>
        </w:rPr>
      </w:pPr>
    </w:p>
    <w:tbl>
      <w:tblPr>
        <w:tblStyle w:val="TableGrid19"/>
        <w:tblW w:w="10456" w:type="dxa"/>
        <w:tblBorders>
          <w:top w:val="single" w:sz="4" w:space="0" w:color="DBDBDB"/>
          <w:left w:val="single" w:sz="4" w:space="0" w:color="DBDBDB"/>
          <w:bottom w:val="single" w:sz="4" w:space="0" w:color="DBDBDB"/>
          <w:right w:val="single" w:sz="4" w:space="0" w:color="DBDBDB"/>
          <w:insideH w:val="none" w:sz="0" w:space="0" w:color="auto"/>
          <w:insideV w:val="none" w:sz="0" w:space="0" w:color="auto"/>
        </w:tblBorders>
        <w:tblLayout w:type="fixed"/>
        <w:tblCellMar>
          <w:left w:w="115" w:type="dxa"/>
          <w:right w:w="115" w:type="dxa"/>
        </w:tblCellMar>
        <w:tblLook w:val="04A0" w:firstRow="1" w:lastRow="0" w:firstColumn="1" w:lastColumn="0" w:noHBand="0" w:noVBand="1"/>
        <w:tblPrChange w:id="6612" w:author="Alicia Romero Lopez" w:date="2020-01-31T09:48:00Z">
          <w:tblPr>
            <w:tblStyle w:val="TableGrid19"/>
            <w:tblW w:w="10456" w:type="dxa"/>
            <w:tblBorders>
              <w:top w:val="single" w:sz="4" w:space="0" w:color="DBDBDB"/>
              <w:left w:val="single" w:sz="4" w:space="0" w:color="DBDBDB"/>
              <w:bottom w:val="single" w:sz="4" w:space="0" w:color="DBDBDB"/>
              <w:right w:val="single" w:sz="4" w:space="0" w:color="DBDBDB"/>
              <w:insideH w:val="none" w:sz="0" w:space="0" w:color="auto"/>
              <w:insideV w:val="none" w:sz="0" w:space="0" w:color="auto"/>
            </w:tblBorders>
            <w:tblLayout w:type="fixed"/>
            <w:tblCellMar>
              <w:left w:w="115" w:type="dxa"/>
              <w:right w:w="115" w:type="dxa"/>
            </w:tblCellMar>
            <w:tblLook w:val="04A0" w:firstRow="1" w:lastRow="0" w:firstColumn="1" w:lastColumn="0" w:noHBand="0" w:noVBand="1"/>
          </w:tblPr>
        </w:tblPrChange>
      </w:tblPr>
      <w:tblGrid>
        <w:gridCol w:w="265"/>
        <w:gridCol w:w="630"/>
        <w:gridCol w:w="450"/>
        <w:gridCol w:w="2880"/>
        <w:gridCol w:w="1980"/>
        <w:gridCol w:w="3981"/>
        <w:gridCol w:w="270"/>
        <w:tblGridChange w:id="6613">
          <w:tblGrid>
            <w:gridCol w:w="360"/>
            <w:gridCol w:w="360"/>
            <w:gridCol w:w="360"/>
            <w:gridCol w:w="360"/>
            <w:gridCol w:w="360"/>
            <w:gridCol w:w="360"/>
            <w:gridCol w:w="360"/>
          </w:tblGrid>
        </w:tblGridChange>
      </w:tblGrid>
      <w:tr w:rsidR="009A0C32" w:rsidRPr="009A0C32" w14:paraId="2866597A" w14:textId="77777777" w:rsidTr="51235A2F">
        <w:trPr>
          <w:cantSplit/>
          <w:ins w:id="6614" w:author="Salah Soliman" w:date="2020-01-31T16:20:00Z"/>
        </w:trPr>
        <w:tc>
          <w:tcPr>
            <w:tcW w:w="10456" w:type="dxa"/>
            <w:gridSpan w:val="7"/>
            <w:shd w:val="clear" w:color="auto" w:fill="FAFAFA"/>
            <w:tcPrChange w:id="6615" w:author="Alicia Romero Lopez" w:date="2020-01-31T09:48:00Z">
              <w:tcPr>
                <w:tcW w:w="10456" w:type="dxa"/>
                <w:gridSpan w:val="7"/>
                <w:shd w:val="clear" w:color="auto" w:fill="FAFAFA"/>
              </w:tcPr>
            </w:tcPrChange>
          </w:tcPr>
          <w:p w14:paraId="0A6A3B01" w14:textId="77777777" w:rsidR="009A0C32" w:rsidRPr="009A0C32" w:rsidRDefault="009A0C32" w:rsidP="009A0C32">
            <w:pPr>
              <w:rPr>
                <w:ins w:id="6616" w:author="Salah Soliman" w:date="2020-01-31T16:20:00Z"/>
                <w:rFonts w:ascii="Open Sans" w:eastAsia="Open Sans" w:hAnsi="Open Sans" w:cs="Times New Roman"/>
              </w:rPr>
            </w:pPr>
            <w:ins w:id="6617" w:author="Salah Soliman" w:date="2020-01-31T16:20:00Z">
              <w:r w:rsidRPr="009A0C32">
                <w:rPr>
                  <w:rFonts w:ascii="Open Sans" w:eastAsia="Open Sans" w:hAnsi="Open Sans" w:cs="Times New Roman"/>
                </w:rPr>
                <w:t>The most frequent value that occurs in a given dataset is:</w:t>
              </w:r>
            </w:ins>
          </w:p>
        </w:tc>
      </w:tr>
      <w:tr w:rsidR="009A0C32" w:rsidRPr="009A0C32" w14:paraId="23FCDEBD" w14:textId="77777777" w:rsidTr="51235A2F">
        <w:trPr>
          <w:cantSplit/>
          <w:ins w:id="6618" w:author="Salah Soliman" w:date="2020-01-31T16:20:00Z"/>
        </w:trPr>
        <w:tc>
          <w:tcPr>
            <w:tcW w:w="265" w:type="dxa"/>
            <w:shd w:val="clear" w:color="auto" w:fill="FAFAFA"/>
            <w:tcPrChange w:id="6619" w:author="Alicia Romero Lopez" w:date="2020-01-31T09:48:00Z">
              <w:tcPr>
                <w:tcW w:w="0" w:type="auto"/>
              </w:tcPr>
            </w:tcPrChange>
          </w:tcPr>
          <w:p w14:paraId="79835510" w14:textId="77777777" w:rsidR="009A0C32" w:rsidRPr="009A0C32" w:rsidRDefault="009A0C32" w:rsidP="009A0C32">
            <w:pPr>
              <w:rPr>
                <w:ins w:id="6620" w:author="Salah Soliman" w:date="2020-01-31T16:20:00Z"/>
                <w:rFonts w:ascii="Open Sans" w:eastAsia="Open Sans" w:hAnsi="Open Sans" w:cs="Times New Roman"/>
              </w:rPr>
            </w:pPr>
          </w:p>
        </w:tc>
        <w:tc>
          <w:tcPr>
            <w:tcW w:w="630" w:type="dxa"/>
            <w:shd w:val="clear" w:color="auto" w:fill="FFFFFF" w:themeFill="background1"/>
            <w:vAlign w:val="center"/>
            <w:tcPrChange w:id="6621" w:author="Alicia Romero Lopez" w:date="2020-01-31T09:48:00Z">
              <w:tcPr>
                <w:tcW w:w="630" w:type="dxa"/>
                <w:shd w:val="clear" w:color="auto" w:fill="FFFFFF"/>
              </w:tcPr>
            </w:tcPrChange>
          </w:tcPr>
          <w:p w14:paraId="3E634C69" w14:textId="77777777" w:rsidR="009A0C32" w:rsidRPr="009A0C32" w:rsidRDefault="009A0C32" w:rsidP="009A0C32">
            <w:pPr>
              <w:spacing w:before="120"/>
              <w:rPr>
                <w:ins w:id="6622" w:author="Salah Soliman" w:date="2020-01-31T16:20:00Z"/>
                <w:rFonts w:ascii="Open Sans" w:eastAsia="Open Sans" w:hAnsi="Open Sans" w:cs="Times New Roman"/>
              </w:rPr>
            </w:pPr>
            <w:ins w:id="6623" w:author="Salah Soliman" w:date="2020-01-31T16:20:00Z">
              <w:r w:rsidRPr="009A0C32">
                <w:rPr>
                  <w:rFonts w:ascii="Open Sans" w:eastAsia="Open Sans" w:hAnsi="Open Sans" w:cs="Times New Roman"/>
                  <w:noProof/>
                  <w:rPrChange w:id="6624" w:author="Unknown">
                    <w:rPr>
                      <w:noProof/>
                    </w:rPr>
                  </w:rPrChange>
                </w:rPr>
                <mc:AlternateContent>
                  <mc:Choice Requires="wps">
                    <w:drawing>
                      <wp:inline distT="0" distB="0" distL="0" distR="0" wp14:anchorId="20FE6192" wp14:editId="59F1E1A0">
                        <wp:extent cx="207034" cy="207034"/>
                        <wp:effectExtent l="19050" t="19050" r="21590" b="21590"/>
                        <wp:docPr id="96" name="Oval 96"/>
                        <wp:cNvGraphicFramePr/>
                        <a:graphic xmlns:a="http://schemas.openxmlformats.org/drawingml/2006/main">
                          <a:graphicData uri="http://schemas.microsoft.com/office/word/2010/wordprocessingShape">
                            <wps:wsp>
                              <wps:cNvSpPr/>
                              <wps:spPr>
                                <a:xfrm>
                                  <a:off x="0" y="0"/>
                                  <a:ext cx="207034" cy="207034"/>
                                </a:xfrm>
                                <a:prstGeom prst="ellipse">
                                  <a:avLst/>
                                </a:prstGeom>
                                <a:noFill/>
                                <a:ln w="28575" cap="flat" cmpd="sng" algn="ctr">
                                  <a:solidFill>
                                    <a:srgbClr val="DBDBDB">
                                      <a:lumMod val="9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w16se="http://schemas.microsoft.com/office/word/2015/wordml/symex" xmlns:cx1="http://schemas.microsoft.com/office/drawing/2015/9/8/chartex" xmlns:cx="http://schemas.microsoft.com/office/drawing/2014/chartex">
                    <w:pict>
                      <v:oval w14:anchorId="0EF58AB1" id="Oval 96" o:spid="_x0000_s1026" style="width:16.3pt;height:16.3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" filled="f" strokecolor="#c5c5c5" strokeweight="2.25pt">
                        <v:stroke joinstyle="miter"/>
                        <w10:anchorlock/>
                      </v:oval>
                    </w:pict>
                  </mc:Fallback>
                </mc:AlternateContent>
              </w:r>
            </w:ins>
          </w:p>
        </w:tc>
        <w:tc>
          <w:tcPr>
            <w:tcW w:w="450" w:type="dxa"/>
            <w:shd w:val="clear" w:color="auto" w:fill="FFFFFF" w:themeFill="background1"/>
            <w:vAlign w:val="center"/>
            <w:tcPrChange w:id="6625" w:author="Alicia Romero Lopez" w:date="2020-01-31T09:48:00Z">
              <w:tcPr>
                <w:tcW w:w="450" w:type="dxa"/>
                <w:shd w:val="clear" w:color="auto" w:fill="FFFFFF"/>
              </w:tcPr>
            </w:tcPrChange>
          </w:tcPr>
          <w:p w14:paraId="02772CE4" w14:textId="77777777" w:rsidR="009A0C32" w:rsidRPr="009A0C32" w:rsidRDefault="009A0C32" w:rsidP="009A0C32">
            <w:pPr>
              <w:spacing w:before="120"/>
              <w:rPr>
                <w:ins w:id="6626" w:author="Salah Soliman" w:date="2020-01-31T16:20:00Z"/>
                <w:rFonts w:ascii="Open Sans Semibold" w:eastAsia="Open Sans" w:hAnsi="Open Sans Semibold" w:cs="Open Sans Semibold"/>
              </w:rPr>
            </w:pPr>
            <w:ins w:id="6627" w:author="Salah Soliman" w:date="2020-01-31T16:20:00Z">
              <w:r w:rsidRPr="009A0C32">
                <w:rPr>
                  <w:rFonts w:ascii="Open Sans Semibold" w:eastAsia="Open Sans" w:hAnsi="Open Sans Semibold" w:cs="Open Sans Semibold"/>
                </w:rPr>
                <w:t>a.</w:t>
              </w:r>
            </w:ins>
          </w:p>
        </w:tc>
        <w:tc>
          <w:tcPr>
            <w:tcW w:w="8841" w:type="dxa"/>
            <w:gridSpan w:val="3"/>
            <w:shd w:val="clear" w:color="auto" w:fill="FFFFFF" w:themeFill="background1"/>
            <w:vAlign w:val="center"/>
            <w:tcPrChange w:id="6628" w:author="Alicia Romero Lopez" w:date="2020-01-31T09:48:00Z">
              <w:tcPr>
                <w:tcW w:w="8841" w:type="dxa"/>
                <w:gridSpan w:val="3"/>
                <w:shd w:val="clear" w:color="auto" w:fill="FFFFFF"/>
              </w:tcPr>
            </w:tcPrChange>
          </w:tcPr>
          <w:p w14:paraId="3101EB04" w14:textId="77777777" w:rsidR="009A0C32" w:rsidRPr="009A0C32" w:rsidRDefault="009A0C32" w:rsidP="009A0C32">
            <w:pPr>
              <w:spacing w:before="120"/>
              <w:rPr>
                <w:ins w:id="6629" w:author="Salah Soliman" w:date="2020-01-31T16:20:00Z"/>
                <w:rFonts w:ascii="Open Sans" w:eastAsia="Open Sans" w:hAnsi="Open Sans" w:cs="Times New Roman"/>
              </w:rPr>
            </w:pPr>
            <w:ins w:id="6630" w:author="Salah Soliman" w:date="2020-01-31T16:20:00Z">
              <w:r w:rsidRPr="009A0C32">
                <w:rPr>
                  <w:rFonts w:ascii="Open Sans" w:eastAsia="Open Sans" w:hAnsi="Open Sans" w:cs="Times New Roman"/>
                  <w:highlight w:val="green"/>
                </w:rPr>
                <w:t>Mode.</w:t>
              </w:r>
            </w:ins>
          </w:p>
        </w:tc>
        <w:tc>
          <w:tcPr>
            <w:tcW w:w="270" w:type="dxa"/>
            <w:shd w:val="clear" w:color="auto" w:fill="FAFAFA"/>
            <w:tcPrChange w:id="6631" w:author="Alicia Romero Lopez" w:date="2020-01-31T09:48:00Z">
              <w:tcPr>
                <w:tcW w:w="0" w:type="auto"/>
              </w:tcPr>
            </w:tcPrChange>
          </w:tcPr>
          <w:p w14:paraId="31A1B72C" w14:textId="77777777" w:rsidR="009A0C32" w:rsidRPr="009A0C32" w:rsidRDefault="009A0C32" w:rsidP="009A0C32">
            <w:pPr>
              <w:rPr>
                <w:ins w:id="6632" w:author="Salah Soliman" w:date="2020-01-31T16:20:00Z"/>
                <w:rFonts w:ascii="Open Sans" w:eastAsia="Open Sans" w:hAnsi="Open Sans" w:cs="Times New Roman"/>
              </w:rPr>
            </w:pPr>
          </w:p>
        </w:tc>
      </w:tr>
      <w:tr w:rsidR="009A0C32" w:rsidRPr="009A0C32" w14:paraId="6FC1BA2B" w14:textId="77777777" w:rsidTr="51235A2F">
        <w:trPr>
          <w:cantSplit/>
          <w:trHeight w:val="20"/>
          <w:ins w:id="6633" w:author="Salah Soliman" w:date="2020-01-31T16:20:00Z"/>
        </w:trPr>
        <w:tc>
          <w:tcPr>
            <w:tcW w:w="265" w:type="dxa"/>
            <w:shd w:val="clear" w:color="auto" w:fill="FAFAFA"/>
            <w:tcPrChange w:id="6634" w:author="Alicia Romero Lopez" w:date="2020-01-31T09:48:00Z">
              <w:tcPr>
                <w:tcW w:w="0" w:type="auto"/>
              </w:tcPr>
            </w:tcPrChange>
          </w:tcPr>
          <w:p w14:paraId="36F9C4A3" w14:textId="77777777" w:rsidR="009A0C32" w:rsidRPr="009A0C32" w:rsidRDefault="009A0C32" w:rsidP="009A0C32">
            <w:pPr>
              <w:rPr>
                <w:ins w:id="6635" w:author="Salah Soliman" w:date="2020-01-31T16:20:00Z"/>
                <w:rFonts w:ascii="Open Sans" w:eastAsia="Open Sans" w:hAnsi="Open Sans" w:cs="Times New Roman"/>
                <w:color w:val="404040"/>
                <w:sz w:val="16"/>
                <w:szCs w:val="16"/>
              </w:rPr>
            </w:pPr>
          </w:p>
        </w:tc>
        <w:tc>
          <w:tcPr>
            <w:tcW w:w="630" w:type="dxa"/>
            <w:shd w:val="clear" w:color="auto" w:fill="FAFAFA"/>
            <w:vAlign w:val="center"/>
            <w:tcPrChange w:id="6636" w:author="Alicia Romero Lopez" w:date="2020-01-31T09:48:00Z">
              <w:tcPr>
                <w:tcW w:w="630" w:type="dxa"/>
                <w:shd w:val="clear" w:color="auto" w:fill="FAFAFA"/>
              </w:tcPr>
            </w:tcPrChange>
          </w:tcPr>
          <w:p w14:paraId="26F98219" w14:textId="77777777" w:rsidR="009A0C32" w:rsidRPr="009A0C32" w:rsidRDefault="009A0C32" w:rsidP="009A0C32">
            <w:pPr>
              <w:rPr>
                <w:ins w:id="6637" w:author="Salah Soliman" w:date="2020-01-31T16:20:00Z"/>
                <w:rFonts w:ascii="Open Sans" w:eastAsia="Open Sans" w:hAnsi="Open Sans" w:cs="Times New Roman"/>
                <w:color w:val="404040"/>
                <w:sz w:val="16"/>
                <w:szCs w:val="16"/>
              </w:rPr>
            </w:pPr>
          </w:p>
        </w:tc>
        <w:tc>
          <w:tcPr>
            <w:tcW w:w="3330" w:type="dxa"/>
            <w:gridSpan w:val="2"/>
            <w:shd w:val="clear" w:color="auto" w:fill="FAFAFA"/>
            <w:vAlign w:val="center"/>
            <w:tcPrChange w:id="6638" w:author="Alicia Romero Lopez" w:date="2020-01-31T09:48:00Z">
              <w:tcPr>
                <w:tcW w:w="3330" w:type="dxa"/>
                <w:gridSpan w:val="2"/>
                <w:shd w:val="clear" w:color="auto" w:fill="FAFAFA"/>
              </w:tcPr>
            </w:tcPrChange>
          </w:tcPr>
          <w:p w14:paraId="4D00CD9A" w14:textId="77777777" w:rsidR="009A0C32" w:rsidRPr="009A0C32" w:rsidRDefault="009A0C32" w:rsidP="009A0C32">
            <w:pPr>
              <w:rPr>
                <w:ins w:id="6639" w:author="Salah Soliman" w:date="2020-01-31T16:20:00Z"/>
                <w:rFonts w:ascii="Open Sans" w:eastAsia="Open Sans" w:hAnsi="Open Sans" w:cs="Times New Roman"/>
                <w:color w:val="404040"/>
                <w:sz w:val="16"/>
                <w:szCs w:val="16"/>
              </w:rPr>
            </w:pPr>
          </w:p>
        </w:tc>
        <w:tc>
          <w:tcPr>
            <w:tcW w:w="1980" w:type="dxa"/>
            <w:shd w:val="clear" w:color="auto" w:fill="FAFAFA"/>
            <w:vAlign w:val="center"/>
            <w:tcPrChange w:id="6640" w:author="Alicia Romero Lopez" w:date="2020-01-31T09:48:00Z">
              <w:tcPr>
                <w:tcW w:w="1980" w:type="dxa"/>
                <w:shd w:val="clear" w:color="auto" w:fill="FAFAFA"/>
              </w:tcPr>
            </w:tcPrChange>
          </w:tcPr>
          <w:p w14:paraId="32DC6297" w14:textId="77777777" w:rsidR="009A0C32" w:rsidRPr="009A0C32" w:rsidRDefault="009A0C32" w:rsidP="009A0C32">
            <w:pPr>
              <w:rPr>
                <w:ins w:id="6641" w:author="Salah Soliman" w:date="2020-01-31T16:20:00Z"/>
                <w:rFonts w:ascii="Open Sans" w:eastAsia="Open Sans" w:hAnsi="Open Sans" w:cs="Times New Roman"/>
                <w:color w:val="404040"/>
                <w:sz w:val="16"/>
                <w:szCs w:val="16"/>
              </w:rPr>
            </w:pPr>
          </w:p>
        </w:tc>
        <w:tc>
          <w:tcPr>
            <w:tcW w:w="3981" w:type="dxa"/>
            <w:shd w:val="clear" w:color="auto" w:fill="FAFAFA"/>
            <w:vAlign w:val="center"/>
            <w:tcPrChange w:id="6642" w:author="Alicia Romero Lopez" w:date="2020-01-31T09:48:00Z">
              <w:tcPr>
                <w:tcW w:w="3981" w:type="dxa"/>
                <w:shd w:val="clear" w:color="auto" w:fill="FAFAFA"/>
              </w:tcPr>
            </w:tcPrChange>
          </w:tcPr>
          <w:p w14:paraId="4BBF05EF" w14:textId="77777777" w:rsidR="009A0C32" w:rsidRPr="009A0C32" w:rsidRDefault="009A0C32" w:rsidP="009A0C32">
            <w:pPr>
              <w:rPr>
                <w:ins w:id="6643" w:author="Salah Soliman" w:date="2020-01-31T16:20:00Z"/>
                <w:rFonts w:ascii="Open Sans" w:eastAsia="Open Sans" w:hAnsi="Open Sans" w:cs="Times New Roman"/>
                <w:noProof/>
                <w:color w:val="404040"/>
                <w:sz w:val="16"/>
                <w:szCs w:val="16"/>
              </w:rPr>
            </w:pPr>
          </w:p>
        </w:tc>
        <w:tc>
          <w:tcPr>
            <w:tcW w:w="270" w:type="dxa"/>
            <w:shd w:val="clear" w:color="auto" w:fill="FAFAFA"/>
            <w:tcPrChange w:id="6644" w:author="Alicia Romero Lopez" w:date="2020-01-31T09:48:00Z">
              <w:tcPr>
                <w:tcW w:w="0" w:type="auto"/>
              </w:tcPr>
            </w:tcPrChange>
          </w:tcPr>
          <w:p w14:paraId="7A537BCF" w14:textId="77777777" w:rsidR="009A0C32" w:rsidRPr="009A0C32" w:rsidRDefault="009A0C32" w:rsidP="009A0C32">
            <w:pPr>
              <w:rPr>
                <w:ins w:id="6645" w:author="Salah Soliman" w:date="2020-01-31T16:20:00Z"/>
                <w:rFonts w:ascii="Open Sans" w:eastAsia="Open Sans" w:hAnsi="Open Sans" w:cs="Times New Roman"/>
                <w:color w:val="404040"/>
                <w:sz w:val="16"/>
                <w:szCs w:val="16"/>
              </w:rPr>
            </w:pPr>
          </w:p>
        </w:tc>
      </w:tr>
      <w:tr w:rsidR="009A0C32" w:rsidRPr="009A0C32" w14:paraId="54FF49C5" w14:textId="77777777" w:rsidTr="51235A2F">
        <w:trPr>
          <w:cantSplit/>
          <w:ins w:id="6646" w:author="Salah Soliman" w:date="2020-01-31T16:20:00Z"/>
        </w:trPr>
        <w:tc>
          <w:tcPr>
            <w:tcW w:w="265" w:type="dxa"/>
            <w:shd w:val="clear" w:color="auto" w:fill="FAFAFA"/>
            <w:tcPrChange w:id="6647" w:author="Alicia Romero Lopez" w:date="2020-01-31T09:48:00Z">
              <w:tcPr>
                <w:tcW w:w="0" w:type="auto"/>
              </w:tcPr>
            </w:tcPrChange>
          </w:tcPr>
          <w:p w14:paraId="760FFB21" w14:textId="77777777" w:rsidR="009A0C32" w:rsidRPr="009A0C32" w:rsidRDefault="009A0C32" w:rsidP="009A0C32">
            <w:pPr>
              <w:rPr>
                <w:ins w:id="6648" w:author="Salah Soliman" w:date="2020-01-31T16:20:00Z"/>
                <w:rFonts w:ascii="Open Sans" w:eastAsia="Open Sans" w:hAnsi="Open Sans" w:cs="Times New Roman"/>
              </w:rPr>
            </w:pPr>
          </w:p>
        </w:tc>
        <w:tc>
          <w:tcPr>
            <w:tcW w:w="630" w:type="dxa"/>
            <w:shd w:val="clear" w:color="auto" w:fill="FFFFFF" w:themeFill="background1"/>
            <w:vAlign w:val="center"/>
            <w:tcPrChange w:id="6649" w:author="Alicia Romero Lopez" w:date="2020-01-31T09:48:00Z">
              <w:tcPr>
                <w:tcW w:w="630" w:type="dxa"/>
                <w:shd w:val="clear" w:color="auto" w:fill="FFFFFF"/>
              </w:tcPr>
            </w:tcPrChange>
          </w:tcPr>
          <w:p w14:paraId="5E221666" w14:textId="77777777" w:rsidR="009A0C32" w:rsidRPr="009A0C32" w:rsidRDefault="009A0C32" w:rsidP="009A0C32">
            <w:pPr>
              <w:spacing w:before="120"/>
              <w:rPr>
                <w:ins w:id="6650" w:author="Salah Soliman" w:date="2020-01-31T16:20:00Z"/>
                <w:rFonts w:ascii="Open Sans" w:eastAsia="Open Sans" w:hAnsi="Open Sans" w:cs="Times New Roman"/>
                <w:noProof/>
              </w:rPr>
            </w:pPr>
            <w:ins w:id="6651" w:author="Salah Soliman" w:date="2020-01-31T16:20:00Z">
              <w:r w:rsidRPr="009A0C32">
                <w:rPr>
                  <w:rFonts w:ascii="Open Sans" w:eastAsia="Open Sans" w:hAnsi="Open Sans" w:cs="Times New Roman"/>
                  <w:noProof/>
                  <w:rPrChange w:id="6652" w:author="Unknown">
                    <w:rPr>
                      <w:noProof/>
                    </w:rPr>
                  </w:rPrChange>
                </w:rPr>
                <mc:AlternateContent>
                  <mc:Choice Requires="wps">
                    <w:drawing>
                      <wp:inline distT="0" distB="0" distL="0" distR="0" wp14:anchorId="2F698AD2" wp14:editId="7EFF7001">
                        <wp:extent cx="207034" cy="207034"/>
                        <wp:effectExtent l="19050" t="19050" r="21590" b="21590"/>
                        <wp:docPr id="97" name="Oval 97"/>
                        <wp:cNvGraphicFramePr/>
                        <a:graphic xmlns:a="http://schemas.openxmlformats.org/drawingml/2006/main">
                          <a:graphicData uri="http://schemas.microsoft.com/office/word/2010/wordprocessingShape">
                            <wps:wsp>
                              <wps:cNvSpPr/>
                              <wps:spPr>
                                <a:xfrm>
                                  <a:off x="0" y="0"/>
                                  <a:ext cx="207034" cy="207034"/>
                                </a:xfrm>
                                <a:prstGeom prst="ellipse">
                                  <a:avLst/>
                                </a:prstGeom>
                                <a:noFill/>
                                <a:ln w="28575" cap="flat" cmpd="sng" algn="ctr">
                                  <a:solidFill>
                                    <a:srgbClr val="DBDBDB">
                                      <a:lumMod val="9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w16se="http://schemas.microsoft.com/office/word/2015/wordml/symex" xmlns:cx1="http://schemas.microsoft.com/office/drawing/2015/9/8/chartex" xmlns:cx="http://schemas.microsoft.com/office/drawing/2014/chartex">
                    <w:pict>
                      <v:oval w14:anchorId="44B1AD5C" id="Oval 97" o:spid="_x0000_s1026" style="width:16.3pt;height:16.3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" filled="f" strokecolor="#c5c5c5" strokeweight="2.25pt">
                        <v:stroke joinstyle="miter"/>
                        <w10:anchorlock/>
                      </v:oval>
                    </w:pict>
                  </mc:Fallback>
                </mc:AlternateContent>
              </w:r>
            </w:ins>
          </w:p>
        </w:tc>
        <w:tc>
          <w:tcPr>
            <w:tcW w:w="450" w:type="dxa"/>
            <w:shd w:val="clear" w:color="auto" w:fill="FFFFFF" w:themeFill="background1"/>
            <w:vAlign w:val="center"/>
            <w:tcPrChange w:id="6653" w:author="Alicia Romero Lopez" w:date="2020-01-31T09:48:00Z">
              <w:tcPr>
                <w:tcW w:w="450" w:type="dxa"/>
                <w:shd w:val="clear" w:color="auto" w:fill="FFFFFF"/>
              </w:tcPr>
            </w:tcPrChange>
          </w:tcPr>
          <w:p w14:paraId="5CC2392B" w14:textId="77777777" w:rsidR="009A0C32" w:rsidRPr="009A0C32" w:rsidRDefault="009A0C32" w:rsidP="009A0C32">
            <w:pPr>
              <w:spacing w:before="120"/>
              <w:rPr>
                <w:ins w:id="6654" w:author="Salah Soliman" w:date="2020-01-31T16:20:00Z"/>
                <w:rFonts w:ascii="Open Sans Semibold" w:eastAsia="Open Sans" w:hAnsi="Open Sans Semibold" w:cs="Open Sans Semibold"/>
              </w:rPr>
            </w:pPr>
            <w:ins w:id="6655" w:author="Salah Soliman" w:date="2020-01-31T16:20:00Z">
              <w:r w:rsidRPr="009A0C32">
                <w:rPr>
                  <w:rFonts w:ascii="Open Sans Semibold" w:eastAsia="Open Sans" w:hAnsi="Open Sans Semibold" w:cs="Open Sans Semibold"/>
                </w:rPr>
                <w:t>b.</w:t>
              </w:r>
            </w:ins>
          </w:p>
        </w:tc>
        <w:tc>
          <w:tcPr>
            <w:tcW w:w="8841" w:type="dxa"/>
            <w:gridSpan w:val="3"/>
            <w:shd w:val="clear" w:color="auto" w:fill="FFFFFF" w:themeFill="background1"/>
            <w:vAlign w:val="center"/>
            <w:tcPrChange w:id="6656" w:author="Alicia Romero Lopez" w:date="2020-01-31T09:48:00Z">
              <w:tcPr>
                <w:tcW w:w="8841" w:type="dxa"/>
                <w:gridSpan w:val="3"/>
                <w:shd w:val="clear" w:color="auto" w:fill="FFFFFF"/>
              </w:tcPr>
            </w:tcPrChange>
          </w:tcPr>
          <w:p w14:paraId="221818F7" w14:textId="77777777" w:rsidR="009A0C32" w:rsidRPr="009A0C32" w:rsidRDefault="009A0C32" w:rsidP="009A0C32">
            <w:pPr>
              <w:spacing w:before="120"/>
              <w:rPr>
                <w:ins w:id="6657" w:author="Salah Soliman" w:date="2020-01-31T16:20:00Z"/>
                <w:rFonts w:ascii="Open Sans" w:eastAsia="Open Sans" w:hAnsi="Open Sans" w:cs="Times New Roman"/>
              </w:rPr>
            </w:pPr>
            <w:ins w:id="6658" w:author="Salah Soliman" w:date="2020-01-31T16:20:00Z">
              <w:r w:rsidRPr="009A0C32">
                <w:rPr>
                  <w:rFonts w:ascii="Open Sans" w:eastAsia="Open Sans" w:hAnsi="Open Sans" w:cs="Times New Roman"/>
                </w:rPr>
                <w:t>Median.</w:t>
              </w:r>
            </w:ins>
          </w:p>
        </w:tc>
        <w:tc>
          <w:tcPr>
            <w:tcW w:w="270" w:type="dxa"/>
            <w:shd w:val="clear" w:color="auto" w:fill="FAFAFA"/>
            <w:tcPrChange w:id="6659" w:author="Alicia Romero Lopez" w:date="2020-01-31T09:48:00Z">
              <w:tcPr>
                <w:tcW w:w="0" w:type="auto"/>
              </w:tcPr>
            </w:tcPrChange>
          </w:tcPr>
          <w:p w14:paraId="11827641" w14:textId="77777777" w:rsidR="009A0C32" w:rsidRPr="009A0C32" w:rsidRDefault="009A0C32" w:rsidP="009A0C32">
            <w:pPr>
              <w:rPr>
                <w:ins w:id="6660" w:author="Salah Soliman" w:date="2020-01-31T16:20:00Z"/>
                <w:rFonts w:ascii="Open Sans" w:eastAsia="Open Sans" w:hAnsi="Open Sans" w:cs="Times New Roman"/>
              </w:rPr>
            </w:pPr>
          </w:p>
        </w:tc>
      </w:tr>
      <w:tr w:rsidR="009A0C32" w:rsidRPr="009A0C32" w14:paraId="08BD1DF5" w14:textId="77777777" w:rsidTr="51235A2F">
        <w:trPr>
          <w:cantSplit/>
          <w:trHeight w:val="20"/>
          <w:ins w:id="6661" w:author="Salah Soliman" w:date="2020-01-31T16:20:00Z"/>
        </w:trPr>
        <w:tc>
          <w:tcPr>
            <w:tcW w:w="265" w:type="dxa"/>
            <w:shd w:val="clear" w:color="auto" w:fill="FAFAFA"/>
            <w:tcPrChange w:id="6662" w:author="Alicia Romero Lopez" w:date="2020-01-31T09:48:00Z">
              <w:tcPr>
                <w:tcW w:w="0" w:type="auto"/>
              </w:tcPr>
            </w:tcPrChange>
          </w:tcPr>
          <w:p w14:paraId="60BDE035" w14:textId="77777777" w:rsidR="009A0C32" w:rsidRPr="009A0C32" w:rsidRDefault="009A0C32" w:rsidP="009A0C32">
            <w:pPr>
              <w:rPr>
                <w:ins w:id="6663" w:author="Salah Soliman" w:date="2020-01-31T16:20:00Z"/>
                <w:rFonts w:ascii="Open Sans" w:eastAsia="Open Sans" w:hAnsi="Open Sans" w:cs="Times New Roman"/>
                <w:color w:val="404040"/>
                <w:sz w:val="16"/>
                <w:szCs w:val="16"/>
              </w:rPr>
            </w:pPr>
          </w:p>
        </w:tc>
        <w:tc>
          <w:tcPr>
            <w:tcW w:w="630" w:type="dxa"/>
            <w:shd w:val="clear" w:color="auto" w:fill="FAFAFA"/>
            <w:vAlign w:val="center"/>
            <w:tcPrChange w:id="6664" w:author="Alicia Romero Lopez" w:date="2020-01-31T09:48:00Z">
              <w:tcPr>
                <w:tcW w:w="630" w:type="dxa"/>
                <w:shd w:val="clear" w:color="auto" w:fill="FAFAFA"/>
              </w:tcPr>
            </w:tcPrChange>
          </w:tcPr>
          <w:p w14:paraId="6F4F42B1" w14:textId="77777777" w:rsidR="009A0C32" w:rsidRPr="009A0C32" w:rsidRDefault="009A0C32" w:rsidP="009A0C32">
            <w:pPr>
              <w:rPr>
                <w:ins w:id="6665" w:author="Salah Soliman" w:date="2020-01-31T16:20:00Z"/>
                <w:rFonts w:ascii="Open Sans" w:eastAsia="Open Sans" w:hAnsi="Open Sans" w:cs="Times New Roman"/>
                <w:color w:val="404040"/>
                <w:sz w:val="16"/>
                <w:szCs w:val="16"/>
              </w:rPr>
            </w:pPr>
          </w:p>
        </w:tc>
        <w:tc>
          <w:tcPr>
            <w:tcW w:w="3330" w:type="dxa"/>
            <w:gridSpan w:val="2"/>
            <w:shd w:val="clear" w:color="auto" w:fill="FAFAFA"/>
            <w:vAlign w:val="center"/>
            <w:tcPrChange w:id="6666" w:author="Alicia Romero Lopez" w:date="2020-01-31T09:48:00Z">
              <w:tcPr>
                <w:tcW w:w="3330" w:type="dxa"/>
                <w:gridSpan w:val="2"/>
                <w:shd w:val="clear" w:color="auto" w:fill="FAFAFA"/>
              </w:tcPr>
            </w:tcPrChange>
          </w:tcPr>
          <w:p w14:paraId="4EBE80A7" w14:textId="77777777" w:rsidR="009A0C32" w:rsidRPr="009A0C32" w:rsidRDefault="009A0C32" w:rsidP="009A0C32">
            <w:pPr>
              <w:rPr>
                <w:ins w:id="6667" w:author="Salah Soliman" w:date="2020-01-31T16:20:00Z"/>
                <w:rFonts w:ascii="Open Sans" w:eastAsia="Open Sans" w:hAnsi="Open Sans" w:cs="Times New Roman"/>
                <w:color w:val="404040"/>
                <w:sz w:val="16"/>
                <w:szCs w:val="16"/>
              </w:rPr>
            </w:pPr>
          </w:p>
        </w:tc>
        <w:tc>
          <w:tcPr>
            <w:tcW w:w="1980" w:type="dxa"/>
            <w:shd w:val="clear" w:color="auto" w:fill="FAFAFA"/>
            <w:vAlign w:val="center"/>
            <w:tcPrChange w:id="6668" w:author="Alicia Romero Lopez" w:date="2020-01-31T09:48:00Z">
              <w:tcPr>
                <w:tcW w:w="1980" w:type="dxa"/>
                <w:shd w:val="clear" w:color="auto" w:fill="FAFAFA"/>
              </w:tcPr>
            </w:tcPrChange>
          </w:tcPr>
          <w:p w14:paraId="7D5A6659" w14:textId="77777777" w:rsidR="009A0C32" w:rsidRPr="009A0C32" w:rsidRDefault="009A0C32" w:rsidP="009A0C32">
            <w:pPr>
              <w:rPr>
                <w:ins w:id="6669" w:author="Salah Soliman" w:date="2020-01-31T16:20:00Z"/>
                <w:rFonts w:ascii="Open Sans" w:eastAsia="Open Sans" w:hAnsi="Open Sans" w:cs="Times New Roman"/>
                <w:color w:val="404040"/>
                <w:sz w:val="16"/>
                <w:szCs w:val="16"/>
              </w:rPr>
            </w:pPr>
          </w:p>
        </w:tc>
        <w:tc>
          <w:tcPr>
            <w:tcW w:w="3981" w:type="dxa"/>
            <w:shd w:val="clear" w:color="auto" w:fill="FAFAFA"/>
            <w:vAlign w:val="center"/>
            <w:tcPrChange w:id="6670" w:author="Alicia Romero Lopez" w:date="2020-01-31T09:48:00Z">
              <w:tcPr>
                <w:tcW w:w="3981" w:type="dxa"/>
                <w:shd w:val="clear" w:color="auto" w:fill="FAFAFA"/>
              </w:tcPr>
            </w:tcPrChange>
          </w:tcPr>
          <w:p w14:paraId="101562D0" w14:textId="77777777" w:rsidR="009A0C32" w:rsidRPr="009A0C32" w:rsidRDefault="009A0C32" w:rsidP="009A0C32">
            <w:pPr>
              <w:rPr>
                <w:ins w:id="6671" w:author="Salah Soliman" w:date="2020-01-31T16:20:00Z"/>
                <w:rFonts w:ascii="Open Sans" w:eastAsia="Open Sans" w:hAnsi="Open Sans" w:cs="Times New Roman"/>
                <w:noProof/>
                <w:color w:val="404040"/>
                <w:sz w:val="16"/>
                <w:szCs w:val="16"/>
              </w:rPr>
            </w:pPr>
          </w:p>
        </w:tc>
        <w:tc>
          <w:tcPr>
            <w:tcW w:w="270" w:type="dxa"/>
            <w:shd w:val="clear" w:color="auto" w:fill="FAFAFA"/>
            <w:tcPrChange w:id="6672" w:author="Alicia Romero Lopez" w:date="2020-01-31T09:48:00Z">
              <w:tcPr>
                <w:tcW w:w="0" w:type="auto"/>
              </w:tcPr>
            </w:tcPrChange>
          </w:tcPr>
          <w:p w14:paraId="1F7C906B" w14:textId="77777777" w:rsidR="009A0C32" w:rsidRPr="009A0C32" w:rsidRDefault="009A0C32" w:rsidP="009A0C32">
            <w:pPr>
              <w:rPr>
                <w:ins w:id="6673" w:author="Salah Soliman" w:date="2020-01-31T16:20:00Z"/>
                <w:rFonts w:ascii="Open Sans" w:eastAsia="Open Sans" w:hAnsi="Open Sans" w:cs="Times New Roman"/>
                <w:color w:val="404040"/>
                <w:sz w:val="16"/>
                <w:szCs w:val="16"/>
              </w:rPr>
            </w:pPr>
          </w:p>
        </w:tc>
      </w:tr>
      <w:tr w:rsidR="009A0C32" w:rsidRPr="009A0C32" w14:paraId="60E15B46" w14:textId="77777777" w:rsidTr="51235A2F">
        <w:trPr>
          <w:cantSplit/>
          <w:ins w:id="6674" w:author="Salah Soliman" w:date="2020-01-31T16:20:00Z"/>
        </w:trPr>
        <w:tc>
          <w:tcPr>
            <w:tcW w:w="265" w:type="dxa"/>
            <w:shd w:val="clear" w:color="auto" w:fill="FAFAFA"/>
            <w:tcPrChange w:id="6675" w:author="Alicia Romero Lopez" w:date="2020-01-31T09:48:00Z">
              <w:tcPr>
                <w:tcW w:w="0" w:type="auto"/>
              </w:tcPr>
            </w:tcPrChange>
          </w:tcPr>
          <w:p w14:paraId="5A33059C" w14:textId="77777777" w:rsidR="009A0C32" w:rsidRPr="009A0C32" w:rsidRDefault="009A0C32" w:rsidP="009A0C32">
            <w:pPr>
              <w:rPr>
                <w:ins w:id="6676" w:author="Salah Soliman" w:date="2020-01-31T16:20:00Z"/>
                <w:rFonts w:ascii="Open Sans" w:eastAsia="Open Sans" w:hAnsi="Open Sans" w:cs="Times New Roman"/>
              </w:rPr>
            </w:pPr>
          </w:p>
        </w:tc>
        <w:tc>
          <w:tcPr>
            <w:tcW w:w="630" w:type="dxa"/>
            <w:shd w:val="clear" w:color="auto" w:fill="FFFFFF" w:themeFill="background1"/>
            <w:vAlign w:val="center"/>
            <w:tcPrChange w:id="6677" w:author="Alicia Romero Lopez" w:date="2020-01-31T09:48:00Z">
              <w:tcPr>
                <w:tcW w:w="630" w:type="dxa"/>
                <w:shd w:val="clear" w:color="auto" w:fill="FFFFFF"/>
              </w:tcPr>
            </w:tcPrChange>
          </w:tcPr>
          <w:p w14:paraId="726B280E" w14:textId="77777777" w:rsidR="009A0C32" w:rsidRPr="009A0C32" w:rsidRDefault="009A0C32" w:rsidP="009A0C32">
            <w:pPr>
              <w:spacing w:before="120"/>
              <w:rPr>
                <w:ins w:id="6678" w:author="Salah Soliman" w:date="2020-01-31T16:20:00Z"/>
                <w:rFonts w:ascii="Open Sans" w:eastAsia="Open Sans" w:hAnsi="Open Sans" w:cs="Times New Roman"/>
                <w:noProof/>
              </w:rPr>
            </w:pPr>
            <w:ins w:id="6679" w:author="Salah Soliman" w:date="2020-01-31T16:20:00Z">
              <w:r w:rsidRPr="009A0C32">
                <w:rPr>
                  <w:rFonts w:ascii="Open Sans" w:eastAsia="Open Sans" w:hAnsi="Open Sans" w:cs="Times New Roman"/>
                  <w:noProof/>
                  <w:rPrChange w:id="6680" w:author="Unknown">
                    <w:rPr>
                      <w:noProof/>
                    </w:rPr>
                  </w:rPrChange>
                </w:rPr>
                <mc:AlternateContent>
                  <mc:Choice Requires="wps">
                    <w:drawing>
                      <wp:inline distT="0" distB="0" distL="0" distR="0" wp14:anchorId="2878CEC6" wp14:editId="3DA157DF">
                        <wp:extent cx="207034" cy="207034"/>
                        <wp:effectExtent l="19050" t="19050" r="21590" b="21590"/>
                        <wp:docPr id="99" name="Oval 99"/>
                        <wp:cNvGraphicFramePr/>
                        <a:graphic xmlns:a="http://schemas.openxmlformats.org/drawingml/2006/main">
                          <a:graphicData uri="http://schemas.microsoft.com/office/word/2010/wordprocessingShape">
                            <wps:wsp>
                              <wps:cNvSpPr/>
                              <wps:spPr>
                                <a:xfrm>
                                  <a:off x="0" y="0"/>
                                  <a:ext cx="207034" cy="207034"/>
                                </a:xfrm>
                                <a:prstGeom prst="ellipse">
                                  <a:avLst/>
                                </a:prstGeom>
                                <a:noFill/>
                                <a:ln w="28575" cap="flat" cmpd="sng" algn="ctr">
                                  <a:solidFill>
                                    <a:srgbClr val="DBDBDB">
                                      <a:lumMod val="9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w16se="http://schemas.microsoft.com/office/word/2015/wordml/symex" xmlns:cx1="http://schemas.microsoft.com/office/drawing/2015/9/8/chartex" xmlns:cx="http://schemas.microsoft.com/office/drawing/2014/chartex">
                    <w:pict>
                      <v:oval w14:anchorId="3209158D" id="Oval 99" o:spid="_x0000_s1026" style="width:16.3pt;height:16.3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" filled="f" strokecolor="#c5c5c5" strokeweight="2.25pt">
                        <v:stroke joinstyle="miter"/>
                        <w10:anchorlock/>
                      </v:oval>
                    </w:pict>
                  </mc:Fallback>
                </mc:AlternateContent>
              </w:r>
            </w:ins>
          </w:p>
        </w:tc>
        <w:tc>
          <w:tcPr>
            <w:tcW w:w="450" w:type="dxa"/>
            <w:shd w:val="clear" w:color="auto" w:fill="FFFFFF" w:themeFill="background1"/>
            <w:vAlign w:val="center"/>
            <w:tcPrChange w:id="6681" w:author="Alicia Romero Lopez" w:date="2020-01-31T09:48:00Z">
              <w:tcPr>
                <w:tcW w:w="450" w:type="dxa"/>
                <w:shd w:val="clear" w:color="auto" w:fill="FFFFFF"/>
              </w:tcPr>
            </w:tcPrChange>
          </w:tcPr>
          <w:p w14:paraId="13ECA0FE" w14:textId="77777777" w:rsidR="009A0C32" w:rsidRPr="009A0C32" w:rsidRDefault="009A0C32" w:rsidP="009A0C32">
            <w:pPr>
              <w:spacing w:before="120"/>
              <w:rPr>
                <w:ins w:id="6682" w:author="Salah Soliman" w:date="2020-01-31T16:20:00Z"/>
                <w:rFonts w:ascii="Open Sans Semibold" w:eastAsia="Open Sans" w:hAnsi="Open Sans Semibold" w:cs="Open Sans Semibold"/>
              </w:rPr>
            </w:pPr>
            <w:ins w:id="6683" w:author="Salah Soliman" w:date="2020-01-31T16:20:00Z">
              <w:r w:rsidRPr="009A0C32">
                <w:rPr>
                  <w:rFonts w:ascii="Open Sans Semibold" w:eastAsia="Open Sans" w:hAnsi="Open Sans Semibold" w:cs="Open Sans Semibold"/>
                </w:rPr>
                <w:t>c.</w:t>
              </w:r>
            </w:ins>
          </w:p>
        </w:tc>
        <w:tc>
          <w:tcPr>
            <w:tcW w:w="8841" w:type="dxa"/>
            <w:gridSpan w:val="3"/>
            <w:shd w:val="clear" w:color="auto" w:fill="FFFFFF" w:themeFill="background1"/>
            <w:vAlign w:val="center"/>
            <w:tcPrChange w:id="6684" w:author="Alicia Romero Lopez" w:date="2020-01-31T09:48:00Z">
              <w:tcPr>
                <w:tcW w:w="8841" w:type="dxa"/>
                <w:gridSpan w:val="3"/>
                <w:shd w:val="clear" w:color="auto" w:fill="FFFFFF"/>
              </w:tcPr>
            </w:tcPrChange>
          </w:tcPr>
          <w:p w14:paraId="77E8E625" w14:textId="77777777" w:rsidR="009A0C32" w:rsidRPr="009A0C32" w:rsidRDefault="009A0C32" w:rsidP="009A0C32">
            <w:pPr>
              <w:spacing w:before="120"/>
              <w:rPr>
                <w:ins w:id="6685" w:author="Salah Soliman" w:date="2020-01-31T16:20:00Z"/>
                <w:rFonts w:ascii="Open Sans" w:eastAsia="Open Sans" w:hAnsi="Open Sans" w:cs="Times New Roman"/>
              </w:rPr>
            </w:pPr>
            <w:ins w:id="6686" w:author="Salah Soliman" w:date="2020-01-31T16:20:00Z">
              <w:r w:rsidRPr="009A0C32">
                <w:rPr>
                  <w:rFonts w:ascii="Open Sans" w:eastAsia="Open Sans" w:hAnsi="Open Sans" w:cs="Open Sans"/>
                </w:rPr>
                <w:t>Mean.</w:t>
              </w:r>
            </w:ins>
          </w:p>
        </w:tc>
        <w:tc>
          <w:tcPr>
            <w:tcW w:w="270" w:type="dxa"/>
            <w:shd w:val="clear" w:color="auto" w:fill="FAFAFA"/>
            <w:tcPrChange w:id="6687" w:author="Alicia Romero Lopez" w:date="2020-01-31T09:48:00Z">
              <w:tcPr>
                <w:tcW w:w="0" w:type="auto"/>
              </w:tcPr>
            </w:tcPrChange>
          </w:tcPr>
          <w:p w14:paraId="3CD20A49" w14:textId="77777777" w:rsidR="009A0C32" w:rsidRPr="009A0C32" w:rsidRDefault="009A0C32" w:rsidP="009A0C32">
            <w:pPr>
              <w:rPr>
                <w:ins w:id="6688" w:author="Salah Soliman" w:date="2020-01-31T16:20:00Z"/>
                <w:rFonts w:ascii="Open Sans" w:eastAsia="Open Sans" w:hAnsi="Open Sans" w:cs="Times New Roman"/>
              </w:rPr>
            </w:pPr>
          </w:p>
        </w:tc>
      </w:tr>
      <w:tr w:rsidR="009A0C32" w:rsidRPr="009A0C32" w14:paraId="47323A03" w14:textId="77777777" w:rsidTr="51235A2F">
        <w:trPr>
          <w:cantSplit/>
          <w:ins w:id="6689" w:author="Salah Soliman" w:date="2020-01-31T16:20:00Z"/>
        </w:trPr>
        <w:tc>
          <w:tcPr>
            <w:tcW w:w="265" w:type="dxa"/>
            <w:shd w:val="clear" w:color="auto" w:fill="FAFAFA"/>
            <w:tcPrChange w:id="6690" w:author="Alicia Romero Lopez" w:date="2020-01-31T09:48:00Z">
              <w:tcPr>
                <w:tcW w:w="0" w:type="auto"/>
              </w:tcPr>
            </w:tcPrChange>
          </w:tcPr>
          <w:p w14:paraId="40777495" w14:textId="77777777" w:rsidR="009A0C32" w:rsidRPr="009A0C32" w:rsidRDefault="009A0C32" w:rsidP="009A0C32">
            <w:pPr>
              <w:rPr>
                <w:ins w:id="6691" w:author="Salah Soliman" w:date="2020-01-31T16:20:00Z"/>
                <w:rFonts w:ascii="Open Sans" w:eastAsia="Open Sans" w:hAnsi="Open Sans" w:cs="Times New Roman"/>
                <w:color w:val="404040"/>
                <w:sz w:val="16"/>
                <w:szCs w:val="16"/>
              </w:rPr>
            </w:pPr>
          </w:p>
        </w:tc>
        <w:tc>
          <w:tcPr>
            <w:tcW w:w="3960" w:type="dxa"/>
            <w:gridSpan w:val="3"/>
            <w:shd w:val="clear" w:color="auto" w:fill="FAFAFA"/>
            <w:vAlign w:val="center"/>
            <w:tcPrChange w:id="6692" w:author="Alicia Romero Lopez" w:date="2020-01-31T09:48:00Z">
              <w:tcPr>
                <w:tcW w:w="3960" w:type="dxa"/>
                <w:gridSpan w:val="3"/>
                <w:shd w:val="clear" w:color="auto" w:fill="FAFAFA"/>
              </w:tcPr>
            </w:tcPrChange>
          </w:tcPr>
          <w:p w14:paraId="41C03E0A" w14:textId="77777777" w:rsidR="009A0C32" w:rsidRPr="009A0C32" w:rsidRDefault="009A0C32" w:rsidP="009A0C32">
            <w:pPr>
              <w:rPr>
                <w:ins w:id="6693" w:author="Salah Soliman" w:date="2020-01-31T16:20:00Z"/>
                <w:rFonts w:ascii="Open Sans" w:eastAsia="Open Sans" w:hAnsi="Open Sans" w:cs="Times New Roman"/>
                <w:color w:val="404040"/>
                <w:sz w:val="16"/>
                <w:szCs w:val="16"/>
              </w:rPr>
            </w:pPr>
          </w:p>
        </w:tc>
        <w:tc>
          <w:tcPr>
            <w:tcW w:w="1980" w:type="dxa"/>
            <w:shd w:val="clear" w:color="auto" w:fill="FAFAFA"/>
            <w:vAlign w:val="center"/>
            <w:tcPrChange w:id="6694" w:author="Alicia Romero Lopez" w:date="2020-01-31T09:48:00Z">
              <w:tcPr>
                <w:tcW w:w="1980" w:type="dxa"/>
                <w:shd w:val="clear" w:color="auto" w:fill="FAFAFA"/>
              </w:tcPr>
            </w:tcPrChange>
          </w:tcPr>
          <w:p w14:paraId="0718CB2C" w14:textId="77777777" w:rsidR="009A0C32" w:rsidRPr="009A0C32" w:rsidRDefault="009A0C32" w:rsidP="009A0C32">
            <w:pPr>
              <w:rPr>
                <w:ins w:id="6695" w:author="Salah Soliman" w:date="2020-01-31T16:20:00Z"/>
                <w:rFonts w:ascii="Open Sans" w:eastAsia="Open Sans" w:hAnsi="Open Sans" w:cs="Times New Roman"/>
                <w:color w:val="404040"/>
                <w:sz w:val="16"/>
                <w:szCs w:val="16"/>
              </w:rPr>
            </w:pPr>
          </w:p>
        </w:tc>
        <w:tc>
          <w:tcPr>
            <w:tcW w:w="3981" w:type="dxa"/>
            <w:shd w:val="clear" w:color="auto" w:fill="FAFAFA"/>
            <w:vAlign w:val="center"/>
            <w:tcPrChange w:id="6696" w:author="Alicia Romero Lopez" w:date="2020-01-31T09:48:00Z">
              <w:tcPr>
                <w:tcW w:w="3981" w:type="dxa"/>
                <w:shd w:val="clear" w:color="auto" w:fill="FAFAFA"/>
              </w:tcPr>
            </w:tcPrChange>
          </w:tcPr>
          <w:p w14:paraId="5D36F9AD" w14:textId="77777777" w:rsidR="009A0C32" w:rsidRPr="009A0C32" w:rsidRDefault="009A0C32" w:rsidP="009A0C32">
            <w:pPr>
              <w:rPr>
                <w:ins w:id="6697" w:author="Salah Soliman" w:date="2020-01-31T16:20:00Z"/>
                <w:rFonts w:ascii="Open Sans" w:eastAsia="Open Sans" w:hAnsi="Open Sans" w:cs="Times New Roman"/>
                <w:color w:val="404040"/>
                <w:sz w:val="16"/>
                <w:szCs w:val="16"/>
              </w:rPr>
            </w:pPr>
          </w:p>
        </w:tc>
        <w:tc>
          <w:tcPr>
            <w:tcW w:w="270" w:type="dxa"/>
            <w:shd w:val="clear" w:color="auto" w:fill="FAFAFA"/>
            <w:tcPrChange w:id="6698" w:author="Alicia Romero Lopez" w:date="2020-01-31T09:48:00Z">
              <w:tcPr>
                <w:tcW w:w="0" w:type="auto"/>
              </w:tcPr>
            </w:tcPrChange>
          </w:tcPr>
          <w:p w14:paraId="21153F83" w14:textId="77777777" w:rsidR="009A0C32" w:rsidRPr="009A0C32" w:rsidRDefault="009A0C32" w:rsidP="009A0C32">
            <w:pPr>
              <w:rPr>
                <w:ins w:id="6699" w:author="Salah Soliman" w:date="2020-01-31T16:20:00Z"/>
                <w:rFonts w:ascii="Open Sans" w:eastAsia="Open Sans" w:hAnsi="Open Sans" w:cs="Times New Roman"/>
                <w:color w:val="404040"/>
                <w:sz w:val="16"/>
                <w:szCs w:val="16"/>
              </w:rPr>
            </w:pPr>
          </w:p>
        </w:tc>
      </w:tr>
      <w:tr w:rsidR="009A0C32" w:rsidRPr="009A0C32" w14:paraId="1D852620" w14:textId="77777777" w:rsidTr="51235A2F">
        <w:trPr>
          <w:cantSplit/>
          <w:ins w:id="6700" w:author="Salah Soliman" w:date="2020-01-31T16:20:00Z"/>
        </w:trPr>
        <w:tc>
          <w:tcPr>
            <w:tcW w:w="265" w:type="dxa"/>
            <w:shd w:val="clear" w:color="auto" w:fill="FAFAFA"/>
            <w:tcPrChange w:id="6701" w:author="Alicia Romero Lopez" w:date="2020-01-31T09:48:00Z">
              <w:tcPr>
                <w:tcW w:w="0" w:type="auto"/>
              </w:tcPr>
            </w:tcPrChange>
          </w:tcPr>
          <w:p w14:paraId="6CE8727C" w14:textId="77777777" w:rsidR="009A0C32" w:rsidRPr="009A0C32" w:rsidRDefault="009A0C32" w:rsidP="009A0C32">
            <w:pPr>
              <w:rPr>
                <w:ins w:id="6702" w:author="Salah Soliman" w:date="2020-01-31T16:20:00Z"/>
                <w:rFonts w:ascii="Open Sans" w:eastAsia="Open Sans" w:hAnsi="Open Sans" w:cs="Times New Roman"/>
                <w:color w:val="404040"/>
                <w:sz w:val="16"/>
                <w:szCs w:val="16"/>
              </w:rPr>
            </w:pPr>
          </w:p>
        </w:tc>
        <w:tc>
          <w:tcPr>
            <w:tcW w:w="3960" w:type="dxa"/>
            <w:gridSpan w:val="3"/>
            <w:shd w:val="clear" w:color="auto" w:fill="FAFAFA"/>
            <w:vAlign w:val="center"/>
            <w:tcPrChange w:id="6703" w:author="Alicia Romero Lopez" w:date="2020-01-31T09:48:00Z">
              <w:tcPr>
                <w:tcW w:w="3960" w:type="dxa"/>
                <w:gridSpan w:val="3"/>
                <w:shd w:val="clear" w:color="auto" w:fill="FAFAFA"/>
              </w:tcPr>
            </w:tcPrChange>
          </w:tcPr>
          <w:p w14:paraId="2C7CE061" w14:textId="77777777" w:rsidR="009A0C32" w:rsidRPr="009A0C32" w:rsidRDefault="009A0C32" w:rsidP="009A0C32">
            <w:pPr>
              <w:rPr>
                <w:ins w:id="6704" w:author="Salah Soliman" w:date="2020-01-31T16:20:00Z"/>
                <w:rFonts w:ascii="Open Sans" w:eastAsia="Open Sans" w:hAnsi="Open Sans" w:cs="Times New Roman"/>
                <w:color w:val="404040"/>
                <w:sz w:val="16"/>
                <w:szCs w:val="16"/>
              </w:rPr>
            </w:pPr>
          </w:p>
        </w:tc>
        <w:tc>
          <w:tcPr>
            <w:tcW w:w="1980" w:type="dxa"/>
            <w:shd w:val="clear" w:color="auto" w:fill="FAFAFA"/>
            <w:vAlign w:val="center"/>
            <w:tcPrChange w:id="6705" w:author="Alicia Romero Lopez" w:date="2020-01-31T09:48:00Z">
              <w:tcPr>
                <w:tcW w:w="1980" w:type="dxa"/>
                <w:shd w:val="clear" w:color="auto" w:fill="FAFAFA"/>
              </w:tcPr>
            </w:tcPrChange>
          </w:tcPr>
          <w:p w14:paraId="4DB8C147" w14:textId="77777777" w:rsidR="009A0C32" w:rsidRPr="009A0C32" w:rsidRDefault="009A0C32" w:rsidP="009A0C32">
            <w:pPr>
              <w:rPr>
                <w:ins w:id="6706" w:author="Salah Soliman" w:date="2020-01-31T16:20:00Z"/>
                <w:rFonts w:ascii="Open Sans" w:eastAsia="Open Sans" w:hAnsi="Open Sans" w:cs="Times New Roman"/>
                <w:color w:val="404040"/>
                <w:sz w:val="16"/>
                <w:szCs w:val="16"/>
              </w:rPr>
            </w:pPr>
          </w:p>
        </w:tc>
        <w:tc>
          <w:tcPr>
            <w:tcW w:w="3981" w:type="dxa"/>
            <w:shd w:val="clear" w:color="auto" w:fill="FAFAFA"/>
            <w:vAlign w:val="center"/>
            <w:tcPrChange w:id="6707" w:author="Alicia Romero Lopez" w:date="2020-01-31T09:48:00Z">
              <w:tcPr>
                <w:tcW w:w="3981" w:type="dxa"/>
                <w:shd w:val="clear" w:color="auto" w:fill="FAFAFA"/>
              </w:tcPr>
            </w:tcPrChange>
          </w:tcPr>
          <w:p w14:paraId="43DBAB0B" w14:textId="77777777" w:rsidR="009A0C32" w:rsidRPr="009A0C32" w:rsidRDefault="009A0C32" w:rsidP="009A0C32">
            <w:pPr>
              <w:rPr>
                <w:ins w:id="6708" w:author="Salah Soliman" w:date="2020-01-31T16:20:00Z"/>
                <w:rFonts w:ascii="Open Sans" w:eastAsia="Open Sans" w:hAnsi="Open Sans" w:cs="Times New Roman"/>
                <w:color w:val="404040"/>
                <w:sz w:val="16"/>
                <w:szCs w:val="16"/>
              </w:rPr>
            </w:pPr>
          </w:p>
        </w:tc>
        <w:tc>
          <w:tcPr>
            <w:tcW w:w="270" w:type="dxa"/>
            <w:shd w:val="clear" w:color="auto" w:fill="FAFAFA"/>
            <w:tcPrChange w:id="6709" w:author="Alicia Romero Lopez" w:date="2020-01-31T09:48:00Z">
              <w:tcPr>
                <w:tcW w:w="0" w:type="auto"/>
              </w:tcPr>
            </w:tcPrChange>
          </w:tcPr>
          <w:p w14:paraId="5D3D8E33" w14:textId="77777777" w:rsidR="009A0C32" w:rsidRPr="009A0C32" w:rsidRDefault="009A0C32" w:rsidP="009A0C32">
            <w:pPr>
              <w:rPr>
                <w:ins w:id="6710" w:author="Salah Soliman" w:date="2020-01-31T16:20:00Z"/>
                <w:rFonts w:ascii="Open Sans" w:eastAsia="Open Sans" w:hAnsi="Open Sans" w:cs="Times New Roman"/>
                <w:color w:val="404040"/>
                <w:sz w:val="16"/>
                <w:szCs w:val="16"/>
              </w:rPr>
            </w:pPr>
          </w:p>
        </w:tc>
      </w:tr>
      <w:tr w:rsidR="009A0C32" w:rsidRPr="009A0C32" w14:paraId="1D6A4A1C" w14:textId="77777777" w:rsidTr="51235A2F">
        <w:trPr>
          <w:cantSplit/>
          <w:ins w:id="6711" w:author="Salah Soliman" w:date="2020-01-31T16:20:00Z"/>
        </w:trPr>
        <w:tc>
          <w:tcPr>
            <w:tcW w:w="265" w:type="dxa"/>
            <w:shd w:val="clear" w:color="auto" w:fill="FAFAFA"/>
            <w:tcPrChange w:id="6712" w:author="Alicia Romero Lopez" w:date="2020-01-31T09:48:00Z">
              <w:tcPr>
                <w:tcW w:w="0" w:type="auto"/>
              </w:tcPr>
            </w:tcPrChange>
          </w:tcPr>
          <w:p w14:paraId="18146D2C" w14:textId="77777777" w:rsidR="009A0C32" w:rsidRPr="009A0C32" w:rsidRDefault="009A0C32" w:rsidP="009A0C32">
            <w:pPr>
              <w:rPr>
                <w:ins w:id="6713" w:author="Salah Soliman" w:date="2020-01-31T16:20:00Z"/>
                <w:rFonts w:ascii="Open Sans" w:eastAsia="Open Sans" w:hAnsi="Open Sans" w:cs="Times New Roman"/>
              </w:rPr>
            </w:pPr>
          </w:p>
        </w:tc>
        <w:tc>
          <w:tcPr>
            <w:tcW w:w="3960" w:type="dxa"/>
            <w:gridSpan w:val="3"/>
            <w:shd w:val="clear" w:color="auto" w:fill="FAFAFA"/>
            <w:vAlign w:val="center"/>
            <w:tcPrChange w:id="6714" w:author="Alicia Romero Lopez" w:date="2020-01-31T09:48:00Z">
              <w:tcPr>
                <w:tcW w:w="3960" w:type="dxa"/>
                <w:gridSpan w:val="3"/>
                <w:shd w:val="clear" w:color="auto" w:fill="FAFAFA"/>
              </w:tcPr>
            </w:tcPrChange>
          </w:tcPr>
          <w:p w14:paraId="62ACF8C4" w14:textId="77777777" w:rsidR="009A0C32" w:rsidRPr="009A0C32" w:rsidRDefault="009A0C32" w:rsidP="009A0C32">
            <w:pPr>
              <w:rPr>
                <w:ins w:id="6715" w:author="Salah Soliman" w:date="2020-01-31T16:20:00Z"/>
                <w:rFonts w:ascii="Open Sans" w:eastAsia="Open Sans" w:hAnsi="Open Sans" w:cs="Times New Roman"/>
              </w:rPr>
            </w:pPr>
          </w:p>
        </w:tc>
        <w:tc>
          <w:tcPr>
            <w:tcW w:w="1980" w:type="dxa"/>
            <w:shd w:val="clear" w:color="auto" w:fill="FAFAFA"/>
            <w:vAlign w:val="center"/>
            <w:tcPrChange w:id="6716" w:author="Alicia Romero Lopez" w:date="2020-01-31T09:48:00Z">
              <w:tcPr>
                <w:tcW w:w="1980" w:type="dxa"/>
                <w:shd w:val="clear" w:color="auto" w:fill="FAFAFA"/>
              </w:tcPr>
            </w:tcPrChange>
          </w:tcPr>
          <w:p w14:paraId="20D0517E" w14:textId="77777777" w:rsidR="009A0C32" w:rsidRPr="009A0C32" w:rsidRDefault="009A0C32" w:rsidP="009A0C32">
            <w:pPr>
              <w:rPr>
                <w:ins w:id="6717" w:author="Salah Soliman" w:date="2020-01-31T16:20:00Z"/>
                <w:rFonts w:ascii="Open Sans" w:eastAsia="Open Sans" w:hAnsi="Open Sans" w:cs="Times New Roman"/>
              </w:rPr>
            </w:pPr>
            <w:ins w:id="6718" w:author="Salah Soliman" w:date="2020-01-31T16:20:00Z">
              <w:r w:rsidRPr="009A0C32">
                <w:rPr>
                  <w:rFonts w:ascii="Open Sans" w:eastAsia="Open Sans" w:hAnsi="Open Sans" w:cs="Times New Roman"/>
                  <w:noProof/>
                  <w:rPrChange w:id="6719" w:author="Unknown">
                    <w:rPr>
                      <w:noProof/>
                    </w:rPr>
                  </w:rPrChange>
                </w:rPr>
                <w:drawing>
                  <wp:inline distT="0" distB="0" distL="0" distR="0" wp14:anchorId="71B4ECF6" wp14:editId="44F3893C">
                    <wp:extent cx="1156970" cy="306070"/>
                    <wp:effectExtent l="0" t="0" r="508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submit-button-03.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156970" cy="306070"/>
                            </a:xfrm>
                            <a:prstGeom prst="rect">
                              <a:avLst/>
                            </a:prstGeom>
                          </pic:spPr>
                        </pic:pic>
                      </a:graphicData>
                    </a:graphic>
                  </wp:inline>
                </w:drawing>
              </w:r>
            </w:ins>
          </w:p>
        </w:tc>
        <w:tc>
          <w:tcPr>
            <w:tcW w:w="3981" w:type="dxa"/>
            <w:shd w:val="clear" w:color="auto" w:fill="FAFAFA"/>
            <w:vAlign w:val="center"/>
            <w:tcPrChange w:id="6720" w:author="Alicia Romero Lopez" w:date="2020-01-31T09:48:00Z">
              <w:tcPr>
                <w:tcW w:w="3981" w:type="dxa"/>
                <w:shd w:val="clear" w:color="auto" w:fill="FAFAFA"/>
              </w:tcPr>
            </w:tcPrChange>
          </w:tcPr>
          <w:p w14:paraId="72D323E4" w14:textId="77777777" w:rsidR="009A0C32" w:rsidRPr="009A0C32" w:rsidRDefault="009A0C32" w:rsidP="009A0C32">
            <w:pPr>
              <w:rPr>
                <w:ins w:id="6721" w:author="Salah Soliman" w:date="2020-01-31T16:20:00Z"/>
                <w:rFonts w:ascii="Open Sans" w:eastAsia="Open Sans" w:hAnsi="Open Sans" w:cs="Times New Roman"/>
              </w:rPr>
            </w:pPr>
          </w:p>
        </w:tc>
        <w:tc>
          <w:tcPr>
            <w:tcW w:w="270" w:type="dxa"/>
            <w:shd w:val="clear" w:color="auto" w:fill="FAFAFA"/>
            <w:tcPrChange w:id="6722" w:author="Alicia Romero Lopez" w:date="2020-01-31T09:48:00Z">
              <w:tcPr>
                <w:tcW w:w="0" w:type="auto"/>
              </w:tcPr>
            </w:tcPrChange>
          </w:tcPr>
          <w:p w14:paraId="2914C8DB" w14:textId="77777777" w:rsidR="009A0C32" w:rsidRPr="009A0C32" w:rsidRDefault="009A0C32" w:rsidP="009A0C32">
            <w:pPr>
              <w:rPr>
                <w:ins w:id="6723" w:author="Salah Soliman" w:date="2020-01-31T16:20:00Z"/>
                <w:rFonts w:ascii="Open Sans" w:eastAsia="Open Sans" w:hAnsi="Open Sans" w:cs="Times New Roman"/>
              </w:rPr>
            </w:pPr>
          </w:p>
        </w:tc>
      </w:tr>
    </w:tbl>
    <w:p w14:paraId="11A9D1C4" w14:textId="77777777" w:rsidR="009A0C32" w:rsidRPr="009A0C32" w:rsidRDefault="009A0C32" w:rsidP="009A0C32">
      <w:pPr>
        <w:spacing w:after="0" w:line="240" w:lineRule="auto"/>
        <w:rPr>
          <w:ins w:id="6724" w:author="Salah Soliman" w:date="2020-01-31T16:20:00Z"/>
          <w:rFonts w:ascii="Open Sans" w:eastAsia="Open Sans" w:hAnsi="Open Sans" w:cs="Times New Roman"/>
          <w:color w:val="404040"/>
        </w:rPr>
      </w:pPr>
    </w:p>
    <w:tbl>
      <w:tblPr>
        <w:tblStyle w:val="TableGrid19"/>
        <w:tblW w:w="10525" w:type="dxa"/>
        <w:tblBorders>
          <w:top w:val="single" w:sz="4" w:space="0" w:color="DBDBDB"/>
          <w:left w:val="single" w:sz="4" w:space="0" w:color="DBDBDB"/>
          <w:bottom w:val="single" w:sz="4" w:space="0" w:color="DBDBDB"/>
          <w:right w:val="single" w:sz="4" w:space="0" w:color="DBDBDB"/>
          <w:insideH w:val="none" w:sz="0" w:space="0" w:color="auto"/>
          <w:insideV w:val="none" w:sz="0" w:space="0" w:color="auto"/>
        </w:tblBorders>
        <w:tblLayout w:type="fixed"/>
        <w:tblCellMar>
          <w:left w:w="115" w:type="dxa"/>
          <w:right w:w="115" w:type="dxa"/>
        </w:tblCellMar>
        <w:tblLook w:val="04A0" w:firstRow="1" w:lastRow="0" w:firstColumn="1" w:lastColumn="0" w:noHBand="0" w:noVBand="1"/>
      </w:tblPr>
      <w:tblGrid>
        <w:gridCol w:w="265"/>
        <w:gridCol w:w="2520"/>
        <w:gridCol w:w="7470"/>
        <w:gridCol w:w="270"/>
      </w:tblGrid>
      <w:tr w:rsidR="009A0C32" w:rsidRPr="009A0C32" w14:paraId="6CE8FA0D" w14:textId="77777777" w:rsidTr="009A0C32">
        <w:trPr>
          <w:trHeight w:val="107"/>
          <w:ins w:id="6725" w:author="Salah Soliman" w:date="2020-01-31T16:20:00Z"/>
        </w:trPr>
        <w:tc>
          <w:tcPr>
            <w:tcW w:w="265" w:type="dxa"/>
            <w:shd w:val="clear" w:color="auto" w:fill="FAFAFA"/>
          </w:tcPr>
          <w:p w14:paraId="3AE10B85" w14:textId="77777777" w:rsidR="009A0C32" w:rsidRPr="009A0C32" w:rsidRDefault="009A0C32" w:rsidP="009A0C32">
            <w:pPr>
              <w:rPr>
                <w:ins w:id="6726" w:author="Salah Soliman" w:date="2020-01-31T16:20:00Z"/>
                <w:rFonts w:ascii="Open Sans" w:eastAsia="Open Sans" w:hAnsi="Open Sans" w:cs="Times New Roman"/>
              </w:rPr>
            </w:pPr>
          </w:p>
        </w:tc>
        <w:tc>
          <w:tcPr>
            <w:tcW w:w="2520" w:type="dxa"/>
            <w:shd w:val="clear" w:color="auto" w:fill="FAFAFA"/>
          </w:tcPr>
          <w:p w14:paraId="6683B372" w14:textId="77777777" w:rsidR="009A0C32" w:rsidRPr="009A0C32" w:rsidRDefault="009A0C32" w:rsidP="009A0C32">
            <w:pPr>
              <w:jc w:val="center"/>
              <w:rPr>
                <w:ins w:id="6727" w:author="Salah Soliman" w:date="2020-01-31T16:20:00Z"/>
                <w:rFonts w:ascii="Open Sans" w:eastAsia="Open Sans" w:hAnsi="Open Sans" w:cs="Times New Roman"/>
              </w:rPr>
            </w:pPr>
          </w:p>
        </w:tc>
        <w:tc>
          <w:tcPr>
            <w:tcW w:w="7470" w:type="dxa"/>
            <w:shd w:val="clear" w:color="auto" w:fill="FAFAFA"/>
          </w:tcPr>
          <w:p w14:paraId="65881D37" w14:textId="77777777" w:rsidR="009A0C32" w:rsidRPr="009A0C32" w:rsidRDefault="009A0C32" w:rsidP="009A0C32">
            <w:pPr>
              <w:jc w:val="right"/>
              <w:rPr>
                <w:ins w:id="6728" w:author="Salah Soliman" w:date="2020-01-31T16:20:00Z"/>
                <w:rFonts w:ascii="Open Sans" w:eastAsia="Open Sans" w:hAnsi="Open Sans" w:cs="Times New Roman"/>
                <w:color w:val="78C800"/>
              </w:rPr>
            </w:pPr>
            <w:ins w:id="6729" w:author="Salah Soliman" w:date="2020-01-31T16:20:00Z">
              <w:r w:rsidRPr="009A0C32">
                <w:rPr>
                  <w:rFonts w:ascii="FontAwesome" w:eastAsia="Open Sans" w:hAnsi="FontAwesome" w:cs="Times New Roman"/>
                  <w:color w:val="78C800"/>
                </w:rPr>
                <w:t></w:t>
              </w:r>
              <w:r w:rsidRPr="009A0C32">
                <w:rPr>
                  <w:rFonts w:ascii="Open Sans" w:eastAsia="Open Sans" w:hAnsi="Open Sans" w:cs="Times New Roman"/>
                  <w:color w:val="78C800"/>
                </w:rPr>
                <w:t xml:space="preserve"> Correct</w:t>
              </w:r>
            </w:ins>
          </w:p>
        </w:tc>
        <w:tc>
          <w:tcPr>
            <w:tcW w:w="270" w:type="dxa"/>
            <w:shd w:val="clear" w:color="auto" w:fill="FAFAFA"/>
          </w:tcPr>
          <w:p w14:paraId="31D5AA09" w14:textId="77777777" w:rsidR="009A0C32" w:rsidRPr="009A0C32" w:rsidRDefault="009A0C32" w:rsidP="009A0C32">
            <w:pPr>
              <w:rPr>
                <w:ins w:id="6730" w:author="Salah Soliman" w:date="2020-01-31T16:20:00Z"/>
                <w:rFonts w:ascii="Open Sans" w:eastAsia="Open Sans" w:hAnsi="Open Sans" w:cs="Times New Roman"/>
              </w:rPr>
            </w:pPr>
          </w:p>
        </w:tc>
      </w:tr>
      <w:tr w:rsidR="009A0C32" w:rsidRPr="009A0C32" w14:paraId="246CAFC1" w14:textId="77777777" w:rsidTr="009A0C32">
        <w:trPr>
          <w:ins w:id="6731" w:author="Salah Soliman" w:date="2020-01-31T16:20:00Z"/>
        </w:trPr>
        <w:tc>
          <w:tcPr>
            <w:tcW w:w="265" w:type="dxa"/>
            <w:shd w:val="clear" w:color="auto" w:fill="FAFAFA"/>
          </w:tcPr>
          <w:p w14:paraId="40CDBC4F" w14:textId="77777777" w:rsidR="009A0C32" w:rsidRPr="009A0C32" w:rsidRDefault="009A0C32" w:rsidP="009A0C32">
            <w:pPr>
              <w:rPr>
                <w:ins w:id="6732" w:author="Salah Soliman" w:date="2020-01-31T16:20:00Z"/>
                <w:rFonts w:ascii="Open Sans" w:eastAsia="Open Sans" w:hAnsi="Open Sans" w:cs="Times New Roman"/>
              </w:rPr>
            </w:pPr>
          </w:p>
        </w:tc>
        <w:tc>
          <w:tcPr>
            <w:tcW w:w="2520" w:type="dxa"/>
            <w:shd w:val="clear" w:color="auto" w:fill="78C800"/>
          </w:tcPr>
          <w:p w14:paraId="2FBDF8A5" w14:textId="77777777" w:rsidR="009A0C32" w:rsidRPr="009A0C32" w:rsidRDefault="009A0C32" w:rsidP="009A0C32">
            <w:pPr>
              <w:spacing w:before="120"/>
              <w:rPr>
                <w:ins w:id="6733" w:author="Salah Soliman" w:date="2020-01-31T16:20:00Z"/>
                <w:rFonts w:ascii="Open Sans Semibold" w:eastAsia="Open Sans" w:hAnsi="Open Sans Semibold" w:cs="Open Sans Semibold"/>
                <w:color w:val="FFFFFF"/>
              </w:rPr>
            </w:pPr>
            <w:ins w:id="6734" w:author="Salah Soliman" w:date="2020-01-31T16:20:00Z">
              <w:r w:rsidRPr="009A0C32">
                <w:rPr>
                  <w:rFonts w:ascii="Open Sans Semibold" w:eastAsia="Open Sans" w:hAnsi="Open Sans Semibold" w:cs="Open Sans Semibold"/>
                  <w:color w:val="FFFFFF"/>
                </w:rPr>
                <w:t>Explanation</w:t>
              </w:r>
            </w:ins>
          </w:p>
        </w:tc>
        <w:tc>
          <w:tcPr>
            <w:tcW w:w="7470" w:type="dxa"/>
            <w:shd w:val="clear" w:color="auto" w:fill="FAFAFA"/>
          </w:tcPr>
          <w:p w14:paraId="25F89288" w14:textId="77777777" w:rsidR="009A0C32" w:rsidRPr="009A0C32" w:rsidRDefault="009A0C32" w:rsidP="009A0C32">
            <w:pPr>
              <w:rPr>
                <w:ins w:id="6735" w:author="Salah Soliman" w:date="2020-01-31T16:20:00Z"/>
                <w:rFonts w:ascii="Open Sans" w:eastAsia="Open Sans" w:hAnsi="Open Sans" w:cs="Times New Roman"/>
              </w:rPr>
            </w:pPr>
          </w:p>
        </w:tc>
        <w:tc>
          <w:tcPr>
            <w:tcW w:w="270" w:type="dxa"/>
            <w:shd w:val="clear" w:color="auto" w:fill="FAFAFA"/>
          </w:tcPr>
          <w:p w14:paraId="4C1A34E9" w14:textId="77777777" w:rsidR="009A0C32" w:rsidRPr="009A0C32" w:rsidRDefault="009A0C32" w:rsidP="009A0C32">
            <w:pPr>
              <w:rPr>
                <w:ins w:id="6736" w:author="Salah Soliman" w:date="2020-01-31T16:20:00Z"/>
                <w:rFonts w:ascii="Open Sans" w:eastAsia="Open Sans" w:hAnsi="Open Sans" w:cs="Times New Roman"/>
              </w:rPr>
            </w:pPr>
          </w:p>
        </w:tc>
      </w:tr>
      <w:tr w:rsidR="009A0C32" w:rsidRPr="009A0C32" w14:paraId="2D432D82" w14:textId="77777777" w:rsidTr="009A0C32">
        <w:trPr>
          <w:ins w:id="6737" w:author="Salah Soliman" w:date="2020-01-31T16:20:00Z"/>
        </w:trPr>
        <w:tc>
          <w:tcPr>
            <w:tcW w:w="265" w:type="dxa"/>
            <w:shd w:val="clear" w:color="auto" w:fill="FAFAFA"/>
          </w:tcPr>
          <w:p w14:paraId="789F422C" w14:textId="77777777" w:rsidR="009A0C32" w:rsidRPr="009A0C32" w:rsidRDefault="009A0C32" w:rsidP="009A0C32">
            <w:pPr>
              <w:rPr>
                <w:ins w:id="6738" w:author="Salah Soliman" w:date="2020-01-31T16:20:00Z"/>
                <w:rFonts w:ascii="Open Sans" w:eastAsia="Open Sans" w:hAnsi="Open Sans" w:cs="Times New Roman"/>
                <w:color w:val="404040"/>
                <w:sz w:val="16"/>
                <w:szCs w:val="16"/>
              </w:rPr>
            </w:pPr>
          </w:p>
        </w:tc>
        <w:tc>
          <w:tcPr>
            <w:tcW w:w="2520" w:type="dxa"/>
            <w:tcBorders>
              <w:bottom w:val="single" w:sz="4" w:space="0" w:color="CCFFCC"/>
            </w:tcBorders>
            <w:shd w:val="clear" w:color="auto" w:fill="78C800"/>
          </w:tcPr>
          <w:p w14:paraId="10BA81A1" w14:textId="77777777" w:rsidR="009A0C32" w:rsidRPr="009A0C32" w:rsidRDefault="009A0C32" w:rsidP="009A0C32">
            <w:pPr>
              <w:rPr>
                <w:ins w:id="6739" w:author="Salah Soliman" w:date="2020-01-31T16:20:00Z"/>
                <w:rFonts w:ascii="Open Sans" w:eastAsia="Open Sans" w:hAnsi="Open Sans" w:cs="Times New Roman"/>
                <w:color w:val="404040"/>
                <w:sz w:val="16"/>
                <w:szCs w:val="16"/>
              </w:rPr>
            </w:pPr>
          </w:p>
        </w:tc>
        <w:tc>
          <w:tcPr>
            <w:tcW w:w="7470" w:type="dxa"/>
            <w:tcBorders>
              <w:bottom w:val="single" w:sz="4" w:space="0" w:color="CCFFCC"/>
            </w:tcBorders>
            <w:shd w:val="clear" w:color="auto" w:fill="78C800"/>
          </w:tcPr>
          <w:p w14:paraId="5E0BC9D7" w14:textId="77777777" w:rsidR="009A0C32" w:rsidRPr="009A0C32" w:rsidRDefault="009A0C32" w:rsidP="009A0C32">
            <w:pPr>
              <w:rPr>
                <w:ins w:id="6740" w:author="Salah Soliman" w:date="2020-01-31T16:20:00Z"/>
                <w:rFonts w:ascii="Open Sans" w:eastAsia="Open Sans" w:hAnsi="Open Sans" w:cs="Times New Roman"/>
                <w:color w:val="404040"/>
                <w:sz w:val="16"/>
                <w:szCs w:val="16"/>
              </w:rPr>
            </w:pPr>
          </w:p>
        </w:tc>
        <w:tc>
          <w:tcPr>
            <w:tcW w:w="270" w:type="dxa"/>
            <w:shd w:val="clear" w:color="auto" w:fill="FAFAFA"/>
          </w:tcPr>
          <w:p w14:paraId="054B1A78" w14:textId="77777777" w:rsidR="009A0C32" w:rsidRPr="009A0C32" w:rsidRDefault="009A0C32" w:rsidP="009A0C32">
            <w:pPr>
              <w:rPr>
                <w:ins w:id="6741" w:author="Salah Soliman" w:date="2020-01-31T16:20:00Z"/>
                <w:rFonts w:ascii="Open Sans" w:eastAsia="Open Sans" w:hAnsi="Open Sans" w:cs="Times New Roman"/>
                <w:color w:val="404040"/>
                <w:sz w:val="16"/>
                <w:szCs w:val="16"/>
              </w:rPr>
            </w:pPr>
          </w:p>
        </w:tc>
      </w:tr>
      <w:tr w:rsidR="009A0C32" w:rsidRPr="009A0C32" w14:paraId="549B506C" w14:textId="77777777" w:rsidTr="009A0C32">
        <w:trPr>
          <w:trHeight w:val="60"/>
          <w:ins w:id="6742" w:author="Salah Soliman" w:date="2020-01-31T16:20:00Z"/>
        </w:trPr>
        <w:tc>
          <w:tcPr>
            <w:tcW w:w="265" w:type="dxa"/>
            <w:tcBorders>
              <w:right w:val="single" w:sz="4" w:space="0" w:color="CCFFCC"/>
            </w:tcBorders>
            <w:shd w:val="clear" w:color="auto" w:fill="FAFAFA"/>
          </w:tcPr>
          <w:p w14:paraId="0535ABBF" w14:textId="77777777" w:rsidR="009A0C32" w:rsidRPr="009A0C32" w:rsidRDefault="009A0C32" w:rsidP="009A0C32">
            <w:pPr>
              <w:rPr>
                <w:ins w:id="6743" w:author="Salah Soliman" w:date="2020-01-31T16:20:00Z"/>
                <w:rFonts w:ascii="Open Sans" w:eastAsia="Open Sans" w:hAnsi="Open Sans" w:cs="Times New Roman"/>
              </w:rPr>
            </w:pPr>
          </w:p>
        </w:tc>
        <w:tc>
          <w:tcPr>
            <w:tcW w:w="9990" w:type="dxa"/>
            <w:gridSpan w:val="2"/>
            <w:tcBorders>
              <w:top w:val="single" w:sz="4" w:space="0" w:color="CCFFCC"/>
              <w:left w:val="single" w:sz="4" w:space="0" w:color="CCFFCC"/>
              <w:bottom w:val="single" w:sz="4" w:space="0" w:color="CCFFCC"/>
              <w:right w:val="single" w:sz="4" w:space="0" w:color="CCFFCC"/>
            </w:tcBorders>
            <w:shd w:val="clear" w:color="auto" w:fill="F3FFF3"/>
          </w:tcPr>
          <w:p w14:paraId="770A77DB" w14:textId="1C64F27A" w:rsidR="009A0C32" w:rsidRPr="009A0C32" w:rsidRDefault="009A0C32" w:rsidP="009A0C32">
            <w:pPr>
              <w:numPr>
                <w:ilvl w:val="0"/>
                <w:numId w:val="42"/>
              </w:numPr>
              <w:spacing w:before="120" w:after="120" w:line="252" w:lineRule="auto"/>
              <w:ind w:firstLine="0"/>
              <w:rPr>
                <w:ins w:id="6744" w:author="Salah Soliman" w:date="2020-01-31T16:20:00Z"/>
                <w:rFonts w:ascii="Open Sans" w:eastAsia="Open Sans" w:hAnsi="Open Sans" w:cs="Times New Roman"/>
                <w:color w:val="7F7F7F"/>
                <w:highlight w:val="green"/>
              </w:rPr>
            </w:pPr>
            <w:ins w:id="6745" w:author="Salah Soliman" w:date="2020-01-31T16:20:00Z">
              <w:r w:rsidRPr="009A0C32">
                <w:rPr>
                  <w:rFonts w:ascii="Open Sans" w:eastAsia="Open Sans" w:hAnsi="Open Sans" w:cs="Times New Roman"/>
                  <w:color w:val="7F7F7F"/>
                  <w:highlight w:val="green"/>
                </w:rPr>
                <w:t xml:space="preserve">A) </w:t>
              </w:r>
            </w:ins>
            <w:ins w:id="6746" w:author="Chantelle Dubois Nishiyama" w:date="2020-02-19T22:21:00Z">
              <w:r w:rsidR="00D840F1">
                <w:rPr>
                  <w:rFonts w:ascii="Open Sans" w:eastAsia="Open Sans" w:hAnsi="Open Sans" w:cs="Times New Roman"/>
                  <w:color w:val="7F7F7F"/>
                  <w:highlight w:val="green"/>
                </w:rPr>
                <w:t>M</w:t>
              </w:r>
            </w:ins>
            <w:ins w:id="6747" w:author="Salah Soliman" w:date="2020-01-31T16:20:00Z">
              <w:del w:id="6748" w:author="Chantelle Dubois Nishiyama" w:date="2020-02-19T22:21:00Z">
                <w:r w:rsidRPr="009A0C32" w:rsidDel="00D840F1">
                  <w:rPr>
                    <w:rFonts w:ascii="Open Sans" w:eastAsia="Open Sans" w:hAnsi="Open Sans" w:cs="Times New Roman"/>
                    <w:color w:val="7F7F7F"/>
                    <w:highlight w:val="green"/>
                  </w:rPr>
                  <w:delText>m</w:delText>
                </w:r>
              </w:del>
              <w:r w:rsidRPr="009A0C32">
                <w:rPr>
                  <w:rFonts w:ascii="Open Sans" w:eastAsia="Open Sans" w:hAnsi="Open Sans" w:cs="Times New Roman"/>
                  <w:color w:val="7F7F7F"/>
                  <w:highlight w:val="green"/>
                </w:rPr>
                <w:t>ode: The most frequent value that occurs in a given dataset</w:t>
              </w:r>
            </w:ins>
          </w:p>
          <w:p w14:paraId="67A4F29C" w14:textId="67B6FEAC" w:rsidR="009A0C32" w:rsidRPr="009A0C32" w:rsidRDefault="009A0C32" w:rsidP="009A0C32">
            <w:pPr>
              <w:numPr>
                <w:ilvl w:val="0"/>
                <w:numId w:val="42"/>
              </w:numPr>
              <w:spacing w:before="120" w:after="120" w:line="252" w:lineRule="auto"/>
              <w:ind w:firstLine="0"/>
              <w:rPr>
                <w:ins w:id="6749" w:author="Salah Soliman" w:date="2020-01-31T16:20:00Z"/>
                <w:rFonts w:ascii="Open Sans" w:eastAsia="Open Sans" w:hAnsi="Open Sans" w:cs="Times New Roman"/>
                <w:color w:val="7F7F7F"/>
              </w:rPr>
            </w:pPr>
            <w:ins w:id="6750" w:author="Salah Soliman" w:date="2020-01-31T16:20:00Z">
              <w:r w:rsidRPr="009A0C32">
                <w:rPr>
                  <w:rFonts w:ascii="Open Sans" w:eastAsia="Open Sans" w:hAnsi="Open Sans" w:cs="Times New Roman"/>
                  <w:color w:val="7F7F7F"/>
                </w:rPr>
                <w:t xml:space="preserve">B) </w:t>
              </w:r>
            </w:ins>
            <w:ins w:id="6751" w:author="Chantelle Dubois Nishiyama" w:date="2020-02-19T22:21:00Z">
              <w:r w:rsidR="00D840F1">
                <w:rPr>
                  <w:rFonts w:ascii="Open Sans" w:eastAsia="Open Sans" w:hAnsi="Open Sans" w:cs="Times New Roman"/>
                  <w:color w:val="7F7F7F"/>
                </w:rPr>
                <w:t>M</w:t>
              </w:r>
            </w:ins>
            <w:ins w:id="6752" w:author="Salah Soliman" w:date="2020-01-31T16:20:00Z">
              <w:del w:id="6753" w:author="Chantelle Dubois Nishiyama" w:date="2020-02-19T22:21:00Z">
                <w:r w:rsidRPr="009A0C32" w:rsidDel="00D840F1">
                  <w:rPr>
                    <w:rFonts w:ascii="Open Sans" w:eastAsia="Open Sans" w:hAnsi="Open Sans" w:cs="Times New Roman"/>
                    <w:color w:val="7F7F7F"/>
                  </w:rPr>
                  <w:delText>m</w:delText>
                </w:r>
              </w:del>
              <w:r w:rsidRPr="009A0C32">
                <w:rPr>
                  <w:rFonts w:ascii="Open Sans" w:eastAsia="Open Sans" w:hAnsi="Open Sans" w:cs="Times New Roman"/>
                  <w:color w:val="7F7F7F"/>
                </w:rPr>
                <w:t xml:space="preserve">edian: The middle data point of all the data points. </w:t>
              </w:r>
            </w:ins>
          </w:p>
          <w:p w14:paraId="3DFC33CC" w14:textId="3E9BE9BF" w:rsidR="009A0C32" w:rsidRPr="009A0C32" w:rsidRDefault="009A0C32" w:rsidP="009A0C32">
            <w:pPr>
              <w:numPr>
                <w:ilvl w:val="0"/>
                <w:numId w:val="42"/>
              </w:numPr>
              <w:spacing w:before="120" w:after="120" w:line="252" w:lineRule="auto"/>
              <w:ind w:firstLine="0"/>
              <w:rPr>
                <w:ins w:id="6754" w:author="Salah Soliman" w:date="2020-01-31T16:20:00Z"/>
                <w:rFonts w:ascii="Open Sans" w:eastAsia="Open Sans" w:hAnsi="Open Sans" w:cs="Times New Roman"/>
                <w:color w:val="7F7F7F"/>
              </w:rPr>
            </w:pPr>
            <w:ins w:id="6755" w:author="Salah Soliman" w:date="2020-01-31T16:20:00Z">
              <w:r w:rsidRPr="009A0C32">
                <w:rPr>
                  <w:rFonts w:ascii="Open Sans" w:eastAsia="Open Sans" w:hAnsi="Open Sans" w:cs="Times New Roman"/>
                  <w:color w:val="7F7F7F"/>
                </w:rPr>
                <w:t>C)</w:t>
              </w:r>
            </w:ins>
            <w:ins w:id="6756" w:author="Chantelle Dubois Nishiyama" w:date="2020-02-19T22:21:00Z">
              <w:r w:rsidR="00D840F1">
                <w:rPr>
                  <w:rFonts w:ascii="Open Sans" w:eastAsia="Open Sans" w:hAnsi="Open Sans" w:cs="Times New Roman"/>
                  <w:color w:val="7F7F7F"/>
                </w:rPr>
                <w:t xml:space="preserve"> M</w:t>
              </w:r>
            </w:ins>
            <w:ins w:id="6757" w:author="Salah Soliman" w:date="2020-01-31T16:20:00Z">
              <w:del w:id="6758" w:author="Chantelle Dubois Nishiyama" w:date="2020-02-19T22:21:00Z">
                <w:r w:rsidRPr="009A0C32" w:rsidDel="00D840F1">
                  <w:rPr>
                    <w:rFonts w:ascii="Open Sans" w:eastAsia="Open Sans" w:hAnsi="Open Sans" w:cs="Times New Roman"/>
                    <w:color w:val="7F7F7F"/>
                  </w:rPr>
                  <w:delText>m</w:delText>
                </w:r>
              </w:del>
              <w:r w:rsidRPr="009A0C32">
                <w:rPr>
                  <w:rFonts w:ascii="Open Sans" w:eastAsia="Open Sans" w:hAnsi="Open Sans" w:cs="Times New Roman"/>
                  <w:color w:val="7F7F7F"/>
                </w:rPr>
                <w:t>ean: The average of data points in a dataset.</w:t>
              </w:r>
            </w:ins>
          </w:p>
        </w:tc>
        <w:tc>
          <w:tcPr>
            <w:tcW w:w="270" w:type="dxa"/>
            <w:tcBorders>
              <w:left w:val="single" w:sz="4" w:space="0" w:color="CCFFCC"/>
            </w:tcBorders>
            <w:shd w:val="clear" w:color="auto" w:fill="FAFAFA"/>
          </w:tcPr>
          <w:p w14:paraId="0F5BECE2" w14:textId="77777777" w:rsidR="009A0C32" w:rsidRPr="009A0C32" w:rsidRDefault="009A0C32" w:rsidP="009A0C32">
            <w:pPr>
              <w:rPr>
                <w:ins w:id="6759" w:author="Salah Soliman" w:date="2020-01-31T16:20:00Z"/>
                <w:rFonts w:ascii="Open Sans" w:eastAsia="Open Sans" w:hAnsi="Open Sans" w:cs="Times New Roman"/>
              </w:rPr>
            </w:pPr>
          </w:p>
        </w:tc>
      </w:tr>
      <w:tr w:rsidR="009A0C32" w:rsidRPr="009A0C32" w14:paraId="4BE16577" w14:textId="77777777" w:rsidTr="009A0C32">
        <w:trPr>
          <w:ins w:id="6760" w:author="Salah Soliman" w:date="2020-01-31T16:20:00Z"/>
        </w:trPr>
        <w:tc>
          <w:tcPr>
            <w:tcW w:w="265" w:type="dxa"/>
            <w:shd w:val="clear" w:color="auto" w:fill="FAFAFA"/>
          </w:tcPr>
          <w:p w14:paraId="65693385" w14:textId="77777777" w:rsidR="009A0C32" w:rsidRPr="009A0C32" w:rsidRDefault="009A0C32" w:rsidP="009A0C32">
            <w:pPr>
              <w:rPr>
                <w:ins w:id="6761" w:author="Salah Soliman" w:date="2020-01-31T16:20:00Z"/>
                <w:rFonts w:ascii="Open Sans" w:eastAsia="Open Sans" w:hAnsi="Open Sans" w:cs="Times New Roman"/>
                <w:color w:val="404040"/>
                <w:sz w:val="16"/>
                <w:szCs w:val="16"/>
              </w:rPr>
            </w:pPr>
          </w:p>
        </w:tc>
        <w:tc>
          <w:tcPr>
            <w:tcW w:w="2520" w:type="dxa"/>
            <w:tcBorders>
              <w:top w:val="single" w:sz="4" w:space="0" w:color="CCFFCC"/>
            </w:tcBorders>
            <w:shd w:val="clear" w:color="auto" w:fill="FAFAFA"/>
          </w:tcPr>
          <w:p w14:paraId="0FEA71ED" w14:textId="77777777" w:rsidR="009A0C32" w:rsidRPr="009A0C32" w:rsidRDefault="009A0C32" w:rsidP="009A0C32">
            <w:pPr>
              <w:rPr>
                <w:ins w:id="6762" w:author="Salah Soliman" w:date="2020-01-31T16:20:00Z"/>
                <w:rFonts w:ascii="Open Sans" w:eastAsia="Open Sans" w:hAnsi="Open Sans" w:cs="Times New Roman"/>
                <w:color w:val="404040"/>
                <w:sz w:val="16"/>
                <w:szCs w:val="16"/>
              </w:rPr>
            </w:pPr>
          </w:p>
        </w:tc>
        <w:tc>
          <w:tcPr>
            <w:tcW w:w="7470" w:type="dxa"/>
            <w:tcBorders>
              <w:top w:val="single" w:sz="4" w:space="0" w:color="CCFFCC"/>
            </w:tcBorders>
            <w:shd w:val="clear" w:color="auto" w:fill="FAFAFA"/>
          </w:tcPr>
          <w:p w14:paraId="30214732" w14:textId="77777777" w:rsidR="009A0C32" w:rsidRPr="009A0C32" w:rsidRDefault="009A0C32" w:rsidP="009A0C32">
            <w:pPr>
              <w:rPr>
                <w:ins w:id="6763" w:author="Salah Soliman" w:date="2020-01-31T16:20:00Z"/>
                <w:rFonts w:ascii="Open Sans" w:eastAsia="Open Sans" w:hAnsi="Open Sans" w:cs="Times New Roman"/>
                <w:color w:val="404040"/>
                <w:sz w:val="16"/>
                <w:szCs w:val="16"/>
              </w:rPr>
            </w:pPr>
          </w:p>
        </w:tc>
        <w:tc>
          <w:tcPr>
            <w:tcW w:w="270" w:type="dxa"/>
            <w:shd w:val="clear" w:color="auto" w:fill="FAFAFA"/>
          </w:tcPr>
          <w:p w14:paraId="07B5288D" w14:textId="77777777" w:rsidR="009A0C32" w:rsidRPr="009A0C32" w:rsidRDefault="009A0C32" w:rsidP="009A0C32">
            <w:pPr>
              <w:rPr>
                <w:ins w:id="6764" w:author="Salah Soliman" w:date="2020-01-31T16:20:00Z"/>
                <w:rFonts w:ascii="Open Sans" w:eastAsia="Open Sans" w:hAnsi="Open Sans" w:cs="Times New Roman"/>
                <w:color w:val="404040"/>
                <w:sz w:val="16"/>
                <w:szCs w:val="16"/>
              </w:rPr>
            </w:pPr>
          </w:p>
        </w:tc>
      </w:tr>
    </w:tbl>
    <w:p w14:paraId="72556567" w14:textId="5120203F" w:rsidR="009A0C32" w:rsidRDefault="009A0C32" w:rsidP="003D5677">
      <w:pPr>
        <w:pStyle w:val="NoSpacing"/>
        <w:rPr>
          <w:ins w:id="6765" w:author="Salah Soliman" w:date="2020-01-31T16:20:00Z"/>
        </w:rPr>
      </w:pPr>
    </w:p>
    <w:p w14:paraId="5881E63B" w14:textId="77777777" w:rsidR="009A0C32" w:rsidRDefault="009A0C32" w:rsidP="003D5677">
      <w:pPr>
        <w:pStyle w:val="NoSpacing"/>
      </w:pPr>
    </w:p>
    <w:tbl>
      <w:tblPr>
        <w:tblStyle w:val="TableGrid"/>
        <w:tblW w:w="10455" w:type="dxa"/>
        <w:tblBorders>
          <w:top w:val="single" w:sz="4" w:space="0" w:color="5B9BD5" w:themeColor="accent5"/>
          <w:left w:val="single" w:sz="4" w:space="0" w:color="5B9BD5" w:themeColor="accent5"/>
          <w:bottom w:val="single" w:sz="4" w:space="0" w:color="5B9BD5" w:themeColor="accent5"/>
          <w:right w:val="single" w:sz="4" w:space="0" w:color="5B9BD5" w:themeColor="accent5"/>
          <w:insideH w:val="none" w:sz="0" w:space="0" w:color="auto"/>
          <w:insideV w:val="none" w:sz="0" w:space="0" w:color="auto"/>
        </w:tblBorders>
        <w:tblLayout w:type="fixed"/>
        <w:tblCellMar>
          <w:left w:w="115" w:type="dxa"/>
          <w:right w:w="115" w:type="dxa"/>
        </w:tblCellMar>
        <w:tblLook w:val="04A0" w:firstRow="1" w:lastRow="0" w:firstColumn="1" w:lastColumn="0" w:noHBand="0" w:noVBand="1"/>
        <w:tblPrChange w:id="6766" w:author="Salah Soliman" w:date="2020-01-31T16:20:00Z">
          <w:tblPr>
            <w:tblStyle w:val="TableGrid"/>
            <w:tblW w:w="10455" w:type="dxa"/>
            <w:tblBorders>
              <w:top w:val="single" w:sz="4" w:space="0" w:color="5B9BD5" w:themeColor="accent5"/>
              <w:left w:val="single" w:sz="4" w:space="0" w:color="5B9BD5" w:themeColor="accent5"/>
              <w:bottom w:val="single" w:sz="4" w:space="0" w:color="5B9BD5" w:themeColor="accent5"/>
              <w:right w:val="single" w:sz="4" w:space="0" w:color="5B9BD5" w:themeColor="accent5"/>
              <w:insideH w:val="none" w:sz="0" w:space="0" w:color="auto"/>
              <w:insideV w:val="none" w:sz="0" w:space="0" w:color="auto"/>
            </w:tblBorders>
            <w:tblLayout w:type="fixed"/>
            <w:tblCellMar>
              <w:left w:w="115" w:type="dxa"/>
              <w:right w:w="115" w:type="dxa"/>
            </w:tblCellMar>
            <w:tblLook w:val="04A0" w:firstRow="1" w:lastRow="0" w:firstColumn="1" w:lastColumn="0" w:noHBand="0" w:noVBand="1"/>
          </w:tblPr>
        </w:tblPrChange>
      </w:tblPr>
      <w:tblGrid>
        <w:gridCol w:w="264"/>
        <w:gridCol w:w="3960"/>
        <w:gridCol w:w="1980"/>
        <w:gridCol w:w="3978"/>
        <w:gridCol w:w="273"/>
        <w:tblGridChange w:id="6767">
          <w:tblGrid>
            <w:gridCol w:w="360"/>
            <w:gridCol w:w="360"/>
            <w:gridCol w:w="360"/>
            <w:gridCol w:w="360"/>
            <w:gridCol w:w="360"/>
          </w:tblGrid>
        </w:tblGridChange>
      </w:tblGrid>
      <w:tr w:rsidR="003D5677" w:rsidDel="009A0C32" w14:paraId="0C47C842" w14:textId="0A7050D4" w:rsidTr="009A0C32">
        <w:trPr>
          <w:cantSplit/>
          <w:del w:id="6768" w:author="Salah Soliman" w:date="2020-01-31T16:20:00Z"/>
        </w:trPr>
        <w:tc>
          <w:tcPr>
            <w:tcW w:w="10455" w:type="dxa"/>
            <w:gridSpan w:val="5"/>
            <w:tcBorders>
              <w:top w:val="single" w:sz="4" w:space="0" w:color="5B9BD5" w:themeColor="accent5"/>
              <w:left w:val="single" w:sz="4" w:space="0" w:color="5B9BD5" w:themeColor="accent5"/>
              <w:bottom w:val="nil"/>
              <w:right w:val="single" w:sz="4" w:space="0" w:color="5B9BD5" w:themeColor="accent5"/>
            </w:tcBorders>
            <w:shd w:val="clear" w:color="auto" w:fill="70AD47" w:themeFill="accent6"/>
            <w:tcPrChange w:id="6769" w:author="Salah Soliman" w:date="2020-01-31T16:20:00Z">
              <w:tcPr>
                <w:tcW w:w="10456" w:type="dxa"/>
                <w:gridSpan w:val="5"/>
                <w:tcBorders>
                  <w:top w:val="single" w:sz="4" w:space="0" w:color="5B9BD5" w:themeColor="accent5"/>
                  <w:left w:val="single" w:sz="4" w:space="0" w:color="5B9BD5" w:themeColor="accent5"/>
                  <w:bottom w:val="nil"/>
                  <w:right w:val="single" w:sz="4" w:space="0" w:color="5B9BD5" w:themeColor="accent5"/>
                </w:tcBorders>
                <w:shd w:val="clear" w:color="auto" w:fill="70AD47" w:themeFill="accent6"/>
              </w:tcPr>
            </w:tcPrChange>
          </w:tcPr>
          <w:p w14:paraId="0E9390D0" w14:textId="7F3788AD" w:rsidR="003D5677" w:rsidDel="009A0C32" w:rsidRDefault="003D5677" w:rsidP="003D5677">
            <w:pPr>
              <w:pStyle w:val="Heading3"/>
              <w:outlineLvl w:val="2"/>
              <w:rPr>
                <w:del w:id="6770" w:author="Salah Soliman" w:date="2020-01-31T16:20:00Z"/>
              </w:rPr>
            </w:pPr>
            <w:del w:id="6771" w:author="Salah Soliman" w:date="2020-01-31T16:20:00Z">
              <w:r w:rsidDel="009A0C32">
                <w:delText xml:space="preserve">Practice your understanding of Summary statistics. </w:delText>
              </w:r>
            </w:del>
          </w:p>
          <w:p w14:paraId="4E2732EF" w14:textId="03FE2251" w:rsidR="003D5677" w:rsidDel="009A0C32" w:rsidRDefault="003D5677" w:rsidP="003D5677">
            <w:pPr>
              <w:rPr>
                <w:del w:id="6772" w:author="Salah Soliman" w:date="2020-01-31T16:20:00Z"/>
              </w:rPr>
            </w:pPr>
            <w:del w:id="6773" w:author="Salah Soliman" w:date="2020-01-31T16:20:00Z">
              <w:r w:rsidDel="009A0C32">
                <w:delText>The most frequent value that occurs in a given dataset is:</w:delText>
              </w:r>
            </w:del>
          </w:p>
          <w:p w14:paraId="50D9DD94" w14:textId="425CA26F" w:rsidR="003D5677" w:rsidDel="009A0C32" w:rsidRDefault="003D5677" w:rsidP="003D5677">
            <w:pPr>
              <w:pStyle w:val="ListParagraph"/>
              <w:numPr>
                <w:ilvl w:val="0"/>
                <w:numId w:val="41"/>
              </w:numPr>
              <w:spacing w:before="120" w:after="120"/>
              <w:ind w:firstLine="0"/>
              <w:contextualSpacing w:val="0"/>
              <w:rPr>
                <w:del w:id="6774" w:author="Salah Soliman" w:date="2020-01-31T16:20:00Z"/>
              </w:rPr>
            </w:pPr>
            <w:del w:id="6775" w:author="Salah Soliman" w:date="2020-01-31T16:20:00Z">
              <w:r w:rsidDel="009A0C32">
                <w:delText>Mode</w:delText>
              </w:r>
            </w:del>
          </w:p>
          <w:p w14:paraId="5116600A" w14:textId="338BC3A7" w:rsidR="003D5677" w:rsidDel="009A0C32" w:rsidRDefault="003D5677" w:rsidP="003D5677">
            <w:pPr>
              <w:pStyle w:val="ListParagraph"/>
              <w:numPr>
                <w:ilvl w:val="0"/>
                <w:numId w:val="41"/>
              </w:numPr>
              <w:spacing w:before="120" w:after="120"/>
              <w:ind w:firstLine="0"/>
              <w:contextualSpacing w:val="0"/>
              <w:rPr>
                <w:del w:id="6776" w:author="Salah Soliman" w:date="2020-01-31T16:20:00Z"/>
              </w:rPr>
            </w:pPr>
            <w:del w:id="6777" w:author="Salah Soliman" w:date="2020-01-31T16:20:00Z">
              <w:r w:rsidDel="009A0C32">
                <w:delText>Median</w:delText>
              </w:r>
            </w:del>
          </w:p>
          <w:p w14:paraId="626F4156" w14:textId="39DBDEA9" w:rsidR="003D5677" w:rsidDel="009A0C32" w:rsidRDefault="003D5677" w:rsidP="003D5677">
            <w:pPr>
              <w:pStyle w:val="ListParagraph"/>
              <w:numPr>
                <w:ilvl w:val="0"/>
                <w:numId w:val="41"/>
              </w:numPr>
              <w:spacing w:before="120" w:after="120"/>
              <w:ind w:firstLine="0"/>
              <w:contextualSpacing w:val="0"/>
              <w:rPr>
                <w:del w:id="6778" w:author="Salah Soliman" w:date="2020-01-31T16:20:00Z"/>
              </w:rPr>
            </w:pPr>
            <w:del w:id="6779" w:author="Salah Soliman" w:date="2020-01-31T16:20:00Z">
              <w:r w:rsidDel="009A0C32">
                <w:delText>Mean</w:delText>
              </w:r>
            </w:del>
          </w:p>
          <w:p w14:paraId="612A7B0C" w14:textId="42F9CF30" w:rsidR="003D5677" w:rsidDel="009A0C32" w:rsidRDefault="003D5677" w:rsidP="003D5677">
            <w:pPr>
              <w:rPr>
                <w:del w:id="6780" w:author="Salah Soliman" w:date="2020-01-31T16:20:00Z"/>
              </w:rPr>
            </w:pPr>
          </w:p>
          <w:p w14:paraId="35BF7066" w14:textId="5FD85CE3" w:rsidR="003D5677" w:rsidDel="009A0C32" w:rsidRDefault="003D5677" w:rsidP="003D5677">
            <w:pPr>
              <w:rPr>
                <w:del w:id="6781" w:author="Salah Soliman" w:date="2020-01-31T16:20:00Z"/>
              </w:rPr>
            </w:pPr>
            <w:del w:id="6782" w:author="Salah Soliman" w:date="2020-01-31T16:20:00Z">
              <w:r w:rsidDel="009A0C32">
                <w:delText xml:space="preserve"> </w:delText>
              </w:r>
            </w:del>
          </w:p>
        </w:tc>
      </w:tr>
      <w:tr w:rsidR="003D5677" w:rsidDel="009A0C32" w14:paraId="01A71AAE" w14:textId="201CDD3B" w:rsidTr="009A0C32">
        <w:trPr>
          <w:cantSplit/>
          <w:del w:id="6783" w:author="Salah Soliman" w:date="2020-01-31T16:20:00Z"/>
        </w:trPr>
        <w:tc>
          <w:tcPr>
            <w:tcW w:w="264" w:type="dxa"/>
            <w:tcBorders>
              <w:top w:val="nil"/>
              <w:left w:val="single" w:sz="4" w:space="0" w:color="5B9BD5" w:themeColor="accent5"/>
              <w:bottom w:val="single" w:sz="4" w:space="0" w:color="5B9BD5" w:themeColor="accent5"/>
              <w:right w:val="nil"/>
            </w:tcBorders>
            <w:shd w:val="clear" w:color="auto" w:fill="70AD47" w:themeFill="accent6"/>
            <w:tcPrChange w:id="6784" w:author="Salah Soliman" w:date="2020-01-31T16:20:00Z">
              <w:tcPr>
                <w:tcW w:w="265" w:type="dxa"/>
                <w:tcBorders>
                  <w:top w:val="nil"/>
                  <w:left w:val="single" w:sz="4" w:space="0" w:color="5B9BD5" w:themeColor="accent5"/>
                  <w:bottom w:val="single" w:sz="4" w:space="0" w:color="5B9BD5" w:themeColor="accent5"/>
                  <w:right w:val="nil"/>
                </w:tcBorders>
                <w:shd w:val="clear" w:color="auto" w:fill="70AD47" w:themeFill="accent6"/>
              </w:tcPr>
            </w:tcPrChange>
          </w:tcPr>
          <w:p w14:paraId="38DA3F3A" w14:textId="11D978C2" w:rsidR="003D5677" w:rsidDel="009A0C32" w:rsidRDefault="003D5677" w:rsidP="003D5677">
            <w:pPr>
              <w:rPr>
                <w:del w:id="6785" w:author="Salah Soliman" w:date="2020-01-31T16:20:00Z"/>
              </w:rPr>
            </w:pPr>
          </w:p>
        </w:tc>
        <w:tc>
          <w:tcPr>
            <w:tcW w:w="3960" w:type="dxa"/>
            <w:tcBorders>
              <w:top w:val="nil"/>
              <w:left w:val="nil"/>
              <w:bottom w:val="single" w:sz="4" w:space="0" w:color="5B9BD5" w:themeColor="accent5"/>
              <w:right w:val="nil"/>
            </w:tcBorders>
            <w:shd w:val="clear" w:color="auto" w:fill="70AD47" w:themeFill="accent6"/>
            <w:vAlign w:val="center"/>
            <w:tcPrChange w:id="6786" w:author="Salah Soliman" w:date="2020-01-31T16:20:00Z">
              <w:tcPr>
                <w:tcW w:w="3960" w:type="dxa"/>
                <w:tcBorders>
                  <w:top w:val="nil"/>
                  <w:left w:val="nil"/>
                  <w:bottom w:val="single" w:sz="4" w:space="0" w:color="5B9BD5" w:themeColor="accent5"/>
                  <w:right w:val="nil"/>
                </w:tcBorders>
                <w:shd w:val="clear" w:color="auto" w:fill="70AD47" w:themeFill="accent6"/>
              </w:tcPr>
            </w:tcPrChange>
          </w:tcPr>
          <w:p w14:paraId="27B87734" w14:textId="5EFA769A" w:rsidR="003D5677" w:rsidDel="009A0C32" w:rsidRDefault="003D5677" w:rsidP="003D5677">
            <w:pPr>
              <w:rPr>
                <w:del w:id="6787" w:author="Salah Soliman" w:date="2020-01-31T16:20:00Z"/>
              </w:rPr>
            </w:pPr>
          </w:p>
        </w:tc>
        <w:tc>
          <w:tcPr>
            <w:tcW w:w="1980" w:type="dxa"/>
            <w:tcBorders>
              <w:top w:val="nil"/>
              <w:left w:val="nil"/>
              <w:bottom w:val="single" w:sz="4" w:space="0" w:color="5B9BD5" w:themeColor="accent5"/>
              <w:right w:val="nil"/>
            </w:tcBorders>
            <w:shd w:val="clear" w:color="auto" w:fill="70AD47" w:themeFill="accent6"/>
            <w:vAlign w:val="center"/>
            <w:hideMark/>
            <w:tcPrChange w:id="6788" w:author="Salah Soliman" w:date="2020-01-31T16:20:00Z">
              <w:tcPr>
                <w:tcW w:w="1980" w:type="dxa"/>
                <w:tcBorders>
                  <w:top w:val="nil"/>
                  <w:left w:val="nil"/>
                  <w:bottom w:val="single" w:sz="4" w:space="0" w:color="5B9BD5" w:themeColor="accent5"/>
                  <w:right w:val="nil"/>
                </w:tcBorders>
                <w:shd w:val="clear" w:color="auto" w:fill="70AD47" w:themeFill="accent6"/>
                <w:hideMark/>
              </w:tcPr>
            </w:tcPrChange>
          </w:tcPr>
          <w:p w14:paraId="6AC1C547" w14:textId="4C0B67E4" w:rsidR="003D5677" w:rsidDel="009A0C32" w:rsidRDefault="003D5677" w:rsidP="003D5677">
            <w:pPr>
              <w:rPr>
                <w:del w:id="6789" w:author="Salah Soliman" w:date="2020-01-31T16:20:00Z"/>
              </w:rPr>
            </w:pPr>
            <w:del w:id="6790" w:author="Salah Soliman" w:date="2020-01-31T16:20:00Z">
              <w:r w:rsidDel="009A0C32">
                <w:rPr>
                  <w:noProof/>
                </w:rPr>
                <w:drawing>
                  <wp:inline distT="0" distB="0" distL="0" distR="0" wp14:anchorId="187A9775" wp14:editId="32112D4F">
                    <wp:extent cx="1158240" cy="304800"/>
                    <wp:effectExtent l="0" t="0" r="381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158240" cy="304800"/>
                            </a:xfrm>
                            <a:prstGeom prst="rect">
                              <a:avLst/>
                            </a:prstGeom>
                            <a:noFill/>
                            <a:ln>
                              <a:noFill/>
                            </a:ln>
                          </pic:spPr>
                        </pic:pic>
                      </a:graphicData>
                    </a:graphic>
                  </wp:inline>
                </w:drawing>
              </w:r>
            </w:del>
          </w:p>
        </w:tc>
        <w:tc>
          <w:tcPr>
            <w:tcW w:w="3978" w:type="dxa"/>
            <w:tcBorders>
              <w:top w:val="nil"/>
              <w:left w:val="nil"/>
              <w:bottom w:val="single" w:sz="4" w:space="0" w:color="5B9BD5" w:themeColor="accent5"/>
              <w:right w:val="nil"/>
            </w:tcBorders>
            <w:shd w:val="clear" w:color="auto" w:fill="70AD47" w:themeFill="accent6"/>
            <w:vAlign w:val="center"/>
            <w:tcPrChange w:id="6791" w:author="Salah Soliman" w:date="2020-01-31T16:20:00Z">
              <w:tcPr>
                <w:tcW w:w="3978" w:type="dxa"/>
                <w:tcBorders>
                  <w:top w:val="nil"/>
                  <w:left w:val="nil"/>
                  <w:bottom w:val="single" w:sz="4" w:space="0" w:color="5B9BD5" w:themeColor="accent5"/>
                  <w:right w:val="nil"/>
                </w:tcBorders>
                <w:shd w:val="clear" w:color="auto" w:fill="70AD47" w:themeFill="accent6"/>
              </w:tcPr>
            </w:tcPrChange>
          </w:tcPr>
          <w:p w14:paraId="26BA2842" w14:textId="6C9D6A1F" w:rsidR="003D5677" w:rsidDel="009A0C32" w:rsidRDefault="003D5677" w:rsidP="003D5677">
            <w:pPr>
              <w:rPr>
                <w:del w:id="6792" w:author="Salah Soliman" w:date="2020-01-31T16:20:00Z"/>
              </w:rPr>
            </w:pPr>
          </w:p>
        </w:tc>
        <w:tc>
          <w:tcPr>
            <w:tcW w:w="273" w:type="dxa"/>
            <w:tcBorders>
              <w:top w:val="nil"/>
              <w:left w:val="nil"/>
              <w:bottom w:val="single" w:sz="4" w:space="0" w:color="5B9BD5" w:themeColor="accent5"/>
              <w:right w:val="single" w:sz="4" w:space="0" w:color="5B9BD5" w:themeColor="accent5"/>
            </w:tcBorders>
            <w:shd w:val="clear" w:color="auto" w:fill="70AD47" w:themeFill="accent6"/>
            <w:tcPrChange w:id="6793" w:author="Salah Soliman" w:date="2020-01-31T16:20:00Z">
              <w:tcPr>
                <w:tcW w:w="273" w:type="dxa"/>
                <w:tcBorders>
                  <w:top w:val="nil"/>
                  <w:left w:val="nil"/>
                  <w:bottom w:val="single" w:sz="4" w:space="0" w:color="5B9BD5" w:themeColor="accent5"/>
                  <w:right w:val="single" w:sz="4" w:space="0" w:color="5B9BD5" w:themeColor="accent5"/>
                </w:tcBorders>
                <w:shd w:val="clear" w:color="auto" w:fill="70AD47" w:themeFill="accent6"/>
              </w:tcPr>
            </w:tcPrChange>
          </w:tcPr>
          <w:p w14:paraId="4EA7424B" w14:textId="6DFD0E5C" w:rsidR="003D5677" w:rsidDel="009A0C32" w:rsidRDefault="003D5677" w:rsidP="003D5677">
            <w:pPr>
              <w:rPr>
                <w:del w:id="6794" w:author="Salah Soliman" w:date="2020-01-31T16:20:00Z"/>
              </w:rPr>
            </w:pPr>
          </w:p>
        </w:tc>
      </w:tr>
    </w:tbl>
    <w:p w14:paraId="02B73A1D" w14:textId="0E5FD303" w:rsidR="003D5677" w:rsidDel="009A0C32" w:rsidRDefault="003D5677" w:rsidP="003D5677">
      <w:pPr>
        <w:pStyle w:val="NoSpacing"/>
        <w:rPr>
          <w:del w:id="6795" w:author="Salah Soliman" w:date="2020-01-31T16:20:00Z"/>
        </w:rPr>
      </w:pPr>
    </w:p>
    <w:tbl>
      <w:tblPr>
        <w:tblStyle w:val="TableGrid"/>
        <w:tblW w:w="10530" w:type="dxa"/>
        <w:tblBorders>
          <w:top w:val="single" w:sz="4" w:space="0" w:color="5B9BD5" w:themeColor="accent5"/>
          <w:left w:val="single" w:sz="4" w:space="0" w:color="5B9BD5" w:themeColor="accent5"/>
          <w:bottom w:val="single" w:sz="4" w:space="0" w:color="5B9BD5" w:themeColor="accent5"/>
          <w:right w:val="single" w:sz="4" w:space="0" w:color="5B9BD5" w:themeColor="accent5"/>
          <w:insideH w:val="none" w:sz="0" w:space="0" w:color="auto"/>
          <w:insideV w:val="none" w:sz="0" w:space="0" w:color="auto"/>
        </w:tblBorders>
        <w:tblLayout w:type="fixed"/>
        <w:tblCellMar>
          <w:left w:w="115" w:type="dxa"/>
          <w:right w:w="115" w:type="dxa"/>
        </w:tblCellMar>
        <w:tblLook w:val="04A0" w:firstRow="1" w:lastRow="0" w:firstColumn="1" w:lastColumn="0" w:noHBand="0" w:noVBand="1"/>
      </w:tblPr>
      <w:tblGrid>
        <w:gridCol w:w="265"/>
        <w:gridCol w:w="2521"/>
        <w:gridCol w:w="7474"/>
        <w:gridCol w:w="270"/>
      </w:tblGrid>
      <w:tr w:rsidR="003D5677" w:rsidDel="009A0C32" w14:paraId="38C7F6CD" w14:textId="5AF55B71" w:rsidTr="003D5677">
        <w:trPr>
          <w:trHeight w:val="107"/>
          <w:del w:id="6796" w:author="Salah Soliman" w:date="2020-01-31T16:20:00Z"/>
        </w:trPr>
        <w:tc>
          <w:tcPr>
            <w:tcW w:w="265" w:type="dxa"/>
            <w:tcBorders>
              <w:top w:val="single" w:sz="4" w:space="0" w:color="5B9BD5" w:themeColor="accent5"/>
              <w:left w:val="single" w:sz="4" w:space="0" w:color="5B9BD5" w:themeColor="accent5"/>
              <w:bottom w:val="nil"/>
              <w:right w:val="nil"/>
            </w:tcBorders>
            <w:shd w:val="clear" w:color="auto" w:fill="70AD47" w:themeFill="accent6"/>
          </w:tcPr>
          <w:p w14:paraId="4A3D2727" w14:textId="0D2EE4DF" w:rsidR="003D5677" w:rsidDel="009A0C32" w:rsidRDefault="003D5677" w:rsidP="003D5677">
            <w:pPr>
              <w:rPr>
                <w:del w:id="6797" w:author="Salah Soliman" w:date="2020-01-31T16:20:00Z"/>
              </w:rPr>
            </w:pPr>
          </w:p>
        </w:tc>
        <w:tc>
          <w:tcPr>
            <w:tcW w:w="2520" w:type="dxa"/>
            <w:tcBorders>
              <w:top w:val="single" w:sz="4" w:space="0" w:color="5B9BD5" w:themeColor="accent5"/>
              <w:left w:val="nil"/>
              <w:bottom w:val="nil"/>
              <w:right w:val="nil"/>
            </w:tcBorders>
            <w:shd w:val="clear" w:color="auto" w:fill="70AD47" w:themeFill="accent6"/>
          </w:tcPr>
          <w:p w14:paraId="2713E67C" w14:textId="5B0EFD20" w:rsidR="003D5677" w:rsidDel="009A0C32" w:rsidRDefault="003D5677" w:rsidP="003D5677">
            <w:pPr>
              <w:rPr>
                <w:del w:id="6798" w:author="Salah Soliman" w:date="2020-01-31T16:20:00Z"/>
              </w:rPr>
            </w:pPr>
          </w:p>
        </w:tc>
        <w:tc>
          <w:tcPr>
            <w:tcW w:w="7470" w:type="dxa"/>
            <w:tcBorders>
              <w:top w:val="single" w:sz="4" w:space="0" w:color="5B9BD5" w:themeColor="accent5"/>
              <w:left w:val="nil"/>
              <w:bottom w:val="nil"/>
              <w:right w:val="nil"/>
            </w:tcBorders>
            <w:shd w:val="clear" w:color="auto" w:fill="70AD47" w:themeFill="accent6"/>
            <w:hideMark/>
          </w:tcPr>
          <w:p w14:paraId="417DF013" w14:textId="58451CD5" w:rsidR="003D5677" w:rsidDel="009A0C32" w:rsidRDefault="003D5677" w:rsidP="003D5677">
            <w:pPr>
              <w:jc w:val="right"/>
              <w:rPr>
                <w:del w:id="6799" w:author="Salah Soliman" w:date="2020-01-31T16:20:00Z"/>
                <w:color w:val="78C800"/>
              </w:rPr>
            </w:pPr>
            <w:del w:id="6800" w:author="Salah Soliman" w:date="2020-01-31T16:20:00Z">
              <w:r w:rsidDel="009A0C32">
                <w:rPr>
                  <w:rFonts w:ascii="FontAwesome" w:hAnsi="FontAwesome"/>
                  <w:color w:val="78C800"/>
                </w:rPr>
                <w:sym w:font="FontAwesome" w:char="F058"/>
              </w:r>
              <w:r w:rsidDel="009A0C32">
                <w:rPr>
                  <w:color w:val="78C800"/>
                </w:rPr>
                <w:delText xml:space="preserve"> Correct</w:delText>
              </w:r>
            </w:del>
          </w:p>
        </w:tc>
        <w:tc>
          <w:tcPr>
            <w:tcW w:w="270" w:type="dxa"/>
            <w:tcBorders>
              <w:top w:val="single" w:sz="4" w:space="0" w:color="5B9BD5" w:themeColor="accent5"/>
              <w:left w:val="nil"/>
              <w:bottom w:val="nil"/>
              <w:right w:val="single" w:sz="4" w:space="0" w:color="5B9BD5" w:themeColor="accent5"/>
            </w:tcBorders>
            <w:shd w:val="clear" w:color="auto" w:fill="70AD47" w:themeFill="accent6"/>
          </w:tcPr>
          <w:p w14:paraId="176FD841" w14:textId="6E700825" w:rsidR="003D5677" w:rsidDel="009A0C32" w:rsidRDefault="003D5677" w:rsidP="003D5677">
            <w:pPr>
              <w:rPr>
                <w:del w:id="6801" w:author="Salah Soliman" w:date="2020-01-31T16:20:00Z"/>
                <w:color w:val="404040" w:themeColor="text1" w:themeTint="BF"/>
              </w:rPr>
            </w:pPr>
          </w:p>
        </w:tc>
      </w:tr>
      <w:tr w:rsidR="003D5677" w:rsidDel="009A0C32" w14:paraId="4357772D" w14:textId="414BF178" w:rsidTr="003D5677">
        <w:trPr>
          <w:del w:id="6802" w:author="Salah Soliman" w:date="2020-01-31T16:20:00Z"/>
        </w:trPr>
        <w:tc>
          <w:tcPr>
            <w:tcW w:w="265" w:type="dxa"/>
            <w:tcBorders>
              <w:top w:val="nil"/>
              <w:left w:val="single" w:sz="4" w:space="0" w:color="5B9BD5" w:themeColor="accent5"/>
              <w:bottom w:val="nil"/>
              <w:right w:val="nil"/>
            </w:tcBorders>
            <w:shd w:val="clear" w:color="auto" w:fill="70AD47" w:themeFill="accent6"/>
          </w:tcPr>
          <w:p w14:paraId="6A53F15C" w14:textId="11C1DC63" w:rsidR="003D5677" w:rsidDel="009A0C32" w:rsidRDefault="003D5677" w:rsidP="003D5677">
            <w:pPr>
              <w:rPr>
                <w:del w:id="6803" w:author="Salah Soliman" w:date="2020-01-31T16:20:00Z"/>
              </w:rPr>
            </w:pPr>
          </w:p>
        </w:tc>
        <w:tc>
          <w:tcPr>
            <w:tcW w:w="2520" w:type="dxa"/>
            <w:tcBorders>
              <w:top w:val="nil"/>
              <w:left w:val="nil"/>
              <w:bottom w:val="nil"/>
              <w:right w:val="nil"/>
            </w:tcBorders>
            <w:shd w:val="clear" w:color="auto" w:fill="78C800"/>
            <w:hideMark/>
          </w:tcPr>
          <w:p w14:paraId="315F3CED" w14:textId="43073454" w:rsidR="003D5677" w:rsidDel="009A0C32" w:rsidRDefault="003D5677" w:rsidP="003D5677">
            <w:pPr>
              <w:rPr>
                <w:del w:id="6804" w:author="Salah Soliman" w:date="2020-01-31T16:20:00Z"/>
                <w:rFonts w:asciiTheme="majorHAnsi" w:hAnsiTheme="majorHAnsi" w:cstheme="majorHAnsi"/>
                <w:color w:val="FFFFFF" w:themeColor="background1"/>
              </w:rPr>
            </w:pPr>
            <w:del w:id="6805" w:author="Salah Soliman" w:date="2020-01-31T16:20:00Z">
              <w:r w:rsidDel="009A0C32">
                <w:rPr>
                  <w:rFonts w:asciiTheme="majorHAnsi" w:hAnsiTheme="majorHAnsi" w:cstheme="majorHAnsi"/>
                  <w:color w:val="FFFFFF" w:themeColor="background1"/>
                </w:rPr>
                <w:delText>Explanation</w:delText>
              </w:r>
            </w:del>
          </w:p>
        </w:tc>
        <w:tc>
          <w:tcPr>
            <w:tcW w:w="7470" w:type="dxa"/>
            <w:tcBorders>
              <w:top w:val="nil"/>
              <w:left w:val="nil"/>
              <w:bottom w:val="nil"/>
              <w:right w:val="nil"/>
            </w:tcBorders>
            <w:shd w:val="clear" w:color="auto" w:fill="70AD47" w:themeFill="accent6"/>
          </w:tcPr>
          <w:p w14:paraId="2DB11628" w14:textId="066F5F39" w:rsidR="003D5677" w:rsidDel="009A0C32" w:rsidRDefault="003D5677" w:rsidP="003D5677">
            <w:pPr>
              <w:rPr>
                <w:del w:id="6806" w:author="Salah Soliman" w:date="2020-01-31T16:20:00Z"/>
                <w:color w:val="404040" w:themeColor="text1" w:themeTint="BF"/>
              </w:rPr>
            </w:pPr>
          </w:p>
        </w:tc>
        <w:tc>
          <w:tcPr>
            <w:tcW w:w="270" w:type="dxa"/>
            <w:tcBorders>
              <w:top w:val="nil"/>
              <w:left w:val="nil"/>
              <w:bottom w:val="nil"/>
              <w:right w:val="single" w:sz="4" w:space="0" w:color="5B9BD5" w:themeColor="accent5"/>
            </w:tcBorders>
            <w:shd w:val="clear" w:color="auto" w:fill="70AD47" w:themeFill="accent6"/>
          </w:tcPr>
          <w:p w14:paraId="7DABCFFF" w14:textId="79A4C5FA" w:rsidR="003D5677" w:rsidDel="009A0C32" w:rsidRDefault="003D5677" w:rsidP="003D5677">
            <w:pPr>
              <w:rPr>
                <w:del w:id="6807" w:author="Salah Soliman" w:date="2020-01-31T16:20:00Z"/>
              </w:rPr>
            </w:pPr>
          </w:p>
        </w:tc>
      </w:tr>
      <w:tr w:rsidR="003D5677" w:rsidDel="009A0C32" w14:paraId="4BE031EA" w14:textId="0DBCCE76" w:rsidTr="003D5677">
        <w:trPr>
          <w:del w:id="6808" w:author="Salah Soliman" w:date="2020-01-31T16:20:00Z"/>
        </w:trPr>
        <w:tc>
          <w:tcPr>
            <w:tcW w:w="265" w:type="dxa"/>
            <w:tcBorders>
              <w:top w:val="nil"/>
              <w:left w:val="single" w:sz="4" w:space="0" w:color="5B9BD5" w:themeColor="accent5"/>
              <w:bottom w:val="nil"/>
              <w:right w:val="nil"/>
            </w:tcBorders>
            <w:shd w:val="clear" w:color="auto" w:fill="70AD47" w:themeFill="accent6"/>
          </w:tcPr>
          <w:p w14:paraId="0D83D7D6" w14:textId="197B66EE" w:rsidR="003D5677" w:rsidDel="009A0C32" w:rsidRDefault="003D5677" w:rsidP="003D5677">
            <w:pPr>
              <w:pStyle w:val="NoSpacing"/>
              <w:rPr>
                <w:del w:id="6809" w:author="Salah Soliman" w:date="2020-01-31T16:20:00Z"/>
                <w:sz w:val="16"/>
                <w:szCs w:val="16"/>
              </w:rPr>
            </w:pPr>
          </w:p>
        </w:tc>
        <w:tc>
          <w:tcPr>
            <w:tcW w:w="2520" w:type="dxa"/>
            <w:tcBorders>
              <w:top w:val="nil"/>
              <w:left w:val="nil"/>
              <w:bottom w:val="single" w:sz="4" w:space="0" w:color="CCFFCC"/>
              <w:right w:val="nil"/>
            </w:tcBorders>
            <w:shd w:val="clear" w:color="auto" w:fill="78C800"/>
          </w:tcPr>
          <w:p w14:paraId="15FBE218" w14:textId="2E28863D" w:rsidR="003D5677" w:rsidDel="009A0C32" w:rsidRDefault="003D5677" w:rsidP="003D5677">
            <w:pPr>
              <w:pStyle w:val="NoSpacing"/>
              <w:rPr>
                <w:del w:id="6810" w:author="Salah Soliman" w:date="2020-01-31T16:20:00Z"/>
                <w:sz w:val="16"/>
                <w:szCs w:val="16"/>
              </w:rPr>
            </w:pPr>
          </w:p>
        </w:tc>
        <w:tc>
          <w:tcPr>
            <w:tcW w:w="7470" w:type="dxa"/>
            <w:tcBorders>
              <w:top w:val="nil"/>
              <w:left w:val="nil"/>
              <w:bottom w:val="single" w:sz="4" w:space="0" w:color="CCFFCC"/>
              <w:right w:val="nil"/>
            </w:tcBorders>
            <w:shd w:val="clear" w:color="auto" w:fill="78C800"/>
          </w:tcPr>
          <w:p w14:paraId="7B1D72C7" w14:textId="63B29A77" w:rsidR="003D5677" w:rsidDel="009A0C32" w:rsidRDefault="003D5677" w:rsidP="003D5677">
            <w:pPr>
              <w:pStyle w:val="NoSpacing"/>
              <w:rPr>
                <w:del w:id="6811" w:author="Salah Soliman" w:date="2020-01-31T16:20:00Z"/>
                <w:sz w:val="16"/>
                <w:szCs w:val="16"/>
              </w:rPr>
            </w:pPr>
          </w:p>
        </w:tc>
        <w:tc>
          <w:tcPr>
            <w:tcW w:w="270" w:type="dxa"/>
            <w:tcBorders>
              <w:top w:val="nil"/>
              <w:left w:val="nil"/>
              <w:bottom w:val="nil"/>
              <w:right w:val="single" w:sz="4" w:space="0" w:color="5B9BD5" w:themeColor="accent5"/>
            </w:tcBorders>
            <w:shd w:val="clear" w:color="auto" w:fill="70AD47" w:themeFill="accent6"/>
          </w:tcPr>
          <w:p w14:paraId="33C9481C" w14:textId="55DCABEF" w:rsidR="003D5677" w:rsidDel="009A0C32" w:rsidRDefault="003D5677" w:rsidP="003D5677">
            <w:pPr>
              <w:pStyle w:val="NoSpacing"/>
              <w:rPr>
                <w:del w:id="6812" w:author="Salah Soliman" w:date="2020-01-31T16:20:00Z"/>
                <w:sz w:val="16"/>
                <w:szCs w:val="16"/>
              </w:rPr>
            </w:pPr>
          </w:p>
        </w:tc>
      </w:tr>
      <w:tr w:rsidR="003D5677" w:rsidDel="009A0C32" w14:paraId="3590D86B" w14:textId="4F864EB2" w:rsidTr="003D5677">
        <w:trPr>
          <w:trHeight w:val="60"/>
          <w:del w:id="6813" w:author="Salah Soliman" w:date="2020-01-31T16:20:00Z"/>
        </w:trPr>
        <w:tc>
          <w:tcPr>
            <w:tcW w:w="265" w:type="dxa"/>
            <w:tcBorders>
              <w:top w:val="nil"/>
              <w:left w:val="single" w:sz="4" w:space="0" w:color="5B9BD5" w:themeColor="accent5"/>
              <w:bottom w:val="nil"/>
              <w:right w:val="single" w:sz="4" w:space="0" w:color="CCFFCC"/>
            </w:tcBorders>
            <w:shd w:val="clear" w:color="auto" w:fill="70AD47" w:themeFill="accent6"/>
          </w:tcPr>
          <w:p w14:paraId="72E7AC61" w14:textId="1F494828" w:rsidR="003D5677" w:rsidDel="009A0C32" w:rsidRDefault="003D5677" w:rsidP="003D5677">
            <w:pPr>
              <w:rPr>
                <w:del w:id="6814" w:author="Salah Soliman" w:date="2020-01-31T16:20:00Z"/>
              </w:rPr>
            </w:pPr>
          </w:p>
        </w:tc>
        <w:tc>
          <w:tcPr>
            <w:tcW w:w="9990" w:type="dxa"/>
            <w:gridSpan w:val="2"/>
            <w:tcBorders>
              <w:top w:val="single" w:sz="4" w:space="0" w:color="CCFFCC"/>
              <w:left w:val="single" w:sz="4" w:space="0" w:color="CCFFCC"/>
              <w:bottom w:val="single" w:sz="4" w:space="0" w:color="CCFFCC"/>
              <w:right w:val="single" w:sz="4" w:space="0" w:color="CCFFCC"/>
            </w:tcBorders>
            <w:shd w:val="clear" w:color="auto" w:fill="F3FFF3"/>
            <w:hideMark/>
          </w:tcPr>
          <w:p w14:paraId="3CCD054B" w14:textId="1A9C08E6" w:rsidR="003D5677" w:rsidDel="009A0C32" w:rsidRDefault="003D5677" w:rsidP="003D5677">
            <w:pPr>
              <w:pStyle w:val="ListParagraph"/>
              <w:numPr>
                <w:ilvl w:val="0"/>
                <w:numId w:val="42"/>
              </w:numPr>
              <w:spacing w:before="120" w:after="120" w:line="252" w:lineRule="auto"/>
              <w:ind w:firstLine="0"/>
              <w:contextualSpacing w:val="0"/>
              <w:rPr>
                <w:del w:id="6815" w:author="Salah Soliman" w:date="2020-01-31T16:20:00Z"/>
                <w:color w:val="7F7F7F" w:themeColor="text1" w:themeTint="80"/>
                <w:highlight w:val="green"/>
              </w:rPr>
            </w:pPr>
            <w:del w:id="6816" w:author="Salah Soliman" w:date="2020-01-31T16:20:00Z">
              <w:r w:rsidDel="009A0C32">
                <w:rPr>
                  <w:color w:val="7F7F7F" w:themeColor="text1" w:themeTint="80"/>
                  <w:highlight w:val="green"/>
                </w:rPr>
                <w:delText>A) mode: The most frequent value that occurs in a given dataset</w:delText>
              </w:r>
            </w:del>
          </w:p>
          <w:p w14:paraId="2050D20F" w14:textId="699EE3E1" w:rsidR="003D5677" w:rsidDel="009A0C32" w:rsidRDefault="003D5677" w:rsidP="003D5677">
            <w:pPr>
              <w:pStyle w:val="ListParagraph"/>
              <w:numPr>
                <w:ilvl w:val="0"/>
                <w:numId w:val="42"/>
              </w:numPr>
              <w:spacing w:before="120" w:after="120" w:line="252" w:lineRule="auto"/>
              <w:ind w:firstLine="0"/>
              <w:contextualSpacing w:val="0"/>
              <w:rPr>
                <w:del w:id="6817" w:author="Salah Soliman" w:date="2020-01-31T16:20:00Z"/>
                <w:color w:val="7F7F7F" w:themeColor="text1" w:themeTint="80"/>
              </w:rPr>
            </w:pPr>
            <w:del w:id="6818" w:author="Salah Soliman" w:date="2020-01-31T16:20:00Z">
              <w:r w:rsidDel="009A0C32">
                <w:rPr>
                  <w:color w:val="7F7F7F" w:themeColor="text1" w:themeTint="80"/>
                </w:rPr>
                <w:delText xml:space="preserve">B) median: The middle data point of all the data points. </w:delText>
              </w:r>
            </w:del>
          </w:p>
          <w:p w14:paraId="57974BAF" w14:textId="01CD4F2F" w:rsidR="003D5677" w:rsidDel="009A0C32" w:rsidRDefault="003D5677" w:rsidP="003D5677">
            <w:pPr>
              <w:pStyle w:val="ListParagraph"/>
              <w:numPr>
                <w:ilvl w:val="0"/>
                <w:numId w:val="42"/>
              </w:numPr>
              <w:spacing w:before="120" w:after="120" w:line="252" w:lineRule="auto"/>
              <w:ind w:firstLine="0"/>
              <w:contextualSpacing w:val="0"/>
              <w:rPr>
                <w:del w:id="6819" w:author="Salah Soliman" w:date="2020-01-31T16:20:00Z"/>
                <w:color w:val="7F7F7F" w:themeColor="text1" w:themeTint="80"/>
              </w:rPr>
            </w:pPr>
            <w:del w:id="6820" w:author="Salah Soliman" w:date="2020-01-31T16:20:00Z">
              <w:r w:rsidDel="009A0C32">
                <w:rPr>
                  <w:color w:val="7F7F7F" w:themeColor="text1" w:themeTint="80"/>
                </w:rPr>
                <w:delText>C)mean: The average of data points in a dataset.</w:delText>
              </w:r>
            </w:del>
          </w:p>
        </w:tc>
        <w:tc>
          <w:tcPr>
            <w:tcW w:w="270" w:type="dxa"/>
            <w:tcBorders>
              <w:top w:val="nil"/>
              <w:left w:val="single" w:sz="4" w:space="0" w:color="CCFFCC"/>
              <w:bottom w:val="nil"/>
              <w:right w:val="single" w:sz="4" w:space="0" w:color="5B9BD5" w:themeColor="accent5"/>
            </w:tcBorders>
            <w:shd w:val="clear" w:color="auto" w:fill="70AD47" w:themeFill="accent6"/>
          </w:tcPr>
          <w:p w14:paraId="623F684A" w14:textId="3C637B84" w:rsidR="003D5677" w:rsidDel="009A0C32" w:rsidRDefault="003D5677" w:rsidP="003D5677">
            <w:pPr>
              <w:rPr>
                <w:del w:id="6821" w:author="Salah Soliman" w:date="2020-01-31T16:20:00Z"/>
                <w:color w:val="404040" w:themeColor="text1" w:themeTint="BF"/>
              </w:rPr>
            </w:pPr>
          </w:p>
        </w:tc>
      </w:tr>
      <w:tr w:rsidR="003D5677" w:rsidDel="009A0C32" w14:paraId="63B561B2" w14:textId="1CB6C9D8" w:rsidTr="003D5677">
        <w:trPr>
          <w:del w:id="6822" w:author="Salah Soliman" w:date="2020-01-31T16:20:00Z"/>
        </w:trPr>
        <w:tc>
          <w:tcPr>
            <w:tcW w:w="265" w:type="dxa"/>
            <w:tcBorders>
              <w:top w:val="nil"/>
              <w:left w:val="single" w:sz="4" w:space="0" w:color="5B9BD5" w:themeColor="accent5"/>
              <w:bottom w:val="single" w:sz="4" w:space="0" w:color="5B9BD5" w:themeColor="accent5"/>
              <w:right w:val="nil"/>
            </w:tcBorders>
            <w:shd w:val="clear" w:color="auto" w:fill="70AD47" w:themeFill="accent6"/>
          </w:tcPr>
          <w:p w14:paraId="10CB4C2D" w14:textId="6E85E80A" w:rsidR="003D5677" w:rsidDel="009A0C32" w:rsidRDefault="003D5677" w:rsidP="003D5677">
            <w:pPr>
              <w:pStyle w:val="NoSpacing"/>
              <w:rPr>
                <w:del w:id="6823" w:author="Salah Soliman" w:date="2020-01-31T16:20:00Z"/>
                <w:sz w:val="16"/>
                <w:szCs w:val="16"/>
              </w:rPr>
            </w:pPr>
          </w:p>
        </w:tc>
        <w:tc>
          <w:tcPr>
            <w:tcW w:w="2520" w:type="dxa"/>
            <w:tcBorders>
              <w:top w:val="single" w:sz="4" w:space="0" w:color="CCFFCC"/>
              <w:left w:val="nil"/>
              <w:bottom w:val="single" w:sz="4" w:space="0" w:color="5B9BD5" w:themeColor="accent5"/>
              <w:right w:val="nil"/>
            </w:tcBorders>
            <w:shd w:val="clear" w:color="auto" w:fill="70AD47" w:themeFill="accent6"/>
          </w:tcPr>
          <w:p w14:paraId="623622E0" w14:textId="2223BE9F" w:rsidR="003D5677" w:rsidDel="009A0C32" w:rsidRDefault="003D5677" w:rsidP="003D5677">
            <w:pPr>
              <w:pStyle w:val="NoSpacing"/>
              <w:rPr>
                <w:del w:id="6824" w:author="Salah Soliman" w:date="2020-01-31T16:20:00Z"/>
                <w:sz w:val="16"/>
                <w:szCs w:val="16"/>
              </w:rPr>
            </w:pPr>
          </w:p>
        </w:tc>
        <w:tc>
          <w:tcPr>
            <w:tcW w:w="7470" w:type="dxa"/>
            <w:tcBorders>
              <w:top w:val="single" w:sz="4" w:space="0" w:color="CCFFCC"/>
              <w:left w:val="nil"/>
              <w:bottom w:val="single" w:sz="4" w:space="0" w:color="5B9BD5" w:themeColor="accent5"/>
              <w:right w:val="nil"/>
            </w:tcBorders>
            <w:shd w:val="clear" w:color="auto" w:fill="70AD47" w:themeFill="accent6"/>
          </w:tcPr>
          <w:p w14:paraId="51E4E4FC" w14:textId="50549E52" w:rsidR="003D5677" w:rsidDel="009A0C32" w:rsidRDefault="003D5677" w:rsidP="003D5677">
            <w:pPr>
              <w:pStyle w:val="NoSpacing"/>
              <w:rPr>
                <w:del w:id="6825" w:author="Salah Soliman" w:date="2020-01-31T16:20:00Z"/>
                <w:sz w:val="16"/>
                <w:szCs w:val="16"/>
              </w:rPr>
            </w:pPr>
          </w:p>
        </w:tc>
        <w:tc>
          <w:tcPr>
            <w:tcW w:w="270" w:type="dxa"/>
            <w:tcBorders>
              <w:top w:val="nil"/>
              <w:left w:val="nil"/>
              <w:bottom w:val="single" w:sz="4" w:space="0" w:color="5B9BD5" w:themeColor="accent5"/>
              <w:right w:val="single" w:sz="4" w:space="0" w:color="5B9BD5" w:themeColor="accent5"/>
            </w:tcBorders>
            <w:shd w:val="clear" w:color="auto" w:fill="70AD47" w:themeFill="accent6"/>
          </w:tcPr>
          <w:p w14:paraId="553169D1" w14:textId="594A9158" w:rsidR="003D5677" w:rsidDel="009A0C32" w:rsidRDefault="003D5677" w:rsidP="003D5677">
            <w:pPr>
              <w:pStyle w:val="NoSpacing"/>
              <w:rPr>
                <w:del w:id="6826" w:author="Salah Soliman" w:date="2020-01-31T16:20:00Z"/>
                <w:sz w:val="16"/>
                <w:szCs w:val="16"/>
              </w:rPr>
            </w:pPr>
          </w:p>
        </w:tc>
      </w:tr>
    </w:tbl>
    <w:p w14:paraId="4071E3A6" w14:textId="77777777" w:rsidR="003D5677" w:rsidRDefault="003D5677" w:rsidP="003D5677">
      <w:pPr>
        <w:rPr>
          <w:color w:val="404040" w:themeColor="text1" w:themeTint="BF"/>
        </w:rPr>
      </w:pPr>
    </w:p>
    <w:p w14:paraId="6C37260D" w14:textId="6AE972D8" w:rsidR="003D5677" w:rsidDel="009A0C32" w:rsidRDefault="003D5677" w:rsidP="003D5677">
      <w:pPr>
        <w:rPr>
          <w:del w:id="6827" w:author="Salah Soliman" w:date="2020-01-31T16:21:00Z"/>
        </w:rPr>
      </w:pPr>
    </w:p>
    <w:tbl>
      <w:tblPr>
        <w:tblStyle w:val="TableGrid20"/>
        <w:tblW w:w="10456" w:type="dxa"/>
        <w:tblBorders>
          <w:top w:val="single" w:sz="4" w:space="0" w:color="DBDBDB"/>
          <w:left w:val="single" w:sz="4" w:space="0" w:color="DBDBDB"/>
          <w:bottom w:val="single" w:sz="4" w:space="0" w:color="DBDBDB"/>
          <w:right w:val="single" w:sz="4" w:space="0" w:color="DBDBDB"/>
          <w:insideH w:val="none" w:sz="0" w:space="0" w:color="auto"/>
          <w:insideV w:val="none" w:sz="0" w:space="0" w:color="auto"/>
        </w:tblBorders>
        <w:tblLayout w:type="fixed"/>
        <w:tblCellMar>
          <w:left w:w="115" w:type="dxa"/>
          <w:right w:w="115" w:type="dxa"/>
        </w:tblCellMar>
        <w:tblLook w:val="04A0" w:firstRow="1" w:lastRow="0" w:firstColumn="1" w:lastColumn="0" w:noHBand="0" w:noVBand="1"/>
        <w:tblPrChange w:id="6828" w:author="Alicia Romero Lopez" w:date="2020-01-31T09:48:00Z">
          <w:tblPr>
            <w:tblStyle w:val="TableGrid20"/>
            <w:tblW w:w="10456" w:type="dxa"/>
            <w:tblBorders>
              <w:top w:val="single" w:sz="4" w:space="0" w:color="DBDBDB"/>
              <w:left w:val="single" w:sz="4" w:space="0" w:color="DBDBDB"/>
              <w:bottom w:val="single" w:sz="4" w:space="0" w:color="DBDBDB"/>
              <w:right w:val="single" w:sz="4" w:space="0" w:color="DBDBDB"/>
              <w:insideH w:val="none" w:sz="0" w:space="0" w:color="auto"/>
              <w:insideV w:val="none" w:sz="0" w:space="0" w:color="auto"/>
            </w:tblBorders>
            <w:tblLayout w:type="fixed"/>
            <w:tblCellMar>
              <w:left w:w="115" w:type="dxa"/>
              <w:right w:w="115" w:type="dxa"/>
            </w:tblCellMar>
            <w:tblLook w:val="04A0" w:firstRow="1" w:lastRow="0" w:firstColumn="1" w:lastColumn="0" w:noHBand="0" w:noVBand="1"/>
          </w:tblPr>
        </w:tblPrChange>
      </w:tblPr>
      <w:tblGrid>
        <w:gridCol w:w="265"/>
        <w:gridCol w:w="630"/>
        <w:gridCol w:w="450"/>
        <w:gridCol w:w="2880"/>
        <w:gridCol w:w="1980"/>
        <w:gridCol w:w="3981"/>
        <w:gridCol w:w="270"/>
        <w:tblGridChange w:id="6829">
          <w:tblGrid>
            <w:gridCol w:w="360"/>
            <w:gridCol w:w="360"/>
            <w:gridCol w:w="360"/>
            <w:gridCol w:w="360"/>
            <w:gridCol w:w="360"/>
            <w:gridCol w:w="360"/>
            <w:gridCol w:w="360"/>
          </w:tblGrid>
        </w:tblGridChange>
      </w:tblGrid>
      <w:tr w:rsidR="009A0C32" w:rsidRPr="009A0C32" w14:paraId="0235AEFD" w14:textId="77777777" w:rsidTr="51235A2F">
        <w:trPr>
          <w:cantSplit/>
          <w:ins w:id="6830" w:author="Salah Soliman" w:date="2020-01-31T16:22:00Z"/>
        </w:trPr>
        <w:tc>
          <w:tcPr>
            <w:tcW w:w="10456" w:type="dxa"/>
            <w:gridSpan w:val="7"/>
            <w:shd w:val="clear" w:color="auto" w:fill="FAFAFA"/>
            <w:tcPrChange w:id="6831" w:author="Alicia Romero Lopez" w:date="2020-01-31T09:48:00Z">
              <w:tcPr>
                <w:tcW w:w="10456" w:type="dxa"/>
                <w:gridSpan w:val="7"/>
                <w:shd w:val="clear" w:color="auto" w:fill="FAFAFA"/>
              </w:tcPr>
            </w:tcPrChange>
          </w:tcPr>
          <w:p w14:paraId="14A50B82" w14:textId="77777777" w:rsidR="009A0C32" w:rsidRPr="009A0C32" w:rsidRDefault="009A0C32" w:rsidP="009A0C32">
            <w:pPr>
              <w:rPr>
                <w:ins w:id="6832" w:author="Salah Soliman" w:date="2020-01-31T16:22:00Z"/>
                <w:rFonts w:ascii="Open Sans" w:eastAsia="Open Sans" w:hAnsi="Open Sans" w:cs="Times New Roman"/>
              </w:rPr>
            </w:pPr>
            <w:ins w:id="6833" w:author="Salah Soliman" w:date="2020-01-31T16:22:00Z">
              <w:r w:rsidRPr="009A0C32">
                <w:rPr>
                  <w:rFonts w:ascii="Open Sans" w:eastAsia="Open Sans" w:hAnsi="Open Sans" w:cs="Times New Roman"/>
                </w:rPr>
                <w:t>Dataset X = {2, 2, 2, 3, 4, 8, 3, 4, 2, 5, 9, 3}</w:t>
              </w:r>
            </w:ins>
          </w:p>
          <w:p w14:paraId="1AB739EB" w14:textId="77777777" w:rsidR="009A0C32" w:rsidRPr="009A0C32" w:rsidRDefault="009A0C32" w:rsidP="009A0C32">
            <w:pPr>
              <w:rPr>
                <w:ins w:id="6834" w:author="Salah Soliman" w:date="2020-01-31T16:22:00Z"/>
                <w:rFonts w:ascii="Open Sans" w:eastAsia="Open Sans" w:hAnsi="Open Sans" w:cs="Times New Roman"/>
              </w:rPr>
            </w:pPr>
            <w:ins w:id="6835" w:author="Salah Soliman" w:date="2020-01-31T16:22:00Z">
              <w:r w:rsidRPr="009A0C32">
                <w:rPr>
                  <w:rFonts w:ascii="Open Sans" w:eastAsia="Open Sans" w:hAnsi="Open Sans" w:cs="Times New Roman"/>
                </w:rPr>
                <w:t xml:space="preserve">The mode of the dataset is: </w:t>
              </w:r>
            </w:ins>
          </w:p>
        </w:tc>
      </w:tr>
      <w:tr w:rsidR="009A0C32" w:rsidRPr="009A0C32" w14:paraId="7F90C1F5" w14:textId="77777777" w:rsidTr="51235A2F">
        <w:trPr>
          <w:cantSplit/>
          <w:ins w:id="6836" w:author="Salah Soliman" w:date="2020-01-31T16:22:00Z"/>
        </w:trPr>
        <w:tc>
          <w:tcPr>
            <w:tcW w:w="265" w:type="dxa"/>
            <w:shd w:val="clear" w:color="auto" w:fill="FAFAFA"/>
            <w:tcPrChange w:id="6837" w:author="Alicia Romero Lopez" w:date="2020-01-31T09:48:00Z">
              <w:tcPr>
                <w:tcW w:w="0" w:type="auto"/>
              </w:tcPr>
            </w:tcPrChange>
          </w:tcPr>
          <w:p w14:paraId="6086BF61" w14:textId="77777777" w:rsidR="009A0C32" w:rsidRPr="009A0C32" w:rsidRDefault="009A0C32" w:rsidP="009A0C32">
            <w:pPr>
              <w:rPr>
                <w:ins w:id="6838" w:author="Salah Soliman" w:date="2020-01-31T16:22:00Z"/>
                <w:rFonts w:ascii="Open Sans" w:eastAsia="Open Sans" w:hAnsi="Open Sans" w:cs="Times New Roman"/>
              </w:rPr>
            </w:pPr>
          </w:p>
        </w:tc>
        <w:tc>
          <w:tcPr>
            <w:tcW w:w="630" w:type="dxa"/>
            <w:shd w:val="clear" w:color="auto" w:fill="FFFFFF" w:themeFill="background1"/>
            <w:vAlign w:val="center"/>
            <w:tcPrChange w:id="6839" w:author="Alicia Romero Lopez" w:date="2020-01-31T09:48:00Z">
              <w:tcPr>
                <w:tcW w:w="630" w:type="dxa"/>
                <w:shd w:val="clear" w:color="auto" w:fill="FFFFFF"/>
              </w:tcPr>
            </w:tcPrChange>
          </w:tcPr>
          <w:p w14:paraId="2C68D12C" w14:textId="73F08627" w:rsidR="009A0C32" w:rsidRPr="009A0C32" w:rsidRDefault="009A0C32" w:rsidP="009A0C32">
            <w:pPr>
              <w:spacing w:before="120"/>
              <w:rPr>
                <w:ins w:id="6840" w:author="Salah Soliman" w:date="2020-01-31T16:22:00Z"/>
                <w:rFonts w:ascii="Open Sans" w:eastAsia="Open Sans" w:hAnsi="Open Sans" w:cs="Times New Roman"/>
              </w:rPr>
            </w:pPr>
            <w:ins w:id="6841" w:author="Salah Soliman" w:date="2020-01-31T16:22:00Z">
              <w:r w:rsidRPr="009A0C32">
                <w:rPr>
                  <w:rFonts w:ascii="Open Sans" w:eastAsia="Open Sans" w:hAnsi="Open Sans" w:cs="Times New Roman"/>
                  <w:noProof/>
                  <w:rPrChange w:id="6842" w:author="Unknown">
                    <w:rPr>
                      <w:noProof/>
                    </w:rPr>
                  </w:rPrChange>
                </w:rPr>
                <mc:AlternateContent>
                  <mc:Choice Requires="wps">
                    <w:drawing>
                      <wp:inline distT="0" distB="0" distL="0" distR="0" wp14:anchorId="122C79AA" wp14:editId="4F442A07">
                        <wp:extent cx="207034" cy="207034"/>
                        <wp:effectExtent l="19050" t="19050" r="21590" b="21590"/>
                        <wp:docPr id="122" name="Oval 122"/>
                        <wp:cNvGraphicFramePr/>
                        <a:graphic xmlns:a="http://schemas.openxmlformats.org/drawingml/2006/main">
                          <a:graphicData uri="http://schemas.microsoft.com/office/word/2010/wordprocessingShape">
                            <wps:wsp>
                              <wps:cNvSpPr/>
                              <wps:spPr>
                                <a:xfrm>
                                  <a:off x="0" y="0"/>
                                  <a:ext cx="207034" cy="207034"/>
                                </a:xfrm>
                                <a:prstGeom prst="ellipse">
                                  <a:avLst/>
                                </a:prstGeom>
                                <a:noFill/>
                                <a:ln w="28575" cap="flat" cmpd="sng" algn="ctr">
                                  <a:solidFill>
                                    <a:srgbClr val="DBDBDB">
                                      <a:lumMod val="9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w16se="http://schemas.microsoft.com/office/word/2015/wordml/symex" xmlns:cx1="http://schemas.microsoft.com/office/drawing/2015/9/8/chartex" xmlns:cx="http://schemas.microsoft.com/office/drawing/2014/chartex">
                    <w:pict>
                      <v:oval w14:anchorId="2D92477A" id="Oval 122" o:spid="_x0000_s1026" style="width:16.3pt;height:16.3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" filled="f" strokecolor="#c5c5c5" strokeweight="2.25pt">
                        <v:stroke joinstyle="miter"/>
                        <w10:anchorlock/>
                      </v:oval>
                    </w:pict>
                  </mc:Fallback>
                </mc:AlternateContent>
              </w:r>
            </w:ins>
          </w:p>
        </w:tc>
        <w:tc>
          <w:tcPr>
            <w:tcW w:w="450" w:type="dxa"/>
            <w:shd w:val="clear" w:color="auto" w:fill="FFFFFF" w:themeFill="background1"/>
            <w:vAlign w:val="center"/>
            <w:tcPrChange w:id="6843" w:author="Alicia Romero Lopez" w:date="2020-01-31T09:48:00Z">
              <w:tcPr>
                <w:tcW w:w="450" w:type="dxa"/>
                <w:shd w:val="clear" w:color="auto" w:fill="FFFFFF"/>
              </w:tcPr>
            </w:tcPrChange>
          </w:tcPr>
          <w:p w14:paraId="4C2D42CD" w14:textId="77777777" w:rsidR="009A0C32" w:rsidRPr="009A0C32" w:rsidRDefault="009A0C32" w:rsidP="009A0C32">
            <w:pPr>
              <w:spacing w:before="120"/>
              <w:rPr>
                <w:ins w:id="6844" w:author="Salah Soliman" w:date="2020-01-31T16:22:00Z"/>
                <w:rFonts w:ascii="Open Sans Semibold" w:eastAsia="Open Sans" w:hAnsi="Open Sans Semibold" w:cs="Open Sans Semibold"/>
              </w:rPr>
            </w:pPr>
            <w:ins w:id="6845" w:author="Salah Soliman" w:date="2020-01-31T16:22:00Z">
              <w:r w:rsidRPr="009A0C32">
                <w:rPr>
                  <w:rFonts w:ascii="Open Sans Semibold" w:eastAsia="Open Sans" w:hAnsi="Open Sans Semibold" w:cs="Open Sans Semibold"/>
                </w:rPr>
                <w:t>a.</w:t>
              </w:r>
            </w:ins>
          </w:p>
        </w:tc>
        <w:tc>
          <w:tcPr>
            <w:tcW w:w="8841" w:type="dxa"/>
            <w:gridSpan w:val="3"/>
            <w:shd w:val="clear" w:color="auto" w:fill="FFFFFF" w:themeFill="background1"/>
            <w:vAlign w:val="center"/>
            <w:tcPrChange w:id="6846" w:author="Alicia Romero Lopez" w:date="2020-01-31T09:48:00Z">
              <w:tcPr>
                <w:tcW w:w="8841" w:type="dxa"/>
                <w:gridSpan w:val="3"/>
                <w:shd w:val="clear" w:color="auto" w:fill="FFFFFF"/>
              </w:tcPr>
            </w:tcPrChange>
          </w:tcPr>
          <w:p w14:paraId="7F6886B0" w14:textId="77777777" w:rsidR="009A0C32" w:rsidRPr="009A0C32" w:rsidRDefault="009A0C32" w:rsidP="009A0C32">
            <w:pPr>
              <w:spacing w:before="120"/>
              <w:rPr>
                <w:ins w:id="6847" w:author="Salah Soliman" w:date="2020-01-31T16:22:00Z"/>
                <w:rFonts w:ascii="Open Sans" w:eastAsia="Open Sans" w:hAnsi="Open Sans" w:cs="Times New Roman"/>
              </w:rPr>
            </w:pPr>
            <w:ins w:id="6848" w:author="Salah Soliman" w:date="2020-01-31T16:22:00Z">
              <w:r w:rsidRPr="009A0C32">
                <w:rPr>
                  <w:rFonts w:ascii="Open Sans" w:eastAsia="Open Sans" w:hAnsi="Open Sans" w:cs="Times New Roman"/>
                  <w:highlight w:val="green"/>
                </w:rPr>
                <w:t>2</w:t>
              </w:r>
            </w:ins>
          </w:p>
        </w:tc>
        <w:tc>
          <w:tcPr>
            <w:tcW w:w="270" w:type="dxa"/>
            <w:shd w:val="clear" w:color="auto" w:fill="FAFAFA"/>
            <w:tcPrChange w:id="6849" w:author="Alicia Romero Lopez" w:date="2020-01-31T09:48:00Z">
              <w:tcPr>
                <w:tcW w:w="0" w:type="auto"/>
              </w:tcPr>
            </w:tcPrChange>
          </w:tcPr>
          <w:p w14:paraId="6804146F" w14:textId="77777777" w:rsidR="009A0C32" w:rsidRPr="009A0C32" w:rsidRDefault="009A0C32" w:rsidP="009A0C32">
            <w:pPr>
              <w:rPr>
                <w:ins w:id="6850" w:author="Salah Soliman" w:date="2020-01-31T16:22:00Z"/>
                <w:rFonts w:ascii="Open Sans" w:eastAsia="Open Sans" w:hAnsi="Open Sans" w:cs="Times New Roman"/>
              </w:rPr>
            </w:pPr>
          </w:p>
        </w:tc>
      </w:tr>
      <w:tr w:rsidR="009A0C32" w:rsidRPr="009A0C32" w14:paraId="6C027A2F" w14:textId="77777777" w:rsidTr="51235A2F">
        <w:trPr>
          <w:cantSplit/>
          <w:trHeight w:val="20"/>
          <w:ins w:id="6851" w:author="Salah Soliman" w:date="2020-01-31T16:22:00Z"/>
        </w:trPr>
        <w:tc>
          <w:tcPr>
            <w:tcW w:w="265" w:type="dxa"/>
            <w:shd w:val="clear" w:color="auto" w:fill="FAFAFA"/>
            <w:tcPrChange w:id="6852" w:author="Alicia Romero Lopez" w:date="2020-01-31T09:48:00Z">
              <w:tcPr>
                <w:tcW w:w="0" w:type="auto"/>
              </w:tcPr>
            </w:tcPrChange>
          </w:tcPr>
          <w:p w14:paraId="6F6DD9D3" w14:textId="77777777" w:rsidR="009A0C32" w:rsidRPr="009A0C32" w:rsidRDefault="009A0C32" w:rsidP="009A0C32">
            <w:pPr>
              <w:rPr>
                <w:ins w:id="6853" w:author="Salah Soliman" w:date="2020-01-31T16:22:00Z"/>
                <w:rFonts w:ascii="Open Sans" w:eastAsia="Open Sans" w:hAnsi="Open Sans" w:cs="Times New Roman"/>
                <w:color w:val="404040"/>
                <w:sz w:val="16"/>
                <w:szCs w:val="16"/>
              </w:rPr>
            </w:pPr>
          </w:p>
        </w:tc>
        <w:tc>
          <w:tcPr>
            <w:tcW w:w="630" w:type="dxa"/>
            <w:shd w:val="clear" w:color="auto" w:fill="FAFAFA"/>
            <w:vAlign w:val="center"/>
            <w:tcPrChange w:id="6854" w:author="Alicia Romero Lopez" w:date="2020-01-31T09:48:00Z">
              <w:tcPr>
                <w:tcW w:w="630" w:type="dxa"/>
                <w:shd w:val="clear" w:color="auto" w:fill="FAFAFA"/>
              </w:tcPr>
            </w:tcPrChange>
          </w:tcPr>
          <w:p w14:paraId="644A5D60" w14:textId="77777777" w:rsidR="009A0C32" w:rsidRPr="009A0C32" w:rsidRDefault="009A0C32" w:rsidP="009A0C32">
            <w:pPr>
              <w:rPr>
                <w:ins w:id="6855" w:author="Salah Soliman" w:date="2020-01-31T16:22:00Z"/>
                <w:rFonts w:ascii="Open Sans" w:eastAsia="Open Sans" w:hAnsi="Open Sans" w:cs="Times New Roman"/>
                <w:color w:val="404040"/>
                <w:sz w:val="16"/>
                <w:szCs w:val="16"/>
              </w:rPr>
            </w:pPr>
          </w:p>
        </w:tc>
        <w:tc>
          <w:tcPr>
            <w:tcW w:w="3330" w:type="dxa"/>
            <w:gridSpan w:val="2"/>
            <w:shd w:val="clear" w:color="auto" w:fill="FAFAFA"/>
            <w:vAlign w:val="center"/>
            <w:tcPrChange w:id="6856" w:author="Alicia Romero Lopez" w:date="2020-01-31T09:48:00Z">
              <w:tcPr>
                <w:tcW w:w="3330" w:type="dxa"/>
                <w:gridSpan w:val="2"/>
                <w:shd w:val="clear" w:color="auto" w:fill="FAFAFA"/>
              </w:tcPr>
            </w:tcPrChange>
          </w:tcPr>
          <w:p w14:paraId="13ED111B" w14:textId="77777777" w:rsidR="009A0C32" w:rsidRPr="009A0C32" w:rsidRDefault="009A0C32" w:rsidP="009A0C32">
            <w:pPr>
              <w:rPr>
                <w:ins w:id="6857" w:author="Salah Soliman" w:date="2020-01-31T16:22:00Z"/>
                <w:rFonts w:ascii="Open Sans" w:eastAsia="Open Sans" w:hAnsi="Open Sans" w:cs="Times New Roman"/>
                <w:color w:val="404040"/>
                <w:sz w:val="16"/>
                <w:szCs w:val="16"/>
              </w:rPr>
            </w:pPr>
          </w:p>
        </w:tc>
        <w:tc>
          <w:tcPr>
            <w:tcW w:w="1980" w:type="dxa"/>
            <w:shd w:val="clear" w:color="auto" w:fill="FAFAFA"/>
            <w:vAlign w:val="center"/>
            <w:tcPrChange w:id="6858" w:author="Alicia Romero Lopez" w:date="2020-01-31T09:48:00Z">
              <w:tcPr>
                <w:tcW w:w="1980" w:type="dxa"/>
                <w:shd w:val="clear" w:color="auto" w:fill="FAFAFA"/>
              </w:tcPr>
            </w:tcPrChange>
          </w:tcPr>
          <w:p w14:paraId="08B5FB80" w14:textId="77777777" w:rsidR="009A0C32" w:rsidRPr="009A0C32" w:rsidRDefault="009A0C32" w:rsidP="009A0C32">
            <w:pPr>
              <w:rPr>
                <w:ins w:id="6859" w:author="Salah Soliman" w:date="2020-01-31T16:22:00Z"/>
                <w:rFonts w:ascii="Open Sans" w:eastAsia="Open Sans" w:hAnsi="Open Sans" w:cs="Times New Roman"/>
                <w:color w:val="404040"/>
                <w:sz w:val="16"/>
                <w:szCs w:val="16"/>
              </w:rPr>
            </w:pPr>
          </w:p>
        </w:tc>
        <w:tc>
          <w:tcPr>
            <w:tcW w:w="3981" w:type="dxa"/>
            <w:shd w:val="clear" w:color="auto" w:fill="FAFAFA"/>
            <w:vAlign w:val="center"/>
            <w:tcPrChange w:id="6860" w:author="Alicia Romero Lopez" w:date="2020-01-31T09:48:00Z">
              <w:tcPr>
                <w:tcW w:w="3981" w:type="dxa"/>
                <w:shd w:val="clear" w:color="auto" w:fill="FAFAFA"/>
              </w:tcPr>
            </w:tcPrChange>
          </w:tcPr>
          <w:p w14:paraId="487E03F0" w14:textId="77777777" w:rsidR="009A0C32" w:rsidRPr="009A0C32" w:rsidRDefault="009A0C32" w:rsidP="009A0C32">
            <w:pPr>
              <w:rPr>
                <w:ins w:id="6861" w:author="Salah Soliman" w:date="2020-01-31T16:22:00Z"/>
                <w:rFonts w:ascii="Open Sans" w:eastAsia="Open Sans" w:hAnsi="Open Sans" w:cs="Times New Roman"/>
                <w:noProof/>
                <w:color w:val="404040"/>
                <w:sz w:val="16"/>
                <w:szCs w:val="16"/>
              </w:rPr>
            </w:pPr>
          </w:p>
        </w:tc>
        <w:tc>
          <w:tcPr>
            <w:tcW w:w="270" w:type="dxa"/>
            <w:shd w:val="clear" w:color="auto" w:fill="FAFAFA"/>
            <w:tcPrChange w:id="6862" w:author="Alicia Romero Lopez" w:date="2020-01-31T09:48:00Z">
              <w:tcPr>
                <w:tcW w:w="0" w:type="auto"/>
              </w:tcPr>
            </w:tcPrChange>
          </w:tcPr>
          <w:p w14:paraId="2569EEFF" w14:textId="77777777" w:rsidR="009A0C32" w:rsidRPr="009A0C32" w:rsidRDefault="009A0C32" w:rsidP="009A0C32">
            <w:pPr>
              <w:rPr>
                <w:ins w:id="6863" w:author="Salah Soliman" w:date="2020-01-31T16:22:00Z"/>
                <w:rFonts w:ascii="Open Sans" w:eastAsia="Open Sans" w:hAnsi="Open Sans" w:cs="Times New Roman"/>
                <w:color w:val="404040"/>
                <w:sz w:val="16"/>
                <w:szCs w:val="16"/>
              </w:rPr>
            </w:pPr>
          </w:p>
        </w:tc>
      </w:tr>
      <w:tr w:rsidR="009A0C32" w:rsidRPr="009A0C32" w14:paraId="0EADDF92" w14:textId="77777777" w:rsidTr="51235A2F">
        <w:trPr>
          <w:cantSplit/>
          <w:ins w:id="6864" w:author="Salah Soliman" w:date="2020-01-31T16:22:00Z"/>
        </w:trPr>
        <w:tc>
          <w:tcPr>
            <w:tcW w:w="265" w:type="dxa"/>
            <w:shd w:val="clear" w:color="auto" w:fill="FAFAFA"/>
            <w:tcPrChange w:id="6865" w:author="Alicia Romero Lopez" w:date="2020-01-31T09:48:00Z">
              <w:tcPr>
                <w:tcW w:w="0" w:type="auto"/>
              </w:tcPr>
            </w:tcPrChange>
          </w:tcPr>
          <w:p w14:paraId="36165D34" w14:textId="77777777" w:rsidR="009A0C32" w:rsidRPr="009A0C32" w:rsidRDefault="009A0C32" w:rsidP="009A0C32">
            <w:pPr>
              <w:rPr>
                <w:ins w:id="6866" w:author="Salah Soliman" w:date="2020-01-31T16:22:00Z"/>
                <w:rFonts w:ascii="Open Sans" w:eastAsia="Open Sans" w:hAnsi="Open Sans" w:cs="Times New Roman"/>
              </w:rPr>
            </w:pPr>
          </w:p>
        </w:tc>
        <w:tc>
          <w:tcPr>
            <w:tcW w:w="630" w:type="dxa"/>
            <w:shd w:val="clear" w:color="auto" w:fill="FFFFFF" w:themeFill="background1"/>
            <w:vAlign w:val="center"/>
            <w:tcPrChange w:id="6867" w:author="Alicia Romero Lopez" w:date="2020-01-31T09:48:00Z">
              <w:tcPr>
                <w:tcW w:w="630" w:type="dxa"/>
                <w:shd w:val="clear" w:color="auto" w:fill="FFFFFF"/>
              </w:tcPr>
            </w:tcPrChange>
          </w:tcPr>
          <w:p w14:paraId="13025EBF" w14:textId="3023294F" w:rsidR="009A0C32" w:rsidRPr="009A0C32" w:rsidRDefault="009A0C32" w:rsidP="009A0C32">
            <w:pPr>
              <w:spacing w:before="120"/>
              <w:rPr>
                <w:ins w:id="6868" w:author="Salah Soliman" w:date="2020-01-31T16:22:00Z"/>
                <w:rFonts w:ascii="Open Sans" w:eastAsia="Open Sans" w:hAnsi="Open Sans" w:cs="Times New Roman"/>
                <w:noProof/>
              </w:rPr>
            </w:pPr>
            <w:ins w:id="6869" w:author="Salah Soliman" w:date="2020-01-31T16:22:00Z">
              <w:r w:rsidRPr="009A0C32">
                <w:rPr>
                  <w:rFonts w:ascii="Open Sans" w:eastAsia="Open Sans" w:hAnsi="Open Sans" w:cs="Times New Roman"/>
                  <w:noProof/>
                  <w:rPrChange w:id="6870" w:author="Unknown">
                    <w:rPr>
                      <w:noProof/>
                    </w:rPr>
                  </w:rPrChange>
                </w:rPr>
                <mc:AlternateContent>
                  <mc:Choice Requires="wps">
                    <w:drawing>
                      <wp:inline distT="0" distB="0" distL="0" distR="0" wp14:anchorId="050D1C06" wp14:editId="62F8BE9C">
                        <wp:extent cx="207034" cy="207034"/>
                        <wp:effectExtent l="19050" t="19050" r="21590" b="21590"/>
                        <wp:docPr id="124" name="Oval 124"/>
                        <wp:cNvGraphicFramePr/>
                        <a:graphic xmlns:a="http://schemas.openxmlformats.org/drawingml/2006/main">
                          <a:graphicData uri="http://schemas.microsoft.com/office/word/2010/wordprocessingShape">
                            <wps:wsp>
                              <wps:cNvSpPr/>
                              <wps:spPr>
                                <a:xfrm>
                                  <a:off x="0" y="0"/>
                                  <a:ext cx="207034" cy="207034"/>
                                </a:xfrm>
                                <a:prstGeom prst="ellipse">
                                  <a:avLst/>
                                </a:prstGeom>
                                <a:noFill/>
                                <a:ln w="28575" cap="flat" cmpd="sng" algn="ctr">
                                  <a:solidFill>
                                    <a:srgbClr val="DBDBDB">
                                      <a:lumMod val="9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w16se="http://schemas.microsoft.com/office/word/2015/wordml/symex" xmlns:cx1="http://schemas.microsoft.com/office/drawing/2015/9/8/chartex" xmlns:cx="http://schemas.microsoft.com/office/drawing/2014/chartex">
                    <w:pict>
                      <v:oval w14:anchorId="4CBA1BE1" id="Oval 124" o:spid="_x0000_s1026" style="width:16.3pt;height:16.3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" filled="f" strokecolor="#c5c5c5" strokeweight="2.25pt">
                        <v:stroke joinstyle="miter"/>
                        <w10:anchorlock/>
                      </v:oval>
                    </w:pict>
                  </mc:Fallback>
                </mc:AlternateContent>
              </w:r>
            </w:ins>
          </w:p>
        </w:tc>
        <w:tc>
          <w:tcPr>
            <w:tcW w:w="450" w:type="dxa"/>
            <w:shd w:val="clear" w:color="auto" w:fill="FFFFFF" w:themeFill="background1"/>
            <w:vAlign w:val="center"/>
            <w:tcPrChange w:id="6871" w:author="Alicia Romero Lopez" w:date="2020-01-31T09:48:00Z">
              <w:tcPr>
                <w:tcW w:w="450" w:type="dxa"/>
                <w:shd w:val="clear" w:color="auto" w:fill="FFFFFF"/>
              </w:tcPr>
            </w:tcPrChange>
          </w:tcPr>
          <w:p w14:paraId="5CF98A78" w14:textId="77777777" w:rsidR="009A0C32" w:rsidRPr="009A0C32" w:rsidRDefault="009A0C32" w:rsidP="009A0C32">
            <w:pPr>
              <w:spacing w:before="120"/>
              <w:rPr>
                <w:ins w:id="6872" w:author="Salah Soliman" w:date="2020-01-31T16:22:00Z"/>
                <w:rFonts w:ascii="Open Sans Semibold" w:eastAsia="Open Sans" w:hAnsi="Open Sans Semibold" w:cs="Open Sans Semibold"/>
              </w:rPr>
            </w:pPr>
            <w:ins w:id="6873" w:author="Salah Soliman" w:date="2020-01-31T16:22:00Z">
              <w:r w:rsidRPr="009A0C32">
                <w:rPr>
                  <w:rFonts w:ascii="Open Sans Semibold" w:eastAsia="Open Sans" w:hAnsi="Open Sans Semibold" w:cs="Open Sans Semibold"/>
                </w:rPr>
                <w:t>b.</w:t>
              </w:r>
            </w:ins>
          </w:p>
        </w:tc>
        <w:tc>
          <w:tcPr>
            <w:tcW w:w="8841" w:type="dxa"/>
            <w:gridSpan w:val="3"/>
            <w:shd w:val="clear" w:color="auto" w:fill="FFFFFF" w:themeFill="background1"/>
            <w:vAlign w:val="center"/>
            <w:tcPrChange w:id="6874" w:author="Alicia Romero Lopez" w:date="2020-01-31T09:48:00Z">
              <w:tcPr>
                <w:tcW w:w="8841" w:type="dxa"/>
                <w:gridSpan w:val="3"/>
                <w:shd w:val="clear" w:color="auto" w:fill="FFFFFF"/>
              </w:tcPr>
            </w:tcPrChange>
          </w:tcPr>
          <w:p w14:paraId="6C420990" w14:textId="77777777" w:rsidR="009A0C32" w:rsidRPr="009A0C32" w:rsidRDefault="009A0C32" w:rsidP="009A0C32">
            <w:pPr>
              <w:spacing w:before="120"/>
              <w:rPr>
                <w:ins w:id="6875" w:author="Salah Soliman" w:date="2020-01-31T16:22:00Z"/>
                <w:rFonts w:ascii="Open Sans" w:eastAsia="Open Sans" w:hAnsi="Open Sans" w:cs="Times New Roman"/>
              </w:rPr>
            </w:pPr>
            <w:ins w:id="6876" w:author="Salah Soliman" w:date="2020-01-31T16:22:00Z">
              <w:r w:rsidRPr="009A0C32">
                <w:rPr>
                  <w:rFonts w:ascii="Open Sans" w:eastAsia="Open Sans" w:hAnsi="Open Sans" w:cs="Times New Roman"/>
                </w:rPr>
                <w:t>3</w:t>
              </w:r>
            </w:ins>
          </w:p>
        </w:tc>
        <w:tc>
          <w:tcPr>
            <w:tcW w:w="270" w:type="dxa"/>
            <w:shd w:val="clear" w:color="auto" w:fill="FAFAFA"/>
            <w:tcPrChange w:id="6877" w:author="Alicia Romero Lopez" w:date="2020-01-31T09:48:00Z">
              <w:tcPr>
                <w:tcW w:w="0" w:type="auto"/>
              </w:tcPr>
            </w:tcPrChange>
          </w:tcPr>
          <w:p w14:paraId="3C75CFB3" w14:textId="77777777" w:rsidR="009A0C32" w:rsidRPr="009A0C32" w:rsidRDefault="009A0C32" w:rsidP="009A0C32">
            <w:pPr>
              <w:rPr>
                <w:ins w:id="6878" w:author="Salah Soliman" w:date="2020-01-31T16:22:00Z"/>
                <w:rFonts w:ascii="Open Sans" w:eastAsia="Open Sans" w:hAnsi="Open Sans" w:cs="Times New Roman"/>
              </w:rPr>
            </w:pPr>
          </w:p>
        </w:tc>
      </w:tr>
      <w:tr w:rsidR="009A0C32" w:rsidRPr="009A0C32" w14:paraId="070A58EE" w14:textId="77777777" w:rsidTr="51235A2F">
        <w:trPr>
          <w:cantSplit/>
          <w:trHeight w:val="20"/>
          <w:ins w:id="6879" w:author="Salah Soliman" w:date="2020-01-31T16:22:00Z"/>
        </w:trPr>
        <w:tc>
          <w:tcPr>
            <w:tcW w:w="265" w:type="dxa"/>
            <w:shd w:val="clear" w:color="auto" w:fill="FAFAFA"/>
            <w:tcPrChange w:id="6880" w:author="Alicia Romero Lopez" w:date="2020-01-31T09:48:00Z">
              <w:tcPr>
                <w:tcW w:w="0" w:type="auto"/>
              </w:tcPr>
            </w:tcPrChange>
          </w:tcPr>
          <w:p w14:paraId="3F6699D7" w14:textId="77777777" w:rsidR="009A0C32" w:rsidRPr="009A0C32" w:rsidRDefault="009A0C32" w:rsidP="009A0C32">
            <w:pPr>
              <w:rPr>
                <w:ins w:id="6881" w:author="Salah Soliman" w:date="2020-01-31T16:22:00Z"/>
                <w:rFonts w:ascii="Open Sans" w:eastAsia="Open Sans" w:hAnsi="Open Sans" w:cs="Times New Roman"/>
                <w:color w:val="404040"/>
                <w:sz w:val="16"/>
                <w:szCs w:val="16"/>
              </w:rPr>
            </w:pPr>
          </w:p>
        </w:tc>
        <w:tc>
          <w:tcPr>
            <w:tcW w:w="630" w:type="dxa"/>
            <w:shd w:val="clear" w:color="auto" w:fill="FAFAFA"/>
            <w:vAlign w:val="center"/>
            <w:tcPrChange w:id="6882" w:author="Alicia Romero Lopez" w:date="2020-01-31T09:48:00Z">
              <w:tcPr>
                <w:tcW w:w="630" w:type="dxa"/>
                <w:shd w:val="clear" w:color="auto" w:fill="FAFAFA"/>
              </w:tcPr>
            </w:tcPrChange>
          </w:tcPr>
          <w:p w14:paraId="5E28909D" w14:textId="77777777" w:rsidR="009A0C32" w:rsidRPr="009A0C32" w:rsidRDefault="009A0C32" w:rsidP="009A0C32">
            <w:pPr>
              <w:rPr>
                <w:ins w:id="6883" w:author="Salah Soliman" w:date="2020-01-31T16:22:00Z"/>
                <w:rFonts w:ascii="Open Sans" w:eastAsia="Open Sans" w:hAnsi="Open Sans" w:cs="Times New Roman"/>
                <w:color w:val="404040"/>
                <w:sz w:val="16"/>
                <w:szCs w:val="16"/>
              </w:rPr>
            </w:pPr>
          </w:p>
        </w:tc>
        <w:tc>
          <w:tcPr>
            <w:tcW w:w="3330" w:type="dxa"/>
            <w:gridSpan w:val="2"/>
            <w:shd w:val="clear" w:color="auto" w:fill="FAFAFA"/>
            <w:vAlign w:val="center"/>
            <w:tcPrChange w:id="6884" w:author="Alicia Romero Lopez" w:date="2020-01-31T09:48:00Z">
              <w:tcPr>
                <w:tcW w:w="3330" w:type="dxa"/>
                <w:gridSpan w:val="2"/>
                <w:shd w:val="clear" w:color="auto" w:fill="FAFAFA"/>
              </w:tcPr>
            </w:tcPrChange>
          </w:tcPr>
          <w:p w14:paraId="5540CA20" w14:textId="77777777" w:rsidR="009A0C32" w:rsidRPr="009A0C32" w:rsidRDefault="009A0C32" w:rsidP="009A0C32">
            <w:pPr>
              <w:rPr>
                <w:ins w:id="6885" w:author="Salah Soliman" w:date="2020-01-31T16:22:00Z"/>
                <w:rFonts w:ascii="Open Sans" w:eastAsia="Open Sans" w:hAnsi="Open Sans" w:cs="Times New Roman"/>
                <w:color w:val="404040"/>
                <w:sz w:val="16"/>
                <w:szCs w:val="16"/>
              </w:rPr>
            </w:pPr>
          </w:p>
        </w:tc>
        <w:tc>
          <w:tcPr>
            <w:tcW w:w="1980" w:type="dxa"/>
            <w:shd w:val="clear" w:color="auto" w:fill="FAFAFA"/>
            <w:vAlign w:val="center"/>
            <w:tcPrChange w:id="6886" w:author="Alicia Romero Lopez" w:date="2020-01-31T09:48:00Z">
              <w:tcPr>
                <w:tcW w:w="1980" w:type="dxa"/>
                <w:shd w:val="clear" w:color="auto" w:fill="FAFAFA"/>
              </w:tcPr>
            </w:tcPrChange>
          </w:tcPr>
          <w:p w14:paraId="31970777" w14:textId="77777777" w:rsidR="009A0C32" w:rsidRPr="009A0C32" w:rsidRDefault="009A0C32" w:rsidP="009A0C32">
            <w:pPr>
              <w:rPr>
                <w:ins w:id="6887" w:author="Salah Soliman" w:date="2020-01-31T16:22:00Z"/>
                <w:rFonts w:ascii="Open Sans" w:eastAsia="Open Sans" w:hAnsi="Open Sans" w:cs="Times New Roman"/>
                <w:color w:val="404040"/>
                <w:sz w:val="16"/>
                <w:szCs w:val="16"/>
              </w:rPr>
            </w:pPr>
          </w:p>
        </w:tc>
        <w:tc>
          <w:tcPr>
            <w:tcW w:w="3981" w:type="dxa"/>
            <w:shd w:val="clear" w:color="auto" w:fill="FAFAFA"/>
            <w:vAlign w:val="center"/>
            <w:tcPrChange w:id="6888" w:author="Alicia Romero Lopez" w:date="2020-01-31T09:48:00Z">
              <w:tcPr>
                <w:tcW w:w="3981" w:type="dxa"/>
                <w:shd w:val="clear" w:color="auto" w:fill="FAFAFA"/>
              </w:tcPr>
            </w:tcPrChange>
          </w:tcPr>
          <w:p w14:paraId="0A0631E8" w14:textId="77777777" w:rsidR="009A0C32" w:rsidRPr="009A0C32" w:rsidRDefault="009A0C32" w:rsidP="009A0C32">
            <w:pPr>
              <w:rPr>
                <w:ins w:id="6889" w:author="Salah Soliman" w:date="2020-01-31T16:22:00Z"/>
                <w:rFonts w:ascii="Open Sans" w:eastAsia="Open Sans" w:hAnsi="Open Sans" w:cs="Times New Roman"/>
                <w:noProof/>
                <w:color w:val="404040"/>
                <w:sz w:val="16"/>
                <w:szCs w:val="16"/>
              </w:rPr>
            </w:pPr>
          </w:p>
        </w:tc>
        <w:tc>
          <w:tcPr>
            <w:tcW w:w="270" w:type="dxa"/>
            <w:shd w:val="clear" w:color="auto" w:fill="FAFAFA"/>
            <w:tcPrChange w:id="6890" w:author="Alicia Romero Lopez" w:date="2020-01-31T09:48:00Z">
              <w:tcPr>
                <w:tcW w:w="0" w:type="auto"/>
              </w:tcPr>
            </w:tcPrChange>
          </w:tcPr>
          <w:p w14:paraId="2AB5444F" w14:textId="77777777" w:rsidR="009A0C32" w:rsidRPr="009A0C32" w:rsidRDefault="009A0C32" w:rsidP="009A0C32">
            <w:pPr>
              <w:rPr>
                <w:ins w:id="6891" w:author="Salah Soliman" w:date="2020-01-31T16:22:00Z"/>
                <w:rFonts w:ascii="Open Sans" w:eastAsia="Open Sans" w:hAnsi="Open Sans" w:cs="Times New Roman"/>
                <w:color w:val="404040"/>
                <w:sz w:val="16"/>
                <w:szCs w:val="16"/>
              </w:rPr>
            </w:pPr>
          </w:p>
        </w:tc>
      </w:tr>
      <w:tr w:rsidR="009A0C32" w:rsidRPr="009A0C32" w14:paraId="69F1EB8A" w14:textId="77777777" w:rsidTr="51235A2F">
        <w:trPr>
          <w:cantSplit/>
          <w:ins w:id="6892" w:author="Salah Soliman" w:date="2020-01-31T16:22:00Z"/>
        </w:trPr>
        <w:tc>
          <w:tcPr>
            <w:tcW w:w="265" w:type="dxa"/>
            <w:shd w:val="clear" w:color="auto" w:fill="FAFAFA"/>
            <w:tcPrChange w:id="6893" w:author="Alicia Romero Lopez" w:date="2020-01-31T09:48:00Z">
              <w:tcPr>
                <w:tcW w:w="0" w:type="auto"/>
              </w:tcPr>
            </w:tcPrChange>
          </w:tcPr>
          <w:p w14:paraId="330247DA" w14:textId="77777777" w:rsidR="009A0C32" w:rsidRPr="009A0C32" w:rsidRDefault="009A0C32" w:rsidP="009A0C32">
            <w:pPr>
              <w:rPr>
                <w:ins w:id="6894" w:author="Salah Soliman" w:date="2020-01-31T16:22:00Z"/>
                <w:rFonts w:ascii="Open Sans" w:eastAsia="Open Sans" w:hAnsi="Open Sans" w:cs="Times New Roman"/>
              </w:rPr>
            </w:pPr>
          </w:p>
        </w:tc>
        <w:tc>
          <w:tcPr>
            <w:tcW w:w="630" w:type="dxa"/>
            <w:shd w:val="clear" w:color="auto" w:fill="FFFFFF" w:themeFill="background1"/>
            <w:vAlign w:val="center"/>
            <w:tcPrChange w:id="6895" w:author="Alicia Romero Lopez" w:date="2020-01-31T09:48:00Z">
              <w:tcPr>
                <w:tcW w:w="630" w:type="dxa"/>
                <w:shd w:val="clear" w:color="auto" w:fill="FFFFFF"/>
              </w:tcPr>
            </w:tcPrChange>
          </w:tcPr>
          <w:p w14:paraId="798B422B" w14:textId="6EE39B05" w:rsidR="009A0C32" w:rsidRPr="009A0C32" w:rsidRDefault="009A0C32" w:rsidP="009A0C32">
            <w:pPr>
              <w:spacing w:before="120"/>
              <w:rPr>
                <w:ins w:id="6896" w:author="Salah Soliman" w:date="2020-01-31T16:22:00Z"/>
                <w:rFonts w:ascii="Open Sans" w:eastAsia="Open Sans" w:hAnsi="Open Sans" w:cs="Times New Roman"/>
                <w:noProof/>
              </w:rPr>
            </w:pPr>
            <w:ins w:id="6897" w:author="Salah Soliman" w:date="2020-01-31T16:22:00Z">
              <w:r w:rsidRPr="009A0C32">
                <w:rPr>
                  <w:rFonts w:ascii="Open Sans" w:eastAsia="Open Sans" w:hAnsi="Open Sans" w:cs="Times New Roman"/>
                  <w:noProof/>
                  <w:rPrChange w:id="6898" w:author="Unknown">
                    <w:rPr>
                      <w:noProof/>
                    </w:rPr>
                  </w:rPrChange>
                </w:rPr>
                <mc:AlternateContent>
                  <mc:Choice Requires="wps">
                    <w:drawing>
                      <wp:inline distT="0" distB="0" distL="0" distR="0" wp14:anchorId="7BB55BDB" wp14:editId="7791E40E">
                        <wp:extent cx="207034" cy="207034"/>
                        <wp:effectExtent l="19050" t="19050" r="21590" b="21590"/>
                        <wp:docPr id="125" name="Oval 125"/>
                        <wp:cNvGraphicFramePr/>
                        <a:graphic xmlns:a="http://schemas.openxmlformats.org/drawingml/2006/main">
                          <a:graphicData uri="http://schemas.microsoft.com/office/word/2010/wordprocessingShape">
                            <wps:wsp>
                              <wps:cNvSpPr/>
                              <wps:spPr>
                                <a:xfrm>
                                  <a:off x="0" y="0"/>
                                  <a:ext cx="207034" cy="207034"/>
                                </a:xfrm>
                                <a:prstGeom prst="ellipse">
                                  <a:avLst/>
                                </a:prstGeom>
                                <a:noFill/>
                                <a:ln w="28575" cap="flat" cmpd="sng" algn="ctr">
                                  <a:solidFill>
                                    <a:srgbClr val="DBDBDB">
                                      <a:lumMod val="9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w16se="http://schemas.microsoft.com/office/word/2015/wordml/symex" xmlns:cx1="http://schemas.microsoft.com/office/drawing/2015/9/8/chartex" xmlns:cx="http://schemas.microsoft.com/office/drawing/2014/chartex">
                    <w:pict>
                      <v:oval w14:anchorId="1C4ED1FF" id="Oval 125" o:spid="_x0000_s1026" style="width:16.3pt;height:16.3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" filled="f" strokecolor="#c5c5c5" strokeweight="2.25pt">
                        <v:stroke joinstyle="miter"/>
                        <w10:anchorlock/>
                      </v:oval>
                    </w:pict>
                  </mc:Fallback>
                </mc:AlternateContent>
              </w:r>
            </w:ins>
          </w:p>
        </w:tc>
        <w:tc>
          <w:tcPr>
            <w:tcW w:w="450" w:type="dxa"/>
            <w:shd w:val="clear" w:color="auto" w:fill="FFFFFF" w:themeFill="background1"/>
            <w:vAlign w:val="center"/>
            <w:tcPrChange w:id="6899" w:author="Alicia Romero Lopez" w:date="2020-01-31T09:48:00Z">
              <w:tcPr>
                <w:tcW w:w="450" w:type="dxa"/>
                <w:shd w:val="clear" w:color="auto" w:fill="FFFFFF"/>
              </w:tcPr>
            </w:tcPrChange>
          </w:tcPr>
          <w:p w14:paraId="6E7672DD" w14:textId="77777777" w:rsidR="009A0C32" w:rsidRPr="009A0C32" w:rsidRDefault="009A0C32" w:rsidP="009A0C32">
            <w:pPr>
              <w:spacing w:before="120"/>
              <w:rPr>
                <w:ins w:id="6900" w:author="Salah Soliman" w:date="2020-01-31T16:22:00Z"/>
                <w:rFonts w:ascii="Open Sans Semibold" w:eastAsia="Open Sans" w:hAnsi="Open Sans Semibold" w:cs="Open Sans Semibold"/>
              </w:rPr>
            </w:pPr>
            <w:ins w:id="6901" w:author="Salah Soliman" w:date="2020-01-31T16:22:00Z">
              <w:r w:rsidRPr="009A0C32">
                <w:rPr>
                  <w:rFonts w:ascii="Open Sans Semibold" w:eastAsia="Open Sans" w:hAnsi="Open Sans Semibold" w:cs="Open Sans Semibold"/>
                </w:rPr>
                <w:t>c.</w:t>
              </w:r>
            </w:ins>
          </w:p>
        </w:tc>
        <w:tc>
          <w:tcPr>
            <w:tcW w:w="8841" w:type="dxa"/>
            <w:gridSpan w:val="3"/>
            <w:shd w:val="clear" w:color="auto" w:fill="FFFFFF" w:themeFill="background1"/>
            <w:vAlign w:val="center"/>
            <w:tcPrChange w:id="6902" w:author="Alicia Romero Lopez" w:date="2020-01-31T09:48:00Z">
              <w:tcPr>
                <w:tcW w:w="8841" w:type="dxa"/>
                <w:gridSpan w:val="3"/>
                <w:shd w:val="clear" w:color="auto" w:fill="FFFFFF"/>
              </w:tcPr>
            </w:tcPrChange>
          </w:tcPr>
          <w:p w14:paraId="5121833E" w14:textId="77777777" w:rsidR="009A0C32" w:rsidRPr="009A0C32" w:rsidRDefault="009A0C32" w:rsidP="009A0C32">
            <w:pPr>
              <w:spacing w:before="120"/>
              <w:rPr>
                <w:ins w:id="6903" w:author="Salah Soliman" w:date="2020-01-31T16:22:00Z"/>
                <w:rFonts w:ascii="Open Sans" w:eastAsia="Open Sans" w:hAnsi="Open Sans" w:cs="Times New Roman"/>
              </w:rPr>
            </w:pPr>
            <w:ins w:id="6904" w:author="Salah Soliman" w:date="2020-01-31T16:22:00Z">
              <w:r w:rsidRPr="009A0C32">
                <w:rPr>
                  <w:rFonts w:ascii="Open Sans" w:eastAsia="Open Sans" w:hAnsi="Open Sans" w:cs="Open Sans"/>
                </w:rPr>
                <w:t>4</w:t>
              </w:r>
            </w:ins>
          </w:p>
        </w:tc>
        <w:tc>
          <w:tcPr>
            <w:tcW w:w="270" w:type="dxa"/>
            <w:shd w:val="clear" w:color="auto" w:fill="FAFAFA"/>
            <w:tcPrChange w:id="6905" w:author="Alicia Romero Lopez" w:date="2020-01-31T09:48:00Z">
              <w:tcPr>
                <w:tcW w:w="0" w:type="auto"/>
              </w:tcPr>
            </w:tcPrChange>
          </w:tcPr>
          <w:p w14:paraId="0DB4BE37" w14:textId="77777777" w:rsidR="009A0C32" w:rsidRPr="009A0C32" w:rsidRDefault="009A0C32" w:rsidP="009A0C32">
            <w:pPr>
              <w:rPr>
                <w:ins w:id="6906" w:author="Salah Soliman" w:date="2020-01-31T16:22:00Z"/>
                <w:rFonts w:ascii="Open Sans" w:eastAsia="Open Sans" w:hAnsi="Open Sans" w:cs="Times New Roman"/>
              </w:rPr>
            </w:pPr>
          </w:p>
        </w:tc>
      </w:tr>
      <w:tr w:rsidR="009A0C32" w:rsidRPr="009A0C32" w14:paraId="169FF88C" w14:textId="77777777" w:rsidTr="51235A2F">
        <w:trPr>
          <w:cantSplit/>
          <w:ins w:id="6907" w:author="Salah Soliman" w:date="2020-01-31T16:22:00Z"/>
        </w:trPr>
        <w:tc>
          <w:tcPr>
            <w:tcW w:w="265" w:type="dxa"/>
            <w:shd w:val="clear" w:color="auto" w:fill="FAFAFA"/>
            <w:tcPrChange w:id="6908" w:author="Alicia Romero Lopez" w:date="2020-01-31T09:48:00Z">
              <w:tcPr>
                <w:tcW w:w="0" w:type="auto"/>
              </w:tcPr>
            </w:tcPrChange>
          </w:tcPr>
          <w:p w14:paraId="00E609BE" w14:textId="77777777" w:rsidR="009A0C32" w:rsidRPr="009A0C32" w:rsidRDefault="009A0C32" w:rsidP="009A0C32">
            <w:pPr>
              <w:rPr>
                <w:ins w:id="6909" w:author="Salah Soliman" w:date="2020-01-31T16:22:00Z"/>
                <w:rFonts w:ascii="Open Sans" w:eastAsia="Open Sans" w:hAnsi="Open Sans" w:cs="Times New Roman"/>
                <w:color w:val="404040"/>
                <w:sz w:val="16"/>
                <w:szCs w:val="16"/>
              </w:rPr>
            </w:pPr>
          </w:p>
        </w:tc>
        <w:tc>
          <w:tcPr>
            <w:tcW w:w="3960" w:type="dxa"/>
            <w:gridSpan w:val="3"/>
            <w:shd w:val="clear" w:color="auto" w:fill="FAFAFA"/>
            <w:vAlign w:val="center"/>
            <w:tcPrChange w:id="6910" w:author="Alicia Romero Lopez" w:date="2020-01-31T09:48:00Z">
              <w:tcPr>
                <w:tcW w:w="3960" w:type="dxa"/>
                <w:gridSpan w:val="3"/>
                <w:shd w:val="clear" w:color="auto" w:fill="FAFAFA"/>
              </w:tcPr>
            </w:tcPrChange>
          </w:tcPr>
          <w:p w14:paraId="14107420" w14:textId="77777777" w:rsidR="009A0C32" w:rsidRPr="009A0C32" w:rsidRDefault="009A0C32" w:rsidP="009A0C32">
            <w:pPr>
              <w:rPr>
                <w:ins w:id="6911" w:author="Salah Soliman" w:date="2020-01-31T16:22:00Z"/>
                <w:rFonts w:ascii="Open Sans" w:eastAsia="Open Sans" w:hAnsi="Open Sans" w:cs="Times New Roman"/>
                <w:color w:val="404040"/>
                <w:sz w:val="16"/>
                <w:szCs w:val="16"/>
              </w:rPr>
            </w:pPr>
          </w:p>
        </w:tc>
        <w:tc>
          <w:tcPr>
            <w:tcW w:w="1980" w:type="dxa"/>
            <w:shd w:val="clear" w:color="auto" w:fill="FAFAFA"/>
            <w:vAlign w:val="center"/>
            <w:tcPrChange w:id="6912" w:author="Alicia Romero Lopez" w:date="2020-01-31T09:48:00Z">
              <w:tcPr>
                <w:tcW w:w="1980" w:type="dxa"/>
                <w:shd w:val="clear" w:color="auto" w:fill="FAFAFA"/>
              </w:tcPr>
            </w:tcPrChange>
          </w:tcPr>
          <w:p w14:paraId="5643A8A5" w14:textId="77777777" w:rsidR="009A0C32" w:rsidRPr="009A0C32" w:rsidRDefault="009A0C32" w:rsidP="009A0C32">
            <w:pPr>
              <w:rPr>
                <w:ins w:id="6913" w:author="Salah Soliman" w:date="2020-01-31T16:22:00Z"/>
                <w:rFonts w:ascii="Open Sans" w:eastAsia="Open Sans" w:hAnsi="Open Sans" w:cs="Times New Roman"/>
                <w:color w:val="404040"/>
                <w:sz w:val="16"/>
                <w:szCs w:val="16"/>
              </w:rPr>
            </w:pPr>
          </w:p>
        </w:tc>
        <w:tc>
          <w:tcPr>
            <w:tcW w:w="3981" w:type="dxa"/>
            <w:shd w:val="clear" w:color="auto" w:fill="FAFAFA"/>
            <w:vAlign w:val="center"/>
            <w:tcPrChange w:id="6914" w:author="Alicia Romero Lopez" w:date="2020-01-31T09:48:00Z">
              <w:tcPr>
                <w:tcW w:w="3981" w:type="dxa"/>
                <w:shd w:val="clear" w:color="auto" w:fill="FAFAFA"/>
              </w:tcPr>
            </w:tcPrChange>
          </w:tcPr>
          <w:p w14:paraId="7CA9B00C" w14:textId="77777777" w:rsidR="009A0C32" w:rsidRPr="009A0C32" w:rsidRDefault="009A0C32" w:rsidP="009A0C32">
            <w:pPr>
              <w:rPr>
                <w:ins w:id="6915" w:author="Salah Soliman" w:date="2020-01-31T16:22:00Z"/>
                <w:rFonts w:ascii="Open Sans" w:eastAsia="Open Sans" w:hAnsi="Open Sans" w:cs="Times New Roman"/>
                <w:color w:val="404040"/>
                <w:sz w:val="16"/>
                <w:szCs w:val="16"/>
              </w:rPr>
            </w:pPr>
          </w:p>
        </w:tc>
        <w:tc>
          <w:tcPr>
            <w:tcW w:w="270" w:type="dxa"/>
            <w:shd w:val="clear" w:color="auto" w:fill="FAFAFA"/>
            <w:tcPrChange w:id="6916" w:author="Alicia Romero Lopez" w:date="2020-01-31T09:48:00Z">
              <w:tcPr>
                <w:tcW w:w="0" w:type="auto"/>
              </w:tcPr>
            </w:tcPrChange>
          </w:tcPr>
          <w:p w14:paraId="14D3A650" w14:textId="77777777" w:rsidR="009A0C32" w:rsidRPr="009A0C32" w:rsidRDefault="009A0C32" w:rsidP="009A0C32">
            <w:pPr>
              <w:rPr>
                <w:ins w:id="6917" w:author="Salah Soliman" w:date="2020-01-31T16:22:00Z"/>
                <w:rFonts w:ascii="Open Sans" w:eastAsia="Open Sans" w:hAnsi="Open Sans" w:cs="Times New Roman"/>
                <w:color w:val="404040"/>
                <w:sz w:val="16"/>
                <w:szCs w:val="16"/>
              </w:rPr>
            </w:pPr>
          </w:p>
        </w:tc>
      </w:tr>
      <w:tr w:rsidR="009A0C32" w:rsidRPr="009A0C32" w14:paraId="1F790E72" w14:textId="77777777" w:rsidTr="51235A2F">
        <w:trPr>
          <w:cantSplit/>
          <w:ins w:id="6918" w:author="Salah Soliman" w:date="2020-01-31T16:22:00Z"/>
        </w:trPr>
        <w:tc>
          <w:tcPr>
            <w:tcW w:w="265" w:type="dxa"/>
            <w:shd w:val="clear" w:color="auto" w:fill="FAFAFA"/>
            <w:tcPrChange w:id="6919" w:author="Alicia Romero Lopez" w:date="2020-01-31T09:48:00Z">
              <w:tcPr>
                <w:tcW w:w="0" w:type="auto"/>
              </w:tcPr>
            </w:tcPrChange>
          </w:tcPr>
          <w:p w14:paraId="120ED027" w14:textId="77777777" w:rsidR="009A0C32" w:rsidRPr="009A0C32" w:rsidRDefault="009A0C32" w:rsidP="009A0C32">
            <w:pPr>
              <w:rPr>
                <w:ins w:id="6920" w:author="Salah Soliman" w:date="2020-01-31T16:22:00Z"/>
                <w:rFonts w:ascii="Open Sans" w:eastAsia="Open Sans" w:hAnsi="Open Sans" w:cs="Times New Roman"/>
              </w:rPr>
            </w:pPr>
          </w:p>
        </w:tc>
        <w:tc>
          <w:tcPr>
            <w:tcW w:w="630" w:type="dxa"/>
            <w:shd w:val="clear" w:color="auto" w:fill="FFFFFF" w:themeFill="background1"/>
            <w:vAlign w:val="center"/>
            <w:tcPrChange w:id="6921" w:author="Alicia Romero Lopez" w:date="2020-01-31T09:48:00Z">
              <w:tcPr>
                <w:tcW w:w="630" w:type="dxa"/>
                <w:shd w:val="clear" w:color="auto" w:fill="FFFFFF"/>
              </w:tcPr>
            </w:tcPrChange>
          </w:tcPr>
          <w:p w14:paraId="5D5431F9" w14:textId="6C6DDB7D" w:rsidR="009A0C32" w:rsidRPr="009A0C32" w:rsidRDefault="009A0C32" w:rsidP="009A0C32">
            <w:pPr>
              <w:spacing w:before="120"/>
              <w:rPr>
                <w:ins w:id="6922" w:author="Salah Soliman" w:date="2020-01-31T16:22:00Z"/>
                <w:rFonts w:ascii="Open Sans" w:eastAsia="Open Sans" w:hAnsi="Open Sans" w:cs="Times New Roman"/>
                <w:noProof/>
              </w:rPr>
            </w:pPr>
            <w:ins w:id="6923" w:author="Salah Soliman" w:date="2020-01-31T16:22:00Z">
              <w:r w:rsidRPr="009A0C32">
                <w:rPr>
                  <w:rFonts w:ascii="Open Sans" w:eastAsia="Open Sans" w:hAnsi="Open Sans" w:cs="Times New Roman"/>
                  <w:noProof/>
                  <w:rPrChange w:id="6924" w:author="Unknown">
                    <w:rPr>
                      <w:noProof/>
                    </w:rPr>
                  </w:rPrChange>
                </w:rPr>
                <mc:AlternateContent>
                  <mc:Choice Requires="wps">
                    <w:drawing>
                      <wp:inline distT="0" distB="0" distL="0" distR="0" wp14:anchorId="32E6E4E6" wp14:editId="5EE8101D">
                        <wp:extent cx="207034" cy="207034"/>
                        <wp:effectExtent l="19050" t="19050" r="21590" b="21590"/>
                        <wp:docPr id="126" name="Oval 126"/>
                        <wp:cNvGraphicFramePr/>
                        <a:graphic xmlns:a="http://schemas.openxmlformats.org/drawingml/2006/main">
                          <a:graphicData uri="http://schemas.microsoft.com/office/word/2010/wordprocessingShape">
                            <wps:wsp>
                              <wps:cNvSpPr/>
                              <wps:spPr>
                                <a:xfrm>
                                  <a:off x="0" y="0"/>
                                  <a:ext cx="207034" cy="207034"/>
                                </a:xfrm>
                                <a:prstGeom prst="ellipse">
                                  <a:avLst/>
                                </a:prstGeom>
                                <a:noFill/>
                                <a:ln w="28575" cap="flat" cmpd="sng" algn="ctr">
                                  <a:solidFill>
                                    <a:srgbClr val="DBDBDB">
                                      <a:lumMod val="9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w16se="http://schemas.microsoft.com/office/word/2015/wordml/symex" xmlns:cx1="http://schemas.microsoft.com/office/drawing/2015/9/8/chartex" xmlns:cx="http://schemas.microsoft.com/office/drawing/2014/chartex">
                    <w:pict>
                      <v:oval w14:anchorId="5B3A91A9" id="Oval 126" o:spid="_x0000_s1026" style="width:16.3pt;height:16.3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" filled="f" strokecolor="#c5c5c5" strokeweight="2.25pt">
                        <v:stroke joinstyle="miter"/>
                        <w10:anchorlock/>
                      </v:oval>
                    </w:pict>
                  </mc:Fallback>
                </mc:AlternateContent>
              </w:r>
            </w:ins>
          </w:p>
        </w:tc>
        <w:tc>
          <w:tcPr>
            <w:tcW w:w="450" w:type="dxa"/>
            <w:shd w:val="clear" w:color="auto" w:fill="FFFFFF" w:themeFill="background1"/>
            <w:vAlign w:val="center"/>
            <w:tcPrChange w:id="6925" w:author="Alicia Romero Lopez" w:date="2020-01-31T09:48:00Z">
              <w:tcPr>
                <w:tcW w:w="450" w:type="dxa"/>
                <w:shd w:val="clear" w:color="auto" w:fill="FFFFFF"/>
              </w:tcPr>
            </w:tcPrChange>
          </w:tcPr>
          <w:p w14:paraId="020DF414" w14:textId="77777777" w:rsidR="009A0C32" w:rsidRPr="009A0C32" w:rsidRDefault="009A0C32" w:rsidP="009A0C32">
            <w:pPr>
              <w:spacing w:before="120"/>
              <w:rPr>
                <w:ins w:id="6926" w:author="Salah Soliman" w:date="2020-01-31T16:22:00Z"/>
                <w:rFonts w:ascii="Open Sans Semibold" w:eastAsia="Open Sans" w:hAnsi="Open Sans Semibold" w:cs="Open Sans Semibold"/>
              </w:rPr>
            </w:pPr>
            <w:ins w:id="6927" w:author="Salah Soliman" w:date="2020-01-31T16:22:00Z">
              <w:r w:rsidRPr="009A0C32">
                <w:rPr>
                  <w:rFonts w:ascii="Open Sans Semibold" w:eastAsia="Open Sans" w:hAnsi="Open Sans Semibold" w:cs="Open Sans Semibold"/>
                </w:rPr>
                <w:t>d.</w:t>
              </w:r>
            </w:ins>
          </w:p>
        </w:tc>
        <w:tc>
          <w:tcPr>
            <w:tcW w:w="8841" w:type="dxa"/>
            <w:gridSpan w:val="3"/>
            <w:shd w:val="clear" w:color="auto" w:fill="FFFFFF" w:themeFill="background1"/>
            <w:vAlign w:val="center"/>
            <w:tcPrChange w:id="6928" w:author="Alicia Romero Lopez" w:date="2020-01-31T09:48:00Z">
              <w:tcPr>
                <w:tcW w:w="8841" w:type="dxa"/>
                <w:gridSpan w:val="3"/>
                <w:shd w:val="clear" w:color="auto" w:fill="FFFFFF"/>
              </w:tcPr>
            </w:tcPrChange>
          </w:tcPr>
          <w:p w14:paraId="6C5955D7" w14:textId="77777777" w:rsidR="009A0C32" w:rsidRPr="009A0C32" w:rsidRDefault="009A0C32" w:rsidP="009A0C32">
            <w:pPr>
              <w:spacing w:before="120"/>
              <w:rPr>
                <w:ins w:id="6929" w:author="Salah Soliman" w:date="2020-01-31T16:22:00Z"/>
                <w:rFonts w:ascii="Open Sans" w:eastAsia="Open Sans" w:hAnsi="Open Sans" w:cs="Times New Roman"/>
              </w:rPr>
            </w:pPr>
            <w:ins w:id="6930" w:author="Salah Soliman" w:date="2020-01-31T16:22:00Z">
              <w:r w:rsidRPr="009A0C32">
                <w:rPr>
                  <w:rFonts w:ascii="Open Sans" w:eastAsia="Open Sans" w:hAnsi="Open Sans" w:cs="Times New Roman"/>
                </w:rPr>
                <w:t>5</w:t>
              </w:r>
            </w:ins>
          </w:p>
        </w:tc>
        <w:tc>
          <w:tcPr>
            <w:tcW w:w="270" w:type="dxa"/>
            <w:shd w:val="clear" w:color="auto" w:fill="FAFAFA"/>
            <w:tcPrChange w:id="6931" w:author="Alicia Romero Lopez" w:date="2020-01-31T09:48:00Z">
              <w:tcPr>
                <w:tcW w:w="0" w:type="auto"/>
              </w:tcPr>
            </w:tcPrChange>
          </w:tcPr>
          <w:p w14:paraId="3A3F0A40" w14:textId="77777777" w:rsidR="009A0C32" w:rsidRPr="009A0C32" w:rsidRDefault="009A0C32" w:rsidP="009A0C32">
            <w:pPr>
              <w:rPr>
                <w:ins w:id="6932" w:author="Salah Soliman" w:date="2020-01-31T16:22:00Z"/>
                <w:rFonts w:ascii="Open Sans" w:eastAsia="Open Sans" w:hAnsi="Open Sans" w:cs="Times New Roman"/>
              </w:rPr>
            </w:pPr>
          </w:p>
        </w:tc>
      </w:tr>
      <w:tr w:rsidR="009A0C32" w:rsidRPr="009A0C32" w14:paraId="3ACC723D" w14:textId="77777777" w:rsidTr="51235A2F">
        <w:trPr>
          <w:cantSplit/>
          <w:ins w:id="6933" w:author="Salah Soliman" w:date="2020-01-31T16:22:00Z"/>
        </w:trPr>
        <w:tc>
          <w:tcPr>
            <w:tcW w:w="265" w:type="dxa"/>
            <w:shd w:val="clear" w:color="auto" w:fill="FAFAFA"/>
            <w:tcPrChange w:id="6934" w:author="Alicia Romero Lopez" w:date="2020-01-31T09:48:00Z">
              <w:tcPr>
                <w:tcW w:w="0" w:type="auto"/>
              </w:tcPr>
            </w:tcPrChange>
          </w:tcPr>
          <w:p w14:paraId="022BF30D" w14:textId="77777777" w:rsidR="009A0C32" w:rsidRPr="009A0C32" w:rsidRDefault="009A0C32" w:rsidP="009A0C32">
            <w:pPr>
              <w:rPr>
                <w:ins w:id="6935" w:author="Salah Soliman" w:date="2020-01-31T16:22:00Z"/>
                <w:rFonts w:ascii="Open Sans" w:eastAsia="Open Sans" w:hAnsi="Open Sans" w:cs="Times New Roman"/>
                <w:color w:val="404040"/>
                <w:sz w:val="16"/>
                <w:szCs w:val="16"/>
              </w:rPr>
            </w:pPr>
          </w:p>
        </w:tc>
        <w:tc>
          <w:tcPr>
            <w:tcW w:w="3960" w:type="dxa"/>
            <w:gridSpan w:val="3"/>
            <w:shd w:val="clear" w:color="auto" w:fill="FAFAFA"/>
            <w:vAlign w:val="center"/>
            <w:tcPrChange w:id="6936" w:author="Alicia Romero Lopez" w:date="2020-01-31T09:48:00Z">
              <w:tcPr>
                <w:tcW w:w="3960" w:type="dxa"/>
                <w:gridSpan w:val="3"/>
                <w:shd w:val="clear" w:color="auto" w:fill="FAFAFA"/>
              </w:tcPr>
            </w:tcPrChange>
          </w:tcPr>
          <w:p w14:paraId="6B17DFB6" w14:textId="77777777" w:rsidR="009A0C32" w:rsidRPr="009A0C32" w:rsidRDefault="009A0C32" w:rsidP="009A0C32">
            <w:pPr>
              <w:rPr>
                <w:ins w:id="6937" w:author="Salah Soliman" w:date="2020-01-31T16:22:00Z"/>
                <w:rFonts w:ascii="Open Sans" w:eastAsia="Open Sans" w:hAnsi="Open Sans" w:cs="Times New Roman"/>
                <w:color w:val="404040"/>
                <w:sz w:val="16"/>
                <w:szCs w:val="16"/>
              </w:rPr>
            </w:pPr>
          </w:p>
        </w:tc>
        <w:tc>
          <w:tcPr>
            <w:tcW w:w="1980" w:type="dxa"/>
            <w:shd w:val="clear" w:color="auto" w:fill="FAFAFA"/>
            <w:vAlign w:val="center"/>
            <w:tcPrChange w:id="6938" w:author="Alicia Romero Lopez" w:date="2020-01-31T09:48:00Z">
              <w:tcPr>
                <w:tcW w:w="1980" w:type="dxa"/>
                <w:shd w:val="clear" w:color="auto" w:fill="FAFAFA"/>
              </w:tcPr>
            </w:tcPrChange>
          </w:tcPr>
          <w:p w14:paraId="0DEE267C" w14:textId="77777777" w:rsidR="009A0C32" w:rsidRPr="009A0C32" w:rsidRDefault="009A0C32" w:rsidP="009A0C32">
            <w:pPr>
              <w:rPr>
                <w:ins w:id="6939" w:author="Salah Soliman" w:date="2020-01-31T16:22:00Z"/>
                <w:rFonts w:ascii="Open Sans" w:eastAsia="Open Sans" w:hAnsi="Open Sans" w:cs="Times New Roman"/>
                <w:color w:val="404040"/>
                <w:sz w:val="16"/>
                <w:szCs w:val="16"/>
              </w:rPr>
            </w:pPr>
          </w:p>
        </w:tc>
        <w:tc>
          <w:tcPr>
            <w:tcW w:w="3981" w:type="dxa"/>
            <w:shd w:val="clear" w:color="auto" w:fill="FAFAFA"/>
            <w:vAlign w:val="center"/>
            <w:tcPrChange w:id="6940" w:author="Alicia Romero Lopez" w:date="2020-01-31T09:48:00Z">
              <w:tcPr>
                <w:tcW w:w="3981" w:type="dxa"/>
                <w:shd w:val="clear" w:color="auto" w:fill="FAFAFA"/>
              </w:tcPr>
            </w:tcPrChange>
          </w:tcPr>
          <w:p w14:paraId="044713AE" w14:textId="77777777" w:rsidR="009A0C32" w:rsidRPr="009A0C32" w:rsidRDefault="009A0C32" w:rsidP="009A0C32">
            <w:pPr>
              <w:rPr>
                <w:ins w:id="6941" w:author="Salah Soliman" w:date="2020-01-31T16:22:00Z"/>
                <w:rFonts w:ascii="Open Sans" w:eastAsia="Open Sans" w:hAnsi="Open Sans" w:cs="Times New Roman"/>
                <w:color w:val="404040"/>
                <w:sz w:val="16"/>
                <w:szCs w:val="16"/>
              </w:rPr>
            </w:pPr>
          </w:p>
        </w:tc>
        <w:tc>
          <w:tcPr>
            <w:tcW w:w="270" w:type="dxa"/>
            <w:shd w:val="clear" w:color="auto" w:fill="FAFAFA"/>
            <w:tcPrChange w:id="6942" w:author="Alicia Romero Lopez" w:date="2020-01-31T09:48:00Z">
              <w:tcPr>
                <w:tcW w:w="0" w:type="auto"/>
              </w:tcPr>
            </w:tcPrChange>
          </w:tcPr>
          <w:p w14:paraId="35CAA944" w14:textId="77777777" w:rsidR="009A0C32" w:rsidRPr="009A0C32" w:rsidRDefault="009A0C32" w:rsidP="009A0C32">
            <w:pPr>
              <w:rPr>
                <w:ins w:id="6943" w:author="Salah Soliman" w:date="2020-01-31T16:22:00Z"/>
                <w:rFonts w:ascii="Open Sans" w:eastAsia="Open Sans" w:hAnsi="Open Sans" w:cs="Times New Roman"/>
                <w:color w:val="404040"/>
                <w:sz w:val="16"/>
                <w:szCs w:val="16"/>
              </w:rPr>
            </w:pPr>
          </w:p>
        </w:tc>
      </w:tr>
      <w:tr w:rsidR="009A0C32" w:rsidRPr="009A0C32" w14:paraId="0A8CE262" w14:textId="77777777" w:rsidTr="51235A2F">
        <w:trPr>
          <w:cantSplit/>
          <w:ins w:id="6944" w:author="Salah Soliman" w:date="2020-01-31T16:22:00Z"/>
        </w:trPr>
        <w:tc>
          <w:tcPr>
            <w:tcW w:w="265" w:type="dxa"/>
            <w:shd w:val="clear" w:color="auto" w:fill="FAFAFA"/>
            <w:tcPrChange w:id="6945" w:author="Alicia Romero Lopez" w:date="2020-01-31T09:48:00Z">
              <w:tcPr>
                <w:tcW w:w="0" w:type="auto"/>
              </w:tcPr>
            </w:tcPrChange>
          </w:tcPr>
          <w:p w14:paraId="50477483" w14:textId="77777777" w:rsidR="009A0C32" w:rsidRPr="009A0C32" w:rsidRDefault="009A0C32" w:rsidP="009A0C32">
            <w:pPr>
              <w:rPr>
                <w:ins w:id="6946" w:author="Salah Soliman" w:date="2020-01-31T16:22:00Z"/>
                <w:rFonts w:ascii="Open Sans" w:eastAsia="Open Sans" w:hAnsi="Open Sans" w:cs="Times New Roman"/>
              </w:rPr>
            </w:pPr>
          </w:p>
        </w:tc>
        <w:tc>
          <w:tcPr>
            <w:tcW w:w="3960" w:type="dxa"/>
            <w:gridSpan w:val="3"/>
            <w:shd w:val="clear" w:color="auto" w:fill="FAFAFA"/>
            <w:vAlign w:val="center"/>
            <w:tcPrChange w:id="6947" w:author="Alicia Romero Lopez" w:date="2020-01-31T09:48:00Z">
              <w:tcPr>
                <w:tcW w:w="3960" w:type="dxa"/>
                <w:gridSpan w:val="3"/>
                <w:shd w:val="clear" w:color="auto" w:fill="FAFAFA"/>
              </w:tcPr>
            </w:tcPrChange>
          </w:tcPr>
          <w:p w14:paraId="604DA413" w14:textId="77777777" w:rsidR="009A0C32" w:rsidRPr="009A0C32" w:rsidRDefault="009A0C32" w:rsidP="009A0C32">
            <w:pPr>
              <w:rPr>
                <w:ins w:id="6948" w:author="Salah Soliman" w:date="2020-01-31T16:22:00Z"/>
                <w:rFonts w:ascii="Open Sans" w:eastAsia="Open Sans" w:hAnsi="Open Sans" w:cs="Times New Roman"/>
              </w:rPr>
            </w:pPr>
          </w:p>
        </w:tc>
        <w:tc>
          <w:tcPr>
            <w:tcW w:w="1980" w:type="dxa"/>
            <w:shd w:val="clear" w:color="auto" w:fill="FAFAFA"/>
            <w:vAlign w:val="center"/>
            <w:tcPrChange w:id="6949" w:author="Alicia Romero Lopez" w:date="2020-01-31T09:48:00Z">
              <w:tcPr>
                <w:tcW w:w="1980" w:type="dxa"/>
                <w:shd w:val="clear" w:color="auto" w:fill="FAFAFA"/>
              </w:tcPr>
            </w:tcPrChange>
          </w:tcPr>
          <w:p w14:paraId="1D9C489E" w14:textId="77A3AC1C" w:rsidR="009A0C32" w:rsidRPr="009A0C32" w:rsidRDefault="009A0C32" w:rsidP="009A0C32">
            <w:pPr>
              <w:rPr>
                <w:ins w:id="6950" w:author="Salah Soliman" w:date="2020-01-31T16:22:00Z"/>
                <w:rFonts w:ascii="Open Sans" w:eastAsia="Open Sans" w:hAnsi="Open Sans" w:cs="Times New Roman"/>
              </w:rPr>
            </w:pPr>
            <w:ins w:id="6951" w:author="Salah Soliman" w:date="2020-01-31T16:22:00Z">
              <w:r w:rsidRPr="009A0C32">
                <w:rPr>
                  <w:rFonts w:ascii="Open Sans" w:eastAsia="Open Sans" w:hAnsi="Open Sans" w:cs="Times New Roman"/>
                  <w:noProof/>
                  <w:rPrChange w:id="6952" w:author="Unknown">
                    <w:rPr>
                      <w:noProof/>
                    </w:rPr>
                  </w:rPrChange>
                </w:rPr>
                <w:drawing>
                  <wp:inline distT="0" distB="0" distL="0" distR="0" wp14:anchorId="07BF0A18" wp14:editId="46F3013A">
                    <wp:extent cx="1156970" cy="306070"/>
                    <wp:effectExtent l="0" t="0" r="508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submit-button-03.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156970" cy="306070"/>
                            </a:xfrm>
                            <a:prstGeom prst="rect">
                              <a:avLst/>
                            </a:prstGeom>
                          </pic:spPr>
                        </pic:pic>
                      </a:graphicData>
                    </a:graphic>
                  </wp:inline>
                </w:drawing>
              </w:r>
            </w:ins>
          </w:p>
        </w:tc>
        <w:tc>
          <w:tcPr>
            <w:tcW w:w="3981" w:type="dxa"/>
            <w:shd w:val="clear" w:color="auto" w:fill="FAFAFA"/>
            <w:vAlign w:val="center"/>
            <w:tcPrChange w:id="6953" w:author="Alicia Romero Lopez" w:date="2020-01-31T09:48:00Z">
              <w:tcPr>
                <w:tcW w:w="3981" w:type="dxa"/>
                <w:shd w:val="clear" w:color="auto" w:fill="FAFAFA"/>
              </w:tcPr>
            </w:tcPrChange>
          </w:tcPr>
          <w:p w14:paraId="0F9A9577" w14:textId="77777777" w:rsidR="009A0C32" w:rsidRPr="009A0C32" w:rsidRDefault="009A0C32" w:rsidP="009A0C32">
            <w:pPr>
              <w:rPr>
                <w:ins w:id="6954" w:author="Salah Soliman" w:date="2020-01-31T16:22:00Z"/>
                <w:rFonts w:ascii="Open Sans" w:eastAsia="Open Sans" w:hAnsi="Open Sans" w:cs="Times New Roman"/>
              </w:rPr>
            </w:pPr>
          </w:p>
        </w:tc>
        <w:tc>
          <w:tcPr>
            <w:tcW w:w="270" w:type="dxa"/>
            <w:shd w:val="clear" w:color="auto" w:fill="FAFAFA"/>
            <w:tcPrChange w:id="6955" w:author="Alicia Romero Lopez" w:date="2020-01-31T09:48:00Z">
              <w:tcPr>
                <w:tcW w:w="0" w:type="auto"/>
              </w:tcPr>
            </w:tcPrChange>
          </w:tcPr>
          <w:p w14:paraId="3864B552" w14:textId="77777777" w:rsidR="009A0C32" w:rsidRPr="009A0C32" w:rsidRDefault="009A0C32" w:rsidP="009A0C32">
            <w:pPr>
              <w:rPr>
                <w:ins w:id="6956" w:author="Salah Soliman" w:date="2020-01-31T16:22:00Z"/>
                <w:rFonts w:ascii="Open Sans" w:eastAsia="Open Sans" w:hAnsi="Open Sans" w:cs="Times New Roman"/>
              </w:rPr>
            </w:pPr>
          </w:p>
        </w:tc>
      </w:tr>
    </w:tbl>
    <w:p w14:paraId="59D58A0A" w14:textId="77777777" w:rsidR="009A0C32" w:rsidRPr="009A0C32" w:rsidRDefault="009A0C32" w:rsidP="009A0C32">
      <w:pPr>
        <w:spacing w:after="0" w:line="240" w:lineRule="auto"/>
        <w:rPr>
          <w:ins w:id="6957" w:author="Salah Soliman" w:date="2020-01-31T16:22:00Z"/>
          <w:rFonts w:ascii="Open Sans" w:eastAsia="Open Sans" w:hAnsi="Open Sans" w:cs="Times New Roman"/>
          <w:color w:val="404040"/>
        </w:rPr>
      </w:pPr>
    </w:p>
    <w:tbl>
      <w:tblPr>
        <w:tblStyle w:val="TableGrid20"/>
        <w:tblW w:w="10525" w:type="dxa"/>
        <w:tblBorders>
          <w:top w:val="single" w:sz="4" w:space="0" w:color="DBDBDB"/>
          <w:left w:val="single" w:sz="4" w:space="0" w:color="DBDBDB"/>
          <w:bottom w:val="single" w:sz="4" w:space="0" w:color="DBDBDB"/>
          <w:right w:val="single" w:sz="4" w:space="0" w:color="DBDBDB"/>
          <w:insideH w:val="none" w:sz="0" w:space="0" w:color="auto"/>
          <w:insideV w:val="none" w:sz="0" w:space="0" w:color="auto"/>
        </w:tblBorders>
        <w:tblLayout w:type="fixed"/>
        <w:tblCellMar>
          <w:left w:w="115" w:type="dxa"/>
          <w:right w:w="115" w:type="dxa"/>
        </w:tblCellMar>
        <w:tblLook w:val="04A0" w:firstRow="1" w:lastRow="0" w:firstColumn="1" w:lastColumn="0" w:noHBand="0" w:noVBand="1"/>
      </w:tblPr>
      <w:tblGrid>
        <w:gridCol w:w="265"/>
        <w:gridCol w:w="2520"/>
        <w:gridCol w:w="7470"/>
        <w:gridCol w:w="270"/>
      </w:tblGrid>
      <w:tr w:rsidR="009A0C32" w:rsidRPr="009A0C32" w14:paraId="311B7B1E" w14:textId="77777777" w:rsidTr="009A0C32">
        <w:trPr>
          <w:trHeight w:val="107"/>
          <w:ins w:id="6958" w:author="Salah Soliman" w:date="2020-01-31T16:22:00Z"/>
        </w:trPr>
        <w:tc>
          <w:tcPr>
            <w:tcW w:w="265" w:type="dxa"/>
            <w:shd w:val="clear" w:color="auto" w:fill="FAFAFA"/>
          </w:tcPr>
          <w:p w14:paraId="701D8390" w14:textId="77777777" w:rsidR="009A0C32" w:rsidRPr="009A0C32" w:rsidRDefault="009A0C32" w:rsidP="009A0C32">
            <w:pPr>
              <w:rPr>
                <w:ins w:id="6959" w:author="Salah Soliman" w:date="2020-01-31T16:22:00Z"/>
                <w:rFonts w:ascii="Open Sans" w:eastAsia="Open Sans" w:hAnsi="Open Sans" w:cs="Times New Roman"/>
              </w:rPr>
            </w:pPr>
          </w:p>
        </w:tc>
        <w:tc>
          <w:tcPr>
            <w:tcW w:w="2520" w:type="dxa"/>
            <w:shd w:val="clear" w:color="auto" w:fill="FAFAFA"/>
          </w:tcPr>
          <w:p w14:paraId="374D14AA" w14:textId="77777777" w:rsidR="009A0C32" w:rsidRPr="009A0C32" w:rsidRDefault="009A0C32" w:rsidP="009A0C32">
            <w:pPr>
              <w:jc w:val="center"/>
              <w:rPr>
                <w:ins w:id="6960" w:author="Salah Soliman" w:date="2020-01-31T16:22:00Z"/>
                <w:rFonts w:ascii="Open Sans" w:eastAsia="Open Sans" w:hAnsi="Open Sans" w:cs="Times New Roman"/>
              </w:rPr>
            </w:pPr>
          </w:p>
        </w:tc>
        <w:tc>
          <w:tcPr>
            <w:tcW w:w="7470" w:type="dxa"/>
            <w:shd w:val="clear" w:color="auto" w:fill="FAFAFA"/>
          </w:tcPr>
          <w:p w14:paraId="231E8039" w14:textId="77777777" w:rsidR="009A0C32" w:rsidRPr="009A0C32" w:rsidRDefault="009A0C32" w:rsidP="009A0C32">
            <w:pPr>
              <w:jc w:val="right"/>
              <w:rPr>
                <w:ins w:id="6961" w:author="Salah Soliman" w:date="2020-01-31T16:22:00Z"/>
                <w:rFonts w:ascii="Open Sans" w:eastAsia="Open Sans" w:hAnsi="Open Sans" w:cs="Times New Roman"/>
                <w:color w:val="78C800"/>
              </w:rPr>
            </w:pPr>
            <w:ins w:id="6962" w:author="Salah Soliman" w:date="2020-01-31T16:22:00Z">
              <w:r w:rsidRPr="009A0C32">
                <w:rPr>
                  <w:rFonts w:ascii="FontAwesome" w:eastAsia="Open Sans" w:hAnsi="FontAwesome" w:cs="Times New Roman"/>
                  <w:color w:val="78C800"/>
                </w:rPr>
                <w:t></w:t>
              </w:r>
              <w:r w:rsidRPr="009A0C32">
                <w:rPr>
                  <w:rFonts w:ascii="Open Sans" w:eastAsia="Open Sans" w:hAnsi="Open Sans" w:cs="Times New Roman"/>
                  <w:color w:val="78C800"/>
                </w:rPr>
                <w:t xml:space="preserve"> Correct</w:t>
              </w:r>
            </w:ins>
          </w:p>
        </w:tc>
        <w:tc>
          <w:tcPr>
            <w:tcW w:w="270" w:type="dxa"/>
            <w:shd w:val="clear" w:color="auto" w:fill="FAFAFA"/>
          </w:tcPr>
          <w:p w14:paraId="6429C29A" w14:textId="77777777" w:rsidR="009A0C32" w:rsidRPr="009A0C32" w:rsidRDefault="009A0C32" w:rsidP="009A0C32">
            <w:pPr>
              <w:rPr>
                <w:ins w:id="6963" w:author="Salah Soliman" w:date="2020-01-31T16:22:00Z"/>
                <w:rFonts w:ascii="Open Sans" w:eastAsia="Open Sans" w:hAnsi="Open Sans" w:cs="Times New Roman"/>
              </w:rPr>
            </w:pPr>
          </w:p>
        </w:tc>
      </w:tr>
      <w:tr w:rsidR="009A0C32" w:rsidRPr="009A0C32" w14:paraId="7EA01405" w14:textId="77777777" w:rsidTr="009A0C32">
        <w:trPr>
          <w:ins w:id="6964" w:author="Salah Soliman" w:date="2020-01-31T16:22:00Z"/>
        </w:trPr>
        <w:tc>
          <w:tcPr>
            <w:tcW w:w="265" w:type="dxa"/>
            <w:shd w:val="clear" w:color="auto" w:fill="FAFAFA"/>
          </w:tcPr>
          <w:p w14:paraId="064EFA54" w14:textId="77777777" w:rsidR="009A0C32" w:rsidRPr="009A0C32" w:rsidRDefault="009A0C32" w:rsidP="009A0C32">
            <w:pPr>
              <w:rPr>
                <w:ins w:id="6965" w:author="Salah Soliman" w:date="2020-01-31T16:22:00Z"/>
                <w:rFonts w:ascii="Open Sans" w:eastAsia="Open Sans" w:hAnsi="Open Sans" w:cs="Times New Roman"/>
              </w:rPr>
            </w:pPr>
          </w:p>
        </w:tc>
        <w:tc>
          <w:tcPr>
            <w:tcW w:w="2520" w:type="dxa"/>
            <w:shd w:val="clear" w:color="auto" w:fill="78C800"/>
          </w:tcPr>
          <w:p w14:paraId="1EE6267C" w14:textId="77777777" w:rsidR="009A0C32" w:rsidRPr="009A0C32" w:rsidRDefault="009A0C32" w:rsidP="009A0C32">
            <w:pPr>
              <w:spacing w:before="120"/>
              <w:rPr>
                <w:ins w:id="6966" w:author="Salah Soliman" w:date="2020-01-31T16:22:00Z"/>
                <w:rFonts w:ascii="Open Sans Semibold" w:eastAsia="Open Sans" w:hAnsi="Open Sans Semibold" w:cs="Open Sans Semibold"/>
                <w:color w:val="FFFFFF"/>
              </w:rPr>
            </w:pPr>
            <w:ins w:id="6967" w:author="Salah Soliman" w:date="2020-01-31T16:22:00Z">
              <w:r w:rsidRPr="009A0C32">
                <w:rPr>
                  <w:rFonts w:ascii="Open Sans Semibold" w:eastAsia="Open Sans" w:hAnsi="Open Sans Semibold" w:cs="Open Sans Semibold"/>
                  <w:color w:val="FFFFFF"/>
                </w:rPr>
                <w:t>Explanation</w:t>
              </w:r>
            </w:ins>
          </w:p>
        </w:tc>
        <w:tc>
          <w:tcPr>
            <w:tcW w:w="7470" w:type="dxa"/>
            <w:shd w:val="clear" w:color="auto" w:fill="FAFAFA"/>
          </w:tcPr>
          <w:p w14:paraId="7E5F1ED6" w14:textId="77777777" w:rsidR="009A0C32" w:rsidRPr="009A0C32" w:rsidRDefault="009A0C32" w:rsidP="009A0C32">
            <w:pPr>
              <w:rPr>
                <w:ins w:id="6968" w:author="Salah Soliman" w:date="2020-01-31T16:22:00Z"/>
                <w:rFonts w:ascii="Open Sans" w:eastAsia="Open Sans" w:hAnsi="Open Sans" w:cs="Times New Roman"/>
              </w:rPr>
            </w:pPr>
          </w:p>
        </w:tc>
        <w:tc>
          <w:tcPr>
            <w:tcW w:w="270" w:type="dxa"/>
            <w:shd w:val="clear" w:color="auto" w:fill="FAFAFA"/>
          </w:tcPr>
          <w:p w14:paraId="222EF600" w14:textId="77777777" w:rsidR="009A0C32" w:rsidRPr="009A0C32" w:rsidRDefault="009A0C32" w:rsidP="009A0C32">
            <w:pPr>
              <w:rPr>
                <w:ins w:id="6969" w:author="Salah Soliman" w:date="2020-01-31T16:22:00Z"/>
                <w:rFonts w:ascii="Open Sans" w:eastAsia="Open Sans" w:hAnsi="Open Sans" w:cs="Times New Roman"/>
              </w:rPr>
            </w:pPr>
          </w:p>
        </w:tc>
      </w:tr>
      <w:tr w:rsidR="009A0C32" w:rsidRPr="009A0C32" w14:paraId="1CE85D96" w14:textId="77777777" w:rsidTr="009A0C32">
        <w:trPr>
          <w:ins w:id="6970" w:author="Salah Soliman" w:date="2020-01-31T16:22:00Z"/>
        </w:trPr>
        <w:tc>
          <w:tcPr>
            <w:tcW w:w="265" w:type="dxa"/>
            <w:shd w:val="clear" w:color="auto" w:fill="FAFAFA"/>
          </w:tcPr>
          <w:p w14:paraId="5E2D0298" w14:textId="77777777" w:rsidR="009A0C32" w:rsidRPr="009A0C32" w:rsidRDefault="009A0C32" w:rsidP="009A0C32">
            <w:pPr>
              <w:rPr>
                <w:ins w:id="6971" w:author="Salah Soliman" w:date="2020-01-31T16:22:00Z"/>
                <w:rFonts w:ascii="Open Sans" w:eastAsia="Open Sans" w:hAnsi="Open Sans" w:cs="Times New Roman"/>
                <w:color w:val="404040"/>
                <w:sz w:val="16"/>
                <w:szCs w:val="16"/>
              </w:rPr>
            </w:pPr>
          </w:p>
        </w:tc>
        <w:tc>
          <w:tcPr>
            <w:tcW w:w="2520" w:type="dxa"/>
            <w:tcBorders>
              <w:bottom w:val="single" w:sz="4" w:space="0" w:color="CCFFCC"/>
            </w:tcBorders>
            <w:shd w:val="clear" w:color="auto" w:fill="78C800"/>
          </w:tcPr>
          <w:p w14:paraId="7FC967F1" w14:textId="77777777" w:rsidR="009A0C32" w:rsidRPr="009A0C32" w:rsidRDefault="009A0C32" w:rsidP="009A0C32">
            <w:pPr>
              <w:rPr>
                <w:ins w:id="6972" w:author="Salah Soliman" w:date="2020-01-31T16:22:00Z"/>
                <w:rFonts w:ascii="Open Sans" w:eastAsia="Open Sans" w:hAnsi="Open Sans" w:cs="Times New Roman"/>
                <w:color w:val="404040"/>
                <w:sz w:val="16"/>
                <w:szCs w:val="16"/>
              </w:rPr>
            </w:pPr>
          </w:p>
        </w:tc>
        <w:tc>
          <w:tcPr>
            <w:tcW w:w="7470" w:type="dxa"/>
            <w:tcBorders>
              <w:bottom w:val="single" w:sz="4" w:space="0" w:color="CCFFCC"/>
            </w:tcBorders>
            <w:shd w:val="clear" w:color="auto" w:fill="78C800"/>
          </w:tcPr>
          <w:p w14:paraId="6CA589E0" w14:textId="77777777" w:rsidR="009A0C32" w:rsidRPr="009A0C32" w:rsidRDefault="009A0C32" w:rsidP="009A0C32">
            <w:pPr>
              <w:rPr>
                <w:ins w:id="6973" w:author="Salah Soliman" w:date="2020-01-31T16:22:00Z"/>
                <w:rFonts w:ascii="Open Sans" w:eastAsia="Open Sans" w:hAnsi="Open Sans" w:cs="Times New Roman"/>
                <w:color w:val="404040"/>
                <w:sz w:val="16"/>
                <w:szCs w:val="16"/>
              </w:rPr>
            </w:pPr>
          </w:p>
        </w:tc>
        <w:tc>
          <w:tcPr>
            <w:tcW w:w="270" w:type="dxa"/>
            <w:shd w:val="clear" w:color="auto" w:fill="FAFAFA"/>
          </w:tcPr>
          <w:p w14:paraId="25A743FF" w14:textId="77777777" w:rsidR="009A0C32" w:rsidRPr="009A0C32" w:rsidRDefault="009A0C32" w:rsidP="009A0C32">
            <w:pPr>
              <w:rPr>
                <w:ins w:id="6974" w:author="Salah Soliman" w:date="2020-01-31T16:22:00Z"/>
                <w:rFonts w:ascii="Open Sans" w:eastAsia="Open Sans" w:hAnsi="Open Sans" w:cs="Times New Roman"/>
                <w:color w:val="404040"/>
                <w:sz w:val="16"/>
                <w:szCs w:val="16"/>
              </w:rPr>
            </w:pPr>
          </w:p>
        </w:tc>
      </w:tr>
      <w:tr w:rsidR="009A0C32" w:rsidRPr="009A0C32" w14:paraId="6D03D297" w14:textId="77777777" w:rsidTr="009A0C32">
        <w:trPr>
          <w:trHeight w:val="60"/>
          <w:ins w:id="6975" w:author="Salah Soliman" w:date="2020-01-31T16:22:00Z"/>
        </w:trPr>
        <w:tc>
          <w:tcPr>
            <w:tcW w:w="265" w:type="dxa"/>
            <w:tcBorders>
              <w:right w:val="single" w:sz="4" w:space="0" w:color="CCFFCC"/>
            </w:tcBorders>
            <w:shd w:val="clear" w:color="auto" w:fill="FAFAFA"/>
          </w:tcPr>
          <w:p w14:paraId="195B1611" w14:textId="77777777" w:rsidR="009A0C32" w:rsidRPr="009A0C32" w:rsidRDefault="009A0C32" w:rsidP="009A0C32">
            <w:pPr>
              <w:rPr>
                <w:ins w:id="6976" w:author="Salah Soliman" w:date="2020-01-31T16:22:00Z"/>
                <w:rFonts w:ascii="Open Sans" w:eastAsia="Open Sans" w:hAnsi="Open Sans" w:cs="Times New Roman"/>
              </w:rPr>
            </w:pPr>
          </w:p>
        </w:tc>
        <w:tc>
          <w:tcPr>
            <w:tcW w:w="9990" w:type="dxa"/>
            <w:gridSpan w:val="2"/>
            <w:tcBorders>
              <w:top w:val="single" w:sz="4" w:space="0" w:color="CCFFCC"/>
              <w:left w:val="single" w:sz="4" w:space="0" w:color="CCFFCC"/>
              <w:bottom w:val="single" w:sz="4" w:space="0" w:color="CCFFCC"/>
              <w:right w:val="single" w:sz="4" w:space="0" w:color="CCFFCC"/>
            </w:tcBorders>
            <w:shd w:val="clear" w:color="auto" w:fill="F3FFF3"/>
          </w:tcPr>
          <w:p w14:paraId="566A4418" w14:textId="77777777" w:rsidR="009A0C32" w:rsidRPr="009A0C32" w:rsidRDefault="009A0C32" w:rsidP="009A0C32">
            <w:pPr>
              <w:spacing w:before="120"/>
              <w:rPr>
                <w:ins w:id="6977" w:author="Salah Soliman" w:date="2020-01-31T16:22:00Z"/>
                <w:rFonts w:ascii="Open Sans" w:eastAsia="Open Sans" w:hAnsi="Open Sans" w:cs="Times New Roman"/>
                <w:color w:val="7F7F7F"/>
              </w:rPr>
            </w:pPr>
            <w:ins w:id="6978" w:author="Salah Soliman" w:date="2020-01-31T16:22:00Z">
              <w:r w:rsidRPr="009A0C32">
                <w:rPr>
                  <w:rFonts w:ascii="Open Sans" w:eastAsia="Open Sans" w:hAnsi="Open Sans" w:cs="Times New Roman"/>
                  <w:color w:val="7F7F7F"/>
                </w:rPr>
                <w:t>Great! The mode of the given dataset is</w:t>
              </w:r>
              <w:del w:id="6979" w:author="Chantelle Dubois Nishiyama" w:date="2020-02-19T22:21:00Z">
                <w:r w:rsidRPr="009A0C32" w:rsidDel="00D840F1">
                  <w:rPr>
                    <w:rFonts w:ascii="Open Sans" w:eastAsia="Open Sans" w:hAnsi="Open Sans" w:cs="Times New Roman"/>
                    <w:color w:val="7F7F7F"/>
                  </w:rPr>
                  <w:delText xml:space="preserve"> the</w:delText>
                </w:r>
              </w:del>
              <w:r w:rsidRPr="009A0C32">
                <w:rPr>
                  <w:rFonts w:ascii="Open Sans" w:eastAsia="Open Sans" w:hAnsi="Open Sans" w:cs="Times New Roman"/>
                  <w:color w:val="7F7F7F"/>
                </w:rPr>
                <w:t xml:space="preserve"> 2.</w:t>
              </w:r>
            </w:ins>
          </w:p>
        </w:tc>
        <w:tc>
          <w:tcPr>
            <w:tcW w:w="270" w:type="dxa"/>
            <w:tcBorders>
              <w:left w:val="single" w:sz="4" w:space="0" w:color="CCFFCC"/>
            </w:tcBorders>
            <w:shd w:val="clear" w:color="auto" w:fill="FAFAFA"/>
          </w:tcPr>
          <w:p w14:paraId="45C33638" w14:textId="77777777" w:rsidR="009A0C32" w:rsidRPr="009A0C32" w:rsidRDefault="009A0C32" w:rsidP="009A0C32">
            <w:pPr>
              <w:rPr>
                <w:ins w:id="6980" w:author="Salah Soliman" w:date="2020-01-31T16:22:00Z"/>
                <w:rFonts w:ascii="Open Sans" w:eastAsia="Open Sans" w:hAnsi="Open Sans" w:cs="Times New Roman"/>
              </w:rPr>
            </w:pPr>
          </w:p>
        </w:tc>
      </w:tr>
      <w:tr w:rsidR="009A0C32" w:rsidRPr="009A0C32" w14:paraId="0A0A7CE7" w14:textId="77777777" w:rsidTr="009A0C32">
        <w:trPr>
          <w:ins w:id="6981" w:author="Salah Soliman" w:date="2020-01-31T16:22:00Z"/>
        </w:trPr>
        <w:tc>
          <w:tcPr>
            <w:tcW w:w="265" w:type="dxa"/>
            <w:shd w:val="clear" w:color="auto" w:fill="FAFAFA"/>
          </w:tcPr>
          <w:p w14:paraId="46B2D94D" w14:textId="77777777" w:rsidR="009A0C32" w:rsidRPr="009A0C32" w:rsidRDefault="009A0C32" w:rsidP="009A0C32">
            <w:pPr>
              <w:rPr>
                <w:ins w:id="6982" w:author="Salah Soliman" w:date="2020-01-31T16:22:00Z"/>
                <w:rFonts w:ascii="Open Sans" w:eastAsia="Open Sans" w:hAnsi="Open Sans" w:cs="Times New Roman"/>
                <w:color w:val="404040"/>
                <w:sz w:val="16"/>
                <w:szCs w:val="16"/>
              </w:rPr>
            </w:pPr>
          </w:p>
        </w:tc>
        <w:tc>
          <w:tcPr>
            <w:tcW w:w="2520" w:type="dxa"/>
            <w:tcBorders>
              <w:top w:val="single" w:sz="4" w:space="0" w:color="CCFFCC"/>
            </w:tcBorders>
            <w:shd w:val="clear" w:color="auto" w:fill="FAFAFA"/>
          </w:tcPr>
          <w:p w14:paraId="56472EEC" w14:textId="77777777" w:rsidR="009A0C32" w:rsidRPr="009A0C32" w:rsidRDefault="009A0C32" w:rsidP="009A0C32">
            <w:pPr>
              <w:rPr>
                <w:ins w:id="6983" w:author="Salah Soliman" w:date="2020-01-31T16:22:00Z"/>
                <w:rFonts w:ascii="Open Sans" w:eastAsia="Open Sans" w:hAnsi="Open Sans" w:cs="Times New Roman"/>
                <w:color w:val="404040"/>
                <w:sz w:val="16"/>
                <w:szCs w:val="16"/>
              </w:rPr>
            </w:pPr>
          </w:p>
        </w:tc>
        <w:tc>
          <w:tcPr>
            <w:tcW w:w="7470" w:type="dxa"/>
            <w:tcBorders>
              <w:top w:val="single" w:sz="4" w:space="0" w:color="CCFFCC"/>
            </w:tcBorders>
            <w:shd w:val="clear" w:color="auto" w:fill="FAFAFA"/>
          </w:tcPr>
          <w:p w14:paraId="03DFE64F" w14:textId="77777777" w:rsidR="009A0C32" w:rsidRPr="009A0C32" w:rsidRDefault="009A0C32" w:rsidP="009A0C32">
            <w:pPr>
              <w:rPr>
                <w:ins w:id="6984" w:author="Salah Soliman" w:date="2020-01-31T16:22:00Z"/>
                <w:rFonts w:ascii="Open Sans" w:eastAsia="Open Sans" w:hAnsi="Open Sans" w:cs="Times New Roman"/>
                <w:color w:val="404040"/>
                <w:sz w:val="16"/>
                <w:szCs w:val="16"/>
              </w:rPr>
            </w:pPr>
          </w:p>
        </w:tc>
        <w:tc>
          <w:tcPr>
            <w:tcW w:w="270" w:type="dxa"/>
            <w:shd w:val="clear" w:color="auto" w:fill="FAFAFA"/>
          </w:tcPr>
          <w:p w14:paraId="3F931E9F" w14:textId="77777777" w:rsidR="009A0C32" w:rsidRPr="009A0C32" w:rsidRDefault="009A0C32" w:rsidP="009A0C32">
            <w:pPr>
              <w:rPr>
                <w:ins w:id="6985" w:author="Salah Soliman" w:date="2020-01-31T16:22:00Z"/>
                <w:rFonts w:ascii="Open Sans" w:eastAsia="Open Sans" w:hAnsi="Open Sans" w:cs="Times New Roman"/>
                <w:color w:val="404040"/>
                <w:sz w:val="16"/>
                <w:szCs w:val="16"/>
              </w:rPr>
            </w:pPr>
          </w:p>
        </w:tc>
      </w:tr>
    </w:tbl>
    <w:p w14:paraId="4F6653CD" w14:textId="77777777" w:rsidR="009A0C32" w:rsidRPr="009A0C32" w:rsidRDefault="009A0C32" w:rsidP="009A0C32">
      <w:pPr>
        <w:spacing w:after="0" w:line="240" w:lineRule="auto"/>
        <w:rPr>
          <w:ins w:id="6986" w:author="Salah Soliman" w:date="2020-01-31T16:22:00Z"/>
          <w:rFonts w:ascii="Open Sans" w:eastAsia="Open Sans" w:hAnsi="Open Sans" w:cs="Times New Roman"/>
          <w:color w:val="404040"/>
        </w:rPr>
      </w:pPr>
    </w:p>
    <w:tbl>
      <w:tblPr>
        <w:tblStyle w:val="TableGrid20"/>
        <w:tblW w:w="10525" w:type="dxa"/>
        <w:tblBorders>
          <w:top w:val="single" w:sz="4" w:space="0" w:color="DBDBDB"/>
          <w:left w:val="single" w:sz="4" w:space="0" w:color="DBDBDB"/>
          <w:bottom w:val="single" w:sz="4" w:space="0" w:color="DBDBDB"/>
          <w:right w:val="single" w:sz="4" w:space="0" w:color="DBDBDB"/>
          <w:insideH w:val="none" w:sz="0" w:space="0" w:color="auto"/>
          <w:insideV w:val="none" w:sz="0" w:space="0" w:color="auto"/>
        </w:tblBorders>
        <w:tblLayout w:type="fixed"/>
        <w:tblCellMar>
          <w:left w:w="115" w:type="dxa"/>
          <w:right w:w="115" w:type="dxa"/>
        </w:tblCellMar>
        <w:tblLook w:val="04A0" w:firstRow="1" w:lastRow="0" w:firstColumn="1" w:lastColumn="0" w:noHBand="0" w:noVBand="1"/>
      </w:tblPr>
      <w:tblGrid>
        <w:gridCol w:w="265"/>
        <w:gridCol w:w="2520"/>
        <w:gridCol w:w="7470"/>
        <w:gridCol w:w="270"/>
      </w:tblGrid>
      <w:tr w:rsidR="009A0C32" w:rsidRPr="009A0C32" w14:paraId="783B238E" w14:textId="77777777" w:rsidTr="009A0C32">
        <w:trPr>
          <w:trHeight w:val="107"/>
          <w:ins w:id="6987" w:author="Salah Soliman" w:date="2020-01-31T16:22:00Z"/>
        </w:trPr>
        <w:tc>
          <w:tcPr>
            <w:tcW w:w="265" w:type="dxa"/>
            <w:shd w:val="clear" w:color="auto" w:fill="FAFAFA"/>
          </w:tcPr>
          <w:p w14:paraId="23A9CDEB" w14:textId="77777777" w:rsidR="009A0C32" w:rsidRPr="009A0C32" w:rsidRDefault="009A0C32" w:rsidP="009A0C32">
            <w:pPr>
              <w:rPr>
                <w:ins w:id="6988" w:author="Salah Soliman" w:date="2020-01-31T16:22:00Z"/>
                <w:rFonts w:ascii="Open Sans" w:eastAsia="Open Sans" w:hAnsi="Open Sans" w:cs="Times New Roman"/>
              </w:rPr>
            </w:pPr>
          </w:p>
        </w:tc>
        <w:tc>
          <w:tcPr>
            <w:tcW w:w="2520" w:type="dxa"/>
            <w:shd w:val="clear" w:color="auto" w:fill="FAFAFA"/>
          </w:tcPr>
          <w:p w14:paraId="444D802B" w14:textId="77777777" w:rsidR="009A0C32" w:rsidRPr="009A0C32" w:rsidRDefault="009A0C32" w:rsidP="009A0C32">
            <w:pPr>
              <w:rPr>
                <w:ins w:id="6989" w:author="Salah Soliman" w:date="2020-01-31T16:22:00Z"/>
                <w:rFonts w:ascii="Open Sans" w:eastAsia="Open Sans" w:hAnsi="Open Sans" w:cs="Times New Roman"/>
              </w:rPr>
            </w:pPr>
          </w:p>
        </w:tc>
        <w:tc>
          <w:tcPr>
            <w:tcW w:w="7470" w:type="dxa"/>
            <w:shd w:val="clear" w:color="auto" w:fill="FAFAFA"/>
          </w:tcPr>
          <w:p w14:paraId="6C3ADC9E" w14:textId="09FF9A4C" w:rsidR="009A0C32" w:rsidRPr="009A0C32" w:rsidRDefault="009A0C32" w:rsidP="009A0C32">
            <w:pPr>
              <w:jc w:val="right"/>
              <w:rPr>
                <w:ins w:id="6990" w:author="Salah Soliman" w:date="2020-01-31T16:22:00Z"/>
                <w:rFonts w:ascii="Open Sans" w:eastAsia="Open Sans" w:hAnsi="Open Sans" w:cs="Times New Roman"/>
                <w:color w:val="78C800"/>
              </w:rPr>
            </w:pPr>
            <w:ins w:id="6991" w:author="Salah Soliman" w:date="2020-01-31T16:22:00Z">
              <w:r w:rsidRPr="009A0C32">
                <w:rPr>
                  <w:rFonts w:ascii="FontAwesome" w:eastAsia="Open Sans" w:hAnsi="FontAwesome" w:cs="Times New Roman"/>
                  <w:color w:val="FF4B4B"/>
                </w:rPr>
                <w:t></w:t>
              </w:r>
              <w:r w:rsidRPr="009A0C32">
                <w:rPr>
                  <w:rFonts w:ascii="Open Sans" w:eastAsia="Open Sans" w:hAnsi="Open Sans" w:cs="Times New Roman"/>
                  <w:color w:val="FF4B4B"/>
                </w:rPr>
                <w:t xml:space="preserve"> </w:t>
              </w:r>
              <w:del w:id="6992" w:author="Chantelle Dubois Nishiyama" w:date="2020-02-26T19:18:00Z">
                <w:r w:rsidRPr="009A0C32" w:rsidDel="00B97780">
                  <w:rPr>
                    <w:rFonts w:ascii="Open Sans" w:eastAsia="Open Sans" w:hAnsi="Open Sans" w:cs="Times New Roman"/>
                    <w:color w:val="FF4B4B"/>
                  </w:rPr>
                  <w:delText>That’s</w:delText>
                </w:r>
              </w:del>
            </w:ins>
            <w:ins w:id="6993" w:author="Chantelle Dubois Nishiyama" w:date="2020-02-26T19:18:00Z">
              <w:r w:rsidR="00B97780">
                <w:rPr>
                  <w:rFonts w:ascii="Open Sans" w:eastAsia="Open Sans" w:hAnsi="Open Sans" w:cs="Times New Roman"/>
                  <w:color w:val="FF4B4B"/>
                </w:rPr>
                <w:t>That is</w:t>
              </w:r>
            </w:ins>
            <w:ins w:id="6994" w:author="Salah Soliman" w:date="2020-01-31T16:22:00Z">
              <w:r w:rsidRPr="009A0C32">
                <w:rPr>
                  <w:rFonts w:ascii="Open Sans" w:eastAsia="Open Sans" w:hAnsi="Open Sans" w:cs="Times New Roman"/>
                  <w:color w:val="FF4B4B"/>
                </w:rPr>
                <w:t xml:space="preserve"> Incorrect</w:t>
              </w:r>
            </w:ins>
          </w:p>
        </w:tc>
        <w:tc>
          <w:tcPr>
            <w:tcW w:w="270" w:type="dxa"/>
            <w:shd w:val="clear" w:color="auto" w:fill="FAFAFA"/>
          </w:tcPr>
          <w:p w14:paraId="292E81ED" w14:textId="77777777" w:rsidR="009A0C32" w:rsidRPr="009A0C32" w:rsidRDefault="009A0C32" w:rsidP="009A0C32">
            <w:pPr>
              <w:rPr>
                <w:ins w:id="6995" w:author="Salah Soliman" w:date="2020-01-31T16:22:00Z"/>
                <w:rFonts w:ascii="Open Sans" w:eastAsia="Open Sans" w:hAnsi="Open Sans" w:cs="Times New Roman"/>
              </w:rPr>
            </w:pPr>
          </w:p>
        </w:tc>
      </w:tr>
      <w:tr w:rsidR="009A0C32" w:rsidRPr="009A0C32" w14:paraId="7490DAC9" w14:textId="77777777" w:rsidTr="009A0C32">
        <w:trPr>
          <w:ins w:id="6996" w:author="Salah Soliman" w:date="2020-01-31T16:22:00Z"/>
        </w:trPr>
        <w:tc>
          <w:tcPr>
            <w:tcW w:w="265" w:type="dxa"/>
            <w:shd w:val="clear" w:color="auto" w:fill="FAFAFA"/>
          </w:tcPr>
          <w:p w14:paraId="0FD00336" w14:textId="77777777" w:rsidR="009A0C32" w:rsidRPr="009A0C32" w:rsidRDefault="009A0C32" w:rsidP="009A0C32">
            <w:pPr>
              <w:rPr>
                <w:ins w:id="6997" w:author="Salah Soliman" w:date="2020-01-31T16:22:00Z"/>
                <w:rFonts w:ascii="Open Sans" w:eastAsia="Open Sans" w:hAnsi="Open Sans" w:cs="Times New Roman"/>
              </w:rPr>
            </w:pPr>
          </w:p>
        </w:tc>
        <w:tc>
          <w:tcPr>
            <w:tcW w:w="2520" w:type="dxa"/>
            <w:shd w:val="clear" w:color="auto" w:fill="FF4B4B"/>
          </w:tcPr>
          <w:p w14:paraId="3A17F593" w14:textId="77777777" w:rsidR="009A0C32" w:rsidRPr="009A0C32" w:rsidRDefault="009A0C32" w:rsidP="009A0C32">
            <w:pPr>
              <w:spacing w:before="120"/>
              <w:rPr>
                <w:ins w:id="6998" w:author="Salah Soliman" w:date="2020-01-31T16:22:00Z"/>
                <w:rFonts w:ascii="Open Sans Semibold" w:eastAsia="Open Sans" w:hAnsi="Open Sans Semibold" w:cs="Open Sans Semibold"/>
                <w:color w:val="FFFFFF"/>
              </w:rPr>
            </w:pPr>
            <w:ins w:id="6999" w:author="Salah Soliman" w:date="2020-01-31T16:22:00Z">
              <w:r w:rsidRPr="009A0C32">
                <w:rPr>
                  <w:rFonts w:ascii="Open Sans Semibold" w:eastAsia="Open Sans" w:hAnsi="Open Sans Semibold" w:cs="Open Sans Semibold"/>
                  <w:color w:val="FFFFFF"/>
                </w:rPr>
                <w:t>Explanation</w:t>
              </w:r>
            </w:ins>
          </w:p>
        </w:tc>
        <w:tc>
          <w:tcPr>
            <w:tcW w:w="7470" w:type="dxa"/>
            <w:shd w:val="clear" w:color="auto" w:fill="FAFAFA"/>
          </w:tcPr>
          <w:p w14:paraId="4434E2C4" w14:textId="77777777" w:rsidR="009A0C32" w:rsidRPr="009A0C32" w:rsidRDefault="009A0C32" w:rsidP="009A0C32">
            <w:pPr>
              <w:rPr>
                <w:ins w:id="7000" w:author="Salah Soliman" w:date="2020-01-31T16:22:00Z"/>
                <w:rFonts w:ascii="Open Sans" w:eastAsia="Open Sans" w:hAnsi="Open Sans" w:cs="Times New Roman"/>
              </w:rPr>
            </w:pPr>
          </w:p>
        </w:tc>
        <w:tc>
          <w:tcPr>
            <w:tcW w:w="270" w:type="dxa"/>
            <w:shd w:val="clear" w:color="auto" w:fill="FAFAFA"/>
          </w:tcPr>
          <w:p w14:paraId="3BEC554A" w14:textId="77777777" w:rsidR="009A0C32" w:rsidRPr="009A0C32" w:rsidRDefault="009A0C32" w:rsidP="009A0C32">
            <w:pPr>
              <w:rPr>
                <w:ins w:id="7001" w:author="Salah Soliman" w:date="2020-01-31T16:22:00Z"/>
                <w:rFonts w:ascii="Open Sans" w:eastAsia="Open Sans" w:hAnsi="Open Sans" w:cs="Times New Roman"/>
              </w:rPr>
            </w:pPr>
          </w:p>
        </w:tc>
      </w:tr>
      <w:tr w:rsidR="009A0C32" w:rsidRPr="009A0C32" w14:paraId="501B32EB" w14:textId="77777777" w:rsidTr="009A0C32">
        <w:trPr>
          <w:ins w:id="7002" w:author="Salah Soliman" w:date="2020-01-31T16:22:00Z"/>
        </w:trPr>
        <w:tc>
          <w:tcPr>
            <w:tcW w:w="265" w:type="dxa"/>
            <w:shd w:val="clear" w:color="auto" w:fill="FAFAFA"/>
          </w:tcPr>
          <w:p w14:paraId="7426483A" w14:textId="77777777" w:rsidR="009A0C32" w:rsidRPr="009A0C32" w:rsidRDefault="009A0C32" w:rsidP="009A0C32">
            <w:pPr>
              <w:rPr>
                <w:ins w:id="7003" w:author="Salah Soliman" w:date="2020-01-31T16:22:00Z"/>
                <w:rFonts w:ascii="Open Sans" w:eastAsia="Open Sans" w:hAnsi="Open Sans" w:cs="Times New Roman"/>
                <w:color w:val="404040"/>
                <w:sz w:val="16"/>
                <w:szCs w:val="16"/>
              </w:rPr>
            </w:pPr>
          </w:p>
        </w:tc>
        <w:tc>
          <w:tcPr>
            <w:tcW w:w="2520" w:type="dxa"/>
            <w:tcBorders>
              <w:bottom w:val="single" w:sz="4" w:space="0" w:color="F9DBDB"/>
            </w:tcBorders>
            <w:shd w:val="clear" w:color="auto" w:fill="FF4B4B"/>
          </w:tcPr>
          <w:p w14:paraId="7BADD8F8" w14:textId="77777777" w:rsidR="009A0C32" w:rsidRPr="009A0C32" w:rsidRDefault="009A0C32" w:rsidP="009A0C32">
            <w:pPr>
              <w:rPr>
                <w:ins w:id="7004" w:author="Salah Soliman" w:date="2020-01-31T16:22:00Z"/>
                <w:rFonts w:ascii="Open Sans" w:eastAsia="Open Sans" w:hAnsi="Open Sans" w:cs="Times New Roman"/>
                <w:color w:val="404040"/>
                <w:sz w:val="16"/>
                <w:szCs w:val="16"/>
              </w:rPr>
            </w:pPr>
          </w:p>
        </w:tc>
        <w:tc>
          <w:tcPr>
            <w:tcW w:w="7470" w:type="dxa"/>
            <w:tcBorders>
              <w:bottom w:val="single" w:sz="4" w:space="0" w:color="F9DBDB"/>
            </w:tcBorders>
            <w:shd w:val="clear" w:color="auto" w:fill="FF4B4B"/>
          </w:tcPr>
          <w:p w14:paraId="5769A4B1" w14:textId="77777777" w:rsidR="009A0C32" w:rsidRPr="009A0C32" w:rsidRDefault="009A0C32" w:rsidP="009A0C32">
            <w:pPr>
              <w:rPr>
                <w:ins w:id="7005" w:author="Salah Soliman" w:date="2020-01-31T16:22:00Z"/>
                <w:rFonts w:ascii="Open Sans" w:eastAsia="Open Sans" w:hAnsi="Open Sans" w:cs="Times New Roman"/>
                <w:color w:val="404040"/>
                <w:sz w:val="16"/>
                <w:szCs w:val="16"/>
              </w:rPr>
            </w:pPr>
          </w:p>
        </w:tc>
        <w:tc>
          <w:tcPr>
            <w:tcW w:w="270" w:type="dxa"/>
            <w:shd w:val="clear" w:color="auto" w:fill="FAFAFA"/>
          </w:tcPr>
          <w:p w14:paraId="0AE00B39" w14:textId="77777777" w:rsidR="009A0C32" w:rsidRPr="009A0C32" w:rsidRDefault="009A0C32" w:rsidP="009A0C32">
            <w:pPr>
              <w:rPr>
                <w:ins w:id="7006" w:author="Salah Soliman" w:date="2020-01-31T16:22:00Z"/>
                <w:rFonts w:ascii="Open Sans" w:eastAsia="Open Sans" w:hAnsi="Open Sans" w:cs="Times New Roman"/>
                <w:color w:val="404040"/>
                <w:sz w:val="16"/>
                <w:szCs w:val="16"/>
              </w:rPr>
            </w:pPr>
          </w:p>
        </w:tc>
      </w:tr>
      <w:tr w:rsidR="009A0C32" w:rsidRPr="009A0C32" w14:paraId="7F825CAC" w14:textId="77777777" w:rsidTr="009A0C32">
        <w:trPr>
          <w:trHeight w:val="60"/>
          <w:ins w:id="7007" w:author="Salah Soliman" w:date="2020-01-31T16:22:00Z"/>
        </w:trPr>
        <w:tc>
          <w:tcPr>
            <w:tcW w:w="265" w:type="dxa"/>
            <w:tcBorders>
              <w:right w:val="single" w:sz="4" w:space="0" w:color="F9DBDB"/>
            </w:tcBorders>
            <w:shd w:val="clear" w:color="auto" w:fill="FAFAFA"/>
          </w:tcPr>
          <w:p w14:paraId="3E7D3777" w14:textId="77777777" w:rsidR="009A0C32" w:rsidRPr="009A0C32" w:rsidRDefault="009A0C32" w:rsidP="009A0C32">
            <w:pPr>
              <w:rPr>
                <w:ins w:id="7008" w:author="Salah Soliman" w:date="2020-01-31T16:22:00Z"/>
                <w:rFonts w:ascii="Open Sans" w:eastAsia="Open Sans" w:hAnsi="Open Sans" w:cs="Times New Roman"/>
              </w:rPr>
            </w:pPr>
          </w:p>
        </w:tc>
        <w:tc>
          <w:tcPr>
            <w:tcW w:w="9990" w:type="dxa"/>
            <w:gridSpan w:val="2"/>
            <w:tcBorders>
              <w:top w:val="single" w:sz="4" w:space="0" w:color="F9DBDB"/>
              <w:left w:val="single" w:sz="4" w:space="0" w:color="F9DBDB"/>
              <w:bottom w:val="single" w:sz="4" w:space="0" w:color="F9DBDB"/>
              <w:right w:val="single" w:sz="4" w:space="0" w:color="F9DBDB"/>
            </w:tcBorders>
            <w:shd w:val="clear" w:color="auto" w:fill="FCEEEE"/>
          </w:tcPr>
          <w:p w14:paraId="64C59EC1" w14:textId="77777777" w:rsidR="009A0C32" w:rsidRPr="009A0C32" w:rsidRDefault="009A0C32" w:rsidP="009A0C32">
            <w:pPr>
              <w:rPr>
                <w:ins w:id="7009" w:author="Salah Soliman" w:date="2020-01-31T16:22:00Z"/>
                <w:rFonts w:ascii="Open Sans" w:eastAsia="Open Sans" w:hAnsi="Open Sans" w:cs="Times New Roman"/>
                <w:color w:val="7F7F7F"/>
              </w:rPr>
            </w:pPr>
            <w:ins w:id="7010" w:author="Salah Soliman" w:date="2020-01-31T16:22:00Z">
              <w:r w:rsidRPr="009A0C32">
                <w:rPr>
                  <w:rFonts w:ascii="Open Sans" w:eastAsia="Open Sans" w:hAnsi="Open Sans" w:cs="Times New Roman"/>
                  <w:color w:val="7F7F7F"/>
                </w:rPr>
                <w:t xml:space="preserve">Unfortunately, this is not the correct answer. Remember the mode is the most occurring value in the dataset. </w:t>
              </w:r>
            </w:ins>
          </w:p>
          <w:p w14:paraId="0C6839BE" w14:textId="77777777" w:rsidR="009A0C32" w:rsidRPr="009A0C32" w:rsidRDefault="009A0C32" w:rsidP="009A0C32">
            <w:pPr>
              <w:rPr>
                <w:ins w:id="7011" w:author="Salah Soliman" w:date="2020-01-31T16:22:00Z"/>
                <w:rFonts w:ascii="Open Sans" w:eastAsia="Open Sans" w:hAnsi="Open Sans" w:cs="Times New Roman"/>
                <w:color w:val="7F7F7F"/>
              </w:rPr>
            </w:pPr>
            <w:ins w:id="7012" w:author="Salah Soliman" w:date="2020-01-31T16:22:00Z">
              <w:r w:rsidRPr="009A0C32">
                <w:rPr>
                  <w:rFonts w:ascii="Open Sans" w:eastAsia="Open Sans" w:hAnsi="Open Sans" w:cs="Times New Roman"/>
                  <w:color w:val="7F7F7F"/>
                </w:rPr>
                <w:t xml:space="preserve">Example: </w:t>
              </w:r>
            </w:ins>
          </w:p>
          <w:p w14:paraId="157BE985" w14:textId="77777777" w:rsidR="009A0C32" w:rsidRPr="009A0C32" w:rsidRDefault="009A0C32" w:rsidP="009A0C32">
            <w:pPr>
              <w:spacing w:before="120"/>
              <w:rPr>
                <w:ins w:id="7013" w:author="Salah Soliman" w:date="2020-01-31T16:22:00Z"/>
                <w:rFonts w:ascii="Open Sans" w:eastAsia="Open Sans" w:hAnsi="Open Sans" w:cs="Times New Roman"/>
                <w:color w:val="7F7F7F"/>
              </w:rPr>
            </w:pPr>
            <w:ins w:id="7014" w:author="Salah Soliman" w:date="2020-01-31T16:22:00Z">
              <w:r w:rsidRPr="009A0C32">
                <w:rPr>
                  <w:rFonts w:ascii="Open Sans" w:eastAsia="Open Sans" w:hAnsi="Open Sans" w:cs="Times New Roman"/>
                  <w:color w:val="7F7F7F"/>
                </w:rPr>
                <w:t>In the dataset {1,2,2,3}, the mode is equal to 2</w:t>
              </w:r>
            </w:ins>
          </w:p>
        </w:tc>
        <w:tc>
          <w:tcPr>
            <w:tcW w:w="270" w:type="dxa"/>
            <w:tcBorders>
              <w:left w:val="single" w:sz="4" w:space="0" w:color="F9DBDB"/>
            </w:tcBorders>
            <w:shd w:val="clear" w:color="auto" w:fill="FAFAFA"/>
          </w:tcPr>
          <w:p w14:paraId="4DBA4F55" w14:textId="77777777" w:rsidR="009A0C32" w:rsidRPr="009A0C32" w:rsidRDefault="009A0C32" w:rsidP="009A0C32">
            <w:pPr>
              <w:rPr>
                <w:ins w:id="7015" w:author="Salah Soliman" w:date="2020-01-31T16:22:00Z"/>
                <w:rFonts w:ascii="Open Sans" w:eastAsia="Open Sans" w:hAnsi="Open Sans" w:cs="Times New Roman"/>
              </w:rPr>
            </w:pPr>
          </w:p>
        </w:tc>
      </w:tr>
      <w:tr w:rsidR="009A0C32" w:rsidRPr="009A0C32" w14:paraId="7A89C3E1" w14:textId="77777777" w:rsidTr="009A0C32">
        <w:trPr>
          <w:ins w:id="7016" w:author="Salah Soliman" w:date="2020-01-31T16:22:00Z"/>
        </w:trPr>
        <w:tc>
          <w:tcPr>
            <w:tcW w:w="265" w:type="dxa"/>
            <w:shd w:val="clear" w:color="auto" w:fill="FAFAFA"/>
          </w:tcPr>
          <w:p w14:paraId="472A28CC" w14:textId="77777777" w:rsidR="009A0C32" w:rsidRPr="009A0C32" w:rsidRDefault="009A0C32" w:rsidP="009A0C32">
            <w:pPr>
              <w:rPr>
                <w:ins w:id="7017" w:author="Salah Soliman" w:date="2020-01-31T16:22:00Z"/>
                <w:rFonts w:ascii="Open Sans" w:eastAsia="Open Sans" w:hAnsi="Open Sans" w:cs="Times New Roman"/>
                <w:color w:val="404040"/>
                <w:sz w:val="16"/>
                <w:szCs w:val="16"/>
              </w:rPr>
            </w:pPr>
          </w:p>
        </w:tc>
        <w:tc>
          <w:tcPr>
            <w:tcW w:w="2520" w:type="dxa"/>
            <w:tcBorders>
              <w:top w:val="single" w:sz="4" w:space="0" w:color="F9DBDB"/>
            </w:tcBorders>
            <w:shd w:val="clear" w:color="auto" w:fill="FAFAFA"/>
          </w:tcPr>
          <w:p w14:paraId="376BECC2" w14:textId="77777777" w:rsidR="009A0C32" w:rsidRPr="009A0C32" w:rsidRDefault="009A0C32" w:rsidP="009A0C32">
            <w:pPr>
              <w:rPr>
                <w:ins w:id="7018" w:author="Salah Soliman" w:date="2020-01-31T16:22:00Z"/>
                <w:rFonts w:ascii="Open Sans" w:eastAsia="Open Sans" w:hAnsi="Open Sans" w:cs="Times New Roman"/>
                <w:color w:val="404040"/>
                <w:sz w:val="16"/>
                <w:szCs w:val="16"/>
              </w:rPr>
            </w:pPr>
          </w:p>
        </w:tc>
        <w:tc>
          <w:tcPr>
            <w:tcW w:w="7470" w:type="dxa"/>
            <w:tcBorders>
              <w:top w:val="single" w:sz="4" w:space="0" w:color="F9DBDB"/>
            </w:tcBorders>
            <w:shd w:val="clear" w:color="auto" w:fill="FAFAFA"/>
          </w:tcPr>
          <w:p w14:paraId="42668F5D" w14:textId="77777777" w:rsidR="009A0C32" w:rsidRPr="009A0C32" w:rsidRDefault="009A0C32" w:rsidP="009A0C32">
            <w:pPr>
              <w:rPr>
                <w:ins w:id="7019" w:author="Salah Soliman" w:date="2020-01-31T16:22:00Z"/>
                <w:rFonts w:ascii="Open Sans" w:eastAsia="Open Sans" w:hAnsi="Open Sans" w:cs="Times New Roman"/>
                <w:color w:val="404040"/>
                <w:sz w:val="16"/>
                <w:szCs w:val="16"/>
              </w:rPr>
            </w:pPr>
          </w:p>
        </w:tc>
        <w:tc>
          <w:tcPr>
            <w:tcW w:w="270" w:type="dxa"/>
            <w:shd w:val="clear" w:color="auto" w:fill="FAFAFA"/>
          </w:tcPr>
          <w:p w14:paraId="7396C829" w14:textId="77777777" w:rsidR="009A0C32" w:rsidRPr="009A0C32" w:rsidRDefault="009A0C32" w:rsidP="009A0C32">
            <w:pPr>
              <w:rPr>
                <w:ins w:id="7020" w:author="Salah Soliman" w:date="2020-01-31T16:22:00Z"/>
                <w:rFonts w:ascii="Open Sans" w:eastAsia="Open Sans" w:hAnsi="Open Sans" w:cs="Times New Roman"/>
                <w:color w:val="404040"/>
                <w:sz w:val="16"/>
                <w:szCs w:val="16"/>
              </w:rPr>
            </w:pPr>
          </w:p>
        </w:tc>
      </w:tr>
    </w:tbl>
    <w:p w14:paraId="18E7ADD9" w14:textId="77777777" w:rsidR="009A0C32" w:rsidRDefault="009A0C32" w:rsidP="003D5677">
      <w:pPr>
        <w:rPr>
          <w:ins w:id="7021" w:author="Salah Soliman" w:date="2020-01-31T16:21:00Z"/>
        </w:rPr>
      </w:pPr>
    </w:p>
    <w:tbl>
      <w:tblPr>
        <w:tblStyle w:val="TableGrid"/>
        <w:tblW w:w="10440" w:type="dxa"/>
        <w:tblInd w:w="-5" w:type="dxa"/>
        <w:tblBorders>
          <w:top w:val="single" w:sz="4" w:space="0" w:color="5B9BD5" w:themeColor="accent5"/>
          <w:left w:val="single" w:sz="4" w:space="0" w:color="5B9BD5" w:themeColor="accent5"/>
          <w:bottom w:val="single" w:sz="4" w:space="0" w:color="5B9BD5" w:themeColor="accent5"/>
          <w:right w:val="single" w:sz="4" w:space="0" w:color="5B9BD5" w:themeColor="accent5"/>
          <w:insideH w:val="none" w:sz="0" w:space="0" w:color="auto"/>
          <w:insideV w:val="none" w:sz="0" w:space="0" w:color="auto"/>
        </w:tblBorders>
        <w:tblLayout w:type="fixed"/>
        <w:tblCellMar>
          <w:left w:w="115" w:type="dxa"/>
          <w:right w:w="115" w:type="dxa"/>
        </w:tblCellMar>
        <w:tblLook w:val="04A0" w:firstRow="1" w:lastRow="0" w:firstColumn="1" w:lastColumn="0" w:noHBand="0" w:noVBand="1"/>
        <w:tblPrChange w:id="7022" w:author="Alexis Handford" w:date="2020-01-27T11:06:00Z">
          <w:tblPr>
            <w:tblStyle w:val="TableGrid"/>
            <w:tblW w:w="10440" w:type="dxa"/>
            <w:tblInd w:w="-5" w:type="dxa"/>
            <w:tblBorders>
              <w:top w:val="single" w:sz="4" w:space="0" w:color="5B9BD5" w:themeColor="accent5"/>
              <w:left w:val="single" w:sz="4" w:space="0" w:color="5B9BD5" w:themeColor="accent5"/>
              <w:bottom w:val="single" w:sz="4" w:space="0" w:color="5B9BD5" w:themeColor="accent5"/>
              <w:right w:val="single" w:sz="4" w:space="0" w:color="5B9BD5" w:themeColor="accent5"/>
              <w:insideH w:val="none" w:sz="0" w:space="0" w:color="auto"/>
              <w:insideV w:val="none" w:sz="0" w:space="0" w:color="auto"/>
            </w:tblBorders>
            <w:tblLayout w:type="fixed"/>
            <w:tblCellMar>
              <w:left w:w="115" w:type="dxa"/>
              <w:right w:w="115" w:type="dxa"/>
            </w:tblCellMar>
            <w:tblLook w:val="04A0" w:firstRow="1" w:lastRow="0" w:firstColumn="1" w:lastColumn="0" w:noHBand="0" w:noVBand="1"/>
          </w:tblPr>
        </w:tblPrChange>
      </w:tblPr>
      <w:tblGrid>
        <w:gridCol w:w="265"/>
        <w:gridCol w:w="3215"/>
        <w:gridCol w:w="745"/>
        <w:gridCol w:w="2052"/>
        <w:gridCol w:w="683"/>
        <w:gridCol w:w="3210"/>
        <w:gridCol w:w="270"/>
        <w:tblGridChange w:id="7023">
          <w:tblGrid>
            <w:gridCol w:w="360"/>
            <w:gridCol w:w="360"/>
            <w:gridCol w:w="360"/>
            <w:gridCol w:w="360"/>
            <w:gridCol w:w="360"/>
            <w:gridCol w:w="360"/>
            <w:gridCol w:w="360"/>
          </w:tblGrid>
        </w:tblGridChange>
      </w:tblGrid>
      <w:tr w:rsidR="003D5677" w:rsidDel="009A0C32" w14:paraId="2F583C42" w14:textId="21F0FAAD" w:rsidTr="3E89A3C7">
        <w:trPr>
          <w:cantSplit/>
          <w:trHeight w:val="420"/>
          <w:del w:id="7024" w:author="Salah Soliman" w:date="2020-01-31T16:21:00Z"/>
        </w:trPr>
        <w:tc>
          <w:tcPr>
            <w:tcW w:w="10440" w:type="dxa"/>
            <w:gridSpan w:val="7"/>
            <w:tcBorders>
              <w:top w:val="single" w:sz="4" w:space="0" w:color="5B9BD5" w:themeColor="accent5"/>
              <w:left w:val="single" w:sz="4" w:space="0" w:color="5B9BD5" w:themeColor="accent5"/>
              <w:bottom w:val="nil"/>
              <w:right w:val="single" w:sz="4" w:space="0" w:color="5B9BD5" w:themeColor="accent5"/>
            </w:tcBorders>
            <w:shd w:val="clear" w:color="auto" w:fill="70AD47" w:themeFill="accent6"/>
            <w:hideMark/>
            <w:tcPrChange w:id="7025" w:author="Alexis Handford" w:date="2020-01-27T11:06:00Z">
              <w:tcPr>
                <w:tcW w:w="10440" w:type="dxa"/>
                <w:gridSpan w:val="7"/>
                <w:tcBorders>
                  <w:top w:val="single" w:sz="4" w:space="0" w:color="5B9BD5" w:themeColor="accent5"/>
                  <w:left w:val="single" w:sz="4" w:space="0" w:color="5B9BD5" w:themeColor="accent5"/>
                  <w:bottom w:val="nil"/>
                  <w:right w:val="single" w:sz="4" w:space="0" w:color="5B9BD5" w:themeColor="accent5"/>
                </w:tcBorders>
                <w:shd w:val="clear" w:color="auto" w:fill="70AD47" w:themeFill="accent6"/>
                <w:hideMark/>
              </w:tcPr>
            </w:tcPrChange>
          </w:tcPr>
          <w:p w14:paraId="1ABBBD42" w14:textId="757EF103" w:rsidR="003D5677" w:rsidDel="009A0C32" w:rsidRDefault="003D5677" w:rsidP="003D5677">
            <w:pPr>
              <w:pStyle w:val="Heading3"/>
              <w:outlineLvl w:val="2"/>
              <w:rPr>
                <w:del w:id="7026" w:author="Salah Soliman" w:date="2020-01-31T16:21:00Z"/>
              </w:rPr>
            </w:pPr>
            <w:del w:id="7027" w:author="Salah Soliman" w:date="2020-01-31T16:21:00Z">
              <w:r w:rsidDel="009A0C32">
                <w:delText>Dataset X = {2, 2, 2, 3, 4, 8, 3, 4, 2, 5, 9, 3}</w:delText>
              </w:r>
            </w:del>
          </w:p>
        </w:tc>
      </w:tr>
      <w:tr w:rsidR="003D5677" w:rsidDel="009A0C32" w14:paraId="7EA07CBC" w14:textId="2AB6E8C2" w:rsidTr="3E89A3C7">
        <w:trPr>
          <w:cantSplit/>
          <w:trHeight w:val="128"/>
          <w:del w:id="7028" w:author="Salah Soliman" w:date="2020-01-31T16:21:00Z"/>
        </w:trPr>
        <w:tc>
          <w:tcPr>
            <w:tcW w:w="3480" w:type="dxa"/>
            <w:gridSpan w:val="2"/>
            <w:vMerge w:val="restart"/>
            <w:tcBorders>
              <w:top w:val="nil"/>
              <w:left w:val="single" w:sz="4" w:space="0" w:color="5B9BD5" w:themeColor="accent5"/>
              <w:bottom w:val="nil"/>
              <w:right w:val="single" w:sz="4" w:space="0" w:color="385623" w:themeColor="accent6" w:themeShade="80"/>
            </w:tcBorders>
            <w:shd w:val="clear" w:color="auto" w:fill="70AD47" w:themeFill="accent6"/>
            <w:hideMark/>
            <w:tcPrChange w:id="7029" w:author="Alexis Handford" w:date="2020-01-27T11:06:00Z">
              <w:tcPr>
                <w:tcW w:w="3480" w:type="dxa"/>
                <w:gridSpan w:val="2"/>
                <w:vMerge w:val="restart"/>
                <w:tcBorders>
                  <w:top w:val="nil"/>
                  <w:left w:val="single" w:sz="4" w:space="0" w:color="5B9BD5" w:themeColor="accent5"/>
                  <w:bottom w:val="nil"/>
                  <w:right w:val="single" w:sz="4" w:space="0" w:color="385623" w:themeColor="accent6" w:themeShade="80"/>
                </w:tcBorders>
                <w:shd w:val="clear" w:color="auto" w:fill="70AD47" w:themeFill="accent6"/>
                <w:hideMark/>
              </w:tcPr>
            </w:tcPrChange>
          </w:tcPr>
          <w:p w14:paraId="670C7B0D" w14:textId="499920F6" w:rsidR="003D5677" w:rsidDel="009A0C32" w:rsidRDefault="003D5677" w:rsidP="003D5677">
            <w:pPr>
              <w:pStyle w:val="Heading3"/>
              <w:keepNext w:val="0"/>
              <w:keepLines w:val="0"/>
              <w:numPr>
                <w:ilvl w:val="0"/>
                <w:numId w:val="33"/>
              </w:numPr>
              <w:spacing w:before="120" w:after="120" w:line="256" w:lineRule="auto"/>
              <w:ind w:firstLine="0"/>
              <w:outlineLvl w:val="2"/>
              <w:rPr>
                <w:del w:id="7030" w:author="Salah Soliman" w:date="2020-01-31T16:21:00Z"/>
                <w:rFonts w:asciiTheme="minorHAnsi" w:hAnsiTheme="minorHAnsi" w:cstheme="minorBidi"/>
                <w:color w:val="404040" w:themeColor="text1" w:themeTint="BF"/>
              </w:rPr>
            </w:pPr>
            <w:del w:id="7031" w:author="Salah Soliman" w:date="2020-01-31T16:21:00Z">
              <w:r w:rsidDel="009A0C32">
                <w:rPr>
                  <w:rFonts w:asciiTheme="minorHAnsi" w:hAnsiTheme="minorHAnsi" w:cstheme="minorBidi"/>
                  <w:color w:val="404040" w:themeColor="text1" w:themeTint="BF"/>
                </w:rPr>
                <w:delText xml:space="preserve">The mode of the dataset is </w:delText>
              </w:r>
            </w:del>
          </w:p>
        </w:tc>
        <w:tc>
          <w:tcPr>
            <w:tcW w:w="3480" w:type="dxa"/>
            <w:gridSpan w:val="3"/>
            <w:tcBorders>
              <w:top w:val="single" w:sz="4" w:space="0" w:color="385623" w:themeColor="accent6" w:themeShade="80"/>
              <w:left w:val="single" w:sz="4" w:space="0" w:color="385623" w:themeColor="accent6" w:themeShade="80"/>
              <w:bottom w:val="single" w:sz="4" w:space="0" w:color="385623" w:themeColor="accent6" w:themeShade="80"/>
              <w:right w:val="single" w:sz="4" w:space="0" w:color="385623" w:themeColor="accent6" w:themeShade="80"/>
            </w:tcBorders>
            <w:shd w:val="clear" w:color="auto" w:fill="538135" w:themeFill="accent6" w:themeFillShade="BF"/>
            <w:hideMark/>
            <w:tcPrChange w:id="7032" w:author="Alexis Handford" w:date="2020-01-27T11:06:00Z">
              <w:tcPr>
                <w:tcW w:w="3480" w:type="dxa"/>
                <w:gridSpan w:val="3"/>
                <w:tcBorders>
                  <w:top w:val="single" w:sz="4" w:space="0" w:color="385623" w:themeColor="accent6" w:themeShade="80"/>
                  <w:left w:val="single" w:sz="4" w:space="0" w:color="385623" w:themeColor="accent6" w:themeShade="80"/>
                  <w:bottom w:val="single" w:sz="4" w:space="0" w:color="385623" w:themeColor="accent6" w:themeShade="80"/>
                  <w:right w:val="single" w:sz="4" w:space="0" w:color="385623" w:themeColor="accent6" w:themeShade="80"/>
                </w:tcBorders>
                <w:shd w:val="clear" w:color="auto" w:fill="538135" w:themeFill="accent6" w:themeFillShade="BF"/>
                <w:hideMark/>
              </w:tcPr>
            </w:tcPrChange>
          </w:tcPr>
          <w:p w14:paraId="64D9A213" w14:textId="4DB4B474" w:rsidR="003D5677" w:rsidDel="009A0C32" w:rsidRDefault="003D5677" w:rsidP="003D5677">
            <w:pPr>
              <w:pStyle w:val="Heading3"/>
              <w:jc w:val="center"/>
              <w:outlineLvl w:val="2"/>
              <w:rPr>
                <w:del w:id="7033" w:author="Salah Soliman" w:date="2020-01-31T16:21:00Z"/>
                <w:color w:val="404040" w:themeColor="text1" w:themeTint="BF"/>
              </w:rPr>
            </w:pPr>
            <w:del w:id="7034" w:author="Salah Soliman" w:date="2020-01-31T16:21:00Z">
              <w:r w:rsidDel="009A0C32">
                <w:rPr>
                  <w:color w:val="FFFFFF" w:themeColor="background1"/>
                </w:rPr>
                <w:delText xml:space="preserve">……… </w:delText>
              </w:r>
              <w:r w:rsidDel="009A0C32">
                <w:rPr>
                  <w:rFonts w:ascii="FontAwesome" w:hAnsi="FontAwesome"/>
                  <w:color w:val="FFFFFF" w:themeColor="background1"/>
                </w:rPr>
                <w:sym w:font="FontAwesome" w:char="F0D7"/>
              </w:r>
            </w:del>
          </w:p>
        </w:tc>
        <w:tc>
          <w:tcPr>
            <w:tcW w:w="3480" w:type="dxa"/>
            <w:gridSpan w:val="2"/>
            <w:vMerge w:val="restart"/>
            <w:tcBorders>
              <w:top w:val="nil"/>
              <w:left w:val="single" w:sz="4" w:space="0" w:color="385623" w:themeColor="accent6" w:themeShade="80"/>
              <w:bottom w:val="nil"/>
              <w:right w:val="single" w:sz="4" w:space="0" w:color="5B9BD5" w:themeColor="accent5"/>
            </w:tcBorders>
            <w:shd w:val="clear" w:color="auto" w:fill="70AD47" w:themeFill="accent6"/>
            <w:hideMark/>
            <w:tcPrChange w:id="7035" w:author="Alexis Handford" w:date="2020-01-27T11:06:00Z">
              <w:tcPr>
                <w:tcW w:w="3480" w:type="dxa"/>
                <w:gridSpan w:val="2"/>
                <w:vMerge w:val="restart"/>
                <w:tcBorders>
                  <w:top w:val="nil"/>
                  <w:left w:val="single" w:sz="4" w:space="0" w:color="385623" w:themeColor="accent6" w:themeShade="80"/>
                  <w:bottom w:val="nil"/>
                  <w:right w:val="single" w:sz="4" w:space="0" w:color="5B9BD5" w:themeColor="accent5"/>
                </w:tcBorders>
                <w:shd w:val="clear" w:color="auto" w:fill="70AD47" w:themeFill="accent6"/>
                <w:hideMark/>
              </w:tcPr>
            </w:tcPrChange>
          </w:tcPr>
          <w:p w14:paraId="0C2B9284" w14:textId="2CB4AF54" w:rsidR="003D5677" w:rsidDel="009A0C32" w:rsidRDefault="003D5677" w:rsidP="003D5677">
            <w:pPr>
              <w:pStyle w:val="Heading3"/>
              <w:outlineLvl w:val="2"/>
              <w:rPr>
                <w:del w:id="7036" w:author="Salah Soliman" w:date="2020-01-31T16:21:00Z"/>
                <w:rFonts w:asciiTheme="minorHAnsi" w:hAnsiTheme="minorHAnsi" w:cstheme="minorBidi"/>
                <w:color w:val="404040" w:themeColor="text1" w:themeTint="BF"/>
              </w:rPr>
            </w:pPr>
            <w:del w:id="7037" w:author="Salah Soliman" w:date="2020-01-31T16:21:00Z">
              <w:r w:rsidDel="009A0C32">
                <w:rPr>
                  <w:rFonts w:asciiTheme="minorHAnsi" w:hAnsiTheme="minorHAnsi" w:cstheme="minorBidi"/>
                  <w:color w:val="404040" w:themeColor="text1" w:themeTint="BF"/>
                </w:rPr>
                <w:delText>.</w:delText>
              </w:r>
            </w:del>
          </w:p>
        </w:tc>
      </w:tr>
      <w:tr w:rsidR="003D5677" w:rsidDel="009A0C32" w14:paraId="277E9C6E" w14:textId="4C4C1C77" w:rsidTr="3E89A3C7">
        <w:trPr>
          <w:cantSplit/>
          <w:trHeight w:val="127"/>
          <w:del w:id="7038" w:author="Salah Soliman" w:date="2020-01-31T16:21:00Z"/>
        </w:trPr>
        <w:tc>
          <w:tcPr>
            <w:tcW w:w="14400" w:type="dxa"/>
            <w:gridSpan w:val="2"/>
            <w:vMerge/>
            <w:vAlign w:val="center"/>
            <w:hideMark/>
            <w:tcPrChange w:id="7039" w:author="Alexis Handford" w:date="2020-01-27T11:06:00Z">
              <w:tcPr>
                <w:tcW w:w="14400" w:type="dxa"/>
                <w:gridSpan w:val="2"/>
                <w:vMerge/>
                <w:tcBorders>
                  <w:top w:val="nil"/>
                  <w:left w:val="single" w:sz="4" w:space="0" w:color="5B9BD5" w:themeColor="accent5"/>
                  <w:bottom w:val="nil"/>
                  <w:right w:val="single" w:sz="4" w:space="0" w:color="385623" w:themeColor="accent6" w:themeShade="80"/>
                </w:tcBorders>
                <w:hideMark/>
              </w:tcPr>
            </w:tcPrChange>
          </w:tcPr>
          <w:p w14:paraId="6DDE2DA2" w14:textId="460C19A4" w:rsidR="003D5677" w:rsidDel="009A0C32" w:rsidRDefault="003D5677" w:rsidP="003D5677">
            <w:pPr>
              <w:rPr>
                <w:del w:id="7040" w:author="Salah Soliman" w:date="2020-01-31T16:21:00Z"/>
                <w:color w:val="404040" w:themeColor="text1" w:themeTint="BF"/>
              </w:rPr>
            </w:pPr>
          </w:p>
        </w:tc>
        <w:tc>
          <w:tcPr>
            <w:tcW w:w="3480" w:type="dxa"/>
            <w:gridSpan w:val="3"/>
            <w:tcBorders>
              <w:top w:val="single" w:sz="4" w:space="0" w:color="385623" w:themeColor="accent6" w:themeShade="80"/>
              <w:left w:val="single" w:sz="4" w:space="0" w:color="649B40"/>
              <w:bottom w:val="single" w:sz="4" w:space="0" w:color="649B40"/>
              <w:right w:val="single" w:sz="4" w:space="0" w:color="649B40"/>
            </w:tcBorders>
            <w:shd w:val="clear" w:color="auto" w:fill="FFFFFF" w:themeFill="background1"/>
            <w:hideMark/>
            <w:tcPrChange w:id="7041" w:author="Alexis Handford" w:date="2020-01-27T11:06:00Z">
              <w:tcPr>
                <w:tcW w:w="3480" w:type="dxa"/>
                <w:gridSpan w:val="3"/>
                <w:tcBorders>
                  <w:top w:val="single" w:sz="4" w:space="0" w:color="385623" w:themeColor="accent6" w:themeShade="80"/>
                  <w:left w:val="single" w:sz="4" w:space="0" w:color="649B40" w:themeColor="accent6" w:themeShade="E6"/>
                  <w:bottom w:val="single" w:sz="4" w:space="0" w:color="649B40" w:themeColor="accent6" w:themeShade="E6"/>
                  <w:right w:val="single" w:sz="4" w:space="0" w:color="649B40" w:themeColor="accent6" w:themeShade="E6"/>
                </w:tcBorders>
                <w:shd w:val="clear" w:color="auto" w:fill="FFFFFF" w:themeFill="background1"/>
                <w:hideMark/>
              </w:tcPr>
            </w:tcPrChange>
          </w:tcPr>
          <w:p w14:paraId="7F898B12" w14:textId="1B8D2C66" w:rsidR="003D5677" w:rsidDel="009A0C32" w:rsidRDefault="003D5677" w:rsidP="003D5677">
            <w:pPr>
              <w:pStyle w:val="Heading3"/>
              <w:jc w:val="center"/>
              <w:outlineLvl w:val="2"/>
              <w:rPr>
                <w:del w:id="7042" w:author="Salah Soliman" w:date="2020-01-31T16:21:00Z"/>
                <w:rFonts w:asciiTheme="minorHAnsi" w:hAnsiTheme="minorHAnsi" w:cstheme="minorBidi"/>
                <w:color w:val="404040" w:themeColor="text1" w:themeTint="BF"/>
              </w:rPr>
            </w:pPr>
            <w:del w:id="7043" w:author="Salah Soliman" w:date="2020-01-31T16:21:00Z">
              <w:r w:rsidDel="009A0C32">
                <w:rPr>
                  <w:rFonts w:asciiTheme="minorHAnsi" w:hAnsiTheme="minorHAnsi" w:cstheme="minorBidi"/>
                  <w:color w:val="404040" w:themeColor="text1" w:themeTint="BF"/>
                  <w:highlight w:val="green"/>
                </w:rPr>
                <w:delText>2</w:delText>
              </w:r>
            </w:del>
          </w:p>
        </w:tc>
        <w:tc>
          <w:tcPr>
            <w:tcW w:w="3750" w:type="dxa"/>
            <w:gridSpan w:val="2"/>
            <w:vMerge/>
            <w:vAlign w:val="center"/>
            <w:hideMark/>
            <w:tcPrChange w:id="7044" w:author="Alexis Handford" w:date="2020-01-27T11:06:00Z">
              <w:tcPr>
                <w:tcW w:w="3750" w:type="dxa"/>
                <w:gridSpan w:val="2"/>
                <w:vMerge/>
                <w:tcBorders>
                  <w:top w:val="nil"/>
                  <w:left w:val="single" w:sz="4" w:space="0" w:color="385623" w:themeColor="accent6" w:themeShade="80"/>
                  <w:bottom w:val="nil"/>
                  <w:right w:val="single" w:sz="4" w:space="0" w:color="5B9BD5" w:themeColor="accent5"/>
                </w:tcBorders>
                <w:hideMark/>
              </w:tcPr>
            </w:tcPrChange>
          </w:tcPr>
          <w:p w14:paraId="5AA92F0B" w14:textId="11ED0100" w:rsidR="003D5677" w:rsidDel="009A0C32" w:rsidRDefault="003D5677" w:rsidP="003D5677">
            <w:pPr>
              <w:rPr>
                <w:del w:id="7045" w:author="Salah Soliman" w:date="2020-01-31T16:21:00Z"/>
                <w:color w:val="404040" w:themeColor="text1" w:themeTint="BF"/>
              </w:rPr>
            </w:pPr>
          </w:p>
        </w:tc>
      </w:tr>
      <w:tr w:rsidR="003D5677" w:rsidDel="009A0C32" w14:paraId="71E9F8A3" w14:textId="48B69EFB" w:rsidTr="3E89A3C7">
        <w:trPr>
          <w:cantSplit/>
          <w:trHeight w:val="127"/>
          <w:del w:id="7046" w:author="Salah Soliman" w:date="2020-01-31T16:21:00Z"/>
        </w:trPr>
        <w:tc>
          <w:tcPr>
            <w:tcW w:w="14400" w:type="dxa"/>
            <w:gridSpan w:val="2"/>
            <w:vMerge/>
            <w:vAlign w:val="center"/>
            <w:hideMark/>
            <w:tcPrChange w:id="7047" w:author="Alexis Handford" w:date="2020-01-27T11:06:00Z">
              <w:tcPr>
                <w:tcW w:w="14400" w:type="dxa"/>
                <w:gridSpan w:val="2"/>
                <w:vMerge/>
                <w:tcBorders>
                  <w:top w:val="nil"/>
                  <w:left w:val="single" w:sz="4" w:space="0" w:color="5B9BD5" w:themeColor="accent5"/>
                  <w:bottom w:val="nil"/>
                  <w:right w:val="single" w:sz="4" w:space="0" w:color="385623" w:themeColor="accent6" w:themeShade="80"/>
                </w:tcBorders>
                <w:hideMark/>
              </w:tcPr>
            </w:tcPrChange>
          </w:tcPr>
          <w:p w14:paraId="3F43DCDC" w14:textId="1EECD54D" w:rsidR="003D5677" w:rsidDel="009A0C32" w:rsidRDefault="003D5677" w:rsidP="003D5677">
            <w:pPr>
              <w:rPr>
                <w:del w:id="7048" w:author="Salah Soliman" w:date="2020-01-31T16:21:00Z"/>
                <w:color w:val="404040" w:themeColor="text1" w:themeTint="BF"/>
              </w:rPr>
            </w:pPr>
          </w:p>
        </w:tc>
        <w:tc>
          <w:tcPr>
            <w:tcW w:w="3480" w:type="dxa"/>
            <w:gridSpan w:val="3"/>
            <w:tcBorders>
              <w:top w:val="single" w:sz="4" w:space="0" w:color="649B40"/>
              <w:left w:val="single" w:sz="4" w:space="0" w:color="649B40"/>
              <w:bottom w:val="single" w:sz="4" w:space="0" w:color="649B40"/>
              <w:right w:val="single" w:sz="4" w:space="0" w:color="649B40"/>
            </w:tcBorders>
            <w:shd w:val="clear" w:color="auto" w:fill="FFFFFF" w:themeFill="background1"/>
            <w:hideMark/>
            <w:tcPrChange w:id="7049" w:author="Alexis Handford" w:date="2020-01-27T11:06:00Z">
              <w:tcPr>
                <w:tcW w:w="3480" w:type="dxa"/>
                <w:gridSpan w:val="3"/>
                <w:tcBorders>
                  <w:top w:val="single" w:sz="4" w:space="0" w:color="649B40" w:themeColor="accent6" w:themeShade="E6"/>
                  <w:left w:val="single" w:sz="4" w:space="0" w:color="649B40" w:themeColor="accent6" w:themeShade="E6"/>
                  <w:bottom w:val="single" w:sz="4" w:space="0" w:color="649B40" w:themeColor="accent6" w:themeShade="E6"/>
                  <w:right w:val="single" w:sz="4" w:space="0" w:color="649B40" w:themeColor="accent6" w:themeShade="E6"/>
                </w:tcBorders>
                <w:shd w:val="clear" w:color="auto" w:fill="FFFFFF" w:themeFill="background1"/>
                <w:hideMark/>
              </w:tcPr>
            </w:tcPrChange>
          </w:tcPr>
          <w:p w14:paraId="297CC6E7" w14:textId="1CC8FE6E" w:rsidR="003D5677" w:rsidDel="009A0C32" w:rsidRDefault="003D5677" w:rsidP="003D5677">
            <w:pPr>
              <w:pStyle w:val="Heading3"/>
              <w:jc w:val="center"/>
              <w:outlineLvl w:val="2"/>
              <w:rPr>
                <w:del w:id="7050" w:author="Salah Soliman" w:date="2020-01-31T16:21:00Z"/>
                <w:rFonts w:asciiTheme="minorHAnsi" w:hAnsiTheme="minorHAnsi" w:cstheme="minorBidi"/>
                <w:color w:val="404040" w:themeColor="text1" w:themeTint="BF"/>
              </w:rPr>
            </w:pPr>
            <w:del w:id="7051" w:author="Salah Soliman" w:date="2020-01-31T16:21:00Z">
              <w:r w:rsidDel="009A0C32">
                <w:rPr>
                  <w:rFonts w:asciiTheme="minorHAnsi" w:hAnsiTheme="minorHAnsi" w:cstheme="minorBidi"/>
                  <w:color w:val="404040" w:themeColor="text1" w:themeTint="BF"/>
                </w:rPr>
                <w:delText>3</w:delText>
              </w:r>
            </w:del>
          </w:p>
        </w:tc>
        <w:tc>
          <w:tcPr>
            <w:tcW w:w="3750" w:type="dxa"/>
            <w:gridSpan w:val="2"/>
            <w:vMerge/>
            <w:vAlign w:val="center"/>
            <w:hideMark/>
            <w:tcPrChange w:id="7052" w:author="Alexis Handford" w:date="2020-01-27T11:06:00Z">
              <w:tcPr>
                <w:tcW w:w="3750" w:type="dxa"/>
                <w:gridSpan w:val="2"/>
                <w:vMerge/>
                <w:tcBorders>
                  <w:top w:val="nil"/>
                  <w:left w:val="single" w:sz="4" w:space="0" w:color="385623" w:themeColor="accent6" w:themeShade="80"/>
                  <w:bottom w:val="nil"/>
                  <w:right w:val="single" w:sz="4" w:space="0" w:color="5B9BD5" w:themeColor="accent5"/>
                </w:tcBorders>
                <w:hideMark/>
              </w:tcPr>
            </w:tcPrChange>
          </w:tcPr>
          <w:p w14:paraId="32E763BC" w14:textId="65D57356" w:rsidR="003D5677" w:rsidDel="009A0C32" w:rsidRDefault="003D5677" w:rsidP="003D5677">
            <w:pPr>
              <w:rPr>
                <w:del w:id="7053" w:author="Salah Soliman" w:date="2020-01-31T16:21:00Z"/>
                <w:color w:val="404040" w:themeColor="text1" w:themeTint="BF"/>
              </w:rPr>
            </w:pPr>
          </w:p>
        </w:tc>
      </w:tr>
      <w:tr w:rsidR="003D5677" w:rsidDel="009A0C32" w14:paraId="11EF66EB" w14:textId="5A017BDB" w:rsidTr="3E89A3C7">
        <w:trPr>
          <w:cantSplit/>
          <w:trHeight w:val="127"/>
          <w:del w:id="7054" w:author="Salah Soliman" w:date="2020-01-31T16:21:00Z"/>
        </w:trPr>
        <w:tc>
          <w:tcPr>
            <w:tcW w:w="14400" w:type="dxa"/>
            <w:gridSpan w:val="2"/>
            <w:vMerge/>
            <w:vAlign w:val="center"/>
            <w:hideMark/>
            <w:tcPrChange w:id="7055" w:author="Alexis Handford" w:date="2020-01-27T11:06:00Z">
              <w:tcPr>
                <w:tcW w:w="14400" w:type="dxa"/>
                <w:gridSpan w:val="2"/>
                <w:vMerge/>
                <w:tcBorders>
                  <w:top w:val="nil"/>
                  <w:left w:val="single" w:sz="4" w:space="0" w:color="5B9BD5" w:themeColor="accent5"/>
                  <w:bottom w:val="nil"/>
                  <w:right w:val="single" w:sz="4" w:space="0" w:color="385623" w:themeColor="accent6" w:themeShade="80"/>
                </w:tcBorders>
                <w:hideMark/>
              </w:tcPr>
            </w:tcPrChange>
          </w:tcPr>
          <w:p w14:paraId="37F48126" w14:textId="20FDDCE0" w:rsidR="003D5677" w:rsidDel="009A0C32" w:rsidRDefault="003D5677" w:rsidP="003D5677">
            <w:pPr>
              <w:rPr>
                <w:del w:id="7056" w:author="Salah Soliman" w:date="2020-01-31T16:21:00Z"/>
                <w:color w:val="404040" w:themeColor="text1" w:themeTint="BF"/>
              </w:rPr>
            </w:pPr>
          </w:p>
        </w:tc>
        <w:tc>
          <w:tcPr>
            <w:tcW w:w="3480" w:type="dxa"/>
            <w:gridSpan w:val="3"/>
            <w:tcBorders>
              <w:top w:val="single" w:sz="4" w:space="0" w:color="649B40"/>
              <w:left w:val="single" w:sz="4" w:space="0" w:color="649B40"/>
              <w:bottom w:val="single" w:sz="4" w:space="0" w:color="649B40"/>
              <w:right w:val="single" w:sz="4" w:space="0" w:color="649B40"/>
            </w:tcBorders>
            <w:shd w:val="clear" w:color="auto" w:fill="FFFFFF" w:themeFill="background1"/>
            <w:hideMark/>
            <w:tcPrChange w:id="7057" w:author="Alexis Handford" w:date="2020-01-27T11:06:00Z">
              <w:tcPr>
                <w:tcW w:w="3480" w:type="dxa"/>
                <w:gridSpan w:val="3"/>
                <w:tcBorders>
                  <w:top w:val="single" w:sz="4" w:space="0" w:color="649B40" w:themeColor="accent6" w:themeShade="E6"/>
                  <w:left w:val="single" w:sz="4" w:space="0" w:color="649B40" w:themeColor="accent6" w:themeShade="E6"/>
                  <w:bottom w:val="single" w:sz="4" w:space="0" w:color="649B40" w:themeColor="accent6" w:themeShade="E6"/>
                  <w:right w:val="single" w:sz="4" w:space="0" w:color="649B40" w:themeColor="accent6" w:themeShade="E6"/>
                </w:tcBorders>
                <w:shd w:val="clear" w:color="auto" w:fill="FFFFFF" w:themeFill="background1"/>
                <w:hideMark/>
              </w:tcPr>
            </w:tcPrChange>
          </w:tcPr>
          <w:p w14:paraId="3A0B5311" w14:textId="5241B0CD" w:rsidR="003D5677" w:rsidDel="009A0C32" w:rsidRDefault="003D5677" w:rsidP="003D5677">
            <w:pPr>
              <w:pStyle w:val="Heading3"/>
              <w:jc w:val="center"/>
              <w:outlineLvl w:val="2"/>
              <w:rPr>
                <w:del w:id="7058" w:author="Salah Soliman" w:date="2020-01-31T16:21:00Z"/>
                <w:rFonts w:asciiTheme="minorHAnsi" w:hAnsiTheme="minorHAnsi" w:cstheme="minorBidi"/>
                <w:color w:val="404040" w:themeColor="text1" w:themeTint="BF"/>
              </w:rPr>
            </w:pPr>
            <w:del w:id="7059" w:author="Salah Soliman" w:date="2020-01-31T16:21:00Z">
              <w:r w:rsidDel="009A0C32">
                <w:rPr>
                  <w:rFonts w:asciiTheme="minorHAnsi" w:hAnsiTheme="minorHAnsi" w:cstheme="minorBidi"/>
                  <w:color w:val="404040" w:themeColor="text1" w:themeTint="BF"/>
                </w:rPr>
                <w:delText>4</w:delText>
              </w:r>
            </w:del>
          </w:p>
        </w:tc>
        <w:tc>
          <w:tcPr>
            <w:tcW w:w="3750" w:type="dxa"/>
            <w:gridSpan w:val="2"/>
            <w:vMerge/>
            <w:vAlign w:val="center"/>
            <w:hideMark/>
            <w:tcPrChange w:id="7060" w:author="Alexis Handford" w:date="2020-01-27T11:06:00Z">
              <w:tcPr>
                <w:tcW w:w="3750" w:type="dxa"/>
                <w:gridSpan w:val="2"/>
                <w:vMerge/>
                <w:tcBorders>
                  <w:top w:val="nil"/>
                  <w:left w:val="single" w:sz="4" w:space="0" w:color="385623" w:themeColor="accent6" w:themeShade="80"/>
                  <w:bottom w:val="nil"/>
                  <w:right w:val="single" w:sz="4" w:space="0" w:color="5B9BD5" w:themeColor="accent5"/>
                </w:tcBorders>
                <w:hideMark/>
              </w:tcPr>
            </w:tcPrChange>
          </w:tcPr>
          <w:p w14:paraId="5F7E78DC" w14:textId="3D289C50" w:rsidR="003D5677" w:rsidDel="009A0C32" w:rsidRDefault="003D5677" w:rsidP="003D5677">
            <w:pPr>
              <w:rPr>
                <w:del w:id="7061" w:author="Salah Soliman" w:date="2020-01-31T16:21:00Z"/>
                <w:color w:val="404040" w:themeColor="text1" w:themeTint="BF"/>
              </w:rPr>
            </w:pPr>
          </w:p>
        </w:tc>
      </w:tr>
      <w:tr w:rsidR="003D5677" w:rsidDel="009A0C32" w14:paraId="7E5723DF" w14:textId="575937A7" w:rsidTr="3E89A3C7">
        <w:trPr>
          <w:cantSplit/>
          <w:trHeight w:val="127"/>
          <w:del w:id="7062" w:author="Salah Soliman" w:date="2020-01-31T16:21:00Z"/>
        </w:trPr>
        <w:tc>
          <w:tcPr>
            <w:tcW w:w="14400" w:type="dxa"/>
            <w:gridSpan w:val="2"/>
            <w:vMerge/>
            <w:vAlign w:val="center"/>
            <w:hideMark/>
            <w:tcPrChange w:id="7063" w:author="Alexis Handford" w:date="2020-01-27T11:06:00Z">
              <w:tcPr>
                <w:tcW w:w="14400" w:type="dxa"/>
                <w:gridSpan w:val="2"/>
                <w:vMerge/>
                <w:tcBorders>
                  <w:top w:val="nil"/>
                  <w:left w:val="single" w:sz="4" w:space="0" w:color="5B9BD5" w:themeColor="accent5"/>
                  <w:bottom w:val="nil"/>
                  <w:right w:val="single" w:sz="4" w:space="0" w:color="385623" w:themeColor="accent6" w:themeShade="80"/>
                </w:tcBorders>
                <w:hideMark/>
              </w:tcPr>
            </w:tcPrChange>
          </w:tcPr>
          <w:p w14:paraId="284BF46E" w14:textId="05F975C0" w:rsidR="003D5677" w:rsidDel="009A0C32" w:rsidRDefault="003D5677" w:rsidP="003D5677">
            <w:pPr>
              <w:rPr>
                <w:del w:id="7064" w:author="Salah Soliman" w:date="2020-01-31T16:21:00Z"/>
                <w:color w:val="404040" w:themeColor="text1" w:themeTint="BF"/>
              </w:rPr>
            </w:pPr>
          </w:p>
        </w:tc>
        <w:tc>
          <w:tcPr>
            <w:tcW w:w="3480" w:type="dxa"/>
            <w:gridSpan w:val="3"/>
            <w:tcBorders>
              <w:top w:val="single" w:sz="4" w:space="0" w:color="649B40"/>
              <w:left w:val="single" w:sz="4" w:space="0" w:color="649B40"/>
              <w:bottom w:val="single" w:sz="4" w:space="0" w:color="649B40"/>
              <w:right w:val="single" w:sz="4" w:space="0" w:color="649B40"/>
            </w:tcBorders>
            <w:shd w:val="clear" w:color="auto" w:fill="FFFFFF" w:themeFill="background1"/>
            <w:hideMark/>
            <w:tcPrChange w:id="7065" w:author="Alexis Handford" w:date="2020-01-27T11:06:00Z">
              <w:tcPr>
                <w:tcW w:w="3480" w:type="dxa"/>
                <w:gridSpan w:val="3"/>
                <w:tcBorders>
                  <w:top w:val="single" w:sz="4" w:space="0" w:color="649B40" w:themeColor="accent6" w:themeShade="E6"/>
                  <w:left w:val="single" w:sz="4" w:space="0" w:color="649B40" w:themeColor="accent6" w:themeShade="E6"/>
                  <w:bottom w:val="single" w:sz="4" w:space="0" w:color="649B40" w:themeColor="accent6" w:themeShade="E6"/>
                  <w:right w:val="single" w:sz="4" w:space="0" w:color="649B40" w:themeColor="accent6" w:themeShade="E6"/>
                </w:tcBorders>
                <w:shd w:val="clear" w:color="auto" w:fill="FFFFFF" w:themeFill="background1"/>
                <w:hideMark/>
              </w:tcPr>
            </w:tcPrChange>
          </w:tcPr>
          <w:p w14:paraId="04ECD623" w14:textId="48D8CF0D" w:rsidR="003D5677" w:rsidDel="009A0C32" w:rsidRDefault="003D5677" w:rsidP="003D5677">
            <w:pPr>
              <w:pStyle w:val="Heading3"/>
              <w:jc w:val="center"/>
              <w:outlineLvl w:val="2"/>
              <w:rPr>
                <w:del w:id="7066" w:author="Salah Soliman" w:date="2020-01-31T16:21:00Z"/>
                <w:rFonts w:asciiTheme="minorHAnsi" w:hAnsiTheme="minorHAnsi" w:cstheme="minorBidi"/>
                <w:color w:val="404040" w:themeColor="text1" w:themeTint="BF"/>
              </w:rPr>
            </w:pPr>
            <w:del w:id="7067" w:author="Salah Soliman" w:date="2020-01-31T16:21:00Z">
              <w:r w:rsidDel="009A0C32">
                <w:rPr>
                  <w:rFonts w:asciiTheme="minorHAnsi" w:hAnsiTheme="minorHAnsi" w:cstheme="minorBidi"/>
                  <w:color w:val="404040" w:themeColor="text1" w:themeTint="BF"/>
                </w:rPr>
                <w:delText>5</w:delText>
              </w:r>
            </w:del>
          </w:p>
        </w:tc>
        <w:tc>
          <w:tcPr>
            <w:tcW w:w="3750" w:type="dxa"/>
            <w:gridSpan w:val="2"/>
            <w:vMerge/>
            <w:vAlign w:val="center"/>
            <w:hideMark/>
            <w:tcPrChange w:id="7068" w:author="Alexis Handford" w:date="2020-01-27T11:06:00Z">
              <w:tcPr>
                <w:tcW w:w="3750" w:type="dxa"/>
                <w:gridSpan w:val="2"/>
                <w:vMerge/>
                <w:tcBorders>
                  <w:top w:val="nil"/>
                  <w:left w:val="single" w:sz="4" w:space="0" w:color="385623" w:themeColor="accent6" w:themeShade="80"/>
                  <w:bottom w:val="nil"/>
                  <w:right w:val="single" w:sz="4" w:space="0" w:color="5B9BD5" w:themeColor="accent5"/>
                </w:tcBorders>
                <w:hideMark/>
              </w:tcPr>
            </w:tcPrChange>
          </w:tcPr>
          <w:p w14:paraId="0CDFBCB5" w14:textId="408C099A" w:rsidR="003D5677" w:rsidDel="009A0C32" w:rsidRDefault="003D5677" w:rsidP="003D5677">
            <w:pPr>
              <w:rPr>
                <w:del w:id="7069" w:author="Salah Soliman" w:date="2020-01-31T16:21:00Z"/>
                <w:color w:val="404040" w:themeColor="text1" w:themeTint="BF"/>
              </w:rPr>
            </w:pPr>
          </w:p>
        </w:tc>
      </w:tr>
      <w:tr w:rsidR="003D5677" w:rsidDel="009A0C32" w14:paraId="5BAEDEDC" w14:textId="7B7E17E9" w:rsidTr="3E89A3C7">
        <w:trPr>
          <w:cantSplit/>
          <w:del w:id="7070" w:author="Salah Soliman" w:date="2020-01-31T16:21:00Z"/>
        </w:trPr>
        <w:tc>
          <w:tcPr>
            <w:tcW w:w="265" w:type="dxa"/>
            <w:tcBorders>
              <w:top w:val="nil"/>
              <w:left w:val="single" w:sz="4" w:space="0" w:color="5B9BD5" w:themeColor="accent5"/>
              <w:bottom w:val="nil"/>
              <w:right w:val="nil"/>
            </w:tcBorders>
            <w:shd w:val="clear" w:color="auto" w:fill="70AD47" w:themeFill="accent6"/>
            <w:tcPrChange w:id="7071" w:author="Alexis Handford" w:date="2020-01-27T11:06:00Z">
              <w:tcPr>
                <w:tcW w:w="265" w:type="dxa"/>
                <w:tcBorders>
                  <w:top w:val="nil"/>
                  <w:left w:val="single" w:sz="4" w:space="0" w:color="5B9BD5" w:themeColor="accent5"/>
                  <w:bottom w:val="nil"/>
                  <w:right w:val="nil"/>
                </w:tcBorders>
                <w:shd w:val="clear" w:color="auto" w:fill="70AD47" w:themeFill="accent6"/>
              </w:tcPr>
            </w:tcPrChange>
          </w:tcPr>
          <w:p w14:paraId="70082416" w14:textId="14B8F24A" w:rsidR="003D5677" w:rsidDel="009A0C32" w:rsidRDefault="003D5677" w:rsidP="003D5677">
            <w:pPr>
              <w:pStyle w:val="NoSpacing"/>
              <w:rPr>
                <w:del w:id="7072" w:author="Salah Soliman" w:date="2020-01-31T16:21:00Z"/>
                <w:sz w:val="16"/>
                <w:szCs w:val="16"/>
              </w:rPr>
            </w:pPr>
          </w:p>
        </w:tc>
        <w:tc>
          <w:tcPr>
            <w:tcW w:w="3960" w:type="dxa"/>
            <w:gridSpan w:val="2"/>
            <w:tcBorders>
              <w:top w:val="nil"/>
              <w:left w:val="nil"/>
              <w:bottom w:val="nil"/>
              <w:right w:val="nil"/>
            </w:tcBorders>
            <w:shd w:val="clear" w:color="auto" w:fill="70AD47" w:themeFill="accent6"/>
            <w:vAlign w:val="center"/>
            <w:tcPrChange w:id="7073" w:author="Alexis Handford" w:date="2020-01-27T11:06:00Z">
              <w:tcPr>
                <w:tcW w:w="3960" w:type="dxa"/>
                <w:gridSpan w:val="2"/>
                <w:tcBorders>
                  <w:top w:val="nil"/>
                  <w:left w:val="nil"/>
                  <w:bottom w:val="nil"/>
                  <w:right w:val="nil"/>
                </w:tcBorders>
                <w:shd w:val="clear" w:color="auto" w:fill="70AD47" w:themeFill="accent6"/>
              </w:tcPr>
            </w:tcPrChange>
          </w:tcPr>
          <w:p w14:paraId="035D466C" w14:textId="1633B496" w:rsidR="003D5677" w:rsidDel="009A0C32" w:rsidRDefault="003D5677" w:rsidP="003D5677">
            <w:pPr>
              <w:pStyle w:val="NoSpacing"/>
              <w:rPr>
                <w:del w:id="7074" w:author="Salah Soliman" w:date="2020-01-31T16:21:00Z"/>
                <w:sz w:val="16"/>
                <w:szCs w:val="16"/>
              </w:rPr>
            </w:pPr>
          </w:p>
        </w:tc>
        <w:tc>
          <w:tcPr>
            <w:tcW w:w="2052" w:type="dxa"/>
            <w:tcBorders>
              <w:top w:val="nil"/>
              <w:left w:val="nil"/>
              <w:bottom w:val="nil"/>
              <w:right w:val="nil"/>
            </w:tcBorders>
            <w:shd w:val="clear" w:color="auto" w:fill="70AD47" w:themeFill="accent6"/>
            <w:vAlign w:val="center"/>
            <w:tcPrChange w:id="7075" w:author="Alexis Handford" w:date="2020-01-27T11:06:00Z">
              <w:tcPr>
                <w:tcW w:w="2052" w:type="dxa"/>
                <w:tcBorders>
                  <w:top w:val="nil"/>
                  <w:left w:val="nil"/>
                  <w:bottom w:val="nil"/>
                  <w:right w:val="nil"/>
                </w:tcBorders>
                <w:shd w:val="clear" w:color="auto" w:fill="70AD47" w:themeFill="accent6"/>
              </w:tcPr>
            </w:tcPrChange>
          </w:tcPr>
          <w:p w14:paraId="2C635C67" w14:textId="58A39EB4" w:rsidR="003D5677" w:rsidDel="009A0C32" w:rsidRDefault="003D5677" w:rsidP="003D5677">
            <w:pPr>
              <w:pStyle w:val="NoSpacing"/>
              <w:rPr>
                <w:del w:id="7076" w:author="Salah Soliman" w:date="2020-01-31T16:21:00Z"/>
                <w:sz w:val="16"/>
                <w:szCs w:val="16"/>
              </w:rPr>
            </w:pPr>
          </w:p>
        </w:tc>
        <w:tc>
          <w:tcPr>
            <w:tcW w:w="3893" w:type="dxa"/>
            <w:gridSpan w:val="2"/>
            <w:tcBorders>
              <w:top w:val="nil"/>
              <w:left w:val="nil"/>
              <w:bottom w:val="nil"/>
              <w:right w:val="nil"/>
            </w:tcBorders>
            <w:shd w:val="clear" w:color="auto" w:fill="70AD47" w:themeFill="accent6"/>
            <w:vAlign w:val="center"/>
            <w:tcPrChange w:id="7077" w:author="Alexis Handford" w:date="2020-01-27T11:06:00Z">
              <w:tcPr>
                <w:tcW w:w="3893" w:type="dxa"/>
                <w:gridSpan w:val="2"/>
                <w:tcBorders>
                  <w:top w:val="nil"/>
                  <w:left w:val="nil"/>
                  <w:bottom w:val="nil"/>
                  <w:right w:val="nil"/>
                </w:tcBorders>
                <w:shd w:val="clear" w:color="auto" w:fill="70AD47" w:themeFill="accent6"/>
              </w:tcPr>
            </w:tcPrChange>
          </w:tcPr>
          <w:p w14:paraId="7ADC939C" w14:textId="180C52C8" w:rsidR="003D5677" w:rsidDel="009A0C32" w:rsidRDefault="003D5677" w:rsidP="003D5677">
            <w:pPr>
              <w:pStyle w:val="NoSpacing"/>
              <w:rPr>
                <w:del w:id="7078" w:author="Salah Soliman" w:date="2020-01-31T16:21:00Z"/>
                <w:sz w:val="16"/>
                <w:szCs w:val="16"/>
              </w:rPr>
            </w:pPr>
          </w:p>
        </w:tc>
        <w:tc>
          <w:tcPr>
            <w:tcW w:w="270" w:type="dxa"/>
            <w:tcBorders>
              <w:top w:val="nil"/>
              <w:left w:val="nil"/>
              <w:bottom w:val="nil"/>
              <w:right w:val="single" w:sz="4" w:space="0" w:color="5B9BD5" w:themeColor="accent5"/>
            </w:tcBorders>
            <w:shd w:val="clear" w:color="auto" w:fill="70AD47" w:themeFill="accent6"/>
            <w:tcPrChange w:id="7079" w:author="Alexis Handford" w:date="2020-01-27T11:06:00Z">
              <w:tcPr>
                <w:tcW w:w="270" w:type="dxa"/>
                <w:tcBorders>
                  <w:top w:val="nil"/>
                  <w:left w:val="nil"/>
                  <w:bottom w:val="nil"/>
                  <w:right w:val="single" w:sz="4" w:space="0" w:color="5B9BD5" w:themeColor="accent5"/>
                </w:tcBorders>
                <w:shd w:val="clear" w:color="auto" w:fill="70AD47" w:themeFill="accent6"/>
              </w:tcPr>
            </w:tcPrChange>
          </w:tcPr>
          <w:p w14:paraId="7B17D0B6" w14:textId="2BD09202" w:rsidR="003D5677" w:rsidDel="009A0C32" w:rsidRDefault="003D5677" w:rsidP="003D5677">
            <w:pPr>
              <w:pStyle w:val="NoSpacing"/>
              <w:rPr>
                <w:del w:id="7080" w:author="Salah Soliman" w:date="2020-01-31T16:21:00Z"/>
                <w:sz w:val="16"/>
                <w:szCs w:val="16"/>
              </w:rPr>
            </w:pPr>
          </w:p>
        </w:tc>
      </w:tr>
      <w:tr w:rsidR="003D5677" w:rsidDel="009A0C32" w14:paraId="79B8E310" w14:textId="244C56B5" w:rsidTr="3E89A3C7">
        <w:trPr>
          <w:cantSplit/>
          <w:del w:id="7081" w:author="Salah Soliman" w:date="2020-01-31T16:21:00Z"/>
        </w:trPr>
        <w:tc>
          <w:tcPr>
            <w:tcW w:w="265" w:type="dxa"/>
            <w:tcBorders>
              <w:top w:val="nil"/>
              <w:left w:val="single" w:sz="4" w:space="0" w:color="5B9BD5" w:themeColor="accent5"/>
              <w:bottom w:val="nil"/>
              <w:right w:val="nil"/>
            </w:tcBorders>
            <w:shd w:val="clear" w:color="auto" w:fill="70AD47" w:themeFill="accent6"/>
            <w:tcPrChange w:id="7082" w:author="Alexis Handford" w:date="2020-01-27T11:06:00Z">
              <w:tcPr>
                <w:tcW w:w="265" w:type="dxa"/>
                <w:tcBorders>
                  <w:top w:val="nil"/>
                  <w:left w:val="single" w:sz="4" w:space="0" w:color="5B9BD5" w:themeColor="accent5"/>
                  <w:bottom w:val="nil"/>
                  <w:right w:val="nil"/>
                </w:tcBorders>
                <w:shd w:val="clear" w:color="auto" w:fill="70AD47" w:themeFill="accent6"/>
              </w:tcPr>
            </w:tcPrChange>
          </w:tcPr>
          <w:p w14:paraId="5EA88ACB" w14:textId="2F6846E6" w:rsidR="003D5677" w:rsidDel="009A0C32" w:rsidRDefault="003D5677" w:rsidP="003D5677">
            <w:pPr>
              <w:rPr>
                <w:del w:id="7083" w:author="Salah Soliman" w:date="2020-01-31T16:21:00Z"/>
              </w:rPr>
            </w:pPr>
          </w:p>
        </w:tc>
        <w:tc>
          <w:tcPr>
            <w:tcW w:w="3960" w:type="dxa"/>
            <w:gridSpan w:val="2"/>
            <w:tcBorders>
              <w:top w:val="nil"/>
              <w:left w:val="nil"/>
              <w:bottom w:val="nil"/>
              <w:right w:val="nil"/>
            </w:tcBorders>
            <w:shd w:val="clear" w:color="auto" w:fill="70AD47" w:themeFill="accent6"/>
            <w:vAlign w:val="center"/>
            <w:tcPrChange w:id="7084" w:author="Alexis Handford" w:date="2020-01-27T11:06:00Z">
              <w:tcPr>
                <w:tcW w:w="3960" w:type="dxa"/>
                <w:gridSpan w:val="2"/>
                <w:tcBorders>
                  <w:top w:val="nil"/>
                  <w:left w:val="nil"/>
                  <w:bottom w:val="nil"/>
                  <w:right w:val="nil"/>
                </w:tcBorders>
                <w:shd w:val="clear" w:color="auto" w:fill="70AD47" w:themeFill="accent6"/>
              </w:tcPr>
            </w:tcPrChange>
          </w:tcPr>
          <w:p w14:paraId="02E164AB" w14:textId="4E74A5C5" w:rsidR="003D5677" w:rsidDel="009A0C32" w:rsidRDefault="003D5677" w:rsidP="003D5677">
            <w:pPr>
              <w:rPr>
                <w:del w:id="7085" w:author="Salah Soliman" w:date="2020-01-31T16:21:00Z"/>
              </w:rPr>
            </w:pPr>
          </w:p>
        </w:tc>
        <w:tc>
          <w:tcPr>
            <w:tcW w:w="2052" w:type="dxa"/>
            <w:tcBorders>
              <w:top w:val="nil"/>
              <w:left w:val="nil"/>
              <w:bottom w:val="nil"/>
              <w:right w:val="nil"/>
            </w:tcBorders>
            <w:shd w:val="clear" w:color="auto" w:fill="70AD47" w:themeFill="accent6"/>
            <w:vAlign w:val="center"/>
            <w:hideMark/>
            <w:tcPrChange w:id="7086" w:author="Alexis Handford" w:date="2020-01-27T11:06:00Z">
              <w:tcPr>
                <w:tcW w:w="2052" w:type="dxa"/>
                <w:tcBorders>
                  <w:top w:val="nil"/>
                  <w:left w:val="nil"/>
                  <w:bottom w:val="nil"/>
                  <w:right w:val="nil"/>
                </w:tcBorders>
                <w:shd w:val="clear" w:color="auto" w:fill="70AD47" w:themeFill="accent6"/>
                <w:hideMark/>
              </w:tcPr>
            </w:tcPrChange>
          </w:tcPr>
          <w:p w14:paraId="1BDF9C36" w14:textId="31C8647D" w:rsidR="003D5677" w:rsidDel="009A0C32" w:rsidRDefault="003D5677" w:rsidP="003D5677">
            <w:pPr>
              <w:rPr>
                <w:del w:id="7087" w:author="Salah Soliman" w:date="2020-01-31T16:21:00Z"/>
              </w:rPr>
            </w:pPr>
            <w:del w:id="7088" w:author="Salah Soliman" w:date="2020-01-31T16:21:00Z">
              <w:r w:rsidDel="009A0C32">
                <w:rPr>
                  <w:noProof/>
                </w:rPr>
                <w:drawing>
                  <wp:inline distT="0" distB="0" distL="0" distR="0" wp14:anchorId="58040651" wp14:editId="2D732A5E">
                    <wp:extent cx="1158240" cy="304800"/>
                    <wp:effectExtent l="0" t="0" r="381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158240" cy="304800"/>
                            </a:xfrm>
                            <a:prstGeom prst="rect">
                              <a:avLst/>
                            </a:prstGeom>
                            <a:noFill/>
                            <a:ln>
                              <a:noFill/>
                            </a:ln>
                          </pic:spPr>
                        </pic:pic>
                      </a:graphicData>
                    </a:graphic>
                  </wp:inline>
                </w:drawing>
              </w:r>
            </w:del>
          </w:p>
        </w:tc>
        <w:tc>
          <w:tcPr>
            <w:tcW w:w="3893" w:type="dxa"/>
            <w:gridSpan w:val="2"/>
            <w:tcBorders>
              <w:top w:val="nil"/>
              <w:left w:val="nil"/>
              <w:bottom w:val="nil"/>
              <w:right w:val="nil"/>
            </w:tcBorders>
            <w:shd w:val="clear" w:color="auto" w:fill="70AD47" w:themeFill="accent6"/>
            <w:vAlign w:val="center"/>
            <w:tcPrChange w:id="7089" w:author="Alexis Handford" w:date="2020-01-27T11:06:00Z">
              <w:tcPr>
                <w:tcW w:w="3893" w:type="dxa"/>
                <w:gridSpan w:val="2"/>
                <w:tcBorders>
                  <w:top w:val="nil"/>
                  <w:left w:val="nil"/>
                  <w:bottom w:val="nil"/>
                  <w:right w:val="nil"/>
                </w:tcBorders>
                <w:shd w:val="clear" w:color="auto" w:fill="70AD47" w:themeFill="accent6"/>
              </w:tcPr>
            </w:tcPrChange>
          </w:tcPr>
          <w:p w14:paraId="6C787DE9" w14:textId="6FC3DF5B" w:rsidR="003D5677" w:rsidDel="009A0C32" w:rsidRDefault="003D5677" w:rsidP="003D5677">
            <w:pPr>
              <w:rPr>
                <w:del w:id="7090" w:author="Salah Soliman" w:date="2020-01-31T16:21:00Z"/>
              </w:rPr>
            </w:pPr>
          </w:p>
        </w:tc>
        <w:tc>
          <w:tcPr>
            <w:tcW w:w="270" w:type="dxa"/>
            <w:tcBorders>
              <w:top w:val="nil"/>
              <w:left w:val="nil"/>
              <w:bottom w:val="nil"/>
              <w:right w:val="single" w:sz="4" w:space="0" w:color="5B9BD5" w:themeColor="accent5"/>
            </w:tcBorders>
            <w:shd w:val="clear" w:color="auto" w:fill="70AD47" w:themeFill="accent6"/>
            <w:tcPrChange w:id="7091" w:author="Alexis Handford" w:date="2020-01-27T11:06:00Z">
              <w:tcPr>
                <w:tcW w:w="270" w:type="dxa"/>
                <w:tcBorders>
                  <w:top w:val="nil"/>
                  <w:left w:val="nil"/>
                  <w:bottom w:val="nil"/>
                  <w:right w:val="single" w:sz="4" w:space="0" w:color="5B9BD5" w:themeColor="accent5"/>
                </w:tcBorders>
                <w:shd w:val="clear" w:color="auto" w:fill="70AD47" w:themeFill="accent6"/>
              </w:tcPr>
            </w:tcPrChange>
          </w:tcPr>
          <w:p w14:paraId="6583509F" w14:textId="485C9EFE" w:rsidR="003D5677" w:rsidDel="009A0C32" w:rsidRDefault="003D5677" w:rsidP="003D5677">
            <w:pPr>
              <w:rPr>
                <w:del w:id="7092" w:author="Salah Soliman" w:date="2020-01-31T16:21:00Z"/>
              </w:rPr>
            </w:pPr>
          </w:p>
        </w:tc>
      </w:tr>
      <w:tr w:rsidR="003D5677" w:rsidDel="009A0C32" w14:paraId="2548EE45" w14:textId="6BBC4305" w:rsidTr="3E89A3C7">
        <w:trPr>
          <w:cantSplit/>
          <w:trHeight w:val="420"/>
          <w:del w:id="7093" w:author="Salah Soliman" w:date="2020-01-31T16:21:00Z"/>
        </w:trPr>
        <w:tc>
          <w:tcPr>
            <w:tcW w:w="10440" w:type="dxa"/>
            <w:gridSpan w:val="7"/>
            <w:tcBorders>
              <w:top w:val="nil"/>
              <w:left w:val="single" w:sz="4" w:space="0" w:color="5B9BD5" w:themeColor="accent5"/>
              <w:bottom w:val="single" w:sz="4" w:space="0" w:color="5B9BD5" w:themeColor="accent5"/>
              <w:right w:val="single" w:sz="4" w:space="0" w:color="5B9BD5" w:themeColor="accent5"/>
            </w:tcBorders>
            <w:shd w:val="clear" w:color="auto" w:fill="70AD47" w:themeFill="accent6"/>
            <w:tcPrChange w:id="7094" w:author="Alexis Handford" w:date="2020-01-27T11:06:00Z">
              <w:tcPr>
                <w:tcW w:w="10440" w:type="dxa"/>
                <w:gridSpan w:val="7"/>
                <w:tcBorders>
                  <w:top w:val="nil"/>
                  <w:left w:val="single" w:sz="4" w:space="0" w:color="5B9BD5" w:themeColor="accent5"/>
                  <w:bottom w:val="single" w:sz="4" w:space="0" w:color="5B9BD5" w:themeColor="accent5"/>
                  <w:right w:val="single" w:sz="4" w:space="0" w:color="5B9BD5" w:themeColor="accent5"/>
                </w:tcBorders>
                <w:shd w:val="clear" w:color="auto" w:fill="70AD47" w:themeFill="accent6"/>
              </w:tcPr>
            </w:tcPrChange>
          </w:tcPr>
          <w:p w14:paraId="44EBCDF4" w14:textId="1FA72ED4" w:rsidR="003D5677" w:rsidDel="009A0C32" w:rsidRDefault="003D5677" w:rsidP="003D5677">
            <w:pPr>
              <w:pStyle w:val="Heading3"/>
              <w:outlineLvl w:val="2"/>
              <w:rPr>
                <w:del w:id="7095" w:author="Salah Soliman" w:date="2020-01-31T16:21:00Z"/>
              </w:rPr>
            </w:pPr>
          </w:p>
        </w:tc>
      </w:tr>
    </w:tbl>
    <w:p w14:paraId="79E9A4BB" w14:textId="30640603" w:rsidR="003D5677" w:rsidDel="009A0C32" w:rsidRDefault="003D5677" w:rsidP="003D5677">
      <w:pPr>
        <w:rPr>
          <w:del w:id="7096" w:author="Salah Soliman" w:date="2020-01-31T16:21:00Z"/>
          <w:color w:val="404040" w:themeColor="text1" w:themeTint="BF"/>
        </w:rPr>
      </w:pPr>
    </w:p>
    <w:tbl>
      <w:tblPr>
        <w:tblStyle w:val="TableGrid"/>
        <w:tblW w:w="10530" w:type="dxa"/>
        <w:tblBorders>
          <w:top w:val="single" w:sz="4" w:space="0" w:color="5B9BD5" w:themeColor="accent5"/>
          <w:left w:val="single" w:sz="4" w:space="0" w:color="5B9BD5" w:themeColor="accent5"/>
          <w:bottom w:val="single" w:sz="4" w:space="0" w:color="5B9BD5" w:themeColor="accent5"/>
          <w:right w:val="single" w:sz="4" w:space="0" w:color="5B9BD5" w:themeColor="accent5"/>
          <w:insideH w:val="none" w:sz="0" w:space="0" w:color="auto"/>
          <w:insideV w:val="none" w:sz="0" w:space="0" w:color="auto"/>
        </w:tblBorders>
        <w:tblLayout w:type="fixed"/>
        <w:tblCellMar>
          <w:left w:w="115" w:type="dxa"/>
          <w:right w:w="115" w:type="dxa"/>
        </w:tblCellMar>
        <w:tblLook w:val="04A0" w:firstRow="1" w:lastRow="0" w:firstColumn="1" w:lastColumn="0" w:noHBand="0" w:noVBand="1"/>
      </w:tblPr>
      <w:tblGrid>
        <w:gridCol w:w="265"/>
        <w:gridCol w:w="2521"/>
        <w:gridCol w:w="7474"/>
        <w:gridCol w:w="270"/>
      </w:tblGrid>
      <w:tr w:rsidR="003D5677" w:rsidDel="009A0C32" w14:paraId="7AA495B3" w14:textId="75DA4645" w:rsidTr="003D5677">
        <w:trPr>
          <w:trHeight w:val="107"/>
          <w:del w:id="7097" w:author="Salah Soliman" w:date="2020-01-31T16:21:00Z"/>
        </w:trPr>
        <w:tc>
          <w:tcPr>
            <w:tcW w:w="265" w:type="dxa"/>
            <w:tcBorders>
              <w:top w:val="single" w:sz="4" w:space="0" w:color="5B9BD5" w:themeColor="accent5"/>
              <w:left w:val="single" w:sz="4" w:space="0" w:color="5B9BD5" w:themeColor="accent5"/>
              <w:bottom w:val="nil"/>
              <w:right w:val="nil"/>
            </w:tcBorders>
            <w:shd w:val="clear" w:color="auto" w:fill="70AD47" w:themeFill="accent6"/>
          </w:tcPr>
          <w:p w14:paraId="136187B5" w14:textId="084769D9" w:rsidR="003D5677" w:rsidDel="009A0C32" w:rsidRDefault="003D5677" w:rsidP="003D5677">
            <w:pPr>
              <w:rPr>
                <w:del w:id="7098" w:author="Salah Soliman" w:date="2020-01-31T16:21:00Z"/>
              </w:rPr>
            </w:pPr>
          </w:p>
        </w:tc>
        <w:tc>
          <w:tcPr>
            <w:tcW w:w="2520" w:type="dxa"/>
            <w:tcBorders>
              <w:top w:val="single" w:sz="4" w:space="0" w:color="5B9BD5" w:themeColor="accent5"/>
              <w:left w:val="nil"/>
              <w:bottom w:val="nil"/>
              <w:right w:val="nil"/>
            </w:tcBorders>
            <w:shd w:val="clear" w:color="auto" w:fill="70AD47" w:themeFill="accent6"/>
          </w:tcPr>
          <w:p w14:paraId="1F9FE247" w14:textId="36B46B9F" w:rsidR="003D5677" w:rsidDel="009A0C32" w:rsidRDefault="003D5677" w:rsidP="003D5677">
            <w:pPr>
              <w:rPr>
                <w:del w:id="7099" w:author="Salah Soliman" w:date="2020-01-31T16:21:00Z"/>
              </w:rPr>
            </w:pPr>
          </w:p>
        </w:tc>
        <w:tc>
          <w:tcPr>
            <w:tcW w:w="7470" w:type="dxa"/>
            <w:tcBorders>
              <w:top w:val="single" w:sz="4" w:space="0" w:color="5B9BD5" w:themeColor="accent5"/>
              <w:left w:val="nil"/>
              <w:bottom w:val="nil"/>
              <w:right w:val="nil"/>
            </w:tcBorders>
            <w:shd w:val="clear" w:color="auto" w:fill="70AD47" w:themeFill="accent6"/>
            <w:hideMark/>
          </w:tcPr>
          <w:p w14:paraId="53B8881F" w14:textId="62A59CDF" w:rsidR="003D5677" w:rsidDel="009A0C32" w:rsidRDefault="003D5677" w:rsidP="003D5677">
            <w:pPr>
              <w:jc w:val="right"/>
              <w:rPr>
                <w:del w:id="7100" w:author="Salah Soliman" w:date="2020-01-31T16:21:00Z"/>
                <w:color w:val="78C800"/>
              </w:rPr>
            </w:pPr>
            <w:del w:id="7101" w:author="Salah Soliman" w:date="2020-01-31T16:21:00Z">
              <w:r w:rsidDel="009A0C32">
                <w:rPr>
                  <w:rFonts w:ascii="FontAwesome" w:hAnsi="FontAwesome"/>
                  <w:color w:val="78C800"/>
                </w:rPr>
                <w:sym w:font="FontAwesome" w:char="F058"/>
              </w:r>
              <w:r w:rsidDel="009A0C32">
                <w:rPr>
                  <w:color w:val="78C800"/>
                </w:rPr>
                <w:delText xml:space="preserve"> Correct</w:delText>
              </w:r>
            </w:del>
          </w:p>
        </w:tc>
        <w:tc>
          <w:tcPr>
            <w:tcW w:w="270" w:type="dxa"/>
            <w:tcBorders>
              <w:top w:val="single" w:sz="4" w:space="0" w:color="5B9BD5" w:themeColor="accent5"/>
              <w:left w:val="nil"/>
              <w:bottom w:val="nil"/>
              <w:right w:val="single" w:sz="4" w:space="0" w:color="5B9BD5" w:themeColor="accent5"/>
            </w:tcBorders>
            <w:shd w:val="clear" w:color="auto" w:fill="70AD47" w:themeFill="accent6"/>
          </w:tcPr>
          <w:p w14:paraId="694AEE4B" w14:textId="067FF4AD" w:rsidR="003D5677" w:rsidDel="009A0C32" w:rsidRDefault="003D5677" w:rsidP="003D5677">
            <w:pPr>
              <w:rPr>
                <w:del w:id="7102" w:author="Salah Soliman" w:date="2020-01-31T16:21:00Z"/>
                <w:color w:val="404040" w:themeColor="text1" w:themeTint="BF"/>
              </w:rPr>
            </w:pPr>
          </w:p>
        </w:tc>
      </w:tr>
      <w:tr w:rsidR="003D5677" w:rsidDel="009A0C32" w14:paraId="437F18D1" w14:textId="28E1A85E" w:rsidTr="003D5677">
        <w:trPr>
          <w:del w:id="7103" w:author="Salah Soliman" w:date="2020-01-31T16:21:00Z"/>
        </w:trPr>
        <w:tc>
          <w:tcPr>
            <w:tcW w:w="265" w:type="dxa"/>
            <w:tcBorders>
              <w:top w:val="nil"/>
              <w:left w:val="single" w:sz="4" w:space="0" w:color="5B9BD5" w:themeColor="accent5"/>
              <w:bottom w:val="nil"/>
              <w:right w:val="nil"/>
            </w:tcBorders>
            <w:shd w:val="clear" w:color="auto" w:fill="70AD47" w:themeFill="accent6"/>
          </w:tcPr>
          <w:p w14:paraId="170FE7CB" w14:textId="51C6B276" w:rsidR="003D5677" w:rsidDel="009A0C32" w:rsidRDefault="003D5677" w:rsidP="003D5677">
            <w:pPr>
              <w:rPr>
                <w:del w:id="7104" w:author="Salah Soliman" w:date="2020-01-31T16:21:00Z"/>
              </w:rPr>
            </w:pPr>
          </w:p>
        </w:tc>
        <w:tc>
          <w:tcPr>
            <w:tcW w:w="2520" w:type="dxa"/>
            <w:tcBorders>
              <w:top w:val="nil"/>
              <w:left w:val="nil"/>
              <w:bottom w:val="nil"/>
              <w:right w:val="nil"/>
            </w:tcBorders>
            <w:shd w:val="clear" w:color="auto" w:fill="78C800"/>
            <w:hideMark/>
          </w:tcPr>
          <w:p w14:paraId="583C22A6" w14:textId="32FA8E7F" w:rsidR="003D5677" w:rsidDel="009A0C32" w:rsidRDefault="003D5677" w:rsidP="003D5677">
            <w:pPr>
              <w:rPr>
                <w:del w:id="7105" w:author="Salah Soliman" w:date="2020-01-31T16:21:00Z"/>
                <w:rFonts w:asciiTheme="majorHAnsi" w:hAnsiTheme="majorHAnsi" w:cstheme="majorHAnsi"/>
                <w:color w:val="FFFFFF" w:themeColor="background1"/>
              </w:rPr>
            </w:pPr>
            <w:del w:id="7106" w:author="Salah Soliman" w:date="2020-01-31T16:21:00Z">
              <w:r w:rsidDel="009A0C32">
                <w:rPr>
                  <w:rFonts w:asciiTheme="majorHAnsi" w:hAnsiTheme="majorHAnsi" w:cstheme="majorHAnsi"/>
                  <w:color w:val="FFFFFF" w:themeColor="background1"/>
                </w:rPr>
                <w:delText>Explanation</w:delText>
              </w:r>
            </w:del>
          </w:p>
        </w:tc>
        <w:tc>
          <w:tcPr>
            <w:tcW w:w="7470" w:type="dxa"/>
            <w:tcBorders>
              <w:top w:val="nil"/>
              <w:left w:val="nil"/>
              <w:bottom w:val="nil"/>
              <w:right w:val="nil"/>
            </w:tcBorders>
            <w:shd w:val="clear" w:color="auto" w:fill="70AD47" w:themeFill="accent6"/>
          </w:tcPr>
          <w:p w14:paraId="160A1439" w14:textId="51395B0D" w:rsidR="003D5677" w:rsidDel="009A0C32" w:rsidRDefault="003D5677" w:rsidP="003D5677">
            <w:pPr>
              <w:rPr>
                <w:del w:id="7107" w:author="Salah Soliman" w:date="2020-01-31T16:21:00Z"/>
                <w:color w:val="404040" w:themeColor="text1" w:themeTint="BF"/>
              </w:rPr>
            </w:pPr>
          </w:p>
        </w:tc>
        <w:tc>
          <w:tcPr>
            <w:tcW w:w="270" w:type="dxa"/>
            <w:tcBorders>
              <w:top w:val="nil"/>
              <w:left w:val="nil"/>
              <w:bottom w:val="nil"/>
              <w:right w:val="single" w:sz="4" w:space="0" w:color="5B9BD5" w:themeColor="accent5"/>
            </w:tcBorders>
            <w:shd w:val="clear" w:color="auto" w:fill="70AD47" w:themeFill="accent6"/>
          </w:tcPr>
          <w:p w14:paraId="1BB680FD" w14:textId="2066F56A" w:rsidR="003D5677" w:rsidDel="009A0C32" w:rsidRDefault="003D5677" w:rsidP="003D5677">
            <w:pPr>
              <w:rPr>
                <w:del w:id="7108" w:author="Salah Soliman" w:date="2020-01-31T16:21:00Z"/>
              </w:rPr>
            </w:pPr>
          </w:p>
        </w:tc>
      </w:tr>
      <w:tr w:rsidR="003D5677" w:rsidDel="009A0C32" w14:paraId="0F8AEC5E" w14:textId="0753B85C" w:rsidTr="003D5677">
        <w:trPr>
          <w:del w:id="7109" w:author="Salah Soliman" w:date="2020-01-31T16:21:00Z"/>
        </w:trPr>
        <w:tc>
          <w:tcPr>
            <w:tcW w:w="265" w:type="dxa"/>
            <w:tcBorders>
              <w:top w:val="nil"/>
              <w:left w:val="single" w:sz="4" w:space="0" w:color="5B9BD5" w:themeColor="accent5"/>
              <w:bottom w:val="nil"/>
              <w:right w:val="nil"/>
            </w:tcBorders>
            <w:shd w:val="clear" w:color="auto" w:fill="70AD47" w:themeFill="accent6"/>
          </w:tcPr>
          <w:p w14:paraId="7DE7D886" w14:textId="7404F536" w:rsidR="003D5677" w:rsidDel="009A0C32" w:rsidRDefault="003D5677" w:rsidP="003D5677">
            <w:pPr>
              <w:pStyle w:val="NoSpacing"/>
              <w:rPr>
                <w:del w:id="7110" w:author="Salah Soliman" w:date="2020-01-31T16:21:00Z"/>
                <w:sz w:val="16"/>
                <w:szCs w:val="16"/>
              </w:rPr>
            </w:pPr>
          </w:p>
        </w:tc>
        <w:tc>
          <w:tcPr>
            <w:tcW w:w="2520" w:type="dxa"/>
            <w:tcBorders>
              <w:top w:val="nil"/>
              <w:left w:val="nil"/>
              <w:bottom w:val="single" w:sz="4" w:space="0" w:color="CCFFCC"/>
              <w:right w:val="nil"/>
            </w:tcBorders>
            <w:shd w:val="clear" w:color="auto" w:fill="78C800"/>
          </w:tcPr>
          <w:p w14:paraId="426A7B46" w14:textId="7D401B5D" w:rsidR="003D5677" w:rsidDel="009A0C32" w:rsidRDefault="003D5677" w:rsidP="003D5677">
            <w:pPr>
              <w:pStyle w:val="NoSpacing"/>
              <w:rPr>
                <w:del w:id="7111" w:author="Salah Soliman" w:date="2020-01-31T16:21:00Z"/>
                <w:sz w:val="16"/>
                <w:szCs w:val="16"/>
              </w:rPr>
            </w:pPr>
          </w:p>
        </w:tc>
        <w:tc>
          <w:tcPr>
            <w:tcW w:w="7470" w:type="dxa"/>
            <w:tcBorders>
              <w:top w:val="nil"/>
              <w:left w:val="nil"/>
              <w:bottom w:val="single" w:sz="4" w:space="0" w:color="CCFFCC"/>
              <w:right w:val="nil"/>
            </w:tcBorders>
            <w:shd w:val="clear" w:color="auto" w:fill="78C800"/>
          </w:tcPr>
          <w:p w14:paraId="0A080A2B" w14:textId="1F66BDA4" w:rsidR="003D5677" w:rsidDel="009A0C32" w:rsidRDefault="003D5677" w:rsidP="003D5677">
            <w:pPr>
              <w:pStyle w:val="NoSpacing"/>
              <w:rPr>
                <w:del w:id="7112" w:author="Salah Soliman" w:date="2020-01-31T16:21:00Z"/>
                <w:sz w:val="16"/>
                <w:szCs w:val="16"/>
              </w:rPr>
            </w:pPr>
          </w:p>
        </w:tc>
        <w:tc>
          <w:tcPr>
            <w:tcW w:w="270" w:type="dxa"/>
            <w:tcBorders>
              <w:top w:val="nil"/>
              <w:left w:val="nil"/>
              <w:bottom w:val="nil"/>
              <w:right w:val="single" w:sz="4" w:space="0" w:color="5B9BD5" w:themeColor="accent5"/>
            </w:tcBorders>
            <w:shd w:val="clear" w:color="auto" w:fill="70AD47" w:themeFill="accent6"/>
          </w:tcPr>
          <w:p w14:paraId="717AD003" w14:textId="438603FC" w:rsidR="003D5677" w:rsidDel="009A0C32" w:rsidRDefault="003D5677" w:rsidP="003D5677">
            <w:pPr>
              <w:pStyle w:val="NoSpacing"/>
              <w:rPr>
                <w:del w:id="7113" w:author="Salah Soliman" w:date="2020-01-31T16:21:00Z"/>
                <w:sz w:val="16"/>
                <w:szCs w:val="16"/>
              </w:rPr>
            </w:pPr>
          </w:p>
        </w:tc>
      </w:tr>
      <w:tr w:rsidR="003D5677" w:rsidDel="009A0C32" w14:paraId="6D100D37" w14:textId="59C882B2" w:rsidTr="003D5677">
        <w:trPr>
          <w:trHeight w:val="60"/>
          <w:del w:id="7114" w:author="Salah Soliman" w:date="2020-01-31T16:21:00Z"/>
        </w:trPr>
        <w:tc>
          <w:tcPr>
            <w:tcW w:w="265" w:type="dxa"/>
            <w:tcBorders>
              <w:top w:val="nil"/>
              <w:left w:val="single" w:sz="4" w:space="0" w:color="5B9BD5" w:themeColor="accent5"/>
              <w:bottom w:val="nil"/>
              <w:right w:val="single" w:sz="4" w:space="0" w:color="CCFFCC"/>
            </w:tcBorders>
            <w:shd w:val="clear" w:color="auto" w:fill="70AD47" w:themeFill="accent6"/>
          </w:tcPr>
          <w:p w14:paraId="5F9A8D91" w14:textId="31D464C9" w:rsidR="003D5677" w:rsidDel="009A0C32" w:rsidRDefault="003D5677" w:rsidP="003D5677">
            <w:pPr>
              <w:rPr>
                <w:del w:id="7115" w:author="Salah Soliman" w:date="2020-01-31T16:21:00Z"/>
              </w:rPr>
            </w:pPr>
          </w:p>
        </w:tc>
        <w:tc>
          <w:tcPr>
            <w:tcW w:w="9990" w:type="dxa"/>
            <w:gridSpan w:val="2"/>
            <w:tcBorders>
              <w:top w:val="single" w:sz="4" w:space="0" w:color="CCFFCC"/>
              <w:left w:val="single" w:sz="4" w:space="0" w:color="CCFFCC"/>
              <w:bottom w:val="single" w:sz="4" w:space="0" w:color="CCFFCC"/>
              <w:right w:val="single" w:sz="4" w:space="0" w:color="CCFFCC"/>
            </w:tcBorders>
            <w:shd w:val="clear" w:color="auto" w:fill="F3FFF3"/>
            <w:hideMark/>
          </w:tcPr>
          <w:p w14:paraId="4735CF17" w14:textId="6022B447" w:rsidR="003D5677" w:rsidDel="009A0C32" w:rsidRDefault="003D5677" w:rsidP="003D5677">
            <w:pPr>
              <w:rPr>
                <w:del w:id="7116" w:author="Salah Soliman" w:date="2020-01-31T16:21:00Z"/>
                <w:color w:val="7F7F7F" w:themeColor="text1" w:themeTint="80"/>
              </w:rPr>
            </w:pPr>
            <w:del w:id="7117" w:author="Salah Soliman" w:date="2020-01-31T16:21:00Z">
              <w:r w:rsidDel="009A0C32">
                <w:rPr>
                  <w:color w:val="7F7F7F" w:themeColor="text1" w:themeTint="80"/>
                </w:rPr>
                <w:delText xml:space="preserve">Great! The mode of the given dataset is the 2. </w:delText>
              </w:r>
            </w:del>
          </w:p>
        </w:tc>
        <w:tc>
          <w:tcPr>
            <w:tcW w:w="270" w:type="dxa"/>
            <w:tcBorders>
              <w:top w:val="nil"/>
              <w:left w:val="single" w:sz="4" w:space="0" w:color="CCFFCC"/>
              <w:bottom w:val="nil"/>
              <w:right w:val="single" w:sz="4" w:space="0" w:color="5B9BD5" w:themeColor="accent5"/>
            </w:tcBorders>
            <w:shd w:val="clear" w:color="auto" w:fill="70AD47" w:themeFill="accent6"/>
          </w:tcPr>
          <w:p w14:paraId="76566FE8" w14:textId="2E6AFF15" w:rsidR="003D5677" w:rsidDel="009A0C32" w:rsidRDefault="003D5677" w:rsidP="003D5677">
            <w:pPr>
              <w:rPr>
                <w:del w:id="7118" w:author="Salah Soliman" w:date="2020-01-31T16:21:00Z"/>
                <w:color w:val="404040" w:themeColor="text1" w:themeTint="BF"/>
              </w:rPr>
            </w:pPr>
          </w:p>
        </w:tc>
      </w:tr>
      <w:tr w:rsidR="003D5677" w:rsidDel="009A0C32" w14:paraId="6A9CF38F" w14:textId="3DE217A9" w:rsidTr="003D5677">
        <w:trPr>
          <w:del w:id="7119" w:author="Salah Soliman" w:date="2020-01-31T16:21:00Z"/>
        </w:trPr>
        <w:tc>
          <w:tcPr>
            <w:tcW w:w="265" w:type="dxa"/>
            <w:tcBorders>
              <w:top w:val="nil"/>
              <w:left w:val="single" w:sz="4" w:space="0" w:color="5B9BD5" w:themeColor="accent5"/>
              <w:bottom w:val="single" w:sz="4" w:space="0" w:color="5B9BD5" w:themeColor="accent5"/>
              <w:right w:val="nil"/>
            </w:tcBorders>
            <w:shd w:val="clear" w:color="auto" w:fill="70AD47" w:themeFill="accent6"/>
          </w:tcPr>
          <w:p w14:paraId="1BD7F397" w14:textId="7C4ADE19" w:rsidR="003D5677" w:rsidDel="009A0C32" w:rsidRDefault="003D5677" w:rsidP="003D5677">
            <w:pPr>
              <w:pStyle w:val="NoSpacing"/>
              <w:rPr>
                <w:del w:id="7120" w:author="Salah Soliman" w:date="2020-01-31T16:21:00Z"/>
                <w:sz w:val="16"/>
                <w:szCs w:val="16"/>
              </w:rPr>
            </w:pPr>
          </w:p>
        </w:tc>
        <w:tc>
          <w:tcPr>
            <w:tcW w:w="2520" w:type="dxa"/>
            <w:tcBorders>
              <w:top w:val="single" w:sz="4" w:space="0" w:color="CCFFCC"/>
              <w:left w:val="nil"/>
              <w:bottom w:val="single" w:sz="4" w:space="0" w:color="5B9BD5" w:themeColor="accent5"/>
              <w:right w:val="nil"/>
            </w:tcBorders>
            <w:shd w:val="clear" w:color="auto" w:fill="70AD47" w:themeFill="accent6"/>
          </w:tcPr>
          <w:p w14:paraId="46A89E07" w14:textId="5F375373" w:rsidR="003D5677" w:rsidDel="009A0C32" w:rsidRDefault="003D5677" w:rsidP="003D5677">
            <w:pPr>
              <w:pStyle w:val="NoSpacing"/>
              <w:rPr>
                <w:del w:id="7121" w:author="Salah Soliman" w:date="2020-01-31T16:21:00Z"/>
                <w:sz w:val="16"/>
                <w:szCs w:val="16"/>
              </w:rPr>
            </w:pPr>
          </w:p>
        </w:tc>
        <w:tc>
          <w:tcPr>
            <w:tcW w:w="7470" w:type="dxa"/>
            <w:tcBorders>
              <w:top w:val="single" w:sz="4" w:space="0" w:color="CCFFCC"/>
              <w:left w:val="nil"/>
              <w:bottom w:val="single" w:sz="4" w:space="0" w:color="5B9BD5" w:themeColor="accent5"/>
              <w:right w:val="nil"/>
            </w:tcBorders>
            <w:shd w:val="clear" w:color="auto" w:fill="70AD47" w:themeFill="accent6"/>
          </w:tcPr>
          <w:p w14:paraId="4DC358E5" w14:textId="6889520B" w:rsidR="003D5677" w:rsidDel="009A0C32" w:rsidRDefault="003D5677" w:rsidP="003D5677">
            <w:pPr>
              <w:pStyle w:val="NoSpacing"/>
              <w:rPr>
                <w:del w:id="7122" w:author="Salah Soliman" w:date="2020-01-31T16:21:00Z"/>
                <w:sz w:val="16"/>
                <w:szCs w:val="16"/>
              </w:rPr>
            </w:pPr>
          </w:p>
        </w:tc>
        <w:tc>
          <w:tcPr>
            <w:tcW w:w="270" w:type="dxa"/>
            <w:tcBorders>
              <w:top w:val="nil"/>
              <w:left w:val="nil"/>
              <w:bottom w:val="single" w:sz="4" w:space="0" w:color="5B9BD5" w:themeColor="accent5"/>
              <w:right w:val="single" w:sz="4" w:space="0" w:color="5B9BD5" w:themeColor="accent5"/>
            </w:tcBorders>
            <w:shd w:val="clear" w:color="auto" w:fill="70AD47" w:themeFill="accent6"/>
          </w:tcPr>
          <w:p w14:paraId="5A3627AD" w14:textId="771D6614" w:rsidR="003D5677" w:rsidDel="009A0C32" w:rsidRDefault="003D5677" w:rsidP="003D5677">
            <w:pPr>
              <w:pStyle w:val="NoSpacing"/>
              <w:rPr>
                <w:del w:id="7123" w:author="Salah Soliman" w:date="2020-01-31T16:21:00Z"/>
                <w:sz w:val="16"/>
                <w:szCs w:val="16"/>
              </w:rPr>
            </w:pPr>
          </w:p>
        </w:tc>
      </w:tr>
    </w:tbl>
    <w:p w14:paraId="22389B61" w14:textId="25B274C1" w:rsidR="003D5677" w:rsidDel="009A0C32" w:rsidRDefault="003D5677" w:rsidP="003D5677">
      <w:pPr>
        <w:pStyle w:val="NoSpacing"/>
        <w:rPr>
          <w:del w:id="7124" w:author="Salah Soliman" w:date="2020-01-31T16:21:00Z"/>
        </w:rPr>
      </w:pPr>
    </w:p>
    <w:tbl>
      <w:tblPr>
        <w:tblStyle w:val="TableGrid"/>
        <w:tblW w:w="10530" w:type="dxa"/>
        <w:tblBorders>
          <w:top w:val="single" w:sz="4" w:space="0" w:color="5B9BD5" w:themeColor="accent5"/>
          <w:left w:val="single" w:sz="4" w:space="0" w:color="5B9BD5" w:themeColor="accent5"/>
          <w:bottom w:val="single" w:sz="4" w:space="0" w:color="5B9BD5" w:themeColor="accent5"/>
          <w:right w:val="single" w:sz="4" w:space="0" w:color="5B9BD5" w:themeColor="accent5"/>
          <w:insideH w:val="none" w:sz="0" w:space="0" w:color="auto"/>
          <w:insideV w:val="none" w:sz="0" w:space="0" w:color="auto"/>
        </w:tblBorders>
        <w:tblLayout w:type="fixed"/>
        <w:tblCellMar>
          <w:left w:w="115" w:type="dxa"/>
          <w:right w:w="115" w:type="dxa"/>
        </w:tblCellMar>
        <w:tblLook w:val="04A0" w:firstRow="1" w:lastRow="0" w:firstColumn="1" w:lastColumn="0" w:noHBand="0" w:noVBand="1"/>
      </w:tblPr>
      <w:tblGrid>
        <w:gridCol w:w="265"/>
        <w:gridCol w:w="2521"/>
        <w:gridCol w:w="7474"/>
        <w:gridCol w:w="270"/>
      </w:tblGrid>
      <w:tr w:rsidR="003D5677" w:rsidDel="009A0C32" w14:paraId="5D42D02F" w14:textId="07B43E53" w:rsidTr="003D5677">
        <w:trPr>
          <w:trHeight w:val="107"/>
          <w:del w:id="7125" w:author="Salah Soliman" w:date="2020-01-31T16:21:00Z"/>
        </w:trPr>
        <w:tc>
          <w:tcPr>
            <w:tcW w:w="265" w:type="dxa"/>
            <w:tcBorders>
              <w:top w:val="single" w:sz="4" w:space="0" w:color="5B9BD5" w:themeColor="accent5"/>
              <w:left w:val="single" w:sz="4" w:space="0" w:color="5B9BD5" w:themeColor="accent5"/>
              <w:bottom w:val="nil"/>
              <w:right w:val="nil"/>
            </w:tcBorders>
            <w:shd w:val="clear" w:color="auto" w:fill="70AD47" w:themeFill="accent6"/>
          </w:tcPr>
          <w:p w14:paraId="70AD9753" w14:textId="4A35D918" w:rsidR="003D5677" w:rsidDel="009A0C32" w:rsidRDefault="003D5677" w:rsidP="003D5677">
            <w:pPr>
              <w:rPr>
                <w:del w:id="7126" w:author="Salah Soliman" w:date="2020-01-31T16:21:00Z"/>
              </w:rPr>
            </w:pPr>
          </w:p>
        </w:tc>
        <w:tc>
          <w:tcPr>
            <w:tcW w:w="2520" w:type="dxa"/>
            <w:tcBorders>
              <w:top w:val="single" w:sz="4" w:space="0" w:color="5B9BD5" w:themeColor="accent5"/>
              <w:left w:val="nil"/>
              <w:bottom w:val="nil"/>
              <w:right w:val="nil"/>
            </w:tcBorders>
            <w:shd w:val="clear" w:color="auto" w:fill="70AD47" w:themeFill="accent6"/>
          </w:tcPr>
          <w:p w14:paraId="4E93491B" w14:textId="0ED6446A" w:rsidR="003D5677" w:rsidDel="009A0C32" w:rsidRDefault="003D5677" w:rsidP="003D5677">
            <w:pPr>
              <w:rPr>
                <w:del w:id="7127" w:author="Salah Soliman" w:date="2020-01-31T16:21:00Z"/>
              </w:rPr>
            </w:pPr>
          </w:p>
        </w:tc>
        <w:tc>
          <w:tcPr>
            <w:tcW w:w="7470" w:type="dxa"/>
            <w:tcBorders>
              <w:top w:val="single" w:sz="4" w:space="0" w:color="5B9BD5" w:themeColor="accent5"/>
              <w:left w:val="nil"/>
              <w:bottom w:val="nil"/>
              <w:right w:val="nil"/>
            </w:tcBorders>
            <w:shd w:val="clear" w:color="auto" w:fill="70AD47" w:themeFill="accent6"/>
            <w:hideMark/>
          </w:tcPr>
          <w:p w14:paraId="036877B0" w14:textId="2C9C30E1" w:rsidR="003D5677" w:rsidDel="009A0C32" w:rsidRDefault="003D5677" w:rsidP="003D5677">
            <w:pPr>
              <w:jc w:val="right"/>
              <w:rPr>
                <w:del w:id="7128" w:author="Salah Soliman" w:date="2020-01-31T16:21:00Z"/>
                <w:color w:val="78C800"/>
              </w:rPr>
            </w:pPr>
            <w:del w:id="7129" w:author="Salah Soliman" w:date="2020-01-31T16:21:00Z">
              <w:r w:rsidDel="009A0C32">
                <w:rPr>
                  <w:rFonts w:ascii="FontAwesome" w:hAnsi="FontAwesome"/>
                  <w:color w:val="FF4B4B"/>
                </w:rPr>
                <w:sym w:font="FontAwesome" w:char="F057"/>
              </w:r>
              <w:r w:rsidDel="009A0C32">
                <w:rPr>
                  <w:color w:val="FF4B4B"/>
                </w:rPr>
                <w:delText xml:space="preserve"> That’s Incorrect</w:delText>
              </w:r>
            </w:del>
          </w:p>
        </w:tc>
        <w:tc>
          <w:tcPr>
            <w:tcW w:w="270" w:type="dxa"/>
            <w:tcBorders>
              <w:top w:val="single" w:sz="4" w:space="0" w:color="5B9BD5" w:themeColor="accent5"/>
              <w:left w:val="nil"/>
              <w:bottom w:val="nil"/>
              <w:right w:val="single" w:sz="4" w:space="0" w:color="5B9BD5" w:themeColor="accent5"/>
            </w:tcBorders>
            <w:shd w:val="clear" w:color="auto" w:fill="70AD47" w:themeFill="accent6"/>
          </w:tcPr>
          <w:p w14:paraId="59C45D79" w14:textId="7F0BEDF1" w:rsidR="003D5677" w:rsidDel="009A0C32" w:rsidRDefault="003D5677" w:rsidP="003D5677">
            <w:pPr>
              <w:rPr>
                <w:del w:id="7130" w:author="Salah Soliman" w:date="2020-01-31T16:21:00Z"/>
                <w:color w:val="404040" w:themeColor="text1" w:themeTint="BF"/>
              </w:rPr>
            </w:pPr>
          </w:p>
        </w:tc>
      </w:tr>
      <w:tr w:rsidR="003D5677" w:rsidDel="009A0C32" w14:paraId="4811AFA5" w14:textId="7F4D7378" w:rsidTr="003D5677">
        <w:trPr>
          <w:del w:id="7131" w:author="Salah Soliman" w:date="2020-01-31T16:21:00Z"/>
        </w:trPr>
        <w:tc>
          <w:tcPr>
            <w:tcW w:w="265" w:type="dxa"/>
            <w:tcBorders>
              <w:top w:val="nil"/>
              <w:left w:val="single" w:sz="4" w:space="0" w:color="5B9BD5" w:themeColor="accent5"/>
              <w:bottom w:val="nil"/>
              <w:right w:val="nil"/>
            </w:tcBorders>
            <w:shd w:val="clear" w:color="auto" w:fill="70AD47" w:themeFill="accent6"/>
          </w:tcPr>
          <w:p w14:paraId="6739841F" w14:textId="28C7AEBA" w:rsidR="003D5677" w:rsidDel="009A0C32" w:rsidRDefault="003D5677" w:rsidP="003D5677">
            <w:pPr>
              <w:rPr>
                <w:del w:id="7132" w:author="Salah Soliman" w:date="2020-01-31T16:21:00Z"/>
              </w:rPr>
            </w:pPr>
          </w:p>
        </w:tc>
        <w:tc>
          <w:tcPr>
            <w:tcW w:w="2520" w:type="dxa"/>
            <w:tcBorders>
              <w:top w:val="nil"/>
              <w:left w:val="nil"/>
              <w:bottom w:val="nil"/>
              <w:right w:val="nil"/>
            </w:tcBorders>
            <w:shd w:val="clear" w:color="auto" w:fill="FF4B4B"/>
            <w:hideMark/>
          </w:tcPr>
          <w:p w14:paraId="248E8C6E" w14:textId="5A91A188" w:rsidR="003D5677" w:rsidDel="009A0C32" w:rsidRDefault="003D5677" w:rsidP="003D5677">
            <w:pPr>
              <w:rPr>
                <w:del w:id="7133" w:author="Salah Soliman" w:date="2020-01-31T16:21:00Z"/>
                <w:rFonts w:asciiTheme="majorHAnsi" w:hAnsiTheme="majorHAnsi" w:cstheme="majorHAnsi"/>
                <w:color w:val="FFFFFF" w:themeColor="background1"/>
              </w:rPr>
            </w:pPr>
            <w:del w:id="7134" w:author="Salah Soliman" w:date="2020-01-31T16:21:00Z">
              <w:r w:rsidDel="009A0C32">
                <w:rPr>
                  <w:rFonts w:asciiTheme="majorHAnsi" w:hAnsiTheme="majorHAnsi" w:cstheme="majorHAnsi"/>
                  <w:color w:val="FFFFFF" w:themeColor="background1"/>
                </w:rPr>
                <w:delText>Explanation</w:delText>
              </w:r>
            </w:del>
          </w:p>
        </w:tc>
        <w:tc>
          <w:tcPr>
            <w:tcW w:w="7470" w:type="dxa"/>
            <w:tcBorders>
              <w:top w:val="nil"/>
              <w:left w:val="nil"/>
              <w:bottom w:val="nil"/>
              <w:right w:val="nil"/>
            </w:tcBorders>
            <w:shd w:val="clear" w:color="auto" w:fill="70AD47" w:themeFill="accent6"/>
          </w:tcPr>
          <w:p w14:paraId="0BAE1269" w14:textId="1FEEC73C" w:rsidR="003D5677" w:rsidDel="009A0C32" w:rsidRDefault="003D5677" w:rsidP="003D5677">
            <w:pPr>
              <w:rPr>
                <w:del w:id="7135" w:author="Salah Soliman" w:date="2020-01-31T16:21:00Z"/>
                <w:color w:val="404040" w:themeColor="text1" w:themeTint="BF"/>
              </w:rPr>
            </w:pPr>
          </w:p>
        </w:tc>
        <w:tc>
          <w:tcPr>
            <w:tcW w:w="270" w:type="dxa"/>
            <w:tcBorders>
              <w:top w:val="nil"/>
              <w:left w:val="nil"/>
              <w:bottom w:val="nil"/>
              <w:right w:val="single" w:sz="4" w:space="0" w:color="5B9BD5" w:themeColor="accent5"/>
            </w:tcBorders>
            <w:shd w:val="clear" w:color="auto" w:fill="70AD47" w:themeFill="accent6"/>
          </w:tcPr>
          <w:p w14:paraId="3004ED55" w14:textId="265E00B2" w:rsidR="003D5677" w:rsidDel="009A0C32" w:rsidRDefault="003D5677" w:rsidP="003D5677">
            <w:pPr>
              <w:rPr>
                <w:del w:id="7136" w:author="Salah Soliman" w:date="2020-01-31T16:21:00Z"/>
              </w:rPr>
            </w:pPr>
          </w:p>
        </w:tc>
      </w:tr>
      <w:tr w:rsidR="003D5677" w:rsidDel="009A0C32" w14:paraId="71707F71" w14:textId="7E2593EF" w:rsidTr="003D5677">
        <w:trPr>
          <w:del w:id="7137" w:author="Salah Soliman" w:date="2020-01-31T16:21:00Z"/>
        </w:trPr>
        <w:tc>
          <w:tcPr>
            <w:tcW w:w="265" w:type="dxa"/>
            <w:tcBorders>
              <w:top w:val="nil"/>
              <w:left w:val="single" w:sz="4" w:space="0" w:color="5B9BD5" w:themeColor="accent5"/>
              <w:bottom w:val="nil"/>
              <w:right w:val="nil"/>
            </w:tcBorders>
            <w:shd w:val="clear" w:color="auto" w:fill="70AD47" w:themeFill="accent6"/>
          </w:tcPr>
          <w:p w14:paraId="698C17A5" w14:textId="5953B562" w:rsidR="003D5677" w:rsidDel="009A0C32" w:rsidRDefault="003D5677" w:rsidP="003D5677">
            <w:pPr>
              <w:pStyle w:val="NoSpacing"/>
              <w:rPr>
                <w:del w:id="7138" w:author="Salah Soliman" w:date="2020-01-31T16:21:00Z"/>
                <w:sz w:val="16"/>
                <w:szCs w:val="16"/>
              </w:rPr>
            </w:pPr>
          </w:p>
        </w:tc>
        <w:tc>
          <w:tcPr>
            <w:tcW w:w="2520" w:type="dxa"/>
            <w:tcBorders>
              <w:top w:val="nil"/>
              <w:left w:val="nil"/>
              <w:bottom w:val="single" w:sz="4" w:space="0" w:color="F9DBDB"/>
              <w:right w:val="nil"/>
            </w:tcBorders>
            <w:shd w:val="clear" w:color="auto" w:fill="FF4B4B"/>
          </w:tcPr>
          <w:p w14:paraId="3E73F274" w14:textId="7B6254ED" w:rsidR="003D5677" w:rsidDel="009A0C32" w:rsidRDefault="003D5677" w:rsidP="003D5677">
            <w:pPr>
              <w:pStyle w:val="NoSpacing"/>
              <w:rPr>
                <w:del w:id="7139" w:author="Salah Soliman" w:date="2020-01-31T16:21:00Z"/>
                <w:sz w:val="16"/>
                <w:szCs w:val="16"/>
              </w:rPr>
            </w:pPr>
          </w:p>
        </w:tc>
        <w:tc>
          <w:tcPr>
            <w:tcW w:w="7470" w:type="dxa"/>
            <w:tcBorders>
              <w:top w:val="nil"/>
              <w:left w:val="nil"/>
              <w:bottom w:val="single" w:sz="4" w:space="0" w:color="F9DBDB"/>
              <w:right w:val="nil"/>
            </w:tcBorders>
            <w:shd w:val="clear" w:color="auto" w:fill="FF4B4B"/>
          </w:tcPr>
          <w:p w14:paraId="012919FF" w14:textId="0661109F" w:rsidR="003D5677" w:rsidDel="009A0C32" w:rsidRDefault="003D5677" w:rsidP="003D5677">
            <w:pPr>
              <w:pStyle w:val="NoSpacing"/>
              <w:rPr>
                <w:del w:id="7140" w:author="Salah Soliman" w:date="2020-01-31T16:21:00Z"/>
                <w:sz w:val="16"/>
                <w:szCs w:val="16"/>
              </w:rPr>
            </w:pPr>
          </w:p>
        </w:tc>
        <w:tc>
          <w:tcPr>
            <w:tcW w:w="270" w:type="dxa"/>
            <w:tcBorders>
              <w:top w:val="nil"/>
              <w:left w:val="nil"/>
              <w:bottom w:val="nil"/>
              <w:right w:val="single" w:sz="4" w:space="0" w:color="5B9BD5" w:themeColor="accent5"/>
            </w:tcBorders>
            <w:shd w:val="clear" w:color="auto" w:fill="70AD47" w:themeFill="accent6"/>
          </w:tcPr>
          <w:p w14:paraId="20D6F48D" w14:textId="54C75570" w:rsidR="003D5677" w:rsidDel="009A0C32" w:rsidRDefault="003D5677" w:rsidP="003D5677">
            <w:pPr>
              <w:pStyle w:val="NoSpacing"/>
              <w:rPr>
                <w:del w:id="7141" w:author="Salah Soliman" w:date="2020-01-31T16:21:00Z"/>
                <w:sz w:val="16"/>
                <w:szCs w:val="16"/>
              </w:rPr>
            </w:pPr>
          </w:p>
        </w:tc>
      </w:tr>
      <w:tr w:rsidR="003D5677" w:rsidDel="009A0C32" w14:paraId="2CCC5974" w14:textId="32516AC8" w:rsidTr="003D5677">
        <w:trPr>
          <w:trHeight w:val="60"/>
          <w:del w:id="7142" w:author="Salah Soliman" w:date="2020-01-31T16:21:00Z"/>
        </w:trPr>
        <w:tc>
          <w:tcPr>
            <w:tcW w:w="265" w:type="dxa"/>
            <w:tcBorders>
              <w:top w:val="nil"/>
              <w:left w:val="single" w:sz="4" w:space="0" w:color="5B9BD5" w:themeColor="accent5"/>
              <w:bottom w:val="nil"/>
              <w:right w:val="single" w:sz="4" w:space="0" w:color="F9DBDB"/>
            </w:tcBorders>
            <w:shd w:val="clear" w:color="auto" w:fill="70AD47" w:themeFill="accent6"/>
          </w:tcPr>
          <w:p w14:paraId="03D5FC91" w14:textId="02A92766" w:rsidR="003D5677" w:rsidDel="009A0C32" w:rsidRDefault="003D5677" w:rsidP="003D5677">
            <w:pPr>
              <w:rPr>
                <w:del w:id="7143" w:author="Salah Soliman" w:date="2020-01-31T16:21:00Z"/>
              </w:rPr>
            </w:pPr>
          </w:p>
        </w:tc>
        <w:tc>
          <w:tcPr>
            <w:tcW w:w="9990" w:type="dxa"/>
            <w:gridSpan w:val="2"/>
            <w:tcBorders>
              <w:top w:val="single" w:sz="4" w:space="0" w:color="F9DBDB"/>
              <w:left w:val="single" w:sz="4" w:space="0" w:color="F9DBDB"/>
              <w:bottom w:val="single" w:sz="4" w:space="0" w:color="F9DBDB"/>
              <w:right w:val="single" w:sz="4" w:space="0" w:color="F9DBDB"/>
            </w:tcBorders>
            <w:shd w:val="clear" w:color="auto" w:fill="FCEEEE"/>
            <w:hideMark/>
          </w:tcPr>
          <w:p w14:paraId="4346EEC3" w14:textId="2A3AC184" w:rsidR="003D5677" w:rsidDel="009A0C32" w:rsidRDefault="003D5677" w:rsidP="003D5677">
            <w:pPr>
              <w:rPr>
                <w:del w:id="7144" w:author="Salah Soliman" w:date="2020-01-31T16:21:00Z"/>
                <w:color w:val="7F7F7F" w:themeColor="text1" w:themeTint="80"/>
              </w:rPr>
            </w:pPr>
            <w:del w:id="7145" w:author="Salah Soliman" w:date="2020-01-31T16:21:00Z">
              <w:r w:rsidDel="009A0C32">
                <w:rPr>
                  <w:color w:val="7F7F7F" w:themeColor="text1" w:themeTint="80"/>
                </w:rPr>
                <w:delText xml:space="preserve">Unfortunately, this is not the correct answer. Remember the mode is the most occurring value in the dataset. </w:delText>
              </w:r>
            </w:del>
          </w:p>
          <w:p w14:paraId="13428F80" w14:textId="55A9E1FF" w:rsidR="003D5677" w:rsidDel="009A0C32" w:rsidRDefault="003D5677" w:rsidP="003D5677">
            <w:pPr>
              <w:rPr>
                <w:del w:id="7146" w:author="Salah Soliman" w:date="2020-01-31T16:21:00Z"/>
                <w:color w:val="7F7F7F" w:themeColor="text1" w:themeTint="80"/>
              </w:rPr>
            </w:pPr>
            <w:del w:id="7147" w:author="Salah Soliman" w:date="2020-01-31T16:21:00Z">
              <w:r w:rsidDel="009A0C32">
                <w:rPr>
                  <w:color w:val="7F7F7F" w:themeColor="text1" w:themeTint="80"/>
                </w:rPr>
                <w:delText xml:space="preserve">Example: </w:delText>
              </w:r>
            </w:del>
          </w:p>
          <w:p w14:paraId="7B87E11C" w14:textId="1C6DFFCC" w:rsidR="003D5677" w:rsidDel="009A0C32" w:rsidRDefault="003D5677" w:rsidP="003D5677">
            <w:pPr>
              <w:rPr>
                <w:del w:id="7148" w:author="Salah Soliman" w:date="2020-01-31T16:21:00Z"/>
                <w:color w:val="7F7F7F" w:themeColor="text1" w:themeTint="80"/>
              </w:rPr>
            </w:pPr>
            <w:del w:id="7149" w:author="Salah Soliman" w:date="2020-01-31T16:21:00Z">
              <w:r w:rsidDel="009A0C32">
                <w:rPr>
                  <w:color w:val="7F7F7F" w:themeColor="text1" w:themeTint="80"/>
                </w:rPr>
                <w:delText xml:space="preserve">In the dataset {1,2,2,3}, the mode is equal to 2 </w:delText>
              </w:r>
            </w:del>
          </w:p>
        </w:tc>
        <w:tc>
          <w:tcPr>
            <w:tcW w:w="270" w:type="dxa"/>
            <w:tcBorders>
              <w:top w:val="nil"/>
              <w:left w:val="single" w:sz="4" w:space="0" w:color="F9DBDB"/>
              <w:bottom w:val="nil"/>
              <w:right w:val="single" w:sz="4" w:space="0" w:color="5B9BD5" w:themeColor="accent5"/>
            </w:tcBorders>
            <w:shd w:val="clear" w:color="auto" w:fill="70AD47" w:themeFill="accent6"/>
          </w:tcPr>
          <w:p w14:paraId="26D3F78B" w14:textId="42FB0090" w:rsidR="003D5677" w:rsidDel="009A0C32" w:rsidRDefault="003D5677" w:rsidP="003D5677">
            <w:pPr>
              <w:rPr>
                <w:del w:id="7150" w:author="Salah Soliman" w:date="2020-01-31T16:21:00Z"/>
                <w:color w:val="404040" w:themeColor="text1" w:themeTint="BF"/>
              </w:rPr>
            </w:pPr>
          </w:p>
        </w:tc>
      </w:tr>
      <w:tr w:rsidR="003D5677" w:rsidDel="009A0C32" w14:paraId="6DB93974" w14:textId="4B2BD078" w:rsidTr="003D5677">
        <w:trPr>
          <w:del w:id="7151" w:author="Salah Soliman" w:date="2020-01-31T16:21:00Z"/>
        </w:trPr>
        <w:tc>
          <w:tcPr>
            <w:tcW w:w="265" w:type="dxa"/>
            <w:tcBorders>
              <w:top w:val="nil"/>
              <w:left w:val="single" w:sz="4" w:space="0" w:color="5B9BD5" w:themeColor="accent5"/>
              <w:bottom w:val="single" w:sz="4" w:space="0" w:color="5B9BD5" w:themeColor="accent5"/>
              <w:right w:val="nil"/>
            </w:tcBorders>
            <w:shd w:val="clear" w:color="auto" w:fill="70AD47" w:themeFill="accent6"/>
          </w:tcPr>
          <w:p w14:paraId="36907555" w14:textId="787A45A8" w:rsidR="003D5677" w:rsidDel="009A0C32" w:rsidRDefault="003D5677" w:rsidP="003D5677">
            <w:pPr>
              <w:pStyle w:val="NoSpacing"/>
              <w:rPr>
                <w:del w:id="7152" w:author="Salah Soliman" w:date="2020-01-31T16:21:00Z"/>
                <w:sz w:val="16"/>
                <w:szCs w:val="16"/>
              </w:rPr>
            </w:pPr>
          </w:p>
        </w:tc>
        <w:tc>
          <w:tcPr>
            <w:tcW w:w="2520" w:type="dxa"/>
            <w:tcBorders>
              <w:top w:val="single" w:sz="4" w:space="0" w:color="F9DBDB"/>
              <w:left w:val="nil"/>
              <w:bottom w:val="single" w:sz="4" w:space="0" w:color="5B9BD5" w:themeColor="accent5"/>
              <w:right w:val="nil"/>
            </w:tcBorders>
            <w:shd w:val="clear" w:color="auto" w:fill="70AD47" w:themeFill="accent6"/>
          </w:tcPr>
          <w:p w14:paraId="5EF20E93" w14:textId="05CF376B" w:rsidR="003D5677" w:rsidDel="009A0C32" w:rsidRDefault="003D5677" w:rsidP="003D5677">
            <w:pPr>
              <w:pStyle w:val="NoSpacing"/>
              <w:rPr>
                <w:del w:id="7153" w:author="Salah Soliman" w:date="2020-01-31T16:21:00Z"/>
                <w:sz w:val="16"/>
                <w:szCs w:val="16"/>
              </w:rPr>
            </w:pPr>
          </w:p>
        </w:tc>
        <w:tc>
          <w:tcPr>
            <w:tcW w:w="7470" w:type="dxa"/>
            <w:tcBorders>
              <w:top w:val="single" w:sz="4" w:space="0" w:color="F9DBDB"/>
              <w:left w:val="nil"/>
              <w:bottom w:val="single" w:sz="4" w:space="0" w:color="5B9BD5" w:themeColor="accent5"/>
              <w:right w:val="nil"/>
            </w:tcBorders>
            <w:shd w:val="clear" w:color="auto" w:fill="70AD47" w:themeFill="accent6"/>
          </w:tcPr>
          <w:p w14:paraId="07260F4C" w14:textId="798DC13C" w:rsidR="003D5677" w:rsidDel="009A0C32" w:rsidRDefault="003D5677" w:rsidP="003D5677">
            <w:pPr>
              <w:pStyle w:val="NoSpacing"/>
              <w:rPr>
                <w:del w:id="7154" w:author="Salah Soliman" w:date="2020-01-31T16:21:00Z"/>
                <w:sz w:val="16"/>
                <w:szCs w:val="16"/>
              </w:rPr>
            </w:pPr>
          </w:p>
        </w:tc>
        <w:tc>
          <w:tcPr>
            <w:tcW w:w="270" w:type="dxa"/>
            <w:tcBorders>
              <w:top w:val="nil"/>
              <w:left w:val="nil"/>
              <w:bottom w:val="single" w:sz="4" w:space="0" w:color="5B9BD5" w:themeColor="accent5"/>
              <w:right w:val="single" w:sz="4" w:space="0" w:color="5B9BD5" w:themeColor="accent5"/>
            </w:tcBorders>
            <w:shd w:val="clear" w:color="auto" w:fill="70AD47" w:themeFill="accent6"/>
          </w:tcPr>
          <w:p w14:paraId="5A258DAE" w14:textId="4E3B11EF" w:rsidR="003D5677" w:rsidDel="009A0C32" w:rsidRDefault="003D5677" w:rsidP="003D5677">
            <w:pPr>
              <w:pStyle w:val="NoSpacing"/>
              <w:rPr>
                <w:del w:id="7155" w:author="Salah Soliman" w:date="2020-01-31T16:21:00Z"/>
                <w:sz w:val="16"/>
                <w:szCs w:val="16"/>
              </w:rPr>
            </w:pPr>
          </w:p>
        </w:tc>
      </w:tr>
    </w:tbl>
    <w:p w14:paraId="75DE10E5" w14:textId="77777777" w:rsidR="003D5677" w:rsidRDefault="003D5677" w:rsidP="003D5677">
      <w:pPr>
        <w:pStyle w:val="NoSpacing"/>
      </w:pPr>
    </w:p>
    <w:p w14:paraId="165AB86C" w14:textId="77777777" w:rsidR="009A0C32" w:rsidRPr="009A0C32" w:rsidRDefault="009A0C32" w:rsidP="009A0C32">
      <w:pPr>
        <w:rPr>
          <w:ins w:id="7156" w:author="Salah Soliman" w:date="2020-01-31T16:27:00Z"/>
          <w:rFonts w:ascii="Open Sans" w:eastAsia="Open Sans" w:hAnsi="Open Sans" w:cs="Times New Roman"/>
        </w:rPr>
      </w:pPr>
    </w:p>
    <w:tbl>
      <w:tblPr>
        <w:tblStyle w:val="TableGrid22"/>
        <w:tblW w:w="10456" w:type="dxa"/>
        <w:tblBorders>
          <w:top w:val="single" w:sz="4" w:space="0" w:color="DBDBDB"/>
          <w:left w:val="single" w:sz="4" w:space="0" w:color="DBDBDB"/>
          <w:bottom w:val="single" w:sz="4" w:space="0" w:color="DBDBDB"/>
          <w:right w:val="single" w:sz="4" w:space="0" w:color="DBDBDB"/>
          <w:insideH w:val="none" w:sz="0" w:space="0" w:color="auto"/>
          <w:insideV w:val="none" w:sz="0" w:space="0" w:color="auto"/>
        </w:tblBorders>
        <w:tblLayout w:type="fixed"/>
        <w:tblCellMar>
          <w:left w:w="115" w:type="dxa"/>
          <w:right w:w="115" w:type="dxa"/>
        </w:tblCellMar>
        <w:tblLook w:val="04A0" w:firstRow="1" w:lastRow="0" w:firstColumn="1" w:lastColumn="0" w:noHBand="0" w:noVBand="1"/>
        <w:tblPrChange w:id="7157" w:author="Alicia Romero Lopez" w:date="2020-01-31T09:48:00Z">
          <w:tblPr>
            <w:tblStyle w:val="TableGrid22"/>
            <w:tblW w:w="10456" w:type="dxa"/>
            <w:tblBorders>
              <w:top w:val="single" w:sz="4" w:space="0" w:color="DBDBDB"/>
              <w:left w:val="single" w:sz="4" w:space="0" w:color="DBDBDB"/>
              <w:bottom w:val="single" w:sz="4" w:space="0" w:color="DBDBDB"/>
              <w:right w:val="single" w:sz="4" w:space="0" w:color="DBDBDB"/>
              <w:insideH w:val="none" w:sz="0" w:space="0" w:color="auto"/>
              <w:insideV w:val="none" w:sz="0" w:space="0" w:color="auto"/>
            </w:tblBorders>
            <w:tblLayout w:type="fixed"/>
            <w:tblCellMar>
              <w:left w:w="115" w:type="dxa"/>
              <w:right w:w="115" w:type="dxa"/>
            </w:tblCellMar>
            <w:tblLook w:val="04A0" w:firstRow="1" w:lastRow="0" w:firstColumn="1" w:lastColumn="0" w:noHBand="0" w:noVBand="1"/>
          </w:tblPr>
        </w:tblPrChange>
      </w:tblPr>
      <w:tblGrid>
        <w:gridCol w:w="265"/>
        <w:gridCol w:w="630"/>
        <w:gridCol w:w="450"/>
        <w:gridCol w:w="2880"/>
        <w:gridCol w:w="1980"/>
        <w:gridCol w:w="3981"/>
        <w:gridCol w:w="270"/>
        <w:tblGridChange w:id="7158">
          <w:tblGrid>
            <w:gridCol w:w="360"/>
            <w:gridCol w:w="360"/>
            <w:gridCol w:w="360"/>
            <w:gridCol w:w="360"/>
            <w:gridCol w:w="360"/>
            <w:gridCol w:w="360"/>
            <w:gridCol w:w="360"/>
          </w:tblGrid>
        </w:tblGridChange>
      </w:tblGrid>
      <w:tr w:rsidR="009A0C32" w:rsidRPr="009A0C32" w14:paraId="6E5D1650" w14:textId="77777777" w:rsidTr="51235A2F">
        <w:trPr>
          <w:cantSplit/>
          <w:ins w:id="7159" w:author="Salah Soliman" w:date="2020-01-31T16:27:00Z"/>
        </w:trPr>
        <w:tc>
          <w:tcPr>
            <w:tcW w:w="10456" w:type="dxa"/>
            <w:gridSpan w:val="7"/>
            <w:shd w:val="clear" w:color="auto" w:fill="FAFAFA"/>
            <w:tcPrChange w:id="7160" w:author="Alicia Romero Lopez" w:date="2020-01-31T09:48:00Z">
              <w:tcPr>
                <w:tcW w:w="10456" w:type="dxa"/>
                <w:gridSpan w:val="7"/>
                <w:shd w:val="clear" w:color="auto" w:fill="FAFAFA"/>
              </w:tcPr>
            </w:tcPrChange>
          </w:tcPr>
          <w:p w14:paraId="3161D1A4" w14:textId="77777777" w:rsidR="009A0C32" w:rsidRPr="009A0C32" w:rsidRDefault="009A0C32" w:rsidP="009A0C32">
            <w:pPr>
              <w:outlineLvl w:val="2"/>
              <w:rPr>
                <w:ins w:id="7161" w:author="Salah Soliman" w:date="2020-01-31T16:27:00Z"/>
                <w:rFonts w:ascii="Open Sans" w:eastAsia="Open Sans" w:hAnsi="Open Sans" w:cs="Times New Roman"/>
                <w:color w:val="404040"/>
              </w:rPr>
            </w:pPr>
            <w:ins w:id="7162" w:author="Salah Soliman" w:date="2020-01-31T16:27:00Z">
              <w:r w:rsidRPr="009A0C32">
                <w:rPr>
                  <w:rFonts w:ascii="Open Sans Semibold" w:eastAsia="Open Sans" w:hAnsi="Open Sans Semibold" w:cs="Open Sans Semibold"/>
                  <w:color w:val="11143F"/>
                </w:rPr>
                <w:t>Dataset X = {2, 2, 2, 3, 4, 8, 3, 4, 2, 5, 9, 3}</w:t>
              </w:r>
            </w:ins>
          </w:p>
          <w:p w14:paraId="10B44238" w14:textId="7E631BF9" w:rsidR="009A0C32" w:rsidRPr="009A0C32" w:rsidRDefault="009A0C32" w:rsidP="009A0C32">
            <w:pPr>
              <w:rPr>
                <w:ins w:id="7163" w:author="Salah Soliman" w:date="2020-01-31T16:27:00Z"/>
                <w:rFonts w:ascii="Open Sans" w:eastAsia="Open Sans" w:hAnsi="Open Sans" w:cs="Times New Roman"/>
              </w:rPr>
            </w:pPr>
            <w:ins w:id="7164" w:author="Salah Soliman" w:date="2020-01-31T16:27:00Z">
              <w:r w:rsidRPr="009A0C32">
                <w:rPr>
                  <w:rFonts w:ascii="Open Sans" w:eastAsia="Open Sans" w:hAnsi="Open Sans" w:cs="Times New Roman"/>
                  <w:color w:val="404040"/>
                </w:rPr>
                <w:t>The mean of the dataset X is approximately</w:t>
              </w:r>
            </w:ins>
            <w:ins w:id="7165" w:author="Chantelle Dubois Nishiyama" w:date="2020-02-19T22:22:00Z">
              <w:r w:rsidR="00D840F1">
                <w:rPr>
                  <w:rFonts w:ascii="Open Sans" w:eastAsia="Open Sans" w:hAnsi="Open Sans" w:cs="Times New Roman"/>
                  <w:color w:val="404040"/>
                </w:rPr>
                <w:t>:</w:t>
              </w:r>
            </w:ins>
          </w:p>
        </w:tc>
      </w:tr>
      <w:tr w:rsidR="009A0C32" w:rsidRPr="009A0C32" w14:paraId="6E2A088A" w14:textId="77777777" w:rsidTr="51235A2F">
        <w:trPr>
          <w:cantSplit/>
          <w:ins w:id="7166" w:author="Salah Soliman" w:date="2020-01-31T16:27:00Z"/>
        </w:trPr>
        <w:tc>
          <w:tcPr>
            <w:tcW w:w="265" w:type="dxa"/>
            <w:shd w:val="clear" w:color="auto" w:fill="FAFAFA"/>
            <w:tcPrChange w:id="7167" w:author="Alicia Romero Lopez" w:date="2020-01-31T09:48:00Z">
              <w:tcPr>
                <w:tcW w:w="0" w:type="auto"/>
              </w:tcPr>
            </w:tcPrChange>
          </w:tcPr>
          <w:p w14:paraId="042DEF35" w14:textId="77777777" w:rsidR="009A0C32" w:rsidRPr="009A0C32" w:rsidRDefault="009A0C32" w:rsidP="009A0C32">
            <w:pPr>
              <w:rPr>
                <w:ins w:id="7168" w:author="Salah Soliman" w:date="2020-01-31T16:27:00Z"/>
                <w:rFonts w:ascii="Open Sans" w:eastAsia="Open Sans" w:hAnsi="Open Sans" w:cs="Times New Roman"/>
              </w:rPr>
            </w:pPr>
          </w:p>
        </w:tc>
        <w:tc>
          <w:tcPr>
            <w:tcW w:w="630" w:type="dxa"/>
            <w:shd w:val="clear" w:color="auto" w:fill="FFFFFF" w:themeFill="background1"/>
            <w:vAlign w:val="center"/>
            <w:tcPrChange w:id="7169" w:author="Alicia Romero Lopez" w:date="2020-01-31T09:48:00Z">
              <w:tcPr>
                <w:tcW w:w="630" w:type="dxa"/>
                <w:shd w:val="clear" w:color="auto" w:fill="FFFFFF"/>
              </w:tcPr>
            </w:tcPrChange>
          </w:tcPr>
          <w:p w14:paraId="713E6658" w14:textId="36D303D1" w:rsidR="009A0C32" w:rsidRPr="009A0C32" w:rsidRDefault="009A0C32" w:rsidP="009A0C32">
            <w:pPr>
              <w:spacing w:before="120"/>
              <w:rPr>
                <w:ins w:id="7170" w:author="Salah Soliman" w:date="2020-01-31T16:27:00Z"/>
                <w:rFonts w:ascii="Open Sans" w:eastAsia="Open Sans" w:hAnsi="Open Sans" w:cs="Times New Roman"/>
              </w:rPr>
            </w:pPr>
            <w:ins w:id="7171" w:author="Salah Soliman" w:date="2020-01-31T16:27:00Z">
              <w:r w:rsidRPr="009A0C32">
                <w:rPr>
                  <w:rFonts w:ascii="Open Sans" w:eastAsia="Open Sans" w:hAnsi="Open Sans" w:cs="Times New Roman"/>
                  <w:noProof/>
                  <w:rPrChange w:id="7172" w:author="Unknown">
                    <w:rPr>
                      <w:noProof/>
                    </w:rPr>
                  </w:rPrChange>
                </w:rPr>
                <mc:AlternateContent>
                  <mc:Choice Requires="wps">
                    <w:drawing>
                      <wp:inline distT="0" distB="0" distL="0" distR="0" wp14:anchorId="395DF161" wp14:editId="6401E283">
                        <wp:extent cx="207034" cy="207034"/>
                        <wp:effectExtent l="19050" t="19050" r="21590" b="21590"/>
                        <wp:docPr id="128" name="Oval 128"/>
                        <wp:cNvGraphicFramePr/>
                        <a:graphic xmlns:a="http://schemas.openxmlformats.org/drawingml/2006/main">
                          <a:graphicData uri="http://schemas.microsoft.com/office/word/2010/wordprocessingShape">
                            <wps:wsp>
                              <wps:cNvSpPr/>
                              <wps:spPr>
                                <a:xfrm>
                                  <a:off x="0" y="0"/>
                                  <a:ext cx="207034" cy="207034"/>
                                </a:xfrm>
                                <a:prstGeom prst="ellipse">
                                  <a:avLst/>
                                </a:prstGeom>
                                <a:noFill/>
                                <a:ln w="28575" cap="flat" cmpd="sng" algn="ctr">
                                  <a:solidFill>
                                    <a:srgbClr val="DBDBDB">
                                      <a:lumMod val="9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w16se="http://schemas.microsoft.com/office/word/2015/wordml/symex" xmlns:cx1="http://schemas.microsoft.com/office/drawing/2015/9/8/chartex" xmlns:cx="http://schemas.microsoft.com/office/drawing/2014/chartex">
                    <w:pict>
                      <v:oval w14:anchorId="34D299CB" id="Oval 128" o:spid="_x0000_s1026" style="width:16.3pt;height:16.3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" filled="f" strokecolor="#c5c5c5" strokeweight="2.25pt">
                        <v:stroke joinstyle="miter"/>
                        <w10:anchorlock/>
                      </v:oval>
                    </w:pict>
                  </mc:Fallback>
                </mc:AlternateContent>
              </w:r>
            </w:ins>
          </w:p>
        </w:tc>
        <w:tc>
          <w:tcPr>
            <w:tcW w:w="450" w:type="dxa"/>
            <w:shd w:val="clear" w:color="auto" w:fill="FFFFFF" w:themeFill="background1"/>
            <w:vAlign w:val="center"/>
            <w:tcPrChange w:id="7173" w:author="Alicia Romero Lopez" w:date="2020-01-31T09:48:00Z">
              <w:tcPr>
                <w:tcW w:w="450" w:type="dxa"/>
                <w:shd w:val="clear" w:color="auto" w:fill="FFFFFF"/>
              </w:tcPr>
            </w:tcPrChange>
          </w:tcPr>
          <w:p w14:paraId="01E9309D" w14:textId="77777777" w:rsidR="009A0C32" w:rsidRPr="009A0C32" w:rsidRDefault="009A0C32" w:rsidP="009A0C32">
            <w:pPr>
              <w:spacing w:before="120"/>
              <w:rPr>
                <w:ins w:id="7174" w:author="Salah Soliman" w:date="2020-01-31T16:27:00Z"/>
                <w:rFonts w:ascii="Open Sans Semibold" w:eastAsia="Open Sans" w:hAnsi="Open Sans Semibold" w:cs="Open Sans Semibold"/>
              </w:rPr>
            </w:pPr>
            <w:ins w:id="7175" w:author="Salah Soliman" w:date="2020-01-31T16:27:00Z">
              <w:r w:rsidRPr="009A0C32">
                <w:rPr>
                  <w:rFonts w:ascii="Open Sans Semibold" w:eastAsia="Open Sans" w:hAnsi="Open Sans Semibold" w:cs="Open Sans Semibold"/>
                </w:rPr>
                <w:t>a.</w:t>
              </w:r>
            </w:ins>
          </w:p>
        </w:tc>
        <w:tc>
          <w:tcPr>
            <w:tcW w:w="8841" w:type="dxa"/>
            <w:gridSpan w:val="3"/>
            <w:shd w:val="clear" w:color="auto" w:fill="FFFFFF" w:themeFill="background1"/>
            <w:vAlign w:val="center"/>
            <w:tcPrChange w:id="7176" w:author="Alicia Romero Lopez" w:date="2020-01-31T09:48:00Z">
              <w:tcPr>
                <w:tcW w:w="8841" w:type="dxa"/>
                <w:gridSpan w:val="3"/>
                <w:shd w:val="clear" w:color="auto" w:fill="FFFFFF"/>
              </w:tcPr>
            </w:tcPrChange>
          </w:tcPr>
          <w:p w14:paraId="69FAA736" w14:textId="77777777" w:rsidR="009A0C32" w:rsidRPr="009A0C32" w:rsidRDefault="009A0C32" w:rsidP="009A0C32">
            <w:pPr>
              <w:spacing w:before="120"/>
              <w:rPr>
                <w:ins w:id="7177" w:author="Salah Soliman" w:date="2020-01-31T16:27:00Z"/>
                <w:rFonts w:ascii="Open Sans" w:eastAsia="Open Sans" w:hAnsi="Open Sans" w:cs="Times New Roman"/>
              </w:rPr>
            </w:pPr>
            <w:ins w:id="7178" w:author="Salah Soliman" w:date="2020-01-31T16:27:00Z">
              <w:r w:rsidRPr="009A0C32">
                <w:rPr>
                  <w:rFonts w:ascii="Open Sans" w:eastAsia="Open Sans" w:hAnsi="Open Sans" w:cs="Times New Roman"/>
                </w:rPr>
                <w:t>2.5</w:t>
              </w:r>
            </w:ins>
          </w:p>
        </w:tc>
        <w:tc>
          <w:tcPr>
            <w:tcW w:w="270" w:type="dxa"/>
            <w:shd w:val="clear" w:color="auto" w:fill="FAFAFA"/>
            <w:tcPrChange w:id="7179" w:author="Alicia Romero Lopez" w:date="2020-01-31T09:48:00Z">
              <w:tcPr>
                <w:tcW w:w="0" w:type="auto"/>
              </w:tcPr>
            </w:tcPrChange>
          </w:tcPr>
          <w:p w14:paraId="4FEDBAF4" w14:textId="77777777" w:rsidR="009A0C32" w:rsidRPr="009A0C32" w:rsidRDefault="009A0C32" w:rsidP="009A0C32">
            <w:pPr>
              <w:rPr>
                <w:ins w:id="7180" w:author="Salah Soliman" w:date="2020-01-31T16:27:00Z"/>
                <w:rFonts w:ascii="Open Sans" w:eastAsia="Open Sans" w:hAnsi="Open Sans" w:cs="Times New Roman"/>
              </w:rPr>
            </w:pPr>
          </w:p>
        </w:tc>
      </w:tr>
      <w:tr w:rsidR="009A0C32" w:rsidRPr="009A0C32" w14:paraId="4CA67C6D" w14:textId="77777777" w:rsidTr="51235A2F">
        <w:trPr>
          <w:cantSplit/>
          <w:trHeight w:val="20"/>
          <w:ins w:id="7181" w:author="Salah Soliman" w:date="2020-01-31T16:27:00Z"/>
        </w:trPr>
        <w:tc>
          <w:tcPr>
            <w:tcW w:w="265" w:type="dxa"/>
            <w:shd w:val="clear" w:color="auto" w:fill="FAFAFA"/>
            <w:tcPrChange w:id="7182" w:author="Alicia Romero Lopez" w:date="2020-01-31T09:48:00Z">
              <w:tcPr>
                <w:tcW w:w="0" w:type="auto"/>
              </w:tcPr>
            </w:tcPrChange>
          </w:tcPr>
          <w:p w14:paraId="5D969788" w14:textId="77777777" w:rsidR="009A0C32" w:rsidRPr="009A0C32" w:rsidRDefault="009A0C32" w:rsidP="009A0C32">
            <w:pPr>
              <w:rPr>
                <w:ins w:id="7183" w:author="Salah Soliman" w:date="2020-01-31T16:27:00Z"/>
                <w:rFonts w:ascii="Open Sans" w:eastAsia="Open Sans" w:hAnsi="Open Sans" w:cs="Times New Roman"/>
                <w:color w:val="404040"/>
                <w:sz w:val="16"/>
                <w:szCs w:val="16"/>
              </w:rPr>
            </w:pPr>
          </w:p>
        </w:tc>
        <w:tc>
          <w:tcPr>
            <w:tcW w:w="630" w:type="dxa"/>
            <w:shd w:val="clear" w:color="auto" w:fill="FAFAFA"/>
            <w:vAlign w:val="center"/>
            <w:tcPrChange w:id="7184" w:author="Alicia Romero Lopez" w:date="2020-01-31T09:48:00Z">
              <w:tcPr>
                <w:tcW w:w="630" w:type="dxa"/>
                <w:shd w:val="clear" w:color="auto" w:fill="FAFAFA"/>
              </w:tcPr>
            </w:tcPrChange>
          </w:tcPr>
          <w:p w14:paraId="754030EB" w14:textId="77777777" w:rsidR="009A0C32" w:rsidRPr="009A0C32" w:rsidRDefault="009A0C32" w:rsidP="009A0C32">
            <w:pPr>
              <w:rPr>
                <w:ins w:id="7185" w:author="Salah Soliman" w:date="2020-01-31T16:27:00Z"/>
                <w:rFonts w:ascii="Open Sans" w:eastAsia="Open Sans" w:hAnsi="Open Sans" w:cs="Times New Roman"/>
                <w:color w:val="404040"/>
                <w:sz w:val="16"/>
                <w:szCs w:val="16"/>
              </w:rPr>
            </w:pPr>
          </w:p>
        </w:tc>
        <w:tc>
          <w:tcPr>
            <w:tcW w:w="3330" w:type="dxa"/>
            <w:gridSpan w:val="2"/>
            <w:shd w:val="clear" w:color="auto" w:fill="FAFAFA"/>
            <w:vAlign w:val="center"/>
            <w:tcPrChange w:id="7186" w:author="Alicia Romero Lopez" w:date="2020-01-31T09:48:00Z">
              <w:tcPr>
                <w:tcW w:w="3330" w:type="dxa"/>
                <w:gridSpan w:val="2"/>
                <w:shd w:val="clear" w:color="auto" w:fill="FAFAFA"/>
              </w:tcPr>
            </w:tcPrChange>
          </w:tcPr>
          <w:p w14:paraId="3AA19285" w14:textId="77777777" w:rsidR="009A0C32" w:rsidRPr="009A0C32" w:rsidRDefault="009A0C32" w:rsidP="009A0C32">
            <w:pPr>
              <w:rPr>
                <w:ins w:id="7187" w:author="Salah Soliman" w:date="2020-01-31T16:27:00Z"/>
                <w:rFonts w:ascii="Open Sans" w:eastAsia="Open Sans" w:hAnsi="Open Sans" w:cs="Times New Roman"/>
                <w:color w:val="404040"/>
                <w:sz w:val="16"/>
                <w:szCs w:val="16"/>
              </w:rPr>
            </w:pPr>
          </w:p>
        </w:tc>
        <w:tc>
          <w:tcPr>
            <w:tcW w:w="1980" w:type="dxa"/>
            <w:shd w:val="clear" w:color="auto" w:fill="FAFAFA"/>
            <w:vAlign w:val="center"/>
            <w:tcPrChange w:id="7188" w:author="Alicia Romero Lopez" w:date="2020-01-31T09:48:00Z">
              <w:tcPr>
                <w:tcW w:w="1980" w:type="dxa"/>
                <w:shd w:val="clear" w:color="auto" w:fill="FAFAFA"/>
              </w:tcPr>
            </w:tcPrChange>
          </w:tcPr>
          <w:p w14:paraId="637EC890" w14:textId="77777777" w:rsidR="009A0C32" w:rsidRPr="009A0C32" w:rsidRDefault="009A0C32" w:rsidP="009A0C32">
            <w:pPr>
              <w:rPr>
                <w:ins w:id="7189" w:author="Salah Soliman" w:date="2020-01-31T16:27:00Z"/>
                <w:rFonts w:ascii="Open Sans" w:eastAsia="Open Sans" w:hAnsi="Open Sans" w:cs="Times New Roman"/>
                <w:color w:val="404040"/>
                <w:sz w:val="16"/>
                <w:szCs w:val="16"/>
              </w:rPr>
            </w:pPr>
          </w:p>
        </w:tc>
        <w:tc>
          <w:tcPr>
            <w:tcW w:w="3981" w:type="dxa"/>
            <w:shd w:val="clear" w:color="auto" w:fill="FAFAFA"/>
            <w:vAlign w:val="center"/>
            <w:tcPrChange w:id="7190" w:author="Alicia Romero Lopez" w:date="2020-01-31T09:48:00Z">
              <w:tcPr>
                <w:tcW w:w="3981" w:type="dxa"/>
                <w:shd w:val="clear" w:color="auto" w:fill="FAFAFA"/>
              </w:tcPr>
            </w:tcPrChange>
          </w:tcPr>
          <w:p w14:paraId="11E12AC3" w14:textId="77777777" w:rsidR="009A0C32" w:rsidRPr="009A0C32" w:rsidRDefault="009A0C32" w:rsidP="009A0C32">
            <w:pPr>
              <w:rPr>
                <w:ins w:id="7191" w:author="Salah Soliman" w:date="2020-01-31T16:27:00Z"/>
                <w:rFonts w:ascii="Open Sans" w:eastAsia="Open Sans" w:hAnsi="Open Sans" w:cs="Times New Roman"/>
                <w:noProof/>
                <w:color w:val="404040"/>
                <w:sz w:val="16"/>
                <w:szCs w:val="16"/>
              </w:rPr>
            </w:pPr>
          </w:p>
        </w:tc>
        <w:tc>
          <w:tcPr>
            <w:tcW w:w="270" w:type="dxa"/>
            <w:shd w:val="clear" w:color="auto" w:fill="FAFAFA"/>
            <w:tcPrChange w:id="7192" w:author="Alicia Romero Lopez" w:date="2020-01-31T09:48:00Z">
              <w:tcPr>
                <w:tcW w:w="0" w:type="auto"/>
              </w:tcPr>
            </w:tcPrChange>
          </w:tcPr>
          <w:p w14:paraId="06322447" w14:textId="77777777" w:rsidR="009A0C32" w:rsidRPr="009A0C32" w:rsidRDefault="009A0C32" w:rsidP="009A0C32">
            <w:pPr>
              <w:rPr>
                <w:ins w:id="7193" w:author="Salah Soliman" w:date="2020-01-31T16:27:00Z"/>
                <w:rFonts w:ascii="Open Sans" w:eastAsia="Open Sans" w:hAnsi="Open Sans" w:cs="Times New Roman"/>
                <w:color w:val="404040"/>
                <w:sz w:val="16"/>
                <w:szCs w:val="16"/>
              </w:rPr>
            </w:pPr>
          </w:p>
        </w:tc>
      </w:tr>
      <w:tr w:rsidR="009A0C32" w:rsidRPr="009A0C32" w14:paraId="2FA4755B" w14:textId="77777777" w:rsidTr="51235A2F">
        <w:trPr>
          <w:cantSplit/>
          <w:ins w:id="7194" w:author="Salah Soliman" w:date="2020-01-31T16:27:00Z"/>
        </w:trPr>
        <w:tc>
          <w:tcPr>
            <w:tcW w:w="265" w:type="dxa"/>
            <w:shd w:val="clear" w:color="auto" w:fill="FAFAFA"/>
            <w:tcPrChange w:id="7195" w:author="Alicia Romero Lopez" w:date="2020-01-31T09:48:00Z">
              <w:tcPr>
                <w:tcW w:w="0" w:type="auto"/>
              </w:tcPr>
            </w:tcPrChange>
          </w:tcPr>
          <w:p w14:paraId="2A004A20" w14:textId="77777777" w:rsidR="009A0C32" w:rsidRPr="009A0C32" w:rsidRDefault="009A0C32" w:rsidP="009A0C32">
            <w:pPr>
              <w:rPr>
                <w:ins w:id="7196" w:author="Salah Soliman" w:date="2020-01-31T16:27:00Z"/>
                <w:rFonts w:ascii="Open Sans" w:eastAsia="Open Sans" w:hAnsi="Open Sans" w:cs="Times New Roman"/>
              </w:rPr>
            </w:pPr>
          </w:p>
        </w:tc>
        <w:tc>
          <w:tcPr>
            <w:tcW w:w="630" w:type="dxa"/>
            <w:shd w:val="clear" w:color="auto" w:fill="FFFFFF" w:themeFill="background1"/>
            <w:vAlign w:val="center"/>
            <w:tcPrChange w:id="7197" w:author="Alicia Romero Lopez" w:date="2020-01-31T09:48:00Z">
              <w:tcPr>
                <w:tcW w:w="630" w:type="dxa"/>
                <w:shd w:val="clear" w:color="auto" w:fill="FFFFFF"/>
              </w:tcPr>
            </w:tcPrChange>
          </w:tcPr>
          <w:p w14:paraId="68287002" w14:textId="05B9C763" w:rsidR="009A0C32" w:rsidRPr="009A0C32" w:rsidRDefault="009A0C32" w:rsidP="009A0C32">
            <w:pPr>
              <w:spacing w:before="120"/>
              <w:rPr>
                <w:ins w:id="7198" w:author="Salah Soliman" w:date="2020-01-31T16:27:00Z"/>
                <w:rFonts w:ascii="Open Sans" w:eastAsia="Open Sans" w:hAnsi="Open Sans" w:cs="Times New Roman"/>
                <w:noProof/>
              </w:rPr>
            </w:pPr>
            <w:ins w:id="7199" w:author="Salah Soliman" w:date="2020-01-31T16:27:00Z">
              <w:r w:rsidRPr="009A0C32">
                <w:rPr>
                  <w:rFonts w:ascii="Open Sans" w:eastAsia="Open Sans" w:hAnsi="Open Sans" w:cs="Times New Roman"/>
                  <w:noProof/>
                  <w:rPrChange w:id="7200" w:author="Unknown">
                    <w:rPr>
                      <w:noProof/>
                    </w:rPr>
                  </w:rPrChange>
                </w:rPr>
                <mc:AlternateContent>
                  <mc:Choice Requires="wps">
                    <w:drawing>
                      <wp:inline distT="0" distB="0" distL="0" distR="0" wp14:anchorId="375BB859" wp14:editId="54BBF25E">
                        <wp:extent cx="207034" cy="207034"/>
                        <wp:effectExtent l="19050" t="19050" r="21590" b="21590"/>
                        <wp:docPr id="141" name="Oval 141"/>
                        <wp:cNvGraphicFramePr/>
                        <a:graphic xmlns:a="http://schemas.openxmlformats.org/drawingml/2006/main">
                          <a:graphicData uri="http://schemas.microsoft.com/office/word/2010/wordprocessingShape">
                            <wps:wsp>
                              <wps:cNvSpPr/>
                              <wps:spPr>
                                <a:xfrm>
                                  <a:off x="0" y="0"/>
                                  <a:ext cx="207034" cy="207034"/>
                                </a:xfrm>
                                <a:prstGeom prst="ellipse">
                                  <a:avLst/>
                                </a:prstGeom>
                                <a:noFill/>
                                <a:ln w="28575" cap="flat" cmpd="sng" algn="ctr">
                                  <a:solidFill>
                                    <a:srgbClr val="DBDBDB">
                                      <a:lumMod val="9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w16se="http://schemas.microsoft.com/office/word/2015/wordml/symex" xmlns:cx1="http://schemas.microsoft.com/office/drawing/2015/9/8/chartex" xmlns:cx="http://schemas.microsoft.com/office/drawing/2014/chartex">
                    <w:pict>
                      <v:oval w14:anchorId="629BBD47" id="Oval 141" o:spid="_x0000_s1026" style="width:16.3pt;height:16.3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" filled="f" strokecolor="#c5c5c5" strokeweight="2.25pt">
                        <v:stroke joinstyle="miter"/>
                        <w10:anchorlock/>
                      </v:oval>
                    </w:pict>
                  </mc:Fallback>
                </mc:AlternateContent>
              </w:r>
            </w:ins>
          </w:p>
        </w:tc>
        <w:tc>
          <w:tcPr>
            <w:tcW w:w="450" w:type="dxa"/>
            <w:shd w:val="clear" w:color="auto" w:fill="FFFFFF" w:themeFill="background1"/>
            <w:vAlign w:val="center"/>
            <w:tcPrChange w:id="7201" w:author="Alicia Romero Lopez" w:date="2020-01-31T09:48:00Z">
              <w:tcPr>
                <w:tcW w:w="450" w:type="dxa"/>
                <w:shd w:val="clear" w:color="auto" w:fill="FFFFFF"/>
              </w:tcPr>
            </w:tcPrChange>
          </w:tcPr>
          <w:p w14:paraId="725DFA61" w14:textId="77777777" w:rsidR="009A0C32" w:rsidRPr="009A0C32" w:rsidRDefault="009A0C32" w:rsidP="009A0C32">
            <w:pPr>
              <w:spacing w:before="120"/>
              <w:rPr>
                <w:ins w:id="7202" w:author="Salah Soliman" w:date="2020-01-31T16:27:00Z"/>
                <w:rFonts w:ascii="Open Sans Semibold" w:eastAsia="Open Sans" w:hAnsi="Open Sans Semibold" w:cs="Open Sans Semibold"/>
              </w:rPr>
            </w:pPr>
            <w:ins w:id="7203" w:author="Salah Soliman" w:date="2020-01-31T16:27:00Z">
              <w:r w:rsidRPr="009A0C32">
                <w:rPr>
                  <w:rFonts w:ascii="Open Sans Semibold" w:eastAsia="Open Sans" w:hAnsi="Open Sans Semibold" w:cs="Open Sans Semibold"/>
                </w:rPr>
                <w:t>b.</w:t>
              </w:r>
            </w:ins>
          </w:p>
        </w:tc>
        <w:tc>
          <w:tcPr>
            <w:tcW w:w="8841" w:type="dxa"/>
            <w:gridSpan w:val="3"/>
            <w:shd w:val="clear" w:color="auto" w:fill="FFFFFF" w:themeFill="background1"/>
            <w:vAlign w:val="center"/>
            <w:tcPrChange w:id="7204" w:author="Alicia Romero Lopez" w:date="2020-01-31T09:48:00Z">
              <w:tcPr>
                <w:tcW w:w="8841" w:type="dxa"/>
                <w:gridSpan w:val="3"/>
                <w:shd w:val="clear" w:color="auto" w:fill="FFFFFF"/>
              </w:tcPr>
            </w:tcPrChange>
          </w:tcPr>
          <w:p w14:paraId="1A5B4C88" w14:textId="77777777" w:rsidR="009A0C32" w:rsidRPr="009A0C32" w:rsidRDefault="009A0C32" w:rsidP="009A0C32">
            <w:pPr>
              <w:spacing w:before="120"/>
              <w:rPr>
                <w:ins w:id="7205" w:author="Salah Soliman" w:date="2020-01-31T16:27:00Z"/>
                <w:rFonts w:ascii="Open Sans" w:eastAsia="Open Sans" w:hAnsi="Open Sans" w:cs="Times New Roman"/>
              </w:rPr>
            </w:pPr>
            <w:ins w:id="7206" w:author="Salah Soliman" w:date="2020-01-31T16:27:00Z">
              <w:r w:rsidRPr="009A0C32">
                <w:rPr>
                  <w:rFonts w:ascii="Open Sans" w:eastAsia="Open Sans" w:hAnsi="Open Sans" w:cs="Times New Roman"/>
                </w:rPr>
                <w:t>3.75</w:t>
              </w:r>
            </w:ins>
          </w:p>
        </w:tc>
        <w:tc>
          <w:tcPr>
            <w:tcW w:w="270" w:type="dxa"/>
            <w:shd w:val="clear" w:color="auto" w:fill="FAFAFA"/>
            <w:tcPrChange w:id="7207" w:author="Alicia Romero Lopez" w:date="2020-01-31T09:48:00Z">
              <w:tcPr>
                <w:tcW w:w="0" w:type="auto"/>
              </w:tcPr>
            </w:tcPrChange>
          </w:tcPr>
          <w:p w14:paraId="3B93C976" w14:textId="77777777" w:rsidR="009A0C32" w:rsidRPr="009A0C32" w:rsidRDefault="009A0C32" w:rsidP="009A0C32">
            <w:pPr>
              <w:rPr>
                <w:ins w:id="7208" w:author="Salah Soliman" w:date="2020-01-31T16:27:00Z"/>
                <w:rFonts w:ascii="Open Sans" w:eastAsia="Open Sans" w:hAnsi="Open Sans" w:cs="Times New Roman"/>
              </w:rPr>
            </w:pPr>
          </w:p>
        </w:tc>
      </w:tr>
      <w:tr w:rsidR="009A0C32" w:rsidRPr="009A0C32" w14:paraId="0856DA58" w14:textId="77777777" w:rsidTr="51235A2F">
        <w:trPr>
          <w:cantSplit/>
          <w:trHeight w:val="20"/>
          <w:ins w:id="7209" w:author="Salah Soliman" w:date="2020-01-31T16:27:00Z"/>
        </w:trPr>
        <w:tc>
          <w:tcPr>
            <w:tcW w:w="265" w:type="dxa"/>
            <w:shd w:val="clear" w:color="auto" w:fill="FAFAFA"/>
            <w:tcPrChange w:id="7210" w:author="Alicia Romero Lopez" w:date="2020-01-31T09:48:00Z">
              <w:tcPr>
                <w:tcW w:w="0" w:type="auto"/>
              </w:tcPr>
            </w:tcPrChange>
          </w:tcPr>
          <w:p w14:paraId="5336F475" w14:textId="77777777" w:rsidR="009A0C32" w:rsidRPr="009A0C32" w:rsidRDefault="009A0C32" w:rsidP="009A0C32">
            <w:pPr>
              <w:rPr>
                <w:ins w:id="7211" w:author="Salah Soliman" w:date="2020-01-31T16:27:00Z"/>
                <w:rFonts w:ascii="Open Sans" w:eastAsia="Open Sans" w:hAnsi="Open Sans" w:cs="Times New Roman"/>
                <w:color w:val="404040"/>
                <w:sz w:val="16"/>
                <w:szCs w:val="16"/>
              </w:rPr>
            </w:pPr>
          </w:p>
        </w:tc>
        <w:tc>
          <w:tcPr>
            <w:tcW w:w="630" w:type="dxa"/>
            <w:shd w:val="clear" w:color="auto" w:fill="FAFAFA"/>
            <w:vAlign w:val="center"/>
            <w:tcPrChange w:id="7212" w:author="Alicia Romero Lopez" w:date="2020-01-31T09:48:00Z">
              <w:tcPr>
                <w:tcW w:w="630" w:type="dxa"/>
                <w:shd w:val="clear" w:color="auto" w:fill="FAFAFA"/>
              </w:tcPr>
            </w:tcPrChange>
          </w:tcPr>
          <w:p w14:paraId="7E4D0285" w14:textId="77777777" w:rsidR="009A0C32" w:rsidRPr="009A0C32" w:rsidRDefault="009A0C32" w:rsidP="009A0C32">
            <w:pPr>
              <w:rPr>
                <w:ins w:id="7213" w:author="Salah Soliman" w:date="2020-01-31T16:27:00Z"/>
                <w:rFonts w:ascii="Open Sans" w:eastAsia="Open Sans" w:hAnsi="Open Sans" w:cs="Times New Roman"/>
                <w:color w:val="404040"/>
                <w:sz w:val="16"/>
                <w:szCs w:val="16"/>
              </w:rPr>
            </w:pPr>
          </w:p>
        </w:tc>
        <w:tc>
          <w:tcPr>
            <w:tcW w:w="3330" w:type="dxa"/>
            <w:gridSpan w:val="2"/>
            <w:shd w:val="clear" w:color="auto" w:fill="FAFAFA"/>
            <w:vAlign w:val="center"/>
            <w:tcPrChange w:id="7214" w:author="Alicia Romero Lopez" w:date="2020-01-31T09:48:00Z">
              <w:tcPr>
                <w:tcW w:w="3330" w:type="dxa"/>
                <w:gridSpan w:val="2"/>
                <w:shd w:val="clear" w:color="auto" w:fill="FAFAFA"/>
              </w:tcPr>
            </w:tcPrChange>
          </w:tcPr>
          <w:p w14:paraId="6B66963C" w14:textId="77777777" w:rsidR="009A0C32" w:rsidRPr="009A0C32" w:rsidRDefault="009A0C32" w:rsidP="009A0C32">
            <w:pPr>
              <w:rPr>
                <w:ins w:id="7215" w:author="Salah Soliman" w:date="2020-01-31T16:27:00Z"/>
                <w:rFonts w:ascii="Open Sans" w:eastAsia="Open Sans" w:hAnsi="Open Sans" w:cs="Times New Roman"/>
                <w:color w:val="404040"/>
                <w:sz w:val="16"/>
                <w:szCs w:val="16"/>
              </w:rPr>
            </w:pPr>
          </w:p>
        </w:tc>
        <w:tc>
          <w:tcPr>
            <w:tcW w:w="1980" w:type="dxa"/>
            <w:shd w:val="clear" w:color="auto" w:fill="FAFAFA"/>
            <w:vAlign w:val="center"/>
            <w:tcPrChange w:id="7216" w:author="Alicia Romero Lopez" w:date="2020-01-31T09:48:00Z">
              <w:tcPr>
                <w:tcW w:w="1980" w:type="dxa"/>
                <w:shd w:val="clear" w:color="auto" w:fill="FAFAFA"/>
              </w:tcPr>
            </w:tcPrChange>
          </w:tcPr>
          <w:p w14:paraId="599E679E" w14:textId="77777777" w:rsidR="009A0C32" w:rsidRPr="009A0C32" w:rsidRDefault="009A0C32" w:rsidP="009A0C32">
            <w:pPr>
              <w:rPr>
                <w:ins w:id="7217" w:author="Salah Soliman" w:date="2020-01-31T16:27:00Z"/>
                <w:rFonts w:ascii="Open Sans" w:eastAsia="Open Sans" w:hAnsi="Open Sans" w:cs="Times New Roman"/>
                <w:color w:val="404040"/>
                <w:sz w:val="16"/>
                <w:szCs w:val="16"/>
              </w:rPr>
            </w:pPr>
          </w:p>
        </w:tc>
        <w:tc>
          <w:tcPr>
            <w:tcW w:w="3981" w:type="dxa"/>
            <w:shd w:val="clear" w:color="auto" w:fill="FAFAFA"/>
            <w:vAlign w:val="center"/>
            <w:tcPrChange w:id="7218" w:author="Alicia Romero Lopez" w:date="2020-01-31T09:48:00Z">
              <w:tcPr>
                <w:tcW w:w="3981" w:type="dxa"/>
                <w:shd w:val="clear" w:color="auto" w:fill="FAFAFA"/>
              </w:tcPr>
            </w:tcPrChange>
          </w:tcPr>
          <w:p w14:paraId="2CFA00ED" w14:textId="77777777" w:rsidR="009A0C32" w:rsidRPr="009A0C32" w:rsidRDefault="009A0C32" w:rsidP="009A0C32">
            <w:pPr>
              <w:rPr>
                <w:ins w:id="7219" w:author="Salah Soliman" w:date="2020-01-31T16:27:00Z"/>
                <w:rFonts w:ascii="Open Sans" w:eastAsia="Open Sans" w:hAnsi="Open Sans" w:cs="Times New Roman"/>
                <w:noProof/>
                <w:color w:val="404040"/>
                <w:sz w:val="16"/>
                <w:szCs w:val="16"/>
              </w:rPr>
            </w:pPr>
          </w:p>
        </w:tc>
        <w:tc>
          <w:tcPr>
            <w:tcW w:w="270" w:type="dxa"/>
            <w:shd w:val="clear" w:color="auto" w:fill="FAFAFA"/>
            <w:tcPrChange w:id="7220" w:author="Alicia Romero Lopez" w:date="2020-01-31T09:48:00Z">
              <w:tcPr>
                <w:tcW w:w="0" w:type="auto"/>
              </w:tcPr>
            </w:tcPrChange>
          </w:tcPr>
          <w:p w14:paraId="0E02467D" w14:textId="77777777" w:rsidR="009A0C32" w:rsidRPr="009A0C32" w:rsidRDefault="009A0C32" w:rsidP="009A0C32">
            <w:pPr>
              <w:rPr>
                <w:ins w:id="7221" w:author="Salah Soliman" w:date="2020-01-31T16:27:00Z"/>
                <w:rFonts w:ascii="Open Sans" w:eastAsia="Open Sans" w:hAnsi="Open Sans" w:cs="Times New Roman"/>
                <w:color w:val="404040"/>
                <w:sz w:val="16"/>
                <w:szCs w:val="16"/>
              </w:rPr>
            </w:pPr>
          </w:p>
        </w:tc>
      </w:tr>
      <w:tr w:rsidR="009A0C32" w:rsidRPr="009A0C32" w14:paraId="5CF48529" w14:textId="77777777" w:rsidTr="51235A2F">
        <w:trPr>
          <w:cantSplit/>
          <w:ins w:id="7222" w:author="Salah Soliman" w:date="2020-01-31T16:27:00Z"/>
        </w:trPr>
        <w:tc>
          <w:tcPr>
            <w:tcW w:w="265" w:type="dxa"/>
            <w:shd w:val="clear" w:color="auto" w:fill="FAFAFA"/>
            <w:tcPrChange w:id="7223" w:author="Alicia Romero Lopez" w:date="2020-01-31T09:48:00Z">
              <w:tcPr>
                <w:tcW w:w="0" w:type="auto"/>
              </w:tcPr>
            </w:tcPrChange>
          </w:tcPr>
          <w:p w14:paraId="0703068A" w14:textId="77777777" w:rsidR="009A0C32" w:rsidRPr="009A0C32" w:rsidRDefault="009A0C32" w:rsidP="009A0C32">
            <w:pPr>
              <w:rPr>
                <w:ins w:id="7224" w:author="Salah Soliman" w:date="2020-01-31T16:27:00Z"/>
                <w:rFonts w:ascii="Open Sans" w:eastAsia="Open Sans" w:hAnsi="Open Sans" w:cs="Times New Roman"/>
              </w:rPr>
            </w:pPr>
          </w:p>
        </w:tc>
        <w:tc>
          <w:tcPr>
            <w:tcW w:w="630" w:type="dxa"/>
            <w:shd w:val="clear" w:color="auto" w:fill="FFFFFF" w:themeFill="background1"/>
            <w:vAlign w:val="center"/>
            <w:tcPrChange w:id="7225" w:author="Alicia Romero Lopez" w:date="2020-01-31T09:48:00Z">
              <w:tcPr>
                <w:tcW w:w="630" w:type="dxa"/>
                <w:shd w:val="clear" w:color="auto" w:fill="FFFFFF"/>
              </w:tcPr>
            </w:tcPrChange>
          </w:tcPr>
          <w:p w14:paraId="1A1E81D3" w14:textId="73DB0553" w:rsidR="009A0C32" w:rsidRPr="009A0C32" w:rsidRDefault="009A0C32" w:rsidP="009A0C32">
            <w:pPr>
              <w:spacing w:before="120"/>
              <w:rPr>
                <w:ins w:id="7226" w:author="Salah Soliman" w:date="2020-01-31T16:27:00Z"/>
                <w:rFonts w:ascii="Open Sans" w:eastAsia="Open Sans" w:hAnsi="Open Sans" w:cs="Times New Roman"/>
                <w:noProof/>
              </w:rPr>
            </w:pPr>
            <w:ins w:id="7227" w:author="Salah Soliman" w:date="2020-01-31T16:27:00Z">
              <w:r w:rsidRPr="009A0C32">
                <w:rPr>
                  <w:rFonts w:ascii="Open Sans" w:eastAsia="Open Sans" w:hAnsi="Open Sans" w:cs="Times New Roman"/>
                  <w:noProof/>
                  <w:rPrChange w:id="7228" w:author="Unknown">
                    <w:rPr>
                      <w:noProof/>
                    </w:rPr>
                  </w:rPrChange>
                </w:rPr>
                <mc:AlternateContent>
                  <mc:Choice Requires="wps">
                    <w:drawing>
                      <wp:inline distT="0" distB="0" distL="0" distR="0" wp14:anchorId="494DD74A" wp14:editId="4A49153D">
                        <wp:extent cx="207034" cy="207034"/>
                        <wp:effectExtent l="19050" t="19050" r="21590" b="21590"/>
                        <wp:docPr id="142" name="Oval 142"/>
                        <wp:cNvGraphicFramePr/>
                        <a:graphic xmlns:a="http://schemas.openxmlformats.org/drawingml/2006/main">
                          <a:graphicData uri="http://schemas.microsoft.com/office/word/2010/wordprocessingShape">
                            <wps:wsp>
                              <wps:cNvSpPr/>
                              <wps:spPr>
                                <a:xfrm>
                                  <a:off x="0" y="0"/>
                                  <a:ext cx="207034" cy="207034"/>
                                </a:xfrm>
                                <a:prstGeom prst="ellipse">
                                  <a:avLst/>
                                </a:prstGeom>
                                <a:noFill/>
                                <a:ln w="28575" cap="flat" cmpd="sng" algn="ctr">
                                  <a:solidFill>
                                    <a:srgbClr val="DBDBDB">
                                      <a:lumMod val="9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w16se="http://schemas.microsoft.com/office/word/2015/wordml/symex" xmlns:cx1="http://schemas.microsoft.com/office/drawing/2015/9/8/chartex" xmlns:cx="http://schemas.microsoft.com/office/drawing/2014/chartex">
                    <w:pict>
                      <v:oval w14:anchorId="606518D0" id="Oval 142" o:spid="_x0000_s1026" style="width:16.3pt;height:16.3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" filled="f" strokecolor="#c5c5c5" strokeweight="2.25pt">
                        <v:stroke joinstyle="miter"/>
                        <w10:anchorlock/>
                      </v:oval>
                    </w:pict>
                  </mc:Fallback>
                </mc:AlternateContent>
              </w:r>
            </w:ins>
          </w:p>
        </w:tc>
        <w:tc>
          <w:tcPr>
            <w:tcW w:w="450" w:type="dxa"/>
            <w:shd w:val="clear" w:color="auto" w:fill="FFFFFF" w:themeFill="background1"/>
            <w:vAlign w:val="center"/>
            <w:tcPrChange w:id="7229" w:author="Alicia Romero Lopez" w:date="2020-01-31T09:48:00Z">
              <w:tcPr>
                <w:tcW w:w="450" w:type="dxa"/>
                <w:shd w:val="clear" w:color="auto" w:fill="FFFFFF"/>
              </w:tcPr>
            </w:tcPrChange>
          </w:tcPr>
          <w:p w14:paraId="1F673D24" w14:textId="77777777" w:rsidR="009A0C32" w:rsidRPr="009A0C32" w:rsidRDefault="009A0C32" w:rsidP="009A0C32">
            <w:pPr>
              <w:spacing w:before="120"/>
              <w:rPr>
                <w:ins w:id="7230" w:author="Salah Soliman" w:date="2020-01-31T16:27:00Z"/>
                <w:rFonts w:ascii="Open Sans Semibold" w:eastAsia="Open Sans" w:hAnsi="Open Sans Semibold" w:cs="Open Sans Semibold"/>
              </w:rPr>
            </w:pPr>
            <w:ins w:id="7231" w:author="Salah Soliman" w:date="2020-01-31T16:27:00Z">
              <w:r w:rsidRPr="009A0C32">
                <w:rPr>
                  <w:rFonts w:ascii="Open Sans Semibold" w:eastAsia="Open Sans" w:hAnsi="Open Sans Semibold" w:cs="Open Sans Semibold"/>
                </w:rPr>
                <w:t>c.</w:t>
              </w:r>
            </w:ins>
          </w:p>
        </w:tc>
        <w:tc>
          <w:tcPr>
            <w:tcW w:w="8841" w:type="dxa"/>
            <w:gridSpan w:val="3"/>
            <w:shd w:val="clear" w:color="auto" w:fill="FFFFFF" w:themeFill="background1"/>
            <w:vAlign w:val="center"/>
            <w:tcPrChange w:id="7232" w:author="Alicia Romero Lopez" w:date="2020-01-31T09:48:00Z">
              <w:tcPr>
                <w:tcW w:w="8841" w:type="dxa"/>
                <w:gridSpan w:val="3"/>
                <w:shd w:val="clear" w:color="auto" w:fill="FFFFFF"/>
              </w:tcPr>
            </w:tcPrChange>
          </w:tcPr>
          <w:p w14:paraId="56A15E7A" w14:textId="77777777" w:rsidR="009A0C32" w:rsidRPr="009A0C32" w:rsidRDefault="009A0C32" w:rsidP="009A0C32">
            <w:pPr>
              <w:spacing w:before="120"/>
              <w:rPr>
                <w:ins w:id="7233" w:author="Salah Soliman" w:date="2020-01-31T16:27:00Z"/>
                <w:rFonts w:ascii="Open Sans" w:eastAsia="Open Sans" w:hAnsi="Open Sans" w:cs="Times New Roman"/>
              </w:rPr>
            </w:pPr>
            <w:ins w:id="7234" w:author="Salah Soliman" w:date="2020-01-31T16:27:00Z">
              <w:r w:rsidRPr="009A0C32">
                <w:rPr>
                  <w:rFonts w:ascii="Open Sans" w:eastAsia="Open Sans" w:hAnsi="Open Sans" w:cs="Open Sans"/>
                </w:rPr>
                <w:t>4</w:t>
              </w:r>
            </w:ins>
          </w:p>
        </w:tc>
        <w:tc>
          <w:tcPr>
            <w:tcW w:w="270" w:type="dxa"/>
            <w:shd w:val="clear" w:color="auto" w:fill="FAFAFA"/>
            <w:tcPrChange w:id="7235" w:author="Alicia Romero Lopez" w:date="2020-01-31T09:48:00Z">
              <w:tcPr>
                <w:tcW w:w="0" w:type="auto"/>
              </w:tcPr>
            </w:tcPrChange>
          </w:tcPr>
          <w:p w14:paraId="07B24457" w14:textId="77777777" w:rsidR="009A0C32" w:rsidRPr="009A0C32" w:rsidRDefault="009A0C32" w:rsidP="009A0C32">
            <w:pPr>
              <w:rPr>
                <w:ins w:id="7236" w:author="Salah Soliman" w:date="2020-01-31T16:27:00Z"/>
                <w:rFonts w:ascii="Open Sans" w:eastAsia="Open Sans" w:hAnsi="Open Sans" w:cs="Times New Roman"/>
              </w:rPr>
            </w:pPr>
          </w:p>
        </w:tc>
      </w:tr>
      <w:tr w:rsidR="009A0C32" w:rsidRPr="009A0C32" w14:paraId="34A7C510" w14:textId="77777777" w:rsidTr="51235A2F">
        <w:trPr>
          <w:cantSplit/>
          <w:ins w:id="7237" w:author="Salah Soliman" w:date="2020-01-31T16:27:00Z"/>
        </w:trPr>
        <w:tc>
          <w:tcPr>
            <w:tcW w:w="265" w:type="dxa"/>
            <w:shd w:val="clear" w:color="auto" w:fill="FAFAFA"/>
            <w:tcPrChange w:id="7238" w:author="Alicia Romero Lopez" w:date="2020-01-31T09:48:00Z">
              <w:tcPr>
                <w:tcW w:w="0" w:type="auto"/>
              </w:tcPr>
            </w:tcPrChange>
          </w:tcPr>
          <w:p w14:paraId="2BA561A5" w14:textId="77777777" w:rsidR="009A0C32" w:rsidRPr="009A0C32" w:rsidRDefault="009A0C32" w:rsidP="009A0C32">
            <w:pPr>
              <w:rPr>
                <w:ins w:id="7239" w:author="Salah Soliman" w:date="2020-01-31T16:27:00Z"/>
                <w:rFonts w:ascii="Open Sans" w:eastAsia="Open Sans" w:hAnsi="Open Sans" w:cs="Times New Roman"/>
                <w:color w:val="404040"/>
                <w:sz w:val="16"/>
                <w:szCs w:val="16"/>
              </w:rPr>
            </w:pPr>
          </w:p>
        </w:tc>
        <w:tc>
          <w:tcPr>
            <w:tcW w:w="3960" w:type="dxa"/>
            <w:gridSpan w:val="3"/>
            <w:shd w:val="clear" w:color="auto" w:fill="FAFAFA"/>
            <w:vAlign w:val="center"/>
            <w:tcPrChange w:id="7240" w:author="Alicia Romero Lopez" w:date="2020-01-31T09:48:00Z">
              <w:tcPr>
                <w:tcW w:w="3960" w:type="dxa"/>
                <w:gridSpan w:val="3"/>
                <w:shd w:val="clear" w:color="auto" w:fill="FAFAFA"/>
              </w:tcPr>
            </w:tcPrChange>
          </w:tcPr>
          <w:p w14:paraId="029FB210" w14:textId="77777777" w:rsidR="009A0C32" w:rsidRPr="009A0C32" w:rsidRDefault="009A0C32" w:rsidP="009A0C32">
            <w:pPr>
              <w:rPr>
                <w:ins w:id="7241" w:author="Salah Soliman" w:date="2020-01-31T16:27:00Z"/>
                <w:rFonts w:ascii="Open Sans" w:eastAsia="Open Sans" w:hAnsi="Open Sans" w:cs="Times New Roman"/>
                <w:color w:val="404040"/>
                <w:sz w:val="16"/>
                <w:szCs w:val="16"/>
              </w:rPr>
            </w:pPr>
          </w:p>
        </w:tc>
        <w:tc>
          <w:tcPr>
            <w:tcW w:w="1980" w:type="dxa"/>
            <w:shd w:val="clear" w:color="auto" w:fill="FAFAFA"/>
            <w:vAlign w:val="center"/>
            <w:tcPrChange w:id="7242" w:author="Alicia Romero Lopez" w:date="2020-01-31T09:48:00Z">
              <w:tcPr>
                <w:tcW w:w="1980" w:type="dxa"/>
                <w:shd w:val="clear" w:color="auto" w:fill="FAFAFA"/>
              </w:tcPr>
            </w:tcPrChange>
          </w:tcPr>
          <w:p w14:paraId="437ECF5A" w14:textId="77777777" w:rsidR="009A0C32" w:rsidRPr="009A0C32" w:rsidRDefault="009A0C32" w:rsidP="009A0C32">
            <w:pPr>
              <w:rPr>
                <w:ins w:id="7243" w:author="Salah Soliman" w:date="2020-01-31T16:27:00Z"/>
                <w:rFonts w:ascii="Open Sans" w:eastAsia="Open Sans" w:hAnsi="Open Sans" w:cs="Times New Roman"/>
                <w:color w:val="404040"/>
                <w:sz w:val="16"/>
                <w:szCs w:val="16"/>
              </w:rPr>
            </w:pPr>
          </w:p>
        </w:tc>
        <w:tc>
          <w:tcPr>
            <w:tcW w:w="3981" w:type="dxa"/>
            <w:shd w:val="clear" w:color="auto" w:fill="FAFAFA"/>
            <w:vAlign w:val="center"/>
            <w:tcPrChange w:id="7244" w:author="Alicia Romero Lopez" w:date="2020-01-31T09:48:00Z">
              <w:tcPr>
                <w:tcW w:w="3981" w:type="dxa"/>
                <w:shd w:val="clear" w:color="auto" w:fill="FAFAFA"/>
              </w:tcPr>
            </w:tcPrChange>
          </w:tcPr>
          <w:p w14:paraId="72E58ABC" w14:textId="77777777" w:rsidR="009A0C32" w:rsidRPr="009A0C32" w:rsidRDefault="009A0C32" w:rsidP="009A0C32">
            <w:pPr>
              <w:rPr>
                <w:ins w:id="7245" w:author="Salah Soliman" w:date="2020-01-31T16:27:00Z"/>
                <w:rFonts w:ascii="Open Sans" w:eastAsia="Open Sans" w:hAnsi="Open Sans" w:cs="Times New Roman"/>
                <w:color w:val="404040"/>
                <w:sz w:val="16"/>
                <w:szCs w:val="16"/>
              </w:rPr>
            </w:pPr>
          </w:p>
        </w:tc>
        <w:tc>
          <w:tcPr>
            <w:tcW w:w="270" w:type="dxa"/>
            <w:shd w:val="clear" w:color="auto" w:fill="FAFAFA"/>
            <w:tcPrChange w:id="7246" w:author="Alicia Romero Lopez" w:date="2020-01-31T09:48:00Z">
              <w:tcPr>
                <w:tcW w:w="0" w:type="auto"/>
              </w:tcPr>
            </w:tcPrChange>
          </w:tcPr>
          <w:p w14:paraId="6B08335F" w14:textId="77777777" w:rsidR="009A0C32" w:rsidRPr="009A0C32" w:rsidRDefault="009A0C32" w:rsidP="009A0C32">
            <w:pPr>
              <w:rPr>
                <w:ins w:id="7247" w:author="Salah Soliman" w:date="2020-01-31T16:27:00Z"/>
                <w:rFonts w:ascii="Open Sans" w:eastAsia="Open Sans" w:hAnsi="Open Sans" w:cs="Times New Roman"/>
                <w:color w:val="404040"/>
                <w:sz w:val="16"/>
                <w:szCs w:val="16"/>
              </w:rPr>
            </w:pPr>
          </w:p>
        </w:tc>
      </w:tr>
      <w:tr w:rsidR="009A0C32" w:rsidRPr="009A0C32" w14:paraId="112E5A8C" w14:textId="77777777" w:rsidTr="51235A2F">
        <w:trPr>
          <w:cantSplit/>
          <w:ins w:id="7248" w:author="Salah Soliman" w:date="2020-01-31T16:27:00Z"/>
        </w:trPr>
        <w:tc>
          <w:tcPr>
            <w:tcW w:w="265" w:type="dxa"/>
            <w:shd w:val="clear" w:color="auto" w:fill="FAFAFA"/>
            <w:tcPrChange w:id="7249" w:author="Alicia Romero Lopez" w:date="2020-01-31T09:48:00Z">
              <w:tcPr>
                <w:tcW w:w="0" w:type="auto"/>
              </w:tcPr>
            </w:tcPrChange>
          </w:tcPr>
          <w:p w14:paraId="233FD2E7" w14:textId="77777777" w:rsidR="009A0C32" w:rsidRPr="009A0C32" w:rsidRDefault="009A0C32" w:rsidP="009A0C32">
            <w:pPr>
              <w:rPr>
                <w:ins w:id="7250" w:author="Salah Soliman" w:date="2020-01-31T16:27:00Z"/>
                <w:rFonts w:ascii="Open Sans" w:eastAsia="Open Sans" w:hAnsi="Open Sans" w:cs="Times New Roman"/>
              </w:rPr>
            </w:pPr>
          </w:p>
        </w:tc>
        <w:tc>
          <w:tcPr>
            <w:tcW w:w="630" w:type="dxa"/>
            <w:shd w:val="clear" w:color="auto" w:fill="FFFFFF" w:themeFill="background1"/>
            <w:vAlign w:val="center"/>
            <w:tcPrChange w:id="7251" w:author="Alicia Romero Lopez" w:date="2020-01-31T09:48:00Z">
              <w:tcPr>
                <w:tcW w:w="630" w:type="dxa"/>
                <w:shd w:val="clear" w:color="auto" w:fill="FFFFFF"/>
              </w:tcPr>
            </w:tcPrChange>
          </w:tcPr>
          <w:p w14:paraId="628AA475" w14:textId="413DFA89" w:rsidR="009A0C32" w:rsidRPr="009A0C32" w:rsidRDefault="009A0C32" w:rsidP="009A0C32">
            <w:pPr>
              <w:spacing w:before="120"/>
              <w:rPr>
                <w:ins w:id="7252" w:author="Salah Soliman" w:date="2020-01-31T16:27:00Z"/>
                <w:rFonts w:ascii="Open Sans" w:eastAsia="Open Sans" w:hAnsi="Open Sans" w:cs="Times New Roman"/>
                <w:noProof/>
              </w:rPr>
            </w:pPr>
            <w:ins w:id="7253" w:author="Salah Soliman" w:date="2020-01-31T16:27:00Z">
              <w:r w:rsidRPr="009A0C32">
                <w:rPr>
                  <w:rFonts w:ascii="Open Sans" w:eastAsia="Open Sans" w:hAnsi="Open Sans" w:cs="Times New Roman"/>
                  <w:noProof/>
                  <w:rPrChange w:id="7254" w:author="Unknown">
                    <w:rPr>
                      <w:noProof/>
                    </w:rPr>
                  </w:rPrChange>
                </w:rPr>
                <mc:AlternateContent>
                  <mc:Choice Requires="wps">
                    <w:drawing>
                      <wp:inline distT="0" distB="0" distL="0" distR="0" wp14:anchorId="70C09974" wp14:editId="27CBDE3E">
                        <wp:extent cx="207034" cy="207034"/>
                        <wp:effectExtent l="19050" t="19050" r="21590" b="21590"/>
                        <wp:docPr id="143" name="Oval 143"/>
                        <wp:cNvGraphicFramePr/>
                        <a:graphic xmlns:a="http://schemas.openxmlformats.org/drawingml/2006/main">
                          <a:graphicData uri="http://schemas.microsoft.com/office/word/2010/wordprocessingShape">
                            <wps:wsp>
                              <wps:cNvSpPr/>
                              <wps:spPr>
                                <a:xfrm>
                                  <a:off x="0" y="0"/>
                                  <a:ext cx="207034" cy="207034"/>
                                </a:xfrm>
                                <a:prstGeom prst="ellipse">
                                  <a:avLst/>
                                </a:prstGeom>
                                <a:noFill/>
                                <a:ln w="28575" cap="flat" cmpd="sng" algn="ctr">
                                  <a:solidFill>
                                    <a:srgbClr val="DBDBDB">
                                      <a:lumMod val="9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w16se="http://schemas.microsoft.com/office/word/2015/wordml/symex" xmlns:cx1="http://schemas.microsoft.com/office/drawing/2015/9/8/chartex" xmlns:cx="http://schemas.microsoft.com/office/drawing/2014/chartex">
                    <w:pict>
                      <v:oval w14:anchorId="4167D50B" id="Oval 143" o:spid="_x0000_s1026" style="width:16.3pt;height:16.3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" filled="f" strokecolor="#c5c5c5" strokeweight="2.25pt">
                        <v:stroke joinstyle="miter"/>
                        <w10:anchorlock/>
                      </v:oval>
                    </w:pict>
                  </mc:Fallback>
                </mc:AlternateContent>
              </w:r>
            </w:ins>
          </w:p>
        </w:tc>
        <w:tc>
          <w:tcPr>
            <w:tcW w:w="450" w:type="dxa"/>
            <w:shd w:val="clear" w:color="auto" w:fill="FFFFFF" w:themeFill="background1"/>
            <w:vAlign w:val="center"/>
            <w:tcPrChange w:id="7255" w:author="Alicia Romero Lopez" w:date="2020-01-31T09:48:00Z">
              <w:tcPr>
                <w:tcW w:w="450" w:type="dxa"/>
                <w:shd w:val="clear" w:color="auto" w:fill="FFFFFF"/>
              </w:tcPr>
            </w:tcPrChange>
          </w:tcPr>
          <w:p w14:paraId="7BD413B6" w14:textId="77777777" w:rsidR="009A0C32" w:rsidRPr="009A0C32" w:rsidRDefault="009A0C32" w:rsidP="009A0C32">
            <w:pPr>
              <w:spacing w:before="120"/>
              <w:rPr>
                <w:ins w:id="7256" w:author="Salah Soliman" w:date="2020-01-31T16:27:00Z"/>
                <w:rFonts w:ascii="Open Sans Semibold" w:eastAsia="Open Sans" w:hAnsi="Open Sans Semibold" w:cs="Open Sans Semibold"/>
              </w:rPr>
            </w:pPr>
            <w:ins w:id="7257" w:author="Salah Soliman" w:date="2020-01-31T16:27:00Z">
              <w:r w:rsidRPr="009A0C32">
                <w:rPr>
                  <w:rFonts w:ascii="Open Sans Semibold" w:eastAsia="Open Sans" w:hAnsi="Open Sans Semibold" w:cs="Open Sans Semibold"/>
                </w:rPr>
                <w:t>d.</w:t>
              </w:r>
            </w:ins>
          </w:p>
        </w:tc>
        <w:tc>
          <w:tcPr>
            <w:tcW w:w="8841" w:type="dxa"/>
            <w:gridSpan w:val="3"/>
            <w:shd w:val="clear" w:color="auto" w:fill="FFFFFF" w:themeFill="background1"/>
            <w:vAlign w:val="center"/>
            <w:tcPrChange w:id="7258" w:author="Alicia Romero Lopez" w:date="2020-01-31T09:48:00Z">
              <w:tcPr>
                <w:tcW w:w="8841" w:type="dxa"/>
                <w:gridSpan w:val="3"/>
                <w:shd w:val="clear" w:color="auto" w:fill="FFFFFF"/>
              </w:tcPr>
            </w:tcPrChange>
          </w:tcPr>
          <w:p w14:paraId="12052CF3" w14:textId="77777777" w:rsidR="009A0C32" w:rsidRPr="009A0C32" w:rsidRDefault="009A0C32" w:rsidP="009A0C32">
            <w:pPr>
              <w:spacing w:before="120"/>
              <w:rPr>
                <w:ins w:id="7259" w:author="Salah Soliman" w:date="2020-01-31T16:27:00Z"/>
                <w:rFonts w:ascii="Open Sans" w:eastAsia="Open Sans" w:hAnsi="Open Sans" w:cs="Times New Roman"/>
              </w:rPr>
            </w:pPr>
            <w:ins w:id="7260" w:author="Salah Soliman" w:date="2020-01-31T16:27:00Z">
              <w:r w:rsidRPr="009A0C32">
                <w:rPr>
                  <w:rFonts w:ascii="Open Sans" w:eastAsia="Open Sans" w:hAnsi="Open Sans" w:cs="Times New Roman"/>
                  <w:highlight w:val="green"/>
                </w:rPr>
                <w:t>3.92</w:t>
              </w:r>
            </w:ins>
          </w:p>
        </w:tc>
        <w:tc>
          <w:tcPr>
            <w:tcW w:w="270" w:type="dxa"/>
            <w:shd w:val="clear" w:color="auto" w:fill="FAFAFA"/>
            <w:tcPrChange w:id="7261" w:author="Alicia Romero Lopez" w:date="2020-01-31T09:48:00Z">
              <w:tcPr>
                <w:tcW w:w="0" w:type="auto"/>
              </w:tcPr>
            </w:tcPrChange>
          </w:tcPr>
          <w:p w14:paraId="6B9A1541" w14:textId="77777777" w:rsidR="009A0C32" w:rsidRPr="009A0C32" w:rsidRDefault="009A0C32" w:rsidP="009A0C32">
            <w:pPr>
              <w:rPr>
                <w:ins w:id="7262" w:author="Salah Soliman" w:date="2020-01-31T16:27:00Z"/>
                <w:rFonts w:ascii="Open Sans" w:eastAsia="Open Sans" w:hAnsi="Open Sans" w:cs="Times New Roman"/>
              </w:rPr>
            </w:pPr>
          </w:p>
        </w:tc>
      </w:tr>
      <w:tr w:rsidR="009A0C32" w:rsidRPr="009A0C32" w14:paraId="7E26D7A9" w14:textId="77777777" w:rsidTr="51235A2F">
        <w:trPr>
          <w:cantSplit/>
          <w:ins w:id="7263" w:author="Salah Soliman" w:date="2020-01-31T16:27:00Z"/>
        </w:trPr>
        <w:tc>
          <w:tcPr>
            <w:tcW w:w="265" w:type="dxa"/>
            <w:shd w:val="clear" w:color="auto" w:fill="FAFAFA"/>
            <w:tcPrChange w:id="7264" w:author="Alicia Romero Lopez" w:date="2020-01-31T09:48:00Z">
              <w:tcPr>
                <w:tcW w:w="0" w:type="auto"/>
              </w:tcPr>
            </w:tcPrChange>
          </w:tcPr>
          <w:p w14:paraId="3A54711F" w14:textId="77777777" w:rsidR="009A0C32" w:rsidRPr="009A0C32" w:rsidRDefault="009A0C32" w:rsidP="009A0C32">
            <w:pPr>
              <w:rPr>
                <w:ins w:id="7265" w:author="Salah Soliman" w:date="2020-01-31T16:27:00Z"/>
                <w:rFonts w:ascii="Open Sans" w:eastAsia="Open Sans" w:hAnsi="Open Sans" w:cs="Times New Roman"/>
                <w:color w:val="404040"/>
                <w:sz w:val="16"/>
                <w:szCs w:val="16"/>
              </w:rPr>
            </w:pPr>
          </w:p>
        </w:tc>
        <w:tc>
          <w:tcPr>
            <w:tcW w:w="3960" w:type="dxa"/>
            <w:gridSpan w:val="3"/>
            <w:shd w:val="clear" w:color="auto" w:fill="FAFAFA"/>
            <w:vAlign w:val="center"/>
            <w:tcPrChange w:id="7266" w:author="Alicia Romero Lopez" w:date="2020-01-31T09:48:00Z">
              <w:tcPr>
                <w:tcW w:w="3960" w:type="dxa"/>
                <w:gridSpan w:val="3"/>
                <w:shd w:val="clear" w:color="auto" w:fill="FAFAFA"/>
              </w:tcPr>
            </w:tcPrChange>
          </w:tcPr>
          <w:p w14:paraId="548477F2" w14:textId="77777777" w:rsidR="009A0C32" w:rsidRPr="009A0C32" w:rsidRDefault="009A0C32" w:rsidP="009A0C32">
            <w:pPr>
              <w:rPr>
                <w:ins w:id="7267" w:author="Salah Soliman" w:date="2020-01-31T16:27:00Z"/>
                <w:rFonts w:ascii="Open Sans" w:eastAsia="Open Sans" w:hAnsi="Open Sans" w:cs="Times New Roman"/>
                <w:color w:val="404040"/>
                <w:sz w:val="16"/>
                <w:szCs w:val="16"/>
              </w:rPr>
            </w:pPr>
          </w:p>
        </w:tc>
        <w:tc>
          <w:tcPr>
            <w:tcW w:w="1980" w:type="dxa"/>
            <w:shd w:val="clear" w:color="auto" w:fill="FAFAFA"/>
            <w:vAlign w:val="center"/>
            <w:tcPrChange w:id="7268" w:author="Alicia Romero Lopez" w:date="2020-01-31T09:48:00Z">
              <w:tcPr>
                <w:tcW w:w="1980" w:type="dxa"/>
                <w:shd w:val="clear" w:color="auto" w:fill="FAFAFA"/>
              </w:tcPr>
            </w:tcPrChange>
          </w:tcPr>
          <w:p w14:paraId="78FA55E7" w14:textId="77777777" w:rsidR="009A0C32" w:rsidRPr="009A0C32" w:rsidRDefault="009A0C32" w:rsidP="009A0C32">
            <w:pPr>
              <w:rPr>
                <w:ins w:id="7269" w:author="Salah Soliman" w:date="2020-01-31T16:27:00Z"/>
                <w:rFonts w:ascii="Open Sans" w:eastAsia="Open Sans" w:hAnsi="Open Sans" w:cs="Times New Roman"/>
                <w:color w:val="404040"/>
                <w:sz w:val="16"/>
                <w:szCs w:val="16"/>
              </w:rPr>
            </w:pPr>
          </w:p>
        </w:tc>
        <w:tc>
          <w:tcPr>
            <w:tcW w:w="3981" w:type="dxa"/>
            <w:shd w:val="clear" w:color="auto" w:fill="FAFAFA"/>
            <w:vAlign w:val="center"/>
            <w:tcPrChange w:id="7270" w:author="Alicia Romero Lopez" w:date="2020-01-31T09:48:00Z">
              <w:tcPr>
                <w:tcW w:w="3981" w:type="dxa"/>
                <w:shd w:val="clear" w:color="auto" w:fill="FAFAFA"/>
              </w:tcPr>
            </w:tcPrChange>
          </w:tcPr>
          <w:p w14:paraId="36BE7AB3" w14:textId="77777777" w:rsidR="009A0C32" w:rsidRPr="009A0C32" w:rsidRDefault="009A0C32" w:rsidP="009A0C32">
            <w:pPr>
              <w:rPr>
                <w:ins w:id="7271" w:author="Salah Soliman" w:date="2020-01-31T16:27:00Z"/>
                <w:rFonts w:ascii="Open Sans" w:eastAsia="Open Sans" w:hAnsi="Open Sans" w:cs="Times New Roman"/>
                <w:color w:val="404040"/>
                <w:sz w:val="16"/>
                <w:szCs w:val="16"/>
              </w:rPr>
            </w:pPr>
          </w:p>
        </w:tc>
        <w:tc>
          <w:tcPr>
            <w:tcW w:w="270" w:type="dxa"/>
            <w:shd w:val="clear" w:color="auto" w:fill="FAFAFA"/>
            <w:tcPrChange w:id="7272" w:author="Alicia Romero Lopez" w:date="2020-01-31T09:48:00Z">
              <w:tcPr>
                <w:tcW w:w="0" w:type="auto"/>
              </w:tcPr>
            </w:tcPrChange>
          </w:tcPr>
          <w:p w14:paraId="44760190" w14:textId="77777777" w:rsidR="009A0C32" w:rsidRPr="009A0C32" w:rsidRDefault="009A0C32" w:rsidP="009A0C32">
            <w:pPr>
              <w:rPr>
                <w:ins w:id="7273" w:author="Salah Soliman" w:date="2020-01-31T16:27:00Z"/>
                <w:rFonts w:ascii="Open Sans" w:eastAsia="Open Sans" w:hAnsi="Open Sans" w:cs="Times New Roman"/>
                <w:color w:val="404040"/>
                <w:sz w:val="16"/>
                <w:szCs w:val="16"/>
              </w:rPr>
            </w:pPr>
          </w:p>
        </w:tc>
      </w:tr>
      <w:tr w:rsidR="009A0C32" w:rsidRPr="009A0C32" w14:paraId="7319C037" w14:textId="77777777" w:rsidTr="51235A2F">
        <w:trPr>
          <w:cantSplit/>
          <w:ins w:id="7274" w:author="Salah Soliman" w:date="2020-01-31T16:27:00Z"/>
        </w:trPr>
        <w:tc>
          <w:tcPr>
            <w:tcW w:w="265" w:type="dxa"/>
            <w:shd w:val="clear" w:color="auto" w:fill="FAFAFA"/>
            <w:tcPrChange w:id="7275" w:author="Alicia Romero Lopez" w:date="2020-01-31T09:48:00Z">
              <w:tcPr>
                <w:tcW w:w="0" w:type="auto"/>
              </w:tcPr>
            </w:tcPrChange>
          </w:tcPr>
          <w:p w14:paraId="332C733E" w14:textId="77777777" w:rsidR="009A0C32" w:rsidRPr="009A0C32" w:rsidRDefault="009A0C32" w:rsidP="009A0C32">
            <w:pPr>
              <w:rPr>
                <w:ins w:id="7276" w:author="Salah Soliman" w:date="2020-01-31T16:27:00Z"/>
                <w:rFonts w:ascii="Open Sans" w:eastAsia="Open Sans" w:hAnsi="Open Sans" w:cs="Times New Roman"/>
              </w:rPr>
            </w:pPr>
          </w:p>
        </w:tc>
        <w:tc>
          <w:tcPr>
            <w:tcW w:w="3960" w:type="dxa"/>
            <w:gridSpan w:val="3"/>
            <w:shd w:val="clear" w:color="auto" w:fill="FAFAFA"/>
            <w:vAlign w:val="center"/>
            <w:tcPrChange w:id="7277" w:author="Alicia Romero Lopez" w:date="2020-01-31T09:48:00Z">
              <w:tcPr>
                <w:tcW w:w="3960" w:type="dxa"/>
                <w:gridSpan w:val="3"/>
                <w:shd w:val="clear" w:color="auto" w:fill="FAFAFA"/>
              </w:tcPr>
            </w:tcPrChange>
          </w:tcPr>
          <w:p w14:paraId="4B4DED4F" w14:textId="77777777" w:rsidR="009A0C32" w:rsidRPr="009A0C32" w:rsidRDefault="009A0C32" w:rsidP="009A0C32">
            <w:pPr>
              <w:rPr>
                <w:ins w:id="7278" w:author="Salah Soliman" w:date="2020-01-31T16:27:00Z"/>
                <w:rFonts w:ascii="Open Sans" w:eastAsia="Open Sans" w:hAnsi="Open Sans" w:cs="Times New Roman"/>
              </w:rPr>
            </w:pPr>
          </w:p>
        </w:tc>
        <w:tc>
          <w:tcPr>
            <w:tcW w:w="1980" w:type="dxa"/>
            <w:shd w:val="clear" w:color="auto" w:fill="FAFAFA"/>
            <w:vAlign w:val="center"/>
            <w:tcPrChange w:id="7279" w:author="Alicia Romero Lopez" w:date="2020-01-31T09:48:00Z">
              <w:tcPr>
                <w:tcW w:w="1980" w:type="dxa"/>
                <w:shd w:val="clear" w:color="auto" w:fill="FAFAFA"/>
              </w:tcPr>
            </w:tcPrChange>
          </w:tcPr>
          <w:p w14:paraId="0795DD19" w14:textId="7B4D09CA" w:rsidR="009A0C32" w:rsidRPr="009A0C32" w:rsidRDefault="009A0C32" w:rsidP="009A0C32">
            <w:pPr>
              <w:rPr>
                <w:ins w:id="7280" w:author="Salah Soliman" w:date="2020-01-31T16:27:00Z"/>
                <w:rFonts w:ascii="Open Sans" w:eastAsia="Open Sans" w:hAnsi="Open Sans" w:cs="Times New Roman"/>
              </w:rPr>
            </w:pPr>
            <w:ins w:id="7281" w:author="Salah Soliman" w:date="2020-01-31T16:27:00Z">
              <w:r w:rsidRPr="009A0C32">
                <w:rPr>
                  <w:rFonts w:ascii="Open Sans" w:eastAsia="Open Sans" w:hAnsi="Open Sans" w:cs="Times New Roman"/>
                  <w:noProof/>
                  <w:rPrChange w:id="7282" w:author="Unknown">
                    <w:rPr>
                      <w:noProof/>
                    </w:rPr>
                  </w:rPrChange>
                </w:rPr>
                <w:drawing>
                  <wp:inline distT="0" distB="0" distL="0" distR="0" wp14:anchorId="5319C7F7" wp14:editId="1F192799">
                    <wp:extent cx="1156970" cy="306070"/>
                    <wp:effectExtent l="0" t="0" r="508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submit-button-03.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156970" cy="306070"/>
                            </a:xfrm>
                            <a:prstGeom prst="rect">
                              <a:avLst/>
                            </a:prstGeom>
                          </pic:spPr>
                        </pic:pic>
                      </a:graphicData>
                    </a:graphic>
                  </wp:inline>
                </w:drawing>
              </w:r>
            </w:ins>
          </w:p>
        </w:tc>
        <w:tc>
          <w:tcPr>
            <w:tcW w:w="3981" w:type="dxa"/>
            <w:shd w:val="clear" w:color="auto" w:fill="FAFAFA"/>
            <w:vAlign w:val="center"/>
            <w:tcPrChange w:id="7283" w:author="Alicia Romero Lopez" w:date="2020-01-31T09:48:00Z">
              <w:tcPr>
                <w:tcW w:w="3981" w:type="dxa"/>
                <w:shd w:val="clear" w:color="auto" w:fill="FAFAFA"/>
              </w:tcPr>
            </w:tcPrChange>
          </w:tcPr>
          <w:p w14:paraId="1B4FC30E" w14:textId="77777777" w:rsidR="009A0C32" w:rsidRPr="009A0C32" w:rsidRDefault="009A0C32" w:rsidP="009A0C32">
            <w:pPr>
              <w:rPr>
                <w:ins w:id="7284" w:author="Salah Soliman" w:date="2020-01-31T16:27:00Z"/>
                <w:rFonts w:ascii="Open Sans" w:eastAsia="Open Sans" w:hAnsi="Open Sans" w:cs="Times New Roman"/>
              </w:rPr>
            </w:pPr>
          </w:p>
        </w:tc>
        <w:tc>
          <w:tcPr>
            <w:tcW w:w="270" w:type="dxa"/>
            <w:shd w:val="clear" w:color="auto" w:fill="FAFAFA"/>
            <w:tcPrChange w:id="7285" w:author="Alicia Romero Lopez" w:date="2020-01-31T09:48:00Z">
              <w:tcPr>
                <w:tcW w:w="0" w:type="auto"/>
              </w:tcPr>
            </w:tcPrChange>
          </w:tcPr>
          <w:p w14:paraId="5DFAA1B0" w14:textId="77777777" w:rsidR="009A0C32" w:rsidRPr="009A0C32" w:rsidRDefault="009A0C32" w:rsidP="009A0C32">
            <w:pPr>
              <w:rPr>
                <w:ins w:id="7286" w:author="Salah Soliman" w:date="2020-01-31T16:27:00Z"/>
                <w:rFonts w:ascii="Open Sans" w:eastAsia="Open Sans" w:hAnsi="Open Sans" w:cs="Times New Roman"/>
              </w:rPr>
            </w:pPr>
          </w:p>
        </w:tc>
      </w:tr>
    </w:tbl>
    <w:p w14:paraId="3DEFF1AC" w14:textId="77777777" w:rsidR="009A0C32" w:rsidRPr="009A0C32" w:rsidRDefault="009A0C32" w:rsidP="009A0C32">
      <w:pPr>
        <w:spacing w:after="0" w:line="240" w:lineRule="auto"/>
        <w:rPr>
          <w:ins w:id="7287" w:author="Salah Soliman" w:date="2020-01-31T16:27:00Z"/>
          <w:rFonts w:ascii="Open Sans" w:eastAsia="Open Sans" w:hAnsi="Open Sans" w:cs="Times New Roman"/>
          <w:color w:val="404040"/>
        </w:rPr>
      </w:pPr>
    </w:p>
    <w:tbl>
      <w:tblPr>
        <w:tblStyle w:val="TableGrid22"/>
        <w:tblW w:w="10525" w:type="dxa"/>
        <w:tblBorders>
          <w:top w:val="single" w:sz="4" w:space="0" w:color="DBDBDB"/>
          <w:left w:val="single" w:sz="4" w:space="0" w:color="DBDBDB"/>
          <w:bottom w:val="single" w:sz="4" w:space="0" w:color="DBDBDB"/>
          <w:right w:val="single" w:sz="4" w:space="0" w:color="DBDBDB"/>
          <w:insideH w:val="none" w:sz="0" w:space="0" w:color="auto"/>
          <w:insideV w:val="none" w:sz="0" w:space="0" w:color="auto"/>
        </w:tblBorders>
        <w:tblLayout w:type="fixed"/>
        <w:tblCellMar>
          <w:left w:w="115" w:type="dxa"/>
          <w:right w:w="115" w:type="dxa"/>
        </w:tblCellMar>
        <w:tblLook w:val="04A0" w:firstRow="1" w:lastRow="0" w:firstColumn="1" w:lastColumn="0" w:noHBand="0" w:noVBand="1"/>
      </w:tblPr>
      <w:tblGrid>
        <w:gridCol w:w="265"/>
        <w:gridCol w:w="2520"/>
        <w:gridCol w:w="7470"/>
        <w:gridCol w:w="270"/>
      </w:tblGrid>
      <w:tr w:rsidR="009A0C32" w:rsidRPr="009A0C32" w14:paraId="6B712523" w14:textId="77777777" w:rsidTr="009A0C32">
        <w:trPr>
          <w:trHeight w:val="107"/>
          <w:ins w:id="7288" w:author="Salah Soliman" w:date="2020-01-31T16:27:00Z"/>
        </w:trPr>
        <w:tc>
          <w:tcPr>
            <w:tcW w:w="265" w:type="dxa"/>
            <w:shd w:val="clear" w:color="auto" w:fill="FAFAFA"/>
          </w:tcPr>
          <w:p w14:paraId="39171858" w14:textId="77777777" w:rsidR="009A0C32" w:rsidRPr="009A0C32" w:rsidRDefault="009A0C32" w:rsidP="009A0C32">
            <w:pPr>
              <w:rPr>
                <w:ins w:id="7289" w:author="Salah Soliman" w:date="2020-01-31T16:27:00Z"/>
                <w:rFonts w:ascii="Open Sans" w:eastAsia="Open Sans" w:hAnsi="Open Sans" w:cs="Times New Roman"/>
              </w:rPr>
            </w:pPr>
          </w:p>
        </w:tc>
        <w:tc>
          <w:tcPr>
            <w:tcW w:w="2520" w:type="dxa"/>
            <w:shd w:val="clear" w:color="auto" w:fill="FAFAFA"/>
          </w:tcPr>
          <w:p w14:paraId="460DBF09" w14:textId="77777777" w:rsidR="009A0C32" w:rsidRPr="009A0C32" w:rsidRDefault="009A0C32" w:rsidP="009A0C32">
            <w:pPr>
              <w:jc w:val="center"/>
              <w:rPr>
                <w:ins w:id="7290" w:author="Salah Soliman" w:date="2020-01-31T16:27:00Z"/>
                <w:rFonts w:ascii="Open Sans" w:eastAsia="Open Sans" w:hAnsi="Open Sans" w:cs="Times New Roman"/>
              </w:rPr>
            </w:pPr>
          </w:p>
        </w:tc>
        <w:tc>
          <w:tcPr>
            <w:tcW w:w="7470" w:type="dxa"/>
            <w:shd w:val="clear" w:color="auto" w:fill="FAFAFA"/>
          </w:tcPr>
          <w:p w14:paraId="186698A9" w14:textId="77777777" w:rsidR="009A0C32" w:rsidRPr="009A0C32" w:rsidRDefault="009A0C32" w:rsidP="009A0C32">
            <w:pPr>
              <w:jc w:val="right"/>
              <w:rPr>
                <w:ins w:id="7291" w:author="Salah Soliman" w:date="2020-01-31T16:27:00Z"/>
                <w:rFonts w:ascii="Open Sans" w:eastAsia="Open Sans" w:hAnsi="Open Sans" w:cs="Times New Roman"/>
                <w:color w:val="78C800"/>
              </w:rPr>
            </w:pPr>
            <w:ins w:id="7292" w:author="Salah Soliman" w:date="2020-01-31T16:27:00Z">
              <w:r w:rsidRPr="009A0C32">
                <w:rPr>
                  <w:rFonts w:ascii="FontAwesome" w:eastAsia="Open Sans" w:hAnsi="FontAwesome" w:cs="Times New Roman"/>
                  <w:color w:val="78C800"/>
                </w:rPr>
                <w:t></w:t>
              </w:r>
              <w:r w:rsidRPr="009A0C32">
                <w:rPr>
                  <w:rFonts w:ascii="Open Sans" w:eastAsia="Open Sans" w:hAnsi="Open Sans" w:cs="Times New Roman"/>
                  <w:color w:val="78C800"/>
                </w:rPr>
                <w:t xml:space="preserve"> Correct</w:t>
              </w:r>
            </w:ins>
          </w:p>
        </w:tc>
        <w:tc>
          <w:tcPr>
            <w:tcW w:w="270" w:type="dxa"/>
            <w:shd w:val="clear" w:color="auto" w:fill="FAFAFA"/>
          </w:tcPr>
          <w:p w14:paraId="32FB3D73" w14:textId="77777777" w:rsidR="009A0C32" w:rsidRPr="009A0C32" w:rsidRDefault="009A0C32" w:rsidP="009A0C32">
            <w:pPr>
              <w:rPr>
                <w:ins w:id="7293" w:author="Salah Soliman" w:date="2020-01-31T16:27:00Z"/>
                <w:rFonts w:ascii="Open Sans" w:eastAsia="Open Sans" w:hAnsi="Open Sans" w:cs="Times New Roman"/>
              </w:rPr>
            </w:pPr>
          </w:p>
        </w:tc>
      </w:tr>
      <w:tr w:rsidR="009A0C32" w:rsidRPr="009A0C32" w14:paraId="79A12362" w14:textId="77777777" w:rsidTr="009A0C32">
        <w:trPr>
          <w:ins w:id="7294" w:author="Salah Soliman" w:date="2020-01-31T16:27:00Z"/>
        </w:trPr>
        <w:tc>
          <w:tcPr>
            <w:tcW w:w="265" w:type="dxa"/>
            <w:shd w:val="clear" w:color="auto" w:fill="FAFAFA"/>
          </w:tcPr>
          <w:p w14:paraId="6EAAB10A" w14:textId="77777777" w:rsidR="009A0C32" w:rsidRPr="009A0C32" w:rsidRDefault="009A0C32" w:rsidP="009A0C32">
            <w:pPr>
              <w:rPr>
                <w:ins w:id="7295" w:author="Salah Soliman" w:date="2020-01-31T16:27:00Z"/>
                <w:rFonts w:ascii="Open Sans" w:eastAsia="Open Sans" w:hAnsi="Open Sans" w:cs="Times New Roman"/>
              </w:rPr>
            </w:pPr>
          </w:p>
        </w:tc>
        <w:tc>
          <w:tcPr>
            <w:tcW w:w="2520" w:type="dxa"/>
            <w:shd w:val="clear" w:color="auto" w:fill="78C800"/>
          </w:tcPr>
          <w:p w14:paraId="2556BA41" w14:textId="77777777" w:rsidR="009A0C32" w:rsidRPr="009A0C32" w:rsidRDefault="009A0C32" w:rsidP="009A0C32">
            <w:pPr>
              <w:spacing w:before="120"/>
              <w:rPr>
                <w:ins w:id="7296" w:author="Salah Soliman" w:date="2020-01-31T16:27:00Z"/>
                <w:rFonts w:ascii="Open Sans Semibold" w:eastAsia="Open Sans" w:hAnsi="Open Sans Semibold" w:cs="Open Sans Semibold"/>
                <w:color w:val="FFFFFF"/>
              </w:rPr>
            </w:pPr>
            <w:ins w:id="7297" w:author="Salah Soliman" w:date="2020-01-31T16:27:00Z">
              <w:r w:rsidRPr="009A0C32">
                <w:rPr>
                  <w:rFonts w:ascii="Open Sans Semibold" w:eastAsia="Open Sans" w:hAnsi="Open Sans Semibold" w:cs="Open Sans Semibold"/>
                  <w:color w:val="FFFFFF"/>
                </w:rPr>
                <w:t>Explanation</w:t>
              </w:r>
            </w:ins>
          </w:p>
        </w:tc>
        <w:tc>
          <w:tcPr>
            <w:tcW w:w="7470" w:type="dxa"/>
            <w:shd w:val="clear" w:color="auto" w:fill="FAFAFA"/>
          </w:tcPr>
          <w:p w14:paraId="0B341F91" w14:textId="77777777" w:rsidR="009A0C32" w:rsidRPr="009A0C32" w:rsidRDefault="009A0C32" w:rsidP="009A0C32">
            <w:pPr>
              <w:rPr>
                <w:ins w:id="7298" w:author="Salah Soliman" w:date="2020-01-31T16:27:00Z"/>
                <w:rFonts w:ascii="Open Sans" w:eastAsia="Open Sans" w:hAnsi="Open Sans" w:cs="Times New Roman"/>
              </w:rPr>
            </w:pPr>
          </w:p>
        </w:tc>
        <w:tc>
          <w:tcPr>
            <w:tcW w:w="270" w:type="dxa"/>
            <w:shd w:val="clear" w:color="auto" w:fill="FAFAFA"/>
          </w:tcPr>
          <w:p w14:paraId="69ABA9E2" w14:textId="77777777" w:rsidR="009A0C32" w:rsidRPr="009A0C32" w:rsidRDefault="009A0C32" w:rsidP="009A0C32">
            <w:pPr>
              <w:rPr>
                <w:ins w:id="7299" w:author="Salah Soliman" w:date="2020-01-31T16:27:00Z"/>
                <w:rFonts w:ascii="Open Sans" w:eastAsia="Open Sans" w:hAnsi="Open Sans" w:cs="Times New Roman"/>
              </w:rPr>
            </w:pPr>
          </w:p>
        </w:tc>
      </w:tr>
      <w:tr w:rsidR="009A0C32" w:rsidRPr="009A0C32" w14:paraId="77ED3612" w14:textId="77777777" w:rsidTr="009A0C32">
        <w:trPr>
          <w:ins w:id="7300" w:author="Salah Soliman" w:date="2020-01-31T16:27:00Z"/>
        </w:trPr>
        <w:tc>
          <w:tcPr>
            <w:tcW w:w="265" w:type="dxa"/>
            <w:shd w:val="clear" w:color="auto" w:fill="FAFAFA"/>
          </w:tcPr>
          <w:p w14:paraId="35D7501A" w14:textId="77777777" w:rsidR="009A0C32" w:rsidRPr="009A0C32" w:rsidRDefault="009A0C32" w:rsidP="009A0C32">
            <w:pPr>
              <w:rPr>
                <w:ins w:id="7301" w:author="Salah Soliman" w:date="2020-01-31T16:27:00Z"/>
                <w:rFonts w:ascii="Open Sans" w:eastAsia="Open Sans" w:hAnsi="Open Sans" w:cs="Times New Roman"/>
                <w:color w:val="404040"/>
                <w:sz w:val="16"/>
                <w:szCs w:val="16"/>
              </w:rPr>
            </w:pPr>
          </w:p>
        </w:tc>
        <w:tc>
          <w:tcPr>
            <w:tcW w:w="2520" w:type="dxa"/>
            <w:tcBorders>
              <w:bottom w:val="single" w:sz="4" w:space="0" w:color="CCFFCC"/>
            </w:tcBorders>
            <w:shd w:val="clear" w:color="auto" w:fill="78C800"/>
          </w:tcPr>
          <w:p w14:paraId="2028C5B2" w14:textId="77777777" w:rsidR="009A0C32" w:rsidRPr="009A0C32" w:rsidRDefault="009A0C32" w:rsidP="009A0C32">
            <w:pPr>
              <w:rPr>
                <w:ins w:id="7302" w:author="Salah Soliman" w:date="2020-01-31T16:27:00Z"/>
                <w:rFonts w:ascii="Open Sans" w:eastAsia="Open Sans" w:hAnsi="Open Sans" w:cs="Times New Roman"/>
                <w:color w:val="404040"/>
                <w:sz w:val="16"/>
                <w:szCs w:val="16"/>
              </w:rPr>
            </w:pPr>
          </w:p>
        </w:tc>
        <w:tc>
          <w:tcPr>
            <w:tcW w:w="7470" w:type="dxa"/>
            <w:tcBorders>
              <w:bottom w:val="single" w:sz="4" w:space="0" w:color="CCFFCC"/>
            </w:tcBorders>
            <w:shd w:val="clear" w:color="auto" w:fill="78C800"/>
          </w:tcPr>
          <w:p w14:paraId="573505BE" w14:textId="77777777" w:rsidR="009A0C32" w:rsidRPr="009A0C32" w:rsidRDefault="009A0C32" w:rsidP="009A0C32">
            <w:pPr>
              <w:rPr>
                <w:ins w:id="7303" w:author="Salah Soliman" w:date="2020-01-31T16:27:00Z"/>
                <w:rFonts w:ascii="Open Sans" w:eastAsia="Open Sans" w:hAnsi="Open Sans" w:cs="Times New Roman"/>
                <w:color w:val="404040"/>
                <w:sz w:val="16"/>
                <w:szCs w:val="16"/>
              </w:rPr>
            </w:pPr>
          </w:p>
        </w:tc>
        <w:tc>
          <w:tcPr>
            <w:tcW w:w="270" w:type="dxa"/>
            <w:shd w:val="clear" w:color="auto" w:fill="FAFAFA"/>
          </w:tcPr>
          <w:p w14:paraId="282A4030" w14:textId="77777777" w:rsidR="009A0C32" w:rsidRPr="009A0C32" w:rsidRDefault="009A0C32" w:rsidP="009A0C32">
            <w:pPr>
              <w:rPr>
                <w:ins w:id="7304" w:author="Salah Soliman" w:date="2020-01-31T16:27:00Z"/>
                <w:rFonts w:ascii="Open Sans" w:eastAsia="Open Sans" w:hAnsi="Open Sans" w:cs="Times New Roman"/>
                <w:color w:val="404040"/>
                <w:sz w:val="16"/>
                <w:szCs w:val="16"/>
              </w:rPr>
            </w:pPr>
          </w:p>
        </w:tc>
      </w:tr>
      <w:tr w:rsidR="009A0C32" w:rsidRPr="009A0C32" w14:paraId="5130A920" w14:textId="77777777" w:rsidTr="009A0C32">
        <w:trPr>
          <w:trHeight w:val="60"/>
          <w:ins w:id="7305" w:author="Salah Soliman" w:date="2020-01-31T16:27:00Z"/>
        </w:trPr>
        <w:tc>
          <w:tcPr>
            <w:tcW w:w="265" w:type="dxa"/>
            <w:tcBorders>
              <w:right w:val="single" w:sz="4" w:space="0" w:color="CCFFCC"/>
            </w:tcBorders>
            <w:shd w:val="clear" w:color="auto" w:fill="FAFAFA"/>
          </w:tcPr>
          <w:p w14:paraId="62403910" w14:textId="77777777" w:rsidR="009A0C32" w:rsidRPr="009A0C32" w:rsidRDefault="009A0C32" w:rsidP="009A0C32">
            <w:pPr>
              <w:rPr>
                <w:ins w:id="7306" w:author="Salah Soliman" w:date="2020-01-31T16:27:00Z"/>
                <w:rFonts w:ascii="Open Sans" w:eastAsia="Open Sans" w:hAnsi="Open Sans" w:cs="Times New Roman"/>
              </w:rPr>
            </w:pPr>
          </w:p>
        </w:tc>
        <w:tc>
          <w:tcPr>
            <w:tcW w:w="9990" w:type="dxa"/>
            <w:gridSpan w:val="2"/>
            <w:tcBorders>
              <w:top w:val="single" w:sz="4" w:space="0" w:color="CCFFCC"/>
              <w:left w:val="single" w:sz="4" w:space="0" w:color="CCFFCC"/>
              <w:bottom w:val="single" w:sz="4" w:space="0" w:color="CCFFCC"/>
              <w:right w:val="single" w:sz="4" w:space="0" w:color="CCFFCC"/>
            </w:tcBorders>
            <w:shd w:val="clear" w:color="auto" w:fill="F3FFF3"/>
          </w:tcPr>
          <w:p w14:paraId="54DA03A3" w14:textId="3B352C9F" w:rsidR="009A0C32" w:rsidRPr="009A0C32" w:rsidRDefault="009A0C32" w:rsidP="009A0C32">
            <w:pPr>
              <w:spacing w:before="120"/>
              <w:rPr>
                <w:ins w:id="7307" w:author="Salah Soliman" w:date="2020-01-31T16:27:00Z"/>
                <w:rFonts w:ascii="Open Sans" w:eastAsia="Open Sans" w:hAnsi="Open Sans" w:cs="Times New Roman"/>
                <w:color w:val="7F7F7F"/>
              </w:rPr>
            </w:pPr>
            <w:ins w:id="7308" w:author="Salah Soliman" w:date="2020-01-31T16:27:00Z">
              <w:r w:rsidRPr="009A0C32">
                <w:rPr>
                  <w:rFonts w:ascii="Open Sans" w:eastAsia="Open Sans" w:hAnsi="Open Sans" w:cs="Times New Roman"/>
                  <w:color w:val="7F7F7F"/>
                </w:rPr>
                <w:t>Great! The mean of the given dataset is</w:t>
              </w:r>
            </w:ins>
            <w:ins w:id="7309" w:author="Chantelle Dubois Nishiyama" w:date="2020-02-19T22:22:00Z">
              <w:r w:rsidR="00D840F1">
                <w:rPr>
                  <w:rFonts w:ascii="Open Sans" w:eastAsia="Open Sans" w:hAnsi="Open Sans" w:cs="Times New Roman"/>
                  <w:color w:val="7F7F7F"/>
                </w:rPr>
                <w:t xml:space="preserve"> </w:t>
              </w:r>
            </w:ins>
            <w:ins w:id="7310" w:author="Salah Soliman" w:date="2020-01-31T16:27:00Z">
              <w:del w:id="7311" w:author="Chantelle Dubois Nishiyama" w:date="2020-02-19T22:22:00Z">
                <w:r w:rsidRPr="009A0C32" w:rsidDel="00D840F1">
                  <w:rPr>
                    <w:rFonts w:ascii="Open Sans" w:eastAsia="Open Sans" w:hAnsi="Open Sans" w:cs="Times New Roman"/>
                    <w:color w:val="7F7F7F"/>
                  </w:rPr>
                  <w:delText xml:space="preserve"> the </w:delText>
                </w:r>
              </w:del>
              <w:r w:rsidRPr="009A0C32">
                <w:rPr>
                  <w:rFonts w:ascii="Open Sans" w:eastAsia="Open Sans" w:hAnsi="Open Sans" w:cs="Times New Roman"/>
                  <w:color w:val="7F7F7F"/>
                </w:rPr>
                <w:t xml:space="preserve">3.92. </w:t>
              </w:r>
            </w:ins>
          </w:p>
        </w:tc>
        <w:tc>
          <w:tcPr>
            <w:tcW w:w="270" w:type="dxa"/>
            <w:tcBorders>
              <w:left w:val="single" w:sz="4" w:space="0" w:color="CCFFCC"/>
            </w:tcBorders>
            <w:shd w:val="clear" w:color="auto" w:fill="FAFAFA"/>
          </w:tcPr>
          <w:p w14:paraId="4ACA6279" w14:textId="77777777" w:rsidR="009A0C32" w:rsidRPr="009A0C32" w:rsidRDefault="009A0C32" w:rsidP="009A0C32">
            <w:pPr>
              <w:rPr>
                <w:ins w:id="7312" w:author="Salah Soliman" w:date="2020-01-31T16:27:00Z"/>
                <w:rFonts w:ascii="Open Sans" w:eastAsia="Open Sans" w:hAnsi="Open Sans" w:cs="Times New Roman"/>
              </w:rPr>
            </w:pPr>
          </w:p>
        </w:tc>
      </w:tr>
      <w:tr w:rsidR="009A0C32" w:rsidRPr="009A0C32" w14:paraId="490FE0BA" w14:textId="77777777" w:rsidTr="009A0C32">
        <w:trPr>
          <w:ins w:id="7313" w:author="Salah Soliman" w:date="2020-01-31T16:27:00Z"/>
        </w:trPr>
        <w:tc>
          <w:tcPr>
            <w:tcW w:w="265" w:type="dxa"/>
            <w:shd w:val="clear" w:color="auto" w:fill="FAFAFA"/>
          </w:tcPr>
          <w:p w14:paraId="52D5236A" w14:textId="77777777" w:rsidR="009A0C32" w:rsidRPr="009A0C32" w:rsidRDefault="009A0C32" w:rsidP="009A0C32">
            <w:pPr>
              <w:rPr>
                <w:ins w:id="7314" w:author="Salah Soliman" w:date="2020-01-31T16:27:00Z"/>
                <w:rFonts w:ascii="Open Sans" w:eastAsia="Open Sans" w:hAnsi="Open Sans" w:cs="Times New Roman"/>
                <w:color w:val="404040"/>
                <w:sz w:val="16"/>
                <w:szCs w:val="16"/>
              </w:rPr>
            </w:pPr>
          </w:p>
        </w:tc>
        <w:tc>
          <w:tcPr>
            <w:tcW w:w="2520" w:type="dxa"/>
            <w:tcBorders>
              <w:top w:val="single" w:sz="4" w:space="0" w:color="CCFFCC"/>
            </w:tcBorders>
            <w:shd w:val="clear" w:color="auto" w:fill="FAFAFA"/>
          </w:tcPr>
          <w:p w14:paraId="55BC7DD6" w14:textId="77777777" w:rsidR="009A0C32" w:rsidRPr="009A0C32" w:rsidRDefault="009A0C32" w:rsidP="009A0C32">
            <w:pPr>
              <w:rPr>
                <w:ins w:id="7315" w:author="Salah Soliman" w:date="2020-01-31T16:27:00Z"/>
                <w:rFonts w:ascii="Open Sans" w:eastAsia="Open Sans" w:hAnsi="Open Sans" w:cs="Times New Roman"/>
                <w:color w:val="404040"/>
                <w:sz w:val="16"/>
                <w:szCs w:val="16"/>
              </w:rPr>
            </w:pPr>
          </w:p>
        </w:tc>
        <w:tc>
          <w:tcPr>
            <w:tcW w:w="7470" w:type="dxa"/>
            <w:tcBorders>
              <w:top w:val="single" w:sz="4" w:space="0" w:color="CCFFCC"/>
            </w:tcBorders>
            <w:shd w:val="clear" w:color="auto" w:fill="FAFAFA"/>
          </w:tcPr>
          <w:p w14:paraId="3B345CE6" w14:textId="77777777" w:rsidR="009A0C32" w:rsidRPr="009A0C32" w:rsidRDefault="009A0C32" w:rsidP="009A0C32">
            <w:pPr>
              <w:rPr>
                <w:ins w:id="7316" w:author="Salah Soliman" w:date="2020-01-31T16:27:00Z"/>
                <w:rFonts w:ascii="Open Sans" w:eastAsia="Open Sans" w:hAnsi="Open Sans" w:cs="Times New Roman"/>
                <w:color w:val="404040"/>
                <w:sz w:val="16"/>
                <w:szCs w:val="16"/>
              </w:rPr>
            </w:pPr>
          </w:p>
        </w:tc>
        <w:tc>
          <w:tcPr>
            <w:tcW w:w="270" w:type="dxa"/>
            <w:shd w:val="clear" w:color="auto" w:fill="FAFAFA"/>
          </w:tcPr>
          <w:p w14:paraId="62DCBB72" w14:textId="77777777" w:rsidR="009A0C32" w:rsidRPr="009A0C32" w:rsidRDefault="009A0C32" w:rsidP="009A0C32">
            <w:pPr>
              <w:rPr>
                <w:ins w:id="7317" w:author="Salah Soliman" w:date="2020-01-31T16:27:00Z"/>
                <w:rFonts w:ascii="Open Sans" w:eastAsia="Open Sans" w:hAnsi="Open Sans" w:cs="Times New Roman"/>
                <w:color w:val="404040"/>
                <w:sz w:val="16"/>
                <w:szCs w:val="16"/>
              </w:rPr>
            </w:pPr>
          </w:p>
        </w:tc>
      </w:tr>
    </w:tbl>
    <w:p w14:paraId="012D1106" w14:textId="77777777" w:rsidR="009A0C32" w:rsidRPr="009A0C32" w:rsidRDefault="009A0C32" w:rsidP="009A0C32">
      <w:pPr>
        <w:spacing w:after="0" w:line="240" w:lineRule="auto"/>
        <w:rPr>
          <w:ins w:id="7318" w:author="Salah Soliman" w:date="2020-01-31T16:27:00Z"/>
          <w:rFonts w:ascii="Open Sans" w:eastAsia="Open Sans" w:hAnsi="Open Sans" w:cs="Times New Roman"/>
          <w:color w:val="404040"/>
        </w:rPr>
      </w:pPr>
    </w:p>
    <w:tbl>
      <w:tblPr>
        <w:tblStyle w:val="TableGrid22"/>
        <w:tblW w:w="10525" w:type="dxa"/>
        <w:tblBorders>
          <w:top w:val="single" w:sz="4" w:space="0" w:color="DBDBDB"/>
          <w:left w:val="single" w:sz="4" w:space="0" w:color="DBDBDB"/>
          <w:bottom w:val="single" w:sz="4" w:space="0" w:color="DBDBDB"/>
          <w:right w:val="single" w:sz="4" w:space="0" w:color="DBDBDB"/>
          <w:insideH w:val="none" w:sz="0" w:space="0" w:color="auto"/>
          <w:insideV w:val="none" w:sz="0" w:space="0" w:color="auto"/>
        </w:tblBorders>
        <w:tblLayout w:type="fixed"/>
        <w:tblCellMar>
          <w:left w:w="115" w:type="dxa"/>
          <w:right w:w="115" w:type="dxa"/>
        </w:tblCellMar>
        <w:tblLook w:val="04A0" w:firstRow="1" w:lastRow="0" w:firstColumn="1" w:lastColumn="0" w:noHBand="0" w:noVBand="1"/>
      </w:tblPr>
      <w:tblGrid>
        <w:gridCol w:w="265"/>
        <w:gridCol w:w="2520"/>
        <w:gridCol w:w="7470"/>
        <w:gridCol w:w="270"/>
      </w:tblGrid>
      <w:tr w:rsidR="009A0C32" w:rsidRPr="009A0C32" w14:paraId="3C7B9AF6" w14:textId="77777777" w:rsidTr="009A0C32">
        <w:trPr>
          <w:trHeight w:val="107"/>
          <w:ins w:id="7319" w:author="Salah Soliman" w:date="2020-01-31T16:27:00Z"/>
        </w:trPr>
        <w:tc>
          <w:tcPr>
            <w:tcW w:w="265" w:type="dxa"/>
            <w:shd w:val="clear" w:color="auto" w:fill="FAFAFA"/>
          </w:tcPr>
          <w:p w14:paraId="38F2B14D" w14:textId="77777777" w:rsidR="009A0C32" w:rsidRPr="009A0C32" w:rsidRDefault="009A0C32" w:rsidP="009A0C32">
            <w:pPr>
              <w:rPr>
                <w:ins w:id="7320" w:author="Salah Soliman" w:date="2020-01-31T16:27:00Z"/>
                <w:rFonts w:ascii="Open Sans" w:eastAsia="Open Sans" w:hAnsi="Open Sans" w:cs="Times New Roman"/>
              </w:rPr>
            </w:pPr>
          </w:p>
        </w:tc>
        <w:tc>
          <w:tcPr>
            <w:tcW w:w="2520" w:type="dxa"/>
            <w:shd w:val="clear" w:color="auto" w:fill="FAFAFA"/>
          </w:tcPr>
          <w:p w14:paraId="5188B190" w14:textId="77777777" w:rsidR="009A0C32" w:rsidRPr="009A0C32" w:rsidRDefault="009A0C32" w:rsidP="009A0C32">
            <w:pPr>
              <w:rPr>
                <w:ins w:id="7321" w:author="Salah Soliman" w:date="2020-01-31T16:27:00Z"/>
                <w:rFonts w:ascii="Open Sans" w:eastAsia="Open Sans" w:hAnsi="Open Sans" w:cs="Times New Roman"/>
              </w:rPr>
            </w:pPr>
          </w:p>
        </w:tc>
        <w:tc>
          <w:tcPr>
            <w:tcW w:w="7470" w:type="dxa"/>
            <w:shd w:val="clear" w:color="auto" w:fill="FAFAFA"/>
          </w:tcPr>
          <w:p w14:paraId="0410B769" w14:textId="2DCF1CDE" w:rsidR="009A0C32" w:rsidRPr="009A0C32" w:rsidRDefault="009A0C32" w:rsidP="009A0C32">
            <w:pPr>
              <w:jc w:val="right"/>
              <w:rPr>
                <w:ins w:id="7322" w:author="Salah Soliman" w:date="2020-01-31T16:27:00Z"/>
                <w:rFonts w:ascii="Open Sans" w:eastAsia="Open Sans" w:hAnsi="Open Sans" w:cs="Times New Roman"/>
                <w:color w:val="78C800"/>
              </w:rPr>
            </w:pPr>
            <w:ins w:id="7323" w:author="Salah Soliman" w:date="2020-01-31T16:27:00Z">
              <w:r w:rsidRPr="009A0C32">
                <w:rPr>
                  <w:rFonts w:ascii="FontAwesome" w:eastAsia="Open Sans" w:hAnsi="FontAwesome" w:cs="Times New Roman"/>
                  <w:color w:val="FF4B4B"/>
                </w:rPr>
                <w:t></w:t>
              </w:r>
              <w:r w:rsidRPr="009A0C32">
                <w:rPr>
                  <w:rFonts w:ascii="Open Sans" w:eastAsia="Open Sans" w:hAnsi="Open Sans" w:cs="Times New Roman"/>
                  <w:color w:val="FF4B4B"/>
                </w:rPr>
                <w:t xml:space="preserve"> </w:t>
              </w:r>
              <w:del w:id="7324" w:author="Chantelle Dubois Nishiyama" w:date="2020-02-26T19:18:00Z">
                <w:r w:rsidRPr="009A0C32" w:rsidDel="00B97780">
                  <w:rPr>
                    <w:rFonts w:ascii="Open Sans" w:eastAsia="Open Sans" w:hAnsi="Open Sans" w:cs="Times New Roman"/>
                    <w:color w:val="FF4B4B"/>
                  </w:rPr>
                  <w:delText>That’s</w:delText>
                </w:r>
              </w:del>
            </w:ins>
            <w:ins w:id="7325" w:author="Chantelle Dubois Nishiyama" w:date="2020-02-26T19:18:00Z">
              <w:r w:rsidR="00B97780">
                <w:rPr>
                  <w:rFonts w:ascii="Open Sans" w:eastAsia="Open Sans" w:hAnsi="Open Sans" w:cs="Times New Roman"/>
                  <w:color w:val="FF4B4B"/>
                </w:rPr>
                <w:t>That is</w:t>
              </w:r>
            </w:ins>
            <w:ins w:id="7326" w:author="Salah Soliman" w:date="2020-01-31T16:27:00Z">
              <w:r w:rsidRPr="009A0C32">
                <w:rPr>
                  <w:rFonts w:ascii="Open Sans" w:eastAsia="Open Sans" w:hAnsi="Open Sans" w:cs="Times New Roman"/>
                  <w:color w:val="FF4B4B"/>
                </w:rPr>
                <w:t xml:space="preserve"> Incorrect</w:t>
              </w:r>
            </w:ins>
          </w:p>
        </w:tc>
        <w:tc>
          <w:tcPr>
            <w:tcW w:w="270" w:type="dxa"/>
            <w:shd w:val="clear" w:color="auto" w:fill="FAFAFA"/>
          </w:tcPr>
          <w:p w14:paraId="1058DF4F" w14:textId="77777777" w:rsidR="009A0C32" w:rsidRPr="009A0C32" w:rsidRDefault="009A0C32" w:rsidP="009A0C32">
            <w:pPr>
              <w:rPr>
                <w:ins w:id="7327" w:author="Salah Soliman" w:date="2020-01-31T16:27:00Z"/>
                <w:rFonts w:ascii="Open Sans" w:eastAsia="Open Sans" w:hAnsi="Open Sans" w:cs="Times New Roman"/>
              </w:rPr>
            </w:pPr>
          </w:p>
        </w:tc>
      </w:tr>
      <w:tr w:rsidR="009A0C32" w:rsidRPr="009A0C32" w14:paraId="70C74B57" w14:textId="77777777" w:rsidTr="009A0C32">
        <w:trPr>
          <w:ins w:id="7328" w:author="Salah Soliman" w:date="2020-01-31T16:27:00Z"/>
        </w:trPr>
        <w:tc>
          <w:tcPr>
            <w:tcW w:w="265" w:type="dxa"/>
            <w:shd w:val="clear" w:color="auto" w:fill="FAFAFA"/>
          </w:tcPr>
          <w:p w14:paraId="6CF4B139" w14:textId="77777777" w:rsidR="009A0C32" w:rsidRPr="009A0C32" w:rsidRDefault="009A0C32" w:rsidP="009A0C32">
            <w:pPr>
              <w:rPr>
                <w:ins w:id="7329" w:author="Salah Soliman" w:date="2020-01-31T16:27:00Z"/>
                <w:rFonts w:ascii="Open Sans" w:eastAsia="Open Sans" w:hAnsi="Open Sans" w:cs="Times New Roman"/>
              </w:rPr>
            </w:pPr>
          </w:p>
        </w:tc>
        <w:tc>
          <w:tcPr>
            <w:tcW w:w="2520" w:type="dxa"/>
            <w:shd w:val="clear" w:color="auto" w:fill="FF4B4B"/>
          </w:tcPr>
          <w:p w14:paraId="023FBA18" w14:textId="77777777" w:rsidR="009A0C32" w:rsidRPr="009A0C32" w:rsidRDefault="009A0C32" w:rsidP="009A0C32">
            <w:pPr>
              <w:spacing w:before="120"/>
              <w:rPr>
                <w:ins w:id="7330" w:author="Salah Soliman" w:date="2020-01-31T16:27:00Z"/>
                <w:rFonts w:ascii="Open Sans Semibold" w:eastAsia="Open Sans" w:hAnsi="Open Sans Semibold" w:cs="Open Sans Semibold"/>
                <w:color w:val="FFFFFF"/>
              </w:rPr>
            </w:pPr>
            <w:ins w:id="7331" w:author="Salah Soliman" w:date="2020-01-31T16:27:00Z">
              <w:r w:rsidRPr="009A0C32">
                <w:rPr>
                  <w:rFonts w:ascii="Open Sans Semibold" w:eastAsia="Open Sans" w:hAnsi="Open Sans Semibold" w:cs="Open Sans Semibold"/>
                  <w:color w:val="FFFFFF"/>
                </w:rPr>
                <w:t>Explanation</w:t>
              </w:r>
            </w:ins>
          </w:p>
        </w:tc>
        <w:tc>
          <w:tcPr>
            <w:tcW w:w="7470" w:type="dxa"/>
            <w:shd w:val="clear" w:color="auto" w:fill="FAFAFA"/>
          </w:tcPr>
          <w:p w14:paraId="61D2CADC" w14:textId="77777777" w:rsidR="009A0C32" w:rsidRPr="009A0C32" w:rsidRDefault="009A0C32" w:rsidP="009A0C32">
            <w:pPr>
              <w:rPr>
                <w:ins w:id="7332" w:author="Salah Soliman" w:date="2020-01-31T16:27:00Z"/>
                <w:rFonts w:ascii="Open Sans" w:eastAsia="Open Sans" w:hAnsi="Open Sans" w:cs="Times New Roman"/>
              </w:rPr>
            </w:pPr>
          </w:p>
        </w:tc>
        <w:tc>
          <w:tcPr>
            <w:tcW w:w="270" w:type="dxa"/>
            <w:shd w:val="clear" w:color="auto" w:fill="FAFAFA"/>
          </w:tcPr>
          <w:p w14:paraId="6EBD5734" w14:textId="77777777" w:rsidR="009A0C32" w:rsidRPr="009A0C32" w:rsidRDefault="009A0C32" w:rsidP="009A0C32">
            <w:pPr>
              <w:rPr>
                <w:ins w:id="7333" w:author="Salah Soliman" w:date="2020-01-31T16:27:00Z"/>
                <w:rFonts w:ascii="Open Sans" w:eastAsia="Open Sans" w:hAnsi="Open Sans" w:cs="Times New Roman"/>
              </w:rPr>
            </w:pPr>
          </w:p>
        </w:tc>
      </w:tr>
      <w:tr w:rsidR="009A0C32" w:rsidRPr="009A0C32" w14:paraId="4B378A4E" w14:textId="77777777" w:rsidTr="009A0C32">
        <w:trPr>
          <w:ins w:id="7334" w:author="Salah Soliman" w:date="2020-01-31T16:27:00Z"/>
        </w:trPr>
        <w:tc>
          <w:tcPr>
            <w:tcW w:w="265" w:type="dxa"/>
            <w:shd w:val="clear" w:color="auto" w:fill="FAFAFA"/>
          </w:tcPr>
          <w:p w14:paraId="28A246B6" w14:textId="77777777" w:rsidR="009A0C32" w:rsidRPr="009A0C32" w:rsidRDefault="009A0C32" w:rsidP="009A0C32">
            <w:pPr>
              <w:rPr>
                <w:ins w:id="7335" w:author="Salah Soliman" w:date="2020-01-31T16:27:00Z"/>
                <w:rFonts w:ascii="Open Sans" w:eastAsia="Open Sans" w:hAnsi="Open Sans" w:cs="Times New Roman"/>
                <w:color w:val="404040"/>
                <w:sz w:val="16"/>
                <w:szCs w:val="16"/>
              </w:rPr>
            </w:pPr>
          </w:p>
        </w:tc>
        <w:tc>
          <w:tcPr>
            <w:tcW w:w="2520" w:type="dxa"/>
            <w:tcBorders>
              <w:bottom w:val="single" w:sz="4" w:space="0" w:color="F9DBDB"/>
            </w:tcBorders>
            <w:shd w:val="clear" w:color="auto" w:fill="FF4B4B"/>
          </w:tcPr>
          <w:p w14:paraId="747F8290" w14:textId="77777777" w:rsidR="009A0C32" w:rsidRPr="009A0C32" w:rsidRDefault="009A0C32" w:rsidP="009A0C32">
            <w:pPr>
              <w:rPr>
                <w:ins w:id="7336" w:author="Salah Soliman" w:date="2020-01-31T16:27:00Z"/>
                <w:rFonts w:ascii="Open Sans" w:eastAsia="Open Sans" w:hAnsi="Open Sans" w:cs="Times New Roman"/>
                <w:color w:val="404040"/>
                <w:sz w:val="16"/>
                <w:szCs w:val="16"/>
              </w:rPr>
            </w:pPr>
          </w:p>
        </w:tc>
        <w:tc>
          <w:tcPr>
            <w:tcW w:w="7470" w:type="dxa"/>
            <w:tcBorders>
              <w:bottom w:val="single" w:sz="4" w:space="0" w:color="F9DBDB"/>
            </w:tcBorders>
            <w:shd w:val="clear" w:color="auto" w:fill="FF4B4B"/>
          </w:tcPr>
          <w:p w14:paraId="5AC0D555" w14:textId="77777777" w:rsidR="009A0C32" w:rsidRPr="009A0C32" w:rsidRDefault="009A0C32" w:rsidP="009A0C32">
            <w:pPr>
              <w:rPr>
                <w:ins w:id="7337" w:author="Salah Soliman" w:date="2020-01-31T16:27:00Z"/>
                <w:rFonts w:ascii="Open Sans" w:eastAsia="Open Sans" w:hAnsi="Open Sans" w:cs="Times New Roman"/>
                <w:color w:val="404040"/>
                <w:sz w:val="16"/>
                <w:szCs w:val="16"/>
              </w:rPr>
            </w:pPr>
          </w:p>
        </w:tc>
        <w:tc>
          <w:tcPr>
            <w:tcW w:w="270" w:type="dxa"/>
            <w:shd w:val="clear" w:color="auto" w:fill="FAFAFA"/>
          </w:tcPr>
          <w:p w14:paraId="32C50402" w14:textId="77777777" w:rsidR="009A0C32" w:rsidRPr="009A0C32" w:rsidRDefault="009A0C32" w:rsidP="009A0C32">
            <w:pPr>
              <w:rPr>
                <w:ins w:id="7338" w:author="Salah Soliman" w:date="2020-01-31T16:27:00Z"/>
                <w:rFonts w:ascii="Open Sans" w:eastAsia="Open Sans" w:hAnsi="Open Sans" w:cs="Times New Roman"/>
                <w:color w:val="404040"/>
                <w:sz w:val="16"/>
                <w:szCs w:val="16"/>
              </w:rPr>
            </w:pPr>
          </w:p>
        </w:tc>
      </w:tr>
      <w:tr w:rsidR="009A0C32" w:rsidRPr="009A0C32" w14:paraId="0F6BE5DC" w14:textId="77777777" w:rsidTr="009A0C32">
        <w:trPr>
          <w:trHeight w:val="60"/>
          <w:ins w:id="7339" w:author="Salah Soliman" w:date="2020-01-31T16:27:00Z"/>
        </w:trPr>
        <w:tc>
          <w:tcPr>
            <w:tcW w:w="265" w:type="dxa"/>
            <w:tcBorders>
              <w:right w:val="single" w:sz="4" w:space="0" w:color="F9DBDB"/>
            </w:tcBorders>
            <w:shd w:val="clear" w:color="auto" w:fill="FAFAFA"/>
          </w:tcPr>
          <w:p w14:paraId="2CC1BA6A" w14:textId="77777777" w:rsidR="009A0C32" w:rsidRPr="009A0C32" w:rsidRDefault="009A0C32" w:rsidP="009A0C32">
            <w:pPr>
              <w:rPr>
                <w:ins w:id="7340" w:author="Salah Soliman" w:date="2020-01-31T16:27:00Z"/>
                <w:rFonts w:ascii="Open Sans" w:eastAsia="Open Sans" w:hAnsi="Open Sans" w:cs="Times New Roman"/>
              </w:rPr>
            </w:pPr>
          </w:p>
        </w:tc>
        <w:tc>
          <w:tcPr>
            <w:tcW w:w="9990" w:type="dxa"/>
            <w:gridSpan w:val="2"/>
            <w:tcBorders>
              <w:top w:val="single" w:sz="4" w:space="0" w:color="F9DBDB"/>
              <w:left w:val="single" w:sz="4" w:space="0" w:color="F9DBDB"/>
              <w:bottom w:val="single" w:sz="4" w:space="0" w:color="F9DBDB"/>
              <w:right w:val="single" w:sz="4" w:space="0" w:color="F9DBDB"/>
            </w:tcBorders>
            <w:shd w:val="clear" w:color="auto" w:fill="FCEEEE"/>
          </w:tcPr>
          <w:p w14:paraId="1F193373" w14:textId="77777777" w:rsidR="009A0C32" w:rsidRPr="009A0C32" w:rsidRDefault="009A0C32" w:rsidP="009A0C32">
            <w:pPr>
              <w:rPr>
                <w:ins w:id="7341" w:author="Salah Soliman" w:date="2020-01-31T16:27:00Z"/>
                <w:rFonts w:ascii="Open Sans" w:eastAsia="Open Sans" w:hAnsi="Open Sans" w:cs="Times New Roman"/>
                <w:color w:val="7F7F7F"/>
              </w:rPr>
            </w:pPr>
            <w:ins w:id="7342" w:author="Salah Soliman" w:date="2020-01-31T16:27:00Z">
              <w:r w:rsidRPr="009A0C32">
                <w:rPr>
                  <w:rFonts w:ascii="Open Sans" w:eastAsia="Open Sans" w:hAnsi="Open Sans" w:cs="Times New Roman"/>
                  <w:color w:val="7F7F7F"/>
                </w:rPr>
                <w:t xml:space="preserve">Unfortunately, this is not the correct answer. </w:t>
              </w:r>
            </w:ins>
          </w:p>
          <w:p w14:paraId="24D78C6F" w14:textId="77777777" w:rsidR="009A0C32" w:rsidRPr="009A0C32" w:rsidRDefault="009A0C32" w:rsidP="009A0C32">
            <w:pPr>
              <w:rPr>
                <w:ins w:id="7343" w:author="Salah Soliman" w:date="2020-01-31T16:27:00Z"/>
                <w:rFonts w:ascii="Open Sans" w:eastAsia="Times New Roman" w:hAnsi="Open Sans" w:cs="Times New Roman"/>
                <w:color w:val="404040"/>
              </w:rPr>
            </w:pPr>
            <w:ins w:id="7344" w:author="Salah Soliman" w:date="2020-01-31T16:27:00Z">
              <w:r w:rsidRPr="009A0C32">
                <w:rPr>
                  <w:rFonts w:ascii="Open Sans" w:eastAsia="Open Sans" w:hAnsi="Open Sans" w:cs="Times New Roman"/>
                  <w:color w:val="7F7F7F"/>
                </w:rPr>
                <w:t xml:space="preserve">The Mean is calculated through this formula: </w:t>
              </w:r>
              <w:r w:rsidRPr="009A0C32">
                <w:rPr>
                  <w:rFonts w:ascii="Open Sans" w:eastAsia="Times New Roman" w:hAnsi="Open Sans" w:cs="Times New Roman"/>
                </w:rPr>
                <w:t xml:space="preserve">$$\mu=\frac{1}{m} \sum_{1}^{m} X i$$. For example, for a simple dataset {2,3,10} the mean would be the sum of the three numbers divided by their number. </w:t>
              </w:r>
            </w:ins>
          </w:p>
          <w:p w14:paraId="7C334700" w14:textId="77777777" w:rsidR="009A0C32" w:rsidRPr="009A0C32" w:rsidRDefault="009A0C32" w:rsidP="009A0C32">
            <w:pPr>
              <w:rPr>
                <w:ins w:id="7345" w:author="Salah Soliman" w:date="2020-01-31T16:27:00Z"/>
                <w:rFonts w:ascii="Open Sans" w:eastAsia="Times New Roman" w:hAnsi="Open Sans" w:cs="Times New Roman"/>
              </w:rPr>
            </w:pPr>
            <w:ins w:id="7346" w:author="Salah Soliman" w:date="2020-01-31T16:27:00Z">
              <w:r w:rsidRPr="009A0C32">
                <w:rPr>
                  <w:rFonts w:ascii="Open Sans" w:eastAsia="Times New Roman" w:hAnsi="Open Sans" w:cs="Times New Roman"/>
                </w:rPr>
                <w:t>Mean of {2,3,10} = (2+3+10)/3 = 5</w:t>
              </w:r>
            </w:ins>
          </w:p>
          <w:p w14:paraId="5637D28B" w14:textId="77777777" w:rsidR="009A0C32" w:rsidRPr="009A0C32" w:rsidRDefault="009A0C32" w:rsidP="009A0C32">
            <w:pPr>
              <w:spacing w:before="120"/>
              <w:rPr>
                <w:ins w:id="7347" w:author="Salah Soliman" w:date="2020-01-31T16:27:00Z"/>
                <w:rFonts w:ascii="Open Sans" w:eastAsia="Open Sans" w:hAnsi="Open Sans" w:cs="Times New Roman"/>
                <w:color w:val="7F7F7F"/>
              </w:rPr>
            </w:pPr>
          </w:p>
        </w:tc>
        <w:tc>
          <w:tcPr>
            <w:tcW w:w="270" w:type="dxa"/>
            <w:tcBorders>
              <w:left w:val="single" w:sz="4" w:space="0" w:color="F9DBDB"/>
            </w:tcBorders>
            <w:shd w:val="clear" w:color="auto" w:fill="FAFAFA"/>
          </w:tcPr>
          <w:p w14:paraId="36950EF7" w14:textId="77777777" w:rsidR="009A0C32" w:rsidRPr="009A0C32" w:rsidRDefault="009A0C32" w:rsidP="009A0C32">
            <w:pPr>
              <w:rPr>
                <w:ins w:id="7348" w:author="Salah Soliman" w:date="2020-01-31T16:27:00Z"/>
                <w:rFonts w:ascii="Open Sans" w:eastAsia="Open Sans" w:hAnsi="Open Sans" w:cs="Times New Roman"/>
              </w:rPr>
            </w:pPr>
          </w:p>
        </w:tc>
      </w:tr>
    </w:tbl>
    <w:p w14:paraId="7CC1D7E1" w14:textId="77777777" w:rsidR="009A0C32" w:rsidRDefault="009A0C32" w:rsidP="003D5677"/>
    <w:p w14:paraId="6F742650" w14:textId="70A84A72" w:rsidR="003D5677" w:rsidDel="009A0C32" w:rsidRDefault="003D5677" w:rsidP="003D5677">
      <w:pPr>
        <w:rPr>
          <w:del w:id="7349" w:author="Salah Soliman" w:date="2020-01-31T16:24:00Z"/>
        </w:rPr>
      </w:pPr>
    </w:p>
    <w:tbl>
      <w:tblPr>
        <w:tblStyle w:val="TableGrid"/>
        <w:tblW w:w="10440" w:type="dxa"/>
        <w:tblInd w:w="-5" w:type="dxa"/>
        <w:tblBorders>
          <w:top w:val="single" w:sz="4" w:space="0" w:color="5B9BD5" w:themeColor="accent5"/>
          <w:left w:val="single" w:sz="4" w:space="0" w:color="5B9BD5" w:themeColor="accent5"/>
          <w:bottom w:val="single" w:sz="4" w:space="0" w:color="5B9BD5" w:themeColor="accent5"/>
          <w:right w:val="single" w:sz="4" w:space="0" w:color="5B9BD5" w:themeColor="accent5"/>
          <w:insideH w:val="none" w:sz="0" w:space="0" w:color="auto"/>
          <w:insideV w:val="none" w:sz="0" w:space="0" w:color="auto"/>
        </w:tblBorders>
        <w:tblLayout w:type="fixed"/>
        <w:tblCellMar>
          <w:left w:w="115" w:type="dxa"/>
          <w:right w:w="115" w:type="dxa"/>
        </w:tblCellMar>
        <w:tblLook w:val="04A0" w:firstRow="1" w:lastRow="0" w:firstColumn="1" w:lastColumn="0" w:noHBand="0" w:noVBand="1"/>
        <w:tblPrChange w:id="7350" w:author="Alexis Handford" w:date="2020-01-27T11:06:00Z">
          <w:tblPr>
            <w:tblStyle w:val="TableGrid"/>
            <w:tblW w:w="10440" w:type="dxa"/>
            <w:tblInd w:w="-5" w:type="dxa"/>
            <w:tblBorders>
              <w:top w:val="single" w:sz="4" w:space="0" w:color="5B9BD5" w:themeColor="accent5"/>
              <w:left w:val="single" w:sz="4" w:space="0" w:color="5B9BD5" w:themeColor="accent5"/>
              <w:bottom w:val="single" w:sz="4" w:space="0" w:color="5B9BD5" w:themeColor="accent5"/>
              <w:right w:val="single" w:sz="4" w:space="0" w:color="5B9BD5" w:themeColor="accent5"/>
              <w:insideH w:val="none" w:sz="0" w:space="0" w:color="auto"/>
              <w:insideV w:val="none" w:sz="0" w:space="0" w:color="auto"/>
            </w:tblBorders>
            <w:tblLayout w:type="fixed"/>
            <w:tblCellMar>
              <w:left w:w="115" w:type="dxa"/>
              <w:right w:w="115" w:type="dxa"/>
            </w:tblCellMar>
            <w:tblLook w:val="04A0" w:firstRow="1" w:lastRow="0" w:firstColumn="1" w:lastColumn="0" w:noHBand="0" w:noVBand="1"/>
          </w:tblPr>
        </w:tblPrChange>
      </w:tblPr>
      <w:tblGrid>
        <w:gridCol w:w="265"/>
        <w:gridCol w:w="3215"/>
        <w:gridCol w:w="745"/>
        <w:gridCol w:w="2052"/>
        <w:gridCol w:w="683"/>
        <w:gridCol w:w="3210"/>
        <w:gridCol w:w="270"/>
        <w:tblGridChange w:id="7351">
          <w:tblGrid>
            <w:gridCol w:w="360"/>
            <w:gridCol w:w="360"/>
            <w:gridCol w:w="360"/>
            <w:gridCol w:w="360"/>
            <w:gridCol w:w="360"/>
            <w:gridCol w:w="360"/>
            <w:gridCol w:w="360"/>
          </w:tblGrid>
        </w:tblGridChange>
      </w:tblGrid>
      <w:tr w:rsidR="003D5677" w:rsidDel="009A0C32" w14:paraId="5E932B4D" w14:textId="4C8FB79D" w:rsidTr="3E89A3C7">
        <w:trPr>
          <w:cantSplit/>
          <w:trHeight w:val="128"/>
          <w:del w:id="7352" w:author="Salah Soliman" w:date="2020-01-31T16:24:00Z"/>
        </w:trPr>
        <w:tc>
          <w:tcPr>
            <w:tcW w:w="3480" w:type="dxa"/>
            <w:gridSpan w:val="2"/>
            <w:vMerge w:val="restart"/>
            <w:tcBorders>
              <w:top w:val="single" w:sz="4" w:space="0" w:color="5B9BD5" w:themeColor="accent5"/>
              <w:left w:val="single" w:sz="4" w:space="0" w:color="5B9BD5" w:themeColor="accent5"/>
              <w:bottom w:val="nil"/>
              <w:right w:val="single" w:sz="4" w:space="0" w:color="385623" w:themeColor="accent6" w:themeShade="80"/>
            </w:tcBorders>
            <w:shd w:val="clear" w:color="auto" w:fill="70AD47" w:themeFill="accent6"/>
            <w:hideMark/>
            <w:tcPrChange w:id="7353" w:author="Alexis Handford" w:date="2020-01-27T11:06:00Z">
              <w:tcPr>
                <w:tcW w:w="3480" w:type="dxa"/>
                <w:gridSpan w:val="2"/>
                <w:vMerge w:val="restart"/>
                <w:tcBorders>
                  <w:top w:val="single" w:sz="4" w:space="0" w:color="5B9BD5" w:themeColor="accent5"/>
                  <w:left w:val="single" w:sz="4" w:space="0" w:color="5B9BD5" w:themeColor="accent5"/>
                  <w:bottom w:val="nil"/>
                  <w:right w:val="single" w:sz="4" w:space="0" w:color="385623" w:themeColor="accent6" w:themeShade="80"/>
                </w:tcBorders>
                <w:shd w:val="clear" w:color="auto" w:fill="70AD47" w:themeFill="accent6"/>
                <w:hideMark/>
              </w:tcPr>
            </w:tcPrChange>
          </w:tcPr>
          <w:p w14:paraId="55EEC8A4" w14:textId="5236D9B3" w:rsidR="003D5677" w:rsidDel="009A0C32" w:rsidRDefault="003D5677" w:rsidP="003D5677">
            <w:pPr>
              <w:pStyle w:val="Heading3"/>
              <w:outlineLvl w:val="2"/>
              <w:rPr>
                <w:del w:id="7354" w:author="Salah Soliman" w:date="2020-01-31T16:24:00Z"/>
                <w:rFonts w:asciiTheme="minorHAnsi" w:hAnsiTheme="minorHAnsi" w:cstheme="minorBidi"/>
                <w:color w:val="404040" w:themeColor="text1" w:themeTint="BF"/>
              </w:rPr>
            </w:pPr>
            <w:del w:id="7355" w:author="Salah Soliman" w:date="2020-01-31T16:24:00Z">
              <w:r w:rsidDel="009A0C32">
                <w:delText>Dataset X = {2, 2, 2, 3, 4, 8, 3, 4, 2, 5, 9, 3}</w:delText>
              </w:r>
            </w:del>
          </w:p>
          <w:p w14:paraId="449425E7" w14:textId="51A348E9" w:rsidR="003D5677" w:rsidDel="009A0C32" w:rsidRDefault="003D5677" w:rsidP="003D5677">
            <w:pPr>
              <w:pStyle w:val="Heading3"/>
              <w:outlineLvl w:val="2"/>
              <w:rPr>
                <w:del w:id="7356" w:author="Salah Soliman" w:date="2020-01-31T16:24:00Z"/>
                <w:rFonts w:asciiTheme="minorHAnsi" w:hAnsiTheme="minorHAnsi" w:cstheme="minorBidi"/>
                <w:color w:val="404040" w:themeColor="text1" w:themeTint="BF"/>
              </w:rPr>
            </w:pPr>
            <w:del w:id="7357" w:author="Salah Soliman" w:date="2020-01-31T16:24:00Z">
              <w:r w:rsidDel="009A0C32">
                <w:rPr>
                  <w:rFonts w:asciiTheme="minorHAnsi" w:hAnsiTheme="minorHAnsi" w:cstheme="minorBidi"/>
                  <w:color w:val="404040" w:themeColor="text1" w:themeTint="BF"/>
                </w:rPr>
                <w:delText>The mean of the dataset X is approximately</w:delText>
              </w:r>
            </w:del>
          </w:p>
        </w:tc>
        <w:tc>
          <w:tcPr>
            <w:tcW w:w="3480" w:type="dxa"/>
            <w:gridSpan w:val="3"/>
            <w:tcBorders>
              <w:top w:val="single" w:sz="4" w:space="0" w:color="385623" w:themeColor="accent6" w:themeShade="80"/>
              <w:left w:val="single" w:sz="4" w:space="0" w:color="385623" w:themeColor="accent6" w:themeShade="80"/>
              <w:bottom w:val="single" w:sz="4" w:space="0" w:color="385623" w:themeColor="accent6" w:themeShade="80"/>
              <w:right w:val="single" w:sz="4" w:space="0" w:color="385623" w:themeColor="accent6" w:themeShade="80"/>
            </w:tcBorders>
            <w:shd w:val="clear" w:color="auto" w:fill="538135" w:themeFill="accent6" w:themeFillShade="BF"/>
            <w:hideMark/>
            <w:tcPrChange w:id="7358" w:author="Alexis Handford" w:date="2020-01-27T11:06:00Z">
              <w:tcPr>
                <w:tcW w:w="3480" w:type="dxa"/>
                <w:gridSpan w:val="3"/>
                <w:tcBorders>
                  <w:top w:val="single" w:sz="4" w:space="0" w:color="385623" w:themeColor="accent6" w:themeShade="80"/>
                  <w:left w:val="single" w:sz="4" w:space="0" w:color="385623" w:themeColor="accent6" w:themeShade="80"/>
                  <w:bottom w:val="single" w:sz="4" w:space="0" w:color="385623" w:themeColor="accent6" w:themeShade="80"/>
                  <w:right w:val="single" w:sz="4" w:space="0" w:color="385623" w:themeColor="accent6" w:themeShade="80"/>
                </w:tcBorders>
                <w:shd w:val="clear" w:color="auto" w:fill="538135" w:themeFill="accent6" w:themeFillShade="BF"/>
                <w:hideMark/>
              </w:tcPr>
            </w:tcPrChange>
          </w:tcPr>
          <w:p w14:paraId="027EDF18" w14:textId="0564B154" w:rsidR="003D5677" w:rsidDel="009A0C32" w:rsidRDefault="003D5677" w:rsidP="003D5677">
            <w:pPr>
              <w:pStyle w:val="Heading3"/>
              <w:jc w:val="center"/>
              <w:outlineLvl w:val="2"/>
              <w:rPr>
                <w:del w:id="7359" w:author="Salah Soliman" w:date="2020-01-31T16:24:00Z"/>
                <w:color w:val="404040" w:themeColor="text1" w:themeTint="BF"/>
              </w:rPr>
            </w:pPr>
            <w:del w:id="7360" w:author="Salah Soliman" w:date="2020-01-31T16:24:00Z">
              <w:r w:rsidDel="009A0C32">
                <w:rPr>
                  <w:color w:val="FFFFFF" w:themeColor="background1"/>
                </w:rPr>
                <w:delText xml:space="preserve">……… </w:delText>
              </w:r>
              <w:r w:rsidDel="009A0C32">
                <w:rPr>
                  <w:rFonts w:ascii="FontAwesome" w:hAnsi="FontAwesome"/>
                  <w:color w:val="FFFFFF" w:themeColor="background1"/>
                </w:rPr>
                <w:sym w:font="FontAwesome" w:char="F0D7"/>
              </w:r>
            </w:del>
          </w:p>
        </w:tc>
        <w:tc>
          <w:tcPr>
            <w:tcW w:w="3480" w:type="dxa"/>
            <w:gridSpan w:val="2"/>
            <w:vMerge w:val="restart"/>
            <w:tcBorders>
              <w:top w:val="single" w:sz="4" w:space="0" w:color="5B9BD5" w:themeColor="accent5"/>
              <w:left w:val="single" w:sz="4" w:space="0" w:color="385623" w:themeColor="accent6" w:themeShade="80"/>
              <w:bottom w:val="nil"/>
              <w:right w:val="single" w:sz="4" w:space="0" w:color="5B9BD5" w:themeColor="accent5"/>
            </w:tcBorders>
            <w:shd w:val="clear" w:color="auto" w:fill="70AD47" w:themeFill="accent6"/>
            <w:hideMark/>
            <w:tcPrChange w:id="7361" w:author="Alexis Handford" w:date="2020-01-27T11:06:00Z">
              <w:tcPr>
                <w:tcW w:w="3480" w:type="dxa"/>
                <w:gridSpan w:val="2"/>
                <w:vMerge w:val="restart"/>
                <w:tcBorders>
                  <w:top w:val="single" w:sz="4" w:space="0" w:color="5B9BD5" w:themeColor="accent5"/>
                  <w:left w:val="single" w:sz="4" w:space="0" w:color="385623" w:themeColor="accent6" w:themeShade="80"/>
                  <w:bottom w:val="nil"/>
                  <w:right w:val="single" w:sz="4" w:space="0" w:color="5B9BD5" w:themeColor="accent5"/>
                </w:tcBorders>
                <w:shd w:val="clear" w:color="auto" w:fill="70AD47" w:themeFill="accent6"/>
                <w:hideMark/>
              </w:tcPr>
            </w:tcPrChange>
          </w:tcPr>
          <w:p w14:paraId="58415CD5" w14:textId="5461F20D" w:rsidR="003D5677" w:rsidDel="009A0C32" w:rsidRDefault="003D5677" w:rsidP="003D5677">
            <w:pPr>
              <w:pStyle w:val="Heading3"/>
              <w:outlineLvl w:val="2"/>
              <w:rPr>
                <w:del w:id="7362" w:author="Salah Soliman" w:date="2020-01-31T16:24:00Z"/>
                <w:rFonts w:asciiTheme="minorHAnsi" w:hAnsiTheme="minorHAnsi" w:cstheme="minorBidi"/>
                <w:color w:val="404040" w:themeColor="text1" w:themeTint="BF"/>
              </w:rPr>
            </w:pPr>
            <w:del w:id="7363" w:author="Salah Soliman" w:date="2020-01-31T16:24:00Z">
              <w:r w:rsidDel="009A0C32">
                <w:rPr>
                  <w:rFonts w:asciiTheme="minorHAnsi" w:hAnsiTheme="minorHAnsi" w:cstheme="minorBidi"/>
                  <w:color w:val="404040" w:themeColor="text1" w:themeTint="BF"/>
                </w:rPr>
                <w:delText>.</w:delText>
              </w:r>
            </w:del>
          </w:p>
        </w:tc>
      </w:tr>
      <w:tr w:rsidR="003D5677" w:rsidDel="009A0C32" w14:paraId="7B2EBD83" w14:textId="56D3A74A" w:rsidTr="3E89A3C7">
        <w:trPr>
          <w:cantSplit/>
          <w:trHeight w:val="127"/>
          <w:del w:id="7364" w:author="Salah Soliman" w:date="2020-01-31T16:24:00Z"/>
        </w:trPr>
        <w:tc>
          <w:tcPr>
            <w:tcW w:w="14400" w:type="dxa"/>
            <w:gridSpan w:val="2"/>
            <w:vMerge/>
            <w:vAlign w:val="center"/>
            <w:hideMark/>
            <w:tcPrChange w:id="7365" w:author="Alexis Handford" w:date="2020-01-27T11:06:00Z">
              <w:tcPr>
                <w:tcW w:w="14400" w:type="dxa"/>
                <w:gridSpan w:val="2"/>
                <w:vMerge/>
                <w:tcBorders>
                  <w:top w:val="single" w:sz="4" w:space="0" w:color="5B9BD5" w:themeColor="accent5"/>
                  <w:left w:val="single" w:sz="4" w:space="0" w:color="5B9BD5" w:themeColor="accent5"/>
                  <w:bottom w:val="nil"/>
                  <w:right w:val="single" w:sz="4" w:space="0" w:color="385623" w:themeColor="accent6" w:themeShade="80"/>
                </w:tcBorders>
                <w:hideMark/>
              </w:tcPr>
            </w:tcPrChange>
          </w:tcPr>
          <w:p w14:paraId="4EF1043C" w14:textId="4083D92D" w:rsidR="003D5677" w:rsidDel="009A0C32" w:rsidRDefault="003D5677" w:rsidP="003D5677">
            <w:pPr>
              <w:rPr>
                <w:del w:id="7366" w:author="Salah Soliman" w:date="2020-01-31T16:24:00Z"/>
                <w:color w:val="404040" w:themeColor="text1" w:themeTint="BF"/>
              </w:rPr>
            </w:pPr>
          </w:p>
        </w:tc>
        <w:tc>
          <w:tcPr>
            <w:tcW w:w="3480" w:type="dxa"/>
            <w:gridSpan w:val="3"/>
            <w:tcBorders>
              <w:top w:val="single" w:sz="4" w:space="0" w:color="385623" w:themeColor="accent6" w:themeShade="80"/>
              <w:left w:val="single" w:sz="4" w:space="0" w:color="649B40"/>
              <w:bottom w:val="single" w:sz="4" w:space="0" w:color="649B40"/>
              <w:right w:val="single" w:sz="4" w:space="0" w:color="649B40"/>
            </w:tcBorders>
            <w:shd w:val="clear" w:color="auto" w:fill="FFFFFF" w:themeFill="background1"/>
            <w:hideMark/>
            <w:tcPrChange w:id="7367" w:author="Alexis Handford" w:date="2020-01-27T11:06:00Z">
              <w:tcPr>
                <w:tcW w:w="3480" w:type="dxa"/>
                <w:gridSpan w:val="3"/>
                <w:tcBorders>
                  <w:top w:val="single" w:sz="4" w:space="0" w:color="385623" w:themeColor="accent6" w:themeShade="80"/>
                  <w:left w:val="single" w:sz="4" w:space="0" w:color="649B40" w:themeColor="accent6" w:themeShade="E6"/>
                  <w:bottom w:val="single" w:sz="4" w:space="0" w:color="649B40" w:themeColor="accent6" w:themeShade="E6"/>
                  <w:right w:val="single" w:sz="4" w:space="0" w:color="649B40" w:themeColor="accent6" w:themeShade="E6"/>
                </w:tcBorders>
                <w:shd w:val="clear" w:color="auto" w:fill="FFFFFF" w:themeFill="background1"/>
                <w:hideMark/>
              </w:tcPr>
            </w:tcPrChange>
          </w:tcPr>
          <w:p w14:paraId="0F3C54C8" w14:textId="40E9ABAF" w:rsidR="003D5677" w:rsidDel="009A0C32" w:rsidRDefault="003D5677" w:rsidP="003D5677">
            <w:pPr>
              <w:pStyle w:val="Heading3"/>
              <w:jc w:val="center"/>
              <w:outlineLvl w:val="2"/>
              <w:rPr>
                <w:del w:id="7368" w:author="Salah Soliman" w:date="2020-01-31T16:24:00Z"/>
                <w:rFonts w:asciiTheme="minorHAnsi" w:hAnsiTheme="minorHAnsi" w:cstheme="minorBidi"/>
                <w:color w:val="404040" w:themeColor="text1" w:themeTint="BF"/>
              </w:rPr>
            </w:pPr>
            <w:del w:id="7369" w:author="Salah Soliman" w:date="2020-01-31T16:24:00Z">
              <w:r w:rsidDel="009A0C32">
                <w:rPr>
                  <w:rFonts w:asciiTheme="minorHAnsi" w:hAnsiTheme="minorHAnsi" w:cstheme="minorBidi"/>
                  <w:color w:val="404040" w:themeColor="text1" w:themeTint="BF"/>
                </w:rPr>
                <w:delText>2.5</w:delText>
              </w:r>
            </w:del>
          </w:p>
        </w:tc>
        <w:tc>
          <w:tcPr>
            <w:tcW w:w="3750" w:type="dxa"/>
            <w:gridSpan w:val="2"/>
            <w:vMerge/>
            <w:vAlign w:val="center"/>
            <w:hideMark/>
            <w:tcPrChange w:id="7370" w:author="Alexis Handford" w:date="2020-01-27T11:06:00Z">
              <w:tcPr>
                <w:tcW w:w="3750" w:type="dxa"/>
                <w:gridSpan w:val="2"/>
                <w:vMerge/>
                <w:tcBorders>
                  <w:top w:val="single" w:sz="4" w:space="0" w:color="5B9BD5" w:themeColor="accent5"/>
                  <w:left w:val="single" w:sz="4" w:space="0" w:color="385623" w:themeColor="accent6" w:themeShade="80"/>
                  <w:bottom w:val="nil"/>
                  <w:right w:val="single" w:sz="4" w:space="0" w:color="5B9BD5" w:themeColor="accent5"/>
                </w:tcBorders>
                <w:hideMark/>
              </w:tcPr>
            </w:tcPrChange>
          </w:tcPr>
          <w:p w14:paraId="188D2E1D" w14:textId="5F6C3FAD" w:rsidR="003D5677" w:rsidDel="009A0C32" w:rsidRDefault="003D5677" w:rsidP="003D5677">
            <w:pPr>
              <w:rPr>
                <w:del w:id="7371" w:author="Salah Soliman" w:date="2020-01-31T16:24:00Z"/>
                <w:color w:val="404040" w:themeColor="text1" w:themeTint="BF"/>
              </w:rPr>
            </w:pPr>
          </w:p>
        </w:tc>
      </w:tr>
      <w:tr w:rsidR="003D5677" w:rsidDel="009A0C32" w14:paraId="5A4A41CA" w14:textId="28C4EFF0" w:rsidTr="3E89A3C7">
        <w:trPr>
          <w:cantSplit/>
          <w:trHeight w:val="127"/>
          <w:del w:id="7372" w:author="Salah Soliman" w:date="2020-01-31T16:24:00Z"/>
        </w:trPr>
        <w:tc>
          <w:tcPr>
            <w:tcW w:w="14400" w:type="dxa"/>
            <w:gridSpan w:val="2"/>
            <w:vMerge/>
            <w:vAlign w:val="center"/>
            <w:hideMark/>
            <w:tcPrChange w:id="7373" w:author="Alexis Handford" w:date="2020-01-27T11:06:00Z">
              <w:tcPr>
                <w:tcW w:w="14400" w:type="dxa"/>
                <w:gridSpan w:val="2"/>
                <w:vMerge/>
                <w:tcBorders>
                  <w:top w:val="single" w:sz="4" w:space="0" w:color="5B9BD5" w:themeColor="accent5"/>
                  <w:left w:val="single" w:sz="4" w:space="0" w:color="5B9BD5" w:themeColor="accent5"/>
                  <w:bottom w:val="nil"/>
                  <w:right w:val="single" w:sz="4" w:space="0" w:color="385623" w:themeColor="accent6" w:themeShade="80"/>
                </w:tcBorders>
                <w:hideMark/>
              </w:tcPr>
            </w:tcPrChange>
          </w:tcPr>
          <w:p w14:paraId="4B294685" w14:textId="10C59AC0" w:rsidR="003D5677" w:rsidDel="009A0C32" w:rsidRDefault="003D5677" w:rsidP="003D5677">
            <w:pPr>
              <w:rPr>
                <w:del w:id="7374" w:author="Salah Soliman" w:date="2020-01-31T16:24:00Z"/>
                <w:color w:val="404040" w:themeColor="text1" w:themeTint="BF"/>
              </w:rPr>
            </w:pPr>
          </w:p>
        </w:tc>
        <w:tc>
          <w:tcPr>
            <w:tcW w:w="3480" w:type="dxa"/>
            <w:gridSpan w:val="3"/>
            <w:tcBorders>
              <w:top w:val="single" w:sz="4" w:space="0" w:color="649B40"/>
              <w:left w:val="single" w:sz="4" w:space="0" w:color="649B40"/>
              <w:bottom w:val="single" w:sz="4" w:space="0" w:color="649B40"/>
              <w:right w:val="single" w:sz="4" w:space="0" w:color="649B40"/>
            </w:tcBorders>
            <w:shd w:val="clear" w:color="auto" w:fill="FFFFFF" w:themeFill="background1"/>
            <w:hideMark/>
            <w:tcPrChange w:id="7375" w:author="Alexis Handford" w:date="2020-01-27T11:06:00Z">
              <w:tcPr>
                <w:tcW w:w="3480" w:type="dxa"/>
                <w:gridSpan w:val="3"/>
                <w:tcBorders>
                  <w:top w:val="single" w:sz="4" w:space="0" w:color="649B40" w:themeColor="accent6" w:themeShade="E6"/>
                  <w:left w:val="single" w:sz="4" w:space="0" w:color="649B40" w:themeColor="accent6" w:themeShade="E6"/>
                  <w:bottom w:val="single" w:sz="4" w:space="0" w:color="649B40" w:themeColor="accent6" w:themeShade="E6"/>
                  <w:right w:val="single" w:sz="4" w:space="0" w:color="649B40" w:themeColor="accent6" w:themeShade="E6"/>
                </w:tcBorders>
                <w:shd w:val="clear" w:color="auto" w:fill="FFFFFF" w:themeFill="background1"/>
                <w:hideMark/>
              </w:tcPr>
            </w:tcPrChange>
          </w:tcPr>
          <w:p w14:paraId="098346F1" w14:textId="1767058D" w:rsidR="003D5677" w:rsidDel="009A0C32" w:rsidRDefault="003D5677" w:rsidP="003D5677">
            <w:pPr>
              <w:pStyle w:val="Heading3"/>
              <w:jc w:val="center"/>
              <w:outlineLvl w:val="2"/>
              <w:rPr>
                <w:del w:id="7376" w:author="Salah Soliman" w:date="2020-01-31T16:24:00Z"/>
                <w:rFonts w:asciiTheme="minorHAnsi" w:hAnsiTheme="minorHAnsi" w:cstheme="minorBidi"/>
                <w:color w:val="404040" w:themeColor="text1" w:themeTint="BF"/>
              </w:rPr>
            </w:pPr>
            <w:del w:id="7377" w:author="Salah Soliman" w:date="2020-01-31T16:24:00Z">
              <w:r w:rsidDel="009A0C32">
                <w:rPr>
                  <w:rFonts w:asciiTheme="minorHAnsi" w:hAnsiTheme="minorHAnsi" w:cstheme="minorBidi"/>
                  <w:color w:val="404040" w:themeColor="text1" w:themeTint="BF"/>
                </w:rPr>
                <w:delText>3.75</w:delText>
              </w:r>
            </w:del>
          </w:p>
        </w:tc>
        <w:tc>
          <w:tcPr>
            <w:tcW w:w="3750" w:type="dxa"/>
            <w:gridSpan w:val="2"/>
            <w:vMerge/>
            <w:vAlign w:val="center"/>
            <w:hideMark/>
            <w:tcPrChange w:id="7378" w:author="Alexis Handford" w:date="2020-01-27T11:06:00Z">
              <w:tcPr>
                <w:tcW w:w="3750" w:type="dxa"/>
                <w:gridSpan w:val="2"/>
                <w:vMerge/>
                <w:tcBorders>
                  <w:top w:val="single" w:sz="4" w:space="0" w:color="5B9BD5" w:themeColor="accent5"/>
                  <w:left w:val="single" w:sz="4" w:space="0" w:color="385623" w:themeColor="accent6" w:themeShade="80"/>
                  <w:bottom w:val="nil"/>
                  <w:right w:val="single" w:sz="4" w:space="0" w:color="5B9BD5" w:themeColor="accent5"/>
                </w:tcBorders>
                <w:hideMark/>
              </w:tcPr>
            </w:tcPrChange>
          </w:tcPr>
          <w:p w14:paraId="0C45513D" w14:textId="664CBB93" w:rsidR="003D5677" w:rsidDel="009A0C32" w:rsidRDefault="003D5677" w:rsidP="003D5677">
            <w:pPr>
              <w:rPr>
                <w:del w:id="7379" w:author="Salah Soliman" w:date="2020-01-31T16:24:00Z"/>
                <w:color w:val="404040" w:themeColor="text1" w:themeTint="BF"/>
              </w:rPr>
            </w:pPr>
          </w:p>
        </w:tc>
      </w:tr>
      <w:tr w:rsidR="003D5677" w:rsidDel="009A0C32" w14:paraId="6A96D49E" w14:textId="0D9DB3B4" w:rsidTr="3E89A3C7">
        <w:trPr>
          <w:cantSplit/>
          <w:trHeight w:val="127"/>
          <w:del w:id="7380" w:author="Salah Soliman" w:date="2020-01-31T16:24:00Z"/>
        </w:trPr>
        <w:tc>
          <w:tcPr>
            <w:tcW w:w="14400" w:type="dxa"/>
            <w:gridSpan w:val="2"/>
            <w:vMerge/>
            <w:vAlign w:val="center"/>
            <w:hideMark/>
            <w:tcPrChange w:id="7381" w:author="Alexis Handford" w:date="2020-01-27T11:06:00Z">
              <w:tcPr>
                <w:tcW w:w="14400" w:type="dxa"/>
                <w:gridSpan w:val="2"/>
                <w:vMerge/>
                <w:tcBorders>
                  <w:top w:val="single" w:sz="4" w:space="0" w:color="5B9BD5" w:themeColor="accent5"/>
                  <w:left w:val="single" w:sz="4" w:space="0" w:color="5B9BD5" w:themeColor="accent5"/>
                  <w:bottom w:val="nil"/>
                  <w:right w:val="single" w:sz="4" w:space="0" w:color="385623" w:themeColor="accent6" w:themeShade="80"/>
                </w:tcBorders>
                <w:hideMark/>
              </w:tcPr>
            </w:tcPrChange>
          </w:tcPr>
          <w:p w14:paraId="6DCAB7CC" w14:textId="2635957E" w:rsidR="003D5677" w:rsidDel="009A0C32" w:rsidRDefault="003D5677" w:rsidP="003D5677">
            <w:pPr>
              <w:rPr>
                <w:del w:id="7382" w:author="Salah Soliman" w:date="2020-01-31T16:24:00Z"/>
                <w:color w:val="404040" w:themeColor="text1" w:themeTint="BF"/>
              </w:rPr>
            </w:pPr>
          </w:p>
        </w:tc>
        <w:tc>
          <w:tcPr>
            <w:tcW w:w="3480" w:type="dxa"/>
            <w:gridSpan w:val="3"/>
            <w:tcBorders>
              <w:top w:val="single" w:sz="4" w:space="0" w:color="649B40"/>
              <w:left w:val="single" w:sz="4" w:space="0" w:color="649B40"/>
              <w:bottom w:val="single" w:sz="4" w:space="0" w:color="649B40"/>
              <w:right w:val="single" w:sz="4" w:space="0" w:color="649B40"/>
            </w:tcBorders>
            <w:shd w:val="clear" w:color="auto" w:fill="FFFFFF" w:themeFill="background1"/>
            <w:hideMark/>
            <w:tcPrChange w:id="7383" w:author="Alexis Handford" w:date="2020-01-27T11:06:00Z">
              <w:tcPr>
                <w:tcW w:w="3480" w:type="dxa"/>
                <w:gridSpan w:val="3"/>
                <w:tcBorders>
                  <w:top w:val="single" w:sz="4" w:space="0" w:color="649B40" w:themeColor="accent6" w:themeShade="E6"/>
                  <w:left w:val="single" w:sz="4" w:space="0" w:color="649B40" w:themeColor="accent6" w:themeShade="E6"/>
                  <w:bottom w:val="single" w:sz="4" w:space="0" w:color="649B40" w:themeColor="accent6" w:themeShade="E6"/>
                  <w:right w:val="single" w:sz="4" w:space="0" w:color="649B40" w:themeColor="accent6" w:themeShade="E6"/>
                </w:tcBorders>
                <w:shd w:val="clear" w:color="auto" w:fill="FFFFFF" w:themeFill="background1"/>
                <w:hideMark/>
              </w:tcPr>
            </w:tcPrChange>
          </w:tcPr>
          <w:p w14:paraId="14FA1003" w14:textId="62E84294" w:rsidR="003D5677" w:rsidDel="009A0C32" w:rsidRDefault="003D5677" w:rsidP="003D5677">
            <w:pPr>
              <w:pStyle w:val="Heading3"/>
              <w:jc w:val="center"/>
              <w:outlineLvl w:val="2"/>
              <w:rPr>
                <w:del w:id="7384" w:author="Salah Soliman" w:date="2020-01-31T16:24:00Z"/>
                <w:rFonts w:asciiTheme="minorHAnsi" w:hAnsiTheme="minorHAnsi" w:cstheme="minorBidi"/>
                <w:color w:val="404040" w:themeColor="text1" w:themeTint="BF"/>
              </w:rPr>
            </w:pPr>
            <w:del w:id="7385" w:author="Salah Soliman" w:date="2020-01-31T16:24:00Z">
              <w:r w:rsidDel="009A0C32">
                <w:rPr>
                  <w:rFonts w:asciiTheme="minorHAnsi" w:hAnsiTheme="minorHAnsi" w:cstheme="minorBidi"/>
                  <w:color w:val="404040" w:themeColor="text1" w:themeTint="BF"/>
                </w:rPr>
                <w:delText>4</w:delText>
              </w:r>
            </w:del>
          </w:p>
        </w:tc>
        <w:tc>
          <w:tcPr>
            <w:tcW w:w="3750" w:type="dxa"/>
            <w:gridSpan w:val="2"/>
            <w:vMerge/>
            <w:vAlign w:val="center"/>
            <w:hideMark/>
            <w:tcPrChange w:id="7386" w:author="Alexis Handford" w:date="2020-01-27T11:06:00Z">
              <w:tcPr>
                <w:tcW w:w="3750" w:type="dxa"/>
                <w:gridSpan w:val="2"/>
                <w:vMerge/>
                <w:tcBorders>
                  <w:top w:val="single" w:sz="4" w:space="0" w:color="5B9BD5" w:themeColor="accent5"/>
                  <w:left w:val="single" w:sz="4" w:space="0" w:color="385623" w:themeColor="accent6" w:themeShade="80"/>
                  <w:bottom w:val="nil"/>
                  <w:right w:val="single" w:sz="4" w:space="0" w:color="5B9BD5" w:themeColor="accent5"/>
                </w:tcBorders>
                <w:hideMark/>
              </w:tcPr>
            </w:tcPrChange>
          </w:tcPr>
          <w:p w14:paraId="58450327" w14:textId="034F207B" w:rsidR="003D5677" w:rsidDel="009A0C32" w:rsidRDefault="003D5677" w:rsidP="003D5677">
            <w:pPr>
              <w:rPr>
                <w:del w:id="7387" w:author="Salah Soliman" w:date="2020-01-31T16:24:00Z"/>
                <w:color w:val="404040" w:themeColor="text1" w:themeTint="BF"/>
              </w:rPr>
            </w:pPr>
          </w:p>
        </w:tc>
      </w:tr>
      <w:tr w:rsidR="003D5677" w:rsidDel="009A0C32" w14:paraId="24F09D87" w14:textId="018EF82A" w:rsidTr="3E89A3C7">
        <w:trPr>
          <w:cantSplit/>
          <w:trHeight w:val="127"/>
          <w:del w:id="7388" w:author="Salah Soliman" w:date="2020-01-31T16:24:00Z"/>
        </w:trPr>
        <w:tc>
          <w:tcPr>
            <w:tcW w:w="14400" w:type="dxa"/>
            <w:gridSpan w:val="2"/>
            <w:vMerge/>
            <w:vAlign w:val="center"/>
            <w:hideMark/>
            <w:tcPrChange w:id="7389" w:author="Alexis Handford" w:date="2020-01-27T11:06:00Z">
              <w:tcPr>
                <w:tcW w:w="14400" w:type="dxa"/>
                <w:gridSpan w:val="2"/>
                <w:vMerge/>
                <w:tcBorders>
                  <w:top w:val="single" w:sz="4" w:space="0" w:color="5B9BD5" w:themeColor="accent5"/>
                  <w:left w:val="single" w:sz="4" w:space="0" w:color="5B9BD5" w:themeColor="accent5"/>
                  <w:bottom w:val="nil"/>
                  <w:right w:val="single" w:sz="4" w:space="0" w:color="385623" w:themeColor="accent6" w:themeShade="80"/>
                </w:tcBorders>
                <w:hideMark/>
              </w:tcPr>
            </w:tcPrChange>
          </w:tcPr>
          <w:p w14:paraId="3767AF5B" w14:textId="7603A987" w:rsidR="003D5677" w:rsidDel="009A0C32" w:rsidRDefault="003D5677" w:rsidP="003D5677">
            <w:pPr>
              <w:rPr>
                <w:del w:id="7390" w:author="Salah Soliman" w:date="2020-01-31T16:24:00Z"/>
                <w:color w:val="404040" w:themeColor="text1" w:themeTint="BF"/>
              </w:rPr>
            </w:pPr>
          </w:p>
        </w:tc>
        <w:tc>
          <w:tcPr>
            <w:tcW w:w="3480" w:type="dxa"/>
            <w:gridSpan w:val="3"/>
            <w:tcBorders>
              <w:top w:val="single" w:sz="4" w:space="0" w:color="649B40"/>
              <w:left w:val="single" w:sz="4" w:space="0" w:color="649B40"/>
              <w:bottom w:val="single" w:sz="4" w:space="0" w:color="649B40"/>
              <w:right w:val="single" w:sz="4" w:space="0" w:color="649B40"/>
            </w:tcBorders>
            <w:shd w:val="clear" w:color="auto" w:fill="FFFFFF" w:themeFill="background1"/>
            <w:hideMark/>
            <w:tcPrChange w:id="7391" w:author="Alexis Handford" w:date="2020-01-27T11:06:00Z">
              <w:tcPr>
                <w:tcW w:w="3480" w:type="dxa"/>
                <w:gridSpan w:val="3"/>
                <w:tcBorders>
                  <w:top w:val="single" w:sz="4" w:space="0" w:color="649B40" w:themeColor="accent6" w:themeShade="E6"/>
                  <w:left w:val="single" w:sz="4" w:space="0" w:color="649B40" w:themeColor="accent6" w:themeShade="E6"/>
                  <w:bottom w:val="single" w:sz="4" w:space="0" w:color="649B40" w:themeColor="accent6" w:themeShade="E6"/>
                  <w:right w:val="single" w:sz="4" w:space="0" w:color="649B40" w:themeColor="accent6" w:themeShade="E6"/>
                </w:tcBorders>
                <w:shd w:val="clear" w:color="auto" w:fill="FFFFFF" w:themeFill="background1"/>
                <w:hideMark/>
              </w:tcPr>
            </w:tcPrChange>
          </w:tcPr>
          <w:p w14:paraId="1FBEF680" w14:textId="54A70FA3" w:rsidR="003D5677" w:rsidDel="009A0C32" w:rsidRDefault="003D5677" w:rsidP="003D5677">
            <w:pPr>
              <w:pStyle w:val="Heading3"/>
              <w:jc w:val="center"/>
              <w:outlineLvl w:val="2"/>
              <w:rPr>
                <w:del w:id="7392" w:author="Salah Soliman" w:date="2020-01-31T16:24:00Z"/>
                <w:rFonts w:asciiTheme="minorHAnsi" w:hAnsiTheme="minorHAnsi" w:cstheme="minorBidi"/>
                <w:color w:val="404040" w:themeColor="text1" w:themeTint="BF"/>
              </w:rPr>
            </w:pPr>
            <w:del w:id="7393" w:author="Salah Soliman" w:date="2020-01-31T16:24:00Z">
              <w:r w:rsidDel="009A0C32">
                <w:rPr>
                  <w:rFonts w:asciiTheme="minorHAnsi" w:hAnsiTheme="minorHAnsi" w:cstheme="minorBidi"/>
                  <w:color w:val="404040" w:themeColor="text1" w:themeTint="BF"/>
                  <w:highlight w:val="green"/>
                </w:rPr>
                <w:delText>3.92</w:delText>
              </w:r>
            </w:del>
          </w:p>
        </w:tc>
        <w:tc>
          <w:tcPr>
            <w:tcW w:w="3750" w:type="dxa"/>
            <w:gridSpan w:val="2"/>
            <w:vMerge/>
            <w:vAlign w:val="center"/>
            <w:hideMark/>
            <w:tcPrChange w:id="7394" w:author="Alexis Handford" w:date="2020-01-27T11:06:00Z">
              <w:tcPr>
                <w:tcW w:w="3750" w:type="dxa"/>
                <w:gridSpan w:val="2"/>
                <w:vMerge/>
                <w:tcBorders>
                  <w:top w:val="single" w:sz="4" w:space="0" w:color="5B9BD5" w:themeColor="accent5"/>
                  <w:left w:val="single" w:sz="4" w:space="0" w:color="385623" w:themeColor="accent6" w:themeShade="80"/>
                  <w:bottom w:val="nil"/>
                  <w:right w:val="single" w:sz="4" w:space="0" w:color="5B9BD5" w:themeColor="accent5"/>
                </w:tcBorders>
                <w:hideMark/>
              </w:tcPr>
            </w:tcPrChange>
          </w:tcPr>
          <w:p w14:paraId="7C034811" w14:textId="280FCF43" w:rsidR="003D5677" w:rsidDel="009A0C32" w:rsidRDefault="003D5677" w:rsidP="003D5677">
            <w:pPr>
              <w:rPr>
                <w:del w:id="7395" w:author="Salah Soliman" w:date="2020-01-31T16:24:00Z"/>
                <w:color w:val="404040" w:themeColor="text1" w:themeTint="BF"/>
              </w:rPr>
            </w:pPr>
          </w:p>
        </w:tc>
      </w:tr>
      <w:tr w:rsidR="003D5677" w:rsidDel="009A0C32" w14:paraId="495C0C6C" w14:textId="3594DAD1" w:rsidTr="3E89A3C7">
        <w:trPr>
          <w:cantSplit/>
          <w:del w:id="7396" w:author="Salah Soliman" w:date="2020-01-31T16:24:00Z"/>
        </w:trPr>
        <w:tc>
          <w:tcPr>
            <w:tcW w:w="265" w:type="dxa"/>
            <w:tcBorders>
              <w:top w:val="nil"/>
              <w:left w:val="single" w:sz="4" w:space="0" w:color="5B9BD5" w:themeColor="accent5"/>
              <w:bottom w:val="nil"/>
              <w:right w:val="nil"/>
            </w:tcBorders>
            <w:shd w:val="clear" w:color="auto" w:fill="70AD47" w:themeFill="accent6"/>
            <w:tcPrChange w:id="7397" w:author="Alexis Handford" w:date="2020-01-27T11:06:00Z">
              <w:tcPr>
                <w:tcW w:w="265" w:type="dxa"/>
                <w:tcBorders>
                  <w:top w:val="nil"/>
                  <w:left w:val="single" w:sz="4" w:space="0" w:color="5B9BD5" w:themeColor="accent5"/>
                  <w:bottom w:val="nil"/>
                  <w:right w:val="nil"/>
                </w:tcBorders>
                <w:shd w:val="clear" w:color="auto" w:fill="70AD47" w:themeFill="accent6"/>
              </w:tcPr>
            </w:tcPrChange>
          </w:tcPr>
          <w:p w14:paraId="3DD80681" w14:textId="64D306EC" w:rsidR="003D5677" w:rsidDel="009A0C32" w:rsidRDefault="003D5677" w:rsidP="003D5677">
            <w:pPr>
              <w:pStyle w:val="NoSpacing"/>
              <w:rPr>
                <w:del w:id="7398" w:author="Salah Soliman" w:date="2020-01-31T16:24:00Z"/>
                <w:sz w:val="16"/>
                <w:szCs w:val="16"/>
              </w:rPr>
            </w:pPr>
          </w:p>
        </w:tc>
        <w:tc>
          <w:tcPr>
            <w:tcW w:w="3960" w:type="dxa"/>
            <w:gridSpan w:val="2"/>
            <w:tcBorders>
              <w:top w:val="nil"/>
              <w:left w:val="nil"/>
              <w:bottom w:val="nil"/>
              <w:right w:val="nil"/>
            </w:tcBorders>
            <w:shd w:val="clear" w:color="auto" w:fill="70AD47" w:themeFill="accent6"/>
            <w:vAlign w:val="center"/>
            <w:tcPrChange w:id="7399" w:author="Alexis Handford" w:date="2020-01-27T11:06:00Z">
              <w:tcPr>
                <w:tcW w:w="3960" w:type="dxa"/>
                <w:gridSpan w:val="2"/>
                <w:tcBorders>
                  <w:top w:val="nil"/>
                  <w:left w:val="nil"/>
                  <w:bottom w:val="nil"/>
                  <w:right w:val="nil"/>
                </w:tcBorders>
                <w:shd w:val="clear" w:color="auto" w:fill="70AD47" w:themeFill="accent6"/>
              </w:tcPr>
            </w:tcPrChange>
          </w:tcPr>
          <w:p w14:paraId="237E6120" w14:textId="0EBD7743" w:rsidR="003D5677" w:rsidDel="009A0C32" w:rsidRDefault="003D5677" w:rsidP="003D5677">
            <w:pPr>
              <w:pStyle w:val="NoSpacing"/>
              <w:rPr>
                <w:del w:id="7400" w:author="Salah Soliman" w:date="2020-01-31T16:24:00Z"/>
                <w:sz w:val="16"/>
                <w:szCs w:val="16"/>
              </w:rPr>
            </w:pPr>
          </w:p>
        </w:tc>
        <w:tc>
          <w:tcPr>
            <w:tcW w:w="2052" w:type="dxa"/>
            <w:tcBorders>
              <w:top w:val="nil"/>
              <w:left w:val="nil"/>
              <w:bottom w:val="nil"/>
              <w:right w:val="nil"/>
            </w:tcBorders>
            <w:shd w:val="clear" w:color="auto" w:fill="70AD47" w:themeFill="accent6"/>
            <w:vAlign w:val="center"/>
            <w:tcPrChange w:id="7401" w:author="Alexis Handford" w:date="2020-01-27T11:06:00Z">
              <w:tcPr>
                <w:tcW w:w="2052" w:type="dxa"/>
                <w:tcBorders>
                  <w:top w:val="nil"/>
                  <w:left w:val="nil"/>
                  <w:bottom w:val="nil"/>
                  <w:right w:val="nil"/>
                </w:tcBorders>
                <w:shd w:val="clear" w:color="auto" w:fill="70AD47" w:themeFill="accent6"/>
              </w:tcPr>
            </w:tcPrChange>
          </w:tcPr>
          <w:p w14:paraId="4260CF6F" w14:textId="1594F705" w:rsidR="003D5677" w:rsidDel="009A0C32" w:rsidRDefault="003D5677" w:rsidP="003D5677">
            <w:pPr>
              <w:pStyle w:val="NoSpacing"/>
              <w:rPr>
                <w:del w:id="7402" w:author="Salah Soliman" w:date="2020-01-31T16:24:00Z"/>
                <w:sz w:val="16"/>
                <w:szCs w:val="16"/>
              </w:rPr>
            </w:pPr>
          </w:p>
        </w:tc>
        <w:tc>
          <w:tcPr>
            <w:tcW w:w="3893" w:type="dxa"/>
            <w:gridSpan w:val="2"/>
            <w:tcBorders>
              <w:top w:val="nil"/>
              <w:left w:val="nil"/>
              <w:bottom w:val="nil"/>
              <w:right w:val="nil"/>
            </w:tcBorders>
            <w:shd w:val="clear" w:color="auto" w:fill="70AD47" w:themeFill="accent6"/>
            <w:vAlign w:val="center"/>
            <w:tcPrChange w:id="7403" w:author="Alexis Handford" w:date="2020-01-27T11:06:00Z">
              <w:tcPr>
                <w:tcW w:w="3893" w:type="dxa"/>
                <w:gridSpan w:val="2"/>
                <w:tcBorders>
                  <w:top w:val="nil"/>
                  <w:left w:val="nil"/>
                  <w:bottom w:val="nil"/>
                  <w:right w:val="nil"/>
                </w:tcBorders>
                <w:shd w:val="clear" w:color="auto" w:fill="70AD47" w:themeFill="accent6"/>
              </w:tcPr>
            </w:tcPrChange>
          </w:tcPr>
          <w:p w14:paraId="1702A1C1" w14:textId="0ED53EB4" w:rsidR="003D5677" w:rsidDel="009A0C32" w:rsidRDefault="003D5677" w:rsidP="003D5677">
            <w:pPr>
              <w:pStyle w:val="NoSpacing"/>
              <w:rPr>
                <w:del w:id="7404" w:author="Salah Soliman" w:date="2020-01-31T16:24:00Z"/>
                <w:sz w:val="16"/>
                <w:szCs w:val="16"/>
              </w:rPr>
            </w:pPr>
          </w:p>
        </w:tc>
        <w:tc>
          <w:tcPr>
            <w:tcW w:w="270" w:type="dxa"/>
            <w:tcBorders>
              <w:top w:val="nil"/>
              <w:left w:val="nil"/>
              <w:bottom w:val="nil"/>
              <w:right w:val="single" w:sz="4" w:space="0" w:color="5B9BD5" w:themeColor="accent5"/>
            </w:tcBorders>
            <w:shd w:val="clear" w:color="auto" w:fill="70AD47" w:themeFill="accent6"/>
            <w:tcPrChange w:id="7405" w:author="Alexis Handford" w:date="2020-01-27T11:06:00Z">
              <w:tcPr>
                <w:tcW w:w="270" w:type="dxa"/>
                <w:tcBorders>
                  <w:top w:val="nil"/>
                  <w:left w:val="nil"/>
                  <w:bottom w:val="nil"/>
                  <w:right w:val="single" w:sz="4" w:space="0" w:color="5B9BD5" w:themeColor="accent5"/>
                </w:tcBorders>
                <w:shd w:val="clear" w:color="auto" w:fill="70AD47" w:themeFill="accent6"/>
              </w:tcPr>
            </w:tcPrChange>
          </w:tcPr>
          <w:p w14:paraId="5B042714" w14:textId="25D34899" w:rsidR="003D5677" w:rsidDel="009A0C32" w:rsidRDefault="003D5677" w:rsidP="003D5677">
            <w:pPr>
              <w:pStyle w:val="NoSpacing"/>
              <w:rPr>
                <w:del w:id="7406" w:author="Salah Soliman" w:date="2020-01-31T16:24:00Z"/>
                <w:sz w:val="16"/>
                <w:szCs w:val="16"/>
              </w:rPr>
            </w:pPr>
          </w:p>
        </w:tc>
      </w:tr>
      <w:tr w:rsidR="003D5677" w:rsidDel="009A0C32" w14:paraId="1D2BB008" w14:textId="044ADA9F" w:rsidTr="3E89A3C7">
        <w:trPr>
          <w:cantSplit/>
          <w:del w:id="7407" w:author="Salah Soliman" w:date="2020-01-31T16:24:00Z"/>
        </w:trPr>
        <w:tc>
          <w:tcPr>
            <w:tcW w:w="265" w:type="dxa"/>
            <w:tcBorders>
              <w:top w:val="nil"/>
              <w:left w:val="single" w:sz="4" w:space="0" w:color="5B9BD5" w:themeColor="accent5"/>
              <w:bottom w:val="nil"/>
              <w:right w:val="nil"/>
            </w:tcBorders>
            <w:shd w:val="clear" w:color="auto" w:fill="70AD47" w:themeFill="accent6"/>
            <w:tcPrChange w:id="7408" w:author="Alexis Handford" w:date="2020-01-27T11:06:00Z">
              <w:tcPr>
                <w:tcW w:w="265" w:type="dxa"/>
                <w:tcBorders>
                  <w:top w:val="nil"/>
                  <w:left w:val="single" w:sz="4" w:space="0" w:color="5B9BD5" w:themeColor="accent5"/>
                  <w:bottom w:val="nil"/>
                  <w:right w:val="nil"/>
                </w:tcBorders>
                <w:shd w:val="clear" w:color="auto" w:fill="70AD47" w:themeFill="accent6"/>
              </w:tcPr>
            </w:tcPrChange>
          </w:tcPr>
          <w:p w14:paraId="6B55631F" w14:textId="2A9B5779" w:rsidR="003D5677" w:rsidDel="009A0C32" w:rsidRDefault="003D5677" w:rsidP="003D5677">
            <w:pPr>
              <w:rPr>
                <w:del w:id="7409" w:author="Salah Soliman" w:date="2020-01-31T16:24:00Z"/>
              </w:rPr>
            </w:pPr>
          </w:p>
        </w:tc>
        <w:tc>
          <w:tcPr>
            <w:tcW w:w="3960" w:type="dxa"/>
            <w:gridSpan w:val="2"/>
            <w:tcBorders>
              <w:top w:val="nil"/>
              <w:left w:val="nil"/>
              <w:bottom w:val="nil"/>
              <w:right w:val="nil"/>
            </w:tcBorders>
            <w:shd w:val="clear" w:color="auto" w:fill="70AD47" w:themeFill="accent6"/>
            <w:vAlign w:val="center"/>
            <w:tcPrChange w:id="7410" w:author="Alexis Handford" w:date="2020-01-27T11:06:00Z">
              <w:tcPr>
                <w:tcW w:w="3960" w:type="dxa"/>
                <w:gridSpan w:val="2"/>
                <w:tcBorders>
                  <w:top w:val="nil"/>
                  <w:left w:val="nil"/>
                  <w:bottom w:val="nil"/>
                  <w:right w:val="nil"/>
                </w:tcBorders>
                <w:shd w:val="clear" w:color="auto" w:fill="70AD47" w:themeFill="accent6"/>
              </w:tcPr>
            </w:tcPrChange>
          </w:tcPr>
          <w:p w14:paraId="45C89EF0" w14:textId="247784BE" w:rsidR="003D5677" w:rsidDel="009A0C32" w:rsidRDefault="003D5677" w:rsidP="003D5677">
            <w:pPr>
              <w:rPr>
                <w:del w:id="7411" w:author="Salah Soliman" w:date="2020-01-31T16:24:00Z"/>
              </w:rPr>
            </w:pPr>
          </w:p>
        </w:tc>
        <w:tc>
          <w:tcPr>
            <w:tcW w:w="2052" w:type="dxa"/>
            <w:tcBorders>
              <w:top w:val="nil"/>
              <w:left w:val="nil"/>
              <w:bottom w:val="nil"/>
              <w:right w:val="nil"/>
            </w:tcBorders>
            <w:shd w:val="clear" w:color="auto" w:fill="70AD47" w:themeFill="accent6"/>
            <w:vAlign w:val="center"/>
            <w:hideMark/>
            <w:tcPrChange w:id="7412" w:author="Alexis Handford" w:date="2020-01-27T11:06:00Z">
              <w:tcPr>
                <w:tcW w:w="2052" w:type="dxa"/>
                <w:tcBorders>
                  <w:top w:val="nil"/>
                  <w:left w:val="nil"/>
                  <w:bottom w:val="nil"/>
                  <w:right w:val="nil"/>
                </w:tcBorders>
                <w:shd w:val="clear" w:color="auto" w:fill="70AD47" w:themeFill="accent6"/>
                <w:hideMark/>
              </w:tcPr>
            </w:tcPrChange>
          </w:tcPr>
          <w:p w14:paraId="3C862EA3" w14:textId="5DC006D5" w:rsidR="003D5677" w:rsidDel="009A0C32" w:rsidRDefault="003D5677" w:rsidP="003D5677">
            <w:pPr>
              <w:rPr>
                <w:del w:id="7413" w:author="Salah Soliman" w:date="2020-01-31T16:24:00Z"/>
              </w:rPr>
            </w:pPr>
            <w:del w:id="7414" w:author="Salah Soliman" w:date="2020-01-31T16:24:00Z">
              <w:r w:rsidDel="009A0C32">
                <w:rPr>
                  <w:noProof/>
                </w:rPr>
                <w:drawing>
                  <wp:inline distT="0" distB="0" distL="0" distR="0" wp14:anchorId="362D22EE" wp14:editId="7CA1C293">
                    <wp:extent cx="1158240" cy="304800"/>
                    <wp:effectExtent l="0" t="0" r="381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158240" cy="304800"/>
                            </a:xfrm>
                            <a:prstGeom prst="rect">
                              <a:avLst/>
                            </a:prstGeom>
                            <a:noFill/>
                            <a:ln>
                              <a:noFill/>
                            </a:ln>
                          </pic:spPr>
                        </pic:pic>
                      </a:graphicData>
                    </a:graphic>
                  </wp:inline>
                </w:drawing>
              </w:r>
            </w:del>
          </w:p>
        </w:tc>
        <w:tc>
          <w:tcPr>
            <w:tcW w:w="3893" w:type="dxa"/>
            <w:gridSpan w:val="2"/>
            <w:tcBorders>
              <w:top w:val="nil"/>
              <w:left w:val="nil"/>
              <w:bottom w:val="nil"/>
              <w:right w:val="nil"/>
            </w:tcBorders>
            <w:shd w:val="clear" w:color="auto" w:fill="70AD47" w:themeFill="accent6"/>
            <w:vAlign w:val="center"/>
            <w:tcPrChange w:id="7415" w:author="Alexis Handford" w:date="2020-01-27T11:06:00Z">
              <w:tcPr>
                <w:tcW w:w="3893" w:type="dxa"/>
                <w:gridSpan w:val="2"/>
                <w:tcBorders>
                  <w:top w:val="nil"/>
                  <w:left w:val="nil"/>
                  <w:bottom w:val="nil"/>
                  <w:right w:val="nil"/>
                </w:tcBorders>
                <w:shd w:val="clear" w:color="auto" w:fill="70AD47" w:themeFill="accent6"/>
              </w:tcPr>
            </w:tcPrChange>
          </w:tcPr>
          <w:p w14:paraId="02B7E7B4" w14:textId="2AD305E0" w:rsidR="003D5677" w:rsidDel="009A0C32" w:rsidRDefault="003D5677" w:rsidP="003D5677">
            <w:pPr>
              <w:rPr>
                <w:del w:id="7416" w:author="Salah Soliman" w:date="2020-01-31T16:24:00Z"/>
              </w:rPr>
            </w:pPr>
          </w:p>
        </w:tc>
        <w:tc>
          <w:tcPr>
            <w:tcW w:w="270" w:type="dxa"/>
            <w:tcBorders>
              <w:top w:val="nil"/>
              <w:left w:val="nil"/>
              <w:bottom w:val="nil"/>
              <w:right w:val="single" w:sz="4" w:space="0" w:color="5B9BD5" w:themeColor="accent5"/>
            </w:tcBorders>
            <w:shd w:val="clear" w:color="auto" w:fill="70AD47" w:themeFill="accent6"/>
            <w:tcPrChange w:id="7417" w:author="Alexis Handford" w:date="2020-01-27T11:06:00Z">
              <w:tcPr>
                <w:tcW w:w="270" w:type="dxa"/>
                <w:tcBorders>
                  <w:top w:val="nil"/>
                  <w:left w:val="nil"/>
                  <w:bottom w:val="nil"/>
                  <w:right w:val="single" w:sz="4" w:space="0" w:color="5B9BD5" w:themeColor="accent5"/>
                </w:tcBorders>
                <w:shd w:val="clear" w:color="auto" w:fill="70AD47" w:themeFill="accent6"/>
              </w:tcPr>
            </w:tcPrChange>
          </w:tcPr>
          <w:p w14:paraId="6440989D" w14:textId="7C953CCF" w:rsidR="003D5677" w:rsidDel="009A0C32" w:rsidRDefault="003D5677" w:rsidP="003D5677">
            <w:pPr>
              <w:rPr>
                <w:del w:id="7418" w:author="Salah Soliman" w:date="2020-01-31T16:24:00Z"/>
              </w:rPr>
            </w:pPr>
          </w:p>
        </w:tc>
      </w:tr>
      <w:tr w:rsidR="003D5677" w:rsidDel="009A0C32" w14:paraId="7A7D3D42" w14:textId="2BDFA20A" w:rsidTr="3E89A3C7">
        <w:trPr>
          <w:cantSplit/>
          <w:trHeight w:val="420"/>
          <w:del w:id="7419" w:author="Salah Soliman" w:date="2020-01-31T16:24:00Z"/>
        </w:trPr>
        <w:tc>
          <w:tcPr>
            <w:tcW w:w="10440" w:type="dxa"/>
            <w:gridSpan w:val="7"/>
            <w:tcBorders>
              <w:top w:val="nil"/>
              <w:left w:val="single" w:sz="4" w:space="0" w:color="5B9BD5" w:themeColor="accent5"/>
              <w:bottom w:val="single" w:sz="4" w:space="0" w:color="5B9BD5" w:themeColor="accent5"/>
              <w:right w:val="single" w:sz="4" w:space="0" w:color="5B9BD5" w:themeColor="accent5"/>
            </w:tcBorders>
            <w:shd w:val="clear" w:color="auto" w:fill="70AD47" w:themeFill="accent6"/>
            <w:tcPrChange w:id="7420" w:author="Alexis Handford" w:date="2020-01-27T11:06:00Z">
              <w:tcPr>
                <w:tcW w:w="10440" w:type="dxa"/>
                <w:gridSpan w:val="7"/>
                <w:tcBorders>
                  <w:top w:val="nil"/>
                  <w:left w:val="single" w:sz="4" w:space="0" w:color="5B9BD5" w:themeColor="accent5"/>
                  <w:bottom w:val="single" w:sz="4" w:space="0" w:color="5B9BD5" w:themeColor="accent5"/>
                  <w:right w:val="single" w:sz="4" w:space="0" w:color="5B9BD5" w:themeColor="accent5"/>
                </w:tcBorders>
                <w:shd w:val="clear" w:color="auto" w:fill="70AD47" w:themeFill="accent6"/>
              </w:tcPr>
            </w:tcPrChange>
          </w:tcPr>
          <w:p w14:paraId="300CEA17" w14:textId="46B1BE55" w:rsidR="003D5677" w:rsidDel="009A0C32" w:rsidRDefault="003D5677" w:rsidP="003D5677">
            <w:pPr>
              <w:pStyle w:val="Heading3"/>
              <w:outlineLvl w:val="2"/>
              <w:rPr>
                <w:del w:id="7421" w:author="Salah Soliman" w:date="2020-01-31T16:24:00Z"/>
              </w:rPr>
            </w:pPr>
          </w:p>
        </w:tc>
      </w:tr>
    </w:tbl>
    <w:p w14:paraId="31A40311" w14:textId="3D582755" w:rsidR="003D5677" w:rsidDel="009A0C32" w:rsidRDefault="003D5677" w:rsidP="003D5677">
      <w:pPr>
        <w:rPr>
          <w:del w:id="7422" w:author="Salah Soliman" w:date="2020-01-31T16:24:00Z"/>
          <w:color w:val="404040" w:themeColor="text1" w:themeTint="BF"/>
        </w:rPr>
      </w:pPr>
    </w:p>
    <w:tbl>
      <w:tblPr>
        <w:tblStyle w:val="TableGrid"/>
        <w:tblW w:w="10530" w:type="dxa"/>
        <w:tblBorders>
          <w:top w:val="single" w:sz="4" w:space="0" w:color="5B9BD5" w:themeColor="accent5"/>
          <w:left w:val="single" w:sz="4" w:space="0" w:color="5B9BD5" w:themeColor="accent5"/>
          <w:bottom w:val="single" w:sz="4" w:space="0" w:color="5B9BD5" w:themeColor="accent5"/>
          <w:right w:val="single" w:sz="4" w:space="0" w:color="5B9BD5" w:themeColor="accent5"/>
          <w:insideH w:val="none" w:sz="0" w:space="0" w:color="auto"/>
          <w:insideV w:val="none" w:sz="0" w:space="0" w:color="auto"/>
        </w:tblBorders>
        <w:tblLayout w:type="fixed"/>
        <w:tblCellMar>
          <w:left w:w="115" w:type="dxa"/>
          <w:right w:w="115" w:type="dxa"/>
        </w:tblCellMar>
        <w:tblLook w:val="04A0" w:firstRow="1" w:lastRow="0" w:firstColumn="1" w:lastColumn="0" w:noHBand="0" w:noVBand="1"/>
      </w:tblPr>
      <w:tblGrid>
        <w:gridCol w:w="265"/>
        <w:gridCol w:w="2521"/>
        <w:gridCol w:w="7474"/>
        <w:gridCol w:w="270"/>
      </w:tblGrid>
      <w:tr w:rsidR="003D5677" w:rsidDel="009A0C32" w14:paraId="1DCD8778" w14:textId="1AD0FAF1" w:rsidTr="003D5677">
        <w:trPr>
          <w:trHeight w:val="107"/>
          <w:del w:id="7423" w:author="Salah Soliman" w:date="2020-01-31T16:24:00Z"/>
        </w:trPr>
        <w:tc>
          <w:tcPr>
            <w:tcW w:w="265" w:type="dxa"/>
            <w:tcBorders>
              <w:top w:val="single" w:sz="4" w:space="0" w:color="5B9BD5" w:themeColor="accent5"/>
              <w:left w:val="single" w:sz="4" w:space="0" w:color="5B9BD5" w:themeColor="accent5"/>
              <w:bottom w:val="nil"/>
              <w:right w:val="nil"/>
            </w:tcBorders>
            <w:shd w:val="clear" w:color="auto" w:fill="70AD47" w:themeFill="accent6"/>
          </w:tcPr>
          <w:p w14:paraId="7C1660D7" w14:textId="79E9CF94" w:rsidR="003D5677" w:rsidDel="009A0C32" w:rsidRDefault="003D5677" w:rsidP="003D5677">
            <w:pPr>
              <w:rPr>
                <w:del w:id="7424" w:author="Salah Soliman" w:date="2020-01-31T16:24:00Z"/>
              </w:rPr>
            </w:pPr>
          </w:p>
        </w:tc>
        <w:tc>
          <w:tcPr>
            <w:tcW w:w="2520" w:type="dxa"/>
            <w:tcBorders>
              <w:top w:val="single" w:sz="4" w:space="0" w:color="5B9BD5" w:themeColor="accent5"/>
              <w:left w:val="nil"/>
              <w:bottom w:val="nil"/>
              <w:right w:val="nil"/>
            </w:tcBorders>
            <w:shd w:val="clear" w:color="auto" w:fill="70AD47" w:themeFill="accent6"/>
          </w:tcPr>
          <w:p w14:paraId="018E04C1" w14:textId="19CD4998" w:rsidR="003D5677" w:rsidDel="009A0C32" w:rsidRDefault="003D5677" w:rsidP="003D5677">
            <w:pPr>
              <w:rPr>
                <w:del w:id="7425" w:author="Salah Soliman" w:date="2020-01-31T16:24:00Z"/>
              </w:rPr>
            </w:pPr>
          </w:p>
        </w:tc>
        <w:tc>
          <w:tcPr>
            <w:tcW w:w="7470" w:type="dxa"/>
            <w:tcBorders>
              <w:top w:val="single" w:sz="4" w:space="0" w:color="5B9BD5" w:themeColor="accent5"/>
              <w:left w:val="nil"/>
              <w:bottom w:val="nil"/>
              <w:right w:val="nil"/>
            </w:tcBorders>
            <w:shd w:val="clear" w:color="auto" w:fill="70AD47" w:themeFill="accent6"/>
            <w:hideMark/>
          </w:tcPr>
          <w:p w14:paraId="40592246" w14:textId="409E8B39" w:rsidR="003D5677" w:rsidDel="009A0C32" w:rsidRDefault="003D5677" w:rsidP="003D5677">
            <w:pPr>
              <w:jc w:val="right"/>
              <w:rPr>
                <w:del w:id="7426" w:author="Salah Soliman" w:date="2020-01-31T16:24:00Z"/>
                <w:color w:val="78C800"/>
              </w:rPr>
            </w:pPr>
            <w:del w:id="7427" w:author="Salah Soliman" w:date="2020-01-31T16:24:00Z">
              <w:r w:rsidDel="009A0C32">
                <w:rPr>
                  <w:rFonts w:ascii="FontAwesome" w:hAnsi="FontAwesome"/>
                  <w:color w:val="78C800"/>
                </w:rPr>
                <w:sym w:font="FontAwesome" w:char="F058"/>
              </w:r>
              <w:r w:rsidDel="009A0C32">
                <w:rPr>
                  <w:color w:val="78C800"/>
                </w:rPr>
                <w:delText xml:space="preserve"> Correct</w:delText>
              </w:r>
            </w:del>
          </w:p>
        </w:tc>
        <w:tc>
          <w:tcPr>
            <w:tcW w:w="270" w:type="dxa"/>
            <w:tcBorders>
              <w:top w:val="single" w:sz="4" w:space="0" w:color="5B9BD5" w:themeColor="accent5"/>
              <w:left w:val="nil"/>
              <w:bottom w:val="nil"/>
              <w:right w:val="single" w:sz="4" w:space="0" w:color="5B9BD5" w:themeColor="accent5"/>
            </w:tcBorders>
            <w:shd w:val="clear" w:color="auto" w:fill="70AD47" w:themeFill="accent6"/>
          </w:tcPr>
          <w:p w14:paraId="3684C02E" w14:textId="1D4FD5FD" w:rsidR="003D5677" w:rsidDel="009A0C32" w:rsidRDefault="003D5677" w:rsidP="003D5677">
            <w:pPr>
              <w:rPr>
                <w:del w:id="7428" w:author="Salah Soliman" w:date="2020-01-31T16:24:00Z"/>
                <w:color w:val="404040" w:themeColor="text1" w:themeTint="BF"/>
              </w:rPr>
            </w:pPr>
          </w:p>
        </w:tc>
      </w:tr>
      <w:tr w:rsidR="003D5677" w:rsidDel="009A0C32" w14:paraId="55E8C368" w14:textId="08A0C8D0" w:rsidTr="003D5677">
        <w:trPr>
          <w:del w:id="7429" w:author="Salah Soliman" w:date="2020-01-31T16:24:00Z"/>
        </w:trPr>
        <w:tc>
          <w:tcPr>
            <w:tcW w:w="265" w:type="dxa"/>
            <w:tcBorders>
              <w:top w:val="nil"/>
              <w:left w:val="single" w:sz="4" w:space="0" w:color="5B9BD5" w:themeColor="accent5"/>
              <w:bottom w:val="nil"/>
              <w:right w:val="nil"/>
            </w:tcBorders>
            <w:shd w:val="clear" w:color="auto" w:fill="70AD47" w:themeFill="accent6"/>
          </w:tcPr>
          <w:p w14:paraId="70D2C981" w14:textId="5E37B396" w:rsidR="003D5677" w:rsidDel="009A0C32" w:rsidRDefault="003D5677" w:rsidP="003D5677">
            <w:pPr>
              <w:rPr>
                <w:del w:id="7430" w:author="Salah Soliman" w:date="2020-01-31T16:24:00Z"/>
              </w:rPr>
            </w:pPr>
          </w:p>
        </w:tc>
        <w:tc>
          <w:tcPr>
            <w:tcW w:w="2520" w:type="dxa"/>
            <w:tcBorders>
              <w:top w:val="nil"/>
              <w:left w:val="nil"/>
              <w:bottom w:val="nil"/>
              <w:right w:val="nil"/>
            </w:tcBorders>
            <w:shd w:val="clear" w:color="auto" w:fill="78C800"/>
            <w:hideMark/>
          </w:tcPr>
          <w:p w14:paraId="61893B91" w14:textId="5AE22235" w:rsidR="003D5677" w:rsidDel="009A0C32" w:rsidRDefault="003D5677" w:rsidP="003D5677">
            <w:pPr>
              <w:rPr>
                <w:del w:id="7431" w:author="Salah Soliman" w:date="2020-01-31T16:24:00Z"/>
                <w:rFonts w:asciiTheme="majorHAnsi" w:hAnsiTheme="majorHAnsi" w:cstheme="majorHAnsi"/>
                <w:color w:val="FFFFFF" w:themeColor="background1"/>
              </w:rPr>
            </w:pPr>
            <w:del w:id="7432" w:author="Salah Soliman" w:date="2020-01-31T16:24:00Z">
              <w:r w:rsidDel="009A0C32">
                <w:rPr>
                  <w:rFonts w:asciiTheme="majorHAnsi" w:hAnsiTheme="majorHAnsi" w:cstheme="majorHAnsi"/>
                  <w:color w:val="FFFFFF" w:themeColor="background1"/>
                </w:rPr>
                <w:delText>Explanation</w:delText>
              </w:r>
            </w:del>
          </w:p>
        </w:tc>
        <w:tc>
          <w:tcPr>
            <w:tcW w:w="7470" w:type="dxa"/>
            <w:tcBorders>
              <w:top w:val="nil"/>
              <w:left w:val="nil"/>
              <w:bottom w:val="nil"/>
              <w:right w:val="nil"/>
            </w:tcBorders>
            <w:shd w:val="clear" w:color="auto" w:fill="70AD47" w:themeFill="accent6"/>
          </w:tcPr>
          <w:p w14:paraId="68BF247B" w14:textId="30471F8D" w:rsidR="003D5677" w:rsidDel="009A0C32" w:rsidRDefault="003D5677" w:rsidP="003D5677">
            <w:pPr>
              <w:rPr>
                <w:del w:id="7433" w:author="Salah Soliman" w:date="2020-01-31T16:24:00Z"/>
                <w:color w:val="404040" w:themeColor="text1" w:themeTint="BF"/>
              </w:rPr>
            </w:pPr>
          </w:p>
        </w:tc>
        <w:tc>
          <w:tcPr>
            <w:tcW w:w="270" w:type="dxa"/>
            <w:tcBorders>
              <w:top w:val="nil"/>
              <w:left w:val="nil"/>
              <w:bottom w:val="nil"/>
              <w:right w:val="single" w:sz="4" w:space="0" w:color="5B9BD5" w:themeColor="accent5"/>
            </w:tcBorders>
            <w:shd w:val="clear" w:color="auto" w:fill="70AD47" w:themeFill="accent6"/>
          </w:tcPr>
          <w:p w14:paraId="07E777BA" w14:textId="339224F6" w:rsidR="003D5677" w:rsidDel="009A0C32" w:rsidRDefault="003D5677" w:rsidP="003D5677">
            <w:pPr>
              <w:rPr>
                <w:del w:id="7434" w:author="Salah Soliman" w:date="2020-01-31T16:24:00Z"/>
              </w:rPr>
            </w:pPr>
          </w:p>
        </w:tc>
      </w:tr>
      <w:tr w:rsidR="003D5677" w:rsidDel="009A0C32" w14:paraId="4CA82937" w14:textId="75B0A410" w:rsidTr="003D5677">
        <w:trPr>
          <w:del w:id="7435" w:author="Salah Soliman" w:date="2020-01-31T16:24:00Z"/>
        </w:trPr>
        <w:tc>
          <w:tcPr>
            <w:tcW w:w="265" w:type="dxa"/>
            <w:tcBorders>
              <w:top w:val="nil"/>
              <w:left w:val="single" w:sz="4" w:space="0" w:color="5B9BD5" w:themeColor="accent5"/>
              <w:bottom w:val="nil"/>
              <w:right w:val="nil"/>
            </w:tcBorders>
            <w:shd w:val="clear" w:color="auto" w:fill="70AD47" w:themeFill="accent6"/>
          </w:tcPr>
          <w:p w14:paraId="5D9D4665" w14:textId="1B448611" w:rsidR="003D5677" w:rsidDel="009A0C32" w:rsidRDefault="003D5677" w:rsidP="003D5677">
            <w:pPr>
              <w:pStyle w:val="NoSpacing"/>
              <w:rPr>
                <w:del w:id="7436" w:author="Salah Soliman" w:date="2020-01-31T16:24:00Z"/>
                <w:sz w:val="16"/>
                <w:szCs w:val="16"/>
              </w:rPr>
            </w:pPr>
          </w:p>
        </w:tc>
        <w:tc>
          <w:tcPr>
            <w:tcW w:w="2520" w:type="dxa"/>
            <w:tcBorders>
              <w:top w:val="nil"/>
              <w:left w:val="nil"/>
              <w:bottom w:val="single" w:sz="4" w:space="0" w:color="CCFFCC"/>
              <w:right w:val="nil"/>
            </w:tcBorders>
            <w:shd w:val="clear" w:color="auto" w:fill="78C800"/>
          </w:tcPr>
          <w:p w14:paraId="75A273D2" w14:textId="2ED7FDFD" w:rsidR="003D5677" w:rsidDel="009A0C32" w:rsidRDefault="003D5677" w:rsidP="003D5677">
            <w:pPr>
              <w:pStyle w:val="NoSpacing"/>
              <w:rPr>
                <w:del w:id="7437" w:author="Salah Soliman" w:date="2020-01-31T16:24:00Z"/>
                <w:sz w:val="16"/>
                <w:szCs w:val="16"/>
              </w:rPr>
            </w:pPr>
          </w:p>
        </w:tc>
        <w:tc>
          <w:tcPr>
            <w:tcW w:w="7470" w:type="dxa"/>
            <w:tcBorders>
              <w:top w:val="nil"/>
              <w:left w:val="nil"/>
              <w:bottom w:val="single" w:sz="4" w:space="0" w:color="CCFFCC"/>
              <w:right w:val="nil"/>
            </w:tcBorders>
            <w:shd w:val="clear" w:color="auto" w:fill="78C800"/>
          </w:tcPr>
          <w:p w14:paraId="7442250A" w14:textId="2F379526" w:rsidR="003D5677" w:rsidDel="009A0C32" w:rsidRDefault="003D5677" w:rsidP="003D5677">
            <w:pPr>
              <w:pStyle w:val="NoSpacing"/>
              <w:rPr>
                <w:del w:id="7438" w:author="Salah Soliman" w:date="2020-01-31T16:24:00Z"/>
                <w:sz w:val="16"/>
                <w:szCs w:val="16"/>
              </w:rPr>
            </w:pPr>
          </w:p>
        </w:tc>
        <w:tc>
          <w:tcPr>
            <w:tcW w:w="270" w:type="dxa"/>
            <w:tcBorders>
              <w:top w:val="nil"/>
              <w:left w:val="nil"/>
              <w:bottom w:val="nil"/>
              <w:right w:val="single" w:sz="4" w:space="0" w:color="5B9BD5" w:themeColor="accent5"/>
            </w:tcBorders>
            <w:shd w:val="clear" w:color="auto" w:fill="70AD47" w:themeFill="accent6"/>
          </w:tcPr>
          <w:p w14:paraId="2893E440" w14:textId="02619C2A" w:rsidR="003D5677" w:rsidDel="009A0C32" w:rsidRDefault="003D5677" w:rsidP="003D5677">
            <w:pPr>
              <w:pStyle w:val="NoSpacing"/>
              <w:rPr>
                <w:del w:id="7439" w:author="Salah Soliman" w:date="2020-01-31T16:24:00Z"/>
                <w:sz w:val="16"/>
                <w:szCs w:val="16"/>
              </w:rPr>
            </w:pPr>
          </w:p>
        </w:tc>
      </w:tr>
      <w:tr w:rsidR="003D5677" w:rsidDel="009A0C32" w14:paraId="1E280237" w14:textId="200B00A1" w:rsidTr="003D5677">
        <w:trPr>
          <w:trHeight w:val="60"/>
          <w:del w:id="7440" w:author="Salah Soliman" w:date="2020-01-31T16:24:00Z"/>
        </w:trPr>
        <w:tc>
          <w:tcPr>
            <w:tcW w:w="265" w:type="dxa"/>
            <w:tcBorders>
              <w:top w:val="nil"/>
              <w:left w:val="single" w:sz="4" w:space="0" w:color="5B9BD5" w:themeColor="accent5"/>
              <w:bottom w:val="nil"/>
              <w:right w:val="single" w:sz="4" w:space="0" w:color="CCFFCC"/>
            </w:tcBorders>
            <w:shd w:val="clear" w:color="auto" w:fill="70AD47" w:themeFill="accent6"/>
          </w:tcPr>
          <w:p w14:paraId="6A420522" w14:textId="1492EB7C" w:rsidR="003D5677" w:rsidDel="009A0C32" w:rsidRDefault="003D5677" w:rsidP="003D5677">
            <w:pPr>
              <w:rPr>
                <w:del w:id="7441" w:author="Salah Soliman" w:date="2020-01-31T16:24:00Z"/>
              </w:rPr>
            </w:pPr>
          </w:p>
        </w:tc>
        <w:tc>
          <w:tcPr>
            <w:tcW w:w="9990" w:type="dxa"/>
            <w:gridSpan w:val="2"/>
            <w:tcBorders>
              <w:top w:val="single" w:sz="4" w:space="0" w:color="CCFFCC"/>
              <w:left w:val="single" w:sz="4" w:space="0" w:color="CCFFCC"/>
              <w:bottom w:val="single" w:sz="4" w:space="0" w:color="CCFFCC"/>
              <w:right w:val="single" w:sz="4" w:space="0" w:color="CCFFCC"/>
            </w:tcBorders>
            <w:shd w:val="clear" w:color="auto" w:fill="F3FFF3"/>
            <w:hideMark/>
          </w:tcPr>
          <w:p w14:paraId="01CBE79C" w14:textId="0EE20787" w:rsidR="003D5677" w:rsidDel="009A0C32" w:rsidRDefault="003D5677" w:rsidP="003D5677">
            <w:pPr>
              <w:rPr>
                <w:del w:id="7442" w:author="Salah Soliman" w:date="2020-01-31T16:24:00Z"/>
                <w:color w:val="7F7F7F" w:themeColor="text1" w:themeTint="80"/>
              </w:rPr>
            </w:pPr>
            <w:del w:id="7443" w:author="Salah Soliman" w:date="2020-01-31T16:24:00Z">
              <w:r w:rsidDel="009A0C32">
                <w:rPr>
                  <w:color w:val="7F7F7F" w:themeColor="text1" w:themeTint="80"/>
                </w:rPr>
                <w:delText xml:space="preserve">Great! The mean of the given dataset is the 3.92. </w:delText>
              </w:r>
            </w:del>
          </w:p>
        </w:tc>
        <w:tc>
          <w:tcPr>
            <w:tcW w:w="270" w:type="dxa"/>
            <w:tcBorders>
              <w:top w:val="nil"/>
              <w:left w:val="single" w:sz="4" w:space="0" w:color="CCFFCC"/>
              <w:bottom w:val="nil"/>
              <w:right w:val="single" w:sz="4" w:space="0" w:color="5B9BD5" w:themeColor="accent5"/>
            </w:tcBorders>
            <w:shd w:val="clear" w:color="auto" w:fill="70AD47" w:themeFill="accent6"/>
          </w:tcPr>
          <w:p w14:paraId="068101A0" w14:textId="104772C7" w:rsidR="003D5677" w:rsidDel="009A0C32" w:rsidRDefault="003D5677" w:rsidP="003D5677">
            <w:pPr>
              <w:rPr>
                <w:del w:id="7444" w:author="Salah Soliman" w:date="2020-01-31T16:24:00Z"/>
                <w:color w:val="404040" w:themeColor="text1" w:themeTint="BF"/>
              </w:rPr>
            </w:pPr>
          </w:p>
        </w:tc>
      </w:tr>
      <w:tr w:rsidR="003D5677" w:rsidDel="009A0C32" w14:paraId="5A06EC46" w14:textId="2E576856" w:rsidTr="003D5677">
        <w:trPr>
          <w:del w:id="7445" w:author="Salah Soliman" w:date="2020-01-31T16:24:00Z"/>
        </w:trPr>
        <w:tc>
          <w:tcPr>
            <w:tcW w:w="265" w:type="dxa"/>
            <w:tcBorders>
              <w:top w:val="nil"/>
              <w:left w:val="single" w:sz="4" w:space="0" w:color="5B9BD5" w:themeColor="accent5"/>
              <w:bottom w:val="single" w:sz="4" w:space="0" w:color="5B9BD5" w:themeColor="accent5"/>
              <w:right w:val="nil"/>
            </w:tcBorders>
            <w:shd w:val="clear" w:color="auto" w:fill="70AD47" w:themeFill="accent6"/>
          </w:tcPr>
          <w:p w14:paraId="7FE9AD17" w14:textId="6123ED23" w:rsidR="003D5677" w:rsidDel="009A0C32" w:rsidRDefault="003D5677" w:rsidP="003D5677">
            <w:pPr>
              <w:pStyle w:val="NoSpacing"/>
              <w:rPr>
                <w:del w:id="7446" w:author="Salah Soliman" w:date="2020-01-31T16:24:00Z"/>
                <w:sz w:val="16"/>
                <w:szCs w:val="16"/>
              </w:rPr>
            </w:pPr>
          </w:p>
        </w:tc>
        <w:tc>
          <w:tcPr>
            <w:tcW w:w="2520" w:type="dxa"/>
            <w:tcBorders>
              <w:top w:val="single" w:sz="4" w:space="0" w:color="CCFFCC"/>
              <w:left w:val="nil"/>
              <w:bottom w:val="single" w:sz="4" w:space="0" w:color="5B9BD5" w:themeColor="accent5"/>
              <w:right w:val="nil"/>
            </w:tcBorders>
            <w:shd w:val="clear" w:color="auto" w:fill="70AD47" w:themeFill="accent6"/>
          </w:tcPr>
          <w:p w14:paraId="42A25A5B" w14:textId="3A4D50F3" w:rsidR="003D5677" w:rsidDel="009A0C32" w:rsidRDefault="003D5677" w:rsidP="003D5677">
            <w:pPr>
              <w:pStyle w:val="NoSpacing"/>
              <w:rPr>
                <w:del w:id="7447" w:author="Salah Soliman" w:date="2020-01-31T16:24:00Z"/>
                <w:sz w:val="16"/>
                <w:szCs w:val="16"/>
              </w:rPr>
            </w:pPr>
          </w:p>
        </w:tc>
        <w:tc>
          <w:tcPr>
            <w:tcW w:w="7470" w:type="dxa"/>
            <w:tcBorders>
              <w:top w:val="single" w:sz="4" w:space="0" w:color="CCFFCC"/>
              <w:left w:val="nil"/>
              <w:bottom w:val="single" w:sz="4" w:space="0" w:color="5B9BD5" w:themeColor="accent5"/>
              <w:right w:val="nil"/>
            </w:tcBorders>
            <w:shd w:val="clear" w:color="auto" w:fill="70AD47" w:themeFill="accent6"/>
          </w:tcPr>
          <w:p w14:paraId="69713530" w14:textId="43275012" w:rsidR="003D5677" w:rsidDel="009A0C32" w:rsidRDefault="003D5677" w:rsidP="003D5677">
            <w:pPr>
              <w:pStyle w:val="NoSpacing"/>
              <w:rPr>
                <w:del w:id="7448" w:author="Salah Soliman" w:date="2020-01-31T16:24:00Z"/>
                <w:sz w:val="16"/>
                <w:szCs w:val="16"/>
              </w:rPr>
            </w:pPr>
          </w:p>
        </w:tc>
        <w:tc>
          <w:tcPr>
            <w:tcW w:w="270" w:type="dxa"/>
            <w:tcBorders>
              <w:top w:val="nil"/>
              <w:left w:val="nil"/>
              <w:bottom w:val="single" w:sz="4" w:space="0" w:color="5B9BD5" w:themeColor="accent5"/>
              <w:right w:val="single" w:sz="4" w:space="0" w:color="5B9BD5" w:themeColor="accent5"/>
            </w:tcBorders>
            <w:shd w:val="clear" w:color="auto" w:fill="70AD47" w:themeFill="accent6"/>
          </w:tcPr>
          <w:p w14:paraId="3712745D" w14:textId="56379B8E" w:rsidR="003D5677" w:rsidDel="009A0C32" w:rsidRDefault="003D5677" w:rsidP="003D5677">
            <w:pPr>
              <w:pStyle w:val="NoSpacing"/>
              <w:rPr>
                <w:del w:id="7449" w:author="Salah Soliman" w:date="2020-01-31T16:24:00Z"/>
                <w:sz w:val="16"/>
                <w:szCs w:val="16"/>
              </w:rPr>
            </w:pPr>
          </w:p>
        </w:tc>
      </w:tr>
    </w:tbl>
    <w:p w14:paraId="56A32720" w14:textId="6A4A653C" w:rsidR="003D5677" w:rsidDel="009A0C32" w:rsidRDefault="003D5677" w:rsidP="003D5677">
      <w:pPr>
        <w:pStyle w:val="NoSpacing"/>
        <w:rPr>
          <w:del w:id="7450" w:author="Salah Soliman" w:date="2020-01-31T16:24:00Z"/>
        </w:rPr>
      </w:pPr>
    </w:p>
    <w:tbl>
      <w:tblPr>
        <w:tblStyle w:val="TableGrid"/>
        <w:tblW w:w="10530" w:type="dxa"/>
        <w:tblBorders>
          <w:top w:val="single" w:sz="4" w:space="0" w:color="5B9BD5" w:themeColor="accent5"/>
          <w:left w:val="single" w:sz="4" w:space="0" w:color="5B9BD5" w:themeColor="accent5"/>
          <w:bottom w:val="single" w:sz="4" w:space="0" w:color="5B9BD5" w:themeColor="accent5"/>
          <w:right w:val="single" w:sz="4" w:space="0" w:color="5B9BD5" w:themeColor="accent5"/>
          <w:insideH w:val="none" w:sz="0" w:space="0" w:color="auto"/>
          <w:insideV w:val="none" w:sz="0" w:space="0" w:color="auto"/>
        </w:tblBorders>
        <w:tblLayout w:type="fixed"/>
        <w:tblCellMar>
          <w:left w:w="115" w:type="dxa"/>
          <w:right w:w="115" w:type="dxa"/>
        </w:tblCellMar>
        <w:tblLook w:val="04A0" w:firstRow="1" w:lastRow="0" w:firstColumn="1" w:lastColumn="0" w:noHBand="0" w:noVBand="1"/>
      </w:tblPr>
      <w:tblGrid>
        <w:gridCol w:w="265"/>
        <w:gridCol w:w="2521"/>
        <w:gridCol w:w="7474"/>
        <w:gridCol w:w="270"/>
      </w:tblGrid>
      <w:tr w:rsidR="003D5677" w:rsidDel="009A0C32" w14:paraId="643CBA17" w14:textId="5EE4CF03" w:rsidTr="003D5677">
        <w:trPr>
          <w:trHeight w:val="107"/>
          <w:del w:id="7451" w:author="Salah Soliman" w:date="2020-01-31T16:24:00Z"/>
        </w:trPr>
        <w:tc>
          <w:tcPr>
            <w:tcW w:w="265" w:type="dxa"/>
            <w:tcBorders>
              <w:top w:val="single" w:sz="4" w:space="0" w:color="5B9BD5" w:themeColor="accent5"/>
              <w:left w:val="single" w:sz="4" w:space="0" w:color="5B9BD5" w:themeColor="accent5"/>
              <w:bottom w:val="nil"/>
              <w:right w:val="nil"/>
            </w:tcBorders>
            <w:shd w:val="clear" w:color="auto" w:fill="70AD47" w:themeFill="accent6"/>
          </w:tcPr>
          <w:p w14:paraId="4C20CD77" w14:textId="431A9F44" w:rsidR="003D5677" w:rsidDel="009A0C32" w:rsidRDefault="003D5677" w:rsidP="003D5677">
            <w:pPr>
              <w:rPr>
                <w:del w:id="7452" w:author="Salah Soliman" w:date="2020-01-31T16:24:00Z"/>
              </w:rPr>
            </w:pPr>
          </w:p>
        </w:tc>
        <w:tc>
          <w:tcPr>
            <w:tcW w:w="2520" w:type="dxa"/>
            <w:tcBorders>
              <w:top w:val="single" w:sz="4" w:space="0" w:color="5B9BD5" w:themeColor="accent5"/>
              <w:left w:val="nil"/>
              <w:bottom w:val="nil"/>
              <w:right w:val="nil"/>
            </w:tcBorders>
            <w:shd w:val="clear" w:color="auto" w:fill="70AD47" w:themeFill="accent6"/>
          </w:tcPr>
          <w:p w14:paraId="21773C14" w14:textId="6F5CBFD4" w:rsidR="003D5677" w:rsidDel="009A0C32" w:rsidRDefault="003D5677" w:rsidP="003D5677">
            <w:pPr>
              <w:rPr>
                <w:del w:id="7453" w:author="Salah Soliman" w:date="2020-01-31T16:24:00Z"/>
              </w:rPr>
            </w:pPr>
          </w:p>
        </w:tc>
        <w:tc>
          <w:tcPr>
            <w:tcW w:w="7470" w:type="dxa"/>
            <w:tcBorders>
              <w:top w:val="single" w:sz="4" w:space="0" w:color="5B9BD5" w:themeColor="accent5"/>
              <w:left w:val="nil"/>
              <w:bottom w:val="nil"/>
              <w:right w:val="nil"/>
            </w:tcBorders>
            <w:shd w:val="clear" w:color="auto" w:fill="70AD47" w:themeFill="accent6"/>
            <w:hideMark/>
          </w:tcPr>
          <w:p w14:paraId="764889AE" w14:textId="15986215" w:rsidR="003D5677" w:rsidDel="009A0C32" w:rsidRDefault="003D5677" w:rsidP="003D5677">
            <w:pPr>
              <w:jc w:val="right"/>
              <w:rPr>
                <w:del w:id="7454" w:author="Salah Soliman" w:date="2020-01-31T16:24:00Z"/>
                <w:color w:val="78C800"/>
              </w:rPr>
            </w:pPr>
            <w:del w:id="7455" w:author="Salah Soliman" w:date="2020-01-31T16:24:00Z">
              <w:r w:rsidDel="009A0C32">
                <w:rPr>
                  <w:rFonts w:ascii="FontAwesome" w:hAnsi="FontAwesome"/>
                  <w:color w:val="FF4B4B"/>
                </w:rPr>
                <w:sym w:font="FontAwesome" w:char="F057"/>
              </w:r>
              <w:r w:rsidDel="009A0C32">
                <w:rPr>
                  <w:color w:val="FF4B4B"/>
                </w:rPr>
                <w:delText xml:space="preserve"> That’s Incorrect</w:delText>
              </w:r>
            </w:del>
          </w:p>
        </w:tc>
        <w:tc>
          <w:tcPr>
            <w:tcW w:w="270" w:type="dxa"/>
            <w:tcBorders>
              <w:top w:val="single" w:sz="4" w:space="0" w:color="5B9BD5" w:themeColor="accent5"/>
              <w:left w:val="nil"/>
              <w:bottom w:val="nil"/>
              <w:right w:val="single" w:sz="4" w:space="0" w:color="5B9BD5" w:themeColor="accent5"/>
            </w:tcBorders>
            <w:shd w:val="clear" w:color="auto" w:fill="70AD47" w:themeFill="accent6"/>
          </w:tcPr>
          <w:p w14:paraId="57D6BDD0" w14:textId="11F77F8C" w:rsidR="003D5677" w:rsidDel="009A0C32" w:rsidRDefault="003D5677" w:rsidP="003D5677">
            <w:pPr>
              <w:rPr>
                <w:del w:id="7456" w:author="Salah Soliman" w:date="2020-01-31T16:24:00Z"/>
                <w:color w:val="404040" w:themeColor="text1" w:themeTint="BF"/>
              </w:rPr>
            </w:pPr>
          </w:p>
        </w:tc>
      </w:tr>
      <w:tr w:rsidR="003D5677" w:rsidDel="009A0C32" w14:paraId="08EFD3C5" w14:textId="3C6C14DB" w:rsidTr="003D5677">
        <w:trPr>
          <w:del w:id="7457" w:author="Salah Soliman" w:date="2020-01-31T16:24:00Z"/>
        </w:trPr>
        <w:tc>
          <w:tcPr>
            <w:tcW w:w="265" w:type="dxa"/>
            <w:tcBorders>
              <w:top w:val="nil"/>
              <w:left w:val="single" w:sz="4" w:space="0" w:color="5B9BD5" w:themeColor="accent5"/>
              <w:bottom w:val="nil"/>
              <w:right w:val="nil"/>
            </w:tcBorders>
            <w:shd w:val="clear" w:color="auto" w:fill="70AD47" w:themeFill="accent6"/>
          </w:tcPr>
          <w:p w14:paraId="08BBE2EB" w14:textId="0AE685ED" w:rsidR="003D5677" w:rsidDel="009A0C32" w:rsidRDefault="003D5677" w:rsidP="003D5677">
            <w:pPr>
              <w:rPr>
                <w:del w:id="7458" w:author="Salah Soliman" w:date="2020-01-31T16:24:00Z"/>
              </w:rPr>
            </w:pPr>
          </w:p>
        </w:tc>
        <w:tc>
          <w:tcPr>
            <w:tcW w:w="2520" w:type="dxa"/>
            <w:tcBorders>
              <w:top w:val="nil"/>
              <w:left w:val="nil"/>
              <w:bottom w:val="nil"/>
              <w:right w:val="nil"/>
            </w:tcBorders>
            <w:shd w:val="clear" w:color="auto" w:fill="FF4B4B"/>
            <w:hideMark/>
          </w:tcPr>
          <w:p w14:paraId="2AFD0DB1" w14:textId="1FD4CBFF" w:rsidR="003D5677" w:rsidDel="009A0C32" w:rsidRDefault="003D5677" w:rsidP="003D5677">
            <w:pPr>
              <w:rPr>
                <w:del w:id="7459" w:author="Salah Soliman" w:date="2020-01-31T16:24:00Z"/>
                <w:rFonts w:asciiTheme="majorHAnsi" w:hAnsiTheme="majorHAnsi" w:cstheme="majorHAnsi"/>
                <w:color w:val="FFFFFF" w:themeColor="background1"/>
              </w:rPr>
            </w:pPr>
            <w:del w:id="7460" w:author="Salah Soliman" w:date="2020-01-31T16:24:00Z">
              <w:r w:rsidDel="009A0C32">
                <w:rPr>
                  <w:rFonts w:asciiTheme="majorHAnsi" w:hAnsiTheme="majorHAnsi" w:cstheme="majorHAnsi"/>
                  <w:color w:val="FFFFFF" w:themeColor="background1"/>
                </w:rPr>
                <w:delText>Explanation</w:delText>
              </w:r>
            </w:del>
          </w:p>
        </w:tc>
        <w:tc>
          <w:tcPr>
            <w:tcW w:w="7470" w:type="dxa"/>
            <w:tcBorders>
              <w:top w:val="nil"/>
              <w:left w:val="nil"/>
              <w:bottom w:val="nil"/>
              <w:right w:val="nil"/>
            </w:tcBorders>
            <w:shd w:val="clear" w:color="auto" w:fill="70AD47" w:themeFill="accent6"/>
          </w:tcPr>
          <w:p w14:paraId="4902FB3E" w14:textId="41A2BB78" w:rsidR="003D5677" w:rsidDel="009A0C32" w:rsidRDefault="003D5677" w:rsidP="003D5677">
            <w:pPr>
              <w:rPr>
                <w:del w:id="7461" w:author="Salah Soliman" w:date="2020-01-31T16:24:00Z"/>
                <w:color w:val="404040" w:themeColor="text1" w:themeTint="BF"/>
              </w:rPr>
            </w:pPr>
          </w:p>
        </w:tc>
        <w:tc>
          <w:tcPr>
            <w:tcW w:w="270" w:type="dxa"/>
            <w:tcBorders>
              <w:top w:val="nil"/>
              <w:left w:val="nil"/>
              <w:bottom w:val="nil"/>
              <w:right w:val="single" w:sz="4" w:space="0" w:color="5B9BD5" w:themeColor="accent5"/>
            </w:tcBorders>
            <w:shd w:val="clear" w:color="auto" w:fill="70AD47" w:themeFill="accent6"/>
          </w:tcPr>
          <w:p w14:paraId="126D5F5B" w14:textId="1AFECF86" w:rsidR="003D5677" w:rsidDel="009A0C32" w:rsidRDefault="003D5677" w:rsidP="003D5677">
            <w:pPr>
              <w:rPr>
                <w:del w:id="7462" w:author="Salah Soliman" w:date="2020-01-31T16:24:00Z"/>
              </w:rPr>
            </w:pPr>
          </w:p>
        </w:tc>
      </w:tr>
      <w:tr w:rsidR="003D5677" w:rsidDel="009A0C32" w14:paraId="2484D50B" w14:textId="77F87DF1" w:rsidTr="003D5677">
        <w:trPr>
          <w:del w:id="7463" w:author="Salah Soliman" w:date="2020-01-31T16:24:00Z"/>
        </w:trPr>
        <w:tc>
          <w:tcPr>
            <w:tcW w:w="265" w:type="dxa"/>
            <w:tcBorders>
              <w:top w:val="nil"/>
              <w:left w:val="single" w:sz="4" w:space="0" w:color="5B9BD5" w:themeColor="accent5"/>
              <w:bottom w:val="nil"/>
              <w:right w:val="nil"/>
            </w:tcBorders>
            <w:shd w:val="clear" w:color="auto" w:fill="70AD47" w:themeFill="accent6"/>
          </w:tcPr>
          <w:p w14:paraId="739BD866" w14:textId="1968F2D9" w:rsidR="003D5677" w:rsidDel="009A0C32" w:rsidRDefault="003D5677" w:rsidP="003D5677">
            <w:pPr>
              <w:pStyle w:val="NoSpacing"/>
              <w:rPr>
                <w:del w:id="7464" w:author="Salah Soliman" w:date="2020-01-31T16:24:00Z"/>
                <w:sz w:val="16"/>
                <w:szCs w:val="16"/>
              </w:rPr>
            </w:pPr>
          </w:p>
        </w:tc>
        <w:tc>
          <w:tcPr>
            <w:tcW w:w="2520" w:type="dxa"/>
            <w:tcBorders>
              <w:top w:val="nil"/>
              <w:left w:val="nil"/>
              <w:bottom w:val="single" w:sz="4" w:space="0" w:color="F9DBDB"/>
              <w:right w:val="nil"/>
            </w:tcBorders>
            <w:shd w:val="clear" w:color="auto" w:fill="FF4B4B"/>
          </w:tcPr>
          <w:p w14:paraId="3CC9A4DC" w14:textId="6A3927C6" w:rsidR="003D5677" w:rsidDel="009A0C32" w:rsidRDefault="003D5677" w:rsidP="003D5677">
            <w:pPr>
              <w:pStyle w:val="NoSpacing"/>
              <w:rPr>
                <w:del w:id="7465" w:author="Salah Soliman" w:date="2020-01-31T16:24:00Z"/>
                <w:sz w:val="16"/>
                <w:szCs w:val="16"/>
              </w:rPr>
            </w:pPr>
          </w:p>
        </w:tc>
        <w:tc>
          <w:tcPr>
            <w:tcW w:w="7470" w:type="dxa"/>
            <w:tcBorders>
              <w:top w:val="nil"/>
              <w:left w:val="nil"/>
              <w:bottom w:val="single" w:sz="4" w:space="0" w:color="F9DBDB"/>
              <w:right w:val="nil"/>
            </w:tcBorders>
            <w:shd w:val="clear" w:color="auto" w:fill="FF4B4B"/>
          </w:tcPr>
          <w:p w14:paraId="1EC663AA" w14:textId="2DB7D8EF" w:rsidR="003D5677" w:rsidDel="009A0C32" w:rsidRDefault="003D5677" w:rsidP="003D5677">
            <w:pPr>
              <w:pStyle w:val="NoSpacing"/>
              <w:rPr>
                <w:del w:id="7466" w:author="Salah Soliman" w:date="2020-01-31T16:24:00Z"/>
                <w:sz w:val="16"/>
                <w:szCs w:val="16"/>
              </w:rPr>
            </w:pPr>
          </w:p>
        </w:tc>
        <w:tc>
          <w:tcPr>
            <w:tcW w:w="270" w:type="dxa"/>
            <w:tcBorders>
              <w:top w:val="nil"/>
              <w:left w:val="nil"/>
              <w:bottom w:val="nil"/>
              <w:right w:val="single" w:sz="4" w:space="0" w:color="5B9BD5" w:themeColor="accent5"/>
            </w:tcBorders>
            <w:shd w:val="clear" w:color="auto" w:fill="70AD47" w:themeFill="accent6"/>
          </w:tcPr>
          <w:p w14:paraId="3BEA3F22" w14:textId="010A01EC" w:rsidR="003D5677" w:rsidDel="009A0C32" w:rsidRDefault="003D5677" w:rsidP="003D5677">
            <w:pPr>
              <w:pStyle w:val="NoSpacing"/>
              <w:rPr>
                <w:del w:id="7467" w:author="Salah Soliman" w:date="2020-01-31T16:24:00Z"/>
                <w:sz w:val="16"/>
                <w:szCs w:val="16"/>
              </w:rPr>
            </w:pPr>
          </w:p>
        </w:tc>
      </w:tr>
      <w:tr w:rsidR="003D5677" w:rsidDel="009A0C32" w14:paraId="32006F95" w14:textId="441155A6" w:rsidTr="003D5677">
        <w:trPr>
          <w:trHeight w:val="60"/>
          <w:del w:id="7468" w:author="Salah Soliman" w:date="2020-01-31T16:24:00Z"/>
        </w:trPr>
        <w:tc>
          <w:tcPr>
            <w:tcW w:w="265" w:type="dxa"/>
            <w:tcBorders>
              <w:top w:val="nil"/>
              <w:left w:val="single" w:sz="4" w:space="0" w:color="5B9BD5" w:themeColor="accent5"/>
              <w:bottom w:val="nil"/>
              <w:right w:val="single" w:sz="4" w:space="0" w:color="F9DBDB"/>
            </w:tcBorders>
            <w:shd w:val="clear" w:color="auto" w:fill="70AD47" w:themeFill="accent6"/>
          </w:tcPr>
          <w:p w14:paraId="16EDCABC" w14:textId="13048423" w:rsidR="003D5677" w:rsidDel="009A0C32" w:rsidRDefault="003D5677" w:rsidP="003D5677">
            <w:pPr>
              <w:rPr>
                <w:del w:id="7469" w:author="Salah Soliman" w:date="2020-01-31T16:24:00Z"/>
              </w:rPr>
            </w:pPr>
          </w:p>
        </w:tc>
        <w:tc>
          <w:tcPr>
            <w:tcW w:w="9990" w:type="dxa"/>
            <w:gridSpan w:val="2"/>
            <w:tcBorders>
              <w:top w:val="single" w:sz="4" w:space="0" w:color="F9DBDB"/>
              <w:left w:val="single" w:sz="4" w:space="0" w:color="F9DBDB"/>
              <w:bottom w:val="single" w:sz="4" w:space="0" w:color="F9DBDB"/>
              <w:right w:val="single" w:sz="4" w:space="0" w:color="F9DBDB"/>
            </w:tcBorders>
            <w:shd w:val="clear" w:color="auto" w:fill="FCEEEE"/>
          </w:tcPr>
          <w:p w14:paraId="3B874991" w14:textId="3E8A616F" w:rsidR="003D5677" w:rsidDel="009A0C32" w:rsidRDefault="003D5677" w:rsidP="003D5677">
            <w:pPr>
              <w:rPr>
                <w:del w:id="7470" w:author="Salah Soliman" w:date="2020-01-31T16:24:00Z"/>
                <w:color w:val="7F7F7F" w:themeColor="text1" w:themeTint="80"/>
              </w:rPr>
            </w:pPr>
            <w:del w:id="7471" w:author="Salah Soliman" w:date="2020-01-31T16:24:00Z">
              <w:r w:rsidDel="009A0C32">
                <w:rPr>
                  <w:color w:val="7F7F7F" w:themeColor="text1" w:themeTint="80"/>
                </w:rPr>
                <w:delText xml:space="preserve">Unfortunately, this is not the correct answer. </w:delText>
              </w:r>
            </w:del>
          </w:p>
          <w:p w14:paraId="501E0D27" w14:textId="3CB3FB48" w:rsidR="003D5677" w:rsidDel="009A0C32" w:rsidRDefault="003D5677" w:rsidP="003D5677">
            <w:pPr>
              <w:rPr>
                <w:del w:id="7472" w:author="Salah Soliman" w:date="2020-01-31T16:24:00Z"/>
                <w:rFonts w:eastAsiaTheme="minorEastAsia"/>
                <w:color w:val="404040" w:themeColor="text1" w:themeTint="BF"/>
              </w:rPr>
            </w:pPr>
            <w:del w:id="7473" w:author="Salah Soliman" w:date="2020-01-31T16:24:00Z">
              <w:r w:rsidDel="009A0C32">
                <w:rPr>
                  <w:color w:val="7F7F7F" w:themeColor="text1" w:themeTint="80"/>
                </w:rPr>
                <w:delText xml:space="preserve">The Mean is calculated through this formula: </w:delText>
              </w:r>
              <w:r w:rsidDel="009A0C32">
                <w:rPr>
                  <w:rFonts w:eastAsiaTheme="minorEastAsia"/>
                </w:rPr>
                <w:delText xml:space="preserve">$$\mu=\frac{1}{m} \sum_{1}^{m} X i$$. For example for a simple dataset {2,3,10} the mean would be the sum of the three numbers divided by their number. </w:delText>
              </w:r>
            </w:del>
          </w:p>
          <w:p w14:paraId="2BEB63F7" w14:textId="3C370124" w:rsidR="003D5677" w:rsidDel="009A0C32" w:rsidRDefault="003D5677" w:rsidP="003D5677">
            <w:pPr>
              <w:rPr>
                <w:del w:id="7474" w:author="Salah Soliman" w:date="2020-01-31T16:24:00Z"/>
                <w:rFonts w:eastAsiaTheme="minorEastAsia"/>
              </w:rPr>
            </w:pPr>
            <w:del w:id="7475" w:author="Salah Soliman" w:date="2020-01-31T16:24:00Z">
              <w:r w:rsidDel="009A0C32">
                <w:rPr>
                  <w:rFonts w:eastAsiaTheme="minorEastAsia"/>
                </w:rPr>
                <w:delText>Mean of {2,3,10} = (2+3+10)/3 = 5</w:delText>
              </w:r>
            </w:del>
          </w:p>
          <w:p w14:paraId="0066C98F" w14:textId="253398FF" w:rsidR="003D5677" w:rsidDel="009A0C32" w:rsidRDefault="003D5677" w:rsidP="003D5677">
            <w:pPr>
              <w:rPr>
                <w:del w:id="7476" w:author="Salah Soliman" w:date="2020-01-31T16:24:00Z"/>
                <w:color w:val="7F7F7F" w:themeColor="text1" w:themeTint="80"/>
              </w:rPr>
            </w:pPr>
          </w:p>
        </w:tc>
        <w:tc>
          <w:tcPr>
            <w:tcW w:w="270" w:type="dxa"/>
            <w:tcBorders>
              <w:top w:val="nil"/>
              <w:left w:val="single" w:sz="4" w:space="0" w:color="F9DBDB"/>
              <w:bottom w:val="nil"/>
              <w:right w:val="single" w:sz="4" w:space="0" w:color="5B9BD5" w:themeColor="accent5"/>
            </w:tcBorders>
            <w:shd w:val="clear" w:color="auto" w:fill="70AD47" w:themeFill="accent6"/>
          </w:tcPr>
          <w:p w14:paraId="024F29BA" w14:textId="47813D16" w:rsidR="003D5677" w:rsidDel="009A0C32" w:rsidRDefault="003D5677" w:rsidP="003D5677">
            <w:pPr>
              <w:rPr>
                <w:del w:id="7477" w:author="Salah Soliman" w:date="2020-01-31T16:24:00Z"/>
                <w:color w:val="404040" w:themeColor="text1" w:themeTint="BF"/>
              </w:rPr>
            </w:pPr>
          </w:p>
        </w:tc>
      </w:tr>
      <w:tr w:rsidR="003D5677" w:rsidDel="009A0C32" w14:paraId="6B87F271" w14:textId="7D6624AE" w:rsidTr="003D5677">
        <w:trPr>
          <w:del w:id="7478" w:author="Salah Soliman" w:date="2020-01-31T16:24:00Z"/>
        </w:trPr>
        <w:tc>
          <w:tcPr>
            <w:tcW w:w="265" w:type="dxa"/>
            <w:tcBorders>
              <w:top w:val="nil"/>
              <w:left w:val="single" w:sz="4" w:space="0" w:color="5B9BD5" w:themeColor="accent5"/>
              <w:bottom w:val="single" w:sz="4" w:space="0" w:color="5B9BD5" w:themeColor="accent5"/>
              <w:right w:val="nil"/>
            </w:tcBorders>
            <w:shd w:val="clear" w:color="auto" w:fill="70AD47" w:themeFill="accent6"/>
          </w:tcPr>
          <w:p w14:paraId="55C57305" w14:textId="680FA748" w:rsidR="003D5677" w:rsidDel="009A0C32" w:rsidRDefault="003D5677" w:rsidP="003D5677">
            <w:pPr>
              <w:pStyle w:val="NoSpacing"/>
              <w:rPr>
                <w:del w:id="7479" w:author="Salah Soliman" w:date="2020-01-31T16:24:00Z"/>
                <w:sz w:val="16"/>
                <w:szCs w:val="16"/>
              </w:rPr>
            </w:pPr>
          </w:p>
        </w:tc>
        <w:tc>
          <w:tcPr>
            <w:tcW w:w="2520" w:type="dxa"/>
            <w:tcBorders>
              <w:top w:val="single" w:sz="4" w:space="0" w:color="F9DBDB"/>
              <w:left w:val="nil"/>
              <w:bottom w:val="single" w:sz="4" w:space="0" w:color="5B9BD5" w:themeColor="accent5"/>
              <w:right w:val="nil"/>
            </w:tcBorders>
            <w:shd w:val="clear" w:color="auto" w:fill="70AD47" w:themeFill="accent6"/>
          </w:tcPr>
          <w:p w14:paraId="12DA60D9" w14:textId="3B91572A" w:rsidR="003D5677" w:rsidDel="009A0C32" w:rsidRDefault="003D5677" w:rsidP="003D5677">
            <w:pPr>
              <w:pStyle w:val="NoSpacing"/>
              <w:rPr>
                <w:del w:id="7480" w:author="Salah Soliman" w:date="2020-01-31T16:24:00Z"/>
                <w:sz w:val="16"/>
                <w:szCs w:val="16"/>
              </w:rPr>
            </w:pPr>
          </w:p>
        </w:tc>
        <w:tc>
          <w:tcPr>
            <w:tcW w:w="7470" w:type="dxa"/>
            <w:tcBorders>
              <w:top w:val="single" w:sz="4" w:space="0" w:color="F9DBDB"/>
              <w:left w:val="nil"/>
              <w:bottom w:val="single" w:sz="4" w:space="0" w:color="5B9BD5" w:themeColor="accent5"/>
              <w:right w:val="nil"/>
            </w:tcBorders>
            <w:shd w:val="clear" w:color="auto" w:fill="70AD47" w:themeFill="accent6"/>
          </w:tcPr>
          <w:p w14:paraId="5EC20E57" w14:textId="51C9B036" w:rsidR="003D5677" w:rsidDel="009A0C32" w:rsidRDefault="003D5677" w:rsidP="003D5677">
            <w:pPr>
              <w:pStyle w:val="NoSpacing"/>
              <w:rPr>
                <w:del w:id="7481" w:author="Salah Soliman" w:date="2020-01-31T16:24:00Z"/>
                <w:sz w:val="16"/>
                <w:szCs w:val="16"/>
              </w:rPr>
            </w:pPr>
          </w:p>
        </w:tc>
        <w:tc>
          <w:tcPr>
            <w:tcW w:w="270" w:type="dxa"/>
            <w:tcBorders>
              <w:top w:val="nil"/>
              <w:left w:val="nil"/>
              <w:bottom w:val="single" w:sz="4" w:space="0" w:color="5B9BD5" w:themeColor="accent5"/>
              <w:right w:val="single" w:sz="4" w:space="0" w:color="5B9BD5" w:themeColor="accent5"/>
            </w:tcBorders>
            <w:shd w:val="clear" w:color="auto" w:fill="70AD47" w:themeFill="accent6"/>
          </w:tcPr>
          <w:p w14:paraId="55AD1192" w14:textId="4179EC2C" w:rsidR="003D5677" w:rsidDel="009A0C32" w:rsidRDefault="003D5677" w:rsidP="003D5677">
            <w:pPr>
              <w:pStyle w:val="NoSpacing"/>
              <w:rPr>
                <w:del w:id="7482" w:author="Salah Soliman" w:date="2020-01-31T16:24:00Z"/>
                <w:sz w:val="16"/>
                <w:szCs w:val="16"/>
              </w:rPr>
            </w:pPr>
          </w:p>
        </w:tc>
      </w:tr>
    </w:tbl>
    <w:p w14:paraId="596CC22D" w14:textId="77777777" w:rsidR="003D5677" w:rsidRDefault="003D5677" w:rsidP="003D5677">
      <w:pPr>
        <w:rPr>
          <w:color w:val="404040" w:themeColor="text1" w:themeTint="BF"/>
        </w:rPr>
      </w:pPr>
    </w:p>
    <w:p w14:paraId="4EF497F3" w14:textId="4E9B89D2" w:rsidR="003D5677" w:rsidRDefault="003D5677" w:rsidP="00FA4DD4"/>
    <w:p w14:paraId="40032F7B" w14:textId="554154A1" w:rsidR="00FA4DD4" w:rsidRDefault="00FA4DD4" w:rsidP="00FA4DD4"/>
    <w:p w14:paraId="4C634925" w14:textId="693A2591" w:rsidR="00FA4DD4" w:rsidRDefault="00FA4DD4" w:rsidP="00FA4DD4">
      <w:pPr>
        <w:rPr>
          <w:rFonts w:ascii="Open Sans" w:hAnsi="Open Sans" w:cs="Open Sans"/>
        </w:rPr>
      </w:pPr>
      <w:r>
        <w:rPr>
          <w:highlight w:val="magenta"/>
        </w:rPr>
        <w:t xml:space="preserve">Mission 7 - </w:t>
      </w:r>
      <w:commentRangeStart w:id="7483"/>
      <w:commentRangeStart w:id="7484"/>
      <w:commentRangeStart w:id="7485"/>
      <w:r>
        <w:rPr>
          <w:highlight w:val="magenta"/>
        </w:rPr>
        <w:t xml:space="preserve">Quiz </w:t>
      </w:r>
      <w:r w:rsidR="00676596">
        <w:rPr>
          <w:highlight w:val="magenta"/>
        </w:rPr>
        <w:t xml:space="preserve">Mission Score </w:t>
      </w:r>
      <w:r>
        <w:rPr>
          <w:highlight w:val="magenta"/>
        </w:rPr>
        <w:t xml:space="preserve">Booster </w:t>
      </w:r>
      <w:commentRangeEnd w:id="7483"/>
      <w:r>
        <w:rPr>
          <w:rStyle w:val="CommentReference"/>
        </w:rPr>
        <w:commentReference w:id="7483"/>
      </w:r>
      <w:commentRangeEnd w:id="7484"/>
      <w:r w:rsidR="00A0562A">
        <w:rPr>
          <w:rStyle w:val="CommentReference"/>
          <w:color w:val="404040"/>
        </w:rPr>
        <w:commentReference w:id="7484"/>
      </w:r>
      <w:commentRangeEnd w:id="7485"/>
      <w:r w:rsidR="007C7445">
        <w:rPr>
          <w:rStyle w:val="CommentReference"/>
          <w:color w:val="404040"/>
        </w:rPr>
        <w:commentReference w:id="7485"/>
      </w:r>
      <w:r>
        <w:rPr>
          <w:highlight w:val="magenta"/>
        </w:rPr>
        <w:t xml:space="preserve">: Data Exploration </w:t>
      </w:r>
    </w:p>
    <w:p w14:paraId="62D81D6E" w14:textId="397B445F" w:rsidR="00652B62" w:rsidRDefault="00652B62" w:rsidP="00652B62">
      <w:pPr>
        <w:rPr>
          <w:rStyle w:val="Strong"/>
          <w:rFonts w:eastAsia="Times New Roman" w:cstheme="minorHAnsi"/>
          <w:szCs w:val="24"/>
        </w:rPr>
      </w:pPr>
      <w:r>
        <w:rPr>
          <w:rStyle w:val="Strong"/>
          <w:rFonts w:eastAsia="Times New Roman" w:cstheme="minorHAnsi"/>
          <w:szCs w:val="24"/>
          <w:highlight w:val="yellow"/>
        </w:rPr>
        <w:t xml:space="preserve">Mission </w:t>
      </w:r>
      <w:r w:rsidR="00C4285C">
        <w:rPr>
          <w:rStyle w:val="Strong"/>
          <w:rFonts w:eastAsia="Times New Roman" w:cstheme="minorHAnsi"/>
          <w:szCs w:val="24"/>
          <w:highlight w:val="yellow"/>
        </w:rPr>
        <w:t>7</w:t>
      </w:r>
      <w:r w:rsidRPr="00DF56DB">
        <w:rPr>
          <w:rStyle w:val="Strong"/>
          <w:rFonts w:eastAsia="Times New Roman" w:cstheme="minorHAnsi"/>
          <w:szCs w:val="24"/>
          <w:highlight w:val="yellow"/>
        </w:rPr>
        <w:t xml:space="preserve"> Essential </w:t>
      </w:r>
      <w:r>
        <w:rPr>
          <w:rStyle w:val="Strong"/>
          <w:rFonts w:eastAsia="Times New Roman" w:cstheme="minorHAnsi"/>
          <w:szCs w:val="24"/>
          <w:highlight w:val="yellow"/>
        </w:rPr>
        <w:t>Purpose</w:t>
      </w:r>
      <w:r w:rsidRPr="00DF56DB">
        <w:rPr>
          <w:rStyle w:val="Strong"/>
          <w:rFonts w:eastAsia="Times New Roman" w:cstheme="minorHAnsi"/>
          <w:szCs w:val="24"/>
          <w:highlight w:val="yellow"/>
        </w:rPr>
        <w:t>:</w:t>
      </w:r>
      <w:r w:rsidRPr="00DF56DB">
        <w:rPr>
          <w:rStyle w:val="Strong"/>
          <w:rFonts w:eastAsia="Times New Roman" w:cstheme="minorHAnsi"/>
          <w:szCs w:val="24"/>
        </w:rPr>
        <w:t xml:space="preserve"> </w:t>
      </w:r>
    </w:p>
    <w:p w14:paraId="17EDF761" w14:textId="77777777" w:rsidR="00652B62" w:rsidRPr="002F5EB5" w:rsidRDefault="00652B62" w:rsidP="00652B62">
      <w:pPr>
        <w:rPr>
          <w:rStyle w:val="Strong"/>
          <w:b w:val="0"/>
          <w:bCs w:val="0"/>
        </w:rPr>
      </w:pPr>
      <w:r>
        <w:rPr>
          <w:rFonts w:cstheme="minorHAnsi"/>
          <w:color w:val="A6A6A6" w:themeColor="background1" w:themeShade="A6"/>
        </w:rPr>
        <w:t>Repeat this section for every mission.</w:t>
      </w:r>
    </w:p>
    <w:p w14:paraId="1F3805BA" w14:textId="77777777" w:rsidR="00652B62" w:rsidRPr="00A5669F" w:rsidRDefault="00652B62" w:rsidP="00652B62">
      <w:pPr>
        <w:pStyle w:val="NormalWeb"/>
        <w:spacing w:before="0" w:beforeAutospacing="0" w:after="120" w:afterAutospacing="0"/>
        <w:rPr>
          <w:rFonts w:asciiTheme="minorHAnsi" w:eastAsiaTheme="minorHAnsi" w:hAnsiTheme="minorHAnsi" w:cstheme="minorBidi"/>
          <w:color w:val="A6A6A6" w:themeColor="background1" w:themeShade="A6"/>
          <w:sz w:val="20"/>
          <w:szCs w:val="22"/>
        </w:rPr>
      </w:pPr>
      <w:r w:rsidRPr="00A5669F">
        <w:rPr>
          <w:rFonts w:asciiTheme="minorHAnsi" w:eastAsiaTheme="minorHAnsi" w:hAnsiTheme="minorHAnsi" w:cstheme="minorBidi"/>
          <w:color w:val="A6A6A6" w:themeColor="background1" w:themeShade="A6"/>
          <w:sz w:val="22"/>
        </w:rPr>
        <w:t>Write the essential question learners should explore during this lesson</w:t>
      </w:r>
      <w:r w:rsidRPr="00F71D0F">
        <w:rPr>
          <w:rFonts w:asciiTheme="minorHAnsi" w:eastAsiaTheme="minorHAnsi" w:hAnsiTheme="minorHAnsi" w:cstheme="minorBidi"/>
          <w:color w:val="A6A6A6" w:themeColor="background1" w:themeShade="A6"/>
          <w:sz w:val="22"/>
          <w:szCs w:val="22"/>
        </w:rPr>
        <w:t>.</w:t>
      </w:r>
      <w:r>
        <w:rPr>
          <w:rFonts w:asciiTheme="minorHAnsi" w:eastAsiaTheme="minorHAnsi" w:hAnsiTheme="minorHAnsi" w:cstheme="minorBidi"/>
          <w:color w:val="A6A6A6" w:themeColor="background1" w:themeShade="A6"/>
          <w:sz w:val="22"/>
          <w:szCs w:val="22"/>
        </w:rPr>
        <w:t xml:space="preserve"> Write the purpose as a question that will be answered throughout the mission.</w:t>
      </w:r>
      <w:r w:rsidRPr="00F71D0F">
        <w:rPr>
          <w:rFonts w:asciiTheme="minorHAnsi" w:eastAsiaTheme="minorHAnsi" w:hAnsiTheme="minorHAnsi" w:cstheme="minorBidi"/>
          <w:color w:val="A6A6A6" w:themeColor="background1" w:themeShade="A6"/>
          <w:sz w:val="22"/>
          <w:szCs w:val="22"/>
        </w:rPr>
        <w:t xml:space="preserve"> Ie. Why is Python important for Machine Learning?</w:t>
      </w:r>
    </w:p>
    <w:p w14:paraId="43EFC67E" w14:textId="609EAF9B" w:rsidR="00C4285C" w:rsidRDefault="00652B62" w:rsidP="00C4285C">
      <w:pPr>
        <w:pStyle w:val="NormalWeb"/>
        <w:spacing w:before="0" w:beforeAutospacing="0" w:after="120" w:afterAutospacing="0"/>
        <w:rPr>
          <w:rFonts w:asciiTheme="minorHAnsi" w:hAnsiTheme="minorHAnsi" w:cstheme="minorHAnsi"/>
          <w:sz w:val="22"/>
          <w:szCs w:val="22"/>
        </w:rPr>
      </w:pPr>
      <w:r>
        <w:rPr>
          <w:rFonts w:asciiTheme="minorHAnsi" w:hAnsiTheme="minorHAnsi" w:cstheme="minorHAnsi"/>
          <w:sz w:val="22"/>
          <w:szCs w:val="22"/>
        </w:rPr>
        <w:t>Write Here:</w:t>
      </w:r>
    </w:p>
    <w:p w14:paraId="46588140" w14:textId="42C3B35C" w:rsidR="00FA4DD4" w:rsidRDefault="00652B62" w:rsidP="00FA4DD4">
      <w:pPr>
        <w:rPr>
          <w:rFonts w:ascii="Calibri" w:hAnsi="Calibri" w:cs="Calibri"/>
        </w:rPr>
      </w:pPr>
      <w:r w:rsidRPr="00072BB1">
        <w:rPr>
          <w:rFonts w:ascii="Calibri" w:hAnsi="Calibri" w:cs="Calibri"/>
        </w:rPr>
        <w:t>Knowledge: Understanding Data Statistical Measures.</w:t>
      </w:r>
    </w:p>
    <w:p w14:paraId="6C5507FF" w14:textId="458F2C24" w:rsidR="002D3886" w:rsidRPr="00C62FC2" w:rsidRDefault="002D3886" w:rsidP="002D3886">
      <w:pPr>
        <w:rPr>
          <w:color w:val="A6A6A6" w:themeColor="background1" w:themeShade="A6"/>
        </w:rPr>
      </w:pPr>
      <w:r w:rsidRPr="00E666A8">
        <w:rPr>
          <w:rFonts w:ascii="Calibri" w:eastAsia="Times New Roman" w:hAnsi="Calibri" w:cs="Calibri"/>
          <w:color w:val="000000"/>
        </w:rPr>
        <w:t xml:space="preserve">For more information regarding </w:t>
      </w:r>
      <w:commentRangeStart w:id="7486"/>
      <w:commentRangeEnd w:id="7486"/>
      <w:r>
        <w:rPr>
          <w:rStyle w:val="CommentReference"/>
          <w:color w:val="404040"/>
        </w:rPr>
        <w:commentReference w:id="7486"/>
      </w:r>
      <w:r w:rsidRPr="00E666A8">
        <w:rPr>
          <w:rFonts w:ascii="Calibri" w:eastAsia="Times New Roman" w:hAnsi="Calibri" w:cs="Calibri"/>
          <w:color w:val="000000"/>
        </w:rPr>
        <w:t xml:space="preserve">the grading of </w:t>
      </w:r>
      <w:r>
        <w:rPr>
          <w:rFonts w:ascii="Calibri" w:eastAsia="Times New Roman" w:hAnsi="Calibri" w:cs="Calibri"/>
          <w:color w:val="000000"/>
        </w:rPr>
        <w:t xml:space="preserve">the Quiz mission </w:t>
      </w:r>
      <w:r w:rsidRPr="00E666A8">
        <w:rPr>
          <w:rFonts w:ascii="Calibri" w:eastAsia="Times New Roman" w:hAnsi="Calibri" w:cs="Calibri"/>
          <w:color w:val="000000"/>
        </w:rPr>
        <w:t>please refer to Module 1 Introduction section</w:t>
      </w:r>
      <w:r w:rsidR="00293598">
        <w:rPr>
          <w:rFonts w:ascii="Calibri" w:eastAsia="Times New Roman" w:hAnsi="Calibri" w:cs="Calibri"/>
          <w:color w:val="000000"/>
        </w:rPr>
        <w:t xml:space="preserve"> as well as </w:t>
      </w:r>
      <w:r w:rsidR="00293598" w:rsidRPr="007962D9">
        <w:rPr>
          <w:rFonts w:ascii="Calibri" w:eastAsia="Times New Roman" w:hAnsi="Calibri" w:cs="Calibri"/>
          <w:color w:val="4472C4" w:themeColor="accent1"/>
          <w:u w:val="single"/>
        </w:rPr>
        <w:t xml:space="preserve">the </w:t>
      </w:r>
      <w:del w:id="7487" w:author="Chantelle Dubois Nishiyama" w:date="2020-02-26T20:35:00Z">
        <w:r w:rsidR="00293598" w:rsidRPr="007962D9" w:rsidDel="00A17CD2">
          <w:rPr>
            <w:rFonts w:ascii="Calibri" w:eastAsia="Times New Roman" w:hAnsi="Calibri" w:cs="Calibri"/>
            <w:color w:val="4472C4" w:themeColor="accent1"/>
            <w:u w:val="single"/>
          </w:rPr>
          <w:delText>orientation</w:delText>
        </w:r>
      </w:del>
      <w:ins w:id="7488" w:author="Chantelle Dubois Nishiyama" w:date="2020-02-26T20:35:00Z">
        <w:r w:rsidR="00A17CD2">
          <w:rPr>
            <w:rFonts w:ascii="Calibri" w:eastAsia="Times New Roman" w:hAnsi="Calibri" w:cs="Calibri"/>
            <w:color w:val="4472C4" w:themeColor="accent1"/>
            <w:u w:val="single"/>
          </w:rPr>
          <w:t>Orientation</w:t>
        </w:r>
      </w:ins>
      <w:del w:id="7489" w:author="Chantelle Dubois Nishiyama" w:date="2020-02-19T22:22:00Z">
        <w:r w:rsidR="00293598" w:rsidRPr="00E666A8" w:rsidDel="00D840F1">
          <w:rPr>
            <w:rFonts w:ascii="Calibri" w:eastAsia="Times New Roman" w:hAnsi="Calibri" w:cs="Calibri"/>
            <w:color w:val="000000"/>
          </w:rPr>
          <w:delText>.</w:delText>
        </w:r>
      </w:del>
      <w:r w:rsidRPr="00E666A8">
        <w:rPr>
          <w:rFonts w:ascii="Calibri" w:eastAsia="Times New Roman" w:hAnsi="Calibri" w:cs="Calibri"/>
          <w:color w:val="000000"/>
        </w:rPr>
        <w:t>.</w:t>
      </w:r>
      <w:r w:rsidRPr="00DF56DB">
        <w:rPr>
          <w:b/>
        </w:rPr>
        <w:t xml:space="preserve"> </w:t>
      </w:r>
    </w:p>
    <w:p w14:paraId="68C4B965" w14:textId="5E0943E3" w:rsidR="00C4285C" w:rsidRDefault="00C4285C" w:rsidP="00FA4DD4">
      <w:pPr>
        <w:rPr>
          <w:rFonts w:ascii="Calibri" w:hAnsi="Calibri" w:cs="Calibri"/>
        </w:rPr>
      </w:pPr>
    </w:p>
    <w:p w14:paraId="1A792FDF" w14:textId="276D1945" w:rsidR="00C4285C" w:rsidRPr="005E2335" w:rsidRDefault="00C4285C" w:rsidP="00572E5D">
      <w:pPr>
        <w:spacing w:after="0" w:line="240" w:lineRule="auto"/>
        <w:rPr>
          <w:rFonts w:ascii="Calibri" w:hAnsi="Calibri" w:cs="Calibri"/>
          <w:b/>
          <w:bCs/>
        </w:rPr>
      </w:pPr>
      <w:r w:rsidRPr="005E2335">
        <w:rPr>
          <w:rFonts w:ascii="Calibri" w:hAnsi="Calibri" w:cs="Calibri"/>
          <w:b/>
          <w:bCs/>
          <w:highlight w:val="yellow"/>
        </w:rPr>
        <w:t xml:space="preserve">Mission </w:t>
      </w:r>
      <w:r>
        <w:rPr>
          <w:rFonts w:ascii="Calibri" w:hAnsi="Calibri" w:cs="Calibri"/>
          <w:b/>
          <w:bCs/>
          <w:highlight w:val="yellow"/>
        </w:rPr>
        <w:t>7</w:t>
      </w:r>
      <w:r w:rsidRPr="005E2335">
        <w:rPr>
          <w:rFonts w:ascii="Calibri" w:hAnsi="Calibri" w:cs="Calibri"/>
          <w:b/>
          <w:bCs/>
          <w:highlight w:val="yellow"/>
        </w:rPr>
        <w:t xml:space="preserve"> </w:t>
      </w:r>
      <w:r w:rsidR="00572E5D">
        <w:rPr>
          <w:rFonts w:ascii="Calibri" w:hAnsi="Calibri" w:cs="Calibri"/>
          <w:b/>
          <w:bCs/>
          <w:highlight w:val="yellow"/>
        </w:rPr>
        <w:t>Instructions</w:t>
      </w:r>
      <w:r w:rsidRPr="005E2335">
        <w:rPr>
          <w:rFonts w:ascii="Calibri" w:hAnsi="Calibri" w:cs="Calibri"/>
          <w:b/>
          <w:bCs/>
          <w:highlight w:val="yellow"/>
        </w:rPr>
        <w:t>:</w:t>
      </w:r>
    </w:p>
    <w:p w14:paraId="247E4065" w14:textId="1FA2E7FF" w:rsidR="00C4285C" w:rsidRDefault="00C4285C" w:rsidP="00FA4DD4">
      <w:pPr>
        <w:rPr>
          <w:ins w:id="7490" w:author="Salah Soliman" w:date="2020-01-31T16:27:00Z"/>
        </w:rPr>
      </w:pPr>
    </w:p>
    <w:p w14:paraId="48E77DD0" w14:textId="77777777" w:rsidR="009A0C32" w:rsidRPr="009A0C32" w:rsidRDefault="009A0C32" w:rsidP="009A0C32">
      <w:pPr>
        <w:rPr>
          <w:ins w:id="7491" w:author="Salah Soliman" w:date="2020-01-31T16:27:00Z"/>
          <w:rFonts w:ascii="Open Sans" w:eastAsia="Open Sans" w:hAnsi="Open Sans" w:cs="Times New Roman"/>
        </w:rPr>
      </w:pPr>
    </w:p>
    <w:tbl>
      <w:tblPr>
        <w:tblStyle w:val="TableGrid21"/>
        <w:tblW w:w="10456" w:type="dxa"/>
        <w:tblBorders>
          <w:top w:val="single" w:sz="4" w:space="0" w:color="DBDBDB"/>
          <w:left w:val="single" w:sz="4" w:space="0" w:color="DBDBDB"/>
          <w:bottom w:val="single" w:sz="4" w:space="0" w:color="DBDBDB"/>
          <w:right w:val="single" w:sz="4" w:space="0" w:color="DBDBDB"/>
          <w:insideH w:val="none" w:sz="0" w:space="0" w:color="auto"/>
          <w:insideV w:val="none" w:sz="0" w:space="0" w:color="auto"/>
        </w:tblBorders>
        <w:tblLayout w:type="fixed"/>
        <w:tblCellMar>
          <w:left w:w="115" w:type="dxa"/>
          <w:right w:w="115" w:type="dxa"/>
        </w:tblCellMar>
        <w:tblLook w:val="04A0" w:firstRow="1" w:lastRow="0" w:firstColumn="1" w:lastColumn="0" w:noHBand="0" w:noVBand="1"/>
        <w:tblPrChange w:id="7492" w:author="Alicia Romero Lopez" w:date="2020-01-31T09:48:00Z">
          <w:tblPr>
            <w:tblStyle w:val="TableGrid21"/>
            <w:tblW w:w="10456" w:type="dxa"/>
            <w:tblBorders>
              <w:top w:val="single" w:sz="4" w:space="0" w:color="DBDBDB"/>
              <w:left w:val="single" w:sz="4" w:space="0" w:color="DBDBDB"/>
              <w:bottom w:val="single" w:sz="4" w:space="0" w:color="DBDBDB"/>
              <w:right w:val="single" w:sz="4" w:space="0" w:color="DBDBDB"/>
              <w:insideH w:val="none" w:sz="0" w:space="0" w:color="auto"/>
              <w:insideV w:val="none" w:sz="0" w:space="0" w:color="auto"/>
            </w:tblBorders>
            <w:tblLayout w:type="fixed"/>
            <w:tblCellMar>
              <w:left w:w="115" w:type="dxa"/>
              <w:right w:w="115" w:type="dxa"/>
            </w:tblCellMar>
            <w:tblLook w:val="04A0" w:firstRow="1" w:lastRow="0" w:firstColumn="1" w:lastColumn="0" w:noHBand="0" w:noVBand="1"/>
          </w:tblPr>
        </w:tblPrChange>
      </w:tblPr>
      <w:tblGrid>
        <w:gridCol w:w="265"/>
        <w:gridCol w:w="630"/>
        <w:gridCol w:w="450"/>
        <w:gridCol w:w="2880"/>
        <w:gridCol w:w="1980"/>
        <w:gridCol w:w="3981"/>
        <w:gridCol w:w="270"/>
        <w:tblGridChange w:id="7493">
          <w:tblGrid>
            <w:gridCol w:w="360"/>
            <w:gridCol w:w="360"/>
            <w:gridCol w:w="360"/>
            <w:gridCol w:w="360"/>
            <w:gridCol w:w="360"/>
            <w:gridCol w:w="360"/>
            <w:gridCol w:w="360"/>
          </w:tblGrid>
        </w:tblGridChange>
      </w:tblGrid>
      <w:tr w:rsidR="009A0C32" w:rsidRPr="009A0C32" w14:paraId="53FE4F60" w14:textId="77777777" w:rsidTr="51235A2F">
        <w:trPr>
          <w:cantSplit/>
          <w:ins w:id="7494" w:author="Salah Soliman" w:date="2020-01-31T16:27:00Z"/>
        </w:trPr>
        <w:tc>
          <w:tcPr>
            <w:tcW w:w="10456" w:type="dxa"/>
            <w:gridSpan w:val="7"/>
            <w:shd w:val="clear" w:color="auto" w:fill="FAFAFA"/>
            <w:tcPrChange w:id="7495" w:author="Alicia Romero Lopez" w:date="2020-01-31T09:48:00Z">
              <w:tcPr>
                <w:tcW w:w="10456" w:type="dxa"/>
                <w:gridSpan w:val="7"/>
                <w:shd w:val="clear" w:color="auto" w:fill="FAFAFA"/>
              </w:tcPr>
            </w:tcPrChange>
          </w:tcPr>
          <w:p w14:paraId="73D27448" w14:textId="77777777" w:rsidR="009A0C32" w:rsidRPr="009A0C32" w:rsidRDefault="009A0C32" w:rsidP="009A0C32">
            <w:pPr>
              <w:outlineLvl w:val="2"/>
              <w:rPr>
                <w:ins w:id="7496" w:author="Salah Soliman" w:date="2020-01-31T16:27:00Z"/>
                <w:rFonts w:ascii="Open Sans" w:eastAsia="Open Sans" w:hAnsi="Open Sans" w:cs="Times New Roman"/>
                <w:color w:val="404040"/>
              </w:rPr>
            </w:pPr>
            <w:ins w:id="7497" w:author="Salah Soliman" w:date="2020-01-31T16:27:00Z">
              <w:r w:rsidRPr="009A0C32">
                <w:rPr>
                  <w:rFonts w:ascii="Open Sans Semibold" w:eastAsia="Open Sans" w:hAnsi="Open Sans Semibold" w:cs="Open Sans Semibold"/>
                  <w:color w:val="11143F"/>
                </w:rPr>
                <w:t>Dataset X = {2, 2, 2, 3, 4, 8, 3, 4, 2, 5, 9, 3}</w:t>
              </w:r>
            </w:ins>
          </w:p>
          <w:p w14:paraId="6BC3DCE6" w14:textId="77777777" w:rsidR="009A0C32" w:rsidRPr="009A0C32" w:rsidRDefault="009A0C32" w:rsidP="009A0C32">
            <w:pPr>
              <w:rPr>
                <w:ins w:id="7498" w:author="Salah Soliman" w:date="2020-01-31T16:27:00Z"/>
                <w:rFonts w:ascii="Open Sans" w:eastAsia="Open Sans" w:hAnsi="Open Sans" w:cs="Times New Roman"/>
              </w:rPr>
            </w:pPr>
            <w:ins w:id="7499" w:author="Salah Soliman" w:date="2020-01-31T16:27:00Z">
              <w:r w:rsidRPr="009A0C32">
                <w:rPr>
                  <w:rFonts w:ascii="Open Sans" w:eastAsia="Open Sans" w:hAnsi="Open Sans" w:cs="Times New Roman"/>
                  <w:color w:val="404040"/>
                </w:rPr>
                <w:t>The median of the dataset is:</w:t>
              </w:r>
            </w:ins>
          </w:p>
        </w:tc>
      </w:tr>
      <w:tr w:rsidR="009A0C32" w:rsidRPr="009A0C32" w14:paraId="7EDC7F15" w14:textId="77777777" w:rsidTr="51235A2F">
        <w:trPr>
          <w:cantSplit/>
          <w:ins w:id="7500" w:author="Salah Soliman" w:date="2020-01-31T16:27:00Z"/>
        </w:trPr>
        <w:tc>
          <w:tcPr>
            <w:tcW w:w="265" w:type="dxa"/>
            <w:shd w:val="clear" w:color="auto" w:fill="FAFAFA"/>
            <w:tcPrChange w:id="7501" w:author="Alicia Romero Lopez" w:date="2020-01-31T09:48:00Z">
              <w:tcPr>
                <w:tcW w:w="0" w:type="auto"/>
              </w:tcPr>
            </w:tcPrChange>
          </w:tcPr>
          <w:p w14:paraId="5E37FE66" w14:textId="77777777" w:rsidR="009A0C32" w:rsidRPr="009A0C32" w:rsidRDefault="009A0C32" w:rsidP="009A0C32">
            <w:pPr>
              <w:rPr>
                <w:ins w:id="7502" w:author="Salah Soliman" w:date="2020-01-31T16:27:00Z"/>
                <w:rFonts w:ascii="Open Sans" w:eastAsia="Open Sans" w:hAnsi="Open Sans" w:cs="Times New Roman"/>
              </w:rPr>
            </w:pPr>
          </w:p>
        </w:tc>
        <w:tc>
          <w:tcPr>
            <w:tcW w:w="630" w:type="dxa"/>
            <w:shd w:val="clear" w:color="auto" w:fill="FFFFFF" w:themeFill="background1"/>
            <w:vAlign w:val="center"/>
            <w:tcPrChange w:id="7503" w:author="Alicia Romero Lopez" w:date="2020-01-31T09:48:00Z">
              <w:tcPr>
                <w:tcW w:w="630" w:type="dxa"/>
                <w:shd w:val="clear" w:color="auto" w:fill="FFFFFF"/>
              </w:tcPr>
            </w:tcPrChange>
          </w:tcPr>
          <w:p w14:paraId="252777CE" w14:textId="7E3E2F2C" w:rsidR="009A0C32" w:rsidRPr="009A0C32" w:rsidRDefault="009A0C32" w:rsidP="009A0C32">
            <w:pPr>
              <w:spacing w:before="120"/>
              <w:rPr>
                <w:ins w:id="7504" w:author="Salah Soliman" w:date="2020-01-31T16:27:00Z"/>
                <w:rFonts w:ascii="Open Sans" w:eastAsia="Open Sans" w:hAnsi="Open Sans" w:cs="Times New Roman"/>
              </w:rPr>
            </w:pPr>
            <w:ins w:id="7505" w:author="Salah Soliman" w:date="2020-01-31T16:27:00Z">
              <w:r w:rsidRPr="009A0C32">
                <w:rPr>
                  <w:rFonts w:ascii="Open Sans" w:eastAsia="Open Sans" w:hAnsi="Open Sans" w:cs="Times New Roman"/>
                  <w:noProof/>
                  <w:rPrChange w:id="7506" w:author="Unknown">
                    <w:rPr>
                      <w:noProof/>
                    </w:rPr>
                  </w:rPrChange>
                </w:rPr>
                <mc:AlternateContent>
                  <mc:Choice Requires="wps">
                    <w:drawing>
                      <wp:inline distT="0" distB="0" distL="0" distR="0" wp14:anchorId="2DA357E7" wp14:editId="6E6FFFB9">
                        <wp:extent cx="207034" cy="207034"/>
                        <wp:effectExtent l="19050" t="19050" r="21590" b="21590"/>
                        <wp:docPr id="145" name="Oval 145"/>
                        <wp:cNvGraphicFramePr/>
                        <a:graphic xmlns:a="http://schemas.openxmlformats.org/drawingml/2006/main">
                          <a:graphicData uri="http://schemas.microsoft.com/office/word/2010/wordprocessingShape">
                            <wps:wsp>
                              <wps:cNvSpPr/>
                              <wps:spPr>
                                <a:xfrm>
                                  <a:off x="0" y="0"/>
                                  <a:ext cx="207034" cy="207034"/>
                                </a:xfrm>
                                <a:prstGeom prst="ellipse">
                                  <a:avLst/>
                                </a:prstGeom>
                                <a:noFill/>
                                <a:ln w="28575" cap="flat" cmpd="sng" algn="ctr">
                                  <a:solidFill>
                                    <a:srgbClr val="DBDBDB">
                                      <a:lumMod val="9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w16se="http://schemas.microsoft.com/office/word/2015/wordml/symex" xmlns:cx1="http://schemas.microsoft.com/office/drawing/2015/9/8/chartex" xmlns:cx="http://schemas.microsoft.com/office/drawing/2014/chartex">
                    <w:pict>
                      <v:oval w14:anchorId="40C58EFD" id="Oval 145" o:spid="_x0000_s1026" style="width:16.3pt;height:16.3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" filled="f" strokecolor="#c5c5c5" strokeweight="2.25pt">
                        <v:stroke joinstyle="miter"/>
                        <w10:anchorlock/>
                      </v:oval>
                    </w:pict>
                  </mc:Fallback>
                </mc:AlternateContent>
              </w:r>
            </w:ins>
          </w:p>
        </w:tc>
        <w:tc>
          <w:tcPr>
            <w:tcW w:w="450" w:type="dxa"/>
            <w:shd w:val="clear" w:color="auto" w:fill="FFFFFF" w:themeFill="background1"/>
            <w:vAlign w:val="center"/>
            <w:tcPrChange w:id="7507" w:author="Alicia Romero Lopez" w:date="2020-01-31T09:48:00Z">
              <w:tcPr>
                <w:tcW w:w="450" w:type="dxa"/>
                <w:shd w:val="clear" w:color="auto" w:fill="FFFFFF"/>
              </w:tcPr>
            </w:tcPrChange>
          </w:tcPr>
          <w:p w14:paraId="762BF120" w14:textId="77777777" w:rsidR="009A0C32" w:rsidRPr="009A0C32" w:rsidRDefault="009A0C32" w:rsidP="009A0C32">
            <w:pPr>
              <w:spacing w:before="120"/>
              <w:rPr>
                <w:ins w:id="7508" w:author="Salah Soliman" w:date="2020-01-31T16:27:00Z"/>
                <w:rFonts w:ascii="Open Sans Semibold" w:eastAsia="Open Sans" w:hAnsi="Open Sans Semibold" w:cs="Open Sans Semibold"/>
              </w:rPr>
            </w:pPr>
            <w:ins w:id="7509" w:author="Salah Soliman" w:date="2020-01-31T16:27:00Z">
              <w:r w:rsidRPr="009A0C32">
                <w:rPr>
                  <w:rFonts w:ascii="Open Sans Semibold" w:eastAsia="Open Sans" w:hAnsi="Open Sans Semibold" w:cs="Open Sans Semibold"/>
                </w:rPr>
                <w:t>a.</w:t>
              </w:r>
            </w:ins>
          </w:p>
        </w:tc>
        <w:tc>
          <w:tcPr>
            <w:tcW w:w="8841" w:type="dxa"/>
            <w:gridSpan w:val="3"/>
            <w:shd w:val="clear" w:color="auto" w:fill="FFFFFF" w:themeFill="background1"/>
            <w:vAlign w:val="center"/>
            <w:tcPrChange w:id="7510" w:author="Alicia Romero Lopez" w:date="2020-01-31T09:48:00Z">
              <w:tcPr>
                <w:tcW w:w="8841" w:type="dxa"/>
                <w:gridSpan w:val="3"/>
                <w:shd w:val="clear" w:color="auto" w:fill="FFFFFF"/>
              </w:tcPr>
            </w:tcPrChange>
          </w:tcPr>
          <w:p w14:paraId="0ECE49EB" w14:textId="77777777" w:rsidR="009A0C32" w:rsidRPr="009A0C32" w:rsidRDefault="009A0C32" w:rsidP="009A0C32">
            <w:pPr>
              <w:spacing w:before="120"/>
              <w:rPr>
                <w:ins w:id="7511" w:author="Salah Soliman" w:date="2020-01-31T16:27:00Z"/>
                <w:rFonts w:ascii="Open Sans" w:eastAsia="Open Sans" w:hAnsi="Open Sans" w:cs="Times New Roman"/>
              </w:rPr>
            </w:pPr>
            <w:ins w:id="7512" w:author="Salah Soliman" w:date="2020-01-31T16:27:00Z">
              <w:r w:rsidRPr="009A0C32">
                <w:rPr>
                  <w:rFonts w:ascii="Open Sans" w:eastAsia="Open Sans" w:hAnsi="Open Sans" w:cs="Times New Roman"/>
                </w:rPr>
                <w:t>2</w:t>
              </w:r>
            </w:ins>
          </w:p>
        </w:tc>
        <w:tc>
          <w:tcPr>
            <w:tcW w:w="270" w:type="dxa"/>
            <w:shd w:val="clear" w:color="auto" w:fill="FAFAFA"/>
            <w:tcPrChange w:id="7513" w:author="Alicia Romero Lopez" w:date="2020-01-31T09:48:00Z">
              <w:tcPr>
                <w:tcW w:w="0" w:type="auto"/>
              </w:tcPr>
            </w:tcPrChange>
          </w:tcPr>
          <w:p w14:paraId="1AF6886D" w14:textId="77777777" w:rsidR="009A0C32" w:rsidRPr="009A0C32" w:rsidRDefault="009A0C32" w:rsidP="009A0C32">
            <w:pPr>
              <w:rPr>
                <w:ins w:id="7514" w:author="Salah Soliman" w:date="2020-01-31T16:27:00Z"/>
                <w:rFonts w:ascii="Open Sans" w:eastAsia="Open Sans" w:hAnsi="Open Sans" w:cs="Times New Roman"/>
              </w:rPr>
            </w:pPr>
          </w:p>
        </w:tc>
      </w:tr>
      <w:tr w:rsidR="009A0C32" w:rsidRPr="009A0C32" w14:paraId="04310C11" w14:textId="77777777" w:rsidTr="51235A2F">
        <w:trPr>
          <w:cantSplit/>
          <w:trHeight w:val="20"/>
          <w:ins w:id="7515" w:author="Salah Soliman" w:date="2020-01-31T16:27:00Z"/>
        </w:trPr>
        <w:tc>
          <w:tcPr>
            <w:tcW w:w="265" w:type="dxa"/>
            <w:shd w:val="clear" w:color="auto" w:fill="FAFAFA"/>
            <w:tcPrChange w:id="7516" w:author="Alicia Romero Lopez" w:date="2020-01-31T09:48:00Z">
              <w:tcPr>
                <w:tcW w:w="0" w:type="auto"/>
              </w:tcPr>
            </w:tcPrChange>
          </w:tcPr>
          <w:p w14:paraId="6C043F63" w14:textId="77777777" w:rsidR="009A0C32" w:rsidRPr="009A0C32" w:rsidRDefault="009A0C32" w:rsidP="009A0C32">
            <w:pPr>
              <w:rPr>
                <w:ins w:id="7517" w:author="Salah Soliman" w:date="2020-01-31T16:27:00Z"/>
                <w:rFonts w:ascii="Open Sans" w:eastAsia="Open Sans" w:hAnsi="Open Sans" w:cs="Times New Roman"/>
                <w:color w:val="404040"/>
                <w:sz w:val="16"/>
                <w:szCs w:val="16"/>
              </w:rPr>
            </w:pPr>
          </w:p>
        </w:tc>
        <w:tc>
          <w:tcPr>
            <w:tcW w:w="630" w:type="dxa"/>
            <w:shd w:val="clear" w:color="auto" w:fill="FAFAFA"/>
            <w:vAlign w:val="center"/>
            <w:tcPrChange w:id="7518" w:author="Alicia Romero Lopez" w:date="2020-01-31T09:48:00Z">
              <w:tcPr>
                <w:tcW w:w="630" w:type="dxa"/>
                <w:shd w:val="clear" w:color="auto" w:fill="FAFAFA"/>
              </w:tcPr>
            </w:tcPrChange>
          </w:tcPr>
          <w:p w14:paraId="7A00B56B" w14:textId="77777777" w:rsidR="009A0C32" w:rsidRPr="009A0C32" w:rsidRDefault="009A0C32" w:rsidP="009A0C32">
            <w:pPr>
              <w:rPr>
                <w:ins w:id="7519" w:author="Salah Soliman" w:date="2020-01-31T16:27:00Z"/>
                <w:rFonts w:ascii="Open Sans" w:eastAsia="Open Sans" w:hAnsi="Open Sans" w:cs="Times New Roman"/>
                <w:color w:val="404040"/>
                <w:sz w:val="16"/>
                <w:szCs w:val="16"/>
              </w:rPr>
            </w:pPr>
          </w:p>
        </w:tc>
        <w:tc>
          <w:tcPr>
            <w:tcW w:w="3330" w:type="dxa"/>
            <w:gridSpan w:val="2"/>
            <w:shd w:val="clear" w:color="auto" w:fill="FAFAFA"/>
            <w:vAlign w:val="center"/>
            <w:tcPrChange w:id="7520" w:author="Alicia Romero Lopez" w:date="2020-01-31T09:48:00Z">
              <w:tcPr>
                <w:tcW w:w="3330" w:type="dxa"/>
                <w:gridSpan w:val="2"/>
                <w:shd w:val="clear" w:color="auto" w:fill="FAFAFA"/>
              </w:tcPr>
            </w:tcPrChange>
          </w:tcPr>
          <w:p w14:paraId="083CBED7" w14:textId="77777777" w:rsidR="009A0C32" w:rsidRPr="009A0C32" w:rsidRDefault="009A0C32" w:rsidP="009A0C32">
            <w:pPr>
              <w:rPr>
                <w:ins w:id="7521" w:author="Salah Soliman" w:date="2020-01-31T16:27:00Z"/>
                <w:rFonts w:ascii="Open Sans" w:eastAsia="Open Sans" w:hAnsi="Open Sans" w:cs="Times New Roman"/>
                <w:color w:val="404040"/>
                <w:sz w:val="16"/>
                <w:szCs w:val="16"/>
              </w:rPr>
            </w:pPr>
          </w:p>
        </w:tc>
        <w:tc>
          <w:tcPr>
            <w:tcW w:w="1980" w:type="dxa"/>
            <w:shd w:val="clear" w:color="auto" w:fill="FAFAFA"/>
            <w:vAlign w:val="center"/>
            <w:tcPrChange w:id="7522" w:author="Alicia Romero Lopez" w:date="2020-01-31T09:48:00Z">
              <w:tcPr>
                <w:tcW w:w="1980" w:type="dxa"/>
                <w:shd w:val="clear" w:color="auto" w:fill="FAFAFA"/>
              </w:tcPr>
            </w:tcPrChange>
          </w:tcPr>
          <w:p w14:paraId="1D71E00D" w14:textId="77777777" w:rsidR="009A0C32" w:rsidRPr="009A0C32" w:rsidRDefault="009A0C32" w:rsidP="009A0C32">
            <w:pPr>
              <w:rPr>
                <w:ins w:id="7523" w:author="Salah Soliman" w:date="2020-01-31T16:27:00Z"/>
                <w:rFonts w:ascii="Open Sans" w:eastAsia="Open Sans" w:hAnsi="Open Sans" w:cs="Times New Roman"/>
                <w:color w:val="404040"/>
                <w:sz w:val="16"/>
                <w:szCs w:val="16"/>
              </w:rPr>
            </w:pPr>
          </w:p>
        </w:tc>
        <w:tc>
          <w:tcPr>
            <w:tcW w:w="3981" w:type="dxa"/>
            <w:shd w:val="clear" w:color="auto" w:fill="FAFAFA"/>
            <w:vAlign w:val="center"/>
            <w:tcPrChange w:id="7524" w:author="Alicia Romero Lopez" w:date="2020-01-31T09:48:00Z">
              <w:tcPr>
                <w:tcW w:w="3981" w:type="dxa"/>
                <w:shd w:val="clear" w:color="auto" w:fill="FAFAFA"/>
              </w:tcPr>
            </w:tcPrChange>
          </w:tcPr>
          <w:p w14:paraId="34AD1110" w14:textId="77777777" w:rsidR="009A0C32" w:rsidRPr="009A0C32" w:rsidRDefault="009A0C32" w:rsidP="009A0C32">
            <w:pPr>
              <w:rPr>
                <w:ins w:id="7525" w:author="Salah Soliman" w:date="2020-01-31T16:27:00Z"/>
                <w:rFonts w:ascii="Open Sans" w:eastAsia="Open Sans" w:hAnsi="Open Sans" w:cs="Times New Roman"/>
                <w:noProof/>
                <w:color w:val="404040"/>
                <w:sz w:val="16"/>
                <w:szCs w:val="16"/>
              </w:rPr>
            </w:pPr>
          </w:p>
        </w:tc>
        <w:tc>
          <w:tcPr>
            <w:tcW w:w="270" w:type="dxa"/>
            <w:shd w:val="clear" w:color="auto" w:fill="FAFAFA"/>
            <w:tcPrChange w:id="7526" w:author="Alicia Romero Lopez" w:date="2020-01-31T09:48:00Z">
              <w:tcPr>
                <w:tcW w:w="0" w:type="auto"/>
              </w:tcPr>
            </w:tcPrChange>
          </w:tcPr>
          <w:p w14:paraId="6E747172" w14:textId="77777777" w:rsidR="009A0C32" w:rsidRPr="009A0C32" w:rsidRDefault="009A0C32" w:rsidP="009A0C32">
            <w:pPr>
              <w:rPr>
                <w:ins w:id="7527" w:author="Salah Soliman" w:date="2020-01-31T16:27:00Z"/>
                <w:rFonts w:ascii="Open Sans" w:eastAsia="Open Sans" w:hAnsi="Open Sans" w:cs="Times New Roman"/>
                <w:color w:val="404040"/>
                <w:sz w:val="16"/>
                <w:szCs w:val="16"/>
              </w:rPr>
            </w:pPr>
          </w:p>
        </w:tc>
      </w:tr>
      <w:tr w:rsidR="009A0C32" w:rsidRPr="009A0C32" w14:paraId="3E3C6112" w14:textId="77777777" w:rsidTr="51235A2F">
        <w:trPr>
          <w:cantSplit/>
          <w:ins w:id="7528" w:author="Salah Soliman" w:date="2020-01-31T16:27:00Z"/>
        </w:trPr>
        <w:tc>
          <w:tcPr>
            <w:tcW w:w="265" w:type="dxa"/>
            <w:shd w:val="clear" w:color="auto" w:fill="FAFAFA"/>
            <w:tcPrChange w:id="7529" w:author="Alicia Romero Lopez" w:date="2020-01-31T09:48:00Z">
              <w:tcPr>
                <w:tcW w:w="0" w:type="auto"/>
              </w:tcPr>
            </w:tcPrChange>
          </w:tcPr>
          <w:p w14:paraId="68A8A025" w14:textId="77777777" w:rsidR="009A0C32" w:rsidRPr="009A0C32" w:rsidRDefault="009A0C32" w:rsidP="009A0C32">
            <w:pPr>
              <w:rPr>
                <w:ins w:id="7530" w:author="Salah Soliman" w:date="2020-01-31T16:27:00Z"/>
                <w:rFonts w:ascii="Open Sans" w:eastAsia="Open Sans" w:hAnsi="Open Sans" w:cs="Times New Roman"/>
              </w:rPr>
            </w:pPr>
          </w:p>
        </w:tc>
        <w:tc>
          <w:tcPr>
            <w:tcW w:w="630" w:type="dxa"/>
            <w:shd w:val="clear" w:color="auto" w:fill="FFFFFF" w:themeFill="background1"/>
            <w:vAlign w:val="center"/>
            <w:tcPrChange w:id="7531" w:author="Alicia Romero Lopez" w:date="2020-01-31T09:48:00Z">
              <w:tcPr>
                <w:tcW w:w="630" w:type="dxa"/>
                <w:shd w:val="clear" w:color="auto" w:fill="FFFFFF"/>
              </w:tcPr>
            </w:tcPrChange>
          </w:tcPr>
          <w:p w14:paraId="28149F95" w14:textId="47D18DCD" w:rsidR="009A0C32" w:rsidRPr="009A0C32" w:rsidRDefault="009A0C32" w:rsidP="009A0C32">
            <w:pPr>
              <w:spacing w:before="120"/>
              <w:rPr>
                <w:ins w:id="7532" w:author="Salah Soliman" w:date="2020-01-31T16:27:00Z"/>
                <w:rFonts w:ascii="Open Sans" w:eastAsia="Open Sans" w:hAnsi="Open Sans" w:cs="Times New Roman"/>
                <w:noProof/>
              </w:rPr>
            </w:pPr>
            <w:ins w:id="7533" w:author="Salah Soliman" w:date="2020-01-31T16:27:00Z">
              <w:r w:rsidRPr="009A0C32">
                <w:rPr>
                  <w:rFonts w:ascii="Open Sans" w:eastAsia="Open Sans" w:hAnsi="Open Sans" w:cs="Times New Roman"/>
                  <w:noProof/>
                  <w:rPrChange w:id="7534" w:author="Unknown">
                    <w:rPr>
                      <w:noProof/>
                    </w:rPr>
                  </w:rPrChange>
                </w:rPr>
                <mc:AlternateContent>
                  <mc:Choice Requires="wps">
                    <w:drawing>
                      <wp:inline distT="0" distB="0" distL="0" distR="0" wp14:anchorId="59B24EFF" wp14:editId="288D70F8">
                        <wp:extent cx="207034" cy="207034"/>
                        <wp:effectExtent l="19050" t="19050" r="21590" b="21590"/>
                        <wp:docPr id="146" name="Oval 146"/>
                        <wp:cNvGraphicFramePr/>
                        <a:graphic xmlns:a="http://schemas.openxmlformats.org/drawingml/2006/main">
                          <a:graphicData uri="http://schemas.microsoft.com/office/word/2010/wordprocessingShape">
                            <wps:wsp>
                              <wps:cNvSpPr/>
                              <wps:spPr>
                                <a:xfrm>
                                  <a:off x="0" y="0"/>
                                  <a:ext cx="207034" cy="207034"/>
                                </a:xfrm>
                                <a:prstGeom prst="ellipse">
                                  <a:avLst/>
                                </a:prstGeom>
                                <a:noFill/>
                                <a:ln w="28575" cap="flat" cmpd="sng" algn="ctr">
                                  <a:solidFill>
                                    <a:srgbClr val="DBDBDB">
                                      <a:lumMod val="9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w16se="http://schemas.microsoft.com/office/word/2015/wordml/symex" xmlns:cx1="http://schemas.microsoft.com/office/drawing/2015/9/8/chartex" xmlns:cx="http://schemas.microsoft.com/office/drawing/2014/chartex">
                    <w:pict>
                      <v:oval w14:anchorId="2596A7D5" id="Oval 146" o:spid="_x0000_s1026" style="width:16.3pt;height:16.3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" filled="f" strokecolor="#c5c5c5" strokeweight="2.25pt">
                        <v:stroke joinstyle="miter"/>
                        <w10:anchorlock/>
                      </v:oval>
                    </w:pict>
                  </mc:Fallback>
                </mc:AlternateContent>
              </w:r>
            </w:ins>
          </w:p>
        </w:tc>
        <w:tc>
          <w:tcPr>
            <w:tcW w:w="450" w:type="dxa"/>
            <w:shd w:val="clear" w:color="auto" w:fill="FFFFFF" w:themeFill="background1"/>
            <w:vAlign w:val="center"/>
            <w:tcPrChange w:id="7535" w:author="Alicia Romero Lopez" w:date="2020-01-31T09:48:00Z">
              <w:tcPr>
                <w:tcW w:w="450" w:type="dxa"/>
                <w:shd w:val="clear" w:color="auto" w:fill="FFFFFF"/>
              </w:tcPr>
            </w:tcPrChange>
          </w:tcPr>
          <w:p w14:paraId="3A3ADF6F" w14:textId="77777777" w:rsidR="009A0C32" w:rsidRPr="009A0C32" w:rsidRDefault="009A0C32" w:rsidP="009A0C32">
            <w:pPr>
              <w:spacing w:before="120"/>
              <w:rPr>
                <w:ins w:id="7536" w:author="Salah Soliman" w:date="2020-01-31T16:27:00Z"/>
                <w:rFonts w:ascii="Open Sans Semibold" w:eastAsia="Open Sans" w:hAnsi="Open Sans Semibold" w:cs="Open Sans Semibold"/>
              </w:rPr>
            </w:pPr>
            <w:ins w:id="7537" w:author="Salah Soliman" w:date="2020-01-31T16:27:00Z">
              <w:r w:rsidRPr="009A0C32">
                <w:rPr>
                  <w:rFonts w:ascii="Open Sans Semibold" w:eastAsia="Open Sans" w:hAnsi="Open Sans Semibold" w:cs="Open Sans Semibold"/>
                </w:rPr>
                <w:t>b.</w:t>
              </w:r>
            </w:ins>
          </w:p>
        </w:tc>
        <w:tc>
          <w:tcPr>
            <w:tcW w:w="8841" w:type="dxa"/>
            <w:gridSpan w:val="3"/>
            <w:shd w:val="clear" w:color="auto" w:fill="FFFFFF" w:themeFill="background1"/>
            <w:vAlign w:val="center"/>
            <w:tcPrChange w:id="7538" w:author="Alicia Romero Lopez" w:date="2020-01-31T09:48:00Z">
              <w:tcPr>
                <w:tcW w:w="8841" w:type="dxa"/>
                <w:gridSpan w:val="3"/>
                <w:shd w:val="clear" w:color="auto" w:fill="FFFFFF"/>
              </w:tcPr>
            </w:tcPrChange>
          </w:tcPr>
          <w:p w14:paraId="7F9A8A06" w14:textId="77777777" w:rsidR="009A0C32" w:rsidRPr="009A0C32" w:rsidRDefault="009A0C32" w:rsidP="009A0C32">
            <w:pPr>
              <w:spacing w:before="120"/>
              <w:rPr>
                <w:ins w:id="7539" w:author="Salah Soliman" w:date="2020-01-31T16:27:00Z"/>
                <w:rFonts w:ascii="Open Sans" w:eastAsia="Open Sans" w:hAnsi="Open Sans" w:cs="Times New Roman"/>
              </w:rPr>
            </w:pPr>
            <w:ins w:id="7540" w:author="Salah Soliman" w:date="2020-01-31T16:27:00Z">
              <w:r w:rsidRPr="009A0C32">
                <w:rPr>
                  <w:rFonts w:ascii="Open Sans" w:eastAsia="Open Sans" w:hAnsi="Open Sans" w:cs="Times New Roman"/>
                </w:rPr>
                <w:t>4.5</w:t>
              </w:r>
            </w:ins>
          </w:p>
        </w:tc>
        <w:tc>
          <w:tcPr>
            <w:tcW w:w="270" w:type="dxa"/>
            <w:shd w:val="clear" w:color="auto" w:fill="FAFAFA"/>
            <w:tcPrChange w:id="7541" w:author="Alicia Romero Lopez" w:date="2020-01-31T09:48:00Z">
              <w:tcPr>
                <w:tcW w:w="0" w:type="auto"/>
              </w:tcPr>
            </w:tcPrChange>
          </w:tcPr>
          <w:p w14:paraId="66AE0D2D" w14:textId="77777777" w:rsidR="009A0C32" w:rsidRPr="009A0C32" w:rsidRDefault="009A0C32" w:rsidP="009A0C32">
            <w:pPr>
              <w:rPr>
                <w:ins w:id="7542" w:author="Salah Soliman" w:date="2020-01-31T16:27:00Z"/>
                <w:rFonts w:ascii="Open Sans" w:eastAsia="Open Sans" w:hAnsi="Open Sans" w:cs="Times New Roman"/>
              </w:rPr>
            </w:pPr>
          </w:p>
        </w:tc>
      </w:tr>
      <w:tr w:rsidR="009A0C32" w:rsidRPr="009A0C32" w14:paraId="02F199C9" w14:textId="77777777" w:rsidTr="51235A2F">
        <w:trPr>
          <w:cantSplit/>
          <w:trHeight w:val="20"/>
          <w:ins w:id="7543" w:author="Salah Soliman" w:date="2020-01-31T16:27:00Z"/>
        </w:trPr>
        <w:tc>
          <w:tcPr>
            <w:tcW w:w="265" w:type="dxa"/>
            <w:shd w:val="clear" w:color="auto" w:fill="FAFAFA"/>
            <w:tcPrChange w:id="7544" w:author="Alicia Romero Lopez" w:date="2020-01-31T09:48:00Z">
              <w:tcPr>
                <w:tcW w:w="0" w:type="auto"/>
              </w:tcPr>
            </w:tcPrChange>
          </w:tcPr>
          <w:p w14:paraId="2D64D4B2" w14:textId="77777777" w:rsidR="009A0C32" w:rsidRPr="009A0C32" w:rsidRDefault="009A0C32" w:rsidP="009A0C32">
            <w:pPr>
              <w:rPr>
                <w:ins w:id="7545" w:author="Salah Soliman" w:date="2020-01-31T16:27:00Z"/>
                <w:rFonts w:ascii="Open Sans" w:eastAsia="Open Sans" w:hAnsi="Open Sans" w:cs="Times New Roman"/>
                <w:color w:val="404040"/>
                <w:sz w:val="16"/>
                <w:szCs w:val="16"/>
              </w:rPr>
            </w:pPr>
          </w:p>
        </w:tc>
        <w:tc>
          <w:tcPr>
            <w:tcW w:w="630" w:type="dxa"/>
            <w:shd w:val="clear" w:color="auto" w:fill="FAFAFA"/>
            <w:vAlign w:val="center"/>
            <w:tcPrChange w:id="7546" w:author="Alicia Romero Lopez" w:date="2020-01-31T09:48:00Z">
              <w:tcPr>
                <w:tcW w:w="630" w:type="dxa"/>
                <w:shd w:val="clear" w:color="auto" w:fill="FAFAFA"/>
              </w:tcPr>
            </w:tcPrChange>
          </w:tcPr>
          <w:p w14:paraId="10406C63" w14:textId="77777777" w:rsidR="009A0C32" w:rsidRPr="009A0C32" w:rsidRDefault="009A0C32" w:rsidP="009A0C32">
            <w:pPr>
              <w:rPr>
                <w:ins w:id="7547" w:author="Salah Soliman" w:date="2020-01-31T16:27:00Z"/>
                <w:rFonts w:ascii="Open Sans" w:eastAsia="Open Sans" w:hAnsi="Open Sans" w:cs="Times New Roman"/>
                <w:color w:val="404040"/>
                <w:sz w:val="16"/>
                <w:szCs w:val="16"/>
              </w:rPr>
            </w:pPr>
          </w:p>
        </w:tc>
        <w:tc>
          <w:tcPr>
            <w:tcW w:w="3330" w:type="dxa"/>
            <w:gridSpan w:val="2"/>
            <w:shd w:val="clear" w:color="auto" w:fill="FAFAFA"/>
            <w:vAlign w:val="center"/>
            <w:tcPrChange w:id="7548" w:author="Alicia Romero Lopez" w:date="2020-01-31T09:48:00Z">
              <w:tcPr>
                <w:tcW w:w="3330" w:type="dxa"/>
                <w:gridSpan w:val="2"/>
                <w:shd w:val="clear" w:color="auto" w:fill="FAFAFA"/>
              </w:tcPr>
            </w:tcPrChange>
          </w:tcPr>
          <w:p w14:paraId="128ABC87" w14:textId="77777777" w:rsidR="009A0C32" w:rsidRPr="009A0C32" w:rsidRDefault="009A0C32" w:rsidP="009A0C32">
            <w:pPr>
              <w:rPr>
                <w:ins w:id="7549" w:author="Salah Soliman" w:date="2020-01-31T16:27:00Z"/>
                <w:rFonts w:ascii="Open Sans" w:eastAsia="Open Sans" w:hAnsi="Open Sans" w:cs="Times New Roman"/>
                <w:color w:val="404040"/>
                <w:sz w:val="16"/>
                <w:szCs w:val="16"/>
              </w:rPr>
            </w:pPr>
          </w:p>
        </w:tc>
        <w:tc>
          <w:tcPr>
            <w:tcW w:w="1980" w:type="dxa"/>
            <w:shd w:val="clear" w:color="auto" w:fill="FAFAFA"/>
            <w:vAlign w:val="center"/>
            <w:tcPrChange w:id="7550" w:author="Alicia Romero Lopez" w:date="2020-01-31T09:48:00Z">
              <w:tcPr>
                <w:tcW w:w="1980" w:type="dxa"/>
                <w:shd w:val="clear" w:color="auto" w:fill="FAFAFA"/>
              </w:tcPr>
            </w:tcPrChange>
          </w:tcPr>
          <w:p w14:paraId="6F6F411C" w14:textId="77777777" w:rsidR="009A0C32" w:rsidRPr="009A0C32" w:rsidRDefault="009A0C32" w:rsidP="009A0C32">
            <w:pPr>
              <w:rPr>
                <w:ins w:id="7551" w:author="Salah Soliman" w:date="2020-01-31T16:27:00Z"/>
                <w:rFonts w:ascii="Open Sans" w:eastAsia="Open Sans" w:hAnsi="Open Sans" w:cs="Times New Roman"/>
                <w:color w:val="404040"/>
                <w:sz w:val="16"/>
                <w:szCs w:val="16"/>
              </w:rPr>
            </w:pPr>
          </w:p>
        </w:tc>
        <w:tc>
          <w:tcPr>
            <w:tcW w:w="3981" w:type="dxa"/>
            <w:shd w:val="clear" w:color="auto" w:fill="FAFAFA"/>
            <w:vAlign w:val="center"/>
            <w:tcPrChange w:id="7552" w:author="Alicia Romero Lopez" w:date="2020-01-31T09:48:00Z">
              <w:tcPr>
                <w:tcW w:w="3981" w:type="dxa"/>
                <w:shd w:val="clear" w:color="auto" w:fill="FAFAFA"/>
              </w:tcPr>
            </w:tcPrChange>
          </w:tcPr>
          <w:p w14:paraId="1A21C69C" w14:textId="77777777" w:rsidR="009A0C32" w:rsidRPr="009A0C32" w:rsidRDefault="009A0C32" w:rsidP="009A0C32">
            <w:pPr>
              <w:rPr>
                <w:ins w:id="7553" w:author="Salah Soliman" w:date="2020-01-31T16:27:00Z"/>
                <w:rFonts w:ascii="Open Sans" w:eastAsia="Open Sans" w:hAnsi="Open Sans" w:cs="Times New Roman"/>
                <w:noProof/>
                <w:color w:val="404040"/>
                <w:sz w:val="16"/>
                <w:szCs w:val="16"/>
              </w:rPr>
            </w:pPr>
          </w:p>
        </w:tc>
        <w:tc>
          <w:tcPr>
            <w:tcW w:w="270" w:type="dxa"/>
            <w:shd w:val="clear" w:color="auto" w:fill="FAFAFA"/>
            <w:tcPrChange w:id="7554" w:author="Alicia Romero Lopez" w:date="2020-01-31T09:48:00Z">
              <w:tcPr>
                <w:tcW w:w="0" w:type="auto"/>
              </w:tcPr>
            </w:tcPrChange>
          </w:tcPr>
          <w:p w14:paraId="1CCD16D5" w14:textId="77777777" w:rsidR="009A0C32" w:rsidRPr="009A0C32" w:rsidRDefault="009A0C32" w:rsidP="009A0C32">
            <w:pPr>
              <w:rPr>
                <w:ins w:id="7555" w:author="Salah Soliman" w:date="2020-01-31T16:27:00Z"/>
                <w:rFonts w:ascii="Open Sans" w:eastAsia="Open Sans" w:hAnsi="Open Sans" w:cs="Times New Roman"/>
                <w:color w:val="404040"/>
                <w:sz w:val="16"/>
                <w:szCs w:val="16"/>
              </w:rPr>
            </w:pPr>
          </w:p>
        </w:tc>
      </w:tr>
      <w:tr w:rsidR="009A0C32" w:rsidRPr="009A0C32" w14:paraId="4234F4CC" w14:textId="77777777" w:rsidTr="51235A2F">
        <w:trPr>
          <w:cantSplit/>
          <w:ins w:id="7556" w:author="Salah Soliman" w:date="2020-01-31T16:27:00Z"/>
        </w:trPr>
        <w:tc>
          <w:tcPr>
            <w:tcW w:w="265" w:type="dxa"/>
            <w:shd w:val="clear" w:color="auto" w:fill="FAFAFA"/>
            <w:tcPrChange w:id="7557" w:author="Alicia Romero Lopez" w:date="2020-01-31T09:48:00Z">
              <w:tcPr>
                <w:tcW w:w="0" w:type="auto"/>
              </w:tcPr>
            </w:tcPrChange>
          </w:tcPr>
          <w:p w14:paraId="09A57489" w14:textId="77777777" w:rsidR="009A0C32" w:rsidRPr="009A0C32" w:rsidRDefault="009A0C32" w:rsidP="009A0C32">
            <w:pPr>
              <w:rPr>
                <w:ins w:id="7558" w:author="Salah Soliman" w:date="2020-01-31T16:27:00Z"/>
                <w:rFonts w:ascii="Open Sans" w:eastAsia="Open Sans" w:hAnsi="Open Sans" w:cs="Times New Roman"/>
              </w:rPr>
            </w:pPr>
          </w:p>
        </w:tc>
        <w:tc>
          <w:tcPr>
            <w:tcW w:w="630" w:type="dxa"/>
            <w:shd w:val="clear" w:color="auto" w:fill="FFFFFF" w:themeFill="background1"/>
            <w:vAlign w:val="center"/>
            <w:tcPrChange w:id="7559" w:author="Alicia Romero Lopez" w:date="2020-01-31T09:48:00Z">
              <w:tcPr>
                <w:tcW w:w="630" w:type="dxa"/>
                <w:shd w:val="clear" w:color="auto" w:fill="FFFFFF"/>
              </w:tcPr>
            </w:tcPrChange>
          </w:tcPr>
          <w:p w14:paraId="2B746E4F" w14:textId="17828116" w:rsidR="009A0C32" w:rsidRPr="009A0C32" w:rsidRDefault="009A0C32" w:rsidP="009A0C32">
            <w:pPr>
              <w:spacing w:before="120"/>
              <w:rPr>
                <w:ins w:id="7560" w:author="Salah Soliman" w:date="2020-01-31T16:27:00Z"/>
                <w:rFonts w:ascii="Open Sans" w:eastAsia="Open Sans" w:hAnsi="Open Sans" w:cs="Times New Roman"/>
                <w:noProof/>
              </w:rPr>
            </w:pPr>
            <w:ins w:id="7561" w:author="Salah Soliman" w:date="2020-01-31T16:27:00Z">
              <w:r w:rsidRPr="009A0C32">
                <w:rPr>
                  <w:rFonts w:ascii="Open Sans" w:eastAsia="Open Sans" w:hAnsi="Open Sans" w:cs="Times New Roman"/>
                  <w:noProof/>
                  <w:rPrChange w:id="7562" w:author="Unknown">
                    <w:rPr>
                      <w:noProof/>
                    </w:rPr>
                  </w:rPrChange>
                </w:rPr>
                <mc:AlternateContent>
                  <mc:Choice Requires="wps">
                    <w:drawing>
                      <wp:inline distT="0" distB="0" distL="0" distR="0" wp14:anchorId="553395E3" wp14:editId="3709FD5B">
                        <wp:extent cx="207034" cy="207034"/>
                        <wp:effectExtent l="19050" t="19050" r="21590" b="21590"/>
                        <wp:docPr id="147" name="Oval 147"/>
                        <wp:cNvGraphicFramePr/>
                        <a:graphic xmlns:a="http://schemas.openxmlformats.org/drawingml/2006/main">
                          <a:graphicData uri="http://schemas.microsoft.com/office/word/2010/wordprocessingShape">
                            <wps:wsp>
                              <wps:cNvSpPr/>
                              <wps:spPr>
                                <a:xfrm>
                                  <a:off x="0" y="0"/>
                                  <a:ext cx="207034" cy="207034"/>
                                </a:xfrm>
                                <a:prstGeom prst="ellipse">
                                  <a:avLst/>
                                </a:prstGeom>
                                <a:noFill/>
                                <a:ln w="28575" cap="flat" cmpd="sng" algn="ctr">
                                  <a:solidFill>
                                    <a:srgbClr val="DBDBDB">
                                      <a:lumMod val="9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w16se="http://schemas.microsoft.com/office/word/2015/wordml/symex" xmlns:cx1="http://schemas.microsoft.com/office/drawing/2015/9/8/chartex" xmlns:cx="http://schemas.microsoft.com/office/drawing/2014/chartex">
                    <w:pict>
                      <v:oval w14:anchorId="21BADC64" id="Oval 147" o:spid="_x0000_s1026" style="width:16.3pt;height:16.3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" filled="f" strokecolor="#c5c5c5" strokeweight="2.25pt">
                        <v:stroke joinstyle="miter"/>
                        <w10:anchorlock/>
                      </v:oval>
                    </w:pict>
                  </mc:Fallback>
                </mc:AlternateContent>
              </w:r>
            </w:ins>
          </w:p>
        </w:tc>
        <w:tc>
          <w:tcPr>
            <w:tcW w:w="450" w:type="dxa"/>
            <w:shd w:val="clear" w:color="auto" w:fill="FFFFFF" w:themeFill="background1"/>
            <w:vAlign w:val="center"/>
            <w:tcPrChange w:id="7563" w:author="Alicia Romero Lopez" w:date="2020-01-31T09:48:00Z">
              <w:tcPr>
                <w:tcW w:w="450" w:type="dxa"/>
                <w:shd w:val="clear" w:color="auto" w:fill="FFFFFF"/>
              </w:tcPr>
            </w:tcPrChange>
          </w:tcPr>
          <w:p w14:paraId="2CB8A28F" w14:textId="77777777" w:rsidR="009A0C32" w:rsidRPr="009A0C32" w:rsidRDefault="009A0C32" w:rsidP="009A0C32">
            <w:pPr>
              <w:spacing w:before="120"/>
              <w:rPr>
                <w:ins w:id="7564" w:author="Salah Soliman" w:date="2020-01-31T16:27:00Z"/>
                <w:rFonts w:ascii="Open Sans Semibold" w:eastAsia="Open Sans" w:hAnsi="Open Sans Semibold" w:cs="Open Sans Semibold"/>
              </w:rPr>
            </w:pPr>
            <w:ins w:id="7565" w:author="Salah Soliman" w:date="2020-01-31T16:27:00Z">
              <w:r w:rsidRPr="009A0C32">
                <w:rPr>
                  <w:rFonts w:ascii="Open Sans Semibold" w:eastAsia="Open Sans" w:hAnsi="Open Sans Semibold" w:cs="Open Sans Semibold"/>
                </w:rPr>
                <w:t>c.</w:t>
              </w:r>
            </w:ins>
          </w:p>
        </w:tc>
        <w:tc>
          <w:tcPr>
            <w:tcW w:w="8841" w:type="dxa"/>
            <w:gridSpan w:val="3"/>
            <w:shd w:val="clear" w:color="auto" w:fill="FFFFFF" w:themeFill="background1"/>
            <w:vAlign w:val="center"/>
            <w:tcPrChange w:id="7566" w:author="Alicia Romero Lopez" w:date="2020-01-31T09:48:00Z">
              <w:tcPr>
                <w:tcW w:w="8841" w:type="dxa"/>
                <w:gridSpan w:val="3"/>
                <w:shd w:val="clear" w:color="auto" w:fill="FFFFFF"/>
              </w:tcPr>
            </w:tcPrChange>
          </w:tcPr>
          <w:p w14:paraId="424118AF" w14:textId="77777777" w:rsidR="009A0C32" w:rsidRPr="009A0C32" w:rsidRDefault="009A0C32" w:rsidP="009A0C32">
            <w:pPr>
              <w:spacing w:before="120"/>
              <w:rPr>
                <w:ins w:id="7567" w:author="Salah Soliman" w:date="2020-01-31T16:27:00Z"/>
                <w:rFonts w:ascii="Open Sans" w:eastAsia="Open Sans" w:hAnsi="Open Sans" w:cs="Times New Roman"/>
              </w:rPr>
            </w:pPr>
            <w:ins w:id="7568" w:author="Salah Soliman" w:date="2020-01-31T16:27:00Z">
              <w:r w:rsidRPr="009A0C32">
                <w:rPr>
                  <w:rFonts w:ascii="Open Sans" w:eastAsia="Open Sans" w:hAnsi="Open Sans" w:cs="Open Sans"/>
                  <w:highlight w:val="green"/>
                </w:rPr>
                <w:t>3</w:t>
              </w:r>
            </w:ins>
          </w:p>
        </w:tc>
        <w:tc>
          <w:tcPr>
            <w:tcW w:w="270" w:type="dxa"/>
            <w:shd w:val="clear" w:color="auto" w:fill="FAFAFA"/>
            <w:tcPrChange w:id="7569" w:author="Alicia Romero Lopez" w:date="2020-01-31T09:48:00Z">
              <w:tcPr>
                <w:tcW w:w="0" w:type="auto"/>
              </w:tcPr>
            </w:tcPrChange>
          </w:tcPr>
          <w:p w14:paraId="565CD3C4" w14:textId="77777777" w:rsidR="009A0C32" w:rsidRPr="009A0C32" w:rsidRDefault="009A0C32" w:rsidP="009A0C32">
            <w:pPr>
              <w:rPr>
                <w:ins w:id="7570" w:author="Salah Soliman" w:date="2020-01-31T16:27:00Z"/>
                <w:rFonts w:ascii="Open Sans" w:eastAsia="Open Sans" w:hAnsi="Open Sans" w:cs="Times New Roman"/>
              </w:rPr>
            </w:pPr>
          </w:p>
        </w:tc>
      </w:tr>
      <w:tr w:rsidR="009A0C32" w:rsidRPr="009A0C32" w14:paraId="7030C41A" w14:textId="77777777" w:rsidTr="51235A2F">
        <w:trPr>
          <w:cantSplit/>
          <w:ins w:id="7571" w:author="Salah Soliman" w:date="2020-01-31T16:27:00Z"/>
        </w:trPr>
        <w:tc>
          <w:tcPr>
            <w:tcW w:w="265" w:type="dxa"/>
            <w:shd w:val="clear" w:color="auto" w:fill="FAFAFA"/>
            <w:tcPrChange w:id="7572" w:author="Alicia Romero Lopez" w:date="2020-01-31T09:48:00Z">
              <w:tcPr>
                <w:tcW w:w="0" w:type="auto"/>
              </w:tcPr>
            </w:tcPrChange>
          </w:tcPr>
          <w:p w14:paraId="04A013D9" w14:textId="77777777" w:rsidR="009A0C32" w:rsidRPr="009A0C32" w:rsidRDefault="009A0C32" w:rsidP="009A0C32">
            <w:pPr>
              <w:rPr>
                <w:ins w:id="7573" w:author="Salah Soliman" w:date="2020-01-31T16:27:00Z"/>
                <w:rFonts w:ascii="Open Sans" w:eastAsia="Open Sans" w:hAnsi="Open Sans" w:cs="Times New Roman"/>
                <w:color w:val="404040"/>
                <w:sz w:val="16"/>
                <w:szCs w:val="16"/>
              </w:rPr>
            </w:pPr>
          </w:p>
        </w:tc>
        <w:tc>
          <w:tcPr>
            <w:tcW w:w="3960" w:type="dxa"/>
            <w:gridSpan w:val="3"/>
            <w:shd w:val="clear" w:color="auto" w:fill="FAFAFA"/>
            <w:vAlign w:val="center"/>
            <w:tcPrChange w:id="7574" w:author="Alicia Romero Lopez" w:date="2020-01-31T09:48:00Z">
              <w:tcPr>
                <w:tcW w:w="3960" w:type="dxa"/>
                <w:gridSpan w:val="3"/>
                <w:shd w:val="clear" w:color="auto" w:fill="FAFAFA"/>
              </w:tcPr>
            </w:tcPrChange>
          </w:tcPr>
          <w:p w14:paraId="0C26283A" w14:textId="77777777" w:rsidR="009A0C32" w:rsidRPr="009A0C32" w:rsidRDefault="009A0C32" w:rsidP="009A0C32">
            <w:pPr>
              <w:rPr>
                <w:ins w:id="7575" w:author="Salah Soliman" w:date="2020-01-31T16:27:00Z"/>
                <w:rFonts w:ascii="Open Sans" w:eastAsia="Open Sans" w:hAnsi="Open Sans" w:cs="Times New Roman"/>
                <w:color w:val="404040"/>
                <w:sz w:val="16"/>
                <w:szCs w:val="16"/>
              </w:rPr>
            </w:pPr>
          </w:p>
        </w:tc>
        <w:tc>
          <w:tcPr>
            <w:tcW w:w="1980" w:type="dxa"/>
            <w:shd w:val="clear" w:color="auto" w:fill="FAFAFA"/>
            <w:vAlign w:val="center"/>
            <w:tcPrChange w:id="7576" w:author="Alicia Romero Lopez" w:date="2020-01-31T09:48:00Z">
              <w:tcPr>
                <w:tcW w:w="1980" w:type="dxa"/>
                <w:shd w:val="clear" w:color="auto" w:fill="FAFAFA"/>
              </w:tcPr>
            </w:tcPrChange>
          </w:tcPr>
          <w:p w14:paraId="2EE1FBFC" w14:textId="77777777" w:rsidR="009A0C32" w:rsidRPr="009A0C32" w:rsidRDefault="009A0C32" w:rsidP="009A0C32">
            <w:pPr>
              <w:rPr>
                <w:ins w:id="7577" w:author="Salah Soliman" w:date="2020-01-31T16:27:00Z"/>
                <w:rFonts w:ascii="Open Sans" w:eastAsia="Open Sans" w:hAnsi="Open Sans" w:cs="Times New Roman"/>
                <w:color w:val="404040"/>
                <w:sz w:val="16"/>
                <w:szCs w:val="16"/>
              </w:rPr>
            </w:pPr>
          </w:p>
        </w:tc>
        <w:tc>
          <w:tcPr>
            <w:tcW w:w="3981" w:type="dxa"/>
            <w:shd w:val="clear" w:color="auto" w:fill="FAFAFA"/>
            <w:vAlign w:val="center"/>
            <w:tcPrChange w:id="7578" w:author="Alicia Romero Lopez" w:date="2020-01-31T09:48:00Z">
              <w:tcPr>
                <w:tcW w:w="3981" w:type="dxa"/>
                <w:shd w:val="clear" w:color="auto" w:fill="FAFAFA"/>
              </w:tcPr>
            </w:tcPrChange>
          </w:tcPr>
          <w:p w14:paraId="2E8CADE4" w14:textId="77777777" w:rsidR="009A0C32" w:rsidRPr="009A0C32" w:rsidRDefault="009A0C32" w:rsidP="009A0C32">
            <w:pPr>
              <w:rPr>
                <w:ins w:id="7579" w:author="Salah Soliman" w:date="2020-01-31T16:27:00Z"/>
                <w:rFonts w:ascii="Open Sans" w:eastAsia="Open Sans" w:hAnsi="Open Sans" w:cs="Times New Roman"/>
                <w:color w:val="404040"/>
                <w:sz w:val="16"/>
                <w:szCs w:val="16"/>
              </w:rPr>
            </w:pPr>
          </w:p>
        </w:tc>
        <w:tc>
          <w:tcPr>
            <w:tcW w:w="270" w:type="dxa"/>
            <w:shd w:val="clear" w:color="auto" w:fill="FAFAFA"/>
            <w:tcPrChange w:id="7580" w:author="Alicia Romero Lopez" w:date="2020-01-31T09:48:00Z">
              <w:tcPr>
                <w:tcW w:w="0" w:type="auto"/>
              </w:tcPr>
            </w:tcPrChange>
          </w:tcPr>
          <w:p w14:paraId="65F7D845" w14:textId="77777777" w:rsidR="009A0C32" w:rsidRPr="009A0C32" w:rsidRDefault="009A0C32" w:rsidP="009A0C32">
            <w:pPr>
              <w:rPr>
                <w:ins w:id="7581" w:author="Salah Soliman" w:date="2020-01-31T16:27:00Z"/>
                <w:rFonts w:ascii="Open Sans" w:eastAsia="Open Sans" w:hAnsi="Open Sans" w:cs="Times New Roman"/>
                <w:color w:val="404040"/>
                <w:sz w:val="16"/>
                <w:szCs w:val="16"/>
              </w:rPr>
            </w:pPr>
          </w:p>
        </w:tc>
      </w:tr>
      <w:tr w:rsidR="009A0C32" w:rsidRPr="009A0C32" w14:paraId="5765567D" w14:textId="77777777" w:rsidTr="51235A2F">
        <w:trPr>
          <w:cantSplit/>
          <w:ins w:id="7582" w:author="Salah Soliman" w:date="2020-01-31T16:27:00Z"/>
        </w:trPr>
        <w:tc>
          <w:tcPr>
            <w:tcW w:w="265" w:type="dxa"/>
            <w:shd w:val="clear" w:color="auto" w:fill="FAFAFA"/>
            <w:tcPrChange w:id="7583" w:author="Alicia Romero Lopez" w:date="2020-01-31T09:48:00Z">
              <w:tcPr>
                <w:tcW w:w="0" w:type="auto"/>
              </w:tcPr>
            </w:tcPrChange>
          </w:tcPr>
          <w:p w14:paraId="19E00F03" w14:textId="77777777" w:rsidR="009A0C32" w:rsidRPr="009A0C32" w:rsidRDefault="009A0C32" w:rsidP="009A0C32">
            <w:pPr>
              <w:rPr>
                <w:ins w:id="7584" w:author="Salah Soliman" w:date="2020-01-31T16:27:00Z"/>
                <w:rFonts w:ascii="Open Sans" w:eastAsia="Open Sans" w:hAnsi="Open Sans" w:cs="Times New Roman"/>
              </w:rPr>
            </w:pPr>
          </w:p>
        </w:tc>
        <w:tc>
          <w:tcPr>
            <w:tcW w:w="630" w:type="dxa"/>
            <w:shd w:val="clear" w:color="auto" w:fill="FFFFFF" w:themeFill="background1"/>
            <w:vAlign w:val="center"/>
            <w:tcPrChange w:id="7585" w:author="Alicia Romero Lopez" w:date="2020-01-31T09:48:00Z">
              <w:tcPr>
                <w:tcW w:w="630" w:type="dxa"/>
                <w:shd w:val="clear" w:color="auto" w:fill="FFFFFF"/>
              </w:tcPr>
            </w:tcPrChange>
          </w:tcPr>
          <w:p w14:paraId="43AC996A" w14:textId="43D3AF46" w:rsidR="009A0C32" w:rsidRPr="009A0C32" w:rsidRDefault="009A0C32" w:rsidP="009A0C32">
            <w:pPr>
              <w:spacing w:before="120"/>
              <w:rPr>
                <w:ins w:id="7586" w:author="Salah Soliman" w:date="2020-01-31T16:27:00Z"/>
                <w:rFonts w:ascii="Open Sans" w:eastAsia="Open Sans" w:hAnsi="Open Sans" w:cs="Times New Roman"/>
                <w:noProof/>
              </w:rPr>
            </w:pPr>
            <w:ins w:id="7587" w:author="Salah Soliman" w:date="2020-01-31T16:27:00Z">
              <w:r w:rsidRPr="009A0C32">
                <w:rPr>
                  <w:rFonts w:ascii="Open Sans" w:eastAsia="Open Sans" w:hAnsi="Open Sans" w:cs="Times New Roman"/>
                  <w:noProof/>
                  <w:rPrChange w:id="7588" w:author="Unknown">
                    <w:rPr>
                      <w:noProof/>
                    </w:rPr>
                  </w:rPrChange>
                </w:rPr>
                <mc:AlternateContent>
                  <mc:Choice Requires="wps">
                    <w:drawing>
                      <wp:inline distT="0" distB="0" distL="0" distR="0" wp14:anchorId="15496860" wp14:editId="3C35D5F6">
                        <wp:extent cx="207034" cy="207034"/>
                        <wp:effectExtent l="19050" t="19050" r="21590" b="21590"/>
                        <wp:docPr id="148" name="Oval 148"/>
                        <wp:cNvGraphicFramePr/>
                        <a:graphic xmlns:a="http://schemas.openxmlformats.org/drawingml/2006/main">
                          <a:graphicData uri="http://schemas.microsoft.com/office/word/2010/wordprocessingShape">
                            <wps:wsp>
                              <wps:cNvSpPr/>
                              <wps:spPr>
                                <a:xfrm>
                                  <a:off x="0" y="0"/>
                                  <a:ext cx="207034" cy="207034"/>
                                </a:xfrm>
                                <a:prstGeom prst="ellipse">
                                  <a:avLst/>
                                </a:prstGeom>
                                <a:noFill/>
                                <a:ln w="28575" cap="flat" cmpd="sng" algn="ctr">
                                  <a:solidFill>
                                    <a:srgbClr val="DBDBDB">
                                      <a:lumMod val="9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w16se="http://schemas.microsoft.com/office/word/2015/wordml/symex" xmlns:cx1="http://schemas.microsoft.com/office/drawing/2015/9/8/chartex" xmlns:cx="http://schemas.microsoft.com/office/drawing/2014/chartex">
                    <w:pict>
                      <v:oval w14:anchorId="6A8E6CF2" id="Oval 148" o:spid="_x0000_s1026" style="width:16.3pt;height:16.3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" filled="f" strokecolor="#c5c5c5" strokeweight="2.25pt">
                        <v:stroke joinstyle="miter"/>
                        <w10:anchorlock/>
                      </v:oval>
                    </w:pict>
                  </mc:Fallback>
                </mc:AlternateContent>
              </w:r>
            </w:ins>
          </w:p>
        </w:tc>
        <w:tc>
          <w:tcPr>
            <w:tcW w:w="450" w:type="dxa"/>
            <w:shd w:val="clear" w:color="auto" w:fill="FFFFFF" w:themeFill="background1"/>
            <w:vAlign w:val="center"/>
            <w:tcPrChange w:id="7589" w:author="Alicia Romero Lopez" w:date="2020-01-31T09:48:00Z">
              <w:tcPr>
                <w:tcW w:w="450" w:type="dxa"/>
                <w:shd w:val="clear" w:color="auto" w:fill="FFFFFF"/>
              </w:tcPr>
            </w:tcPrChange>
          </w:tcPr>
          <w:p w14:paraId="4F86619B" w14:textId="77777777" w:rsidR="009A0C32" w:rsidRPr="009A0C32" w:rsidRDefault="009A0C32" w:rsidP="009A0C32">
            <w:pPr>
              <w:spacing w:before="120"/>
              <w:rPr>
                <w:ins w:id="7590" w:author="Salah Soliman" w:date="2020-01-31T16:27:00Z"/>
                <w:rFonts w:ascii="Open Sans Semibold" w:eastAsia="Open Sans" w:hAnsi="Open Sans Semibold" w:cs="Open Sans Semibold"/>
              </w:rPr>
            </w:pPr>
            <w:ins w:id="7591" w:author="Salah Soliman" w:date="2020-01-31T16:27:00Z">
              <w:r w:rsidRPr="009A0C32">
                <w:rPr>
                  <w:rFonts w:ascii="Open Sans Semibold" w:eastAsia="Open Sans" w:hAnsi="Open Sans Semibold" w:cs="Open Sans Semibold"/>
                </w:rPr>
                <w:t>d.</w:t>
              </w:r>
            </w:ins>
          </w:p>
        </w:tc>
        <w:tc>
          <w:tcPr>
            <w:tcW w:w="8841" w:type="dxa"/>
            <w:gridSpan w:val="3"/>
            <w:shd w:val="clear" w:color="auto" w:fill="FFFFFF" w:themeFill="background1"/>
            <w:vAlign w:val="center"/>
            <w:tcPrChange w:id="7592" w:author="Alicia Romero Lopez" w:date="2020-01-31T09:48:00Z">
              <w:tcPr>
                <w:tcW w:w="8841" w:type="dxa"/>
                <w:gridSpan w:val="3"/>
                <w:shd w:val="clear" w:color="auto" w:fill="FFFFFF"/>
              </w:tcPr>
            </w:tcPrChange>
          </w:tcPr>
          <w:p w14:paraId="715B58F0" w14:textId="77777777" w:rsidR="009A0C32" w:rsidRPr="009A0C32" w:rsidRDefault="009A0C32" w:rsidP="009A0C32">
            <w:pPr>
              <w:spacing w:before="120"/>
              <w:rPr>
                <w:ins w:id="7593" w:author="Salah Soliman" w:date="2020-01-31T16:27:00Z"/>
                <w:rFonts w:ascii="Open Sans" w:eastAsia="Open Sans" w:hAnsi="Open Sans" w:cs="Times New Roman"/>
              </w:rPr>
            </w:pPr>
            <w:ins w:id="7594" w:author="Salah Soliman" w:date="2020-01-31T16:27:00Z">
              <w:r w:rsidRPr="009A0C32">
                <w:rPr>
                  <w:rFonts w:ascii="Open Sans" w:eastAsia="Open Sans" w:hAnsi="Open Sans" w:cs="Times New Roman"/>
                </w:rPr>
                <w:t>9</w:t>
              </w:r>
            </w:ins>
          </w:p>
        </w:tc>
        <w:tc>
          <w:tcPr>
            <w:tcW w:w="270" w:type="dxa"/>
            <w:shd w:val="clear" w:color="auto" w:fill="FAFAFA"/>
            <w:tcPrChange w:id="7595" w:author="Alicia Romero Lopez" w:date="2020-01-31T09:48:00Z">
              <w:tcPr>
                <w:tcW w:w="0" w:type="auto"/>
              </w:tcPr>
            </w:tcPrChange>
          </w:tcPr>
          <w:p w14:paraId="586FE307" w14:textId="77777777" w:rsidR="009A0C32" w:rsidRPr="009A0C32" w:rsidRDefault="009A0C32" w:rsidP="009A0C32">
            <w:pPr>
              <w:rPr>
                <w:ins w:id="7596" w:author="Salah Soliman" w:date="2020-01-31T16:27:00Z"/>
                <w:rFonts w:ascii="Open Sans" w:eastAsia="Open Sans" w:hAnsi="Open Sans" w:cs="Times New Roman"/>
              </w:rPr>
            </w:pPr>
          </w:p>
        </w:tc>
      </w:tr>
      <w:tr w:rsidR="009A0C32" w:rsidRPr="009A0C32" w14:paraId="710DB8C1" w14:textId="77777777" w:rsidTr="51235A2F">
        <w:trPr>
          <w:cantSplit/>
          <w:ins w:id="7597" w:author="Salah Soliman" w:date="2020-01-31T16:27:00Z"/>
        </w:trPr>
        <w:tc>
          <w:tcPr>
            <w:tcW w:w="265" w:type="dxa"/>
            <w:shd w:val="clear" w:color="auto" w:fill="FAFAFA"/>
            <w:tcPrChange w:id="7598" w:author="Alicia Romero Lopez" w:date="2020-01-31T09:48:00Z">
              <w:tcPr>
                <w:tcW w:w="0" w:type="auto"/>
              </w:tcPr>
            </w:tcPrChange>
          </w:tcPr>
          <w:p w14:paraId="65B3D62B" w14:textId="77777777" w:rsidR="009A0C32" w:rsidRPr="009A0C32" w:rsidRDefault="009A0C32" w:rsidP="009A0C32">
            <w:pPr>
              <w:rPr>
                <w:ins w:id="7599" w:author="Salah Soliman" w:date="2020-01-31T16:27:00Z"/>
                <w:rFonts w:ascii="Open Sans" w:eastAsia="Open Sans" w:hAnsi="Open Sans" w:cs="Times New Roman"/>
                <w:color w:val="404040"/>
                <w:sz w:val="16"/>
                <w:szCs w:val="16"/>
              </w:rPr>
            </w:pPr>
          </w:p>
        </w:tc>
        <w:tc>
          <w:tcPr>
            <w:tcW w:w="3960" w:type="dxa"/>
            <w:gridSpan w:val="3"/>
            <w:shd w:val="clear" w:color="auto" w:fill="FAFAFA"/>
            <w:vAlign w:val="center"/>
            <w:tcPrChange w:id="7600" w:author="Alicia Romero Lopez" w:date="2020-01-31T09:48:00Z">
              <w:tcPr>
                <w:tcW w:w="3960" w:type="dxa"/>
                <w:gridSpan w:val="3"/>
                <w:shd w:val="clear" w:color="auto" w:fill="FAFAFA"/>
              </w:tcPr>
            </w:tcPrChange>
          </w:tcPr>
          <w:p w14:paraId="3F2C2AE1" w14:textId="77777777" w:rsidR="009A0C32" w:rsidRPr="009A0C32" w:rsidRDefault="009A0C32" w:rsidP="009A0C32">
            <w:pPr>
              <w:rPr>
                <w:ins w:id="7601" w:author="Salah Soliman" w:date="2020-01-31T16:27:00Z"/>
                <w:rFonts w:ascii="Open Sans" w:eastAsia="Open Sans" w:hAnsi="Open Sans" w:cs="Times New Roman"/>
                <w:color w:val="404040"/>
                <w:sz w:val="16"/>
                <w:szCs w:val="16"/>
              </w:rPr>
            </w:pPr>
          </w:p>
        </w:tc>
        <w:tc>
          <w:tcPr>
            <w:tcW w:w="1980" w:type="dxa"/>
            <w:shd w:val="clear" w:color="auto" w:fill="FAFAFA"/>
            <w:vAlign w:val="center"/>
            <w:tcPrChange w:id="7602" w:author="Alicia Romero Lopez" w:date="2020-01-31T09:48:00Z">
              <w:tcPr>
                <w:tcW w:w="1980" w:type="dxa"/>
                <w:shd w:val="clear" w:color="auto" w:fill="FAFAFA"/>
              </w:tcPr>
            </w:tcPrChange>
          </w:tcPr>
          <w:p w14:paraId="1C75CBDD" w14:textId="77777777" w:rsidR="009A0C32" w:rsidRPr="009A0C32" w:rsidRDefault="009A0C32" w:rsidP="009A0C32">
            <w:pPr>
              <w:rPr>
                <w:ins w:id="7603" w:author="Salah Soliman" w:date="2020-01-31T16:27:00Z"/>
                <w:rFonts w:ascii="Open Sans" w:eastAsia="Open Sans" w:hAnsi="Open Sans" w:cs="Times New Roman"/>
                <w:color w:val="404040"/>
                <w:sz w:val="16"/>
                <w:szCs w:val="16"/>
              </w:rPr>
            </w:pPr>
          </w:p>
        </w:tc>
        <w:tc>
          <w:tcPr>
            <w:tcW w:w="3981" w:type="dxa"/>
            <w:shd w:val="clear" w:color="auto" w:fill="FAFAFA"/>
            <w:vAlign w:val="center"/>
            <w:tcPrChange w:id="7604" w:author="Alicia Romero Lopez" w:date="2020-01-31T09:48:00Z">
              <w:tcPr>
                <w:tcW w:w="3981" w:type="dxa"/>
                <w:shd w:val="clear" w:color="auto" w:fill="FAFAFA"/>
              </w:tcPr>
            </w:tcPrChange>
          </w:tcPr>
          <w:p w14:paraId="6E1A93C1" w14:textId="77777777" w:rsidR="009A0C32" w:rsidRPr="009A0C32" w:rsidRDefault="009A0C32" w:rsidP="009A0C32">
            <w:pPr>
              <w:rPr>
                <w:ins w:id="7605" w:author="Salah Soliman" w:date="2020-01-31T16:27:00Z"/>
                <w:rFonts w:ascii="Open Sans" w:eastAsia="Open Sans" w:hAnsi="Open Sans" w:cs="Times New Roman"/>
                <w:color w:val="404040"/>
                <w:sz w:val="16"/>
                <w:szCs w:val="16"/>
              </w:rPr>
            </w:pPr>
          </w:p>
        </w:tc>
        <w:tc>
          <w:tcPr>
            <w:tcW w:w="270" w:type="dxa"/>
            <w:shd w:val="clear" w:color="auto" w:fill="FAFAFA"/>
            <w:tcPrChange w:id="7606" w:author="Alicia Romero Lopez" w:date="2020-01-31T09:48:00Z">
              <w:tcPr>
                <w:tcW w:w="0" w:type="auto"/>
              </w:tcPr>
            </w:tcPrChange>
          </w:tcPr>
          <w:p w14:paraId="0CA35558" w14:textId="77777777" w:rsidR="009A0C32" w:rsidRPr="009A0C32" w:rsidRDefault="009A0C32" w:rsidP="009A0C32">
            <w:pPr>
              <w:rPr>
                <w:ins w:id="7607" w:author="Salah Soliman" w:date="2020-01-31T16:27:00Z"/>
                <w:rFonts w:ascii="Open Sans" w:eastAsia="Open Sans" w:hAnsi="Open Sans" w:cs="Times New Roman"/>
                <w:color w:val="404040"/>
                <w:sz w:val="16"/>
                <w:szCs w:val="16"/>
              </w:rPr>
            </w:pPr>
          </w:p>
        </w:tc>
      </w:tr>
      <w:tr w:rsidR="009A0C32" w:rsidRPr="009A0C32" w14:paraId="599E6E05" w14:textId="77777777" w:rsidTr="51235A2F">
        <w:trPr>
          <w:cantSplit/>
          <w:ins w:id="7608" w:author="Salah Soliman" w:date="2020-01-31T16:27:00Z"/>
        </w:trPr>
        <w:tc>
          <w:tcPr>
            <w:tcW w:w="265" w:type="dxa"/>
            <w:shd w:val="clear" w:color="auto" w:fill="FAFAFA"/>
            <w:tcPrChange w:id="7609" w:author="Alicia Romero Lopez" w:date="2020-01-31T09:48:00Z">
              <w:tcPr>
                <w:tcW w:w="0" w:type="auto"/>
              </w:tcPr>
            </w:tcPrChange>
          </w:tcPr>
          <w:p w14:paraId="3675AF43" w14:textId="77777777" w:rsidR="009A0C32" w:rsidRPr="009A0C32" w:rsidRDefault="009A0C32" w:rsidP="009A0C32">
            <w:pPr>
              <w:rPr>
                <w:ins w:id="7610" w:author="Salah Soliman" w:date="2020-01-31T16:27:00Z"/>
                <w:rFonts w:ascii="Open Sans" w:eastAsia="Open Sans" w:hAnsi="Open Sans" w:cs="Times New Roman"/>
              </w:rPr>
            </w:pPr>
          </w:p>
        </w:tc>
        <w:tc>
          <w:tcPr>
            <w:tcW w:w="3960" w:type="dxa"/>
            <w:gridSpan w:val="3"/>
            <w:shd w:val="clear" w:color="auto" w:fill="FAFAFA"/>
            <w:vAlign w:val="center"/>
            <w:tcPrChange w:id="7611" w:author="Alicia Romero Lopez" w:date="2020-01-31T09:48:00Z">
              <w:tcPr>
                <w:tcW w:w="3960" w:type="dxa"/>
                <w:gridSpan w:val="3"/>
                <w:shd w:val="clear" w:color="auto" w:fill="FAFAFA"/>
              </w:tcPr>
            </w:tcPrChange>
          </w:tcPr>
          <w:p w14:paraId="5BD16D96" w14:textId="77777777" w:rsidR="009A0C32" w:rsidRPr="009A0C32" w:rsidRDefault="009A0C32" w:rsidP="009A0C32">
            <w:pPr>
              <w:rPr>
                <w:ins w:id="7612" w:author="Salah Soliman" w:date="2020-01-31T16:27:00Z"/>
                <w:rFonts w:ascii="Open Sans" w:eastAsia="Open Sans" w:hAnsi="Open Sans" w:cs="Times New Roman"/>
              </w:rPr>
            </w:pPr>
          </w:p>
        </w:tc>
        <w:tc>
          <w:tcPr>
            <w:tcW w:w="1980" w:type="dxa"/>
            <w:shd w:val="clear" w:color="auto" w:fill="FAFAFA"/>
            <w:vAlign w:val="center"/>
            <w:tcPrChange w:id="7613" w:author="Alicia Romero Lopez" w:date="2020-01-31T09:48:00Z">
              <w:tcPr>
                <w:tcW w:w="1980" w:type="dxa"/>
                <w:shd w:val="clear" w:color="auto" w:fill="FAFAFA"/>
              </w:tcPr>
            </w:tcPrChange>
          </w:tcPr>
          <w:p w14:paraId="0C6601F1" w14:textId="521BF207" w:rsidR="009A0C32" w:rsidRPr="009A0C32" w:rsidRDefault="009A0C32" w:rsidP="009A0C32">
            <w:pPr>
              <w:rPr>
                <w:ins w:id="7614" w:author="Salah Soliman" w:date="2020-01-31T16:27:00Z"/>
                <w:rFonts w:ascii="Open Sans" w:eastAsia="Open Sans" w:hAnsi="Open Sans" w:cs="Times New Roman"/>
              </w:rPr>
            </w:pPr>
            <w:ins w:id="7615" w:author="Salah Soliman" w:date="2020-01-31T16:27:00Z">
              <w:r w:rsidRPr="009A0C32">
                <w:rPr>
                  <w:rFonts w:ascii="Open Sans" w:eastAsia="Open Sans" w:hAnsi="Open Sans" w:cs="Times New Roman"/>
                  <w:noProof/>
                  <w:rPrChange w:id="7616" w:author="Unknown">
                    <w:rPr>
                      <w:noProof/>
                    </w:rPr>
                  </w:rPrChange>
                </w:rPr>
                <w:drawing>
                  <wp:inline distT="0" distB="0" distL="0" distR="0" wp14:anchorId="785E02D9" wp14:editId="49A03FC9">
                    <wp:extent cx="1156970" cy="306070"/>
                    <wp:effectExtent l="0" t="0" r="508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submit-button-03.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156970" cy="306070"/>
                            </a:xfrm>
                            <a:prstGeom prst="rect">
                              <a:avLst/>
                            </a:prstGeom>
                          </pic:spPr>
                        </pic:pic>
                      </a:graphicData>
                    </a:graphic>
                  </wp:inline>
                </w:drawing>
              </w:r>
            </w:ins>
          </w:p>
        </w:tc>
        <w:tc>
          <w:tcPr>
            <w:tcW w:w="3981" w:type="dxa"/>
            <w:shd w:val="clear" w:color="auto" w:fill="FAFAFA"/>
            <w:vAlign w:val="center"/>
            <w:tcPrChange w:id="7617" w:author="Alicia Romero Lopez" w:date="2020-01-31T09:48:00Z">
              <w:tcPr>
                <w:tcW w:w="3981" w:type="dxa"/>
                <w:shd w:val="clear" w:color="auto" w:fill="FAFAFA"/>
              </w:tcPr>
            </w:tcPrChange>
          </w:tcPr>
          <w:p w14:paraId="406523FD" w14:textId="77777777" w:rsidR="009A0C32" w:rsidRPr="009A0C32" w:rsidRDefault="009A0C32" w:rsidP="009A0C32">
            <w:pPr>
              <w:rPr>
                <w:ins w:id="7618" w:author="Salah Soliman" w:date="2020-01-31T16:27:00Z"/>
                <w:rFonts w:ascii="Open Sans" w:eastAsia="Open Sans" w:hAnsi="Open Sans" w:cs="Times New Roman"/>
              </w:rPr>
            </w:pPr>
          </w:p>
        </w:tc>
        <w:tc>
          <w:tcPr>
            <w:tcW w:w="270" w:type="dxa"/>
            <w:shd w:val="clear" w:color="auto" w:fill="FAFAFA"/>
            <w:tcPrChange w:id="7619" w:author="Alicia Romero Lopez" w:date="2020-01-31T09:48:00Z">
              <w:tcPr>
                <w:tcW w:w="0" w:type="auto"/>
              </w:tcPr>
            </w:tcPrChange>
          </w:tcPr>
          <w:p w14:paraId="0322658C" w14:textId="77777777" w:rsidR="009A0C32" w:rsidRPr="009A0C32" w:rsidRDefault="009A0C32" w:rsidP="009A0C32">
            <w:pPr>
              <w:rPr>
                <w:ins w:id="7620" w:author="Salah Soliman" w:date="2020-01-31T16:27:00Z"/>
                <w:rFonts w:ascii="Open Sans" w:eastAsia="Open Sans" w:hAnsi="Open Sans" w:cs="Times New Roman"/>
              </w:rPr>
            </w:pPr>
          </w:p>
        </w:tc>
      </w:tr>
    </w:tbl>
    <w:p w14:paraId="2DEF9E92" w14:textId="77777777" w:rsidR="009A0C32" w:rsidRPr="009A0C32" w:rsidRDefault="009A0C32" w:rsidP="009A0C32">
      <w:pPr>
        <w:spacing w:after="0" w:line="240" w:lineRule="auto"/>
        <w:rPr>
          <w:ins w:id="7621" w:author="Salah Soliman" w:date="2020-01-31T16:27:00Z"/>
          <w:rFonts w:ascii="Open Sans" w:eastAsia="Open Sans" w:hAnsi="Open Sans" w:cs="Times New Roman"/>
          <w:color w:val="404040"/>
        </w:rPr>
      </w:pPr>
    </w:p>
    <w:tbl>
      <w:tblPr>
        <w:tblStyle w:val="TableGrid21"/>
        <w:tblW w:w="10525" w:type="dxa"/>
        <w:tblBorders>
          <w:top w:val="single" w:sz="4" w:space="0" w:color="DBDBDB"/>
          <w:left w:val="single" w:sz="4" w:space="0" w:color="DBDBDB"/>
          <w:bottom w:val="single" w:sz="4" w:space="0" w:color="DBDBDB"/>
          <w:right w:val="single" w:sz="4" w:space="0" w:color="DBDBDB"/>
          <w:insideH w:val="none" w:sz="0" w:space="0" w:color="auto"/>
          <w:insideV w:val="none" w:sz="0" w:space="0" w:color="auto"/>
        </w:tblBorders>
        <w:tblLayout w:type="fixed"/>
        <w:tblCellMar>
          <w:left w:w="115" w:type="dxa"/>
          <w:right w:w="115" w:type="dxa"/>
        </w:tblCellMar>
        <w:tblLook w:val="04A0" w:firstRow="1" w:lastRow="0" w:firstColumn="1" w:lastColumn="0" w:noHBand="0" w:noVBand="1"/>
      </w:tblPr>
      <w:tblGrid>
        <w:gridCol w:w="265"/>
        <w:gridCol w:w="2520"/>
        <w:gridCol w:w="7470"/>
        <w:gridCol w:w="270"/>
      </w:tblGrid>
      <w:tr w:rsidR="009A0C32" w:rsidRPr="009A0C32" w14:paraId="58395C04" w14:textId="77777777" w:rsidTr="009A0C32">
        <w:trPr>
          <w:trHeight w:val="107"/>
          <w:ins w:id="7622" w:author="Salah Soliman" w:date="2020-01-31T16:27:00Z"/>
        </w:trPr>
        <w:tc>
          <w:tcPr>
            <w:tcW w:w="265" w:type="dxa"/>
            <w:shd w:val="clear" w:color="auto" w:fill="FAFAFA"/>
          </w:tcPr>
          <w:p w14:paraId="5CA30EF8" w14:textId="77777777" w:rsidR="009A0C32" w:rsidRPr="009A0C32" w:rsidRDefault="009A0C32" w:rsidP="009A0C32">
            <w:pPr>
              <w:rPr>
                <w:ins w:id="7623" w:author="Salah Soliman" w:date="2020-01-31T16:27:00Z"/>
                <w:rFonts w:ascii="Open Sans" w:eastAsia="Open Sans" w:hAnsi="Open Sans" w:cs="Times New Roman"/>
              </w:rPr>
            </w:pPr>
          </w:p>
        </w:tc>
        <w:tc>
          <w:tcPr>
            <w:tcW w:w="2520" w:type="dxa"/>
            <w:shd w:val="clear" w:color="auto" w:fill="FAFAFA"/>
          </w:tcPr>
          <w:p w14:paraId="76822851" w14:textId="77777777" w:rsidR="009A0C32" w:rsidRPr="009A0C32" w:rsidRDefault="009A0C32" w:rsidP="009A0C32">
            <w:pPr>
              <w:jc w:val="center"/>
              <w:rPr>
                <w:ins w:id="7624" w:author="Salah Soliman" w:date="2020-01-31T16:27:00Z"/>
                <w:rFonts w:ascii="Open Sans" w:eastAsia="Open Sans" w:hAnsi="Open Sans" w:cs="Times New Roman"/>
              </w:rPr>
            </w:pPr>
          </w:p>
        </w:tc>
        <w:tc>
          <w:tcPr>
            <w:tcW w:w="7470" w:type="dxa"/>
            <w:shd w:val="clear" w:color="auto" w:fill="FAFAFA"/>
          </w:tcPr>
          <w:p w14:paraId="7A519EAA" w14:textId="77777777" w:rsidR="009A0C32" w:rsidRPr="009A0C32" w:rsidRDefault="009A0C32" w:rsidP="009A0C32">
            <w:pPr>
              <w:jc w:val="right"/>
              <w:rPr>
                <w:ins w:id="7625" w:author="Salah Soliman" w:date="2020-01-31T16:27:00Z"/>
                <w:rFonts w:ascii="Open Sans" w:eastAsia="Open Sans" w:hAnsi="Open Sans" w:cs="Times New Roman"/>
                <w:color w:val="78C800"/>
              </w:rPr>
            </w:pPr>
            <w:ins w:id="7626" w:author="Salah Soliman" w:date="2020-01-31T16:27:00Z">
              <w:r w:rsidRPr="009A0C32">
                <w:rPr>
                  <w:rFonts w:ascii="FontAwesome" w:eastAsia="Open Sans" w:hAnsi="FontAwesome" w:cs="Times New Roman"/>
                  <w:color w:val="78C800"/>
                </w:rPr>
                <w:t></w:t>
              </w:r>
              <w:r w:rsidRPr="009A0C32">
                <w:rPr>
                  <w:rFonts w:ascii="Open Sans" w:eastAsia="Open Sans" w:hAnsi="Open Sans" w:cs="Times New Roman"/>
                  <w:color w:val="78C800"/>
                </w:rPr>
                <w:t xml:space="preserve"> Correct</w:t>
              </w:r>
            </w:ins>
          </w:p>
        </w:tc>
        <w:tc>
          <w:tcPr>
            <w:tcW w:w="270" w:type="dxa"/>
            <w:shd w:val="clear" w:color="auto" w:fill="FAFAFA"/>
          </w:tcPr>
          <w:p w14:paraId="2840C7AF" w14:textId="77777777" w:rsidR="009A0C32" w:rsidRPr="009A0C32" w:rsidRDefault="009A0C32" w:rsidP="009A0C32">
            <w:pPr>
              <w:rPr>
                <w:ins w:id="7627" w:author="Salah Soliman" w:date="2020-01-31T16:27:00Z"/>
                <w:rFonts w:ascii="Open Sans" w:eastAsia="Open Sans" w:hAnsi="Open Sans" w:cs="Times New Roman"/>
              </w:rPr>
            </w:pPr>
          </w:p>
        </w:tc>
      </w:tr>
      <w:tr w:rsidR="009A0C32" w:rsidRPr="009A0C32" w14:paraId="3511D822" w14:textId="77777777" w:rsidTr="009A0C32">
        <w:trPr>
          <w:ins w:id="7628" w:author="Salah Soliman" w:date="2020-01-31T16:27:00Z"/>
        </w:trPr>
        <w:tc>
          <w:tcPr>
            <w:tcW w:w="265" w:type="dxa"/>
            <w:shd w:val="clear" w:color="auto" w:fill="FAFAFA"/>
          </w:tcPr>
          <w:p w14:paraId="2B8BDE52" w14:textId="77777777" w:rsidR="009A0C32" w:rsidRPr="009A0C32" w:rsidRDefault="009A0C32" w:rsidP="009A0C32">
            <w:pPr>
              <w:rPr>
                <w:ins w:id="7629" w:author="Salah Soliman" w:date="2020-01-31T16:27:00Z"/>
                <w:rFonts w:ascii="Open Sans" w:eastAsia="Open Sans" w:hAnsi="Open Sans" w:cs="Times New Roman"/>
              </w:rPr>
            </w:pPr>
          </w:p>
        </w:tc>
        <w:tc>
          <w:tcPr>
            <w:tcW w:w="2520" w:type="dxa"/>
            <w:shd w:val="clear" w:color="auto" w:fill="78C800"/>
          </w:tcPr>
          <w:p w14:paraId="2FDCB39A" w14:textId="77777777" w:rsidR="009A0C32" w:rsidRPr="009A0C32" w:rsidRDefault="009A0C32" w:rsidP="009A0C32">
            <w:pPr>
              <w:spacing w:before="120"/>
              <w:rPr>
                <w:ins w:id="7630" w:author="Salah Soliman" w:date="2020-01-31T16:27:00Z"/>
                <w:rFonts w:ascii="Open Sans Semibold" w:eastAsia="Open Sans" w:hAnsi="Open Sans Semibold" w:cs="Open Sans Semibold"/>
                <w:color w:val="FFFFFF"/>
              </w:rPr>
            </w:pPr>
            <w:ins w:id="7631" w:author="Salah Soliman" w:date="2020-01-31T16:27:00Z">
              <w:r w:rsidRPr="009A0C32">
                <w:rPr>
                  <w:rFonts w:ascii="Open Sans Semibold" w:eastAsia="Open Sans" w:hAnsi="Open Sans Semibold" w:cs="Open Sans Semibold"/>
                  <w:color w:val="FFFFFF"/>
                </w:rPr>
                <w:t>Explanation</w:t>
              </w:r>
            </w:ins>
          </w:p>
        </w:tc>
        <w:tc>
          <w:tcPr>
            <w:tcW w:w="7470" w:type="dxa"/>
            <w:shd w:val="clear" w:color="auto" w:fill="FAFAFA"/>
          </w:tcPr>
          <w:p w14:paraId="40E2DD2F" w14:textId="77777777" w:rsidR="009A0C32" w:rsidRPr="009A0C32" w:rsidRDefault="009A0C32" w:rsidP="009A0C32">
            <w:pPr>
              <w:rPr>
                <w:ins w:id="7632" w:author="Salah Soliman" w:date="2020-01-31T16:27:00Z"/>
                <w:rFonts w:ascii="Open Sans" w:eastAsia="Open Sans" w:hAnsi="Open Sans" w:cs="Times New Roman"/>
              </w:rPr>
            </w:pPr>
          </w:p>
        </w:tc>
        <w:tc>
          <w:tcPr>
            <w:tcW w:w="270" w:type="dxa"/>
            <w:shd w:val="clear" w:color="auto" w:fill="FAFAFA"/>
          </w:tcPr>
          <w:p w14:paraId="5A4C1D6E" w14:textId="77777777" w:rsidR="009A0C32" w:rsidRPr="009A0C32" w:rsidRDefault="009A0C32" w:rsidP="009A0C32">
            <w:pPr>
              <w:rPr>
                <w:ins w:id="7633" w:author="Salah Soliman" w:date="2020-01-31T16:27:00Z"/>
                <w:rFonts w:ascii="Open Sans" w:eastAsia="Open Sans" w:hAnsi="Open Sans" w:cs="Times New Roman"/>
              </w:rPr>
            </w:pPr>
          </w:p>
        </w:tc>
      </w:tr>
      <w:tr w:rsidR="009A0C32" w:rsidRPr="009A0C32" w14:paraId="6F4E8244" w14:textId="77777777" w:rsidTr="009A0C32">
        <w:trPr>
          <w:ins w:id="7634" w:author="Salah Soliman" w:date="2020-01-31T16:27:00Z"/>
        </w:trPr>
        <w:tc>
          <w:tcPr>
            <w:tcW w:w="265" w:type="dxa"/>
            <w:shd w:val="clear" w:color="auto" w:fill="FAFAFA"/>
          </w:tcPr>
          <w:p w14:paraId="089D5BA9" w14:textId="77777777" w:rsidR="009A0C32" w:rsidRPr="009A0C32" w:rsidRDefault="009A0C32" w:rsidP="009A0C32">
            <w:pPr>
              <w:rPr>
                <w:ins w:id="7635" w:author="Salah Soliman" w:date="2020-01-31T16:27:00Z"/>
                <w:rFonts w:ascii="Open Sans" w:eastAsia="Open Sans" w:hAnsi="Open Sans" w:cs="Times New Roman"/>
                <w:color w:val="404040"/>
                <w:sz w:val="16"/>
                <w:szCs w:val="16"/>
              </w:rPr>
            </w:pPr>
          </w:p>
        </w:tc>
        <w:tc>
          <w:tcPr>
            <w:tcW w:w="2520" w:type="dxa"/>
            <w:tcBorders>
              <w:bottom w:val="single" w:sz="4" w:space="0" w:color="CCFFCC"/>
            </w:tcBorders>
            <w:shd w:val="clear" w:color="auto" w:fill="78C800"/>
          </w:tcPr>
          <w:p w14:paraId="17D20491" w14:textId="77777777" w:rsidR="009A0C32" w:rsidRPr="009A0C32" w:rsidRDefault="009A0C32" w:rsidP="009A0C32">
            <w:pPr>
              <w:rPr>
                <w:ins w:id="7636" w:author="Salah Soliman" w:date="2020-01-31T16:27:00Z"/>
                <w:rFonts w:ascii="Open Sans" w:eastAsia="Open Sans" w:hAnsi="Open Sans" w:cs="Times New Roman"/>
                <w:color w:val="404040"/>
                <w:sz w:val="16"/>
                <w:szCs w:val="16"/>
              </w:rPr>
            </w:pPr>
          </w:p>
        </w:tc>
        <w:tc>
          <w:tcPr>
            <w:tcW w:w="7470" w:type="dxa"/>
            <w:tcBorders>
              <w:bottom w:val="single" w:sz="4" w:space="0" w:color="CCFFCC"/>
            </w:tcBorders>
            <w:shd w:val="clear" w:color="auto" w:fill="78C800"/>
          </w:tcPr>
          <w:p w14:paraId="6F05DB8E" w14:textId="77777777" w:rsidR="009A0C32" w:rsidRPr="009A0C32" w:rsidRDefault="009A0C32" w:rsidP="009A0C32">
            <w:pPr>
              <w:rPr>
                <w:ins w:id="7637" w:author="Salah Soliman" w:date="2020-01-31T16:27:00Z"/>
                <w:rFonts w:ascii="Open Sans" w:eastAsia="Open Sans" w:hAnsi="Open Sans" w:cs="Times New Roman"/>
                <w:color w:val="404040"/>
                <w:sz w:val="16"/>
                <w:szCs w:val="16"/>
              </w:rPr>
            </w:pPr>
          </w:p>
        </w:tc>
        <w:tc>
          <w:tcPr>
            <w:tcW w:w="270" w:type="dxa"/>
            <w:shd w:val="clear" w:color="auto" w:fill="FAFAFA"/>
          </w:tcPr>
          <w:p w14:paraId="4EC4CF38" w14:textId="77777777" w:rsidR="009A0C32" w:rsidRPr="009A0C32" w:rsidRDefault="009A0C32" w:rsidP="009A0C32">
            <w:pPr>
              <w:rPr>
                <w:ins w:id="7638" w:author="Salah Soliman" w:date="2020-01-31T16:27:00Z"/>
                <w:rFonts w:ascii="Open Sans" w:eastAsia="Open Sans" w:hAnsi="Open Sans" w:cs="Times New Roman"/>
                <w:color w:val="404040"/>
                <w:sz w:val="16"/>
                <w:szCs w:val="16"/>
              </w:rPr>
            </w:pPr>
          </w:p>
        </w:tc>
      </w:tr>
      <w:tr w:rsidR="009A0C32" w:rsidRPr="009A0C32" w14:paraId="781542FA" w14:textId="77777777" w:rsidTr="009A0C32">
        <w:trPr>
          <w:trHeight w:val="60"/>
          <w:ins w:id="7639" w:author="Salah Soliman" w:date="2020-01-31T16:27:00Z"/>
        </w:trPr>
        <w:tc>
          <w:tcPr>
            <w:tcW w:w="265" w:type="dxa"/>
            <w:tcBorders>
              <w:right w:val="single" w:sz="4" w:space="0" w:color="CCFFCC"/>
            </w:tcBorders>
            <w:shd w:val="clear" w:color="auto" w:fill="FAFAFA"/>
          </w:tcPr>
          <w:p w14:paraId="31E84C43" w14:textId="77777777" w:rsidR="009A0C32" w:rsidRPr="009A0C32" w:rsidRDefault="009A0C32" w:rsidP="009A0C32">
            <w:pPr>
              <w:rPr>
                <w:ins w:id="7640" w:author="Salah Soliman" w:date="2020-01-31T16:27:00Z"/>
                <w:rFonts w:ascii="Open Sans" w:eastAsia="Open Sans" w:hAnsi="Open Sans" w:cs="Times New Roman"/>
              </w:rPr>
            </w:pPr>
          </w:p>
        </w:tc>
        <w:tc>
          <w:tcPr>
            <w:tcW w:w="9990" w:type="dxa"/>
            <w:gridSpan w:val="2"/>
            <w:tcBorders>
              <w:top w:val="single" w:sz="4" w:space="0" w:color="CCFFCC"/>
              <w:left w:val="single" w:sz="4" w:space="0" w:color="CCFFCC"/>
              <w:bottom w:val="single" w:sz="4" w:space="0" w:color="CCFFCC"/>
              <w:right w:val="single" w:sz="4" w:space="0" w:color="CCFFCC"/>
            </w:tcBorders>
            <w:shd w:val="clear" w:color="auto" w:fill="F3FFF3"/>
          </w:tcPr>
          <w:p w14:paraId="37C26D00" w14:textId="77777777" w:rsidR="009A0C32" w:rsidRPr="009A0C32" w:rsidRDefault="009A0C32" w:rsidP="009A0C32">
            <w:pPr>
              <w:spacing w:before="120"/>
              <w:rPr>
                <w:ins w:id="7641" w:author="Salah Soliman" w:date="2020-01-31T16:27:00Z"/>
                <w:rFonts w:ascii="Open Sans" w:eastAsia="Open Sans" w:hAnsi="Open Sans" w:cs="Times New Roman"/>
                <w:color w:val="7F7F7F"/>
              </w:rPr>
            </w:pPr>
            <w:ins w:id="7642" w:author="Salah Soliman" w:date="2020-01-31T16:27:00Z">
              <w:r w:rsidRPr="009A0C32">
                <w:rPr>
                  <w:rFonts w:ascii="Open Sans" w:eastAsia="Open Sans" w:hAnsi="Open Sans" w:cs="Times New Roman"/>
                  <w:color w:val="7F7F7F"/>
                </w:rPr>
                <w:t xml:space="preserve">Great! The median of the given dataset is </w:t>
              </w:r>
              <w:del w:id="7643" w:author="Chantelle Dubois Nishiyama" w:date="2020-02-19T22:22:00Z">
                <w:r w:rsidRPr="009A0C32" w:rsidDel="00D840F1">
                  <w:rPr>
                    <w:rFonts w:ascii="Open Sans" w:eastAsia="Open Sans" w:hAnsi="Open Sans" w:cs="Times New Roman"/>
                    <w:color w:val="7F7F7F"/>
                  </w:rPr>
                  <w:delText xml:space="preserve">the </w:delText>
                </w:r>
              </w:del>
              <w:r w:rsidRPr="009A0C32">
                <w:rPr>
                  <w:rFonts w:ascii="Open Sans" w:eastAsia="Open Sans" w:hAnsi="Open Sans" w:cs="Times New Roman"/>
                  <w:color w:val="7F7F7F"/>
                </w:rPr>
                <w:t xml:space="preserve">3. </w:t>
              </w:r>
            </w:ins>
          </w:p>
        </w:tc>
        <w:tc>
          <w:tcPr>
            <w:tcW w:w="270" w:type="dxa"/>
            <w:tcBorders>
              <w:left w:val="single" w:sz="4" w:space="0" w:color="CCFFCC"/>
            </w:tcBorders>
            <w:shd w:val="clear" w:color="auto" w:fill="FAFAFA"/>
          </w:tcPr>
          <w:p w14:paraId="38DC577E" w14:textId="77777777" w:rsidR="009A0C32" w:rsidRPr="009A0C32" w:rsidRDefault="009A0C32" w:rsidP="009A0C32">
            <w:pPr>
              <w:rPr>
                <w:ins w:id="7644" w:author="Salah Soliman" w:date="2020-01-31T16:27:00Z"/>
                <w:rFonts w:ascii="Open Sans" w:eastAsia="Open Sans" w:hAnsi="Open Sans" w:cs="Times New Roman"/>
              </w:rPr>
            </w:pPr>
          </w:p>
        </w:tc>
      </w:tr>
      <w:tr w:rsidR="009A0C32" w:rsidRPr="009A0C32" w14:paraId="57C5F6DD" w14:textId="77777777" w:rsidTr="009A0C32">
        <w:trPr>
          <w:ins w:id="7645" w:author="Salah Soliman" w:date="2020-01-31T16:27:00Z"/>
        </w:trPr>
        <w:tc>
          <w:tcPr>
            <w:tcW w:w="265" w:type="dxa"/>
            <w:shd w:val="clear" w:color="auto" w:fill="FAFAFA"/>
          </w:tcPr>
          <w:p w14:paraId="62B77897" w14:textId="77777777" w:rsidR="009A0C32" w:rsidRPr="009A0C32" w:rsidRDefault="009A0C32" w:rsidP="009A0C32">
            <w:pPr>
              <w:rPr>
                <w:ins w:id="7646" w:author="Salah Soliman" w:date="2020-01-31T16:27:00Z"/>
                <w:rFonts w:ascii="Open Sans" w:eastAsia="Open Sans" w:hAnsi="Open Sans" w:cs="Times New Roman"/>
                <w:color w:val="404040"/>
                <w:sz w:val="16"/>
                <w:szCs w:val="16"/>
              </w:rPr>
            </w:pPr>
          </w:p>
        </w:tc>
        <w:tc>
          <w:tcPr>
            <w:tcW w:w="2520" w:type="dxa"/>
            <w:tcBorders>
              <w:top w:val="single" w:sz="4" w:space="0" w:color="CCFFCC"/>
            </w:tcBorders>
            <w:shd w:val="clear" w:color="auto" w:fill="FAFAFA"/>
          </w:tcPr>
          <w:p w14:paraId="339A17CA" w14:textId="77777777" w:rsidR="009A0C32" w:rsidRPr="009A0C32" w:rsidRDefault="009A0C32" w:rsidP="009A0C32">
            <w:pPr>
              <w:rPr>
                <w:ins w:id="7647" w:author="Salah Soliman" w:date="2020-01-31T16:27:00Z"/>
                <w:rFonts w:ascii="Open Sans" w:eastAsia="Open Sans" w:hAnsi="Open Sans" w:cs="Times New Roman"/>
                <w:color w:val="404040"/>
                <w:sz w:val="16"/>
                <w:szCs w:val="16"/>
              </w:rPr>
            </w:pPr>
          </w:p>
        </w:tc>
        <w:tc>
          <w:tcPr>
            <w:tcW w:w="7470" w:type="dxa"/>
            <w:tcBorders>
              <w:top w:val="single" w:sz="4" w:space="0" w:color="CCFFCC"/>
            </w:tcBorders>
            <w:shd w:val="clear" w:color="auto" w:fill="FAFAFA"/>
          </w:tcPr>
          <w:p w14:paraId="398F7F8B" w14:textId="77777777" w:rsidR="009A0C32" w:rsidRPr="009A0C32" w:rsidRDefault="009A0C32" w:rsidP="009A0C32">
            <w:pPr>
              <w:rPr>
                <w:ins w:id="7648" w:author="Salah Soliman" w:date="2020-01-31T16:27:00Z"/>
                <w:rFonts w:ascii="Open Sans" w:eastAsia="Open Sans" w:hAnsi="Open Sans" w:cs="Times New Roman"/>
                <w:color w:val="404040"/>
                <w:sz w:val="16"/>
                <w:szCs w:val="16"/>
              </w:rPr>
            </w:pPr>
          </w:p>
        </w:tc>
        <w:tc>
          <w:tcPr>
            <w:tcW w:w="270" w:type="dxa"/>
            <w:shd w:val="clear" w:color="auto" w:fill="FAFAFA"/>
          </w:tcPr>
          <w:p w14:paraId="511CC532" w14:textId="77777777" w:rsidR="009A0C32" w:rsidRPr="009A0C32" w:rsidRDefault="009A0C32" w:rsidP="009A0C32">
            <w:pPr>
              <w:rPr>
                <w:ins w:id="7649" w:author="Salah Soliman" w:date="2020-01-31T16:27:00Z"/>
                <w:rFonts w:ascii="Open Sans" w:eastAsia="Open Sans" w:hAnsi="Open Sans" w:cs="Times New Roman"/>
                <w:color w:val="404040"/>
                <w:sz w:val="16"/>
                <w:szCs w:val="16"/>
              </w:rPr>
            </w:pPr>
          </w:p>
        </w:tc>
      </w:tr>
    </w:tbl>
    <w:p w14:paraId="609C651C" w14:textId="77777777" w:rsidR="009A0C32" w:rsidRPr="009A0C32" w:rsidRDefault="009A0C32" w:rsidP="009A0C32">
      <w:pPr>
        <w:spacing w:after="0" w:line="240" w:lineRule="auto"/>
        <w:rPr>
          <w:ins w:id="7650" w:author="Salah Soliman" w:date="2020-01-31T16:27:00Z"/>
          <w:rFonts w:ascii="Open Sans" w:eastAsia="Open Sans" w:hAnsi="Open Sans" w:cs="Times New Roman"/>
          <w:color w:val="404040"/>
        </w:rPr>
      </w:pPr>
    </w:p>
    <w:tbl>
      <w:tblPr>
        <w:tblStyle w:val="TableGrid21"/>
        <w:tblW w:w="10525" w:type="dxa"/>
        <w:tblBorders>
          <w:top w:val="single" w:sz="4" w:space="0" w:color="DBDBDB"/>
          <w:left w:val="single" w:sz="4" w:space="0" w:color="DBDBDB"/>
          <w:bottom w:val="single" w:sz="4" w:space="0" w:color="DBDBDB"/>
          <w:right w:val="single" w:sz="4" w:space="0" w:color="DBDBDB"/>
          <w:insideH w:val="none" w:sz="0" w:space="0" w:color="auto"/>
          <w:insideV w:val="none" w:sz="0" w:space="0" w:color="auto"/>
        </w:tblBorders>
        <w:tblLayout w:type="fixed"/>
        <w:tblCellMar>
          <w:left w:w="115" w:type="dxa"/>
          <w:right w:w="115" w:type="dxa"/>
        </w:tblCellMar>
        <w:tblLook w:val="04A0" w:firstRow="1" w:lastRow="0" w:firstColumn="1" w:lastColumn="0" w:noHBand="0" w:noVBand="1"/>
      </w:tblPr>
      <w:tblGrid>
        <w:gridCol w:w="265"/>
        <w:gridCol w:w="2520"/>
        <w:gridCol w:w="7470"/>
        <w:gridCol w:w="270"/>
      </w:tblGrid>
      <w:tr w:rsidR="009A0C32" w:rsidRPr="009A0C32" w14:paraId="4541DFCF" w14:textId="77777777" w:rsidTr="009A0C32">
        <w:trPr>
          <w:trHeight w:val="107"/>
          <w:ins w:id="7651" w:author="Salah Soliman" w:date="2020-01-31T16:27:00Z"/>
        </w:trPr>
        <w:tc>
          <w:tcPr>
            <w:tcW w:w="265" w:type="dxa"/>
            <w:shd w:val="clear" w:color="auto" w:fill="FAFAFA"/>
          </w:tcPr>
          <w:p w14:paraId="6ADFC16E" w14:textId="77777777" w:rsidR="009A0C32" w:rsidRPr="009A0C32" w:rsidRDefault="009A0C32" w:rsidP="009A0C32">
            <w:pPr>
              <w:rPr>
                <w:ins w:id="7652" w:author="Salah Soliman" w:date="2020-01-31T16:27:00Z"/>
                <w:rFonts w:ascii="Open Sans" w:eastAsia="Open Sans" w:hAnsi="Open Sans" w:cs="Times New Roman"/>
              </w:rPr>
            </w:pPr>
          </w:p>
        </w:tc>
        <w:tc>
          <w:tcPr>
            <w:tcW w:w="2520" w:type="dxa"/>
            <w:shd w:val="clear" w:color="auto" w:fill="FAFAFA"/>
          </w:tcPr>
          <w:p w14:paraId="250C8622" w14:textId="77777777" w:rsidR="009A0C32" w:rsidRPr="009A0C32" w:rsidRDefault="009A0C32" w:rsidP="009A0C32">
            <w:pPr>
              <w:rPr>
                <w:ins w:id="7653" w:author="Salah Soliman" w:date="2020-01-31T16:27:00Z"/>
                <w:rFonts w:ascii="Open Sans" w:eastAsia="Open Sans" w:hAnsi="Open Sans" w:cs="Times New Roman"/>
              </w:rPr>
            </w:pPr>
          </w:p>
        </w:tc>
        <w:tc>
          <w:tcPr>
            <w:tcW w:w="7470" w:type="dxa"/>
            <w:shd w:val="clear" w:color="auto" w:fill="FAFAFA"/>
          </w:tcPr>
          <w:p w14:paraId="6C8292DA" w14:textId="7D934085" w:rsidR="009A0C32" w:rsidRPr="009A0C32" w:rsidRDefault="009A0C32" w:rsidP="009A0C32">
            <w:pPr>
              <w:jc w:val="right"/>
              <w:rPr>
                <w:ins w:id="7654" w:author="Salah Soliman" w:date="2020-01-31T16:27:00Z"/>
                <w:rFonts w:ascii="Open Sans" w:eastAsia="Open Sans" w:hAnsi="Open Sans" w:cs="Times New Roman"/>
                <w:color w:val="78C800"/>
              </w:rPr>
            </w:pPr>
            <w:ins w:id="7655" w:author="Salah Soliman" w:date="2020-01-31T16:27:00Z">
              <w:r w:rsidRPr="009A0C32">
                <w:rPr>
                  <w:rFonts w:ascii="FontAwesome" w:eastAsia="Open Sans" w:hAnsi="FontAwesome" w:cs="Times New Roman"/>
                  <w:color w:val="FF4B4B"/>
                </w:rPr>
                <w:t></w:t>
              </w:r>
              <w:r w:rsidRPr="009A0C32">
                <w:rPr>
                  <w:rFonts w:ascii="Open Sans" w:eastAsia="Open Sans" w:hAnsi="Open Sans" w:cs="Times New Roman"/>
                  <w:color w:val="FF4B4B"/>
                </w:rPr>
                <w:t xml:space="preserve"> </w:t>
              </w:r>
              <w:del w:id="7656" w:author="Chantelle Dubois Nishiyama" w:date="2020-02-26T19:18:00Z">
                <w:r w:rsidRPr="009A0C32" w:rsidDel="00B97780">
                  <w:rPr>
                    <w:rFonts w:ascii="Open Sans" w:eastAsia="Open Sans" w:hAnsi="Open Sans" w:cs="Times New Roman"/>
                    <w:color w:val="FF4B4B"/>
                  </w:rPr>
                  <w:delText>That’s</w:delText>
                </w:r>
              </w:del>
            </w:ins>
            <w:ins w:id="7657" w:author="Chantelle Dubois Nishiyama" w:date="2020-02-26T19:18:00Z">
              <w:r w:rsidR="00B97780">
                <w:rPr>
                  <w:rFonts w:ascii="Open Sans" w:eastAsia="Open Sans" w:hAnsi="Open Sans" w:cs="Times New Roman"/>
                  <w:color w:val="FF4B4B"/>
                </w:rPr>
                <w:t>That is</w:t>
              </w:r>
            </w:ins>
            <w:ins w:id="7658" w:author="Salah Soliman" w:date="2020-01-31T16:27:00Z">
              <w:r w:rsidRPr="009A0C32">
                <w:rPr>
                  <w:rFonts w:ascii="Open Sans" w:eastAsia="Open Sans" w:hAnsi="Open Sans" w:cs="Times New Roman"/>
                  <w:color w:val="FF4B4B"/>
                </w:rPr>
                <w:t xml:space="preserve"> Incorrect</w:t>
              </w:r>
            </w:ins>
          </w:p>
        </w:tc>
        <w:tc>
          <w:tcPr>
            <w:tcW w:w="270" w:type="dxa"/>
            <w:shd w:val="clear" w:color="auto" w:fill="FAFAFA"/>
          </w:tcPr>
          <w:p w14:paraId="6848A07E" w14:textId="77777777" w:rsidR="009A0C32" w:rsidRPr="009A0C32" w:rsidRDefault="009A0C32" w:rsidP="009A0C32">
            <w:pPr>
              <w:rPr>
                <w:ins w:id="7659" w:author="Salah Soliman" w:date="2020-01-31T16:27:00Z"/>
                <w:rFonts w:ascii="Open Sans" w:eastAsia="Open Sans" w:hAnsi="Open Sans" w:cs="Times New Roman"/>
              </w:rPr>
            </w:pPr>
          </w:p>
        </w:tc>
      </w:tr>
      <w:tr w:rsidR="009A0C32" w:rsidRPr="009A0C32" w14:paraId="50B0341D" w14:textId="77777777" w:rsidTr="009A0C32">
        <w:trPr>
          <w:ins w:id="7660" w:author="Salah Soliman" w:date="2020-01-31T16:27:00Z"/>
        </w:trPr>
        <w:tc>
          <w:tcPr>
            <w:tcW w:w="265" w:type="dxa"/>
            <w:shd w:val="clear" w:color="auto" w:fill="FAFAFA"/>
          </w:tcPr>
          <w:p w14:paraId="0B33E078" w14:textId="77777777" w:rsidR="009A0C32" w:rsidRPr="009A0C32" w:rsidRDefault="009A0C32" w:rsidP="009A0C32">
            <w:pPr>
              <w:rPr>
                <w:ins w:id="7661" w:author="Salah Soliman" w:date="2020-01-31T16:27:00Z"/>
                <w:rFonts w:ascii="Open Sans" w:eastAsia="Open Sans" w:hAnsi="Open Sans" w:cs="Times New Roman"/>
              </w:rPr>
            </w:pPr>
          </w:p>
        </w:tc>
        <w:tc>
          <w:tcPr>
            <w:tcW w:w="2520" w:type="dxa"/>
            <w:shd w:val="clear" w:color="auto" w:fill="FF4B4B"/>
          </w:tcPr>
          <w:p w14:paraId="60370E05" w14:textId="77777777" w:rsidR="009A0C32" w:rsidRPr="009A0C32" w:rsidRDefault="009A0C32" w:rsidP="009A0C32">
            <w:pPr>
              <w:spacing w:before="120"/>
              <w:rPr>
                <w:ins w:id="7662" w:author="Salah Soliman" w:date="2020-01-31T16:27:00Z"/>
                <w:rFonts w:ascii="Open Sans Semibold" w:eastAsia="Open Sans" w:hAnsi="Open Sans Semibold" w:cs="Open Sans Semibold"/>
                <w:color w:val="FFFFFF"/>
              </w:rPr>
            </w:pPr>
            <w:ins w:id="7663" w:author="Salah Soliman" w:date="2020-01-31T16:27:00Z">
              <w:r w:rsidRPr="009A0C32">
                <w:rPr>
                  <w:rFonts w:ascii="Open Sans Semibold" w:eastAsia="Open Sans" w:hAnsi="Open Sans Semibold" w:cs="Open Sans Semibold"/>
                  <w:color w:val="FFFFFF"/>
                </w:rPr>
                <w:t>Explanation</w:t>
              </w:r>
            </w:ins>
          </w:p>
        </w:tc>
        <w:tc>
          <w:tcPr>
            <w:tcW w:w="7470" w:type="dxa"/>
            <w:shd w:val="clear" w:color="auto" w:fill="FAFAFA"/>
          </w:tcPr>
          <w:p w14:paraId="3B21B906" w14:textId="77777777" w:rsidR="009A0C32" w:rsidRPr="009A0C32" w:rsidRDefault="009A0C32" w:rsidP="009A0C32">
            <w:pPr>
              <w:rPr>
                <w:ins w:id="7664" w:author="Salah Soliman" w:date="2020-01-31T16:27:00Z"/>
                <w:rFonts w:ascii="Open Sans" w:eastAsia="Open Sans" w:hAnsi="Open Sans" w:cs="Times New Roman"/>
              </w:rPr>
            </w:pPr>
          </w:p>
        </w:tc>
        <w:tc>
          <w:tcPr>
            <w:tcW w:w="270" w:type="dxa"/>
            <w:shd w:val="clear" w:color="auto" w:fill="FAFAFA"/>
          </w:tcPr>
          <w:p w14:paraId="17C3E18A" w14:textId="77777777" w:rsidR="009A0C32" w:rsidRPr="009A0C32" w:rsidRDefault="009A0C32" w:rsidP="009A0C32">
            <w:pPr>
              <w:rPr>
                <w:ins w:id="7665" w:author="Salah Soliman" w:date="2020-01-31T16:27:00Z"/>
                <w:rFonts w:ascii="Open Sans" w:eastAsia="Open Sans" w:hAnsi="Open Sans" w:cs="Times New Roman"/>
              </w:rPr>
            </w:pPr>
          </w:p>
        </w:tc>
      </w:tr>
      <w:tr w:rsidR="009A0C32" w:rsidRPr="009A0C32" w14:paraId="7B8FDD92" w14:textId="77777777" w:rsidTr="009A0C32">
        <w:trPr>
          <w:ins w:id="7666" w:author="Salah Soliman" w:date="2020-01-31T16:27:00Z"/>
        </w:trPr>
        <w:tc>
          <w:tcPr>
            <w:tcW w:w="265" w:type="dxa"/>
            <w:shd w:val="clear" w:color="auto" w:fill="FAFAFA"/>
          </w:tcPr>
          <w:p w14:paraId="12CC133B" w14:textId="77777777" w:rsidR="009A0C32" w:rsidRPr="009A0C32" w:rsidRDefault="009A0C32" w:rsidP="009A0C32">
            <w:pPr>
              <w:rPr>
                <w:ins w:id="7667" w:author="Salah Soliman" w:date="2020-01-31T16:27:00Z"/>
                <w:rFonts w:ascii="Open Sans" w:eastAsia="Open Sans" w:hAnsi="Open Sans" w:cs="Times New Roman"/>
                <w:color w:val="404040"/>
                <w:sz w:val="16"/>
                <w:szCs w:val="16"/>
              </w:rPr>
            </w:pPr>
          </w:p>
        </w:tc>
        <w:tc>
          <w:tcPr>
            <w:tcW w:w="2520" w:type="dxa"/>
            <w:tcBorders>
              <w:bottom w:val="single" w:sz="4" w:space="0" w:color="F9DBDB"/>
            </w:tcBorders>
            <w:shd w:val="clear" w:color="auto" w:fill="FF4B4B"/>
          </w:tcPr>
          <w:p w14:paraId="3A0A77FB" w14:textId="77777777" w:rsidR="009A0C32" w:rsidRPr="009A0C32" w:rsidRDefault="009A0C32" w:rsidP="009A0C32">
            <w:pPr>
              <w:rPr>
                <w:ins w:id="7668" w:author="Salah Soliman" w:date="2020-01-31T16:27:00Z"/>
                <w:rFonts w:ascii="Open Sans" w:eastAsia="Open Sans" w:hAnsi="Open Sans" w:cs="Times New Roman"/>
                <w:color w:val="404040"/>
                <w:sz w:val="16"/>
                <w:szCs w:val="16"/>
              </w:rPr>
            </w:pPr>
          </w:p>
        </w:tc>
        <w:tc>
          <w:tcPr>
            <w:tcW w:w="7470" w:type="dxa"/>
            <w:tcBorders>
              <w:bottom w:val="single" w:sz="4" w:space="0" w:color="F9DBDB"/>
            </w:tcBorders>
            <w:shd w:val="clear" w:color="auto" w:fill="FF4B4B"/>
          </w:tcPr>
          <w:p w14:paraId="3EA99ED7" w14:textId="77777777" w:rsidR="009A0C32" w:rsidRPr="009A0C32" w:rsidRDefault="009A0C32" w:rsidP="009A0C32">
            <w:pPr>
              <w:rPr>
                <w:ins w:id="7669" w:author="Salah Soliman" w:date="2020-01-31T16:27:00Z"/>
                <w:rFonts w:ascii="Open Sans" w:eastAsia="Open Sans" w:hAnsi="Open Sans" w:cs="Times New Roman"/>
                <w:color w:val="404040"/>
                <w:sz w:val="16"/>
                <w:szCs w:val="16"/>
              </w:rPr>
            </w:pPr>
          </w:p>
        </w:tc>
        <w:tc>
          <w:tcPr>
            <w:tcW w:w="270" w:type="dxa"/>
            <w:shd w:val="clear" w:color="auto" w:fill="FAFAFA"/>
          </w:tcPr>
          <w:p w14:paraId="0C3F82F6" w14:textId="77777777" w:rsidR="009A0C32" w:rsidRPr="009A0C32" w:rsidRDefault="009A0C32" w:rsidP="009A0C32">
            <w:pPr>
              <w:rPr>
                <w:ins w:id="7670" w:author="Salah Soliman" w:date="2020-01-31T16:27:00Z"/>
                <w:rFonts w:ascii="Open Sans" w:eastAsia="Open Sans" w:hAnsi="Open Sans" w:cs="Times New Roman"/>
                <w:color w:val="404040"/>
                <w:sz w:val="16"/>
                <w:szCs w:val="16"/>
              </w:rPr>
            </w:pPr>
          </w:p>
        </w:tc>
      </w:tr>
      <w:tr w:rsidR="009A0C32" w:rsidRPr="009A0C32" w14:paraId="4628FDF4" w14:textId="77777777" w:rsidTr="009A0C32">
        <w:trPr>
          <w:trHeight w:val="60"/>
          <w:ins w:id="7671" w:author="Salah Soliman" w:date="2020-01-31T16:27:00Z"/>
        </w:trPr>
        <w:tc>
          <w:tcPr>
            <w:tcW w:w="265" w:type="dxa"/>
            <w:tcBorders>
              <w:right w:val="single" w:sz="4" w:space="0" w:color="F9DBDB"/>
            </w:tcBorders>
            <w:shd w:val="clear" w:color="auto" w:fill="FAFAFA"/>
          </w:tcPr>
          <w:p w14:paraId="593431CF" w14:textId="77777777" w:rsidR="009A0C32" w:rsidRPr="009A0C32" w:rsidRDefault="009A0C32" w:rsidP="009A0C32">
            <w:pPr>
              <w:rPr>
                <w:ins w:id="7672" w:author="Salah Soliman" w:date="2020-01-31T16:27:00Z"/>
                <w:rFonts w:ascii="Open Sans" w:eastAsia="Open Sans" w:hAnsi="Open Sans" w:cs="Times New Roman"/>
              </w:rPr>
            </w:pPr>
          </w:p>
        </w:tc>
        <w:tc>
          <w:tcPr>
            <w:tcW w:w="9990" w:type="dxa"/>
            <w:gridSpan w:val="2"/>
            <w:tcBorders>
              <w:top w:val="single" w:sz="4" w:space="0" w:color="F9DBDB"/>
              <w:left w:val="single" w:sz="4" w:space="0" w:color="F9DBDB"/>
              <w:bottom w:val="single" w:sz="4" w:space="0" w:color="F9DBDB"/>
              <w:right w:val="single" w:sz="4" w:space="0" w:color="F9DBDB"/>
            </w:tcBorders>
            <w:shd w:val="clear" w:color="auto" w:fill="FCEEEE"/>
          </w:tcPr>
          <w:p w14:paraId="4267B122" w14:textId="77777777" w:rsidR="009A0C32" w:rsidRPr="009A0C32" w:rsidRDefault="009A0C32" w:rsidP="009A0C32">
            <w:pPr>
              <w:rPr>
                <w:ins w:id="7673" w:author="Salah Soliman" w:date="2020-01-31T16:27:00Z"/>
                <w:rFonts w:ascii="Open Sans" w:eastAsia="Open Sans" w:hAnsi="Open Sans" w:cs="Times New Roman"/>
                <w:color w:val="7F7F7F"/>
              </w:rPr>
            </w:pPr>
            <w:ins w:id="7674" w:author="Salah Soliman" w:date="2020-01-31T16:27:00Z">
              <w:r w:rsidRPr="009A0C32">
                <w:rPr>
                  <w:rFonts w:ascii="Open Sans" w:eastAsia="Open Sans" w:hAnsi="Open Sans" w:cs="Times New Roman"/>
                  <w:color w:val="7F7F7F"/>
                </w:rPr>
                <w:t>Unfortunately, this is not the correct answer.</w:t>
              </w:r>
            </w:ins>
          </w:p>
          <w:p w14:paraId="1F034483" w14:textId="77777777" w:rsidR="009A0C32" w:rsidRPr="009A0C32" w:rsidRDefault="009A0C32" w:rsidP="009A0C32">
            <w:pPr>
              <w:rPr>
                <w:ins w:id="7675" w:author="Salah Soliman" w:date="2020-01-31T16:27:00Z"/>
                <w:rFonts w:ascii="Open Sans" w:eastAsia="Open Sans" w:hAnsi="Open Sans" w:cs="Times New Roman"/>
                <w:color w:val="404040"/>
              </w:rPr>
            </w:pPr>
            <w:ins w:id="7676" w:author="Salah Soliman" w:date="2020-01-31T16:27:00Z">
              <w:r w:rsidRPr="009A0C32">
                <w:rPr>
                  <w:rFonts w:ascii="Open Sans" w:eastAsia="Open Sans" w:hAnsi="Open Sans" w:cs="Times New Roman"/>
                  <w:color w:val="7F7F7F"/>
                </w:rPr>
                <w:t xml:space="preserve">The median is calculated through this formula: </w:t>
              </w:r>
              <w:r w:rsidRPr="009A0C32">
                <w:rPr>
                  <w:rFonts w:ascii="Open Sans" w:eastAsia="Open Sans" w:hAnsi="Open Sans" w:cs="Times New Roman"/>
                </w:rPr>
                <w:t>$$\text {Median}=\left\{\begin{array}{ll}{X(r+1)} &amp; {\text { if } \mathrm{m} \text { is odd }, m=2 r+1} \\ {0.5(X r+X(r+1))} &amp; {\text { if } \mathrm{m} \text { is even }, m=2 r}\end{array}\right.$$.</w:t>
              </w:r>
            </w:ins>
          </w:p>
          <w:p w14:paraId="5B68234A" w14:textId="72C1C882" w:rsidR="009A0C32" w:rsidRPr="009A0C32" w:rsidRDefault="009A0C32" w:rsidP="009A0C32">
            <w:pPr>
              <w:spacing w:before="120"/>
              <w:rPr>
                <w:ins w:id="7677" w:author="Salah Soliman" w:date="2020-01-31T16:27:00Z"/>
                <w:rFonts w:ascii="Open Sans" w:eastAsia="Open Sans" w:hAnsi="Open Sans" w:cs="Times New Roman"/>
                <w:color w:val="7F7F7F"/>
              </w:rPr>
            </w:pPr>
            <w:ins w:id="7678" w:author="Salah Soliman" w:date="2020-01-31T16:27:00Z">
              <w:r w:rsidRPr="009A0C32">
                <w:rPr>
                  <w:rFonts w:ascii="Open Sans" w:eastAsia="Open Sans" w:hAnsi="Open Sans" w:cs="Times New Roman"/>
                </w:rPr>
                <w:t>For example</w:t>
              </w:r>
            </w:ins>
            <w:ins w:id="7679" w:author="Chantelle Dubois Nishiyama" w:date="2020-02-19T22:23:00Z">
              <w:r w:rsidR="00D840F1">
                <w:rPr>
                  <w:rFonts w:ascii="Open Sans" w:eastAsia="Open Sans" w:hAnsi="Open Sans" w:cs="Times New Roman"/>
                </w:rPr>
                <w:t>:</w:t>
              </w:r>
            </w:ins>
            <w:ins w:id="7680" w:author="Salah Soliman" w:date="2020-01-31T16:27:00Z">
              <w:r w:rsidRPr="009A0C32">
                <w:rPr>
                  <w:rFonts w:ascii="Open Sans" w:eastAsia="Open Sans" w:hAnsi="Open Sans" w:cs="Times New Roman"/>
                </w:rPr>
                <w:t xml:space="preserve"> for dataset {2,3,10} since the number of elements is odd the median is simply the number in the middle. In this case, 3 is the median.</w:t>
              </w:r>
            </w:ins>
          </w:p>
        </w:tc>
        <w:tc>
          <w:tcPr>
            <w:tcW w:w="270" w:type="dxa"/>
            <w:tcBorders>
              <w:left w:val="single" w:sz="4" w:space="0" w:color="F9DBDB"/>
            </w:tcBorders>
            <w:shd w:val="clear" w:color="auto" w:fill="FAFAFA"/>
          </w:tcPr>
          <w:p w14:paraId="451EB595" w14:textId="77777777" w:rsidR="009A0C32" w:rsidRPr="009A0C32" w:rsidRDefault="009A0C32" w:rsidP="009A0C32">
            <w:pPr>
              <w:rPr>
                <w:ins w:id="7681" w:author="Salah Soliman" w:date="2020-01-31T16:27:00Z"/>
                <w:rFonts w:ascii="Open Sans" w:eastAsia="Open Sans" w:hAnsi="Open Sans" w:cs="Times New Roman"/>
              </w:rPr>
            </w:pPr>
          </w:p>
        </w:tc>
      </w:tr>
    </w:tbl>
    <w:p w14:paraId="47AAE12D" w14:textId="77777777" w:rsidR="009A0C32" w:rsidRDefault="009A0C32" w:rsidP="00FA4DD4"/>
    <w:tbl>
      <w:tblPr>
        <w:tblStyle w:val="TableGrid"/>
        <w:tblW w:w="10440" w:type="dxa"/>
        <w:tblInd w:w="-5" w:type="dxa"/>
        <w:tblBorders>
          <w:top w:val="single" w:sz="4" w:space="0" w:color="5B9BD5" w:themeColor="accent5"/>
          <w:left w:val="single" w:sz="4" w:space="0" w:color="5B9BD5" w:themeColor="accent5"/>
          <w:bottom w:val="single" w:sz="4" w:space="0" w:color="5B9BD5" w:themeColor="accent5"/>
          <w:right w:val="single" w:sz="4" w:space="0" w:color="5B9BD5" w:themeColor="accent5"/>
          <w:insideH w:val="none" w:sz="0" w:space="0" w:color="auto"/>
          <w:insideV w:val="none" w:sz="0" w:space="0" w:color="auto"/>
        </w:tblBorders>
        <w:tblLayout w:type="fixed"/>
        <w:tblCellMar>
          <w:left w:w="115" w:type="dxa"/>
          <w:right w:w="115" w:type="dxa"/>
        </w:tblCellMar>
        <w:tblLook w:val="04A0" w:firstRow="1" w:lastRow="0" w:firstColumn="1" w:lastColumn="0" w:noHBand="0" w:noVBand="1"/>
        <w:tblPrChange w:id="7682" w:author="Alexis Handford" w:date="2020-01-27T11:06:00Z">
          <w:tblPr>
            <w:tblStyle w:val="TableGrid"/>
            <w:tblW w:w="10440" w:type="dxa"/>
            <w:tblInd w:w="-5" w:type="dxa"/>
            <w:tblBorders>
              <w:top w:val="single" w:sz="4" w:space="0" w:color="5B9BD5" w:themeColor="accent5"/>
              <w:left w:val="single" w:sz="4" w:space="0" w:color="5B9BD5" w:themeColor="accent5"/>
              <w:bottom w:val="single" w:sz="4" w:space="0" w:color="5B9BD5" w:themeColor="accent5"/>
              <w:right w:val="single" w:sz="4" w:space="0" w:color="5B9BD5" w:themeColor="accent5"/>
              <w:insideH w:val="none" w:sz="0" w:space="0" w:color="auto"/>
              <w:insideV w:val="none" w:sz="0" w:space="0" w:color="auto"/>
            </w:tblBorders>
            <w:tblLayout w:type="fixed"/>
            <w:tblCellMar>
              <w:left w:w="115" w:type="dxa"/>
              <w:right w:w="115" w:type="dxa"/>
            </w:tblCellMar>
            <w:tblLook w:val="04A0" w:firstRow="1" w:lastRow="0" w:firstColumn="1" w:lastColumn="0" w:noHBand="0" w:noVBand="1"/>
          </w:tblPr>
        </w:tblPrChange>
      </w:tblPr>
      <w:tblGrid>
        <w:gridCol w:w="265"/>
        <w:gridCol w:w="3215"/>
        <w:gridCol w:w="745"/>
        <w:gridCol w:w="2052"/>
        <w:gridCol w:w="683"/>
        <w:gridCol w:w="3210"/>
        <w:gridCol w:w="270"/>
        <w:tblGridChange w:id="7683">
          <w:tblGrid>
            <w:gridCol w:w="360"/>
            <w:gridCol w:w="360"/>
            <w:gridCol w:w="360"/>
            <w:gridCol w:w="360"/>
            <w:gridCol w:w="360"/>
            <w:gridCol w:w="360"/>
            <w:gridCol w:w="360"/>
          </w:tblGrid>
        </w:tblGridChange>
      </w:tblGrid>
      <w:tr w:rsidR="003D5677" w:rsidDel="009A0C32" w14:paraId="655A73B3" w14:textId="54BC96F8" w:rsidTr="3E89A3C7">
        <w:trPr>
          <w:cantSplit/>
          <w:trHeight w:val="128"/>
          <w:del w:id="7684" w:author="Salah Soliman" w:date="2020-01-31T16:28:00Z"/>
        </w:trPr>
        <w:tc>
          <w:tcPr>
            <w:tcW w:w="3480" w:type="dxa"/>
            <w:gridSpan w:val="2"/>
            <w:vMerge w:val="restart"/>
            <w:tcBorders>
              <w:top w:val="single" w:sz="4" w:space="0" w:color="5B9BD5" w:themeColor="accent5"/>
              <w:left w:val="single" w:sz="4" w:space="0" w:color="5B9BD5" w:themeColor="accent5"/>
              <w:bottom w:val="nil"/>
              <w:right w:val="single" w:sz="4" w:space="0" w:color="385623" w:themeColor="accent6" w:themeShade="80"/>
            </w:tcBorders>
            <w:shd w:val="clear" w:color="auto" w:fill="70AD47" w:themeFill="accent6"/>
            <w:hideMark/>
            <w:tcPrChange w:id="7685" w:author="Alexis Handford" w:date="2020-01-27T11:06:00Z">
              <w:tcPr>
                <w:tcW w:w="3480" w:type="dxa"/>
                <w:gridSpan w:val="2"/>
                <w:vMerge w:val="restart"/>
                <w:tcBorders>
                  <w:top w:val="single" w:sz="4" w:space="0" w:color="5B9BD5" w:themeColor="accent5"/>
                  <w:left w:val="single" w:sz="4" w:space="0" w:color="5B9BD5" w:themeColor="accent5"/>
                  <w:bottom w:val="nil"/>
                  <w:right w:val="single" w:sz="4" w:space="0" w:color="385623" w:themeColor="accent6" w:themeShade="80"/>
                </w:tcBorders>
                <w:shd w:val="clear" w:color="auto" w:fill="70AD47" w:themeFill="accent6"/>
                <w:hideMark/>
              </w:tcPr>
            </w:tcPrChange>
          </w:tcPr>
          <w:p w14:paraId="18761202" w14:textId="0E06C00C" w:rsidR="003D5677" w:rsidDel="009A0C32" w:rsidRDefault="003D5677" w:rsidP="003D5677">
            <w:pPr>
              <w:pStyle w:val="Heading3"/>
              <w:keepNext w:val="0"/>
              <w:keepLines w:val="0"/>
              <w:numPr>
                <w:ilvl w:val="0"/>
                <w:numId w:val="43"/>
              </w:numPr>
              <w:spacing w:before="120" w:after="120" w:line="256" w:lineRule="auto"/>
              <w:ind w:firstLine="0"/>
              <w:outlineLvl w:val="2"/>
              <w:rPr>
                <w:del w:id="7686" w:author="Salah Soliman" w:date="2020-01-31T16:28:00Z"/>
                <w:rFonts w:asciiTheme="minorHAnsi" w:hAnsiTheme="minorHAnsi" w:cstheme="minorBidi"/>
                <w:color w:val="404040" w:themeColor="text1" w:themeTint="BF"/>
              </w:rPr>
            </w:pPr>
            <w:del w:id="7687" w:author="Salah Soliman" w:date="2020-01-31T16:28:00Z">
              <w:r w:rsidDel="009A0C32">
                <w:rPr>
                  <w:rFonts w:asciiTheme="minorHAnsi" w:hAnsiTheme="minorHAnsi" w:cstheme="minorBidi"/>
                  <w:color w:val="404040" w:themeColor="text1" w:themeTint="BF"/>
                </w:rPr>
                <w:delText xml:space="preserve">The median of the dataset is </w:delText>
              </w:r>
            </w:del>
          </w:p>
        </w:tc>
        <w:tc>
          <w:tcPr>
            <w:tcW w:w="3480" w:type="dxa"/>
            <w:gridSpan w:val="3"/>
            <w:tcBorders>
              <w:top w:val="single" w:sz="4" w:space="0" w:color="385623" w:themeColor="accent6" w:themeShade="80"/>
              <w:left w:val="single" w:sz="4" w:space="0" w:color="385623" w:themeColor="accent6" w:themeShade="80"/>
              <w:bottom w:val="single" w:sz="4" w:space="0" w:color="385623" w:themeColor="accent6" w:themeShade="80"/>
              <w:right w:val="single" w:sz="4" w:space="0" w:color="385623" w:themeColor="accent6" w:themeShade="80"/>
            </w:tcBorders>
            <w:shd w:val="clear" w:color="auto" w:fill="538135" w:themeFill="accent6" w:themeFillShade="BF"/>
            <w:hideMark/>
            <w:tcPrChange w:id="7688" w:author="Alexis Handford" w:date="2020-01-27T11:06:00Z">
              <w:tcPr>
                <w:tcW w:w="3480" w:type="dxa"/>
                <w:gridSpan w:val="3"/>
                <w:tcBorders>
                  <w:top w:val="single" w:sz="4" w:space="0" w:color="385623" w:themeColor="accent6" w:themeShade="80"/>
                  <w:left w:val="single" w:sz="4" w:space="0" w:color="385623" w:themeColor="accent6" w:themeShade="80"/>
                  <w:bottom w:val="single" w:sz="4" w:space="0" w:color="385623" w:themeColor="accent6" w:themeShade="80"/>
                  <w:right w:val="single" w:sz="4" w:space="0" w:color="385623" w:themeColor="accent6" w:themeShade="80"/>
                </w:tcBorders>
                <w:shd w:val="clear" w:color="auto" w:fill="538135" w:themeFill="accent6" w:themeFillShade="BF"/>
                <w:hideMark/>
              </w:tcPr>
            </w:tcPrChange>
          </w:tcPr>
          <w:p w14:paraId="049D8A35" w14:textId="30F4280D" w:rsidR="003D5677" w:rsidDel="009A0C32" w:rsidRDefault="003D5677" w:rsidP="003D5677">
            <w:pPr>
              <w:pStyle w:val="Heading3"/>
              <w:jc w:val="center"/>
              <w:outlineLvl w:val="2"/>
              <w:rPr>
                <w:del w:id="7689" w:author="Salah Soliman" w:date="2020-01-31T16:28:00Z"/>
                <w:color w:val="404040" w:themeColor="text1" w:themeTint="BF"/>
              </w:rPr>
            </w:pPr>
            <w:del w:id="7690" w:author="Salah Soliman" w:date="2020-01-31T16:28:00Z">
              <w:r w:rsidDel="009A0C32">
                <w:rPr>
                  <w:color w:val="FFFFFF" w:themeColor="background1"/>
                </w:rPr>
                <w:delText xml:space="preserve">……… </w:delText>
              </w:r>
              <w:r w:rsidDel="009A0C32">
                <w:rPr>
                  <w:rFonts w:ascii="FontAwesome" w:hAnsi="FontAwesome"/>
                  <w:color w:val="FFFFFF" w:themeColor="background1"/>
                </w:rPr>
                <w:sym w:font="FontAwesome" w:char="F0D7"/>
              </w:r>
            </w:del>
          </w:p>
        </w:tc>
        <w:tc>
          <w:tcPr>
            <w:tcW w:w="3480" w:type="dxa"/>
            <w:gridSpan w:val="2"/>
            <w:vMerge w:val="restart"/>
            <w:tcBorders>
              <w:top w:val="single" w:sz="4" w:space="0" w:color="5B9BD5" w:themeColor="accent5"/>
              <w:left w:val="single" w:sz="4" w:space="0" w:color="385623" w:themeColor="accent6" w:themeShade="80"/>
              <w:bottom w:val="nil"/>
              <w:right w:val="single" w:sz="4" w:space="0" w:color="5B9BD5" w:themeColor="accent5"/>
            </w:tcBorders>
            <w:shd w:val="clear" w:color="auto" w:fill="70AD47" w:themeFill="accent6"/>
            <w:hideMark/>
            <w:tcPrChange w:id="7691" w:author="Alexis Handford" w:date="2020-01-27T11:06:00Z">
              <w:tcPr>
                <w:tcW w:w="3480" w:type="dxa"/>
                <w:gridSpan w:val="2"/>
                <w:vMerge w:val="restart"/>
                <w:tcBorders>
                  <w:top w:val="single" w:sz="4" w:space="0" w:color="5B9BD5" w:themeColor="accent5"/>
                  <w:left w:val="single" w:sz="4" w:space="0" w:color="385623" w:themeColor="accent6" w:themeShade="80"/>
                  <w:bottom w:val="nil"/>
                  <w:right w:val="single" w:sz="4" w:space="0" w:color="5B9BD5" w:themeColor="accent5"/>
                </w:tcBorders>
                <w:shd w:val="clear" w:color="auto" w:fill="70AD47" w:themeFill="accent6"/>
                <w:hideMark/>
              </w:tcPr>
            </w:tcPrChange>
          </w:tcPr>
          <w:p w14:paraId="2ACBBE90" w14:textId="2703B828" w:rsidR="003D5677" w:rsidDel="009A0C32" w:rsidRDefault="003D5677" w:rsidP="003D5677">
            <w:pPr>
              <w:pStyle w:val="Heading3"/>
              <w:outlineLvl w:val="2"/>
              <w:rPr>
                <w:del w:id="7692" w:author="Salah Soliman" w:date="2020-01-31T16:28:00Z"/>
                <w:rFonts w:asciiTheme="minorHAnsi" w:hAnsiTheme="minorHAnsi" w:cstheme="minorBidi"/>
                <w:color w:val="404040" w:themeColor="text1" w:themeTint="BF"/>
              </w:rPr>
            </w:pPr>
            <w:del w:id="7693" w:author="Salah Soliman" w:date="2020-01-31T16:28:00Z">
              <w:r w:rsidDel="009A0C32">
                <w:rPr>
                  <w:rFonts w:asciiTheme="minorHAnsi" w:hAnsiTheme="minorHAnsi" w:cstheme="minorBidi"/>
                  <w:color w:val="404040" w:themeColor="text1" w:themeTint="BF"/>
                </w:rPr>
                <w:delText>.</w:delText>
              </w:r>
            </w:del>
          </w:p>
        </w:tc>
      </w:tr>
      <w:tr w:rsidR="003D5677" w:rsidDel="009A0C32" w14:paraId="5C83C753" w14:textId="01B867AD" w:rsidTr="009A0C32">
        <w:trPr>
          <w:cantSplit/>
          <w:trHeight w:val="127"/>
          <w:del w:id="7694" w:author="Salah Soliman" w:date="2020-01-31T16:28:00Z"/>
        </w:trPr>
        <w:tc>
          <w:tcPr>
            <w:tcW w:w="3480" w:type="dxa"/>
            <w:gridSpan w:val="2"/>
            <w:vMerge/>
            <w:vAlign w:val="center"/>
            <w:hideMark/>
            <w:tcPrChange w:id="7695" w:author="Salah Soliman" w:date="2020-01-31T16:28:00Z">
              <w:tcPr>
                <w:tcW w:w="7440" w:type="dxa"/>
                <w:gridSpan w:val="2"/>
                <w:vMerge/>
                <w:tcBorders>
                  <w:top w:val="single" w:sz="4" w:space="0" w:color="5B9BD5" w:themeColor="accent5"/>
                  <w:left w:val="single" w:sz="4" w:space="0" w:color="5B9BD5" w:themeColor="accent5"/>
                  <w:bottom w:val="nil"/>
                  <w:right w:val="single" w:sz="4" w:space="0" w:color="385623" w:themeColor="accent6" w:themeShade="80"/>
                </w:tcBorders>
                <w:hideMark/>
              </w:tcPr>
            </w:tcPrChange>
          </w:tcPr>
          <w:p w14:paraId="5A158E9D" w14:textId="61F88A06" w:rsidR="003D5677" w:rsidDel="009A0C32" w:rsidRDefault="003D5677" w:rsidP="003D5677">
            <w:pPr>
              <w:rPr>
                <w:del w:id="7696" w:author="Salah Soliman" w:date="2020-01-31T16:28:00Z"/>
                <w:color w:val="404040" w:themeColor="text1" w:themeTint="BF"/>
              </w:rPr>
            </w:pPr>
          </w:p>
        </w:tc>
        <w:tc>
          <w:tcPr>
            <w:tcW w:w="3480" w:type="dxa"/>
            <w:gridSpan w:val="3"/>
            <w:tcBorders>
              <w:top w:val="single" w:sz="4" w:space="0" w:color="385623" w:themeColor="accent6" w:themeShade="80"/>
              <w:left w:val="single" w:sz="4" w:space="0" w:color="649B40"/>
              <w:bottom w:val="single" w:sz="4" w:space="0" w:color="649B40"/>
              <w:right w:val="single" w:sz="4" w:space="0" w:color="649B40"/>
            </w:tcBorders>
            <w:shd w:val="clear" w:color="auto" w:fill="FFFFFF" w:themeFill="background1"/>
            <w:hideMark/>
            <w:tcPrChange w:id="7697" w:author="Salah Soliman" w:date="2020-01-31T16:28:00Z">
              <w:tcPr>
                <w:tcW w:w="3480" w:type="dxa"/>
                <w:gridSpan w:val="3"/>
                <w:tcBorders>
                  <w:top w:val="single" w:sz="4" w:space="0" w:color="385623" w:themeColor="accent6" w:themeShade="80"/>
                  <w:left w:val="single" w:sz="4" w:space="0" w:color="649B40" w:themeColor="accent6" w:themeShade="E6"/>
                  <w:bottom w:val="single" w:sz="4" w:space="0" w:color="649B40" w:themeColor="accent6" w:themeShade="E6"/>
                  <w:right w:val="single" w:sz="4" w:space="0" w:color="649B40" w:themeColor="accent6" w:themeShade="E6"/>
                </w:tcBorders>
                <w:shd w:val="clear" w:color="auto" w:fill="FFFFFF" w:themeFill="background1"/>
                <w:hideMark/>
              </w:tcPr>
            </w:tcPrChange>
          </w:tcPr>
          <w:p w14:paraId="080D0F28" w14:textId="5BE5B0B7" w:rsidR="003D5677" w:rsidDel="009A0C32" w:rsidRDefault="003D5677" w:rsidP="003D5677">
            <w:pPr>
              <w:pStyle w:val="Heading3"/>
              <w:jc w:val="center"/>
              <w:outlineLvl w:val="2"/>
              <w:rPr>
                <w:del w:id="7698" w:author="Salah Soliman" w:date="2020-01-31T16:28:00Z"/>
                <w:rFonts w:asciiTheme="minorHAnsi" w:hAnsiTheme="minorHAnsi" w:cstheme="minorBidi"/>
                <w:color w:val="404040" w:themeColor="text1" w:themeTint="BF"/>
              </w:rPr>
            </w:pPr>
            <w:del w:id="7699" w:author="Salah Soliman" w:date="2020-01-31T16:28:00Z">
              <w:r w:rsidDel="009A0C32">
                <w:rPr>
                  <w:rFonts w:asciiTheme="minorHAnsi" w:hAnsiTheme="minorHAnsi" w:cstheme="minorBidi"/>
                  <w:color w:val="404040" w:themeColor="text1" w:themeTint="BF"/>
                </w:rPr>
                <w:delText>2</w:delText>
              </w:r>
            </w:del>
          </w:p>
        </w:tc>
        <w:tc>
          <w:tcPr>
            <w:tcW w:w="3480" w:type="dxa"/>
            <w:gridSpan w:val="2"/>
            <w:vMerge/>
            <w:vAlign w:val="center"/>
            <w:hideMark/>
            <w:tcPrChange w:id="7700" w:author="Salah Soliman" w:date="2020-01-31T16:28:00Z">
              <w:tcPr>
                <w:tcW w:w="3750" w:type="dxa"/>
                <w:gridSpan w:val="2"/>
                <w:vMerge/>
                <w:tcBorders>
                  <w:top w:val="single" w:sz="4" w:space="0" w:color="5B9BD5" w:themeColor="accent5"/>
                  <w:left w:val="single" w:sz="4" w:space="0" w:color="385623" w:themeColor="accent6" w:themeShade="80"/>
                  <w:bottom w:val="nil"/>
                  <w:right w:val="single" w:sz="4" w:space="0" w:color="5B9BD5" w:themeColor="accent5"/>
                </w:tcBorders>
                <w:hideMark/>
              </w:tcPr>
            </w:tcPrChange>
          </w:tcPr>
          <w:p w14:paraId="780B1724" w14:textId="15B9532B" w:rsidR="003D5677" w:rsidDel="009A0C32" w:rsidRDefault="003D5677" w:rsidP="003D5677">
            <w:pPr>
              <w:rPr>
                <w:del w:id="7701" w:author="Salah Soliman" w:date="2020-01-31T16:28:00Z"/>
                <w:color w:val="404040" w:themeColor="text1" w:themeTint="BF"/>
              </w:rPr>
            </w:pPr>
          </w:p>
        </w:tc>
      </w:tr>
      <w:tr w:rsidR="003D5677" w:rsidDel="009A0C32" w14:paraId="099CA65F" w14:textId="304BEE4E" w:rsidTr="009A0C32">
        <w:trPr>
          <w:cantSplit/>
          <w:trHeight w:val="127"/>
          <w:del w:id="7702" w:author="Salah Soliman" w:date="2020-01-31T16:28:00Z"/>
        </w:trPr>
        <w:tc>
          <w:tcPr>
            <w:tcW w:w="3480" w:type="dxa"/>
            <w:gridSpan w:val="2"/>
            <w:vMerge/>
            <w:vAlign w:val="center"/>
            <w:hideMark/>
            <w:tcPrChange w:id="7703" w:author="Salah Soliman" w:date="2020-01-31T16:28:00Z">
              <w:tcPr>
                <w:tcW w:w="7440" w:type="dxa"/>
                <w:gridSpan w:val="2"/>
                <w:vMerge/>
                <w:tcBorders>
                  <w:top w:val="single" w:sz="4" w:space="0" w:color="5B9BD5" w:themeColor="accent5"/>
                  <w:left w:val="single" w:sz="4" w:space="0" w:color="5B9BD5" w:themeColor="accent5"/>
                  <w:bottom w:val="nil"/>
                  <w:right w:val="single" w:sz="4" w:space="0" w:color="385623" w:themeColor="accent6" w:themeShade="80"/>
                </w:tcBorders>
                <w:hideMark/>
              </w:tcPr>
            </w:tcPrChange>
          </w:tcPr>
          <w:p w14:paraId="46828FBF" w14:textId="1A6DFD2A" w:rsidR="003D5677" w:rsidDel="009A0C32" w:rsidRDefault="003D5677" w:rsidP="003D5677">
            <w:pPr>
              <w:rPr>
                <w:del w:id="7704" w:author="Salah Soliman" w:date="2020-01-31T16:28:00Z"/>
                <w:color w:val="404040" w:themeColor="text1" w:themeTint="BF"/>
              </w:rPr>
            </w:pPr>
          </w:p>
        </w:tc>
        <w:tc>
          <w:tcPr>
            <w:tcW w:w="3480" w:type="dxa"/>
            <w:gridSpan w:val="3"/>
            <w:tcBorders>
              <w:top w:val="single" w:sz="4" w:space="0" w:color="649B40"/>
              <w:left w:val="single" w:sz="4" w:space="0" w:color="649B40"/>
              <w:bottom w:val="single" w:sz="4" w:space="0" w:color="649B40"/>
              <w:right w:val="single" w:sz="4" w:space="0" w:color="649B40"/>
            </w:tcBorders>
            <w:shd w:val="clear" w:color="auto" w:fill="FFFFFF" w:themeFill="background1"/>
            <w:hideMark/>
            <w:tcPrChange w:id="7705" w:author="Salah Soliman" w:date="2020-01-31T16:28:00Z">
              <w:tcPr>
                <w:tcW w:w="3480" w:type="dxa"/>
                <w:gridSpan w:val="3"/>
                <w:tcBorders>
                  <w:top w:val="single" w:sz="4" w:space="0" w:color="649B40" w:themeColor="accent6" w:themeShade="E6"/>
                  <w:left w:val="single" w:sz="4" w:space="0" w:color="649B40" w:themeColor="accent6" w:themeShade="E6"/>
                  <w:bottom w:val="single" w:sz="4" w:space="0" w:color="649B40" w:themeColor="accent6" w:themeShade="E6"/>
                  <w:right w:val="single" w:sz="4" w:space="0" w:color="649B40" w:themeColor="accent6" w:themeShade="E6"/>
                </w:tcBorders>
                <w:shd w:val="clear" w:color="auto" w:fill="FFFFFF" w:themeFill="background1"/>
                <w:hideMark/>
              </w:tcPr>
            </w:tcPrChange>
          </w:tcPr>
          <w:p w14:paraId="19D16F00" w14:textId="7C88A1B5" w:rsidR="003D5677" w:rsidDel="009A0C32" w:rsidRDefault="003D5677" w:rsidP="003D5677">
            <w:pPr>
              <w:pStyle w:val="Heading3"/>
              <w:jc w:val="center"/>
              <w:outlineLvl w:val="2"/>
              <w:rPr>
                <w:del w:id="7706" w:author="Salah Soliman" w:date="2020-01-31T16:28:00Z"/>
                <w:rFonts w:asciiTheme="minorHAnsi" w:hAnsiTheme="minorHAnsi" w:cstheme="minorBidi"/>
                <w:color w:val="404040" w:themeColor="text1" w:themeTint="BF"/>
              </w:rPr>
            </w:pPr>
            <w:del w:id="7707" w:author="Salah Soliman" w:date="2020-01-31T16:28:00Z">
              <w:r w:rsidDel="009A0C32">
                <w:rPr>
                  <w:rFonts w:asciiTheme="minorHAnsi" w:hAnsiTheme="minorHAnsi" w:cstheme="minorBidi"/>
                  <w:color w:val="404040" w:themeColor="text1" w:themeTint="BF"/>
                </w:rPr>
                <w:delText>4.5</w:delText>
              </w:r>
            </w:del>
          </w:p>
        </w:tc>
        <w:tc>
          <w:tcPr>
            <w:tcW w:w="3480" w:type="dxa"/>
            <w:gridSpan w:val="2"/>
            <w:vMerge/>
            <w:vAlign w:val="center"/>
            <w:hideMark/>
            <w:tcPrChange w:id="7708" w:author="Salah Soliman" w:date="2020-01-31T16:28:00Z">
              <w:tcPr>
                <w:tcW w:w="3750" w:type="dxa"/>
                <w:gridSpan w:val="2"/>
                <w:vMerge/>
                <w:tcBorders>
                  <w:top w:val="single" w:sz="4" w:space="0" w:color="5B9BD5" w:themeColor="accent5"/>
                  <w:left w:val="single" w:sz="4" w:space="0" w:color="385623" w:themeColor="accent6" w:themeShade="80"/>
                  <w:bottom w:val="nil"/>
                  <w:right w:val="single" w:sz="4" w:space="0" w:color="5B9BD5" w:themeColor="accent5"/>
                </w:tcBorders>
                <w:hideMark/>
              </w:tcPr>
            </w:tcPrChange>
          </w:tcPr>
          <w:p w14:paraId="129C19F6" w14:textId="20B08E33" w:rsidR="003D5677" w:rsidDel="009A0C32" w:rsidRDefault="003D5677" w:rsidP="003D5677">
            <w:pPr>
              <w:rPr>
                <w:del w:id="7709" w:author="Salah Soliman" w:date="2020-01-31T16:28:00Z"/>
                <w:color w:val="404040" w:themeColor="text1" w:themeTint="BF"/>
              </w:rPr>
            </w:pPr>
          </w:p>
        </w:tc>
      </w:tr>
      <w:tr w:rsidR="003D5677" w:rsidDel="009A0C32" w14:paraId="15577FA1" w14:textId="6BFD7D72" w:rsidTr="009A0C32">
        <w:trPr>
          <w:cantSplit/>
          <w:trHeight w:val="127"/>
          <w:del w:id="7710" w:author="Salah Soliman" w:date="2020-01-31T16:28:00Z"/>
        </w:trPr>
        <w:tc>
          <w:tcPr>
            <w:tcW w:w="3480" w:type="dxa"/>
            <w:gridSpan w:val="2"/>
            <w:vMerge/>
            <w:vAlign w:val="center"/>
            <w:hideMark/>
            <w:tcPrChange w:id="7711" w:author="Salah Soliman" w:date="2020-01-31T16:28:00Z">
              <w:tcPr>
                <w:tcW w:w="7440" w:type="dxa"/>
                <w:gridSpan w:val="2"/>
                <w:vMerge/>
                <w:tcBorders>
                  <w:top w:val="single" w:sz="4" w:space="0" w:color="5B9BD5" w:themeColor="accent5"/>
                  <w:left w:val="single" w:sz="4" w:space="0" w:color="5B9BD5" w:themeColor="accent5"/>
                  <w:bottom w:val="nil"/>
                  <w:right w:val="single" w:sz="4" w:space="0" w:color="385623" w:themeColor="accent6" w:themeShade="80"/>
                </w:tcBorders>
                <w:hideMark/>
              </w:tcPr>
            </w:tcPrChange>
          </w:tcPr>
          <w:p w14:paraId="59A7403C" w14:textId="6C01ED84" w:rsidR="003D5677" w:rsidDel="009A0C32" w:rsidRDefault="003D5677" w:rsidP="003D5677">
            <w:pPr>
              <w:rPr>
                <w:del w:id="7712" w:author="Salah Soliman" w:date="2020-01-31T16:28:00Z"/>
                <w:color w:val="404040" w:themeColor="text1" w:themeTint="BF"/>
              </w:rPr>
            </w:pPr>
          </w:p>
        </w:tc>
        <w:tc>
          <w:tcPr>
            <w:tcW w:w="3480" w:type="dxa"/>
            <w:gridSpan w:val="3"/>
            <w:tcBorders>
              <w:top w:val="single" w:sz="4" w:space="0" w:color="649B40"/>
              <w:left w:val="single" w:sz="4" w:space="0" w:color="649B40"/>
              <w:bottom w:val="single" w:sz="4" w:space="0" w:color="649B40"/>
              <w:right w:val="single" w:sz="4" w:space="0" w:color="649B40"/>
            </w:tcBorders>
            <w:shd w:val="clear" w:color="auto" w:fill="FFFFFF" w:themeFill="background1"/>
            <w:hideMark/>
            <w:tcPrChange w:id="7713" w:author="Salah Soliman" w:date="2020-01-31T16:28:00Z">
              <w:tcPr>
                <w:tcW w:w="3480" w:type="dxa"/>
                <w:gridSpan w:val="3"/>
                <w:tcBorders>
                  <w:top w:val="single" w:sz="4" w:space="0" w:color="649B40" w:themeColor="accent6" w:themeShade="E6"/>
                  <w:left w:val="single" w:sz="4" w:space="0" w:color="649B40" w:themeColor="accent6" w:themeShade="E6"/>
                  <w:bottom w:val="single" w:sz="4" w:space="0" w:color="649B40" w:themeColor="accent6" w:themeShade="E6"/>
                  <w:right w:val="single" w:sz="4" w:space="0" w:color="649B40" w:themeColor="accent6" w:themeShade="E6"/>
                </w:tcBorders>
                <w:shd w:val="clear" w:color="auto" w:fill="FFFFFF" w:themeFill="background1"/>
                <w:hideMark/>
              </w:tcPr>
            </w:tcPrChange>
          </w:tcPr>
          <w:p w14:paraId="005820B5" w14:textId="5D9DEA81" w:rsidR="003D5677" w:rsidDel="009A0C32" w:rsidRDefault="003D5677" w:rsidP="003D5677">
            <w:pPr>
              <w:pStyle w:val="Heading3"/>
              <w:jc w:val="center"/>
              <w:outlineLvl w:val="2"/>
              <w:rPr>
                <w:del w:id="7714" w:author="Salah Soliman" w:date="2020-01-31T16:28:00Z"/>
                <w:rFonts w:asciiTheme="minorHAnsi" w:hAnsiTheme="minorHAnsi" w:cstheme="minorBidi"/>
                <w:color w:val="404040" w:themeColor="text1" w:themeTint="BF"/>
              </w:rPr>
            </w:pPr>
            <w:del w:id="7715" w:author="Salah Soliman" w:date="2020-01-31T16:28:00Z">
              <w:r w:rsidDel="009A0C32">
                <w:rPr>
                  <w:rFonts w:asciiTheme="minorHAnsi" w:hAnsiTheme="minorHAnsi" w:cstheme="minorBidi"/>
                  <w:color w:val="404040" w:themeColor="text1" w:themeTint="BF"/>
                  <w:highlight w:val="green"/>
                </w:rPr>
                <w:delText>3</w:delText>
              </w:r>
            </w:del>
          </w:p>
        </w:tc>
        <w:tc>
          <w:tcPr>
            <w:tcW w:w="3480" w:type="dxa"/>
            <w:gridSpan w:val="2"/>
            <w:vMerge/>
            <w:vAlign w:val="center"/>
            <w:hideMark/>
            <w:tcPrChange w:id="7716" w:author="Salah Soliman" w:date="2020-01-31T16:28:00Z">
              <w:tcPr>
                <w:tcW w:w="3750" w:type="dxa"/>
                <w:gridSpan w:val="2"/>
                <w:vMerge/>
                <w:tcBorders>
                  <w:top w:val="single" w:sz="4" w:space="0" w:color="5B9BD5" w:themeColor="accent5"/>
                  <w:left w:val="single" w:sz="4" w:space="0" w:color="385623" w:themeColor="accent6" w:themeShade="80"/>
                  <w:bottom w:val="nil"/>
                  <w:right w:val="single" w:sz="4" w:space="0" w:color="5B9BD5" w:themeColor="accent5"/>
                </w:tcBorders>
                <w:hideMark/>
              </w:tcPr>
            </w:tcPrChange>
          </w:tcPr>
          <w:p w14:paraId="4FEB6A3D" w14:textId="0E3A41DD" w:rsidR="003D5677" w:rsidDel="009A0C32" w:rsidRDefault="003D5677" w:rsidP="003D5677">
            <w:pPr>
              <w:rPr>
                <w:del w:id="7717" w:author="Salah Soliman" w:date="2020-01-31T16:28:00Z"/>
                <w:color w:val="404040" w:themeColor="text1" w:themeTint="BF"/>
              </w:rPr>
            </w:pPr>
          </w:p>
        </w:tc>
      </w:tr>
      <w:tr w:rsidR="003D5677" w:rsidDel="009A0C32" w14:paraId="195BC0C9" w14:textId="2306F77E" w:rsidTr="009A0C32">
        <w:trPr>
          <w:cantSplit/>
          <w:trHeight w:val="127"/>
          <w:del w:id="7718" w:author="Salah Soliman" w:date="2020-01-31T16:28:00Z"/>
        </w:trPr>
        <w:tc>
          <w:tcPr>
            <w:tcW w:w="3480" w:type="dxa"/>
            <w:gridSpan w:val="2"/>
            <w:vMerge/>
            <w:vAlign w:val="center"/>
            <w:hideMark/>
            <w:tcPrChange w:id="7719" w:author="Salah Soliman" w:date="2020-01-31T16:28:00Z">
              <w:tcPr>
                <w:tcW w:w="7440" w:type="dxa"/>
                <w:gridSpan w:val="2"/>
                <w:vMerge/>
                <w:tcBorders>
                  <w:top w:val="single" w:sz="4" w:space="0" w:color="5B9BD5" w:themeColor="accent5"/>
                  <w:left w:val="single" w:sz="4" w:space="0" w:color="5B9BD5" w:themeColor="accent5"/>
                  <w:bottom w:val="nil"/>
                  <w:right w:val="single" w:sz="4" w:space="0" w:color="385623" w:themeColor="accent6" w:themeShade="80"/>
                </w:tcBorders>
                <w:hideMark/>
              </w:tcPr>
            </w:tcPrChange>
          </w:tcPr>
          <w:p w14:paraId="58C800B4" w14:textId="76C26729" w:rsidR="003D5677" w:rsidDel="009A0C32" w:rsidRDefault="003D5677" w:rsidP="003D5677">
            <w:pPr>
              <w:rPr>
                <w:del w:id="7720" w:author="Salah Soliman" w:date="2020-01-31T16:28:00Z"/>
                <w:color w:val="404040" w:themeColor="text1" w:themeTint="BF"/>
              </w:rPr>
            </w:pPr>
          </w:p>
        </w:tc>
        <w:tc>
          <w:tcPr>
            <w:tcW w:w="3480" w:type="dxa"/>
            <w:gridSpan w:val="3"/>
            <w:tcBorders>
              <w:top w:val="single" w:sz="4" w:space="0" w:color="649B40"/>
              <w:left w:val="single" w:sz="4" w:space="0" w:color="649B40"/>
              <w:bottom w:val="single" w:sz="4" w:space="0" w:color="649B40"/>
              <w:right w:val="single" w:sz="4" w:space="0" w:color="649B40"/>
            </w:tcBorders>
            <w:shd w:val="clear" w:color="auto" w:fill="FFFFFF" w:themeFill="background1"/>
            <w:hideMark/>
            <w:tcPrChange w:id="7721" w:author="Salah Soliman" w:date="2020-01-31T16:28:00Z">
              <w:tcPr>
                <w:tcW w:w="3480" w:type="dxa"/>
                <w:gridSpan w:val="3"/>
                <w:tcBorders>
                  <w:top w:val="single" w:sz="4" w:space="0" w:color="649B40" w:themeColor="accent6" w:themeShade="E6"/>
                  <w:left w:val="single" w:sz="4" w:space="0" w:color="649B40" w:themeColor="accent6" w:themeShade="E6"/>
                  <w:bottom w:val="single" w:sz="4" w:space="0" w:color="649B40" w:themeColor="accent6" w:themeShade="E6"/>
                  <w:right w:val="single" w:sz="4" w:space="0" w:color="649B40" w:themeColor="accent6" w:themeShade="E6"/>
                </w:tcBorders>
                <w:shd w:val="clear" w:color="auto" w:fill="FFFFFF" w:themeFill="background1"/>
                <w:hideMark/>
              </w:tcPr>
            </w:tcPrChange>
          </w:tcPr>
          <w:p w14:paraId="0BCFE298" w14:textId="65D4E4F7" w:rsidR="003D5677" w:rsidDel="009A0C32" w:rsidRDefault="003D5677" w:rsidP="003D5677">
            <w:pPr>
              <w:pStyle w:val="Heading3"/>
              <w:jc w:val="center"/>
              <w:outlineLvl w:val="2"/>
              <w:rPr>
                <w:del w:id="7722" w:author="Salah Soliman" w:date="2020-01-31T16:28:00Z"/>
                <w:rFonts w:asciiTheme="minorHAnsi" w:hAnsiTheme="minorHAnsi" w:cstheme="minorBidi"/>
                <w:color w:val="404040" w:themeColor="text1" w:themeTint="BF"/>
              </w:rPr>
            </w:pPr>
            <w:del w:id="7723" w:author="Salah Soliman" w:date="2020-01-31T16:28:00Z">
              <w:r w:rsidDel="009A0C32">
                <w:rPr>
                  <w:rFonts w:asciiTheme="minorHAnsi" w:hAnsiTheme="minorHAnsi" w:cstheme="minorBidi"/>
                  <w:color w:val="404040" w:themeColor="text1" w:themeTint="BF"/>
                </w:rPr>
                <w:delText>9</w:delText>
              </w:r>
            </w:del>
          </w:p>
        </w:tc>
        <w:tc>
          <w:tcPr>
            <w:tcW w:w="3480" w:type="dxa"/>
            <w:gridSpan w:val="2"/>
            <w:vMerge/>
            <w:vAlign w:val="center"/>
            <w:hideMark/>
            <w:tcPrChange w:id="7724" w:author="Salah Soliman" w:date="2020-01-31T16:28:00Z">
              <w:tcPr>
                <w:tcW w:w="3750" w:type="dxa"/>
                <w:gridSpan w:val="2"/>
                <w:vMerge/>
                <w:tcBorders>
                  <w:top w:val="single" w:sz="4" w:space="0" w:color="5B9BD5" w:themeColor="accent5"/>
                  <w:left w:val="single" w:sz="4" w:space="0" w:color="385623" w:themeColor="accent6" w:themeShade="80"/>
                  <w:bottom w:val="nil"/>
                  <w:right w:val="single" w:sz="4" w:space="0" w:color="5B9BD5" w:themeColor="accent5"/>
                </w:tcBorders>
                <w:hideMark/>
              </w:tcPr>
            </w:tcPrChange>
          </w:tcPr>
          <w:p w14:paraId="41349598" w14:textId="3360C8E0" w:rsidR="003D5677" w:rsidDel="009A0C32" w:rsidRDefault="003D5677" w:rsidP="003D5677">
            <w:pPr>
              <w:rPr>
                <w:del w:id="7725" w:author="Salah Soliman" w:date="2020-01-31T16:28:00Z"/>
                <w:color w:val="404040" w:themeColor="text1" w:themeTint="BF"/>
              </w:rPr>
            </w:pPr>
          </w:p>
        </w:tc>
      </w:tr>
      <w:tr w:rsidR="003D5677" w:rsidDel="009A0C32" w14:paraId="4CE528D4" w14:textId="42B5DF78" w:rsidTr="3E89A3C7">
        <w:trPr>
          <w:cantSplit/>
          <w:del w:id="7726" w:author="Salah Soliman" w:date="2020-01-31T16:28:00Z"/>
        </w:trPr>
        <w:tc>
          <w:tcPr>
            <w:tcW w:w="265" w:type="dxa"/>
            <w:tcBorders>
              <w:top w:val="nil"/>
              <w:left w:val="single" w:sz="4" w:space="0" w:color="5B9BD5" w:themeColor="accent5"/>
              <w:bottom w:val="nil"/>
              <w:right w:val="nil"/>
            </w:tcBorders>
            <w:shd w:val="clear" w:color="auto" w:fill="70AD47" w:themeFill="accent6"/>
            <w:tcPrChange w:id="7727" w:author="Alexis Handford" w:date="2020-01-27T11:06:00Z">
              <w:tcPr>
                <w:tcW w:w="265" w:type="dxa"/>
                <w:tcBorders>
                  <w:top w:val="nil"/>
                  <w:left w:val="single" w:sz="4" w:space="0" w:color="5B9BD5" w:themeColor="accent5"/>
                  <w:bottom w:val="nil"/>
                  <w:right w:val="nil"/>
                </w:tcBorders>
                <w:shd w:val="clear" w:color="auto" w:fill="70AD47" w:themeFill="accent6"/>
              </w:tcPr>
            </w:tcPrChange>
          </w:tcPr>
          <w:p w14:paraId="6FFFAD51" w14:textId="5D516680" w:rsidR="003D5677" w:rsidDel="009A0C32" w:rsidRDefault="003D5677" w:rsidP="003D5677">
            <w:pPr>
              <w:pStyle w:val="NoSpacing"/>
              <w:rPr>
                <w:del w:id="7728" w:author="Salah Soliman" w:date="2020-01-31T16:28:00Z"/>
                <w:sz w:val="16"/>
                <w:szCs w:val="16"/>
              </w:rPr>
            </w:pPr>
          </w:p>
        </w:tc>
        <w:tc>
          <w:tcPr>
            <w:tcW w:w="3960" w:type="dxa"/>
            <w:gridSpan w:val="2"/>
            <w:tcBorders>
              <w:top w:val="nil"/>
              <w:left w:val="nil"/>
              <w:bottom w:val="nil"/>
              <w:right w:val="nil"/>
            </w:tcBorders>
            <w:shd w:val="clear" w:color="auto" w:fill="70AD47" w:themeFill="accent6"/>
            <w:vAlign w:val="center"/>
            <w:tcPrChange w:id="7729" w:author="Alexis Handford" w:date="2020-01-27T11:06:00Z">
              <w:tcPr>
                <w:tcW w:w="3960" w:type="dxa"/>
                <w:gridSpan w:val="2"/>
                <w:tcBorders>
                  <w:top w:val="nil"/>
                  <w:left w:val="nil"/>
                  <w:bottom w:val="nil"/>
                  <w:right w:val="nil"/>
                </w:tcBorders>
                <w:shd w:val="clear" w:color="auto" w:fill="70AD47" w:themeFill="accent6"/>
              </w:tcPr>
            </w:tcPrChange>
          </w:tcPr>
          <w:p w14:paraId="3EA8F583" w14:textId="16D63284" w:rsidR="003D5677" w:rsidDel="009A0C32" w:rsidRDefault="003D5677" w:rsidP="003D5677">
            <w:pPr>
              <w:pStyle w:val="NoSpacing"/>
              <w:rPr>
                <w:del w:id="7730" w:author="Salah Soliman" w:date="2020-01-31T16:28:00Z"/>
                <w:sz w:val="16"/>
                <w:szCs w:val="16"/>
              </w:rPr>
            </w:pPr>
          </w:p>
        </w:tc>
        <w:tc>
          <w:tcPr>
            <w:tcW w:w="2052" w:type="dxa"/>
            <w:tcBorders>
              <w:top w:val="nil"/>
              <w:left w:val="nil"/>
              <w:bottom w:val="nil"/>
              <w:right w:val="nil"/>
            </w:tcBorders>
            <w:shd w:val="clear" w:color="auto" w:fill="70AD47" w:themeFill="accent6"/>
            <w:vAlign w:val="center"/>
            <w:tcPrChange w:id="7731" w:author="Alexis Handford" w:date="2020-01-27T11:06:00Z">
              <w:tcPr>
                <w:tcW w:w="2052" w:type="dxa"/>
                <w:tcBorders>
                  <w:top w:val="nil"/>
                  <w:left w:val="nil"/>
                  <w:bottom w:val="nil"/>
                  <w:right w:val="nil"/>
                </w:tcBorders>
                <w:shd w:val="clear" w:color="auto" w:fill="70AD47" w:themeFill="accent6"/>
              </w:tcPr>
            </w:tcPrChange>
          </w:tcPr>
          <w:p w14:paraId="72DF6A71" w14:textId="325CA8A7" w:rsidR="003D5677" w:rsidDel="009A0C32" w:rsidRDefault="003D5677" w:rsidP="003D5677">
            <w:pPr>
              <w:pStyle w:val="NoSpacing"/>
              <w:rPr>
                <w:del w:id="7732" w:author="Salah Soliman" w:date="2020-01-31T16:28:00Z"/>
                <w:sz w:val="16"/>
                <w:szCs w:val="16"/>
              </w:rPr>
            </w:pPr>
          </w:p>
        </w:tc>
        <w:tc>
          <w:tcPr>
            <w:tcW w:w="3893" w:type="dxa"/>
            <w:gridSpan w:val="2"/>
            <w:tcBorders>
              <w:top w:val="nil"/>
              <w:left w:val="nil"/>
              <w:bottom w:val="nil"/>
              <w:right w:val="nil"/>
            </w:tcBorders>
            <w:shd w:val="clear" w:color="auto" w:fill="70AD47" w:themeFill="accent6"/>
            <w:vAlign w:val="center"/>
            <w:tcPrChange w:id="7733" w:author="Alexis Handford" w:date="2020-01-27T11:06:00Z">
              <w:tcPr>
                <w:tcW w:w="3893" w:type="dxa"/>
                <w:gridSpan w:val="2"/>
                <w:tcBorders>
                  <w:top w:val="nil"/>
                  <w:left w:val="nil"/>
                  <w:bottom w:val="nil"/>
                  <w:right w:val="nil"/>
                </w:tcBorders>
                <w:shd w:val="clear" w:color="auto" w:fill="70AD47" w:themeFill="accent6"/>
              </w:tcPr>
            </w:tcPrChange>
          </w:tcPr>
          <w:p w14:paraId="000378AD" w14:textId="27BED913" w:rsidR="003D5677" w:rsidDel="009A0C32" w:rsidRDefault="003D5677" w:rsidP="003D5677">
            <w:pPr>
              <w:pStyle w:val="NoSpacing"/>
              <w:rPr>
                <w:del w:id="7734" w:author="Salah Soliman" w:date="2020-01-31T16:28:00Z"/>
                <w:sz w:val="16"/>
                <w:szCs w:val="16"/>
              </w:rPr>
            </w:pPr>
          </w:p>
        </w:tc>
        <w:tc>
          <w:tcPr>
            <w:tcW w:w="270" w:type="dxa"/>
            <w:tcBorders>
              <w:top w:val="nil"/>
              <w:left w:val="nil"/>
              <w:bottom w:val="nil"/>
              <w:right w:val="single" w:sz="4" w:space="0" w:color="5B9BD5" w:themeColor="accent5"/>
            </w:tcBorders>
            <w:shd w:val="clear" w:color="auto" w:fill="70AD47" w:themeFill="accent6"/>
            <w:tcPrChange w:id="7735" w:author="Alexis Handford" w:date="2020-01-27T11:06:00Z">
              <w:tcPr>
                <w:tcW w:w="270" w:type="dxa"/>
                <w:tcBorders>
                  <w:top w:val="nil"/>
                  <w:left w:val="nil"/>
                  <w:bottom w:val="nil"/>
                  <w:right w:val="single" w:sz="4" w:space="0" w:color="5B9BD5" w:themeColor="accent5"/>
                </w:tcBorders>
                <w:shd w:val="clear" w:color="auto" w:fill="70AD47" w:themeFill="accent6"/>
              </w:tcPr>
            </w:tcPrChange>
          </w:tcPr>
          <w:p w14:paraId="20392FA2" w14:textId="5F9A6F8A" w:rsidR="003D5677" w:rsidDel="009A0C32" w:rsidRDefault="003D5677" w:rsidP="003D5677">
            <w:pPr>
              <w:pStyle w:val="NoSpacing"/>
              <w:rPr>
                <w:del w:id="7736" w:author="Salah Soliman" w:date="2020-01-31T16:28:00Z"/>
                <w:sz w:val="16"/>
                <w:szCs w:val="16"/>
              </w:rPr>
            </w:pPr>
          </w:p>
        </w:tc>
      </w:tr>
      <w:tr w:rsidR="003D5677" w:rsidDel="009A0C32" w14:paraId="31124495" w14:textId="769309EE" w:rsidTr="3E89A3C7">
        <w:trPr>
          <w:cantSplit/>
          <w:del w:id="7737" w:author="Salah Soliman" w:date="2020-01-31T16:28:00Z"/>
        </w:trPr>
        <w:tc>
          <w:tcPr>
            <w:tcW w:w="265" w:type="dxa"/>
            <w:tcBorders>
              <w:top w:val="nil"/>
              <w:left w:val="single" w:sz="4" w:space="0" w:color="5B9BD5" w:themeColor="accent5"/>
              <w:bottom w:val="single" w:sz="4" w:space="0" w:color="5B9BD5" w:themeColor="accent5"/>
              <w:right w:val="nil"/>
            </w:tcBorders>
            <w:shd w:val="clear" w:color="auto" w:fill="70AD47" w:themeFill="accent6"/>
            <w:tcPrChange w:id="7738" w:author="Alexis Handford" w:date="2020-01-27T11:06:00Z">
              <w:tcPr>
                <w:tcW w:w="265" w:type="dxa"/>
                <w:tcBorders>
                  <w:top w:val="nil"/>
                  <w:left w:val="single" w:sz="4" w:space="0" w:color="5B9BD5" w:themeColor="accent5"/>
                  <w:bottom w:val="single" w:sz="4" w:space="0" w:color="5B9BD5" w:themeColor="accent5"/>
                  <w:right w:val="nil"/>
                </w:tcBorders>
                <w:shd w:val="clear" w:color="auto" w:fill="70AD47" w:themeFill="accent6"/>
              </w:tcPr>
            </w:tcPrChange>
          </w:tcPr>
          <w:p w14:paraId="0E5C1F8D" w14:textId="564ACC5E" w:rsidR="003D5677" w:rsidDel="009A0C32" w:rsidRDefault="003D5677" w:rsidP="003D5677">
            <w:pPr>
              <w:rPr>
                <w:del w:id="7739" w:author="Salah Soliman" w:date="2020-01-31T16:28:00Z"/>
              </w:rPr>
            </w:pPr>
          </w:p>
        </w:tc>
        <w:tc>
          <w:tcPr>
            <w:tcW w:w="3960" w:type="dxa"/>
            <w:gridSpan w:val="2"/>
            <w:tcBorders>
              <w:top w:val="nil"/>
              <w:left w:val="nil"/>
              <w:bottom w:val="single" w:sz="4" w:space="0" w:color="5B9BD5" w:themeColor="accent5"/>
              <w:right w:val="nil"/>
            </w:tcBorders>
            <w:shd w:val="clear" w:color="auto" w:fill="70AD47" w:themeFill="accent6"/>
            <w:vAlign w:val="center"/>
            <w:tcPrChange w:id="7740" w:author="Alexis Handford" w:date="2020-01-27T11:06:00Z">
              <w:tcPr>
                <w:tcW w:w="3960" w:type="dxa"/>
                <w:gridSpan w:val="2"/>
                <w:tcBorders>
                  <w:top w:val="nil"/>
                  <w:left w:val="nil"/>
                  <w:bottom w:val="single" w:sz="4" w:space="0" w:color="5B9BD5" w:themeColor="accent5"/>
                  <w:right w:val="nil"/>
                </w:tcBorders>
                <w:shd w:val="clear" w:color="auto" w:fill="70AD47" w:themeFill="accent6"/>
              </w:tcPr>
            </w:tcPrChange>
          </w:tcPr>
          <w:p w14:paraId="7F332DCC" w14:textId="0E8F20D2" w:rsidR="003D5677" w:rsidDel="009A0C32" w:rsidRDefault="003D5677" w:rsidP="003D5677">
            <w:pPr>
              <w:rPr>
                <w:del w:id="7741" w:author="Salah Soliman" w:date="2020-01-31T16:28:00Z"/>
              </w:rPr>
            </w:pPr>
          </w:p>
        </w:tc>
        <w:tc>
          <w:tcPr>
            <w:tcW w:w="2052" w:type="dxa"/>
            <w:tcBorders>
              <w:top w:val="nil"/>
              <w:left w:val="nil"/>
              <w:bottom w:val="single" w:sz="4" w:space="0" w:color="5B9BD5" w:themeColor="accent5"/>
              <w:right w:val="nil"/>
            </w:tcBorders>
            <w:shd w:val="clear" w:color="auto" w:fill="70AD47" w:themeFill="accent6"/>
            <w:vAlign w:val="center"/>
            <w:hideMark/>
            <w:tcPrChange w:id="7742" w:author="Alexis Handford" w:date="2020-01-27T11:06:00Z">
              <w:tcPr>
                <w:tcW w:w="2052" w:type="dxa"/>
                <w:tcBorders>
                  <w:top w:val="nil"/>
                  <w:left w:val="nil"/>
                  <w:bottom w:val="single" w:sz="4" w:space="0" w:color="5B9BD5" w:themeColor="accent5"/>
                  <w:right w:val="nil"/>
                </w:tcBorders>
                <w:shd w:val="clear" w:color="auto" w:fill="70AD47" w:themeFill="accent6"/>
                <w:hideMark/>
              </w:tcPr>
            </w:tcPrChange>
          </w:tcPr>
          <w:p w14:paraId="6970F98C" w14:textId="53F4E743" w:rsidR="003D5677" w:rsidDel="009A0C32" w:rsidRDefault="003D5677" w:rsidP="003D5677">
            <w:pPr>
              <w:rPr>
                <w:del w:id="7743" w:author="Salah Soliman" w:date="2020-01-31T16:28:00Z"/>
              </w:rPr>
            </w:pPr>
            <w:del w:id="7744" w:author="Salah Soliman" w:date="2020-01-31T16:28:00Z">
              <w:r w:rsidDel="009A0C32">
                <w:rPr>
                  <w:noProof/>
                </w:rPr>
                <w:drawing>
                  <wp:inline distT="0" distB="0" distL="0" distR="0" wp14:anchorId="66E81AEB" wp14:editId="715DA42D">
                    <wp:extent cx="1158240" cy="304800"/>
                    <wp:effectExtent l="0" t="0" r="381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158240" cy="304800"/>
                            </a:xfrm>
                            <a:prstGeom prst="rect">
                              <a:avLst/>
                            </a:prstGeom>
                            <a:noFill/>
                            <a:ln>
                              <a:noFill/>
                            </a:ln>
                          </pic:spPr>
                        </pic:pic>
                      </a:graphicData>
                    </a:graphic>
                  </wp:inline>
                </w:drawing>
              </w:r>
            </w:del>
          </w:p>
        </w:tc>
        <w:tc>
          <w:tcPr>
            <w:tcW w:w="3893" w:type="dxa"/>
            <w:gridSpan w:val="2"/>
            <w:tcBorders>
              <w:top w:val="nil"/>
              <w:left w:val="nil"/>
              <w:bottom w:val="single" w:sz="4" w:space="0" w:color="5B9BD5" w:themeColor="accent5"/>
              <w:right w:val="nil"/>
            </w:tcBorders>
            <w:shd w:val="clear" w:color="auto" w:fill="70AD47" w:themeFill="accent6"/>
            <w:vAlign w:val="center"/>
            <w:tcPrChange w:id="7745" w:author="Alexis Handford" w:date="2020-01-27T11:06:00Z">
              <w:tcPr>
                <w:tcW w:w="3893" w:type="dxa"/>
                <w:gridSpan w:val="2"/>
                <w:tcBorders>
                  <w:top w:val="nil"/>
                  <w:left w:val="nil"/>
                  <w:bottom w:val="single" w:sz="4" w:space="0" w:color="5B9BD5" w:themeColor="accent5"/>
                  <w:right w:val="nil"/>
                </w:tcBorders>
                <w:shd w:val="clear" w:color="auto" w:fill="70AD47" w:themeFill="accent6"/>
              </w:tcPr>
            </w:tcPrChange>
          </w:tcPr>
          <w:p w14:paraId="2E22553D" w14:textId="7558E115" w:rsidR="003D5677" w:rsidDel="009A0C32" w:rsidRDefault="003D5677" w:rsidP="003D5677">
            <w:pPr>
              <w:rPr>
                <w:del w:id="7746" w:author="Salah Soliman" w:date="2020-01-31T16:28:00Z"/>
              </w:rPr>
            </w:pPr>
          </w:p>
        </w:tc>
        <w:tc>
          <w:tcPr>
            <w:tcW w:w="270" w:type="dxa"/>
            <w:tcBorders>
              <w:top w:val="nil"/>
              <w:left w:val="nil"/>
              <w:bottom w:val="single" w:sz="4" w:space="0" w:color="5B9BD5" w:themeColor="accent5"/>
              <w:right w:val="single" w:sz="4" w:space="0" w:color="5B9BD5" w:themeColor="accent5"/>
            </w:tcBorders>
            <w:shd w:val="clear" w:color="auto" w:fill="70AD47" w:themeFill="accent6"/>
            <w:tcPrChange w:id="7747" w:author="Alexis Handford" w:date="2020-01-27T11:06:00Z">
              <w:tcPr>
                <w:tcW w:w="270" w:type="dxa"/>
                <w:tcBorders>
                  <w:top w:val="nil"/>
                  <w:left w:val="nil"/>
                  <w:bottom w:val="single" w:sz="4" w:space="0" w:color="5B9BD5" w:themeColor="accent5"/>
                  <w:right w:val="single" w:sz="4" w:space="0" w:color="5B9BD5" w:themeColor="accent5"/>
                </w:tcBorders>
                <w:shd w:val="clear" w:color="auto" w:fill="70AD47" w:themeFill="accent6"/>
              </w:tcPr>
            </w:tcPrChange>
          </w:tcPr>
          <w:p w14:paraId="762CD5C8" w14:textId="6DBFEA79" w:rsidR="003D5677" w:rsidDel="009A0C32" w:rsidRDefault="003D5677" w:rsidP="003D5677">
            <w:pPr>
              <w:rPr>
                <w:del w:id="7748" w:author="Salah Soliman" w:date="2020-01-31T16:28:00Z"/>
              </w:rPr>
            </w:pPr>
          </w:p>
        </w:tc>
      </w:tr>
    </w:tbl>
    <w:p w14:paraId="24DDC366" w14:textId="01F0F7E9" w:rsidR="003D5677" w:rsidDel="009A0C32" w:rsidRDefault="003D5677" w:rsidP="003D5677">
      <w:pPr>
        <w:pStyle w:val="NoSpacing"/>
        <w:rPr>
          <w:del w:id="7749" w:author="Salah Soliman" w:date="2020-01-31T16:28:00Z"/>
        </w:rPr>
      </w:pPr>
    </w:p>
    <w:tbl>
      <w:tblPr>
        <w:tblStyle w:val="TableGrid"/>
        <w:tblW w:w="10530" w:type="dxa"/>
        <w:tblBorders>
          <w:top w:val="single" w:sz="4" w:space="0" w:color="5B9BD5" w:themeColor="accent5"/>
          <w:left w:val="single" w:sz="4" w:space="0" w:color="5B9BD5" w:themeColor="accent5"/>
          <w:bottom w:val="single" w:sz="4" w:space="0" w:color="5B9BD5" w:themeColor="accent5"/>
          <w:right w:val="single" w:sz="4" w:space="0" w:color="5B9BD5" w:themeColor="accent5"/>
          <w:insideH w:val="none" w:sz="0" w:space="0" w:color="auto"/>
          <w:insideV w:val="none" w:sz="0" w:space="0" w:color="auto"/>
        </w:tblBorders>
        <w:tblLayout w:type="fixed"/>
        <w:tblCellMar>
          <w:left w:w="115" w:type="dxa"/>
          <w:right w:w="115" w:type="dxa"/>
        </w:tblCellMar>
        <w:tblLook w:val="04A0" w:firstRow="1" w:lastRow="0" w:firstColumn="1" w:lastColumn="0" w:noHBand="0" w:noVBand="1"/>
      </w:tblPr>
      <w:tblGrid>
        <w:gridCol w:w="265"/>
        <w:gridCol w:w="2521"/>
        <w:gridCol w:w="7474"/>
        <w:gridCol w:w="270"/>
      </w:tblGrid>
      <w:tr w:rsidR="003D5677" w:rsidDel="009A0C32" w14:paraId="1C4DA5C6" w14:textId="08A30A39" w:rsidTr="003D5677">
        <w:trPr>
          <w:trHeight w:val="107"/>
          <w:del w:id="7750" w:author="Salah Soliman" w:date="2020-01-31T16:28:00Z"/>
        </w:trPr>
        <w:tc>
          <w:tcPr>
            <w:tcW w:w="265" w:type="dxa"/>
            <w:tcBorders>
              <w:top w:val="single" w:sz="4" w:space="0" w:color="5B9BD5" w:themeColor="accent5"/>
              <w:left w:val="single" w:sz="4" w:space="0" w:color="5B9BD5" w:themeColor="accent5"/>
              <w:bottom w:val="nil"/>
              <w:right w:val="nil"/>
            </w:tcBorders>
            <w:shd w:val="clear" w:color="auto" w:fill="70AD47" w:themeFill="accent6"/>
          </w:tcPr>
          <w:p w14:paraId="6A9DED87" w14:textId="14635048" w:rsidR="003D5677" w:rsidDel="009A0C32" w:rsidRDefault="003D5677" w:rsidP="003D5677">
            <w:pPr>
              <w:rPr>
                <w:del w:id="7751" w:author="Salah Soliman" w:date="2020-01-31T16:28:00Z"/>
              </w:rPr>
            </w:pPr>
          </w:p>
        </w:tc>
        <w:tc>
          <w:tcPr>
            <w:tcW w:w="2520" w:type="dxa"/>
            <w:tcBorders>
              <w:top w:val="single" w:sz="4" w:space="0" w:color="5B9BD5" w:themeColor="accent5"/>
              <w:left w:val="nil"/>
              <w:bottom w:val="nil"/>
              <w:right w:val="nil"/>
            </w:tcBorders>
            <w:shd w:val="clear" w:color="auto" w:fill="70AD47" w:themeFill="accent6"/>
          </w:tcPr>
          <w:p w14:paraId="47AE4D34" w14:textId="410B9B32" w:rsidR="003D5677" w:rsidDel="009A0C32" w:rsidRDefault="003D5677" w:rsidP="003D5677">
            <w:pPr>
              <w:rPr>
                <w:del w:id="7752" w:author="Salah Soliman" w:date="2020-01-31T16:28:00Z"/>
              </w:rPr>
            </w:pPr>
          </w:p>
        </w:tc>
        <w:tc>
          <w:tcPr>
            <w:tcW w:w="7470" w:type="dxa"/>
            <w:tcBorders>
              <w:top w:val="single" w:sz="4" w:space="0" w:color="5B9BD5" w:themeColor="accent5"/>
              <w:left w:val="nil"/>
              <w:bottom w:val="nil"/>
              <w:right w:val="nil"/>
            </w:tcBorders>
            <w:shd w:val="clear" w:color="auto" w:fill="70AD47" w:themeFill="accent6"/>
            <w:hideMark/>
          </w:tcPr>
          <w:p w14:paraId="04D492B8" w14:textId="09F940FA" w:rsidR="003D5677" w:rsidDel="009A0C32" w:rsidRDefault="003D5677" w:rsidP="003D5677">
            <w:pPr>
              <w:jc w:val="right"/>
              <w:rPr>
                <w:del w:id="7753" w:author="Salah Soliman" w:date="2020-01-31T16:28:00Z"/>
                <w:color w:val="78C800"/>
              </w:rPr>
            </w:pPr>
            <w:del w:id="7754" w:author="Salah Soliman" w:date="2020-01-31T16:28:00Z">
              <w:r w:rsidDel="009A0C32">
                <w:rPr>
                  <w:rFonts w:ascii="FontAwesome" w:hAnsi="FontAwesome"/>
                  <w:color w:val="78C800"/>
                </w:rPr>
                <w:sym w:font="FontAwesome" w:char="F058"/>
              </w:r>
              <w:r w:rsidDel="009A0C32">
                <w:rPr>
                  <w:color w:val="78C800"/>
                </w:rPr>
                <w:delText xml:space="preserve"> Correct</w:delText>
              </w:r>
            </w:del>
          </w:p>
        </w:tc>
        <w:tc>
          <w:tcPr>
            <w:tcW w:w="270" w:type="dxa"/>
            <w:tcBorders>
              <w:top w:val="single" w:sz="4" w:space="0" w:color="5B9BD5" w:themeColor="accent5"/>
              <w:left w:val="nil"/>
              <w:bottom w:val="nil"/>
              <w:right w:val="single" w:sz="4" w:space="0" w:color="5B9BD5" w:themeColor="accent5"/>
            </w:tcBorders>
            <w:shd w:val="clear" w:color="auto" w:fill="70AD47" w:themeFill="accent6"/>
          </w:tcPr>
          <w:p w14:paraId="6A0D539D" w14:textId="3A3E71DD" w:rsidR="003D5677" w:rsidDel="009A0C32" w:rsidRDefault="003D5677" w:rsidP="003D5677">
            <w:pPr>
              <w:rPr>
                <w:del w:id="7755" w:author="Salah Soliman" w:date="2020-01-31T16:28:00Z"/>
                <w:color w:val="404040" w:themeColor="text1" w:themeTint="BF"/>
              </w:rPr>
            </w:pPr>
          </w:p>
        </w:tc>
      </w:tr>
      <w:tr w:rsidR="003D5677" w:rsidDel="009A0C32" w14:paraId="129066EC" w14:textId="04AF3F2D" w:rsidTr="003D5677">
        <w:trPr>
          <w:del w:id="7756" w:author="Salah Soliman" w:date="2020-01-31T16:28:00Z"/>
        </w:trPr>
        <w:tc>
          <w:tcPr>
            <w:tcW w:w="265" w:type="dxa"/>
            <w:tcBorders>
              <w:top w:val="nil"/>
              <w:left w:val="single" w:sz="4" w:space="0" w:color="5B9BD5" w:themeColor="accent5"/>
              <w:bottom w:val="nil"/>
              <w:right w:val="nil"/>
            </w:tcBorders>
            <w:shd w:val="clear" w:color="auto" w:fill="70AD47" w:themeFill="accent6"/>
          </w:tcPr>
          <w:p w14:paraId="69DD5A72" w14:textId="71CBE580" w:rsidR="003D5677" w:rsidDel="009A0C32" w:rsidRDefault="003D5677" w:rsidP="003D5677">
            <w:pPr>
              <w:rPr>
                <w:del w:id="7757" w:author="Salah Soliman" w:date="2020-01-31T16:28:00Z"/>
              </w:rPr>
            </w:pPr>
          </w:p>
        </w:tc>
        <w:tc>
          <w:tcPr>
            <w:tcW w:w="2520" w:type="dxa"/>
            <w:tcBorders>
              <w:top w:val="nil"/>
              <w:left w:val="nil"/>
              <w:bottom w:val="nil"/>
              <w:right w:val="nil"/>
            </w:tcBorders>
            <w:shd w:val="clear" w:color="auto" w:fill="78C800"/>
            <w:hideMark/>
          </w:tcPr>
          <w:p w14:paraId="6BE3A61F" w14:textId="3B3772C9" w:rsidR="003D5677" w:rsidDel="009A0C32" w:rsidRDefault="003D5677" w:rsidP="003D5677">
            <w:pPr>
              <w:rPr>
                <w:del w:id="7758" w:author="Salah Soliman" w:date="2020-01-31T16:28:00Z"/>
                <w:rFonts w:asciiTheme="majorHAnsi" w:hAnsiTheme="majorHAnsi" w:cstheme="majorHAnsi"/>
                <w:color w:val="FFFFFF" w:themeColor="background1"/>
              </w:rPr>
            </w:pPr>
            <w:del w:id="7759" w:author="Salah Soliman" w:date="2020-01-31T16:28:00Z">
              <w:r w:rsidDel="009A0C32">
                <w:rPr>
                  <w:rFonts w:asciiTheme="majorHAnsi" w:hAnsiTheme="majorHAnsi" w:cstheme="majorHAnsi"/>
                  <w:color w:val="FFFFFF" w:themeColor="background1"/>
                </w:rPr>
                <w:delText>Explanation</w:delText>
              </w:r>
            </w:del>
          </w:p>
        </w:tc>
        <w:tc>
          <w:tcPr>
            <w:tcW w:w="7470" w:type="dxa"/>
            <w:tcBorders>
              <w:top w:val="nil"/>
              <w:left w:val="nil"/>
              <w:bottom w:val="nil"/>
              <w:right w:val="nil"/>
            </w:tcBorders>
            <w:shd w:val="clear" w:color="auto" w:fill="70AD47" w:themeFill="accent6"/>
          </w:tcPr>
          <w:p w14:paraId="1768E3E2" w14:textId="593B6328" w:rsidR="003D5677" w:rsidDel="009A0C32" w:rsidRDefault="003D5677" w:rsidP="003D5677">
            <w:pPr>
              <w:rPr>
                <w:del w:id="7760" w:author="Salah Soliman" w:date="2020-01-31T16:28:00Z"/>
                <w:color w:val="404040" w:themeColor="text1" w:themeTint="BF"/>
              </w:rPr>
            </w:pPr>
          </w:p>
        </w:tc>
        <w:tc>
          <w:tcPr>
            <w:tcW w:w="270" w:type="dxa"/>
            <w:tcBorders>
              <w:top w:val="nil"/>
              <w:left w:val="nil"/>
              <w:bottom w:val="nil"/>
              <w:right w:val="single" w:sz="4" w:space="0" w:color="5B9BD5" w:themeColor="accent5"/>
            </w:tcBorders>
            <w:shd w:val="clear" w:color="auto" w:fill="70AD47" w:themeFill="accent6"/>
          </w:tcPr>
          <w:p w14:paraId="2DFB08E1" w14:textId="5657E313" w:rsidR="003D5677" w:rsidDel="009A0C32" w:rsidRDefault="003D5677" w:rsidP="003D5677">
            <w:pPr>
              <w:rPr>
                <w:del w:id="7761" w:author="Salah Soliman" w:date="2020-01-31T16:28:00Z"/>
              </w:rPr>
            </w:pPr>
          </w:p>
        </w:tc>
      </w:tr>
      <w:tr w:rsidR="003D5677" w:rsidDel="009A0C32" w14:paraId="71861F51" w14:textId="558FE125" w:rsidTr="003D5677">
        <w:trPr>
          <w:del w:id="7762" w:author="Salah Soliman" w:date="2020-01-31T16:28:00Z"/>
        </w:trPr>
        <w:tc>
          <w:tcPr>
            <w:tcW w:w="265" w:type="dxa"/>
            <w:tcBorders>
              <w:top w:val="nil"/>
              <w:left w:val="single" w:sz="4" w:space="0" w:color="5B9BD5" w:themeColor="accent5"/>
              <w:bottom w:val="nil"/>
              <w:right w:val="nil"/>
            </w:tcBorders>
            <w:shd w:val="clear" w:color="auto" w:fill="70AD47" w:themeFill="accent6"/>
          </w:tcPr>
          <w:p w14:paraId="48C934A4" w14:textId="52174AB5" w:rsidR="003D5677" w:rsidDel="009A0C32" w:rsidRDefault="003D5677" w:rsidP="003D5677">
            <w:pPr>
              <w:pStyle w:val="NoSpacing"/>
              <w:rPr>
                <w:del w:id="7763" w:author="Salah Soliman" w:date="2020-01-31T16:28:00Z"/>
                <w:sz w:val="16"/>
                <w:szCs w:val="16"/>
              </w:rPr>
            </w:pPr>
          </w:p>
        </w:tc>
        <w:tc>
          <w:tcPr>
            <w:tcW w:w="2520" w:type="dxa"/>
            <w:tcBorders>
              <w:top w:val="nil"/>
              <w:left w:val="nil"/>
              <w:bottom w:val="single" w:sz="4" w:space="0" w:color="CCFFCC"/>
              <w:right w:val="nil"/>
            </w:tcBorders>
            <w:shd w:val="clear" w:color="auto" w:fill="78C800"/>
          </w:tcPr>
          <w:p w14:paraId="69F5474D" w14:textId="6299E5C8" w:rsidR="003D5677" w:rsidDel="009A0C32" w:rsidRDefault="003D5677" w:rsidP="003D5677">
            <w:pPr>
              <w:pStyle w:val="NoSpacing"/>
              <w:rPr>
                <w:del w:id="7764" w:author="Salah Soliman" w:date="2020-01-31T16:28:00Z"/>
                <w:sz w:val="16"/>
                <w:szCs w:val="16"/>
              </w:rPr>
            </w:pPr>
          </w:p>
        </w:tc>
        <w:tc>
          <w:tcPr>
            <w:tcW w:w="7470" w:type="dxa"/>
            <w:tcBorders>
              <w:top w:val="nil"/>
              <w:left w:val="nil"/>
              <w:bottom w:val="single" w:sz="4" w:space="0" w:color="CCFFCC"/>
              <w:right w:val="nil"/>
            </w:tcBorders>
            <w:shd w:val="clear" w:color="auto" w:fill="78C800"/>
          </w:tcPr>
          <w:p w14:paraId="01BD3902" w14:textId="4511164D" w:rsidR="003D5677" w:rsidDel="009A0C32" w:rsidRDefault="003D5677" w:rsidP="003D5677">
            <w:pPr>
              <w:pStyle w:val="NoSpacing"/>
              <w:rPr>
                <w:del w:id="7765" w:author="Salah Soliman" w:date="2020-01-31T16:28:00Z"/>
                <w:sz w:val="16"/>
                <w:szCs w:val="16"/>
              </w:rPr>
            </w:pPr>
          </w:p>
        </w:tc>
        <w:tc>
          <w:tcPr>
            <w:tcW w:w="270" w:type="dxa"/>
            <w:tcBorders>
              <w:top w:val="nil"/>
              <w:left w:val="nil"/>
              <w:bottom w:val="nil"/>
              <w:right w:val="single" w:sz="4" w:space="0" w:color="5B9BD5" w:themeColor="accent5"/>
            </w:tcBorders>
            <w:shd w:val="clear" w:color="auto" w:fill="70AD47" w:themeFill="accent6"/>
          </w:tcPr>
          <w:p w14:paraId="5340A1A5" w14:textId="3B917059" w:rsidR="003D5677" w:rsidDel="009A0C32" w:rsidRDefault="003D5677" w:rsidP="003D5677">
            <w:pPr>
              <w:pStyle w:val="NoSpacing"/>
              <w:rPr>
                <w:del w:id="7766" w:author="Salah Soliman" w:date="2020-01-31T16:28:00Z"/>
                <w:sz w:val="16"/>
                <w:szCs w:val="16"/>
              </w:rPr>
            </w:pPr>
          </w:p>
        </w:tc>
      </w:tr>
      <w:tr w:rsidR="003D5677" w:rsidDel="009A0C32" w14:paraId="653647DA" w14:textId="734B1364" w:rsidTr="003D5677">
        <w:trPr>
          <w:trHeight w:val="60"/>
          <w:del w:id="7767" w:author="Salah Soliman" w:date="2020-01-31T16:28:00Z"/>
        </w:trPr>
        <w:tc>
          <w:tcPr>
            <w:tcW w:w="265" w:type="dxa"/>
            <w:tcBorders>
              <w:top w:val="nil"/>
              <w:left w:val="single" w:sz="4" w:space="0" w:color="5B9BD5" w:themeColor="accent5"/>
              <w:bottom w:val="nil"/>
              <w:right w:val="single" w:sz="4" w:space="0" w:color="CCFFCC"/>
            </w:tcBorders>
            <w:shd w:val="clear" w:color="auto" w:fill="70AD47" w:themeFill="accent6"/>
          </w:tcPr>
          <w:p w14:paraId="416C583E" w14:textId="0BBD27FA" w:rsidR="003D5677" w:rsidDel="009A0C32" w:rsidRDefault="003D5677" w:rsidP="003D5677">
            <w:pPr>
              <w:rPr>
                <w:del w:id="7768" w:author="Salah Soliman" w:date="2020-01-31T16:28:00Z"/>
              </w:rPr>
            </w:pPr>
          </w:p>
        </w:tc>
        <w:tc>
          <w:tcPr>
            <w:tcW w:w="9990" w:type="dxa"/>
            <w:gridSpan w:val="2"/>
            <w:tcBorders>
              <w:top w:val="single" w:sz="4" w:space="0" w:color="CCFFCC"/>
              <w:left w:val="single" w:sz="4" w:space="0" w:color="CCFFCC"/>
              <w:bottom w:val="single" w:sz="4" w:space="0" w:color="CCFFCC"/>
              <w:right w:val="single" w:sz="4" w:space="0" w:color="CCFFCC"/>
            </w:tcBorders>
            <w:shd w:val="clear" w:color="auto" w:fill="F3FFF3"/>
            <w:hideMark/>
          </w:tcPr>
          <w:p w14:paraId="74821910" w14:textId="68430F18" w:rsidR="003D5677" w:rsidDel="009A0C32" w:rsidRDefault="003D5677" w:rsidP="003D5677">
            <w:pPr>
              <w:rPr>
                <w:del w:id="7769" w:author="Salah Soliman" w:date="2020-01-31T16:28:00Z"/>
                <w:color w:val="7F7F7F" w:themeColor="text1" w:themeTint="80"/>
              </w:rPr>
            </w:pPr>
            <w:del w:id="7770" w:author="Salah Soliman" w:date="2020-01-31T16:28:00Z">
              <w:r w:rsidDel="009A0C32">
                <w:rPr>
                  <w:color w:val="7F7F7F" w:themeColor="text1" w:themeTint="80"/>
                </w:rPr>
                <w:delText xml:space="preserve">Great! The median of the given dataset is the 3. </w:delText>
              </w:r>
            </w:del>
          </w:p>
        </w:tc>
        <w:tc>
          <w:tcPr>
            <w:tcW w:w="270" w:type="dxa"/>
            <w:tcBorders>
              <w:top w:val="nil"/>
              <w:left w:val="single" w:sz="4" w:space="0" w:color="CCFFCC"/>
              <w:bottom w:val="nil"/>
              <w:right w:val="single" w:sz="4" w:space="0" w:color="5B9BD5" w:themeColor="accent5"/>
            </w:tcBorders>
            <w:shd w:val="clear" w:color="auto" w:fill="70AD47" w:themeFill="accent6"/>
          </w:tcPr>
          <w:p w14:paraId="3E087326" w14:textId="6FA6F67D" w:rsidR="003D5677" w:rsidDel="009A0C32" w:rsidRDefault="003D5677" w:rsidP="003D5677">
            <w:pPr>
              <w:rPr>
                <w:del w:id="7771" w:author="Salah Soliman" w:date="2020-01-31T16:28:00Z"/>
                <w:color w:val="404040" w:themeColor="text1" w:themeTint="BF"/>
              </w:rPr>
            </w:pPr>
          </w:p>
        </w:tc>
      </w:tr>
      <w:tr w:rsidR="003D5677" w:rsidDel="009A0C32" w14:paraId="3B3E6B1F" w14:textId="108C9653" w:rsidTr="003D5677">
        <w:trPr>
          <w:del w:id="7772" w:author="Salah Soliman" w:date="2020-01-31T16:28:00Z"/>
        </w:trPr>
        <w:tc>
          <w:tcPr>
            <w:tcW w:w="265" w:type="dxa"/>
            <w:tcBorders>
              <w:top w:val="nil"/>
              <w:left w:val="single" w:sz="4" w:space="0" w:color="5B9BD5" w:themeColor="accent5"/>
              <w:bottom w:val="single" w:sz="4" w:space="0" w:color="5B9BD5" w:themeColor="accent5"/>
              <w:right w:val="nil"/>
            </w:tcBorders>
            <w:shd w:val="clear" w:color="auto" w:fill="70AD47" w:themeFill="accent6"/>
          </w:tcPr>
          <w:p w14:paraId="6E6F683C" w14:textId="2233D871" w:rsidR="003D5677" w:rsidDel="009A0C32" w:rsidRDefault="003D5677" w:rsidP="003D5677">
            <w:pPr>
              <w:pStyle w:val="NoSpacing"/>
              <w:rPr>
                <w:del w:id="7773" w:author="Salah Soliman" w:date="2020-01-31T16:28:00Z"/>
                <w:sz w:val="16"/>
                <w:szCs w:val="16"/>
              </w:rPr>
            </w:pPr>
          </w:p>
        </w:tc>
        <w:tc>
          <w:tcPr>
            <w:tcW w:w="2520" w:type="dxa"/>
            <w:tcBorders>
              <w:top w:val="single" w:sz="4" w:space="0" w:color="CCFFCC"/>
              <w:left w:val="nil"/>
              <w:bottom w:val="single" w:sz="4" w:space="0" w:color="5B9BD5" w:themeColor="accent5"/>
              <w:right w:val="nil"/>
            </w:tcBorders>
            <w:shd w:val="clear" w:color="auto" w:fill="70AD47" w:themeFill="accent6"/>
          </w:tcPr>
          <w:p w14:paraId="42FEB12B" w14:textId="3A033D4B" w:rsidR="003D5677" w:rsidDel="009A0C32" w:rsidRDefault="003D5677" w:rsidP="003D5677">
            <w:pPr>
              <w:pStyle w:val="NoSpacing"/>
              <w:rPr>
                <w:del w:id="7774" w:author="Salah Soliman" w:date="2020-01-31T16:28:00Z"/>
                <w:sz w:val="16"/>
                <w:szCs w:val="16"/>
              </w:rPr>
            </w:pPr>
          </w:p>
        </w:tc>
        <w:tc>
          <w:tcPr>
            <w:tcW w:w="7470" w:type="dxa"/>
            <w:tcBorders>
              <w:top w:val="single" w:sz="4" w:space="0" w:color="CCFFCC"/>
              <w:left w:val="nil"/>
              <w:bottom w:val="single" w:sz="4" w:space="0" w:color="5B9BD5" w:themeColor="accent5"/>
              <w:right w:val="nil"/>
            </w:tcBorders>
            <w:shd w:val="clear" w:color="auto" w:fill="70AD47" w:themeFill="accent6"/>
          </w:tcPr>
          <w:p w14:paraId="3FDFA3B3" w14:textId="295342B6" w:rsidR="003D5677" w:rsidDel="009A0C32" w:rsidRDefault="003D5677" w:rsidP="003D5677">
            <w:pPr>
              <w:pStyle w:val="NoSpacing"/>
              <w:rPr>
                <w:del w:id="7775" w:author="Salah Soliman" w:date="2020-01-31T16:28:00Z"/>
                <w:sz w:val="16"/>
                <w:szCs w:val="16"/>
              </w:rPr>
            </w:pPr>
          </w:p>
        </w:tc>
        <w:tc>
          <w:tcPr>
            <w:tcW w:w="270" w:type="dxa"/>
            <w:tcBorders>
              <w:top w:val="nil"/>
              <w:left w:val="nil"/>
              <w:bottom w:val="single" w:sz="4" w:space="0" w:color="5B9BD5" w:themeColor="accent5"/>
              <w:right w:val="single" w:sz="4" w:space="0" w:color="5B9BD5" w:themeColor="accent5"/>
            </w:tcBorders>
            <w:shd w:val="clear" w:color="auto" w:fill="70AD47" w:themeFill="accent6"/>
          </w:tcPr>
          <w:p w14:paraId="0197E525" w14:textId="7A32F922" w:rsidR="003D5677" w:rsidDel="009A0C32" w:rsidRDefault="003D5677" w:rsidP="003D5677">
            <w:pPr>
              <w:pStyle w:val="NoSpacing"/>
              <w:rPr>
                <w:del w:id="7776" w:author="Salah Soliman" w:date="2020-01-31T16:28:00Z"/>
                <w:sz w:val="16"/>
                <w:szCs w:val="16"/>
              </w:rPr>
            </w:pPr>
          </w:p>
        </w:tc>
      </w:tr>
    </w:tbl>
    <w:p w14:paraId="64A06452" w14:textId="7C6FA320" w:rsidR="003D5677" w:rsidDel="009A0C32" w:rsidRDefault="003D5677" w:rsidP="003D5677">
      <w:pPr>
        <w:pStyle w:val="NoSpacing"/>
        <w:rPr>
          <w:del w:id="7777" w:author="Salah Soliman" w:date="2020-01-31T16:28:00Z"/>
        </w:rPr>
      </w:pPr>
    </w:p>
    <w:tbl>
      <w:tblPr>
        <w:tblStyle w:val="TableGrid"/>
        <w:tblW w:w="10530" w:type="dxa"/>
        <w:tblBorders>
          <w:top w:val="single" w:sz="4" w:space="0" w:color="5B9BD5" w:themeColor="accent5"/>
          <w:left w:val="single" w:sz="4" w:space="0" w:color="5B9BD5" w:themeColor="accent5"/>
          <w:bottom w:val="single" w:sz="4" w:space="0" w:color="5B9BD5" w:themeColor="accent5"/>
          <w:right w:val="single" w:sz="4" w:space="0" w:color="5B9BD5" w:themeColor="accent5"/>
          <w:insideH w:val="none" w:sz="0" w:space="0" w:color="auto"/>
          <w:insideV w:val="none" w:sz="0" w:space="0" w:color="auto"/>
        </w:tblBorders>
        <w:tblLayout w:type="fixed"/>
        <w:tblCellMar>
          <w:left w:w="115" w:type="dxa"/>
          <w:right w:w="115" w:type="dxa"/>
        </w:tblCellMar>
        <w:tblLook w:val="04A0" w:firstRow="1" w:lastRow="0" w:firstColumn="1" w:lastColumn="0" w:noHBand="0" w:noVBand="1"/>
      </w:tblPr>
      <w:tblGrid>
        <w:gridCol w:w="265"/>
        <w:gridCol w:w="2521"/>
        <w:gridCol w:w="7474"/>
        <w:gridCol w:w="270"/>
      </w:tblGrid>
      <w:tr w:rsidR="003D5677" w:rsidDel="009A0C32" w14:paraId="3828FDA8" w14:textId="0BA70E23" w:rsidTr="003D5677">
        <w:trPr>
          <w:trHeight w:val="107"/>
          <w:del w:id="7778" w:author="Salah Soliman" w:date="2020-01-31T16:28:00Z"/>
        </w:trPr>
        <w:tc>
          <w:tcPr>
            <w:tcW w:w="265" w:type="dxa"/>
            <w:tcBorders>
              <w:top w:val="single" w:sz="4" w:space="0" w:color="5B9BD5" w:themeColor="accent5"/>
              <w:left w:val="single" w:sz="4" w:space="0" w:color="5B9BD5" w:themeColor="accent5"/>
              <w:bottom w:val="nil"/>
              <w:right w:val="nil"/>
            </w:tcBorders>
            <w:shd w:val="clear" w:color="auto" w:fill="70AD47" w:themeFill="accent6"/>
          </w:tcPr>
          <w:p w14:paraId="78357DD8" w14:textId="61D1EC92" w:rsidR="003D5677" w:rsidDel="009A0C32" w:rsidRDefault="003D5677" w:rsidP="003D5677">
            <w:pPr>
              <w:rPr>
                <w:del w:id="7779" w:author="Salah Soliman" w:date="2020-01-31T16:28:00Z"/>
              </w:rPr>
            </w:pPr>
          </w:p>
        </w:tc>
        <w:tc>
          <w:tcPr>
            <w:tcW w:w="2520" w:type="dxa"/>
            <w:tcBorders>
              <w:top w:val="single" w:sz="4" w:space="0" w:color="5B9BD5" w:themeColor="accent5"/>
              <w:left w:val="nil"/>
              <w:bottom w:val="nil"/>
              <w:right w:val="nil"/>
            </w:tcBorders>
            <w:shd w:val="clear" w:color="auto" w:fill="70AD47" w:themeFill="accent6"/>
          </w:tcPr>
          <w:p w14:paraId="3729C26D" w14:textId="4D6D973F" w:rsidR="003D5677" w:rsidDel="009A0C32" w:rsidRDefault="003D5677" w:rsidP="003D5677">
            <w:pPr>
              <w:rPr>
                <w:del w:id="7780" w:author="Salah Soliman" w:date="2020-01-31T16:28:00Z"/>
              </w:rPr>
            </w:pPr>
          </w:p>
        </w:tc>
        <w:tc>
          <w:tcPr>
            <w:tcW w:w="7470" w:type="dxa"/>
            <w:tcBorders>
              <w:top w:val="single" w:sz="4" w:space="0" w:color="5B9BD5" w:themeColor="accent5"/>
              <w:left w:val="nil"/>
              <w:bottom w:val="nil"/>
              <w:right w:val="nil"/>
            </w:tcBorders>
            <w:shd w:val="clear" w:color="auto" w:fill="70AD47" w:themeFill="accent6"/>
            <w:hideMark/>
          </w:tcPr>
          <w:p w14:paraId="5814AC48" w14:textId="766AAD97" w:rsidR="003D5677" w:rsidDel="009A0C32" w:rsidRDefault="003D5677" w:rsidP="003D5677">
            <w:pPr>
              <w:jc w:val="right"/>
              <w:rPr>
                <w:del w:id="7781" w:author="Salah Soliman" w:date="2020-01-31T16:28:00Z"/>
                <w:color w:val="78C800"/>
              </w:rPr>
            </w:pPr>
            <w:del w:id="7782" w:author="Salah Soliman" w:date="2020-01-31T16:28:00Z">
              <w:r w:rsidDel="009A0C32">
                <w:rPr>
                  <w:rFonts w:ascii="FontAwesome" w:hAnsi="FontAwesome"/>
                  <w:color w:val="FF4B4B"/>
                </w:rPr>
                <w:sym w:font="FontAwesome" w:char="F057"/>
              </w:r>
              <w:r w:rsidDel="009A0C32">
                <w:rPr>
                  <w:color w:val="FF4B4B"/>
                </w:rPr>
                <w:delText xml:space="preserve"> That’s Incorrect</w:delText>
              </w:r>
            </w:del>
          </w:p>
        </w:tc>
        <w:tc>
          <w:tcPr>
            <w:tcW w:w="270" w:type="dxa"/>
            <w:tcBorders>
              <w:top w:val="single" w:sz="4" w:space="0" w:color="5B9BD5" w:themeColor="accent5"/>
              <w:left w:val="nil"/>
              <w:bottom w:val="nil"/>
              <w:right w:val="single" w:sz="4" w:space="0" w:color="5B9BD5" w:themeColor="accent5"/>
            </w:tcBorders>
            <w:shd w:val="clear" w:color="auto" w:fill="70AD47" w:themeFill="accent6"/>
          </w:tcPr>
          <w:p w14:paraId="2C223A72" w14:textId="7592612E" w:rsidR="003D5677" w:rsidDel="009A0C32" w:rsidRDefault="003D5677" w:rsidP="003D5677">
            <w:pPr>
              <w:rPr>
                <w:del w:id="7783" w:author="Salah Soliman" w:date="2020-01-31T16:28:00Z"/>
                <w:color w:val="404040" w:themeColor="text1" w:themeTint="BF"/>
              </w:rPr>
            </w:pPr>
          </w:p>
        </w:tc>
      </w:tr>
      <w:tr w:rsidR="003D5677" w:rsidDel="009A0C32" w14:paraId="403F4EBF" w14:textId="0C45923B" w:rsidTr="003D5677">
        <w:trPr>
          <w:del w:id="7784" w:author="Salah Soliman" w:date="2020-01-31T16:28:00Z"/>
        </w:trPr>
        <w:tc>
          <w:tcPr>
            <w:tcW w:w="265" w:type="dxa"/>
            <w:tcBorders>
              <w:top w:val="nil"/>
              <w:left w:val="single" w:sz="4" w:space="0" w:color="5B9BD5" w:themeColor="accent5"/>
              <w:bottom w:val="nil"/>
              <w:right w:val="nil"/>
            </w:tcBorders>
            <w:shd w:val="clear" w:color="auto" w:fill="70AD47" w:themeFill="accent6"/>
          </w:tcPr>
          <w:p w14:paraId="1797F27F" w14:textId="22D601E6" w:rsidR="003D5677" w:rsidDel="009A0C32" w:rsidRDefault="003D5677" w:rsidP="003D5677">
            <w:pPr>
              <w:rPr>
                <w:del w:id="7785" w:author="Salah Soliman" w:date="2020-01-31T16:28:00Z"/>
              </w:rPr>
            </w:pPr>
          </w:p>
        </w:tc>
        <w:tc>
          <w:tcPr>
            <w:tcW w:w="2520" w:type="dxa"/>
            <w:tcBorders>
              <w:top w:val="nil"/>
              <w:left w:val="nil"/>
              <w:bottom w:val="nil"/>
              <w:right w:val="nil"/>
            </w:tcBorders>
            <w:shd w:val="clear" w:color="auto" w:fill="FF4B4B"/>
            <w:hideMark/>
          </w:tcPr>
          <w:p w14:paraId="3B3EAB28" w14:textId="16616989" w:rsidR="003D5677" w:rsidDel="009A0C32" w:rsidRDefault="003D5677" w:rsidP="003D5677">
            <w:pPr>
              <w:rPr>
                <w:del w:id="7786" w:author="Salah Soliman" w:date="2020-01-31T16:28:00Z"/>
                <w:rFonts w:asciiTheme="majorHAnsi" w:hAnsiTheme="majorHAnsi" w:cstheme="majorHAnsi"/>
                <w:color w:val="FFFFFF" w:themeColor="background1"/>
              </w:rPr>
            </w:pPr>
            <w:del w:id="7787" w:author="Salah Soliman" w:date="2020-01-31T16:28:00Z">
              <w:r w:rsidDel="009A0C32">
                <w:rPr>
                  <w:rFonts w:asciiTheme="majorHAnsi" w:hAnsiTheme="majorHAnsi" w:cstheme="majorHAnsi"/>
                  <w:color w:val="FFFFFF" w:themeColor="background1"/>
                </w:rPr>
                <w:delText>Explanation</w:delText>
              </w:r>
            </w:del>
          </w:p>
        </w:tc>
        <w:tc>
          <w:tcPr>
            <w:tcW w:w="7470" w:type="dxa"/>
            <w:tcBorders>
              <w:top w:val="nil"/>
              <w:left w:val="nil"/>
              <w:bottom w:val="nil"/>
              <w:right w:val="nil"/>
            </w:tcBorders>
            <w:shd w:val="clear" w:color="auto" w:fill="70AD47" w:themeFill="accent6"/>
          </w:tcPr>
          <w:p w14:paraId="6E390022" w14:textId="321A5B87" w:rsidR="003D5677" w:rsidDel="009A0C32" w:rsidRDefault="003D5677" w:rsidP="003D5677">
            <w:pPr>
              <w:rPr>
                <w:del w:id="7788" w:author="Salah Soliman" w:date="2020-01-31T16:28:00Z"/>
                <w:color w:val="404040" w:themeColor="text1" w:themeTint="BF"/>
              </w:rPr>
            </w:pPr>
          </w:p>
        </w:tc>
        <w:tc>
          <w:tcPr>
            <w:tcW w:w="270" w:type="dxa"/>
            <w:tcBorders>
              <w:top w:val="nil"/>
              <w:left w:val="nil"/>
              <w:bottom w:val="nil"/>
              <w:right w:val="single" w:sz="4" w:space="0" w:color="5B9BD5" w:themeColor="accent5"/>
            </w:tcBorders>
            <w:shd w:val="clear" w:color="auto" w:fill="70AD47" w:themeFill="accent6"/>
          </w:tcPr>
          <w:p w14:paraId="1BC71A0E" w14:textId="38360AB5" w:rsidR="003D5677" w:rsidDel="009A0C32" w:rsidRDefault="003D5677" w:rsidP="003D5677">
            <w:pPr>
              <w:rPr>
                <w:del w:id="7789" w:author="Salah Soliman" w:date="2020-01-31T16:28:00Z"/>
              </w:rPr>
            </w:pPr>
          </w:p>
        </w:tc>
      </w:tr>
      <w:tr w:rsidR="003D5677" w:rsidDel="009A0C32" w14:paraId="76031F9B" w14:textId="5771F56B" w:rsidTr="003D5677">
        <w:trPr>
          <w:del w:id="7790" w:author="Salah Soliman" w:date="2020-01-31T16:28:00Z"/>
        </w:trPr>
        <w:tc>
          <w:tcPr>
            <w:tcW w:w="265" w:type="dxa"/>
            <w:tcBorders>
              <w:top w:val="nil"/>
              <w:left w:val="single" w:sz="4" w:space="0" w:color="5B9BD5" w:themeColor="accent5"/>
              <w:bottom w:val="nil"/>
              <w:right w:val="nil"/>
            </w:tcBorders>
            <w:shd w:val="clear" w:color="auto" w:fill="70AD47" w:themeFill="accent6"/>
          </w:tcPr>
          <w:p w14:paraId="57BCD00D" w14:textId="6407980E" w:rsidR="003D5677" w:rsidDel="009A0C32" w:rsidRDefault="003D5677" w:rsidP="003D5677">
            <w:pPr>
              <w:pStyle w:val="NoSpacing"/>
              <w:rPr>
                <w:del w:id="7791" w:author="Salah Soliman" w:date="2020-01-31T16:28:00Z"/>
                <w:sz w:val="16"/>
                <w:szCs w:val="16"/>
              </w:rPr>
            </w:pPr>
          </w:p>
        </w:tc>
        <w:tc>
          <w:tcPr>
            <w:tcW w:w="2520" w:type="dxa"/>
            <w:tcBorders>
              <w:top w:val="nil"/>
              <w:left w:val="nil"/>
              <w:bottom w:val="single" w:sz="4" w:space="0" w:color="F9DBDB"/>
              <w:right w:val="nil"/>
            </w:tcBorders>
            <w:shd w:val="clear" w:color="auto" w:fill="FF4B4B"/>
          </w:tcPr>
          <w:p w14:paraId="01865453" w14:textId="12613AE3" w:rsidR="003D5677" w:rsidDel="009A0C32" w:rsidRDefault="003D5677" w:rsidP="003D5677">
            <w:pPr>
              <w:pStyle w:val="NoSpacing"/>
              <w:rPr>
                <w:del w:id="7792" w:author="Salah Soliman" w:date="2020-01-31T16:28:00Z"/>
                <w:sz w:val="16"/>
                <w:szCs w:val="16"/>
              </w:rPr>
            </w:pPr>
          </w:p>
        </w:tc>
        <w:tc>
          <w:tcPr>
            <w:tcW w:w="7470" w:type="dxa"/>
            <w:tcBorders>
              <w:top w:val="nil"/>
              <w:left w:val="nil"/>
              <w:bottom w:val="single" w:sz="4" w:space="0" w:color="F9DBDB"/>
              <w:right w:val="nil"/>
            </w:tcBorders>
            <w:shd w:val="clear" w:color="auto" w:fill="FF4B4B"/>
          </w:tcPr>
          <w:p w14:paraId="195DA036" w14:textId="371CDC39" w:rsidR="003D5677" w:rsidDel="009A0C32" w:rsidRDefault="003D5677" w:rsidP="003D5677">
            <w:pPr>
              <w:pStyle w:val="NoSpacing"/>
              <w:rPr>
                <w:del w:id="7793" w:author="Salah Soliman" w:date="2020-01-31T16:28:00Z"/>
                <w:sz w:val="16"/>
                <w:szCs w:val="16"/>
              </w:rPr>
            </w:pPr>
          </w:p>
        </w:tc>
        <w:tc>
          <w:tcPr>
            <w:tcW w:w="270" w:type="dxa"/>
            <w:tcBorders>
              <w:top w:val="nil"/>
              <w:left w:val="nil"/>
              <w:bottom w:val="nil"/>
              <w:right w:val="single" w:sz="4" w:space="0" w:color="5B9BD5" w:themeColor="accent5"/>
            </w:tcBorders>
            <w:shd w:val="clear" w:color="auto" w:fill="70AD47" w:themeFill="accent6"/>
          </w:tcPr>
          <w:p w14:paraId="37D809F7" w14:textId="693954AA" w:rsidR="003D5677" w:rsidDel="009A0C32" w:rsidRDefault="003D5677" w:rsidP="003D5677">
            <w:pPr>
              <w:pStyle w:val="NoSpacing"/>
              <w:rPr>
                <w:del w:id="7794" w:author="Salah Soliman" w:date="2020-01-31T16:28:00Z"/>
                <w:sz w:val="16"/>
                <w:szCs w:val="16"/>
              </w:rPr>
            </w:pPr>
          </w:p>
        </w:tc>
      </w:tr>
      <w:tr w:rsidR="003D5677" w:rsidDel="009A0C32" w14:paraId="5BC0DAE9" w14:textId="786422A6" w:rsidTr="003D5677">
        <w:trPr>
          <w:trHeight w:val="60"/>
          <w:del w:id="7795" w:author="Salah Soliman" w:date="2020-01-31T16:28:00Z"/>
        </w:trPr>
        <w:tc>
          <w:tcPr>
            <w:tcW w:w="265" w:type="dxa"/>
            <w:tcBorders>
              <w:top w:val="nil"/>
              <w:left w:val="single" w:sz="4" w:space="0" w:color="5B9BD5" w:themeColor="accent5"/>
              <w:bottom w:val="nil"/>
              <w:right w:val="single" w:sz="4" w:space="0" w:color="F9DBDB"/>
            </w:tcBorders>
            <w:shd w:val="clear" w:color="auto" w:fill="70AD47" w:themeFill="accent6"/>
          </w:tcPr>
          <w:p w14:paraId="70E081C7" w14:textId="49E0E6C8" w:rsidR="003D5677" w:rsidDel="009A0C32" w:rsidRDefault="003D5677" w:rsidP="003D5677">
            <w:pPr>
              <w:rPr>
                <w:del w:id="7796" w:author="Salah Soliman" w:date="2020-01-31T16:28:00Z"/>
              </w:rPr>
            </w:pPr>
          </w:p>
        </w:tc>
        <w:tc>
          <w:tcPr>
            <w:tcW w:w="9990" w:type="dxa"/>
            <w:gridSpan w:val="2"/>
            <w:tcBorders>
              <w:top w:val="single" w:sz="4" w:space="0" w:color="F9DBDB"/>
              <w:left w:val="single" w:sz="4" w:space="0" w:color="F9DBDB"/>
              <w:bottom w:val="single" w:sz="4" w:space="0" w:color="F9DBDB"/>
              <w:right w:val="single" w:sz="4" w:space="0" w:color="F9DBDB"/>
            </w:tcBorders>
            <w:shd w:val="clear" w:color="auto" w:fill="FCEEEE"/>
            <w:hideMark/>
          </w:tcPr>
          <w:p w14:paraId="6FDFB4E3" w14:textId="37B2B678" w:rsidR="003D5677" w:rsidDel="009A0C32" w:rsidRDefault="003D5677" w:rsidP="003D5677">
            <w:pPr>
              <w:rPr>
                <w:del w:id="7797" w:author="Salah Soliman" w:date="2020-01-31T16:28:00Z"/>
                <w:color w:val="7F7F7F" w:themeColor="text1" w:themeTint="80"/>
              </w:rPr>
            </w:pPr>
            <w:del w:id="7798" w:author="Salah Soliman" w:date="2020-01-31T16:28:00Z">
              <w:r w:rsidDel="009A0C32">
                <w:rPr>
                  <w:color w:val="7F7F7F" w:themeColor="text1" w:themeTint="80"/>
                </w:rPr>
                <w:delText>Unfortunately, this is not the correct answer.</w:delText>
              </w:r>
            </w:del>
          </w:p>
          <w:p w14:paraId="742B6392" w14:textId="46660ED6" w:rsidR="003D5677" w:rsidDel="009A0C32" w:rsidRDefault="003D5677" w:rsidP="003D5677">
            <w:pPr>
              <w:rPr>
                <w:del w:id="7799" w:author="Salah Soliman" w:date="2020-01-31T16:28:00Z"/>
                <w:color w:val="404040" w:themeColor="text1" w:themeTint="BF"/>
              </w:rPr>
            </w:pPr>
            <w:del w:id="7800" w:author="Salah Soliman" w:date="2020-01-31T16:28:00Z">
              <w:r w:rsidDel="009A0C32">
                <w:rPr>
                  <w:color w:val="7F7F7F" w:themeColor="text1" w:themeTint="80"/>
                </w:rPr>
                <w:delText xml:space="preserve">The median is calculated through this formula: </w:delText>
              </w:r>
              <w:r w:rsidDel="009A0C32">
                <w:delText>$$\text {Median}=\left\{\begin{array}{ll}{X(r+1)} &amp; {\text { if } \mathrm{m} \text { is odd }, m=2 r+1} \\ {0.5(X r+X(r+1))} &amp; {\text { if } \mathrm{m} \text { is even }, m=2 r}\end{array}\right.$$.</w:delText>
              </w:r>
            </w:del>
          </w:p>
          <w:p w14:paraId="3F97C2AA" w14:textId="595FA8F4" w:rsidR="003D5677" w:rsidDel="009A0C32" w:rsidRDefault="003D5677" w:rsidP="003D5677">
            <w:pPr>
              <w:rPr>
                <w:del w:id="7801" w:author="Salah Soliman" w:date="2020-01-31T16:28:00Z"/>
                <w:color w:val="7F7F7F" w:themeColor="text1" w:themeTint="80"/>
              </w:rPr>
            </w:pPr>
            <w:del w:id="7802" w:author="Salah Soliman" w:date="2020-01-31T16:28:00Z">
              <w:r w:rsidDel="009A0C32">
                <w:delText>For example for dataset {2,3,10} since the number of elements is odd the median is simply the number in the middle. In this case, 3 is the median.</w:delText>
              </w:r>
            </w:del>
          </w:p>
        </w:tc>
        <w:tc>
          <w:tcPr>
            <w:tcW w:w="270" w:type="dxa"/>
            <w:tcBorders>
              <w:top w:val="nil"/>
              <w:left w:val="single" w:sz="4" w:space="0" w:color="F9DBDB"/>
              <w:bottom w:val="nil"/>
              <w:right w:val="single" w:sz="4" w:space="0" w:color="5B9BD5" w:themeColor="accent5"/>
            </w:tcBorders>
            <w:shd w:val="clear" w:color="auto" w:fill="70AD47" w:themeFill="accent6"/>
          </w:tcPr>
          <w:p w14:paraId="3C13B984" w14:textId="45E1897C" w:rsidR="003D5677" w:rsidDel="009A0C32" w:rsidRDefault="003D5677" w:rsidP="003D5677">
            <w:pPr>
              <w:rPr>
                <w:del w:id="7803" w:author="Salah Soliman" w:date="2020-01-31T16:28:00Z"/>
                <w:color w:val="404040" w:themeColor="text1" w:themeTint="BF"/>
              </w:rPr>
            </w:pPr>
          </w:p>
        </w:tc>
      </w:tr>
      <w:tr w:rsidR="003D5677" w:rsidDel="009A0C32" w14:paraId="039242CC" w14:textId="43A495AD" w:rsidTr="003D5677">
        <w:trPr>
          <w:del w:id="7804" w:author="Salah Soliman" w:date="2020-01-31T16:28:00Z"/>
        </w:trPr>
        <w:tc>
          <w:tcPr>
            <w:tcW w:w="265" w:type="dxa"/>
            <w:tcBorders>
              <w:top w:val="nil"/>
              <w:left w:val="single" w:sz="4" w:space="0" w:color="5B9BD5" w:themeColor="accent5"/>
              <w:bottom w:val="single" w:sz="4" w:space="0" w:color="5B9BD5" w:themeColor="accent5"/>
              <w:right w:val="nil"/>
            </w:tcBorders>
            <w:shd w:val="clear" w:color="auto" w:fill="70AD47" w:themeFill="accent6"/>
          </w:tcPr>
          <w:p w14:paraId="109B144F" w14:textId="34923AE2" w:rsidR="003D5677" w:rsidDel="009A0C32" w:rsidRDefault="003D5677" w:rsidP="003D5677">
            <w:pPr>
              <w:pStyle w:val="NoSpacing"/>
              <w:rPr>
                <w:del w:id="7805" w:author="Salah Soliman" w:date="2020-01-31T16:28:00Z"/>
                <w:sz w:val="16"/>
                <w:szCs w:val="16"/>
              </w:rPr>
            </w:pPr>
          </w:p>
        </w:tc>
        <w:tc>
          <w:tcPr>
            <w:tcW w:w="2520" w:type="dxa"/>
            <w:tcBorders>
              <w:top w:val="single" w:sz="4" w:space="0" w:color="F9DBDB"/>
              <w:left w:val="nil"/>
              <w:bottom w:val="single" w:sz="4" w:space="0" w:color="5B9BD5" w:themeColor="accent5"/>
              <w:right w:val="nil"/>
            </w:tcBorders>
            <w:shd w:val="clear" w:color="auto" w:fill="70AD47" w:themeFill="accent6"/>
          </w:tcPr>
          <w:p w14:paraId="2866D140" w14:textId="68E9BE40" w:rsidR="003D5677" w:rsidDel="009A0C32" w:rsidRDefault="003D5677" w:rsidP="003D5677">
            <w:pPr>
              <w:pStyle w:val="NoSpacing"/>
              <w:rPr>
                <w:del w:id="7806" w:author="Salah Soliman" w:date="2020-01-31T16:28:00Z"/>
                <w:sz w:val="16"/>
                <w:szCs w:val="16"/>
              </w:rPr>
            </w:pPr>
          </w:p>
        </w:tc>
        <w:tc>
          <w:tcPr>
            <w:tcW w:w="7470" w:type="dxa"/>
            <w:tcBorders>
              <w:top w:val="single" w:sz="4" w:space="0" w:color="F9DBDB"/>
              <w:left w:val="nil"/>
              <w:bottom w:val="single" w:sz="4" w:space="0" w:color="5B9BD5" w:themeColor="accent5"/>
              <w:right w:val="nil"/>
            </w:tcBorders>
            <w:shd w:val="clear" w:color="auto" w:fill="70AD47" w:themeFill="accent6"/>
          </w:tcPr>
          <w:p w14:paraId="0B7640B8" w14:textId="6A348865" w:rsidR="003D5677" w:rsidDel="009A0C32" w:rsidRDefault="003D5677" w:rsidP="003D5677">
            <w:pPr>
              <w:pStyle w:val="NoSpacing"/>
              <w:rPr>
                <w:del w:id="7807" w:author="Salah Soliman" w:date="2020-01-31T16:28:00Z"/>
                <w:sz w:val="16"/>
                <w:szCs w:val="16"/>
              </w:rPr>
            </w:pPr>
          </w:p>
        </w:tc>
        <w:tc>
          <w:tcPr>
            <w:tcW w:w="270" w:type="dxa"/>
            <w:tcBorders>
              <w:top w:val="nil"/>
              <w:left w:val="nil"/>
              <w:bottom w:val="single" w:sz="4" w:space="0" w:color="5B9BD5" w:themeColor="accent5"/>
              <w:right w:val="single" w:sz="4" w:space="0" w:color="5B9BD5" w:themeColor="accent5"/>
            </w:tcBorders>
            <w:shd w:val="clear" w:color="auto" w:fill="70AD47" w:themeFill="accent6"/>
          </w:tcPr>
          <w:p w14:paraId="529D9CB9" w14:textId="7C618126" w:rsidR="003D5677" w:rsidDel="009A0C32" w:rsidRDefault="003D5677" w:rsidP="003D5677">
            <w:pPr>
              <w:pStyle w:val="NoSpacing"/>
              <w:rPr>
                <w:del w:id="7808" w:author="Salah Soliman" w:date="2020-01-31T16:28:00Z"/>
                <w:sz w:val="16"/>
                <w:szCs w:val="16"/>
              </w:rPr>
            </w:pPr>
          </w:p>
        </w:tc>
      </w:tr>
    </w:tbl>
    <w:p w14:paraId="1D193A91" w14:textId="2DFA6500" w:rsidR="003D5677" w:rsidDel="008027CD" w:rsidRDefault="003D5677" w:rsidP="003D5677">
      <w:pPr>
        <w:pStyle w:val="NoSpacing"/>
        <w:rPr>
          <w:del w:id="7809" w:author="Salah Soliman" w:date="2020-01-31T16:28:00Z"/>
        </w:rPr>
      </w:pPr>
    </w:p>
    <w:p w14:paraId="3EE48CFE" w14:textId="77777777" w:rsidR="008027CD" w:rsidRPr="008027CD" w:rsidRDefault="008027CD" w:rsidP="008027CD">
      <w:pPr>
        <w:rPr>
          <w:ins w:id="7810" w:author="Salah Soliman" w:date="2020-01-31T16:30:00Z"/>
          <w:rFonts w:ascii="Open Sans" w:eastAsia="Open Sans" w:hAnsi="Open Sans" w:cs="Times New Roman"/>
        </w:rPr>
      </w:pPr>
    </w:p>
    <w:tbl>
      <w:tblPr>
        <w:tblStyle w:val="TableGrid23"/>
        <w:tblW w:w="10456" w:type="dxa"/>
        <w:tblBorders>
          <w:top w:val="single" w:sz="4" w:space="0" w:color="DBDBDB"/>
          <w:left w:val="single" w:sz="4" w:space="0" w:color="DBDBDB"/>
          <w:bottom w:val="single" w:sz="4" w:space="0" w:color="DBDBDB"/>
          <w:right w:val="single" w:sz="4" w:space="0" w:color="DBDBDB"/>
          <w:insideH w:val="none" w:sz="0" w:space="0" w:color="auto"/>
          <w:insideV w:val="none" w:sz="0" w:space="0" w:color="auto"/>
        </w:tblBorders>
        <w:tblLayout w:type="fixed"/>
        <w:tblCellMar>
          <w:left w:w="115" w:type="dxa"/>
          <w:right w:w="115" w:type="dxa"/>
        </w:tblCellMar>
        <w:tblLook w:val="04A0" w:firstRow="1" w:lastRow="0" w:firstColumn="1" w:lastColumn="0" w:noHBand="0" w:noVBand="1"/>
        <w:tblPrChange w:id="7811" w:author="Alicia Romero Lopez" w:date="2020-01-31T09:48:00Z">
          <w:tblPr>
            <w:tblStyle w:val="TableGrid23"/>
            <w:tblW w:w="10456" w:type="dxa"/>
            <w:tblBorders>
              <w:top w:val="single" w:sz="4" w:space="0" w:color="DBDBDB"/>
              <w:left w:val="single" w:sz="4" w:space="0" w:color="DBDBDB"/>
              <w:bottom w:val="single" w:sz="4" w:space="0" w:color="DBDBDB"/>
              <w:right w:val="single" w:sz="4" w:space="0" w:color="DBDBDB"/>
              <w:insideH w:val="none" w:sz="0" w:space="0" w:color="auto"/>
              <w:insideV w:val="none" w:sz="0" w:space="0" w:color="auto"/>
            </w:tblBorders>
            <w:tblLayout w:type="fixed"/>
            <w:tblCellMar>
              <w:left w:w="115" w:type="dxa"/>
              <w:right w:w="115" w:type="dxa"/>
            </w:tblCellMar>
            <w:tblLook w:val="04A0" w:firstRow="1" w:lastRow="0" w:firstColumn="1" w:lastColumn="0" w:noHBand="0" w:noVBand="1"/>
          </w:tblPr>
        </w:tblPrChange>
      </w:tblPr>
      <w:tblGrid>
        <w:gridCol w:w="265"/>
        <w:gridCol w:w="630"/>
        <w:gridCol w:w="450"/>
        <w:gridCol w:w="2880"/>
        <w:gridCol w:w="1980"/>
        <w:gridCol w:w="3981"/>
        <w:gridCol w:w="270"/>
        <w:tblGridChange w:id="7812">
          <w:tblGrid>
            <w:gridCol w:w="360"/>
            <w:gridCol w:w="360"/>
            <w:gridCol w:w="360"/>
            <w:gridCol w:w="360"/>
            <w:gridCol w:w="360"/>
            <w:gridCol w:w="360"/>
            <w:gridCol w:w="360"/>
          </w:tblGrid>
        </w:tblGridChange>
      </w:tblGrid>
      <w:tr w:rsidR="008027CD" w:rsidRPr="008027CD" w14:paraId="1AE3A62D" w14:textId="77777777" w:rsidTr="51235A2F">
        <w:trPr>
          <w:cantSplit/>
          <w:ins w:id="7813" w:author="Salah Soliman" w:date="2020-01-31T16:30:00Z"/>
        </w:trPr>
        <w:tc>
          <w:tcPr>
            <w:tcW w:w="10456" w:type="dxa"/>
            <w:gridSpan w:val="7"/>
            <w:shd w:val="clear" w:color="auto" w:fill="FAFAFA"/>
            <w:tcPrChange w:id="7814" w:author="Alicia Romero Lopez" w:date="2020-01-31T09:48:00Z">
              <w:tcPr>
                <w:tcW w:w="10456" w:type="dxa"/>
                <w:gridSpan w:val="7"/>
                <w:shd w:val="clear" w:color="auto" w:fill="FAFAFA"/>
              </w:tcPr>
            </w:tcPrChange>
          </w:tcPr>
          <w:p w14:paraId="6101BE05" w14:textId="77777777" w:rsidR="008027CD" w:rsidRPr="008027CD" w:rsidRDefault="008027CD" w:rsidP="008027CD">
            <w:pPr>
              <w:rPr>
                <w:ins w:id="7815" w:author="Salah Soliman" w:date="2020-01-31T16:30:00Z"/>
                <w:rFonts w:ascii="Open Sans" w:eastAsia="Open Sans" w:hAnsi="Open Sans" w:cs="Times New Roman"/>
              </w:rPr>
            </w:pPr>
            <w:ins w:id="7816" w:author="Salah Soliman" w:date="2020-01-31T16:30:00Z">
              <w:r w:rsidRPr="008027CD">
                <w:rPr>
                  <w:rFonts w:ascii="Open Sans" w:eastAsia="Open Sans" w:hAnsi="Open Sans" w:cs="Times New Roman"/>
                </w:rPr>
                <w:t>Which of these terms get most affected by outliers?</w:t>
              </w:r>
            </w:ins>
          </w:p>
        </w:tc>
      </w:tr>
      <w:tr w:rsidR="008027CD" w:rsidRPr="008027CD" w14:paraId="641B6D2A" w14:textId="77777777" w:rsidTr="51235A2F">
        <w:trPr>
          <w:cantSplit/>
          <w:ins w:id="7817" w:author="Salah Soliman" w:date="2020-01-31T16:30:00Z"/>
        </w:trPr>
        <w:tc>
          <w:tcPr>
            <w:tcW w:w="265" w:type="dxa"/>
            <w:shd w:val="clear" w:color="auto" w:fill="FAFAFA"/>
            <w:tcPrChange w:id="7818" w:author="Alicia Romero Lopez" w:date="2020-01-31T09:48:00Z">
              <w:tcPr>
                <w:tcW w:w="0" w:type="auto"/>
              </w:tcPr>
            </w:tcPrChange>
          </w:tcPr>
          <w:p w14:paraId="2A6AD674" w14:textId="77777777" w:rsidR="008027CD" w:rsidRPr="008027CD" w:rsidRDefault="008027CD" w:rsidP="008027CD">
            <w:pPr>
              <w:rPr>
                <w:ins w:id="7819" w:author="Salah Soliman" w:date="2020-01-31T16:30:00Z"/>
                <w:rFonts w:ascii="Open Sans" w:eastAsia="Open Sans" w:hAnsi="Open Sans" w:cs="Times New Roman"/>
              </w:rPr>
            </w:pPr>
          </w:p>
        </w:tc>
        <w:tc>
          <w:tcPr>
            <w:tcW w:w="630" w:type="dxa"/>
            <w:shd w:val="clear" w:color="auto" w:fill="FFFFFF" w:themeFill="background1"/>
            <w:vAlign w:val="center"/>
            <w:tcPrChange w:id="7820" w:author="Alicia Romero Lopez" w:date="2020-01-31T09:48:00Z">
              <w:tcPr>
                <w:tcW w:w="630" w:type="dxa"/>
                <w:shd w:val="clear" w:color="auto" w:fill="FFFFFF"/>
              </w:tcPr>
            </w:tcPrChange>
          </w:tcPr>
          <w:p w14:paraId="5FB1EC44" w14:textId="77777777" w:rsidR="008027CD" w:rsidRPr="008027CD" w:rsidRDefault="008027CD" w:rsidP="008027CD">
            <w:pPr>
              <w:spacing w:before="120"/>
              <w:rPr>
                <w:ins w:id="7821" w:author="Salah Soliman" w:date="2020-01-31T16:30:00Z"/>
                <w:rFonts w:ascii="Open Sans" w:eastAsia="Open Sans" w:hAnsi="Open Sans" w:cs="Times New Roman"/>
              </w:rPr>
            </w:pPr>
            <w:ins w:id="7822" w:author="Salah Soliman" w:date="2020-01-31T16:30:00Z">
              <w:r w:rsidRPr="008027CD">
                <w:rPr>
                  <w:rFonts w:ascii="Open Sans" w:eastAsia="Open Sans" w:hAnsi="Open Sans" w:cs="Times New Roman"/>
                  <w:noProof/>
                  <w:rPrChange w:id="7823" w:author="Unknown">
                    <w:rPr>
                      <w:noProof/>
                    </w:rPr>
                  </w:rPrChange>
                </w:rPr>
                <mc:AlternateContent>
                  <mc:Choice Requires="wps">
                    <w:drawing>
                      <wp:inline distT="0" distB="0" distL="0" distR="0" wp14:anchorId="78997157" wp14:editId="319E0460">
                        <wp:extent cx="207034" cy="207034"/>
                        <wp:effectExtent l="19050" t="19050" r="21590" b="21590"/>
                        <wp:docPr id="150" name="Oval 150"/>
                        <wp:cNvGraphicFramePr/>
                        <a:graphic xmlns:a="http://schemas.openxmlformats.org/drawingml/2006/main">
                          <a:graphicData uri="http://schemas.microsoft.com/office/word/2010/wordprocessingShape">
                            <wps:wsp>
                              <wps:cNvSpPr/>
                              <wps:spPr>
                                <a:xfrm>
                                  <a:off x="0" y="0"/>
                                  <a:ext cx="207034" cy="207034"/>
                                </a:xfrm>
                                <a:prstGeom prst="ellipse">
                                  <a:avLst/>
                                </a:prstGeom>
                                <a:noFill/>
                                <a:ln w="28575" cap="flat" cmpd="sng" algn="ctr">
                                  <a:solidFill>
                                    <a:srgbClr val="DBDBDB">
                                      <a:lumMod val="9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w16se="http://schemas.microsoft.com/office/word/2015/wordml/symex" xmlns:cx1="http://schemas.microsoft.com/office/drawing/2015/9/8/chartex" xmlns:cx="http://schemas.microsoft.com/office/drawing/2014/chartex">
                    <w:pict>
                      <v:oval w14:anchorId="52A7D2A9" id="Oval 150" o:spid="_x0000_s1026" style="width:16.3pt;height:16.3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" filled="f" strokecolor="#c5c5c5" strokeweight="2.25pt">
                        <v:stroke joinstyle="miter"/>
                        <w10:anchorlock/>
                      </v:oval>
                    </w:pict>
                  </mc:Fallback>
                </mc:AlternateContent>
              </w:r>
            </w:ins>
          </w:p>
        </w:tc>
        <w:tc>
          <w:tcPr>
            <w:tcW w:w="450" w:type="dxa"/>
            <w:shd w:val="clear" w:color="auto" w:fill="FFFFFF" w:themeFill="background1"/>
            <w:vAlign w:val="center"/>
            <w:tcPrChange w:id="7824" w:author="Alicia Romero Lopez" w:date="2020-01-31T09:48:00Z">
              <w:tcPr>
                <w:tcW w:w="450" w:type="dxa"/>
                <w:shd w:val="clear" w:color="auto" w:fill="FFFFFF"/>
              </w:tcPr>
            </w:tcPrChange>
          </w:tcPr>
          <w:p w14:paraId="47C1DB86" w14:textId="77777777" w:rsidR="008027CD" w:rsidRPr="008027CD" w:rsidRDefault="008027CD" w:rsidP="008027CD">
            <w:pPr>
              <w:spacing w:before="120"/>
              <w:rPr>
                <w:ins w:id="7825" w:author="Salah Soliman" w:date="2020-01-31T16:30:00Z"/>
                <w:rFonts w:ascii="Open Sans Semibold" w:eastAsia="Open Sans" w:hAnsi="Open Sans Semibold" w:cs="Open Sans Semibold"/>
              </w:rPr>
            </w:pPr>
            <w:ins w:id="7826" w:author="Salah Soliman" w:date="2020-01-31T16:30:00Z">
              <w:r w:rsidRPr="008027CD">
                <w:rPr>
                  <w:rFonts w:ascii="Open Sans Semibold" w:eastAsia="Open Sans" w:hAnsi="Open Sans Semibold" w:cs="Open Sans Semibold"/>
                </w:rPr>
                <w:t>a.</w:t>
              </w:r>
            </w:ins>
          </w:p>
        </w:tc>
        <w:tc>
          <w:tcPr>
            <w:tcW w:w="8841" w:type="dxa"/>
            <w:gridSpan w:val="3"/>
            <w:shd w:val="clear" w:color="auto" w:fill="FFFFFF" w:themeFill="background1"/>
            <w:vAlign w:val="center"/>
            <w:tcPrChange w:id="7827" w:author="Alicia Romero Lopez" w:date="2020-01-31T09:48:00Z">
              <w:tcPr>
                <w:tcW w:w="8841" w:type="dxa"/>
                <w:gridSpan w:val="3"/>
                <w:shd w:val="clear" w:color="auto" w:fill="FFFFFF"/>
              </w:tcPr>
            </w:tcPrChange>
          </w:tcPr>
          <w:p w14:paraId="730F6FF4" w14:textId="77777777" w:rsidR="008027CD" w:rsidRPr="008027CD" w:rsidRDefault="008027CD" w:rsidP="008027CD">
            <w:pPr>
              <w:spacing w:before="120"/>
              <w:rPr>
                <w:ins w:id="7828" w:author="Salah Soliman" w:date="2020-01-31T16:30:00Z"/>
                <w:rFonts w:ascii="Open Sans" w:eastAsia="Open Sans" w:hAnsi="Open Sans" w:cs="Times New Roman"/>
              </w:rPr>
            </w:pPr>
            <w:ins w:id="7829" w:author="Salah Soliman" w:date="2020-01-31T16:30:00Z">
              <w:r w:rsidRPr="008027CD">
                <w:rPr>
                  <w:rFonts w:ascii="Open Sans" w:eastAsia="Open Sans" w:hAnsi="Open Sans" w:cs="Times New Roman"/>
                </w:rPr>
                <w:t>Mean</w:t>
              </w:r>
            </w:ins>
          </w:p>
        </w:tc>
        <w:tc>
          <w:tcPr>
            <w:tcW w:w="270" w:type="dxa"/>
            <w:shd w:val="clear" w:color="auto" w:fill="FAFAFA"/>
            <w:tcPrChange w:id="7830" w:author="Alicia Romero Lopez" w:date="2020-01-31T09:48:00Z">
              <w:tcPr>
                <w:tcW w:w="0" w:type="auto"/>
              </w:tcPr>
            </w:tcPrChange>
          </w:tcPr>
          <w:p w14:paraId="3246E066" w14:textId="77777777" w:rsidR="008027CD" w:rsidRPr="008027CD" w:rsidRDefault="008027CD" w:rsidP="008027CD">
            <w:pPr>
              <w:rPr>
                <w:ins w:id="7831" w:author="Salah Soliman" w:date="2020-01-31T16:30:00Z"/>
                <w:rFonts w:ascii="Open Sans" w:eastAsia="Open Sans" w:hAnsi="Open Sans" w:cs="Times New Roman"/>
              </w:rPr>
            </w:pPr>
          </w:p>
        </w:tc>
      </w:tr>
      <w:tr w:rsidR="008027CD" w:rsidRPr="008027CD" w14:paraId="2BED51E6" w14:textId="77777777" w:rsidTr="51235A2F">
        <w:trPr>
          <w:cantSplit/>
          <w:trHeight w:val="20"/>
          <w:ins w:id="7832" w:author="Salah Soliman" w:date="2020-01-31T16:30:00Z"/>
        </w:trPr>
        <w:tc>
          <w:tcPr>
            <w:tcW w:w="265" w:type="dxa"/>
            <w:shd w:val="clear" w:color="auto" w:fill="FAFAFA"/>
            <w:tcPrChange w:id="7833" w:author="Alicia Romero Lopez" w:date="2020-01-31T09:48:00Z">
              <w:tcPr>
                <w:tcW w:w="0" w:type="auto"/>
              </w:tcPr>
            </w:tcPrChange>
          </w:tcPr>
          <w:p w14:paraId="0B37C25F" w14:textId="77777777" w:rsidR="008027CD" w:rsidRPr="008027CD" w:rsidRDefault="008027CD" w:rsidP="008027CD">
            <w:pPr>
              <w:rPr>
                <w:ins w:id="7834" w:author="Salah Soliman" w:date="2020-01-31T16:30:00Z"/>
                <w:rFonts w:ascii="Open Sans" w:eastAsia="Open Sans" w:hAnsi="Open Sans" w:cs="Times New Roman"/>
                <w:color w:val="404040"/>
                <w:sz w:val="16"/>
                <w:szCs w:val="16"/>
              </w:rPr>
            </w:pPr>
          </w:p>
        </w:tc>
        <w:tc>
          <w:tcPr>
            <w:tcW w:w="630" w:type="dxa"/>
            <w:shd w:val="clear" w:color="auto" w:fill="FAFAFA"/>
            <w:vAlign w:val="center"/>
            <w:tcPrChange w:id="7835" w:author="Alicia Romero Lopez" w:date="2020-01-31T09:48:00Z">
              <w:tcPr>
                <w:tcW w:w="630" w:type="dxa"/>
                <w:shd w:val="clear" w:color="auto" w:fill="FAFAFA"/>
              </w:tcPr>
            </w:tcPrChange>
          </w:tcPr>
          <w:p w14:paraId="75286F61" w14:textId="77777777" w:rsidR="008027CD" w:rsidRPr="008027CD" w:rsidRDefault="008027CD" w:rsidP="008027CD">
            <w:pPr>
              <w:rPr>
                <w:ins w:id="7836" w:author="Salah Soliman" w:date="2020-01-31T16:30:00Z"/>
                <w:rFonts w:ascii="Open Sans" w:eastAsia="Open Sans" w:hAnsi="Open Sans" w:cs="Times New Roman"/>
                <w:color w:val="404040"/>
                <w:sz w:val="16"/>
                <w:szCs w:val="16"/>
              </w:rPr>
            </w:pPr>
          </w:p>
        </w:tc>
        <w:tc>
          <w:tcPr>
            <w:tcW w:w="3330" w:type="dxa"/>
            <w:gridSpan w:val="2"/>
            <w:shd w:val="clear" w:color="auto" w:fill="FAFAFA"/>
            <w:vAlign w:val="center"/>
            <w:tcPrChange w:id="7837" w:author="Alicia Romero Lopez" w:date="2020-01-31T09:48:00Z">
              <w:tcPr>
                <w:tcW w:w="3330" w:type="dxa"/>
                <w:gridSpan w:val="2"/>
                <w:shd w:val="clear" w:color="auto" w:fill="FAFAFA"/>
              </w:tcPr>
            </w:tcPrChange>
          </w:tcPr>
          <w:p w14:paraId="2B45D746" w14:textId="77777777" w:rsidR="008027CD" w:rsidRPr="008027CD" w:rsidRDefault="008027CD" w:rsidP="008027CD">
            <w:pPr>
              <w:rPr>
                <w:ins w:id="7838" w:author="Salah Soliman" w:date="2020-01-31T16:30:00Z"/>
                <w:rFonts w:ascii="Open Sans" w:eastAsia="Open Sans" w:hAnsi="Open Sans" w:cs="Times New Roman"/>
                <w:color w:val="404040"/>
                <w:sz w:val="16"/>
                <w:szCs w:val="16"/>
              </w:rPr>
            </w:pPr>
          </w:p>
        </w:tc>
        <w:tc>
          <w:tcPr>
            <w:tcW w:w="1980" w:type="dxa"/>
            <w:shd w:val="clear" w:color="auto" w:fill="FAFAFA"/>
            <w:vAlign w:val="center"/>
            <w:tcPrChange w:id="7839" w:author="Alicia Romero Lopez" w:date="2020-01-31T09:48:00Z">
              <w:tcPr>
                <w:tcW w:w="1980" w:type="dxa"/>
                <w:shd w:val="clear" w:color="auto" w:fill="FAFAFA"/>
              </w:tcPr>
            </w:tcPrChange>
          </w:tcPr>
          <w:p w14:paraId="316055CC" w14:textId="77777777" w:rsidR="008027CD" w:rsidRPr="008027CD" w:rsidRDefault="008027CD" w:rsidP="008027CD">
            <w:pPr>
              <w:rPr>
                <w:ins w:id="7840" w:author="Salah Soliman" w:date="2020-01-31T16:30:00Z"/>
                <w:rFonts w:ascii="Open Sans" w:eastAsia="Open Sans" w:hAnsi="Open Sans" w:cs="Times New Roman"/>
                <w:color w:val="404040"/>
                <w:sz w:val="16"/>
                <w:szCs w:val="16"/>
              </w:rPr>
            </w:pPr>
          </w:p>
        </w:tc>
        <w:tc>
          <w:tcPr>
            <w:tcW w:w="3981" w:type="dxa"/>
            <w:shd w:val="clear" w:color="auto" w:fill="FAFAFA"/>
            <w:vAlign w:val="center"/>
            <w:tcPrChange w:id="7841" w:author="Alicia Romero Lopez" w:date="2020-01-31T09:48:00Z">
              <w:tcPr>
                <w:tcW w:w="3981" w:type="dxa"/>
                <w:shd w:val="clear" w:color="auto" w:fill="FAFAFA"/>
              </w:tcPr>
            </w:tcPrChange>
          </w:tcPr>
          <w:p w14:paraId="57C843E2" w14:textId="77777777" w:rsidR="008027CD" w:rsidRPr="008027CD" w:rsidRDefault="008027CD" w:rsidP="008027CD">
            <w:pPr>
              <w:rPr>
                <w:ins w:id="7842" w:author="Salah Soliman" w:date="2020-01-31T16:30:00Z"/>
                <w:rFonts w:ascii="Open Sans" w:eastAsia="Open Sans" w:hAnsi="Open Sans" w:cs="Times New Roman"/>
                <w:noProof/>
                <w:color w:val="404040"/>
                <w:sz w:val="16"/>
                <w:szCs w:val="16"/>
              </w:rPr>
            </w:pPr>
          </w:p>
        </w:tc>
        <w:tc>
          <w:tcPr>
            <w:tcW w:w="270" w:type="dxa"/>
            <w:shd w:val="clear" w:color="auto" w:fill="FAFAFA"/>
            <w:tcPrChange w:id="7843" w:author="Alicia Romero Lopez" w:date="2020-01-31T09:48:00Z">
              <w:tcPr>
                <w:tcW w:w="0" w:type="auto"/>
              </w:tcPr>
            </w:tcPrChange>
          </w:tcPr>
          <w:p w14:paraId="38E10799" w14:textId="77777777" w:rsidR="008027CD" w:rsidRPr="008027CD" w:rsidRDefault="008027CD" w:rsidP="008027CD">
            <w:pPr>
              <w:rPr>
                <w:ins w:id="7844" w:author="Salah Soliman" w:date="2020-01-31T16:30:00Z"/>
                <w:rFonts w:ascii="Open Sans" w:eastAsia="Open Sans" w:hAnsi="Open Sans" w:cs="Times New Roman"/>
                <w:color w:val="404040"/>
                <w:sz w:val="16"/>
                <w:szCs w:val="16"/>
              </w:rPr>
            </w:pPr>
          </w:p>
        </w:tc>
      </w:tr>
      <w:tr w:rsidR="008027CD" w:rsidRPr="008027CD" w14:paraId="4D82AAB7" w14:textId="77777777" w:rsidTr="51235A2F">
        <w:trPr>
          <w:cantSplit/>
          <w:ins w:id="7845" w:author="Salah Soliman" w:date="2020-01-31T16:30:00Z"/>
        </w:trPr>
        <w:tc>
          <w:tcPr>
            <w:tcW w:w="265" w:type="dxa"/>
            <w:shd w:val="clear" w:color="auto" w:fill="FAFAFA"/>
            <w:tcPrChange w:id="7846" w:author="Alicia Romero Lopez" w:date="2020-01-31T09:48:00Z">
              <w:tcPr>
                <w:tcW w:w="0" w:type="auto"/>
              </w:tcPr>
            </w:tcPrChange>
          </w:tcPr>
          <w:p w14:paraId="4A6BABD0" w14:textId="77777777" w:rsidR="008027CD" w:rsidRPr="008027CD" w:rsidRDefault="008027CD" w:rsidP="008027CD">
            <w:pPr>
              <w:rPr>
                <w:ins w:id="7847" w:author="Salah Soliman" w:date="2020-01-31T16:30:00Z"/>
                <w:rFonts w:ascii="Open Sans" w:eastAsia="Open Sans" w:hAnsi="Open Sans" w:cs="Times New Roman"/>
              </w:rPr>
            </w:pPr>
          </w:p>
        </w:tc>
        <w:tc>
          <w:tcPr>
            <w:tcW w:w="630" w:type="dxa"/>
            <w:shd w:val="clear" w:color="auto" w:fill="FFFFFF" w:themeFill="background1"/>
            <w:vAlign w:val="center"/>
            <w:tcPrChange w:id="7848" w:author="Alicia Romero Lopez" w:date="2020-01-31T09:48:00Z">
              <w:tcPr>
                <w:tcW w:w="630" w:type="dxa"/>
                <w:shd w:val="clear" w:color="auto" w:fill="FFFFFF"/>
              </w:tcPr>
            </w:tcPrChange>
          </w:tcPr>
          <w:p w14:paraId="1FAB1A70" w14:textId="77777777" w:rsidR="008027CD" w:rsidRPr="008027CD" w:rsidRDefault="008027CD" w:rsidP="008027CD">
            <w:pPr>
              <w:spacing w:before="120"/>
              <w:rPr>
                <w:ins w:id="7849" w:author="Salah Soliman" w:date="2020-01-31T16:30:00Z"/>
                <w:rFonts w:ascii="Open Sans" w:eastAsia="Open Sans" w:hAnsi="Open Sans" w:cs="Times New Roman"/>
                <w:noProof/>
              </w:rPr>
            </w:pPr>
            <w:ins w:id="7850" w:author="Salah Soliman" w:date="2020-01-31T16:30:00Z">
              <w:r w:rsidRPr="008027CD">
                <w:rPr>
                  <w:rFonts w:ascii="Open Sans" w:eastAsia="Open Sans" w:hAnsi="Open Sans" w:cs="Times New Roman"/>
                  <w:noProof/>
                  <w:rPrChange w:id="7851" w:author="Unknown">
                    <w:rPr>
                      <w:noProof/>
                    </w:rPr>
                  </w:rPrChange>
                </w:rPr>
                <mc:AlternateContent>
                  <mc:Choice Requires="wps">
                    <w:drawing>
                      <wp:inline distT="0" distB="0" distL="0" distR="0" wp14:anchorId="161AB4C3" wp14:editId="1995672C">
                        <wp:extent cx="207034" cy="207034"/>
                        <wp:effectExtent l="19050" t="19050" r="21590" b="21590"/>
                        <wp:docPr id="151" name="Oval 151"/>
                        <wp:cNvGraphicFramePr/>
                        <a:graphic xmlns:a="http://schemas.openxmlformats.org/drawingml/2006/main">
                          <a:graphicData uri="http://schemas.microsoft.com/office/word/2010/wordprocessingShape">
                            <wps:wsp>
                              <wps:cNvSpPr/>
                              <wps:spPr>
                                <a:xfrm>
                                  <a:off x="0" y="0"/>
                                  <a:ext cx="207034" cy="207034"/>
                                </a:xfrm>
                                <a:prstGeom prst="ellipse">
                                  <a:avLst/>
                                </a:prstGeom>
                                <a:noFill/>
                                <a:ln w="28575" cap="flat" cmpd="sng" algn="ctr">
                                  <a:solidFill>
                                    <a:srgbClr val="DBDBDB">
                                      <a:lumMod val="9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w16se="http://schemas.microsoft.com/office/word/2015/wordml/symex" xmlns:cx1="http://schemas.microsoft.com/office/drawing/2015/9/8/chartex" xmlns:cx="http://schemas.microsoft.com/office/drawing/2014/chartex">
                    <w:pict>
                      <v:oval w14:anchorId="7814EA2C" id="Oval 151" o:spid="_x0000_s1026" style="width:16.3pt;height:16.3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" filled="f" strokecolor="#c5c5c5" strokeweight="2.25pt">
                        <v:stroke joinstyle="miter"/>
                        <w10:anchorlock/>
                      </v:oval>
                    </w:pict>
                  </mc:Fallback>
                </mc:AlternateContent>
              </w:r>
            </w:ins>
          </w:p>
        </w:tc>
        <w:tc>
          <w:tcPr>
            <w:tcW w:w="450" w:type="dxa"/>
            <w:shd w:val="clear" w:color="auto" w:fill="FFFFFF" w:themeFill="background1"/>
            <w:vAlign w:val="center"/>
            <w:tcPrChange w:id="7852" w:author="Alicia Romero Lopez" w:date="2020-01-31T09:48:00Z">
              <w:tcPr>
                <w:tcW w:w="450" w:type="dxa"/>
                <w:shd w:val="clear" w:color="auto" w:fill="FFFFFF"/>
              </w:tcPr>
            </w:tcPrChange>
          </w:tcPr>
          <w:p w14:paraId="0222064B" w14:textId="77777777" w:rsidR="008027CD" w:rsidRPr="008027CD" w:rsidRDefault="008027CD" w:rsidP="008027CD">
            <w:pPr>
              <w:spacing w:before="120"/>
              <w:rPr>
                <w:ins w:id="7853" w:author="Salah Soliman" w:date="2020-01-31T16:30:00Z"/>
                <w:rFonts w:ascii="Open Sans Semibold" w:eastAsia="Open Sans" w:hAnsi="Open Sans Semibold" w:cs="Open Sans Semibold"/>
              </w:rPr>
            </w:pPr>
            <w:ins w:id="7854" w:author="Salah Soliman" w:date="2020-01-31T16:30:00Z">
              <w:r w:rsidRPr="008027CD">
                <w:rPr>
                  <w:rFonts w:ascii="Open Sans Semibold" w:eastAsia="Open Sans" w:hAnsi="Open Sans Semibold" w:cs="Open Sans Semibold"/>
                </w:rPr>
                <w:t>b.</w:t>
              </w:r>
            </w:ins>
          </w:p>
        </w:tc>
        <w:tc>
          <w:tcPr>
            <w:tcW w:w="8841" w:type="dxa"/>
            <w:gridSpan w:val="3"/>
            <w:shd w:val="clear" w:color="auto" w:fill="FFFFFF" w:themeFill="background1"/>
            <w:vAlign w:val="center"/>
            <w:tcPrChange w:id="7855" w:author="Alicia Romero Lopez" w:date="2020-01-31T09:48:00Z">
              <w:tcPr>
                <w:tcW w:w="8841" w:type="dxa"/>
                <w:gridSpan w:val="3"/>
                <w:shd w:val="clear" w:color="auto" w:fill="FFFFFF"/>
              </w:tcPr>
            </w:tcPrChange>
          </w:tcPr>
          <w:p w14:paraId="6E582949" w14:textId="77777777" w:rsidR="008027CD" w:rsidRPr="008027CD" w:rsidRDefault="008027CD" w:rsidP="008027CD">
            <w:pPr>
              <w:spacing w:before="120"/>
              <w:rPr>
                <w:ins w:id="7856" w:author="Salah Soliman" w:date="2020-01-31T16:30:00Z"/>
                <w:rFonts w:ascii="Open Sans" w:eastAsia="Open Sans" w:hAnsi="Open Sans" w:cs="Times New Roman"/>
              </w:rPr>
            </w:pPr>
            <w:ins w:id="7857" w:author="Salah Soliman" w:date="2020-01-31T16:30:00Z">
              <w:r w:rsidRPr="008027CD">
                <w:rPr>
                  <w:rFonts w:ascii="Open Sans" w:eastAsia="Open Sans" w:hAnsi="Open Sans" w:cs="Times New Roman"/>
                </w:rPr>
                <w:t>Median</w:t>
              </w:r>
            </w:ins>
          </w:p>
        </w:tc>
        <w:tc>
          <w:tcPr>
            <w:tcW w:w="270" w:type="dxa"/>
            <w:shd w:val="clear" w:color="auto" w:fill="FAFAFA"/>
            <w:tcPrChange w:id="7858" w:author="Alicia Romero Lopez" w:date="2020-01-31T09:48:00Z">
              <w:tcPr>
                <w:tcW w:w="0" w:type="auto"/>
              </w:tcPr>
            </w:tcPrChange>
          </w:tcPr>
          <w:p w14:paraId="4734BEA5" w14:textId="77777777" w:rsidR="008027CD" w:rsidRPr="008027CD" w:rsidRDefault="008027CD" w:rsidP="008027CD">
            <w:pPr>
              <w:rPr>
                <w:ins w:id="7859" w:author="Salah Soliman" w:date="2020-01-31T16:30:00Z"/>
                <w:rFonts w:ascii="Open Sans" w:eastAsia="Open Sans" w:hAnsi="Open Sans" w:cs="Times New Roman"/>
              </w:rPr>
            </w:pPr>
          </w:p>
        </w:tc>
      </w:tr>
      <w:tr w:rsidR="008027CD" w:rsidRPr="008027CD" w14:paraId="21389554" w14:textId="77777777" w:rsidTr="51235A2F">
        <w:trPr>
          <w:cantSplit/>
          <w:trHeight w:val="20"/>
          <w:ins w:id="7860" w:author="Salah Soliman" w:date="2020-01-31T16:30:00Z"/>
        </w:trPr>
        <w:tc>
          <w:tcPr>
            <w:tcW w:w="265" w:type="dxa"/>
            <w:shd w:val="clear" w:color="auto" w:fill="FAFAFA"/>
            <w:tcPrChange w:id="7861" w:author="Alicia Romero Lopez" w:date="2020-01-31T09:48:00Z">
              <w:tcPr>
                <w:tcW w:w="0" w:type="auto"/>
              </w:tcPr>
            </w:tcPrChange>
          </w:tcPr>
          <w:p w14:paraId="28DC021A" w14:textId="77777777" w:rsidR="008027CD" w:rsidRPr="008027CD" w:rsidRDefault="008027CD" w:rsidP="008027CD">
            <w:pPr>
              <w:rPr>
                <w:ins w:id="7862" w:author="Salah Soliman" w:date="2020-01-31T16:30:00Z"/>
                <w:rFonts w:ascii="Open Sans" w:eastAsia="Open Sans" w:hAnsi="Open Sans" w:cs="Times New Roman"/>
                <w:color w:val="404040"/>
                <w:sz w:val="16"/>
                <w:szCs w:val="16"/>
              </w:rPr>
            </w:pPr>
          </w:p>
        </w:tc>
        <w:tc>
          <w:tcPr>
            <w:tcW w:w="630" w:type="dxa"/>
            <w:shd w:val="clear" w:color="auto" w:fill="FAFAFA"/>
            <w:vAlign w:val="center"/>
            <w:tcPrChange w:id="7863" w:author="Alicia Romero Lopez" w:date="2020-01-31T09:48:00Z">
              <w:tcPr>
                <w:tcW w:w="630" w:type="dxa"/>
                <w:shd w:val="clear" w:color="auto" w:fill="FAFAFA"/>
              </w:tcPr>
            </w:tcPrChange>
          </w:tcPr>
          <w:p w14:paraId="1B496E33" w14:textId="77777777" w:rsidR="008027CD" w:rsidRPr="008027CD" w:rsidRDefault="008027CD" w:rsidP="008027CD">
            <w:pPr>
              <w:rPr>
                <w:ins w:id="7864" w:author="Salah Soliman" w:date="2020-01-31T16:30:00Z"/>
                <w:rFonts w:ascii="Open Sans" w:eastAsia="Open Sans" w:hAnsi="Open Sans" w:cs="Times New Roman"/>
                <w:color w:val="404040"/>
                <w:sz w:val="16"/>
                <w:szCs w:val="16"/>
              </w:rPr>
            </w:pPr>
          </w:p>
        </w:tc>
        <w:tc>
          <w:tcPr>
            <w:tcW w:w="3330" w:type="dxa"/>
            <w:gridSpan w:val="2"/>
            <w:shd w:val="clear" w:color="auto" w:fill="FAFAFA"/>
            <w:vAlign w:val="center"/>
            <w:tcPrChange w:id="7865" w:author="Alicia Romero Lopez" w:date="2020-01-31T09:48:00Z">
              <w:tcPr>
                <w:tcW w:w="3330" w:type="dxa"/>
                <w:gridSpan w:val="2"/>
                <w:shd w:val="clear" w:color="auto" w:fill="FAFAFA"/>
              </w:tcPr>
            </w:tcPrChange>
          </w:tcPr>
          <w:p w14:paraId="6B154A54" w14:textId="77777777" w:rsidR="008027CD" w:rsidRPr="008027CD" w:rsidRDefault="008027CD" w:rsidP="008027CD">
            <w:pPr>
              <w:rPr>
                <w:ins w:id="7866" w:author="Salah Soliman" w:date="2020-01-31T16:30:00Z"/>
                <w:rFonts w:ascii="Open Sans" w:eastAsia="Open Sans" w:hAnsi="Open Sans" w:cs="Times New Roman"/>
                <w:color w:val="404040"/>
                <w:sz w:val="16"/>
                <w:szCs w:val="16"/>
              </w:rPr>
            </w:pPr>
          </w:p>
        </w:tc>
        <w:tc>
          <w:tcPr>
            <w:tcW w:w="1980" w:type="dxa"/>
            <w:shd w:val="clear" w:color="auto" w:fill="FAFAFA"/>
            <w:vAlign w:val="center"/>
            <w:tcPrChange w:id="7867" w:author="Alicia Romero Lopez" w:date="2020-01-31T09:48:00Z">
              <w:tcPr>
                <w:tcW w:w="1980" w:type="dxa"/>
                <w:shd w:val="clear" w:color="auto" w:fill="FAFAFA"/>
              </w:tcPr>
            </w:tcPrChange>
          </w:tcPr>
          <w:p w14:paraId="2AD17460" w14:textId="77777777" w:rsidR="008027CD" w:rsidRPr="008027CD" w:rsidRDefault="008027CD" w:rsidP="008027CD">
            <w:pPr>
              <w:rPr>
                <w:ins w:id="7868" w:author="Salah Soliman" w:date="2020-01-31T16:30:00Z"/>
                <w:rFonts w:ascii="Open Sans" w:eastAsia="Open Sans" w:hAnsi="Open Sans" w:cs="Times New Roman"/>
                <w:color w:val="404040"/>
                <w:sz w:val="16"/>
                <w:szCs w:val="16"/>
              </w:rPr>
            </w:pPr>
          </w:p>
        </w:tc>
        <w:tc>
          <w:tcPr>
            <w:tcW w:w="3981" w:type="dxa"/>
            <w:shd w:val="clear" w:color="auto" w:fill="FAFAFA"/>
            <w:vAlign w:val="center"/>
            <w:tcPrChange w:id="7869" w:author="Alicia Romero Lopez" w:date="2020-01-31T09:48:00Z">
              <w:tcPr>
                <w:tcW w:w="3981" w:type="dxa"/>
                <w:shd w:val="clear" w:color="auto" w:fill="FAFAFA"/>
              </w:tcPr>
            </w:tcPrChange>
          </w:tcPr>
          <w:p w14:paraId="406A4417" w14:textId="77777777" w:rsidR="008027CD" w:rsidRPr="008027CD" w:rsidRDefault="008027CD" w:rsidP="008027CD">
            <w:pPr>
              <w:rPr>
                <w:ins w:id="7870" w:author="Salah Soliman" w:date="2020-01-31T16:30:00Z"/>
                <w:rFonts w:ascii="Open Sans" w:eastAsia="Open Sans" w:hAnsi="Open Sans" w:cs="Times New Roman"/>
                <w:noProof/>
                <w:color w:val="404040"/>
                <w:sz w:val="16"/>
                <w:szCs w:val="16"/>
              </w:rPr>
            </w:pPr>
          </w:p>
        </w:tc>
        <w:tc>
          <w:tcPr>
            <w:tcW w:w="270" w:type="dxa"/>
            <w:shd w:val="clear" w:color="auto" w:fill="FAFAFA"/>
            <w:tcPrChange w:id="7871" w:author="Alicia Romero Lopez" w:date="2020-01-31T09:48:00Z">
              <w:tcPr>
                <w:tcW w:w="0" w:type="auto"/>
              </w:tcPr>
            </w:tcPrChange>
          </w:tcPr>
          <w:p w14:paraId="47C30F8E" w14:textId="77777777" w:rsidR="008027CD" w:rsidRPr="008027CD" w:rsidRDefault="008027CD" w:rsidP="008027CD">
            <w:pPr>
              <w:rPr>
                <w:ins w:id="7872" w:author="Salah Soliman" w:date="2020-01-31T16:30:00Z"/>
                <w:rFonts w:ascii="Open Sans" w:eastAsia="Open Sans" w:hAnsi="Open Sans" w:cs="Times New Roman"/>
                <w:color w:val="404040"/>
                <w:sz w:val="16"/>
                <w:szCs w:val="16"/>
              </w:rPr>
            </w:pPr>
          </w:p>
        </w:tc>
      </w:tr>
      <w:tr w:rsidR="008027CD" w:rsidRPr="008027CD" w14:paraId="208C18BF" w14:textId="77777777" w:rsidTr="51235A2F">
        <w:trPr>
          <w:cantSplit/>
          <w:ins w:id="7873" w:author="Salah Soliman" w:date="2020-01-31T16:30:00Z"/>
        </w:trPr>
        <w:tc>
          <w:tcPr>
            <w:tcW w:w="265" w:type="dxa"/>
            <w:shd w:val="clear" w:color="auto" w:fill="FAFAFA"/>
            <w:tcPrChange w:id="7874" w:author="Alicia Romero Lopez" w:date="2020-01-31T09:48:00Z">
              <w:tcPr>
                <w:tcW w:w="0" w:type="auto"/>
              </w:tcPr>
            </w:tcPrChange>
          </w:tcPr>
          <w:p w14:paraId="12C569B8" w14:textId="77777777" w:rsidR="008027CD" w:rsidRPr="008027CD" w:rsidRDefault="008027CD" w:rsidP="008027CD">
            <w:pPr>
              <w:rPr>
                <w:ins w:id="7875" w:author="Salah Soliman" w:date="2020-01-31T16:30:00Z"/>
                <w:rFonts w:ascii="Open Sans" w:eastAsia="Open Sans" w:hAnsi="Open Sans" w:cs="Times New Roman"/>
              </w:rPr>
            </w:pPr>
          </w:p>
        </w:tc>
        <w:tc>
          <w:tcPr>
            <w:tcW w:w="630" w:type="dxa"/>
            <w:shd w:val="clear" w:color="auto" w:fill="FFFFFF" w:themeFill="background1"/>
            <w:vAlign w:val="center"/>
            <w:tcPrChange w:id="7876" w:author="Alicia Romero Lopez" w:date="2020-01-31T09:48:00Z">
              <w:tcPr>
                <w:tcW w:w="630" w:type="dxa"/>
                <w:shd w:val="clear" w:color="auto" w:fill="FFFFFF"/>
              </w:tcPr>
            </w:tcPrChange>
          </w:tcPr>
          <w:p w14:paraId="3A758625" w14:textId="77777777" w:rsidR="008027CD" w:rsidRPr="008027CD" w:rsidRDefault="008027CD" w:rsidP="008027CD">
            <w:pPr>
              <w:spacing w:before="120"/>
              <w:rPr>
                <w:ins w:id="7877" w:author="Salah Soliman" w:date="2020-01-31T16:30:00Z"/>
                <w:rFonts w:ascii="Open Sans" w:eastAsia="Open Sans" w:hAnsi="Open Sans" w:cs="Times New Roman"/>
                <w:noProof/>
              </w:rPr>
            </w:pPr>
            <w:ins w:id="7878" w:author="Salah Soliman" w:date="2020-01-31T16:30:00Z">
              <w:r w:rsidRPr="008027CD">
                <w:rPr>
                  <w:rFonts w:ascii="Open Sans" w:eastAsia="Open Sans" w:hAnsi="Open Sans" w:cs="Times New Roman"/>
                  <w:noProof/>
                  <w:rPrChange w:id="7879" w:author="Unknown">
                    <w:rPr>
                      <w:noProof/>
                    </w:rPr>
                  </w:rPrChange>
                </w:rPr>
                <mc:AlternateContent>
                  <mc:Choice Requires="wps">
                    <w:drawing>
                      <wp:inline distT="0" distB="0" distL="0" distR="0" wp14:anchorId="13A3BDA8" wp14:editId="0BAF9221">
                        <wp:extent cx="207034" cy="207034"/>
                        <wp:effectExtent l="19050" t="19050" r="21590" b="21590"/>
                        <wp:docPr id="152" name="Oval 152"/>
                        <wp:cNvGraphicFramePr/>
                        <a:graphic xmlns:a="http://schemas.openxmlformats.org/drawingml/2006/main">
                          <a:graphicData uri="http://schemas.microsoft.com/office/word/2010/wordprocessingShape">
                            <wps:wsp>
                              <wps:cNvSpPr/>
                              <wps:spPr>
                                <a:xfrm>
                                  <a:off x="0" y="0"/>
                                  <a:ext cx="207034" cy="207034"/>
                                </a:xfrm>
                                <a:prstGeom prst="ellipse">
                                  <a:avLst/>
                                </a:prstGeom>
                                <a:noFill/>
                                <a:ln w="28575" cap="flat" cmpd="sng" algn="ctr">
                                  <a:solidFill>
                                    <a:srgbClr val="DBDBDB">
                                      <a:lumMod val="9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w16se="http://schemas.microsoft.com/office/word/2015/wordml/symex" xmlns:cx1="http://schemas.microsoft.com/office/drawing/2015/9/8/chartex" xmlns:cx="http://schemas.microsoft.com/office/drawing/2014/chartex">
                    <w:pict>
                      <v:oval w14:anchorId="63C2DF1C" id="Oval 152" o:spid="_x0000_s1026" style="width:16.3pt;height:16.3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" filled="f" strokecolor="#c5c5c5" strokeweight="2.25pt">
                        <v:stroke joinstyle="miter"/>
                        <w10:anchorlock/>
                      </v:oval>
                    </w:pict>
                  </mc:Fallback>
                </mc:AlternateContent>
              </w:r>
            </w:ins>
          </w:p>
        </w:tc>
        <w:tc>
          <w:tcPr>
            <w:tcW w:w="450" w:type="dxa"/>
            <w:shd w:val="clear" w:color="auto" w:fill="FFFFFF" w:themeFill="background1"/>
            <w:vAlign w:val="center"/>
            <w:tcPrChange w:id="7880" w:author="Alicia Romero Lopez" w:date="2020-01-31T09:48:00Z">
              <w:tcPr>
                <w:tcW w:w="450" w:type="dxa"/>
                <w:shd w:val="clear" w:color="auto" w:fill="FFFFFF"/>
              </w:tcPr>
            </w:tcPrChange>
          </w:tcPr>
          <w:p w14:paraId="49A80C29" w14:textId="77777777" w:rsidR="008027CD" w:rsidRPr="008027CD" w:rsidRDefault="008027CD" w:rsidP="008027CD">
            <w:pPr>
              <w:spacing w:before="120"/>
              <w:rPr>
                <w:ins w:id="7881" w:author="Salah Soliman" w:date="2020-01-31T16:30:00Z"/>
                <w:rFonts w:ascii="Open Sans Semibold" w:eastAsia="Open Sans" w:hAnsi="Open Sans Semibold" w:cs="Open Sans Semibold"/>
              </w:rPr>
            </w:pPr>
            <w:ins w:id="7882" w:author="Salah Soliman" w:date="2020-01-31T16:30:00Z">
              <w:r w:rsidRPr="008027CD">
                <w:rPr>
                  <w:rFonts w:ascii="Open Sans Semibold" w:eastAsia="Open Sans" w:hAnsi="Open Sans Semibold" w:cs="Open Sans Semibold"/>
                </w:rPr>
                <w:t>c.</w:t>
              </w:r>
            </w:ins>
          </w:p>
        </w:tc>
        <w:tc>
          <w:tcPr>
            <w:tcW w:w="8841" w:type="dxa"/>
            <w:gridSpan w:val="3"/>
            <w:shd w:val="clear" w:color="auto" w:fill="FFFFFF" w:themeFill="background1"/>
            <w:vAlign w:val="center"/>
            <w:tcPrChange w:id="7883" w:author="Alicia Romero Lopez" w:date="2020-01-31T09:48:00Z">
              <w:tcPr>
                <w:tcW w:w="8841" w:type="dxa"/>
                <w:gridSpan w:val="3"/>
                <w:shd w:val="clear" w:color="auto" w:fill="FFFFFF"/>
              </w:tcPr>
            </w:tcPrChange>
          </w:tcPr>
          <w:p w14:paraId="4EE76F1D" w14:textId="77777777" w:rsidR="008027CD" w:rsidRPr="008027CD" w:rsidRDefault="008027CD" w:rsidP="008027CD">
            <w:pPr>
              <w:spacing w:before="120"/>
              <w:rPr>
                <w:ins w:id="7884" w:author="Salah Soliman" w:date="2020-01-31T16:30:00Z"/>
                <w:rFonts w:ascii="Open Sans" w:eastAsia="Open Sans" w:hAnsi="Open Sans" w:cs="Times New Roman"/>
              </w:rPr>
            </w:pPr>
            <w:ins w:id="7885" w:author="Salah Soliman" w:date="2020-01-31T16:30:00Z">
              <w:r w:rsidRPr="008027CD">
                <w:rPr>
                  <w:rFonts w:ascii="Open Sans" w:eastAsia="Open Sans" w:hAnsi="Open Sans" w:cs="Times New Roman"/>
                  <w:highlight w:val="green"/>
                </w:rPr>
                <w:t>Max/Min</w:t>
              </w:r>
            </w:ins>
          </w:p>
        </w:tc>
        <w:tc>
          <w:tcPr>
            <w:tcW w:w="270" w:type="dxa"/>
            <w:shd w:val="clear" w:color="auto" w:fill="FAFAFA"/>
            <w:tcPrChange w:id="7886" w:author="Alicia Romero Lopez" w:date="2020-01-31T09:48:00Z">
              <w:tcPr>
                <w:tcW w:w="0" w:type="auto"/>
              </w:tcPr>
            </w:tcPrChange>
          </w:tcPr>
          <w:p w14:paraId="1F9E8CCB" w14:textId="77777777" w:rsidR="008027CD" w:rsidRPr="008027CD" w:rsidRDefault="008027CD" w:rsidP="008027CD">
            <w:pPr>
              <w:rPr>
                <w:ins w:id="7887" w:author="Salah Soliman" w:date="2020-01-31T16:30:00Z"/>
                <w:rFonts w:ascii="Open Sans" w:eastAsia="Open Sans" w:hAnsi="Open Sans" w:cs="Times New Roman"/>
              </w:rPr>
            </w:pPr>
          </w:p>
        </w:tc>
      </w:tr>
      <w:tr w:rsidR="008027CD" w:rsidRPr="008027CD" w14:paraId="75E2D9D0" w14:textId="77777777" w:rsidTr="51235A2F">
        <w:trPr>
          <w:cantSplit/>
          <w:ins w:id="7888" w:author="Salah Soliman" w:date="2020-01-31T16:30:00Z"/>
        </w:trPr>
        <w:tc>
          <w:tcPr>
            <w:tcW w:w="265" w:type="dxa"/>
            <w:shd w:val="clear" w:color="auto" w:fill="FAFAFA"/>
            <w:tcPrChange w:id="7889" w:author="Alicia Romero Lopez" w:date="2020-01-31T09:48:00Z">
              <w:tcPr>
                <w:tcW w:w="0" w:type="auto"/>
              </w:tcPr>
            </w:tcPrChange>
          </w:tcPr>
          <w:p w14:paraId="399E186D" w14:textId="77777777" w:rsidR="008027CD" w:rsidRPr="008027CD" w:rsidRDefault="008027CD" w:rsidP="008027CD">
            <w:pPr>
              <w:rPr>
                <w:ins w:id="7890" w:author="Salah Soliman" w:date="2020-01-31T16:30:00Z"/>
                <w:rFonts w:ascii="Open Sans" w:eastAsia="Open Sans" w:hAnsi="Open Sans" w:cs="Times New Roman"/>
                <w:color w:val="404040"/>
                <w:sz w:val="16"/>
                <w:szCs w:val="16"/>
              </w:rPr>
            </w:pPr>
          </w:p>
        </w:tc>
        <w:tc>
          <w:tcPr>
            <w:tcW w:w="3960" w:type="dxa"/>
            <w:gridSpan w:val="3"/>
            <w:shd w:val="clear" w:color="auto" w:fill="FAFAFA"/>
            <w:vAlign w:val="center"/>
            <w:tcPrChange w:id="7891" w:author="Alicia Romero Lopez" w:date="2020-01-31T09:48:00Z">
              <w:tcPr>
                <w:tcW w:w="3960" w:type="dxa"/>
                <w:gridSpan w:val="3"/>
                <w:shd w:val="clear" w:color="auto" w:fill="FAFAFA"/>
              </w:tcPr>
            </w:tcPrChange>
          </w:tcPr>
          <w:p w14:paraId="011BDA8E" w14:textId="77777777" w:rsidR="008027CD" w:rsidRPr="008027CD" w:rsidRDefault="008027CD" w:rsidP="008027CD">
            <w:pPr>
              <w:rPr>
                <w:ins w:id="7892" w:author="Salah Soliman" w:date="2020-01-31T16:30:00Z"/>
                <w:rFonts w:ascii="Open Sans" w:eastAsia="Open Sans" w:hAnsi="Open Sans" w:cs="Times New Roman"/>
                <w:color w:val="404040"/>
                <w:sz w:val="16"/>
                <w:szCs w:val="16"/>
              </w:rPr>
            </w:pPr>
          </w:p>
        </w:tc>
        <w:tc>
          <w:tcPr>
            <w:tcW w:w="1980" w:type="dxa"/>
            <w:shd w:val="clear" w:color="auto" w:fill="FAFAFA"/>
            <w:vAlign w:val="center"/>
            <w:tcPrChange w:id="7893" w:author="Alicia Romero Lopez" w:date="2020-01-31T09:48:00Z">
              <w:tcPr>
                <w:tcW w:w="1980" w:type="dxa"/>
                <w:shd w:val="clear" w:color="auto" w:fill="FAFAFA"/>
              </w:tcPr>
            </w:tcPrChange>
          </w:tcPr>
          <w:p w14:paraId="249C1B9B" w14:textId="77777777" w:rsidR="008027CD" w:rsidRPr="008027CD" w:rsidRDefault="008027CD" w:rsidP="008027CD">
            <w:pPr>
              <w:rPr>
                <w:ins w:id="7894" w:author="Salah Soliman" w:date="2020-01-31T16:30:00Z"/>
                <w:rFonts w:ascii="Open Sans" w:eastAsia="Open Sans" w:hAnsi="Open Sans" w:cs="Times New Roman"/>
                <w:color w:val="404040"/>
                <w:sz w:val="16"/>
                <w:szCs w:val="16"/>
              </w:rPr>
            </w:pPr>
          </w:p>
        </w:tc>
        <w:tc>
          <w:tcPr>
            <w:tcW w:w="3981" w:type="dxa"/>
            <w:shd w:val="clear" w:color="auto" w:fill="FAFAFA"/>
            <w:vAlign w:val="center"/>
            <w:tcPrChange w:id="7895" w:author="Alicia Romero Lopez" w:date="2020-01-31T09:48:00Z">
              <w:tcPr>
                <w:tcW w:w="3981" w:type="dxa"/>
                <w:shd w:val="clear" w:color="auto" w:fill="FAFAFA"/>
              </w:tcPr>
            </w:tcPrChange>
          </w:tcPr>
          <w:p w14:paraId="13DBCE9F" w14:textId="77777777" w:rsidR="008027CD" w:rsidRPr="008027CD" w:rsidRDefault="008027CD" w:rsidP="008027CD">
            <w:pPr>
              <w:rPr>
                <w:ins w:id="7896" w:author="Salah Soliman" w:date="2020-01-31T16:30:00Z"/>
                <w:rFonts w:ascii="Open Sans" w:eastAsia="Open Sans" w:hAnsi="Open Sans" w:cs="Times New Roman"/>
                <w:color w:val="404040"/>
                <w:sz w:val="16"/>
                <w:szCs w:val="16"/>
              </w:rPr>
            </w:pPr>
          </w:p>
        </w:tc>
        <w:tc>
          <w:tcPr>
            <w:tcW w:w="270" w:type="dxa"/>
            <w:shd w:val="clear" w:color="auto" w:fill="FAFAFA"/>
            <w:tcPrChange w:id="7897" w:author="Alicia Romero Lopez" w:date="2020-01-31T09:48:00Z">
              <w:tcPr>
                <w:tcW w:w="0" w:type="auto"/>
              </w:tcPr>
            </w:tcPrChange>
          </w:tcPr>
          <w:p w14:paraId="72926969" w14:textId="77777777" w:rsidR="008027CD" w:rsidRPr="008027CD" w:rsidRDefault="008027CD" w:rsidP="008027CD">
            <w:pPr>
              <w:rPr>
                <w:ins w:id="7898" w:author="Salah Soliman" w:date="2020-01-31T16:30:00Z"/>
                <w:rFonts w:ascii="Open Sans" w:eastAsia="Open Sans" w:hAnsi="Open Sans" w:cs="Times New Roman"/>
                <w:color w:val="404040"/>
                <w:sz w:val="16"/>
                <w:szCs w:val="16"/>
              </w:rPr>
            </w:pPr>
          </w:p>
        </w:tc>
      </w:tr>
      <w:tr w:rsidR="008027CD" w:rsidRPr="008027CD" w14:paraId="26E5264B" w14:textId="77777777" w:rsidTr="51235A2F">
        <w:trPr>
          <w:cantSplit/>
          <w:ins w:id="7899" w:author="Salah Soliman" w:date="2020-01-31T16:30:00Z"/>
        </w:trPr>
        <w:tc>
          <w:tcPr>
            <w:tcW w:w="265" w:type="dxa"/>
            <w:shd w:val="clear" w:color="auto" w:fill="FAFAFA"/>
            <w:tcPrChange w:id="7900" w:author="Alicia Romero Lopez" w:date="2020-01-31T09:48:00Z">
              <w:tcPr>
                <w:tcW w:w="0" w:type="auto"/>
              </w:tcPr>
            </w:tcPrChange>
          </w:tcPr>
          <w:p w14:paraId="1ACB021E" w14:textId="77777777" w:rsidR="008027CD" w:rsidRPr="008027CD" w:rsidRDefault="008027CD" w:rsidP="008027CD">
            <w:pPr>
              <w:rPr>
                <w:ins w:id="7901" w:author="Salah Soliman" w:date="2020-01-31T16:30:00Z"/>
                <w:rFonts w:ascii="Open Sans" w:eastAsia="Open Sans" w:hAnsi="Open Sans" w:cs="Times New Roman"/>
              </w:rPr>
            </w:pPr>
          </w:p>
        </w:tc>
        <w:tc>
          <w:tcPr>
            <w:tcW w:w="630" w:type="dxa"/>
            <w:shd w:val="clear" w:color="auto" w:fill="FFFFFF" w:themeFill="background1"/>
            <w:vAlign w:val="center"/>
            <w:tcPrChange w:id="7902" w:author="Alicia Romero Lopez" w:date="2020-01-31T09:48:00Z">
              <w:tcPr>
                <w:tcW w:w="630" w:type="dxa"/>
                <w:shd w:val="clear" w:color="auto" w:fill="FFFFFF"/>
              </w:tcPr>
            </w:tcPrChange>
          </w:tcPr>
          <w:p w14:paraId="791CEE9E" w14:textId="77777777" w:rsidR="008027CD" w:rsidRPr="008027CD" w:rsidRDefault="008027CD" w:rsidP="008027CD">
            <w:pPr>
              <w:spacing w:before="120"/>
              <w:rPr>
                <w:ins w:id="7903" w:author="Salah Soliman" w:date="2020-01-31T16:30:00Z"/>
                <w:rFonts w:ascii="Open Sans" w:eastAsia="Open Sans" w:hAnsi="Open Sans" w:cs="Times New Roman"/>
                <w:noProof/>
              </w:rPr>
            </w:pPr>
            <w:ins w:id="7904" w:author="Salah Soliman" w:date="2020-01-31T16:30:00Z">
              <w:r w:rsidRPr="008027CD">
                <w:rPr>
                  <w:rFonts w:ascii="Open Sans" w:eastAsia="Open Sans" w:hAnsi="Open Sans" w:cs="Times New Roman"/>
                  <w:noProof/>
                  <w:rPrChange w:id="7905" w:author="Unknown">
                    <w:rPr>
                      <w:noProof/>
                    </w:rPr>
                  </w:rPrChange>
                </w:rPr>
                <mc:AlternateContent>
                  <mc:Choice Requires="wps">
                    <w:drawing>
                      <wp:inline distT="0" distB="0" distL="0" distR="0" wp14:anchorId="6985A306" wp14:editId="46CC0F5F">
                        <wp:extent cx="207034" cy="207034"/>
                        <wp:effectExtent l="19050" t="19050" r="21590" b="21590"/>
                        <wp:docPr id="153" name="Oval 153"/>
                        <wp:cNvGraphicFramePr/>
                        <a:graphic xmlns:a="http://schemas.openxmlformats.org/drawingml/2006/main">
                          <a:graphicData uri="http://schemas.microsoft.com/office/word/2010/wordprocessingShape">
                            <wps:wsp>
                              <wps:cNvSpPr/>
                              <wps:spPr>
                                <a:xfrm>
                                  <a:off x="0" y="0"/>
                                  <a:ext cx="207034" cy="207034"/>
                                </a:xfrm>
                                <a:prstGeom prst="ellipse">
                                  <a:avLst/>
                                </a:prstGeom>
                                <a:noFill/>
                                <a:ln w="28575" cap="flat" cmpd="sng" algn="ctr">
                                  <a:solidFill>
                                    <a:srgbClr val="DBDBDB">
                                      <a:lumMod val="9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w16se="http://schemas.microsoft.com/office/word/2015/wordml/symex" xmlns:cx1="http://schemas.microsoft.com/office/drawing/2015/9/8/chartex" xmlns:cx="http://schemas.microsoft.com/office/drawing/2014/chartex">
                    <w:pict>
                      <v:oval w14:anchorId="0579FB85" id="Oval 153" o:spid="_x0000_s1026" style="width:16.3pt;height:16.3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" filled="f" strokecolor="#c5c5c5" strokeweight="2.25pt">
                        <v:stroke joinstyle="miter"/>
                        <w10:anchorlock/>
                      </v:oval>
                    </w:pict>
                  </mc:Fallback>
                </mc:AlternateContent>
              </w:r>
            </w:ins>
          </w:p>
        </w:tc>
        <w:tc>
          <w:tcPr>
            <w:tcW w:w="450" w:type="dxa"/>
            <w:shd w:val="clear" w:color="auto" w:fill="FFFFFF" w:themeFill="background1"/>
            <w:vAlign w:val="center"/>
            <w:tcPrChange w:id="7906" w:author="Alicia Romero Lopez" w:date="2020-01-31T09:48:00Z">
              <w:tcPr>
                <w:tcW w:w="450" w:type="dxa"/>
                <w:shd w:val="clear" w:color="auto" w:fill="FFFFFF"/>
              </w:tcPr>
            </w:tcPrChange>
          </w:tcPr>
          <w:p w14:paraId="65FB2CAA" w14:textId="77777777" w:rsidR="008027CD" w:rsidRPr="008027CD" w:rsidRDefault="008027CD" w:rsidP="008027CD">
            <w:pPr>
              <w:spacing w:before="120"/>
              <w:rPr>
                <w:ins w:id="7907" w:author="Salah Soliman" w:date="2020-01-31T16:30:00Z"/>
                <w:rFonts w:ascii="Open Sans Semibold" w:eastAsia="Open Sans" w:hAnsi="Open Sans Semibold" w:cs="Open Sans Semibold"/>
              </w:rPr>
            </w:pPr>
            <w:ins w:id="7908" w:author="Salah Soliman" w:date="2020-01-31T16:30:00Z">
              <w:r w:rsidRPr="008027CD">
                <w:rPr>
                  <w:rFonts w:ascii="Open Sans Semibold" w:eastAsia="Open Sans" w:hAnsi="Open Sans Semibold" w:cs="Open Sans Semibold"/>
                </w:rPr>
                <w:t>d.</w:t>
              </w:r>
            </w:ins>
          </w:p>
        </w:tc>
        <w:tc>
          <w:tcPr>
            <w:tcW w:w="8841" w:type="dxa"/>
            <w:gridSpan w:val="3"/>
            <w:shd w:val="clear" w:color="auto" w:fill="FFFFFF" w:themeFill="background1"/>
            <w:vAlign w:val="center"/>
            <w:tcPrChange w:id="7909" w:author="Alicia Romero Lopez" w:date="2020-01-31T09:48:00Z">
              <w:tcPr>
                <w:tcW w:w="8841" w:type="dxa"/>
                <w:gridSpan w:val="3"/>
                <w:shd w:val="clear" w:color="auto" w:fill="FFFFFF"/>
              </w:tcPr>
            </w:tcPrChange>
          </w:tcPr>
          <w:p w14:paraId="6FED6CF7" w14:textId="77777777" w:rsidR="008027CD" w:rsidRPr="008027CD" w:rsidRDefault="008027CD" w:rsidP="008027CD">
            <w:pPr>
              <w:spacing w:before="120"/>
              <w:rPr>
                <w:ins w:id="7910" w:author="Salah Soliman" w:date="2020-01-31T16:30:00Z"/>
                <w:rFonts w:ascii="Open Sans" w:eastAsia="Open Sans" w:hAnsi="Open Sans" w:cs="Times New Roman"/>
              </w:rPr>
            </w:pPr>
            <w:ins w:id="7911" w:author="Salah Soliman" w:date="2020-01-31T16:30:00Z">
              <w:r w:rsidRPr="008027CD">
                <w:rPr>
                  <w:rFonts w:ascii="Open Sans" w:eastAsia="Open Sans" w:hAnsi="Open Sans" w:cs="Times New Roman"/>
                </w:rPr>
                <w:t>Variance</w:t>
              </w:r>
            </w:ins>
          </w:p>
        </w:tc>
        <w:tc>
          <w:tcPr>
            <w:tcW w:w="270" w:type="dxa"/>
            <w:shd w:val="clear" w:color="auto" w:fill="FAFAFA"/>
            <w:tcPrChange w:id="7912" w:author="Alicia Romero Lopez" w:date="2020-01-31T09:48:00Z">
              <w:tcPr>
                <w:tcW w:w="0" w:type="auto"/>
              </w:tcPr>
            </w:tcPrChange>
          </w:tcPr>
          <w:p w14:paraId="027A3F90" w14:textId="77777777" w:rsidR="008027CD" w:rsidRPr="008027CD" w:rsidRDefault="008027CD" w:rsidP="008027CD">
            <w:pPr>
              <w:rPr>
                <w:ins w:id="7913" w:author="Salah Soliman" w:date="2020-01-31T16:30:00Z"/>
                <w:rFonts w:ascii="Open Sans" w:eastAsia="Open Sans" w:hAnsi="Open Sans" w:cs="Times New Roman"/>
              </w:rPr>
            </w:pPr>
          </w:p>
        </w:tc>
      </w:tr>
      <w:tr w:rsidR="008027CD" w:rsidRPr="008027CD" w14:paraId="77EF930F" w14:textId="77777777" w:rsidTr="51235A2F">
        <w:trPr>
          <w:cantSplit/>
          <w:ins w:id="7914" w:author="Salah Soliman" w:date="2020-01-31T16:30:00Z"/>
        </w:trPr>
        <w:tc>
          <w:tcPr>
            <w:tcW w:w="265" w:type="dxa"/>
            <w:shd w:val="clear" w:color="auto" w:fill="FAFAFA"/>
            <w:tcPrChange w:id="7915" w:author="Alicia Romero Lopez" w:date="2020-01-31T09:48:00Z">
              <w:tcPr>
                <w:tcW w:w="0" w:type="auto"/>
              </w:tcPr>
            </w:tcPrChange>
          </w:tcPr>
          <w:p w14:paraId="3FFAE0D1" w14:textId="77777777" w:rsidR="008027CD" w:rsidRPr="008027CD" w:rsidRDefault="008027CD" w:rsidP="008027CD">
            <w:pPr>
              <w:rPr>
                <w:ins w:id="7916" w:author="Salah Soliman" w:date="2020-01-31T16:30:00Z"/>
                <w:rFonts w:ascii="Open Sans" w:eastAsia="Open Sans" w:hAnsi="Open Sans" w:cs="Times New Roman"/>
                <w:color w:val="404040"/>
                <w:sz w:val="16"/>
                <w:szCs w:val="16"/>
              </w:rPr>
            </w:pPr>
          </w:p>
        </w:tc>
        <w:tc>
          <w:tcPr>
            <w:tcW w:w="3960" w:type="dxa"/>
            <w:gridSpan w:val="3"/>
            <w:shd w:val="clear" w:color="auto" w:fill="FAFAFA"/>
            <w:vAlign w:val="center"/>
            <w:tcPrChange w:id="7917" w:author="Alicia Romero Lopez" w:date="2020-01-31T09:48:00Z">
              <w:tcPr>
                <w:tcW w:w="3960" w:type="dxa"/>
                <w:gridSpan w:val="3"/>
                <w:shd w:val="clear" w:color="auto" w:fill="FAFAFA"/>
              </w:tcPr>
            </w:tcPrChange>
          </w:tcPr>
          <w:p w14:paraId="168F8D0B" w14:textId="77777777" w:rsidR="008027CD" w:rsidRPr="008027CD" w:rsidRDefault="008027CD" w:rsidP="008027CD">
            <w:pPr>
              <w:rPr>
                <w:ins w:id="7918" w:author="Salah Soliman" w:date="2020-01-31T16:30:00Z"/>
                <w:rFonts w:ascii="Open Sans" w:eastAsia="Open Sans" w:hAnsi="Open Sans" w:cs="Times New Roman"/>
                <w:color w:val="404040"/>
                <w:sz w:val="16"/>
                <w:szCs w:val="16"/>
              </w:rPr>
            </w:pPr>
          </w:p>
        </w:tc>
        <w:tc>
          <w:tcPr>
            <w:tcW w:w="1980" w:type="dxa"/>
            <w:shd w:val="clear" w:color="auto" w:fill="FAFAFA"/>
            <w:vAlign w:val="center"/>
            <w:tcPrChange w:id="7919" w:author="Alicia Romero Lopez" w:date="2020-01-31T09:48:00Z">
              <w:tcPr>
                <w:tcW w:w="1980" w:type="dxa"/>
                <w:shd w:val="clear" w:color="auto" w:fill="FAFAFA"/>
              </w:tcPr>
            </w:tcPrChange>
          </w:tcPr>
          <w:p w14:paraId="1C228DAE" w14:textId="77777777" w:rsidR="008027CD" w:rsidRPr="008027CD" w:rsidRDefault="008027CD" w:rsidP="008027CD">
            <w:pPr>
              <w:rPr>
                <w:ins w:id="7920" w:author="Salah Soliman" w:date="2020-01-31T16:30:00Z"/>
                <w:rFonts w:ascii="Open Sans" w:eastAsia="Open Sans" w:hAnsi="Open Sans" w:cs="Times New Roman"/>
                <w:color w:val="404040"/>
                <w:sz w:val="16"/>
                <w:szCs w:val="16"/>
              </w:rPr>
            </w:pPr>
          </w:p>
        </w:tc>
        <w:tc>
          <w:tcPr>
            <w:tcW w:w="3981" w:type="dxa"/>
            <w:shd w:val="clear" w:color="auto" w:fill="FAFAFA"/>
            <w:vAlign w:val="center"/>
            <w:tcPrChange w:id="7921" w:author="Alicia Romero Lopez" w:date="2020-01-31T09:48:00Z">
              <w:tcPr>
                <w:tcW w:w="3981" w:type="dxa"/>
                <w:shd w:val="clear" w:color="auto" w:fill="FAFAFA"/>
              </w:tcPr>
            </w:tcPrChange>
          </w:tcPr>
          <w:p w14:paraId="74A205E7" w14:textId="77777777" w:rsidR="008027CD" w:rsidRPr="008027CD" w:rsidRDefault="008027CD" w:rsidP="008027CD">
            <w:pPr>
              <w:rPr>
                <w:ins w:id="7922" w:author="Salah Soliman" w:date="2020-01-31T16:30:00Z"/>
                <w:rFonts w:ascii="Open Sans" w:eastAsia="Open Sans" w:hAnsi="Open Sans" w:cs="Times New Roman"/>
                <w:color w:val="404040"/>
                <w:sz w:val="16"/>
                <w:szCs w:val="16"/>
              </w:rPr>
            </w:pPr>
          </w:p>
        </w:tc>
        <w:tc>
          <w:tcPr>
            <w:tcW w:w="270" w:type="dxa"/>
            <w:shd w:val="clear" w:color="auto" w:fill="FAFAFA"/>
            <w:tcPrChange w:id="7923" w:author="Alicia Romero Lopez" w:date="2020-01-31T09:48:00Z">
              <w:tcPr>
                <w:tcW w:w="0" w:type="auto"/>
              </w:tcPr>
            </w:tcPrChange>
          </w:tcPr>
          <w:p w14:paraId="06C969E1" w14:textId="77777777" w:rsidR="008027CD" w:rsidRPr="008027CD" w:rsidRDefault="008027CD" w:rsidP="008027CD">
            <w:pPr>
              <w:rPr>
                <w:ins w:id="7924" w:author="Salah Soliman" w:date="2020-01-31T16:30:00Z"/>
                <w:rFonts w:ascii="Open Sans" w:eastAsia="Open Sans" w:hAnsi="Open Sans" w:cs="Times New Roman"/>
                <w:color w:val="404040"/>
                <w:sz w:val="16"/>
                <w:szCs w:val="16"/>
              </w:rPr>
            </w:pPr>
          </w:p>
        </w:tc>
      </w:tr>
      <w:tr w:rsidR="008027CD" w:rsidRPr="008027CD" w14:paraId="0D0C537D" w14:textId="77777777" w:rsidTr="51235A2F">
        <w:trPr>
          <w:cantSplit/>
          <w:ins w:id="7925" w:author="Salah Soliman" w:date="2020-01-31T16:30:00Z"/>
        </w:trPr>
        <w:tc>
          <w:tcPr>
            <w:tcW w:w="265" w:type="dxa"/>
            <w:shd w:val="clear" w:color="auto" w:fill="FAFAFA"/>
            <w:tcPrChange w:id="7926" w:author="Alicia Romero Lopez" w:date="2020-01-31T09:48:00Z">
              <w:tcPr>
                <w:tcW w:w="0" w:type="auto"/>
              </w:tcPr>
            </w:tcPrChange>
          </w:tcPr>
          <w:p w14:paraId="3CE99ABD" w14:textId="77777777" w:rsidR="008027CD" w:rsidRPr="008027CD" w:rsidRDefault="008027CD" w:rsidP="008027CD">
            <w:pPr>
              <w:rPr>
                <w:ins w:id="7927" w:author="Salah Soliman" w:date="2020-01-31T16:30:00Z"/>
                <w:rFonts w:ascii="Open Sans" w:eastAsia="Open Sans" w:hAnsi="Open Sans" w:cs="Times New Roman"/>
              </w:rPr>
            </w:pPr>
          </w:p>
        </w:tc>
        <w:tc>
          <w:tcPr>
            <w:tcW w:w="3960" w:type="dxa"/>
            <w:gridSpan w:val="3"/>
            <w:shd w:val="clear" w:color="auto" w:fill="FAFAFA"/>
            <w:vAlign w:val="center"/>
            <w:tcPrChange w:id="7928" w:author="Alicia Romero Lopez" w:date="2020-01-31T09:48:00Z">
              <w:tcPr>
                <w:tcW w:w="3960" w:type="dxa"/>
                <w:gridSpan w:val="3"/>
                <w:shd w:val="clear" w:color="auto" w:fill="FAFAFA"/>
              </w:tcPr>
            </w:tcPrChange>
          </w:tcPr>
          <w:p w14:paraId="68E21AE7" w14:textId="77777777" w:rsidR="008027CD" w:rsidRPr="008027CD" w:rsidRDefault="008027CD" w:rsidP="008027CD">
            <w:pPr>
              <w:rPr>
                <w:ins w:id="7929" w:author="Salah Soliman" w:date="2020-01-31T16:30:00Z"/>
                <w:rFonts w:ascii="Open Sans" w:eastAsia="Open Sans" w:hAnsi="Open Sans" w:cs="Times New Roman"/>
              </w:rPr>
            </w:pPr>
          </w:p>
        </w:tc>
        <w:tc>
          <w:tcPr>
            <w:tcW w:w="1980" w:type="dxa"/>
            <w:shd w:val="clear" w:color="auto" w:fill="FAFAFA"/>
            <w:vAlign w:val="center"/>
            <w:tcPrChange w:id="7930" w:author="Alicia Romero Lopez" w:date="2020-01-31T09:48:00Z">
              <w:tcPr>
                <w:tcW w:w="1980" w:type="dxa"/>
                <w:shd w:val="clear" w:color="auto" w:fill="FAFAFA"/>
              </w:tcPr>
            </w:tcPrChange>
          </w:tcPr>
          <w:p w14:paraId="452EEC61" w14:textId="77777777" w:rsidR="008027CD" w:rsidRPr="008027CD" w:rsidRDefault="008027CD" w:rsidP="008027CD">
            <w:pPr>
              <w:rPr>
                <w:ins w:id="7931" w:author="Salah Soliman" w:date="2020-01-31T16:30:00Z"/>
                <w:rFonts w:ascii="Open Sans" w:eastAsia="Open Sans" w:hAnsi="Open Sans" w:cs="Times New Roman"/>
              </w:rPr>
            </w:pPr>
            <w:ins w:id="7932" w:author="Salah Soliman" w:date="2020-01-31T16:30:00Z">
              <w:r w:rsidRPr="008027CD">
                <w:rPr>
                  <w:rFonts w:ascii="Open Sans" w:eastAsia="Open Sans" w:hAnsi="Open Sans" w:cs="Times New Roman"/>
                  <w:noProof/>
                  <w:rPrChange w:id="7933" w:author="Unknown">
                    <w:rPr>
                      <w:noProof/>
                    </w:rPr>
                  </w:rPrChange>
                </w:rPr>
                <w:drawing>
                  <wp:inline distT="0" distB="0" distL="0" distR="0" wp14:anchorId="1D768276" wp14:editId="66779F43">
                    <wp:extent cx="1156970" cy="306070"/>
                    <wp:effectExtent l="0" t="0" r="508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submit-button-03.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156970" cy="306070"/>
                            </a:xfrm>
                            <a:prstGeom prst="rect">
                              <a:avLst/>
                            </a:prstGeom>
                          </pic:spPr>
                        </pic:pic>
                      </a:graphicData>
                    </a:graphic>
                  </wp:inline>
                </w:drawing>
              </w:r>
            </w:ins>
          </w:p>
        </w:tc>
        <w:tc>
          <w:tcPr>
            <w:tcW w:w="3981" w:type="dxa"/>
            <w:shd w:val="clear" w:color="auto" w:fill="FAFAFA"/>
            <w:vAlign w:val="center"/>
            <w:tcPrChange w:id="7934" w:author="Alicia Romero Lopez" w:date="2020-01-31T09:48:00Z">
              <w:tcPr>
                <w:tcW w:w="3981" w:type="dxa"/>
                <w:shd w:val="clear" w:color="auto" w:fill="FAFAFA"/>
              </w:tcPr>
            </w:tcPrChange>
          </w:tcPr>
          <w:p w14:paraId="342F249F" w14:textId="77777777" w:rsidR="008027CD" w:rsidRPr="008027CD" w:rsidRDefault="008027CD" w:rsidP="008027CD">
            <w:pPr>
              <w:rPr>
                <w:ins w:id="7935" w:author="Salah Soliman" w:date="2020-01-31T16:30:00Z"/>
                <w:rFonts w:ascii="Open Sans" w:eastAsia="Open Sans" w:hAnsi="Open Sans" w:cs="Times New Roman"/>
              </w:rPr>
            </w:pPr>
          </w:p>
        </w:tc>
        <w:tc>
          <w:tcPr>
            <w:tcW w:w="270" w:type="dxa"/>
            <w:shd w:val="clear" w:color="auto" w:fill="FAFAFA"/>
            <w:tcPrChange w:id="7936" w:author="Alicia Romero Lopez" w:date="2020-01-31T09:48:00Z">
              <w:tcPr>
                <w:tcW w:w="0" w:type="auto"/>
              </w:tcPr>
            </w:tcPrChange>
          </w:tcPr>
          <w:p w14:paraId="0F9CCA5F" w14:textId="77777777" w:rsidR="008027CD" w:rsidRPr="008027CD" w:rsidRDefault="008027CD" w:rsidP="008027CD">
            <w:pPr>
              <w:rPr>
                <w:ins w:id="7937" w:author="Salah Soliman" w:date="2020-01-31T16:30:00Z"/>
                <w:rFonts w:ascii="Open Sans" w:eastAsia="Open Sans" w:hAnsi="Open Sans" w:cs="Times New Roman"/>
              </w:rPr>
            </w:pPr>
          </w:p>
        </w:tc>
      </w:tr>
    </w:tbl>
    <w:p w14:paraId="2CEBA5FF" w14:textId="77777777" w:rsidR="008027CD" w:rsidRPr="008027CD" w:rsidRDefault="008027CD" w:rsidP="008027CD">
      <w:pPr>
        <w:spacing w:after="0" w:line="240" w:lineRule="auto"/>
        <w:rPr>
          <w:ins w:id="7938" w:author="Salah Soliman" w:date="2020-01-31T16:30:00Z"/>
          <w:rFonts w:ascii="Open Sans" w:eastAsia="Open Sans" w:hAnsi="Open Sans" w:cs="Times New Roman"/>
          <w:color w:val="404040"/>
        </w:rPr>
      </w:pPr>
    </w:p>
    <w:tbl>
      <w:tblPr>
        <w:tblStyle w:val="TableGrid23"/>
        <w:tblW w:w="10525" w:type="dxa"/>
        <w:tblBorders>
          <w:top w:val="single" w:sz="4" w:space="0" w:color="DBDBDB"/>
          <w:left w:val="single" w:sz="4" w:space="0" w:color="DBDBDB"/>
          <w:bottom w:val="single" w:sz="4" w:space="0" w:color="DBDBDB"/>
          <w:right w:val="single" w:sz="4" w:space="0" w:color="DBDBDB"/>
          <w:insideH w:val="none" w:sz="0" w:space="0" w:color="auto"/>
          <w:insideV w:val="none" w:sz="0" w:space="0" w:color="auto"/>
        </w:tblBorders>
        <w:tblLayout w:type="fixed"/>
        <w:tblCellMar>
          <w:left w:w="115" w:type="dxa"/>
          <w:right w:w="115" w:type="dxa"/>
        </w:tblCellMar>
        <w:tblLook w:val="04A0" w:firstRow="1" w:lastRow="0" w:firstColumn="1" w:lastColumn="0" w:noHBand="0" w:noVBand="1"/>
      </w:tblPr>
      <w:tblGrid>
        <w:gridCol w:w="265"/>
        <w:gridCol w:w="2520"/>
        <w:gridCol w:w="7470"/>
        <w:gridCol w:w="270"/>
      </w:tblGrid>
      <w:tr w:rsidR="008027CD" w:rsidRPr="008027CD" w14:paraId="46B49D0B" w14:textId="77777777" w:rsidTr="008027CD">
        <w:trPr>
          <w:trHeight w:val="107"/>
          <w:ins w:id="7939" w:author="Salah Soliman" w:date="2020-01-31T16:30:00Z"/>
        </w:trPr>
        <w:tc>
          <w:tcPr>
            <w:tcW w:w="265" w:type="dxa"/>
            <w:shd w:val="clear" w:color="auto" w:fill="FAFAFA"/>
          </w:tcPr>
          <w:p w14:paraId="674BFB54" w14:textId="77777777" w:rsidR="008027CD" w:rsidRPr="008027CD" w:rsidRDefault="008027CD" w:rsidP="008027CD">
            <w:pPr>
              <w:rPr>
                <w:ins w:id="7940" w:author="Salah Soliman" w:date="2020-01-31T16:30:00Z"/>
                <w:rFonts w:ascii="Open Sans" w:eastAsia="Open Sans" w:hAnsi="Open Sans" w:cs="Times New Roman"/>
              </w:rPr>
            </w:pPr>
          </w:p>
        </w:tc>
        <w:tc>
          <w:tcPr>
            <w:tcW w:w="2520" w:type="dxa"/>
            <w:shd w:val="clear" w:color="auto" w:fill="FAFAFA"/>
          </w:tcPr>
          <w:p w14:paraId="68F5C198" w14:textId="77777777" w:rsidR="008027CD" w:rsidRPr="008027CD" w:rsidRDefault="008027CD" w:rsidP="008027CD">
            <w:pPr>
              <w:jc w:val="center"/>
              <w:rPr>
                <w:ins w:id="7941" w:author="Salah Soliman" w:date="2020-01-31T16:30:00Z"/>
                <w:rFonts w:ascii="Open Sans" w:eastAsia="Open Sans" w:hAnsi="Open Sans" w:cs="Times New Roman"/>
              </w:rPr>
            </w:pPr>
          </w:p>
        </w:tc>
        <w:tc>
          <w:tcPr>
            <w:tcW w:w="7470" w:type="dxa"/>
            <w:shd w:val="clear" w:color="auto" w:fill="FAFAFA"/>
          </w:tcPr>
          <w:p w14:paraId="3710DCA1" w14:textId="77777777" w:rsidR="008027CD" w:rsidRPr="008027CD" w:rsidRDefault="008027CD" w:rsidP="008027CD">
            <w:pPr>
              <w:jc w:val="right"/>
              <w:rPr>
                <w:ins w:id="7942" w:author="Salah Soliman" w:date="2020-01-31T16:30:00Z"/>
                <w:rFonts w:ascii="Open Sans" w:eastAsia="Open Sans" w:hAnsi="Open Sans" w:cs="Times New Roman"/>
                <w:color w:val="78C800"/>
              </w:rPr>
            </w:pPr>
            <w:ins w:id="7943" w:author="Salah Soliman" w:date="2020-01-31T16:30:00Z">
              <w:r w:rsidRPr="008027CD">
                <w:rPr>
                  <w:rFonts w:ascii="FontAwesome" w:eastAsia="Open Sans" w:hAnsi="FontAwesome" w:cs="Times New Roman"/>
                  <w:color w:val="78C800"/>
                </w:rPr>
                <w:t></w:t>
              </w:r>
              <w:r w:rsidRPr="008027CD">
                <w:rPr>
                  <w:rFonts w:ascii="Open Sans" w:eastAsia="Open Sans" w:hAnsi="Open Sans" w:cs="Times New Roman"/>
                  <w:color w:val="78C800"/>
                </w:rPr>
                <w:t xml:space="preserve"> Correct</w:t>
              </w:r>
            </w:ins>
          </w:p>
        </w:tc>
        <w:tc>
          <w:tcPr>
            <w:tcW w:w="270" w:type="dxa"/>
            <w:shd w:val="clear" w:color="auto" w:fill="FAFAFA"/>
          </w:tcPr>
          <w:p w14:paraId="1CECE25C" w14:textId="77777777" w:rsidR="008027CD" w:rsidRPr="008027CD" w:rsidRDefault="008027CD" w:rsidP="008027CD">
            <w:pPr>
              <w:rPr>
                <w:ins w:id="7944" w:author="Salah Soliman" w:date="2020-01-31T16:30:00Z"/>
                <w:rFonts w:ascii="Open Sans" w:eastAsia="Open Sans" w:hAnsi="Open Sans" w:cs="Times New Roman"/>
              </w:rPr>
            </w:pPr>
          </w:p>
        </w:tc>
      </w:tr>
      <w:tr w:rsidR="008027CD" w:rsidRPr="008027CD" w14:paraId="1871FE44" w14:textId="77777777" w:rsidTr="008027CD">
        <w:trPr>
          <w:ins w:id="7945" w:author="Salah Soliman" w:date="2020-01-31T16:30:00Z"/>
        </w:trPr>
        <w:tc>
          <w:tcPr>
            <w:tcW w:w="265" w:type="dxa"/>
            <w:shd w:val="clear" w:color="auto" w:fill="FAFAFA"/>
          </w:tcPr>
          <w:p w14:paraId="19F97CA0" w14:textId="77777777" w:rsidR="008027CD" w:rsidRPr="008027CD" w:rsidRDefault="008027CD" w:rsidP="008027CD">
            <w:pPr>
              <w:rPr>
                <w:ins w:id="7946" w:author="Salah Soliman" w:date="2020-01-31T16:30:00Z"/>
                <w:rFonts w:ascii="Open Sans" w:eastAsia="Open Sans" w:hAnsi="Open Sans" w:cs="Times New Roman"/>
              </w:rPr>
            </w:pPr>
          </w:p>
        </w:tc>
        <w:tc>
          <w:tcPr>
            <w:tcW w:w="2520" w:type="dxa"/>
            <w:shd w:val="clear" w:color="auto" w:fill="78C800"/>
          </w:tcPr>
          <w:p w14:paraId="132EC07F" w14:textId="77777777" w:rsidR="008027CD" w:rsidRPr="008027CD" w:rsidRDefault="008027CD" w:rsidP="008027CD">
            <w:pPr>
              <w:spacing w:before="120"/>
              <w:rPr>
                <w:ins w:id="7947" w:author="Salah Soliman" w:date="2020-01-31T16:30:00Z"/>
                <w:rFonts w:ascii="Open Sans Semibold" w:eastAsia="Open Sans" w:hAnsi="Open Sans Semibold" w:cs="Open Sans Semibold"/>
                <w:color w:val="FFFFFF"/>
              </w:rPr>
            </w:pPr>
            <w:ins w:id="7948" w:author="Salah Soliman" w:date="2020-01-31T16:30:00Z">
              <w:r w:rsidRPr="008027CD">
                <w:rPr>
                  <w:rFonts w:ascii="Open Sans Semibold" w:eastAsia="Open Sans" w:hAnsi="Open Sans Semibold" w:cs="Open Sans Semibold"/>
                  <w:color w:val="FFFFFF"/>
                </w:rPr>
                <w:t>Explanation</w:t>
              </w:r>
            </w:ins>
          </w:p>
        </w:tc>
        <w:tc>
          <w:tcPr>
            <w:tcW w:w="7470" w:type="dxa"/>
            <w:shd w:val="clear" w:color="auto" w:fill="FAFAFA"/>
          </w:tcPr>
          <w:p w14:paraId="039B8EB9" w14:textId="77777777" w:rsidR="008027CD" w:rsidRPr="008027CD" w:rsidRDefault="008027CD" w:rsidP="008027CD">
            <w:pPr>
              <w:rPr>
                <w:ins w:id="7949" w:author="Salah Soliman" w:date="2020-01-31T16:30:00Z"/>
                <w:rFonts w:ascii="Open Sans" w:eastAsia="Open Sans" w:hAnsi="Open Sans" w:cs="Times New Roman"/>
              </w:rPr>
            </w:pPr>
          </w:p>
        </w:tc>
        <w:tc>
          <w:tcPr>
            <w:tcW w:w="270" w:type="dxa"/>
            <w:shd w:val="clear" w:color="auto" w:fill="FAFAFA"/>
          </w:tcPr>
          <w:p w14:paraId="01BF06BC" w14:textId="77777777" w:rsidR="008027CD" w:rsidRPr="008027CD" w:rsidRDefault="008027CD" w:rsidP="008027CD">
            <w:pPr>
              <w:rPr>
                <w:ins w:id="7950" w:author="Salah Soliman" w:date="2020-01-31T16:30:00Z"/>
                <w:rFonts w:ascii="Open Sans" w:eastAsia="Open Sans" w:hAnsi="Open Sans" w:cs="Times New Roman"/>
              </w:rPr>
            </w:pPr>
          </w:p>
        </w:tc>
      </w:tr>
      <w:tr w:rsidR="008027CD" w:rsidRPr="008027CD" w14:paraId="4D7831ED" w14:textId="77777777" w:rsidTr="008027CD">
        <w:trPr>
          <w:ins w:id="7951" w:author="Salah Soliman" w:date="2020-01-31T16:30:00Z"/>
        </w:trPr>
        <w:tc>
          <w:tcPr>
            <w:tcW w:w="265" w:type="dxa"/>
            <w:shd w:val="clear" w:color="auto" w:fill="FAFAFA"/>
          </w:tcPr>
          <w:p w14:paraId="6834315F" w14:textId="77777777" w:rsidR="008027CD" w:rsidRPr="008027CD" w:rsidRDefault="008027CD" w:rsidP="008027CD">
            <w:pPr>
              <w:rPr>
                <w:ins w:id="7952" w:author="Salah Soliman" w:date="2020-01-31T16:30:00Z"/>
                <w:rFonts w:ascii="Open Sans" w:eastAsia="Open Sans" w:hAnsi="Open Sans" w:cs="Times New Roman"/>
                <w:color w:val="404040"/>
                <w:sz w:val="16"/>
                <w:szCs w:val="16"/>
              </w:rPr>
            </w:pPr>
          </w:p>
        </w:tc>
        <w:tc>
          <w:tcPr>
            <w:tcW w:w="2520" w:type="dxa"/>
            <w:tcBorders>
              <w:bottom w:val="single" w:sz="4" w:space="0" w:color="CCFFCC"/>
            </w:tcBorders>
            <w:shd w:val="clear" w:color="auto" w:fill="78C800"/>
          </w:tcPr>
          <w:p w14:paraId="355702F9" w14:textId="77777777" w:rsidR="008027CD" w:rsidRPr="008027CD" w:rsidRDefault="008027CD" w:rsidP="008027CD">
            <w:pPr>
              <w:rPr>
                <w:ins w:id="7953" w:author="Salah Soliman" w:date="2020-01-31T16:30:00Z"/>
                <w:rFonts w:ascii="Open Sans" w:eastAsia="Open Sans" w:hAnsi="Open Sans" w:cs="Times New Roman"/>
                <w:color w:val="404040"/>
                <w:sz w:val="16"/>
                <w:szCs w:val="16"/>
              </w:rPr>
            </w:pPr>
          </w:p>
        </w:tc>
        <w:tc>
          <w:tcPr>
            <w:tcW w:w="7470" w:type="dxa"/>
            <w:tcBorders>
              <w:bottom w:val="single" w:sz="4" w:space="0" w:color="CCFFCC"/>
            </w:tcBorders>
            <w:shd w:val="clear" w:color="auto" w:fill="78C800"/>
          </w:tcPr>
          <w:p w14:paraId="6619CECA" w14:textId="77777777" w:rsidR="008027CD" w:rsidRPr="008027CD" w:rsidRDefault="008027CD" w:rsidP="008027CD">
            <w:pPr>
              <w:rPr>
                <w:ins w:id="7954" w:author="Salah Soliman" w:date="2020-01-31T16:30:00Z"/>
                <w:rFonts w:ascii="Open Sans" w:eastAsia="Open Sans" w:hAnsi="Open Sans" w:cs="Times New Roman"/>
                <w:color w:val="404040"/>
                <w:sz w:val="16"/>
                <w:szCs w:val="16"/>
              </w:rPr>
            </w:pPr>
          </w:p>
        </w:tc>
        <w:tc>
          <w:tcPr>
            <w:tcW w:w="270" w:type="dxa"/>
            <w:shd w:val="clear" w:color="auto" w:fill="FAFAFA"/>
          </w:tcPr>
          <w:p w14:paraId="071F0E67" w14:textId="77777777" w:rsidR="008027CD" w:rsidRPr="008027CD" w:rsidRDefault="008027CD" w:rsidP="008027CD">
            <w:pPr>
              <w:rPr>
                <w:ins w:id="7955" w:author="Salah Soliman" w:date="2020-01-31T16:30:00Z"/>
                <w:rFonts w:ascii="Open Sans" w:eastAsia="Open Sans" w:hAnsi="Open Sans" w:cs="Times New Roman"/>
                <w:color w:val="404040"/>
                <w:sz w:val="16"/>
                <w:szCs w:val="16"/>
              </w:rPr>
            </w:pPr>
          </w:p>
        </w:tc>
      </w:tr>
      <w:tr w:rsidR="008027CD" w:rsidRPr="008027CD" w14:paraId="5D10A756" w14:textId="77777777" w:rsidTr="008027CD">
        <w:trPr>
          <w:trHeight w:val="60"/>
          <w:ins w:id="7956" w:author="Salah Soliman" w:date="2020-01-31T16:30:00Z"/>
        </w:trPr>
        <w:tc>
          <w:tcPr>
            <w:tcW w:w="265" w:type="dxa"/>
            <w:tcBorders>
              <w:right w:val="single" w:sz="4" w:space="0" w:color="CCFFCC"/>
            </w:tcBorders>
            <w:shd w:val="clear" w:color="auto" w:fill="FAFAFA"/>
          </w:tcPr>
          <w:p w14:paraId="172026E5" w14:textId="77777777" w:rsidR="008027CD" w:rsidRPr="008027CD" w:rsidRDefault="008027CD" w:rsidP="008027CD">
            <w:pPr>
              <w:rPr>
                <w:ins w:id="7957" w:author="Salah Soliman" w:date="2020-01-31T16:30:00Z"/>
                <w:rFonts w:ascii="Open Sans" w:eastAsia="Open Sans" w:hAnsi="Open Sans" w:cs="Times New Roman"/>
              </w:rPr>
            </w:pPr>
          </w:p>
        </w:tc>
        <w:tc>
          <w:tcPr>
            <w:tcW w:w="9990" w:type="dxa"/>
            <w:gridSpan w:val="2"/>
            <w:tcBorders>
              <w:top w:val="single" w:sz="4" w:space="0" w:color="CCFFCC"/>
              <w:left w:val="single" w:sz="4" w:space="0" w:color="CCFFCC"/>
              <w:bottom w:val="single" w:sz="4" w:space="0" w:color="CCFFCC"/>
              <w:right w:val="single" w:sz="4" w:space="0" w:color="CCFFCC"/>
            </w:tcBorders>
            <w:shd w:val="clear" w:color="auto" w:fill="F3FFF3"/>
          </w:tcPr>
          <w:p w14:paraId="4780D1D8" w14:textId="77777777" w:rsidR="008027CD" w:rsidRPr="008027CD" w:rsidRDefault="008027CD" w:rsidP="008027CD">
            <w:pPr>
              <w:spacing w:before="120"/>
              <w:rPr>
                <w:ins w:id="7958" w:author="Salah Soliman" w:date="2020-01-31T16:30:00Z"/>
                <w:rFonts w:ascii="Open Sans" w:eastAsia="Open Sans" w:hAnsi="Open Sans" w:cs="Times New Roman"/>
                <w:color w:val="7F7F7F"/>
              </w:rPr>
            </w:pPr>
            <w:ins w:id="7959" w:author="Salah Soliman" w:date="2020-01-31T16:30:00Z">
              <w:r w:rsidRPr="008027CD">
                <w:rPr>
                  <w:rFonts w:ascii="Open Sans" w:eastAsia="Open Sans" w:hAnsi="Open Sans" w:cs="Times New Roman"/>
                  <w:color w:val="7F7F7F"/>
                </w:rPr>
                <w:t>Great! All the statistical descriptors, mean, median, variance, standard deviation and mode are quite immune to outlier as they form a tiny portion of the data, which makes their contribution to the calculations of such descriptors quite negligible. The minimum and maximum, prone to outliers.</w:t>
              </w:r>
            </w:ins>
          </w:p>
        </w:tc>
        <w:tc>
          <w:tcPr>
            <w:tcW w:w="270" w:type="dxa"/>
            <w:tcBorders>
              <w:left w:val="single" w:sz="4" w:space="0" w:color="CCFFCC"/>
            </w:tcBorders>
            <w:shd w:val="clear" w:color="auto" w:fill="FAFAFA"/>
          </w:tcPr>
          <w:p w14:paraId="33FF1D37" w14:textId="77777777" w:rsidR="008027CD" w:rsidRPr="008027CD" w:rsidRDefault="008027CD" w:rsidP="008027CD">
            <w:pPr>
              <w:rPr>
                <w:ins w:id="7960" w:author="Salah Soliman" w:date="2020-01-31T16:30:00Z"/>
                <w:rFonts w:ascii="Open Sans" w:eastAsia="Open Sans" w:hAnsi="Open Sans" w:cs="Times New Roman"/>
              </w:rPr>
            </w:pPr>
          </w:p>
        </w:tc>
      </w:tr>
      <w:tr w:rsidR="008027CD" w:rsidRPr="008027CD" w14:paraId="7757CC47" w14:textId="77777777" w:rsidTr="008027CD">
        <w:trPr>
          <w:ins w:id="7961" w:author="Salah Soliman" w:date="2020-01-31T16:30:00Z"/>
        </w:trPr>
        <w:tc>
          <w:tcPr>
            <w:tcW w:w="265" w:type="dxa"/>
            <w:shd w:val="clear" w:color="auto" w:fill="FAFAFA"/>
          </w:tcPr>
          <w:p w14:paraId="62F07EB5" w14:textId="77777777" w:rsidR="008027CD" w:rsidRPr="008027CD" w:rsidRDefault="008027CD" w:rsidP="008027CD">
            <w:pPr>
              <w:rPr>
                <w:ins w:id="7962" w:author="Salah Soliman" w:date="2020-01-31T16:30:00Z"/>
                <w:rFonts w:ascii="Open Sans" w:eastAsia="Open Sans" w:hAnsi="Open Sans" w:cs="Times New Roman"/>
                <w:color w:val="404040"/>
                <w:sz w:val="16"/>
                <w:szCs w:val="16"/>
              </w:rPr>
            </w:pPr>
          </w:p>
        </w:tc>
        <w:tc>
          <w:tcPr>
            <w:tcW w:w="2520" w:type="dxa"/>
            <w:tcBorders>
              <w:top w:val="single" w:sz="4" w:space="0" w:color="CCFFCC"/>
            </w:tcBorders>
            <w:shd w:val="clear" w:color="auto" w:fill="FAFAFA"/>
          </w:tcPr>
          <w:p w14:paraId="3F39D83F" w14:textId="77777777" w:rsidR="008027CD" w:rsidRPr="008027CD" w:rsidRDefault="008027CD" w:rsidP="008027CD">
            <w:pPr>
              <w:rPr>
                <w:ins w:id="7963" w:author="Salah Soliman" w:date="2020-01-31T16:30:00Z"/>
                <w:rFonts w:ascii="Open Sans" w:eastAsia="Open Sans" w:hAnsi="Open Sans" w:cs="Times New Roman"/>
                <w:color w:val="404040"/>
                <w:sz w:val="16"/>
                <w:szCs w:val="16"/>
              </w:rPr>
            </w:pPr>
          </w:p>
        </w:tc>
        <w:tc>
          <w:tcPr>
            <w:tcW w:w="7470" w:type="dxa"/>
            <w:tcBorders>
              <w:top w:val="single" w:sz="4" w:space="0" w:color="CCFFCC"/>
            </w:tcBorders>
            <w:shd w:val="clear" w:color="auto" w:fill="FAFAFA"/>
          </w:tcPr>
          <w:p w14:paraId="2929B158" w14:textId="77777777" w:rsidR="008027CD" w:rsidRPr="008027CD" w:rsidRDefault="008027CD" w:rsidP="008027CD">
            <w:pPr>
              <w:rPr>
                <w:ins w:id="7964" w:author="Salah Soliman" w:date="2020-01-31T16:30:00Z"/>
                <w:rFonts w:ascii="Open Sans" w:eastAsia="Open Sans" w:hAnsi="Open Sans" w:cs="Times New Roman"/>
                <w:color w:val="404040"/>
                <w:sz w:val="16"/>
                <w:szCs w:val="16"/>
              </w:rPr>
            </w:pPr>
          </w:p>
        </w:tc>
        <w:tc>
          <w:tcPr>
            <w:tcW w:w="270" w:type="dxa"/>
            <w:shd w:val="clear" w:color="auto" w:fill="FAFAFA"/>
          </w:tcPr>
          <w:p w14:paraId="3F85493F" w14:textId="77777777" w:rsidR="008027CD" w:rsidRPr="008027CD" w:rsidRDefault="008027CD" w:rsidP="008027CD">
            <w:pPr>
              <w:rPr>
                <w:ins w:id="7965" w:author="Salah Soliman" w:date="2020-01-31T16:30:00Z"/>
                <w:rFonts w:ascii="Open Sans" w:eastAsia="Open Sans" w:hAnsi="Open Sans" w:cs="Times New Roman"/>
                <w:color w:val="404040"/>
                <w:sz w:val="16"/>
                <w:szCs w:val="16"/>
              </w:rPr>
            </w:pPr>
          </w:p>
        </w:tc>
      </w:tr>
    </w:tbl>
    <w:p w14:paraId="7E44AA30" w14:textId="77777777" w:rsidR="008027CD" w:rsidRPr="008027CD" w:rsidRDefault="008027CD" w:rsidP="008027CD">
      <w:pPr>
        <w:spacing w:after="0" w:line="240" w:lineRule="auto"/>
        <w:rPr>
          <w:ins w:id="7966" w:author="Salah Soliman" w:date="2020-01-31T16:30:00Z"/>
          <w:rFonts w:ascii="Open Sans" w:eastAsia="Open Sans" w:hAnsi="Open Sans" w:cs="Times New Roman"/>
          <w:color w:val="404040"/>
        </w:rPr>
      </w:pPr>
    </w:p>
    <w:tbl>
      <w:tblPr>
        <w:tblStyle w:val="TableGrid23"/>
        <w:tblW w:w="10525" w:type="dxa"/>
        <w:tblBorders>
          <w:top w:val="single" w:sz="4" w:space="0" w:color="DBDBDB"/>
          <w:left w:val="single" w:sz="4" w:space="0" w:color="DBDBDB"/>
          <w:bottom w:val="single" w:sz="4" w:space="0" w:color="DBDBDB"/>
          <w:right w:val="single" w:sz="4" w:space="0" w:color="DBDBDB"/>
          <w:insideH w:val="none" w:sz="0" w:space="0" w:color="auto"/>
          <w:insideV w:val="none" w:sz="0" w:space="0" w:color="auto"/>
        </w:tblBorders>
        <w:tblLayout w:type="fixed"/>
        <w:tblCellMar>
          <w:left w:w="115" w:type="dxa"/>
          <w:right w:w="115" w:type="dxa"/>
        </w:tblCellMar>
        <w:tblLook w:val="04A0" w:firstRow="1" w:lastRow="0" w:firstColumn="1" w:lastColumn="0" w:noHBand="0" w:noVBand="1"/>
      </w:tblPr>
      <w:tblGrid>
        <w:gridCol w:w="265"/>
        <w:gridCol w:w="2520"/>
        <w:gridCol w:w="7470"/>
        <w:gridCol w:w="270"/>
      </w:tblGrid>
      <w:tr w:rsidR="008027CD" w:rsidRPr="008027CD" w14:paraId="35613A95" w14:textId="77777777" w:rsidTr="008027CD">
        <w:trPr>
          <w:trHeight w:val="107"/>
          <w:ins w:id="7967" w:author="Salah Soliman" w:date="2020-01-31T16:30:00Z"/>
        </w:trPr>
        <w:tc>
          <w:tcPr>
            <w:tcW w:w="265" w:type="dxa"/>
            <w:shd w:val="clear" w:color="auto" w:fill="FAFAFA"/>
          </w:tcPr>
          <w:p w14:paraId="2B41F0F2" w14:textId="77777777" w:rsidR="008027CD" w:rsidRPr="008027CD" w:rsidRDefault="008027CD" w:rsidP="008027CD">
            <w:pPr>
              <w:rPr>
                <w:ins w:id="7968" w:author="Salah Soliman" w:date="2020-01-31T16:30:00Z"/>
                <w:rFonts w:ascii="Open Sans" w:eastAsia="Open Sans" w:hAnsi="Open Sans" w:cs="Times New Roman"/>
              </w:rPr>
            </w:pPr>
          </w:p>
        </w:tc>
        <w:tc>
          <w:tcPr>
            <w:tcW w:w="2520" w:type="dxa"/>
            <w:shd w:val="clear" w:color="auto" w:fill="FAFAFA"/>
          </w:tcPr>
          <w:p w14:paraId="1BC530FC" w14:textId="77777777" w:rsidR="008027CD" w:rsidRPr="008027CD" w:rsidRDefault="008027CD" w:rsidP="008027CD">
            <w:pPr>
              <w:rPr>
                <w:ins w:id="7969" w:author="Salah Soliman" w:date="2020-01-31T16:30:00Z"/>
                <w:rFonts w:ascii="Open Sans" w:eastAsia="Open Sans" w:hAnsi="Open Sans" w:cs="Times New Roman"/>
              </w:rPr>
            </w:pPr>
          </w:p>
        </w:tc>
        <w:tc>
          <w:tcPr>
            <w:tcW w:w="7470" w:type="dxa"/>
            <w:shd w:val="clear" w:color="auto" w:fill="FAFAFA"/>
          </w:tcPr>
          <w:p w14:paraId="76F4E871" w14:textId="151F2049" w:rsidR="008027CD" w:rsidRPr="008027CD" w:rsidRDefault="008027CD" w:rsidP="008027CD">
            <w:pPr>
              <w:jc w:val="right"/>
              <w:rPr>
                <w:ins w:id="7970" w:author="Salah Soliman" w:date="2020-01-31T16:30:00Z"/>
                <w:rFonts w:ascii="Open Sans" w:eastAsia="Open Sans" w:hAnsi="Open Sans" w:cs="Times New Roman"/>
                <w:color w:val="78C800"/>
              </w:rPr>
            </w:pPr>
            <w:ins w:id="7971" w:author="Salah Soliman" w:date="2020-01-31T16:30:00Z">
              <w:r w:rsidRPr="008027CD">
                <w:rPr>
                  <w:rFonts w:ascii="FontAwesome" w:eastAsia="Open Sans" w:hAnsi="FontAwesome" w:cs="Times New Roman"/>
                  <w:color w:val="FF4B4B"/>
                </w:rPr>
                <w:t></w:t>
              </w:r>
              <w:r w:rsidRPr="008027CD">
                <w:rPr>
                  <w:rFonts w:ascii="Open Sans" w:eastAsia="Open Sans" w:hAnsi="Open Sans" w:cs="Times New Roman"/>
                  <w:color w:val="FF4B4B"/>
                </w:rPr>
                <w:t xml:space="preserve"> </w:t>
              </w:r>
              <w:del w:id="7972" w:author="Chantelle Dubois Nishiyama" w:date="2020-02-26T19:18:00Z">
                <w:r w:rsidRPr="008027CD" w:rsidDel="00B97780">
                  <w:rPr>
                    <w:rFonts w:ascii="Open Sans" w:eastAsia="Open Sans" w:hAnsi="Open Sans" w:cs="Times New Roman"/>
                    <w:color w:val="FF4B4B"/>
                  </w:rPr>
                  <w:delText>That’s</w:delText>
                </w:r>
              </w:del>
            </w:ins>
            <w:ins w:id="7973" w:author="Chantelle Dubois Nishiyama" w:date="2020-02-26T19:18:00Z">
              <w:r w:rsidR="00B97780">
                <w:rPr>
                  <w:rFonts w:ascii="Open Sans" w:eastAsia="Open Sans" w:hAnsi="Open Sans" w:cs="Times New Roman"/>
                  <w:color w:val="FF4B4B"/>
                </w:rPr>
                <w:t>That is</w:t>
              </w:r>
            </w:ins>
            <w:ins w:id="7974" w:author="Salah Soliman" w:date="2020-01-31T16:30:00Z">
              <w:r w:rsidRPr="008027CD">
                <w:rPr>
                  <w:rFonts w:ascii="Open Sans" w:eastAsia="Open Sans" w:hAnsi="Open Sans" w:cs="Times New Roman"/>
                  <w:color w:val="FF4B4B"/>
                </w:rPr>
                <w:t xml:space="preserve"> Incorrect</w:t>
              </w:r>
            </w:ins>
          </w:p>
        </w:tc>
        <w:tc>
          <w:tcPr>
            <w:tcW w:w="270" w:type="dxa"/>
            <w:shd w:val="clear" w:color="auto" w:fill="FAFAFA"/>
          </w:tcPr>
          <w:p w14:paraId="2C864065" w14:textId="77777777" w:rsidR="008027CD" w:rsidRPr="008027CD" w:rsidRDefault="008027CD" w:rsidP="008027CD">
            <w:pPr>
              <w:rPr>
                <w:ins w:id="7975" w:author="Salah Soliman" w:date="2020-01-31T16:30:00Z"/>
                <w:rFonts w:ascii="Open Sans" w:eastAsia="Open Sans" w:hAnsi="Open Sans" w:cs="Times New Roman"/>
              </w:rPr>
            </w:pPr>
          </w:p>
        </w:tc>
      </w:tr>
      <w:tr w:rsidR="008027CD" w:rsidRPr="008027CD" w14:paraId="71287D3B" w14:textId="77777777" w:rsidTr="008027CD">
        <w:trPr>
          <w:ins w:id="7976" w:author="Salah Soliman" w:date="2020-01-31T16:30:00Z"/>
        </w:trPr>
        <w:tc>
          <w:tcPr>
            <w:tcW w:w="265" w:type="dxa"/>
            <w:shd w:val="clear" w:color="auto" w:fill="FAFAFA"/>
          </w:tcPr>
          <w:p w14:paraId="6E114270" w14:textId="77777777" w:rsidR="008027CD" w:rsidRPr="008027CD" w:rsidRDefault="008027CD" w:rsidP="008027CD">
            <w:pPr>
              <w:rPr>
                <w:ins w:id="7977" w:author="Salah Soliman" w:date="2020-01-31T16:30:00Z"/>
                <w:rFonts w:ascii="Open Sans" w:eastAsia="Open Sans" w:hAnsi="Open Sans" w:cs="Times New Roman"/>
              </w:rPr>
            </w:pPr>
          </w:p>
        </w:tc>
        <w:tc>
          <w:tcPr>
            <w:tcW w:w="2520" w:type="dxa"/>
            <w:shd w:val="clear" w:color="auto" w:fill="FF4B4B"/>
          </w:tcPr>
          <w:p w14:paraId="272EBA80" w14:textId="77777777" w:rsidR="008027CD" w:rsidRPr="008027CD" w:rsidRDefault="008027CD" w:rsidP="008027CD">
            <w:pPr>
              <w:spacing w:before="120"/>
              <w:rPr>
                <w:ins w:id="7978" w:author="Salah Soliman" w:date="2020-01-31T16:30:00Z"/>
                <w:rFonts w:ascii="Open Sans Semibold" w:eastAsia="Open Sans" w:hAnsi="Open Sans Semibold" w:cs="Open Sans Semibold"/>
                <w:color w:val="FFFFFF"/>
              </w:rPr>
            </w:pPr>
            <w:ins w:id="7979" w:author="Salah Soliman" w:date="2020-01-31T16:30:00Z">
              <w:r w:rsidRPr="008027CD">
                <w:rPr>
                  <w:rFonts w:ascii="Open Sans Semibold" w:eastAsia="Open Sans" w:hAnsi="Open Sans Semibold" w:cs="Open Sans Semibold"/>
                  <w:color w:val="FFFFFF"/>
                </w:rPr>
                <w:t>Explanation</w:t>
              </w:r>
            </w:ins>
          </w:p>
        </w:tc>
        <w:tc>
          <w:tcPr>
            <w:tcW w:w="7470" w:type="dxa"/>
            <w:shd w:val="clear" w:color="auto" w:fill="FAFAFA"/>
          </w:tcPr>
          <w:p w14:paraId="46B5850F" w14:textId="77777777" w:rsidR="008027CD" w:rsidRPr="008027CD" w:rsidRDefault="008027CD" w:rsidP="008027CD">
            <w:pPr>
              <w:rPr>
                <w:ins w:id="7980" w:author="Salah Soliman" w:date="2020-01-31T16:30:00Z"/>
                <w:rFonts w:ascii="Open Sans" w:eastAsia="Open Sans" w:hAnsi="Open Sans" w:cs="Times New Roman"/>
              </w:rPr>
            </w:pPr>
          </w:p>
        </w:tc>
        <w:tc>
          <w:tcPr>
            <w:tcW w:w="270" w:type="dxa"/>
            <w:shd w:val="clear" w:color="auto" w:fill="FAFAFA"/>
          </w:tcPr>
          <w:p w14:paraId="3CBE7202" w14:textId="77777777" w:rsidR="008027CD" w:rsidRPr="008027CD" w:rsidRDefault="008027CD" w:rsidP="008027CD">
            <w:pPr>
              <w:rPr>
                <w:ins w:id="7981" w:author="Salah Soliman" w:date="2020-01-31T16:30:00Z"/>
                <w:rFonts w:ascii="Open Sans" w:eastAsia="Open Sans" w:hAnsi="Open Sans" w:cs="Times New Roman"/>
              </w:rPr>
            </w:pPr>
          </w:p>
        </w:tc>
      </w:tr>
      <w:tr w:rsidR="008027CD" w:rsidRPr="008027CD" w14:paraId="0692D963" w14:textId="77777777" w:rsidTr="008027CD">
        <w:trPr>
          <w:ins w:id="7982" w:author="Salah Soliman" w:date="2020-01-31T16:30:00Z"/>
        </w:trPr>
        <w:tc>
          <w:tcPr>
            <w:tcW w:w="265" w:type="dxa"/>
            <w:shd w:val="clear" w:color="auto" w:fill="FAFAFA"/>
          </w:tcPr>
          <w:p w14:paraId="39593DB7" w14:textId="77777777" w:rsidR="008027CD" w:rsidRPr="008027CD" w:rsidRDefault="008027CD" w:rsidP="008027CD">
            <w:pPr>
              <w:rPr>
                <w:ins w:id="7983" w:author="Salah Soliman" w:date="2020-01-31T16:30:00Z"/>
                <w:rFonts w:ascii="Open Sans" w:eastAsia="Open Sans" w:hAnsi="Open Sans" w:cs="Times New Roman"/>
                <w:color w:val="404040"/>
                <w:sz w:val="16"/>
                <w:szCs w:val="16"/>
              </w:rPr>
            </w:pPr>
          </w:p>
        </w:tc>
        <w:tc>
          <w:tcPr>
            <w:tcW w:w="2520" w:type="dxa"/>
            <w:tcBorders>
              <w:bottom w:val="single" w:sz="4" w:space="0" w:color="F9DBDB"/>
            </w:tcBorders>
            <w:shd w:val="clear" w:color="auto" w:fill="FF4B4B"/>
          </w:tcPr>
          <w:p w14:paraId="2FA163EF" w14:textId="77777777" w:rsidR="008027CD" w:rsidRPr="008027CD" w:rsidRDefault="008027CD" w:rsidP="008027CD">
            <w:pPr>
              <w:rPr>
                <w:ins w:id="7984" w:author="Salah Soliman" w:date="2020-01-31T16:30:00Z"/>
                <w:rFonts w:ascii="Open Sans" w:eastAsia="Open Sans" w:hAnsi="Open Sans" w:cs="Times New Roman"/>
                <w:color w:val="404040"/>
                <w:sz w:val="16"/>
                <w:szCs w:val="16"/>
              </w:rPr>
            </w:pPr>
          </w:p>
        </w:tc>
        <w:tc>
          <w:tcPr>
            <w:tcW w:w="7470" w:type="dxa"/>
            <w:tcBorders>
              <w:bottom w:val="single" w:sz="4" w:space="0" w:color="F9DBDB"/>
            </w:tcBorders>
            <w:shd w:val="clear" w:color="auto" w:fill="FF4B4B"/>
          </w:tcPr>
          <w:p w14:paraId="5D83821E" w14:textId="77777777" w:rsidR="008027CD" w:rsidRPr="008027CD" w:rsidRDefault="008027CD" w:rsidP="008027CD">
            <w:pPr>
              <w:rPr>
                <w:ins w:id="7985" w:author="Salah Soliman" w:date="2020-01-31T16:30:00Z"/>
                <w:rFonts w:ascii="Open Sans" w:eastAsia="Open Sans" w:hAnsi="Open Sans" w:cs="Times New Roman"/>
                <w:color w:val="404040"/>
                <w:sz w:val="16"/>
                <w:szCs w:val="16"/>
              </w:rPr>
            </w:pPr>
          </w:p>
        </w:tc>
        <w:tc>
          <w:tcPr>
            <w:tcW w:w="270" w:type="dxa"/>
            <w:shd w:val="clear" w:color="auto" w:fill="FAFAFA"/>
          </w:tcPr>
          <w:p w14:paraId="19239EE1" w14:textId="77777777" w:rsidR="008027CD" w:rsidRPr="008027CD" w:rsidRDefault="008027CD" w:rsidP="008027CD">
            <w:pPr>
              <w:rPr>
                <w:ins w:id="7986" w:author="Salah Soliman" w:date="2020-01-31T16:30:00Z"/>
                <w:rFonts w:ascii="Open Sans" w:eastAsia="Open Sans" w:hAnsi="Open Sans" w:cs="Times New Roman"/>
                <w:color w:val="404040"/>
                <w:sz w:val="16"/>
                <w:szCs w:val="16"/>
              </w:rPr>
            </w:pPr>
          </w:p>
        </w:tc>
      </w:tr>
      <w:tr w:rsidR="008027CD" w:rsidRPr="008027CD" w14:paraId="4D39F0D3" w14:textId="77777777" w:rsidTr="008027CD">
        <w:trPr>
          <w:trHeight w:val="60"/>
          <w:ins w:id="7987" w:author="Salah Soliman" w:date="2020-01-31T16:30:00Z"/>
        </w:trPr>
        <w:tc>
          <w:tcPr>
            <w:tcW w:w="265" w:type="dxa"/>
            <w:tcBorders>
              <w:right w:val="single" w:sz="4" w:space="0" w:color="F9DBDB"/>
            </w:tcBorders>
            <w:shd w:val="clear" w:color="auto" w:fill="FAFAFA"/>
          </w:tcPr>
          <w:p w14:paraId="4AAA4E8E" w14:textId="77777777" w:rsidR="008027CD" w:rsidRPr="008027CD" w:rsidRDefault="008027CD" w:rsidP="008027CD">
            <w:pPr>
              <w:rPr>
                <w:ins w:id="7988" w:author="Salah Soliman" w:date="2020-01-31T16:30:00Z"/>
                <w:rFonts w:ascii="Open Sans" w:eastAsia="Open Sans" w:hAnsi="Open Sans" w:cs="Times New Roman"/>
              </w:rPr>
            </w:pPr>
          </w:p>
        </w:tc>
        <w:tc>
          <w:tcPr>
            <w:tcW w:w="9990" w:type="dxa"/>
            <w:gridSpan w:val="2"/>
            <w:tcBorders>
              <w:top w:val="single" w:sz="4" w:space="0" w:color="F9DBDB"/>
              <w:left w:val="single" w:sz="4" w:space="0" w:color="F9DBDB"/>
              <w:bottom w:val="single" w:sz="4" w:space="0" w:color="F9DBDB"/>
              <w:right w:val="single" w:sz="4" w:space="0" w:color="F9DBDB"/>
            </w:tcBorders>
            <w:shd w:val="clear" w:color="auto" w:fill="FCEEEE"/>
          </w:tcPr>
          <w:p w14:paraId="02948225" w14:textId="7C96BCA6" w:rsidR="008027CD" w:rsidRPr="008027CD" w:rsidRDefault="008027CD" w:rsidP="008027CD">
            <w:pPr>
              <w:spacing w:before="120"/>
              <w:rPr>
                <w:ins w:id="7989" w:author="Salah Soliman" w:date="2020-01-31T16:30:00Z"/>
                <w:rFonts w:ascii="Open Sans" w:eastAsia="Open Sans" w:hAnsi="Open Sans" w:cs="Times New Roman"/>
                <w:color w:val="7F7F7F"/>
              </w:rPr>
            </w:pPr>
            <w:ins w:id="7990" w:author="Salah Soliman" w:date="2020-01-31T16:30:00Z">
              <w:r w:rsidRPr="008027CD">
                <w:rPr>
                  <w:rFonts w:ascii="Open Sans" w:eastAsia="Open Sans" w:hAnsi="Open Sans" w:cs="Times New Roman"/>
                  <w:color w:val="7F7F7F"/>
                </w:rPr>
                <w:t xml:space="preserve">Unfortunately, this is incorrect. Think about what formulas could be immune to outliers.  </w:t>
              </w:r>
              <w:r w:rsidRPr="008027CD">
                <w:rPr>
                  <w:rFonts w:ascii="Open Sans" w:eastAsia="Open Sans" w:hAnsi="Open Sans" w:cs="Times New Roman"/>
                </w:rPr>
                <w:t>For example</w:t>
              </w:r>
            </w:ins>
            <w:ins w:id="7991" w:author="Chantelle Dubois Nishiyama" w:date="2020-02-19T22:23:00Z">
              <w:r w:rsidR="00D840F1">
                <w:rPr>
                  <w:rFonts w:ascii="Open Sans" w:eastAsia="Open Sans" w:hAnsi="Open Sans" w:cs="Times New Roman"/>
                </w:rPr>
                <w:t>:</w:t>
              </w:r>
            </w:ins>
            <w:ins w:id="7992" w:author="Salah Soliman" w:date="2020-01-31T16:30:00Z">
              <w:r w:rsidRPr="008027CD">
                <w:rPr>
                  <w:rFonts w:ascii="Open Sans" w:eastAsia="Open Sans" w:hAnsi="Open Sans" w:cs="Times New Roman"/>
                </w:rPr>
                <w:t xml:space="preserve"> for dataset {2,3,10} since the number of elements is odd the median is simply the number in the middle. In this case, 3 is the median.</w:t>
              </w:r>
            </w:ins>
          </w:p>
        </w:tc>
        <w:tc>
          <w:tcPr>
            <w:tcW w:w="270" w:type="dxa"/>
            <w:tcBorders>
              <w:left w:val="single" w:sz="4" w:space="0" w:color="F9DBDB"/>
            </w:tcBorders>
            <w:shd w:val="clear" w:color="auto" w:fill="FAFAFA"/>
          </w:tcPr>
          <w:p w14:paraId="16516FC7" w14:textId="77777777" w:rsidR="008027CD" w:rsidRPr="008027CD" w:rsidRDefault="008027CD" w:rsidP="008027CD">
            <w:pPr>
              <w:rPr>
                <w:ins w:id="7993" w:author="Salah Soliman" w:date="2020-01-31T16:30:00Z"/>
                <w:rFonts w:ascii="Open Sans" w:eastAsia="Open Sans" w:hAnsi="Open Sans" w:cs="Times New Roman"/>
              </w:rPr>
            </w:pPr>
          </w:p>
        </w:tc>
      </w:tr>
      <w:tr w:rsidR="008027CD" w:rsidRPr="008027CD" w14:paraId="6D1C7AA1" w14:textId="77777777" w:rsidTr="008027CD">
        <w:trPr>
          <w:ins w:id="7994" w:author="Salah Soliman" w:date="2020-01-31T16:30:00Z"/>
        </w:trPr>
        <w:tc>
          <w:tcPr>
            <w:tcW w:w="265" w:type="dxa"/>
            <w:shd w:val="clear" w:color="auto" w:fill="FAFAFA"/>
          </w:tcPr>
          <w:p w14:paraId="42D89CBA" w14:textId="77777777" w:rsidR="008027CD" w:rsidRPr="008027CD" w:rsidRDefault="008027CD" w:rsidP="008027CD">
            <w:pPr>
              <w:rPr>
                <w:ins w:id="7995" w:author="Salah Soliman" w:date="2020-01-31T16:30:00Z"/>
                <w:rFonts w:ascii="Open Sans" w:eastAsia="Open Sans" w:hAnsi="Open Sans" w:cs="Times New Roman"/>
                <w:color w:val="404040"/>
                <w:sz w:val="16"/>
                <w:szCs w:val="16"/>
              </w:rPr>
            </w:pPr>
          </w:p>
        </w:tc>
        <w:tc>
          <w:tcPr>
            <w:tcW w:w="2520" w:type="dxa"/>
            <w:tcBorders>
              <w:top w:val="single" w:sz="4" w:space="0" w:color="F9DBDB"/>
            </w:tcBorders>
            <w:shd w:val="clear" w:color="auto" w:fill="FAFAFA"/>
          </w:tcPr>
          <w:p w14:paraId="0B016FC1" w14:textId="77777777" w:rsidR="008027CD" w:rsidRPr="008027CD" w:rsidRDefault="008027CD" w:rsidP="008027CD">
            <w:pPr>
              <w:rPr>
                <w:ins w:id="7996" w:author="Salah Soliman" w:date="2020-01-31T16:30:00Z"/>
                <w:rFonts w:ascii="Open Sans" w:eastAsia="Open Sans" w:hAnsi="Open Sans" w:cs="Times New Roman"/>
                <w:color w:val="404040"/>
                <w:sz w:val="16"/>
                <w:szCs w:val="16"/>
              </w:rPr>
            </w:pPr>
          </w:p>
        </w:tc>
        <w:tc>
          <w:tcPr>
            <w:tcW w:w="7470" w:type="dxa"/>
            <w:tcBorders>
              <w:top w:val="single" w:sz="4" w:space="0" w:color="F9DBDB"/>
            </w:tcBorders>
            <w:shd w:val="clear" w:color="auto" w:fill="FAFAFA"/>
          </w:tcPr>
          <w:p w14:paraId="5128ECF8" w14:textId="77777777" w:rsidR="008027CD" w:rsidRPr="008027CD" w:rsidRDefault="008027CD" w:rsidP="008027CD">
            <w:pPr>
              <w:rPr>
                <w:ins w:id="7997" w:author="Salah Soliman" w:date="2020-01-31T16:30:00Z"/>
                <w:rFonts w:ascii="Open Sans" w:eastAsia="Open Sans" w:hAnsi="Open Sans" w:cs="Times New Roman"/>
                <w:color w:val="404040"/>
                <w:sz w:val="16"/>
                <w:szCs w:val="16"/>
              </w:rPr>
            </w:pPr>
          </w:p>
        </w:tc>
        <w:tc>
          <w:tcPr>
            <w:tcW w:w="270" w:type="dxa"/>
            <w:shd w:val="clear" w:color="auto" w:fill="FAFAFA"/>
          </w:tcPr>
          <w:p w14:paraId="2A17C63A" w14:textId="77777777" w:rsidR="008027CD" w:rsidRPr="008027CD" w:rsidRDefault="008027CD" w:rsidP="008027CD">
            <w:pPr>
              <w:rPr>
                <w:ins w:id="7998" w:author="Salah Soliman" w:date="2020-01-31T16:30:00Z"/>
                <w:rFonts w:ascii="Open Sans" w:eastAsia="Open Sans" w:hAnsi="Open Sans" w:cs="Times New Roman"/>
                <w:color w:val="404040"/>
                <w:sz w:val="16"/>
                <w:szCs w:val="16"/>
              </w:rPr>
            </w:pPr>
          </w:p>
        </w:tc>
      </w:tr>
    </w:tbl>
    <w:p w14:paraId="7A017B07" w14:textId="25D9A711" w:rsidR="008027CD" w:rsidRDefault="008027CD" w:rsidP="003D5677">
      <w:pPr>
        <w:pStyle w:val="NoSpacing"/>
        <w:rPr>
          <w:ins w:id="7999" w:author="Salah Soliman" w:date="2020-01-31T16:30:00Z"/>
        </w:rPr>
      </w:pPr>
    </w:p>
    <w:p w14:paraId="29EB03D4" w14:textId="77777777" w:rsidR="008027CD" w:rsidRDefault="008027CD" w:rsidP="003D5677">
      <w:pPr>
        <w:pStyle w:val="NoSpacing"/>
        <w:rPr>
          <w:ins w:id="8000" w:author="Salah Soliman" w:date="2020-01-31T16:30:00Z"/>
        </w:rPr>
      </w:pPr>
    </w:p>
    <w:p w14:paraId="6BE897D4" w14:textId="0414F939" w:rsidR="003D5677" w:rsidDel="008027CD" w:rsidRDefault="003D5677" w:rsidP="003D5677">
      <w:pPr>
        <w:pStyle w:val="NoSpacing"/>
        <w:rPr>
          <w:del w:id="8001" w:author="Salah Soliman" w:date="2020-01-31T16:30:00Z"/>
        </w:rPr>
      </w:pPr>
    </w:p>
    <w:tbl>
      <w:tblPr>
        <w:tblStyle w:val="TableGrid"/>
        <w:tblW w:w="10455" w:type="dxa"/>
        <w:tblBorders>
          <w:top w:val="single" w:sz="4" w:space="0" w:color="5B9BD5" w:themeColor="accent5"/>
          <w:left w:val="single" w:sz="4" w:space="0" w:color="5B9BD5" w:themeColor="accent5"/>
          <w:bottom w:val="single" w:sz="4" w:space="0" w:color="5B9BD5" w:themeColor="accent5"/>
          <w:right w:val="single" w:sz="4" w:space="0" w:color="5B9BD5" w:themeColor="accent5"/>
          <w:insideH w:val="none" w:sz="0" w:space="0" w:color="auto"/>
          <w:insideV w:val="none" w:sz="0" w:space="0" w:color="auto"/>
        </w:tblBorders>
        <w:tblLayout w:type="fixed"/>
        <w:tblCellMar>
          <w:left w:w="115" w:type="dxa"/>
          <w:right w:w="115" w:type="dxa"/>
        </w:tblCellMar>
        <w:tblLook w:val="04A0" w:firstRow="1" w:lastRow="0" w:firstColumn="1" w:lastColumn="0" w:noHBand="0" w:noVBand="1"/>
        <w:tblPrChange w:id="8002" w:author="Alexis Handford" w:date="2020-01-27T11:06:00Z">
          <w:tblPr>
            <w:tblStyle w:val="TableGrid"/>
            <w:tblW w:w="10455" w:type="dxa"/>
            <w:tblBorders>
              <w:top w:val="single" w:sz="4" w:space="0" w:color="5B9BD5" w:themeColor="accent5"/>
              <w:left w:val="single" w:sz="4" w:space="0" w:color="5B9BD5" w:themeColor="accent5"/>
              <w:bottom w:val="single" w:sz="4" w:space="0" w:color="5B9BD5" w:themeColor="accent5"/>
              <w:right w:val="single" w:sz="4" w:space="0" w:color="5B9BD5" w:themeColor="accent5"/>
              <w:insideH w:val="none" w:sz="0" w:space="0" w:color="auto"/>
              <w:insideV w:val="none" w:sz="0" w:space="0" w:color="auto"/>
            </w:tblBorders>
            <w:tblLayout w:type="fixed"/>
            <w:tblCellMar>
              <w:left w:w="115" w:type="dxa"/>
              <w:right w:w="115" w:type="dxa"/>
            </w:tblCellMar>
            <w:tblLook w:val="04A0" w:firstRow="1" w:lastRow="0" w:firstColumn="1" w:lastColumn="0" w:noHBand="0" w:noVBand="1"/>
          </w:tblPr>
        </w:tblPrChange>
      </w:tblPr>
      <w:tblGrid>
        <w:gridCol w:w="264"/>
        <w:gridCol w:w="630"/>
        <w:gridCol w:w="450"/>
        <w:gridCol w:w="2880"/>
        <w:gridCol w:w="1980"/>
        <w:gridCol w:w="3981"/>
        <w:gridCol w:w="270"/>
        <w:tblGridChange w:id="8003">
          <w:tblGrid>
            <w:gridCol w:w="360"/>
            <w:gridCol w:w="360"/>
            <w:gridCol w:w="360"/>
            <w:gridCol w:w="360"/>
            <w:gridCol w:w="360"/>
            <w:gridCol w:w="360"/>
            <w:gridCol w:w="360"/>
          </w:tblGrid>
        </w:tblGridChange>
      </w:tblGrid>
      <w:tr w:rsidR="003D5677" w:rsidDel="008027CD" w14:paraId="3501AC18" w14:textId="61DB3213" w:rsidTr="3E89A3C7">
        <w:trPr>
          <w:cantSplit/>
          <w:del w:id="8004" w:author="Salah Soliman" w:date="2020-01-31T16:30:00Z"/>
        </w:trPr>
        <w:tc>
          <w:tcPr>
            <w:tcW w:w="10456" w:type="dxa"/>
            <w:gridSpan w:val="7"/>
            <w:tcBorders>
              <w:top w:val="single" w:sz="4" w:space="0" w:color="5B9BD5" w:themeColor="accent5"/>
              <w:left w:val="single" w:sz="4" w:space="0" w:color="5B9BD5" w:themeColor="accent5"/>
              <w:bottom w:val="nil"/>
              <w:right w:val="single" w:sz="4" w:space="0" w:color="5B9BD5" w:themeColor="accent5"/>
            </w:tcBorders>
            <w:shd w:val="clear" w:color="auto" w:fill="70AD47" w:themeFill="accent6"/>
            <w:hideMark/>
            <w:tcPrChange w:id="8005" w:author="Alexis Handford" w:date="2020-01-27T11:06:00Z">
              <w:tcPr>
                <w:tcW w:w="10456" w:type="dxa"/>
                <w:gridSpan w:val="7"/>
                <w:tcBorders>
                  <w:top w:val="single" w:sz="4" w:space="0" w:color="5B9BD5" w:themeColor="accent5"/>
                  <w:left w:val="single" w:sz="4" w:space="0" w:color="5B9BD5" w:themeColor="accent5"/>
                  <w:bottom w:val="nil"/>
                  <w:right w:val="single" w:sz="4" w:space="0" w:color="5B9BD5" w:themeColor="accent5"/>
                </w:tcBorders>
                <w:shd w:val="clear" w:color="auto" w:fill="70AD47" w:themeFill="accent6"/>
                <w:hideMark/>
              </w:tcPr>
            </w:tcPrChange>
          </w:tcPr>
          <w:p w14:paraId="551580F9" w14:textId="117F75E9" w:rsidR="003D5677" w:rsidDel="008027CD" w:rsidRDefault="003D5677" w:rsidP="003D5677">
            <w:pPr>
              <w:pStyle w:val="Heading3"/>
              <w:outlineLvl w:val="2"/>
              <w:rPr>
                <w:del w:id="8006" w:author="Salah Soliman" w:date="2020-01-31T16:30:00Z"/>
              </w:rPr>
            </w:pPr>
            <w:del w:id="8007" w:author="Salah Soliman" w:date="2020-01-31T16:30:00Z">
              <w:r w:rsidDel="008027CD">
                <w:delText>Which of these terms get most affected by outliers?</w:delText>
              </w:r>
            </w:del>
          </w:p>
        </w:tc>
      </w:tr>
      <w:tr w:rsidR="003D5677" w:rsidDel="008027CD" w14:paraId="46C86D60" w14:textId="6D1B7A8F" w:rsidTr="3E89A3C7">
        <w:trPr>
          <w:cantSplit/>
          <w:del w:id="8008" w:author="Salah Soliman" w:date="2020-01-31T16:30:00Z"/>
        </w:trPr>
        <w:tc>
          <w:tcPr>
            <w:tcW w:w="265" w:type="dxa"/>
            <w:tcBorders>
              <w:top w:val="nil"/>
              <w:left w:val="single" w:sz="4" w:space="0" w:color="5B9BD5" w:themeColor="accent5"/>
              <w:bottom w:val="nil"/>
              <w:right w:val="nil"/>
            </w:tcBorders>
            <w:shd w:val="clear" w:color="auto" w:fill="70AD47" w:themeFill="accent6"/>
            <w:tcPrChange w:id="8009" w:author="Alexis Handford" w:date="2020-01-27T11:06:00Z">
              <w:tcPr>
                <w:tcW w:w="265" w:type="dxa"/>
                <w:tcBorders>
                  <w:top w:val="nil"/>
                  <w:left w:val="single" w:sz="4" w:space="0" w:color="5B9BD5" w:themeColor="accent5"/>
                  <w:bottom w:val="nil"/>
                  <w:right w:val="nil"/>
                </w:tcBorders>
                <w:shd w:val="clear" w:color="auto" w:fill="70AD47" w:themeFill="accent6"/>
              </w:tcPr>
            </w:tcPrChange>
          </w:tcPr>
          <w:p w14:paraId="1C33F42E" w14:textId="311CF937" w:rsidR="003D5677" w:rsidDel="008027CD" w:rsidRDefault="003D5677" w:rsidP="003D5677">
            <w:pPr>
              <w:rPr>
                <w:del w:id="8010" w:author="Salah Soliman" w:date="2020-01-31T16:30:00Z"/>
              </w:rPr>
            </w:pPr>
          </w:p>
        </w:tc>
        <w:tc>
          <w:tcPr>
            <w:tcW w:w="630" w:type="dxa"/>
            <w:tcBorders>
              <w:top w:val="nil"/>
              <w:left w:val="nil"/>
              <w:bottom w:val="nil"/>
              <w:right w:val="nil"/>
            </w:tcBorders>
            <w:shd w:val="clear" w:color="auto" w:fill="FFFFFF" w:themeFill="background1"/>
            <w:vAlign w:val="center"/>
            <w:hideMark/>
            <w:tcPrChange w:id="8011" w:author="Alexis Handford" w:date="2020-01-27T11:06:00Z">
              <w:tcPr>
                <w:tcW w:w="630" w:type="dxa"/>
                <w:tcBorders>
                  <w:top w:val="nil"/>
                  <w:left w:val="nil"/>
                  <w:bottom w:val="nil"/>
                  <w:right w:val="nil"/>
                </w:tcBorders>
                <w:shd w:val="clear" w:color="auto" w:fill="FFFFFF" w:themeFill="background1"/>
                <w:hideMark/>
              </w:tcPr>
            </w:tcPrChange>
          </w:tcPr>
          <w:p w14:paraId="102B4BED" w14:textId="348231A5" w:rsidR="003D5677" w:rsidDel="008027CD" w:rsidRDefault="003D5677" w:rsidP="003D5677">
            <w:pPr>
              <w:rPr>
                <w:del w:id="8012" w:author="Salah Soliman" w:date="2020-01-31T16:30:00Z"/>
              </w:rPr>
            </w:pPr>
            <w:del w:id="8013" w:author="Salah Soliman" w:date="2020-01-31T16:30:00Z">
              <w:r w:rsidDel="008027CD">
                <w:rPr>
                  <w:noProof/>
                </w:rPr>
                <mc:AlternateContent>
                  <mc:Choice Requires="wps">
                    <w:drawing>
                      <wp:inline distT="0" distB="0" distL="0" distR="0" wp14:anchorId="30704763" wp14:editId="5E6F7050">
                        <wp:extent cx="207010" cy="207010"/>
                        <wp:effectExtent l="19050" t="19050" r="21590" b="21590"/>
                        <wp:docPr id="171" name="Oval 1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010" cy="207010"/>
                                </a:xfrm>
                                <a:prstGeom prst="ellipse">
                                  <a:avLst/>
                                </a:prstGeom>
                                <a:noFill/>
                                <a:ln w="28575">
                                  <a:solidFill>
                                    <a:schemeClr val="accent5">
                                      <a:lumMod val="9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inline>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w16se="http://schemas.microsoft.com/office/word/2015/wordml/symex" xmlns:cx1="http://schemas.microsoft.com/office/drawing/2015/9/8/chartex" xmlns:cx="http://schemas.microsoft.com/office/drawing/2014/chartex">
                    <w:pict>
                      <v:oval w14:anchorId="72BC0882" id="Oval 171" o:spid="_x0000_s1026" style="width:16.3pt;height:16.3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" filled="f" strokecolor="#428bce [2888]" strokeweight="2.25pt">
                        <v:stroke joinstyle="miter"/>
                        <w10:anchorlock/>
                      </v:oval>
                    </w:pict>
                  </mc:Fallback>
                </mc:AlternateContent>
              </w:r>
            </w:del>
          </w:p>
        </w:tc>
        <w:tc>
          <w:tcPr>
            <w:tcW w:w="450" w:type="dxa"/>
            <w:tcBorders>
              <w:top w:val="nil"/>
              <w:left w:val="nil"/>
              <w:bottom w:val="nil"/>
              <w:right w:val="nil"/>
            </w:tcBorders>
            <w:shd w:val="clear" w:color="auto" w:fill="FFFFFF" w:themeFill="background1"/>
            <w:vAlign w:val="center"/>
            <w:hideMark/>
            <w:tcPrChange w:id="8014" w:author="Alexis Handford" w:date="2020-01-27T11:06:00Z">
              <w:tcPr>
                <w:tcW w:w="450" w:type="dxa"/>
                <w:tcBorders>
                  <w:top w:val="nil"/>
                  <w:left w:val="nil"/>
                  <w:bottom w:val="nil"/>
                  <w:right w:val="nil"/>
                </w:tcBorders>
                <w:shd w:val="clear" w:color="auto" w:fill="FFFFFF" w:themeFill="background1"/>
                <w:hideMark/>
              </w:tcPr>
            </w:tcPrChange>
          </w:tcPr>
          <w:p w14:paraId="680C73F3" w14:textId="71F1D6DF" w:rsidR="003D5677" w:rsidDel="008027CD" w:rsidRDefault="003D5677" w:rsidP="003D5677">
            <w:pPr>
              <w:rPr>
                <w:del w:id="8015" w:author="Salah Soliman" w:date="2020-01-31T16:30:00Z"/>
                <w:rFonts w:asciiTheme="majorHAnsi" w:hAnsiTheme="majorHAnsi" w:cstheme="majorHAnsi"/>
              </w:rPr>
            </w:pPr>
            <w:del w:id="8016" w:author="Salah Soliman" w:date="2020-01-31T16:30:00Z">
              <w:r w:rsidDel="008027CD">
                <w:rPr>
                  <w:rFonts w:asciiTheme="majorHAnsi" w:hAnsiTheme="majorHAnsi" w:cstheme="majorHAnsi"/>
                </w:rPr>
                <w:delText>a.</w:delText>
              </w:r>
            </w:del>
          </w:p>
        </w:tc>
        <w:tc>
          <w:tcPr>
            <w:tcW w:w="8841" w:type="dxa"/>
            <w:gridSpan w:val="3"/>
            <w:tcBorders>
              <w:top w:val="nil"/>
              <w:left w:val="nil"/>
              <w:bottom w:val="nil"/>
              <w:right w:val="nil"/>
            </w:tcBorders>
            <w:shd w:val="clear" w:color="auto" w:fill="FFFFFF" w:themeFill="background1"/>
            <w:vAlign w:val="center"/>
            <w:hideMark/>
            <w:tcPrChange w:id="8017" w:author="Alexis Handford" w:date="2020-01-27T11:06:00Z">
              <w:tcPr>
                <w:tcW w:w="8841" w:type="dxa"/>
                <w:gridSpan w:val="3"/>
                <w:tcBorders>
                  <w:top w:val="nil"/>
                  <w:left w:val="nil"/>
                  <w:bottom w:val="nil"/>
                  <w:right w:val="nil"/>
                </w:tcBorders>
                <w:shd w:val="clear" w:color="auto" w:fill="FFFFFF" w:themeFill="background1"/>
                <w:hideMark/>
              </w:tcPr>
            </w:tcPrChange>
          </w:tcPr>
          <w:p w14:paraId="40C91B9A" w14:textId="074C12EB" w:rsidR="003D5677" w:rsidDel="008027CD" w:rsidRDefault="003D5677" w:rsidP="003D5677">
            <w:pPr>
              <w:rPr>
                <w:del w:id="8018" w:author="Salah Soliman" w:date="2020-01-31T16:30:00Z"/>
              </w:rPr>
            </w:pPr>
            <w:del w:id="8019" w:author="Salah Soliman" w:date="2020-01-31T16:30:00Z">
              <w:r w:rsidDel="008027CD">
                <w:delText>Mean.</w:delText>
              </w:r>
            </w:del>
          </w:p>
        </w:tc>
        <w:tc>
          <w:tcPr>
            <w:tcW w:w="270" w:type="dxa"/>
            <w:tcBorders>
              <w:top w:val="nil"/>
              <w:left w:val="nil"/>
              <w:bottom w:val="nil"/>
              <w:right w:val="single" w:sz="4" w:space="0" w:color="5B9BD5" w:themeColor="accent5"/>
            </w:tcBorders>
            <w:shd w:val="clear" w:color="auto" w:fill="70AD47" w:themeFill="accent6"/>
            <w:tcPrChange w:id="8020" w:author="Alexis Handford" w:date="2020-01-27T11:06:00Z">
              <w:tcPr>
                <w:tcW w:w="270" w:type="dxa"/>
                <w:tcBorders>
                  <w:top w:val="nil"/>
                  <w:left w:val="nil"/>
                  <w:bottom w:val="nil"/>
                  <w:right w:val="single" w:sz="4" w:space="0" w:color="5B9BD5" w:themeColor="accent5"/>
                </w:tcBorders>
                <w:shd w:val="clear" w:color="auto" w:fill="70AD47" w:themeFill="accent6"/>
              </w:tcPr>
            </w:tcPrChange>
          </w:tcPr>
          <w:p w14:paraId="7E34B31D" w14:textId="0C7E875C" w:rsidR="003D5677" w:rsidDel="008027CD" w:rsidRDefault="003D5677" w:rsidP="003D5677">
            <w:pPr>
              <w:rPr>
                <w:del w:id="8021" w:author="Salah Soliman" w:date="2020-01-31T16:30:00Z"/>
              </w:rPr>
            </w:pPr>
          </w:p>
        </w:tc>
      </w:tr>
      <w:tr w:rsidR="003D5677" w:rsidDel="008027CD" w14:paraId="79A50B11" w14:textId="52827ADA" w:rsidTr="3E89A3C7">
        <w:trPr>
          <w:cantSplit/>
          <w:trHeight w:val="20"/>
          <w:del w:id="8022" w:author="Salah Soliman" w:date="2020-01-31T16:30:00Z"/>
        </w:trPr>
        <w:tc>
          <w:tcPr>
            <w:tcW w:w="265" w:type="dxa"/>
            <w:tcBorders>
              <w:top w:val="nil"/>
              <w:left w:val="single" w:sz="4" w:space="0" w:color="5B9BD5" w:themeColor="accent5"/>
              <w:bottom w:val="nil"/>
              <w:right w:val="nil"/>
            </w:tcBorders>
            <w:shd w:val="clear" w:color="auto" w:fill="70AD47" w:themeFill="accent6"/>
            <w:tcPrChange w:id="8023" w:author="Alexis Handford" w:date="2020-01-27T11:06:00Z">
              <w:tcPr>
                <w:tcW w:w="265" w:type="dxa"/>
                <w:tcBorders>
                  <w:top w:val="nil"/>
                  <w:left w:val="single" w:sz="4" w:space="0" w:color="5B9BD5" w:themeColor="accent5"/>
                  <w:bottom w:val="nil"/>
                  <w:right w:val="nil"/>
                </w:tcBorders>
                <w:shd w:val="clear" w:color="auto" w:fill="70AD47" w:themeFill="accent6"/>
              </w:tcPr>
            </w:tcPrChange>
          </w:tcPr>
          <w:p w14:paraId="1218CFDF" w14:textId="5239AB3F" w:rsidR="003D5677" w:rsidDel="008027CD" w:rsidRDefault="003D5677" w:rsidP="003D5677">
            <w:pPr>
              <w:pStyle w:val="NoSpacing"/>
              <w:rPr>
                <w:del w:id="8024" w:author="Salah Soliman" w:date="2020-01-31T16:30:00Z"/>
                <w:sz w:val="16"/>
                <w:szCs w:val="16"/>
              </w:rPr>
            </w:pPr>
          </w:p>
        </w:tc>
        <w:tc>
          <w:tcPr>
            <w:tcW w:w="630" w:type="dxa"/>
            <w:tcBorders>
              <w:top w:val="nil"/>
              <w:left w:val="nil"/>
              <w:bottom w:val="nil"/>
              <w:right w:val="nil"/>
            </w:tcBorders>
            <w:shd w:val="clear" w:color="auto" w:fill="70AD47" w:themeFill="accent6"/>
            <w:vAlign w:val="center"/>
            <w:tcPrChange w:id="8025" w:author="Alexis Handford" w:date="2020-01-27T11:06:00Z">
              <w:tcPr>
                <w:tcW w:w="630" w:type="dxa"/>
                <w:tcBorders>
                  <w:top w:val="nil"/>
                  <w:left w:val="nil"/>
                  <w:bottom w:val="nil"/>
                  <w:right w:val="nil"/>
                </w:tcBorders>
                <w:shd w:val="clear" w:color="auto" w:fill="70AD47" w:themeFill="accent6"/>
              </w:tcPr>
            </w:tcPrChange>
          </w:tcPr>
          <w:p w14:paraId="5CEB693D" w14:textId="096B6DED" w:rsidR="003D5677" w:rsidDel="008027CD" w:rsidRDefault="003D5677" w:rsidP="003D5677">
            <w:pPr>
              <w:pStyle w:val="NoSpacing"/>
              <w:rPr>
                <w:del w:id="8026" w:author="Salah Soliman" w:date="2020-01-31T16:30:00Z"/>
                <w:sz w:val="16"/>
                <w:szCs w:val="16"/>
              </w:rPr>
            </w:pPr>
          </w:p>
        </w:tc>
        <w:tc>
          <w:tcPr>
            <w:tcW w:w="3330" w:type="dxa"/>
            <w:gridSpan w:val="2"/>
            <w:tcBorders>
              <w:top w:val="nil"/>
              <w:left w:val="nil"/>
              <w:bottom w:val="nil"/>
              <w:right w:val="nil"/>
            </w:tcBorders>
            <w:shd w:val="clear" w:color="auto" w:fill="70AD47" w:themeFill="accent6"/>
            <w:vAlign w:val="center"/>
            <w:tcPrChange w:id="8027" w:author="Alexis Handford" w:date="2020-01-27T11:06:00Z">
              <w:tcPr>
                <w:tcW w:w="3330" w:type="dxa"/>
                <w:gridSpan w:val="2"/>
                <w:tcBorders>
                  <w:top w:val="nil"/>
                  <w:left w:val="nil"/>
                  <w:bottom w:val="nil"/>
                  <w:right w:val="nil"/>
                </w:tcBorders>
                <w:shd w:val="clear" w:color="auto" w:fill="70AD47" w:themeFill="accent6"/>
              </w:tcPr>
            </w:tcPrChange>
          </w:tcPr>
          <w:p w14:paraId="4E313116" w14:textId="7964CEFF" w:rsidR="003D5677" w:rsidDel="008027CD" w:rsidRDefault="003D5677" w:rsidP="003D5677">
            <w:pPr>
              <w:pStyle w:val="NoSpacing"/>
              <w:rPr>
                <w:del w:id="8028" w:author="Salah Soliman" w:date="2020-01-31T16:30:00Z"/>
                <w:sz w:val="16"/>
                <w:szCs w:val="16"/>
              </w:rPr>
            </w:pPr>
          </w:p>
        </w:tc>
        <w:tc>
          <w:tcPr>
            <w:tcW w:w="1980" w:type="dxa"/>
            <w:tcBorders>
              <w:top w:val="nil"/>
              <w:left w:val="nil"/>
              <w:bottom w:val="nil"/>
              <w:right w:val="nil"/>
            </w:tcBorders>
            <w:shd w:val="clear" w:color="auto" w:fill="70AD47" w:themeFill="accent6"/>
            <w:vAlign w:val="center"/>
            <w:tcPrChange w:id="8029" w:author="Alexis Handford" w:date="2020-01-27T11:06:00Z">
              <w:tcPr>
                <w:tcW w:w="1980" w:type="dxa"/>
                <w:tcBorders>
                  <w:top w:val="nil"/>
                  <w:left w:val="nil"/>
                  <w:bottom w:val="nil"/>
                  <w:right w:val="nil"/>
                </w:tcBorders>
                <w:shd w:val="clear" w:color="auto" w:fill="70AD47" w:themeFill="accent6"/>
              </w:tcPr>
            </w:tcPrChange>
          </w:tcPr>
          <w:p w14:paraId="5034F05C" w14:textId="2B660BCB" w:rsidR="003D5677" w:rsidDel="008027CD" w:rsidRDefault="003D5677" w:rsidP="003D5677">
            <w:pPr>
              <w:pStyle w:val="NoSpacing"/>
              <w:rPr>
                <w:del w:id="8030" w:author="Salah Soliman" w:date="2020-01-31T16:30:00Z"/>
                <w:sz w:val="16"/>
                <w:szCs w:val="16"/>
              </w:rPr>
            </w:pPr>
          </w:p>
        </w:tc>
        <w:tc>
          <w:tcPr>
            <w:tcW w:w="3978" w:type="dxa"/>
            <w:tcBorders>
              <w:top w:val="nil"/>
              <w:left w:val="nil"/>
              <w:bottom w:val="nil"/>
              <w:right w:val="nil"/>
            </w:tcBorders>
            <w:shd w:val="clear" w:color="auto" w:fill="70AD47" w:themeFill="accent6"/>
            <w:vAlign w:val="center"/>
            <w:tcPrChange w:id="8031" w:author="Alexis Handford" w:date="2020-01-27T11:06:00Z">
              <w:tcPr>
                <w:tcW w:w="3978" w:type="dxa"/>
                <w:tcBorders>
                  <w:top w:val="nil"/>
                  <w:left w:val="nil"/>
                  <w:bottom w:val="nil"/>
                  <w:right w:val="nil"/>
                </w:tcBorders>
                <w:shd w:val="clear" w:color="auto" w:fill="70AD47" w:themeFill="accent6"/>
              </w:tcPr>
            </w:tcPrChange>
          </w:tcPr>
          <w:p w14:paraId="19F5CB52" w14:textId="04DF27AB" w:rsidR="003D5677" w:rsidDel="008027CD" w:rsidRDefault="003D5677" w:rsidP="003D5677">
            <w:pPr>
              <w:pStyle w:val="NoSpacing"/>
              <w:rPr>
                <w:del w:id="8032" w:author="Salah Soliman" w:date="2020-01-31T16:30:00Z"/>
                <w:noProof/>
                <w:sz w:val="16"/>
                <w:szCs w:val="16"/>
              </w:rPr>
            </w:pPr>
          </w:p>
        </w:tc>
        <w:tc>
          <w:tcPr>
            <w:tcW w:w="270" w:type="dxa"/>
            <w:tcBorders>
              <w:top w:val="nil"/>
              <w:left w:val="nil"/>
              <w:bottom w:val="nil"/>
              <w:right w:val="single" w:sz="4" w:space="0" w:color="5B9BD5" w:themeColor="accent5"/>
            </w:tcBorders>
            <w:shd w:val="clear" w:color="auto" w:fill="70AD47" w:themeFill="accent6"/>
            <w:tcPrChange w:id="8033" w:author="Alexis Handford" w:date="2020-01-27T11:06:00Z">
              <w:tcPr>
                <w:tcW w:w="270" w:type="dxa"/>
                <w:tcBorders>
                  <w:top w:val="nil"/>
                  <w:left w:val="nil"/>
                  <w:bottom w:val="nil"/>
                  <w:right w:val="single" w:sz="4" w:space="0" w:color="5B9BD5" w:themeColor="accent5"/>
                </w:tcBorders>
                <w:shd w:val="clear" w:color="auto" w:fill="70AD47" w:themeFill="accent6"/>
              </w:tcPr>
            </w:tcPrChange>
          </w:tcPr>
          <w:p w14:paraId="0585D0B9" w14:textId="00017217" w:rsidR="003D5677" w:rsidDel="008027CD" w:rsidRDefault="003D5677" w:rsidP="003D5677">
            <w:pPr>
              <w:pStyle w:val="NoSpacing"/>
              <w:rPr>
                <w:del w:id="8034" w:author="Salah Soliman" w:date="2020-01-31T16:30:00Z"/>
                <w:sz w:val="16"/>
                <w:szCs w:val="16"/>
              </w:rPr>
            </w:pPr>
          </w:p>
        </w:tc>
      </w:tr>
      <w:tr w:rsidR="003D5677" w:rsidDel="008027CD" w14:paraId="31FAB1BB" w14:textId="2CD59B4B" w:rsidTr="3E89A3C7">
        <w:trPr>
          <w:cantSplit/>
          <w:del w:id="8035" w:author="Salah Soliman" w:date="2020-01-31T16:30:00Z"/>
        </w:trPr>
        <w:tc>
          <w:tcPr>
            <w:tcW w:w="265" w:type="dxa"/>
            <w:tcBorders>
              <w:top w:val="nil"/>
              <w:left w:val="single" w:sz="4" w:space="0" w:color="5B9BD5" w:themeColor="accent5"/>
              <w:bottom w:val="nil"/>
              <w:right w:val="nil"/>
            </w:tcBorders>
            <w:shd w:val="clear" w:color="auto" w:fill="70AD47" w:themeFill="accent6"/>
            <w:tcPrChange w:id="8036" w:author="Alexis Handford" w:date="2020-01-27T11:06:00Z">
              <w:tcPr>
                <w:tcW w:w="265" w:type="dxa"/>
                <w:tcBorders>
                  <w:top w:val="nil"/>
                  <w:left w:val="single" w:sz="4" w:space="0" w:color="5B9BD5" w:themeColor="accent5"/>
                  <w:bottom w:val="nil"/>
                  <w:right w:val="nil"/>
                </w:tcBorders>
                <w:shd w:val="clear" w:color="auto" w:fill="70AD47" w:themeFill="accent6"/>
              </w:tcPr>
            </w:tcPrChange>
          </w:tcPr>
          <w:p w14:paraId="4BA67E6A" w14:textId="72AFD443" w:rsidR="003D5677" w:rsidDel="008027CD" w:rsidRDefault="003D5677" w:rsidP="003D5677">
            <w:pPr>
              <w:rPr>
                <w:del w:id="8037" w:author="Salah Soliman" w:date="2020-01-31T16:30:00Z"/>
              </w:rPr>
            </w:pPr>
          </w:p>
        </w:tc>
        <w:tc>
          <w:tcPr>
            <w:tcW w:w="630" w:type="dxa"/>
            <w:tcBorders>
              <w:top w:val="nil"/>
              <w:left w:val="nil"/>
              <w:bottom w:val="nil"/>
              <w:right w:val="nil"/>
            </w:tcBorders>
            <w:shd w:val="clear" w:color="auto" w:fill="FFFFFF" w:themeFill="background1"/>
            <w:vAlign w:val="center"/>
            <w:hideMark/>
            <w:tcPrChange w:id="8038" w:author="Alexis Handford" w:date="2020-01-27T11:06:00Z">
              <w:tcPr>
                <w:tcW w:w="630" w:type="dxa"/>
                <w:tcBorders>
                  <w:top w:val="nil"/>
                  <w:left w:val="nil"/>
                  <w:bottom w:val="nil"/>
                  <w:right w:val="nil"/>
                </w:tcBorders>
                <w:shd w:val="clear" w:color="auto" w:fill="FFFFFF" w:themeFill="background1"/>
                <w:hideMark/>
              </w:tcPr>
            </w:tcPrChange>
          </w:tcPr>
          <w:p w14:paraId="4D4C906F" w14:textId="368B9AD7" w:rsidR="003D5677" w:rsidDel="008027CD" w:rsidRDefault="003D5677" w:rsidP="003D5677">
            <w:pPr>
              <w:rPr>
                <w:del w:id="8039" w:author="Salah Soliman" w:date="2020-01-31T16:30:00Z"/>
                <w:noProof/>
              </w:rPr>
            </w:pPr>
            <w:del w:id="8040" w:author="Salah Soliman" w:date="2020-01-31T16:30:00Z">
              <w:r w:rsidDel="008027CD">
                <w:rPr>
                  <w:noProof/>
                </w:rPr>
                <mc:AlternateContent>
                  <mc:Choice Requires="wps">
                    <w:drawing>
                      <wp:inline distT="0" distB="0" distL="0" distR="0" wp14:anchorId="7434949C" wp14:editId="203625ED">
                        <wp:extent cx="207010" cy="207010"/>
                        <wp:effectExtent l="19050" t="19050" r="21590" b="21590"/>
                        <wp:docPr id="170" name="Oval 1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010" cy="207010"/>
                                </a:xfrm>
                                <a:prstGeom prst="ellipse">
                                  <a:avLst/>
                                </a:prstGeom>
                                <a:noFill/>
                                <a:ln w="28575">
                                  <a:solidFill>
                                    <a:schemeClr val="accent5">
                                      <a:lumMod val="9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inline>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w16se="http://schemas.microsoft.com/office/word/2015/wordml/symex" xmlns:cx1="http://schemas.microsoft.com/office/drawing/2015/9/8/chartex" xmlns:cx="http://schemas.microsoft.com/office/drawing/2014/chartex">
                    <w:pict>
                      <v:oval w14:anchorId="2DDCBAFD" id="Oval 170" o:spid="_x0000_s1026" style="width:16.3pt;height:16.3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" filled="f" strokecolor="#428bce [2888]" strokeweight="2.25pt">
                        <v:stroke joinstyle="miter"/>
                        <w10:anchorlock/>
                      </v:oval>
                    </w:pict>
                  </mc:Fallback>
                </mc:AlternateContent>
              </w:r>
            </w:del>
          </w:p>
        </w:tc>
        <w:tc>
          <w:tcPr>
            <w:tcW w:w="450" w:type="dxa"/>
            <w:tcBorders>
              <w:top w:val="nil"/>
              <w:left w:val="nil"/>
              <w:bottom w:val="nil"/>
              <w:right w:val="nil"/>
            </w:tcBorders>
            <w:shd w:val="clear" w:color="auto" w:fill="FFFFFF" w:themeFill="background1"/>
            <w:vAlign w:val="center"/>
            <w:hideMark/>
            <w:tcPrChange w:id="8041" w:author="Alexis Handford" w:date="2020-01-27T11:06:00Z">
              <w:tcPr>
                <w:tcW w:w="450" w:type="dxa"/>
                <w:tcBorders>
                  <w:top w:val="nil"/>
                  <w:left w:val="nil"/>
                  <w:bottom w:val="nil"/>
                  <w:right w:val="nil"/>
                </w:tcBorders>
                <w:shd w:val="clear" w:color="auto" w:fill="FFFFFF" w:themeFill="background1"/>
                <w:hideMark/>
              </w:tcPr>
            </w:tcPrChange>
          </w:tcPr>
          <w:p w14:paraId="0D4DC9B2" w14:textId="7444B984" w:rsidR="003D5677" w:rsidDel="008027CD" w:rsidRDefault="003D5677" w:rsidP="003D5677">
            <w:pPr>
              <w:rPr>
                <w:del w:id="8042" w:author="Salah Soliman" w:date="2020-01-31T16:30:00Z"/>
                <w:rFonts w:asciiTheme="majorHAnsi" w:hAnsiTheme="majorHAnsi" w:cstheme="majorHAnsi"/>
              </w:rPr>
            </w:pPr>
            <w:del w:id="8043" w:author="Salah Soliman" w:date="2020-01-31T16:30:00Z">
              <w:r w:rsidDel="008027CD">
                <w:rPr>
                  <w:rFonts w:asciiTheme="majorHAnsi" w:hAnsiTheme="majorHAnsi" w:cstheme="majorHAnsi"/>
                </w:rPr>
                <w:delText>b.</w:delText>
              </w:r>
            </w:del>
          </w:p>
        </w:tc>
        <w:tc>
          <w:tcPr>
            <w:tcW w:w="8841" w:type="dxa"/>
            <w:gridSpan w:val="3"/>
            <w:tcBorders>
              <w:top w:val="nil"/>
              <w:left w:val="nil"/>
              <w:bottom w:val="nil"/>
              <w:right w:val="nil"/>
            </w:tcBorders>
            <w:shd w:val="clear" w:color="auto" w:fill="FFFFFF" w:themeFill="background1"/>
            <w:vAlign w:val="center"/>
            <w:hideMark/>
            <w:tcPrChange w:id="8044" w:author="Alexis Handford" w:date="2020-01-27T11:06:00Z">
              <w:tcPr>
                <w:tcW w:w="8841" w:type="dxa"/>
                <w:gridSpan w:val="3"/>
                <w:tcBorders>
                  <w:top w:val="nil"/>
                  <w:left w:val="nil"/>
                  <w:bottom w:val="nil"/>
                  <w:right w:val="nil"/>
                </w:tcBorders>
                <w:shd w:val="clear" w:color="auto" w:fill="FFFFFF" w:themeFill="background1"/>
                <w:hideMark/>
              </w:tcPr>
            </w:tcPrChange>
          </w:tcPr>
          <w:p w14:paraId="7C3F5D32" w14:textId="5FA90B20" w:rsidR="003D5677" w:rsidDel="008027CD" w:rsidRDefault="003D5677" w:rsidP="003D5677">
            <w:pPr>
              <w:rPr>
                <w:del w:id="8045" w:author="Salah Soliman" w:date="2020-01-31T16:30:00Z"/>
              </w:rPr>
            </w:pPr>
            <w:del w:id="8046" w:author="Salah Soliman" w:date="2020-01-31T16:30:00Z">
              <w:r w:rsidDel="008027CD">
                <w:delText>Median.</w:delText>
              </w:r>
            </w:del>
          </w:p>
        </w:tc>
        <w:tc>
          <w:tcPr>
            <w:tcW w:w="270" w:type="dxa"/>
            <w:tcBorders>
              <w:top w:val="nil"/>
              <w:left w:val="nil"/>
              <w:bottom w:val="nil"/>
              <w:right w:val="single" w:sz="4" w:space="0" w:color="5B9BD5" w:themeColor="accent5"/>
            </w:tcBorders>
            <w:shd w:val="clear" w:color="auto" w:fill="70AD47" w:themeFill="accent6"/>
            <w:tcPrChange w:id="8047" w:author="Alexis Handford" w:date="2020-01-27T11:06:00Z">
              <w:tcPr>
                <w:tcW w:w="270" w:type="dxa"/>
                <w:tcBorders>
                  <w:top w:val="nil"/>
                  <w:left w:val="nil"/>
                  <w:bottom w:val="nil"/>
                  <w:right w:val="single" w:sz="4" w:space="0" w:color="5B9BD5" w:themeColor="accent5"/>
                </w:tcBorders>
                <w:shd w:val="clear" w:color="auto" w:fill="70AD47" w:themeFill="accent6"/>
              </w:tcPr>
            </w:tcPrChange>
          </w:tcPr>
          <w:p w14:paraId="25E73576" w14:textId="731CA43D" w:rsidR="003D5677" w:rsidDel="008027CD" w:rsidRDefault="003D5677" w:rsidP="003D5677">
            <w:pPr>
              <w:rPr>
                <w:del w:id="8048" w:author="Salah Soliman" w:date="2020-01-31T16:30:00Z"/>
              </w:rPr>
            </w:pPr>
          </w:p>
        </w:tc>
      </w:tr>
      <w:tr w:rsidR="003D5677" w:rsidDel="008027CD" w14:paraId="624A443A" w14:textId="462FAA06" w:rsidTr="3E89A3C7">
        <w:trPr>
          <w:cantSplit/>
          <w:trHeight w:val="20"/>
          <w:del w:id="8049" w:author="Salah Soliman" w:date="2020-01-31T16:30:00Z"/>
        </w:trPr>
        <w:tc>
          <w:tcPr>
            <w:tcW w:w="265" w:type="dxa"/>
            <w:tcBorders>
              <w:top w:val="nil"/>
              <w:left w:val="single" w:sz="4" w:space="0" w:color="5B9BD5" w:themeColor="accent5"/>
              <w:bottom w:val="nil"/>
              <w:right w:val="nil"/>
            </w:tcBorders>
            <w:shd w:val="clear" w:color="auto" w:fill="70AD47" w:themeFill="accent6"/>
            <w:tcPrChange w:id="8050" w:author="Alexis Handford" w:date="2020-01-27T11:06:00Z">
              <w:tcPr>
                <w:tcW w:w="265" w:type="dxa"/>
                <w:tcBorders>
                  <w:top w:val="nil"/>
                  <w:left w:val="single" w:sz="4" w:space="0" w:color="5B9BD5" w:themeColor="accent5"/>
                  <w:bottom w:val="nil"/>
                  <w:right w:val="nil"/>
                </w:tcBorders>
                <w:shd w:val="clear" w:color="auto" w:fill="70AD47" w:themeFill="accent6"/>
              </w:tcPr>
            </w:tcPrChange>
          </w:tcPr>
          <w:p w14:paraId="79811FCF" w14:textId="19B34BB7" w:rsidR="003D5677" w:rsidDel="008027CD" w:rsidRDefault="003D5677" w:rsidP="003D5677">
            <w:pPr>
              <w:pStyle w:val="NoSpacing"/>
              <w:rPr>
                <w:del w:id="8051" w:author="Salah Soliman" w:date="2020-01-31T16:30:00Z"/>
                <w:sz w:val="16"/>
                <w:szCs w:val="16"/>
              </w:rPr>
            </w:pPr>
          </w:p>
        </w:tc>
        <w:tc>
          <w:tcPr>
            <w:tcW w:w="630" w:type="dxa"/>
            <w:tcBorders>
              <w:top w:val="nil"/>
              <w:left w:val="nil"/>
              <w:bottom w:val="nil"/>
              <w:right w:val="nil"/>
            </w:tcBorders>
            <w:shd w:val="clear" w:color="auto" w:fill="70AD47" w:themeFill="accent6"/>
            <w:vAlign w:val="center"/>
            <w:tcPrChange w:id="8052" w:author="Alexis Handford" w:date="2020-01-27T11:06:00Z">
              <w:tcPr>
                <w:tcW w:w="630" w:type="dxa"/>
                <w:tcBorders>
                  <w:top w:val="nil"/>
                  <w:left w:val="nil"/>
                  <w:bottom w:val="nil"/>
                  <w:right w:val="nil"/>
                </w:tcBorders>
                <w:shd w:val="clear" w:color="auto" w:fill="70AD47" w:themeFill="accent6"/>
              </w:tcPr>
            </w:tcPrChange>
          </w:tcPr>
          <w:p w14:paraId="69AE2FF9" w14:textId="0E6C5931" w:rsidR="003D5677" w:rsidDel="008027CD" w:rsidRDefault="003D5677" w:rsidP="003D5677">
            <w:pPr>
              <w:pStyle w:val="NoSpacing"/>
              <w:rPr>
                <w:del w:id="8053" w:author="Salah Soliman" w:date="2020-01-31T16:30:00Z"/>
                <w:sz w:val="16"/>
                <w:szCs w:val="16"/>
              </w:rPr>
            </w:pPr>
          </w:p>
        </w:tc>
        <w:tc>
          <w:tcPr>
            <w:tcW w:w="3330" w:type="dxa"/>
            <w:gridSpan w:val="2"/>
            <w:tcBorders>
              <w:top w:val="nil"/>
              <w:left w:val="nil"/>
              <w:bottom w:val="nil"/>
              <w:right w:val="nil"/>
            </w:tcBorders>
            <w:shd w:val="clear" w:color="auto" w:fill="70AD47" w:themeFill="accent6"/>
            <w:vAlign w:val="center"/>
            <w:tcPrChange w:id="8054" w:author="Alexis Handford" w:date="2020-01-27T11:06:00Z">
              <w:tcPr>
                <w:tcW w:w="3330" w:type="dxa"/>
                <w:gridSpan w:val="2"/>
                <w:tcBorders>
                  <w:top w:val="nil"/>
                  <w:left w:val="nil"/>
                  <w:bottom w:val="nil"/>
                  <w:right w:val="nil"/>
                </w:tcBorders>
                <w:shd w:val="clear" w:color="auto" w:fill="70AD47" w:themeFill="accent6"/>
              </w:tcPr>
            </w:tcPrChange>
          </w:tcPr>
          <w:p w14:paraId="5A735353" w14:textId="6DA658A2" w:rsidR="003D5677" w:rsidDel="008027CD" w:rsidRDefault="003D5677" w:rsidP="003D5677">
            <w:pPr>
              <w:pStyle w:val="NoSpacing"/>
              <w:rPr>
                <w:del w:id="8055" w:author="Salah Soliman" w:date="2020-01-31T16:30:00Z"/>
                <w:sz w:val="16"/>
                <w:szCs w:val="16"/>
              </w:rPr>
            </w:pPr>
          </w:p>
        </w:tc>
        <w:tc>
          <w:tcPr>
            <w:tcW w:w="1980" w:type="dxa"/>
            <w:tcBorders>
              <w:top w:val="nil"/>
              <w:left w:val="nil"/>
              <w:bottom w:val="nil"/>
              <w:right w:val="nil"/>
            </w:tcBorders>
            <w:shd w:val="clear" w:color="auto" w:fill="70AD47" w:themeFill="accent6"/>
            <w:vAlign w:val="center"/>
            <w:tcPrChange w:id="8056" w:author="Alexis Handford" w:date="2020-01-27T11:06:00Z">
              <w:tcPr>
                <w:tcW w:w="1980" w:type="dxa"/>
                <w:tcBorders>
                  <w:top w:val="nil"/>
                  <w:left w:val="nil"/>
                  <w:bottom w:val="nil"/>
                  <w:right w:val="nil"/>
                </w:tcBorders>
                <w:shd w:val="clear" w:color="auto" w:fill="70AD47" w:themeFill="accent6"/>
              </w:tcPr>
            </w:tcPrChange>
          </w:tcPr>
          <w:p w14:paraId="15507843" w14:textId="21A322A9" w:rsidR="003D5677" w:rsidDel="008027CD" w:rsidRDefault="003D5677" w:rsidP="003D5677">
            <w:pPr>
              <w:pStyle w:val="NoSpacing"/>
              <w:rPr>
                <w:del w:id="8057" w:author="Salah Soliman" w:date="2020-01-31T16:30:00Z"/>
                <w:sz w:val="16"/>
                <w:szCs w:val="16"/>
              </w:rPr>
            </w:pPr>
          </w:p>
        </w:tc>
        <w:tc>
          <w:tcPr>
            <w:tcW w:w="3978" w:type="dxa"/>
            <w:tcBorders>
              <w:top w:val="nil"/>
              <w:left w:val="nil"/>
              <w:bottom w:val="nil"/>
              <w:right w:val="nil"/>
            </w:tcBorders>
            <w:shd w:val="clear" w:color="auto" w:fill="70AD47" w:themeFill="accent6"/>
            <w:vAlign w:val="center"/>
            <w:tcPrChange w:id="8058" w:author="Alexis Handford" w:date="2020-01-27T11:06:00Z">
              <w:tcPr>
                <w:tcW w:w="3978" w:type="dxa"/>
                <w:tcBorders>
                  <w:top w:val="nil"/>
                  <w:left w:val="nil"/>
                  <w:bottom w:val="nil"/>
                  <w:right w:val="nil"/>
                </w:tcBorders>
                <w:shd w:val="clear" w:color="auto" w:fill="70AD47" w:themeFill="accent6"/>
              </w:tcPr>
            </w:tcPrChange>
          </w:tcPr>
          <w:p w14:paraId="4B226566" w14:textId="0A755EC7" w:rsidR="003D5677" w:rsidDel="008027CD" w:rsidRDefault="003D5677" w:rsidP="003D5677">
            <w:pPr>
              <w:pStyle w:val="NoSpacing"/>
              <w:rPr>
                <w:del w:id="8059" w:author="Salah Soliman" w:date="2020-01-31T16:30:00Z"/>
                <w:noProof/>
                <w:sz w:val="16"/>
                <w:szCs w:val="16"/>
              </w:rPr>
            </w:pPr>
          </w:p>
        </w:tc>
        <w:tc>
          <w:tcPr>
            <w:tcW w:w="270" w:type="dxa"/>
            <w:tcBorders>
              <w:top w:val="nil"/>
              <w:left w:val="nil"/>
              <w:bottom w:val="nil"/>
              <w:right w:val="single" w:sz="4" w:space="0" w:color="5B9BD5" w:themeColor="accent5"/>
            </w:tcBorders>
            <w:shd w:val="clear" w:color="auto" w:fill="70AD47" w:themeFill="accent6"/>
            <w:tcPrChange w:id="8060" w:author="Alexis Handford" w:date="2020-01-27T11:06:00Z">
              <w:tcPr>
                <w:tcW w:w="270" w:type="dxa"/>
                <w:tcBorders>
                  <w:top w:val="nil"/>
                  <w:left w:val="nil"/>
                  <w:bottom w:val="nil"/>
                  <w:right w:val="single" w:sz="4" w:space="0" w:color="5B9BD5" w:themeColor="accent5"/>
                </w:tcBorders>
                <w:shd w:val="clear" w:color="auto" w:fill="70AD47" w:themeFill="accent6"/>
              </w:tcPr>
            </w:tcPrChange>
          </w:tcPr>
          <w:p w14:paraId="0198E9B4" w14:textId="53C1A04E" w:rsidR="003D5677" w:rsidDel="008027CD" w:rsidRDefault="003D5677" w:rsidP="003D5677">
            <w:pPr>
              <w:pStyle w:val="NoSpacing"/>
              <w:rPr>
                <w:del w:id="8061" w:author="Salah Soliman" w:date="2020-01-31T16:30:00Z"/>
                <w:sz w:val="16"/>
                <w:szCs w:val="16"/>
              </w:rPr>
            </w:pPr>
          </w:p>
        </w:tc>
      </w:tr>
      <w:tr w:rsidR="003D5677" w:rsidDel="008027CD" w14:paraId="0D4F8259" w14:textId="14E4C6A7" w:rsidTr="3E89A3C7">
        <w:trPr>
          <w:cantSplit/>
          <w:del w:id="8062" w:author="Salah Soliman" w:date="2020-01-31T16:30:00Z"/>
        </w:trPr>
        <w:tc>
          <w:tcPr>
            <w:tcW w:w="265" w:type="dxa"/>
            <w:tcBorders>
              <w:top w:val="nil"/>
              <w:left w:val="single" w:sz="4" w:space="0" w:color="5B9BD5" w:themeColor="accent5"/>
              <w:bottom w:val="nil"/>
              <w:right w:val="nil"/>
            </w:tcBorders>
            <w:shd w:val="clear" w:color="auto" w:fill="70AD47" w:themeFill="accent6"/>
            <w:tcPrChange w:id="8063" w:author="Alexis Handford" w:date="2020-01-27T11:06:00Z">
              <w:tcPr>
                <w:tcW w:w="265" w:type="dxa"/>
                <w:tcBorders>
                  <w:top w:val="nil"/>
                  <w:left w:val="single" w:sz="4" w:space="0" w:color="5B9BD5" w:themeColor="accent5"/>
                  <w:bottom w:val="nil"/>
                  <w:right w:val="nil"/>
                </w:tcBorders>
                <w:shd w:val="clear" w:color="auto" w:fill="70AD47" w:themeFill="accent6"/>
              </w:tcPr>
            </w:tcPrChange>
          </w:tcPr>
          <w:p w14:paraId="56285ADC" w14:textId="2D9A9248" w:rsidR="003D5677" w:rsidDel="008027CD" w:rsidRDefault="003D5677" w:rsidP="003D5677">
            <w:pPr>
              <w:rPr>
                <w:del w:id="8064" w:author="Salah Soliman" w:date="2020-01-31T16:30:00Z"/>
              </w:rPr>
            </w:pPr>
          </w:p>
        </w:tc>
        <w:tc>
          <w:tcPr>
            <w:tcW w:w="630" w:type="dxa"/>
            <w:tcBorders>
              <w:top w:val="nil"/>
              <w:left w:val="nil"/>
              <w:bottom w:val="nil"/>
              <w:right w:val="nil"/>
            </w:tcBorders>
            <w:shd w:val="clear" w:color="auto" w:fill="FFFFFF" w:themeFill="background1"/>
            <w:vAlign w:val="center"/>
            <w:hideMark/>
            <w:tcPrChange w:id="8065" w:author="Alexis Handford" w:date="2020-01-27T11:06:00Z">
              <w:tcPr>
                <w:tcW w:w="630" w:type="dxa"/>
                <w:tcBorders>
                  <w:top w:val="nil"/>
                  <w:left w:val="nil"/>
                  <w:bottom w:val="nil"/>
                  <w:right w:val="nil"/>
                </w:tcBorders>
                <w:shd w:val="clear" w:color="auto" w:fill="FFFFFF" w:themeFill="background1"/>
                <w:hideMark/>
              </w:tcPr>
            </w:tcPrChange>
          </w:tcPr>
          <w:p w14:paraId="65327D8A" w14:textId="06BDAC41" w:rsidR="003D5677" w:rsidDel="008027CD" w:rsidRDefault="003D5677" w:rsidP="003D5677">
            <w:pPr>
              <w:rPr>
                <w:del w:id="8066" w:author="Salah Soliman" w:date="2020-01-31T16:30:00Z"/>
                <w:noProof/>
              </w:rPr>
            </w:pPr>
            <w:del w:id="8067" w:author="Salah Soliman" w:date="2020-01-31T16:30:00Z">
              <w:r w:rsidDel="008027CD">
                <w:rPr>
                  <w:noProof/>
                </w:rPr>
                <mc:AlternateContent>
                  <mc:Choice Requires="wps">
                    <w:drawing>
                      <wp:inline distT="0" distB="0" distL="0" distR="0" wp14:anchorId="5859B54F" wp14:editId="048D8B18">
                        <wp:extent cx="207010" cy="207010"/>
                        <wp:effectExtent l="19050" t="19050" r="21590" b="21590"/>
                        <wp:docPr id="169" name="Oval 16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010" cy="207010"/>
                                </a:xfrm>
                                <a:prstGeom prst="ellipse">
                                  <a:avLst/>
                                </a:prstGeom>
                                <a:noFill/>
                                <a:ln w="28575">
                                  <a:solidFill>
                                    <a:schemeClr val="accent5">
                                      <a:lumMod val="9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inline>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w16se="http://schemas.microsoft.com/office/word/2015/wordml/symex" xmlns:cx1="http://schemas.microsoft.com/office/drawing/2015/9/8/chartex" xmlns:cx="http://schemas.microsoft.com/office/drawing/2014/chartex">
                    <w:pict>
                      <v:oval w14:anchorId="6347625F" id="Oval 169" o:spid="_x0000_s1026" style="width:16.3pt;height:16.3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" filled="f" strokecolor="#428bce [2888]" strokeweight="2.25pt">
                        <v:stroke joinstyle="miter"/>
                        <w10:anchorlock/>
                      </v:oval>
                    </w:pict>
                  </mc:Fallback>
                </mc:AlternateContent>
              </w:r>
            </w:del>
          </w:p>
        </w:tc>
        <w:tc>
          <w:tcPr>
            <w:tcW w:w="450" w:type="dxa"/>
            <w:tcBorders>
              <w:top w:val="nil"/>
              <w:left w:val="nil"/>
              <w:bottom w:val="nil"/>
              <w:right w:val="nil"/>
            </w:tcBorders>
            <w:shd w:val="clear" w:color="auto" w:fill="FFFFFF" w:themeFill="background1"/>
            <w:vAlign w:val="center"/>
            <w:hideMark/>
            <w:tcPrChange w:id="8068" w:author="Alexis Handford" w:date="2020-01-27T11:06:00Z">
              <w:tcPr>
                <w:tcW w:w="450" w:type="dxa"/>
                <w:tcBorders>
                  <w:top w:val="nil"/>
                  <w:left w:val="nil"/>
                  <w:bottom w:val="nil"/>
                  <w:right w:val="nil"/>
                </w:tcBorders>
                <w:shd w:val="clear" w:color="auto" w:fill="FFFFFF" w:themeFill="background1"/>
                <w:hideMark/>
              </w:tcPr>
            </w:tcPrChange>
          </w:tcPr>
          <w:p w14:paraId="5D070C3F" w14:textId="6F668BB2" w:rsidR="003D5677" w:rsidDel="008027CD" w:rsidRDefault="003D5677" w:rsidP="003D5677">
            <w:pPr>
              <w:rPr>
                <w:del w:id="8069" w:author="Salah Soliman" w:date="2020-01-31T16:30:00Z"/>
                <w:rFonts w:asciiTheme="majorHAnsi" w:hAnsiTheme="majorHAnsi" w:cstheme="majorHAnsi"/>
              </w:rPr>
            </w:pPr>
            <w:del w:id="8070" w:author="Salah Soliman" w:date="2020-01-31T16:30:00Z">
              <w:r w:rsidDel="008027CD">
                <w:rPr>
                  <w:rFonts w:asciiTheme="majorHAnsi" w:hAnsiTheme="majorHAnsi" w:cstheme="majorHAnsi"/>
                </w:rPr>
                <w:delText>c.</w:delText>
              </w:r>
            </w:del>
          </w:p>
        </w:tc>
        <w:tc>
          <w:tcPr>
            <w:tcW w:w="8841" w:type="dxa"/>
            <w:gridSpan w:val="3"/>
            <w:tcBorders>
              <w:top w:val="nil"/>
              <w:left w:val="nil"/>
              <w:bottom w:val="nil"/>
              <w:right w:val="nil"/>
            </w:tcBorders>
            <w:shd w:val="clear" w:color="auto" w:fill="FFFFFF" w:themeFill="background1"/>
            <w:vAlign w:val="center"/>
            <w:hideMark/>
            <w:tcPrChange w:id="8071" w:author="Alexis Handford" w:date="2020-01-27T11:06:00Z">
              <w:tcPr>
                <w:tcW w:w="8841" w:type="dxa"/>
                <w:gridSpan w:val="3"/>
                <w:tcBorders>
                  <w:top w:val="nil"/>
                  <w:left w:val="nil"/>
                  <w:bottom w:val="nil"/>
                  <w:right w:val="nil"/>
                </w:tcBorders>
                <w:shd w:val="clear" w:color="auto" w:fill="FFFFFF" w:themeFill="background1"/>
                <w:hideMark/>
              </w:tcPr>
            </w:tcPrChange>
          </w:tcPr>
          <w:p w14:paraId="726DA30D" w14:textId="3AEBD04C" w:rsidR="003D5677" w:rsidDel="008027CD" w:rsidRDefault="003D5677" w:rsidP="003D5677">
            <w:pPr>
              <w:rPr>
                <w:del w:id="8072" w:author="Salah Soliman" w:date="2020-01-31T16:30:00Z"/>
              </w:rPr>
            </w:pPr>
            <w:del w:id="8073" w:author="Salah Soliman" w:date="2020-01-31T16:30:00Z">
              <w:r w:rsidDel="008027CD">
                <w:rPr>
                  <w:rFonts w:cstheme="minorHAnsi"/>
                  <w:highlight w:val="green"/>
                </w:rPr>
                <w:delText>Max/Min.</w:delText>
              </w:r>
            </w:del>
          </w:p>
        </w:tc>
        <w:tc>
          <w:tcPr>
            <w:tcW w:w="270" w:type="dxa"/>
            <w:tcBorders>
              <w:top w:val="nil"/>
              <w:left w:val="nil"/>
              <w:bottom w:val="nil"/>
              <w:right w:val="single" w:sz="4" w:space="0" w:color="5B9BD5" w:themeColor="accent5"/>
            </w:tcBorders>
            <w:shd w:val="clear" w:color="auto" w:fill="70AD47" w:themeFill="accent6"/>
            <w:tcPrChange w:id="8074" w:author="Alexis Handford" w:date="2020-01-27T11:06:00Z">
              <w:tcPr>
                <w:tcW w:w="270" w:type="dxa"/>
                <w:tcBorders>
                  <w:top w:val="nil"/>
                  <w:left w:val="nil"/>
                  <w:bottom w:val="nil"/>
                  <w:right w:val="single" w:sz="4" w:space="0" w:color="5B9BD5" w:themeColor="accent5"/>
                </w:tcBorders>
                <w:shd w:val="clear" w:color="auto" w:fill="70AD47" w:themeFill="accent6"/>
              </w:tcPr>
            </w:tcPrChange>
          </w:tcPr>
          <w:p w14:paraId="73152594" w14:textId="03A2BACC" w:rsidR="003D5677" w:rsidDel="008027CD" w:rsidRDefault="003D5677" w:rsidP="003D5677">
            <w:pPr>
              <w:rPr>
                <w:del w:id="8075" w:author="Salah Soliman" w:date="2020-01-31T16:30:00Z"/>
              </w:rPr>
            </w:pPr>
          </w:p>
        </w:tc>
      </w:tr>
      <w:tr w:rsidR="003D5677" w:rsidDel="008027CD" w14:paraId="6E53E021" w14:textId="05F252FE" w:rsidTr="3E89A3C7">
        <w:trPr>
          <w:cantSplit/>
          <w:del w:id="8076" w:author="Salah Soliman" w:date="2020-01-31T16:30:00Z"/>
        </w:trPr>
        <w:tc>
          <w:tcPr>
            <w:tcW w:w="265" w:type="dxa"/>
            <w:tcBorders>
              <w:top w:val="nil"/>
              <w:left w:val="single" w:sz="4" w:space="0" w:color="5B9BD5" w:themeColor="accent5"/>
              <w:bottom w:val="nil"/>
              <w:right w:val="nil"/>
            </w:tcBorders>
            <w:shd w:val="clear" w:color="auto" w:fill="70AD47" w:themeFill="accent6"/>
            <w:tcPrChange w:id="8077" w:author="Alexis Handford" w:date="2020-01-27T11:06:00Z">
              <w:tcPr>
                <w:tcW w:w="265" w:type="dxa"/>
                <w:tcBorders>
                  <w:top w:val="nil"/>
                  <w:left w:val="single" w:sz="4" w:space="0" w:color="5B9BD5" w:themeColor="accent5"/>
                  <w:bottom w:val="nil"/>
                  <w:right w:val="nil"/>
                </w:tcBorders>
                <w:shd w:val="clear" w:color="auto" w:fill="70AD47" w:themeFill="accent6"/>
              </w:tcPr>
            </w:tcPrChange>
          </w:tcPr>
          <w:p w14:paraId="3E48533E" w14:textId="27A5C465" w:rsidR="003D5677" w:rsidDel="008027CD" w:rsidRDefault="003D5677" w:rsidP="003D5677">
            <w:pPr>
              <w:pStyle w:val="NoSpacing"/>
              <w:rPr>
                <w:del w:id="8078" w:author="Salah Soliman" w:date="2020-01-31T16:30:00Z"/>
                <w:sz w:val="16"/>
                <w:szCs w:val="16"/>
              </w:rPr>
            </w:pPr>
          </w:p>
        </w:tc>
        <w:tc>
          <w:tcPr>
            <w:tcW w:w="3960" w:type="dxa"/>
            <w:gridSpan w:val="3"/>
            <w:tcBorders>
              <w:top w:val="nil"/>
              <w:left w:val="nil"/>
              <w:bottom w:val="nil"/>
              <w:right w:val="nil"/>
            </w:tcBorders>
            <w:shd w:val="clear" w:color="auto" w:fill="70AD47" w:themeFill="accent6"/>
            <w:vAlign w:val="center"/>
            <w:tcPrChange w:id="8079" w:author="Alexis Handford" w:date="2020-01-27T11:06:00Z">
              <w:tcPr>
                <w:tcW w:w="3960" w:type="dxa"/>
                <w:gridSpan w:val="3"/>
                <w:tcBorders>
                  <w:top w:val="nil"/>
                  <w:left w:val="nil"/>
                  <w:bottom w:val="nil"/>
                  <w:right w:val="nil"/>
                </w:tcBorders>
                <w:shd w:val="clear" w:color="auto" w:fill="70AD47" w:themeFill="accent6"/>
              </w:tcPr>
            </w:tcPrChange>
          </w:tcPr>
          <w:p w14:paraId="77AE533A" w14:textId="1D6C145C" w:rsidR="003D5677" w:rsidDel="008027CD" w:rsidRDefault="003D5677" w:rsidP="003D5677">
            <w:pPr>
              <w:pStyle w:val="NoSpacing"/>
              <w:rPr>
                <w:del w:id="8080" w:author="Salah Soliman" w:date="2020-01-31T16:30:00Z"/>
                <w:sz w:val="16"/>
                <w:szCs w:val="16"/>
              </w:rPr>
            </w:pPr>
          </w:p>
        </w:tc>
        <w:tc>
          <w:tcPr>
            <w:tcW w:w="1980" w:type="dxa"/>
            <w:tcBorders>
              <w:top w:val="nil"/>
              <w:left w:val="nil"/>
              <w:bottom w:val="nil"/>
              <w:right w:val="nil"/>
            </w:tcBorders>
            <w:shd w:val="clear" w:color="auto" w:fill="70AD47" w:themeFill="accent6"/>
            <w:vAlign w:val="center"/>
            <w:tcPrChange w:id="8081" w:author="Alexis Handford" w:date="2020-01-27T11:06:00Z">
              <w:tcPr>
                <w:tcW w:w="1980" w:type="dxa"/>
                <w:tcBorders>
                  <w:top w:val="nil"/>
                  <w:left w:val="nil"/>
                  <w:bottom w:val="nil"/>
                  <w:right w:val="nil"/>
                </w:tcBorders>
                <w:shd w:val="clear" w:color="auto" w:fill="70AD47" w:themeFill="accent6"/>
              </w:tcPr>
            </w:tcPrChange>
          </w:tcPr>
          <w:p w14:paraId="75BBD2E0" w14:textId="5655D3B4" w:rsidR="003D5677" w:rsidDel="008027CD" w:rsidRDefault="003D5677" w:rsidP="003D5677">
            <w:pPr>
              <w:pStyle w:val="NoSpacing"/>
              <w:rPr>
                <w:del w:id="8082" w:author="Salah Soliman" w:date="2020-01-31T16:30:00Z"/>
                <w:sz w:val="16"/>
                <w:szCs w:val="16"/>
              </w:rPr>
            </w:pPr>
          </w:p>
        </w:tc>
        <w:tc>
          <w:tcPr>
            <w:tcW w:w="3978" w:type="dxa"/>
            <w:tcBorders>
              <w:top w:val="nil"/>
              <w:left w:val="nil"/>
              <w:bottom w:val="nil"/>
              <w:right w:val="nil"/>
            </w:tcBorders>
            <w:shd w:val="clear" w:color="auto" w:fill="70AD47" w:themeFill="accent6"/>
            <w:vAlign w:val="center"/>
            <w:tcPrChange w:id="8083" w:author="Alexis Handford" w:date="2020-01-27T11:06:00Z">
              <w:tcPr>
                <w:tcW w:w="3978" w:type="dxa"/>
                <w:tcBorders>
                  <w:top w:val="nil"/>
                  <w:left w:val="nil"/>
                  <w:bottom w:val="nil"/>
                  <w:right w:val="nil"/>
                </w:tcBorders>
                <w:shd w:val="clear" w:color="auto" w:fill="70AD47" w:themeFill="accent6"/>
              </w:tcPr>
            </w:tcPrChange>
          </w:tcPr>
          <w:p w14:paraId="4195D07D" w14:textId="35A788C4" w:rsidR="003D5677" w:rsidDel="008027CD" w:rsidRDefault="003D5677" w:rsidP="003D5677">
            <w:pPr>
              <w:pStyle w:val="NoSpacing"/>
              <w:rPr>
                <w:del w:id="8084" w:author="Salah Soliman" w:date="2020-01-31T16:30:00Z"/>
                <w:sz w:val="16"/>
                <w:szCs w:val="16"/>
              </w:rPr>
            </w:pPr>
          </w:p>
        </w:tc>
        <w:tc>
          <w:tcPr>
            <w:tcW w:w="270" w:type="dxa"/>
            <w:tcBorders>
              <w:top w:val="nil"/>
              <w:left w:val="nil"/>
              <w:bottom w:val="nil"/>
              <w:right w:val="single" w:sz="4" w:space="0" w:color="5B9BD5" w:themeColor="accent5"/>
            </w:tcBorders>
            <w:shd w:val="clear" w:color="auto" w:fill="70AD47" w:themeFill="accent6"/>
            <w:tcPrChange w:id="8085" w:author="Alexis Handford" w:date="2020-01-27T11:06:00Z">
              <w:tcPr>
                <w:tcW w:w="270" w:type="dxa"/>
                <w:tcBorders>
                  <w:top w:val="nil"/>
                  <w:left w:val="nil"/>
                  <w:bottom w:val="nil"/>
                  <w:right w:val="single" w:sz="4" w:space="0" w:color="5B9BD5" w:themeColor="accent5"/>
                </w:tcBorders>
                <w:shd w:val="clear" w:color="auto" w:fill="70AD47" w:themeFill="accent6"/>
              </w:tcPr>
            </w:tcPrChange>
          </w:tcPr>
          <w:p w14:paraId="2B6C21A7" w14:textId="7736A203" w:rsidR="003D5677" w:rsidDel="008027CD" w:rsidRDefault="003D5677" w:rsidP="003D5677">
            <w:pPr>
              <w:pStyle w:val="NoSpacing"/>
              <w:rPr>
                <w:del w:id="8086" w:author="Salah Soliman" w:date="2020-01-31T16:30:00Z"/>
                <w:sz w:val="16"/>
                <w:szCs w:val="16"/>
              </w:rPr>
            </w:pPr>
          </w:p>
        </w:tc>
      </w:tr>
      <w:tr w:rsidR="003D5677" w:rsidDel="008027CD" w14:paraId="1CFE66B8" w14:textId="3BA2CCEB" w:rsidTr="3E89A3C7">
        <w:trPr>
          <w:cantSplit/>
          <w:del w:id="8087" w:author="Salah Soliman" w:date="2020-01-31T16:30:00Z"/>
        </w:trPr>
        <w:tc>
          <w:tcPr>
            <w:tcW w:w="265" w:type="dxa"/>
            <w:tcBorders>
              <w:top w:val="nil"/>
              <w:left w:val="single" w:sz="4" w:space="0" w:color="5B9BD5" w:themeColor="accent5"/>
              <w:bottom w:val="nil"/>
              <w:right w:val="nil"/>
            </w:tcBorders>
            <w:shd w:val="clear" w:color="auto" w:fill="70AD47" w:themeFill="accent6"/>
            <w:tcPrChange w:id="8088" w:author="Alexis Handford" w:date="2020-01-27T11:06:00Z">
              <w:tcPr>
                <w:tcW w:w="265" w:type="dxa"/>
                <w:tcBorders>
                  <w:top w:val="nil"/>
                  <w:left w:val="single" w:sz="4" w:space="0" w:color="5B9BD5" w:themeColor="accent5"/>
                  <w:bottom w:val="nil"/>
                  <w:right w:val="nil"/>
                </w:tcBorders>
                <w:shd w:val="clear" w:color="auto" w:fill="70AD47" w:themeFill="accent6"/>
              </w:tcPr>
            </w:tcPrChange>
          </w:tcPr>
          <w:p w14:paraId="22CA3160" w14:textId="3C667E2A" w:rsidR="003D5677" w:rsidDel="008027CD" w:rsidRDefault="003D5677" w:rsidP="003D5677">
            <w:pPr>
              <w:rPr>
                <w:del w:id="8089" w:author="Salah Soliman" w:date="2020-01-31T16:30:00Z"/>
              </w:rPr>
            </w:pPr>
          </w:p>
        </w:tc>
        <w:tc>
          <w:tcPr>
            <w:tcW w:w="630" w:type="dxa"/>
            <w:tcBorders>
              <w:top w:val="nil"/>
              <w:left w:val="nil"/>
              <w:bottom w:val="nil"/>
              <w:right w:val="nil"/>
            </w:tcBorders>
            <w:shd w:val="clear" w:color="auto" w:fill="FFFFFF" w:themeFill="background1"/>
            <w:vAlign w:val="center"/>
            <w:hideMark/>
            <w:tcPrChange w:id="8090" w:author="Alexis Handford" w:date="2020-01-27T11:06:00Z">
              <w:tcPr>
                <w:tcW w:w="630" w:type="dxa"/>
                <w:tcBorders>
                  <w:top w:val="nil"/>
                  <w:left w:val="nil"/>
                  <w:bottom w:val="nil"/>
                  <w:right w:val="nil"/>
                </w:tcBorders>
                <w:shd w:val="clear" w:color="auto" w:fill="FFFFFF" w:themeFill="background1"/>
                <w:hideMark/>
              </w:tcPr>
            </w:tcPrChange>
          </w:tcPr>
          <w:p w14:paraId="41D4EC31" w14:textId="08E6BFDF" w:rsidR="003D5677" w:rsidDel="008027CD" w:rsidRDefault="003D5677" w:rsidP="003D5677">
            <w:pPr>
              <w:rPr>
                <w:del w:id="8091" w:author="Salah Soliman" w:date="2020-01-31T16:30:00Z"/>
                <w:noProof/>
              </w:rPr>
            </w:pPr>
            <w:del w:id="8092" w:author="Salah Soliman" w:date="2020-01-31T16:30:00Z">
              <w:r w:rsidDel="008027CD">
                <w:rPr>
                  <w:noProof/>
                </w:rPr>
                <mc:AlternateContent>
                  <mc:Choice Requires="wps">
                    <w:drawing>
                      <wp:inline distT="0" distB="0" distL="0" distR="0" wp14:anchorId="451DC0B4" wp14:editId="2176A0F2">
                        <wp:extent cx="207010" cy="207010"/>
                        <wp:effectExtent l="19050" t="19050" r="21590" b="21590"/>
                        <wp:docPr id="168" name="Oval 16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010" cy="207010"/>
                                </a:xfrm>
                                <a:prstGeom prst="ellipse">
                                  <a:avLst/>
                                </a:prstGeom>
                                <a:noFill/>
                                <a:ln w="28575">
                                  <a:solidFill>
                                    <a:schemeClr val="accent5">
                                      <a:lumMod val="9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inline>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w16se="http://schemas.microsoft.com/office/word/2015/wordml/symex" xmlns:cx1="http://schemas.microsoft.com/office/drawing/2015/9/8/chartex" xmlns:cx="http://schemas.microsoft.com/office/drawing/2014/chartex">
                    <w:pict>
                      <v:oval w14:anchorId="263761C4" id="Oval 168" o:spid="_x0000_s1026" style="width:16.3pt;height:16.3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" filled="f" strokecolor="#428bce [2888]" strokeweight="2.25pt">
                        <v:stroke joinstyle="miter"/>
                        <w10:anchorlock/>
                      </v:oval>
                    </w:pict>
                  </mc:Fallback>
                </mc:AlternateContent>
              </w:r>
            </w:del>
          </w:p>
        </w:tc>
        <w:tc>
          <w:tcPr>
            <w:tcW w:w="450" w:type="dxa"/>
            <w:tcBorders>
              <w:top w:val="nil"/>
              <w:left w:val="nil"/>
              <w:bottom w:val="nil"/>
              <w:right w:val="nil"/>
            </w:tcBorders>
            <w:shd w:val="clear" w:color="auto" w:fill="FFFFFF" w:themeFill="background1"/>
            <w:vAlign w:val="center"/>
            <w:hideMark/>
            <w:tcPrChange w:id="8093" w:author="Alexis Handford" w:date="2020-01-27T11:06:00Z">
              <w:tcPr>
                <w:tcW w:w="450" w:type="dxa"/>
                <w:tcBorders>
                  <w:top w:val="nil"/>
                  <w:left w:val="nil"/>
                  <w:bottom w:val="nil"/>
                  <w:right w:val="nil"/>
                </w:tcBorders>
                <w:shd w:val="clear" w:color="auto" w:fill="FFFFFF" w:themeFill="background1"/>
                <w:hideMark/>
              </w:tcPr>
            </w:tcPrChange>
          </w:tcPr>
          <w:p w14:paraId="2075F61C" w14:textId="2E69343A" w:rsidR="003D5677" w:rsidDel="008027CD" w:rsidRDefault="003D5677" w:rsidP="003D5677">
            <w:pPr>
              <w:rPr>
                <w:del w:id="8094" w:author="Salah Soliman" w:date="2020-01-31T16:30:00Z"/>
                <w:rFonts w:asciiTheme="majorHAnsi" w:hAnsiTheme="majorHAnsi" w:cstheme="majorHAnsi"/>
              </w:rPr>
            </w:pPr>
            <w:del w:id="8095" w:author="Salah Soliman" w:date="2020-01-31T16:30:00Z">
              <w:r w:rsidDel="008027CD">
                <w:rPr>
                  <w:rFonts w:asciiTheme="majorHAnsi" w:hAnsiTheme="majorHAnsi" w:cstheme="majorHAnsi"/>
                </w:rPr>
                <w:delText>d.</w:delText>
              </w:r>
            </w:del>
          </w:p>
        </w:tc>
        <w:tc>
          <w:tcPr>
            <w:tcW w:w="8841" w:type="dxa"/>
            <w:gridSpan w:val="3"/>
            <w:tcBorders>
              <w:top w:val="nil"/>
              <w:left w:val="nil"/>
              <w:bottom w:val="nil"/>
              <w:right w:val="nil"/>
            </w:tcBorders>
            <w:shd w:val="clear" w:color="auto" w:fill="FFFFFF" w:themeFill="background1"/>
            <w:vAlign w:val="center"/>
            <w:hideMark/>
            <w:tcPrChange w:id="8096" w:author="Alexis Handford" w:date="2020-01-27T11:06:00Z">
              <w:tcPr>
                <w:tcW w:w="8841" w:type="dxa"/>
                <w:gridSpan w:val="3"/>
                <w:tcBorders>
                  <w:top w:val="nil"/>
                  <w:left w:val="nil"/>
                  <w:bottom w:val="nil"/>
                  <w:right w:val="nil"/>
                </w:tcBorders>
                <w:shd w:val="clear" w:color="auto" w:fill="FFFFFF" w:themeFill="background1"/>
                <w:hideMark/>
              </w:tcPr>
            </w:tcPrChange>
          </w:tcPr>
          <w:p w14:paraId="686F4FA2" w14:textId="0B885D50" w:rsidR="003D5677" w:rsidDel="008027CD" w:rsidRDefault="003D5677" w:rsidP="003D5677">
            <w:pPr>
              <w:rPr>
                <w:del w:id="8097" w:author="Salah Soliman" w:date="2020-01-31T16:30:00Z"/>
              </w:rPr>
            </w:pPr>
            <w:del w:id="8098" w:author="Salah Soliman" w:date="2020-01-31T16:30:00Z">
              <w:r w:rsidDel="008027CD">
                <w:delText>Variance.</w:delText>
              </w:r>
            </w:del>
          </w:p>
        </w:tc>
        <w:tc>
          <w:tcPr>
            <w:tcW w:w="270" w:type="dxa"/>
            <w:tcBorders>
              <w:top w:val="nil"/>
              <w:left w:val="nil"/>
              <w:bottom w:val="nil"/>
              <w:right w:val="single" w:sz="4" w:space="0" w:color="5B9BD5" w:themeColor="accent5"/>
            </w:tcBorders>
            <w:shd w:val="clear" w:color="auto" w:fill="70AD47" w:themeFill="accent6"/>
            <w:tcPrChange w:id="8099" w:author="Alexis Handford" w:date="2020-01-27T11:06:00Z">
              <w:tcPr>
                <w:tcW w:w="270" w:type="dxa"/>
                <w:tcBorders>
                  <w:top w:val="nil"/>
                  <w:left w:val="nil"/>
                  <w:bottom w:val="nil"/>
                  <w:right w:val="single" w:sz="4" w:space="0" w:color="5B9BD5" w:themeColor="accent5"/>
                </w:tcBorders>
                <w:shd w:val="clear" w:color="auto" w:fill="70AD47" w:themeFill="accent6"/>
              </w:tcPr>
            </w:tcPrChange>
          </w:tcPr>
          <w:p w14:paraId="114EF44A" w14:textId="09707E1D" w:rsidR="003D5677" w:rsidDel="008027CD" w:rsidRDefault="003D5677" w:rsidP="003D5677">
            <w:pPr>
              <w:rPr>
                <w:del w:id="8100" w:author="Salah Soliman" w:date="2020-01-31T16:30:00Z"/>
              </w:rPr>
            </w:pPr>
          </w:p>
        </w:tc>
      </w:tr>
      <w:tr w:rsidR="003D5677" w:rsidDel="008027CD" w14:paraId="55DDFF79" w14:textId="1AB4403E" w:rsidTr="3E89A3C7">
        <w:trPr>
          <w:cantSplit/>
          <w:del w:id="8101" w:author="Salah Soliman" w:date="2020-01-31T16:30:00Z"/>
        </w:trPr>
        <w:tc>
          <w:tcPr>
            <w:tcW w:w="265" w:type="dxa"/>
            <w:tcBorders>
              <w:top w:val="nil"/>
              <w:left w:val="single" w:sz="4" w:space="0" w:color="5B9BD5" w:themeColor="accent5"/>
              <w:bottom w:val="nil"/>
              <w:right w:val="nil"/>
            </w:tcBorders>
            <w:shd w:val="clear" w:color="auto" w:fill="70AD47" w:themeFill="accent6"/>
            <w:tcPrChange w:id="8102" w:author="Alexis Handford" w:date="2020-01-27T11:06:00Z">
              <w:tcPr>
                <w:tcW w:w="265" w:type="dxa"/>
                <w:tcBorders>
                  <w:top w:val="nil"/>
                  <w:left w:val="single" w:sz="4" w:space="0" w:color="5B9BD5" w:themeColor="accent5"/>
                  <w:bottom w:val="nil"/>
                  <w:right w:val="nil"/>
                </w:tcBorders>
                <w:shd w:val="clear" w:color="auto" w:fill="70AD47" w:themeFill="accent6"/>
              </w:tcPr>
            </w:tcPrChange>
          </w:tcPr>
          <w:p w14:paraId="66B75E48" w14:textId="6F9C178E" w:rsidR="003D5677" w:rsidDel="008027CD" w:rsidRDefault="003D5677" w:rsidP="003D5677">
            <w:pPr>
              <w:pStyle w:val="NoSpacing"/>
              <w:rPr>
                <w:del w:id="8103" w:author="Salah Soliman" w:date="2020-01-31T16:30:00Z"/>
                <w:sz w:val="16"/>
                <w:szCs w:val="16"/>
              </w:rPr>
            </w:pPr>
          </w:p>
        </w:tc>
        <w:tc>
          <w:tcPr>
            <w:tcW w:w="3960" w:type="dxa"/>
            <w:gridSpan w:val="3"/>
            <w:tcBorders>
              <w:top w:val="nil"/>
              <w:left w:val="nil"/>
              <w:bottom w:val="nil"/>
              <w:right w:val="nil"/>
            </w:tcBorders>
            <w:shd w:val="clear" w:color="auto" w:fill="70AD47" w:themeFill="accent6"/>
            <w:vAlign w:val="center"/>
            <w:tcPrChange w:id="8104" w:author="Alexis Handford" w:date="2020-01-27T11:06:00Z">
              <w:tcPr>
                <w:tcW w:w="3960" w:type="dxa"/>
                <w:gridSpan w:val="3"/>
                <w:tcBorders>
                  <w:top w:val="nil"/>
                  <w:left w:val="nil"/>
                  <w:bottom w:val="nil"/>
                  <w:right w:val="nil"/>
                </w:tcBorders>
                <w:shd w:val="clear" w:color="auto" w:fill="70AD47" w:themeFill="accent6"/>
              </w:tcPr>
            </w:tcPrChange>
          </w:tcPr>
          <w:p w14:paraId="23A8EE43" w14:textId="524087AA" w:rsidR="003D5677" w:rsidDel="008027CD" w:rsidRDefault="003D5677" w:rsidP="003D5677">
            <w:pPr>
              <w:pStyle w:val="NoSpacing"/>
              <w:rPr>
                <w:del w:id="8105" w:author="Salah Soliman" w:date="2020-01-31T16:30:00Z"/>
                <w:sz w:val="16"/>
                <w:szCs w:val="16"/>
              </w:rPr>
            </w:pPr>
          </w:p>
        </w:tc>
        <w:tc>
          <w:tcPr>
            <w:tcW w:w="1980" w:type="dxa"/>
            <w:tcBorders>
              <w:top w:val="nil"/>
              <w:left w:val="nil"/>
              <w:bottom w:val="nil"/>
              <w:right w:val="nil"/>
            </w:tcBorders>
            <w:shd w:val="clear" w:color="auto" w:fill="70AD47" w:themeFill="accent6"/>
            <w:vAlign w:val="center"/>
            <w:tcPrChange w:id="8106" w:author="Alexis Handford" w:date="2020-01-27T11:06:00Z">
              <w:tcPr>
                <w:tcW w:w="1980" w:type="dxa"/>
                <w:tcBorders>
                  <w:top w:val="nil"/>
                  <w:left w:val="nil"/>
                  <w:bottom w:val="nil"/>
                  <w:right w:val="nil"/>
                </w:tcBorders>
                <w:shd w:val="clear" w:color="auto" w:fill="70AD47" w:themeFill="accent6"/>
              </w:tcPr>
            </w:tcPrChange>
          </w:tcPr>
          <w:p w14:paraId="22C94EB8" w14:textId="10A15FF3" w:rsidR="003D5677" w:rsidDel="008027CD" w:rsidRDefault="003D5677" w:rsidP="003D5677">
            <w:pPr>
              <w:pStyle w:val="NoSpacing"/>
              <w:rPr>
                <w:del w:id="8107" w:author="Salah Soliman" w:date="2020-01-31T16:30:00Z"/>
                <w:sz w:val="16"/>
                <w:szCs w:val="16"/>
              </w:rPr>
            </w:pPr>
          </w:p>
        </w:tc>
        <w:tc>
          <w:tcPr>
            <w:tcW w:w="3978" w:type="dxa"/>
            <w:tcBorders>
              <w:top w:val="nil"/>
              <w:left w:val="nil"/>
              <w:bottom w:val="nil"/>
              <w:right w:val="nil"/>
            </w:tcBorders>
            <w:shd w:val="clear" w:color="auto" w:fill="70AD47" w:themeFill="accent6"/>
            <w:vAlign w:val="center"/>
            <w:tcPrChange w:id="8108" w:author="Alexis Handford" w:date="2020-01-27T11:06:00Z">
              <w:tcPr>
                <w:tcW w:w="3978" w:type="dxa"/>
                <w:tcBorders>
                  <w:top w:val="nil"/>
                  <w:left w:val="nil"/>
                  <w:bottom w:val="nil"/>
                  <w:right w:val="nil"/>
                </w:tcBorders>
                <w:shd w:val="clear" w:color="auto" w:fill="70AD47" w:themeFill="accent6"/>
              </w:tcPr>
            </w:tcPrChange>
          </w:tcPr>
          <w:p w14:paraId="1FDD9C2C" w14:textId="19EAA2EE" w:rsidR="003D5677" w:rsidDel="008027CD" w:rsidRDefault="003D5677" w:rsidP="003D5677">
            <w:pPr>
              <w:pStyle w:val="NoSpacing"/>
              <w:rPr>
                <w:del w:id="8109" w:author="Salah Soliman" w:date="2020-01-31T16:30:00Z"/>
                <w:sz w:val="16"/>
                <w:szCs w:val="16"/>
              </w:rPr>
            </w:pPr>
          </w:p>
        </w:tc>
        <w:tc>
          <w:tcPr>
            <w:tcW w:w="270" w:type="dxa"/>
            <w:tcBorders>
              <w:top w:val="nil"/>
              <w:left w:val="nil"/>
              <w:bottom w:val="nil"/>
              <w:right w:val="single" w:sz="4" w:space="0" w:color="5B9BD5" w:themeColor="accent5"/>
            </w:tcBorders>
            <w:shd w:val="clear" w:color="auto" w:fill="70AD47" w:themeFill="accent6"/>
            <w:tcPrChange w:id="8110" w:author="Alexis Handford" w:date="2020-01-27T11:06:00Z">
              <w:tcPr>
                <w:tcW w:w="270" w:type="dxa"/>
                <w:tcBorders>
                  <w:top w:val="nil"/>
                  <w:left w:val="nil"/>
                  <w:bottom w:val="nil"/>
                  <w:right w:val="single" w:sz="4" w:space="0" w:color="5B9BD5" w:themeColor="accent5"/>
                </w:tcBorders>
                <w:shd w:val="clear" w:color="auto" w:fill="70AD47" w:themeFill="accent6"/>
              </w:tcPr>
            </w:tcPrChange>
          </w:tcPr>
          <w:p w14:paraId="13BD07B9" w14:textId="59793A09" w:rsidR="003D5677" w:rsidDel="008027CD" w:rsidRDefault="003D5677" w:rsidP="003D5677">
            <w:pPr>
              <w:pStyle w:val="NoSpacing"/>
              <w:rPr>
                <w:del w:id="8111" w:author="Salah Soliman" w:date="2020-01-31T16:30:00Z"/>
                <w:sz w:val="16"/>
                <w:szCs w:val="16"/>
              </w:rPr>
            </w:pPr>
          </w:p>
        </w:tc>
      </w:tr>
      <w:tr w:rsidR="003D5677" w:rsidDel="008027CD" w14:paraId="0A17788D" w14:textId="691E5C6E" w:rsidTr="3E89A3C7">
        <w:trPr>
          <w:cantSplit/>
          <w:del w:id="8112" w:author="Salah Soliman" w:date="2020-01-31T16:30:00Z"/>
        </w:trPr>
        <w:tc>
          <w:tcPr>
            <w:tcW w:w="265" w:type="dxa"/>
            <w:tcBorders>
              <w:top w:val="nil"/>
              <w:left w:val="single" w:sz="4" w:space="0" w:color="5B9BD5" w:themeColor="accent5"/>
              <w:bottom w:val="single" w:sz="4" w:space="0" w:color="5B9BD5" w:themeColor="accent5"/>
              <w:right w:val="nil"/>
            </w:tcBorders>
            <w:shd w:val="clear" w:color="auto" w:fill="70AD47" w:themeFill="accent6"/>
            <w:tcPrChange w:id="8113" w:author="Alexis Handford" w:date="2020-01-27T11:06:00Z">
              <w:tcPr>
                <w:tcW w:w="265" w:type="dxa"/>
                <w:tcBorders>
                  <w:top w:val="nil"/>
                  <w:left w:val="single" w:sz="4" w:space="0" w:color="5B9BD5" w:themeColor="accent5"/>
                  <w:bottom w:val="single" w:sz="4" w:space="0" w:color="5B9BD5" w:themeColor="accent5"/>
                  <w:right w:val="nil"/>
                </w:tcBorders>
                <w:shd w:val="clear" w:color="auto" w:fill="70AD47" w:themeFill="accent6"/>
              </w:tcPr>
            </w:tcPrChange>
          </w:tcPr>
          <w:p w14:paraId="409EB8CC" w14:textId="10113D41" w:rsidR="003D5677" w:rsidDel="008027CD" w:rsidRDefault="003D5677" w:rsidP="003D5677">
            <w:pPr>
              <w:rPr>
                <w:del w:id="8114" w:author="Salah Soliman" w:date="2020-01-31T16:30:00Z"/>
              </w:rPr>
            </w:pPr>
          </w:p>
        </w:tc>
        <w:tc>
          <w:tcPr>
            <w:tcW w:w="3960" w:type="dxa"/>
            <w:gridSpan w:val="3"/>
            <w:tcBorders>
              <w:top w:val="nil"/>
              <w:left w:val="nil"/>
              <w:bottom w:val="single" w:sz="4" w:space="0" w:color="5B9BD5" w:themeColor="accent5"/>
              <w:right w:val="nil"/>
            </w:tcBorders>
            <w:shd w:val="clear" w:color="auto" w:fill="70AD47" w:themeFill="accent6"/>
            <w:vAlign w:val="center"/>
            <w:tcPrChange w:id="8115" w:author="Alexis Handford" w:date="2020-01-27T11:06:00Z">
              <w:tcPr>
                <w:tcW w:w="3960" w:type="dxa"/>
                <w:gridSpan w:val="3"/>
                <w:tcBorders>
                  <w:top w:val="nil"/>
                  <w:left w:val="nil"/>
                  <w:bottom w:val="single" w:sz="4" w:space="0" w:color="5B9BD5" w:themeColor="accent5"/>
                  <w:right w:val="nil"/>
                </w:tcBorders>
                <w:shd w:val="clear" w:color="auto" w:fill="70AD47" w:themeFill="accent6"/>
              </w:tcPr>
            </w:tcPrChange>
          </w:tcPr>
          <w:p w14:paraId="24243CE8" w14:textId="006798F8" w:rsidR="003D5677" w:rsidDel="008027CD" w:rsidRDefault="003D5677" w:rsidP="003D5677">
            <w:pPr>
              <w:rPr>
                <w:del w:id="8116" w:author="Salah Soliman" w:date="2020-01-31T16:30:00Z"/>
              </w:rPr>
            </w:pPr>
          </w:p>
        </w:tc>
        <w:tc>
          <w:tcPr>
            <w:tcW w:w="1980" w:type="dxa"/>
            <w:tcBorders>
              <w:top w:val="nil"/>
              <w:left w:val="nil"/>
              <w:bottom w:val="single" w:sz="4" w:space="0" w:color="5B9BD5" w:themeColor="accent5"/>
              <w:right w:val="nil"/>
            </w:tcBorders>
            <w:shd w:val="clear" w:color="auto" w:fill="70AD47" w:themeFill="accent6"/>
            <w:vAlign w:val="center"/>
            <w:hideMark/>
            <w:tcPrChange w:id="8117" w:author="Alexis Handford" w:date="2020-01-27T11:06:00Z">
              <w:tcPr>
                <w:tcW w:w="1980" w:type="dxa"/>
                <w:tcBorders>
                  <w:top w:val="nil"/>
                  <w:left w:val="nil"/>
                  <w:bottom w:val="single" w:sz="4" w:space="0" w:color="5B9BD5" w:themeColor="accent5"/>
                  <w:right w:val="nil"/>
                </w:tcBorders>
                <w:shd w:val="clear" w:color="auto" w:fill="70AD47" w:themeFill="accent6"/>
                <w:hideMark/>
              </w:tcPr>
            </w:tcPrChange>
          </w:tcPr>
          <w:p w14:paraId="1D415F1C" w14:textId="081BA91C" w:rsidR="003D5677" w:rsidDel="008027CD" w:rsidRDefault="003D5677" w:rsidP="003D5677">
            <w:pPr>
              <w:rPr>
                <w:del w:id="8118" w:author="Salah Soliman" w:date="2020-01-31T16:30:00Z"/>
              </w:rPr>
            </w:pPr>
            <w:del w:id="8119" w:author="Salah Soliman" w:date="2020-01-31T16:30:00Z">
              <w:r w:rsidDel="008027CD">
                <w:rPr>
                  <w:noProof/>
                </w:rPr>
                <w:drawing>
                  <wp:inline distT="0" distB="0" distL="0" distR="0" wp14:anchorId="5F091870" wp14:editId="7AFB6730">
                    <wp:extent cx="1158240" cy="304800"/>
                    <wp:effectExtent l="0" t="0" r="381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158240" cy="304800"/>
                            </a:xfrm>
                            <a:prstGeom prst="rect">
                              <a:avLst/>
                            </a:prstGeom>
                            <a:noFill/>
                            <a:ln>
                              <a:noFill/>
                            </a:ln>
                          </pic:spPr>
                        </pic:pic>
                      </a:graphicData>
                    </a:graphic>
                  </wp:inline>
                </w:drawing>
              </w:r>
            </w:del>
          </w:p>
        </w:tc>
        <w:tc>
          <w:tcPr>
            <w:tcW w:w="3978" w:type="dxa"/>
            <w:tcBorders>
              <w:top w:val="nil"/>
              <w:left w:val="nil"/>
              <w:bottom w:val="single" w:sz="4" w:space="0" w:color="5B9BD5" w:themeColor="accent5"/>
              <w:right w:val="nil"/>
            </w:tcBorders>
            <w:shd w:val="clear" w:color="auto" w:fill="70AD47" w:themeFill="accent6"/>
            <w:vAlign w:val="center"/>
            <w:tcPrChange w:id="8120" w:author="Alexis Handford" w:date="2020-01-27T11:06:00Z">
              <w:tcPr>
                <w:tcW w:w="3978" w:type="dxa"/>
                <w:tcBorders>
                  <w:top w:val="nil"/>
                  <w:left w:val="nil"/>
                  <w:bottom w:val="single" w:sz="4" w:space="0" w:color="5B9BD5" w:themeColor="accent5"/>
                  <w:right w:val="nil"/>
                </w:tcBorders>
                <w:shd w:val="clear" w:color="auto" w:fill="70AD47" w:themeFill="accent6"/>
              </w:tcPr>
            </w:tcPrChange>
          </w:tcPr>
          <w:p w14:paraId="6FEA6BF1" w14:textId="28334F4C" w:rsidR="003D5677" w:rsidDel="008027CD" w:rsidRDefault="003D5677" w:rsidP="003D5677">
            <w:pPr>
              <w:rPr>
                <w:del w:id="8121" w:author="Salah Soliman" w:date="2020-01-31T16:30:00Z"/>
              </w:rPr>
            </w:pPr>
          </w:p>
        </w:tc>
        <w:tc>
          <w:tcPr>
            <w:tcW w:w="270" w:type="dxa"/>
            <w:tcBorders>
              <w:top w:val="nil"/>
              <w:left w:val="nil"/>
              <w:bottom w:val="single" w:sz="4" w:space="0" w:color="5B9BD5" w:themeColor="accent5"/>
              <w:right w:val="single" w:sz="4" w:space="0" w:color="5B9BD5" w:themeColor="accent5"/>
            </w:tcBorders>
            <w:shd w:val="clear" w:color="auto" w:fill="70AD47" w:themeFill="accent6"/>
            <w:tcPrChange w:id="8122" w:author="Alexis Handford" w:date="2020-01-27T11:06:00Z">
              <w:tcPr>
                <w:tcW w:w="270" w:type="dxa"/>
                <w:tcBorders>
                  <w:top w:val="nil"/>
                  <w:left w:val="nil"/>
                  <w:bottom w:val="single" w:sz="4" w:space="0" w:color="5B9BD5" w:themeColor="accent5"/>
                  <w:right w:val="single" w:sz="4" w:space="0" w:color="5B9BD5" w:themeColor="accent5"/>
                </w:tcBorders>
                <w:shd w:val="clear" w:color="auto" w:fill="70AD47" w:themeFill="accent6"/>
              </w:tcPr>
            </w:tcPrChange>
          </w:tcPr>
          <w:p w14:paraId="0F3BF44A" w14:textId="5375CBF5" w:rsidR="003D5677" w:rsidDel="008027CD" w:rsidRDefault="003D5677" w:rsidP="003D5677">
            <w:pPr>
              <w:rPr>
                <w:del w:id="8123" w:author="Salah Soliman" w:date="2020-01-31T16:30:00Z"/>
              </w:rPr>
            </w:pPr>
          </w:p>
        </w:tc>
      </w:tr>
    </w:tbl>
    <w:p w14:paraId="41787F81" w14:textId="4CCCCD6A" w:rsidR="003D5677" w:rsidDel="008027CD" w:rsidRDefault="003D5677" w:rsidP="003D5677">
      <w:pPr>
        <w:pStyle w:val="NoSpacing"/>
        <w:rPr>
          <w:del w:id="8124" w:author="Salah Soliman" w:date="2020-01-31T16:30:00Z"/>
        </w:rPr>
      </w:pPr>
    </w:p>
    <w:tbl>
      <w:tblPr>
        <w:tblStyle w:val="TableGrid"/>
        <w:tblW w:w="10530" w:type="dxa"/>
        <w:tblBorders>
          <w:top w:val="single" w:sz="4" w:space="0" w:color="5B9BD5" w:themeColor="accent5"/>
          <w:left w:val="single" w:sz="4" w:space="0" w:color="5B9BD5" w:themeColor="accent5"/>
          <w:bottom w:val="single" w:sz="4" w:space="0" w:color="5B9BD5" w:themeColor="accent5"/>
          <w:right w:val="single" w:sz="4" w:space="0" w:color="5B9BD5" w:themeColor="accent5"/>
          <w:insideH w:val="none" w:sz="0" w:space="0" w:color="auto"/>
          <w:insideV w:val="none" w:sz="0" w:space="0" w:color="auto"/>
        </w:tblBorders>
        <w:tblLayout w:type="fixed"/>
        <w:tblCellMar>
          <w:left w:w="115" w:type="dxa"/>
          <w:right w:w="115" w:type="dxa"/>
        </w:tblCellMar>
        <w:tblLook w:val="04A0" w:firstRow="1" w:lastRow="0" w:firstColumn="1" w:lastColumn="0" w:noHBand="0" w:noVBand="1"/>
      </w:tblPr>
      <w:tblGrid>
        <w:gridCol w:w="265"/>
        <w:gridCol w:w="2521"/>
        <w:gridCol w:w="7474"/>
        <w:gridCol w:w="270"/>
      </w:tblGrid>
      <w:tr w:rsidR="003D5677" w:rsidDel="008027CD" w14:paraId="3A99A43D" w14:textId="0488094F" w:rsidTr="003D5677">
        <w:trPr>
          <w:trHeight w:val="107"/>
          <w:del w:id="8125" w:author="Salah Soliman" w:date="2020-01-31T16:30:00Z"/>
        </w:trPr>
        <w:tc>
          <w:tcPr>
            <w:tcW w:w="265" w:type="dxa"/>
            <w:tcBorders>
              <w:top w:val="single" w:sz="4" w:space="0" w:color="5B9BD5" w:themeColor="accent5"/>
              <w:left w:val="single" w:sz="4" w:space="0" w:color="5B9BD5" w:themeColor="accent5"/>
              <w:bottom w:val="nil"/>
              <w:right w:val="nil"/>
            </w:tcBorders>
            <w:shd w:val="clear" w:color="auto" w:fill="70AD47" w:themeFill="accent6"/>
          </w:tcPr>
          <w:p w14:paraId="46C0603D" w14:textId="67F13319" w:rsidR="003D5677" w:rsidDel="008027CD" w:rsidRDefault="003D5677" w:rsidP="003D5677">
            <w:pPr>
              <w:rPr>
                <w:del w:id="8126" w:author="Salah Soliman" w:date="2020-01-31T16:30:00Z"/>
              </w:rPr>
            </w:pPr>
          </w:p>
        </w:tc>
        <w:tc>
          <w:tcPr>
            <w:tcW w:w="2520" w:type="dxa"/>
            <w:tcBorders>
              <w:top w:val="single" w:sz="4" w:space="0" w:color="5B9BD5" w:themeColor="accent5"/>
              <w:left w:val="nil"/>
              <w:bottom w:val="nil"/>
              <w:right w:val="nil"/>
            </w:tcBorders>
            <w:shd w:val="clear" w:color="auto" w:fill="70AD47" w:themeFill="accent6"/>
          </w:tcPr>
          <w:p w14:paraId="5D38DEF9" w14:textId="2B422CE3" w:rsidR="003D5677" w:rsidDel="008027CD" w:rsidRDefault="003D5677" w:rsidP="003D5677">
            <w:pPr>
              <w:rPr>
                <w:del w:id="8127" w:author="Salah Soliman" w:date="2020-01-31T16:30:00Z"/>
              </w:rPr>
            </w:pPr>
          </w:p>
        </w:tc>
        <w:tc>
          <w:tcPr>
            <w:tcW w:w="7470" w:type="dxa"/>
            <w:tcBorders>
              <w:top w:val="single" w:sz="4" w:space="0" w:color="5B9BD5" w:themeColor="accent5"/>
              <w:left w:val="nil"/>
              <w:bottom w:val="nil"/>
              <w:right w:val="nil"/>
            </w:tcBorders>
            <w:shd w:val="clear" w:color="auto" w:fill="70AD47" w:themeFill="accent6"/>
            <w:hideMark/>
          </w:tcPr>
          <w:p w14:paraId="69CED5FD" w14:textId="717E6E49" w:rsidR="003D5677" w:rsidDel="008027CD" w:rsidRDefault="003D5677" w:rsidP="003D5677">
            <w:pPr>
              <w:jc w:val="right"/>
              <w:rPr>
                <w:del w:id="8128" w:author="Salah Soliman" w:date="2020-01-31T16:30:00Z"/>
                <w:color w:val="78C800"/>
              </w:rPr>
            </w:pPr>
            <w:del w:id="8129" w:author="Salah Soliman" w:date="2020-01-31T16:30:00Z">
              <w:r w:rsidDel="008027CD">
                <w:rPr>
                  <w:rFonts w:ascii="FontAwesome" w:hAnsi="FontAwesome"/>
                  <w:color w:val="78C800"/>
                </w:rPr>
                <w:sym w:font="FontAwesome" w:char="F058"/>
              </w:r>
              <w:r w:rsidDel="008027CD">
                <w:rPr>
                  <w:color w:val="78C800"/>
                </w:rPr>
                <w:delText xml:space="preserve"> Correct</w:delText>
              </w:r>
            </w:del>
          </w:p>
        </w:tc>
        <w:tc>
          <w:tcPr>
            <w:tcW w:w="270" w:type="dxa"/>
            <w:tcBorders>
              <w:top w:val="single" w:sz="4" w:space="0" w:color="5B9BD5" w:themeColor="accent5"/>
              <w:left w:val="nil"/>
              <w:bottom w:val="nil"/>
              <w:right w:val="single" w:sz="4" w:space="0" w:color="5B9BD5" w:themeColor="accent5"/>
            </w:tcBorders>
            <w:shd w:val="clear" w:color="auto" w:fill="70AD47" w:themeFill="accent6"/>
          </w:tcPr>
          <w:p w14:paraId="3EF43B74" w14:textId="1A59DD35" w:rsidR="003D5677" w:rsidDel="008027CD" w:rsidRDefault="003D5677" w:rsidP="003D5677">
            <w:pPr>
              <w:rPr>
                <w:del w:id="8130" w:author="Salah Soliman" w:date="2020-01-31T16:30:00Z"/>
                <w:color w:val="404040" w:themeColor="text1" w:themeTint="BF"/>
              </w:rPr>
            </w:pPr>
          </w:p>
        </w:tc>
      </w:tr>
      <w:tr w:rsidR="003D5677" w:rsidDel="008027CD" w14:paraId="74DBCD89" w14:textId="0588B88E" w:rsidTr="003D5677">
        <w:trPr>
          <w:del w:id="8131" w:author="Salah Soliman" w:date="2020-01-31T16:30:00Z"/>
        </w:trPr>
        <w:tc>
          <w:tcPr>
            <w:tcW w:w="265" w:type="dxa"/>
            <w:tcBorders>
              <w:top w:val="nil"/>
              <w:left w:val="single" w:sz="4" w:space="0" w:color="5B9BD5" w:themeColor="accent5"/>
              <w:bottom w:val="nil"/>
              <w:right w:val="nil"/>
            </w:tcBorders>
            <w:shd w:val="clear" w:color="auto" w:fill="70AD47" w:themeFill="accent6"/>
          </w:tcPr>
          <w:p w14:paraId="333E7C7F" w14:textId="71D9C103" w:rsidR="003D5677" w:rsidDel="008027CD" w:rsidRDefault="003D5677" w:rsidP="003D5677">
            <w:pPr>
              <w:rPr>
                <w:del w:id="8132" w:author="Salah Soliman" w:date="2020-01-31T16:30:00Z"/>
              </w:rPr>
            </w:pPr>
          </w:p>
        </w:tc>
        <w:tc>
          <w:tcPr>
            <w:tcW w:w="2520" w:type="dxa"/>
            <w:tcBorders>
              <w:top w:val="nil"/>
              <w:left w:val="nil"/>
              <w:bottom w:val="nil"/>
              <w:right w:val="nil"/>
            </w:tcBorders>
            <w:shd w:val="clear" w:color="auto" w:fill="78C800"/>
            <w:hideMark/>
          </w:tcPr>
          <w:p w14:paraId="7F3AE0C9" w14:textId="116342F3" w:rsidR="003D5677" w:rsidDel="008027CD" w:rsidRDefault="003D5677" w:rsidP="003D5677">
            <w:pPr>
              <w:rPr>
                <w:del w:id="8133" w:author="Salah Soliman" w:date="2020-01-31T16:30:00Z"/>
                <w:rFonts w:asciiTheme="majorHAnsi" w:hAnsiTheme="majorHAnsi" w:cstheme="majorHAnsi"/>
                <w:color w:val="FFFFFF" w:themeColor="background1"/>
              </w:rPr>
            </w:pPr>
            <w:del w:id="8134" w:author="Salah Soliman" w:date="2020-01-31T16:30:00Z">
              <w:r w:rsidDel="008027CD">
                <w:rPr>
                  <w:rFonts w:asciiTheme="majorHAnsi" w:hAnsiTheme="majorHAnsi" w:cstheme="majorHAnsi"/>
                  <w:color w:val="FFFFFF" w:themeColor="background1"/>
                </w:rPr>
                <w:delText>Explanation</w:delText>
              </w:r>
            </w:del>
          </w:p>
        </w:tc>
        <w:tc>
          <w:tcPr>
            <w:tcW w:w="7470" w:type="dxa"/>
            <w:tcBorders>
              <w:top w:val="nil"/>
              <w:left w:val="nil"/>
              <w:bottom w:val="nil"/>
              <w:right w:val="nil"/>
            </w:tcBorders>
            <w:shd w:val="clear" w:color="auto" w:fill="70AD47" w:themeFill="accent6"/>
          </w:tcPr>
          <w:p w14:paraId="10CE7842" w14:textId="280C1907" w:rsidR="003D5677" w:rsidDel="008027CD" w:rsidRDefault="003D5677" w:rsidP="003D5677">
            <w:pPr>
              <w:rPr>
                <w:del w:id="8135" w:author="Salah Soliman" w:date="2020-01-31T16:30:00Z"/>
                <w:color w:val="404040" w:themeColor="text1" w:themeTint="BF"/>
              </w:rPr>
            </w:pPr>
          </w:p>
        </w:tc>
        <w:tc>
          <w:tcPr>
            <w:tcW w:w="270" w:type="dxa"/>
            <w:tcBorders>
              <w:top w:val="nil"/>
              <w:left w:val="nil"/>
              <w:bottom w:val="nil"/>
              <w:right w:val="single" w:sz="4" w:space="0" w:color="5B9BD5" w:themeColor="accent5"/>
            </w:tcBorders>
            <w:shd w:val="clear" w:color="auto" w:fill="70AD47" w:themeFill="accent6"/>
          </w:tcPr>
          <w:p w14:paraId="5BE82B8E" w14:textId="7328F695" w:rsidR="003D5677" w:rsidDel="008027CD" w:rsidRDefault="003D5677" w:rsidP="003D5677">
            <w:pPr>
              <w:rPr>
                <w:del w:id="8136" w:author="Salah Soliman" w:date="2020-01-31T16:30:00Z"/>
              </w:rPr>
            </w:pPr>
          </w:p>
        </w:tc>
      </w:tr>
      <w:tr w:rsidR="003D5677" w:rsidDel="008027CD" w14:paraId="666732BE" w14:textId="310ED9AB" w:rsidTr="003D5677">
        <w:trPr>
          <w:del w:id="8137" w:author="Salah Soliman" w:date="2020-01-31T16:30:00Z"/>
        </w:trPr>
        <w:tc>
          <w:tcPr>
            <w:tcW w:w="265" w:type="dxa"/>
            <w:tcBorders>
              <w:top w:val="nil"/>
              <w:left w:val="single" w:sz="4" w:space="0" w:color="5B9BD5" w:themeColor="accent5"/>
              <w:bottom w:val="nil"/>
              <w:right w:val="nil"/>
            </w:tcBorders>
            <w:shd w:val="clear" w:color="auto" w:fill="70AD47" w:themeFill="accent6"/>
          </w:tcPr>
          <w:p w14:paraId="2F68F0A4" w14:textId="691CCDF7" w:rsidR="003D5677" w:rsidDel="008027CD" w:rsidRDefault="003D5677" w:rsidP="003D5677">
            <w:pPr>
              <w:pStyle w:val="NoSpacing"/>
              <w:rPr>
                <w:del w:id="8138" w:author="Salah Soliman" w:date="2020-01-31T16:30:00Z"/>
                <w:sz w:val="16"/>
                <w:szCs w:val="16"/>
              </w:rPr>
            </w:pPr>
          </w:p>
        </w:tc>
        <w:tc>
          <w:tcPr>
            <w:tcW w:w="2520" w:type="dxa"/>
            <w:tcBorders>
              <w:top w:val="nil"/>
              <w:left w:val="nil"/>
              <w:bottom w:val="single" w:sz="4" w:space="0" w:color="CCFFCC"/>
              <w:right w:val="nil"/>
            </w:tcBorders>
            <w:shd w:val="clear" w:color="auto" w:fill="78C800"/>
          </w:tcPr>
          <w:p w14:paraId="67E47E65" w14:textId="11166748" w:rsidR="003D5677" w:rsidDel="008027CD" w:rsidRDefault="003D5677" w:rsidP="003D5677">
            <w:pPr>
              <w:pStyle w:val="NoSpacing"/>
              <w:rPr>
                <w:del w:id="8139" w:author="Salah Soliman" w:date="2020-01-31T16:30:00Z"/>
                <w:sz w:val="16"/>
                <w:szCs w:val="16"/>
              </w:rPr>
            </w:pPr>
          </w:p>
        </w:tc>
        <w:tc>
          <w:tcPr>
            <w:tcW w:w="7470" w:type="dxa"/>
            <w:tcBorders>
              <w:top w:val="nil"/>
              <w:left w:val="nil"/>
              <w:bottom w:val="single" w:sz="4" w:space="0" w:color="CCFFCC"/>
              <w:right w:val="nil"/>
            </w:tcBorders>
            <w:shd w:val="clear" w:color="auto" w:fill="78C800"/>
          </w:tcPr>
          <w:p w14:paraId="43D1D915" w14:textId="2384F3E0" w:rsidR="003D5677" w:rsidDel="008027CD" w:rsidRDefault="003D5677" w:rsidP="003D5677">
            <w:pPr>
              <w:pStyle w:val="NoSpacing"/>
              <w:rPr>
                <w:del w:id="8140" w:author="Salah Soliman" w:date="2020-01-31T16:30:00Z"/>
                <w:sz w:val="16"/>
                <w:szCs w:val="16"/>
              </w:rPr>
            </w:pPr>
          </w:p>
        </w:tc>
        <w:tc>
          <w:tcPr>
            <w:tcW w:w="270" w:type="dxa"/>
            <w:tcBorders>
              <w:top w:val="nil"/>
              <w:left w:val="nil"/>
              <w:bottom w:val="nil"/>
              <w:right w:val="single" w:sz="4" w:space="0" w:color="5B9BD5" w:themeColor="accent5"/>
            </w:tcBorders>
            <w:shd w:val="clear" w:color="auto" w:fill="70AD47" w:themeFill="accent6"/>
          </w:tcPr>
          <w:p w14:paraId="6481E626" w14:textId="3E8C8D20" w:rsidR="003D5677" w:rsidDel="008027CD" w:rsidRDefault="003D5677" w:rsidP="003D5677">
            <w:pPr>
              <w:pStyle w:val="NoSpacing"/>
              <w:rPr>
                <w:del w:id="8141" w:author="Salah Soliman" w:date="2020-01-31T16:30:00Z"/>
                <w:sz w:val="16"/>
                <w:szCs w:val="16"/>
              </w:rPr>
            </w:pPr>
          </w:p>
        </w:tc>
      </w:tr>
      <w:tr w:rsidR="003D5677" w:rsidDel="008027CD" w14:paraId="616B7604" w14:textId="7D3EA233" w:rsidTr="003D5677">
        <w:trPr>
          <w:trHeight w:val="60"/>
          <w:del w:id="8142" w:author="Salah Soliman" w:date="2020-01-31T16:30:00Z"/>
        </w:trPr>
        <w:tc>
          <w:tcPr>
            <w:tcW w:w="265" w:type="dxa"/>
            <w:tcBorders>
              <w:top w:val="nil"/>
              <w:left w:val="single" w:sz="4" w:space="0" w:color="5B9BD5" w:themeColor="accent5"/>
              <w:bottom w:val="nil"/>
              <w:right w:val="single" w:sz="4" w:space="0" w:color="CCFFCC"/>
            </w:tcBorders>
            <w:shd w:val="clear" w:color="auto" w:fill="70AD47" w:themeFill="accent6"/>
          </w:tcPr>
          <w:p w14:paraId="2012954B" w14:textId="21C1552E" w:rsidR="003D5677" w:rsidDel="008027CD" w:rsidRDefault="003D5677" w:rsidP="003D5677">
            <w:pPr>
              <w:rPr>
                <w:del w:id="8143" w:author="Salah Soliman" w:date="2020-01-31T16:30:00Z"/>
              </w:rPr>
            </w:pPr>
          </w:p>
        </w:tc>
        <w:tc>
          <w:tcPr>
            <w:tcW w:w="9990" w:type="dxa"/>
            <w:gridSpan w:val="2"/>
            <w:tcBorders>
              <w:top w:val="single" w:sz="4" w:space="0" w:color="CCFFCC"/>
              <w:left w:val="single" w:sz="4" w:space="0" w:color="CCFFCC"/>
              <w:bottom w:val="single" w:sz="4" w:space="0" w:color="CCFFCC"/>
              <w:right w:val="single" w:sz="4" w:space="0" w:color="CCFFCC"/>
            </w:tcBorders>
            <w:shd w:val="clear" w:color="auto" w:fill="F3FFF3"/>
            <w:hideMark/>
          </w:tcPr>
          <w:p w14:paraId="03F611CD" w14:textId="2DAA67FC" w:rsidR="003D5677" w:rsidDel="008027CD" w:rsidRDefault="003D5677" w:rsidP="003D5677">
            <w:pPr>
              <w:rPr>
                <w:del w:id="8144" w:author="Salah Soliman" w:date="2020-01-31T16:30:00Z"/>
                <w:color w:val="7F7F7F" w:themeColor="text1" w:themeTint="80"/>
              </w:rPr>
            </w:pPr>
            <w:del w:id="8145" w:author="Salah Soliman" w:date="2020-01-31T16:30:00Z">
              <w:r w:rsidDel="008027CD">
                <w:rPr>
                  <w:color w:val="7F7F7F" w:themeColor="text1" w:themeTint="80"/>
                </w:rPr>
                <w:delText>Great! All the statistical descriptors, mean, median, variance, standard deviation and mode are quite immune to outlier as they form a tiny portion of the data, which makes their contribution to the calculations of such descriptors quite negligible. The minimum and maximum, prone to outliers.</w:delText>
              </w:r>
            </w:del>
          </w:p>
        </w:tc>
        <w:tc>
          <w:tcPr>
            <w:tcW w:w="270" w:type="dxa"/>
            <w:tcBorders>
              <w:top w:val="nil"/>
              <w:left w:val="single" w:sz="4" w:space="0" w:color="CCFFCC"/>
              <w:bottom w:val="nil"/>
              <w:right w:val="single" w:sz="4" w:space="0" w:color="5B9BD5" w:themeColor="accent5"/>
            </w:tcBorders>
            <w:shd w:val="clear" w:color="auto" w:fill="70AD47" w:themeFill="accent6"/>
          </w:tcPr>
          <w:p w14:paraId="121597C1" w14:textId="7D63EB16" w:rsidR="003D5677" w:rsidDel="008027CD" w:rsidRDefault="003D5677" w:rsidP="003D5677">
            <w:pPr>
              <w:rPr>
                <w:del w:id="8146" w:author="Salah Soliman" w:date="2020-01-31T16:30:00Z"/>
                <w:color w:val="404040" w:themeColor="text1" w:themeTint="BF"/>
              </w:rPr>
            </w:pPr>
          </w:p>
        </w:tc>
      </w:tr>
      <w:tr w:rsidR="003D5677" w:rsidDel="008027CD" w14:paraId="65276581" w14:textId="7E18B4D5" w:rsidTr="003D5677">
        <w:trPr>
          <w:del w:id="8147" w:author="Salah Soliman" w:date="2020-01-31T16:30:00Z"/>
        </w:trPr>
        <w:tc>
          <w:tcPr>
            <w:tcW w:w="265" w:type="dxa"/>
            <w:tcBorders>
              <w:top w:val="nil"/>
              <w:left w:val="single" w:sz="4" w:space="0" w:color="5B9BD5" w:themeColor="accent5"/>
              <w:bottom w:val="single" w:sz="4" w:space="0" w:color="5B9BD5" w:themeColor="accent5"/>
              <w:right w:val="nil"/>
            </w:tcBorders>
            <w:shd w:val="clear" w:color="auto" w:fill="70AD47" w:themeFill="accent6"/>
          </w:tcPr>
          <w:p w14:paraId="729B6C6A" w14:textId="66E17E6E" w:rsidR="003D5677" w:rsidDel="008027CD" w:rsidRDefault="003D5677" w:rsidP="003D5677">
            <w:pPr>
              <w:pStyle w:val="NoSpacing"/>
              <w:rPr>
                <w:del w:id="8148" w:author="Salah Soliman" w:date="2020-01-31T16:30:00Z"/>
                <w:sz w:val="16"/>
                <w:szCs w:val="16"/>
              </w:rPr>
            </w:pPr>
          </w:p>
        </w:tc>
        <w:tc>
          <w:tcPr>
            <w:tcW w:w="2520" w:type="dxa"/>
            <w:tcBorders>
              <w:top w:val="single" w:sz="4" w:space="0" w:color="CCFFCC"/>
              <w:left w:val="nil"/>
              <w:bottom w:val="single" w:sz="4" w:space="0" w:color="5B9BD5" w:themeColor="accent5"/>
              <w:right w:val="nil"/>
            </w:tcBorders>
            <w:shd w:val="clear" w:color="auto" w:fill="70AD47" w:themeFill="accent6"/>
          </w:tcPr>
          <w:p w14:paraId="4F9B0D1A" w14:textId="73BC1E32" w:rsidR="003D5677" w:rsidDel="008027CD" w:rsidRDefault="003D5677" w:rsidP="003D5677">
            <w:pPr>
              <w:pStyle w:val="NoSpacing"/>
              <w:rPr>
                <w:del w:id="8149" w:author="Salah Soliman" w:date="2020-01-31T16:30:00Z"/>
                <w:sz w:val="16"/>
                <w:szCs w:val="16"/>
              </w:rPr>
            </w:pPr>
          </w:p>
        </w:tc>
        <w:tc>
          <w:tcPr>
            <w:tcW w:w="7470" w:type="dxa"/>
            <w:tcBorders>
              <w:top w:val="single" w:sz="4" w:space="0" w:color="CCFFCC"/>
              <w:left w:val="nil"/>
              <w:bottom w:val="single" w:sz="4" w:space="0" w:color="5B9BD5" w:themeColor="accent5"/>
              <w:right w:val="nil"/>
            </w:tcBorders>
            <w:shd w:val="clear" w:color="auto" w:fill="70AD47" w:themeFill="accent6"/>
          </w:tcPr>
          <w:p w14:paraId="0A527C2F" w14:textId="12DF5502" w:rsidR="003D5677" w:rsidDel="008027CD" w:rsidRDefault="003D5677" w:rsidP="003D5677">
            <w:pPr>
              <w:pStyle w:val="NoSpacing"/>
              <w:rPr>
                <w:del w:id="8150" w:author="Salah Soliman" w:date="2020-01-31T16:30:00Z"/>
                <w:sz w:val="16"/>
                <w:szCs w:val="16"/>
              </w:rPr>
            </w:pPr>
          </w:p>
        </w:tc>
        <w:tc>
          <w:tcPr>
            <w:tcW w:w="270" w:type="dxa"/>
            <w:tcBorders>
              <w:top w:val="nil"/>
              <w:left w:val="nil"/>
              <w:bottom w:val="single" w:sz="4" w:space="0" w:color="5B9BD5" w:themeColor="accent5"/>
              <w:right w:val="single" w:sz="4" w:space="0" w:color="5B9BD5" w:themeColor="accent5"/>
            </w:tcBorders>
            <w:shd w:val="clear" w:color="auto" w:fill="70AD47" w:themeFill="accent6"/>
          </w:tcPr>
          <w:p w14:paraId="1972D378" w14:textId="1CCCF67C" w:rsidR="003D5677" w:rsidDel="008027CD" w:rsidRDefault="003D5677" w:rsidP="003D5677">
            <w:pPr>
              <w:pStyle w:val="NoSpacing"/>
              <w:rPr>
                <w:del w:id="8151" w:author="Salah Soliman" w:date="2020-01-31T16:30:00Z"/>
                <w:sz w:val="16"/>
                <w:szCs w:val="16"/>
              </w:rPr>
            </w:pPr>
          </w:p>
        </w:tc>
      </w:tr>
    </w:tbl>
    <w:p w14:paraId="336DE792" w14:textId="14DE3BA7" w:rsidR="003D5677" w:rsidDel="008027CD" w:rsidRDefault="003D5677" w:rsidP="003D5677">
      <w:pPr>
        <w:pStyle w:val="NoSpacing"/>
        <w:rPr>
          <w:del w:id="8152" w:author="Salah Soliman" w:date="2020-01-31T16:30:00Z"/>
        </w:rPr>
      </w:pPr>
    </w:p>
    <w:tbl>
      <w:tblPr>
        <w:tblStyle w:val="TableGrid"/>
        <w:tblW w:w="10530" w:type="dxa"/>
        <w:tblBorders>
          <w:top w:val="single" w:sz="4" w:space="0" w:color="5B9BD5" w:themeColor="accent5"/>
          <w:left w:val="single" w:sz="4" w:space="0" w:color="5B9BD5" w:themeColor="accent5"/>
          <w:bottom w:val="single" w:sz="4" w:space="0" w:color="5B9BD5" w:themeColor="accent5"/>
          <w:right w:val="single" w:sz="4" w:space="0" w:color="5B9BD5" w:themeColor="accent5"/>
          <w:insideH w:val="none" w:sz="0" w:space="0" w:color="auto"/>
          <w:insideV w:val="none" w:sz="0" w:space="0" w:color="auto"/>
        </w:tblBorders>
        <w:tblLayout w:type="fixed"/>
        <w:tblCellMar>
          <w:left w:w="115" w:type="dxa"/>
          <w:right w:w="115" w:type="dxa"/>
        </w:tblCellMar>
        <w:tblLook w:val="04A0" w:firstRow="1" w:lastRow="0" w:firstColumn="1" w:lastColumn="0" w:noHBand="0" w:noVBand="1"/>
      </w:tblPr>
      <w:tblGrid>
        <w:gridCol w:w="265"/>
        <w:gridCol w:w="2521"/>
        <w:gridCol w:w="7474"/>
        <w:gridCol w:w="270"/>
      </w:tblGrid>
      <w:tr w:rsidR="003D5677" w:rsidDel="008027CD" w14:paraId="1CA88FB2" w14:textId="50C44E31" w:rsidTr="003D5677">
        <w:trPr>
          <w:trHeight w:val="107"/>
          <w:del w:id="8153" w:author="Salah Soliman" w:date="2020-01-31T16:30:00Z"/>
        </w:trPr>
        <w:tc>
          <w:tcPr>
            <w:tcW w:w="265" w:type="dxa"/>
            <w:tcBorders>
              <w:top w:val="single" w:sz="4" w:space="0" w:color="5B9BD5" w:themeColor="accent5"/>
              <w:left w:val="single" w:sz="4" w:space="0" w:color="5B9BD5" w:themeColor="accent5"/>
              <w:bottom w:val="nil"/>
              <w:right w:val="nil"/>
            </w:tcBorders>
            <w:shd w:val="clear" w:color="auto" w:fill="70AD47" w:themeFill="accent6"/>
          </w:tcPr>
          <w:p w14:paraId="1A59A07C" w14:textId="2CA33B47" w:rsidR="003D5677" w:rsidDel="008027CD" w:rsidRDefault="003D5677" w:rsidP="003D5677">
            <w:pPr>
              <w:rPr>
                <w:del w:id="8154" w:author="Salah Soliman" w:date="2020-01-31T16:30:00Z"/>
              </w:rPr>
            </w:pPr>
          </w:p>
        </w:tc>
        <w:tc>
          <w:tcPr>
            <w:tcW w:w="2520" w:type="dxa"/>
            <w:tcBorders>
              <w:top w:val="single" w:sz="4" w:space="0" w:color="5B9BD5" w:themeColor="accent5"/>
              <w:left w:val="nil"/>
              <w:bottom w:val="nil"/>
              <w:right w:val="nil"/>
            </w:tcBorders>
            <w:shd w:val="clear" w:color="auto" w:fill="70AD47" w:themeFill="accent6"/>
          </w:tcPr>
          <w:p w14:paraId="7B6E83B8" w14:textId="0D25E2D2" w:rsidR="003D5677" w:rsidDel="008027CD" w:rsidRDefault="003D5677" w:rsidP="003D5677">
            <w:pPr>
              <w:rPr>
                <w:del w:id="8155" w:author="Salah Soliman" w:date="2020-01-31T16:30:00Z"/>
              </w:rPr>
            </w:pPr>
          </w:p>
        </w:tc>
        <w:tc>
          <w:tcPr>
            <w:tcW w:w="7470" w:type="dxa"/>
            <w:tcBorders>
              <w:top w:val="single" w:sz="4" w:space="0" w:color="5B9BD5" w:themeColor="accent5"/>
              <w:left w:val="nil"/>
              <w:bottom w:val="nil"/>
              <w:right w:val="nil"/>
            </w:tcBorders>
            <w:shd w:val="clear" w:color="auto" w:fill="70AD47" w:themeFill="accent6"/>
            <w:hideMark/>
          </w:tcPr>
          <w:p w14:paraId="59C01F68" w14:textId="2A426034" w:rsidR="003D5677" w:rsidDel="008027CD" w:rsidRDefault="003D5677" w:rsidP="003D5677">
            <w:pPr>
              <w:jc w:val="right"/>
              <w:rPr>
                <w:del w:id="8156" w:author="Salah Soliman" w:date="2020-01-31T16:30:00Z"/>
                <w:color w:val="78C800"/>
              </w:rPr>
            </w:pPr>
            <w:del w:id="8157" w:author="Salah Soliman" w:date="2020-01-31T16:30:00Z">
              <w:r w:rsidDel="008027CD">
                <w:rPr>
                  <w:rFonts w:ascii="FontAwesome" w:hAnsi="FontAwesome"/>
                  <w:color w:val="FF4B4B"/>
                </w:rPr>
                <w:sym w:font="FontAwesome" w:char="F057"/>
              </w:r>
              <w:r w:rsidDel="008027CD">
                <w:rPr>
                  <w:color w:val="FF4B4B"/>
                </w:rPr>
                <w:delText xml:space="preserve"> That’s Incorrect</w:delText>
              </w:r>
            </w:del>
          </w:p>
        </w:tc>
        <w:tc>
          <w:tcPr>
            <w:tcW w:w="270" w:type="dxa"/>
            <w:tcBorders>
              <w:top w:val="single" w:sz="4" w:space="0" w:color="5B9BD5" w:themeColor="accent5"/>
              <w:left w:val="nil"/>
              <w:bottom w:val="nil"/>
              <w:right w:val="single" w:sz="4" w:space="0" w:color="5B9BD5" w:themeColor="accent5"/>
            </w:tcBorders>
            <w:shd w:val="clear" w:color="auto" w:fill="70AD47" w:themeFill="accent6"/>
          </w:tcPr>
          <w:p w14:paraId="3A81B279" w14:textId="4F71833B" w:rsidR="003D5677" w:rsidDel="008027CD" w:rsidRDefault="003D5677" w:rsidP="003D5677">
            <w:pPr>
              <w:rPr>
                <w:del w:id="8158" w:author="Salah Soliman" w:date="2020-01-31T16:30:00Z"/>
                <w:color w:val="404040" w:themeColor="text1" w:themeTint="BF"/>
              </w:rPr>
            </w:pPr>
          </w:p>
        </w:tc>
      </w:tr>
      <w:tr w:rsidR="003D5677" w:rsidDel="008027CD" w14:paraId="4E130956" w14:textId="47C2AD2D" w:rsidTr="003D5677">
        <w:trPr>
          <w:del w:id="8159" w:author="Salah Soliman" w:date="2020-01-31T16:30:00Z"/>
        </w:trPr>
        <w:tc>
          <w:tcPr>
            <w:tcW w:w="265" w:type="dxa"/>
            <w:tcBorders>
              <w:top w:val="nil"/>
              <w:left w:val="single" w:sz="4" w:space="0" w:color="5B9BD5" w:themeColor="accent5"/>
              <w:bottom w:val="nil"/>
              <w:right w:val="nil"/>
            </w:tcBorders>
            <w:shd w:val="clear" w:color="auto" w:fill="70AD47" w:themeFill="accent6"/>
          </w:tcPr>
          <w:p w14:paraId="099D5AF0" w14:textId="15F88CE3" w:rsidR="003D5677" w:rsidDel="008027CD" w:rsidRDefault="003D5677" w:rsidP="003D5677">
            <w:pPr>
              <w:rPr>
                <w:del w:id="8160" w:author="Salah Soliman" w:date="2020-01-31T16:30:00Z"/>
              </w:rPr>
            </w:pPr>
          </w:p>
        </w:tc>
        <w:tc>
          <w:tcPr>
            <w:tcW w:w="2520" w:type="dxa"/>
            <w:tcBorders>
              <w:top w:val="nil"/>
              <w:left w:val="nil"/>
              <w:bottom w:val="nil"/>
              <w:right w:val="nil"/>
            </w:tcBorders>
            <w:shd w:val="clear" w:color="auto" w:fill="FF4B4B"/>
            <w:hideMark/>
          </w:tcPr>
          <w:p w14:paraId="74B6504C" w14:textId="20B814FD" w:rsidR="003D5677" w:rsidDel="008027CD" w:rsidRDefault="003D5677" w:rsidP="003D5677">
            <w:pPr>
              <w:rPr>
                <w:del w:id="8161" w:author="Salah Soliman" w:date="2020-01-31T16:30:00Z"/>
                <w:rFonts w:asciiTheme="majorHAnsi" w:hAnsiTheme="majorHAnsi" w:cstheme="majorHAnsi"/>
                <w:color w:val="FFFFFF" w:themeColor="background1"/>
              </w:rPr>
            </w:pPr>
            <w:del w:id="8162" w:author="Salah Soliman" w:date="2020-01-31T16:30:00Z">
              <w:r w:rsidDel="008027CD">
                <w:rPr>
                  <w:rFonts w:asciiTheme="majorHAnsi" w:hAnsiTheme="majorHAnsi" w:cstheme="majorHAnsi"/>
                  <w:color w:val="FFFFFF" w:themeColor="background1"/>
                </w:rPr>
                <w:delText>Explanation</w:delText>
              </w:r>
            </w:del>
          </w:p>
        </w:tc>
        <w:tc>
          <w:tcPr>
            <w:tcW w:w="7470" w:type="dxa"/>
            <w:tcBorders>
              <w:top w:val="nil"/>
              <w:left w:val="nil"/>
              <w:bottom w:val="nil"/>
              <w:right w:val="nil"/>
            </w:tcBorders>
            <w:shd w:val="clear" w:color="auto" w:fill="70AD47" w:themeFill="accent6"/>
          </w:tcPr>
          <w:p w14:paraId="11336CC6" w14:textId="5109F012" w:rsidR="003D5677" w:rsidDel="008027CD" w:rsidRDefault="003D5677" w:rsidP="003D5677">
            <w:pPr>
              <w:rPr>
                <w:del w:id="8163" w:author="Salah Soliman" w:date="2020-01-31T16:30:00Z"/>
                <w:color w:val="404040" w:themeColor="text1" w:themeTint="BF"/>
              </w:rPr>
            </w:pPr>
          </w:p>
        </w:tc>
        <w:tc>
          <w:tcPr>
            <w:tcW w:w="270" w:type="dxa"/>
            <w:tcBorders>
              <w:top w:val="nil"/>
              <w:left w:val="nil"/>
              <w:bottom w:val="nil"/>
              <w:right w:val="single" w:sz="4" w:space="0" w:color="5B9BD5" w:themeColor="accent5"/>
            </w:tcBorders>
            <w:shd w:val="clear" w:color="auto" w:fill="70AD47" w:themeFill="accent6"/>
          </w:tcPr>
          <w:p w14:paraId="7CE09076" w14:textId="054BCB4B" w:rsidR="003D5677" w:rsidDel="008027CD" w:rsidRDefault="003D5677" w:rsidP="003D5677">
            <w:pPr>
              <w:rPr>
                <w:del w:id="8164" w:author="Salah Soliman" w:date="2020-01-31T16:30:00Z"/>
              </w:rPr>
            </w:pPr>
          </w:p>
        </w:tc>
      </w:tr>
      <w:tr w:rsidR="003D5677" w:rsidDel="008027CD" w14:paraId="47391EDA" w14:textId="10D35C33" w:rsidTr="003D5677">
        <w:trPr>
          <w:del w:id="8165" w:author="Salah Soliman" w:date="2020-01-31T16:30:00Z"/>
        </w:trPr>
        <w:tc>
          <w:tcPr>
            <w:tcW w:w="265" w:type="dxa"/>
            <w:tcBorders>
              <w:top w:val="nil"/>
              <w:left w:val="single" w:sz="4" w:space="0" w:color="5B9BD5" w:themeColor="accent5"/>
              <w:bottom w:val="nil"/>
              <w:right w:val="nil"/>
            </w:tcBorders>
            <w:shd w:val="clear" w:color="auto" w:fill="70AD47" w:themeFill="accent6"/>
          </w:tcPr>
          <w:p w14:paraId="4B59F57E" w14:textId="127A6247" w:rsidR="003D5677" w:rsidDel="008027CD" w:rsidRDefault="003D5677" w:rsidP="003D5677">
            <w:pPr>
              <w:pStyle w:val="NoSpacing"/>
              <w:rPr>
                <w:del w:id="8166" w:author="Salah Soliman" w:date="2020-01-31T16:30:00Z"/>
                <w:sz w:val="16"/>
                <w:szCs w:val="16"/>
              </w:rPr>
            </w:pPr>
          </w:p>
        </w:tc>
        <w:tc>
          <w:tcPr>
            <w:tcW w:w="2520" w:type="dxa"/>
            <w:tcBorders>
              <w:top w:val="nil"/>
              <w:left w:val="nil"/>
              <w:bottom w:val="single" w:sz="4" w:space="0" w:color="F9DBDB"/>
              <w:right w:val="nil"/>
            </w:tcBorders>
            <w:shd w:val="clear" w:color="auto" w:fill="FF4B4B"/>
          </w:tcPr>
          <w:p w14:paraId="552BC707" w14:textId="7C1909D8" w:rsidR="003D5677" w:rsidDel="008027CD" w:rsidRDefault="003D5677" w:rsidP="003D5677">
            <w:pPr>
              <w:pStyle w:val="NoSpacing"/>
              <w:rPr>
                <w:del w:id="8167" w:author="Salah Soliman" w:date="2020-01-31T16:30:00Z"/>
                <w:sz w:val="16"/>
                <w:szCs w:val="16"/>
              </w:rPr>
            </w:pPr>
          </w:p>
        </w:tc>
        <w:tc>
          <w:tcPr>
            <w:tcW w:w="7470" w:type="dxa"/>
            <w:tcBorders>
              <w:top w:val="nil"/>
              <w:left w:val="nil"/>
              <w:bottom w:val="single" w:sz="4" w:space="0" w:color="F9DBDB"/>
              <w:right w:val="nil"/>
            </w:tcBorders>
            <w:shd w:val="clear" w:color="auto" w:fill="FF4B4B"/>
          </w:tcPr>
          <w:p w14:paraId="0B7F32BC" w14:textId="679B8B51" w:rsidR="003D5677" w:rsidDel="008027CD" w:rsidRDefault="003D5677" w:rsidP="003D5677">
            <w:pPr>
              <w:pStyle w:val="NoSpacing"/>
              <w:rPr>
                <w:del w:id="8168" w:author="Salah Soliman" w:date="2020-01-31T16:30:00Z"/>
                <w:sz w:val="16"/>
                <w:szCs w:val="16"/>
              </w:rPr>
            </w:pPr>
          </w:p>
        </w:tc>
        <w:tc>
          <w:tcPr>
            <w:tcW w:w="270" w:type="dxa"/>
            <w:tcBorders>
              <w:top w:val="nil"/>
              <w:left w:val="nil"/>
              <w:bottom w:val="nil"/>
              <w:right w:val="single" w:sz="4" w:space="0" w:color="5B9BD5" w:themeColor="accent5"/>
            </w:tcBorders>
            <w:shd w:val="clear" w:color="auto" w:fill="70AD47" w:themeFill="accent6"/>
          </w:tcPr>
          <w:p w14:paraId="29CA0BF2" w14:textId="553C9956" w:rsidR="003D5677" w:rsidDel="008027CD" w:rsidRDefault="003D5677" w:rsidP="003D5677">
            <w:pPr>
              <w:pStyle w:val="NoSpacing"/>
              <w:rPr>
                <w:del w:id="8169" w:author="Salah Soliman" w:date="2020-01-31T16:30:00Z"/>
                <w:sz w:val="16"/>
                <w:szCs w:val="16"/>
              </w:rPr>
            </w:pPr>
          </w:p>
        </w:tc>
      </w:tr>
      <w:tr w:rsidR="003D5677" w:rsidDel="008027CD" w14:paraId="0AC0DD78" w14:textId="6E79A6D0" w:rsidTr="003D5677">
        <w:trPr>
          <w:trHeight w:val="60"/>
          <w:del w:id="8170" w:author="Salah Soliman" w:date="2020-01-31T16:30:00Z"/>
        </w:trPr>
        <w:tc>
          <w:tcPr>
            <w:tcW w:w="265" w:type="dxa"/>
            <w:tcBorders>
              <w:top w:val="nil"/>
              <w:left w:val="single" w:sz="4" w:space="0" w:color="5B9BD5" w:themeColor="accent5"/>
              <w:bottom w:val="nil"/>
              <w:right w:val="single" w:sz="4" w:space="0" w:color="F9DBDB"/>
            </w:tcBorders>
            <w:shd w:val="clear" w:color="auto" w:fill="70AD47" w:themeFill="accent6"/>
          </w:tcPr>
          <w:p w14:paraId="75616629" w14:textId="1784CFD8" w:rsidR="003D5677" w:rsidDel="008027CD" w:rsidRDefault="003D5677" w:rsidP="003D5677">
            <w:pPr>
              <w:rPr>
                <w:del w:id="8171" w:author="Salah Soliman" w:date="2020-01-31T16:30:00Z"/>
              </w:rPr>
            </w:pPr>
          </w:p>
        </w:tc>
        <w:tc>
          <w:tcPr>
            <w:tcW w:w="9990" w:type="dxa"/>
            <w:gridSpan w:val="2"/>
            <w:tcBorders>
              <w:top w:val="single" w:sz="4" w:space="0" w:color="F9DBDB"/>
              <w:left w:val="single" w:sz="4" w:space="0" w:color="F9DBDB"/>
              <w:bottom w:val="single" w:sz="4" w:space="0" w:color="F9DBDB"/>
              <w:right w:val="single" w:sz="4" w:space="0" w:color="F9DBDB"/>
            </w:tcBorders>
            <w:shd w:val="clear" w:color="auto" w:fill="FCEEEE"/>
            <w:hideMark/>
          </w:tcPr>
          <w:p w14:paraId="34993259" w14:textId="22FB8963" w:rsidR="003D5677" w:rsidDel="008027CD" w:rsidRDefault="003D5677" w:rsidP="003D5677">
            <w:pPr>
              <w:rPr>
                <w:del w:id="8172" w:author="Salah Soliman" w:date="2020-01-31T16:30:00Z"/>
                <w:color w:val="7F7F7F" w:themeColor="text1" w:themeTint="80"/>
              </w:rPr>
            </w:pPr>
            <w:del w:id="8173" w:author="Salah Soliman" w:date="2020-01-31T16:30:00Z">
              <w:r w:rsidDel="008027CD">
                <w:rPr>
                  <w:color w:val="7F7F7F" w:themeColor="text1" w:themeTint="80"/>
                </w:rPr>
                <w:delText xml:space="preserve">Unfortunately, this is incorrect. Think about what formulas could be immune to outliers.  </w:delText>
              </w:r>
            </w:del>
          </w:p>
        </w:tc>
        <w:tc>
          <w:tcPr>
            <w:tcW w:w="270" w:type="dxa"/>
            <w:tcBorders>
              <w:top w:val="nil"/>
              <w:left w:val="single" w:sz="4" w:space="0" w:color="F9DBDB"/>
              <w:bottom w:val="nil"/>
              <w:right w:val="single" w:sz="4" w:space="0" w:color="5B9BD5" w:themeColor="accent5"/>
            </w:tcBorders>
            <w:shd w:val="clear" w:color="auto" w:fill="70AD47" w:themeFill="accent6"/>
          </w:tcPr>
          <w:p w14:paraId="742D591F" w14:textId="26D257A9" w:rsidR="003D5677" w:rsidDel="008027CD" w:rsidRDefault="003D5677" w:rsidP="003D5677">
            <w:pPr>
              <w:rPr>
                <w:del w:id="8174" w:author="Salah Soliman" w:date="2020-01-31T16:30:00Z"/>
                <w:color w:val="404040" w:themeColor="text1" w:themeTint="BF"/>
              </w:rPr>
            </w:pPr>
          </w:p>
        </w:tc>
      </w:tr>
      <w:tr w:rsidR="003D5677" w:rsidDel="008027CD" w14:paraId="0B3E1462" w14:textId="45CB9405" w:rsidTr="003D5677">
        <w:trPr>
          <w:del w:id="8175" w:author="Salah Soliman" w:date="2020-01-31T16:30:00Z"/>
        </w:trPr>
        <w:tc>
          <w:tcPr>
            <w:tcW w:w="265" w:type="dxa"/>
            <w:tcBorders>
              <w:top w:val="nil"/>
              <w:left w:val="single" w:sz="4" w:space="0" w:color="5B9BD5" w:themeColor="accent5"/>
              <w:bottom w:val="single" w:sz="4" w:space="0" w:color="5B9BD5" w:themeColor="accent5"/>
              <w:right w:val="nil"/>
            </w:tcBorders>
            <w:shd w:val="clear" w:color="auto" w:fill="70AD47" w:themeFill="accent6"/>
          </w:tcPr>
          <w:p w14:paraId="23FD0AF4" w14:textId="4C017126" w:rsidR="003D5677" w:rsidDel="008027CD" w:rsidRDefault="003D5677" w:rsidP="003D5677">
            <w:pPr>
              <w:pStyle w:val="NoSpacing"/>
              <w:rPr>
                <w:del w:id="8176" w:author="Salah Soliman" w:date="2020-01-31T16:30:00Z"/>
                <w:sz w:val="16"/>
                <w:szCs w:val="16"/>
              </w:rPr>
            </w:pPr>
          </w:p>
        </w:tc>
        <w:tc>
          <w:tcPr>
            <w:tcW w:w="2520" w:type="dxa"/>
            <w:tcBorders>
              <w:top w:val="single" w:sz="4" w:space="0" w:color="F9DBDB"/>
              <w:left w:val="nil"/>
              <w:bottom w:val="single" w:sz="4" w:space="0" w:color="5B9BD5" w:themeColor="accent5"/>
              <w:right w:val="nil"/>
            </w:tcBorders>
            <w:shd w:val="clear" w:color="auto" w:fill="70AD47" w:themeFill="accent6"/>
          </w:tcPr>
          <w:p w14:paraId="3D99FB9F" w14:textId="6E5E94BF" w:rsidR="003D5677" w:rsidDel="008027CD" w:rsidRDefault="003D5677" w:rsidP="003D5677">
            <w:pPr>
              <w:pStyle w:val="NoSpacing"/>
              <w:rPr>
                <w:del w:id="8177" w:author="Salah Soliman" w:date="2020-01-31T16:30:00Z"/>
                <w:sz w:val="16"/>
                <w:szCs w:val="16"/>
              </w:rPr>
            </w:pPr>
          </w:p>
        </w:tc>
        <w:tc>
          <w:tcPr>
            <w:tcW w:w="7470" w:type="dxa"/>
            <w:tcBorders>
              <w:top w:val="single" w:sz="4" w:space="0" w:color="F9DBDB"/>
              <w:left w:val="nil"/>
              <w:bottom w:val="single" w:sz="4" w:space="0" w:color="5B9BD5" w:themeColor="accent5"/>
              <w:right w:val="nil"/>
            </w:tcBorders>
            <w:shd w:val="clear" w:color="auto" w:fill="70AD47" w:themeFill="accent6"/>
          </w:tcPr>
          <w:p w14:paraId="5756D974" w14:textId="3D7D4A57" w:rsidR="003D5677" w:rsidDel="008027CD" w:rsidRDefault="003D5677" w:rsidP="003D5677">
            <w:pPr>
              <w:pStyle w:val="NoSpacing"/>
              <w:rPr>
                <w:del w:id="8178" w:author="Salah Soliman" w:date="2020-01-31T16:30:00Z"/>
                <w:sz w:val="16"/>
                <w:szCs w:val="16"/>
              </w:rPr>
            </w:pPr>
          </w:p>
        </w:tc>
        <w:tc>
          <w:tcPr>
            <w:tcW w:w="270" w:type="dxa"/>
            <w:tcBorders>
              <w:top w:val="nil"/>
              <w:left w:val="nil"/>
              <w:bottom w:val="single" w:sz="4" w:space="0" w:color="5B9BD5" w:themeColor="accent5"/>
              <w:right w:val="single" w:sz="4" w:space="0" w:color="5B9BD5" w:themeColor="accent5"/>
            </w:tcBorders>
            <w:shd w:val="clear" w:color="auto" w:fill="70AD47" w:themeFill="accent6"/>
          </w:tcPr>
          <w:p w14:paraId="39E1170D" w14:textId="0A99B543" w:rsidR="003D5677" w:rsidDel="008027CD" w:rsidRDefault="003D5677" w:rsidP="003D5677">
            <w:pPr>
              <w:pStyle w:val="NoSpacing"/>
              <w:rPr>
                <w:del w:id="8179" w:author="Salah Soliman" w:date="2020-01-31T16:30:00Z"/>
                <w:sz w:val="16"/>
                <w:szCs w:val="16"/>
              </w:rPr>
            </w:pPr>
          </w:p>
        </w:tc>
      </w:tr>
    </w:tbl>
    <w:p w14:paraId="67A0B217" w14:textId="77777777" w:rsidR="003D5677" w:rsidRDefault="003D5677" w:rsidP="003D5677">
      <w:pPr>
        <w:pStyle w:val="NoSpacing"/>
      </w:pPr>
    </w:p>
    <w:p w14:paraId="1ADD08EE" w14:textId="05054EAD" w:rsidR="003D5677" w:rsidRDefault="003D5677" w:rsidP="003D5677">
      <w:pPr>
        <w:pStyle w:val="NoSpacing"/>
        <w:rPr>
          <w:ins w:id="8180" w:author="Salah Soliman" w:date="2020-01-31T16:32:00Z"/>
        </w:rPr>
      </w:pPr>
    </w:p>
    <w:p w14:paraId="37A7F833" w14:textId="41E97C97" w:rsidR="008027CD" w:rsidRDefault="008027CD" w:rsidP="003D5677">
      <w:pPr>
        <w:pStyle w:val="NoSpacing"/>
        <w:rPr>
          <w:ins w:id="8181" w:author="Salah Soliman" w:date="2020-01-31T16:32:00Z"/>
        </w:rPr>
      </w:pPr>
    </w:p>
    <w:p w14:paraId="355D924F" w14:textId="61C2B84A" w:rsidR="008027CD" w:rsidRDefault="008027CD" w:rsidP="003D5677">
      <w:pPr>
        <w:pStyle w:val="NoSpacing"/>
        <w:rPr>
          <w:ins w:id="8182" w:author="Salah Soliman" w:date="2020-01-31T16:32:00Z"/>
        </w:rPr>
      </w:pPr>
    </w:p>
    <w:p w14:paraId="0624D5B0" w14:textId="4E267C81" w:rsidR="008027CD" w:rsidRDefault="008027CD" w:rsidP="003D5677">
      <w:pPr>
        <w:pStyle w:val="NoSpacing"/>
        <w:rPr>
          <w:ins w:id="8183" w:author="Salah Soliman" w:date="2020-01-31T16:32:00Z"/>
        </w:rPr>
      </w:pPr>
    </w:p>
    <w:p w14:paraId="64AADB16" w14:textId="77777777" w:rsidR="008027CD" w:rsidRPr="008027CD" w:rsidRDefault="008027CD" w:rsidP="008027CD">
      <w:pPr>
        <w:rPr>
          <w:ins w:id="8184" w:author="Salah Soliman" w:date="2020-01-31T16:32:00Z"/>
          <w:rFonts w:ascii="Open Sans" w:eastAsia="Open Sans" w:hAnsi="Open Sans" w:cs="Times New Roman"/>
        </w:rPr>
      </w:pPr>
    </w:p>
    <w:tbl>
      <w:tblPr>
        <w:tblStyle w:val="TableGrid24"/>
        <w:tblW w:w="10456" w:type="dxa"/>
        <w:tblBorders>
          <w:top w:val="single" w:sz="4" w:space="0" w:color="DBDBDB"/>
          <w:left w:val="single" w:sz="4" w:space="0" w:color="DBDBDB"/>
          <w:bottom w:val="single" w:sz="4" w:space="0" w:color="DBDBDB"/>
          <w:right w:val="single" w:sz="4" w:space="0" w:color="DBDBDB"/>
          <w:insideH w:val="none" w:sz="0" w:space="0" w:color="auto"/>
          <w:insideV w:val="none" w:sz="0" w:space="0" w:color="auto"/>
        </w:tblBorders>
        <w:tblLayout w:type="fixed"/>
        <w:tblCellMar>
          <w:left w:w="115" w:type="dxa"/>
          <w:right w:w="115" w:type="dxa"/>
        </w:tblCellMar>
        <w:tblLook w:val="04A0" w:firstRow="1" w:lastRow="0" w:firstColumn="1" w:lastColumn="0" w:noHBand="0" w:noVBand="1"/>
        <w:tblPrChange w:id="8185" w:author="Alicia Romero Lopez" w:date="2020-01-31T09:48:00Z">
          <w:tblPr>
            <w:tblStyle w:val="TableGrid24"/>
            <w:tblW w:w="10456" w:type="dxa"/>
            <w:tblBorders>
              <w:top w:val="single" w:sz="4" w:space="0" w:color="DBDBDB"/>
              <w:left w:val="single" w:sz="4" w:space="0" w:color="DBDBDB"/>
              <w:bottom w:val="single" w:sz="4" w:space="0" w:color="DBDBDB"/>
              <w:right w:val="single" w:sz="4" w:space="0" w:color="DBDBDB"/>
              <w:insideH w:val="none" w:sz="0" w:space="0" w:color="auto"/>
              <w:insideV w:val="none" w:sz="0" w:space="0" w:color="auto"/>
            </w:tblBorders>
            <w:tblLayout w:type="fixed"/>
            <w:tblCellMar>
              <w:left w:w="115" w:type="dxa"/>
              <w:right w:w="115" w:type="dxa"/>
            </w:tblCellMar>
            <w:tblLook w:val="04A0" w:firstRow="1" w:lastRow="0" w:firstColumn="1" w:lastColumn="0" w:noHBand="0" w:noVBand="1"/>
          </w:tblPr>
        </w:tblPrChange>
      </w:tblPr>
      <w:tblGrid>
        <w:gridCol w:w="265"/>
        <w:gridCol w:w="630"/>
        <w:gridCol w:w="450"/>
        <w:gridCol w:w="2880"/>
        <w:gridCol w:w="1980"/>
        <w:gridCol w:w="3981"/>
        <w:gridCol w:w="270"/>
        <w:tblGridChange w:id="8186">
          <w:tblGrid>
            <w:gridCol w:w="360"/>
            <w:gridCol w:w="360"/>
            <w:gridCol w:w="360"/>
            <w:gridCol w:w="360"/>
            <w:gridCol w:w="360"/>
            <w:gridCol w:w="360"/>
            <w:gridCol w:w="360"/>
          </w:tblGrid>
        </w:tblGridChange>
      </w:tblGrid>
      <w:tr w:rsidR="008027CD" w:rsidRPr="008027CD" w14:paraId="6BFD9747" w14:textId="77777777" w:rsidTr="51235A2F">
        <w:trPr>
          <w:cantSplit/>
          <w:ins w:id="8187" w:author="Salah Soliman" w:date="2020-01-31T16:32:00Z"/>
        </w:trPr>
        <w:tc>
          <w:tcPr>
            <w:tcW w:w="10456" w:type="dxa"/>
            <w:gridSpan w:val="7"/>
            <w:shd w:val="clear" w:color="auto" w:fill="FAFAFA"/>
            <w:tcPrChange w:id="8188" w:author="Alicia Romero Lopez" w:date="2020-01-31T09:48:00Z">
              <w:tcPr>
                <w:tcW w:w="10456" w:type="dxa"/>
                <w:gridSpan w:val="7"/>
                <w:shd w:val="clear" w:color="auto" w:fill="FAFAFA"/>
              </w:tcPr>
            </w:tcPrChange>
          </w:tcPr>
          <w:p w14:paraId="09A3CD09" w14:textId="77777777" w:rsidR="008027CD" w:rsidRPr="008027CD" w:rsidRDefault="008027CD" w:rsidP="008027CD">
            <w:pPr>
              <w:rPr>
                <w:ins w:id="8189" w:author="Salah Soliman" w:date="2020-01-31T16:32:00Z"/>
                <w:rFonts w:ascii="Open Sans" w:eastAsia="Open Sans" w:hAnsi="Open Sans" w:cs="Times New Roman"/>
              </w:rPr>
            </w:pPr>
            <w:ins w:id="8190" w:author="Salah Soliman" w:date="2020-01-31T16:32:00Z">
              <w:r w:rsidRPr="008027CD">
                <w:rPr>
                  <w:rFonts w:ascii="Open Sans" w:eastAsia="Open Sans" w:hAnsi="Open Sans" w:cs="Times New Roman"/>
                </w:rPr>
                <w:t>What is the maximum number of dimensions where someone could calculate the distance between data points?</w:t>
              </w:r>
            </w:ins>
          </w:p>
        </w:tc>
      </w:tr>
      <w:tr w:rsidR="008027CD" w:rsidRPr="008027CD" w14:paraId="68BF3C3E" w14:textId="77777777" w:rsidTr="51235A2F">
        <w:trPr>
          <w:cantSplit/>
          <w:ins w:id="8191" w:author="Salah Soliman" w:date="2020-01-31T16:32:00Z"/>
        </w:trPr>
        <w:tc>
          <w:tcPr>
            <w:tcW w:w="265" w:type="dxa"/>
            <w:shd w:val="clear" w:color="auto" w:fill="FAFAFA"/>
            <w:tcPrChange w:id="8192" w:author="Alicia Romero Lopez" w:date="2020-01-31T09:48:00Z">
              <w:tcPr>
                <w:tcW w:w="0" w:type="auto"/>
              </w:tcPr>
            </w:tcPrChange>
          </w:tcPr>
          <w:p w14:paraId="7AA163CB" w14:textId="77777777" w:rsidR="008027CD" w:rsidRPr="008027CD" w:rsidRDefault="008027CD" w:rsidP="008027CD">
            <w:pPr>
              <w:rPr>
                <w:ins w:id="8193" w:author="Salah Soliman" w:date="2020-01-31T16:32:00Z"/>
                <w:rFonts w:ascii="Open Sans" w:eastAsia="Open Sans" w:hAnsi="Open Sans" w:cs="Times New Roman"/>
              </w:rPr>
            </w:pPr>
          </w:p>
        </w:tc>
        <w:tc>
          <w:tcPr>
            <w:tcW w:w="630" w:type="dxa"/>
            <w:shd w:val="clear" w:color="auto" w:fill="FFFFFF" w:themeFill="background1"/>
            <w:vAlign w:val="center"/>
            <w:tcPrChange w:id="8194" w:author="Alicia Romero Lopez" w:date="2020-01-31T09:48:00Z">
              <w:tcPr>
                <w:tcW w:w="630" w:type="dxa"/>
                <w:shd w:val="clear" w:color="auto" w:fill="FFFFFF"/>
              </w:tcPr>
            </w:tcPrChange>
          </w:tcPr>
          <w:p w14:paraId="1C7E5D42" w14:textId="77777777" w:rsidR="008027CD" w:rsidRPr="008027CD" w:rsidRDefault="008027CD" w:rsidP="008027CD">
            <w:pPr>
              <w:spacing w:before="120"/>
              <w:rPr>
                <w:ins w:id="8195" w:author="Salah Soliman" w:date="2020-01-31T16:32:00Z"/>
                <w:rFonts w:ascii="Open Sans" w:eastAsia="Open Sans" w:hAnsi="Open Sans" w:cs="Times New Roman"/>
              </w:rPr>
            </w:pPr>
            <w:ins w:id="8196" w:author="Salah Soliman" w:date="2020-01-31T16:32:00Z">
              <w:r w:rsidRPr="008027CD">
                <w:rPr>
                  <w:rFonts w:ascii="Open Sans" w:eastAsia="Open Sans" w:hAnsi="Open Sans" w:cs="Times New Roman"/>
                  <w:noProof/>
                  <w:rPrChange w:id="8197" w:author="Unknown">
                    <w:rPr>
                      <w:noProof/>
                    </w:rPr>
                  </w:rPrChange>
                </w:rPr>
                <mc:AlternateContent>
                  <mc:Choice Requires="wps">
                    <w:drawing>
                      <wp:inline distT="0" distB="0" distL="0" distR="0" wp14:anchorId="0BEC89C0" wp14:editId="0C6D30BE">
                        <wp:extent cx="207034" cy="207034"/>
                        <wp:effectExtent l="19050" t="19050" r="21590" b="21590"/>
                        <wp:docPr id="155" name="Oval 155"/>
                        <wp:cNvGraphicFramePr/>
                        <a:graphic xmlns:a="http://schemas.openxmlformats.org/drawingml/2006/main">
                          <a:graphicData uri="http://schemas.microsoft.com/office/word/2010/wordprocessingShape">
                            <wps:wsp>
                              <wps:cNvSpPr/>
                              <wps:spPr>
                                <a:xfrm>
                                  <a:off x="0" y="0"/>
                                  <a:ext cx="207034" cy="207034"/>
                                </a:xfrm>
                                <a:prstGeom prst="ellipse">
                                  <a:avLst/>
                                </a:prstGeom>
                                <a:noFill/>
                                <a:ln w="28575" cap="flat" cmpd="sng" algn="ctr">
                                  <a:solidFill>
                                    <a:srgbClr val="DBDBDB">
                                      <a:lumMod val="9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w16se="http://schemas.microsoft.com/office/word/2015/wordml/symex" xmlns:cx1="http://schemas.microsoft.com/office/drawing/2015/9/8/chartex" xmlns:cx="http://schemas.microsoft.com/office/drawing/2014/chartex">
                    <w:pict>
                      <v:oval w14:anchorId="2DD10BE3" id="Oval 155" o:spid="_x0000_s1026" style="width:16.3pt;height:16.3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" filled="f" strokecolor="#c5c5c5" strokeweight="2.25pt">
                        <v:stroke joinstyle="miter"/>
                        <w10:anchorlock/>
                      </v:oval>
                    </w:pict>
                  </mc:Fallback>
                </mc:AlternateContent>
              </w:r>
            </w:ins>
          </w:p>
        </w:tc>
        <w:tc>
          <w:tcPr>
            <w:tcW w:w="450" w:type="dxa"/>
            <w:shd w:val="clear" w:color="auto" w:fill="FFFFFF" w:themeFill="background1"/>
            <w:vAlign w:val="center"/>
            <w:tcPrChange w:id="8198" w:author="Alicia Romero Lopez" w:date="2020-01-31T09:48:00Z">
              <w:tcPr>
                <w:tcW w:w="450" w:type="dxa"/>
                <w:shd w:val="clear" w:color="auto" w:fill="FFFFFF"/>
              </w:tcPr>
            </w:tcPrChange>
          </w:tcPr>
          <w:p w14:paraId="36CC5FDB" w14:textId="77777777" w:rsidR="008027CD" w:rsidRPr="008027CD" w:rsidRDefault="008027CD" w:rsidP="008027CD">
            <w:pPr>
              <w:spacing w:before="120"/>
              <w:rPr>
                <w:ins w:id="8199" w:author="Salah Soliman" w:date="2020-01-31T16:32:00Z"/>
                <w:rFonts w:ascii="Open Sans Semibold" w:eastAsia="Open Sans" w:hAnsi="Open Sans Semibold" w:cs="Open Sans Semibold"/>
              </w:rPr>
            </w:pPr>
            <w:ins w:id="8200" w:author="Salah Soliman" w:date="2020-01-31T16:32:00Z">
              <w:r w:rsidRPr="008027CD">
                <w:rPr>
                  <w:rFonts w:ascii="Open Sans Semibold" w:eastAsia="Open Sans" w:hAnsi="Open Sans Semibold" w:cs="Open Sans Semibold"/>
                </w:rPr>
                <w:t>a.</w:t>
              </w:r>
            </w:ins>
          </w:p>
        </w:tc>
        <w:tc>
          <w:tcPr>
            <w:tcW w:w="8841" w:type="dxa"/>
            <w:gridSpan w:val="3"/>
            <w:shd w:val="clear" w:color="auto" w:fill="FFFFFF" w:themeFill="background1"/>
            <w:vAlign w:val="center"/>
            <w:tcPrChange w:id="8201" w:author="Alicia Romero Lopez" w:date="2020-01-31T09:48:00Z">
              <w:tcPr>
                <w:tcW w:w="8841" w:type="dxa"/>
                <w:gridSpan w:val="3"/>
                <w:shd w:val="clear" w:color="auto" w:fill="FFFFFF"/>
              </w:tcPr>
            </w:tcPrChange>
          </w:tcPr>
          <w:p w14:paraId="598614D9" w14:textId="77777777" w:rsidR="008027CD" w:rsidRPr="008027CD" w:rsidRDefault="008027CD" w:rsidP="008027CD">
            <w:pPr>
              <w:spacing w:before="120"/>
              <w:rPr>
                <w:ins w:id="8202" w:author="Salah Soliman" w:date="2020-01-31T16:32:00Z"/>
                <w:rFonts w:ascii="Open Sans" w:eastAsia="Open Sans" w:hAnsi="Open Sans" w:cs="Times New Roman"/>
              </w:rPr>
            </w:pPr>
            <w:ins w:id="8203" w:author="Salah Soliman" w:date="2020-01-31T16:32:00Z">
              <w:r w:rsidRPr="008027CD">
                <w:rPr>
                  <w:rFonts w:ascii="Open Sans" w:eastAsia="Open Sans" w:hAnsi="Open Sans" w:cs="Times New Roman"/>
                </w:rPr>
                <w:t>1 Dimension.</w:t>
              </w:r>
            </w:ins>
          </w:p>
        </w:tc>
        <w:tc>
          <w:tcPr>
            <w:tcW w:w="270" w:type="dxa"/>
            <w:shd w:val="clear" w:color="auto" w:fill="FAFAFA"/>
            <w:tcPrChange w:id="8204" w:author="Alicia Romero Lopez" w:date="2020-01-31T09:48:00Z">
              <w:tcPr>
                <w:tcW w:w="0" w:type="auto"/>
              </w:tcPr>
            </w:tcPrChange>
          </w:tcPr>
          <w:p w14:paraId="07DA9CD5" w14:textId="77777777" w:rsidR="008027CD" w:rsidRPr="008027CD" w:rsidRDefault="008027CD" w:rsidP="008027CD">
            <w:pPr>
              <w:rPr>
                <w:ins w:id="8205" w:author="Salah Soliman" w:date="2020-01-31T16:32:00Z"/>
                <w:rFonts w:ascii="Open Sans" w:eastAsia="Open Sans" w:hAnsi="Open Sans" w:cs="Times New Roman"/>
              </w:rPr>
            </w:pPr>
          </w:p>
        </w:tc>
      </w:tr>
      <w:tr w:rsidR="008027CD" w:rsidRPr="008027CD" w14:paraId="50967E91" w14:textId="77777777" w:rsidTr="51235A2F">
        <w:trPr>
          <w:cantSplit/>
          <w:trHeight w:val="20"/>
          <w:ins w:id="8206" w:author="Salah Soliman" w:date="2020-01-31T16:32:00Z"/>
        </w:trPr>
        <w:tc>
          <w:tcPr>
            <w:tcW w:w="265" w:type="dxa"/>
            <w:shd w:val="clear" w:color="auto" w:fill="FAFAFA"/>
            <w:tcPrChange w:id="8207" w:author="Alicia Romero Lopez" w:date="2020-01-31T09:48:00Z">
              <w:tcPr>
                <w:tcW w:w="0" w:type="auto"/>
              </w:tcPr>
            </w:tcPrChange>
          </w:tcPr>
          <w:p w14:paraId="0B76FE74" w14:textId="77777777" w:rsidR="008027CD" w:rsidRPr="008027CD" w:rsidRDefault="008027CD" w:rsidP="008027CD">
            <w:pPr>
              <w:rPr>
                <w:ins w:id="8208" w:author="Salah Soliman" w:date="2020-01-31T16:32:00Z"/>
                <w:rFonts w:ascii="Open Sans" w:eastAsia="Open Sans" w:hAnsi="Open Sans" w:cs="Times New Roman"/>
                <w:color w:val="404040"/>
                <w:sz w:val="16"/>
                <w:szCs w:val="16"/>
              </w:rPr>
            </w:pPr>
          </w:p>
        </w:tc>
        <w:tc>
          <w:tcPr>
            <w:tcW w:w="630" w:type="dxa"/>
            <w:shd w:val="clear" w:color="auto" w:fill="FAFAFA"/>
            <w:vAlign w:val="center"/>
            <w:tcPrChange w:id="8209" w:author="Alicia Romero Lopez" w:date="2020-01-31T09:48:00Z">
              <w:tcPr>
                <w:tcW w:w="630" w:type="dxa"/>
                <w:shd w:val="clear" w:color="auto" w:fill="FAFAFA"/>
              </w:tcPr>
            </w:tcPrChange>
          </w:tcPr>
          <w:p w14:paraId="6F0C5924" w14:textId="77777777" w:rsidR="008027CD" w:rsidRPr="008027CD" w:rsidRDefault="008027CD" w:rsidP="008027CD">
            <w:pPr>
              <w:rPr>
                <w:ins w:id="8210" w:author="Salah Soliman" w:date="2020-01-31T16:32:00Z"/>
                <w:rFonts w:ascii="Open Sans" w:eastAsia="Open Sans" w:hAnsi="Open Sans" w:cs="Times New Roman"/>
                <w:color w:val="404040"/>
                <w:sz w:val="16"/>
                <w:szCs w:val="16"/>
              </w:rPr>
            </w:pPr>
          </w:p>
        </w:tc>
        <w:tc>
          <w:tcPr>
            <w:tcW w:w="3330" w:type="dxa"/>
            <w:gridSpan w:val="2"/>
            <w:shd w:val="clear" w:color="auto" w:fill="FAFAFA"/>
            <w:vAlign w:val="center"/>
            <w:tcPrChange w:id="8211" w:author="Alicia Romero Lopez" w:date="2020-01-31T09:48:00Z">
              <w:tcPr>
                <w:tcW w:w="3330" w:type="dxa"/>
                <w:gridSpan w:val="2"/>
                <w:shd w:val="clear" w:color="auto" w:fill="FAFAFA"/>
              </w:tcPr>
            </w:tcPrChange>
          </w:tcPr>
          <w:p w14:paraId="47C4B256" w14:textId="77777777" w:rsidR="008027CD" w:rsidRPr="008027CD" w:rsidRDefault="008027CD" w:rsidP="008027CD">
            <w:pPr>
              <w:rPr>
                <w:ins w:id="8212" w:author="Salah Soliman" w:date="2020-01-31T16:32:00Z"/>
                <w:rFonts w:ascii="Open Sans" w:eastAsia="Open Sans" w:hAnsi="Open Sans" w:cs="Times New Roman"/>
                <w:color w:val="404040"/>
                <w:sz w:val="16"/>
                <w:szCs w:val="16"/>
              </w:rPr>
            </w:pPr>
          </w:p>
        </w:tc>
        <w:tc>
          <w:tcPr>
            <w:tcW w:w="1980" w:type="dxa"/>
            <w:shd w:val="clear" w:color="auto" w:fill="FAFAFA"/>
            <w:vAlign w:val="center"/>
            <w:tcPrChange w:id="8213" w:author="Alicia Romero Lopez" w:date="2020-01-31T09:48:00Z">
              <w:tcPr>
                <w:tcW w:w="1980" w:type="dxa"/>
                <w:shd w:val="clear" w:color="auto" w:fill="FAFAFA"/>
              </w:tcPr>
            </w:tcPrChange>
          </w:tcPr>
          <w:p w14:paraId="5FFA7B9C" w14:textId="77777777" w:rsidR="008027CD" w:rsidRPr="008027CD" w:rsidRDefault="008027CD" w:rsidP="008027CD">
            <w:pPr>
              <w:rPr>
                <w:ins w:id="8214" w:author="Salah Soliman" w:date="2020-01-31T16:32:00Z"/>
                <w:rFonts w:ascii="Open Sans" w:eastAsia="Open Sans" w:hAnsi="Open Sans" w:cs="Times New Roman"/>
                <w:color w:val="404040"/>
                <w:sz w:val="16"/>
                <w:szCs w:val="16"/>
              </w:rPr>
            </w:pPr>
          </w:p>
        </w:tc>
        <w:tc>
          <w:tcPr>
            <w:tcW w:w="3981" w:type="dxa"/>
            <w:shd w:val="clear" w:color="auto" w:fill="FAFAFA"/>
            <w:vAlign w:val="center"/>
            <w:tcPrChange w:id="8215" w:author="Alicia Romero Lopez" w:date="2020-01-31T09:48:00Z">
              <w:tcPr>
                <w:tcW w:w="3981" w:type="dxa"/>
                <w:shd w:val="clear" w:color="auto" w:fill="FAFAFA"/>
              </w:tcPr>
            </w:tcPrChange>
          </w:tcPr>
          <w:p w14:paraId="2764FEDE" w14:textId="77777777" w:rsidR="008027CD" w:rsidRPr="008027CD" w:rsidRDefault="008027CD" w:rsidP="008027CD">
            <w:pPr>
              <w:rPr>
                <w:ins w:id="8216" w:author="Salah Soliman" w:date="2020-01-31T16:32:00Z"/>
                <w:rFonts w:ascii="Open Sans" w:eastAsia="Open Sans" w:hAnsi="Open Sans" w:cs="Times New Roman"/>
                <w:noProof/>
                <w:color w:val="404040"/>
                <w:sz w:val="16"/>
                <w:szCs w:val="16"/>
              </w:rPr>
            </w:pPr>
          </w:p>
        </w:tc>
        <w:tc>
          <w:tcPr>
            <w:tcW w:w="270" w:type="dxa"/>
            <w:shd w:val="clear" w:color="auto" w:fill="FAFAFA"/>
            <w:tcPrChange w:id="8217" w:author="Alicia Romero Lopez" w:date="2020-01-31T09:48:00Z">
              <w:tcPr>
                <w:tcW w:w="0" w:type="auto"/>
              </w:tcPr>
            </w:tcPrChange>
          </w:tcPr>
          <w:p w14:paraId="68925367" w14:textId="77777777" w:rsidR="008027CD" w:rsidRPr="008027CD" w:rsidRDefault="008027CD" w:rsidP="008027CD">
            <w:pPr>
              <w:rPr>
                <w:ins w:id="8218" w:author="Salah Soliman" w:date="2020-01-31T16:32:00Z"/>
                <w:rFonts w:ascii="Open Sans" w:eastAsia="Open Sans" w:hAnsi="Open Sans" w:cs="Times New Roman"/>
                <w:color w:val="404040"/>
                <w:sz w:val="16"/>
                <w:szCs w:val="16"/>
              </w:rPr>
            </w:pPr>
          </w:p>
        </w:tc>
      </w:tr>
      <w:tr w:rsidR="008027CD" w:rsidRPr="008027CD" w14:paraId="72C56614" w14:textId="77777777" w:rsidTr="51235A2F">
        <w:trPr>
          <w:cantSplit/>
          <w:ins w:id="8219" w:author="Salah Soliman" w:date="2020-01-31T16:32:00Z"/>
        </w:trPr>
        <w:tc>
          <w:tcPr>
            <w:tcW w:w="265" w:type="dxa"/>
            <w:shd w:val="clear" w:color="auto" w:fill="FAFAFA"/>
            <w:tcPrChange w:id="8220" w:author="Alicia Romero Lopez" w:date="2020-01-31T09:48:00Z">
              <w:tcPr>
                <w:tcW w:w="0" w:type="auto"/>
              </w:tcPr>
            </w:tcPrChange>
          </w:tcPr>
          <w:p w14:paraId="38826CF3" w14:textId="77777777" w:rsidR="008027CD" w:rsidRPr="008027CD" w:rsidRDefault="008027CD" w:rsidP="008027CD">
            <w:pPr>
              <w:rPr>
                <w:ins w:id="8221" w:author="Salah Soliman" w:date="2020-01-31T16:32:00Z"/>
                <w:rFonts w:ascii="Open Sans" w:eastAsia="Open Sans" w:hAnsi="Open Sans" w:cs="Times New Roman"/>
              </w:rPr>
            </w:pPr>
          </w:p>
        </w:tc>
        <w:tc>
          <w:tcPr>
            <w:tcW w:w="630" w:type="dxa"/>
            <w:shd w:val="clear" w:color="auto" w:fill="FFFFFF" w:themeFill="background1"/>
            <w:vAlign w:val="center"/>
            <w:tcPrChange w:id="8222" w:author="Alicia Romero Lopez" w:date="2020-01-31T09:48:00Z">
              <w:tcPr>
                <w:tcW w:w="630" w:type="dxa"/>
                <w:shd w:val="clear" w:color="auto" w:fill="FFFFFF"/>
              </w:tcPr>
            </w:tcPrChange>
          </w:tcPr>
          <w:p w14:paraId="7E9A6BCF" w14:textId="77777777" w:rsidR="008027CD" w:rsidRPr="008027CD" w:rsidRDefault="008027CD" w:rsidP="008027CD">
            <w:pPr>
              <w:spacing w:before="120"/>
              <w:rPr>
                <w:ins w:id="8223" w:author="Salah Soliman" w:date="2020-01-31T16:32:00Z"/>
                <w:rFonts w:ascii="Open Sans" w:eastAsia="Open Sans" w:hAnsi="Open Sans" w:cs="Times New Roman"/>
                <w:noProof/>
              </w:rPr>
            </w:pPr>
            <w:ins w:id="8224" w:author="Salah Soliman" w:date="2020-01-31T16:32:00Z">
              <w:r w:rsidRPr="008027CD">
                <w:rPr>
                  <w:rFonts w:ascii="Open Sans" w:eastAsia="Open Sans" w:hAnsi="Open Sans" w:cs="Times New Roman"/>
                  <w:noProof/>
                  <w:rPrChange w:id="8225" w:author="Unknown">
                    <w:rPr>
                      <w:noProof/>
                    </w:rPr>
                  </w:rPrChange>
                </w:rPr>
                <mc:AlternateContent>
                  <mc:Choice Requires="wps">
                    <w:drawing>
                      <wp:inline distT="0" distB="0" distL="0" distR="0" wp14:anchorId="53F3A005" wp14:editId="444EC618">
                        <wp:extent cx="207034" cy="207034"/>
                        <wp:effectExtent l="19050" t="19050" r="21590" b="21590"/>
                        <wp:docPr id="172" name="Oval 172"/>
                        <wp:cNvGraphicFramePr/>
                        <a:graphic xmlns:a="http://schemas.openxmlformats.org/drawingml/2006/main">
                          <a:graphicData uri="http://schemas.microsoft.com/office/word/2010/wordprocessingShape">
                            <wps:wsp>
                              <wps:cNvSpPr/>
                              <wps:spPr>
                                <a:xfrm>
                                  <a:off x="0" y="0"/>
                                  <a:ext cx="207034" cy="207034"/>
                                </a:xfrm>
                                <a:prstGeom prst="ellipse">
                                  <a:avLst/>
                                </a:prstGeom>
                                <a:noFill/>
                                <a:ln w="28575" cap="flat" cmpd="sng" algn="ctr">
                                  <a:solidFill>
                                    <a:srgbClr val="DBDBDB">
                                      <a:lumMod val="9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w16se="http://schemas.microsoft.com/office/word/2015/wordml/symex" xmlns:cx1="http://schemas.microsoft.com/office/drawing/2015/9/8/chartex" xmlns:cx="http://schemas.microsoft.com/office/drawing/2014/chartex">
                    <w:pict>
                      <v:oval w14:anchorId="00C48286" id="Oval 172" o:spid="_x0000_s1026" style="width:16.3pt;height:16.3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" filled="f" strokecolor="#c5c5c5" strokeweight="2.25pt">
                        <v:stroke joinstyle="miter"/>
                        <w10:anchorlock/>
                      </v:oval>
                    </w:pict>
                  </mc:Fallback>
                </mc:AlternateContent>
              </w:r>
            </w:ins>
          </w:p>
        </w:tc>
        <w:tc>
          <w:tcPr>
            <w:tcW w:w="450" w:type="dxa"/>
            <w:shd w:val="clear" w:color="auto" w:fill="FFFFFF" w:themeFill="background1"/>
            <w:vAlign w:val="center"/>
            <w:tcPrChange w:id="8226" w:author="Alicia Romero Lopez" w:date="2020-01-31T09:48:00Z">
              <w:tcPr>
                <w:tcW w:w="450" w:type="dxa"/>
                <w:shd w:val="clear" w:color="auto" w:fill="FFFFFF"/>
              </w:tcPr>
            </w:tcPrChange>
          </w:tcPr>
          <w:p w14:paraId="0526D39F" w14:textId="77777777" w:rsidR="008027CD" w:rsidRPr="008027CD" w:rsidRDefault="008027CD" w:rsidP="008027CD">
            <w:pPr>
              <w:spacing w:before="120"/>
              <w:rPr>
                <w:ins w:id="8227" w:author="Salah Soliman" w:date="2020-01-31T16:32:00Z"/>
                <w:rFonts w:ascii="Open Sans Semibold" w:eastAsia="Open Sans" w:hAnsi="Open Sans Semibold" w:cs="Open Sans Semibold"/>
              </w:rPr>
            </w:pPr>
            <w:ins w:id="8228" w:author="Salah Soliman" w:date="2020-01-31T16:32:00Z">
              <w:r w:rsidRPr="008027CD">
                <w:rPr>
                  <w:rFonts w:ascii="Open Sans Semibold" w:eastAsia="Open Sans" w:hAnsi="Open Sans Semibold" w:cs="Open Sans Semibold"/>
                </w:rPr>
                <w:t>b.</w:t>
              </w:r>
            </w:ins>
          </w:p>
        </w:tc>
        <w:tc>
          <w:tcPr>
            <w:tcW w:w="8841" w:type="dxa"/>
            <w:gridSpan w:val="3"/>
            <w:shd w:val="clear" w:color="auto" w:fill="FFFFFF" w:themeFill="background1"/>
            <w:vAlign w:val="center"/>
            <w:tcPrChange w:id="8229" w:author="Alicia Romero Lopez" w:date="2020-01-31T09:48:00Z">
              <w:tcPr>
                <w:tcW w:w="8841" w:type="dxa"/>
                <w:gridSpan w:val="3"/>
                <w:shd w:val="clear" w:color="auto" w:fill="FFFFFF"/>
              </w:tcPr>
            </w:tcPrChange>
          </w:tcPr>
          <w:p w14:paraId="3D913222" w14:textId="77777777" w:rsidR="008027CD" w:rsidRPr="008027CD" w:rsidRDefault="008027CD" w:rsidP="008027CD">
            <w:pPr>
              <w:spacing w:before="120"/>
              <w:rPr>
                <w:ins w:id="8230" w:author="Salah Soliman" w:date="2020-01-31T16:32:00Z"/>
                <w:rFonts w:ascii="Open Sans" w:eastAsia="Open Sans" w:hAnsi="Open Sans" w:cs="Times New Roman"/>
              </w:rPr>
            </w:pPr>
            <w:ins w:id="8231" w:author="Salah Soliman" w:date="2020-01-31T16:32:00Z">
              <w:r w:rsidRPr="008027CD">
                <w:rPr>
                  <w:rFonts w:ascii="Open Sans" w:eastAsia="Open Sans" w:hAnsi="Open Sans" w:cs="Times New Roman"/>
                </w:rPr>
                <w:t>2 Dimensions.</w:t>
              </w:r>
            </w:ins>
          </w:p>
        </w:tc>
        <w:tc>
          <w:tcPr>
            <w:tcW w:w="270" w:type="dxa"/>
            <w:shd w:val="clear" w:color="auto" w:fill="FAFAFA"/>
            <w:tcPrChange w:id="8232" w:author="Alicia Romero Lopez" w:date="2020-01-31T09:48:00Z">
              <w:tcPr>
                <w:tcW w:w="0" w:type="auto"/>
              </w:tcPr>
            </w:tcPrChange>
          </w:tcPr>
          <w:p w14:paraId="063D251C" w14:textId="77777777" w:rsidR="008027CD" w:rsidRPr="008027CD" w:rsidRDefault="008027CD" w:rsidP="008027CD">
            <w:pPr>
              <w:rPr>
                <w:ins w:id="8233" w:author="Salah Soliman" w:date="2020-01-31T16:32:00Z"/>
                <w:rFonts w:ascii="Open Sans" w:eastAsia="Open Sans" w:hAnsi="Open Sans" w:cs="Times New Roman"/>
              </w:rPr>
            </w:pPr>
          </w:p>
        </w:tc>
      </w:tr>
      <w:tr w:rsidR="008027CD" w:rsidRPr="008027CD" w14:paraId="797AA92E" w14:textId="77777777" w:rsidTr="51235A2F">
        <w:trPr>
          <w:cantSplit/>
          <w:trHeight w:val="20"/>
          <w:ins w:id="8234" w:author="Salah Soliman" w:date="2020-01-31T16:32:00Z"/>
        </w:trPr>
        <w:tc>
          <w:tcPr>
            <w:tcW w:w="265" w:type="dxa"/>
            <w:shd w:val="clear" w:color="auto" w:fill="FAFAFA"/>
            <w:tcPrChange w:id="8235" w:author="Alicia Romero Lopez" w:date="2020-01-31T09:48:00Z">
              <w:tcPr>
                <w:tcW w:w="0" w:type="auto"/>
              </w:tcPr>
            </w:tcPrChange>
          </w:tcPr>
          <w:p w14:paraId="19EA1557" w14:textId="77777777" w:rsidR="008027CD" w:rsidRPr="008027CD" w:rsidRDefault="008027CD" w:rsidP="008027CD">
            <w:pPr>
              <w:rPr>
                <w:ins w:id="8236" w:author="Salah Soliman" w:date="2020-01-31T16:32:00Z"/>
                <w:rFonts w:ascii="Open Sans" w:eastAsia="Open Sans" w:hAnsi="Open Sans" w:cs="Times New Roman"/>
                <w:color w:val="404040"/>
                <w:sz w:val="16"/>
                <w:szCs w:val="16"/>
              </w:rPr>
            </w:pPr>
          </w:p>
        </w:tc>
        <w:tc>
          <w:tcPr>
            <w:tcW w:w="630" w:type="dxa"/>
            <w:shd w:val="clear" w:color="auto" w:fill="FAFAFA"/>
            <w:vAlign w:val="center"/>
            <w:tcPrChange w:id="8237" w:author="Alicia Romero Lopez" w:date="2020-01-31T09:48:00Z">
              <w:tcPr>
                <w:tcW w:w="630" w:type="dxa"/>
                <w:shd w:val="clear" w:color="auto" w:fill="FAFAFA"/>
              </w:tcPr>
            </w:tcPrChange>
          </w:tcPr>
          <w:p w14:paraId="444158B0" w14:textId="77777777" w:rsidR="008027CD" w:rsidRPr="008027CD" w:rsidRDefault="008027CD" w:rsidP="008027CD">
            <w:pPr>
              <w:rPr>
                <w:ins w:id="8238" w:author="Salah Soliman" w:date="2020-01-31T16:32:00Z"/>
                <w:rFonts w:ascii="Open Sans" w:eastAsia="Open Sans" w:hAnsi="Open Sans" w:cs="Times New Roman"/>
                <w:color w:val="404040"/>
                <w:sz w:val="16"/>
                <w:szCs w:val="16"/>
              </w:rPr>
            </w:pPr>
          </w:p>
        </w:tc>
        <w:tc>
          <w:tcPr>
            <w:tcW w:w="3330" w:type="dxa"/>
            <w:gridSpan w:val="2"/>
            <w:shd w:val="clear" w:color="auto" w:fill="FAFAFA"/>
            <w:vAlign w:val="center"/>
            <w:tcPrChange w:id="8239" w:author="Alicia Romero Lopez" w:date="2020-01-31T09:48:00Z">
              <w:tcPr>
                <w:tcW w:w="3330" w:type="dxa"/>
                <w:gridSpan w:val="2"/>
                <w:shd w:val="clear" w:color="auto" w:fill="FAFAFA"/>
              </w:tcPr>
            </w:tcPrChange>
          </w:tcPr>
          <w:p w14:paraId="19F4269D" w14:textId="77777777" w:rsidR="008027CD" w:rsidRPr="008027CD" w:rsidRDefault="008027CD" w:rsidP="008027CD">
            <w:pPr>
              <w:rPr>
                <w:ins w:id="8240" w:author="Salah Soliman" w:date="2020-01-31T16:32:00Z"/>
                <w:rFonts w:ascii="Open Sans" w:eastAsia="Open Sans" w:hAnsi="Open Sans" w:cs="Times New Roman"/>
                <w:color w:val="404040"/>
                <w:sz w:val="16"/>
                <w:szCs w:val="16"/>
              </w:rPr>
            </w:pPr>
          </w:p>
        </w:tc>
        <w:tc>
          <w:tcPr>
            <w:tcW w:w="1980" w:type="dxa"/>
            <w:shd w:val="clear" w:color="auto" w:fill="FAFAFA"/>
            <w:vAlign w:val="center"/>
            <w:tcPrChange w:id="8241" w:author="Alicia Romero Lopez" w:date="2020-01-31T09:48:00Z">
              <w:tcPr>
                <w:tcW w:w="1980" w:type="dxa"/>
                <w:shd w:val="clear" w:color="auto" w:fill="FAFAFA"/>
              </w:tcPr>
            </w:tcPrChange>
          </w:tcPr>
          <w:p w14:paraId="467A243C" w14:textId="77777777" w:rsidR="008027CD" w:rsidRPr="008027CD" w:rsidRDefault="008027CD" w:rsidP="008027CD">
            <w:pPr>
              <w:rPr>
                <w:ins w:id="8242" w:author="Salah Soliman" w:date="2020-01-31T16:32:00Z"/>
                <w:rFonts w:ascii="Open Sans" w:eastAsia="Open Sans" w:hAnsi="Open Sans" w:cs="Times New Roman"/>
                <w:color w:val="404040"/>
                <w:sz w:val="16"/>
                <w:szCs w:val="16"/>
              </w:rPr>
            </w:pPr>
          </w:p>
        </w:tc>
        <w:tc>
          <w:tcPr>
            <w:tcW w:w="3981" w:type="dxa"/>
            <w:shd w:val="clear" w:color="auto" w:fill="FAFAFA"/>
            <w:vAlign w:val="center"/>
            <w:tcPrChange w:id="8243" w:author="Alicia Romero Lopez" w:date="2020-01-31T09:48:00Z">
              <w:tcPr>
                <w:tcW w:w="3981" w:type="dxa"/>
                <w:shd w:val="clear" w:color="auto" w:fill="FAFAFA"/>
              </w:tcPr>
            </w:tcPrChange>
          </w:tcPr>
          <w:p w14:paraId="56CCEB69" w14:textId="77777777" w:rsidR="008027CD" w:rsidRPr="008027CD" w:rsidRDefault="008027CD" w:rsidP="008027CD">
            <w:pPr>
              <w:rPr>
                <w:ins w:id="8244" w:author="Salah Soliman" w:date="2020-01-31T16:32:00Z"/>
                <w:rFonts w:ascii="Open Sans" w:eastAsia="Open Sans" w:hAnsi="Open Sans" w:cs="Times New Roman"/>
                <w:noProof/>
                <w:color w:val="404040"/>
                <w:sz w:val="16"/>
                <w:szCs w:val="16"/>
              </w:rPr>
            </w:pPr>
          </w:p>
        </w:tc>
        <w:tc>
          <w:tcPr>
            <w:tcW w:w="270" w:type="dxa"/>
            <w:shd w:val="clear" w:color="auto" w:fill="FAFAFA"/>
            <w:tcPrChange w:id="8245" w:author="Alicia Romero Lopez" w:date="2020-01-31T09:48:00Z">
              <w:tcPr>
                <w:tcW w:w="0" w:type="auto"/>
              </w:tcPr>
            </w:tcPrChange>
          </w:tcPr>
          <w:p w14:paraId="0E6FFE47" w14:textId="77777777" w:rsidR="008027CD" w:rsidRPr="008027CD" w:rsidRDefault="008027CD" w:rsidP="008027CD">
            <w:pPr>
              <w:rPr>
                <w:ins w:id="8246" w:author="Salah Soliman" w:date="2020-01-31T16:32:00Z"/>
                <w:rFonts w:ascii="Open Sans" w:eastAsia="Open Sans" w:hAnsi="Open Sans" w:cs="Times New Roman"/>
                <w:color w:val="404040"/>
                <w:sz w:val="16"/>
                <w:szCs w:val="16"/>
              </w:rPr>
            </w:pPr>
          </w:p>
        </w:tc>
      </w:tr>
      <w:tr w:rsidR="008027CD" w:rsidRPr="008027CD" w14:paraId="553DF430" w14:textId="77777777" w:rsidTr="51235A2F">
        <w:trPr>
          <w:cantSplit/>
          <w:ins w:id="8247" w:author="Salah Soliman" w:date="2020-01-31T16:32:00Z"/>
        </w:trPr>
        <w:tc>
          <w:tcPr>
            <w:tcW w:w="265" w:type="dxa"/>
            <w:shd w:val="clear" w:color="auto" w:fill="FAFAFA"/>
            <w:tcPrChange w:id="8248" w:author="Alicia Romero Lopez" w:date="2020-01-31T09:48:00Z">
              <w:tcPr>
                <w:tcW w:w="0" w:type="auto"/>
              </w:tcPr>
            </w:tcPrChange>
          </w:tcPr>
          <w:p w14:paraId="71B93D2C" w14:textId="77777777" w:rsidR="008027CD" w:rsidRPr="008027CD" w:rsidRDefault="008027CD" w:rsidP="008027CD">
            <w:pPr>
              <w:rPr>
                <w:ins w:id="8249" w:author="Salah Soliman" w:date="2020-01-31T16:32:00Z"/>
                <w:rFonts w:ascii="Open Sans" w:eastAsia="Open Sans" w:hAnsi="Open Sans" w:cs="Times New Roman"/>
              </w:rPr>
            </w:pPr>
          </w:p>
        </w:tc>
        <w:tc>
          <w:tcPr>
            <w:tcW w:w="630" w:type="dxa"/>
            <w:shd w:val="clear" w:color="auto" w:fill="FFFFFF" w:themeFill="background1"/>
            <w:vAlign w:val="center"/>
            <w:tcPrChange w:id="8250" w:author="Alicia Romero Lopez" w:date="2020-01-31T09:48:00Z">
              <w:tcPr>
                <w:tcW w:w="630" w:type="dxa"/>
                <w:shd w:val="clear" w:color="auto" w:fill="FFFFFF"/>
              </w:tcPr>
            </w:tcPrChange>
          </w:tcPr>
          <w:p w14:paraId="6A6CBDBD" w14:textId="77777777" w:rsidR="008027CD" w:rsidRPr="008027CD" w:rsidRDefault="008027CD" w:rsidP="008027CD">
            <w:pPr>
              <w:spacing w:before="120"/>
              <w:rPr>
                <w:ins w:id="8251" w:author="Salah Soliman" w:date="2020-01-31T16:32:00Z"/>
                <w:rFonts w:ascii="Open Sans" w:eastAsia="Open Sans" w:hAnsi="Open Sans" w:cs="Times New Roman"/>
                <w:noProof/>
              </w:rPr>
            </w:pPr>
            <w:ins w:id="8252" w:author="Salah Soliman" w:date="2020-01-31T16:32:00Z">
              <w:r w:rsidRPr="008027CD">
                <w:rPr>
                  <w:rFonts w:ascii="Open Sans" w:eastAsia="Open Sans" w:hAnsi="Open Sans" w:cs="Times New Roman"/>
                  <w:noProof/>
                  <w:rPrChange w:id="8253" w:author="Unknown">
                    <w:rPr>
                      <w:noProof/>
                    </w:rPr>
                  </w:rPrChange>
                </w:rPr>
                <mc:AlternateContent>
                  <mc:Choice Requires="wps">
                    <w:drawing>
                      <wp:inline distT="0" distB="0" distL="0" distR="0" wp14:anchorId="1D125E3D" wp14:editId="64B603A1">
                        <wp:extent cx="207034" cy="207034"/>
                        <wp:effectExtent l="19050" t="19050" r="21590" b="21590"/>
                        <wp:docPr id="173" name="Oval 173"/>
                        <wp:cNvGraphicFramePr/>
                        <a:graphic xmlns:a="http://schemas.openxmlformats.org/drawingml/2006/main">
                          <a:graphicData uri="http://schemas.microsoft.com/office/word/2010/wordprocessingShape">
                            <wps:wsp>
                              <wps:cNvSpPr/>
                              <wps:spPr>
                                <a:xfrm>
                                  <a:off x="0" y="0"/>
                                  <a:ext cx="207034" cy="207034"/>
                                </a:xfrm>
                                <a:prstGeom prst="ellipse">
                                  <a:avLst/>
                                </a:prstGeom>
                                <a:noFill/>
                                <a:ln w="28575" cap="flat" cmpd="sng" algn="ctr">
                                  <a:solidFill>
                                    <a:srgbClr val="DBDBDB">
                                      <a:lumMod val="9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w16se="http://schemas.microsoft.com/office/word/2015/wordml/symex" xmlns:cx1="http://schemas.microsoft.com/office/drawing/2015/9/8/chartex" xmlns:cx="http://schemas.microsoft.com/office/drawing/2014/chartex">
                    <w:pict>
                      <v:oval w14:anchorId="01161DA8" id="Oval 173" o:spid="_x0000_s1026" style="width:16.3pt;height:16.3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" filled="f" strokecolor="#c5c5c5" strokeweight="2.25pt">
                        <v:stroke joinstyle="miter"/>
                        <w10:anchorlock/>
                      </v:oval>
                    </w:pict>
                  </mc:Fallback>
                </mc:AlternateContent>
              </w:r>
            </w:ins>
          </w:p>
        </w:tc>
        <w:tc>
          <w:tcPr>
            <w:tcW w:w="450" w:type="dxa"/>
            <w:shd w:val="clear" w:color="auto" w:fill="FFFFFF" w:themeFill="background1"/>
            <w:vAlign w:val="center"/>
            <w:tcPrChange w:id="8254" w:author="Alicia Romero Lopez" w:date="2020-01-31T09:48:00Z">
              <w:tcPr>
                <w:tcW w:w="450" w:type="dxa"/>
                <w:shd w:val="clear" w:color="auto" w:fill="FFFFFF"/>
              </w:tcPr>
            </w:tcPrChange>
          </w:tcPr>
          <w:p w14:paraId="68B7E622" w14:textId="77777777" w:rsidR="008027CD" w:rsidRPr="008027CD" w:rsidRDefault="008027CD" w:rsidP="008027CD">
            <w:pPr>
              <w:spacing w:before="120"/>
              <w:rPr>
                <w:ins w:id="8255" w:author="Salah Soliman" w:date="2020-01-31T16:32:00Z"/>
                <w:rFonts w:ascii="Open Sans Semibold" w:eastAsia="Open Sans" w:hAnsi="Open Sans Semibold" w:cs="Open Sans Semibold"/>
              </w:rPr>
            </w:pPr>
            <w:ins w:id="8256" w:author="Salah Soliman" w:date="2020-01-31T16:32:00Z">
              <w:r w:rsidRPr="008027CD">
                <w:rPr>
                  <w:rFonts w:ascii="Open Sans Semibold" w:eastAsia="Open Sans" w:hAnsi="Open Sans Semibold" w:cs="Open Sans Semibold"/>
                </w:rPr>
                <w:t>c.</w:t>
              </w:r>
            </w:ins>
          </w:p>
        </w:tc>
        <w:tc>
          <w:tcPr>
            <w:tcW w:w="8841" w:type="dxa"/>
            <w:gridSpan w:val="3"/>
            <w:shd w:val="clear" w:color="auto" w:fill="FFFFFF" w:themeFill="background1"/>
            <w:vAlign w:val="center"/>
            <w:tcPrChange w:id="8257" w:author="Alicia Romero Lopez" w:date="2020-01-31T09:48:00Z">
              <w:tcPr>
                <w:tcW w:w="8841" w:type="dxa"/>
                <w:gridSpan w:val="3"/>
                <w:shd w:val="clear" w:color="auto" w:fill="FFFFFF"/>
              </w:tcPr>
            </w:tcPrChange>
          </w:tcPr>
          <w:p w14:paraId="72048475" w14:textId="77777777" w:rsidR="008027CD" w:rsidRPr="008027CD" w:rsidRDefault="008027CD" w:rsidP="008027CD">
            <w:pPr>
              <w:spacing w:before="120"/>
              <w:rPr>
                <w:ins w:id="8258" w:author="Salah Soliman" w:date="2020-01-31T16:32:00Z"/>
                <w:rFonts w:ascii="Open Sans" w:eastAsia="Open Sans" w:hAnsi="Open Sans" w:cs="Times New Roman"/>
              </w:rPr>
            </w:pPr>
            <w:ins w:id="8259" w:author="Salah Soliman" w:date="2020-01-31T16:32:00Z">
              <w:r w:rsidRPr="008027CD">
                <w:rPr>
                  <w:rFonts w:ascii="Open Sans" w:eastAsia="Open Sans" w:hAnsi="Open Sans" w:cs="Open Sans"/>
                  <w:highlight w:val="green"/>
                </w:rPr>
                <w:t>Any countable number of dimensions.</w:t>
              </w:r>
            </w:ins>
          </w:p>
        </w:tc>
        <w:tc>
          <w:tcPr>
            <w:tcW w:w="270" w:type="dxa"/>
            <w:shd w:val="clear" w:color="auto" w:fill="FAFAFA"/>
            <w:tcPrChange w:id="8260" w:author="Alicia Romero Lopez" w:date="2020-01-31T09:48:00Z">
              <w:tcPr>
                <w:tcW w:w="0" w:type="auto"/>
              </w:tcPr>
            </w:tcPrChange>
          </w:tcPr>
          <w:p w14:paraId="325A821A" w14:textId="77777777" w:rsidR="008027CD" w:rsidRPr="008027CD" w:rsidRDefault="008027CD" w:rsidP="008027CD">
            <w:pPr>
              <w:rPr>
                <w:ins w:id="8261" w:author="Salah Soliman" w:date="2020-01-31T16:32:00Z"/>
                <w:rFonts w:ascii="Open Sans" w:eastAsia="Open Sans" w:hAnsi="Open Sans" w:cs="Times New Roman"/>
              </w:rPr>
            </w:pPr>
          </w:p>
        </w:tc>
      </w:tr>
      <w:tr w:rsidR="008027CD" w:rsidRPr="008027CD" w14:paraId="56D885BE" w14:textId="77777777" w:rsidTr="51235A2F">
        <w:trPr>
          <w:cantSplit/>
          <w:ins w:id="8262" w:author="Salah Soliman" w:date="2020-01-31T16:32:00Z"/>
        </w:trPr>
        <w:tc>
          <w:tcPr>
            <w:tcW w:w="265" w:type="dxa"/>
            <w:shd w:val="clear" w:color="auto" w:fill="FAFAFA"/>
            <w:tcPrChange w:id="8263" w:author="Alicia Romero Lopez" w:date="2020-01-31T09:48:00Z">
              <w:tcPr>
                <w:tcW w:w="0" w:type="auto"/>
              </w:tcPr>
            </w:tcPrChange>
          </w:tcPr>
          <w:p w14:paraId="44CDBFFC" w14:textId="77777777" w:rsidR="008027CD" w:rsidRPr="008027CD" w:rsidRDefault="008027CD" w:rsidP="008027CD">
            <w:pPr>
              <w:rPr>
                <w:ins w:id="8264" w:author="Salah Soliman" w:date="2020-01-31T16:32:00Z"/>
                <w:rFonts w:ascii="Open Sans" w:eastAsia="Open Sans" w:hAnsi="Open Sans" w:cs="Times New Roman"/>
                <w:color w:val="404040"/>
                <w:sz w:val="16"/>
                <w:szCs w:val="16"/>
              </w:rPr>
            </w:pPr>
          </w:p>
        </w:tc>
        <w:tc>
          <w:tcPr>
            <w:tcW w:w="3960" w:type="dxa"/>
            <w:gridSpan w:val="3"/>
            <w:shd w:val="clear" w:color="auto" w:fill="FAFAFA"/>
            <w:vAlign w:val="center"/>
            <w:tcPrChange w:id="8265" w:author="Alicia Romero Lopez" w:date="2020-01-31T09:48:00Z">
              <w:tcPr>
                <w:tcW w:w="3960" w:type="dxa"/>
                <w:gridSpan w:val="3"/>
                <w:shd w:val="clear" w:color="auto" w:fill="FAFAFA"/>
              </w:tcPr>
            </w:tcPrChange>
          </w:tcPr>
          <w:p w14:paraId="244B0BA1" w14:textId="77777777" w:rsidR="008027CD" w:rsidRPr="008027CD" w:rsidRDefault="008027CD" w:rsidP="008027CD">
            <w:pPr>
              <w:rPr>
                <w:ins w:id="8266" w:author="Salah Soliman" w:date="2020-01-31T16:32:00Z"/>
                <w:rFonts w:ascii="Open Sans" w:eastAsia="Open Sans" w:hAnsi="Open Sans" w:cs="Times New Roman"/>
                <w:color w:val="404040"/>
                <w:sz w:val="16"/>
                <w:szCs w:val="16"/>
              </w:rPr>
            </w:pPr>
          </w:p>
        </w:tc>
        <w:tc>
          <w:tcPr>
            <w:tcW w:w="1980" w:type="dxa"/>
            <w:shd w:val="clear" w:color="auto" w:fill="FAFAFA"/>
            <w:vAlign w:val="center"/>
            <w:tcPrChange w:id="8267" w:author="Alicia Romero Lopez" w:date="2020-01-31T09:48:00Z">
              <w:tcPr>
                <w:tcW w:w="1980" w:type="dxa"/>
                <w:shd w:val="clear" w:color="auto" w:fill="FAFAFA"/>
              </w:tcPr>
            </w:tcPrChange>
          </w:tcPr>
          <w:p w14:paraId="6E09D43C" w14:textId="77777777" w:rsidR="008027CD" w:rsidRPr="008027CD" w:rsidRDefault="008027CD" w:rsidP="008027CD">
            <w:pPr>
              <w:rPr>
                <w:ins w:id="8268" w:author="Salah Soliman" w:date="2020-01-31T16:32:00Z"/>
                <w:rFonts w:ascii="Open Sans" w:eastAsia="Open Sans" w:hAnsi="Open Sans" w:cs="Times New Roman"/>
                <w:color w:val="404040"/>
                <w:sz w:val="16"/>
                <w:szCs w:val="16"/>
              </w:rPr>
            </w:pPr>
          </w:p>
        </w:tc>
        <w:tc>
          <w:tcPr>
            <w:tcW w:w="3981" w:type="dxa"/>
            <w:shd w:val="clear" w:color="auto" w:fill="FAFAFA"/>
            <w:vAlign w:val="center"/>
            <w:tcPrChange w:id="8269" w:author="Alicia Romero Lopez" w:date="2020-01-31T09:48:00Z">
              <w:tcPr>
                <w:tcW w:w="3981" w:type="dxa"/>
                <w:shd w:val="clear" w:color="auto" w:fill="FAFAFA"/>
              </w:tcPr>
            </w:tcPrChange>
          </w:tcPr>
          <w:p w14:paraId="0A1FFD35" w14:textId="77777777" w:rsidR="008027CD" w:rsidRPr="008027CD" w:rsidRDefault="008027CD" w:rsidP="008027CD">
            <w:pPr>
              <w:rPr>
                <w:ins w:id="8270" w:author="Salah Soliman" w:date="2020-01-31T16:32:00Z"/>
                <w:rFonts w:ascii="Open Sans" w:eastAsia="Open Sans" w:hAnsi="Open Sans" w:cs="Times New Roman"/>
                <w:color w:val="404040"/>
                <w:sz w:val="16"/>
                <w:szCs w:val="16"/>
              </w:rPr>
            </w:pPr>
          </w:p>
        </w:tc>
        <w:tc>
          <w:tcPr>
            <w:tcW w:w="270" w:type="dxa"/>
            <w:shd w:val="clear" w:color="auto" w:fill="FAFAFA"/>
            <w:tcPrChange w:id="8271" w:author="Alicia Romero Lopez" w:date="2020-01-31T09:48:00Z">
              <w:tcPr>
                <w:tcW w:w="0" w:type="auto"/>
              </w:tcPr>
            </w:tcPrChange>
          </w:tcPr>
          <w:p w14:paraId="08419407" w14:textId="77777777" w:rsidR="008027CD" w:rsidRPr="008027CD" w:rsidRDefault="008027CD" w:rsidP="008027CD">
            <w:pPr>
              <w:rPr>
                <w:ins w:id="8272" w:author="Salah Soliman" w:date="2020-01-31T16:32:00Z"/>
                <w:rFonts w:ascii="Open Sans" w:eastAsia="Open Sans" w:hAnsi="Open Sans" w:cs="Times New Roman"/>
                <w:color w:val="404040"/>
                <w:sz w:val="16"/>
                <w:szCs w:val="16"/>
              </w:rPr>
            </w:pPr>
          </w:p>
        </w:tc>
      </w:tr>
      <w:tr w:rsidR="008027CD" w:rsidRPr="008027CD" w14:paraId="33B2404A" w14:textId="77777777" w:rsidTr="51235A2F">
        <w:trPr>
          <w:cantSplit/>
          <w:ins w:id="8273" w:author="Salah Soliman" w:date="2020-01-31T16:32:00Z"/>
        </w:trPr>
        <w:tc>
          <w:tcPr>
            <w:tcW w:w="265" w:type="dxa"/>
            <w:shd w:val="clear" w:color="auto" w:fill="FAFAFA"/>
            <w:tcPrChange w:id="8274" w:author="Alicia Romero Lopez" w:date="2020-01-31T09:48:00Z">
              <w:tcPr>
                <w:tcW w:w="0" w:type="auto"/>
              </w:tcPr>
            </w:tcPrChange>
          </w:tcPr>
          <w:p w14:paraId="4B8FA283" w14:textId="77777777" w:rsidR="008027CD" w:rsidRPr="008027CD" w:rsidRDefault="008027CD" w:rsidP="008027CD">
            <w:pPr>
              <w:rPr>
                <w:ins w:id="8275" w:author="Salah Soliman" w:date="2020-01-31T16:32:00Z"/>
                <w:rFonts w:ascii="Open Sans" w:eastAsia="Open Sans" w:hAnsi="Open Sans" w:cs="Times New Roman"/>
              </w:rPr>
            </w:pPr>
          </w:p>
        </w:tc>
        <w:tc>
          <w:tcPr>
            <w:tcW w:w="630" w:type="dxa"/>
            <w:shd w:val="clear" w:color="auto" w:fill="FFFFFF" w:themeFill="background1"/>
            <w:vAlign w:val="center"/>
            <w:tcPrChange w:id="8276" w:author="Alicia Romero Lopez" w:date="2020-01-31T09:48:00Z">
              <w:tcPr>
                <w:tcW w:w="630" w:type="dxa"/>
                <w:shd w:val="clear" w:color="auto" w:fill="FFFFFF"/>
              </w:tcPr>
            </w:tcPrChange>
          </w:tcPr>
          <w:p w14:paraId="605A6949" w14:textId="77777777" w:rsidR="008027CD" w:rsidRPr="008027CD" w:rsidRDefault="008027CD" w:rsidP="008027CD">
            <w:pPr>
              <w:spacing w:before="120"/>
              <w:rPr>
                <w:ins w:id="8277" w:author="Salah Soliman" w:date="2020-01-31T16:32:00Z"/>
                <w:rFonts w:ascii="Open Sans" w:eastAsia="Open Sans" w:hAnsi="Open Sans" w:cs="Times New Roman"/>
                <w:noProof/>
              </w:rPr>
            </w:pPr>
            <w:ins w:id="8278" w:author="Salah Soliman" w:date="2020-01-31T16:32:00Z">
              <w:r w:rsidRPr="008027CD">
                <w:rPr>
                  <w:rFonts w:ascii="Open Sans" w:eastAsia="Open Sans" w:hAnsi="Open Sans" w:cs="Times New Roman"/>
                  <w:noProof/>
                  <w:rPrChange w:id="8279" w:author="Unknown">
                    <w:rPr>
                      <w:noProof/>
                    </w:rPr>
                  </w:rPrChange>
                </w:rPr>
                <mc:AlternateContent>
                  <mc:Choice Requires="wps">
                    <w:drawing>
                      <wp:inline distT="0" distB="0" distL="0" distR="0" wp14:anchorId="35B61D8B" wp14:editId="2698201C">
                        <wp:extent cx="207034" cy="207034"/>
                        <wp:effectExtent l="19050" t="19050" r="21590" b="21590"/>
                        <wp:docPr id="174" name="Oval 174"/>
                        <wp:cNvGraphicFramePr/>
                        <a:graphic xmlns:a="http://schemas.openxmlformats.org/drawingml/2006/main">
                          <a:graphicData uri="http://schemas.microsoft.com/office/word/2010/wordprocessingShape">
                            <wps:wsp>
                              <wps:cNvSpPr/>
                              <wps:spPr>
                                <a:xfrm>
                                  <a:off x="0" y="0"/>
                                  <a:ext cx="207034" cy="207034"/>
                                </a:xfrm>
                                <a:prstGeom prst="ellipse">
                                  <a:avLst/>
                                </a:prstGeom>
                                <a:noFill/>
                                <a:ln w="28575" cap="flat" cmpd="sng" algn="ctr">
                                  <a:solidFill>
                                    <a:srgbClr val="DBDBDB">
                                      <a:lumMod val="9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w16se="http://schemas.microsoft.com/office/word/2015/wordml/symex" xmlns:cx1="http://schemas.microsoft.com/office/drawing/2015/9/8/chartex" xmlns:cx="http://schemas.microsoft.com/office/drawing/2014/chartex">
                    <w:pict>
                      <v:oval w14:anchorId="3584873C" id="Oval 174" o:spid="_x0000_s1026" style="width:16.3pt;height:16.3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" filled="f" strokecolor="#c5c5c5" strokeweight="2.25pt">
                        <v:stroke joinstyle="miter"/>
                        <w10:anchorlock/>
                      </v:oval>
                    </w:pict>
                  </mc:Fallback>
                </mc:AlternateContent>
              </w:r>
            </w:ins>
          </w:p>
        </w:tc>
        <w:tc>
          <w:tcPr>
            <w:tcW w:w="450" w:type="dxa"/>
            <w:shd w:val="clear" w:color="auto" w:fill="FFFFFF" w:themeFill="background1"/>
            <w:vAlign w:val="center"/>
            <w:tcPrChange w:id="8280" w:author="Alicia Romero Lopez" w:date="2020-01-31T09:48:00Z">
              <w:tcPr>
                <w:tcW w:w="450" w:type="dxa"/>
                <w:shd w:val="clear" w:color="auto" w:fill="FFFFFF"/>
              </w:tcPr>
            </w:tcPrChange>
          </w:tcPr>
          <w:p w14:paraId="0785EC5D" w14:textId="77777777" w:rsidR="008027CD" w:rsidRPr="008027CD" w:rsidRDefault="008027CD" w:rsidP="008027CD">
            <w:pPr>
              <w:spacing w:before="120"/>
              <w:rPr>
                <w:ins w:id="8281" w:author="Salah Soliman" w:date="2020-01-31T16:32:00Z"/>
                <w:rFonts w:ascii="Open Sans Semibold" w:eastAsia="Open Sans" w:hAnsi="Open Sans Semibold" w:cs="Open Sans Semibold"/>
              </w:rPr>
            </w:pPr>
            <w:ins w:id="8282" w:author="Salah Soliman" w:date="2020-01-31T16:32:00Z">
              <w:r w:rsidRPr="008027CD">
                <w:rPr>
                  <w:rFonts w:ascii="Open Sans Semibold" w:eastAsia="Open Sans" w:hAnsi="Open Sans Semibold" w:cs="Open Sans Semibold"/>
                </w:rPr>
                <w:t>d.</w:t>
              </w:r>
            </w:ins>
          </w:p>
        </w:tc>
        <w:tc>
          <w:tcPr>
            <w:tcW w:w="8841" w:type="dxa"/>
            <w:gridSpan w:val="3"/>
            <w:shd w:val="clear" w:color="auto" w:fill="FFFFFF" w:themeFill="background1"/>
            <w:vAlign w:val="center"/>
            <w:tcPrChange w:id="8283" w:author="Alicia Romero Lopez" w:date="2020-01-31T09:48:00Z">
              <w:tcPr>
                <w:tcW w:w="8841" w:type="dxa"/>
                <w:gridSpan w:val="3"/>
                <w:shd w:val="clear" w:color="auto" w:fill="FFFFFF"/>
              </w:tcPr>
            </w:tcPrChange>
          </w:tcPr>
          <w:p w14:paraId="37C97344" w14:textId="77777777" w:rsidR="008027CD" w:rsidRPr="008027CD" w:rsidRDefault="008027CD" w:rsidP="008027CD">
            <w:pPr>
              <w:spacing w:before="120"/>
              <w:rPr>
                <w:ins w:id="8284" w:author="Salah Soliman" w:date="2020-01-31T16:32:00Z"/>
                <w:rFonts w:ascii="Open Sans" w:eastAsia="Open Sans" w:hAnsi="Open Sans" w:cs="Times New Roman"/>
              </w:rPr>
            </w:pPr>
            <w:ins w:id="8285" w:author="Salah Soliman" w:date="2020-01-31T16:32:00Z">
              <w:r w:rsidRPr="008027CD">
                <w:rPr>
                  <w:rFonts w:ascii="Open Sans" w:eastAsia="Open Sans" w:hAnsi="Open Sans" w:cs="Times New Roman"/>
                </w:rPr>
                <w:t>4 Dimensions.</w:t>
              </w:r>
            </w:ins>
          </w:p>
        </w:tc>
        <w:tc>
          <w:tcPr>
            <w:tcW w:w="270" w:type="dxa"/>
            <w:shd w:val="clear" w:color="auto" w:fill="FAFAFA"/>
            <w:tcPrChange w:id="8286" w:author="Alicia Romero Lopez" w:date="2020-01-31T09:48:00Z">
              <w:tcPr>
                <w:tcW w:w="0" w:type="auto"/>
              </w:tcPr>
            </w:tcPrChange>
          </w:tcPr>
          <w:p w14:paraId="4657DC7B" w14:textId="77777777" w:rsidR="008027CD" w:rsidRPr="008027CD" w:rsidRDefault="008027CD" w:rsidP="008027CD">
            <w:pPr>
              <w:rPr>
                <w:ins w:id="8287" w:author="Salah Soliman" w:date="2020-01-31T16:32:00Z"/>
                <w:rFonts w:ascii="Open Sans" w:eastAsia="Open Sans" w:hAnsi="Open Sans" w:cs="Times New Roman"/>
              </w:rPr>
            </w:pPr>
          </w:p>
        </w:tc>
      </w:tr>
      <w:tr w:rsidR="008027CD" w:rsidRPr="008027CD" w14:paraId="7E854B78" w14:textId="77777777" w:rsidTr="51235A2F">
        <w:trPr>
          <w:cantSplit/>
          <w:ins w:id="8288" w:author="Salah Soliman" w:date="2020-01-31T16:32:00Z"/>
        </w:trPr>
        <w:tc>
          <w:tcPr>
            <w:tcW w:w="265" w:type="dxa"/>
            <w:shd w:val="clear" w:color="auto" w:fill="FAFAFA"/>
            <w:tcPrChange w:id="8289" w:author="Alicia Romero Lopez" w:date="2020-01-31T09:48:00Z">
              <w:tcPr>
                <w:tcW w:w="0" w:type="auto"/>
              </w:tcPr>
            </w:tcPrChange>
          </w:tcPr>
          <w:p w14:paraId="5859160C" w14:textId="77777777" w:rsidR="008027CD" w:rsidRPr="008027CD" w:rsidRDefault="008027CD" w:rsidP="008027CD">
            <w:pPr>
              <w:rPr>
                <w:ins w:id="8290" w:author="Salah Soliman" w:date="2020-01-31T16:32:00Z"/>
                <w:rFonts w:ascii="Open Sans" w:eastAsia="Open Sans" w:hAnsi="Open Sans" w:cs="Times New Roman"/>
                <w:color w:val="404040"/>
                <w:sz w:val="16"/>
                <w:szCs w:val="16"/>
              </w:rPr>
            </w:pPr>
          </w:p>
        </w:tc>
        <w:tc>
          <w:tcPr>
            <w:tcW w:w="3960" w:type="dxa"/>
            <w:gridSpan w:val="3"/>
            <w:shd w:val="clear" w:color="auto" w:fill="FAFAFA"/>
            <w:vAlign w:val="center"/>
            <w:tcPrChange w:id="8291" w:author="Alicia Romero Lopez" w:date="2020-01-31T09:48:00Z">
              <w:tcPr>
                <w:tcW w:w="3960" w:type="dxa"/>
                <w:gridSpan w:val="3"/>
                <w:shd w:val="clear" w:color="auto" w:fill="FAFAFA"/>
              </w:tcPr>
            </w:tcPrChange>
          </w:tcPr>
          <w:p w14:paraId="6CAFA8EB" w14:textId="77777777" w:rsidR="008027CD" w:rsidRPr="008027CD" w:rsidRDefault="008027CD" w:rsidP="008027CD">
            <w:pPr>
              <w:rPr>
                <w:ins w:id="8292" w:author="Salah Soliman" w:date="2020-01-31T16:32:00Z"/>
                <w:rFonts w:ascii="Open Sans" w:eastAsia="Open Sans" w:hAnsi="Open Sans" w:cs="Times New Roman"/>
                <w:color w:val="404040"/>
                <w:sz w:val="16"/>
                <w:szCs w:val="16"/>
              </w:rPr>
            </w:pPr>
          </w:p>
        </w:tc>
        <w:tc>
          <w:tcPr>
            <w:tcW w:w="1980" w:type="dxa"/>
            <w:shd w:val="clear" w:color="auto" w:fill="FAFAFA"/>
            <w:vAlign w:val="center"/>
            <w:tcPrChange w:id="8293" w:author="Alicia Romero Lopez" w:date="2020-01-31T09:48:00Z">
              <w:tcPr>
                <w:tcW w:w="1980" w:type="dxa"/>
                <w:shd w:val="clear" w:color="auto" w:fill="FAFAFA"/>
              </w:tcPr>
            </w:tcPrChange>
          </w:tcPr>
          <w:p w14:paraId="29F0220E" w14:textId="77777777" w:rsidR="008027CD" w:rsidRPr="008027CD" w:rsidRDefault="008027CD" w:rsidP="008027CD">
            <w:pPr>
              <w:rPr>
                <w:ins w:id="8294" w:author="Salah Soliman" w:date="2020-01-31T16:32:00Z"/>
                <w:rFonts w:ascii="Open Sans" w:eastAsia="Open Sans" w:hAnsi="Open Sans" w:cs="Times New Roman"/>
                <w:color w:val="404040"/>
                <w:sz w:val="16"/>
                <w:szCs w:val="16"/>
              </w:rPr>
            </w:pPr>
          </w:p>
        </w:tc>
        <w:tc>
          <w:tcPr>
            <w:tcW w:w="3981" w:type="dxa"/>
            <w:shd w:val="clear" w:color="auto" w:fill="FAFAFA"/>
            <w:vAlign w:val="center"/>
            <w:tcPrChange w:id="8295" w:author="Alicia Romero Lopez" w:date="2020-01-31T09:48:00Z">
              <w:tcPr>
                <w:tcW w:w="3981" w:type="dxa"/>
                <w:shd w:val="clear" w:color="auto" w:fill="FAFAFA"/>
              </w:tcPr>
            </w:tcPrChange>
          </w:tcPr>
          <w:p w14:paraId="7C572F1A" w14:textId="77777777" w:rsidR="008027CD" w:rsidRPr="008027CD" w:rsidRDefault="008027CD" w:rsidP="008027CD">
            <w:pPr>
              <w:rPr>
                <w:ins w:id="8296" w:author="Salah Soliman" w:date="2020-01-31T16:32:00Z"/>
                <w:rFonts w:ascii="Open Sans" w:eastAsia="Open Sans" w:hAnsi="Open Sans" w:cs="Times New Roman"/>
                <w:color w:val="404040"/>
                <w:sz w:val="16"/>
                <w:szCs w:val="16"/>
              </w:rPr>
            </w:pPr>
          </w:p>
        </w:tc>
        <w:tc>
          <w:tcPr>
            <w:tcW w:w="270" w:type="dxa"/>
            <w:shd w:val="clear" w:color="auto" w:fill="FAFAFA"/>
            <w:tcPrChange w:id="8297" w:author="Alicia Romero Lopez" w:date="2020-01-31T09:48:00Z">
              <w:tcPr>
                <w:tcW w:w="0" w:type="auto"/>
              </w:tcPr>
            </w:tcPrChange>
          </w:tcPr>
          <w:p w14:paraId="37B6E53E" w14:textId="77777777" w:rsidR="008027CD" w:rsidRPr="008027CD" w:rsidRDefault="008027CD" w:rsidP="008027CD">
            <w:pPr>
              <w:rPr>
                <w:ins w:id="8298" w:author="Salah Soliman" w:date="2020-01-31T16:32:00Z"/>
                <w:rFonts w:ascii="Open Sans" w:eastAsia="Open Sans" w:hAnsi="Open Sans" w:cs="Times New Roman"/>
                <w:color w:val="404040"/>
                <w:sz w:val="16"/>
                <w:szCs w:val="16"/>
              </w:rPr>
            </w:pPr>
          </w:p>
        </w:tc>
      </w:tr>
      <w:tr w:rsidR="008027CD" w:rsidRPr="008027CD" w14:paraId="6816688C" w14:textId="77777777" w:rsidTr="51235A2F">
        <w:trPr>
          <w:cantSplit/>
          <w:ins w:id="8299" w:author="Salah Soliman" w:date="2020-01-31T16:32:00Z"/>
        </w:trPr>
        <w:tc>
          <w:tcPr>
            <w:tcW w:w="265" w:type="dxa"/>
            <w:shd w:val="clear" w:color="auto" w:fill="FAFAFA"/>
            <w:tcPrChange w:id="8300" w:author="Alicia Romero Lopez" w:date="2020-01-31T09:48:00Z">
              <w:tcPr>
                <w:tcW w:w="0" w:type="auto"/>
              </w:tcPr>
            </w:tcPrChange>
          </w:tcPr>
          <w:p w14:paraId="5AAD3387" w14:textId="77777777" w:rsidR="008027CD" w:rsidRPr="008027CD" w:rsidRDefault="008027CD" w:rsidP="008027CD">
            <w:pPr>
              <w:rPr>
                <w:ins w:id="8301" w:author="Salah Soliman" w:date="2020-01-31T16:32:00Z"/>
                <w:rFonts w:ascii="Open Sans" w:eastAsia="Open Sans" w:hAnsi="Open Sans" w:cs="Times New Roman"/>
              </w:rPr>
            </w:pPr>
          </w:p>
        </w:tc>
        <w:tc>
          <w:tcPr>
            <w:tcW w:w="3960" w:type="dxa"/>
            <w:gridSpan w:val="3"/>
            <w:shd w:val="clear" w:color="auto" w:fill="FAFAFA"/>
            <w:vAlign w:val="center"/>
            <w:tcPrChange w:id="8302" w:author="Alicia Romero Lopez" w:date="2020-01-31T09:48:00Z">
              <w:tcPr>
                <w:tcW w:w="3960" w:type="dxa"/>
                <w:gridSpan w:val="3"/>
                <w:shd w:val="clear" w:color="auto" w:fill="FAFAFA"/>
              </w:tcPr>
            </w:tcPrChange>
          </w:tcPr>
          <w:p w14:paraId="419EA27A" w14:textId="77777777" w:rsidR="008027CD" w:rsidRPr="008027CD" w:rsidRDefault="008027CD" w:rsidP="008027CD">
            <w:pPr>
              <w:rPr>
                <w:ins w:id="8303" w:author="Salah Soliman" w:date="2020-01-31T16:32:00Z"/>
                <w:rFonts w:ascii="Open Sans" w:eastAsia="Open Sans" w:hAnsi="Open Sans" w:cs="Times New Roman"/>
              </w:rPr>
            </w:pPr>
          </w:p>
        </w:tc>
        <w:tc>
          <w:tcPr>
            <w:tcW w:w="1980" w:type="dxa"/>
            <w:shd w:val="clear" w:color="auto" w:fill="FAFAFA"/>
            <w:vAlign w:val="center"/>
            <w:tcPrChange w:id="8304" w:author="Alicia Romero Lopez" w:date="2020-01-31T09:48:00Z">
              <w:tcPr>
                <w:tcW w:w="1980" w:type="dxa"/>
                <w:shd w:val="clear" w:color="auto" w:fill="FAFAFA"/>
              </w:tcPr>
            </w:tcPrChange>
          </w:tcPr>
          <w:p w14:paraId="7DCBF364" w14:textId="77777777" w:rsidR="008027CD" w:rsidRPr="008027CD" w:rsidRDefault="008027CD" w:rsidP="008027CD">
            <w:pPr>
              <w:rPr>
                <w:ins w:id="8305" w:author="Salah Soliman" w:date="2020-01-31T16:32:00Z"/>
                <w:rFonts w:ascii="Open Sans" w:eastAsia="Open Sans" w:hAnsi="Open Sans" w:cs="Times New Roman"/>
              </w:rPr>
            </w:pPr>
            <w:ins w:id="8306" w:author="Salah Soliman" w:date="2020-01-31T16:32:00Z">
              <w:r w:rsidRPr="008027CD">
                <w:rPr>
                  <w:rFonts w:ascii="Open Sans" w:eastAsia="Open Sans" w:hAnsi="Open Sans" w:cs="Times New Roman"/>
                  <w:noProof/>
                  <w:rPrChange w:id="8307" w:author="Unknown">
                    <w:rPr>
                      <w:noProof/>
                    </w:rPr>
                  </w:rPrChange>
                </w:rPr>
                <w:drawing>
                  <wp:inline distT="0" distB="0" distL="0" distR="0" wp14:anchorId="35149802" wp14:editId="7218434A">
                    <wp:extent cx="1156970" cy="306070"/>
                    <wp:effectExtent l="0" t="0" r="508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submit-button-03.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156970" cy="306070"/>
                            </a:xfrm>
                            <a:prstGeom prst="rect">
                              <a:avLst/>
                            </a:prstGeom>
                          </pic:spPr>
                        </pic:pic>
                      </a:graphicData>
                    </a:graphic>
                  </wp:inline>
                </w:drawing>
              </w:r>
            </w:ins>
          </w:p>
        </w:tc>
        <w:tc>
          <w:tcPr>
            <w:tcW w:w="3981" w:type="dxa"/>
            <w:shd w:val="clear" w:color="auto" w:fill="FAFAFA"/>
            <w:vAlign w:val="center"/>
            <w:tcPrChange w:id="8308" w:author="Alicia Romero Lopez" w:date="2020-01-31T09:48:00Z">
              <w:tcPr>
                <w:tcW w:w="3981" w:type="dxa"/>
                <w:shd w:val="clear" w:color="auto" w:fill="FAFAFA"/>
              </w:tcPr>
            </w:tcPrChange>
          </w:tcPr>
          <w:p w14:paraId="144531B3" w14:textId="77777777" w:rsidR="008027CD" w:rsidRPr="008027CD" w:rsidRDefault="008027CD" w:rsidP="008027CD">
            <w:pPr>
              <w:rPr>
                <w:ins w:id="8309" w:author="Salah Soliman" w:date="2020-01-31T16:32:00Z"/>
                <w:rFonts w:ascii="Open Sans" w:eastAsia="Open Sans" w:hAnsi="Open Sans" w:cs="Times New Roman"/>
              </w:rPr>
            </w:pPr>
          </w:p>
        </w:tc>
        <w:tc>
          <w:tcPr>
            <w:tcW w:w="270" w:type="dxa"/>
            <w:shd w:val="clear" w:color="auto" w:fill="FAFAFA"/>
            <w:tcPrChange w:id="8310" w:author="Alicia Romero Lopez" w:date="2020-01-31T09:48:00Z">
              <w:tcPr>
                <w:tcW w:w="0" w:type="auto"/>
              </w:tcPr>
            </w:tcPrChange>
          </w:tcPr>
          <w:p w14:paraId="3D9068EF" w14:textId="77777777" w:rsidR="008027CD" w:rsidRPr="008027CD" w:rsidRDefault="008027CD" w:rsidP="008027CD">
            <w:pPr>
              <w:rPr>
                <w:ins w:id="8311" w:author="Salah Soliman" w:date="2020-01-31T16:32:00Z"/>
                <w:rFonts w:ascii="Open Sans" w:eastAsia="Open Sans" w:hAnsi="Open Sans" w:cs="Times New Roman"/>
              </w:rPr>
            </w:pPr>
          </w:p>
        </w:tc>
      </w:tr>
    </w:tbl>
    <w:p w14:paraId="3EB5A6E4" w14:textId="77777777" w:rsidR="008027CD" w:rsidRPr="008027CD" w:rsidRDefault="008027CD" w:rsidP="008027CD">
      <w:pPr>
        <w:spacing w:after="0" w:line="240" w:lineRule="auto"/>
        <w:rPr>
          <w:ins w:id="8312" w:author="Salah Soliman" w:date="2020-01-31T16:32:00Z"/>
          <w:rFonts w:ascii="Open Sans" w:eastAsia="Open Sans" w:hAnsi="Open Sans" w:cs="Times New Roman"/>
          <w:color w:val="404040"/>
        </w:rPr>
      </w:pPr>
    </w:p>
    <w:tbl>
      <w:tblPr>
        <w:tblStyle w:val="TableGrid24"/>
        <w:tblW w:w="10525" w:type="dxa"/>
        <w:tblBorders>
          <w:top w:val="single" w:sz="4" w:space="0" w:color="DBDBDB"/>
          <w:left w:val="single" w:sz="4" w:space="0" w:color="DBDBDB"/>
          <w:bottom w:val="single" w:sz="4" w:space="0" w:color="DBDBDB"/>
          <w:right w:val="single" w:sz="4" w:space="0" w:color="DBDBDB"/>
          <w:insideH w:val="none" w:sz="0" w:space="0" w:color="auto"/>
          <w:insideV w:val="none" w:sz="0" w:space="0" w:color="auto"/>
        </w:tblBorders>
        <w:tblLayout w:type="fixed"/>
        <w:tblCellMar>
          <w:left w:w="115" w:type="dxa"/>
          <w:right w:w="115" w:type="dxa"/>
        </w:tblCellMar>
        <w:tblLook w:val="04A0" w:firstRow="1" w:lastRow="0" w:firstColumn="1" w:lastColumn="0" w:noHBand="0" w:noVBand="1"/>
      </w:tblPr>
      <w:tblGrid>
        <w:gridCol w:w="265"/>
        <w:gridCol w:w="2520"/>
        <w:gridCol w:w="7470"/>
        <w:gridCol w:w="270"/>
      </w:tblGrid>
      <w:tr w:rsidR="008027CD" w:rsidRPr="008027CD" w14:paraId="358F05FF" w14:textId="77777777" w:rsidTr="008027CD">
        <w:trPr>
          <w:trHeight w:val="107"/>
          <w:ins w:id="8313" w:author="Salah Soliman" w:date="2020-01-31T16:32:00Z"/>
        </w:trPr>
        <w:tc>
          <w:tcPr>
            <w:tcW w:w="265" w:type="dxa"/>
            <w:shd w:val="clear" w:color="auto" w:fill="FAFAFA"/>
          </w:tcPr>
          <w:p w14:paraId="59D03F1C" w14:textId="77777777" w:rsidR="008027CD" w:rsidRPr="008027CD" w:rsidRDefault="008027CD" w:rsidP="008027CD">
            <w:pPr>
              <w:rPr>
                <w:ins w:id="8314" w:author="Salah Soliman" w:date="2020-01-31T16:32:00Z"/>
                <w:rFonts w:ascii="Open Sans" w:eastAsia="Open Sans" w:hAnsi="Open Sans" w:cs="Times New Roman"/>
              </w:rPr>
            </w:pPr>
          </w:p>
        </w:tc>
        <w:tc>
          <w:tcPr>
            <w:tcW w:w="2520" w:type="dxa"/>
            <w:shd w:val="clear" w:color="auto" w:fill="FAFAFA"/>
          </w:tcPr>
          <w:p w14:paraId="2511FD8D" w14:textId="77777777" w:rsidR="008027CD" w:rsidRPr="008027CD" w:rsidRDefault="008027CD" w:rsidP="008027CD">
            <w:pPr>
              <w:jc w:val="center"/>
              <w:rPr>
                <w:ins w:id="8315" w:author="Salah Soliman" w:date="2020-01-31T16:32:00Z"/>
                <w:rFonts w:ascii="Open Sans" w:eastAsia="Open Sans" w:hAnsi="Open Sans" w:cs="Times New Roman"/>
              </w:rPr>
            </w:pPr>
          </w:p>
        </w:tc>
        <w:tc>
          <w:tcPr>
            <w:tcW w:w="7470" w:type="dxa"/>
            <w:shd w:val="clear" w:color="auto" w:fill="FAFAFA"/>
          </w:tcPr>
          <w:p w14:paraId="3E38BEAC" w14:textId="77777777" w:rsidR="008027CD" w:rsidRPr="008027CD" w:rsidRDefault="008027CD" w:rsidP="008027CD">
            <w:pPr>
              <w:jc w:val="right"/>
              <w:rPr>
                <w:ins w:id="8316" w:author="Salah Soliman" w:date="2020-01-31T16:32:00Z"/>
                <w:rFonts w:ascii="Open Sans" w:eastAsia="Open Sans" w:hAnsi="Open Sans" w:cs="Times New Roman"/>
                <w:color w:val="78C800"/>
              </w:rPr>
            </w:pPr>
            <w:ins w:id="8317" w:author="Salah Soliman" w:date="2020-01-31T16:32:00Z">
              <w:r w:rsidRPr="008027CD">
                <w:rPr>
                  <w:rFonts w:ascii="FontAwesome" w:eastAsia="Open Sans" w:hAnsi="FontAwesome" w:cs="Times New Roman"/>
                  <w:color w:val="78C800"/>
                </w:rPr>
                <w:t></w:t>
              </w:r>
              <w:r w:rsidRPr="008027CD">
                <w:rPr>
                  <w:rFonts w:ascii="Open Sans" w:eastAsia="Open Sans" w:hAnsi="Open Sans" w:cs="Times New Roman"/>
                  <w:color w:val="78C800"/>
                </w:rPr>
                <w:t xml:space="preserve"> Correct</w:t>
              </w:r>
            </w:ins>
          </w:p>
        </w:tc>
        <w:tc>
          <w:tcPr>
            <w:tcW w:w="270" w:type="dxa"/>
            <w:shd w:val="clear" w:color="auto" w:fill="FAFAFA"/>
          </w:tcPr>
          <w:p w14:paraId="21F7AC05" w14:textId="77777777" w:rsidR="008027CD" w:rsidRPr="008027CD" w:rsidRDefault="008027CD" w:rsidP="008027CD">
            <w:pPr>
              <w:rPr>
                <w:ins w:id="8318" w:author="Salah Soliman" w:date="2020-01-31T16:32:00Z"/>
                <w:rFonts w:ascii="Open Sans" w:eastAsia="Open Sans" w:hAnsi="Open Sans" w:cs="Times New Roman"/>
              </w:rPr>
            </w:pPr>
          </w:p>
        </w:tc>
      </w:tr>
      <w:tr w:rsidR="008027CD" w:rsidRPr="008027CD" w14:paraId="4B70A1F6" w14:textId="77777777" w:rsidTr="008027CD">
        <w:trPr>
          <w:ins w:id="8319" w:author="Salah Soliman" w:date="2020-01-31T16:32:00Z"/>
        </w:trPr>
        <w:tc>
          <w:tcPr>
            <w:tcW w:w="265" w:type="dxa"/>
            <w:shd w:val="clear" w:color="auto" w:fill="FAFAFA"/>
          </w:tcPr>
          <w:p w14:paraId="4AE5DABB" w14:textId="77777777" w:rsidR="008027CD" w:rsidRPr="008027CD" w:rsidRDefault="008027CD" w:rsidP="008027CD">
            <w:pPr>
              <w:rPr>
                <w:ins w:id="8320" w:author="Salah Soliman" w:date="2020-01-31T16:32:00Z"/>
                <w:rFonts w:ascii="Open Sans" w:eastAsia="Open Sans" w:hAnsi="Open Sans" w:cs="Times New Roman"/>
              </w:rPr>
            </w:pPr>
          </w:p>
        </w:tc>
        <w:tc>
          <w:tcPr>
            <w:tcW w:w="2520" w:type="dxa"/>
            <w:shd w:val="clear" w:color="auto" w:fill="78C800"/>
          </w:tcPr>
          <w:p w14:paraId="6F0522A1" w14:textId="77777777" w:rsidR="008027CD" w:rsidRPr="008027CD" w:rsidRDefault="008027CD" w:rsidP="008027CD">
            <w:pPr>
              <w:spacing w:before="120"/>
              <w:rPr>
                <w:ins w:id="8321" w:author="Salah Soliman" w:date="2020-01-31T16:32:00Z"/>
                <w:rFonts w:ascii="Open Sans Semibold" w:eastAsia="Open Sans" w:hAnsi="Open Sans Semibold" w:cs="Open Sans Semibold"/>
                <w:color w:val="FFFFFF"/>
              </w:rPr>
            </w:pPr>
            <w:ins w:id="8322" w:author="Salah Soliman" w:date="2020-01-31T16:32:00Z">
              <w:r w:rsidRPr="008027CD">
                <w:rPr>
                  <w:rFonts w:ascii="Open Sans Semibold" w:eastAsia="Open Sans" w:hAnsi="Open Sans Semibold" w:cs="Open Sans Semibold"/>
                  <w:color w:val="FFFFFF"/>
                </w:rPr>
                <w:t>Explanation</w:t>
              </w:r>
            </w:ins>
          </w:p>
        </w:tc>
        <w:tc>
          <w:tcPr>
            <w:tcW w:w="7470" w:type="dxa"/>
            <w:shd w:val="clear" w:color="auto" w:fill="FAFAFA"/>
          </w:tcPr>
          <w:p w14:paraId="330E6D81" w14:textId="77777777" w:rsidR="008027CD" w:rsidRPr="008027CD" w:rsidRDefault="008027CD" w:rsidP="008027CD">
            <w:pPr>
              <w:rPr>
                <w:ins w:id="8323" w:author="Salah Soliman" w:date="2020-01-31T16:32:00Z"/>
                <w:rFonts w:ascii="Open Sans" w:eastAsia="Open Sans" w:hAnsi="Open Sans" w:cs="Times New Roman"/>
              </w:rPr>
            </w:pPr>
          </w:p>
        </w:tc>
        <w:tc>
          <w:tcPr>
            <w:tcW w:w="270" w:type="dxa"/>
            <w:shd w:val="clear" w:color="auto" w:fill="FAFAFA"/>
          </w:tcPr>
          <w:p w14:paraId="4B8BC0CF" w14:textId="77777777" w:rsidR="008027CD" w:rsidRPr="008027CD" w:rsidRDefault="008027CD" w:rsidP="008027CD">
            <w:pPr>
              <w:rPr>
                <w:ins w:id="8324" w:author="Salah Soliman" w:date="2020-01-31T16:32:00Z"/>
                <w:rFonts w:ascii="Open Sans" w:eastAsia="Open Sans" w:hAnsi="Open Sans" w:cs="Times New Roman"/>
              </w:rPr>
            </w:pPr>
          </w:p>
        </w:tc>
      </w:tr>
      <w:tr w:rsidR="008027CD" w:rsidRPr="008027CD" w14:paraId="13CABA9E" w14:textId="77777777" w:rsidTr="008027CD">
        <w:trPr>
          <w:ins w:id="8325" w:author="Salah Soliman" w:date="2020-01-31T16:32:00Z"/>
        </w:trPr>
        <w:tc>
          <w:tcPr>
            <w:tcW w:w="265" w:type="dxa"/>
            <w:shd w:val="clear" w:color="auto" w:fill="FAFAFA"/>
          </w:tcPr>
          <w:p w14:paraId="3B022F43" w14:textId="77777777" w:rsidR="008027CD" w:rsidRPr="008027CD" w:rsidRDefault="008027CD" w:rsidP="008027CD">
            <w:pPr>
              <w:rPr>
                <w:ins w:id="8326" w:author="Salah Soliman" w:date="2020-01-31T16:32:00Z"/>
                <w:rFonts w:ascii="Open Sans" w:eastAsia="Open Sans" w:hAnsi="Open Sans" w:cs="Times New Roman"/>
                <w:color w:val="404040"/>
                <w:sz w:val="16"/>
                <w:szCs w:val="16"/>
              </w:rPr>
            </w:pPr>
          </w:p>
        </w:tc>
        <w:tc>
          <w:tcPr>
            <w:tcW w:w="2520" w:type="dxa"/>
            <w:tcBorders>
              <w:bottom w:val="single" w:sz="4" w:space="0" w:color="CCFFCC"/>
            </w:tcBorders>
            <w:shd w:val="clear" w:color="auto" w:fill="78C800"/>
          </w:tcPr>
          <w:p w14:paraId="5DDBEF76" w14:textId="77777777" w:rsidR="008027CD" w:rsidRPr="008027CD" w:rsidRDefault="008027CD" w:rsidP="008027CD">
            <w:pPr>
              <w:rPr>
                <w:ins w:id="8327" w:author="Salah Soliman" w:date="2020-01-31T16:32:00Z"/>
                <w:rFonts w:ascii="Open Sans" w:eastAsia="Open Sans" w:hAnsi="Open Sans" w:cs="Times New Roman"/>
                <w:color w:val="404040"/>
                <w:sz w:val="16"/>
                <w:szCs w:val="16"/>
              </w:rPr>
            </w:pPr>
          </w:p>
        </w:tc>
        <w:tc>
          <w:tcPr>
            <w:tcW w:w="7470" w:type="dxa"/>
            <w:tcBorders>
              <w:bottom w:val="single" w:sz="4" w:space="0" w:color="CCFFCC"/>
            </w:tcBorders>
            <w:shd w:val="clear" w:color="auto" w:fill="78C800"/>
          </w:tcPr>
          <w:p w14:paraId="597E5EB4" w14:textId="77777777" w:rsidR="008027CD" w:rsidRPr="008027CD" w:rsidRDefault="008027CD" w:rsidP="008027CD">
            <w:pPr>
              <w:rPr>
                <w:ins w:id="8328" w:author="Salah Soliman" w:date="2020-01-31T16:32:00Z"/>
                <w:rFonts w:ascii="Open Sans" w:eastAsia="Open Sans" w:hAnsi="Open Sans" w:cs="Times New Roman"/>
                <w:color w:val="404040"/>
                <w:sz w:val="16"/>
                <w:szCs w:val="16"/>
              </w:rPr>
            </w:pPr>
          </w:p>
        </w:tc>
        <w:tc>
          <w:tcPr>
            <w:tcW w:w="270" w:type="dxa"/>
            <w:shd w:val="clear" w:color="auto" w:fill="FAFAFA"/>
          </w:tcPr>
          <w:p w14:paraId="6003FB40" w14:textId="77777777" w:rsidR="008027CD" w:rsidRPr="008027CD" w:rsidRDefault="008027CD" w:rsidP="008027CD">
            <w:pPr>
              <w:rPr>
                <w:ins w:id="8329" w:author="Salah Soliman" w:date="2020-01-31T16:32:00Z"/>
                <w:rFonts w:ascii="Open Sans" w:eastAsia="Open Sans" w:hAnsi="Open Sans" w:cs="Times New Roman"/>
                <w:color w:val="404040"/>
                <w:sz w:val="16"/>
                <w:szCs w:val="16"/>
              </w:rPr>
            </w:pPr>
          </w:p>
        </w:tc>
      </w:tr>
      <w:tr w:rsidR="008027CD" w:rsidRPr="008027CD" w14:paraId="2FF4131A" w14:textId="77777777" w:rsidTr="008027CD">
        <w:trPr>
          <w:trHeight w:val="60"/>
          <w:ins w:id="8330" w:author="Salah Soliman" w:date="2020-01-31T16:32:00Z"/>
        </w:trPr>
        <w:tc>
          <w:tcPr>
            <w:tcW w:w="265" w:type="dxa"/>
            <w:tcBorders>
              <w:right w:val="single" w:sz="4" w:space="0" w:color="CCFFCC"/>
            </w:tcBorders>
            <w:shd w:val="clear" w:color="auto" w:fill="FAFAFA"/>
          </w:tcPr>
          <w:p w14:paraId="6365F63E" w14:textId="77777777" w:rsidR="008027CD" w:rsidRPr="008027CD" w:rsidRDefault="008027CD" w:rsidP="008027CD">
            <w:pPr>
              <w:rPr>
                <w:ins w:id="8331" w:author="Salah Soliman" w:date="2020-01-31T16:32:00Z"/>
                <w:rFonts w:ascii="Open Sans" w:eastAsia="Open Sans" w:hAnsi="Open Sans" w:cs="Times New Roman"/>
              </w:rPr>
            </w:pPr>
          </w:p>
        </w:tc>
        <w:tc>
          <w:tcPr>
            <w:tcW w:w="9990" w:type="dxa"/>
            <w:gridSpan w:val="2"/>
            <w:tcBorders>
              <w:top w:val="single" w:sz="4" w:space="0" w:color="CCFFCC"/>
              <w:left w:val="single" w:sz="4" w:space="0" w:color="CCFFCC"/>
              <w:bottom w:val="single" w:sz="4" w:space="0" w:color="CCFFCC"/>
              <w:right w:val="single" w:sz="4" w:space="0" w:color="CCFFCC"/>
            </w:tcBorders>
            <w:shd w:val="clear" w:color="auto" w:fill="F3FFF3"/>
          </w:tcPr>
          <w:p w14:paraId="59A4A73A" w14:textId="77777777" w:rsidR="008027CD" w:rsidRPr="008027CD" w:rsidRDefault="008027CD" w:rsidP="008027CD">
            <w:pPr>
              <w:spacing w:before="120"/>
              <w:rPr>
                <w:ins w:id="8332" w:author="Salah Soliman" w:date="2020-01-31T16:32:00Z"/>
                <w:rFonts w:ascii="Open Sans" w:eastAsia="Open Sans" w:hAnsi="Open Sans" w:cs="Times New Roman"/>
                <w:color w:val="7F7F7F"/>
              </w:rPr>
            </w:pPr>
            <w:ins w:id="8333" w:author="Salah Soliman" w:date="2020-01-31T16:32:00Z">
              <w:r w:rsidRPr="008027CD">
                <w:rPr>
                  <w:rFonts w:ascii="Open Sans" w:eastAsia="Open Sans" w:hAnsi="Open Sans" w:cs="Times New Roman"/>
                  <w:color w:val="7F7F7F"/>
                </w:rPr>
                <w:t>Great! While it is easy to visualize the distance between points in 1D, 2D and 3D spaces, the notion of distance applies to data of any dimensions.</w:t>
              </w:r>
            </w:ins>
          </w:p>
        </w:tc>
        <w:tc>
          <w:tcPr>
            <w:tcW w:w="270" w:type="dxa"/>
            <w:tcBorders>
              <w:left w:val="single" w:sz="4" w:space="0" w:color="CCFFCC"/>
            </w:tcBorders>
            <w:shd w:val="clear" w:color="auto" w:fill="FAFAFA"/>
          </w:tcPr>
          <w:p w14:paraId="1CB03BD5" w14:textId="77777777" w:rsidR="008027CD" w:rsidRPr="008027CD" w:rsidRDefault="008027CD" w:rsidP="008027CD">
            <w:pPr>
              <w:rPr>
                <w:ins w:id="8334" w:author="Salah Soliman" w:date="2020-01-31T16:32:00Z"/>
                <w:rFonts w:ascii="Open Sans" w:eastAsia="Open Sans" w:hAnsi="Open Sans" w:cs="Times New Roman"/>
              </w:rPr>
            </w:pPr>
          </w:p>
        </w:tc>
      </w:tr>
      <w:tr w:rsidR="008027CD" w:rsidRPr="008027CD" w14:paraId="4E4FA7F1" w14:textId="77777777" w:rsidTr="008027CD">
        <w:trPr>
          <w:ins w:id="8335" w:author="Salah Soliman" w:date="2020-01-31T16:32:00Z"/>
        </w:trPr>
        <w:tc>
          <w:tcPr>
            <w:tcW w:w="265" w:type="dxa"/>
            <w:shd w:val="clear" w:color="auto" w:fill="FAFAFA"/>
          </w:tcPr>
          <w:p w14:paraId="418D932E" w14:textId="77777777" w:rsidR="008027CD" w:rsidRPr="008027CD" w:rsidRDefault="008027CD" w:rsidP="008027CD">
            <w:pPr>
              <w:rPr>
                <w:ins w:id="8336" w:author="Salah Soliman" w:date="2020-01-31T16:32:00Z"/>
                <w:rFonts w:ascii="Open Sans" w:eastAsia="Open Sans" w:hAnsi="Open Sans" w:cs="Times New Roman"/>
                <w:color w:val="404040"/>
                <w:sz w:val="16"/>
                <w:szCs w:val="16"/>
              </w:rPr>
            </w:pPr>
          </w:p>
        </w:tc>
        <w:tc>
          <w:tcPr>
            <w:tcW w:w="2520" w:type="dxa"/>
            <w:tcBorders>
              <w:top w:val="single" w:sz="4" w:space="0" w:color="CCFFCC"/>
            </w:tcBorders>
            <w:shd w:val="clear" w:color="auto" w:fill="FAFAFA"/>
          </w:tcPr>
          <w:p w14:paraId="6F54112B" w14:textId="77777777" w:rsidR="008027CD" w:rsidRPr="008027CD" w:rsidRDefault="008027CD" w:rsidP="008027CD">
            <w:pPr>
              <w:rPr>
                <w:ins w:id="8337" w:author="Salah Soliman" w:date="2020-01-31T16:32:00Z"/>
                <w:rFonts w:ascii="Open Sans" w:eastAsia="Open Sans" w:hAnsi="Open Sans" w:cs="Times New Roman"/>
                <w:color w:val="404040"/>
                <w:sz w:val="16"/>
                <w:szCs w:val="16"/>
              </w:rPr>
            </w:pPr>
          </w:p>
        </w:tc>
        <w:tc>
          <w:tcPr>
            <w:tcW w:w="7470" w:type="dxa"/>
            <w:tcBorders>
              <w:top w:val="single" w:sz="4" w:space="0" w:color="CCFFCC"/>
            </w:tcBorders>
            <w:shd w:val="clear" w:color="auto" w:fill="FAFAFA"/>
          </w:tcPr>
          <w:p w14:paraId="07238713" w14:textId="77777777" w:rsidR="008027CD" w:rsidRPr="008027CD" w:rsidRDefault="008027CD" w:rsidP="008027CD">
            <w:pPr>
              <w:rPr>
                <w:ins w:id="8338" w:author="Salah Soliman" w:date="2020-01-31T16:32:00Z"/>
                <w:rFonts w:ascii="Open Sans" w:eastAsia="Open Sans" w:hAnsi="Open Sans" w:cs="Times New Roman"/>
                <w:color w:val="404040"/>
                <w:sz w:val="16"/>
                <w:szCs w:val="16"/>
              </w:rPr>
            </w:pPr>
          </w:p>
        </w:tc>
        <w:tc>
          <w:tcPr>
            <w:tcW w:w="270" w:type="dxa"/>
            <w:shd w:val="clear" w:color="auto" w:fill="FAFAFA"/>
          </w:tcPr>
          <w:p w14:paraId="79019F78" w14:textId="77777777" w:rsidR="008027CD" w:rsidRPr="008027CD" w:rsidRDefault="008027CD" w:rsidP="008027CD">
            <w:pPr>
              <w:rPr>
                <w:ins w:id="8339" w:author="Salah Soliman" w:date="2020-01-31T16:32:00Z"/>
                <w:rFonts w:ascii="Open Sans" w:eastAsia="Open Sans" w:hAnsi="Open Sans" w:cs="Times New Roman"/>
                <w:color w:val="404040"/>
                <w:sz w:val="16"/>
                <w:szCs w:val="16"/>
              </w:rPr>
            </w:pPr>
          </w:p>
        </w:tc>
      </w:tr>
    </w:tbl>
    <w:p w14:paraId="60EAB160" w14:textId="77777777" w:rsidR="008027CD" w:rsidRPr="008027CD" w:rsidRDefault="008027CD" w:rsidP="008027CD">
      <w:pPr>
        <w:spacing w:after="0" w:line="240" w:lineRule="auto"/>
        <w:rPr>
          <w:ins w:id="8340" w:author="Salah Soliman" w:date="2020-01-31T16:32:00Z"/>
          <w:rFonts w:ascii="Open Sans" w:eastAsia="Open Sans" w:hAnsi="Open Sans" w:cs="Times New Roman"/>
          <w:color w:val="404040"/>
        </w:rPr>
      </w:pPr>
    </w:p>
    <w:tbl>
      <w:tblPr>
        <w:tblStyle w:val="TableGrid24"/>
        <w:tblW w:w="10525" w:type="dxa"/>
        <w:tblBorders>
          <w:top w:val="single" w:sz="4" w:space="0" w:color="DBDBDB"/>
          <w:left w:val="single" w:sz="4" w:space="0" w:color="DBDBDB"/>
          <w:bottom w:val="single" w:sz="4" w:space="0" w:color="DBDBDB"/>
          <w:right w:val="single" w:sz="4" w:space="0" w:color="DBDBDB"/>
          <w:insideH w:val="none" w:sz="0" w:space="0" w:color="auto"/>
          <w:insideV w:val="none" w:sz="0" w:space="0" w:color="auto"/>
        </w:tblBorders>
        <w:tblLayout w:type="fixed"/>
        <w:tblCellMar>
          <w:left w:w="115" w:type="dxa"/>
          <w:right w:w="115" w:type="dxa"/>
        </w:tblCellMar>
        <w:tblLook w:val="04A0" w:firstRow="1" w:lastRow="0" w:firstColumn="1" w:lastColumn="0" w:noHBand="0" w:noVBand="1"/>
      </w:tblPr>
      <w:tblGrid>
        <w:gridCol w:w="265"/>
        <w:gridCol w:w="2520"/>
        <w:gridCol w:w="7470"/>
        <w:gridCol w:w="270"/>
      </w:tblGrid>
      <w:tr w:rsidR="008027CD" w:rsidRPr="008027CD" w14:paraId="39B200DF" w14:textId="77777777" w:rsidTr="008027CD">
        <w:trPr>
          <w:trHeight w:val="107"/>
          <w:ins w:id="8341" w:author="Salah Soliman" w:date="2020-01-31T16:32:00Z"/>
        </w:trPr>
        <w:tc>
          <w:tcPr>
            <w:tcW w:w="265" w:type="dxa"/>
            <w:shd w:val="clear" w:color="auto" w:fill="FAFAFA"/>
          </w:tcPr>
          <w:p w14:paraId="26A38E23" w14:textId="77777777" w:rsidR="008027CD" w:rsidRPr="008027CD" w:rsidRDefault="008027CD" w:rsidP="008027CD">
            <w:pPr>
              <w:rPr>
                <w:ins w:id="8342" w:author="Salah Soliman" w:date="2020-01-31T16:32:00Z"/>
                <w:rFonts w:ascii="Open Sans" w:eastAsia="Open Sans" w:hAnsi="Open Sans" w:cs="Times New Roman"/>
              </w:rPr>
            </w:pPr>
          </w:p>
        </w:tc>
        <w:tc>
          <w:tcPr>
            <w:tcW w:w="2520" w:type="dxa"/>
            <w:shd w:val="clear" w:color="auto" w:fill="FAFAFA"/>
          </w:tcPr>
          <w:p w14:paraId="6B909B85" w14:textId="77777777" w:rsidR="008027CD" w:rsidRPr="008027CD" w:rsidRDefault="008027CD" w:rsidP="008027CD">
            <w:pPr>
              <w:rPr>
                <w:ins w:id="8343" w:author="Salah Soliman" w:date="2020-01-31T16:32:00Z"/>
                <w:rFonts w:ascii="Open Sans" w:eastAsia="Open Sans" w:hAnsi="Open Sans" w:cs="Times New Roman"/>
              </w:rPr>
            </w:pPr>
          </w:p>
        </w:tc>
        <w:tc>
          <w:tcPr>
            <w:tcW w:w="7470" w:type="dxa"/>
            <w:shd w:val="clear" w:color="auto" w:fill="FAFAFA"/>
          </w:tcPr>
          <w:p w14:paraId="25AB301C" w14:textId="66264EA2" w:rsidR="008027CD" w:rsidRPr="008027CD" w:rsidRDefault="008027CD" w:rsidP="008027CD">
            <w:pPr>
              <w:jc w:val="right"/>
              <w:rPr>
                <w:ins w:id="8344" w:author="Salah Soliman" w:date="2020-01-31T16:32:00Z"/>
                <w:rFonts w:ascii="Open Sans" w:eastAsia="Open Sans" w:hAnsi="Open Sans" w:cs="Times New Roman"/>
                <w:color w:val="78C800"/>
              </w:rPr>
            </w:pPr>
            <w:ins w:id="8345" w:author="Salah Soliman" w:date="2020-01-31T16:32:00Z">
              <w:r w:rsidRPr="008027CD">
                <w:rPr>
                  <w:rFonts w:ascii="FontAwesome" w:eastAsia="Open Sans" w:hAnsi="FontAwesome" w:cs="Times New Roman"/>
                  <w:color w:val="FF4B4B"/>
                </w:rPr>
                <w:t></w:t>
              </w:r>
              <w:r w:rsidRPr="008027CD">
                <w:rPr>
                  <w:rFonts w:ascii="Open Sans" w:eastAsia="Open Sans" w:hAnsi="Open Sans" w:cs="Times New Roman"/>
                  <w:color w:val="FF4B4B"/>
                </w:rPr>
                <w:t xml:space="preserve"> </w:t>
              </w:r>
              <w:del w:id="8346" w:author="Chantelle Dubois Nishiyama" w:date="2020-02-26T19:18:00Z">
                <w:r w:rsidRPr="008027CD" w:rsidDel="00B97780">
                  <w:rPr>
                    <w:rFonts w:ascii="Open Sans" w:eastAsia="Open Sans" w:hAnsi="Open Sans" w:cs="Times New Roman"/>
                    <w:color w:val="FF4B4B"/>
                  </w:rPr>
                  <w:delText>That’s</w:delText>
                </w:r>
              </w:del>
            </w:ins>
            <w:ins w:id="8347" w:author="Chantelle Dubois Nishiyama" w:date="2020-02-26T19:18:00Z">
              <w:r w:rsidR="00B97780">
                <w:rPr>
                  <w:rFonts w:ascii="Open Sans" w:eastAsia="Open Sans" w:hAnsi="Open Sans" w:cs="Times New Roman"/>
                  <w:color w:val="FF4B4B"/>
                </w:rPr>
                <w:t>That is</w:t>
              </w:r>
            </w:ins>
            <w:ins w:id="8348" w:author="Salah Soliman" w:date="2020-01-31T16:32:00Z">
              <w:r w:rsidRPr="008027CD">
                <w:rPr>
                  <w:rFonts w:ascii="Open Sans" w:eastAsia="Open Sans" w:hAnsi="Open Sans" w:cs="Times New Roman"/>
                  <w:color w:val="FF4B4B"/>
                </w:rPr>
                <w:t xml:space="preserve"> Incorrect</w:t>
              </w:r>
            </w:ins>
          </w:p>
        </w:tc>
        <w:tc>
          <w:tcPr>
            <w:tcW w:w="270" w:type="dxa"/>
            <w:shd w:val="clear" w:color="auto" w:fill="FAFAFA"/>
          </w:tcPr>
          <w:p w14:paraId="33616023" w14:textId="77777777" w:rsidR="008027CD" w:rsidRPr="008027CD" w:rsidRDefault="008027CD" w:rsidP="008027CD">
            <w:pPr>
              <w:rPr>
                <w:ins w:id="8349" w:author="Salah Soliman" w:date="2020-01-31T16:32:00Z"/>
                <w:rFonts w:ascii="Open Sans" w:eastAsia="Open Sans" w:hAnsi="Open Sans" w:cs="Times New Roman"/>
              </w:rPr>
            </w:pPr>
          </w:p>
        </w:tc>
      </w:tr>
      <w:tr w:rsidR="008027CD" w:rsidRPr="008027CD" w14:paraId="5C825B3B" w14:textId="77777777" w:rsidTr="008027CD">
        <w:trPr>
          <w:ins w:id="8350" w:author="Salah Soliman" w:date="2020-01-31T16:32:00Z"/>
        </w:trPr>
        <w:tc>
          <w:tcPr>
            <w:tcW w:w="265" w:type="dxa"/>
            <w:shd w:val="clear" w:color="auto" w:fill="FAFAFA"/>
          </w:tcPr>
          <w:p w14:paraId="7CD842E6" w14:textId="77777777" w:rsidR="008027CD" w:rsidRPr="008027CD" w:rsidRDefault="008027CD" w:rsidP="008027CD">
            <w:pPr>
              <w:rPr>
                <w:ins w:id="8351" w:author="Salah Soliman" w:date="2020-01-31T16:32:00Z"/>
                <w:rFonts w:ascii="Open Sans" w:eastAsia="Open Sans" w:hAnsi="Open Sans" w:cs="Times New Roman"/>
              </w:rPr>
            </w:pPr>
          </w:p>
        </w:tc>
        <w:tc>
          <w:tcPr>
            <w:tcW w:w="2520" w:type="dxa"/>
            <w:shd w:val="clear" w:color="auto" w:fill="FF4B4B"/>
          </w:tcPr>
          <w:p w14:paraId="0F8B743C" w14:textId="77777777" w:rsidR="008027CD" w:rsidRPr="008027CD" w:rsidRDefault="008027CD" w:rsidP="008027CD">
            <w:pPr>
              <w:spacing w:before="120"/>
              <w:rPr>
                <w:ins w:id="8352" w:author="Salah Soliman" w:date="2020-01-31T16:32:00Z"/>
                <w:rFonts w:ascii="Open Sans Semibold" w:eastAsia="Open Sans" w:hAnsi="Open Sans Semibold" w:cs="Open Sans Semibold"/>
                <w:color w:val="FFFFFF"/>
              </w:rPr>
            </w:pPr>
            <w:ins w:id="8353" w:author="Salah Soliman" w:date="2020-01-31T16:32:00Z">
              <w:r w:rsidRPr="008027CD">
                <w:rPr>
                  <w:rFonts w:ascii="Open Sans Semibold" w:eastAsia="Open Sans" w:hAnsi="Open Sans Semibold" w:cs="Open Sans Semibold"/>
                  <w:color w:val="FFFFFF"/>
                </w:rPr>
                <w:t>Explanation</w:t>
              </w:r>
            </w:ins>
          </w:p>
        </w:tc>
        <w:tc>
          <w:tcPr>
            <w:tcW w:w="7470" w:type="dxa"/>
            <w:shd w:val="clear" w:color="auto" w:fill="FAFAFA"/>
          </w:tcPr>
          <w:p w14:paraId="73F6CCE1" w14:textId="77777777" w:rsidR="008027CD" w:rsidRPr="008027CD" w:rsidRDefault="008027CD" w:rsidP="008027CD">
            <w:pPr>
              <w:rPr>
                <w:ins w:id="8354" w:author="Salah Soliman" w:date="2020-01-31T16:32:00Z"/>
                <w:rFonts w:ascii="Open Sans" w:eastAsia="Open Sans" w:hAnsi="Open Sans" w:cs="Times New Roman"/>
              </w:rPr>
            </w:pPr>
          </w:p>
        </w:tc>
        <w:tc>
          <w:tcPr>
            <w:tcW w:w="270" w:type="dxa"/>
            <w:shd w:val="clear" w:color="auto" w:fill="FAFAFA"/>
          </w:tcPr>
          <w:p w14:paraId="5E1EBE96" w14:textId="77777777" w:rsidR="008027CD" w:rsidRPr="008027CD" w:rsidRDefault="008027CD" w:rsidP="008027CD">
            <w:pPr>
              <w:rPr>
                <w:ins w:id="8355" w:author="Salah Soliman" w:date="2020-01-31T16:32:00Z"/>
                <w:rFonts w:ascii="Open Sans" w:eastAsia="Open Sans" w:hAnsi="Open Sans" w:cs="Times New Roman"/>
              </w:rPr>
            </w:pPr>
          </w:p>
        </w:tc>
      </w:tr>
      <w:tr w:rsidR="008027CD" w:rsidRPr="008027CD" w14:paraId="1BF12493" w14:textId="77777777" w:rsidTr="008027CD">
        <w:trPr>
          <w:ins w:id="8356" w:author="Salah Soliman" w:date="2020-01-31T16:32:00Z"/>
        </w:trPr>
        <w:tc>
          <w:tcPr>
            <w:tcW w:w="265" w:type="dxa"/>
            <w:shd w:val="clear" w:color="auto" w:fill="FAFAFA"/>
          </w:tcPr>
          <w:p w14:paraId="0FF2BF01" w14:textId="77777777" w:rsidR="008027CD" w:rsidRPr="008027CD" w:rsidRDefault="008027CD" w:rsidP="008027CD">
            <w:pPr>
              <w:rPr>
                <w:ins w:id="8357" w:author="Salah Soliman" w:date="2020-01-31T16:32:00Z"/>
                <w:rFonts w:ascii="Open Sans" w:eastAsia="Open Sans" w:hAnsi="Open Sans" w:cs="Times New Roman"/>
                <w:color w:val="404040"/>
                <w:sz w:val="16"/>
                <w:szCs w:val="16"/>
              </w:rPr>
            </w:pPr>
          </w:p>
        </w:tc>
        <w:tc>
          <w:tcPr>
            <w:tcW w:w="2520" w:type="dxa"/>
            <w:tcBorders>
              <w:bottom w:val="single" w:sz="4" w:space="0" w:color="F9DBDB"/>
            </w:tcBorders>
            <w:shd w:val="clear" w:color="auto" w:fill="FF4B4B"/>
          </w:tcPr>
          <w:p w14:paraId="6E96314C" w14:textId="77777777" w:rsidR="008027CD" w:rsidRPr="008027CD" w:rsidRDefault="008027CD" w:rsidP="008027CD">
            <w:pPr>
              <w:rPr>
                <w:ins w:id="8358" w:author="Salah Soliman" w:date="2020-01-31T16:32:00Z"/>
                <w:rFonts w:ascii="Open Sans" w:eastAsia="Open Sans" w:hAnsi="Open Sans" w:cs="Times New Roman"/>
                <w:color w:val="404040"/>
                <w:sz w:val="16"/>
                <w:szCs w:val="16"/>
              </w:rPr>
            </w:pPr>
          </w:p>
        </w:tc>
        <w:tc>
          <w:tcPr>
            <w:tcW w:w="7470" w:type="dxa"/>
            <w:tcBorders>
              <w:bottom w:val="single" w:sz="4" w:space="0" w:color="F9DBDB"/>
            </w:tcBorders>
            <w:shd w:val="clear" w:color="auto" w:fill="FF4B4B"/>
          </w:tcPr>
          <w:p w14:paraId="12EE29B2" w14:textId="77777777" w:rsidR="008027CD" w:rsidRPr="008027CD" w:rsidRDefault="008027CD" w:rsidP="008027CD">
            <w:pPr>
              <w:rPr>
                <w:ins w:id="8359" w:author="Salah Soliman" w:date="2020-01-31T16:32:00Z"/>
                <w:rFonts w:ascii="Open Sans" w:eastAsia="Open Sans" w:hAnsi="Open Sans" w:cs="Times New Roman"/>
                <w:color w:val="404040"/>
                <w:sz w:val="16"/>
                <w:szCs w:val="16"/>
              </w:rPr>
            </w:pPr>
          </w:p>
        </w:tc>
        <w:tc>
          <w:tcPr>
            <w:tcW w:w="270" w:type="dxa"/>
            <w:shd w:val="clear" w:color="auto" w:fill="FAFAFA"/>
          </w:tcPr>
          <w:p w14:paraId="55C25985" w14:textId="77777777" w:rsidR="008027CD" w:rsidRPr="008027CD" w:rsidRDefault="008027CD" w:rsidP="008027CD">
            <w:pPr>
              <w:rPr>
                <w:ins w:id="8360" w:author="Salah Soliman" w:date="2020-01-31T16:32:00Z"/>
                <w:rFonts w:ascii="Open Sans" w:eastAsia="Open Sans" w:hAnsi="Open Sans" w:cs="Times New Roman"/>
                <w:color w:val="404040"/>
                <w:sz w:val="16"/>
                <w:szCs w:val="16"/>
              </w:rPr>
            </w:pPr>
          </w:p>
        </w:tc>
      </w:tr>
      <w:tr w:rsidR="008027CD" w:rsidRPr="008027CD" w14:paraId="7C1B7DF5" w14:textId="77777777" w:rsidTr="008027CD">
        <w:trPr>
          <w:trHeight w:val="60"/>
          <w:ins w:id="8361" w:author="Salah Soliman" w:date="2020-01-31T16:32:00Z"/>
        </w:trPr>
        <w:tc>
          <w:tcPr>
            <w:tcW w:w="265" w:type="dxa"/>
            <w:tcBorders>
              <w:right w:val="single" w:sz="4" w:space="0" w:color="F9DBDB"/>
            </w:tcBorders>
            <w:shd w:val="clear" w:color="auto" w:fill="FAFAFA"/>
          </w:tcPr>
          <w:p w14:paraId="0D14EC67" w14:textId="77777777" w:rsidR="008027CD" w:rsidRPr="008027CD" w:rsidRDefault="008027CD" w:rsidP="008027CD">
            <w:pPr>
              <w:rPr>
                <w:ins w:id="8362" w:author="Salah Soliman" w:date="2020-01-31T16:32:00Z"/>
                <w:rFonts w:ascii="Open Sans" w:eastAsia="Open Sans" w:hAnsi="Open Sans" w:cs="Times New Roman"/>
              </w:rPr>
            </w:pPr>
          </w:p>
        </w:tc>
        <w:tc>
          <w:tcPr>
            <w:tcW w:w="9990" w:type="dxa"/>
            <w:gridSpan w:val="2"/>
            <w:tcBorders>
              <w:top w:val="single" w:sz="4" w:space="0" w:color="F9DBDB"/>
              <w:left w:val="single" w:sz="4" w:space="0" w:color="F9DBDB"/>
              <w:bottom w:val="single" w:sz="4" w:space="0" w:color="F9DBDB"/>
              <w:right w:val="single" w:sz="4" w:space="0" w:color="F9DBDB"/>
            </w:tcBorders>
            <w:shd w:val="clear" w:color="auto" w:fill="FCEEEE"/>
          </w:tcPr>
          <w:p w14:paraId="76BDEC74" w14:textId="77777777" w:rsidR="008027CD" w:rsidRPr="008027CD" w:rsidRDefault="008027CD" w:rsidP="008027CD">
            <w:pPr>
              <w:spacing w:before="120"/>
              <w:rPr>
                <w:ins w:id="8363" w:author="Salah Soliman" w:date="2020-01-31T16:32:00Z"/>
                <w:rFonts w:ascii="Open Sans" w:eastAsia="Open Sans" w:hAnsi="Open Sans" w:cs="Times New Roman"/>
                <w:color w:val="7F7F7F"/>
              </w:rPr>
            </w:pPr>
            <w:ins w:id="8364" w:author="Salah Soliman" w:date="2020-01-31T16:32:00Z">
              <w:r w:rsidRPr="008027CD">
                <w:rPr>
                  <w:rFonts w:ascii="Open Sans" w:eastAsia="Open Sans" w:hAnsi="Open Sans" w:cs="Times New Roman"/>
                  <w:color w:val="7F7F7F"/>
                </w:rPr>
                <w:t>Unfortunately, this is incorrect. Remember the Euclidean Distance! Is it bounded to a finite number of dimensions?</w:t>
              </w:r>
            </w:ins>
          </w:p>
        </w:tc>
        <w:tc>
          <w:tcPr>
            <w:tcW w:w="270" w:type="dxa"/>
            <w:tcBorders>
              <w:left w:val="single" w:sz="4" w:space="0" w:color="F9DBDB"/>
            </w:tcBorders>
            <w:shd w:val="clear" w:color="auto" w:fill="FAFAFA"/>
          </w:tcPr>
          <w:p w14:paraId="6F251174" w14:textId="77777777" w:rsidR="008027CD" w:rsidRPr="008027CD" w:rsidRDefault="008027CD" w:rsidP="008027CD">
            <w:pPr>
              <w:rPr>
                <w:ins w:id="8365" w:author="Salah Soliman" w:date="2020-01-31T16:32:00Z"/>
                <w:rFonts w:ascii="Open Sans" w:eastAsia="Open Sans" w:hAnsi="Open Sans" w:cs="Times New Roman"/>
              </w:rPr>
            </w:pPr>
          </w:p>
        </w:tc>
      </w:tr>
      <w:tr w:rsidR="008027CD" w:rsidRPr="008027CD" w14:paraId="3334CEC1" w14:textId="77777777" w:rsidTr="008027CD">
        <w:trPr>
          <w:ins w:id="8366" w:author="Salah Soliman" w:date="2020-01-31T16:32:00Z"/>
        </w:trPr>
        <w:tc>
          <w:tcPr>
            <w:tcW w:w="265" w:type="dxa"/>
            <w:shd w:val="clear" w:color="auto" w:fill="FAFAFA"/>
          </w:tcPr>
          <w:p w14:paraId="45BC12B8" w14:textId="77777777" w:rsidR="008027CD" w:rsidRPr="008027CD" w:rsidRDefault="008027CD" w:rsidP="008027CD">
            <w:pPr>
              <w:rPr>
                <w:ins w:id="8367" w:author="Salah Soliman" w:date="2020-01-31T16:32:00Z"/>
                <w:rFonts w:ascii="Open Sans" w:eastAsia="Open Sans" w:hAnsi="Open Sans" w:cs="Times New Roman"/>
                <w:color w:val="404040"/>
                <w:sz w:val="16"/>
                <w:szCs w:val="16"/>
              </w:rPr>
            </w:pPr>
          </w:p>
        </w:tc>
        <w:tc>
          <w:tcPr>
            <w:tcW w:w="2520" w:type="dxa"/>
            <w:tcBorders>
              <w:top w:val="single" w:sz="4" w:space="0" w:color="F9DBDB"/>
            </w:tcBorders>
            <w:shd w:val="clear" w:color="auto" w:fill="FAFAFA"/>
          </w:tcPr>
          <w:p w14:paraId="5B26FA47" w14:textId="77777777" w:rsidR="008027CD" w:rsidRPr="008027CD" w:rsidRDefault="008027CD" w:rsidP="008027CD">
            <w:pPr>
              <w:rPr>
                <w:ins w:id="8368" w:author="Salah Soliman" w:date="2020-01-31T16:32:00Z"/>
                <w:rFonts w:ascii="Open Sans" w:eastAsia="Open Sans" w:hAnsi="Open Sans" w:cs="Times New Roman"/>
                <w:color w:val="404040"/>
                <w:sz w:val="16"/>
                <w:szCs w:val="16"/>
              </w:rPr>
            </w:pPr>
          </w:p>
        </w:tc>
        <w:tc>
          <w:tcPr>
            <w:tcW w:w="7470" w:type="dxa"/>
            <w:tcBorders>
              <w:top w:val="single" w:sz="4" w:space="0" w:color="F9DBDB"/>
            </w:tcBorders>
            <w:shd w:val="clear" w:color="auto" w:fill="FAFAFA"/>
          </w:tcPr>
          <w:p w14:paraId="015C630B" w14:textId="77777777" w:rsidR="008027CD" w:rsidRPr="008027CD" w:rsidRDefault="008027CD" w:rsidP="008027CD">
            <w:pPr>
              <w:rPr>
                <w:ins w:id="8369" w:author="Salah Soliman" w:date="2020-01-31T16:32:00Z"/>
                <w:rFonts w:ascii="Open Sans" w:eastAsia="Open Sans" w:hAnsi="Open Sans" w:cs="Times New Roman"/>
                <w:color w:val="404040"/>
                <w:sz w:val="16"/>
                <w:szCs w:val="16"/>
              </w:rPr>
            </w:pPr>
          </w:p>
        </w:tc>
        <w:tc>
          <w:tcPr>
            <w:tcW w:w="270" w:type="dxa"/>
            <w:shd w:val="clear" w:color="auto" w:fill="FAFAFA"/>
          </w:tcPr>
          <w:p w14:paraId="50504A07" w14:textId="77777777" w:rsidR="008027CD" w:rsidRPr="008027CD" w:rsidRDefault="008027CD" w:rsidP="008027CD">
            <w:pPr>
              <w:rPr>
                <w:ins w:id="8370" w:author="Salah Soliman" w:date="2020-01-31T16:32:00Z"/>
                <w:rFonts w:ascii="Open Sans" w:eastAsia="Open Sans" w:hAnsi="Open Sans" w:cs="Times New Roman"/>
                <w:color w:val="404040"/>
                <w:sz w:val="16"/>
                <w:szCs w:val="16"/>
              </w:rPr>
            </w:pPr>
          </w:p>
        </w:tc>
      </w:tr>
    </w:tbl>
    <w:p w14:paraId="35834A37" w14:textId="08C2E24C" w:rsidR="008027CD" w:rsidRDefault="008027CD" w:rsidP="003D5677">
      <w:pPr>
        <w:pStyle w:val="NoSpacing"/>
        <w:rPr>
          <w:ins w:id="8371" w:author="Salah Soliman" w:date="2020-01-31T16:32:00Z"/>
        </w:rPr>
      </w:pPr>
    </w:p>
    <w:p w14:paraId="37702792" w14:textId="77777777" w:rsidR="008027CD" w:rsidRDefault="008027CD" w:rsidP="003D5677">
      <w:pPr>
        <w:pStyle w:val="NoSpacing"/>
      </w:pPr>
    </w:p>
    <w:tbl>
      <w:tblPr>
        <w:tblStyle w:val="TableGrid"/>
        <w:tblW w:w="10455" w:type="dxa"/>
        <w:tblBorders>
          <w:top w:val="single" w:sz="4" w:space="0" w:color="5B9BD5" w:themeColor="accent5"/>
          <w:left w:val="single" w:sz="4" w:space="0" w:color="5B9BD5" w:themeColor="accent5"/>
          <w:bottom w:val="single" w:sz="4" w:space="0" w:color="5B9BD5" w:themeColor="accent5"/>
          <w:right w:val="single" w:sz="4" w:space="0" w:color="5B9BD5" w:themeColor="accent5"/>
          <w:insideH w:val="none" w:sz="0" w:space="0" w:color="auto"/>
          <w:insideV w:val="none" w:sz="0" w:space="0" w:color="auto"/>
        </w:tblBorders>
        <w:tblLayout w:type="fixed"/>
        <w:tblCellMar>
          <w:left w:w="115" w:type="dxa"/>
          <w:right w:w="115" w:type="dxa"/>
        </w:tblCellMar>
        <w:tblLook w:val="04A0" w:firstRow="1" w:lastRow="0" w:firstColumn="1" w:lastColumn="0" w:noHBand="0" w:noVBand="1"/>
        <w:tblPrChange w:id="8372" w:author="Salah Soliman" w:date="2020-01-31T16:32:00Z">
          <w:tblPr>
            <w:tblStyle w:val="TableGrid"/>
            <w:tblW w:w="10455" w:type="dxa"/>
            <w:tblBorders>
              <w:top w:val="single" w:sz="4" w:space="0" w:color="5B9BD5" w:themeColor="accent5"/>
              <w:left w:val="single" w:sz="4" w:space="0" w:color="5B9BD5" w:themeColor="accent5"/>
              <w:bottom w:val="single" w:sz="4" w:space="0" w:color="5B9BD5" w:themeColor="accent5"/>
              <w:right w:val="single" w:sz="4" w:space="0" w:color="5B9BD5" w:themeColor="accent5"/>
              <w:insideH w:val="none" w:sz="0" w:space="0" w:color="auto"/>
              <w:insideV w:val="none" w:sz="0" w:space="0" w:color="auto"/>
            </w:tblBorders>
            <w:tblLayout w:type="fixed"/>
            <w:tblCellMar>
              <w:left w:w="115" w:type="dxa"/>
              <w:right w:w="115" w:type="dxa"/>
            </w:tblCellMar>
            <w:tblLook w:val="04A0" w:firstRow="1" w:lastRow="0" w:firstColumn="1" w:lastColumn="0" w:noHBand="0" w:noVBand="1"/>
          </w:tblPr>
        </w:tblPrChange>
      </w:tblPr>
      <w:tblGrid>
        <w:gridCol w:w="264"/>
        <w:gridCol w:w="630"/>
        <w:gridCol w:w="450"/>
        <w:gridCol w:w="2880"/>
        <w:gridCol w:w="1980"/>
        <w:gridCol w:w="3981"/>
        <w:gridCol w:w="270"/>
        <w:tblGridChange w:id="8373">
          <w:tblGrid>
            <w:gridCol w:w="360"/>
            <w:gridCol w:w="360"/>
            <w:gridCol w:w="360"/>
            <w:gridCol w:w="360"/>
            <w:gridCol w:w="360"/>
            <w:gridCol w:w="360"/>
            <w:gridCol w:w="360"/>
          </w:tblGrid>
        </w:tblGridChange>
      </w:tblGrid>
      <w:tr w:rsidR="003D5677" w:rsidDel="008027CD" w14:paraId="69262CCC" w14:textId="4BCC67CD" w:rsidTr="008027CD">
        <w:trPr>
          <w:cantSplit/>
          <w:del w:id="8374" w:author="Salah Soliman" w:date="2020-01-31T16:32:00Z"/>
        </w:trPr>
        <w:tc>
          <w:tcPr>
            <w:tcW w:w="10455" w:type="dxa"/>
            <w:gridSpan w:val="7"/>
            <w:tcBorders>
              <w:top w:val="single" w:sz="4" w:space="0" w:color="5B9BD5" w:themeColor="accent5"/>
              <w:left w:val="single" w:sz="4" w:space="0" w:color="5B9BD5" w:themeColor="accent5"/>
              <w:bottom w:val="nil"/>
              <w:right w:val="single" w:sz="4" w:space="0" w:color="5B9BD5" w:themeColor="accent5"/>
            </w:tcBorders>
            <w:shd w:val="clear" w:color="auto" w:fill="70AD47" w:themeFill="accent6"/>
            <w:hideMark/>
            <w:tcPrChange w:id="8375" w:author="Salah Soliman" w:date="2020-01-31T16:32:00Z">
              <w:tcPr>
                <w:tcW w:w="10456" w:type="dxa"/>
                <w:gridSpan w:val="7"/>
                <w:tcBorders>
                  <w:top w:val="single" w:sz="4" w:space="0" w:color="5B9BD5" w:themeColor="accent5"/>
                  <w:left w:val="single" w:sz="4" w:space="0" w:color="5B9BD5" w:themeColor="accent5"/>
                  <w:bottom w:val="nil"/>
                  <w:right w:val="single" w:sz="4" w:space="0" w:color="5B9BD5" w:themeColor="accent5"/>
                </w:tcBorders>
                <w:shd w:val="clear" w:color="auto" w:fill="70AD47" w:themeFill="accent6"/>
                <w:hideMark/>
              </w:tcPr>
            </w:tcPrChange>
          </w:tcPr>
          <w:p w14:paraId="2CAC4D82" w14:textId="46EEA212" w:rsidR="003D5677" w:rsidDel="008027CD" w:rsidRDefault="003D5677" w:rsidP="003D5677">
            <w:pPr>
              <w:pStyle w:val="Heading3"/>
              <w:outlineLvl w:val="2"/>
              <w:rPr>
                <w:del w:id="8376" w:author="Salah Soliman" w:date="2020-01-31T16:32:00Z"/>
              </w:rPr>
            </w:pPr>
            <w:del w:id="8377" w:author="Salah Soliman" w:date="2020-01-31T16:32:00Z">
              <w:r w:rsidDel="008027CD">
                <w:delText>What is the maximum number of dimensions where someone could calculate the distance between data points?</w:delText>
              </w:r>
            </w:del>
          </w:p>
        </w:tc>
      </w:tr>
      <w:tr w:rsidR="003D5677" w:rsidDel="008027CD" w14:paraId="2468ED6C" w14:textId="54195BA8" w:rsidTr="008027CD">
        <w:trPr>
          <w:cantSplit/>
          <w:del w:id="8378" w:author="Salah Soliman" w:date="2020-01-31T16:32:00Z"/>
        </w:trPr>
        <w:tc>
          <w:tcPr>
            <w:tcW w:w="264" w:type="dxa"/>
            <w:tcBorders>
              <w:top w:val="nil"/>
              <w:left w:val="single" w:sz="4" w:space="0" w:color="5B9BD5" w:themeColor="accent5"/>
              <w:bottom w:val="nil"/>
              <w:right w:val="nil"/>
            </w:tcBorders>
            <w:shd w:val="clear" w:color="auto" w:fill="70AD47" w:themeFill="accent6"/>
            <w:tcPrChange w:id="8379" w:author="Salah Soliman" w:date="2020-01-31T16:32:00Z">
              <w:tcPr>
                <w:tcW w:w="265" w:type="dxa"/>
                <w:tcBorders>
                  <w:top w:val="nil"/>
                  <w:left w:val="single" w:sz="4" w:space="0" w:color="5B9BD5" w:themeColor="accent5"/>
                  <w:bottom w:val="nil"/>
                  <w:right w:val="nil"/>
                </w:tcBorders>
                <w:shd w:val="clear" w:color="auto" w:fill="70AD47" w:themeFill="accent6"/>
              </w:tcPr>
            </w:tcPrChange>
          </w:tcPr>
          <w:p w14:paraId="78916D44" w14:textId="7BB70673" w:rsidR="003D5677" w:rsidDel="008027CD" w:rsidRDefault="003D5677" w:rsidP="003D5677">
            <w:pPr>
              <w:rPr>
                <w:del w:id="8380" w:author="Salah Soliman" w:date="2020-01-31T16:32:00Z"/>
              </w:rPr>
            </w:pPr>
          </w:p>
        </w:tc>
        <w:tc>
          <w:tcPr>
            <w:tcW w:w="630" w:type="dxa"/>
            <w:tcBorders>
              <w:top w:val="nil"/>
              <w:left w:val="nil"/>
              <w:bottom w:val="nil"/>
              <w:right w:val="nil"/>
            </w:tcBorders>
            <w:shd w:val="clear" w:color="auto" w:fill="FFFFFF" w:themeFill="background1"/>
            <w:vAlign w:val="center"/>
            <w:hideMark/>
            <w:tcPrChange w:id="8381" w:author="Salah Soliman" w:date="2020-01-31T16:32:00Z">
              <w:tcPr>
                <w:tcW w:w="630" w:type="dxa"/>
                <w:tcBorders>
                  <w:top w:val="nil"/>
                  <w:left w:val="nil"/>
                  <w:bottom w:val="nil"/>
                  <w:right w:val="nil"/>
                </w:tcBorders>
                <w:shd w:val="clear" w:color="auto" w:fill="FFFFFF" w:themeFill="background1"/>
                <w:hideMark/>
              </w:tcPr>
            </w:tcPrChange>
          </w:tcPr>
          <w:p w14:paraId="7E19BDC3" w14:textId="70F657E6" w:rsidR="003D5677" w:rsidDel="008027CD" w:rsidRDefault="003D5677" w:rsidP="003D5677">
            <w:pPr>
              <w:rPr>
                <w:del w:id="8382" w:author="Salah Soliman" w:date="2020-01-31T16:32:00Z"/>
              </w:rPr>
            </w:pPr>
            <w:del w:id="8383" w:author="Salah Soliman" w:date="2020-01-31T16:32:00Z">
              <w:r w:rsidDel="008027CD">
                <w:rPr>
                  <w:noProof/>
                </w:rPr>
                <mc:AlternateContent>
                  <mc:Choice Requires="wps">
                    <w:drawing>
                      <wp:inline distT="0" distB="0" distL="0" distR="0" wp14:anchorId="19B288DD" wp14:editId="71393377">
                        <wp:extent cx="207010" cy="207010"/>
                        <wp:effectExtent l="19050" t="19050" r="21590" b="21590"/>
                        <wp:docPr id="167" name="Oval 1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010" cy="207010"/>
                                </a:xfrm>
                                <a:prstGeom prst="ellipse">
                                  <a:avLst/>
                                </a:prstGeom>
                                <a:noFill/>
                                <a:ln w="28575">
                                  <a:solidFill>
                                    <a:schemeClr val="accent5">
                                      <a:lumMod val="9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inline>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w16se="http://schemas.microsoft.com/office/word/2015/wordml/symex" xmlns:cx1="http://schemas.microsoft.com/office/drawing/2015/9/8/chartex" xmlns:cx="http://schemas.microsoft.com/office/drawing/2014/chartex">
                    <w:pict>
                      <v:oval w14:anchorId="0041DC08" id="Oval 167" o:spid="_x0000_s1026" style="width:16.3pt;height:16.3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" filled="f" strokecolor="#428bce [2888]" strokeweight="2.25pt">
                        <v:stroke joinstyle="miter"/>
                        <w10:anchorlock/>
                      </v:oval>
                    </w:pict>
                  </mc:Fallback>
                </mc:AlternateContent>
              </w:r>
            </w:del>
          </w:p>
        </w:tc>
        <w:tc>
          <w:tcPr>
            <w:tcW w:w="450" w:type="dxa"/>
            <w:tcBorders>
              <w:top w:val="nil"/>
              <w:left w:val="nil"/>
              <w:bottom w:val="nil"/>
              <w:right w:val="nil"/>
            </w:tcBorders>
            <w:shd w:val="clear" w:color="auto" w:fill="FFFFFF" w:themeFill="background1"/>
            <w:vAlign w:val="center"/>
            <w:hideMark/>
            <w:tcPrChange w:id="8384" w:author="Salah Soliman" w:date="2020-01-31T16:32:00Z">
              <w:tcPr>
                <w:tcW w:w="450" w:type="dxa"/>
                <w:tcBorders>
                  <w:top w:val="nil"/>
                  <w:left w:val="nil"/>
                  <w:bottom w:val="nil"/>
                  <w:right w:val="nil"/>
                </w:tcBorders>
                <w:shd w:val="clear" w:color="auto" w:fill="FFFFFF" w:themeFill="background1"/>
                <w:hideMark/>
              </w:tcPr>
            </w:tcPrChange>
          </w:tcPr>
          <w:p w14:paraId="3C91EFFB" w14:textId="7EF11738" w:rsidR="003D5677" w:rsidDel="008027CD" w:rsidRDefault="003D5677" w:rsidP="003D5677">
            <w:pPr>
              <w:rPr>
                <w:del w:id="8385" w:author="Salah Soliman" w:date="2020-01-31T16:32:00Z"/>
                <w:rFonts w:asciiTheme="majorHAnsi" w:hAnsiTheme="majorHAnsi" w:cstheme="majorHAnsi"/>
              </w:rPr>
            </w:pPr>
            <w:del w:id="8386" w:author="Salah Soliman" w:date="2020-01-31T16:32:00Z">
              <w:r w:rsidDel="008027CD">
                <w:rPr>
                  <w:rFonts w:asciiTheme="majorHAnsi" w:hAnsiTheme="majorHAnsi" w:cstheme="majorHAnsi"/>
                </w:rPr>
                <w:delText>a.</w:delText>
              </w:r>
            </w:del>
          </w:p>
        </w:tc>
        <w:tc>
          <w:tcPr>
            <w:tcW w:w="8841" w:type="dxa"/>
            <w:gridSpan w:val="3"/>
            <w:tcBorders>
              <w:top w:val="nil"/>
              <w:left w:val="nil"/>
              <w:bottom w:val="nil"/>
              <w:right w:val="nil"/>
            </w:tcBorders>
            <w:shd w:val="clear" w:color="auto" w:fill="FFFFFF" w:themeFill="background1"/>
            <w:vAlign w:val="center"/>
            <w:hideMark/>
            <w:tcPrChange w:id="8387" w:author="Salah Soliman" w:date="2020-01-31T16:32:00Z">
              <w:tcPr>
                <w:tcW w:w="8841" w:type="dxa"/>
                <w:gridSpan w:val="3"/>
                <w:tcBorders>
                  <w:top w:val="nil"/>
                  <w:left w:val="nil"/>
                  <w:bottom w:val="nil"/>
                  <w:right w:val="nil"/>
                </w:tcBorders>
                <w:shd w:val="clear" w:color="auto" w:fill="FFFFFF" w:themeFill="background1"/>
                <w:hideMark/>
              </w:tcPr>
            </w:tcPrChange>
          </w:tcPr>
          <w:p w14:paraId="45B039B0" w14:textId="6FA95F54" w:rsidR="003D5677" w:rsidDel="008027CD" w:rsidRDefault="003D5677" w:rsidP="003D5677">
            <w:pPr>
              <w:rPr>
                <w:del w:id="8388" w:author="Salah Soliman" w:date="2020-01-31T16:32:00Z"/>
              </w:rPr>
            </w:pPr>
            <w:del w:id="8389" w:author="Salah Soliman" w:date="2020-01-31T16:32:00Z">
              <w:r w:rsidDel="008027CD">
                <w:delText>1 Dimension.</w:delText>
              </w:r>
            </w:del>
          </w:p>
        </w:tc>
        <w:tc>
          <w:tcPr>
            <w:tcW w:w="270" w:type="dxa"/>
            <w:tcBorders>
              <w:top w:val="nil"/>
              <w:left w:val="nil"/>
              <w:bottom w:val="nil"/>
              <w:right w:val="single" w:sz="4" w:space="0" w:color="5B9BD5" w:themeColor="accent5"/>
            </w:tcBorders>
            <w:shd w:val="clear" w:color="auto" w:fill="70AD47" w:themeFill="accent6"/>
            <w:tcPrChange w:id="8390" w:author="Salah Soliman" w:date="2020-01-31T16:32:00Z">
              <w:tcPr>
                <w:tcW w:w="270" w:type="dxa"/>
                <w:tcBorders>
                  <w:top w:val="nil"/>
                  <w:left w:val="nil"/>
                  <w:bottom w:val="nil"/>
                  <w:right w:val="single" w:sz="4" w:space="0" w:color="5B9BD5" w:themeColor="accent5"/>
                </w:tcBorders>
                <w:shd w:val="clear" w:color="auto" w:fill="70AD47" w:themeFill="accent6"/>
              </w:tcPr>
            </w:tcPrChange>
          </w:tcPr>
          <w:p w14:paraId="14A1F60C" w14:textId="4FBB00C5" w:rsidR="003D5677" w:rsidDel="008027CD" w:rsidRDefault="003D5677" w:rsidP="003D5677">
            <w:pPr>
              <w:rPr>
                <w:del w:id="8391" w:author="Salah Soliman" w:date="2020-01-31T16:32:00Z"/>
              </w:rPr>
            </w:pPr>
          </w:p>
        </w:tc>
      </w:tr>
      <w:tr w:rsidR="003D5677" w:rsidDel="008027CD" w14:paraId="60BBE9F7" w14:textId="4E072A26" w:rsidTr="008027CD">
        <w:trPr>
          <w:cantSplit/>
          <w:trHeight w:val="20"/>
          <w:del w:id="8392" w:author="Salah Soliman" w:date="2020-01-31T16:32:00Z"/>
        </w:trPr>
        <w:tc>
          <w:tcPr>
            <w:tcW w:w="264" w:type="dxa"/>
            <w:tcBorders>
              <w:top w:val="nil"/>
              <w:left w:val="single" w:sz="4" w:space="0" w:color="5B9BD5" w:themeColor="accent5"/>
              <w:bottom w:val="nil"/>
              <w:right w:val="nil"/>
            </w:tcBorders>
            <w:shd w:val="clear" w:color="auto" w:fill="70AD47" w:themeFill="accent6"/>
            <w:tcPrChange w:id="8393" w:author="Salah Soliman" w:date="2020-01-31T16:32:00Z">
              <w:tcPr>
                <w:tcW w:w="265" w:type="dxa"/>
                <w:tcBorders>
                  <w:top w:val="nil"/>
                  <w:left w:val="single" w:sz="4" w:space="0" w:color="5B9BD5" w:themeColor="accent5"/>
                  <w:bottom w:val="nil"/>
                  <w:right w:val="nil"/>
                </w:tcBorders>
                <w:shd w:val="clear" w:color="auto" w:fill="70AD47" w:themeFill="accent6"/>
              </w:tcPr>
            </w:tcPrChange>
          </w:tcPr>
          <w:p w14:paraId="68691183" w14:textId="6BDE30EB" w:rsidR="003D5677" w:rsidDel="008027CD" w:rsidRDefault="003D5677" w:rsidP="003D5677">
            <w:pPr>
              <w:pStyle w:val="NoSpacing"/>
              <w:rPr>
                <w:del w:id="8394" w:author="Salah Soliman" w:date="2020-01-31T16:32:00Z"/>
                <w:sz w:val="16"/>
                <w:szCs w:val="16"/>
              </w:rPr>
            </w:pPr>
          </w:p>
        </w:tc>
        <w:tc>
          <w:tcPr>
            <w:tcW w:w="630" w:type="dxa"/>
            <w:tcBorders>
              <w:top w:val="nil"/>
              <w:left w:val="nil"/>
              <w:bottom w:val="nil"/>
              <w:right w:val="nil"/>
            </w:tcBorders>
            <w:shd w:val="clear" w:color="auto" w:fill="70AD47" w:themeFill="accent6"/>
            <w:vAlign w:val="center"/>
            <w:tcPrChange w:id="8395" w:author="Salah Soliman" w:date="2020-01-31T16:32:00Z">
              <w:tcPr>
                <w:tcW w:w="630" w:type="dxa"/>
                <w:tcBorders>
                  <w:top w:val="nil"/>
                  <w:left w:val="nil"/>
                  <w:bottom w:val="nil"/>
                  <w:right w:val="nil"/>
                </w:tcBorders>
                <w:shd w:val="clear" w:color="auto" w:fill="70AD47" w:themeFill="accent6"/>
              </w:tcPr>
            </w:tcPrChange>
          </w:tcPr>
          <w:p w14:paraId="21D1C128" w14:textId="46078EFF" w:rsidR="003D5677" w:rsidDel="008027CD" w:rsidRDefault="003D5677" w:rsidP="003D5677">
            <w:pPr>
              <w:pStyle w:val="NoSpacing"/>
              <w:rPr>
                <w:del w:id="8396" w:author="Salah Soliman" w:date="2020-01-31T16:32:00Z"/>
                <w:sz w:val="16"/>
                <w:szCs w:val="16"/>
              </w:rPr>
            </w:pPr>
          </w:p>
        </w:tc>
        <w:tc>
          <w:tcPr>
            <w:tcW w:w="3330" w:type="dxa"/>
            <w:gridSpan w:val="2"/>
            <w:tcBorders>
              <w:top w:val="nil"/>
              <w:left w:val="nil"/>
              <w:bottom w:val="nil"/>
              <w:right w:val="nil"/>
            </w:tcBorders>
            <w:shd w:val="clear" w:color="auto" w:fill="70AD47" w:themeFill="accent6"/>
            <w:vAlign w:val="center"/>
            <w:tcPrChange w:id="8397" w:author="Salah Soliman" w:date="2020-01-31T16:32:00Z">
              <w:tcPr>
                <w:tcW w:w="3330" w:type="dxa"/>
                <w:gridSpan w:val="2"/>
                <w:tcBorders>
                  <w:top w:val="nil"/>
                  <w:left w:val="nil"/>
                  <w:bottom w:val="nil"/>
                  <w:right w:val="nil"/>
                </w:tcBorders>
                <w:shd w:val="clear" w:color="auto" w:fill="70AD47" w:themeFill="accent6"/>
              </w:tcPr>
            </w:tcPrChange>
          </w:tcPr>
          <w:p w14:paraId="06EBEAF6" w14:textId="2B05AE92" w:rsidR="003D5677" w:rsidDel="008027CD" w:rsidRDefault="003D5677" w:rsidP="003D5677">
            <w:pPr>
              <w:pStyle w:val="NoSpacing"/>
              <w:rPr>
                <w:del w:id="8398" w:author="Salah Soliman" w:date="2020-01-31T16:32:00Z"/>
                <w:sz w:val="16"/>
                <w:szCs w:val="16"/>
              </w:rPr>
            </w:pPr>
          </w:p>
        </w:tc>
        <w:tc>
          <w:tcPr>
            <w:tcW w:w="1980" w:type="dxa"/>
            <w:tcBorders>
              <w:top w:val="nil"/>
              <w:left w:val="nil"/>
              <w:bottom w:val="nil"/>
              <w:right w:val="nil"/>
            </w:tcBorders>
            <w:shd w:val="clear" w:color="auto" w:fill="70AD47" w:themeFill="accent6"/>
            <w:vAlign w:val="center"/>
            <w:tcPrChange w:id="8399" w:author="Salah Soliman" w:date="2020-01-31T16:32:00Z">
              <w:tcPr>
                <w:tcW w:w="1980" w:type="dxa"/>
                <w:tcBorders>
                  <w:top w:val="nil"/>
                  <w:left w:val="nil"/>
                  <w:bottom w:val="nil"/>
                  <w:right w:val="nil"/>
                </w:tcBorders>
                <w:shd w:val="clear" w:color="auto" w:fill="70AD47" w:themeFill="accent6"/>
              </w:tcPr>
            </w:tcPrChange>
          </w:tcPr>
          <w:p w14:paraId="23A18129" w14:textId="1406DA07" w:rsidR="003D5677" w:rsidDel="008027CD" w:rsidRDefault="003D5677" w:rsidP="003D5677">
            <w:pPr>
              <w:pStyle w:val="NoSpacing"/>
              <w:rPr>
                <w:del w:id="8400" w:author="Salah Soliman" w:date="2020-01-31T16:32:00Z"/>
                <w:sz w:val="16"/>
                <w:szCs w:val="16"/>
              </w:rPr>
            </w:pPr>
          </w:p>
        </w:tc>
        <w:tc>
          <w:tcPr>
            <w:tcW w:w="3981" w:type="dxa"/>
            <w:tcBorders>
              <w:top w:val="nil"/>
              <w:left w:val="nil"/>
              <w:bottom w:val="nil"/>
              <w:right w:val="nil"/>
            </w:tcBorders>
            <w:shd w:val="clear" w:color="auto" w:fill="70AD47" w:themeFill="accent6"/>
            <w:vAlign w:val="center"/>
            <w:tcPrChange w:id="8401" w:author="Salah Soliman" w:date="2020-01-31T16:32:00Z">
              <w:tcPr>
                <w:tcW w:w="3978" w:type="dxa"/>
                <w:tcBorders>
                  <w:top w:val="nil"/>
                  <w:left w:val="nil"/>
                  <w:bottom w:val="nil"/>
                  <w:right w:val="nil"/>
                </w:tcBorders>
                <w:shd w:val="clear" w:color="auto" w:fill="70AD47" w:themeFill="accent6"/>
              </w:tcPr>
            </w:tcPrChange>
          </w:tcPr>
          <w:p w14:paraId="05E4D8AA" w14:textId="65E700DA" w:rsidR="003D5677" w:rsidDel="008027CD" w:rsidRDefault="003D5677" w:rsidP="003D5677">
            <w:pPr>
              <w:pStyle w:val="NoSpacing"/>
              <w:rPr>
                <w:del w:id="8402" w:author="Salah Soliman" w:date="2020-01-31T16:32:00Z"/>
                <w:noProof/>
                <w:sz w:val="16"/>
                <w:szCs w:val="16"/>
              </w:rPr>
            </w:pPr>
          </w:p>
        </w:tc>
        <w:tc>
          <w:tcPr>
            <w:tcW w:w="270" w:type="dxa"/>
            <w:tcBorders>
              <w:top w:val="nil"/>
              <w:left w:val="nil"/>
              <w:bottom w:val="nil"/>
              <w:right w:val="single" w:sz="4" w:space="0" w:color="5B9BD5" w:themeColor="accent5"/>
            </w:tcBorders>
            <w:shd w:val="clear" w:color="auto" w:fill="70AD47" w:themeFill="accent6"/>
            <w:tcPrChange w:id="8403" w:author="Salah Soliman" w:date="2020-01-31T16:32:00Z">
              <w:tcPr>
                <w:tcW w:w="270" w:type="dxa"/>
                <w:tcBorders>
                  <w:top w:val="nil"/>
                  <w:left w:val="nil"/>
                  <w:bottom w:val="nil"/>
                  <w:right w:val="single" w:sz="4" w:space="0" w:color="5B9BD5" w:themeColor="accent5"/>
                </w:tcBorders>
                <w:shd w:val="clear" w:color="auto" w:fill="70AD47" w:themeFill="accent6"/>
              </w:tcPr>
            </w:tcPrChange>
          </w:tcPr>
          <w:p w14:paraId="3758B246" w14:textId="6A18A1E1" w:rsidR="003D5677" w:rsidDel="008027CD" w:rsidRDefault="003D5677" w:rsidP="003D5677">
            <w:pPr>
              <w:pStyle w:val="NoSpacing"/>
              <w:rPr>
                <w:del w:id="8404" w:author="Salah Soliman" w:date="2020-01-31T16:32:00Z"/>
                <w:sz w:val="16"/>
                <w:szCs w:val="16"/>
              </w:rPr>
            </w:pPr>
          </w:p>
        </w:tc>
      </w:tr>
      <w:tr w:rsidR="003D5677" w:rsidDel="008027CD" w14:paraId="7DDAC805" w14:textId="31823E36" w:rsidTr="008027CD">
        <w:trPr>
          <w:cantSplit/>
          <w:del w:id="8405" w:author="Salah Soliman" w:date="2020-01-31T16:32:00Z"/>
        </w:trPr>
        <w:tc>
          <w:tcPr>
            <w:tcW w:w="264" w:type="dxa"/>
            <w:tcBorders>
              <w:top w:val="nil"/>
              <w:left w:val="single" w:sz="4" w:space="0" w:color="5B9BD5" w:themeColor="accent5"/>
              <w:bottom w:val="nil"/>
              <w:right w:val="nil"/>
            </w:tcBorders>
            <w:shd w:val="clear" w:color="auto" w:fill="70AD47" w:themeFill="accent6"/>
            <w:tcPrChange w:id="8406" w:author="Salah Soliman" w:date="2020-01-31T16:32:00Z">
              <w:tcPr>
                <w:tcW w:w="265" w:type="dxa"/>
                <w:tcBorders>
                  <w:top w:val="nil"/>
                  <w:left w:val="single" w:sz="4" w:space="0" w:color="5B9BD5" w:themeColor="accent5"/>
                  <w:bottom w:val="nil"/>
                  <w:right w:val="nil"/>
                </w:tcBorders>
                <w:shd w:val="clear" w:color="auto" w:fill="70AD47" w:themeFill="accent6"/>
              </w:tcPr>
            </w:tcPrChange>
          </w:tcPr>
          <w:p w14:paraId="240B8DF6" w14:textId="03E8E5D9" w:rsidR="003D5677" w:rsidDel="008027CD" w:rsidRDefault="003D5677" w:rsidP="003D5677">
            <w:pPr>
              <w:rPr>
                <w:del w:id="8407" w:author="Salah Soliman" w:date="2020-01-31T16:32:00Z"/>
              </w:rPr>
            </w:pPr>
          </w:p>
        </w:tc>
        <w:tc>
          <w:tcPr>
            <w:tcW w:w="630" w:type="dxa"/>
            <w:tcBorders>
              <w:top w:val="nil"/>
              <w:left w:val="nil"/>
              <w:bottom w:val="nil"/>
              <w:right w:val="nil"/>
            </w:tcBorders>
            <w:shd w:val="clear" w:color="auto" w:fill="FFFFFF" w:themeFill="background1"/>
            <w:vAlign w:val="center"/>
            <w:hideMark/>
            <w:tcPrChange w:id="8408" w:author="Salah Soliman" w:date="2020-01-31T16:32:00Z">
              <w:tcPr>
                <w:tcW w:w="630" w:type="dxa"/>
                <w:tcBorders>
                  <w:top w:val="nil"/>
                  <w:left w:val="nil"/>
                  <w:bottom w:val="nil"/>
                  <w:right w:val="nil"/>
                </w:tcBorders>
                <w:shd w:val="clear" w:color="auto" w:fill="FFFFFF" w:themeFill="background1"/>
                <w:hideMark/>
              </w:tcPr>
            </w:tcPrChange>
          </w:tcPr>
          <w:p w14:paraId="6A51D90D" w14:textId="528C9F3F" w:rsidR="003D5677" w:rsidDel="008027CD" w:rsidRDefault="003D5677" w:rsidP="003D5677">
            <w:pPr>
              <w:rPr>
                <w:del w:id="8409" w:author="Salah Soliman" w:date="2020-01-31T16:32:00Z"/>
                <w:noProof/>
              </w:rPr>
            </w:pPr>
            <w:del w:id="8410" w:author="Salah Soliman" w:date="2020-01-31T16:32:00Z">
              <w:r w:rsidDel="008027CD">
                <w:rPr>
                  <w:noProof/>
                </w:rPr>
                <mc:AlternateContent>
                  <mc:Choice Requires="wps">
                    <w:drawing>
                      <wp:inline distT="0" distB="0" distL="0" distR="0" wp14:anchorId="3A784A60" wp14:editId="33CA1F51">
                        <wp:extent cx="207010" cy="207010"/>
                        <wp:effectExtent l="19050" t="19050" r="21590" b="21590"/>
                        <wp:docPr id="166" name="Oval 1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010" cy="207010"/>
                                </a:xfrm>
                                <a:prstGeom prst="ellipse">
                                  <a:avLst/>
                                </a:prstGeom>
                                <a:noFill/>
                                <a:ln w="28575">
                                  <a:solidFill>
                                    <a:schemeClr val="accent5">
                                      <a:lumMod val="9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inline>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w16se="http://schemas.microsoft.com/office/word/2015/wordml/symex" xmlns:cx1="http://schemas.microsoft.com/office/drawing/2015/9/8/chartex" xmlns:cx="http://schemas.microsoft.com/office/drawing/2014/chartex">
                    <w:pict>
                      <v:oval w14:anchorId="17BAE514" id="Oval 166" o:spid="_x0000_s1026" style="width:16.3pt;height:16.3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" filled="f" strokecolor="#428bce [2888]" strokeweight="2.25pt">
                        <v:stroke joinstyle="miter"/>
                        <w10:anchorlock/>
                      </v:oval>
                    </w:pict>
                  </mc:Fallback>
                </mc:AlternateContent>
              </w:r>
            </w:del>
          </w:p>
        </w:tc>
        <w:tc>
          <w:tcPr>
            <w:tcW w:w="450" w:type="dxa"/>
            <w:tcBorders>
              <w:top w:val="nil"/>
              <w:left w:val="nil"/>
              <w:bottom w:val="nil"/>
              <w:right w:val="nil"/>
            </w:tcBorders>
            <w:shd w:val="clear" w:color="auto" w:fill="FFFFFF" w:themeFill="background1"/>
            <w:vAlign w:val="center"/>
            <w:hideMark/>
            <w:tcPrChange w:id="8411" w:author="Salah Soliman" w:date="2020-01-31T16:32:00Z">
              <w:tcPr>
                <w:tcW w:w="450" w:type="dxa"/>
                <w:tcBorders>
                  <w:top w:val="nil"/>
                  <w:left w:val="nil"/>
                  <w:bottom w:val="nil"/>
                  <w:right w:val="nil"/>
                </w:tcBorders>
                <w:shd w:val="clear" w:color="auto" w:fill="FFFFFF" w:themeFill="background1"/>
                <w:hideMark/>
              </w:tcPr>
            </w:tcPrChange>
          </w:tcPr>
          <w:p w14:paraId="6100BAE3" w14:textId="078A41E5" w:rsidR="003D5677" w:rsidDel="008027CD" w:rsidRDefault="003D5677" w:rsidP="003D5677">
            <w:pPr>
              <w:rPr>
                <w:del w:id="8412" w:author="Salah Soliman" w:date="2020-01-31T16:32:00Z"/>
                <w:rFonts w:asciiTheme="majorHAnsi" w:hAnsiTheme="majorHAnsi" w:cstheme="majorHAnsi"/>
              </w:rPr>
            </w:pPr>
            <w:del w:id="8413" w:author="Salah Soliman" w:date="2020-01-31T16:32:00Z">
              <w:r w:rsidDel="008027CD">
                <w:rPr>
                  <w:rFonts w:asciiTheme="majorHAnsi" w:hAnsiTheme="majorHAnsi" w:cstheme="majorHAnsi"/>
                </w:rPr>
                <w:delText>b.</w:delText>
              </w:r>
            </w:del>
          </w:p>
        </w:tc>
        <w:tc>
          <w:tcPr>
            <w:tcW w:w="8841" w:type="dxa"/>
            <w:gridSpan w:val="3"/>
            <w:tcBorders>
              <w:top w:val="nil"/>
              <w:left w:val="nil"/>
              <w:bottom w:val="nil"/>
              <w:right w:val="nil"/>
            </w:tcBorders>
            <w:shd w:val="clear" w:color="auto" w:fill="FFFFFF" w:themeFill="background1"/>
            <w:vAlign w:val="center"/>
            <w:hideMark/>
            <w:tcPrChange w:id="8414" w:author="Salah Soliman" w:date="2020-01-31T16:32:00Z">
              <w:tcPr>
                <w:tcW w:w="8841" w:type="dxa"/>
                <w:gridSpan w:val="3"/>
                <w:tcBorders>
                  <w:top w:val="nil"/>
                  <w:left w:val="nil"/>
                  <w:bottom w:val="nil"/>
                  <w:right w:val="nil"/>
                </w:tcBorders>
                <w:shd w:val="clear" w:color="auto" w:fill="FFFFFF" w:themeFill="background1"/>
                <w:hideMark/>
              </w:tcPr>
            </w:tcPrChange>
          </w:tcPr>
          <w:p w14:paraId="740E7745" w14:textId="0D5EA876" w:rsidR="003D5677" w:rsidDel="008027CD" w:rsidRDefault="003D5677" w:rsidP="003D5677">
            <w:pPr>
              <w:rPr>
                <w:del w:id="8415" w:author="Salah Soliman" w:date="2020-01-31T16:32:00Z"/>
              </w:rPr>
            </w:pPr>
            <w:del w:id="8416" w:author="Salah Soliman" w:date="2020-01-31T16:32:00Z">
              <w:r w:rsidDel="008027CD">
                <w:delText>2 Dimensions.</w:delText>
              </w:r>
            </w:del>
          </w:p>
        </w:tc>
        <w:tc>
          <w:tcPr>
            <w:tcW w:w="270" w:type="dxa"/>
            <w:tcBorders>
              <w:top w:val="nil"/>
              <w:left w:val="nil"/>
              <w:bottom w:val="nil"/>
              <w:right w:val="single" w:sz="4" w:space="0" w:color="5B9BD5" w:themeColor="accent5"/>
            </w:tcBorders>
            <w:shd w:val="clear" w:color="auto" w:fill="70AD47" w:themeFill="accent6"/>
            <w:tcPrChange w:id="8417" w:author="Salah Soliman" w:date="2020-01-31T16:32:00Z">
              <w:tcPr>
                <w:tcW w:w="270" w:type="dxa"/>
                <w:tcBorders>
                  <w:top w:val="nil"/>
                  <w:left w:val="nil"/>
                  <w:bottom w:val="nil"/>
                  <w:right w:val="single" w:sz="4" w:space="0" w:color="5B9BD5" w:themeColor="accent5"/>
                </w:tcBorders>
                <w:shd w:val="clear" w:color="auto" w:fill="70AD47" w:themeFill="accent6"/>
              </w:tcPr>
            </w:tcPrChange>
          </w:tcPr>
          <w:p w14:paraId="6A0285FA" w14:textId="03716D7E" w:rsidR="003D5677" w:rsidDel="008027CD" w:rsidRDefault="003D5677" w:rsidP="003D5677">
            <w:pPr>
              <w:rPr>
                <w:del w:id="8418" w:author="Salah Soliman" w:date="2020-01-31T16:32:00Z"/>
              </w:rPr>
            </w:pPr>
          </w:p>
        </w:tc>
      </w:tr>
      <w:tr w:rsidR="003D5677" w:rsidDel="008027CD" w14:paraId="3A68F5B6" w14:textId="77304803" w:rsidTr="008027CD">
        <w:trPr>
          <w:cantSplit/>
          <w:trHeight w:val="20"/>
          <w:del w:id="8419" w:author="Salah Soliman" w:date="2020-01-31T16:32:00Z"/>
        </w:trPr>
        <w:tc>
          <w:tcPr>
            <w:tcW w:w="264" w:type="dxa"/>
            <w:tcBorders>
              <w:top w:val="nil"/>
              <w:left w:val="single" w:sz="4" w:space="0" w:color="5B9BD5" w:themeColor="accent5"/>
              <w:bottom w:val="nil"/>
              <w:right w:val="nil"/>
            </w:tcBorders>
            <w:shd w:val="clear" w:color="auto" w:fill="70AD47" w:themeFill="accent6"/>
            <w:tcPrChange w:id="8420" w:author="Salah Soliman" w:date="2020-01-31T16:32:00Z">
              <w:tcPr>
                <w:tcW w:w="265" w:type="dxa"/>
                <w:tcBorders>
                  <w:top w:val="nil"/>
                  <w:left w:val="single" w:sz="4" w:space="0" w:color="5B9BD5" w:themeColor="accent5"/>
                  <w:bottom w:val="nil"/>
                  <w:right w:val="nil"/>
                </w:tcBorders>
                <w:shd w:val="clear" w:color="auto" w:fill="70AD47" w:themeFill="accent6"/>
              </w:tcPr>
            </w:tcPrChange>
          </w:tcPr>
          <w:p w14:paraId="4D385FDA" w14:textId="6C99635F" w:rsidR="003D5677" w:rsidDel="008027CD" w:rsidRDefault="003D5677" w:rsidP="003D5677">
            <w:pPr>
              <w:pStyle w:val="NoSpacing"/>
              <w:rPr>
                <w:del w:id="8421" w:author="Salah Soliman" w:date="2020-01-31T16:32:00Z"/>
                <w:sz w:val="16"/>
                <w:szCs w:val="16"/>
              </w:rPr>
            </w:pPr>
          </w:p>
        </w:tc>
        <w:tc>
          <w:tcPr>
            <w:tcW w:w="630" w:type="dxa"/>
            <w:tcBorders>
              <w:top w:val="nil"/>
              <w:left w:val="nil"/>
              <w:bottom w:val="nil"/>
              <w:right w:val="nil"/>
            </w:tcBorders>
            <w:shd w:val="clear" w:color="auto" w:fill="70AD47" w:themeFill="accent6"/>
            <w:vAlign w:val="center"/>
            <w:tcPrChange w:id="8422" w:author="Salah Soliman" w:date="2020-01-31T16:32:00Z">
              <w:tcPr>
                <w:tcW w:w="630" w:type="dxa"/>
                <w:tcBorders>
                  <w:top w:val="nil"/>
                  <w:left w:val="nil"/>
                  <w:bottom w:val="nil"/>
                  <w:right w:val="nil"/>
                </w:tcBorders>
                <w:shd w:val="clear" w:color="auto" w:fill="70AD47" w:themeFill="accent6"/>
              </w:tcPr>
            </w:tcPrChange>
          </w:tcPr>
          <w:p w14:paraId="06C207BD" w14:textId="538637D6" w:rsidR="003D5677" w:rsidDel="008027CD" w:rsidRDefault="003D5677" w:rsidP="003D5677">
            <w:pPr>
              <w:pStyle w:val="NoSpacing"/>
              <w:rPr>
                <w:del w:id="8423" w:author="Salah Soliman" w:date="2020-01-31T16:32:00Z"/>
                <w:sz w:val="16"/>
                <w:szCs w:val="16"/>
              </w:rPr>
            </w:pPr>
          </w:p>
        </w:tc>
        <w:tc>
          <w:tcPr>
            <w:tcW w:w="3330" w:type="dxa"/>
            <w:gridSpan w:val="2"/>
            <w:tcBorders>
              <w:top w:val="nil"/>
              <w:left w:val="nil"/>
              <w:bottom w:val="nil"/>
              <w:right w:val="nil"/>
            </w:tcBorders>
            <w:shd w:val="clear" w:color="auto" w:fill="70AD47" w:themeFill="accent6"/>
            <w:vAlign w:val="center"/>
            <w:tcPrChange w:id="8424" w:author="Salah Soliman" w:date="2020-01-31T16:32:00Z">
              <w:tcPr>
                <w:tcW w:w="3330" w:type="dxa"/>
                <w:gridSpan w:val="2"/>
                <w:tcBorders>
                  <w:top w:val="nil"/>
                  <w:left w:val="nil"/>
                  <w:bottom w:val="nil"/>
                  <w:right w:val="nil"/>
                </w:tcBorders>
                <w:shd w:val="clear" w:color="auto" w:fill="70AD47" w:themeFill="accent6"/>
              </w:tcPr>
            </w:tcPrChange>
          </w:tcPr>
          <w:p w14:paraId="5CAF9375" w14:textId="5F18DE30" w:rsidR="003D5677" w:rsidDel="008027CD" w:rsidRDefault="003D5677" w:rsidP="003D5677">
            <w:pPr>
              <w:pStyle w:val="NoSpacing"/>
              <w:rPr>
                <w:del w:id="8425" w:author="Salah Soliman" w:date="2020-01-31T16:32:00Z"/>
                <w:sz w:val="16"/>
                <w:szCs w:val="16"/>
              </w:rPr>
            </w:pPr>
          </w:p>
        </w:tc>
        <w:tc>
          <w:tcPr>
            <w:tcW w:w="1980" w:type="dxa"/>
            <w:tcBorders>
              <w:top w:val="nil"/>
              <w:left w:val="nil"/>
              <w:bottom w:val="nil"/>
              <w:right w:val="nil"/>
            </w:tcBorders>
            <w:shd w:val="clear" w:color="auto" w:fill="70AD47" w:themeFill="accent6"/>
            <w:vAlign w:val="center"/>
            <w:tcPrChange w:id="8426" w:author="Salah Soliman" w:date="2020-01-31T16:32:00Z">
              <w:tcPr>
                <w:tcW w:w="1980" w:type="dxa"/>
                <w:tcBorders>
                  <w:top w:val="nil"/>
                  <w:left w:val="nil"/>
                  <w:bottom w:val="nil"/>
                  <w:right w:val="nil"/>
                </w:tcBorders>
                <w:shd w:val="clear" w:color="auto" w:fill="70AD47" w:themeFill="accent6"/>
              </w:tcPr>
            </w:tcPrChange>
          </w:tcPr>
          <w:p w14:paraId="56B8D960" w14:textId="5810C249" w:rsidR="003D5677" w:rsidDel="008027CD" w:rsidRDefault="003D5677" w:rsidP="003D5677">
            <w:pPr>
              <w:pStyle w:val="NoSpacing"/>
              <w:rPr>
                <w:del w:id="8427" w:author="Salah Soliman" w:date="2020-01-31T16:32:00Z"/>
                <w:sz w:val="16"/>
                <w:szCs w:val="16"/>
              </w:rPr>
            </w:pPr>
          </w:p>
        </w:tc>
        <w:tc>
          <w:tcPr>
            <w:tcW w:w="3981" w:type="dxa"/>
            <w:tcBorders>
              <w:top w:val="nil"/>
              <w:left w:val="nil"/>
              <w:bottom w:val="nil"/>
              <w:right w:val="nil"/>
            </w:tcBorders>
            <w:shd w:val="clear" w:color="auto" w:fill="70AD47" w:themeFill="accent6"/>
            <w:vAlign w:val="center"/>
            <w:tcPrChange w:id="8428" w:author="Salah Soliman" w:date="2020-01-31T16:32:00Z">
              <w:tcPr>
                <w:tcW w:w="3978" w:type="dxa"/>
                <w:tcBorders>
                  <w:top w:val="nil"/>
                  <w:left w:val="nil"/>
                  <w:bottom w:val="nil"/>
                  <w:right w:val="nil"/>
                </w:tcBorders>
                <w:shd w:val="clear" w:color="auto" w:fill="70AD47" w:themeFill="accent6"/>
              </w:tcPr>
            </w:tcPrChange>
          </w:tcPr>
          <w:p w14:paraId="0C782AF8" w14:textId="15FA451C" w:rsidR="003D5677" w:rsidDel="008027CD" w:rsidRDefault="003D5677" w:rsidP="003D5677">
            <w:pPr>
              <w:pStyle w:val="NoSpacing"/>
              <w:rPr>
                <w:del w:id="8429" w:author="Salah Soliman" w:date="2020-01-31T16:32:00Z"/>
                <w:noProof/>
                <w:sz w:val="16"/>
                <w:szCs w:val="16"/>
              </w:rPr>
            </w:pPr>
          </w:p>
        </w:tc>
        <w:tc>
          <w:tcPr>
            <w:tcW w:w="270" w:type="dxa"/>
            <w:tcBorders>
              <w:top w:val="nil"/>
              <w:left w:val="nil"/>
              <w:bottom w:val="nil"/>
              <w:right w:val="single" w:sz="4" w:space="0" w:color="5B9BD5" w:themeColor="accent5"/>
            </w:tcBorders>
            <w:shd w:val="clear" w:color="auto" w:fill="70AD47" w:themeFill="accent6"/>
            <w:tcPrChange w:id="8430" w:author="Salah Soliman" w:date="2020-01-31T16:32:00Z">
              <w:tcPr>
                <w:tcW w:w="270" w:type="dxa"/>
                <w:tcBorders>
                  <w:top w:val="nil"/>
                  <w:left w:val="nil"/>
                  <w:bottom w:val="nil"/>
                  <w:right w:val="single" w:sz="4" w:space="0" w:color="5B9BD5" w:themeColor="accent5"/>
                </w:tcBorders>
                <w:shd w:val="clear" w:color="auto" w:fill="70AD47" w:themeFill="accent6"/>
              </w:tcPr>
            </w:tcPrChange>
          </w:tcPr>
          <w:p w14:paraId="79151F91" w14:textId="3D3A0DCD" w:rsidR="003D5677" w:rsidDel="008027CD" w:rsidRDefault="003D5677" w:rsidP="003D5677">
            <w:pPr>
              <w:pStyle w:val="NoSpacing"/>
              <w:rPr>
                <w:del w:id="8431" w:author="Salah Soliman" w:date="2020-01-31T16:32:00Z"/>
                <w:sz w:val="16"/>
                <w:szCs w:val="16"/>
              </w:rPr>
            </w:pPr>
          </w:p>
        </w:tc>
      </w:tr>
      <w:tr w:rsidR="003D5677" w:rsidDel="008027CD" w14:paraId="09365833" w14:textId="07927C06" w:rsidTr="008027CD">
        <w:trPr>
          <w:cantSplit/>
          <w:del w:id="8432" w:author="Salah Soliman" w:date="2020-01-31T16:32:00Z"/>
        </w:trPr>
        <w:tc>
          <w:tcPr>
            <w:tcW w:w="264" w:type="dxa"/>
            <w:tcBorders>
              <w:top w:val="nil"/>
              <w:left w:val="single" w:sz="4" w:space="0" w:color="5B9BD5" w:themeColor="accent5"/>
              <w:bottom w:val="nil"/>
              <w:right w:val="nil"/>
            </w:tcBorders>
            <w:shd w:val="clear" w:color="auto" w:fill="70AD47" w:themeFill="accent6"/>
            <w:tcPrChange w:id="8433" w:author="Salah Soliman" w:date="2020-01-31T16:32:00Z">
              <w:tcPr>
                <w:tcW w:w="265" w:type="dxa"/>
                <w:tcBorders>
                  <w:top w:val="nil"/>
                  <w:left w:val="single" w:sz="4" w:space="0" w:color="5B9BD5" w:themeColor="accent5"/>
                  <w:bottom w:val="nil"/>
                  <w:right w:val="nil"/>
                </w:tcBorders>
                <w:shd w:val="clear" w:color="auto" w:fill="70AD47" w:themeFill="accent6"/>
              </w:tcPr>
            </w:tcPrChange>
          </w:tcPr>
          <w:p w14:paraId="67A720A8" w14:textId="1247936E" w:rsidR="003D5677" w:rsidDel="008027CD" w:rsidRDefault="003D5677" w:rsidP="003D5677">
            <w:pPr>
              <w:rPr>
                <w:del w:id="8434" w:author="Salah Soliman" w:date="2020-01-31T16:32:00Z"/>
              </w:rPr>
            </w:pPr>
          </w:p>
        </w:tc>
        <w:tc>
          <w:tcPr>
            <w:tcW w:w="630" w:type="dxa"/>
            <w:tcBorders>
              <w:top w:val="nil"/>
              <w:left w:val="nil"/>
              <w:bottom w:val="nil"/>
              <w:right w:val="nil"/>
            </w:tcBorders>
            <w:shd w:val="clear" w:color="auto" w:fill="FFFFFF" w:themeFill="background1"/>
            <w:vAlign w:val="center"/>
            <w:hideMark/>
            <w:tcPrChange w:id="8435" w:author="Salah Soliman" w:date="2020-01-31T16:32:00Z">
              <w:tcPr>
                <w:tcW w:w="630" w:type="dxa"/>
                <w:tcBorders>
                  <w:top w:val="nil"/>
                  <w:left w:val="nil"/>
                  <w:bottom w:val="nil"/>
                  <w:right w:val="nil"/>
                </w:tcBorders>
                <w:shd w:val="clear" w:color="auto" w:fill="FFFFFF" w:themeFill="background1"/>
                <w:hideMark/>
              </w:tcPr>
            </w:tcPrChange>
          </w:tcPr>
          <w:p w14:paraId="119CA932" w14:textId="2A3ED82B" w:rsidR="003D5677" w:rsidDel="008027CD" w:rsidRDefault="003D5677" w:rsidP="003D5677">
            <w:pPr>
              <w:rPr>
                <w:del w:id="8436" w:author="Salah Soliman" w:date="2020-01-31T16:32:00Z"/>
                <w:noProof/>
              </w:rPr>
            </w:pPr>
            <w:del w:id="8437" w:author="Salah Soliman" w:date="2020-01-31T16:32:00Z">
              <w:r w:rsidDel="008027CD">
                <w:rPr>
                  <w:noProof/>
                </w:rPr>
                <mc:AlternateContent>
                  <mc:Choice Requires="wps">
                    <w:drawing>
                      <wp:inline distT="0" distB="0" distL="0" distR="0" wp14:anchorId="6C20231E" wp14:editId="27F014AF">
                        <wp:extent cx="207010" cy="207010"/>
                        <wp:effectExtent l="19050" t="19050" r="21590" b="21590"/>
                        <wp:docPr id="165" name="Oval 1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010" cy="207010"/>
                                </a:xfrm>
                                <a:prstGeom prst="ellipse">
                                  <a:avLst/>
                                </a:prstGeom>
                                <a:noFill/>
                                <a:ln w="28575">
                                  <a:solidFill>
                                    <a:schemeClr val="accent5">
                                      <a:lumMod val="9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inline>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w16se="http://schemas.microsoft.com/office/word/2015/wordml/symex" xmlns:cx1="http://schemas.microsoft.com/office/drawing/2015/9/8/chartex" xmlns:cx="http://schemas.microsoft.com/office/drawing/2014/chartex">
                    <w:pict>
                      <v:oval w14:anchorId="43B360EE" id="Oval 165" o:spid="_x0000_s1026" style="width:16.3pt;height:16.3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" filled="f" strokecolor="#428bce [2888]" strokeweight="2.25pt">
                        <v:stroke joinstyle="miter"/>
                        <w10:anchorlock/>
                      </v:oval>
                    </w:pict>
                  </mc:Fallback>
                </mc:AlternateContent>
              </w:r>
            </w:del>
          </w:p>
        </w:tc>
        <w:tc>
          <w:tcPr>
            <w:tcW w:w="450" w:type="dxa"/>
            <w:tcBorders>
              <w:top w:val="nil"/>
              <w:left w:val="nil"/>
              <w:bottom w:val="nil"/>
              <w:right w:val="nil"/>
            </w:tcBorders>
            <w:shd w:val="clear" w:color="auto" w:fill="FFFFFF" w:themeFill="background1"/>
            <w:vAlign w:val="center"/>
            <w:hideMark/>
            <w:tcPrChange w:id="8438" w:author="Salah Soliman" w:date="2020-01-31T16:32:00Z">
              <w:tcPr>
                <w:tcW w:w="450" w:type="dxa"/>
                <w:tcBorders>
                  <w:top w:val="nil"/>
                  <w:left w:val="nil"/>
                  <w:bottom w:val="nil"/>
                  <w:right w:val="nil"/>
                </w:tcBorders>
                <w:shd w:val="clear" w:color="auto" w:fill="FFFFFF" w:themeFill="background1"/>
                <w:hideMark/>
              </w:tcPr>
            </w:tcPrChange>
          </w:tcPr>
          <w:p w14:paraId="4213A6AD" w14:textId="0232CFAC" w:rsidR="003D5677" w:rsidDel="008027CD" w:rsidRDefault="003D5677" w:rsidP="003D5677">
            <w:pPr>
              <w:rPr>
                <w:del w:id="8439" w:author="Salah Soliman" w:date="2020-01-31T16:32:00Z"/>
                <w:rFonts w:asciiTheme="majorHAnsi" w:hAnsiTheme="majorHAnsi" w:cstheme="majorHAnsi"/>
              </w:rPr>
            </w:pPr>
            <w:del w:id="8440" w:author="Salah Soliman" w:date="2020-01-31T16:32:00Z">
              <w:r w:rsidDel="008027CD">
                <w:rPr>
                  <w:rFonts w:asciiTheme="majorHAnsi" w:hAnsiTheme="majorHAnsi" w:cstheme="majorHAnsi"/>
                </w:rPr>
                <w:delText>c.</w:delText>
              </w:r>
            </w:del>
          </w:p>
        </w:tc>
        <w:tc>
          <w:tcPr>
            <w:tcW w:w="8841" w:type="dxa"/>
            <w:gridSpan w:val="3"/>
            <w:tcBorders>
              <w:top w:val="nil"/>
              <w:left w:val="nil"/>
              <w:bottom w:val="nil"/>
              <w:right w:val="nil"/>
            </w:tcBorders>
            <w:shd w:val="clear" w:color="auto" w:fill="FFFFFF" w:themeFill="background1"/>
            <w:vAlign w:val="center"/>
            <w:hideMark/>
            <w:tcPrChange w:id="8441" w:author="Salah Soliman" w:date="2020-01-31T16:32:00Z">
              <w:tcPr>
                <w:tcW w:w="8841" w:type="dxa"/>
                <w:gridSpan w:val="3"/>
                <w:tcBorders>
                  <w:top w:val="nil"/>
                  <w:left w:val="nil"/>
                  <w:bottom w:val="nil"/>
                  <w:right w:val="nil"/>
                </w:tcBorders>
                <w:shd w:val="clear" w:color="auto" w:fill="FFFFFF" w:themeFill="background1"/>
                <w:hideMark/>
              </w:tcPr>
            </w:tcPrChange>
          </w:tcPr>
          <w:p w14:paraId="06EE0794" w14:textId="599A44E8" w:rsidR="003D5677" w:rsidDel="008027CD" w:rsidRDefault="003D5677" w:rsidP="003D5677">
            <w:pPr>
              <w:rPr>
                <w:del w:id="8442" w:author="Salah Soliman" w:date="2020-01-31T16:32:00Z"/>
              </w:rPr>
            </w:pPr>
            <w:del w:id="8443" w:author="Salah Soliman" w:date="2020-01-31T16:32:00Z">
              <w:r w:rsidDel="008027CD">
                <w:rPr>
                  <w:rFonts w:cstheme="minorHAnsi"/>
                  <w:highlight w:val="green"/>
                </w:rPr>
                <w:delText>Any countable number of dimensions.</w:delText>
              </w:r>
            </w:del>
          </w:p>
        </w:tc>
        <w:tc>
          <w:tcPr>
            <w:tcW w:w="270" w:type="dxa"/>
            <w:tcBorders>
              <w:top w:val="nil"/>
              <w:left w:val="nil"/>
              <w:bottom w:val="nil"/>
              <w:right w:val="single" w:sz="4" w:space="0" w:color="5B9BD5" w:themeColor="accent5"/>
            </w:tcBorders>
            <w:shd w:val="clear" w:color="auto" w:fill="70AD47" w:themeFill="accent6"/>
            <w:tcPrChange w:id="8444" w:author="Salah Soliman" w:date="2020-01-31T16:32:00Z">
              <w:tcPr>
                <w:tcW w:w="270" w:type="dxa"/>
                <w:tcBorders>
                  <w:top w:val="nil"/>
                  <w:left w:val="nil"/>
                  <w:bottom w:val="nil"/>
                  <w:right w:val="single" w:sz="4" w:space="0" w:color="5B9BD5" w:themeColor="accent5"/>
                </w:tcBorders>
                <w:shd w:val="clear" w:color="auto" w:fill="70AD47" w:themeFill="accent6"/>
              </w:tcPr>
            </w:tcPrChange>
          </w:tcPr>
          <w:p w14:paraId="74A56C3D" w14:textId="0E5254F9" w:rsidR="003D5677" w:rsidDel="008027CD" w:rsidRDefault="003D5677" w:rsidP="003D5677">
            <w:pPr>
              <w:rPr>
                <w:del w:id="8445" w:author="Salah Soliman" w:date="2020-01-31T16:32:00Z"/>
              </w:rPr>
            </w:pPr>
          </w:p>
        </w:tc>
      </w:tr>
      <w:tr w:rsidR="003D5677" w:rsidDel="008027CD" w14:paraId="03FC2033" w14:textId="18DC2608" w:rsidTr="008027CD">
        <w:trPr>
          <w:cantSplit/>
          <w:del w:id="8446" w:author="Salah Soliman" w:date="2020-01-31T16:32:00Z"/>
        </w:trPr>
        <w:tc>
          <w:tcPr>
            <w:tcW w:w="264" w:type="dxa"/>
            <w:tcBorders>
              <w:top w:val="nil"/>
              <w:left w:val="single" w:sz="4" w:space="0" w:color="5B9BD5" w:themeColor="accent5"/>
              <w:bottom w:val="nil"/>
              <w:right w:val="nil"/>
            </w:tcBorders>
            <w:shd w:val="clear" w:color="auto" w:fill="70AD47" w:themeFill="accent6"/>
            <w:tcPrChange w:id="8447" w:author="Salah Soliman" w:date="2020-01-31T16:32:00Z">
              <w:tcPr>
                <w:tcW w:w="265" w:type="dxa"/>
                <w:tcBorders>
                  <w:top w:val="nil"/>
                  <w:left w:val="single" w:sz="4" w:space="0" w:color="5B9BD5" w:themeColor="accent5"/>
                  <w:bottom w:val="nil"/>
                  <w:right w:val="nil"/>
                </w:tcBorders>
                <w:shd w:val="clear" w:color="auto" w:fill="70AD47" w:themeFill="accent6"/>
              </w:tcPr>
            </w:tcPrChange>
          </w:tcPr>
          <w:p w14:paraId="04E24FB5" w14:textId="19ACA210" w:rsidR="003D5677" w:rsidDel="008027CD" w:rsidRDefault="003D5677" w:rsidP="003D5677">
            <w:pPr>
              <w:pStyle w:val="NoSpacing"/>
              <w:rPr>
                <w:del w:id="8448" w:author="Salah Soliman" w:date="2020-01-31T16:32:00Z"/>
                <w:sz w:val="16"/>
                <w:szCs w:val="16"/>
              </w:rPr>
            </w:pPr>
          </w:p>
        </w:tc>
        <w:tc>
          <w:tcPr>
            <w:tcW w:w="3960" w:type="dxa"/>
            <w:gridSpan w:val="3"/>
            <w:tcBorders>
              <w:top w:val="nil"/>
              <w:left w:val="nil"/>
              <w:bottom w:val="nil"/>
              <w:right w:val="nil"/>
            </w:tcBorders>
            <w:shd w:val="clear" w:color="auto" w:fill="70AD47" w:themeFill="accent6"/>
            <w:vAlign w:val="center"/>
            <w:tcPrChange w:id="8449" w:author="Salah Soliman" w:date="2020-01-31T16:32:00Z">
              <w:tcPr>
                <w:tcW w:w="3960" w:type="dxa"/>
                <w:gridSpan w:val="3"/>
                <w:tcBorders>
                  <w:top w:val="nil"/>
                  <w:left w:val="nil"/>
                  <w:bottom w:val="nil"/>
                  <w:right w:val="nil"/>
                </w:tcBorders>
                <w:shd w:val="clear" w:color="auto" w:fill="70AD47" w:themeFill="accent6"/>
              </w:tcPr>
            </w:tcPrChange>
          </w:tcPr>
          <w:p w14:paraId="7918888D" w14:textId="0ED1F5EA" w:rsidR="003D5677" w:rsidDel="008027CD" w:rsidRDefault="003D5677" w:rsidP="003D5677">
            <w:pPr>
              <w:pStyle w:val="NoSpacing"/>
              <w:rPr>
                <w:del w:id="8450" w:author="Salah Soliman" w:date="2020-01-31T16:32:00Z"/>
                <w:sz w:val="16"/>
                <w:szCs w:val="16"/>
              </w:rPr>
            </w:pPr>
          </w:p>
        </w:tc>
        <w:tc>
          <w:tcPr>
            <w:tcW w:w="1980" w:type="dxa"/>
            <w:tcBorders>
              <w:top w:val="nil"/>
              <w:left w:val="nil"/>
              <w:bottom w:val="nil"/>
              <w:right w:val="nil"/>
            </w:tcBorders>
            <w:shd w:val="clear" w:color="auto" w:fill="70AD47" w:themeFill="accent6"/>
            <w:vAlign w:val="center"/>
            <w:tcPrChange w:id="8451" w:author="Salah Soliman" w:date="2020-01-31T16:32:00Z">
              <w:tcPr>
                <w:tcW w:w="1980" w:type="dxa"/>
                <w:tcBorders>
                  <w:top w:val="nil"/>
                  <w:left w:val="nil"/>
                  <w:bottom w:val="nil"/>
                  <w:right w:val="nil"/>
                </w:tcBorders>
                <w:shd w:val="clear" w:color="auto" w:fill="70AD47" w:themeFill="accent6"/>
              </w:tcPr>
            </w:tcPrChange>
          </w:tcPr>
          <w:p w14:paraId="3D3B7319" w14:textId="27D3CB08" w:rsidR="003D5677" w:rsidDel="008027CD" w:rsidRDefault="003D5677" w:rsidP="003D5677">
            <w:pPr>
              <w:pStyle w:val="NoSpacing"/>
              <w:rPr>
                <w:del w:id="8452" w:author="Salah Soliman" w:date="2020-01-31T16:32:00Z"/>
                <w:sz w:val="16"/>
                <w:szCs w:val="16"/>
              </w:rPr>
            </w:pPr>
          </w:p>
        </w:tc>
        <w:tc>
          <w:tcPr>
            <w:tcW w:w="3981" w:type="dxa"/>
            <w:tcBorders>
              <w:top w:val="nil"/>
              <w:left w:val="nil"/>
              <w:bottom w:val="nil"/>
              <w:right w:val="nil"/>
            </w:tcBorders>
            <w:shd w:val="clear" w:color="auto" w:fill="70AD47" w:themeFill="accent6"/>
            <w:vAlign w:val="center"/>
            <w:tcPrChange w:id="8453" w:author="Salah Soliman" w:date="2020-01-31T16:32:00Z">
              <w:tcPr>
                <w:tcW w:w="3978" w:type="dxa"/>
                <w:tcBorders>
                  <w:top w:val="nil"/>
                  <w:left w:val="nil"/>
                  <w:bottom w:val="nil"/>
                  <w:right w:val="nil"/>
                </w:tcBorders>
                <w:shd w:val="clear" w:color="auto" w:fill="70AD47" w:themeFill="accent6"/>
              </w:tcPr>
            </w:tcPrChange>
          </w:tcPr>
          <w:p w14:paraId="2CBB52E3" w14:textId="0320AE27" w:rsidR="003D5677" w:rsidDel="008027CD" w:rsidRDefault="003D5677" w:rsidP="003D5677">
            <w:pPr>
              <w:pStyle w:val="NoSpacing"/>
              <w:rPr>
                <w:del w:id="8454" w:author="Salah Soliman" w:date="2020-01-31T16:32:00Z"/>
                <w:sz w:val="16"/>
                <w:szCs w:val="16"/>
              </w:rPr>
            </w:pPr>
          </w:p>
        </w:tc>
        <w:tc>
          <w:tcPr>
            <w:tcW w:w="270" w:type="dxa"/>
            <w:tcBorders>
              <w:top w:val="nil"/>
              <w:left w:val="nil"/>
              <w:bottom w:val="nil"/>
              <w:right w:val="single" w:sz="4" w:space="0" w:color="5B9BD5" w:themeColor="accent5"/>
            </w:tcBorders>
            <w:shd w:val="clear" w:color="auto" w:fill="70AD47" w:themeFill="accent6"/>
            <w:tcPrChange w:id="8455" w:author="Salah Soliman" w:date="2020-01-31T16:32:00Z">
              <w:tcPr>
                <w:tcW w:w="270" w:type="dxa"/>
                <w:tcBorders>
                  <w:top w:val="nil"/>
                  <w:left w:val="nil"/>
                  <w:bottom w:val="nil"/>
                  <w:right w:val="single" w:sz="4" w:space="0" w:color="5B9BD5" w:themeColor="accent5"/>
                </w:tcBorders>
                <w:shd w:val="clear" w:color="auto" w:fill="70AD47" w:themeFill="accent6"/>
              </w:tcPr>
            </w:tcPrChange>
          </w:tcPr>
          <w:p w14:paraId="296788E9" w14:textId="17C5C325" w:rsidR="003D5677" w:rsidDel="008027CD" w:rsidRDefault="003D5677" w:rsidP="003D5677">
            <w:pPr>
              <w:pStyle w:val="NoSpacing"/>
              <w:rPr>
                <w:del w:id="8456" w:author="Salah Soliman" w:date="2020-01-31T16:32:00Z"/>
                <w:sz w:val="16"/>
                <w:szCs w:val="16"/>
              </w:rPr>
            </w:pPr>
          </w:p>
        </w:tc>
      </w:tr>
      <w:tr w:rsidR="003D5677" w:rsidDel="008027CD" w14:paraId="0A05573B" w14:textId="22ED38F4" w:rsidTr="008027CD">
        <w:trPr>
          <w:cantSplit/>
          <w:del w:id="8457" w:author="Salah Soliman" w:date="2020-01-31T16:32:00Z"/>
        </w:trPr>
        <w:tc>
          <w:tcPr>
            <w:tcW w:w="264" w:type="dxa"/>
            <w:tcBorders>
              <w:top w:val="nil"/>
              <w:left w:val="single" w:sz="4" w:space="0" w:color="5B9BD5" w:themeColor="accent5"/>
              <w:bottom w:val="nil"/>
              <w:right w:val="nil"/>
            </w:tcBorders>
            <w:shd w:val="clear" w:color="auto" w:fill="70AD47" w:themeFill="accent6"/>
            <w:tcPrChange w:id="8458" w:author="Salah Soliman" w:date="2020-01-31T16:32:00Z">
              <w:tcPr>
                <w:tcW w:w="265" w:type="dxa"/>
                <w:tcBorders>
                  <w:top w:val="nil"/>
                  <w:left w:val="single" w:sz="4" w:space="0" w:color="5B9BD5" w:themeColor="accent5"/>
                  <w:bottom w:val="nil"/>
                  <w:right w:val="nil"/>
                </w:tcBorders>
                <w:shd w:val="clear" w:color="auto" w:fill="70AD47" w:themeFill="accent6"/>
              </w:tcPr>
            </w:tcPrChange>
          </w:tcPr>
          <w:p w14:paraId="7A6BF7ED" w14:textId="50ABC53D" w:rsidR="003D5677" w:rsidDel="008027CD" w:rsidRDefault="003D5677" w:rsidP="003D5677">
            <w:pPr>
              <w:rPr>
                <w:del w:id="8459" w:author="Salah Soliman" w:date="2020-01-31T16:32:00Z"/>
              </w:rPr>
            </w:pPr>
          </w:p>
        </w:tc>
        <w:tc>
          <w:tcPr>
            <w:tcW w:w="630" w:type="dxa"/>
            <w:tcBorders>
              <w:top w:val="nil"/>
              <w:left w:val="nil"/>
              <w:bottom w:val="nil"/>
              <w:right w:val="nil"/>
            </w:tcBorders>
            <w:shd w:val="clear" w:color="auto" w:fill="FFFFFF" w:themeFill="background1"/>
            <w:vAlign w:val="center"/>
            <w:hideMark/>
            <w:tcPrChange w:id="8460" w:author="Salah Soliman" w:date="2020-01-31T16:32:00Z">
              <w:tcPr>
                <w:tcW w:w="630" w:type="dxa"/>
                <w:tcBorders>
                  <w:top w:val="nil"/>
                  <w:left w:val="nil"/>
                  <w:bottom w:val="nil"/>
                  <w:right w:val="nil"/>
                </w:tcBorders>
                <w:shd w:val="clear" w:color="auto" w:fill="FFFFFF" w:themeFill="background1"/>
                <w:hideMark/>
              </w:tcPr>
            </w:tcPrChange>
          </w:tcPr>
          <w:p w14:paraId="1B13302B" w14:textId="0B4E2892" w:rsidR="003D5677" w:rsidDel="008027CD" w:rsidRDefault="003D5677" w:rsidP="003D5677">
            <w:pPr>
              <w:rPr>
                <w:del w:id="8461" w:author="Salah Soliman" w:date="2020-01-31T16:32:00Z"/>
                <w:noProof/>
              </w:rPr>
            </w:pPr>
            <w:del w:id="8462" w:author="Salah Soliman" w:date="2020-01-31T16:32:00Z">
              <w:r w:rsidDel="008027CD">
                <w:rPr>
                  <w:noProof/>
                </w:rPr>
                <mc:AlternateContent>
                  <mc:Choice Requires="wps">
                    <w:drawing>
                      <wp:inline distT="0" distB="0" distL="0" distR="0" wp14:anchorId="40564EDF" wp14:editId="4A1C9DEC">
                        <wp:extent cx="207010" cy="207010"/>
                        <wp:effectExtent l="19050" t="19050" r="21590" b="21590"/>
                        <wp:docPr id="164" name="Oval 16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010" cy="207010"/>
                                </a:xfrm>
                                <a:prstGeom prst="ellipse">
                                  <a:avLst/>
                                </a:prstGeom>
                                <a:noFill/>
                                <a:ln w="28575">
                                  <a:solidFill>
                                    <a:schemeClr val="accent5">
                                      <a:lumMod val="9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inline>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w16se="http://schemas.microsoft.com/office/word/2015/wordml/symex" xmlns:cx1="http://schemas.microsoft.com/office/drawing/2015/9/8/chartex" xmlns:cx="http://schemas.microsoft.com/office/drawing/2014/chartex">
                    <w:pict>
                      <v:oval w14:anchorId="0BDEBAA1" id="Oval 164" o:spid="_x0000_s1026" style="width:16.3pt;height:16.3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" filled="f" strokecolor="#428bce [2888]" strokeweight="2.25pt">
                        <v:stroke joinstyle="miter"/>
                        <w10:anchorlock/>
                      </v:oval>
                    </w:pict>
                  </mc:Fallback>
                </mc:AlternateContent>
              </w:r>
            </w:del>
          </w:p>
        </w:tc>
        <w:tc>
          <w:tcPr>
            <w:tcW w:w="450" w:type="dxa"/>
            <w:tcBorders>
              <w:top w:val="nil"/>
              <w:left w:val="nil"/>
              <w:bottom w:val="nil"/>
              <w:right w:val="nil"/>
            </w:tcBorders>
            <w:shd w:val="clear" w:color="auto" w:fill="FFFFFF" w:themeFill="background1"/>
            <w:vAlign w:val="center"/>
            <w:hideMark/>
            <w:tcPrChange w:id="8463" w:author="Salah Soliman" w:date="2020-01-31T16:32:00Z">
              <w:tcPr>
                <w:tcW w:w="450" w:type="dxa"/>
                <w:tcBorders>
                  <w:top w:val="nil"/>
                  <w:left w:val="nil"/>
                  <w:bottom w:val="nil"/>
                  <w:right w:val="nil"/>
                </w:tcBorders>
                <w:shd w:val="clear" w:color="auto" w:fill="FFFFFF" w:themeFill="background1"/>
                <w:hideMark/>
              </w:tcPr>
            </w:tcPrChange>
          </w:tcPr>
          <w:p w14:paraId="4A2B98D8" w14:textId="07F1DE93" w:rsidR="003D5677" w:rsidDel="008027CD" w:rsidRDefault="003D5677" w:rsidP="003D5677">
            <w:pPr>
              <w:rPr>
                <w:del w:id="8464" w:author="Salah Soliman" w:date="2020-01-31T16:32:00Z"/>
                <w:rFonts w:asciiTheme="majorHAnsi" w:hAnsiTheme="majorHAnsi" w:cstheme="majorHAnsi"/>
              </w:rPr>
            </w:pPr>
            <w:del w:id="8465" w:author="Salah Soliman" w:date="2020-01-31T16:32:00Z">
              <w:r w:rsidDel="008027CD">
                <w:rPr>
                  <w:rFonts w:asciiTheme="majorHAnsi" w:hAnsiTheme="majorHAnsi" w:cstheme="majorHAnsi"/>
                </w:rPr>
                <w:delText>d.</w:delText>
              </w:r>
            </w:del>
          </w:p>
        </w:tc>
        <w:tc>
          <w:tcPr>
            <w:tcW w:w="8841" w:type="dxa"/>
            <w:gridSpan w:val="3"/>
            <w:tcBorders>
              <w:top w:val="nil"/>
              <w:left w:val="nil"/>
              <w:bottom w:val="nil"/>
              <w:right w:val="nil"/>
            </w:tcBorders>
            <w:shd w:val="clear" w:color="auto" w:fill="FFFFFF" w:themeFill="background1"/>
            <w:vAlign w:val="center"/>
            <w:hideMark/>
            <w:tcPrChange w:id="8466" w:author="Salah Soliman" w:date="2020-01-31T16:32:00Z">
              <w:tcPr>
                <w:tcW w:w="8841" w:type="dxa"/>
                <w:gridSpan w:val="3"/>
                <w:tcBorders>
                  <w:top w:val="nil"/>
                  <w:left w:val="nil"/>
                  <w:bottom w:val="nil"/>
                  <w:right w:val="nil"/>
                </w:tcBorders>
                <w:shd w:val="clear" w:color="auto" w:fill="FFFFFF" w:themeFill="background1"/>
                <w:hideMark/>
              </w:tcPr>
            </w:tcPrChange>
          </w:tcPr>
          <w:p w14:paraId="05936B4B" w14:textId="0B9A876B" w:rsidR="003D5677" w:rsidDel="008027CD" w:rsidRDefault="003D5677" w:rsidP="003D5677">
            <w:pPr>
              <w:rPr>
                <w:del w:id="8467" w:author="Salah Soliman" w:date="2020-01-31T16:32:00Z"/>
              </w:rPr>
            </w:pPr>
            <w:del w:id="8468" w:author="Salah Soliman" w:date="2020-01-31T16:32:00Z">
              <w:r w:rsidDel="008027CD">
                <w:delText>4 Dimensions.</w:delText>
              </w:r>
            </w:del>
          </w:p>
        </w:tc>
        <w:tc>
          <w:tcPr>
            <w:tcW w:w="270" w:type="dxa"/>
            <w:tcBorders>
              <w:top w:val="nil"/>
              <w:left w:val="nil"/>
              <w:bottom w:val="nil"/>
              <w:right w:val="single" w:sz="4" w:space="0" w:color="5B9BD5" w:themeColor="accent5"/>
            </w:tcBorders>
            <w:shd w:val="clear" w:color="auto" w:fill="70AD47" w:themeFill="accent6"/>
            <w:tcPrChange w:id="8469" w:author="Salah Soliman" w:date="2020-01-31T16:32:00Z">
              <w:tcPr>
                <w:tcW w:w="270" w:type="dxa"/>
                <w:tcBorders>
                  <w:top w:val="nil"/>
                  <w:left w:val="nil"/>
                  <w:bottom w:val="nil"/>
                  <w:right w:val="single" w:sz="4" w:space="0" w:color="5B9BD5" w:themeColor="accent5"/>
                </w:tcBorders>
                <w:shd w:val="clear" w:color="auto" w:fill="70AD47" w:themeFill="accent6"/>
              </w:tcPr>
            </w:tcPrChange>
          </w:tcPr>
          <w:p w14:paraId="0387C10A" w14:textId="4249C3E6" w:rsidR="003D5677" w:rsidDel="008027CD" w:rsidRDefault="003D5677" w:rsidP="003D5677">
            <w:pPr>
              <w:rPr>
                <w:del w:id="8470" w:author="Salah Soliman" w:date="2020-01-31T16:32:00Z"/>
              </w:rPr>
            </w:pPr>
          </w:p>
        </w:tc>
      </w:tr>
      <w:tr w:rsidR="003D5677" w:rsidDel="008027CD" w14:paraId="12ADE9A8" w14:textId="3DA1E8D4" w:rsidTr="008027CD">
        <w:trPr>
          <w:cantSplit/>
          <w:del w:id="8471" w:author="Salah Soliman" w:date="2020-01-31T16:32:00Z"/>
        </w:trPr>
        <w:tc>
          <w:tcPr>
            <w:tcW w:w="264" w:type="dxa"/>
            <w:tcBorders>
              <w:top w:val="nil"/>
              <w:left w:val="single" w:sz="4" w:space="0" w:color="5B9BD5" w:themeColor="accent5"/>
              <w:bottom w:val="nil"/>
              <w:right w:val="nil"/>
            </w:tcBorders>
            <w:shd w:val="clear" w:color="auto" w:fill="70AD47" w:themeFill="accent6"/>
            <w:tcPrChange w:id="8472" w:author="Salah Soliman" w:date="2020-01-31T16:32:00Z">
              <w:tcPr>
                <w:tcW w:w="265" w:type="dxa"/>
                <w:tcBorders>
                  <w:top w:val="nil"/>
                  <w:left w:val="single" w:sz="4" w:space="0" w:color="5B9BD5" w:themeColor="accent5"/>
                  <w:bottom w:val="nil"/>
                  <w:right w:val="nil"/>
                </w:tcBorders>
                <w:shd w:val="clear" w:color="auto" w:fill="70AD47" w:themeFill="accent6"/>
              </w:tcPr>
            </w:tcPrChange>
          </w:tcPr>
          <w:p w14:paraId="09F02790" w14:textId="01AEBFC9" w:rsidR="003D5677" w:rsidDel="008027CD" w:rsidRDefault="003D5677" w:rsidP="003D5677">
            <w:pPr>
              <w:pStyle w:val="NoSpacing"/>
              <w:rPr>
                <w:del w:id="8473" w:author="Salah Soliman" w:date="2020-01-31T16:32:00Z"/>
                <w:sz w:val="16"/>
                <w:szCs w:val="16"/>
              </w:rPr>
            </w:pPr>
          </w:p>
        </w:tc>
        <w:tc>
          <w:tcPr>
            <w:tcW w:w="3960" w:type="dxa"/>
            <w:gridSpan w:val="3"/>
            <w:tcBorders>
              <w:top w:val="nil"/>
              <w:left w:val="nil"/>
              <w:bottom w:val="nil"/>
              <w:right w:val="nil"/>
            </w:tcBorders>
            <w:shd w:val="clear" w:color="auto" w:fill="70AD47" w:themeFill="accent6"/>
            <w:vAlign w:val="center"/>
            <w:tcPrChange w:id="8474" w:author="Salah Soliman" w:date="2020-01-31T16:32:00Z">
              <w:tcPr>
                <w:tcW w:w="3960" w:type="dxa"/>
                <w:gridSpan w:val="3"/>
                <w:tcBorders>
                  <w:top w:val="nil"/>
                  <w:left w:val="nil"/>
                  <w:bottom w:val="nil"/>
                  <w:right w:val="nil"/>
                </w:tcBorders>
                <w:shd w:val="clear" w:color="auto" w:fill="70AD47" w:themeFill="accent6"/>
              </w:tcPr>
            </w:tcPrChange>
          </w:tcPr>
          <w:p w14:paraId="5D2A6A78" w14:textId="28003F03" w:rsidR="003D5677" w:rsidDel="008027CD" w:rsidRDefault="003D5677" w:rsidP="003D5677">
            <w:pPr>
              <w:pStyle w:val="NoSpacing"/>
              <w:rPr>
                <w:del w:id="8475" w:author="Salah Soliman" w:date="2020-01-31T16:32:00Z"/>
                <w:sz w:val="16"/>
                <w:szCs w:val="16"/>
              </w:rPr>
            </w:pPr>
          </w:p>
        </w:tc>
        <w:tc>
          <w:tcPr>
            <w:tcW w:w="1980" w:type="dxa"/>
            <w:tcBorders>
              <w:top w:val="nil"/>
              <w:left w:val="nil"/>
              <w:bottom w:val="nil"/>
              <w:right w:val="nil"/>
            </w:tcBorders>
            <w:shd w:val="clear" w:color="auto" w:fill="70AD47" w:themeFill="accent6"/>
            <w:vAlign w:val="center"/>
            <w:tcPrChange w:id="8476" w:author="Salah Soliman" w:date="2020-01-31T16:32:00Z">
              <w:tcPr>
                <w:tcW w:w="1980" w:type="dxa"/>
                <w:tcBorders>
                  <w:top w:val="nil"/>
                  <w:left w:val="nil"/>
                  <w:bottom w:val="nil"/>
                  <w:right w:val="nil"/>
                </w:tcBorders>
                <w:shd w:val="clear" w:color="auto" w:fill="70AD47" w:themeFill="accent6"/>
              </w:tcPr>
            </w:tcPrChange>
          </w:tcPr>
          <w:p w14:paraId="3F436F69" w14:textId="2C7E2A63" w:rsidR="003D5677" w:rsidDel="008027CD" w:rsidRDefault="003D5677" w:rsidP="003D5677">
            <w:pPr>
              <w:pStyle w:val="NoSpacing"/>
              <w:rPr>
                <w:del w:id="8477" w:author="Salah Soliman" w:date="2020-01-31T16:32:00Z"/>
                <w:sz w:val="16"/>
                <w:szCs w:val="16"/>
              </w:rPr>
            </w:pPr>
          </w:p>
        </w:tc>
        <w:tc>
          <w:tcPr>
            <w:tcW w:w="3981" w:type="dxa"/>
            <w:tcBorders>
              <w:top w:val="nil"/>
              <w:left w:val="nil"/>
              <w:bottom w:val="nil"/>
              <w:right w:val="nil"/>
            </w:tcBorders>
            <w:shd w:val="clear" w:color="auto" w:fill="70AD47" w:themeFill="accent6"/>
            <w:vAlign w:val="center"/>
            <w:tcPrChange w:id="8478" w:author="Salah Soliman" w:date="2020-01-31T16:32:00Z">
              <w:tcPr>
                <w:tcW w:w="3978" w:type="dxa"/>
                <w:tcBorders>
                  <w:top w:val="nil"/>
                  <w:left w:val="nil"/>
                  <w:bottom w:val="nil"/>
                  <w:right w:val="nil"/>
                </w:tcBorders>
                <w:shd w:val="clear" w:color="auto" w:fill="70AD47" w:themeFill="accent6"/>
              </w:tcPr>
            </w:tcPrChange>
          </w:tcPr>
          <w:p w14:paraId="1915E59D" w14:textId="7F2CEFB4" w:rsidR="003D5677" w:rsidDel="008027CD" w:rsidRDefault="003D5677" w:rsidP="003D5677">
            <w:pPr>
              <w:pStyle w:val="NoSpacing"/>
              <w:rPr>
                <w:del w:id="8479" w:author="Salah Soliman" w:date="2020-01-31T16:32:00Z"/>
                <w:sz w:val="16"/>
                <w:szCs w:val="16"/>
              </w:rPr>
            </w:pPr>
          </w:p>
        </w:tc>
        <w:tc>
          <w:tcPr>
            <w:tcW w:w="270" w:type="dxa"/>
            <w:tcBorders>
              <w:top w:val="nil"/>
              <w:left w:val="nil"/>
              <w:bottom w:val="nil"/>
              <w:right w:val="single" w:sz="4" w:space="0" w:color="5B9BD5" w:themeColor="accent5"/>
            </w:tcBorders>
            <w:shd w:val="clear" w:color="auto" w:fill="70AD47" w:themeFill="accent6"/>
            <w:tcPrChange w:id="8480" w:author="Salah Soliman" w:date="2020-01-31T16:32:00Z">
              <w:tcPr>
                <w:tcW w:w="270" w:type="dxa"/>
                <w:tcBorders>
                  <w:top w:val="nil"/>
                  <w:left w:val="nil"/>
                  <w:bottom w:val="nil"/>
                  <w:right w:val="single" w:sz="4" w:space="0" w:color="5B9BD5" w:themeColor="accent5"/>
                </w:tcBorders>
                <w:shd w:val="clear" w:color="auto" w:fill="70AD47" w:themeFill="accent6"/>
              </w:tcPr>
            </w:tcPrChange>
          </w:tcPr>
          <w:p w14:paraId="78168309" w14:textId="79F4C120" w:rsidR="003D5677" w:rsidDel="008027CD" w:rsidRDefault="003D5677" w:rsidP="003D5677">
            <w:pPr>
              <w:pStyle w:val="NoSpacing"/>
              <w:rPr>
                <w:del w:id="8481" w:author="Salah Soliman" w:date="2020-01-31T16:32:00Z"/>
                <w:sz w:val="16"/>
                <w:szCs w:val="16"/>
              </w:rPr>
            </w:pPr>
          </w:p>
        </w:tc>
      </w:tr>
      <w:tr w:rsidR="003D5677" w:rsidDel="008027CD" w14:paraId="5AF4EFE5" w14:textId="228AB97A" w:rsidTr="008027CD">
        <w:trPr>
          <w:cantSplit/>
          <w:del w:id="8482" w:author="Salah Soliman" w:date="2020-01-31T16:32:00Z"/>
        </w:trPr>
        <w:tc>
          <w:tcPr>
            <w:tcW w:w="264" w:type="dxa"/>
            <w:tcBorders>
              <w:top w:val="nil"/>
              <w:left w:val="single" w:sz="4" w:space="0" w:color="5B9BD5" w:themeColor="accent5"/>
              <w:bottom w:val="single" w:sz="4" w:space="0" w:color="5B9BD5" w:themeColor="accent5"/>
              <w:right w:val="nil"/>
            </w:tcBorders>
            <w:shd w:val="clear" w:color="auto" w:fill="70AD47" w:themeFill="accent6"/>
            <w:tcPrChange w:id="8483" w:author="Salah Soliman" w:date="2020-01-31T16:32:00Z">
              <w:tcPr>
                <w:tcW w:w="265" w:type="dxa"/>
                <w:tcBorders>
                  <w:top w:val="nil"/>
                  <w:left w:val="single" w:sz="4" w:space="0" w:color="5B9BD5" w:themeColor="accent5"/>
                  <w:bottom w:val="single" w:sz="4" w:space="0" w:color="5B9BD5" w:themeColor="accent5"/>
                  <w:right w:val="nil"/>
                </w:tcBorders>
                <w:shd w:val="clear" w:color="auto" w:fill="70AD47" w:themeFill="accent6"/>
              </w:tcPr>
            </w:tcPrChange>
          </w:tcPr>
          <w:p w14:paraId="34E98F66" w14:textId="076DDEC4" w:rsidR="003D5677" w:rsidDel="008027CD" w:rsidRDefault="003D5677" w:rsidP="003D5677">
            <w:pPr>
              <w:rPr>
                <w:del w:id="8484" w:author="Salah Soliman" w:date="2020-01-31T16:32:00Z"/>
              </w:rPr>
            </w:pPr>
          </w:p>
        </w:tc>
        <w:tc>
          <w:tcPr>
            <w:tcW w:w="3960" w:type="dxa"/>
            <w:gridSpan w:val="3"/>
            <w:tcBorders>
              <w:top w:val="nil"/>
              <w:left w:val="nil"/>
              <w:bottom w:val="single" w:sz="4" w:space="0" w:color="5B9BD5" w:themeColor="accent5"/>
              <w:right w:val="nil"/>
            </w:tcBorders>
            <w:shd w:val="clear" w:color="auto" w:fill="70AD47" w:themeFill="accent6"/>
            <w:vAlign w:val="center"/>
            <w:tcPrChange w:id="8485" w:author="Salah Soliman" w:date="2020-01-31T16:32:00Z">
              <w:tcPr>
                <w:tcW w:w="3960" w:type="dxa"/>
                <w:gridSpan w:val="3"/>
                <w:tcBorders>
                  <w:top w:val="nil"/>
                  <w:left w:val="nil"/>
                  <w:bottom w:val="single" w:sz="4" w:space="0" w:color="5B9BD5" w:themeColor="accent5"/>
                  <w:right w:val="nil"/>
                </w:tcBorders>
                <w:shd w:val="clear" w:color="auto" w:fill="70AD47" w:themeFill="accent6"/>
              </w:tcPr>
            </w:tcPrChange>
          </w:tcPr>
          <w:p w14:paraId="7F2F0CD3" w14:textId="1D07BF33" w:rsidR="003D5677" w:rsidDel="008027CD" w:rsidRDefault="003D5677" w:rsidP="003D5677">
            <w:pPr>
              <w:rPr>
                <w:del w:id="8486" w:author="Salah Soliman" w:date="2020-01-31T16:32:00Z"/>
              </w:rPr>
            </w:pPr>
          </w:p>
        </w:tc>
        <w:tc>
          <w:tcPr>
            <w:tcW w:w="1980" w:type="dxa"/>
            <w:tcBorders>
              <w:top w:val="nil"/>
              <w:left w:val="nil"/>
              <w:bottom w:val="single" w:sz="4" w:space="0" w:color="5B9BD5" w:themeColor="accent5"/>
              <w:right w:val="nil"/>
            </w:tcBorders>
            <w:shd w:val="clear" w:color="auto" w:fill="70AD47" w:themeFill="accent6"/>
            <w:vAlign w:val="center"/>
            <w:hideMark/>
            <w:tcPrChange w:id="8487" w:author="Salah Soliman" w:date="2020-01-31T16:32:00Z">
              <w:tcPr>
                <w:tcW w:w="1980" w:type="dxa"/>
                <w:tcBorders>
                  <w:top w:val="nil"/>
                  <w:left w:val="nil"/>
                  <w:bottom w:val="single" w:sz="4" w:space="0" w:color="5B9BD5" w:themeColor="accent5"/>
                  <w:right w:val="nil"/>
                </w:tcBorders>
                <w:shd w:val="clear" w:color="auto" w:fill="70AD47" w:themeFill="accent6"/>
                <w:hideMark/>
              </w:tcPr>
            </w:tcPrChange>
          </w:tcPr>
          <w:p w14:paraId="4B0BF383" w14:textId="245E0884" w:rsidR="003D5677" w:rsidDel="008027CD" w:rsidRDefault="003D5677" w:rsidP="003D5677">
            <w:pPr>
              <w:rPr>
                <w:del w:id="8488" w:author="Salah Soliman" w:date="2020-01-31T16:32:00Z"/>
              </w:rPr>
            </w:pPr>
            <w:del w:id="8489" w:author="Salah Soliman" w:date="2020-01-31T16:32:00Z">
              <w:r w:rsidDel="008027CD">
                <w:rPr>
                  <w:noProof/>
                </w:rPr>
                <w:drawing>
                  <wp:inline distT="0" distB="0" distL="0" distR="0" wp14:anchorId="46E34991" wp14:editId="188A098F">
                    <wp:extent cx="1158240" cy="304800"/>
                    <wp:effectExtent l="0" t="0" r="381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158240" cy="304800"/>
                            </a:xfrm>
                            <a:prstGeom prst="rect">
                              <a:avLst/>
                            </a:prstGeom>
                            <a:noFill/>
                            <a:ln>
                              <a:noFill/>
                            </a:ln>
                          </pic:spPr>
                        </pic:pic>
                      </a:graphicData>
                    </a:graphic>
                  </wp:inline>
                </w:drawing>
              </w:r>
            </w:del>
          </w:p>
        </w:tc>
        <w:tc>
          <w:tcPr>
            <w:tcW w:w="3981" w:type="dxa"/>
            <w:tcBorders>
              <w:top w:val="nil"/>
              <w:left w:val="nil"/>
              <w:bottom w:val="single" w:sz="4" w:space="0" w:color="5B9BD5" w:themeColor="accent5"/>
              <w:right w:val="nil"/>
            </w:tcBorders>
            <w:shd w:val="clear" w:color="auto" w:fill="70AD47" w:themeFill="accent6"/>
            <w:vAlign w:val="center"/>
            <w:tcPrChange w:id="8490" w:author="Salah Soliman" w:date="2020-01-31T16:32:00Z">
              <w:tcPr>
                <w:tcW w:w="3978" w:type="dxa"/>
                <w:tcBorders>
                  <w:top w:val="nil"/>
                  <w:left w:val="nil"/>
                  <w:bottom w:val="single" w:sz="4" w:space="0" w:color="5B9BD5" w:themeColor="accent5"/>
                  <w:right w:val="nil"/>
                </w:tcBorders>
                <w:shd w:val="clear" w:color="auto" w:fill="70AD47" w:themeFill="accent6"/>
              </w:tcPr>
            </w:tcPrChange>
          </w:tcPr>
          <w:p w14:paraId="2489C1FB" w14:textId="467963F4" w:rsidR="003D5677" w:rsidDel="008027CD" w:rsidRDefault="003D5677" w:rsidP="003D5677">
            <w:pPr>
              <w:rPr>
                <w:del w:id="8491" w:author="Salah Soliman" w:date="2020-01-31T16:32:00Z"/>
              </w:rPr>
            </w:pPr>
          </w:p>
        </w:tc>
        <w:tc>
          <w:tcPr>
            <w:tcW w:w="270" w:type="dxa"/>
            <w:tcBorders>
              <w:top w:val="nil"/>
              <w:left w:val="nil"/>
              <w:bottom w:val="single" w:sz="4" w:space="0" w:color="5B9BD5" w:themeColor="accent5"/>
              <w:right w:val="single" w:sz="4" w:space="0" w:color="5B9BD5" w:themeColor="accent5"/>
            </w:tcBorders>
            <w:shd w:val="clear" w:color="auto" w:fill="70AD47" w:themeFill="accent6"/>
            <w:tcPrChange w:id="8492" w:author="Salah Soliman" w:date="2020-01-31T16:32:00Z">
              <w:tcPr>
                <w:tcW w:w="270" w:type="dxa"/>
                <w:tcBorders>
                  <w:top w:val="nil"/>
                  <w:left w:val="nil"/>
                  <w:bottom w:val="single" w:sz="4" w:space="0" w:color="5B9BD5" w:themeColor="accent5"/>
                  <w:right w:val="single" w:sz="4" w:space="0" w:color="5B9BD5" w:themeColor="accent5"/>
                </w:tcBorders>
                <w:shd w:val="clear" w:color="auto" w:fill="70AD47" w:themeFill="accent6"/>
              </w:tcPr>
            </w:tcPrChange>
          </w:tcPr>
          <w:p w14:paraId="53E38868" w14:textId="39FC63BA" w:rsidR="003D5677" w:rsidDel="008027CD" w:rsidRDefault="003D5677" w:rsidP="003D5677">
            <w:pPr>
              <w:rPr>
                <w:del w:id="8493" w:author="Salah Soliman" w:date="2020-01-31T16:32:00Z"/>
              </w:rPr>
            </w:pPr>
          </w:p>
        </w:tc>
      </w:tr>
    </w:tbl>
    <w:p w14:paraId="01A41689" w14:textId="3EFA4E2B" w:rsidR="003D5677" w:rsidDel="008027CD" w:rsidRDefault="003D5677" w:rsidP="003D5677">
      <w:pPr>
        <w:pStyle w:val="NoSpacing"/>
        <w:rPr>
          <w:del w:id="8494" w:author="Salah Soliman" w:date="2020-01-31T16:32:00Z"/>
        </w:rPr>
      </w:pPr>
    </w:p>
    <w:tbl>
      <w:tblPr>
        <w:tblStyle w:val="TableGrid"/>
        <w:tblW w:w="10530" w:type="dxa"/>
        <w:tblBorders>
          <w:top w:val="single" w:sz="4" w:space="0" w:color="5B9BD5" w:themeColor="accent5"/>
          <w:left w:val="single" w:sz="4" w:space="0" w:color="5B9BD5" w:themeColor="accent5"/>
          <w:bottom w:val="single" w:sz="4" w:space="0" w:color="5B9BD5" w:themeColor="accent5"/>
          <w:right w:val="single" w:sz="4" w:space="0" w:color="5B9BD5" w:themeColor="accent5"/>
          <w:insideH w:val="none" w:sz="0" w:space="0" w:color="auto"/>
          <w:insideV w:val="none" w:sz="0" w:space="0" w:color="auto"/>
        </w:tblBorders>
        <w:tblLayout w:type="fixed"/>
        <w:tblCellMar>
          <w:left w:w="115" w:type="dxa"/>
          <w:right w:w="115" w:type="dxa"/>
        </w:tblCellMar>
        <w:tblLook w:val="04A0" w:firstRow="1" w:lastRow="0" w:firstColumn="1" w:lastColumn="0" w:noHBand="0" w:noVBand="1"/>
      </w:tblPr>
      <w:tblGrid>
        <w:gridCol w:w="265"/>
        <w:gridCol w:w="2521"/>
        <w:gridCol w:w="7474"/>
        <w:gridCol w:w="270"/>
      </w:tblGrid>
      <w:tr w:rsidR="003D5677" w:rsidDel="008027CD" w14:paraId="1C05671F" w14:textId="3B8BABBD" w:rsidTr="003D5677">
        <w:trPr>
          <w:trHeight w:val="107"/>
          <w:del w:id="8495" w:author="Salah Soliman" w:date="2020-01-31T16:32:00Z"/>
        </w:trPr>
        <w:tc>
          <w:tcPr>
            <w:tcW w:w="265" w:type="dxa"/>
            <w:tcBorders>
              <w:top w:val="single" w:sz="4" w:space="0" w:color="5B9BD5" w:themeColor="accent5"/>
              <w:left w:val="single" w:sz="4" w:space="0" w:color="5B9BD5" w:themeColor="accent5"/>
              <w:bottom w:val="nil"/>
              <w:right w:val="nil"/>
            </w:tcBorders>
            <w:shd w:val="clear" w:color="auto" w:fill="70AD47" w:themeFill="accent6"/>
          </w:tcPr>
          <w:p w14:paraId="0F01404B" w14:textId="2395A116" w:rsidR="003D5677" w:rsidDel="008027CD" w:rsidRDefault="003D5677" w:rsidP="003D5677">
            <w:pPr>
              <w:rPr>
                <w:del w:id="8496" w:author="Salah Soliman" w:date="2020-01-31T16:32:00Z"/>
              </w:rPr>
            </w:pPr>
          </w:p>
        </w:tc>
        <w:tc>
          <w:tcPr>
            <w:tcW w:w="2520" w:type="dxa"/>
            <w:tcBorders>
              <w:top w:val="single" w:sz="4" w:space="0" w:color="5B9BD5" w:themeColor="accent5"/>
              <w:left w:val="nil"/>
              <w:bottom w:val="nil"/>
              <w:right w:val="nil"/>
            </w:tcBorders>
            <w:shd w:val="clear" w:color="auto" w:fill="70AD47" w:themeFill="accent6"/>
          </w:tcPr>
          <w:p w14:paraId="3E0C2B67" w14:textId="3E519E30" w:rsidR="003D5677" w:rsidDel="008027CD" w:rsidRDefault="003D5677" w:rsidP="003D5677">
            <w:pPr>
              <w:rPr>
                <w:del w:id="8497" w:author="Salah Soliman" w:date="2020-01-31T16:32:00Z"/>
              </w:rPr>
            </w:pPr>
          </w:p>
        </w:tc>
        <w:tc>
          <w:tcPr>
            <w:tcW w:w="7470" w:type="dxa"/>
            <w:tcBorders>
              <w:top w:val="single" w:sz="4" w:space="0" w:color="5B9BD5" w:themeColor="accent5"/>
              <w:left w:val="nil"/>
              <w:bottom w:val="nil"/>
              <w:right w:val="nil"/>
            </w:tcBorders>
            <w:shd w:val="clear" w:color="auto" w:fill="70AD47" w:themeFill="accent6"/>
            <w:hideMark/>
          </w:tcPr>
          <w:p w14:paraId="73E9EF8F" w14:textId="3A0F6531" w:rsidR="003D5677" w:rsidDel="008027CD" w:rsidRDefault="003D5677" w:rsidP="003D5677">
            <w:pPr>
              <w:jc w:val="right"/>
              <w:rPr>
                <w:del w:id="8498" w:author="Salah Soliman" w:date="2020-01-31T16:32:00Z"/>
                <w:color w:val="78C800"/>
              </w:rPr>
            </w:pPr>
            <w:del w:id="8499" w:author="Salah Soliman" w:date="2020-01-31T16:32:00Z">
              <w:r w:rsidDel="008027CD">
                <w:rPr>
                  <w:rFonts w:ascii="FontAwesome" w:hAnsi="FontAwesome"/>
                  <w:color w:val="78C800"/>
                </w:rPr>
                <w:sym w:font="FontAwesome" w:char="F058"/>
              </w:r>
              <w:r w:rsidDel="008027CD">
                <w:rPr>
                  <w:color w:val="78C800"/>
                </w:rPr>
                <w:delText xml:space="preserve"> Correct</w:delText>
              </w:r>
            </w:del>
          </w:p>
        </w:tc>
        <w:tc>
          <w:tcPr>
            <w:tcW w:w="270" w:type="dxa"/>
            <w:tcBorders>
              <w:top w:val="single" w:sz="4" w:space="0" w:color="5B9BD5" w:themeColor="accent5"/>
              <w:left w:val="nil"/>
              <w:bottom w:val="nil"/>
              <w:right w:val="single" w:sz="4" w:space="0" w:color="5B9BD5" w:themeColor="accent5"/>
            </w:tcBorders>
            <w:shd w:val="clear" w:color="auto" w:fill="70AD47" w:themeFill="accent6"/>
          </w:tcPr>
          <w:p w14:paraId="70984113" w14:textId="7BA9C8DC" w:rsidR="003D5677" w:rsidDel="008027CD" w:rsidRDefault="003D5677" w:rsidP="003D5677">
            <w:pPr>
              <w:rPr>
                <w:del w:id="8500" w:author="Salah Soliman" w:date="2020-01-31T16:32:00Z"/>
                <w:color w:val="404040" w:themeColor="text1" w:themeTint="BF"/>
              </w:rPr>
            </w:pPr>
          </w:p>
        </w:tc>
      </w:tr>
      <w:tr w:rsidR="003D5677" w:rsidDel="008027CD" w14:paraId="693CB214" w14:textId="3C2AE946" w:rsidTr="003D5677">
        <w:trPr>
          <w:del w:id="8501" w:author="Salah Soliman" w:date="2020-01-31T16:32:00Z"/>
        </w:trPr>
        <w:tc>
          <w:tcPr>
            <w:tcW w:w="265" w:type="dxa"/>
            <w:tcBorders>
              <w:top w:val="nil"/>
              <w:left w:val="single" w:sz="4" w:space="0" w:color="5B9BD5" w:themeColor="accent5"/>
              <w:bottom w:val="nil"/>
              <w:right w:val="nil"/>
            </w:tcBorders>
            <w:shd w:val="clear" w:color="auto" w:fill="70AD47" w:themeFill="accent6"/>
          </w:tcPr>
          <w:p w14:paraId="1651D56C" w14:textId="78484966" w:rsidR="003D5677" w:rsidDel="008027CD" w:rsidRDefault="003D5677" w:rsidP="003D5677">
            <w:pPr>
              <w:rPr>
                <w:del w:id="8502" w:author="Salah Soliman" w:date="2020-01-31T16:32:00Z"/>
              </w:rPr>
            </w:pPr>
          </w:p>
        </w:tc>
        <w:tc>
          <w:tcPr>
            <w:tcW w:w="2520" w:type="dxa"/>
            <w:tcBorders>
              <w:top w:val="nil"/>
              <w:left w:val="nil"/>
              <w:bottom w:val="nil"/>
              <w:right w:val="nil"/>
            </w:tcBorders>
            <w:shd w:val="clear" w:color="auto" w:fill="78C800"/>
            <w:hideMark/>
          </w:tcPr>
          <w:p w14:paraId="5C755CCF" w14:textId="6B21BF95" w:rsidR="003D5677" w:rsidDel="008027CD" w:rsidRDefault="003D5677" w:rsidP="003D5677">
            <w:pPr>
              <w:rPr>
                <w:del w:id="8503" w:author="Salah Soliman" w:date="2020-01-31T16:32:00Z"/>
                <w:rFonts w:asciiTheme="majorHAnsi" w:hAnsiTheme="majorHAnsi" w:cstheme="majorHAnsi"/>
                <w:color w:val="FFFFFF" w:themeColor="background1"/>
              </w:rPr>
            </w:pPr>
            <w:del w:id="8504" w:author="Salah Soliman" w:date="2020-01-31T16:32:00Z">
              <w:r w:rsidDel="008027CD">
                <w:rPr>
                  <w:rFonts w:asciiTheme="majorHAnsi" w:hAnsiTheme="majorHAnsi" w:cstheme="majorHAnsi"/>
                  <w:color w:val="FFFFFF" w:themeColor="background1"/>
                </w:rPr>
                <w:delText>Explanation</w:delText>
              </w:r>
            </w:del>
          </w:p>
        </w:tc>
        <w:tc>
          <w:tcPr>
            <w:tcW w:w="7470" w:type="dxa"/>
            <w:tcBorders>
              <w:top w:val="nil"/>
              <w:left w:val="nil"/>
              <w:bottom w:val="nil"/>
              <w:right w:val="nil"/>
            </w:tcBorders>
            <w:shd w:val="clear" w:color="auto" w:fill="70AD47" w:themeFill="accent6"/>
          </w:tcPr>
          <w:p w14:paraId="1D766378" w14:textId="08BFAF2B" w:rsidR="003D5677" w:rsidDel="008027CD" w:rsidRDefault="003D5677" w:rsidP="003D5677">
            <w:pPr>
              <w:rPr>
                <w:del w:id="8505" w:author="Salah Soliman" w:date="2020-01-31T16:32:00Z"/>
                <w:color w:val="404040" w:themeColor="text1" w:themeTint="BF"/>
              </w:rPr>
            </w:pPr>
          </w:p>
        </w:tc>
        <w:tc>
          <w:tcPr>
            <w:tcW w:w="270" w:type="dxa"/>
            <w:tcBorders>
              <w:top w:val="nil"/>
              <w:left w:val="nil"/>
              <w:bottom w:val="nil"/>
              <w:right w:val="single" w:sz="4" w:space="0" w:color="5B9BD5" w:themeColor="accent5"/>
            </w:tcBorders>
            <w:shd w:val="clear" w:color="auto" w:fill="70AD47" w:themeFill="accent6"/>
          </w:tcPr>
          <w:p w14:paraId="61D2A625" w14:textId="3CAFB7CC" w:rsidR="003D5677" w:rsidDel="008027CD" w:rsidRDefault="003D5677" w:rsidP="003D5677">
            <w:pPr>
              <w:rPr>
                <w:del w:id="8506" w:author="Salah Soliman" w:date="2020-01-31T16:32:00Z"/>
              </w:rPr>
            </w:pPr>
          </w:p>
        </w:tc>
      </w:tr>
      <w:tr w:rsidR="003D5677" w:rsidDel="008027CD" w14:paraId="7AC2A028" w14:textId="033A5213" w:rsidTr="003D5677">
        <w:trPr>
          <w:del w:id="8507" w:author="Salah Soliman" w:date="2020-01-31T16:32:00Z"/>
        </w:trPr>
        <w:tc>
          <w:tcPr>
            <w:tcW w:w="265" w:type="dxa"/>
            <w:tcBorders>
              <w:top w:val="nil"/>
              <w:left w:val="single" w:sz="4" w:space="0" w:color="5B9BD5" w:themeColor="accent5"/>
              <w:bottom w:val="nil"/>
              <w:right w:val="nil"/>
            </w:tcBorders>
            <w:shd w:val="clear" w:color="auto" w:fill="70AD47" w:themeFill="accent6"/>
          </w:tcPr>
          <w:p w14:paraId="5888A4E5" w14:textId="5543E5F0" w:rsidR="003D5677" w:rsidDel="008027CD" w:rsidRDefault="003D5677" w:rsidP="003D5677">
            <w:pPr>
              <w:pStyle w:val="NoSpacing"/>
              <w:rPr>
                <w:del w:id="8508" w:author="Salah Soliman" w:date="2020-01-31T16:32:00Z"/>
                <w:sz w:val="16"/>
                <w:szCs w:val="16"/>
              </w:rPr>
            </w:pPr>
          </w:p>
        </w:tc>
        <w:tc>
          <w:tcPr>
            <w:tcW w:w="2520" w:type="dxa"/>
            <w:tcBorders>
              <w:top w:val="nil"/>
              <w:left w:val="nil"/>
              <w:bottom w:val="single" w:sz="4" w:space="0" w:color="CCFFCC"/>
              <w:right w:val="nil"/>
            </w:tcBorders>
            <w:shd w:val="clear" w:color="auto" w:fill="78C800"/>
          </w:tcPr>
          <w:p w14:paraId="0D2ADA28" w14:textId="28D91B47" w:rsidR="003D5677" w:rsidDel="008027CD" w:rsidRDefault="003D5677" w:rsidP="003D5677">
            <w:pPr>
              <w:pStyle w:val="NoSpacing"/>
              <w:rPr>
                <w:del w:id="8509" w:author="Salah Soliman" w:date="2020-01-31T16:32:00Z"/>
                <w:sz w:val="16"/>
                <w:szCs w:val="16"/>
              </w:rPr>
            </w:pPr>
          </w:p>
        </w:tc>
        <w:tc>
          <w:tcPr>
            <w:tcW w:w="7470" w:type="dxa"/>
            <w:tcBorders>
              <w:top w:val="nil"/>
              <w:left w:val="nil"/>
              <w:bottom w:val="single" w:sz="4" w:space="0" w:color="CCFFCC"/>
              <w:right w:val="nil"/>
            </w:tcBorders>
            <w:shd w:val="clear" w:color="auto" w:fill="78C800"/>
          </w:tcPr>
          <w:p w14:paraId="3FFFF8C3" w14:textId="2BF84CA2" w:rsidR="003D5677" w:rsidDel="008027CD" w:rsidRDefault="003D5677" w:rsidP="003D5677">
            <w:pPr>
              <w:pStyle w:val="NoSpacing"/>
              <w:rPr>
                <w:del w:id="8510" w:author="Salah Soliman" w:date="2020-01-31T16:32:00Z"/>
                <w:sz w:val="16"/>
                <w:szCs w:val="16"/>
              </w:rPr>
            </w:pPr>
          </w:p>
        </w:tc>
        <w:tc>
          <w:tcPr>
            <w:tcW w:w="270" w:type="dxa"/>
            <w:tcBorders>
              <w:top w:val="nil"/>
              <w:left w:val="nil"/>
              <w:bottom w:val="nil"/>
              <w:right w:val="single" w:sz="4" w:space="0" w:color="5B9BD5" w:themeColor="accent5"/>
            </w:tcBorders>
            <w:shd w:val="clear" w:color="auto" w:fill="70AD47" w:themeFill="accent6"/>
          </w:tcPr>
          <w:p w14:paraId="59F72E93" w14:textId="6FA0B485" w:rsidR="003D5677" w:rsidDel="008027CD" w:rsidRDefault="003D5677" w:rsidP="003D5677">
            <w:pPr>
              <w:pStyle w:val="NoSpacing"/>
              <w:rPr>
                <w:del w:id="8511" w:author="Salah Soliman" w:date="2020-01-31T16:32:00Z"/>
                <w:sz w:val="16"/>
                <w:szCs w:val="16"/>
              </w:rPr>
            </w:pPr>
          </w:p>
        </w:tc>
      </w:tr>
      <w:tr w:rsidR="003D5677" w:rsidDel="008027CD" w14:paraId="7DD6411D" w14:textId="1D5ACA05" w:rsidTr="003D5677">
        <w:trPr>
          <w:trHeight w:val="60"/>
          <w:del w:id="8512" w:author="Salah Soliman" w:date="2020-01-31T16:32:00Z"/>
        </w:trPr>
        <w:tc>
          <w:tcPr>
            <w:tcW w:w="265" w:type="dxa"/>
            <w:tcBorders>
              <w:top w:val="nil"/>
              <w:left w:val="single" w:sz="4" w:space="0" w:color="5B9BD5" w:themeColor="accent5"/>
              <w:bottom w:val="nil"/>
              <w:right w:val="single" w:sz="4" w:space="0" w:color="CCFFCC"/>
            </w:tcBorders>
            <w:shd w:val="clear" w:color="auto" w:fill="70AD47" w:themeFill="accent6"/>
          </w:tcPr>
          <w:p w14:paraId="178707CF" w14:textId="6F6B4AD6" w:rsidR="003D5677" w:rsidDel="008027CD" w:rsidRDefault="003D5677" w:rsidP="003D5677">
            <w:pPr>
              <w:rPr>
                <w:del w:id="8513" w:author="Salah Soliman" w:date="2020-01-31T16:32:00Z"/>
              </w:rPr>
            </w:pPr>
          </w:p>
        </w:tc>
        <w:tc>
          <w:tcPr>
            <w:tcW w:w="9990" w:type="dxa"/>
            <w:gridSpan w:val="2"/>
            <w:tcBorders>
              <w:top w:val="single" w:sz="4" w:space="0" w:color="CCFFCC"/>
              <w:left w:val="single" w:sz="4" w:space="0" w:color="CCFFCC"/>
              <w:bottom w:val="single" w:sz="4" w:space="0" w:color="CCFFCC"/>
              <w:right w:val="single" w:sz="4" w:space="0" w:color="CCFFCC"/>
            </w:tcBorders>
            <w:shd w:val="clear" w:color="auto" w:fill="F3FFF3"/>
            <w:hideMark/>
          </w:tcPr>
          <w:p w14:paraId="32434B9E" w14:textId="0B4CC965" w:rsidR="003D5677" w:rsidDel="008027CD" w:rsidRDefault="003D5677" w:rsidP="003D5677">
            <w:pPr>
              <w:rPr>
                <w:del w:id="8514" w:author="Salah Soliman" w:date="2020-01-31T16:32:00Z"/>
                <w:color w:val="7F7F7F" w:themeColor="text1" w:themeTint="80"/>
              </w:rPr>
            </w:pPr>
            <w:del w:id="8515" w:author="Salah Soliman" w:date="2020-01-31T16:32:00Z">
              <w:r w:rsidDel="008027CD">
                <w:rPr>
                  <w:color w:val="7F7F7F" w:themeColor="text1" w:themeTint="80"/>
                </w:rPr>
                <w:delText>Great! While it is easy to visualize the distance between points in 1D, 2D and 3D spaces, the notion of distance applies to data of any dimensions.</w:delText>
              </w:r>
            </w:del>
          </w:p>
        </w:tc>
        <w:tc>
          <w:tcPr>
            <w:tcW w:w="270" w:type="dxa"/>
            <w:tcBorders>
              <w:top w:val="nil"/>
              <w:left w:val="single" w:sz="4" w:space="0" w:color="CCFFCC"/>
              <w:bottom w:val="nil"/>
              <w:right w:val="single" w:sz="4" w:space="0" w:color="5B9BD5" w:themeColor="accent5"/>
            </w:tcBorders>
            <w:shd w:val="clear" w:color="auto" w:fill="70AD47" w:themeFill="accent6"/>
          </w:tcPr>
          <w:p w14:paraId="5AB8C7CF" w14:textId="1BD6DFF7" w:rsidR="003D5677" w:rsidDel="008027CD" w:rsidRDefault="003D5677" w:rsidP="003D5677">
            <w:pPr>
              <w:rPr>
                <w:del w:id="8516" w:author="Salah Soliman" w:date="2020-01-31T16:32:00Z"/>
                <w:color w:val="404040" w:themeColor="text1" w:themeTint="BF"/>
              </w:rPr>
            </w:pPr>
          </w:p>
        </w:tc>
      </w:tr>
      <w:tr w:rsidR="003D5677" w:rsidDel="008027CD" w14:paraId="61F31797" w14:textId="5C68697A" w:rsidTr="003D5677">
        <w:trPr>
          <w:del w:id="8517" w:author="Salah Soliman" w:date="2020-01-31T16:32:00Z"/>
        </w:trPr>
        <w:tc>
          <w:tcPr>
            <w:tcW w:w="265" w:type="dxa"/>
            <w:tcBorders>
              <w:top w:val="nil"/>
              <w:left w:val="single" w:sz="4" w:space="0" w:color="5B9BD5" w:themeColor="accent5"/>
              <w:bottom w:val="single" w:sz="4" w:space="0" w:color="5B9BD5" w:themeColor="accent5"/>
              <w:right w:val="nil"/>
            </w:tcBorders>
            <w:shd w:val="clear" w:color="auto" w:fill="70AD47" w:themeFill="accent6"/>
          </w:tcPr>
          <w:p w14:paraId="1F8CEB79" w14:textId="3F04D9A3" w:rsidR="003D5677" w:rsidDel="008027CD" w:rsidRDefault="003D5677" w:rsidP="003D5677">
            <w:pPr>
              <w:pStyle w:val="NoSpacing"/>
              <w:rPr>
                <w:del w:id="8518" w:author="Salah Soliman" w:date="2020-01-31T16:32:00Z"/>
                <w:sz w:val="16"/>
                <w:szCs w:val="16"/>
              </w:rPr>
            </w:pPr>
          </w:p>
        </w:tc>
        <w:tc>
          <w:tcPr>
            <w:tcW w:w="2520" w:type="dxa"/>
            <w:tcBorders>
              <w:top w:val="single" w:sz="4" w:space="0" w:color="CCFFCC"/>
              <w:left w:val="nil"/>
              <w:bottom w:val="single" w:sz="4" w:space="0" w:color="5B9BD5" w:themeColor="accent5"/>
              <w:right w:val="nil"/>
            </w:tcBorders>
            <w:shd w:val="clear" w:color="auto" w:fill="70AD47" w:themeFill="accent6"/>
          </w:tcPr>
          <w:p w14:paraId="7C325732" w14:textId="381E286B" w:rsidR="003D5677" w:rsidDel="008027CD" w:rsidRDefault="003D5677" w:rsidP="003D5677">
            <w:pPr>
              <w:pStyle w:val="NoSpacing"/>
              <w:rPr>
                <w:del w:id="8519" w:author="Salah Soliman" w:date="2020-01-31T16:32:00Z"/>
                <w:sz w:val="16"/>
                <w:szCs w:val="16"/>
              </w:rPr>
            </w:pPr>
          </w:p>
        </w:tc>
        <w:tc>
          <w:tcPr>
            <w:tcW w:w="7470" w:type="dxa"/>
            <w:tcBorders>
              <w:top w:val="single" w:sz="4" w:space="0" w:color="CCFFCC"/>
              <w:left w:val="nil"/>
              <w:bottom w:val="single" w:sz="4" w:space="0" w:color="5B9BD5" w:themeColor="accent5"/>
              <w:right w:val="nil"/>
            </w:tcBorders>
            <w:shd w:val="clear" w:color="auto" w:fill="70AD47" w:themeFill="accent6"/>
          </w:tcPr>
          <w:p w14:paraId="32481BFD" w14:textId="7801616A" w:rsidR="003D5677" w:rsidDel="008027CD" w:rsidRDefault="003D5677" w:rsidP="003D5677">
            <w:pPr>
              <w:pStyle w:val="NoSpacing"/>
              <w:rPr>
                <w:del w:id="8520" w:author="Salah Soliman" w:date="2020-01-31T16:32:00Z"/>
                <w:sz w:val="16"/>
                <w:szCs w:val="16"/>
              </w:rPr>
            </w:pPr>
          </w:p>
        </w:tc>
        <w:tc>
          <w:tcPr>
            <w:tcW w:w="270" w:type="dxa"/>
            <w:tcBorders>
              <w:top w:val="nil"/>
              <w:left w:val="nil"/>
              <w:bottom w:val="single" w:sz="4" w:space="0" w:color="5B9BD5" w:themeColor="accent5"/>
              <w:right w:val="single" w:sz="4" w:space="0" w:color="5B9BD5" w:themeColor="accent5"/>
            </w:tcBorders>
            <w:shd w:val="clear" w:color="auto" w:fill="70AD47" w:themeFill="accent6"/>
          </w:tcPr>
          <w:p w14:paraId="13669872" w14:textId="680329D3" w:rsidR="003D5677" w:rsidDel="008027CD" w:rsidRDefault="003D5677" w:rsidP="003D5677">
            <w:pPr>
              <w:pStyle w:val="NoSpacing"/>
              <w:rPr>
                <w:del w:id="8521" w:author="Salah Soliman" w:date="2020-01-31T16:32:00Z"/>
                <w:sz w:val="16"/>
                <w:szCs w:val="16"/>
              </w:rPr>
            </w:pPr>
          </w:p>
        </w:tc>
      </w:tr>
    </w:tbl>
    <w:p w14:paraId="45DCF550" w14:textId="2CA367C1" w:rsidR="003D5677" w:rsidDel="008027CD" w:rsidRDefault="003D5677" w:rsidP="003D5677">
      <w:pPr>
        <w:pStyle w:val="NoSpacing"/>
        <w:rPr>
          <w:del w:id="8522" w:author="Salah Soliman" w:date="2020-01-31T16:32:00Z"/>
        </w:rPr>
      </w:pPr>
    </w:p>
    <w:tbl>
      <w:tblPr>
        <w:tblStyle w:val="TableGrid"/>
        <w:tblW w:w="10530" w:type="dxa"/>
        <w:tblBorders>
          <w:top w:val="single" w:sz="4" w:space="0" w:color="5B9BD5" w:themeColor="accent5"/>
          <w:left w:val="single" w:sz="4" w:space="0" w:color="5B9BD5" w:themeColor="accent5"/>
          <w:bottom w:val="single" w:sz="4" w:space="0" w:color="5B9BD5" w:themeColor="accent5"/>
          <w:right w:val="single" w:sz="4" w:space="0" w:color="5B9BD5" w:themeColor="accent5"/>
          <w:insideH w:val="none" w:sz="0" w:space="0" w:color="auto"/>
          <w:insideV w:val="none" w:sz="0" w:space="0" w:color="auto"/>
        </w:tblBorders>
        <w:tblLayout w:type="fixed"/>
        <w:tblCellMar>
          <w:left w:w="115" w:type="dxa"/>
          <w:right w:w="115" w:type="dxa"/>
        </w:tblCellMar>
        <w:tblLook w:val="04A0" w:firstRow="1" w:lastRow="0" w:firstColumn="1" w:lastColumn="0" w:noHBand="0" w:noVBand="1"/>
      </w:tblPr>
      <w:tblGrid>
        <w:gridCol w:w="265"/>
        <w:gridCol w:w="2521"/>
        <w:gridCol w:w="7474"/>
        <w:gridCol w:w="270"/>
      </w:tblGrid>
      <w:tr w:rsidR="003D5677" w:rsidDel="008027CD" w14:paraId="01508D0F" w14:textId="73FA5419" w:rsidTr="003D5677">
        <w:trPr>
          <w:trHeight w:val="107"/>
          <w:del w:id="8523" w:author="Salah Soliman" w:date="2020-01-31T16:32:00Z"/>
        </w:trPr>
        <w:tc>
          <w:tcPr>
            <w:tcW w:w="265" w:type="dxa"/>
            <w:tcBorders>
              <w:top w:val="single" w:sz="4" w:space="0" w:color="5B9BD5" w:themeColor="accent5"/>
              <w:left w:val="single" w:sz="4" w:space="0" w:color="5B9BD5" w:themeColor="accent5"/>
              <w:bottom w:val="nil"/>
              <w:right w:val="nil"/>
            </w:tcBorders>
            <w:shd w:val="clear" w:color="auto" w:fill="70AD47" w:themeFill="accent6"/>
          </w:tcPr>
          <w:p w14:paraId="48BBE8C3" w14:textId="13D02950" w:rsidR="003D5677" w:rsidDel="008027CD" w:rsidRDefault="003D5677" w:rsidP="003D5677">
            <w:pPr>
              <w:rPr>
                <w:del w:id="8524" w:author="Salah Soliman" w:date="2020-01-31T16:32:00Z"/>
              </w:rPr>
            </w:pPr>
          </w:p>
        </w:tc>
        <w:tc>
          <w:tcPr>
            <w:tcW w:w="2520" w:type="dxa"/>
            <w:tcBorders>
              <w:top w:val="single" w:sz="4" w:space="0" w:color="5B9BD5" w:themeColor="accent5"/>
              <w:left w:val="nil"/>
              <w:bottom w:val="nil"/>
              <w:right w:val="nil"/>
            </w:tcBorders>
            <w:shd w:val="clear" w:color="auto" w:fill="70AD47" w:themeFill="accent6"/>
          </w:tcPr>
          <w:p w14:paraId="6BDD4D7D" w14:textId="33CD9F81" w:rsidR="003D5677" w:rsidDel="008027CD" w:rsidRDefault="003D5677" w:rsidP="003D5677">
            <w:pPr>
              <w:rPr>
                <w:del w:id="8525" w:author="Salah Soliman" w:date="2020-01-31T16:32:00Z"/>
              </w:rPr>
            </w:pPr>
          </w:p>
        </w:tc>
        <w:tc>
          <w:tcPr>
            <w:tcW w:w="7470" w:type="dxa"/>
            <w:tcBorders>
              <w:top w:val="single" w:sz="4" w:space="0" w:color="5B9BD5" w:themeColor="accent5"/>
              <w:left w:val="nil"/>
              <w:bottom w:val="nil"/>
              <w:right w:val="nil"/>
            </w:tcBorders>
            <w:shd w:val="clear" w:color="auto" w:fill="70AD47" w:themeFill="accent6"/>
            <w:hideMark/>
          </w:tcPr>
          <w:p w14:paraId="23F2ADA5" w14:textId="6568A269" w:rsidR="003D5677" w:rsidDel="008027CD" w:rsidRDefault="003D5677" w:rsidP="003D5677">
            <w:pPr>
              <w:jc w:val="right"/>
              <w:rPr>
                <w:del w:id="8526" w:author="Salah Soliman" w:date="2020-01-31T16:32:00Z"/>
                <w:color w:val="78C800"/>
              </w:rPr>
            </w:pPr>
            <w:del w:id="8527" w:author="Salah Soliman" w:date="2020-01-31T16:32:00Z">
              <w:r w:rsidDel="008027CD">
                <w:rPr>
                  <w:rFonts w:ascii="FontAwesome" w:hAnsi="FontAwesome"/>
                  <w:color w:val="FF4B4B"/>
                </w:rPr>
                <w:sym w:font="FontAwesome" w:char="F057"/>
              </w:r>
              <w:r w:rsidDel="008027CD">
                <w:rPr>
                  <w:color w:val="FF4B4B"/>
                </w:rPr>
                <w:delText xml:space="preserve"> That’s Incorrect</w:delText>
              </w:r>
            </w:del>
          </w:p>
        </w:tc>
        <w:tc>
          <w:tcPr>
            <w:tcW w:w="270" w:type="dxa"/>
            <w:tcBorders>
              <w:top w:val="single" w:sz="4" w:space="0" w:color="5B9BD5" w:themeColor="accent5"/>
              <w:left w:val="nil"/>
              <w:bottom w:val="nil"/>
              <w:right w:val="single" w:sz="4" w:space="0" w:color="5B9BD5" w:themeColor="accent5"/>
            </w:tcBorders>
            <w:shd w:val="clear" w:color="auto" w:fill="70AD47" w:themeFill="accent6"/>
          </w:tcPr>
          <w:p w14:paraId="2FFC68E3" w14:textId="7A2B8E2D" w:rsidR="003D5677" w:rsidDel="008027CD" w:rsidRDefault="003D5677" w:rsidP="003D5677">
            <w:pPr>
              <w:rPr>
                <w:del w:id="8528" w:author="Salah Soliman" w:date="2020-01-31T16:32:00Z"/>
                <w:color w:val="404040" w:themeColor="text1" w:themeTint="BF"/>
              </w:rPr>
            </w:pPr>
          </w:p>
        </w:tc>
      </w:tr>
      <w:tr w:rsidR="003D5677" w:rsidDel="008027CD" w14:paraId="76C70DE5" w14:textId="19C3735E" w:rsidTr="003D5677">
        <w:trPr>
          <w:del w:id="8529" w:author="Salah Soliman" w:date="2020-01-31T16:32:00Z"/>
        </w:trPr>
        <w:tc>
          <w:tcPr>
            <w:tcW w:w="265" w:type="dxa"/>
            <w:tcBorders>
              <w:top w:val="nil"/>
              <w:left w:val="single" w:sz="4" w:space="0" w:color="5B9BD5" w:themeColor="accent5"/>
              <w:bottom w:val="nil"/>
              <w:right w:val="nil"/>
            </w:tcBorders>
            <w:shd w:val="clear" w:color="auto" w:fill="70AD47" w:themeFill="accent6"/>
          </w:tcPr>
          <w:p w14:paraId="0A401B98" w14:textId="657937BE" w:rsidR="003D5677" w:rsidDel="008027CD" w:rsidRDefault="003D5677" w:rsidP="003D5677">
            <w:pPr>
              <w:rPr>
                <w:del w:id="8530" w:author="Salah Soliman" w:date="2020-01-31T16:32:00Z"/>
              </w:rPr>
            </w:pPr>
          </w:p>
        </w:tc>
        <w:tc>
          <w:tcPr>
            <w:tcW w:w="2520" w:type="dxa"/>
            <w:tcBorders>
              <w:top w:val="nil"/>
              <w:left w:val="nil"/>
              <w:bottom w:val="nil"/>
              <w:right w:val="nil"/>
            </w:tcBorders>
            <w:shd w:val="clear" w:color="auto" w:fill="FF4B4B"/>
            <w:hideMark/>
          </w:tcPr>
          <w:p w14:paraId="586F50F6" w14:textId="52D572E6" w:rsidR="003D5677" w:rsidDel="008027CD" w:rsidRDefault="003D5677" w:rsidP="003D5677">
            <w:pPr>
              <w:rPr>
                <w:del w:id="8531" w:author="Salah Soliman" w:date="2020-01-31T16:32:00Z"/>
                <w:rFonts w:asciiTheme="majorHAnsi" w:hAnsiTheme="majorHAnsi" w:cstheme="majorHAnsi"/>
                <w:color w:val="FFFFFF" w:themeColor="background1"/>
              </w:rPr>
            </w:pPr>
            <w:del w:id="8532" w:author="Salah Soliman" w:date="2020-01-31T16:32:00Z">
              <w:r w:rsidDel="008027CD">
                <w:rPr>
                  <w:rFonts w:asciiTheme="majorHAnsi" w:hAnsiTheme="majorHAnsi" w:cstheme="majorHAnsi"/>
                  <w:color w:val="FFFFFF" w:themeColor="background1"/>
                </w:rPr>
                <w:delText>Explanation</w:delText>
              </w:r>
            </w:del>
          </w:p>
        </w:tc>
        <w:tc>
          <w:tcPr>
            <w:tcW w:w="7470" w:type="dxa"/>
            <w:tcBorders>
              <w:top w:val="nil"/>
              <w:left w:val="nil"/>
              <w:bottom w:val="nil"/>
              <w:right w:val="nil"/>
            </w:tcBorders>
            <w:shd w:val="clear" w:color="auto" w:fill="70AD47" w:themeFill="accent6"/>
          </w:tcPr>
          <w:p w14:paraId="4181E24B" w14:textId="61A5BEB0" w:rsidR="003D5677" w:rsidDel="008027CD" w:rsidRDefault="003D5677" w:rsidP="003D5677">
            <w:pPr>
              <w:rPr>
                <w:del w:id="8533" w:author="Salah Soliman" w:date="2020-01-31T16:32:00Z"/>
                <w:color w:val="404040" w:themeColor="text1" w:themeTint="BF"/>
              </w:rPr>
            </w:pPr>
          </w:p>
        </w:tc>
        <w:tc>
          <w:tcPr>
            <w:tcW w:w="270" w:type="dxa"/>
            <w:tcBorders>
              <w:top w:val="nil"/>
              <w:left w:val="nil"/>
              <w:bottom w:val="nil"/>
              <w:right w:val="single" w:sz="4" w:space="0" w:color="5B9BD5" w:themeColor="accent5"/>
            </w:tcBorders>
            <w:shd w:val="clear" w:color="auto" w:fill="70AD47" w:themeFill="accent6"/>
          </w:tcPr>
          <w:p w14:paraId="2ED32F37" w14:textId="2E915DAD" w:rsidR="003D5677" w:rsidDel="008027CD" w:rsidRDefault="003D5677" w:rsidP="003D5677">
            <w:pPr>
              <w:rPr>
                <w:del w:id="8534" w:author="Salah Soliman" w:date="2020-01-31T16:32:00Z"/>
              </w:rPr>
            </w:pPr>
          </w:p>
        </w:tc>
      </w:tr>
      <w:tr w:rsidR="003D5677" w:rsidDel="008027CD" w14:paraId="59BBEF9B" w14:textId="35D4DA59" w:rsidTr="003D5677">
        <w:trPr>
          <w:del w:id="8535" w:author="Salah Soliman" w:date="2020-01-31T16:32:00Z"/>
        </w:trPr>
        <w:tc>
          <w:tcPr>
            <w:tcW w:w="265" w:type="dxa"/>
            <w:tcBorders>
              <w:top w:val="nil"/>
              <w:left w:val="single" w:sz="4" w:space="0" w:color="5B9BD5" w:themeColor="accent5"/>
              <w:bottom w:val="nil"/>
              <w:right w:val="nil"/>
            </w:tcBorders>
            <w:shd w:val="clear" w:color="auto" w:fill="70AD47" w:themeFill="accent6"/>
          </w:tcPr>
          <w:p w14:paraId="4D6CFDE1" w14:textId="7A2D957E" w:rsidR="003D5677" w:rsidDel="008027CD" w:rsidRDefault="003D5677" w:rsidP="003D5677">
            <w:pPr>
              <w:pStyle w:val="NoSpacing"/>
              <w:rPr>
                <w:del w:id="8536" w:author="Salah Soliman" w:date="2020-01-31T16:32:00Z"/>
                <w:sz w:val="16"/>
                <w:szCs w:val="16"/>
              </w:rPr>
            </w:pPr>
          </w:p>
        </w:tc>
        <w:tc>
          <w:tcPr>
            <w:tcW w:w="2520" w:type="dxa"/>
            <w:tcBorders>
              <w:top w:val="nil"/>
              <w:left w:val="nil"/>
              <w:bottom w:val="single" w:sz="4" w:space="0" w:color="F9DBDB"/>
              <w:right w:val="nil"/>
            </w:tcBorders>
            <w:shd w:val="clear" w:color="auto" w:fill="FF4B4B"/>
          </w:tcPr>
          <w:p w14:paraId="69548BF5" w14:textId="41CCF364" w:rsidR="003D5677" w:rsidDel="008027CD" w:rsidRDefault="003D5677" w:rsidP="003D5677">
            <w:pPr>
              <w:pStyle w:val="NoSpacing"/>
              <w:rPr>
                <w:del w:id="8537" w:author="Salah Soliman" w:date="2020-01-31T16:32:00Z"/>
                <w:sz w:val="16"/>
                <w:szCs w:val="16"/>
              </w:rPr>
            </w:pPr>
          </w:p>
        </w:tc>
        <w:tc>
          <w:tcPr>
            <w:tcW w:w="7470" w:type="dxa"/>
            <w:tcBorders>
              <w:top w:val="nil"/>
              <w:left w:val="nil"/>
              <w:bottom w:val="single" w:sz="4" w:space="0" w:color="F9DBDB"/>
              <w:right w:val="nil"/>
            </w:tcBorders>
            <w:shd w:val="clear" w:color="auto" w:fill="FF4B4B"/>
          </w:tcPr>
          <w:p w14:paraId="6B8A336E" w14:textId="6EA21D77" w:rsidR="003D5677" w:rsidDel="008027CD" w:rsidRDefault="003D5677" w:rsidP="003D5677">
            <w:pPr>
              <w:pStyle w:val="NoSpacing"/>
              <w:rPr>
                <w:del w:id="8538" w:author="Salah Soliman" w:date="2020-01-31T16:32:00Z"/>
                <w:sz w:val="16"/>
                <w:szCs w:val="16"/>
              </w:rPr>
            </w:pPr>
          </w:p>
        </w:tc>
        <w:tc>
          <w:tcPr>
            <w:tcW w:w="270" w:type="dxa"/>
            <w:tcBorders>
              <w:top w:val="nil"/>
              <w:left w:val="nil"/>
              <w:bottom w:val="nil"/>
              <w:right w:val="single" w:sz="4" w:space="0" w:color="5B9BD5" w:themeColor="accent5"/>
            </w:tcBorders>
            <w:shd w:val="clear" w:color="auto" w:fill="70AD47" w:themeFill="accent6"/>
          </w:tcPr>
          <w:p w14:paraId="2FE405B6" w14:textId="5C514BC6" w:rsidR="003D5677" w:rsidDel="008027CD" w:rsidRDefault="003D5677" w:rsidP="003D5677">
            <w:pPr>
              <w:pStyle w:val="NoSpacing"/>
              <w:rPr>
                <w:del w:id="8539" w:author="Salah Soliman" w:date="2020-01-31T16:32:00Z"/>
                <w:sz w:val="16"/>
                <w:szCs w:val="16"/>
              </w:rPr>
            </w:pPr>
          </w:p>
        </w:tc>
      </w:tr>
      <w:tr w:rsidR="003D5677" w:rsidDel="008027CD" w14:paraId="1A877514" w14:textId="7B2B7BF7" w:rsidTr="003D5677">
        <w:trPr>
          <w:trHeight w:val="60"/>
          <w:del w:id="8540" w:author="Salah Soliman" w:date="2020-01-31T16:32:00Z"/>
        </w:trPr>
        <w:tc>
          <w:tcPr>
            <w:tcW w:w="265" w:type="dxa"/>
            <w:tcBorders>
              <w:top w:val="nil"/>
              <w:left w:val="single" w:sz="4" w:space="0" w:color="5B9BD5" w:themeColor="accent5"/>
              <w:bottom w:val="nil"/>
              <w:right w:val="single" w:sz="4" w:space="0" w:color="F9DBDB"/>
            </w:tcBorders>
            <w:shd w:val="clear" w:color="auto" w:fill="70AD47" w:themeFill="accent6"/>
          </w:tcPr>
          <w:p w14:paraId="19E3FB02" w14:textId="41C965FE" w:rsidR="003D5677" w:rsidDel="008027CD" w:rsidRDefault="003D5677" w:rsidP="003D5677">
            <w:pPr>
              <w:rPr>
                <w:del w:id="8541" w:author="Salah Soliman" w:date="2020-01-31T16:32:00Z"/>
              </w:rPr>
            </w:pPr>
          </w:p>
        </w:tc>
        <w:tc>
          <w:tcPr>
            <w:tcW w:w="9990" w:type="dxa"/>
            <w:gridSpan w:val="2"/>
            <w:tcBorders>
              <w:top w:val="single" w:sz="4" w:space="0" w:color="F9DBDB"/>
              <w:left w:val="single" w:sz="4" w:space="0" w:color="F9DBDB"/>
              <w:bottom w:val="single" w:sz="4" w:space="0" w:color="F9DBDB"/>
              <w:right w:val="single" w:sz="4" w:space="0" w:color="F9DBDB"/>
            </w:tcBorders>
            <w:shd w:val="clear" w:color="auto" w:fill="FCEEEE"/>
            <w:hideMark/>
          </w:tcPr>
          <w:p w14:paraId="5A212C34" w14:textId="164680CE" w:rsidR="003D5677" w:rsidDel="008027CD" w:rsidRDefault="003D5677" w:rsidP="003D5677">
            <w:pPr>
              <w:rPr>
                <w:del w:id="8542" w:author="Salah Soliman" w:date="2020-01-31T16:32:00Z"/>
                <w:color w:val="7F7F7F" w:themeColor="text1" w:themeTint="80"/>
              </w:rPr>
            </w:pPr>
            <w:del w:id="8543" w:author="Salah Soliman" w:date="2020-01-31T16:32:00Z">
              <w:r w:rsidDel="008027CD">
                <w:rPr>
                  <w:color w:val="7F7F7F" w:themeColor="text1" w:themeTint="80"/>
                </w:rPr>
                <w:delText xml:space="preserve">Unfortunately, this is incorrect. Remember the Euclidean Distance! Is it bounded to a finite number of dimensions? </w:delText>
              </w:r>
            </w:del>
          </w:p>
        </w:tc>
        <w:tc>
          <w:tcPr>
            <w:tcW w:w="270" w:type="dxa"/>
            <w:tcBorders>
              <w:top w:val="nil"/>
              <w:left w:val="single" w:sz="4" w:space="0" w:color="F9DBDB"/>
              <w:bottom w:val="nil"/>
              <w:right w:val="single" w:sz="4" w:space="0" w:color="5B9BD5" w:themeColor="accent5"/>
            </w:tcBorders>
            <w:shd w:val="clear" w:color="auto" w:fill="70AD47" w:themeFill="accent6"/>
          </w:tcPr>
          <w:p w14:paraId="45A9B4BC" w14:textId="29C81071" w:rsidR="003D5677" w:rsidDel="008027CD" w:rsidRDefault="003D5677" w:rsidP="003D5677">
            <w:pPr>
              <w:rPr>
                <w:del w:id="8544" w:author="Salah Soliman" w:date="2020-01-31T16:32:00Z"/>
                <w:color w:val="404040" w:themeColor="text1" w:themeTint="BF"/>
              </w:rPr>
            </w:pPr>
          </w:p>
        </w:tc>
      </w:tr>
      <w:tr w:rsidR="003D5677" w:rsidDel="008027CD" w14:paraId="2FC713C0" w14:textId="0DCCCDF1" w:rsidTr="003D5677">
        <w:trPr>
          <w:del w:id="8545" w:author="Salah Soliman" w:date="2020-01-31T16:32:00Z"/>
        </w:trPr>
        <w:tc>
          <w:tcPr>
            <w:tcW w:w="265" w:type="dxa"/>
            <w:tcBorders>
              <w:top w:val="nil"/>
              <w:left w:val="single" w:sz="4" w:space="0" w:color="5B9BD5" w:themeColor="accent5"/>
              <w:bottom w:val="single" w:sz="4" w:space="0" w:color="5B9BD5" w:themeColor="accent5"/>
              <w:right w:val="nil"/>
            </w:tcBorders>
            <w:shd w:val="clear" w:color="auto" w:fill="70AD47" w:themeFill="accent6"/>
          </w:tcPr>
          <w:p w14:paraId="59A33F81" w14:textId="4E3FA66B" w:rsidR="003D5677" w:rsidDel="008027CD" w:rsidRDefault="003D5677" w:rsidP="003D5677">
            <w:pPr>
              <w:pStyle w:val="NoSpacing"/>
              <w:rPr>
                <w:del w:id="8546" w:author="Salah Soliman" w:date="2020-01-31T16:32:00Z"/>
                <w:sz w:val="16"/>
                <w:szCs w:val="16"/>
              </w:rPr>
            </w:pPr>
          </w:p>
        </w:tc>
        <w:tc>
          <w:tcPr>
            <w:tcW w:w="2520" w:type="dxa"/>
            <w:tcBorders>
              <w:top w:val="single" w:sz="4" w:space="0" w:color="F9DBDB"/>
              <w:left w:val="nil"/>
              <w:bottom w:val="single" w:sz="4" w:space="0" w:color="5B9BD5" w:themeColor="accent5"/>
              <w:right w:val="nil"/>
            </w:tcBorders>
            <w:shd w:val="clear" w:color="auto" w:fill="70AD47" w:themeFill="accent6"/>
          </w:tcPr>
          <w:p w14:paraId="66C81D64" w14:textId="7AE04217" w:rsidR="003D5677" w:rsidDel="008027CD" w:rsidRDefault="003D5677" w:rsidP="003D5677">
            <w:pPr>
              <w:pStyle w:val="NoSpacing"/>
              <w:rPr>
                <w:del w:id="8547" w:author="Salah Soliman" w:date="2020-01-31T16:32:00Z"/>
                <w:sz w:val="16"/>
                <w:szCs w:val="16"/>
              </w:rPr>
            </w:pPr>
          </w:p>
        </w:tc>
        <w:tc>
          <w:tcPr>
            <w:tcW w:w="7470" w:type="dxa"/>
            <w:tcBorders>
              <w:top w:val="single" w:sz="4" w:space="0" w:color="F9DBDB"/>
              <w:left w:val="nil"/>
              <w:bottom w:val="single" w:sz="4" w:space="0" w:color="5B9BD5" w:themeColor="accent5"/>
              <w:right w:val="nil"/>
            </w:tcBorders>
            <w:shd w:val="clear" w:color="auto" w:fill="70AD47" w:themeFill="accent6"/>
          </w:tcPr>
          <w:p w14:paraId="261C63E4" w14:textId="085469CA" w:rsidR="003D5677" w:rsidDel="008027CD" w:rsidRDefault="003D5677" w:rsidP="003D5677">
            <w:pPr>
              <w:pStyle w:val="NoSpacing"/>
              <w:rPr>
                <w:del w:id="8548" w:author="Salah Soliman" w:date="2020-01-31T16:32:00Z"/>
                <w:sz w:val="16"/>
                <w:szCs w:val="16"/>
              </w:rPr>
            </w:pPr>
          </w:p>
        </w:tc>
        <w:tc>
          <w:tcPr>
            <w:tcW w:w="270" w:type="dxa"/>
            <w:tcBorders>
              <w:top w:val="nil"/>
              <w:left w:val="nil"/>
              <w:bottom w:val="single" w:sz="4" w:space="0" w:color="5B9BD5" w:themeColor="accent5"/>
              <w:right w:val="single" w:sz="4" w:space="0" w:color="5B9BD5" w:themeColor="accent5"/>
            </w:tcBorders>
            <w:shd w:val="clear" w:color="auto" w:fill="70AD47" w:themeFill="accent6"/>
          </w:tcPr>
          <w:p w14:paraId="2A30DE26" w14:textId="296B208F" w:rsidR="003D5677" w:rsidDel="008027CD" w:rsidRDefault="003D5677" w:rsidP="003D5677">
            <w:pPr>
              <w:pStyle w:val="NoSpacing"/>
              <w:rPr>
                <w:del w:id="8549" w:author="Salah Soliman" w:date="2020-01-31T16:32:00Z"/>
                <w:sz w:val="16"/>
                <w:szCs w:val="16"/>
              </w:rPr>
            </w:pPr>
          </w:p>
        </w:tc>
      </w:tr>
    </w:tbl>
    <w:p w14:paraId="034D6C38" w14:textId="77777777" w:rsidR="003D5677" w:rsidRDefault="003D5677" w:rsidP="003D5677">
      <w:pPr>
        <w:rPr>
          <w:color w:val="404040" w:themeColor="text1" w:themeTint="BF"/>
        </w:rPr>
      </w:pPr>
    </w:p>
    <w:p w14:paraId="5EC778FF" w14:textId="555EFF4C" w:rsidR="003D1F84" w:rsidRPr="00B136B3" w:rsidRDefault="003D1F84" w:rsidP="00B136B3">
      <w:pPr>
        <w:pStyle w:val="NormalWeb"/>
        <w:spacing w:before="0" w:beforeAutospacing="0" w:after="120" w:afterAutospacing="0"/>
        <w:rPr>
          <w:rFonts w:asciiTheme="minorHAnsi" w:hAnsiTheme="minorHAnsi" w:cstheme="minorHAnsi"/>
          <w:sz w:val="20"/>
          <w:szCs w:val="22"/>
        </w:rPr>
      </w:pPr>
    </w:p>
    <w:p w14:paraId="1D952C70" w14:textId="77777777" w:rsidR="003D1F84" w:rsidRPr="00B136B3" w:rsidRDefault="003D1F84" w:rsidP="00B136B3">
      <w:pPr>
        <w:pStyle w:val="Heading1"/>
        <w:rPr>
          <w:rStyle w:val="Strong"/>
          <w:b w:val="0"/>
          <w:bCs w:val="0"/>
          <w:highlight w:val="yellow"/>
        </w:rPr>
      </w:pPr>
      <w:r w:rsidRPr="00B136B3">
        <w:rPr>
          <w:rStyle w:val="Strong"/>
          <w:b w:val="0"/>
          <w:bCs w:val="0"/>
          <w:highlight w:val="yellow"/>
        </w:rPr>
        <w:t>Data Pre-Processing</w:t>
      </w:r>
    </w:p>
    <w:p w14:paraId="4EA7BA28" w14:textId="3A45A9F0" w:rsidR="00FA4DD4" w:rsidRDefault="00FA4DD4" w:rsidP="00FA4DD4">
      <w:pPr>
        <w:pStyle w:val="Heading2"/>
        <w:spacing w:before="120"/>
        <w:rPr>
          <w:rStyle w:val="Strong"/>
          <w:rFonts w:ascii="Calibri" w:hAnsi="Calibri" w:cs="Calibri"/>
          <w:bCs w:val="0"/>
          <w:color w:val="auto"/>
          <w:sz w:val="22"/>
          <w:szCs w:val="24"/>
        </w:rPr>
      </w:pPr>
      <w:r>
        <w:rPr>
          <w:rStyle w:val="Strong"/>
          <w:rFonts w:ascii="Calibri" w:hAnsi="Calibri" w:cs="Calibri"/>
          <w:color w:val="auto"/>
          <w:sz w:val="22"/>
          <w:szCs w:val="24"/>
          <w:highlight w:val="yellow"/>
        </w:rPr>
        <w:t>Submodule 4 Activities Summary:</w:t>
      </w:r>
    </w:p>
    <w:p w14:paraId="139D5FE2" w14:textId="71961BB9" w:rsidR="00FA4DD4" w:rsidRDefault="00FA4DD4" w:rsidP="00FA4DD4">
      <w:pPr>
        <w:pStyle w:val="NormalWeb"/>
        <w:spacing w:before="0" w:beforeAutospacing="0" w:after="120" w:afterAutospacing="0"/>
        <w:rPr>
          <w:color w:val="A6A6A6" w:themeColor="background1" w:themeShade="A6"/>
        </w:rPr>
      </w:pPr>
      <w:r>
        <w:rPr>
          <w:rFonts w:ascii="Calibri" w:eastAsiaTheme="minorHAnsi" w:hAnsi="Calibri" w:cs="Calibri"/>
          <w:color w:val="A6A6A6" w:themeColor="background1" w:themeShade="A6"/>
          <w:sz w:val="22"/>
        </w:rPr>
        <w:t xml:space="preserve">List the activities learners will be completing during the module, and in the </w:t>
      </w:r>
      <w:del w:id="8550" w:author="Chantelle Dubois Nishiyama" w:date="2020-02-26T20:06:00Z">
        <w:r w:rsidDel="00231D02">
          <w:rPr>
            <w:rFonts w:ascii="Calibri" w:eastAsiaTheme="minorHAnsi" w:hAnsi="Calibri" w:cs="Calibri"/>
            <w:color w:val="A6A6A6" w:themeColor="background1" w:themeShade="A6"/>
            <w:sz w:val="22"/>
          </w:rPr>
          <w:delText>sequence</w:delText>
        </w:r>
      </w:del>
      <w:ins w:id="8551" w:author="Chantelle Dubois Nishiyama" w:date="2020-02-26T20:06:00Z">
        <w:r w:rsidR="00231D02">
          <w:rPr>
            <w:rFonts w:ascii="Calibri" w:eastAsiaTheme="minorHAnsi" w:hAnsi="Calibri" w:cs="Calibri"/>
            <w:color w:val="A6A6A6" w:themeColor="background1" w:themeShade="A6"/>
            <w:sz w:val="22"/>
          </w:rPr>
          <w:t>sequence,</w:t>
        </w:r>
      </w:ins>
      <w:r>
        <w:rPr>
          <w:rFonts w:ascii="Calibri" w:eastAsiaTheme="minorHAnsi" w:hAnsi="Calibri" w:cs="Calibri"/>
          <w:color w:val="A6A6A6" w:themeColor="background1" w:themeShade="A6"/>
          <w:sz w:val="22"/>
        </w:rPr>
        <w:t xml:space="preserve"> they will be completed. Please indicate which activities are graded, and which ones are not. </w:t>
      </w:r>
      <w:r>
        <w:rPr>
          <w:rFonts w:ascii="Calibri" w:eastAsiaTheme="minorHAnsi" w:hAnsi="Calibri" w:cs="Calibri"/>
          <w:color w:val="A6A6A6" w:themeColor="background1" w:themeShade="A6"/>
          <w:sz w:val="22"/>
          <w:szCs w:val="22"/>
        </w:rPr>
        <w:t xml:space="preserve">All activities must match the stated module objectives listed above. </w:t>
      </w:r>
      <w:r>
        <w:rPr>
          <w:rFonts w:ascii="Calibri" w:eastAsiaTheme="minorHAnsi" w:hAnsi="Calibri" w:cs="Calibri"/>
          <w:color w:val="A6A6A6" w:themeColor="background1" w:themeShade="A6"/>
          <w:sz w:val="22"/>
        </w:rPr>
        <w:t xml:space="preserve">The following list displays examples of activities that may be included. If you have questions about the activities you would like to include in the course, please speak to Learning Services. </w:t>
      </w:r>
    </w:p>
    <w:p w14:paraId="1774224B" w14:textId="77777777" w:rsidR="00FA4DD4" w:rsidRDefault="00FA4DD4" w:rsidP="00FA4DD4">
      <w:pPr>
        <w:rPr>
          <w:rFonts w:ascii="Calibri" w:hAnsi="Calibri" w:cs="Calibri"/>
          <w:color w:val="404040" w:themeColor="text1" w:themeTint="BF"/>
          <w:highlight w:val="yellow"/>
        </w:rPr>
      </w:pPr>
    </w:p>
    <w:p w14:paraId="5D544BC5" w14:textId="77777777" w:rsidR="00FA4DD4" w:rsidRDefault="00FA4DD4" w:rsidP="00FA4DD4">
      <w:pPr>
        <w:pStyle w:val="ListParagraph"/>
        <w:numPr>
          <w:ilvl w:val="0"/>
          <w:numId w:val="93"/>
        </w:numPr>
        <w:spacing w:before="120" w:after="120" w:line="256" w:lineRule="auto"/>
        <w:contextualSpacing w:val="0"/>
        <w:rPr>
          <w:rFonts w:ascii="Open Sans" w:hAnsi="Open Sans" w:cs="Open Sans"/>
          <w:highlight w:val="yellow"/>
        </w:rPr>
      </w:pPr>
      <w:r>
        <w:rPr>
          <w:highlight w:val="yellow"/>
        </w:rPr>
        <w:t>Interactive lesson mission (Complete reading of the lesson is graded, and this is confirmed by finishing the informal assessment inside the lesson)</w:t>
      </w:r>
    </w:p>
    <w:p w14:paraId="05EBAB12" w14:textId="77777777" w:rsidR="00FA4DD4" w:rsidRDefault="00FA4DD4" w:rsidP="00FA4DD4">
      <w:pPr>
        <w:pStyle w:val="ListParagraph"/>
        <w:numPr>
          <w:ilvl w:val="0"/>
          <w:numId w:val="93"/>
        </w:numPr>
        <w:spacing w:before="120" w:after="120" w:line="256" w:lineRule="auto"/>
        <w:contextualSpacing w:val="0"/>
        <w:rPr>
          <w:highlight w:val="yellow"/>
        </w:rPr>
      </w:pPr>
      <w:r>
        <w:rPr>
          <w:highlight w:val="yellow"/>
        </w:rPr>
        <w:t>Quiz mission (Graded)</w:t>
      </w:r>
    </w:p>
    <w:p w14:paraId="3D0E9799" w14:textId="77777777" w:rsidR="00FA4DD4" w:rsidRDefault="00FA4DD4" w:rsidP="00FA4DD4">
      <w:pPr>
        <w:pStyle w:val="ListParagraph"/>
        <w:numPr>
          <w:ilvl w:val="0"/>
          <w:numId w:val="93"/>
        </w:numPr>
        <w:spacing w:before="120" w:after="120" w:line="256" w:lineRule="auto"/>
        <w:contextualSpacing w:val="0"/>
        <w:rPr>
          <w:highlight w:val="yellow"/>
        </w:rPr>
      </w:pPr>
      <w:r>
        <w:rPr>
          <w:highlight w:val="yellow"/>
        </w:rPr>
        <w:t>Editor mission (Graded)</w:t>
      </w:r>
    </w:p>
    <w:p w14:paraId="73DA9C0D" w14:textId="77777777" w:rsidR="00FA4DD4" w:rsidRDefault="00FA4DD4" w:rsidP="00FA4DD4">
      <w:pPr>
        <w:pStyle w:val="ListParagraph"/>
        <w:numPr>
          <w:ilvl w:val="0"/>
          <w:numId w:val="93"/>
        </w:numPr>
        <w:spacing w:before="120" w:after="120" w:line="256" w:lineRule="auto"/>
        <w:contextualSpacing w:val="0"/>
        <w:rPr>
          <w:rFonts w:ascii="Calibri" w:hAnsi="Calibri" w:cs="Calibri"/>
          <w:highlight w:val="yellow"/>
        </w:rPr>
      </w:pPr>
      <w:r>
        <w:rPr>
          <w:highlight w:val="yellow"/>
        </w:rPr>
        <w:t>Emulator mission (Graded)</w:t>
      </w:r>
    </w:p>
    <w:p w14:paraId="24A185E7" w14:textId="77777777" w:rsidR="00FA4DD4" w:rsidRDefault="00FA4DD4" w:rsidP="00FA4DD4">
      <w:pPr>
        <w:rPr>
          <w:rFonts w:ascii="Calibri" w:hAnsi="Calibri" w:cs="Calibri"/>
          <w:highlight w:val="yellow"/>
        </w:rPr>
      </w:pPr>
    </w:p>
    <w:p w14:paraId="639AA70A" w14:textId="77777777" w:rsidR="00FA4DD4" w:rsidRDefault="00FA4DD4" w:rsidP="00FA4DD4">
      <w:pPr>
        <w:rPr>
          <w:rFonts w:ascii="Calibri" w:hAnsi="Calibri" w:cs="Calibri"/>
          <w:highlight w:val="yellow"/>
        </w:rPr>
      </w:pPr>
    </w:p>
    <w:p w14:paraId="3F070658" w14:textId="394EF5D1" w:rsidR="00FA4DD4" w:rsidRDefault="00FA4DD4" w:rsidP="00FA4DD4">
      <w:pPr>
        <w:rPr>
          <w:rStyle w:val="Strong"/>
          <w:rFonts w:eastAsia="Times New Roman"/>
          <w:szCs w:val="24"/>
        </w:rPr>
      </w:pPr>
      <w:r>
        <w:rPr>
          <w:rStyle w:val="Strong"/>
          <w:rFonts w:ascii="Calibri" w:hAnsi="Calibri" w:cs="Calibri"/>
          <w:szCs w:val="24"/>
          <w:highlight w:val="yellow"/>
        </w:rPr>
        <w:t xml:space="preserve">Submodule </w:t>
      </w:r>
      <w:r>
        <w:rPr>
          <w:rStyle w:val="Strong"/>
          <w:rFonts w:ascii="Calibri" w:eastAsia="Times New Roman" w:hAnsi="Calibri" w:cs="Calibri"/>
          <w:szCs w:val="24"/>
          <w:highlight w:val="yellow"/>
        </w:rPr>
        <w:t>4 Essential Question (Purpose):</w:t>
      </w:r>
      <w:r>
        <w:rPr>
          <w:rStyle w:val="Strong"/>
          <w:rFonts w:ascii="Calibri" w:eastAsia="Times New Roman" w:hAnsi="Calibri" w:cs="Calibri"/>
          <w:szCs w:val="24"/>
        </w:rPr>
        <w:t xml:space="preserve"> </w:t>
      </w:r>
    </w:p>
    <w:p w14:paraId="46F004B4" w14:textId="77777777" w:rsidR="003D5677" w:rsidRPr="00F71D0F" w:rsidRDefault="003D5677" w:rsidP="003D5677">
      <w:r>
        <w:rPr>
          <w:rFonts w:cstheme="minorHAnsi"/>
          <w:color w:val="A6A6A6" w:themeColor="background1" w:themeShade="A6"/>
        </w:rPr>
        <w:t>Repeat this section for every mission.</w:t>
      </w:r>
    </w:p>
    <w:p w14:paraId="00F14C7B" w14:textId="77777777" w:rsidR="003D5677" w:rsidRPr="00DF56DB" w:rsidRDefault="003D5677" w:rsidP="003D5677">
      <w:pPr>
        <w:rPr>
          <w:rStyle w:val="Strong"/>
          <w:rFonts w:eastAsia="Times New Roman" w:cstheme="minorHAnsi"/>
          <w:szCs w:val="24"/>
        </w:rPr>
      </w:pPr>
    </w:p>
    <w:p w14:paraId="440FAB0D" w14:textId="77777777" w:rsidR="003D5677" w:rsidRPr="00A5669F" w:rsidRDefault="003D5677" w:rsidP="003D5677">
      <w:pPr>
        <w:pStyle w:val="NormalWeb"/>
        <w:spacing w:before="0" w:beforeAutospacing="0" w:after="120" w:afterAutospacing="0"/>
        <w:rPr>
          <w:rFonts w:asciiTheme="minorHAnsi" w:eastAsiaTheme="minorHAnsi" w:hAnsiTheme="minorHAnsi" w:cstheme="minorBidi"/>
          <w:color w:val="A6A6A6" w:themeColor="background1" w:themeShade="A6"/>
          <w:sz w:val="20"/>
          <w:szCs w:val="22"/>
        </w:rPr>
      </w:pPr>
      <w:r w:rsidRPr="00A5669F">
        <w:rPr>
          <w:rFonts w:asciiTheme="minorHAnsi" w:eastAsiaTheme="minorHAnsi" w:hAnsiTheme="minorHAnsi" w:cstheme="minorBidi"/>
          <w:color w:val="A6A6A6" w:themeColor="background1" w:themeShade="A6"/>
          <w:sz w:val="22"/>
        </w:rPr>
        <w:t>Write the essential question learners should explore during this lesson</w:t>
      </w:r>
      <w:r w:rsidRPr="00F71D0F">
        <w:rPr>
          <w:rFonts w:asciiTheme="minorHAnsi" w:eastAsiaTheme="minorHAnsi" w:hAnsiTheme="minorHAnsi" w:cstheme="minorBidi"/>
          <w:color w:val="A6A6A6" w:themeColor="background1" w:themeShade="A6"/>
          <w:sz w:val="22"/>
          <w:szCs w:val="22"/>
        </w:rPr>
        <w:t>.</w:t>
      </w:r>
      <w:r>
        <w:rPr>
          <w:rFonts w:asciiTheme="minorHAnsi" w:eastAsiaTheme="minorHAnsi" w:hAnsiTheme="minorHAnsi" w:cstheme="minorBidi"/>
          <w:color w:val="A6A6A6" w:themeColor="background1" w:themeShade="A6"/>
          <w:sz w:val="22"/>
          <w:szCs w:val="22"/>
        </w:rPr>
        <w:t xml:space="preserve"> Write the purpose as a question that will be answered throughout the mission.</w:t>
      </w:r>
      <w:r w:rsidRPr="00F71D0F">
        <w:rPr>
          <w:rFonts w:asciiTheme="minorHAnsi" w:eastAsiaTheme="minorHAnsi" w:hAnsiTheme="minorHAnsi" w:cstheme="minorBidi"/>
          <w:color w:val="A6A6A6" w:themeColor="background1" w:themeShade="A6"/>
          <w:sz w:val="22"/>
          <w:szCs w:val="22"/>
        </w:rPr>
        <w:t xml:space="preserve"> Ie. Why is Python important for Machine Learning?</w:t>
      </w:r>
    </w:p>
    <w:p w14:paraId="2821FD8C" w14:textId="77777777" w:rsidR="003D5677" w:rsidRDefault="003D5677" w:rsidP="003D5677">
      <w:pPr>
        <w:pStyle w:val="NormalWeb"/>
        <w:spacing w:before="0" w:beforeAutospacing="0" w:after="120" w:afterAutospacing="0"/>
        <w:rPr>
          <w:rFonts w:asciiTheme="minorHAnsi" w:hAnsiTheme="minorHAnsi" w:cstheme="minorHAnsi"/>
          <w:sz w:val="22"/>
          <w:szCs w:val="22"/>
        </w:rPr>
      </w:pPr>
      <w:r>
        <w:rPr>
          <w:rFonts w:asciiTheme="minorHAnsi" w:hAnsiTheme="minorHAnsi" w:cstheme="minorHAnsi"/>
          <w:sz w:val="22"/>
          <w:szCs w:val="22"/>
        </w:rPr>
        <w:t>Write Here:</w:t>
      </w:r>
    </w:p>
    <w:p w14:paraId="3B08B169" w14:textId="77777777" w:rsidR="003D5677" w:rsidRDefault="003D5677" w:rsidP="003D5677">
      <w:pPr>
        <w:pStyle w:val="NormalWeb"/>
        <w:spacing w:before="0" w:beforeAutospacing="0" w:after="120" w:afterAutospacing="0"/>
        <w:rPr>
          <w:rFonts w:asciiTheme="minorHAnsi" w:eastAsiaTheme="minorHAnsi" w:hAnsiTheme="minorHAnsi" w:cstheme="minorBidi"/>
          <w:color w:val="C45911" w:themeColor="accent2" w:themeShade="BF"/>
          <w:sz w:val="22"/>
          <w:szCs w:val="22"/>
        </w:rPr>
      </w:pPr>
    </w:p>
    <w:p w14:paraId="578AE2E8" w14:textId="0F360F94" w:rsidR="003D5677" w:rsidRDefault="003D5D0F">
      <w:pPr>
        <w:pStyle w:val="NormalWeb"/>
        <w:spacing w:before="0" w:beforeAutospacing="0" w:after="120" w:afterAutospacing="0"/>
        <w:rPr>
          <w:rFonts w:asciiTheme="minorHAnsi" w:eastAsiaTheme="minorEastAsia" w:hAnsiTheme="minorHAnsi" w:cstheme="minorBidi"/>
          <w:color w:val="C45911" w:themeColor="accent2" w:themeShade="BF"/>
          <w:sz w:val="22"/>
          <w:szCs w:val="22"/>
          <w:rPrChange w:id="8552" w:author="Guest User" w:date="2020-01-21T14:23:00Z">
            <w:rPr/>
          </w:rPrChange>
        </w:rPr>
        <w:pPrChange w:id="8553" w:author="Guest User" w:date="2020-01-21T14:23:00Z">
          <w:pPr>
            <w:pStyle w:val="NormalWeb"/>
          </w:pPr>
        </w:pPrChange>
      </w:pPr>
      <w:commentRangeStart w:id="8554"/>
      <w:commentRangeStart w:id="8555"/>
      <w:r w:rsidRPr="00072BB1">
        <w:rPr>
          <w:rFonts w:ascii="Calibri" w:hAnsi="Calibri" w:cs="Calibri"/>
          <w:color w:val="000000"/>
          <w:sz w:val="22"/>
          <w:szCs w:val="22"/>
        </w:rPr>
        <w:t xml:space="preserve">What is </w:t>
      </w:r>
      <w:del w:id="8556" w:author="RoboGarden Team" w:date="2020-01-23T18:19:00Z">
        <w:r w:rsidRPr="00072BB1" w:rsidDel="00A0562A">
          <w:rPr>
            <w:rFonts w:ascii="Calibri" w:hAnsi="Calibri" w:cs="Calibri"/>
            <w:color w:val="000000"/>
            <w:sz w:val="22"/>
            <w:szCs w:val="22"/>
          </w:rPr>
          <w:delText>Preprocessing</w:delText>
        </w:r>
      </w:del>
      <w:ins w:id="8557" w:author="RoboGarden Team" w:date="2020-01-23T18:19:00Z">
        <w:r w:rsidR="00A0562A" w:rsidRPr="00072BB1">
          <w:rPr>
            <w:rFonts w:ascii="Calibri" w:hAnsi="Calibri" w:cs="Calibri"/>
            <w:color w:val="000000"/>
            <w:sz w:val="22"/>
            <w:szCs w:val="22"/>
          </w:rPr>
          <w:t>preprocessing</w:t>
        </w:r>
      </w:ins>
      <w:r w:rsidRPr="00072BB1">
        <w:rPr>
          <w:rFonts w:ascii="Calibri" w:hAnsi="Calibri" w:cs="Calibri"/>
          <w:color w:val="000000"/>
          <w:sz w:val="22"/>
          <w:szCs w:val="22"/>
        </w:rPr>
        <w:t xml:space="preserve">? </w:t>
      </w:r>
      <w:del w:id="8558" w:author="RoboGarden Team" w:date="2020-01-23T18:18:00Z">
        <w:r w:rsidRPr="00072BB1" w:rsidDel="00A0562A">
          <w:rPr>
            <w:rFonts w:ascii="Calibri" w:hAnsi="Calibri" w:cs="Calibri"/>
            <w:color w:val="000000"/>
            <w:sz w:val="22"/>
            <w:szCs w:val="22"/>
          </w:rPr>
          <w:delText xml:space="preserve">What is Encoding and Scaling? </w:delText>
        </w:r>
        <w:r w:rsidRPr="00072BB1" w:rsidDel="00A0562A">
          <w:rPr>
            <w:rFonts w:ascii="Calibri" w:hAnsi="Calibri" w:cs="Calibri"/>
            <w:color w:val="000000"/>
            <w:sz w:val="22"/>
            <w:szCs w:val="22"/>
          </w:rPr>
          <w:br/>
        </w:r>
      </w:del>
      <w:ins w:id="8559" w:author="RoboGarden Team" w:date="2020-01-23T18:19:00Z">
        <w:r w:rsidR="00A0562A">
          <w:rPr>
            <w:rFonts w:ascii="Calibri" w:hAnsi="Calibri" w:cs="Calibri"/>
            <w:color w:val="000000"/>
            <w:sz w:val="22"/>
            <w:szCs w:val="22"/>
          </w:rPr>
          <w:t>And</w:t>
        </w:r>
      </w:ins>
      <w:ins w:id="8560" w:author="RoboGarden Team" w:date="2020-01-23T18:18:00Z">
        <w:r w:rsidR="00A0562A">
          <w:rPr>
            <w:rFonts w:ascii="Calibri" w:hAnsi="Calibri" w:cs="Calibri"/>
            <w:color w:val="000000"/>
            <w:sz w:val="22"/>
            <w:szCs w:val="22"/>
          </w:rPr>
          <w:t xml:space="preserve"> How to use </w:t>
        </w:r>
      </w:ins>
      <w:ins w:id="8561" w:author="Chantelle Dubois Nishiyama" w:date="2020-02-19T22:24:00Z">
        <w:r w:rsidR="00D840F1">
          <w:rPr>
            <w:rFonts w:ascii="Calibri" w:hAnsi="Calibri" w:cs="Calibri"/>
            <w:color w:val="000000"/>
            <w:sz w:val="22"/>
            <w:szCs w:val="22"/>
          </w:rPr>
          <w:t>S</w:t>
        </w:r>
      </w:ins>
      <w:ins w:id="8562" w:author="RoboGarden Team" w:date="2020-01-23T18:18:00Z">
        <w:del w:id="8563" w:author="Chantelle Dubois Nishiyama" w:date="2020-02-19T22:24:00Z">
          <w:r w:rsidR="00A0562A" w:rsidDel="00D840F1">
            <w:rPr>
              <w:rFonts w:ascii="Calibri" w:hAnsi="Calibri" w:cs="Calibri"/>
              <w:color w:val="000000"/>
              <w:sz w:val="22"/>
              <w:szCs w:val="22"/>
            </w:rPr>
            <w:delText>s</w:delText>
          </w:r>
        </w:del>
        <w:r w:rsidR="00A0562A">
          <w:rPr>
            <w:rFonts w:ascii="Calibri" w:hAnsi="Calibri" w:cs="Calibri"/>
            <w:color w:val="000000"/>
            <w:sz w:val="22"/>
            <w:szCs w:val="22"/>
          </w:rPr>
          <w:t>klearn to do it?</w:t>
        </w:r>
      </w:ins>
      <w:del w:id="8564" w:author="RoboGarden Team" w:date="2020-01-23T18:19:00Z">
        <w:r w:rsidRPr="00072BB1" w:rsidDel="00A0562A">
          <w:rPr>
            <w:rFonts w:ascii="Calibri" w:hAnsi="Calibri" w:cs="Calibri"/>
            <w:color w:val="000000"/>
            <w:sz w:val="22"/>
            <w:szCs w:val="22"/>
          </w:rPr>
          <w:delText>How can we implement feature preprocessing using sklearn?</w:delText>
        </w:r>
      </w:del>
      <w:commentRangeEnd w:id="8554"/>
      <w:r>
        <w:rPr>
          <w:rStyle w:val="CommentReference"/>
        </w:rPr>
        <w:commentReference w:id="8554"/>
      </w:r>
      <w:commentRangeEnd w:id="8555"/>
      <w:r w:rsidR="005D2D27">
        <w:rPr>
          <w:rStyle w:val="CommentReference"/>
          <w:rFonts w:asciiTheme="minorHAnsi" w:eastAsiaTheme="minorHAnsi" w:hAnsiTheme="minorHAnsi" w:cstheme="minorBidi"/>
          <w:color w:val="404040"/>
        </w:rPr>
        <w:commentReference w:id="8555"/>
      </w:r>
    </w:p>
    <w:p w14:paraId="2442B078" w14:textId="209D4077" w:rsidR="008F35FA" w:rsidRPr="00C62FC2" w:rsidRDefault="008F35FA" w:rsidP="008F35FA">
      <w:pPr>
        <w:rPr>
          <w:color w:val="A6A6A6" w:themeColor="background1" w:themeShade="A6"/>
        </w:rPr>
      </w:pPr>
      <w:r w:rsidRPr="00E666A8">
        <w:rPr>
          <w:rFonts w:ascii="Calibri" w:eastAsia="Times New Roman" w:hAnsi="Calibri" w:cs="Calibri"/>
          <w:color w:val="000000"/>
        </w:rPr>
        <w:t xml:space="preserve">For more information regarding </w:t>
      </w:r>
      <w:commentRangeStart w:id="8565"/>
      <w:commentRangeEnd w:id="8565"/>
      <w:r>
        <w:rPr>
          <w:rStyle w:val="CommentReference"/>
          <w:color w:val="404040"/>
        </w:rPr>
        <w:commentReference w:id="8565"/>
      </w:r>
      <w:r w:rsidRPr="00E666A8">
        <w:rPr>
          <w:rFonts w:ascii="Calibri" w:eastAsia="Times New Roman" w:hAnsi="Calibri" w:cs="Calibri"/>
          <w:color w:val="000000"/>
        </w:rPr>
        <w:t xml:space="preserve">the grading of </w:t>
      </w:r>
      <w:r>
        <w:rPr>
          <w:rFonts w:ascii="Calibri" w:eastAsia="Times New Roman" w:hAnsi="Calibri" w:cs="Calibri"/>
          <w:color w:val="000000"/>
        </w:rPr>
        <w:t>the missions</w:t>
      </w:r>
      <w:r w:rsidR="003B382F">
        <w:rPr>
          <w:rFonts w:ascii="Calibri" w:eastAsia="Times New Roman" w:hAnsi="Calibri" w:cs="Calibri"/>
          <w:color w:val="000000"/>
        </w:rPr>
        <w:t xml:space="preserve"> (quiz, emulators and editors)</w:t>
      </w:r>
      <w:r>
        <w:rPr>
          <w:rFonts w:ascii="Calibri" w:eastAsia="Times New Roman" w:hAnsi="Calibri" w:cs="Calibri"/>
          <w:color w:val="000000"/>
        </w:rPr>
        <w:t xml:space="preserve"> of </w:t>
      </w:r>
      <w:r w:rsidRPr="00E666A8">
        <w:rPr>
          <w:rFonts w:ascii="Calibri" w:eastAsia="Times New Roman" w:hAnsi="Calibri" w:cs="Calibri"/>
          <w:color w:val="000000"/>
        </w:rPr>
        <w:t>this submodule please refer to Module 1 Introduction section</w:t>
      </w:r>
      <w:r w:rsidR="007E3639">
        <w:rPr>
          <w:rFonts w:ascii="Calibri" w:eastAsia="Times New Roman" w:hAnsi="Calibri" w:cs="Calibri"/>
          <w:color w:val="000000"/>
        </w:rPr>
        <w:t xml:space="preserve"> as well as </w:t>
      </w:r>
      <w:r w:rsidR="007E3639" w:rsidRPr="007962D9">
        <w:rPr>
          <w:rFonts w:ascii="Calibri" w:eastAsia="Times New Roman" w:hAnsi="Calibri" w:cs="Calibri"/>
          <w:color w:val="4472C4" w:themeColor="accent1"/>
          <w:u w:val="single"/>
        </w:rPr>
        <w:t xml:space="preserve">the </w:t>
      </w:r>
      <w:del w:id="8566" w:author="Chantelle Dubois Nishiyama" w:date="2020-02-26T20:35:00Z">
        <w:r w:rsidR="007E3639" w:rsidRPr="007962D9" w:rsidDel="00A17CD2">
          <w:rPr>
            <w:rFonts w:ascii="Calibri" w:eastAsia="Times New Roman" w:hAnsi="Calibri" w:cs="Calibri"/>
            <w:color w:val="4472C4" w:themeColor="accent1"/>
            <w:u w:val="single"/>
          </w:rPr>
          <w:delText>orientation</w:delText>
        </w:r>
      </w:del>
      <w:ins w:id="8567" w:author="Chantelle Dubois Nishiyama" w:date="2020-02-26T20:35:00Z">
        <w:r w:rsidR="00A17CD2">
          <w:rPr>
            <w:rFonts w:ascii="Calibri" w:eastAsia="Times New Roman" w:hAnsi="Calibri" w:cs="Calibri"/>
            <w:color w:val="4472C4" w:themeColor="accent1"/>
            <w:u w:val="single"/>
          </w:rPr>
          <w:t>Orientation</w:t>
        </w:r>
      </w:ins>
      <w:del w:id="8568" w:author="Chantelle Dubois Nishiyama" w:date="2020-02-19T22:24:00Z">
        <w:r w:rsidR="007E3639" w:rsidRPr="00E666A8" w:rsidDel="00D840F1">
          <w:rPr>
            <w:rFonts w:ascii="Calibri" w:eastAsia="Times New Roman" w:hAnsi="Calibri" w:cs="Calibri"/>
            <w:color w:val="000000"/>
          </w:rPr>
          <w:delText>.</w:delText>
        </w:r>
      </w:del>
      <w:r w:rsidRPr="00E666A8">
        <w:rPr>
          <w:rFonts w:ascii="Calibri" w:eastAsia="Times New Roman" w:hAnsi="Calibri" w:cs="Calibri"/>
          <w:color w:val="000000"/>
        </w:rPr>
        <w:t>.</w:t>
      </w:r>
      <w:r w:rsidRPr="00DF56DB">
        <w:rPr>
          <w:b/>
        </w:rPr>
        <w:t xml:space="preserve"> </w:t>
      </w:r>
    </w:p>
    <w:p w14:paraId="062FCF5A" w14:textId="240A4073" w:rsidR="003D5677" w:rsidDel="008D0EBC" w:rsidRDefault="003D5677" w:rsidP="003D5677">
      <w:pPr>
        <w:pStyle w:val="NormalWeb"/>
        <w:spacing w:before="0" w:beforeAutospacing="0" w:after="120" w:afterAutospacing="0"/>
        <w:rPr>
          <w:del w:id="8569" w:author="Fatemeh Yazdanbakhsh Poodeh" w:date="2020-01-30T19:02:00Z"/>
          <w:rFonts w:asciiTheme="minorHAnsi" w:eastAsiaTheme="minorHAnsi" w:hAnsiTheme="minorHAnsi" w:cstheme="minorBidi"/>
          <w:color w:val="C45911" w:themeColor="accent2" w:themeShade="BF"/>
          <w:sz w:val="22"/>
          <w:szCs w:val="22"/>
        </w:rPr>
      </w:pPr>
    </w:p>
    <w:p w14:paraId="733266D7" w14:textId="77777777" w:rsidR="003D5677" w:rsidRDefault="003D5677" w:rsidP="003D5677">
      <w:pPr>
        <w:pStyle w:val="NormalWeb"/>
        <w:spacing w:before="0" w:beforeAutospacing="0" w:after="120" w:afterAutospacing="0"/>
        <w:rPr>
          <w:rFonts w:asciiTheme="minorHAnsi" w:eastAsiaTheme="minorHAnsi" w:hAnsiTheme="minorHAnsi" w:cstheme="minorBidi"/>
          <w:color w:val="C45911" w:themeColor="accent2" w:themeShade="BF"/>
          <w:sz w:val="22"/>
          <w:szCs w:val="22"/>
        </w:rPr>
      </w:pPr>
    </w:p>
    <w:p w14:paraId="6FA03A51" w14:textId="2833BA20" w:rsidR="003D5677" w:rsidRDefault="003D5677" w:rsidP="005E7371">
      <w:pPr>
        <w:pStyle w:val="NormalWeb"/>
        <w:spacing w:before="0" w:beforeAutospacing="0" w:after="120" w:afterAutospacing="0"/>
        <w:rPr>
          <w:rFonts w:asciiTheme="minorHAnsi" w:eastAsiaTheme="minorHAnsi" w:hAnsiTheme="minorHAnsi" w:cstheme="minorHAnsi"/>
          <w:b/>
          <w:sz w:val="22"/>
          <w:szCs w:val="22"/>
        </w:rPr>
      </w:pPr>
      <w:r>
        <w:rPr>
          <w:rFonts w:asciiTheme="minorHAnsi" w:eastAsiaTheme="minorHAnsi" w:hAnsiTheme="minorHAnsi" w:cstheme="minorHAnsi"/>
          <w:b/>
          <w:sz w:val="22"/>
          <w:szCs w:val="22"/>
          <w:highlight w:val="yellow"/>
        </w:rPr>
        <w:br/>
      </w:r>
      <w:r w:rsidRPr="00087D45">
        <w:rPr>
          <w:rFonts w:asciiTheme="minorHAnsi" w:eastAsiaTheme="minorHAnsi" w:hAnsiTheme="minorHAnsi" w:cstheme="minorHAnsi"/>
          <w:b/>
          <w:sz w:val="22"/>
          <w:szCs w:val="22"/>
          <w:highlight w:val="yellow"/>
        </w:rPr>
        <w:t>Develop</w:t>
      </w:r>
      <w:r w:rsidR="005E7371" w:rsidRPr="005E7371">
        <w:rPr>
          <w:rFonts w:ascii="Calibri" w:eastAsiaTheme="minorHAnsi" w:hAnsi="Calibri" w:cs="Calibri"/>
          <w:b/>
          <w:bCs/>
          <w:sz w:val="22"/>
          <w:highlight w:val="yellow"/>
        </w:rPr>
        <w:t xml:space="preserve"> </w:t>
      </w:r>
      <w:r w:rsidR="005E7371" w:rsidRPr="005E7371">
        <w:rPr>
          <w:rFonts w:asciiTheme="minorHAnsi" w:eastAsiaTheme="minorHAnsi" w:hAnsiTheme="minorHAnsi" w:cstheme="minorHAnsi"/>
          <w:b/>
          <w:bCs/>
          <w:sz w:val="22"/>
          <w:szCs w:val="22"/>
          <w:highlight w:val="yellow"/>
        </w:rPr>
        <w:t xml:space="preserve">Submodule 4 </w:t>
      </w:r>
      <w:r w:rsidRPr="00087D45">
        <w:rPr>
          <w:rFonts w:asciiTheme="minorHAnsi" w:eastAsiaTheme="minorHAnsi" w:hAnsiTheme="minorHAnsi" w:cstheme="minorHAnsi"/>
          <w:b/>
          <w:sz w:val="22"/>
          <w:szCs w:val="22"/>
          <w:highlight w:val="yellow"/>
        </w:rPr>
        <w:t>Content</w:t>
      </w:r>
    </w:p>
    <w:p w14:paraId="70EA2B23" w14:textId="77777777" w:rsidR="003D5677" w:rsidRPr="00F71D0F" w:rsidRDefault="003D5677" w:rsidP="003D5677">
      <w:r>
        <w:rPr>
          <w:rFonts w:cstheme="minorHAnsi"/>
          <w:color w:val="A6A6A6" w:themeColor="background1" w:themeShade="A6"/>
        </w:rPr>
        <w:lastRenderedPageBreak/>
        <w:t>Repeat this section for every mission.</w:t>
      </w:r>
    </w:p>
    <w:p w14:paraId="6285C557" w14:textId="77777777" w:rsidR="003D5677" w:rsidRPr="00087D45" w:rsidRDefault="003D5677" w:rsidP="003D5677">
      <w:pPr>
        <w:pStyle w:val="NormalWeb"/>
        <w:spacing w:before="0" w:beforeAutospacing="0" w:after="120" w:afterAutospacing="0"/>
        <w:rPr>
          <w:rFonts w:asciiTheme="minorHAnsi" w:eastAsiaTheme="minorHAnsi" w:hAnsiTheme="minorHAnsi" w:cstheme="minorHAnsi"/>
          <w:b/>
          <w:sz w:val="22"/>
          <w:szCs w:val="22"/>
        </w:rPr>
      </w:pPr>
    </w:p>
    <w:p w14:paraId="40F07C89" w14:textId="77777777" w:rsidR="003D5677" w:rsidRDefault="003D5677" w:rsidP="003D5677">
      <w:pPr>
        <w:pStyle w:val="NormalWeb"/>
        <w:spacing w:before="0" w:beforeAutospacing="0" w:after="120" w:afterAutospacing="0"/>
        <w:rPr>
          <w:rFonts w:asciiTheme="minorHAnsi" w:eastAsiaTheme="minorHAnsi" w:hAnsiTheme="minorHAnsi" w:cstheme="minorHAnsi"/>
          <w:color w:val="A6A6A6" w:themeColor="background1" w:themeShade="A6"/>
          <w:sz w:val="22"/>
          <w:szCs w:val="22"/>
        </w:rPr>
      </w:pPr>
      <w:r w:rsidRPr="00A5669F">
        <w:rPr>
          <w:rFonts w:asciiTheme="minorHAnsi" w:eastAsiaTheme="minorHAnsi" w:hAnsiTheme="minorHAnsi" w:cstheme="minorHAnsi"/>
          <w:color w:val="A6A6A6" w:themeColor="background1" w:themeShade="A6"/>
          <w:sz w:val="22"/>
          <w:szCs w:val="22"/>
        </w:rPr>
        <w:t>Start explaining, based on the course structure, the objectives to be covered.</w:t>
      </w:r>
      <w:r>
        <w:rPr>
          <w:rFonts w:asciiTheme="minorHAnsi" w:eastAsiaTheme="minorHAnsi" w:hAnsiTheme="minorHAnsi" w:cstheme="minorHAnsi"/>
          <w:color w:val="A6A6A6" w:themeColor="background1" w:themeShade="A6"/>
          <w:sz w:val="22"/>
          <w:szCs w:val="22"/>
        </w:rPr>
        <w:t xml:space="preserve"> You may do this in a table if you find it beneficial. In this section, you will develop content. This section is where you use your knowledge to build connection pieces between theory, resources, and assessments. Use the module objectives as the base for the structure of your content. This section is not focused on curation of resources; it is focused on you, as the SME, providing your expertise to create content. However, if you are referencing any type of source, please cite it in APA format (including open source materials and creative commons material).</w:t>
      </w:r>
    </w:p>
    <w:p w14:paraId="423B76BB" w14:textId="77777777" w:rsidR="005E7371" w:rsidRDefault="003D5677" w:rsidP="003D5677">
      <w:pPr>
        <w:pStyle w:val="NormalWeb"/>
        <w:spacing w:before="0" w:beforeAutospacing="0" w:after="120" w:afterAutospacing="0"/>
        <w:rPr>
          <w:rFonts w:asciiTheme="minorHAnsi" w:hAnsiTheme="minorHAnsi" w:cstheme="minorHAnsi"/>
          <w:sz w:val="22"/>
          <w:szCs w:val="22"/>
        </w:rPr>
      </w:pPr>
      <w:r>
        <w:rPr>
          <w:rFonts w:asciiTheme="minorHAnsi" w:hAnsiTheme="minorHAnsi" w:cstheme="minorHAnsi"/>
          <w:sz w:val="22"/>
          <w:szCs w:val="22"/>
        </w:rPr>
        <w:t>Write Here:</w:t>
      </w:r>
    </w:p>
    <w:p w14:paraId="7A640CAD" w14:textId="77777777" w:rsidR="005E7371" w:rsidRDefault="005E7371" w:rsidP="003D5677">
      <w:pPr>
        <w:pStyle w:val="NormalWeb"/>
        <w:spacing w:before="0" w:beforeAutospacing="0" w:after="120" w:afterAutospacing="0"/>
        <w:rPr>
          <w:rFonts w:asciiTheme="minorHAnsi" w:hAnsiTheme="minorHAnsi" w:cstheme="minorHAnsi"/>
          <w:sz w:val="22"/>
          <w:szCs w:val="22"/>
        </w:rPr>
      </w:pPr>
    </w:p>
    <w:p w14:paraId="6288B3FE" w14:textId="6A4FF4B5" w:rsidR="005E7371" w:rsidRDefault="005E7371" w:rsidP="005E7371">
      <w:r>
        <w:rPr>
          <w:highlight w:val="magenta"/>
        </w:rPr>
        <w:t xml:space="preserve">Mission 1 – Interactive Lesson Mission: Data Pre-Processing </w:t>
      </w:r>
    </w:p>
    <w:p w14:paraId="1A6AAA34" w14:textId="2968B521" w:rsidR="00374341" w:rsidRPr="00A11702" w:rsidRDefault="003D5677" w:rsidP="005E7371">
      <w:pPr>
        <w:pStyle w:val="NormalWeb"/>
        <w:spacing w:before="0" w:beforeAutospacing="0" w:after="120" w:afterAutospacing="0"/>
        <w:rPr>
          <w:rFonts w:ascii="Open Sans Semibold" w:hAnsi="Open Sans Semibold" w:cs="Open Sans Semibold"/>
          <w:color w:val="11143F"/>
          <w:sz w:val="28"/>
          <w:szCs w:val="28"/>
        </w:rPr>
      </w:pPr>
      <w:r>
        <w:rPr>
          <w:highlight w:val="yellow"/>
        </w:rPr>
        <w:br/>
      </w:r>
      <w:bookmarkStart w:id="8570" w:name="_Hlk14876516"/>
      <w:bookmarkStart w:id="8571" w:name="_Hlk30426451"/>
      <w:bookmarkEnd w:id="8570"/>
      <w:r w:rsidR="00A11702" w:rsidRPr="00A11702">
        <w:rPr>
          <w:rFonts w:ascii="Open Sans Semibold" w:hAnsi="Open Sans Semibold" w:cs="Open Sans Semibold"/>
          <w:color w:val="11143F"/>
          <w:sz w:val="28"/>
          <w:szCs w:val="28"/>
        </w:rPr>
        <w:t>Section 0: introduction:</w:t>
      </w:r>
    </w:p>
    <w:tbl>
      <w:tblPr>
        <w:tblStyle w:val="TableGrid7"/>
        <w:tblW w:w="10530" w:type="dxa"/>
        <w:tblInd w:w="-5" w:type="dxa"/>
        <w:tblBorders>
          <w:top w:val="single" w:sz="4" w:space="0" w:color="DBDBDB"/>
          <w:left w:val="single" w:sz="4" w:space="0" w:color="DBDBDB"/>
          <w:bottom w:val="single" w:sz="4" w:space="0" w:color="DBDBDB"/>
          <w:right w:val="single" w:sz="4" w:space="0" w:color="DBDBDB"/>
          <w:insideH w:val="none" w:sz="0" w:space="0" w:color="auto"/>
          <w:insideV w:val="none" w:sz="0" w:space="0" w:color="auto"/>
        </w:tblBorders>
        <w:tblLayout w:type="fixed"/>
        <w:tblCellMar>
          <w:left w:w="115" w:type="dxa"/>
          <w:right w:w="115" w:type="dxa"/>
        </w:tblCellMar>
        <w:tblLook w:val="04A0" w:firstRow="1" w:lastRow="0" w:firstColumn="1" w:lastColumn="0" w:noHBand="0" w:noVBand="1"/>
      </w:tblPr>
      <w:tblGrid>
        <w:gridCol w:w="10530"/>
      </w:tblGrid>
      <w:tr w:rsidR="00A11702" w:rsidRPr="00374341" w14:paraId="7E9AC259" w14:textId="77777777" w:rsidTr="00D720E2">
        <w:trPr>
          <w:cantSplit/>
          <w:trHeight w:val="420"/>
        </w:trPr>
        <w:tc>
          <w:tcPr>
            <w:tcW w:w="10530" w:type="dxa"/>
            <w:shd w:val="clear" w:color="auto" w:fill="FAFAFA"/>
          </w:tcPr>
          <w:p w14:paraId="75134068" w14:textId="77777777" w:rsidR="00A11702" w:rsidRPr="00374341" w:rsidRDefault="00A11702" w:rsidP="00D720E2">
            <w:pPr>
              <w:spacing w:before="120" w:after="120"/>
              <w:outlineLvl w:val="2"/>
              <w:rPr>
                <w:rFonts w:ascii="Open Sans Semibold" w:eastAsia="Open Sans" w:hAnsi="Open Sans Semibold" w:cs="Open Sans Semibold"/>
                <w:color w:val="11143F"/>
              </w:rPr>
            </w:pPr>
            <w:commentRangeStart w:id="8572"/>
            <w:commentRangeStart w:id="8573"/>
            <w:r w:rsidRPr="00374341">
              <w:rPr>
                <w:rFonts w:ascii="Open Sans Semibold" w:eastAsia="Open Sans" w:hAnsi="Open Sans Semibold" w:cs="Open Sans Semibold"/>
                <w:color w:val="11143F"/>
              </w:rPr>
              <w:t>What will you learn in this lesson?</w:t>
            </w:r>
            <w:commentRangeEnd w:id="8572"/>
            <w:r>
              <w:rPr>
                <w:rStyle w:val="CommentReference"/>
              </w:rPr>
              <w:commentReference w:id="8572"/>
            </w:r>
            <w:commentRangeEnd w:id="8573"/>
            <w:r>
              <w:rPr>
                <w:rStyle w:val="CommentReference"/>
                <w:color w:val="404040"/>
              </w:rPr>
              <w:commentReference w:id="8573"/>
            </w:r>
          </w:p>
        </w:tc>
      </w:tr>
      <w:tr w:rsidR="00A11702" w:rsidRPr="00374341" w14:paraId="2665CD64" w14:textId="77777777" w:rsidTr="00D720E2">
        <w:trPr>
          <w:cantSplit/>
          <w:trHeight w:val="419"/>
        </w:trPr>
        <w:tc>
          <w:tcPr>
            <w:tcW w:w="10530" w:type="dxa"/>
            <w:shd w:val="clear" w:color="auto" w:fill="FAFAFA"/>
          </w:tcPr>
          <w:p w14:paraId="121ED82E" w14:textId="0AD35A0B" w:rsidR="00A11702" w:rsidRPr="00374341" w:rsidRDefault="00A11702" w:rsidP="00D720E2">
            <w:pPr>
              <w:rPr>
                <w:rFonts w:ascii="Open Sans" w:eastAsia="Open Sans" w:hAnsi="Open Sans" w:cs="Times New Roman"/>
                <w:color w:val="404040"/>
              </w:rPr>
            </w:pPr>
            <w:commentRangeStart w:id="8574"/>
            <w:commentRangeStart w:id="8575"/>
            <w:r w:rsidRPr="00374341">
              <w:rPr>
                <w:rFonts w:ascii="Open Sans" w:eastAsia="Open Sans" w:hAnsi="Open Sans" w:cs="Times New Roman"/>
                <w:color w:val="404040"/>
              </w:rPr>
              <w:t xml:space="preserve">In this lesson, </w:t>
            </w:r>
            <w:del w:id="8576" w:author="Chantelle Dubois Nishiyama" w:date="2020-02-26T19:19:00Z">
              <w:r w:rsidRPr="00374341" w:rsidDel="00B97780">
                <w:rPr>
                  <w:rFonts w:ascii="Open Sans" w:eastAsia="Open Sans" w:hAnsi="Open Sans" w:cs="Times New Roman"/>
                  <w:color w:val="404040"/>
                </w:rPr>
                <w:delText>you’ll</w:delText>
              </w:r>
            </w:del>
            <w:ins w:id="8577" w:author="Chantelle Dubois Nishiyama" w:date="2020-02-26T19:19:00Z">
              <w:r w:rsidR="00B97780">
                <w:rPr>
                  <w:rFonts w:ascii="Open Sans" w:eastAsia="Open Sans" w:hAnsi="Open Sans" w:cs="Times New Roman"/>
                  <w:color w:val="404040"/>
                </w:rPr>
                <w:t>You will</w:t>
              </w:r>
            </w:ins>
            <w:r w:rsidRPr="00374341">
              <w:rPr>
                <w:rFonts w:ascii="Open Sans" w:eastAsia="Open Sans" w:hAnsi="Open Sans" w:cs="Times New Roman"/>
                <w:color w:val="404040"/>
              </w:rPr>
              <w:t xml:space="preserve"> be introduced to Machine Learning. By the end of this lesson, you will know </w:t>
            </w:r>
            <w:del w:id="8578" w:author="Chantelle Dubois Nishiyama" w:date="2020-02-19T22:25:00Z">
              <w:r w:rsidRPr="00374341" w:rsidDel="00D840F1">
                <w:rPr>
                  <w:rFonts w:ascii="Open Sans" w:eastAsia="Open Sans" w:hAnsi="Open Sans" w:cs="Times New Roman"/>
                  <w:color w:val="404040"/>
                </w:rPr>
                <w:delText>about</w:delText>
              </w:r>
            </w:del>
            <w:ins w:id="8579" w:author="Chantelle Dubois Nishiyama" w:date="2020-02-19T22:25:00Z">
              <w:r w:rsidR="00D840F1">
                <w:rPr>
                  <w:rFonts w:ascii="Open Sans" w:eastAsia="Open Sans" w:hAnsi="Open Sans" w:cs="Times New Roman"/>
                  <w:color w:val="404040"/>
                </w:rPr>
                <w:t>the following</w:t>
              </w:r>
            </w:ins>
            <w:r w:rsidRPr="00374341">
              <w:rPr>
                <w:rFonts w:ascii="Open Sans" w:eastAsia="Open Sans" w:hAnsi="Open Sans" w:cs="Times New Roman"/>
                <w:color w:val="404040"/>
              </w:rPr>
              <w:t>:</w:t>
            </w:r>
          </w:p>
          <w:p w14:paraId="44581C53" w14:textId="77777777" w:rsidR="00A11702" w:rsidRPr="00374341" w:rsidRDefault="00A11702" w:rsidP="00D720E2">
            <w:pPr>
              <w:numPr>
                <w:ilvl w:val="0"/>
                <w:numId w:val="49"/>
              </w:numPr>
              <w:spacing w:before="120"/>
              <w:rPr>
                <w:rFonts w:ascii="Open Sans" w:eastAsia="Open Sans" w:hAnsi="Open Sans" w:cs="Times New Roman"/>
                <w:color w:val="404040"/>
              </w:rPr>
            </w:pPr>
            <w:r w:rsidRPr="00374341">
              <w:rPr>
                <w:rFonts w:ascii="Open Sans" w:eastAsia="Open Sans" w:hAnsi="Open Sans" w:cs="Times New Roman"/>
                <w:color w:val="404040"/>
              </w:rPr>
              <w:t xml:space="preserve">What is preprocessing? </w:t>
            </w:r>
          </w:p>
          <w:p w14:paraId="03437E2A" w14:textId="77777777" w:rsidR="00A11702" w:rsidRPr="00374341" w:rsidRDefault="00A11702" w:rsidP="00D720E2">
            <w:pPr>
              <w:numPr>
                <w:ilvl w:val="0"/>
                <w:numId w:val="49"/>
              </w:numPr>
              <w:spacing w:before="120"/>
              <w:rPr>
                <w:rFonts w:ascii="Open Sans" w:eastAsia="Open Sans" w:hAnsi="Open Sans" w:cs="Times New Roman"/>
                <w:color w:val="404040"/>
              </w:rPr>
            </w:pPr>
            <w:r w:rsidRPr="00374341">
              <w:rPr>
                <w:rFonts w:ascii="Open Sans" w:eastAsia="Open Sans" w:hAnsi="Open Sans" w:cs="Times New Roman"/>
                <w:color w:val="404040"/>
              </w:rPr>
              <w:t>Encoding and different types of encoders.</w:t>
            </w:r>
          </w:p>
          <w:p w14:paraId="4F4BB4D9" w14:textId="77777777" w:rsidR="00A11702" w:rsidRPr="00374341" w:rsidRDefault="00A11702" w:rsidP="00D720E2">
            <w:pPr>
              <w:numPr>
                <w:ilvl w:val="0"/>
                <w:numId w:val="49"/>
              </w:numPr>
              <w:spacing w:before="120"/>
              <w:rPr>
                <w:rFonts w:ascii="Open Sans" w:eastAsia="Open Sans" w:hAnsi="Open Sans" w:cs="Times New Roman"/>
                <w:color w:val="404040"/>
              </w:rPr>
            </w:pPr>
            <w:r w:rsidRPr="00374341">
              <w:rPr>
                <w:rFonts w:ascii="Open Sans" w:eastAsia="Open Sans" w:hAnsi="Open Sans" w:cs="Times New Roman"/>
                <w:color w:val="404040"/>
              </w:rPr>
              <w:t xml:space="preserve">The idea behind scaling features. </w:t>
            </w:r>
            <w:commentRangeEnd w:id="8574"/>
            <w:r>
              <w:rPr>
                <w:rStyle w:val="CommentReference"/>
                <w:color w:val="404040"/>
              </w:rPr>
              <w:commentReference w:id="8574"/>
            </w:r>
            <w:commentRangeEnd w:id="8575"/>
            <w:r>
              <w:rPr>
                <w:rStyle w:val="CommentReference"/>
                <w:color w:val="404040"/>
              </w:rPr>
              <w:commentReference w:id="8575"/>
            </w:r>
          </w:p>
        </w:tc>
      </w:tr>
    </w:tbl>
    <w:p w14:paraId="30F98B2E" w14:textId="77777777" w:rsidR="00A11702" w:rsidRPr="005E7371" w:rsidRDefault="00A11702" w:rsidP="005E7371">
      <w:pPr>
        <w:pStyle w:val="NormalWeb"/>
        <w:spacing w:before="0" w:beforeAutospacing="0" w:after="120" w:afterAutospacing="0"/>
        <w:rPr>
          <w:highlight w:val="yellow"/>
        </w:rPr>
      </w:pPr>
    </w:p>
    <w:p w14:paraId="5228894C" w14:textId="5131CA36" w:rsidR="00374341" w:rsidRDefault="00374341" w:rsidP="00082467">
      <w:pPr>
        <w:spacing w:before="80" w:after="80" w:line="240" w:lineRule="auto"/>
        <w:outlineLvl w:val="1"/>
        <w:rPr>
          <w:rFonts w:ascii="Open Sans Semibold" w:eastAsia="Times New Roman" w:hAnsi="Open Sans Semibold" w:cs="Open Sans Semibold"/>
          <w:color w:val="11143F"/>
          <w:sz w:val="28"/>
          <w:szCs w:val="28"/>
        </w:rPr>
      </w:pPr>
      <w:r w:rsidRPr="00374341">
        <w:rPr>
          <w:rFonts w:ascii="Open Sans Semibold" w:eastAsia="Times New Roman" w:hAnsi="Open Sans Semibold" w:cs="Open Sans Semibold"/>
          <w:color w:val="11143F"/>
          <w:sz w:val="28"/>
          <w:szCs w:val="28"/>
        </w:rPr>
        <w:t>Section 01:</w:t>
      </w:r>
      <w:commentRangeStart w:id="8580"/>
      <w:commentRangeStart w:id="8581"/>
      <w:r w:rsidRPr="00374341">
        <w:rPr>
          <w:rFonts w:ascii="Open Sans Semibold" w:eastAsia="Times New Roman" w:hAnsi="Open Sans Semibold" w:cs="Open Sans Semibold"/>
          <w:color w:val="11143F"/>
          <w:sz w:val="28"/>
          <w:szCs w:val="28"/>
        </w:rPr>
        <w:t xml:space="preserve"> </w:t>
      </w:r>
      <w:r w:rsidR="00082467">
        <w:rPr>
          <w:rFonts w:ascii="Open Sans Semibold" w:eastAsia="Times New Roman" w:hAnsi="Open Sans Semibold" w:cs="Open Sans Semibold"/>
          <w:color w:val="11143F"/>
          <w:sz w:val="28"/>
          <w:szCs w:val="28"/>
        </w:rPr>
        <w:t xml:space="preserve">Data Preprocessing </w:t>
      </w:r>
      <w:commentRangeEnd w:id="8580"/>
      <w:del w:id="8582" w:author="RoboGarden Team" w:date="2020-01-23T18:19:00Z">
        <w:r w:rsidDel="00A0562A">
          <w:rPr>
            <w:rStyle w:val="CommentReference"/>
          </w:rPr>
          <w:commentReference w:id="8580"/>
        </w:r>
      </w:del>
      <w:commentRangeEnd w:id="8581"/>
      <w:r w:rsidR="005D2D27">
        <w:rPr>
          <w:rStyle w:val="CommentReference"/>
          <w:color w:val="404040"/>
        </w:rPr>
        <w:commentReference w:id="8581"/>
      </w:r>
      <w:ins w:id="8583" w:author="RoboGarden Team" w:date="2020-01-23T18:19:00Z">
        <w:r w:rsidR="00A0562A">
          <w:rPr>
            <w:rFonts w:ascii="Open Sans Semibold" w:eastAsia="Times New Roman" w:hAnsi="Open Sans Semibold" w:cs="Open Sans Semibold"/>
            <w:color w:val="11143F"/>
            <w:sz w:val="28"/>
            <w:szCs w:val="28"/>
          </w:rPr>
          <w:t>Overview</w:t>
        </w:r>
      </w:ins>
    </w:p>
    <w:p w14:paraId="7E275866" w14:textId="62FA8AA5" w:rsidR="00082467" w:rsidRPr="005E7371" w:rsidRDefault="00082467" w:rsidP="00082467">
      <w:r>
        <w:t>In this section</w:t>
      </w:r>
      <w:ins w:id="8584" w:author="Chantelle Dubois Nishiyama" w:date="2020-02-19T22:25:00Z">
        <w:r w:rsidR="00D840F1">
          <w:t>,</w:t>
        </w:r>
      </w:ins>
      <w:r>
        <w:t xml:space="preserve"> you will learn about how to preprocess data or clean it.</w:t>
      </w:r>
    </w:p>
    <w:p w14:paraId="78281ADF" w14:textId="77777777" w:rsidR="00374341" w:rsidRPr="00374341" w:rsidRDefault="00374341" w:rsidP="00374341">
      <w:pPr>
        <w:spacing w:after="0" w:line="240" w:lineRule="auto"/>
        <w:rPr>
          <w:rFonts w:ascii="Open Sans" w:eastAsia="Open Sans" w:hAnsi="Open Sans" w:cs="Times New Roman"/>
          <w:color w:val="404040"/>
        </w:rPr>
      </w:pPr>
      <w:commentRangeStart w:id="8585"/>
      <w:commentRangeEnd w:id="8585"/>
      <w:r>
        <w:rPr>
          <w:rStyle w:val="CommentReference"/>
        </w:rPr>
        <w:commentReference w:id="8585"/>
      </w:r>
    </w:p>
    <w:tbl>
      <w:tblPr>
        <w:tblStyle w:val="TableGrid7"/>
        <w:tblW w:w="104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Change w:id="8586" w:author="Alicia Romero Lopez" w:date="2020-01-31T09:48:00Z">
          <w:tblPr>
            <w:tblStyle w:val="TableGrid7"/>
            <w:tblW w:w="104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PrChange>
      </w:tblPr>
      <w:tblGrid>
        <w:gridCol w:w="90"/>
        <w:gridCol w:w="1350"/>
        <w:gridCol w:w="9000"/>
        <w:tblGridChange w:id="8587">
          <w:tblGrid>
            <w:gridCol w:w="360"/>
            <w:gridCol w:w="360"/>
            <w:gridCol w:w="360"/>
          </w:tblGrid>
        </w:tblGridChange>
      </w:tblGrid>
      <w:tr w:rsidR="00374341" w:rsidRPr="00374341" w14:paraId="0FE467D5" w14:textId="77777777" w:rsidTr="51235A2F">
        <w:trPr>
          <w:trHeight w:val="638"/>
        </w:trPr>
        <w:tc>
          <w:tcPr>
            <w:tcW w:w="90" w:type="dxa"/>
            <w:shd w:val="clear" w:color="auto" w:fill="2F8F46"/>
            <w:vAlign w:val="center"/>
            <w:tcPrChange w:id="8588" w:author="Alicia Romero Lopez" w:date="2020-01-31T09:48:00Z">
              <w:tcPr>
                <w:tcW w:w="90" w:type="dxa"/>
                <w:shd w:val="clear" w:color="auto" w:fill="2F8F46"/>
              </w:tcPr>
            </w:tcPrChange>
          </w:tcPr>
          <w:p w14:paraId="359BDD4A" w14:textId="77777777" w:rsidR="00374341" w:rsidRPr="00374341" w:rsidRDefault="00374341" w:rsidP="00374341">
            <w:pPr>
              <w:spacing w:before="120" w:after="120"/>
              <w:rPr>
                <w:rFonts w:ascii="Open Sans" w:eastAsia="Open Sans" w:hAnsi="Open Sans" w:cs="Times New Roman"/>
                <w:color w:val="404040"/>
              </w:rPr>
            </w:pPr>
          </w:p>
        </w:tc>
        <w:tc>
          <w:tcPr>
            <w:tcW w:w="1350" w:type="dxa"/>
            <w:shd w:val="clear" w:color="auto" w:fill="C4F6D0"/>
            <w:vAlign w:val="center"/>
            <w:tcPrChange w:id="8589" w:author="Alicia Romero Lopez" w:date="2020-01-31T09:48:00Z">
              <w:tcPr>
                <w:tcW w:w="1350" w:type="dxa"/>
                <w:shd w:val="clear" w:color="auto" w:fill="C4F6D0"/>
              </w:tcPr>
            </w:tcPrChange>
          </w:tcPr>
          <w:p w14:paraId="37853886" w14:textId="77777777" w:rsidR="00374341" w:rsidRPr="00374341" w:rsidRDefault="00374341" w:rsidP="00374341">
            <w:pPr>
              <w:spacing w:before="120" w:after="120"/>
              <w:jc w:val="center"/>
              <w:rPr>
                <w:rFonts w:ascii="Open Sans" w:eastAsia="Open Sans" w:hAnsi="Open Sans" w:cs="Times New Roman"/>
                <w:color w:val="404040"/>
              </w:rPr>
            </w:pPr>
            <w:r w:rsidRPr="00374341">
              <w:rPr>
                <w:rFonts w:ascii="Open Sans" w:eastAsia="Open Sans" w:hAnsi="Open Sans" w:cs="Times New Roman"/>
                <w:noProof/>
                <w:color w:val="404040"/>
              </w:rPr>
              <w:drawing>
                <wp:inline distT="0" distB="0" distL="0" distR="0" wp14:anchorId="0E8407E7" wp14:editId="7A2FE455">
                  <wp:extent cx="385762" cy="6858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_key-icon.png"/>
                          <pic:cNvPicPr/>
                        </pic:nvPicPr>
                        <pic:blipFill>
                          <a:blip r:embed="rId51">
                            <a:extLst>
                              <a:ext uri="{28A0092B-C50C-407E-A947-70E740481C1C}">
                                <a14:useLocalDpi xmlns:a14="http://schemas.microsoft.com/office/drawing/2010/main" val="0"/>
                              </a:ext>
                            </a:extLst>
                          </a:blip>
                          <a:stretch>
                            <a:fillRect/>
                          </a:stretch>
                        </pic:blipFill>
                        <pic:spPr>
                          <a:xfrm>
                            <a:off x="0" y="0"/>
                            <a:ext cx="385762" cy="685800"/>
                          </a:xfrm>
                          <a:prstGeom prst="rect">
                            <a:avLst/>
                          </a:prstGeom>
                        </pic:spPr>
                      </pic:pic>
                    </a:graphicData>
                  </a:graphic>
                </wp:inline>
              </w:drawing>
            </w:r>
          </w:p>
        </w:tc>
        <w:tc>
          <w:tcPr>
            <w:tcW w:w="9000" w:type="dxa"/>
            <w:shd w:val="clear" w:color="auto" w:fill="C4F6D0"/>
            <w:vAlign w:val="center"/>
            <w:tcPrChange w:id="8590" w:author="Alicia Romero Lopez" w:date="2020-01-31T09:48:00Z">
              <w:tcPr>
                <w:tcW w:w="9000" w:type="dxa"/>
                <w:shd w:val="clear" w:color="auto" w:fill="C4F6D0"/>
              </w:tcPr>
            </w:tcPrChange>
          </w:tcPr>
          <w:p w14:paraId="0CD641F4" w14:textId="77777777" w:rsidR="00374341" w:rsidRPr="00374341" w:rsidRDefault="00374341" w:rsidP="00374341">
            <w:pPr>
              <w:spacing w:before="120" w:after="120"/>
              <w:ind w:left="274" w:right="274"/>
              <w:rPr>
                <w:rFonts w:ascii="Open Sans Semibold" w:eastAsia="Open Sans" w:hAnsi="Open Sans Semibold" w:cs="Open Sans Semibold"/>
                <w:color w:val="404040"/>
                <w:sz w:val="24"/>
                <w:szCs w:val="24"/>
              </w:rPr>
            </w:pPr>
            <w:r w:rsidRPr="00374341">
              <w:rPr>
                <w:rFonts w:ascii="Open Sans Semibold" w:eastAsia="Open Sans" w:hAnsi="Open Sans Semibold" w:cs="Open Sans Semibold"/>
                <w:color w:val="404040"/>
                <w:sz w:val="24"/>
                <w:szCs w:val="24"/>
              </w:rPr>
              <w:t xml:space="preserve">Data Preprocessing </w:t>
            </w:r>
          </w:p>
          <w:p w14:paraId="12ACD5E1" w14:textId="40A5C42B" w:rsidR="00374341" w:rsidRPr="00374341" w:rsidRDefault="00374341" w:rsidP="00374341">
            <w:pPr>
              <w:spacing w:before="120" w:after="120"/>
              <w:ind w:left="274" w:right="274"/>
              <w:rPr>
                <w:rFonts w:ascii="Open Sans" w:eastAsia="Open Sans" w:hAnsi="Open Sans" w:cs="Open Sans"/>
                <w:color w:val="404040"/>
                <w:sz w:val="24"/>
                <w:szCs w:val="24"/>
              </w:rPr>
            </w:pPr>
            <w:r w:rsidRPr="00374341">
              <w:rPr>
                <w:rFonts w:ascii="Open Sans" w:eastAsia="Open Sans" w:hAnsi="Open Sans" w:cs="Open Sans"/>
                <w:color w:val="404040"/>
                <w:sz w:val="24"/>
                <w:szCs w:val="24"/>
              </w:rPr>
              <w:t>Data Preprocessing is an important step in data mining and machine learning. As Data Acquisition techniques almost always lead to some noisy data samples with out-of-range values, data outliers, missing data points or data attributes, etc.</w:t>
            </w:r>
            <w:ins w:id="8591" w:author="Chantelle Dubois Nishiyama" w:date="2020-02-19T22:25:00Z">
              <w:r w:rsidR="00D840F1">
                <w:rPr>
                  <w:rFonts w:ascii="Open Sans" w:eastAsia="Open Sans" w:hAnsi="Open Sans" w:cs="Open Sans"/>
                  <w:color w:val="404040"/>
                  <w:sz w:val="24"/>
                  <w:szCs w:val="24"/>
                </w:rPr>
                <w:t xml:space="preserve"> </w:t>
              </w:r>
            </w:ins>
            <w:del w:id="8592" w:author="Chantelle Dubois Nishiyama" w:date="2020-02-19T22:25:00Z">
              <w:r w:rsidRPr="00374341" w:rsidDel="00D840F1">
                <w:rPr>
                  <w:rFonts w:ascii="Open Sans" w:eastAsia="Open Sans" w:hAnsi="Open Sans" w:cs="Open Sans"/>
                  <w:color w:val="404040"/>
                  <w:sz w:val="24"/>
                  <w:szCs w:val="24"/>
                </w:rPr>
                <w:delText xml:space="preserve">.. </w:delText>
              </w:r>
            </w:del>
            <w:r w:rsidRPr="00374341">
              <w:rPr>
                <w:rFonts w:ascii="Open Sans" w:eastAsia="Open Sans" w:hAnsi="Open Sans" w:cs="Open Sans"/>
                <w:color w:val="404040"/>
                <w:sz w:val="24"/>
                <w:szCs w:val="24"/>
              </w:rPr>
              <w:t xml:space="preserve">Processing unclean data will lead to misleading results. </w:t>
            </w:r>
          </w:p>
          <w:p w14:paraId="0B95E0F9" w14:textId="77777777" w:rsidR="00374341" w:rsidRPr="00374341" w:rsidRDefault="00374341" w:rsidP="00374341">
            <w:pPr>
              <w:spacing w:before="120" w:after="120"/>
              <w:ind w:left="274" w:right="274"/>
              <w:rPr>
                <w:rFonts w:ascii="Open Sans" w:eastAsia="Open Sans" w:hAnsi="Open Sans" w:cs="Open Sans"/>
                <w:color w:val="404040"/>
                <w:sz w:val="24"/>
                <w:szCs w:val="24"/>
              </w:rPr>
            </w:pPr>
            <w:r w:rsidRPr="00374341">
              <w:rPr>
                <w:rFonts w:ascii="Open Sans" w:eastAsia="Open Sans" w:hAnsi="Open Sans" w:cs="Open Sans"/>
                <w:color w:val="404040"/>
                <w:sz w:val="24"/>
                <w:szCs w:val="24"/>
              </w:rPr>
              <w:t xml:space="preserve">Usually data preprocessing is the most important step in any machine learning project. </w:t>
            </w:r>
          </w:p>
        </w:tc>
      </w:tr>
    </w:tbl>
    <w:p w14:paraId="487012C5" w14:textId="77777777" w:rsidR="00374341" w:rsidRPr="00374341" w:rsidRDefault="00374341" w:rsidP="00374341">
      <w:pPr>
        <w:spacing w:after="0" w:line="240" w:lineRule="auto"/>
        <w:rPr>
          <w:rFonts w:ascii="Open Sans" w:eastAsia="Open Sans" w:hAnsi="Open Sans" w:cs="Times New Roman"/>
          <w:color w:val="404040"/>
        </w:rPr>
      </w:pPr>
    </w:p>
    <w:p w14:paraId="0E8CF8D8" w14:textId="77777777" w:rsidR="00374341" w:rsidRPr="00374341" w:rsidRDefault="00374341" w:rsidP="00374341">
      <w:pPr>
        <w:spacing w:after="0" w:line="240" w:lineRule="auto"/>
        <w:rPr>
          <w:rFonts w:ascii="Open Sans" w:eastAsia="Open Sans" w:hAnsi="Open Sans" w:cs="Times New Roman"/>
          <w:color w:val="404040"/>
        </w:rPr>
      </w:pPr>
    </w:p>
    <w:tbl>
      <w:tblPr>
        <w:tblStyle w:val="TableGrid7"/>
        <w:tblW w:w="10440" w:type="dxa"/>
        <w:tblInd w:w="-5" w:type="dxa"/>
        <w:tblBorders>
          <w:top w:val="single" w:sz="4" w:space="0" w:color="DBDBDB"/>
          <w:left w:val="single" w:sz="4" w:space="0" w:color="DBDBDB"/>
          <w:bottom w:val="single" w:sz="4" w:space="0" w:color="DBDBDB"/>
          <w:right w:val="single" w:sz="4" w:space="0" w:color="DBDBDB"/>
          <w:insideH w:val="none" w:sz="0" w:space="0" w:color="auto"/>
          <w:insideV w:val="none" w:sz="0" w:space="0" w:color="auto"/>
        </w:tblBorders>
        <w:tblLayout w:type="fixed"/>
        <w:tblCellMar>
          <w:left w:w="115" w:type="dxa"/>
          <w:right w:w="115" w:type="dxa"/>
        </w:tblCellMar>
        <w:tblLook w:val="04A0" w:firstRow="1" w:lastRow="0" w:firstColumn="1" w:lastColumn="0" w:noHBand="0" w:noVBand="1"/>
        <w:tblPrChange w:id="8593" w:author="Guest User" w:date="2020-01-21T14:26:00Z">
          <w:tblPr>
            <w:tblStyle w:val="TableGrid7"/>
            <w:tblW w:w="10440" w:type="dxa"/>
            <w:tblInd w:w="-5" w:type="dxa"/>
            <w:tblBorders>
              <w:top w:val="single" w:sz="4" w:space="0" w:color="DBDBDB"/>
              <w:left w:val="single" w:sz="4" w:space="0" w:color="DBDBDB"/>
              <w:bottom w:val="single" w:sz="4" w:space="0" w:color="DBDBDB"/>
              <w:right w:val="single" w:sz="4" w:space="0" w:color="DBDBDB"/>
              <w:insideH w:val="none" w:sz="0" w:space="0" w:color="auto"/>
              <w:insideV w:val="none" w:sz="0" w:space="0" w:color="auto"/>
            </w:tblBorders>
            <w:tblLayout w:type="fixed"/>
            <w:tblCellMar>
              <w:left w:w="115" w:type="dxa"/>
              <w:right w:w="115" w:type="dxa"/>
            </w:tblCellMar>
            <w:tblLook w:val="04A0" w:firstRow="1" w:lastRow="0" w:firstColumn="1" w:lastColumn="0" w:noHBand="0" w:noVBand="1"/>
          </w:tblPr>
        </w:tblPrChange>
      </w:tblPr>
      <w:tblGrid>
        <w:gridCol w:w="936"/>
        <w:gridCol w:w="684"/>
        <w:gridCol w:w="7290"/>
        <w:gridCol w:w="585"/>
        <w:gridCol w:w="945"/>
        <w:tblGridChange w:id="8594">
          <w:tblGrid>
            <w:gridCol w:w="360"/>
            <w:gridCol w:w="360"/>
            <w:gridCol w:w="360"/>
            <w:gridCol w:w="360"/>
            <w:gridCol w:w="360"/>
          </w:tblGrid>
        </w:tblGridChange>
      </w:tblGrid>
      <w:tr w:rsidR="00374341" w:rsidRPr="00374341" w14:paraId="4A239119" w14:textId="77777777" w:rsidTr="072C1813">
        <w:trPr>
          <w:cantSplit/>
          <w:trHeight w:val="420"/>
        </w:trPr>
        <w:tc>
          <w:tcPr>
            <w:tcW w:w="10440" w:type="dxa"/>
            <w:gridSpan w:val="5"/>
            <w:shd w:val="clear" w:color="auto" w:fill="FAFAFA"/>
            <w:tcPrChange w:id="8595" w:author="Guest User" w:date="2020-01-21T14:26:00Z">
              <w:tcPr>
                <w:tcW w:w="10440" w:type="dxa"/>
                <w:gridSpan w:val="5"/>
                <w:shd w:val="clear" w:color="auto" w:fill="FAFAFA"/>
              </w:tcPr>
            </w:tcPrChange>
          </w:tcPr>
          <w:p w14:paraId="513331D0" w14:textId="12C6CCAE" w:rsidR="00374341" w:rsidRPr="00374341" w:rsidRDefault="00A01F17" w:rsidP="00374341">
            <w:pPr>
              <w:spacing w:before="120" w:after="120"/>
              <w:outlineLvl w:val="2"/>
              <w:rPr>
                <w:rFonts w:ascii="Open Sans Semibold" w:eastAsia="Open Sans" w:hAnsi="Open Sans Semibold" w:cs="Open Sans Semibold"/>
                <w:color w:val="11143F"/>
              </w:rPr>
            </w:pPr>
            <w:r>
              <w:rPr>
                <w:rFonts w:ascii="Open Sans Semibold" w:eastAsia="Open Sans" w:hAnsi="Open Sans Semibold" w:cs="Open Sans Semibold"/>
                <w:color w:val="11143F"/>
              </w:rPr>
              <w:lastRenderedPageBreak/>
              <w:t>Step</w:t>
            </w:r>
            <w:commentRangeStart w:id="8596"/>
            <w:commentRangeStart w:id="8597"/>
            <w:commentRangeStart w:id="8598"/>
            <w:r w:rsidR="00374341" w:rsidRPr="00374341">
              <w:rPr>
                <w:rFonts w:ascii="Open Sans Semibold" w:eastAsia="Open Sans" w:hAnsi="Open Sans Semibold" w:cs="Open Sans Semibold"/>
                <w:color w:val="11143F"/>
              </w:rPr>
              <w:t xml:space="preserve">s </w:t>
            </w:r>
            <w:commentRangeEnd w:id="8596"/>
            <w:r w:rsidR="00374341">
              <w:rPr>
                <w:rStyle w:val="CommentReference"/>
              </w:rPr>
              <w:commentReference w:id="8596"/>
            </w:r>
            <w:commentRangeEnd w:id="8597"/>
            <w:r w:rsidR="00A0562A">
              <w:rPr>
                <w:rStyle w:val="CommentReference"/>
                <w:color w:val="404040"/>
              </w:rPr>
              <w:commentReference w:id="8597"/>
            </w:r>
            <w:commentRangeEnd w:id="8598"/>
            <w:r>
              <w:rPr>
                <w:rStyle w:val="CommentReference"/>
                <w:color w:val="404040"/>
              </w:rPr>
              <w:commentReference w:id="8598"/>
            </w:r>
            <w:r w:rsidR="00374341" w:rsidRPr="00374341">
              <w:rPr>
                <w:rFonts w:ascii="Open Sans Semibold" w:eastAsia="Open Sans" w:hAnsi="Open Sans Semibold" w:cs="Open Sans Semibold"/>
                <w:color w:val="11143F"/>
              </w:rPr>
              <w:t xml:space="preserve">of </w:t>
            </w:r>
            <w:commentRangeStart w:id="8599"/>
            <w:r w:rsidR="00374341" w:rsidRPr="00374341">
              <w:rPr>
                <w:rFonts w:ascii="Open Sans Semibold" w:eastAsia="Open Sans" w:hAnsi="Open Sans Semibold" w:cs="Open Sans Semibold"/>
                <w:color w:val="11143F"/>
              </w:rPr>
              <w:t>data</w:t>
            </w:r>
            <w:commentRangeEnd w:id="8599"/>
            <w:r w:rsidR="00CE5BFC">
              <w:rPr>
                <w:rStyle w:val="CommentReference"/>
                <w:color w:val="404040"/>
              </w:rPr>
              <w:commentReference w:id="8599"/>
            </w:r>
            <w:r w:rsidR="00374341" w:rsidRPr="00374341">
              <w:rPr>
                <w:rFonts w:ascii="Open Sans Semibold" w:eastAsia="Open Sans" w:hAnsi="Open Sans Semibold" w:cs="Open Sans Semibold"/>
                <w:color w:val="11143F"/>
              </w:rPr>
              <w:t xml:space="preserve"> preprocessing </w:t>
            </w:r>
          </w:p>
          <w:p w14:paraId="340ACD02" w14:textId="77777777" w:rsidR="00374341" w:rsidRPr="00374341" w:rsidRDefault="00374341" w:rsidP="00374341">
            <w:pPr>
              <w:spacing w:before="120" w:after="120"/>
              <w:rPr>
                <w:rFonts w:ascii="Open Sans" w:eastAsia="Open Sans" w:hAnsi="Open Sans" w:cs="Times New Roman"/>
                <w:color w:val="404040"/>
              </w:rPr>
            </w:pPr>
            <w:r w:rsidRPr="00374341">
              <w:rPr>
                <w:rFonts w:ascii="Open Sans" w:eastAsia="Open Sans" w:hAnsi="Open Sans" w:cs="Times New Roman"/>
                <w:color w:val="404040"/>
              </w:rPr>
              <w:t xml:space="preserve">Preprocessing mainly concerns with four main tasks: </w:t>
            </w:r>
          </w:p>
          <w:p w14:paraId="1D679467" w14:textId="77777777" w:rsidR="00374341" w:rsidRPr="00D840F1" w:rsidRDefault="00374341">
            <w:pPr>
              <w:pStyle w:val="ListParagraph"/>
              <w:numPr>
                <w:ilvl w:val="0"/>
                <w:numId w:val="129"/>
              </w:numPr>
              <w:spacing w:before="120" w:after="120"/>
              <w:rPr>
                <w:rFonts w:ascii="Open Sans" w:eastAsia="Open Sans" w:hAnsi="Open Sans" w:cs="Times New Roman"/>
                <w:color w:val="404040"/>
                <w:rPrChange w:id="8600" w:author="Chantelle Dubois Nishiyama" w:date="2020-02-19T22:26:00Z">
                  <w:rPr/>
                </w:rPrChange>
              </w:rPr>
              <w:pPrChange w:id="8601" w:author="Chantelle Dubois Nishiyama" w:date="2020-02-19T22:26:00Z">
                <w:pPr>
                  <w:numPr>
                    <w:numId w:val="48"/>
                  </w:numPr>
                  <w:spacing w:before="120" w:after="120"/>
                  <w:ind w:left="720" w:hanging="360"/>
                </w:pPr>
              </w:pPrChange>
            </w:pPr>
            <w:r w:rsidRPr="00D840F1">
              <w:rPr>
                <w:rFonts w:ascii="Open Sans" w:eastAsia="Open Sans" w:hAnsi="Open Sans" w:cs="Times New Roman"/>
                <w:color w:val="404040"/>
                <w:rPrChange w:id="8602" w:author="Chantelle Dubois Nishiyama" w:date="2020-02-19T22:26:00Z">
                  <w:rPr/>
                </w:rPrChange>
              </w:rPr>
              <w:t xml:space="preserve">Cleaning. </w:t>
            </w:r>
          </w:p>
          <w:p w14:paraId="29B5029E" w14:textId="77777777" w:rsidR="00374341" w:rsidRPr="00D840F1" w:rsidRDefault="00374341">
            <w:pPr>
              <w:pStyle w:val="ListParagraph"/>
              <w:numPr>
                <w:ilvl w:val="0"/>
                <w:numId w:val="129"/>
              </w:numPr>
              <w:spacing w:before="120" w:after="120"/>
              <w:rPr>
                <w:rFonts w:ascii="Open Sans" w:eastAsia="Open Sans" w:hAnsi="Open Sans" w:cs="Times New Roman"/>
                <w:color w:val="404040"/>
                <w:rPrChange w:id="8603" w:author="Chantelle Dubois Nishiyama" w:date="2020-02-19T22:26:00Z">
                  <w:rPr/>
                </w:rPrChange>
              </w:rPr>
              <w:pPrChange w:id="8604" w:author="Chantelle Dubois Nishiyama" w:date="2020-02-19T22:26:00Z">
                <w:pPr>
                  <w:numPr>
                    <w:numId w:val="48"/>
                  </w:numPr>
                  <w:spacing w:before="120" w:after="120"/>
                  <w:ind w:left="720" w:hanging="360"/>
                </w:pPr>
              </w:pPrChange>
            </w:pPr>
            <w:r w:rsidRPr="00D840F1">
              <w:rPr>
                <w:rFonts w:ascii="Open Sans" w:eastAsia="Open Sans" w:hAnsi="Open Sans" w:cs="Times New Roman"/>
                <w:color w:val="404040"/>
                <w:rPrChange w:id="8605" w:author="Chantelle Dubois Nishiyama" w:date="2020-02-19T22:26:00Z">
                  <w:rPr/>
                </w:rPrChange>
              </w:rPr>
              <w:t xml:space="preserve">Encoding. </w:t>
            </w:r>
          </w:p>
          <w:p w14:paraId="20324104" w14:textId="77777777" w:rsidR="00374341" w:rsidRPr="00D840F1" w:rsidRDefault="00374341">
            <w:pPr>
              <w:pStyle w:val="ListParagraph"/>
              <w:numPr>
                <w:ilvl w:val="0"/>
                <w:numId w:val="129"/>
              </w:numPr>
              <w:spacing w:before="120" w:after="120"/>
              <w:rPr>
                <w:rFonts w:ascii="Open Sans" w:eastAsia="Open Sans" w:hAnsi="Open Sans" w:cs="Times New Roman"/>
                <w:color w:val="404040"/>
                <w:rPrChange w:id="8606" w:author="Chantelle Dubois Nishiyama" w:date="2020-02-19T22:26:00Z">
                  <w:rPr/>
                </w:rPrChange>
              </w:rPr>
              <w:pPrChange w:id="8607" w:author="Chantelle Dubois Nishiyama" w:date="2020-02-19T22:26:00Z">
                <w:pPr>
                  <w:numPr>
                    <w:numId w:val="48"/>
                  </w:numPr>
                  <w:spacing w:before="120" w:after="120"/>
                  <w:ind w:left="720" w:hanging="360"/>
                </w:pPr>
              </w:pPrChange>
            </w:pPr>
            <w:r w:rsidRPr="00D840F1">
              <w:rPr>
                <w:rFonts w:ascii="Open Sans" w:eastAsia="Open Sans" w:hAnsi="Open Sans" w:cs="Times New Roman"/>
                <w:color w:val="404040"/>
                <w:rPrChange w:id="8608" w:author="Chantelle Dubois Nishiyama" w:date="2020-02-19T22:26:00Z">
                  <w:rPr/>
                </w:rPrChange>
              </w:rPr>
              <w:t xml:space="preserve">Scaling. </w:t>
            </w:r>
          </w:p>
          <w:p w14:paraId="393C3DEE" w14:textId="77777777" w:rsidR="00374341" w:rsidRPr="00D840F1" w:rsidRDefault="00374341">
            <w:pPr>
              <w:pStyle w:val="ListParagraph"/>
              <w:numPr>
                <w:ilvl w:val="0"/>
                <w:numId w:val="129"/>
              </w:numPr>
              <w:spacing w:before="120" w:after="120"/>
              <w:rPr>
                <w:ins w:id="8609" w:author="RoboGarden Team" w:date="2020-01-23T18:20:00Z"/>
                <w:rFonts w:ascii="Open Sans" w:eastAsia="Open Sans" w:hAnsi="Open Sans" w:cs="Times New Roman"/>
                <w:color w:val="404040"/>
                <w:rPrChange w:id="8610" w:author="Chantelle Dubois Nishiyama" w:date="2020-02-19T22:26:00Z">
                  <w:rPr>
                    <w:ins w:id="8611" w:author="RoboGarden Team" w:date="2020-01-23T18:20:00Z"/>
                  </w:rPr>
                </w:rPrChange>
              </w:rPr>
              <w:pPrChange w:id="8612" w:author="Chantelle Dubois Nishiyama" w:date="2020-02-19T22:26:00Z">
                <w:pPr>
                  <w:numPr>
                    <w:numId w:val="48"/>
                  </w:numPr>
                  <w:spacing w:before="120" w:after="120"/>
                  <w:ind w:left="720" w:hanging="360"/>
                </w:pPr>
              </w:pPrChange>
            </w:pPr>
            <w:r w:rsidRPr="00D840F1">
              <w:rPr>
                <w:rFonts w:ascii="Open Sans" w:eastAsia="Open Sans" w:hAnsi="Open Sans" w:cs="Times New Roman"/>
                <w:color w:val="404040"/>
                <w:rPrChange w:id="8613" w:author="Chantelle Dubois Nishiyama" w:date="2020-02-19T22:26:00Z">
                  <w:rPr/>
                </w:rPrChange>
              </w:rPr>
              <w:t xml:space="preserve">Feature reduction. </w:t>
            </w:r>
          </w:p>
          <w:p w14:paraId="42F4F338" w14:textId="1A3B04F1" w:rsidR="00A0562A" w:rsidRPr="00374341" w:rsidRDefault="00A0562A">
            <w:pPr>
              <w:spacing w:before="120" w:after="120"/>
              <w:rPr>
                <w:rFonts w:ascii="Open Sans" w:eastAsia="Open Sans" w:hAnsi="Open Sans" w:cs="Times New Roman"/>
                <w:color w:val="404040"/>
              </w:rPr>
              <w:pPrChange w:id="8614" w:author="Fatemeh Yazdanbakhsh Poodeh" w:date="2020-01-23T18:20:00Z">
                <w:pPr>
                  <w:numPr>
                    <w:numId w:val="48"/>
                  </w:numPr>
                  <w:spacing w:before="120" w:after="120"/>
                  <w:ind w:left="720" w:hanging="360"/>
                </w:pPr>
              </w:pPrChange>
            </w:pPr>
            <w:ins w:id="8615" w:author="RoboGarden Team" w:date="2020-01-23T18:20:00Z">
              <w:r>
                <w:rPr>
                  <w:rFonts w:ascii="Open Sans" w:eastAsia="Open Sans" w:hAnsi="Open Sans" w:cs="Times New Roman"/>
                  <w:color w:val="404040"/>
                </w:rPr>
                <w:t xml:space="preserve">Click through the carousel to learn more about the four main preprocessing tasks. </w:t>
              </w:r>
            </w:ins>
          </w:p>
        </w:tc>
      </w:tr>
      <w:tr w:rsidR="00374341" w:rsidRPr="00374341" w14:paraId="54C5BC83" w14:textId="77777777" w:rsidTr="072C1813">
        <w:trPr>
          <w:cantSplit/>
          <w:trHeight w:val="3789"/>
        </w:trPr>
        <w:tc>
          <w:tcPr>
            <w:tcW w:w="936" w:type="dxa"/>
            <w:shd w:val="clear" w:color="auto" w:fill="FAFAFA"/>
            <w:tcPrChange w:id="8616" w:author="Guest User" w:date="2020-01-21T14:26:00Z">
              <w:tcPr>
                <w:tcW w:w="0" w:type="auto"/>
              </w:tcPr>
            </w:tcPrChange>
          </w:tcPr>
          <w:p w14:paraId="5182392F" w14:textId="77777777" w:rsidR="00374341" w:rsidRPr="00374341" w:rsidRDefault="00374341" w:rsidP="00374341">
            <w:pPr>
              <w:spacing w:before="120" w:after="120"/>
              <w:jc w:val="center"/>
              <w:outlineLvl w:val="2"/>
              <w:rPr>
                <w:rFonts w:ascii="Open Sans" w:eastAsia="Open Sans" w:hAnsi="Open Sans" w:cs="Times New Roman"/>
                <w:color w:val="404040"/>
              </w:rPr>
            </w:pPr>
          </w:p>
        </w:tc>
        <w:tc>
          <w:tcPr>
            <w:tcW w:w="684" w:type="dxa"/>
            <w:shd w:val="clear" w:color="auto" w:fill="FAFAFA"/>
            <w:vAlign w:val="center"/>
            <w:tcPrChange w:id="8617" w:author="Guest User" w:date="2020-01-21T14:26:00Z">
              <w:tcPr>
                <w:tcW w:w="684" w:type="dxa"/>
                <w:shd w:val="clear" w:color="auto" w:fill="FAFAFA"/>
              </w:tcPr>
            </w:tcPrChange>
          </w:tcPr>
          <w:p w14:paraId="0BD89665" w14:textId="77777777" w:rsidR="00374341" w:rsidRPr="00374341" w:rsidRDefault="00374341" w:rsidP="00374341">
            <w:pPr>
              <w:spacing w:before="120" w:after="120"/>
              <w:outlineLvl w:val="2"/>
              <w:rPr>
                <w:rFonts w:ascii="Open Sans" w:eastAsia="Open Sans" w:hAnsi="Open Sans" w:cs="Times New Roman"/>
                <w:color w:val="404040"/>
              </w:rPr>
            </w:pPr>
            <w:r w:rsidRPr="00374341">
              <w:rPr>
                <w:rFonts w:ascii="FontAwesome" w:eastAsia="Open Sans" w:hAnsi="FontAwesome" w:cs="Times New Roman"/>
                <w:color w:val="39407B"/>
                <w:sz w:val="32"/>
                <w:szCs w:val="32"/>
              </w:rPr>
              <w:t></w:t>
            </w:r>
          </w:p>
        </w:tc>
        <w:tc>
          <w:tcPr>
            <w:tcW w:w="7290" w:type="dxa"/>
            <w:shd w:val="clear" w:color="auto" w:fill="FFFFFF" w:themeFill="background1"/>
            <w:vAlign w:val="center"/>
            <w:tcPrChange w:id="8618" w:author="Guest User" w:date="2020-01-21T14:26:00Z">
              <w:tcPr>
                <w:tcW w:w="7290" w:type="dxa"/>
                <w:shd w:val="clear" w:color="auto" w:fill="FFFFFF"/>
              </w:tcPr>
            </w:tcPrChange>
          </w:tcPr>
          <w:p w14:paraId="0F0E5DC3" w14:textId="77777777" w:rsidR="00374341" w:rsidRPr="00374341" w:rsidRDefault="00374341" w:rsidP="00374341">
            <w:pPr>
              <w:spacing w:before="120" w:after="120"/>
              <w:outlineLvl w:val="2"/>
              <w:rPr>
                <w:rFonts w:ascii="Open Sans Semibold" w:eastAsia="Open Sans" w:hAnsi="Open Sans Semibold" w:cs="Open Sans Semibold"/>
                <w:color w:val="11143F"/>
              </w:rPr>
            </w:pPr>
            <w:r w:rsidRPr="00374341">
              <w:rPr>
                <w:rFonts w:ascii="Open Sans Semibold" w:eastAsia="Open Sans" w:hAnsi="Open Sans Semibold" w:cs="Open Sans Semibold"/>
                <w:color w:val="11143F"/>
              </w:rPr>
              <w:t xml:space="preserve">Cleaning. </w:t>
            </w:r>
          </w:p>
          <w:p w14:paraId="352FB6BD" w14:textId="77777777" w:rsidR="00374341" w:rsidRPr="00374341" w:rsidRDefault="00374341" w:rsidP="00374341">
            <w:pPr>
              <w:spacing w:before="120" w:after="120"/>
              <w:rPr>
                <w:rFonts w:ascii="Open Sans" w:eastAsia="Open Sans" w:hAnsi="Open Sans" w:cs="Times New Roman"/>
                <w:color w:val="404040"/>
              </w:rPr>
            </w:pPr>
            <w:r w:rsidRPr="00374341">
              <w:rPr>
                <w:rFonts w:ascii="Open Sans" w:eastAsia="Open Sans" w:hAnsi="Open Sans" w:cs="Times New Roman"/>
                <w:color w:val="404040"/>
              </w:rPr>
              <w:t>The process of detecting and correcting (or removing) corrupt or inaccurate records from a record set, table, or database.</w:t>
            </w:r>
          </w:p>
          <w:p w14:paraId="028253A5" w14:textId="77777777" w:rsidR="00374341" w:rsidRPr="00374341" w:rsidRDefault="00374341" w:rsidP="00374341">
            <w:pPr>
              <w:spacing w:before="120" w:after="120"/>
              <w:rPr>
                <w:rFonts w:ascii="Open Sans" w:eastAsia="Open Sans" w:hAnsi="Open Sans" w:cs="Times New Roman"/>
                <w:color w:val="404040"/>
              </w:rPr>
            </w:pPr>
            <w:r w:rsidRPr="00374341">
              <w:rPr>
                <w:rFonts w:ascii="Open Sans" w:eastAsia="Open Sans" w:hAnsi="Open Sans" w:cs="Times New Roman"/>
                <w:color w:val="404040"/>
              </w:rPr>
              <w:t xml:space="preserve">After cleansing, a data set should be consistent with other similar data sets in the system. </w:t>
            </w:r>
          </w:p>
          <w:p w14:paraId="5CCF9265" w14:textId="77777777" w:rsidR="00374341" w:rsidRPr="00374341" w:rsidRDefault="00374341" w:rsidP="00374341">
            <w:pPr>
              <w:spacing w:before="120" w:after="120"/>
              <w:jc w:val="center"/>
              <w:rPr>
                <w:rFonts w:ascii="Open Sans" w:eastAsia="Open Sans" w:hAnsi="Open Sans" w:cs="Times New Roman"/>
                <w:color w:val="404040"/>
              </w:rPr>
            </w:pPr>
          </w:p>
        </w:tc>
        <w:tc>
          <w:tcPr>
            <w:tcW w:w="585" w:type="dxa"/>
            <w:shd w:val="clear" w:color="auto" w:fill="FAFAFA"/>
            <w:vAlign w:val="center"/>
            <w:tcPrChange w:id="8619" w:author="Guest User" w:date="2020-01-21T14:26:00Z">
              <w:tcPr>
                <w:tcW w:w="585" w:type="dxa"/>
                <w:shd w:val="clear" w:color="auto" w:fill="FAFAFA"/>
              </w:tcPr>
            </w:tcPrChange>
          </w:tcPr>
          <w:p w14:paraId="2230020A" w14:textId="77777777" w:rsidR="00374341" w:rsidRPr="00374341" w:rsidRDefault="00374341" w:rsidP="00374341">
            <w:pPr>
              <w:spacing w:before="120" w:after="120"/>
              <w:jc w:val="right"/>
              <w:outlineLvl w:val="2"/>
              <w:rPr>
                <w:rFonts w:ascii="Open Sans" w:eastAsia="Open Sans" w:hAnsi="Open Sans" w:cs="Times New Roman"/>
                <w:color w:val="404040"/>
              </w:rPr>
            </w:pPr>
            <w:r w:rsidRPr="00374341">
              <w:rPr>
                <w:rFonts w:ascii="FontAwesome" w:eastAsia="Open Sans" w:hAnsi="FontAwesome" w:cs="Times New Roman"/>
                <w:color w:val="39407B"/>
                <w:sz w:val="32"/>
                <w:szCs w:val="32"/>
              </w:rPr>
              <w:t></w:t>
            </w:r>
          </w:p>
        </w:tc>
        <w:tc>
          <w:tcPr>
            <w:tcW w:w="945" w:type="dxa"/>
            <w:shd w:val="clear" w:color="auto" w:fill="FAFAFA"/>
            <w:tcPrChange w:id="8620" w:author="Guest User" w:date="2020-01-21T14:26:00Z">
              <w:tcPr>
                <w:tcW w:w="0" w:type="auto"/>
              </w:tcPr>
            </w:tcPrChange>
          </w:tcPr>
          <w:p w14:paraId="26CAFFD8" w14:textId="77777777" w:rsidR="00374341" w:rsidRPr="00374341" w:rsidRDefault="00374341" w:rsidP="00374341">
            <w:pPr>
              <w:spacing w:before="120" w:after="120"/>
              <w:jc w:val="center"/>
              <w:outlineLvl w:val="2"/>
              <w:rPr>
                <w:rFonts w:ascii="Open Sans" w:eastAsia="Open Sans" w:hAnsi="Open Sans" w:cs="Times New Roman"/>
                <w:color w:val="404040"/>
              </w:rPr>
            </w:pPr>
          </w:p>
        </w:tc>
      </w:tr>
      <w:tr w:rsidR="00374341" w:rsidRPr="00374341" w14:paraId="7F10237A" w14:textId="77777777" w:rsidTr="072C1813">
        <w:trPr>
          <w:cantSplit/>
          <w:trHeight w:val="792"/>
        </w:trPr>
        <w:tc>
          <w:tcPr>
            <w:tcW w:w="936" w:type="dxa"/>
            <w:shd w:val="clear" w:color="auto" w:fill="FAFAFA"/>
            <w:tcPrChange w:id="8621" w:author="Guest User" w:date="2020-01-21T14:26:00Z">
              <w:tcPr>
                <w:tcW w:w="0" w:type="auto"/>
              </w:tcPr>
            </w:tcPrChange>
          </w:tcPr>
          <w:p w14:paraId="40DDCC86" w14:textId="77777777" w:rsidR="00374341" w:rsidRPr="00374341" w:rsidRDefault="00374341" w:rsidP="00374341">
            <w:pPr>
              <w:spacing w:before="120" w:after="120"/>
              <w:jc w:val="center"/>
              <w:outlineLvl w:val="2"/>
              <w:rPr>
                <w:rFonts w:ascii="Open Sans" w:eastAsia="Open Sans" w:hAnsi="Open Sans" w:cs="Times New Roman"/>
                <w:color w:val="404040"/>
              </w:rPr>
            </w:pPr>
          </w:p>
        </w:tc>
        <w:tc>
          <w:tcPr>
            <w:tcW w:w="684" w:type="dxa"/>
            <w:shd w:val="clear" w:color="auto" w:fill="FAFAFA"/>
            <w:tcPrChange w:id="8622" w:author="Guest User" w:date="2020-01-21T14:26:00Z">
              <w:tcPr>
                <w:tcW w:w="0" w:type="auto"/>
              </w:tcPr>
            </w:tcPrChange>
          </w:tcPr>
          <w:p w14:paraId="17FC0FD7" w14:textId="77777777" w:rsidR="00374341" w:rsidRPr="00374341" w:rsidRDefault="00374341" w:rsidP="00374341">
            <w:pPr>
              <w:spacing w:before="120" w:after="120"/>
              <w:jc w:val="center"/>
              <w:outlineLvl w:val="2"/>
              <w:rPr>
                <w:rFonts w:ascii="Open Sans" w:eastAsia="Open Sans" w:hAnsi="Open Sans" w:cs="Times New Roman"/>
                <w:color w:val="404040"/>
              </w:rPr>
            </w:pPr>
          </w:p>
        </w:tc>
        <w:tc>
          <w:tcPr>
            <w:tcW w:w="7290" w:type="dxa"/>
            <w:shd w:val="clear" w:color="auto" w:fill="FAFAFA"/>
            <w:vAlign w:val="center"/>
            <w:tcPrChange w:id="8623" w:author="Guest User" w:date="2020-01-21T14:26:00Z">
              <w:tcPr>
                <w:tcW w:w="7290" w:type="dxa"/>
                <w:shd w:val="clear" w:color="auto" w:fill="FAFAFA"/>
              </w:tcPr>
            </w:tcPrChange>
          </w:tcPr>
          <w:p w14:paraId="3BF878CF" w14:textId="77777777" w:rsidR="00374341" w:rsidRPr="00374341" w:rsidRDefault="00374341" w:rsidP="00374341">
            <w:pPr>
              <w:spacing w:before="120" w:after="120"/>
              <w:jc w:val="center"/>
              <w:outlineLvl w:val="2"/>
              <w:rPr>
                <w:rFonts w:ascii="Open Sans" w:eastAsia="Open Sans" w:hAnsi="Open Sans" w:cs="Times New Roman"/>
                <w:color w:val="404040"/>
              </w:rPr>
            </w:pPr>
            <w:commentRangeStart w:id="8624"/>
            <w:commentRangeStart w:id="8625"/>
            <w:r w:rsidRPr="00374341">
              <w:rPr>
                <w:rFonts w:ascii="FontAwesome" w:eastAsia="Open Sans" w:hAnsi="FontAwesome" w:cs="Times New Roman"/>
                <w:color w:val="595959"/>
                <w:sz w:val="18"/>
                <w:szCs w:val="18"/>
              </w:rPr>
              <w:t></w:t>
            </w:r>
            <w:r w:rsidRPr="00374341">
              <w:rPr>
                <w:rFonts w:ascii="FontAwesome" w:eastAsia="Open Sans" w:hAnsi="FontAwesome" w:cs="Times New Roman"/>
                <w:color w:val="404040"/>
                <w:sz w:val="18"/>
                <w:szCs w:val="18"/>
              </w:rPr>
              <w:t xml:space="preserve">  </w:t>
            </w:r>
            <w:commentRangeEnd w:id="8624"/>
            <w:r>
              <w:rPr>
                <w:rStyle w:val="CommentReference"/>
              </w:rPr>
              <w:commentReference w:id="8624"/>
            </w:r>
            <w:commentRangeEnd w:id="8625"/>
            <w:r w:rsidR="00B570BE">
              <w:rPr>
                <w:rStyle w:val="CommentReference"/>
                <w:color w:val="404040"/>
              </w:rPr>
              <w:commentReference w:id="8625"/>
            </w:r>
            <w:r w:rsidRPr="00374341">
              <w:rPr>
                <w:rFonts w:ascii="FontAwesome" w:eastAsia="Open Sans" w:hAnsi="FontAwesome" w:cs="Times New Roman"/>
                <w:color w:val="404040"/>
                <w:sz w:val="18"/>
                <w:szCs w:val="18"/>
              </w:rPr>
              <w:t xml:space="preserve"> </w:t>
            </w:r>
            <w:r w:rsidRPr="00374341">
              <w:rPr>
                <w:rFonts w:ascii="FontAwesome" w:eastAsia="Open Sans" w:hAnsi="FontAwesome" w:cs="Times New Roman"/>
                <w:color w:val="BBBBBB"/>
                <w:sz w:val="18"/>
                <w:szCs w:val="18"/>
              </w:rPr>
              <w:t>      </w:t>
            </w:r>
          </w:p>
        </w:tc>
        <w:tc>
          <w:tcPr>
            <w:tcW w:w="585" w:type="dxa"/>
            <w:shd w:val="clear" w:color="auto" w:fill="FAFAFA"/>
            <w:tcPrChange w:id="8626" w:author="Guest User" w:date="2020-01-21T14:26:00Z">
              <w:tcPr>
                <w:tcW w:w="0" w:type="auto"/>
              </w:tcPr>
            </w:tcPrChange>
          </w:tcPr>
          <w:p w14:paraId="463F5E89" w14:textId="77777777" w:rsidR="00374341" w:rsidRPr="00374341" w:rsidRDefault="00374341" w:rsidP="00374341">
            <w:pPr>
              <w:spacing w:before="120" w:after="120"/>
              <w:jc w:val="center"/>
              <w:outlineLvl w:val="2"/>
              <w:rPr>
                <w:rFonts w:ascii="Open Sans" w:eastAsia="Open Sans" w:hAnsi="Open Sans" w:cs="Times New Roman"/>
                <w:color w:val="404040"/>
              </w:rPr>
            </w:pPr>
          </w:p>
        </w:tc>
        <w:tc>
          <w:tcPr>
            <w:tcW w:w="945" w:type="dxa"/>
            <w:shd w:val="clear" w:color="auto" w:fill="FAFAFA"/>
            <w:tcPrChange w:id="8627" w:author="Guest User" w:date="2020-01-21T14:26:00Z">
              <w:tcPr>
                <w:tcW w:w="0" w:type="auto"/>
              </w:tcPr>
            </w:tcPrChange>
          </w:tcPr>
          <w:p w14:paraId="081A9699" w14:textId="77777777" w:rsidR="00374341" w:rsidRPr="00374341" w:rsidRDefault="00374341" w:rsidP="00374341">
            <w:pPr>
              <w:spacing w:before="120" w:after="120"/>
              <w:jc w:val="center"/>
              <w:outlineLvl w:val="2"/>
              <w:rPr>
                <w:rFonts w:ascii="Open Sans" w:eastAsia="Open Sans" w:hAnsi="Open Sans" w:cs="Times New Roman"/>
                <w:color w:val="404040"/>
              </w:rPr>
            </w:pPr>
          </w:p>
        </w:tc>
      </w:tr>
    </w:tbl>
    <w:p w14:paraId="292DEC7E" w14:textId="77777777" w:rsidR="00374341" w:rsidRPr="00374341" w:rsidRDefault="00374341" w:rsidP="00374341">
      <w:pPr>
        <w:spacing w:after="0" w:line="240" w:lineRule="auto"/>
        <w:rPr>
          <w:rFonts w:ascii="Open Sans" w:eastAsia="Open Sans" w:hAnsi="Open Sans" w:cs="Times New Roman"/>
          <w:color w:val="404040"/>
        </w:rPr>
      </w:pPr>
    </w:p>
    <w:p w14:paraId="61D66A46" w14:textId="6539591B" w:rsidR="00374341" w:rsidRPr="00374341" w:rsidRDefault="00374341" w:rsidP="00374341">
      <w:pPr>
        <w:spacing w:before="120" w:after="120"/>
        <w:rPr>
          <w:rFonts w:ascii="Open Sans" w:eastAsia="Open Sans" w:hAnsi="Open Sans" w:cs="Times New Roman"/>
          <w:color w:val="404040"/>
        </w:rPr>
      </w:pPr>
      <w:del w:id="8628" w:author="RoboGarden Team" w:date="2020-01-23T18:21:00Z">
        <w:r w:rsidRPr="00374341" w:rsidDel="00A0562A">
          <w:rPr>
            <w:rFonts w:ascii="Open Sans" w:eastAsia="Open Sans" w:hAnsi="Open Sans" w:cs="Times New Roman"/>
            <w:color w:val="404040"/>
          </w:rPr>
          <w:delText>Text Carousel Content Table</w:delText>
        </w:r>
      </w:del>
    </w:p>
    <w:tbl>
      <w:tblPr>
        <w:tblStyle w:val="TableGrid7"/>
        <w:tblW w:w="10435" w:type="dxa"/>
        <w:tblLook w:val="04A0" w:firstRow="1" w:lastRow="0" w:firstColumn="1" w:lastColumn="0" w:noHBand="0" w:noVBand="1"/>
      </w:tblPr>
      <w:tblGrid>
        <w:gridCol w:w="895"/>
        <w:gridCol w:w="9540"/>
      </w:tblGrid>
      <w:tr w:rsidR="00374341" w:rsidRPr="00374341" w14:paraId="742775A5" w14:textId="77777777" w:rsidTr="00374341">
        <w:trPr>
          <w:trHeight w:val="566"/>
        </w:trPr>
        <w:tc>
          <w:tcPr>
            <w:tcW w:w="895" w:type="dxa"/>
            <w:shd w:val="clear" w:color="auto" w:fill="39407B"/>
          </w:tcPr>
          <w:p w14:paraId="79B7EAB9" w14:textId="77777777" w:rsidR="00374341" w:rsidRPr="00374341" w:rsidRDefault="00374341" w:rsidP="00374341">
            <w:pPr>
              <w:spacing w:before="120" w:after="120"/>
              <w:rPr>
                <w:rFonts w:ascii="Open Sans" w:eastAsia="Open Sans" w:hAnsi="Open Sans" w:cs="Times New Roman"/>
                <w:b/>
                <w:bCs/>
                <w:color w:val="FFFFFF"/>
              </w:rPr>
            </w:pPr>
            <w:r w:rsidRPr="00374341">
              <w:rPr>
                <w:rFonts w:ascii="Open Sans" w:eastAsia="Open Sans" w:hAnsi="Open Sans" w:cs="Times New Roman"/>
                <w:b/>
                <w:bCs/>
                <w:color w:val="FFFFFF"/>
              </w:rPr>
              <w:t>Item</w:t>
            </w:r>
          </w:p>
        </w:tc>
        <w:tc>
          <w:tcPr>
            <w:tcW w:w="9540" w:type="dxa"/>
            <w:shd w:val="clear" w:color="auto" w:fill="39407B"/>
          </w:tcPr>
          <w:p w14:paraId="1FB4BF9C" w14:textId="77777777" w:rsidR="00374341" w:rsidRPr="00374341" w:rsidRDefault="00374341" w:rsidP="00374341">
            <w:pPr>
              <w:spacing w:before="120" w:after="120"/>
              <w:rPr>
                <w:rFonts w:ascii="Open Sans" w:eastAsia="Open Sans" w:hAnsi="Open Sans" w:cs="Times New Roman"/>
                <w:b/>
                <w:bCs/>
                <w:color w:val="FFFFFF"/>
              </w:rPr>
            </w:pPr>
            <w:r w:rsidRPr="00374341">
              <w:rPr>
                <w:rFonts w:ascii="Open Sans" w:eastAsia="Open Sans" w:hAnsi="Open Sans" w:cs="Times New Roman"/>
                <w:b/>
                <w:bCs/>
                <w:color w:val="FFFFFF"/>
              </w:rPr>
              <w:t>Text</w:t>
            </w:r>
          </w:p>
        </w:tc>
      </w:tr>
      <w:tr w:rsidR="00374341" w:rsidRPr="00374341" w14:paraId="61D49176" w14:textId="77777777" w:rsidTr="00374341">
        <w:tc>
          <w:tcPr>
            <w:tcW w:w="895" w:type="dxa"/>
            <w:vAlign w:val="center"/>
          </w:tcPr>
          <w:p w14:paraId="28D94111" w14:textId="77777777" w:rsidR="00374341" w:rsidRPr="00374341" w:rsidRDefault="00374341" w:rsidP="00374341">
            <w:pPr>
              <w:numPr>
                <w:ilvl w:val="0"/>
                <w:numId w:val="44"/>
              </w:numPr>
              <w:spacing w:before="120" w:after="120"/>
              <w:contextualSpacing/>
              <w:rPr>
                <w:rFonts w:ascii="Open Sans" w:eastAsia="Open Sans" w:hAnsi="Open Sans" w:cs="Times New Roman"/>
                <w:color w:val="404040"/>
              </w:rPr>
            </w:pPr>
          </w:p>
        </w:tc>
        <w:tc>
          <w:tcPr>
            <w:tcW w:w="9540" w:type="dxa"/>
            <w:vAlign w:val="center"/>
          </w:tcPr>
          <w:p w14:paraId="31A1E20C" w14:textId="77777777" w:rsidR="00374341" w:rsidRPr="00374341" w:rsidRDefault="00374341" w:rsidP="00374341">
            <w:pPr>
              <w:spacing w:before="120" w:after="120"/>
              <w:outlineLvl w:val="2"/>
              <w:rPr>
                <w:rFonts w:ascii="Open Sans Semibold" w:eastAsia="Open Sans" w:hAnsi="Open Sans Semibold" w:cs="Open Sans Semibold"/>
                <w:color w:val="11143F"/>
              </w:rPr>
            </w:pPr>
            <w:r w:rsidRPr="00374341">
              <w:rPr>
                <w:rFonts w:ascii="Open Sans Semibold" w:eastAsia="Open Sans" w:hAnsi="Open Sans Semibold" w:cs="Open Sans Semibold"/>
                <w:color w:val="11143F"/>
              </w:rPr>
              <w:t xml:space="preserve">Cleaning. </w:t>
            </w:r>
          </w:p>
          <w:p w14:paraId="2A69BB08" w14:textId="77777777" w:rsidR="00374341" w:rsidRPr="00374341" w:rsidRDefault="00374341" w:rsidP="00374341">
            <w:pPr>
              <w:spacing w:before="120" w:after="120"/>
              <w:rPr>
                <w:rFonts w:ascii="Open Sans" w:eastAsia="Open Sans" w:hAnsi="Open Sans" w:cs="Times New Roman"/>
                <w:color w:val="404040"/>
              </w:rPr>
            </w:pPr>
            <w:r w:rsidRPr="00374341">
              <w:rPr>
                <w:rFonts w:ascii="Open Sans" w:eastAsia="Open Sans" w:hAnsi="Open Sans" w:cs="Times New Roman"/>
                <w:color w:val="404040"/>
              </w:rPr>
              <w:t>The process of detecting and correcting (or removing) corrupt or inaccurate records from a record set, table, or database.</w:t>
            </w:r>
          </w:p>
          <w:p w14:paraId="3538DF20" w14:textId="77777777" w:rsidR="00374341" w:rsidRPr="00374341" w:rsidRDefault="00374341" w:rsidP="00374341">
            <w:pPr>
              <w:spacing w:before="120" w:after="120"/>
              <w:rPr>
                <w:rFonts w:ascii="Open Sans" w:eastAsia="Open Sans" w:hAnsi="Open Sans" w:cs="Times New Roman"/>
                <w:color w:val="404040"/>
              </w:rPr>
            </w:pPr>
            <w:r w:rsidRPr="00374341">
              <w:rPr>
                <w:rFonts w:ascii="Open Sans" w:eastAsia="Open Sans" w:hAnsi="Open Sans" w:cs="Times New Roman"/>
                <w:color w:val="404040"/>
              </w:rPr>
              <w:t xml:space="preserve">After cleansing, a data set should be consistent with other similar data sets in the system. </w:t>
            </w:r>
          </w:p>
        </w:tc>
      </w:tr>
      <w:tr w:rsidR="00374341" w:rsidRPr="00374341" w14:paraId="0E3772A6" w14:textId="77777777" w:rsidTr="00374341">
        <w:tc>
          <w:tcPr>
            <w:tcW w:w="895" w:type="dxa"/>
            <w:vAlign w:val="center"/>
          </w:tcPr>
          <w:p w14:paraId="32DD369B" w14:textId="77777777" w:rsidR="00374341" w:rsidRPr="00374341" w:rsidRDefault="00374341" w:rsidP="00374341">
            <w:pPr>
              <w:numPr>
                <w:ilvl w:val="0"/>
                <w:numId w:val="44"/>
              </w:numPr>
              <w:spacing w:before="120" w:after="120"/>
              <w:contextualSpacing/>
              <w:rPr>
                <w:rFonts w:ascii="Open Sans" w:eastAsia="Open Sans" w:hAnsi="Open Sans" w:cs="Times New Roman"/>
                <w:color w:val="404040"/>
              </w:rPr>
            </w:pPr>
          </w:p>
        </w:tc>
        <w:tc>
          <w:tcPr>
            <w:tcW w:w="9540" w:type="dxa"/>
            <w:vAlign w:val="center"/>
          </w:tcPr>
          <w:p w14:paraId="6B84B0DF" w14:textId="77777777" w:rsidR="00374341" w:rsidRPr="00374341" w:rsidRDefault="00374341" w:rsidP="00374341">
            <w:pPr>
              <w:spacing w:before="120" w:after="120"/>
              <w:outlineLvl w:val="2"/>
              <w:rPr>
                <w:rFonts w:ascii="Open Sans Semibold" w:eastAsia="Open Sans" w:hAnsi="Open Sans Semibold" w:cs="Open Sans Semibold"/>
                <w:color w:val="11143F"/>
              </w:rPr>
            </w:pPr>
            <w:r w:rsidRPr="00374341">
              <w:rPr>
                <w:rFonts w:ascii="Open Sans Semibold" w:eastAsia="Open Sans" w:hAnsi="Open Sans Semibold" w:cs="Open Sans Semibold"/>
                <w:color w:val="11143F"/>
              </w:rPr>
              <w:t xml:space="preserve">Encoding </w:t>
            </w:r>
          </w:p>
          <w:p w14:paraId="5C824FAC" w14:textId="77777777" w:rsidR="00374341" w:rsidRPr="00374341" w:rsidRDefault="00374341" w:rsidP="00374341">
            <w:pPr>
              <w:spacing w:before="120" w:after="120"/>
              <w:rPr>
                <w:rFonts w:ascii="Open Sans" w:eastAsia="Open Sans" w:hAnsi="Open Sans" w:cs="Times New Roman"/>
                <w:color w:val="404040"/>
              </w:rPr>
            </w:pPr>
            <w:r w:rsidRPr="00374341">
              <w:rPr>
                <w:rFonts w:ascii="Open Sans" w:eastAsia="Open Sans" w:hAnsi="Open Sans" w:cs="Times New Roman"/>
                <w:color w:val="404040"/>
              </w:rPr>
              <w:t>The process involving the review and adjustment of collected categorical survey data in order to fit the following processes in the machine learning project cycle.</w:t>
            </w:r>
          </w:p>
        </w:tc>
      </w:tr>
      <w:tr w:rsidR="00374341" w:rsidRPr="00374341" w14:paraId="2C857116" w14:textId="77777777" w:rsidTr="00374341">
        <w:tc>
          <w:tcPr>
            <w:tcW w:w="895" w:type="dxa"/>
            <w:vAlign w:val="center"/>
          </w:tcPr>
          <w:p w14:paraId="0035F2C5" w14:textId="77777777" w:rsidR="00374341" w:rsidRPr="00374341" w:rsidRDefault="00374341" w:rsidP="00374341">
            <w:pPr>
              <w:numPr>
                <w:ilvl w:val="0"/>
                <w:numId w:val="44"/>
              </w:numPr>
              <w:spacing w:before="120" w:after="120"/>
              <w:contextualSpacing/>
              <w:rPr>
                <w:rFonts w:ascii="Open Sans" w:eastAsia="Open Sans" w:hAnsi="Open Sans" w:cs="Times New Roman"/>
                <w:color w:val="404040"/>
              </w:rPr>
            </w:pPr>
          </w:p>
        </w:tc>
        <w:tc>
          <w:tcPr>
            <w:tcW w:w="9540" w:type="dxa"/>
            <w:vAlign w:val="center"/>
          </w:tcPr>
          <w:p w14:paraId="30AF2657" w14:textId="77777777" w:rsidR="00374341" w:rsidRPr="00374341" w:rsidRDefault="00374341" w:rsidP="00374341">
            <w:pPr>
              <w:spacing w:before="120" w:after="120"/>
              <w:outlineLvl w:val="2"/>
              <w:rPr>
                <w:rFonts w:ascii="Open Sans Semibold" w:eastAsia="Open Sans" w:hAnsi="Open Sans Semibold" w:cs="Open Sans Semibold"/>
                <w:color w:val="11143F"/>
              </w:rPr>
            </w:pPr>
            <w:r w:rsidRPr="00374341">
              <w:rPr>
                <w:rFonts w:ascii="Open Sans Semibold" w:eastAsia="Open Sans" w:hAnsi="Open Sans Semibold" w:cs="Open Sans Semibold"/>
                <w:color w:val="11143F"/>
              </w:rPr>
              <w:t xml:space="preserve">Scaling. </w:t>
            </w:r>
          </w:p>
          <w:p w14:paraId="4A5EA8FB" w14:textId="77777777" w:rsidR="00374341" w:rsidRPr="00374341" w:rsidRDefault="00374341" w:rsidP="00374341">
            <w:pPr>
              <w:spacing w:before="120" w:after="120"/>
              <w:rPr>
                <w:rFonts w:ascii="Open Sans" w:eastAsia="Open Sans" w:hAnsi="Open Sans" w:cs="Times New Roman"/>
                <w:color w:val="404040"/>
              </w:rPr>
            </w:pPr>
            <w:r w:rsidRPr="00374341">
              <w:rPr>
                <w:rFonts w:ascii="Open Sans" w:eastAsia="Open Sans" w:hAnsi="Open Sans" w:cs="Times New Roman"/>
                <w:color w:val="404040"/>
              </w:rPr>
              <w:t xml:space="preserve">The process of normalizing different values of the attributes to have the same range. This assures different attributes measured at different units to be treated similarly by any mathematical model used for machine learning.  </w:t>
            </w:r>
          </w:p>
        </w:tc>
      </w:tr>
      <w:tr w:rsidR="00374341" w:rsidRPr="00374341" w14:paraId="524FF1F6" w14:textId="77777777" w:rsidTr="00374341">
        <w:tc>
          <w:tcPr>
            <w:tcW w:w="895" w:type="dxa"/>
            <w:vAlign w:val="center"/>
          </w:tcPr>
          <w:p w14:paraId="165032E9" w14:textId="77777777" w:rsidR="00374341" w:rsidRPr="00374341" w:rsidRDefault="00374341" w:rsidP="00374341">
            <w:pPr>
              <w:numPr>
                <w:ilvl w:val="0"/>
                <w:numId w:val="44"/>
              </w:numPr>
              <w:spacing w:before="120" w:after="120"/>
              <w:contextualSpacing/>
              <w:rPr>
                <w:rFonts w:ascii="Open Sans" w:eastAsia="Open Sans" w:hAnsi="Open Sans" w:cs="Times New Roman"/>
                <w:color w:val="404040"/>
              </w:rPr>
            </w:pPr>
          </w:p>
        </w:tc>
        <w:tc>
          <w:tcPr>
            <w:tcW w:w="9540" w:type="dxa"/>
            <w:vAlign w:val="center"/>
          </w:tcPr>
          <w:p w14:paraId="1DBDC6ED" w14:textId="77777777" w:rsidR="00374341" w:rsidRPr="00374341" w:rsidRDefault="00374341" w:rsidP="00374341">
            <w:pPr>
              <w:spacing w:before="120" w:after="120"/>
              <w:outlineLvl w:val="2"/>
              <w:rPr>
                <w:rFonts w:ascii="Open Sans Semibold" w:eastAsia="Open Sans" w:hAnsi="Open Sans Semibold" w:cs="Open Sans Semibold"/>
                <w:color w:val="11143F"/>
              </w:rPr>
            </w:pPr>
            <w:r w:rsidRPr="00374341">
              <w:rPr>
                <w:rFonts w:ascii="Open Sans Semibold" w:eastAsia="Open Sans" w:hAnsi="Open Sans Semibold" w:cs="Open Sans Semibold"/>
                <w:color w:val="11143F"/>
              </w:rPr>
              <w:t xml:space="preserve">Feature Reduction. </w:t>
            </w:r>
          </w:p>
          <w:p w14:paraId="14852101" w14:textId="77777777" w:rsidR="00374341" w:rsidRPr="00374341" w:rsidRDefault="00374341" w:rsidP="00374341">
            <w:pPr>
              <w:spacing w:before="120" w:after="120"/>
              <w:rPr>
                <w:rFonts w:ascii="Open Sans" w:eastAsia="Open Sans" w:hAnsi="Open Sans" w:cs="Times New Roman"/>
                <w:color w:val="404040"/>
              </w:rPr>
            </w:pPr>
            <w:r w:rsidRPr="00374341">
              <w:rPr>
                <w:rFonts w:ascii="Open Sans" w:eastAsia="Open Sans" w:hAnsi="Open Sans" w:cs="Times New Roman"/>
                <w:color w:val="404040"/>
              </w:rPr>
              <w:t xml:space="preserve">In machine learning, feature reduction is the process of reducing the number of the variables in the dataset to obtain only a subset of principal values representing the most percentage of the variation in the original dataset. </w:t>
            </w:r>
          </w:p>
        </w:tc>
      </w:tr>
    </w:tbl>
    <w:p w14:paraId="600258F6" w14:textId="77777777" w:rsidR="00374341" w:rsidRPr="00374341" w:rsidRDefault="00374341" w:rsidP="00374341">
      <w:pPr>
        <w:spacing w:after="0" w:line="240" w:lineRule="auto"/>
        <w:rPr>
          <w:rFonts w:ascii="Open Sans" w:eastAsia="Open Sans" w:hAnsi="Open Sans" w:cs="Times New Roman"/>
          <w:color w:val="404040"/>
        </w:rPr>
      </w:pPr>
    </w:p>
    <w:p w14:paraId="551BB31A" w14:textId="77777777" w:rsidR="00374341" w:rsidRPr="00374341" w:rsidRDefault="00374341" w:rsidP="00374341">
      <w:pPr>
        <w:spacing w:after="0" w:line="240" w:lineRule="auto"/>
        <w:rPr>
          <w:rFonts w:ascii="Open Sans" w:eastAsia="Open Sans" w:hAnsi="Open Sans" w:cs="Times New Roman"/>
          <w:color w:val="404040"/>
        </w:rPr>
      </w:pPr>
      <w:commentRangeStart w:id="8629"/>
      <w:commentRangeStart w:id="8630"/>
      <w:commentRangeEnd w:id="8629"/>
      <w:r>
        <w:rPr>
          <w:rStyle w:val="CommentReference"/>
        </w:rPr>
        <w:commentReference w:id="8629"/>
      </w:r>
      <w:commentRangeEnd w:id="8630"/>
      <w:r w:rsidR="00B570BE">
        <w:rPr>
          <w:rStyle w:val="CommentReference"/>
          <w:color w:val="404040"/>
        </w:rPr>
        <w:commentReference w:id="8630"/>
      </w:r>
    </w:p>
    <w:p w14:paraId="17945A3F" w14:textId="77777777" w:rsidR="00374341" w:rsidRPr="00374341" w:rsidRDefault="00374341" w:rsidP="00374341">
      <w:pPr>
        <w:spacing w:after="0" w:line="240" w:lineRule="auto"/>
        <w:rPr>
          <w:rFonts w:ascii="Open Sans" w:eastAsia="Open Sans" w:hAnsi="Open Sans" w:cs="Times New Roman"/>
          <w:color w:val="404040"/>
        </w:rPr>
      </w:pPr>
    </w:p>
    <w:p w14:paraId="3156E247" w14:textId="77777777" w:rsidR="00374341" w:rsidRPr="00374341" w:rsidRDefault="00374341" w:rsidP="00374341">
      <w:pPr>
        <w:spacing w:before="120" w:after="120"/>
        <w:rPr>
          <w:rFonts w:ascii="Open Sans" w:eastAsia="Open Sans" w:hAnsi="Open Sans" w:cs="Times New Roman"/>
          <w:color w:val="404040"/>
        </w:rPr>
      </w:pPr>
    </w:p>
    <w:p w14:paraId="6D338AE4" w14:textId="77777777" w:rsidR="00374341" w:rsidRPr="00374341" w:rsidRDefault="00374341" w:rsidP="00374341">
      <w:pPr>
        <w:spacing w:after="0" w:line="240" w:lineRule="auto"/>
        <w:rPr>
          <w:rFonts w:ascii="Open Sans" w:eastAsia="Open Sans" w:hAnsi="Open Sans" w:cs="Times New Roman"/>
          <w:color w:val="404040"/>
        </w:rPr>
      </w:pPr>
    </w:p>
    <w:p w14:paraId="6D644982" w14:textId="77777777" w:rsidR="00374341" w:rsidRPr="00374341" w:rsidRDefault="00374341" w:rsidP="00374341">
      <w:pPr>
        <w:spacing w:before="120" w:after="0" w:line="240" w:lineRule="auto"/>
        <w:rPr>
          <w:rFonts w:ascii="Open Sans" w:eastAsia="Open Sans" w:hAnsi="Open Sans" w:cs="Times New Roman"/>
          <w:color w:val="404040"/>
        </w:rPr>
      </w:pPr>
    </w:p>
    <w:p w14:paraId="3B64E3A8" w14:textId="77777777" w:rsidR="00374341" w:rsidRPr="00374341" w:rsidRDefault="00374341" w:rsidP="00374341">
      <w:pPr>
        <w:spacing w:before="80" w:after="80" w:line="240" w:lineRule="auto"/>
        <w:outlineLvl w:val="1"/>
        <w:rPr>
          <w:rFonts w:ascii="Open Sans Semibold" w:eastAsia="Times New Roman" w:hAnsi="Open Sans Semibold" w:cs="Open Sans Semibold"/>
          <w:color w:val="11143F"/>
          <w:sz w:val="28"/>
          <w:szCs w:val="28"/>
        </w:rPr>
      </w:pPr>
      <w:r w:rsidRPr="00374341">
        <w:rPr>
          <w:rFonts w:ascii="Open Sans Semibold" w:eastAsia="Times New Roman" w:hAnsi="Open Sans Semibold" w:cs="Open Sans Semibold"/>
          <w:color w:val="11143F"/>
          <w:sz w:val="28"/>
          <w:szCs w:val="28"/>
        </w:rPr>
        <w:t xml:space="preserve">Section 01: Encoding </w:t>
      </w:r>
    </w:p>
    <w:p w14:paraId="287E7F5F" w14:textId="77777777" w:rsidR="00374341" w:rsidRDefault="00374341" w:rsidP="00374341">
      <w:pPr>
        <w:spacing w:after="0" w:line="240" w:lineRule="auto"/>
        <w:rPr>
          <w:ins w:id="8631" w:author="Fatemeh Yazdanbakhsh Poodeh" w:date="2020-01-29T00:12:00Z"/>
          <w:rFonts w:ascii="Open Sans" w:eastAsia="Open Sans" w:hAnsi="Open Sans" w:cs="Times New Roman"/>
          <w:color w:val="404040"/>
        </w:rPr>
      </w:pPr>
      <w:commentRangeStart w:id="8632"/>
      <w:commentRangeEnd w:id="8632"/>
      <w:r>
        <w:rPr>
          <w:rStyle w:val="CommentReference"/>
        </w:rPr>
        <w:commentReference w:id="8632"/>
      </w:r>
    </w:p>
    <w:p w14:paraId="6BC31AC9" w14:textId="19291CE0" w:rsidR="00A32F94" w:rsidRPr="00374341" w:rsidRDefault="00E81E1C" w:rsidP="00A32F94">
      <w:pPr>
        <w:spacing w:after="0" w:line="240" w:lineRule="auto"/>
        <w:rPr>
          <w:ins w:id="8633" w:author="RoboGarden Team" w:date="2020-01-30T18:20:00Z"/>
          <w:rFonts w:ascii="Open Sans" w:eastAsia="Open Sans" w:hAnsi="Open Sans" w:cs="Times New Roman"/>
          <w:color w:val="404040"/>
        </w:rPr>
      </w:pPr>
      <w:r>
        <w:rPr>
          <w:rFonts w:ascii="Open Sans" w:eastAsia="Open Sans" w:hAnsi="Open Sans" w:cs="Times New Roman"/>
          <w:color w:val="404040"/>
        </w:rPr>
        <w:t>In this section</w:t>
      </w:r>
      <w:ins w:id="8634" w:author="Chantelle Dubois Nishiyama" w:date="2020-02-19T22:26:00Z">
        <w:r w:rsidR="00D840F1">
          <w:rPr>
            <w:rFonts w:ascii="Open Sans" w:eastAsia="Open Sans" w:hAnsi="Open Sans" w:cs="Times New Roman"/>
            <w:color w:val="404040"/>
          </w:rPr>
          <w:t>,</w:t>
        </w:r>
      </w:ins>
      <w:r>
        <w:rPr>
          <w:rFonts w:ascii="Open Sans" w:eastAsia="Open Sans" w:hAnsi="Open Sans" w:cs="Times New Roman"/>
          <w:color w:val="404040"/>
        </w:rPr>
        <w:t xml:space="preserve"> you will learn about the definition of encoding and you will know to what kind of data types we need to apply encoding. Then you will </w:t>
      </w:r>
      <w:r w:rsidR="008841D7">
        <w:rPr>
          <w:rFonts w:ascii="Open Sans" w:eastAsia="Open Sans" w:hAnsi="Open Sans" w:cs="Times New Roman"/>
          <w:color w:val="404040"/>
        </w:rPr>
        <w:t>try an example about encoding data.</w:t>
      </w:r>
      <w:commentRangeStart w:id="8635"/>
      <w:ins w:id="8636" w:author="Fatemeh Yazdanbakhsh Poodeh" w:date="2020-01-29T00:13:00Z">
        <w:del w:id="8637" w:author="RoboGarden Team" w:date="2020-01-30T18:20:00Z">
          <w:r w:rsidR="00370D8C" w:rsidDel="00A32F94">
            <w:rPr>
              <w:rFonts w:ascii="Open Sans" w:eastAsia="Open Sans" w:hAnsi="Open Sans" w:cs="Times New Roman"/>
              <w:color w:val="404040"/>
            </w:rPr>
            <w:delText>There are different data type that the system may not be able to work with. For this p</w:delText>
          </w:r>
        </w:del>
      </w:ins>
      <w:ins w:id="8638" w:author="Fatemeh Yazdanbakhsh Poodeh" w:date="2020-01-29T00:14:00Z">
        <w:del w:id="8639" w:author="RoboGarden Team" w:date="2020-01-30T18:20:00Z">
          <w:r w:rsidR="00370D8C" w:rsidDel="00A32F94">
            <w:rPr>
              <w:rFonts w:ascii="Open Sans" w:eastAsia="Open Sans" w:hAnsi="Open Sans" w:cs="Times New Roman"/>
              <w:color w:val="404040"/>
            </w:rPr>
            <w:delText>u</w:delText>
          </w:r>
        </w:del>
      </w:ins>
      <w:ins w:id="8640" w:author="Fatemeh Yazdanbakhsh Poodeh" w:date="2020-01-29T00:13:00Z">
        <w:del w:id="8641" w:author="RoboGarden Team" w:date="2020-01-30T18:20:00Z">
          <w:r w:rsidR="00370D8C" w:rsidDel="00A32F94">
            <w:rPr>
              <w:rFonts w:ascii="Open Sans" w:eastAsia="Open Sans" w:hAnsi="Open Sans" w:cs="Times New Roman"/>
              <w:color w:val="404040"/>
            </w:rPr>
            <w:delText>rpose</w:delText>
          </w:r>
        </w:del>
      </w:ins>
      <w:ins w:id="8642" w:author="Fatemeh Yazdanbakhsh Poodeh" w:date="2020-01-29T00:14:00Z">
        <w:del w:id="8643" w:author="RoboGarden Team" w:date="2020-01-30T18:20:00Z">
          <w:r w:rsidR="00370D8C" w:rsidDel="00A32F94">
            <w:rPr>
              <w:rFonts w:ascii="Open Sans" w:eastAsia="Open Sans" w:hAnsi="Open Sans" w:cs="Times New Roman"/>
              <w:color w:val="404040"/>
            </w:rPr>
            <w:delText xml:space="preserve">, you need to </w:delText>
          </w:r>
        </w:del>
      </w:ins>
      <w:ins w:id="8644" w:author="Fatemeh Yazdanbakhsh Poodeh" w:date="2020-01-29T00:13:00Z">
        <w:del w:id="8645" w:author="RoboGarden Team" w:date="2020-01-30T18:20:00Z">
          <w:r w:rsidR="00370D8C" w:rsidDel="00A32F94">
            <w:rPr>
              <w:rFonts w:ascii="Open Sans" w:eastAsia="Open Sans" w:hAnsi="Open Sans" w:cs="Times New Roman"/>
              <w:color w:val="404040"/>
            </w:rPr>
            <w:delText xml:space="preserve"> </w:delText>
          </w:r>
        </w:del>
      </w:ins>
      <w:ins w:id="8646" w:author="Fatemeh Yazdanbakhsh Poodeh" w:date="2020-01-29T00:18:00Z">
        <w:del w:id="8647" w:author="RoboGarden Team" w:date="2020-01-30T18:20:00Z">
          <w:r w:rsidR="00370D8C" w:rsidDel="00A32F94">
            <w:rPr>
              <w:rFonts w:ascii="Open Sans" w:eastAsia="Open Sans" w:hAnsi="Open Sans" w:cs="Times New Roman"/>
              <w:color w:val="404040"/>
            </w:rPr>
            <w:delText xml:space="preserve">encode them to a type that </w:delText>
          </w:r>
        </w:del>
      </w:ins>
      <w:ins w:id="8648" w:author="Fatemeh Yazdanbakhsh Poodeh" w:date="2020-01-29T00:19:00Z">
        <w:del w:id="8649" w:author="RoboGarden Team" w:date="2020-01-30T18:20:00Z">
          <w:r w:rsidR="00370D8C" w:rsidDel="00A32F94">
            <w:rPr>
              <w:rFonts w:ascii="Open Sans" w:eastAsia="Open Sans" w:hAnsi="Open Sans" w:cs="Times New Roman"/>
              <w:color w:val="404040"/>
            </w:rPr>
            <w:delText>system</w:delText>
          </w:r>
        </w:del>
      </w:ins>
      <w:ins w:id="8650" w:author="Fatemeh Yazdanbakhsh Poodeh" w:date="2020-01-29T00:18:00Z">
        <w:del w:id="8651" w:author="RoboGarden Team" w:date="2020-01-30T18:20:00Z">
          <w:r w:rsidR="00370D8C" w:rsidDel="00A32F94">
            <w:rPr>
              <w:rFonts w:ascii="Open Sans" w:eastAsia="Open Sans" w:hAnsi="Open Sans" w:cs="Times New Roman"/>
              <w:color w:val="404040"/>
            </w:rPr>
            <w:delText xml:space="preserve"> can work with.</w:delText>
          </w:r>
        </w:del>
      </w:ins>
      <w:ins w:id="8652" w:author="Fatemeh Yazdanbakhsh Poodeh" w:date="2020-01-29T00:19:00Z">
        <w:del w:id="8653" w:author="RoboGarden Team" w:date="2020-01-30T18:20:00Z">
          <w:r w:rsidR="00370D8C" w:rsidDel="00A32F94">
            <w:rPr>
              <w:rFonts w:ascii="Open Sans" w:eastAsia="Open Sans" w:hAnsi="Open Sans" w:cs="Times New Roman"/>
              <w:color w:val="404040"/>
            </w:rPr>
            <w:delText xml:space="preserve"> This process of conversion is called Encoding.</w:delText>
          </w:r>
        </w:del>
      </w:ins>
      <w:commentRangeEnd w:id="8635"/>
      <w:ins w:id="8654" w:author="Fatemeh Yazdanbakhsh Poodeh" w:date="2020-01-29T00:20:00Z">
        <w:del w:id="8655" w:author="RoboGarden Team" w:date="2020-01-30T18:20:00Z">
          <w:r w:rsidR="00370D8C" w:rsidDel="00A32F94">
            <w:rPr>
              <w:rStyle w:val="CommentReference"/>
              <w:color w:val="404040"/>
            </w:rPr>
            <w:commentReference w:id="8635"/>
          </w:r>
        </w:del>
      </w:ins>
    </w:p>
    <w:tbl>
      <w:tblPr>
        <w:tblStyle w:val="TableGrid7"/>
        <w:tblW w:w="10530" w:type="dxa"/>
        <w:tblInd w:w="-5" w:type="dxa"/>
        <w:tblBorders>
          <w:top w:val="single" w:sz="4" w:space="0" w:color="DBDBDB"/>
          <w:left w:val="single" w:sz="4" w:space="0" w:color="DBDBDB"/>
          <w:bottom w:val="single" w:sz="4" w:space="0" w:color="DBDBDB"/>
          <w:right w:val="single" w:sz="4" w:space="0" w:color="DBDBDB"/>
          <w:insideH w:val="none" w:sz="0" w:space="0" w:color="auto"/>
          <w:insideV w:val="none" w:sz="0" w:space="0" w:color="auto"/>
        </w:tblBorders>
        <w:tblLayout w:type="fixed"/>
        <w:tblCellMar>
          <w:left w:w="115" w:type="dxa"/>
          <w:right w:w="115" w:type="dxa"/>
        </w:tblCellMar>
        <w:tblLook w:val="04A0" w:firstRow="1" w:lastRow="0" w:firstColumn="1" w:lastColumn="0" w:noHBand="0" w:noVBand="1"/>
      </w:tblPr>
      <w:tblGrid>
        <w:gridCol w:w="10530"/>
      </w:tblGrid>
      <w:tr w:rsidR="00A32F94" w:rsidRPr="00374341" w14:paraId="680C5F75" w14:textId="77777777" w:rsidTr="00480A90">
        <w:trPr>
          <w:cantSplit/>
          <w:trHeight w:val="420"/>
          <w:ins w:id="8656" w:author="RoboGarden Team" w:date="2020-01-30T18:20:00Z"/>
        </w:trPr>
        <w:tc>
          <w:tcPr>
            <w:tcW w:w="10530" w:type="dxa"/>
            <w:shd w:val="clear" w:color="auto" w:fill="FAFAFA"/>
          </w:tcPr>
          <w:p w14:paraId="36E771FA" w14:textId="6D34B9A7" w:rsidR="00A32F94" w:rsidRPr="00374341" w:rsidRDefault="00A32F94" w:rsidP="00480A90">
            <w:pPr>
              <w:spacing w:before="120" w:after="120"/>
              <w:outlineLvl w:val="2"/>
              <w:rPr>
                <w:ins w:id="8657" w:author="RoboGarden Team" w:date="2020-01-30T18:20:00Z"/>
                <w:rFonts w:ascii="Open Sans Semibold" w:eastAsia="Open Sans" w:hAnsi="Open Sans Semibold" w:cs="Open Sans Semibold"/>
                <w:color w:val="11143F"/>
              </w:rPr>
            </w:pPr>
            <w:ins w:id="8658" w:author="RoboGarden Team" w:date="2020-01-30T18:20:00Z">
              <w:r>
                <w:rPr>
                  <w:rFonts w:ascii="Open Sans Semibold" w:eastAsia="Open Sans" w:hAnsi="Open Sans Semibold" w:cs="Open Sans Semibold"/>
                  <w:color w:val="11143F"/>
                </w:rPr>
                <w:t>Categorical data and Machine learning</w:t>
              </w:r>
            </w:ins>
          </w:p>
        </w:tc>
      </w:tr>
      <w:tr w:rsidR="00A32F94" w:rsidRPr="00374341" w14:paraId="210B0C4B" w14:textId="77777777" w:rsidTr="00480A90">
        <w:trPr>
          <w:cantSplit/>
          <w:trHeight w:val="419"/>
          <w:ins w:id="8659" w:author="RoboGarden Team" w:date="2020-01-30T18:20:00Z"/>
        </w:trPr>
        <w:tc>
          <w:tcPr>
            <w:tcW w:w="10530" w:type="dxa"/>
            <w:shd w:val="clear" w:color="auto" w:fill="FAFAFA"/>
          </w:tcPr>
          <w:p w14:paraId="0CCFF588" w14:textId="59F8767E" w:rsidR="00A32F94" w:rsidRPr="00374341" w:rsidRDefault="00A32F94">
            <w:pPr>
              <w:spacing w:before="120"/>
              <w:rPr>
                <w:ins w:id="8660" w:author="RoboGarden Team" w:date="2020-01-30T18:20:00Z"/>
                <w:rFonts w:ascii="Open Sans" w:eastAsia="Open Sans" w:hAnsi="Open Sans" w:cs="Times New Roman"/>
                <w:color w:val="404040"/>
              </w:rPr>
              <w:pPrChange w:id="8661" w:author="Fatemeh Yazdanbakhsh Poodeh" w:date="2020-01-30T18:20:00Z">
                <w:pPr>
                  <w:numPr>
                    <w:numId w:val="110"/>
                  </w:numPr>
                  <w:spacing w:before="120"/>
                  <w:ind w:left="720" w:hanging="360"/>
                </w:pPr>
              </w:pPrChange>
            </w:pPr>
            <w:ins w:id="8662" w:author="RoboGarden Team" w:date="2020-01-30T18:21:00Z">
              <w:r>
                <w:rPr>
                  <w:rFonts w:ascii="Open Sans" w:eastAsia="Open Sans" w:hAnsi="Open Sans" w:cs="Times New Roman"/>
                  <w:color w:val="404040"/>
                </w:rPr>
                <w:t>Categorical data</w:t>
              </w:r>
            </w:ins>
            <w:ins w:id="8663" w:author="Chantelle Dubois Nishiyama" w:date="2020-02-19T22:27:00Z">
              <w:r w:rsidR="00D840F1">
                <w:rPr>
                  <w:rFonts w:ascii="Open Sans" w:eastAsia="Open Sans" w:hAnsi="Open Sans" w:cs="Times New Roman"/>
                  <w:color w:val="404040"/>
                </w:rPr>
                <w:t xml:space="preserve"> (</w:t>
              </w:r>
            </w:ins>
            <w:ins w:id="8664" w:author="RoboGarden Team" w:date="2020-01-30T18:21:00Z">
              <w:del w:id="8665" w:author="Chantelle Dubois Nishiyama" w:date="2020-02-19T22:27:00Z">
                <w:r w:rsidDel="00D840F1">
                  <w:rPr>
                    <w:rFonts w:ascii="Open Sans" w:eastAsia="Open Sans" w:hAnsi="Open Sans" w:cs="Times New Roman"/>
                    <w:color w:val="404040"/>
                  </w:rPr>
                  <w:delText xml:space="preserve"> –</w:delText>
                </w:r>
              </w:del>
              <w:r>
                <w:rPr>
                  <w:rFonts w:ascii="Open Sans" w:eastAsia="Open Sans" w:hAnsi="Open Sans" w:cs="Times New Roman"/>
                  <w:color w:val="404040"/>
                </w:rPr>
                <w:t>as mentioned before</w:t>
              </w:r>
            </w:ins>
            <w:ins w:id="8666" w:author="Chantelle Dubois Nishiyama" w:date="2020-02-19T22:27:00Z">
              <w:r w:rsidR="00D840F1">
                <w:rPr>
                  <w:rFonts w:ascii="Open Sans" w:eastAsia="Open Sans" w:hAnsi="Open Sans" w:cs="Times New Roman"/>
                  <w:color w:val="404040"/>
                </w:rPr>
                <w:t>)</w:t>
              </w:r>
            </w:ins>
            <w:ins w:id="8667" w:author="RoboGarden Team" w:date="2020-01-30T18:21:00Z">
              <w:del w:id="8668" w:author="Chantelle Dubois Nishiyama" w:date="2020-02-19T22:27:00Z">
                <w:r w:rsidDel="00D840F1">
                  <w:rPr>
                    <w:rFonts w:ascii="Open Sans" w:eastAsia="Open Sans" w:hAnsi="Open Sans" w:cs="Times New Roman"/>
                    <w:color w:val="404040"/>
                  </w:rPr>
                  <w:delText>-</w:delText>
                </w:r>
              </w:del>
              <w:r>
                <w:rPr>
                  <w:rFonts w:ascii="Open Sans" w:eastAsia="Open Sans" w:hAnsi="Open Sans" w:cs="Times New Roman"/>
                  <w:color w:val="404040"/>
                </w:rPr>
                <w:t xml:space="preserve"> must be represented in a numerical form to aid different machine learning models to train on them. This is called Encoding. </w:t>
              </w:r>
            </w:ins>
          </w:p>
        </w:tc>
      </w:tr>
    </w:tbl>
    <w:p w14:paraId="3FE36154" w14:textId="77777777" w:rsidR="00A32F94" w:rsidRPr="00374341" w:rsidRDefault="00A32F94" w:rsidP="00A32F94">
      <w:pPr>
        <w:spacing w:after="0" w:line="240" w:lineRule="auto"/>
        <w:rPr>
          <w:ins w:id="8669" w:author="RoboGarden Team" w:date="2020-01-30T18:20:00Z"/>
          <w:rFonts w:ascii="Open Sans" w:eastAsia="Open Sans" w:hAnsi="Open Sans" w:cs="Times New Roman"/>
          <w:color w:val="404040"/>
        </w:rPr>
      </w:pPr>
    </w:p>
    <w:p w14:paraId="1119A351" w14:textId="77777777" w:rsidR="00A32F94" w:rsidRPr="00374341" w:rsidRDefault="00A32F94" w:rsidP="00A32F94">
      <w:pPr>
        <w:spacing w:before="120" w:after="120"/>
        <w:rPr>
          <w:ins w:id="8670" w:author="RoboGarden Team" w:date="2020-01-30T18:20:00Z"/>
          <w:rFonts w:ascii="Open Sans" w:eastAsia="Open Sans" w:hAnsi="Open Sans" w:cs="Times New Roman"/>
          <w:color w:val="404040"/>
        </w:rPr>
      </w:pPr>
    </w:p>
    <w:p w14:paraId="120D29AC" w14:textId="77777777" w:rsidR="00A32F94" w:rsidRDefault="00A32F94">
      <w:pPr>
        <w:spacing w:after="0" w:line="240" w:lineRule="auto"/>
        <w:rPr>
          <w:ins w:id="8671" w:author="RoboGarden Team" w:date="2020-01-30T18:20:00Z"/>
          <w:rFonts w:ascii="Open Sans" w:eastAsia="Open Sans" w:hAnsi="Open Sans" w:cs="Times New Roman"/>
          <w:color w:val="404040"/>
        </w:rPr>
      </w:pPr>
    </w:p>
    <w:p w14:paraId="455956D6" w14:textId="452EB9B4" w:rsidR="00CE5BFC" w:rsidRPr="00374341" w:rsidRDefault="00CE5BFC">
      <w:pPr>
        <w:spacing w:after="0" w:line="240" w:lineRule="auto"/>
        <w:rPr>
          <w:rFonts w:ascii="Open Sans" w:eastAsia="Open Sans" w:hAnsi="Open Sans" w:cs="Times New Roman"/>
          <w:color w:val="404040"/>
        </w:rPr>
      </w:pPr>
    </w:p>
    <w:tbl>
      <w:tblPr>
        <w:tblStyle w:val="TableGrid7"/>
        <w:tblW w:w="104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90"/>
        <w:gridCol w:w="1350"/>
        <w:gridCol w:w="9000"/>
      </w:tblGrid>
      <w:tr w:rsidR="00374341" w:rsidRPr="00374341" w14:paraId="13757A96" w14:textId="77777777" w:rsidTr="00374341">
        <w:trPr>
          <w:trHeight w:val="638"/>
        </w:trPr>
        <w:tc>
          <w:tcPr>
            <w:tcW w:w="90" w:type="dxa"/>
            <w:shd w:val="clear" w:color="auto" w:fill="00B0F0"/>
            <w:vAlign w:val="center"/>
          </w:tcPr>
          <w:p w14:paraId="17E9231A" w14:textId="77777777" w:rsidR="00374341" w:rsidRPr="00374341" w:rsidRDefault="00374341" w:rsidP="00374341">
            <w:pPr>
              <w:spacing w:before="120" w:after="120"/>
              <w:rPr>
                <w:rFonts w:ascii="Open Sans" w:eastAsia="Open Sans" w:hAnsi="Open Sans" w:cs="Times New Roman"/>
                <w:color w:val="404040"/>
              </w:rPr>
            </w:pPr>
          </w:p>
        </w:tc>
        <w:tc>
          <w:tcPr>
            <w:tcW w:w="1350" w:type="dxa"/>
            <w:shd w:val="clear" w:color="auto" w:fill="D5F4FF"/>
            <w:vAlign w:val="center"/>
          </w:tcPr>
          <w:p w14:paraId="65F449C6" w14:textId="77777777" w:rsidR="00374341" w:rsidRPr="00374341" w:rsidRDefault="00374341" w:rsidP="00374341">
            <w:pPr>
              <w:spacing w:before="120" w:after="120"/>
              <w:jc w:val="center"/>
              <w:rPr>
                <w:rFonts w:ascii="FontAwesome" w:eastAsia="Open Sans" w:hAnsi="FontAwesome" w:cs="Times New Roman"/>
                <w:color w:val="00B0F0"/>
                <w:sz w:val="120"/>
                <w:szCs w:val="120"/>
              </w:rPr>
            </w:pPr>
            <w:r w:rsidRPr="00374341">
              <w:rPr>
                <w:rFonts w:ascii="FontAwesome" w:eastAsia="Open Sans" w:hAnsi="FontAwesome" w:cs="Times New Roman"/>
                <w:color w:val="00B0F0"/>
                <w:sz w:val="120"/>
                <w:szCs w:val="120"/>
              </w:rPr>
              <w:t></w:t>
            </w:r>
          </w:p>
        </w:tc>
        <w:tc>
          <w:tcPr>
            <w:tcW w:w="9000" w:type="dxa"/>
            <w:shd w:val="clear" w:color="auto" w:fill="D5F4FF"/>
            <w:vAlign w:val="center"/>
          </w:tcPr>
          <w:p w14:paraId="67BF2D02" w14:textId="77777777" w:rsidR="00374341" w:rsidRPr="00374341" w:rsidRDefault="00374341" w:rsidP="00374341">
            <w:pPr>
              <w:spacing w:before="120" w:after="120"/>
              <w:ind w:left="274" w:right="274"/>
              <w:rPr>
                <w:rFonts w:ascii="Open Sans Semibold" w:eastAsia="Open Sans" w:hAnsi="Open Sans Semibold" w:cs="Open Sans Semibold"/>
                <w:color w:val="404040"/>
                <w:sz w:val="24"/>
                <w:szCs w:val="24"/>
              </w:rPr>
            </w:pPr>
            <w:r w:rsidRPr="00374341">
              <w:rPr>
                <w:rFonts w:ascii="Open Sans Semibold" w:eastAsia="Open Sans" w:hAnsi="Open Sans Semibold" w:cs="Open Sans Semibold"/>
                <w:color w:val="404040"/>
                <w:sz w:val="24"/>
                <w:szCs w:val="24"/>
              </w:rPr>
              <w:t>Categorical Data</w:t>
            </w:r>
          </w:p>
          <w:p w14:paraId="2C2E9E23" w14:textId="77777777" w:rsidR="00374341" w:rsidRPr="00374341" w:rsidRDefault="00374341" w:rsidP="00374341">
            <w:pPr>
              <w:spacing w:before="120" w:after="120"/>
              <w:ind w:left="274" w:right="274"/>
              <w:rPr>
                <w:rFonts w:ascii="Open Sans" w:eastAsia="Open Sans" w:hAnsi="Open Sans" w:cs="Open Sans"/>
                <w:color w:val="404040"/>
                <w:sz w:val="24"/>
                <w:szCs w:val="24"/>
              </w:rPr>
            </w:pPr>
            <w:r w:rsidRPr="00374341">
              <w:rPr>
                <w:rFonts w:ascii="Open Sans" w:eastAsia="Open Sans" w:hAnsi="Open Sans" w:cs="Open Sans"/>
                <w:color w:val="404040"/>
                <w:sz w:val="24"/>
                <w:szCs w:val="24"/>
              </w:rPr>
              <w:t>Categorical data is the type of data that can only have one of a limited set of values assigning each data object to a specific group or a nominal category.</w:t>
            </w:r>
          </w:p>
        </w:tc>
      </w:tr>
    </w:tbl>
    <w:p w14:paraId="1CEC861D" w14:textId="77777777" w:rsidR="00374341" w:rsidRPr="00374341" w:rsidRDefault="00374341" w:rsidP="00374341">
      <w:pPr>
        <w:spacing w:after="0" w:line="240" w:lineRule="auto"/>
        <w:rPr>
          <w:rFonts w:ascii="Open Sans" w:eastAsia="Open Sans" w:hAnsi="Open Sans" w:cs="Times New Roman"/>
          <w:color w:val="404040"/>
        </w:rPr>
      </w:pPr>
    </w:p>
    <w:tbl>
      <w:tblPr>
        <w:tblStyle w:val="TableGrid7"/>
        <w:tblW w:w="10440" w:type="dxa"/>
        <w:tblInd w:w="-5" w:type="dxa"/>
        <w:tblBorders>
          <w:top w:val="single" w:sz="4" w:space="0" w:color="DBDBDB"/>
          <w:left w:val="single" w:sz="4" w:space="0" w:color="DBDBDB"/>
          <w:bottom w:val="single" w:sz="4" w:space="0" w:color="DBDBDB"/>
          <w:right w:val="single" w:sz="4" w:space="0" w:color="DBDBDB"/>
          <w:insideH w:val="none" w:sz="0" w:space="0" w:color="auto"/>
          <w:insideV w:val="none" w:sz="0" w:space="0" w:color="auto"/>
        </w:tblBorders>
        <w:tblLayout w:type="fixed"/>
        <w:tblCellMar>
          <w:left w:w="115" w:type="dxa"/>
          <w:right w:w="115" w:type="dxa"/>
        </w:tblCellMar>
        <w:tblLook w:val="04A0" w:firstRow="1" w:lastRow="0" w:firstColumn="1" w:lastColumn="0" w:noHBand="0" w:noVBand="1"/>
      </w:tblPr>
      <w:tblGrid>
        <w:gridCol w:w="10440"/>
      </w:tblGrid>
      <w:tr w:rsidR="00374341" w:rsidRPr="00374341" w14:paraId="7599FBEC" w14:textId="77777777" w:rsidTr="00374341">
        <w:trPr>
          <w:cantSplit/>
          <w:trHeight w:val="419"/>
        </w:trPr>
        <w:tc>
          <w:tcPr>
            <w:tcW w:w="10440" w:type="dxa"/>
            <w:shd w:val="clear" w:color="auto" w:fill="FAFAFA"/>
          </w:tcPr>
          <w:p w14:paraId="38E1D429" w14:textId="77777777" w:rsidR="00374341" w:rsidRPr="00374341" w:rsidRDefault="00374341" w:rsidP="00374341">
            <w:pPr>
              <w:spacing w:before="120" w:after="120"/>
              <w:outlineLvl w:val="3"/>
              <w:rPr>
                <w:rFonts w:ascii="Open Sans Semibold" w:eastAsia="Open Sans" w:hAnsi="Open Sans Semibold" w:cs="Open Sans Semibold"/>
                <w:color w:val="404040"/>
              </w:rPr>
            </w:pPr>
            <w:r w:rsidRPr="00374341">
              <w:rPr>
                <w:rFonts w:ascii="Open Sans Semibold" w:eastAsia="Open Sans" w:hAnsi="Open Sans Semibold" w:cs="Open Sans Semibold"/>
                <w:color w:val="404040"/>
              </w:rPr>
              <w:t>Examples of Categorical Data:</w:t>
            </w:r>
          </w:p>
          <w:p w14:paraId="4A9509A0" w14:textId="77777777" w:rsidR="00374341" w:rsidRPr="00D840F1" w:rsidRDefault="00374341">
            <w:pPr>
              <w:pStyle w:val="ListParagraph"/>
              <w:numPr>
                <w:ilvl w:val="0"/>
                <w:numId w:val="130"/>
              </w:numPr>
              <w:spacing w:before="120" w:after="120"/>
              <w:rPr>
                <w:rFonts w:ascii="Open Sans" w:eastAsia="Open Sans" w:hAnsi="Open Sans" w:cs="Times New Roman"/>
                <w:color w:val="404040"/>
                <w:rPrChange w:id="8672" w:author="Chantelle Dubois Nishiyama" w:date="2020-02-19T22:28:00Z">
                  <w:rPr/>
                </w:rPrChange>
              </w:rPr>
              <w:pPrChange w:id="8673" w:author="Chantelle Dubois Nishiyama" w:date="2020-02-19T22:28:00Z">
                <w:pPr>
                  <w:numPr>
                    <w:numId w:val="45"/>
                  </w:numPr>
                  <w:spacing w:before="120" w:after="120"/>
                  <w:ind w:left="720" w:hanging="360"/>
                </w:pPr>
              </w:pPrChange>
            </w:pPr>
            <w:r w:rsidRPr="00D840F1">
              <w:rPr>
                <w:rFonts w:ascii="Open Sans" w:eastAsia="Open Sans" w:hAnsi="Open Sans" w:cs="Times New Roman"/>
                <w:color w:val="404040"/>
                <w:rPrChange w:id="8674" w:author="Chantelle Dubois Nishiyama" w:date="2020-02-19T22:28:00Z">
                  <w:rPr/>
                </w:rPrChange>
              </w:rPr>
              <w:t>Male/Female</w:t>
            </w:r>
          </w:p>
          <w:p w14:paraId="529F2C12" w14:textId="77777777" w:rsidR="00374341" w:rsidRPr="00D840F1" w:rsidRDefault="00374341">
            <w:pPr>
              <w:pStyle w:val="ListParagraph"/>
              <w:numPr>
                <w:ilvl w:val="0"/>
                <w:numId w:val="130"/>
              </w:numPr>
              <w:spacing w:before="120" w:after="120"/>
              <w:rPr>
                <w:rFonts w:ascii="Open Sans" w:eastAsia="Open Sans" w:hAnsi="Open Sans" w:cs="Times New Roman"/>
                <w:color w:val="404040"/>
                <w:rPrChange w:id="8675" w:author="Chantelle Dubois Nishiyama" w:date="2020-02-19T22:28:00Z">
                  <w:rPr/>
                </w:rPrChange>
              </w:rPr>
              <w:pPrChange w:id="8676" w:author="Chantelle Dubois Nishiyama" w:date="2020-02-19T22:28:00Z">
                <w:pPr>
                  <w:numPr>
                    <w:numId w:val="45"/>
                  </w:numPr>
                  <w:spacing w:before="120" w:after="120"/>
                  <w:ind w:left="720" w:hanging="360"/>
                </w:pPr>
              </w:pPrChange>
            </w:pPr>
            <w:r w:rsidRPr="00D840F1">
              <w:rPr>
                <w:rFonts w:ascii="Open Sans" w:eastAsia="Open Sans" w:hAnsi="Open Sans" w:cs="Times New Roman"/>
                <w:color w:val="404040"/>
                <w:rPrChange w:id="8677" w:author="Chantelle Dubois Nishiyama" w:date="2020-02-19T22:28:00Z">
                  <w:rPr/>
                </w:rPrChange>
              </w:rPr>
              <w:t>Yes/No</w:t>
            </w:r>
          </w:p>
          <w:p w14:paraId="3F6A8C6D" w14:textId="77777777" w:rsidR="00374341" w:rsidRPr="00D840F1" w:rsidRDefault="00374341">
            <w:pPr>
              <w:pStyle w:val="ListParagraph"/>
              <w:numPr>
                <w:ilvl w:val="0"/>
                <w:numId w:val="130"/>
              </w:numPr>
              <w:spacing w:before="120" w:after="120"/>
              <w:rPr>
                <w:rFonts w:ascii="Open Sans" w:eastAsia="Open Sans" w:hAnsi="Open Sans" w:cs="Times New Roman"/>
                <w:color w:val="404040"/>
                <w:rPrChange w:id="8678" w:author="Chantelle Dubois Nishiyama" w:date="2020-02-19T22:28:00Z">
                  <w:rPr/>
                </w:rPrChange>
              </w:rPr>
              <w:pPrChange w:id="8679" w:author="Chantelle Dubois Nishiyama" w:date="2020-02-19T22:28:00Z">
                <w:pPr>
                  <w:numPr>
                    <w:numId w:val="45"/>
                  </w:numPr>
                  <w:spacing w:before="120" w:after="120"/>
                  <w:ind w:left="720" w:hanging="360"/>
                </w:pPr>
              </w:pPrChange>
            </w:pPr>
            <w:r w:rsidRPr="00D840F1">
              <w:rPr>
                <w:rFonts w:ascii="Open Sans" w:eastAsia="Open Sans" w:hAnsi="Open Sans" w:cs="Times New Roman"/>
                <w:color w:val="404040"/>
                <w:rPrChange w:id="8680" w:author="Chantelle Dubois Nishiyama" w:date="2020-02-19T22:28:00Z">
                  <w:rPr/>
                </w:rPrChange>
              </w:rPr>
              <w:t>Country Names</w:t>
            </w:r>
          </w:p>
        </w:tc>
      </w:tr>
    </w:tbl>
    <w:p w14:paraId="2F629422" w14:textId="77777777" w:rsidR="00374341" w:rsidRPr="00374341" w:rsidRDefault="00374341" w:rsidP="00374341">
      <w:pPr>
        <w:spacing w:after="0" w:line="240" w:lineRule="auto"/>
        <w:rPr>
          <w:rFonts w:ascii="Open Sans" w:eastAsia="Open Sans" w:hAnsi="Open Sans" w:cs="Times New Roman"/>
          <w:color w:val="404040"/>
        </w:rPr>
      </w:pPr>
    </w:p>
    <w:tbl>
      <w:tblPr>
        <w:tblStyle w:val="TableGrid7"/>
        <w:tblW w:w="104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Change w:id="8681" w:author="Alicia Romero Lopez" w:date="2020-01-31T09:48:00Z">
          <w:tblPr>
            <w:tblStyle w:val="TableGrid7"/>
            <w:tblW w:w="104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PrChange>
      </w:tblPr>
      <w:tblGrid>
        <w:gridCol w:w="90"/>
        <w:gridCol w:w="1350"/>
        <w:gridCol w:w="9000"/>
        <w:tblGridChange w:id="8682">
          <w:tblGrid>
            <w:gridCol w:w="360"/>
            <w:gridCol w:w="360"/>
            <w:gridCol w:w="360"/>
          </w:tblGrid>
        </w:tblGridChange>
      </w:tblGrid>
      <w:tr w:rsidR="00374341" w:rsidRPr="00374341" w14:paraId="5FC2513B" w14:textId="77777777" w:rsidTr="51235A2F">
        <w:trPr>
          <w:trHeight w:val="638"/>
        </w:trPr>
        <w:tc>
          <w:tcPr>
            <w:tcW w:w="90" w:type="dxa"/>
            <w:shd w:val="clear" w:color="auto" w:fill="FFC33B"/>
            <w:vAlign w:val="center"/>
            <w:tcPrChange w:id="8683" w:author="Alicia Romero Lopez" w:date="2020-01-31T09:48:00Z">
              <w:tcPr>
                <w:tcW w:w="90" w:type="dxa"/>
                <w:shd w:val="clear" w:color="auto" w:fill="FFC33B"/>
              </w:tcPr>
            </w:tcPrChange>
          </w:tcPr>
          <w:p w14:paraId="73D99884" w14:textId="77777777" w:rsidR="00374341" w:rsidRPr="00374341" w:rsidRDefault="00374341" w:rsidP="00374341">
            <w:pPr>
              <w:spacing w:before="120" w:after="120"/>
              <w:rPr>
                <w:rFonts w:ascii="Open Sans" w:eastAsia="Open Sans" w:hAnsi="Open Sans" w:cs="Times New Roman"/>
                <w:color w:val="404040"/>
              </w:rPr>
            </w:pPr>
          </w:p>
        </w:tc>
        <w:tc>
          <w:tcPr>
            <w:tcW w:w="1350" w:type="dxa"/>
            <w:shd w:val="clear" w:color="auto" w:fill="FFE8B2"/>
            <w:vAlign w:val="center"/>
            <w:tcPrChange w:id="8684" w:author="Alicia Romero Lopez" w:date="2020-01-31T09:48:00Z">
              <w:tcPr>
                <w:tcW w:w="1350" w:type="dxa"/>
                <w:shd w:val="clear" w:color="auto" w:fill="FFE8B2"/>
              </w:tcPr>
            </w:tcPrChange>
          </w:tcPr>
          <w:p w14:paraId="7DBCFAAF" w14:textId="77777777" w:rsidR="00374341" w:rsidRPr="00374341" w:rsidRDefault="00374341" w:rsidP="00374341">
            <w:pPr>
              <w:spacing w:before="120" w:after="120"/>
              <w:jc w:val="center"/>
              <w:rPr>
                <w:rFonts w:ascii="Open Sans" w:eastAsia="Open Sans" w:hAnsi="Open Sans" w:cs="Times New Roman"/>
                <w:color w:val="404040"/>
              </w:rPr>
            </w:pPr>
            <w:r w:rsidRPr="00374341">
              <w:rPr>
                <w:rFonts w:ascii="Open Sans" w:eastAsia="Open Sans" w:hAnsi="Open Sans" w:cs="Times New Roman"/>
                <w:noProof/>
                <w:color w:val="404040"/>
              </w:rPr>
              <w:drawing>
                <wp:inline distT="0" distB="0" distL="0" distR="0" wp14:anchorId="1A5792A8" wp14:editId="2CA20196">
                  <wp:extent cx="685800" cy="68580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_exclaim-icon.png"/>
                          <pic:cNvPicPr/>
                        </pic:nvPicPr>
                        <pic:blipFill>
                          <a:blip r:embed="rId32">
                            <a:extLst>
                              <a:ext uri="{28A0092B-C50C-407E-A947-70E740481C1C}">
                                <a14:useLocalDpi xmlns:a14="http://schemas.microsoft.com/office/drawing/2010/main" val="0"/>
                              </a:ext>
                            </a:extLst>
                          </a:blip>
                          <a:stretch>
                            <a:fillRect/>
                          </a:stretch>
                        </pic:blipFill>
                        <pic:spPr>
                          <a:xfrm>
                            <a:off x="0" y="0"/>
                            <a:ext cx="685800" cy="685800"/>
                          </a:xfrm>
                          <a:prstGeom prst="rect">
                            <a:avLst/>
                          </a:prstGeom>
                        </pic:spPr>
                      </pic:pic>
                    </a:graphicData>
                  </a:graphic>
                </wp:inline>
              </w:drawing>
            </w:r>
          </w:p>
        </w:tc>
        <w:tc>
          <w:tcPr>
            <w:tcW w:w="9000" w:type="dxa"/>
            <w:shd w:val="clear" w:color="auto" w:fill="FFE8B2"/>
            <w:vAlign w:val="center"/>
            <w:tcPrChange w:id="8685" w:author="Alicia Romero Lopez" w:date="2020-01-31T09:48:00Z">
              <w:tcPr>
                <w:tcW w:w="9000" w:type="dxa"/>
                <w:shd w:val="clear" w:color="auto" w:fill="FFE8B2"/>
              </w:tcPr>
            </w:tcPrChange>
          </w:tcPr>
          <w:p w14:paraId="55E9F9CB" w14:textId="104602A6" w:rsidR="00374341" w:rsidRPr="00374341" w:rsidRDefault="007754C2">
            <w:pPr>
              <w:spacing w:before="120" w:after="120"/>
              <w:ind w:left="274" w:right="274"/>
              <w:rPr>
                <w:rFonts w:ascii="Open Sans Semibold" w:eastAsia="Open Sans" w:hAnsi="Open Sans Semibold" w:cs="Open Sans Semibold"/>
                <w:color w:val="000000" w:themeColor="text1"/>
                <w:sz w:val="24"/>
                <w:szCs w:val="24"/>
                <w:highlight w:val="cyan"/>
                <w:rPrChange w:id="8686" w:author="Alexis Handford" w:date="2020-01-31T09:17:00Z">
                  <w:rPr/>
                </w:rPrChange>
              </w:rPr>
              <w:pPrChange w:id="8687" w:author="Alexis Handford" w:date="2020-01-31T09:17:00Z">
                <w:pPr>
                  <w:ind w:left="274" w:right="274"/>
                </w:pPr>
              </w:pPrChange>
            </w:pPr>
            <w:r>
              <w:rPr>
                <w:rFonts w:ascii="Open Sans Semibold" w:eastAsia="Open Sans" w:hAnsi="Open Sans Semibold" w:cs="Open Sans Semibold"/>
                <w:color w:val="404040"/>
                <w:sz w:val="24"/>
                <w:szCs w:val="24"/>
              </w:rPr>
              <w:t xml:space="preserve">Important </w:t>
            </w:r>
            <w:commentRangeStart w:id="8688"/>
            <w:del w:id="8689" w:author="RoboGarden Team" w:date="2020-01-23T18:21:00Z">
              <w:r w:rsidR="00374341" w:rsidRPr="00374341" w:rsidDel="00A0562A">
                <w:rPr>
                  <w:rFonts w:ascii="Open Sans Semibold" w:eastAsia="Open Sans" w:hAnsi="Open Sans Semibold" w:cs="Open Sans Semibold"/>
                  <w:color w:val="404040"/>
                  <w:sz w:val="24"/>
                  <w:szCs w:val="24"/>
                </w:rPr>
                <w:delText>Notice</w:delText>
              </w:r>
              <w:commentRangeEnd w:id="8688"/>
              <w:r w:rsidR="00374341" w:rsidDel="00A0562A">
                <w:rPr>
                  <w:rStyle w:val="CommentReference"/>
                </w:rPr>
                <w:commentReference w:id="8688"/>
              </w:r>
            </w:del>
            <w:ins w:id="8690" w:author="Chantelle Dubois Nishiyama" w:date="2020-02-26T20:08:00Z">
              <w:r w:rsidR="00231D02">
                <w:rPr>
                  <w:rFonts w:ascii="Open Sans Semibold" w:eastAsia="Open Sans" w:hAnsi="Open Sans Semibold" w:cs="Open Sans Semibold"/>
                  <w:color w:val="404040"/>
                  <w:sz w:val="24"/>
                  <w:szCs w:val="24"/>
                  <w:highlight w:val="cyan"/>
                </w:rPr>
                <w:t>n</w:t>
              </w:r>
            </w:ins>
            <w:commentRangeStart w:id="8691"/>
            <w:ins w:id="8692" w:author="Fatemeh Yazdanbakhsh Poodeh" w:date="2020-01-30T19:04:00Z">
              <w:del w:id="8693" w:author="Chantelle Dubois Nishiyama" w:date="2020-02-26T20:08:00Z">
                <w:r w:rsidR="008D0EBC" w:rsidRPr="31456B04" w:rsidDel="00231D02">
                  <w:rPr>
                    <w:rFonts w:ascii="Open Sans Semibold" w:eastAsia="Open Sans" w:hAnsi="Open Sans Semibold" w:cs="Open Sans Semibold"/>
                    <w:color w:val="404040"/>
                    <w:sz w:val="24"/>
                    <w:szCs w:val="24"/>
                    <w:highlight w:val="cyan"/>
                    <w:rPrChange w:id="8694" w:author="Alicia Romero Lopez" w:date="2020-01-31T09:10:00Z">
                      <w:rPr>
                        <w:rFonts w:ascii="Open Sans Semibold" w:eastAsia="Open Sans" w:hAnsi="Open Sans Semibold" w:cs="Open Sans Semibold"/>
                        <w:color w:val="404040"/>
                        <w:sz w:val="24"/>
                        <w:szCs w:val="24"/>
                      </w:rPr>
                    </w:rPrChange>
                  </w:rPr>
                  <w:delText>N</w:delText>
                </w:r>
              </w:del>
              <w:r w:rsidR="008D0EBC" w:rsidRPr="31456B04">
                <w:rPr>
                  <w:rFonts w:ascii="Open Sans Semibold" w:eastAsia="Open Sans" w:hAnsi="Open Sans Semibold" w:cs="Open Sans Semibold"/>
                  <w:color w:val="404040"/>
                  <w:sz w:val="24"/>
                  <w:szCs w:val="24"/>
                  <w:highlight w:val="cyan"/>
                  <w:rPrChange w:id="8695" w:author="Alicia Romero Lopez" w:date="2020-01-31T09:10:00Z">
                    <w:rPr>
                      <w:rFonts w:ascii="Open Sans Semibold" w:eastAsia="Open Sans" w:hAnsi="Open Sans Semibold" w:cs="Open Sans Semibold"/>
                      <w:color w:val="404040"/>
                      <w:sz w:val="24"/>
                      <w:szCs w:val="24"/>
                    </w:rPr>
                  </w:rPrChange>
                </w:rPr>
                <w:t>ote</w:t>
              </w:r>
            </w:ins>
            <w:r>
              <w:rPr>
                <w:rFonts w:ascii="Open Sans Semibold" w:eastAsia="Open Sans" w:hAnsi="Open Sans Semibold" w:cs="Open Sans Semibold"/>
                <w:color w:val="404040"/>
                <w:sz w:val="24"/>
                <w:szCs w:val="24"/>
              </w:rPr>
              <w:t xml:space="preserve"> </w:t>
            </w:r>
            <w:ins w:id="8696" w:author="Chantelle Dubois Nishiyama" w:date="2020-02-26T20:07:00Z">
              <w:r w:rsidR="00231D02">
                <w:rPr>
                  <w:rFonts w:ascii="Open Sans Semibold" w:eastAsia="Open Sans" w:hAnsi="Open Sans Semibold" w:cs="Open Sans Semibold"/>
                  <w:color w:val="404040"/>
                  <w:sz w:val="24"/>
                  <w:szCs w:val="24"/>
                </w:rPr>
                <w:t>a</w:t>
              </w:r>
            </w:ins>
            <w:del w:id="8697" w:author="Chantelle Dubois Nishiyama" w:date="2020-02-26T20:07:00Z">
              <w:r w:rsidDel="00231D02">
                <w:rPr>
                  <w:rFonts w:ascii="Open Sans Semibold" w:eastAsia="Open Sans" w:hAnsi="Open Sans Semibold" w:cs="Open Sans Semibold"/>
                  <w:color w:val="404040"/>
                  <w:sz w:val="24"/>
                  <w:szCs w:val="24"/>
                </w:rPr>
                <w:delText>a</w:delText>
              </w:r>
            </w:del>
            <w:r>
              <w:rPr>
                <w:rFonts w:ascii="Open Sans Semibold" w:eastAsia="Open Sans" w:hAnsi="Open Sans Semibold" w:cs="Open Sans Semibold"/>
                <w:color w:val="404040"/>
                <w:sz w:val="24"/>
                <w:szCs w:val="24"/>
              </w:rPr>
              <w:t xml:space="preserve">bout </w:t>
            </w:r>
            <w:ins w:id="8698" w:author="Chantelle Dubois Nishiyama" w:date="2020-02-26T20:07:00Z">
              <w:r w:rsidR="00231D02">
                <w:rPr>
                  <w:rFonts w:ascii="Open Sans Semibold" w:eastAsia="Open Sans" w:hAnsi="Open Sans Semibold" w:cs="Open Sans Semibold"/>
                  <w:color w:val="404040"/>
                  <w:sz w:val="24"/>
                  <w:szCs w:val="24"/>
                </w:rPr>
                <w:t>c</w:t>
              </w:r>
            </w:ins>
            <w:del w:id="8699" w:author="Chantelle Dubois Nishiyama" w:date="2020-02-26T20:07:00Z">
              <w:r w:rsidDel="00231D02">
                <w:rPr>
                  <w:rFonts w:ascii="Open Sans Semibold" w:eastAsia="Open Sans" w:hAnsi="Open Sans Semibold" w:cs="Open Sans Semibold"/>
                  <w:color w:val="404040"/>
                  <w:sz w:val="24"/>
                  <w:szCs w:val="24"/>
                </w:rPr>
                <w:delText>c</w:delText>
              </w:r>
            </w:del>
            <w:r>
              <w:rPr>
                <w:rFonts w:ascii="Open Sans Semibold" w:eastAsia="Open Sans" w:hAnsi="Open Sans Semibold" w:cs="Open Sans Semibold"/>
                <w:color w:val="404040"/>
                <w:sz w:val="24"/>
                <w:szCs w:val="24"/>
              </w:rPr>
              <w:t xml:space="preserve">ategorical </w:t>
            </w:r>
            <w:ins w:id="8700" w:author="Chantelle Dubois Nishiyama" w:date="2020-02-26T20:07:00Z">
              <w:r w:rsidR="00231D02">
                <w:rPr>
                  <w:rFonts w:ascii="Open Sans Semibold" w:eastAsia="Open Sans" w:hAnsi="Open Sans Semibold" w:cs="Open Sans Semibold"/>
                  <w:color w:val="404040"/>
                  <w:sz w:val="24"/>
                  <w:szCs w:val="24"/>
                </w:rPr>
                <w:t>d</w:t>
              </w:r>
            </w:ins>
            <w:del w:id="8701" w:author="Chantelle Dubois Nishiyama" w:date="2020-02-26T20:07:00Z">
              <w:r w:rsidDel="00231D02">
                <w:rPr>
                  <w:rFonts w:ascii="Open Sans Semibold" w:eastAsia="Open Sans" w:hAnsi="Open Sans Semibold" w:cs="Open Sans Semibold"/>
                  <w:color w:val="404040"/>
                  <w:sz w:val="24"/>
                  <w:szCs w:val="24"/>
                </w:rPr>
                <w:delText>d</w:delText>
              </w:r>
            </w:del>
            <w:r>
              <w:rPr>
                <w:rFonts w:ascii="Open Sans Semibold" w:eastAsia="Open Sans" w:hAnsi="Open Sans Semibold" w:cs="Open Sans Semibold"/>
                <w:color w:val="404040"/>
                <w:sz w:val="24"/>
                <w:szCs w:val="24"/>
              </w:rPr>
              <w:t>ata</w:t>
            </w:r>
            <w:ins w:id="8702" w:author="RoboGarden Team" w:date="2020-01-23T18:21:00Z">
              <w:del w:id="8703" w:author="Fatemeh Yazdanbakhsh Poodeh" w:date="2020-01-30T19:04:00Z">
                <w:r w:rsidR="00A0562A" w:rsidDel="008D0EBC">
                  <w:rPr>
                    <w:rFonts w:ascii="Open Sans Semibold" w:eastAsia="Open Sans" w:hAnsi="Open Sans Semibold" w:cs="Open Sans Semibold"/>
                    <w:color w:val="404040"/>
                    <w:sz w:val="24"/>
                    <w:szCs w:val="24"/>
                  </w:rPr>
                  <w:delText>Important</w:delText>
                </w:r>
              </w:del>
            </w:ins>
            <w:commentRangeEnd w:id="8691"/>
            <w:r w:rsidR="00374341">
              <w:rPr>
                <w:rStyle w:val="CommentReference"/>
              </w:rPr>
              <w:commentReference w:id="8691"/>
            </w:r>
          </w:p>
          <w:p w14:paraId="0C20C215" w14:textId="4AF9DE56" w:rsidR="00374341" w:rsidRPr="00374341" w:rsidRDefault="00374341" w:rsidP="00374341">
            <w:pPr>
              <w:spacing w:before="120" w:after="120"/>
              <w:ind w:left="274" w:right="274"/>
              <w:rPr>
                <w:rFonts w:ascii="Open Sans" w:eastAsia="Open Sans" w:hAnsi="Open Sans" w:cs="Open Sans"/>
                <w:color w:val="404040"/>
                <w:sz w:val="24"/>
                <w:szCs w:val="24"/>
              </w:rPr>
            </w:pPr>
            <w:r w:rsidRPr="00374341">
              <w:rPr>
                <w:rFonts w:ascii="Open Sans" w:eastAsia="Open Sans" w:hAnsi="Open Sans" w:cs="Open Sans"/>
                <w:color w:val="404040"/>
                <w:sz w:val="24"/>
                <w:szCs w:val="24"/>
              </w:rPr>
              <w:t xml:space="preserve">To train a machine learning model using </w:t>
            </w:r>
            <w:del w:id="8704" w:author="Chantelle Dubois Nishiyama" w:date="2020-02-19T22:28:00Z">
              <w:r w:rsidRPr="00374341" w:rsidDel="00D840F1">
                <w:rPr>
                  <w:rFonts w:ascii="Open Sans" w:eastAsia="Open Sans" w:hAnsi="Open Sans" w:cs="Open Sans"/>
                  <w:color w:val="404040"/>
                  <w:sz w:val="24"/>
                  <w:szCs w:val="24"/>
                </w:rPr>
                <w:delText>categorial</w:delText>
              </w:r>
            </w:del>
            <w:ins w:id="8705" w:author="Chantelle Dubois Nishiyama" w:date="2020-02-19T22:28:00Z">
              <w:r w:rsidR="00D840F1" w:rsidRPr="00374341">
                <w:rPr>
                  <w:rFonts w:ascii="Open Sans" w:eastAsia="Open Sans" w:hAnsi="Open Sans" w:cs="Open Sans"/>
                  <w:color w:val="404040"/>
                  <w:sz w:val="24"/>
                  <w:szCs w:val="24"/>
                </w:rPr>
                <w:t>categorical</w:t>
              </w:r>
            </w:ins>
            <w:r w:rsidRPr="00374341">
              <w:rPr>
                <w:rFonts w:ascii="Open Sans" w:eastAsia="Open Sans" w:hAnsi="Open Sans" w:cs="Open Sans"/>
                <w:color w:val="404040"/>
                <w:sz w:val="24"/>
                <w:szCs w:val="24"/>
              </w:rPr>
              <w:t xml:space="preserve"> data, encode it into numerical values first.</w:t>
            </w:r>
          </w:p>
        </w:tc>
      </w:tr>
    </w:tbl>
    <w:p w14:paraId="3CB327B7" w14:textId="77777777" w:rsidR="00374341" w:rsidRPr="00374341" w:rsidRDefault="00374341" w:rsidP="00374341">
      <w:pPr>
        <w:spacing w:after="0" w:line="240" w:lineRule="auto"/>
        <w:rPr>
          <w:rFonts w:ascii="Open Sans" w:eastAsia="Open Sans" w:hAnsi="Open Sans" w:cs="Times New Roman"/>
          <w:color w:val="404040"/>
        </w:rPr>
      </w:pPr>
    </w:p>
    <w:p w14:paraId="1F73B914" w14:textId="77777777" w:rsidR="008D0EBC" w:rsidRDefault="00374341" w:rsidP="00374341">
      <w:pPr>
        <w:spacing w:before="120" w:after="120"/>
        <w:outlineLvl w:val="2"/>
        <w:rPr>
          <w:ins w:id="8706" w:author="Fatemeh Yazdanbakhsh Poodeh" w:date="2020-01-30T19:06:00Z"/>
          <w:rFonts w:ascii="Open Sans Semibold" w:eastAsia="Open Sans" w:hAnsi="Open Sans Semibold" w:cs="Open Sans Semibold"/>
          <w:color w:val="11143F"/>
          <w:sz w:val="25"/>
          <w:szCs w:val="25"/>
        </w:rPr>
      </w:pPr>
      <w:r w:rsidRPr="00374341">
        <w:rPr>
          <w:rFonts w:ascii="Open Sans Semibold" w:eastAsia="Open Sans" w:hAnsi="Open Sans Semibold" w:cs="Open Sans Semibold"/>
          <w:color w:val="11143F"/>
          <w:sz w:val="25"/>
          <w:szCs w:val="25"/>
        </w:rPr>
        <w:t xml:space="preserve">Introduction to </w:t>
      </w:r>
      <w:commentRangeStart w:id="8707"/>
      <w:commentRangeStart w:id="8708"/>
      <w:r w:rsidRPr="00374341">
        <w:rPr>
          <w:rFonts w:ascii="Open Sans Semibold" w:eastAsia="Open Sans" w:hAnsi="Open Sans Semibold" w:cs="Open Sans Semibold"/>
          <w:color w:val="11143F"/>
          <w:sz w:val="25"/>
          <w:szCs w:val="25"/>
        </w:rPr>
        <w:t>Encoders</w:t>
      </w:r>
      <w:commentRangeEnd w:id="8707"/>
      <w:r>
        <w:rPr>
          <w:rStyle w:val="CommentReference"/>
        </w:rPr>
        <w:commentReference w:id="8707"/>
      </w:r>
    </w:p>
    <w:p w14:paraId="400764CF" w14:textId="229408BA" w:rsidR="00374341" w:rsidRPr="00374341" w:rsidRDefault="0077635C" w:rsidP="008841D7">
      <w:ins w:id="8709" w:author="Fatemeh Yazdanbakhsh Poodeh" w:date="2020-01-30T19:06:00Z">
        <w:r>
          <w:lastRenderedPageBreak/>
          <w:t xml:space="preserve">Encoders are </w:t>
        </w:r>
      </w:ins>
      <w:ins w:id="8710" w:author="Fatemeh Yazdanbakhsh Poodeh" w:date="2020-01-30T19:08:00Z">
        <w:r>
          <w:t xml:space="preserve">a module of machine learning models </w:t>
        </w:r>
        <w:del w:id="8711" w:author="Chantelle Dubois Nishiyama" w:date="2020-02-19T22:28:00Z">
          <w:r w:rsidDel="00D840F1">
            <w:delText>that their</w:delText>
          </w:r>
        </w:del>
      </w:ins>
      <w:ins w:id="8712" w:author="Chantelle Dubois Nishiyama" w:date="2020-02-19T22:28:00Z">
        <w:r w:rsidR="00D840F1">
          <w:t>whose</w:t>
        </w:r>
      </w:ins>
      <w:ins w:id="8713" w:author="Fatemeh Yazdanbakhsh Poodeh" w:date="2020-01-30T19:08:00Z">
        <w:r>
          <w:t xml:space="preserve"> task is converting </w:t>
        </w:r>
      </w:ins>
      <w:ins w:id="8714" w:author="Fatemeh Yazdanbakhsh Poodeh" w:date="2020-01-30T19:09:00Z">
        <w:r>
          <w:t>given information to a particular form</w:t>
        </w:r>
      </w:ins>
      <w:ins w:id="8715" w:author="Fatemeh Yazdanbakhsh Poodeh" w:date="2020-01-30T19:11:00Z">
        <w:r w:rsidR="00B377F6">
          <w:t xml:space="preserve"> so that system can work with it</w:t>
        </w:r>
      </w:ins>
      <w:ins w:id="8716" w:author="Fatemeh Yazdanbakhsh Poodeh" w:date="2020-01-30T19:09:00Z">
        <w:r>
          <w:t>. For example</w:t>
        </w:r>
      </w:ins>
      <w:ins w:id="8717" w:author="Chantelle Dubois Nishiyama" w:date="2020-02-19T22:28:00Z">
        <w:r w:rsidR="00D840F1">
          <w:t>,</w:t>
        </w:r>
      </w:ins>
      <w:ins w:id="8718" w:author="Fatemeh Yazdanbakhsh Poodeh" w:date="2020-01-30T19:09:00Z">
        <w:r>
          <w:t xml:space="preserve"> if the input of encoder is categorical data, the encoder will convert it to </w:t>
        </w:r>
      </w:ins>
      <w:ins w:id="8719" w:author="Fatemeh Yazdanbakhsh Poodeh" w:date="2020-01-30T19:10:00Z">
        <w:r>
          <w:t xml:space="preserve">an integer array. </w:t>
        </w:r>
      </w:ins>
      <w:commentRangeEnd w:id="8708"/>
      <w:r w:rsidR="00A32F94">
        <w:rPr>
          <w:rStyle w:val="CommentReference"/>
          <w:color w:val="404040"/>
        </w:rPr>
        <w:commentReference w:id="8708"/>
      </w:r>
      <w:ins w:id="8720" w:author="Fatemeh Yazdanbakhsh Poodeh" w:date="2020-01-30T19:11:00Z">
        <w:r w:rsidR="00B377F6">
          <w:t>Below yo</w:t>
        </w:r>
      </w:ins>
      <w:ins w:id="8721" w:author="Fatemeh Yazdanbakhsh Poodeh" w:date="2020-01-30T19:12:00Z">
        <w:r w:rsidR="00B377F6">
          <w:t>u will read more about different types of encoders.</w:t>
        </w:r>
      </w:ins>
    </w:p>
    <w:tbl>
      <w:tblPr>
        <w:tblStyle w:val="TableGrid7"/>
        <w:tblW w:w="10440" w:type="dxa"/>
        <w:tblInd w:w="-5" w:type="dxa"/>
        <w:tblBorders>
          <w:top w:val="single" w:sz="4" w:space="0" w:color="DBDBDB"/>
          <w:left w:val="single" w:sz="4" w:space="0" w:color="DBDBDB"/>
          <w:bottom w:val="single" w:sz="4" w:space="0" w:color="DBDBDB"/>
          <w:right w:val="single" w:sz="4" w:space="0" w:color="DBDBDB"/>
          <w:insideH w:val="none" w:sz="0" w:space="0" w:color="auto"/>
          <w:insideV w:val="none" w:sz="0" w:space="0" w:color="auto"/>
        </w:tblBorders>
        <w:tblLayout w:type="fixed"/>
        <w:tblCellMar>
          <w:left w:w="115" w:type="dxa"/>
          <w:right w:w="115" w:type="dxa"/>
        </w:tblCellMar>
        <w:tblLook w:val="04A0" w:firstRow="1" w:lastRow="0" w:firstColumn="1" w:lastColumn="0" w:noHBand="0" w:noVBand="1"/>
      </w:tblPr>
      <w:tblGrid>
        <w:gridCol w:w="10440"/>
      </w:tblGrid>
      <w:tr w:rsidR="00374341" w:rsidRPr="00374341" w14:paraId="6C4EBF9B" w14:textId="77777777" w:rsidTr="00374341">
        <w:trPr>
          <w:cantSplit/>
          <w:trHeight w:val="420"/>
        </w:trPr>
        <w:tc>
          <w:tcPr>
            <w:tcW w:w="10440" w:type="dxa"/>
            <w:shd w:val="clear" w:color="auto" w:fill="FAFAFA"/>
          </w:tcPr>
          <w:p w14:paraId="76B31E0E" w14:textId="77777777" w:rsidR="00374341" w:rsidRPr="00374341" w:rsidRDefault="00374341" w:rsidP="00374341">
            <w:pPr>
              <w:spacing w:before="120" w:after="120"/>
              <w:outlineLvl w:val="2"/>
              <w:rPr>
                <w:rFonts w:ascii="Open Sans Semibold" w:eastAsia="Open Sans" w:hAnsi="Open Sans Semibold" w:cs="Open Sans Semibold"/>
                <w:color w:val="11143F"/>
              </w:rPr>
            </w:pPr>
            <w:r w:rsidRPr="00374341">
              <w:rPr>
                <w:rFonts w:ascii="Open Sans Semibold" w:eastAsia="Open Sans" w:hAnsi="Open Sans Semibold" w:cs="Open Sans Semibold"/>
                <w:color w:val="11143F"/>
              </w:rPr>
              <w:t>Types of Encoders</w:t>
            </w:r>
          </w:p>
          <w:p w14:paraId="5094FC84" w14:textId="77777777" w:rsidR="00374341" w:rsidRPr="00374341" w:rsidRDefault="00374341" w:rsidP="00374341">
            <w:pPr>
              <w:spacing w:before="120" w:after="120"/>
              <w:rPr>
                <w:rFonts w:ascii="Open Sans" w:eastAsia="Open Sans" w:hAnsi="Open Sans" w:cs="Times New Roman"/>
                <w:color w:val="404040"/>
              </w:rPr>
            </w:pPr>
            <w:r w:rsidRPr="00374341">
              <w:rPr>
                <w:rFonts w:ascii="Open Sans" w:eastAsia="Open Sans" w:hAnsi="Open Sans" w:cs="Times New Roman"/>
                <w:color w:val="404040"/>
              </w:rPr>
              <w:t>The Scikit-Learn library supports the following types of encoders:</w:t>
            </w:r>
          </w:p>
          <w:p w14:paraId="7EA8307C" w14:textId="77777777" w:rsidR="00374341" w:rsidRPr="00374341" w:rsidRDefault="00374341" w:rsidP="00374341">
            <w:pPr>
              <w:spacing w:before="120" w:after="120"/>
              <w:rPr>
                <w:rFonts w:ascii="Open Sans" w:eastAsia="Open Sans" w:hAnsi="Open Sans" w:cs="Times New Roman"/>
                <w:color w:val="404040"/>
              </w:rPr>
            </w:pPr>
            <w:r w:rsidRPr="00374341">
              <w:rPr>
                <w:rFonts w:ascii="Open Sans" w:eastAsia="Open Sans" w:hAnsi="Open Sans" w:cs="Times New Roman"/>
                <w:color w:val="404040"/>
              </w:rPr>
              <w:t>•</w:t>
            </w:r>
            <w:r w:rsidRPr="00374341">
              <w:rPr>
                <w:rFonts w:ascii="Open Sans" w:eastAsia="Open Sans" w:hAnsi="Open Sans" w:cs="Times New Roman"/>
                <w:color w:val="404040"/>
              </w:rPr>
              <w:tab/>
            </w:r>
            <w:r w:rsidRPr="00374341">
              <w:rPr>
                <w:rFonts w:ascii="Open Sans" w:eastAsia="Open Sans" w:hAnsi="Open Sans" w:cs="Times New Roman"/>
                <w:b/>
                <w:bCs/>
                <w:color w:val="404040"/>
              </w:rPr>
              <w:t>Ordinal Encoder</w:t>
            </w:r>
            <w:r w:rsidRPr="00374341">
              <w:rPr>
                <w:rFonts w:ascii="Open Sans" w:eastAsia="Open Sans" w:hAnsi="Open Sans" w:cs="Times New Roman"/>
                <w:color w:val="404040"/>
              </w:rPr>
              <w:t>: encodes categorical features as an integer array.</w:t>
            </w:r>
          </w:p>
          <w:p w14:paraId="155911C4" w14:textId="77777777" w:rsidR="00374341" w:rsidRPr="00374341" w:rsidRDefault="00374341" w:rsidP="00374341">
            <w:pPr>
              <w:spacing w:before="120" w:after="120"/>
              <w:rPr>
                <w:rFonts w:ascii="Open Sans" w:eastAsia="Open Sans" w:hAnsi="Open Sans" w:cs="Times New Roman"/>
                <w:color w:val="404040"/>
              </w:rPr>
            </w:pPr>
            <w:r w:rsidRPr="00374341">
              <w:rPr>
                <w:rFonts w:ascii="Open Sans" w:eastAsia="Open Sans" w:hAnsi="Open Sans" w:cs="Times New Roman"/>
                <w:color w:val="404040"/>
              </w:rPr>
              <w:t>•</w:t>
            </w:r>
            <w:r w:rsidRPr="00374341">
              <w:rPr>
                <w:rFonts w:ascii="Open Sans" w:eastAsia="Open Sans" w:hAnsi="Open Sans" w:cs="Times New Roman"/>
                <w:color w:val="404040"/>
              </w:rPr>
              <w:tab/>
            </w:r>
            <w:r w:rsidRPr="00374341">
              <w:rPr>
                <w:rFonts w:ascii="Open Sans" w:eastAsia="Open Sans" w:hAnsi="Open Sans" w:cs="Times New Roman"/>
                <w:b/>
                <w:bCs/>
                <w:color w:val="404040"/>
              </w:rPr>
              <w:t>One-hot Encoder</w:t>
            </w:r>
            <w:r w:rsidRPr="00374341">
              <w:rPr>
                <w:rFonts w:ascii="Open Sans" w:eastAsia="Open Sans" w:hAnsi="Open Sans" w:cs="Times New Roman"/>
                <w:color w:val="404040"/>
              </w:rPr>
              <w:t>: encodes only one category as 1 and all other categories as 0.</w:t>
            </w:r>
          </w:p>
          <w:p w14:paraId="150B447A" w14:textId="77777777" w:rsidR="00374341" w:rsidRPr="00374341" w:rsidRDefault="00374341" w:rsidP="00374341">
            <w:pPr>
              <w:spacing w:before="120" w:after="120"/>
              <w:rPr>
                <w:rFonts w:ascii="Open Sans" w:eastAsia="Open Sans" w:hAnsi="Open Sans" w:cs="Times New Roman"/>
                <w:color w:val="404040"/>
              </w:rPr>
            </w:pPr>
            <w:r w:rsidRPr="00374341">
              <w:rPr>
                <w:rFonts w:ascii="Open Sans" w:eastAsia="Open Sans" w:hAnsi="Open Sans" w:cs="Times New Roman"/>
                <w:color w:val="404040"/>
              </w:rPr>
              <w:t>•</w:t>
            </w:r>
            <w:r w:rsidRPr="00374341">
              <w:rPr>
                <w:rFonts w:ascii="Open Sans" w:eastAsia="Open Sans" w:hAnsi="Open Sans" w:cs="Times New Roman"/>
                <w:color w:val="404040"/>
              </w:rPr>
              <w:tab/>
            </w:r>
            <w:r w:rsidRPr="00374341">
              <w:rPr>
                <w:rFonts w:ascii="Open Sans" w:eastAsia="Open Sans" w:hAnsi="Open Sans" w:cs="Times New Roman"/>
                <w:b/>
                <w:bCs/>
                <w:color w:val="404040"/>
              </w:rPr>
              <w:t>Label Encoder</w:t>
            </w:r>
            <w:r w:rsidRPr="00374341">
              <w:rPr>
                <w:rFonts w:ascii="Open Sans" w:eastAsia="Open Sans" w:hAnsi="Open Sans" w:cs="Times New Roman"/>
                <w:color w:val="404040"/>
              </w:rPr>
              <w:t>: encodes target labels with values between 0 and n_categories-1.</w:t>
            </w:r>
          </w:p>
        </w:tc>
      </w:tr>
      <w:tr w:rsidR="00374341" w:rsidRPr="00374341" w14:paraId="00A3770E" w14:textId="77777777" w:rsidTr="00374341">
        <w:trPr>
          <w:cantSplit/>
          <w:trHeight w:val="419"/>
        </w:trPr>
        <w:tc>
          <w:tcPr>
            <w:tcW w:w="10440" w:type="dxa"/>
            <w:shd w:val="clear" w:color="auto" w:fill="FAFAFA"/>
          </w:tcPr>
          <w:p w14:paraId="24197B7F" w14:textId="77777777" w:rsidR="00374341" w:rsidRPr="00374341" w:rsidRDefault="00374341" w:rsidP="00374341">
            <w:pPr>
              <w:spacing w:before="120" w:after="120"/>
              <w:rPr>
                <w:rFonts w:ascii="Open Sans" w:eastAsia="Open Sans" w:hAnsi="Open Sans" w:cs="Times New Roman"/>
                <w:color w:val="404040"/>
              </w:rPr>
            </w:pPr>
          </w:p>
        </w:tc>
      </w:tr>
    </w:tbl>
    <w:p w14:paraId="1A1B053E" w14:textId="77777777" w:rsidR="00374341" w:rsidRPr="00374341" w:rsidRDefault="00374341" w:rsidP="00374341">
      <w:pPr>
        <w:spacing w:after="0" w:line="240" w:lineRule="auto"/>
        <w:rPr>
          <w:rFonts w:ascii="Open Sans" w:eastAsia="Open Sans" w:hAnsi="Open Sans" w:cs="Times New Roman"/>
          <w:color w:val="404040"/>
        </w:rPr>
      </w:pPr>
    </w:p>
    <w:tbl>
      <w:tblPr>
        <w:tblStyle w:val="TableGrid7"/>
        <w:tblW w:w="104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Change w:id="8722" w:author="Alicia Romero Lopez" w:date="2020-01-31T09:48:00Z">
          <w:tblPr>
            <w:tblStyle w:val="TableGrid7"/>
            <w:tblW w:w="104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PrChange>
      </w:tblPr>
      <w:tblGrid>
        <w:gridCol w:w="90"/>
        <w:gridCol w:w="1350"/>
        <w:gridCol w:w="9000"/>
        <w:tblGridChange w:id="8723">
          <w:tblGrid>
            <w:gridCol w:w="360"/>
            <w:gridCol w:w="360"/>
            <w:gridCol w:w="360"/>
          </w:tblGrid>
        </w:tblGridChange>
      </w:tblGrid>
      <w:tr w:rsidR="00374341" w:rsidRPr="00374341" w14:paraId="418E91D8" w14:textId="77777777" w:rsidTr="51235A2F">
        <w:trPr>
          <w:trHeight w:val="638"/>
        </w:trPr>
        <w:tc>
          <w:tcPr>
            <w:tcW w:w="90" w:type="dxa"/>
            <w:shd w:val="clear" w:color="auto" w:fill="FFC33B"/>
            <w:vAlign w:val="center"/>
            <w:tcPrChange w:id="8724" w:author="Alicia Romero Lopez" w:date="2020-01-31T09:48:00Z">
              <w:tcPr>
                <w:tcW w:w="90" w:type="dxa"/>
                <w:shd w:val="clear" w:color="auto" w:fill="FFC33B"/>
              </w:tcPr>
            </w:tcPrChange>
          </w:tcPr>
          <w:p w14:paraId="19A4D4FF" w14:textId="77777777" w:rsidR="00374341" w:rsidRPr="00374341" w:rsidRDefault="00374341" w:rsidP="00374341">
            <w:pPr>
              <w:spacing w:before="120" w:after="120"/>
              <w:rPr>
                <w:rFonts w:ascii="Open Sans" w:eastAsia="Open Sans" w:hAnsi="Open Sans" w:cs="Times New Roman"/>
                <w:color w:val="404040"/>
              </w:rPr>
            </w:pPr>
          </w:p>
        </w:tc>
        <w:tc>
          <w:tcPr>
            <w:tcW w:w="1350" w:type="dxa"/>
            <w:shd w:val="clear" w:color="auto" w:fill="FFE8B2"/>
            <w:vAlign w:val="center"/>
            <w:tcPrChange w:id="8725" w:author="Alicia Romero Lopez" w:date="2020-01-31T09:48:00Z">
              <w:tcPr>
                <w:tcW w:w="1350" w:type="dxa"/>
                <w:shd w:val="clear" w:color="auto" w:fill="FFE8B2"/>
              </w:tcPr>
            </w:tcPrChange>
          </w:tcPr>
          <w:p w14:paraId="638C05D3" w14:textId="77777777" w:rsidR="00374341" w:rsidRPr="00374341" w:rsidRDefault="00374341" w:rsidP="00374341">
            <w:pPr>
              <w:spacing w:before="120" w:after="120"/>
              <w:jc w:val="center"/>
              <w:rPr>
                <w:rFonts w:ascii="Open Sans" w:eastAsia="Open Sans" w:hAnsi="Open Sans" w:cs="Times New Roman"/>
                <w:color w:val="404040"/>
              </w:rPr>
            </w:pPr>
            <w:r w:rsidRPr="00374341">
              <w:rPr>
                <w:rFonts w:ascii="Open Sans" w:eastAsia="Open Sans" w:hAnsi="Open Sans" w:cs="Times New Roman"/>
                <w:noProof/>
                <w:color w:val="404040"/>
              </w:rPr>
              <w:drawing>
                <wp:inline distT="0" distB="0" distL="0" distR="0" wp14:anchorId="5E23A711" wp14:editId="18CD0D45">
                  <wp:extent cx="685800" cy="68580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_exclaim-icon.png"/>
                          <pic:cNvPicPr/>
                        </pic:nvPicPr>
                        <pic:blipFill>
                          <a:blip r:embed="rId32">
                            <a:extLst>
                              <a:ext uri="{28A0092B-C50C-407E-A947-70E740481C1C}">
                                <a14:useLocalDpi xmlns:a14="http://schemas.microsoft.com/office/drawing/2010/main" val="0"/>
                              </a:ext>
                            </a:extLst>
                          </a:blip>
                          <a:stretch>
                            <a:fillRect/>
                          </a:stretch>
                        </pic:blipFill>
                        <pic:spPr>
                          <a:xfrm>
                            <a:off x="0" y="0"/>
                            <a:ext cx="685800" cy="685800"/>
                          </a:xfrm>
                          <a:prstGeom prst="rect">
                            <a:avLst/>
                          </a:prstGeom>
                        </pic:spPr>
                      </pic:pic>
                    </a:graphicData>
                  </a:graphic>
                </wp:inline>
              </w:drawing>
            </w:r>
          </w:p>
        </w:tc>
        <w:tc>
          <w:tcPr>
            <w:tcW w:w="9000" w:type="dxa"/>
            <w:shd w:val="clear" w:color="auto" w:fill="FFE8B2"/>
            <w:vAlign w:val="center"/>
            <w:tcPrChange w:id="8726" w:author="Alicia Romero Lopez" w:date="2020-01-31T09:48:00Z">
              <w:tcPr>
                <w:tcW w:w="9000" w:type="dxa"/>
                <w:shd w:val="clear" w:color="auto" w:fill="FFE8B2"/>
              </w:tcPr>
            </w:tcPrChange>
          </w:tcPr>
          <w:p w14:paraId="0DC86747" w14:textId="13AEAE31" w:rsidR="00374341" w:rsidRPr="00374341" w:rsidRDefault="007E3639">
            <w:pPr>
              <w:spacing w:before="120" w:after="120"/>
              <w:ind w:left="274" w:right="274"/>
              <w:rPr>
                <w:rFonts w:ascii="Open Sans Semibold" w:eastAsia="Open Sans" w:hAnsi="Open Sans Semibold" w:cs="Open Sans Semibold"/>
                <w:color w:val="404040" w:themeColor="text1" w:themeTint="BF"/>
                <w:sz w:val="24"/>
                <w:szCs w:val="24"/>
                <w:highlight w:val="cyan"/>
                <w:rPrChange w:id="8727" w:author="Alexis Handford" w:date="2020-01-31T09:18:00Z">
                  <w:rPr/>
                </w:rPrChange>
              </w:rPr>
              <w:pPrChange w:id="8728" w:author="Alexis Handford" w:date="2020-01-31T09:18:00Z">
                <w:pPr>
                  <w:ind w:left="274" w:right="274"/>
                </w:pPr>
              </w:pPrChange>
            </w:pPr>
            <w:r>
              <w:rPr>
                <w:rFonts w:ascii="Open Sans Semibold" w:eastAsia="Open Sans" w:hAnsi="Open Sans Semibold" w:cs="Open Sans Semibold"/>
                <w:color w:val="404040"/>
                <w:sz w:val="24"/>
                <w:szCs w:val="24"/>
              </w:rPr>
              <w:t xml:space="preserve">Important </w:t>
            </w:r>
            <w:commentRangeStart w:id="8729"/>
            <w:del w:id="8730" w:author="RoboGarden Team" w:date="2020-01-23T18:21:00Z">
              <w:r w:rsidR="00374341" w:rsidRPr="00374341" w:rsidDel="00A0562A">
                <w:rPr>
                  <w:rFonts w:ascii="Open Sans Semibold" w:eastAsia="Open Sans" w:hAnsi="Open Sans Semibold" w:cs="Open Sans Semibold"/>
                  <w:color w:val="404040"/>
                  <w:sz w:val="24"/>
                  <w:szCs w:val="24"/>
                </w:rPr>
                <w:delText xml:space="preserve">Note </w:delText>
              </w:r>
              <w:commentRangeEnd w:id="8729"/>
              <w:r w:rsidR="00374341" w:rsidDel="00A0562A">
                <w:rPr>
                  <w:rStyle w:val="CommentReference"/>
                </w:rPr>
                <w:commentReference w:id="8729"/>
              </w:r>
            </w:del>
            <w:r>
              <w:rPr>
                <w:rFonts w:ascii="Open Sans Semibold" w:eastAsia="Open Sans" w:hAnsi="Open Sans Semibold" w:cs="Open Sans Semibold"/>
                <w:color w:val="404040"/>
                <w:sz w:val="24"/>
                <w:szCs w:val="24"/>
                <w:highlight w:val="cyan"/>
              </w:rPr>
              <w:t>n</w:t>
            </w:r>
            <w:r w:rsidR="004119B3">
              <w:rPr>
                <w:rFonts w:ascii="Open Sans Semibold" w:eastAsia="Open Sans" w:hAnsi="Open Sans Semibold" w:cs="Open Sans Semibold"/>
                <w:color w:val="404040"/>
                <w:sz w:val="24"/>
                <w:szCs w:val="24"/>
                <w:highlight w:val="cyan"/>
              </w:rPr>
              <w:t>ote</w:t>
            </w:r>
            <w:r>
              <w:rPr>
                <w:rFonts w:ascii="Open Sans Semibold" w:eastAsia="Open Sans" w:hAnsi="Open Sans Semibold" w:cs="Open Sans Semibold"/>
                <w:color w:val="404040"/>
                <w:sz w:val="24"/>
                <w:szCs w:val="24"/>
                <w:highlight w:val="cyan"/>
              </w:rPr>
              <w:t xml:space="preserve"> about ordinal encoders and label encoders</w:t>
            </w:r>
          </w:p>
          <w:p w14:paraId="5C2ED513" w14:textId="77777777" w:rsidR="00374341" w:rsidRPr="00374341" w:rsidRDefault="00374341" w:rsidP="00374341">
            <w:pPr>
              <w:spacing w:before="120" w:after="120"/>
              <w:ind w:left="274" w:right="274"/>
              <w:rPr>
                <w:rFonts w:ascii="Open Sans" w:eastAsia="Open Sans" w:hAnsi="Open Sans" w:cs="Open Sans"/>
                <w:color w:val="404040"/>
                <w:sz w:val="24"/>
                <w:szCs w:val="24"/>
              </w:rPr>
            </w:pPr>
            <w:r w:rsidRPr="00374341">
              <w:rPr>
                <w:rFonts w:ascii="Open Sans" w:eastAsia="Open Sans" w:hAnsi="Open Sans" w:cs="Open Sans"/>
                <w:color w:val="404040"/>
                <w:sz w:val="24"/>
                <w:szCs w:val="24"/>
              </w:rPr>
              <w:t xml:space="preserve">Both label encoders and ordinal encoders have the same functionality. That is, they both generate a column of integers with values in the range from 0 to n_categories - 1. </w:t>
            </w:r>
          </w:p>
          <w:p w14:paraId="0BB12248" w14:textId="77777777" w:rsidR="00374341" w:rsidRPr="00374341" w:rsidRDefault="00374341" w:rsidP="00374341">
            <w:pPr>
              <w:spacing w:before="120" w:after="120"/>
              <w:ind w:left="274" w:right="274"/>
              <w:rPr>
                <w:rFonts w:ascii="Open Sans" w:eastAsia="Open Sans" w:hAnsi="Open Sans" w:cs="Open Sans"/>
                <w:color w:val="404040"/>
                <w:sz w:val="24"/>
                <w:szCs w:val="24"/>
              </w:rPr>
            </w:pPr>
            <w:r w:rsidRPr="00374341">
              <w:rPr>
                <w:rFonts w:ascii="Open Sans" w:eastAsia="Open Sans" w:hAnsi="Open Sans" w:cs="Open Sans"/>
                <w:color w:val="404040"/>
                <w:sz w:val="24"/>
                <w:szCs w:val="24"/>
              </w:rPr>
              <w:t xml:space="preserve">The only difference is that an ordinal encoder is typically used for encoding input features, while a label encoder is used for encoding the target (output) variable. Therefore, an ordinal encoder can fit data that has the shape of (n_samples, n_features), while a label encoder can only fit data that has the shape of (n_samples,). </w:t>
            </w:r>
          </w:p>
          <w:p w14:paraId="257CD89C" w14:textId="77777777" w:rsidR="00374341" w:rsidRPr="00374341" w:rsidRDefault="00374341" w:rsidP="00374341">
            <w:pPr>
              <w:spacing w:before="120" w:after="120"/>
              <w:ind w:left="274" w:right="274"/>
              <w:rPr>
                <w:rFonts w:ascii="Open Sans" w:eastAsia="Open Sans" w:hAnsi="Open Sans" w:cs="Open Sans"/>
                <w:color w:val="404040"/>
              </w:rPr>
            </w:pPr>
            <w:r w:rsidRPr="00374341">
              <w:rPr>
                <w:rFonts w:ascii="Open Sans" w:eastAsia="Open Sans" w:hAnsi="Open Sans" w:cs="Open Sans"/>
                <w:color w:val="404040"/>
                <w:sz w:val="24"/>
                <w:szCs w:val="24"/>
              </w:rPr>
              <w:t>For only one categorical feature, either one can be used.</w:t>
            </w:r>
          </w:p>
        </w:tc>
      </w:tr>
    </w:tbl>
    <w:p w14:paraId="157DD5A7" w14:textId="77777777" w:rsidR="00374341" w:rsidRPr="00374341" w:rsidRDefault="00374341" w:rsidP="00374341">
      <w:pPr>
        <w:spacing w:after="0" w:line="240" w:lineRule="auto"/>
        <w:rPr>
          <w:rFonts w:ascii="Open Sans" w:eastAsia="Open Sans" w:hAnsi="Open Sans" w:cs="Times New Roman"/>
          <w:color w:val="404040"/>
        </w:rPr>
      </w:pPr>
    </w:p>
    <w:tbl>
      <w:tblPr>
        <w:tblStyle w:val="TableGrid7"/>
        <w:tblW w:w="10440" w:type="dxa"/>
        <w:tblInd w:w="-5" w:type="dxa"/>
        <w:tblBorders>
          <w:top w:val="single" w:sz="4" w:space="0" w:color="DBDBDB"/>
          <w:left w:val="single" w:sz="4" w:space="0" w:color="DBDBDB"/>
          <w:bottom w:val="single" w:sz="4" w:space="0" w:color="DBDBDB"/>
          <w:right w:val="single" w:sz="4" w:space="0" w:color="DBDBDB"/>
          <w:insideH w:val="none" w:sz="0" w:space="0" w:color="auto"/>
          <w:insideV w:val="none" w:sz="0" w:space="0" w:color="auto"/>
        </w:tblBorders>
        <w:tblLayout w:type="fixed"/>
        <w:tblCellMar>
          <w:left w:w="115" w:type="dxa"/>
          <w:right w:w="115" w:type="dxa"/>
        </w:tblCellMar>
        <w:tblLook w:val="04A0" w:firstRow="1" w:lastRow="0" w:firstColumn="1" w:lastColumn="0" w:noHBand="0" w:noVBand="1"/>
        <w:tblPrChange w:id="8731" w:author="Alicia Romero Lopez" w:date="2020-01-31T09:48:00Z">
          <w:tblPr>
            <w:tblStyle w:val="TableGrid7"/>
            <w:tblW w:w="10440" w:type="dxa"/>
            <w:tblInd w:w="-5" w:type="dxa"/>
            <w:tblBorders>
              <w:top w:val="single" w:sz="4" w:space="0" w:color="DBDBDB"/>
              <w:left w:val="single" w:sz="4" w:space="0" w:color="DBDBDB"/>
              <w:bottom w:val="single" w:sz="4" w:space="0" w:color="DBDBDB"/>
              <w:right w:val="single" w:sz="4" w:space="0" w:color="DBDBDB"/>
              <w:insideH w:val="none" w:sz="0" w:space="0" w:color="auto"/>
              <w:insideV w:val="none" w:sz="0" w:space="0" w:color="auto"/>
            </w:tblBorders>
            <w:tblLayout w:type="fixed"/>
            <w:tblCellMar>
              <w:left w:w="115" w:type="dxa"/>
              <w:right w:w="115" w:type="dxa"/>
            </w:tblCellMar>
            <w:tblLook w:val="04A0" w:firstRow="1" w:lastRow="0" w:firstColumn="1" w:lastColumn="0" w:noHBand="0" w:noVBand="1"/>
          </w:tblPr>
        </w:tblPrChange>
      </w:tblPr>
      <w:tblGrid>
        <w:gridCol w:w="3402"/>
        <w:gridCol w:w="7038"/>
        <w:tblGridChange w:id="8732">
          <w:tblGrid>
            <w:gridCol w:w="360"/>
            <w:gridCol w:w="360"/>
          </w:tblGrid>
        </w:tblGridChange>
      </w:tblGrid>
      <w:tr w:rsidR="00374341" w:rsidRPr="00374341" w14:paraId="416D77C1" w14:textId="77777777" w:rsidTr="51235A2F">
        <w:trPr>
          <w:cantSplit/>
          <w:trHeight w:val="420"/>
        </w:trPr>
        <w:tc>
          <w:tcPr>
            <w:tcW w:w="10440" w:type="dxa"/>
            <w:gridSpan w:val="2"/>
            <w:shd w:val="clear" w:color="auto" w:fill="FAFAFA"/>
            <w:tcPrChange w:id="8733" w:author="Alicia Romero Lopez" w:date="2020-01-31T09:48:00Z">
              <w:tcPr>
                <w:tcW w:w="10440" w:type="dxa"/>
                <w:gridSpan w:val="2"/>
                <w:shd w:val="clear" w:color="auto" w:fill="FAFAFA"/>
              </w:tcPr>
            </w:tcPrChange>
          </w:tcPr>
          <w:p w14:paraId="177A1467" w14:textId="77777777" w:rsidR="00374341" w:rsidRPr="00374341" w:rsidRDefault="00374341" w:rsidP="00374341">
            <w:pPr>
              <w:spacing w:before="120" w:after="120"/>
              <w:outlineLvl w:val="2"/>
              <w:rPr>
                <w:rFonts w:ascii="Open Sans Semibold" w:eastAsia="Open Sans" w:hAnsi="Open Sans Semibold" w:cs="Open Sans Semibold"/>
                <w:color w:val="11143F"/>
              </w:rPr>
            </w:pPr>
            <w:r w:rsidRPr="00374341">
              <w:rPr>
                <w:rFonts w:ascii="Open Sans Semibold" w:eastAsia="Open Sans" w:hAnsi="Open Sans Semibold" w:cs="Open Sans Semibold"/>
                <w:color w:val="11143F"/>
              </w:rPr>
              <w:t>Label Encoder</w:t>
            </w:r>
          </w:p>
        </w:tc>
      </w:tr>
      <w:tr w:rsidR="00374341" w:rsidRPr="00374341" w14:paraId="0684A3B3" w14:textId="77777777" w:rsidTr="51235A2F">
        <w:trPr>
          <w:cantSplit/>
          <w:trHeight w:val="419"/>
        </w:trPr>
        <w:tc>
          <w:tcPr>
            <w:tcW w:w="3402" w:type="dxa"/>
            <w:shd w:val="clear" w:color="auto" w:fill="FAFAFA"/>
            <w:tcPrChange w:id="8734" w:author="Alicia Romero Lopez" w:date="2020-01-31T09:48:00Z">
              <w:tcPr>
                <w:tcW w:w="0" w:type="auto"/>
              </w:tcPr>
            </w:tcPrChange>
          </w:tcPr>
          <w:p w14:paraId="1F97F3C4" w14:textId="77777777" w:rsidR="00374341" w:rsidRPr="00374341" w:rsidRDefault="00374341" w:rsidP="00374341">
            <w:pPr>
              <w:spacing w:before="120" w:after="120"/>
              <w:jc w:val="both"/>
              <w:rPr>
                <w:rFonts w:ascii="Open Sans" w:eastAsia="Open Sans" w:hAnsi="Open Sans" w:cs="Times New Roman"/>
                <w:color w:val="404040"/>
              </w:rPr>
            </w:pPr>
            <w:r w:rsidRPr="00374341">
              <w:rPr>
                <w:rFonts w:ascii="Open Sans" w:eastAsia="Open Sans" w:hAnsi="Open Sans" w:cs="Times New Roman"/>
                <w:color w:val="404040"/>
              </w:rPr>
              <w:lastRenderedPageBreak/>
              <w:t>A label encoder encodes categories with value between 0 and n_categories-1.</w:t>
            </w:r>
          </w:p>
        </w:tc>
        <w:tc>
          <w:tcPr>
            <w:tcW w:w="7038" w:type="dxa"/>
            <w:shd w:val="clear" w:color="auto" w:fill="FAFAFA"/>
            <w:vAlign w:val="center"/>
            <w:tcPrChange w:id="8735" w:author="Alicia Romero Lopez" w:date="2020-01-31T09:48:00Z">
              <w:tcPr>
                <w:tcW w:w="7038" w:type="dxa"/>
                <w:shd w:val="clear" w:color="auto" w:fill="FAFAFA"/>
              </w:tcPr>
            </w:tcPrChange>
          </w:tcPr>
          <w:p w14:paraId="2E35683D" w14:textId="77777777" w:rsidR="00374341" w:rsidRDefault="00960D00" w:rsidP="00374341">
            <w:pPr>
              <w:spacing w:before="120" w:after="120"/>
              <w:jc w:val="center"/>
              <w:outlineLvl w:val="2"/>
              <w:rPr>
                <w:ins w:id="8736" w:author="RoboGarden Team" w:date="2020-01-23T18:22:00Z"/>
                <w:rFonts w:ascii="Open Sans" w:eastAsia="Open Sans" w:hAnsi="Open Sans" w:cs="Times New Roman"/>
                <w:color w:val="404040"/>
              </w:rPr>
            </w:pPr>
            <w:commentRangeStart w:id="8737"/>
            <w:commentRangeStart w:id="8738"/>
            <w:commentRangeEnd w:id="8737"/>
            <w:r>
              <w:rPr>
                <w:rStyle w:val="CommentReference"/>
              </w:rPr>
              <w:commentReference w:id="8737"/>
            </w:r>
            <w:commentRangeEnd w:id="8738"/>
            <w:r w:rsidR="005D2D27">
              <w:rPr>
                <w:rStyle w:val="CommentReference"/>
                <w:color w:val="404040"/>
              </w:rPr>
              <w:commentReference w:id="8738"/>
            </w:r>
            <w:commentRangeStart w:id="8739"/>
            <w:commentRangeStart w:id="8740"/>
            <w:r>
              <w:rPr>
                <w:noProof/>
              </w:rPr>
              <w:drawing>
                <wp:inline distT="0" distB="0" distL="0" distR="0" wp14:anchorId="1EB7D02A" wp14:editId="265754B8">
                  <wp:extent cx="4323080" cy="4460240"/>
                  <wp:effectExtent l="0" t="0" r="1270"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323080" cy="4460240"/>
                          </a:xfrm>
                          <a:prstGeom prst="rect">
                            <a:avLst/>
                          </a:prstGeom>
                          <a:noFill/>
                          <a:ln>
                            <a:noFill/>
                          </a:ln>
                        </pic:spPr>
                      </pic:pic>
                    </a:graphicData>
                  </a:graphic>
                </wp:inline>
              </w:drawing>
            </w:r>
            <w:commentRangeEnd w:id="8739"/>
            <w:r w:rsidR="00CE5BFC">
              <w:rPr>
                <w:rStyle w:val="CommentReference"/>
                <w:color w:val="404040"/>
              </w:rPr>
              <w:commentReference w:id="8739"/>
            </w:r>
            <w:commentRangeEnd w:id="8740"/>
            <w:r w:rsidR="00A32F94">
              <w:rPr>
                <w:rStyle w:val="CommentReference"/>
                <w:color w:val="404040"/>
              </w:rPr>
              <w:commentReference w:id="8740"/>
            </w:r>
          </w:p>
          <w:p w14:paraId="2F290677" w14:textId="77777777" w:rsidR="00B44BCB" w:rsidRDefault="00A0562A" w:rsidP="00B44BCB">
            <w:pPr>
              <w:pStyle w:val="NoSpacing"/>
            </w:pPr>
            <w:ins w:id="8741" w:author="RoboGarden Team" w:date="2020-01-23T18:22:00Z">
              <w:r>
                <w:rPr>
                  <w:rFonts w:ascii="Open Sans" w:eastAsia="Open Sans" w:hAnsi="Open Sans" w:cs="Times New Roman"/>
                  <w:color w:val="404040"/>
                </w:rPr>
                <w:t>Citation: RoboGarden Course Resources</w:t>
              </w:r>
            </w:ins>
            <w:r w:rsidR="00B44BCB">
              <w:rPr>
                <w:rFonts w:ascii="Open Sans" w:eastAsia="Open Sans" w:hAnsi="Open Sans" w:cs="Times New Roman"/>
                <w:color w:val="404040"/>
              </w:rPr>
              <w:t xml:space="preserve"> </w:t>
            </w:r>
            <w:r w:rsidR="00B44BCB" w:rsidRPr="00E06DF7">
              <w:t>Copyright 2019</w:t>
            </w:r>
          </w:p>
          <w:p w14:paraId="236F7913" w14:textId="6C9103DD" w:rsidR="00A0562A" w:rsidRPr="00374341" w:rsidRDefault="00A0562A" w:rsidP="00374341">
            <w:pPr>
              <w:spacing w:before="120" w:after="120"/>
              <w:jc w:val="center"/>
              <w:outlineLvl w:val="2"/>
              <w:rPr>
                <w:rFonts w:ascii="Open Sans" w:eastAsia="Open Sans" w:hAnsi="Open Sans" w:cs="Times New Roman"/>
                <w:color w:val="404040"/>
              </w:rPr>
            </w:pPr>
          </w:p>
        </w:tc>
      </w:tr>
    </w:tbl>
    <w:p w14:paraId="2988BCAE" w14:textId="77777777" w:rsidR="00374341" w:rsidRPr="00374341" w:rsidRDefault="00374341" w:rsidP="00374341">
      <w:pPr>
        <w:spacing w:after="0" w:line="240" w:lineRule="auto"/>
        <w:rPr>
          <w:rFonts w:ascii="Open Sans" w:eastAsia="Open Sans" w:hAnsi="Open Sans" w:cs="Times New Roman"/>
          <w:color w:val="404040"/>
        </w:rPr>
      </w:pPr>
    </w:p>
    <w:tbl>
      <w:tblPr>
        <w:tblStyle w:val="TableGrid7"/>
        <w:tblW w:w="10440" w:type="dxa"/>
        <w:tblInd w:w="-5" w:type="dxa"/>
        <w:tblBorders>
          <w:top w:val="single" w:sz="4" w:space="0" w:color="DBDBDB"/>
          <w:left w:val="single" w:sz="4" w:space="0" w:color="DBDBDB"/>
          <w:bottom w:val="single" w:sz="4" w:space="0" w:color="DBDBDB"/>
          <w:right w:val="single" w:sz="4" w:space="0" w:color="DBDBDB"/>
          <w:insideH w:val="none" w:sz="0" w:space="0" w:color="auto"/>
          <w:insideV w:val="none" w:sz="0" w:space="0" w:color="auto"/>
        </w:tblBorders>
        <w:tblLayout w:type="fixed"/>
        <w:tblCellMar>
          <w:left w:w="115" w:type="dxa"/>
          <w:right w:w="115" w:type="dxa"/>
        </w:tblCellMar>
        <w:tblLook w:val="04A0" w:firstRow="1" w:lastRow="0" w:firstColumn="1" w:lastColumn="0" w:noHBand="0" w:noVBand="1"/>
      </w:tblPr>
      <w:tblGrid>
        <w:gridCol w:w="10440"/>
      </w:tblGrid>
      <w:tr w:rsidR="00374341" w:rsidRPr="00374341" w14:paraId="1152075D" w14:textId="77777777" w:rsidTr="00374341">
        <w:trPr>
          <w:cantSplit/>
          <w:trHeight w:val="420"/>
        </w:trPr>
        <w:tc>
          <w:tcPr>
            <w:tcW w:w="10440" w:type="dxa"/>
            <w:shd w:val="clear" w:color="auto" w:fill="FAFAFA"/>
          </w:tcPr>
          <w:p w14:paraId="7DBB30F4" w14:textId="77777777" w:rsidR="00374341" w:rsidRPr="00374341" w:rsidRDefault="00374341" w:rsidP="00374341">
            <w:pPr>
              <w:spacing w:before="120" w:after="120"/>
              <w:outlineLvl w:val="2"/>
              <w:rPr>
                <w:rFonts w:ascii="Open Sans Semibold" w:eastAsia="Open Sans" w:hAnsi="Open Sans Semibold" w:cs="Open Sans Semibold"/>
                <w:color w:val="11143F"/>
              </w:rPr>
            </w:pPr>
            <w:r w:rsidRPr="00374341">
              <w:rPr>
                <w:rFonts w:ascii="Open Sans Semibold" w:eastAsia="Open Sans" w:hAnsi="Open Sans Semibold" w:cs="Open Sans Semibold"/>
                <w:color w:val="11143F"/>
              </w:rPr>
              <w:t>One Hot Encoder</w:t>
            </w:r>
          </w:p>
        </w:tc>
      </w:tr>
      <w:tr w:rsidR="00374341" w:rsidRPr="00374341" w14:paraId="50DFB88D" w14:textId="77777777" w:rsidTr="00374341">
        <w:trPr>
          <w:cantSplit/>
          <w:trHeight w:val="419"/>
        </w:trPr>
        <w:tc>
          <w:tcPr>
            <w:tcW w:w="10440" w:type="dxa"/>
            <w:shd w:val="clear" w:color="auto" w:fill="FAFAFA"/>
          </w:tcPr>
          <w:p w14:paraId="12F1450B" w14:textId="77777777" w:rsidR="00374341" w:rsidRPr="00374341" w:rsidRDefault="00374341" w:rsidP="00374341">
            <w:pPr>
              <w:spacing w:before="120" w:after="120"/>
              <w:rPr>
                <w:rFonts w:ascii="Open Sans" w:eastAsia="Open Sans" w:hAnsi="Open Sans" w:cs="Times New Roman"/>
                <w:color w:val="404040"/>
              </w:rPr>
            </w:pPr>
            <w:r w:rsidRPr="00374341">
              <w:rPr>
                <w:rFonts w:ascii="Open Sans" w:eastAsia="Open Sans" w:hAnsi="Open Sans" w:cs="Times New Roman"/>
                <w:color w:val="404040"/>
              </w:rPr>
              <w:t>One-hot encoding is typically used when we consider only one of the categories, i.e. one of the categories takes the value of 1 while all other categories take the value of 0. Each category value will be encoded in a column.</w:t>
            </w:r>
          </w:p>
          <w:p w14:paraId="4CF26AB2" w14:textId="77777777" w:rsidR="00374341" w:rsidRPr="00374341" w:rsidRDefault="00374341" w:rsidP="00374341">
            <w:pPr>
              <w:spacing w:before="120" w:after="120"/>
              <w:rPr>
                <w:rFonts w:ascii="Open Sans" w:eastAsia="Open Sans" w:hAnsi="Open Sans" w:cs="Times New Roman"/>
                <w:color w:val="404040"/>
              </w:rPr>
            </w:pPr>
          </w:p>
          <w:p w14:paraId="0AF4153F" w14:textId="77777777" w:rsidR="00374341" w:rsidRPr="00374341" w:rsidRDefault="00374341" w:rsidP="00374341">
            <w:pPr>
              <w:spacing w:before="120" w:after="120"/>
              <w:rPr>
                <w:rFonts w:ascii="Open Sans" w:eastAsia="Open Sans" w:hAnsi="Open Sans" w:cs="Times New Roman"/>
                <w:color w:val="404040"/>
              </w:rPr>
            </w:pPr>
            <w:r w:rsidRPr="00374341">
              <w:rPr>
                <w:rFonts w:ascii="Open Sans" w:eastAsia="Open Sans" w:hAnsi="Open Sans" w:cs="Times New Roman"/>
                <w:color w:val="404040"/>
              </w:rPr>
              <w:t>One-hot Encoder works on numerical values encoded by Label Encoder (not on direct categorical data).</w:t>
            </w:r>
          </w:p>
        </w:tc>
      </w:tr>
    </w:tbl>
    <w:p w14:paraId="31B7C893" w14:textId="77777777" w:rsidR="00374341" w:rsidRPr="00374341" w:rsidRDefault="00374341" w:rsidP="00374341">
      <w:pPr>
        <w:spacing w:after="0" w:line="240" w:lineRule="auto"/>
        <w:rPr>
          <w:rFonts w:ascii="Open Sans" w:eastAsia="Open Sans" w:hAnsi="Open Sans" w:cs="Times New Roman"/>
          <w:color w:val="404040"/>
        </w:rPr>
      </w:pPr>
    </w:p>
    <w:p w14:paraId="72967096" w14:textId="77777777" w:rsidR="00374341" w:rsidRPr="00374341" w:rsidRDefault="00374341" w:rsidP="00374341">
      <w:pPr>
        <w:spacing w:before="120" w:after="120"/>
        <w:outlineLvl w:val="2"/>
        <w:rPr>
          <w:rFonts w:ascii="Open Sans Semibold" w:eastAsia="Open Sans" w:hAnsi="Open Sans Semibold" w:cs="Open Sans Semibold"/>
          <w:color w:val="11143F"/>
          <w:sz w:val="25"/>
          <w:szCs w:val="25"/>
        </w:rPr>
      </w:pPr>
      <w:r w:rsidRPr="00374341">
        <w:rPr>
          <w:rFonts w:ascii="Open Sans Semibold" w:eastAsia="Open Sans" w:hAnsi="Open Sans Semibold" w:cs="Open Sans Semibold"/>
          <w:color w:val="11143F"/>
          <w:sz w:val="25"/>
          <w:szCs w:val="25"/>
        </w:rPr>
        <w:t>E</w:t>
      </w:r>
      <w:commentRangeStart w:id="8742"/>
      <w:commentRangeStart w:id="8743"/>
      <w:commentRangeStart w:id="8744"/>
      <w:commentRangeStart w:id="8745"/>
      <w:r w:rsidRPr="00374341">
        <w:rPr>
          <w:rFonts w:ascii="Open Sans Semibold" w:eastAsia="Open Sans" w:hAnsi="Open Sans Semibold" w:cs="Open Sans Semibold"/>
          <w:color w:val="11143F"/>
          <w:sz w:val="25"/>
          <w:szCs w:val="25"/>
        </w:rPr>
        <w:t>xample Dataset</w:t>
      </w:r>
      <w:commentRangeEnd w:id="8742"/>
      <w:r>
        <w:rPr>
          <w:rStyle w:val="CommentReference"/>
        </w:rPr>
        <w:commentReference w:id="8742"/>
      </w:r>
      <w:commentRangeEnd w:id="8743"/>
      <w:r w:rsidR="00A0562A">
        <w:rPr>
          <w:rStyle w:val="CommentReference"/>
          <w:color w:val="404040"/>
        </w:rPr>
        <w:commentReference w:id="8743"/>
      </w:r>
      <w:commentRangeEnd w:id="8744"/>
      <w:r>
        <w:rPr>
          <w:rStyle w:val="CommentReference"/>
        </w:rPr>
        <w:commentReference w:id="8744"/>
      </w:r>
      <w:commentRangeEnd w:id="8745"/>
      <w:r w:rsidR="00A32F94">
        <w:rPr>
          <w:rStyle w:val="CommentReference"/>
          <w:color w:val="404040"/>
        </w:rPr>
        <w:commentReference w:id="8745"/>
      </w:r>
    </w:p>
    <w:p w14:paraId="2A18CAF7" w14:textId="77777777" w:rsidR="00A32F94" w:rsidRDefault="00A32F94">
      <w:pPr>
        <w:spacing w:before="120" w:after="120"/>
        <w:outlineLvl w:val="3"/>
        <w:rPr>
          <w:ins w:id="8746" w:author="RoboGarden Team" w:date="2020-01-30T18:26:00Z"/>
          <w:rFonts w:ascii="Open Sans Semibold" w:eastAsia="Open Sans" w:hAnsi="Open Sans Semibold" w:cs="Open Sans Semibold"/>
          <w:color w:val="404040"/>
        </w:rPr>
      </w:pPr>
    </w:p>
    <w:p w14:paraId="6FD261CF" w14:textId="77777777" w:rsidR="00A32F94" w:rsidRPr="00374341" w:rsidRDefault="00A32F94" w:rsidP="00A32F94">
      <w:pPr>
        <w:spacing w:after="0" w:line="240" w:lineRule="auto"/>
        <w:rPr>
          <w:ins w:id="8747" w:author="RoboGarden Team" w:date="2020-01-30T18:26:00Z"/>
          <w:rFonts w:ascii="Open Sans" w:eastAsia="Open Sans" w:hAnsi="Open Sans" w:cs="Times New Roman"/>
          <w:color w:val="404040"/>
        </w:rPr>
      </w:pPr>
    </w:p>
    <w:tbl>
      <w:tblPr>
        <w:tblStyle w:val="TableGrid7"/>
        <w:tblW w:w="10440" w:type="dxa"/>
        <w:tblInd w:w="-5" w:type="dxa"/>
        <w:tblBorders>
          <w:top w:val="single" w:sz="4" w:space="0" w:color="DBDBDB"/>
          <w:left w:val="single" w:sz="4" w:space="0" w:color="DBDBDB"/>
          <w:bottom w:val="single" w:sz="4" w:space="0" w:color="DBDBDB"/>
          <w:right w:val="single" w:sz="4" w:space="0" w:color="DBDBDB"/>
          <w:insideH w:val="none" w:sz="0" w:space="0" w:color="auto"/>
          <w:insideV w:val="none" w:sz="0" w:space="0" w:color="auto"/>
        </w:tblBorders>
        <w:tblLayout w:type="fixed"/>
        <w:tblCellMar>
          <w:left w:w="115" w:type="dxa"/>
          <w:right w:w="115" w:type="dxa"/>
        </w:tblCellMar>
        <w:tblLook w:val="04A0" w:firstRow="1" w:lastRow="0" w:firstColumn="1" w:lastColumn="0" w:noHBand="0" w:noVBand="1"/>
      </w:tblPr>
      <w:tblGrid>
        <w:gridCol w:w="10440"/>
      </w:tblGrid>
      <w:tr w:rsidR="00A32F94" w:rsidRPr="00374341" w14:paraId="7D72B44E" w14:textId="77777777" w:rsidTr="00480A90">
        <w:trPr>
          <w:cantSplit/>
          <w:trHeight w:val="420"/>
          <w:ins w:id="8748" w:author="RoboGarden Team" w:date="2020-01-30T18:26:00Z"/>
        </w:trPr>
        <w:tc>
          <w:tcPr>
            <w:tcW w:w="10440" w:type="dxa"/>
            <w:shd w:val="clear" w:color="auto" w:fill="FAFAFA"/>
          </w:tcPr>
          <w:p w14:paraId="74FF33CA" w14:textId="773A9B1B" w:rsidR="00A32F94" w:rsidRPr="00374341" w:rsidRDefault="00A32F94" w:rsidP="00480A90">
            <w:pPr>
              <w:spacing w:before="120" w:after="120"/>
              <w:outlineLvl w:val="2"/>
              <w:rPr>
                <w:ins w:id="8749" w:author="RoboGarden Team" w:date="2020-01-30T18:26:00Z"/>
                <w:rFonts w:ascii="Open Sans Semibold" w:eastAsia="Open Sans" w:hAnsi="Open Sans Semibold" w:cs="Open Sans Semibold"/>
                <w:color w:val="11143F"/>
              </w:rPr>
            </w:pPr>
          </w:p>
        </w:tc>
      </w:tr>
      <w:tr w:rsidR="00A32F94" w:rsidRPr="00374341" w14:paraId="371FD5B3" w14:textId="77777777" w:rsidTr="00480A90">
        <w:trPr>
          <w:cantSplit/>
          <w:trHeight w:val="419"/>
          <w:ins w:id="8750" w:author="RoboGarden Team" w:date="2020-01-30T18:26:00Z"/>
        </w:trPr>
        <w:tc>
          <w:tcPr>
            <w:tcW w:w="10440" w:type="dxa"/>
            <w:shd w:val="clear" w:color="auto" w:fill="FAFAFA"/>
          </w:tcPr>
          <w:p w14:paraId="25BAF562" w14:textId="2A465731" w:rsidR="00A32F94" w:rsidRDefault="00A32F94" w:rsidP="00A32F94">
            <w:pPr>
              <w:spacing w:before="120" w:after="120"/>
              <w:outlineLvl w:val="3"/>
              <w:rPr>
                <w:ins w:id="8751" w:author="RoboGarden Team" w:date="2020-01-30T18:26:00Z"/>
                <w:rFonts w:ascii="Open Sans Semibold" w:eastAsia="Open Sans" w:hAnsi="Open Sans Semibold" w:cs="Open Sans Semibold"/>
                <w:color w:val="404040"/>
              </w:rPr>
            </w:pPr>
            <w:commentRangeStart w:id="8752"/>
            <w:ins w:id="8753" w:author="RoboGarden Team" w:date="2020-01-30T18:26:00Z">
              <w:r>
                <w:rPr>
                  <w:rFonts w:ascii="Open Sans Semibold" w:eastAsia="Open Sans" w:hAnsi="Open Sans Semibold" w:cs="Open Sans Semibold"/>
                  <w:color w:val="404040"/>
                </w:rPr>
                <w:lastRenderedPageBreak/>
                <w:t>In this example</w:t>
              </w:r>
            </w:ins>
            <w:ins w:id="8754" w:author="Chantelle Dubois Nishiyama" w:date="2020-02-19T22:31:00Z">
              <w:r w:rsidR="005A595A">
                <w:rPr>
                  <w:rFonts w:ascii="Open Sans Semibold" w:eastAsia="Open Sans" w:hAnsi="Open Sans Semibold" w:cs="Open Sans Semibold"/>
                  <w:color w:val="404040"/>
                </w:rPr>
                <w:t>,</w:t>
              </w:r>
            </w:ins>
            <w:ins w:id="8755" w:author="RoboGarden Team" w:date="2020-01-30T18:26:00Z">
              <w:r>
                <w:rPr>
                  <w:rFonts w:ascii="Open Sans Semibold" w:eastAsia="Open Sans" w:hAnsi="Open Sans Semibold" w:cs="Open Sans Semibold"/>
                  <w:color w:val="404040"/>
                </w:rPr>
                <w:t xml:space="preserve"> you will learn how to encode the target data. The encoded data are used in machine learning methods such as classification.</w:t>
              </w:r>
              <w:commentRangeEnd w:id="8752"/>
              <w:r>
                <w:rPr>
                  <w:rStyle w:val="CommentReference"/>
                  <w:color w:val="404040"/>
                </w:rPr>
                <w:commentReference w:id="8752"/>
              </w:r>
            </w:ins>
          </w:p>
          <w:p w14:paraId="62963298" w14:textId="61FF99C5" w:rsidR="00A32F94" w:rsidRPr="00374341" w:rsidRDefault="00A32F94" w:rsidP="00480A90">
            <w:pPr>
              <w:spacing w:before="120" w:after="120"/>
              <w:rPr>
                <w:ins w:id="8756" w:author="RoboGarden Team" w:date="2020-01-30T18:26:00Z"/>
                <w:rFonts w:ascii="Open Sans" w:eastAsia="Open Sans" w:hAnsi="Open Sans" w:cs="Times New Roman"/>
                <w:color w:val="404040"/>
              </w:rPr>
            </w:pPr>
          </w:p>
        </w:tc>
      </w:tr>
    </w:tbl>
    <w:p w14:paraId="5B55FDC1" w14:textId="77777777" w:rsidR="00A32F94" w:rsidRPr="00374341" w:rsidRDefault="00A32F94" w:rsidP="00A32F94">
      <w:pPr>
        <w:spacing w:after="0" w:line="240" w:lineRule="auto"/>
        <w:rPr>
          <w:ins w:id="8757" w:author="RoboGarden Team" w:date="2020-01-30T18:26:00Z"/>
          <w:rFonts w:ascii="Open Sans" w:eastAsia="Open Sans" w:hAnsi="Open Sans" w:cs="Times New Roman"/>
          <w:color w:val="404040"/>
        </w:rPr>
      </w:pPr>
    </w:p>
    <w:p w14:paraId="142F2606" w14:textId="77777777" w:rsidR="00A32F94" w:rsidRDefault="00A32F94">
      <w:pPr>
        <w:spacing w:before="120" w:after="120"/>
        <w:outlineLvl w:val="3"/>
        <w:rPr>
          <w:ins w:id="8758" w:author="RoboGarden Team" w:date="2020-01-30T18:26:00Z"/>
          <w:rFonts w:ascii="Open Sans Semibold" w:eastAsia="Open Sans" w:hAnsi="Open Sans Semibold" w:cs="Open Sans Semibold"/>
          <w:color w:val="404040"/>
        </w:rPr>
      </w:pPr>
    </w:p>
    <w:p w14:paraId="005868D7" w14:textId="43D309D5" w:rsidR="00CE5BFC" w:rsidDel="00A32F94" w:rsidRDefault="00CE5BFC">
      <w:pPr>
        <w:spacing w:before="120" w:after="120"/>
        <w:outlineLvl w:val="3"/>
        <w:rPr>
          <w:ins w:id="8759" w:author="Fatemeh Yazdanbakhsh Poodeh" w:date="2020-01-29T00:39:00Z"/>
          <w:del w:id="8760" w:author="RoboGarden Team" w:date="2020-01-30T18:26:00Z"/>
          <w:rFonts w:ascii="Open Sans Semibold" w:eastAsia="Open Sans" w:hAnsi="Open Sans Semibold" w:cs="Open Sans Semibold"/>
          <w:color w:val="404040"/>
        </w:rPr>
      </w:pPr>
      <w:commentRangeStart w:id="8761"/>
      <w:ins w:id="8762" w:author="Fatemeh Yazdanbakhsh Poodeh" w:date="2020-01-29T00:39:00Z">
        <w:del w:id="8763" w:author="RoboGarden Team" w:date="2020-01-30T18:26:00Z">
          <w:r w:rsidDel="00A32F94">
            <w:rPr>
              <w:rFonts w:ascii="Open Sans Semibold" w:eastAsia="Open Sans" w:hAnsi="Open Sans Semibold" w:cs="Open Sans Semibold"/>
              <w:color w:val="404040"/>
            </w:rPr>
            <w:delText>In this example you will learn how to encode the target data</w:delText>
          </w:r>
        </w:del>
      </w:ins>
      <w:ins w:id="8764" w:author="Fatemeh Yazdanbakhsh Poodeh" w:date="2020-01-29T00:40:00Z">
        <w:del w:id="8765" w:author="RoboGarden Team" w:date="2020-01-30T18:26:00Z">
          <w:r w:rsidDel="00A32F94">
            <w:rPr>
              <w:rFonts w:ascii="Open Sans Semibold" w:eastAsia="Open Sans" w:hAnsi="Open Sans Semibold" w:cs="Open Sans Semibold"/>
              <w:color w:val="404040"/>
            </w:rPr>
            <w:delText xml:space="preserve">. The </w:delText>
          </w:r>
        </w:del>
      </w:ins>
      <w:ins w:id="8766" w:author="Fatemeh Yazdanbakhsh Poodeh" w:date="2020-01-29T00:45:00Z">
        <w:del w:id="8767" w:author="RoboGarden Team" w:date="2020-01-30T18:26:00Z">
          <w:r w:rsidDel="00A32F94">
            <w:rPr>
              <w:rFonts w:ascii="Open Sans Semibold" w:eastAsia="Open Sans" w:hAnsi="Open Sans Semibold" w:cs="Open Sans Semibold"/>
              <w:color w:val="404040"/>
            </w:rPr>
            <w:delText xml:space="preserve">encoded data </w:delText>
          </w:r>
        </w:del>
      </w:ins>
      <w:ins w:id="8768" w:author="Fatemeh Yazdanbakhsh Poodeh" w:date="2020-01-29T00:47:00Z">
        <w:del w:id="8769" w:author="RoboGarden Team" w:date="2020-01-30T18:26:00Z">
          <w:r w:rsidDel="00A32F94">
            <w:rPr>
              <w:rFonts w:ascii="Open Sans Semibold" w:eastAsia="Open Sans" w:hAnsi="Open Sans Semibold" w:cs="Open Sans Semibold"/>
              <w:color w:val="404040"/>
            </w:rPr>
            <w:delText>are used in machine learning method</w:delText>
          </w:r>
        </w:del>
      </w:ins>
      <w:ins w:id="8770" w:author="Fatemeh Yazdanbakhsh Poodeh" w:date="2020-01-29T00:48:00Z">
        <w:del w:id="8771" w:author="RoboGarden Team" w:date="2020-01-30T18:26:00Z">
          <w:r w:rsidDel="00A32F94">
            <w:rPr>
              <w:rFonts w:ascii="Open Sans Semibold" w:eastAsia="Open Sans" w:hAnsi="Open Sans Semibold" w:cs="Open Sans Semibold"/>
              <w:color w:val="404040"/>
            </w:rPr>
            <w:delText>s</w:delText>
          </w:r>
        </w:del>
      </w:ins>
      <w:ins w:id="8772" w:author="Fatemeh Yazdanbakhsh Poodeh" w:date="2020-01-29T00:47:00Z">
        <w:del w:id="8773" w:author="RoboGarden Team" w:date="2020-01-30T18:26:00Z">
          <w:r w:rsidDel="00A32F94">
            <w:rPr>
              <w:rFonts w:ascii="Open Sans Semibold" w:eastAsia="Open Sans" w:hAnsi="Open Sans Semibold" w:cs="Open Sans Semibold"/>
              <w:color w:val="404040"/>
            </w:rPr>
            <w:delText xml:space="preserve"> </w:delText>
          </w:r>
        </w:del>
      </w:ins>
      <w:ins w:id="8774" w:author="Fatemeh Yazdanbakhsh Poodeh" w:date="2020-01-29T00:48:00Z">
        <w:del w:id="8775" w:author="RoboGarden Team" w:date="2020-01-30T18:26:00Z">
          <w:r w:rsidDel="00A32F94">
            <w:rPr>
              <w:rFonts w:ascii="Open Sans Semibold" w:eastAsia="Open Sans" w:hAnsi="Open Sans Semibold" w:cs="Open Sans Semibold"/>
              <w:color w:val="404040"/>
            </w:rPr>
            <w:delText>such as</w:delText>
          </w:r>
        </w:del>
      </w:ins>
      <w:ins w:id="8776" w:author="Fatemeh Yazdanbakhsh Poodeh" w:date="2020-01-29T00:47:00Z">
        <w:del w:id="8777" w:author="RoboGarden Team" w:date="2020-01-30T18:26:00Z">
          <w:r w:rsidDel="00A32F94">
            <w:rPr>
              <w:rFonts w:ascii="Open Sans Semibold" w:eastAsia="Open Sans" w:hAnsi="Open Sans Semibold" w:cs="Open Sans Semibold"/>
              <w:color w:val="404040"/>
            </w:rPr>
            <w:delText xml:space="preserve"> classification.</w:delText>
          </w:r>
        </w:del>
      </w:ins>
      <w:commentRangeEnd w:id="8761"/>
      <w:ins w:id="8778" w:author="Fatemeh Yazdanbakhsh Poodeh" w:date="2020-01-29T00:49:00Z">
        <w:del w:id="8779" w:author="RoboGarden Team" w:date="2020-01-30T18:26:00Z">
          <w:r w:rsidDel="00A32F94">
            <w:rPr>
              <w:rStyle w:val="CommentReference"/>
              <w:color w:val="404040"/>
            </w:rPr>
            <w:commentReference w:id="8761"/>
          </w:r>
        </w:del>
      </w:ins>
    </w:p>
    <w:p w14:paraId="106A2BBF" w14:textId="77777777" w:rsidR="00374341" w:rsidRPr="00374341" w:rsidRDefault="00374341" w:rsidP="00374341">
      <w:pPr>
        <w:spacing w:before="120" w:after="120"/>
        <w:outlineLvl w:val="3"/>
        <w:rPr>
          <w:rFonts w:ascii="Open Sans Semibold" w:eastAsia="Open Sans" w:hAnsi="Open Sans Semibold" w:cs="Open Sans Semibold"/>
          <w:color w:val="404040"/>
        </w:rPr>
      </w:pPr>
      <w:r w:rsidRPr="00374341">
        <w:rPr>
          <w:rFonts w:ascii="Open Sans Semibold" w:eastAsia="Open Sans" w:hAnsi="Open Sans Semibold" w:cs="Open Sans Semibold"/>
          <w:color w:val="404040"/>
        </w:rPr>
        <w:t>Encoding Targets</w:t>
      </w:r>
    </w:p>
    <w:tbl>
      <w:tblPr>
        <w:tblStyle w:val="TableGrid7"/>
        <w:tblW w:w="10440" w:type="dxa"/>
        <w:tblInd w:w="-5" w:type="dxa"/>
        <w:tblBorders>
          <w:top w:val="single" w:sz="4" w:space="0" w:color="DBDBDB"/>
          <w:left w:val="single" w:sz="4" w:space="0" w:color="DBDBDB"/>
          <w:bottom w:val="single" w:sz="4" w:space="0" w:color="DBDBDB"/>
          <w:right w:val="single" w:sz="4" w:space="0" w:color="DBDBDB"/>
          <w:insideH w:val="none" w:sz="0" w:space="0" w:color="auto"/>
          <w:insideV w:val="none" w:sz="0" w:space="0" w:color="auto"/>
        </w:tblBorders>
        <w:tblLayout w:type="fixed"/>
        <w:tblCellMar>
          <w:left w:w="115" w:type="dxa"/>
          <w:right w:w="115" w:type="dxa"/>
        </w:tblCellMar>
        <w:tblLook w:val="04A0" w:firstRow="1" w:lastRow="0" w:firstColumn="1" w:lastColumn="0" w:noHBand="0" w:noVBand="1"/>
      </w:tblPr>
      <w:tblGrid>
        <w:gridCol w:w="270"/>
        <w:gridCol w:w="9900"/>
        <w:gridCol w:w="270"/>
      </w:tblGrid>
      <w:tr w:rsidR="00374341" w:rsidRPr="00374341" w14:paraId="776026F8" w14:textId="77777777" w:rsidTr="00374341">
        <w:trPr>
          <w:cantSplit/>
          <w:trHeight w:val="420"/>
        </w:trPr>
        <w:tc>
          <w:tcPr>
            <w:tcW w:w="10440" w:type="dxa"/>
            <w:gridSpan w:val="3"/>
            <w:shd w:val="clear" w:color="auto" w:fill="FAFAFA"/>
          </w:tcPr>
          <w:p w14:paraId="541CFE99" w14:textId="77777777" w:rsidR="00374341" w:rsidRPr="00374341" w:rsidRDefault="00374341" w:rsidP="00374341">
            <w:pPr>
              <w:numPr>
                <w:ilvl w:val="0"/>
                <w:numId w:val="46"/>
              </w:numPr>
              <w:spacing w:before="120" w:after="120"/>
              <w:outlineLvl w:val="2"/>
              <w:rPr>
                <w:rFonts w:ascii="Open Sans Semibold" w:eastAsia="Open Sans" w:hAnsi="Open Sans Semibold" w:cs="Open Sans Semibold"/>
                <w:color w:val="11143F"/>
              </w:rPr>
            </w:pPr>
            <w:r w:rsidRPr="00374341">
              <w:rPr>
                <w:rFonts w:ascii="Open Sans Semibold" w:eastAsia="Open Sans" w:hAnsi="Open Sans Semibold" w:cs="Open Sans Semibold"/>
                <w:color w:val="11143F"/>
              </w:rPr>
              <w:t>Initialize Encoder</w:t>
            </w:r>
          </w:p>
        </w:tc>
      </w:tr>
      <w:tr w:rsidR="00374341" w:rsidRPr="00374341" w14:paraId="7D86DF75" w14:textId="77777777" w:rsidTr="00374341">
        <w:trPr>
          <w:cantSplit/>
          <w:trHeight w:val="419"/>
        </w:trPr>
        <w:tc>
          <w:tcPr>
            <w:tcW w:w="10440" w:type="dxa"/>
            <w:gridSpan w:val="3"/>
            <w:shd w:val="clear" w:color="auto" w:fill="FAFAFA"/>
          </w:tcPr>
          <w:p w14:paraId="3EC3EDCE" w14:textId="678BBF73" w:rsidR="00374341" w:rsidRPr="00374341" w:rsidRDefault="00374341" w:rsidP="00374341">
            <w:pPr>
              <w:spacing w:before="120" w:after="120"/>
              <w:rPr>
                <w:rFonts w:ascii="Open Sans" w:eastAsia="Open Sans" w:hAnsi="Open Sans" w:cs="Times New Roman"/>
                <w:color w:val="404040"/>
              </w:rPr>
            </w:pPr>
            <w:r w:rsidRPr="00374341">
              <w:rPr>
                <w:rFonts w:ascii="Open Sans" w:eastAsia="Open Sans" w:hAnsi="Open Sans" w:cs="Times New Roman"/>
                <w:color w:val="404040"/>
              </w:rPr>
              <w:t>Use the Label Encoder from the sklearn.preprocessing library</w:t>
            </w:r>
            <w:ins w:id="8780" w:author="Chantelle Dubois Nishiyama" w:date="2020-02-19T22:31:00Z">
              <w:r w:rsidR="005A595A">
                <w:rPr>
                  <w:rFonts w:ascii="Open Sans" w:eastAsia="Open Sans" w:hAnsi="Open Sans" w:cs="Times New Roman"/>
                  <w:color w:val="404040"/>
                </w:rPr>
                <w:t>:</w:t>
              </w:r>
            </w:ins>
          </w:p>
        </w:tc>
      </w:tr>
      <w:tr w:rsidR="00374341" w:rsidRPr="00374341" w14:paraId="3E09B79D" w14:textId="77777777" w:rsidTr="00374341">
        <w:tblPrEx>
          <w:tblBorders>
            <w:top w:val="none" w:sz="0" w:space="0" w:color="auto"/>
            <w:bottom w:val="none" w:sz="0" w:space="0" w:color="auto"/>
          </w:tblBorders>
        </w:tblPrEx>
        <w:trPr>
          <w:cantSplit/>
          <w:trHeight w:val="80"/>
        </w:trPr>
        <w:tc>
          <w:tcPr>
            <w:tcW w:w="270" w:type="dxa"/>
            <w:shd w:val="clear" w:color="auto" w:fill="FAFAFA"/>
          </w:tcPr>
          <w:p w14:paraId="3A3793B9" w14:textId="77777777" w:rsidR="00374341" w:rsidRPr="00374341" w:rsidRDefault="00374341" w:rsidP="00374341">
            <w:pPr>
              <w:spacing w:before="120" w:after="120"/>
              <w:rPr>
                <w:rFonts w:ascii="Open Sans" w:eastAsia="Open Sans" w:hAnsi="Open Sans" w:cs="Times New Roman"/>
                <w:noProof/>
                <w:color w:val="404040"/>
                <w:sz w:val="16"/>
                <w:szCs w:val="16"/>
              </w:rPr>
            </w:pPr>
          </w:p>
        </w:tc>
        <w:tc>
          <w:tcPr>
            <w:tcW w:w="9900" w:type="dxa"/>
            <w:tcBorders>
              <w:bottom w:val="single" w:sz="2" w:space="0" w:color="808080"/>
            </w:tcBorders>
            <w:shd w:val="clear" w:color="auto" w:fill="FAFAFA"/>
          </w:tcPr>
          <w:p w14:paraId="012B02BE" w14:textId="77777777" w:rsidR="00374341" w:rsidRPr="00374341" w:rsidRDefault="00374341" w:rsidP="00374341">
            <w:pPr>
              <w:spacing w:before="120" w:after="120"/>
              <w:rPr>
                <w:rFonts w:ascii="Open Sans" w:eastAsia="Open Sans" w:hAnsi="Open Sans" w:cs="Times New Roman"/>
                <w:noProof/>
                <w:color w:val="404040"/>
                <w:sz w:val="16"/>
                <w:szCs w:val="16"/>
              </w:rPr>
            </w:pPr>
          </w:p>
        </w:tc>
        <w:tc>
          <w:tcPr>
            <w:tcW w:w="270" w:type="dxa"/>
            <w:shd w:val="clear" w:color="auto" w:fill="FAFAFA"/>
          </w:tcPr>
          <w:p w14:paraId="6A14E107" w14:textId="77777777" w:rsidR="00374341" w:rsidRPr="00374341" w:rsidRDefault="00374341" w:rsidP="00374341">
            <w:pPr>
              <w:spacing w:before="120" w:after="120"/>
              <w:rPr>
                <w:rFonts w:ascii="Open Sans" w:eastAsia="Open Sans" w:hAnsi="Open Sans" w:cs="Times New Roman"/>
                <w:noProof/>
                <w:color w:val="404040"/>
                <w:sz w:val="16"/>
                <w:szCs w:val="16"/>
              </w:rPr>
            </w:pPr>
          </w:p>
        </w:tc>
      </w:tr>
      <w:tr w:rsidR="00374341" w:rsidRPr="00374341" w14:paraId="20DB76EE" w14:textId="77777777" w:rsidTr="00374341">
        <w:tblPrEx>
          <w:tblBorders>
            <w:top w:val="none" w:sz="0" w:space="0" w:color="auto"/>
            <w:bottom w:val="none" w:sz="0" w:space="0" w:color="auto"/>
          </w:tblBorders>
        </w:tblPrEx>
        <w:trPr>
          <w:cantSplit/>
          <w:trHeight w:val="190"/>
        </w:trPr>
        <w:tc>
          <w:tcPr>
            <w:tcW w:w="270" w:type="dxa"/>
            <w:tcBorders>
              <w:right w:val="single" w:sz="2" w:space="0" w:color="808080"/>
            </w:tcBorders>
            <w:shd w:val="clear" w:color="auto" w:fill="FAFAFA"/>
          </w:tcPr>
          <w:p w14:paraId="15D5E0D3" w14:textId="77777777" w:rsidR="00374341" w:rsidRPr="00374341" w:rsidRDefault="00374341" w:rsidP="00374341">
            <w:pPr>
              <w:spacing w:before="120" w:after="120"/>
              <w:rPr>
                <w:rFonts w:ascii="Open Sans" w:eastAsia="Open Sans" w:hAnsi="Open Sans" w:cs="Times New Roman"/>
                <w:noProof/>
                <w:color w:val="404040"/>
              </w:rPr>
            </w:pPr>
          </w:p>
        </w:tc>
        <w:tc>
          <w:tcPr>
            <w:tcW w:w="9900" w:type="dxa"/>
            <w:tcBorders>
              <w:top w:val="single" w:sz="2" w:space="0" w:color="808080"/>
              <w:left w:val="single" w:sz="2" w:space="0" w:color="808080"/>
              <w:bottom w:val="single" w:sz="2" w:space="0" w:color="808080"/>
              <w:right w:val="single" w:sz="2" w:space="0" w:color="808080"/>
            </w:tcBorders>
            <w:shd w:val="clear" w:color="auto" w:fill="D9D9D9"/>
          </w:tcPr>
          <w:p w14:paraId="491EA983" w14:textId="77777777" w:rsidR="00374341" w:rsidRPr="00374341" w:rsidRDefault="00374341" w:rsidP="00374341">
            <w:pPr>
              <w:spacing w:before="120" w:after="120"/>
              <w:rPr>
                <w:rFonts w:ascii="Consolas" w:eastAsia="Open Sans" w:hAnsi="Consolas" w:cs="Times New Roman"/>
                <w:noProof/>
                <w:color w:val="404040"/>
              </w:rPr>
            </w:pPr>
            <w:r w:rsidRPr="00374341">
              <w:rPr>
                <w:rFonts w:ascii="Consolas" w:eastAsia="Open Sans" w:hAnsi="Consolas" w:cs="Times New Roman"/>
                <w:noProof/>
                <w:color w:val="404040"/>
              </w:rPr>
              <w:t>from sklearn.preprocessing import LabelEncoder</w:t>
            </w:r>
          </w:p>
          <w:p w14:paraId="3859DC89" w14:textId="77777777" w:rsidR="00374341" w:rsidRPr="00374341" w:rsidRDefault="00374341" w:rsidP="00374341">
            <w:pPr>
              <w:spacing w:before="120" w:after="120"/>
              <w:rPr>
                <w:rFonts w:ascii="Consolas" w:eastAsia="Open Sans" w:hAnsi="Consolas" w:cs="Times New Roman"/>
                <w:noProof/>
                <w:color w:val="404040"/>
              </w:rPr>
            </w:pPr>
            <w:r w:rsidRPr="00374341">
              <w:rPr>
                <w:rFonts w:ascii="Consolas" w:eastAsia="Open Sans" w:hAnsi="Consolas" w:cs="Times New Roman"/>
                <w:noProof/>
                <w:color w:val="404040"/>
              </w:rPr>
              <w:t>encoder = LabelEncoder()</w:t>
            </w:r>
          </w:p>
        </w:tc>
        <w:tc>
          <w:tcPr>
            <w:tcW w:w="270" w:type="dxa"/>
            <w:tcBorders>
              <w:left w:val="single" w:sz="2" w:space="0" w:color="808080"/>
            </w:tcBorders>
            <w:shd w:val="clear" w:color="auto" w:fill="FAFAFA"/>
          </w:tcPr>
          <w:p w14:paraId="6A6E345B" w14:textId="77777777" w:rsidR="00374341" w:rsidRPr="00374341" w:rsidRDefault="00374341" w:rsidP="00374341">
            <w:pPr>
              <w:spacing w:before="120" w:after="120"/>
              <w:rPr>
                <w:rFonts w:ascii="Open Sans" w:eastAsia="Open Sans" w:hAnsi="Open Sans" w:cs="Times New Roman"/>
                <w:noProof/>
                <w:color w:val="404040"/>
              </w:rPr>
            </w:pPr>
          </w:p>
        </w:tc>
      </w:tr>
      <w:tr w:rsidR="00374341" w:rsidRPr="00374341" w14:paraId="73E24AF4" w14:textId="77777777" w:rsidTr="00374341">
        <w:tblPrEx>
          <w:tblBorders>
            <w:top w:val="none" w:sz="0" w:space="0" w:color="auto"/>
            <w:bottom w:val="none" w:sz="0" w:space="0" w:color="auto"/>
          </w:tblBorders>
        </w:tblPrEx>
        <w:trPr>
          <w:cantSplit/>
          <w:trHeight w:val="190"/>
        </w:trPr>
        <w:tc>
          <w:tcPr>
            <w:tcW w:w="270" w:type="dxa"/>
            <w:tcBorders>
              <w:bottom w:val="single" w:sz="4" w:space="0" w:color="E1E1E1"/>
            </w:tcBorders>
            <w:shd w:val="clear" w:color="auto" w:fill="FAFAFA"/>
          </w:tcPr>
          <w:p w14:paraId="1E6E4335" w14:textId="77777777" w:rsidR="00374341" w:rsidRPr="00374341" w:rsidRDefault="00374341" w:rsidP="00374341">
            <w:pPr>
              <w:spacing w:before="120" w:after="120"/>
              <w:rPr>
                <w:rFonts w:ascii="Open Sans" w:eastAsia="Open Sans" w:hAnsi="Open Sans" w:cs="Times New Roman"/>
                <w:noProof/>
                <w:color w:val="404040"/>
                <w:sz w:val="16"/>
                <w:szCs w:val="16"/>
              </w:rPr>
            </w:pPr>
          </w:p>
        </w:tc>
        <w:tc>
          <w:tcPr>
            <w:tcW w:w="9900" w:type="dxa"/>
            <w:tcBorders>
              <w:top w:val="single" w:sz="2" w:space="0" w:color="808080"/>
              <w:bottom w:val="single" w:sz="4" w:space="0" w:color="E1E1E1"/>
            </w:tcBorders>
            <w:shd w:val="clear" w:color="auto" w:fill="FAFAFA"/>
          </w:tcPr>
          <w:p w14:paraId="07150B52" w14:textId="77777777" w:rsidR="00374341" w:rsidRPr="00374341" w:rsidRDefault="00374341" w:rsidP="00374341">
            <w:pPr>
              <w:spacing w:before="120" w:after="120"/>
              <w:rPr>
                <w:rFonts w:ascii="Open Sans" w:eastAsia="Open Sans" w:hAnsi="Open Sans" w:cs="Times New Roman"/>
                <w:noProof/>
                <w:color w:val="404040"/>
                <w:sz w:val="16"/>
                <w:szCs w:val="16"/>
              </w:rPr>
            </w:pPr>
          </w:p>
        </w:tc>
        <w:tc>
          <w:tcPr>
            <w:tcW w:w="270" w:type="dxa"/>
            <w:tcBorders>
              <w:bottom w:val="single" w:sz="4" w:space="0" w:color="E1E1E1"/>
            </w:tcBorders>
            <w:shd w:val="clear" w:color="auto" w:fill="FAFAFA"/>
          </w:tcPr>
          <w:p w14:paraId="4D5FEBB5" w14:textId="77777777" w:rsidR="00374341" w:rsidRPr="00374341" w:rsidRDefault="00374341" w:rsidP="00374341">
            <w:pPr>
              <w:spacing w:before="120" w:after="120"/>
              <w:rPr>
                <w:rFonts w:ascii="Open Sans" w:eastAsia="Open Sans" w:hAnsi="Open Sans" w:cs="Times New Roman"/>
                <w:noProof/>
                <w:color w:val="404040"/>
                <w:sz w:val="16"/>
                <w:szCs w:val="16"/>
              </w:rPr>
            </w:pPr>
          </w:p>
        </w:tc>
      </w:tr>
    </w:tbl>
    <w:p w14:paraId="4B62686D" w14:textId="77777777" w:rsidR="00374341" w:rsidRPr="00374341" w:rsidRDefault="00374341" w:rsidP="00374341">
      <w:pPr>
        <w:spacing w:after="0" w:line="240" w:lineRule="auto"/>
        <w:rPr>
          <w:rFonts w:ascii="Open Sans" w:eastAsia="Open Sans" w:hAnsi="Open Sans" w:cs="Times New Roman"/>
          <w:color w:val="404040"/>
        </w:rPr>
      </w:pPr>
    </w:p>
    <w:tbl>
      <w:tblPr>
        <w:tblStyle w:val="TableGrid7"/>
        <w:tblW w:w="10440" w:type="dxa"/>
        <w:tblInd w:w="-5" w:type="dxa"/>
        <w:tblBorders>
          <w:top w:val="single" w:sz="4" w:space="0" w:color="DBDBDB"/>
          <w:left w:val="single" w:sz="4" w:space="0" w:color="DBDBDB"/>
          <w:bottom w:val="single" w:sz="4" w:space="0" w:color="DBDBDB"/>
          <w:right w:val="single" w:sz="4" w:space="0" w:color="DBDBDB"/>
          <w:insideH w:val="none" w:sz="0" w:space="0" w:color="auto"/>
          <w:insideV w:val="none" w:sz="0" w:space="0" w:color="auto"/>
        </w:tblBorders>
        <w:tblLayout w:type="fixed"/>
        <w:tblCellMar>
          <w:left w:w="115" w:type="dxa"/>
          <w:right w:w="115" w:type="dxa"/>
        </w:tblCellMar>
        <w:tblLook w:val="04A0" w:firstRow="1" w:lastRow="0" w:firstColumn="1" w:lastColumn="0" w:noHBand="0" w:noVBand="1"/>
      </w:tblPr>
      <w:tblGrid>
        <w:gridCol w:w="270"/>
        <w:gridCol w:w="9900"/>
        <w:gridCol w:w="270"/>
      </w:tblGrid>
      <w:tr w:rsidR="00374341" w:rsidRPr="00374341" w14:paraId="3BD6B1AA" w14:textId="77777777" w:rsidTr="00374341">
        <w:trPr>
          <w:cantSplit/>
          <w:trHeight w:val="420"/>
        </w:trPr>
        <w:tc>
          <w:tcPr>
            <w:tcW w:w="10440" w:type="dxa"/>
            <w:gridSpan w:val="3"/>
            <w:shd w:val="clear" w:color="auto" w:fill="FAFAFA"/>
          </w:tcPr>
          <w:p w14:paraId="194D0C1F" w14:textId="77777777" w:rsidR="00374341" w:rsidRPr="00374341" w:rsidRDefault="00374341" w:rsidP="00374341">
            <w:pPr>
              <w:numPr>
                <w:ilvl w:val="0"/>
                <w:numId w:val="46"/>
              </w:numPr>
              <w:spacing w:before="120" w:after="120"/>
              <w:outlineLvl w:val="2"/>
              <w:rPr>
                <w:rFonts w:ascii="Open Sans Semibold" w:eastAsia="Open Sans" w:hAnsi="Open Sans Semibold" w:cs="Open Sans Semibold"/>
                <w:color w:val="11143F"/>
              </w:rPr>
            </w:pPr>
            <w:r w:rsidRPr="00374341">
              <w:rPr>
                <w:rFonts w:ascii="Open Sans Semibold" w:eastAsia="Open Sans" w:hAnsi="Open Sans Semibold" w:cs="Open Sans Semibold"/>
                <w:color w:val="11143F"/>
              </w:rPr>
              <w:t>Fit Encoder to Data</w:t>
            </w:r>
          </w:p>
        </w:tc>
      </w:tr>
      <w:tr w:rsidR="00374341" w:rsidRPr="00374341" w14:paraId="359408C1" w14:textId="77777777" w:rsidTr="00374341">
        <w:trPr>
          <w:cantSplit/>
          <w:trHeight w:val="419"/>
        </w:trPr>
        <w:tc>
          <w:tcPr>
            <w:tcW w:w="10440" w:type="dxa"/>
            <w:gridSpan w:val="3"/>
            <w:shd w:val="clear" w:color="auto" w:fill="FAFAFA"/>
          </w:tcPr>
          <w:p w14:paraId="366AADA3" w14:textId="773C9802" w:rsidR="00374341" w:rsidRPr="00374341" w:rsidRDefault="00374341" w:rsidP="00374341">
            <w:pPr>
              <w:spacing w:before="120" w:after="120"/>
              <w:rPr>
                <w:rFonts w:ascii="Open Sans" w:eastAsia="Open Sans" w:hAnsi="Open Sans" w:cs="Times New Roman"/>
                <w:color w:val="404040"/>
              </w:rPr>
            </w:pPr>
            <w:r w:rsidRPr="00374341">
              <w:rPr>
                <w:rFonts w:ascii="Open Sans" w:eastAsia="Open Sans" w:hAnsi="Open Sans" w:cs="Times New Roman"/>
                <w:color w:val="404040"/>
              </w:rPr>
              <w:t>Use the fit() function for the encoder to learn the available categories</w:t>
            </w:r>
            <w:ins w:id="8781" w:author="Chantelle Dubois Nishiyama" w:date="2020-02-19T22:31:00Z">
              <w:r w:rsidR="005A595A">
                <w:rPr>
                  <w:rFonts w:ascii="Open Sans" w:eastAsia="Open Sans" w:hAnsi="Open Sans" w:cs="Times New Roman"/>
                  <w:color w:val="404040"/>
                </w:rPr>
                <w:t>:</w:t>
              </w:r>
            </w:ins>
          </w:p>
        </w:tc>
      </w:tr>
      <w:tr w:rsidR="00374341" w:rsidRPr="00374341" w14:paraId="42827872" w14:textId="77777777" w:rsidTr="00374341">
        <w:tblPrEx>
          <w:tblBorders>
            <w:top w:val="none" w:sz="0" w:space="0" w:color="auto"/>
            <w:bottom w:val="none" w:sz="0" w:space="0" w:color="auto"/>
          </w:tblBorders>
        </w:tblPrEx>
        <w:trPr>
          <w:cantSplit/>
          <w:trHeight w:val="80"/>
        </w:trPr>
        <w:tc>
          <w:tcPr>
            <w:tcW w:w="270" w:type="dxa"/>
            <w:shd w:val="clear" w:color="auto" w:fill="FAFAFA"/>
          </w:tcPr>
          <w:p w14:paraId="0B2092FB" w14:textId="77777777" w:rsidR="00374341" w:rsidRPr="00374341" w:rsidRDefault="00374341" w:rsidP="00374341">
            <w:pPr>
              <w:spacing w:before="120" w:after="120"/>
              <w:rPr>
                <w:rFonts w:ascii="Open Sans" w:eastAsia="Open Sans" w:hAnsi="Open Sans" w:cs="Times New Roman"/>
                <w:noProof/>
                <w:color w:val="404040"/>
                <w:sz w:val="16"/>
                <w:szCs w:val="16"/>
              </w:rPr>
            </w:pPr>
          </w:p>
        </w:tc>
        <w:tc>
          <w:tcPr>
            <w:tcW w:w="9900" w:type="dxa"/>
            <w:tcBorders>
              <w:bottom w:val="single" w:sz="2" w:space="0" w:color="808080"/>
            </w:tcBorders>
            <w:shd w:val="clear" w:color="auto" w:fill="FAFAFA"/>
          </w:tcPr>
          <w:p w14:paraId="7BB369DE" w14:textId="77777777" w:rsidR="00374341" w:rsidRPr="00374341" w:rsidRDefault="00374341" w:rsidP="00374341">
            <w:pPr>
              <w:spacing w:before="120" w:after="120"/>
              <w:rPr>
                <w:rFonts w:ascii="Open Sans" w:eastAsia="Open Sans" w:hAnsi="Open Sans" w:cs="Times New Roman"/>
                <w:noProof/>
                <w:color w:val="404040"/>
                <w:sz w:val="16"/>
                <w:szCs w:val="16"/>
              </w:rPr>
            </w:pPr>
          </w:p>
        </w:tc>
        <w:tc>
          <w:tcPr>
            <w:tcW w:w="270" w:type="dxa"/>
            <w:shd w:val="clear" w:color="auto" w:fill="FAFAFA"/>
          </w:tcPr>
          <w:p w14:paraId="2CF15CD1" w14:textId="77777777" w:rsidR="00374341" w:rsidRPr="00374341" w:rsidRDefault="00374341" w:rsidP="00374341">
            <w:pPr>
              <w:spacing w:before="120" w:after="120"/>
              <w:rPr>
                <w:rFonts w:ascii="Open Sans" w:eastAsia="Open Sans" w:hAnsi="Open Sans" w:cs="Times New Roman"/>
                <w:noProof/>
                <w:color w:val="404040"/>
                <w:sz w:val="16"/>
                <w:szCs w:val="16"/>
              </w:rPr>
            </w:pPr>
          </w:p>
        </w:tc>
      </w:tr>
      <w:tr w:rsidR="00374341" w:rsidRPr="00374341" w14:paraId="5FE2699F" w14:textId="77777777" w:rsidTr="00374341">
        <w:tblPrEx>
          <w:tblBorders>
            <w:top w:val="none" w:sz="0" w:space="0" w:color="auto"/>
            <w:bottom w:val="none" w:sz="0" w:space="0" w:color="auto"/>
          </w:tblBorders>
        </w:tblPrEx>
        <w:trPr>
          <w:cantSplit/>
          <w:trHeight w:val="190"/>
        </w:trPr>
        <w:tc>
          <w:tcPr>
            <w:tcW w:w="270" w:type="dxa"/>
            <w:tcBorders>
              <w:right w:val="single" w:sz="2" w:space="0" w:color="808080"/>
            </w:tcBorders>
            <w:shd w:val="clear" w:color="auto" w:fill="FAFAFA"/>
          </w:tcPr>
          <w:p w14:paraId="225381EF" w14:textId="77777777" w:rsidR="00374341" w:rsidRPr="00374341" w:rsidRDefault="00374341" w:rsidP="00374341">
            <w:pPr>
              <w:spacing w:before="120" w:after="120"/>
              <w:rPr>
                <w:rFonts w:ascii="Open Sans" w:eastAsia="Open Sans" w:hAnsi="Open Sans" w:cs="Times New Roman"/>
                <w:noProof/>
                <w:color w:val="404040"/>
              </w:rPr>
            </w:pPr>
          </w:p>
        </w:tc>
        <w:tc>
          <w:tcPr>
            <w:tcW w:w="9900" w:type="dxa"/>
            <w:tcBorders>
              <w:top w:val="single" w:sz="2" w:space="0" w:color="808080"/>
              <w:left w:val="single" w:sz="2" w:space="0" w:color="808080"/>
              <w:bottom w:val="single" w:sz="2" w:space="0" w:color="808080"/>
              <w:right w:val="single" w:sz="2" w:space="0" w:color="808080"/>
            </w:tcBorders>
            <w:shd w:val="clear" w:color="auto" w:fill="D9D9D9"/>
          </w:tcPr>
          <w:p w14:paraId="78AC8377" w14:textId="77777777" w:rsidR="00374341" w:rsidRPr="00374341" w:rsidRDefault="00374341" w:rsidP="00374341">
            <w:pPr>
              <w:spacing w:before="120" w:after="120"/>
              <w:rPr>
                <w:rFonts w:ascii="Consolas" w:eastAsia="Open Sans" w:hAnsi="Consolas" w:cs="Times New Roman"/>
                <w:noProof/>
                <w:color w:val="404040"/>
              </w:rPr>
            </w:pPr>
            <w:r w:rsidRPr="00374341">
              <w:rPr>
                <w:rFonts w:ascii="Consolas" w:eastAsia="Open Sans" w:hAnsi="Consolas" w:cs="Times New Roman"/>
                <w:noProof/>
                <w:color w:val="404040"/>
              </w:rPr>
              <w:t>encoder.fit(df[‘Country’])</w:t>
            </w:r>
          </w:p>
        </w:tc>
        <w:tc>
          <w:tcPr>
            <w:tcW w:w="270" w:type="dxa"/>
            <w:tcBorders>
              <w:left w:val="single" w:sz="2" w:space="0" w:color="808080"/>
            </w:tcBorders>
            <w:shd w:val="clear" w:color="auto" w:fill="FAFAFA"/>
          </w:tcPr>
          <w:p w14:paraId="0D3C5DAD" w14:textId="77777777" w:rsidR="00374341" w:rsidRPr="00374341" w:rsidRDefault="00374341" w:rsidP="00374341">
            <w:pPr>
              <w:spacing w:before="120" w:after="120"/>
              <w:rPr>
                <w:rFonts w:ascii="Open Sans" w:eastAsia="Open Sans" w:hAnsi="Open Sans" w:cs="Times New Roman"/>
                <w:noProof/>
                <w:color w:val="404040"/>
              </w:rPr>
            </w:pPr>
          </w:p>
        </w:tc>
      </w:tr>
      <w:tr w:rsidR="00374341" w:rsidRPr="00374341" w14:paraId="36F00DF0" w14:textId="77777777" w:rsidTr="00374341">
        <w:tblPrEx>
          <w:tblBorders>
            <w:top w:val="none" w:sz="0" w:space="0" w:color="auto"/>
            <w:bottom w:val="none" w:sz="0" w:space="0" w:color="auto"/>
          </w:tblBorders>
        </w:tblPrEx>
        <w:trPr>
          <w:cantSplit/>
          <w:trHeight w:val="190"/>
        </w:trPr>
        <w:tc>
          <w:tcPr>
            <w:tcW w:w="270" w:type="dxa"/>
            <w:tcBorders>
              <w:bottom w:val="single" w:sz="4" w:space="0" w:color="E1E1E1"/>
            </w:tcBorders>
            <w:shd w:val="clear" w:color="auto" w:fill="FAFAFA"/>
          </w:tcPr>
          <w:p w14:paraId="0BFAE64F" w14:textId="77777777" w:rsidR="00374341" w:rsidRPr="00374341" w:rsidRDefault="00374341" w:rsidP="00374341">
            <w:pPr>
              <w:spacing w:before="120" w:after="120"/>
              <w:rPr>
                <w:rFonts w:ascii="Open Sans" w:eastAsia="Open Sans" w:hAnsi="Open Sans" w:cs="Times New Roman"/>
                <w:noProof/>
                <w:color w:val="404040"/>
                <w:sz w:val="16"/>
                <w:szCs w:val="16"/>
              </w:rPr>
            </w:pPr>
          </w:p>
        </w:tc>
        <w:tc>
          <w:tcPr>
            <w:tcW w:w="9900" w:type="dxa"/>
            <w:tcBorders>
              <w:top w:val="single" w:sz="2" w:space="0" w:color="808080"/>
              <w:bottom w:val="single" w:sz="4" w:space="0" w:color="E1E1E1"/>
            </w:tcBorders>
            <w:shd w:val="clear" w:color="auto" w:fill="FAFAFA"/>
          </w:tcPr>
          <w:p w14:paraId="33622D9B" w14:textId="77777777" w:rsidR="00374341" w:rsidRPr="00374341" w:rsidRDefault="00374341" w:rsidP="00374341">
            <w:pPr>
              <w:spacing w:before="120" w:after="120"/>
              <w:rPr>
                <w:rFonts w:ascii="Open Sans" w:eastAsia="Open Sans" w:hAnsi="Open Sans" w:cs="Times New Roman"/>
                <w:noProof/>
                <w:color w:val="404040"/>
                <w:sz w:val="16"/>
                <w:szCs w:val="16"/>
              </w:rPr>
            </w:pPr>
          </w:p>
        </w:tc>
        <w:tc>
          <w:tcPr>
            <w:tcW w:w="270" w:type="dxa"/>
            <w:tcBorders>
              <w:bottom w:val="single" w:sz="4" w:space="0" w:color="E1E1E1"/>
            </w:tcBorders>
            <w:shd w:val="clear" w:color="auto" w:fill="FAFAFA"/>
          </w:tcPr>
          <w:p w14:paraId="587C6308" w14:textId="77777777" w:rsidR="00374341" w:rsidRPr="00374341" w:rsidRDefault="00374341" w:rsidP="00374341">
            <w:pPr>
              <w:spacing w:before="120" w:after="120"/>
              <w:rPr>
                <w:rFonts w:ascii="Open Sans" w:eastAsia="Open Sans" w:hAnsi="Open Sans" w:cs="Times New Roman"/>
                <w:noProof/>
                <w:color w:val="404040"/>
                <w:sz w:val="16"/>
                <w:szCs w:val="16"/>
              </w:rPr>
            </w:pPr>
          </w:p>
        </w:tc>
      </w:tr>
    </w:tbl>
    <w:p w14:paraId="32537679" w14:textId="77777777" w:rsidR="00374341" w:rsidRPr="00374341" w:rsidRDefault="00374341" w:rsidP="00374341">
      <w:pPr>
        <w:spacing w:before="120" w:after="120"/>
        <w:rPr>
          <w:rFonts w:ascii="Open Sans" w:eastAsia="Open Sans" w:hAnsi="Open Sans" w:cs="Times New Roman"/>
          <w:color w:val="404040"/>
        </w:rPr>
      </w:pPr>
    </w:p>
    <w:tbl>
      <w:tblPr>
        <w:tblStyle w:val="TableGrid7"/>
        <w:tblW w:w="10440" w:type="dxa"/>
        <w:tblInd w:w="-5" w:type="dxa"/>
        <w:tblBorders>
          <w:top w:val="single" w:sz="4" w:space="0" w:color="DBDBDB"/>
          <w:left w:val="single" w:sz="4" w:space="0" w:color="DBDBDB"/>
          <w:bottom w:val="single" w:sz="4" w:space="0" w:color="DBDBDB"/>
          <w:right w:val="single" w:sz="4" w:space="0" w:color="DBDBDB"/>
          <w:insideH w:val="none" w:sz="0" w:space="0" w:color="auto"/>
          <w:insideV w:val="none" w:sz="0" w:space="0" w:color="auto"/>
        </w:tblBorders>
        <w:tblLayout w:type="fixed"/>
        <w:tblCellMar>
          <w:left w:w="115" w:type="dxa"/>
          <w:right w:w="115" w:type="dxa"/>
        </w:tblCellMar>
        <w:tblLook w:val="04A0" w:firstRow="1" w:lastRow="0" w:firstColumn="1" w:lastColumn="0" w:noHBand="0" w:noVBand="1"/>
      </w:tblPr>
      <w:tblGrid>
        <w:gridCol w:w="270"/>
        <w:gridCol w:w="9900"/>
        <w:gridCol w:w="270"/>
      </w:tblGrid>
      <w:tr w:rsidR="00374341" w:rsidRPr="00374341" w14:paraId="36C221E8" w14:textId="77777777" w:rsidTr="00374341">
        <w:trPr>
          <w:cantSplit/>
          <w:trHeight w:val="420"/>
        </w:trPr>
        <w:tc>
          <w:tcPr>
            <w:tcW w:w="10440" w:type="dxa"/>
            <w:gridSpan w:val="3"/>
            <w:shd w:val="clear" w:color="auto" w:fill="FAFAFA"/>
          </w:tcPr>
          <w:p w14:paraId="46F4C1F8" w14:textId="77777777" w:rsidR="00374341" w:rsidRPr="00374341" w:rsidRDefault="00374341" w:rsidP="00374341">
            <w:pPr>
              <w:numPr>
                <w:ilvl w:val="0"/>
                <w:numId w:val="46"/>
              </w:numPr>
              <w:spacing w:before="120" w:after="120"/>
              <w:outlineLvl w:val="2"/>
              <w:rPr>
                <w:rFonts w:ascii="Open Sans Semibold" w:eastAsia="Open Sans" w:hAnsi="Open Sans Semibold" w:cs="Open Sans Semibold"/>
                <w:color w:val="11143F"/>
              </w:rPr>
            </w:pPr>
            <w:r w:rsidRPr="00374341">
              <w:rPr>
                <w:rFonts w:ascii="Open Sans Semibold" w:eastAsia="Open Sans" w:hAnsi="Open Sans Semibold" w:cs="Open Sans Semibold"/>
                <w:color w:val="11143F"/>
              </w:rPr>
              <w:t>Encode Categorical Features</w:t>
            </w:r>
          </w:p>
        </w:tc>
      </w:tr>
      <w:tr w:rsidR="00374341" w:rsidRPr="00374341" w14:paraId="7D753C1A" w14:textId="77777777" w:rsidTr="00374341">
        <w:trPr>
          <w:cantSplit/>
          <w:trHeight w:val="419"/>
        </w:trPr>
        <w:tc>
          <w:tcPr>
            <w:tcW w:w="10440" w:type="dxa"/>
            <w:gridSpan w:val="3"/>
            <w:shd w:val="clear" w:color="auto" w:fill="FAFAFA"/>
          </w:tcPr>
          <w:p w14:paraId="509BA0D0" w14:textId="6AA080E1" w:rsidR="00374341" w:rsidRPr="00374341" w:rsidRDefault="00374341" w:rsidP="00374341">
            <w:pPr>
              <w:spacing w:before="120" w:after="120"/>
              <w:rPr>
                <w:rFonts w:ascii="Open Sans" w:eastAsia="Open Sans" w:hAnsi="Open Sans" w:cs="Times New Roman"/>
                <w:color w:val="404040"/>
              </w:rPr>
            </w:pPr>
            <w:r w:rsidRPr="00374341">
              <w:rPr>
                <w:rFonts w:ascii="Open Sans" w:eastAsia="Open Sans" w:hAnsi="Open Sans" w:cs="Times New Roman"/>
                <w:color w:val="404040"/>
              </w:rPr>
              <w:t>Now, use the transform function to encode the categorical features</w:t>
            </w:r>
            <w:ins w:id="8782" w:author="Chantelle Dubois Nishiyama" w:date="2020-02-19T22:31:00Z">
              <w:r w:rsidR="005A595A">
                <w:rPr>
                  <w:rFonts w:ascii="Open Sans" w:eastAsia="Open Sans" w:hAnsi="Open Sans" w:cs="Times New Roman"/>
                  <w:color w:val="404040"/>
                </w:rPr>
                <w:t>:</w:t>
              </w:r>
            </w:ins>
          </w:p>
        </w:tc>
      </w:tr>
      <w:tr w:rsidR="00374341" w:rsidRPr="00374341" w14:paraId="7E099B7B" w14:textId="77777777" w:rsidTr="00374341">
        <w:tblPrEx>
          <w:tblBorders>
            <w:top w:val="none" w:sz="0" w:space="0" w:color="auto"/>
            <w:bottom w:val="none" w:sz="0" w:space="0" w:color="auto"/>
          </w:tblBorders>
        </w:tblPrEx>
        <w:trPr>
          <w:cantSplit/>
          <w:trHeight w:val="80"/>
        </w:trPr>
        <w:tc>
          <w:tcPr>
            <w:tcW w:w="270" w:type="dxa"/>
            <w:shd w:val="clear" w:color="auto" w:fill="FAFAFA"/>
          </w:tcPr>
          <w:p w14:paraId="158FAAE8" w14:textId="77777777" w:rsidR="00374341" w:rsidRPr="00374341" w:rsidRDefault="00374341" w:rsidP="00374341">
            <w:pPr>
              <w:spacing w:before="120" w:after="120"/>
              <w:rPr>
                <w:rFonts w:ascii="Open Sans" w:eastAsia="Open Sans" w:hAnsi="Open Sans" w:cs="Times New Roman"/>
                <w:noProof/>
                <w:color w:val="404040"/>
                <w:sz w:val="16"/>
                <w:szCs w:val="16"/>
              </w:rPr>
            </w:pPr>
          </w:p>
        </w:tc>
        <w:tc>
          <w:tcPr>
            <w:tcW w:w="9900" w:type="dxa"/>
            <w:tcBorders>
              <w:bottom w:val="single" w:sz="2" w:space="0" w:color="808080"/>
            </w:tcBorders>
            <w:shd w:val="clear" w:color="auto" w:fill="FAFAFA"/>
          </w:tcPr>
          <w:p w14:paraId="439C4AB1" w14:textId="77777777" w:rsidR="00374341" w:rsidRPr="00374341" w:rsidRDefault="00374341" w:rsidP="00374341">
            <w:pPr>
              <w:spacing w:before="120" w:after="120"/>
              <w:rPr>
                <w:rFonts w:ascii="Open Sans" w:eastAsia="Open Sans" w:hAnsi="Open Sans" w:cs="Times New Roman"/>
                <w:noProof/>
                <w:color w:val="404040"/>
                <w:sz w:val="16"/>
                <w:szCs w:val="16"/>
              </w:rPr>
            </w:pPr>
          </w:p>
        </w:tc>
        <w:tc>
          <w:tcPr>
            <w:tcW w:w="270" w:type="dxa"/>
            <w:shd w:val="clear" w:color="auto" w:fill="FAFAFA"/>
          </w:tcPr>
          <w:p w14:paraId="5DEA3BEB" w14:textId="77777777" w:rsidR="00374341" w:rsidRPr="00374341" w:rsidRDefault="00374341" w:rsidP="00374341">
            <w:pPr>
              <w:spacing w:before="120" w:after="120"/>
              <w:rPr>
                <w:rFonts w:ascii="Open Sans" w:eastAsia="Open Sans" w:hAnsi="Open Sans" w:cs="Times New Roman"/>
                <w:noProof/>
                <w:color w:val="404040"/>
                <w:sz w:val="16"/>
                <w:szCs w:val="16"/>
              </w:rPr>
            </w:pPr>
          </w:p>
        </w:tc>
      </w:tr>
      <w:tr w:rsidR="00374341" w:rsidRPr="00374341" w14:paraId="53AAC2E1" w14:textId="77777777" w:rsidTr="00374341">
        <w:tblPrEx>
          <w:tblBorders>
            <w:top w:val="none" w:sz="0" w:space="0" w:color="auto"/>
            <w:bottom w:val="none" w:sz="0" w:space="0" w:color="auto"/>
          </w:tblBorders>
        </w:tblPrEx>
        <w:trPr>
          <w:cantSplit/>
          <w:trHeight w:val="190"/>
        </w:trPr>
        <w:tc>
          <w:tcPr>
            <w:tcW w:w="270" w:type="dxa"/>
            <w:tcBorders>
              <w:right w:val="single" w:sz="2" w:space="0" w:color="808080"/>
            </w:tcBorders>
            <w:shd w:val="clear" w:color="auto" w:fill="FAFAFA"/>
          </w:tcPr>
          <w:p w14:paraId="519EBA37" w14:textId="77777777" w:rsidR="00374341" w:rsidRPr="00374341" w:rsidRDefault="00374341" w:rsidP="00374341">
            <w:pPr>
              <w:spacing w:before="120" w:after="120"/>
              <w:rPr>
                <w:rFonts w:ascii="Open Sans" w:eastAsia="Open Sans" w:hAnsi="Open Sans" w:cs="Times New Roman"/>
                <w:noProof/>
                <w:color w:val="404040"/>
              </w:rPr>
            </w:pPr>
          </w:p>
        </w:tc>
        <w:tc>
          <w:tcPr>
            <w:tcW w:w="9900" w:type="dxa"/>
            <w:tcBorders>
              <w:top w:val="single" w:sz="2" w:space="0" w:color="808080"/>
              <w:left w:val="single" w:sz="2" w:space="0" w:color="808080"/>
              <w:bottom w:val="single" w:sz="2" w:space="0" w:color="808080"/>
              <w:right w:val="single" w:sz="2" w:space="0" w:color="808080"/>
            </w:tcBorders>
            <w:shd w:val="clear" w:color="auto" w:fill="D9D9D9"/>
          </w:tcPr>
          <w:p w14:paraId="515AA59F" w14:textId="77777777" w:rsidR="00374341" w:rsidRPr="00374341" w:rsidRDefault="00374341" w:rsidP="00374341">
            <w:pPr>
              <w:spacing w:before="120" w:after="120"/>
              <w:rPr>
                <w:rFonts w:ascii="Consolas" w:eastAsia="Open Sans" w:hAnsi="Consolas" w:cs="Times New Roman"/>
                <w:noProof/>
                <w:color w:val="404040"/>
              </w:rPr>
            </w:pPr>
            <w:r w:rsidRPr="00374341">
              <w:rPr>
                <w:rFonts w:ascii="Consolas" w:eastAsia="Open Sans" w:hAnsi="Consolas" w:cs="Times New Roman"/>
                <w:noProof/>
                <w:color w:val="404040"/>
              </w:rPr>
              <w:t>df[‘Country’]= encoder.transform(df[‘Country’])</w:t>
            </w:r>
          </w:p>
        </w:tc>
        <w:tc>
          <w:tcPr>
            <w:tcW w:w="270" w:type="dxa"/>
            <w:tcBorders>
              <w:left w:val="single" w:sz="2" w:space="0" w:color="808080"/>
            </w:tcBorders>
            <w:shd w:val="clear" w:color="auto" w:fill="FAFAFA"/>
          </w:tcPr>
          <w:p w14:paraId="1D90B635" w14:textId="77777777" w:rsidR="00374341" w:rsidRPr="00374341" w:rsidRDefault="00374341" w:rsidP="00374341">
            <w:pPr>
              <w:spacing w:before="120" w:after="120"/>
              <w:rPr>
                <w:rFonts w:ascii="Open Sans" w:eastAsia="Open Sans" w:hAnsi="Open Sans" w:cs="Times New Roman"/>
                <w:noProof/>
                <w:color w:val="404040"/>
              </w:rPr>
            </w:pPr>
          </w:p>
        </w:tc>
      </w:tr>
      <w:tr w:rsidR="00374341" w:rsidRPr="00374341" w14:paraId="6D38351A" w14:textId="77777777" w:rsidTr="00374341">
        <w:tblPrEx>
          <w:tblBorders>
            <w:top w:val="none" w:sz="0" w:space="0" w:color="auto"/>
            <w:bottom w:val="none" w:sz="0" w:space="0" w:color="auto"/>
          </w:tblBorders>
        </w:tblPrEx>
        <w:trPr>
          <w:cantSplit/>
          <w:trHeight w:val="190"/>
        </w:trPr>
        <w:tc>
          <w:tcPr>
            <w:tcW w:w="270" w:type="dxa"/>
            <w:tcBorders>
              <w:bottom w:val="single" w:sz="4" w:space="0" w:color="E1E1E1"/>
            </w:tcBorders>
            <w:shd w:val="clear" w:color="auto" w:fill="FAFAFA"/>
          </w:tcPr>
          <w:p w14:paraId="59031158" w14:textId="77777777" w:rsidR="00374341" w:rsidRPr="00374341" w:rsidRDefault="00374341" w:rsidP="00374341">
            <w:pPr>
              <w:spacing w:before="120" w:after="120"/>
              <w:rPr>
                <w:rFonts w:ascii="Open Sans" w:eastAsia="Open Sans" w:hAnsi="Open Sans" w:cs="Times New Roman"/>
                <w:noProof/>
                <w:color w:val="404040"/>
                <w:sz w:val="16"/>
                <w:szCs w:val="16"/>
              </w:rPr>
            </w:pPr>
          </w:p>
        </w:tc>
        <w:tc>
          <w:tcPr>
            <w:tcW w:w="9900" w:type="dxa"/>
            <w:tcBorders>
              <w:top w:val="single" w:sz="2" w:space="0" w:color="808080"/>
              <w:bottom w:val="single" w:sz="4" w:space="0" w:color="E1E1E1"/>
            </w:tcBorders>
            <w:shd w:val="clear" w:color="auto" w:fill="FAFAFA"/>
          </w:tcPr>
          <w:p w14:paraId="65BD547A" w14:textId="77777777" w:rsidR="00374341" w:rsidRPr="00374341" w:rsidRDefault="00374341" w:rsidP="00374341">
            <w:pPr>
              <w:spacing w:before="120" w:after="120"/>
              <w:rPr>
                <w:rFonts w:ascii="Open Sans" w:eastAsia="Open Sans" w:hAnsi="Open Sans" w:cs="Times New Roman"/>
                <w:noProof/>
                <w:color w:val="404040"/>
                <w:sz w:val="16"/>
                <w:szCs w:val="16"/>
              </w:rPr>
            </w:pPr>
          </w:p>
        </w:tc>
        <w:tc>
          <w:tcPr>
            <w:tcW w:w="270" w:type="dxa"/>
            <w:tcBorders>
              <w:bottom w:val="single" w:sz="4" w:space="0" w:color="E1E1E1"/>
            </w:tcBorders>
            <w:shd w:val="clear" w:color="auto" w:fill="FAFAFA"/>
          </w:tcPr>
          <w:p w14:paraId="2B5EC1A9" w14:textId="77777777" w:rsidR="00374341" w:rsidRPr="00374341" w:rsidRDefault="00374341" w:rsidP="00374341">
            <w:pPr>
              <w:spacing w:before="120" w:after="120"/>
              <w:rPr>
                <w:rFonts w:ascii="Open Sans" w:eastAsia="Open Sans" w:hAnsi="Open Sans" w:cs="Times New Roman"/>
                <w:noProof/>
                <w:color w:val="404040"/>
                <w:sz w:val="16"/>
                <w:szCs w:val="16"/>
              </w:rPr>
            </w:pPr>
          </w:p>
        </w:tc>
      </w:tr>
    </w:tbl>
    <w:p w14:paraId="205A15F1" w14:textId="77777777" w:rsidR="00374341" w:rsidRPr="00374341" w:rsidRDefault="00374341" w:rsidP="00374341">
      <w:pPr>
        <w:spacing w:before="120" w:after="120"/>
        <w:rPr>
          <w:rFonts w:ascii="Open Sans" w:eastAsia="Open Sans" w:hAnsi="Open Sans" w:cs="Times New Roman"/>
          <w:color w:val="404040"/>
        </w:rPr>
      </w:pPr>
    </w:p>
    <w:tbl>
      <w:tblPr>
        <w:tblStyle w:val="TableGrid7"/>
        <w:tblW w:w="10440" w:type="dxa"/>
        <w:tblInd w:w="-5" w:type="dxa"/>
        <w:tblBorders>
          <w:top w:val="single" w:sz="4" w:space="0" w:color="DBDBDB"/>
          <w:left w:val="single" w:sz="4" w:space="0" w:color="DBDBDB"/>
          <w:bottom w:val="single" w:sz="4" w:space="0" w:color="DBDBDB"/>
          <w:right w:val="single" w:sz="4" w:space="0" w:color="DBDBDB"/>
          <w:insideH w:val="none" w:sz="0" w:space="0" w:color="auto"/>
          <w:insideV w:val="none" w:sz="0" w:space="0" w:color="auto"/>
        </w:tblBorders>
        <w:tblLayout w:type="fixed"/>
        <w:tblCellMar>
          <w:left w:w="115" w:type="dxa"/>
          <w:right w:w="115" w:type="dxa"/>
        </w:tblCellMar>
        <w:tblLook w:val="04A0" w:firstRow="1" w:lastRow="0" w:firstColumn="1" w:lastColumn="0" w:noHBand="0" w:noVBand="1"/>
      </w:tblPr>
      <w:tblGrid>
        <w:gridCol w:w="270"/>
        <w:gridCol w:w="9900"/>
        <w:gridCol w:w="270"/>
      </w:tblGrid>
      <w:tr w:rsidR="00374341" w:rsidRPr="00374341" w14:paraId="4FA93597" w14:textId="77777777" w:rsidTr="00374341">
        <w:trPr>
          <w:cantSplit/>
          <w:trHeight w:val="420"/>
        </w:trPr>
        <w:tc>
          <w:tcPr>
            <w:tcW w:w="10440" w:type="dxa"/>
            <w:gridSpan w:val="3"/>
            <w:shd w:val="clear" w:color="auto" w:fill="FAFAFA"/>
          </w:tcPr>
          <w:p w14:paraId="3B087CD1" w14:textId="77777777" w:rsidR="00374341" w:rsidRPr="00374341" w:rsidRDefault="00374341" w:rsidP="00374341">
            <w:pPr>
              <w:numPr>
                <w:ilvl w:val="0"/>
                <w:numId w:val="46"/>
              </w:numPr>
              <w:spacing w:before="120" w:after="120"/>
              <w:outlineLvl w:val="2"/>
              <w:rPr>
                <w:rFonts w:ascii="Open Sans Semibold" w:eastAsia="Open Sans" w:hAnsi="Open Sans Semibold" w:cs="Open Sans Semibold"/>
                <w:color w:val="11143F"/>
              </w:rPr>
            </w:pPr>
            <w:r w:rsidRPr="00374341">
              <w:rPr>
                <w:rFonts w:ascii="Open Sans Semibold" w:eastAsia="Open Sans" w:hAnsi="Open Sans Semibold" w:cs="Open Sans Semibold"/>
                <w:color w:val="11143F"/>
              </w:rPr>
              <w:t>Combine Fitting and Encoding</w:t>
            </w:r>
          </w:p>
        </w:tc>
      </w:tr>
      <w:tr w:rsidR="00374341" w:rsidRPr="00374341" w14:paraId="411F0AEF" w14:textId="77777777" w:rsidTr="00374341">
        <w:trPr>
          <w:cantSplit/>
          <w:trHeight w:val="419"/>
        </w:trPr>
        <w:tc>
          <w:tcPr>
            <w:tcW w:w="10440" w:type="dxa"/>
            <w:gridSpan w:val="3"/>
            <w:shd w:val="clear" w:color="auto" w:fill="FAFAFA"/>
          </w:tcPr>
          <w:p w14:paraId="2979CFA1" w14:textId="20BB2B85" w:rsidR="00374341" w:rsidRPr="00374341" w:rsidRDefault="00374341" w:rsidP="00374341">
            <w:pPr>
              <w:spacing w:before="120" w:after="120"/>
              <w:rPr>
                <w:rFonts w:ascii="Open Sans" w:eastAsia="Open Sans" w:hAnsi="Open Sans" w:cs="Times New Roman"/>
                <w:color w:val="404040"/>
              </w:rPr>
            </w:pPr>
            <w:r w:rsidRPr="00374341">
              <w:rPr>
                <w:rFonts w:ascii="Open Sans" w:eastAsia="Open Sans" w:hAnsi="Open Sans" w:cs="Times New Roman"/>
                <w:color w:val="404040"/>
              </w:rPr>
              <w:t>Alternatively, we can use the fit</w:t>
            </w:r>
            <w:ins w:id="8783" w:author="Chantelle Dubois Nishiyama" w:date="2020-02-19T22:31:00Z">
              <w:r w:rsidR="005A595A">
                <w:rPr>
                  <w:rFonts w:ascii="Open Sans" w:eastAsia="Open Sans" w:hAnsi="Open Sans" w:cs="Times New Roman"/>
                  <w:color w:val="404040"/>
                </w:rPr>
                <w:t xml:space="preserve"> </w:t>
              </w:r>
            </w:ins>
            <w:del w:id="8784" w:author="Chantelle Dubois Nishiyama" w:date="2020-02-19T22:31:00Z">
              <w:r w:rsidRPr="00374341" w:rsidDel="005A595A">
                <w:rPr>
                  <w:rFonts w:ascii="Open Sans" w:eastAsia="Open Sans" w:hAnsi="Open Sans" w:cs="Times New Roman"/>
                  <w:color w:val="404040"/>
                </w:rPr>
                <w:delText>_</w:delText>
              </w:r>
            </w:del>
            <w:r w:rsidRPr="00374341">
              <w:rPr>
                <w:rFonts w:ascii="Open Sans" w:eastAsia="Open Sans" w:hAnsi="Open Sans" w:cs="Times New Roman"/>
                <w:color w:val="404040"/>
              </w:rPr>
              <w:t>transform() function to perform both fitting and encoding in one operation</w:t>
            </w:r>
            <w:ins w:id="8785" w:author="Chantelle Dubois Nishiyama" w:date="2020-02-19T22:32:00Z">
              <w:r w:rsidR="005A595A">
                <w:rPr>
                  <w:rFonts w:ascii="Open Sans" w:eastAsia="Open Sans" w:hAnsi="Open Sans" w:cs="Times New Roman"/>
                  <w:color w:val="404040"/>
                </w:rPr>
                <w:t>:</w:t>
              </w:r>
            </w:ins>
          </w:p>
        </w:tc>
      </w:tr>
      <w:tr w:rsidR="00374341" w:rsidRPr="00374341" w14:paraId="2822F5E9" w14:textId="77777777" w:rsidTr="00374341">
        <w:tblPrEx>
          <w:tblBorders>
            <w:top w:val="none" w:sz="0" w:space="0" w:color="auto"/>
            <w:bottom w:val="none" w:sz="0" w:space="0" w:color="auto"/>
          </w:tblBorders>
        </w:tblPrEx>
        <w:trPr>
          <w:cantSplit/>
          <w:trHeight w:val="80"/>
        </w:trPr>
        <w:tc>
          <w:tcPr>
            <w:tcW w:w="270" w:type="dxa"/>
            <w:shd w:val="clear" w:color="auto" w:fill="FAFAFA"/>
          </w:tcPr>
          <w:p w14:paraId="5EF35C8C" w14:textId="77777777" w:rsidR="00374341" w:rsidRPr="00374341" w:rsidRDefault="00374341" w:rsidP="00374341">
            <w:pPr>
              <w:spacing w:before="120" w:after="120"/>
              <w:rPr>
                <w:rFonts w:ascii="Open Sans" w:eastAsia="Open Sans" w:hAnsi="Open Sans" w:cs="Times New Roman"/>
                <w:noProof/>
                <w:color w:val="404040"/>
                <w:sz w:val="16"/>
                <w:szCs w:val="16"/>
              </w:rPr>
            </w:pPr>
          </w:p>
        </w:tc>
        <w:tc>
          <w:tcPr>
            <w:tcW w:w="9900" w:type="dxa"/>
            <w:tcBorders>
              <w:bottom w:val="single" w:sz="2" w:space="0" w:color="808080"/>
            </w:tcBorders>
            <w:shd w:val="clear" w:color="auto" w:fill="FAFAFA"/>
          </w:tcPr>
          <w:p w14:paraId="39324C03" w14:textId="77777777" w:rsidR="00374341" w:rsidRPr="00374341" w:rsidRDefault="00374341" w:rsidP="00374341">
            <w:pPr>
              <w:spacing w:before="120" w:after="120"/>
              <w:rPr>
                <w:rFonts w:ascii="Open Sans" w:eastAsia="Open Sans" w:hAnsi="Open Sans" w:cs="Times New Roman"/>
                <w:noProof/>
                <w:color w:val="404040"/>
                <w:sz w:val="16"/>
                <w:szCs w:val="16"/>
              </w:rPr>
            </w:pPr>
          </w:p>
        </w:tc>
        <w:tc>
          <w:tcPr>
            <w:tcW w:w="270" w:type="dxa"/>
            <w:shd w:val="clear" w:color="auto" w:fill="FAFAFA"/>
          </w:tcPr>
          <w:p w14:paraId="599AF12B" w14:textId="77777777" w:rsidR="00374341" w:rsidRPr="00374341" w:rsidRDefault="00374341" w:rsidP="00374341">
            <w:pPr>
              <w:spacing w:before="120" w:after="120"/>
              <w:rPr>
                <w:rFonts w:ascii="Open Sans" w:eastAsia="Open Sans" w:hAnsi="Open Sans" w:cs="Times New Roman"/>
                <w:noProof/>
                <w:color w:val="404040"/>
                <w:sz w:val="16"/>
                <w:szCs w:val="16"/>
              </w:rPr>
            </w:pPr>
          </w:p>
        </w:tc>
      </w:tr>
      <w:tr w:rsidR="00374341" w:rsidRPr="00374341" w14:paraId="7089210C" w14:textId="77777777" w:rsidTr="00374341">
        <w:tblPrEx>
          <w:tblBorders>
            <w:top w:val="none" w:sz="0" w:space="0" w:color="auto"/>
            <w:bottom w:val="none" w:sz="0" w:space="0" w:color="auto"/>
          </w:tblBorders>
        </w:tblPrEx>
        <w:trPr>
          <w:cantSplit/>
          <w:trHeight w:val="190"/>
        </w:trPr>
        <w:tc>
          <w:tcPr>
            <w:tcW w:w="270" w:type="dxa"/>
            <w:tcBorders>
              <w:right w:val="single" w:sz="2" w:space="0" w:color="808080"/>
            </w:tcBorders>
            <w:shd w:val="clear" w:color="auto" w:fill="FAFAFA"/>
          </w:tcPr>
          <w:p w14:paraId="6040A5B6" w14:textId="77777777" w:rsidR="00374341" w:rsidRPr="00374341" w:rsidRDefault="00374341" w:rsidP="00374341">
            <w:pPr>
              <w:spacing w:before="120" w:after="120"/>
              <w:rPr>
                <w:rFonts w:ascii="Open Sans" w:eastAsia="Open Sans" w:hAnsi="Open Sans" w:cs="Times New Roman"/>
                <w:noProof/>
                <w:color w:val="404040"/>
              </w:rPr>
            </w:pPr>
          </w:p>
        </w:tc>
        <w:tc>
          <w:tcPr>
            <w:tcW w:w="9900" w:type="dxa"/>
            <w:tcBorders>
              <w:top w:val="single" w:sz="2" w:space="0" w:color="808080"/>
              <w:left w:val="single" w:sz="2" w:space="0" w:color="808080"/>
              <w:bottom w:val="single" w:sz="2" w:space="0" w:color="808080"/>
              <w:right w:val="single" w:sz="2" w:space="0" w:color="808080"/>
            </w:tcBorders>
            <w:shd w:val="clear" w:color="auto" w:fill="D9D9D9"/>
          </w:tcPr>
          <w:p w14:paraId="2B222E8E" w14:textId="77777777" w:rsidR="00374341" w:rsidRPr="00374341" w:rsidRDefault="00374341" w:rsidP="00374341">
            <w:pPr>
              <w:spacing w:before="120" w:after="120"/>
              <w:rPr>
                <w:rFonts w:ascii="Consolas" w:eastAsia="Open Sans" w:hAnsi="Consolas" w:cs="Times New Roman"/>
                <w:noProof/>
                <w:color w:val="404040"/>
              </w:rPr>
            </w:pPr>
            <w:r w:rsidRPr="00374341">
              <w:rPr>
                <w:rFonts w:ascii="Consolas" w:eastAsia="Open Sans" w:hAnsi="Consolas" w:cs="Times New Roman"/>
                <w:noProof/>
                <w:color w:val="404040"/>
              </w:rPr>
              <w:t>df[‘Country’]= encoder.fit_transform(df[‘Country’])</w:t>
            </w:r>
          </w:p>
        </w:tc>
        <w:tc>
          <w:tcPr>
            <w:tcW w:w="270" w:type="dxa"/>
            <w:tcBorders>
              <w:left w:val="single" w:sz="2" w:space="0" w:color="808080"/>
            </w:tcBorders>
            <w:shd w:val="clear" w:color="auto" w:fill="FAFAFA"/>
          </w:tcPr>
          <w:p w14:paraId="5960C597" w14:textId="77777777" w:rsidR="00374341" w:rsidRPr="00374341" w:rsidRDefault="00374341" w:rsidP="00374341">
            <w:pPr>
              <w:spacing w:before="120" w:after="120"/>
              <w:rPr>
                <w:rFonts w:ascii="Open Sans" w:eastAsia="Open Sans" w:hAnsi="Open Sans" w:cs="Times New Roman"/>
                <w:noProof/>
                <w:color w:val="404040"/>
              </w:rPr>
            </w:pPr>
          </w:p>
        </w:tc>
      </w:tr>
      <w:tr w:rsidR="00374341" w:rsidRPr="00374341" w14:paraId="7281A712" w14:textId="77777777" w:rsidTr="00374341">
        <w:tblPrEx>
          <w:tblBorders>
            <w:top w:val="none" w:sz="0" w:space="0" w:color="auto"/>
            <w:bottom w:val="none" w:sz="0" w:space="0" w:color="auto"/>
          </w:tblBorders>
        </w:tblPrEx>
        <w:trPr>
          <w:cantSplit/>
          <w:trHeight w:val="190"/>
        </w:trPr>
        <w:tc>
          <w:tcPr>
            <w:tcW w:w="270" w:type="dxa"/>
            <w:tcBorders>
              <w:bottom w:val="single" w:sz="4" w:space="0" w:color="E1E1E1"/>
            </w:tcBorders>
            <w:shd w:val="clear" w:color="auto" w:fill="FAFAFA"/>
          </w:tcPr>
          <w:p w14:paraId="57C5B87A" w14:textId="77777777" w:rsidR="00374341" w:rsidRPr="00374341" w:rsidRDefault="00374341" w:rsidP="00374341">
            <w:pPr>
              <w:spacing w:before="120" w:after="120"/>
              <w:rPr>
                <w:rFonts w:ascii="Open Sans" w:eastAsia="Open Sans" w:hAnsi="Open Sans" w:cs="Times New Roman"/>
                <w:noProof/>
                <w:color w:val="404040"/>
                <w:sz w:val="16"/>
                <w:szCs w:val="16"/>
              </w:rPr>
            </w:pPr>
          </w:p>
        </w:tc>
        <w:tc>
          <w:tcPr>
            <w:tcW w:w="9900" w:type="dxa"/>
            <w:tcBorders>
              <w:top w:val="single" w:sz="2" w:space="0" w:color="808080"/>
              <w:bottom w:val="single" w:sz="4" w:space="0" w:color="E1E1E1"/>
            </w:tcBorders>
            <w:shd w:val="clear" w:color="auto" w:fill="FAFAFA"/>
          </w:tcPr>
          <w:p w14:paraId="5743088B" w14:textId="77777777" w:rsidR="00374341" w:rsidRPr="00374341" w:rsidRDefault="00374341" w:rsidP="00374341">
            <w:pPr>
              <w:spacing w:before="120" w:after="120"/>
              <w:rPr>
                <w:rFonts w:ascii="Open Sans" w:eastAsia="Open Sans" w:hAnsi="Open Sans" w:cs="Times New Roman"/>
                <w:noProof/>
                <w:color w:val="404040"/>
                <w:sz w:val="16"/>
                <w:szCs w:val="16"/>
              </w:rPr>
            </w:pPr>
          </w:p>
        </w:tc>
        <w:tc>
          <w:tcPr>
            <w:tcW w:w="270" w:type="dxa"/>
            <w:tcBorders>
              <w:bottom w:val="single" w:sz="4" w:space="0" w:color="E1E1E1"/>
            </w:tcBorders>
            <w:shd w:val="clear" w:color="auto" w:fill="FAFAFA"/>
          </w:tcPr>
          <w:p w14:paraId="41ABAFBC" w14:textId="77777777" w:rsidR="00374341" w:rsidRPr="00374341" w:rsidRDefault="00374341" w:rsidP="00374341">
            <w:pPr>
              <w:spacing w:before="120" w:after="120"/>
              <w:rPr>
                <w:rFonts w:ascii="Open Sans" w:eastAsia="Open Sans" w:hAnsi="Open Sans" w:cs="Times New Roman"/>
                <w:noProof/>
                <w:color w:val="404040"/>
                <w:sz w:val="16"/>
                <w:szCs w:val="16"/>
              </w:rPr>
            </w:pPr>
          </w:p>
        </w:tc>
      </w:tr>
    </w:tbl>
    <w:p w14:paraId="72F34D54" w14:textId="77777777" w:rsidR="00374341" w:rsidRPr="00374341" w:rsidRDefault="00374341" w:rsidP="00374341">
      <w:pPr>
        <w:spacing w:before="120" w:after="120"/>
        <w:rPr>
          <w:rFonts w:ascii="Open Sans" w:eastAsia="Open Sans" w:hAnsi="Open Sans" w:cs="Times New Roman"/>
          <w:color w:val="404040"/>
        </w:rPr>
      </w:pPr>
    </w:p>
    <w:tbl>
      <w:tblPr>
        <w:tblStyle w:val="TableGrid7"/>
        <w:tblW w:w="10440" w:type="dxa"/>
        <w:tblInd w:w="-5" w:type="dxa"/>
        <w:tblBorders>
          <w:top w:val="single" w:sz="4" w:space="0" w:color="DBDBDB"/>
          <w:left w:val="single" w:sz="4" w:space="0" w:color="DBDBDB"/>
          <w:bottom w:val="single" w:sz="4" w:space="0" w:color="DBDBDB"/>
          <w:right w:val="single" w:sz="4" w:space="0" w:color="DBDBDB"/>
          <w:insideH w:val="none" w:sz="0" w:space="0" w:color="auto"/>
          <w:insideV w:val="none" w:sz="0" w:space="0" w:color="auto"/>
        </w:tblBorders>
        <w:tblLayout w:type="fixed"/>
        <w:tblCellMar>
          <w:left w:w="115" w:type="dxa"/>
          <w:right w:w="115" w:type="dxa"/>
        </w:tblCellMar>
        <w:tblLook w:val="04A0" w:firstRow="1" w:lastRow="0" w:firstColumn="1" w:lastColumn="0" w:noHBand="0" w:noVBand="1"/>
      </w:tblPr>
      <w:tblGrid>
        <w:gridCol w:w="10440"/>
        <w:tblGridChange w:id="8786">
          <w:tblGrid>
            <w:gridCol w:w="105"/>
            <w:gridCol w:w="360"/>
            <w:gridCol w:w="9975"/>
          </w:tblGrid>
        </w:tblGridChange>
      </w:tblGrid>
      <w:tr w:rsidR="00374341" w:rsidRPr="00374341" w14:paraId="13A3D714" w14:textId="77777777" w:rsidTr="51235A2F">
        <w:trPr>
          <w:cantSplit/>
          <w:trHeight w:val="420"/>
        </w:trPr>
        <w:tc>
          <w:tcPr>
            <w:tcW w:w="10440" w:type="dxa"/>
            <w:shd w:val="clear" w:color="auto" w:fill="FAFAFA"/>
          </w:tcPr>
          <w:p w14:paraId="7AEA9004" w14:textId="77777777" w:rsidR="00374341" w:rsidRPr="00374341" w:rsidRDefault="00374341" w:rsidP="00374341">
            <w:pPr>
              <w:numPr>
                <w:ilvl w:val="0"/>
                <w:numId w:val="46"/>
              </w:numPr>
              <w:spacing w:before="120" w:after="120"/>
              <w:outlineLvl w:val="2"/>
              <w:rPr>
                <w:rFonts w:ascii="Open Sans Semibold" w:eastAsia="Open Sans" w:hAnsi="Open Sans Semibold" w:cs="Open Sans Semibold"/>
                <w:color w:val="11143F"/>
              </w:rPr>
            </w:pPr>
            <w:r w:rsidRPr="00374341">
              <w:rPr>
                <w:rFonts w:ascii="Open Sans Semibold" w:eastAsia="Open Sans" w:hAnsi="Open Sans Semibold" w:cs="Open Sans Semibold"/>
                <w:color w:val="11143F"/>
              </w:rPr>
              <w:t>View Encoded Labels</w:t>
            </w:r>
          </w:p>
        </w:tc>
      </w:tr>
      <w:tr w:rsidR="00374341" w:rsidRPr="00374341" w14:paraId="0D2C54C5" w14:textId="77777777" w:rsidTr="51235A2F">
        <w:trPr>
          <w:cantSplit/>
          <w:trHeight w:val="419"/>
        </w:trPr>
        <w:tc>
          <w:tcPr>
            <w:tcW w:w="10440" w:type="dxa"/>
            <w:shd w:val="clear" w:color="auto" w:fill="FAFAFA"/>
          </w:tcPr>
          <w:p w14:paraId="0F7EC3DB" w14:textId="77777777" w:rsidR="00374341" w:rsidRPr="00374341" w:rsidRDefault="00374341" w:rsidP="00374341">
            <w:pPr>
              <w:spacing w:before="120" w:after="120"/>
              <w:outlineLvl w:val="2"/>
              <w:rPr>
                <w:rFonts w:ascii="Open Sans" w:eastAsia="Open Sans" w:hAnsi="Open Sans" w:cs="Times New Roman"/>
                <w:color w:val="404040"/>
              </w:rPr>
            </w:pPr>
            <w:r w:rsidRPr="00374341">
              <w:rPr>
                <w:rFonts w:ascii="Open Sans" w:eastAsia="Open Sans" w:hAnsi="Open Sans" w:cs="Times New Roman"/>
                <w:color w:val="404040"/>
              </w:rPr>
              <w:t xml:space="preserve">The country names should now be encoded to three classes 0, 1 and 2. </w:t>
            </w:r>
          </w:p>
        </w:tc>
      </w:tr>
      <w:tr w:rsidR="00374341" w:rsidRPr="00374341" w14:paraId="7CA4558B" w14:textId="77777777" w:rsidTr="51235A2F">
        <w:tblPrEx>
          <w:tblW w:w="10440" w:type="dxa"/>
          <w:tblInd w:w="-5" w:type="dxa"/>
          <w:tblBorders>
            <w:top w:val="single" w:sz="4" w:space="0" w:color="DBDBDB"/>
            <w:left w:val="single" w:sz="4" w:space="0" w:color="DBDBDB"/>
            <w:bottom w:val="single" w:sz="4" w:space="0" w:color="DBDBDB"/>
            <w:right w:val="single" w:sz="4" w:space="0" w:color="DBDBDB"/>
            <w:insideH w:val="none" w:sz="0" w:space="0" w:color="auto"/>
            <w:insideV w:val="none" w:sz="0" w:space="0" w:color="auto"/>
          </w:tblBorders>
          <w:tblLayout w:type="fixed"/>
          <w:tblCellMar>
            <w:left w:w="115" w:type="dxa"/>
            <w:right w:w="115" w:type="dxa"/>
          </w:tblCellMar>
          <w:tblPrExChange w:id="8787" w:author="Alicia Romero Lopez" w:date="2020-01-31T09:48:00Z">
            <w:tblPrEx>
              <w:tblW w:w="10440" w:type="dxa"/>
              <w:tblInd w:w="-5" w:type="dxa"/>
              <w:tblBorders>
                <w:top w:val="single" w:sz="4" w:space="0" w:color="DBDBDB"/>
                <w:left w:val="single" w:sz="4" w:space="0" w:color="DBDBDB"/>
                <w:bottom w:val="single" w:sz="4" w:space="0" w:color="DBDBDB"/>
                <w:right w:val="single" w:sz="4" w:space="0" w:color="DBDBDB"/>
                <w:insideH w:val="none" w:sz="0" w:space="0" w:color="auto"/>
                <w:insideV w:val="none" w:sz="0" w:space="0" w:color="auto"/>
              </w:tblBorders>
              <w:tblLayout w:type="fixed"/>
              <w:tblCellMar>
                <w:left w:w="115" w:type="dxa"/>
                <w:right w:w="115" w:type="dxa"/>
              </w:tblCellMar>
            </w:tblPrEx>
          </w:tblPrExChange>
        </w:tblPrEx>
        <w:trPr>
          <w:cantSplit/>
          <w:trHeight w:val="419"/>
          <w:trPrChange w:id="8788" w:author="Alicia Romero Lopez" w:date="2020-01-31T09:48:00Z">
            <w:trPr>
              <w:gridBefore w:val="1"/>
              <w:gridAfter w:val="0"/>
            </w:trPr>
          </w:trPrChange>
        </w:trPr>
        <w:tc>
          <w:tcPr>
            <w:tcW w:w="10440" w:type="dxa"/>
            <w:tc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tcBorders>
            <w:shd w:val="clear" w:color="auto" w:fill="FAFAFA"/>
            <w:vAlign w:val="center"/>
            <w:tcPrChange w:id="8789" w:author="Alicia Romero Lopez" w:date="2020-01-31T09:48:00Z">
              <w:tcPr>
                <w:tcW w:w="10440" w:type="dxa"/>
                <w:shd w:val="clear" w:color="auto" w:fill="FAFAFA"/>
              </w:tcPr>
            </w:tcPrChange>
          </w:tcPr>
          <w:p w14:paraId="1DD97CCE" w14:textId="77777777" w:rsidR="00485865" w:rsidRDefault="00374341" w:rsidP="00485865">
            <w:pPr>
              <w:pStyle w:val="NoSpacing"/>
              <w:rPr>
                <w:ins w:id="8790" w:author="RoboGarden Team" w:date="2020-02-07T12:03:00Z"/>
              </w:rPr>
            </w:pPr>
            <w:r w:rsidRPr="00374341">
              <w:rPr>
                <w:rFonts w:ascii="Open Sans Semibold" w:eastAsia="Open Sans" w:hAnsi="Open Sans Semibold" w:cs="Open Sans Semibold"/>
                <w:noProof/>
                <w:color w:val="11143F"/>
              </w:rPr>
              <w:t xml:space="preserve"> </w:t>
            </w:r>
            <w:ins w:id="8791" w:author="RoboGarden Team" w:date="2020-02-07T12:03:00Z">
              <w:r w:rsidR="00485865">
                <w:rPr>
                  <w:color w:val="404040"/>
                </w:rPr>
                <w:t xml:space="preserve">Citation: RoboGarden Course Resources </w:t>
              </w:r>
              <w:r w:rsidR="00485865" w:rsidRPr="00E06DF7">
                <w:t>Copyright 2019</w:t>
              </w:r>
            </w:ins>
          </w:p>
          <w:p w14:paraId="78BCC37C" w14:textId="3B95A8BA" w:rsidR="00374341" w:rsidRPr="00374341" w:rsidRDefault="00374341">
            <w:pPr>
              <w:spacing w:before="120" w:after="120"/>
              <w:outlineLvl w:val="2"/>
              <w:rPr>
                <w:rFonts w:ascii="Open Sans" w:eastAsia="Open Sans" w:hAnsi="Open Sans" w:cs="Times New Roman"/>
                <w:noProof/>
                <w:color w:val="404040"/>
              </w:rPr>
              <w:pPrChange w:id="8792" w:author="Fatemeh Yazdanbakhsh Poodeh" w:date="2020-02-07T12:03:00Z">
                <w:pPr>
                  <w:spacing w:before="120" w:after="120"/>
                  <w:jc w:val="center"/>
                  <w:outlineLvl w:val="2"/>
                </w:pPr>
              </w:pPrChange>
            </w:pPr>
            <w:r w:rsidRPr="00374341">
              <w:rPr>
                <w:rFonts w:ascii="Open Sans Semibold" w:eastAsia="Open Sans" w:hAnsi="Open Sans Semibold" w:cs="Open Sans Semibold"/>
                <w:noProof/>
                <w:color w:val="11143F"/>
              </w:rPr>
              <w:drawing>
                <wp:inline distT="0" distB="0" distL="0" distR="0" wp14:anchorId="18DE068B" wp14:editId="18ADBEAB">
                  <wp:extent cx="6483350" cy="223520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483350" cy="2235200"/>
                          </a:xfrm>
                          <a:prstGeom prst="rect">
                            <a:avLst/>
                          </a:prstGeom>
                        </pic:spPr>
                      </pic:pic>
                    </a:graphicData>
                  </a:graphic>
                </wp:inline>
              </w:drawing>
            </w:r>
          </w:p>
        </w:tc>
      </w:tr>
    </w:tbl>
    <w:p w14:paraId="4772AC1C" w14:textId="77777777" w:rsidR="00374341" w:rsidRPr="00374341" w:rsidRDefault="00374341" w:rsidP="00374341">
      <w:pPr>
        <w:spacing w:before="120" w:after="0" w:line="240" w:lineRule="auto"/>
        <w:rPr>
          <w:rFonts w:ascii="Open Sans" w:eastAsia="Open Sans" w:hAnsi="Open Sans" w:cs="Times New Roman"/>
          <w:color w:val="404040"/>
        </w:rPr>
      </w:pPr>
    </w:p>
    <w:p w14:paraId="15417655" w14:textId="77777777" w:rsidR="00374341" w:rsidRPr="00374341" w:rsidRDefault="00374341" w:rsidP="00374341">
      <w:pPr>
        <w:spacing w:after="0" w:line="240" w:lineRule="auto"/>
        <w:rPr>
          <w:rFonts w:ascii="Open Sans" w:eastAsia="Open Sans" w:hAnsi="Open Sans" w:cs="Times New Roman"/>
          <w:color w:val="404040"/>
        </w:rPr>
      </w:pPr>
      <w:r w:rsidRPr="00374341">
        <w:rPr>
          <w:rFonts w:ascii="Open Sans" w:eastAsia="Open Sans" w:hAnsi="Open Sans" w:cs="Times New Roman"/>
          <w:color w:val="404040"/>
        </w:rPr>
        <w:br w:type="page"/>
      </w:r>
    </w:p>
    <w:p w14:paraId="4805F008" w14:textId="77777777" w:rsidR="00374341" w:rsidRPr="00374341" w:rsidRDefault="00374341" w:rsidP="00374341">
      <w:pPr>
        <w:spacing w:before="80" w:after="80" w:line="240" w:lineRule="auto"/>
        <w:outlineLvl w:val="1"/>
        <w:rPr>
          <w:rFonts w:ascii="Open Sans Semibold" w:eastAsia="Times New Roman" w:hAnsi="Open Sans Semibold" w:cs="Open Sans Semibold"/>
          <w:color w:val="11143F"/>
          <w:sz w:val="28"/>
          <w:szCs w:val="28"/>
        </w:rPr>
      </w:pPr>
      <w:r w:rsidRPr="00374341">
        <w:rPr>
          <w:rFonts w:ascii="Open Sans Semibold" w:eastAsia="Times New Roman" w:hAnsi="Open Sans Semibold" w:cs="Open Sans Semibold"/>
          <w:color w:val="11143F"/>
          <w:sz w:val="28"/>
          <w:szCs w:val="28"/>
        </w:rPr>
        <w:lastRenderedPageBreak/>
        <w:t>Section 02: Scaling Features</w:t>
      </w:r>
    </w:p>
    <w:p w14:paraId="26D64BCF" w14:textId="6ED5BB56" w:rsidR="00374341" w:rsidRDefault="00374341" w:rsidP="00374341">
      <w:pPr>
        <w:spacing w:before="120" w:after="120"/>
        <w:outlineLvl w:val="2"/>
        <w:rPr>
          <w:ins w:id="8793" w:author="Fatemeh Yazdanbakhsh Poodeh" w:date="2020-01-30T19:13:00Z"/>
          <w:rFonts w:ascii="Open Sans Semibold" w:eastAsia="Open Sans" w:hAnsi="Open Sans Semibold" w:cs="Open Sans Semibold"/>
          <w:color w:val="11143F"/>
          <w:sz w:val="25"/>
          <w:szCs w:val="25"/>
        </w:rPr>
      </w:pPr>
      <w:moveFromRangeStart w:id="8794" w:author="RoboGarden Team" w:date="2020-01-23T18:25:00Z" w:name="move30696321"/>
      <w:moveFrom w:id="8795" w:author="RoboGarden Team" w:date="2020-01-23T18:25:00Z">
        <w:r w:rsidRPr="00374341" w:rsidDel="00A0562A">
          <w:rPr>
            <w:rFonts w:ascii="Open Sans Semibold" w:eastAsia="Open Sans" w:hAnsi="Open Sans Semibold" w:cs="Open Sans Semibold"/>
            <w:color w:val="11143F"/>
            <w:sz w:val="25"/>
            <w:szCs w:val="25"/>
          </w:rPr>
          <w:t>Why Scaling?</w:t>
        </w:r>
      </w:moveFrom>
      <w:moveFromRangeEnd w:id="8794"/>
    </w:p>
    <w:p w14:paraId="1880B2C1" w14:textId="47814331" w:rsidR="00B377F6" w:rsidRPr="00374341" w:rsidRDefault="00B377F6" w:rsidP="00370D8C">
      <w:ins w:id="8796" w:author="Fatemeh Yazdanbakhsh Poodeh" w:date="2020-01-30T19:13:00Z">
        <w:r>
          <w:t>In this part</w:t>
        </w:r>
      </w:ins>
      <w:ins w:id="8797" w:author="Chantelle Dubois Nishiyama" w:date="2020-02-19T22:32:00Z">
        <w:r w:rsidR="005A595A">
          <w:t>,</w:t>
        </w:r>
      </w:ins>
      <w:ins w:id="8798" w:author="Fatemeh Yazdanbakhsh Poodeh" w:date="2020-01-30T19:13:00Z">
        <w:r>
          <w:t xml:space="preserve"> you will learn about </w:t>
        </w:r>
      </w:ins>
      <w:ins w:id="8799" w:author="Fatemeh Yazdanbakhsh Poodeh" w:date="2020-01-30T19:14:00Z">
        <w:r>
          <w:t xml:space="preserve">what </w:t>
        </w:r>
      </w:ins>
      <w:ins w:id="8800" w:author="Fatemeh Yazdanbakhsh Poodeh" w:date="2020-01-30T19:13:00Z">
        <w:r>
          <w:t>scaling</w:t>
        </w:r>
      </w:ins>
      <w:ins w:id="8801" w:author="Fatemeh Yazdanbakhsh Poodeh" w:date="2020-01-30T19:14:00Z">
        <w:r>
          <w:t xml:space="preserve"> of data is and how you can scale your data using the </w:t>
        </w:r>
      </w:ins>
      <w:ins w:id="8802" w:author="Fatemeh Yazdanbakhsh Poodeh" w:date="2020-01-30T19:15:00Z">
        <w:r>
          <w:t>Scikit-learn library.</w:t>
        </w:r>
      </w:ins>
      <w:ins w:id="8803" w:author="Fatemeh Yazdanbakhsh Poodeh" w:date="2020-01-30T19:14:00Z">
        <w:r>
          <w:t xml:space="preserve"> </w:t>
        </w:r>
      </w:ins>
    </w:p>
    <w:tbl>
      <w:tblPr>
        <w:tblStyle w:val="TableGrid7"/>
        <w:tblW w:w="10440" w:type="dxa"/>
        <w:tblInd w:w="-5" w:type="dxa"/>
        <w:tblBorders>
          <w:top w:val="single" w:sz="4" w:space="0" w:color="DBDBDB"/>
          <w:left w:val="single" w:sz="4" w:space="0" w:color="DBDBDB"/>
          <w:bottom w:val="single" w:sz="4" w:space="0" w:color="DBDBDB"/>
          <w:right w:val="single" w:sz="4" w:space="0" w:color="DBDBDB"/>
          <w:insideH w:val="none" w:sz="0" w:space="0" w:color="auto"/>
          <w:insideV w:val="none" w:sz="0" w:space="0" w:color="auto"/>
        </w:tblBorders>
        <w:tblLayout w:type="fixed"/>
        <w:tblCellMar>
          <w:left w:w="115" w:type="dxa"/>
          <w:right w:w="115" w:type="dxa"/>
        </w:tblCellMar>
        <w:tblLook w:val="04A0" w:firstRow="1" w:lastRow="0" w:firstColumn="1" w:lastColumn="0" w:noHBand="0" w:noVBand="1"/>
      </w:tblPr>
      <w:tblGrid>
        <w:gridCol w:w="10440"/>
      </w:tblGrid>
      <w:tr w:rsidR="00374341" w:rsidRPr="00374341" w14:paraId="21AD65DD" w14:textId="77777777" w:rsidTr="07DEF139">
        <w:trPr>
          <w:cantSplit/>
          <w:trHeight w:val="420"/>
        </w:trPr>
        <w:tc>
          <w:tcPr>
            <w:tcW w:w="10440" w:type="dxa"/>
            <w:shd w:val="clear" w:color="auto" w:fill="FAFAFA"/>
          </w:tcPr>
          <w:p w14:paraId="06270311" w14:textId="386BE738" w:rsidR="00374341" w:rsidRPr="00374341" w:rsidRDefault="00A0562A" w:rsidP="00374341">
            <w:pPr>
              <w:spacing w:before="120" w:after="120"/>
              <w:outlineLvl w:val="2"/>
              <w:rPr>
                <w:rFonts w:ascii="Open Sans Semibold" w:eastAsia="Open Sans" w:hAnsi="Open Sans Semibold" w:cs="Open Sans Semibold"/>
                <w:color w:val="11143F"/>
              </w:rPr>
            </w:pPr>
            <w:moveToRangeStart w:id="8804" w:author="RoboGarden Team" w:date="2020-01-23T18:25:00Z" w:name="move30696321"/>
            <w:moveTo w:id="8805" w:author="RoboGarden Team" w:date="2020-01-23T18:25:00Z">
              <w:r w:rsidRPr="00374341">
                <w:rPr>
                  <w:rFonts w:ascii="Open Sans Semibold" w:eastAsia="Open Sans" w:hAnsi="Open Sans Semibold" w:cs="Open Sans Semibold"/>
                  <w:color w:val="11143F"/>
                  <w:sz w:val="25"/>
                  <w:szCs w:val="25"/>
                </w:rPr>
                <w:t>Why Scaling?</w:t>
              </w:r>
            </w:moveTo>
            <w:moveToRangeEnd w:id="8804"/>
            <w:commentRangeStart w:id="8806"/>
            <w:commentRangeStart w:id="8807"/>
            <w:del w:id="8808" w:author="RoboGarden Team" w:date="2020-01-23T18:25:00Z">
              <w:r w:rsidR="00374341" w:rsidRPr="00374341" w:rsidDel="00A0562A">
                <w:rPr>
                  <w:rFonts w:ascii="Open Sans Semibold" w:eastAsia="Open Sans" w:hAnsi="Open Sans Semibold" w:cs="Open Sans Semibold"/>
                  <w:color w:val="11143F"/>
                </w:rPr>
                <w:delText>Overview</w:delText>
              </w:r>
              <w:commentRangeEnd w:id="8806"/>
              <w:r w:rsidR="00374341" w:rsidDel="00A0562A">
                <w:rPr>
                  <w:rStyle w:val="CommentReference"/>
                </w:rPr>
                <w:commentReference w:id="8806"/>
              </w:r>
            </w:del>
            <w:commentRangeEnd w:id="8807"/>
            <w:r w:rsidR="00B570BE">
              <w:rPr>
                <w:rStyle w:val="CommentReference"/>
                <w:color w:val="404040"/>
              </w:rPr>
              <w:commentReference w:id="8807"/>
            </w:r>
          </w:p>
        </w:tc>
      </w:tr>
      <w:tr w:rsidR="00374341" w:rsidRPr="00374341" w14:paraId="476AFE06" w14:textId="77777777" w:rsidTr="07DEF139">
        <w:trPr>
          <w:cantSplit/>
          <w:trHeight w:val="419"/>
        </w:trPr>
        <w:tc>
          <w:tcPr>
            <w:tcW w:w="10440" w:type="dxa"/>
            <w:shd w:val="clear" w:color="auto" w:fill="FAFAFA"/>
          </w:tcPr>
          <w:p w14:paraId="14299C17" w14:textId="77777777" w:rsidR="00374341" w:rsidRPr="00374341" w:rsidRDefault="00374341" w:rsidP="00374341">
            <w:pPr>
              <w:spacing w:before="120" w:after="120"/>
              <w:rPr>
                <w:rFonts w:ascii="Open Sans" w:eastAsia="Open Sans" w:hAnsi="Open Sans" w:cs="Times New Roman"/>
                <w:color w:val="404040"/>
              </w:rPr>
            </w:pPr>
            <w:r w:rsidRPr="00374341">
              <w:rPr>
                <w:rFonts w:ascii="Open Sans" w:eastAsia="Open Sans" w:hAnsi="Open Sans" w:cs="Times New Roman"/>
                <w:color w:val="404040"/>
              </w:rPr>
              <w:t xml:space="preserve">The range of values of raw data varies widely. In some machine learning algorithms, such as SVM and ANN, objective functions will not work correctly without normalization. For example, the majority of classifiers calculate the distance between two points by the Euclidean distance. If one of the features has a broad range of values, the distance will be governed by this particular feature. </w:t>
            </w:r>
          </w:p>
          <w:p w14:paraId="1B55D8CD" w14:textId="77777777" w:rsidR="00374341" w:rsidRPr="00374341" w:rsidRDefault="00374341" w:rsidP="00374341">
            <w:pPr>
              <w:spacing w:before="120" w:after="120"/>
              <w:rPr>
                <w:rFonts w:ascii="Open Sans" w:eastAsia="Open Sans" w:hAnsi="Open Sans" w:cs="Times New Roman"/>
                <w:color w:val="404040"/>
              </w:rPr>
            </w:pPr>
            <w:r w:rsidRPr="00374341">
              <w:rPr>
                <w:rFonts w:ascii="Open Sans" w:eastAsia="Open Sans" w:hAnsi="Open Sans" w:cs="Times New Roman"/>
                <w:color w:val="404040"/>
              </w:rPr>
              <w:t xml:space="preserve">Therefore, the range of all features should be normalized so that each feature contributes approximately proportionately to the final distance. </w:t>
            </w:r>
          </w:p>
        </w:tc>
      </w:tr>
    </w:tbl>
    <w:p w14:paraId="6EA005F1" w14:textId="77777777" w:rsidR="00374341" w:rsidRPr="00374341" w:rsidRDefault="00374341" w:rsidP="00374341">
      <w:pPr>
        <w:spacing w:after="0" w:line="240" w:lineRule="auto"/>
        <w:rPr>
          <w:rFonts w:ascii="Open Sans" w:eastAsia="Open Sans" w:hAnsi="Open Sans" w:cs="Times New Roman"/>
          <w:color w:val="404040"/>
        </w:rPr>
      </w:pPr>
    </w:p>
    <w:tbl>
      <w:tblPr>
        <w:tblStyle w:val="TableGrid7"/>
        <w:tblW w:w="104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90"/>
        <w:gridCol w:w="1350"/>
        <w:gridCol w:w="9000"/>
      </w:tblGrid>
      <w:tr w:rsidR="00374341" w:rsidRPr="00374341" w14:paraId="267CC61A" w14:textId="77777777" w:rsidTr="00374341">
        <w:trPr>
          <w:trHeight w:val="638"/>
        </w:trPr>
        <w:tc>
          <w:tcPr>
            <w:tcW w:w="90" w:type="dxa"/>
            <w:shd w:val="clear" w:color="auto" w:fill="00B0F0"/>
            <w:vAlign w:val="center"/>
          </w:tcPr>
          <w:p w14:paraId="0C10DF9F" w14:textId="77777777" w:rsidR="00374341" w:rsidRPr="00374341" w:rsidRDefault="00374341" w:rsidP="00374341">
            <w:pPr>
              <w:spacing w:before="120" w:after="120"/>
              <w:rPr>
                <w:rFonts w:ascii="Open Sans" w:eastAsia="Open Sans" w:hAnsi="Open Sans" w:cs="Times New Roman"/>
                <w:color w:val="404040"/>
              </w:rPr>
            </w:pPr>
          </w:p>
        </w:tc>
        <w:tc>
          <w:tcPr>
            <w:tcW w:w="1350" w:type="dxa"/>
            <w:shd w:val="clear" w:color="auto" w:fill="D5F4FF"/>
            <w:vAlign w:val="center"/>
          </w:tcPr>
          <w:p w14:paraId="7E5F8DFB" w14:textId="77777777" w:rsidR="00374341" w:rsidRPr="00374341" w:rsidRDefault="00374341" w:rsidP="00374341">
            <w:pPr>
              <w:spacing w:before="120" w:after="120"/>
              <w:jc w:val="center"/>
              <w:rPr>
                <w:rFonts w:ascii="FontAwesome" w:eastAsia="Open Sans" w:hAnsi="FontAwesome" w:cs="Times New Roman"/>
                <w:color w:val="00B0F0"/>
                <w:sz w:val="120"/>
                <w:szCs w:val="120"/>
              </w:rPr>
            </w:pPr>
            <w:r w:rsidRPr="00374341">
              <w:rPr>
                <w:rFonts w:ascii="FontAwesome" w:eastAsia="Open Sans" w:hAnsi="FontAwesome" w:cs="Times New Roman"/>
                <w:color w:val="00B0F0"/>
                <w:sz w:val="120"/>
                <w:szCs w:val="120"/>
              </w:rPr>
              <w:t></w:t>
            </w:r>
          </w:p>
        </w:tc>
        <w:tc>
          <w:tcPr>
            <w:tcW w:w="9000" w:type="dxa"/>
            <w:shd w:val="clear" w:color="auto" w:fill="D5F4FF"/>
            <w:vAlign w:val="center"/>
          </w:tcPr>
          <w:p w14:paraId="32D6D15E" w14:textId="77777777" w:rsidR="00374341" w:rsidRPr="00374341" w:rsidRDefault="00374341" w:rsidP="00374341">
            <w:pPr>
              <w:spacing w:before="120" w:after="120"/>
              <w:ind w:left="274" w:right="274"/>
              <w:rPr>
                <w:rFonts w:ascii="Open Sans Semibold" w:eastAsia="Open Sans" w:hAnsi="Open Sans Semibold" w:cs="Open Sans Semibold"/>
                <w:color w:val="404040"/>
                <w:sz w:val="24"/>
                <w:szCs w:val="24"/>
              </w:rPr>
            </w:pPr>
            <w:r w:rsidRPr="00374341">
              <w:rPr>
                <w:rFonts w:ascii="Open Sans Semibold" w:eastAsia="Open Sans" w:hAnsi="Open Sans Semibold" w:cs="Open Sans Semibold"/>
                <w:color w:val="404040"/>
                <w:sz w:val="24"/>
                <w:szCs w:val="24"/>
              </w:rPr>
              <w:t>Feature Scaling</w:t>
            </w:r>
          </w:p>
          <w:p w14:paraId="762ACE4C" w14:textId="77777777" w:rsidR="00374341" w:rsidRPr="00374341" w:rsidRDefault="00374341" w:rsidP="00374341">
            <w:pPr>
              <w:spacing w:before="180" w:after="180"/>
              <w:rPr>
                <w:rFonts w:ascii="Open Sans" w:eastAsia="Open Sans" w:hAnsi="Open Sans" w:cs="Times New Roman"/>
                <w:sz w:val="24"/>
                <w:szCs w:val="24"/>
              </w:rPr>
            </w:pPr>
            <w:r w:rsidRPr="00374341">
              <w:rPr>
                <w:rFonts w:ascii="Open Sans" w:eastAsia="Open Sans" w:hAnsi="Open Sans" w:cs="Times New Roman"/>
                <w:sz w:val="24"/>
                <w:szCs w:val="24"/>
              </w:rPr>
              <w:t xml:space="preserve">Feature scaling is a method used to standardize the range of independent variables or features of data. In data processing, it is also known as </w:t>
            </w:r>
            <w:r w:rsidRPr="00374341">
              <w:rPr>
                <w:rFonts w:ascii="Open Sans" w:eastAsia="Open Sans" w:hAnsi="Open Sans" w:cs="Times New Roman"/>
                <w:i/>
                <w:sz w:val="24"/>
                <w:szCs w:val="24"/>
              </w:rPr>
              <w:t>data normalization</w:t>
            </w:r>
            <w:r w:rsidRPr="00374341">
              <w:rPr>
                <w:rFonts w:ascii="Open Sans" w:eastAsia="Open Sans" w:hAnsi="Open Sans" w:cs="Times New Roman"/>
                <w:sz w:val="24"/>
                <w:szCs w:val="24"/>
              </w:rPr>
              <w:t xml:space="preserve"> and is generally performed during the data preprocessing step.</w:t>
            </w:r>
          </w:p>
          <w:p w14:paraId="633940EE" w14:textId="77777777" w:rsidR="00374341" w:rsidRPr="00374341" w:rsidRDefault="00374341" w:rsidP="00374341">
            <w:pPr>
              <w:spacing w:before="120" w:after="120"/>
              <w:ind w:left="274" w:right="274"/>
              <w:rPr>
                <w:rFonts w:ascii="Open Sans" w:eastAsia="Open Sans" w:hAnsi="Open Sans" w:cs="Open Sans"/>
                <w:color w:val="404040"/>
              </w:rPr>
            </w:pPr>
          </w:p>
        </w:tc>
      </w:tr>
    </w:tbl>
    <w:p w14:paraId="1BC88C8B" w14:textId="77777777" w:rsidR="00374341" w:rsidRPr="00374341" w:rsidRDefault="00374341" w:rsidP="00374341">
      <w:pPr>
        <w:spacing w:after="0" w:line="240" w:lineRule="auto"/>
        <w:rPr>
          <w:rFonts w:ascii="Open Sans" w:eastAsia="Open Sans" w:hAnsi="Open Sans" w:cs="Times New Roman"/>
          <w:color w:val="404040"/>
        </w:rPr>
      </w:pPr>
    </w:p>
    <w:tbl>
      <w:tblPr>
        <w:tblStyle w:val="TableGrid7"/>
        <w:tblW w:w="10440" w:type="dxa"/>
        <w:tblInd w:w="-5" w:type="dxa"/>
        <w:tblBorders>
          <w:top w:val="single" w:sz="4" w:space="0" w:color="DBDBDB"/>
          <w:left w:val="single" w:sz="4" w:space="0" w:color="DBDBDB"/>
          <w:bottom w:val="single" w:sz="4" w:space="0" w:color="DBDBDB"/>
          <w:right w:val="single" w:sz="4" w:space="0" w:color="DBDBDB"/>
          <w:insideH w:val="none" w:sz="0" w:space="0" w:color="auto"/>
          <w:insideV w:val="none" w:sz="0" w:space="0" w:color="auto"/>
        </w:tblBorders>
        <w:tblLayout w:type="fixed"/>
        <w:tblCellMar>
          <w:left w:w="115" w:type="dxa"/>
          <w:right w:w="115" w:type="dxa"/>
        </w:tblCellMar>
        <w:tblLook w:val="04A0" w:firstRow="1" w:lastRow="0" w:firstColumn="1" w:lastColumn="0" w:noHBand="0" w:noVBand="1"/>
      </w:tblPr>
      <w:tblGrid>
        <w:gridCol w:w="10440"/>
        <w:tblGridChange w:id="8809">
          <w:tblGrid>
            <w:gridCol w:w="90"/>
            <w:gridCol w:w="15"/>
            <w:gridCol w:w="360"/>
            <w:gridCol w:w="9975"/>
          </w:tblGrid>
        </w:tblGridChange>
      </w:tblGrid>
      <w:tr w:rsidR="00374341" w:rsidRPr="00374341" w14:paraId="4697BDF8" w14:textId="77777777" w:rsidTr="51235A2F">
        <w:trPr>
          <w:cantSplit/>
          <w:trHeight w:val="420"/>
        </w:trPr>
        <w:tc>
          <w:tcPr>
            <w:tcW w:w="10440" w:type="dxa"/>
            <w:shd w:val="clear" w:color="auto" w:fill="FAFAFA"/>
          </w:tcPr>
          <w:p w14:paraId="77C473B4" w14:textId="68E0507A" w:rsidR="00374341" w:rsidRPr="00374341" w:rsidRDefault="00374341" w:rsidP="00374341">
            <w:pPr>
              <w:spacing w:before="120" w:after="120"/>
              <w:outlineLvl w:val="2"/>
              <w:rPr>
                <w:rFonts w:ascii="Open Sans Semibold" w:eastAsia="Open Sans" w:hAnsi="Open Sans Semibold" w:cs="Open Sans Semibold"/>
                <w:color w:val="11143F"/>
              </w:rPr>
            </w:pPr>
            <w:commentRangeStart w:id="8810"/>
            <w:commentRangeStart w:id="8811"/>
            <w:del w:id="8812" w:author="RoboGarden Team" w:date="2020-01-23T18:25:00Z">
              <w:r w:rsidRPr="00374341" w:rsidDel="00A0562A">
                <w:rPr>
                  <w:rFonts w:ascii="Open Sans Semibold" w:eastAsia="Open Sans" w:hAnsi="Open Sans Semibold" w:cs="Open Sans Semibold"/>
                  <w:color w:val="11143F"/>
                </w:rPr>
                <w:delText>What is the goal?</w:delText>
              </w:r>
              <w:commentRangeEnd w:id="8810"/>
              <w:r w:rsidDel="00A0562A">
                <w:rPr>
                  <w:rStyle w:val="CommentReference"/>
                </w:rPr>
                <w:commentReference w:id="8810"/>
              </w:r>
            </w:del>
            <w:commentRangeEnd w:id="8811"/>
            <w:r w:rsidR="003F7A6F">
              <w:rPr>
                <w:rStyle w:val="CommentReference"/>
                <w:color w:val="404040"/>
              </w:rPr>
              <w:commentReference w:id="8811"/>
            </w:r>
            <w:del w:id="8813" w:author="RoboGarden Team" w:date="2020-01-23T18:25:00Z">
              <w:r w:rsidRPr="00374341" w:rsidDel="00A0562A">
                <w:rPr>
                  <w:rFonts w:ascii="Open Sans Semibold" w:eastAsia="Open Sans" w:hAnsi="Open Sans Semibold" w:cs="Open Sans Semibold"/>
                  <w:color w:val="11143F"/>
                </w:rPr>
                <w:delText xml:space="preserve"> </w:delText>
              </w:r>
            </w:del>
            <w:ins w:id="8814" w:author="RoboGarden Team" w:date="2020-02-07T11:38:00Z">
              <w:r w:rsidR="003F7A6F">
                <w:rPr>
                  <w:rFonts w:ascii="Open Sans Semibold" w:eastAsia="Open Sans" w:hAnsi="Open Sans Semibold" w:cs="Open Sans Semibold"/>
                  <w:color w:val="11143F"/>
                </w:rPr>
                <w:t xml:space="preserve">Feature </w:t>
              </w:r>
            </w:ins>
            <w:ins w:id="8815" w:author="Chantelle Dubois Nishiyama" w:date="2020-02-26T20:10:00Z">
              <w:r w:rsidR="00231D02">
                <w:rPr>
                  <w:rFonts w:ascii="Open Sans Semibold" w:eastAsia="Open Sans" w:hAnsi="Open Sans Semibold" w:cs="Open Sans Semibold"/>
                  <w:color w:val="11143F"/>
                </w:rPr>
                <w:t>S</w:t>
              </w:r>
            </w:ins>
            <w:ins w:id="8816" w:author="RoboGarden Team" w:date="2020-02-07T11:38:00Z">
              <w:del w:id="8817" w:author="Chantelle Dubois Nishiyama" w:date="2020-02-26T20:10:00Z">
                <w:r w:rsidR="003F7A6F" w:rsidDel="00231D02">
                  <w:rPr>
                    <w:rFonts w:ascii="Open Sans Semibold" w:eastAsia="Open Sans" w:hAnsi="Open Sans Semibold" w:cs="Open Sans Semibold"/>
                    <w:color w:val="11143F"/>
                  </w:rPr>
                  <w:delText>s</w:delText>
                </w:r>
              </w:del>
            </w:ins>
            <w:ins w:id="8818" w:author="RoboGarden Team" w:date="2020-02-07T11:37:00Z">
              <w:r w:rsidR="003F7A6F">
                <w:rPr>
                  <w:rFonts w:ascii="Open Sans Semibold" w:eastAsia="Open Sans" w:hAnsi="Open Sans Semibold" w:cs="Open Sans Semibold"/>
                  <w:color w:val="11143F"/>
                </w:rPr>
                <w:t>tandardization</w:t>
              </w:r>
            </w:ins>
          </w:p>
        </w:tc>
      </w:tr>
      <w:tr w:rsidR="00374341" w:rsidRPr="00374341" w14:paraId="61F2820B" w14:textId="77777777" w:rsidTr="51235A2F">
        <w:trPr>
          <w:cantSplit/>
          <w:trHeight w:val="419"/>
        </w:trPr>
        <w:tc>
          <w:tcPr>
            <w:tcW w:w="10440" w:type="dxa"/>
            <w:shd w:val="clear" w:color="auto" w:fill="FAFAFA"/>
          </w:tcPr>
          <w:p w14:paraId="72EAE6BA" w14:textId="77777777" w:rsidR="00374341" w:rsidRDefault="00374341" w:rsidP="00374341">
            <w:pPr>
              <w:spacing w:before="120" w:after="120"/>
              <w:outlineLvl w:val="2"/>
              <w:rPr>
                <w:ins w:id="8819" w:author="RoboGarden Team" w:date="2020-02-07T11:38:00Z"/>
                <w:rFonts w:ascii="Open Sans" w:eastAsia="Open Sans" w:hAnsi="Open Sans" w:cs="Times New Roman"/>
                <w:color w:val="404040"/>
              </w:rPr>
            </w:pPr>
            <w:r w:rsidRPr="00374341">
              <w:rPr>
                <w:rFonts w:ascii="Open Sans" w:eastAsia="Open Sans" w:hAnsi="Open Sans" w:cs="Times New Roman"/>
                <w:color w:val="404040"/>
              </w:rPr>
              <w:t>Some machine learning models require input features to have zero mean and unit variance for better accuracy or to be able to learn from available data. To achieve that, we calculate the mean and variance of the data, subtract the mean from all data samples, then divide all data samples by the variance. That does not affect how the data looks, as we will see shortly, but it helps the machine learning model learn from the data.</w:t>
            </w:r>
          </w:p>
          <w:p w14:paraId="465FBD6B" w14:textId="4B6714BF" w:rsidR="003F7A6F" w:rsidRPr="00374341" w:rsidRDefault="003F7A6F" w:rsidP="00374341">
            <w:pPr>
              <w:spacing w:before="120" w:after="120"/>
              <w:outlineLvl w:val="2"/>
              <w:rPr>
                <w:rFonts w:ascii="Open Sans" w:eastAsia="Open Sans" w:hAnsi="Open Sans" w:cs="Times New Roman"/>
                <w:color w:val="404040"/>
              </w:rPr>
            </w:pPr>
            <w:ins w:id="8820" w:author="RoboGarden Team" w:date="2020-02-07T11:38:00Z">
              <w:r>
                <w:rPr>
                  <w:rFonts w:ascii="Open Sans" w:eastAsia="Open Sans" w:hAnsi="Open Sans" w:cs="Times New Roman"/>
                  <w:color w:val="404040"/>
                </w:rPr>
                <w:t>This is called feature standardization.</w:t>
              </w:r>
            </w:ins>
          </w:p>
        </w:tc>
      </w:tr>
      <w:tr w:rsidR="00374341" w:rsidRPr="00374341" w14:paraId="07B840E1" w14:textId="77777777" w:rsidTr="51235A2F">
        <w:tblPrEx>
          <w:tblW w:w="10440" w:type="dxa"/>
          <w:tblInd w:w="-5" w:type="dxa"/>
          <w:tblBorders>
            <w:top w:val="single" w:sz="4" w:space="0" w:color="DBDBDB"/>
            <w:left w:val="single" w:sz="4" w:space="0" w:color="DBDBDB"/>
            <w:bottom w:val="single" w:sz="4" w:space="0" w:color="DBDBDB"/>
            <w:right w:val="single" w:sz="4" w:space="0" w:color="DBDBDB"/>
            <w:insideH w:val="none" w:sz="0" w:space="0" w:color="auto"/>
            <w:insideV w:val="none" w:sz="0" w:space="0" w:color="auto"/>
          </w:tblBorders>
          <w:tblLayout w:type="fixed"/>
          <w:tblCellMar>
            <w:left w:w="115" w:type="dxa"/>
            <w:right w:w="115" w:type="dxa"/>
          </w:tblCellMar>
          <w:tblPrExChange w:id="8821" w:author="Alicia Romero Lopez" w:date="2020-01-31T09:48:00Z">
            <w:tblPrEx>
              <w:tblW w:w="10440" w:type="dxa"/>
              <w:tblInd w:w="-5" w:type="dxa"/>
              <w:tblBorders>
                <w:top w:val="single" w:sz="4" w:space="0" w:color="DBDBDB"/>
                <w:left w:val="single" w:sz="4" w:space="0" w:color="DBDBDB"/>
                <w:bottom w:val="single" w:sz="4" w:space="0" w:color="DBDBDB"/>
                <w:right w:val="single" w:sz="4" w:space="0" w:color="DBDBDB"/>
                <w:insideH w:val="none" w:sz="0" w:space="0" w:color="auto"/>
                <w:insideV w:val="none" w:sz="0" w:space="0" w:color="auto"/>
              </w:tblBorders>
              <w:tblLayout w:type="fixed"/>
              <w:tblCellMar>
                <w:left w:w="115" w:type="dxa"/>
                <w:right w:w="115" w:type="dxa"/>
              </w:tblCellMar>
            </w:tblPrEx>
          </w:tblPrExChange>
        </w:tblPrEx>
        <w:trPr>
          <w:cantSplit/>
          <w:trHeight w:val="419"/>
          <w:trPrChange w:id="8822" w:author="Alicia Romero Lopez" w:date="2020-01-31T09:48:00Z">
            <w:trPr>
              <w:gridBefore w:val="2"/>
              <w:gridAfter w:val="0"/>
            </w:trPr>
          </w:trPrChange>
        </w:trPr>
        <w:tc>
          <w:tcPr>
            <w:tcW w:w="10440" w:type="dxa"/>
            <w:tc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tcBorders>
            <w:shd w:val="clear" w:color="auto" w:fill="FAFAFA"/>
            <w:vAlign w:val="center"/>
            <w:tcPrChange w:id="8823" w:author="Alicia Romero Lopez" w:date="2020-01-31T09:48:00Z">
              <w:tcPr>
                <w:tcW w:w="10440" w:type="dxa"/>
                <w:shd w:val="clear" w:color="auto" w:fill="FAFAFA"/>
              </w:tcPr>
            </w:tcPrChange>
          </w:tcPr>
          <w:p w14:paraId="2F73C779" w14:textId="1978309A" w:rsidR="00374341" w:rsidRPr="00374341" w:rsidRDefault="00825A96" w:rsidP="00374341">
            <w:pPr>
              <w:spacing w:before="120" w:after="120"/>
              <w:jc w:val="center"/>
              <w:outlineLvl w:val="2"/>
              <w:rPr>
                <w:rFonts w:ascii="Open Sans" w:eastAsia="Open Sans" w:hAnsi="Open Sans" w:cs="Times New Roman"/>
                <w:noProof/>
                <w:color w:val="404040"/>
              </w:rPr>
            </w:pPr>
            <w:commentRangeStart w:id="8824"/>
            <w:commentRangeStart w:id="8825"/>
            <w:r>
              <w:rPr>
                <w:noProof/>
              </w:rPr>
              <w:lastRenderedPageBreak/>
              <w:drawing>
                <wp:inline distT="0" distB="0" distL="0" distR="0" wp14:anchorId="1E056496" wp14:editId="404B07D4">
                  <wp:extent cx="6483350" cy="2897505"/>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483350" cy="2897505"/>
                          </a:xfrm>
                          <a:prstGeom prst="rect">
                            <a:avLst/>
                          </a:prstGeom>
                          <a:noFill/>
                          <a:ln>
                            <a:noFill/>
                          </a:ln>
                        </pic:spPr>
                      </pic:pic>
                    </a:graphicData>
                  </a:graphic>
                </wp:inline>
              </w:drawing>
            </w:r>
            <w:commentRangeEnd w:id="8824"/>
            <w:r>
              <w:rPr>
                <w:rStyle w:val="CommentReference"/>
              </w:rPr>
              <w:commentReference w:id="8824"/>
            </w:r>
            <w:commentRangeEnd w:id="8825"/>
            <w:r w:rsidR="00A32F94">
              <w:rPr>
                <w:rStyle w:val="CommentReference"/>
                <w:color w:val="404040"/>
              </w:rPr>
              <w:commentReference w:id="8825"/>
            </w:r>
          </w:p>
        </w:tc>
      </w:tr>
      <w:tr w:rsidR="001F7225" w:rsidRPr="00374341" w14:paraId="49DD54FE" w14:textId="77777777" w:rsidTr="51235A2F">
        <w:tblPrEx>
          <w:tblW w:w="10440" w:type="dxa"/>
          <w:tblInd w:w="-5" w:type="dxa"/>
          <w:tblBorders>
            <w:top w:val="single" w:sz="4" w:space="0" w:color="DBDBDB"/>
            <w:left w:val="single" w:sz="4" w:space="0" w:color="DBDBDB"/>
            <w:bottom w:val="single" w:sz="4" w:space="0" w:color="DBDBDB"/>
            <w:right w:val="single" w:sz="4" w:space="0" w:color="DBDBDB"/>
            <w:insideH w:val="none" w:sz="0" w:space="0" w:color="auto"/>
            <w:insideV w:val="none" w:sz="0" w:space="0" w:color="auto"/>
          </w:tblBorders>
          <w:tblLayout w:type="fixed"/>
          <w:tblCellMar>
            <w:left w:w="115" w:type="dxa"/>
            <w:right w:w="115" w:type="dxa"/>
          </w:tblCellMar>
          <w:tblPrExChange w:id="8826" w:author="Alicia Romero Lopez" w:date="2020-01-31T09:48:00Z">
            <w:tblPrEx>
              <w:tblW w:w="10440" w:type="dxa"/>
              <w:tblInd w:w="-5" w:type="dxa"/>
              <w:tblBorders>
                <w:top w:val="single" w:sz="4" w:space="0" w:color="DBDBDB"/>
                <w:left w:val="single" w:sz="4" w:space="0" w:color="DBDBDB"/>
                <w:bottom w:val="single" w:sz="4" w:space="0" w:color="DBDBDB"/>
                <w:right w:val="single" w:sz="4" w:space="0" w:color="DBDBDB"/>
                <w:insideH w:val="none" w:sz="0" w:space="0" w:color="auto"/>
                <w:insideV w:val="none" w:sz="0" w:space="0" w:color="auto"/>
              </w:tblBorders>
              <w:tblLayout w:type="fixed"/>
              <w:tblCellMar>
                <w:left w:w="115" w:type="dxa"/>
                <w:right w:w="115" w:type="dxa"/>
              </w:tblCellMar>
            </w:tblPrEx>
          </w:tblPrExChange>
        </w:tblPrEx>
        <w:trPr>
          <w:cantSplit/>
          <w:trHeight w:val="419"/>
          <w:ins w:id="8827" w:author="RoboGarden Team" w:date="2020-01-24T00:15:00Z"/>
          <w:trPrChange w:id="8828" w:author="Alicia Romero Lopez" w:date="2020-01-31T09:48:00Z">
            <w:trPr>
              <w:gridBefore w:val="1"/>
              <w:gridAfter w:val="0"/>
            </w:trPr>
          </w:trPrChange>
        </w:trPr>
        <w:tc>
          <w:tcPr>
            <w:tcW w:w="10440" w:type="dxa"/>
            <w:tc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tcBorders>
            <w:shd w:val="clear" w:color="auto" w:fill="FAFAFA"/>
            <w:vAlign w:val="center"/>
            <w:tcPrChange w:id="8829" w:author="Alicia Romero Lopez" w:date="2020-01-31T09:48:00Z">
              <w:tcPr>
                <w:tcW w:w="10440" w:type="dxa"/>
                <w:shd w:val="clear" w:color="auto" w:fill="FAFAFA"/>
              </w:tcPr>
            </w:tcPrChange>
          </w:tcPr>
          <w:p w14:paraId="3B6D7E05" w14:textId="77777777" w:rsidR="00B44BCB" w:rsidRDefault="001F7225" w:rsidP="00B44BCB">
            <w:pPr>
              <w:pStyle w:val="NoSpacing"/>
            </w:pPr>
            <w:ins w:id="8830" w:author="RoboGarden Team" w:date="2020-01-24T00:15:00Z">
              <w:r>
                <w:rPr>
                  <w:noProof/>
                </w:rPr>
                <w:t>Citation: RoboGarden Course Resources</w:t>
              </w:r>
            </w:ins>
            <w:r w:rsidR="00B44BCB">
              <w:rPr>
                <w:noProof/>
              </w:rPr>
              <w:t xml:space="preserve"> </w:t>
            </w:r>
            <w:r w:rsidR="00B44BCB" w:rsidRPr="00E06DF7">
              <w:t>Copyright 2019</w:t>
            </w:r>
          </w:p>
          <w:p w14:paraId="5284C097" w14:textId="0BA877F4" w:rsidR="001F7225" w:rsidRDefault="001F7225" w:rsidP="00374341">
            <w:pPr>
              <w:spacing w:before="120" w:after="120"/>
              <w:jc w:val="center"/>
              <w:outlineLvl w:val="2"/>
              <w:rPr>
                <w:ins w:id="8831" w:author="RoboGarden Team" w:date="2020-01-24T00:15:00Z"/>
                <w:noProof/>
              </w:rPr>
            </w:pPr>
          </w:p>
        </w:tc>
      </w:tr>
    </w:tbl>
    <w:p w14:paraId="429DBC00" w14:textId="77777777" w:rsidR="00374341" w:rsidRPr="00374341" w:rsidRDefault="00374341" w:rsidP="00374341">
      <w:pPr>
        <w:spacing w:before="120" w:after="0" w:line="240" w:lineRule="auto"/>
        <w:rPr>
          <w:rFonts w:ascii="Open Sans" w:eastAsia="Open Sans" w:hAnsi="Open Sans" w:cs="Times New Roman"/>
          <w:color w:val="404040"/>
        </w:rPr>
      </w:pPr>
    </w:p>
    <w:p w14:paraId="4A61F9BA" w14:textId="77777777" w:rsidR="00CE5BFC" w:rsidRDefault="00374341" w:rsidP="00374341">
      <w:pPr>
        <w:spacing w:before="120" w:after="120"/>
        <w:outlineLvl w:val="2"/>
        <w:rPr>
          <w:ins w:id="8832" w:author="Fatemeh Yazdanbakhsh Poodeh" w:date="2020-01-29T00:51:00Z"/>
          <w:rFonts w:ascii="Open Sans Semibold" w:eastAsia="Open Sans" w:hAnsi="Open Sans Semibold" w:cs="Open Sans Semibold"/>
          <w:color w:val="11143F"/>
          <w:sz w:val="25"/>
          <w:szCs w:val="25"/>
        </w:rPr>
      </w:pPr>
      <w:commentRangeStart w:id="8833"/>
      <w:commentRangeStart w:id="8834"/>
      <w:del w:id="8835" w:author="RoboGarden Team" w:date="2020-01-23T18:26:00Z">
        <w:r w:rsidRPr="00374341" w:rsidDel="00A0562A">
          <w:rPr>
            <w:rFonts w:ascii="Open Sans Semibold" w:eastAsia="Open Sans" w:hAnsi="Open Sans Semibold" w:cs="Open Sans Semibold"/>
            <w:color w:val="11143F"/>
            <w:sz w:val="25"/>
            <w:szCs w:val="25"/>
          </w:rPr>
          <w:delText>Example</w:delText>
        </w:r>
        <w:commentRangeEnd w:id="8833"/>
        <w:r w:rsidDel="00A0562A">
          <w:rPr>
            <w:rStyle w:val="CommentReference"/>
          </w:rPr>
          <w:commentReference w:id="8833"/>
        </w:r>
      </w:del>
      <w:commentRangeEnd w:id="8834"/>
      <w:r w:rsidR="00EE4173">
        <w:rPr>
          <w:rStyle w:val="CommentReference"/>
          <w:color w:val="404040"/>
        </w:rPr>
        <w:commentReference w:id="8834"/>
      </w:r>
      <w:del w:id="8836" w:author="RoboGarden Team" w:date="2020-01-23T18:26:00Z">
        <w:r w:rsidRPr="00374341" w:rsidDel="00A0562A">
          <w:rPr>
            <w:rFonts w:ascii="Open Sans Semibold" w:eastAsia="Open Sans" w:hAnsi="Open Sans Semibold" w:cs="Open Sans Semibold"/>
            <w:color w:val="11143F"/>
            <w:sz w:val="25"/>
            <w:szCs w:val="25"/>
          </w:rPr>
          <w:delText xml:space="preserve"> Code</w:delText>
        </w:r>
      </w:del>
      <w:ins w:id="8837" w:author="RoboGarden Team" w:date="2020-01-23T18:26:00Z">
        <w:r w:rsidR="00A0562A">
          <w:rPr>
            <w:rFonts w:ascii="Open Sans Semibold" w:eastAsia="Open Sans" w:hAnsi="Open Sans Semibold" w:cs="Open Sans Semibold"/>
            <w:color w:val="11143F"/>
            <w:sz w:val="25"/>
            <w:szCs w:val="25"/>
          </w:rPr>
          <w:t>Scaling In Scikit-learn</w:t>
        </w:r>
      </w:ins>
    </w:p>
    <w:p w14:paraId="06FD6C6F" w14:textId="44FB7948" w:rsidR="00A32F94" w:rsidDel="007A5393" w:rsidRDefault="007A5393" w:rsidP="00370D8C">
      <w:pPr>
        <w:rPr>
          <w:ins w:id="8838" w:author="RoboGarden Team" w:date="2020-01-30T18:27:00Z"/>
          <w:del w:id="8839" w:author="Fatemeh Yazdanbakhsh Poodeh" w:date="2020-01-30T16:15:00Z"/>
        </w:rPr>
      </w:pPr>
      <w:ins w:id="8840" w:author="Fatemeh Yazdanbakhsh Poodeh" w:date="2020-01-30T16:15:00Z">
        <w:r>
          <w:t>In this example, you will learn how to scale and fit data so that you can remove the mean and scale the data to have</w:t>
        </w:r>
      </w:ins>
      <w:ins w:id="8841" w:author="Chantelle Dubois Nishiyama" w:date="2020-02-19T22:33:00Z">
        <w:r w:rsidR="005A595A">
          <w:t xml:space="preserve"> a</w:t>
        </w:r>
      </w:ins>
      <w:ins w:id="8842" w:author="Fatemeh Yazdanbakhsh Poodeh" w:date="2020-01-30T16:15:00Z">
        <w:r>
          <w:t xml:space="preserve"> </w:t>
        </w:r>
        <w:commentRangeStart w:id="8843"/>
        <w:r>
          <w:t>variance</w:t>
        </w:r>
        <w:commentRangeEnd w:id="8843"/>
        <w:r>
          <w:rPr>
            <w:rStyle w:val="CommentReference"/>
            <w:color w:val="404040"/>
          </w:rPr>
          <w:commentReference w:id="8843"/>
        </w:r>
        <w:r>
          <w:t xml:space="preserve"> of one.</w:t>
        </w:r>
      </w:ins>
      <w:ins w:id="8844" w:author="RoboGarden Team" w:date="2020-01-23T18:26:00Z">
        <w:del w:id="8845" w:author="Fatemeh Yazdanbakhsh Poodeh" w:date="2020-01-30T16:15:00Z">
          <w:r w:rsidR="00A0562A" w:rsidDel="007A5393">
            <w:delText xml:space="preserve"> </w:delText>
          </w:r>
        </w:del>
      </w:ins>
      <w:commentRangeStart w:id="8846"/>
      <w:commentRangeStart w:id="8847"/>
      <w:commentRangeEnd w:id="8846"/>
      <w:del w:id="8848" w:author="Fatemeh Yazdanbakhsh Poodeh" w:date="2020-01-30T16:15:00Z">
        <w:r w:rsidR="00374341" w:rsidDel="007A5393">
          <w:rPr>
            <w:rStyle w:val="CommentReference"/>
          </w:rPr>
          <w:commentReference w:id="8846"/>
        </w:r>
        <w:commentRangeEnd w:id="8847"/>
        <w:r w:rsidR="00A32F94" w:rsidDel="007A5393">
          <w:rPr>
            <w:rStyle w:val="CommentReference"/>
            <w:color w:val="404040"/>
          </w:rPr>
          <w:commentReference w:id="8847"/>
        </w:r>
      </w:del>
    </w:p>
    <w:p w14:paraId="1919C5E4" w14:textId="77777777" w:rsidR="00A32F94" w:rsidRPr="00374341" w:rsidRDefault="00A32F94" w:rsidP="00A32F94">
      <w:pPr>
        <w:spacing w:after="0" w:line="240" w:lineRule="auto"/>
        <w:rPr>
          <w:ins w:id="8849" w:author="RoboGarden Team" w:date="2020-01-30T18:27:00Z"/>
          <w:rFonts w:ascii="Open Sans" w:eastAsia="Open Sans" w:hAnsi="Open Sans" w:cs="Times New Roman"/>
          <w:color w:val="404040"/>
        </w:rPr>
      </w:pPr>
    </w:p>
    <w:tbl>
      <w:tblPr>
        <w:tblStyle w:val="TableGrid7"/>
        <w:tblW w:w="10440" w:type="dxa"/>
        <w:tblInd w:w="-5" w:type="dxa"/>
        <w:tblBorders>
          <w:top w:val="single" w:sz="4" w:space="0" w:color="DBDBDB"/>
          <w:left w:val="single" w:sz="4" w:space="0" w:color="DBDBDB"/>
          <w:bottom w:val="single" w:sz="4" w:space="0" w:color="DBDBDB"/>
          <w:right w:val="single" w:sz="4" w:space="0" w:color="DBDBDB"/>
          <w:insideH w:val="none" w:sz="0" w:space="0" w:color="auto"/>
          <w:insideV w:val="none" w:sz="0" w:space="0" w:color="auto"/>
        </w:tblBorders>
        <w:tblLayout w:type="fixed"/>
        <w:tblCellMar>
          <w:left w:w="115" w:type="dxa"/>
          <w:right w:w="115" w:type="dxa"/>
        </w:tblCellMar>
        <w:tblLook w:val="04A0" w:firstRow="1" w:lastRow="0" w:firstColumn="1" w:lastColumn="0" w:noHBand="0" w:noVBand="1"/>
        <w:tblPrChange w:id="8850" w:author="RoboGarden Team" w:date="2020-01-30T18:27:00Z">
          <w:tblPr>
            <w:tblStyle w:val="TableGrid7"/>
            <w:tblW w:w="10440" w:type="dxa"/>
            <w:tblInd w:w="-5" w:type="dxa"/>
            <w:tblBorders>
              <w:top w:val="single" w:sz="4" w:space="0" w:color="DBDBDB"/>
              <w:left w:val="single" w:sz="4" w:space="0" w:color="DBDBDB"/>
              <w:bottom w:val="single" w:sz="4" w:space="0" w:color="DBDBDB"/>
              <w:right w:val="single" w:sz="4" w:space="0" w:color="DBDBDB"/>
              <w:insideH w:val="none" w:sz="0" w:space="0" w:color="auto"/>
              <w:insideV w:val="none" w:sz="0" w:space="0" w:color="auto"/>
            </w:tblBorders>
            <w:tblLayout w:type="fixed"/>
            <w:tblCellMar>
              <w:left w:w="115" w:type="dxa"/>
              <w:right w:w="115" w:type="dxa"/>
            </w:tblCellMar>
            <w:tblLook w:val="04A0" w:firstRow="1" w:lastRow="0" w:firstColumn="1" w:lastColumn="0" w:noHBand="0" w:noVBand="1"/>
          </w:tblPr>
        </w:tblPrChange>
      </w:tblPr>
      <w:tblGrid>
        <w:gridCol w:w="10440"/>
        <w:tblGridChange w:id="8851">
          <w:tblGrid>
            <w:gridCol w:w="10440"/>
          </w:tblGrid>
        </w:tblGridChange>
      </w:tblGrid>
      <w:tr w:rsidR="00A32F94" w:rsidRPr="00374341" w14:paraId="22BF03EC" w14:textId="77777777" w:rsidTr="00A32F94">
        <w:trPr>
          <w:cantSplit/>
          <w:trHeight w:val="1395"/>
          <w:ins w:id="8852" w:author="RoboGarden Team" w:date="2020-01-30T18:27:00Z"/>
          <w:trPrChange w:id="8853" w:author="RoboGarden Team" w:date="2020-01-30T18:27:00Z">
            <w:trPr>
              <w:cantSplit/>
              <w:trHeight w:val="419"/>
            </w:trPr>
          </w:trPrChange>
        </w:trPr>
        <w:tc>
          <w:tcPr>
            <w:tcW w:w="10440" w:type="dxa"/>
            <w:shd w:val="clear" w:color="auto" w:fill="FAFAFA"/>
            <w:tcPrChange w:id="8854" w:author="RoboGarden Team" w:date="2020-01-30T18:27:00Z">
              <w:tcPr>
                <w:tcW w:w="10440" w:type="dxa"/>
                <w:shd w:val="clear" w:color="auto" w:fill="FAFAFA"/>
              </w:tcPr>
            </w:tcPrChange>
          </w:tcPr>
          <w:p w14:paraId="222D3A0B" w14:textId="77777777" w:rsidR="00A32F94" w:rsidRDefault="00A32F94" w:rsidP="00480A90">
            <w:pPr>
              <w:spacing w:before="120" w:after="120"/>
              <w:outlineLvl w:val="2"/>
              <w:rPr>
                <w:ins w:id="8855" w:author="RoboGarden Team" w:date="2020-01-30T18:28:00Z"/>
                <w:rFonts w:ascii="Open Sans Semibold" w:eastAsia="Open Sans" w:hAnsi="Open Sans Semibold" w:cs="Open Sans Semibold"/>
                <w:color w:val="11143F"/>
                <w:sz w:val="25"/>
                <w:szCs w:val="25"/>
              </w:rPr>
            </w:pPr>
          </w:p>
          <w:p w14:paraId="33C4DF80" w14:textId="0B2D1E0F" w:rsidR="00A32F94" w:rsidRPr="00A32F94" w:rsidRDefault="00A32F94" w:rsidP="00480A90">
            <w:pPr>
              <w:spacing w:before="120" w:after="120"/>
              <w:outlineLvl w:val="2"/>
              <w:rPr>
                <w:ins w:id="8856" w:author="RoboGarden Team" w:date="2020-01-30T18:27:00Z"/>
                <w:rFonts w:ascii="Open Sans Semibold" w:eastAsia="Open Sans" w:hAnsi="Open Sans Semibold" w:cs="Open Sans Semibold"/>
                <w:color w:val="11143F"/>
                <w:sz w:val="25"/>
                <w:szCs w:val="25"/>
                <w:rPrChange w:id="8857" w:author="RoboGarden Team" w:date="2020-01-30T18:27:00Z">
                  <w:rPr>
                    <w:ins w:id="8858" w:author="RoboGarden Team" w:date="2020-01-30T18:27:00Z"/>
                    <w:rFonts w:ascii="Open Sans" w:eastAsia="Open Sans" w:hAnsi="Open Sans" w:cs="Times New Roman"/>
                    <w:color w:val="404040"/>
                  </w:rPr>
                </w:rPrChange>
              </w:rPr>
            </w:pPr>
            <w:ins w:id="8859" w:author="RoboGarden Team" w:date="2020-01-30T18:27:00Z">
              <w:r>
                <w:rPr>
                  <w:rFonts w:ascii="Open Sans Semibold" w:eastAsia="Open Sans" w:hAnsi="Open Sans Semibold" w:cs="Open Sans Semibold"/>
                  <w:color w:val="11143F"/>
                  <w:sz w:val="25"/>
                  <w:szCs w:val="25"/>
                </w:rPr>
                <w:t xml:space="preserve">In this example, you will learn how to scale and fit data so that you can remove the mean and scale the data to have </w:t>
              </w:r>
            </w:ins>
            <w:ins w:id="8860" w:author="Chantelle Dubois Nishiyama" w:date="2020-02-19T22:33:00Z">
              <w:r w:rsidR="005A595A">
                <w:rPr>
                  <w:rFonts w:ascii="Open Sans Semibold" w:eastAsia="Open Sans" w:hAnsi="Open Sans Semibold" w:cs="Open Sans Semibold"/>
                  <w:color w:val="11143F"/>
                  <w:sz w:val="25"/>
                  <w:szCs w:val="25"/>
                </w:rPr>
                <w:t xml:space="preserve">a </w:t>
              </w:r>
            </w:ins>
            <w:ins w:id="8861" w:author="RoboGarden Team" w:date="2020-01-30T18:27:00Z">
              <w:r>
                <w:rPr>
                  <w:rFonts w:ascii="Open Sans Semibold" w:eastAsia="Open Sans" w:hAnsi="Open Sans Semibold" w:cs="Open Sans Semibold"/>
                  <w:color w:val="11143F"/>
                  <w:sz w:val="25"/>
                  <w:szCs w:val="25"/>
                </w:rPr>
                <w:t>vari</w:t>
              </w:r>
            </w:ins>
            <w:ins w:id="8862" w:author="Chantelle Dubois Nishiyama" w:date="2020-02-19T22:33:00Z">
              <w:r w:rsidR="005A595A">
                <w:rPr>
                  <w:rFonts w:ascii="Open Sans Semibold" w:eastAsia="Open Sans" w:hAnsi="Open Sans Semibold" w:cs="Open Sans Semibold"/>
                  <w:color w:val="11143F"/>
                  <w:sz w:val="25"/>
                  <w:szCs w:val="25"/>
                </w:rPr>
                <w:t>a</w:t>
              </w:r>
            </w:ins>
            <w:ins w:id="8863" w:author="RoboGarden Team" w:date="2020-01-30T18:27:00Z">
              <w:del w:id="8864" w:author="Chantelle Dubois Nishiyama" w:date="2020-02-19T22:33:00Z">
                <w:r w:rsidDel="005A595A">
                  <w:rPr>
                    <w:rFonts w:ascii="Open Sans Semibold" w:eastAsia="Open Sans" w:hAnsi="Open Sans Semibold" w:cs="Open Sans Semibold"/>
                    <w:color w:val="11143F"/>
                    <w:sz w:val="25"/>
                    <w:szCs w:val="25"/>
                  </w:rPr>
                  <w:delText>e</w:delText>
                </w:r>
              </w:del>
              <w:r>
                <w:rPr>
                  <w:rFonts w:ascii="Open Sans Semibold" w:eastAsia="Open Sans" w:hAnsi="Open Sans Semibold" w:cs="Open Sans Semibold"/>
                  <w:color w:val="11143F"/>
                  <w:sz w:val="25"/>
                  <w:szCs w:val="25"/>
                </w:rPr>
                <w:t>nce of one.</w:t>
              </w:r>
            </w:ins>
          </w:p>
        </w:tc>
      </w:tr>
    </w:tbl>
    <w:p w14:paraId="6BA65F7C" w14:textId="77777777" w:rsidR="00CE5BFC" w:rsidRPr="00374341" w:rsidRDefault="00CE5BFC" w:rsidP="00374341">
      <w:pPr>
        <w:spacing w:before="120" w:after="120"/>
        <w:outlineLvl w:val="2"/>
        <w:rPr>
          <w:rFonts w:ascii="Open Sans Semibold" w:eastAsia="Open Sans" w:hAnsi="Open Sans Semibold" w:cs="Open Sans Semibold"/>
          <w:color w:val="11143F"/>
          <w:sz w:val="25"/>
          <w:szCs w:val="25"/>
        </w:rPr>
      </w:pPr>
    </w:p>
    <w:tbl>
      <w:tblPr>
        <w:tblStyle w:val="TableGrid7"/>
        <w:tblW w:w="10440" w:type="dxa"/>
        <w:tblInd w:w="-5" w:type="dxa"/>
        <w:tblBorders>
          <w:top w:val="single" w:sz="4" w:space="0" w:color="DBDBDB"/>
          <w:left w:val="single" w:sz="4" w:space="0" w:color="DBDBDB"/>
          <w:bottom w:val="single" w:sz="4" w:space="0" w:color="DBDBDB"/>
          <w:right w:val="single" w:sz="4" w:space="0" w:color="DBDBDB"/>
          <w:insideH w:val="none" w:sz="0" w:space="0" w:color="auto"/>
          <w:insideV w:val="none" w:sz="0" w:space="0" w:color="auto"/>
        </w:tblBorders>
        <w:tblLayout w:type="fixed"/>
        <w:tblCellMar>
          <w:left w:w="115" w:type="dxa"/>
          <w:right w:w="115" w:type="dxa"/>
        </w:tblCellMar>
        <w:tblLook w:val="04A0" w:firstRow="1" w:lastRow="0" w:firstColumn="1" w:lastColumn="0" w:noHBand="0" w:noVBand="1"/>
      </w:tblPr>
      <w:tblGrid>
        <w:gridCol w:w="270"/>
        <w:gridCol w:w="9900"/>
        <w:gridCol w:w="270"/>
      </w:tblGrid>
      <w:tr w:rsidR="00374341" w:rsidRPr="00374341" w14:paraId="661FB918" w14:textId="77777777" w:rsidTr="00374341">
        <w:trPr>
          <w:cantSplit/>
          <w:trHeight w:val="420"/>
        </w:trPr>
        <w:tc>
          <w:tcPr>
            <w:tcW w:w="10440" w:type="dxa"/>
            <w:gridSpan w:val="3"/>
            <w:shd w:val="clear" w:color="auto" w:fill="FAFAFA"/>
          </w:tcPr>
          <w:p w14:paraId="59AD3D91" w14:textId="77777777" w:rsidR="00374341" w:rsidRPr="00374341" w:rsidRDefault="00374341" w:rsidP="00374341">
            <w:pPr>
              <w:numPr>
                <w:ilvl w:val="0"/>
                <w:numId w:val="47"/>
              </w:numPr>
              <w:spacing w:before="120" w:after="120"/>
              <w:outlineLvl w:val="2"/>
              <w:rPr>
                <w:rFonts w:ascii="Open Sans Semibold" w:eastAsia="Open Sans" w:hAnsi="Open Sans Semibold" w:cs="Open Sans Semibold"/>
                <w:color w:val="11143F"/>
              </w:rPr>
            </w:pPr>
            <w:r w:rsidRPr="00374341">
              <w:rPr>
                <w:rFonts w:ascii="Open Sans Semibold" w:eastAsia="Open Sans" w:hAnsi="Open Sans Semibold" w:cs="Open Sans Semibold"/>
                <w:color w:val="11143F"/>
              </w:rPr>
              <w:t>Initialize Scaler</w:t>
            </w:r>
          </w:p>
        </w:tc>
      </w:tr>
      <w:tr w:rsidR="00374341" w:rsidRPr="00374341" w14:paraId="02EC65F8" w14:textId="77777777" w:rsidTr="00374341">
        <w:trPr>
          <w:cantSplit/>
          <w:trHeight w:val="419"/>
        </w:trPr>
        <w:tc>
          <w:tcPr>
            <w:tcW w:w="10440" w:type="dxa"/>
            <w:gridSpan w:val="3"/>
            <w:shd w:val="clear" w:color="auto" w:fill="FAFAFA"/>
          </w:tcPr>
          <w:p w14:paraId="6A0CAA41" w14:textId="5CE6CD3C" w:rsidR="00374341" w:rsidRPr="00374341" w:rsidRDefault="00374341" w:rsidP="00374341">
            <w:pPr>
              <w:spacing w:before="120" w:after="120"/>
              <w:rPr>
                <w:rFonts w:ascii="Open Sans" w:eastAsia="Open Sans" w:hAnsi="Open Sans" w:cs="Times New Roman"/>
                <w:color w:val="404040"/>
              </w:rPr>
            </w:pPr>
            <w:r w:rsidRPr="00374341">
              <w:rPr>
                <w:rFonts w:ascii="Open Sans" w:eastAsia="Open Sans" w:hAnsi="Open Sans" w:cs="Times New Roman"/>
                <w:color w:val="404040"/>
              </w:rPr>
              <w:t>To scale features, we use the StandardScaler from the sklearn.preprocessing library</w:t>
            </w:r>
            <w:ins w:id="8865" w:author="Chantelle Dubois Nishiyama" w:date="2020-02-19T22:34:00Z">
              <w:r w:rsidR="005A595A">
                <w:rPr>
                  <w:rFonts w:ascii="Open Sans" w:eastAsia="Open Sans" w:hAnsi="Open Sans" w:cs="Times New Roman"/>
                  <w:color w:val="404040"/>
                </w:rPr>
                <w:t>:</w:t>
              </w:r>
            </w:ins>
          </w:p>
        </w:tc>
      </w:tr>
      <w:tr w:rsidR="00374341" w:rsidRPr="00374341" w14:paraId="3A25F952" w14:textId="77777777" w:rsidTr="00374341">
        <w:tblPrEx>
          <w:tblBorders>
            <w:top w:val="none" w:sz="0" w:space="0" w:color="auto"/>
            <w:bottom w:val="none" w:sz="0" w:space="0" w:color="auto"/>
          </w:tblBorders>
        </w:tblPrEx>
        <w:trPr>
          <w:cantSplit/>
          <w:trHeight w:val="80"/>
        </w:trPr>
        <w:tc>
          <w:tcPr>
            <w:tcW w:w="270" w:type="dxa"/>
            <w:shd w:val="clear" w:color="auto" w:fill="FAFAFA"/>
          </w:tcPr>
          <w:p w14:paraId="42109337" w14:textId="77777777" w:rsidR="00374341" w:rsidRPr="00374341" w:rsidRDefault="00374341" w:rsidP="00374341">
            <w:pPr>
              <w:spacing w:before="120" w:after="120"/>
              <w:rPr>
                <w:rFonts w:ascii="Open Sans" w:eastAsia="Open Sans" w:hAnsi="Open Sans" w:cs="Times New Roman"/>
                <w:noProof/>
                <w:color w:val="404040"/>
                <w:sz w:val="16"/>
                <w:szCs w:val="16"/>
              </w:rPr>
            </w:pPr>
          </w:p>
        </w:tc>
        <w:tc>
          <w:tcPr>
            <w:tcW w:w="9900" w:type="dxa"/>
            <w:tcBorders>
              <w:bottom w:val="single" w:sz="2" w:space="0" w:color="808080"/>
            </w:tcBorders>
            <w:shd w:val="clear" w:color="auto" w:fill="FAFAFA"/>
          </w:tcPr>
          <w:p w14:paraId="10EC80B3" w14:textId="77777777" w:rsidR="00374341" w:rsidRPr="00374341" w:rsidRDefault="00374341" w:rsidP="00374341">
            <w:pPr>
              <w:spacing w:before="120" w:after="120"/>
              <w:rPr>
                <w:rFonts w:ascii="Open Sans" w:eastAsia="Open Sans" w:hAnsi="Open Sans" w:cs="Times New Roman"/>
                <w:noProof/>
                <w:color w:val="404040"/>
                <w:sz w:val="16"/>
                <w:szCs w:val="16"/>
              </w:rPr>
            </w:pPr>
          </w:p>
        </w:tc>
        <w:tc>
          <w:tcPr>
            <w:tcW w:w="270" w:type="dxa"/>
            <w:shd w:val="clear" w:color="auto" w:fill="FAFAFA"/>
          </w:tcPr>
          <w:p w14:paraId="5C1203BB" w14:textId="77777777" w:rsidR="00374341" w:rsidRPr="00374341" w:rsidRDefault="00374341" w:rsidP="00374341">
            <w:pPr>
              <w:spacing w:before="120" w:after="120"/>
              <w:rPr>
                <w:rFonts w:ascii="Open Sans" w:eastAsia="Open Sans" w:hAnsi="Open Sans" w:cs="Times New Roman"/>
                <w:noProof/>
                <w:color w:val="404040"/>
                <w:sz w:val="16"/>
                <w:szCs w:val="16"/>
              </w:rPr>
            </w:pPr>
          </w:p>
        </w:tc>
      </w:tr>
      <w:tr w:rsidR="00374341" w:rsidRPr="00374341" w14:paraId="31E3B521" w14:textId="77777777" w:rsidTr="00374341">
        <w:tblPrEx>
          <w:tblBorders>
            <w:top w:val="none" w:sz="0" w:space="0" w:color="auto"/>
            <w:bottom w:val="none" w:sz="0" w:space="0" w:color="auto"/>
          </w:tblBorders>
        </w:tblPrEx>
        <w:trPr>
          <w:cantSplit/>
          <w:trHeight w:val="190"/>
        </w:trPr>
        <w:tc>
          <w:tcPr>
            <w:tcW w:w="270" w:type="dxa"/>
            <w:tcBorders>
              <w:right w:val="single" w:sz="2" w:space="0" w:color="808080"/>
            </w:tcBorders>
            <w:shd w:val="clear" w:color="auto" w:fill="FAFAFA"/>
          </w:tcPr>
          <w:p w14:paraId="5DDA9734" w14:textId="77777777" w:rsidR="00374341" w:rsidRPr="00374341" w:rsidRDefault="00374341" w:rsidP="00374341">
            <w:pPr>
              <w:spacing w:before="120" w:after="120"/>
              <w:rPr>
                <w:rFonts w:ascii="Open Sans" w:eastAsia="Open Sans" w:hAnsi="Open Sans" w:cs="Times New Roman"/>
                <w:noProof/>
                <w:color w:val="404040"/>
              </w:rPr>
            </w:pPr>
          </w:p>
        </w:tc>
        <w:tc>
          <w:tcPr>
            <w:tcW w:w="9900" w:type="dxa"/>
            <w:tcBorders>
              <w:top w:val="single" w:sz="2" w:space="0" w:color="808080"/>
              <w:left w:val="single" w:sz="2" w:space="0" w:color="808080"/>
              <w:bottom w:val="single" w:sz="2" w:space="0" w:color="808080"/>
              <w:right w:val="single" w:sz="2" w:space="0" w:color="808080"/>
            </w:tcBorders>
            <w:shd w:val="clear" w:color="auto" w:fill="D9D9D9"/>
          </w:tcPr>
          <w:p w14:paraId="25E78C9F" w14:textId="77777777" w:rsidR="00374341" w:rsidRPr="00374341" w:rsidRDefault="00374341" w:rsidP="00374341">
            <w:pPr>
              <w:spacing w:before="120" w:after="120"/>
              <w:rPr>
                <w:rFonts w:ascii="Consolas" w:eastAsia="Open Sans" w:hAnsi="Consolas" w:cs="Times New Roman"/>
                <w:noProof/>
                <w:color w:val="404040"/>
              </w:rPr>
            </w:pPr>
            <w:r w:rsidRPr="00374341">
              <w:rPr>
                <w:rFonts w:ascii="Consolas" w:eastAsia="Open Sans" w:hAnsi="Consolas" w:cs="Times New Roman"/>
                <w:noProof/>
                <w:color w:val="404040"/>
              </w:rPr>
              <w:t>from sklearn.preprocessing import StandardScaler</w:t>
            </w:r>
          </w:p>
          <w:p w14:paraId="3F0A645D" w14:textId="77777777" w:rsidR="00374341" w:rsidRPr="00374341" w:rsidRDefault="00374341" w:rsidP="00374341">
            <w:pPr>
              <w:spacing w:before="120" w:after="120"/>
              <w:rPr>
                <w:rFonts w:ascii="Consolas" w:eastAsia="Open Sans" w:hAnsi="Consolas" w:cs="Times New Roman"/>
                <w:noProof/>
                <w:color w:val="404040"/>
              </w:rPr>
            </w:pPr>
            <w:r w:rsidRPr="00374341">
              <w:rPr>
                <w:rFonts w:ascii="Consolas" w:eastAsia="Open Sans" w:hAnsi="Consolas" w:cs="Times New Roman"/>
                <w:noProof/>
                <w:color w:val="404040"/>
              </w:rPr>
              <w:t>scaler = StandardScaler()</w:t>
            </w:r>
          </w:p>
        </w:tc>
        <w:tc>
          <w:tcPr>
            <w:tcW w:w="270" w:type="dxa"/>
            <w:tcBorders>
              <w:left w:val="single" w:sz="2" w:space="0" w:color="808080"/>
            </w:tcBorders>
            <w:shd w:val="clear" w:color="auto" w:fill="FAFAFA"/>
          </w:tcPr>
          <w:p w14:paraId="0CB90AE5" w14:textId="77777777" w:rsidR="00374341" w:rsidRPr="00374341" w:rsidRDefault="00374341" w:rsidP="00374341">
            <w:pPr>
              <w:spacing w:before="120" w:after="120"/>
              <w:rPr>
                <w:rFonts w:ascii="Open Sans" w:eastAsia="Open Sans" w:hAnsi="Open Sans" w:cs="Times New Roman"/>
                <w:noProof/>
                <w:color w:val="404040"/>
              </w:rPr>
            </w:pPr>
          </w:p>
        </w:tc>
      </w:tr>
      <w:tr w:rsidR="00374341" w:rsidRPr="00374341" w14:paraId="25608B85" w14:textId="77777777" w:rsidTr="00374341">
        <w:tblPrEx>
          <w:tblBorders>
            <w:top w:val="none" w:sz="0" w:space="0" w:color="auto"/>
            <w:bottom w:val="none" w:sz="0" w:space="0" w:color="auto"/>
          </w:tblBorders>
        </w:tblPrEx>
        <w:trPr>
          <w:cantSplit/>
          <w:trHeight w:val="190"/>
        </w:trPr>
        <w:tc>
          <w:tcPr>
            <w:tcW w:w="270" w:type="dxa"/>
            <w:tcBorders>
              <w:bottom w:val="single" w:sz="4" w:space="0" w:color="E1E1E1"/>
            </w:tcBorders>
            <w:shd w:val="clear" w:color="auto" w:fill="FAFAFA"/>
          </w:tcPr>
          <w:p w14:paraId="07A886D6" w14:textId="77777777" w:rsidR="00374341" w:rsidRPr="00374341" w:rsidRDefault="00374341" w:rsidP="00374341">
            <w:pPr>
              <w:spacing w:before="120" w:after="120"/>
              <w:rPr>
                <w:rFonts w:ascii="Open Sans" w:eastAsia="Open Sans" w:hAnsi="Open Sans" w:cs="Times New Roman"/>
                <w:noProof/>
                <w:color w:val="404040"/>
                <w:sz w:val="16"/>
                <w:szCs w:val="16"/>
              </w:rPr>
            </w:pPr>
          </w:p>
        </w:tc>
        <w:tc>
          <w:tcPr>
            <w:tcW w:w="9900" w:type="dxa"/>
            <w:tcBorders>
              <w:top w:val="single" w:sz="2" w:space="0" w:color="808080"/>
              <w:bottom w:val="single" w:sz="4" w:space="0" w:color="E1E1E1"/>
            </w:tcBorders>
            <w:shd w:val="clear" w:color="auto" w:fill="FAFAFA"/>
          </w:tcPr>
          <w:p w14:paraId="67497D08" w14:textId="77777777" w:rsidR="00374341" w:rsidRPr="00374341" w:rsidRDefault="00374341" w:rsidP="00374341">
            <w:pPr>
              <w:spacing w:before="120" w:after="120"/>
              <w:rPr>
                <w:rFonts w:ascii="Open Sans" w:eastAsia="Open Sans" w:hAnsi="Open Sans" w:cs="Times New Roman"/>
                <w:noProof/>
                <w:color w:val="404040"/>
                <w:sz w:val="16"/>
                <w:szCs w:val="16"/>
              </w:rPr>
            </w:pPr>
          </w:p>
        </w:tc>
        <w:tc>
          <w:tcPr>
            <w:tcW w:w="270" w:type="dxa"/>
            <w:tcBorders>
              <w:bottom w:val="single" w:sz="4" w:space="0" w:color="E1E1E1"/>
            </w:tcBorders>
            <w:shd w:val="clear" w:color="auto" w:fill="FAFAFA"/>
          </w:tcPr>
          <w:p w14:paraId="094E8C14" w14:textId="77777777" w:rsidR="00374341" w:rsidRPr="00374341" w:rsidRDefault="00374341" w:rsidP="00374341">
            <w:pPr>
              <w:spacing w:before="120" w:after="120"/>
              <w:rPr>
                <w:rFonts w:ascii="Open Sans" w:eastAsia="Open Sans" w:hAnsi="Open Sans" w:cs="Times New Roman"/>
                <w:noProof/>
                <w:color w:val="404040"/>
                <w:sz w:val="16"/>
                <w:szCs w:val="16"/>
              </w:rPr>
            </w:pPr>
          </w:p>
        </w:tc>
      </w:tr>
    </w:tbl>
    <w:p w14:paraId="03D54643" w14:textId="77777777" w:rsidR="00374341" w:rsidRPr="00374341" w:rsidRDefault="00374341" w:rsidP="00374341">
      <w:pPr>
        <w:spacing w:after="0" w:line="240" w:lineRule="auto"/>
        <w:rPr>
          <w:rFonts w:ascii="Open Sans" w:eastAsia="Open Sans" w:hAnsi="Open Sans" w:cs="Times New Roman"/>
          <w:color w:val="404040"/>
        </w:rPr>
      </w:pPr>
    </w:p>
    <w:tbl>
      <w:tblPr>
        <w:tblStyle w:val="TableGrid7"/>
        <w:tblW w:w="10440" w:type="dxa"/>
        <w:tblInd w:w="-5" w:type="dxa"/>
        <w:tblBorders>
          <w:top w:val="single" w:sz="4" w:space="0" w:color="DBDBDB"/>
          <w:left w:val="single" w:sz="4" w:space="0" w:color="DBDBDB"/>
          <w:bottom w:val="single" w:sz="4" w:space="0" w:color="DBDBDB"/>
          <w:right w:val="single" w:sz="4" w:space="0" w:color="DBDBDB"/>
          <w:insideH w:val="none" w:sz="0" w:space="0" w:color="auto"/>
          <w:insideV w:val="none" w:sz="0" w:space="0" w:color="auto"/>
        </w:tblBorders>
        <w:tblLayout w:type="fixed"/>
        <w:tblCellMar>
          <w:left w:w="115" w:type="dxa"/>
          <w:right w:w="115" w:type="dxa"/>
        </w:tblCellMar>
        <w:tblLook w:val="04A0" w:firstRow="1" w:lastRow="0" w:firstColumn="1" w:lastColumn="0" w:noHBand="0" w:noVBand="1"/>
      </w:tblPr>
      <w:tblGrid>
        <w:gridCol w:w="270"/>
        <w:gridCol w:w="9900"/>
        <w:gridCol w:w="270"/>
      </w:tblGrid>
      <w:tr w:rsidR="00374341" w:rsidRPr="00374341" w14:paraId="015CFC99" w14:textId="77777777" w:rsidTr="00374341">
        <w:trPr>
          <w:cantSplit/>
          <w:trHeight w:val="420"/>
        </w:trPr>
        <w:tc>
          <w:tcPr>
            <w:tcW w:w="10440" w:type="dxa"/>
            <w:gridSpan w:val="3"/>
            <w:shd w:val="clear" w:color="auto" w:fill="FAFAFA"/>
          </w:tcPr>
          <w:p w14:paraId="27F51CC2" w14:textId="77777777" w:rsidR="00374341" w:rsidRPr="00374341" w:rsidRDefault="00374341" w:rsidP="00374341">
            <w:pPr>
              <w:numPr>
                <w:ilvl w:val="0"/>
                <w:numId w:val="47"/>
              </w:numPr>
              <w:spacing w:before="120" w:after="120"/>
              <w:outlineLvl w:val="2"/>
              <w:rPr>
                <w:rFonts w:ascii="Open Sans Semibold" w:eastAsia="Open Sans" w:hAnsi="Open Sans Semibold" w:cs="Open Sans Semibold"/>
                <w:color w:val="11143F"/>
              </w:rPr>
            </w:pPr>
            <w:r w:rsidRPr="00374341">
              <w:rPr>
                <w:rFonts w:ascii="Open Sans Semibold" w:eastAsia="Open Sans" w:hAnsi="Open Sans Semibold" w:cs="Open Sans Semibold"/>
                <w:color w:val="11143F"/>
              </w:rPr>
              <w:t>Fit Scaler to Training Data</w:t>
            </w:r>
          </w:p>
        </w:tc>
      </w:tr>
      <w:tr w:rsidR="00374341" w:rsidRPr="00374341" w14:paraId="7A8A65ED" w14:textId="77777777" w:rsidTr="00374341">
        <w:trPr>
          <w:cantSplit/>
          <w:trHeight w:val="419"/>
        </w:trPr>
        <w:tc>
          <w:tcPr>
            <w:tcW w:w="10440" w:type="dxa"/>
            <w:gridSpan w:val="3"/>
            <w:shd w:val="clear" w:color="auto" w:fill="FAFAFA"/>
          </w:tcPr>
          <w:p w14:paraId="67531CF2" w14:textId="1D5C61F2" w:rsidR="00374341" w:rsidRPr="00374341" w:rsidRDefault="00374341" w:rsidP="00374341">
            <w:pPr>
              <w:spacing w:before="120" w:after="120"/>
              <w:rPr>
                <w:rFonts w:ascii="Open Sans" w:eastAsia="Open Sans" w:hAnsi="Open Sans" w:cs="Times New Roman"/>
                <w:color w:val="404040"/>
              </w:rPr>
            </w:pPr>
            <w:r w:rsidRPr="00374341">
              <w:rPr>
                <w:rFonts w:ascii="Open Sans" w:eastAsia="Open Sans" w:hAnsi="Open Sans" w:cs="Times New Roman"/>
                <w:color w:val="404040"/>
              </w:rPr>
              <w:lastRenderedPageBreak/>
              <w:t>Use the fit() function for the Scaler to scale x_train</w:t>
            </w:r>
            <w:ins w:id="8866" w:author="Chantelle Dubois Nishiyama" w:date="2020-02-19T22:34:00Z">
              <w:r w:rsidR="005A595A">
                <w:rPr>
                  <w:rFonts w:ascii="Open Sans" w:eastAsia="Open Sans" w:hAnsi="Open Sans" w:cs="Times New Roman"/>
                  <w:color w:val="404040"/>
                </w:rPr>
                <w:t>:</w:t>
              </w:r>
            </w:ins>
          </w:p>
        </w:tc>
      </w:tr>
      <w:tr w:rsidR="00374341" w:rsidRPr="00374341" w14:paraId="22A5D7EC" w14:textId="77777777" w:rsidTr="00374341">
        <w:tblPrEx>
          <w:tblBorders>
            <w:top w:val="none" w:sz="0" w:space="0" w:color="auto"/>
            <w:bottom w:val="none" w:sz="0" w:space="0" w:color="auto"/>
          </w:tblBorders>
        </w:tblPrEx>
        <w:trPr>
          <w:cantSplit/>
          <w:trHeight w:val="80"/>
        </w:trPr>
        <w:tc>
          <w:tcPr>
            <w:tcW w:w="270" w:type="dxa"/>
            <w:shd w:val="clear" w:color="auto" w:fill="FAFAFA"/>
          </w:tcPr>
          <w:p w14:paraId="2A751DA0" w14:textId="77777777" w:rsidR="00374341" w:rsidRPr="00374341" w:rsidRDefault="00374341" w:rsidP="00374341">
            <w:pPr>
              <w:spacing w:before="120" w:after="120"/>
              <w:rPr>
                <w:rFonts w:ascii="Open Sans" w:eastAsia="Open Sans" w:hAnsi="Open Sans" w:cs="Times New Roman"/>
                <w:noProof/>
                <w:color w:val="404040"/>
                <w:sz w:val="16"/>
                <w:szCs w:val="16"/>
              </w:rPr>
            </w:pPr>
          </w:p>
        </w:tc>
        <w:tc>
          <w:tcPr>
            <w:tcW w:w="9900" w:type="dxa"/>
            <w:tcBorders>
              <w:bottom w:val="single" w:sz="2" w:space="0" w:color="808080"/>
            </w:tcBorders>
            <w:shd w:val="clear" w:color="auto" w:fill="FAFAFA"/>
          </w:tcPr>
          <w:p w14:paraId="69FE4596" w14:textId="77777777" w:rsidR="00374341" w:rsidRPr="00374341" w:rsidRDefault="00374341" w:rsidP="00374341">
            <w:pPr>
              <w:spacing w:before="120" w:after="120"/>
              <w:rPr>
                <w:rFonts w:ascii="Open Sans" w:eastAsia="Open Sans" w:hAnsi="Open Sans" w:cs="Times New Roman"/>
                <w:noProof/>
                <w:color w:val="404040"/>
                <w:sz w:val="16"/>
                <w:szCs w:val="16"/>
              </w:rPr>
            </w:pPr>
          </w:p>
        </w:tc>
        <w:tc>
          <w:tcPr>
            <w:tcW w:w="270" w:type="dxa"/>
            <w:shd w:val="clear" w:color="auto" w:fill="FAFAFA"/>
          </w:tcPr>
          <w:p w14:paraId="5AC069C0" w14:textId="77777777" w:rsidR="00374341" w:rsidRPr="00374341" w:rsidRDefault="00374341" w:rsidP="00374341">
            <w:pPr>
              <w:spacing w:before="120" w:after="120"/>
              <w:rPr>
                <w:rFonts w:ascii="Open Sans" w:eastAsia="Open Sans" w:hAnsi="Open Sans" w:cs="Times New Roman"/>
                <w:noProof/>
                <w:color w:val="404040"/>
                <w:sz w:val="16"/>
                <w:szCs w:val="16"/>
              </w:rPr>
            </w:pPr>
          </w:p>
        </w:tc>
      </w:tr>
      <w:tr w:rsidR="00374341" w:rsidRPr="00374341" w14:paraId="503B9C2D" w14:textId="77777777" w:rsidTr="00374341">
        <w:tblPrEx>
          <w:tblBorders>
            <w:top w:val="none" w:sz="0" w:space="0" w:color="auto"/>
            <w:bottom w:val="none" w:sz="0" w:space="0" w:color="auto"/>
          </w:tblBorders>
        </w:tblPrEx>
        <w:trPr>
          <w:cantSplit/>
          <w:trHeight w:val="190"/>
        </w:trPr>
        <w:tc>
          <w:tcPr>
            <w:tcW w:w="270" w:type="dxa"/>
            <w:tcBorders>
              <w:right w:val="single" w:sz="2" w:space="0" w:color="808080"/>
            </w:tcBorders>
            <w:shd w:val="clear" w:color="auto" w:fill="FAFAFA"/>
          </w:tcPr>
          <w:p w14:paraId="4F594529" w14:textId="77777777" w:rsidR="00374341" w:rsidRPr="00374341" w:rsidRDefault="00374341" w:rsidP="00374341">
            <w:pPr>
              <w:spacing w:before="120" w:after="120"/>
              <w:rPr>
                <w:rFonts w:ascii="Open Sans" w:eastAsia="Open Sans" w:hAnsi="Open Sans" w:cs="Times New Roman"/>
                <w:noProof/>
                <w:color w:val="404040"/>
              </w:rPr>
            </w:pPr>
          </w:p>
        </w:tc>
        <w:tc>
          <w:tcPr>
            <w:tcW w:w="9900" w:type="dxa"/>
            <w:tcBorders>
              <w:top w:val="single" w:sz="2" w:space="0" w:color="808080"/>
              <w:left w:val="single" w:sz="2" w:space="0" w:color="808080"/>
              <w:bottom w:val="single" w:sz="2" w:space="0" w:color="808080"/>
              <w:right w:val="single" w:sz="2" w:space="0" w:color="808080"/>
            </w:tcBorders>
            <w:shd w:val="clear" w:color="auto" w:fill="D9D9D9"/>
          </w:tcPr>
          <w:p w14:paraId="2EBF1A3A" w14:textId="77777777" w:rsidR="00374341" w:rsidRPr="00374341" w:rsidRDefault="00374341" w:rsidP="00374341">
            <w:pPr>
              <w:spacing w:before="120" w:after="120"/>
              <w:rPr>
                <w:rFonts w:ascii="Consolas" w:eastAsia="Open Sans" w:hAnsi="Consolas" w:cs="Times New Roman"/>
                <w:noProof/>
                <w:color w:val="404040"/>
              </w:rPr>
            </w:pPr>
            <w:r w:rsidRPr="00374341">
              <w:rPr>
                <w:rFonts w:ascii="Consolas" w:eastAsia="Open Sans" w:hAnsi="Consolas" w:cs="Times New Roman"/>
                <w:noProof/>
                <w:color w:val="404040"/>
              </w:rPr>
              <w:t>scaler = scaler.fit(x_train)</w:t>
            </w:r>
          </w:p>
        </w:tc>
        <w:tc>
          <w:tcPr>
            <w:tcW w:w="270" w:type="dxa"/>
            <w:tcBorders>
              <w:left w:val="single" w:sz="2" w:space="0" w:color="808080"/>
            </w:tcBorders>
            <w:shd w:val="clear" w:color="auto" w:fill="FAFAFA"/>
          </w:tcPr>
          <w:p w14:paraId="745DDEDC" w14:textId="77777777" w:rsidR="00374341" w:rsidRPr="00374341" w:rsidRDefault="00374341" w:rsidP="00374341">
            <w:pPr>
              <w:spacing w:before="120" w:after="120"/>
              <w:rPr>
                <w:rFonts w:ascii="Open Sans" w:eastAsia="Open Sans" w:hAnsi="Open Sans" w:cs="Times New Roman"/>
                <w:noProof/>
                <w:color w:val="404040"/>
              </w:rPr>
            </w:pPr>
          </w:p>
        </w:tc>
      </w:tr>
      <w:tr w:rsidR="00374341" w:rsidRPr="00374341" w14:paraId="4895B76E" w14:textId="77777777" w:rsidTr="00374341">
        <w:tblPrEx>
          <w:tblBorders>
            <w:top w:val="none" w:sz="0" w:space="0" w:color="auto"/>
            <w:bottom w:val="none" w:sz="0" w:space="0" w:color="auto"/>
          </w:tblBorders>
        </w:tblPrEx>
        <w:trPr>
          <w:cantSplit/>
          <w:trHeight w:val="190"/>
        </w:trPr>
        <w:tc>
          <w:tcPr>
            <w:tcW w:w="270" w:type="dxa"/>
            <w:tcBorders>
              <w:bottom w:val="single" w:sz="4" w:space="0" w:color="E1E1E1"/>
            </w:tcBorders>
            <w:shd w:val="clear" w:color="auto" w:fill="FAFAFA"/>
          </w:tcPr>
          <w:p w14:paraId="19E346BD" w14:textId="77777777" w:rsidR="00374341" w:rsidRPr="00374341" w:rsidRDefault="00374341" w:rsidP="00374341">
            <w:pPr>
              <w:spacing w:before="120" w:after="120"/>
              <w:rPr>
                <w:rFonts w:ascii="Open Sans" w:eastAsia="Open Sans" w:hAnsi="Open Sans" w:cs="Times New Roman"/>
                <w:noProof/>
                <w:color w:val="404040"/>
                <w:sz w:val="16"/>
                <w:szCs w:val="16"/>
              </w:rPr>
            </w:pPr>
          </w:p>
        </w:tc>
        <w:tc>
          <w:tcPr>
            <w:tcW w:w="9900" w:type="dxa"/>
            <w:tcBorders>
              <w:top w:val="single" w:sz="2" w:space="0" w:color="808080"/>
              <w:bottom w:val="single" w:sz="4" w:space="0" w:color="E1E1E1"/>
            </w:tcBorders>
            <w:shd w:val="clear" w:color="auto" w:fill="FAFAFA"/>
          </w:tcPr>
          <w:p w14:paraId="3F1D72B6" w14:textId="77777777" w:rsidR="00374341" w:rsidRPr="00374341" w:rsidRDefault="00374341" w:rsidP="00374341">
            <w:pPr>
              <w:spacing w:before="120" w:after="120"/>
              <w:rPr>
                <w:rFonts w:ascii="Open Sans" w:eastAsia="Open Sans" w:hAnsi="Open Sans" w:cs="Times New Roman"/>
                <w:noProof/>
                <w:color w:val="404040"/>
                <w:sz w:val="16"/>
                <w:szCs w:val="16"/>
              </w:rPr>
            </w:pPr>
          </w:p>
        </w:tc>
        <w:tc>
          <w:tcPr>
            <w:tcW w:w="270" w:type="dxa"/>
            <w:tcBorders>
              <w:bottom w:val="single" w:sz="4" w:space="0" w:color="E1E1E1"/>
            </w:tcBorders>
            <w:shd w:val="clear" w:color="auto" w:fill="FAFAFA"/>
          </w:tcPr>
          <w:p w14:paraId="67C696D7" w14:textId="77777777" w:rsidR="00374341" w:rsidRPr="00374341" w:rsidRDefault="00374341" w:rsidP="00374341">
            <w:pPr>
              <w:spacing w:before="120" w:after="120"/>
              <w:rPr>
                <w:rFonts w:ascii="Open Sans" w:eastAsia="Open Sans" w:hAnsi="Open Sans" w:cs="Times New Roman"/>
                <w:noProof/>
                <w:color w:val="404040"/>
                <w:sz w:val="16"/>
                <w:szCs w:val="16"/>
              </w:rPr>
            </w:pPr>
          </w:p>
        </w:tc>
      </w:tr>
    </w:tbl>
    <w:p w14:paraId="32AAE46F" w14:textId="77777777" w:rsidR="00374341" w:rsidRPr="00374341" w:rsidRDefault="00374341" w:rsidP="00374341">
      <w:pPr>
        <w:spacing w:before="120" w:after="120"/>
        <w:rPr>
          <w:rFonts w:ascii="Open Sans" w:eastAsia="Open Sans" w:hAnsi="Open Sans" w:cs="Times New Roman"/>
          <w:color w:val="404040"/>
        </w:rPr>
      </w:pPr>
    </w:p>
    <w:tbl>
      <w:tblPr>
        <w:tblStyle w:val="TableGrid7"/>
        <w:tblW w:w="10440" w:type="dxa"/>
        <w:tblInd w:w="-5" w:type="dxa"/>
        <w:tblBorders>
          <w:top w:val="single" w:sz="4" w:space="0" w:color="DBDBDB"/>
          <w:left w:val="single" w:sz="4" w:space="0" w:color="DBDBDB"/>
          <w:bottom w:val="single" w:sz="4" w:space="0" w:color="DBDBDB"/>
          <w:right w:val="single" w:sz="4" w:space="0" w:color="DBDBDB"/>
          <w:insideH w:val="none" w:sz="0" w:space="0" w:color="auto"/>
          <w:insideV w:val="none" w:sz="0" w:space="0" w:color="auto"/>
        </w:tblBorders>
        <w:tblLayout w:type="fixed"/>
        <w:tblCellMar>
          <w:left w:w="115" w:type="dxa"/>
          <w:right w:w="115" w:type="dxa"/>
        </w:tblCellMar>
        <w:tblLook w:val="04A0" w:firstRow="1" w:lastRow="0" w:firstColumn="1" w:lastColumn="0" w:noHBand="0" w:noVBand="1"/>
      </w:tblPr>
      <w:tblGrid>
        <w:gridCol w:w="270"/>
        <w:gridCol w:w="9900"/>
        <w:gridCol w:w="270"/>
      </w:tblGrid>
      <w:tr w:rsidR="00374341" w:rsidRPr="00374341" w14:paraId="601D362F" w14:textId="77777777" w:rsidTr="00374341">
        <w:trPr>
          <w:cantSplit/>
          <w:trHeight w:val="420"/>
        </w:trPr>
        <w:tc>
          <w:tcPr>
            <w:tcW w:w="10440" w:type="dxa"/>
            <w:gridSpan w:val="3"/>
            <w:shd w:val="clear" w:color="auto" w:fill="FAFAFA"/>
          </w:tcPr>
          <w:p w14:paraId="610A3842" w14:textId="77777777" w:rsidR="00374341" w:rsidRPr="00374341" w:rsidRDefault="00374341" w:rsidP="00374341">
            <w:pPr>
              <w:numPr>
                <w:ilvl w:val="0"/>
                <w:numId w:val="47"/>
              </w:numPr>
              <w:spacing w:before="120" w:after="120"/>
              <w:outlineLvl w:val="2"/>
              <w:rPr>
                <w:rFonts w:ascii="Open Sans Semibold" w:eastAsia="Open Sans" w:hAnsi="Open Sans Semibold" w:cs="Open Sans Semibold"/>
                <w:color w:val="11143F"/>
              </w:rPr>
            </w:pPr>
            <w:r w:rsidRPr="00374341">
              <w:rPr>
                <w:rFonts w:ascii="Open Sans Semibold" w:eastAsia="Open Sans" w:hAnsi="Open Sans Semibold" w:cs="Open Sans Semibold"/>
                <w:color w:val="11143F"/>
              </w:rPr>
              <w:t>Scale Training Data</w:t>
            </w:r>
          </w:p>
        </w:tc>
      </w:tr>
      <w:tr w:rsidR="00374341" w:rsidRPr="00374341" w14:paraId="3887ABBD" w14:textId="77777777" w:rsidTr="00374341">
        <w:trPr>
          <w:cantSplit/>
          <w:trHeight w:val="419"/>
        </w:trPr>
        <w:tc>
          <w:tcPr>
            <w:tcW w:w="10440" w:type="dxa"/>
            <w:gridSpan w:val="3"/>
            <w:shd w:val="clear" w:color="auto" w:fill="FAFAFA"/>
          </w:tcPr>
          <w:p w14:paraId="5BB48CBA" w14:textId="7C265102" w:rsidR="00374341" w:rsidRPr="00374341" w:rsidRDefault="00374341" w:rsidP="00374341">
            <w:pPr>
              <w:spacing w:before="120" w:after="120"/>
              <w:rPr>
                <w:rFonts w:ascii="Open Sans" w:eastAsia="Open Sans" w:hAnsi="Open Sans" w:cs="Times New Roman"/>
                <w:color w:val="404040"/>
              </w:rPr>
            </w:pPr>
            <w:r w:rsidRPr="00374341">
              <w:rPr>
                <w:rFonts w:ascii="Open Sans" w:eastAsia="Open Sans" w:hAnsi="Open Sans" w:cs="Times New Roman"/>
                <w:color w:val="404040"/>
              </w:rPr>
              <w:t>The scaler can now be used to scale training data using the transform function</w:t>
            </w:r>
            <w:ins w:id="8867" w:author="Chantelle Dubois Nishiyama" w:date="2020-02-19T22:34:00Z">
              <w:r w:rsidR="005A595A">
                <w:rPr>
                  <w:rFonts w:ascii="Open Sans" w:eastAsia="Open Sans" w:hAnsi="Open Sans" w:cs="Times New Roman"/>
                  <w:color w:val="404040"/>
                </w:rPr>
                <w:t>:</w:t>
              </w:r>
            </w:ins>
          </w:p>
        </w:tc>
      </w:tr>
      <w:tr w:rsidR="00374341" w:rsidRPr="00374341" w14:paraId="44FD3C62" w14:textId="77777777" w:rsidTr="00374341">
        <w:tblPrEx>
          <w:tblBorders>
            <w:top w:val="none" w:sz="0" w:space="0" w:color="auto"/>
            <w:bottom w:val="none" w:sz="0" w:space="0" w:color="auto"/>
          </w:tblBorders>
        </w:tblPrEx>
        <w:trPr>
          <w:cantSplit/>
          <w:trHeight w:val="80"/>
        </w:trPr>
        <w:tc>
          <w:tcPr>
            <w:tcW w:w="270" w:type="dxa"/>
            <w:shd w:val="clear" w:color="auto" w:fill="FAFAFA"/>
          </w:tcPr>
          <w:p w14:paraId="47D44847" w14:textId="77777777" w:rsidR="00374341" w:rsidRPr="00374341" w:rsidRDefault="00374341" w:rsidP="00374341">
            <w:pPr>
              <w:spacing w:before="120" w:after="120"/>
              <w:rPr>
                <w:rFonts w:ascii="Open Sans" w:eastAsia="Open Sans" w:hAnsi="Open Sans" w:cs="Times New Roman"/>
                <w:noProof/>
                <w:color w:val="404040"/>
                <w:sz w:val="16"/>
                <w:szCs w:val="16"/>
              </w:rPr>
            </w:pPr>
          </w:p>
        </w:tc>
        <w:tc>
          <w:tcPr>
            <w:tcW w:w="9900" w:type="dxa"/>
            <w:tcBorders>
              <w:bottom w:val="single" w:sz="2" w:space="0" w:color="808080"/>
            </w:tcBorders>
            <w:shd w:val="clear" w:color="auto" w:fill="FAFAFA"/>
          </w:tcPr>
          <w:p w14:paraId="35E5A4BC" w14:textId="77777777" w:rsidR="00374341" w:rsidRPr="00374341" w:rsidRDefault="00374341" w:rsidP="00374341">
            <w:pPr>
              <w:spacing w:before="120" w:after="120"/>
              <w:rPr>
                <w:rFonts w:ascii="Open Sans" w:eastAsia="Open Sans" w:hAnsi="Open Sans" w:cs="Times New Roman"/>
                <w:noProof/>
                <w:color w:val="404040"/>
                <w:sz w:val="16"/>
                <w:szCs w:val="16"/>
              </w:rPr>
            </w:pPr>
          </w:p>
        </w:tc>
        <w:tc>
          <w:tcPr>
            <w:tcW w:w="270" w:type="dxa"/>
            <w:shd w:val="clear" w:color="auto" w:fill="FAFAFA"/>
          </w:tcPr>
          <w:p w14:paraId="45ED8B13" w14:textId="77777777" w:rsidR="00374341" w:rsidRPr="00374341" w:rsidRDefault="00374341" w:rsidP="00374341">
            <w:pPr>
              <w:spacing w:before="120" w:after="120"/>
              <w:rPr>
                <w:rFonts w:ascii="Open Sans" w:eastAsia="Open Sans" w:hAnsi="Open Sans" w:cs="Times New Roman"/>
                <w:noProof/>
                <w:color w:val="404040"/>
                <w:sz w:val="16"/>
                <w:szCs w:val="16"/>
              </w:rPr>
            </w:pPr>
          </w:p>
        </w:tc>
      </w:tr>
      <w:tr w:rsidR="00374341" w:rsidRPr="00374341" w14:paraId="6604D35C" w14:textId="77777777" w:rsidTr="00374341">
        <w:tblPrEx>
          <w:tblBorders>
            <w:top w:val="none" w:sz="0" w:space="0" w:color="auto"/>
            <w:bottom w:val="none" w:sz="0" w:space="0" w:color="auto"/>
          </w:tblBorders>
        </w:tblPrEx>
        <w:trPr>
          <w:cantSplit/>
          <w:trHeight w:val="190"/>
        </w:trPr>
        <w:tc>
          <w:tcPr>
            <w:tcW w:w="270" w:type="dxa"/>
            <w:tcBorders>
              <w:right w:val="single" w:sz="2" w:space="0" w:color="808080"/>
            </w:tcBorders>
            <w:shd w:val="clear" w:color="auto" w:fill="FAFAFA"/>
          </w:tcPr>
          <w:p w14:paraId="42024555" w14:textId="77777777" w:rsidR="00374341" w:rsidRPr="00374341" w:rsidRDefault="00374341" w:rsidP="00374341">
            <w:pPr>
              <w:spacing w:before="120" w:after="120"/>
              <w:rPr>
                <w:rFonts w:ascii="Open Sans" w:eastAsia="Open Sans" w:hAnsi="Open Sans" w:cs="Times New Roman"/>
                <w:noProof/>
                <w:color w:val="404040"/>
              </w:rPr>
            </w:pPr>
          </w:p>
        </w:tc>
        <w:tc>
          <w:tcPr>
            <w:tcW w:w="9900" w:type="dxa"/>
            <w:tcBorders>
              <w:top w:val="single" w:sz="2" w:space="0" w:color="808080"/>
              <w:left w:val="single" w:sz="2" w:space="0" w:color="808080"/>
              <w:bottom w:val="single" w:sz="2" w:space="0" w:color="808080"/>
              <w:right w:val="single" w:sz="2" w:space="0" w:color="808080"/>
            </w:tcBorders>
            <w:shd w:val="clear" w:color="auto" w:fill="D9D9D9"/>
          </w:tcPr>
          <w:p w14:paraId="6C2A9D86" w14:textId="77777777" w:rsidR="00374341" w:rsidRPr="00374341" w:rsidRDefault="00374341" w:rsidP="00374341">
            <w:pPr>
              <w:spacing w:before="120" w:after="120"/>
              <w:rPr>
                <w:rFonts w:ascii="Consolas" w:eastAsia="Open Sans" w:hAnsi="Consolas" w:cs="Times New Roman"/>
                <w:noProof/>
                <w:color w:val="404040"/>
              </w:rPr>
            </w:pPr>
            <w:r w:rsidRPr="00374341">
              <w:rPr>
                <w:rFonts w:ascii="Open Sans" w:eastAsia="Open Sans" w:hAnsi="Open Sans" w:cs="Times New Roman"/>
                <w:color w:val="404040"/>
              </w:rPr>
              <w:t>x_train = scaler.transform(x_train)</w:t>
            </w:r>
          </w:p>
        </w:tc>
        <w:tc>
          <w:tcPr>
            <w:tcW w:w="270" w:type="dxa"/>
            <w:tcBorders>
              <w:left w:val="single" w:sz="2" w:space="0" w:color="808080"/>
            </w:tcBorders>
            <w:shd w:val="clear" w:color="auto" w:fill="FAFAFA"/>
          </w:tcPr>
          <w:p w14:paraId="39EA211B" w14:textId="77777777" w:rsidR="00374341" w:rsidRPr="00374341" w:rsidRDefault="00374341" w:rsidP="00374341">
            <w:pPr>
              <w:spacing w:before="120" w:after="120"/>
              <w:rPr>
                <w:rFonts w:ascii="Open Sans" w:eastAsia="Open Sans" w:hAnsi="Open Sans" w:cs="Times New Roman"/>
                <w:noProof/>
                <w:color w:val="404040"/>
              </w:rPr>
            </w:pPr>
          </w:p>
        </w:tc>
      </w:tr>
      <w:tr w:rsidR="00374341" w:rsidRPr="00374341" w14:paraId="511682F3" w14:textId="77777777" w:rsidTr="00374341">
        <w:tblPrEx>
          <w:tblBorders>
            <w:top w:val="none" w:sz="0" w:space="0" w:color="auto"/>
            <w:bottom w:val="none" w:sz="0" w:space="0" w:color="auto"/>
          </w:tblBorders>
        </w:tblPrEx>
        <w:trPr>
          <w:cantSplit/>
          <w:trHeight w:val="190"/>
        </w:trPr>
        <w:tc>
          <w:tcPr>
            <w:tcW w:w="270" w:type="dxa"/>
            <w:tcBorders>
              <w:bottom w:val="single" w:sz="4" w:space="0" w:color="E1E1E1"/>
            </w:tcBorders>
            <w:shd w:val="clear" w:color="auto" w:fill="FAFAFA"/>
          </w:tcPr>
          <w:p w14:paraId="622D665B" w14:textId="77777777" w:rsidR="00374341" w:rsidRPr="00374341" w:rsidRDefault="00374341" w:rsidP="00374341">
            <w:pPr>
              <w:spacing w:before="120" w:after="120"/>
              <w:rPr>
                <w:rFonts w:ascii="Open Sans" w:eastAsia="Open Sans" w:hAnsi="Open Sans" w:cs="Times New Roman"/>
                <w:noProof/>
                <w:color w:val="404040"/>
                <w:sz w:val="16"/>
                <w:szCs w:val="16"/>
              </w:rPr>
            </w:pPr>
          </w:p>
        </w:tc>
        <w:tc>
          <w:tcPr>
            <w:tcW w:w="9900" w:type="dxa"/>
            <w:tcBorders>
              <w:top w:val="single" w:sz="2" w:space="0" w:color="808080"/>
              <w:bottom w:val="single" w:sz="4" w:space="0" w:color="E1E1E1"/>
            </w:tcBorders>
            <w:shd w:val="clear" w:color="auto" w:fill="FAFAFA"/>
          </w:tcPr>
          <w:p w14:paraId="02BCAD85" w14:textId="77777777" w:rsidR="00374341" w:rsidRPr="00374341" w:rsidRDefault="00374341" w:rsidP="00374341">
            <w:pPr>
              <w:spacing w:before="120" w:after="120"/>
              <w:rPr>
                <w:rFonts w:ascii="Open Sans" w:eastAsia="Open Sans" w:hAnsi="Open Sans" w:cs="Times New Roman"/>
                <w:noProof/>
                <w:color w:val="404040"/>
                <w:sz w:val="16"/>
                <w:szCs w:val="16"/>
              </w:rPr>
            </w:pPr>
          </w:p>
        </w:tc>
        <w:tc>
          <w:tcPr>
            <w:tcW w:w="270" w:type="dxa"/>
            <w:tcBorders>
              <w:bottom w:val="single" w:sz="4" w:space="0" w:color="E1E1E1"/>
            </w:tcBorders>
            <w:shd w:val="clear" w:color="auto" w:fill="FAFAFA"/>
          </w:tcPr>
          <w:p w14:paraId="1B596F7B" w14:textId="77777777" w:rsidR="00374341" w:rsidRPr="00374341" w:rsidRDefault="00374341" w:rsidP="00374341">
            <w:pPr>
              <w:spacing w:before="120" w:after="120"/>
              <w:rPr>
                <w:rFonts w:ascii="Open Sans" w:eastAsia="Open Sans" w:hAnsi="Open Sans" w:cs="Times New Roman"/>
                <w:noProof/>
                <w:color w:val="404040"/>
                <w:sz w:val="16"/>
                <w:szCs w:val="16"/>
              </w:rPr>
            </w:pPr>
          </w:p>
        </w:tc>
      </w:tr>
    </w:tbl>
    <w:p w14:paraId="67AA76C5" w14:textId="77777777" w:rsidR="00374341" w:rsidRPr="00374341" w:rsidRDefault="00374341" w:rsidP="00374341">
      <w:pPr>
        <w:spacing w:before="120" w:after="120"/>
        <w:rPr>
          <w:rFonts w:ascii="Open Sans" w:eastAsia="Open Sans" w:hAnsi="Open Sans" w:cs="Times New Roman"/>
          <w:color w:val="404040"/>
        </w:rPr>
      </w:pPr>
    </w:p>
    <w:tbl>
      <w:tblPr>
        <w:tblStyle w:val="TableGrid7"/>
        <w:tblW w:w="10440" w:type="dxa"/>
        <w:tblInd w:w="-5" w:type="dxa"/>
        <w:tblBorders>
          <w:top w:val="single" w:sz="4" w:space="0" w:color="DBDBDB"/>
          <w:left w:val="single" w:sz="4" w:space="0" w:color="DBDBDB"/>
          <w:bottom w:val="single" w:sz="4" w:space="0" w:color="DBDBDB"/>
          <w:right w:val="single" w:sz="4" w:space="0" w:color="DBDBDB"/>
          <w:insideH w:val="none" w:sz="0" w:space="0" w:color="auto"/>
          <w:insideV w:val="none" w:sz="0" w:space="0" w:color="auto"/>
        </w:tblBorders>
        <w:tblLayout w:type="fixed"/>
        <w:tblCellMar>
          <w:left w:w="115" w:type="dxa"/>
          <w:right w:w="115" w:type="dxa"/>
        </w:tblCellMar>
        <w:tblLook w:val="04A0" w:firstRow="1" w:lastRow="0" w:firstColumn="1" w:lastColumn="0" w:noHBand="0" w:noVBand="1"/>
      </w:tblPr>
      <w:tblGrid>
        <w:gridCol w:w="270"/>
        <w:gridCol w:w="9900"/>
        <w:gridCol w:w="270"/>
      </w:tblGrid>
      <w:tr w:rsidR="00374341" w:rsidRPr="00374341" w14:paraId="113B2F26" w14:textId="77777777" w:rsidTr="00374341">
        <w:trPr>
          <w:cantSplit/>
          <w:trHeight w:val="420"/>
        </w:trPr>
        <w:tc>
          <w:tcPr>
            <w:tcW w:w="10440" w:type="dxa"/>
            <w:gridSpan w:val="3"/>
            <w:shd w:val="clear" w:color="auto" w:fill="FAFAFA"/>
          </w:tcPr>
          <w:p w14:paraId="119B633F" w14:textId="77777777" w:rsidR="00374341" w:rsidRPr="00374341" w:rsidRDefault="00374341" w:rsidP="00374341">
            <w:pPr>
              <w:numPr>
                <w:ilvl w:val="0"/>
                <w:numId w:val="47"/>
              </w:numPr>
              <w:spacing w:before="120" w:after="120"/>
              <w:outlineLvl w:val="2"/>
              <w:rPr>
                <w:rFonts w:ascii="Open Sans Semibold" w:eastAsia="Open Sans" w:hAnsi="Open Sans Semibold" w:cs="Open Sans Semibold"/>
                <w:color w:val="11143F"/>
              </w:rPr>
            </w:pPr>
            <w:r w:rsidRPr="00374341">
              <w:rPr>
                <w:rFonts w:ascii="Open Sans Semibold" w:eastAsia="Open Sans" w:hAnsi="Open Sans Semibold" w:cs="Open Sans Semibold"/>
                <w:color w:val="11143F"/>
              </w:rPr>
              <w:t>Combine Fitting and Scaling</w:t>
            </w:r>
          </w:p>
        </w:tc>
      </w:tr>
      <w:tr w:rsidR="00374341" w:rsidRPr="00374341" w14:paraId="7470E507" w14:textId="77777777" w:rsidTr="00374341">
        <w:trPr>
          <w:cantSplit/>
          <w:trHeight w:val="419"/>
        </w:trPr>
        <w:tc>
          <w:tcPr>
            <w:tcW w:w="10440" w:type="dxa"/>
            <w:gridSpan w:val="3"/>
            <w:shd w:val="clear" w:color="auto" w:fill="FAFAFA"/>
          </w:tcPr>
          <w:p w14:paraId="268C6E51" w14:textId="64FEC098" w:rsidR="00374341" w:rsidRPr="00374341" w:rsidRDefault="00374341" w:rsidP="00374341">
            <w:pPr>
              <w:spacing w:before="120" w:after="120"/>
              <w:rPr>
                <w:rFonts w:ascii="Open Sans" w:eastAsia="Open Sans" w:hAnsi="Open Sans" w:cs="Times New Roman"/>
                <w:color w:val="404040"/>
              </w:rPr>
            </w:pPr>
            <w:r w:rsidRPr="00374341">
              <w:rPr>
                <w:rFonts w:ascii="Open Sans" w:eastAsia="Open Sans" w:hAnsi="Open Sans" w:cs="Times New Roman"/>
                <w:color w:val="404040"/>
              </w:rPr>
              <w:t>Alternatively, we can use the fit_transform() function to perform both fitting and scaling in one operation</w:t>
            </w:r>
            <w:ins w:id="8868" w:author="Chantelle Dubois Nishiyama" w:date="2020-02-19T22:34:00Z">
              <w:r w:rsidR="005A595A">
                <w:rPr>
                  <w:rFonts w:ascii="Open Sans" w:eastAsia="Open Sans" w:hAnsi="Open Sans" w:cs="Times New Roman"/>
                  <w:color w:val="404040"/>
                </w:rPr>
                <w:t>:</w:t>
              </w:r>
            </w:ins>
          </w:p>
        </w:tc>
      </w:tr>
      <w:tr w:rsidR="00374341" w:rsidRPr="00374341" w14:paraId="218B6D1B" w14:textId="77777777" w:rsidTr="00374341">
        <w:tblPrEx>
          <w:tblBorders>
            <w:top w:val="none" w:sz="0" w:space="0" w:color="auto"/>
            <w:bottom w:val="none" w:sz="0" w:space="0" w:color="auto"/>
          </w:tblBorders>
        </w:tblPrEx>
        <w:trPr>
          <w:cantSplit/>
          <w:trHeight w:val="80"/>
        </w:trPr>
        <w:tc>
          <w:tcPr>
            <w:tcW w:w="270" w:type="dxa"/>
            <w:shd w:val="clear" w:color="auto" w:fill="FAFAFA"/>
          </w:tcPr>
          <w:p w14:paraId="2A0F21F3" w14:textId="77777777" w:rsidR="00374341" w:rsidRPr="00374341" w:rsidRDefault="00374341" w:rsidP="00374341">
            <w:pPr>
              <w:spacing w:before="120" w:after="120"/>
              <w:rPr>
                <w:rFonts w:ascii="Open Sans" w:eastAsia="Open Sans" w:hAnsi="Open Sans" w:cs="Times New Roman"/>
                <w:noProof/>
                <w:color w:val="404040"/>
                <w:sz w:val="16"/>
                <w:szCs w:val="16"/>
              </w:rPr>
            </w:pPr>
          </w:p>
        </w:tc>
        <w:tc>
          <w:tcPr>
            <w:tcW w:w="9900" w:type="dxa"/>
            <w:tcBorders>
              <w:bottom w:val="single" w:sz="2" w:space="0" w:color="808080"/>
            </w:tcBorders>
            <w:shd w:val="clear" w:color="auto" w:fill="FAFAFA"/>
          </w:tcPr>
          <w:p w14:paraId="21962A0A" w14:textId="77777777" w:rsidR="00374341" w:rsidRPr="00374341" w:rsidRDefault="00374341" w:rsidP="00374341">
            <w:pPr>
              <w:spacing w:before="120" w:after="120"/>
              <w:rPr>
                <w:rFonts w:ascii="Open Sans" w:eastAsia="Open Sans" w:hAnsi="Open Sans" w:cs="Times New Roman"/>
                <w:noProof/>
                <w:color w:val="404040"/>
                <w:sz w:val="16"/>
                <w:szCs w:val="16"/>
              </w:rPr>
            </w:pPr>
          </w:p>
        </w:tc>
        <w:tc>
          <w:tcPr>
            <w:tcW w:w="270" w:type="dxa"/>
            <w:shd w:val="clear" w:color="auto" w:fill="FAFAFA"/>
          </w:tcPr>
          <w:p w14:paraId="18D79568" w14:textId="77777777" w:rsidR="00374341" w:rsidRPr="00374341" w:rsidRDefault="00374341" w:rsidP="00374341">
            <w:pPr>
              <w:spacing w:before="120" w:after="120"/>
              <w:rPr>
                <w:rFonts w:ascii="Open Sans" w:eastAsia="Open Sans" w:hAnsi="Open Sans" w:cs="Times New Roman"/>
                <w:noProof/>
                <w:color w:val="404040"/>
                <w:sz w:val="16"/>
                <w:szCs w:val="16"/>
              </w:rPr>
            </w:pPr>
          </w:p>
        </w:tc>
      </w:tr>
      <w:tr w:rsidR="00374341" w:rsidRPr="00374341" w14:paraId="30097479" w14:textId="77777777" w:rsidTr="00374341">
        <w:tblPrEx>
          <w:tblBorders>
            <w:top w:val="none" w:sz="0" w:space="0" w:color="auto"/>
            <w:bottom w:val="none" w:sz="0" w:space="0" w:color="auto"/>
          </w:tblBorders>
        </w:tblPrEx>
        <w:trPr>
          <w:cantSplit/>
          <w:trHeight w:val="190"/>
        </w:trPr>
        <w:tc>
          <w:tcPr>
            <w:tcW w:w="270" w:type="dxa"/>
            <w:tcBorders>
              <w:right w:val="single" w:sz="2" w:space="0" w:color="808080"/>
            </w:tcBorders>
            <w:shd w:val="clear" w:color="auto" w:fill="FAFAFA"/>
          </w:tcPr>
          <w:p w14:paraId="7CE572BB" w14:textId="77777777" w:rsidR="00374341" w:rsidRPr="00374341" w:rsidRDefault="00374341" w:rsidP="00374341">
            <w:pPr>
              <w:spacing w:before="120" w:after="120"/>
              <w:rPr>
                <w:rFonts w:ascii="Open Sans" w:eastAsia="Open Sans" w:hAnsi="Open Sans" w:cs="Times New Roman"/>
                <w:noProof/>
                <w:color w:val="404040"/>
              </w:rPr>
            </w:pPr>
          </w:p>
        </w:tc>
        <w:tc>
          <w:tcPr>
            <w:tcW w:w="9900" w:type="dxa"/>
            <w:tcBorders>
              <w:top w:val="single" w:sz="2" w:space="0" w:color="808080"/>
              <w:left w:val="single" w:sz="2" w:space="0" w:color="808080"/>
              <w:bottom w:val="single" w:sz="2" w:space="0" w:color="808080"/>
              <w:right w:val="single" w:sz="2" w:space="0" w:color="808080"/>
            </w:tcBorders>
            <w:shd w:val="clear" w:color="auto" w:fill="D9D9D9"/>
          </w:tcPr>
          <w:p w14:paraId="096F6C8B" w14:textId="77777777" w:rsidR="00374341" w:rsidRPr="00374341" w:rsidRDefault="00374341" w:rsidP="00374341">
            <w:pPr>
              <w:spacing w:before="120" w:after="120"/>
              <w:rPr>
                <w:rFonts w:ascii="Consolas" w:eastAsia="Open Sans" w:hAnsi="Consolas" w:cs="Times New Roman"/>
                <w:noProof/>
                <w:color w:val="404040"/>
              </w:rPr>
            </w:pPr>
            <w:r w:rsidRPr="00374341">
              <w:rPr>
                <w:rFonts w:ascii="Consolas" w:eastAsia="Open Sans" w:hAnsi="Consolas" w:cs="Times New Roman"/>
                <w:noProof/>
                <w:color w:val="404040"/>
              </w:rPr>
              <w:t>x_train = scaler.fit_transform(x_train)</w:t>
            </w:r>
          </w:p>
        </w:tc>
        <w:tc>
          <w:tcPr>
            <w:tcW w:w="270" w:type="dxa"/>
            <w:tcBorders>
              <w:left w:val="single" w:sz="2" w:space="0" w:color="808080"/>
            </w:tcBorders>
            <w:shd w:val="clear" w:color="auto" w:fill="FAFAFA"/>
          </w:tcPr>
          <w:p w14:paraId="12A3C6AC" w14:textId="77777777" w:rsidR="00374341" w:rsidRPr="00374341" w:rsidRDefault="00374341" w:rsidP="00374341">
            <w:pPr>
              <w:spacing w:before="120" w:after="120"/>
              <w:rPr>
                <w:rFonts w:ascii="Open Sans" w:eastAsia="Open Sans" w:hAnsi="Open Sans" w:cs="Times New Roman"/>
                <w:noProof/>
                <w:color w:val="404040"/>
              </w:rPr>
            </w:pPr>
          </w:p>
        </w:tc>
      </w:tr>
      <w:tr w:rsidR="00374341" w:rsidRPr="00374341" w14:paraId="7D82A727" w14:textId="77777777" w:rsidTr="00374341">
        <w:tblPrEx>
          <w:tblBorders>
            <w:top w:val="none" w:sz="0" w:space="0" w:color="auto"/>
            <w:bottom w:val="none" w:sz="0" w:space="0" w:color="auto"/>
          </w:tblBorders>
        </w:tblPrEx>
        <w:trPr>
          <w:cantSplit/>
          <w:trHeight w:val="190"/>
        </w:trPr>
        <w:tc>
          <w:tcPr>
            <w:tcW w:w="270" w:type="dxa"/>
            <w:tcBorders>
              <w:bottom w:val="single" w:sz="4" w:space="0" w:color="E1E1E1"/>
            </w:tcBorders>
            <w:shd w:val="clear" w:color="auto" w:fill="FAFAFA"/>
          </w:tcPr>
          <w:p w14:paraId="75C62470" w14:textId="77777777" w:rsidR="00374341" w:rsidRPr="00374341" w:rsidRDefault="00374341" w:rsidP="00374341">
            <w:pPr>
              <w:spacing w:before="120" w:after="120"/>
              <w:rPr>
                <w:rFonts w:ascii="Open Sans" w:eastAsia="Open Sans" w:hAnsi="Open Sans" w:cs="Times New Roman"/>
                <w:noProof/>
                <w:color w:val="404040"/>
                <w:sz w:val="16"/>
                <w:szCs w:val="16"/>
              </w:rPr>
            </w:pPr>
          </w:p>
        </w:tc>
        <w:tc>
          <w:tcPr>
            <w:tcW w:w="9900" w:type="dxa"/>
            <w:tcBorders>
              <w:top w:val="single" w:sz="2" w:space="0" w:color="808080"/>
              <w:bottom w:val="single" w:sz="4" w:space="0" w:color="E1E1E1"/>
            </w:tcBorders>
            <w:shd w:val="clear" w:color="auto" w:fill="FAFAFA"/>
          </w:tcPr>
          <w:p w14:paraId="4D70DEC3" w14:textId="77777777" w:rsidR="00374341" w:rsidRPr="00374341" w:rsidRDefault="00374341" w:rsidP="00374341">
            <w:pPr>
              <w:spacing w:before="120" w:after="120"/>
              <w:rPr>
                <w:rFonts w:ascii="Open Sans" w:eastAsia="Open Sans" w:hAnsi="Open Sans" w:cs="Times New Roman"/>
                <w:noProof/>
                <w:color w:val="404040"/>
                <w:sz w:val="16"/>
                <w:szCs w:val="16"/>
              </w:rPr>
            </w:pPr>
          </w:p>
        </w:tc>
        <w:tc>
          <w:tcPr>
            <w:tcW w:w="270" w:type="dxa"/>
            <w:tcBorders>
              <w:bottom w:val="single" w:sz="4" w:space="0" w:color="E1E1E1"/>
            </w:tcBorders>
            <w:shd w:val="clear" w:color="auto" w:fill="FAFAFA"/>
          </w:tcPr>
          <w:p w14:paraId="7E1EC543" w14:textId="77777777" w:rsidR="00374341" w:rsidRPr="00374341" w:rsidRDefault="00374341" w:rsidP="00374341">
            <w:pPr>
              <w:spacing w:before="120" w:after="120"/>
              <w:rPr>
                <w:rFonts w:ascii="Open Sans" w:eastAsia="Open Sans" w:hAnsi="Open Sans" w:cs="Times New Roman"/>
                <w:noProof/>
                <w:color w:val="404040"/>
                <w:sz w:val="16"/>
                <w:szCs w:val="16"/>
              </w:rPr>
            </w:pPr>
          </w:p>
        </w:tc>
      </w:tr>
    </w:tbl>
    <w:p w14:paraId="18538146" w14:textId="77777777" w:rsidR="00374341" w:rsidRPr="00374341" w:rsidRDefault="00374341" w:rsidP="00374341">
      <w:pPr>
        <w:spacing w:before="120" w:after="120"/>
        <w:rPr>
          <w:rFonts w:ascii="Open Sans" w:eastAsia="Open Sans" w:hAnsi="Open Sans" w:cs="Times New Roman"/>
          <w:color w:val="404040"/>
        </w:rPr>
      </w:pPr>
    </w:p>
    <w:tbl>
      <w:tblPr>
        <w:tblStyle w:val="TableGrid7"/>
        <w:tblW w:w="10440" w:type="dxa"/>
        <w:tblInd w:w="-5" w:type="dxa"/>
        <w:tblBorders>
          <w:top w:val="single" w:sz="4" w:space="0" w:color="DBDBDB"/>
          <w:left w:val="single" w:sz="4" w:space="0" w:color="DBDBDB"/>
          <w:bottom w:val="single" w:sz="4" w:space="0" w:color="DBDBDB"/>
          <w:right w:val="single" w:sz="4" w:space="0" w:color="DBDBDB"/>
          <w:insideH w:val="none" w:sz="0" w:space="0" w:color="auto"/>
          <w:insideV w:val="none" w:sz="0" w:space="0" w:color="auto"/>
        </w:tblBorders>
        <w:tblLayout w:type="fixed"/>
        <w:tblCellMar>
          <w:left w:w="115" w:type="dxa"/>
          <w:right w:w="115" w:type="dxa"/>
        </w:tblCellMar>
        <w:tblLook w:val="04A0" w:firstRow="1" w:lastRow="0" w:firstColumn="1" w:lastColumn="0" w:noHBand="0" w:noVBand="1"/>
      </w:tblPr>
      <w:tblGrid>
        <w:gridCol w:w="10440"/>
        <w:tblGridChange w:id="8869">
          <w:tblGrid>
            <w:gridCol w:w="105"/>
            <w:gridCol w:w="360"/>
            <w:gridCol w:w="9975"/>
          </w:tblGrid>
        </w:tblGridChange>
      </w:tblGrid>
      <w:tr w:rsidR="00374341" w:rsidRPr="00374341" w14:paraId="66942065" w14:textId="77777777" w:rsidTr="51235A2F">
        <w:trPr>
          <w:cantSplit/>
          <w:trHeight w:val="420"/>
        </w:trPr>
        <w:tc>
          <w:tcPr>
            <w:tcW w:w="10440" w:type="dxa"/>
            <w:shd w:val="clear" w:color="auto" w:fill="FAFAFA"/>
          </w:tcPr>
          <w:p w14:paraId="569328E1" w14:textId="77777777" w:rsidR="00374341" w:rsidRPr="00374341" w:rsidRDefault="00374341" w:rsidP="00374341">
            <w:pPr>
              <w:numPr>
                <w:ilvl w:val="0"/>
                <w:numId w:val="47"/>
              </w:numPr>
              <w:spacing w:before="120" w:after="120"/>
              <w:outlineLvl w:val="2"/>
              <w:rPr>
                <w:rFonts w:ascii="Open Sans Semibold" w:eastAsia="Open Sans" w:hAnsi="Open Sans Semibold" w:cs="Open Sans Semibold"/>
                <w:color w:val="11143F"/>
              </w:rPr>
            </w:pPr>
            <w:r w:rsidRPr="00374341">
              <w:rPr>
                <w:rFonts w:ascii="Open Sans Semibold" w:eastAsia="Open Sans" w:hAnsi="Open Sans Semibold" w:cs="Open Sans Semibold"/>
                <w:color w:val="11143F"/>
              </w:rPr>
              <w:t>Compare Scaled Data to Original Data</w:t>
            </w:r>
          </w:p>
        </w:tc>
      </w:tr>
      <w:tr w:rsidR="00374341" w:rsidRPr="00374341" w14:paraId="63728A20" w14:textId="3D937155" w:rsidTr="51235A2F">
        <w:trPr>
          <w:cantSplit/>
          <w:trHeight w:val="419"/>
        </w:trPr>
        <w:tc>
          <w:tcPr>
            <w:tcW w:w="10440" w:type="dxa"/>
            <w:shd w:val="clear" w:color="auto" w:fill="FAFAFA"/>
          </w:tcPr>
          <w:p w14:paraId="5BABA8AB" w14:textId="1C532A88" w:rsidR="00374341" w:rsidRPr="00374341" w:rsidRDefault="00374341" w:rsidP="00374341">
            <w:pPr>
              <w:spacing w:before="120" w:after="120"/>
              <w:outlineLvl w:val="2"/>
              <w:rPr>
                <w:rFonts w:ascii="Open Sans" w:eastAsia="Open Sans" w:hAnsi="Open Sans" w:cs="Times New Roman"/>
                <w:color w:val="404040"/>
              </w:rPr>
            </w:pPr>
            <w:commentRangeStart w:id="8870"/>
            <w:commentRangeStart w:id="8871"/>
            <w:r w:rsidRPr="00374341">
              <w:rPr>
                <w:rFonts w:ascii="Open Sans" w:eastAsia="Open Sans" w:hAnsi="Open Sans" w:cs="Times New Roman"/>
                <w:color w:val="404040"/>
              </w:rPr>
              <w:t>By plotting the training data before and after scaling, we can see that both figures are the same except for the values of the x-axis.</w:t>
            </w:r>
            <w:commentRangeEnd w:id="8870"/>
            <w:r w:rsidR="00CE5BFC">
              <w:rPr>
                <w:rStyle w:val="CommentReference"/>
                <w:color w:val="404040"/>
              </w:rPr>
              <w:commentReference w:id="8870"/>
            </w:r>
            <w:commentRangeEnd w:id="8871"/>
            <w:r w:rsidR="00A32F94">
              <w:rPr>
                <w:rStyle w:val="CommentReference"/>
                <w:color w:val="404040"/>
              </w:rPr>
              <w:commentReference w:id="8871"/>
            </w:r>
          </w:p>
        </w:tc>
      </w:tr>
      <w:tr w:rsidR="00374341" w:rsidRPr="00374341" w14:paraId="2D344B1B" w14:textId="77777777" w:rsidTr="51235A2F">
        <w:tblPrEx>
          <w:tblW w:w="10440" w:type="dxa"/>
          <w:tblInd w:w="-5" w:type="dxa"/>
          <w:tblBorders>
            <w:top w:val="single" w:sz="4" w:space="0" w:color="DBDBDB"/>
            <w:left w:val="single" w:sz="4" w:space="0" w:color="DBDBDB"/>
            <w:bottom w:val="single" w:sz="4" w:space="0" w:color="DBDBDB"/>
            <w:right w:val="single" w:sz="4" w:space="0" w:color="DBDBDB"/>
            <w:insideH w:val="none" w:sz="0" w:space="0" w:color="auto"/>
            <w:insideV w:val="none" w:sz="0" w:space="0" w:color="auto"/>
          </w:tblBorders>
          <w:tblLayout w:type="fixed"/>
          <w:tblCellMar>
            <w:left w:w="115" w:type="dxa"/>
            <w:right w:w="115" w:type="dxa"/>
          </w:tblCellMar>
          <w:tblPrExChange w:id="8872" w:author="Alicia Romero Lopez" w:date="2020-01-31T09:48:00Z">
            <w:tblPrEx>
              <w:tblW w:w="10440" w:type="dxa"/>
              <w:tblInd w:w="-5" w:type="dxa"/>
              <w:tblBorders>
                <w:top w:val="single" w:sz="4" w:space="0" w:color="DBDBDB"/>
                <w:left w:val="single" w:sz="4" w:space="0" w:color="DBDBDB"/>
                <w:bottom w:val="single" w:sz="4" w:space="0" w:color="DBDBDB"/>
                <w:right w:val="single" w:sz="4" w:space="0" w:color="DBDBDB"/>
                <w:insideH w:val="none" w:sz="0" w:space="0" w:color="auto"/>
                <w:insideV w:val="none" w:sz="0" w:space="0" w:color="auto"/>
              </w:tblBorders>
              <w:tblLayout w:type="fixed"/>
              <w:tblCellMar>
                <w:left w:w="115" w:type="dxa"/>
                <w:right w:w="115" w:type="dxa"/>
              </w:tblCellMar>
            </w:tblPrEx>
          </w:tblPrExChange>
        </w:tblPrEx>
        <w:trPr>
          <w:cantSplit/>
          <w:trHeight w:val="419"/>
          <w:trPrChange w:id="8873" w:author="Alicia Romero Lopez" w:date="2020-01-31T09:48:00Z">
            <w:trPr>
              <w:gridBefore w:val="1"/>
              <w:gridAfter w:val="0"/>
            </w:trPr>
          </w:trPrChange>
        </w:trPr>
        <w:tc>
          <w:tcPr>
            <w:tcW w:w="10440" w:type="dxa"/>
            <w:tc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tcBorders>
            <w:shd w:val="clear" w:color="auto" w:fill="FAFAFA"/>
            <w:vAlign w:val="center"/>
            <w:tcPrChange w:id="8874" w:author="Alicia Romero Lopez" w:date="2020-01-31T09:48:00Z">
              <w:tcPr>
                <w:tcW w:w="10440" w:type="dxa"/>
                <w:shd w:val="clear" w:color="auto" w:fill="FAFAFA"/>
              </w:tcPr>
            </w:tcPrChange>
          </w:tcPr>
          <w:p w14:paraId="5EFD640D" w14:textId="77777777" w:rsidR="00374341" w:rsidRDefault="00825A96" w:rsidP="00374341">
            <w:pPr>
              <w:spacing w:before="120" w:after="120"/>
              <w:jc w:val="center"/>
              <w:outlineLvl w:val="2"/>
              <w:rPr>
                <w:ins w:id="8875" w:author="RoboGarden Team" w:date="2020-01-23T18:27:00Z"/>
                <w:rFonts w:ascii="Open Sans" w:eastAsia="Open Sans" w:hAnsi="Open Sans" w:cs="Times New Roman"/>
                <w:noProof/>
                <w:color w:val="404040"/>
              </w:rPr>
            </w:pPr>
            <w:commentRangeStart w:id="8876"/>
            <w:commentRangeStart w:id="8877"/>
            <w:commentRangeStart w:id="8878"/>
            <w:r>
              <w:rPr>
                <w:noProof/>
              </w:rPr>
              <w:lastRenderedPageBreak/>
              <w:drawing>
                <wp:inline distT="0" distB="0" distL="0" distR="0" wp14:anchorId="32250E55" wp14:editId="3C3A44DA">
                  <wp:extent cx="6483350" cy="2897505"/>
                  <wp:effectExtent l="0" t="0" r="0"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483350" cy="2897505"/>
                          </a:xfrm>
                          <a:prstGeom prst="rect">
                            <a:avLst/>
                          </a:prstGeom>
                          <a:noFill/>
                          <a:ln>
                            <a:noFill/>
                          </a:ln>
                        </pic:spPr>
                      </pic:pic>
                    </a:graphicData>
                  </a:graphic>
                </wp:inline>
              </w:drawing>
            </w:r>
            <w:commentRangeEnd w:id="8876"/>
            <w:r>
              <w:rPr>
                <w:rStyle w:val="CommentReference"/>
              </w:rPr>
              <w:commentReference w:id="8876"/>
            </w:r>
            <w:commentRangeEnd w:id="8877"/>
            <w:r w:rsidR="001F7225">
              <w:rPr>
                <w:rStyle w:val="CommentReference"/>
                <w:color w:val="404040"/>
              </w:rPr>
              <w:commentReference w:id="8877"/>
            </w:r>
            <w:commentRangeEnd w:id="8878"/>
            <w:r w:rsidR="005E7437">
              <w:rPr>
                <w:rStyle w:val="CommentReference"/>
                <w:color w:val="404040"/>
              </w:rPr>
              <w:commentReference w:id="8878"/>
            </w:r>
          </w:p>
          <w:p w14:paraId="799D7962" w14:textId="77777777" w:rsidR="00B44BCB" w:rsidRDefault="00A0562A" w:rsidP="00B44BCB">
            <w:pPr>
              <w:pStyle w:val="NoSpacing"/>
            </w:pPr>
            <w:ins w:id="8879" w:author="RoboGarden Team" w:date="2020-01-23T18:27:00Z">
              <w:r>
                <w:rPr>
                  <w:rFonts w:ascii="Open Sans" w:eastAsia="Open Sans" w:hAnsi="Open Sans" w:cs="Times New Roman"/>
                  <w:noProof/>
                  <w:color w:val="404040"/>
                </w:rPr>
                <w:t>Citation: RoboGarden Course Resources</w:t>
              </w:r>
            </w:ins>
            <w:r w:rsidR="00B44BCB">
              <w:rPr>
                <w:rFonts w:ascii="Open Sans" w:eastAsia="Open Sans" w:hAnsi="Open Sans" w:cs="Times New Roman"/>
                <w:noProof/>
                <w:color w:val="404040"/>
              </w:rPr>
              <w:t xml:space="preserve"> </w:t>
            </w:r>
            <w:r w:rsidR="00B44BCB" w:rsidRPr="00E06DF7">
              <w:t>Copyright 2019</w:t>
            </w:r>
          </w:p>
          <w:p w14:paraId="3C29DDF1" w14:textId="6D2B362B" w:rsidR="00A0562A" w:rsidRPr="00374341" w:rsidRDefault="00A0562A" w:rsidP="00374341">
            <w:pPr>
              <w:spacing w:before="120" w:after="120"/>
              <w:jc w:val="center"/>
              <w:outlineLvl w:val="2"/>
              <w:rPr>
                <w:rFonts w:ascii="Open Sans" w:eastAsia="Open Sans" w:hAnsi="Open Sans" w:cs="Times New Roman"/>
                <w:noProof/>
                <w:color w:val="404040"/>
              </w:rPr>
            </w:pPr>
          </w:p>
        </w:tc>
      </w:tr>
    </w:tbl>
    <w:p w14:paraId="4A321B82" w14:textId="77777777" w:rsidR="00374341" w:rsidRPr="00374341" w:rsidRDefault="00374341" w:rsidP="00374341">
      <w:pPr>
        <w:spacing w:before="120" w:after="0" w:line="240" w:lineRule="auto"/>
        <w:rPr>
          <w:rFonts w:ascii="Open Sans" w:eastAsia="Open Sans" w:hAnsi="Open Sans" w:cs="Times New Roman"/>
          <w:color w:val="404040"/>
        </w:rPr>
      </w:pPr>
    </w:p>
    <w:tbl>
      <w:tblPr>
        <w:tblStyle w:val="TableGrid7"/>
        <w:tblW w:w="10440" w:type="dxa"/>
        <w:tblInd w:w="-5" w:type="dxa"/>
        <w:tblBorders>
          <w:top w:val="single" w:sz="4" w:space="0" w:color="DBDBDB"/>
          <w:left w:val="single" w:sz="4" w:space="0" w:color="DBDBDB"/>
          <w:bottom w:val="single" w:sz="4" w:space="0" w:color="DBDBDB"/>
          <w:right w:val="single" w:sz="4" w:space="0" w:color="DBDBDB"/>
          <w:insideH w:val="none" w:sz="0" w:space="0" w:color="auto"/>
          <w:insideV w:val="none" w:sz="0" w:space="0" w:color="auto"/>
        </w:tblBorders>
        <w:tblLayout w:type="fixed"/>
        <w:tblCellMar>
          <w:left w:w="115" w:type="dxa"/>
          <w:right w:w="115" w:type="dxa"/>
        </w:tblCellMar>
        <w:tblLook w:val="04A0" w:firstRow="1" w:lastRow="0" w:firstColumn="1" w:lastColumn="0" w:noHBand="0" w:noVBand="1"/>
      </w:tblPr>
      <w:tblGrid>
        <w:gridCol w:w="270"/>
        <w:gridCol w:w="9900"/>
        <w:gridCol w:w="270"/>
      </w:tblGrid>
      <w:tr w:rsidR="00374341" w:rsidRPr="00374341" w14:paraId="248D6A8D" w14:textId="77777777" w:rsidTr="00374341">
        <w:trPr>
          <w:cantSplit/>
          <w:trHeight w:val="420"/>
        </w:trPr>
        <w:tc>
          <w:tcPr>
            <w:tcW w:w="10440" w:type="dxa"/>
            <w:gridSpan w:val="3"/>
            <w:shd w:val="clear" w:color="auto" w:fill="FAFAFA"/>
          </w:tcPr>
          <w:p w14:paraId="7F5615C0" w14:textId="77777777" w:rsidR="00374341" w:rsidRPr="00374341" w:rsidRDefault="00374341" w:rsidP="00374341">
            <w:pPr>
              <w:numPr>
                <w:ilvl w:val="0"/>
                <w:numId w:val="47"/>
              </w:numPr>
              <w:spacing w:before="120" w:after="120"/>
              <w:outlineLvl w:val="2"/>
              <w:rPr>
                <w:rFonts w:ascii="Open Sans Semibold" w:eastAsia="Open Sans" w:hAnsi="Open Sans Semibold" w:cs="Open Sans Semibold"/>
                <w:color w:val="11143F"/>
              </w:rPr>
            </w:pPr>
            <w:r w:rsidRPr="00374341">
              <w:rPr>
                <w:rFonts w:ascii="Open Sans Semibold" w:eastAsia="Open Sans" w:hAnsi="Open Sans Semibold" w:cs="Open Sans Semibold"/>
                <w:color w:val="11143F"/>
              </w:rPr>
              <w:t>Scale Test Features</w:t>
            </w:r>
          </w:p>
        </w:tc>
      </w:tr>
      <w:tr w:rsidR="00374341" w:rsidRPr="00374341" w14:paraId="5D1051FD" w14:textId="77777777" w:rsidTr="00374341">
        <w:trPr>
          <w:cantSplit/>
          <w:trHeight w:val="419"/>
        </w:trPr>
        <w:tc>
          <w:tcPr>
            <w:tcW w:w="10440" w:type="dxa"/>
            <w:gridSpan w:val="3"/>
            <w:shd w:val="clear" w:color="auto" w:fill="FAFAFA"/>
          </w:tcPr>
          <w:p w14:paraId="603D6A2E" w14:textId="0374E15C" w:rsidR="00374341" w:rsidRPr="00374341" w:rsidRDefault="00374341" w:rsidP="00374341">
            <w:pPr>
              <w:spacing w:before="120" w:after="120"/>
              <w:rPr>
                <w:rFonts w:ascii="Open Sans" w:eastAsia="Open Sans" w:hAnsi="Open Sans" w:cs="Times New Roman"/>
                <w:color w:val="404040"/>
              </w:rPr>
            </w:pPr>
            <w:r w:rsidRPr="00374341">
              <w:rPr>
                <w:rFonts w:ascii="Open Sans" w:eastAsia="Open Sans" w:hAnsi="Open Sans" w:cs="Times New Roman"/>
                <w:color w:val="404040"/>
              </w:rPr>
              <w:t>We also need to scale test features using the same scaler</w:t>
            </w:r>
            <w:ins w:id="8880" w:author="Chantelle Dubois Nishiyama" w:date="2020-02-19T22:42:00Z">
              <w:r w:rsidR="00BD42DF">
                <w:rPr>
                  <w:rFonts w:ascii="Open Sans" w:eastAsia="Open Sans" w:hAnsi="Open Sans" w:cs="Times New Roman"/>
                  <w:color w:val="404040"/>
                </w:rPr>
                <w:t>.</w:t>
              </w:r>
            </w:ins>
          </w:p>
          <w:p w14:paraId="2F1F4113" w14:textId="26F07B4C" w:rsidR="00374341" w:rsidRPr="00374341" w:rsidRDefault="00374341" w:rsidP="00374341">
            <w:pPr>
              <w:spacing w:before="120" w:after="120"/>
              <w:rPr>
                <w:rFonts w:ascii="Open Sans" w:eastAsia="Open Sans" w:hAnsi="Open Sans" w:cs="Times New Roman"/>
                <w:color w:val="404040"/>
              </w:rPr>
            </w:pPr>
            <w:r w:rsidRPr="00374341">
              <w:rPr>
                <w:rFonts w:ascii="Open Sans" w:eastAsia="Open Sans" w:hAnsi="Open Sans" w:cs="Times New Roman"/>
                <w:color w:val="404040"/>
              </w:rPr>
              <w:t>Since the scaler is already fitted, we only use transform() for test data</w:t>
            </w:r>
            <w:ins w:id="8881" w:author="Chantelle Dubois Nishiyama" w:date="2020-02-19T22:42:00Z">
              <w:r w:rsidR="00BD42DF">
                <w:rPr>
                  <w:rFonts w:ascii="Open Sans" w:eastAsia="Open Sans" w:hAnsi="Open Sans" w:cs="Times New Roman"/>
                  <w:color w:val="404040"/>
                </w:rPr>
                <w:t>:</w:t>
              </w:r>
            </w:ins>
          </w:p>
        </w:tc>
      </w:tr>
      <w:tr w:rsidR="00374341" w:rsidRPr="00374341" w14:paraId="185417E3" w14:textId="77777777" w:rsidTr="00374341">
        <w:tblPrEx>
          <w:tblBorders>
            <w:top w:val="none" w:sz="0" w:space="0" w:color="auto"/>
            <w:bottom w:val="none" w:sz="0" w:space="0" w:color="auto"/>
          </w:tblBorders>
        </w:tblPrEx>
        <w:trPr>
          <w:cantSplit/>
          <w:trHeight w:val="80"/>
        </w:trPr>
        <w:tc>
          <w:tcPr>
            <w:tcW w:w="270" w:type="dxa"/>
            <w:shd w:val="clear" w:color="auto" w:fill="FAFAFA"/>
          </w:tcPr>
          <w:p w14:paraId="562639D1" w14:textId="77777777" w:rsidR="00374341" w:rsidRPr="00374341" w:rsidRDefault="00374341" w:rsidP="00374341">
            <w:pPr>
              <w:spacing w:before="120" w:after="120"/>
              <w:rPr>
                <w:rFonts w:ascii="Open Sans" w:eastAsia="Open Sans" w:hAnsi="Open Sans" w:cs="Times New Roman"/>
                <w:noProof/>
                <w:color w:val="404040"/>
                <w:sz w:val="16"/>
                <w:szCs w:val="16"/>
              </w:rPr>
            </w:pPr>
          </w:p>
        </w:tc>
        <w:tc>
          <w:tcPr>
            <w:tcW w:w="9900" w:type="dxa"/>
            <w:tcBorders>
              <w:bottom w:val="single" w:sz="2" w:space="0" w:color="808080"/>
            </w:tcBorders>
            <w:shd w:val="clear" w:color="auto" w:fill="FAFAFA"/>
          </w:tcPr>
          <w:p w14:paraId="1384D7C7" w14:textId="77777777" w:rsidR="00374341" w:rsidRPr="00374341" w:rsidRDefault="00374341" w:rsidP="00374341">
            <w:pPr>
              <w:spacing w:before="120" w:after="120"/>
              <w:rPr>
                <w:rFonts w:ascii="Open Sans" w:eastAsia="Open Sans" w:hAnsi="Open Sans" w:cs="Times New Roman"/>
                <w:noProof/>
                <w:color w:val="404040"/>
                <w:sz w:val="16"/>
                <w:szCs w:val="16"/>
              </w:rPr>
            </w:pPr>
          </w:p>
        </w:tc>
        <w:tc>
          <w:tcPr>
            <w:tcW w:w="270" w:type="dxa"/>
            <w:shd w:val="clear" w:color="auto" w:fill="FAFAFA"/>
          </w:tcPr>
          <w:p w14:paraId="6A56A064" w14:textId="77777777" w:rsidR="00374341" w:rsidRPr="00374341" w:rsidRDefault="00374341" w:rsidP="00374341">
            <w:pPr>
              <w:spacing w:before="120" w:after="120"/>
              <w:rPr>
                <w:rFonts w:ascii="Open Sans" w:eastAsia="Open Sans" w:hAnsi="Open Sans" w:cs="Times New Roman"/>
                <w:noProof/>
                <w:color w:val="404040"/>
                <w:sz w:val="16"/>
                <w:szCs w:val="16"/>
              </w:rPr>
            </w:pPr>
          </w:p>
        </w:tc>
      </w:tr>
      <w:tr w:rsidR="00374341" w:rsidRPr="00374341" w14:paraId="4E8908B9" w14:textId="77777777" w:rsidTr="00374341">
        <w:tblPrEx>
          <w:tblBorders>
            <w:top w:val="none" w:sz="0" w:space="0" w:color="auto"/>
            <w:bottom w:val="none" w:sz="0" w:space="0" w:color="auto"/>
          </w:tblBorders>
        </w:tblPrEx>
        <w:trPr>
          <w:cantSplit/>
          <w:trHeight w:val="190"/>
        </w:trPr>
        <w:tc>
          <w:tcPr>
            <w:tcW w:w="270" w:type="dxa"/>
            <w:tcBorders>
              <w:right w:val="single" w:sz="2" w:space="0" w:color="808080"/>
            </w:tcBorders>
            <w:shd w:val="clear" w:color="auto" w:fill="FAFAFA"/>
          </w:tcPr>
          <w:p w14:paraId="6D252718" w14:textId="77777777" w:rsidR="00374341" w:rsidRPr="00374341" w:rsidRDefault="00374341" w:rsidP="00374341">
            <w:pPr>
              <w:spacing w:before="120" w:after="120"/>
              <w:rPr>
                <w:rFonts w:ascii="Open Sans" w:eastAsia="Open Sans" w:hAnsi="Open Sans" w:cs="Times New Roman"/>
                <w:noProof/>
                <w:color w:val="404040"/>
              </w:rPr>
            </w:pPr>
          </w:p>
        </w:tc>
        <w:tc>
          <w:tcPr>
            <w:tcW w:w="9900" w:type="dxa"/>
            <w:tcBorders>
              <w:top w:val="single" w:sz="2" w:space="0" w:color="808080"/>
              <w:left w:val="single" w:sz="2" w:space="0" w:color="808080"/>
              <w:bottom w:val="single" w:sz="2" w:space="0" w:color="808080"/>
              <w:right w:val="single" w:sz="2" w:space="0" w:color="808080"/>
            </w:tcBorders>
            <w:shd w:val="clear" w:color="auto" w:fill="D9D9D9"/>
          </w:tcPr>
          <w:p w14:paraId="4559B66F" w14:textId="77777777" w:rsidR="00374341" w:rsidRPr="00374341" w:rsidRDefault="00374341" w:rsidP="00374341">
            <w:pPr>
              <w:spacing w:before="120" w:after="120"/>
              <w:rPr>
                <w:rFonts w:ascii="Consolas" w:eastAsia="Open Sans" w:hAnsi="Consolas" w:cs="Times New Roman"/>
                <w:noProof/>
                <w:color w:val="404040"/>
              </w:rPr>
            </w:pPr>
            <w:r w:rsidRPr="00374341">
              <w:rPr>
                <w:rFonts w:ascii="Consolas" w:eastAsia="Open Sans" w:hAnsi="Consolas" w:cs="Times New Roman"/>
                <w:noProof/>
                <w:color w:val="404040"/>
              </w:rPr>
              <w:t>x_test = scaler.transform(x_test)</w:t>
            </w:r>
          </w:p>
        </w:tc>
        <w:tc>
          <w:tcPr>
            <w:tcW w:w="270" w:type="dxa"/>
            <w:tcBorders>
              <w:left w:val="single" w:sz="2" w:space="0" w:color="808080"/>
            </w:tcBorders>
            <w:shd w:val="clear" w:color="auto" w:fill="FAFAFA"/>
          </w:tcPr>
          <w:p w14:paraId="1DB89DC3" w14:textId="77777777" w:rsidR="00374341" w:rsidRPr="00374341" w:rsidRDefault="00374341" w:rsidP="00374341">
            <w:pPr>
              <w:spacing w:before="120" w:after="120"/>
              <w:rPr>
                <w:rFonts w:ascii="Open Sans" w:eastAsia="Open Sans" w:hAnsi="Open Sans" w:cs="Times New Roman"/>
                <w:noProof/>
                <w:color w:val="404040"/>
              </w:rPr>
            </w:pPr>
          </w:p>
        </w:tc>
      </w:tr>
      <w:tr w:rsidR="00374341" w:rsidRPr="00374341" w14:paraId="78321165" w14:textId="77777777" w:rsidTr="00374341">
        <w:tblPrEx>
          <w:tblBorders>
            <w:top w:val="none" w:sz="0" w:space="0" w:color="auto"/>
            <w:bottom w:val="none" w:sz="0" w:space="0" w:color="auto"/>
          </w:tblBorders>
        </w:tblPrEx>
        <w:trPr>
          <w:cantSplit/>
          <w:trHeight w:val="190"/>
        </w:trPr>
        <w:tc>
          <w:tcPr>
            <w:tcW w:w="270" w:type="dxa"/>
            <w:tcBorders>
              <w:bottom w:val="single" w:sz="4" w:space="0" w:color="E1E1E1"/>
            </w:tcBorders>
            <w:shd w:val="clear" w:color="auto" w:fill="FAFAFA"/>
          </w:tcPr>
          <w:p w14:paraId="7A207499" w14:textId="77777777" w:rsidR="00374341" w:rsidRPr="00374341" w:rsidRDefault="00374341" w:rsidP="00374341">
            <w:pPr>
              <w:spacing w:before="120" w:after="120"/>
              <w:rPr>
                <w:rFonts w:ascii="Open Sans" w:eastAsia="Open Sans" w:hAnsi="Open Sans" w:cs="Times New Roman"/>
                <w:noProof/>
                <w:color w:val="404040"/>
                <w:sz w:val="16"/>
                <w:szCs w:val="16"/>
              </w:rPr>
            </w:pPr>
          </w:p>
        </w:tc>
        <w:tc>
          <w:tcPr>
            <w:tcW w:w="9900" w:type="dxa"/>
            <w:tcBorders>
              <w:top w:val="single" w:sz="2" w:space="0" w:color="808080"/>
              <w:bottom w:val="single" w:sz="4" w:space="0" w:color="E1E1E1"/>
            </w:tcBorders>
            <w:shd w:val="clear" w:color="auto" w:fill="FAFAFA"/>
          </w:tcPr>
          <w:p w14:paraId="4A261827" w14:textId="77777777" w:rsidR="00374341" w:rsidRPr="00374341" w:rsidRDefault="00374341" w:rsidP="00374341">
            <w:pPr>
              <w:spacing w:before="120" w:after="120"/>
              <w:rPr>
                <w:rFonts w:ascii="Open Sans" w:eastAsia="Open Sans" w:hAnsi="Open Sans" w:cs="Times New Roman"/>
                <w:noProof/>
                <w:color w:val="404040"/>
                <w:sz w:val="16"/>
                <w:szCs w:val="16"/>
              </w:rPr>
            </w:pPr>
          </w:p>
        </w:tc>
        <w:tc>
          <w:tcPr>
            <w:tcW w:w="270" w:type="dxa"/>
            <w:tcBorders>
              <w:bottom w:val="single" w:sz="4" w:space="0" w:color="E1E1E1"/>
            </w:tcBorders>
            <w:shd w:val="clear" w:color="auto" w:fill="FAFAFA"/>
          </w:tcPr>
          <w:p w14:paraId="327972B3" w14:textId="77777777" w:rsidR="00374341" w:rsidRPr="00374341" w:rsidRDefault="00374341" w:rsidP="00374341">
            <w:pPr>
              <w:spacing w:before="120" w:after="120"/>
              <w:rPr>
                <w:rFonts w:ascii="Open Sans" w:eastAsia="Open Sans" w:hAnsi="Open Sans" w:cs="Times New Roman"/>
                <w:noProof/>
                <w:color w:val="404040"/>
                <w:sz w:val="16"/>
                <w:szCs w:val="16"/>
              </w:rPr>
            </w:pPr>
          </w:p>
        </w:tc>
      </w:tr>
    </w:tbl>
    <w:p w14:paraId="33D23DC3" w14:textId="77777777" w:rsidR="00374341" w:rsidRPr="00374341" w:rsidRDefault="00374341" w:rsidP="00374341">
      <w:pPr>
        <w:spacing w:after="0" w:line="240" w:lineRule="auto"/>
        <w:rPr>
          <w:rFonts w:ascii="Open Sans" w:eastAsia="Open Sans" w:hAnsi="Open Sans" w:cs="Times New Roman"/>
          <w:color w:val="404040"/>
        </w:rPr>
      </w:pPr>
    </w:p>
    <w:p w14:paraId="2398353D" w14:textId="77777777" w:rsidR="00374341" w:rsidRDefault="00374341" w:rsidP="00374341">
      <w:pPr>
        <w:spacing w:after="0" w:line="240" w:lineRule="auto"/>
        <w:rPr>
          <w:ins w:id="8882" w:author="Fatemeh Yazdanbakhsh Poodeh" w:date="2020-01-29T00:21:00Z"/>
          <w:rFonts w:ascii="Open Sans" w:eastAsia="Open Sans" w:hAnsi="Open Sans" w:cs="Times New Roman"/>
          <w:color w:val="404040"/>
        </w:rPr>
      </w:pPr>
      <w:commentRangeStart w:id="8883"/>
      <w:commentRangeStart w:id="8884"/>
      <w:commentRangeEnd w:id="8883"/>
      <w:r>
        <w:rPr>
          <w:rStyle w:val="CommentReference"/>
        </w:rPr>
        <w:commentReference w:id="8883"/>
      </w:r>
      <w:commentRangeEnd w:id="8884"/>
      <w:r w:rsidR="00A32F94">
        <w:rPr>
          <w:rStyle w:val="CommentReference"/>
          <w:color w:val="404040"/>
        </w:rPr>
        <w:commentReference w:id="8884"/>
      </w:r>
    </w:p>
    <w:p w14:paraId="63B1E3E9" w14:textId="185EE1C4" w:rsidR="00CE5BFC" w:rsidRPr="00CE5BFC" w:rsidRDefault="00CE5BFC" w:rsidP="00374341">
      <w:pPr>
        <w:spacing w:after="0" w:line="240" w:lineRule="auto"/>
        <w:rPr>
          <w:rFonts w:ascii="Open Sans" w:eastAsia="Open Sans" w:hAnsi="Open Sans" w:cs="Times New Roman"/>
          <w:b/>
          <w:bCs/>
          <w:color w:val="404040"/>
          <w:rPrChange w:id="8885" w:author="Fatemeh Yazdanbakhsh Poodeh" w:date="2020-01-29T00:22:00Z">
            <w:rPr>
              <w:rFonts w:ascii="Open Sans" w:eastAsia="Open Sans" w:hAnsi="Open Sans" w:cs="Times New Roman"/>
              <w:color w:val="404040"/>
            </w:rPr>
          </w:rPrChange>
        </w:rPr>
      </w:pPr>
      <w:commentRangeStart w:id="8886"/>
      <w:commentRangeEnd w:id="8886"/>
      <w:r>
        <w:rPr>
          <w:rStyle w:val="CommentReference"/>
          <w:color w:val="404040"/>
        </w:rPr>
        <w:commentReference w:id="8886"/>
      </w:r>
    </w:p>
    <w:tbl>
      <w:tblPr>
        <w:tblStyle w:val="TableGrid7"/>
        <w:tblW w:w="10461" w:type="dxa"/>
        <w:tblInd w:w="-5" w:type="dxa"/>
        <w:tblBorders>
          <w:top w:val="single" w:sz="4" w:space="0" w:color="DBDBDB"/>
          <w:left w:val="single" w:sz="4" w:space="0" w:color="DBDBDB"/>
          <w:bottom w:val="single" w:sz="4" w:space="0" w:color="DBDBDB"/>
          <w:right w:val="single" w:sz="4" w:space="0" w:color="DBDBDB"/>
          <w:insideH w:val="none" w:sz="0" w:space="0" w:color="auto"/>
          <w:insideV w:val="none" w:sz="0" w:space="0" w:color="auto"/>
        </w:tblBorders>
        <w:tblLayout w:type="fixed"/>
        <w:tblCellMar>
          <w:left w:w="115" w:type="dxa"/>
          <w:right w:w="115" w:type="dxa"/>
        </w:tblCellMar>
        <w:tblLook w:val="04A0" w:firstRow="1" w:lastRow="0" w:firstColumn="1" w:lastColumn="0" w:noHBand="0" w:noVBand="1"/>
        <w:tblPrChange w:id="8887" w:author="Guest User" w:date="2020-01-21T14:44:00Z">
          <w:tblPr>
            <w:tblStyle w:val="TableGrid7"/>
            <w:tblW w:w="10461" w:type="dxa"/>
            <w:tblInd w:w="-5" w:type="dxa"/>
            <w:tblBorders>
              <w:top w:val="single" w:sz="4" w:space="0" w:color="DBDBDB"/>
              <w:left w:val="single" w:sz="4" w:space="0" w:color="DBDBDB"/>
              <w:bottom w:val="single" w:sz="4" w:space="0" w:color="DBDBDB"/>
              <w:right w:val="single" w:sz="4" w:space="0" w:color="DBDBDB"/>
              <w:insideH w:val="none" w:sz="0" w:space="0" w:color="auto"/>
              <w:insideV w:val="none" w:sz="0" w:space="0" w:color="auto"/>
            </w:tblBorders>
            <w:tblLayout w:type="fixed"/>
            <w:tblCellMar>
              <w:left w:w="115" w:type="dxa"/>
              <w:right w:w="115" w:type="dxa"/>
            </w:tblCellMar>
            <w:tblLook w:val="04A0" w:firstRow="1" w:lastRow="0" w:firstColumn="1" w:lastColumn="0" w:noHBand="0" w:noVBand="1"/>
          </w:tblPr>
        </w:tblPrChange>
      </w:tblPr>
      <w:tblGrid>
        <w:gridCol w:w="270"/>
        <w:gridCol w:w="630"/>
        <w:gridCol w:w="450"/>
        <w:gridCol w:w="2880"/>
        <w:gridCol w:w="1980"/>
        <w:gridCol w:w="3981"/>
        <w:gridCol w:w="270"/>
        <w:tblGridChange w:id="8888">
          <w:tblGrid>
            <w:gridCol w:w="55"/>
            <w:gridCol w:w="215"/>
            <w:gridCol w:w="145"/>
            <w:gridCol w:w="360"/>
            <w:gridCol w:w="360"/>
            <w:gridCol w:w="360"/>
            <w:gridCol w:w="360"/>
            <w:gridCol w:w="360"/>
            <w:gridCol w:w="360"/>
            <w:gridCol w:w="7616"/>
            <w:gridCol w:w="270"/>
          </w:tblGrid>
        </w:tblGridChange>
      </w:tblGrid>
      <w:tr w:rsidR="00374341" w:rsidRPr="00374341" w14:paraId="0D954BE6" w14:textId="77777777" w:rsidTr="30E0A690">
        <w:trPr>
          <w:cantSplit/>
          <w:trPrChange w:id="8889" w:author="Guest User" w:date="2020-01-21T14:44:00Z">
            <w:trPr>
              <w:gridBefore w:val="1"/>
              <w:gridAfter w:val="0"/>
            </w:trPr>
          </w:trPrChange>
        </w:trPr>
        <w:tc>
          <w:tcPr>
            <w:tcW w:w="10461" w:type="dxa"/>
            <w:gridSpan w:val="7"/>
            <w:shd w:val="clear" w:color="auto" w:fill="FAFAFA"/>
            <w:tcPrChange w:id="8890" w:author="Guest User" w:date="2020-01-21T14:44:00Z">
              <w:tcPr>
                <w:tcW w:w="10461" w:type="dxa"/>
                <w:gridSpan w:val="8"/>
                <w:shd w:val="clear" w:color="auto" w:fill="FAFAFA"/>
              </w:tcPr>
            </w:tcPrChange>
          </w:tcPr>
          <w:p w14:paraId="46BB93DB" w14:textId="77777777" w:rsidR="003511FB" w:rsidRDefault="003511FB" w:rsidP="003511FB">
            <w:pPr>
              <w:spacing w:before="120" w:after="120" w:line="256" w:lineRule="auto"/>
              <w:outlineLvl w:val="2"/>
              <w:rPr>
                <w:rFonts w:ascii="Open Sans Semibold" w:hAnsi="Open Sans Semibold" w:cs="Open Sans Semibold"/>
                <w:color w:val="11143F"/>
              </w:rPr>
            </w:pPr>
            <w:r>
              <w:rPr>
                <w:rFonts w:ascii="Open Sans Semibold" w:hAnsi="Open Sans Semibold" w:cs="Open Sans Semibold"/>
                <w:color w:val="11143F"/>
              </w:rPr>
              <w:t>Knowledge Check</w:t>
            </w:r>
          </w:p>
          <w:p w14:paraId="2F8F86E7" w14:textId="77777777" w:rsidR="003511FB" w:rsidRDefault="003511FB" w:rsidP="00374341">
            <w:pPr>
              <w:spacing w:before="120" w:after="120"/>
              <w:outlineLvl w:val="2"/>
              <w:rPr>
                <w:rFonts w:ascii="Open Sans Semibold" w:eastAsia="Open Sans" w:hAnsi="Open Sans Semibold" w:cs="Open Sans Semibold"/>
                <w:color w:val="11143F"/>
              </w:rPr>
            </w:pPr>
          </w:p>
          <w:p w14:paraId="213F1F02" w14:textId="453223AD" w:rsidR="00374341" w:rsidRPr="00374341" w:rsidRDefault="00A0562A" w:rsidP="00374341">
            <w:pPr>
              <w:spacing w:before="120" w:after="120"/>
              <w:outlineLvl w:val="2"/>
              <w:rPr>
                <w:rFonts w:ascii="Open Sans Semibold" w:eastAsia="Open Sans" w:hAnsi="Open Sans Semibold" w:cs="Open Sans Semibold"/>
                <w:color w:val="11143F"/>
              </w:rPr>
            </w:pPr>
            <w:ins w:id="8891" w:author="RoboGarden Team" w:date="2020-01-23T18:27:00Z">
              <w:r w:rsidRPr="00A0562A">
                <w:rPr>
                  <w:rFonts w:ascii="Open Sans Semibold" w:eastAsia="Open Sans" w:hAnsi="Open Sans Semibold" w:cs="Open Sans Semibold"/>
                  <w:color w:val="11143F"/>
                </w:rPr>
                <w:t>What does the piece of code below do?</w:t>
              </w:r>
            </w:ins>
            <w:commentRangeStart w:id="8892"/>
            <w:del w:id="8893" w:author="RoboGarden Team" w:date="2020-01-23T18:27:00Z">
              <w:r w:rsidR="00374341" w:rsidRPr="00374341" w:rsidDel="00A0562A">
                <w:rPr>
                  <w:rFonts w:ascii="Open Sans Semibold" w:eastAsia="Open Sans" w:hAnsi="Open Sans Semibold" w:cs="Open Sans Semibold"/>
                  <w:color w:val="11143F"/>
                </w:rPr>
                <w:delText>Given the following code snippet, what does this piece of code do?</w:delText>
              </w:r>
              <w:commentRangeEnd w:id="8892"/>
              <w:r w:rsidR="00374341" w:rsidDel="00A0562A">
                <w:rPr>
                  <w:rStyle w:val="CommentReference"/>
                </w:rPr>
                <w:commentReference w:id="8892"/>
              </w:r>
            </w:del>
          </w:p>
        </w:tc>
      </w:tr>
      <w:tr w:rsidR="00B704BE" w14:paraId="3B0814AF" w14:textId="77777777" w:rsidTr="30E0A690">
        <w:tblPrEx>
          <w:tblBorders>
            <w:top w:val="none" w:sz="0" w:space="0" w:color="auto"/>
            <w:bottom w:val="none" w:sz="0" w:space="0" w:color="auto"/>
          </w:tblBorders>
        </w:tblPrEx>
        <w:trPr>
          <w:cantSplit/>
          <w:trHeight w:val="80"/>
        </w:trPr>
        <w:tc>
          <w:tcPr>
            <w:tcW w:w="270" w:type="dxa"/>
            <w:shd w:val="clear" w:color="auto" w:fill="FAFAFA"/>
          </w:tcPr>
          <w:p w14:paraId="338D6490" w14:textId="77777777" w:rsidR="00374341" w:rsidRPr="00374341" w:rsidRDefault="00374341" w:rsidP="00374341">
            <w:pPr>
              <w:spacing w:before="120" w:after="120"/>
              <w:rPr>
                <w:rFonts w:ascii="Open Sans" w:eastAsia="Open Sans" w:hAnsi="Open Sans" w:cs="Times New Roman"/>
                <w:noProof/>
                <w:color w:val="404040"/>
                <w:sz w:val="16"/>
                <w:szCs w:val="16"/>
              </w:rPr>
            </w:pPr>
          </w:p>
        </w:tc>
        <w:tc>
          <w:tcPr>
            <w:tcW w:w="9921" w:type="dxa"/>
            <w:gridSpan w:val="5"/>
            <w:shd w:val="clear" w:color="auto" w:fill="FAFAFA"/>
          </w:tcPr>
          <w:p w14:paraId="5257B005" w14:textId="77777777" w:rsidR="00374341" w:rsidRPr="00374341" w:rsidRDefault="00374341" w:rsidP="00374341">
            <w:pPr>
              <w:spacing w:before="120" w:after="120"/>
              <w:rPr>
                <w:rFonts w:ascii="Open Sans" w:eastAsia="Open Sans" w:hAnsi="Open Sans" w:cs="Times New Roman"/>
                <w:noProof/>
                <w:color w:val="404040"/>
                <w:sz w:val="16"/>
                <w:szCs w:val="16"/>
              </w:rPr>
            </w:pPr>
          </w:p>
        </w:tc>
        <w:tc>
          <w:tcPr>
            <w:tcW w:w="270" w:type="dxa"/>
            <w:shd w:val="clear" w:color="auto" w:fill="FAFAFA"/>
          </w:tcPr>
          <w:p w14:paraId="09088324" w14:textId="77777777" w:rsidR="00374341" w:rsidRPr="00374341" w:rsidRDefault="00374341" w:rsidP="00374341">
            <w:pPr>
              <w:spacing w:before="120" w:after="120"/>
              <w:rPr>
                <w:rFonts w:ascii="Open Sans" w:eastAsia="Open Sans" w:hAnsi="Open Sans" w:cs="Times New Roman"/>
                <w:noProof/>
                <w:color w:val="404040"/>
                <w:sz w:val="16"/>
                <w:szCs w:val="16"/>
              </w:rPr>
            </w:pPr>
          </w:p>
        </w:tc>
      </w:tr>
      <w:tr w:rsidR="00B704BE" w14:paraId="007E97B8" w14:textId="77777777" w:rsidTr="30E0A690">
        <w:tblPrEx>
          <w:tblBorders>
            <w:top w:val="none" w:sz="0" w:space="0" w:color="auto"/>
            <w:bottom w:val="none" w:sz="0" w:space="0" w:color="auto"/>
          </w:tblBorders>
        </w:tblPrEx>
        <w:trPr>
          <w:cantSplit/>
          <w:trHeight w:val="190"/>
        </w:trPr>
        <w:tc>
          <w:tcPr>
            <w:tcW w:w="270" w:type="dxa"/>
            <w:shd w:val="clear" w:color="auto" w:fill="FAFAFA"/>
          </w:tcPr>
          <w:p w14:paraId="3D93AD4B" w14:textId="77777777" w:rsidR="00374341" w:rsidRPr="00374341" w:rsidRDefault="00374341" w:rsidP="00374341">
            <w:pPr>
              <w:spacing w:before="120" w:after="120"/>
              <w:rPr>
                <w:rFonts w:ascii="Open Sans" w:eastAsia="Open Sans" w:hAnsi="Open Sans" w:cs="Times New Roman"/>
                <w:noProof/>
                <w:color w:val="404040"/>
              </w:rPr>
            </w:pPr>
          </w:p>
        </w:tc>
        <w:tc>
          <w:tcPr>
            <w:tcW w:w="9921" w:type="dxa"/>
            <w:gridSpan w:val="5"/>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vAlign w:val="center"/>
          </w:tcPr>
          <w:p w14:paraId="656BEA3D" w14:textId="77777777" w:rsidR="00374341" w:rsidRPr="00374341" w:rsidRDefault="00374341" w:rsidP="00374341">
            <w:pPr>
              <w:spacing w:before="120" w:after="120"/>
              <w:rPr>
                <w:rFonts w:ascii="Consolas" w:eastAsia="Open Sans" w:hAnsi="Consolas" w:cs="Times New Roman"/>
                <w:noProof/>
                <w:color w:val="404040"/>
              </w:rPr>
            </w:pPr>
            <w:r w:rsidRPr="00374341">
              <w:rPr>
                <w:rFonts w:ascii="Consolas" w:eastAsia="Open Sans" w:hAnsi="Consolas" w:cs="Times New Roman"/>
                <w:noProof/>
                <w:color w:val="404040"/>
              </w:rPr>
              <w:t>x_train = scaler.fit_transform(x_train)</w:t>
            </w:r>
          </w:p>
        </w:tc>
        <w:tc>
          <w:tcPr>
            <w:tcW w:w="270" w:type="dxa"/>
            <w:shd w:val="clear" w:color="auto" w:fill="FAFAFA"/>
          </w:tcPr>
          <w:p w14:paraId="780617C0" w14:textId="77777777" w:rsidR="00374341" w:rsidRPr="00374341" w:rsidRDefault="00374341" w:rsidP="00374341">
            <w:pPr>
              <w:spacing w:before="120" w:after="120"/>
              <w:rPr>
                <w:rFonts w:ascii="Open Sans" w:eastAsia="Open Sans" w:hAnsi="Open Sans" w:cs="Times New Roman"/>
                <w:noProof/>
                <w:color w:val="404040"/>
              </w:rPr>
            </w:pPr>
          </w:p>
        </w:tc>
      </w:tr>
      <w:tr w:rsidR="00B704BE" w14:paraId="75711349" w14:textId="77777777" w:rsidTr="30E0A690">
        <w:tblPrEx>
          <w:tblBorders>
            <w:top w:val="none" w:sz="0" w:space="0" w:color="auto"/>
            <w:bottom w:val="none" w:sz="0" w:space="0" w:color="auto"/>
          </w:tblBorders>
        </w:tblPrEx>
        <w:trPr>
          <w:cantSplit/>
          <w:trHeight w:val="190"/>
        </w:trPr>
        <w:tc>
          <w:tcPr>
            <w:tcW w:w="270" w:type="dxa"/>
            <w:shd w:val="clear" w:color="auto" w:fill="FAFAFA"/>
          </w:tcPr>
          <w:p w14:paraId="0DBBAC4B" w14:textId="77777777" w:rsidR="00374341" w:rsidRPr="00374341" w:rsidRDefault="00374341" w:rsidP="00374341">
            <w:pPr>
              <w:spacing w:before="120" w:after="120"/>
              <w:rPr>
                <w:rFonts w:ascii="Open Sans" w:eastAsia="Open Sans" w:hAnsi="Open Sans" w:cs="Times New Roman"/>
                <w:noProof/>
                <w:color w:val="404040"/>
                <w:sz w:val="16"/>
                <w:szCs w:val="16"/>
              </w:rPr>
            </w:pPr>
          </w:p>
        </w:tc>
        <w:tc>
          <w:tcPr>
            <w:tcW w:w="9921" w:type="dxa"/>
            <w:gridSpan w:val="5"/>
            <w:shd w:val="clear" w:color="auto" w:fill="FAFAFA"/>
          </w:tcPr>
          <w:p w14:paraId="73CD6BBF" w14:textId="77777777" w:rsidR="00374341" w:rsidRPr="00374341" w:rsidRDefault="00374341" w:rsidP="00374341">
            <w:pPr>
              <w:spacing w:before="120" w:after="120"/>
              <w:rPr>
                <w:rFonts w:ascii="Open Sans" w:eastAsia="Open Sans" w:hAnsi="Open Sans" w:cs="Times New Roman"/>
                <w:noProof/>
                <w:color w:val="404040"/>
                <w:sz w:val="16"/>
                <w:szCs w:val="16"/>
              </w:rPr>
            </w:pPr>
          </w:p>
        </w:tc>
        <w:tc>
          <w:tcPr>
            <w:tcW w:w="270" w:type="dxa"/>
            <w:shd w:val="clear" w:color="auto" w:fill="FAFAFA"/>
          </w:tcPr>
          <w:p w14:paraId="2AAB6890" w14:textId="77777777" w:rsidR="00374341" w:rsidRPr="00374341" w:rsidRDefault="00374341" w:rsidP="00374341">
            <w:pPr>
              <w:spacing w:before="120" w:after="120"/>
              <w:rPr>
                <w:rFonts w:ascii="Open Sans" w:eastAsia="Open Sans" w:hAnsi="Open Sans" w:cs="Times New Roman"/>
                <w:noProof/>
                <w:color w:val="404040"/>
                <w:sz w:val="16"/>
                <w:szCs w:val="16"/>
              </w:rPr>
            </w:pPr>
          </w:p>
        </w:tc>
      </w:tr>
      <w:tr w:rsidR="00374341" w:rsidRPr="00374341" w14:paraId="07A6518F" w14:textId="77777777" w:rsidTr="30E0A690">
        <w:trPr>
          <w:cantSplit/>
          <w:trPrChange w:id="8894" w:author="Guest User" w:date="2020-01-21T14:44:00Z">
            <w:trPr>
              <w:gridBefore w:val="1"/>
              <w:gridAfter w:val="0"/>
            </w:trPr>
          </w:trPrChange>
        </w:trPr>
        <w:tc>
          <w:tcPr>
            <w:tcW w:w="270" w:type="dxa"/>
            <w:shd w:val="clear" w:color="auto" w:fill="FAFAFA"/>
            <w:tcPrChange w:id="8895" w:author="Guest User" w:date="2020-01-21T14:44:00Z">
              <w:tcPr>
                <w:tcW w:w="0" w:type="auto"/>
                <w:gridSpan w:val="2"/>
              </w:tcPr>
            </w:tcPrChange>
          </w:tcPr>
          <w:p w14:paraId="33BEB073" w14:textId="77777777" w:rsidR="00374341" w:rsidRPr="00374341" w:rsidRDefault="00374341" w:rsidP="00374341">
            <w:pPr>
              <w:spacing w:before="120" w:after="120"/>
              <w:rPr>
                <w:rFonts w:ascii="Open Sans" w:eastAsia="Open Sans" w:hAnsi="Open Sans" w:cs="Times New Roman"/>
                <w:color w:val="404040"/>
              </w:rPr>
            </w:pPr>
          </w:p>
        </w:tc>
        <w:tc>
          <w:tcPr>
            <w:tcW w:w="630" w:type="dxa"/>
            <w:shd w:val="clear" w:color="auto" w:fill="FFFFFF" w:themeFill="background1"/>
            <w:vAlign w:val="center"/>
            <w:tcPrChange w:id="8896" w:author="Guest User" w:date="2020-01-21T14:44:00Z">
              <w:tcPr>
                <w:tcW w:w="630" w:type="dxa"/>
                <w:shd w:val="clear" w:color="auto" w:fill="FFFFFF"/>
              </w:tcPr>
            </w:tcPrChange>
          </w:tcPr>
          <w:p w14:paraId="3583FAD4" w14:textId="77777777" w:rsidR="00374341" w:rsidRPr="00374341" w:rsidRDefault="00374341" w:rsidP="00374341">
            <w:pPr>
              <w:spacing w:before="120" w:after="120"/>
              <w:rPr>
                <w:rFonts w:ascii="Open Sans" w:eastAsia="Open Sans" w:hAnsi="Open Sans" w:cs="Times New Roman"/>
                <w:color w:val="404040"/>
              </w:rPr>
            </w:pPr>
            <w:r w:rsidRPr="00374341">
              <w:rPr>
                <w:rFonts w:ascii="Open Sans" w:eastAsia="Open Sans" w:hAnsi="Open Sans" w:cs="Times New Roman"/>
                <w:noProof/>
                <w:color w:val="404040"/>
              </w:rPr>
              <mc:AlternateContent>
                <mc:Choice Requires="wps">
                  <w:drawing>
                    <wp:inline distT="0" distB="0" distL="0" distR="0" wp14:anchorId="7E6499AB" wp14:editId="74682F7A">
                      <wp:extent cx="207034" cy="207034"/>
                      <wp:effectExtent l="19050" t="19050" r="21590" b="21590"/>
                      <wp:docPr id="235" name="Oval 235"/>
                      <wp:cNvGraphicFramePr/>
                      <a:graphic xmlns:a="http://schemas.openxmlformats.org/drawingml/2006/main">
                        <a:graphicData uri="http://schemas.microsoft.com/office/word/2010/wordprocessingShape">
                          <wps:wsp>
                            <wps:cNvSpPr/>
                            <wps:spPr>
                              <a:xfrm>
                                <a:off x="0" y="0"/>
                                <a:ext cx="207034" cy="207034"/>
                              </a:xfrm>
                              <a:prstGeom prst="ellipse">
                                <a:avLst/>
                              </a:prstGeom>
                              <a:noFill/>
                              <a:ln w="28575" cap="flat" cmpd="sng" algn="ctr">
                                <a:solidFill>
                                  <a:srgbClr val="DBDBDB">
                                    <a:lumMod val="9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w16se="http://schemas.microsoft.com/office/word/2015/wordml/symex" xmlns:cx1="http://schemas.microsoft.com/office/drawing/2015/9/8/chartex" xmlns:cx="http://schemas.microsoft.com/office/drawing/2014/chartex">
                  <w:pict>
                    <v:oval w14:anchorId="5900AB4F" id="Oval 235" o:spid="_x0000_s1026" style="width:16.3pt;height:16.3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" filled="f" strokecolor="#c5c5c5" strokeweight="2.25pt">
                      <v:stroke joinstyle="miter"/>
                      <w10:anchorlock/>
                    </v:oval>
                  </w:pict>
                </mc:Fallback>
              </mc:AlternateContent>
            </w:r>
          </w:p>
        </w:tc>
        <w:tc>
          <w:tcPr>
            <w:tcW w:w="450" w:type="dxa"/>
            <w:shd w:val="clear" w:color="auto" w:fill="FFFFFF" w:themeFill="background1"/>
            <w:vAlign w:val="center"/>
            <w:tcPrChange w:id="8897" w:author="Guest User" w:date="2020-01-21T14:44:00Z">
              <w:tcPr>
                <w:tcW w:w="450" w:type="dxa"/>
                <w:shd w:val="clear" w:color="auto" w:fill="FFFFFF"/>
              </w:tcPr>
            </w:tcPrChange>
          </w:tcPr>
          <w:p w14:paraId="233A62B2" w14:textId="77777777" w:rsidR="00374341" w:rsidRPr="00374341" w:rsidRDefault="00374341" w:rsidP="00374341">
            <w:pPr>
              <w:spacing w:before="120" w:after="120"/>
              <w:rPr>
                <w:rFonts w:ascii="Open Sans Semibold" w:eastAsia="Open Sans" w:hAnsi="Open Sans Semibold" w:cs="Open Sans Semibold"/>
                <w:color w:val="404040"/>
              </w:rPr>
            </w:pPr>
            <w:r w:rsidRPr="00374341">
              <w:rPr>
                <w:rFonts w:ascii="Open Sans Semibold" w:eastAsia="Open Sans" w:hAnsi="Open Sans Semibold" w:cs="Open Sans Semibold"/>
                <w:color w:val="404040"/>
              </w:rPr>
              <w:t>a.</w:t>
            </w:r>
          </w:p>
        </w:tc>
        <w:tc>
          <w:tcPr>
            <w:tcW w:w="8841" w:type="dxa"/>
            <w:gridSpan w:val="3"/>
            <w:shd w:val="clear" w:color="auto" w:fill="FFFFFF" w:themeFill="background1"/>
            <w:vAlign w:val="center"/>
            <w:tcPrChange w:id="8898" w:author="Guest User" w:date="2020-01-21T14:44:00Z">
              <w:tcPr>
                <w:tcW w:w="8841" w:type="dxa"/>
                <w:gridSpan w:val="3"/>
                <w:shd w:val="clear" w:color="auto" w:fill="FFFFFF"/>
              </w:tcPr>
            </w:tcPrChange>
          </w:tcPr>
          <w:p w14:paraId="11E90BAD" w14:textId="77777777" w:rsidR="00374341" w:rsidRPr="00374341" w:rsidRDefault="00374341" w:rsidP="00374341">
            <w:pPr>
              <w:spacing w:before="120" w:after="120"/>
              <w:rPr>
                <w:rFonts w:ascii="Consolas" w:eastAsia="Open Sans" w:hAnsi="Consolas" w:cs="Times New Roman"/>
                <w:color w:val="404040"/>
              </w:rPr>
            </w:pPr>
            <w:r w:rsidRPr="00374341">
              <w:rPr>
                <w:rFonts w:ascii="Open Sans" w:eastAsia="Open Sans" w:hAnsi="Open Sans" w:cs="Times New Roman"/>
                <w:color w:val="404040"/>
                <w:highlight w:val="green"/>
              </w:rPr>
              <w:t>Fits and scales the training data.</w:t>
            </w:r>
          </w:p>
        </w:tc>
        <w:tc>
          <w:tcPr>
            <w:tcW w:w="270" w:type="dxa"/>
            <w:shd w:val="clear" w:color="auto" w:fill="FAFAFA"/>
            <w:tcPrChange w:id="8899" w:author="Guest User" w:date="2020-01-21T14:44:00Z">
              <w:tcPr>
                <w:tcW w:w="0" w:type="auto"/>
              </w:tcPr>
            </w:tcPrChange>
          </w:tcPr>
          <w:p w14:paraId="3471AA7D" w14:textId="77777777" w:rsidR="00374341" w:rsidRPr="00374341" w:rsidRDefault="00374341" w:rsidP="00374341">
            <w:pPr>
              <w:spacing w:before="120" w:after="120"/>
              <w:rPr>
                <w:rFonts w:ascii="Open Sans" w:eastAsia="Open Sans" w:hAnsi="Open Sans" w:cs="Times New Roman"/>
                <w:color w:val="404040"/>
              </w:rPr>
            </w:pPr>
          </w:p>
        </w:tc>
      </w:tr>
      <w:tr w:rsidR="00374341" w:rsidRPr="00374341" w14:paraId="66DABF7F" w14:textId="77777777" w:rsidTr="30E0A690">
        <w:trPr>
          <w:cantSplit/>
          <w:trHeight w:val="20"/>
          <w:trPrChange w:id="8900" w:author="Guest User" w:date="2020-01-21T14:44:00Z">
            <w:trPr>
              <w:gridBefore w:val="1"/>
              <w:gridAfter w:val="0"/>
            </w:trPr>
          </w:trPrChange>
        </w:trPr>
        <w:tc>
          <w:tcPr>
            <w:tcW w:w="270" w:type="dxa"/>
            <w:shd w:val="clear" w:color="auto" w:fill="FAFAFA"/>
            <w:tcPrChange w:id="8901" w:author="Guest User" w:date="2020-01-21T14:44:00Z">
              <w:tcPr>
                <w:tcW w:w="0" w:type="auto"/>
                <w:gridSpan w:val="2"/>
              </w:tcPr>
            </w:tcPrChange>
          </w:tcPr>
          <w:p w14:paraId="12938DC1" w14:textId="77777777" w:rsidR="00374341" w:rsidRPr="00374341" w:rsidRDefault="00374341" w:rsidP="00374341">
            <w:pPr>
              <w:spacing w:before="120" w:after="120"/>
              <w:rPr>
                <w:rFonts w:ascii="Open Sans" w:eastAsia="Open Sans" w:hAnsi="Open Sans" w:cs="Times New Roman"/>
                <w:color w:val="404040"/>
                <w:sz w:val="16"/>
                <w:szCs w:val="16"/>
              </w:rPr>
            </w:pPr>
          </w:p>
        </w:tc>
        <w:tc>
          <w:tcPr>
            <w:tcW w:w="630" w:type="dxa"/>
            <w:shd w:val="clear" w:color="auto" w:fill="FAFAFA"/>
            <w:vAlign w:val="center"/>
            <w:tcPrChange w:id="8902" w:author="Guest User" w:date="2020-01-21T14:44:00Z">
              <w:tcPr>
                <w:tcW w:w="630" w:type="dxa"/>
                <w:shd w:val="clear" w:color="auto" w:fill="FAFAFA"/>
              </w:tcPr>
            </w:tcPrChange>
          </w:tcPr>
          <w:p w14:paraId="41B1DE6F" w14:textId="77777777" w:rsidR="00374341" w:rsidRPr="00374341" w:rsidRDefault="00374341" w:rsidP="00374341">
            <w:pPr>
              <w:spacing w:before="120" w:after="120"/>
              <w:rPr>
                <w:rFonts w:ascii="Open Sans" w:eastAsia="Open Sans" w:hAnsi="Open Sans" w:cs="Times New Roman"/>
                <w:color w:val="404040"/>
                <w:sz w:val="16"/>
                <w:szCs w:val="16"/>
              </w:rPr>
            </w:pPr>
          </w:p>
        </w:tc>
        <w:tc>
          <w:tcPr>
            <w:tcW w:w="3330" w:type="dxa"/>
            <w:gridSpan w:val="2"/>
            <w:shd w:val="clear" w:color="auto" w:fill="FAFAFA"/>
            <w:vAlign w:val="center"/>
            <w:tcPrChange w:id="8903" w:author="Guest User" w:date="2020-01-21T14:44:00Z">
              <w:tcPr>
                <w:tcW w:w="3330" w:type="dxa"/>
                <w:gridSpan w:val="2"/>
                <w:shd w:val="clear" w:color="auto" w:fill="FAFAFA"/>
              </w:tcPr>
            </w:tcPrChange>
          </w:tcPr>
          <w:p w14:paraId="5FAF2070" w14:textId="77777777" w:rsidR="00374341" w:rsidRPr="00374341" w:rsidRDefault="00374341" w:rsidP="00374341">
            <w:pPr>
              <w:spacing w:before="120" w:after="120"/>
              <w:rPr>
                <w:rFonts w:ascii="Consolas" w:eastAsia="Open Sans" w:hAnsi="Consolas" w:cs="Times New Roman"/>
                <w:color w:val="404040"/>
                <w:sz w:val="16"/>
                <w:szCs w:val="16"/>
              </w:rPr>
            </w:pPr>
          </w:p>
        </w:tc>
        <w:tc>
          <w:tcPr>
            <w:tcW w:w="1980" w:type="dxa"/>
            <w:shd w:val="clear" w:color="auto" w:fill="FAFAFA"/>
            <w:vAlign w:val="center"/>
            <w:tcPrChange w:id="8904" w:author="Guest User" w:date="2020-01-21T14:44:00Z">
              <w:tcPr>
                <w:tcW w:w="1980" w:type="dxa"/>
                <w:shd w:val="clear" w:color="auto" w:fill="FAFAFA"/>
              </w:tcPr>
            </w:tcPrChange>
          </w:tcPr>
          <w:p w14:paraId="5C7C59E7" w14:textId="77777777" w:rsidR="00374341" w:rsidRPr="00374341" w:rsidRDefault="00374341" w:rsidP="00374341">
            <w:pPr>
              <w:spacing w:before="120" w:after="120"/>
              <w:rPr>
                <w:rFonts w:ascii="Consolas" w:eastAsia="Open Sans" w:hAnsi="Consolas" w:cs="Times New Roman"/>
                <w:color w:val="404040"/>
                <w:sz w:val="16"/>
                <w:szCs w:val="16"/>
              </w:rPr>
            </w:pPr>
          </w:p>
        </w:tc>
        <w:tc>
          <w:tcPr>
            <w:tcW w:w="3981" w:type="dxa"/>
            <w:shd w:val="clear" w:color="auto" w:fill="FAFAFA"/>
            <w:vAlign w:val="center"/>
            <w:tcPrChange w:id="8905" w:author="Guest User" w:date="2020-01-21T14:44:00Z">
              <w:tcPr>
                <w:tcW w:w="3981" w:type="dxa"/>
                <w:shd w:val="clear" w:color="auto" w:fill="FAFAFA"/>
              </w:tcPr>
            </w:tcPrChange>
          </w:tcPr>
          <w:p w14:paraId="2991DE5E" w14:textId="77777777" w:rsidR="00374341" w:rsidRPr="00374341" w:rsidRDefault="00374341" w:rsidP="00374341">
            <w:pPr>
              <w:spacing w:before="120" w:after="120"/>
              <w:rPr>
                <w:rFonts w:ascii="Consolas" w:eastAsia="Open Sans" w:hAnsi="Consolas" w:cs="Times New Roman"/>
                <w:noProof/>
                <w:color w:val="404040"/>
                <w:sz w:val="16"/>
                <w:szCs w:val="16"/>
              </w:rPr>
            </w:pPr>
          </w:p>
        </w:tc>
        <w:tc>
          <w:tcPr>
            <w:tcW w:w="270" w:type="dxa"/>
            <w:shd w:val="clear" w:color="auto" w:fill="FAFAFA"/>
            <w:tcPrChange w:id="8906" w:author="Guest User" w:date="2020-01-21T14:44:00Z">
              <w:tcPr>
                <w:tcW w:w="0" w:type="auto"/>
              </w:tcPr>
            </w:tcPrChange>
          </w:tcPr>
          <w:p w14:paraId="5C0C81C1" w14:textId="77777777" w:rsidR="00374341" w:rsidRPr="00374341" w:rsidRDefault="00374341" w:rsidP="00374341">
            <w:pPr>
              <w:spacing w:before="120" w:after="120"/>
              <w:rPr>
                <w:rFonts w:ascii="Open Sans" w:eastAsia="Open Sans" w:hAnsi="Open Sans" w:cs="Times New Roman"/>
                <w:color w:val="404040"/>
                <w:sz w:val="16"/>
                <w:szCs w:val="16"/>
              </w:rPr>
            </w:pPr>
          </w:p>
        </w:tc>
      </w:tr>
      <w:tr w:rsidR="00374341" w:rsidRPr="00374341" w14:paraId="17183739" w14:textId="77777777" w:rsidTr="30E0A690">
        <w:trPr>
          <w:cantSplit/>
          <w:trPrChange w:id="8907" w:author="Guest User" w:date="2020-01-21T14:44:00Z">
            <w:trPr>
              <w:gridBefore w:val="1"/>
              <w:gridAfter w:val="0"/>
            </w:trPr>
          </w:trPrChange>
        </w:trPr>
        <w:tc>
          <w:tcPr>
            <w:tcW w:w="270" w:type="dxa"/>
            <w:shd w:val="clear" w:color="auto" w:fill="FAFAFA"/>
            <w:tcPrChange w:id="8908" w:author="Guest User" w:date="2020-01-21T14:44:00Z">
              <w:tcPr>
                <w:tcW w:w="0" w:type="auto"/>
                <w:gridSpan w:val="2"/>
              </w:tcPr>
            </w:tcPrChange>
          </w:tcPr>
          <w:p w14:paraId="70F16B09" w14:textId="77777777" w:rsidR="00374341" w:rsidRPr="00374341" w:rsidRDefault="00374341" w:rsidP="00374341">
            <w:pPr>
              <w:spacing w:before="120" w:after="120"/>
              <w:rPr>
                <w:rFonts w:ascii="Open Sans" w:eastAsia="Open Sans" w:hAnsi="Open Sans" w:cs="Times New Roman"/>
                <w:color w:val="404040"/>
              </w:rPr>
            </w:pPr>
          </w:p>
        </w:tc>
        <w:tc>
          <w:tcPr>
            <w:tcW w:w="630" w:type="dxa"/>
            <w:shd w:val="clear" w:color="auto" w:fill="FFFFFF" w:themeFill="background1"/>
            <w:vAlign w:val="center"/>
            <w:tcPrChange w:id="8909" w:author="Guest User" w:date="2020-01-21T14:44:00Z">
              <w:tcPr>
                <w:tcW w:w="630" w:type="dxa"/>
                <w:shd w:val="clear" w:color="auto" w:fill="FFFFFF"/>
              </w:tcPr>
            </w:tcPrChange>
          </w:tcPr>
          <w:p w14:paraId="78A43ACB" w14:textId="77777777" w:rsidR="00374341" w:rsidRPr="00374341" w:rsidRDefault="00374341" w:rsidP="00374341">
            <w:pPr>
              <w:spacing w:before="120" w:after="120"/>
              <w:rPr>
                <w:rFonts w:ascii="Open Sans" w:eastAsia="Open Sans" w:hAnsi="Open Sans" w:cs="Times New Roman"/>
                <w:noProof/>
                <w:color w:val="404040"/>
              </w:rPr>
            </w:pPr>
            <w:r w:rsidRPr="00374341">
              <w:rPr>
                <w:rFonts w:ascii="Open Sans" w:eastAsia="Open Sans" w:hAnsi="Open Sans" w:cs="Times New Roman"/>
                <w:noProof/>
                <w:color w:val="404040"/>
              </w:rPr>
              <mc:AlternateContent>
                <mc:Choice Requires="wps">
                  <w:drawing>
                    <wp:inline distT="0" distB="0" distL="0" distR="0" wp14:anchorId="5BF24CFC" wp14:editId="79804E83">
                      <wp:extent cx="207034" cy="207034"/>
                      <wp:effectExtent l="19050" t="19050" r="21590" b="21590"/>
                      <wp:docPr id="236" name="Oval 236"/>
                      <wp:cNvGraphicFramePr/>
                      <a:graphic xmlns:a="http://schemas.openxmlformats.org/drawingml/2006/main">
                        <a:graphicData uri="http://schemas.microsoft.com/office/word/2010/wordprocessingShape">
                          <wps:wsp>
                            <wps:cNvSpPr/>
                            <wps:spPr>
                              <a:xfrm>
                                <a:off x="0" y="0"/>
                                <a:ext cx="207034" cy="207034"/>
                              </a:xfrm>
                              <a:prstGeom prst="ellipse">
                                <a:avLst/>
                              </a:prstGeom>
                              <a:noFill/>
                              <a:ln w="28575" cap="flat" cmpd="sng" algn="ctr">
                                <a:solidFill>
                                  <a:srgbClr val="DBDBDB">
                                    <a:lumMod val="9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w16se="http://schemas.microsoft.com/office/word/2015/wordml/symex" xmlns:cx1="http://schemas.microsoft.com/office/drawing/2015/9/8/chartex" xmlns:cx="http://schemas.microsoft.com/office/drawing/2014/chartex">
                  <w:pict>
                    <v:oval w14:anchorId="37323FC0" id="Oval 236" o:spid="_x0000_s1026" style="width:16.3pt;height:16.3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" filled="f" strokecolor="#c5c5c5" strokeweight="2.25pt">
                      <v:stroke joinstyle="miter"/>
                      <w10:anchorlock/>
                    </v:oval>
                  </w:pict>
                </mc:Fallback>
              </mc:AlternateContent>
            </w:r>
          </w:p>
        </w:tc>
        <w:tc>
          <w:tcPr>
            <w:tcW w:w="450" w:type="dxa"/>
            <w:shd w:val="clear" w:color="auto" w:fill="FFFFFF" w:themeFill="background1"/>
            <w:vAlign w:val="center"/>
            <w:tcPrChange w:id="8910" w:author="Guest User" w:date="2020-01-21T14:44:00Z">
              <w:tcPr>
                <w:tcW w:w="450" w:type="dxa"/>
                <w:shd w:val="clear" w:color="auto" w:fill="FFFFFF"/>
              </w:tcPr>
            </w:tcPrChange>
          </w:tcPr>
          <w:p w14:paraId="4F7067C5" w14:textId="77777777" w:rsidR="00374341" w:rsidRPr="00374341" w:rsidRDefault="00374341" w:rsidP="00374341">
            <w:pPr>
              <w:spacing w:before="120" w:after="120"/>
              <w:rPr>
                <w:rFonts w:ascii="Open Sans Semibold" w:eastAsia="Open Sans" w:hAnsi="Open Sans Semibold" w:cs="Open Sans Semibold"/>
                <w:color w:val="404040"/>
              </w:rPr>
            </w:pPr>
            <w:r w:rsidRPr="00374341">
              <w:rPr>
                <w:rFonts w:ascii="Open Sans Semibold" w:eastAsia="Open Sans" w:hAnsi="Open Sans Semibold" w:cs="Open Sans Semibold"/>
                <w:color w:val="404040"/>
              </w:rPr>
              <w:t>b.</w:t>
            </w:r>
          </w:p>
        </w:tc>
        <w:tc>
          <w:tcPr>
            <w:tcW w:w="8841" w:type="dxa"/>
            <w:gridSpan w:val="3"/>
            <w:shd w:val="clear" w:color="auto" w:fill="FFFFFF" w:themeFill="background1"/>
            <w:vAlign w:val="center"/>
            <w:tcPrChange w:id="8911" w:author="Guest User" w:date="2020-01-21T14:44:00Z">
              <w:tcPr>
                <w:tcW w:w="8841" w:type="dxa"/>
                <w:gridSpan w:val="3"/>
                <w:shd w:val="clear" w:color="auto" w:fill="FFFFFF"/>
              </w:tcPr>
            </w:tcPrChange>
          </w:tcPr>
          <w:p w14:paraId="2649CB4E" w14:textId="77777777" w:rsidR="00374341" w:rsidRPr="00374341" w:rsidRDefault="00374341" w:rsidP="00374341">
            <w:pPr>
              <w:spacing w:before="120" w:after="120"/>
              <w:rPr>
                <w:rFonts w:ascii="Consolas" w:eastAsia="Open Sans" w:hAnsi="Consolas" w:cs="Times New Roman"/>
                <w:color w:val="404040"/>
              </w:rPr>
            </w:pPr>
            <w:r w:rsidRPr="00374341">
              <w:rPr>
                <w:rFonts w:ascii="Open Sans" w:eastAsia="Open Sans" w:hAnsi="Open Sans" w:cs="Times New Roman"/>
                <w:color w:val="404040"/>
              </w:rPr>
              <w:t>Fits the training data.</w:t>
            </w:r>
          </w:p>
        </w:tc>
        <w:tc>
          <w:tcPr>
            <w:tcW w:w="270" w:type="dxa"/>
            <w:shd w:val="clear" w:color="auto" w:fill="FAFAFA"/>
            <w:tcPrChange w:id="8912" w:author="Guest User" w:date="2020-01-21T14:44:00Z">
              <w:tcPr>
                <w:tcW w:w="0" w:type="auto"/>
              </w:tcPr>
            </w:tcPrChange>
          </w:tcPr>
          <w:p w14:paraId="780947E6" w14:textId="77777777" w:rsidR="00374341" w:rsidRPr="00374341" w:rsidRDefault="00374341" w:rsidP="00374341">
            <w:pPr>
              <w:spacing w:before="120" w:after="120"/>
              <w:rPr>
                <w:rFonts w:ascii="Open Sans" w:eastAsia="Open Sans" w:hAnsi="Open Sans" w:cs="Times New Roman"/>
                <w:color w:val="404040"/>
              </w:rPr>
            </w:pPr>
          </w:p>
        </w:tc>
      </w:tr>
      <w:tr w:rsidR="00374341" w:rsidRPr="00374341" w14:paraId="022E3F52" w14:textId="77777777" w:rsidTr="30E0A690">
        <w:trPr>
          <w:cantSplit/>
          <w:trHeight w:val="20"/>
          <w:trPrChange w:id="8913" w:author="Guest User" w:date="2020-01-21T14:44:00Z">
            <w:trPr>
              <w:gridBefore w:val="1"/>
              <w:gridAfter w:val="0"/>
            </w:trPr>
          </w:trPrChange>
        </w:trPr>
        <w:tc>
          <w:tcPr>
            <w:tcW w:w="270" w:type="dxa"/>
            <w:shd w:val="clear" w:color="auto" w:fill="FAFAFA"/>
            <w:tcPrChange w:id="8914" w:author="Guest User" w:date="2020-01-21T14:44:00Z">
              <w:tcPr>
                <w:tcW w:w="0" w:type="auto"/>
                <w:gridSpan w:val="2"/>
              </w:tcPr>
            </w:tcPrChange>
          </w:tcPr>
          <w:p w14:paraId="170B3224" w14:textId="77777777" w:rsidR="00374341" w:rsidRPr="00374341" w:rsidRDefault="00374341" w:rsidP="00374341">
            <w:pPr>
              <w:spacing w:before="120" w:after="120"/>
              <w:rPr>
                <w:rFonts w:ascii="Open Sans" w:eastAsia="Open Sans" w:hAnsi="Open Sans" w:cs="Times New Roman"/>
                <w:color w:val="404040"/>
                <w:sz w:val="16"/>
                <w:szCs w:val="16"/>
              </w:rPr>
            </w:pPr>
          </w:p>
        </w:tc>
        <w:tc>
          <w:tcPr>
            <w:tcW w:w="630" w:type="dxa"/>
            <w:shd w:val="clear" w:color="auto" w:fill="FAFAFA"/>
            <w:vAlign w:val="center"/>
            <w:tcPrChange w:id="8915" w:author="Guest User" w:date="2020-01-21T14:44:00Z">
              <w:tcPr>
                <w:tcW w:w="630" w:type="dxa"/>
                <w:shd w:val="clear" w:color="auto" w:fill="FAFAFA"/>
              </w:tcPr>
            </w:tcPrChange>
          </w:tcPr>
          <w:p w14:paraId="238F5DE8" w14:textId="77777777" w:rsidR="00374341" w:rsidRPr="00374341" w:rsidRDefault="00374341" w:rsidP="00374341">
            <w:pPr>
              <w:spacing w:before="120" w:after="120"/>
              <w:rPr>
                <w:rFonts w:ascii="Open Sans" w:eastAsia="Open Sans" w:hAnsi="Open Sans" w:cs="Times New Roman"/>
                <w:color w:val="404040"/>
                <w:sz w:val="16"/>
                <w:szCs w:val="16"/>
              </w:rPr>
            </w:pPr>
          </w:p>
        </w:tc>
        <w:tc>
          <w:tcPr>
            <w:tcW w:w="3330" w:type="dxa"/>
            <w:gridSpan w:val="2"/>
            <w:shd w:val="clear" w:color="auto" w:fill="FAFAFA"/>
            <w:vAlign w:val="center"/>
            <w:tcPrChange w:id="8916" w:author="Guest User" w:date="2020-01-21T14:44:00Z">
              <w:tcPr>
                <w:tcW w:w="3330" w:type="dxa"/>
                <w:gridSpan w:val="2"/>
                <w:shd w:val="clear" w:color="auto" w:fill="FAFAFA"/>
              </w:tcPr>
            </w:tcPrChange>
          </w:tcPr>
          <w:p w14:paraId="4E12440E" w14:textId="77777777" w:rsidR="00374341" w:rsidRPr="00374341" w:rsidRDefault="00374341" w:rsidP="00374341">
            <w:pPr>
              <w:spacing w:before="120" w:after="120"/>
              <w:rPr>
                <w:rFonts w:ascii="Consolas" w:eastAsia="Open Sans" w:hAnsi="Consolas" w:cs="Times New Roman"/>
                <w:color w:val="404040"/>
                <w:sz w:val="16"/>
                <w:szCs w:val="16"/>
              </w:rPr>
            </w:pPr>
          </w:p>
        </w:tc>
        <w:tc>
          <w:tcPr>
            <w:tcW w:w="1980" w:type="dxa"/>
            <w:shd w:val="clear" w:color="auto" w:fill="FAFAFA"/>
            <w:vAlign w:val="center"/>
            <w:tcPrChange w:id="8917" w:author="Guest User" w:date="2020-01-21T14:44:00Z">
              <w:tcPr>
                <w:tcW w:w="1980" w:type="dxa"/>
                <w:shd w:val="clear" w:color="auto" w:fill="FAFAFA"/>
              </w:tcPr>
            </w:tcPrChange>
          </w:tcPr>
          <w:p w14:paraId="2DC99E76" w14:textId="77777777" w:rsidR="00374341" w:rsidRPr="00374341" w:rsidRDefault="00374341" w:rsidP="00374341">
            <w:pPr>
              <w:spacing w:before="120" w:after="120"/>
              <w:rPr>
                <w:rFonts w:ascii="Consolas" w:eastAsia="Open Sans" w:hAnsi="Consolas" w:cs="Times New Roman"/>
                <w:color w:val="404040"/>
                <w:sz w:val="16"/>
                <w:szCs w:val="16"/>
              </w:rPr>
            </w:pPr>
          </w:p>
        </w:tc>
        <w:tc>
          <w:tcPr>
            <w:tcW w:w="3981" w:type="dxa"/>
            <w:shd w:val="clear" w:color="auto" w:fill="FAFAFA"/>
            <w:vAlign w:val="center"/>
            <w:tcPrChange w:id="8918" w:author="Guest User" w:date="2020-01-21T14:44:00Z">
              <w:tcPr>
                <w:tcW w:w="3981" w:type="dxa"/>
                <w:shd w:val="clear" w:color="auto" w:fill="FAFAFA"/>
              </w:tcPr>
            </w:tcPrChange>
          </w:tcPr>
          <w:p w14:paraId="2AD0D263" w14:textId="77777777" w:rsidR="00374341" w:rsidRPr="00374341" w:rsidRDefault="00374341" w:rsidP="00374341">
            <w:pPr>
              <w:spacing w:before="120" w:after="120"/>
              <w:rPr>
                <w:rFonts w:ascii="Consolas" w:eastAsia="Open Sans" w:hAnsi="Consolas" w:cs="Times New Roman"/>
                <w:noProof/>
                <w:color w:val="404040"/>
                <w:sz w:val="16"/>
                <w:szCs w:val="16"/>
              </w:rPr>
            </w:pPr>
          </w:p>
        </w:tc>
        <w:tc>
          <w:tcPr>
            <w:tcW w:w="270" w:type="dxa"/>
            <w:shd w:val="clear" w:color="auto" w:fill="FAFAFA"/>
            <w:tcPrChange w:id="8919" w:author="Guest User" w:date="2020-01-21T14:44:00Z">
              <w:tcPr>
                <w:tcW w:w="0" w:type="auto"/>
              </w:tcPr>
            </w:tcPrChange>
          </w:tcPr>
          <w:p w14:paraId="2823D850" w14:textId="77777777" w:rsidR="00374341" w:rsidRPr="00374341" w:rsidRDefault="00374341" w:rsidP="00374341">
            <w:pPr>
              <w:spacing w:before="120" w:after="120"/>
              <w:rPr>
                <w:rFonts w:ascii="Open Sans" w:eastAsia="Open Sans" w:hAnsi="Open Sans" w:cs="Times New Roman"/>
                <w:color w:val="404040"/>
                <w:sz w:val="16"/>
                <w:szCs w:val="16"/>
              </w:rPr>
            </w:pPr>
          </w:p>
        </w:tc>
      </w:tr>
      <w:tr w:rsidR="00374341" w:rsidRPr="00374341" w14:paraId="081F7AEE" w14:textId="77777777" w:rsidTr="30E0A690">
        <w:trPr>
          <w:cantSplit/>
          <w:trPrChange w:id="8920" w:author="Guest User" w:date="2020-01-21T14:44:00Z">
            <w:trPr>
              <w:gridBefore w:val="1"/>
              <w:gridAfter w:val="0"/>
            </w:trPr>
          </w:trPrChange>
        </w:trPr>
        <w:tc>
          <w:tcPr>
            <w:tcW w:w="270" w:type="dxa"/>
            <w:shd w:val="clear" w:color="auto" w:fill="FAFAFA"/>
            <w:tcPrChange w:id="8921" w:author="Guest User" w:date="2020-01-21T14:44:00Z">
              <w:tcPr>
                <w:tcW w:w="0" w:type="auto"/>
                <w:gridSpan w:val="2"/>
              </w:tcPr>
            </w:tcPrChange>
          </w:tcPr>
          <w:p w14:paraId="433FE07D" w14:textId="77777777" w:rsidR="00374341" w:rsidRPr="00374341" w:rsidRDefault="00374341" w:rsidP="00374341">
            <w:pPr>
              <w:spacing w:before="120" w:after="120"/>
              <w:rPr>
                <w:rFonts w:ascii="Open Sans" w:eastAsia="Open Sans" w:hAnsi="Open Sans" w:cs="Times New Roman"/>
                <w:color w:val="404040"/>
              </w:rPr>
            </w:pPr>
          </w:p>
        </w:tc>
        <w:tc>
          <w:tcPr>
            <w:tcW w:w="630" w:type="dxa"/>
            <w:shd w:val="clear" w:color="auto" w:fill="FFFFFF" w:themeFill="background1"/>
            <w:vAlign w:val="center"/>
            <w:tcPrChange w:id="8922" w:author="Guest User" w:date="2020-01-21T14:44:00Z">
              <w:tcPr>
                <w:tcW w:w="630" w:type="dxa"/>
                <w:shd w:val="clear" w:color="auto" w:fill="FFFFFF"/>
              </w:tcPr>
            </w:tcPrChange>
          </w:tcPr>
          <w:p w14:paraId="049401FE" w14:textId="77777777" w:rsidR="00374341" w:rsidRPr="00374341" w:rsidRDefault="00374341" w:rsidP="00374341">
            <w:pPr>
              <w:spacing w:before="120" w:after="120"/>
              <w:rPr>
                <w:rFonts w:ascii="Open Sans" w:eastAsia="Open Sans" w:hAnsi="Open Sans" w:cs="Times New Roman"/>
                <w:noProof/>
                <w:color w:val="404040"/>
              </w:rPr>
            </w:pPr>
            <w:r w:rsidRPr="00374341">
              <w:rPr>
                <w:rFonts w:ascii="Open Sans" w:eastAsia="Open Sans" w:hAnsi="Open Sans" w:cs="Times New Roman"/>
                <w:noProof/>
                <w:color w:val="404040"/>
              </w:rPr>
              <mc:AlternateContent>
                <mc:Choice Requires="wps">
                  <w:drawing>
                    <wp:inline distT="0" distB="0" distL="0" distR="0" wp14:anchorId="4A50F82B" wp14:editId="1F4D57C6">
                      <wp:extent cx="207034" cy="207034"/>
                      <wp:effectExtent l="19050" t="19050" r="21590" b="21590"/>
                      <wp:docPr id="237" name="Oval 237"/>
                      <wp:cNvGraphicFramePr/>
                      <a:graphic xmlns:a="http://schemas.openxmlformats.org/drawingml/2006/main">
                        <a:graphicData uri="http://schemas.microsoft.com/office/word/2010/wordprocessingShape">
                          <wps:wsp>
                            <wps:cNvSpPr/>
                            <wps:spPr>
                              <a:xfrm>
                                <a:off x="0" y="0"/>
                                <a:ext cx="207034" cy="207034"/>
                              </a:xfrm>
                              <a:prstGeom prst="ellipse">
                                <a:avLst/>
                              </a:prstGeom>
                              <a:noFill/>
                              <a:ln w="28575" cap="flat" cmpd="sng" algn="ctr">
                                <a:solidFill>
                                  <a:srgbClr val="DBDBDB">
                                    <a:lumMod val="9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w16se="http://schemas.microsoft.com/office/word/2015/wordml/symex" xmlns:cx1="http://schemas.microsoft.com/office/drawing/2015/9/8/chartex" xmlns:cx="http://schemas.microsoft.com/office/drawing/2014/chartex">
                  <w:pict>
                    <v:oval w14:anchorId="07A5DFCD" id="Oval 237" o:spid="_x0000_s1026" style="width:16.3pt;height:16.3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" filled="f" strokecolor="#c5c5c5" strokeweight="2.25pt">
                      <v:stroke joinstyle="miter"/>
                      <w10:anchorlock/>
                    </v:oval>
                  </w:pict>
                </mc:Fallback>
              </mc:AlternateContent>
            </w:r>
          </w:p>
        </w:tc>
        <w:tc>
          <w:tcPr>
            <w:tcW w:w="450" w:type="dxa"/>
            <w:shd w:val="clear" w:color="auto" w:fill="FFFFFF" w:themeFill="background1"/>
            <w:vAlign w:val="center"/>
            <w:tcPrChange w:id="8923" w:author="Guest User" w:date="2020-01-21T14:44:00Z">
              <w:tcPr>
                <w:tcW w:w="450" w:type="dxa"/>
                <w:shd w:val="clear" w:color="auto" w:fill="FFFFFF"/>
              </w:tcPr>
            </w:tcPrChange>
          </w:tcPr>
          <w:p w14:paraId="3D1D2AF1" w14:textId="77777777" w:rsidR="00374341" w:rsidRPr="00374341" w:rsidRDefault="00374341" w:rsidP="00374341">
            <w:pPr>
              <w:spacing w:before="120" w:after="120"/>
              <w:rPr>
                <w:rFonts w:ascii="Open Sans Semibold" w:eastAsia="Open Sans" w:hAnsi="Open Sans Semibold" w:cs="Open Sans Semibold"/>
                <w:color w:val="404040"/>
              </w:rPr>
            </w:pPr>
            <w:r w:rsidRPr="00374341">
              <w:rPr>
                <w:rFonts w:ascii="Open Sans Semibold" w:eastAsia="Open Sans" w:hAnsi="Open Sans Semibold" w:cs="Open Sans Semibold"/>
                <w:color w:val="404040"/>
              </w:rPr>
              <w:t>c.</w:t>
            </w:r>
          </w:p>
        </w:tc>
        <w:tc>
          <w:tcPr>
            <w:tcW w:w="8841" w:type="dxa"/>
            <w:gridSpan w:val="3"/>
            <w:shd w:val="clear" w:color="auto" w:fill="FFFFFF" w:themeFill="background1"/>
            <w:vAlign w:val="center"/>
            <w:tcPrChange w:id="8924" w:author="Guest User" w:date="2020-01-21T14:44:00Z">
              <w:tcPr>
                <w:tcW w:w="8841" w:type="dxa"/>
                <w:gridSpan w:val="3"/>
                <w:shd w:val="clear" w:color="auto" w:fill="FFFFFF"/>
              </w:tcPr>
            </w:tcPrChange>
          </w:tcPr>
          <w:p w14:paraId="230525D6" w14:textId="77777777" w:rsidR="00374341" w:rsidRPr="00374341" w:rsidRDefault="00374341" w:rsidP="00374341">
            <w:pPr>
              <w:spacing w:before="120" w:after="120"/>
              <w:rPr>
                <w:rFonts w:ascii="Consolas" w:eastAsia="Open Sans" w:hAnsi="Consolas" w:cs="Times New Roman"/>
                <w:color w:val="404040"/>
              </w:rPr>
            </w:pPr>
            <w:r w:rsidRPr="00374341">
              <w:rPr>
                <w:rFonts w:ascii="Open Sans" w:eastAsia="Open Sans" w:hAnsi="Open Sans" w:cs="Times New Roman"/>
                <w:color w:val="404040"/>
              </w:rPr>
              <w:t>Transforms the shape of the training data.</w:t>
            </w:r>
          </w:p>
        </w:tc>
        <w:tc>
          <w:tcPr>
            <w:tcW w:w="270" w:type="dxa"/>
            <w:shd w:val="clear" w:color="auto" w:fill="FAFAFA"/>
            <w:tcPrChange w:id="8925" w:author="Guest User" w:date="2020-01-21T14:44:00Z">
              <w:tcPr>
                <w:tcW w:w="0" w:type="auto"/>
              </w:tcPr>
            </w:tcPrChange>
          </w:tcPr>
          <w:p w14:paraId="178944C2" w14:textId="77777777" w:rsidR="00374341" w:rsidRPr="00374341" w:rsidRDefault="00374341" w:rsidP="00374341">
            <w:pPr>
              <w:spacing w:before="120" w:after="120"/>
              <w:rPr>
                <w:rFonts w:ascii="Open Sans" w:eastAsia="Open Sans" w:hAnsi="Open Sans" w:cs="Times New Roman"/>
                <w:color w:val="404040"/>
              </w:rPr>
            </w:pPr>
          </w:p>
        </w:tc>
      </w:tr>
      <w:tr w:rsidR="00374341" w:rsidRPr="00374341" w14:paraId="15CDF316" w14:textId="77777777" w:rsidTr="30E0A690">
        <w:trPr>
          <w:cantSplit/>
          <w:trPrChange w:id="8926" w:author="Guest User" w:date="2020-01-21T14:44:00Z">
            <w:trPr>
              <w:gridBefore w:val="1"/>
              <w:gridAfter w:val="0"/>
            </w:trPr>
          </w:trPrChange>
        </w:trPr>
        <w:tc>
          <w:tcPr>
            <w:tcW w:w="270" w:type="dxa"/>
            <w:shd w:val="clear" w:color="auto" w:fill="FAFAFA"/>
            <w:tcPrChange w:id="8927" w:author="Guest User" w:date="2020-01-21T14:44:00Z">
              <w:tcPr>
                <w:tcW w:w="0" w:type="auto"/>
                <w:gridSpan w:val="2"/>
              </w:tcPr>
            </w:tcPrChange>
          </w:tcPr>
          <w:p w14:paraId="3ABBB5A2" w14:textId="77777777" w:rsidR="00374341" w:rsidRPr="00374341" w:rsidRDefault="00374341" w:rsidP="00374341">
            <w:pPr>
              <w:spacing w:before="120" w:after="120"/>
              <w:rPr>
                <w:rFonts w:ascii="Open Sans" w:eastAsia="Open Sans" w:hAnsi="Open Sans" w:cs="Times New Roman"/>
                <w:color w:val="404040"/>
                <w:sz w:val="16"/>
                <w:szCs w:val="16"/>
              </w:rPr>
            </w:pPr>
          </w:p>
        </w:tc>
        <w:tc>
          <w:tcPr>
            <w:tcW w:w="3960" w:type="dxa"/>
            <w:gridSpan w:val="3"/>
            <w:shd w:val="clear" w:color="auto" w:fill="FAFAFA"/>
            <w:vAlign w:val="center"/>
            <w:tcPrChange w:id="8928" w:author="Guest User" w:date="2020-01-21T14:44:00Z">
              <w:tcPr>
                <w:tcW w:w="3960" w:type="dxa"/>
                <w:gridSpan w:val="3"/>
                <w:shd w:val="clear" w:color="auto" w:fill="FAFAFA"/>
              </w:tcPr>
            </w:tcPrChange>
          </w:tcPr>
          <w:p w14:paraId="4E33D208" w14:textId="77777777" w:rsidR="00374341" w:rsidRPr="00374341" w:rsidRDefault="00374341" w:rsidP="00374341">
            <w:pPr>
              <w:spacing w:before="120" w:after="120"/>
              <w:rPr>
                <w:rFonts w:ascii="Consolas" w:eastAsia="Open Sans" w:hAnsi="Consolas" w:cs="Times New Roman"/>
                <w:color w:val="404040"/>
                <w:sz w:val="16"/>
                <w:szCs w:val="16"/>
              </w:rPr>
            </w:pPr>
          </w:p>
        </w:tc>
        <w:tc>
          <w:tcPr>
            <w:tcW w:w="1980" w:type="dxa"/>
            <w:shd w:val="clear" w:color="auto" w:fill="FAFAFA"/>
            <w:vAlign w:val="center"/>
            <w:tcPrChange w:id="8929" w:author="Guest User" w:date="2020-01-21T14:44:00Z">
              <w:tcPr>
                <w:tcW w:w="1980" w:type="dxa"/>
                <w:shd w:val="clear" w:color="auto" w:fill="FAFAFA"/>
              </w:tcPr>
            </w:tcPrChange>
          </w:tcPr>
          <w:p w14:paraId="350D5001" w14:textId="77777777" w:rsidR="00374341" w:rsidRPr="00374341" w:rsidRDefault="00374341" w:rsidP="00374341">
            <w:pPr>
              <w:spacing w:before="120" w:after="120"/>
              <w:rPr>
                <w:rFonts w:ascii="Consolas" w:eastAsia="Open Sans" w:hAnsi="Consolas" w:cs="Times New Roman"/>
                <w:color w:val="404040"/>
                <w:sz w:val="16"/>
                <w:szCs w:val="16"/>
              </w:rPr>
            </w:pPr>
          </w:p>
        </w:tc>
        <w:tc>
          <w:tcPr>
            <w:tcW w:w="3981" w:type="dxa"/>
            <w:shd w:val="clear" w:color="auto" w:fill="FAFAFA"/>
            <w:vAlign w:val="center"/>
            <w:tcPrChange w:id="8930" w:author="Guest User" w:date="2020-01-21T14:44:00Z">
              <w:tcPr>
                <w:tcW w:w="3981" w:type="dxa"/>
                <w:shd w:val="clear" w:color="auto" w:fill="FAFAFA"/>
              </w:tcPr>
            </w:tcPrChange>
          </w:tcPr>
          <w:p w14:paraId="5AC2FAB2" w14:textId="77777777" w:rsidR="00374341" w:rsidRPr="00374341" w:rsidRDefault="00374341" w:rsidP="00374341">
            <w:pPr>
              <w:spacing w:before="120" w:after="120"/>
              <w:rPr>
                <w:rFonts w:ascii="Consolas" w:eastAsia="Open Sans" w:hAnsi="Consolas" w:cs="Times New Roman"/>
                <w:color w:val="404040"/>
                <w:sz w:val="16"/>
                <w:szCs w:val="16"/>
              </w:rPr>
            </w:pPr>
          </w:p>
        </w:tc>
        <w:tc>
          <w:tcPr>
            <w:tcW w:w="270" w:type="dxa"/>
            <w:shd w:val="clear" w:color="auto" w:fill="FAFAFA"/>
            <w:tcPrChange w:id="8931" w:author="Guest User" w:date="2020-01-21T14:44:00Z">
              <w:tcPr>
                <w:tcW w:w="0" w:type="auto"/>
              </w:tcPr>
            </w:tcPrChange>
          </w:tcPr>
          <w:p w14:paraId="051871AF" w14:textId="77777777" w:rsidR="00374341" w:rsidRPr="00374341" w:rsidRDefault="00374341" w:rsidP="00374341">
            <w:pPr>
              <w:spacing w:before="120" w:after="120"/>
              <w:rPr>
                <w:rFonts w:ascii="Open Sans" w:eastAsia="Open Sans" w:hAnsi="Open Sans" w:cs="Times New Roman"/>
                <w:color w:val="404040"/>
                <w:sz w:val="16"/>
                <w:szCs w:val="16"/>
              </w:rPr>
            </w:pPr>
          </w:p>
        </w:tc>
      </w:tr>
      <w:tr w:rsidR="00374341" w:rsidRPr="00374341" w14:paraId="36523527" w14:textId="77777777" w:rsidTr="30E0A690">
        <w:trPr>
          <w:cantSplit/>
          <w:trPrChange w:id="8932" w:author="Guest User" w:date="2020-01-21T14:44:00Z">
            <w:trPr>
              <w:gridBefore w:val="1"/>
              <w:gridAfter w:val="0"/>
            </w:trPr>
          </w:trPrChange>
        </w:trPr>
        <w:tc>
          <w:tcPr>
            <w:tcW w:w="270" w:type="dxa"/>
            <w:shd w:val="clear" w:color="auto" w:fill="FAFAFA"/>
            <w:tcPrChange w:id="8933" w:author="Guest User" w:date="2020-01-21T14:44:00Z">
              <w:tcPr>
                <w:tcW w:w="0" w:type="auto"/>
                <w:gridSpan w:val="2"/>
              </w:tcPr>
            </w:tcPrChange>
          </w:tcPr>
          <w:p w14:paraId="18F3426D" w14:textId="77777777" w:rsidR="00374341" w:rsidRPr="00374341" w:rsidRDefault="00374341" w:rsidP="00374341">
            <w:pPr>
              <w:spacing w:before="120" w:after="120"/>
              <w:rPr>
                <w:rFonts w:ascii="Open Sans" w:eastAsia="Open Sans" w:hAnsi="Open Sans" w:cs="Times New Roman"/>
                <w:color w:val="404040"/>
              </w:rPr>
            </w:pPr>
          </w:p>
        </w:tc>
        <w:tc>
          <w:tcPr>
            <w:tcW w:w="630" w:type="dxa"/>
            <w:shd w:val="clear" w:color="auto" w:fill="FFFFFF" w:themeFill="background1"/>
            <w:vAlign w:val="center"/>
            <w:tcPrChange w:id="8934" w:author="Guest User" w:date="2020-01-21T14:44:00Z">
              <w:tcPr>
                <w:tcW w:w="630" w:type="dxa"/>
                <w:shd w:val="clear" w:color="auto" w:fill="FFFFFF"/>
              </w:tcPr>
            </w:tcPrChange>
          </w:tcPr>
          <w:p w14:paraId="47480240" w14:textId="77777777" w:rsidR="00374341" w:rsidRPr="00374341" w:rsidRDefault="00374341" w:rsidP="00374341">
            <w:pPr>
              <w:spacing w:before="120" w:after="120"/>
              <w:rPr>
                <w:rFonts w:ascii="Open Sans" w:eastAsia="Open Sans" w:hAnsi="Open Sans" w:cs="Times New Roman"/>
                <w:noProof/>
                <w:color w:val="404040"/>
              </w:rPr>
            </w:pPr>
            <w:r w:rsidRPr="00374341">
              <w:rPr>
                <w:rFonts w:ascii="Open Sans" w:eastAsia="Open Sans" w:hAnsi="Open Sans" w:cs="Times New Roman"/>
                <w:noProof/>
                <w:color w:val="404040"/>
              </w:rPr>
              <mc:AlternateContent>
                <mc:Choice Requires="wps">
                  <w:drawing>
                    <wp:inline distT="0" distB="0" distL="0" distR="0" wp14:anchorId="752D0BB6" wp14:editId="5C273B94">
                      <wp:extent cx="207034" cy="207034"/>
                      <wp:effectExtent l="19050" t="19050" r="21590" b="21590"/>
                      <wp:docPr id="238" name="Oval 238"/>
                      <wp:cNvGraphicFramePr/>
                      <a:graphic xmlns:a="http://schemas.openxmlformats.org/drawingml/2006/main">
                        <a:graphicData uri="http://schemas.microsoft.com/office/word/2010/wordprocessingShape">
                          <wps:wsp>
                            <wps:cNvSpPr/>
                            <wps:spPr>
                              <a:xfrm>
                                <a:off x="0" y="0"/>
                                <a:ext cx="207034" cy="207034"/>
                              </a:xfrm>
                              <a:prstGeom prst="ellipse">
                                <a:avLst/>
                              </a:prstGeom>
                              <a:noFill/>
                              <a:ln w="28575" cap="flat" cmpd="sng" algn="ctr">
                                <a:solidFill>
                                  <a:srgbClr val="DBDBDB">
                                    <a:lumMod val="9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w16se="http://schemas.microsoft.com/office/word/2015/wordml/symex" xmlns:cx1="http://schemas.microsoft.com/office/drawing/2015/9/8/chartex" xmlns:cx="http://schemas.microsoft.com/office/drawing/2014/chartex">
                  <w:pict>
                    <v:oval w14:anchorId="63B9B465" id="Oval 238" o:spid="_x0000_s1026" style="width:16.3pt;height:16.3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" filled="f" strokecolor="#c5c5c5" strokeweight="2.25pt">
                      <v:stroke joinstyle="miter"/>
                      <w10:anchorlock/>
                    </v:oval>
                  </w:pict>
                </mc:Fallback>
              </mc:AlternateContent>
            </w:r>
          </w:p>
        </w:tc>
        <w:tc>
          <w:tcPr>
            <w:tcW w:w="450" w:type="dxa"/>
            <w:shd w:val="clear" w:color="auto" w:fill="FFFFFF" w:themeFill="background1"/>
            <w:vAlign w:val="center"/>
            <w:tcPrChange w:id="8935" w:author="Guest User" w:date="2020-01-21T14:44:00Z">
              <w:tcPr>
                <w:tcW w:w="450" w:type="dxa"/>
                <w:shd w:val="clear" w:color="auto" w:fill="FFFFFF"/>
              </w:tcPr>
            </w:tcPrChange>
          </w:tcPr>
          <w:p w14:paraId="308B22FF" w14:textId="77777777" w:rsidR="00374341" w:rsidRPr="00374341" w:rsidRDefault="00374341" w:rsidP="00374341">
            <w:pPr>
              <w:spacing w:before="120" w:after="120"/>
              <w:rPr>
                <w:rFonts w:ascii="Open Sans Semibold" w:eastAsia="Open Sans" w:hAnsi="Open Sans Semibold" w:cs="Open Sans Semibold"/>
                <w:color w:val="404040"/>
              </w:rPr>
            </w:pPr>
            <w:r w:rsidRPr="00374341">
              <w:rPr>
                <w:rFonts w:ascii="Open Sans Semibold" w:eastAsia="Open Sans" w:hAnsi="Open Sans Semibold" w:cs="Open Sans Semibold"/>
                <w:color w:val="404040"/>
              </w:rPr>
              <w:t>d.</w:t>
            </w:r>
          </w:p>
        </w:tc>
        <w:tc>
          <w:tcPr>
            <w:tcW w:w="8841" w:type="dxa"/>
            <w:gridSpan w:val="3"/>
            <w:shd w:val="clear" w:color="auto" w:fill="FFFFFF" w:themeFill="background1"/>
            <w:vAlign w:val="center"/>
            <w:tcPrChange w:id="8936" w:author="Guest User" w:date="2020-01-21T14:44:00Z">
              <w:tcPr>
                <w:tcW w:w="8841" w:type="dxa"/>
                <w:gridSpan w:val="3"/>
                <w:shd w:val="clear" w:color="auto" w:fill="FFFFFF"/>
              </w:tcPr>
            </w:tcPrChange>
          </w:tcPr>
          <w:p w14:paraId="64CA70FE" w14:textId="007C3EAD" w:rsidR="00374341" w:rsidRPr="00374341" w:rsidRDefault="00231D02" w:rsidP="00374341">
            <w:pPr>
              <w:spacing w:before="120" w:after="120"/>
              <w:rPr>
                <w:rFonts w:ascii="Consolas" w:eastAsia="Open Sans" w:hAnsi="Consolas" w:cs="Times New Roman"/>
                <w:color w:val="404040"/>
              </w:rPr>
            </w:pPr>
            <w:ins w:id="8937" w:author="Chantelle Dubois Nishiyama" w:date="2020-02-26T20:11:00Z">
              <w:r>
                <w:rPr>
                  <w:rFonts w:ascii="Open Sans" w:eastAsia="Open Sans" w:hAnsi="Open Sans" w:cs="Times New Roman"/>
                  <w:color w:val="404040"/>
                </w:rPr>
                <w:t>E</w:t>
              </w:r>
            </w:ins>
            <w:del w:id="8938" w:author="Chantelle Dubois Nishiyama" w:date="2020-02-26T20:11:00Z">
              <w:r w:rsidR="00374341" w:rsidRPr="00374341" w:rsidDel="00231D02">
                <w:rPr>
                  <w:rFonts w:ascii="Open Sans" w:eastAsia="Open Sans" w:hAnsi="Open Sans" w:cs="Times New Roman"/>
                  <w:color w:val="404040"/>
                </w:rPr>
                <w:delText>e</w:delText>
              </w:r>
            </w:del>
            <w:r w:rsidR="00374341" w:rsidRPr="00374341">
              <w:rPr>
                <w:rFonts w:ascii="Open Sans" w:eastAsia="Open Sans" w:hAnsi="Open Sans" w:cs="Times New Roman"/>
                <w:color w:val="404040"/>
              </w:rPr>
              <w:t>xtract the mean of the training data.</w:t>
            </w:r>
          </w:p>
        </w:tc>
        <w:tc>
          <w:tcPr>
            <w:tcW w:w="270" w:type="dxa"/>
            <w:shd w:val="clear" w:color="auto" w:fill="FAFAFA"/>
            <w:tcPrChange w:id="8939" w:author="Guest User" w:date="2020-01-21T14:44:00Z">
              <w:tcPr>
                <w:tcW w:w="0" w:type="auto"/>
              </w:tcPr>
            </w:tcPrChange>
          </w:tcPr>
          <w:p w14:paraId="455DB0BE" w14:textId="77777777" w:rsidR="00374341" w:rsidRPr="00374341" w:rsidRDefault="00374341" w:rsidP="00374341">
            <w:pPr>
              <w:spacing w:before="120" w:after="120"/>
              <w:rPr>
                <w:rFonts w:ascii="Open Sans" w:eastAsia="Open Sans" w:hAnsi="Open Sans" w:cs="Times New Roman"/>
                <w:color w:val="404040"/>
              </w:rPr>
            </w:pPr>
          </w:p>
        </w:tc>
      </w:tr>
      <w:tr w:rsidR="00374341" w:rsidRPr="00374341" w14:paraId="2D2AC390" w14:textId="77777777" w:rsidTr="30E0A690">
        <w:trPr>
          <w:cantSplit/>
          <w:trPrChange w:id="8940" w:author="Guest User" w:date="2020-01-21T14:44:00Z">
            <w:trPr>
              <w:gridBefore w:val="1"/>
              <w:gridAfter w:val="0"/>
            </w:trPr>
          </w:trPrChange>
        </w:trPr>
        <w:tc>
          <w:tcPr>
            <w:tcW w:w="270" w:type="dxa"/>
            <w:shd w:val="clear" w:color="auto" w:fill="FAFAFA"/>
            <w:tcPrChange w:id="8941" w:author="Guest User" w:date="2020-01-21T14:44:00Z">
              <w:tcPr>
                <w:tcW w:w="0" w:type="auto"/>
                <w:gridSpan w:val="2"/>
              </w:tcPr>
            </w:tcPrChange>
          </w:tcPr>
          <w:p w14:paraId="0ACDE1A1" w14:textId="77777777" w:rsidR="00374341" w:rsidRPr="00374341" w:rsidRDefault="00374341" w:rsidP="00374341">
            <w:pPr>
              <w:spacing w:before="120" w:after="120"/>
              <w:rPr>
                <w:rFonts w:ascii="Open Sans" w:eastAsia="Open Sans" w:hAnsi="Open Sans" w:cs="Times New Roman"/>
                <w:color w:val="404040"/>
                <w:sz w:val="16"/>
                <w:szCs w:val="16"/>
              </w:rPr>
            </w:pPr>
          </w:p>
        </w:tc>
        <w:tc>
          <w:tcPr>
            <w:tcW w:w="3960" w:type="dxa"/>
            <w:gridSpan w:val="3"/>
            <w:shd w:val="clear" w:color="auto" w:fill="FAFAFA"/>
            <w:vAlign w:val="center"/>
            <w:tcPrChange w:id="8942" w:author="Guest User" w:date="2020-01-21T14:44:00Z">
              <w:tcPr>
                <w:tcW w:w="3960" w:type="dxa"/>
                <w:gridSpan w:val="3"/>
                <w:shd w:val="clear" w:color="auto" w:fill="FAFAFA"/>
              </w:tcPr>
            </w:tcPrChange>
          </w:tcPr>
          <w:p w14:paraId="17558368" w14:textId="77777777" w:rsidR="00374341" w:rsidRPr="00374341" w:rsidRDefault="00374341" w:rsidP="00374341">
            <w:pPr>
              <w:spacing w:before="120" w:after="120"/>
              <w:rPr>
                <w:rFonts w:ascii="Open Sans" w:eastAsia="Open Sans" w:hAnsi="Open Sans" w:cs="Times New Roman"/>
                <w:color w:val="404040"/>
                <w:sz w:val="16"/>
                <w:szCs w:val="16"/>
              </w:rPr>
            </w:pPr>
          </w:p>
        </w:tc>
        <w:tc>
          <w:tcPr>
            <w:tcW w:w="1980" w:type="dxa"/>
            <w:shd w:val="clear" w:color="auto" w:fill="FAFAFA"/>
            <w:vAlign w:val="center"/>
            <w:tcPrChange w:id="8943" w:author="Guest User" w:date="2020-01-21T14:44:00Z">
              <w:tcPr>
                <w:tcW w:w="1980" w:type="dxa"/>
                <w:shd w:val="clear" w:color="auto" w:fill="FAFAFA"/>
              </w:tcPr>
            </w:tcPrChange>
          </w:tcPr>
          <w:p w14:paraId="469EDCCF" w14:textId="77777777" w:rsidR="00374341" w:rsidRPr="00374341" w:rsidRDefault="00374341" w:rsidP="00374341">
            <w:pPr>
              <w:spacing w:before="120" w:after="120"/>
              <w:rPr>
                <w:rFonts w:ascii="Open Sans" w:eastAsia="Open Sans" w:hAnsi="Open Sans" w:cs="Times New Roman"/>
                <w:color w:val="404040"/>
                <w:sz w:val="16"/>
                <w:szCs w:val="16"/>
              </w:rPr>
            </w:pPr>
          </w:p>
        </w:tc>
        <w:tc>
          <w:tcPr>
            <w:tcW w:w="3981" w:type="dxa"/>
            <w:shd w:val="clear" w:color="auto" w:fill="FAFAFA"/>
            <w:vAlign w:val="center"/>
            <w:tcPrChange w:id="8944" w:author="Guest User" w:date="2020-01-21T14:44:00Z">
              <w:tcPr>
                <w:tcW w:w="3981" w:type="dxa"/>
                <w:shd w:val="clear" w:color="auto" w:fill="FAFAFA"/>
              </w:tcPr>
            </w:tcPrChange>
          </w:tcPr>
          <w:p w14:paraId="5789DB99" w14:textId="77777777" w:rsidR="00374341" w:rsidRPr="00374341" w:rsidRDefault="00374341" w:rsidP="00374341">
            <w:pPr>
              <w:spacing w:before="120" w:after="120"/>
              <w:rPr>
                <w:rFonts w:ascii="Open Sans" w:eastAsia="Open Sans" w:hAnsi="Open Sans" w:cs="Times New Roman"/>
                <w:color w:val="404040"/>
                <w:sz w:val="16"/>
                <w:szCs w:val="16"/>
              </w:rPr>
            </w:pPr>
          </w:p>
        </w:tc>
        <w:tc>
          <w:tcPr>
            <w:tcW w:w="270" w:type="dxa"/>
            <w:shd w:val="clear" w:color="auto" w:fill="FAFAFA"/>
            <w:tcPrChange w:id="8945" w:author="Guest User" w:date="2020-01-21T14:44:00Z">
              <w:tcPr>
                <w:tcW w:w="0" w:type="auto"/>
              </w:tcPr>
            </w:tcPrChange>
          </w:tcPr>
          <w:p w14:paraId="5EBA53B9" w14:textId="77777777" w:rsidR="00374341" w:rsidRPr="00374341" w:rsidRDefault="00374341" w:rsidP="00374341">
            <w:pPr>
              <w:spacing w:before="120" w:after="120"/>
              <w:rPr>
                <w:rFonts w:ascii="Open Sans" w:eastAsia="Open Sans" w:hAnsi="Open Sans" w:cs="Times New Roman"/>
                <w:color w:val="404040"/>
                <w:sz w:val="16"/>
                <w:szCs w:val="16"/>
              </w:rPr>
            </w:pPr>
          </w:p>
        </w:tc>
      </w:tr>
    </w:tbl>
    <w:p w14:paraId="5C9D3F9B" w14:textId="77777777" w:rsidR="00374341" w:rsidRPr="00374341" w:rsidRDefault="00374341" w:rsidP="00374341">
      <w:pPr>
        <w:spacing w:before="120" w:after="120"/>
        <w:rPr>
          <w:rFonts w:ascii="Open Sans" w:eastAsia="Open Sans" w:hAnsi="Open Sans" w:cs="Times New Roman"/>
          <w:color w:val="404040"/>
        </w:rPr>
      </w:pPr>
    </w:p>
    <w:tbl>
      <w:tblPr>
        <w:tblStyle w:val="TableGrid7"/>
        <w:tblW w:w="10525" w:type="dxa"/>
        <w:tblLook w:val="04A0" w:firstRow="1" w:lastRow="0" w:firstColumn="1" w:lastColumn="0" w:noHBand="0" w:noVBand="1"/>
      </w:tblPr>
      <w:tblGrid>
        <w:gridCol w:w="805"/>
        <w:gridCol w:w="3060"/>
        <w:gridCol w:w="6660"/>
      </w:tblGrid>
      <w:tr w:rsidR="00374341" w:rsidRPr="00374341" w14:paraId="796E333B" w14:textId="77777777" w:rsidTr="00374341">
        <w:trPr>
          <w:trHeight w:val="566"/>
        </w:trPr>
        <w:tc>
          <w:tcPr>
            <w:tcW w:w="805" w:type="dxa"/>
            <w:shd w:val="clear" w:color="auto" w:fill="39407B"/>
            <w:vAlign w:val="center"/>
          </w:tcPr>
          <w:p w14:paraId="179E046A" w14:textId="77777777" w:rsidR="00374341" w:rsidRPr="00374341" w:rsidRDefault="00374341" w:rsidP="00374341">
            <w:pPr>
              <w:spacing w:before="120" w:after="120"/>
              <w:jc w:val="center"/>
              <w:rPr>
                <w:rFonts w:ascii="Open Sans" w:eastAsia="Open Sans" w:hAnsi="Open Sans" w:cs="Times New Roman"/>
                <w:b/>
                <w:bCs/>
                <w:color w:val="FFFFFF"/>
              </w:rPr>
            </w:pPr>
            <w:r w:rsidRPr="00374341">
              <w:rPr>
                <w:rFonts w:ascii="Open Sans" w:eastAsia="Open Sans" w:hAnsi="Open Sans" w:cs="Times New Roman"/>
                <w:b/>
                <w:bCs/>
                <w:color w:val="FFFFFF"/>
              </w:rPr>
              <w:t>Item</w:t>
            </w:r>
          </w:p>
        </w:tc>
        <w:tc>
          <w:tcPr>
            <w:tcW w:w="3060" w:type="dxa"/>
            <w:shd w:val="clear" w:color="auto" w:fill="39407B"/>
          </w:tcPr>
          <w:p w14:paraId="241C0796" w14:textId="77777777" w:rsidR="00374341" w:rsidRPr="00374341" w:rsidRDefault="00374341" w:rsidP="00374341">
            <w:pPr>
              <w:spacing w:before="120" w:after="120"/>
              <w:rPr>
                <w:rFonts w:ascii="Open Sans" w:eastAsia="Open Sans" w:hAnsi="Open Sans" w:cs="Times New Roman"/>
                <w:b/>
                <w:bCs/>
                <w:color w:val="FFFFFF"/>
              </w:rPr>
            </w:pPr>
            <w:r w:rsidRPr="00374341">
              <w:rPr>
                <w:rFonts w:ascii="Open Sans" w:eastAsia="Open Sans" w:hAnsi="Open Sans" w:cs="Times New Roman"/>
                <w:b/>
                <w:bCs/>
                <w:color w:val="FFFFFF"/>
              </w:rPr>
              <w:t>Status</w:t>
            </w:r>
          </w:p>
        </w:tc>
        <w:tc>
          <w:tcPr>
            <w:tcW w:w="6660" w:type="dxa"/>
            <w:shd w:val="clear" w:color="auto" w:fill="39407B"/>
          </w:tcPr>
          <w:p w14:paraId="625BDE5B" w14:textId="77777777" w:rsidR="00374341" w:rsidRPr="00374341" w:rsidRDefault="00374341" w:rsidP="00374341">
            <w:pPr>
              <w:spacing w:before="120" w:after="120"/>
              <w:rPr>
                <w:rFonts w:ascii="Open Sans" w:eastAsia="Open Sans" w:hAnsi="Open Sans" w:cs="Times New Roman"/>
                <w:b/>
                <w:bCs/>
                <w:color w:val="FFFFFF"/>
              </w:rPr>
            </w:pPr>
            <w:r w:rsidRPr="00374341">
              <w:rPr>
                <w:rFonts w:ascii="Open Sans" w:eastAsia="Open Sans" w:hAnsi="Open Sans" w:cs="Times New Roman"/>
                <w:b/>
                <w:bCs/>
                <w:color w:val="FFFFFF"/>
              </w:rPr>
              <w:t>Explanation Text/Images</w:t>
            </w:r>
          </w:p>
        </w:tc>
      </w:tr>
      <w:tr w:rsidR="00374341" w:rsidRPr="00374341" w14:paraId="1800BD11" w14:textId="77777777" w:rsidTr="00374341">
        <w:tc>
          <w:tcPr>
            <w:tcW w:w="805" w:type="dxa"/>
            <w:vAlign w:val="center"/>
          </w:tcPr>
          <w:p w14:paraId="13B04709" w14:textId="77777777" w:rsidR="00374341" w:rsidRPr="00374341" w:rsidRDefault="00374341" w:rsidP="00374341">
            <w:pPr>
              <w:spacing w:before="120" w:after="120"/>
              <w:jc w:val="center"/>
              <w:rPr>
                <w:rFonts w:ascii="Open Sans" w:eastAsia="Open Sans" w:hAnsi="Open Sans" w:cs="Times New Roman"/>
                <w:color w:val="404040"/>
              </w:rPr>
            </w:pPr>
            <w:r w:rsidRPr="00374341">
              <w:rPr>
                <w:rFonts w:ascii="Open Sans" w:eastAsia="Open Sans" w:hAnsi="Open Sans" w:cs="Times New Roman"/>
                <w:color w:val="404040"/>
              </w:rPr>
              <w:t>a.</w:t>
            </w:r>
          </w:p>
        </w:tc>
        <w:tc>
          <w:tcPr>
            <w:tcW w:w="3060" w:type="dxa"/>
            <w:vAlign w:val="center"/>
          </w:tcPr>
          <w:p w14:paraId="6CA1ED9F" w14:textId="77777777" w:rsidR="00374341" w:rsidRPr="00374341" w:rsidRDefault="00374341" w:rsidP="00374341">
            <w:pPr>
              <w:spacing w:before="120" w:after="120"/>
              <w:outlineLvl w:val="2"/>
              <w:rPr>
                <w:rFonts w:ascii="Open Sans Semibold" w:eastAsia="Open Sans" w:hAnsi="Open Sans Semibold" w:cs="Open Sans Semibold"/>
                <w:color w:val="11143F"/>
              </w:rPr>
            </w:pPr>
            <w:r w:rsidRPr="00374341">
              <w:rPr>
                <w:rFonts w:ascii="Open Sans Semibold" w:eastAsia="Open Sans" w:hAnsi="Open Sans Semibold" w:cs="Open Sans Semibold"/>
                <w:color w:val="11143F"/>
              </w:rPr>
              <w:t>Correct</w:t>
            </w:r>
          </w:p>
        </w:tc>
        <w:tc>
          <w:tcPr>
            <w:tcW w:w="6660" w:type="dxa"/>
            <w:vAlign w:val="center"/>
          </w:tcPr>
          <w:p w14:paraId="1B25E64C" w14:textId="77777777" w:rsidR="00374341" w:rsidRPr="00374341" w:rsidRDefault="00374341" w:rsidP="00374341">
            <w:pPr>
              <w:spacing w:before="120" w:after="120"/>
              <w:rPr>
                <w:rFonts w:ascii="Open Sans" w:eastAsia="Open Sans" w:hAnsi="Open Sans" w:cs="Times New Roman"/>
                <w:color w:val="404040"/>
              </w:rPr>
            </w:pPr>
            <w:r w:rsidRPr="00374341">
              <w:rPr>
                <w:rFonts w:ascii="Open Sans" w:eastAsia="Open Sans" w:hAnsi="Open Sans" w:cs="Times New Roman"/>
                <w:color w:val="7F7F7F"/>
              </w:rPr>
              <w:t>Great! The function fit_transform() combines the two operations of fitting the training data and then scales the result.</w:t>
            </w:r>
          </w:p>
        </w:tc>
      </w:tr>
      <w:tr w:rsidR="00374341" w:rsidRPr="00374341" w14:paraId="0217059D" w14:textId="77777777" w:rsidTr="00374341">
        <w:tc>
          <w:tcPr>
            <w:tcW w:w="805" w:type="dxa"/>
            <w:vAlign w:val="center"/>
          </w:tcPr>
          <w:p w14:paraId="6F61E547" w14:textId="77777777" w:rsidR="00374341" w:rsidRPr="00374341" w:rsidRDefault="00374341" w:rsidP="00374341">
            <w:pPr>
              <w:spacing w:before="120" w:after="120"/>
              <w:jc w:val="center"/>
              <w:rPr>
                <w:rFonts w:ascii="Open Sans" w:eastAsia="Open Sans" w:hAnsi="Open Sans" w:cs="Times New Roman"/>
                <w:color w:val="404040"/>
              </w:rPr>
            </w:pPr>
            <w:r w:rsidRPr="00374341">
              <w:rPr>
                <w:rFonts w:ascii="Open Sans" w:eastAsia="Open Sans" w:hAnsi="Open Sans" w:cs="Times New Roman"/>
                <w:color w:val="404040"/>
              </w:rPr>
              <w:t>b.</w:t>
            </w:r>
          </w:p>
        </w:tc>
        <w:tc>
          <w:tcPr>
            <w:tcW w:w="3060" w:type="dxa"/>
            <w:vAlign w:val="center"/>
          </w:tcPr>
          <w:p w14:paraId="19A5C62A" w14:textId="77777777" w:rsidR="00374341" w:rsidRPr="00374341" w:rsidRDefault="00374341" w:rsidP="00374341">
            <w:pPr>
              <w:spacing w:before="120" w:after="120"/>
              <w:outlineLvl w:val="2"/>
              <w:rPr>
                <w:rFonts w:ascii="Open Sans Semibold" w:eastAsia="Open Sans" w:hAnsi="Open Sans Semibold" w:cs="Open Sans Semibold"/>
                <w:color w:val="11143F"/>
              </w:rPr>
            </w:pPr>
            <w:r w:rsidRPr="00374341">
              <w:rPr>
                <w:rFonts w:ascii="Open Sans Semibold" w:eastAsia="Open Sans" w:hAnsi="Open Sans Semibold" w:cs="Open Sans Semibold"/>
                <w:color w:val="11143F"/>
              </w:rPr>
              <w:t>Incorrect</w:t>
            </w:r>
          </w:p>
        </w:tc>
        <w:tc>
          <w:tcPr>
            <w:tcW w:w="6660" w:type="dxa"/>
            <w:vAlign w:val="center"/>
          </w:tcPr>
          <w:p w14:paraId="07AFE5FE" w14:textId="77777777" w:rsidR="00374341" w:rsidRPr="00374341" w:rsidRDefault="00374341" w:rsidP="00374341">
            <w:pPr>
              <w:spacing w:before="120" w:after="120"/>
              <w:rPr>
                <w:rFonts w:ascii="Open Sans" w:eastAsia="Open Sans" w:hAnsi="Open Sans" w:cs="Times New Roman"/>
                <w:color w:val="404040"/>
              </w:rPr>
            </w:pPr>
            <w:r w:rsidRPr="00374341">
              <w:rPr>
                <w:rFonts w:ascii="Open Sans" w:eastAsia="Open Sans" w:hAnsi="Open Sans" w:cs="Times New Roman"/>
                <w:color w:val="7F7F7F"/>
              </w:rPr>
              <w:t xml:space="preserve">Incorrect. The function fit() is the function that aims at only fitting the scaler to the input data without transforming the data. </w:t>
            </w:r>
          </w:p>
        </w:tc>
      </w:tr>
      <w:tr w:rsidR="00374341" w:rsidRPr="00374341" w14:paraId="605B21C4" w14:textId="77777777" w:rsidTr="00374341">
        <w:tc>
          <w:tcPr>
            <w:tcW w:w="805" w:type="dxa"/>
            <w:vAlign w:val="center"/>
          </w:tcPr>
          <w:p w14:paraId="483EFE53" w14:textId="77777777" w:rsidR="00374341" w:rsidRPr="00374341" w:rsidRDefault="00374341" w:rsidP="00374341">
            <w:pPr>
              <w:spacing w:before="120" w:after="120"/>
              <w:jc w:val="center"/>
              <w:rPr>
                <w:rFonts w:ascii="Open Sans" w:eastAsia="Open Sans" w:hAnsi="Open Sans" w:cs="Times New Roman"/>
                <w:color w:val="404040"/>
              </w:rPr>
            </w:pPr>
            <w:r w:rsidRPr="00374341">
              <w:rPr>
                <w:rFonts w:ascii="Open Sans" w:eastAsia="Open Sans" w:hAnsi="Open Sans" w:cs="Times New Roman"/>
                <w:color w:val="404040"/>
              </w:rPr>
              <w:t>c.</w:t>
            </w:r>
          </w:p>
        </w:tc>
        <w:tc>
          <w:tcPr>
            <w:tcW w:w="3060" w:type="dxa"/>
            <w:vAlign w:val="center"/>
          </w:tcPr>
          <w:p w14:paraId="33AF8907" w14:textId="77777777" w:rsidR="00374341" w:rsidRPr="00374341" w:rsidRDefault="00374341" w:rsidP="00374341">
            <w:pPr>
              <w:spacing w:before="120" w:after="120"/>
              <w:outlineLvl w:val="2"/>
              <w:rPr>
                <w:rFonts w:ascii="Open Sans Semibold" w:eastAsia="Open Sans" w:hAnsi="Open Sans Semibold" w:cs="Open Sans Semibold"/>
                <w:color w:val="11143F"/>
              </w:rPr>
            </w:pPr>
            <w:r w:rsidRPr="00374341">
              <w:rPr>
                <w:rFonts w:ascii="Open Sans Semibold" w:eastAsia="Open Sans" w:hAnsi="Open Sans Semibold" w:cs="Open Sans Semibold"/>
                <w:color w:val="11143F"/>
              </w:rPr>
              <w:t>Incorrect</w:t>
            </w:r>
          </w:p>
        </w:tc>
        <w:tc>
          <w:tcPr>
            <w:tcW w:w="6660" w:type="dxa"/>
            <w:vAlign w:val="center"/>
          </w:tcPr>
          <w:p w14:paraId="702897F9" w14:textId="77777777" w:rsidR="00374341" w:rsidRPr="00374341" w:rsidRDefault="00374341" w:rsidP="00374341">
            <w:pPr>
              <w:spacing w:before="120" w:after="120"/>
              <w:rPr>
                <w:rFonts w:ascii="Open Sans" w:eastAsia="Open Sans" w:hAnsi="Open Sans" w:cs="Times New Roman"/>
                <w:color w:val="404040"/>
              </w:rPr>
            </w:pPr>
            <w:r w:rsidRPr="00374341">
              <w:rPr>
                <w:rFonts w:ascii="Open Sans" w:eastAsia="Open Sans" w:hAnsi="Open Sans" w:cs="Times New Roman"/>
                <w:color w:val="7F7F7F"/>
              </w:rPr>
              <w:t xml:space="preserve">Incorrect. The function transform() is the function that aims at transforming the data to a previously fitted scaler instance. </w:t>
            </w:r>
          </w:p>
        </w:tc>
      </w:tr>
      <w:tr w:rsidR="00374341" w:rsidRPr="00374341" w14:paraId="3351362B" w14:textId="77777777" w:rsidTr="00374341">
        <w:tc>
          <w:tcPr>
            <w:tcW w:w="805" w:type="dxa"/>
            <w:vAlign w:val="center"/>
          </w:tcPr>
          <w:p w14:paraId="232B5537" w14:textId="77777777" w:rsidR="00374341" w:rsidRPr="00374341" w:rsidRDefault="00374341" w:rsidP="00374341">
            <w:pPr>
              <w:spacing w:before="120" w:after="120"/>
              <w:jc w:val="center"/>
              <w:rPr>
                <w:rFonts w:ascii="Open Sans" w:eastAsia="Open Sans" w:hAnsi="Open Sans" w:cs="Times New Roman"/>
                <w:color w:val="404040"/>
              </w:rPr>
            </w:pPr>
            <w:r w:rsidRPr="00374341">
              <w:rPr>
                <w:rFonts w:ascii="Open Sans" w:eastAsia="Open Sans" w:hAnsi="Open Sans" w:cs="Times New Roman"/>
                <w:color w:val="404040"/>
              </w:rPr>
              <w:t>d.</w:t>
            </w:r>
          </w:p>
        </w:tc>
        <w:tc>
          <w:tcPr>
            <w:tcW w:w="3060" w:type="dxa"/>
            <w:vAlign w:val="center"/>
          </w:tcPr>
          <w:p w14:paraId="5070DFDE" w14:textId="77777777" w:rsidR="00374341" w:rsidRPr="00374341" w:rsidRDefault="00374341" w:rsidP="00374341">
            <w:pPr>
              <w:spacing w:before="120" w:after="120"/>
              <w:outlineLvl w:val="2"/>
              <w:rPr>
                <w:rFonts w:ascii="Open Sans Semibold" w:eastAsia="Open Sans" w:hAnsi="Open Sans Semibold" w:cs="Open Sans Semibold"/>
                <w:color w:val="11143F"/>
              </w:rPr>
            </w:pPr>
            <w:r w:rsidRPr="00374341">
              <w:rPr>
                <w:rFonts w:ascii="Open Sans Semibold" w:eastAsia="Open Sans" w:hAnsi="Open Sans Semibold" w:cs="Open Sans Semibold"/>
                <w:color w:val="11143F"/>
              </w:rPr>
              <w:t>Incorrect</w:t>
            </w:r>
          </w:p>
        </w:tc>
        <w:tc>
          <w:tcPr>
            <w:tcW w:w="6660" w:type="dxa"/>
            <w:vAlign w:val="center"/>
          </w:tcPr>
          <w:p w14:paraId="15492D08" w14:textId="77777777" w:rsidR="00374341" w:rsidRPr="00374341" w:rsidRDefault="00374341" w:rsidP="00374341">
            <w:pPr>
              <w:spacing w:before="120" w:after="120"/>
              <w:rPr>
                <w:rFonts w:ascii="Open Sans" w:eastAsia="Open Sans" w:hAnsi="Open Sans" w:cs="Times New Roman"/>
                <w:color w:val="404040"/>
              </w:rPr>
            </w:pPr>
            <w:r w:rsidRPr="00374341">
              <w:rPr>
                <w:rFonts w:ascii="Open Sans" w:eastAsia="Open Sans" w:hAnsi="Open Sans" w:cs="Times New Roman"/>
                <w:color w:val="7F7F7F"/>
              </w:rPr>
              <w:t xml:space="preserve">Incorrect. The function fit_transform() is not responsible for extracting any statistical data from the input data. </w:t>
            </w:r>
          </w:p>
        </w:tc>
      </w:tr>
    </w:tbl>
    <w:p w14:paraId="4D97D42E" w14:textId="77777777" w:rsidR="00374341" w:rsidRPr="00374341" w:rsidRDefault="00374341" w:rsidP="00374341">
      <w:pPr>
        <w:spacing w:before="120" w:after="0" w:line="240" w:lineRule="auto"/>
        <w:rPr>
          <w:rFonts w:ascii="Open Sans" w:eastAsia="Open Sans" w:hAnsi="Open Sans" w:cs="Times New Roman"/>
          <w:color w:val="404040"/>
          <w:highlight w:val="blue"/>
        </w:rPr>
      </w:pPr>
    </w:p>
    <w:p w14:paraId="54B3CA44" w14:textId="77777777" w:rsidR="00374341" w:rsidRPr="00374341" w:rsidRDefault="00374341" w:rsidP="00374341">
      <w:pPr>
        <w:spacing w:after="0" w:line="240" w:lineRule="auto"/>
        <w:rPr>
          <w:rFonts w:ascii="Open Sans" w:eastAsia="Open Sans" w:hAnsi="Open Sans" w:cs="Times New Roman"/>
          <w:color w:val="404040"/>
        </w:rPr>
      </w:pPr>
    </w:p>
    <w:p w14:paraId="10637F94" w14:textId="77777777" w:rsidR="00374341" w:rsidRPr="00374341" w:rsidRDefault="00374341" w:rsidP="00374341">
      <w:pPr>
        <w:spacing w:after="0" w:line="240" w:lineRule="auto"/>
        <w:rPr>
          <w:rFonts w:ascii="Open Sans" w:eastAsia="Open Sans" w:hAnsi="Open Sans" w:cs="Times New Roman"/>
          <w:color w:val="404040"/>
        </w:rPr>
      </w:pPr>
      <w:r w:rsidRPr="00374341">
        <w:rPr>
          <w:rFonts w:ascii="Open Sans" w:eastAsia="Open Sans" w:hAnsi="Open Sans" w:cs="Times New Roman"/>
          <w:color w:val="404040"/>
        </w:rPr>
        <w:br w:type="page"/>
      </w:r>
    </w:p>
    <w:tbl>
      <w:tblPr>
        <w:tblStyle w:val="TableGrid7"/>
        <w:tblW w:w="10440" w:type="dxa"/>
        <w:tblInd w:w="-5" w:type="dxa"/>
        <w:tblBorders>
          <w:top w:val="single" w:sz="4" w:space="0" w:color="DBDBDB"/>
          <w:left w:val="single" w:sz="4" w:space="0" w:color="DBDBDB"/>
          <w:bottom w:val="single" w:sz="4" w:space="0" w:color="DBDBDB"/>
          <w:right w:val="single" w:sz="4" w:space="0" w:color="DBDBDB"/>
          <w:insideH w:val="none" w:sz="0" w:space="0" w:color="auto"/>
          <w:insideV w:val="none" w:sz="0" w:space="0" w:color="auto"/>
        </w:tblBorders>
        <w:tblLayout w:type="fixed"/>
        <w:tblCellMar>
          <w:left w:w="115" w:type="dxa"/>
          <w:right w:w="115" w:type="dxa"/>
        </w:tblCellMar>
        <w:tblLook w:val="04A0" w:firstRow="1" w:lastRow="0" w:firstColumn="1" w:lastColumn="0" w:noHBand="0" w:noVBand="1"/>
        <w:tblPrChange w:id="8946" w:author="Guest User" w:date="2020-01-21T14:45:00Z">
          <w:tblPr>
            <w:tblStyle w:val="TableGrid7"/>
            <w:tblW w:w="10440" w:type="dxa"/>
            <w:tblInd w:w="-5" w:type="dxa"/>
            <w:tblBorders>
              <w:top w:val="single" w:sz="4" w:space="0" w:color="DBDBDB"/>
              <w:left w:val="single" w:sz="4" w:space="0" w:color="DBDBDB"/>
              <w:bottom w:val="single" w:sz="4" w:space="0" w:color="DBDBDB"/>
              <w:right w:val="single" w:sz="4" w:space="0" w:color="DBDBDB"/>
              <w:insideH w:val="none" w:sz="0" w:space="0" w:color="auto"/>
              <w:insideV w:val="none" w:sz="0" w:space="0" w:color="auto"/>
            </w:tblBorders>
            <w:tblLayout w:type="fixed"/>
            <w:tblCellMar>
              <w:left w:w="115" w:type="dxa"/>
              <w:right w:w="115" w:type="dxa"/>
            </w:tblCellMar>
            <w:tblLook w:val="04A0" w:firstRow="1" w:lastRow="0" w:firstColumn="1" w:lastColumn="0" w:noHBand="0" w:noVBand="1"/>
          </w:tblPr>
        </w:tblPrChange>
      </w:tblPr>
      <w:tblGrid>
        <w:gridCol w:w="270"/>
        <w:gridCol w:w="9900"/>
        <w:gridCol w:w="270"/>
        <w:tblGridChange w:id="8947">
          <w:tblGrid>
            <w:gridCol w:w="55"/>
            <w:gridCol w:w="215"/>
            <w:gridCol w:w="865"/>
            <w:gridCol w:w="9035"/>
            <w:gridCol w:w="270"/>
          </w:tblGrid>
        </w:tblGridChange>
      </w:tblGrid>
      <w:tr w:rsidR="00374341" w:rsidRPr="00374341" w:rsidDel="00A0562A" w14:paraId="3799753D" w14:textId="7551EFF7" w:rsidTr="760885EC">
        <w:trPr>
          <w:cantSplit/>
          <w:trHeight w:val="420"/>
          <w:del w:id="8948" w:author="RoboGarden Team" w:date="2020-01-23T18:28:00Z"/>
          <w:trPrChange w:id="8949" w:author="Guest User" w:date="2020-01-21T14:45:00Z">
            <w:trPr>
              <w:gridBefore w:val="1"/>
              <w:gridAfter w:val="0"/>
            </w:trPr>
          </w:trPrChange>
        </w:trPr>
        <w:tc>
          <w:tcPr>
            <w:tcW w:w="10440" w:type="dxa"/>
            <w:gridSpan w:val="3"/>
            <w:shd w:val="clear" w:color="auto" w:fill="FAFAFA"/>
            <w:tcPrChange w:id="8950" w:author="Guest User" w:date="2020-01-21T14:45:00Z">
              <w:tcPr>
                <w:tcW w:w="10440" w:type="dxa"/>
                <w:gridSpan w:val="2"/>
                <w:shd w:val="clear" w:color="auto" w:fill="FAFAFA"/>
              </w:tcPr>
            </w:tcPrChange>
          </w:tcPr>
          <w:p w14:paraId="54220151" w14:textId="55D2068B" w:rsidR="00374341" w:rsidRPr="00374341" w:rsidDel="00A0562A" w:rsidRDefault="00374341" w:rsidP="00374341">
            <w:pPr>
              <w:spacing w:before="120" w:after="120"/>
              <w:outlineLvl w:val="2"/>
              <w:rPr>
                <w:del w:id="8951" w:author="RoboGarden Team" w:date="2020-01-23T18:28:00Z"/>
                <w:rFonts w:ascii="Open Sans Semibold" w:eastAsia="Open Sans" w:hAnsi="Open Sans Semibold" w:cs="Open Sans Semibold"/>
                <w:color w:val="11143F"/>
              </w:rPr>
            </w:pPr>
            <w:commentRangeStart w:id="8952"/>
            <w:del w:id="8953" w:author="RoboGarden Team" w:date="2020-01-23T18:28:00Z">
              <w:r w:rsidRPr="00374341" w:rsidDel="00A0562A">
                <w:rPr>
                  <w:rFonts w:ascii="Open Sans Semibold" w:eastAsia="Open Sans" w:hAnsi="Open Sans Semibold" w:cs="Open Sans Semibold"/>
                  <w:color w:val="11143F"/>
                </w:rPr>
                <w:delText>Full Code</w:delText>
              </w:r>
              <w:commentRangeEnd w:id="8952"/>
              <w:r w:rsidDel="00A0562A">
                <w:rPr>
                  <w:rStyle w:val="CommentReference"/>
                </w:rPr>
                <w:commentReference w:id="8952"/>
              </w:r>
            </w:del>
          </w:p>
        </w:tc>
      </w:tr>
      <w:tr w:rsidR="00374341" w:rsidRPr="00374341" w:rsidDel="00A0562A" w14:paraId="74A188E6" w14:textId="510069C0" w:rsidTr="760885EC">
        <w:trPr>
          <w:cantSplit/>
          <w:trHeight w:val="419"/>
          <w:del w:id="8954" w:author="RoboGarden Team" w:date="2020-01-23T18:28:00Z"/>
          <w:trPrChange w:id="8955" w:author="Guest User" w:date="2020-01-21T14:45:00Z">
            <w:trPr>
              <w:gridBefore w:val="1"/>
              <w:gridAfter w:val="0"/>
            </w:trPr>
          </w:trPrChange>
        </w:trPr>
        <w:tc>
          <w:tcPr>
            <w:tcW w:w="10440" w:type="dxa"/>
            <w:gridSpan w:val="3"/>
            <w:shd w:val="clear" w:color="auto" w:fill="FAFAFA"/>
            <w:tcPrChange w:id="8956" w:author="Guest User" w:date="2020-01-21T14:45:00Z">
              <w:tcPr>
                <w:tcW w:w="10440" w:type="dxa"/>
                <w:gridSpan w:val="2"/>
                <w:shd w:val="clear" w:color="auto" w:fill="FAFAFA"/>
              </w:tcPr>
            </w:tcPrChange>
          </w:tcPr>
          <w:p w14:paraId="153385D2" w14:textId="636FBF07" w:rsidR="00374341" w:rsidRPr="00374341" w:rsidDel="00A0562A" w:rsidRDefault="00374341" w:rsidP="00374341">
            <w:pPr>
              <w:spacing w:before="120" w:after="120"/>
              <w:rPr>
                <w:del w:id="8957" w:author="RoboGarden Team" w:date="2020-01-23T18:28:00Z"/>
                <w:rFonts w:ascii="Open Sans" w:eastAsia="Open Sans" w:hAnsi="Open Sans" w:cs="Times New Roman"/>
                <w:color w:val="404040"/>
              </w:rPr>
            </w:pPr>
            <w:del w:id="8958" w:author="RoboGarden Team" w:date="2020-01-23T18:28:00Z">
              <w:r w:rsidRPr="00374341" w:rsidDel="00A0562A">
                <w:rPr>
                  <w:rFonts w:ascii="Open Sans" w:eastAsia="Open Sans" w:hAnsi="Open Sans" w:cs="Times New Roman"/>
                  <w:color w:val="404040"/>
                </w:rPr>
                <w:delText>Try it now!</w:delText>
              </w:r>
            </w:del>
          </w:p>
        </w:tc>
      </w:tr>
      <w:tr w:rsidR="00B704BE" w14:paraId="5E3CB692" w14:textId="77777777" w:rsidTr="760885EC">
        <w:tblPrEx>
          <w:tblBorders>
            <w:top w:val="none" w:sz="0" w:space="0" w:color="auto"/>
            <w:bottom w:val="none" w:sz="0" w:space="0" w:color="auto"/>
          </w:tblBorders>
        </w:tblPrEx>
        <w:trPr>
          <w:cantSplit/>
          <w:trHeight w:val="80"/>
        </w:trPr>
        <w:tc>
          <w:tcPr>
            <w:tcW w:w="270" w:type="dxa"/>
            <w:shd w:val="clear" w:color="auto" w:fill="FAFAFA"/>
          </w:tcPr>
          <w:p w14:paraId="740DE7EC" w14:textId="17E5CE68" w:rsidR="00374341" w:rsidRPr="00374341" w:rsidDel="00A0562A" w:rsidRDefault="00374341" w:rsidP="00374341">
            <w:pPr>
              <w:spacing w:before="120" w:after="120"/>
              <w:rPr>
                <w:del w:id="8959" w:author="RoboGarden Team" w:date="2020-01-23T18:28:00Z"/>
                <w:rFonts w:ascii="Open Sans" w:eastAsia="Open Sans" w:hAnsi="Open Sans" w:cs="Times New Roman"/>
                <w:noProof/>
                <w:color w:val="404040"/>
                <w:sz w:val="16"/>
                <w:szCs w:val="16"/>
              </w:rPr>
            </w:pPr>
          </w:p>
        </w:tc>
        <w:tc>
          <w:tcPr>
            <w:tcW w:w="9900" w:type="dxa"/>
            <w:shd w:val="clear" w:color="auto" w:fill="FAFAFA"/>
          </w:tcPr>
          <w:p w14:paraId="5487390D" w14:textId="662C3595" w:rsidR="00374341" w:rsidRPr="00374341" w:rsidDel="00A0562A" w:rsidRDefault="00374341" w:rsidP="00374341">
            <w:pPr>
              <w:spacing w:before="120" w:after="120"/>
              <w:rPr>
                <w:del w:id="8960" w:author="RoboGarden Team" w:date="2020-01-23T18:28:00Z"/>
                <w:rFonts w:ascii="Open Sans" w:eastAsia="Open Sans" w:hAnsi="Open Sans" w:cs="Times New Roman"/>
                <w:noProof/>
                <w:color w:val="404040"/>
                <w:sz w:val="16"/>
                <w:szCs w:val="16"/>
              </w:rPr>
            </w:pPr>
          </w:p>
        </w:tc>
        <w:tc>
          <w:tcPr>
            <w:tcW w:w="270" w:type="dxa"/>
            <w:shd w:val="clear" w:color="auto" w:fill="FAFAFA"/>
          </w:tcPr>
          <w:p w14:paraId="62A48C59" w14:textId="4910921C" w:rsidR="00374341" w:rsidRPr="00374341" w:rsidDel="00A0562A" w:rsidRDefault="00374341" w:rsidP="00374341">
            <w:pPr>
              <w:spacing w:before="120" w:after="120"/>
              <w:rPr>
                <w:del w:id="8961" w:author="RoboGarden Team" w:date="2020-01-23T18:28:00Z"/>
                <w:rFonts w:ascii="Open Sans" w:eastAsia="Open Sans" w:hAnsi="Open Sans" w:cs="Times New Roman"/>
                <w:noProof/>
                <w:color w:val="404040"/>
                <w:sz w:val="16"/>
                <w:szCs w:val="16"/>
              </w:rPr>
            </w:pPr>
          </w:p>
        </w:tc>
      </w:tr>
      <w:tr w:rsidR="00B704BE" w14:paraId="3CB83023" w14:textId="77777777" w:rsidTr="760885EC">
        <w:tblPrEx>
          <w:tblBorders>
            <w:top w:val="none" w:sz="0" w:space="0" w:color="auto"/>
            <w:bottom w:val="none" w:sz="0" w:space="0" w:color="auto"/>
          </w:tblBorders>
        </w:tblPrEx>
        <w:trPr>
          <w:cantSplit/>
          <w:trHeight w:val="190"/>
        </w:trPr>
        <w:tc>
          <w:tcPr>
            <w:tcW w:w="270" w:type="dxa"/>
            <w:shd w:val="clear" w:color="auto" w:fill="FAFAFA"/>
          </w:tcPr>
          <w:p w14:paraId="3EB12731" w14:textId="7FB0C44F" w:rsidR="00374341" w:rsidRPr="00374341" w:rsidDel="00A0562A" w:rsidRDefault="00374341" w:rsidP="00374341">
            <w:pPr>
              <w:spacing w:before="120" w:after="120"/>
              <w:rPr>
                <w:del w:id="8962" w:author="RoboGarden Team" w:date="2020-01-23T18:28:00Z"/>
                <w:rFonts w:ascii="Open Sans" w:eastAsia="Open Sans" w:hAnsi="Open Sans" w:cs="Times New Roman"/>
                <w:noProof/>
                <w:color w:val="404040"/>
              </w:rPr>
            </w:pPr>
          </w:p>
        </w:tc>
        <w:tc>
          <w:tcPr>
            <w:tcW w:w="9900" w:type="dxa"/>
            <w:tc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tcBorders>
            <w:shd w:val="clear" w:color="auto" w:fill="D9D9D9" w:themeFill="background1" w:themeFillShade="D9"/>
          </w:tcPr>
          <w:p w14:paraId="2D39609D" w14:textId="3B68158B" w:rsidR="00374341" w:rsidRPr="00374341" w:rsidDel="00A0562A" w:rsidRDefault="00374341" w:rsidP="00374341">
            <w:pPr>
              <w:spacing w:before="120" w:after="120"/>
              <w:rPr>
                <w:del w:id="8963" w:author="RoboGarden Team" w:date="2020-01-23T18:28:00Z"/>
                <w:rFonts w:ascii="Consolas" w:eastAsia="Open Sans" w:hAnsi="Consolas" w:cs="Times New Roman"/>
                <w:noProof/>
                <w:color w:val="404040"/>
              </w:rPr>
            </w:pPr>
            <w:del w:id="8964" w:author="RoboGarden Team" w:date="2020-01-23T18:28:00Z">
              <w:r w:rsidRPr="00374341" w:rsidDel="00A0562A">
                <w:rPr>
                  <w:rFonts w:ascii="Consolas" w:eastAsia="Open Sans" w:hAnsi="Consolas" w:cs="Times New Roman"/>
                  <w:noProof/>
                  <w:color w:val="404040"/>
                </w:rPr>
                <w:delText>from sklearn.preprocessing import StandardScaler</w:delText>
              </w:r>
            </w:del>
          </w:p>
          <w:p w14:paraId="0D3C2A66" w14:textId="230F3F4D" w:rsidR="00374341" w:rsidRPr="00374341" w:rsidDel="00A0562A" w:rsidRDefault="00374341" w:rsidP="00374341">
            <w:pPr>
              <w:spacing w:before="120" w:after="120"/>
              <w:rPr>
                <w:del w:id="8965" w:author="RoboGarden Team" w:date="2020-01-23T18:28:00Z"/>
                <w:rFonts w:ascii="Consolas" w:eastAsia="Open Sans" w:hAnsi="Consolas" w:cs="Times New Roman"/>
                <w:noProof/>
                <w:color w:val="404040"/>
              </w:rPr>
            </w:pPr>
            <w:del w:id="8966" w:author="RoboGarden Team" w:date="2020-01-23T18:28:00Z">
              <w:r w:rsidRPr="00374341" w:rsidDel="00A0562A">
                <w:rPr>
                  <w:rFonts w:ascii="Consolas" w:eastAsia="Open Sans" w:hAnsi="Consolas" w:cs="Times New Roman"/>
                  <w:noProof/>
                  <w:color w:val="404040"/>
                </w:rPr>
                <w:delText>scaler = StandardScaler()</w:delText>
              </w:r>
            </w:del>
          </w:p>
          <w:p w14:paraId="583349D8" w14:textId="1AFC4398" w:rsidR="00374341" w:rsidRPr="00374341" w:rsidDel="00A0562A" w:rsidRDefault="00374341" w:rsidP="00374341">
            <w:pPr>
              <w:spacing w:before="120" w:after="120"/>
              <w:rPr>
                <w:del w:id="8967" w:author="RoboGarden Team" w:date="2020-01-23T18:28:00Z"/>
                <w:rFonts w:ascii="Consolas" w:eastAsia="Open Sans" w:hAnsi="Consolas" w:cs="Times New Roman"/>
                <w:noProof/>
                <w:color w:val="404040"/>
              </w:rPr>
            </w:pPr>
            <w:del w:id="8968" w:author="RoboGarden Team" w:date="2020-01-23T18:28:00Z">
              <w:r w:rsidRPr="00374341" w:rsidDel="00A0562A">
                <w:rPr>
                  <w:rFonts w:ascii="Consolas" w:eastAsia="Open Sans" w:hAnsi="Consolas" w:cs="Times New Roman"/>
                  <w:noProof/>
                  <w:color w:val="404040"/>
                </w:rPr>
                <w:delText>x_train = scaler.fit_transform(x_train)</w:delText>
              </w:r>
            </w:del>
          </w:p>
          <w:p w14:paraId="42A4C58D" w14:textId="258BECE4" w:rsidR="00374341" w:rsidRPr="00374341" w:rsidDel="00A0562A" w:rsidRDefault="00374341" w:rsidP="00374341">
            <w:pPr>
              <w:spacing w:before="120" w:after="120"/>
              <w:rPr>
                <w:del w:id="8969" w:author="RoboGarden Team" w:date="2020-01-23T18:28:00Z"/>
                <w:rFonts w:ascii="Consolas" w:eastAsia="Open Sans" w:hAnsi="Consolas" w:cs="Times New Roman"/>
                <w:noProof/>
                <w:color w:val="404040"/>
              </w:rPr>
            </w:pPr>
            <w:del w:id="8970" w:author="RoboGarden Team" w:date="2020-01-23T18:28:00Z">
              <w:r w:rsidRPr="00374341" w:rsidDel="00A0562A">
                <w:rPr>
                  <w:rFonts w:ascii="Consolas" w:eastAsia="Open Sans" w:hAnsi="Consolas" w:cs="Times New Roman"/>
                  <w:noProof/>
                  <w:color w:val="404040"/>
                </w:rPr>
                <w:delText>x_test = scaler.transform(x_test)</w:delText>
              </w:r>
            </w:del>
          </w:p>
        </w:tc>
        <w:tc>
          <w:tcPr>
            <w:tcW w:w="270" w:type="dxa"/>
            <w:shd w:val="clear" w:color="auto" w:fill="FAFAFA"/>
          </w:tcPr>
          <w:p w14:paraId="463B8325" w14:textId="040BA4F3" w:rsidR="00374341" w:rsidRPr="00374341" w:rsidDel="00A0562A" w:rsidRDefault="00374341" w:rsidP="00374341">
            <w:pPr>
              <w:spacing w:before="120" w:after="120"/>
              <w:rPr>
                <w:del w:id="8971" w:author="RoboGarden Team" w:date="2020-01-23T18:28:00Z"/>
                <w:rFonts w:ascii="Open Sans" w:eastAsia="Open Sans" w:hAnsi="Open Sans" w:cs="Times New Roman"/>
                <w:noProof/>
                <w:color w:val="404040"/>
              </w:rPr>
            </w:pPr>
          </w:p>
        </w:tc>
      </w:tr>
      <w:tr w:rsidR="00B704BE" w14:paraId="18AB9D40" w14:textId="77777777" w:rsidTr="760885EC">
        <w:tblPrEx>
          <w:tblBorders>
            <w:top w:val="none" w:sz="0" w:space="0" w:color="auto"/>
            <w:bottom w:val="none" w:sz="0" w:space="0" w:color="auto"/>
          </w:tblBorders>
        </w:tblPrEx>
        <w:trPr>
          <w:cantSplit/>
          <w:trHeight w:val="190"/>
        </w:trPr>
        <w:tc>
          <w:tcPr>
            <w:tcW w:w="270" w:type="dxa"/>
            <w:shd w:val="clear" w:color="auto" w:fill="FAFAFA"/>
          </w:tcPr>
          <w:p w14:paraId="7E321C72" w14:textId="651D0697" w:rsidR="00374341" w:rsidRPr="00374341" w:rsidDel="00A0562A" w:rsidRDefault="00374341" w:rsidP="00374341">
            <w:pPr>
              <w:spacing w:before="120" w:after="120"/>
              <w:rPr>
                <w:del w:id="8972" w:author="RoboGarden Team" w:date="2020-01-23T18:28:00Z"/>
                <w:rFonts w:ascii="Open Sans" w:eastAsia="Open Sans" w:hAnsi="Open Sans" w:cs="Times New Roman"/>
                <w:noProof/>
                <w:color w:val="404040"/>
                <w:sz w:val="16"/>
                <w:szCs w:val="16"/>
              </w:rPr>
            </w:pPr>
          </w:p>
        </w:tc>
        <w:tc>
          <w:tcPr>
            <w:tcW w:w="9900" w:type="dxa"/>
            <w:tcBorders>
              <w:top w:val="single" w:sz="2" w:space="0" w:color="808080" w:themeColor="background1" w:themeShade="80"/>
              <w:bottom w:val="single" w:sz="4" w:space="0" w:color="E1E1E1"/>
            </w:tcBorders>
            <w:shd w:val="clear" w:color="auto" w:fill="FAFAFA"/>
          </w:tcPr>
          <w:p w14:paraId="637A2FEE" w14:textId="2592ABEB" w:rsidR="00374341" w:rsidRPr="00374341" w:rsidDel="00A0562A" w:rsidRDefault="00374341" w:rsidP="00374341">
            <w:pPr>
              <w:spacing w:before="120" w:after="120"/>
              <w:rPr>
                <w:del w:id="8973" w:author="RoboGarden Team" w:date="2020-01-23T18:28:00Z"/>
                <w:rFonts w:ascii="Open Sans" w:eastAsia="Open Sans" w:hAnsi="Open Sans" w:cs="Times New Roman"/>
                <w:noProof/>
                <w:color w:val="404040"/>
                <w:sz w:val="16"/>
                <w:szCs w:val="16"/>
              </w:rPr>
            </w:pPr>
          </w:p>
        </w:tc>
        <w:tc>
          <w:tcPr>
            <w:tcW w:w="270" w:type="dxa"/>
            <w:shd w:val="clear" w:color="auto" w:fill="FAFAFA"/>
          </w:tcPr>
          <w:p w14:paraId="618DBAAA" w14:textId="06DA20C7" w:rsidR="00374341" w:rsidRPr="00374341" w:rsidDel="00A0562A" w:rsidRDefault="00374341" w:rsidP="00374341">
            <w:pPr>
              <w:spacing w:before="120" w:after="120"/>
              <w:rPr>
                <w:del w:id="8974" w:author="RoboGarden Team" w:date="2020-01-23T18:28:00Z"/>
                <w:rFonts w:ascii="Open Sans" w:eastAsia="Open Sans" w:hAnsi="Open Sans" w:cs="Times New Roman"/>
                <w:noProof/>
                <w:color w:val="404040"/>
                <w:sz w:val="16"/>
                <w:szCs w:val="16"/>
              </w:rPr>
            </w:pPr>
          </w:p>
        </w:tc>
      </w:tr>
    </w:tbl>
    <w:p w14:paraId="2BFA6DBA" w14:textId="165D0FCC" w:rsidR="00374341" w:rsidRPr="00374341" w:rsidDel="00A0562A" w:rsidRDefault="00374341" w:rsidP="00374341">
      <w:pPr>
        <w:spacing w:after="0" w:line="240" w:lineRule="auto"/>
        <w:rPr>
          <w:del w:id="8975" w:author="RoboGarden Team" w:date="2020-01-23T18:28:00Z"/>
          <w:rFonts w:ascii="Open Sans" w:eastAsia="Open Sans" w:hAnsi="Open Sans" w:cs="Times New Roman"/>
          <w:color w:val="404040"/>
        </w:rPr>
      </w:pPr>
    </w:p>
    <w:p w14:paraId="415037CF" w14:textId="77777777" w:rsidR="00374341" w:rsidRPr="00374341" w:rsidRDefault="00374341" w:rsidP="00374341">
      <w:pPr>
        <w:spacing w:before="120" w:after="120"/>
        <w:rPr>
          <w:rFonts w:ascii="Open Sans" w:eastAsia="Open Sans" w:hAnsi="Open Sans" w:cs="Times New Roman"/>
          <w:color w:val="404040"/>
        </w:rPr>
      </w:pPr>
    </w:p>
    <w:p w14:paraId="3D79E5BA" w14:textId="77777777" w:rsidR="00374341" w:rsidRPr="00374341" w:rsidRDefault="00374341" w:rsidP="00374341">
      <w:pPr>
        <w:spacing w:after="0" w:line="240" w:lineRule="auto"/>
        <w:rPr>
          <w:rFonts w:ascii="Open Sans" w:eastAsia="Open Sans" w:hAnsi="Open Sans" w:cs="Times New Roman"/>
          <w:color w:val="404040"/>
        </w:rPr>
      </w:pPr>
    </w:p>
    <w:p w14:paraId="086EEF22" w14:textId="35B195EB" w:rsidR="00374341" w:rsidRPr="00374341" w:rsidRDefault="00374341" w:rsidP="00D47D02">
      <w:pPr>
        <w:pageBreakBefore/>
        <w:spacing w:before="80" w:after="80" w:line="240" w:lineRule="auto"/>
        <w:outlineLvl w:val="1"/>
        <w:rPr>
          <w:rFonts w:ascii="Open Sans Semibold" w:eastAsia="Times New Roman" w:hAnsi="Open Sans Semibold" w:cs="Open Sans Semibold"/>
          <w:color w:val="11143F"/>
          <w:sz w:val="28"/>
          <w:szCs w:val="28"/>
        </w:rPr>
      </w:pPr>
      <w:r w:rsidRPr="00374341">
        <w:rPr>
          <w:rFonts w:ascii="Open Sans Semibold" w:eastAsia="Times New Roman" w:hAnsi="Open Sans Semibold" w:cs="Open Sans Semibold"/>
          <w:color w:val="11143F"/>
          <w:sz w:val="28"/>
          <w:szCs w:val="28"/>
        </w:rPr>
        <w:lastRenderedPageBreak/>
        <w:t xml:space="preserve">Section 06: Lesson </w:t>
      </w:r>
      <w:r w:rsidR="00D47D02">
        <w:rPr>
          <w:rFonts w:ascii="Open Sans Semibold" w:eastAsia="Times New Roman" w:hAnsi="Open Sans Semibold" w:cs="Open Sans Semibold"/>
          <w:color w:val="11143F"/>
          <w:sz w:val="28"/>
          <w:szCs w:val="28"/>
          <w:highlight w:val="cyan"/>
        </w:rPr>
        <w:t>Summary</w:t>
      </w:r>
    </w:p>
    <w:p w14:paraId="22D8A7AC" w14:textId="77777777" w:rsidR="00374341" w:rsidRPr="00374341" w:rsidRDefault="00374341" w:rsidP="00374341">
      <w:pPr>
        <w:spacing w:after="0" w:line="240" w:lineRule="auto"/>
        <w:rPr>
          <w:rFonts w:ascii="Open Sans" w:eastAsia="Open Sans" w:hAnsi="Open Sans" w:cs="Times New Roman"/>
          <w:color w:val="404040"/>
        </w:rPr>
      </w:pPr>
    </w:p>
    <w:tbl>
      <w:tblPr>
        <w:tblStyle w:val="TableGrid7"/>
        <w:tblW w:w="10530" w:type="dxa"/>
        <w:tblInd w:w="-5" w:type="dxa"/>
        <w:tblBorders>
          <w:top w:val="single" w:sz="4" w:space="0" w:color="DBDBDB"/>
          <w:left w:val="single" w:sz="4" w:space="0" w:color="DBDBDB"/>
          <w:bottom w:val="single" w:sz="4" w:space="0" w:color="DBDBDB"/>
          <w:right w:val="single" w:sz="4" w:space="0" w:color="DBDBDB"/>
          <w:insideH w:val="none" w:sz="0" w:space="0" w:color="auto"/>
          <w:insideV w:val="none" w:sz="0" w:space="0" w:color="auto"/>
        </w:tblBorders>
        <w:tblLayout w:type="fixed"/>
        <w:tblCellMar>
          <w:left w:w="115" w:type="dxa"/>
          <w:right w:w="115" w:type="dxa"/>
        </w:tblCellMar>
        <w:tblLook w:val="04A0" w:firstRow="1" w:lastRow="0" w:firstColumn="1" w:lastColumn="0" w:noHBand="0" w:noVBand="1"/>
      </w:tblPr>
      <w:tblGrid>
        <w:gridCol w:w="10530"/>
      </w:tblGrid>
      <w:tr w:rsidR="00374341" w:rsidRPr="00374341" w14:paraId="17CC946E" w14:textId="77777777" w:rsidTr="00374341">
        <w:trPr>
          <w:cantSplit/>
          <w:trHeight w:val="420"/>
        </w:trPr>
        <w:tc>
          <w:tcPr>
            <w:tcW w:w="10530" w:type="dxa"/>
            <w:shd w:val="clear" w:color="auto" w:fill="FAFAFA"/>
          </w:tcPr>
          <w:p w14:paraId="6CA52D6D" w14:textId="77777777" w:rsidR="00374341" w:rsidRPr="00374341" w:rsidRDefault="00374341" w:rsidP="00374341">
            <w:pPr>
              <w:spacing w:before="120" w:after="120"/>
              <w:outlineLvl w:val="2"/>
              <w:rPr>
                <w:rFonts w:ascii="Open Sans Semibold" w:eastAsia="Open Sans" w:hAnsi="Open Sans Semibold" w:cs="Open Sans Semibold"/>
                <w:color w:val="11143F"/>
              </w:rPr>
            </w:pPr>
            <w:r w:rsidRPr="00374341">
              <w:rPr>
                <w:rFonts w:ascii="Open Sans Semibold" w:eastAsia="Open Sans" w:hAnsi="Open Sans Semibold" w:cs="Open Sans Semibold"/>
                <w:color w:val="11143F"/>
              </w:rPr>
              <w:t>What did we cover in this lesson?</w:t>
            </w:r>
          </w:p>
        </w:tc>
      </w:tr>
      <w:tr w:rsidR="00374341" w:rsidRPr="00374341" w14:paraId="737C20B1" w14:textId="77777777" w:rsidTr="00374341">
        <w:trPr>
          <w:cantSplit/>
          <w:trHeight w:val="419"/>
        </w:trPr>
        <w:tc>
          <w:tcPr>
            <w:tcW w:w="10530" w:type="dxa"/>
            <w:shd w:val="clear" w:color="auto" w:fill="FAFAFA"/>
          </w:tcPr>
          <w:p w14:paraId="1E66EDBF" w14:textId="1779CE47" w:rsidR="00374341" w:rsidRPr="00374341" w:rsidDel="001F7225" w:rsidRDefault="00374341">
            <w:pPr>
              <w:spacing w:before="120" w:after="120"/>
              <w:rPr>
                <w:del w:id="8976" w:author="RoboGarden Team" w:date="2020-01-24T00:16:00Z"/>
                <w:rFonts w:ascii="Open Sans" w:eastAsia="Open Sans" w:hAnsi="Open Sans" w:cs="Times New Roman"/>
                <w:color w:val="404040"/>
              </w:rPr>
            </w:pPr>
            <w:r w:rsidRPr="00374341">
              <w:rPr>
                <w:rFonts w:ascii="Open Sans" w:eastAsia="Open Sans" w:hAnsi="Open Sans" w:cs="Times New Roman"/>
                <w:color w:val="404040"/>
              </w:rPr>
              <w:t xml:space="preserve">Great work! You </w:t>
            </w:r>
            <w:ins w:id="8977" w:author="RoboGarden Team" w:date="2020-01-24T00:16:00Z">
              <w:r w:rsidR="001F7225">
                <w:rPr>
                  <w:rFonts w:ascii="Open Sans" w:eastAsia="Open Sans" w:hAnsi="Open Sans" w:cs="Times New Roman"/>
                  <w:color w:val="404040"/>
                </w:rPr>
                <w:t xml:space="preserve">were introduced to </w:t>
              </w:r>
            </w:ins>
            <w:ins w:id="8978" w:author="Chantelle Dubois Nishiyama" w:date="2020-02-19T22:43:00Z">
              <w:r w:rsidR="00BD42DF">
                <w:rPr>
                  <w:rFonts w:ascii="Open Sans" w:eastAsia="Open Sans" w:hAnsi="Open Sans" w:cs="Times New Roman"/>
                  <w:color w:val="404040"/>
                </w:rPr>
                <w:t>p</w:t>
              </w:r>
            </w:ins>
            <w:ins w:id="8979" w:author="RoboGarden Team" w:date="2020-01-24T00:16:00Z">
              <w:del w:id="8980" w:author="Chantelle Dubois Nishiyama" w:date="2020-02-19T22:43:00Z">
                <w:r w:rsidR="001F7225" w:rsidDel="00BD42DF">
                  <w:rPr>
                    <w:rFonts w:ascii="Open Sans" w:eastAsia="Open Sans" w:hAnsi="Open Sans" w:cs="Times New Roman"/>
                    <w:color w:val="404040"/>
                  </w:rPr>
                  <w:delText>P</w:delText>
                </w:r>
              </w:del>
              <w:r w:rsidR="001F7225">
                <w:rPr>
                  <w:rFonts w:ascii="Open Sans" w:eastAsia="Open Sans" w:hAnsi="Open Sans" w:cs="Times New Roman"/>
                  <w:color w:val="404040"/>
                </w:rPr>
                <w:t xml:space="preserve">reprocessing in Scikit-learn, </w:t>
              </w:r>
            </w:ins>
            <w:ins w:id="8981" w:author="Chantelle Dubois Nishiyama" w:date="2020-02-19T22:43:00Z">
              <w:r w:rsidR="00BD42DF">
                <w:rPr>
                  <w:rFonts w:ascii="Open Sans" w:eastAsia="Open Sans" w:hAnsi="Open Sans" w:cs="Times New Roman"/>
                  <w:color w:val="404040"/>
                </w:rPr>
                <w:t>e</w:t>
              </w:r>
            </w:ins>
            <w:ins w:id="8982" w:author="RoboGarden Team" w:date="2020-01-24T00:16:00Z">
              <w:del w:id="8983" w:author="Chantelle Dubois Nishiyama" w:date="2020-02-19T22:43:00Z">
                <w:r w:rsidR="001F7225" w:rsidDel="00BD42DF">
                  <w:rPr>
                    <w:rFonts w:ascii="Open Sans" w:eastAsia="Open Sans" w:hAnsi="Open Sans" w:cs="Times New Roman"/>
                    <w:color w:val="404040"/>
                  </w:rPr>
                  <w:delText>E</w:delText>
                </w:r>
              </w:del>
              <w:r w:rsidR="001F7225">
                <w:rPr>
                  <w:rFonts w:ascii="Open Sans" w:eastAsia="Open Sans" w:hAnsi="Open Sans" w:cs="Times New Roman"/>
                  <w:color w:val="404040"/>
                </w:rPr>
                <w:t xml:space="preserve">ncoding the categorical data and </w:t>
              </w:r>
            </w:ins>
            <w:ins w:id="8984" w:author="Chantelle Dubois Nishiyama" w:date="2020-02-19T22:43:00Z">
              <w:r w:rsidR="00BD42DF">
                <w:rPr>
                  <w:rFonts w:ascii="Open Sans" w:eastAsia="Open Sans" w:hAnsi="Open Sans" w:cs="Times New Roman"/>
                  <w:color w:val="404040"/>
                </w:rPr>
                <w:t>f</w:t>
              </w:r>
            </w:ins>
            <w:ins w:id="8985" w:author="RoboGarden Team" w:date="2020-01-24T00:16:00Z">
              <w:del w:id="8986" w:author="Chantelle Dubois Nishiyama" w:date="2020-02-19T22:43:00Z">
                <w:r w:rsidR="001F7225" w:rsidDel="00BD42DF">
                  <w:rPr>
                    <w:rFonts w:ascii="Open Sans" w:eastAsia="Open Sans" w:hAnsi="Open Sans" w:cs="Times New Roman"/>
                    <w:color w:val="404040"/>
                  </w:rPr>
                  <w:delText>F</w:delText>
                </w:r>
              </w:del>
              <w:r w:rsidR="001F7225">
                <w:rPr>
                  <w:rFonts w:ascii="Open Sans" w:eastAsia="Open Sans" w:hAnsi="Open Sans" w:cs="Times New Roman"/>
                  <w:color w:val="404040"/>
                </w:rPr>
                <w:t xml:space="preserve">eature </w:t>
              </w:r>
            </w:ins>
            <w:ins w:id="8987" w:author="Chantelle Dubois Nishiyama" w:date="2020-02-19T22:43:00Z">
              <w:r w:rsidR="00BD42DF">
                <w:rPr>
                  <w:rFonts w:ascii="Open Sans" w:eastAsia="Open Sans" w:hAnsi="Open Sans" w:cs="Times New Roman"/>
                  <w:color w:val="404040"/>
                </w:rPr>
                <w:t>s</w:t>
              </w:r>
            </w:ins>
            <w:ins w:id="8988" w:author="RoboGarden Team" w:date="2020-01-24T00:16:00Z">
              <w:del w:id="8989" w:author="Chantelle Dubois Nishiyama" w:date="2020-02-19T22:43:00Z">
                <w:r w:rsidR="001F7225" w:rsidDel="00BD42DF">
                  <w:rPr>
                    <w:rFonts w:ascii="Open Sans" w:eastAsia="Open Sans" w:hAnsi="Open Sans" w:cs="Times New Roman"/>
                    <w:color w:val="404040"/>
                  </w:rPr>
                  <w:delText>S</w:delText>
                </w:r>
              </w:del>
              <w:r w:rsidR="001F7225">
                <w:rPr>
                  <w:rFonts w:ascii="Open Sans" w:eastAsia="Open Sans" w:hAnsi="Open Sans" w:cs="Times New Roman"/>
                  <w:color w:val="404040"/>
                </w:rPr>
                <w:t>caling</w:t>
              </w:r>
            </w:ins>
            <w:ins w:id="8990" w:author="RoboGarden Team" w:date="2020-01-30T20:11:00Z">
              <w:r w:rsidR="004A1893">
                <w:rPr>
                  <w:rFonts w:ascii="Open Sans" w:eastAsia="Open Sans" w:hAnsi="Open Sans" w:cs="Times New Roman"/>
                  <w:color w:val="404040"/>
                </w:rPr>
                <w:t>. Encoding categorical attributes is essential for use in machine learning models</w:t>
              </w:r>
            </w:ins>
            <w:ins w:id="8991" w:author="RoboGarden Team" w:date="2020-01-30T20:12:00Z">
              <w:r w:rsidR="004A1893">
                <w:rPr>
                  <w:rFonts w:ascii="Open Sans" w:eastAsia="Open Sans" w:hAnsi="Open Sans" w:cs="Times New Roman"/>
                  <w:color w:val="404040"/>
                </w:rPr>
                <w:t xml:space="preserve">’ training phases. In addition to that, you were introduced to the importance of scaling and how to implement scaling in </w:t>
              </w:r>
            </w:ins>
            <w:ins w:id="8992" w:author="Chantelle Dubois Nishiyama" w:date="2020-02-19T22:43:00Z">
              <w:r w:rsidR="00BD42DF">
                <w:rPr>
                  <w:rFonts w:ascii="Open Sans" w:eastAsia="Open Sans" w:hAnsi="Open Sans" w:cs="Times New Roman"/>
                  <w:color w:val="404040"/>
                </w:rPr>
                <w:t>P</w:t>
              </w:r>
            </w:ins>
            <w:ins w:id="8993" w:author="RoboGarden Team" w:date="2020-01-30T20:12:00Z">
              <w:del w:id="8994" w:author="Chantelle Dubois Nishiyama" w:date="2020-02-19T22:43:00Z">
                <w:r w:rsidR="004A1893" w:rsidDel="00BD42DF">
                  <w:rPr>
                    <w:rFonts w:ascii="Open Sans" w:eastAsia="Open Sans" w:hAnsi="Open Sans" w:cs="Times New Roman"/>
                    <w:color w:val="404040"/>
                  </w:rPr>
                  <w:delText>p</w:delText>
                </w:r>
              </w:del>
              <w:r w:rsidR="004A1893">
                <w:rPr>
                  <w:rFonts w:ascii="Open Sans" w:eastAsia="Open Sans" w:hAnsi="Open Sans" w:cs="Times New Roman"/>
                  <w:color w:val="404040"/>
                </w:rPr>
                <w:t xml:space="preserve">ython with the help of Scikit-learn library. </w:t>
              </w:r>
            </w:ins>
            <w:del w:id="8995" w:author="RoboGarden Team" w:date="2020-01-24T00:16:00Z">
              <w:r w:rsidRPr="00374341" w:rsidDel="001F7225">
                <w:rPr>
                  <w:rFonts w:ascii="Open Sans" w:eastAsia="Open Sans" w:hAnsi="Open Sans" w:cs="Times New Roman"/>
                  <w:color w:val="404040"/>
                </w:rPr>
                <w:delText>should now know about:</w:delText>
              </w:r>
            </w:del>
          </w:p>
          <w:p w14:paraId="6DBB6B30" w14:textId="3A0BD9D8" w:rsidR="00374341" w:rsidRPr="00374341" w:rsidDel="001F7225" w:rsidRDefault="00374341">
            <w:pPr>
              <w:spacing w:before="120" w:after="120"/>
              <w:rPr>
                <w:del w:id="8996" w:author="RoboGarden Team" w:date="2020-01-24T00:16:00Z"/>
                <w:rFonts w:ascii="Open Sans" w:eastAsia="Open Sans" w:hAnsi="Open Sans" w:cs="Times New Roman"/>
                <w:color w:val="404040"/>
              </w:rPr>
              <w:pPrChange w:id="8997" w:author="Fatemeh Yazdanbakhsh Poodeh" w:date="2020-01-24T00:16:00Z">
                <w:pPr>
                  <w:numPr>
                    <w:numId w:val="50"/>
                  </w:numPr>
                  <w:spacing w:before="120"/>
                  <w:ind w:left="720" w:hanging="360"/>
                </w:pPr>
              </w:pPrChange>
            </w:pPr>
            <w:del w:id="8998" w:author="RoboGarden Team" w:date="2020-01-24T00:16:00Z">
              <w:r w:rsidRPr="00374341" w:rsidDel="001F7225">
                <w:rPr>
                  <w:rFonts w:ascii="Open Sans" w:eastAsia="Open Sans" w:hAnsi="Open Sans" w:cs="Times New Roman"/>
                  <w:color w:val="404040"/>
                </w:rPr>
                <w:delText xml:space="preserve">What is preprocessing? </w:delText>
              </w:r>
            </w:del>
          </w:p>
          <w:p w14:paraId="4A0BF01F" w14:textId="73B10404" w:rsidR="00374341" w:rsidRPr="00374341" w:rsidDel="001F7225" w:rsidRDefault="00374341">
            <w:pPr>
              <w:spacing w:before="120" w:after="120"/>
              <w:rPr>
                <w:del w:id="8999" w:author="RoboGarden Team" w:date="2020-01-24T00:16:00Z"/>
                <w:rFonts w:ascii="Open Sans" w:eastAsia="Open Sans" w:hAnsi="Open Sans" w:cs="Times New Roman"/>
                <w:color w:val="404040"/>
              </w:rPr>
              <w:pPrChange w:id="9000" w:author="Fatemeh Yazdanbakhsh Poodeh" w:date="2020-01-24T00:16:00Z">
                <w:pPr>
                  <w:numPr>
                    <w:numId w:val="50"/>
                  </w:numPr>
                  <w:spacing w:before="120"/>
                  <w:ind w:left="720" w:hanging="360"/>
                </w:pPr>
              </w:pPrChange>
            </w:pPr>
            <w:del w:id="9001" w:author="RoboGarden Team" w:date="2020-01-24T00:16:00Z">
              <w:r w:rsidRPr="00374341" w:rsidDel="001F7225">
                <w:rPr>
                  <w:rFonts w:ascii="Open Sans" w:eastAsia="Open Sans" w:hAnsi="Open Sans" w:cs="Times New Roman"/>
                  <w:color w:val="404040"/>
                </w:rPr>
                <w:delText>Encoding and different types of encoders.</w:delText>
              </w:r>
            </w:del>
          </w:p>
          <w:p w14:paraId="4707AD74" w14:textId="68F3F168" w:rsidR="00374341" w:rsidRPr="00374341" w:rsidDel="001F7225" w:rsidRDefault="00374341">
            <w:pPr>
              <w:spacing w:before="120" w:after="120"/>
              <w:rPr>
                <w:del w:id="9002" w:author="RoboGarden Team" w:date="2020-01-24T00:16:00Z"/>
                <w:rFonts w:ascii="Open Sans" w:eastAsia="Open Sans" w:hAnsi="Open Sans" w:cs="Times New Roman"/>
                <w:color w:val="404040"/>
              </w:rPr>
              <w:pPrChange w:id="9003" w:author="Fatemeh Yazdanbakhsh Poodeh" w:date="2020-01-24T00:16:00Z">
                <w:pPr>
                  <w:numPr>
                    <w:numId w:val="50"/>
                  </w:numPr>
                  <w:spacing w:before="120"/>
                  <w:ind w:left="720" w:hanging="360"/>
                </w:pPr>
              </w:pPrChange>
            </w:pPr>
            <w:del w:id="9004" w:author="RoboGarden Team" w:date="2020-01-24T00:16:00Z">
              <w:r w:rsidRPr="00374341" w:rsidDel="001F7225">
                <w:rPr>
                  <w:rFonts w:ascii="Open Sans" w:eastAsia="Open Sans" w:hAnsi="Open Sans" w:cs="Times New Roman"/>
                  <w:color w:val="404040"/>
                </w:rPr>
                <w:delText xml:space="preserve">The idea behind scaling features. </w:delText>
              </w:r>
            </w:del>
          </w:p>
          <w:p w14:paraId="0C960CF7" w14:textId="77777777" w:rsidR="00374341" w:rsidRPr="00374341" w:rsidRDefault="00374341">
            <w:pPr>
              <w:spacing w:before="120" w:after="120"/>
              <w:rPr>
                <w:rFonts w:ascii="Open Sans" w:eastAsia="Open Sans" w:hAnsi="Open Sans" w:cs="Times New Roman"/>
                <w:color w:val="404040"/>
              </w:rPr>
              <w:pPrChange w:id="9005" w:author="Fatemeh Yazdanbakhsh Poodeh" w:date="2020-01-24T00:16:00Z">
                <w:pPr>
                  <w:ind w:left="360"/>
                </w:pPr>
              </w:pPrChange>
            </w:pPr>
          </w:p>
        </w:tc>
      </w:tr>
    </w:tbl>
    <w:p w14:paraId="7BFF12A5" w14:textId="0B33D2F7" w:rsidR="00374341" w:rsidRPr="00374341" w:rsidDel="00A0562A" w:rsidRDefault="00374341" w:rsidP="00374341">
      <w:pPr>
        <w:spacing w:after="0" w:line="240" w:lineRule="auto"/>
        <w:rPr>
          <w:del w:id="9006" w:author="RoboGarden Team" w:date="2020-01-23T18:28:00Z"/>
          <w:rFonts w:ascii="Open Sans" w:eastAsia="Open Sans" w:hAnsi="Open Sans" w:cs="Times New Roman"/>
          <w:color w:val="404040"/>
        </w:rPr>
      </w:pPr>
    </w:p>
    <w:tbl>
      <w:tblPr>
        <w:tblStyle w:val="TableGrid7"/>
        <w:tblW w:w="104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Change w:id="9007" w:author="Alexis Handford" w:date="2020-01-22T08:14:00Z">
          <w:tblPr>
            <w:tblStyle w:val="TableGrid7"/>
            <w:tblW w:w="104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PrChange>
      </w:tblPr>
      <w:tblGrid>
        <w:gridCol w:w="90"/>
        <w:gridCol w:w="1350"/>
        <w:gridCol w:w="9000"/>
        <w:tblGridChange w:id="9008">
          <w:tblGrid>
            <w:gridCol w:w="360"/>
            <w:gridCol w:w="360"/>
            <w:gridCol w:w="360"/>
          </w:tblGrid>
        </w:tblGridChange>
      </w:tblGrid>
      <w:tr w:rsidR="00374341" w:rsidRPr="00374341" w:rsidDel="00A0562A" w14:paraId="4520BE87" w14:textId="5AF448ED" w:rsidTr="0F9C7661">
        <w:trPr>
          <w:trHeight w:val="638"/>
          <w:del w:id="9009" w:author="RoboGarden Team" w:date="2020-01-23T18:28:00Z"/>
        </w:trPr>
        <w:tc>
          <w:tcPr>
            <w:tcW w:w="90" w:type="dxa"/>
            <w:shd w:val="clear" w:color="auto" w:fill="FFC33B"/>
            <w:vAlign w:val="center"/>
            <w:tcPrChange w:id="9010" w:author="Alexis Handford" w:date="2020-01-22T08:14:00Z">
              <w:tcPr>
                <w:tcW w:w="90" w:type="dxa"/>
                <w:shd w:val="clear" w:color="auto" w:fill="FFC33B"/>
              </w:tcPr>
            </w:tcPrChange>
          </w:tcPr>
          <w:p w14:paraId="037B36F6" w14:textId="5E30F6A4" w:rsidR="00374341" w:rsidRPr="00374341" w:rsidDel="00A0562A" w:rsidRDefault="00374341" w:rsidP="00374341">
            <w:pPr>
              <w:spacing w:before="120" w:after="120"/>
              <w:rPr>
                <w:del w:id="9011" w:author="RoboGarden Team" w:date="2020-01-23T18:28:00Z"/>
                <w:rFonts w:ascii="Open Sans" w:eastAsia="Open Sans" w:hAnsi="Open Sans" w:cs="Times New Roman"/>
                <w:color w:val="404040"/>
              </w:rPr>
            </w:pPr>
          </w:p>
        </w:tc>
        <w:tc>
          <w:tcPr>
            <w:tcW w:w="1350" w:type="dxa"/>
            <w:shd w:val="clear" w:color="auto" w:fill="FFE8B2"/>
            <w:vAlign w:val="center"/>
            <w:tcPrChange w:id="9012" w:author="Alexis Handford" w:date="2020-01-22T08:14:00Z">
              <w:tcPr>
                <w:tcW w:w="1350" w:type="dxa"/>
                <w:shd w:val="clear" w:color="auto" w:fill="FFE8B2"/>
              </w:tcPr>
            </w:tcPrChange>
          </w:tcPr>
          <w:p w14:paraId="28F827F4" w14:textId="2AF54DE8" w:rsidR="00374341" w:rsidRPr="00374341" w:rsidDel="00A0562A" w:rsidRDefault="00374341" w:rsidP="00374341">
            <w:pPr>
              <w:spacing w:before="120" w:after="120"/>
              <w:rPr>
                <w:del w:id="9013" w:author="RoboGarden Team" w:date="2020-01-23T18:28:00Z"/>
                <w:rFonts w:ascii="Open Sans" w:eastAsia="Open Sans" w:hAnsi="Open Sans" w:cs="Times New Roman"/>
                <w:color w:val="404040"/>
              </w:rPr>
            </w:pPr>
            <w:del w:id="9014" w:author="RoboGarden Team" w:date="2020-01-23T18:28:00Z">
              <w:r w:rsidRPr="00374341" w:rsidDel="00A0562A">
                <w:rPr>
                  <w:rFonts w:ascii="Open Sans" w:eastAsia="Open Sans" w:hAnsi="Open Sans" w:cs="Times New Roman"/>
                  <w:noProof/>
                  <w:color w:val="404040"/>
                  <w:rPrChange w:id="9015" w:author="Unknown">
                    <w:rPr>
                      <w:noProof/>
                    </w:rPr>
                  </w:rPrChange>
                </w:rPr>
                <w:drawing>
                  <wp:inline distT="0" distB="0" distL="0" distR="0" wp14:anchorId="68257D59" wp14:editId="01469E58">
                    <wp:extent cx="857250" cy="698500"/>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icon_warning.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857250" cy="698500"/>
                            </a:xfrm>
                            <a:prstGeom prst="rect">
                              <a:avLst/>
                            </a:prstGeom>
                          </pic:spPr>
                        </pic:pic>
                      </a:graphicData>
                    </a:graphic>
                  </wp:inline>
                </w:drawing>
              </w:r>
            </w:del>
          </w:p>
        </w:tc>
        <w:tc>
          <w:tcPr>
            <w:tcW w:w="9000" w:type="dxa"/>
            <w:shd w:val="clear" w:color="auto" w:fill="FFE8B2"/>
            <w:vAlign w:val="center"/>
            <w:tcPrChange w:id="9016" w:author="Alexis Handford" w:date="2020-01-22T08:14:00Z">
              <w:tcPr>
                <w:tcW w:w="9000" w:type="dxa"/>
                <w:shd w:val="clear" w:color="auto" w:fill="FFE8B2"/>
              </w:tcPr>
            </w:tcPrChange>
          </w:tcPr>
          <w:p w14:paraId="5321720A" w14:textId="0617D287" w:rsidR="00374341" w:rsidRPr="00374341" w:rsidDel="00A0562A" w:rsidRDefault="00374341" w:rsidP="00374341">
            <w:pPr>
              <w:spacing w:before="120" w:after="120"/>
              <w:ind w:left="274" w:right="274"/>
              <w:rPr>
                <w:del w:id="9017" w:author="RoboGarden Team" w:date="2020-01-23T18:28:00Z"/>
                <w:rFonts w:ascii="Open Sans" w:eastAsia="Open Sans" w:hAnsi="Open Sans" w:cs="Open Sans"/>
                <w:color w:val="404040"/>
              </w:rPr>
            </w:pPr>
            <w:commentRangeStart w:id="9018"/>
            <w:del w:id="9019" w:author="RoboGarden Team" w:date="2020-01-23T18:28:00Z">
              <w:r w:rsidRPr="00374341" w:rsidDel="00A0562A">
                <w:rPr>
                  <w:rFonts w:ascii="Open Sans" w:eastAsia="Open Sans" w:hAnsi="Open Sans" w:cs="Times New Roman"/>
                  <w:color w:val="404040"/>
                </w:rPr>
                <w:delText>If you’re confident you’ve met these objectives, you’re ready to move on to the mission activities. If you’re unsure about any of these concepts, use the menu to return to the appropriate section and review the content again.</w:delText>
              </w:r>
              <w:commentRangeEnd w:id="9018"/>
              <w:r w:rsidDel="00A0562A">
                <w:rPr>
                  <w:rStyle w:val="CommentReference"/>
                </w:rPr>
                <w:commentReference w:id="9018"/>
              </w:r>
            </w:del>
          </w:p>
        </w:tc>
      </w:tr>
      <w:bookmarkEnd w:id="8571"/>
    </w:tbl>
    <w:p w14:paraId="77CC72F4" w14:textId="1B2C3418" w:rsidR="00D3024A" w:rsidDel="00A0562A" w:rsidRDefault="00D3024A" w:rsidP="005E7371">
      <w:pPr>
        <w:rPr>
          <w:del w:id="9020" w:author="RoboGarden Team" w:date="2020-01-23T18:28:00Z"/>
          <w:highlight w:val="yellow"/>
        </w:rPr>
      </w:pPr>
    </w:p>
    <w:p w14:paraId="650484CD" w14:textId="77777777" w:rsidR="00D3024A" w:rsidRDefault="00D3024A" w:rsidP="005E7371">
      <w:pPr>
        <w:rPr>
          <w:highlight w:val="yellow"/>
        </w:rPr>
      </w:pPr>
    </w:p>
    <w:p w14:paraId="0597F94F" w14:textId="14ED847B" w:rsidR="00F070C8" w:rsidRDefault="00F070C8" w:rsidP="00F070C8">
      <w:pPr>
        <w:pStyle w:val="Heading2"/>
        <w:spacing w:before="120"/>
        <w:rPr>
          <w:rStyle w:val="Strong"/>
          <w:rFonts w:ascii="Calibri" w:hAnsi="Calibri" w:cs="Calibri"/>
          <w:bCs w:val="0"/>
          <w:color w:val="auto"/>
          <w:sz w:val="24"/>
          <w:szCs w:val="24"/>
        </w:rPr>
      </w:pPr>
      <w:r>
        <w:rPr>
          <w:rStyle w:val="Strong"/>
          <w:rFonts w:ascii="Calibri" w:hAnsi="Calibri" w:cs="Calibri"/>
          <w:color w:val="auto"/>
          <w:sz w:val="24"/>
          <w:szCs w:val="24"/>
        </w:rPr>
        <w:t>Submodule 4 Application Mission(s) Details</w:t>
      </w:r>
    </w:p>
    <w:p w14:paraId="32440B9D" w14:textId="77777777" w:rsidR="00F070C8" w:rsidRDefault="00F070C8" w:rsidP="00F070C8">
      <w:pPr>
        <w:rPr>
          <w:color w:val="404040" w:themeColor="text1" w:themeTint="BF"/>
        </w:rPr>
      </w:pPr>
      <w:r>
        <w:rPr>
          <w:rFonts w:ascii="Calibri" w:hAnsi="Calibri" w:cs="Calibri"/>
          <w:color w:val="A6A6A6" w:themeColor="background1" w:themeShade="A6"/>
        </w:rPr>
        <w:t>Repeat this section for every mission. The activities listed below are examples. See page 7 for the activities summary.</w:t>
      </w:r>
    </w:p>
    <w:p w14:paraId="777E5D8C" w14:textId="77777777" w:rsidR="00F070C8" w:rsidRDefault="00F070C8" w:rsidP="00F070C8">
      <w:pPr>
        <w:rPr>
          <w:rFonts w:ascii="Calibri" w:hAnsi="Calibri" w:cs="Calibri"/>
          <w:b/>
        </w:rPr>
      </w:pPr>
    </w:p>
    <w:p w14:paraId="45D7CA0E" w14:textId="590D0840" w:rsidR="00F070C8" w:rsidRDefault="00F070C8" w:rsidP="00F070C8">
      <w:pPr>
        <w:pStyle w:val="NormalWeb"/>
        <w:spacing w:before="0" w:beforeAutospacing="0" w:after="120" w:afterAutospacing="0"/>
        <w:rPr>
          <w:rFonts w:ascii="Calibri" w:hAnsi="Calibri" w:cs="Calibri"/>
          <w:sz w:val="22"/>
          <w:szCs w:val="22"/>
        </w:rPr>
      </w:pPr>
      <w:r>
        <w:rPr>
          <w:rFonts w:ascii="Calibri" w:hAnsi="Calibri" w:cs="Calibri"/>
          <w:sz w:val="22"/>
          <w:szCs w:val="22"/>
        </w:rPr>
        <w:t xml:space="preserve">Below you will see the details of all the application missions within </w:t>
      </w:r>
      <w:del w:id="9021" w:author="Chantelle Dubois Nishiyama" w:date="2020-02-19T22:44:00Z">
        <w:r w:rsidDel="00BD42DF">
          <w:rPr>
            <w:rFonts w:ascii="Calibri" w:hAnsi="Calibri" w:cs="Calibri"/>
            <w:sz w:val="22"/>
            <w:szCs w:val="22"/>
          </w:rPr>
          <w:delText>th</w:delText>
        </w:r>
      </w:del>
      <w:del w:id="9022" w:author="Chantelle Dubois Nishiyama" w:date="2020-02-19T22:43:00Z">
        <w:r w:rsidDel="00BD42DF">
          <w:rPr>
            <w:rFonts w:ascii="Calibri" w:hAnsi="Calibri" w:cs="Calibri"/>
            <w:sz w:val="22"/>
            <w:szCs w:val="22"/>
          </w:rPr>
          <w:delText xml:space="preserve">e </w:delText>
        </w:r>
      </w:del>
      <w:r>
        <w:rPr>
          <w:rFonts w:ascii="Calibri" w:hAnsi="Calibri" w:cs="Calibri"/>
          <w:sz w:val="22"/>
          <w:szCs w:val="22"/>
        </w:rPr>
        <w:t>submodule 4.</w:t>
      </w:r>
    </w:p>
    <w:p w14:paraId="156FE787" w14:textId="77777777" w:rsidR="00D3024A" w:rsidRDefault="00D3024A" w:rsidP="005E7371">
      <w:pPr>
        <w:rPr>
          <w:highlight w:val="yellow"/>
        </w:rPr>
      </w:pPr>
    </w:p>
    <w:p w14:paraId="26FA7C29" w14:textId="5FF25D82" w:rsidR="00D3024A" w:rsidRDefault="00D3024A" w:rsidP="005E7371">
      <w:pPr>
        <w:rPr>
          <w:highlight w:val="yellow"/>
        </w:rPr>
      </w:pPr>
    </w:p>
    <w:p w14:paraId="6FFA3178" w14:textId="77777777" w:rsidR="003D1F84" w:rsidRDefault="003D1F84" w:rsidP="005E7371">
      <w:pPr>
        <w:rPr>
          <w:highlight w:val="yellow"/>
        </w:rPr>
      </w:pPr>
    </w:p>
    <w:p w14:paraId="2881A14C" w14:textId="0111E7E9" w:rsidR="005E7371" w:rsidRDefault="003D5677" w:rsidP="005E7371">
      <w:pPr>
        <w:rPr>
          <w:rFonts w:ascii="Open Sans" w:hAnsi="Open Sans" w:cs="Open Sans"/>
        </w:rPr>
      </w:pPr>
      <w:r>
        <w:rPr>
          <w:highlight w:val="yellow"/>
        </w:rPr>
        <w:br/>
      </w:r>
      <w:r w:rsidR="005E7371">
        <w:rPr>
          <w:highlight w:val="magenta"/>
        </w:rPr>
        <w:t>Mission 2 - Editor Missi</w:t>
      </w:r>
      <w:r w:rsidR="005E7371" w:rsidRPr="005E7371">
        <w:rPr>
          <w:highlight w:val="magenta"/>
        </w:rPr>
        <w:t>on: Data Encoding</w:t>
      </w:r>
    </w:p>
    <w:p w14:paraId="1015A95E" w14:textId="77777777" w:rsidR="005E7371" w:rsidRDefault="005E7371" w:rsidP="005E7371">
      <w:pPr>
        <w:pStyle w:val="NormalWeb"/>
        <w:spacing w:before="0" w:beforeAutospacing="0" w:after="120" w:afterAutospacing="0"/>
        <w:rPr>
          <w:rFonts w:ascii="Calibri" w:hAnsi="Calibri" w:cs="Calibri"/>
          <w:sz w:val="22"/>
          <w:szCs w:val="22"/>
        </w:rPr>
      </w:pPr>
    </w:p>
    <w:p w14:paraId="0460BE2C" w14:textId="77777777" w:rsidR="00764552" w:rsidRDefault="00764552" w:rsidP="00764552">
      <w:pPr>
        <w:rPr>
          <w:rStyle w:val="Strong"/>
          <w:rFonts w:eastAsia="Times New Roman" w:cstheme="minorHAnsi"/>
          <w:szCs w:val="24"/>
        </w:rPr>
      </w:pPr>
      <w:r>
        <w:rPr>
          <w:rStyle w:val="Strong"/>
          <w:rFonts w:eastAsia="Times New Roman" w:cstheme="minorHAnsi"/>
          <w:szCs w:val="24"/>
          <w:highlight w:val="yellow"/>
        </w:rPr>
        <w:t>Mission 2</w:t>
      </w:r>
      <w:r w:rsidRPr="00DF56DB">
        <w:rPr>
          <w:rStyle w:val="Strong"/>
          <w:rFonts w:eastAsia="Times New Roman" w:cstheme="minorHAnsi"/>
          <w:szCs w:val="24"/>
          <w:highlight w:val="yellow"/>
        </w:rPr>
        <w:t xml:space="preserve"> Essential </w:t>
      </w:r>
      <w:r>
        <w:rPr>
          <w:rStyle w:val="Strong"/>
          <w:rFonts w:eastAsia="Times New Roman" w:cstheme="minorHAnsi"/>
          <w:szCs w:val="24"/>
          <w:highlight w:val="yellow"/>
        </w:rPr>
        <w:t>Purpose</w:t>
      </w:r>
      <w:r w:rsidRPr="00DF56DB">
        <w:rPr>
          <w:rStyle w:val="Strong"/>
          <w:rFonts w:eastAsia="Times New Roman" w:cstheme="minorHAnsi"/>
          <w:szCs w:val="24"/>
          <w:highlight w:val="yellow"/>
        </w:rPr>
        <w:t>:</w:t>
      </w:r>
      <w:r w:rsidRPr="00DF56DB">
        <w:rPr>
          <w:rStyle w:val="Strong"/>
          <w:rFonts w:eastAsia="Times New Roman" w:cstheme="minorHAnsi"/>
          <w:szCs w:val="24"/>
        </w:rPr>
        <w:t xml:space="preserve"> </w:t>
      </w:r>
    </w:p>
    <w:p w14:paraId="0E6C3F42" w14:textId="77777777" w:rsidR="00764552" w:rsidRPr="002F5EB5" w:rsidRDefault="00764552" w:rsidP="00764552">
      <w:pPr>
        <w:rPr>
          <w:rStyle w:val="Strong"/>
          <w:b w:val="0"/>
          <w:bCs w:val="0"/>
        </w:rPr>
      </w:pPr>
      <w:r>
        <w:rPr>
          <w:rFonts w:cstheme="minorHAnsi"/>
          <w:color w:val="A6A6A6" w:themeColor="background1" w:themeShade="A6"/>
        </w:rPr>
        <w:t>Repeat this section for every mission.</w:t>
      </w:r>
    </w:p>
    <w:p w14:paraId="69C36CF7" w14:textId="77777777" w:rsidR="00764552" w:rsidRPr="00A5669F" w:rsidRDefault="00764552" w:rsidP="00764552">
      <w:pPr>
        <w:pStyle w:val="NormalWeb"/>
        <w:spacing w:before="0" w:beforeAutospacing="0" w:after="120" w:afterAutospacing="0"/>
        <w:rPr>
          <w:rFonts w:asciiTheme="minorHAnsi" w:eastAsiaTheme="minorHAnsi" w:hAnsiTheme="minorHAnsi" w:cstheme="minorBidi"/>
          <w:color w:val="A6A6A6" w:themeColor="background1" w:themeShade="A6"/>
          <w:sz w:val="20"/>
          <w:szCs w:val="22"/>
        </w:rPr>
      </w:pPr>
      <w:r w:rsidRPr="00A5669F">
        <w:rPr>
          <w:rFonts w:asciiTheme="minorHAnsi" w:eastAsiaTheme="minorHAnsi" w:hAnsiTheme="minorHAnsi" w:cstheme="minorBidi"/>
          <w:color w:val="A6A6A6" w:themeColor="background1" w:themeShade="A6"/>
          <w:sz w:val="22"/>
        </w:rPr>
        <w:t>Write the essential question learners should explore during this lesson</w:t>
      </w:r>
      <w:r w:rsidRPr="00F71D0F">
        <w:rPr>
          <w:rFonts w:asciiTheme="minorHAnsi" w:eastAsiaTheme="minorHAnsi" w:hAnsiTheme="minorHAnsi" w:cstheme="minorBidi"/>
          <w:color w:val="A6A6A6" w:themeColor="background1" w:themeShade="A6"/>
          <w:sz w:val="22"/>
          <w:szCs w:val="22"/>
        </w:rPr>
        <w:t>.</w:t>
      </w:r>
      <w:r>
        <w:rPr>
          <w:rFonts w:asciiTheme="minorHAnsi" w:eastAsiaTheme="minorHAnsi" w:hAnsiTheme="minorHAnsi" w:cstheme="minorBidi"/>
          <w:color w:val="A6A6A6" w:themeColor="background1" w:themeShade="A6"/>
          <w:sz w:val="22"/>
          <w:szCs w:val="22"/>
        </w:rPr>
        <w:t xml:space="preserve"> Write the purpose as a question that will be answered throughout the mission.</w:t>
      </w:r>
      <w:r w:rsidRPr="00F71D0F">
        <w:rPr>
          <w:rFonts w:asciiTheme="minorHAnsi" w:eastAsiaTheme="minorHAnsi" w:hAnsiTheme="minorHAnsi" w:cstheme="minorBidi"/>
          <w:color w:val="A6A6A6" w:themeColor="background1" w:themeShade="A6"/>
          <w:sz w:val="22"/>
          <w:szCs w:val="22"/>
        </w:rPr>
        <w:t xml:space="preserve"> Ie. Why is Python important for Machine Learning?</w:t>
      </w:r>
    </w:p>
    <w:p w14:paraId="09381D18" w14:textId="77777777" w:rsidR="00764552" w:rsidRDefault="00764552" w:rsidP="00764552">
      <w:pPr>
        <w:pStyle w:val="NormalWeb"/>
        <w:spacing w:before="0" w:beforeAutospacing="0" w:after="120" w:afterAutospacing="0"/>
        <w:rPr>
          <w:rFonts w:asciiTheme="minorHAnsi" w:hAnsiTheme="minorHAnsi" w:cstheme="minorHAnsi"/>
          <w:sz w:val="22"/>
          <w:szCs w:val="22"/>
        </w:rPr>
      </w:pPr>
      <w:r>
        <w:rPr>
          <w:rFonts w:asciiTheme="minorHAnsi" w:hAnsiTheme="minorHAnsi" w:cstheme="minorHAnsi"/>
          <w:sz w:val="22"/>
          <w:szCs w:val="22"/>
        </w:rPr>
        <w:t>Write Here:</w:t>
      </w:r>
    </w:p>
    <w:p w14:paraId="6E5D32EE" w14:textId="4B807F40" w:rsidR="00374341" w:rsidRDefault="00764552" w:rsidP="00374341">
      <w:pPr>
        <w:spacing w:after="0" w:line="240" w:lineRule="auto"/>
        <w:rPr>
          <w:rFonts w:ascii="Calibri" w:hAnsi="Calibri" w:cs="Calibri"/>
        </w:rPr>
      </w:pPr>
      <w:commentRangeStart w:id="9023"/>
      <w:commentRangeStart w:id="9024"/>
      <w:r w:rsidRPr="00072BB1">
        <w:rPr>
          <w:rFonts w:ascii="Calibri" w:hAnsi="Calibri" w:cs="Calibri"/>
        </w:rPr>
        <w:t xml:space="preserve">Sklearn Library: </w:t>
      </w:r>
      <w:ins w:id="9025" w:author="RoboGarden Team" w:date="2020-01-23T18:29:00Z">
        <w:r w:rsidR="00A0562A">
          <w:rPr>
            <w:rFonts w:ascii="Calibri" w:hAnsi="Calibri" w:cs="Calibri"/>
          </w:rPr>
          <w:t xml:space="preserve">Using Scikit learn </w:t>
        </w:r>
      </w:ins>
      <w:r w:rsidRPr="00072BB1">
        <w:rPr>
          <w:rFonts w:ascii="Calibri" w:hAnsi="Calibri" w:cs="Calibri"/>
        </w:rPr>
        <w:t>Encoders</w:t>
      </w:r>
      <w:commentRangeEnd w:id="9023"/>
      <w:r>
        <w:rPr>
          <w:rStyle w:val="CommentReference"/>
        </w:rPr>
        <w:commentReference w:id="9023"/>
      </w:r>
      <w:commentRangeEnd w:id="9024"/>
      <w:r w:rsidR="001F7225">
        <w:rPr>
          <w:rStyle w:val="CommentReference"/>
          <w:color w:val="404040"/>
        </w:rPr>
        <w:commentReference w:id="9024"/>
      </w:r>
      <w:ins w:id="9026" w:author="RoboGarden Team" w:date="2020-01-23T18:29:00Z">
        <w:r w:rsidR="00A0562A">
          <w:rPr>
            <w:rFonts w:ascii="Calibri" w:hAnsi="Calibri" w:cs="Calibri"/>
          </w:rPr>
          <w:t xml:space="preserve"> to encode categorical data</w:t>
        </w:r>
      </w:ins>
    </w:p>
    <w:p w14:paraId="555526EF" w14:textId="4BBED179" w:rsidR="008F35FA" w:rsidRPr="00C62FC2" w:rsidRDefault="008F35FA" w:rsidP="008F35FA">
      <w:pPr>
        <w:rPr>
          <w:color w:val="A6A6A6" w:themeColor="background1" w:themeShade="A6"/>
        </w:rPr>
      </w:pPr>
      <w:r w:rsidRPr="00E666A8">
        <w:rPr>
          <w:rFonts w:ascii="Calibri" w:eastAsia="Times New Roman" w:hAnsi="Calibri" w:cs="Calibri"/>
          <w:color w:val="000000"/>
        </w:rPr>
        <w:t xml:space="preserve">For more information regarding </w:t>
      </w:r>
      <w:commentRangeStart w:id="9027"/>
      <w:commentRangeEnd w:id="9027"/>
      <w:r>
        <w:rPr>
          <w:rStyle w:val="CommentReference"/>
          <w:color w:val="404040"/>
        </w:rPr>
        <w:commentReference w:id="9027"/>
      </w:r>
      <w:r w:rsidRPr="00E666A8">
        <w:rPr>
          <w:rFonts w:ascii="Calibri" w:eastAsia="Times New Roman" w:hAnsi="Calibri" w:cs="Calibri"/>
          <w:color w:val="000000"/>
        </w:rPr>
        <w:t xml:space="preserve">the grading of </w:t>
      </w:r>
      <w:r>
        <w:rPr>
          <w:rFonts w:ascii="Calibri" w:eastAsia="Times New Roman" w:hAnsi="Calibri" w:cs="Calibri"/>
          <w:color w:val="000000"/>
        </w:rPr>
        <w:t xml:space="preserve">the missions </w:t>
      </w:r>
      <w:r w:rsidR="003B382F">
        <w:rPr>
          <w:rFonts w:ascii="Calibri" w:eastAsia="Times New Roman" w:hAnsi="Calibri" w:cs="Calibri"/>
          <w:color w:val="000000"/>
        </w:rPr>
        <w:t xml:space="preserve">(quiz, emulators and editors) </w:t>
      </w:r>
      <w:r>
        <w:rPr>
          <w:rFonts w:ascii="Calibri" w:eastAsia="Times New Roman" w:hAnsi="Calibri" w:cs="Calibri"/>
          <w:color w:val="000000"/>
        </w:rPr>
        <w:t xml:space="preserve">of </w:t>
      </w:r>
      <w:r w:rsidRPr="00E666A8">
        <w:rPr>
          <w:rFonts w:ascii="Calibri" w:eastAsia="Times New Roman" w:hAnsi="Calibri" w:cs="Calibri"/>
          <w:color w:val="000000"/>
        </w:rPr>
        <w:t>this submodule please refer to Module 1 Introduction section</w:t>
      </w:r>
      <w:r w:rsidR="007E3639">
        <w:rPr>
          <w:rFonts w:ascii="Calibri" w:eastAsia="Times New Roman" w:hAnsi="Calibri" w:cs="Calibri"/>
          <w:color w:val="000000"/>
        </w:rPr>
        <w:t xml:space="preserve"> as well as </w:t>
      </w:r>
      <w:r w:rsidR="007E3639" w:rsidRPr="007962D9">
        <w:rPr>
          <w:rFonts w:ascii="Calibri" w:eastAsia="Times New Roman" w:hAnsi="Calibri" w:cs="Calibri"/>
          <w:color w:val="4472C4" w:themeColor="accent1"/>
          <w:u w:val="single"/>
        </w:rPr>
        <w:t xml:space="preserve">the </w:t>
      </w:r>
      <w:del w:id="9028" w:author="Chantelle Dubois Nishiyama" w:date="2020-02-26T20:35:00Z">
        <w:r w:rsidR="007E3639" w:rsidRPr="007962D9" w:rsidDel="00A17CD2">
          <w:rPr>
            <w:rFonts w:ascii="Calibri" w:eastAsia="Times New Roman" w:hAnsi="Calibri" w:cs="Calibri"/>
            <w:color w:val="4472C4" w:themeColor="accent1"/>
            <w:u w:val="single"/>
          </w:rPr>
          <w:delText>orientation</w:delText>
        </w:r>
      </w:del>
      <w:ins w:id="9029" w:author="Chantelle Dubois Nishiyama" w:date="2020-02-26T20:35:00Z">
        <w:r w:rsidR="00A17CD2">
          <w:rPr>
            <w:rFonts w:ascii="Calibri" w:eastAsia="Times New Roman" w:hAnsi="Calibri" w:cs="Calibri"/>
            <w:color w:val="4472C4" w:themeColor="accent1"/>
            <w:u w:val="single"/>
          </w:rPr>
          <w:t>Orientation</w:t>
        </w:r>
      </w:ins>
      <w:del w:id="9030" w:author="Chantelle Dubois Nishiyama" w:date="2020-02-19T22:44:00Z">
        <w:r w:rsidR="007E3639" w:rsidRPr="00E666A8" w:rsidDel="00BD42DF">
          <w:rPr>
            <w:rFonts w:ascii="Calibri" w:eastAsia="Times New Roman" w:hAnsi="Calibri" w:cs="Calibri"/>
            <w:color w:val="000000"/>
          </w:rPr>
          <w:delText>.</w:delText>
        </w:r>
      </w:del>
      <w:r w:rsidRPr="00E666A8">
        <w:rPr>
          <w:rFonts w:ascii="Calibri" w:eastAsia="Times New Roman" w:hAnsi="Calibri" w:cs="Calibri"/>
          <w:color w:val="000000"/>
        </w:rPr>
        <w:t>.</w:t>
      </w:r>
      <w:r w:rsidRPr="00DF56DB">
        <w:rPr>
          <w:b/>
        </w:rPr>
        <w:t xml:space="preserve"> </w:t>
      </w:r>
    </w:p>
    <w:p w14:paraId="1B9EA7F3" w14:textId="77777777" w:rsidR="008F35FA" w:rsidRDefault="008F35FA" w:rsidP="00374341">
      <w:pPr>
        <w:spacing w:after="0" w:line="240" w:lineRule="auto"/>
        <w:rPr>
          <w:rFonts w:ascii="Calibri" w:hAnsi="Calibri" w:cs="Calibri"/>
        </w:rPr>
      </w:pPr>
    </w:p>
    <w:p w14:paraId="2649743F" w14:textId="6AFD583F" w:rsidR="00764552" w:rsidRDefault="00764552" w:rsidP="00374341">
      <w:pPr>
        <w:spacing w:after="0" w:line="240" w:lineRule="auto"/>
        <w:rPr>
          <w:rFonts w:ascii="Calibri" w:hAnsi="Calibri" w:cs="Calibri"/>
        </w:rPr>
      </w:pPr>
    </w:p>
    <w:p w14:paraId="142F4E0B" w14:textId="19FA665C" w:rsidR="00764552" w:rsidRDefault="00764552" w:rsidP="00572E5D">
      <w:pPr>
        <w:spacing w:after="0" w:line="240" w:lineRule="auto"/>
        <w:rPr>
          <w:rFonts w:ascii="Calibri" w:hAnsi="Calibri" w:cs="Calibri"/>
        </w:rPr>
      </w:pPr>
      <w:bookmarkStart w:id="9031" w:name="_Hlk30511173"/>
      <w:r w:rsidRPr="00764552">
        <w:rPr>
          <w:rFonts w:ascii="Calibri" w:hAnsi="Calibri" w:cs="Calibri"/>
          <w:highlight w:val="yellow"/>
        </w:rPr>
        <w:t xml:space="preserve">Mission 2 </w:t>
      </w:r>
      <w:r w:rsidR="00572E5D">
        <w:rPr>
          <w:rFonts w:ascii="Calibri" w:hAnsi="Calibri" w:cs="Calibri"/>
          <w:highlight w:val="yellow"/>
        </w:rPr>
        <w:t>Instructions</w:t>
      </w:r>
      <w:r w:rsidRPr="00764552">
        <w:rPr>
          <w:rFonts w:ascii="Calibri" w:hAnsi="Calibri" w:cs="Calibri"/>
          <w:highlight w:val="yellow"/>
        </w:rPr>
        <w:t>:</w:t>
      </w:r>
    </w:p>
    <w:bookmarkEnd w:id="9031"/>
    <w:p w14:paraId="3C0AD34E" w14:textId="77777777" w:rsidR="00764552" w:rsidRDefault="00764552" w:rsidP="00374341">
      <w:pPr>
        <w:spacing w:after="0" w:line="240" w:lineRule="auto"/>
        <w:rPr>
          <w:color w:val="404040" w:themeColor="text1" w:themeTint="BF"/>
        </w:rPr>
      </w:pPr>
    </w:p>
    <w:p w14:paraId="0877C6CE" w14:textId="77777777" w:rsidR="00374341" w:rsidRDefault="00374341" w:rsidP="00374341">
      <w:pPr>
        <w:pStyle w:val="Heading2"/>
      </w:pPr>
      <w:r>
        <w:t>Instructions</w:t>
      </w:r>
    </w:p>
    <w:tbl>
      <w:tblPr>
        <w:tblW w:w="10440" w:type="dxa"/>
        <w:tblInd w:w="-5" w:type="dxa"/>
        <w:tblBorders>
          <w:top w:val="single" w:sz="4" w:space="0" w:color="DBDBDB"/>
          <w:left w:val="single" w:sz="4" w:space="0" w:color="DBDBDB"/>
          <w:bottom w:val="single" w:sz="4" w:space="0" w:color="DBDBDB"/>
          <w:right w:val="single" w:sz="4" w:space="0" w:color="DBDBDB"/>
          <w:insideH w:val="nil"/>
          <w:insideV w:val="nil"/>
        </w:tblBorders>
        <w:tblLayout w:type="fixed"/>
        <w:tblLook w:val="0400" w:firstRow="0" w:lastRow="0" w:firstColumn="0" w:lastColumn="0" w:noHBand="0" w:noVBand="1"/>
        <w:tblPrChange w:id="9032" w:author="Guest User" w:date="2020-01-21T14:51:00Z">
          <w:tblPr>
            <w:tblW w:w="10440" w:type="dxa"/>
            <w:tblInd w:w="-5" w:type="dxa"/>
            <w:tblBorders>
              <w:top w:val="single" w:sz="4" w:space="0" w:color="DBDBDB"/>
              <w:left w:val="single" w:sz="4" w:space="0" w:color="DBDBDB"/>
              <w:bottom w:val="single" w:sz="4" w:space="0" w:color="DBDBDB"/>
              <w:right w:val="single" w:sz="4" w:space="0" w:color="DBDBDB"/>
              <w:insideH w:val="nil"/>
              <w:insideV w:val="nil"/>
            </w:tblBorders>
            <w:tblLayout w:type="fixed"/>
            <w:tblLook w:val="0400" w:firstRow="0" w:lastRow="0" w:firstColumn="0" w:lastColumn="0" w:noHBand="0" w:noVBand="1"/>
          </w:tblPr>
        </w:tblPrChange>
      </w:tblPr>
      <w:tblGrid>
        <w:gridCol w:w="270"/>
        <w:gridCol w:w="1440"/>
        <w:gridCol w:w="2520"/>
        <w:gridCol w:w="2052"/>
        <w:gridCol w:w="3888"/>
        <w:gridCol w:w="15"/>
        <w:gridCol w:w="255"/>
        <w:tblGridChange w:id="9033">
          <w:tblGrid>
            <w:gridCol w:w="360"/>
            <w:gridCol w:w="360"/>
            <w:gridCol w:w="360"/>
            <w:gridCol w:w="360"/>
            <w:gridCol w:w="360"/>
            <w:gridCol w:w="360"/>
            <w:gridCol w:w="360"/>
          </w:tblGrid>
        </w:tblGridChange>
      </w:tblGrid>
      <w:tr w:rsidR="00374341" w14:paraId="592E1157" w14:textId="77777777" w:rsidTr="4E01FC68">
        <w:tc>
          <w:tcPr>
            <w:tcW w:w="10440" w:type="dxa"/>
            <w:gridSpan w:val="7"/>
            <w:tcBorders>
              <w:top w:val="single" w:sz="4" w:space="0" w:color="DBDBDB" w:themeColor="accent3" w:themeTint="66"/>
              <w:left w:val="single" w:sz="4" w:space="0" w:color="DBDBDB" w:themeColor="accent3" w:themeTint="66"/>
              <w:bottom w:val="nil"/>
              <w:right w:val="single" w:sz="4" w:space="0" w:color="DBDBDB" w:themeColor="accent3" w:themeTint="66"/>
            </w:tcBorders>
            <w:shd w:val="clear" w:color="auto" w:fill="FAFAFA"/>
            <w:hideMark/>
            <w:tcPrChange w:id="9034" w:author="Guest User" w:date="2020-01-21T14:51:00Z">
              <w:tcPr>
                <w:tcW w:w="10440" w:type="dxa"/>
                <w:gridSpan w:val="7"/>
                <w:tcBorders>
                  <w:top w:val="single" w:sz="4" w:space="0" w:color="DBDBDB"/>
                  <w:left w:val="single" w:sz="4" w:space="0" w:color="DBDBDB"/>
                  <w:bottom w:val="nil"/>
                  <w:right w:val="single" w:sz="4" w:space="0" w:color="DBDBDB"/>
                </w:tcBorders>
                <w:shd w:val="clear" w:color="auto" w:fill="FAFAFA"/>
                <w:hideMark/>
              </w:tcPr>
            </w:tcPrChange>
          </w:tcPr>
          <w:p w14:paraId="76128780" w14:textId="77777777" w:rsidR="00374341" w:rsidRDefault="00374341" w:rsidP="00374341">
            <w:commentRangeStart w:id="9035"/>
            <w:commentRangeStart w:id="9036"/>
            <w:r>
              <w:t xml:space="preserve">To complete this </w:t>
            </w:r>
            <w:commentRangeStart w:id="9037"/>
            <w:r>
              <w:t>mission</w:t>
            </w:r>
            <w:commentRangeEnd w:id="9037"/>
            <w:r w:rsidR="00023AE8">
              <w:rPr>
                <w:rStyle w:val="CommentReference"/>
                <w:color w:val="404040"/>
              </w:rPr>
              <w:commentReference w:id="9037"/>
            </w:r>
            <w:r>
              <w:t>, perform the following task:</w:t>
            </w:r>
            <w:commentRangeEnd w:id="9035"/>
            <w:r>
              <w:rPr>
                <w:rStyle w:val="CommentReference"/>
              </w:rPr>
              <w:commentReference w:id="9035"/>
            </w:r>
            <w:commentRangeEnd w:id="9036"/>
            <w:r w:rsidR="001F7225">
              <w:rPr>
                <w:rStyle w:val="CommentReference"/>
                <w:color w:val="404040"/>
              </w:rPr>
              <w:commentReference w:id="9036"/>
            </w:r>
          </w:p>
          <w:p w14:paraId="3FE54252" w14:textId="77777777" w:rsidR="00374341" w:rsidRDefault="00374341" w:rsidP="00374341"/>
        </w:tc>
      </w:tr>
      <w:tr w:rsidR="00374341" w14:paraId="1B027C25" w14:textId="77777777" w:rsidTr="4E01FC68">
        <w:trPr>
          <w:trHeight w:val="820"/>
        </w:trPr>
        <w:tc>
          <w:tcPr>
            <w:tcW w:w="270" w:type="dxa"/>
            <w:tcBorders>
              <w:top w:val="nil"/>
              <w:left w:val="single" w:sz="4" w:space="0" w:color="DBDBDB" w:themeColor="accent3" w:themeTint="66"/>
              <w:bottom w:val="nil"/>
              <w:right w:val="nil"/>
            </w:tcBorders>
            <w:shd w:val="clear" w:color="auto" w:fill="FAFAFA"/>
            <w:tcPrChange w:id="9038" w:author="Guest User" w:date="2020-01-21T14:51:00Z">
              <w:tcPr>
                <w:tcW w:w="270" w:type="dxa"/>
                <w:tcBorders>
                  <w:top w:val="nil"/>
                  <w:left w:val="single" w:sz="4" w:space="0" w:color="DBDBDB"/>
                  <w:bottom w:val="nil"/>
                  <w:right w:val="nil"/>
                </w:tcBorders>
                <w:shd w:val="clear" w:color="auto" w:fill="FAFAFA"/>
              </w:tcPr>
            </w:tcPrChange>
          </w:tcPr>
          <w:p w14:paraId="575C105E" w14:textId="77777777" w:rsidR="00374341" w:rsidRDefault="00374341" w:rsidP="00374341"/>
        </w:tc>
        <w:tc>
          <w:tcPr>
            <w:tcW w:w="1440" w:type="dxa"/>
            <w:tcBorders>
              <w:top w:val="nil"/>
              <w:left w:val="nil"/>
              <w:bottom w:val="nil"/>
              <w:right w:val="nil"/>
            </w:tcBorders>
            <w:shd w:val="clear" w:color="auto" w:fill="11143F"/>
            <w:vAlign w:val="center"/>
            <w:hideMark/>
            <w:tcPrChange w:id="9039" w:author="Guest User" w:date="2020-01-21T14:51:00Z">
              <w:tcPr>
                <w:tcW w:w="1440" w:type="dxa"/>
                <w:tcBorders>
                  <w:top w:val="nil"/>
                  <w:left w:val="nil"/>
                  <w:bottom w:val="nil"/>
                  <w:right w:val="nil"/>
                </w:tcBorders>
                <w:shd w:val="clear" w:color="auto" w:fill="11143F"/>
                <w:hideMark/>
              </w:tcPr>
            </w:tcPrChange>
          </w:tcPr>
          <w:p w14:paraId="01ECD738" w14:textId="77777777" w:rsidR="00374341" w:rsidRDefault="00374341" w:rsidP="00374341">
            <w:pPr>
              <w:jc w:val="center"/>
              <w:rPr>
                <w:rFonts w:ascii="Open Sans Semibold" w:eastAsia="Open Sans Semibold" w:hAnsi="Open Sans Semibold" w:cs="Open Sans Semibold"/>
                <w:color w:val="FFFFFF"/>
                <w:sz w:val="28"/>
                <w:szCs w:val="28"/>
              </w:rPr>
            </w:pPr>
            <w:r>
              <w:rPr>
                <w:rFonts w:ascii="Open Sans Semibold" w:eastAsia="Open Sans Semibold" w:hAnsi="Open Sans Semibold" w:cs="Open Sans Semibold"/>
                <w:color w:val="FFFFFF"/>
                <w:sz w:val="28"/>
                <w:szCs w:val="28"/>
              </w:rPr>
              <w:t>Step 1</w:t>
            </w:r>
          </w:p>
        </w:tc>
        <w:tc>
          <w:tcPr>
            <w:tcW w:w="8460" w:type="dxa"/>
            <w:gridSpan w:val="3"/>
            <w:tcBorders>
              <w:top w:val="nil"/>
              <w:left w:val="nil"/>
              <w:bottom w:val="nil"/>
              <w:right w:val="nil"/>
            </w:tcBorders>
            <w:shd w:val="clear" w:color="auto" w:fill="E5E5E5"/>
            <w:vAlign w:val="center"/>
            <w:hideMark/>
            <w:tcPrChange w:id="9040" w:author="Guest User" w:date="2020-01-21T14:51:00Z">
              <w:tcPr>
                <w:tcW w:w="8460" w:type="dxa"/>
                <w:gridSpan w:val="3"/>
                <w:tcBorders>
                  <w:top w:val="nil"/>
                  <w:left w:val="nil"/>
                  <w:bottom w:val="nil"/>
                  <w:right w:val="nil"/>
                </w:tcBorders>
                <w:shd w:val="clear" w:color="auto" w:fill="E5E5E5"/>
                <w:hideMark/>
              </w:tcPr>
            </w:tcPrChange>
          </w:tcPr>
          <w:p w14:paraId="7609367D" w14:textId="28F50041" w:rsidR="00374341" w:rsidRDefault="00374341" w:rsidP="00374341">
            <w:pPr>
              <w:spacing w:before="180" w:after="180" w:line="240" w:lineRule="auto"/>
              <w:rPr>
                <w:rFonts w:ascii="Times New Roman" w:eastAsia="Times New Roman" w:hAnsi="Times New Roman" w:cs="Times New Roman"/>
                <w:sz w:val="24"/>
                <w:szCs w:val="24"/>
              </w:rPr>
            </w:pPr>
            <w:r>
              <w:rPr>
                <w:rFonts w:ascii="Cambria" w:eastAsia="Times New Roman" w:hAnsi="Cambria" w:cs="Times New Roman"/>
                <w:color w:val="000000"/>
                <w:sz w:val="24"/>
                <w:szCs w:val="24"/>
              </w:rPr>
              <w:t xml:space="preserve">The </w:t>
            </w:r>
            <w:ins w:id="9041" w:author="Chantelle Dubois Nishiyama" w:date="2020-02-19T22:44:00Z">
              <w:r w:rsidR="00BD42DF">
                <w:rPr>
                  <w:rFonts w:ascii="Cambria" w:eastAsia="Times New Roman" w:hAnsi="Cambria" w:cs="Times New Roman"/>
                  <w:color w:val="000000"/>
                  <w:sz w:val="24"/>
                  <w:szCs w:val="24"/>
                </w:rPr>
                <w:t>M</w:t>
              </w:r>
            </w:ins>
            <w:del w:id="9042" w:author="Chantelle Dubois Nishiyama" w:date="2020-02-19T22:44:00Z">
              <w:r w:rsidDel="00BD42DF">
                <w:rPr>
                  <w:rFonts w:ascii="Cambria" w:eastAsia="Times New Roman" w:hAnsi="Cambria" w:cs="Times New Roman"/>
                  <w:color w:val="000000"/>
                  <w:sz w:val="24"/>
                  <w:szCs w:val="24"/>
                </w:rPr>
                <w:delText>m</w:delText>
              </w:r>
            </w:del>
            <w:r>
              <w:rPr>
                <w:rFonts w:ascii="Cambria" w:eastAsia="Times New Roman" w:hAnsi="Cambria" w:cs="Times New Roman"/>
                <w:color w:val="000000"/>
                <w:sz w:val="24"/>
                <w:szCs w:val="24"/>
              </w:rPr>
              <w:t xml:space="preserve">ushrooms dataset has a plethora of categorical attributes, so </w:t>
            </w:r>
            <w:del w:id="9043" w:author="Chantelle Dubois Nishiyama" w:date="2020-02-26T19:35:00Z">
              <w:r w:rsidDel="00090ABD">
                <w:rPr>
                  <w:rFonts w:ascii="Cambria" w:eastAsia="Times New Roman" w:hAnsi="Cambria" w:cs="Times New Roman"/>
                  <w:color w:val="000000"/>
                  <w:sz w:val="24"/>
                  <w:szCs w:val="24"/>
                </w:rPr>
                <w:delText>let's</w:delText>
              </w:r>
            </w:del>
            <w:ins w:id="9044" w:author="Chantelle Dubois Nishiyama" w:date="2020-02-26T19:35:00Z">
              <w:r w:rsidR="00090ABD">
                <w:rPr>
                  <w:rFonts w:ascii="Cambria" w:eastAsia="Times New Roman" w:hAnsi="Cambria" w:cs="Times New Roman"/>
                  <w:color w:val="000000"/>
                  <w:sz w:val="24"/>
                  <w:szCs w:val="24"/>
                </w:rPr>
                <w:t>Let us</w:t>
              </w:r>
            </w:ins>
            <w:r>
              <w:rPr>
                <w:rFonts w:ascii="Cambria" w:eastAsia="Times New Roman" w:hAnsi="Cambria" w:cs="Times New Roman"/>
                <w:color w:val="000000"/>
                <w:sz w:val="24"/>
                <w:szCs w:val="24"/>
              </w:rPr>
              <w:t xml:space="preserve"> use it for practicing!</w:t>
            </w:r>
          </w:p>
          <w:p w14:paraId="5A7C4DA0" w14:textId="77777777" w:rsidR="00374341" w:rsidRDefault="00374341" w:rsidP="00374341">
            <w:pPr>
              <w:spacing w:before="180" w:after="180" w:line="240" w:lineRule="auto"/>
              <w:rPr>
                <w:rFonts w:ascii="Times New Roman" w:eastAsia="Times New Roman" w:hAnsi="Times New Roman" w:cs="Times New Roman"/>
                <w:sz w:val="24"/>
                <w:szCs w:val="24"/>
              </w:rPr>
            </w:pPr>
            <w:r>
              <w:rPr>
                <w:rFonts w:ascii="Cambria" w:eastAsia="Times New Roman" w:hAnsi="Cambria" w:cs="Times New Roman"/>
                <w:color w:val="000000"/>
                <w:sz w:val="24"/>
                <w:szCs w:val="24"/>
              </w:rPr>
              <w:t>Your code should perform the following tasks to complete this mission:</w:t>
            </w:r>
          </w:p>
          <w:p w14:paraId="6DBAD966" w14:textId="77777777" w:rsidR="00374341" w:rsidRPr="00BD42DF" w:rsidRDefault="00374341">
            <w:pPr>
              <w:pStyle w:val="ListParagraph"/>
              <w:numPr>
                <w:ilvl w:val="0"/>
                <w:numId w:val="131"/>
              </w:numPr>
              <w:spacing w:after="200" w:line="240" w:lineRule="auto"/>
              <w:textAlignment w:val="baseline"/>
              <w:rPr>
                <w:rFonts w:ascii="Cambria" w:eastAsia="Times New Roman" w:hAnsi="Cambria" w:cs="Times New Roman"/>
                <w:color w:val="000000"/>
                <w:sz w:val="24"/>
                <w:szCs w:val="24"/>
                <w:rPrChange w:id="9045" w:author="Chantelle Dubois Nishiyama" w:date="2020-02-19T22:44:00Z">
                  <w:rPr/>
                </w:rPrChange>
              </w:rPr>
              <w:pPrChange w:id="9046" w:author="Chantelle Dubois Nishiyama" w:date="2020-02-19T22:44:00Z">
                <w:pPr>
                  <w:numPr>
                    <w:numId w:val="51"/>
                  </w:numPr>
                  <w:tabs>
                    <w:tab w:val="num" w:pos="720"/>
                  </w:tabs>
                  <w:spacing w:after="200" w:line="240" w:lineRule="auto"/>
                  <w:ind w:left="360" w:hanging="360"/>
                  <w:textAlignment w:val="baseline"/>
                </w:pPr>
              </w:pPrChange>
            </w:pPr>
            <w:r w:rsidRPr="00BD42DF">
              <w:rPr>
                <w:rFonts w:ascii="Cambria" w:eastAsia="Times New Roman" w:hAnsi="Cambria" w:cs="Times New Roman"/>
                <w:color w:val="000000"/>
                <w:sz w:val="24"/>
                <w:szCs w:val="24"/>
                <w:rPrChange w:id="9047" w:author="Chantelle Dubois Nishiyama" w:date="2020-02-19T22:44:00Z">
                  <w:rPr/>
                </w:rPrChange>
              </w:rPr>
              <w:t xml:space="preserve">Encode </w:t>
            </w:r>
            <w:r w:rsidRPr="00BD42DF">
              <w:rPr>
                <w:rFonts w:ascii="Consolas" w:eastAsia="Times New Roman" w:hAnsi="Consolas" w:cs="Times New Roman"/>
                <w:color w:val="000000"/>
                <w:rPrChange w:id="9048" w:author="Chantelle Dubois Nishiyama" w:date="2020-02-19T22:44:00Z">
                  <w:rPr>
                    <w:rFonts w:ascii="Consolas" w:hAnsi="Consolas"/>
                  </w:rPr>
                </w:rPrChange>
              </w:rPr>
              <w:t>y</w:t>
            </w:r>
            <w:r w:rsidRPr="00BD42DF">
              <w:rPr>
                <w:rFonts w:ascii="Cambria" w:eastAsia="Times New Roman" w:hAnsi="Cambria" w:cs="Times New Roman"/>
                <w:color w:val="000000"/>
                <w:sz w:val="24"/>
                <w:szCs w:val="24"/>
                <w:rPrChange w:id="9049" w:author="Chantelle Dubois Nishiyama" w:date="2020-02-19T22:44:00Z">
                  <w:rPr/>
                </w:rPrChange>
              </w:rPr>
              <w:t xml:space="preserve"> (the </w:t>
            </w:r>
            <w:r w:rsidRPr="00BD42DF">
              <w:rPr>
                <w:rFonts w:ascii="Consolas" w:eastAsia="Times New Roman" w:hAnsi="Consolas" w:cs="Times New Roman"/>
                <w:color w:val="000000"/>
                <w:rPrChange w:id="9050" w:author="Chantelle Dubois Nishiyama" w:date="2020-02-19T22:44:00Z">
                  <w:rPr>
                    <w:rFonts w:ascii="Consolas" w:hAnsi="Consolas"/>
                  </w:rPr>
                </w:rPrChange>
              </w:rPr>
              <w:t>class</w:t>
            </w:r>
            <w:r w:rsidRPr="00BD42DF">
              <w:rPr>
                <w:rFonts w:ascii="Cambria" w:eastAsia="Times New Roman" w:hAnsi="Cambria" w:cs="Times New Roman"/>
                <w:color w:val="000000"/>
                <w:sz w:val="24"/>
                <w:szCs w:val="24"/>
                <w:rPrChange w:id="9051" w:author="Chantelle Dubois Nishiyama" w:date="2020-02-19T22:44:00Z">
                  <w:rPr/>
                </w:rPrChange>
              </w:rPr>
              <w:t xml:space="preserve"> attribute) using </w:t>
            </w:r>
            <w:r w:rsidRPr="00BD42DF">
              <w:rPr>
                <w:rFonts w:ascii="Consolas" w:eastAsia="Times New Roman" w:hAnsi="Consolas" w:cs="Times New Roman"/>
                <w:color w:val="000000"/>
                <w:rPrChange w:id="9052" w:author="Chantelle Dubois Nishiyama" w:date="2020-02-19T22:44:00Z">
                  <w:rPr>
                    <w:rFonts w:ascii="Consolas" w:hAnsi="Consolas"/>
                  </w:rPr>
                </w:rPrChange>
              </w:rPr>
              <w:t>LabelEncoder</w:t>
            </w:r>
            <w:r w:rsidRPr="00BD42DF">
              <w:rPr>
                <w:rFonts w:ascii="Cambria" w:eastAsia="Times New Roman" w:hAnsi="Cambria" w:cs="Times New Roman"/>
                <w:color w:val="000000"/>
                <w:sz w:val="24"/>
                <w:szCs w:val="24"/>
                <w:rPrChange w:id="9053" w:author="Chantelle Dubois Nishiyama" w:date="2020-02-19T22:44:00Z">
                  <w:rPr/>
                </w:rPrChange>
              </w:rPr>
              <w:t>.</w:t>
            </w:r>
          </w:p>
          <w:p w14:paraId="34331BEF" w14:textId="77777777" w:rsidR="00374341" w:rsidRPr="00BD42DF" w:rsidRDefault="00374341">
            <w:pPr>
              <w:pStyle w:val="ListParagraph"/>
              <w:numPr>
                <w:ilvl w:val="0"/>
                <w:numId w:val="131"/>
              </w:numPr>
              <w:spacing w:after="200" w:line="240" w:lineRule="auto"/>
              <w:textAlignment w:val="baseline"/>
              <w:rPr>
                <w:rFonts w:ascii="Cambria" w:eastAsia="Times New Roman" w:hAnsi="Cambria" w:cs="Times New Roman"/>
                <w:color w:val="000000"/>
                <w:sz w:val="24"/>
                <w:szCs w:val="24"/>
                <w:rPrChange w:id="9054" w:author="Chantelle Dubois Nishiyama" w:date="2020-02-19T22:44:00Z">
                  <w:rPr/>
                </w:rPrChange>
              </w:rPr>
              <w:pPrChange w:id="9055" w:author="Chantelle Dubois Nishiyama" w:date="2020-02-19T22:44:00Z">
                <w:pPr>
                  <w:numPr>
                    <w:numId w:val="51"/>
                  </w:numPr>
                  <w:tabs>
                    <w:tab w:val="num" w:pos="720"/>
                  </w:tabs>
                  <w:spacing w:after="200" w:line="240" w:lineRule="auto"/>
                  <w:ind w:left="360" w:hanging="360"/>
                  <w:textAlignment w:val="baseline"/>
                </w:pPr>
              </w:pPrChange>
            </w:pPr>
            <w:r w:rsidRPr="00BD42DF">
              <w:rPr>
                <w:rFonts w:ascii="Cambria" w:eastAsia="Times New Roman" w:hAnsi="Cambria" w:cs="Times New Roman"/>
                <w:color w:val="000000"/>
                <w:sz w:val="24"/>
                <w:szCs w:val="24"/>
                <w:rPrChange w:id="9056" w:author="Chantelle Dubois Nishiyama" w:date="2020-02-19T22:44:00Z">
                  <w:rPr/>
                </w:rPrChange>
              </w:rPr>
              <w:t xml:space="preserve">Encode </w:t>
            </w:r>
            <w:r w:rsidRPr="00BD42DF">
              <w:rPr>
                <w:rFonts w:ascii="Consolas" w:eastAsia="Times New Roman" w:hAnsi="Consolas" w:cs="Times New Roman"/>
                <w:color w:val="000000"/>
                <w:rPrChange w:id="9057" w:author="Chantelle Dubois Nishiyama" w:date="2020-02-19T22:44:00Z">
                  <w:rPr>
                    <w:rFonts w:ascii="Consolas" w:hAnsi="Consolas"/>
                  </w:rPr>
                </w:rPrChange>
              </w:rPr>
              <w:t>selected_X</w:t>
            </w:r>
            <w:r w:rsidRPr="00BD42DF">
              <w:rPr>
                <w:rFonts w:ascii="Cambria" w:eastAsia="Times New Roman" w:hAnsi="Cambria" w:cs="Times New Roman"/>
                <w:color w:val="000000"/>
                <w:sz w:val="24"/>
                <w:szCs w:val="24"/>
                <w:rPrChange w:id="9058" w:author="Chantelle Dubois Nishiyama" w:date="2020-02-19T22:44:00Z">
                  <w:rPr/>
                </w:rPrChange>
              </w:rPr>
              <w:t xml:space="preserve"> (a subset of attributes) using </w:t>
            </w:r>
            <w:r w:rsidRPr="00BD42DF">
              <w:rPr>
                <w:rFonts w:ascii="Consolas" w:eastAsia="Times New Roman" w:hAnsi="Consolas" w:cs="Times New Roman"/>
                <w:color w:val="000000"/>
                <w:rPrChange w:id="9059" w:author="Chantelle Dubois Nishiyama" w:date="2020-02-19T22:44:00Z">
                  <w:rPr>
                    <w:rFonts w:ascii="Consolas" w:hAnsi="Consolas"/>
                  </w:rPr>
                </w:rPrChange>
              </w:rPr>
              <w:t>OneHotEncoder</w:t>
            </w:r>
            <w:r w:rsidRPr="00BD42DF">
              <w:rPr>
                <w:rFonts w:ascii="Cambria" w:eastAsia="Times New Roman" w:hAnsi="Cambria" w:cs="Times New Roman"/>
                <w:color w:val="000000"/>
                <w:sz w:val="24"/>
                <w:szCs w:val="24"/>
                <w:rPrChange w:id="9060" w:author="Chantelle Dubois Nishiyama" w:date="2020-02-19T22:44:00Z">
                  <w:rPr/>
                </w:rPrChange>
              </w:rPr>
              <w:t>.</w:t>
            </w:r>
          </w:p>
          <w:p w14:paraId="27C37FA9" w14:textId="77777777" w:rsidR="00374341" w:rsidRDefault="00374341" w:rsidP="00374341">
            <w:pPr>
              <w:spacing w:before="180" w:after="180" w:line="240" w:lineRule="auto"/>
              <w:rPr>
                <w:rFonts w:ascii="Times New Roman" w:eastAsia="Times New Roman" w:hAnsi="Times New Roman" w:cs="Times New Roman"/>
                <w:sz w:val="24"/>
                <w:szCs w:val="24"/>
              </w:rPr>
            </w:pPr>
            <w:r>
              <w:rPr>
                <w:rFonts w:ascii="Cambria" w:eastAsia="Times New Roman" w:hAnsi="Cambria" w:cs="Times New Roman"/>
                <w:color w:val="000000"/>
                <w:sz w:val="24"/>
                <w:szCs w:val="24"/>
              </w:rPr>
              <w:t xml:space="preserve">Your code should return </w:t>
            </w:r>
            <w:r>
              <w:rPr>
                <w:rFonts w:ascii="Consolas" w:eastAsia="Times New Roman" w:hAnsi="Consolas" w:cs="Times New Roman"/>
                <w:color w:val="000000"/>
              </w:rPr>
              <w:t>encoded_y</w:t>
            </w:r>
            <w:r>
              <w:rPr>
                <w:rFonts w:ascii="Cambria" w:eastAsia="Times New Roman" w:hAnsi="Cambria" w:cs="Times New Roman"/>
                <w:color w:val="000000"/>
                <w:sz w:val="24"/>
                <w:szCs w:val="24"/>
              </w:rPr>
              <w:t xml:space="preserve"> and </w:t>
            </w:r>
            <w:r>
              <w:rPr>
                <w:rFonts w:ascii="Consolas" w:eastAsia="Times New Roman" w:hAnsi="Consolas" w:cs="Times New Roman"/>
                <w:color w:val="000000"/>
              </w:rPr>
              <w:t>encoded_X</w:t>
            </w:r>
            <w:r>
              <w:rPr>
                <w:rFonts w:ascii="Cambria" w:eastAsia="Times New Roman" w:hAnsi="Cambria" w:cs="Times New Roman"/>
                <w:color w:val="000000"/>
                <w:sz w:val="24"/>
                <w:szCs w:val="24"/>
              </w:rPr>
              <w:t>; arrays with the transformed result of applying the encoders.</w:t>
            </w:r>
          </w:p>
          <w:p w14:paraId="4A081DCB" w14:textId="101BC083" w:rsidR="00374341" w:rsidRDefault="00F35818" w:rsidP="00374341">
            <w:pPr>
              <w:spacing w:before="180" w:after="180" w:line="240" w:lineRule="auto"/>
              <w:rPr>
                <w:ins w:id="9061" w:author="RoboGarden Team" w:date="2020-01-23T18:28:00Z"/>
                <w:rFonts w:ascii="Cambria" w:eastAsia="Times New Roman" w:hAnsi="Cambria" w:cs="Times New Roman"/>
                <w:color w:val="000000"/>
                <w:sz w:val="24"/>
                <w:szCs w:val="24"/>
              </w:rPr>
            </w:pPr>
            <w:r>
              <w:rPr>
                <w:rFonts w:ascii="Cambria" w:eastAsia="Times New Roman" w:hAnsi="Cambria" w:cs="Times New Roman"/>
                <w:color w:val="000000"/>
                <w:sz w:val="24"/>
                <w:szCs w:val="24"/>
              </w:rPr>
              <w:t>Hint</w:t>
            </w:r>
            <w:r w:rsidR="00374341">
              <w:rPr>
                <w:rFonts w:ascii="Cambria" w:eastAsia="Times New Roman" w:hAnsi="Cambria" w:cs="Times New Roman"/>
                <w:color w:val="000000"/>
                <w:sz w:val="24"/>
                <w:szCs w:val="24"/>
              </w:rPr>
              <w:t xml:space="preserve">: </w:t>
            </w:r>
            <w:r w:rsidR="00374341">
              <w:rPr>
                <w:rFonts w:ascii="Consolas" w:eastAsia="Times New Roman" w:hAnsi="Consolas" w:cs="Times New Roman"/>
                <w:color w:val="000000"/>
              </w:rPr>
              <w:t>encoded_y</w:t>
            </w:r>
            <w:r w:rsidR="00374341">
              <w:rPr>
                <w:rFonts w:ascii="Cambria" w:eastAsia="Times New Roman" w:hAnsi="Cambria" w:cs="Times New Roman"/>
                <w:color w:val="000000"/>
                <w:sz w:val="24"/>
                <w:szCs w:val="24"/>
              </w:rPr>
              <w:t xml:space="preserve"> should be a 1D </w:t>
            </w:r>
            <w:r>
              <w:rPr>
                <w:rFonts w:ascii="Cambria" w:eastAsia="Times New Roman" w:hAnsi="Cambria" w:cs="Times New Roman"/>
                <w:color w:val="000000"/>
                <w:sz w:val="24"/>
                <w:szCs w:val="24"/>
              </w:rPr>
              <w:t>array with only 0s and 1s. Hint:</w:t>
            </w:r>
            <w:r w:rsidR="00374341">
              <w:rPr>
                <w:rFonts w:ascii="Cambria" w:eastAsia="Times New Roman" w:hAnsi="Cambria" w:cs="Times New Roman"/>
                <w:color w:val="000000"/>
                <w:sz w:val="24"/>
                <w:szCs w:val="24"/>
              </w:rPr>
              <w:t xml:space="preserve"> </w:t>
            </w:r>
            <w:r w:rsidR="00374341">
              <w:rPr>
                <w:rFonts w:ascii="Consolas" w:eastAsia="Times New Roman" w:hAnsi="Consolas" w:cs="Times New Roman"/>
                <w:color w:val="000000"/>
              </w:rPr>
              <w:t>encoded_X</w:t>
            </w:r>
            <w:r w:rsidR="00374341">
              <w:rPr>
                <w:rFonts w:ascii="Cambria" w:eastAsia="Times New Roman" w:hAnsi="Cambria" w:cs="Times New Roman"/>
                <w:color w:val="000000"/>
                <w:sz w:val="24"/>
                <w:szCs w:val="24"/>
              </w:rPr>
              <w:t xml:space="preserve"> should be a 2D array with only 0s and 1s (the </w:t>
            </w:r>
            <w:r w:rsidR="00374341">
              <w:rPr>
                <w:rFonts w:ascii="Consolas" w:eastAsia="Times New Roman" w:hAnsi="Consolas" w:cs="Times New Roman"/>
                <w:color w:val="000000"/>
              </w:rPr>
              <w:t>fit_transform</w:t>
            </w:r>
            <w:r w:rsidR="00374341">
              <w:rPr>
                <w:rFonts w:ascii="Cambria" w:eastAsia="Times New Roman" w:hAnsi="Cambria" w:cs="Times New Roman"/>
                <w:color w:val="000000"/>
                <w:sz w:val="24"/>
                <w:szCs w:val="24"/>
              </w:rPr>
              <w:t xml:space="preserve"> function for a </w:t>
            </w:r>
            <w:r w:rsidR="00374341">
              <w:rPr>
                <w:rFonts w:ascii="Consolas" w:eastAsia="Times New Roman" w:hAnsi="Consolas" w:cs="Times New Roman"/>
                <w:color w:val="000000"/>
              </w:rPr>
              <w:t>OneHotEncoder</w:t>
            </w:r>
            <w:r w:rsidR="00374341">
              <w:rPr>
                <w:rFonts w:ascii="Cambria" w:eastAsia="Times New Roman" w:hAnsi="Cambria" w:cs="Times New Roman"/>
                <w:color w:val="000000"/>
                <w:sz w:val="24"/>
                <w:szCs w:val="24"/>
              </w:rPr>
              <w:t xml:space="preserve"> returns a sparse matrix by default, hence, to get an array, you can either disable the </w:t>
            </w:r>
            <w:r w:rsidR="00374341">
              <w:rPr>
                <w:rFonts w:ascii="Consolas" w:eastAsia="Times New Roman" w:hAnsi="Consolas" w:cs="Times New Roman"/>
                <w:color w:val="000000"/>
              </w:rPr>
              <w:t>sparse</w:t>
            </w:r>
            <w:r w:rsidR="00374341">
              <w:rPr>
                <w:rFonts w:ascii="Cambria" w:eastAsia="Times New Roman" w:hAnsi="Cambria" w:cs="Times New Roman"/>
                <w:color w:val="000000"/>
                <w:sz w:val="24"/>
                <w:szCs w:val="24"/>
              </w:rPr>
              <w:t xml:space="preserve"> option in the constructor (</w:t>
            </w:r>
            <w:r w:rsidR="00374341">
              <w:rPr>
                <w:rFonts w:ascii="Consolas" w:eastAsia="Times New Roman" w:hAnsi="Consolas" w:cs="Times New Roman"/>
                <w:color w:val="000000"/>
              </w:rPr>
              <w:t>OneHotEncoder(sparse=False)</w:t>
            </w:r>
            <w:r w:rsidR="00374341">
              <w:rPr>
                <w:rFonts w:ascii="Cambria" w:eastAsia="Times New Roman" w:hAnsi="Cambria" w:cs="Times New Roman"/>
                <w:color w:val="000000"/>
                <w:sz w:val="24"/>
                <w:szCs w:val="24"/>
              </w:rPr>
              <w:t xml:space="preserve">) or call </w:t>
            </w:r>
            <w:r w:rsidR="00374341">
              <w:rPr>
                <w:rFonts w:ascii="Consolas" w:eastAsia="Times New Roman" w:hAnsi="Consolas" w:cs="Times New Roman"/>
                <w:color w:val="000000"/>
              </w:rPr>
              <w:t>toarray()</w:t>
            </w:r>
            <w:r w:rsidR="00374341">
              <w:rPr>
                <w:rFonts w:ascii="Cambria" w:eastAsia="Times New Roman" w:hAnsi="Cambria" w:cs="Times New Roman"/>
                <w:color w:val="000000"/>
                <w:sz w:val="24"/>
                <w:szCs w:val="24"/>
              </w:rPr>
              <w:t xml:space="preserve"> on the sparse matrix returned). HINT: knowing that </w:t>
            </w:r>
            <w:r w:rsidR="00374341">
              <w:rPr>
                <w:rFonts w:ascii="Consolas" w:eastAsia="Times New Roman" w:hAnsi="Consolas" w:cs="Times New Roman"/>
                <w:color w:val="000000"/>
              </w:rPr>
              <w:t>selected_X</w:t>
            </w:r>
            <w:r w:rsidR="00374341">
              <w:rPr>
                <w:rFonts w:ascii="Cambria" w:eastAsia="Times New Roman" w:hAnsi="Cambria" w:cs="Times New Roman"/>
                <w:color w:val="000000"/>
                <w:sz w:val="24"/>
                <w:szCs w:val="24"/>
              </w:rPr>
              <w:t xml:space="preserve"> has 2 columns with 6 unique values in the first and 4 unique values in the second, how many columns should </w:t>
            </w:r>
            <w:r w:rsidR="00374341">
              <w:rPr>
                <w:rFonts w:ascii="Consolas" w:eastAsia="Times New Roman" w:hAnsi="Consolas" w:cs="Times New Roman"/>
                <w:color w:val="000000"/>
              </w:rPr>
              <w:t>encoded_X</w:t>
            </w:r>
            <w:r w:rsidR="00374341">
              <w:rPr>
                <w:rFonts w:ascii="Cambria" w:eastAsia="Times New Roman" w:hAnsi="Cambria" w:cs="Times New Roman"/>
                <w:color w:val="000000"/>
                <w:sz w:val="24"/>
                <w:szCs w:val="24"/>
              </w:rPr>
              <w:t xml:space="preserve"> have?</w:t>
            </w:r>
          </w:p>
          <w:p w14:paraId="12053616" w14:textId="403A6916" w:rsidR="00A0562A" w:rsidRDefault="00A0562A" w:rsidP="00374341">
            <w:pPr>
              <w:spacing w:before="180" w:after="180" w:line="240" w:lineRule="auto"/>
              <w:rPr>
                <w:rFonts w:ascii="Times New Roman" w:eastAsia="Times New Roman" w:hAnsi="Times New Roman" w:cs="Times New Roman"/>
                <w:sz w:val="24"/>
                <w:szCs w:val="24"/>
              </w:rPr>
            </w:pPr>
            <w:ins w:id="9062" w:author="RoboGarden Team" w:date="2020-01-23T18:28:00Z">
              <w:r>
                <w:rPr>
                  <w:rFonts w:ascii="Cambria" w:eastAsia="Times New Roman" w:hAnsi="Cambria" w:cs="Times New Roman"/>
                  <w:color w:val="000000"/>
                  <w:sz w:val="24"/>
                  <w:szCs w:val="24"/>
                </w:rPr>
                <w:t xml:space="preserve">Revisit the </w:t>
              </w:r>
            </w:ins>
            <w:ins w:id="9063" w:author="Chantelle Dubois Nishiyama" w:date="2020-02-19T22:45:00Z">
              <w:r w:rsidR="00BD42DF">
                <w:rPr>
                  <w:rFonts w:ascii="Cambria" w:eastAsia="Times New Roman" w:hAnsi="Cambria" w:cs="Times New Roman"/>
                  <w:color w:val="000000"/>
                  <w:sz w:val="24"/>
                  <w:szCs w:val="24"/>
                </w:rPr>
                <w:t>Mus</w:t>
              </w:r>
            </w:ins>
            <w:ins w:id="9064" w:author="RoboGarden Team" w:date="2020-01-23T18:28:00Z">
              <w:del w:id="9065" w:author="Chantelle Dubois Nishiyama" w:date="2020-02-19T22:45:00Z">
                <w:r w:rsidDel="00BD42DF">
                  <w:rPr>
                    <w:rFonts w:ascii="Cambria" w:eastAsia="Times New Roman" w:hAnsi="Cambria" w:cs="Times New Roman"/>
                    <w:color w:val="000000"/>
                    <w:sz w:val="24"/>
                    <w:szCs w:val="24"/>
                  </w:rPr>
                  <w:delText>msu</w:delText>
                </w:r>
              </w:del>
              <w:r>
                <w:rPr>
                  <w:rFonts w:ascii="Cambria" w:eastAsia="Times New Roman" w:hAnsi="Cambria" w:cs="Times New Roman"/>
                  <w:color w:val="000000"/>
                  <w:sz w:val="24"/>
                  <w:szCs w:val="24"/>
                </w:rPr>
                <w:t xml:space="preserve">hrooms dataset </w:t>
              </w:r>
              <w:r w:rsidRPr="00A0562A">
                <w:rPr>
                  <w:rFonts w:ascii="Cambria" w:eastAsia="Times New Roman" w:hAnsi="Cambria" w:cs="Times New Roman"/>
                  <w:color w:val="0070C0"/>
                  <w:sz w:val="24"/>
                  <w:szCs w:val="24"/>
                  <w:u w:val="single"/>
                  <w:rPrChange w:id="9066" w:author="RoboGarden Team" w:date="2020-01-23T18:29:00Z">
                    <w:rPr>
                      <w:rFonts w:ascii="Cambria" w:eastAsia="Times New Roman" w:hAnsi="Cambria" w:cs="Times New Roman"/>
                      <w:color w:val="000000"/>
                      <w:sz w:val="24"/>
                      <w:szCs w:val="24"/>
                    </w:rPr>
                  </w:rPrChange>
                </w:rPr>
                <w:t>Here</w:t>
              </w:r>
            </w:ins>
          </w:p>
        </w:tc>
        <w:tc>
          <w:tcPr>
            <w:tcW w:w="270" w:type="dxa"/>
            <w:gridSpan w:val="2"/>
            <w:tcBorders>
              <w:top w:val="nil"/>
              <w:left w:val="nil"/>
              <w:bottom w:val="nil"/>
              <w:right w:val="single" w:sz="4" w:space="0" w:color="DBDBDB" w:themeColor="accent3" w:themeTint="66"/>
            </w:tcBorders>
            <w:shd w:val="clear" w:color="auto" w:fill="FAFAFA"/>
            <w:tcPrChange w:id="9067" w:author="Guest User" w:date="2020-01-21T14:51:00Z">
              <w:tcPr>
                <w:tcW w:w="270" w:type="dxa"/>
                <w:gridSpan w:val="2"/>
                <w:tcBorders>
                  <w:top w:val="nil"/>
                  <w:left w:val="nil"/>
                  <w:bottom w:val="nil"/>
                  <w:right w:val="single" w:sz="4" w:space="0" w:color="DBDBDB"/>
                </w:tcBorders>
                <w:shd w:val="clear" w:color="auto" w:fill="FAFAFA"/>
              </w:tcPr>
            </w:tcPrChange>
          </w:tcPr>
          <w:p w14:paraId="6CF8AC9A" w14:textId="77777777" w:rsidR="00374341" w:rsidRDefault="00374341" w:rsidP="00374341">
            <w:pPr>
              <w:rPr>
                <w:color w:val="404040" w:themeColor="text1" w:themeTint="BF"/>
              </w:rPr>
            </w:pPr>
          </w:p>
        </w:tc>
      </w:tr>
      <w:tr w:rsidR="00374341" w14:paraId="314B92CB" w14:textId="77777777" w:rsidTr="4E01FC68">
        <w:trPr>
          <w:trHeight w:val="80"/>
        </w:trPr>
        <w:tc>
          <w:tcPr>
            <w:tcW w:w="270" w:type="dxa"/>
            <w:tcBorders>
              <w:top w:val="nil"/>
              <w:left w:val="single" w:sz="4" w:space="0" w:color="DBDBDB" w:themeColor="accent3" w:themeTint="66"/>
              <w:bottom w:val="nil"/>
              <w:right w:val="nil"/>
            </w:tcBorders>
            <w:shd w:val="clear" w:color="auto" w:fill="FAFAFA"/>
            <w:tcPrChange w:id="9068" w:author="Guest User" w:date="2020-01-21T14:51:00Z">
              <w:tcPr>
                <w:tcW w:w="270" w:type="dxa"/>
                <w:tcBorders>
                  <w:top w:val="nil"/>
                  <w:left w:val="single" w:sz="4" w:space="0" w:color="DBDBDB"/>
                  <w:bottom w:val="nil"/>
                  <w:right w:val="nil"/>
                </w:tcBorders>
                <w:shd w:val="clear" w:color="auto" w:fill="FAFAFA"/>
              </w:tcPr>
            </w:tcPrChange>
          </w:tcPr>
          <w:p w14:paraId="49615602" w14:textId="77777777" w:rsidR="00374341" w:rsidRDefault="00374341" w:rsidP="00374341">
            <w:pPr>
              <w:rPr>
                <w:sz w:val="8"/>
                <w:szCs w:val="8"/>
              </w:rPr>
            </w:pPr>
          </w:p>
        </w:tc>
        <w:tc>
          <w:tcPr>
            <w:tcW w:w="3960" w:type="dxa"/>
            <w:gridSpan w:val="2"/>
            <w:tcBorders>
              <w:top w:val="nil"/>
              <w:left w:val="nil"/>
              <w:bottom w:val="nil"/>
              <w:right w:val="nil"/>
            </w:tcBorders>
            <w:shd w:val="clear" w:color="auto" w:fill="FAFAFA"/>
            <w:vAlign w:val="center"/>
            <w:tcPrChange w:id="9069" w:author="Guest User" w:date="2020-01-21T14:51:00Z">
              <w:tcPr>
                <w:tcW w:w="3960" w:type="dxa"/>
                <w:gridSpan w:val="2"/>
                <w:tcBorders>
                  <w:top w:val="nil"/>
                  <w:left w:val="nil"/>
                  <w:bottom w:val="nil"/>
                  <w:right w:val="nil"/>
                </w:tcBorders>
                <w:shd w:val="clear" w:color="auto" w:fill="FAFAFA"/>
              </w:tcPr>
            </w:tcPrChange>
          </w:tcPr>
          <w:p w14:paraId="362D57E7" w14:textId="77777777" w:rsidR="00374341" w:rsidRDefault="00374341" w:rsidP="00374341">
            <w:pPr>
              <w:jc w:val="center"/>
              <w:rPr>
                <w:rFonts w:ascii="Open Sans Semibold" w:eastAsia="Open Sans Semibold" w:hAnsi="Open Sans Semibold" w:cs="Open Sans Semibold"/>
                <w:color w:val="FFFFFF"/>
                <w:sz w:val="8"/>
                <w:szCs w:val="8"/>
              </w:rPr>
            </w:pPr>
          </w:p>
        </w:tc>
        <w:tc>
          <w:tcPr>
            <w:tcW w:w="2052" w:type="dxa"/>
            <w:tcBorders>
              <w:top w:val="nil"/>
              <w:left w:val="nil"/>
              <w:bottom w:val="nil"/>
              <w:right w:val="nil"/>
            </w:tcBorders>
            <w:shd w:val="clear" w:color="auto" w:fill="FAFAFA"/>
            <w:vAlign w:val="center"/>
            <w:tcPrChange w:id="9070" w:author="Guest User" w:date="2020-01-21T14:51:00Z">
              <w:tcPr>
                <w:tcW w:w="2052" w:type="dxa"/>
                <w:tcBorders>
                  <w:top w:val="nil"/>
                  <w:left w:val="nil"/>
                  <w:bottom w:val="nil"/>
                  <w:right w:val="nil"/>
                </w:tcBorders>
                <w:shd w:val="clear" w:color="auto" w:fill="FAFAFA"/>
              </w:tcPr>
            </w:tcPrChange>
          </w:tcPr>
          <w:p w14:paraId="04921635" w14:textId="77777777" w:rsidR="00374341" w:rsidRDefault="00374341" w:rsidP="00374341">
            <w:pPr>
              <w:rPr>
                <w:color w:val="404040" w:themeColor="text1" w:themeTint="BF"/>
                <w:sz w:val="8"/>
                <w:szCs w:val="8"/>
              </w:rPr>
            </w:pPr>
          </w:p>
        </w:tc>
        <w:tc>
          <w:tcPr>
            <w:tcW w:w="3888" w:type="dxa"/>
            <w:tcBorders>
              <w:top w:val="nil"/>
              <w:left w:val="nil"/>
              <w:bottom w:val="nil"/>
              <w:right w:val="nil"/>
            </w:tcBorders>
            <w:shd w:val="clear" w:color="auto" w:fill="FAFAFA"/>
            <w:vAlign w:val="center"/>
            <w:tcPrChange w:id="9071" w:author="Guest User" w:date="2020-01-21T14:51:00Z">
              <w:tcPr>
                <w:tcW w:w="3888" w:type="dxa"/>
                <w:tcBorders>
                  <w:top w:val="nil"/>
                  <w:left w:val="nil"/>
                  <w:bottom w:val="nil"/>
                  <w:right w:val="nil"/>
                </w:tcBorders>
                <w:shd w:val="clear" w:color="auto" w:fill="FAFAFA"/>
              </w:tcPr>
            </w:tcPrChange>
          </w:tcPr>
          <w:p w14:paraId="736AA832" w14:textId="77777777" w:rsidR="00374341" w:rsidRDefault="00374341" w:rsidP="00374341">
            <w:pPr>
              <w:rPr>
                <w:sz w:val="8"/>
                <w:szCs w:val="8"/>
              </w:rPr>
            </w:pPr>
          </w:p>
        </w:tc>
        <w:tc>
          <w:tcPr>
            <w:tcW w:w="270" w:type="dxa"/>
            <w:gridSpan w:val="2"/>
            <w:tcBorders>
              <w:top w:val="nil"/>
              <w:left w:val="nil"/>
              <w:bottom w:val="nil"/>
              <w:right w:val="single" w:sz="4" w:space="0" w:color="DBDBDB" w:themeColor="accent3" w:themeTint="66"/>
            </w:tcBorders>
            <w:shd w:val="clear" w:color="auto" w:fill="FAFAFA"/>
            <w:tcPrChange w:id="9072" w:author="Guest User" w:date="2020-01-21T14:51:00Z">
              <w:tcPr>
                <w:tcW w:w="270" w:type="dxa"/>
                <w:gridSpan w:val="2"/>
                <w:tcBorders>
                  <w:top w:val="nil"/>
                  <w:left w:val="nil"/>
                  <w:bottom w:val="nil"/>
                  <w:right w:val="single" w:sz="4" w:space="0" w:color="DBDBDB"/>
                </w:tcBorders>
                <w:shd w:val="clear" w:color="auto" w:fill="FAFAFA"/>
              </w:tcPr>
            </w:tcPrChange>
          </w:tcPr>
          <w:p w14:paraId="5DC3882A" w14:textId="77777777" w:rsidR="00374341" w:rsidRDefault="00374341" w:rsidP="00374341">
            <w:pPr>
              <w:rPr>
                <w:sz w:val="8"/>
                <w:szCs w:val="8"/>
              </w:rPr>
            </w:pPr>
          </w:p>
        </w:tc>
      </w:tr>
      <w:tr w:rsidR="00374341" w14:paraId="44277F27" w14:textId="77777777" w:rsidTr="4E01FC68">
        <w:trPr>
          <w:trHeight w:val="1580"/>
        </w:trPr>
        <w:tc>
          <w:tcPr>
            <w:tcW w:w="270" w:type="dxa"/>
            <w:tcBorders>
              <w:top w:val="nil"/>
              <w:left w:val="single" w:sz="4" w:space="0" w:color="E1E1E1"/>
              <w:bottom w:val="nil"/>
              <w:right w:val="nil"/>
            </w:tcBorders>
            <w:shd w:val="clear" w:color="auto" w:fill="FAFAFA"/>
            <w:tcPrChange w:id="9073" w:author="Guest User" w:date="2020-01-21T14:51:00Z">
              <w:tcPr>
                <w:tcW w:w="270" w:type="dxa"/>
                <w:tcBorders>
                  <w:top w:val="nil"/>
                  <w:left w:val="single" w:sz="4" w:space="0" w:color="E1E1E1"/>
                  <w:bottom w:val="nil"/>
                  <w:right w:val="nil"/>
                </w:tcBorders>
                <w:shd w:val="clear" w:color="auto" w:fill="FAFAFA"/>
              </w:tcPr>
            </w:tcPrChange>
          </w:tcPr>
          <w:p w14:paraId="3B4B3FED" w14:textId="77777777" w:rsidR="00374341" w:rsidRDefault="00374341" w:rsidP="00374341"/>
        </w:tc>
        <w:tc>
          <w:tcPr>
            <w:tcW w:w="9915" w:type="dxa"/>
            <w:gridSpan w:val="5"/>
            <w:tcBorders>
              <w:top w:val="nil"/>
              <w:left w:val="nil"/>
              <w:bottom w:val="nil"/>
              <w:right w:val="nil"/>
            </w:tcBorders>
            <w:shd w:val="clear" w:color="auto" w:fill="FFFFFF" w:themeFill="background1"/>
            <w:vAlign w:val="center"/>
            <w:tcPrChange w:id="9074" w:author="Guest User" w:date="2020-01-21T14:51:00Z">
              <w:tcPr>
                <w:tcW w:w="9915" w:type="dxa"/>
                <w:gridSpan w:val="5"/>
                <w:tcBorders>
                  <w:top w:val="nil"/>
                  <w:left w:val="nil"/>
                  <w:bottom w:val="nil"/>
                  <w:right w:val="nil"/>
                </w:tcBorders>
                <w:shd w:val="clear" w:color="auto" w:fill="FFFFFF"/>
              </w:tcPr>
            </w:tcPrChange>
          </w:tcPr>
          <w:p w14:paraId="50E03A31" w14:textId="77777777" w:rsidR="00374341" w:rsidRDefault="00374341" w:rsidP="00374341">
            <w:pPr>
              <w:spacing w:line="240" w:lineRule="auto"/>
              <w:jc w:val="center"/>
            </w:pPr>
          </w:p>
        </w:tc>
        <w:tc>
          <w:tcPr>
            <w:tcW w:w="255" w:type="dxa"/>
            <w:tcBorders>
              <w:top w:val="nil"/>
              <w:left w:val="nil"/>
              <w:bottom w:val="nil"/>
              <w:right w:val="single" w:sz="4" w:space="0" w:color="E1E1E1"/>
            </w:tcBorders>
            <w:shd w:val="clear" w:color="auto" w:fill="FAFAFA"/>
            <w:tcPrChange w:id="9075" w:author="Guest User" w:date="2020-01-21T14:51:00Z">
              <w:tcPr>
                <w:tcW w:w="255" w:type="dxa"/>
                <w:tcBorders>
                  <w:top w:val="nil"/>
                  <w:left w:val="nil"/>
                  <w:bottom w:val="nil"/>
                  <w:right w:val="single" w:sz="4" w:space="0" w:color="E1E1E1"/>
                </w:tcBorders>
                <w:shd w:val="clear" w:color="auto" w:fill="FAFAFA"/>
              </w:tcPr>
            </w:tcPrChange>
          </w:tcPr>
          <w:p w14:paraId="45255480" w14:textId="77777777" w:rsidR="00374341" w:rsidRDefault="00374341" w:rsidP="00374341"/>
        </w:tc>
      </w:tr>
      <w:tr w:rsidR="00374341" w14:paraId="7DE0D1C7" w14:textId="77777777" w:rsidTr="4E01FC68">
        <w:trPr>
          <w:trHeight w:val="180"/>
        </w:trPr>
        <w:tc>
          <w:tcPr>
            <w:tcW w:w="270" w:type="dxa"/>
            <w:tcBorders>
              <w:top w:val="nil"/>
              <w:left w:val="single" w:sz="4" w:space="0" w:color="E1E1E1"/>
              <w:bottom w:val="single" w:sz="4" w:space="0" w:color="E1E1E1"/>
              <w:right w:val="nil"/>
            </w:tcBorders>
            <w:shd w:val="clear" w:color="auto" w:fill="FAFAFA"/>
            <w:tcPrChange w:id="9076" w:author="Guest User" w:date="2020-01-21T14:51:00Z">
              <w:tcPr>
                <w:tcW w:w="270" w:type="dxa"/>
                <w:tcBorders>
                  <w:top w:val="nil"/>
                  <w:left w:val="single" w:sz="4" w:space="0" w:color="E1E1E1"/>
                  <w:bottom w:val="single" w:sz="4" w:space="0" w:color="E1E1E1"/>
                  <w:right w:val="nil"/>
                </w:tcBorders>
                <w:shd w:val="clear" w:color="auto" w:fill="FAFAFA"/>
              </w:tcPr>
            </w:tcPrChange>
          </w:tcPr>
          <w:p w14:paraId="3A45CE0A" w14:textId="77777777" w:rsidR="00374341" w:rsidRDefault="00374341" w:rsidP="00374341">
            <w:pPr>
              <w:spacing w:after="0" w:line="240" w:lineRule="auto"/>
              <w:rPr>
                <w:sz w:val="16"/>
                <w:szCs w:val="16"/>
              </w:rPr>
            </w:pPr>
          </w:p>
        </w:tc>
        <w:tc>
          <w:tcPr>
            <w:tcW w:w="9915" w:type="dxa"/>
            <w:gridSpan w:val="5"/>
            <w:tcBorders>
              <w:top w:val="nil"/>
              <w:left w:val="nil"/>
              <w:bottom w:val="single" w:sz="4" w:space="0" w:color="E1E1E1"/>
              <w:right w:val="nil"/>
            </w:tcBorders>
            <w:shd w:val="clear" w:color="auto" w:fill="FAFAFA"/>
            <w:tcPrChange w:id="9077" w:author="Guest User" w:date="2020-01-21T14:51:00Z">
              <w:tcPr>
                <w:tcW w:w="9915" w:type="dxa"/>
                <w:gridSpan w:val="5"/>
                <w:tcBorders>
                  <w:top w:val="nil"/>
                  <w:left w:val="nil"/>
                  <w:bottom w:val="single" w:sz="4" w:space="0" w:color="E1E1E1"/>
                  <w:right w:val="nil"/>
                </w:tcBorders>
                <w:shd w:val="clear" w:color="auto" w:fill="FAFAFA"/>
              </w:tcPr>
            </w:tcPrChange>
          </w:tcPr>
          <w:p w14:paraId="22FE2B6E" w14:textId="77777777" w:rsidR="00374341" w:rsidRDefault="00374341" w:rsidP="00374341">
            <w:pPr>
              <w:spacing w:after="0" w:line="240" w:lineRule="auto"/>
              <w:rPr>
                <w:sz w:val="16"/>
                <w:szCs w:val="16"/>
              </w:rPr>
            </w:pPr>
          </w:p>
        </w:tc>
        <w:tc>
          <w:tcPr>
            <w:tcW w:w="255" w:type="dxa"/>
            <w:tcBorders>
              <w:top w:val="nil"/>
              <w:left w:val="nil"/>
              <w:bottom w:val="single" w:sz="4" w:space="0" w:color="E1E1E1"/>
              <w:right w:val="single" w:sz="4" w:space="0" w:color="E1E1E1"/>
            </w:tcBorders>
            <w:shd w:val="clear" w:color="auto" w:fill="FAFAFA"/>
            <w:tcPrChange w:id="9078" w:author="Guest User" w:date="2020-01-21T14:51:00Z">
              <w:tcPr>
                <w:tcW w:w="255" w:type="dxa"/>
                <w:tcBorders>
                  <w:top w:val="nil"/>
                  <w:left w:val="nil"/>
                  <w:bottom w:val="single" w:sz="4" w:space="0" w:color="E1E1E1"/>
                  <w:right w:val="single" w:sz="4" w:space="0" w:color="E1E1E1"/>
                </w:tcBorders>
                <w:shd w:val="clear" w:color="auto" w:fill="FAFAFA"/>
              </w:tcPr>
            </w:tcPrChange>
          </w:tcPr>
          <w:p w14:paraId="0BD4CD9E" w14:textId="77777777" w:rsidR="00374341" w:rsidRDefault="00374341" w:rsidP="00374341">
            <w:pPr>
              <w:spacing w:after="0" w:line="240" w:lineRule="auto"/>
              <w:rPr>
                <w:sz w:val="16"/>
                <w:szCs w:val="16"/>
              </w:rPr>
            </w:pPr>
          </w:p>
        </w:tc>
      </w:tr>
    </w:tbl>
    <w:p w14:paraId="34DCC604" w14:textId="77777777" w:rsidR="00374341" w:rsidRDefault="00374341" w:rsidP="00374341">
      <w:pPr>
        <w:rPr>
          <w:color w:val="404040" w:themeColor="text1" w:themeTint="BF"/>
        </w:rPr>
      </w:pPr>
    </w:p>
    <w:tbl>
      <w:tblPr>
        <w:tblW w:w="10440" w:type="dxa"/>
        <w:tblInd w:w="-5" w:type="dxa"/>
        <w:tblBorders>
          <w:top w:val="single" w:sz="4" w:space="0" w:color="DBDBDB"/>
          <w:left w:val="single" w:sz="4" w:space="0" w:color="DBDBDB"/>
          <w:bottom w:val="single" w:sz="4" w:space="0" w:color="DBDBDB"/>
          <w:right w:val="single" w:sz="4" w:space="0" w:color="DBDBDB"/>
          <w:insideH w:val="nil"/>
          <w:insideV w:val="nil"/>
        </w:tblBorders>
        <w:tblLayout w:type="fixed"/>
        <w:tblLook w:val="0400" w:firstRow="0" w:lastRow="0" w:firstColumn="0" w:lastColumn="0" w:noHBand="0" w:noVBand="1"/>
        <w:tblPrChange w:id="9079" w:author="Fatemeh Yazdanbakhsh Poodeh" w:date="2020-01-29T01:04:00Z">
          <w:tblPr>
            <w:tblW w:w="10440" w:type="dxa"/>
            <w:tblInd w:w="-5" w:type="dxa"/>
            <w:tblBorders>
              <w:top w:val="single" w:sz="4" w:space="0" w:color="DBDBDB"/>
              <w:left w:val="single" w:sz="4" w:space="0" w:color="DBDBDB"/>
              <w:bottom w:val="single" w:sz="4" w:space="0" w:color="DBDBDB"/>
              <w:right w:val="single" w:sz="4" w:space="0" w:color="DBDBDB"/>
              <w:insideH w:val="nil"/>
              <w:insideV w:val="nil"/>
            </w:tblBorders>
            <w:tblLayout w:type="fixed"/>
            <w:tblLook w:val="0400" w:firstRow="0" w:lastRow="0" w:firstColumn="0" w:lastColumn="0" w:noHBand="0" w:noVBand="1"/>
          </w:tblPr>
        </w:tblPrChange>
      </w:tblPr>
      <w:tblGrid>
        <w:gridCol w:w="270"/>
        <w:gridCol w:w="9900"/>
        <w:gridCol w:w="270"/>
        <w:tblGridChange w:id="9080">
          <w:tblGrid>
            <w:gridCol w:w="85"/>
            <w:gridCol w:w="185"/>
            <w:gridCol w:w="9900"/>
            <w:gridCol w:w="270"/>
            <w:gridCol w:w="85"/>
          </w:tblGrid>
        </w:tblGridChange>
      </w:tblGrid>
      <w:tr w:rsidR="00374341" w14:paraId="253C66D2" w14:textId="77777777" w:rsidTr="005E7437">
        <w:trPr>
          <w:trHeight w:val="465"/>
          <w:trPrChange w:id="9081" w:author="Fatemeh Yazdanbakhsh Poodeh" w:date="2020-01-29T01:04:00Z">
            <w:trPr>
              <w:gridBefore w:val="1"/>
              <w:trHeight w:val="420"/>
            </w:trPr>
          </w:trPrChange>
        </w:trPr>
        <w:tc>
          <w:tcPr>
            <w:tcW w:w="10440" w:type="dxa"/>
            <w:gridSpan w:val="3"/>
            <w:tcBorders>
              <w:top w:val="single" w:sz="4" w:space="0" w:color="DBDBDB"/>
              <w:left w:val="single" w:sz="4" w:space="0" w:color="DBDBDB"/>
              <w:bottom w:val="nil"/>
              <w:right w:val="single" w:sz="4" w:space="0" w:color="DBDBDB"/>
            </w:tcBorders>
            <w:shd w:val="clear" w:color="auto" w:fill="FAFAFA"/>
            <w:hideMark/>
            <w:tcPrChange w:id="9082" w:author="Fatemeh Yazdanbakhsh Poodeh" w:date="2020-01-29T01:04:00Z">
              <w:tcPr>
                <w:tcW w:w="10440" w:type="dxa"/>
                <w:gridSpan w:val="4"/>
                <w:tcBorders>
                  <w:top w:val="single" w:sz="4" w:space="0" w:color="DBDBDB"/>
                  <w:left w:val="single" w:sz="4" w:space="0" w:color="DBDBDB"/>
                  <w:bottom w:val="nil"/>
                  <w:right w:val="single" w:sz="4" w:space="0" w:color="DBDBDB"/>
                </w:tcBorders>
                <w:shd w:val="clear" w:color="auto" w:fill="FAFAFA"/>
                <w:hideMark/>
              </w:tcPr>
            </w:tcPrChange>
          </w:tcPr>
          <w:p w14:paraId="14A551B6" w14:textId="77777777" w:rsidR="00374341" w:rsidRDefault="00374341" w:rsidP="00374341">
            <w:pPr>
              <w:pStyle w:val="Heading3"/>
            </w:pPr>
            <w:r>
              <w:t>Initial Code</w:t>
            </w:r>
          </w:p>
        </w:tc>
      </w:tr>
      <w:tr w:rsidR="00374341" w14:paraId="783A8FE3" w14:textId="77777777" w:rsidTr="00374341">
        <w:trPr>
          <w:trHeight w:val="420"/>
        </w:trPr>
        <w:tc>
          <w:tcPr>
            <w:tcW w:w="10440" w:type="dxa"/>
            <w:gridSpan w:val="3"/>
            <w:tcBorders>
              <w:top w:val="single" w:sz="4" w:space="0" w:color="DBDBDB"/>
              <w:left w:val="single" w:sz="4" w:space="0" w:color="DBDBDB"/>
              <w:bottom w:val="nil"/>
              <w:right w:val="single" w:sz="4" w:space="0" w:color="DBDBDB"/>
            </w:tcBorders>
            <w:shd w:val="clear" w:color="auto" w:fill="FAFAFA"/>
            <w:hideMark/>
          </w:tcPr>
          <w:p w14:paraId="19414681" w14:textId="77777777" w:rsidR="00374341" w:rsidRDefault="00374341" w:rsidP="00374341">
            <w:pPr>
              <w:pStyle w:val="Heading4"/>
              <w:rPr>
                <w:rFonts w:eastAsiaTheme="minorHAnsi"/>
              </w:rPr>
            </w:pPr>
            <w:r>
              <w:rPr>
                <w:rFonts w:eastAsiaTheme="minorHAnsi"/>
              </w:rPr>
              <w:t>Python</w:t>
            </w:r>
          </w:p>
        </w:tc>
      </w:tr>
      <w:tr w:rsidR="00374341" w14:paraId="2E941751" w14:textId="77777777" w:rsidTr="00374341">
        <w:trPr>
          <w:trHeight w:val="80"/>
        </w:trPr>
        <w:tc>
          <w:tcPr>
            <w:tcW w:w="270" w:type="dxa"/>
            <w:tcBorders>
              <w:top w:val="nil"/>
              <w:left w:val="single" w:sz="4" w:space="0" w:color="DBDBDB"/>
              <w:bottom w:val="nil"/>
              <w:right w:val="nil"/>
            </w:tcBorders>
            <w:shd w:val="clear" w:color="auto" w:fill="FAFAFA"/>
          </w:tcPr>
          <w:p w14:paraId="79AEED2D" w14:textId="77777777" w:rsidR="00374341" w:rsidRDefault="00374341" w:rsidP="00374341">
            <w:pPr>
              <w:spacing w:after="0" w:line="240" w:lineRule="auto"/>
              <w:rPr>
                <w:sz w:val="16"/>
                <w:szCs w:val="16"/>
              </w:rPr>
            </w:pPr>
          </w:p>
        </w:tc>
        <w:tc>
          <w:tcPr>
            <w:tcW w:w="9900" w:type="dxa"/>
            <w:tcBorders>
              <w:top w:val="nil"/>
              <w:left w:val="nil"/>
              <w:bottom w:val="single" w:sz="4" w:space="0" w:color="808080"/>
              <w:right w:val="nil"/>
            </w:tcBorders>
            <w:shd w:val="clear" w:color="auto" w:fill="FAFAFA"/>
          </w:tcPr>
          <w:p w14:paraId="46CDBEF9" w14:textId="77777777" w:rsidR="00374341" w:rsidRDefault="00374341" w:rsidP="00374341">
            <w:pPr>
              <w:spacing w:after="0" w:line="240" w:lineRule="auto"/>
              <w:rPr>
                <w:sz w:val="16"/>
                <w:szCs w:val="16"/>
              </w:rPr>
            </w:pPr>
          </w:p>
        </w:tc>
        <w:tc>
          <w:tcPr>
            <w:tcW w:w="270" w:type="dxa"/>
            <w:tcBorders>
              <w:top w:val="nil"/>
              <w:left w:val="nil"/>
              <w:bottom w:val="nil"/>
              <w:right w:val="single" w:sz="4" w:space="0" w:color="DBDBDB"/>
            </w:tcBorders>
            <w:shd w:val="clear" w:color="auto" w:fill="FAFAFA"/>
          </w:tcPr>
          <w:p w14:paraId="5E243863" w14:textId="77777777" w:rsidR="00374341" w:rsidRDefault="00374341" w:rsidP="00374341">
            <w:pPr>
              <w:spacing w:after="0" w:line="240" w:lineRule="auto"/>
              <w:rPr>
                <w:sz w:val="16"/>
                <w:szCs w:val="16"/>
              </w:rPr>
            </w:pPr>
          </w:p>
        </w:tc>
      </w:tr>
      <w:tr w:rsidR="00374341" w14:paraId="73A6310E" w14:textId="77777777" w:rsidTr="00374341">
        <w:trPr>
          <w:trHeight w:val="180"/>
        </w:trPr>
        <w:tc>
          <w:tcPr>
            <w:tcW w:w="270" w:type="dxa"/>
            <w:tcBorders>
              <w:top w:val="nil"/>
              <w:left w:val="single" w:sz="4" w:space="0" w:color="DBDBDB"/>
              <w:bottom w:val="nil"/>
              <w:right w:val="single" w:sz="4" w:space="0" w:color="808080"/>
            </w:tcBorders>
            <w:shd w:val="clear" w:color="auto" w:fill="FAFAFA"/>
          </w:tcPr>
          <w:p w14:paraId="024F40BE" w14:textId="77777777" w:rsidR="00374341" w:rsidRDefault="00374341" w:rsidP="00374341"/>
        </w:tc>
        <w:tc>
          <w:tcPr>
            <w:tcW w:w="9900" w:type="dxa"/>
            <w:tcBorders>
              <w:top w:val="single" w:sz="4" w:space="0" w:color="808080"/>
              <w:left w:val="single" w:sz="4" w:space="0" w:color="808080"/>
              <w:bottom w:val="single" w:sz="4" w:space="0" w:color="808080"/>
              <w:right w:val="single" w:sz="4" w:space="0" w:color="808080"/>
            </w:tcBorders>
            <w:shd w:val="clear" w:color="auto" w:fill="D9D9D9"/>
            <w:vAlign w:val="center"/>
          </w:tcPr>
          <w:p w14:paraId="357362FC" w14:textId="77777777" w:rsidR="00374341" w:rsidRDefault="00374341" w:rsidP="00374341">
            <w:pPr>
              <w:rPr>
                <w:rFonts w:ascii="Consolas" w:hAnsi="Consolas" w:cs="Courier New"/>
                <w:sz w:val="19"/>
                <w:szCs w:val="19"/>
                <w:highlight w:val="lightGray"/>
                <w:shd w:val="clear" w:color="auto" w:fill="F9F2F4"/>
              </w:rPr>
            </w:pPr>
            <w:r>
              <w:rPr>
                <w:rFonts w:ascii="Consolas" w:hAnsi="Consolas" w:cs="Courier New"/>
                <w:sz w:val="19"/>
                <w:szCs w:val="19"/>
                <w:highlight w:val="lightGray"/>
                <w:shd w:val="clear" w:color="auto" w:fill="F9F2F4"/>
              </w:rPr>
              <w:t>def main():</w:t>
            </w:r>
          </w:p>
          <w:p w14:paraId="26A92C9A" w14:textId="77777777" w:rsidR="00374341" w:rsidRDefault="00374341" w:rsidP="00374341">
            <w:pPr>
              <w:rPr>
                <w:rFonts w:ascii="Consolas" w:hAnsi="Consolas" w:cs="Courier New"/>
                <w:sz w:val="19"/>
                <w:szCs w:val="19"/>
                <w:highlight w:val="lightGray"/>
                <w:shd w:val="clear" w:color="auto" w:fill="F9F2F4"/>
              </w:rPr>
            </w:pPr>
          </w:p>
          <w:p w14:paraId="4320CC43" w14:textId="77777777" w:rsidR="00374341" w:rsidRDefault="00374341" w:rsidP="00374341">
            <w:pPr>
              <w:rPr>
                <w:rFonts w:ascii="Consolas" w:hAnsi="Consolas" w:cs="Courier New"/>
                <w:sz w:val="19"/>
                <w:szCs w:val="19"/>
                <w:highlight w:val="lightGray"/>
                <w:shd w:val="clear" w:color="auto" w:fill="F9F2F4"/>
              </w:rPr>
            </w:pPr>
            <w:r>
              <w:rPr>
                <w:rFonts w:ascii="Consolas" w:hAnsi="Consolas" w:cs="Courier New"/>
                <w:sz w:val="19"/>
                <w:szCs w:val="19"/>
                <w:highlight w:val="lightGray"/>
                <w:shd w:val="clear" w:color="auto" w:fill="F9F2F4"/>
              </w:rPr>
              <w:t xml:space="preserve">    import pandas as pd</w:t>
            </w:r>
          </w:p>
          <w:p w14:paraId="5C4908A5" w14:textId="77777777" w:rsidR="00374341" w:rsidRDefault="00374341" w:rsidP="00374341">
            <w:pPr>
              <w:rPr>
                <w:rFonts w:ascii="Consolas" w:hAnsi="Consolas" w:cs="Courier New"/>
                <w:sz w:val="19"/>
                <w:szCs w:val="19"/>
                <w:highlight w:val="lightGray"/>
                <w:shd w:val="clear" w:color="auto" w:fill="F9F2F4"/>
              </w:rPr>
            </w:pPr>
            <w:r>
              <w:rPr>
                <w:rFonts w:ascii="Consolas" w:hAnsi="Consolas" w:cs="Courier New"/>
                <w:sz w:val="19"/>
                <w:szCs w:val="19"/>
                <w:highlight w:val="lightGray"/>
                <w:shd w:val="clear" w:color="auto" w:fill="F9F2F4"/>
              </w:rPr>
              <w:t xml:space="preserve">    dataset = pd.read_csv('mushrooms.csv')</w:t>
            </w:r>
          </w:p>
          <w:p w14:paraId="78DD87C4" w14:textId="77777777" w:rsidR="00374341" w:rsidRDefault="00374341" w:rsidP="00374341">
            <w:pPr>
              <w:rPr>
                <w:rFonts w:ascii="Consolas" w:hAnsi="Consolas" w:cs="Courier New"/>
                <w:sz w:val="19"/>
                <w:szCs w:val="19"/>
                <w:highlight w:val="lightGray"/>
                <w:shd w:val="clear" w:color="auto" w:fill="F9F2F4"/>
              </w:rPr>
            </w:pPr>
          </w:p>
          <w:p w14:paraId="65AE64A2" w14:textId="77777777" w:rsidR="00374341" w:rsidRDefault="00374341" w:rsidP="00374341">
            <w:pPr>
              <w:rPr>
                <w:rFonts w:ascii="Consolas" w:hAnsi="Consolas" w:cs="Courier New"/>
                <w:sz w:val="19"/>
                <w:szCs w:val="19"/>
                <w:highlight w:val="lightGray"/>
                <w:shd w:val="clear" w:color="auto" w:fill="F9F2F4"/>
              </w:rPr>
            </w:pPr>
            <w:r>
              <w:rPr>
                <w:rFonts w:ascii="Consolas" w:hAnsi="Consolas" w:cs="Courier New"/>
                <w:sz w:val="19"/>
                <w:szCs w:val="19"/>
                <w:highlight w:val="lightGray"/>
                <w:shd w:val="clear" w:color="auto" w:fill="F9F2F4"/>
              </w:rPr>
              <w:t xml:space="preserve">    y = dataset.iloc[:, 0].values</w:t>
            </w:r>
          </w:p>
          <w:p w14:paraId="6E57938F" w14:textId="77777777" w:rsidR="00374341" w:rsidRDefault="00374341" w:rsidP="00374341">
            <w:pPr>
              <w:rPr>
                <w:rFonts w:ascii="Consolas" w:hAnsi="Consolas" w:cs="Courier New"/>
                <w:sz w:val="19"/>
                <w:szCs w:val="19"/>
                <w:highlight w:val="lightGray"/>
                <w:shd w:val="clear" w:color="auto" w:fill="F9F2F4"/>
              </w:rPr>
            </w:pPr>
            <w:r>
              <w:rPr>
                <w:rFonts w:ascii="Consolas" w:hAnsi="Consolas" w:cs="Courier New"/>
                <w:sz w:val="19"/>
                <w:szCs w:val="19"/>
                <w:highlight w:val="lightGray"/>
                <w:shd w:val="clear" w:color="auto" w:fill="F9F2F4"/>
              </w:rPr>
              <w:t xml:space="preserve">    selected_X = dataset.iloc[:, 1:3].values</w:t>
            </w:r>
          </w:p>
          <w:p w14:paraId="30C4C6B1" w14:textId="77777777" w:rsidR="00374341" w:rsidRDefault="00374341" w:rsidP="00374341">
            <w:pPr>
              <w:rPr>
                <w:rFonts w:ascii="Consolas" w:hAnsi="Consolas" w:cs="Courier New"/>
                <w:sz w:val="19"/>
                <w:szCs w:val="19"/>
                <w:highlight w:val="lightGray"/>
                <w:shd w:val="clear" w:color="auto" w:fill="F9F2F4"/>
              </w:rPr>
            </w:pPr>
          </w:p>
          <w:p w14:paraId="080743F4" w14:textId="77777777" w:rsidR="00374341" w:rsidRDefault="00374341" w:rsidP="00374341">
            <w:pPr>
              <w:rPr>
                <w:rFonts w:ascii="Consolas" w:hAnsi="Consolas" w:cs="Courier New"/>
                <w:sz w:val="19"/>
                <w:szCs w:val="19"/>
                <w:highlight w:val="lightGray"/>
                <w:shd w:val="clear" w:color="auto" w:fill="F9F2F4"/>
              </w:rPr>
            </w:pPr>
            <w:r>
              <w:rPr>
                <w:rFonts w:ascii="Consolas" w:hAnsi="Consolas" w:cs="Courier New"/>
                <w:sz w:val="19"/>
                <w:szCs w:val="19"/>
                <w:highlight w:val="lightGray"/>
                <w:shd w:val="clear" w:color="auto" w:fill="F9F2F4"/>
              </w:rPr>
              <w:lastRenderedPageBreak/>
              <w:t xml:space="preserve">    # Write your code here. Do not change any other parts of the code</w:t>
            </w:r>
          </w:p>
          <w:p w14:paraId="19C69E57" w14:textId="77777777" w:rsidR="00374341" w:rsidRDefault="00374341" w:rsidP="00374341">
            <w:pPr>
              <w:rPr>
                <w:rFonts w:ascii="Consolas" w:hAnsi="Consolas" w:cs="Courier New"/>
                <w:sz w:val="19"/>
                <w:szCs w:val="19"/>
                <w:highlight w:val="lightGray"/>
                <w:shd w:val="clear" w:color="auto" w:fill="F9F2F4"/>
              </w:rPr>
            </w:pPr>
            <w:r>
              <w:rPr>
                <w:rFonts w:ascii="Consolas" w:hAnsi="Consolas" w:cs="Courier New"/>
                <w:sz w:val="19"/>
                <w:szCs w:val="19"/>
                <w:highlight w:val="lightGray"/>
                <w:shd w:val="clear" w:color="auto" w:fill="F9F2F4"/>
              </w:rPr>
              <w:t xml:space="preserve">    print(encoded_X[0,:])</w:t>
            </w:r>
          </w:p>
          <w:p w14:paraId="73B53A02" w14:textId="77777777" w:rsidR="00374341" w:rsidRDefault="00374341" w:rsidP="00374341">
            <w:pPr>
              <w:rPr>
                <w:rFonts w:ascii="Consolas" w:hAnsi="Consolas" w:cs="Courier New"/>
                <w:sz w:val="19"/>
                <w:szCs w:val="19"/>
                <w:highlight w:val="lightGray"/>
                <w:shd w:val="clear" w:color="auto" w:fill="F9F2F4"/>
              </w:rPr>
            </w:pPr>
            <w:r>
              <w:rPr>
                <w:rFonts w:ascii="Consolas" w:hAnsi="Consolas" w:cs="Courier New"/>
                <w:sz w:val="19"/>
                <w:szCs w:val="19"/>
                <w:highlight w:val="lightGray"/>
                <w:shd w:val="clear" w:color="auto" w:fill="F9F2F4"/>
              </w:rPr>
              <w:t xml:space="preserve">    return encoded_y, encoded_X</w:t>
            </w:r>
          </w:p>
          <w:p w14:paraId="0A7F46BB" w14:textId="77777777" w:rsidR="00374341" w:rsidRDefault="00374341" w:rsidP="00374341">
            <w:pPr>
              <w:rPr>
                <w:rFonts w:ascii="Consolas" w:hAnsi="Consolas" w:cs="Courier New"/>
                <w:sz w:val="19"/>
                <w:szCs w:val="19"/>
                <w:highlight w:val="lightGray"/>
                <w:shd w:val="clear" w:color="auto" w:fill="F9F2F4"/>
              </w:rPr>
            </w:pPr>
          </w:p>
        </w:tc>
        <w:tc>
          <w:tcPr>
            <w:tcW w:w="270" w:type="dxa"/>
            <w:tcBorders>
              <w:top w:val="nil"/>
              <w:left w:val="single" w:sz="4" w:space="0" w:color="808080"/>
              <w:bottom w:val="nil"/>
              <w:right w:val="single" w:sz="4" w:space="0" w:color="DBDBDB"/>
            </w:tcBorders>
            <w:shd w:val="clear" w:color="auto" w:fill="FAFAFA"/>
          </w:tcPr>
          <w:p w14:paraId="4FC92BE8" w14:textId="77777777" w:rsidR="00374341" w:rsidRDefault="00374341" w:rsidP="00374341"/>
        </w:tc>
      </w:tr>
      <w:tr w:rsidR="00374341" w14:paraId="4C22A57D" w14:textId="77777777" w:rsidTr="00374341">
        <w:trPr>
          <w:trHeight w:val="180"/>
        </w:trPr>
        <w:tc>
          <w:tcPr>
            <w:tcW w:w="270" w:type="dxa"/>
            <w:tcBorders>
              <w:top w:val="nil"/>
              <w:left w:val="single" w:sz="4" w:space="0" w:color="DBDBDB"/>
              <w:bottom w:val="single" w:sz="4" w:space="0" w:color="E1E1E1"/>
              <w:right w:val="nil"/>
            </w:tcBorders>
            <w:shd w:val="clear" w:color="auto" w:fill="FAFAFA"/>
          </w:tcPr>
          <w:p w14:paraId="49B4D4C1" w14:textId="77777777" w:rsidR="00374341" w:rsidRDefault="00374341" w:rsidP="00374341">
            <w:pPr>
              <w:spacing w:after="0" w:line="240" w:lineRule="auto"/>
              <w:rPr>
                <w:sz w:val="16"/>
                <w:szCs w:val="16"/>
              </w:rPr>
            </w:pPr>
          </w:p>
        </w:tc>
        <w:tc>
          <w:tcPr>
            <w:tcW w:w="9900" w:type="dxa"/>
            <w:tcBorders>
              <w:top w:val="single" w:sz="4" w:space="0" w:color="808080"/>
              <w:left w:val="nil"/>
              <w:bottom w:val="single" w:sz="4" w:space="0" w:color="E1E1E1"/>
              <w:right w:val="nil"/>
            </w:tcBorders>
            <w:shd w:val="clear" w:color="auto" w:fill="FAFAFA"/>
          </w:tcPr>
          <w:p w14:paraId="3952D4E4" w14:textId="77777777" w:rsidR="00374341" w:rsidRDefault="00374341" w:rsidP="00374341">
            <w:pPr>
              <w:spacing w:after="0" w:line="240" w:lineRule="auto"/>
              <w:rPr>
                <w:sz w:val="16"/>
                <w:szCs w:val="16"/>
              </w:rPr>
            </w:pPr>
          </w:p>
        </w:tc>
        <w:tc>
          <w:tcPr>
            <w:tcW w:w="270" w:type="dxa"/>
            <w:tcBorders>
              <w:top w:val="nil"/>
              <w:left w:val="nil"/>
              <w:bottom w:val="single" w:sz="4" w:space="0" w:color="E1E1E1"/>
              <w:right w:val="single" w:sz="4" w:space="0" w:color="DBDBDB"/>
            </w:tcBorders>
            <w:shd w:val="clear" w:color="auto" w:fill="FAFAFA"/>
          </w:tcPr>
          <w:p w14:paraId="39BE146E" w14:textId="77777777" w:rsidR="00374341" w:rsidRDefault="00374341" w:rsidP="00374341">
            <w:pPr>
              <w:spacing w:after="0" w:line="240" w:lineRule="auto"/>
              <w:rPr>
                <w:sz w:val="16"/>
                <w:szCs w:val="16"/>
              </w:rPr>
            </w:pPr>
          </w:p>
        </w:tc>
      </w:tr>
    </w:tbl>
    <w:p w14:paraId="68338AF8" w14:textId="77777777" w:rsidR="00374341" w:rsidRDefault="00374341" w:rsidP="00374341">
      <w:pPr>
        <w:rPr>
          <w:color w:val="404040" w:themeColor="text1" w:themeTint="BF"/>
        </w:rPr>
      </w:pPr>
    </w:p>
    <w:tbl>
      <w:tblPr>
        <w:tblW w:w="10440" w:type="dxa"/>
        <w:tblInd w:w="-5" w:type="dxa"/>
        <w:tblBorders>
          <w:top w:val="single" w:sz="4" w:space="0" w:color="DBDBDB"/>
          <w:left w:val="single" w:sz="4" w:space="0" w:color="DBDBDB"/>
          <w:bottom w:val="single" w:sz="4" w:space="0" w:color="DBDBDB"/>
          <w:right w:val="single" w:sz="4" w:space="0" w:color="DBDBDB"/>
          <w:insideH w:val="nil"/>
          <w:insideV w:val="nil"/>
        </w:tblBorders>
        <w:tblLayout w:type="fixed"/>
        <w:tblLook w:val="0400" w:firstRow="0" w:lastRow="0" w:firstColumn="0" w:lastColumn="0" w:noHBand="0" w:noVBand="1"/>
      </w:tblPr>
      <w:tblGrid>
        <w:gridCol w:w="270"/>
        <w:gridCol w:w="9900"/>
        <w:gridCol w:w="270"/>
      </w:tblGrid>
      <w:tr w:rsidR="00374341" w14:paraId="3D7A443C" w14:textId="77777777" w:rsidTr="00374341">
        <w:trPr>
          <w:trHeight w:val="420"/>
        </w:trPr>
        <w:tc>
          <w:tcPr>
            <w:tcW w:w="10440" w:type="dxa"/>
            <w:gridSpan w:val="3"/>
            <w:tcBorders>
              <w:top w:val="single" w:sz="4" w:space="0" w:color="DBDBDB"/>
              <w:left w:val="single" w:sz="4" w:space="0" w:color="DBDBDB"/>
              <w:bottom w:val="nil"/>
              <w:right w:val="single" w:sz="4" w:space="0" w:color="DBDBDB"/>
            </w:tcBorders>
            <w:shd w:val="clear" w:color="auto" w:fill="FAFAFA"/>
            <w:hideMark/>
          </w:tcPr>
          <w:p w14:paraId="1C672EC7" w14:textId="77777777" w:rsidR="00374341" w:rsidRDefault="00374341" w:rsidP="00374341">
            <w:pPr>
              <w:pStyle w:val="Heading3"/>
            </w:pPr>
            <w:r>
              <w:t>Model Code</w:t>
            </w:r>
          </w:p>
        </w:tc>
      </w:tr>
      <w:tr w:rsidR="00374341" w14:paraId="76FDA931" w14:textId="77777777" w:rsidTr="00374341">
        <w:trPr>
          <w:trHeight w:val="420"/>
        </w:trPr>
        <w:tc>
          <w:tcPr>
            <w:tcW w:w="10440" w:type="dxa"/>
            <w:gridSpan w:val="3"/>
            <w:tcBorders>
              <w:top w:val="single" w:sz="4" w:space="0" w:color="DBDBDB"/>
              <w:left w:val="single" w:sz="4" w:space="0" w:color="DBDBDB"/>
              <w:bottom w:val="nil"/>
              <w:right w:val="single" w:sz="4" w:space="0" w:color="DBDBDB"/>
            </w:tcBorders>
            <w:shd w:val="clear" w:color="auto" w:fill="FAFAFA"/>
            <w:hideMark/>
          </w:tcPr>
          <w:p w14:paraId="169897A1" w14:textId="77777777" w:rsidR="00374341" w:rsidRDefault="00374341" w:rsidP="00374341">
            <w:pPr>
              <w:pStyle w:val="Heading4"/>
              <w:rPr>
                <w:rFonts w:eastAsiaTheme="minorHAnsi"/>
              </w:rPr>
            </w:pPr>
            <w:r>
              <w:rPr>
                <w:rFonts w:eastAsiaTheme="minorHAnsi"/>
              </w:rPr>
              <w:t>Python</w:t>
            </w:r>
          </w:p>
        </w:tc>
      </w:tr>
      <w:tr w:rsidR="00374341" w14:paraId="491E09B3" w14:textId="77777777" w:rsidTr="00374341">
        <w:trPr>
          <w:trHeight w:val="80"/>
        </w:trPr>
        <w:tc>
          <w:tcPr>
            <w:tcW w:w="270" w:type="dxa"/>
            <w:tcBorders>
              <w:top w:val="nil"/>
              <w:left w:val="single" w:sz="4" w:space="0" w:color="DBDBDB"/>
              <w:bottom w:val="nil"/>
              <w:right w:val="nil"/>
            </w:tcBorders>
            <w:shd w:val="clear" w:color="auto" w:fill="FAFAFA"/>
          </w:tcPr>
          <w:p w14:paraId="7C50B55B" w14:textId="77777777" w:rsidR="00374341" w:rsidRDefault="00374341" w:rsidP="00374341">
            <w:pPr>
              <w:spacing w:after="0" w:line="240" w:lineRule="auto"/>
              <w:rPr>
                <w:sz w:val="16"/>
                <w:szCs w:val="16"/>
              </w:rPr>
            </w:pPr>
          </w:p>
        </w:tc>
        <w:tc>
          <w:tcPr>
            <w:tcW w:w="9900" w:type="dxa"/>
            <w:tcBorders>
              <w:top w:val="nil"/>
              <w:left w:val="nil"/>
              <w:bottom w:val="single" w:sz="4" w:space="0" w:color="808080"/>
              <w:right w:val="nil"/>
            </w:tcBorders>
            <w:shd w:val="clear" w:color="auto" w:fill="FAFAFA"/>
          </w:tcPr>
          <w:p w14:paraId="3F4A6E4D" w14:textId="77777777" w:rsidR="00374341" w:rsidRDefault="00374341" w:rsidP="00374341">
            <w:pPr>
              <w:spacing w:after="0" w:line="240" w:lineRule="auto"/>
              <w:rPr>
                <w:sz w:val="16"/>
                <w:szCs w:val="16"/>
              </w:rPr>
            </w:pPr>
          </w:p>
        </w:tc>
        <w:tc>
          <w:tcPr>
            <w:tcW w:w="270" w:type="dxa"/>
            <w:tcBorders>
              <w:top w:val="nil"/>
              <w:left w:val="nil"/>
              <w:bottom w:val="nil"/>
              <w:right w:val="single" w:sz="4" w:space="0" w:color="DBDBDB"/>
            </w:tcBorders>
            <w:shd w:val="clear" w:color="auto" w:fill="FAFAFA"/>
          </w:tcPr>
          <w:p w14:paraId="25765EC2" w14:textId="77777777" w:rsidR="00374341" w:rsidRDefault="00374341" w:rsidP="00374341">
            <w:pPr>
              <w:spacing w:after="0" w:line="240" w:lineRule="auto"/>
              <w:rPr>
                <w:sz w:val="16"/>
                <w:szCs w:val="16"/>
              </w:rPr>
            </w:pPr>
          </w:p>
        </w:tc>
      </w:tr>
      <w:tr w:rsidR="00374341" w14:paraId="326EA830" w14:textId="77777777" w:rsidTr="00374341">
        <w:trPr>
          <w:trHeight w:val="180"/>
        </w:trPr>
        <w:tc>
          <w:tcPr>
            <w:tcW w:w="270" w:type="dxa"/>
            <w:tcBorders>
              <w:top w:val="nil"/>
              <w:left w:val="single" w:sz="4" w:space="0" w:color="DBDBDB"/>
              <w:bottom w:val="nil"/>
              <w:right w:val="single" w:sz="4" w:space="0" w:color="808080"/>
            </w:tcBorders>
            <w:shd w:val="clear" w:color="auto" w:fill="FAFAFA"/>
          </w:tcPr>
          <w:p w14:paraId="2066EDF9" w14:textId="77777777" w:rsidR="00374341" w:rsidRDefault="00374341" w:rsidP="00374341"/>
        </w:tc>
        <w:tc>
          <w:tcPr>
            <w:tcW w:w="9900" w:type="dxa"/>
            <w:tcBorders>
              <w:top w:val="single" w:sz="4" w:space="0" w:color="808080"/>
              <w:left w:val="single" w:sz="4" w:space="0" w:color="808080"/>
              <w:bottom w:val="single" w:sz="4" w:space="0" w:color="808080"/>
              <w:right w:val="single" w:sz="4" w:space="0" w:color="808080"/>
            </w:tcBorders>
            <w:shd w:val="clear" w:color="auto" w:fill="D9D9D9"/>
            <w:vAlign w:val="center"/>
          </w:tcPr>
          <w:p w14:paraId="27C42A0C" w14:textId="77777777" w:rsidR="00374341" w:rsidRDefault="00374341" w:rsidP="00374341">
            <w:pPr>
              <w:rPr>
                <w:rFonts w:ascii="Consolas" w:hAnsi="Consolas" w:cs="Courier New"/>
                <w:sz w:val="19"/>
                <w:szCs w:val="19"/>
                <w:highlight w:val="lightGray"/>
                <w:shd w:val="clear" w:color="auto" w:fill="F9F2F4"/>
              </w:rPr>
            </w:pPr>
            <w:r>
              <w:rPr>
                <w:rFonts w:ascii="Consolas" w:hAnsi="Consolas" w:cs="Courier New"/>
                <w:sz w:val="19"/>
                <w:szCs w:val="19"/>
                <w:highlight w:val="lightGray"/>
                <w:shd w:val="clear" w:color="auto" w:fill="F9F2F4"/>
              </w:rPr>
              <w:t>def main():</w:t>
            </w:r>
          </w:p>
          <w:p w14:paraId="2B8DD7DE" w14:textId="77777777" w:rsidR="00374341" w:rsidRDefault="00374341" w:rsidP="00374341">
            <w:pPr>
              <w:rPr>
                <w:rFonts w:ascii="Consolas" w:hAnsi="Consolas" w:cs="Courier New"/>
                <w:sz w:val="19"/>
                <w:szCs w:val="19"/>
                <w:highlight w:val="lightGray"/>
                <w:shd w:val="clear" w:color="auto" w:fill="F9F2F4"/>
              </w:rPr>
            </w:pPr>
          </w:p>
          <w:p w14:paraId="7B9F1A64" w14:textId="77777777" w:rsidR="00374341" w:rsidRDefault="00374341" w:rsidP="00374341">
            <w:pPr>
              <w:rPr>
                <w:rFonts w:ascii="Consolas" w:hAnsi="Consolas" w:cs="Courier New"/>
                <w:sz w:val="19"/>
                <w:szCs w:val="19"/>
                <w:highlight w:val="lightGray"/>
                <w:shd w:val="clear" w:color="auto" w:fill="F9F2F4"/>
              </w:rPr>
            </w:pPr>
            <w:r>
              <w:rPr>
                <w:rFonts w:ascii="Consolas" w:hAnsi="Consolas" w:cs="Courier New"/>
                <w:sz w:val="19"/>
                <w:szCs w:val="19"/>
                <w:highlight w:val="lightGray"/>
                <w:shd w:val="clear" w:color="auto" w:fill="F9F2F4"/>
              </w:rPr>
              <w:t xml:space="preserve">    import pandas as pd</w:t>
            </w:r>
          </w:p>
          <w:p w14:paraId="21C457C1" w14:textId="77777777" w:rsidR="00374341" w:rsidRDefault="00374341" w:rsidP="00374341">
            <w:pPr>
              <w:rPr>
                <w:rFonts w:ascii="Consolas" w:hAnsi="Consolas" w:cs="Courier New"/>
                <w:sz w:val="19"/>
                <w:szCs w:val="19"/>
                <w:highlight w:val="lightGray"/>
                <w:shd w:val="clear" w:color="auto" w:fill="F9F2F4"/>
              </w:rPr>
            </w:pPr>
            <w:r>
              <w:rPr>
                <w:rFonts w:ascii="Consolas" w:hAnsi="Consolas" w:cs="Courier New"/>
                <w:sz w:val="19"/>
                <w:szCs w:val="19"/>
                <w:highlight w:val="lightGray"/>
                <w:shd w:val="clear" w:color="auto" w:fill="F9F2F4"/>
              </w:rPr>
              <w:t xml:space="preserve">    dataset = pd.read_csv('mushrooms.csv')</w:t>
            </w:r>
          </w:p>
          <w:p w14:paraId="04675079" w14:textId="77777777" w:rsidR="00374341" w:rsidRDefault="00374341" w:rsidP="00374341">
            <w:pPr>
              <w:rPr>
                <w:rFonts w:ascii="Consolas" w:hAnsi="Consolas" w:cs="Courier New"/>
                <w:sz w:val="19"/>
                <w:szCs w:val="19"/>
                <w:highlight w:val="lightGray"/>
                <w:shd w:val="clear" w:color="auto" w:fill="F9F2F4"/>
              </w:rPr>
            </w:pPr>
          </w:p>
          <w:p w14:paraId="0A86DEC5" w14:textId="77777777" w:rsidR="00374341" w:rsidRDefault="00374341" w:rsidP="00374341">
            <w:pPr>
              <w:rPr>
                <w:rFonts w:ascii="Consolas" w:hAnsi="Consolas" w:cs="Courier New"/>
                <w:sz w:val="19"/>
                <w:szCs w:val="19"/>
                <w:highlight w:val="lightGray"/>
                <w:shd w:val="clear" w:color="auto" w:fill="F9F2F4"/>
              </w:rPr>
            </w:pPr>
            <w:r>
              <w:rPr>
                <w:rFonts w:ascii="Consolas" w:hAnsi="Consolas" w:cs="Courier New"/>
                <w:sz w:val="19"/>
                <w:szCs w:val="19"/>
                <w:highlight w:val="lightGray"/>
                <w:shd w:val="clear" w:color="auto" w:fill="F9F2F4"/>
              </w:rPr>
              <w:t xml:space="preserve">    y = dataset.iloc[:, 0].values</w:t>
            </w:r>
          </w:p>
          <w:p w14:paraId="731CD081" w14:textId="77777777" w:rsidR="00374341" w:rsidRDefault="00374341" w:rsidP="00374341">
            <w:pPr>
              <w:rPr>
                <w:rFonts w:ascii="Consolas" w:hAnsi="Consolas" w:cs="Courier New"/>
                <w:sz w:val="19"/>
                <w:szCs w:val="19"/>
                <w:highlight w:val="lightGray"/>
                <w:shd w:val="clear" w:color="auto" w:fill="F9F2F4"/>
              </w:rPr>
            </w:pPr>
            <w:r>
              <w:rPr>
                <w:rFonts w:ascii="Consolas" w:hAnsi="Consolas" w:cs="Courier New"/>
                <w:sz w:val="19"/>
                <w:szCs w:val="19"/>
                <w:highlight w:val="lightGray"/>
                <w:shd w:val="clear" w:color="auto" w:fill="F9F2F4"/>
              </w:rPr>
              <w:t xml:space="preserve">    selected_X = dataset.iloc[:, 1:3].values</w:t>
            </w:r>
          </w:p>
          <w:p w14:paraId="3377D3C2" w14:textId="77777777" w:rsidR="00374341" w:rsidRDefault="00374341" w:rsidP="00374341">
            <w:pPr>
              <w:rPr>
                <w:rFonts w:ascii="Consolas" w:hAnsi="Consolas" w:cs="Courier New"/>
                <w:sz w:val="19"/>
                <w:szCs w:val="19"/>
                <w:highlight w:val="lightGray"/>
                <w:shd w:val="clear" w:color="auto" w:fill="F9F2F4"/>
              </w:rPr>
            </w:pPr>
          </w:p>
          <w:p w14:paraId="17038CBA" w14:textId="77777777" w:rsidR="00374341" w:rsidRDefault="00374341" w:rsidP="00374341">
            <w:pPr>
              <w:rPr>
                <w:rFonts w:ascii="Consolas" w:hAnsi="Consolas" w:cs="Courier New"/>
                <w:sz w:val="19"/>
                <w:szCs w:val="19"/>
                <w:highlight w:val="lightGray"/>
                <w:shd w:val="clear" w:color="auto" w:fill="F9F2F4"/>
              </w:rPr>
            </w:pPr>
            <w:r>
              <w:rPr>
                <w:rFonts w:ascii="Consolas" w:hAnsi="Consolas" w:cs="Courier New"/>
                <w:sz w:val="19"/>
                <w:szCs w:val="19"/>
                <w:highlight w:val="lightGray"/>
                <w:shd w:val="clear" w:color="auto" w:fill="F9F2F4"/>
              </w:rPr>
              <w:t xml:space="preserve">    from sklearn.preprocessing import LabelEncoder, OneHotEncoder</w:t>
            </w:r>
          </w:p>
          <w:p w14:paraId="7E3A677A" w14:textId="77777777" w:rsidR="00374341" w:rsidRDefault="00374341" w:rsidP="00374341">
            <w:pPr>
              <w:rPr>
                <w:rFonts w:ascii="Consolas" w:hAnsi="Consolas" w:cs="Courier New"/>
                <w:sz w:val="19"/>
                <w:szCs w:val="19"/>
                <w:highlight w:val="lightGray"/>
                <w:shd w:val="clear" w:color="auto" w:fill="F9F2F4"/>
              </w:rPr>
            </w:pPr>
            <w:r>
              <w:rPr>
                <w:rFonts w:ascii="Consolas" w:hAnsi="Consolas" w:cs="Courier New"/>
                <w:sz w:val="19"/>
                <w:szCs w:val="19"/>
                <w:highlight w:val="lightGray"/>
                <w:shd w:val="clear" w:color="auto" w:fill="F9F2F4"/>
              </w:rPr>
              <w:t xml:space="preserve">    encoded_y = LabelEncoder().fit_transform(y)</w:t>
            </w:r>
          </w:p>
          <w:p w14:paraId="21A09E18" w14:textId="77777777" w:rsidR="00374341" w:rsidRDefault="00374341" w:rsidP="00374341">
            <w:pPr>
              <w:rPr>
                <w:rFonts w:ascii="Consolas" w:hAnsi="Consolas" w:cs="Courier New"/>
                <w:sz w:val="19"/>
                <w:szCs w:val="19"/>
                <w:highlight w:val="lightGray"/>
                <w:shd w:val="clear" w:color="auto" w:fill="F9F2F4"/>
              </w:rPr>
            </w:pPr>
            <w:r>
              <w:rPr>
                <w:rFonts w:ascii="Consolas" w:hAnsi="Consolas" w:cs="Courier New"/>
                <w:sz w:val="19"/>
                <w:szCs w:val="19"/>
                <w:highlight w:val="lightGray"/>
                <w:shd w:val="clear" w:color="auto" w:fill="F9F2F4"/>
              </w:rPr>
              <w:t xml:space="preserve">    encoded_X = OneHotEncoder().fit_transform(selected_X).toarray()</w:t>
            </w:r>
          </w:p>
          <w:p w14:paraId="29DDD26A" w14:textId="77777777" w:rsidR="00374341" w:rsidRDefault="00374341" w:rsidP="00374341">
            <w:pPr>
              <w:rPr>
                <w:rFonts w:ascii="Consolas" w:hAnsi="Consolas" w:cs="Courier New"/>
                <w:sz w:val="19"/>
                <w:szCs w:val="19"/>
                <w:highlight w:val="lightGray"/>
                <w:shd w:val="clear" w:color="auto" w:fill="F9F2F4"/>
              </w:rPr>
            </w:pPr>
            <w:r>
              <w:rPr>
                <w:rFonts w:ascii="Consolas" w:hAnsi="Consolas" w:cs="Courier New"/>
                <w:sz w:val="19"/>
                <w:szCs w:val="19"/>
                <w:highlight w:val="lightGray"/>
                <w:shd w:val="clear" w:color="auto" w:fill="F9F2F4"/>
              </w:rPr>
              <w:t xml:space="preserve">    print(encoded_X[0,:])</w:t>
            </w:r>
          </w:p>
          <w:p w14:paraId="3DDE023A" w14:textId="77777777" w:rsidR="00374341" w:rsidRDefault="00374341" w:rsidP="00374341">
            <w:pPr>
              <w:rPr>
                <w:rFonts w:ascii="Consolas" w:hAnsi="Consolas" w:cs="Courier New"/>
                <w:sz w:val="19"/>
                <w:szCs w:val="19"/>
                <w:highlight w:val="lightGray"/>
                <w:shd w:val="clear" w:color="auto" w:fill="F9F2F4"/>
              </w:rPr>
            </w:pPr>
            <w:r>
              <w:rPr>
                <w:rFonts w:ascii="Consolas" w:hAnsi="Consolas" w:cs="Courier New"/>
                <w:sz w:val="19"/>
                <w:szCs w:val="19"/>
                <w:highlight w:val="lightGray"/>
                <w:shd w:val="clear" w:color="auto" w:fill="F9F2F4"/>
              </w:rPr>
              <w:t xml:space="preserve">    return encoded_y, encoded_X</w:t>
            </w:r>
          </w:p>
          <w:p w14:paraId="09083D1F" w14:textId="77777777" w:rsidR="00374341" w:rsidRDefault="00374341" w:rsidP="00374341">
            <w:pPr>
              <w:rPr>
                <w:rFonts w:ascii="Consolas" w:hAnsi="Consolas" w:cs="Courier New"/>
                <w:sz w:val="19"/>
                <w:szCs w:val="19"/>
                <w:highlight w:val="lightGray"/>
                <w:shd w:val="clear" w:color="auto" w:fill="F9F2F4"/>
              </w:rPr>
            </w:pPr>
          </w:p>
        </w:tc>
        <w:tc>
          <w:tcPr>
            <w:tcW w:w="270" w:type="dxa"/>
            <w:tcBorders>
              <w:top w:val="nil"/>
              <w:left w:val="single" w:sz="4" w:space="0" w:color="808080"/>
              <w:bottom w:val="nil"/>
              <w:right w:val="single" w:sz="4" w:space="0" w:color="DBDBDB"/>
            </w:tcBorders>
            <w:shd w:val="clear" w:color="auto" w:fill="FAFAFA"/>
          </w:tcPr>
          <w:p w14:paraId="1C1D7DC5" w14:textId="77777777" w:rsidR="00374341" w:rsidRDefault="00374341" w:rsidP="00374341"/>
        </w:tc>
      </w:tr>
      <w:tr w:rsidR="00374341" w14:paraId="3E3E02F0" w14:textId="77777777" w:rsidTr="00374341">
        <w:trPr>
          <w:trHeight w:val="180"/>
        </w:trPr>
        <w:tc>
          <w:tcPr>
            <w:tcW w:w="270" w:type="dxa"/>
            <w:tcBorders>
              <w:top w:val="nil"/>
              <w:left w:val="single" w:sz="4" w:space="0" w:color="DBDBDB"/>
              <w:bottom w:val="single" w:sz="4" w:space="0" w:color="E1E1E1"/>
              <w:right w:val="nil"/>
            </w:tcBorders>
            <w:shd w:val="clear" w:color="auto" w:fill="FAFAFA"/>
          </w:tcPr>
          <w:p w14:paraId="5A370710" w14:textId="77777777" w:rsidR="00374341" w:rsidRDefault="00374341" w:rsidP="00374341">
            <w:pPr>
              <w:spacing w:after="0" w:line="240" w:lineRule="auto"/>
              <w:rPr>
                <w:sz w:val="16"/>
                <w:szCs w:val="16"/>
              </w:rPr>
            </w:pPr>
          </w:p>
        </w:tc>
        <w:tc>
          <w:tcPr>
            <w:tcW w:w="9900" w:type="dxa"/>
            <w:tcBorders>
              <w:top w:val="single" w:sz="4" w:space="0" w:color="808080"/>
              <w:left w:val="nil"/>
              <w:bottom w:val="single" w:sz="4" w:space="0" w:color="E1E1E1"/>
              <w:right w:val="nil"/>
            </w:tcBorders>
            <w:shd w:val="clear" w:color="auto" w:fill="FAFAFA"/>
          </w:tcPr>
          <w:p w14:paraId="0C16D18C" w14:textId="77777777" w:rsidR="00374341" w:rsidRDefault="00374341" w:rsidP="00374341">
            <w:pPr>
              <w:spacing w:after="0" w:line="240" w:lineRule="auto"/>
              <w:rPr>
                <w:sz w:val="16"/>
                <w:szCs w:val="16"/>
              </w:rPr>
            </w:pPr>
          </w:p>
        </w:tc>
        <w:tc>
          <w:tcPr>
            <w:tcW w:w="270" w:type="dxa"/>
            <w:tcBorders>
              <w:top w:val="nil"/>
              <w:left w:val="nil"/>
              <w:bottom w:val="single" w:sz="4" w:space="0" w:color="E1E1E1"/>
              <w:right w:val="single" w:sz="4" w:space="0" w:color="DBDBDB"/>
            </w:tcBorders>
            <w:shd w:val="clear" w:color="auto" w:fill="FAFAFA"/>
          </w:tcPr>
          <w:p w14:paraId="6271AE71" w14:textId="77777777" w:rsidR="00374341" w:rsidRDefault="00374341" w:rsidP="00374341">
            <w:pPr>
              <w:spacing w:after="0" w:line="240" w:lineRule="auto"/>
              <w:rPr>
                <w:sz w:val="16"/>
                <w:szCs w:val="16"/>
              </w:rPr>
            </w:pPr>
          </w:p>
        </w:tc>
      </w:tr>
    </w:tbl>
    <w:p w14:paraId="6C037B84" w14:textId="77777777" w:rsidR="00374341" w:rsidRDefault="00374341" w:rsidP="00374341">
      <w:pPr>
        <w:pStyle w:val="NoSpacing"/>
      </w:pPr>
    </w:p>
    <w:p w14:paraId="5CA657FC" w14:textId="77777777" w:rsidR="00374341" w:rsidRDefault="00374341" w:rsidP="00374341">
      <w:pPr>
        <w:pStyle w:val="NoSpacing"/>
      </w:pPr>
    </w:p>
    <w:p w14:paraId="2668E59B" w14:textId="7C9E18BC" w:rsidR="005E7371" w:rsidRDefault="005E7371" w:rsidP="005E7371">
      <w:pPr>
        <w:rPr>
          <w:rFonts w:ascii="Open Sans" w:hAnsi="Open Sans" w:cs="Open Sans"/>
        </w:rPr>
      </w:pPr>
      <w:r>
        <w:rPr>
          <w:rStyle w:val="Strong"/>
          <w:rFonts w:cstheme="minorHAnsi"/>
        </w:rPr>
        <w:br/>
      </w:r>
      <w:r>
        <w:rPr>
          <w:highlight w:val="magenta"/>
        </w:rPr>
        <w:t>Mission 3 - Editor Mis</w:t>
      </w:r>
      <w:r w:rsidRPr="005E7371">
        <w:rPr>
          <w:highlight w:val="magenta"/>
        </w:rPr>
        <w:t>sion: Data Scaling</w:t>
      </w:r>
    </w:p>
    <w:p w14:paraId="1BD9CF8B" w14:textId="5FEB8009" w:rsidR="00764552" w:rsidRDefault="00764552" w:rsidP="00764552">
      <w:pPr>
        <w:rPr>
          <w:rStyle w:val="Strong"/>
          <w:rFonts w:eastAsia="Times New Roman" w:cstheme="minorHAnsi"/>
          <w:szCs w:val="24"/>
        </w:rPr>
      </w:pPr>
      <w:r>
        <w:rPr>
          <w:rStyle w:val="Strong"/>
          <w:rFonts w:eastAsia="Times New Roman" w:cstheme="minorHAnsi"/>
          <w:szCs w:val="24"/>
          <w:highlight w:val="yellow"/>
        </w:rPr>
        <w:t>Mission 3</w:t>
      </w:r>
      <w:r w:rsidRPr="00DF56DB">
        <w:rPr>
          <w:rStyle w:val="Strong"/>
          <w:rFonts w:eastAsia="Times New Roman" w:cstheme="minorHAnsi"/>
          <w:szCs w:val="24"/>
          <w:highlight w:val="yellow"/>
        </w:rPr>
        <w:t xml:space="preserve"> Essential </w:t>
      </w:r>
      <w:r>
        <w:rPr>
          <w:rStyle w:val="Strong"/>
          <w:rFonts w:eastAsia="Times New Roman" w:cstheme="minorHAnsi"/>
          <w:szCs w:val="24"/>
          <w:highlight w:val="yellow"/>
        </w:rPr>
        <w:t>Purpose</w:t>
      </w:r>
      <w:r w:rsidRPr="00DF56DB">
        <w:rPr>
          <w:rStyle w:val="Strong"/>
          <w:rFonts w:eastAsia="Times New Roman" w:cstheme="minorHAnsi"/>
          <w:szCs w:val="24"/>
          <w:highlight w:val="yellow"/>
        </w:rPr>
        <w:t>:</w:t>
      </w:r>
      <w:r w:rsidRPr="00DF56DB">
        <w:rPr>
          <w:rStyle w:val="Strong"/>
          <w:rFonts w:eastAsia="Times New Roman" w:cstheme="minorHAnsi"/>
          <w:szCs w:val="24"/>
        </w:rPr>
        <w:t xml:space="preserve"> </w:t>
      </w:r>
    </w:p>
    <w:p w14:paraId="0DFBCA69" w14:textId="77777777" w:rsidR="00764552" w:rsidRPr="002F5EB5" w:rsidRDefault="00764552" w:rsidP="00764552">
      <w:pPr>
        <w:rPr>
          <w:rStyle w:val="Strong"/>
          <w:b w:val="0"/>
          <w:bCs w:val="0"/>
        </w:rPr>
      </w:pPr>
      <w:r>
        <w:rPr>
          <w:rFonts w:cstheme="minorHAnsi"/>
          <w:color w:val="A6A6A6" w:themeColor="background1" w:themeShade="A6"/>
        </w:rPr>
        <w:t>Repeat this section for every mission.</w:t>
      </w:r>
    </w:p>
    <w:p w14:paraId="0F90D97E" w14:textId="77777777" w:rsidR="00764552" w:rsidRPr="00A5669F" w:rsidRDefault="00764552" w:rsidP="00764552">
      <w:pPr>
        <w:pStyle w:val="NormalWeb"/>
        <w:spacing w:before="0" w:beforeAutospacing="0" w:after="120" w:afterAutospacing="0"/>
        <w:rPr>
          <w:rFonts w:asciiTheme="minorHAnsi" w:eastAsiaTheme="minorHAnsi" w:hAnsiTheme="minorHAnsi" w:cstheme="minorBidi"/>
          <w:color w:val="A6A6A6" w:themeColor="background1" w:themeShade="A6"/>
          <w:sz w:val="20"/>
          <w:szCs w:val="22"/>
        </w:rPr>
      </w:pPr>
      <w:r w:rsidRPr="00A5669F">
        <w:rPr>
          <w:rFonts w:asciiTheme="minorHAnsi" w:eastAsiaTheme="minorHAnsi" w:hAnsiTheme="minorHAnsi" w:cstheme="minorBidi"/>
          <w:color w:val="A6A6A6" w:themeColor="background1" w:themeShade="A6"/>
          <w:sz w:val="22"/>
        </w:rPr>
        <w:t>Write the essential question learners should explore during this lesson</w:t>
      </w:r>
      <w:r w:rsidRPr="00F71D0F">
        <w:rPr>
          <w:rFonts w:asciiTheme="minorHAnsi" w:eastAsiaTheme="minorHAnsi" w:hAnsiTheme="minorHAnsi" w:cstheme="minorBidi"/>
          <w:color w:val="A6A6A6" w:themeColor="background1" w:themeShade="A6"/>
          <w:sz w:val="22"/>
          <w:szCs w:val="22"/>
        </w:rPr>
        <w:t>.</w:t>
      </w:r>
      <w:r>
        <w:rPr>
          <w:rFonts w:asciiTheme="minorHAnsi" w:eastAsiaTheme="minorHAnsi" w:hAnsiTheme="minorHAnsi" w:cstheme="minorBidi"/>
          <w:color w:val="A6A6A6" w:themeColor="background1" w:themeShade="A6"/>
          <w:sz w:val="22"/>
          <w:szCs w:val="22"/>
        </w:rPr>
        <w:t xml:space="preserve"> Write the purpose as a question that will be answered throughout the mission.</w:t>
      </w:r>
      <w:r w:rsidRPr="00F71D0F">
        <w:rPr>
          <w:rFonts w:asciiTheme="minorHAnsi" w:eastAsiaTheme="minorHAnsi" w:hAnsiTheme="minorHAnsi" w:cstheme="minorBidi"/>
          <w:color w:val="A6A6A6" w:themeColor="background1" w:themeShade="A6"/>
          <w:sz w:val="22"/>
          <w:szCs w:val="22"/>
        </w:rPr>
        <w:t xml:space="preserve"> Ie. Why is Python important for Machine Learning?</w:t>
      </w:r>
    </w:p>
    <w:p w14:paraId="42F464DB" w14:textId="726680FD" w:rsidR="00764552" w:rsidRDefault="00764552" w:rsidP="00764552">
      <w:pPr>
        <w:pStyle w:val="NormalWeb"/>
        <w:spacing w:before="0" w:beforeAutospacing="0" w:after="120" w:afterAutospacing="0"/>
        <w:rPr>
          <w:rFonts w:asciiTheme="minorHAnsi" w:hAnsiTheme="minorHAnsi" w:cstheme="minorHAnsi"/>
          <w:sz w:val="22"/>
          <w:szCs w:val="22"/>
        </w:rPr>
      </w:pPr>
      <w:r>
        <w:rPr>
          <w:rFonts w:asciiTheme="minorHAnsi" w:hAnsiTheme="minorHAnsi" w:cstheme="minorHAnsi"/>
          <w:sz w:val="22"/>
          <w:szCs w:val="22"/>
        </w:rPr>
        <w:t>Write Here:</w:t>
      </w:r>
    </w:p>
    <w:p w14:paraId="616F5D5F" w14:textId="12FE636C" w:rsidR="00764552" w:rsidRDefault="00764552">
      <w:pPr>
        <w:pStyle w:val="NormalWeb"/>
        <w:spacing w:before="0" w:beforeAutospacing="0" w:after="120" w:afterAutospacing="0"/>
        <w:rPr>
          <w:rFonts w:ascii="Calibri" w:hAnsi="Calibri" w:cs="Calibri"/>
          <w:sz w:val="22"/>
          <w:szCs w:val="22"/>
        </w:rPr>
        <w:pPrChange w:id="9083" w:author="Guest User" w:date="2020-01-21T14:53:00Z">
          <w:pPr>
            <w:pStyle w:val="NormalWeb"/>
          </w:pPr>
        </w:pPrChange>
      </w:pPr>
      <w:commentRangeStart w:id="9084"/>
      <w:commentRangeStart w:id="9085"/>
      <w:r w:rsidRPr="00072BB1">
        <w:rPr>
          <w:rFonts w:ascii="Calibri" w:hAnsi="Calibri" w:cs="Calibri"/>
          <w:sz w:val="22"/>
          <w:szCs w:val="22"/>
        </w:rPr>
        <w:t xml:space="preserve">Sklearn Library: </w:t>
      </w:r>
      <w:ins w:id="9086" w:author="RoboGarden Team" w:date="2020-01-23T18:29:00Z">
        <w:r w:rsidR="00A0562A">
          <w:rPr>
            <w:rFonts w:ascii="Calibri" w:hAnsi="Calibri" w:cs="Calibri"/>
            <w:sz w:val="22"/>
            <w:szCs w:val="22"/>
          </w:rPr>
          <w:t xml:space="preserve">Using Scikit Learn </w:t>
        </w:r>
      </w:ins>
      <w:r w:rsidRPr="00072BB1">
        <w:rPr>
          <w:rFonts w:ascii="Calibri" w:hAnsi="Calibri" w:cs="Calibri"/>
          <w:sz w:val="22"/>
          <w:szCs w:val="22"/>
        </w:rPr>
        <w:t>Scalers</w:t>
      </w:r>
      <w:commentRangeEnd w:id="9084"/>
      <w:r>
        <w:rPr>
          <w:rStyle w:val="CommentReference"/>
        </w:rPr>
        <w:commentReference w:id="9084"/>
      </w:r>
      <w:commentRangeEnd w:id="9085"/>
      <w:r w:rsidR="001F7225">
        <w:rPr>
          <w:rStyle w:val="CommentReference"/>
          <w:rFonts w:asciiTheme="minorHAnsi" w:eastAsiaTheme="minorHAnsi" w:hAnsiTheme="minorHAnsi" w:cstheme="minorBidi"/>
          <w:color w:val="404040"/>
        </w:rPr>
        <w:commentReference w:id="9085"/>
      </w:r>
      <w:ins w:id="9087" w:author="RoboGarden Team" w:date="2020-01-23T18:29:00Z">
        <w:r w:rsidR="00A0562A">
          <w:rPr>
            <w:rFonts w:ascii="Calibri" w:hAnsi="Calibri" w:cs="Calibri"/>
            <w:sz w:val="22"/>
            <w:szCs w:val="22"/>
          </w:rPr>
          <w:t xml:space="preserve"> to scale numerical data</w:t>
        </w:r>
      </w:ins>
    </w:p>
    <w:p w14:paraId="6B5D67CE" w14:textId="7276EA4B" w:rsidR="002D3886" w:rsidRPr="00C62FC2" w:rsidRDefault="002D3886" w:rsidP="002D3886">
      <w:pPr>
        <w:rPr>
          <w:color w:val="A6A6A6" w:themeColor="background1" w:themeShade="A6"/>
        </w:rPr>
      </w:pPr>
      <w:r w:rsidRPr="00E666A8">
        <w:rPr>
          <w:rFonts w:ascii="Calibri" w:eastAsia="Times New Roman" w:hAnsi="Calibri" w:cs="Calibri"/>
          <w:color w:val="000000"/>
        </w:rPr>
        <w:lastRenderedPageBreak/>
        <w:t xml:space="preserve">For more information regarding </w:t>
      </w:r>
      <w:commentRangeStart w:id="9088"/>
      <w:commentRangeEnd w:id="9088"/>
      <w:r>
        <w:rPr>
          <w:rStyle w:val="CommentReference"/>
          <w:color w:val="404040"/>
        </w:rPr>
        <w:commentReference w:id="9088"/>
      </w:r>
      <w:r w:rsidRPr="00E666A8">
        <w:rPr>
          <w:rFonts w:ascii="Calibri" w:eastAsia="Times New Roman" w:hAnsi="Calibri" w:cs="Calibri"/>
          <w:color w:val="000000"/>
        </w:rPr>
        <w:t xml:space="preserve">the grading of </w:t>
      </w:r>
      <w:r>
        <w:rPr>
          <w:rFonts w:ascii="Calibri" w:eastAsia="Times New Roman" w:hAnsi="Calibri" w:cs="Calibri"/>
          <w:color w:val="000000"/>
        </w:rPr>
        <w:t>the Editor missions</w:t>
      </w:r>
      <w:r w:rsidRPr="00E666A8">
        <w:rPr>
          <w:rFonts w:ascii="Calibri" w:eastAsia="Times New Roman" w:hAnsi="Calibri" w:cs="Calibri"/>
          <w:color w:val="000000"/>
        </w:rPr>
        <w:t xml:space="preserve"> please refer to Module 1 Introduction section</w:t>
      </w:r>
      <w:r w:rsidR="007E3639">
        <w:rPr>
          <w:rFonts w:ascii="Calibri" w:eastAsia="Times New Roman" w:hAnsi="Calibri" w:cs="Calibri"/>
          <w:color w:val="000000"/>
        </w:rPr>
        <w:t xml:space="preserve"> as well as </w:t>
      </w:r>
      <w:r w:rsidR="007E3639" w:rsidRPr="007962D9">
        <w:rPr>
          <w:rFonts w:ascii="Calibri" w:eastAsia="Times New Roman" w:hAnsi="Calibri" w:cs="Calibri"/>
          <w:color w:val="4472C4" w:themeColor="accent1"/>
          <w:u w:val="single"/>
        </w:rPr>
        <w:t xml:space="preserve">the </w:t>
      </w:r>
      <w:del w:id="9089" w:author="Chantelle Dubois Nishiyama" w:date="2020-02-26T20:35:00Z">
        <w:r w:rsidR="007E3639" w:rsidRPr="007962D9" w:rsidDel="00A17CD2">
          <w:rPr>
            <w:rFonts w:ascii="Calibri" w:eastAsia="Times New Roman" w:hAnsi="Calibri" w:cs="Calibri"/>
            <w:color w:val="4472C4" w:themeColor="accent1"/>
            <w:u w:val="single"/>
          </w:rPr>
          <w:delText>orientation</w:delText>
        </w:r>
      </w:del>
      <w:ins w:id="9090" w:author="Chantelle Dubois Nishiyama" w:date="2020-02-26T20:35:00Z">
        <w:r w:rsidR="00A17CD2">
          <w:rPr>
            <w:rFonts w:ascii="Calibri" w:eastAsia="Times New Roman" w:hAnsi="Calibri" w:cs="Calibri"/>
            <w:color w:val="4472C4" w:themeColor="accent1"/>
            <w:u w:val="single"/>
          </w:rPr>
          <w:t>Orientation</w:t>
        </w:r>
      </w:ins>
      <w:del w:id="9091" w:author="Chantelle Dubois Nishiyama" w:date="2020-02-19T22:45:00Z">
        <w:r w:rsidR="007E3639" w:rsidRPr="00E666A8" w:rsidDel="00BD42DF">
          <w:rPr>
            <w:rFonts w:ascii="Calibri" w:eastAsia="Times New Roman" w:hAnsi="Calibri" w:cs="Calibri"/>
            <w:color w:val="000000"/>
          </w:rPr>
          <w:delText>.</w:delText>
        </w:r>
      </w:del>
      <w:r w:rsidRPr="00E666A8">
        <w:rPr>
          <w:rFonts w:ascii="Calibri" w:eastAsia="Times New Roman" w:hAnsi="Calibri" w:cs="Calibri"/>
          <w:color w:val="000000"/>
        </w:rPr>
        <w:t>.</w:t>
      </w:r>
      <w:r w:rsidRPr="00DF56DB">
        <w:rPr>
          <w:b/>
        </w:rPr>
        <w:t xml:space="preserve"> </w:t>
      </w:r>
    </w:p>
    <w:p w14:paraId="4438E1A7" w14:textId="77777777" w:rsidR="002D3886" w:rsidRDefault="002D3886" w:rsidP="002D3886">
      <w:pPr>
        <w:pStyle w:val="NormalWeb"/>
        <w:spacing w:before="0" w:beforeAutospacing="0" w:after="120" w:afterAutospacing="0"/>
        <w:rPr>
          <w:rFonts w:asciiTheme="minorHAnsi" w:hAnsiTheme="minorHAnsi" w:cstheme="minorBidi"/>
          <w:sz w:val="22"/>
          <w:szCs w:val="22"/>
          <w:rPrChange w:id="9092" w:author="Guest User" w:date="2020-01-21T14:53:00Z">
            <w:rPr/>
          </w:rPrChange>
        </w:rPr>
      </w:pPr>
    </w:p>
    <w:p w14:paraId="34CDF43C" w14:textId="77777777" w:rsidR="00764552" w:rsidRDefault="00764552" w:rsidP="00764552">
      <w:pPr>
        <w:pStyle w:val="NormalWeb"/>
        <w:spacing w:before="0" w:beforeAutospacing="0" w:after="120" w:afterAutospacing="0"/>
        <w:rPr>
          <w:rFonts w:asciiTheme="minorHAnsi" w:hAnsiTheme="minorHAnsi" w:cstheme="minorHAnsi"/>
          <w:sz w:val="22"/>
          <w:szCs w:val="22"/>
        </w:rPr>
      </w:pPr>
    </w:p>
    <w:p w14:paraId="5C1F70FF" w14:textId="5C248B18" w:rsidR="00764552" w:rsidRPr="005E2335" w:rsidRDefault="00764552" w:rsidP="008B548F">
      <w:pPr>
        <w:spacing w:after="0" w:line="240" w:lineRule="auto"/>
        <w:rPr>
          <w:rFonts w:ascii="Calibri" w:hAnsi="Calibri" w:cs="Calibri"/>
          <w:b/>
          <w:bCs/>
        </w:rPr>
      </w:pPr>
      <w:r w:rsidRPr="005E2335">
        <w:rPr>
          <w:rFonts w:ascii="Calibri" w:hAnsi="Calibri" w:cs="Calibri"/>
          <w:b/>
          <w:bCs/>
          <w:highlight w:val="yellow"/>
        </w:rPr>
        <w:t xml:space="preserve">Mission </w:t>
      </w:r>
      <w:r>
        <w:rPr>
          <w:rFonts w:ascii="Calibri" w:hAnsi="Calibri" w:cs="Calibri"/>
          <w:b/>
          <w:bCs/>
          <w:highlight w:val="yellow"/>
        </w:rPr>
        <w:t>3</w:t>
      </w:r>
      <w:r w:rsidRPr="005E2335">
        <w:rPr>
          <w:rFonts w:ascii="Calibri" w:hAnsi="Calibri" w:cs="Calibri"/>
          <w:b/>
          <w:bCs/>
          <w:highlight w:val="yellow"/>
        </w:rPr>
        <w:t xml:space="preserve"> </w:t>
      </w:r>
      <w:r w:rsidR="008B548F">
        <w:rPr>
          <w:rFonts w:ascii="Calibri" w:hAnsi="Calibri" w:cs="Calibri"/>
          <w:b/>
          <w:bCs/>
          <w:highlight w:val="yellow"/>
        </w:rPr>
        <w:t>Insructions</w:t>
      </w:r>
      <w:r w:rsidRPr="005E2335">
        <w:rPr>
          <w:rFonts w:ascii="Calibri" w:hAnsi="Calibri" w:cs="Calibri"/>
          <w:b/>
          <w:bCs/>
          <w:highlight w:val="yellow"/>
        </w:rPr>
        <w:t>:</w:t>
      </w:r>
    </w:p>
    <w:p w14:paraId="1F7794B7" w14:textId="7F0B932D" w:rsidR="00374341" w:rsidRDefault="00374341" w:rsidP="00374341">
      <w:pPr>
        <w:pStyle w:val="NormalWeb"/>
        <w:spacing w:before="0" w:beforeAutospacing="0" w:after="120" w:afterAutospacing="0"/>
        <w:rPr>
          <w:highlight w:val="yellow"/>
        </w:rPr>
      </w:pPr>
    </w:p>
    <w:p w14:paraId="566F67AA" w14:textId="77777777" w:rsidR="00374341" w:rsidRDefault="00374341" w:rsidP="00374341">
      <w:pPr>
        <w:spacing w:after="0" w:line="240" w:lineRule="auto"/>
        <w:rPr>
          <w:color w:val="404040" w:themeColor="text1" w:themeTint="BF"/>
        </w:rPr>
      </w:pPr>
    </w:p>
    <w:p w14:paraId="0AE8C4AB" w14:textId="77777777" w:rsidR="00374341" w:rsidRDefault="00374341" w:rsidP="00374341">
      <w:pPr>
        <w:pStyle w:val="Heading2"/>
      </w:pPr>
      <w:r>
        <w:t>Instructions</w:t>
      </w:r>
    </w:p>
    <w:tbl>
      <w:tblPr>
        <w:tblW w:w="10440" w:type="dxa"/>
        <w:tblInd w:w="-5" w:type="dxa"/>
        <w:tblBorders>
          <w:top w:val="single" w:sz="4" w:space="0" w:color="DBDBDB"/>
          <w:left w:val="single" w:sz="4" w:space="0" w:color="DBDBDB"/>
          <w:bottom w:val="single" w:sz="4" w:space="0" w:color="DBDBDB"/>
          <w:right w:val="single" w:sz="4" w:space="0" w:color="DBDBDB"/>
          <w:insideH w:val="nil"/>
          <w:insideV w:val="nil"/>
        </w:tblBorders>
        <w:tblLayout w:type="fixed"/>
        <w:tblLook w:val="0400" w:firstRow="0" w:lastRow="0" w:firstColumn="0" w:lastColumn="0" w:noHBand="0" w:noVBand="1"/>
        <w:tblPrChange w:id="9093" w:author="Guest User" w:date="2020-01-21T14:53:00Z">
          <w:tblPr>
            <w:tblW w:w="10440" w:type="dxa"/>
            <w:tblInd w:w="-5" w:type="dxa"/>
            <w:tblBorders>
              <w:top w:val="single" w:sz="4" w:space="0" w:color="DBDBDB"/>
              <w:left w:val="single" w:sz="4" w:space="0" w:color="DBDBDB"/>
              <w:bottom w:val="single" w:sz="4" w:space="0" w:color="DBDBDB"/>
              <w:right w:val="single" w:sz="4" w:space="0" w:color="DBDBDB"/>
              <w:insideH w:val="nil"/>
              <w:insideV w:val="nil"/>
            </w:tblBorders>
            <w:tblLayout w:type="fixed"/>
            <w:tblLook w:val="0400" w:firstRow="0" w:lastRow="0" w:firstColumn="0" w:lastColumn="0" w:noHBand="0" w:noVBand="1"/>
          </w:tblPr>
        </w:tblPrChange>
      </w:tblPr>
      <w:tblGrid>
        <w:gridCol w:w="270"/>
        <w:gridCol w:w="1440"/>
        <w:gridCol w:w="2520"/>
        <w:gridCol w:w="2052"/>
        <w:gridCol w:w="3888"/>
        <w:gridCol w:w="15"/>
        <w:gridCol w:w="255"/>
        <w:tblGridChange w:id="9094">
          <w:tblGrid>
            <w:gridCol w:w="360"/>
            <w:gridCol w:w="360"/>
            <w:gridCol w:w="360"/>
            <w:gridCol w:w="360"/>
            <w:gridCol w:w="360"/>
            <w:gridCol w:w="360"/>
            <w:gridCol w:w="360"/>
          </w:tblGrid>
        </w:tblGridChange>
      </w:tblGrid>
      <w:tr w:rsidR="00374341" w14:paraId="30E0DD04" w14:textId="77777777" w:rsidTr="2580CA40">
        <w:tc>
          <w:tcPr>
            <w:tcW w:w="10440" w:type="dxa"/>
            <w:gridSpan w:val="7"/>
            <w:tcBorders>
              <w:top w:val="single" w:sz="4" w:space="0" w:color="DBDBDB" w:themeColor="accent3" w:themeTint="66"/>
              <w:left w:val="single" w:sz="4" w:space="0" w:color="DBDBDB" w:themeColor="accent3" w:themeTint="66"/>
              <w:bottom w:val="nil"/>
              <w:right w:val="single" w:sz="4" w:space="0" w:color="DBDBDB" w:themeColor="accent3" w:themeTint="66"/>
            </w:tcBorders>
            <w:shd w:val="clear" w:color="auto" w:fill="FAFAFA"/>
            <w:tcPrChange w:id="9095" w:author="Guest User" w:date="2020-01-21T14:53:00Z">
              <w:tcPr>
                <w:tcW w:w="10440" w:type="dxa"/>
                <w:gridSpan w:val="7"/>
                <w:tcBorders>
                  <w:top w:val="single" w:sz="4" w:space="0" w:color="DBDBDB"/>
                  <w:left w:val="single" w:sz="4" w:space="0" w:color="DBDBDB"/>
                  <w:bottom w:val="nil"/>
                  <w:right w:val="single" w:sz="4" w:space="0" w:color="DBDBDB"/>
                </w:tcBorders>
                <w:shd w:val="clear" w:color="auto" w:fill="FAFAFA"/>
              </w:tcPr>
            </w:tcPrChange>
          </w:tcPr>
          <w:p w14:paraId="1ECD9AC8" w14:textId="77777777" w:rsidR="00374341" w:rsidRDefault="00374341" w:rsidP="00374341">
            <w:commentRangeStart w:id="9096"/>
            <w:commentRangeStart w:id="9097"/>
            <w:r>
              <w:t>To complete this mission, perform the following task:</w:t>
            </w:r>
            <w:commentRangeEnd w:id="9096"/>
            <w:r>
              <w:rPr>
                <w:rStyle w:val="CommentReference"/>
              </w:rPr>
              <w:commentReference w:id="9096"/>
            </w:r>
            <w:commentRangeEnd w:id="9097"/>
            <w:r w:rsidR="001F7225">
              <w:rPr>
                <w:rStyle w:val="CommentReference"/>
                <w:color w:val="404040"/>
              </w:rPr>
              <w:commentReference w:id="9097"/>
            </w:r>
          </w:p>
          <w:p w14:paraId="50B7A925" w14:textId="77777777" w:rsidR="00374341" w:rsidRDefault="00374341" w:rsidP="00374341"/>
        </w:tc>
      </w:tr>
      <w:tr w:rsidR="00374341" w14:paraId="23BD85E8" w14:textId="77777777" w:rsidTr="2580CA40">
        <w:trPr>
          <w:trHeight w:val="820"/>
        </w:trPr>
        <w:tc>
          <w:tcPr>
            <w:tcW w:w="270" w:type="dxa"/>
            <w:tcBorders>
              <w:top w:val="nil"/>
              <w:left w:val="single" w:sz="4" w:space="0" w:color="DBDBDB" w:themeColor="accent3" w:themeTint="66"/>
              <w:bottom w:val="nil"/>
              <w:right w:val="nil"/>
            </w:tcBorders>
            <w:shd w:val="clear" w:color="auto" w:fill="FAFAFA"/>
            <w:tcPrChange w:id="9098" w:author="Guest User" w:date="2020-01-21T14:53:00Z">
              <w:tcPr>
                <w:tcW w:w="270" w:type="dxa"/>
                <w:tcBorders>
                  <w:top w:val="nil"/>
                  <w:left w:val="single" w:sz="4" w:space="0" w:color="DBDBDB"/>
                  <w:bottom w:val="nil"/>
                  <w:right w:val="nil"/>
                </w:tcBorders>
                <w:shd w:val="clear" w:color="auto" w:fill="FAFAFA"/>
              </w:tcPr>
            </w:tcPrChange>
          </w:tcPr>
          <w:p w14:paraId="3D8B9D7F" w14:textId="77777777" w:rsidR="00374341" w:rsidRDefault="00374341" w:rsidP="00374341"/>
        </w:tc>
        <w:tc>
          <w:tcPr>
            <w:tcW w:w="1440" w:type="dxa"/>
            <w:tcBorders>
              <w:top w:val="nil"/>
              <w:left w:val="nil"/>
              <w:bottom w:val="nil"/>
              <w:right w:val="nil"/>
            </w:tcBorders>
            <w:shd w:val="clear" w:color="auto" w:fill="11143F"/>
            <w:vAlign w:val="center"/>
            <w:hideMark/>
            <w:tcPrChange w:id="9099" w:author="Guest User" w:date="2020-01-21T14:53:00Z">
              <w:tcPr>
                <w:tcW w:w="1440" w:type="dxa"/>
                <w:tcBorders>
                  <w:top w:val="nil"/>
                  <w:left w:val="nil"/>
                  <w:bottom w:val="nil"/>
                  <w:right w:val="nil"/>
                </w:tcBorders>
                <w:shd w:val="clear" w:color="auto" w:fill="11143F"/>
                <w:hideMark/>
              </w:tcPr>
            </w:tcPrChange>
          </w:tcPr>
          <w:p w14:paraId="3025F012" w14:textId="77777777" w:rsidR="00374341" w:rsidRDefault="00374341" w:rsidP="00374341">
            <w:pPr>
              <w:jc w:val="center"/>
              <w:rPr>
                <w:rFonts w:ascii="Open Sans Semibold" w:eastAsia="Open Sans Semibold" w:hAnsi="Open Sans Semibold" w:cs="Open Sans Semibold"/>
                <w:color w:val="FFFFFF"/>
                <w:sz w:val="28"/>
                <w:szCs w:val="28"/>
              </w:rPr>
            </w:pPr>
            <w:r>
              <w:rPr>
                <w:rFonts w:ascii="Open Sans Semibold" w:eastAsia="Open Sans Semibold" w:hAnsi="Open Sans Semibold" w:cs="Open Sans Semibold"/>
                <w:color w:val="FFFFFF"/>
                <w:sz w:val="28"/>
                <w:szCs w:val="28"/>
              </w:rPr>
              <w:t>Step 1</w:t>
            </w:r>
          </w:p>
        </w:tc>
        <w:tc>
          <w:tcPr>
            <w:tcW w:w="8460" w:type="dxa"/>
            <w:gridSpan w:val="3"/>
            <w:tcBorders>
              <w:top w:val="nil"/>
              <w:left w:val="nil"/>
              <w:bottom w:val="nil"/>
              <w:right w:val="nil"/>
            </w:tcBorders>
            <w:shd w:val="clear" w:color="auto" w:fill="E5E5E5"/>
            <w:vAlign w:val="center"/>
            <w:hideMark/>
            <w:tcPrChange w:id="9100" w:author="Guest User" w:date="2020-01-21T14:53:00Z">
              <w:tcPr>
                <w:tcW w:w="8460" w:type="dxa"/>
                <w:gridSpan w:val="3"/>
                <w:tcBorders>
                  <w:top w:val="nil"/>
                  <w:left w:val="nil"/>
                  <w:bottom w:val="nil"/>
                  <w:right w:val="nil"/>
                </w:tcBorders>
                <w:shd w:val="clear" w:color="auto" w:fill="E5E5E5"/>
                <w:hideMark/>
              </w:tcPr>
            </w:tcPrChange>
          </w:tcPr>
          <w:p w14:paraId="3A77C1B3" w14:textId="5A179893" w:rsidR="00374341" w:rsidRDefault="00374341" w:rsidP="00374341">
            <w:pPr>
              <w:spacing w:before="180" w:after="180" w:line="240" w:lineRule="auto"/>
              <w:rPr>
                <w:rFonts w:ascii="Times New Roman" w:eastAsia="Times New Roman" w:hAnsi="Times New Roman" w:cs="Times New Roman"/>
                <w:sz w:val="24"/>
                <w:szCs w:val="24"/>
              </w:rPr>
            </w:pPr>
            <w:r>
              <w:rPr>
                <w:rFonts w:ascii="Cambria" w:eastAsia="Times New Roman" w:hAnsi="Cambria" w:cs="Times New Roman"/>
                <w:color w:val="000000"/>
                <w:sz w:val="24"/>
                <w:szCs w:val="24"/>
              </w:rPr>
              <w:t xml:space="preserve">Time to practice scaling features! </w:t>
            </w:r>
            <w:del w:id="9101" w:author="Chantelle Dubois Nishiyama" w:date="2020-02-26T19:35:00Z">
              <w:r w:rsidDel="00090ABD">
                <w:rPr>
                  <w:rFonts w:ascii="Cambria" w:eastAsia="Times New Roman" w:hAnsi="Cambria" w:cs="Times New Roman"/>
                  <w:color w:val="000000"/>
                  <w:sz w:val="24"/>
                  <w:szCs w:val="24"/>
                </w:rPr>
                <w:delText>Let's</w:delText>
              </w:r>
            </w:del>
            <w:ins w:id="9102" w:author="Chantelle Dubois Nishiyama" w:date="2020-02-26T19:35:00Z">
              <w:r w:rsidR="00090ABD">
                <w:rPr>
                  <w:rFonts w:ascii="Cambria" w:eastAsia="Times New Roman" w:hAnsi="Cambria" w:cs="Times New Roman"/>
                  <w:color w:val="000000"/>
                  <w:sz w:val="24"/>
                  <w:szCs w:val="24"/>
                </w:rPr>
                <w:t>Let us</w:t>
              </w:r>
            </w:ins>
            <w:r>
              <w:rPr>
                <w:rFonts w:ascii="Cambria" w:eastAsia="Times New Roman" w:hAnsi="Cambria" w:cs="Times New Roman"/>
                <w:color w:val="000000"/>
                <w:sz w:val="24"/>
                <w:szCs w:val="24"/>
              </w:rPr>
              <w:t xml:space="preserve"> go to our friendly Iris dataset!</w:t>
            </w:r>
          </w:p>
          <w:p w14:paraId="1F4EBDBB" w14:textId="77777777" w:rsidR="00374341" w:rsidRDefault="00374341" w:rsidP="00374341">
            <w:pPr>
              <w:spacing w:before="180" w:after="180" w:line="240" w:lineRule="auto"/>
              <w:rPr>
                <w:rFonts w:ascii="Times New Roman" w:eastAsia="Times New Roman" w:hAnsi="Times New Roman" w:cs="Times New Roman"/>
                <w:sz w:val="24"/>
                <w:szCs w:val="24"/>
              </w:rPr>
            </w:pPr>
            <w:r>
              <w:rPr>
                <w:rFonts w:ascii="Cambria" w:eastAsia="Times New Roman" w:hAnsi="Cambria" w:cs="Times New Roman"/>
                <w:color w:val="000000"/>
                <w:sz w:val="24"/>
                <w:szCs w:val="24"/>
              </w:rPr>
              <w:t>Your code should perform the following tasks to complete this mission:</w:t>
            </w:r>
          </w:p>
          <w:p w14:paraId="2AD17046" w14:textId="77777777" w:rsidR="00374341" w:rsidRPr="00BD42DF" w:rsidRDefault="00374341">
            <w:pPr>
              <w:pStyle w:val="ListParagraph"/>
              <w:numPr>
                <w:ilvl w:val="0"/>
                <w:numId w:val="132"/>
              </w:numPr>
              <w:spacing w:after="200" w:line="240" w:lineRule="auto"/>
              <w:textAlignment w:val="baseline"/>
              <w:rPr>
                <w:rFonts w:ascii="Cambria" w:eastAsia="Times New Roman" w:hAnsi="Cambria" w:cs="Times New Roman"/>
                <w:color w:val="000000"/>
                <w:sz w:val="24"/>
                <w:szCs w:val="24"/>
                <w:rPrChange w:id="9103" w:author="Chantelle Dubois Nishiyama" w:date="2020-02-19T22:45:00Z">
                  <w:rPr/>
                </w:rPrChange>
              </w:rPr>
              <w:pPrChange w:id="9104" w:author="Chantelle Dubois Nishiyama" w:date="2020-02-19T22:45:00Z">
                <w:pPr>
                  <w:numPr>
                    <w:numId w:val="52"/>
                  </w:numPr>
                  <w:tabs>
                    <w:tab w:val="num" w:pos="720"/>
                  </w:tabs>
                  <w:spacing w:after="200" w:line="240" w:lineRule="auto"/>
                  <w:ind w:left="360" w:hanging="360"/>
                  <w:textAlignment w:val="baseline"/>
                </w:pPr>
              </w:pPrChange>
            </w:pPr>
            <w:r w:rsidRPr="00BD42DF">
              <w:rPr>
                <w:rFonts w:ascii="Cambria" w:eastAsia="Times New Roman" w:hAnsi="Cambria" w:cs="Times New Roman"/>
                <w:color w:val="000000"/>
                <w:sz w:val="24"/>
                <w:szCs w:val="24"/>
                <w:rPrChange w:id="9105" w:author="Chantelle Dubois Nishiyama" w:date="2020-02-19T22:45:00Z">
                  <w:rPr/>
                </w:rPrChange>
              </w:rPr>
              <w:t xml:space="preserve">Load the Iris dataset from </w:t>
            </w:r>
            <w:r w:rsidRPr="00BD42DF">
              <w:rPr>
                <w:rFonts w:ascii="Consolas" w:eastAsia="Times New Roman" w:hAnsi="Consolas" w:cs="Times New Roman"/>
                <w:color w:val="000000"/>
                <w:rPrChange w:id="9106" w:author="Chantelle Dubois Nishiyama" w:date="2020-02-19T22:45:00Z">
                  <w:rPr>
                    <w:rFonts w:ascii="Consolas" w:hAnsi="Consolas"/>
                  </w:rPr>
                </w:rPrChange>
              </w:rPr>
              <w:t>scikit-learn</w:t>
            </w:r>
            <w:r w:rsidRPr="00BD42DF">
              <w:rPr>
                <w:rFonts w:ascii="Cambria" w:eastAsia="Times New Roman" w:hAnsi="Cambria" w:cs="Times New Roman"/>
                <w:color w:val="000000"/>
                <w:sz w:val="24"/>
                <w:szCs w:val="24"/>
                <w:rPrChange w:id="9107" w:author="Chantelle Dubois Nishiyama" w:date="2020-02-19T22:45:00Z">
                  <w:rPr/>
                </w:rPrChange>
              </w:rPr>
              <w:t xml:space="preserve"> as a data vector </w:t>
            </w:r>
            <w:r w:rsidRPr="00BD42DF">
              <w:rPr>
                <w:rFonts w:ascii="Consolas" w:eastAsia="Times New Roman" w:hAnsi="Consolas" w:cs="Times New Roman"/>
                <w:color w:val="000000"/>
                <w:rPrChange w:id="9108" w:author="Chantelle Dubois Nishiyama" w:date="2020-02-19T22:45:00Z">
                  <w:rPr>
                    <w:rFonts w:ascii="Consolas" w:hAnsi="Consolas"/>
                  </w:rPr>
                </w:rPrChange>
              </w:rPr>
              <w:t>X</w:t>
            </w:r>
            <w:r w:rsidRPr="00BD42DF">
              <w:rPr>
                <w:rFonts w:ascii="Cambria" w:eastAsia="Times New Roman" w:hAnsi="Cambria" w:cs="Times New Roman"/>
                <w:color w:val="000000"/>
                <w:sz w:val="24"/>
                <w:szCs w:val="24"/>
                <w:rPrChange w:id="9109" w:author="Chantelle Dubois Nishiyama" w:date="2020-02-19T22:45:00Z">
                  <w:rPr/>
                </w:rPrChange>
              </w:rPr>
              <w:t xml:space="preserve"> and a label vector </w:t>
            </w:r>
            <w:r w:rsidRPr="00BD42DF">
              <w:rPr>
                <w:rFonts w:ascii="Consolas" w:eastAsia="Times New Roman" w:hAnsi="Consolas" w:cs="Times New Roman"/>
                <w:color w:val="000000"/>
                <w:rPrChange w:id="9110" w:author="Chantelle Dubois Nishiyama" w:date="2020-02-19T22:45:00Z">
                  <w:rPr>
                    <w:rFonts w:ascii="Consolas" w:hAnsi="Consolas"/>
                  </w:rPr>
                </w:rPrChange>
              </w:rPr>
              <w:t>y</w:t>
            </w:r>
            <w:r w:rsidRPr="00BD42DF">
              <w:rPr>
                <w:rFonts w:ascii="Cambria" w:eastAsia="Times New Roman" w:hAnsi="Cambria" w:cs="Times New Roman"/>
                <w:color w:val="000000"/>
                <w:sz w:val="24"/>
                <w:szCs w:val="24"/>
                <w:rPrChange w:id="9111" w:author="Chantelle Dubois Nishiyama" w:date="2020-02-19T22:45:00Z">
                  <w:rPr/>
                </w:rPrChange>
              </w:rPr>
              <w:t>.</w:t>
            </w:r>
          </w:p>
          <w:p w14:paraId="3FCCEFE4" w14:textId="77777777" w:rsidR="00374341" w:rsidRPr="00BD42DF" w:rsidRDefault="00374341">
            <w:pPr>
              <w:pStyle w:val="ListParagraph"/>
              <w:numPr>
                <w:ilvl w:val="0"/>
                <w:numId w:val="132"/>
              </w:numPr>
              <w:spacing w:after="200" w:line="240" w:lineRule="auto"/>
              <w:textAlignment w:val="baseline"/>
              <w:rPr>
                <w:rFonts w:ascii="Cambria" w:eastAsia="Times New Roman" w:hAnsi="Cambria" w:cs="Times New Roman"/>
                <w:color w:val="000000"/>
                <w:sz w:val="24"/>
                <w:szCs w:val="24"/>
                <w:rPrChange w:id="9112" w:author="Chantelle Dubois Nishiyama" w:date="2020-02-19T22:45:00Z">
                  <w:rPr/>
                </w:rPrChange>
              </w:rPr>
              <w:pPrChange w:id="9113" w:author="Chantelle Dubois Nishiyama" w:date="2020-02-19T22:45:00Z">
                <w:pPr>
                  <w:numPr>
                    <w:numId w:val="52"/>
                  </w:numPr>
                  <w:tabs>
                    <w:tab w:val="num" w:pos="720"/>
                  </w:tabs>
                  <w:spacing w:after="200" w:line="240" w:lineRule="auto"/>
                  <w:ind w:left="360" w:hanging="360"/>
                  <w:textAlignment w:val="baseline"/>
                </w:pPr>
              </w:pPrChange>
            </w:pPr>
            <w:r w:rsidRPr="00BD42DF">
              <w:rPr>
                <w:rFonts w:ascii="Cambria" w:eastAsia="Times New Roman" w:hAnsi="Cambria" w:cs="Times New Roman"/>
                <w:color w:val="000000"/>
                <w:sz w:val="24"/>
                <w:szCs w:val="24"/>
                <w:rPrChange w:id="9114" w:author="Chantelle Dubois Nishiyama" w:date="2020-02-19T22:45:00Z">
                  <w:rPr/>
                </w:rPrChange>
              </w:rPr>
              <w:t xml:space="preserve">Scale the data vector </w:t>
            </w:r>
            <w:r w:rsidRPr="00BD42DF">
              <w:rPr>
                <w:rFonts w:ascii="Consolas" w:eastAsia="Times New Roman" w:hAnsi="Consolas" w:cs="Times New Roman"/>
                <w:color w:val="000000"/>
                <w:rPrChange w:id="9115" w:author="Chantelle Dubois Nishiyama" w:date="2020-02-19T22:45:00Z">
                  <w:rPr>
                    <w:rFonts w:ascii="Consolas" w:hAnsi="Consolas"/>
                  </w:rPr>
                </w:rPrChange>
              </w:rPr>
              <w:t>X</w:t>
            </w:r>
            <w:r w:rsidRPr="00BD42DF">
              <w:rPr>
                <w:rFonts w:ascii="Cambria" w:eastAsia="Times New Roman" w:hAnsi="Cambria" w:cs="Times New Roman"/>
                <w:color w:val="000000"/>
                <w:sz w:val="24"/>
                <w:szCs w:val="24"/>
                <w:rPrChange w:id="9116" w:author="Chantelle Dubois Nishiyama" w:date="2020-02-19T22:45:00Z">
                  <w:rPr/>
                </w:rPrChange>
              </w:rPr>
              <w:t xml:space="preserve"> with a standard scaler (normalize </w:t>
            </w:r>
            <w:r w:rsidRPr="00BD42DF">
              <w:rPr>
                <w:rFonts w:ascii="Consolas" w:eastAsia="Times New Roman" w:hAnsi="Consolas" w:cs="Times New Roman"/>
                <w:color w:val="000000"/>
                <w:rPrChange w:id="9117" w:author="Chantelle Dubois Nishiyama" w:date="2020-02-19T22:45:00Z">
                  <w:rPr>
                    <w:rFonts w:ascii="Consolas" w:hAnsi="Consolas"/>
                  </w:rPr>
                </w:rPrChange>
              </w:rPr>
              <w:t>X</w:t>
            </w:r>
            <w:r w:rsidRPr="00BD42DF">
              <w:rPr>
                <w:rFonts w:ascii="Cambria" w:eastAsia="Times New Roman" w:hAnsi="Cambria" w:cs="Times New Roman"/>
                <w:color w:val="000000"/>
                <w:sz w:val="24"/>
                <w:szCs w:val="24"/>
                <w:rPrChange w:id="9118" w:author="Chantelle Dubois Nishiyama" w:date="2020-02-19T22:45:00Z">
                  <w:rPr/>
                </w:rPrChange>
              </w:rPr>
              <w:t>).</w:t>
            </w:r>
          </w:p>
          <w:p w14:paraId="341BDC17" w14:textId="77777777" w:rsidR="00374341" w:rsidRDefault="00374341" w:rsidP="00374341">
            <w:pPr>
              <w:spacing w:before="180" w:after="180" w:line="240" w:lineRule="auto"/>
              <w:rPr>
                <w:rFonts w:ascii="Times New Roman" w:eastAsia="Times New Roman" w:hAnsi="Times New Roman" w:cs="Times New Roman"/>
                <w:sz w:val="24"/>
                <w:szCs w:val="24"/>
              </w:rPr>
            </w:pPr>
            <w:r>
              <w:rPr>
                <w:rFonts w:ascii="Cambria" w:eastAsia="Times New Roman" w:hAnsi="Cambria" w:cs="Times New Roman"/>
                <w:color w:val="000000"/>
                <w:sz w:val="24"/>
                <w:szCs w:val="24"/>
              </w:rPr>
              <w:t xml:space="preserve">Your code should return the scaled data vector </w:t>
            </w:r>
            <w:r>
              <w:rPr>
                <w:rFonts w:ascii="Consolas" w:eastAsia="Times New Roman" w:hAnsi="Consolas" w:cs="Times New Roman"/>
                <w:color w:val="000000"/>
              </w:rPr>
              <w:t>scaled_X</w:t>
            </w:r>
            <w:r>
              <w:rPr>
                <w:rFonts w:ascii="Cambria" w:eastAsia="Times New Roman" w:hAnsi="Cambria" w:cs="Times New Roman"/>
                <w:color w:val="000000"/>
                <w:sz w:val="24"/>
                <w:szCs w:val="24"/>
              </w:rPr>
              <w:t>.</w:t>
            </w:r>
          </w:p>
          <w:p w14:paraId="65B5FB8F" w14:textId="77777777" w:rsidR="00374341" w:rsidRDefault="00374341" w:rsidP="00374341">
            <w:pPr>
              <w:spacing w:before="180" w:after="180" w:line="240" w:lineRule="auto"/>
              <w:rPr>
                <w:ins w:id="9119" w:author="RoboGarden Team" w:date="2020-01-23T18:30:00Z"/>
                <w:rFonts w:ascii="Cambria" w:eastAsia="Times New Roman" w:hAnsi="Cambria" w:cs="Times New Roman"/>
                <w:color w:val="000000"/>
                <w:sz w:val="24"/>
                <w:szCs w:val="24"/>
              </w:rPr>
            </w:pPr>
            <w:r>
              <w:rPr>
                <w:rFonts w:ascii="Cambria" w:eastAsia="Times New Roman" w:hAnsi="Cambria" w:cs="Times New Roman"/>
                <w:color w:val="000000"/>
                <w:sz w:val="24"/>
                <w:szCs w:val="24"/>
              </w:rPr>
              <w:t xml:space="preserve">SELF-CHECK: notice the result of calling </w:t>
            </w:r>
            <w:r>
              <w:rPr>
                <w:rFonts w:ascii="Consolas" w:eastAsia="Times New Roman" w:hAnsi="Consolas" w:cs="Times New Roman"/>
                <w:color w:val="000000"/>
              </w:rPr>
              <w:t>mean(axis=0)</w:t>
            </w:r>
            <w:r>
              <w:rPr>
                <w:rFonts w:ascii="Cambria" w:eastAsia="Times New Roman" w:hAnsi="Cambria" w:cs="Times New Roman"/>
                <w:color w:val="000000"/>
                <w:sz w:val="24"/>
                <w:szCs w:val="24"/>
              </w:rPr>
              <w:t xml:space="preserve"> and </w:t>
            </w:r>
            <w:r>
              <w:rPr>
                <w:rFonts w:ascii="Consolas" w:eastAsia="Times New Roman" w:hAnsi="Consolas" w:cs="Times New Roman"/>
                <w:color w:val="000000"/>
              </w:rPr>
              <w:t>var(axis=0)</w:t>
            </w:r>
            <w:r>
              <w:rPr>
                <w:rFonts w:ascii="Cambria" w:eastAsia="Times New Roman" w:hAnsi="Cambria" w:cs="Times New Roman"/>
                <w:color w:val="000000"/>
                <w:sz w:val="24"/>
                <w:szCs w:val="24"/>
              </w:rPr>
              <w:t xml:space="preserve"> (or </w:t>
            </w:r>
            <w:r>
              <w:rPr>
                <w:rFonts w:ascii="Consolas" w:eastAsia="Times New Roman" w:hAnsi="Consolas" w:cs="Times New Roman"/>
                <w:color w:val="000000"/>
              </w:rPr>
              <w:t>var(axis=0)</w:t>
            </w:r>
            <w:r>
              <w:rPr>
                <w:rFonts w:ascii="Cambria" w:eastAsia="Times New Roman" w:hAnsi="Cambria" w:cs="Times New Roman"/>
                <w:color w:val="000000"/>
                <w:sz w:val="24"/>
                <w:szCs w:val="24"/>
              </w:rPr>
              <w:t xml:space="preserve">) for </w:t>
            </w:r>
            <w:r>
              <w:rPr>
                <w:rFonts w:ascii="Consolas" w:eastAsia="Times New Roman" w:hAnsi="Consolas" w:cs="Times New Roman"/>
                <w:color w:val="000000"/>
              </w:rPr>
              <w:t>scaled_X</w:t>
            </w:r>
            <w:r>
              <w:rPr>
                <w:rFonts w:ascii="Cambria" w:eastAsia="Times New Roman" w:hAnsi="Cambria" w:cs="Times New Roman"/>
                <w:color w:val="000000"/>
                <w:sz w:val="24"/>
                <w:szCs w:val="24"/>
              </w:rPr>
              <w:t>!</w:t>
            </w:r>
          </w:p>
          <w:p w14:paraId="2BD7252A" w14:textId="63A8D77B" w:rsidR="00A0562A" w:rsidRDefault="00A0562A" w:rsidP="00374341">
            <w:pPr>
              <w:spacing w:before="180" w:after="180" w:line="240" w:lineRule="auto"/>
              <w:rPr>
                <w:rFonts w:ascii="Times New Roman" w:eastAsia="Times New Roman" w:hAnsi="Times New Roman" w:cs="Times New Roman"/>
                <w:sz w:val="24"/>
                <w:szCs w:val="24"/>
              </w:rPr>
            </w:pPr>
            <w:ins w:id="9120" w:author="RoboGarden Team" w:date="2020-01-23T18:30:00Z">
              <w:r>
                <w:rPr>
                  <w:rFonts w:ascii="Cambria" w:eastAsia="Times New Roman" w:hAnsi="Cambria" w:cs="Times New Roman"/>
                  <w:color w:val="000000"/>
                  <w:sz w:val="24"/>
                  <w:szCs w:val="24"/>
                </w:rPr>
                <w:t xml:space="preserve">Revisit the </w:t>
              </w:r>
            </w:ins>
            <w:ins w:id="9121" w:author="Chantelle Dubois Nishiyama" w:date="2020-02-19T22:46:00Z">
              <w:r w:rsidR="00BD42DF">
                <w:rPr>
                  <w:rFonts w:ascii="Cambria" w:eastAsia="Times New Roman" w:hAnsi="Cambria" w:cs="Times New Roman"/>
                  <w:color w:val="000000"/>
                  <w:sz w:val="24"/>
                  <w:szCs w:val="24"/>
                </w:rPr>
                <w:t>I</w:t>
              </w:r>
            </w:ins>
            <w:ins w:id="9122" w:author="RoboGarden Team" w:date="2020-01-23T18:30:00Z">
              <w:del w:id="9123" w:author="Chantelle Dubois Nishiyama" w:date="2020-02-19T22:46:00Z">
                <w:r w:rsidDel="00BD42DF">
                  <w:rPr>
                    <w:rFonts w:ascii="Cambria" w:eastAsia="Times New Roman" w:hAnsi="Cambria" w:cs="Times New Roman"/>
                    <w:color w:val="000000"/>
                    <w:sz w:val="24"/>
                    <w:szCs w:val="24"/>
                  </w:rPr>
                  <w:delText>i</w:delText>
                </w:r>
              </w:del>
              <w:r>
                <w:rPr>
                  <w:rFonts w:ascii="Cambria" w:eastAsia="Times New Roman" w:hAnsi="Cambria" w:cs="Times New Roman"/>
                  <w:color w:val="000000"/>
                  <w:sz w:val="24"/>
                  <w:szCs w:val="24"/>
                </w:rPr>
                <w:t xml:space="preserve">ris dataset </w:t>
              </w:r>
              <w:r w:rsidRPr="00A0562A">
                <w:rPr>
                  <w:rFonts w:ascii="Cambria" w:eastAsia="Times New Roman" w:hAnsi="Cambria" w:cs="Times New Roman"/>
                  <w:color w:val="0070C0"/>
                  <w:sz w:val="24"/>
                  <w:szCs w:val="24"/>
                  <w:u w:val="single"/>
                  <w:rPrChange w:id="9124" w:author="RoboGarden Team" w:date="2020-01-23T18:30:00Z">
                    <w:rPr>
                      <w:rFonts w:ascii="Cambria" w:eastAsia="Times New Roman" w:hAnsi="Cambria" w:cs="Times New Roman"/>
                      <w:color w:val="000000"/>
                      <w:sz w:val="24"/>
                      <w:szCs w:val="24"/>
                    </w:rPr>
                  </w:rPrChange>
                </w:rPr>
                <w:t>Here</w:t>
              </w:r>
            </w:ins>
          </w:p>
        </w:tc>
        <w:tc>
          <w:tcPr>
            <w:tcW w:w="270" w:type="dxa"/>
            <w:gridSpan w:val="2"/>
            <w:tcBorders>
              <w:top w:val="nil"/>
              <w:left w:val="nil"/>
              <w:bottom w:val="nil"/>
              <w:right w:val="single" w:sz="4" w:space="0" w:color="DBDBDB" w:themeColor="accent3" w:themeTint="66"/>
            </w:tcBorders>
            <w:shd w:val="clear" w:color="auto" w:fill="FAFAFA"/>
            <w:tcPrChange w:id="9125" w:author="Guest User" w:date="2020-01-21T14:53:00Z">
              <w:tcPr>
                <w:tcW w:w="270" w:type="dxa"/>
                <w:gridSpan w:val="2"/>
                <w:tcBorders>
                  <w:top w:val="nil"/>
                  <w:left w:val="nil"/>
                  <w:bottom w:val="nil"/>
                  <w:right w:val="single" w:sz="4" w:space="0" w:color="DBDBDB"/>
                </w:tcBorders>
                <w:shd w:val="clear" w:color="auto" w:fill="FAFAFA"/>
              </w:tcPr>
            </w:tcPrChange>
          </w:tcPr>
          <w:p w14:paraId="77B988AE" w14:textId="77777777" w:rsidR="00374341" w:rsidRDefault="00374341" w:rsidP="00374341">
            <w:pPr>
              <w:rPr>
                <w:color w:val="404040" w:themeColor="text1" w:themeTint="BF"/>
              </w:rPr>
            </w:pPr>
          </w:p>
        </w:tc>
      </w:tr>
      <w:tr w:rsidR="00374341" w14:paraId="4B6B8E21" w14:textId="77777777" w:rsidTr="2580CA40">
        <w:trPr>
          <w:trHeight w:val="80"/>
        </w:trPr>
        <w:tc>
          <w:tcPr>
            <w:tcW w:w="270" w:type="dxa"/>
            <w:tcBorders>
              <w:top w:val="nil"/>
              <w:left w:val="single" w:sz="4" w:space="0" w:color="DBDBDB" w:themeColor="accent3" w:themeTint="66"/>
              <w:bottom w:val="nil"/>
              <w:right w:val="nil"/>
            </w:tcBorders>
            <w:shd w:val="clear" w:color="auto" w:fill="FAFAFA"/>
            <w:tcPrChange w:id="9126" w:author="Guest User" w:date="2020-01-21T14:53:00Z">
              <w:tcPr>
                <w:tcW w:w="270" w:type="dxa"/>
                <w:tcBorders>
                  <w:top w:val="nil"/>
                  <w:left w:val="single" w:sz="4" w:space="0" w:color="DBDBDB"/>
                  <w:bottom w:val="nil"/>
                  <w:right w:val="nil"/>
                </w:tcBorders>
                <w:shd w:val="clear" w:color="auto" w:fill="FAFAFA"/>
              </w:tcPr>
            </w:tcPrChange>
          </w:tcPr>
          <w:p w14:paraId="38C6D126" w14:textId="77777777" w:rsidR="00374341" w:rsidRDefault="00374341" w:rsidP="00374341">
            <w:pPr>
              <w:rPr>
                <w:sz w:val="8"/>
                <w:szCs w:val="8"/>
              </w:rPr>
            </w:pPr>
          </w:p>
        </w:tc>
        <w:tc>
          <w:tcPr>
            <w:tcW w:w="3960" w:type="dxa"/>
            <w:gridSpan w:val="2"/>
            <w:tcBorders>
              <w:top w:val="nil"/>
              <w:left w:val="nil"/>
              <w:bottom w:val="nil"/>
              <w:right w:val="nil"/>
            </w:tcBorders>
            <w:shd w:val="clear" w:color="auto" w:fill="FAFAFA"/>
            <w:vAlign w:val="center"/>
            <w:tcPrChange w:id="9127" w:author="Guest User" w:date="2020-01-21T14:53:00Z">
              <w:tcPr>
                <w:tcW w:w="3960" w:type="dxa"/>
                <w:gridSpan w:val="2"/>
                <w:tcBorders>
                  <w:top w:val="nil"/>
                  <w:left w:val="nil"/>
                  <w:bottom w:val="nil"/>
                  <w:right w:val="nil"/>
                </w:tcBorders>
                <w:shd w:val="clear" w:color="auto" w:fill="FAFAFA"/>
              </w:tcPr>
            </w:tcPrChange>
          </w:tcPr>
          <w:p w14:paraId="3E527DAA" w14:textId="77777777" w:rsidR="00374341" w:rsidRDefault="00374341" w:rsidP="00374341">
            <w:pPr>
              <w:jc w:val="center"/>
              <w:rPr>
                <w:rFonts w:ascii="Open Sans Semibold" w:eastAsia="Open Sans Semibold" w:hAnsi="Open Sans Semibold" w:cs="Open Sans Semibold"/>
                <w:color w:val="FFFFFF"/>
                <w:sz w:val="8"/>
                <w:szCs w:val="8"/>
              </w:rPr>
            </w:pPr>
          </w:p>
        </w:tc>
        <w:tc>
          <w:tcPr>
            <w:tcW w:w="2052" w:type="dxa"/>
            <w:tcBorders>
              <w:top w:val="nil"/>
              <w:left w:val="nil"/>
              <w:bottom w:val="nil"/>
              <w:right w:val="nil"/>
            </w:tcBorders>
            <w:shd w:val="clear" w:color="auto" w:fill="FAFAFA"/>
            <w:vAlign w:val="center"/>
            <w:tcPrChange w:id="9128" w:author="Guest User" w:date="2020-01-21T14:53:00Z">
              <w:tcPr>
                <w:tcW w:w="2052" w:type="dxa"/>
                <w:tcBorders>
                  <w:top w:val="nil"/>
                  <w:left w:val="nil"/>
                  <w:bottom w:val="nil"/>
                  <w:right w:val="nil"/>
                </w:tcBorders>
                <w:shd w:val="clear" w:color="auto" w:fill="FAFAFA"/>
              </w:tcPr>
            </w:tcPrChange>
          </w:tcPr>
          <w:p w14:paraId="7DABBAF2" w14:textId="77777777" w:rsidR="00374341" w:rsidRDefault="00374341" w:rsidP="00374341">
            <w:pPr>
              <w:rPr>
                <w:color w:val="404040" w:themeColor="text1" w:themeTint="BF"/>
                <w:sz w:val="8"/>
                <w:szCs w:val="8"/>
              </w:rPr>
            </w:pPr>
          </w:p>
        </w:tc>
        <w:tc>
          <w:tcPr>
            <w:tcW w:w="3888" w:type="dxa"/>
            <w:tcBorders>
              <w:top w:val="nil"/>
              <w:left w:val="nil"/>
              <w:bottom w:val="nil"/>
              <w:right w:val="nil"/>
            </w:tcBorders>
            <w:shd w:val="clear" w:color="auto" w:fill="FAFAFA"/>
            <w:vAlign w:val="center"/>
            <w:tcPrChange w:id="9129" w:author="Guest User" w:date="2020-01-21T14:53:00Z">
              <w:tcPr>
                <w:tcW w:w="3888" w:type="dxa"/>
                <w:tcBorders>
                  <w:top w:val="nil"/>
                  <w:left w:val="nil"/>
                  <w:bottom w:val="nil"/>
                  <w:right w:val="nil"/>
                </w:tcBorders>
                <w:shd w:val="clear" w:color="auto" w:fill="FAFAFA"/>
              </w:tcPr>
            </w:tcPrChange>
          </w:tcPr>
          <w:p w14:paraId="402FCE19" w14:textId="77777777" w:rsidR="00374341" w:rsidRDefault="00374341" w:rsidP="00374341">
            <w:pPr>
              <w:rPr>
                <w:sz w:val="8"/>
                <w:szCs w:val="8"/>
              </w:rPr>
            </w:pPr>
          </w:p>
        </w:tc>
        <w:tc>
          <w:tcPr>
            <w:tcW w:w="270" w:type="dxa"/>
            <w:gridSpan w:val="2"/>
            <w:tcBorders>
              <w:top w:val="nil"/>
              <w:left w:val="nil"/>
              <w:bottom w:val="nil"/>
              <w:right w:val="single" w:sz="4" w:space="0" w:color="DBDBDB" w:themeColor="accent3" w:themeTint="66"/>
            </w:tcBorders>
            <w:shd w:val="clear" w:color="auto" w:fill="FAFAFA"/>
            <w:tcPrChange w:id="9130" w:author="Guest User" w:date="2020-01-21T14:53:00Z">
              <w:tcPr>
                <w:tcW w:w="270" w:type="dxa"/>
                <w:gridSpan w:val="2"/>
                <w:tcBorders>
                  <w:top w:val="nil"/>
                  <w:left w:val="nil"/>
                  <w:bottom w:val="nil"/>
                  <w:right w:val="single" w:sz="4" w:space="0" w:color="DBDBDB"/>
                </w:tcBorders>
                <w:shd w:val="clear" w:color="auto" w:fill="FAFAFA"/>
              </w:tcPr>
            </w:tcPrChange>
          </w:tcPr>
          <w:p w14:paraId="05027C69" w14:textId="77777777" w:rsidR="00374341" w:rsidRDefault="00374341" w:rsidP="00374341">
            <w:pPr>
              <w:rPr>
                <w:sz w:val="8"/>
                <w:szCs w:val="8"/>
              </w:rPr>
            </w:pPr>
          </w:p>
        </w:tc>
      </w:tr>
      <w:tr w:rsidR="00374341" w14:paraId="026100A7" w14:textId="77777777" w:rsidTr="2580CA40">
        <w:trPr>
          <w:trHeight w:val="1580"/>
        </w:trPr>
        <w:tc>
          <w:tcPr>
            <w:tcW w:w="270" w:type="dxa"/>
            <w:tcBorders>
              <w:top w:val="nil"/>
              <w:left w:val="single" w:sz="4" w:space="0" w:color="E1E1E1"/>
              <w:bottom w:val="nil"/>
              <w:right w:val="nil"/>
            </w:tcBorders>
            <w:shd w:val="clear" w:color="auto" w:fill="FAFAFA"/>
            <w:tcPrChange w:id="9131" w:author="Guest User" w:date="2020-01-21T14:53:00Z">
              <w:tcPr>
                <w:tcW w:w="270" w:type="dxa"/>
                <w:tcBorders>
                  <w:top w:val="nil"/>
                  <w:left w:val="single" w:sz="4" w:space="0" w:color="E1E1E1"/>
                  <w:bottom w:val="nil"/>
                  <w:right w:val="nil"/>
                </w:tcBorders>
                <w:shd w:val="clear" w:color="auto" w:fill="FAFAFA"/>
              </w:tcPr>
            </w:tcPrChange>
          </w:tcPr>
          <w:p w14:paraId="7838547D" w14:textId="77777777" w:rsidR="00374341" w:rsidRDefault="00374341" w:rsidP="00374341"/>
        </w:tc>
        <w:tc>
          <w:tcPr>
            <w:tcW w:w="9915" w:type="dxa"/>
            <w:gridSpan w:val="5"/>
            <w:tcBorders>
              <w:top w:val="nil"/>
              <w:left w:val="nil"/>
              <w:bottom w:val="nil"/>
              <w:right w:val="nil"/>
            </w:tcBorders>
            <w:shd w:val="clear" w:color="auto" w:fill="FFFFFF" w:themeFill="background1"/>
            <w:vAlign w:val="center"/>
            <w:tcPrChange w:id="9132" w:author="Guest User" w:date="2020-01-21T14:53:00Z">
              <w:tcPr>
                <w:tcW w:w="9915" w:type="dxa"/>
                <w:gridSpan w:val="5"/>
                <w:tcBorders>
                  <w:top w:val="nil"/>
                  <w:left w:val="nil"/>
                  <w:bottom w:val="nil"/>
                  <w:right w:val="nil"/>
                </w:tcBorders>
                <w:shd w:val="clear" w:color="auto" w:fill="FFFFFF"/>
              </w:tcPr>
            </w:tcPrChange>
          </w:tcPr>
          <w:p w14:paraId="240E2AB6" w14:textId="77777777" w:rsidR="00374341" w:rsidRDefault="00374341" w:rsidP="00374341">
            <w:pPr>
              <w:spacing w:line="240" w:lineRule="auto"/>
              <w:jc w:val="center"/>
            </w:pPr>
          </w:p>
        </w:tc>
        <w:tc>
          <w:tcPr>
            <w:tcW w:w="255" w:type="dxa"/>
            <w:tcBorders>
              <w:top w:val="nil"/>
              <w:left w:val="nil"/>
              <w:bottom w:val="nil"/>
              <w:right w:val="single" w:sz="4" w:space="0" w:color="E1E1E1"/>
            </w:tcBorders>
            <w:shd w:val="clear" w:color="auto" w:fill="FAFAFA"/>
            <w:tcPrChange w:id="9133" w:author="Guest User" w:date="2020-01-21T14:53:00Z">
              <w:tcPr>
                <w:tcW w:w="255" w:type="dxa"/>
                <w:tcBorders>
                  <w:top w:val="nil"/>
                  <w:left w:val="nil"/>
                  <w:bottom w:val="nil"/>
                  <w:right w:val="single" w:sz="4" w:space="0" w:color="E1E1E1"/>
                </w:tcBorders>
                <w:shd w:val="clear" w:color="auto" w:fill="FAFAFA"/>
              </w:tcPr>
            </w:tcPrChange>
          </w:tcPr>
          <w:p w14:paraId="4E893FCA" w14:textId="77777777" w:rsidR="00374341" w:rsidRDefault="00374341" w:rsidP="00374341"/>
        </w:tc>
      </w:tr>
      <w:tr w:rsidR="00374341" w14:paraId="4D4CDBC8" w14:textId="77777777" w:rsidTr="2580CA40">
        <w:trPr>
          <w:trHeight w:val="180"/>
        </w:trPr>
        <w:tc>
          <w:tcPr>
            <w:tcW w:w="270" w:type="dxa"/>
            <w:tcBorders>
              <w:top w:val="nil"/>
              <w:left w:val="single" w:sz="4" w:space="0" w:color="E1E1E1"/>
              <w:bottom w:val="single" w:sz="4" w:space="0" w:color="E1E1E1"/>
              <w:right w:val="nil"/>
            </w:tcBorders>
            <w:shd w:val="clear" w:color="auto" w:fill="FAFAFA"/>
            <w:tcPrChange w:id="9134" w:author="Guest User" w:date="2020-01-21T14:53:00Z">
              <w:tcPr>
                <w:tcW w:w="270" w:type="dxa"/>
                <w:tcBorders>
                  <w:top w:val="nil"/>
                  <w:left w:val="single" w:sz="4" w:space="0" w:color="E1E1E1"/>
                  <w:bottom w:val="single" w:sz="4" w:space="0" w:color="E1E1E1"/>
                  <w:right w:val="nil"/>
                </w:tcBorders>
                <w:shd w:val="clear" w:color="auto" w:fill="FAFAFA"/>
              </w:tcPr>
            </w:tcPrChange>
          </w:tcPr>
          <w:p w14:paraId="5E62B918" w14:textId="77777777" w:rsidR="00374341" w:rsidRDefault="00374341" w:rsidP="00374341">
            <w:pPr>
              <w:spacing w:after="0" w:line="240" w:lineRule="auto"/>
              <w:rPr>
                <w:sz w:val="16"/>
                <w:szCs w:val="16"/>
              </w:rPr>
            </w:pPr>
          </w:p>
        </w:tc>
        <w:tc>
          <w:tcPr>
            <w:tcW w:w="9915" w:type="dxa"/>
            <w:gridSpan w:val="5"/>
            <w:tcBorders>
              <w:top w:val="nil"/>
              <w:left w:val="nil"/>
              <w:bottom w:val="single" w:sz="4" w:space="0" w:color="E1E1E1"/>
              <w:right w:val="nil"/>
            </w:tcBorders>
            <w:shd w:val="clear" w:color="auto" w:fill="FAFAFA"/>
            <w:tcPrChange w:id="9135" w:author="Guest User" w:date="2020-01-21T14:53:00Z">
              <w:tcPr>
                <w:tcW w:w="9915" w:type="dxa"/>
                <w:gridSpan w:val="5"/>
                <w:tcBorders>
                  <w:top w:val="nil"/>
                  <w:left w:val="nil"/>
                  <w:bottom w:val="single" w:sz="4" w:space="0" w:color="E1E1E1"/>
                  <w:right w:val="nil"/>
                </w:tcBorders>
                <w:shd w:val="clear" w:color="auto" w:fill="FAFAFA"/>
              </w:tcPr>
            </w:tcPrChange>
          </w:tcPr>
          <w:p w14:paraId="0C63B0EE" w14:textId="77777777" w:rsidR="00374341" w:rsidRDefault="00374341" w:rsidP="00374341">
            <w:pPr>
              <w:spacing w:after="0" w:line="240" w:lineRule="auto"/>
              <w:rPr>
                <w:sz w:val="16"/>
                <w:szCs w:val="16"/>
              </w:rPr>
            </w:pPr>
          </w:p>
        </w:tc>
        <w:tc>
          <w:tcPr>
            <w:tcW w:w="255" w:type="dxa"/>
            <w:tcBorders>
              <w:top w:val="nil"/>
              <w:left w:val="nil"/>
              <w:bottom w:val="single" w:sz="4" w:space="0" w:color="E1E1E1"/>
              <w:right w:val="single" w:sz="4" w:space="0" w:color="E1E1E1"/>
            </w:tcBorders>
            <w:shd w:val="clear" w:color="auto" w:fill="FAFAFA"/>
            <w:tcPrChange w:id="9136" w:author="Guest User" w:date="2020-01-21T14:53:00Z">
              <w:tcPr>
                <w:tcW w:w="255" w:type="dxa"/>
                <w:tcBorders>
                  <w:top w:val="nil"/>
                  <w:left w:val="nil"/>
                  <w:bottom w:val="single" w:sz="4" w:space="0" w:color="E1E1E1"/>
                  <w:right w:val="single" w:sz="4" w:space="0" w:color="E1E1E1"/>
                </w:tcBorders>
                <w:shd w:val="clear" w:color="auto" w:fill="FAFAFA"/>
              </w:tcPr>
            </w:tcPrChange>
          </w:tcPr>
          <w:p w14:paraId="67875175" w14:textId="77777777" w:rsidR="00374341" w:rsidRDefault="00374341" w:rsidP="00374341">
            <w:pPr>
              <w:spacing w:after="0" w:line="240" w:lineRule="auto"/>
              <w:rPr>
                <w:sz w:val="16"/>
                <w:szCs w:val="16"/>
              </w:rPr>
            </w:pPr>
          </w:p>
        </w:tc>
      </w:tr>
    </w:tbl>
    <w:p w14:paraId="18985F2D" w14:textId="77777777" w:rsidR="00374341" w:rsidRDefault="00374341" w:rsidP="00374341">
      <w:pPr>
        <w:rPr>
          <w:color w:val="404040" w:themeColor="text1" w:themeTint="BF"/>
        </w:rPr>
      </w:pPr>
    </w:p>
    <w:tbl>
      <w:tblPr>
        <w:tblW w:w="10440" w:type="dxa"/>
        <w:tblInd w:w="-5" w:type="dxa"/>
        <w:tblBorders>
          <w:top w:val="single" w:sz="4" w:space="0" w:color="DBDBDB"/>
          <w:left w:val="single" w:sz="4" w:space="0" w:color="DBDBDB"/>
          <w:bottom w:val="single" w:sz="4" w:space="0" w:color="DBDBDB"/>
          <w:right w:val="single" w:sz="4" w:space="0" w:color="DBDBDB"/>
          <w:insideH w:val="nil"/>
          <w:insideV w:val="nil"/>
        </w:tblBorders>
        <w:tblLayout w:type="fixed"/>
        <w:tblLook w:val="0400" w:firstRow="0" w:lastRow="0" w:firstColumn="0" w:lastColumn="0" w:noHBand="0" w:noVBand="1"/>
      </w:tblPr>
      <w:tblGrid>
        <w:gridCol w:w="270"/>
        <w:gridCol w:w="9900"/>
        <w:gridCol w:w="270"/>
      </w:tblGrid>
      <w:tr w:rsidR="00374341" w14:paraId="03AE09FB" w14:textId="77777777" w:rsidTr="00374341">
        <w:trPr>
          <w:trHeight w:val="420"/>
        </w:trPr>
        <w:tc>
          <w:tcPr>
            <w:tcW w:w="10440" w:type="dxa"/>
            <w:gridSpan w:val="3"/>
            <w:tcBorders>
              <w:top w:val="single" w:sz="4" w:space="0" w:color="DBDBDB"/>
              <w:left w:val="single" w:sz="4" w:space="0" w:color="DBDBDB"/>
              <w:bottom w:val="nil"/>
              <w:right w:val="single" w:sz="4" w:space="0" w:color="DBDBDB"/>
            </w:tcBorders>
            <w:shd w:val="clear" w:color="auto" w:fill="FAFAFA"/>
            <w:hideMark/>
          </w:tcPr>
          <w:p w14:paraId="2887FAD2" w14:textId="77777777" w:rsidR="00374341" w:rsidRDefault="00374341" w:rsidP="00374341">
            <w:pPr>
              <w:pStyle w:val="Heading3"/>
            </w:pPr>
            <w:r>
              <w:t>Initial Code</w:t>
            </w:r>
          </w:p>
        </w:tc>
      </w:tr>
      <w:tr w:rsidR="00374341" w14:paraId="0DDBEBF2" w14:textId="77777777" w:rsidTr="00374341">
        <w:trPr>
          <w:trHeight w:val="420"/>
        </w:trPr>
        <w:tc>
          <w:tcPr>
            <w:tcW w:w="10440" w:type="dxa"/>
            <w:gridSpan w:val="3"/>
            <w:tcBorders>
              <w:top w:val="single" w:sz="4" w:space="0" w:color="DBDBDB"/>
              <w:left w:val="single" w:sz="4" w:space="0" w:color="DBDBDB"/>
              <w:bottom w:val="nil"/>
              <w:right w:val="single" w:sz="4" w:space="0" w:color="DBDBDB"/>
            </w:tcBorders>
            <w:shd w:val="clear" w:color="auto" w:fill="FAFAFA"/>
            <w:hideMark/>
          </w:tcPr>
          <w:p w14:paraId="46C1A4CB" w14:textId="77777777" w:rsidR="00374341" w:rsidRDefault="00374341" w:rsidP="00374341">
            <w:pPr>
              <w:pStyle w:val="Heading4"/>
              <w:rPr>
                <w:rFonts w:eastAsiaTheme="minorHAnsi"/>
              </w:rPr>
            </w:pPr>
            <w:r>
              <w:rPr>
                <w:rFonts w:eastAsiaTheme="minorHAnsi"/>
              </w:rPr>
              <w:t>Python</w:t>
            </w:r>
          </w:p>
        </w:tc>
      </w:tr>
      <w:tr w:rsidR="00374341" w14:paraId="4B0A6990" w14:textId="77777777" w:rsidTr="00374341">
        <w:trPr>
          <w:trHeight w:val="80"/>
        </w:trPr>
        <w:tc>
          <w:tcPr>
            <w:tcW w:w="270" w:type="dxa"/>
            <w:tcBorders>
              <w:top w:val="nil"/>
              <w:left w:val="single" w:sz="4" w:space="0" w:color="DBDBDB"/>
              <w:bottom w:val="nil"/>
              <w:right w:val="nil"/>
            </w:tcBorders>
            <w:shd w:val="clear" w:color="auto" w:fill="FAFAFA"/>
          </w:tcPr>
          <w:p w14:paraId="48F7617B" w14:textId="77777777" w:rsidR="00374341" w:rsidRDefault="00374341" w:rsidP="00374341">
            <w:pPr>
              <w:spacing w:after="0" w:line="240" w:lineRule="auto"/>
              <w:rPr>
                <w:sz w:val="16"/>
                <w:szCs w:val="16"/>
              </w:rPr>
            </w:pPr>
          </w:p>
        </w:tc>
        <w:tc>
          <w:tcPr>
            <w:tcW w:w="9900" w:type="dxa"/>
            <w:tcBorders>
              <w:top w:val="nil"/>
              <w:left w:val="nil"/>
              <w:bottom w:val="single" w:sz="4" w:space="0" w:color="808080"/>
              <w:right w:val="nil"/>
            </w:tcBorders>
            <w:shd w:val="clear" w:color="auto" w:fill="FAFAFA"/>
          </w:tcPr>
          <w:p w14:paraId="556378DC" w14:textId="77777777" w:rsidR="00374341" w:rsidRDefault="00374341" w:rsidP="00374341">
            <w:pPr>
              <w:spacing w:after="0" w:line="240" w:lineRule="auto"/>
              <w:rPr>
                <w:sz w:val="16"/>
                <w:szCs w:val="16"/>
              </w:rPr>
            </w:pPr>
          </w:p>
        </w:tc>
        <w:tc>
          <w:tcPr>
            <w:tcW w:w="270" w:type="dxa"/>
            <w:tcBorders>
              <w:top w:val="nil"/>
              <w:left w:val="nil"/>
              <w:bottom w:val="nil"/>
              <w:right w:val="single" w:sz="4" w:space="0" w:color="DBDBDB"/>
            </w:tcBorders>
            <w:shd w:val="clear" w:color="auto" w:fill="FAFAFA"/>
          </w:tcPr>
          <w:p w14:paraId="64206D35" w14:textId="77777777" w:rsidR="00374341" w:rsidRDefault="00374341" w:rsidP="00374341">
            <w:pPr>
              <w:spacing w:after="0" w:line="240" w:lineRule="auto"/>
              <w:rPr>
                <w:sz w:val="16"/>
                <w:szCs w:val="16"/>
              </w:rPr>
            </w:pPr>
          </w:p>
        </w:tc>
      </w:tr>
      <w:tr w:rsidR="00374341" w14:paraId="079B92E4" w14:textId="77777777" w:rsidTr="00374341">
        <w:trPr>
          <w:trHeight w:val="180"/>
        </w:trPr>
        <w:tc>
          <w:tcPr>
            <w:tcW w:w="270" w:type="dxa"/>
            <w:tcBorders>
              <w:top w:val="nil"/>
              <w:left w:val="single" w:sz="4" w:space="0" w:color="DBDBDB"/>
              <w:bottom w:val="nil"/>
              <w:right w:val="single" w:sz="4" w:space="0" w:color="808080"/>
            </w:tcBorders>
            <w:shd w:val="clear" w:color="auto" w:fill="FAFAFA"/>
          </w:tcPr>
          <w:p w14:paraId="698094F3" w14:textId="77777777" w:rsidR="00374341" w:rsidRDefault="00374341" w:rsidP="00374341"/>
        </w:tc>
        <w:tc>
          <w:tcPr>
            <w:tcW w:w="9900" w:type="dxa"/>
            <w:tcBorders>
              <w:top w:val="single" w:sz="4" w:space="0" w:color="808080"/>
              <w:left w:val="single" w:sz="4" w:space="0" w:color="808080"/>
              <w:bottom w:val="single" w:sz="4" w:space="0" w:color="808080"/>
              <w:right w:val="single" w:sz="4" w:space="0" w:color="808080"/>
            </w:tcBorders>
            <w:shd w:val="clear" w:color="auto" w:fill="D9D9D9"/>
            <w:vAlign w:val="center"/>
          </w:tcPr>
          <w:p w14:paraId="04DF0DBD" w14:textId="77777777" w:rsidR="00374341" w:rsidRDefault="00374341" w:rsidP="00374341">
            <w:pPr>
              <w:shd w:val="clear" w:color="auto" w:fill="FFFFFE"/>
              <w:spacing w:after="0" w:line="285" w:lineRule="atLeast"/>
              <w:rPr>
                <w:rFonts w:ascii="Courier New" w:eastAsia="Times New Roman" w:hAnsi="Courier New" w:cs="Courier New"/>
                <w:color w:val="000000"/>
                <w:sz w:val="21"/>
                <w:szCs w:val="21"/>
              </w:rPr>
            </w:pPr>
            <w:r>
              <w:rPr>
                <w:rFonts w:ascii="Courier New" w:eastAsia="Times New Roman" w:hAnsi="Courier New" w:cs="Courier New"/>
                <w:color w:val="0000FF"/>
                <w:sz w:val="21"/>
                <w:szCs w:val="21"/>
              </w:rPr>
              <w:t>def</w:t>
            </w:r>
            <w:r>
              <w:rPr>
                <w:rFonts w:ascii="Courier New" w:eastAsia="Times New Roman" w:hAnsi="Courier New" w:cs="Courier New"/>
                <w:color w:val="000000"/>
                <w:sz w:val="21"/>
                <w:szCs w:val="21"/>
              </w:rPr>
              <w:t> </w:t>
            </w:r>
            <w:r>
              <w:rPr>
                <w:rFonts w:ascii="Courier New" w:eastAsia="Times New Roman" w:hAnsi="Courier New" w:cs="Courier New"/>
                <w:color w:val="795E26"/>
                <w:sz w:val="21"/>
                <w:szCs w:val="21"/>
              </w:rPr>
              <w:t>main</w:t>
            </w:r>
            <w:r>
              <w:rPr>
                <w:rFonts w:ascii="Courier New" w:eastAsia="Times New Roman" w:hAnsi="Courier New" w:cs="Courier New"/>
                <w:color w:val="000000"/>
                <w:sz w:val="21"/>
                <w:szCs w:val="21"/>
              </w:rPr>
              <w:t>():</w:t>
            </w:r>
          </w:p>
          <w:p w14:paraId="7C1ECEDE" w14:textId="77777777" w:rsidR="00374341" w:rsidRDefault="00374341" w:rsidP="00374341">
            <w:pPr>
              <w:shd w:val="clear" w:color="auto" w:fill="FFFFFE"/>
              <w:spacing w:after="0" w:line="285" w:lineRule="atLeast"/>
              <w:rPr>
                <w:rFonts w:ascii="Courier New" w:eastAsia="Times New Roman" w:hAnsi="Courier New" w:cs="Courier New"/>
                <w:color w:val="000000"/>
                <w:sz w:val="21"/>
                <w:szCs w:val="21"/>
              </w:rPr>
            </w:pPr>
            <w:r>
              <w:rPr>
                <w:rFonts w:ascii="Courier New" w:eastAsia="Times New Roman" w:hAnsi="Courier New" w:cs="Courier New"/>
                <w:color w:val="000000"/>
                <w:sz w:val="21"/>
                <w:szCs w:val="21"/>
              </w:rPr>
              <w:t>    </w:t>
            </w:r>
            <w:r>
              <w:rPr>
                <w:rFonts w:ascii="Courier New" w:eastAsia="Times New Roman" w:hAnsi="Courier New" w:cs="Courier New"/>
                <w:color w:val="AF00DB"/>
                <w:sz w:val="21"/>
                <w:szCs w:val="21"/>
              </w:rPr>
              <w:t>from</w:t>
            </w:r>
            <w:r>
              <w:rPr>
                <w:rFonts w:ascii="Courier New" w:eastAsia="Times New Roman" w:hAnsi="Courier New" w:cs="Courier New"/>
                <w:color w:val="000000"/>
                <w:sz w:val="21"/>
                <w:szCs w:val="21"/>
              </w:rPr>
              <w:t> sklearn.datasets </w:t>
            </w:r>
            <w:r>
              <w:rPr>
                <w:rFonts w:ascii="Courier New" w:eastAsia="Times New Roman" w:hAnsi="Courier New" w:cs="Courier New"/>
                <w:color w:val="AF00DB"/>
                <w:sz w:val="21"/>
                <w:szCs w:val="21"/>
              </w:rPr>
              <w:t>import</w:t>
            </w:r>
            <w:r>
              <w:rPr>
                <w:rFonts w:ascii="Courier New" w:eastAsia="Times New Roman" w:hAnsi="Courier New" w:cs="Courier New"/>
                <w:color w:val="000000"/>
                <w:sz w:val="21"/>
                <w:szCs w:val="21"/>
              </w:rPr>
              <w:t> load_iris</w:t>
            </w:r>
          </w:p>
          <w:p w14:paraId="44F3183A" w14:textId="77777777" w:rsidR="00374341" w:rsidRDefault="00374341" w:rsidP="00374341">
            <w:pPr>
              <w:shd w:val="clear" w:color="auto" w:fill="FFFFFE"/>
              <w:spacing w:after="0" w:line="285" w:lineRule="atLeast"/>
              <w:rPr>
                <w:rFonts w:ascii="Courier New" w:eastAsia="Times New Roman" w:hAnsi="Courier New" w:cs="Courier New"/>
                <w:color w:val="000000"/>
                <w:sz w:val="21"/>
                <w:szCs w:val="21"/>
              </w:rPr>
            </w:pPr>
            <w:r>
              <w:rPr>
                <w:rFonts w:ascii="Courier New" w:eastAsia="Times New Roman" w:hAnsi="Courier New" w:cs="Courier New"/>
                <w:color w:val="000000"/>
                <w:sz w:val="21"/>
                <w:szCs w:val="21"/>
              </w:rPr>
              <w:t>    X, y = load_iris(return_X_y=</w:t>
            </w:r>
            <w:r>
              <w:rPr>
                <w:rFonts w:ascii="Courier New" w:eastAsia="Times New Roman" w:hAnsi="Courier New" w:cs="Courier New"/>
                <w:color w:val="0000FF"/>
                <w:sz w:val="21"/>
                <w:szCs w:val="21"/>
              </w:rPr>
              <w:t>True</w:t>
            </w:r>
            <w:r>
              <w:rPr>
                <w:rFonts w:ascii="Courier New" w:eastAsia="Times New Roman" w:hAnsi="Courier New" w:cs="Courier New"/>
                <w:color w:val="000000"/>
                <w:sz w:val="21"/>
                <w:szCs w:val="21"/>
              </w:rPr>
              <w:t>)</w:t>
            </w:r>
          </w:p>
          <w:p w14:paraId="3CF55365" w14:textId="77777777" w:rsidR="00374341" w:rsidRDefault="00374341" w:rsidP="00374341">
            <w:pPr>
              <w:shd w:val="clear" w:color="auto" w:fill="FFFFFE"/>
              <w:spacing w:after="0" w:line="285" w:lineRule="atLeast"/>
              <w:rPr>
                <w:rFonts w:ascii="Courier New" w:eastAsia="Times New Roman" w:hAnsi="Courier New" w:cs="Courier New"/>
                <w:color w:val="000000"/>
                <w:sz w:val="21"/>
                <w:szCs w:val="21"/>
              </w:rPr>
            </w:pPr>
          </w:p>
          <w:p w14:paraId="2A8D19DE" w14:textId="77777777" w:rsidR="00374341" w:rsidRDefault="00374341" w:rsidP="00374341">
            <w:pPr>
              <w:shd w:val="clear" w:color="auto" w:fill="FFFFFE"/>
              <w:spacing w:after="0" w:line="285" w:lineRule="atLeast"/>
              <w:rPr>
                <w:rFonts w:ascii="Courier New" w:eastAsia="Times New Roman" w:hAnsi="Courier New" w:cs="Courier New"/>
                <w:color w:val="000000"/>
                <w:sz w:val="21"/>
                <w:szCs w:val="21"/>
              </w:rPr>
            </w:pPr>
            <w:r>
              <w:rPr>
                <w:rFonts w:ascii="Courier New" w:eastAsia="Times New Roman" w:hAnsi="Courier New" w:cs="Courier New"/>
                <w:color w:val="000000"/>
                <w:sz w:val="21"/>
                <w:szCs w:val="21"/>
              </w:rPr>
              <w:t>    </w:t>
            </w:r>
            <w:r>
              <w:rPr>
                <w:rFonts w:ascii="Courier New" w:eastAsia="Times New Roman" w:hAnsi="Courier New" w:cs="Courier New"/>
                <w:color w:val="008000"/>
                <w:sz w:val="21"/>
                <w:szCs w:val="21"/>
              </w:rPr>
              <w:t># Write your code here. Do not change any other parts of the code</w:t>
            </w:r>
          </w:p>
          <w:p w14:paraId="02261AC4" w14:textId="77777777" w:rsidR="00374341" w:rsidRDefault="00374341" w:rsidP="00374341">
            <w:pPr>
              <w:shd w:val="clear" w:color="auto" w:fill="FFFFFE"/>
              <w:spacing w:after="0" w:line="285" w:lineRule="atLeast"/>
              <w:rPr>
                <w:rFonts w:ascii="Courier New" w:eastAsia="Times New Roman" w:hAnsi="Courier New" w:cs="Courier New"/>
                <w:color w:val="000000"/>
                <w:sz w:val="21"/>
                <w:szCs w:val="21"/>
              </w:rPr>
            </w:pPr>
            <w:r>
              <w:rPr>
                <w:rFonts w:ascii="Courier New" w:eastAsia="Times New Roman" w:hAnsi="Courier New" w:cs="Courier New"/>
                <w:color w:val="000000"/>
                <w:sz w:val="21"/>
                <w:szCs w:val="21"/>
              </w:rPr>
              <w:t>    </w:t>
            </w:r>
            <w:r>
              <w:rPr>
                <w:rFonts w:ascii="Courier New" w:eastAsia="Times New Roman" w:hAnsi="Courier New" w:cs="Courier New"/>
                <w:color w:val="AF00DB"/>
                <w:sz w:val="21"/>
                <w:szCs w:val="21"/>
              </w:rPr>
              <w:t>import</w:t>
            </w:r>
            <w:r>
              <w:rPr>
                <w:rFonts w:ascii="Courier New" w:eastAsia="Times New Roman" w:hAnsi="Courier New" w:cs="Courier New"/>
                <w:color w:val="000000"/>
                <w:sz w:val="21"/>
                <w:szCs w:val="21"/>
              </w:rPr>
              <w:t> numpy </w:t>
            </w:r>
            <w:r>
              <w:rPr>
                <w:rFonts w:ascii="Courier New" w:eastAsia="Times New Roman" w:hAnsi="Courier New" w:cs="Courier New"/>
                <w:color w:val="AF00DB"/>
                <w:sz w:val="21"/>
                <w:szCs w:val="21"/>
              </w:rPr>
              <w:t>as</w:t>
            </w:r>
            <w:r>
              <w:rPr>
                <w:rFonts w:ascii="Courier New" w:eastAsia="Times New Roman" w:hAnsi="Courier New" w:cs="Courier New"/>
                <w:color w:val="000000"/>
                <w:sz w:val="21"/>
                <w:szCs w:val="21"/>
              </w:rPr>
              <w:t> np     </w:t>
            </w:r>
          </w:p>
          <w:p w14:paraId="0ADD7EC3" w14:textId="77777777" w:rsidR="00374341" w:rsidRDefault="00374341" w:rsidP="00374341">
            <w:pPr>
              <w:shd w:val="clear" w:color="auto" w:fill="FFFFFE"/>
              <w:spacing w:after="0" w:line="285" w:lineRule="atLeast"/>
              <w:rPr>
                <w:rFonts w:ascii="Courier New" w:eastAsia="Times New Roman" w:hAnsi="Courier New" w:cs="Courier New"/>
                <w:color w:val="000000"/>
                <w:sz w:val="21"/>
                <w:szCs w:val="21"/>
              </w:rPr>
            </w:pPr>
            <w:r>
              <w:rPr>
                <w:rFonts w:ascii="Courier New" w:eastAsia="Times New Roman" w:hAnsi="Courier New" w:cs="Courier New"/>
                <w:color w:val="000000"/>
                <w:sz w:val="21"/>
                <w:szCs w:val="21"/>
              </w:rPr>
              <w:lastRenderedPageBreak/>
              <w:t>    </w:t>
            </w:r>
            <w:r>
              <w:rPr>
                <w:rFonts w:ascii="Courier New" w:eastAsia="Times New Roman" w:hAnsi="Courier New" w:cs="Courier New"/>
                <w:color w:val="008000"/>
                <w:sz w:val="21"/>
                <w:szCs w:val="21"/>
              </w:rPr>
              <w:t>#uncomment the two lines after asigning the values to "scaled_X" inorder to complete this mission</w:t>
            </w:r>
          </w:p>
          <w:p w14:paraId="6E54C319" w14:textId="77777777" w:rsidR="00374341" w:rsidRDefault="00374341" w:rsidP="00374341">
            <w:pPr>
              <w:shd w:val="clear" w:color="auto" w:fill="FFFFFE"/>
              <w:spacing w:after="0" w:line="285" w:lineRule="atLeast"/>
              <w:rPr>
                <w:rFonts w:ascii="Courier New" w:eastAsia="Times New Roman" w:hAnsi="Courier New" w:cs="Courier New"/>
                <w:color w:val="000000"/>
                <w:sz w:val="21"/>
                <w:szCs w:val="21"/>
              </w:rPr>
            </w:pPr>
            <w:r>
              <w:rPr>
                <w:rFonts w:ascii="Courier New" w:eastAsia="Times New Roman" w:hAnsi="Courier New" w:cs="Courier New"/>
                <w:color w:val="000000"/>
                <w:sz w:val="21"/>
                <w:szCs w:val="21"/>
              </w:rPr>
              <w:t>    </w:t>
            </w:r>
            <w:r>
              <w:rPr>
                <w:rFonts w:ascii="Courier New" w:eastAsia="Times New Roman" w:hAnsi="Courier New" w:cs="Courier New"/>
                <w:color w:val="008000"/>
                <w:sz w:val="21"/>
                <w:szCs w:val="21"/>
              </w:rPr>
              <w:t>#print(np.mean(scaled_X))</w:t>
            </w:r>
          </w:p>
          <w:p w14:paraId="44CD991F" w14:textId="77777777" w:rsidR="00374341" w:rsidRDefault="00374341" w:rsidP="00374341">
            <w:pPr>
              <w:shd w:val="clear" w:color="auto" w:fill="FFFFFE"/>
              <w:spacing w:after="0" w:line="285" w:lineRule="atLeast"/>
              <w:rPr>
                <w:rFonts w:ascii="Courier New" w:eastAsia="Times New Roman" w:hAnsi="Courier New" w:cs="Courier New"/>
                <w:color w:val="000000"/>
                <w:sz w:val="21"/>
                <w:szCs w:val="21"/>
              </w:rPr>
            </w:pPr>
            <w:r>
              <w:rPr>
                <w:rFonts w:ascii="Courier New" w:eastAsia="Times New Roman" w:hAnsi="Courier New" w:cs="Courier New"/>
                <w:color w:val="000000"/>
                <w:sz w:val="21"/>
                <w:szCs w:val="21"/>
              </w:rPr>
              <w:t>    </w:t>
            </w:r>
            <w:r>
              <w:rPr>
                <w:rFonts w:ascii="Courier New" w:eastAsia="Times New Roman" w:hAnsi="Courier New" w:cs="Courier New"/>
                <w:color w:val="008000"/>
                <w:sz w:val="21"/>
                <w:szCs w:val="21"/>
              </w:rPr>
              <w:t>#return scaled_X</w:t>
            </w:r>
          </w:p>
          <w:p w14:paraId="1E781F58" w14:textId="77777777" w:rsidR="00374341" w:rsidRDefault="00374341" w:rsidP="00374341">
            <w:pPr>
              <w:rPr>
                <w:rFonts w:ascii="Consolas" w:hAnsi="Consolas" w:cs="Courier New"/>
                <w:color w:val="404040" w:themeColor="text1" w:themeTint="BF"/>
                <w:sz w:val="19"/>
                <w:szCs w:val="19"/>
                <w:highlight w:val="lightGray"/>
                <w:shd w:val="clear" w:color="auto" w:fill="F9F2F4"/>
              </w:rPr>
            </w:pPr>
          </w:p>
        </w:tc>
        <w:tc>
          <w:tcPr>
            <w:tcW w:w="270" w:type="dxa"/>
            <w:tcBorders>
              <w:top w:val="nil"/>
              <w:left w:val="single" w:sz="4" w:space="0" w:color="808080"/>
              <w:bottom w:val="nil"/>
              <w:right w:val="single" w:sz="4" w:space="0" w:color="DBDBDB"/>
            </w:tcBorders>
            <w:shd w:val="clear" w:color="auto" w:fill="FAFAFA"/>
          </w:tcPr>
          <w:p w14:paraId="015727B9" w14:textId="77777777" w:rsidR="00374341" w:rsidRDefault="00374341" w:rsidP="00374341"/>
        </w:tc>
      </w:tr>
      <w:tr w:rsidR="00374341" w14:paraId="1CC983FA" w14:textId="77777777" w:rsidTr="00374341">
        <w:trPr>
          <w:trHeight w:val="180"/>
        </w:trPr>
        <w:tc>
          <w:tcPr>
            <w:tcW w:w="270" w:type="dxa"/>
            <w:tcBorders>
              <w:top w:val="nil"/>
              <w:left w:val="single" w:sz="4" w:space="0" w:color="DBDBDB"/>
              <w:bottom w:val="single" w:sz="4" w:space="0" w:color="E1E1E1"/>
              <w:right w:val="nil"/>
            </w:tcBorders>
            <w:shd w:val="clear" w:color="auto" w:fill="FAFAFA"/>
          </w:tcPr>
          <w:p w14:paraId="765EEE85" w14:textId="77777777" w:rsidR="00374341" w:rsidRDefault="00374341" w:rsidP="00374341">
            <w:pPr>
              <w:spacing w:after="0" w:line="240" w:lineRule="auto"/>
              <w:rPr>
                <w:sz w:val="16"/>
                <w:szCs w:val="16"/>
              </w:rPr>
            </w:pPr>
          </w:p>
        </w:tc>
        <w:tc>
          <w:tcPr>
            <w:tcW w:w="9900" w:type="dxa"/>
            <w:tcBorders>
              <w:top w:val="single" w:sz="4" w:space="0" w:color="808080"/>
              <w:left w:val="nil"/>
              <w:bottom w:val="single" w:sz="4" w:space="0" w:color="E1E1E1"/>
              <w:right w:val="nil"/>
            </w:tcBorders>
            <w:shd w:val="clear" w:color="auto" w:fill="FAFAFA"/>
          </w:tcPr>
          <w:p w14:paraId="32F16AC7" w14:textId="77777777" w:rsidR="00374341" w:rsidRDefault="00374341" w:rsidP="00374341">
            <w:pPr>
              <w:spacing w:after="0" w:line="240" w:lineRule="auto"/>
              <w:rPr>
                <w:sz w:val="16"/>
                <w:szCs w:val="16"/>
              </w:rPr>
            </w:pPr>
          </w:p>
        </w:tc>
        <w:tc>
          <w:tcPr>
            <w:tcW w:w="270" w:type="dxa"/>
            <w:tcBorders>
              <w:top w:val="nil"/>
              <w:left w:val="nil"/>
              <w:bottom w:val="single" w:sz="4" w:space="0" w:color="E1E1E1"/>
              <w:right w:val="single" w:sz="4" w:space="0" w:color="DBDBDB"/>
            </w:tcBorders>
            <w:shd w:val="clear" w:color="auto" w:fill="FAFAFA"/>
          </w:tcPr>
          <w:p w14:paraId="729A194D" w14:textId="77777777" w:rsidR="00374341" w:rsidRDefault="00374341" w:rsidP="00374341">
            <w:pPr>
              <w:spacing w:after="0" w:line="240" w:lineRule="auto"/>
              <w:rPr>
                <w:sz w:val="16"/>
                <w:szCs w:val="16"/>
              </w:rPr>
            </w:pPr>
          </w:p>
        </w:tc>
      </w:tr>
    </w:tbl>
    <w:p w14:paraId="79D8E1F6" w14:textId="77777777" w:rsidR="00374341" w:rsidRDefault="00374341" w:rsidP="00374341">
      <w:pPr>
        <w:rPr>
          <w:color w:val="404040" w:themeColor="text1" w:themeTint="BF"/>
        </w:rPr>
      </w:pPr>
    </w:p>
    <w:tbl>
      <w:tblPr>
        <w:tblW w:w="10440" w:type="dxa"/>
        <w:tblInd w:w="-5" w:type="dxa"/>
        <w:tblBorders>
          <w:top w:val="single" w:sz="4" w:space="0" w:color="DBDBDB"/>
          <w:left w:val="single" w:sz="4" w:space="0" w:color="DBDBDB"/>
          <w:bottom w:val="single" w:sz="4" w:space="0" w:color="DBDBDB"/>
          <w:right w:val="single" w:sz="4" w:space="0" w:color="DBDBDB"/>
          <w:insideH w:val="nil"/>
          <w:insideV w:val="nil"/>
        </w:tblBorders>
        <w:tblLayout w:type="fixed"/>
        <w:tblLook w:val="0400" w:firstRow="0" w:lastRow="0" w:firstColumn="0" w:lastColumn="0" w:noHBand="0" w:noVBand="1"/>
      </w:tblPr>
      <w:tblGrid>
        <w:gridCol w:w="270"/>
        <w:gridCol w:w="9900"/>
        <w:gridCol w:w="270"/>
      </w:tblGrid>
      <w:tr w:rsidR="00374341" w14:paraId="0B59C607" w14:textId="77777777" w:rsidTr="00374341">
        <w:trPr>
          <w:trHeight w:val="420"/>
        </w:trPr>
        <w:tc>
          <w:tcPr>
            <w:tcW w:w="10440" w:type="dxa"/>
            <w:gridSpan w:val="3"/>
            <w:tcBorders>
              <w:top w:val="single" w:sz="4" w:space="0" w:color="DBDBDB"/>
              <w:left w:val="single" w:sz="4" w:space="0" w:color="DBDBDB"/>
              <w:bottom w:val="nil"/>
              <w:right w:val="single" w:sz="4" w:space="0" w:color="DBDBDB"/>
            </w:tcBorders>
            <w:shd w:val="clear" w:color="auto" w:fill="FAFAFA"/>
            <w:hideMark/>
          </w:tcPr>
          <w:p w14:paraId="106199E6" w14:textId="77777777" w:rsidR="00374341" w:rsidRDefault="00374341" w:rsidP="00374341">
            <w:pPr>
              <w:pStyle w:val="Heading3"/>
            </w:pPr>
            <w:r>
              <w:t>Model Code</w:t>
            </w:r>
          </w:p>
        </w:tc>
      </w:tr>
      <w:tr w:rsidR="00374341" w14:paraId="660B5268" w14:textId="77777777" w:rsidTr="00374341">
        <w:trPr>
          <w:trHeight w:val="420"/>
        </w:trPr>
        <w:tc>
          <w:tcPr>
            <w:tcW w:w="10440" w:type="dxa"/>
            <w:gridSpan w:val="3"/>
            <w:tcBorders>
              <w:top w:val="single" w:sz="4" w:space="0" w:color="DBDBDB"/>
              <w:left w:val="single" w:sz="4" w:space="0" w:color="DBDBDB"/>
              <w:bottom w:val="nil"/>
              <w:right w:val="single" w:sz="4" w:space="0" w:color="DBDBDB"/>
            </w:tcBorders>
            <w:shd w:val="clear" w:color="auto" w:fill="FAFAFA"/>
            <w:hideMark/>
          </w:tcPr>
          <w:p w14:paraId="0E0EBA3C" w14:textId="77777777" w:rsidR="00374341" w:rsidRDefault="00374341" w:rsidP="00374341">
            <w:pPr>
              <w:pStyle w:val="Heading4"/>
              <w:rPr>
                <w:rFonts w:eastAsiaTheme="minorHAnsi"/>
              </w:rPr>
            </w:pPr>
            <w:r>
              <w:rPr>
                <w:rFonts w:eastAsiaTheme="minorHAnsi"/>
              </w:rPr>
              <w:t>Python</w:t>
            </w:r>
          </w:p>
        </w:tc>
      </w:tr>
      <w:tr w:rsidR="00374341" w14:paraId="4E415562" w14:textId="77777777" w:rsidTr="00374341">
        <w:trPr>
          <w:trHeight w:val="80"/>
        </w:trPr>
        <w:tc>
          <w:tcPr>
            <w:tcW w:w="270" w:type="dxa"/>
            <w:tcBorders>
              <w:top w:val="nil"/>
              <w:left w:val="single" w:sz="4" w:space="0" w:color="DBDBDB"/>
              <w:bottom w:val="nil"/>
              <w:right w:val="nil"/>
            </w:tcBorders>
            <w:shd w:val="clear" w:color="auto" w:fill="FAFAFA"/>
          </w:tcPr>
          <w:p w14:paraId="5B654BFA" w14:textId="77777777" w:rsidR="00374341" w:rsidRDefault="00374341" w:rsidP="00374341">
            <w:pPr>
              <w:spacing w:after="0" w:line="240" w:lineRule="auto"/>
              <w:rPr>
                <w:sz w:val="16"/>
                <w:szCs w:val="16"/>
              </w:rPr>
            </w:pPr>
          </w:p>
        </w:tc>
        <w:tc>
          <w:tcPr>
            <w:tcW w:w="9900" w:type="dxa"/>
            <w:tcBorders>
              <w:top w:val="nil"/>
              <w:left w:val="nil"/>
              <w:bottom w:val="single" w:sz="4" w:space="0" w:color="808080"/>
              <w:right w:val="nil"/>
            </w:tcBorders>
            <w:shd w:val="clear" w:color="auto" w:fill="FAFAFA"/>
          </w:tcPr>
          <w:p w14:paraId="58209ABF" w14:textId="77777777" w:rsidR="00374341" w:rsidRDefault="00374341" w:rsidP="00374341">
            <w:pPr>
              <w:spacing w:after="0" w:line="240" w:lineRule="auto"/>
              <w:rPr>
                <w:sz w:val="16"/>
                <w:szCs w:val="16"/>
              </w:rPr>
            </w:pPr>
          </w:p>
        </w:tc>
        <w:tc>
          <w:tcPr>
            <w:tcW w:w="270" w:type="dxa"/>
            <w:tcBorders>
              <w:top w:val="nil"/>
              <w:left w:val="nil"/>
              <w:bottom w:val="nil"/>
              <w:right w:val="single" w:sz="4" w:space="0" w:color="DBDBDB"/>
            </w:tcBorders>
            <w:shd w:val="clear" w:color="auto" w:fill="FAFAFA"/>
          </w:tcPr>
          <w:p w14:paraId="75DD84EC" w14:textId="77777777" w:rsidR="00374341" w:rsidRDefault="00374341" w:rsidP="00374341">
            <w:pPr>
              <w:spacing w:after="0" w:line="240" w:lineRule="auto"/>
              <w:rPr>
                <w:sz w:val="16"/>
                <w:szCs w:val="16"/>
              </w:rPr>
            </w:pPr>
          </w:p>
        </w:tc>
      </w:tr>
      <w:tr w:rsidR="00374341" w14:paraId="0E3CF549" w14:textId="77777777" w:rsidTr="00374341">
        <w:trPr>
          <w:trHeight w:val="180"/>
        </w:trPr>
        <w:tc>
          <w:tcPr>
            <w:tcW w:w="270" w:type="dxa"/>
            <w:tcBorders>
              <w:top w:val="nil"/>
              <w:left w:val="single" w:sz="4" w:space="0" w:color="DBDBDB"/>
              <w:bottom w:val="nil"/>
              <w:right w:val="single" w:sz="4" w:space="0" w:color="808080"/>
            </w:tcBorders>
            <w:shd w:val="clear" w:color="auto" w:fill="FAFAFA"/>
          </w:tcPr>
          <w:p w14:paraId="3B756FFC" w14:textId="77777777" w:rsidR="00374341" w:rsidRDefault="00374341" w:rsidP="00374341"/>
        </w:tc>
        <w:tc>
          <w:tcPr>
            <w:tcW w:w="9900" w:type="dxa"/>
            <w:tcBorders>
              <w:top w:val="single" w:sz="4" w:space="0" w:color="808080"/>
              <w:left w:val="single" w:sz="4" w:space="0" w:color="808080"/>
              <w:bottom w:val="single" w:sz="4" w:space="0" w:color="808080"/>
              <w:right w:val="single" w:sz="4" w:space="0" w:color="808080"/>
            </w:tcBorders>
            <w:shd w:val="clear" w:color="auto" w:fill="D9D9D9"/>
            <w:vAlign w:val="center"/>
          </w:tcPr>
          <w:p w14:paraId="2355F928" w14:textId="77777777" w:rsidR="00374341" w:rsidRDefault="00374341" w:rsidP="00374341">
            <w:pPr>
              <w:shd w:val="clear" w:color="auto" w:fill="FFFFFE"/>
              <w:spacing w:after="0" w:line="285" w:lineRule="atLeast"/>
              <w:rPr>
                <w:rFonts w:ascii="Courier New" w:eastAsia="Times New Roman" w:hAnsi="Courier New" w:cs="Courier New"/>
                <w:color w:val="000000"/>
                <w:sz w:val="21"/>
                <w:szCs w:val="21"/>
              </w:rPr>
            </w:pPr>
            <w:r>
              <w:rPr>
                <w:rFonts w:ascii="Courier New" w:eastAsia="Times New Roman" w:hAnsi="Courier New" w:cs="Courier New"/>
                <w:color w:val="0000FF"/>
                <w:sz w:val="21"/>
                <w:szCs w:val="21"/>
              </w:rPr>
              <w:t>def</w:t>
            </w:r>
            <w:r>
              <w:rPr>
                <w:rFonts w:ascii="Courier New" w:eastAsia="Times New Roman" w:hAnsi="Courier New" w:cs="Courier New"/>
                <w:color w:val="000000"/>
                <w:sz w:val="21"/>
                <w:szCs w:val="21"/>
              </w:rPr>
              <w:t> </w:t>
            </w:r>
            <w:r>
              <w:rPr>
                <w:rFonts w:ascii="Courier New" w:eastAsia="Times New Roman" w:hAnsi="Courier New" w:cs="Courier New"/>
                <w:color w:val="795E26"/>
                <w:sz w:val="21"/>
                <w:szCs w:val="21"/>
              </w:rPr>
              <w:t>main</w:t>
            </w:r>
            <w:r>
              <w:rPr>
                <w:rFonts w:ascii="Courier New" w:eastAsia="Times New Roman" w:hAnsi="Courier New" w:cs="Courier New"/>
                <w:color w:val="000000"/>
                <w:sz w:val="21"/>
                <w:szCs w:val="21"/>
              </w:rPr>
              <w:t>():</w:t>
            </w:r>
          </w:p>
          <w:p w14:paraId="34442882" w14:textId="77777777" w:rsidR="00374341" w:rsidRDefault="00374341" w:rsidP="00374341">
            <w:pPr>
              <w:shd w:val="clear" w:color="auto" w:fill="FFFFFE"/>
              <w:spacing w:after="0" w:line="285" w:lineRule="atLeast"/>
              <w:rPr>
                <w:rFonts w:ascii="Courier New" w:eastAsia="Times New Roman" w:hAnsi="Courier New" w:cs="Courier New"/>
                <w:color w:val="000000"/>
                <w:sz w:val="21"/>
                <w:szCs w:val="21"/>
              </w:rPr>
            </w:pPr>
          </w:p>
          <w:p w14:paraId="35D2C6D0" w14:textId="77777777" w:rsidR="00374341" w:rsidRDefault="00374341" w:rsidP="00374341">
            <w:pPr>
              <w:shd w:val="clear" w:color="auto" w:fill="FFFFFE"/>
              <w:spacing w:after="0" w:line="285" w:lineRule="atLeast"/>
              <w:rPr>
                <w:rFonts w:ascii="Courier New" w:eastAsia="Times New Roman" w:hAnsi="Courier New" w:cs="Courier New"/>
                <w:color w:val="000000"/>
                <w:sz w:val="21"/>
                <w:szCs w:val="21"/>
              </w:rPr>
            </w:pPr>
            <w:r>
              <w:rPr>
                <w:rFonts w:ascii="Courier New" w:eastAsia="Times New Roman" w:hAnsi="Courier New" w:cs="Courier New"/>
                <w:color w:val="000000"/>
                <w:sz w:val="21"/>
                <w:szCs w:val="21"/>
              </w:rPr>
              <w:t>    </w:t>
            </w:r>
            <w:r>
              <w:rPr>
                <w:rFonts w:ascii="Courier New" w:eastAsia="Times New Roman" w:hAnsi="Courier New" w:cs="Courier New"/>
                <w:color w:val="AF00DB"/>
                <w:sz w:val="21"/>
                <w:szCs w:val="21"/>
              </w:rPr>
              <w:t>from</w:t>
            </w:r>
            <w:r>
              <w:rPr>
                <w:rFonts w:ascii="Courier New" w:eastAsia="Times New Roman" w:hAnsi="Courier New" w:cs="Courier New"/>
                <w:color w:val="000000"/>
                <w:sz w:val="21"/>
                <w:szCs w:val="21"/>
              </w:rPr>
              <w:t> sklearn.datasets </w:t>
            </w:r>
            <w:r>
              <w:rPr>
                <w:rFonts w:ascii="Courier New" w:eastAsia="Times New Roman" w:hAnsi="Courier New" w:cs="Courier New"/>
                <w:color w:val="AF00DB"/>
                <w:sz w:val="21"/>
                <w:szCs w:val="21"/>
              </w:rPr>
              <w:t>import</w:t>
            </w:r>
            <w:r>
              <w:rPr>
                <w:rFonts w:ascii="Courier New" w:eastAsia="Times New Roman" w:hAnsi="Courier New" w:cs="Courier New"/>
                <w:color w:val="000000"/>
                <w:sz w:val="21"/>
                <w:szCs w:val="21"/>
              </w:rPr>
              <w:t> load_iris</w:t>
            </w:r>
          </w:p>
          <w:p w14:paraId="7221ED41" w14:textId="77777777" w:rsidR="00374341" w:rsidRDefault="00374341" w:rsidP="00374341">
            <w:pPr>
              <w:shd w:val="clear" w:color="auto" w:fill="FFFFFE"/>
              <w:spacing w:after="0" w:line="285" w:lineRule="atLeast"/>
              <w:rPr>
                <w:rFonts w:ascii="Courier New" w:eastAsia="Times New Roman" w:hAnsi="Courier New" w:cs="Courier New"/>
                <w:color w:val="000000"/>
                <w:sz w:val="21"/>
                <w:szCs w:val="21"/>
              </w:rPr>
            </w:pPr>
            <w:r>
              <w:rPr>
                <w:rFonts w:ascii="Courier New" w:eastAsia="Times New Roman" w:hAnsi="Courier New" w:cs="Courier New"/>
                <w:color w:val="000000"/>
                <w:sz w:val="21"/>
                <w:szCs w:val="21"/>
              </w:rPr>
              <w:t>    X, y= load_iris(return_X_y=</w:t>
            </w:r>
            <w:r>
              <w:rPr>
                <w:rFonts w:ascii="Courier New" w:eastAsia="Times New Roman" w:hAnsi="Courier New" w:cs="Courier New"/>
                <w:color w:val="0000FF"/>
                <w:sz w:val="21"/>
                <w:szCs w:val="21"/>
              </w:rPr>
              <w:t>True</w:t>
            </w:r>
            <w:r>
              <w:rPr>
                <w:rFonts w:ascii="Courier New" w:eastAsia="Times New Roman" w:hAnsi="Courier New" w:cs="Courier New"/>
                <w:color w:val="000000"/>
                <w:sz w:val="21"/>
                <w:szCs w:val="21"/>
              </w:rPr>
              <w:t>)</w:t>
            </w:r>
          </w:p>
          <w:p w14:paraId="1A97D2B2" w14:textId="77777777" w:rsidR="00374341" w:rsidRDefault="00374341" w:rsidP="00374341">
            <w:pPr>
              <w:shd w:val="clear" w:color="auto" w:fill="FFFFFE"/>
              <w:spacing w:after="0" w:line="285" w:lineRule="atLeast"/>
              <w:rPr>
                <w:rFonts w:ascii="Courier New" w:eastAsia="Times New Roman" w:hAnsi="Courier New" w:cs="Courier New"/>
                <w:color w:val="000000"/>
                <w:sz w:val="21"/>
                <w:szCs w:val="21"/>
              </w:rPr>
            </w:pPr>
          </w:p>
          <w:p w14:paraId="4D7AC8B6" w14:textId="77777777" w:rsidR="00374341" w:rsidRDefault="00374341" w:rsidP="00374341">
            <w:pPr>
              <w:shd w:val="clear" w:color="auto" w:fill="FFFFFE"/>
              <w:spacing w:after="0" w:line="285" w:lineRule="atLeast"/>
              <w:rPr>
                <w:rFonts w:ascii="Courier New" w:eastAsia="Times New Roman" w:hAnsi="Courier New" w:cs="Courier New"/>
                <w:color w:val="000000"/>
                <w:sz w:val="21"/>
                <w:szCs w:val="21"/>
              </w:rPr>
            </w:pPr>
            <w:r>
              <w:rPr>
                <w:rFonts w:ascii="Courier New" w:eastAsia="Times New Roman" w:hAnsi="Courier New" w:cs="Courier New"/>
                <w:color w:val="000000"/>
                <w:sz w:val="21"/>
                <w:szCs w:val="21"/>
              </w:rPr>
              <w:t>    </w:t>
            </w:r>
            <w:r>
              <w:rPr>
                <w:rFonts w:ascii="Courier New" w:eastAsia="Times New Roman" w:hAnsi="Courier New" w:cs="Courier New"/>
                <w:color w:val="AF00DB"/>
                <w:sz w:val="21"/>
                <w:szCs w:val="21"/>
              </w:rPr>
              <w:t>from</w:t>
            </w:r>
            <w:r>
              <w:rPr>
                <w:rFonts w:ascii="Courier New" w:eastAsia="Times New Roman" w:hAnsi="Courier New" w:cs="Courier New"/>
                <w:color w:val="000000"/>
                <w:sz w:val="21"/>
                <w:szCs w:val="21"/>
              </w:rPr>
              <w:t> sklearn.preprocessing </w:t>
            </w:r>
            <w:r>
              <w:rPr>
                <w:rFonts w:ascii="Courier New" w:eastAsia="Times New Roman" w:hAnsi="Courier New" w:cs="Courier New"/>
                <w:color w:val="AF00DB"/>
                <w:sz w:val="21"/>
                <w:szCs w:val="21"/>
              </w:rPr>
              <w:t>import</w:t>
            </w:r>
            <w:r>
              <w:rPr>
                <w:rFonts w:ascii="Courier New" w:eastAsia="Times New Roman" w:hAnsi="Courier New" w:cs="Courier New"/>
                <w:color w:val="000000"/>
                <w:sz w:val="21"/>
                <w:szCs w:val="21"/>
              </w:rPr>
              <w:t> StandardScaler</w:t>
            </w:r>
          </w:p>
          <w:p w14:paraId="7A72C3FB" w14:textId="77777777" w:rsidR="00374341" w:rsidRDefault="00374341" w:rsidP="00374341">
            <w:pPr>
              <w:shd w:val="clear" w:color="auto" w:fill="FFFFFE"/>
              <w:spacing w:after="0" w:line="285" w:lineRule="atLeast"/>
              <w:rPr>
                <w:rFonts w:ascii="Courier New" w:eastAsia="Times New Roman" w:hAnsi="Courier New" w:cs="Courier New"/>
                <w:color w:val="000000"/>
                <w:sz w:val="21"/>
                <w:szCs w:val="21"/>
              </w:rPr>
            </w:pPr>
            <w:r>
              <w:rPr>
                <w:rFonts w:ascii="Courier New" w:eastAsia="Times New Roman" w:hAnsi="Courier New" w:cs="Courier New"/>
                <w:color w:val="000000"/>
                <w:sz w:val="21"/>
                <w:szCs w:val="21"/>
              </w:rPr>
              <w:t>    scaler = StandardScaler()</w:t>
            </w:r>
          </w:p>
          <w:p w14:paraId="1FD57A88" w14:textId="77777777" w:rsidR="00374341" w:rsidRDefault="00374341" w:rsidP="00374341">
            <w:pPr>
              <w:shd w:val="clear" w:color="auto" w:fill="FFFFFE"/>
              <w:spacing w:after="0" w:line="285" w:lineRule="atLeast"/>
              <w:rPr>
                <w:rFonts w:ascii="Courier New" w:eastAsia="Times New Roman" w:hAnsi="Courier New" w:cs="Courier New"/>
                <w:color w:val="000000"/>
                <w:sz w:val="21"/>
                <w:szCs w:val="21"/>
              </w:rPr>
            </w:pPr>
            <w:r>
              <w:rPr>
                <w:rFonts w:ascii="Courier New" w:eastAsia="Times New Roman" w:hAnsi="Courier New" w:cs="Courier New"/>
                <w:color w:val="000000"/>
                <w:sz w:val="21"/>
                <w:szCs w:val="21"/>
              </w:rPr>
              <w:t>    scaled_X = scaler.fit_transform(X)</w:t>
            </w:r>
          </w:p>
          <w:p w14:paraId="5BCA811B" w14:textId="77777777" w:rsidR="00374341" w:rsidRDefault="00374341" w:rsidP="00374341">
            <w:pPr>
              <w:shd w:val="clear" w:color="auto" w:fill="FFFFFE"/>
              <w:spacing w:after="0" w:line="285" w:lineRule="atLeast"/>
              <w:rPr>
                <w:rFonts w:ascii="Courier New" w:eastAsia="Times New Roman" w:hAnsi="Courier New" w:cs="Courier New"/>
                <w:color w:val="000000"/>
                <w:sz w:val="21"/>
                <w:szCs w:val="21"/>
              </w:rPr>
            </w:pPr>
            <w:r>
              <w:rPr>
                <w:rFonts w:ascii="Courier New" w:eastAsia="Times New Roman" w:hAnsi="Courier New" w:cs="Courier New"/>
                <w:color w:val="000000"/>
                <w:sz w:val="21"/>
                <w:szCs w:val="21"/>
              </w:rPr>
              <w:t>    </w:t>
            </w:r>
            <w:r>
              <w:rPr>
                <w:rFonts w:ascii="Courier New" w:eastAsia="Times New Roman" w:hAnsi="Courier New" w:cs="Courier New"/>
                <w:color w:val="AF00DB"/>
                <w:sz w:val="21"/>
                <w:szCs w:val="21"/>
              </w:rPr>
              <w:t>import</w:t>
            </w:r>
            <w:r>
              <w:rPr>
                <w:rFonts w:ascii="Courier New" w:eastAsia="Times New Roman" w:hAnsi="Courier New" w:cs="Courier New"/>
                <w:color w:val="000000"/>
                <w:sz w:val="21"/>
                <w:szCs w:val="21"/>
              </w:rPr>
              <w:t> numpy </w:t>
            </w:r>
            <w:r>
              <w:rPr>
                <w:rFonts w:ascii="Courier New" w:eastAsia="Times New Roman" w:hAnsi="Courier New" w:cs="Courier New"/>
                <w:color w:val="AF00DB"/>
                <w:sz w:val="21"/>
                <w:szCs w:val="21"/>
              </w:rPr>
              <w:t>as</w:t>
            </w:r>
            <w:r>
              <w:rPr>
                <w:rFonts w:ascii="Courier New" w:eastAsia="Times New Roman" w:hAnsi="Courier New" w:cs="Courier New"/>
                <w:color w:val="000000"/>
                <w:sz w:val="21"/>
                <w:szCs w:val="21"/>
              </w:rPr>
              <w:t> np </w:t>
            </w:r>
          </w:p>
          <w:p w14:paraId="02C7D083" w14:textId="77777777" w:rsidR="00374341" w:rsidRDefault="00374341" w:rsidP="00374341">
            <w:pPr>
              <w:shd w:val="clear" w:color="auto" w:fill="FFFFFE"/>
              <w:spacing w:after="0" w:line="285" w:lineRule="atLeast"/>
              <w:rPr>
                <w:rFonts w:ascii="Courier New" w:eastAsia="Times New Roman" w:hAnsi="Courier New" w:cs="Courier New"/>
                <w:color w:val="000000"/>
                <w:sz w:val="21"/>
                <w:szCs w:val="21"/>
              </w:rPr>
            </w:pPr>
          </w:p>
          <w:p w14:paraId="4696F40D" w14:textId="77777777" w:rsidR="00374341" w:rsidRDefault="00374341" w:rsidP="00374341">
            <w:pPr>
              <w:shd w:val="clear" w:color="auto" w:fill="FFFFFE"/>
              <w:spacing w:after="0" w:line="285" w:lineRule="atLeast"/>
              <w:rPr>
                <w:rFonts w:ascii="Courier New" w:eastAsia="Times New Roman" w:hAnsi="Courier New" w:cs="Courier New"/>
                <w:color w:val="000000"/>
                <w:sz w:val="21"/>
                <w:szCs w:val="21"/>
              </w:rPr>
            </w:pPr>
            <w:r>
              <w:rPr>
                <w:rFonts w:ascii="Courier New" w:eastAsia="Times New Roman" w:hAnsi="Courier New" w:cs="Courier New"/>
                <w:color w:val="000000"/>
                <w:sz w:val="21"/>
                <w:szCs w:val="21"/>
              </w:rPr>
              <w:t>    </w:t>
            </w:r>
            <w:r>
              <w:rPr>
                <w:rFonts w:ascii="Courier New" w:eastAsia="Times New Roman" w:hAnsi="Courier New" w:cs="Courier New"/>
                <w:color w:val="795E26"/>
                <w:sz w:val="21"/>
                <w:szCs w:val="21"/>
              </w:rPr>
              <w:t>print</w:t>
            </w:r>
            <w:r>
              <w:rPr>
                <w:rFonts w:ascii="Courier New" w:eastAsia="Times New Roman" w:hAnsi="Courier New" w:cs="Courier New"/>
                <w:color w:val="000000"/>
                <w:sz w:val="21"/>
                <w:szCs w:val="21"/>
              </w:rPr>
              <w:t>(np.mean(scaled_X))</w:t>
            </w:r>
          </w:p>
          <w:p w14:paraId="281D74FD" w14:textId="77777777" w:rsidR="00374341" w:rsidRDefault="00374341" w:rsidP="00374341">
            <w:pPr>
              <w:shd w:val="clear" w:color="auto" w:fill="FFFFFE"/>
              <w:spacing w:after="0" w:line="285" w:lineRule="atLeast"/>
              <w:rPr>
                <w:rFonts w:ascii="Courier New" w:eastAsia="Times New Roman" w:hAnsi="Courier New" w:cs="Courier New"/>
                <w:color w:val="000000"/>
                <w:sz w:val="21"/>
                <w:szCs w:val="21"/>
              </w:rPr>
            </w:pPr>
          </w:p>
          <w:p w14:paraId="0D1DC55C" w14:textId="77777777" w:rsidR="00374341" w:rsidRDefault="00374341" w:rsidP="00374341">
            <w:pPr>
              <w:shd w:val="clear" w:color="auto" w:fill="FFFFFE"/>
              <w:spacing w:after="0" w:line="285" w:lineRule="atLeast"/>
              <w:rPr>
                <w:rFonts w:ascii="Courier New" w:eastAsia="Times New Roman" w:hAnsi="Courier New" w:cs="Courier New"/>
                <w:color w:val="000000"/>
                <w:sz w:val="21"/>
                <w:szCs w:val="21"/>
              </w:rPr>
            </w:pPr>
            <w:r>
              <w:rPr>
                <w:rFonts w:ascii="Courier New" w:eastAsia="Times New Roman" w:hAnsi="Courier New" w:cs="Courier New"/>
                <w:color w:val="000000"/>
                <w:sz w:val="21"/>
                <w:szCs w:val="21"/>
              </w:rPr>
              <w:t>    </w:t>
            </w:r>
            <w:r>
              <w:rPr>
                <w:rFonts w:ascii="Courier New" w:eastAsia="Times New Roman" w:hAnsi="Courier New" w:cs="Courier New"/>
                <w:color w:val="AF00DB"/>
                <w:sz w:val="21"/>
                <w:szCs w:val="21"/>
              </w:rPr>
              <w:t>return</w:t>
            </w:r>
            <w:r>
              <w:rPr>
                <w:rFonts w:ascii="Courier New" w:eastAsia="Times New Roman" w:hAnsi="Courier New" w:cs="Courier New"/>
                <w:color w:val="000000"/>
                <w:sz w:val="21"/>
                <w:szCs w:val="21"/>
              </w:rPr>
              <w:t> scaled_X</w:t>
            </w:r>
          </w:p>
          <w:p w14:paraId="4A291DC8" w14:textId="77777777" w:rsidR="00374341" w:rsidRDefault="00374341" w:rsidP="00374341">
            <w:pPr>
              <w:rPr>
                <w:rFonts w:ascii="Consolas" w:hAnsi="Consolas" w:cs="Courier New"/>
                <w:color w:val="404040" w:themeColor="text1" w:themeTint="BF"/>
                <w:sz w:val="19"/>
                <w:szCs w:val="19"/>
                <w:highlight w:val="lightGray"/>
                <w:shd w:val="clear" w:color="auto" w:fill="F9F2F4"/>
              </w:rPr>
            </w:pPr>
          </w:p>
        </w:tc>
        <w:tc>
          <w:tcPr>
            <w:tcW w:w="270" w:type="dxa"/>
            <w:tcBorders>
              <w:top w:val="nil"/>
              <w:left w:val="single" w:sz="4" w:space="0" w:color="808080"/>
              <w:bottom w:val="nil"/>
              <w:right w:val="single" w:sz="4" w:space="0" w:color="DBDBDB"/>
            </w:tcBorders>
            <w:shd w:val="clear" w:color="auto" w:fill="FAFAFA"/>
          </w:tcPr>
          <w:p w14:paraId="266866D0" w14:textId="77777777" w:rsidR="00374341" w:rsidRDefault="00374341" w:rsidP="00374341"/>
        </w:tc>
      </w:tr>
      <w:tr w:rsidR="00374341" w14:paraId="32CD649A" w14:textId="77777777" w:rsidTr="00374341">
        <w:trPr>
          <w:trHeight w:val="180"/>
        </w:trPr>
        <w:tc>
          <w:tcPr>
            <w:tcW w:w="270" w:type="dxa"/>
            <w:tcBorders>
              <w:top w:val="nil"/>
              <w:left w:val="single" w:sz="4" w:space="0" w:color="DBDBDB"/>
              <w:bottom w:val="single" w:sz="4" w:space="0" w:color="E1E1E1"/>
              <w:right w:val="nil"/>
            </w:tcBorders>
            <w:shd w:val="clear" w:color="auto" w:fill="FAFAFA"/>
          </w:tcPr>
          <w:p w14:paraId="539A9C14" w14:textId="77777777" w:rsidR="00374341" w:rsidRDefault="00374341" w:rsidP="00374341">
            <w:pPr>
              <w:spacing w:after="0" w:line="240" w:lineRule="auto"/>
              <w:rPr>
                <w:sz w:val="16"/>
                <w:szCs w:val="16"/>
              </w:rPr>
            </w:pPr>
          </w:p>
        </w:tc>
        <w:tc>
          <w:tcPr>
            <w:tcW w:w="9900" w:type="dxa"/>
            <w:tcBorders>
              <w:top w:val="single" w:sz="4" w:space="0" w:color="808080"/>
              <w:left w:val="nil"/>
              <w:bottom w:val="single" w:sz="4" w:space="0" w:color="E1E1E1"/>
              <w:right w:val="nil"/>
            </w:tcBorders>
            <w:shd w:val="clear" w:color="auto" w:fill="FAFAFA"/>
          </w:tcPr>
          <w:p w14:paraId="6D628BB2" w14:textId="77777777" w:rsidR="00374341" w:rsidRDefault="00374341" w:rsidP="00374341">
            <w:pPr>
              <w:spacing w:after="0" w:line="240" w:lineRule="auto"/>
              <w:rPr>
                <w:sz w:val="16"/>
                <w:szCs w:val="16"/>
              </w:rPr>
            </w:pPr>
          </w:p>
        </w:tc>
        <w:tc>
          <w:tcPr>
            <w:tcW w:w="270" w:type="dxa"/>
            <w:tcBorders>
              <w:top w:val="nil"/>
              <w:left w:val="nil"/>
              <w:bottom w:val="single" w:sz="4" w:space="0" w:color="E1E1E1"/>
              <w:right w:val="single" w:sz="4" w:space="0" w:color="DBDBDB"/>
            </w:tcBorders>
            <w:shd w:val="clear" w:color="auto" w:fill="FAFAFA"/>
          </w:tcPr>
          <w:p w14:paraId="78962319" w14:textId="77777777" w:rsidR="00374341" w:rsidRDefault="00374341" w:rsidP="00374341">
            <w:pPr>
              <w:spacing w:after="0" w:line="240" w:lineRule="auto"/>
              <w:rPr>
                <w:sz w:val="16"/>
                <w:szCs w:val="16"/>
              </w:rPr>
            </w:pPr>
          </w:p>
        </w:tc>
      </w:tr>
    </w:tbl>
    <w:p w14:paraId="0C993ECA" w14:textId="77777777" w:rsidR="00374341" w:rsidRDefault="00374341" w:rsidP="00374341">
      <w:pPr>
        <w:pStyle w:val="NoSpacing"/>
      </w:pPr>
    </w:p>
    <w:p w14:paraId="76CD0BCB" w14:textId="77777777" w:rsidR="00374341" w:rsidRDefault="00374341" w:rsidP="00374341">
      <w:pPr>
        <w:pStyle w:val="NormalWeb"/>
        <w:spacing w:before="0" w:beforeAutospacing="0" w:after="120" w:afterAutospacing="0"/>
        <w:rPr>
          <w:highlight w:val="yellow"/>
        </w:rPr>
      </w:pPr>
    </w:p>
    <w:p w14:paraId="0D30D75B" w14:textId="146CAB6C" w:rsidR="005E7371" w:rsidRDefault="005E7371" w:rsidP="005E7371">
      <w:pPr>
        <w:rPr>
          <w:rFonts w:ascii="Open Sans" w:hAnsi="Open Sans" w:cs="Open Sans"/>
        </w:rPr>
      </w:pPr>
      <w:commentRangeStart w:id="9137"/>
      <w:commentRangeStart w:id="9138"/>
      <w:commentRangeStart w:id="9139"/>
      <w:r>
        <w:rPr>
          <w:highlight w:val="magenta"/>
        </w:rPr>
        <w:t>Mission 4 – Editor</w:t>
      </w:r>
      <w:r w:rsidR="00676596">
        <w:rPr>
          <w:highlight w:val="magenta"/>
        </w:rPr>
        <w:t xml:space="preserve"> Mission Score Booster</w:t>
      </w:r>
      <w:r>
        <w:rPr>
          <w:highlight w:val="magenta"/>
        </w:rPr>
        <w:t xml:space="preserve">: </w:t>
      </w:r>
      <w:r w:rsidRPr="005E7371">
        <w:rPr>
          <w:highlight w:val="magenta"/>
        </w:rPr>
        <w:t>Data Encoding</w:t>
      </w:r>
      <w:commentRangeEnd w:id="9137"/>
      <w:r>
        <w:rPr>
          <w:rStyle w:val="CommentReference"/>
        </w:rPr>
        <w:commentReference w:id="9137"/>
      </w:r>
      <w:commentRangeEnd w:id="9138"/>
      <w:r w:rsidR="00A0562A">
        <w:rPr>
          <w:rStyle w:val="CommentReference"/>
          <w:color w:val="404040"/>
        </w:rPr>
        <w:commentReference w:id="9138"/>
      </w:r>
      <w:commentRangeEnd w:id="9139"/>
      <w:r w:rsidR="00D47D02">
        <w:rPr>
          <w:rStyle w:val="CommentReference"/>
          <w:color w:val="404040"/>
        </w:rPr>
        <w:commentReference w:id="9139"/>
      </w:r>
    </w:p>
    <w:p w14:paraId="25C267DF" w14:textId="77777777" w:rsidR="005E7371" w:rsidRDefault="005E7371" w:rsidP="005E7371">
      <w:pPr>
        <w:pStyle w:val="NormalWeb"/>
        <w:spacing w:before="0" w:beforeAutospacing="0" w:after="120" w:afterAutospacing="0"/>
        <w:rPr>
          <w:rFonts w:ascii="Calibri" w:hAnsi="Calibri" w:cs="Calibri"/>
          <w:sz w:val="22"/>
          <w:szCs w:val="22"/>
        </w:rPr>
      </w:pPr>
    </w:p>
    <w:p w14:paraId="3A7951B4" w14:textId="0F5F2207" w:rsidR="00764552" w:rsidRDefault="00764552" w:rsidP="00764552">
      <w:pPr>
        <w:rPr>
          <w:rStyle w:val="Strong"/>
          <w:rFonts w:eastAsia="Times New Roman" w:cstheme="minorHAnsi"/>
          <w:szCs w:val="24"/>
        </w:rPr>
      </w:pPr>
      <w:r>
        <w:rPr>
          <w:rStyle w:val="Strong"/>
          <w:rFonts w:eastAsia="Times New Roman" w:cstheme="minorHAnsi"/>
          <w:szCs w:val="24"/>
          <w:highlight w:val="yellow"/>
        </w:rPr>
        <w:t>Mission 4</w:t>
      </w:r>
      <w:r w:rsidRPr="00DF56DB">
        <w:rPr>
          <w:rStyle w:val="Strong"/>
          <w:rFonts w:eastAsia="Times New Roman" w:cstheme="minorHAnsi"/>
          <w:szCs w:val="24"/>
          <w:highlight w:val="yellow"/>
        </w:rPr>
        <w:t xml:space="preserve"> Essential </w:t>
      </w:r>
      <w:r>
        <w:rPr>
          <w:rStyle w:val="Strong"/>
          <w:rFonts w:eastAsia="Times New Roman" w:cstheme="minorHAnsi"/>
          <w:szCs w:val="24"/>
          <w:highlight w:val="yellow"/>
        </w:rPr>
        <w:t>Purpose</w:t>
      </w:r>
      <w:r w:rsidRPr="00DF56DB">
        <w:rPr>
          <w:rStyle w:val="Strong"/>
          <w:rFonts w:eastAsia="Times New Roman" w:cstheme="minorHAnsi"/>
          <w:szCs w:val="24"/>
          <w:highlight w:val="yellow"/>
        </w:rPr>
        <w:t>:</w:t>
      </w:r>
      <w:r w:rsidRPr="00DF56DB">
        <w:rPr>
          <w:rStyle w:val="Strong"/>
          <w:rFonts w:eastAsia="Times New Roman" w:cstheme="minorHAnsi"/>
          <w:szCs w:val="24"/>
        </w:rPr>
        <w:t xml:space="preserve"> </w:t>
      </w:r>
    </w:p>
    <w:p w14:paraId="5B40476C" w14:textId="77777777" w:rsidR="00764552" w:rsidRPr="002F5EB5" w:rsidRDefault="00764552" w:rsidP="00764552">
      <w:pPr>
        <w:rPr>
          <w:rStyle w:val="Strong"/>
          <w:b w:val="0"/>
          <w:bCs w:val="0"/>
        </w:rPr>
      </w:pPr>
      <w:r>
        <w:rPr>
          <w:rFonts w:cstheme="minorHAnsi"/>
          <w:color w:val="A6A6A6" w:themeColor="background1" w:themeShade="A6"/>
        </w:rPr>
        <w:t>Repeat this section for every mission.</w:t>
      </w:r>
    </w:p>
    <w:p w14:paraId="4C00DCB1" w14:textId="77777777" w:rsidR="00764552" w:rsidRPr="00A5669F" w:rsidRDefault="00764552" w:rsidP="00764552">
      <w:pPr>
        <w:pStyle w:val="NormalWeb"/>
        <w:spacing w:before="0" w:beforeAutospacing="0" w:after="120" w:afterAutospacing="0"/>
        <w:rPr>
          <w:rFonts w:asciiTheme="minorHAnsi" w:eastAsiaTheme="minorHAnsi" w:hAnsiTheme="minorHAnsi" w:cstheme="minorBidi"/>
          <w:color w:val="A6A6A6" w:themeColor="background1" w:themeShade="A6"/>
          <w:sz w:val="20"/>
          <w:szCs w:val="22"/>
        </w:rPr>
      </w:pPr>
      <w:r w:rsidRPr="00A5669F">
        <w:rPr>
          <w:rFonts w:asciiTheme="minorHAnsi" w:eastAsiaTheme="minorHAnsi" w:hAnsiTheme="minorHAnsi" w:cstheme="minorBidi"/>
          <w:color w:val="A6A6A6" w:themeColor="background1" w:themeShade="A6"/>
          <w:sz w:val="22"/>
        </w:rPr>
        <w:t>Write the essential question learners should explore during this lesson</w:t>
      </w:r>
      <w:r w:rsidRPr="00F71D0F">
        <w:rPr>
          <w:rFonts w:asciiTheme="minorHAnsi" w:eastAsiaTheme="minorHAnsi" w:hAnsiTheme="minorHAnsi" w:cstheme="minorBidi"/>
          <w:color w:val="A6A6A6" w:themeColor="background1" w:themeShade="A6"/>
          <w:sz w:val="22"/>
          <w:szCs w:val="22"/>
        </w:rPr>
        <w:t>.</w:t>
      </w:r>
      <w:r>
        <w:rPr>
          <w:rFonts w:asciiTheme="minorHAnsi" w:eastAsiaTheme="minorHAnsi" w:hAnsiTheme="minorHAnsi" w:cstheme="minorBidi"/>
          <w:color w:val="A6A6A6" w:themeColor="background1" w:themeShade="A6"/>
          <w:sz w:val="22"/>
          <w:szCs w:val="22"/>
        </w:rPr>
        <w:t xml:space="preserve"> Write the purpose as a question that will be answered throughout the mission.</w:t>
      </w:r>
      <w:r w:rsidRPr="00F71D0F">
        <w:rPr>
          <w:rFonts w:asciiTheme="minorHAnsi" w:eastAsiaTheme="minorHAnsi" w:hAnsiTheme="minorHAnsi" w:cstheme="minorBidi"/>
          <w:color w:val="A6A6A6" w:themeColor="background1" w:themeShade="A6"/>
          <w:sz w:val="22"/>
          <w:szCs w:val="22"/>
        </w:rPr>
        <w:t xml:space="preserve"> Ie. Why is Python important for Machine Learning?</w:t>
      </w:r>
    </w:p>
    <w:p w14:paraId="581F3FB3" w14:textId="7B97E0DB" w:rsidR="00764552" w:rsidRDefault="00764552" w:rsidP="00C4285C">
      <w:pPr>
        <w:pStyle w:val="NormalWeb"/>
        <w:spacing w:before="0" w:beforeAutospacing="0" w:after="120" w:afterAutospacing="0"/>
        <w:rPr>
          <w:rFonts w:asciiTheme="minorHAnsi" w:hAnsiTheme="minorHAnsi" w:cstheme="minorHAnsi"/>
          <w:sz w:val="22"/>
          <w:szCs w:val="22"/>
        </w:rPr>
      </w:pPr>
      <w:r>
        <w:rPr>
          <w:rFonts w:asciiTheme="minorHAnsi" w:hAnsiTheme="minorHAnsi" w:cstheme="minorHAnsi"/>
          <w:sz w:val="22"/>
          <w:szCs w:val="22"/>
        </w:rPr>
        <w:t>Write Here:</w:t>
      </w:r>
    </w:p>
    <w:p w14:paraId="0C9A385C" w14:textId="1B6C9CE3" w:rsidR="00C4285C" w:rsidRPr="00072BB1" w:rsidRDefault="00C4285C">
      <w:pPr>
        <w:pStyle w:val="NormalWeb"/>
        <w:spacing w:before="0" w:beforeAutospacing="0" w:after="120" w:afterAutospacing="0"/>
        <w:rPr>
          <w:rFonts w:ascii="Calibri" w:hAnsi="Calibri" w:cs="Calibri"/>
          <w:sz w:val="22"/>
          <w:szCs w:val="22"/>
          <w:rPrChange w:id="9140" w:author="Guest User" w:date="2020-01-21T14:55:00Z">
            <w:rPr/>
          </w:rPrChange>
        </w:rPr>
        <w:pPrChange w:id="9141" w:author="Guest User" w:date="2020-01-21T14:55:00Z">
          <w:pPr>
            <w:pStyle w:val="NormalWeb"/>
          </w:pPr>
        </w:pPrChange>
      </w:pPr>
      <w:commentRangeStart w:id="9142"/>
      <w:commentRangeStart w:id="9143"/>
      <w:commentRangeStart w:id="9144"/>
      <w:r w:rsidRPr="00072BB1">
        <w:rPr>
          <w:rFonts w:ascii="Calibri" w:hAnsi="Calibri" w:cs="Calibri"/>
          <w:sz w:val="22"/>
          <w:szCs w:val="22"/>
        </w:rPr>
        <w:t>Sklearn Library:</w:t>
      </w:r>
      <w:r w:rsidR="002F3439">
        <w:rPr>
          <w:rFonts w:ascii="Calibri" w:hAnsi="Calibri" w:cs="Calibri"/>
          <w:sz w:val="22"/>
          <w:szCs w:val="22"/>
        </w:rPr>
        <w:t xml:space="preserve"> You will do several missions with Sklearn</w:t>
      </w:r>
      <w:ins w:id="9145" w:author="Chantelle Dubois Nishiyama" w:date="2020-02-19T22:46:00Z">
        <w:r w:rsidR="00BD42DF">
          <w:rPr>
            <w:rFonts w:ascii="Calibri" w:hAnsi="Calibri" w:cs="Calibri"/>
            <w:sz w:val="22"/>
            <w:szCs w:val="22"/>
          </w:rPr>
          <w:t xml:space="preserve">. </w:t>
        </w:r>
      </w:ins>
      <w:del w:id="9146" w:author="Chantelle Dubois Nishiyama" w:date="2020-02-19T22:46:00Z">
        <w:r w:rsidR="002F3439" w:rsidDel="00BD42DF">
          <w:rPr>
            <w:rFonts w:ascii="Calibri" w:hAnsi="Calibri" w:cs="Calibri"/>
            <w:sz w:val="22"/>
            <w:szCs w:val="22"/>
          </w:rPr>
          <w:delText xml:space="preserve"> </w:delText>
        </w:r>
      </w:del>
      <w:ins w:id="9147" w:author="Chantelle Dubois Nishiyama" w:date="2020-02-19T22:46:00Z">
        <w:r w:rsidR="00BD42DF">
          <w:rPr>
            <w:rFonts w:ascii="Calibri" w:hAnsi="Calibri" w:cs="Calibri"/>
            <w:sz w:val="22"/>
            <w:szCs w:val="22"/>
          </w:rPr>
          <w:t>F</w:t>
        </w:r>
      </w:ins>
      <w:del w:id="9148" w:author="Chantelle Dubois Nishiyama" w:date="2020-02-19T22:46:00Z">
        <w:r w:rsidR="002F3439" w:rsidDel="00BD42DF">
          <w:rPr>
            <w:rFonts w:ascii="Calibri" w:hAnsi="Calibri" w:cs="Calibri"/>
            <w:sz w:val="22"/>
            <w:szCs w:val="22"/>
          </w:rPr>
          <w:delText>f</w:delText>
        </w:r>
      </w:del>
      <w:r w:rsidR="002F3439">
        <w:rPr>
          <w:rFonts w:ascii="Calibri" w:hAnsi="Calibri" w:cs="Calibri"/>
          <w:sz w:val="22"/>
          <w:szCs w:val="22"/>
        </w:rPr>
        <w:t>or example</w:t>
      </w:r>
      <w:ins w:id="9149" w:author="Chantelle Dubois Nishiyama" w:date="2020-02-19T22:46:00Z">
        <w:r w:rsidR="00BD42DF">
          <w:rPr>
            <w:rFonts w:ascii="Calibri" w:hAnsi="Calibri" w:cs="Calibri"/>
            <w:sz w:val="22"/>
            <w:szCs w:val="22"/>
          </w:rPr>
          <w:t>,</w:t>
        </w:r>
      </w:ins>
      <w:r w:rsidR="002F3439">
        <w:rPr>
          <w:rFonts w:ascii="Calibri" w:hAnsi="Calibri" w:cs="Calibri"/>
          <w:sz w:val="22"/>
          <w:szCs w:val="22"/>
        </w:rPr>
        <w:t xml:space="preserve"> you will</w:t>
      </w:r>
      <w:r w:rsidRPr="00072BB1">
        <w:rPr>
          <w:rFonts w:ascii="Calibri" w:hAnsi="Calibri" w:cs="Calibri"/>
          <w:sz w:val="22"/>
          <w:szCs w:val="22"/>
        </w:rPr>
        <w:t xml:space="preserve"> </w:t>
      </w:r>
      <w:ins w:id="9150" w:author="RoboGarden Team" w:date="2020-01-23T18:30:00Z">
        <w:r w:rsidR="00A0562A">
          <w:rPr>
            <w:rFonts w:ascii="Calibri" w:hAnsi="Calibri" w:cs="Calibri"/>
            <w:sz w:val="22"/>
            <w:szCs w:val="22"/>
          </w:rPr>
          <w:t>Us</w:t>
        </w:r>
      </w:ins>
      <w:r w:rsidR="002F3439">
        <w:rPr>
          <w:rFonts w:ascii="Calibri" w:hAnsi="Calibri" w:cs="Calibri"/>
          <w:sz w:val="22"/>
          <w:szCs w:val="22"/>
        </w:rPr>
        <w:t>e</w:t>
      </w:r>
      <w:ins w:id="9151" w:author="RoboGarden Team" w:date="2020-01-23T18:30:00Z">
        <w:r w:rsidR="00A0562A">
          <w:rPr>
            <w:rFonts w:ascii="Calibri" w:hAnsi="Calibri" w:cs="Calibri"/>
            <w:sz w:val="22"/>
            <w:szCs w:val="22"/>
          </w:rPr>
          <w:t xml:space="preserve"> Scikit-Learn </w:t>
        </w:r>
      </w:ins>
      <w:r w:rsidRPr="00072BB1">
        <w:rPr>
          <w:rFonts w:ascii="Calibri" w:hAnsi="Calibri" w:cs="Calibri"/>
          <w:sz w:val="22"/>
          <w:szCs w:val="22"/>
        </w:rPr>
        <w:t>Encoders</w:t>
      </w:r>
      <w:commentRangeEnd w:id="9142"/>
      <w:r>
        <w:rPr>
          <w:rStyle w:val="CommentReference"/>
        </w:rPr>
        <w:commentReference w:id="9142"/>
      </w:r>
      <w:commentRangeEnd w:id="9143"/>
      <w:r w:rsidR="00A0562A">
        <w:rPr>
          <w:rStyle w:val="CommentReference"/>
          <w:rFonts w:asciiTheme="minorHAnsi" w:eastAsiaTheme="minorHAnsi" w:hAnsiTheme="minorHAnsi" w:cstheme="minorBidi"/>
          <w:color w:val="404040"/>
        </w:rPr>
        <w:commentReference w:id="9143"/>
      </w:r>
      <w:commentRangeEnd w:id="9144"/>
      <w:r w:rsidR="002F3439">
        <w:rPr>
          <w:rStyle w:val="CommentReference"/>
          <w:rFonts w:asciiTheme="minorHAnsi" w:eastAsiaTheme="minorHAnsi" w:hAnsiTheme="minorHAnsi" w:cstheme="minorBidi"/>
          <w:color w:val="404040"/>
        </w:rPr>
        <w:commentReference w:id="9144"/>
      </w:r>
      <w:ins w:id="9152" w:author="RoboGarden Team" w:date="2020-01-23T18:30:00Z">
        <w:r w:rsidR="00A0562A">
          <w:rPr>
            <w:rFonts w:ascii="Calibri" w:hAnsi="Calibri" w:cs="Calibri"/>
            <w:sz w:val="22"/>
            <w:szCs w:val="22"/>
          </w:rPr>
          <w:t xml:space="preserve"> to </w:t>
        </w:r>
      </w:ins>
      <w:ins w:id="9153" w:author="RoboGarden Team" w:date="2020-01-23T18:31:00Z">
        <w:r w:rsidR="00A0562A">
          <w:rPr>
            <w:rFonts w:ascii="Calibri" w:hAnsi="Calibri" w:cs="Calibri"/>
            <w:sz w:val="22"/>
            <w:szCs w:val="22"/>
          </w:rPr>
          <w:t>encode</w:t>
        </w:r>
      </w:ins>
      <w:ins w:id="9154" w:author="RoboGarden Team" w:date="2020-01-23T18:30:00Z">
        <w:r w:rsidR="00A0562A">
          <w:rPr>
            <w:rFonts w:ascii="Calibri" w:hAnsi="Calibri" w:cs="Calibri"/>
            <w:sz w:val="22"/>
            <w:szCs w:val="22"/>
          </w:rPr>
          <w:t xml:space="preserve"> categorical data</w:t>
        </w:r>
      </w:ins>
      <w:r w:rsidR="002F3439">
        <w:rPr>
          <w:rFonts w:ascii="Calibri" w:hAnsi="Calibri" w:cs="Calibri"/>
          <w:sz w:val="22"/>
          <w:szCs w:val="22"/>
        </w:rPr>
        <w:t xml:space="preserve">. </w:t>
      </w:r>
    </w:p>
    <w:p w14:paraId="2A01A29D" w14:textId="57072932" w:rsidR="002F3439" w:rsidRPr="00C62FC2" w:rsidRDefault="002F3439" w:rsidP="002F3439">
      <w:pPr>
        <w:rPr>
          <w:color w:val="A6A6A6" w:themeColor="background1" w:themeShade="A6"/>
        </w:rPr>
      </w:pPr>
      <w:r w:rsidRPr="00E666A8">
        <w:rPr>
          <w:rFonts w:ascii="Calibri" w:eastAsia="Times New Roman" w:hAnsi="Calibri" w:cs="Calibri"/>
          <w:color w:val="000000"/>
        </w:rPr>
        <w:t xml:space="preserve">For more information regarding </w:t>
      </w:r>
      <w:commentRangeStart w:id="9155"/>
      <w:commentRangeEnd w:id="9155"/>
      <w:r>
        <w:rPr>
          <w:rStyle w:val="CommentReference"/>
          <w:color w:val="404040"/>
        </w:rPr>
        <w:commentReference w:id="9155"/>
      </w:r>
      <w:r w:rsidRPr="00E666A8">
        <w:rPr>
          <w:rFonts w:ascii="Calibri" w:eastAsia="Times New Roman" w:hAnsi="Calibri" w:cs="Calibri"/>
          <w:color w:val="000000"/>
        </w:rPr>
        <w:t xml:space="preserve">the grading of </w:t>
      </w:r>
      <w:r>
        <w:rPr>
          <w:rFonts w:ascii="Calibri" w:eastAsia="Times New Roman" w:hAnsi="Calibri" w:cs="Calibri"/>
          <w:color w:val="000000"/>
        </w:rPr>
        <w:t>t</w:t>
      </w:r>
      <w:r w:rsidR="002D3886">
        <w:rPr>
          <w:rFonts w:ascii="Calibri" w:eastAsia="Times New Roman" w:hAnsi="Calibri" w:cs="Calibri"/>
          <w:color w:val="000000"/>
        </w:rPr>
        <w:t>he B</w:t>
      </w:r>
      <w:r>
        <w:rPr>
          <w:rFonts w:ascii="Calibri" w:eastAsia="Times New Roman" w:hAnsi="Calibri" w:cs="Calibri"/>
          <w:color w:val="000000"/>
        </w:rPr>
        <w:t xml:space="preserve">ooster missions </w:t>
      </w:r>
      <w:r w:rsidRPr="00E666A8">
        <w:rPr>
          <w:rFonts w:ascii="Calibri" w:eastAsia="Times New Roman" w:hAnsi="Calibri" w:cs="Calibri"/>
          <w:color w:val="000000"/>
        </w:rPr>
        <w:t>please refer to Module 1 Introduction section</w:t>
      </w:r>
      <w:r w:rsidR="007E3639">
        <w:rPr>
          <w:rFonts w:ascii="Calibri" w:eastAsia="Times New Roman" w:hAnsi="Calibri" w:cs="Calibri"/>
          <w:color w:val="000000"/>
        </w:rPr>
        <w:t xml:space="preserve"> as well as </w:t>
      </w:r>
      <w:r w:rsidR="007E3639" w:rsidRPr="007962D9">
        <w:rPr>
          <w:rFonts w:ascii="Calibri" w:eastAsia="Times New Roman" w:hAnsi="Calibri" w:cs="Calibri"/>
          <w:color w:val="4472C4" w:themeColor="accent1"/>
          <w:u w:val="single"/>
        </w:rPr>
        <w:t xml:space="preserve">the </w:t>
      </w:r>
      <w:del w:id="9156" w:author="Chantelle Dubois Nishiyama" w:date="2020-02-26T20:35:00Z">
        <w:r w:rsidR="007E3639" w:rsidRPr="007962D9" w:rsidDel="00A17CD2">
          <w:rPr>
            <w:rFonts w:ascii="Calibri" w:eastAsia="Times New Roman" w:hAnsi="Calibri" w:cs="Calibri"/>
            <w:color w:val="4472C4" w:themeColor="accent1"/>
            <w:u w:val="single"/>
          </w:rPr>
          <w:delText>orientation</w:delText>
        </w:r>
      </w:del>
      <w:ins w:id="9157" w:author="Chantelle Dubois Nishiyama" w:date="2020-02-26T20:35:00Z">
        <w:r w:rsidR="00A17CD2">
          <w:rPr>
            <w:rFonts w:ascii="Calibri" w:eastAsia="Times New Roman" w:hAnsi="Calibri" w:cs="Calibri"/>
            <w:color w:val="4472C4" w:themeColor="accent1"/>
            <w:u w:val="single"/>
          </w:rPr>
          <w:t>Orientation</w:t>
        </w:r>
      </w:ins>
      <w:del w:id="9158" w:author="Chantelle Dubois Nishiyama" w:date="2020-02-19T22:46:00Z">
        <w:r w:rsidR="007E3639" w:rsidRPr="00E666A8" w:rsidDel="00BD42DF">
          <w:rPr>
            <w:rFonts w:ascii="Calibri" w:eastAsia="Times New Roman" w:hAnsi="Calibri" w:cs="Calibri"/>
            <w:color w:val="000000"/>
          </w:rPr>
          <w:delText>.</w:delText>
        </w:r>
      </w:del>
      <w:r w:rsidRPr="00E666A8">
        <w:rPr>
          <w:rFonts w:ascii="Calibri" w:eastAsia="Times New Roman" w:hAnsi="Calibri" w:cs="Calibri"/>
          <w:color w:val="000000"/>
        </w:rPr>
        <w:t>.</w:t>
      </w:r>
      <w:r w:rsidRPr="00DF56DB">
        <w:rPr>
          <w:b/>
        </w:rPr>
        <w:t xml:space="preserve"> </w:t>
      </w:r>
    </w:p>
    <w:p w14:paraId="41DBA838" w14:textId="77777777" w:rsidR="00764552" w:rsidRDefault="00764552" w:rsidP="00764552">
      <w:pPr>
        <w:pStyle w:val="NormalWeb"/>
        <w:spacing w:before="0" w:beforeAutospacing="0" w:after="120" w:afterAutospacing="0"/>
        <w:rPr>
          <w:rFonts w:asciiTheme="minorHAnsi" w:hAnsiTheme="minorHAnsi" w:cstheme="minorHAnsi"/>
          <w:sz w:val="22"/>
          <w:szCs w:val="22"/>
        </w:rPr>
      </w:pPr>
    </w:p>
    <w:p w14:paraId="22D13F4B" w14:textId="182D911D" w:rsidR="00764552" w:rsidRPr="005E2335" w:rsidRDefault="00764552" w:rsidP="008B548F">
      <w:pPr>
        <w:spacing w:after="0" w:line="240" w:lineRule="auto"/>
        <w:rPr>
          <w:rFonts w:ascii="Calibri" w:hAnsi="Calibri" w:cs="Calibri"/>
          <w:b/>
          <w:bCs/>
        </w:rPr>
      </w:pPr>
      <w:r w:rsidRPr="005E2335">
        <w:rPr>
          <w:rFonts w:ascii="Calibri" w:hAnsi="Calibri" w:cs="Calibri"/>
          <w:b/>
          <w:bCs/>
          <w:highlight w:val="yellow"/>
        </w:rPr>
        <w:lastRenderedPageBreak/>
        <w:t xml:space="preserve">Mission </w:t>
      </w:r>
      <w:r>
        <w:rPr>
          <w:rFonts w:ascii="Calibri" w:hAnsi="Calibri" w:cs="Calibri"/>
          <w:b/>
          <w:bCs/>
          <w:highlight w:val="yellow"/>
        </w:rPr>
        <w:t>4</w:t>
      </w:r>
      <w:r w:rsidRPr="005E2335">
        <w:rPr>
          <w:rFonts w:ascii="Calibri" w:hAnsi="Calibri" w:cs="Calibri"/>
          <w:b/>
          <w:bCs/>
          <w:highlight w:val="yellow"/>
        </w:rPr>
        <w:t xml:space="preserve"> </w:t>
      </w:r>
      <w:r w:rsidR="008B548F">
        <w:rPr>
          <w:rFonts w:ascii="Calibri" w:hAnsi="Calibri" w:cs="Calibri"/>
          <w:b/>
          <w:bCs/>
          <w:highlight w:val="yellow"/>
        </w:rPr>
        <w:t>Instructions</w:t>
      </w:r>
      <w:r w:rsidRPr="005E2335">
        <w:rPr>
          <w:rFonts w:ascii="Calibri" w:hAnsi="Calibri" w:cs="Calibri"/>
          <w:b/>
          <w:bCs/>
          <w:highlight w:val="yellow"/>
        </w:rPr>
        <w:t>:</w:t>
      </w:r>
    </w:p>
    <w:p w14:paraId="22E02DC8" w14:textId="60687FDD" w:rsidR="00374341" w:rsidRDefault="00374341" w:rsidP="00374341">
      <w:pPr>
        <w:pStyle w:val="NormalWeb"/>
        <w:spacing w:before="0" w:beforeAutospacing="0" w:after="120" w:afterAutospacing="0"/>
        <w:rPr>
          <w:highlight w:val="yellow"/>
        </w:rPr>
      </w:pPr>
    </w:p>
    <w:p w14:paraId="4ECB06F8" w14:textId="77777777" w:rsidR="00374341" w:rsidRDefault="00374341" w:rsidP="00374341">
      <w:pPr>
        <w:pStyle w:val="NoSpacing"/>
      </w:pPr>
    </w:p>
    <w:p w14:paraId="4EC02046" w14:textId="77777777" w:rsidR="00374341" w:rsidRDefault="00374341" w:rsidP="00374341">
      <w:pPr>
        <w:spacing w:after="0" w:line="240" w:lineRule="auto"/>
        <w:rPr>
          <w:color w:val="404040" w:themeColor="text1" w:themeTint="BF"/>
        </w:rPr>
      </w:pPr>
    </w:p>
    <w:p w14:paraId="3BA2EE0E" w14:textId="77777777" w:rsidR="00374341" w:rsidRDefault="00374341" w:rsidP="00374341">
      <w:pPr>
        <w:pStyle w:val="Heading2"/>
      </w:pPr>
      <w:r>
        <w:t>Instructions</w:t>
      </w:r>
    </w:p>
    <w:tbl>
      <w:tblPr>
        <w:tblW w:w="10440" w:type="dxa"/>
        <w:tblInd w:w="-5" w:type="dxa"/>
        <w:tblBorders>
          <w:top w:val="single" w:sz="4" w:space="0" w:color="DBDBDB"/>
          <w:left w:val="single" w:sz="4" w:space="0" w:color="DBDBDB"/>
          <w:bottom w:val="single" w:sz="4" w:space="0" w:color="DBDBDB"/>
          <w:right w:val="single" w:sz="4" w:space="0" w:color="DBDBDB"/>
          <w:insideH w:val="nil"/>
          <w:insideV w:val="nil"/>
        </w:tblBorders>
        <w:tblLayout w:type="fixed"/>
        <w:tblLook w:val="0400" w:firstRow="0" w:lastRow="0" w:firstColumn="0" w:lastColumn="0" w:noHBand="0" w:noVBand="1"/>
      </w:tblPr>
      <w:tblGrid>
        <w:gridCol w:w="270"/>
        <w:gridCol w:w="1440"/>
        <w:gridCol w:w="2520"/>
        <w:gridCol w:w="2052"/>
        <w:gridCol w:w="3888"/>
        <w:gridCol w:w="15"/>
        <w:gridCol w:w="255"/>
      </w:tblGrid>
      <w:tr w:rsidR="00374341" w14:paraId="45BE6F28" w14:textId="77777777" w:rsidTr="00374341">
        <w:tc>
          <w:tcPr>
            <w:tcW w:w="10440" w:type="dxa"/>
            <w:gridSpan w:val="7"/>
            <w:tcBorders>
              <w:top w:val="single" w:sz="4" w:space="0" w:color="DBDBDB"/>
              <w:left w:val="single" w:sz="4" w:space="0" w:color="DBDBDB"/>
              <w:bottom w:val="nil"/>
              <w:right w:val="single" w:sz="4" w:space="0" w:color="DBDBDB"/>
            </w:tcBorders>
            <w:shd w:val="clear" w:color="auto" w:fill="FAFAFA"/>
          </w:tcPr>
          <w:p w14:paraId="749353A4" w14:textId="77777777" w:rsidR="00374341" w:rsidRDefault="00374341" w:rsidP="00374341">
            <w:r>
              <w:t>To complete this mission, perform the following task:</w:t>
            </w:r>
          </w:p>
          <w:p w14:paraId="52FCC27F" w14:textId="77777777" w:rsidR="00374341" w:rsidRDefault="00374341" w:rsidP="00374341"/>
        </w:tc>
      </w:tr>
      <w:tr w:rsidR="00374341" w14:paraId="3C775DB4" w14:textId="77777777" w:rsidTr="00374341">
        <w:trPr>
          <w:trHeight w:val="820"/>
        </w:trPr>
        <w:tc>
          <w:tcPr>
            <w:tcW w:w="270" w:type="dxa"/>
            <w:tcBorders>
              <w:top w:val="nil"/>
              <w:left w:val="single" w:sz="4" w:space="0" w:color="DBDBDB"/>
              <w:bottom w:val="nil"/>
              <w:right w:val="nil"/>
            </w:tcBorders>
            <w:shd w:val="clear" w:color="auto" w:fill="FAFAFA"/>
          </w:tcPr>
          <w:p w14:paraId="35BB3663" w14:textId="77777777" w:rsidR="00374341" w:rsidRDefault="00374341" w:rsidP="00374341"/>
        </w:tc>
        <w:tc>
          <w:tcPr>
            <w:tcW w:w="1440" w:type="dxa"/>
            <w:tcBorders>
              <w:top w:val="nil"/>
              <w:left w:val="nil"/>
              <w:bottom w:val="nil"/>
              <w:right w:val="nil"/>
            </w:tcBorders>
            <w:shd w:val="clear" w:color="auto" w:fill="11143F"/>
            <w:vAlign w:val="center"/>
            <w:hideMark/>
          </w:tcPr>
          <w:p w14:paraId="6A223A2C" w14:textId="77777777" w:rsidR="00374341" w:rsidRDefault="00374341" w:rsidP="00374341">
            <w:pPr>
              <w:jc w:val="center"/>
              <w:rPr>
                <w:rFonts w:ascii="Open Sans Semibold" w:eastAsia="Open Sans Semibold" w:hAnsi="Open Sans Semibold" w:cs="Open Sans Semibold"/>
                <w:color w:val="FFFFFF"/>
                <w:sz w:val="28"/>
                <w:szCs w:val="28"/>
              </w:rPr>
            </w:pPr>
            <w:r>
              <w:rPr>
                <w:rFonts w:ascii="Open Sans Semibold" w:eastAsia="Open Sans Semibold" w:hAnsi="Open Sans Semibold" w:cs="Open Sans Semibold"/>
                <w:color w:val="FFFFFF"/>
                <w:sz w:val="28"/>
                <w:szCs w:val="28"/>
              </w:rPr>
              <w:t>Step 1</w:t>
            </w:r>
          </w:p>
        </w:tc>
        <w:tc>
          <w:tcPr>
            <w:tcW w:w="8460" w:type="dxa"/>
            <w:gridSpan w:val="3"/>
            <w:tcBorders>
              <w:top w:val="nil"/>
              <w:left w:val="nil"/>
              <w:bottom w:val="nil"/>
              <w:right w:val="nil"/>
            </w:tcBorders>
            <w:shd w:val="clear" w:color="auto" w:fill="E5E5E5"/>
            <w:vAlign w:val="center"/>
            <w:hideMark/>
          </w:tcPr>
          <w:p w14:paraId="3E1E8B64" w14:textId="56452CDF" w:rsidR="00374341" w:rsidRDefault="00374341" w:rsidP="00374341">
            <w:pPr>
              <w:spacing w:before="180" w:after="180" w:line="240" w:lineRule="auto"/>
              <w:rPr>
                <w:rFonts w:ascii="Times New Roman" w:eastAsia="Times New Roman" w:hAnsi="Times New Roman" w:cs="Times New Roman"/>
                <w:sz w:val="24"/>
                <w:szCs w:val="24"/>
              </w:rPr>
            </w:pPr>
            <w:del w:id="9159" w:author="Chantelle Dubois Nishiyama" w:date="2020-02-26T19:35:00Z">
              <w:r w:rsidDel="00090ABD">
                <w:rPr>
                  <w:rFonts w:ascii="Cambria" w:eastAsia="Times New Roman" w:hAnsi="Cambria" w:cs="Times New Roman"/>
                  <w:color w:val="000000"/>
                  <w:sz w:val="24"/>
                  <w:szCs w:val="24"/>
                </w:rPr>
                <w:delText>Let's</w:delText>
              </w:r>
            </w:del>
            <w:ins w:id="9160" w:author="Chantelle Dubois Nishiyama" w:date="2020-02-26T19:35:00Z">
              <w:r w:rsidR="00090ABD">
                <w:rPr>
                  <w:rFonts w:ascii="Cambria" w:eastAsia="Times New Roman" w:hAnsi="Cambria" w:cs="Times New Roman"/>
                  <w:color w:val="000000"/>
                  <w:sz w:val="24"/>
                  <w:szCs w:val="24"/>
                </w:rPr>
                <w:t>Let us</w:t>
              </w:r>
            </w:ins>
            <w:r>
              <w:rPr>
                <w:rFonts w:ascii="Cambria" w:eastAsia="Times New Roman" w:hAnsi="Cambria" w:cs="Times New Roman"/>
                <w:color w:val="000000"/>
                <w:sz w:val="24"/>
                <w:szCs w:val="24"/>
              </w:rPr>
              <w:t xml:space="preserve"> retry encoding some </w:t>
            </w:r>
            <w:ins w:id="9161" w:author="Chantelle Dubois Nishiyama" w:date="2020-02-19T22:46:00Z">
              <w:r w:rsidR="00BD42DF">
                <w:rPr>
                  <w:rFonts w:ascii="Cambria" w:eastAsia="Times New Roman" w:hAnsi="Cambria" w:cs="Times New Roman"/>
                  <w:color w:val="000000"/>
                  <w:sz w:val="24"/>
                  <w:szCs w:val="24"/>
                </w:rPr>
                <w:t>M</w:t>
              </w:r>
            </w:ins>
            <w:del w:id="9162" w:author="Chantelle Dubois Nishiyama" w:date="2020-02-19T22:46:00Z">
              <w:r w:rsidDel="00BD42DF">
                <w:rPr>
                  <w:rFonts w:ascii="Cambria" w:eastAsia="Times New Roman" w:hAnsi="Cambria" w:cs="Times New Roman"/>
                  <w:color w:val="000000"/>
                  <w:sz w:val="24"/>
                  <w:szCs w:val="24"/>
                </w:rPr>
                <w:delText>m</w:delText>
              </w:r>
            </w:del>
            <w:r>
              <w:rPr>
                <w:rFonts w:ascii="Cambria" w:eastAsia="Times New Roman" w:hAnsi="Cambria" w:cs="Times New Roman"/>
                <w:color w:val="000000"/>
                <w:sz w:val="24"/>
                <w:szCs w:val="24"/>
              </w:rPr>
              <w:t>ushrooms dataset categorical attributes!</w:t>
            </w:r>
          </w:p>
          <w:p w14:paraId="34D65A43" w14:textId="77777777" w:rsidR="00374341" w:rsidRDefault="00374341" w:rsidP="00374341">
            <w:pPr>
              <w:spacing w:before="180" w:after="180" w:line="240" w:lineRule="auto"/>
              <w:rPr>
                <w:rFonts w:ascii="Times New Roman" w:eastAsia="Times New Roman" w:hAnsi="Times New Roman" w:cs="Times New Roman"/>
                <w:sz w:val="24"/>
                <w:szCs w:val="24"/>
              </w:rPr>
            </w:pPr>
            <w:r>
              <w:rPr>
                <w:rFonts w:ascii="Cambria" w:eastAsia="Times New Roman" w:hAnsi="Cambria" w:cs="Times New Roman"/>
                <w:color w:val="000000"/>
                <w:sz w:val="24"/>
                <w:szCs w:val="24"/>
              </w:rPr>
              <w:t>Your code should perform the following tasks to complete this mission:</w:t>
            </w:r>
          </w:p>
          <w:p w14:paraId="1E519B80" w14:textId="77777777" w:rsidR="00374341" w:rsidRPr="00BD42DF" w:rsidRDefault="00374341">
            <w:pPr>
              <w:pStyle w:val="ListParagraph"/>
              <w:numPr>
                <w:ilvl w:val="0"/>
                <w:numId w:val="133"/>
              </w:numPr>
              <w:spacing w:after="200" w:line="240" w:lineRule="auto"/>
              <w:textAlignment w:val="baseline"/>
              <w:rPr>
                <w:rFonts w:ascii="Cambria" w:eastAsia="Times New Roman" w:hAnsi="Cambria" w:cs="Times New Roman"/>
                <w:color w:val="000000"/>
                <w:sz w:val="24"/>
                <w:szCs w:val="24"/>
                <w:rPrChange w:id="9163" w:author="Chantelle Dubois Nishiyama" w:date="2020-02-19T22:47:00Z">
                  <w:rPr/>
                </w:rPrChange>
              </w:rPr>
              <w:pPrChange w:id="9164" w:author="Chantelle Dubois Nishiyama" w:date="2020-02-19T22:47:00Z">
                <w:pPr>
                  <w:numPr>
                    <w:numId w:val="53"/>
                  </w:numPr>
                  <w:tabs>
                    <w:tab w:val="num" w:pos="720"/>
                  </w:tabs>
                  <w:spacing w:after="200" w:line="240" w:lineRule="auto"/>
                  <w:ind w:left="360" w:hanging="360"/>
                  <w:textAlignment w:val="baseline"/>
                </w:pPr>
              </w:pPrChange>
            </w:pPr>
            <w:r w:rsidRPr="00BD42DF">
              <w:rPr>
                <w:rFonts w:ascii="Cambria" w:eastAsia="Times New Roman" w:hAnsi="Cambria" w:cs="Times New Roman"/>
                <w:color w:val="000000"/>
                <w:sz w:val="24"/>
                <w:szCs w:val="24"/>
                <w:rPrChange w:id="9165" w:author="Chantelle Dubois Nishiyama" w:date="2020-02-19T22:47:00Z">
                  <w:rPr/>
                </w:rPrChange>
              </w:rPr>
              <w:t xml:space="preserve">Encode </w:t>
            </w:r>
            <w:r w:rsidRPr="00BD42DF">
              <w:rPr>
                <w:rFonts w:ascii="Consolas" w:eastAsia="Times New Roman" w:hAnsi="Consolas" w:cs="Times New Roman"/>
                <w:color w:val="000000"/>
                <w:rPrChange w:id="9166" w:author="Chantelle Dubois Nishiyama" w:date="2020-02-19T22:47:00Z">
                  <w:rPr>
                    <w:rFonts w:ascii="Consolas" w:hAnsi="Consolas"/>
                  </w:rPr>
                </w:rPrChange>
              </w:rPr>
              <w:t>y</w:t>
            </w:r>
            <w:r w:rsidRPr="00BD42DF">
              <w:rPr>
                <w:rFonts w:ascii="Cambria" w:eastAsia="Times New Roman" w:hAnsi="Cambria" w:cs="Times New Roman"/>
                <w:color w:val="000000"/>
                <w:sz w:val="24"/>
                <w:szCs w:val="24"/>
                <w:rPrChange w:id="9167" w:author="Chantelle Dubois Nishiyama" w:date="2020-02-19T22:47:00Z">
                  <w:rPr/>
                </w:rPrChange>
              </w:rPr>
              <w:t xml:space="preserve"> (the </w:t>
            </w:r>
            <w:r w:rsidRPr="00BD42DF">
              <w:rPr>
                <w:rFonts w:ascii="Consolas" w:eastAsia="Times New Roman" w:hAnsi="Consolas" w:cs="Times New Roman"/>
                <w:color w:val="000000"/>
                <w:rPrChange w:id="9168" w:author="Chantelle Dubois Nishiyama" w:date="2020-02-19T22:47:00Z">
                  <w:rPr>
                    <w:rFonts w:ascii="Consolas" w:hAnsi="Consolas"/>
                  </w:rPr>
                </w:rPrChange>
              </w:rPr>
              <w:t>class</w:t>
            </w:r>
            <w:r w:rsidRPr="00BD42DF">
              <w:rPr>
                <w:rFonts w:ascii="Cambria" w:eastAsia="Times New Roman" w:hAnsi="Cambria" w:cs="Times New Roman"/>
                <w:color w:val="000000"/>
                <w:sz w:val="24"/>
                <w:szCs w:val="24"/>
                <w:rPrChange w:id="9169" w:author="Chantelle Dubois Nishiyama" w:date="2020-02-19T22:47:00Z">
                  <w:rPr/>
                </w:rPrChange>
              </w:rPr>
              <w:t xml:space="preserve"> attribute) using </w:t>
            </w:r>
            <w:r w:rsidRPr="00BD42DF">
              <w:rPr>
                <w:rFonts w:ascii="Consolas" w:eastAsia="Times New Roman" w:hAnsi="Consolas" w:cs="Times New Roman"/>
                <w:color w:val="000000"/>
                <w:rPrChange w:id="9170" w:author="Chantelle Dubois Nishiyama" w:date="2020-02-19T22:47:00Z">
                  <w:rPr>
                    <w:rFonts w:ascii="Consolas" w:hAnsi="Consolas"/>
                  </w:rPr>
                </w:rPrChange>
              </w:rPr>
              <w:t>LabelEncoder</w:t>
            </w:r>
            <w:r w:rsidRPr="00BD42DF">
              <w:rPr>
                <w:rFonts w:ascii="Cambria" w:eastAsia="Times New Roman" w:hAnsi="Cambria" w:cs="Times New Roman"/>
                <w:color w:val="000000"/>
                <w:sz w:val="24"/>
                <w:szCs w:val="24"/>
                <w:rPrChange w:id="9171" w:author="Chantelle Dubois Nishiyama" w:date="2020-02-19T22:47:00Z">
                  <w:rPr/>
                </w:rPrChange>
              </w:rPr>
              <w:t>.</w:t>
            </w:r>
          </w:p>
          <w:p w14:paraId="3BC74B34" w14:textId="77777777" w:rsidR="00374341" w:rsidRPr="00BD42DF" w:rsidRDefault="00374341">
            <w:pPr>
              <w:pStyle w:val="ListParagraph"/>
              <w:numPr>
                <w:ilvl w:val="0"/>
                <w:numId w:val="133"/>
              </w:numPr>
              <w:spacing w:after="200" w:line="240" w:lineRule="auto"/>
              <w:textAlignment w:val="baseline"/>
              <w:rPr>
                <w:rFonts w:ascii="Cambria" w:eastAsia="Times New Roman" w:hAnsi="Cambria" w:cs="Times New Roman"/>
                <w:color w:val="000000"/>
                <w:sz w:val="24"/>
                <w:szCs w:val="24"/>
                <w:rPrChange w:id="9172" w:author="Chantelle Dubois Nishiyama" w:date="2020-02-19T22:47:00Z">
                  <w:rPr/>
                </w:rPrChange>
              </w:rPr>
              <w:pPrChange w:id="9173" w:author="Chantelle Dubois Nishiyama" w:date="2020-02-19T22:47:00Z">
                <w:pPr>
                  <w:numPr>
                    <w:numId w:val="53"/>
                  </w:numPr>
                  <w:tabs>
                    <w:tab w:val="num" w:pos="720"/>
                  </w:tabs>
                  <w:spacing w:after="200" w:line="240" w:lineRule="auto"/>
                  <w:ind w:left="360" w:hanging="360"/>
                  <w:textAlignment w:val="baseline"/>
                </w:pPr>
              </w:pPrChange>
            </w:pPr>
            <w:r w:rsidRPr="00BD42DF">
              <w:rPr>
                <w:rFonts w:ascii="Cambria" w:eastAsia="Times New Roman" w:hAnsi="Cambria" w:cs="Times New Roman"/>
                <w:color w:val="000000"/>
                <w:sz w:val="24"/>
                <w:szCs w:val="24"/>
                <w:rPrChange w:id="9174" w:author="Chantelle Dubois Nishiyama" w:date="2020-02-19T22:47:00Z">
                  <w:rPr/>
                </w:rPrChange>
              </w:rPr>
              <w:t xml:space="preserve">Encode </w:t>
            </w:r>
            <w:r w:rsidRPr="00BD42DF">
              <w:rPr>
                <w:rFonts w:ascii="Consolas" w:eastAsia="Times New Roman" w:hAnsi="Consolas" w:cs="Times New Roman"/>
                <w:color w:val="000000"/>
                <w:rPrChange w:id="9175" w:author="Chantelle Dubois Nishiyama" w:date="2020-02-19T22:47:00Z">
                  <w:rPr>
                    <w:rFonts w:ascii="Consolas" w:hAnsi="Consolas"/>
                  </w:rPr>
                </w:rPrChange>
              </w:rPr>
              <w:t>selected_X</w:t>
            </w:r>
            <w:r w:rsidRPr="00BD42DF">
              <w:rPr>
                <w:rFonts w:ascii="Cambria" w:eastAsia="Times New Roman" w:hAnsi="Cambria" w:cs="Times New Roman"/>
                <w:color w:val="000000"/>
                <w:sz w:val="24"/>
                <w:szCs w:val="24"/>
                <w:rPrChange w:id="9176" w:author="Chantelle Dubois Nishiyama" w:date="2020-02-19T22:47:00Z">
                  <w:rPr/>
                </w:rPrChange>
              </w:rPr>
              <w:t xml:space="preserve"> (a subset of attributes) using </w:t>
            </w:r>
            <w:r w:rsidRPr="00BD42DF">
              <w:rPr>
                <w:rFonts w:ascii="Consolas" w:eastAsia="Times New Roman" w:hAnsi="Consolas" w:cs="Times New Roman"/>
                <w:color w:val="000000"/>
                <w:rPrChange w:id="9177" w:author="Chantelle Dubois Nishiyama" w:date="2020-02-19T22:47:00Z">
                  <w:rPr>
                    <w:rFonts w:ascii="Consolas" w:hAnsi="Consolas"/>
                  </w:rPr>
                </w:rPrChange>
              </w:rPr>
              <w:t>OneHotEncoder</w:t>
            </w:r>
            <w:r w:rsidRPr="00BD42DF">
              <w:rPr>
                <w:rFonts w:ascii="Cambria" w:eastAsia="Times New Roman" w:hAnsi="Cambria" w:cs="Times New Roman"/>
                <w:color w:val="000000"/>
                <w:sz w:val="24"/>
                <w:szCs w:val="24"/>
                <w:rPrChange w:id="9178" w:author="Chantelle Dubois Nishiyama" w:date="2020-02-19T22:47:00Z">
                  <w:rPr/>
                </w:rPrChange>
              </w:rPr>
              <w:t>.</w:t>
            </w:r>
          </w:p>
          <w:p w14:paraId="679CCB3A" w14:textId="77777777" w:rsidR="00374341" w:rsidRDefault="00374341" w:rsidP="00374341">
            <w:pPr>
              <w:spacing w:before="180" w:after="180" w:line="240" w:lineRule="auto"/>
              <w:rPr>
                <w:rFonts w:ascii="Times New Roman" w:eastAsia="Times New Roman" w:hAnsi="Times New Roman" w:cs="Times New Roman"/>
                <w:sz w:val="24"/>
                <w:szCs w:val="24"/>
              </w:rPr>
            </w:pPr>
            <w:r>
              <w:rPr>
                <w:rFonts w:ascii="Cambria" w:eastAsia="Times New Roman" w:hAnsi="Cambria" w:cs="Times New Roman"/>
                <w:color w:val="000000"/>
                <w:sz w:val="24"/>
                <w:szCs w:val="24"/>
              </w:rPr>
              <w:t xml:space="preserve">Your code should return </w:t>
            </w:r>
            <w:r>
              <w:rPr>
                <w:rFonts w:ascii="Consolas" w:eastAsia="Times New Roman" w:hAnsi="Consolas" w:cs="Times New Roman"/>
                <w:color w:val="000000"/>
              </w:rPr>
              <w:t>encoded_y</w:t>
            </w:r>
            <w:r>
              <w:rPr>
                <w:rFonts w:ascii="Cambria" w:eastAsia="Times New Roman" w:hAnsi="Cambria" w:cs="Times New Roman"/>
                <w:color w:val="000000"/>
                <w:sz w:val="24"/>
                <w:szCs w:val="24"/>
              </w:rPr>
              <w:t xml:space="preserve"> and </w:t>
            </w:r>
            <w:r>
              <w:rPr>
                <w:rFonts w:ascii="Consolas" w:eastAsia="Times New Roman" w:hAnsi="Consolas" w:cs="Times New Roman"/>
                <w:color w:val="000000"/>
              </w:rPr>
              <w:t>encoded_X</w:t>
            </w:r>
            <w:r>
              <w:rPr>
                <w:rFonts w:ascii="Cambria" w:eastAsia="Times New Roman" w:hAnsi="Cambria" w:cs="Times New Roman"/>
                <w:color w:val="000000"/>
                <w:sz w:val="24"/>
                <w:szCs w:val="24"/>
              </w:rPr>
              <w:t>; arrays with the transformed result of applying the encoders.</w:t>
            </w:r>
          </w:p>
          <w:p w14:paraId="052D58E6" w14:textId="42F111BD" w:rsidR="00374341" w:rsidRDefault="00F35818" w:rsidP="00374341">
            <w:pPr>
              <w:spacing w:before="180" w:after="180"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Hint</w:t>
            </w:r>
            <w:r w:rsidR="00374341">
              <w:rPr>
                <w:rFonts w:ascii="Cambria" w:eastAsia="Times New Roman" w:hAnsi="Cambria" w:cs="Times New Roman"/>
                <w:color w:val="000000"/>
                <w:sz w:val="24"/>
                <w:szCs w:val="24"/>
              </w:rPr>
              <w:t xml:space="preserve">: </w:t>
            </w:r>
          </w:p>
          <w:p w14:paraId="2C4FBAC5" w14:textId="1DB69096" w:rsidR="00374341" w:rsidRDefault="00374341" w:rsidP="00374341">
            <w:pPr>
              <w:spacing w:before="180" w:after="180" w:line="240" w:lineRule="auto"/>
              <w:rPr>
                <w:ins w:id="9179" w:author="RoboGarden Team" w:date="2020-01-23T18:31:00Z"/>
                <w:rFonts w:ascii="Cambria" w:eastAsia="Times New Roman" w:hAnsi="Cambria" w:cs="Times New Roman"/>
                <w:color w:val="000000"/>
                <w:sz w:val="24"/>
                <w:szCs w:val="24"/>
              </w:rPr>
            </w:pPr>
            <w:r>
              <w:rPr>
                <w:rFonts w:ascii="Consolas" w:eastAsia="Times New Roman" w:hAnsi="Consolas" w:cs="Times New Roman"/>
                <w:color w:val="000000"/>
              </w:rPr>
              <w:t>encoded_y</w:t>
            </w:r>
            <w:r>
              <w:rPr>
                <w:rFonts w:ascii="Cambria" w:eastAsia="Times New Roman" w:hAnsi="Cambria" w:cs="Times New Roman"/>
                <w:color w:val="000000"/>
                <w:sz w:val="24"/>
                <w:szCs w:val="24"/>
              </w:rPr>
              <w:t xml:space="preserve"> should be a 1D</w:t>
            </w:r>
            <w:r w:rsidR="00F35818">
              <w:rPr>
                <w:rFonts w:ascii="Cambria" w:eastAsia="Times New Roman" w:hAnsi="Cambria" w:cs="Times New Roman"/>
                <w:color w:val="000000"/>
                <w:sz w:val="24"/>
                <w:szCs w:val="24"/>
              </w:rPr>
              <w:t xml:space="preserve"> array with only 0s and 1s. Hint</w:t>
            </w:r>
            <w:r>
              <w:rPr>
                <w:rFonts w:ascii="Cambria" w:eastAsia="Times New Roman" w:hAnsi="Cambria" w:cs="Times New Roman"/>
                <w:color w:val="000000"/>
                <w:sz w:val="24"/>
                <w:szCs w:val="24"/>
              </w:rPr>
              <w:t xml:space="preserve">: </w:t>
            </w:r>
            <w:r>
              <w:rPr>
                <w:rFonts w:ascii="Consolas" w:eastAsia="Times New Roman" w:hAnsi="Consolas" w:cs="Times New Roman"/>
                <w:color w:val="000000"/>
              </w:rPr>
              <w:t>encoded_X</w:t>
            </w:r>
            <w:r>
              <w:rPr>
                <w:rFonts w:ascii="Cambria" w:eastAsia="Times New Roman" w:hAnsi="Cambria" w:cs="Times New Roman"/>
                <w:color w:val="000000"/>
                <w:sz w:val="24"/>
                <w:szCs w:val="24"/>
              </w:rPr>
              <w:t xml:space="preserve"> should be a 2D array with only 0s and 1s (the </w:t>
            </w:r>
            <w:r>
              <w:rPr>
                <w:rFonts w:ascii="Consolas" w:eastAsia="Times New Roman" w:hAnsi="Consolas" w:cs="Times New Roman"/>
                <w:color w:val="000000"/>
              </w:rPr>
              <w:t>fit_transform</w:t>
            </w:r>
            <w:r>
              <w:rPr>
                <w:rFonts w:ascii="Cambria" w:eastAsia="Times New Roman" w:hAnsi="Cambria" w:cs="Times New Roman"/>
                <w:color w:val="000000"/>
                <w:sz w:val="24"/>
                <w:szCs w:val="24"/>
              </w:rPr>
              <w:t xml:space="preserve"> function for a </w:t>
            </w:r>
            <w:r>
              <w:rPr>
                <w:rFonts w:ascii="Consolas" w:eastAsia="Times New Roman" w:hAnsi="Consolas" w:cs="Times New Roman"/>
                <w:color w:val="000000"/>
              </w:rPr>
              <w:t>OneHotEncoder</w:t>
            </w:r>
            <w:r>
              <w:rPr>
                <w:rFonts w:ascii="Cambria" w:eastAsia="Times New Roman" w:hAnsi="Cambria" w:cs="Times New Roman"/>
                <w:color w:val="000000"/>
                <w:sz w:val="24"/>
                <w:szCs w:val="24"/>
              </w:rPr>
              <w:t xml:space="preserve"> returns a sparse matrix by default, hence, to get an array, you can either disable the </w:t>
            </w:r>
            <w:r>
              <w:rPr>
                <w:rFonts w:ascii="Consolas" w:eastAsia="Times New Roman" w:hAnsi="Consolas" w:cs="Times New Roman"/>
                <w:color w:val="000000"/>
              </w:rPr>
              <w:t>sparse</w:t>
            </w:r>
            <w:r>
              <w:rPr>
                <w:rFonts w:ascii="Cambria" w:eastAsia="Times New Roman" w:hAnsi="Cambria" w:cs="Times New Roman"/>
                <w:color w:val="000000"/>
                <w:sz w:val="24"/>
                <w:szCs w:val="24"/>
              </w:rPr>
              <w:t xml:space="preserve"> option in the constructor (</w:t>
            </w:r>
            <w:r>
              <w:rPr>
                <w:rFonts w:ascii="Consolas" w:eastAsia="Times New Roman" w:hAnsi="Consolas" w:cs="Times New Roman"/>
                <w:color w:val="000000"/>
              </w:rPr>
              <w:t>OneHotEncoder(sparse=False)</w:t>
            </w:r>
            <w:r>
              <w:rPr>
                <w:rFonts w:ascii="Cambria" w:eastAsia="Times New Roman" w:hAnsi="Cambria" w:cs="Times New Roman"/>
                <w:color w:val="000000"/>
                <w:sz w:val="24"/>
                <w:szCs w:val="24"/>
              </w:rPr>
              <w:t xml:space="preserve">) or call </w:t>
            </w:r>
            <w:r>
              <w:rPr>
                <w:rFonts w:ascii="Consolas" w:eastAsia="Times New Roman" w:hAnsi="Consolas" w:cs="Times New Roman"/>
                <w:color w:val="000000"/>
              </w:rPr>
              <w:t>toarray()</w:t>
            </w:r>
            <w:r>
              <w:rPr>
                <w:rFonts w:ascii="Cambria" w:eastAsia="Times New Roman" w:hAnsi="Cambria" w:cs="Times New Roman"/>
                <w:color w:val="000000"/>
                <w:sz w:val="24"/>
                <w:szCs w:val="24"/>
              </w:rPr>
              <w:t xml:space="preserve"> on the sparse matrix returned). HINT: knowing that </w:t>
            </w:r>
            <w:r>
              <w:rPr>
                <w:rFonts w:ascii="Consolas" w:eastAsia="Times New Roman" w:hAnsi="Consolas" w:cs="Times New Roman"/>
                <w:color w:val="000000"/>
              </w:rPr>
              <w:t>selected_X</w:t>
            </w:r>
            <w:r>
              <w:rPr>
                <w:rFonts w:ascii="Cambria" w:eastAsia="Times New Roman" w:hAnsi="Cambria" w:cs="Times New Roman"/>
                <w:color w:val="000000"/>
                <w:sz w:val="24"/>
                <w:szCs w:val="24"/>
              </w:rPr>
              <w:t xml:space="preserve"> has 2 columns with 10 unique values in the first and 2 unique values in the second, how many columns should </w:t>
            </w:r>
            <w:r>
              <w:rPr>
                <w:rFonts w:ascii="Consolas" w:eastAsia="Times New Roman" w:hAnsi="Consolas" w:cs="Times New Roman"/>
                <w:color w:val="000000"/>
              </w:rPr>
              <w:t>encoded_X</w:t>
            </w:r>
            <w:r>
              <w:rPr>
                <w:rFonts w:ascii="Cambria" w:eastAsia="Times New Roman" w:hAnsi="Cambria" w:cs="Times New Roman"/>
                <w:color w:val="000000"/>
                <w:sz w:val="24"/>
                <w:szCs w:val="24"/>
              </w:rPr>
              <w:t xml:space="preserve"> have?</w:t>
            </w:r>
          </w:p>
          <w:p w14:paraId="37B82774" w14:textId="6DE657B0" w:rsidR="00A0562A" w:rsidRDefault="00A0562A" w:rsidP="00374341">
            <w:pPr>
              <w:spacing w:before="180" w:after="180" w:line="240" w:lineRule="auto"/>
              <w:rPr>
                <w:rFonts w:ascii="Times New Roman" w:eastAsia="Times New Roman" w:hAnsi="Times New Roman" w:cs="Times New Roman"/>
                <w:sz w:val="24"/>
                <w:szCs w:val="24"/>
              </w:rPr>
            </w:pPr>
            <w:ins w:id="9180" w:author="RoboGarden Team" w:date="2020-01-23T18:31:00Z">
              <w:r>
                <w:rPr>
                  <w:rFonts w:ascii="Cambria" w:eastAsia="Times New Roman" w:hAnsi="Cambria" w:cs="Times New Roman"/>
                  <w:color w:val="000000"/>
                  <w:sz w:val="24"/>
                  <w:szCs w:val="24"/>
                </w:rPr>
                <w:t xml:space="preserve">Revisit the </w:t>
              </w:r>
            </w:ins>
            <w:ins w:id="9181" w:author="Chantelle Dubois Nishiyama" w:date="2020-02-19T22:47:00Z">
              <w:r w:rsidR="00BD42DF">
                <w:rPr>
                  <w:rFonts w:ascii="Cambria" w:eastAsia="Times New Roman" w:hAnsi="Cambria" w:cs="Times New Roman"/>
                  <w:color w:val="000000"/>
                  <w:sz w:val="24"/>
                  <w:szCs w:val="24"/>
                </w:rPr>
                <w:t>Mus</w:t>
              </w:r>
            </w:ins>
            <w:ins w:id="9182" w:author="RoboGarden Team" w:date="2020-01-23T18:31:00Z">
              <w:del w:id="9183" w:author="Chantelle Dubois Nishiyama" w:date="2020-02-19T22:47:00Z">
                <w:r w:rsidDel="00BD42DF">
                  <w:rPr>
                    <w:rFonts w:ascii="Cambria" w:eastAsia="Times New Roman" w:hAnsi="Cambria" w:cs="Times New Roman"/>
                    <w:color w:val="000000"/>
                    <w:sz w:val="24"/>
                    <w:szCs w:val="24"/>
                  </w:rPr>
                  <w:delText>msu</w:delText>
                </w:r>
              </w:del>
              <w:r>
                <w:rPr>
                  <w:rFonts w:ascii="Cambria" w:eastAsia="Times New Roman" w:hAnsi="Cambria" w:cs="Times New Roman"/>
                  <w:color w:val="000000"/>
                  <w:sz w:val="24"/>
                  <w:szCs w:val="24"/>
                </w:rPr>
                <w:t xml:space="preserve">hrooms dataset </w:t>
              </w:r>
              <w:r w:rsidRPr="00A0562A">
                <w:rPr>
                  <w:rFonts w:ascii="Cambria" w:eastAsia="Times New Roman" w:hAnsi="Cambria" w:cs="Times New Roman"/>
                  <w:color w:val="0070C0"/>
                  <w:sz w:val="24"/>
                  <w:szCs w:val="24"/>
                  <w:u w:val="single"/>
                  <w:rPrChange w:id="9184" w:author="RoboGarden Team" w:date="2020-01-23T18:32:00Z">
                    <w:rPr>
                      <w:rFonts w:ascii="Cambria" w:eastAsia="Times New Roman" w:hAnsi="Cambria" w:cs="Times New Roman"/>
                      <w:color w:val="000000"/>
                      <w:sz w:val="24"/>
                      <w:szCs w:val="24"/>
                    </w:rPr>
                  </w:rPrChange>
                </w:rPr>
                <w:t>Here</w:t>
              </w:r>
            </w:ins>
          </w:p>
        </w:tc>
        <w:tc>
          <w:tcPr>
            <w:tcW w:w="270" w:type="dxa"/>
            <w:gridSpan w:val="2"/>
            <w:tcBorders>
              <w:top w:val="nil"/>
              <w:left w:val="nil"/>
              <w:bottom w:val="nil"/>
              <w:right w:val="single" w:sz="4" w:space="0" w:color="DBDBDB"/>
            </w:tcBorders>
            <w:shd w:val="clear" w:color="auto" w:fill="FAFAFA"/>
          </w:tcPr>
          <w:p w14:paraId="2ECE53F3" w14:textId="77777777" w:rsidR="00374341" w:rsidRDefault="00374341" w:rsidP="00374341">
            <w:pPr>
              <w:rPr>
                <w:color w:val="404040" w:themeColor="text1" w:themeTint="BF"/>
              </w:rPr>
            </w:pPr>
          </w:p>
        </w:tc>
      </w:tr>
      <w:tr w:rsidR="00374341" w14:paraId="19988288" w14:textId="77777777" w:rsidTr="00374341">
        <w:trPr>
          <w:trHeight w:val="80"/>
        </w:trPr>
        <w:tc>
          <w:tcPr>
            <w:tcW w:w="270" w:type="dxa"/>
            <w:tcBorders>
              <w:top w:val="nil"/>
              <w:left w:val="single" w:sz="4" w:space="0" w:color="DBDBDB"/>
              <w:bottom w:val="nil"/>
              <w:right w:val="nil"/>
            </w:tcBorders>
            <w:shd w:val="clear" w:color="auto" w:fill="FAFAFA"/>
          </w:tcPr>
          <w:p w14:paraId="4A52A6B8" w14:textId="77777777" w:rsidR="00374341" w:rsidRDefault="00374341" w:rsidP="00374341">
            <w:pPr>
              <w:rPr>
                <w:sz w:val="8"/>
                <w:szCs w:val="8"/>
              </w:rPr>
            </w:pPr>
          </w:p>
        </w:tc>
        <w:tc>
          <w:tcPr>
            <w:tcW w:w="3960" w:type="dxa"/>
            <w:gridSpan w:val="2"/>
            <w:tcBorders>
              <w:top w:val="nil"/>
              <w:left w:val="nil"/>
              <w:bottom w:val="nil"/>
              <w:right w:val="nil"/>
            </w:tcBorders>
            <w:shd w:val="clear" w:color="auto" w:fill="FAFAFA"/>
            <w:vAlign w:val="center"/>
          </w:tcPr>
          <w:p w14:paraId="5FD2C300" w14:textId="77777777" w:rsidR="00374341" w:rsidRDefault="00374341" w:rsidP="00374341">
            <w:pPr>
              <w:jc w:val="center"/>
              <w:rPr>
                <w:rFonts w:ascii="Open Sans Semibold" w:eastAsia="Open Sans Semibold" w:hAnsi="Open Sans Semibold" w:cs="Open Sans Semibold"/>
                <w:color w:val="FFFFFF"/>
                <w:sz w:val="8"/>
                <w:szCs w:val="8"/>
              </w:rPr>
            </w:pPr>
          </w:p>
        </w:tc>
        <w:tc>
          <w:tcPr>
            <w:tcW w:w="2052" w:type="dxa"/>
            <w:tcBorders>
              <w:top w:val="nil"/>
              <w:left w:val="nil"/>
              <w:bottom w:val="nil"/>
              <w:right w:val="nil"/>
            </w:tcBorders>
            <w:shd w:val="clear" w:color="auto" w:fill="FAFAFA"/>
            <w:vAlign w:val="center"/>
          </w:tcPr>
          <w:p w14:paraId="338FAEE4" w14:textId="77777777" w:rsidR="00374341" w:rsidRDefault="00374341" w:rsidP="00374341">
            <w:pPr>
              <w:rPr>
                <w:color w:val="404040" w:themeColor="text1" w:themeTint="BF"/>
                <w:sz w:val="8"/>
                <w:szCs w:val="8"/>
              </w:rPr>
            </w:pPr>
          </w:p>
        </w:tc>
        <w:tc>
          <w:tcPr>
            <w:tcW w:w="3888" w:type="dxa"/>
            <w:tcBorders>
              <w:top w:val="nil"/>
              <w:left w:val="nil"/>
              <w:bottom w:val="nil"/>
              <w:right w:val="nil"/>
            </w:tcBorders>
            <w:shd w:val="clear" w:color="auto" w:fill="FAFAFA"/>
            <w:vAlign w:val="center"/>
          </w:tcPr>
          <w:p w14:paraId="2A353D24" w14:textId="77777777" w:rsidR="00374341" w:rsidRDefault="00374341" w:rsidP="00374341">
            <w:pPr>
              <w:rPr>
                <w:sz w:val="8"/>
                <w:szCs w:val="8"/>
              </w:rPr>
            </w:pPr>
          </w:p>
        </w:tc>
        <w:tc>
          <w:tcPr>
            <w:tcW w:w="270" w:type="dxa"/>
            <w:gridSpan w:val="2"/>
            <w:tcBorders>
              <w:top w:val="nil"/>
              <w:left w:val="nil"/>
              <w:bottom w:val="nil"/>
              <w:right w:val="single" w:sz="4" w:space="0" w:color="DBDBDB"/>
            </w:tcBorders>
            <w:shd w:val="clear" w:color="auto" w:fill="FAFAFA"/>
          </w:tcPr>
          <w:p w14:paraId="57775F86" w14:textId="77777777" w:rsidR="00374341" w:rsidRDefault="00374341" w:rsidP="00374341">
            <w:pPr>
              <w:rPr>
                <w:sz w:val="8"/>
                <w:szCs w:val="8"/>
              </w:rPr>
            </w:pPr>
          </w:p>
        </w:tc>
      </w:tr>
      <w:tr w:rsidR="00374341" w14:paraId="2734780B" w14:textId="77777777" w:rsidTr="00374341">
        <w:trPr>
          <w:trHeight w:val="1580"/>
        </w:trPr>
        <w:tc>
          <w:tcPr>
            <w:tcW w:w="270" w:type="dxa"/>
            <w:tcBorders>
              <w:top w:val="nil"/>
              <w:left w:val="single" w:sz="4" w:space="0" w:color="E1E1E1"/>
              <w:bottom w:val="nil"/>
              <w:right w:val="nil"/>
            </w:tcBorders>
            <w:shd w:val="clear" w:color="auto" w:fill="FAFAFA"/>
          </w:tcPr>
          <w:p w14:paraId="0AD44FA3" w14:textId="77777777" w:rsidR="00374341" w:rsidRDefault="00374341" w:rsidP="00374341"/>
        </w:tc>
        <w:tc>
          <w:tcPr>
            <w:tcW w:w="9915" w:type="dxa"/>
            <w:gridSpan w:val="5"/>
            <w:tcBorders>
              <w:top w:val="nil"/>
              <w:left w:val="nil"/>
              <w:bottom w:val="nil"/>
              <w:right w:val="nil"/>
            </w:tcBorders>
            <w:shd w:val="clear" w:color="auto" w:fill="FFFFFF"/>
            <w:vAlign w:val="center"/>
          </w:tcPr>
          <w:p w14:paraId="0DFFC47C" w14:textId="77777777" w:rsidR="00374341" w:rsidRDefault="00374341" w:rsidP="00374341">
            <w:pPr>
              <w:spacing w:line="240" w:lineRule="auto"/>
              <w:jc w:val="center"/>
            </w:pPr>
          </w:p>
        </w:tc>
        <w:tc>
          <w:tcPr>
            <w:tcW w:w="255" w:type="dxa"/>
            <w:tcBorders>
              <w:top w:val="nil"/>
              <w:left w:val="nil"/>
              <w:bottom w:val="nil"/>
              <w:right w:val="single" w:sz="4" w:space="0" w:color="E1E1E1"/>
            </w:tcBorders>
            <w:shd w:val="clear" w:color="auto" w:fill="FAFAFA"/>
          </w:tcPr>
          <w:p w14:paraId="2821793A" w14:textId="77777777" w:rsidR="00374341" w:rsidRDefault="00374341" w:rsidP="00374341"/>
        </w:tc>
      </w:tr>
      <w:tr w:rsidR="00374341" w14:paraId="534F252D" w14:textId="77777777" w:rsidTr="00374341">
        <w:trPr>
          <w:trHeight w:val="180"/>
        </w:trPr>
        <w:tc>
          <w:tcPr>
            <w:tcW w:w="270" w:type="dxa"/>
            <w:tcBorders>
              <w:top w:val="nil"/>
              <w:left w:val="single" w:sz="4" w:space="0" w:color="E1E1E1"/>
              <w:bottom w:val="single" w:sz="4" w:space="0" w:color="E1E1E1"/>
              <w:right w:val="nil"/>
            </w:tcBorders>
            <w:shd w:val="clear" w:color="auto" w:fill="FAFAFA"/>
          </w:tcPr>
          <w:p w14:paraId="22EE0CE6" w14:textId="77777777" w:rsidR="00374341" w:rsidRDefault="00374341" w:rsidP="00374341">
            <w:pPr>
              <w:spacing w:after="0" w:line="240" w:lineRule="auto"/>
              <w:rPr>
                <w:sz w:val="16"/>
                <w:szCs w:val="16"/>
              </w:rPr>
            </w:pPr>
          </w:p>
        </w:tc>
        <w:tc>
          <w:tcPr>
            <w:tcW w:w="9915" w:type="dxa"/>
            <w:gridSpan w:val="5"/>
            <w:tcBorders>
              <w:top w:val="nil"/>
              <w:left w:val="nil"/>
              <w:bottom w:val="single" w:sz="4" w:space="0" w:color="E1E1E1"/>
              <w:right w:val="nil"/>
            </w:tcBorders>
            <w:shd w:val="clear" w:color="auto" w:fill="FAFAFA"/>
          </w:tcPr>
          <w:p w14:paraId="2171914C" w14:textId="77777777" w:rsidR="00374341" w:rsidRDefault="00374341" w:rsidP="00374341">
            <w:pPr>
              <w:spacing w:after="0" w:line="240" w:lineRule="auto"/>
              <w:rPr>
                <w:sz w:val="16"/>
                <w:szCs w:val="16"/>
              </w:rPr>
            </w:pPr>
          </w:p>
        </w:tc>
        <w:tc>
          <w:tcPr>
            <w:tcW w:w="255" w:type="dxa"/>
            <w:tcBorders>
              <w:top w:val="nil"/>
              <w:left w:val="nil"/>
              <w:bottom w:val="single" w:sz="4" w:space="0" w:color="E1E1E1"/>
              <w:right w:val="single" w:sz="4" w:space="0" w:color="E1E1E1"/>
            </w:tcBorders>
            <w:shd w:val="clear" w:color="auto" w:fill="FAFAFA"/>
          </w:tcPr>
          <w:p w14:paraId="1CDFDDDD" w14:textId="77777777" w:rsidR="00374341" w:rsidRDefault="00374341" w:rsidP="00374341">
            <w:pPr>
              <w:spacing w:after="0" w:line="240" w:lineRule="auto"/>
              <w:rPr>
                <w:sz w:val="16"/>
                <w:szCs w:val="16"/>
              </w:rPr>
            </w:pPr>
          </w:p>
        </w:tc>
      </w:tr>
    </w:tbl>
    <w:p w14:paraId="1E520A8A" w14:textId="77777777" w:rsidR="00374341" w:rsidRDefault="00374341" w:rsidP="00374341">
      <w:pPr>
        <w:rPr>
          <w:color w:val="404040" w:themeColor="text1" w:themeTint="BF"/>
        </w:rPr>
      </w:pPr>
    </w:p>
    <w:tbl>
      <w:tblPr>
        <w:tblW w:w="10440" w:type="dxa"/>
        <w:tblInd w:w="-5" w:type="dxa"/>
        <w:tblBorders>
          <w:top w:val="single" w:sz="4" w:space="0" w:color="DBDBDB"/>
          <w:left w:val="single" w:sz="4" w:space="0" w:color="DBDBDB"/>
          <w:bottom w:val="single" w:sz="4" w:space="0" w:color="DBDBDB"/>
          <w:right w:val="single" w:sz="4" w:space="0" w:color="DBDBDB"/>
          <w:insideH w:val="nil"/>
          <w:insideV w:val="nil"/>
        </w:tblBorders>
        <w:tblLayout w:type="fixed"/>
        <w:tblLook w:val="0400" w:firstRow="0" w:lastRow="0" w:firstColumn="0" w:lastColumn="0" w:noHBand="0" w:noVBand="1"/>
      </w:tblPr>
      <w:tblGrid>
        <w:gridCol w:w="270"/>
        <w:gridCol w:w="9900"/>
        <w:gridCol w:w="270"/>
      </w:tblGrid>
      <w:tr w:rsidR="00374341" w14:paraId="40C9A598" w14:textId="77777777" w:rsidTr="00374341">
        <w:trPr>
          <w:trHeight w:val="420"/>
        </w:trPr>
        <w:tc>
          <w:tcPr>
            <w:tcW w:w="10440" w:type="dxa"/>
            <w:gridSpan w:val="3"/>
            <w:tcBorders>
              <w:top w:val="single" w:sz="4" w:space="0" w:color="DBDBDB"/>
              <w:left w:val="single" w:sz="4" w:space="0" w:color="DBDBDB"/>
              <w:bottom w:val="nil"/>
              <w:right w:val="single" w:sz="4" w:space="0" w:color="DBDBDB"/>
            </w:tcBorders>
            <w:shd w:val="clear" w:color="auto" w:fill="FAFAFA"/>
            <w:hideMark/>
          </w:tcPr>
          <w:p w14:paraId="4C6B05C8" w14:textId="77777777" w:rsidR="00374341" w:rsidRDefault="00374341" w:rsidP="00374341">
            <w:pPr>
              <w:pStyle w:val="Heading3"/>
            </w:pPr>
            <w:r>
              <w:t>Initial Code</w:t>
            </w:r>
          </w:p>
        </w:tc>
      </w:tr>
      <w:tr w:rsidR="00374341" w14:paraId="184F4388" w14:textId="77777777" w:rsidTr="00374341">
        <w:trPr>
          <w:trHeight w:val="420"/>
        </w:trPr>
        <w:tc>
          <w:tcPr>
            <w:tcW w:w="10440" w:type="dxa"/>
            <w:gridSpan w:val="3"/>
            <w:tcBorders>
              <w:top w:val="single" w:sz="4" w:space="0" w:color="DBDBDB"/>
              <w:left w:val="single" w:sz="4" w:space="0" w:color="DBDBDB"/>
              <w:bottom w:val="nil"/>
              <w:right w:val="single" w:sz="4" w:space="0" w:color="DBDBDB"/>
            </w:tcBorders>
            <w:shd w:val="clear" w:color="auto" w:fill="FAFAFA"/>
            <w:hideMark/>
          </w:tcPr>
          <w:p w14:paraId="12E28D31" w14:textId="77777777" w:rsidR="00374341" w:rsidRDefault="00374341" w:rsidP="00374341">
            <w:pPr>
              <w:pStyle w:val="Heading4"/>
              <w:rPr>
                <w:rFonts w:eastAsiaTheme="minorHAnsi"/>
              </w:rPr>
            </w:pPr>
            <w:r>
              <w:rPr>
                <w:rFonts w:eastAsiaTheme="minorHAnsi"/>
              </w:rPr>
              <w:t>Python</w:t>
            </w:r>
          </w:p>
        </w:tc>
      </w:tr>
      <w:tr w:rsidR="00374341" w14:paraId="6F9B341F" w14:textId="77777777" w:rsidTr="00374341">
        <w:trPr>
          <w:trHeight w:val="80"/>
        </w:trPr>
        <w:tc>
          <w:tcPr>
            <w:tcW w:w="270" w:type="dxa"/>
            <w:tcBorders>
              <w:top w:val="nil"/>
              <w:left w:val="single" w:sz="4" w:space="0" w:color="DBDBDB"/>
              <w:bottom w:val="nil"/>
              <w:right w:val="nil"/>
            </w:tcBorders>
            <w:shd w:val="clear" w:color="auto" w:fill="FAFAFA"/>
          </w:tcPr>
          <w:p w14:paraId="33DE6AC2" w14:textId="77777777" w:rsidR="00374341" w:rsidRDefault="00374341" w:rsidP="00374341">
            <w:pPr>
              <w:spacing w:after="0" w:line="240" w:lineRule="auto"/>
              <w:rPr>
                <w:sz w:val="16"/>
                <w:szCs w:val="16"/>
              </w:rPr>
            </w:pPr>
          </w:p>
        </w:tc>
        <w:tc>
          <w:tcPr>
            <w:tcW w:w="9900" w:type="dxa"/>
            <w:tcBorders>
              <w:top w:val="nil"/>
              <w:left w:val="nil"/>
              <w:bottom w:val="single" w:sz="4" w:space="0" w:color="808080"/>
              <w:right w:val="nil"/>
            </w:tcBorders>
            <w:shd w:val="clear" w:color="auto" w:fill="FAFAFA"/>
          </w:tcPr>
          <w:p w14:paraId="76B270B6" w14:textId="77777777" w:rsidR="00374341" w:rsidRDefault="00374341" w:rsidP="00374341">
            <w:pPr>
              <w:spacing w:after="0" w:line="240" w:lineRule="auto"/>
              <w:rPr>
                <w:sz w:val="16"/>
                <w:szCs w:val="16"/>
              </w:rPr>
            </w:pPr>
          </w:p>
        </w:tc>
        <w:tc>
          <w:tcPr>
            <w:tcW w:w="270" w:type="dxa"/>
            <w:tcBorders>
              <w:top w:val="nil"/>
              <w:left w:val="nil"/>
              <w:bottom w:val="nil"/>
              <w:right w:val="single" w:sz="4" w:space="0" w:color="DBDBDB"/>
            </w:tcBorders>
            <w:shd w:val="clear" w:color="auto" w:fill="FAFAFA"/>
          </w:tcPr>
          <w:p w14:paraId="369AE6F6" w14:textId="77777777" w:rsidR="00374341" w:rsidRDefault="00374341" w:rsidP="00374341">
            <w:pPr>
              <w:spacing w:after="0" w:line="240" w:lineRule="auto"/>
              <w:rPr>
                <w:sz w:val="16"/>
                <w:szCs w:val="16"/>
              </w:rPr>
            </w:pPr>
          </w:p>
        </w:tc>
      </w:tr>
      <w:tr w:rsidR="00374341" w14:paraId="6157383B" w14:textId="77777777" w:rsidTr="00374341">
        <w:trPr>
          <w:trHeight w:val="180"/>
        </w:trPr>
        <w:tc>
          <w:tcPr>
            <w:tcW w:w="270" w:type="dxa"/>
            <w:tcBorders>
              <w:top w:val="nil"/>
              <w:left w:val="single" w:sz="4" w:space="0" w:color="DBDBDB"/>
              <w:bottom w:val="nil"/>
              <w:right w:val="single" w:sz="4" w:space="0" w:color="808080"/>
            </w:tcBorders>
            <w:shd w:val="clear" w:color="auto" w:fill="FAFAFA"/>
          </w:tcPr>
          <w:p w14:paraId="302B716A" w14:textId="77777777" w:rsidR="00374341" w:rsidRDefault="00374341" w:rsidP="00374341"/>
        </w:tc>
        <w:tc>
          <w:tcPr>
            <w:tcW w:w="9900" w:type="dxa"/>
            <w:tcBorders>
              <w:top w:val="single" w:sz="4" w:space="0" w:color="808080"/>
              <w:left w:val="single" w:sz="4" w:space="0" w:color="808080"/>
              <w:bottom w:val="single" w:sz="4" w:space="0" w:color="808080"/>
              <w:right w:val="single" w:sz="4" w:space="0" w:color="808080"/>
            </w:tcBorders>
            <w:shd w:val="clear" w:color="auto" w:fill="D9D9D9"/>
            <w:vAlign w:val="center"/>
          </w:tcPr>
          <w:p w14:paraId="0DAAB592" w14:textId="77777777" w:rsidR="00374341" w:rsidRDefault="00374341" w:rsidP="00374341">
            <w:pPr>
              <w:rPr>
                <w:rFonts w:ascii="Consolas" w:hAnsi="Consolas" w:cs="Courier New"/>
                <w:sz w:val="19"/>
                <w:szCs w:val="19"/>
                <w:highlight w:val="lightGray"/>
                <w:shd w:val="clear" w:color="auto" w:fill="F9F2F4"/>
              </w:rPr>
            </w:pPr>
            <w:r>
              <w:rPr>
                <w:rFonts w:ascii="Consolas" w:hAnsi="Consolas" w:cs="Courier New"/>
                <w:sz w:val="19"/>
                <w:szCs w:val="19"/>
                <w:highlight w:val="lightGray"/>
                <w:shd w:val="clear" w:color="auto" w:fill="F9F2F4"/>
              </w:rPr>
              <w:t>def main():</w:t>
            </w:r>
          </w:p>
          <w:p w14:paraId="69044F25" w14:textId="77777777" w:rsidR="00374341" w:rsidRDefault="00374341" w:rsidP="00374341">
            <w:pPr>
              <w:rPr>
                <w:rFonts w:ascii="Consolas" w:hAnsi="Consolas" w:cs="Courier New"/>
                <w:sz w:val="19"/>
                <w:szCs w:val="19"/>
                <w:highlight w:val="lightGray"/>
                <w:shd w:val="clear" w:color="auto" w:fill="F9F2F4"/>
              </w:rPr>
            </w:pPr>
          </w:p>
          <w:p w14:paraId="655D259E" w14:textId="77777777" w:rsidR="00374341" w:rsidRDefault="00374341" w:rsidP="00374341">
            <w:pPr>
              <w:rPr>
                <w:rFonts w:ascii="Consolas" w:hAnsi="Consolas" w:cs="Courier New"/>
                <w:sz w:val="19"/>
                <w:szCs w:val="19"/>
                <w:highlight w:val="lightGray"/>
                <w:shd w:val="clear" w:color="auto" w:fill="F9F2F4"/>
              </w:rPr>
            </w:pPr>
            <w:r>
              <w:rPr>
                <w:rFonts w:ascii="Consolas" w:hAnsi="Consolas" w:cs="Courier New"/>
                <w:sz w:val="19"/>
                <w:szCs w:val="19"/>
                <w:highlight w:val="lightGray"/>
                <w:shd w:val="clear" w:color="auto" w:fill="F9F2F4"/>
              </w:rPr>
              <w:lastRenderedPageBreak/>
              <w:t xml:space="preserve">    import pandas as pd</w:t>
            </w:r>
          </w:p>
          <w:p w14:paraId="4178FCCF" w14:textId="77777777" w:rsidR="00374341" w:rsidRDefault="00374341" w:rsidP="00374341">
            <w:pPr>
              <w:rPr>
                <w:rFonts w:ascii="Consolas" w:hAnsi="Consolas" w:cs="Courier New"/>
                <w:sz w:val="19"/>
                <w:szCs w:val="19"/>
                <w:highlight w:val="lightGray"/>
                <w:shd w:val="clear" w:color="auto" w:fill="F9F2F4"/>
              </w:rPr>
            </w:pPr>
            <w:r>
              <w:rPr>
                <w:rFonts w:ascii="Consolas" w:hAnsi="Consolas" w:cs="Courier New"/>
                <w:sz w:val="19"/>
                <w:szCs w:val="19"/>
                <w:highlight w:val="lightGray"/>
                <w:shd w:val="clear" w:color="auto" w:fill="F9F2F4"/>
              </w:rPr>
              <w:t xml:space="preserve">    dataset = pd.read_csv('mushrooms.csv')</w:t>
            </w:r>
          </w:p>
          <w:p w14:paraId="598765F1" w14:textId="77777777" w:rsidR="00374341" w:rsidRDefault="00374341" w:rsidP="00374341">
            <w:pPr>
              <w:rPr>
                <w:rFonts w:ascii="Consolas" w:hAnsi="Consolas" w:cs="Courier New"/>
                <w:sz w:val="19"/>
                <w:szCs w:val="19"/>
                <w:highlight w:val="lightGray"/>
                <w:shd w:val="clear" w:color="auto" w:fill="F9F2F4"/>
              </w:rPr>
            </w:pPr>
          </w:p>
          <w:p w14:paraId="3A5EB919" w14:textId="77777777" w:rsidR="00374341" w:rsidRDefault="00374341" w:rsidP="00374341">
            <w:pPr>
              <w:rPr>
                <w:rFonts w:ascii="Consolas" w:hAnsi="Consolas" w:cs="Courier New"/>
                <w:sz w:val="19"/>
                <w:szCs w:val="19"/>
                <w:highlight w:val="lightGray"/>
                <w:shd w:val="clear" w:color="auto" w:fill="F9F2F4"/>
              </w:rPr>
            </w:pPr>
            <w:r>
              <w:rPr>
                <w:rFonts w:ascii="Consolas" w:hAnsi="Consolas" w:cs="Courier New"/>
                <w:sz w:val="19"/>
                <w:szCs w:val="19"/>
                <w:highlight w:val="lightGray"/>
                <w:shd w:val="clear" w:color="auto" w:fill="F9F2F4"/>
              </w:rPr>
              <w:t xml:space="preserve">    y = dataset.iloc[:, 0].values</w:t>
            </w:r>
          </w:p>
          <w:p w14:paraId="5EEFD929" w14:textId="77777777" w:rsidR="00374341" w:rsidRDefault="00374341" w:rsidP="00374341">
            <w:pPr>
              <w:rPr>
                <w:rFonts w:ascii="Consolas" w:hAnsi="Consolas" w:cs="Courier New"/>
                <w:sz w:val="19"/>
                <w:szCs w:val="19"/>
                <w:highlight w:val="lightGray"/>
                <w:shd w:val="clear" w:color="auto" w:fill="F9F2F4"/>
              </w:rPr>
            </w:pPr>
            <w:r>
              <w:rPr>
                <w:rFonts w:ascii="Consolas" w:hAnsi="Consolas" w:cs="Courier New"/>
                <w:sz w:val="19"/>
                <w:szCs w:val="19"/>
                <w:highlight w:val="lightGray"/>
                <w:shd w:val="clear" w:color="auto" w:fill="F9F2F4"/>
              </w:rPr>
              <w:t xml:space="preserve">    selected_X = dataset.iloc[:, 3:5].values</w:t>
            </w:r>
          </w:p>
          <w:p w14:paraId="326AD502" w14:textId="77777777" w:rsidR="00374341" w:rsidRDefault="00374341" w:rsidP="00374341">
            <w:pPr>
              <w:rPr>
                <w:rFonts w:ascii="Consolas" w:hAnsi="Consolas" w:cs="Courier New"/>
                <w:sz w:val="19"/>
                <w:szCs w:val="19"/>
                <w:highlight w:val="lightGray"/>
                <w:shd w:val="clear" w:color="auto" w:fill="F9F2F4"/>
              </w:rPr>
            </w:pPr>
          </w:p>
          <w:p w14:paraId="477A82C5" w14:textId="77777777" w:rsidR="00374341" w:rsidRDefault="00374341" w:rsidP="00374341">
            <w:pPr>
              <w:rPr>
                <w:rFonts w:ascii="Consolas" w:hAnsi="Consolas" w:cs="Courier New"/>
                <w:sz w:val="19"/>
                <w:szCs w:val="19"/>
                <w:highlight w:val="lightGray"/>
                <w:shd w:val="clear" w:color="auto" w:fill="F9F2F4"/>
              </w:rPr>
            </w:pPr>
            <w:r>
              <w:rPr>
                <w:rFonts w:ascii="Consolas" w:hAnsi="Consolas" w:cs="Courier New"/>
                <w:sz w:val="19"/>
                <w:szCs w:val="19"/>
                <w:highlight w:val="lightGray"/>
                <w:shd w:val="clear" w:color="auto" w:fill="F9F2F4"/>
              </w:rPr>
              <w:t xml:space="preserve">    # Write your code here. Do not change any other parts of the code</w:t>
            </w:r>
          </w:p>
          <w:p w14:paraId="41F79FA0" w14:textId="77777777" w:rsidR="00374341" w:rsidRDefault="00374341" w:rsidP="00374341">
            <w:pPr>
              <w:rPr>
                <w:rFonts w:ascii="Consolas" w:hAnsi="Consolas" w:cs="Courier New"/>
                <w:sz w:val="19"/>
                <w:szCs w:val="19"/>
                <w:highlight w:val="lightGray"/>
                <w:shd w:val="clear" w:color="auto" w:fill="F9F2F4"/>
              </w:rPr>
            </w:pPr>
            <w:r>
              <w:rPr>
                <w:rFonts w:ascii="Consolas" w:hAnsi="Consolas" w:cs="Courier New"/>
                <w:sz w:val="19"/>
                <w:szCs w:val="19"/>
                <w:highlight w:val="lightGray"/>
                <w:shd w:val="clear" w:color="auto" w:fill="F9F2F4"/>
              </w:rPr>
              <w:t xml:space="preserve">    print(encoded_X[0,:])</w:t>
            </w:r>
          </w:p>
          <w:p w14:paraId="53B391B8" w14:textId="77777777" w:rsidR="00374341" w:rsidRDefault="00374341" w:rsidP="00374341">
            <w:pPr>
              <w:rPr>
                <w:rFonts w:ascii="Consolas" w:hAnsi="Consolas" w:cs="Courier New"/>
                <w:sz w:val="19"/>
                <w:szCs w:val="19"/>
                <w:highlight w:val="lightGray"/>
                <w:shd w:val="clear" w:color="auto" w:fill="F9F2F4"/>
              </w:rPr>
            </w:pPr>
            <w:r>
              <w:rPr>
                <w:rFonts w:ascii="Consolas" w:hAnsi="Consolas" w:cs="Courier New"/>
                <w:sz w:val="19"/>
                <w:szCs w:val="19"/>
                <w:highlight w:val="lightGray"/>
                <w:shd w:val="clear" w:color="auto" w:fill="F9F2F4"/>
              </w:rPr>
              <w:t xml:space="preserve">    return encoded_y, encoded_X</w:t>
            </w:r>
          </w:p>
          <w:p w14:paraId="2AEA1C75" w14:textId="77777777" w:rsidR="00374341" w:rsidRDefault="00374341" w:rsidP="00374341">
            <w:pPr>
              <w:rPr>
                <w:rFonts w:ascii="Consolas" w:hAnsi="Consolas" w:cs="Courier New"/>
                <w:sz w:val="19"/>
                <w:szCs w:val="19"/>
                <w:highlight w:val="lightGray"/>
                <w:shd w:val="clear" w:color="auto" w:fill="F9F2F4"/>
              </w:rPr>
            </w:pPr>
          </w:p>
        </w:tc>
        <w:tc>
          <w:tcPr>
            <w:tcW w:w="270" w:type="dxa"/>
            <w:tcBorders>
              <w:top w:val="nil"/>
              <w:left w:val="single" w:sz="4" w:space="0" w:color="808080"/>
              <w:bottom w:val="nil"/>
              <w:right w:val="single" w:sz="4" w:space="0" w:color="DBDBDB"/>
            </w:tcBorders>
            <w:shd w:val="clear" w:color="auto" w:fill="FAFAFA"/>
          </w:tcPr>
          <w:p w14:paraId="72527B75" w14:textId="77777777" w:rsidR="00374341" w:rsidRDefault="00374341" w:rsidP="00374341"/>
        </w:tc>
      </w:tr>
      <w:tr w:rsidR="00374341" w14:paraId="2E112075" w14:textId="77777777" w:rsidTr="00374341">
        <w:trPr>
          <w:trHeight w:val="180"/>
        </w:trPr>
        <w:tc>
          <w:tcPr>
            <w:tcW w:w="270" w:type="dxa"/>
            <w:tcBorders>
              <w:top w:val="nil"/>
              <w:left w:val="single" w:sz="4" w:space="0" w:color="DBDBDB"/>
              <w:bottom w:val="single" w:sz="4" w:space="0" w:color="E1E1E1"/>
              <w:right w:val="nil"/>
            </w:tcBorders>
            <w:shd w:val="clear" w:color="auto" w:fill="FAFAFA"/>
          </w:tcPr>
          <w:p w14:paraId="6A150BAB" w14:textId="77777777" w:rsidR="00374341" w:rsidRDefault="00374341" w:rsidP="00374341">
            <w:pPr>
              <w:spacing w:after="0" w:line="240" w:lineRule="auto"/>
              <w:rPr>
                <w:sz w:val="16"/>
                <w:szCs w:val="16"/>
              </w:rPr>
            </w:pPr>
          </w:p>
        </w:tc>
        <w:tc>
          <w:tcPr>
            <w:tcW w:w="9900" w:type="dxa"/>
            <w:tcBorders>
              <w:top w:val="single" w:sz="4" w:space="0" w:color="808080"/>
              <w:left w:val="nil"/>
              <w:bottom w:val="single" w:sz="4" w:space="0" w:color="E1E1E1"/>
              <w:right w:val="nil"/>
            </w:tcBorders>
            <w:shd w:val="clear" w:color="auto" w:fill="FAFAFA"/>
          </w:tcPr>
          <w:p w14:paraId="446D8FF7" w14:textId="77777777" w:rsidR="00374341" w:rsidRDefault="00374341" w:rsidP="00374341">
            <w:pPr>
              <w:spacing w:after="0" w:line="240" w:lineRule="auto"/>
              <w:rPr>
                <w:sz w:val="16"/>
                <w:szCs w:val="16"/>
              </w:rPr>
            </w:pPr>
          </w:p>
        </w:tc>
        <w:tc>
          <w:tcPr>
            <w:tcW w:w="270" w:type="dxa"/>
            <w:tcBorders>
              <w:top w:val="nil"/>
              <w:left w:val="nil"/>
              <w:bottom w:val="single" w:sz="4" w:space="0" w:color="E1E1E1"/>
              <w:right w:val="single" w:sz="4" w:space="0" w:color="DBDBDB"/>
            </w:tcBorders>
            <w:shd w:val="clear" w:color="auto" w:fill="FAFAFA"/>
          </w:tcPr>
          <w:p w14:paraId="3A38BF56" w14:textId="77777777" w:rsidR="00374341" w:rsidRDefault="00374341" w:rsidP="00374341">
            <w:pPr>
              <w:spacing w:after="0" w:line="240" w:lineRule="auto"/>
              <w:rPr>
                <w:sz w:val="16"/>
                <w:szCs w:val="16"/>
              </w:rPr>
            </w:pPr>
          </w:p>
        </w:tc>
      </w:tr>
    </w:tbl>
    <w:p w14:paraId="6216F6A7" w14:textId="77777777" w:rsidR="00374341" w:rsidRDefault="00374341" w:rsidP="00374341">
      <w:pPr>
        <w:rPr>
          <w:color w:val="404040" w:themeColor="text1" w:themeTint="BF"/>
        </w:rPr>
      </w:pPr>
    </w:p>
    <w:tbl>
      <w:tblPr>
        <w:tblW w:w="10440" w:type="dxa"/>
        <w:tblInd w:w="-5" w:type="dxa"/>
        <w:tblBorders>
          <w:top w:val="single" w:sz="4" w:space="0" w:color="DBDBDB"/>
          <w:left w:val="single" w:sz="4" w:space="0" w:color="DBDBDB"/>
          <w:bottom w:val="single" w:sz="4" w:space="0" w:color="DBDBDB"/>
          <w:right w:val="single" w:sz="4" w:space="0" w:color="DBDBDB"/>
          <w:insideH w:val="nil"/>
          <w:insideV w:val="nil"/>
        </w:tblBorders>
        <w:tblLayout w:type="fixed"/>
        <w:tblLook w:val="0400" w:firstRow="0" w:lastRow="0" w:firstColumn="0" w:lastColumn="0" w:noHBand="0" w:noVBand="1"/>
      </w:tblPr>
      <w:tblGrid>
        <w:gridCol w:w="270"/>
        <w:gridCol w:w="9900"/>
        <w:gridCol w:w="270"/>
      </w:tblGrid>
      <w:tr w:rsidR="00374341" w14:paraId="1B5FD507" w14:textId="77777777" w:rsidTr="00374341">
        <w:trPr>
          <w:trHeight w:val="420"/>
        </w:trPr>
        <w:tc>
          <w:tcPr>
            <w:tcW w:w="10440" w:type="dxa"/>
            <w:gridSpan w:val="3"/>
            <w:tcBorders>
              <w:top w:val="single" w:sz="4" w:space="0" w:color="DBDBDB"/>
              <w:left w:val="single" w:sz="4" w:space="0" w:color="DBDBDB"/>
              <w:bottom w:val="nil"/>
              <w:right w:val="single" w:sz="4" w:space="0" w:color="DBDBDB"/>
            </w:tcBorders>
            <w:shd w:val="clear" w:color="auto" w:fill="FAFAFA"/>
            <w:hideMark/>
          </w:tcPr>
          <w:p w14:paraId="26014FD1" w14:textId="77777777" w:rsidR="00374341" w:rsidRDefault="00374341" w:rsidP="00374341">
            <w:pPr>
              <w:pStyle w:val="Heading3"/>
            </w:pPr>
            <w:r>
              <w:t>Model Code</w:t>
            </w:r>
          </w:p>
        </w:tc>
      </w:tr>
      <w:tr w:rsidR="00374341" w14:paraId="240B62FB" w14:textId="77777777" w:rsidTr="00374341">
        <w:trPr>
          <w:trHeight w:val="420"/>
        </w:trPr>
        <w:tc>
          <w:tcPr>
            <w:tcW w:w="10440" w:type="dxa"/>
            <w:gridSpan w:val="3"/>
            <w:tcBorders>
              <w:top w:val="single" w:sz="4" w:space="0" w:color="DBDBDB"/>
              <w:left w:val="single" w:sz="4" w:space="0" w:color="DBDBDB"/>
              <w:bottom w:val="nil"/>
              <w:right w:val="single" w:sz="4" w:space="0" w:color="DBDBDB"/>
            </w:tcBorders>
            <w:shd w:val="clear" w:color="auto" w:fill="FAFAFA"/>
            <w:hideMark/>
          </w:tcPr>
          <w:p w14:paraId="467C27B0" w14:textId="77777777" w:rsidR="00374341" w:rsidRDefault="00374341" w:rsidP="00374341">
            <w:pPr>
              <w:pStyle w:val="Heading4"/>
              <w:rPr>
                <w:rFonts w:eastAsiaTheme="minorHAnsi"/>
              </w:rPr>
            </w:pPr>
            <w:r>
              <w:rPr>
                <w:rFonts w:eastAsiaTheme="minorHAnsi"/>
              </w:rPr>
              <w:t>Python</w:t>
            </w:r>
          </w:p>
        </w:tc>
      </w:tr>
      <w:tr w:rsidR="00374341" w14:paraId="2879754F" w14:textId="77777777" w:rsidTr="00374341">
        <w:trPr>
          <w:trHeight w:val="80"/>
        </w:trPr>
        <w:tc>
          <w:tcPr>
            <w:tcW w:w="270" w:type="dxa"/>
            <w:tcBorders>
              <w:top w:val="nil"/>
              <w:left w:val="single" w:sz="4" w:space="0" w:color="DBDBDB"/>
              <w:bottom w:val="nil"/>
              <w:right w:val="nil"/>
            </w:tcBorders>
            <w:shd w:val="clear" w:color="auto" w:fill="FAFAFA"/>
          </w:tcPr>
          <w:p w14:paraId="63E0FB11" w14:textId="77777777" w:rsidR="00374341" w:rsidRDefault="00374341" w:rsidP="00374341">
            <w:pPr>
              <w:spacing w:after="0" w:line="240" w:lineRule="auto"/>
              <w:rPr>
                <w:sz w:val="16"/>
                <w:szCs w:val="16"/>
              </w:rPr>
            </w:pPr>
          </w:p>
        </w:tc>
        <w:tc>
          <w:tcPr>
            <w:tcW w:w="9900" w:type="dxa"/>
            <w:tcBorders>
              <w:top w:val="nil"/>
              <w:left w:val="nil"/>
              <w:bottom w:val="single" w:sz="4" w:space="0" w:color="808080"/>
              <w:right w:val="nil"/>
            </w:tcBorders>
            <w:shd w:val="clear" w:color="auto" w:fill="FAFAFA"/>
          </w:tcPr>
          <w:p w14:paraId="490CAABE" w14:textId="77777777" w:rsidR="00374341" w:rsidRDefault="00374341" w:rsidP="00374341">
            <w:pPr>
              <w:spacing w:after="0" w:line="240" w:lineRule="auto"/>
              <w:rPr>
                <w:sz w:val="16"/>
                <w:szCs w:val="16"/>
              </w:rPr>
            </w:pPr>
          </w:p>
        </w:tc>
        <w:tc>
          <w:tcPr>
            <w:tcW w:w="270" w:type="dxa"/>
            <w:tcBorders>
              <w:top w:val="nil"/>
              <w:left w:val="nil"/>
              <w:bottom w:val="nil"/>
              <w:right w:val="single" w:sz="4" w:space="0" w:color="DBDBDB"/>
            </w:tcBorders>
            <w:shd w:val="clear" w:color="auto" w:fill="FAFAFA"/>
          </w:tcPr>
          <w:p w14:paraId="05FF26A0" w14:textId="77777777" w:rsidR="00374341" w:rsidRDefault="00374341" w:rsidP="00374341">
            <w:pPr>
              <w:spacing w:after="0" w:line="240" w:lineRule="auto"/>
              <w:rPr>
                <w:sz w:val="16"/>
                <w:szCs w:val="16"/>
              </w:rPr>
            </w:pPr>
          </w:p>
        </w:tc>
      </w:tr>
      <w:tr w:rsidR="00374341" w14:paraId="1098F786" w14:textId="77777777" w:rsidTr="00374341">
        <w:trPr>
          <w:trHeight w:val="180"/>
        </w:trPr>
        <w:tc>
          <w:tcPr>
            <w:tcW w:w="270" w:type="dxa"/>
            <w:tcBorders>
              <w:top w:val="nil"/>
              <w:left w:val="single" w:sz="4" w:space="0" w:color="DBDBDB"/>
              <w:bottom w:val="nil"/>
              <w:right w:val="single" w:sz="4" w:space="0" w:color="808080"/>
            </w:tcBorders>
            <w:shd w:val="clear" w:color="auto" w:fill="FAFAFA"/>
          </w:tcPr>
          <w:p w14:paraId="56961F7B" w14:textId="77777777" w:rsidR="00374341" w:rsidRDefault="00374341" w:rsidP="00374341"/>
        </w:tc>
        <w:tc>
          <w:tcPr>
            <w:tcW w:w="9900" w:type="dxa"/>
            <w:tcBorders>
              <w:top w:val="single" w:sz="4" w:space="0" w:color="808080"/>
              <w:left w:val="single" w:sz="4" w:space="0" w:color="808080"/>
              <w:bottom w:val="single" w:sz="4" w:space="0" w:color="808080"/>
              <w:right w:val="single" w:sz="4" w:space="0" w:color="808080"/>
            </w:tcBorders>
            <w:shd w:val="clear" w:color="auto" w:fill="D9D9D9"/>
            <w:vAlign w:val="center"/>
          </w:tcPr>
          <w:p w14:paraId="58428BF9" w14:textId="77777777" w:rsidR="00374341" w:rsidRDefault="00374341" w:rsidP="00374341">
            <w:pPr>
              <w:rPr>
                <w:rFonts w:ascii="Consolas" w:hAnsi="Consolas" w:cs="Courier New"/>
                <w:sz w:val="19"/>
                <w:szCs w:val="19"/>
                <w:highlight w:val="lightGray"/>
                <w:shd w:val="clear" w:color="auto" w:fill="F9F2F4"/>
              </w:rPr>
            </w:pPr>
            <w:r>
              <w:rPr>
                <w:rFonts w:ascii="Consolas" w:hAnsi="Consolas" w:cs="Courier New"/>
                <w:sz w:val="19"/>
                <w:szCs w:val="19"/>
                <w:highlight w:val="lightGray"/>
                <w:shd w:val="clear" w:color="auto" w:fill="F9F2F4"/>
              </w:rPr>
              <w:t>def main():</w:t>
            </w:r>
          </w:p>
          <w:p w14:paraId="0C00A494" w14:textId="77777777" w:rsidR="00374341" w:rsidRDefault="00374341" w:rsidP="00374341">
            <w:pPr>
              <w:rPr>
                <w:rFonts w:ascii="Consolas" w:hAnsi="Consolas" w:cs="Courier New"/>
                <w:sz w:val="19"/>
                <w:szCs w:val="19"/>
                <w:highlight w:val="lightGray"/>
                <w:shd w:val="clear" w:color="auto" w:fill="F9F2F4"/>
              </w:rPr>
            </w:pPr>
          </w:p>
          <w:p w14:paraId="0FB6826F" w14:textId="77777777" w:rsidR="00374341" w:rsidRDefault="00374341" w:rsidP="00374341">
            <w:pPr>
              <w:rPr>
                <w:rFonts w:ascii="Consolas" w:hAnsi="Consolas" w:cs="Courier New"/>
                <w:sz w:val="19"/>
                <w:szCs w:val="19"/>
                <w:highlight w:val="lightGray"/>
                <w:shd w:val="clear" w:color="auto" w:fill="F9F2F4"/>
              </w:rPr>
            </w:pPr>
            <w:r>
              <w:rPr>
                <w:rFonts w:ascii="Consolas" w:hAnsi="Consolas" w:cs="Courier New"/>
                <w:sz w:val="19"/>
                <w:szCs w:val="19"/>
                <w:highlight w:val="lightGray"/>
                <w:shd w:val="clear" w:color="auto" w:fill="F9F2F4"/>
              </w:rPr>
              <w:t xml:space="preserve">    import pandas as pd</w:t>
            </w:r>
          </w:p>
          <w:p w14:paraId="67B6866F" w14:textId="77777777" w:rsidR="00374341" w:rsidRDefault="00374341" w:rsidP="00374341">
            <w:pPr>
              <w:rPr>
                <w:rFonts w:ascii="Consolas" w:hAnsi="Consolas" w:cs="Courier New"/>
                <w:sz w:val="19"/>
                <w:szCs w:val="19"/>
                <w:highlight w:val="lightGray"/>
                <w:shd w:val="clear" w:color="auto" w:fill="F9F2F4"/>
              </w:rPr>
            </w:pPr>
            <w:r>
              <w:rPr>
                <w:rFonts w:ascii="Consolas" w:hAnsi="Consolas" w:cs="Courier New"/>
                <w:sz w:val="19"/>
                <w:szCs w:val="19"/>
                <w:highlight w:val="lightGray"/>
                <w:shd w:val="clear" w:color="auto" w:fill="F9F2F4"/>
              </w:rPr>
              <w:t xml:space="preserve">    dataset = pd.read_csv('mushrooms.csv')</w:t>
            </w:r>
          </w:p>
          <w:p w14:paraId="60502D4F" w14:textId="77777777" w:rsidR="00374341" w:rsidRDefault="00374341" w:rsidP="00374341">
            <w:pPr>
              <w:rPr>
                <w:rFonts w:ascii="Consolas" w:hAnsi="Consolas" w:cs="Courier New"/>
                <w:sz w:val="19"/>
                <w:szCs w:val="19"/>
                <w:highlight w:val="lightGray"/>
                <w:shd w:val="clear" w:color="auto" w:fill="F9F2F4"/>
              </w:rPr>
            </w:pPr>
          </w:p>
          <w:p w14:paraId="7EE7197F" w14:textId="77777777" w:rsidR="00374341" w:rsidRDefault="00374341" w:rsidP="00374341">
            <w:pPr>
              <w:rPr>
                <w:rFonts w:ascii="Consolas" w:hAnsi="Consolas" w:cs="Courier New"/>
                <w:sz w:val="19"/>
                <w:szCs w:val="19"/>
                <w:highlight w:val="lightGray"/>
                <w:shd w:val="clear" w:color="auto" w:fill="F9F2F4"/>
              </w:rPr>
            </w:pPr>
            <w:r>
              <w:rPr>
                <w:rFonts w:ascii="Consolas" w:hAnsi="Consolas" w:cs="Courier New"/>
                <w:sz w:val="19"/>
                <w:szCs w:val="19"/>
                <w:highlight w:val="lightGray"/>
                <w:shd w:val="clear" w:color="auto" w:fill="F9F2F4"/>
              </w:rPr>
              <w:t xml:space="preserve">    y = dataset.iloc[:, 0].values</w:t>
            </w:r>
          </w:p>
          <w:p w14:paraId="02CA0943" w14:textId="77777777" w:rsidR="00374341" w:rsidRDefault="00374341" w:rsidP="00374341">
            <w:pPr>
              <w:rPr>
                <w:rFonts w:ascii="Consolas" w:hAnsi="Consolas" w:cs="Courier New"/>
                <w:sz w:val="19"/>
                <w:szCs w:val="19"/>
                <w:highlight w:val="lightGray"/>
                <w:shd w:val="clear" w:color="auto" w:fill="F9F2F4"/>
              </w:rPr>
            </w:pPr>
            <w:r>
              <w:rPr>
                <w:rFonts w:ascii="Consolas" w:hAnsi="Consolas" w:cs="Courier New"/>
                <w:sz w:val="19"/>
                <w:szCs w:val="19"/>
                <w:highlight w:val="lightGray"/>
                <w:shd w:val="clear" w:color="auto" w:fill="F9F2F4"/>
              </w:rPr>
              <w:t xml:space="preserve">    selected_X = dataset.iloc[:, 3:5].values</w:t>
            </w:r>
          </w:p>
          <w:p w14:paraId="1BD20704" w14:textId="77777777" w:rsidR="00374341" w:rsidRDefault="00374341" w:rsidP="00374341">
            <w:pPr>
              <w:rPr>
                <w:rFonts w:ascii="Consolas" w:hAnsi="Consolas" w:cs="Courier New"/>
                <w:sz w:val="19"/>
                <w:szCs w:val="19"/>
                <w:highlight w:val="lightGray"/>
                <w:shd w:val="clear" w:color="auto" w:fill="F9F2F4"/>
              </w:rPr>
            </w:pPr>
          </w:p>
          <w:p w14:paraId="6363D65B" w14:textId="77777777" w:rsidR="00374341" w:rsidRDefault="00374341" w:rsidP="00374341">
            <w:pPr>
              <w:rPr>
                <w:rFonts w:ascii="Consolas" w:hAnsi="Consolas" w:cs="Courier New"/>
                <w:sz w:val="19"/>
                <w:szCs w:val="19"/>
                <w:highlight w:val="lightGray"/>
                <w:shd w:val="clear" w:color="auto" w:fill="F9F2F4"/>
              </w:rPr>
            </w:pPr>
            <w:r>
              <w:rPr>
                <w:rFonts w:ascii="Consolas" w:hAnsi="Consolas" w:cs="Courier New"/>
                <w:sz w:val="19"/>
                <w:szCs w:val="19"/>
                <w:highlight w:val="lightGray"/>
                <w:shd w:val="clear" w:color="auto" w:fill="F9F2F4"/>
              </w:rPr>
              <w:t xml:space="preserve">    from sklearn.preprocessing import LabelEncoder, OneHotEncoder</w:t>
            </w:r>
          </w:p>
          <w:p w14:paraId="082350DB" w14:textId="77777777" w:rsidR="00374341" w:rsidRDefault="00374341" w:rsidP="00374341">
            <w:pPr>
              <w:rPr>
                <w:rFonts w:ascii="Consolas" w:hAnsi="Consolas" w:cs="Courier New"/>
                <w:sz w:val="19"/>
                <w:szCs w:val="19"/>
                <w:highlight w:val="lightGray"/>
                <w:shd w:val="clear" w:color="auto" w:fill="F9F2F4"/>
              </w:rPr>
            </w:pPr>
            <w:r>
              <w:rPr>
                <w:rFonts w:ascii="Consolas" w:hAnsi="Consolas" w:cs="Courier New"/>
                <w:sz w:val="19"/>
                <w:szCs w:val="19"/>
                <w:highlight w:val="lightGray"/>
                <w:shd w:val="clear" w:color="auto" w:fill="F9F2F4"/>
              </w:rPr>
              <w:t xml:space="preserve">    encoded_y = LabelEncoder().fit_transform(y)</w:t>
            </w:r>
          </w:p>
          <w:p w14:paraId="4DE19555" w14:textId="77777777" w:rsidR="00374341" w:rsidRDefault="00374341" w:rsidP="00374341">
            <w:pPr>
              <w:rPr>
                <w:rFonts w:ascii="Consolas" w:hAnsi="Consolas" w:cs="Courier New"/>
                <w:sz w:val="19"/>
                <w:szCs w:val="19"/>
                <w:highlight w:val="lightGray"/>
                <w:shd w:val="clear" w:color="auto" w:fill="F9F2F4"/>
              </w:rPr>
            </w:pPr>
            <w:r>
              <w:rPr>
                <w:rFonts w:ascii="Consolas" w:hAnsi="Consolas" w:cs="Courier New"/>
                <w:sz w:val="19"/>
                <w:szCs w:val="19"/>
                <w:highlight w:val="lightGray"/>
                <w:shd w:val="clear" w:color="auto" w:fill="F9F2F4"/>
              </w:rPr>
              <w:t xml:space="preserve">    encoded_X = OneHotEncoder().fit_transform(selected_X).toarray()</w:t>
            </w:r>
          </w:p>
          <w:p w14:paraId="622ACB6C" w14:textId="77777777" w:rsidR="00374341" w:rsidRDefault="00374341" w:rsidP="00374341">
            <w:pPr>
              <w:rPr>
                <w:rFonts w:ascii="Consolas" w:hAnsi="Consolas" w:cs="Courier New"/>
                <w:sz w:val="19"/>
                <w:szCs w:val="19"/>
                <w:highlight w:val="lightGray"/>
                <w:shd w:val="clear" w:color="auto" w:fill="F9F2F4"/>
              </w:rPr>
            </w:pPr>
            <w:r>
              <w:rPr>
                <w:rFonts w:ascii="Consolas" w:hAnsi="Consolas" w:cs="Courier New"/>
                <w:sz w:val="19"/>
                <w:szCs w:val="19"/>
                <w:highlight w:val="lightGray"/>
                <w:shd w:val="clear" w:color="auto" w:fill="F9F2F4"/>
              </w:rPr>
              <w:t xml:space="preserve">    print(encoded_X[0,:])</w:t>
            </w:r>
          </w:p>
          <w:p w14:paraId="1ECADD81" w14:textId="77777777" w:rsidR="00374341" w:rsidRDefault="00374341" w:rsidP="00374341">
            <w:pPr>
              <w:rPr>
                <w:rFonts w:ascii="Consolas" w:hAnsi="Consolas" w:cs="Courier New"/>
                <w:sz w:val="19"/>
                <w:szCs w:val="19"/>
                <w:highlight w:val="lightGray"/>
                <w:shd w:val="clear" w:color="auto" w:fill="F9F2F4"/>
              </w:rPr>
            </w:pPr>
            <w:r>
              <w:rPr>
                <w:rFonts w:ascii="Consolas" w:hAnsi="Consolas" w:cs="Courier New"/>
                <w:sz w:val="19"/>
                <w:szCs w:val="19"/>
                <w:highlight w:val="lightGray"/>
                <w:shd w:val="clear" w:color="auto" w:fill="F9F2F4"/>
              </w:rPr>
              <w:t xml:space="preserve">    return encoded_y, encoded_X</w:t>
            </w:r>
          </w:p>
        </w:tc>
        <w:tc>
          <w:tcPr>
            <w:tcW w:w="270" w:type="dxa"/>
            <w:tcBorders>
              <w:top w:val="nil"/>
              <w:left w:val="single" w:sz="4" w:space="0" w:color="808080"/>
              <w:bottom w:val="nil"/>
              <w:right w:val="single" w:sz="4" w:space="0" w:color="DBDBDB"/>
            </w:tcBorders>
            <w:shd w:val="clear" w:color="auto" w:fill="FAFAFA"/>
          </w:tcPr>
          <w:p w14:paraId="67A06D96" w14:textId="77777777" w:rsidR="00374341" w:rsidRDefault="00374341" w:rsidP="00374341"/>
        </w:tc>
      </w:tr>
      <w:tr w:rsidR="00374341" w14:paraId="073DAE48" w14:textId="77777777" w:rsidTr="00374341">
        <w:trPr>
          <w:trHeight w:val="180"/>
        </w:trPr>
        <w:tc>
          <w:tcPr>
            <w:tcW w:w="270" w:type="dxa"/>
            <w:tcBorders>
              <w:top w:val="nil"/>
              <w:left w:val="single" w:sz="4" w:space="0" w:color="DBDBDB"/>
              <w:bottom w:val="single" w:sz="4" w:space="0" w:color="E1E1E1"/>
              <w:right w:val="nil"/>
            </w:tcBorders>
            <w:shd w:val="clear" w:color="auto" w:fill="FAFAFA"/>
          </w:tcPr>
          <w:p w14:paraId="575C95F6" w14:textId="77777777" w:rsidR="00374341" w:rsidRDefault="00374341" w:rsidP="00374341">
            <w:pPr>
              <w:spacing w:after="0" w:line="240" w:lineRule="auto"/>
              <w:rPr>
                <w:sz w:val="16"/>
                <w:szCs w:val="16"/>
              </w:rPr>
            </w:pPr>
          </w:p>
        </w:tc>
        <w:tc>
          <w:tcPr>
            <w:tcW w:w="9900" w:type="dxa"/>
            <w:tcBorders>
              <w:top w:val="single" w:sz="4" w:space="0" w:color="808080"/>
              <w:left w:val="nil"/>
              <w:bottom w:val="single" w:sz="4" w:space="0" w:color="E1E1E1"/>
              <w:right w:val="nil"/>
            </w:tcBorders>
            <w:shd w:val="clear" w:color="auto" w:fill="FAFAFA"/>
          </w:tcPr>
          <w:p w14:paraId="15F1E6BF" w14:textId="77777777" w:rsidR="00374341" w:rsidRDefault="00374341" w:rsidP="00374341">
            <w:pPr>
              <w:spacing w:after="0" w:line="240" w:lineRule="auto"/>
              <w:rPr>
                <w:sz w:val="16"/>
                <w:szCs w:val="16"/>
              </w:rPr>
            </w:pPr>
          </w:p>
        </w:tc>
        <w:tc>
          <w:tcPr>
            <w:tcW w:w="270" w:type="dxa"/>
            <w:tcBorders>
              <w:top w:val="nil"/>
              <w:left w:val="nil"/>
              <w:bottom w:val="single" w:sz="4" w:space="0" w:color="E1E1E1"/>
              <w:right w:val="single" w:sz="4" w:space="0" w:color="DBDBDB"/>
            </w:tcBorders>
            <w:shd w:val="clear" w:color="auto" w:fill="FAFAFA"/>
          </w:tcPr>
          <w:p w14:paraId="7C2DE1D5" w14:textId="77777777" w:rsidR="00374341" w:rsidRDefault="00374341" w:rsidP="00374341">
            <w:pPr>
              <w:spacing w:after="0" w:line="240" w:lineRule="auto"/>
              <w:rPr>
                <w:sz w:val="16"/>
                <w:szCs w:val="16"/>
              </w:rPr>
            </w:pPr>
          </w:p>
        </w:tc>
      </w:tr>
    </w:tbl>
    <w:p w14:paraId="0EAA40DB" w14:textId="7E54C848" w:rsidR="005E7371" w:rsidRDefault="00374341" w:rsidP="005E7371">
      <w:pPr>
        <w:rPr>
          <w:rFonts w:ascii="Open Sans" w:hAnsi="Open Sans" w:cs="Open Sans"/>
        </w:rPr>
      </w:pPr>
      <w:r>
        <w:rPr>
          <w:highlight w:val="yellow"/>
        </w:rPr>
        <w:br/>
      </w:r>
      <w:r w:rsidR="005E7371">
        <w:rPr>
          <w:highlight w:val="magenta"/>
        </w:rPr>
        <w:t>Mission 5 – Editor</w:t>
      </w:r>
      <w:r w:rsidR="00676596">
        <w:rPr>
          <w:highlight w:val="magenta"/>
        </w:rPr>
        <w:t xml:space="preserve"> Mission Score Booster</w:t>
      </w:r>
      <w:r w:rsidR="005E7371">
        <w:rPr>
          <w:highlight w:val="magenta"/>
        </w:rPr>
        <w:t xml:space="preserve">: </w:t>
      </w:r>
      <w:r w:rsidR="005E7371" w:rsidRPr="005E7371">
        <w:rPr>
          <w:highlight w:val="magenta"/>
        </w:rPr>
        <w:t>Data Scaling</w:t>
      </w:r>
    </w:p>
    <w:p w14:paraId="3486BD3E" w14:textId="77777777" w:rsidR="005E7371" w:rsidRDefault="005E7371" w:rsidP="005E7371">
      <w:pPr>
        <w:pStyle w:val="NormalWeb"/>
        <w:spacing w:before="0" w:beforeAutospacing="0" w:after="120" w:afterAutospacing="0"/>
        <w:rPr>
          <w:rFonts w:ascii="Calibri" w:hAnsi="Calibri" w:cs="Calibri"/>
          <w:sz w:val="22"/>
          <w:szCs w:val="22"/>
        </w:rPr>
      </w:pPr>
    </w:p>
    <w:p w14:paraId="5D4B0693" w14:textId="7377B153" w:rsidR="00764552" w:rsidRDefault="00764552" w:rsidP="00764552">
      <w:pPr>
        <w:rPr>
          <w:rStyle w:val="Strong"/>
          <w:rFonts w:eastAsia="Times New Roman" w:cstheme="minorHAnsi"/>
          <w:szCs w:val="24"/>
        </w:rPr>
      </w:pPr>
      <w:r>
        <w:rPr>
          <w:rStyle w:val="Strong"/>
          <w:rFonts w:eastAsia="Times New Roman" w:cstheme="minorHAnsi"/>
          <w:szCs w:val="24"/>
          <w:highlight w:val="yellow"/>
        </w:rPr>
        <w:t>Mission 5</w:t>
      </w:r>
      <w:r w:rsidRPr="00DF56DB">
        <w:rPr>
          <w:rStyle w:val="Strong"/>
          <w:rFonts w:eastAsia="Times New Roman" w:cstheme="minorHAnsi"/>
          <w:szCs w:val="24"/>
          <w:highlight w:val="yellow"/>
        </w:rPr>
        <w:t xml:space="preserve"> Essential </w:t>
      </w:r>
      <w:r>
        <w:rPr>
          <w:rStyle w:val="Strong"/>
          <w:rFonts w:eastAsia="Times New Roman" w:cstheme="minorHAnsi"/>
          <w:szCs w:val="24"/>
          <w:highlight w:val="yellow"/>
        </w:rPr>
        <w:t>Purpose</w:t>
      </w:r>
      <w:r w:rsidRPr="00DF56DB">
        <w:rPr>
          <w:rStyle w:val="Strong"/>
          <w:rFonts w:eastAsia="Times New Roman" w:cstheme="minorHAnsi"/>
          <w:szCs w:val="24"/>
          <w:highlight w:val="yellow"/>
        </w:rPr>
        <w:t>:</w:t>
      </w:r>
      <w:r w:rsidRPr="00DF56DB">
        <w:rPr>
          <w:rStyle w:val="Strong"/>
          <w:rFonts w:eastAsia="Times New Roman" w:cstheme="minorHAnsi"/>
          <w:szCs w:val="24"/>
        </w:rPr>
        <w:t xml:space="preserve"> </w:t>
      </w:r>
    </w:p>
    <w:p w14:paraId="22481EAE" w14:textId="77777777" w:rsidR="00764552" w:rsidRPr="002F5EB5" w:rsidRDefault="00764552" w:rsidP="00764552">
      <w:pPr>
        <w:rPr>
          <w:rStyle w:val="Strong"/>
          <w:b w:val="0"/>
          <w:bCs w:val="0"/>
        </w:rPr>
      </w:pPr>
      <w:r>
        <w:rPr>
          <w:rFonts w:cstheme="minorHAnsi"/>
          <w:color w:val="A6A6A6" w:themeColor="background1" w:themeShade="A6"/>
        </w:rPr>
        <w:lastRenderedPageBreak/>
        <w:t>Repeat this section for every mission.</w:t>
      </w:r>
    </w:p>
    <w:p w14:paraId="43CDB48E" w14:textId="77777777" w:rsidR="00764552" w:rsidRPr="00A5669F" w:rsidRDefault="00764552" w:rsidP="00764552">
      <w:pPr>
        <w:pStyle w:val="NormalWeb"/>
        <w:spacing w:before="0" w:beforeAutospacing="0" w:after="120" w:afterAutospacing="0"/>
        <w:rPr>
          <w:rFonts w:asciiTheme="minorHAnsi" w:eastAsiaTheme="minorHAnsi" w:hAnsiTheme="minorHAnsi" w:cstheme="minorBidi"/>
          <w:color w:val="A6A6A6" w:themeColor="background1" w:themeShade="A6"/>
          <w:sz w:val="20"/>
          <w:szCs w:val="22"/>
        </w:rPr>
      </w:pPr>
      <w:r w:rsidRPr="00A5669F">
        <w:rPr>
          <w:rFonts w:asciiTheme="minorHAnsi" w:eastAsiaTheme="minorHAnsi" w:hAnsiTheme="minorHAnsi" w:cstheme="minorBidi"/>
          <w:color w:val="A6A6A6" w:themeColor="background1" w:themeShade="A6"/>
          <w:sz w:val="22"/>
        </w:rPr>
        <w:t>Write the essential question learners should explore during this lesson</w:t>
      </w:r>
      <w:r w:rsidRPr="00F71D0F">
        <w:rPr>
          <w:rFonts w:asciiTheme="minorHAnsi" w:eastAsiaTheme="minorHAnsi" w:hAnsiTheme="minorHAnsi" w:cstheme="minorBidi"/>
          <w:color w:val="A6A6A6" w:themeColor="background1" w:themeShade="A6"/>
          <w:sz w:val="22"/>
          <w:szCs w:val="22"/>
        </w:rPr>
        <w:t>.</w:t>
      </w:r>
      <w:r>
        <w:rPr>
          <w:rFonts w:asciiTheme="minorHAnsi" w:eastAsiaTheme="minorHAnsi" w:hAnsiTheme="minorHAnsi" w:cstheme="minorBidi"/>
          <w:color w:val="A6A6A6" w:themeColor="background1" w:themeShade="A6"/>
          <w:sz w:val="22"/>
          <w:szCs w:val="22"/>
        </w:rPr>
        <w:t xml:space="preserve"> Write the purpose as a question that will be answered throughout the mission.</w:t>
      </w:r>
      <w:r w:rsidRPr="00F71D0F">
        <w:rPr>
          <w:rFonts w:asciiTheme="minorHAnsi" w:eastAsiaTheme="minorHAnsi" w:hAnsiTheme="minorHAnsi" w:cstheme="minorBidi"/>
          <w:color w:val="A6A6A6" w:themeColor="background1" w:themeShade="A6"/>
          <w:sz w:val="22"/>
          <w:szCs w:val="22"/>
        </w:rPr>
        <w:t xml:space="preserve"> Ie. Why is Python important for Machine Learning?</w:t>
      </w:r>
    </w:p>
    <w:p w14:paraId="45948008" w14:textId="51DAC11A" w:rsidR="00764552" w:rsidRDefault="00764552" w:rsidP="00764552">
      <w:pPr>
        <w:pStyle w:val="NormalWeb"/>
        <w:spacing w:before="0" w:beforeAutospacing="0" w:after="120" w:afterAutospacing="0"/>
        <w:rPr>
          <w:rFonts w:asciiTheme="minorHAnsi" w:hAnsiTheme="minorHAnsi" w:cstheme="minorHAnsi"/>
          <w:sz w:val="22"/>
          <w:szCs w:val="22"/>
        </w:rPr>
      </w:pPr>
      <w:r>
        <w:rPr>
          <w:rFonts w:asciiTheme="minorHAnsi" w:hAnsiTheme="minorHAnsi" w:cstheme="minorHAnsi"/>
          <w:sz w:val="22"/>
          <w:szCs w:val="22"/>
        </w:rPr>
        <w:t>Write Here:</w:t>
      </w:r>
    </w:p>
    <w:p w14:paraId="502ED757" w14:textId="2B8D44A2" w:rsidR="00764552" w:rsidRDefault="00764552">
      <w:pPr>
        <w:pStyle w:val="NormalWeb"/>
        <w:spacing w:before="0" w:beforeAutospacing="0" w:after="120" w:afterAutospacing="0"/>
        <w:rPr>
          <w:rFonts w:asciiTheme="minorHAnsi" w:hAnsiTheme="minorHAnsi" w:cstheme="minorBidi"/>
          <w:sz w:val="22"/>
          <w:szCs w:val="22"/>
          <w:rPrChange w:id="9185" w:author="Guest User" w:date="2020-01-21T14:56:00Z">
            <w:rPr/>
          </w:rPrChange>
        </w:rPr>
        <w:pPrChange w:id="9186" w:author="Guest User" w:date="2020-01-21T14:56:00Z">
          <w:pPr>
            <w:pStyle w:val="NormalWeb"/>
          </w:pPr>
        </w:pPrChange>
      </w:pPr>
      <w:r w:rsidRPr="00072BB1">
        <w:rPr>
          <w:rFonts w:ascii="Calibri" w:hAnsi="Calibri" w:cs="Calibri"/>
          <w:sz w:val="22"/>
          <w:szCs w:val="22"/>
        </w:rPr>
        <w:t xml:space="preserve">Sklearn Library: </w:t>
      </w:r>
      <w:ins w:id="9187" w:author="RoboGarden Team" w:date="2020-01-23T18:32:00Z">
        <w:r w:rsidR="00A0562A">
          <w:rPr>
            <w:rFonts w:ascii="Calibri" w:hAnsi="Calibri" w:cs="Calibri"/>
            <w:sz w:val="22"/>
            <w:szCs w:val="22"/>
          </w:rPr>
          <w:t xml:space="preserve">Using Scikit learn </w:t>
        </w:r>
      </w:ins>
      <w:r w:rsidRPr="00072BB1">
        <w:rPr>
          <w:rFonts w:ascii="Calibri" w:hAnsi="Calibri" w:cs="Calibri"/>
          <w:sz w:val="22"/>
          <w:szCs w:val="22"/>
        </w:rPr>
        <w:t>Scalers</w:t>
      </w:r>
      <w:ins w:id="9188" w:author="RoboGarden Team" w:date="2020-01-23T18:32:00Z">
        <w:r w:rsidR="00A0562A">
          <w:rPr>
            <w:rFonts w:ascii="Calibri" w:hAnsi="Calibri" w:cs="Calibri"/>
            <w:sz w:val="22"/>
            <w:szCs w:val="22"/>
          </w:rPr>
          <w:t xml:space="preserve"> to scale numerical </w:t>
        </w:r>
        <w:commentRangeStart w:id="9189"/>
        <w:r w:rsidR="00A0562A">
          <w:rPr>
            <w:rFonts w:ascii="Calibri" w:hAnsi="Calibri" w:cs="Calibri"/>
            <w:sz w:val="22"/>
            <w:szCs w:val="22"/>
          </w:rPr>
          <w:t>data</w:t>
        </w:r>
      </w:ins>
      <w:commentRangeEnd w:id="9189"/>
      <w:ins w:id="9190" w:author="RoboGarden Team" w:date="2020-01-24T00:18:00Z">
        <w:r w:rsidR="001F7225">
          <w:rPr>
            <w:rStyle w:val="CommentReference"/>
            <w:rFonts w:asciiTheme="minorHAnsi" w:eastAsiaTheme="minorHAnsi" w:hAnsiTheme="minorHAnsi" w:cstheme="minorBidi"/>
            <w:color w:val="404040"/>
          </w:rPr>
          <w:commentReference w:id="9189"/>
        </w:r>
      </w:ins>
      <w:ins w:id="9191" w:author="RoboGarden Team" w:date="2020-01-23T18:32:00Z">
        <w:r w:rsidR="00A0562A">
          <w:rPr>
            <w:rFonts w:ascii="Calibri" w:hAnsi="Calibri" w:cs="Calibri"/>
            <w:sz w:val="22"/>
            <w:szCs w:val="22"/>
          </w:rPr>
          <w:t xml:space="preserve"> </w:t>
        </w:r>
      </w:ins>
    </w:p>
    <w:p w14:paraId="580AB2D1" w14:textId="48C43702" w:rsidR="002F3439" w:rsidRPr="00C62FC2" w:rsidRDefault="002F3439" w:rsidP="002F3439">
      <w:pPr>
        <w:rPr>
          <w:color w:val="A6A6A6" w:themeColor="background1" w:themeShade="A6"/>
        </w:rPr>
      </w:pPr>
      <w:r w:rsidRPr="00E666A8">
        <w:rPr>
          <w:rFonts w:ascii="Calibri" w:eastAsia="Times New Roman" w:hAnsi="Calibri" w:cs="Calibri"/>
          <w:color w:val="000000"/>
        </w:rPr>
        <w:t xml:space="preserve">For more information regarding </w:t>
      </w:r>
      <w:commentRangeStart w:id="9192"/>
      <w:commentRangeEnd w:id="9192"/>
      <w:r>
        <w:rPr>
          <w:rStyle w:val="CommentReference"/>
          <w:color w:val="404040"/>
        </w:rPr>
        <w:commentReference w:id="9192"/>
      </w:r>
      <w:r w:rsidRPr="00E666A8">
        <w:rPr>
          <w:rFonts w:ascii="Calibri" w:eastAsia="Times New Roman" w:hAnsi="Calibri" w:cs="Calibri"/>
          <w:color w:val="000000"/>
        </w:rPr>
        <w:t xml:space="preserve">the grading of </w:t>
      </w:r>
      <w:r>
        <w:rPr>
          <w:rFonts w:ascii="Calibri" w:eastAsia="Times New Roman" w:hAnsi="Calibri" w:cs="Calibri"/>
          <w:color w:val="000000"/>
        </w:rPr>
        <w:t>the booster missions</w:t>
      </w:r>
      <w:r w:rsidRPr="00E666A8">
        <w:rPr>
          <w:rFonts w:ascii="Calibri" w:eastAsia="Times New Roman" w:hAnsi="Calibri" w:cs="Calibri"/>
          <w:color w:val="000000"/>
        </w:rPr>
        <w:t xml:space="preserve"> please refer to Module 1 Introduction section</w:t>
      </w:r>
      <w:r w:rsidR="007E3639">
        <w:rPr>
          <w:rFonts w:ascii="Calibri" w:eastAsia="Times New Roman" w:hAnsi="Calibri" w:cs="Calibri"/>
          <w:color w:val="000000"/>
        </w:rPr>
        <w:t xml:space="preserve"> as well as </w:t>
      </w:r>
      <w:r w:rsidR="007E3639" w:rsidRPr="007962D9">
        <w:rPr>
          <w:rFonts w:ascii="Calibri" w:eastAsia="Times New Roman" w:hAnsi="Calibri" w:cs="Calibri"/>
          <w:color w:val="4472C4" w:themeColor="accent1"/>
          <w:u w:val="single"/>
        </w:rPr>
        <w:t xml:space="preserve">the </w:t>
      </w:r>
      <w:del w:id="9193" w:author="Chantelle Dubois Nishiyama" w:date="2020-02-26T20:35:00Z">
        <w:r w:rsidR="007E3639" w:rsidRPr="007962D9" w:rsidDel="00A17CD2">
          <w:rPr>
            <w:rFonts w:ascii="Calibri" w:eastAsia="Times New Roman" w:hAnsi="Calibri" w:cs="Calibri"/>
            <w:color w:val="4472C4" w:themeColor="accent1"/>
            <w:u w:val="single"/>
          </w:rPr>
          <w:delText>orientation</w:delText>
        </w:r>
      </w:del>
      <w:ins w:id="9194" w:author="Chantelle Dubois Nishiyama" w:date="2020-02-26T20:35:00Z">
        <w:r w:rsidR="00A17CD2">
          <w:rPr>
            <w:rFonts w:ascii="Calibri" w:eastAsia="Times New Roman" w:hAnsi="Calibri" w:cs="Calibri"/>
            <w:color w:val="4472C4" w:themeColor="accent1"/>
            <w:u w:val="single"/>
          </w:rPr>
          <w:t>Orientation</w:t>
        </w:r>
      </w:ins>
      <w:del w:id="9195" w:author="Chantelle Dubois Nishiyama" w:date="2020-02-19T22:47:00Z">
        <w:r w:rsidR="007E3639" w:rsidRPr="00E666A8" w:rsidDel="00BD42DF">
          <w:rPr>
            <w:rFonts w:ascii="Calibri" w:eastAsia="Times New Roman" w:hAnsi="Calibri" w:cs="Calibri"/>
            <w:color w:val="000000"/>
          </w:rPr>
          <w:delText>.</w:delText>
        </w:r>
      </w:del>
      <w:r w:rsidRPr="00E666A8">
        <w:rPr>
          <w:rFonts w:ascii="Calibri" w:eastAsia="Times New Roman" w:hAnsi="Calibri" w:cs="Calibri"/>
          <w:color w:val="000000"/>
        </w:rPr>
        <w:t>.</w:t>
      </w:r>
      <w:r w:rsidRPr="00DF56DB">
        <w:rPr>
          <w:b/>
        </w:rPr>
        <w:t xml:space="preserve"> </w:t>
      </w:r>
    </w:p>
    <w:p w14:paraId="6D008194" w14:textId="77777777" w:rsidR="00764552" w:rsidRDefault="00764552" w:rsidP="00764552">
      <w:pPr>
        <w:pStyle w:val="NormalWeb"/>
        <w:spacing w:before="0" w:beforeAutospacing="0" w:after="120" w:afterAutospacing="0"/>
        <w:rPr>
          <w:rFonts w:asciiTheme="minorHAnsi" w:hAnsiTheme="minorHAnsi" w:cstheme="minorHAnsi"/>
          <w:sz w:val="22"/>
          <w:szCs w:val="22"/>
        </w:rPr>
      </w:pPr>
    </w:p>
    <w:p w14:paraId="47780054" w14:textId="5A3A37E7" w:rsidR="00764552" w:rsidRPr="005E2335" w:rsidRDefault="00764552" w:rsidP="008B548F">
      <w:pPr>
        <w:spacing w:after="0" w:line="240" w:lineRule="auto"/>
        <w:rPr>
          <w:rFonts w:ascii="Calibri" w:hAnsi="Calibri" w:cs="Calibri"/>
          <w:b/>
          <w:bCs/>
        </w:rPr>
      </w:pPr>
      <w:r w:rsidRPr="005E2335">
        <w:rPr>
          <w:rFonts w:ascii="Calibri" w:hAnsi="Calibri" w:cs="Calibri"/>
          <w:b/>
          <w:bCs/>
          <w:highlight w:val="yellow"/>
        </w:rPr>
        <w:t xml:space="preserve">Mission </w:t>
      </w:r>
      <w:r>
        <w:rPr>
          <w:rFonts w:ascii="Calibri" w:hAnsi="Calibri" w:cs="Calibri"/>
          <w:b/>
          <w:bCs/>
          <w:highlight w:val="yellow"/>
        </w:rPr>
        <w:t>5</w:t>
      </w:r>
      <w:r w:rsidRPr="005E2335">
        <w:rPr>
          <w:rFonts w:ascii="Calibri" w:hAnsi="Calibri" w:cs="Calibri"/>
          <w:b/>
          <w:bCs/>
          <w:highlight w:val="yellow"/>
        </w:rPr>
        <w:t xml:space="preserve"> </w:t>
      </w:r>
      <w:r w:rsidR="008B548F">
        <w:rPr>
          <w:rFonts w:ascii="Calibri" w:hAnsi="Calibri" w:cs="Calibri"/>
          <w:b/>
          <w:bCs/>
          <w:highlight w:val="yellow"/>
        </w:rPr>
        <w:t>Instructions</w:t>
      </w:r>
      <w:r w:rsidRPr="005E2335">
        <w:rPr>
          <w:rFonts w:ascii="Calibri" w:hAnsi="Calibri" w:cs="Calibri"/>
          <w:b/>
          <w:bCs/>
          <w:highlight w:val="yellow"/>
        </w:rPr>
        <w:t>:</w:t>
      </w:r>
    </w:p>
    <w:p w14:paraId="2FB69D1D" w14:textId="77777777" w:rsidR="00374341" w:rsidRDefault="00374341" w:rsidP="00374341">
      <w:pPr>
        <w:spacing w:after="0" w:line="240" w:lineRule="auto"/>
        <w:rPr>
          <w:color w:val="404040" w:themeColor="text1" w:themeTint="BF"/>
        </w:rPr>
      </w:pPr>
    </w:p>
    <w:p w14:paraId="0BB61C95" w14:textId="77777777" w:rsidR="00374341" w:rsidRDefault="00374341" w:rsidP="00374341">
      <w:pPr>
        <w:pStyle w:val="Heading2"/>
      </w:pPr>
      <w:r>
        <w:t>Instructions</w:t>
      </w:r>
    </w:p>
    <w:tbl>
      <w:tblPr>
        <w:tblW w:w="10440" w:type="dxa"/>
        <w:tblInd w:w="-5" w:type="dxa"/>
        <w:tblBorders>
          <w:top w:val="single" w:sz="4" w:space="0" w:color="DBDBDB"/>
          <w:left w:val="single" w:sz="4" w:space="0" w:color="DBDBDB"/>
          <w:bottom w:val="single" w:sz="4" w:space="0" w:color="DBDBDB"/>
          <w:right w:val="single" w:sz="4" w:space="0" w:color="DBDBDB"/>
          <w:insideH w:val="nil"/>
          <w:insideV w:val="nil"/>
        </w:tblBorders>
        <w:tblLayout w:type="fixed"/>
        <w:tblLook w:val="0400" w:firstRow="0" w:lastRow="0" w:firstColumn="0" w:lastColumn="0" w:noHBand="0" w:noVBand="1"/>
      </w:tblPr>
      <w:tblGrid>
        <w:gridCol w:w="270"/>
        <w:gridCol w:w="1440"/>
        <w:gridCol w:w="2520"/>
        <w:gridCol w:w="2052"/>
        <w:gridCol w:w="3888"/>
        <w:gridCol w:w="15"/>
        <w:gridCol w:w="255"/>
      </w:tblGrid>
      <w:tr w:rsidR="00374341" w14:paraId="13BAA124" w14:textId="77777777" w:rsidTr="00374341">
        <w:tc>
          <w:tcPr>
            <w:tcW w:w="10440" w:type="dxa"/>
            <w:gridSpan w:val="7"/>
            <w:tcBorders>
              <w:top w:val="single" w:sz="4" w:space="0" w:color="DBDBDB"/>
              <w:left w:val="single" w:sz="4" w:space="0" w:color="DBDBDB"/>
              <w:bottom w:val="nil"/>
              <w:right w:val="single" w:sz="4" w:space="0" w:color="DBDBDB"/>
            </w:tcBorders>
            <w:shd w:val="clear" w:color="auto" w:fill="FAFAFA"/>
            <w:hideMark/>
          </w:tcPr>
          <w:p w14:paraId="647338B3" w14:textId="77777777" w:rsidR="00374341" w:rsidRDefault="00374341" w:rsidP="00374341">
            <w:r>
              <w:t>To complete this mission, perform the following task:</w:t>
            </w:r>
          </w:p>
          <w:p w14:paraId="33530A30" w14:textId="77777777" w:rsidR="00374341" w:rsidRDefault="00374341" w:rsidP="00374341"/>
        </w:tc>
      </w:tr>
      <w:tr w:rsidR="00374341" w14:paraId="34AE85C7" w14:textId="77777777" w:rsidTr="00374341">
        <w:trPr>
          <w:trHeight w:val="820"/>
        </w:trPr>
        <w:tc>
          <w:tcPr>
            <w:tcW w:w="270" w:type="dxa"/>
            <w:tcBorders>
              <w:top w:val="nil"/>
              <w:left w:val="single" w:sz="4" w:space="0" w:color="DBDBDB"/>
              <w:bottom w:val="nil"/>
              <w:right w:val="nil"/>
            </w:tcBorders>
            <w:shd w:val="clear" w:color="auto" w:fill="FAFAFA"/>
          </w:tcPr>
          <w:p w14:paraId="79C4A36A" w14:textId="77777777" w:rsidR="00374341" w:rsidRDefault="00374341" w:rsidP="00374341"/>
        </w:tc>
        <w:tc>
          <w:tcPr>
            <w:tcW w:w="1440" w:type="dxa"/>
            <w:tcBorders>
              <w:top w:val="nil"/>
              <w:left w:val="nil"/>
              <w:bottom w:val="nil"/>
              <w:right w:val="nil"/>
            </w:tcBorders>
            <w:shd w:val="clear" w:color="auto" w:fill="11143F"/>
            <w:vAlign w:val="center"/>
            <w:hideMark/>
          </w:tcPr>
          <w:p w14:paraId="07BE0256" w14:textId="77777777" w:rsidR="00374341" w:rsidRDefault="00374341" w:rsidP="00374341">
            <w:pPr>
              <w:jc w:val="center"/>
              <w:rPr>
                <w:rFonts w:ascii="Open Sans Semibold" w:eastAsia="Open Sans Semibold" w:hAnsi="Open Sans Semibold" w:cs="Open Sans Semibold"/>
                <w:color w:val="FFFFFF"/>
                <w:sz w:val="28"/>
                <w:szCs w:val="28"/>
              </w:rPr>
            </w:pPr>
            <w:r>
              <w:rPr>
                <w:rFonts w:ascii="Open Sans Semibold" w:eastAsia="Open Sans Semibold" w:hAnsi="Open Sans Semibold" w:cs="Open Sans Semibold"/>
                <w:color w:val="FFFFFF"/>
                <w:sz w:val="28"/>
                <w:szCs w:val="28"/>
              </w:rPr>
              <w:t>Step 1</w:t>
            </w:r>
          </w:p>
        </w:tc>
        <w:tc>
          <w:tcPr>
            <w:tcW w:w="8460" w:type="dxa"/>
            <w:gridSpan w:val="3"/>
            <w:tcBorders>
              <w:top w:val="nil"/>
              <w:left w:val="nil"/>
              <w:bottom w:val="nil"/>
              <w:right w:val="nil"/>
            </w:tcBorders>
            <w:shd w:val="clear" w:color="auto" w:fill="E5E5E5"/>
            <w:vAlign w:val="center"/>
            <w:hideMark/>
          </w:tcPr>
          <w:p w14:paraId="1F6C5537" w14:textId="36D74F50" w:rsidR="00374341" w:rsidRDefault="00374341" w:rsidP="00374341">
            <w:pPr>
              <w:spacing w:before="180" w:after="180" w:line="240" w:lineRule="auto"/>
              <w:rPr>
                <w:rFonts w:ascii="Times New Roman" w:eastAsia="Times New Roman" w:hAnsi="Times New Roman" w:cs="Times New Roman"/>
                <w:sz w:val="24"/>
                <w:szCs w:val="24"/>
              </w:rPr>
            </w:pPr>
            <w:del w:id="9196" w:author="Chantelle Dubois Nishiyama" w:date="2020-02-26T19:35:00Z">
              <w:r w:rsidDel="00090ABD">
                <w:rPr>
                  <w:rFonts w:ascii="Cambria" w:eastAsia="Times New Roman" w:hAnsi="Cambria" w:cs="Times New Roman"/>
                  <w:color w:val="000000"/>
                  <w:sz w:val="24"/>
                  <w:szCs w:val="24"/>
                </w:rPr>
                <w:delText>Let's</w:delText>
              </w:r>
            </w:del>
            <w:ins w:id="9197" w:author="Chantelle Dubois Nishiyama" w:date="2020-02-26T19:35:00Z">
              <w:r w:rsidR="00090ABD">
                <w:rPr>
                  <w:rFonts w:ascii="Cambria" w:eastAsia="Times New Roman" w:hAnsi="Cambria" w:cs="Times New Roman"/>
                  <w:color w:val="000000"/>
                  <w:sz w:val="24"/>
                  <w:szCs w:val="24"/>
                </w:rPr>
                <w:t>Let us</w:t>
              </w:r>
            </w:ins>
            <w:r>
              <w:rPr>
                <w:rFonts w:ascii="Cambria" w:eastAsia="Times New Roman" w:hAnsi="Cambria" w:cs="Times New Roman"/>
                <w:color w:val="000000"/>
                <w:sz w:val="24"/>
                <w:szCs w:val="24"/>
              </w:rPr>
              <w:t xml:space="preserve"> retry scaling our friendly Iris dataset!</w:t>
            </w:r>
          </w:p>
          <w:p w14:paraId="1A0DECC2" w14:textId="77777777" w:rsidR="00374341" w:rsidRDefault="00374341" w:rsidP="00374341">
            <w:pPr>
              <w:spacing w:before="180" w:after="180" w:line="240" w:lineRule="auto"/>
              <w:rPr>
                <w:rFonts w:ascii="Times New Roman" w:eastAsia="Times New Roman" w:hAnsi="Times New Roman" w:cs="Times New Roman"/>
                <w:sz w:val="24"/>
                <w:szCs w:val="24"/>
              </w:rPr>
            </w:pPr>
            <w:r>
              <w:rPr>
                <w:rFonts w:ascii="Cambria" w:eastAsia="Times New Roman" w:hAnsi="Cambria" w:cs="Times New Roman"/>
                <w:color w:val="000000"/>
                <w:sz w:val="24"/>
                <w:szCs w:val="24"/>
              </w:rPr>
              <w:t>Your code should perform the following tasks to complete this mission:</w:t>
            </w:r>
          </w:p>
          <w:p w14:paraId="234096C9" w14:textId="77777777" w:rsidR="00374341" w:rsidRPr="00BD42DF" w:rsidRDefault="00374341">
            <w:pPr>
              <w:pStyle w:val="ListParagraph"/>
              <w:numPr>
                <w:ilvl w:val="0"/>
                <w:numId w:val="134"/>
              </w:numPr>
              <w:spacing w:after="200" w:line="240" w:lineRule="auto"/>
              <w:textAlignment w:val="baseline"/>
              <w:rPr>
                <w:rFonts w:ascii="Cambria" w:eastAsia="Times New Roman" w:hAnsi="Cambria" w:cs="Times New Roman"/>
                <w:color w:val="000000"/>
                <w:sz w:val="24"/>
                <w:szCs w:val="24"/>
                <w:rPrChange w:id="9198" w:author="Chantelle Dubois Nishiyama" w:date="2020-02-19T22:48:00Z">
                  <w:rPr/>
                </w:rPrChange>
              </w:rPr>
              <w:pPrChange w:id="9199" w:author="Chantelle Dubois Nishiyama" w:date="2020-02-19T22:48:00Z">
                <w:pPr>
                  <w:numPr>
                    <w:numId w:val="54"/>
                  </w:numPr>
                  <w:tabs>
                    <w:tab w:val="num" w:pos="720"/>
                  </w:tabs>
                  <w:spacing w:after="200" w:line="240" w:lineRule="auto"/>
                  <w:ind w:left="360" w:hanging="360"/>
                  <w:textAlignment w:val="baseline"/>
                </w:pPr>
              </w:pPrChange>
            </w:pPr>
            <w:r w:rsidRPr="00BD42DF">
              <w:rPr>
                <w:rFonts w:ascii="Cambria" w:eastAsia="Times New Roman" w:hAnsi="Cambria" w:cs="Times New Roman"/>
                <w:color w:val="000000"/>
                <w:sz w:val="24"/>
                <w:szCs w:val="24"/>
                <w:rPrChange w:id="9200" w:author="Chantelle Dubois Nishiyama" w:date="2020-02-19T22:48:00Z">
                  <w:rPr/>
                </w:rPrChange>
              </w:rPr>
              <w:t xml:space="preserve">Load the Iris dataset from </w:t>
            </w:r>
            <w:r w:rsidRPr="00BD42DF">
              <w:rPr>
                <w:rFonts w:ascii="Consolas" w:eastAsia="Times New Roman" w:hAnsi="Consolas" w:cs="Times New Roman"/>
                <w:color w:val="000000"/>
                <w:rPrChange w:id="9201" w:author="Chantelle Dubois Nishiyama" w:date="2020-02-19T22:48:00Z">
                  <w:rPr>
                    <w:rFonts w:ascii="Consolas" w:hAnsi="Consolas"/>
                  </w:rPr>
                </w:rPrChange>
              </w:rPr>
              <w:t>scikit-learn</w:t>
            </w:r>
            <w:r w:rsidRPr="00BD42DF">
              <w:rPr>
                <w:rFonts w:ascii="Cambria" w:eastAsia="Times New Roman" w:hAnsi="Cambria" w:cs="Times New Roman"/>
                <w:color w:val="000000"/>
                <w:sz w:val="24"/>
                <w:szCs w:val="24"/>
                <w:rPrChange w:id="9202" w:author="Chantelle Dubois Nishiyama" w:date="2020-02-19T22:48:00Z">
                  <w:rPr/>
                </w:rPrChange>
              </w:rPr>
              <w:t xml:space="preserve"> as a data vector </w:t>
            </w:r>
            <w:r w:rsidRPr="00BD42DF">
              <w:rPr>
                <w:rFonts w:ascii="Consolas" w:eastAsia="Times New Roman" w:hAnsi="Consolas" w:cs="Times New Roman"/>
                <w:color w:val="000000"/>
                <w:rPrChange w:id="9203" w:author="Chantelle Dubois Nishiyama" w:date="2020-02-19T22:48:00Z">
                  <w:rPr>
                    <w:rFonts w:ascii="Consolas" w:hAnsi="Consolas"/>
                  </w:rPr>
                </w:rPrChange>
              </w:rPr>
              <w:t>X</w:t>
            </w:r>
            <w:r w:rsidRPr="00BD42DF">
              <w:rPr>
                <w:rFonts w:ascii="Cambria" w:eastAsia="Times New Roman" w:hAnsi="Cambria" w:cs="Times New Roman"/>
                <w:color w:val="000000"/>
                <w:sz w:val="24"/>
                <w:szCs w:val="24"/>
                <w:rPrChange w:id="9204" w:author="Chantelle Dubois Nishiyama" w:date="2020-02-19T22:48:00Z">
                  <w:rPr/>
                </w:rPrChange>
              </w:rPr>
              <w:t xml:space="preserve"> and a label vector </w:t>
            </w:r>
            <w:r w:rsidRPr="00BD42DF">
              <w:rPr>
                <w:rFonts w:ascii="Consolas" w:eastAsia="Times New Roman" w:hAnsi="Consolas" w:cs="Times New Roman"/>
                <w:color w:val="000000"/>
                <w:rPrChange w:id="9205" w:author="Chantelle Dubois Nishiyama" w:date="2020-02-19T22:48:00Z">
                  <w:rPr>
                    <w:rFonts w:ascii="Consolas" w:hAnsi="Consolas"/>
                  </w:rPr>
                </w:rPrChange>
              </w:rPr>
              <w:t>y</w:t>
            </w:r>
            <w:r w:rsidRPr="00BD42DF">
              <w:rPr>
                <w:rFonts w:ascii="Cambria" w:eastAsia="Times New Roman" w:hAnsi="Cambria" w:cs="Times New Roman"/>
                <w:color w:val="000000"/>
                <w:sz w:val="24"/>
                <w:szCs w:val="24"/>
                <w:rPrChange w:id="9206" w:author="Chantelle Dubois Nishiyama" w:date="2020-02-19T22:48:00Z">
                  <w:rPr/>
                </w:rPrChange>
              </w:rPr>
              <w:t>.</w:t>
            </w:r>
          </w:p>
          <w:p w14:paraId="7FE55B5B" w14:textId="77777777" w:rsidR="00374341" w:rsidRPr="00BD42DF" w:rsidRDefault="00374341">
            <w:pPr>
              <w:pStyle w:val="ListParagraph"/>
              <w:numPr>
                <w:ilvl w:val="0"/>
                <w:numId w:val="134"/>
              </w:numPr>
              <w:spacing w:after="200" w:line="240" w:lineRule="auto"/>
              <w:textAlignment w:val="baseline"/>
              <w:rPr>
                <w:rFonts w:ascii="Cambria" w:eastAsia="Times New Roman" w:hAnsi="Cambria" w:cs="Times New Roman"/>
                <w:color w:val="000000"/>
                <w:sz w:val="24"/>
                <w:szCs w:val="24"/>
                <w:rPrChange w:id="9207" w:author="Chantelle Dubois Nishiyama" w:date="2020-02-19T22:48:00Z">
                  <w:rPr/>
                </w:rPrChange>
              </w:rPr>
              <w:pPrChange w:id="9208" w:author="Chantelle Dubois Nishiyama" w:date="2020-02-19T22:48:00Z">
                <w:pPr>
                  <w:numPr>
                    <w:numId w:val="54"/>
                  </w:numPr>
                  <w:tabs>
                    <w:tab w:val="num" w:pos="720"/>
                  </w:tabs>
                  <w:spacing w:after="200" w:line="240" w:lineRule="auto"/>
                  <w:ind w:left="360" w:hanging="360"/>
                  <w:textAlignment w:val="baseline"/>
                </w:pPr>
              </w:pPrChange>
            </w:pPr>
            <w:r w:rsidRPr="00BD42DF">
              <w:rPr>
                <w:rFonts w:ascii="Cambria" w:eastAsia="Times New Roman" w:hAnsi="Cambria" w:cs="Times New Roman"/>
                <w:color w:val="000000"/>
                <w:sz w:val="24"/>
                <w:szCs w:val="24"/>
                <w:rPrChange w:id="9209" w:author="Chantelle Dubois Nishiyama" w:date="2020-02-19T22:48:00Z">
                  <w:rPr/>
                </w:rPrChange>
              </w:rPr>
              <w:t xml:space="preserve">Scale </w:t>
            </w:r>
            <w:r w:rsidRPr="00BD42DF">
              <w:rPr>
                <w:rFonts w:ascii="Cambria" w:eastAsia="Times New Roman" w:hAnsi="Cambria" w:cs="Times New Roman"/>
                <w:i/>
                <w:iCs/>
                <w:color w:val="000000"/>
                <w:sz w:val="24"/>
                <w:szCs w:val="24"/>
                <w:rPrChange w:id="9210" w:author="Chantelle Dubois Nishiyama" w:date="2020-02-19T22:48:00Z">
                  <w:rPr>
                    <w:i/>
                    <w:iCs/>
                  </w:rPr>
                </w:rPrChange>
              </w:rPr>
              <w:t>the first two columns of</w:t>
            </w:r>
            <w:r w:rsidRPr="00BD42DF">
              <w:rPr>
                <w:rFonts w:ascii="Cambria" w:eastAsia="Times New Roman" w:hAnsi="Cambria" w:cs="Times New Roman"/>
                <w:color w:val="000000"/>
                <w:sz w:val="24"/>
                <w:szCs w:val="24"/>
                <w:rPrChange w:id="9211" w:author="Chantelle Dubois Nishiyama" w:date="2020-02-19T22:48:00Z">
                  <w:rPr/>
                </w:rPrChange>
              </w:rPr>
              <w:t xml:space="preserve"> the data vector </w:t>
            </w:r>
            <w:r w:rsidRPr="00BD42DF">
              <w:rPr>
                <w:rFonts w:ascii="Consolas" w:eastAsia="Times New Roman" w:hAnsi="Consolas" w:cs="Times New Roman"/>
                <w:color w:val="000000"/>
                <w:rPrChange w:id="9212" w:author="Chantelle Dubois Nishiyama" w:date="2020-02-19T22:48:00Z">
                  <w:rPr>
                    <w:rFonts w:ascii="Consolas" w:hAnsi="Consolas"/>
                  </w:rPr>
                </w:rPrChange>
              </w:rPr>
              <w:t>X</w:t>
            </w:r>
            <w:r w:rsidRPr="00BD42DF">
              <w:rPr>
                <w:rFonts w:ascii="Cambria" w:eastAsia="Times New Roman" w:hAnsi="Cambria" w:cs="Times New Roman"/>
                <w:color w:val="000000"/>
                <w:sz w:val="24"/>
                <w:szCs w:val="24"/>
                <w:rPrChange w:id="9213" w:author="Chantelle Dubois Nishiyama" w:date="2020-02-19T22:48:00Z">
                  <w:rPr/>
                </w:rPrChange>
              </w:rPr>
              <w:t xml:space="preserve"> with a standard scaler (normalize them).</w:t>
            </w:r>
          </w:p>
          <w:p w14:paraId="1CEEB70F" w14:textId="77777777" w:rsidR="00374341" w:rsidRDefault="00374341" w:rsidP="00374341">
            <w:pPr>
              <w:spacing w:before="180" w:after="180" w:line="240" w:lineRule="auto"/>
              <w:rPr>
                <w:rFonts w:ascii="Times New Roman" w:eastAsia="Times New Roman" w:hAnsi="Times New Roman" w:cs="Times New Roman"/>
                <w:sz w:val="24"/>
                <w:szCs w:val="24"/>
              </w:rPr>
            </w:pPr>
            <w:r>
              <w:rPr>
                <w:rFonts w:ascii="Cambria" w:eastAsia="Times New Roman" w:hAnsi="Cambria" w:cs="Times New Roman"/>
                <w:color w:val="000000"/>
                <w:sz w:val="24"/>
                <w:szCs w:val="24"/>
              </w:rPr>
              <w:t xml:space="preserve">Your code should return the scaled data vector </w:t>
            </w:r>
            <w:r>
              <w:rPr>
                <w:rFonts w:ascii="Consolas" w:eastAsia="Times New Roman" w:hAnsi="Consolas" w:cs="Times New Roman"/>
                <w:color w:val="000000"/>
              </w:rPr>
              <w:t>scaled_columns</w:t>
            </w:r>
            <w:r>
              <w:rPr>
                <w:rFonts w:ascii="Cambria" w:eastAsia="Times New Roman" w:hAnsi="Cambria" w:cs="Times New Roman"/>
                <w:color w:val="000000"/>
                <w:sz w:val="24"/>
                <w:szCs w:val="24"/>
              </w:rPr>
              <w:t xml:space="preserve"> (a 2D array with </w:t>
            </w:r>
            <w:r>
              <w:rPr>
                <w:rFonts w:ascii="Cambria" w:eastAsia="Times New Roman" w:hAnsi="Cambria" w:cs="Times New Roman"/>
                <w:i/>
                <w:iCs/>
                <w:color w:val="000000"/>
                <w:sz w:val="24"/>
                <w:szCs w:val="24"/>
              </w:rPr>
              <w:t>only</w:t>
            </w:r>
            <w:r>
              <w:rPr>
                <w:rFonts w:ascii="Cambria" w:eastAsia="Times New Roman" w:hAnsi="Cambria" w:cs="Times New Roman"/>
                <w:color w:val="000000"/>
                <w:sz w:val="24"/>
                <w:szCs w:val="24"/>
              </w:rPr>
              <w:t xml:space="preserve"> the 2 scaled columns).</w:t>
            </w:r>
          </w:p>
          <w:p w14:paraId="658EBBD0" w14:textId="77777777" w:rsidR="00374341" w:rsidRDefault="00374341" w:rsidP="00374341">
            <w:pPr>
              <w:spacing w:before="180" w:after="180" w:line="240" w:lineRule="auto"/>
              <w:rPr>
                <w:ins w:id="9214" w:author="RoboGarden Team" w:date="2020-01-23T18:32:00Z"/>
                <w:rFonts w:ascii="Cambria" w:eastAsia="Times New Roman" w:hAnsi="Cambria" w:cs="Times New Roman"/>
                <w:color w:val="000000"/>
                <w:sz w:val="24"/>
                <w:szCs w:val="24"/>
              </w:rPr>
            </w:pPr>
            <w:r>
              <w:rPr>
                <w:rFonts w:ascii="Cambria" w:eastAsia="Times New Roman" w:hAnsi="Cambria" w:cs="Times New Roman"/>
                <w:color w:val="000000"/>
                <w:sz w:val="24"/>
                <w:szCs w:val="24"/>
              </w:rPr>
              <w:t xml:space="preserve">SELF-CHECK: notice the result of calling </w:t>
            </w:r>
            <w:r>
              <w:rPr>
                <w:rFonts w:ascii="Consolas" w:eastAsia="Times New Roman" w:hAnsi="Consolas" w:cs="Times New Roman"/>
                <w:color w:val="000000"/>
              </w:rPr>
              <w:t>mean(axis=0)</w:t>
            </w:r>
            <w:r>
              <w:rPr>
                <w:rFonts w:ascii="Cambria" w:eastAsia="Times New Roman" w:hAnsi="Cambria" w:cs="Times New Roman"/>
                <w:color w:val="000000"/>
                <w:sz w:val="24"/>
                <w:szCs w:val="24"/>
              </w:rPr>
              <w:t xml:space="preserve"> and </w:t>
            </w:r>
            <w:r>
              <w:rPr>
                <w:rFonts w:ascii="Consolas" w:eastAsia="Times New Roman" w:hAnsi="Consolas" w:cs="Times New Roman"/>
                <w:color w:val="000000"/>
              </w:rPr>
              <w:t>var(axis=0)</w:t>
            </w:r>
            <w:r>
              <w:rPr>
                <w:rFonts w:ascii="Cambria" w:eastAsia="Times New Roman" w:hAnsi="Cambria" w:cs="Times New Roman"/>
                <w:color w:val="000000"/>
                <w:sz w:val="24"/>
                <w:szCs w:val="24"/>
              </w:rPr>
              <w:t xml:space="preserve"> (or </w:t>
            </w:r>
            <w:r>
              <w:rPr>
                <w:rFonts w:ascii="Consolas" w:eastAsia="Times New Roman" w:hAnsi="Consolas" w:cs="Times New Roman"/>
                <w:color w:val="000000"/>
              </w:rPr>
              <w:t>var(axis=0)</w:t>
            </w:r>
            <w:r>
              <w:rPr>
                <w:rFonts w:ascii="Cambria" w:eastAsia="Times New Roman" w:hAnsi="Cambria" w:cs="Times New Roman"/>
                <w:color w:val="000000"/>
                <w:sz w:val="24"/>
                <w:szCs w:val="24"/>
              </w:rPr>
              <w:t xml:space="preserve">) for </w:t>
            </w:r>
            <w:r>
              <w:rPr>
                <w:rFonts w:ascii="Consolas" w:eastAsia="Times New Roman" w:hAnsi="Consolas" w:cs="Times New Roman"/>
                <w:color w:val="000000"/>
              </w:rPr>
              <w:t>scaled_columns</w:t>
            </w:r>
            <w:r>
              <w:rPr>
                <w:rFonts w:ascii="Cambria" w:eastAsia="Times New Roman" w:hAnsi="Cambria" w:cs="Times New Roman"/>
                <w:color w:val="000000"/>
                <w:sz w:val="24"/>
                <w:szCs w:val="24"/>
              </w:rPr>
              <w:t>!</w:t>
            </w:r>
          </w:p>
          <w:p w14:paraId="0CF17DD0" w14:textId="273079F4" w:rsidR="00A0562A" w:rsidRDefault="00A0562A" w:rsidP="00374341">
            <w:pPr>
              <w:spacing w:before="180" w:after="180" w:line="240" w:lineRule="auto"/>
              <w:rPr>
                <w:rFonts w:ascii="Times New Roman" w:eastAsia="Times New Roman" w:hAnsi="Times New Roman" w:cs="Times New Roman"/>
                <w:sz w:val="24"/>
                <w:szCs w:val="24"/>
              </w:rPr>
            </w:pPr>
            <w:ins w:id="9215" w:author="RoboGarden Team" w:date="2020-01-23T18:32:00Z">
              <w:r>
                <w:rPr>
                  <w:rFonts w:ascii="Cambria" w:eastAsia="Times New Roman" w:hAnsi="Cambria" w:cs="Times New Roman"/>
                  <w:color w:val="000000"/>
                  <w:sz w:val="24"/>
                  <w:szCs w:val="24"/>
                </w:rPr>
                <w:t xml:space="preserve">Revisit the </w:t>
              </w:r>
            </w:ins>
            <w:ins w:id="9216" w:author="Chantelle Dubois Nishiyama" w:date="2020-02-19T22:47:00Z">
              <w:r w:rsidR="00BD42DF">
                <w:rPr>
                  <w:rFonts w:ascii="Cambria" w:eastAsia="Times New Roman" w:hAnsi="Cambria" w:cs="Times New Roman"/>
                  <w:color w:val="000000"/>
                  <w:sz w:val="24"/>
                  <w:szCs w:val="24"/>
                </w:rPr>
                <w:t>I</w:t>
              </w:r>
            </w:ins>
            <w:ins w:id="9217" w:author="RoboGarden Team" w:date="2020-01-23T18:32:00Z">
              <w:del w:id="9218" w:author="Chantelle Dubois Nishiyama" w:date="2020-02-19T22:47:00Z">
                <w:r w:rsidDel="00BD42DF">
                  <w:rPr>
                    <w:rFonts w:ascii="Cambria" w:eastAsia="Times New Roman" w:hAnsi="Cambria" w:cs="Times New Roman"/>
                    <w:color w:val="000000"/>
                    <w:sz w:val="24"/>
                    <w:szCs w:val="24"/>
                  </w:rPr>
                  <w:delText>i</w:delText>
                </w:r>
              </w:del>
              <w:r>
                <w:rPr>
                  <w:rFonts w:ascii="Cambria" w:eastAsia="Times New Roman" w:hAnsi="Cambria" w:cs="Times New Roman"/>
                  <w:color w:val="000000"/>
                  <w:sz w:val="24"/>
                  <w:szCs w:val="24"/>
                </w:rPr>
                <w:t xml:space="preserve">ris dataset </w:t>
              </w:r>
              <w:r>
                <w:rPr>
                  <w:rFonts w:ascii="Cambria" w:eastAsia="Times New Roman" w:hAnsi="Cambria" w:cs="Times New Roman"/>
                  <w:color w:val="0070C0"/>
                  <w:sz w:val="24"/>
                  <w:szCs w:val="24"/>
                  <w:u w:val="single"/>
                </w:rPr>
                <w:t>H</w:t>
              </w:r>
              <w:r w:rsidRPr="00A0562A">
                <w:rPr>
                  <w:rFonts w:ascii="Cambria" w:eastAsia="Times New Roman" w:hAnsi="Cambria" w:cs="Times New Roman"/>
                  <w:color w:val="0070C0"/>
                  <w:sz w:val="24"/>
                  <w:szCs w:val="24"/>
                  <w:u w:val="single"/>
                  <w:rPrChange w:id="9219" w:author="RoboGarden Team" w:date="2020-01-23T18:32:00Z">
                    <w:rPr>
                      <w:rFonts w:ascii="Cambria" w:eastAsia="Times New Roman" w:hAnsi="Cambria" w:cs="Times New Roman"/>
                      <w:color w:val="000000"/>
                      <w:sz w:val="24"/>
                      <w:szCs w:val="24"/>
                    </w:rPr>
                  </w:rPrChange>
                </w:rPr>
                <w:t>ere</w:t>
              </w:r>
            </w:ins>
          </w:p>
        </w:tc>
        <w:tc>
          <w:tcPr>
            <w:tcW w:w="270" w:type="dxa"/>
            <w:gridSpan w:val="2"/>
            <w:tcBorders>
              <w:top w:val="nil"/>
              <w:left w:val="nil"/>
              <w:bottom w:val="nil"/>
              <w:right w:val="single" w:sz="4" w:space="0" w:color="DBDBDB"/>
            </w:tcBorders>
            <w:shd w:val="clear" w:color="auto" w:fill="FAFAFA"/>
          </w:tcPr>
          <w:p w14:paraId="2774535B" w14:textId="77777777" w:rsidR="00374341" w:rsidRDefault="00374341" w:rsidP="00374341">
            <w:pPr>
              <w:rPr>
                <w:color w:val="404040" w:themeColor="text1" w:themeTint="BF"/>
              </w:rPr>
            </w:pPr>
          </w:p>
        </w:tc>
      </w:tr>
      <w:tr w:rsidR="00374341" w14:paraId="5DF70B8F" w14:textId="77777777" w:rsidTr="00374341">
        <w:trPr>
          <w:trHeight w:val="80"/>
        </w:trPr>
        <w:tc>
          <w:tcPr>
            <w:tcW w:w="270" w:type="dxa"/>
            <w:tcBorders>
              <w:top w:val="nil"/>
              <w:left w:val="single" w:sz="4" w:space="0" w:color="DBDBDB"/>
              <w:bottom w:val="nil"/>
              <w:right w:val="nil"/>
            </w:tcBorders>
            <w:shd w:val="clear" w:color="auto" w:fill="FAFAFA"/>
          </w:tcPr>
          <w:p w14:paraId="264EF438" w14:textId="77777777" w:rsidR="00374341" w:rsidRDefault="00374341" w:rsidP="00374341">
            <w:pPr>
              <w:rPr>
                <w:sz w:val="8"/>
                <w:szCs w:val="8"/>
              </w:rPr>
            </w:pPr>
          </w:p>
        </w:tc>
        <w:tc>
          <w:tcPr>
            <w:tcW w:w="3960" w:type="dxa"/>
            <w:gridSpan w:val="2"/>
            <w:tcBorders>
              <w:top w:val="nil"/>
              <w:left w:val="nil"/>
              <w:bottom w:val="nil"/>
              <w:right w:val="nil"/>
            </w:tcBorders>
            <w:shd w:val="clear" w:color="auto" w:fill="FAFAFA"/>
            <w:vAlign w:val="center"/>
          </w:tcPr>
          <w:p w14:paraId="3DFBC26A" w14:textId="77777777" w:rsidR="00374341" w:rsidRDefault="00374341" w:rsidP="00374341">
            <w:pPr>
              <w:jc w:val="center"/>
              <w:rPr>
                <w:rFonts w:ascii="Open Sans Semibold" w:eastAsia="Open Sans Semibold" w:hAnsi="Open Sans Semibold" w:cs="Open Sans Semibold"/>
                <w:color w:val="FFFFFF"/>
                <w:sz w:val="8"/>
                <w:szCs w:val="8"/>
              </w:rPr>
            </w:pPr>
          </w:p>
        </w:tc>
        <w:tc>
          <w:tcPr>
            <w:tcW w:w="2052" w:type="dxa"/>
            <w:tcBorders>
              <w:top w:val="nil"/>
              <w:left w:val="nil"/>
              <w:bottom w:val="nil"/>
              <w:right w:val="nil"/>
            </w:tcBorders>
            <w:shd w:val="clear" w:color="auto" w:fill="FAFAFA"/>
            <w:vAlign w:val="center"/>
          </w:tcPr>
          <w:p w14:paraId="7E5E2D94" w14:textId="77777777" w:rsidR="00374341" w:rsidRDefault="00374341" w:rsidP="00374341">
            <w:pPr>
              <w:rPr>
                <w:color w:val="404040" w:themeColor="text1" w:themeTint="BF"/>
                <w:sz w:val="8"/>
                <w:szCs w:val="8"/>
              </w:rPr>
            </w:pPr>
          </w:p>
        </w:tc>
        <w:tc>
          <w:tcPr>
            <w:tcW w:w="3888" w:type="dxa"/>
            <w:tcBorders>
              <w:top w:val="nil"/>
              <w:left w:val="nil"/>
              <w:bottom w:val="nil"/>
              <w:right w:val="nil"/>
            </w:tcBorders>
            <w:shd w:val="clear" w:color="auto" w:fill="FAFAFA"/>
            <w:vAlign w:val="center"/>
          </w:tcPr>
          <w:p w14:paraId="7E077522" w14:textId="77777777" w:rsidR="00374341" w:rsidRDefault="00374341" w:rsidP="00374341">
            <w:pPr>
              <w:rPr>
                <w:sz w:val="8"/>
                <w:szCs w:val="8"/>
              </w:rPr>
            </w:pPr>
          </w:p>
        </w:tc>
        <w:tc>
          <w:tcPr>
            <w:tcW w:w="270" w:type="dxa"/>
            <w:gridSpan w:val="2"/>
            <w:tcBorders>
              <w:top w:val="nil"/>
              <w:left w:val="nil"/>
              <w:bottom w:val="nil"/>
              <w:right w:val="single" w:sz="4" w:space="0" w:color="DBDBDB"/>
            </w:tcBorders>
            <w:shd w:val="clear" w:color="auto" w:fill="FAFAFA"/>
          </w:tcPr>
          <w:p w14:paraId="7F25889E" w14:textId="77777777" w:rsidR="00374341" w:rsidRDefault="00374341" w:rsidP="00374341">
            <w:pPr>
              <w:rPr>
                <w:sz w:val="8"/>
                <w:szCs w:val="8"/>
              </w:rPr>
            </w:pPr>
          </w:p>
        </w:tc>
      </w:tr>
      <w:tr w:rsidR="00374341" w14:paraId="3C197C42" w14:textId="77777777" w:rsidTr="00374341">
        <w:trPr>
          <w:trHeight w:val="1580"/>
        </w:trPr>
        <w:tc>
          <w:tcPr>
            <w:tcW w:w="270" w:type="dxa"/>
            <w:tcBorders>
              <w:top w:val="nil"/>
              <w:left w:val="single" w:sz="4" w:space="0" w:color="E1E1E1"/>
              <w:bottom w:val="nil"/>
              <w:right w:val="nil"/>
            </w:tcBorders>
            <w:shd w:val="clear" w:color="auto" w:fill="FAFAFA"/>
          </w:tcPr>
          <w:p w14:paraId="69835805" w14:textId="77777777" w:rsidR="00374341" w:rsidRDefault="00374341" w:rsidP="00374341"/>
        </w:tc>
        <w:tc>
          <w:tcPr>
            <w:tcW w:w="9915" w:type="dxa"/>
            <w:gridSpan w:val="5"/>
            <w:tcBorders>
              <w:top w:val="nil"/>
              <w:left w:val="nil"/>
              <w:bottom w:val="nil"/>
              <w:right w:val="nil"/>
            </w:tcBorders>
            <w:shd w:val="clear" w:color="auto" w:fill="FFFFFF"/>
            <w:vAlign w:val="center"/>
          </w:tcPr>
          <w:p w14:paraId="6ED4A74F" w14:textId="77777777" w:rsidR="00374341" w:rsidRDefault="00374341" w:rsidP="00374341">
            <w:pPr>
              <w:spacing w:line="240" w:lineRule="auto"/>
              <w:jc w:val="center"/>
            </w:pPr>
          </w:p>
        </w:tc>
        <w:tc>
          <w:tcPr>
            <w:tcW w:w="255" w:type="dxa"/>
            <w:tcBorders>
              <w:top w:val="nil"/>
              <w:left w:val="nil"/>
              <w:bottom w:val="nil"/>
              <w:right w:val="single" w:sz="4" w:space="0" w:color="E1E1E1"/>
            </w:tcBorders>
            <w:shd w:val="clear" w:color="auto" w:fill="FAFAFA"/>
          </w:tcPr>
          <w:p w14:paraId="6F236653" w14:textId="77777777" w:rsidR="00374341" w:rsidRDefault="00374341" w:rsidP="00374341"/>
        </w:tc>
      </w:tr>
      <w:tr w:rsidR="00374341" w14:paraId="3D8FD5DD" w14:textId="77777777" w:rsidTr="00374341">
        <w:trPr>
          <w:trHeight w:val="180"/>
        </w:trPr>
        <w:tc>
          <w:tcPr>
            <w:tcW w:w="270" w:type="dxa"/>
            <w:tcBorders>
              <w:top w:val="nil"/>
              <w:left w:val="single" w:sz="4" w:space="0" w:color="E1E1E1"/>
              <w:bottom w:val="single" w:sz="4" w:space="0" w:color="E1E1E1"/>
              <w:right w:val="nil"/>
            </w:tcBorders>
            <w:shd w:val="clear" w:color="auto" w:fill="FAFAFA"/>
          </w:tcPr>
          <w:p w14:paraId="38C0BE6D" w14:textId="77777777" w:rsidR="00374341" w:rsidRDefault="00374341" w:rsidP="00374341">
            <w:pPr>
              <w:spacing w:after="0" w:line="240" w:lineRule="auto"/>
              <w:rPr>
                <w:sz w:val="16"/>
                <w:szCs w:val="16"/>
              </w:rPr>
            </w:pPr>
          </w:p>
        </w:tc>
        <w:tc>
          <w:tcPr>
            <w:tcW w:w="9915" w:type="dxa"/>
            <w:gridSpan w:val="5"/>
            <w:tcBorders>
              <w:top w:val="nil"/>
              <w:left w:val="nil"/>
              <w:bottom w:val="single" w:sz="4" w:space="0" w:color="E1E1E1"/>
              <w:right w:val="nil"/>
            </w:tcBorders>
            <w:shd w:val="clear" w:color="auto" w:fill="FAFAFA"/>
          </w:tcPr>
          <w:p w14:paraId="55563C41" w14:textId="77777777" w:rsidR="00374341" w:rsidRDefault="00374341" w:rsidP="00374341">
            <w:pPr>
              <w:spacing w:after="0" w:line="240" w:lineRule="auto"/>
              <w:rPr>
                <w:sz w:val="16"/>
                <w:szCs w:val="16"/>
              </w:rPr>
            </w:pPr>
          </w:p>
        </w:tc>
        <w:tc>
          <w:tcPr>
            <w:tcW w:w="255" w:type="dxa"/>
            <w:tcBorders>
              <w:top w:val="nil"/>
              <w:left w:val="nil"/>
              <w:bottom w:val="single" w:sz="4" w:space="0" w:color="E1E1E1"/>
              <w:right w:val="single" w:sz="4" w:space="0" w:color="E1E1E1"/>
            </w:tcBorders>
            <w:shd w:val="clear" w:color="auto" w:fill="FAFAFA"/>
          </w:tcPr>
          <w:p w14:paraId="68526F97" w14:textId="77777777" w:rsidR="00374341" w:rsidRDefault="00374341" w:rsidP="00374341">
            <w:pPr>
              <w:spacing w:after="0" w:line="240" w:lineRule="auto"/>
              <w:rPr>
                <w:sz w:val="16"/>
                <w:szCs w:val="16"/>
              </w:rPr>
            </w:pPr>
          </w:p>
        </w:tc>
      </w:tr>
    </w:tbl>
    <w:p w14:paraId="520C493D" w14:textId="77777777" w:rsidR="00374341" w:rsidRDefault="00374341" w:rsidP="00374341">
      <w:pPr>
        <w:rPr>
          <w:color w:val="404040" w:themeColor="text1" w:themeTint="BF"/>
        </w:rPr>
      </w:pPr>
    </w:p>
    <w:tbl>
      <w:tblPr>
        <w:tblW w:w="10440" w:type="dxa"/>
        <w:tblInd w:w="-5" w:type="dxa"/>
        <w:tblBorders>
          <w:top w:val="single" w:sz="4" w:space="0" w:color="DBDBDB"/>
          <w:left w:val="single" w:sz="4" w:space="0" w:color="DBDBDB"/>
          <w:bottom w:val="single" w:sz="4" w:space="0" w:color="DBDBDB"/>
          <w:right w:val="single" w:sz="4" w:space="0" w:color="DBDBDB"/>
          <w:insideH w:val="nil"/>
          <w:insideV w:val="nil"/>
        </w:tblBorders>
        <w:tblLayout w:type="fixed"/>
        <w:tblLook w:val="0400" w:firstRow="0" w:lastRow="0" w:firstColumn="0" w:lastColumn="0" w:noHBand="0" w:noVBand="1"/>
      </w:tblPr>
      <w:tblGrid>
        <w:gridCol w:w="270"/>
        <w:gridCol w:w="9900"/>
        <w:gridCol w:w="270"/>
      </w:tblGrid>
      <w:tr w:rsidR="00374341" w14:paraId="2BE3762E" w14:textId="77777777" w:rsidTr="00374341">
        <w:trPr>
          <w:trHeight w:val="420"/>
        </w:trPr>
        <w:tc>
          <w:tcPr>
            <w:tcW w:w="10440" w:type="dxa"/>
            <w:gridSpan w:val="3"/>
            <w:tcBorders>
              <w:top w:val="single" w:sz="4" w:space="0" w:color="DBDBDB"/>
              <w:left w:val="single" w:sz="4" w:space="0" w:color="DBDBDB"/>
              <w:bottom w:val="nil"/>
              <w:right w:val="single" w:sz="4" w:space="0" w:color="DBDBDB"/>
            </w:tcBorders>
            <w:shd w:val="clear" w:color="auto" w:fill="FAFAFA"/>
            <w:hideMark/>
          </w:tcPr>
          <w:p w14:paraId="3C628DB7" w14:textId="77777777" w:rsidR="00374341" w:rsidRDefault="00374341" w:rsidP="00374341">
            <w:pPr>
              <w:pStyle w:val="Heading3"/>
            </w:pPr>
            <w:r>
              <w:t>Initial Code</w:t>
            </w:r>
          </w:p>
        </w:tc>
      </w:tr>
      <w:tr w:rsidR="00374341" w14:paraId="4B129798" w14:textId="77777777" w:rsidTr="00374341">
        <w:trPr>
          <w:trHeight w:val="420"/>
        </w:trPr>
        <w:tc>
          <w:tcPr>
            <w:tcW w:w="10440" w:type="dxa"/>
            <w:gridSpan w:val="3"/>
            <w:tcBorders>
              <w:top w:val="single" w:sz="4" w:space="0" w:color="DBDBDB"/>
              <w:left w:val="single" w:sz="4" w:space="0" w:color="DBDBDB"/>
              <w:bottom w:val="nil"/>
              <w:right w:val="single" w:sz="4" w:space="0" w:color="DBDBDB"/>
            </w:tcBorders>
            <w:shd w:val="clear" w:color="auto" w:fill="FAFAFA"/>
            <w:hideMark/>
          </w:tcPr>
          <w:p w14:paraId="50398E3D" w14:textId="77777777" w:rsidR="00374341" w:rsidRDefault="00374341" w:rsidP="00374341">
            <w:pPr>
              <w:pStyle w:val="Heading4"/>
              <w:rPr>
                <w:rFonts w:eastAsiaTheme="minorHAnsi"/>
              </w:rPr>
            </w:pPr>
            <w:r>
              <w:rPr>
                <w:rFonts w:eastAsiaTheme="minorHAnsi"/>
              </w:rPr>
              <w:t>Python</w:t>
            </w:r>
          </w:p>
        </w:tc>
      </w:tr>
      <w:tr w:rsidR="00374341" w14:paraId="22338469" w14:textId="77777777" w:rsidTr="00374341">
        <w:trPr>
          <w:trHeight w:val="80"/>
        </w:trPr>
        <w:tc>
          <w:tcPr>
            <w:tcW w:w="270" w:type="dxa"/>
            <w:tcBorders>
              <w:top w:val="nil"/>
              <w:left w:val="single" w:sz="4" w:space="0" w:color="DBDBDB"/>
              <w:bottom w:val="nil"/>
              <w:right w:val="nil"/>
            </w:tcBorders>
            <w:shd w:val="clear" w:color="auto" w:fill="FAFAFA"/>
          </w:tcPr>
          <w:p w14:paraId="234E8F77" w14:textId="77777777" w:rsidR="00374341" w:rsidRDefault="00374341" w:rsidP="00374341">
            <w:pPr>
              <w:spacing w:after="0" w:line="240" w:lineRule="auto"/>
              <w:rPr>
                <w:sz w:val="16"/>
                <w:szCs w:val="16"/>
              </w:rPr>
            </w:pPr>
          </w:p>
        </w:tc>
        <w:tc>
          <w:tcPr>
            <w:tcW w:w="9900" w:type="dxa"/>
            <w:tcBorders>
              <w:top w:val="nil"/>
              <w:left w:val="nil"/>
              <w:bottom w:val="single" w:sz="4" w:space="0" w:color="808080"/>
              <w:right w:val="nil"/>
            </w:tcBorders>
            <w:shd w:val="clear" w:color="auto" w:fill="FAFAFA"/>
          </w:tcPr>
          <w:p w14:paraId="17E29BA1" w14:textId="77777777" w:rsidR="00374341" w:rsidRDefault="00374341" w:rsidP="00374341">
            <w:pPr>
              <w:spacing w:after="0" w:line="240" w:lineRule="auto"/>
              <w:rPr>
                <w:sz w:val="16"/>
                <w:szCs w:val="16"/>
              </w:rPr>
            </w:pPr>
          </w:p>
        </w:tc>
        <w:tc>
          <w:tcPr>
            <w:tcW w:w="270" w:type="dxa"/>
            <w:tcBorders>
              <w:top w:val="nil"/>
              <w:left w:val="nil"/>
              <w:bottom w:val="nil"/>
              <w:right w:val="single" w:sz="4" w:space="0" w:color="DBDBDB"/>
            </w:tcBorders>
            <w:shd w:val="clear" w:color="auto" w:fill="FAFAFA"/>
          </w:tcPr>
          <w:p w14:paraId="6B792955" w14:textId="77777777" w:rsidR="00374341" w:rsidRDefault="00374341" w:rsidP="00374341">
            <w:pPr>
              <w:spacing w:after="0" w:line="240" w:lineRule="auto"/>
              <w:rPr>
                <w:sz w:val="16"/>
                <w:szCs w:val="16"/>
              </w:rPr>
            </w:pPr>
          </w:p>
        </w:tc>
      </w:tr>
      <w:tr w:rsidR="00374341" w14:paraId="2D2972E7" w14:textId="77777777" w:rsidTr="00374341">
        <w:trPr>
          <w:trHeight w:val="180"/>
        </w:trPr>
        <w:tc>
          <w:tcPr>
            <w:tcW w:w="270" w:type="dxa"/>
            <w:tcBorders>
              <w:top w:val="nil"/>
              <w:left w:val="single" w:sz="4" w:space="0" w:color="DBDBDB"/>
              <w:bottom w:val="nil"/>
              <w:right w:val="single" w:sz="4" w:space="0" w:color="808080"/>
            </w:tcBorders>
            <w:shd w:val="clear" w:color="auto" w:fill="FAFAFA"/>
          </w:tcPr>
          <w:p w14:paraId="2D6B8497" w14:textId="77777777" w:rsidR="00374341" w:rsidRDefault="00374341" w:rsidP="00374341"/>
        </w:tc>
        <w:tc>
          <w:tcPr>
            <w:tcW w:w="9900" w:type="dxa"/>
            <w:tcBorders>
              <w:top w:val="single" w:sz="4" w:space="0" w:color="808080"/>
              <w:left w:val="single" w:sz="4" w:space="0" w:color="808080"/>
              <w:bottom w:val="single" w:sz="4" w:space="0" w:color="808080"/>
              <w:right w:val="single" w:sz="4" w:space="0" w:color="808080"/>
            </w:tcBorders>
            <w:shd w:val="clear" w:color="auto" w:fill="D9D9D9"/>
            <w:vAlign w:val="center"/>
          </w:tcPr>
          <w:p w14:paraId="10CA6389" w14:textId="77777777" w:rsidR="00374341" w:rsidRDefault="00374341" w:rsidP="00374341">
            <w:pPr>
              <w:rPr>
                <w:rFonts w:ascii="Consolas" w:hAnsi="Consolas" w:cs="Courier New"/>
                <w:sz w:val="19"/>
                <w:szCs w:val="19"/>
                <w:highlight w:val="lightGray"/>
                <w:shd w:val="clear" w:color="auto" w:fill="F9F2F4"/>
              </w:rPr>
            </w:pPr>
            <w:r>
              <w:rPr>
                <w:rFonts w:ascii="Consolas" w:hAnsi="Consolas" w:cs="Courier New"/>
                <w:sz w:val="19"/>
                <w:szCs w:val="19"/>
                <w:highlight w:val="lightGray"/>
                <w:shd w:val="clear" w:color="auto" w:fill="F9F2F4"/>
              </w:rPr>
              <w:t>def main():</w:t>
            </w:r>
          </w:p>
          <w:p w14:paraId="3F59279B" w14:textId="77777777" w:rsidR="00374341" w:rsidRDefault="00374341" w:rsidP="00374341">
            <w:pPr>
              <w:rPr>
                <w:rFonts w:ascii="Consolas" w:hAnsi="Consolas" w:cs="Courier New"/>
                <w:sz w:val="19"/>
                <w:szCs w:val="19"/>
                <w:highlight w:val="lightGray"/>
                <w:shd w:val="clear" w:color="auto" w:fill="F9F2F4"/>
              </w:rPr>
            </w:pPr>
          </w:p>
          <w:p w14:paraId="5A513EEC" w14:textId="77777777" w:rsidR="00374341" w:rsidRDefault="00374341" w:rsidP="00374341">
            <w:pPr>
              <w:rPr>
                <w:rFonts w:ascii="Consolas" w:hAnsi="Consolas" w:cs="Courier New"/>
                <w:sz w:val="19"/>
                <w:szCs w:val="19"/>
                <w:highlight w:val="lightGray"/>
                <w:shd w:val="clear" w:color="auto" w:fill="F9F2F4"/>
              </w:rPr>
            </w:pPr>
            <w:r>
              <w:rPr>
                <w:rFonts w:ascii="Consolas" w:hAnsi="Consolas" w:cs="Courier New"/>
                <w:sz w:val="19"/>
                <w:szCs w:val="19"/>
                <w:highlight w:val="lightGray"/>
                <w:shd w:val="clear" w:color="auto" w:fill="F9F2F4"/>
              </w:rPr>
              <w:t xml:space="preserve">    # Write your code here. Do not change any other parts of the code</w:t>
            </w:r>
          </w:p>
          <w:p w14:paraId="79E7C6DC" w14:textId="77777777" w:rsidR="00374341" w:rsidRDefault="00374341" w:rsidP="00374341">
            <w:pPr>
              <w:rPr>
                <w:rFonts w:ascii="Consolas" w:hAnsi="Consolas" w:cs="Courier New"/>
                <w:sz w:val="19"/>
                <w:szCs w:val="19"/>
                <w:highlight w:val="lightGray"/>
                <w:shd w:val="clear" w:color="auto" w:fill="F9F2F4"/>
              </w:rPr>
            </w:pPr>
            <w:r>
              <w:rPr>
                <w:rFonts w:ascii="Consolas" w:hAnsi="Consolas" w:cs="Courier New"/>
                <w:sz w:val="19"/>
                <w:szCs w:val="19"/>
                <w:highlight w:val="lightGray"/>
                <w:shd w:val="clear" w:color="auto" w:fill="F9F2F4"/>
              </w:rPr>
              <w:t xml:space="preserve">    Import numpy as np</w:t>
            </w:r>
          </w:p>
          <w:p w14:paraId="4BC4F20A" w14:textId="77777777" w:rsidR="00374341" w:rsidRDefault="00374341" w:rsidP="00374341">
            <w:pPr>
              <w:rPr>
                <w:rFonts w:ascii="Consolas" w:hAnsi="Consolas" w:cs="Courier New"/>
                <w:sz w:val="19"/>
                <w:szCs w:val="19"/>
                <w:highlight w:val="lightGray"/>
                <w:shd w:val="clear" w:color="auto" w:fill="F9F2F4"/>
              </w:rPr>
            </w:pPr>
            <w:r>
              <w:rPr>
                <w:rFonts w:ascii="Consolas" w:hAnsi="Consolas" w:cs="Courier New"/>
                <w:sz w:val="19"/>
                <w:szCs w:val="19"/>
                <w:highlight w:val="lightGray"/>
                <w:shd w:val="clear" w:color="auto" w:fill="F9F2F4"/>
              </w:rPr>
              <w:t xml:space="preserve">    print(np.mean(scaled_ columns))    </w:t>
            </w:r>
          </w:p>
          <w:p w14:paraId="5D8636E2" w14:textId="77777777" w:rsidR="00374341" w:rsidRDefault="00374341" w:rsidP="00374341">
            <w:pPr>
              <w:rPr>
                <w:rFonts w:ascii="Consolas" w:hAnsi="Consolas" w:cs="Courier New"/>
                <w:sz w:val="19"/>
                <w:szCs w:val="19"/>
                <w:highlight w:val="lightGray"/>
                <w:shd w:val="clear" w:color="auto" w:fill="F9F2F4"/>
              </w:rPr>
            </w:pPr>
            <w:r>
              <w:rPr>
                <w:rFonts w:ascii="Consolas" w:hAnsi="Consolas" w:cs="Courier New"/>
                <w:sz w:val="19"/>
                <w:szCs w:val="19"/>
                <w:highlight w:val="lightGray"/>
                <w:shd w:val="clear" w:color="auto" w:fill="F9F2F4"/>
              </w:rPr>
              <w:t xml:space="preserve">    return scaled_columns</w:t>
            </w:r>
          </w:p>
          <w:p w14:paraId="00F4605C" w14:textId="77777777" w:rsidR="00374341" w:rsidRDefault="00374341" w:rsidP="00374341">
            <w:pPr>
              <w:rPr>
                <w:rFonts w:ascii="Consolas" w:hAnsi="Consolas" w:cs="Courier New"/>
                <w:sz w:val="19"/>
                <w:szCs w:val="19"/>
                <w:highlight w:val="lightGray"/>
                <w:shd w:val="clear" w:color="auto" w:fill="F9F2F4"/>
              </w:rPr>
            </w:pPr>
          </w:p>
        </w:tc>
        <w:tc>
          <w:tcPr>
            <w:tcW w:w="270" w:type="dxa"/>
            <w:tcBorders>
              <w:top w:val="nil"/>
              <w:left w:val="single" w:sz="4" w:space="0" w:color="808080"/>
              <w:bottom w:val="nil"/>
              <w:right w:val="single" w:sz="4" w:space="0" w:color="DBDBDB"/>
            </w:tcBorders>
            <w:shd w:val="clear" w:color="auto" w:fill="FAFAFA"/>
          </w:tcPr>
          <w:p w14:paraId="3A215E3F" w14:textId="77777777" w:rsidR="00374341" w:rsidRDefault="00374341" w:rsidP="00374341"/>
        </w:tc>
      </w:tr>
      <w:tr w:rsidR="00374341" w14:paraId="48988146" w14:textId="77777777" w:rsidTr="00374341">
        <w:trPr>
          <w:trHeight w:val="180"/>
        </w:trPr>
        <w:tc>
          <w:tcPr>
            <w:tcW w:w="270" w:type="dxa"/>
            <w:tcBorders>
              <w:top w:val="nil"/>
              <w:left w:val="single" w:sz="4" w:space="0" w:color="DBDBDB"/>
              <w:bottom w:val="single" w:sz="4" w:space="0" w:color="E1E1E1"/>
              <w:right w:val="nil"/>
            </w:tcBorders>
            <w:shd w:val="clear" w:color="auto" w:fill="FAFAFA"/>
          </w:tcPr>
          <w:p w14:paraId="2A29C8F5" w14:textId="77777777" w:rsidR="00374341" w:rsidRDefault="00374341" w:rsidP="00374341">
            <w:pPr>
              <w:spacing w:after="0" w:line="240" w:lineRule="auto"/>
              <w:rPr>
                <w:sz w:val="16"/>
                <w:szCs w:val="16"/>
              </w:rPr>
            </w:pPr>
          </w:p>
        </w:tc>
        <w:tc>
          <w:tcPr>
            <w:tcW w:w="9900" w:type="dxa"/>
            <w:tcBorders>
              <w:top w:val="single" w:sz="4" w:space="0" w:color="808080"/>
              <w:left w:val="nil"/>
              <w:bottom w:val="single" w:sz="4" w:space="0" w:color="E1E1E1"/>
              <w:right w:val="nil"/>
            </w:tcBorders>
            <w:shd w:val="clear" w:color="auto" w:fill="FAFAFA"/>
          </w:tcPr>
          <w:p w14:paraId="200F2BF5" w14:textId="77777777" w:rsidR="00374341" w:rsidRDefault="00374341" w:rsidP="00374341">
            <w:pPr>
              <w:spacing w:after="0" w:line="240" w:lineRule="auto"/>
              <w:rPr>
                <w:sz w:val="16"/>
                <w:szCs w:val="16"/>
              </w:rPr>
            </w:pPr>
          </w:p>
        </w:tc>
        <w:tc>
          <w:tcPr>
            <w:tcW w:w="270" w:type="dxa"/>
            <w:tcBorders>
              <w:top w:val="nil"/>
              <w:left w:val="nil"/>
              <w:bottom w:val="single" w:sz="4" w:space="0" w:color="E1E1E1"/>
              <w:right w:val="single" w:sz="4" w:space="0" w:color="DBDBDB"/>
            </w:tcBorders>
            <w:shd w:val="clear" w:color="auto" w:fill="FAFAFA"/>
          </w:tcPr>
          <w:p w14:paraId="01161E64" w14:textId="77777777" w:rsidR="00374341" w:rsidRDefault="00374341" w:rsidP="00374341">
            <w:pPr>
              <w:spacing w:after="0" w:line="240" w:lineRule="auto"/>
              <w:rPr>
                <w:sz w:val="16"/>
                <w:szCs w:val="16"/>
              </w:rPr>
            </w:pPr>
          </w:p>
        </w:tc>
      </w:tr>
    </w:tbl>
    <w:p w14:paraId="1DA434F2" w14:textId="77777777" w:rsidR="00374341" w:rsidRDefault="00374341" w:rsidP="00374341">
      <w:pPr>
        <w:rPr>
          <w:color w:val="404040" w:themeColor="text1" w:themeTint="BF"/>
        </w:rPr>
      </w:pPr>
    </w:p>
    <w:tbl>
      <w:tblPr>
        <w:tblW w:w="10440" w:type="dxa"/>
        <w:tblInd w:w="-5" w:type="dxa"/>
        <w:tblBorders>
          <w:top w:val="single" w:sz="4" w:space="0" w:color="DBDBDB"/>
          <w:left w:val="single" w:sz="4" w:space="0" w:color="DBDBDB"/>
          <w:bottom w:val="single" w:sz="4" w:space="0" w:color="DBDBDB"/>
          <w:right w:val="single" w:sz="4" w:space="0" w:color="DBDBDB"/>
          <w:insideH w:val="nil"/>
          <w:insideV w:val="nil"/>
        </w:tblBorders>
        <w:tblLayout w:type="fixed"/>
        <w:tblLook w:val="0400" w:firstRow="0" w:lastRow="0" w:firstColumn="0" w:lastColumn="0" w:noHBand="0" w:noVBand="1"/>
      </w:tblPr>
      <w:tblGrid>
        <w:gridCol w:w="270"/>
        <w:gridCol w:w="9900"/>
        <w:gridCol w:w="270"/>
      </w:tblGrid>
      <w:tr w:rsidR="00374341" w14:paraId="11050D48" w14:textId="77777777" w:rsidTr="00374341">
        <w:trPr>
          <w:trHeight w:val="420"/>
        </w:trPr>
        <w:tc>
          <w:tcPr>
            <w:tcW w:w="10440" w:type="dxa"/>
            <w:gridSpan w:val="3"/>
            <w:tcBorders>
              <w:top w:val="single" w:sz="4" w:space="0" w:color="DBDBDB"/>
              <w:left w:val="single" w:sz="4" w:space="0" w:color="DBDBDB"/>
              <w:bottom w:val="nil"/>
              <w:right w:val="single" w:sz="4" w:space="0" w:color="DBDBDB"/>
            </w:tcBorders>
            <w:shd w:val="clear" w:color="auto" w:fill="FAFAFA"/>
            <w:hideMark/>
          </w:tcPr>
          <w:p w14:paraId="3F8FF70A" w14:textId="77777777" w:rsidR="00374341" w:rsidRDefault="00374341" w:rsidP="00374341">
            <w:pPr>
              <w:pStyle w:val="Heading3"/>
            </w:pPr>
            <w:r>
              <w:t>Model Code</w:t>
            </w:r>
          </w:p>
        </w:tc>
      </w:tr>
      <w:tr w:rsidR="00374341" w14:paraId="3BCE3F60" w14:textId="77777777" w:rsidTr="00374341">
        <w:trPr>
          <w:trHeight w:val="420"/>
        </w:trPr>
        <w:tc>
          <w:tcPr>
            <w:tcW w:w="10440" w:type="dxa"/>
            <w:gridSpan w:val="3"/>
            <w:tcBorders>
              <w:top w:val="single" w:sz="4" w:space="0" w:color="DBDBDB"/>
              <w:left w:val="single" w:sz="4" w:space="0" w:color="DBDBDB"/>
              <w:bottom w:val="nil"/>
              <w:right w:val="single" w:sz="4" w:space="0" w:color="DBDBDB"/>
            </w:tcBorders>
            <w:shd w:val="clear" w:color="auto" w:fill="FAFAFA"/>
            <w:hideMark/>
          </w:tcPr>
          <w:p w14:paraId="09DB440C" w14:textId="77777777" w:rsidR="00374341" w:rsidRDefault="00374341" w:rsidP="00374341">
            <w:pPr>
              <w:pStyle w:val="Heading4"/>
              <w:rPr>
                <w:rFonts w:eastAsiaTheme="minorHAnsi"/>
              </w:rPr>
            </w:pPr>
            <w:r>
              <w:rPr>
                <w:rFonts w:eastAsiaTheme="minorHAnsi"/>
              </w:rPr>
              <w:t>Python</w:t>
            </w:r>
          </w:p>
        </w:tc>
      </w:tr>
      <w:tr w:rsidR="00374341" w14:paraId="5D0C291A" w14:textId="77777777" w:rsidTr="00374341">
        <w:trPr>
          <w:trHeight w:val="80"/>
        </w:trPr>
        <w:tc>
          <w:tcPr>
            <w:tcW w:w="270" w:type="dxa"/>
            <w:tcBorders>
              <w:top w:val="nil"/>
              <w:left w:val="single" w:sz="4" w:space="0" w:color="DBDBDB"/>
              <w:bottom w:val="nil"/>
              <w:right w:val="nil"/>
            </w:tcBorders>
            <w:shd w:val="clear" w:color="auto" w:fill="FAFAFA"/>
          </w:tcPr>
          <w:p w14:paraId="7262167F" w14:textId="77777777" w:rsidR="00374341" w:rsidRDefault="00374341" w:rsidP="00374341">
            <w:pPr>
              <w:spacing w:after="0" w:line="240" w:lineRule="auto"/>
              <w:rPr>
                <w:sz w:val="16"/>
                <w:szCs w:val="16"/>
              </w:rPr>
            </w:pPr>
          </w:p>
        </w:tc>
        <w:tc>
          <w:tcPr>
            <w:tcW w:w="9900" w:type="dxa"/>
            <w:tcBorders>
              <w:top w:val="nil"/>
              <w:left w:val="nil"/>
              <w:bottom w:val="single" w:sz="4" w:space="0" w:color="808080"/>
              <w:right w:val="nil"/>
            </w:tcBorders>
            <w:shd w:val="clear" w:color="auto" w:fill="FAFAFA"/>
          </w:tcPr>
          <w:p w14:paraId="3805F10F" w14:textId="77777777" w:rsidR="00374341" w:rsidRDefault="00374341" w:rsidP="00374341">
            <w:pPr>
              <w:spacing w:after="0" w:line="240" w:lineRule="auto"/>
              <w:rPr>
                <w:sz w:val="16"/>
                <w:szCs w:val="16"/>
              </w:rPr>
            </w:pPr>
          </w:p>
        </w:tc>
        <w:tc>
          <w:tcPr>
            <w:tcW w:w="270" w:type="dxa"/>
            <w:tcBorders>
              <w:top w:val="nil"/>
              <w:left w:val="nil"/>
              <w:bottom w:val="nil"/>
              <w:right w:val="single" w:sz="4" w:space="0" w:color="DBDBDB"/>
            </w:tcBorders>
            <w:shd w:val="clear" w:color="auto" w:fill="FAFAFA"/>
          </w:tcPr>
          <w:p w14:paraId="56FDAE14" w14:textId="77777777" w:rsidR="00374341" w:rsidRDefault="00374341" w:rsidP="00374341">
            <w:pPr>
              <w:spacing w:after="0" w:line="240" w:lineRule="auto"/>
              <w:rPr>
                <w:sz w:val="16"/>
                <w:szCs w:val="16"/>
              </w:rPr>
            </w:pPr>
          </w:p>
        </w:tc>
      </w:tr>
      <w:tr w:rsidR="00374341" w14:paraId="64DCD034" w14:textId="77777777" w:rsidTr="00374341">
        <w:trPr>
          <w:trHeight w:val="180"/>
        </w:trPr>
        <w:tc>
          <w:tcPr>
            <w:tcW w:w="270" w:type="dxa"/>
            <w:tcBorders>
              <w:top w:val="nil"/>
              <w:left w:val="single" w:sz="4" w:space="0" w:color="DBDBDB"/>
              <w:bottom w:val="nil"/>
              <w:right w:val="single" w:sz="4" w:space="0" w:color="808080"/>
            </w:tcBorders>
            <w:shd w:val="clear" w:color="auto" w:fill="FAFAFA"/>
          </w:tcPr>
          <w:p w14:paraId="3691C39B" w14:textId="77777777" w:rsidR="00374341" w:rsidRDefault="00374341" w:rsidP="00374341"/>
        </w:tc>
        <w:tc>
          <w:tcPr>
            <w:tcW w:w="9900" w:type="dxa"/>
            <w:tcBorders>
              <w:top w:val="single" w:sz="4" w:space="0" w:color="808080"/>
              <w:left w:val="single" w:sz="4" w:space="0" w:color="808080"/>
              <w:bottom w:val="single" w:sz="4" w:space="0" w:color="808080"/>
              <w:right w:val="single" w:sz="4" w:space="0" w:color="808080"/>
            </w:tcBorders>
            <w:shd w:val="clear" w:color="auto" w:fill="D9D9D9"/>
            <w:vAlign w:val="center"/>
            <w:hideMark/>
          </w:tcPr>
          <w:p w14:paraId="1109E023" w14:textId="77777777" w:rsidR="00374341" w:rsidRDefault="00374341" w:rsidP="00374341">
            <w:pPr>
              <w:shd w:val="clear" w:color="auto" w:fill="FFFFFE"/>
              <w:spacing w:after="0" w:line="285" w:lineRule="atLeast"/>
              <w:rPr>
                <w:rFonts w:ascii="Courier New" w:eastAsia="Times New Roman" w:hAnsi="Courier New" w:cs="Courier New"/>
                <w:color w:val="000000"/>
                <w:sz w:val="21"/>
                <w:szCs w:val="21"/>
              </w:rPr>
            </w:pPr>
            <w:r>
              <w:rPr>
                <w:rFonts w:ascii="Courier New" w:eastAsia="Times New Roman" w:hAnsi="Courier New" w:cs="Courier New"/>
                <w:color w:val="0000FF"/>
                <w:sz w:val="21"/>
                <w:szCs w:val="21"/>
              </w:rPr>
              <w:t>def</w:t>
            </w:r>
            <w:r>
              <w:rPr>
                <w:rFonts w:ascii="Courier New" w:eastAsia="Times New Roman" w:hAnsi="Courier New" w:cs="Courier New"/>
                <w:color w:val="000000"/>
                <w:sz w:val="21"/>
                <w:szCs w:val="21"/>
              </w:rPr>
              <w:t> </w:t>
            </w:r>
            <w:r>
              <w:rPr>
                <w:rFonts w:ascii="Courier New" w:eastAsia="Times New Roman" w:hAnsi="Courier New" w:cs="Courier New"/>
                <w:color w:val="795E26"/>
                <w:sz w:val="21"/>
                <w:szCs w:val="21"/>
              </w:rPr>
              <w:t>main</w:t>
            </w:r>
            <w:r>
              <w:rPr>
                <w:rFonts w:ascii="Courier New" w:eastAsia="Times New Roman" w:hAnsi="Courier New" w:cs="Courier New"/>
                <w:color w:val="000000"/>
                <w:sz w:val="21"/>
                <w:szCs w:val="21"/>
              </w:rPr>
              <w:t>():</w:t>
            </w:r>
          </w:p>
          <w:p w14:paraId="42E8557D" w14:textId="77777777" w:rsidR="00374341" w:rsidRDefault="00374341" w:rsidP="00374341">
            <w:pPr>
              <w:shd w:val="clear" w:color="auto" w:fill="FFFFFE"/>
              <w:spacing w:after="0" w:line="285" w:lineRule="atLeast"/>
              <w:rPr>
                <w:rFonts w:ascii="Courier New" w:eastAsia="Times New Roman" w:hAnsi="Courier New" w:cs="Courier New"/>
                <w:color w:val="000000"/>
                <w:sz w:val="21"/>
                <w:szCs w:val="21"/>
              </w:rPr>
            </w:pPr>
            <w:r>
              <w:rPr>
                <w:rFonts w:ascii="Courier New" w:eastAsia="Times New Roman" w:hAnsi="Courier New" w:cs="Courier New"/>
                <w:color w:val="000000"/>
                <w:sz w:val="21"/>
                <w:szCs w:val="21"/>
              </w:rPr>
              <w:t>    </w:t>
            </w:r>
            <w:r>
              <w:rPr>
                <w:rFonts w:ascii="Courier New" w:eastAsia="Times New Roman" w:hAnsi="Courier New" w:cs="Courier New"/>
                <w:color w:val="AF00DB"/>
                <w:sz w:val="21"/>
                <w:szCs w:val="21"/>
              </w:rPr>
              <w:t>from</w:t>
            </w:r>
            <w:r>
              <w:rPr>
                <w:rFonts w:ascii="Courier New" w:eastAsia="Times New Roman" w:hAnsi="Courier New" w:cs="Courier New"/>
                <w:color w:val="000000"/>
                <w:sz w:val="21"/>
                <w:szCs w:val="21"/>
              </w:rPr>
              <w:t> sklearn.datasets </w:t>
            </w:r>
            <w:r>
              <w:rPr>
                <w:rFonts w:ascii="Courier New" w:eastAsia="Times New Roman" w:hAnsi="Courier New" w:cs="Courier New"/>
                <w:color w:val="AF00DB"/>
                <w:sz w:val="21"/>
                <w:szCs w:val="21"/>
              </w:rPr>
              <w:t>import</w:t>
            </w:r>
            <w:r>
              <w:rPr>
                <w:rFonts w:ascii="Courier New" w:eastAsia="Times New Roman" w:hAnsi="Courier New" w:cs="Courier New"/>
                <w:color w:val="000000"/>
                <w:sz w:val="21"/>
                <w:szCs w:val="21"/>
              </w:rPr>
              <w:t> load_iris</w:t>
            </w:r>
          </w:p>
          <w:p w14:paraId="66246DC8" w14:textId="77777777" w:rsidR="00374341" w:rsidRDefault="00374341" w:rsidP="00374341">
            <w:pPr>
              <w:shd w:val="clear" w:color="auto" w:fill="FFFFFE"/>
              <w:spacing w:after="0" w:line="285" w:lineRule="atLeast"/>
              <w:rPr>
                <w:rFonts w:ascii="Courier New" w:eastAsia="Times New Roman" w:hAnsi="Courier New" w:cs="Courier New"/>
                <w:color w:val="000000"/>
                <w:sz w:val="21"/>
                <w:szCs w:val="21"/>
              </w:rPr>
            </w:pPr>
            <w:r>
              <w:rPr>
                <w:rFonts w:ascii="Courier New" w:eastAsia="Times New Roman" w:hAnsi="Courier New" w:cs="Courier New"/>
                <w:color w:val="000000"/>
                <w:sz w:val="21"/>
                <w:szCs w:val="21"/>
              </w:rPr>
              <w:t>    X, y = load_iris(return_X_y=</w:t>
            </w:r>
            <w:r>
              <w:rPr>
                <w:rFonts w:ascii="Courier New" w:eastAsia="Times New Roman" w:hAnsi="Courier New" w:cs="Courier New"/>
                <w:color w:val="0000FF"/>
                <w:sz w:val="21"/>
                <w:szCs w:val="21"/>
              </w:rPr>
              <w:t>True</w:t>
            </w:r>
            <w:r>
              <w:rPr>
                <w:rFonts w:ascii="Courier New" w:eastAsia="Times New Roman" w:hAnsi="Courier New" w:cs="Courier New"/>
                <w:color w:val="000000"/>
                <w:sz w:val="21"/>
                <w:szCs w:val="21"/>
              </w:rPr>
              <w:t>)</w:t>
            </w:r>
          </w:p>
          <w:p w14:paraId="1E94758A" w14:textId="77777777" w:rsidR="00374341" w:rsidRDefault="00374341" w:rsidP="00374341">
            <w:pPr>
              <w:shd w:val="clear" w:color="auto" w:fill="FFFFFE"/>
              <w:spacing w:after="0" w:line="285" w:lineRule="atLeast"/>
              <w:rPr>
                <w:rFonts w:ascii="Courier New" w:eastAsia="Times New Roman" w:hAnsi="Courier New" w:cs="Courier New"/>
                <w:color w:val="000000"/>
                <w:sz w:val="21"/>
                <w:szCs w:val="21"/>
              </w:rPr>
            </w:pPr>
            <w:r>
              <w:rPr>
                <w:rFonts w:ascii="Courier New" w:eastAsia="Times New Roman" w:hAnsi="Courier New" w:cs="Courier New"/>
                <w:color w:val="000000"/>
                <w:sz w:val="21"/>
                <w:szCs w:val="21"/>
              </w:rPr>
              <w:t>    </w:t>
            </w:r>
            <w:r>
              <w:rPr>
                <w:rFonts w:ascii="Courier New" w:eastAsia="Times New Roman" w:hAnsi="Courier New" w:cs="Courier New"/>
                <w:color w:val="AF00DB"/>
                <w:sz w:val="21"/>
                <w:szCs w:val="21"/>
              </w:rPr>
              <w:t>from</w:t>
            </w:r>
            <w:r>
              <w:rPr>
                <w:rFonts w:ascii="Courier New" w:eastAsia="Times New Roman" w:hAnsi="Courier New" w:cs="Courier New"/>
                <w:color w:val="000000"/>
                <w:sz w:val="21"/>
                <w:szCs w:val="21"/>
              </w:rPr>
              <w:t> sklearn.preprocessing </w:t>
            </w:r>
            <w:r>
              <w:rPr>
                <w:rFonts w:ascii="Courier New" w:eastAsia="Times New Roman" w:hAnsi="Courier New" w:cs="Courier New"/>
                <w:color w:val="AF00DB"/>
                <w:sz w:val="21"/>
                <w:szCs w:val="21"/>
              </w:rPr>
              <w:t>import</w:t>
            </w:r>
            <w:r>
              <w:rPr>
                <w:rFonts w:ascii="Courier New" w:eastAsia="Times New Roman" w:hAnsi="Courier New" w:cs="Courier New"/>
                <w:color w:val="000000"/>
                <w:sz w:val="21"/>
                <w:szCs w:val="21"/>
              </w:rPr>
              <w:t> StandardScaler</w:t>
            </w:r>
          </w:p>
          <w:p w14:paraId="406DE77B" w14:textId="77777777" w:rsidR="00374341" w:rsidRDefault="00374341" w:rsidP="00374341">
            <w:pPr>
              <w:shd w:val="clear" w:color="auto" w:fill="FFFFFE"/>
              <w:spacing w:after="0" w:line="285" w:lineRule="atLeast"/>
              <w:rPr>
                <w:rFonts w:ascii="Courier New" w:eastAsia="Times New Roman" w:hAnsi="Courier New" w:cs="Courier New"/>
                <w:color w:val="000000"/>
                <w:sz w:val="21"/>
                <w:szCs w:val="21"/>
              </w:rPr>
            </w:pPr>
            <w:r>
              <w:rPr>
                <w:rFonts w:ascii="Courier New" w:eastAsia="Times New Roman" w:hAnsi="Courier New" w:cs="Courier New"/>
                <w:color w:val="000000"/>
                <w:sz w:val="21"/>
                <w:szCs w:val="21"/>
              </w:rPr>
              <w:t>    scaler = StandardScaler()</w:t>
            </w:r>
          </w:p>
          <w:p w14:paraId="535623F0" w14:textId="77777777" w:rsidR="00374341" w:rsidRDefault="00374341" w:rsidP="00374341">
            <w:pPr>
              <w:shd w:val="clear" w:color="auto" w:fill="FFFFFE"/>
              <w:spacing w:after="0" w:line="285" w:lineRule="atLeast"/>
              <w:rPr>
                <w:rFonts w:ascii="Courier New" w:eastAsia="Times New Roman" w:hAnsi="Courier New" w:cs="Courier New"/>
                <w:color w:val="000000"/>
                <w:sz w:val="21"/>
                <w:szCs w:val="21"/>
              </w:rPr>
            </w:pPr>
            <w:r>
              <w:rPr>
                <w:rFonts w:ascii="Courier New" w:eastAsia="Times New Roman" w:hAnsi="Courier New" w:cs="Courier New"/>
                <w:color w:val="000000"/>
                <w:sz w:val="21"/>
                <w:szCs w:val="21"/>
              </w:rPr>
              <w:t>    scaled_columns = scaler.fit_transform(X[:, :</w:t>
            </w:r>
            <w:r>
              <w:rPr>
                <w:rFonts w:ascii="Courier New" w:eastAsia="Times New Roman" w:hAnsi="Courier New" w:cs="Courier New"/>
                <w:color w:val="09885A"/>
                <w:sz w:val="21"/>
                <w:szCs w:val="21"/>
              </w:rPr>
              <w:t>2</w:t>
            </w:r>
            <w:r>
              <w:rPr>
                <w:rFonts w:ascii="Courier New" w:eastAsia="Times New Roman" w:hAnsi="Courier New" w:cs="Courier New"/>
                <w:color w:val="000000"/>
                <w:sz w:val="21"/>
                <w:szCs w:val="21"/>
              </w:rPr>
              <w:t>])</w:t>
            </w:r>
          </w:p>
          <w:p w14:paraId="2AAD8841" w14:textId="77777777" w:rsidR="00374341" w:rsidRDefault="00374341" w:rsidP="00374341">
            <w:pPr>
              <w:shd w:val="clear" w:color="auto" w:fill="FFFFFE"/>
              <w:spacing w:after="0" w:line="285" w:lineRule="atLeast"/>
              <w:rPr>
                <w:rFonts w:ascii="Courier New" w:eastAsia="Times New Roman" w:hAnsi="Courier New" w:cs="Courier New"/>
                <w:color w:val="000000"/>
                <w:sz w:val="21"/>
                <w:szCs w:val="21"/>
              </w:rPr>
            </w:pPr>
            <w:r>
              <w:rPr>
                <w:rFonts w:ascii="Courier New" w:eastAsia="Times New Roman" w:hAnsi="Courier New" w:cs="Courier New"/>
                <w:color w:val="000000"/>
                <w:sz w:val="21"/>
                <w:szCs w:val="21"/>
              </w:rPr>
              <w:t>    </w:t>
            </w:r>
            <w:r>
              <w:rPr>
                <w:rFonts w:ascii="Courier New" w:eastAsia="Times New Roman" w:hAnsi="Courier New" w:cs="Courier New"/>
                <w:color w:val="AF00DB"/>
                <w:sz w:val="21"/>
                <w:szCs w:val="21"/>
              </w:rPr>
              <w:t>import</w:t>
            </w:r>
            <w:r>
              <w:rPr>
                <w:rFonts w:ascii="Courier New" w:eastAsia="Times New Roman" w:hAnsi="Courier New" w:cs="Courier New"/>
                <w:color w:val="000000"/>
                <w:sz w:val="21"/>
                <w:szCs w:val="21"/>
              </w:rPr>
              <w:t> numpy </w:t>
            </w:r>
            <w:r>
              <w:rPr>
                <w:rFonts w:ascii="Courier New" w:eastAsia="Times New Roman" w:hAnsi="Courier New" w:cs="Courier New"/>
                <w:color w:val="AF00DB"/>
                <w:sz w:val="21"/>
                <w:szCs w:val="21"/>
              </w:rPr>
              <w:t>as</w:t>
            </w:r>
            <w:r>
              <w:rPr>
                <w:rFonts w:ascii="Courier New" w:eastAsia="Times New Roman" w:hAnsi="Courier New" w:cs="Courier New"/>
                <w:color w:val="000000"/>
                <w:sz w:val="21"/>
                <w:szCs w:val="21"/>
              </w:rPr>
              <w:t> np</w:t>
            </w:r>
          </w:p>
          <w:p w14:paraId="5E50E5D3" w14:textId="77777777" w:rsidR="00374341" w:rsidRDefault="00374341" w:rsidP="00374341">
            <w:pPr>
              <w:shd w:val="clear" w:color="auto" w:fill="FFFFFE"/>
              <w:spacing w:after="0" w:line="285" w:lineRule="atLeast"/>
              <w:rPr>
                <w:rFonts w:ascii="Courier New" w:eastAsia="Times New Roman" w:hAnsi="Courier New" w:cs="Courier New"/>
                <w:color w:val="000000"/>
                <w:sz w:val="21"/>
                <w:szCs w:val="21"/>
              </w:rPr>
            </w:pPr>
            <w:r>
              <w:rPr>
                <w:rFonts w:ascii="Courier New" w:eastAsia="Times New Roman" w:hAnsi="Courier New" w:cs="Courier New"/>
                <w:color w:val="000000"/>
                <w:sz w:val="21"/>
                <w:szCs w:val="21"/>
              </w:rPr>
              <w:t>    </w:t>
            </w:r>
            <w:r>
              <w:rPr>
                <w:rFonts w:ascii="Courier New" w:eastAsia="Times New Roman" w:hAnsi="Courier New" w:cs="Courier New"/>
                <w:color w:val="795E26"/>
                <w:sz w:val="21"/>
                <w:szCs w:val="21"/>
              </w:rPr>
              <w:t>print</w:t>
            </w:r>
            <w:r>
              <w:rPr>
                <w:rFonts w:ascii="Courier New" w:eastAsia="Times New Roman" w:hAnsi="Courier New" w:cs="Courier New"/>
                <w:color w:val="000000"/>
                <w:sz w:val="21"/>
                <w:szCs w:val="21"/>
              </w:rPr>
              <w:t>(np.mean(scaled_columns))    </w:t>
            </w:r>
          </w:p>
          <w:p w14:paraId="608DC30A" w14:textId="77777777" w:rsidR="00374341" w:rsidRDefault="00374341" w:rsidP="00374341">
            <w:pPr>
              <w:shd w:val="clear" w:color="auto" w:fill="FFFFFE"/>
              <w:spacing w:after="0" w:line="285" w:lineRule="atLeast"/>
              <w:rPr>
                <w:rFonts w:ascii="Courier New" w:eastAsia="Times New Roman" w:hAnsi="Courier New" w:cs="Courier New"/>
                <w:color w:val="000000"/>
                <w:sz w:val="21"/>
                <w:szCs w:val="21"/>
              </w:rPr>
            </w:pPr>
            <w:r>
              <w:rPr>
                <w:rFonts w:ascii="Courier New" w:eastAsia="Times New Roman" w:hAnsi="Courier New" w:cs="Courier New"/>
                <w:color w:val="000000"/>
                <w:sz w:val="21"/>
                <w:szCs w:val="21"/>
              </w:rPr>
              <w:t>    </w:t>
            </w:r>
            <w:r>
              <w:rPr>
                <w:rFonts w:ascii="Courier New" w:eastAsia="Times New Roman" w:hAnsi="Courier New" w:cs="Courier New"/>
                <w:color w:val="AF00DB"/>
                <w:sz w:val="21"/>
                <w:szCs w:val="21"/>
              </w:rPr>
              <w:t>return</w:t>
            </w:r>
            <w:r>
              <w:rPr>
                <w:rFonts w:ascii="Courier New" w:eastAsia="Times New Roman" w:hAnsi="Courier New" w:cs="Courier New"/>
                <w:color w:val="000000"/>
                <w:sz w:val="21"/>
                <w:szCs w:val="21"/>
              </w:rPr>
              <w:t> scaled_columns</w:t>
            </w:r>
          </w:p>
          <w:p w14:paraId="39804C59" w14:textId="77777777" w:rsidR="00374341" w:rsidRDefault="00374341" w:rsidP="00374341">
            <w:pPr>
              <w:rPr>
                <w:rFonts w:ascii="Consolas" w:hAnsi="Consolas" w:cs="Courier New"/>
                <w:color w:val="404040" w:themeColor="text1" w:themeTint="BF"/>
                <w:sz w:val="19"/>
                <w:szCs w:val="19"/>
                <w:highlight w:val="lightGray"/>
                <w:shd w:val="clear" w:color="auto" w:fill="F9F2F4"/>
              </w:rPr>
            </w:pPr>
          </w:p>
        </w:tc>
        <w:tc>
          <w:tcPr>
            <w:tcW w:w="270" w:type="dxa"/>
            <w:tcBorders>
              <w:top w:val="nil"/>
              <w:left w:val="single" w:sz="4" w:space="0" w:color="808080"/>
              <w:bottom w:val="nil"/>
              <w:right w:val="single" w:sz="4" w:space="0" w:color="DBDBDB"/>
            </w:tcBorders>
            <w:shd w:val="clear" w:color="auto" w:fill="FAFAFA"/>
          </w:tcPr>
          <w:p w14:paraId="09FDB386" w14:textId="77777777" w:rsidR="00374341" w:rsidRDefault="00374341" w:rsidP="00374341"/>
        </w:tc>
      </w:tr>
      <w:tr w:rsidR="00374341" w14:paraId="65BE4DAB" w14:textId="77777777" w:rsidTr="00374341">
        <w:trPr>
          <w:trHeight w:val="180"/>
        </w:trPr>
        <w:tc>
          <w:tcPr>
            <w:tcW w:w="270" w:type="dxa"/>
            <w:tcBorders>
              <w:top w:val="nil"/>
              <w:left w:val="single" w:sz="4" w:space="0" w:color="DBDBDB"/>
              <w:bottom w:val="single" w:sz="4" w:space="0" w:color="E1E1E1"/>
              <w:right w:val="nil"/>
            </w:tcBorders>
            <w:shd w:val="clear" w:color="auto" w:fill="FAFAFA"/>
          </w:tcPr>
          <w:p w14:paraId="062C4165" w14:textId="77777777" w:rsidR="00374341" w:rsidRDefault="00374341" w:rsidP="00374341">
            <w:pPr>
              <w:spacing w:after="0" w:line="240" w:lineRule="auto"/>
              <w:rPr>
                <w:sz w:val="16"/>
                <w:szCs w:val="16"/>
              </w:rPr>
            </w:pPr>
          </w:p>
        </w:tc>
        <w:tc>
          <w:tcPr>
            <w:tcW w:w="9900" w:type="dxa"/>
            <w:tcBorders>
              <w:top w:val="single" w:sz="4" w:space="0" w:color="808080"/>
              <w:left w:val="nil"/>
              <w:bottom w:val="single" w:sz="4" w:space="0" w:color="E1E1E1"/>
              <w:right w:val="nil"/>
            </w:tcBorders>
            <w:shd w:val="clear" w:color="auto" w:fill="FAFAFA"/>
          </w:tcPr>
          <w:p w14:paraId="6AD585BF" w14:textId="77777777" w:rsidR="00374341" w:rsidRDefault="00374341" w:rsidP="00374341">
            <w:pPr>
              <w:spacing w:after="0" w:line="240" w:lineRule="auto"/>
              <w:rPr>
                <w:sz w:val="16"/>
                <w:szCs w:val="16"/>
              </w:rPr>
            </w:pPr>
          </w:p>
        </w:tc>
        <w:tc>
          <w:tcPr>
            <w:tcW w:w="270" w:type="dxa"/>
            <w:tcBorders>
              <w:top w:val="nil"/>
              <w:left w:val="nil"/>
              <w:bottom w:val="single" w:sz="4" w:space="0" w:color="E1E1E1"/>
              <w:right w:val="single" w:sz="4" w:space="0" w:color="DBDBDB"/>
            </w:tcBorders>
            <w:shd w:val="clear" w:color="auto" w:fill="FAFAFA"/>
          </w:tcPr>
          <w:p w14:paraId="1C78EA39" w14:textId="77777777" w:rsidR="00374341" w:rsidRDefault="00374341" w:rsidP="00374341">
            <w:pPr>
              <w:spacing w:after="0" w:line="240" w:lineRule="auto"/>
              <w:rPr>
                <w:sz w:val="16"/>
                <w:szCs w:val="16"/>
              </w:rPr>
            </w:pPr>
          </w:p>
        </w:tc>
      </w:tr>
    </w:tbl>
    <w:p w14:paraId="50B68577" w14:textId="77777777" w:rsidR="00374341" w:rsidRDefault="00374341" w:rsidP="00374341">
      <w:pPr>
        <w:pStyle w:val="NoSpacing"/>
      </w:pPr>
    </w:p>
    <w:p w14:paraId="61F96D65" w14:textId="77777777" w:rsidR="005E7371" w:rsidRDefault="005E7371" w:rsidP="005E7371">
      <w:pPr>
        <w:pStyle w:val="NormalWeb"/>
        <w:spacing w:before="0" w:beforeAutospacing="0" w:after="120" w:afterAutospacing="0"/>
        <w:rPr>
          <w:rFonts w:ascii="Calibri" w:hAnsi="Calibri" w:cs="Calibri"/>
          <w:sz w:val="22"/>
          <w:szCs w:val="22"/>
        </w:rPr>
      </w:pPr>
    </w:p>
    <w:p w14:paraId="38E6971B" w14:textId="6C360544" w:rsidR="005E7371" w:rsidRDefault="005E7371" w:rsidP="005E7371">
      <w:pPr>
        <w:rPr>
          <w:rFonts w:ascii="Open Sans" w:hAnsi="Open Sans" w:cs="Open Sans"/>
        </w:rPr>
      </w:pPr>
      <w:r>
        <w:rPr>
          <w:highlight w:val="magenta"/>
        </w:rPr>
        <w:t xml:space="preserve">Mission 6 - Quiz Mission: Data Pre-Processing </w:t>
      </w:r>
    </w:p>
    <w:p w14:paraId="06C94555" w14:textId="689FC1F0" w:rsidR="00764552" w:rsidRDefault="00764552" w:rsidP="00764552">
      <w:pPr>
        <w:rPr>
          <w:rStyle w:val="Strong"/>
          <w:rFonts w:eastAsia="Times New Roman" w:cstheme="minorHAnsi"/>
          <w:szCs w:val="24"/>
        </w:rPr>
      </w:pPr>
      <w:r>
        <w:rPr>
          <w:rStyle w:val="Strong"/>
          <w:rFonts w:eastAsia="Times New Roman" w:cstheme="minorHAnsi"/>
          <w:szCs w:val="24"/>
          <w:highlight w:val="yellow"/>
        </w:rPr>
        <w:t>Mission 6</w:t>
      </w:r>
      <w:r w:rsidRPr="00DF56DB">
        <w:rPr>
          <w:rStyle w:val="Strong"/>
          <w:rFonts w:eastAsia="Times New Roman" w:cstheme="minorHAnsi"/>
          <w:szCs w:val="24"/>
          <w:highlight w:val="yellow"/>
        </w:rPr>
        <w:t xml:space="preserve"> Essential </w:t>
      </w:r>
      <w:r>
        <w:rPr>
          <w:rStyle w:val="Strong"/>
          <w:rFonts w:eastAsia="Times New Roman" w:cstheme="minorHAnsi"/>
          <w:szCs w:val="24"/>
          <w:highlight w:val="yellow"/>
        </w:rPr>
        <w:t>Purpose</w:t>
      </w:r>
      <w:r w:rsidRPr="00DF56DB">
        <w:rPr>
          <w:rStyle w:val="Strong"/>
          <w:rFonts w:eastAsia="Times New Roman" w:cstheme="minorHAnsi"/>
          <w:szCs w:val="24"/>
          <w:highlight w:val="yellow"/>
        </w:rPr>
        <w:t>:</w:t>
      </w:r>
      <w:r w:rsidRPr="00DF56DB">
        <w:rPr>
          <w:rStyle w:val="Strong"/>
          <w:rFonts w:eastAsia="Times New Roman" w:cstheme="minorHAnsi"/>
          <w:szCs w:val="24"/>
        </w:rPr>
        <w:t xml:space="preserve"> </w:t>
      </w:r>
    </w:p>
    <w:p w14:paraId="72758925" w14:textId="77777777" w:rsidR="00764552" w:rsidRPr="002F5EB5" w:rsidRDefault="00764552" w:rsidP="00764552">
      <w:pPr>
        <w:rPr>
          <w:rStyle w:val="Strong"/>
          <w:b w:val="0"/>
          <w:bCs w:val="0"/>
        </w:rPr>
      </w:pPr>
      <w:r>
        <w:rPr>
          <w:rFonts w:cstheme="minorHAnsi"/>
          <w:color w:val="A6A6A6" w:themeColor="background1" w:themeShade="A6"/>
        </w:rPr>
        <w:t>Repeat this section for every mission.</w:t>
      </w:r>
    </w:p>
    <w:p w14:paraId="221B4448" w14:textId="77777777" w:rsidR="00764552" w:rsidRPr="00A5669F" w:rsidRDefault="00764552" w:rsidP="00764552">
      <w:pPr>
        <w:pStyle w:val="NormalWeb"/>
        <w:spacing w:before="0" w:beforeAutospacing="0" w:after="120" w:afterAutospacing="0"/>
        <w:rPr>
          <w:rFonts w:asciiTheme="minorHAnsi" w:eastAsiaTheme="minorHAnsi" w:hAnsiTheme="minorHAnsi" w:cstheme="minorBidi"/>
          <w:color w:val="A6A6A6" w:themeColor="background1" w:themeShade="A6"/>
          <w:sz w:val="20"/>
          <w:szCs w:val="22"/>
        </w:rPr>
      </w:pPr>
      <w:r w:rsidRPr="00A5669F">
        <w:rPr>
          <w:rFonts w:asciiTheme="minorHAnsi" w:eastAsiaTheme="minorHAnsi" w:hAnsiTheme="minorHAnsi" w:cstheme="minorBidi"/>
          <w:color w:val="A6A6A6" w:themeColor="background1" w:themeShade="A6"/>
          <w:sz w:val="22"/>
        </w:rPr>
        <w:t>Write the essential question learners should explore during this lesson</w:t>
      </w:r>
      <w:r w:rsidRPr="00F71D0F">
        <w:rPr>
          <w:rFonts w:asciiTheme="minorHAnsi" w:eastAsiaTheme="minorHAnsi" w:hAnsiTheme="minorHAnsi" w:cstheme="minorBidi"/>
          <w:color w:val="A6A6A6" w:themeColor="background1" w:themeShade="A6"/>
          <w:sz w:val="22"/>
          <w:szCs w:val="22"/>
        </w:rPr>
        <w:t>.</w:t>
      </w:r>
      <w:r>
        <w:rPr>
          <w:rFonts w:asciiTheme="minorHAnsi" w:eastAsiaTheme="minorHAnsi" w:hAnsiTheme="minorHAnsi" w:cstheme="minorBidi"/>
          <w:color w:val="A6A6A6" w:themeColor="background1" w:themeShade="A6"/>
          <w:sz w:val="22"/>
          <w:szCs w:val="22"/>
        </w:rPr>
        <w:t xml:space="preserve"> Write the purpose as a question that will be answered throughout the mission.</w:t>
      </w:r>
      <w:r w:rsidRPr="00F71D0F">
        <w:rPr>
          <w:rFonts w:asciiTheme="minorHAnsi" w:eastAsiaTheme="minorHAnsi" w:hAnsiTheme="minorHAnsi" w:cstheme="minorBidi"/>
          <w:color w:val="A6A6A6" w:themeColor="background1" w:themeShade="A6"/>
          <w:sz w:val="22"/>
          <w:szCs w:val="22"/>
        </w:rPr>
        <w:t xml:space="preserve"> Ie. Why is Python important for Machine Learning?</w:t>
      </w:r>
    </w:p>
    <w:p w14:paraId="0B17511B" w14:textId="77777777" w:rsidR="00764552" w:rsidRDefault="00764552" w:rsidP="00764552">
      <w:pPr>
        <w:pStyle w:val="NormalWeb"/>
        <w:spacing w:before="0" w:beforeAutospacing="0" w:after="120" w:afterAutospacing="0"/>
        <w:rPr>
          <w:rFonts w:asciiTheme="minorHAnsi" w:hAnsiTheme="minorHAnsi" w:cstheme="minorHAnsi"/>
          <w:sz w:val="22"/>
          <w:szCs w:val="22"/>
        </w:rPr>
      </w:pPr>
      <w:r>
        <w:rPr>
          <w:rFonts w:asciiTheme="minorHAnsi" w:hAnsiTheme="minorHAnsi" w:cstheme="minorHAnsi"/>
          <w:sz w:val="22"/>
          <w:szCs w:val="22"/>
        </w:rPr>
        <w:t>Write Here:</w:t>
      </w:r>
    </w:p>
    <w:p w14:paraId="188F2F36" w14:textId="3C506D4E" w:rsidR="00764552" w:rsidRDefault="00764552">
      <w:pPr>
        <w:pStyle w:val="NormalWeb"/>
        <w:spacing w:before="0" w:beforeAutospacing="0" w:after="120" w:afterAutospacing="0"/>
        <w:rPr>
          <w:rFonts w:asciiTheme="minorHAnsi" w:hAnsiTheme="minorHAnsi" w:cstheme="minorBidi"/>
          <w:sz w:val="22"/>
          <w:szCs w:val="22"/>
          <w:rPrChange w:id="9220" w:author="Guest User" w:date="2020-01-21T14:56:00Z">
            <w:rPr/>
          </w:rPrChange>
        </w:rPr>
        <w:pPrChange w:id="9221" w:author="Guest User" w:date="2020-01-21T14:56:00Z">
          <w:pPr>
            <w:pStyle w:val="NormalWeb"/>
          </w:pPr>
        </w:pPrChange>
      </w:pPr>
      <w:r w:rsidRPr="00072BB1">
        <w:rPr>
          <w:rFonts w:ascii="Calibri" w:hAnsi="Calibri" w:cs="Calibri"/>
          <w:sz w:val="22"/>
          <w:szCs w:val="22"/>
        </w:rPr>
        <w:t>Knowledge:</w:t>
      </w:r>
      <w:ins w:id="9222" w:author="RoboGarden Team" w:date="2020-01-24T00:19:00Z">
        <w:r w:rsidR="001F7225">
          <w:rPr>
            <w:rFonts w:ascii="Calibri" w:hAnsi="Calibri" w:cs="Calibri"/>
            <w:sz w:val="22"/>
            <w:szCs w:val="22"/>
          </w:rPr>
          <w:t xml:space="preserve"> </w:t>
        </w:r>
      </w:ins>
      <w:ins w:id="9223" w:author="Chantelle Dubois Nishiyama" w:date="2020-02-19T22:48:00Z">
        <w:r w:rsidR="00BD42DF">
          <w:rPr>
            <w:rFonts w:ascii="Calibri" w:hAnsi="Calibri" w:cs="Calibri"/>
            <w:sz w:val="22"/>
            <w:szCs w:val="22"/>
          </w:rPr>
          <w:t>P</w:t>
        </w:r>
      </w:ins>
      <w:ins w:id="9224" w:author="RoboGarden Team" w:date="2020-01-24T00:19:00Z">
        <w:del w:id="9225" w:author="Chantelle Dubois Nishiyama" w:date="2020-02-19T22:48:00Z">
          <w:r w:rsidR="001F7225" w:rsidDel="00BD42DF">
            <w:rPr>
              <w:rFonts w:ascii="Calibri" w:hAnsi="Calibri" w:cs="Calibri"/>
              <w:sz w:val="22"/>
              <w:szCs w:val="22"/>
            </w:rPr>
            <w:delText>p</w:delText>
          </w:r>
        </w:del>
        <w:r w:rsidR="001F7225">
          <w:rPr>
            <w:rFonts w:ascii="Calibri" w:hAnsi="Calibri" w:cs="Calibri"/>
            <w:sz w:val="22"/>
            <w:szCs w:val="22"/>
          </w:rPr>
          <w:t xml:space="preserve">reprocessing </w:t>
        </w:r>
      </w:ins>
      <w:ins w:id="9226" w:author="Chantelle Dubois Nishiyama" w:date="2020-02-19T22:48:00Z">
        <w:r w:rsidR="00BD42DF">
          <w:rPr>
            <w:rFonts w:ascii="Calibri" w:hAnsi="Calibri" w:cs="Calibri"/>
            <w:sz w:val="22"/>
            <w:szCs w:val="22"/>
          </w:rPr>
          <w:t>T</w:t>
        </w:r>
      </w:ins>
      <w:ins w:id="9227" w:author="RoboGarden Team" w:date="2020-01-24T00:19:00Z">
        <w:del w:id="9228" w:author="Chantelle Dubois Nishiyama" w:date="2020-02-19T22:48:00Z">
          <w:r w:rsidR="001F7225" w:rsidDel="00BD42DF">
            <w:rPr>
              <w:rFonts w:ascii="Calibri" w:hAnsi="Calibri" w:cs="Calibri"/>
              <w:sz w:val="22"/>
              <w:szCs w:val="22"/>
            </w:rPr>
            <w:delText>t</w:delText>
          </w:r>
        </w:del>
        <w:r w:rsidR="001F7225">
          <w:rPr>
            <w:rFonts w:ascii="Calibri" w:hAnsi="Calibri" w:cs="Calibri"/>
            <w:sz w:val="22"/>
            <w:szCs w:val="22"/>
          </w:rPr>
          <w:t>echniques:</w:t>
        </w:r>
      </w:ins>
      <w:r w:rsidRPr="00072BB1">
        <w:rPr>
          <w:rFonts w:ascii="Calibri" w:hAnsi="Calibri" w:cs="Calibri"/>
          <w:sz w:val="22"/>
          <w:szCs w:val="22"/>
        </w:rPr>
        <w:t xml:space="preserve"> Scaling and Encoding</w:t>
      </w:r>
    </w:p>
    <w:p w14:paraId="78671B9D" w14:textId="2A7F2B62" w:rsidR="002F3439" w:rsidRPr="00C62FC2" w:rsidRDefault="002F3439" w:rsidP="002F3439">
      <w:pPr>
        <w:rPr>
          <w:color w:val="A6A6A6" w:themeColor="background1" w:themeShade="A6"/>
        </w:rPr>
      </w:pPr>
      <w:r w:rsidRPr="00E666A8">
        <w:rPr>
          <w:rFonts w:ascii="Calibri" w:eastAsia="Times New Roman" w:hAnsi="Calibri" w:cs="Calibri"/>
          <w:color w:val="000000"/>
        </w:rPr>
        <w:t xml:space="preserve">For more information regarding </w:t>
      </w:r>
      <w:commentRangeStart w:id="9229"/>
      <w:commentRangeEnd w:id="9229"/>
      <w:r>
        <w:rPr>
          <w:rStyle w:val="CommentReference"/>
          <w:color w:val="404040"/>
        </w:rPr>
        <w:commentReference w:id="9229"/>
      </w:r>
      <w:r w:rsidRPr="00E666A8">
        <w:rPr>
          <w:rFonts w:ascii="Calibri" w:eastAsia="Times New Roman" w:hAnsi="Calibri" w:cs="Calibri"/>
          <w:color w:val="000000"/>
        </w:rPr>
        <w:t xml:space="preserve">the grading of </w:t>
      </w:r>
      <w:r>
        <w:rPr>
          <w:rFonts w:ascii="Calibri" w:eastAsia="Times New Roman" w:hAnsi="Calibri" w:cs="Calibri"/>
          <w:color w:val="000000"/>
        </w:rPr>
        <w:t xml:space="preserve">the </w:t>
      </w:r>
      <w:r w:rsidR="002D3886">
        <w:rPr>
          <w:rFonts w:ascii="Calibri" w:eastAsia="Times New Roman" w:hAnsi="Calibri" w:cs="Calibri"/>
          <w:color w:val="000000"/>
        </w:rPr>
        <w:t>Quiz missions p</w:t>
      </w:r>
      <w:r w:rsidRPr="00E666A8">
        <w:rPr>
          <w:rFonts w:ascii="Calibri" w:eastAsia="Times New Roman" w:hAnsi="Calibri" w:cs="Calibri"/>
          <w:color w:val="000000"/>
        </w:rPr>
        <w:t>lease refer to Module 1 Introduction section</w:t>
      </w:r>
      <w:r w:rsidR="007E3639">
        <w:rPr>
          <w:rFonts w:ascii="Calibri" w:eastAsia="Times New Roman" w:hAnsi="Calibri" w:cs="Calibri"/>
          <w:color w:val="000000"/>
        </w:rPr>
        <w:t xml:space="preserve"> as well as </w:t>
      </w:r>
      <w:r w:rsidR="007E3639" w:rsidRPr="007962D9">
        <w:rPr>
          <w:rFonts w:ascii="Calibri" w:eastAsia="Times New Roman" w:hAnsi="Calibri" w:cs="Calibri"/>
          <w:color w:val="4472C4" w:themeColor="accent1"/>
          <w:u w:val="single"/>
        </w:rPr>
        <w:t xml:space="preserve">the </w:t>
      </w:r>
      <w:del w:id="9230" w:author="Chantelle Dubois Nishiyama" w:date="2020-02-26T20:35:00Z">
        <w:r w:rsidR="007E3639" w:rsidRPr="007962D9" w:rsidDel="00A17CD2">
          <w:rPr>
            <w:rFonts w:ascii="Calibri" w:eastAsia="Times New Roman" w:hAnsi="Calibri" w:cs="Calibri"/>
            <w:color w:val="4472C4" w:themeColor="accent1"/>
            <w:u w:val="single"/>
          </w:rPr>
          <w:delText>orientation</w:delText>
        </w:r>
      </w:del>
      <w:ins w:id="9231" w:author="Chantelle Dubois Nishiyama" w:date="2020-02-26T20:35:00Z">
        <w:r w:rsidR="00A17CD2">
          <w:rPr>
            <w:rFonts w:ascii="Calibri" w:eastAsia="Times New Roman" w:hAnsi="Calibri" w:cs="Calibri"/>
            <w:color w:val="4472C4" w:themeColor="accent1"/>
            <w:u w:val="single"/>
          </w:rPr>
          <w:t>Orientation</w:t>
        </w:r>
      </w:ins>
      <w:del w:id="9232" w:author="Chantelle Dubois Nishiyama" w:date="2020-02-19T22:48:00Z">
        <w:r w:rsidR="007E3639" w:rsidRPr="00E666A8" w:rsidDel="00BD42DF">
          <w:rPr>
            <w:rFonts w:ascii="Calibri" w:eastAsia="Times New Roman" w:hAnsi="Calibri" w:cs="Calibri"/>
            <w:color w:val="000000"/>
          </w:rPr>
          <w:delText>.</w:delText>
        </w:r>
      </w:del>
      <w:r w:rsidRPr="00E666A8">
        <w:rPr>
          <w:rFonts w:ascii="Calibri" w:eastAsia="Times New Roman" w:hAnsi="Calibri" w:cs="Calibri"/>
          <w:color w:val="000000"/>
        </w:rPr>
        <w:t>.</w:t>
      </w:r>
      <w:r w:rsidRPr="00DF56DB">
        <w:rPr>
          <w:b/>
        </w:rPr>
        <w:t xml:space="preserve"> </w:t>
      </w:r>
    </w:p>
    <w:p w14:paraId="1D006F60" w14:textId="77777777" w:rsidR="00764552" w:rsidRDefault="00764552" w:rsidP="00764552">
      <w:pPr>
        <w:spacing w:after="0" w:line="240" w:lineRule="auto"/>
        <w:rPr>
          <w:rFonts w:ascii="Calibri" w:hAnsi="Calibri" w:cs="Calibri"/>
          <w:b/>
          <w:bCs/>
          <w:highlight w:val="yellow"/>
        </w:rPr>
      </w:pPr>
    </w:p>
    <w:p w14:paraId="4812D926" w14:textId="08796619" w:rsidR="00764552" w:rsidRPr="005E2335" w:rsidRDefault="00764552" w:rsidP="008B548F">
      <w:pPr>
        <w:spacing w:after="0" w:line="240" w:lineRule="auto"/>
        <w:rPr>
          <w:rFonts w:ascii="Calibri" w:hAnsi="Calibri" w:cs="Calibri"/>
          <w:b/>
          <w:bCs/>
        </w:rPr>
      </w:pPr>
      <w:r w:rsidRPr="005E2335">
        <w:rPr>
          <w:rFonts w:ascii="Calibri" w:hAnsi="Calibri" w:cs="Calibri"/>
          <w:b/>
          <w:bCs/>
          <w:highlight w:val="yellow"/>
        </w:rPr>
        <w:t xml:space="preserve">Mission </w:t>
      </w:r>
      <w:r>
        <w:rPr>
          <w:rFonts w:ascii="Calibri" w:hAnsi="Calibri" w:cs="Calibri"/>
          <w:b/>
          <w:bCs/>
          <w:highlight w:val="yellow"/>
        </w:rPr>
        <w:t>6</w:t>
      </w:r>
      <w:r w:rsidRPr="005E2335">
        <w:rPr>
          <w:rFonts w:ascii="Calibri" w:hAnsi="Calibri" w:cs="Calibri"/>
          <w:b/>
          <w:bCs/>
          <w:highlight w:val="yellow"/>
        </w:rPr>
        <w:t xml:space="preserve"> </w:t>
      </w:r>
      <w:r w:rsidR="008B548F">
        <w:rPr>
          <w:rFonts w:ascii="Calibri" w:hAnsi="Calibri" w:cs="Calibri"/>
          <w:b/>
          <w:bCs/>
          <w:highlight w:val="yellow"/>
        </w:rPr>
        <w:t>Instructions</w:t>
      </w:r>
      <w:r w:rsidRPr="005E2335">
        <w:rPr>
          <w:rFonts w:ascii="Calibri" w:hAnsi="Calibri" w:cs="Calibri"/>
          <w:b/>
          <w:bCs/>
          <w:highlight w:val="yellow"/>
        </w:rPr>
        <w:t>:</w:t>
      </w:r>
    </w:p>
    <w:p w14:paraId="73212B75" w14:textId="7A5D243B" w:rsidR="008027CD" w:rsidRDefault="008027CD">
      <w:pPr>
        <w:rPr>
          <w:ins w:id="9233" w:author="Salah Soliman" w:date="2020-01-31T16:33:00Z"/>
          <w:color w:val="404040" w:themeColor="text1" w:themeTint="BF"/>
        </w:rPr>
      </w:pPr>
      <w:ins w:id="9234" w:author="Salah Soliman" w:date="2020-01-31T16:33:00Z">
        <w:r>
          <w:br w:type="page"/>
        </w:r>
      </w:ins>
    </w:p>
    <w:p w14:paraId="4FA54B03" w14:textId="77777777" w:rsidR="008027CD" w:rsidRPr="008027CD" w:rsidRDefault="008027CD" w:rsidP="008027CD">
      <w:pPr>
        <w:rPr>
          <w:ins w:id="9235" w:author="Salah Soliman" w:date="2020-01-31T16:34:00Z"/>
          <w:rFonts w:ascii="Open Sans" w:eastAsia="Open Sans" w:hAnsi="Open Sans" w:cs="Times New Roman"/>
        </w:rPr>
      </w:pPr>
    </w:p>
    <w:tbl>
      <w:tblPr>
        <w:tblStyle w:val="TableGrid25"/>
        <w:tblW w:w="10456" w:type="dxa"/>
        <w:tblBorders>
          <w:top w:val="single" w:sz="4" w:space="0" w:color="DBDBDB"/>
          <w:left w:val="single" w:sz="4" w:space="0" w:color="DBDBDB"/>
          <w:bottom w:val="single" w:sz="4" w:space="0" w:color="DBDBDB"/>
          <w:right w:val="single" w:sz="4" w:space="0" w:color="DBDBDB"/>
          <w:insideH w:val="none" w:sz="0" w:space="0" w:color="auto"/>
          <w:insideV w:val="none" w:sz="0" w:space="0" w:color="auto"/>
        </w:tblBorders>
        <w:tblLayout w:type="fixed"/>
        <w:tblCellMar>
          <w:left w:w="115" w:type="dxa"/>
          <w:right w:w="115" w:type="dxa"/>
        </w:tblCellMar>
        <w:tblLook w:val="04A0" w:firstRow="1" w:lastRow="0" w:firstColumn="1" w:lastColumn="0" w:noHBand="0" w:noVBand="1"/>
        <w:tblPrChange w:id="9236" w:author="Alicia Romero Lopez" w:date="2020-01-31T09:48:00Z">
          <w:tblPr>
            <w:tblStyle w:val="TableGrid25"/>
            <w:tblW w:w="10456" w:type="dxa"/>
            <w:tblBorders>
              <w:top w:val="single" w:sz="4" w:space="0" w:color="DBDBDB"/>
              <w:left w:val="single" w:sz="4" w:space="0" w:color="DBDBDB"/>
              <w:bottom w:val="single" w:sz="4" w:space="0" w:color="DBDBDB"/>
              <w:right w:val="single" w:sz="4" w:space="0" w:color="DBDBDB"/>
              <w:insideH w:val="none" w:sz="0" w:space="0" w:color="auto"/>
              <w:insideV w:val="none" w:sz="0" w:space="0" w:color="auto"/>
            </w:tblBorders>
            <w:tblLayout w:type="fixed"/>
            <w:tblCellMar>
              <w:left w:w="115" w:type="dxa"/>
              <w:right w:w="115" w:type="dxa"/>
            </w:tblCellMar>
            <w:tblLook w:val="04A0" w:firstRow="1" w:lastRow="0" w:firstColumn="1" w:lastColumn="0" w:noHBand="0" w:noVBand="1"/>
          </w:tblPr>
        </w:tblPrChange>
      </w:tblPr>
      <w:tblGrid>
        <w:gridCol w:w="265"/>
        <w:gridCol w:w="630"/>
        <w:gridCol w:w="450"/>
        <w:gridCol w:w="2880"/>
        <w:gridCol w:w="1980"/>
        <w:gridCol w:w="3981"/>
        <w:gridCol w:w="270"/>
        <w:tblGridChange w:id="9237">
          <w:tblGrid>
            <w:gridCol w:w="360"/>
            <w:gridCol w:w="360"/>
            <w:gridCol w:w="360"/>
            <w:gridCol w:w="360"/>
            <w:gridCol w:w="360"/>
            <w:gridCol w:w="360"/>
            <w:gridCol w:w="360"/>
          </w:tblGrid>
        </w:tblGridChange>
      </w:tblGrid>
      <w:tr w:rsidR="008027CD" w:rsidRPr="008027CD" w14:paraId="71FD7264" w14:textId="77777777" w:rsidTr="51235A2F">
        <w:trPr>
          <w:cantSplit/>
          <w:ins w:id="9238" w:author="Salah Soliman" w:date="2020-01-31T16:34:00Z"/>
        </w:trPr>
        <w:tc>
          <w:tcPr>
            <w:tcW w:w="10456" w:type="dxa"/>
            <w:gridSpan w:val="7"/>
            <w:shd w:val="clear" w:color="auto" w:fill="FAFAFA"/>
            <w:tcPrChange w:id="9239" w:author="Alicia Romero Lopez" w:date="2020-01-31T09:48:00Z">
              <w:tcPr>
                <w:tcW w:w="10456" w:type="dxa"/>
                <w:gridSpan w:val="7"/>
                <w:shd w:val="clear" w:color="auto" w:fill="FAFAFA"/>
              </w:tcPr>
            </w:tcPrChange>
          </w:tcPr>
          <w:p w14:paraId="133BA389" w14:textId="77777777" w:rsidR="008027CD" w:rsidRPr="008027CD" w:rsidRDefault="008027CD" w:rsidP="008027CD">
            <w:pPr>
              <w:rPr>
                <w:ins w:id="9240" w:author="Salah Soliman" w:date="2020-01-31T16:34:00Z"/>
                <w:rFonts w:ascii="Open Sans" w:eastAsia="Open Sans" w:hAnsi="Open Sans" w:cs="Times New Roman"/>
              </w:rPr>
            </w:pPr>
            <w:ins w:id="9241" w:author="Salah Soliman" w:date="2020-01-31T16:34:00Z">
              <w:r w:rsidRPr="008027CD">
                <w:rPr>
                  <w:rFonts w:ascii="Open Sans" w:eastAsia="Open Sans" w:hAnsi="Open Sans" w:cs="Times New Roman"/>
                </w:rPr>
                <w:t>Feature scaling is particularly important when mixing what types of input features?</w:t>
              </w:r>
            </w:ins>
          </w:p>
        </w:tc>
      </w:tr>
      <w:tr w:rsidR="008027CD" w:rsidRPr="008027CD" w14:paraId="3F4AE0B5" w14:textId="77777777" w:rsidTr="51235A2F">
        <w:trPr>
          <w:cantSplit/>
          <w:ins w:id="9242" w:author="Salah Soliman" w:date="2020-01-31T16:34:00Z"/>
        </w:trPr>
        <w:tc>
          <w:tcPr>
            <w:tcW w:w="265" w:type="dxa"/>
            <w:shd w:val="clear" w:color="auto" w:fill="FAFAFA"/>
            <w:tcPrChange w:id="9243" w:author="Alicia Romero Lopez" w:date="2020-01-31T09:48:00Z">
              <w:tcPr>
                <w:tcW w:w="0" w:type="auto"/>
              </w:tcPr>
            </w:tcPrChange>
          </w:tcPr>
          <w:p w14:paraId="231A6C4D" w14:textId="77777777" w:rsidR="008027CD" w:rsidRPr="008027CD" w:rsidRDefault="008027CD" w:rsidP="008027CD">
            <w:pPr>
              <w:rPr>
                <w:ins w:id="9244" w:author="Salah Soliman" w:date="2020-01-31T16:34:00Z"/>
                <w:rFonts w:ascii="Open Sans" w:eastAsia="Open Sans" w:hAnsi="Open Sans" w:cs="Times New Roman"/>
              </w:rPr>
            </w:pPr>
          </w:p>
        </w:tc>
        <w:tc>
          <w:tcPr>
            <w:tcW w:w="630" w:type="dxa"/>
            <w:shd w:val="clear" w:color="auto" w:fill="FFFFFF" w:themeFill="background1"/>
            <w:vAlign w:val="center"/>
            <w:tcPrChange w:id="9245" w:author="Alicia Romero Lopez" w:date="2020-01-31T09:48:00Z">
              <w:tcPr>
                <w:tcW w:w="630" w:type="dxa"/>
                <w:shd w:val="clear" w:color="auto" w:fill="FFFFFF"/>
              </w:tcPr>
            </w:tcPrChange>
          </w:tcPr>
          <w:p w14:paraId="47B9971F" w14:textId="77777777" w:rsidR="008027CD" w:rsidRPr="008027CD" w:rsidRDefault="008027CD" w:rsidP="008027CD">
            <w:pPr>
              <w:spacing w:before="120"/>
              <w:rPr>
                <w:ins w:id="9246" w:author="Salah Soliman" w:date="2020-01-31T16:34:00Z"/>
                <w:rFonts w:ascii="Open Sans" w:eastAsia="Open Sans" w:hAnsi="Open Sans" w:cs="Times New Roman"/>
              </w:rPr>
            </w:pPr>
            <w:ins w:id="9247" w:author="Salah Soliman" w:date="2020-01-31T16:34:00Z">
              <w:r w:rsidRPr="008027CD">
                <w:rPr>
                  <w:rFonts w:ascii="Open Sans" w:eastAsia="Open Sans" w:hAnsi="Open Sans" w:cs="Times New Roman"/>
                  <w:noProof/>
                  <w:rPrChange w:id="9248" w:author="Unknown">
                    <w:rPr>
                      <w:noProof/>
                    </w:rPr>
                  </w:rPrChange>
                </w:rPr>
                <mc:AlternateContent>
                  <mc:Choice Requires="wps">
                    <w:drawing>
                      <wp:inline distT="0" distB="0" distL="0" distR="0" wp14:anchorId="0E37024B" wp14:editId="6F5FB762">
                        <wp:extent cx="207034" cy="207034"/>
                        <wp:effectExtent l="19050" t="19050" r="21590" b="21590"/>
                        <wp:docPr id="226" name="Oval 226"/>
                        <wp:cNvGraphicFramePr/>
                        <a:graphic xmlns:a="http://schemas.openxmlformats.org/drawingml/2006/main">
                          <a:graphicData uri="http://schemas.microsoft.com/office/word/2010/wordprocessingShape">
                            <wps:wsp>
                              <wps:cNvSpPr/>
                              <wps:spPr>
                                <a:xfrm>
                                  <a:off x="0" y="0"/>
                                  <a:ext cx="207034" cy="207034"/>
                                </a:xfrm>
                                <a:prstGeom prst="ellipse">
                                  <a:avLst/>
                                </a:prstGeom>
                                <a:noFill/>
                                <a:ln w="28575" cap="flat" cmpd="sng" algn="ctr">
                                  <a:solidFill>
                                    <a:srgbClr val="DBDBDB">
                                      <a:lumMod val="9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w16se="http://schemas.microsoft.com/office/word/2015/wordml/symex" xmlns:cx1="http://schemas.microsoft.com/office/drawing/2015/9/8/chartex" xmlns:cx="http://schemas.microsoft.com/office/drawing/2014/chartex">
                    <w:pict>
                      <v:oval w14:anchorId="5E2B4880" id="Oval 226" o:spid="_x0000_s1026" style="width:16.3pt;height:16.3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" filled="f" strokecolor="#c5c5c5" strokeweight="2.25pt">
                        <v:stroke joinstyle="miter"/>
                        <w10:anchorlock/>
                      </v:oval>
                    </w:pict>
                  </mc:Fallback>
                </mc:AlternateContent>
              </w:r>
            </w:ins>
          </w:p>
        </w:tc>
        <w:tc>
          <w:tcPr>
            <w:tcW w:w="450" w:type="dxa"/>
            <w:shd w:val="clear" w:color="auto" w:fill="FFFFFF" w:themeFill="background1"/>
            <w:vAlign w:val="center"/>
            <w:tcPrChange w:id="9249" w:author="Alicia Romero Lopez" w:date="2020-01-31T09:48:00Z">
              <w:tcPr>
                <w:tcW w:w="450" w:type="dxa"/>
                <w:shd w:val="clear" w:color="auto" w:fill="FFFFFF"/>
              </w:tcPr>
            </w:tcPrChange>
          </w:tcPr>
          <w:p w14:paraId="35E74F3D" w14:textId="77777777" w:rsidR="008027CD" w:rsidRPr="008027CD" w:rsidRDefault="008027CD" w:rsidP="008027CD">
            <w:pPr>
              <w:spacing w:before="120"/>
              <w:rPr>
                <w:ins w:id="9250" w:author="Salah Soliman" w:date="2020-01-31T16:34:00Z"/>
                <w:rFonts w:ascii="Open Sans Semibold" w:eastAsia="Open Sans" w:hAnsi="Open Sans Semibold" w:cs="Open Sans Semibold"/>
              </w:rPr>
            </w:pPr>
            <w:ins w:id="9251" w:author="Salah Soliman" w:date="2020-01-31T16:34:00Z">
              <w:r w:rsidRPr="008027CD">
                <w:rPr>
                  <w:rFonts w:ascii="Open Sans Semibold" w:eastAsia="Open Sans" w:hAnsi="Open Sans Semibold" w:cs="Open Sans Semibold"/>
                </w:rPr>
                <w:t>a.</w:t>
              </w:r>
            </w:ins>
          </w:p>
        </w:tc>
        <w:tc>
          <w:tcPr>
            <w:tcW w:w="8841" w:type="dxa"/>
            <w:gridSpan w:val="3"/>
            <w:shd w:val="clear" w:color="auto" w:fill="FFFFFF" w:themeFill="background1"/>
            <w:vAlign w:val="center"/>
            <w:tcPrChange w:id="9252" w:author="Alicia Romero Lopez" w:date="2020-01-31T09:48:00Z">
              <w:tcPr>
                <w:tcW w:w="8841" w:type="dxa"/>
                <w:gridSpan w:val="3"/>
                <w:shd w:val="clear" w:color="auto" w:fill="FFFFFF"/>
              </w:tcPr>
            </w:tcPrChange>
          </w:tcPr>
          <w:p w14:paraId="05D79BE0" w14:textId="77777777" w:rsidR="008027CD" w:rsidRPr="008027CD" w:rsidRDefault="008027CD" w:rsidP="008027CD">
            <w:pPr>
              <w:spacing w:before="120"/>
              <w:rPr>
                <w:ins w:id="9253" w:author="Salah Soliman" w:date="2020-01-31T16:34:00Z"/>
                <w:rFonts w:ascii="Open Sans" w:eastAsia="Open Sans" w:hAnsi="Open Sans" w:cs="Times New Roman"/>
              </w:rPr>
            </w:pPr>
            <w:ins w:id="9254" w:author="Salah Soliman" w:date="2020-01-31T16:34:00Z">
              <w:r w:rsidRPr="008027CD">
                <w:rPr>
                  <w:rFonts w:ascii="Open Sans" w:eastAsia="Open Sans" w:hAnsi="Open Sans" w:cs="Times New Roman"/>
                </w:rPr>
                <w:t>Categorical and numerical features.</w:t>
              </w:r>
            </w:ins>
          </w:p>
        </w:tc>
        <w:tc>
          <w:tcPr>
            <w:tcW w:w="270" w:type="dxa"/>
            <w:shd w:val="clear" w:color="auto" w:fill="FAFAFA"/>
            <w:tcPrChange w:id="9255" w:author="Alicia Romero Lopez" w:date="2020-01-31T09:48:00Z">
              <w:tcPr>
                <w:tcW w:w="0" w:type="auto"/>
              </w:tcPr>
            </w:tcPrChange>
          </w:tcPr>
          <w:p w14:paraId="3B838324" w14:textId="77777777" w:rsidR="008027CD" w:rsidRPr="008027CD" w:rsidRDefault="008027CD" w:rsidP="008027CD">
            <w:pPr>
              <w:rPr>
                <w:ins w:id="9256" w:author="Salah Soliman" w:date="2020-01-31T16:34:00Z"/>
                <w:rFonts w:ascii="Open Sans" w:eastAsia="Open Sans" w:hAnsi="Open Sans" w:cs="Times New Roman"/>
              </w:rPr>
            </w:pPr>
          </w:p>
        </w:tc>
      </w:tr>
      <w:tr w:rsidR="008027CD" w:rsidRPr="008027CD" w14:paraId="5C7DCCE1" w14:textId="77777777" w:rsidTr="51235A2F">
        <w:trPr>
          <w:cantSplit/>
          <w:trHeight w:val="20"/>
          <w:ins w:id="9257" w:author="Salah Soliman" w:date="2020-01-31T16:34:00Z"/>
        </w:trPr>
        <w:tc>
          <w:tcPr>
            <w:tcW w:w="265" w:type="dxa"/>
            <w:shd w:val="clear" w:color="auto" w:fill="FAFAFA"/>
            <w:tcPrChange w:id="9258" w:author="Alicia Romero Lopez" w:date="2020-01-31T09:48:00Z">
              <w:tcPr>
                <w:tcW w:w="0" w:type="auto"/>
              </w:tcPr>
            </w:tcPrChange>
          </w:tcPr>
          <w:p w14:paraId="369B576C" w14:textId="77777777" w:rsidR="008027CD" w:rsidRPr="008027CD" w:rsidRDefault="008027CD" w:rsidP="008027CD">
            <w:pPr>
              <w:rPr>
                <w:ins w:id="9259" w:author="Salah Soliman" w:date="2020-01-31T16:34:00Z"/>
                <w:rFonts w:ascii="Open Sans" w:eastAsia="Open Sans" w:hAnsi="Open Sans" w:cs="Times New Roman"/>
                <w:color w:val="404040"/>
                <w:sz w:val="16"/>
                <w:szCs w:val="16"/>
              </w:rPr>
            </w:pPr>
          </w:p>
        </w:tc>
        <w:tc>
          <w:tcPr>
            <w:tcW w:w="630" w:type="dxa"/>
            <w:shd w:val="clear" w:color="auto" w:fill="FAFAFA"/>
            <w:vAlign w:val="center"/>
            <w:tcPrChange w:id="9260" w:author="Alicia Romero Lopez" w:date="2020-01-31T09:48:00Z">
              <w:tcPr>
                <w:tcW w:w="630" w:type="dxa"/>
                <w:shd w:val="clear" w:color="auto" w:fill="FAFAFA"/>
              </w:tcPr>
            </w:tcPrChange>
          </w:tcPr>
          <w:p w14:paraId="007591A5" w14:textId="77777777" w:rsidR="008027CD" w:rsidRPr="008027CD" w:rsidRDefault="008027CD" w:rsidP="008027CD">
            <w:pPr>
              <w:rPr>
                <w:ins w:id="9261" w:author="Salah Soliman" w:date="2020-01-31T16:34:00Z"/>
                <w:rFonts w:ascii="Open Sans" w:eastAsia="Open Sans" w:hAnsi="Open Sans" w:cs="Times New Roman"/>
                <w:color w:val="404040"/>
                <w:sz w:val="16"/>
                <w:szCs w:val="16"/>
              </w:rPr>
            </w:pPr>
          </w:p>
        </w:tc>
        <w:tc>
          <w:tcPr>
            <w:tcW w:w="3330" w:type="dxa"/>
            <w:gridSpan w:val="2"/>
            <w:shd w:val="clear" w:color="auto" w:fill="FAFAFA"/>
            <w:vAlign w:val="center"/>
            <w:tcPrChange w:id="9262" w:author="Alicia Romero Lopez" w:date="2020-01-31T09:48:00Z">
              <w:tcPr>
                <w:tcW w:w="3330" w:type="dxa"/>
                <w:gridSpan w:val="2"/>
                <w:shd w:val="clear" w:color="auto" w:fill="FAFAFA"/>
              </w:tcPr>
            </w:tcPrChange>
          </w:tcPr>
          <w:p w14:paraId="39611E64" w14:textId="77777777" w:rsidR="008027CD" w:rsidRPr="008027CD" w:rsidRDefault="008027CD" w:rsidP="008027CD">
            <w:pPr>
              <w:rPr>
                <w:ins w:id="9263" w:author="Salah Soliman" w:date="2020-01-31T16:34:00Z"/>
                <w:rFonts w:ascii="Open Sans" w:eastAsia="Open Sans" w:hAnsi="Open Sans" w:cs="Times New Roman"/>
                <w:color w:val="404040"/>
                <w:sz w:val="16"/>
                <w:szCs w:val="16"/>
              </w:rPr>
            </w:pPr>
          </w:p>
        </w:tc>
        <w:tc>
          <w:tcPr>
            <w:tcW w:w="1980" w:type="dxa"/>
            <w:shd w:val="clear" w:color="auto" w:fill="FAFAFA"/>
            <w:vAlign w:val="center"/>
            <w:tcPrChange w:id="9264" w:author="Alicia Romero Lopez" w:date="2020-01-31T09:48:00Z">
              <w:tcPr>
                <w:tcW w:w="1980" w:type="dxa"/>
                <w:shd w:val="clear" w:color="auto" w:fill="FAFAFA"/>
              </w:tcPr>
            </w:tcPrChange>
          </w:tcPr>
          <w:p w14:paraId="5DD7A5B0" w14:textId="77777777" w:rsidR="008027CD" w:rsidRPr="008027CD" w:rsidRDefault="008027CD" w:rsidP="008027CD">
            <w:pPr>
              <w:rPr>
                <w:ins w:id="9265" w:author="Salah Soliman" w:date="2020-01-31T16:34:00Z"/>
                <w:rFonts w:ascii="Open Sans" w:eastAsia="Open Sans" w:hAnsi="Open Sans" w:cs="Times New Roman"/>
                <w:color w:val="404040"/>
                <w:sz w:val="16"/>
                <w:szCs w:val="16"/>
              </w:rPr>
            </w:pPr>
          </w:p>
        </w:tc>
        <w:tc>
          <w:tcPr>
            <w:tcW w:w="3981" w:type="dxa"/>
            <w:shd w:val="clear" w:color="auto" w:fill="FAFAFA"/>
            <w:vAlign w:val="center"/>
            <w:tcPrChange w:id="9266" w:author="Alicia Romero Lopez" w:date="2020-01-31T09:48:00Z">
              <w:tcPr>
                <w:tcW w:w="3981" w:type="dxa"/>
                <w:shd w:val="clear" w:color="auto" w:fill="FAFAFA"/>
              </w:tcPr>
            </w:tcPrChange>
          </w:tcPr>
          <w:p w14:paraId="34FC418E" w14:textId="77777777" w:rsidR="008027CD" w:rsidRPr="008027CD" w:rsidRDefault="008027CD" w:rsidP="008027CD">
            <w:pPr>
              <w:rPr>
                <w:ins w:id="9267" w:author="Salah Soliman" w:date="2020-01-31T16:34:00Z"/>
                <w:rFonts w:ascii="Open Sans" w:eastAsia="Open Sans" w:hAnsi="Open Sans" w:cs="Times New Roman"/>
                <w:noProof/>
                <w:color w:val="404040"/>
                <w:sz w:val="16"/>
                <w:szCs w:val="16"/>
              </w:rPr>
            </w:pPr>
          </w:p>
        </w:tc>
        <w:tc>
          <w:tcPr>
            <w:tcW w:w="270" w:type="dxa"/>
            <w:shd w:val="clear" w:color="auto" w:fill="FAFAFA"/>
            <w:tcPrChange w:id="9268" w:author="Alicia Romero Lopez" w:date="2020-01-31T09:48:00Z">
              <w:tcPr>
                <w:tcW w:w="0" w:type="auto"/>
              </w:tcPr>
            </w:tcPrChange>
          </w:tcPr>
          <w:p w14:paraId="4C6BBEA6" w14:textId="77777777" w:rsidR="008027CD" w:rsidRPr="008027CD" w:rsidRDefault="008027CD" w:rsidP="008027CD">
            <w:pPr>
              <w:rPr>
                <w:ins w:id="9269" w:author="Salah Soliman" w:date="2020-01-31T16:34:00Z"/>
                <w:rFonts w:ascii="Open Sans" w:eastAsia="Open Sans" w:hAnsi="Open Sans" w:cs="Times New Roman"/>
                <w:color w:val="404040"/>
                <w:sz w:val="16"/>
                <w:szCs w:val="16"/>
              </w:rPr>
            </w:pPr>
          </w:p>
        </w:tc>
      </w:tr>
      <w:tr w:rsidR="008027CD" w:rsidRPr="008027CD" w14:paraId="6B39761D" w14:textId="77777777" w:rsidTr="51235A2F">
        <w:trPr>
          <w:cantSplit/>
          <w:ins w:id="9270" w:author="Salah Soliman" w:date="2020-01-31T16:34:00Z"/>
        </w:trPr>
        <w:tc>
          <w:tcPr>
            <w:tcW w:w="265" w:type="dxa"/>
            <w:shd w:val="clear" w:color="auto" w:fill="FAFAFA"/>
            <w:tcPrChange w:id="9271" w:author="Alicia Romero Lopez" w:date="2020-01-31T09:48:00Z">
              <w:tcPr>
                <w:tcW w:w="0" w:type="auto"/>
              </w:tcPr>
            </w:tcPrChange>
          </w:tcPr>
          <w:p w14:paraId="6129C720" w14:textId="77777777" w:rsidR="008027CD" w:rsidRPr="008027CD" w:rsidRDefault="008027CD" w:rsidP="008027CD">
            <w:pPr>
              <w:rPr>
                <w:ins w:id="9272" w:author="Salah Soliman" w:date="2020-01-31T16:34:00Z"/>
                <w:rFonts w:ascii="Open Sans" w:eastAsia="Open Sans" w:hAnsi="Open Sans" w:cs="Times New Roman"/>
              </w:rPr>
            </w:pPr>
          </w:p>
        </w:tc>
        <w:tc>
          <w:tcPr>
            <w:tcW w:w="630" w:type="dxa"/>
            <w:shd w:val="clear" w:color="auto" w:fill="FFFFFF" w:themeFill="background1"/>
            <w:vAlign w:val="center"/>
            <w:tcPrChange w:id="9273" w:author="Alicia Romero Lopez" w:date="2020-01-31T09:48:00Z">
              <w:tcPr>
                <w:tcW w:w="630" w:type="dxa"/>
                <w:shd w:val="clear" w:color="auto" w:fill="FFFFFF"/>
              </w:tcPr>
            </w:tcPrChange>
          </w:tcPr>
          <w:p w14:paraId="1AC90C57" w14:textId="77777777" w:rsidR="008027CD" w:rsidRPr="008027CD" w:rsidRDefault="008027CD" w:rsidP="008027CD">
            <w:pPr>
              <w:spacing w:before="120"/>
              <w:rPr>
                <w:ins w:id="9274" w:author="Salah Soliman" w:date="2020-01-31T16:34:00Z"/>
                <w:rFonts w:ascii="Open Sans" w:eastAsia="Open Sans" w:hAnsi="Open Sans" w:cs="Times New Roman"/>
                <w:noProof/>
              </w:rPr>
            </w:pPr>
            <w:ins w:id="9275" w:author="Salah Soliman" w:date="2020-01-31T16:34:00Z">
              <w:r w:rsidRPr="008027CD">
                <w:rPr>
                  <w:rFonts w:ascii="Open Sans" w:eastAsia="Open Sans" w:hAnsi="Open Sans" w:cs="Times New Roman"/>
                  <w:noProof/>
                  <w:rPrChange w:id="9276" w:author="Unknown">
                    <w:rPr>
                      <w:noProof/>
                    </w:rPr>
                  </w:rPrChange>
                </w:rPr>
                <mc:AlternateContent>
                  <mc:Choice Requires="wps">
                    <w:drawing>
                      <wp:inline distT="0" distB="0" distL="0" distR="0" wp14:anchorId="460B1706" wp14:editId="327F14BA">
                        <wp:extent cx="207034" cy="207034"/>
                        <wp:effectExtent l="19050" t="19050" r="21590" b="21590"/>
                        <wp:docPr id="228" name="Oval 228"/>
                        <wp:cNvGraphicFramePr/>
                        <a:graphic xmlns:a="http://schemas.openxmlformats.org/drawingml/2006/main">
                          <a:graphicData uri="http://schemas.microsoft.com/office/word/2010/wordprocessingShape">
                            <wps:wsp>
                              <wps:cNvSpPr/>
                              <wps:spPr>
                                <a:xfrm>
                                  <a:off x="0" y="0"/>
                                  <a:ext cx="207034" cy="207034"/>
                                </a:xfrm>
                                <a:prstGeom prst="ellipse">
                                  <a:avLst/>
                                </a:prstGeom>
                                <a:noFill/>
                                <a:ln w="28575" cap="flat" cmpd="sng" algn="ctr">
                                  <a:solidFill>
                                    <a:srgbClr val="DBDBDB">
                                      <a:lumMod val="9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w16se="http://schemas.microsoft.com/office/word/2015/wordml/symex" xmlns:cx1="http://schemas.microsoft.com/office/drawing/2015/9/8/chartex" xmlns:cx="http://schemas.microsoft.com/office/drawing/2014/chartex">
                    <w:pict>
                      <v:oval w14:anchorId="3B3B4A0B" id="Oval 228" o:spid="_x0000_s1026" style="width:16.3pt;height:16.3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" filled="f" strokecolor="#c5c5c5" strokeweight="2.25pt">
                        <v:stroke joinstyle="miter"/>
                        <w10:anchorlock/>
                      </v:oval>
                    </w:pict>
                  </mc:Fallback>
                </mc:AlternateContent>
              </w:r>
            </w:ins>
          </w:p>
        </w:tc>
        <w:tc>
          <w:tcPr>
            <w:tcW w:w="450" w:type="dxa"/>
            <w:shd w:val="clear" w:color="auto" w:fill="FFFFFF" w:themeFill="background1"/>
            <w:vAlign w:val="center"/>
            <w:tcPrChange w:id="9277" w:author="Alicia Romero Lopez" w:date="2020-01-31T09:48:00Z">
              <w:tcPr>
                <w:tcW w:w="450" w:type="dxa"/>
                <w:shd w:val="clear" w:color="auto" w:fill="FFFFFF"/>
              </w:tcPr>
            </w:tcPrChange>
          </w:tcPr>
          <w:p w14:paraId="2DEB26CB" w14:textId="77777777" w:rsidR="008027CD" w:rsidRPr="008027CD" w:rsidRDefault="008027CD" w:rsidP="008027CD">
            <w:pPr>
              <w:spacing w:before="120"/>
              <w:rPr>
                <w:ins w:id="9278" w:author="Salah Soliman" w:date="2020-01-31T16:34:00Z"/>
                <w:rFonts w:ascii="Open Sans Semibold" w:eastAsia="Open Sans" w:hAnsi="Open Sans Semibold" w:cs="Open Sans Semibold"/>
              </w:rPr>
            </w:pPr>
            <w:ins w:id="9279" w:author="Salah Soliman" w:date="2020-01-31T16:34:00Z">
              <w:r w:rsidRPr="008027CD">
                <w:rPr>
                  <w:rFonts w:ascii="Open Sans Semibold" w:eastAsia="Open Sans" w:hAnsi="Open Sans Semibold" w:cs="Open Sans Semibold"/>
                </w:rPr>
                <w:t>b.</w:t>
              </w:r>
            </w:ins>
          </w:p>
        </w:tc>
        <w:tc>
          <w:tcPr>
            <w:tcW w:w="8841" w:type="dxa"/>
            <w:gridSpan w:val="3"/>
            <w:shd w:val="clear" w:color="auto" w:fill="FFFFFF" w:themeFill="background1"/>
            <w:vAlign w:val="center"/>
            <w:tcPrChange w:id="9280" w:author="Alicia Romero Lopez" w:date="2020-01-31T09:48:00Z">
              <w:tcPr>
                <w:tcW w:w="8841" w:type="dxa"/>
                <w:gridSpan w:val="3"/>
                <w:shd w:val="clear" w:color="auto" w:fill="FFFFFF"/>
              </w:tcPr>
            </w:tcPrChange>
          </w:tcPr>
          <w:p w14:paraId="313C14A3" w14:textId="77777777" w:rsidR="008027CD" w:rsidRPr="008027CD" w:rsidRDefault="008027CD" w:rsidP="008027CD">
            <w:pPr>
              <w:spacing w:before="120"/>
              <w:rPr>
                <w:ins w:id="9281" w:author="Salah Soliman" w:date="2020-01-31T16:34:00Z"/>
                <w:rFonts w:ascii="Open Sans" w:eastAsia="Open Sans" w:hAnsi="Open Sans" w:cs="Times New Roman"/>
              </w:rPr>
            </w:pPr>
            <w:ins w:id="9282" w:author="Salah Soliman" w:date="2020-01-31T16:34:00Z">
              <w:r w:rsidRPr="008027CD">
                <w:rPr>
                  <w:rFonts w:ascii="Open Sans" w:eastAsia="Open Sans" w:hAnsi="Open Sans" w:cs="Times New Roman"/>
                  <w:highlight w:val="green"/>
                </w:rPr>
                <w:t>Features in different ranges.</w:t>
              </w:r>
            </w:ins>
          </w:p>
        </w:tc>
        <w:tc>
          <w:tcPr>
            <w:tcW w:w="270" w:type="dxa"/>
            <w:shd w:val="clear" w:color="auto" w:fill="FAFAFA"/>
            <w:tcPrChange w:id="9283" w:author="Alicia Romero Lopez" w:date="2020-01-31T09:48:00Z">
              <w:tcPr>
                <w:tcW w:w="0" w:type="auto"/>
              </w:tcPr>
            </w:tcPrChange>
          </w:tcPr>
          <w:p w14:paraId="68F0715A" w14:textId="77777777" w:rsidR="008027CD" w:rsidRPr="008027CD" w:rsidRDefault="008027CD" w:rsidP="008027CD">
            <w:pPr>
              <w:rPr>
                <w:ins w:id="9284" w:author="Salah Soliman" w:date="2020-01-31T16:34:00Z"/>
                <w:rFonts w:ascii="Open Sans" w:eastAsia="Open Sans" w:hAnsi="Open Sans" w:cs="Times New Roman"/>
              </w:rPr>
            </w:pPr>
          </w:p>
        </w:tc>
      </w:tr>
      <w:tr w:rsidR="008027CD" w:rsidRPr="008027CD" w14:paraId="471F1347" w14:textId="77777777" w:rsidTr="51235A2F">
        <w:trPr>
          <w:cantSplit/>
          <w:trHeight w:val="20"/>
          <w:ins w:id="9285" w:author="Salah Soliman" w:date="2020-01-31T16:34:00Z"/>
        </w:trPr>
        <w:tc>
          <w:tcPr>
            <w:tcW w:w="265" w:type="dxa"/>
            <w:shd w:val="clear" w:color="auto" w:fill="FAFAFA"/>
            <w:tcPrChange w:id="9286" w:author="Alicia Romero Lopez" w:date="2020-01-31T09:48:00Z">
              <w:tcPr>
                <w:tcW w:w="0" w:type="auto"/>
              </w:tcPr>
            </w:tcPrChange>
          </w:tcPr>
          <w:p w14:paraId="1675305F" w14:textId="77777777" w:rsidR="008027CD" w:rsidRPr="008027CD" w:rsidRDefault="008027CD" w:rsidP="008027CD">
            <w:pPr>
              <w:rPr>
                <w:ins w:id="9287" w:author="Salah Soliman" w:date="2020-01-31T16:34:00Z"/>
                <w:rFonts w:ascii="Open Sans" w:eastAsia="Open Sans" w:hAnsi="Open Sans" w:cs="Times New Roman"/>
                <w:color w:val="404040"/>
                <w:sz w:val="16"/>
                <w:szCs w:val="16"/>
              </w:rPr>
            </w:pPr>
          </w:p>
        </w:tc>
        <w:tc>
          <w:tcPr>
            <w:tcW w:w="630" w:type="dxa"/>
            <w:shd w:val="clear" w:color="auto" w:fill="FAFAFA"/>
            <w:vAlign w:val="center"/>
            <w:tcPrChange w:id="9288" w:author="Alicia Romero Lopez" w:date="2020-01-31T09:48:00Z">
              <w:tcPr>
                <w:tcW w:w="630" w:type="dxa"/>
                <w:shd w:val="clear" w:color="auto" w:fill="FAFAFA"/>
              </w:tcPr>
            </w:tcPrChange>
          </w:tcPr>
          <w:p w14:paraId="28CD6D7A" w14:textId="77777777" w:rsidR="008027CD" w:rsidRPr="008027CD" w:rsidRDefault="008027CD" w:rsidP="008027CD">
            <w:pPr>
              <w:rPr>
                <w:ins w:id="9289" w:author="Salah Soliman" w:date="2020-01-31T16:34:00Z"/>
                <w:rFonts w:ascii="Open Sans" w:eastAsia="Open Sans" w:hAnsi="Open Sans" w:cs="Times New Roman"/>
                <w:color w:val="404040"/>
                <w:sz w:val="16"/>
                <w:szCs w:val="16"/>
              </w:rPr>
            </w:pPr>
          </w:p>
        </w:tc>
        <w:tc>
          <w:tcPr>
            <w:tcW w:w="3330" w:type="dxa"/>
            <w:gridSpan w:val="2"/>
            <w:shd w:val="clear" w:color="auto" w:fill="FAFAFA"/>
            <w:vAlign w:val="center"/>
            <w:tcPrChange w:id="9290" w:author="Alicia Romero Lopez" w:date="2020-01-31T09:48:00Z">
              <w:tcPr>
                <w:tcW w:w="3330" w:type="dxa"/>
                <w:gridSpan w:val="2"/>
                <w:shd w:val="clear" w:color="auto" w:fill="FAFAFA"/>
              </w:tcPr>
            </w:tcPrChange>
          </w:tcPr>
          <w:p w14:paraId="6BEDA74D" w14:textId="77777777" w:rsidR="008027CD" w:rsidRPr="008027CD" w:rsidRDefault="008027CD" w:rsidP="008027CD">
            <w:pPr>
              <w:rPr>
                <w:ins w:id="9291" w:author="Salah Soliman" w:date="2020-01-31T16:34:00Z"/>
                <w:rFonts w:ascii="Open Sans" w:eastAsia="Open Sans" w:hAnsi="Open Sans" w:cs="Times New Roman"/>
                <w:color w:val="404040"/>
                <w:sz w:val="16"/>
                <w:szCs w:val="16"/>
              </w:rPr>
            </w:pPr>
          </w:p>
        </w:tc>
        <w:tc>
          <w:tcPr>
            <w:tcW w:w="1980" w:type="dxa"/>
            <w:shd w:val="clear" w:color="auto" w:fill="FAFAFA"/>
            <w:vAlign w:val="center"/>
            <w:tcPrChange w:id="9292" w:author="Alicia Romero Lopez" w:date="2020-01-31T09:48:00Z">
              <w:tcPr>
                <w:tcW w:w="1980" w:type="dxa"/>
                <w:shd w:val="clear" w:color="auto" w:fill="FAFAFA"/>
              </w:tcPr>
            </w:tcPrChange>
          </w:tcPr>
          <w:p w14:paraId="173827D7" w14:textId="77777777" w:rsidR="008027CD" w:rsidRPr="008027CD" w:rsidRDefault="008027CD" w:rsidP="008027CD">
            <w:pPr>
              <w:rPr>
                <w:ins w:id="9293" w:author="Salah Soliman" w:date="2020-01-31T16:34:00Z"/>
                <w:rFonts w:ascii="Open Sans" w:eastAsia="Open Sans" w:hAnsi="Open Sans" w:cs="Times New Roman"/>
                <w:color w:val="404040"/>
                <w:sz w:val="16"/>
                <w:szCs w:val="16"/>
              </w:rPr>
            </w:pPr>
          </w:p>
        </w:tc>
        <w:tc>
          <w:tcPr>
            <w:tcW w:w="3981" w:type="dxa"/>
            <w:shd w:val="clear" w:color="auto" w:fill="FAFAFA"/>
            <w:vAlign w:val="center"/>
            <w:tcPrChange w:id="9294" w:author="Alicia Romero Lopez" w:date="2020-01-31T09:48:00Z">
              <w:tcPr>
                <w:tcW w:w="3981" w:type="dxa"/>
                <w:shd w:val="clear" w:color="auto" w:fill="FAFAFA"/>
              </w:tcPr>
            </w:tcPrChange>
          </w:tcPr>
          <w:p w14:paraId="605D281D" w14:textId="77777777" w:rsidR="008027CD" w:rsidRPr="008027CD" w:rsidRDefault="008027CD" w:rsidP="008027CD">
            <w:pPr>
              <w:rPr>
                <w:ins w:id="9295" w:author="Salah Soliman" w:date="2020-01-31T16:34:00Z"/>
                <w:rFonts w:ascii="Open Sans" w:eastAsia="Open Sans" w:hAnsi="Open Sans" w:cs="Times New Roman"/>
                <w:noProof/>
                <w:color w:val="404040"/>
                <w:sz w:val="16"/>
                <w:szCs w:val="16"/>
              </w:rPr>
            </w:pPr>
          </w:p>
        </w:tc>
        <w:tc>
          <w:tcPr>
            <w:tcW w:w="270" w:type="dxa"/>
            <w:shd w:val="clear" w:color="auto" w:fill="FAFAFA"/>
            <w:tcPrChange w:id="9296" w:author="Alicia Romero Lopez" w:date="2020-01-31T09:48:00Z">
              <w:tcPr>
                <w:tcW w:w="0" w:type="auto"/>
              </w:tcPr>
            </w:tcPrChange>
          </w:tcPr>
          <w:p w14:paraId="70D8C589" w14:textId="77777777" w:rsidR="008027CD" w:rsidRPr="008027CD" w:rsidRDefault="008027CD" w:rsidP="008027CD">
            <w:pPr>
              <w:rPr>
                <w:ins w:id="9297" w:author="Salah Soliman" w:date="2020-01-31T16:34:00Z"/>
                <w:rFonts w:ascii="Open Sans" w:eastAsia="Open Sans" w:hAnsi="Open Sans" w:cs="Times New Roman"/>
                <w:color w:val="404040"/>
                <w:sz w:val="16"/>
                <w:szCs w:val="16"/>
              </w:rPr>
            </w:pPr>
          </w:p>
        </w:tc>
      </w:tr>
      <w:tr w:rsidR="008027CD" w:rsidRPr="008027CD" w14:paraId="05C0FFBC" w14:textId="77777777" w:rsidTr="51235A2F">
        <w:trPr>
          <w:cantSplit/>
          <w:ins w:id="9298" w:author="Salah Soliman" w:date="2020-01-31T16:34:00Z"/>
        </w:trPr>
        <w:tc>
          <w:tcPr>
            <w:tcW w:w="265" w:type="dxa"/>
            <w:shd w:val="clear" w:color="auto" w:fill="FAFAFA"/>
            <w:tcPrChange w:id="9299" w:author="Alicia Romero Lopez" w:date="2020-01-31T09:48:00Z">
              <w:tcPr>
                <w:tcW w:w="0" w:type="auto"/>
              </w:tcPr>
            </w:tcPrChange>
          </w:tcPr>
          <w:p w14:paraId="0E336409" w14:textId="77777777" w:rsidR="008027CD" w:rsidRPr="008027CD" w:rsidRDefault="008027CD" w:rsidP="008027CD">
            <w:pPr>
              <w:rPr>
                <w:ins w:id="9300" w:author="Salah Soliman" w:date="2020-01-31T16:34:00Z"/>
                <w:rFonts w:ascii="Open Sans" w:eastAsia="Open Sans" w:hAnsi="Open Sans" w:cs="Times New Roman"/>
              </w:rPr>
            </w:pPr>
          </w:p>
        </w:tc>
        <w:tc>
          <w:tcPr>
            <w:tcW w:w="630" w:type="dxa"/>
            <w:shd w:val="clear" w:color="auto" w:fill="FFFFFF" w:themeFill="background1"/>
            <w:vAlign w:val="center"/>
            <w:tcPrChange w:id="9301" w:author="Alicia Romero Lopez" w:date="2020-01-31T09:48:00Z">
              <w:tcPr>
                <w:tcW w:w="630" w:type="dxa"/>
                <w:shd w:val="clear" w:color="auto" w:fill="FFFFFF"/>
              </w:tcPr>
            </w:tcPrChange>
          </w:tcPr>
          <w:p w14:paraId="64916D8E" w14:textId="77777777" w:rsidR="008027CD" w:rsidRPr="008027CD" w:rsidRDefault="008027CD" w:rsidP="008027CD">
            <w:pPr>
              <w:spacing w:before="120"/>
              <w:rPr>
                <w:ins w:id="9302" w:author="Salah Soliman" w:date="2020-01-31T16:34:00Z"/>
                <w:rFonts w:ascii="Open Sans" w:eastAsia="Open Sans" w:hAnsi="Open Sans" w:cs="Times New Roman"/>
                <w:noProof/>
              </w:rPr>
            </w:pPr>
            <w:ins w:id="9303" w:author="Salah Soliman" w:date="2020-01-31T16:34:00Z">
              <w:r w:rsidRPr="008027CD">
                <w:rPr>
                  <w:rFonts w:ascii="Open Sans" w:eastAsia="Open Sans" w:hAnsi="Open Sans" w:cs="Times New Roman"/>
                  <w:noProof/>
                  <w:rPrChange w:id="9304" w:author="Unknown">
                    <w:rPr>
                      <w:noProof/>
                    </w:rPr>
                  </w:rPrChange>
                </w:rPr>
                <mc:AlternateContent>
                  <mc:Choice Requires="wps">
                    <w:drawing>
                      <wp:inline distT="0" distB="0" distL="0" distR="0" wp14:anchorId="504AEB5A" wp14:editId="6533B5FB">
                        <wp:extent cx="207034" cy="207034"/>
                        <wp:effectExtent l="19050" t="19050" r="21590" b="21590"/>
                        <wp:docPr id="234" name="Oval 234"/>
                        <wp:cNvGraphicFramePr/>
                        <a:graphic xmlns:a="http://schemas.openxmlformats.org/drawingml/2006/main">
                          <a:graphicData uri="http://schemas.microsoft.com/office/word/2010/wordprocessingShape">
                            <wps:wsp>
                              <wps:cNvSpPr/>
                              <wps:spPr>
                                <a:xfrm>
                                  <a:off x="0" y="0"/>
                                  <a:ext cx="207034" cy="207034"/>
                                </a:xfrm>
                                <a:prstGeom prst="ellipse">
                                  <a:avLst/>
                                </a:prstGeom>
                                <a:noFill/>
                                <a:ln w="28575" cap="flat" cmpd="sng" algn="ctr">
                                  <a:solidFill>
                                    <a:srgbClr val="DBDBDB">
                                      <a:lumMod val="9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w16se="http://schemas.microsoft.com/office/word/2015/wordml/symex" xmlns:cx1="http://schemas.microsoft.com/office/drawing/2015/9/8/chartex" xmlns:cx="http://schemas.microsoft.com/office/drawing/2014/chartex">
                    <w:pict>
                      <v:oval w14:anchorId="19B6F558" id="Oval 234" o:spid="_x0000_s1026" style="width:16.3pt;height:16.3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" filled="f" strokecolor="#c5c5c5" strokeweight="2.25pt">
                        <v:stroke joinstyle="miter"/>
                        <w10:anchorlock/>
                      </v:oval>
                    </w:pict>
                  </mc:Fallback>
                </mc:AlternateContent>
              </w:r>
            </w:ins>
          </w:p>
        </w:tc>
        <w:tc>
          <w:tcPr>
            <w:tcW w:w="450" w:type="dxa"/>
            <w:shd w:val="clear" w:color="auto" w:fill="FFFFFF" w:themeFill="background1"/>
            <w:vAlign w:val="center"/>
            <w:tcPrChange w:id="9305" w:author="Alicia Romero Lopez" w:date="2020-01-31T09:48:00Z">
              <w:tcPr>
                <w:tcW w:w="450" w:type="dxa"/>
                <w:shd w:val="clear" w:color="auto" w:fill="FFFFFF"/>
              </w:tcPr>
            </w:tcPrChange>
          </w:tcPr>
          <w:p w14:paraId="3A24DAF2" w14:textId="77777777" w:rsidR="008027CD" w:rsidRPr="008027CD" w:rsidRDefault="008027CD" w:rsidP="008027CD">
            <w:pPr>
              <w:spacing w:before="120"/>
              <w:rPr>
                <w:ins w:id="9306" w:author="Salah Soliman" w:date="2020-01-31T16:34:00Z"/>
                <w:rFonts w:ascii="Open Sans Semibold" w:eastAsia="Open Sans" w:hAnsi="Open Sans Semibold" w:cs="Open Sans Semibold"/>
              </w:rPr>
            </w:pPr>
            <w:ins w:id="9307" w:author="Salah Soliman" w:date="2020-01-31T16:34:00Z">
              <w:r w:rsidRPr="008027CD">
                <w:rPr>
                  <w:rFonts w:ascii="Open Sans Semibold" w:eastAsia="Open Sans" w:hAnsi="Open Sans Semibold" w:cs="Open Sans Semibold"/>
                </w:rPr>
                <w:t>c.</w:t>
              </w:r>
            </w:ins>
          </w:p>
        </w:tc>
        <w:tc>
          <w:tcPr>
            <w:tcW w:w="8841" w:type="dxa"/>
            <w:gridSpan w:val="3"/>
            <w:shd w:val="clear" w:color="auto" w:fill="FFFFFF" w:themeFill="background1"/>
            <w:vAlign w:val="center"/>
            <w:tcPrChange w:id="9308" w:author="Alicia Romero Lopez" w:date="2020-01-31T09:48:00Z">
              <w:tcPr>
                <w:tcW w:w="8841" w:type="dxa"/>
                <w:gridSpan w:val="3"/>
                <w:shd w:val="clear" w:color="auto" w:fill="FFFFFF"/>
              </w:tcPr>
            </w:tcPrChange>
          </w:tcPr>
          <w:p w14:paraId="32F04125" w14:textId="77777777" w:rsidR="008027CD" w:rsidRPr="008027CD" w:rsidRDefault="008027CD" w:rsidP="008027CD">
            <w:pPr>
              <w:spacing w:before="120"/>
              <w:rPr>
                <w:ins w:id="9309" w:author="Salah Soliman" w:date="2020-01-31T16:34:00Z"/>
                <w:rFonts w:ascii="Open Sans" w:eastAsia="Open Sans" w:hAnsi="Open Sans" w:cs="Times New Roman"/>
              </w:rPr>
            </w:pPr>
            <w:ins w:id="9310" w:author="Salah Soliman" w:date="2020-01-31T16:34:00Z">
              <w:r w:rsidRPr="008027CD">
                <w:rPr>
                  <w:rFonts w:ascii="Open Sans" w:eastAsia="Open Sans" w:hAnsi="Open Sans" w:cs="Open Sans"/>
                </w:rPr>
                <w:t>Ordinal features.</w:t>
              </w:r>
            </w:ins>
          </w:p>
        </w:tc>
        <w:tc>
          <w:tcPr>
            <w:tcW w:w="270" w:type="dxa"/>
            <w:shd w:val="clear" w:color="auto" w:fill="FAFAFA"/>
            <w:tcPrChange w:id="9311" w:author="Alicia Romero Lopez" w:date="2020-01-31T09:48:00Z">
              <w:tcPr>
                <w:tcW w:w="0" w:type="auto"/>
              </w:tcPr>
            </w:tcPrChange>
          </w:tcPr>
          <w:p w14:paraId="45FFEA01" w14:textId="77777777" w:rsidR="008027CD" w:rsidRPr="008027CD" w:rsidRDefault="008027CD" w:rsidP="008027CD">
            <w:pPr>
              <w:rPr>
                <w:ins w:id="9312" w:author="Salah Soliman" w:date="2020-01-31T16:34:00Z"/>
                <w:rFonts w:ascii="Open Sans" w:eastAsia="Open Sans" w:hAnsi="Open Sans" w:cs="Times New Roman"/>
              </w:rPr>
            </w:pPr>
          </w:p>
        </w:tc>
      </w:tr>
      <w:tr w:rsidR="008027CD" w:rsidRPr="008027CD" w14:paraId="44CDBA3A" w14:textId="77777777" w:rsidTr="51235A2F">
        <w:trPr>
          <w:cantSplit/>
          <w:ins w:id="9313" w:author="Salah Soliman" w:date="2020-01-31T16:34:00Z"/>
        </w:trPr>
        <w:tc>
          <w:tcPr>
            <w:tcW w:w="265" w:type="dxa"/>
            <w:shd w:val="clear" w:color="auto" w:fill="FAFAFA"/>
            <w:tcPrChange w:id="9314" w:author="Alicia Romero Lopez" w:date="2020-01-31T09:48:00Z">
              <w:tcPr>
                <w:tcW w:w="0" w:type="auto"/>
              </w:tcPr>
            </w:tcPrChange>
          </w:tcPr>
          <w:p w14:paraId="581F7AD4" w14:textId="77777777" w:rsidR="008027CD" w:rsidRPr="008027CD" w:rsidRDefault="008027CD" w:rsidP="008027CD">
            <w:pPr>
              <w:rPr>
                <w:ins w:id="9315" w:author="Salah Soliman" w:date="2020-01-31T16:34:00Z"/>
                <w:rFonts w:ascii="Open Sans" w:eastAsia="Open Sans" w:hAnsi="Open Sans" w:cs="Times New Roman"/>
                <w:color w:val="404040"/>
                <w:sz w:val="16"/>
                <w:szCs w:val="16"/>
              </w:rPr>
            </w:pPr>
          </w:p>
        </w:tc>
        <w:tc>
          <w:tcPr>
            <w:tcW w:w="3960" w:type="dxa"/>
            <w:gridSpan w:val="3"/>
            <w:shd w:val="clear" w:color="auto" w:fill="FAFAFA"/>
            <w:vAlign w:val="center"/>
            <w:tcPrChange w:id="9316" w:author="Alicia Romero Lopez" w:date="2020-01-31T09:48:00Z">
              <w:tcPr>
                <w:tcW w:w="3960" w:type="dxa"/>
                <w:gridSpan w:val="3"/>
                <w:shd w:val="clear" w:color="auto" w:fill="FAFAFA"/>
              </w:tcPr>
            </w:tcPrChange>
          </w:tcPr>
          <w:p w14:paraId="4AB8054F" w14:textId="77777777" w:rsidR="008027CD" w:rsidRPr="008027CD" w:rsidRDefault="008027CD" w:rsidP="008027CD">
            <w:pPr>
              <w:rPr>
                <w:ins w:id="9317" w:author="Salah Soliman" w:date="2020-01-31T16:34:00Z"/>
                <w:rFonts w:ascii="Open Sans" w:eastAsia="Open Sans" w:hAnsi="Open Sans" w:cs="Times New Roman"/>
                <w:color w:val="404040"/>
                <w:sz w:val="16"/>
                <w:szCs w:val="16"/>
              </w:rPr>
            </w:pPr>
          </w:p>
        </w:tc>
        <w:tc>
          <w:tcPr>
            <w:tcW w:w="1980" w:type="dxa"/>
            <w:shd w:val="clear" w:color="auto" w:fill="FAFAFA"/>
            <w:vAlign w:val="center"/>
            <w:tcPrChange w:id="9318" w:author="Alicia Romero Lopez" w:date="2020-01-31T09:48:00Z">
              <w:tcPr>
                <w:tcW w:w="1980" w:type="dxa"/>
                <w:shd w:val="clear" w:color="auto" w:fill="FAFAFA"/>
              </w:tcPr>
            </w:tcPrChange>
          </w:tcPr>
          <w:p w14:paraId="10B08FED" w14:textId="77777777" w:rsidR="008027CD" w:rsidRPr="008027CD" w:rsidRDefault="008027CD" w:rsidP="008027CD">
            <w:pPr>
              <w:rPr>
                <w:ins w:id="9319" w:author="Salah Soliman" w:date="2020-01-31T16:34:00Z"/>
                <w:rFonts w:ascii="Open Sans" w:eastAsia="Open Sans" w:hAnsi="Open Sans" w:cs="Times New Roman"/>
                <w:color w:val="404040"/>
                <w:sz w:val="16"/>
                <w:szCs w:val="16"/>
              </w:rPr>
            </w:pPr>
          </w:p>
        </w:tc>
        <w:tc>
          <w:tcPr>
            <w:tcW w:w="3981" w:type="dxa"/>
            <w:shd w:val="clear" w:color="auto" w:fill="FAFAFA"/>
            <w:vAlign w:val="center"/>
            <w:tcPrChange w:id="9320" w:author="Alicia Romero Lopez" w:date="2020-01-31T09:48:00Z">
              <w:tcPr>
                <w:tcW w:w="3981" w:type="dxa"/>
                <w:shd w:val="clear" w:color="auto" w:fill="FAFAFA"/>
              </w:tcPr>
            </w:tcPrChange>
          </w:tcPr>
          <w:p w14:paraId="608E43F9" w14:textId="77777777" w:rsidR="008027CD" w:rsidRPr="008027CD" w:rsidRDefault="008027CD" w:rsidP="008027CD">
            <w:pPr>
              <w:rPr>
                <w:ins w:id="9321" w:author="Salah Soliman" w:date="2020-01-31T16:34:00Z"/>
                <w:rFonts w:ascii="Open Sans" w:eastAsia="Open Sans" w:hAnsi="Open Sans" w:cs="Times New Roman"/>
                <w:color w:val="404040"/>
                <w:sz w:val="16"/>
                <w:szCs w:val="16"/>
              </w:rPr>
            </w:pPr>
          </w:p>
        </w:tc>
        <w:tc>
          <w:tcPr>
            <w:tcW w:w="270" w:type="dxa"/>
            <w:shd w:val="clear" w:color="auto" w:fill="FAFAFA"/>
            <w:tcPrChange w:id="9322" w:author="Alicia Romero Lopez" w:date="2020-01-31T09:48:00Z">
              <w:tcPr>
                <w:tcW w:w="0" w:type="auto"/>
              </w:tcPr>
            </w:tcPrChange>
          </w:tcPr>
          <w:p w14:paraId="4CD28F3B" w14:textId="77777777" w:rsidR="008027CD" w:rsidRPr="008027CD" w:rsidRDefault="008027CD" w:rsidP="008027CD">
            <w:pPr>
              <w:rPr>
                <w:ins w:id="9323" w:author="Salah Soliman" w:date="2020-01-31T16:34:00Z"/>
                <w:rFonts w:ascii="Open Sans" w:eastAsia="Open Sans" w:hAnsi="Open Sans" w:cs="Times New Roman"/>
                <w:color w:val="404040"/>
                <w:sz w:val="16"/>
                <w:szCs w:val="16"/>
              </w:rPr>
            </w:pPr>
          </w:p>
        </w:tc>
      </w:tr>
      <w:tr w:rsidR="008027CD" w:rsidRPr="008027CD" w14:paraId="787EE056" w14:textId="77777777" w:rsidTr="51235A2F">
        <w:trPr>
          <w:cantSplit/>
          <w:ins w:id="9324" w:author="Salah Soliman" w:date="2020-01-31T16:34:00Z"/>
        </w:trPr>
        <w:tc>
          <w:tcPr>
            <w:tcW w:w="265" w:type="dxa"/>
            <w:shd w:val="clear" w:color="auto" w:fill="FAFAFA"/>
            <w:tcPrChange w:id="9325" w:author="Alicia Romero Lopez" w:date="2020-01-31T09:48:00Z">
              <w:tcPr>
                <w:tcW w:w="0" w:type="auto"/>
              </w:tcPr>
            </w:tcPrChange>
          </w:tcPr>
          <w:p w14:paraId="236E1D36" w14:textId="77777777" w:rsidR="008027CD" w:rsidRPr="008027CD" w:rsidRDefault="008027CD" w:rsidP="008027CD">
            <w:pPr>
              <w:rPr>
                <w:ins w:id="9326" w:author="Salah Soliman" w:date="2020-01-31T16:34:00Z"/>
                <w:rFonts w:ascii="Open Sans" w:eastAsia="Open Sans" w:hAnsi="Open Sans" w:cs="Times New Roman"/>
              </w:rPr>
            </w:pPr>
          </w:p>
        </w:tc>
        <w:tc>
          <w:tcPr>
            <w:tcW w:w="630" w:type="dxa"/>
            <w:shd w:val="clear" w:color="auto" w:fill="FFFFFF" w:themeFill="background1"/>
            <w:vAlign w:val="center"/>
            <w:tcPrChange w:id="9327" w:author="Alicia Romero Lopez" w:date="2020-01-31T09:48:00Z">
              <w:tcPr>
                <w:tcW w:w="630" w:type="dxa"/>
                <w:shd w:val="clear" w:color="auto" w:fill="FFFFFF"/>
              </w:tcPr>
            </w:tcPrChange>
          </w:tcPr>
          <w:p w14:paraId="526367CC" w14:textId="77777777" w:rsidR="008027CD" w:rsidRPr="008027CD" w:rsidRDefault="008027CD" w:rsidP="008027CD">
            <w:pPr>
              <w:spacing w:before="120"/>
              <w:rPr>
                <w:ins w:id="9328" w:author="Salah Soliman" w:date="2020-01-31T16:34:00Z"/>
                <w:rFonts w:ascii="Open Sans" w:eastAsia="Open Sans" w:hAnsi="Open Sans" w:cs="Times New Roman"/>
                <w:noProof/>
              </w:rPr>
            </w:pPr>
            <w:ins w:id="9329" w:author="Salah Soliman" w:date="2020-01-31T16:34:00Z">
              <w:r w:rsidRPr="008027CD">
                <w:rPr>
                  <w:rFonts w:ascii="Open Sans" w:eastAsia="Open Sans" w:hAnsi="Open Sans" w:cs="Times New Roman"/>
                  <w:noProof/>
                  <w:rPrChange w:id="9330" w:author="Unknown">
                    <w:rPr>
                      <w:noProof/>
                    </w:rPr>
                  </w:rPrChange>
                </w:rPr>
                <mc:AlternateContent>
                  <mc:Choice Requires="wps">
                    <w:drawing>
                      <wp:inline distT="0" distB="0" distL="0" distR="0" wp14:anchorId="0BD959AB" wp14:editId="2C51B5C9">
                        <wp:extent cx="207034" cy="207034"/>
                        <wp:effectExtent l="19050" t="19050" r="21590" b="21590"/>
                        <wp:docPr id="239" name="Oval 239"/>
                        <wp:cNvGraphicFramePr/>
                        <a:graphic xmlns:a="http://schemas.openxmlformats.org/drawingml/2006/main">
                          <a:graphicData uri="http://schemas.microsoft.com/office/word/2010/wordprocessingShape">
                            <wps:wsp>
                              <wps:cNvSpPr/>
                              <wps:spPr>
                                <a:xfrm>
                                  <a:off x="0" y="0"/>
                                  <a:ext cx="207034" cy="207034"/>
                                </a:xfrm>
                                <a:prstGeom prst="ellipse">
                                  <a:avLst/>
                                </a:prstGeom>
                                <a:noFill/>
                                <a:ln w="28575" cap="flat" cmpd="sng" algn="ctr">
                                  <a:solidFill>
                                    <a:srgbClr val="DBDBDB">
                                      <a:lumMod val="9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w16se="http://schemas.microsoft.com/office/word/2015/wordml/symex" xmlns:cx1="http://schemas.microsoft.com/office/drawing/2015/9/8/chartex" xmlns:cx="http://schemas.microsoft.com/office/drawing/2014/chartex">
                    <w:pict>
                      <v:oval w14:anchorId="03448ED9" id="Oval 239" o:spid="_x0000_s1026" style="width:16.3pt;height:16.3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" filled="f" strokecolor="#c5c5c5" strokeweight="2.25pt">
                        <v:stroke joinstyle="miter"/>
                        <w10:anchorlock/>
                      </v:oval>
                    </w:pict>
                  </mc:Fallback>
                </mc:AlternateContent>
              </w:r>
            </w:ins>
          </w:p>
        </w:tc>
        <w:tc>
          <w:tcPr>
            <w:tcW w:w="450" w:type="dxa"/>
            <w:shd w:val="clear" w:color="auto" w:fill="FFFFFF" w:themeFill="background1"/>
            <w:vAlign w:val="center"/>
            <w:tcPrChange w:id="9331" w:author="Alicia Romero Lopez" w:date="2020-01-31T09:48:00Z">
              <w:tcPr>
                <w:tcW w:w="450" w:type="dxa"/>
                <w:shd w:val="clear" w:color="auto" w:fill="FFFFFF"/>
              </w:tcPr>
            </w:tcPrChange>
          </w:tcPr>
          <w:p w14:paraId="4A91EC61" w14:textId="77777777" w:rsidR="008027CD" w:rsidRPr="008027CD" w:rsidRDefault="008027CD" w:rsidP="008027CD">
            <w:pPr>
              <w:spacing w:before="120"/>
              <w:rPr>
                <w:ins w:id="9332" w:author="Salah Soliman" w:date="2020-01-31T16:34:00Z"/>
                <w:rFonts w:ascii="Open Sans Semibold" w:eastAsia="Open Sans" w:hAnsi="Open Sans Semibold" w:cs="Open Sans Semibold"/>
              </w:rPr>
            </w:pPr>
            <w:ins w:id="9333" w:author="Salah Soliman" w:date="2020-01-31T16:34:00Z">
              <w:r w:rsidRPr="008027CD">
                <w:rPr>
                  <w:rFonts w:ascii="Open Sans Semibold" w:eastAsia="Open Sans" w:hAnsi="Open Sans Semibold" w:cs="Open Sans Semibold"/>
                </w:rPr>
                <w:t>d.</w:t>
              </w:r>
            </w:ins>
          </w:p>
        </w:tc>
        <w:tc>
          <w:tcPr>
            <w:tcW w:w="8841" w:type="dxa"/>
            <w:gridSpan w:val="3"/>
            <w:shd w:val="clear" w:color="auto" w:fill="FFFFFF" w:themeFill="background1"/>
            <w:vAlign w:val="center"/>
            <w:tcPrChange w:id="9334" w:author="Alicia Romero Lopez" w:date="2020-01-31T09:48:00Z">
              <w:tcPr>
                <w:tcW w:w="8841" w:type="dxa"/>
                <w:gridSpan w:val="3"/>
                <w:shd w:val="clear" w:color="auto" w:fill="FFFFFF"/>
              </w:tcPr>
            </w:tcPrChange>
          </w:tcPr>
          <w:p w14:paraId="5B2614F6" w14:textId="77777777" w:rsidR="008027CD" w:rsidRPr="008027CD" w:rsidRDefault="008027CD" w:rsidP="008027CD">
            <w:pPr>
              <w:spacing w:before="120"/>
              <w:rPr>
                <w:ins w:id="9335" w:author="Salah Soliman" w:date="2020-01-31T16:34:00Z"/>
                <w:rFonts w:ascii="Open Sans" w:eastAsia="Open Sans" w:hAnsi="Open Sans" w:cs="Times New Roman"/>
              </w:rPr>
            </w:pPr>
            <w:ins w:id="9336" w:author="Salah Soliman" w:date="2020-01-31T16:34:00Z">
              <w:r w:rsidRPr="008027CD">
                <w:rPr>
                  <w:rFonts w:ascii="Open Sans" w:eastAsia="Open Sans" w:hAnsi="Open Sans" w:cs="Times New Roman"/>
                </w:rPr>
                <w:t>None of the above.</w:t>
              </w:r>
            </w:ins>
          </w:p>
        </w:tc>
        <w:tc>
          <w:tcPr>
            <w:tcW w:w="270" w:type="dxa"/>
            <w:shd w:val="clear" w:color="auto" w:fill="FAFAFA"/>
            <w:tcPrChange w:id="9337" w:author="Alicia Romero Lopez" w:date="2020-01-31T09:48:00Z">
              <w:tcPr>
                <w:tcW w:w="0" w:type="auto"/>
              </w:tcPr>
            </w:tcPrChange>
          </w:tcPr>
          <w:p w14:paraId="5EFF0565" w14:textId="77777777" w:rsidR="008027CD" w:rsidRPr="008027CD" w:rsidRDefault="008027CD" w:rsidP="008027CD">
            <w:pPr>
              <w:rPr>
                <w:ins w:id="9338" w:author="Salah Soliman" w:date="2020-01-31T16:34:00Z"/>
                <w:rFonts w:ascii="Open Sans" w:eastAsia="Open Sans" w:hAnsi="Open Sans" w:cs="Times New Roman"/>
              </w:rPr>
            </w:pPr>
          </w:p>
        </w:tc>
      </w:tr>
      <w:tr w:rsidR="008027CD" w:rsidRPr="008027CD" w14:paraId="52D4D8AA" w14:textId="77777777" w:rsidTr="51235A2F">
        <w:trPr>
          <w:cantSplit/>
          <w:ins w:id="9339" w:author="Salah Soliman" w:date="2020-01-31T16:34:00Z"/>
        </w:trPr>
        <w:tc>
          <w:tcPr>
            <w:tcW w:w="265" w:type="dxa"/>
            <w:shd w:val="clear" w:color="auto" w:fill="FAFAFA"/>
            <w:tcPrChange w:id="9340" w:author="Alicia Romero Lopez" w:date="2020-01-31T09:48:00Z">
              <w:tcPr>
                <w:tcW w:w="0" w:type="auto"/>
              </w:tcPr>
            </w:tcPrChange>
          </w:tcPr>
          <w:p w14:paraId="36712B9E" w14:textId="77777777" w:rsidR="008027CD" w:rsidRPr="008027CD" w:rsidRDefault="008027CD" w:rsidP="008027CD">
            <w:pPr>
              <w:rPr>
                <w:ins w:id="9341" w:author="Salah Soliman" w:date="2020-01-31T16:34:00Z"/>
                <w:rFonts w:ascii="Open Sans" w:eastAsia="Open Sans" w:hAnsi="Open Sans" w:cs="Times New Roman"/>
                <w:color w:val="404040"/>
                <w:sz w:val="16"/>
                <w:szCs w:val="16"/>
              </w:rPr>
            </w:pPr>
          </w:p>
        </w:tc>
        <w:tc>
          <w:tcPr>
            <w:tcW w:w="3960" w:type="dxa"/>
            <w:gridSpan w:val="3"/>
            <w:shd w:val="clear" w:color="auto" w:fill="FAFAFA"/>
            <w:vAlign w:val="center"/>
            <w:tcPrChange w:id="9342" w:author="Alicia Romero Lopez" w:date="2020-01-31T09:48:00Z">
              <w:tcPr>
                <w:tcW w:w="3960" w:type="dxa"/>
                <w:gridSpan w:val="3"/>
                <w:shd w:val="clear" w:color="auto" w:fill="FAFAFA"/>
              </w:tcPr>
            </w:tcPrChange>
          </w:tcPr>
          <w:p w14:paraId="2EA3274A" w14:textId="77777777" w:rsidR="008027CD" w:rsidRPr="008027CD" w:rsidRDefault="008027CD" w:rsidP="008027CD">
            <w:pPr>
              <w:rPr>
                <w:ins w:id="9343" w:author="Salah Soliman" w:date="2020-01-31T16:34:00Z"/>
                <w:rFonts w:ascii="Open Sans" w:eastAsia="Open Sans" w:hAnsi="Open Sans" w:cs="Times New Roman"/>
                <w:color w:val="404040"/>
                <w:sz w:val="16"/>
                <w:szCs w:val="16"/>
              </w:rPr>
            </w:pPr>
          </w:p>
        </w:tc>
        <w:tc>
          <w:tcPr>
            <w:tcW w:w="1980" w:type="dxa"/>
            <w:shd w:val="clear" w:color="auto" w:fill="FAFAFA"/>
            <w:vAlign w:val="center"/>
            <w:tcPrChange w:id="9344" w:author="Alicia Romero Lopez" w:date="2020-01-31T09:48:00Z">
              <w:tcPr>
                <w:tcW w:w="1980" w:type="dxa"/>
                <w:shd w:val="clear" w:color="auto" w:fill="FAFAFA"/>
              </w:tcPr>
            </w:tcPrChange>
          </w:tcPr>
          <w:p w14:paraId="44270206" w14:textId="77777777" w:rsidR="008027CD" w:rsidRPr="008027CD" w:rsidRDefault="008027CD" w:rsidP="008027CD">
            <w:pPr>
              <w:rPr>
                <w:ins w:id="9345" w:author="Salah Soliman" w:date="2020-01-31T16:34:00Z"/>
                <w:rFonts w:ascii="Open Sans" w:eastAsia="Open Sans" w:hAnsi="Open Sans" w:cs="Times New Roman"/>
                <w:color w:val="404040"/>
                <w:sz w:val="16"/>
                <w:szCs w:val="16"/>
              </w:rPr>
            </w:pPr>
          </w:p>
        </w:tc>
        <w:tc>
          <w:tcPr>
            <w:tcW w:w="3981" w:type="dxa"/>
            <w:shd w:val="clear" w:color="auto" w:fill="FAFAFA"/>
            <w:vAlign w:val="center"/>
            <w:tcPrChange w:id="9346" w:author="Alicia Romero Lopez" w:date="2020-01-31T09:48:00Z">
              <w:tcPr>
                <w:tcW w:w="3981" w:type="dxa"/>
                <w:shd w:val="clear" w:color="auto" w:fill="FAFAFA"/>
              </w:tcPr>
            </w:tcPrChange>
          </w:tcPr>
          <w:p w14:paraId="2785663D" w14:textId="77777777" w:rsidR="008027CD" w:rsidRPr="008027CD" w:rsidRDefault="008027CD" w:rsidP="008027CD">
            <w:pPr>
              <w:rPr>
                <w:ins w:id="9347" w:author="Salah Soliman" w:date="2020-01-31T16:34:00Z"/>
                <w:rFonts w:ascii="Open Sans" w:eastAsia="Open Sans" w:hAnsi="Open Sans" w:cs="Times New Roman"/>
                <w:color w:val="404040"/>
                <w:sz w:val="16"/>
                <w:szCs w:val="16"/>
              </w:rPr>
            </w:pPr>
          </w:p>
        </w:tc>
        <w:tc>
          <w:tcPr>
            <w:tcW w:w="270" w:type="dxa"/>
            <w:shd w:val="clear" w:color="auto" w:fill="FAFAFA"/>
            <w:tcPrChange w:id="9348" w:author="Alicia Romero Lopez" w:date="2020-01-31T09:48:00Z">
              <w:tcPr>
                <w:tcW w:w="0" w:type="auto"/>
              </w:tcPr>
            </w:tcPrChange>
          </w:tcPr>
          <w:p w14:paraId="43B005A1" w14:textId="77777777" w:rsidR="008027CD" w:rsidRPr="008027CD" w:rsidRDefault="008027CD" w:rsidP="008027CD">
            <w:pPr>
              <w:rPr>
                <w:ins w:id="9349" w:author="Salah Soliman" w:date="2020-01-31T16:34:00Z"/>
                <w:rFonts w:ascii="Open Sans" w:eastAsia="Open Sans" w:hAnsi="Open Sans" w:cs="Times New Roman"/>
                <w:color w:val="404040"/>
                <w:sz w:val="16"/>
                <w:szCs w:val="16"/>
              </w:rPr>
            </w:pPr>
          </w:p>
        </w:tc>
      </w:tr>
      <w:tr w:rsidR="008027CD" w:rsidRPr="008027CD" w14:paraId="2B6D92E0" w14:textId="77777777" w:rsidTr="51235A2F">
        <w:trPr>
          <w:cantSplit/>
          <w:ins w:id="9350" w:author="Salah Soliman" w:date="2020-01-31T16:34:00Z"/>
        </w:trPr>
        <w:tc>
          <w:tcPr>
            <w:tcW w:w="265" w:type="dxa"/>
            <w:shd w:val="clear" w:color="auto" w:fill="FAFAFA"/>
            <w:tcPrChange w:id="9351" w:author="Alicia Romero Lopez" w:date="2020-01-31T09:48:00Z">
              <w:tcPr>
                <w:tcW w:w="0" w:type="auto"/>
              </w:tcPr>
            </w:tcPrChange>
          </w:tcPr>
          <w:p w14:paraId="4A88D02B" w14:textId="77777777" w:rsidR="008027CD" w:rsidRPr="008027CD" w:rsidRDefault="008027CD" w:rsidP="008027CD">
            <w:pPr>
              <w:rPr>
                <w:ins w:id="9352" w:author="Salah Soliman" w:date="2020-01-31T16:34:00Z"/>
                <w:rFonts w:ascii="Open Sans" w:eastAsia="Open Sans" w:hAnsi="Open Sans" w:cs="Times New Roman"/>
              </w:rPr>
            </w:pPr>
          </w:p>
        </w:tc>
        <w:tc>
          <w:tcPr>
            <w:tcW w:w="3960" w:type="dxa"/>
            <w:gridSpan w:val="3"/>
            <w:shd w:val="clear" w:color="auto" w:fill="FAFAFA"/>
            <w:vAlign w:val="center"/>
            <w:tcPrChange w:id="9353" w:author="Alicia Romero Lopez" w:date="2020-01-31T09:48:00Z">
              <w:tcPr>
                <w:tcW w:w="3960" w:type="dxa"/>
                <w:gridSpan w:val="3"/>
                <w:shd w:val="clear" w:color="auto" w:fill="FAFAFA"/>
              </w:tcPr>
            </w:tcPrChange>
          </w:tcPr>
          <w:p w14:paraId="7DA6D65D" w14:textId="77777777" w:rsidR="008027CD" w:rsidRPr="008027CD" w:rsidRDefault="008027CD" w:rsidP="008027CD">
            <w:pPr>
              <w:rPr>
                <w:ins w:id="9354" w:author="Salah Soliman" w:date="2020-01-31T16:34:00Z"/>
                <w:rFonts w:ascii="Open Sans" w:eastAsia="Open Sans" w:hAnsi="Open Sans" w:cs="Times New Roman"/>
              </w:rPr>
            </w:pPr>
          </w:p>
        </w:tc>
        <w:tc>
          <w:tcPr>
            <w:tcW w:w="1980" w:type="dxa"/>
            <w:shd w:val="clear" w:color="auto" w:fill="FAFAFA"/>
            <w:vAlign w:val="center"/>
            <w:tcPrChange w:id="9355" w:author="Alicia Romero Lopez" w:date="2020-01-31T09:48:00Z">
              <w:tcPr>
                <w:tcW w:w="1980" w:type="dxa"/>
                <w:shd w:val="clear" w:color="auto" w:fill="FAFAFA"/>
              </w:tcPr>
            </w:tcPrChange>
          </w:tcPr>
          <w:p w14:paraId="047A9856" w14:textId="77777777" w:rsidR="008027CD" w:rsidRPr="008027CD" w:rsidRDefault="008027CD" w:rsidP="008027CD">
            <w:pPr>
              <w:rPr>
                <w:ins w:id="9356" w:author="Salah Soliman" w:date="2020-01-31T16:34:00Z"/>
                <w:rFonts w:ascii="Open Sans" w:eastAsia="Open Sans" w:hAnsi="Open Sans" w:cs="Times New Roman"/>
              </w:rPr>
            </w:pPr>
            <w:ins w:id="9357" w:author="Salah Soliman" w:date="2020-01-31T16:34:00Z">
              <w:r w:rsidRPr="008027CD">
                <w:rPr>
                  <w:rFonts w:ascii="Open Sans" w:eastAsia="Open Sans" w:hAnsi="Open Sans" w:cs="Times New Roman"/>
                  <w:noProof/>
                  <w:rPrChange w:id="9358" w:author="Unknown">
                    <w:rPr>
                      <w:noProof/>
                    </w:rPr>
                  </w:rPrChange>
                </w:rPr>
                <w:drawing>
                  <wp:inline distT="0" distB="0" distL="0" distR="0" wp14:anchorId="55B7B07E" wp14:editId="02FAAEC3">
                    <wp:extent cx="1156970" cy="306070"/>
                    <wp:effectExtent l="0" t="0" r="508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submit-button-03.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156970" cy="306070"/>
                            </a:xfrm>
                            <a:prstGeom prst="rect">
                              <a:avLst/>
                            </a:prstGeom>
                          </pic:spPr>
                        </pic:pic>
                      </a:graphicData>
                    </a:graphic>
                  </wp:inline>
                </w:drawing>
              </w:r>
            </w:ins>
          </w:p>
        </w:tc>
        <w:tc>
          <w:tcPr>
            <w:tcW w:w="3981" w:type="dxa"/>
            <w:shd w:val="clear" w:color="auto" w:fill="FAFAFA"/>
            <w:vAlign w:val="center"/>
            <w:tcPrChange w:id="9359" w:author="Alicia Romero Lopez" w:date="2020-01-31T09:48:00Z">
              <w:tcPr>
                <w:tcW w:w="3981" w:type="dxa"/>
                <w:shd w:val="clear" w:color="auto" w:fill="FAFAFA"/>
              </w:tcPr>
            </w:tcPrChange>
          </w:tcPr>
          <w:p w14:paraId="6E32DA1B" w14:textId="77777777" w:rsidR="008027CD" w:rsidRPr="008027CD" w:rsidRDefault="008027CD" w:rsidP="008027CD">
            <w:pPr>
              <w:rPr>
                <w:ins w:id="9360" w:author="Salah Soliman" w:date="2020-01-31T16:34:00Z"/>
                <w:rFonts w:ascii="Open Sans" w:eastAsia="Open Sans" w:hAnsi="Open Sans" w:cs="Times New Roman"/>
              </w:rPr>
            </w:pPr>
          </w:p>
        </w:tc>
        <w:tc>
          <w:tcPr>
            <w:tcW w:w="270" w:type="dxa"/>
            <w:shd w:val="clear" w:color="auto" w:fill="FAFAFA"/>
            <w:tcPrChange w:id="9361" w:author="Alicia Romero Lopez" w:date="2020-01-31T09:48:00Z">
              <w:tcPr>
                <w:tcW w:w="0" w:type="auto"/>
              </w:tcPr>
            </w:tcPrChange>
          </w:tcPr>
          <w:p w14:paraId="2FE626DC" w14:textId="77777777" w:rsidR="008027CD" w:rsidRPr="008027CD" w:rsidRDefault="008027CD" w:rsidP="008027CD">
            <w:pPr>
              <w:rPr>
                <w:ins w:id="9362" w:author="Salah Soliman" w:date="2020-01-31T16:34:00Z"/>
                <w:rFonts w:ascii="Open Sans" w:eastAsia="Open Sans" w:hAnsi="Open Sans" w:cs="Times New Roman"/>
              </w:rPr>
            </w:pPr>
          </w:p>
        </w:tc>
      </w:tr>
    </w:tbl>
    <w:p w14:paraId="25A863C2" w14:textId="77777777" w:rsidR="008027CD" w:rsidRPr="008027CD" w:rsidRDefault="008027CD" w:rsidP="008027CD">
      <w:pPr>
        <w:spacing w:after="0" w:line="240" w:lineRule="auto"/>
        <w:rPr>
          <w:ins w:id="9363" w:author="Salah Soliman" w:date="2020-01-31T16:34:00Z"/>
          <w:rFonts w:ascii="Open Sans" w:eastAsia="Open Sans" w:hAnsi="Open Sans" w:cs="Times New Roman"/>
          <w:color w:val="404040"/>
        </w:rPr>
      </w:pPr>
    </w:p>
    <w:tbl>
      <w:tblPr>
        <w:tblStyle w:val="TableGrid25"/>
        <w:tblW w:w="10525" w:type="dxa"/>
        <w:tblBorders>
          <w:top w:val="single" w:sz="4" w:space="0" w:color="DBDBDB"/>
          <w:left w:val="single" w:sz="4" w:space="0" w:color="DBDBDB"/>
          <w:bottom w:val="single" w:sz="4" w:space="0" w:color="DBDBDB"/>
          <w:right w:val="single" w:sz="4" w:space="0" w:color="DBDBDB"/>
          <w:insideH w:val="none" w:sz="0" w:space="0" w:color="auto"/>
          <w:insideV w:val="none" w:sz="0" w:space="0" w:color="auto"/>
        </w:tblBorders>
        <w:tblLayout w:type="fixed"/>
        <w:tblCellMar>
          <w:left w:w="115" w:type="dxa"/>
          <w:right w:w="115" w:type="dxa"/>
        </w:tblCellMar>
        <w:tblLook w:val="04A0" w:firstRow="1" w:lastRow="0" w:firstColumn="1" w:lastColumn="0" w:noHBand="0" w:noVBand="1"/>
      </w:tblPr>
      <w:tblGrid>
        <w:gridCol w:w="265"/>
        <w:gridCol w:w="2520"/>
        <w:gridCol w:w="7470"/>
        <w:gridCol w:w="270"/>
      </w:tblGrid>
      <w:tr w:rsidR="008027CD" w:rsidRPr="008027CD" w14:paraId="2DB6D798" w14:textId="77777777" w:rsidTr="008027CD">
        <w:trPr>
          <w:trHeight w:val="107"/>
          <w:ins w:id="9364" w:author="Salah Soliman" w:date="2020-01-31T16:34:00Z"/>
        </w:trPr>
        <w:tc>
          <w:tcPr>
            <w:tcW w:w="265" w:type="dxa"/>
            <w:shd w:val="clear" w:color="auto" w:fill="FAFAFA"/>
          </w:tcPr>
          <w:p w14:paraId="4807CEC9" w14:textId="77777777" w:rsidR="008027CD" w:rsidRPr="008027CD" w:rsidRDefault="008027CD" w:rsidP="008027CD">
            <w:pPr>
              <w:rPr>
                <w:ins w:id="9365" w:author="Salah Soliman" w:date="2020-01-31T16:34:00Z"/>
                <w:rFonts w:ascii="Open Sans" w:eastAsia="Open Sans" w:hAnsi="Open Sans" w:cs="Times New Roman"/>
              </w:rPr>
            </w:pPr>
          </w:p>
        </w:tc>
        <w:tc>
          <w:tcPr>
            <w:tcW w:w="2520" w:type="dxa"/>
            <w:shd w:val="clear" w:color="auto" w:fill="FAFAFA"/>
          </w:tcPr>
          <w:p w14:paraId="6E94CF88" w14:textId="77777777" w:rsidR="008027CD" w:rsidRPr="008027CD" w:rsidRDefault="008027CD" w:rsidP="008027CD">
            <w:pPr>
              <w:jc w:val="center"/>
              <w:rPr>
                <w:ins w:id="9366" w:author="Salah Soliman" w:date="2020-01-31T16:34:00Z"/>
                <w:rFonts w:ascii="Open Sans" w:eastAsia="Open Sans" w:hAnsi="Open Sans" w:cs="Times New Roman"/>
              </w:rPr>
            </w:pPr>
          </w:p>
        </w:tc>
        <w:tc>
          <w:tcPr>
            <w:tcW w:w="7470" w:type="dxa"/>
            <w:shd w:val="clear" w:color="auto" w:fill="FAFAFA"/>
          </w:tcPr>
          <w:p w14:paraId="5DEA7E6E" w14:textId="77777777" w:rsidR="008027CD" w:rsidRPr="008027CD" w:rsidRDefault="008027CD" w:rsidP="008027CD">
            <w:pPr>
              <w:jc w:val="right"/>
              <w:rPr>
                <w:ins w:id="9367" w:author="Salah Soliman" w:date="2020-01-31T16:34:00Z"/>
                <w:rFonts w:ascii="Open Sans" w:eastAsia="Open Sans" w:hAnsi="Open Sans" w:cs="Times New Roman"/>
                <w:color w:val="78C800"/>
              </w:rPr>
            </w:pPr>
            <w:ins w:id="9368" w:author="Salah Soliman" w:date="2020-01-31T16:34:00Z">
              <w:r w:rsidRPr="008027CD">
                <w:rPr>
                  <w:rFonts w:ascii="FontAwesome" w:eastAsia="Open Sans" w:hAnsi="FontAwesome" w:cs="Times New Roman"/>
                  <w:color w:val="78C800"/>
                </w:rPr>
                <w:t></w:t>
              </w:r>
              <w:r w:rsidRPr="008027CD">
                <w:rPr>
                  <w:rFonts w:ascii="Open Sans" w:eastAsia="Open Sans" w:hAnsi="Open Sans" w:cs="Times New Roman"/>
                  <w:color w:val="78C800"/>
                </w:rPr>
                <w:t xml:space="preserve"> Correct</w:t>
              </w:r>
            </w:ins>
          </w:p>
        </w:tc>
        <w:tc>
          <w:tcPr>
            <w:tcW w:w="270" w:type="dxa"/>
            <w:shd w:val="clear" w:color="auto" w:fill="FAFAFA"/>
          </w:tcPr>
          <w:p w14:paraId="08011CB4" w14:textId="77777777" w:rsidR="008027CD" w:rsidRPr="008027CD" w:rsidRDefault="008027CD" w:rsidP="008027CD">
            <w:pPr>
              <w:rPr>
                <w:ins w:id="9369" w:author="Salah Soliman" w:date="2020-01-31T16:34:00Z"/>
                <w:rFonts w:ascii="Open Sans" w:eastAsia="Open Sans" w:hAnsi="Open Sans" w:cs="Times New Roman"/>
              </w:rPr>
            </w:pPr>
          </w:p>
        </w:tc>
      </w:tr>
      <w:tr w:rsidR="008027CD" w:rsidRPr="008027CD" w14:paraId="6CFF511E" w14:textId="77777777" w:rsidTr="008027CD">
        <w:trPr>
          <w:ins w:id="9370" w:author="Salah Soliman" w:date="2020-01-31T16:34:00Z"/>
        </w:trPr>
        <w:tc>
          <w:tcPr>
            <w:tcW w:w="265" w:type="dxa"/>
            <w:shd w:val="clear" w:color="auto" w:fill="FAFAFA"/>
          </w:tcPr>
          <w:p w14:paraId="5A79B084" w14:textId="77777777" w:rsidR="008027CD" w:rsidRPr="008027CD" w:rsidRDefault="008027CD" w:rsidP="008027CD">
            <w:pPr>
              <w:rPr>
                <w:ins w:id="9371" w:author="Salah Soliman" w:date="2020-01-31T16:34:00Z"/>
                <w:rFonts w:ascii="Open Sans" w:eastAsia="Open Sans" w:hAnsi="Open Sans" w:cs="Times New Roman"/>
              </w:rPr>
            </w:pPr>
          </w:p>
        </w:tc>
        <w:tc>
          <w:tcPr>
            <w:tcW w:w="2520" w:type="dxa"/>
            <w:shd w:val="clear" w:color="auto" w:fill="78C800"/>
          </w:tcPr>
          <w:p w14:paraId="0975B10A" w14:textId="77777777" w:rsidR="008027CD" w:rsidRPr="008027CD" w:rsidRDefault="008027CD" w:rsidP="008027CD">
            <w:pPr>
              <w:spacing w:before="120"/>
              <w:rPr>
                <w:ins w:id="9372" w:author="Salah Soliman" w:date="2020-01-31T16:34:00Z"/>
                <w:rFonts w:ascii="Open Sans Semibold" w:eastAsia="Open Sans" w:hAnsi="Open Sans Semibold" w:cs="Open Sans Semibold"/>
                <w:color w:val="FFFFFF"/>
              </w:rPr>
            </w:pPr>
            <w:ins w:id="9373" w:author="Salah Soliman" w:date="2020-01-31T16:34:00Z">
              <w:r w:rsidRPr="008027CD">
                <w:rPr>
                  <w:rFonts w:ascii="Open Sans Semibold" w:eastAsia="Open Sans" w:hAnsi="Open Sans Semibold" w:cs="Open Sans Semibold"/>
                  <w:color w:val="FFFFFF"/>
                </w:rPr>
                <w:t>Explanation</w:t>
              </w:r>
            </w:ins>
          </w:p>
        </w:tc>
        <w:tc>
          <w:tcPr>
            <w:tcW w:w="7470" w:type="dxa"/>
            <w:shd w:val="clear" w:color="auto" w:fill="FAFAFA"/>
          </w:tcPr>
          <w:p w14:paraId="0315947E" w14:textId="77777777" w:rsidR="008027CD" w:rsidRPr="008027CD" w:rsidRDefault="008027CD" w:rsidP="008027CD">
            <w:pPr>
              <w:rPr>
                <w:ins w:id="9374" w:author="Salah Soliman" w:date="2020-01-31T16:34:00Z"/>
                <w:rFonts w:ascii="Open Sans" w:eastAsia="Open Sans" w:hAnsi="Open Sans" w:cs="Times New Roman"/>
              </w:rPr>
            </w:pPr>
          </w:p>
        </w:tc>
        <w:tc>
          <w:tcPr>
            <w:tcW w:w="270" w:type="dxa"/>
            <w:shd w:val="clear" w:color="auto" w:fill="FAFAFA"/>
          </w:tcPr>
          <w:p w14:paraId="6DEE60AA" w14:textId="77777777" w:rsidR="008027CD" w:rsidRPr="008027CD" w:rsidRDefault="008027CD" w:rsidP="008027CD">
            <w:pPr>
              <w:rPr>
                <w:ins w:id="9375" w:author="Salah Soliman" w:date="2020-01-31T16:34:00Z"/>
                <w:rFonts w:ascii="Open Sans" w:eastAsia="Open Sans" w:hAnsi="Open Sans" w:cs="Times New Roman"/>
              </w:rPr>
            </w:pPr>
          </w:p>
        </w:tc>
      </w:tr>
      <w:tr w:rsidR="008027CD" w:rsidRPr="008027CD" w14:paraId="7E12A545" w14:textId="77777777" w:rsidTr="008027CD">
        <w:trPr>
          <w:ins w:id="9376" w:author="Salah Soliman" w:date="2020-01-31T16:34:00Z"/>
        </w:trPr>
        <w:tc>
          <w:tcPr>
            <w:tcW w:w="265" w:type="dxa"/>
            <w:shd w:val="clear" w:color="auto" w:fill="FAFAFA"/>
          </w:tcPr>
          <w:p w14:paraId="19D7EA4E" w14:textId="77777777" w:rsidR="008027CD" w:rsidRPr="008027CD" w:rsidRDefault="008027CD" w:rsidP="008027CD">
            <w:pPr>
              <w:rPr>
                <w:ins w:id="9377" w:author="Salah Soliman" w:date="2020-01-31T16:34:00Z"/>
                <w:rFonts w:ascii="Open Sans" w:eastAsia="Open Sans" w:hAnsi="Open Sans" w:cs="Times New Roman"/>
                <w:color w:val="404040"/>
                <w:sz w:val="16"/>
                <w:szCs w:val="16"/>
              </w:rPr>
            </w:pPr>
          </w:p>
        </w:tc>
        <w:tc>
          <w:tcPr>
            <w:tcW w:w="2520" w:type="dxa"/>
            <w:tcBorders>
              <w:bottom w:val="single" w:sz="4" w:space="0" w:color="CCFFCC"/>
            </w:tcBorders>
            <w:shd w:val="clear" w:color="auto" w:fill="78C800"/>
          </w:tcPr>
          <w:p w14:paraId="0B44764D" w14:textId="77777777" w:rsidR="008027CD" w:rsidRPr="008027CD" w:rsidRDefault="008027CD" w:rsidP="008027CD">
            <w:pPr>
              <w:rPr>
                <w:ins w:id="9378" w:author="Salah Soliman" w:date="2020-01-31T16:34:00Z"/>
                <w:rFonts w:ascii="Open Sans" w:eastAsia="Open Sans" w:hAnsi="Open Sans" w:cs="Times New Roman"/>
                <w:color w:val="404040"/>
                <w:sz w:val="16"/>
                <w:szCs w:val="16"/>
              </w:rPr>
            </w:pPr>
          </w:p>
        </w:tc>
        <w:tc>
          <w:tcPr>
            <w:tcW w:w="7470" w:type="dxa"/>
            <w:tcBorders>
              <w:bottom w:val="single" w:sz="4" w:space="0" w:color="CCFFCC"/>
            </w:tcBorders>
            <w:shd w:val="clear" w:color="auto" w:fill="78C800"/>
          </w:tcPr>
          <w:p w14:paraId="5C7B11C8" w14:textId="77777777" w:rsidR="008027CD" w:rsidRPr="008027CD" w:rsidRDefault="008027CD" w:rsidP="008027CD">
            <w:pPr>
              <w:rPr>
                <w:ins w:id="9379" w:author="Salah Soliman" w:date="2020-01-31T16:34:00Z"/>
                <w:rFonts w:ascii="Open Sans" w:eastAsia="Open Sans" w:hAnsi="Open Sans" w:cs="Times New Roman"/>
                <w:color w:val="404040"/>
                <w:sz w:val="16"/>
                <w:szCs w:val="16"/>
              </w:rPr>
            </w:pPr>
          </w:p>
        </w:tc>
        <w:tc>
          <w:tcPr>
            <w:tcW w:w="270" w:type="dxa"/>
            <w:shd w:val="clear" w:color="auto" w:fill="FAFAFA"/>
          </w:tcPr>
          <w:p w14:paraId="78660D21" w14:textId="77777777" w:rsidR="008027CD" w:rsidRPr="008027CD" w:rsidRDefault="008027CD" w:rsidP="008027CD">
            <w:pPr>
              <w:rPr>
                <w:ins w:id="9380" w:author="Salah Soliman" w:date="2020-01-31T16:34:00Z"/>
                <w:rFonts w:ascii="Open Sans" w:eastAsia="Open Sans" w:hAnsi="Open Sans" w:cs="Times New Roman"/>
                <w:color w:val="404040"/>
                <w:sz w:val="16"/>
                <w:szCs w:val="16"/>
              </w:rPr>
            </w:pPr>
          </w:p>
        </w:tc>
      </w:tr>
      <w:tr w:rsidR="008027CD" w:rsidRPr="008027CD" w14:paraId="09B6BC72" w14:textId="77777777" w:rsidTr="008027CD">
        <w:trPr>
          <w:trHeight w:val="60"/>
          <w:ins w:id="9381" w:author="Salah Soliman" w:date="2020-01-31T16:34:00Z"/>
        </w:trPr>
        <w:tc>
          <w:tcPr>
            <w:tcW w:w="265" w:type="dxa"/>
            <w:tcBorders>
              <w:right w:val="single" w:sz="4" w:space="0" w:color="CCFFCC"/>
            </w:tcBorders>
            <w:shd w:val="clear" w:color="auto" w:fill="FAFAFA"/>
          </w:tcPr>
          <w:p w14:paraId="2C5B32B1" w14:textId="77777777" w:rsidR="008027CD" w:rsidRPr="008027CD" w:rsidRDefault="008027CD" w:rsidP="008027CD">
            <w:pPr>
              <w:rPr>
                <w:ins w:id="9382" w:author="Salah Soliman" w:date="2020-01-31T16:34:00Z"/>
                <w:rFonts w:ascii="Open Sans" w:eastAsia="Open Sans" w:hAnsi="Open Sans" w:cs="Times New Roman"/>
              </w:rPr>
            </w:pPr>
          </w:p>
        </w:tc>
        <w:tc>
          <w:tcPr>
            <w:tcW w:w="9990" w:type="dxa"/>
            <w:gridSpan w:val="2"/>
            <w:tcBorders>
              <w:top w:val="single" w:sz="4" w:space="0" w:color="CCFFCC"/>
              <w:left w:val="single" w:sz="4" w:space="0" w:color="CCFFCC"/>
              <w:bottom w:val="single" w:sz="4" w:space="0" w:color="CCFFCC"/>
              <w:right w:val="single" w:sz="4" w:space="0" w:color="CCFFCC"/>
            </w:tcBorders>
            <w:shd w:val="clear" w:color="auto" w:fill="F3FFF3"/>
          </w:tcPr>
          <w:p w14:paraId="41B4760F" w14:textId="77777777" w:rsidR="008027CD" w:rsidRPr="008027CD" w:rsidRDefault="008027CD" w:rsidP="008027CD">
            <w:pPr>
              <w:spacing w:before="120"/>
              <w:rPr>
                <w:ins w:id="9383" w:author="Salah Soliman" w:date="2020-01-31T16:34:00Z"/>
                <w:rFonts w:ascii="Open Sans" w:eastAsia="Open Sans" w:hAnsi="Open Sans" w:cs="Times New Roman"/>
                <w:color w:val="7F7F7F"/>
              </w:rPr>
            </w:pPr>
            <w:ins w:id="9384" w:author="Salah Soliman" w:date="2020-01-31T16:34:00Z">
              <w:r w:rsidRPr="008027CD">
                <w:rPr>
                  <w:rFonts w:ascii="Open Sans" w:eastAsia="Open Sans" w:hAnsi="Open Sans" w:cs="Times New Roman"/>
                  <w:color w:val="7F7F7F"/>
                </w:rPr>
                <w:t>Great! Data scaling is particularly important when mixing features with different ranges so that the feature with larger numbers in its range does not dominate the calculations.</w:t>
              </w:r>
            </w:ins>
          </w:p>
        </w:tc>
        <w:tc>
          <w:tcPr>
            <w:tcW w:w="270" w:type="dxa"/>
            <w:tcBorders>
              <w:left w:val="single" w:sz="4" w:space="0" w:color="CCFFCC"/>
            </w:tcBorders>
            <w:shd w:val="clear" w:color="auto" w:fill="FAFAFA"/>
          </w:tcPr>
          <w:p w14:paraId="4321FB69" w14:textId="77777777" w:rsidR="008027CD" w:rsidRPr="008027CD" w:rsidRDefault="008027CD" w:rsidP="008027CD">
            <w:pPr>
              <w:rPr>
                <w:ins w:id="9385" w:author="Salah Soliman" w:date="2020-01-31T16:34:00Z"/>
                <w:rFonts w:ascii="Open Sans" w:eastAsia="Open Sans" w:hAnsi="Open Sans" w:cs="Times New Roman"/>
              </w:rPr>
            </w:pPr>
          </w:p>
        </w:tc>
      </w:tr>
      <w:tr w:rsidR="008027CD" w:rsidRPr="008027CD" w14:paraId="35F796F8" w14:textId="77777777" w:rsidTr="008027CD">
        <w:trPr>
          <w:ins w:id="9386" w:author="Salah Soliman" w:date="2020-01-31T16:34:00Z"/>
        </w:trPr>
        <w:tc>
          <w:tcPr>
            <w:tcW w:w="265" w:type="dxa"/>
            <w:shd w:val="clear" w:color="auto" w:fill="FAFAFA"/>
          </w:tcPr>
          <w:p w14:paraId="426817F6" w14:textId="77777777" w:rsidR="008027CD" w:rsidRPr="008027CD" w:rsidRDefault="008027CD" w:rsidP="008027CD">
            <w:pPr>
              <w:rPr>
                <w:ins w:id="9387" w:author="Salah Soliman" w:date="2020-01-31T16:34:00Z"/>
                <w:rFonts w:ascii="Open Sans" w:eastAsia="Open Sans" w:hAnsi="Open Sans" w:cs="Times New Roman"/>
                <w:color w:val="404040"/>
                <w:sz w:val="16"/>
                <w:szCs w:val="16"/>
              </w:rPr>
            </w:pPr>
          </w:p>
        </w:tc>
        <w:tc>
          <w:tcPr>
            <w:tcW w:w="2520" w:type="dxa"/>
            <w:tcBorders>
              <w:top w:val="single" w:sz="4" w:space="0" w:color="CCFFCC"/>
            </w:tcBorders>
            <w:shd w:val="clear" w:color="auto" w:fill="FAFAFA"/>
          </w:tcPr>
          <w:p w14:paraId="2E6C1B33" w14:textId="77777777" w:rsidR="008027CD" w:rsidRPr="008027CD" w:rsidRDefault="008027CD" w:rsidP="008027CD">
            <w:pPr>
              <w:rPr>
                <w:ins w:id="9388" w:author="Salah Soliman" w:date="2020-01-31T16:34:00Z"/>
                <w:rFonts w:ascii="Open Sans" w:eastAsia="Open Sans" w:hAnsi="Open Sans" w:cs="Times New Roman"/>
                <w:color w:val="404040"/>
                <w:sz w:val="16"/>
                <w:szCs w:val="16"/>
              </w:rPr>
            </w:pPr>
          </w:p>
        </w:tc>
        <w:tc>
          <w:tcPr>
            <w:tcW w:w="7470" w:type="dxa"/>
            <w:tcBorders>
              <w:top w:val="single" w:sz="4" w:space="0" w:color="CCFFCC"/>
            </w:tcBorders>
            <w:shd w:val="clear" w:color="auto" w:fill="FAFAFA"/>
          </w:tcPr>
          <w:p w14:paraId="045C3D69" w14:textId="77777777" w:rsidR="008027CD" w:rsidRPr="008027CD" w:rsidRDefault="008027CD" w:rsidP="008027CD">
            <w:pPr>
              <w:rPr>
                <w:ins w:id="9389" w:author="Salah Soliman" w:date="2020-01-31T16:34:00Z"/>
                <w:rFonts w:ascii="Open Sans" w:eastAsia="Open Sans" w:hAnsi="Open Sans" w:cs="Times New Roman"/>
                <w:color w:val="404040"/>
                <w:sz w:val="16"/>
                <w:szCs w:val="16"/>
              </w:rPr>
            </w:pPr>
          </w:p>
        </w:tc>
        <w:tc>
          <w:tcPr>
            <w:tcW w:w="270" w:type="dxa"/>
            <w:shd w:val="clear" w:color="auto" w:fill="FAFAFA"/>
          </w:tcPr>
          <w:p w14:paraId="61AC9C5D" w14:textId="77777777" w:rsidR="008027CD" w:rsidRPr="008027CD" w:rsidRDefault="008027CD" w:rsidP="008027CD">
            <w:pPr>
              <w:rPr>
                <w:ins w:id="9390" w:author="Salah Soliman" w:date="2020-01-31T16:34:00Z"/>
                <w:rFonts w:ascii="Open Sans" w:eastAsia="Open Sans" w:hAnsi="Open Sans" w:cs="Times New Roman"/>
                <w:color w:val="404040"/>
                <w:sz w:val="16"/>
                <w:szCs w:val="16"/>
              </w:rPr>
            </w:pPr>
          </w:p>
        </w:tc>
      </w:tr>
    </w:tbl>
    <w:p w14:paraId="7667733E" w14:textId="77777777" w:rsidR="008027CD" w:rsidRPr="008027CD" w:rsidRDefault="008027CD" w:rsidP="008027CD">
      <w:pPr>
        <w:spacing w:after="0" w:line="240" w:lineRule="auto"/>
        <w:rPr>
          <w:ins w:id="9391" w:author="Salah Soliman" w:date="2020-01-31T16:34:00Z"/>
          <w:rFonts w:ascii="Open Sans" w:eastAsia="Open Sans" w:hAnsi="Open Sans" w:cs="Times New Roman"/>
          <w:color w:val="404040"/>
        </w:rPr>
      </w:pPr>
    </w:p>
    <w:tbl>
      <w:tblPr>
        <w:tblStyle w:val="TableGrid25"/>
        <w:tblW w:w="10525" w:type="dxa"/>
        <w:tblBorders>
          <w:top w:val="single" w:sz="4" w:space="0" w:color="DBDBDB"/>
          <w:left w:val="single" w:sz="4" w:space="0" w:color="DBDBDB"/>
          <w:bottom w:val="single" w:sz="4" w:space="0" w:color="DBDBDB"/>
          <w:right w:val="single" w:sz="4" w:space="0" w:color="DBDBDB"/>
          <w:insideH w:val="none" w:sz="0" w:space="0" w:color="auto"/>
          <w:insideV w:val="none" w:sz="0" w:space="0" w:color="auto"/>
        </w:tblBorders>
        <w:tblLayout w:type="fixed"/>
        <w:tblCellMar>
          <w:left w:w="115" w:type="dxa"/>
          <w:right w:w="115" w:type="dxa"/>
        </w:tblCellMar>
        <w:tblLook w:val="04A0" w:firstRow="1" w:lastRow="0" w:firstColumn="1" w:lastColumn="0" w:noHBand="0" w:noVBand="1"/>
      </w:tblPr>
      <w:tblGrid>
        <w:gridCol w:w="265"/>
        <w:gridCol w:w="2520"/>
        <w:gridCol w:w="7470"/>
        <w:gridCol w:w="270"/>
      </w:tblGrid>
      <w:tr w:rsidR="008027CD" w:rsidRPr="008027CD" w14:paraId="04A093E7" w14:textId="77777777" w:rsidTr="008027CD">
        <w:trPr>
          <w:trHeight w:val="107"/>
          <w:ins w:id="9392" w:author="Salah Soliman" w:date="2020-01-31T16:34:00Z"/>
        </w:trPr>
        <w:tc>
          <w:tcPr>
            <w:tcW w:w="265" w:type="dxa"/>
            <w:shd w:val="clear" w:color="auto" w:fill="FAFAFA"/>
          </w:tcPr>
          <w:p w14:paraId="79BD18D7" w14:textId="77777777" w:rsidR="008027CD" w:rsidRPr="008027CD" w:rsidRDefault="008027CD" w:rsidP="008027CD">
            <w:pPr>
              <w:rPr>
                <w:ins w:id="9393" w:author="Salah Soliman" w:date="2020-01-31T16:34:00Z"/>
                <w:rFonts w:ascii="Open Sans" w:eastAsia="Open Sans" w:hAnsi="Open Sans" w:cs="Times New Roman"/>
              </w:rPr>
            </w:pPr>
          </w:p>
        </w:tc>
        <w:tc>
          <w:tcPr>
            <w:tcW w:w="2520" w:type="dxa"/>
            <w:shd w:val="clear" w:color="auto" w:fill="FAFAFA"/>
          </w:tcPr>
          <w:p w14:paraId="666EF21B" w14:textId="77777777" w:rsidR="008027CD" w:rsidRPr="008027CD" w:rsidRDefault="008027CD" w:rsidP="008027CD">
            <w:pPr>
              <w:rPr>
                <w:ins w:id="9394" w:author="Salah Soliman" w:date="2020-01-31T16:34:00Z"/>
                <w:rFonts w:ascii="Open Sans" w:eastAsia="Open Sans" w:hAnsi="Open Sans" w:cs="Times New Roman"/>
              </w:rPr>
            </w:pPr>
          </w:p>
        </w:tc>
        <w:tc>
          <w:tcPr>
            <w:tcW w:w="7470" w:type="dxa"/>
            <w:shd w:val="clear" w:color="auto" w:fill="FAFAFA"/>
          </w:tcPr>
          <w:p w14:paraId="494AD558" w14:textId="66A38CF1" w:rsidR="008027CD" w:rsidRPr="008027CD" w:rsidRDefault="008027CD" w:rsidP="008027CD">
            <w:pPr>
              <w:jc w:val="right"/>
              <w:rPr>
                <w:ins w:id="9395" w:author="Salah Soliman" w:date="2020-01-31T16:34:00Z"/>
                <w:rFonts w:ascii="Open Sans" w:eastAsia="Open Sans" w:hAnsi="Open Sans" w:cs="Times New Roman"/>
                <w:color w:val="78C800"/>
              </w:rPr>
            </w:pPr>
            <w:ins w:id="9396" w:author="Salah Soliman" w:date="2020-01-31T16:34:00Z">
              <w:r w:rsidRPr="008027CD">
                <w:rPr>
                  <w:rFonts w:ascii="FontAwesome" w:eastAsia="Open Sans" w:hAnsi="FontAwesome" w:cs="Times New Roman"/>
                  <w:color w:val="FF4B4B"/>
                </w:rPr>
                <w:t></w:t>
              </w:r>
              <w:r w:rsidRPr="008027CD">
                <w:rPr>
                  <w:rFonts w:ascii="Open Sans" w:eastAsia="Open Sans" w:hAnsi="Open Sans" w:cs="Times New Roman"/>
                  <w:color w:val="FF4B4B"/>
                </w:rPr>
                <w:t xml:space="preserve"> </w:t>
              </w:r>
              <w:del w:id="9397" w:author="Chantelle Dubois Nishiyama" w:date="2020-02-26T19:18:00Z">
                <w:r w:rsidRPr="008027CD" w:rsidDel="00B97780">
                  <w:rPr>
                    <w:rFonts w:ascii="Open Sans" w:eastAsia="Open Sans" w:hAnsi="Open Sans" w:cs="Times New Roman"/>
                    <w:color w:val="FF4B4B"/>
                  </w:rPr>
                  <w:delText>That’s</w:delText>
                </w:r>
              </w:del>
            </w:ins>
            <w:ins w:id="9398" w:author="Chantelle Dubois Nishiyama" w:date="2020-02-26T19:18:00Z">
              <w:r w:rsidR="00B97780">
                <w:rPr>
                  <w:rFonts w:ascii="Open Sans" w:eastAsia="Open Sans" w:hAnsi="Open Sans" w:cs="Times New Roman"/>
                  <w:color w:val="FF4B4B"/>
                </w:rPr>
                <w:t>That is</w:t>
              </w:r>
            </w:ins>
            <w:ins w:id="9399" w:author="Salah Soliman" w:date="2020-01-31T16:34:00Z">
              <w:r w:rsidRPr="008027CD">
                <w:rPr>
                  <w:rFonts w:ascii="Open Sans" w:eastAsia="Open Sans" w:hAnsi="Open Sans" w:cs="Times New Roman"/>
                  <w:color w:val="FF4B4B"/>
                </w:rPr>
                <w:t xml:space="preserve"> Incorrect</w:t>
              </w:r>
            </w:ins>
          </w:p>
        </w:tc>
        <w:tc>
          <w:tcPr>
            <w:tcW w:w="270" w:type="dxa"/>
            <w:shd w:val="clear" w:color="auto" w:fill="FAFAFA"/>
          </w:tcPr>
          <w:p w14:paraId="56E75B26" w14:textId="77777777" w:rsidR="008027CD" w:rsidRPr="008027CD" w:rsidRDefault="008027CD" w:rsidP="008027CD">
            <w:pPr>
              <w:rPr>
                <w:ins w:id="9400" w:author="Salah Soliman" w:date="2020-01-31T16:34:00Z"/>
                <w:rFonts w:ascii="Open Sans" w:eastAsia="Open Sans" w:hAnsi="Open Sans" w:cs="Times New Roman"/>
              </w:rPr>
            </w:pPr>
          </w:p>
        </w:tc>
      </w:tr>
      <w:tr w:rsidR="008027CD" w:rsidRPr="008027CD" w14:paraId="24CEC641" w14:textId="77777777" w:rsidTr="008027CD">
        <w:trPr>
          <w:ins w:id="9401" w:author="Salah Soliman" w:date="2020-01-31T16:34:00Z"/>
        </w:trPr>
        <w:tc>
          <w:tcPr>
            <w:tcW w:w="265" w:type="dxa"/>
            <w:shd w:val="clear" w:color="auto" w:fill="FAFAFA"/>
          </w:tcPr>
          <w:p w14:paraId="1F56C941" w14:textId="77777777" w:rsidR="008027CD" w:rsidRPr="008027CD" w:rsidRDefault="008027CD" w:rsidP="008027CD">
            <w:pPr>
              <w:rPr>
                <w:ins w:id="9402" w:author="Salah Soliman" w:date="2020-01-31T16:34:00Z"/>
                <w:rFonts w:ascii="Open Sans" w:eastAsia="Open Sans" w:hAnsi="Open Sans" w:cs="Times New Roman"/>
              </w:rPr>
            </w:pPr>
          </w:p>
        </w:tc>
        <w:tc>
          <w:tcPr>
            <w:tcW w:w="2520" w:type="dxa"/>
            <w:shd w:val="clear" w:color="auto" w:fill="FF4B4B"/>
          </w:tcPr>
          <w:p w14:paraId="5F738F43" w14:textId="77777777" w:rsidR="008027CD" w:rsidRPr="008027CD" w:rsidRDefault="008027CD" w:rsidP="008027CD">
            <w:pPr>
              <w:spacing w:before="120"/>
              <w:rPr>
                <w:ins w:id="9403" w:author="Salah Soliman" w:date="2020-01-31T16:34:00Z"/>
                <w:rFonts w:ascii="Open Sans Semibold" w:eastAsia="Open Sans" w:hAnsi="Open Sans Semibold" w:cs="Open Sans Semibold"/>
                <w:color w:val="FFFFFF"/>
              </w:rPr>
            </w:pPr>
            <w:ins w:id="9404" w:author="Salah Soliman" w:date="2020-01-31T16:34:00Z">
              <w:r w:rsidRPr="008027CD">
                <w:rPr>
                  <w:rFonts w:ascii="Open Sans Semibold" w:eastAsia="Open Sans" w:hAnsi="Open Sans Semibold" w:cs="Open Sans Semibold"/>
                  <w:color w:val="FFFFFF"/>
                </w:rPr>
                <w:t>Explanation</w:t>
              </w:r>
            </w:ins>
          </w:p>
        </w:tc>
        <w:tc>
          <w:tcPr>
            <w:tcW w:w="7470" w:type="dxa"/>
            <w:shd w:val="clear" w:color="auto" w:fill="FAFAFA"/>
          </w:tcPr>
          <w:p w14:paraId="6F4BF692" w14:textId="77777777" w:rsidR="008027CD" w:rsidRPr="008027CD" w:rsidRDefault="008027CD" w:rsidP="008027CD">
            <w:pPr>
              <w:rPr>
                <w:ins w:id="9405" w:author="Salah Soliman" w:date="2020-01-31T16:34:00Z"/>
                <w:rFonts w:ascii="Open Sans" w:eastAsia="Open Sans" w:hAnsi="Open Sans" w:cs="Times New Roman"/>
              </w:rPr>
            </w:pPr>
          </w:p>
        </w:tc>
        <w:tc>
          <w:tcPr>
            <w:tcW w:w="270" w:type="dxa"/>
            <w:shd w:val="clear" w:color="auto" w:fill="FAFAFA"/>
          </w:tcPr>
          <w:p w14:paraId="503F3B32" w14:textId="77777777" w:rsidR="008027CD" w:rsidRPr="008027CD" w:rsidRDefault="008027CD" w:rsidP="008027CD">
            <w:pPr>
              <w:rPr>
                <w:ins w:id="9406" w:author="Salah Soliman" w:date="2020-01-31T16:34:00Z"/>
                <w:rFonts w:ascii="Open Sans" w:eastAsia="Open Sans" w:hAnsi="Open Sans" w:cs="Times New Roman"/>
              </w:rPr>
            </w:pPr>
          </w:p>
        </w:tc>
      </w:tr>
      <w:tr w:rsidR="008027CD" w:rsidRPr="008027CD" w14:paraId="7A9E4FDD" w14:textId="77777777" w:rsidTr="008027CD">
        <w:trPr>
          <w:ins w:id="9407" w:author="Salah Soliman" w:date="2020-01-31T16:34:00Z"/>
        </w:trPr>
        <w:tc>
          <w:tcPr>
            <w:tcW w:w="265" w:type="dxa"/>
            <w:shd w:val="clear" w:color="auto" w:fill="FAFAFA"/>
          </w:tcPr>
          <w:p w14:paraId="2B988454" w14:textId="77777777" w:rsidR="008027CD" w:rsidRPr="008027CD" w:rsidRDefault="008027CD" w:rsidP="008027CD">
            <w:pPr>
              <w:rPr>
                <w:ins w:id="9408" w:author="Salah Soliman" w:date="2020-01-31T16:34:00Z"/>
                <w:rFonts w:ascii="Open Sans" w:eastAsia="Open Sans" w:hAnsi="Open Sans" w:cs="Times New Roman"/>
                <w:color w:val="404040"/>
                <w:sz w:val="16"/>
                <w:szCs w:val="16"/>
              </w:rPr>
            </w:pPr>
          </w:p>
        </w:tc>
        <w:tc>
          <w:tcPr>
            <w:tcW w:w="2520" w:type="dxa"/>
            <w:tcBorders>
              <w:bottom w:val="single" w:sz="4" w:space="0" w:color="F9DBDB"/>
            </w:tcBorders>
            <w:shd w:val="clear" w:color="auto" w:fill="FF4B4B"/>
          </w:tcPr>
          <w:p w14:paraId="151966C1" w14:textId="77777777" w:rsidR="008027CD" w:rsidRPr="008027CD" w:rsidRDefault="008027CD" w:rsidP="008027CD">
            <w:pPr>
              <w:rPr>
                <w:ins w:id="9409" w:author="Salah Soliman" w:date="2020-01-31T16:34:00Z"/>
                <w:rFonts w:ascii="Open Sans" w:eastAsia="Open Sans" w:hAnsi="Open Sans" w:cs="Times New Roman"/>
                <w:color w:val="404040"/>
                <w:sz w:val="16"/>
                <w:szCs w:val="16"/>
              </w:rPr>
            </w:pPr>
          </w:p>
        </w:tc>
        <w:tc>
          <w:tcPr>
            <w:tcW w:w="7470" w:type="dxa"/>
            <w:tcBorders>
              <w:bottom w:val="single" w:sz="4" w:space="0" w:color="F9DBDB"/>
            </w:tcBorders>
            <w:shd w:val="clear" w:color="auto" w:fill="FF4B4B"/>
          </w:tcPr>
          <w:p w14:paraId="0A87C498" w14:textId="77777777" w:rsidR="008027CD" w:rsidRPr="008027CD" w:rsidRDefault="008027CD" w:rsidP="008027CD">
            <w:pPr>
              <w:rPr>
                <w:ins w:id="9410" w:author="Salah Soliman" w:date="2020-01-31T16:34:00Z"/>
                <w:rFonts w:ascii="Open Sans" w:eastAsia="Open Sans" w:hAnsi="Open Sans" w:cs="Times New Roman"/>
                <w:color w:val="404040"/>
                <w:sz w:val="16"/>
                <w:szCs w:val="16"/>
              </w:rPr>
            </w:pPr>
          </w:p>
        </w:tc>
        <w:tc>
          <w:tcPr>
            <w:tcW w:w="270" w:type="dxa"/>
            <w:shd w:val="clear" w:color="auto" w:fill="FAFAFA"/>
          </w:tcPr>
          <w:p w14:paraId="158DC3D4" w14:textId="77777777" w:rsidR="008027CD" w:rsidRPr="008027CD" w:rsidRDefault="008027CD" w:rsidP="008027CD">
            <w:pPr>
              <w:rPr>
                <w:ins w:id="9411" w:author="Salah Soliman" w:date="2020-01-31T16:34:00Z"/>
                <w:rFonts w:ascii="Open Sans" w:eastAsia="Open Sans" w:hAnsi="Open Sans" w:cs="Times New Roman"/>
                <w:color w:val="404040"/>
                <w:sz w:val="16"/>
                <w:szCs w:val="16"/>
              </w:rPr>
            </w:pPr>
          </w:p>
        </w:tc>
      </w:tr>
      <w:tr w:rsidR="008027CD" w:rsidRPr="008027CD" w14:paraId="7BB9854C" w14:textId="77777777" w:rsidTr="008027CD">
        <w:trPr>
          <w:trHeight w:val="60"/>
          <w:ins w:id="9412" w:author="Salah Soliman" w:date="2020-01-31T16:34:00Z"/>
        </w:trPr>
        <w:tc>
          <w:tcPr>
            <w:tcW w:w="265" w:type="dxa"/>
            <w:tcBorders>
              <w:right w:val="single" w:sz="4" w:space="0" w:color="F9DBDB"/>
            </w:tcBorders>
            <w:shd w:val="clear" w:color="auto" w:fill="FAFAFA"/>
          </w:tcPr>
          <w:p w14:paraId="266AC5CD" w14:textId="77777777" w:rsidR="008027CD" w:rsidRPr="008027CD" w:rsidRDefault="008027CD" w:rsidP="008027CD">
            <w:pPr>
              <w:rPr>
                <w:ins w:id="9413" w:author="Salah Soliman" w:date="2020-01-31T16:34:00Z"/>
                <w:rFonts w:ascii="Open Sans" w:eastAsia="Open Sans" w:hAnsi="Open Sans" w:cs="Times New Roman"/>
              </w:rPr>
            </w:pPr>
          </w:p>
        </w:tc>
        <w:tc>
          <w:tcPr>
            <w:tcW w:w="9990" w:type="dxa"/>
            <w:gridSpan w:val="2"/>
            <w:tcBorders>
              <w:top w:val="single" w:sz="4" w:space="0" w:color="F9DBDB"/>
              <w:left w:val="single" w:sz="4" w:space="0" w:color="F9DBDB"/>
              <w:bottom w:val="single" w:sz="4" w:space="0" w:color="F9DBDB"/>
              <w:right w:val="single" w:sz="4" w:space="0" w:color="F9DBDB"/>
            </w:tcBorders>
            <w:shd w:val="clear" w:color="auto" w:fill="FCEEEE"/>
          </w:tcPr>
          <w:p w14:paraId="69330E54" w14:textId="16015878" w:rsidR="008027CD" w:rsidRPr="008027CD" w:rsidRDefault="008027CD" w:rsidP="008027CD">
            <w:pPr>
              <w:spacing w:before="120"/>
              <w:rPr>
                <w:ins w:id="9414" w:author="Salah Soliman" w:date="2020-01-31T16:34:00Z"/>
                <w:rFonts w:ascii="Open Sans" w:eastAsia="Open Sans" w:hAnsi="Open Sans" w:cs="Times New Roman"/>
                <w:color w:val="7F7F7F"/>
              </w:rPr>
            </w:pPr>
            <w:ins w:id="9415" w:author="Salah Soliman" w:date="2020-01-31T16:34:00Z">
              <w:r w:rsidRPr="008027CD">
                <w:rPr>
                  <w:rFonts w:ascii="Open Sans" w:eastAsia="Open Sans" w:hAnsi="Open Sans" w:cs="Times New Roman"/>
                  <w:color w:val="7F7F7F"/>
                </w:rPr>
                <w:t>Incorrect. Scaling aims at standardizing the range of values of the data. The range of values of raw data varies widely. In some machine learning algorithms, such as SVM and ANN, objective functions will not work correctly without normalization</w:t>
              </w:r>
            </w:ins>
            <w:ins w:id="9416" w:author="Chantelle Dubois Nishiyama" w:date="2020-02-19T22:48:00Z">
              <w:r w:rsidR="00BD42DF">
                <w:rPr>
                  <w:rFonts w:ascii="Open Sans" w:eastAsia="Open Sans" w:hAnsi="Open Sans" w:cs="Times New Roman"/>
                  <w:color w:val="7F7F7F"/>
                </w:rPr>
                <w:t>.</w:t>
              </w:r>
            </w:ins>
          </w:p>
        </w:tc>
        <w:tc>
          <w:tcPr>
            <w:tcW w:w="270" w:type="dxa"/>
            <w:tcBorders>
              <w:left w:val="single" w:sz="4" w:space="0" w:color="F9DBDB"/>
            </w:tcBorders>
            <w:shd w:val="clear" w:color="auto" w:fill="FAFAFA"/>
          </w:tcPr>
          <w:p w14:paraId="66B9A9F2" w14:textId="77777777" w:rsidR="008027CD" w:rsidRPr="008027CD" w:rsidRDefault="008027CD" w:rsidP="008027CD">
            <w:pPr>
              <w:rPr>
                <w:ins w:id="9417" w:author="Salah Soliman" w:date="2020-01-31T16:34:00Z"/>
                <w:rFonts w:ascii="Open Sans" w:eastAsia="Open Sans" w:hAnsi="Open Sans" w:cs="Times New Roman"/>
              </w:rPr>
            </w:pPr>
          </w:p>
        </w:tc>
      </w:tr>
      <w:tr w:rsidR="008027CD" w:rsidRPr="008027CD" w14:paraId="21E2A094" w14:textId="77777777" w:rsidTr="008027CD">
        <w:trPr>
          <w:ins w:id="9418" w:author="Salah Soliman" w:date="2020-01-31T16:34:00Z"/>
        </w:trPr>
        <w:tc>
          <w:tcPr>
            <w:tcW w:w="265" w:type="dxa"/>
            <w:shd w:val="clear" w:color="auto" w:fill="FAFAFA"/>
          </w:tcPr>
          <w:p w14:paraId="173BB364" w14:textId="77777777" w:rsidR="008027CD" w:rsidRPr="008027CD" w:rsidRDefault="008027CD" w:rsidP="008027CD">
            <w:pPr>
              <w:rPr>
                <w:ins w:id="9419" w:author="Salah Soliman" w:date="2020-01-31T16:34:00Z"/>
                <w:rFonts w:ascii="Open Sans" w:eastAsia="Open Sans" w:hAnsi="Open Sans" w:cs="Times New Roman"/>
                <w:color w:val="404040"/>
                <w:sz w:val="16"/>
                <w:szCs w:val="16"/>
              </w:rPr>
            </w:pPr>
          </w:p>
        </w:tc>
        <w:tc>
          <w:tcPr>
            <w:tcW w:w="2520" w:type="dxa"/>
            <w:tcBorders>
              <w:top w:val="single" w:sz="4" w:space="0" w:color="F9DBDB"/>
            </w:tcBorders>
            <w:shd w:val="clear" w:color="auto" w:fill="FAFAFA"/>
          </w:tcPr>
          <w:p w14:paraId="685DC3B0" w14:textId="77777777" w:rsidR="008027CD" w:rsidRPr="008027CD" w:rsidRDefault="008027CD" w:rsidP="008027CD">
            <w:pPr>
              <w:rPr>
                <w:ins w:id="9420" w:author="Salah Soliman" w:date="2020-01-31T16:34:00Z"/>
                <w:rFonts w:ascii="Open Sans" w:eastAsia="Open Sans" w:hAnsi="Open Sans" w:cs="Times New Roman"/>
                <w:color w:val="404040"/>
                <w:sz w:val="16"/>
                <w:szCs w:val="16"/>
              </w:rPr>
            </w:pPr>
          </w:p>
        </w:tc>
        <w:tc>
          <w:tcPr>
            <w:tcW w:w="7470" w:type="dxa"/>
            <w:tcBorders>
              <w:top w:val="single" w:sz="4" w:space="0" w:color="F9DBDB"/>
            </w:tcBorders>
            <w:shd w:val="clear" w:color="auto" w:fill="FAFAFA"/>
          </w:tcPr>
          <w:p w14:paraId="70293843" w14:textId="77777777" w:rsidR="008027CD" w:rsidRPr="008027CD" w:rsidRDefault="008027CD" w:rsidP="008027CD">
            <w:pPr>
              <w:rPr>
                <w:ins w:id="9421" w:author="Salah Soliman" w:date="2020-01-31T16:34:00Z"/>
                <w:rFonts w:ascii="Open Sans" w:eastAsia="Open Sans" w:hAnsi="Open Sans" w:cs="Times New Roman"/>
                <w:color w:val="404040"/>
                <w:sz w:val="16"/>
                <w:szCs w:val="16"/>
              </w:rPr>
            </w:pPr>
          </w:p>
        </w:tc>
        <w:tc>
          <w:tcPr>
            <w:tcW w:w="270" w:type="dxa"/>
            <w:shd w:val="clear" w:color="auto" w:fill="FAFAFA"/>
          </w:tcPr>
          <w:p w14:paraId="78604FCF" w14:textId="77777777" w:rsidR="008027CD" w:rsidRPr="008027CD" w:rsidRDefault="008027CD" w:rsidP="008027CD">
            <w:pPr>
              <w:rPr>
                <w:ins w:id="9422" w:author="Salah Soliman" w:date="2020-01-31T16:34:00Z"/>
                <w:rFonts w:ascii="Open Sans" w:eastAsia="Open Sans" w:hAnsi="Open Sans" w:cs="Times New Roman"/>
                <w:color w:val="404040"/>
                <w:sz w:val="16"/>
                <w:szCs w:val="16"/>
              </w:rPr>
            </w:pPr>
          </w:p>
        </w:tc>
      </w:tr>
    </w:tbl>
    <w:p w14:paraId="75AC9F03" w14:textId="5E42D899" w:rsidR="00374341" w:rsidRDefault="00374341" w:rsidP="00374341">
      <w:pPr>
        <w:pStyle w:val="NoSpacing"/>
        <w:rPr>
          <w:ins w:id="9423" w:author="Salah Soliman" w:date="2020-01-31T16:34:00Z"/>
        </w:rPr>
      </w:pPr>
    </w:p>
    <w:p w14:paraId="457C57EC" w14:textId="77777777" w:rsidR="008027CD" w:rsidRDefault="008027CD" w:rsidP="00374341">
      <w:pPr>
        <w:pStyle w:val="NoSpacing"/>
      </w:pPr>
    </w:p>
    <w:tbl>
      <w:tblPr>
        <w:tblStyle w:val="TableGrid"/>
        <w:tblW w:w="10455" w:type="dxa"/>
        <w:tblBorders>
          <w:top w:val="single" w:sz="4" w:space="0" w:color="5B9BD5" w:themeColor="accent5"/>
          <w:left w:val="single" w:sz="4" w:space="0" w:color="5B9BD5" w:themeColor="accent5"/>
          <w:bottom w:val="single" w:sz="4" w:space="0" w:color="5B9BD5" w:themeColor="accent5"/>
          <w:right w:val="single" w:sz="4" w:space="0" w:color="5B9BD5" w:themeColor="accent5"/>
          <w:insideH w:val="none" w:sz="0" w:space="0" w:color="auto"/>
          <w:insideV w:val="none" w:sz="0" w:space="0" w:color="auto"/>
        </w:tblBorders>
        <w:tblLayout w:type="fixed"/>
        <w:tblCellMar>
          <w:left w:w="115" w:type="dxa"/>
          <w:right w:w="115" w:type="dxa"/>
        </w:tblCellMar>
        <w:tblLook w:val="04A0" w:firstRow="1" w:lastRow="0" w:firstColumn="1" w:lastColumn="0" w:noHBand="0" w:noVBand="1"/>
        <w:tblPrChange w:id="9424" w:author="Salah Soliman" w:date="2020-01-31T16:33:00Z">
          <w:tblPr>
            <w:tblStyle w:val="TableGrid"/>
            <w:tblW w:w="10455" w:type="dxa"/>
            <w:tblBorders>
              <w:top w:val="single" w:sz="4" w:space="0" w:color="5B9BD5" w:themeColor="accent5"/>
              <w:left w:val="single" w:sz="4" w:space="0" w:color="5B9BD5" w:themeColor="accent5"/>
              <w:bottom w:val="single" w:sz="4" w:space="0" w:color="5B9BD5" w:themeColor="accent5"/>
              <w:right w:val="single" w:sz="4" w:space="0" w:color="5B9BD5" w:themeColor="accent5"/>
              <w:insideH w:val="none" w:sz="0" w:space="0" w:color="auto"/>
              <w:insideV w:val="none" w:sz="0" w:space="0" w:color="auto"/>
            </w:tblBorders>
            <w:tblLayout w:type="fixed"/>
            <w:tblCellMar>
              <w:left w:w="115" w:type="dxa"/>
              <w:right w:w="115" w:type="dxa"/>
            </w:tblCellMar>
            <w:tblLook w:val="04A0" w:firstRow="1" w:lastRow="0" w:firstColumn="1" w:lastColumn="0" w:noHBand="0" w:noVBand="1"/>
          </w:tblPr>
        </w:tblPrChange>
      </w:tblPr>
      <w:tblGrid>
        <w:gridCol w:w="264"/>
        <w:gridCol w:w="630"/>
        <w:gridCol w:w="450"/>
        <w:gridCol w:w="2880"/>
        <w:gridCol w:w="1980"/>
        <w:gridCol w:w="3981"/>
        <w:gridCol w:w="270"/>
        <w:tblGridChange w:id="9425">
          <w:tblGrid>
            <w:gridCol w:w="360"/>
            <w:gridCol w:w="360"/>
            <w:gridCol w:w="360"/>
            <w:gridCol w:w="360"/>
            <w:gridCol w:w="360"/>
            <w:gridCol w:w="360"/>
            <w:gridCol w:w="360"/>
          </w:tblGrid>
        </w:tblGridChange>
      </w:tblGrid>
      <w:tr w:rsidR="00374341" w:rsidDel="008027CD" w14:paraId="70D7E380" w14:textId="52AE3924" w:rsidTr="008027CD">
        <w:trPr>
          <w:cantSplit/>
          <w:del w:id="9426" w:author="Salah Soliman" w:date="2020-01-31T16:33:00Z"/>
        </w:trPr>
        <w:tc>
          <w:tcPr>
            <w:tcW w:w="10455" w:type="dxa"/>
            <w:gridSpan w:val="7"/>
            <w:tcBorders>
              <w:top w:val="single" w:sz="4" w:space="0" w:color="5B9BD5" w:themeColor="accent5"/>
              <w:left w:val="single" w:sz="4" w:space="0" w:color="5B9BD5" w:themeColor="accent5"/>
              <w:bottom w:val="nil"/>
              <w:right w:val="single" w:sz="4" w:space="0" w:color="5B9BD5" w:themeColor="accent5"/>
            </w:tcBorders>
            <w:shd w:val="clear" w:color="auto" w:fill="70AD47" w:themeFill="accent6"/>
            <w:hideMark/>
            <w:tcPrChange w:id="9427" w:author="Salah Soliman" w:date="2020-01-31T16:33:00Z">
              <w:tcPr>
                <w:tcW w:w="10456" w:type="dxa"/>
                <w:gridSpan w:val="7"/>
                <w:tcBorders>
                  <w:top w:val="single" w:sz="4" w:space="0" w:color="5B9BD5" w:themeColor="accent5"/>
                  <w:left w:val="single" w:sz="4" w:space="0" w:color="5B9BD5" w:themeColor="accent5"/>
                  <w:bottom w:val="nil"/>
                  <w:right w:val="single" w:sz="4" w:space="0" w:color="5B9BD5" w:themeColor="accent5"/>
                </w:tcBorders>
                <w:shd w:val="clear" w:color="auto" w:fill="70AD47" w:themeFill="accent6"/>
                <w:hideMark/>
              </w:tcPr>
            </w:tcPrChange>
          </w:tcPr>
          <w:p w14:paraId="5A8D1127" w14:textId="1D409C05" w:rsidR="00374341" w:rsidDel="008027CD" w:rsidRDefault="00374341" w:rsidP="00374341">
            <w:pPr>
              <w:pStyle w:val="Heading3"/>
              <w:outlineLvl w:val="2"/>
              <w:rPr>
                <w:del w:id="9428" w:author="Salah Soliman" w:date="2020-01-31T16:33:00Z"/>
              </w:rPr>
            </w:pPr>
            <w:del w:id="9429" w:author="Salah Soliman" w:date="2020-01-31T16:33:00Z">
              <w:r w:rsidDel="008027CD">
                <w:delText>Feature scaling is particularly important when mixing what types of input features?</w:delText>
              </w:r>
            </w:del>
          </w:p>
        </w:tc>
      </w:tr>
      <w:tr w:rsidR="00374341" w:rsidDel="008027CD" w14:paraId="70422772" w14:textId="0C73196A" w:rsidTr="008027CD">
        <w:trPr>
          <w:cantSplit/>
          <w:del w:id="9430" w:author="Salah Soliman" w:date="2020-01-31T16:33:00Z"/>
        </w:trPr>
        <w:tc>
          <w:tcPr>
            <w:tcW w:w="264" w:type="dxa"/>
            <w:tcBorders>
              <w:top w:val="nil"/>
              <w:left w:val="single" w:sz="4" w:space="0" w:color="5B9BD5" w:themeColor="accent5"/>
              <w:bottom w:val="nil"/>
              <w:right w:val="nil"/>
            </w:tcBorders>
            <w:shd w:val="clear" w:color="auto" w:fill="70AD47" w:themeFill="accent6"/>
            <w:tcPrChange w:id="9431" w:author="Salah Soliman" w:date="2020-01-31T16:33:00Z">
              <w:tcPr>
                <w:tcW w:w="265" w:type="dxa"/>
                <w:tcBorders>
                  <w:top w:val="nil"/>
                  <w:left w:val="single" w:sz="4" w:space="0" w:color="5B9BD5" w:themeColor="accent5"/>
                  <w:bottom w:val="nil"/>
                  <w:right w:val="nil"/>
                </w:tcBorders>
                <w:shd w:val="clear" w:color="auto" w:fill="70AD47" w:themeFill="accent6"/>
              </w:tcPr>
            </w:tcPrChange>
          </w:tcPr>
          <w:p w14:paraId="253F99A4" w14:textId="00D3054E" w:rsidR="00374341" w:rsidDel="008027CD" w:rsidRDefault="00374341" w:rsidP="00374341">
            <w:pPr>
              <w:rPr>
                <w:del w:id="9432" w:author="Salah Soliman" w:date="2020-01-31T16:33:00Z"/>
              </w:rPr>
            </w:pPr>
          </w:p>
        </w:tc>
        <w:tc>
          <w:tcPr>
            <w:tcW w:w="630" w:type="dxa"/>
            <w:tcBorders>
              <w:top w:val="nil"/>
              <w:left w:val="nil"/>
              <w:bottom w:val="nil"/>
              <w:right w:val="nil"/>
            </w:tcBorders>
            <w:shd w:val="clear" w:color="auto" w:fill="FFFFFF" w:themeFill="background1"/>
            <w:vAlign w:val="center"/>
            <w:hideMark/>
            <w:tcPrChange w:id="9433" w:author="Salah Soliman" w:date="2020-01-31T16:33:00Z">
              <w:tcPr>
                <w:tcW w:w="630" w:type="dxa"/>
                <w:tcBorders>
                  <w:top w:val="nil"/>
                  <w:left w:val="nil"/>
                  <w:bottom w:val="nil"/>
                  <w:right w:val="nil"/>
                </w:tcBorders>
                <w:shd w:val="clear" w:color="auto" w:fill="FFFFFF" w:themeFill="background1"/>
                <w:hideMark/>
              </w:tcPr>
            </w:tcPrChange>
          </w:tcPr>
          <w:p w14:paraId="13F5F109" w14:textId="271CDD0E" w:rsidR="00374341" w:rsidDel="008027CD" w:rsidRDefault="00374341" w:rsidP="00374341">
            <w:pPr>
              <w:rPr>
                <w:del w:id="9434" w:author="Salah Soliman" w:date="2020-01-31T16:33:00Z"/>
              </w:rPr>
            </w:pPr>
            <w:del w:id="9435" w:author="Salah Soliman" w:date="2020-01-31T16:33:00Z">
              <w:r w:rsidDel="008027CD">
                <w:rPr>
                  <w:noProof/>
                </w:rPr>
                <mc:AlternateContent>
                  <mc:Choice Requires="wps">
                    <w:drawing>
                      <wp:inline distT="0" distB="0" distL="0" distR="0" wp14:anchorId="60D34C5C" wp14:editId="25254914">
                        <wp:extent cx="207010" cy="207010"/>
                        <wp:effectExtent l="19050" t="19050" r="21590" b="21590"/>
                        <wp:docPr id="123" name="Oval 1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010" cy="207010"/>
                                </a:xfrm>
                                <a:prstGeom prst="ellipse">
                                  <a:avLst/>
                                </a:prstGeom>
                                <a:noFill/>
                                <a:ln w="28575">
                                  <a:solidFill>
                                    <a:schemeClr val="accent5">
                                      <a:lumMod val="9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inline>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w16se="http://schemas.microsoft.com/office/word/2015/wordml/symex" xmlns:cx1="http://schemas.microsoft.com/office/drawing/2015/9/8/chartex" xmlns:cx="http://schemas.microsoft.com/office/drawing/2014/chartex">
                    <w:pict>
                      <v:oval w14:anchorId="070DC141" id="Oval 123" o:spid="_x0000_s1026" style="width:16.3pt;height:16.3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" filled="f" strokecolor="#428bce [2888]" strokeweight="2.25pt">
                        <v:stroke joinstyle="miter"/>
                        <w10:anchorlock/>
                      </v:oval>
                    </w:pict>
                  </mc:Fallback>
                </mc:AlternateContent>
              </w:r>
            </w:del>
          </w:p>
        </w:tc>
        <w:tc>
          <w:tcPr>
            <w:tcW w:w="450" w:type="dxa"/>
            <w:tcBorders>
              <w:top w:val="nil"/>
              <w:left w:val="nil"/>
              <w:bottom w:val="nil"/>
              <w:right w:val="nil"/>
            </w:tcBorders>
            <w:shd w:val="clear" w:color="auto" w:fill="FFFFFF" w:themeFill="background1"/>
            <w:vAlign w:val="center"/>
            <w:hideMark/>
            <w:tcPrChange w:id="9436" w:author="Salah Soliman" w:date="2020-01-31T16:33:00Z">
              <w:tcPr>
                <w:tcW w:w="450" w:type="dxa"/>
                <w:tcBorders>
                  <w:top w:val="nil"/>
                  <w:left w:val="nil"/>
                  <w:bottom w:val="nil"/>
                  <w:right w:val="nil"/>
                </w:tcBorders>
                <w:shd w:val="clear" w:color="auto" w:fill="FFFFFF" w:themeFill="background1"/>
                <w:hideMark/>
              </w:tcPr>
            </w:tcPrChange>
          </w:tcPr>
          <w:p w14:paraId="5D2CB28C" w14:textId="0B85B101" w:rsidR="00374341" w:rsidDel="008027CD" w:rsidRDefault="00374341" w:rsidP="00374341">
            <w:pPr>
              <w:rPr>
                <w:del w:id="9437" w:author="Salah Soliman" w:date="2020-01-31T16:33:00Z"/>
                <w:rFonts w:asciiTheme="majorHAnsi" w:hAnsiTheme="majorHAnsi" w:cstheme="majorHAnsi"/>
              </w:rPr>
            </w:pPr>
            <w:del w:id="9438" w:author="Salah Soliman" w:date="2020-01-31T16:33:00Z">
              <w:r w:rsidDel="008027CD">
                <w:rPr>
                  <w:rFonts w:asciiTheme="majorHAnsi" w:hAnsiTheme="majorHAnsi" w:cstheme="majorHAnsi"/>
                </w:rPr>
                <w:delText>a.</w:delText>
              </w:r>
            </w:del>
          </w:p>
        </w:tc>
        <w:tc>
          <w:tcPr>
            <w:tcW w:w="8841" w:type="dxa"/>
            <w:gridSpan w:val="3"/>
            <w:tcBorders>
              <w:top w:val="nil"/>
              <w:left w:val="nil"/>
              <w:bottom w:val="nil"/>
              <w:right w:val="nil"/>
            </w:tcBorders>
            <w:shd w:val="clear" w:color="auto" w:fill="FFFFFF" w:themeFill="background1"/>
            <w:vAlign w:val="center"/>
            <w:hideMark/>
            <w:tcPrChange w:id="9439" w:author="Salah Soliman" w:date="2020-01-31T16:33:00Z">
              <w:tcPr>
                <w:tcW w:w="8841" w:type="dxa"/>
                <w:gridSpan w:val="3"/>
                <w:tcBorders>
                  <w:top w:val="nil"/>
                  <w:left w:val="nil"/>
                  <w:bottom w:val="nil"/>
                  <w:right w:val="nil"/>
                </w:tcBorders>
                <w:shd w:val="clear" w:color="auto" w:fill="FFFFFF" w:themeFill="background1"/>
                <w:hideMark/>
              </w:tcPr>
            </w:tcPrChange>
          </w:tcPr>
          <w:p w14:paraId="16CA7B41" w14:textId="242069E3" w:rsidR="00374341" w:rsidDel="008027CD" w:rsidRDefault="00374341" w:rsidP="00374341">
            <w:pPr>
              <w:rPr>
                <w:del w:id="9440" w:author="Salah Soliman" w:date="2020-01-31T16:33:00Z"/>
              </w:rPr>
            </w:pPr>
            <w:del w:id="9441" w:author="Salah Soliman" w:date="2020-01-31T16:33:00Z">
              <w:r w:rsidDel="008027CD">
                <w:delText>Categorical and numerical features.</w:delText>
              </w:r>
            </w:del>
          </w:p>
        </w:tc>
        <w:tc>
          <w:tcPr>
            <w:tcW w:w="270" w:type="dxa"/>
            <w:tcBorders>
              <w:top w:val="nil"/>
              <w:left w:val="nil"/>
              <w:bottom w:val="nil"/>
              <w:right w:val="single" w:sz="4" w:space="0" w:color="5B9BD5" w:themeColor="accent5"/>
            </w:tcBorders>
            <w:shd w:val="clear" w:color="auto" w:fill="70AD47" w:themeFill="accent6"/>
            <w:tcPrChange w:id="9442" w:author="Salah Soliman" w:date="2020-01-31T16:33:00Z">
              <w:tcPr>
                <w:tcW w:w="270" w:type="dxa"/>
                <w:tcBorders>
                  <w:top w:val="nil"/>
                  <w:left w:val="nil"/>
                  <w:bottom w:val="nil"/>
                  <w:right w:val="single" w:sz="4" w:space="0" w:color="5B9BD5" w:themeColor="accent5"/>
                </w:tcBorders>
                <w:shd w:val="clear" w:color="auto" w:fill="70AD47" w:themeFill="accent6"/>
              </w:tcPr>
            </w:tcPrChange>
          </w:tcPr>
          <w:p w14:paraId="70E730A5" w14:textId="0A8ADDFE" w:rsidR="00374341" w:rsidDel="008027CD" w:rsidRDefault="00374341" w:rsidP="00374341">
            <w:pPr>
              <w:rPr>
                <w:del w:id="9443" w:author="Salah Soliman" w:date="2020-01-31T16:33:00Z"/>
              </w:rPr>
            </w:pPr>
          </w:p>
        </w:tc>
      </w:tr>
      <w:tr w:rsidR="00374341" w:rsidDel="008027CD" w14:paraId="35BE5FAD" w14:textId="0DAB8109" w:rsidTr="008027CD">
        <w:trPr>
          <w:cantSplit/>
          <w:trHeight w:val="20"/>
          <w:del w:id="9444" w:author="Salah Soliman" w:date="2020-01-31T16:33:00Z"/>
        </w:trPr>
        <w:tc>
          <w:tcPr>
            <w:tcW w:w="264" w:type="dxa"/>
            <w:tcBorders>
              <w:top w:val="nil"/>
              <w:left w:val="single" w:sz="4" w:space="0" w:color="5B9BD5" w:themeColor="accent5"/>
              <w:bottom w:val="nil"/>
              <w:right w:val="nil"/>
            </w:tcBorders>
            <w:shd w:val="clear" w:color="auto" w:fill="70AD47" w:themeFill="accent6"/>
            <w:tcPrChange w:id="9445" w:author="Salah Soliman" w:date="2020-01-31T16:33:00Z">
              <w:tcPr>
                <w:tcW w:w="265" w:type="dxa"/>
                <w:tcBorders>
                  <w:top w:val="nil"/>
                  <w:left w:val="single" w:sz="4" w:space="0" w:color="5B9BD5" w:themeColor="accent5"/>
                  <w:bottom w:val="nil"/>
                  <w:right w:val="nil"/>
                </w:tcBorders>
                <w:shd w:val="clear" w:color="auto" w:fill="70AD47" w:themeFill="accent6"/>
              </w:tcPr>
            </w:tcPrChange>
          </w:tcPr>
          <w:p w14:paraId="34F023D8" w14:textId="36A2BD91" w:rsidR="00374341" w:rsidDel="008027CD" w:rsidRDefault="00374341" w:rsidP="00374341">
            <w:pPr>
              <w:pStyle w:val="NoSpacing"/>
              <w:rPr>
                <w:del w:id="9446" w:author="Salah Soliman" w:date="2020-01-31T16:33:00Z"/>
                <w:sz w:val="16"/>
                <w:szCs w:val="16"/>
              </w:rPr>
            </w:pPr>
          </w:p>
        </w:tc>
        <w:tc>
          <w:tcPr>
            <w:tcW w:w="630" w:type="dxa"/>
            <w:tcBorders>
              <w:top w:val="nil"/>
              <w:left w:val="nil"/>
              <w:bottom w:val="nil"/>
              <w:right w:val="nil"/>
            </w:tcBorders>
            <w:shd w:val="clear" w:color="auto" w:fill="70AD47" w:themeFill="accent6"/>
            <w:vAlign w:val="center"/>
            <w:tcPrChange w:id="9447" w:author="Salah Soliman" w:date="2020-01-31T16:33:00Z">
              <w:tcPr>
                <w:tcW w:w="630" w:type="dxa"/>
                <w:tcBorders>
                  <w:top w:val="nil"/>
                  <w:left w:val="nil"/>
                  <w:bottom w:val="nil"/>
                  <w:right w:val="nil"/>
                </w:tcBorders>
                <w:shd w:val="clear" w:color="auto" w:fill="70AD47" w:themeFill="accent6"/>
              </w:tcPr>
            </w:tcPrChange>
          </w:tcPr>
          <w:p w14:paraId="7B9BF0CE" w14:textId="1C4F3726" w:rsidR="00374341" w:rsidDel="008027CD" w:rsidRDefault="00374341" w:rsidP="00374341">
            <w:pPr>
              <w:pStyle w:val="NoSpacing"/>
              <w:rPr>
                <w:del w:id="9448" w:author="Salah Soliman" w:date="2020-01-31T16:33:00Z"/>
                <w:sz w:val="16"/>
                <w:szCs w:val="16"/>
              </w:rPr>
            </w:pPr>
          </w:p>
        </w:tc>
        <w:tc>
          <w:tcPr>
            <w:tcW w:w="3330" w:type="dxa"/>
            <w:gridSpan w:val="2"/>
            <w:tcBorders>
              <w:top w:val="nil"/>
              <w:left w:val="nil"/>
              <w:bottom w:val="nil"/>
              <w:right w:val="nil"/>
            </w:tcBorders>
            <w:shd w:val="clear" w:color="auto" w:fill="70AD47" w:themeFill="accent6"/>
            <w:vAlign w:val="center"/>
            <w:tcPrChange w:id="9449" w:author="Salah Soliman" w:date="2020-01-31T16:33:00Z">
              <w:tcPr>
                <w:tcW w:w="3330" w:type="dxa"/>
                <w:gridSpan w:val="2"/>
                <w:tcBorders>
                  <w:top w:val="nil"/>
                  <w:left w:val="nil"/>
                  <w:bottom w:val="nil"/>
                  <w:right w:val="nil"/>
                </w:tcBorders>
                <w:shd w:val="clear" w:color="auto" w:fill="70AD47" w:themeFill="accent6"/>
              </w:tcPr>
            </w:tcPrChange>
          </w:tcPr>
          <w:p w14:paraId="2871F8C9" w14:textId="26036D9F" w:rsidR="00374341" w:rsidDel="008027CD" w:rsidRDefault="00374341" w:rsidP="00374341">
            <w:pPr>
              <w:pStyle w:val="NoSpacing"/>
              <w:rPr>
                <w:del w:id="9450" w:author="Salah Soliman" w:date="2020-01-31T16:33:00Z"/>
                <w:sz w:val="16"/>
                <w:szCs w:val="16"/>
              </w:rPr>
            </w:pPr>
          </w:p>
        </w:tc>
        <w:tc>
          <w:tcPr>
            <w:tcW w:w="1980" w:type="dxa"/>
            <w:tcBorders>
              <w:top w:val="nil"/>
              <w:left w:val="nil"/>
              <w:bottom w:val="nil"/>
              <w:right w:val="nil"/>
            </w:tcBorders>
            <w:shd w:val="clear" w:color="auto" w:fill="70AD47" w:themeFill="accent6"/>
            <w:vAlign w:val="center"/>
            <w:tcPrChange w:id="9451" w:author="Salah Soliman" w:date="2020-01-31T16:33:00Z">
              <w:tcPr>
                <w:tcW w:w="1980" w:type="dxa"/>
                <w:tcBorders>
                  <w:top w:val="nil"/>
                  <w:left w:val="nil"/>
                  <w:bottom w:val="nil"/>
                  <w:right w:val="nil"/>
                </w:tcBorders>
                <w:shd w:val="clear" w:color="auto" w:fill="70AD47" w:themeFill="accent6"/>
              </w:tcPr>
            </w:tcPrChange>
          </w:tcPr>
          <w:p w14:paraId="37620ADD" w14:textId="6C9124CE" w:rsidR="00374341" w:rsidDel="008027CD" w:rsidRDefault="00374341" w:rsidP="00374341">
            <w:pPr>
              <w:pStyle w:val="NoSpacing"/>
              <w:rPr>
                <w:del w:id="9452" w:author="Salah Soliman" w:date="2020-01-31T16:33:00Z"/>
                <w:sz w:val="16"/>
                <w:szCs w:val="16"/>
              </w:rPr>
            </w:pPr>
          </w:p>
        </w:tc>
        <w:tc>
          <w:tcPr>
            <w:tcW w:w="3981" w:type="dxa"/>
            <w:tcBorders>
              <w:top w:val="nil"/>
              <w:left w:val="nil"/>
              <w:bottom w:val="nil"/>
              <w:right w:val="nil"/>
            </w:tcBorders>
            <w:shd w:val="clear" w:color="auto" w:fill="70AD47" w:themeFill="accent6"/>
            <w:vAlign w:val="center"/>
            <w:tcPrChange w:id="9453" w:author="Salah Soliman" w:date="2020-01-31T16:33:00Z">
              <w:tcPr>
                <w:tcW w:w="3978" w:type="dxa"/>
                <w:tcBorders>
                  <w:top w:val="nil"/>
                  <w:left w:val="nil"/>
                  <w:bottom w:val="nil"/>
                  <w:right w:val="nil"/>
                </w:tcBorders>
                <w:shd w:val="clear" w:color="auto" w:fill="70AD47" w:themeFill="accent6"/>
              </w:tcPr>
            </w:tcPrChange>
          </w:tcPr>
          <w:p w14:paraId="4747A3F1" w14:textId="173DEDF2" w:rsidR="00374341" w:rsidDel="008027CD" w:rsidRDefault="00374341" w:rsidP="00374341">
            <w:pPr>
              <w:pStyle w:val="NoSpacing"/>
              <w:rPr>
                <w:del w:id="9454" w:author="Salah Soliman" w:date="2020-01-31T16:33:00Z"/>
                <w:noProof/>
                <w:sz w:val="16"/>
                <w:szCs w:val="16"/>
              </w:rPr>
            </w:pPr>
          </w:p>
        </w:tc>
        <w:tc>
          <w:tcPr>
            <w:tcW w:w="270" w:type="dxa"/>
            <w:tcBorders>
              <w:top w:val="nil"/>
              <w:left w:val="nil"/>
              <w:bottom w:val="nil"/>
              <w:right w:val="single" w:sz="4" w:space="0" w:color="5B9BD5" w:themeColor="accent5"/>
            </w:tcBorders>
            <w:shd w:val="clear" w:color="auto" w:fill="70AD47" w:themeFill="accent6"/>
            <w:tcPrChange w:id="9455" w:author="Salah Soliman" w:date="2020-01-31T16:33:00Z">
              <w:tcPr>
                <w:tcW w:w="270" w:type="dxa"/>
                <w:tcBorders>
                  <w:top w:val="nil"/>
                  <w:left w:val="nil"/>
                  <w:bottom w:val="nil"/>
                  <w:right w:val="single" w:sz="4" w:space="0" w:color="5B9BD5" w:themeColor="accent5"/>
                </w:tcBorders>
                <w:shd w:val="clear" w:color="auto" w:fill="70AD47" w:themeFill="accent6"/>
              </w:tcPr>
            </w:tcPrChange>
          </w:tcPr>
          <w:p w14:paraId="22691E5B" w14:textId="3DDE212D" w:rsidR="00374341" w:rsidDel="008027CD" w:rsidRDefault="00374341" w:rsidP="00374341">
            <w:pPr>
              <w:pStyle w:val="NoSpacing"/>
              <w:rPr>
                <w:del w:id="9456" w:author="Salah Soliman" w:date="2020-01-31T16:33:00Z"/>
                <w:sz w:val="16"/>
                <w:szCs w:val="16"/>
              </w:rPr>
            </w:pPr>
          </w:p>
        </w:tc>
      </w:tr>
      <w:tr w:rsidR="00374341" w:rsidDel="008027CD" w14:paraId="18C74A11" w14:textId="7A51CE3A" w:rsidTr="008027CD">
        <w:trPr>
          <w:cantSplit/>
          <w:del w:id="9457" w:author="Salah Soliman" w:date="2020-01-31T16:33:00Z"/>
        </w:trPr>
        <w:tc>
          <w:tcPr>
            <w:tcW w:w="264" w:type="dxa"/>
            <w:tcBorders>
              <w:top w:val="nil"/>
              <w:left w:val="single" w:sz="4" w:space="0" w:color="5B9BD5" w:themeColor="accent5"/>
              <w:bottom w:val="nil"/>
              <w:right w:val="nil"/>
            </w:tcBorders>
            <w:shd w:val="clear" w:color="auto" w:fill="70AD47" w:themeFill="accent6"/>
            <w:tcPrChange w:id="9458" w:author="Salah Soliman" w:date="2020-01-31T16:33:00Z">
              <w:tcPr>
                <w:tcW w:w="265" w:type="dxa"/>
                <w:tcBorders>
                  <w:top w:val="nil"/>
                  <w:left w:val="single" w:sz="4" w:space="0" w:color="5B9BD5" w:themeColor="accent5"/>
                  <w:bottom w:val="nil"/>
                  <w:right w:val="nil"/>
                </w:tcBorders>
                <w:shd w:val="clear" w:color="auto" w:fill="70AD47" w:themeFill="accent6"/>
              </w:tcPr>
            </w:tcPrChange>
          </w:tcPr>
          <w:p w14:paraId="636948C9" w14:textId="0781E6E7" w:rsidR="00374341" w:rsidDel="008027CD" w:rsidRDefault="00374341" w:rsidP="00374341">
            <w:pPr>
              <w:rPr>
                <w:del w:id="9459" w:author="Salah Soliman" w:date="2020-01-31T16:33:00Z"/>
              </w:rPr>
            </w:pPr>
          </w:p>
        </w:tc>
        <w:tc>
          <w:tcPr>
            <w:tcW w:w="630" w:type="dxa"/>
            <w:tcBorders>
              <w:top w:val="nil"/>
              <w:left w:val="nil"/>
              <w:bottom w:val="nil"/>
              <w:right w:val="nil"/>
            </w:tcBorders>
            <w:shd w:val="clear" w:color="auto" w:fill="FFFFFF" w:themeFill="background1"/>
            <w:vAlign w:val="center"/>
            <w:hideMark/>
            <w:tcPrChange w:id="9460" w:author="Salah Soliman" w:date="2020-01-31T16:33:00Z">
              <w:tcPr>
                <w:tcW w:w="630" w:type="dxa"/>
                <w:tcBorders>
                  <w:top w:val="nil"/>
                  <w:left w:val="nil"/>
                  <w:bottom w:val="nil"/>
                  <w:right w:val="nil"/>
                </w:tcBorders>
                <w:shd w:val="clear" w:color="auto" w:fill="FFFFFF" w:themeFill="background1"/>
                <w:hideMark/>
              </w:tcPr>
            </w:tcPrChange>
          </w:tcPr>
          <w:p w14:paraId="591A3829" w14:textId="54948607" w:rsidR="00374341" w:rsidDel="008027CD" w:rsidRDefault="00374341" w:rsidP="00374341">
            <w:pPr>
              <w:rPr>
                <w:del w:id="9461" w:author="Salah Soliman" w:date="2020-01-31T16:33:00Z"/>
                <w:noProof/>
              </w:rPr>
            </w:pPr>
            <w:del w:id="9462" w:author="Salah Soliman" w:date="2020-01-31T16:33:00Z">
              <w:r w:rsidDel="008027CD">
                <w:rPr>
                  <w:noProof/>
                </w:rPr>
                <mc:AlternateContent>
                  <mc:Choice Requires="wps">
                    <w:drawing>
                      <wp:inline distT="0" distB="0" distL="0" distR="0" wp14:anchorId="22714E12" wp14:editId="6FCCDF27">
                        <wp:extent cx="207010" cy="207010"/>
                        <wp:effectExtent l="19050" t="19050" r="21590" b="21590"/>
                        <wp:docPr id="206" name="Oval 20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010" cy="207010"/>
                                </a:xfrm>
                                <a:prstGeom prst="ellipse">
                                  <a:avLst/>
                                </a:prstGeom>
                                <a:noFill/>
                                <a:ln w="28575">
                                  <a:solidFill>
                                    <a:schemeClr val="accent5">
                                      <a:lumMod val="9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inline>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w16se="http://schemas.microsoft.com/office/word/2015/wordml/symex" xmlns:cx1="http://schemas.microsoft.com/office/drawing/2015/9/8/chartex" xmlns:cx="http://schemas.microsoft.com/office/drawing/2014/chartex">
                    <w:pict>
                      <v:oval w14:anchorId="13E30BDC" id="Oval 206" o:spid="_x0000_s1026" style="width:16.3pt;height:16.3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" filled="f" strokecolor="#428bce [2888]" strokeweight="2.25pt">
                        <v:stroke joinstyle="miter"/>
                        <w10:anchorlock/>
                      </v:oval>
                    </w:pict>
                  </mc:Fallback>
                </mc:AlternateContent>
              </w:r>
            </w:del>
          </w:p>
        </w:tc>
        <w:tc>
          <w:tcPr>
            <w:tcW w:w="450" w:type="dxa"/>
            <w:tcBorders>
              <w:top w:val="nil"/>
              <w:left w:val="nil"/>
              <w:bottom w:val="nil"/>
              <w:right w:val="nil"/>
            </w:tcBorders>
            <w:shd w:val="clear" w:color="auto" w:fill="FFFFFF" w:themeFill="background1"/>
            <w:vAlign w:val="center"/>
            <w:hideMark/>
            <w:tcPrChange w:id="9463" w:author="Salah Soliman" w:date="2020-01-31T16:33:00Z">
              <w:tcPr>
                <w:tcW w:w="450" w:type="dxa"/>
                <w:tcBorders>
                  <w:top w:val="nil"/>
                  <w:left w:val="nil"/>
                  <w:bottom w:val="nil"/>
                  <w:right w:val="nil"/>
                </w:tcBorders>
                <w:shd w:val="clear" w:color="auto" w:fill="FFFFFF" w:themeFill="background1"/>
                <w:hideMark/>
              </w:tcPr>
            </w:tcPrChange>
          </w:tcPr>
          <w:p w14:paraId="5DE9615F" w14:textId="0A94D13B" w:rsidR="00374341" w:rsidDel="008027CD" w:rsidRDefault="00374341" w:rsidP="00374341">
            <w:pPr>
              <w:rPr>
                <w:del w:id="9464" w:author="Salah Soliman" w:date="2020-01-31T16:33:00Z"/>
                <w:rFonts w:asciiTheme="majorHAnsi" w:hAnsiTheme="majorHAnsi" w:cstheme="majorHAnsi"/>
              </w:rPr>
            </w:pPr>
            <w:del w:id="9465" w:author="Salah Soliman" w:date="2020-01-31T16:33:00Z">
              <w:r w:rsidDel="008027CD">
                <w:rPr>
                  <w:rFonts w:asciiTheme="majorHAnsi" w:hAnsiTheme="majorHAnsi" w:cstheme="majorHAnsi"/>
                </w:rPr>
                <w:delText>b.</w:delText>
              </w:r>
            </w:del>
          </w:p>
        </w:tc>
        <w:tc>
          <w:tcPr>
            <w:tcW w:w="8841" w:type="dxa"/>
            <w:gridSpan w:val="3"/>
            <w:tcBorders>
              <w:top w:val="nil"/>
              <w:left w:val="nil"/>
              <w:bottom w:val="nil"/>
              <w:right w:val="nil"/>
            </w:tcBorders>
            <w:shd w:val="clear" w:color="auto" w:fill="FFFFFF" w:themeFill="background1"/>
            <w:vAlign w:val="center"/>
            <w:hideMark/>
            <w:tcPrChange w:id="9466" w:author="Salah Soliman" w:date="2020-01-31T16:33:00Z">
              <w:tcPr>
                <w:tcW w:w="8841" w:type="dxa"/>
                <w:gridSpan w:val="3"/>
                <w:tcBorders>
                  <w:top w:val="nil"/>
                  <w:left w:val="nil"/>
                  <w:bottom w:val="nil"/>
                  <w:right w:val="nil"/>
                </w:tcBorders>
                <w:shd w:val="clear" w:color="auto" w:fill="FFFFFF" w:themeFill="background1"/>
                <w:hideMark/>
              </w:tcPr>
            </w:tcPrChange>
          </w:tcPr>
          <w:p w14:paraId="5D49699A" w14:textId="429540F1" w:rsidR="00374341" w:rsidDel="008027CD" w:rsidRDefault="00374341" w:rsidP="00374341">
            <w:pPr>
              <w:rPr>
                <w:del w:id="9467" w:author="Salah Soliman" w:date="2020-01-31T16:33:00Z"/>
              </w:rPr>
            </w:pPr>
            <w:del w:id="9468" w:author="Salah Soliman" w:date="2020-01-31T16:33:00Z">
              <w:r w:rsidDel="008027CD">
                <w:rPr>
                  <w:highlight w:val="green"/>
                </w:rPr>
                <w:delText>Features in different ranges.</w:delText>
              </w:r>
            </w:del>
          </w:p>
        </w:tc>
        <w:tc>
          <w:tcPr>
            <w:tcW w:w="270" w:type="dxa"/>
            <w:tcBorders>
              <w:top w:val="nil"/>
              <w:left w:val="nil"/>
              <w:bottom w:val="nil"/>
              <w:right w:val="single" w:sz="4" w:space="0" w:color="5B9BD5" w:themeColor="accent5"/>
            </w:tcBorders>
            <w:shd w:val="clear" w:color="auto" w:fill="70AD47" w:themeFill="accent6"/>
            <w:tcPrChange w:id="9469" w:author="Salah Soliman" w:date="2020-01-31T16:33:00Z">
              <w:tcPr>
                <w:tcW w:w="270" w:type="dxa"/>
                <w:tcBorders>
                  <w:top w:val="nil"/>
                  <w:left w:val="nil"/>
                  <w:bottom w:val="nil"/>
                  <w:right w:val="single" w:sz="4" w:space="0" w:color="5B9BD5" w:themeColor="accent5"/>
                </w:tcBorders>
                <w:shd w:val="clear" w:color="auto" w:fill="70AD47" w:themeFill="accent6"/>
              </w:tcPr>
            </w:tcPrChange>
          </w:tcPr>
          <w:p w14:paraId="64652EF5" w14:textId="72E946E6" w:rsidR="00374341" w:rsidDel="008027CD" w:rsidRDefault="00374341" w:rsidP="00374341">
            <w:pPr>
              <w:rPr>
                <w:del w:id="9470" w:author="Salah Soliman" w:date="2020-01-31T16:33:00Z"/>
              </w:rPr>
            </w:pPr>
          </w:p>
        </w:tc>
      </w:tr>
      <w:tr w:rsidR="00374341" w:rsidDel="008027CD" w14:paraId="3F38AD41" w14:textId="4DCFCD87" w:rsidTr="008027CD">
        <w:trPr>
          <w:cantSplit/>
          <w:trHeight w:val="20"/>
          <w:del w:id="9471" w:author="Salah Soliman" w:date="2020-01-31T16:33:00Z"/>
        </w:trPr>
        <w:tc>
          <w:tcPr>
            <w:tcW w:w="264" w:type="dxa"/>
            <w:tcBorders>
              <w:top w:val="nil"/>
              <w:left w:val="single" w:sz="4" w:space="0" w:color="5B9BD5" w:themeColor="accent5"/>
              <w:bottom w:val="nil"/>
              <w:right w:val="nil"/>
            </w:tcBorders>
            <w:shd w:val="clear" w:color="auto" w:fill="70AD47" w:themeFill="accent6"/>
            <w:tcPrChange w:id="9472" w:author="Salah Soliman" w:date="2020-01-31T16:33:00Z">
              <w:tcPr>
                <w:tcW w:w="265" w:type="dxa"/>
                <w:tcBorders>
                  <w:top w:val="nil"/>
                  <w:left w:val="single" w:sz="4" w:space="0" w:color="5B9BD5" w:themeColor="accent5"/>
                  <w:bottom w:val="nil"/>
                  <w:right w:val="nil"/>
                </w:tcBorders>
                <w:shd w:val="clear" w:color="auto" w:fill="70AD47" w:themeFill="accent6"/>
              </w:tcPr>
            </w:tcPrChange>
          </w:tcPr>
          <w:p w14:paraId="30713895" w14:textId="2F617DD5" w:rsidR="00374341" w:rsidDel="008027CD" w:rsidRDefault="00374341" w:rsidP="00374341">
            <w:pPr>
              <w:pStyle w:val="NoSpacing"/>
              <w:rPr>
                <w:del w:id="9473" w:author="Salah Soliman" w:date="2020-01-31T16:33:00Z"/>
                <w:sz w:val="16"/>
                <w:szCs w:val="16"/>
              </w:rPr>
            </w:pPr>
          </w:p>
        </w:tc>
        <w:tc>
          <w:tcPr>
            <w:tcW w:w="630" w:type="dxa"/>
            <w:tcBorders>
              <w:top w:val="nil"/>
              <w:left w:val="nil"/>
              <w:bottom w:val="nil"/>
              <w:right w:val="nil"/>
            </w:tcBorders>
            <w:shd w:val="clear" w:color="auto" w:fill="70AD47" w:themeFill="accent6"/>
            <w:vAlign w:val="center"/>
            <w:tcPrChange w:id="9474" w:author="Salah Soliman" w:date="2020-01-31T16:33:00Z">
              <w:tcPr>
                <w:tcW w:w="630" w:type="dxa"/>
                <w:tcBorders>
                  <w:top w:val="nil"/>
                  <w:left w:val="nil"/>
                  <w:bottom w:val="nil"/>
                  <w:right w:val="nil"/>
                </w:tcBorders>
                <w:shd w:val="clear" w:color="auto" w:fill="70AD47" w:themeFill="accent6"/>
              </w:tcPr>
            </w:tcPrChange>
          </w:tcPr>
          <w:p w14:paraId="02946DC5" w14:textId="4A252A79" w:rsidR="00374341" w:rsidDel="008027CD" w:rsidRDefault="00374341" w:rsidP="00374341">
            <w:pPr>
              <w:pStyle w:val="NoSpacing"/>
              <w:rPr>
                <w:del w:id="9475" w:author="Salah Soliman" w:date="2020-01-31T16:33:00Z"/>
                <w:sz w:val="16"/>
                <w:szCs w:val="16"/>
              </w:rPr>
            </w:pPr>
          </w:p>
        </w:tc>
        <w:tc>
          <w:tcPr>
            <w:tcW w:w="3330" w:type="dxa"/>
            <w:gridSpan w:val="2"/>
            <w:tcBorders>
              <w:top w:val="nil"/>
              <w:left w:val="nil"/>
              <w:bottom w:val="nil"/>
              <w:right w:val="nil"/>
            </w:tcBorders>
            <w:shd w:val="clear" w:color="auto" w:fill="70AD47" w:themeFill="accent6"/>
            <w:vAlign w:val="center"/>
            <w:tcPrChange w:id="9476" w:author="Salah Soliman" w:date="2020-01-31T16:33:00Z">
              <w:tcPr>
                <w:tcW w:w="3330" w:type="dxa"/>
                <w:gridSpan w:val="2"/>
                <w:tcBorders>
                  <w:top w:val="nil"/>
                  <w:left w:val="nil"/>
                  <w:bottom w:val="nil"/>
                  <w:right w:val="nil"/>
                </w:tcBorders>
                <w:shd w:val="clear" w:color="auto" w:fill="70AD47" w:themeFill="accent6"/>
              </w:tcPr>
            </w:tcPrChange>
          </w:tcPr>
          <w:p w14:paraId="1343D68A" w14:textId="0EDB327C" w:rsidR="00374341" w:rsidDel="008027CD" w:rsidRDefault="00374341" w:rsidP="00374341">
            <w:pPr>
              <w:pStyle w:val="NoSpacing"/>
              <w:rPr>
                <w:del w:id="9477" w:author="Salah Soliman" w:date="2020-01-31T16:33:00Z"/>
                <w:sz w:val="16"/>
                <w:szCs w:val="16"/>
              </w:rPr>
            </w:pPr>
          </w:p>
        </w:tc>
        <w:tc>
          <w:tcPr>
            <w:tcW w:w="1980" w:type="dxa"/>
            <w:tcBorders>
              <w:top w:val="nil"/>
              <w:left w:val="nil"/>
              <w:bottom w:val="nil"/>
              <w:right w:val="nil"/>
            </w:tcBorders>
            <w:shd w:val="clear" w:color="auto" w:fill="70AD47" w:themeFill="accent6"/>
            <w:vAlign w:val="center"/>
            <w:tcPrChange w:id="9478" w:author="Salah Soliman" w:date="2020-01-31T16:33:00Z">
              <w:tcPr>
                <w:tcW w:w="1980" w:type="dxa"/>
                <w:tcBorders>
                  <w:top w:val="nil"/>
                  <w:left w:val="nil"/>
                  <w:bottom w:val="nil"/>
                  <w:right w:val="nil"/>
                </w:tcBorders>
                <w:shd w:val="clear" w:color="auto" w:fill="70AD47" w:themeFill="accent6"/>
              </w:tcPr>
            </w:tcPrChange>
          </w:tcPr>
          <w:p w14:paraId="2C8A39EA" w14:textId="0A2C8050" w:rsidR="00374341" w:rsidDel="008027CD" w:rsidRDefault="00374341" w:rsidP="00374341">
            <w:pPr>
              <w:pStyle w:val="NoSpacing"/>
              <w:rPr>
                <w:del w:id="9479" w:author="Salah Soliman" w:date="2020-01-31T16:33:00Z"/>
                <w:sz w:val="16"/>
                <w:szCs w:val="16"/>
              </w:rPr>
            </w:pPr>
          </w:p>
        </w:tc>
        <w:tc>
          <w:tcPr>
            <w:tcW w:w="3981" w:type="dxa"/>
            <w:tcBorders>
              <w:top w:val="nil"/>
              <w:left w:val="nil"/>
              <w:bottom w:val="nil"/>
              <w:right w:val="nil"/>
            </w:tcBorders>
            <w:shd w:val="clear" w:color="auto" w:fill="70AD47" w:themeFill="accent6"/>
            <w:vAlign w:val="center"/>
            <w:tcPrChange w:id="9480" w:author="Salah Soliman" w:date="2020-01-31T16:33:00Z">
              <w:tcPr>
                <w:tcW w:w="3978" w:type="dxa"/>
                <w:tcBorders>
                  <w:top w:val="nil"/>
                  <w:left w:val="nil"/>
                  <w:bottom w:val="nil"/>
                  <w:right w:val="nil"/>
                </w:tcBorders>
                <w:shd w:val="clear" w:color="auto" w:fill="70AD47" w:themeFill="accent6"/>
              </w:tcPr>
            </w:tcPrChange>
          </w:tcPr>
          <w:p w14:paraId="4DDC7EF4" w14:textId="6843388E" w:rsidR="00374341" w:rsidDel="008027CD" w:rsidRDefault="00374341" w:rsidP="00374341">
            <w:pPr>
              <w:pStyle w:val="NoSpacing"/>
              <w:rPr>
                <w:del w:id="9481" w:author="Salah Soliman" w:date="2020-01-31T16:33:00Z"/>
                <w:noProof/>
                <w:sz w:val="16"/>
                <w:szCs w:val="16"/>
              </w:rPr>
            </w:pPr>
          </w:p>
        </w:tc>
        <w:tc>
          <w:tcPr>
            <w:tcW w:w="270" w:type="dxa"/>
            <w:tcBorders>
              <w:top w:val="nil"/>
              <w:left w:val="nil"/>
              <w:bottom w:val="nil"/>
              <w:right w:val="single" w:sz="4" w:space="0" w:color="5B9BD5" w:themeColor="accent5"/>
            </w:tcBorders>
            <w:shd w:val="clear" w:color="auto" w:fill="70AD47" w:themeFill="accent6"/>
            <w:tcPrChange w:id="9482" w:author="Salah Soliman" w:date="2020-01-31T16:33:00Z">
              <w:tcPr>
                <w:tcW w:w="270" w:type="dxa"/>
                <w:tcBorders>
                  <w:top w:val="nil"/>
                  <w:left w:val="nil"/>
                  <w:bottom w:val="nil"/>
                  <w:right w:val="single" w:sz="4" w:space="0" w:color="5B9BD5" w:themeColor="accent5"/>
                </w:tcBorders>
                <w:shd w:val="clear" w:color="auto" w:fill="70AD47" w:themeFill="accent6"/>
              </w:tcPr>
            </w:tcPrChange>
          </w:tcPr>
          <w:p w14:paraId="1EFF3248" w14:textId="75DD81F7" w:rsidR="00374341" w:rsidDel="008027CD" w:rsidRDefault="00374341" w:rsidP="00374341">
            <w:pPr>
              <w:pStyle w:val="NoSpacing"/>
              <w:rPr>
                <w:del w:id="9483" w:author="Salah Soliman" w:date="2020-01-31T16:33:00Z"/>
                <w:sz w:val="16"/>
                <w:szCs w:val="16"/>
              </w:rPr>
            </w:pPr>
          </w:p>
        </w:tc>
      </w:tr>
      <w:tr w:rsidR="00374341" w:rsidDel="008027CD" w14:paraId="1ECD52BA" w14:textId="3A15DE35" w:rsidTr="008027CD">
        <w:trPr>
          <w:cantSplit/>
          <w:del w:id="9484" w:author="Salah Soliman" w:date="2020-01-31T16:33:00Z"/>
        </w:trPr>
        <w:tc>
          <w:tcPr>
            <w:tcW w:w="264" w:type="dxa"/>
            <w:tcBorders>
              <w:top w:val="nil"/>
              <w:left w:val="single" w:sz="4" w:space="0" w:color="5B9BD5" w:themeColor="accent5"/>
              <w:bottom w:val="nil"/>
              <w:right w:val="nil"/>
            </w:tcBorders>
            <w:shd w:val="clear" w:color="auto" w:fill="70AD47" w:themeFill="accent6"/>
            <w:tcPrChange w:id="9485" w:author="Salah Soliman" w:date="2020-01-31T16:33:00Z">
              <w:tcPr>
                <w:tcW w:w="265" w:type="dxa"/>
                <w:tcBorders>
                  <w:top w:val="nil"/>
                  <w:left w:val="single" w:sz="4" w:space="0" w:color="5B9BD5" w:themeColor="accent5"/>
                  <w:bottom w:val="nil"/>
                  <w:right w:val="nil"/>
                </w:tcBorders>
                <w:shd w:val="clear" w:color="auto" w:fill="70AD47" w:themeFill="accent6"/>
              </w:tcPr>
            </w:tcPrChange>
          </w:tcPr>
          <w:p w14:paraId="7C5B59D2" w14:textId="380C83FE" w:rsidR="00374341" w:rsidDel="008027CD" w:rsidRDefault="00374341" w:rsidP="00374341">
            <w:pPr>
              <w:rPr>
                <w:del w:id="9486" w:author="Salah Soliman" w:date="2020-01-31T16:33:00Z"/>
              </w:rPr>
            </w:pPr>
          </w:p>
        </w:tc>
        <w:tc>
          <w:tcPr>
            <w:tcW w:w="630" w:type="dxa"/>
            <w:tcBorders>
              <w:top w:val="nil"/>
              <w:left w:val="nil"/>
              <w:bottom w:val="nil"/>
              <w:right w:val="nil"/>
            </w:tcBorders>
            <w:shd w:val="clear" w:color="auto" w:fill="FFFFFF" w:themeFill="background1"/>
            <w:vAlign w:val="center"/>
            <w:hideMark/>
            <w:tcPrChange w:id="9487" w:author="Salah Soliman" w:date="2020-01-31T16:33:00Z">
              <w:tcPr>
                <w:tcW w:w="630" w:type="dxa"/>
                <w:tcBorders>
                  <w:top w:val="nil"/>
                  <w:left w:val="nil"/>
                  <w:bottom w:val="nil"/>
                  <w:right w:val="nil"/>
                </w:tcBorders>
                <w:shd w:val="clear" w:color="auto" w:fill="FFFFFF" w:themeFill="background1"/>
                <w:hideMark/>
              </w:tcPr>
            </w:tcPrChange>
          </w:tcPr>
          <w:p w14:paraId="5791CADE" w14:textId="300B6EEE" w:rsidR="00374341" w:rsidDel="008027CD" w:rsidRDefault="00374341" w:rsidP="00374341">
            <w:pPr>
              <w:rPr>
                <w:del w:id="9488" w:author="Salah Soliman" w:date="2020-01-31T16:33:00Z"/>
                <w:noProof/>
              </w:rPr>
            </w:pPr>
            <w:del w:id="9489" w:author="Salah Soliman" w:date="2020-01-31T16:33:00Z">
              <w:r w:rsidDel="008027CD">
                <w:rPr>
                  <w:noProof/>
                </w:rPr>
                <mc:AlternateContent>
                  <mc:Choice Requires="wps">
                    <w:drawing>
                      <wp:inline distT="0" distB="0" distL="0" distR="0" wp14:anchorId="2199DA79" wp14:editId="265F1ED0">
                        <wp:extent cx="207010" cy="207010"/>
                        <wp:effectExtent l="19050" t="19050" r="21590" b="21590"/>
                        <wp:docPr id="205" name="Oval 20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010" cy="207010"/>
                                </a:xfrm>
                                <a:prstGeom prst="ellipse">
                                  <a:avLst/>
                                </a:prstGeom>
                                <a:noFill/>
                                <a:ln w="28575">
                                  <a:solidFill>
                                    <a:schemeClr val="accent5">
                                      <a:lumMod val="9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inline>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w16se="http://schemas.microsoft.com/office/word/2015/wordml/symex" xmlns:cx1="http://schemas.microsoft.com/office/drawing/2015/9/8/chartex" xmlns:cx="http://schemas.microsoft.com/office/drawing/2014/chartex">
                    <w:pict>
                      <v:oval w14:anchorId="27C0968A" id="Oval 205" o:spid="_x0000_s1026" style="width:16.3pt;height:16.3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" filled="f" strokecolor="#428bce [2888]" strokeweight="2.25pt">
                        <v:stroke joinstyle="miter"/>
                        <w10:anchorlock/>
                      </v:oval>
                    </w:pict>
                  </mc:Fallback>
                </mc:AlternateContent>
              </w:r>
            </w:del>
          </w:p>
        </w:tc>
        <w:tc>
          <w:tcPr>
            <w:tcW w:w="450" w:type="dxa"/>
            <w:tcBorders>
              <w:top w:val="nil"/>
              <w:left w:val="nil"/>
              <w:bottom w:val="nil"/>
              <w:right w:val="nil"/>
            </w:tcBorders>
            <w:shd w:val="clear" w:color="auto" w:fill="FFFFFF" w:themeFill="background1"/>
            <w:vAlign w:val="center"/>
            <w:hideMark/>
            <w:tcPrChange w:id="9490" w:author="Salah Soliman" w:date="2020-01-31T16:33:00Z">
              <w:tcPr>
                <w:tcW w:w="450" w:type="dxa"/>
                <w:tcBorders>
                  <w:top w:val="nil"/>
                  <w:left w:val="nil"/>
                  <w:bottom w:val="nil"/>
                  <w:right w:val="nil"/>
                </w:tcBorders>
                <w:shd w:val="clear" w:color="auto" w:fill="FFFFFF" w:themeFill="background1"/>
                <w:hideMark/>
              </w:tcPr>
            </w:tcPrChange>
          </w:tcPr>
          <w:p w14:paraId="0F2090FA" w14:textId="6755121D" w:rsidR="00374341" w:rsidDel="008027CD" w:rsidRDefault="00374341" w:rsidP="00374341">
            <w:pPr>
              <w:rPr>
                <w:del w:id="9491" w:author="Salah Soliman" w:date="2020-01-31T16:33:00Z"/>
                <w:rFonts w:asciiTheme="majorHAnsi" w:hAnsiTheme="majorHAnsi" w:cstheme="majorHAnsi"/>
              </w:rPr>
            </w:pPr>
            <w:del w:id="9492" w:author="Salah Soliman" w:date="2020-01-31T16:33:00Z">
              <w:r w:rsidDel="008027CD">
                <w:rPr>
                  <w:rFonts w:asciiTheme="majorHAnsi" w:hAnsiTheme="majorHAnsi" w:cstheme="majorHAnsi"/>
                </w:rPr>
                <w:delText>c.</w:delText>
              </w:r>
            </w:del>
          </w:p>
        </w:tc>
        <w:tc>
          <w:tcPr>
            <w:tcW w:w="8841" w:type="dxa"/>
            <w:gridSpan w:val="3"/>
            <w:tcBorders>
              <w:top w:val="nil"/>
              <w:left w:val="nil"/>
              <w:bottom w:val="nil"/>
              <w:right w:val="nil"/>
            </w:tcBorders>
            <w:shd w:val="clear" w:color="auto" w:fill="FFFFFF" w:themeFill="background1"/>
            <w:vAlign w:val="center"/>
            <w:hideMark/>
            <w:tcPrChange w:id="9493" w:author="Salah Soliman" w:date="2020-01-31T16:33:00Z">
              <w:tcPr>
                <w:tcW w:w="8841" w:type="dxa"/>
                <w:gridSpan w:val="3"/>
                <w:tcBorders>
                  <w:top w:val="nil"/>
                  <w:left w:val="nil"/>
                  <w:bottom w:val="nil"/>
                  <w:right w:val="nil"/>
                </w:tcBorders>
                <w:shd w:val="clear" w:color="auto" w:fill="FFFFFF" w:themeFill="background1"/>
                <w:hideMark/>
              </w:tcPr>
            </w:tcPrChange>
          </w:tcPr>
          <w:p w14:paraId="6F6670A1" w14:textId="167AE482" w:rsidR="00374341" w:rsidDel="008027CD" w:rsidRDefault="00374341" w:rsidP="00374341">
            <w:pPr>
              <w:rPr>
                <w:del w:id="9494" w:author="Salah Soliman" w:date="2020-01-31T16:33:00Z"/>
              </w:rPr>
            </w:pPr>
            <w:del w:id="9495" w:author="Salah Soliman" w:date="2020-01-31T16:33:00Z">
              <w:r w:rsidDel="008027CD">
                <w:rPr>
                  <w:rFonts w:cstheme="minorHAnsi"/>
                </w:rPr>
                <w:delText xml:space="preserve">Ordinal features. </w:delText>
              </w:r>
            </w:del>
          </w:p>
        </w:tc>
        <w:tc>
          <w:tcPr>
            <w:tcW w:w="270" w:type="dxa"/>
            <w:tcBorders>
              <w:top w:val="nil"/>
              <w:left w:val="nil"/>
              <w:bottom w:val="nil"/>
              <w:right w:val="single" w:sz="4" w:space="0" w:color="5B9BD5" w:themeColor="accent5"/>
            </w:tcBorders>
            <w:shd w:val="clear" w:color="auto" w:fill="70AD47" w:themeFill="accent6"/>
            <w:tcPrChange w:id="9496" w:author="Salah Soliman" w:date="2020-01-31T16:33:00Z">
              <w:tcPr>
                <w:tcW w:w="270" w:type="dxa"/>
                <w:tcBorders>
                  <w:top w:val="nil"/>
                  <w:left w:val="nil"/>
                  <w:bottom w:val="nil"/>
                  <w:right w:val="single" w:sz="4" w:space="0" w:color="5B9BD5" w:themeColor="accent5"/>
                </w:tcBorders>
                <w:shd w:val="clear" w:color="auto" w:fill="70AD47" w:themeFill="accent6"/>
              </w:tcPr>
            </w:tcPrChange>
          </w:tcPr>
          <w:p w14:paraId="47FBB7F7" w14:textId="039D06AD" w:rsidR="00374341" w:rsidDel="008027CD" w:rsidRDefault="00374341" w:rsidP="00374341">
            <w:pPr>
              <w:rPr>
                <w:del w:id="9497" w:author="Salah Soliman" w:date="2020-01-31T16:33:00Z"/>
              </w:rPr>
            </w:pPr>
          </w:p>
        </w:tc>
      </w:tr>
      <w:tr w:rsidR="00374341" w:rsidDel="008027CD" w14:paraId="3DEB9663" w14:textId="43787931" w:rsidTr="008027CD">
        <w:trPr>
          <w:cantSplit/>
          <w:del w:id="9498" w:author="Salah Soliman" w:date="2020-01-31T16:33:00Z"/>
        </w:trPr>
        <w:tc>
          <w:tcPr>
            <w:tcW w:w="264" w:type="dxa"/>
            <w:tcBorders>
              <w:top w:val="nil"/>
              <w:left w:val="single" w:sz="4" w:space="0" w:color="5B9BD5" w:themeColor="accent5"/>
              <w:bottom w:val="nil"/>
              <w:right w:val="nil"/>
            </w:tcBorders>
            <w:shd w:val="clear" w:color="auto" w:fill="70AD47" w:themeFill="accent6"/>
            <w:tcPrChange w:id="9499" w:author="Salah Soliman" w:date="2020-01-31T16:33:00Z">
              <w:tcPr>
                <w:tcW w:w="265" w:type="dxa"/>
                <w:tcBorders>
                  <w:top w:val="nil"/>
                  <w:left w:val="single" w:sz="4" w:space="0" w:color="5B9BD5" w:themeColor="accent5"/>
                  <w:bottom w:val="nil"/>
                  <w:right w:val="nil"/>
                </w:tcBorders>
                <w:shd w:val="clear" w:color="auto" w:fill="70AD47" w:themeFill="accent6"/>
              </w:tcPr>
            </w:tcPrChange>
          </w:tcPr>
          <w:p w14:paraId="45EB74CC" w14:textId="73FA7C67" w:rsidR="00374341" w:rsidDel="008027CD" w:rsidRDefault="00374341" w:rsidP="00374341">
            <w:pPr>
              <w:pStyle w:val="NoSpacing"/>
              <w:rPr>
                <w:del w:id="9500" w:author="Salah Soliman" w:date="2020-01-31T16:33:00Z"/>
                <w:sz w:val="16"/>
                <w:szCs w:val="16"/>
              </w:rPr>
            </w:pPr>
          </w:p>
        </w:tc>
        <w:tc>
          <w:tcPr>
            <w:tcW w:w="3960" w:type="dxa"/>
            <w:gridSpan w:val="3"/>
            <w:tcBorders>
              <w:top w:val="nil"/>
              <w:left w:val="nil"/>
              <w:bottom w:val="nil"/>
              <w:right w:val="nil"/>
            </w:tcBorders>
            <w:shd w:val="clear" w:color="auto" w:fill="70AD47" w:themeFill="accent6"/>
            <w:vAlign w:val="center"/>
            <w:tcPrChange w:id="9501" w:author="Salah Soliman" w:date="2020-01-31T16:33:00Z">
              <w:tcPr>
                <w:tcW w:w="3960" w:type="dxa"/>
                <w:gridSpan w:val="3"/>
                <w:tcBorders>
                  <w:top w:val="nil"/>
                  <w:left w:val="nil"/>
                  <w:bottom w:val="nil"/>
                  <w:right w:val="nil"/>
                </w:tcBorders>
                <w:shd w:val="clear" w:color="auto" w:fill="70AD47" w:themeFill="accent6"/>
              </w:tcPr>
            </w:tcPrChange>
          </w:tcPr>
          <w:p w14:paraId="74EC9E08" w14:textId="6B8383DC" w:rsidR="00374341" w:rsidDel="008027CD" w:rsidRDefault="00374341" w:rsidP="00374341">
            <w:pPr>
              <w:pStyle w:val="NoSpacing"/>
              <w:rPr>
                <w:del w:id="9502" w:author="Salah Soliman" w:date="2020-01-31T16:33:00Z"/>
                <w:sz w:val="16"/>
                <w:szCs w:val="16"/>
              </w:rPr>
            </w:pPr>
          </w:p>
        </w:tc>
        <w:tc>
          <w:tcPr>
            <w:tcW w:w="1980" w:type="dxa"/>
            <w:tcBorders>
              <w:top w:val="nil"/>
              <w:left w:val="nil"/>
              <w:bottom w:val="nil"/>
              <w:right w:val="nil"/>
            </w:tcBorders>
            <w:shd w:val="clear" w:color="auto" w:fill="70AD47" w:themeFill="accent6"/>
            <w:vAlign w:val="center"/>
            <w:tcPrChange w:id="9503" w:author="Salah Soliman" w:date="2020-01-31T16:33:00Z">
              <w:tcPr>
                <w:tcW w:w="1980" w:type="dxa"/>
                <w:tcBorders>
                  <w:top w:val="nil"/>
                  <w:left w:val="nil"/>
                  <w:bottom w:val="nil"/>
                  <w:right w:val="nil"/>
                </w:tcBorders>
                <w:shd w:val="clear" w:color="auto" w:fill="70AD47" w:themeFill="accent6"/>
              </w:tcPr>
            </w:tcPrChange>
          </w:tcPr>
          <w:p w14:paraId="347796A3" w14:textId="2F668649" w:rsidR="00374341" w:rsidDel="008027CD" w:rsidRDefault="00374341" w:rsidP="00374341">
            <w:pPr>
              <w:pStyle w:val="NoSpacing"/>
              <w:rPr>
                <w:del w:id="9504" w:author="Salah Soliman" w:date="2020-01-31T16:33:00Z"/>
                <w:sz w:val="16"/>
                <w:szCs w:val="16"/>
              </w:rPr>
            </w:pPr>
          </w:p>
        </w:tc>
        <w:tc>
          <w:tcPr>
            <w:tcW w:w="3981" w:type="dxa"/>
            <w:tcBorders>
              <w:top w:val="nil"/>
              <w:left w:val="nil"/>
              <w:bottom w:val="nil"/>
              <w:right w:val="nil"/>
            </w:tcBorders>
            <w:shd w:val="clear" w:color="auto" w:fill="70AD47" w:themeFill="accent6"/>
            <w:vAlign w:val="center"/>
            <w:tcPrChange w:id="9505" w:author="Salah Soliman" w:date="2020-01-31T16:33:00Z">
              <w:tcPr>
                <w:tcW w:w="3978" w:type="dxa"/>
                <w:tcBorders>
                  <w:top w:val="nil"/>
                  <w:left w:val="nil"/>
                  <w:bottom w:val="nil"/>
                  <w:right w:val="nil"/>
                </w:tcBorders>
                <w:shd w:val="clear" w:color="auto" w:fill="70AD47" w:themeFill="accent6"/>
              </w:tcPr>
            </w:tcPrChange>
          </w:tcPr>
          <w:p w14:paraId="6ADABD42" w14:textId="0B3A5FA3" w:rsidR="00374341" w:rsidDel="008027CD" w:rsidRDefault="00374341" w:rsidP="00374341">
            <w:pPr>
              <w:pStyle w:val="NoSpacing"/>
              <w:rPr>
                <w:del w:id="9506" w:author="Salah Soliman" w:date="2020-01-31T16:33:00Z"/>
                <w:sz w:val="16"/>
                <w:szCs w:val="16"/>
              </w:rPr>
            </w:pPr>
          </w:p>
        </w:tc>
        <w:tc>
          <w:tcPr>
            <w:tcW w:w="270" w:type="dxa"/>
            <w:tcBorders>
              <w:top w:val="nil"/>
              <w:left w:val="nil"/>
              <w:bottom w:val="nil"/>
              <w:right w:val="single" w:sz="4" w:space="0" w:color="5B9BD5" w:themeColor="accent5"/>
            </w:tcBorders>
            <w:shd w:val="clear" w:color="auto" w:fill="70AD47" w:themeFill="accent6"/>
            <w:tcPrChange w:id="9507" w:author="Salah Soliman" w:date="2020-01-31T16:33:00Z">
              <w:tcPr>
                <w:tcW w:w="270" w:type="dxa"/>
                <w:tcBorders>
                  <w:top w:val="nil"/>
                  <w:left w:val="nil"/>
                  <w:bottom w:val="nil"/>
                  <w:right w:val="single" w:sz="4" w:space="0" w:color="5B9BD5" w:themeColor="accent5"/>
                </w:tcBorders>
                <w:shd w:val="clear" w:color="auto" w:fill="70AD47" w:themeFill="accent6"/>
              </w:tcPr>
            </w:tcPrChange>
          </w:tcPr>
          <w:p w14:paraId="649B8935" w14:textId="59739DC5" w:rsidR="00374341" w:rsidDel="008027CD" w:rsidRDefault="00374341" w:rsidP="00374341">
            <w:pPr>
              <w:pStyle w:val="NoSpacing"/>
              <w:rPr>
                <w:del w:id="9508" w:author="Salah Soliman" w:date="2020-01-31T16:33:00Z"/>
                <w:sz w:val="16"/>
                <w:szCs w:val="16"/>
              </w:rPr>
            </w:pPr>
          </w:p>
        </w:tc>
      </w:tr>
      <w:tr w:rsidR="00374341" w:rsidDel="008027CD" w14:paraId="7C2EA7B6" w14:textId="32F4D8BD" w:rsidTr="008027CD">
        <w:trPr>
          <w:cantSplit/>
          <w:del w:id="9509" w:author="Salah Soliman" w:date="2020-01-31T16:33:00Z"/>
        </w:trPr>
        <w:tc>
          <w:tcPr>
            <w:tcW w:w="264" w:type="dxa"/>
            <w:tcBorders>
              <w:top w:val="nil"/>
              <w:left w:val="single" w:sz="4" w:space="0" w:color="5B9BD5" w:themeColor="accent5"/>
              <w:bottom w:val="nil"/>
              <w:right w:val="nil"/>
            </w:tcBorders>
            <w:shd w:val="clear" w:color="auto" w:fill="70AD47" w:themeFill="accent6"/>
            <w:tcPrChange w:id="9510" w:author="Salah Soliman" w:date="2020-01-31T16:33:00Z">
              <w:tcPr>
                <w:tcW w:w="265" w:type="dxa"/>
                <w:tcBorders>
                  <w:top w:val="nil"/>
                  <w:left w:val="single" w:sz="4" w:space="0" w:color="5B9BD5" w:themeColor="accent5"/>
                  <w:bottom w:val="nil"/>
                  <w:right w:val="nil"/>
                </w:tcBorders>
                <w:shd w:val="clear" w:color="auto" w:fill="70AD47" w:themeFill="accent6"/>
              </w:tcPr>
            </w:tcPrChange>
          </w:tcPr>
          <w:p w14:paraId="11F52F88" w14:textId="7FCE127B" w:rsidR="00374341" w:rsidDel="008027CD" w:rsidRDefault="00374341" w:rsidP="00374341">
            <w:pPr>
              <w:rPr>
                <w:del w:id="9511" w:author="Salah Soliman" w:date="2020-01-31T16:33:00Z"/>
              </w:rPr>
            </w:pPr>
          </w:p>
        </w:tc>
        <w:tc>
          <w:tcPr>
            <w:tcW w:w="630" w:type="dxa"/>
            <w:tcBorders>
              <w:top w:val="nil"/>
              <w:left w:val="nil"/>
              <w:bottom w:val="nil"/>
              <w:right w:val="nil"/>
            </w:tcBorders>
            <w:shd w:val="clear" w:color="auto" w:fill="FFFFFF" w:themeFill="background1"/>
            <w:vAlign w:val="center"/>
            <w:hideMark/>
            <w:tcPrChange w:id="9512" w:author="Salah Soliman" w:date="2020-01-31T16:33:00Z">
              <w:tcPr>
                <w:tcW w:w="630" w:type="dxa"/>
                <w:tcBorders>
                  <w:top w:val="nil"/>
                  <w:left w:val="nil"/>
                  <w:bottom w:val="nil"/>
                  <w:right w:val="nil"/>
                </w:tcBorders>
                <w:shd w:val="clear" w:color="auto" w:fill="FFFFFF" w:themeFill="background1"/>
                <w:hideMark/>
              </w:tcPr>
            </w:tcPrChange>
          </w:tcPr>
          <w:p w14:paraId="062D268A" w14:textId="1B63DBF4" w:rsidR="00374341" w:rsidDel="008027CD" w:rsidRDefault="00374341" w:rsidP="00374341">
            <w:pPr>
              <w:rPr>
                <w:del w:id="9513" w:author="Salah Soliman" w:date="2020-01-31T16:33:00Z"/>
                <w:noProof/>
              </w:rPr>
            </w:pPr>
            <w:del w:id="9514" w:author="Salah Soliman" w:date="2020-01-31T16:33:00Z">
              <w:r w:rsidDel="008027CD">
                <w:rPr>
                  <w:noProof/>
                </w:rPr>
                <mc:AlternateContent>
                  <mc:Choice Requires="wps">
                    <w:drawing>
                      <wp:inline distT="0" distB="0" distL="0" distR="0" wp14:anchorId="2A2DD6A6" wp14:editId="3B9063EA">
                        <wp:extent cx="207010" cy="207010"/>
                        <wp:effectExtent l="19050" t="19050" r="21590" b="21590"/>
                        <wp:docPr id="204" name="Oval 20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010" cy="207010"/>
                                </a:xfrm>
                                <a:prstGeom prst="ellipse">
                                  <a:avLst/>
                                </a:prstGeom>
                                <a:noFill/>
                                <a:ln w="28575">
                                  <a:solidFill>
                                    <a:schemeClr val="accent5">
                                      <a:lumMod val="9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inline>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w16se="http://schemas.microsoft.com/office/word/2015/wordml/symex" xmlns:cx1="http://schemas.microsoft.com/office/drawing/2015/9/8/chartex" xmlns:cx="http://schemas.microsoft.com/office/drawing/2014/chartex">
                    <w:pict>
                      <v:oval w14:anchorId="4E417B66" id="Oval 204" o:spid="_x0000_s1026" style="width:16.3pt;height:16.3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" filled="f" strokecolor="#428bce [2888]" strokeweight="2.25pt">
                        <v:stroke joinstyle="miter"/>
                        <w10:anchorlock/>
                      </v:oval>
                    </w:pict>
                  </mc:Fallback>
                </mc:AlternateContent>
              </w:r>
            </w:del>
          </w:p>
        </w:tc>
        <w:tc>
          <w:tcPr>
            <w:tcW w:w="450" w:type="dxa"/>
            <w:tcBorders>
              <w:top w:val="nil"/>
              <w:left w:val="nil"/>
              <w:bottom w:val="nil"/>
              <w:right w:val="nil"/>
            </w:tcBorders>
            <w:shd w:val="clear" w:color="auto" w:fill="FFFFFF" w:themeFill="background1"/>
            <w:vAlign w:val="center"/>
            <w:hideMark/>
            <w:tcPrChange w:id="9515" w:author="Salah Soliman" w:date="2020-01-31T16:33:00Z">
              <w:tcPr>
                <w:tcW w:w="450" w:type="dxa"/>
                <w:tcBorders>
                  <w:top w:val="nil"/>
                  <w:left w:val="nil"/>
                  <w:bottom w:val="nil"/>
                  <w:right w:val="nil"/>
                </w:tcBorders>
                <w:shd w:val="clear" w:color="auto" w:fill="FFFFFF" w:themeFill="background1"/>
                <w:hideMark/>
              </w:tcPr>
            </w:tcPrChange>
          </w:tcPr>
          <w:p w14:paraId="0D2C1D1B" w14:textId="6F18CA0C" w:rsidR="00374341" w:rsidDel="008027CD" w:rsidRDefault="00374341" w:rsidP="00374341">
            <w:pPr>
              <w:rPr>
                <w:del w:id="9516" w:author="Salah Soliman" w:date="2020-01-31T16:33:00Z"/>
                <w:rFonts w:asciiTheme="majorHAnsi" w:hAnsiTheme="majorHAnsi" w:cstheme="majorHAnsi"/>
              </w:rPr>
            </w:pPr>
            <w:del w:id="9517" w:author="Salah Soliman" w:date="2020-01-31T16:33:00Z">
              <w:r w:rsidDel="008027CD">
                <w:rPr>
                  <w:rFonts w:asciiTheme="majorHAnsi" w:hAnsiTheme="majorHAnsi" w:cstheme="majorHAnsi"/>
                </w:rPr>
                <w:delText>d.</w:delText>
              </w:r>
            </w:del>
          </w:p>
        </w:tc>
        <w:tc>
          <w:tcPr>
            <w:tcW w:w="8841" w:type="dxa"/>
            <w:gridSpan w:val="3"/>
            <w:tcBorders>
              <w:top w:val="nil"/>
              <w:left w:val="nil"/>
              <w:bottom w:val="nil"/>
              <w:right w:val="nil"/>
            </w:tcBorders>
            <w:shd w:val="clear" w:color="auto" w:fill="FFFFFF" w:themeFill="background1"/>
            <w:vAlign w:val="center"/>
            <w:hideMark/>
            <w:tcPrChange w:id="9518" w:author="Salah Soliman" w:date="2020-01-31T16:33:00Z">
              <w:tcPr>
                <w:tcW w:w="8841" w:type="dxa"/>
                <w:gridSpan w:val="3"/>
                <w:tcBorders>
                  <w:top w:val="nil"/>
                  <w:left w:val="nil"/>
                  <w:bottom w:val="nil"/>
                  <w:right w:val="nil"/>
                </w:tcBorders>
                <w:shd w:val="clear" w:color="auto" w:fill="FFFFFF" w:themeFill="background1"/>
                <w:hideMark/>
              </w:tcPr>
            </w:tcPrChange>
          </w:tcPr>
          <w:p w14:paraId="70654549" w14:textId="5AA612A2" w:rsidR="00374341" w:rsidDel="008027CD" w:rsidRDefault="00374341" w:rsidP="00374341">
            <w:pPr>
              <w:rPr>
                <w:del w:id="9519" w:author="Salah Soliman" w:date="2020-01-31T16:33:00Z"/>
              </w:rPr>
            </w:pPr>
            <w:del w:id="9520" w:author="Salah Soliman" w:date="2020-01-31T16:33:00Z">
              <w:r w:rsidDel="008027CD">
                <w:delText>None of the above.</w:delText>
              </w:r>
            </w:del>
          </w:p>
        </w:tc>
        <w:tc>
          <w:tcPr>
            <w:tcW w:w="270" w:type="dxa"/>
            <w:tcBorders>
              <w:top w:val="nil"/>
              <w:left w:val="nil"/>
              <w:bottom w:val="nil"/>
              <w:right w:val="single" w:sz="4" w:space="0" w:color="5B9BD5" w:themeColor="accent5"/>
            </w:tcBorders>
            <w:shd w:val="clear" w:color="auto" w:fill="70AD47" w:themeFill="accent6"/>
            <w:tcPrChange w:id="9521" w:author="Salah Soliman" w:date="2020-01-31T16:33:00Z">
              <w:tcPr>
                <w:tcW w:w="270" w:type="dxa"/>
                <w:tcBorders>
                  <w:top w:val="nil"/>
                  <w:left w:val="nil"/>
                  <w:bottom w:val="nil"/>
                  <w:right w:val="single" w:sz="4" w:space="0" w:color="5B9BD5" w:themeColor="accent5"/>
                </w:tcBorders>
                <w:shd w:val="clear" w:color="auto" w:fill="70AD47" w:themeFill="accent6"/>
              </w:tcPr>
            </w:tcPrChange>
          </w:tcPr>
          <w:p w14:paraId="781FEF5C" w14:textId="3025BDF3" w:rsidR="00374341" w:rsidDel="008027CD" w:rsidRDefault="00374341" w:rsidP="00374341">
            <w:pPr>
              <w:rPr>
                <w:del w:id="9522" w:author="Salah Soliman" w:date="2020-01-31T16:33:00Z"/>
              </w:rPr>
            </w:pPr>
          </w:p>
        </w:tc>
      </w:tr>
      <w:tr w:rsidR="00374341" w:rsidDel="008027CD" w14:paraId="5E5558EF" w14:textId="6A832041" w:rsidTr="008027CD">
        <w:trPr>
          <w:cantSplit/>
          <w:del w:id="9523" w:author="Salah Soliman" w:date="2020-01-31T16:33:00Z"/>
        </w:trPr>
        <w:tc>
          <w:tcPr>
            <w:tcW w:w="264" w:type="dxa"/>
            <w:tcBorders>
              <w:top w:val="nil"/>
              <w:left w:val="single" w:sz="4" w:space="0" w:color="5B9BD5" w:themeColor="accent5"/>
              <w:bottom w:val="nil"/>
              <w:right w:val="nil"/>
            </w:tcBorders>
            <w:shd w:val="clear" w:color="auto" w:fill="70AD47" w:themeFill="accent6"/>
            <w:tcPrChange w:id="9524" w:author="Salah Soliman" w:date="2020-01-31T16:33:00Z">
              <w:tcPr>
                <w:tcW w:w="265" w:type="dxa"/>
                <w:tcBorders>
                  <w:top w:val="nil"/>
                  <w:left w:val="single" w:sz="4" w:space="0" w:color="5B9BD5" w:themeColor="accent5"/>
                  <w:bottom w:val="nil"/>
                  <w:right w:val="nil"/>
                </w:tcBorders>
                <w:shd w:val="clear" w:color="auto" w:fill="70AD47" w:themeFill="accent6"/>
              </w:tcPr>
            </w:tcPrChange>
          </w:tcPr>
          <w:p w14:paraId="24E4E4BC" w14:textId="762B8CBE" w:rsidR="00374341" w:rsidDel="008027CD" w:rsidRDefault="00374341" w:rsidP="00374341">
            <w:pPr>
              <w:pStyle w:val="NoSpacing"/>
              <w:rPr>
                <w:del w:id="9525" w:author="Salah Soliman" w:date="2020-01-31T16:33:00Z"/>
                <w:sz w:val="16"/>
                <w:szCs w:val="16"/>
              </w:rPr>
            </w:pPr>
          </w:p>
        </w:tc>
        <w:tc>
          <w:tcPr>
            <w:tcW w:w="3960" w:type="dxa"/>
            <w:gridSpan w:val="3"/>
            <w:tcBorders>
              <w:top w:val="nil"/>
              <w:left w:val="nil"/>
              <w:bottom w:val="nil"/>
              <w:right w:val="nil"/>
            </w:tcBorders>
            <w:shd w:val="clear" w:color="auto" w:fill="70AD47" w:themeFill="accent6"/>
            <w:vAlign w:val="center"/>
            <w:tcPrChange w:id="9526" w:author="Salah Soliman" w:date="2020-01-31T16:33:00Z">
              <w:tcPr>
                <w:tcW w:w="3960" w:type="dxa"/>
                <w:gridSpan w:val="3"/>
                <w:tcBorders>
                  <w:top w:val="nil"/>
                  <w:left w:val="nil"/>
                  <w:bottom w:val="nil"/>
                  <w:right w:val="nil"/>
                </w:tcBorders>
                <w:shd w:val="clear" w:color="auto" w:fill="70AD47" w:themeFill="accent6"/>
              </w:tcPr>
            </w:tcPrChange>
          </w:tcPr>
          <w:p w14:paraId="7C27BE42" w14:textId="7FC35D2A" w:rsidR="00374341" w:rsidDel="008027CD" w:rsidRDefault="00374341" w:rsidP="00374341">
            <w:pPr>
              <w:pStyle w:val="NoSpacing"/>
              <w:rPr>
                <w:del w:id="9527" w:author="Salah Soliman" w:date="2020-01-31T16:33:00Z"/>
                <w:sz w:val="16"/>
                <w:szCs w:val="16"/>
              </w:rPr>
            </w:pPr>
          </w:p>
        </w:tc>
        <w:tc>
          <w:tcPr>
            <w:tcW w:w="1980" w:type="dxa"/>
            <w:tcBorders>
              <w:top w:val="nil"/>
              <w:left w:val="nil"/>
              <w:bottom w:val="nil"/>
              <w:right w:val="nil"/>
            </w:tcBorders>
            <w:shd w:val="clear" w:color="auto" w:fill="70AD47" w:themeFill="accent6"/>
            <w:vAlign w:val="center"/>
            <w:tcPrChange w:id="9528" w:author="Salah Soliman" w:date="2020-01-31T16:33:00Z">
              <w:tcPr>
                <w:tcW w:w="1980" w:type="dxa"/>
                <w:tcBorders>
                  <w:top w:val="nil"/>
                  <w:left w:val="nil"/>
                  <w:bottom w:val="nil"/>
                  <w:right w:val="nil"/>
                </w:tcBorders>
                <w:shd w:val="clear" w:color="auto" w:fill="70AD47" w:themeFill="accent6"/>
              </w:tcPr>
            </w:tcPrChange>
          </w:tcPr>
          <w:p w14:paraId="1BBAF280" w14:textId="04DA161D" w:rsidR="00374341" w:rsidDel="008027CD" w:rsidRDefault="00374341" w:rsidP="00374341">
            <w:pPr>
              <w:pStyle w:val="NoSpacing"/>
              <w:rPr>
                <w:del w:id="9529" w:author="Salah Soliman" w:date="2020-01-31T16:33:00Z"/>
                <w:sz w:val="16"/>
                <w:szCs w:val="16"/>
              </w:rPr>
            </w:pPr>
          </w:p>
        </w:tc>
        <w:tc>
          <w:tcPr>
            <w:tcW w:w="3981" w:type="dxa"/>
            <w:tcBorders>
              <w:top w:val="nil"/>
              <w:left w:val="nil"/>
              <w:bottom w:val="nil"/>
              <w:right w:val="nil"/>
            </w:tcBorders>
            <w:shd w:val="clear" w:color="auto" w:fill="70AD47" w:themeFill="accent6"/>
            <w:vAlign w:val="center"/>
            <w:tcPrChange w:id="9530" w:author="Salah Soliman" w:date="2020-01-31T16:33:00Z">
              <w:tcPr>
                <w:tcW w:w="3978" w:type="dxa"/>
                <w:tcBorders>
                  <w:top w:val="nil"/>
                  <w:left w:val="nil"/>
                  <w:bottom w:val="nil"/>
                  <w:right w:val="nil"/>
                </w:tcBorders>
                <w:shd w:val="clear" w:color="auto" w:fill="70AD47" w:themeFill="accent6"/>
              </w:tcPr>
            </w:tcPrChange>
          </w:tcPr>
          <w:p w14:paraId="6DF5CA2D" w14:textId="3D8F01C5" w:rsidR="00374341" w:rsidDel="008027CD" w:rsidRDefault="00374341" w:rsidP="00374341">
            <w:pPr>
              <w:pStyle w:val="NoSpacing"/>
              <w:rPr>
                <w:del w:id="9531" w:author="Salah Soliman" w:date="2020-01-31T16:33:00Z"/>
                <w:sz w:val="16"/>
                <w:szCs w:val="16"/>
              </w:rPr>
            </w:pPr>
          </w:p>
        </w:tc>
        <w:tc>
          <w:tcPr>
            <w:tcW w:w="270" w:type="dxa"/>
            <w:tcBorders>
              <w:top w:val="nil"/>
              <w:left w:val="nil"/>
              <w:bottom w:val="nil"/>
              <w:right w:val="single" w:sz="4" w:space="0" w:color="5B9BD5" w:themeColor="accent5"/>
            </w:tcBorders>
            <w:shd w:val="clear" w:color="auto" w:fill="70AD47" w:themeFill="accent6"/>
            <w:tcPrChange w:id="9532" w:author="Salah Soliman" w:date="2020-01-31T16:33:00Z">
              <w:tcPr>
                <w:tcW w:w="270" w:type="dxa"/>
                <w:tcBorders>
                  <w:top w:val="nil"/>
                  <w:left w:val="nil"/>
                  <w:bottom w:val="nil"/>
                  <w:right w:val="single" w:sz="4" w:space="0" w:color="5B9BD5" w:themeColor="accent5"/>
                </w:tcBorders>
                <w:shd w:val="clear" w:color="auto" w:fill="70AD47" w:themeFill="accent6"/>
              </w:tcPr>
            </w:tcPrChange>
          </w:tcPr>
          <w:p w14:paraId="095A0A9A" w14:textId="3243B4FD" w:rsidR="00374341" w:rsidDel="008027CD" w:rsidRDefault="00374341" w:rsidP="00374341">
            <w:pPr>
              <w:pStyle w:val="NoSpacing"/>
              <w:rPr>
                <w:del w:id="9533" w:author="Salah Soliman" w:date="2020-01-31T16:33:00Z"/>
                <w:sz w:val="16"/>
                <w:szCs w:val="16"/>
              </w:rPr>
            </w:pPr>
          </w:p>
        </w:tc>
      </w:tr>
      <w:tr w:rsidR="00374341" w:rsidDel="008027CD" w14:paraId="5718F1D0" w14:textId="4ADA0E60" w:rsidTr="008027CD">
        <w:trPr>
          <w:cantSplit/>
          <w:del w:id="9534" w:author="Salah Soliman" w:date="2020-01-31T16:33:00Z"/>
        </w:trPr>
        <w:tc>
          <w:tcPr>
            <w:tcW w:w="264" w:type="dxa"/>
            <w:tcBorders>
              <w:top w:val="nil"/>
              <w:left w:val="single" w:sz="4" w:space="0" w:color="5B9BD5" w:themeColor="accent5"/>
              <w:bottom w:val="single" w:sz="4" w:space="0" w:color="5B9BD5" w:themeColor="accent5"/>
              <w:right w:val="nil"/>
            </w:tcBorders>
            <w:shd w:val="clear" w:color="auto" w:fill="70AD47" w:themeFill="accent6"/>
            <w:tcPrChange w:id="9535" w:author="Salah Soliman" w:date="2020-01-31T16:33:00Z">
              <w:tcPr>
                <w:tcW w:w="265" w:type="dxa"/>
                <w:tcBorders>
                  <w:top w:val="nil"/>
                  <w:left w:val="single" w:sz="4" w:space="0" w:color="5B9BD5" w:themeColor="accent5"/>
                  <w:bottom w:val="single" w:sz="4" w:space="0" w:color="5B9BD5" w:themeColor="accent5"/>
                  <w:right w:val="nil"/>
                </w:tcBorders>
                <w:shd w:val="clear" w:color="auto" w:fill="70AD47" w:themeFill="accent6"/>
              </w:tcPr>
            </w:tcPrChange>
          </w:tcPr>
          <w:p w14:paraId="0B41C25D" w14:textId="43794F5B" w:rsidR="00374341" w:rsidDel="008027CD" w:rsidRDefault="00374341" w:rsidP="00374341">
            <w:pPr>
              <w:rPr>
                <w:del w:id="9536" w:author="Salah Soliman" w:date="2020-01-31T16:33:00Z"/>
              </w:rPr>
            </w:pPr>
          </w:p>
        </w:tc>
        <w:tc>
          <w:tcPr>
            <w:tcW w:w="3960" w:type="dxa"/>
            <w:gridSpan w:val="3"/>
            <w:tcBorders>
              <w:top w:val="nil"/>
              <w:left w:val="nil"/>
              <w:bottom w:val="single" w:sz="4" w:space="0" w:color="5B9BD5" w:themeColor="accent5"/>
              <w:right w:val="nil"/>
            </w:tcBorders>
            <w:shd w:val="clear" w:color="auto" w:fill="70AD47" w:themeFill="accent6"/>
            <w:vAlign w:val="center"/>
            <w:tcPrChange w:id="9537" w:author="Salah Soliman" w:date="2020-01-31T16:33:00Z">
              <w:tcPr>
                <w:tcW w:w="3960" w:type="dxa"/>
                <w:gridSpan w:val="3"/>
                <w:tcBorders>
                  <w:top w:val="nil"/>
                  <w:left w:val="nil"/>
                  <w:bottom w:val="single" w:sz="4" w:space="0" w:color="5B9BD5" w:themeColor="accent5"/>
                  <w:right w:val="nil"/>
                </w:tcBorders>
                <w:shd w:val="clear" w:color="auto" w:fill="70AD47" w:themeFill="accent6"/>
              </w:tcPr>
            </w:tcPrChange>
          </w:tcPr>
          <w:p w14:paraId="74CA0EB9" w14:textId="1FE6258F" w:rsidR="00374341" w:rsidDel="008027CD" w:rsidRDefault="00374341" w:rsidP="00374341">
            <w:pPr>
              <w:rPr>
                <w:del w:id="9538" w:author="Salah Soliman" w:date="2020-01-31T16:33:00Z"/>
              </w:rPr>
            </w:pPr>
          </w:p>
        </w:tc>
        <w:tc>
          <w:tcPr>
            <w:tcW w:w="1980" w:type="dxa"/>
            <w:tcBorders>
              <w:top w:val="nil"/>
              <w:left w:val="nil"/>
              <w:bottom w:val="single" w:sz="4" w:space="0" w:color="5B9BD5" w:themeColor="accent5"/>
              <w:right w:val="nil"/>
            </w:tcBorders>
            <w:shd w:val="clear" w:color="auto" w:fill="70AD47" w:themeFill="accent6"/>
            <w:vAlign w:val="center"/>
            <w:hideMark/>
            <w:tcPrChange w:id="9539" w:author="Salah Soliman" w:date="2020-01-31T16:33:00Z">
              <w:tcPr>
                <w:tcW w:w="1980" w:type="dxa"/>
                <w:tcBorders>
                  <w:top w:val="nil"/>
                  <w:left w:val="nil"/>
                  <w:bottom w:val="single" w:sz="4" w:space="0" w:color="5B9BD5" w:themeColor="accent5"/>
                  <w:right w:val="nil"/>
                </w:tcBorders>
                <w:shd w:val="clear" w:color="auto" w:fill="70AD47" w:themeFill="accent6"/>
                <w:hideMark/>
              </w:tcPr>
            </w:tcPrChange>
          </w:tcPr>
          <w:p w14:paraId="06A3BE1B" w14:textId="21870065" w:rsidR="00374341" w:rsidDel="008027CD" w:rsidRDefault="00374341" w:rsidP="00374341">
            <w:pPr>
              <w:rPr>
                <w:del w:id="9540" w:author="Salah Soliman" w:date="2020-01-31T16:33:00Z"/>
              </w:rPr>
            </w:pPr>
            <w:del w:id="9541" w:author="Salah Soliman" w:date="2020-01-31T16:33:00Z">
              <w:r w:rsidDel="008027CD">
                <w:rPr>
                  <w:noProof/>
                </w:rPr>
                <w:drawing>
                  <wp:inline distT="0" distB="0" distL="0" distR="0" wp14:anchorId="2D55D808" wp14:editId="514D8472">
                    <wp:extent cx="1158240" cy="304800"/>
                    <wp:effectExtent l="0" t="0" r="381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158240" cy="304800"/>
                            </a:xfrm>
                            <a:prstGeom prst="rect">
                              <a:avLst/>
                            </a:prstGeom>
                            <a:noFill/>
                            <a:ln>
                              <a:noFill/>
                            </a:ln>
                          </pic:spPr>
                        </pic:pic>
                      </a:graphicData>
                    </a:graphic>
                  </wp:inline>
                </w:drawing>
              </w:r>
            </w:del>
          </w:p>
        </w:tc>
        <w:tc>
          <w:tcPr>
            <w:tcW w:w="3981" w:type="dxa"/>
            <w:tcBorders>
              <w:top w:val="nil"/>
              <w:left w:val="nil"/>
              <w:bottom w:val="single" w:sz="4" w:space="0" w:color="5B9BD5" w:themeColor="accent5"/>
              <w:right w:val="nil"/>
            </w:tcBorders>
            <w:shd w:val="clear" w:color="auto" w:fill="70AD47" w:themeFill="accent6"/>
            <w:vAlign w:val="center"/>
            <w:tcPrChange w:id="9542" w:author="Salah Soliman" w:date="2020-01-31T16:33:00Z">
              <w:tcPr>
                <w:tcW w:w="3978" w:type="dxa"/>
                <w:tcBorders>
                  <w:top w:val="nil"/>
                  <w:left w:val="nil"/>
                  <w:bottom w:val="single" w:sz="4" w:space="0" w:color="5B9BD5" w:themeColor="accent5"/>
                  <w:right w:val="nil"/>
                </w:tcBorders>
                <w:shd w:val="clear" w:color="auto" w:fill="70AD47" w:themeFill="accent6"/>
              </w:tcPr>
            </w:tcPrChange>
          </w:tcPr>
          <w:p w14:paraId="52C0BEB1" w14:textId="5326DDE2" w:rsidR="00374341" w:rsidDel="008027CD" w:rsidRDefault="00374341" w:rsidP="00374341">
            <w:pPr>
              <w:rPr>
                <w:del w:id="9543" w:author="Salah Soliman" w:date="2020-01-31T16:33:00Z"/>
              </w:rPr>
            </w:pPr>
          </w:p>
        </w:tc>
        <w:tc>
          <w:tcPr>
            <w:tcW w:w="270" w:type="dxa"/>
            <w:tcBorders>
              <w:top w:val="nil"/>
              <w:left w:val="nil"/>
              <w:bottom w:val="single" w:sz="4" w:space="0" w:color="5B9BD5" w:themeColor="accent5"/>
              <w:right w:val="single" w:sz="4" w:space="0" w:color="5B9BD5" w:themeColor="accent5"/>
            </w:tcBorders>
            <w:shd w:val="clear" w:color="auto" w:fill="70AD47" w:themeFill="accent6"/>
            <w:tcPrChange w:id="9544" w:author="Salah Soliman" w:date="2020-01-31T16:33:00Z">
              <w:tcPr>
                <w:tcW w:w="270" w:type="dxa"/>
                <w:tcBorders>
                  <w:top w:val="nil"/>
                  <w:left w:val="nil"/>
                  <w:bottom w:val="single" w:sz="4" w:space="0" w:color="5B9BD5" w:themeColor="accent5"/>
                  <w:right w:val="single" w:sz="4" w:space="0" w:color="5B9BD5" w:themeColor="accent5"/>
                </w:tcBorders>
                <w:shd w:val="clear" w:color="auto" w:fill="70AD47" w:themeFill="accent6"/>
              </w:tcPr>
            </w:tcPrChange>
          </w:tcPr>
          <w:p w14:paraId="47605E92" w14:textId="151B13FA" w:rsidR="00374341" w:rsidDel="008027CD" w:rsidRDefault="00374341" w:rsidP="00374341">
            <w:pPr>
              <w:rPr>
                <w:del w:id="9545" w:author="Salah Soliman" w:date="2020-01-31T16:33:00Z"/>
              </w:rPr>
            </w:pPr>
          </w:p>
        </w:tc>
      </w:tr>
    </w:tbl>
    <w:p w14:paraId="73018C2E" w14:textId="2A664754" w:rsidR="00374341" w:rsidDel="008027CD" w:rsidRDefault="00374341" w:rsidP="00374341">
      <w:pPr>
        <w:pStyle w:val="NoSpacing"/>
        <w:rPr>
          <w:del w:id="9546" w:author="Salah Soliman" w:date="2020-01-31T16:33:00Z"/>
        </w:rPr>
      </w:pPr>
    </w:p>
    <w:tbl>
      <w:tblPr>
        <w:tblStyle w:val="TableGrid"/>
        <w:tblW w:w="10530" w:type="dxa"/>
        <w:tblBorders>
          <w:top w:val="single" w:sz="4" w:space="0" w:color="5B9BD5" w:themeColor="accent5"/>
          <w:left w:val="single" w:sz="4" w:space="0" w:color="5B9BD5" w:themeColor="accent5"/>
          <w:bottom w:val="single" w:sz="4" w:space="0" w:color="5B9BD5" w:themeColor="accent5"/>
          <w:right w:val="single" w:sz="4" w:space="0" w:color="5B9BD5" w:themeColor="accent5"/>
          <w:insideH w:val="none" w:sz="0" w:space="0" w:color="auto"/>
          <w:insideV w:val="none" w:sz="0" w:space="0" w:color="auto"/>
        </w:tblBorders>
        <w:tblLayout w:type="fixed"/>
        <w:tblCellMar>
          <w:left w:w="115" w:type="dxa"/>
          <w:right w:w="115" w:type="dxa"/>
        </w:tblCellMar>
        <w:tblLook w:val="04A0" w:firstRow="1" w:lastRow="0" w:firstColumn="1" w:lastColumn="0" w:noHBand="0" w:noVBand="1"/>
      </w:tblPr>
      <w:tblGrid>
        <w:gridCol w:w="265"/>
        <w:gridCol w:w="2521"/>
        <w:gridCol w:w="7474"/>
        <w:gridCol w:w="270"/>
      </w:tblGrid>
      <w:tr w:rsidR="00374341" w:rsidDel="008027CD" w14:paraId="307AC154" w14:textId="010CC32F" w:rsidTr="00374341">
        <w:trPr>
          <w:trHeight w:val="107"/>
          <w:del w:id="9547" w:author="Salah Soliman" w:date="2020-01-31T16:33:00Z"/>
        </w:trPr>
        <w:tc>
          <w:tcPr>
            <w:tcW w:w="265" w:type="dxa"/>
            <w:tcBorders>
              <w:top w:val="single" w:sz="4" w:space="0" w:color="5B9BD5" w:themeColor="accent5"/>
              <w:left w:val="single" w:sz="4" w:space="0" w:color="5B9BD5" w:themeColor="accent5"/>
              <w:bottom w:val="nil"/>
              <w:right w:val="nil"/>
            </w:tcBorders>
            <w:shd w:val="clear" w:color="auto" w:fill="70AD47" w:themeFill="accent6"/>
          </w:tcPr>
          <w:p w14:paraId="1D6BB5D4" w14:textId="30CB1BD0" w:rsidR="00374341" w:rsidDel="008027CD" w:rsidRDefault="00374341" w:rsidP="00374341">
            <w:pPr>
              <w:rPr>
                <w:del w:id="9548" w:author="Salah Soliman" w:date="2020-01-31T16:33:00Z"/>
              </w:rPr>
            </w:pPr>
          </w:p>
        </w:tc>
        <w:tc>
          <w:tcPr>
            <w:tcW w:w="2520" w:type="dxa"/>
            <w:tcBorders>
              <w:top w:val="single" w:sz="4" w:space="0" w:color="5B9BD5" w:themeColor="accent5"/>
              <w:left w:val="nil"/>
              <w:bottom w:val="nil"/>
              <w:right w:val="nil"/>
            </w:tcBorders>
            <w:shd w:val="clear" w:color="auto" w:fill="70AD47" w:themeFill="accent6"/>
          </w:tcPr>
          <w:p w14:paraId="482B35E5" w14:textId="7AF6BA2C" w:rsidR="00374341" w:rsidDel="008027CD" w:rsidRDefault="00374341" w:rsidP="00374341">
            <w:pPr>
              <w:rPr>
                <w:del w:id="9549" w:author="Salah Soliman" w:date="2020-01-31T16:33:00Z"/>
              </w:rPr>
            </w:pPr>
          </w:p>
        </w:tc>
        <w:tc>
          <w:tcPr>
            <w:tcW w:w="7470" w:type="dxa"/>
            <w:tcBorders>
              <w:top w:val="single" w:sz="4" w:space="0" w:color="5B9BD5" w:themeColor="accent5"/>
              <w:left w:val="nil"/>
              <w:bottom w:val="nil"/>
              <w:right w:val="nil"/>
            </w:tcBorders>
            <w:shd w:val="clear" w:color="auto" w:fill="70AD47" w:themeFill="accent6"/>
            <w:hideMark/>
          </w:tcPr>
          <w:p w14:paraId="3CBF6EA7" w14:textId="757F32A4" w:rsidR="00374341" w:rsidDel="008027CD" w:rsidRDefault="00374341" w:rsidP="00374341">
            <w:pPr>
              <w:jc w:val="right"/>
              <w:rPr>
                <w:del w:id="9550" w:author="Salah Soliman" w:date="2020-01-31T16:33:00Z"/>
                <w:color w:val="78C800"/>
              </w:rPr>
            </w:pPr>
            <w:del w:id="9551" w:author="Salah Soliman" w:date="2020-01-31T16:33:00Z">
              <w:r w:rsidDel="008027CD">
                <w:rPr>
                  <w:rFonts w:ascii="FontAwesome" w:hAnsi="FontAwesome"/>
                  <w:color w:val="78C800"/>
                </w:rPr>
                <w:sym w:font="FontAwesome" w:char="F058"/>
              </w:r>
              <w:r w:rsidDel="008027CD">
                <w:rPr>
                  <w:color w:val="78C800"/>
                </w:rPr>
                <w:delText xml:space="preserve"> Correct</w:delText>
              </w:r>
            </w:del>
          </w:p>
        </w:tc>
        <w:tc>
          <w:tcPr>
            <w:tcW w:w="270" w:type="dxa"/>
            <w:tcBorders>
              <w:top w:val="single" w:sz="4" w:space="0" w:color="5B9BD5" w:themeColor="accent5"/>
              <w:left w:val="nil"/>
              <w:bottom w:val="nil"/>
              <w:right w:val="single" w:sz="4" w:space="0" w:color="5B9BD5" w:themeColor="accent5"/>
            </w:tcBorders>
            <w:shd w:val="clear" w:color="auto" w:fill="70AD47" w:themeFill="accent6"/>
          </w:tcPr>
          <w:p w14:paraId="1704DC0E" w14:textId="2BC6B4A4" w:rsidR="00374341" w:rsidDel="008027CD" w:rsidRDefault="00374341" w:rsidP="00374341">
            <w:pPr>
              <w:rPr>
                <w:del w:id="9552" w:author="Salah Soliman" w:date="2020-01-31T16:33:00Z"/>
                <w:color w:val="404040" w:themeColor="text1" w:themeTint="BF"/>
              </w:rPr>
            </w:pPr>
          </w:p>
        </w:tc>
      </w:tr>
      <w:tr w:rsidR="00374341" w:rsidDel="008027CD" w14:paraId="53ABFA27" w14:textId="6006BD5F" w:rsidTr="00374341">
        <w:trPr>
          <w:del w:id="9553" w:author="Salah Soliman" w:date="2020-01-31T16:33:00Z"/>
        </w:trPr>
        <w:tc>
          <w:tcPr>
            <w:tcW w:w="265" w:type="dxa"/>
            <w:tcBorders>
              <w:top w:val="nil"/>
              <w:left w:val="single" w:sz="4" w:space="0" w:color="5B9BD5" w:themeColor="accent5"/>
              <w:bottom w:val="nil"/>
              <w:right w:val="nil"/>
            </w:tcBorders>
            <w:shd w:val="clear" w:color="auto" w:fill="70AD47" w:themeFill="accent6"/>
          </w:tcPr>
          <w:p w14:paraId="70578EDA" w14:textId="61A8A01D" w:rsidR="00374341" w:rsidDel="008027CD" w:rsidRDefault="00374341" w:rsidP="00374341">
            <w:pPr>
              <w:rPr>
                <w:del w:id="9554" w:author="Salah Soliman" w:date="2020-01-31T16:33:00Z"/>
              </w:rPr>
            </w:pPr>
          </w:p>
        </w:tc>
        <w:tc>
          <w:tcPr>
            <w:tcW w:w="2520" w:type="dxa"/>
            <w:tcBorders>
              <w:top w:val="nil"/>
              <w:left w:val="nil"/>
              <w:bottom w:val="nil"/>
              <w:right w:val="nil"/>
            </w:tcBorders>
            <w:shd w:val="clear" w:color="auto" w:fill="78C800"/>
            <w:hideMark/>
          </w:tcPr>
          <w:p w14:paraId="6A102B24" w14:textId="0B966FA2" w:rsidR="00374341" w:rsidDel="008027CD" w:rsidRDefault="00374341" w:rsidP="00374341">
            <w:pPr>
              <w:rPr>
                <w:del w:id="9555" w:author="Salah Soliman" w:date="2020-01-31T16:33:00Z"/>
                <w:rFonts w:asciiTheme="majorHAnsi" w:hAnsiTheme="majorHAnsi" w:cstheme="majorHAnsi"/>
                <w:color w:val="FFFFFF" w:themeColor="background1"/>
              </w:rPr>
            </w:pPr>
            <w:del w:id="9556" w:author="Salah Soliman" w:date="2020-01-31T16:33:00Z">
              <w:r w:rsidDel="008027CD">
                <w:rPr>
                  <w:rFonts w:asciiTheme="majorHAnsi" w:hAnsiTheme="majorHAnsi" w:cstheme="majorHAnsi"/>
                  <w:color w:val="FFFFFF" w:themeColor="background1"/>
                </w:rPr>
                <w:delText>Explanation</w:delText>
              </w:r>
            </w:del>
          </w:p>
        </w:tc>
        <w:tc>
          <w:tcPr>
            <w:tcW w:w="7470" w:type="dxa"/>
            <w:tcBorders>
              <w:top w:val="nil"/>
              <w:left w:val="nil"/>
              <w:bottom w:val="nil"/>
              <w:right w:val="nil"/>
            </w:tcBorders>
            <w:shd w:val="clear" w:color="auto" w:fill="70AD47" w:themeFill="accent6"/>
          </w:tcPr>
          <w:p w14:paraId="0953FE4A" w14:textId="25454829" w:rsidR="00374341" w:rsidDel="008027CD" w:rsidRDefault="00374341" w:rsidP="00374341">
            <w:pPr>
              <w:rPr>
                <w:del w:id="9557" w:author="Salah Soliman" w:date="2020-01-31T16:33:00Z"/>
                <w:color w:val="404040" w:themeColor="text1" w:themeTint="BF"/>
              </w:rPr>
            </w:pPr>
          </w:p>
        </w:tc>
        <w:tc>
          <w:tcPr>
            <w:tcW w:w="270" w:type="dxa"/>
            <w:tcBorders>
              <w:top w:val="nil"/>
              <w:left w:val="nil"/>
              <w:bottom w:val="nil"/>
              <w:right w:val="single" w:sz="4" w:space="0" w:color="5B9BD5" w:themeColor="accent5"/>
            </w:tcBorders>
            <w:shd w:val="clear" w:color="auto" w:fill="70AD47" w:themeFill="accent6"/>
          </w:tcPr>
          <w:p w14:paraId="764F1A2C" w14:textId="6DEE0A1C" w:rsidR="00374341" w:rsidDel="008027CD" w:rsidRDefault="00374341" w:rsidP="00374341">
            <w:pPr>
              <w:rPr>
                <w:del w:id="9558" w:author="Salah Soliman" w:date="2020-01-31T16:33:00Z"/>
              </w:rPr>
            </w:pPr>
          </w:p>
        </w:tc>
      </w:tr>
      <w:tr w:rsidR="00374341" w:rsidDel="008027CD" w14:paraId="48E18CD5" w14:textId="0ACFA963" w:rsidTr="00374341">
        <w:trPr>
          <w:del w:id="9559" w:author="Salah Soliman" w:date="2020-01-31T16:33:00Z"/>
        </w:trPr>
        <w:tc>
          <w:tcPr>
            <w:tcW w:w="265" w:type="dxa"/>
            <w:tcBorders>
              <w:top w:val="nil"/>
              <w:left w:val="single" w:sz="4" w:space="0" w:color="5B9BD5" w:themeColor="accent5"/>
              <w:bottom w:val="nil"/>
              <w:right w:val="nil"/>
            </w:tcBorders>
            <w:shd w:val="clear" w:color="auto" w:fill="70AD47" w:themeFill="accent6"/>
          </w:tcPr>
          <w:p w14:paraId="07A880DD" w14:textId="7D9BC03F" w:rsidR="00374341" w:rsidDel="008027CD" w:rsidRDefault="00374341" w:rsidP="00374341">
            <w:pPr>
              <w:pStyle w:val="NoSpacing"/>
              <w:rPr>
                <w:del w:id="9560" w:author="Salah Soliman" w:date="2020-01-31T16:33:00Z"/>
                <w:sz w:val="16"/>
                <w:szCs w:val="16"/>
              </w:rPr>
            </w:pPr>
          </w:p>
        </w:tc>
        <w:tc>
          <w:tcPr>
            <w:tcW w:w="2520" w:type="dxa"/>
            <w:tcBorders>
              <w:top w:val="nil"/>
              <w:left w:val="nil"/>
              <w:bottom w:val="single" w:sz="4" w:space="0" w:color="CCFFCC"/>
              <w:right w:val="nil"/>
            </w:tcBorders>
            <w:shd w:val="clear" w:color="auto" w:fill="78C800"/>
          </w:tcPr>
          <w:p w14:paraId="666457D4" w14:textId="5B2B2FD0" w:rsidR="00374341" w:rsidDel="008027CD" w:rsidRDefault="00374341" w:rsidP="00374341">
            <w:pPr>
              <w:pStyle w:val="NoSpacing"/>
              <w:rPr>
                <w:del w:id="9561" w:author="Salah Soliman" w:date="2020-01-31T16:33:00Z"/>
                <w:sz w:val="16"/>
                <w:szCs w:val="16"/>
              </w:rPr>
            </w:pPr>
          </w:p>
        </w:tc>
        <w:tc>
          <w:tcPr>
            <w:tcW w:w="7470" w:type="dxa"/>
            <w:tcBorders>
              <w:top w:val="nil"/>
              <w:left w:val="nil"/>
              <w:bottom w:val="single" w:sz="4" w:space="0" w:color="CCFFCC"/>
              <w:right w:val="nil"/>
            </w:tcBorders>
            <w:shd w:val="clear" w:color="auto" w:fill="78C800"/>
          </w:tcPr>
          <w:p w14:paraId="328A4D0A" w14:textId="22D63361" w:rsidR="00374341" w:rsidDel="008027CD" w:rsidRDefault="00374341" w:rsidP="00374341">
            <w:pPr>
              <w:pStyle w:val="NoSpacing"/>
              <w:rPr>
                <w:del w:id="9562" w:author="Salah Soliman" w:date="2020-01-31T16:33:00Z"/>
                <w:sz w:val="16"/>
                <w:szCs w:val="16"/>
              </w:rPr>
            </w:pPr>
          </w:p>
        </w:tc>
        <w:tc>
          <w:tcPr>
            <w:tcW w:w="270" w:type="dxa"/>
            <w:tcBorders>
              <w:top w:val="nil"/>
              <w:left w:val="nil"/>
              <w:bottom w:val="nil"/>
              <w:right w:val="single" w:sz="4" w:space="0" w:color="5B9BD5" w:themeColor="accent5"/>
            </w:tcBorders>
            <w:shd w:val="clear" w:color="auto" w:fill="70AD47" w:themeFill="accent6"/>
          </w:tcPr>
          <w:p w14:paraId="7EBA371F" w14:textId="0E7DCA89" w:rsidR="00374341" w:rsidDel="008027CD" w:rsidRDefault="00374341" w:rsidP="00374341">
            <w:pPr>
              <w:pStyle w:val="NoSpacing"/>
              <w:rPr>
                <w:del w:id="9563" w:author="Salah Soliman" w:date="2020-01-31T16:33:00Z"/>
                <w:sz w:val="16"/>
                <w:szCs w:val="16"/>
              </w:rPr>
            </w:pPr>
          </w:p>
        </w:tc>
      </w:tr>
      <w:tr w:rsidR="00374341" w:rsidDel="008027CD" w14:paraId="15281661" w14:textId="0F460034" w:rsidTr="00374341">
        <w:trPr>
          <w:trHeight w:val="60"/>
          <w:del w:id="9564" w:author="Salah Soliman" w:date="2020-01-31T16:33:00Z"/>
        </w:trPr>
        <w:tc>
          <w:tcPr>
            <w:tcW w:w="265" w:type="dxa"/>
            <w:tcBorders>
              <w:top w:val="nil"/>
              <w:left w:val="single" w:sz="4" w:space="0" w:color="5B9BD5" w:themeColor="accent5"/>
              <w:bottom w:val="nil"/>
              <w:right w:val="single" w:sz="4" w:space="0" w:color="CCFFCC"/>
            </w:tcBorders>
            <w:shd w:val="clear" w:color="auto" w:fill="70AD47" w:themeFill="accent6"/>
          </w:tcPr>
          <w:p w14:paraId="0FE4A8DD" w14:textId="5BA1F69B" w:rsidR="00374341" w:rsidDel="008027CD" w:rsidRDefault="00374341" w:rsidP="00374341">
            <w:pPr>
              <w:rPr>
                <w:del w:id="9565" w:author="Salah Soliman" w:date="2020-01-31T16:33:00Z"/>
              </w:rPr>
            </w:pPr>
          </w:p>
        </w:tc>
        <w:tc>
          <w:tcPr>
            <w:tcW w:w="9990" w:type="dxa"/>
            <w:gridSpan w:val="2"/>
            <w:tcBorders>
              <w:top w:val="single" w:sz="4" w:space="0" w:color="CCFFCC"/>
              <w:left w:val="single" w:sz="4" w:space="0" w:color="CCFFCC"/>
              <w:bottom w:val="single" w:sz="4" w:space="0" w:color="CCFFCC"/>
              <w:right w:val="single" w:sz="4" w:space="0" w:color="CCFFCC"/>
            </w:tcBorders>
            <w:shd w:val="clear" w:color="auto" w:fill="F3FFF3"/>
            <w:hideMark/>
          </w:tcPr>
          <w:p w14:paraId="522EE5D3" w14:textId="5D40520F" w:rsidR="00374341" w:rsidDel="008027CD" w:rsidRDefault="00374341" w:rsidP="00374341">
            <w:pPr>
              <w:rPr>
                <w:del w:id="9566" w:author="Salah Soliman" w:date="2020-01-31T16:33:00Z"/>
                <w:color w:val="7F7F7F" w:themeColor="text1" w:themeTint="80"/>
              </w:rPr>
            </w:pPr>
            <w:del w:id="9567" w:author="Salah Soliman" w:date="2020-01-31T16:33:00Z">
              <w:r w:rsidDel="008027CD">
                <w:rPr>
                  <w:color w:val="7F7F7F" w:themeColor="text1" w:themeTint="80"/>
                </w:rPr>
                <w:delText>Great! Data scaling is particularly important when mixing features with different ranges so that the feature with larger numbers in its range does not dominate the calculations.</w:delText>
              </w:r>
            </w:del>
          </w:p>
        </w:tc>
        <w:tc>
          <w:tcPr>
            <w:tcW w:w="270" w:type="dxa"/>
            <w:tcBorders>
              <w:top w:val="nil"/>
              <w:left w:val="single" w:sz="4" w:space="0" w:color="CCFFCC"/>
              <w:bottom w:val="nil"/>
              <w:right w:val="single" w:sz="4" w:space="0" w:color="5B9BD5" w:themeColor="accent5"/>
            </w:tcBorders>
            <w:shd w:val="clear" w:color="auto" w:fill="70AD47" w:themeFill="accent6"/>
          </w:tcPr>
          <w:p w14:paraId="6C33AAB0" w14:textId="0798E2EB" w:rsidR="00374341" w:rsidDel="008027CD" w:rsidRDefault="00374341" w:rsidP="00374341">
            <w:pPr>
              <w:rPr>
                <w:del w:id="9568" w:author="Salah Soliman" w:date="2020-01-31T16:33:00Z"/>
                <w:color w:val="404040" w:themeColor="text1" w:themeTint="BF"/>
              </w:rPr>
            </w:pPr>
          </w:p>
        </w:tc>
      </w:tr>
      <w:tr w:rsidR="00374341" w:rsidDel="008027CD" w14:paraId="6B98A6C2" w14:textId="487799B3" w:rsidTr="00374341">
        <w:trPr>
          <w:del w:id="9569" w:author="Salah Soliman" w:date="2020-01-31T16:33:00Z"/>
        </w:trPr>
        <w:tc>
          <w:tcPr>
            <w:tcW w:w="265" w:type="dxa"/>
            <w:tcBorders>
              <w:top w:val="nil"/>
              <w:left w:val="single" w:sz="4" w:space="0" w:color="5B9BD5" w:themeColor="accent5"/>
              <w:bottom w:val="single" w:sz="4" w:space="0" w:color="5B9BD5" w:themeColor="accent5"/>
              <w:right w:val="nil"/>
            </w:tcBorders>
            <w:shd w:val="clear" w:color="auto" w:fill="70AD47" w:themeFill="accent6"/>
          </w:tcPr>
          <w:p w14:paraId="3DEF4534" w14:textId="0B829287" w:rsidR="00374341" w:rsidDel="008027CD" w:rsidRDefault="00374341" w:rsidP="00374341">
            <w:pPr>
              <w:pStyle w:val="NoSpacing"/>
              <w:rPr>
                <w:del w:id="9570" w:author="Salah Soliman" w:date="2020-01-31T16:33:00Z"/>
                <w:sz w:val="16"/>
                <w:szCs w:val="16"/>
              </w:rPr>
            </w:pPr>
          </w:p>
        </w:tc>
        <w:tc>
          <w:tcPr>
            <w:tcW w:w="2520" w:type="dxa"/>
            <w:tcBorders>
              <w:top w:val="single" w:sz="4" w:space="0" w:color="CCFFCC"/>
              <w:left w:val="nil"/>
              <w:bottom w:val="single" w:sz="4" w:space="0" w:color="5B9BD5" w:themeColor="accent5"/>
              <w:right w:val="nil"/>
            </w:tcBorders>
            <w:shd w:val="clear" w:color="auto" w:fill="70AD47" w:themeFill="accent6"/>
          </w:tcPr>
          <w:p w14:paraId="1F3EBE0D" w14:textId="2B3BEB09" w:rsidR="00374341" w:rsidDel="008027CD" w:rsidRDefault="00374341" w:rsidP="00374341">
            <w:pPr>
              <w:pStyle w:val="NoSpacing"/>
              <w:rPr>
                <w:del w:id="9571" w:author="Salah Soliman" w:date="2020-01-31T16:33:00Z"/>
                <w:sz w:val="16"/>
                <w:szCs w:val="16"/>
              </w:rPr>
            </w:pPr>
          </w:p>
        </w:tc>
        <w:tc>
          <w:tcPr>
            <w:tcW w:w="7470" w:type="dxa"/>
            <w:tcBorders>
              <w:top w:val="single" w:sz="4" w:space="0" w:color="CCFFCC"/>
              <w:left w:val="nil"/>
              <w:bottom w:val="single" w:sz="4" w:space="0" w:color="5B9BD5" w:themeColor="accent5"/>
              <w:right w:val="nil"/>
            </w:tcBorders>
            <w:shd w:val="clear" w:color="auto" w:fill="70AD47" w:themeFill="accent6"/>
          </w:tcPr>
          <w:p w14:paraId="450DAA40" w14:textId="34B46F45" w:rsidR="00374341" w:rsidDel="008027CD" w:rsidRDefault="00374341" w:rsidP="00374341">
            <w:pPr>
              <w:pStyle w:val="NoSpacing"/>
              <w:rPr>
                <w:del w:id="9572" w:author="Salah Soliman" w:date="2020-01-31T16:33:00Z"/>
                <w:sz w:val="16"/>
                <w:szCs w:val="16"/>
              </w:rPr>
            </w:pPr>
          </w:p>
        </w:tc>
        <w:tc>
          <w:tcPr>
            <w:tcW w:w="270" w:type="dxa"/>
            <w:tcBorders>
              <w:top w:val="nil"/>
              <w:left w:val="nil"/>
              <w:bottom w:val="single" w:sz="4" w:space="0" w:color="5B9BD5" w:themeColor="accent5"/>
              <w:right w:val="single" w:sz="4" w:space="0" w:color="5B9BD5" w:themeColor="accent5"/>
            </w:tcBorders>
            <w:shd w:val="clear" w:color="auto" w:fill="70AD47" w:themeFill="accent6"/>
          </w:tcPr>
          <w:p w14:paraId="38493590" w14:textId="091D69FC" w:rsidR="00374341" w:rsidDel="008027CD" w:rsidRDefault="00374341" w:rsidP="00374341">
            <w:pPr>
              <w:pStyle w:val="NoSpacing"/>
              <w:rPr>
                <w:del w:id="9573" w:author="Salah Soliman" w:date="2020-01-31T16:33:00Z"/>
                <w:sz w:val="16"/>
                <w:szCs w:val="16"/>
              </w:rPr>
            </w:pPr>
          </w:p>
        </w:tc>
      </w:tr>
    </w:tbl>
    <w:p w14:paraId="5A424B53" w14:textId="2F5047DD" w:rsidR="00374341" w:rsidDel="008027CD" w:rsidRDefault="00374341" w:rsidP="00374341">
      <w:pPr>
        <w:pStyle w:val="NoSpacing"/>
        <w:rPr>
          <w:del w:id="9574" w:author="Salah Soliman" w:date="2020-01-31T16:33:00Z"/>
        </w:rPr>
      </w:pPr>
    </w:p>
    <w:tbl>
      <w:tblPr>
        <w:tblStyle w:val="TableGrid"/>
        <w:tblW w:w="10530" w:type="dxa"/>
        <w:tblBorders>
          <w:top w:val="single" w:sz="4" w:space="0" w:color="5B9BD5" w:themeColor="accent5"/>
          <w:left w:val="single" w:sz="4" w:space="0" w:color="5B9BD5" w:themeColor="accent5"/>
          <w:bottom w:val="single" w:sz="4" w:space="0" w:color="5B9BD5" w:themeColor="accent5"/>
          <w:right w:val="single" w:sz="4" w:space="0" w:color="5B9BD5" w:themeColor="accent5"/>
          <w:insideH w:val="none" w:sz="0" w:space="0" w:color="auto"/>
          <w:insideV w:val="none" w:sz="0" w:space="0" w:color="auto"/>
        </w:tblBorders>
        <w:tblLayout w:type="fixed"/>
        <w:tblCellMar>
          <w:left w:w="115" w:type="dxa"/>
          <w:right w:w="115" w:type="dxa"/>
        </w:tblCellMar>
        <w:tblLook w:val="04A0" w:firstRow="1" w:lastRow="0" w:firstColumn="1" w:lastColumn="0" w:noHBand="0" w:noVBand="1"/>
      </w:tblPr>
      <w:tblGrid>
        <w:gridCol w:w="265"/>
        <w:gridCol w:w="2521"/>
        <w:gridCol w:w="7474"/>
        <w:gridCol w:w="270"/>
      </w:tblGrid>
      <w:tr w:rsidR="00374341" w:rsidDel="008027CD" w14:paraId="037F5071" w14:textId="71BF2076" w:rsidTr="008027CD">
        <w:trPr>
          <w:trHeight w:val="107"/>
          <w:del w:id="9575" w:author="Salah Soliman" w:date="2020-01-31T16:33:00Z"/>
        </w:trPr>
        <w:tc>
          <w:tcPr>
            <w:tcW w:w="265" w:type="dxa"/>
            <w:tcBorders>
              <w:top w:val="single" w:sz="4" w:space="0" w:color="5B9BD5" w:themeColor="accent5"/>
              <w:left w:val="single" w:sz="4" w:space="0" w:color="5B9BD5" w:themeColor="accent5"/>
              <w:bottom w:val="nil"/>
              <w:right w:val="nil"/>
            </w:tcBorders>
            <w:shd w:val="clear" w:color="auto" w:fill="70AD47" w:themeFill="accent6"/>
          </w:tcPr>
          <w:p w14:paraId="3C5089E4" w14:textId="35E1A8FA" w:rsidR="00374341" w:rsidDel="008027CD" w:rsidRDefault="00374341" w:rsidP="00374341">
            <w:pPr>
              <w:rPr>
                <w:del w:id="9576" w:author="Salah Soliman" w:date="2020-01-31T16:33:00Z"/>
              </w:rPr>
            </w:pPr>
          </w:p>
        </w:tc>
        <w:tc>
          <w:tcPr>
            <w:tcW w:w="2521" w:type="dxa"/>
            <w:tcBorders>
              <w:top w:val="single" w:sz="4" w:space="0" w:color="5B9BD5" w:themeColor="accent5"/>
              <w:left w:val="nil"/>
              <w:bottom w:val="nil"/>
              <w:right w:val="nil"/>
            </w:tcBorders>
            <w:shd w:val="clear" w:color="auto" w:fill="70AD47" w:themeFill="accent6"/>
          </w:tcPr>
          <w:p w14:paraId="78C6C864" w14:textId="2D1C416F" w:rsidR="00374341" w:rsidDel="008027CD" w:rsidRDefault="00374341" w:rsidP="00374341">
            <w:pPr>
              <w:rPr>
                <w:del w:id="9577" w:author="Salah Soliman" w:date="2020-01-31T16:33:00Z"/>
              </w:rPr>
            </w:pPr>
          </w:p>
        </w:tc>
        <w:tc>
          <w:tcPr>
            <w:tcW w:w="7474" w:type="dxa"/>
            <w:tcBorders>
              <w:top w:val="single" w:sz="4" w:space="0" w:color="5B9BD5" w:themeColor="accent5"/>
              <w:left w:val="nil"/>
              <w:bottom w:val="nil"/>
              <w:right w:val="nil"/>
            </w:tcBorders>
            <w:shd w:val="clear" w:color="auto" w:fill="70AD47" w:themeFill="accent6"/>
            <w:hideMark/>
          </w:tcPr>
          <w:p w14:paraId="7D0298FD" w14:textId="5DE0E00B" w:rsidR="00374341" w:rsidDel="008027CD" w:rsidRDefault="00374341" w:rsidP="00374341">
            <w:pPr>
              <w:jc w:val="right"/>
              <w:rPr>
                <w:del w:id="9578" w:author="Salah Soliman" w:date="2020-01-31T16:33:00Z"/>
                <w:color w:val="78C800"/>
              </w:rPr>
            </w:pPr>
            <w:del w:id="9579" w:author="Salah Soliman" w:date="2020-01-31T16:33:00Z">
              <w:r w:rsidDel="008027CD">
                <w:rPr>
                  <w:rFonts w:ascii="FontAwesome" w:hAnsi="FontAwesome"/>
                  <w:color w:val="FF4B4B"/>
                </w:rPr>
                <w:sym w:font="FontAwesome" w:char="F057"/>
              </w:r>
              <w:r w:rsidDel="008027CD">
                <w:rPr>
                  <w:color w:val="FF4B4B"/>
                </w:rPr>
                <w:delText xml:space="preserve"> That’s Incorrect</w:delText>
              </w:r>
            </w:del>
          </w:p>
        </w:tc>
        <w:tc>
          <w:tcPr>
            <w:tcW w:w="270" w:type="dxa"/>
            <w:tcBorders>
              <w:top w:val="single" w:sz="4" w:space="0" w:color="5B9BD5" w:themeColor="accent5"/>
              <w:left w:val="nil"/>
              <w:bottom w:val="nil"/>
              <w:right w:val="single" w:sz="4" w:space="0" w:color="5B9BD5" w:themeColor="accent5"/>
            </w:tcBorders>
            <w:shd w:val="clear" w:color="auto" w:fill="70AD47" w:themeFill="accent6"/>
          </w:tcPr>
          <w:p w14:paraId="67B41B11" w14:textId="16FFE349" w:rsidR="00374341" w:rsidDel="008027CD" w:rsidRDefault="00374341" w:rsidP="00374341">
            <w:pPr>
              <w:rPr>
                <w:del w:id="9580" w:author="Salah Soliman" w:date="2020-01-31T16:33:00Z"/>
                <w:color w:val="404040" w:themeColor="text1" w:themeTint="BF"/>
              </w:rPr>
            </w:pPr>
          </w:p>
        </w:tc>
      </w:tr>
      <w:tr w:rsidR="00374341" w:rsidDel="008027CD" w14:paraId="13FAA178" w14:textId="67728954" w:rsidTr="008027CD">
        <w:trPr>
          <w:del w:id="9581" w:author="Salah Soliman" w:date="2020-01-31T16:33:00Z"/>
        </w:trPr>
        <w:tc>
          <w:tcPr>
            <w:tcW w:w="265" w:type="dxa"/>
            <w:tcBorders>
              <w:top w:val="nil"/>
              <w:left w:val="single" w:sz="4" w:space="0" w:color="5B9BD5" w:themeColor="accent5"/>
              <w:bottom w:val="nil"/>
              <w:right w:val="nil"/>
            </w:tcBorders>
            <w:shd w:val="clear" w:color="auto" w:fill="70AD47" w:themeFill="accent6"/>
          </w:tcPr>
          <w:p w14:paraId="463DBCCB" w14:textId="4C4D50DE" w:rsidR="00374341" w:rsidDel="008027CD" w:rsidRDefault="00374341" w:rsidP="00374341">
            <w:pPr>
              <w:rPr>
                <w:del w:id="9582" w:author="Salah Soliman" w:date="2020-01-31T16:33:00Z"/>
              </w:rPr>
            </w:pPr>
          </w:p>
        </w:tc>
        <w:tc>
          <w:tcPr>
            <w:tcW w:w="2521" w:type="dxa"/>
            <w:tcBorders>
              <w:top w:val="nil"/>
              <w:left w:val="nil"/>
              <w:bottom w:val="nil"/>
              <w:right w:val="nil"/>
            </w:tcBorders>
            <w:shd w:val="clear" w:color="auto" w:fill="FF4B4B"/>
            <w:hideMark/>
          </w:tcPr>
          <w:p w14:paraId="498084FF" w14:textId="00F2B942" w:rsidR="00374341" w:rsidDel="008027CD" w:rsidRDefault="00374341" w:rsidP="00374341">
            <w:pPr>
              <w:rPr>
                <w:del w:id="9583" w:author="Salah Soliman" w:date="2020-01-31T16:33:00Z"/>
                <w:rFonts w:asciiTheme="majorHAnsi" w:hAnsiTheme="majorHAnsi" w:cstheme="majorHAnsi"/>
                <w:color w:val="FFFFFF" w:themeColor="background1"/>
              </w:rPr>
            </w:pPr>
            <w:del w:id="9584" w:author="Salah Soliman" w:date="2020-01-31T16:33:00Z">
              <w:r w:rsidDel="008027CD">
                <w:rPr>
                  <w:rFonts w:asciiTheme="majorHAnsi" w:hAnsiTheme="majorHAnsi" w:cstheme="majorHAnsi"/>
                  <w:color w:val="FFFFFF" w:themeColor="background1"/>
                </w:rPr>
                <w:delText>Explanation</w:delText>
              </w:r>
            </w:del>
          </w:p>
        </w:tc>
        <w:tc>
          <w:tcPr>
            <w:tcW w:w="7474" w:type="dxa"/>
            <w:tcBorders>
              <w:top w:val="nil"/>
              <w:left w:val="nil"/>
              <w:bottom w:val="nil"/>
              <w:right w:val="nil"/>
            </w:tcBorders>
            <w:shd w:val="clear" w:color="auto" w:fill="70AD47" w:themeFill="accent6"/>
          </w:tcPr>
          <w:p w14:paraId="627B0EE4" w14:textId="7AB9C5B5" w:rsidR="00374341" w:rsidDel="008027CD" w:rsidRDefault="00374341" w:rsidP="00374341">
            <w:pPr>
              <w:rPr>
                <w:del w:id="9585" w:author="Salah Soliman" w:date="2020-01-31T16:33:00Z"/>
                <w:color w:val="404040" w:themeColor="text1" w:themeTint="BF"/>
              </w:rPr>
            </w:pPr>
          </w:p>
        </w:tc>
        <w:tc>
          <w:tcPr>
            <w:tcW w:w="270" w:type="dxa"/>
            <w:tcBorders>
              <w:top w:val="nil"/>
              <w:left w:val="nil"/>
              <w:bottom w:val="nil"/>
              <w:right w:val="single" w:sz="4" w:space="0" w:color="5B9BD5" w:themeColor="accent5"/>
            </w:tcBorders>
            <w:shd w:val="clear" w:color="auto" w:fill="70AD47" w:themeFill="accent6"/>
          </w:tcPr>
          <w:p w14:paraId="25F71C05" w14:textId="43E29B74" w:rsidR="00374341" w:rsidDel="008027CD" w:rsidRDefault="00374341" w:rsidP="00374341">
            <w:pPr>
              <w:rPr>
                <w:del w:id="9586" w:author="Salah Soliman" w:date="2020-01-31T16:33:00Z"/>
              </w:rPr>
            </w:pPr>
          </w:p>
        </w:tc>
      </w:tr>
      <w:tr w:rsidR="00374341" w:rsidDel="008027CD" w14:paraId="6CEC15B9" w14:textId="3947336F" w:rsidTr="008027CD">
        <w:trPr>
          <w:del w:id="9587" w:author="Salah Soliman" w:date="2020-01-31T16:33:00Z"/>
        </w:trPr>
        <w:tc>
          <w:tcPr>
            <w:tcW w:w="265" w:type="dxa"/>
            <w:tcBorders>
              <w:top w:val="nil"/>
              <w:left w:val="single" w:sz="4" w:space="0" w:color="5B9BD5" w:themeColor="accent5"/>
              <w:bottom w:val="nil"/>
              <w:right w:val="nil"/>
            </w:tcBorders>
            <w:shd w:val="clear" w:color="auto" w:fill="70AD47" w:themeFill="accent6"/>
          </w:tcPr>
          <w:p w14:paraId="11112E2C" w14:textId="300B53B4" w:rsidR="00374341" w:rsidDel="008027CD" w:rsidRDefault="00374341" w:rsidP="00374341">
            <w:pPr>
              <w:pStyle w:val="NoSpacing"/>
              <w:rPr>
                <w:del w:id="9588" w:author="Salah Soliman" w:date="2020-01-31T16:33:00Z"/>
                <w:sz w:val="16"/>
                <w:szCs w:val="16"/>
              </w:rPr>
            </w:pPr>
          </w:p>
        </w:tc>
        <w:tc>
          <w:tcPr>
            <w:tcW w:w="2521" w:type="dxa"/>
            <w:tcBorders>
              <w:top w:val="nil"/>
              <w:left w:val="nil"/>
              <w:bottom w:val="single" w:sz="4" w:space="0" w:color="F9DBDB"/>
              <w:right w:val="nil"/>
            </w:tcBorders>
            <w:shd w:val="clear" w:color="auto" w:fill="FF4B4B"/>
          </w:tcPr>
          <w:p w14:paraId="5B24FC97" w14:textId="3D96E15B" w:rsidR="00374341" w:rsidDel="008027CD" w:rsidRDefault="00374341" w:rsidP="00374341">
            <w:pPr>
              <w:pStyle w:val="NoSpacing"/>
              <w:rPr>
                <w:del w:id="9589" w:author="Salah Soliman" w:date="2020-01-31T16:33:00Z"/>
                <w:sz w:val="16"/>
                <w:szCs w:val="16"/>
              </w:rPr>
            </w:pPr>
          </w:p>
        </w:tc>
        <w:tc>
          <w:tcPr>
            <w:tcW w:w="7474" w:type="dxa"/>
            <w:tcBorders>
              <w:top w:val="nil"/>
              <w:left w:val="nil"/>
              <w:bottom w:val="single" w:sz="4" w:space="0" w:color="F9DBDB"/>
              <w:right w:val="nil"/>
            </w:tcBorders>
            <w:shd w:val="clear" w:color="auto" w:fill="FF4B4B"/>
          </w:tcPr>
          <w:p w14:paraId="34FB05F2" w14:textId="6050260A" w:rsidR="00374341" w:rsidDel="008027CD" w:rsidRDefault="00374341" w:rsidP="00374341">
            <w:pPr>
              <w:pStyle w:val="NoSpacing"/>
              <w:rPr>
                <w:del w:id="9590" w:author="Salah Soliman" w:date="2020-01-31T16:33:00Z"/>
                <w:sz w:val="16"/>
                <w:szCs w:val="16"/>
              </w:rPr>
            </w:pPr>
          </w:p>
        </w:tc>
        <w:tc>
          <w:tcPr>
            <w:tcW w:w="270" w:type="dxa"/>
            <w:tcBorders>
              <w:top w:val="nil"/>
              <w:left w:val="nil"/>
              <w:bottom w:val="nil"/>
              <w:right w:val="single" w:sz="4" w:space="0" w:color="5B9BD5" w:themeColor="accent5"/>
            </w:tcBorders>
            <w:shd w:val="clear" w:color="auto" w:fill="70AD47" w:themeFill="accent6"/>
          </w:tcPr>
          <w:p w14:paraId="1D1FEDA2" w14:textId="7DD0407F" w:rsidR="00374341" w:rsidDel="008027CD" w:rsidRDefault="00374341" w:rsidP="00374341">
            <w:pPr>
              <w:pStyle w:val="NoSpacing"/>
              <w:rPr>
                <w:del w:id="9591" w:author="Salah Soliman" w:date="2020-01-31T16:33:00Z"/>
                <w:sz w:val="16"/>
                <w:szCs w:val="16"/>
              </w:rPr>
            </w:pPr>
          </w:p>
        </w:tc>
      </w:tr>
      <w:tr w:rsidR="00374341" w:rsidDel="008027CD" w14:paraId="2DFEA204" w14:textId="690467F1" w:rsidTr="008027CD">
        <w:trPr>
          <w:trHeight w:val="60"/>
          <w:del w:id="9592" w:author="Salah Soliman" w:date="2020-01-31T16:33:00Z"/>
        </w:trPr>
        <w:tc>
          <w:tcPr>
            <w:tcW w:w="265" w:type="dxa"/>
            <w:tcBorders>
              <w:top w:val="nil"/>
              <w:left w:val="single" w:sz="4" w:space="0" w:color="5B9BD5" w:themeColor="accent5"/>
              <w:bottom w:val="nil"/>
              <w:right w:val="single" w:sz="4" w:space="0" w:color="F9DBDB"/>
            </w:tcBorders>
            <w:shd w:val="clear" w:color="auto" w:fill="70AD47" w:themeFill="accent6"/>
          </w:tcPr>
          <w:p w14:paraId="380A4B0D" w14:textId="7B8D075B" w:rsidR="00374341" w:rsidDel="008027CD" w:rsidRDefault="00374341" w:rsidP="00374341">
            <w:pPr>
              <w:rPr>
                <w:del w:id="9593" w:author="Salah Soliman" w:date="2020-01-31T16:33:00Z"/>
              </w:rPr>
            </w:pPr>
          </w:p>
        </w:tc>
        <w:tc>
          <w:tcPr>
            <w:tcW w:w="9995" w:type="dxa"/>
            <w:gridSpan w:val="2"/>
            <w:tcBorders>
              <w:top w:val="single" w:sz="4" w:space="0" w:color="F9DBDB"/>
              <w:left w:val="single" w:sz="4" w:space="0" w:color="F9DBDB"/>
              <w:bottom w:val="single" w:sz="4" w:space="0" w:color="F9DBDB"/>
              <w:right w:val="single" w:sz="4" w:space="0" w:color="F9DBDB"/>
            </w:tcBorders>
            <w:shd w:val="clear" w:color="auto" w:fill="FCEEEE"/>
            <w:hideMark/>
          </w:tcPr>
          <w:p w14:paraId="7DEDFA79" w14:textId="36BC6698" w:rsidR="00374341" w:rsidDel="008027CD" w:rsidRDefault="00374341" w:rsidP="00374341">
            <w:pPr>
              <w:rPr>
                <w:del w:id="9594" w:author="Salah Soliman" w:date="2020-01-31T16:33:00Z"/>
                <w:color w:val="7F7F7F" w:themeColor="text1" w:themeTint="80"/>
              </w:rPr>
            </w:pPr>
            <w:del w:id="9595" w:author="Salah Soliman" w:date="2020-01-31T16:33:00Z">
              <w:r w:rsidDel="008027CD">
                <w:rPr>
                  <w:color w:val="7F7F7F" w:themeColor="text1" w:themeTint="80"/>
                </w:rPr>
                <w:delText>Incorrect. Scaling aims at standardizing the range of values of the data. The range of values of raw data varies widely. In some machine learning algorithms, such as SVM and ANN, objective functions will not work correctly without normalization</w:delText>
              </w:r>
            </w:del>
          </w:p>
        </w:tc>
        <w:tc>
          <w:tcPr>
            <w:tcW w:w="270" w:type="dxa"/>
            <w:tcBorders>
              <w:top w:val="nil"/>
              <w:left w:val="single" w:sz="4" w:space="0" w:color="F9DBDB"/>
              <w:bottom w:val="nil"/>
              <w:right w:val="single" w:sz="4" w:space="0" w:color="5B9BD5" w:themeColor="accent5"/>
            </w:tcBorders>
            <w:shd w:val="clear" w:color="auto" w:fill="70AD47" w:themeFill="accent6"/>
          </w:tcPr>
          <w:p w14:paraId="2DAF0279" w14:textId="74B89A4D" w:rsidR="00374341" w:rsidDel="008027CD" w:rsidRDefault="00374341" w:rsidP="00374341">
            <w:pPr>
              <w:rPr>
                <w:del w:id="9596" w:author="Salah Soliman" w:date="2020-01-31T16:33:00Z"/>
                <w:color w:val="404040" w:themeColor="text1" w:themeTint="BF"/>
              </w:rPr>
            </w:pPr>
          </w:p>
        </w:tc>
      </w:tr>
      <w:tr w:rsidR="00374341" w:rsidDel="008027CD" w14:paraId="32DF1391" w14:textId="60103D4B" w:rsidTr="008027CD">
        <w:trPr>
          <w:del w:id="9597" w:author="Salah Soliman" w:date="2020-01-31T16:33:00Z"/>
        </w:trPr>
        <w:tc>
          <w:tcPr>
            <w:tcW w:w="265" w:type="dxa"/>
            <w:tcBorders>
              <w:top w:val="nil"/>
              <w:left w:val="single" w:sz="4" w:space="0" w:color="5B9BD5" w:themeColor="accent5"/>
              <w:bottom w:val="single" w:sz="4" w:space="0" w:color="5B9BD5" w:themeColor="accent5"/>
              <w:right w:val="nil"/>
            </w:tcBorders>
            <w:shd w:val="clear" w:color="auto" w:fill="70AD47" w:themeFill="accent6"/>
          </w:tcPr>
          <w:p w14:paraId="1C9A46ED" w14:textId="69147F03" w:rsidR="00374341" w:rsidDel="008027CD" w:rsidRDefault="00374341" w:rsidP="00374341">
            <w:pPr>
              <w:pStyle w:val="NoSpacing"/>
              <w:rPr>
                <w:del w:id="9598" w:author="Salah Soliman" w:date="2020-01-31T16:33:00Z"/>
                <w:sz w:val="16"/>
                <w:szCs w:val="16"/>
              </w:rPr>
            </w:pPr>
          </w:p>
        </w:tc>
        <w:tc>
          <w:tcPr>
            <w:tcW w:w="2521" w:type="dxa"/>
            <w:tcBorders>
              <w:top w:val="single" w:sz="4" w:space="0" w:color="F9DBDB"/>
              <w:left w:val="nil"/>
              <w:bottom w:val="single" w:sz="4" w:space="0" w:color="5B9BD5" w:themeColor="accent5"/>
              <w:right w:val="nil"/>
            </w:tcBorders>
            <w:shd w:val="clear" w:color="auto" w:fill="70AD47" w:themeFill="accent6"/>
          </w:tcPr>
          <w:p w14:paraId="659FB2E9" w14:textId="52597699" w:rsidR="00374341" w:rsidDel="008027CD" w:rsidRDefault="00374341" w:rsidP="00374341">
            <w:pPr>
              <w:pStyle w:val="NoSpacing"/>
              <w:rPr>
                <w:del w:id="9599" w:author="Salah Soliman" w:date="2020-01-31T16:33:00Z"/>
                <w:sz w:val="16"/>
                <w:szCs w:val="16"/>
              </w:rPr>
            </w:pPr>
          </w:p>
        </w:tc>
        <w:tc>
          <w:tcPr>
            <w:tcW w:w="7474" w:type="dxa"/>
            <w:tcBorders>
              <w:top w:val="single" w:sz="4" w:space="0" w:color="F9DBDB"/>
              <w:left w:val="nil"/>
              <w:bottom w:val="single" w:sz="4" w:space="0" w:color="5B9BD5" w:themeColor="accent5"/>
              <w:right w:val="nil"/>
            </w:tcBorders>
            <w:shd w:val="clear" w:color="auto" w:fill="70AD47" w:themeFill="accent6"/>
          </w:tcPr>
          <w:p w14:paraId="3A9F730E" w14:textId="4D27A39F" w:rsidR="00374341" w:rsidDel="008027CD" w:rsidRDefault="00374341" w:rsidP="00374341">
            <w:pPr>
              <w:pStyle w:val="NoSpacing"/>
              <w:rPr>
                <w:del w:id="9600" w:author="Salah Soliman" w:date="2020-01-31T16:33:00Z"/>
                <w:sz w:val="16"/>
                <w:szCs w:val="16"/>
              </w:rPr>
            </w:pPr>
          </w:p>
        </w:tc>
        <w:tc>
          <w:tcPr>
            <w:tcW w:w="270" w:type="dxa"/>
            <w:tcBorders>
              <w:top w:val="nil"/>
              <w:left w:val="nil"/>
              <w:bottom w:val="single" w:sz="4" w:space="0" w:color="5B9BD5" w:themeColor="accent5"/>
              <w:right w:val="single" w:sz="4" w:space="0" w:color="5B9BD5" w:themeColor="accent5"/>
            </w:tcBorders>
            <w:shd w:val="clear" w:color="auto" w:fill="70AD47" w:themeFill="accent6"/>
          </w:tcPr>
          <w:p w14:paraId="120DB4D5" w14:textId="04BCF504" w:rsidR="00374341" w:rsidDel="008027CD" w:rsidRDefault="00374341" w:rsidP="00374341">
            <w:pPr>
              <w:pStyle w:val="NoSpacing"/>
              <w:rPr>
                <w:del w:id="9601" w:author="Salah Soliman" w:date="2020-01-31T16:33:00Z"/>
                <w:sz w:val="16"/>
                <w:szCs w:val="16"/>
              </w:rPr>
            </w:pPr>
          </w:p>
        </w:tc>
      </w:tr>
    </w:tbl>
    <w:p w14:paraId="69F8B5A4" w14:textId="77777777" w:rsidR="008027CD" w:rsidRPr="008027CD" w:rsidRDefault="008027CD" w:rsidP="008027CD">
      <w:pPr>
        <w:rPr>
          <w:ins w:id="9602" w:author="Salah Soliman" w:date="2020-01-31T16:36:00Z"/>
          <w:rFonts w:ascii="Open Sans" w:eastAsia="Open Sans" w:hAnsi="Open Sans" w:cs="Times New Roman"/>
        </w:rPr>
      </w:pPr>
    </w:p>
    <w:tbl>
      <w:tblPr>
        <w:tblStyle w:val="TableGrid26"/>
        <w:tblW w:w="10456" w:type="dxa"/>
        <w:tblBorders>
          <w:top w:val="single" w:sz="4" w:space="0" w:color="DBDBDB"/>
          <w:left w:val="single" w:sz="4" w:space="0" w:color="DBDBDB"/>
          <w:bottom w:val="single" w:sz="4" w:space="0" w:color="DBDBDB"/>
          <w:right w:val="single" w:sz="4" w:space="0" w:color="DBDBDB"/>
          <w:insideH w:val="none" w:sz="0" w:space="0" w:color="auto"/>
          <w:insideV w:val="none" w:sz="0" w:space="0" w:color="auto"/>
        </w:tblBorders>
        <w:tblLayout w:type="fixed"/>
        <w:tblCellMar>
          <w:left w:w="115" w:type="dxa"/>
          <w:right w:w="115" w:type="dxa"/>
        </w:tblCellMar>
        <w:tblLook w:val="04A0" w:firstRow="1" w:lastRow="0" w:firstColumn="1" w:lastColumn="0" w:noHBand="0" w:noVBand="1"/>
        <w:tblPrChange w:id="9603" w:author="Alicia Romero Lopez" w:date="2020-01-31T09:48:00Z">
          <w:tblPr>
            <w:tblStyle w:val="TableGrid26"/>
            <w:tblW w:w="10456" w:type="dxa"/>
            <w:tblBorders>
              <w:top w:val="single" w:sz="4" w:space="0" w:color="DBDBDB"/>
              <w:left w:val="single" w:sz="4" w:space="0" w:color="DBDBDB"/>
              <w:bottom w:val="single" w:sz="4" w:space="0" w:color="DBDBDB"/>
              <w:right w:val="single" w:sz="4" w:space="0" w:color="DBDBDB"/>
              <w:insideH w:val="none" w:sz="0" w:space="0" w:color="auto"/>
              <w:insideV w:val="none" w:sz="0" w:space="0" w:color="auto"/>
            </w:tblBorders>
            <w:tblLayout w:type="fixed"/>
            <w:tblCellMar>
              <w:left w:w="115" w:type="dxa"/>
              <w:right w:w="115" w:type="dxa"/>
            </w:tblCellMar>
            <w:tblLook w:val="04A0" w:firstRow="1" w:lastRow="0" w:firstColumn="1" w:lastColumn="0" w:noHBand="0" w:noVBand="1"/>
          </w:tblPr>
        </w:tblPrChange>
      </w:tblPr>
      <w:tblGrid>
        <w:gridCol w:w="265"/>
        <w:gridCol w:w="630"/>
        <w:gridCol w:w="450"/>
        <w:gridCol w:w="2880"/>
        <w:gridCol w:w="1980"/>
        <w:gridCol w:w="3981"/>
        <w:gridCol w:w="270"/>
        <w:tblGridChange w:id="9604">
          <w:tblGrid>
            <w:gridCol w:w="360"/>
            <w:gridCol w:w="360"/>
            <w:gridCol w:w="360"/>
            <w:gridCol w:w="360"/>
            <w:gridCol w:w="360"/>
            <w:gridCol w:w="360"/>
            <w:gridCol w:w="360"/>
          </w:tblGrid>
        </w:tblGridChange>
      </w:tblGrid>
      <w:tr w:rsidR="008027CD" w:rsidRPr="008027CD" w14:paraId="5E5C03B4" w14:textId="77777777" w:rsidTr="51235A2F">
        <w:trPr>
          <w:cantSplit/>
          <w:ins w:id="9605" w:author="Salah Soliman" w:date="2020-01-31T16:36:00Z"/>
        </w:trPr>
        <w:tc>
          <w:tcPr>
            <w:tcW w:w="10456" w:type="dxa"/>
            <w:gridSpan w:val="7"/>
            <w:shd w:val="clear" w:color="auto" w:fill="FAFAFA"/>
            <w:tcPrChange w:id="9606" w:author="Alicia Romero Lopez" w:date="2020-01-31T09:48:00Z">
              <w:tcPr>
                <w:tcW w:w="10456" w:type="dxa"/>
                <w:gridSpan w:val="7"/>
                <w:shd w:val="clear" w:color="auto" w:fill="FAFAFA"/>
              </w:tcPr>
            </w:tcPrChange>
          </w:tcPr>
          <w:p w14:paraId="055D3278" w14:textId="77777777" w:rsidR="008027CD" w:rsidRPr="008027CD" w:rsidRDefault="008027CD" w:rsidP="008027CD">
            <w:pPr>
              <w:rPr>
                <w:ins w:id="9607" w:author="Salah Soliman" w:date="2020-01-31T16:36:00Z"/>
                <w:rFonts w:ascii="Open Sans" w:eastAsia="Open Sans" w:hAnsi="Open Sans" w:cs="Times New Roman"/>
              </w:rPr>
            </w:pPr>
            <w:ins w:id="9608" w:author="Salah Soliman" w:date="2020-01-31T16:36:00Z">
              <w:r w:rsidRPr="008027CD">
                <w:rPr>
                  <w:rFonts w:ascii="Open Sans" w:eastAsia="Open Sans" w:hAnsi="Open Sans" w:cs="Times New Roman"/>
                </w:rPr>
                <w:t>Given the following code snippet, what does this piece of code do?</w:t>
              </w:r>
            </w:ins>
          </w:p>
          <w:tbl>
            <w:tblPr>
              <w:tblStyle w:val="TableGrid26"/>
              <w:tblW w:w="10440" w:type="dxa"/>
              <w:tblBorders>
                <w:top w:val="single" w:sz="4" w:space="0" w:color="E1E1E1"/>
                <w:left w:val="single" w:sz="4" w:space="0" w:color="E1E1E1"/>
                <w:bottom w:val="single" w:sz="4" w:space="0" w:color="E1E1E1"/>
                <w:right w:val="single" w:sz="4" w:space="0" w:color="E1E1E1"/>
                <w:insideH w:val="none" w:sz="0" w:space="0" w:color="auto"/>
                <w:insideV w:val="none" w:sz="0" w:space="0" w:color="auto"/>
              </w:tblBorders>
              <w:tblLayout w:type="fixed"/>
              <w:tblCellMar>
                <w:left w:w="115" w:type="dxa"/>
                <w:right w:w="115" w:type="dxa"/>
              </w:tblCellMar>
              <w:tblLook w:val="04A0" w:firstRow="1" w:lastRow="0" w:firstColumn="1" w:lastColumn="0" w:noHBand="0" w:noVBand="1"/>
            </w:tblPr>
            <w:tblGrid>
              <w:gridCol w:w="270"/>
              <w:gridCol w:w="9900"/>
              <w:gridCol w:w="270"/>
            </w:tblGrid>
            <w:tr w:rsidR="008027CD" w:rsidRPr="008027CD" w14:paraId="6FE1AEFA" w14:textId="77777777" w:rsidTr="008027CD">
              <w:trPr>
                <w:cantSplit/>
                <w:trHeight w:val="80"/>
                <w:ins w:id="9609" w:author="Salah Soliman" w:date="2020-01-31T16:36:00Z"/>
              </w:trPr>
              <w:tc>
                <w:tcPr>
                  <w:tcW w:w="270" w:type="dxa"/>
                  <w:shd w:val="clear" w:color="auto" w:fill="FAFAFA"/>
                </w:tcPr>
                <w:p w14:paraId="6365C98F" w14:textId="77777777" w:rsidR="008027CD" w:rsidRPr="008027CD" w:rsidRDefault="008027CD" w:rsidP="008027CD">
                  <w:pPr>
                    <w:rPr>
                      <w:ins w:id="9610" w:author="Salah Soliman" w:date="2020-01-31T16:36:00Z"/>
                      <w:rFonts w:ascii="Open Sans" w:eastAsia="Open Sans" w:hAnsi="Open Sans" w:cs="Times New Roman"/>
                      <w:noProof/>
                      <w:color w:val="404040"/>
                      <w:sz w:val="16"/>
                      <w:szCs w:val="16"/>
                    </w:rPr>
                  </w:pPr>
                </w:p>
              </w:tc>
              <w:tc>
                <w:tcPr>
                  <w:tcW w:w="9900" w:type="dxa"/>
                  <w:tcBorders>
                    <w:bottom w:val="single" w:sz="4" w:space="0" w:color="808080"/>
                  </w:tcBorders>
                  <w:shd w:val="clear" w:color="auto" w:fill="FAFAFA"/>
                </w:tcPr>
                <w:p w14:paraId="52F253FB" w14:textId="77777777" w:rsidR="008027CD" w:rsidRPr="008027CD" w:rsidRDefault="008027CD" w:rsidP="008027CD">
                  <w:pPr>
                    <w:rPr>
                      <w:ins w:id="9611" w:author="Salah Soliman" w:date="2020-01-31T16:36:00Z"/>
                      <w:rFonts w:ascii="Open Sans" w:eastAsia="Open Sans" w:hAnsi="Open Sans" w:cs="Times New Roman"/>
                      <w:noProof/>
                      <w:color w:val="404040"/>
                      <w:sz w:val="16"/>
                      <w:szCs w:val="16"/>
                    </w:rPr>
                  </w:pPr>
                </w:p>
              </w:tc>
              <w:tc>
                <w:tcPr>
                  <w:tcW w:w="270" w:type="dxa"/>
                  <w:shd w:val="clear" w:color="auto" w:fill="FAFAFA"/>
                </w:tcPr>
                <w:p w14:paraId="358CA6A4" w14:textId="77777777" w:rsidR="008027CD" w:rsidRPr="008027CD" w:rsidRDefault="008027CD" w:rsidP="008027CD">
                  <w:pPr>
                    <w:rPr>
                      <w:ins w:id="9612" w:author="Salah Soliman" w:date="2020-01-31T16:36:00Z"/>
                      <w:rFonts w:ascii="Open Sans" w:eastAsia="Open Sans" w:hAnsi="Open Sans" w:cs="Times New Roman"/>
                      <w:noProof/>
                      <w:color w:val="404040"/>
                      <w:sz w:val="16"/>
                      <w:szCs w:val="16"/>
                    </w:rPr>
                  </w:pPr>
                </w:p>
              </w:tc>
            </w:tr>
            <w:tr w:rsidR="008027CD" w:rsidRPr="008027CD" w14:paraId="289AB6CD" w14:textId="77777777" w:rsidTr="008027CD">
              <w:trPr>
                <w:cantSplit/>
                <w:trHeight w:val="190"/>
                <w:ins w:id="9613" w:author="Salah Soliman" w:date="2020-01-31T16:36:00Z"/>
              </w:trPr>
              <w:tc>
                <w:tcPr>
                  <w:tcW w:w="270" w:type="dxa"/>
                  <w:tcBorders>
                    <w:right w:val="single" w:sz="4" w:space="0" w:color="808080"/>
                  </w:tcBorders>
                  <w:shd w:val="clear" w:color="auto" w:fill="FAFAFA"/>
                </w:tcPr>
                <w:p w14:paraId="40029F03" w14:textId="77777777" w:rsidR="008027CD" w:rsidRPr="008027CD" w:rsidRDefault="008027CD" w:rsidP="008027CD">
                  <w:pPr>
                    <w:spacing w:before="120"/>
                    <w:rPr>
                      <w:ins w:id="9614" w:author="Salah Soliman" w:date="2020-01-31T16:36:00Z"/>
                      <w:rFonts w:ascii="Open Sans" w:eastAsia="Open Sans" w:hAnsi="Open Sans" w:cs="Times New Roman"/>
                      <w:noProof/>
                    </w:rPr>
                  </w:pPr>
                </w:p>
              </w:tc>
              <w:tc>
                <w:tcPr>
                  <w:tcW w:w="9900" w:type="dxa"/>
                  <w:tcBorders>
                    <w:top w:val="single" w:sz="4" w:space="0" w:color="808080"/>
                    <w:left w:val="single" w:sz="4" w:space="0" w:color="808080"/>
                    <w:bottom w:val="single" w:sz="4" w:space="0" w:color="808080"/>
                    <w:right w:val="single" w:sz="4" w:space="0" w:color="808080"/>
                  </w:tcBorders>
                  <w:shd w:val="clear" w:color="auto" w:fill="D9D9D9"/>
                </w:tcPr>
                <w:p w14:paraId="3F9B0909" w14:textId="77777777" w:rsidR="008027CD" w:rsidRPr="008027CD" w:rsidRDefault="008027CD" w:rsidP="008027CD">
                  <w:pPr>
                    <w:spacing w:before="120"/>
                    <w:rPr>
                      <w:ins w:id="9615" w:author="Salah Soliman" w:date="2020-01-31T16:36:00Z"/>
                      <w:rFonts w:ascii="Consolas" w:eastAsia="Open Sans" w:hAnsi="Consolas" w:cs="Times New Roman"/>
                      <w:noProof/>
                    </w:rPr>
                  </w:pPr>
                  <w:ins w:id="9616" w:author="Salah Soliman" w:date="2020-01-31T16:36:00Z">
                    <w:r w:rsidRPr="008027CD">
                      <w:rPr>
                        <w:rFonts w:ascii="Open Sans" w:eastAsia="Open Sans" w:hAnsi="Open Sans" w:cs="Times New Roman"/>
                        <w:noProof/>
                      </w:rPr>
                      <w:t>x_train = scaler.fit_transform(x_train)</w:t>
                    </w:r>
                  </w:ins>
                </w:p>
              </w:tc>
              <w:tc>
                <w:tcPr>
                  <w:tcW w:w="270" w:type="dxa"/>
                  <w:tcBorders>
                    <w:left w:val="single" w:sz="4" w:space="0" w:color="808080"/>
                  </w:tcBorders>
                  <w:shd w:val="clear" w:color="auto" w:fill="FAFAFA"/>
                </w:tcPr>
                <w:p w14:paraId="39B67B08" w14:textId="77777777" w:rsidR="008027CD" w:rsidRPr="008027CD" w:rsidRDefault="008027CD" w:rsidP="008027CD">
                  <w:pPr>
                    <w:spacing w:before="120"/>
                    <w:rPr>
                      <w:ins w:id="9617" w:author="Salah Soliman" w:date="2020-01-31T16:36:00Z"/>
                      <w:rFonts w:ascii="Open Sans" w:eastAsia="Open Sans" w:hAnsi="Open Sans" w:cs="Times New Roman"/>
                      <w:noProof/>
                    </w:rPr>
                  </w:pPr>
                </w:p>
              </w:tc>
            </w:tr>
            <w:tr w:rsidR="008027CD" w:rsidRPr="008027CD" w14:paraId="1219E848" w14:textId="77777777" w:rsidTr="008027CD">
              <w:trPr>
                <w:cantSplit/>
                <w:trHeight w:val="190"/>
                <w:ins w:id="9618" w:author="Salah Soliman" w:date="2020-01-31T16:36:00Z"/>
              </w:trPr>
              <w:tc>
                <w:tcPr>
                  <w:tcW w:w="270" w:type="dxa"/>
                  <w:shd w:val="clear" w:color="auto" w:fill="FAFAFA"/>
                </w:tcPr>
                <w:p w14:paraId="5263A898" w14:textId="77777777" w:rsidR="008027CD" w:rsidRPr="008027CD" w:rsidRDefault="008027CD" w:rsidP="008027CD">
                  <w:pPr>
                    <w:rPr>
                      <w:ins w:id="9619" w:author="Salah Soliman" w:date="2020-01-31T16:36:00Z"/>
                      <w:rFonts w:ascii="Open Sans" w:eastAsia="Open Sans" w:hAnsi="Open Sans" w:cs="Times New Roman"/>
                      <w:noProof/>
                      <w:color w:val="404040"/>
                      <w:sz w:val="16"/>
                      <w:szCs w:val="16"/>
                    </w:rPr>
                  </w:pPr>
                </w:p>
              </w:tc>
              <w:tc>
                <w:tcPr>
                  <w:tcW w:w="9900" w:type="dxa"/>
                  <w:tcBorders>
                    <w:top w:val="single" w:sz="4" w:space="0" w:color="808080"/>
                  </w:tcBorders>
                  <w:shd w:val="clear" w:color="auto" w:fill="FAFAFA"/>
                </w:tcPr>
                <w:p w14:paraId="5447AC0E" w14:textId="77777777" w:rsidR="008027CD" w:rsidRPr="008027CD" w:rsidRDefault="008027CD" w:rsidP="008027CD">
                  <w:pPr>
                    <w:rPr>
                      <w:ins w:id="9620" w:author="Salah Soliman" w:date="2020-01-31T16:36:00Z"/>
                      <w:rFonts w:ascii="Open Sans" w:eastAsia="Open Sans" w:hAnsi="Open Sans" w:cs="Times New Roman"/>
                      <w:noProof/>
                      <w:color w:val="404040"/>
                      <w:sz w:val="16"/>
                      <w:szCs w:val="16"/>
                    </w:rPr>
                  </w:pPr>
                </w:p>
              </w:tc>
              <w:tc>
                <w:tcPr>
                  <w:tcW w:w="270" w:type="dxa"/>
                  <w:shd w:val="clear" w:color="auto" w:fill="FAFAFA"/>
                </w:tcPr>
                <w:p w14:paraId="5CA070F2" w14:textId="77777777" w:rsidR="008027CD" w:rsidRPr="008027CD" w:rsidRDefault="008027CD" w:rsidP="008027CD">
                  <w:pPr>
                    <w:rPr>
                      <w:ins w:id="9621" w:author="Salah Soliman" w:date="2020-01-31T16:36:00Z"/>
                      <w:rFonts w:ascii="Open Sans" w:eastAsia="Open Sans" w:hAnsi="Open Sans" w:cs="Times New Roman"/>
                      <w:noProof/>
                      <w:color w:val="404040"/>
                      <w:sz w:val="16"/>
                      <w:szCs w:val="16"/>
                    </w:rPr>
                  </w:pPr>
                </w:p>
              </w:tc>
            </w:tr>
          </w:tbl>
          <w:p w14:paraId="06F0C902" w14:textId="77777777" w:rsidR="008027CD" w:rsidRPr="008027CD" w:rsidRDefault="008027CD" w:rsidP="008027CD">
            <w:pPr>
              <w:rPr>
                <w:ins w:id="9622" w:author="Salah Soliman" w:date="2020-01-31T16:36:00Z"/>
                <w:rFonts w:ascii="Open Sans" w:eastAsia="Open Sans" w:hAnsi="Open Sans" w:cs="Times New Roman"/>
              </w:rPr>
            </w:pPr>
          </w:p>
        </w:tc>
      </w:tr>
      <w:tr w:rsidR="008027CD" w:rsidRPr="008027CD" w14:paraId="2D6EC73C" w14:textId="77777777" w:rsidTr="51235A2F">
        <w:trPr>
          <w:cantSplit/>
          <w:ins w:id="9623" w:author="Salah Soliman" w:date="2020-01-31T16:36:00Z"/>
        </w:trPr>
        <w:tc>
          <w:tcPr>
            <w:tcW w:w="265" w:type="dxa"/>
            <w:shd w:val="clear" w:color="auto" w:fill="FAFAFA"/>
            <w:tcPrChange w:id="9624" w:author="Alicia Romero Lopez" w:date="2020-01-31T09:48:00Z">
              <w:tcPr>
                <w:tcW w:w="0" w:type="auto"/>
              </w:tcPr>
            </w:tcPrChange>
          </w:tcPr>
          <w:p w14:paraId="0B06F027" w14:textId="77777777" w:rsidR="008027CD" w:rsidRPr="008027CD" w:rsidRDefault="008027CD" w:rsidP="008027CD">
            <w:pPr>
              <w:rPr>
                <w:ins w:id="9625" w:author="Salah Soliman" w:date="2020-01-31T16:36:00Z"/>
                <w:rFonts w:ascii="Open Sans" w:eastAsia="Open Sans" w:hAnsi="Open Sans" w:cs="Times New Roman"/>
              </w:rPr>
            </w:pPr>
          </w:p>
        </w:tc>
        <w:tc>
          <w:tcPr>
            <w:tcW w:w="630" w:type="dxa"/>
            <w:shd w:val="clear" w:color="auto" w:fill="FFFFFF" w:themeFill="background1"/>
            <w:vAlign w:val="center"/>
            <w:tcPrChange w:id="9626" w:author="Alicia Romero Lopez" w:date="2020-01-31T09:48:00Z">
              <w:tcPr>
                <w:tcW w:w="630" w:type="dxa"/>
                <w:shd w:val="clear" w:color="auto" w:fill="FFFFFF"/>
              </w:tcPr>
            </w:tcPrChange>
          </w:tcPr>
          <w:p w14:paraId="2437C0E4" w14:textId="5E886A20" w:rsidR="008027CD" w:rsidRPr="008027CD" w:rsidRDefault="008027CD" w:rsidP="008027CD">
            <w:pPr>
              <w:spacing w:before="120"/>
              <w:rPr>
                <w:ins w:id="9627" w:author="Salah Soliman" w:date="2020-01-31T16:36:00Z"/>
                <w:rFonts w:ascii="Open Sans" w:eastAsia="Open Sans" w:hAnsi="Open Sans" w:cs="Times New Roman"/>
              </w:rPr>
            </w:pPr>
            <w:ins w:id="9628" w:author="Salah Soliman" w:date="2020-01-31T16:36:00Z">
              <w:r w:rsidRPr="008027CD">
                <w:rPr>
                  <w:rFonts w:ascii="Open Sans" w:eastAsia="Open Sans" w:hAnsi="Open Sans" w:cs="Times New Roman"/>
                  <w:noProof/>
                  <w:rPrChange w:id="9629" w:author="Unknown">
                    <w:rPr>
                      <w:noProof/>
                    </w:rPr>
                  </w:rPrChange>
                </w:rPr>
                <mc:AlternateContent>
                  <mc:Choice Requires="wps">
                    <w:drawing>
                      <wp:inline distT="0" distB="0" distL="0" distR="0" wp14:anchorId="15B86DA0" wp14:editId="5F525E80">
                        <wp:extent cx="207034" cy="207034"/>
                        <wp:effectExtent l="19050" t="19050" r="21590" b="21590"/>
                        <wp:docPr id="242" name="Oval 242"/>
                        <wp:cNvGraphicFramePr/>
                        <a:graphic xmlns:a="http://schemas.openxmlformats.org/drawingml/2006/main">
                          <a:graphicData uri="http://schemas.microsoft.com/office/word/2010/wordprocessingShape">
                            <wps:wsp>
                              <wps:cNvSpPr/>
                              <wps:spPr>
                                <a:xfrm>
                                  <a:off x="0" y="0"/>
                                  <a:ext cx="207034" cy="207034"/>
                                </a:xfrm>
                                <a:prstGeom prst="ellipse">
                                  <a:avLst/>
                                </a:prstGeom>
                                <a:noFill/>
                                <a:ln w="28575" cap="flat" cmpd="sng" algn="ctr">
                                  <a:solidFill>
                                    <a:srgbClr val="DBDBDB">
                                      <a:lumMod val="9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w16se="http://schemas.microsoft.com/office/word/2015/wordml/symex" xmlns:cx1="http://schemas.microsoft.com/office/drawing/2015/9/8/chartex" xmlns:cx="http://schemas.microsoft.com/office/drawing/2014/chartex">
                    <w:pict>
                      <v:oval w14:anchorId="5674A904" id="Oval 242" o:spid="_x0000_s1026" style="width:16.3pt;height:16.3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" filled="f" strokecolor="#c5c5c5" strokeweight="2.25pt">
                        <v:stroke joinstyle="miter"/>
                        <w10:anchorlock/>
                      </v:oval>
                    </w:pict>
                  </mc:Fallback>
                </mc:AlternateContent>
              </w:r>
            </w:ins>
          </w:p>
        </w:tc>
        <w:tc>
          <w:tcPr>
            <w:tcW w:w="450" w:type="dxa"/>
            <w:shd w:val="clear" w:color="auto" w:fill="FFFFFF" w:themeFill="background1"/>
            <w:vAlign w:val="center"/>
            <w:tcPrChange w:id="9630" w:author="Alicia Romero Lopez" w:date="2020-01-31T09:48:00Z">
              <w:tcPr>
                <w:tcW w:w="450" w:type="dxa"/>
                <w:shd w:val="clear" w:color="auto" w:fill="FFFFFF"/>
              </w:tcPr>
            </w:tcPrChange>
          </w:tcPr>
          <w:p w14:paraId="09EFB190" w14:textId="77777777" w:rsidR="008027CD" w:rsidRPr="008027CD" w:rsidRDefault="008027CD" w:rsidP="008027CD">
            <w:pPr>
              <w:spacing w:before="120"/>
              <w:rPr>
                <w:ins w:id="9631" w:author="Salah Soliman" w:date="2020-01-31T16:36:00Z"/>
                <w:rFonts w:ascii="Open Sans Semibold" w:eastAsia="Open Sans" w:hAnsi="Open Sans Semibold" w:cs="Open Sans Semibold"/>
              </w:rPr>
            </w:pPr>
            <w:ins w:id="9632" w:author="Salah Soliman" w:date="2020-01-31T16:36:00Z">
              <w:r w:rsidRPr="008027CD">
                <w:rPr>
                  <w:rFonts w:ascii="Open Sans Semibold" w:eastAsia="Open Sans" w:hAnsi="Open Sans Semibold" w:cs="Open Sans Semibold"/>
                </w:rPr>
                <w:t>a.</w:t>
              </w:r>
            </w:ins>
          </w:p>
        </w:tc>
        <w:tc>
          <w:tcPr>
            <w:tcW w:w="8841" w:type="dxa"/>
            <w:gridSpan w:val="3"/>
            <w:shd w:val="clear" w:color="auto" w:fill="FFFFFF" w:themeFill="background1"/>
            <w:vAlign w:val="center"/>
            <w:tcPrChange w:id="9633" w:author="Alicia Romero Lopez" w:date="2020-01-31T09:48:00Z">
              <w:tcPr>
                <w:tcW w:w="8841" w:type="dxa"/>
                <w:gridSpan w:val="3"/>
                <w:shd w:val="clear" w:color="auto" w:fill="FFFFFF"/>
              </w:tcPr>
            </w:tcPrChange>
          </w:tcPr>
          <w:p w14:paraId="4B7BA6C5" w14:textId="77777777" w:rsidR="008027CD" w:rsidRPr="008027CD" w:rsidRDefault="008027CD" w:rsidP="008027CD">
            <w:pPr>
              <w:spacing w:before="120"/>
              <w:rPr>
                <w:ins w:id="9634" w:author="Salah Soliman" w:date="2020-01-31T16:36:00Z"/>
                <w:rFonts w:ascii="Open Sans" w:eastAsia="Open Sans" w:hAnsi="Open Sans" w:cs="Times New Roman"/>
              </w:rPr>
            </w:pPr>
            <w:ins w:id="9635" w:author="Salah Soliman" w:date="2020-01-31T16:36:00Z">
              <w:r w:rsidRPr="008027CD">
                <w:rPr>
                  <w:rFonts w:ascii="Open Sans" w:eastAsia="Open Sans" w:hAnsi="Open Sans" w:cs="Times New Roman"/>
                  <w:highlight w:val="green"/>
                </w:rPr>
                <w:t>Fits and scales the training data.</w:t>
              </w:r>
            </w:ins>
          </w:p>
        </w:tc>
        <w:tc>
          <w:tcPr>
            <w:tcW w:w="270" w:type="dxa"/>
            <w:shd w:val="clear" w:color="auto" w:fill="FAFAFA"/>
            <w:tcPrChange w:id="9636" w:author="Alicia Romero Lopez" w:date="2020-01-31T09:48:00Z">
              <w:tcPr>
                <w:tcW w:w="0" w:type="auto"/>
              </w:tcPr>
            </w:tcPrChange>
          </w:tcPr>
          <w:p w14:paraId="61B9BC04" w14:textId="77777777" w:rsidR="008027CD" w:rsidRPr="008027CD" w:rsidRDefault="008027CD" w:rsidP="008027CD">
            <w:pPr>
              <w:rPr>
                <w:ins w:id="9637" w:author="Salah Soliman" w:date="2020-01-31T16:36:00Z"/>
                <w:rFonts w:ascii="Open Sans" w:eastAsia="Open Sans" w:hAnsi="Open Sans" w:cs="Times New Roman"/>
              </w:rPr>
            </w:pPr>
          </w:p>
        </w:tc>
      </w:tr>
      <w:tr w:rsidR="008027CD" w:rsidRPr="008027CD" w14:paraId="7E0B9D67" w14:textId="77777777" w:rsidTr="51235A2F">
        <w:trPr>
          <w:cantSplit/>
          <w:trHeight w:val="20"/>
          <w:ins w:id="9638" w:author="Salah Soliman" w:date="2020-01-31T16:36:00Z"/>
        </w:trPr>
        <w:tc>
          <w:tcPr>
            <w:tcW w:w="265" w:type="dxa"/>
            <w:shd w:val="clear" w:color="auto" w:fill="FAFAFA"/>
            <w:tcPrChange w:id="9639" w:author="Alicia Romero Lopez" w:date="2020-01-31T09:48:00Z">
              <w:tcPr>
                <w:tcW w:w="0" w:type="auto"/>
              </w:tcPr>
            </w:tcPrChange>
          </w:tcPr>
          <w:p w14:paraId="0DDE2436" w14:textId="77777777" w:rsidR="008027CD" w:rsidRPr="008027CD" w:rsidRDefault="008027CD" w:rsidP="008027CD">
            <w:pPr>
              <w:rPr>
                <w:ins w:id="9640" w:author="Salah Soliman" w:date="2020-01-31T16:36:00Z"/>
                <w:rFonts w:ascii="Open Sans" w:eastAsia="Open Sans" w:hAnsi="Open Sans" w:cs="Times New Roman"/>
                <w:color w:val="404040"/>
                <w:sz w:val="16"/>
                <w:szCs w:val="16"/>
              </w:rPr>
            </w:pPr>
          </w:p>
        </w:tc>
        <w:tc>
          <w:tcPr>
            <w:tcW w:w="630" w:type="dxa"/>
            <w:shd w:val="clear" w:color="auto" w:fill="FAFAFA"/>
            <w:vAlign w:val="center"/>
            <w:tcPrChange w:id="9641" w:author="Alicia Romero Lopez" w:date="2020-01-31T09:48:00Z">
              <w:tcPr>
                <w:tcW w:w="630" w:type="dxa"/>
                <w:shd w:val="clear" w:color="auto" w:fill="FAFAFA"/>
              </w:tcPr>
            </w:tcPrChange>
          </w:tcPr>
          <w:p w14:paraId="1E1FF62C" w14:textId="77777777" w:rsidR="008027CD" w:rsidRPr="008027CD" w:rsidRDefault="008027CD" w:rsidP="008027CD">
            <w:pPr>
              <w:rPr>
                <w:ins w:id="9642" w:author="Salah Soliman" w:date="2020-01-31T16:36:00Z"/>
                <w:rFonts w:ascii="Open Sans" w:eastAsia="Open Sans" w:hAnsi="Open Sans" w:cs="Times New Roman"/>
                <w:color w:val="404040"/>
                <w:sz w:val="16"/>
                <w:szCs w:val="16"/>
              </w:rPr>
            </w:pPr>
          </w:p>
        </w:tc>
        <w:tc>
          <w:tcPr>
            <w:tcW w:w="3330" w:type="dxa"/>
            <w:gridSpan w:val="2"/>
            <w:shd w:val="clear" w:color="auto" w:fill="FAFAFA"/>
            <w:vAlign w:val="center"/>
            <w:tcPrChange w:id="9643" w:author="Alicia Romero Lopez" w:date="2020-01-31T09:48:00Z">
              <w:tcPr>
                <w:tcW w:w="3330" w:type="dxa"/>
                <w:gridSpan w:val="2"/>
                <w:shd w:val="clear" w:color="auto" w:fill="FAFAFA"/>
              </w:tcPr>
            </w:tcPrChange>
          </w:tcPr>
          <w:p w14:paraId="4B33C58F" w14:textId="77777777" w:rsidR="008027CD" w:rsidRPr="008027CD" w:rsidRDefault="008027CD" w:rsidP="008027CD">
            <w:pPr>
              <w:rPr>
                <w:ins w:id="9644" w:author="Salah Soliman" w:date="2020-01-31T16:36:00Z"/>
                <w:rFonts w:ascii="Open Sans" w:eastAsia="Open Sans" w:hAnsi="Open Sans" w:cs="Times New Roman"/>
                <w:color w:val="404040"/>
                <w:sz w:val="16"/>
                <w:szCs w:val="16"/>
              </w:rPr>
            </w:pPr>
          </w:p>
        </w:tc>
        <w:tc>
          <w:tcPr>
            <w:tcW w:w="1980" w:type="dxa"/>
            <w:shd w:val="clear" w:color="auto" w:fill="FAFAFA"/>
            <w:vAlign w:val="center"/>
            <w:tcPrChange w:id="9645" w:author="Alicia Romero Lopez" w:date="2020-01-31T09:48:00Z">
              <w:tcPr>
                <w:tcW w:w="1980" w:type="dxa"/>
                <w:shd w:val="clear" w:color="auto" w:fill="FAFAFA"/>
              </w:tcPr>
            </w:tcPrChange>
          </w:tcPr>
          <w:p w14:paraId="1C2ED50B" w14:textId="77777777" w:rsidR="008027CD" w:rsidRPr="008027CD" w:rsidRDefault="008027CD" w:rsidP="008027CD">
            <w:pPr>
              <w:rPr>
                <w:ins w:id="9646" w:author="Salah Soliman" w:date="2020-01-31T16:36:00Z"/>
                <w:rFonts w:ascii="Open Sans" w:eastAsia="Open Sans" w:hAnsi="Open Sans" w:cs="Times New Roman"/>
                <w:color w:val="404040"/>
                <w:sz w:val="16"/>
                <w:szCs w:val="16"/>
              </w:rPr>
            </w:pPr>
          </w:p>
        </w:tc>
        <w:tc>
          <w:tcPr>
            <w:tcW w:w="3981" w:type="dxa"/>
            <w:shd w:val="clear" w:color="auto" w:fill="FAFAFA"/>
            <w:vAlign w:val="center"/>
            <w:tcPrChange w:id="9647" w:author="Alicia Romero Lopez" w:date="2020-01-31T09:48:00Z">
              <w:tcPr>
                <w:tcW w:w="3981" w:type="dxa"/>
                <w:shd w:val="clear" w:color="auto" w:fill="FAFAFA"/>
              </w:tcPr>
            </w:tcPrChange>
          </w:tcPr>
          <w:p w14:paraId="4BAFD585" w14:textId="77777777" w:rsidR="008027CD" w:rsidRPr="008027CD" w:rsidRDefault="008027CD" w:rsidP="008027CD">
            <w:pPr>
              <w:rPr>
                <w:ins w:id="9648" w:author="Salah Soliman" w:date="2020-01-31T16:36:00Z"/>
                <w:rFonts w:ascii="Open Sans" w:eastAsia="Open Sans" w:hAnsi="Open Sans" w:cs="Times New Roman"/>
                <w:noProof/>
                <w:color w:val="404040"/>
                <w:sz w:val="16"/>
                <w:szCs w:val="16"/>
              </w:rPr>
            </w:pPr>
          </w:p>
        </w:tc>
        <w:tc>
          <w:tcPr>
            <w:tcW w:w="270" w:type="dxa"/>
            <w:shd w:val="clear" w:color="auto" w:fill="FAFAFA"/>
            <w:tcPrChange w:id="9649" w:author="Alicia Romero Lopez" w:date="2020-01-31T09:48:00Z">
              <w:tcPr>
                <w:tcW w:w="0" w:type="auto"/>
              </w:tcPr>
            </w:tcPrChange>
          </w:tcPr>
          <w:p w14:paraId="339F36F1" w14:textId="77777777" w:rsidR="008027CD" w:rsidRPr="008027CD" w:rsidRDefault="008027CD" w:rsidP="008027CD">
            <w:pPr>
              <w:rPr>
                <w:ins w:id="9650" w:author="Salah Soliman" w:date="2020-01-31T16:36:00Z"/>
                <w:rFonts w:ascii="Open Sans" w:eastAsia="Open Sans" w:hAnsi="Open Sans" w:cs="Times New Roman"/>
                <w:color w:val="404040"/>
                <w:sz w:val="16"/>
                <w:szCs w:val="16"/>
              </w:rPr>
            </w:pPr>
          </w:p>
        </w:tc>
      </w:tr>
      <w:tr w:rsidR="008027CD" w:rsidRPr="008027CD" w14:paraId="299706E9" w14:textId="77777777" w:rsidTr="51235A2F">
        <w:trPr>
          <w:cantSplit/>
          <w:ins w:id="9651" w:author="Salah Soliman" w:date="2020-01-31T16:36:00Z"/>
        </w:trPr>
        <w:tc>
          <w:tcPr>
            <w:tcW w:w="265" w:type="dxa"/>
            <w:shd w:val="clear" w:color="auto" w:fill="FAFAFA"/>
            <w:tcPrChange w:id="9652" w:author="Alicia Romero Lopez" w:date="2020-01-31T09:48:00Z">
              <w:tcPr>
                <w:tcW w:w="0" w:type="auto"/>
              </w:tcPr>
            </w:tcPrChange>
          </w:tcPr>
          <w:p w14:paraId="1EA2812A" w14:textId="77777777" w:rsidR="008027CD" w:rsidRPr="008027CD" w:rsidRDefault="008027CD" w:rsidP="008027CD">
            <w:pPr>
              <w:rPr>
                <w:ins w:id="9653" w:author="Salah Soliman" w:date="2020-01-31T16:36:00Z"/>
                <w:rFonts w:ascii="Open Sans" w:eastAsia="Open Sans" w:hAnsi="Open Sans" w:cs="Times New Roman"/>
              </w:rPr>
            </w:pPr>
          </w:p>
        </w:tc>
        <w:tc>
          <w:tcPr>
            <w:tcW w:w="630" w:type="dxa"/>
            <w:shd w:val="clear" w:color="auto" w:fill="FFFFFF" w:themeFill="background1"/>
            <w:vAlign w:val="center"/>
            <w:tcPrChange w:id="9654" w:author="Alicia Romero Lopez" w:date="2020-01-31T09:48:00Z">
              <w:tcPr>
                <w:tcW w:w="630" w:type="dxa"/>
                <w:shd w:val="clear" w:color="auto" w:fill="FFFFFF"/>
              </w:tcPr>
            </w:tcPrChange>
          </w:tcPr>
          <w:p w14:paraId="5B41EEC4" w14:textId="25D5F419" w:rsidR="008027CD" w:rsidRPr="008027CD" w:rsidRDefault="008027CD" w:rsidP="008027CD">
            <w:pPr>
              <w:spacing w:before="120"/>
              <w:rPr>
                <w:ins w:id="9655" w:author="Salah Soliman" w:date="2020-01-31T16:36:00Z"/>
                <w:rFonts w:ascii="Open Sans" w:eastAsia="Open Sans" w:hAnsi="Open Sans" w:cs="Times New Roman"/>
                <w:noProof/>
              </w:rPr>
            </w:pPr>
            <w:ins w:id="9656" w:author="Salah Soliman" w:date="2020-01-31T16:36:00Z">
              <w:r w:rsidRPr="008027CD">
                <w:rPr>
                  <w:rFonts w:ascii="Open Sans" w:eastAsia="Open Sans" w:hAnsi="Open Sans" w:cs="Times New Roman"/>
                  <w:noProof/>
                  <w:rPrChange w:id="9657" w:author="Unknown">
                    <w:rPr>
                      <w:noProof/>
                    </w:rPr>
                  </w:rPrChange>
                </w:rPr>
                <mc:AlternateContent>
                  <mc:Choice Requires="wps">
                    <w:drawing>
                      <wp:inline distT="0" distB="0" distL="0" distR="0" wp14:anchorId="76004A5C" wp14:editId="0431A0EA">
                        <wp:extent cx="207034" cy="207034"/>
                        <wp:effectExtent l="19050" t="19050" r="21590" b="21590"/>
                        <wp:docPr id="243" name="Oval 243"/>
                        <wp:cNvGraphicFramePr/>
                        <a:graphic xmlns:a="http://schemas.openxmlformats.org/drawingml/2006/main">
                          <a:graphicData uri="http://schemas.microsoft.com/office/word/2010/wordprocessingShape">
                            <wps:wsp>
                              <wps:cNvSpPr/>
                              <wps:spPr>
                                <a:xfrm>
                                  <a:off x="0" y="0"/>
                                  <a:ext cx="207034" cy="207034"/>
                                </a:xfrm>
                                <a:prstGeom prst="ellipse">
                                  <a:avLst/>
                                </a:prstGeom>
                                <a:noFill/>
                                <a:ln w="28575" cap="flat" cmpd="sng" algn="ctr">
                                  <a:solidFill>
                                    <a:srgbClr val="DBDBDB">
                                      <a:lumMod val="9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w16se="http://schemas.microsoft.com/office/word/2015/wordml/symex" xmlns:cx1="http://schemas.microsoft.com/office/drawing/2015/9/8/chartex" xmlns:cx="http://schemas.microsoft.com/office/drawing/2014/chartex">
                    <w:pict>
                      <v:oval w14:anchorId="45ECE6C7" id="Oval 243" o:spid="_x0000_s1026" style="width:16.3pt;height:16.3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" filled="f" strokecolor="#c5c5c5" strokeweight="2.25pt">
                        <v:stroke joinstyle="miter"/>
                        <w10:anchorlock/>
                      </v:oval>
                    </w:pict>
                  </mc:Fallback>
                </mc:AlternateContent>
              </w:r>
            </w:ins>
          </w:p>
        </w:tc>
        <w:tc>
          <w:tcPr>
            <w:tcW w:w="450" w:type="dxa"/>
            <w:shd w:val="clear" w:color="auto" w:fill="FFFFFF" w:themeFill="background1"/>
            <w:vAlign w:val="center"/>
            <w:tcPrChange w:id="9658" w:author="Alicia Romero Lopez" w:date="2020-01-31T09:48:00Z">
              <w:tcPr>
                <w:tcW w:w="450" w:type="dxa"/>
                <w:shd w:val="clear" w:color="auto" w:fill="FFFFFF"/>
              </w:tcPr>
            </w:tcPrChange>
          </w:tcPr>
          <w:p w14:paraId="0B71AC20" w14:textId="77777777" w:rsidR="008027CD" w:rsidRPr="008027CD" w:rsidRDefault="008027CD" w:rsidP="008027CD">
            <w:pPr>
              <w:spacing w:before="120"/>
              <w:rPr>
                <w:ins w:id="9659" w:author="Salah Soliman" w:date="2020-01-31T16:36:00Z"/>
                <w:rFonts w:ascii="Open Sans Semibold" w:eastAsia="Open Sans" w:hAnsi="Open Sans Semibold" w:cs="Open Sans Semibold"/>
              </w:rPr>
            </w:pPr>
            <w:ins w:id="9660" w:author="Salah Soliman" w:date="2020-01-31T16:36:00Z">
              <w:r w:rsidRPr="008027CD">
                <w:rPr>
                  <w:rFonts w:ascii="Open Sans Semibold" w:eastAsia="Open Sans" w:hAnsi="Open Sans Semibold" w:cs="Open Sans Semibold"/>
                </w:rPr>
                <w:t>b.</w:t>
              </w:r>
            </w:ins>
          </w:p>
        </w:tc>
        <w:tc>
          <w:tcPr>
            <w:tcW w:w="8841" w:type="dxa"/>
            <w:gridSpan w:val="3"/>
            <w:shd w:val="clear" w:color="auto" w:fill="FFFFFF" w:themeFill="background1"/>
            <w:vAlign w:val="center"/>
            <w:tcPrChange w:id="9661" w:author="Alicia Romero Lopez" w:date="2020-01-31T09:48:00Z">
              <w:tcPr>
                <w:tcW w:w="8841" w:type="dxa"/>
                <w:gridSpan w:val="3"/>
                <w:shd w:val="clear" w:color="auto" w:fill="FFFFFF"/>
              </w:tcPr>
            </w:tcPrChange>
          </w:tcPr>
          <w:p w14:paraId="22E4EFB7" w14:textId="77777777" w:rsidR="008027CD" w:rsidRPr="008027CD" w:rsidRDefault="008027CD" w:rsidP="008027CD">
            <w:pPr>
              <w:spacing w:before="120"/>
              <w:rPr>
                <w:ins w:id="9662" w:author="Salah Soliman" w:date="2020-01-31T16:36:00Z"/>
                <w:rFonts w:ascii="Open Sans" w:eastAsia="Open Sans" w:hAnsi="Open Sans" w:cs="Times New Roman"/>
              </w:rPr>
            </w:pPr>
            <w:ins w:id="9663" w:author="Salah Soliman" w:date="2020-01-31T16:36:00Z">
              <w:r w:rsidRPr="008027CD">
                <w:rPr>
                  <w:rFonts w:ascii="Open Sans" w:eastAsia="Open Sans" w:hAnsi="Open Sans" w:cs="Times New Roman"/>
                </w:rPr>
                <w:t>Fits the training data.</w:t>
              </w:r>
            </w:ins>
          </w:p>
        </w:tc>
        <w:tc>
          <w:tcPr>
            <w:tcW w:w="270" w:type="dxa"/>
            <w:shd w:val="clear" w:color="auto" w:fill="FAFAFA"/>
            <w:tcPrChange w:id="9664" w:author="Alicia Romero Lopez" w:date="2020-01-31T09:48:00Z">
              <w:tcPr>
                <w:tcW w:w="0" w:type="auto"/>
              </w:tcPr>
            </w:tcPrChange>
          </w:tcPr>
          <w:p w14:paraId="43CCF9C6" w14:textId="77777777" w:rsidR="008027CD" w:rsidRPr="008027CD" w:rsidRDefault="008027CD" w:rsidP="008027CD">
            <w:pPr>
              <w:rPr>
                <w:ins w:id="9665" w:author="Salah Soliman" w:date="2020-01-31T16:36:00Z"/>
                <w:rFonts w:ascii="Open Sans" w:eastAsia="Open Sans" w:hAnsi="Open Sans" w:cs="Times New Roman"/>
              </w:rPr>
            </w:pPr>
          </w:p>
        </w:tc>
      </w:tr>
      <w:tr w:rsidR="008027CD" w:rsidRPr="008027CD" w14:paraId="4A20F81C" w14:textId="77777777" w:rsidTr="51235A2F">
        <w:trPr>
          <w:cantSplit/>
          <w:trHeight w:val="20"/>
          <w:ins w:id="9666" w:author="Salah Soliman" w:date="2020-01-31T16:36:00Z"/>
        </w:trPr>
        <w:tc>
          <w:tcPr>
            <w:tcW w:w="265" w:type="dxa"/>
            <w:shd w:val="clear" w:color="auto" w:fill="FAFAFA"/>
            <w:tcPrChange w:id="9667" w:author="Alicia Romero Lopez" w:date="2020-01-31T09:48:00Z">
              <w:tcPr>
                <w:tcW w:w="0" w:type="auto"/>
              </w:tcPr>
            </w:tcPrChange>
          </w:tcPr>
          <w:p w14:paraId="21F0D44A" w14:textId="77777777" w:rsidR="008027CD" w:rsidRPr="008027CD" w:rsidRDefault="008027CD" w:rsidP="008027CD">
            <w:pPr>
              <w:rPr>
                <w:ins w:id="9668" w:author="Salah Soliman" w:date="2020-01-31T16:36:00Z"/>
                <w:rFonts w:ascii="Open Sans" w:eastAsia="Open Sans" w:hAnsi="Open Sans" w:cs="Times New Roman"/>
                <w:color w:val="404040"/>
                <w:sz w:val="16"/>
                <w:szCs w:val="16"/>
              </w:rPr>
            </w:pPr>
          </w:p>
        </w:tc>
        <w:tc>
          <w:tcPr>
            <w:tcW w:w="630" w:type="dxa"/>
            <w:shd w:val="clear" w:color="auto" w:fill="FAFAFA"/>
            <w:vAlign w:val="center"/>
            <w:tcPrChange w:id="9669" w:author="Alicia Romero Lopez" w:date="2020-01-31T09:48:00Z">
              <w:tcPr>
                <w:tcW w:w="630" w:type="dxa"/>
                <w:shd w:val="clear" w:color="auto" w:fill="FAFAFA"/>
              </w:tcPr>
            </w:tcPrChange>
          </w:tcPr>
          <w:p w14:paraId="2F0CE4D7" w14:textId="77777777" w:rsidR="008027CD" w:rsidRPr="008027CD" w:rsidRDefault="008027CD" w:rsidP="008027CD">
            <w:pPr>
              <w:rPr>
                <w:ins w:id="9670" w:author="Salah Soliman" w:date="2020-01-31T16:36:00Z"/>
                <w:rFonts w:ascii="Open Sans" w:eastAsia="Open Sans" w:hAnsi="Open Sans" w:cs="Times New Roman"/>
                <w:color w:val="404040"/>
                <w:sz w:val="16"/>
                <w:szCs w:val="16"/>
              </w:rPr>
            </w:pPr>
          </w:p>
        </w:tc>
        <w:tc>
          <w:tcPr>
            <w:tcW w:w="3330" w:type="dxa"/>
            <w:gridSpan w:val="2"/>
            <w:shd w:val="clear" w:color="auto" w:fill="FAFAFA"/>
            <w:vAlign w:val="center"/>
            <w:tcPrChange w:id="9671" w:author="Alicia Romero Lopez" w:date="2020-01-31T09:48:00Z">
              <w:tcPr>
                <w:tcW w:w="3330" w:type="dxa"/>
                <w:gridSpan w:val="2"/>
                <w:shd w:val="clear" w:color="auto" w:fill="FAFAFA"/>
              </w:tcPr>
            </w:tcPrChange>
          </w:tcPr>
          <w:p w14:paraId="1CB3CA4C" w14:textId="77777777" w:rsidR="008027CD" w:rsidRPr="008027CD" w:rsidRDefault="008027CD" w:rsidP="008027CD">
            <w:pPr>
              <w:rPr>
                <w:ins w:id="9672" w:author="Salah Soliman" w:date="2020-01-31T16:36:00Z"/>
                <w:rFonts w:ascii="Open Sans" w:eastAsia="Open Sans" w:hAnsi="Open Sans" w:cs="Times New Roman"/>
                <w:color w:val="404040"/>
                <w:sz w:val="16"/>
                <w:szCs w:val="16"/>
              </w:rPr>
            </w:pPr>
          </w:p>
        </w:tc>
        <w:tc>
          <w:tcPr>
            <w:tcW w:w="1980" w:type="dxa"/>
            <w:shd w:val="clear" w:color="auto" w:fill="FAFAFA"/>
            <w:vAlign w:val="center"/>
            <w:tcPrChange w:id="9673" w:author="Alicia Romero Lopez" w:date="2020-01-31T09:48:00Z">
              <w:tcPr>
                <w:tcW w:w="1980" w:type="dxa"/>
                <w:shd w:val="clear" w:color="auto" w:fill="FAFAFA"/>
              </w:tcPr>
            </w:tcPrChange>
          </w:tcPr>
          <w:p w14:paraId="3864964F" w14:textId="77777777" w:rsidR="008027CD" w:rsidRPr="008027CD" w:rsidRDefault="008027CD" w:rsidP="008027CD">
            <w:pPr>
              <w:rPr>
                <w:ins w:id="9674" w:author="Salah Soliman" w:date="2020-01-31T16:36:00Z"/>
                <w:rFonts w:ascii="Open Sans" w:eastAsia="Open Sans" w:hAnsi="Open Sans" w:cs="Times New Roman"/>
                <w:color w:val="404040"/>
                <w:sz w:val="16"/>
                <w:szCs w:val="16"/>
              </w:rPr>
            </w:pPr>
          </w:p>
        </w:tc>
        <w:tc>
          <w:tcPr>
            <w:tcW w:w="3981" w:type="dxa"/>
            <w:shd w:val="clear" w:color="auto" w:fill="FAFAFA"/>
            <w:vAlign w:val="center"/>
            <w:tcPrChange w:id="9675" w:author="Alicia Romero Lopez" w:date="2020-01-31T09:48:00Z">
              <w:tcPr>
                <w:tcW w:w="3981" w:type="dxa"/>
                <w:shd w:val="clear" w:color="auto" w:fill="FAFAFA"/>
              </w:tcPr>
            </w:tcPrChange>
          </w:tcPr>
          <w:p w14:paraId="05E7203B" w14:textId="77777777" w:rsidR="008027CD" w:rsidRPr="008027CD" w:rsidRDefault="008027CD" w:rsidP="008027CD">
            <w:pPr>
              <w:rPr>
                <w:ins w:id="9676" w:author="Salah Soliman" w:date="2020-01-31T16:36:00Z"/>
                <w:rFonts w:ascii="Open Sans" w:eastAsia="Open Sans" w:hAnsi="Open Sans" w:cs="Times New Roman"/>
                <w:noProof/>
                <w:color w:val="404040"/>
                <w:sz w:val="16"/>
                <w:szCs w:val="16"/>
              </w:rPr>
            </w:pPr>
          </w:p>
        </w:tc>
        <w:tc>
          <w:tcPr>
            <w:tcW w:w="270" w:type="dxa"/>
            <w:shd w:val="clear" w:color="auto" w:fill="FAFAFA"/>
            <w:tcPrChange w:id="9677" w:author="Alicia Romero Lopez" w:date="2020-01-31T09:48:00Z">
              <w:tcPr>
                <w:tcW w:w="0" w:type="auto"/>
              </w:tcPr>
            </w:tcPrChange>
          </w:tcPr>
          <w:p w14:paraId="0ECC2E82" w14:textId="77777777" w:rsidR="008027CD" w:rsidRPr="008027CD" w:rsidRDefault="008027CD" w:rsidP="008027CD">
            <w:pPr>
              <w:rPr>
                <w:ins w:id="9678" w:author="Salah Soliman" w:date="2020-01-31T16:36:00Z"/>
                <w:rFonts w:ascii="Open Sans" w:eastAsia="Open Sans" w:hAnsi="Open Sans" w:cs="Times New Roman"/>
                <w:color w:val="404040"/>
                <w:sz w:val="16"/>
                <w:szCs w:val="16"/>
              </w:rPr>
            </w:pPr>
          </w:p>
        </w:tc>
      </w:tr>
      <w:tr w:rsidR="008027CD" w:rsidRPr="008027CD" w14:paraId="6A5E05D3" w14:textId="77777777" w:rsidTr="51235A2F">
        <w:trPr>
          <w:cantSplit/>
          <w:ins w:id="9679" w:author="Salah Soliman" w:date="2020-01-31T16:36:00Z"/>
        </w:trPr>
        <w:tc>
          <w:tcPr>
            <w:tcW w:w="265" w:type="dxa"/>
            <w:shd w:val="clear" w:color="auto" w:fill="FAFAFA"/>
            <w:tcPrChange w:id="9680" w:author="Alicia Romero Lopez" w:date="2020-01-31T09:48:00Z">
              <w:tcPr>
                <w:tcW w:w="0" w:type="auto"/>
              </w:tcPr>
            </w:tcPrChange>
          </w:tcPr>
          <w:p w14:paraId="6DDB1D91" w14:textId="77777777" w:rsidR="008027CD" w:rsidRPr="008027CD" w:rsidRDefault="008027CD" w:rsidP="008027CD">
            <w:pPr>
              <w:rPr>
                <w:ins w:id="9681" w:author="Salah Soliman" w:date="2020-01-31T16:36:00Z"/>
                <w:rFonts w:ascii="Open Sans" w:eastAsia="Open Sans" w:hAnsi="Open Sans" w:cs="Times New Roman"/>
              </w:rPr>
            </w:pPr>
          </w:p>
        </w:tc>
        <w:tc>
          <w:tcPr>
            <w:tcW w:w="630" w:type="dxa"/>
            <w:shd w:val="clear" w:color="auto" w:fill="FFFFFF" w:themeFill="background1"/>
            <w:vAlign w:val="center"/>
            <w:tcPrChange w:id="9682" w:author="Alicia Romero Lopez" w:date="2020-01-31T09:48:00Z">
              <w:tcPr>
                <w:tcW w:w="630" w:type="dxa"/>
                <w:shd w:val="clear" w:color="auto" w:fill="FFFFFF"/>
              </w:tcPr>
            </w:tcPrChange>
          </w:tcPr>
          <w:p w14:paraId="0A0A23E3" w14:textId="0061A6DE" w:rsidR="008027CD" w:rsidRPr="008027CD" w:rsidRDefault="008027CD" w:rsidP="008027CD">
            <w:pPr>
              <w:spacing w:before="120"/>
              <w:rPr>
                <w:ins w:id="9683" w:author="Salah Soliman" w:date="2020-01-31T16:36:00Z"/>
                <w:rFonts w:ascii="Open Sans" w:eastAsia="Open Sans" w:hAnsi="Open Sans" w:cs="Times New Roman"/>
                <w:noProof/>
              </w:rPr>
            </w:pPr>
            <w:ins w:id="9684" w:author="Salah Soliman" w:date="2020-01-31T16:36:00Z">
              <w:r w:rsidRPr="008027CD">
                <w:rPr>
                  <w:rFonts w:ascii="Open Sans" w:eastAsia="Open Sans" w:hAnsi="Open Sans" w:cs="Times New Roman"/>
                  <w:noProof/>
                  <w:rPrChange w:id="9685" w:author="Unknown">
                    <w:rPr>
                      <w:noProof/>
                    </w:rPr>
                  </w:rPrChange>
                </w:rPr>
                <mc:AlternateContent>
                  <mc:Choice Requires="wps">
                    <w:drawing>
                      <wp:inline distT="0" distB="0" distL="0" distR="0" wp14:anchorId="7EF6DD49" wp14:editId="5F944722">
                        <wp:extent cx="207034" cy="207034"/>
                        <wp:effectExtent l="19050" t="19050" r="21590" b="21590"/>
                        <wp:docPr id="246" name="Oval 246"/>
                        <wp:cNvGraphicFramePr/>
                        <a:graphic xmlns:a="http://schemas.openxmlformats.org/drawingml/2006/main">
                          <a:graphicData uri="http://schemas.microsoft.com/office/word/2010/wordprocessingShape">
                            <wps:wsp>
                              <wps:cNvSpPr/>
                              <wps:spPr>
                                <a:xfrm>
                                  <a:off x="0" y="0"/>
                                  <a:ext cx="207034" cy="207034"/>
                                </a:xfrm>
                                <a:prstGeom prst="ellipse">
                                  <a:avLst/>
                                </a:prstGeom>
                                <a:noFill/>
                                <a:ln w="28575" cap="flat" cmpd="sng" algn="ctr">
                                  <a:solidFill>
                                    <a:srgbClr val="DBDBDB">
                                      <a:lumMod val="9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w16se="http://schemas.microsoft.com/office/word/2015/wordml/symex" xmlns:cx1="http://schemas.microsoft.com/office/drawing/2015/9/8/chartex" xmlns:cx="http://schemas.microsoft.com/office/drawing/2014/chartex">
                    <w:pict>
                      <v:oval w14:anchorId="599A590F" id="Oval 246" o:spid="_x0000_s1026" style="width:16.3pt;height:16.3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" filled="f" strokecolor="#c5c5c5" strokeweight="2.25pt">
                        <v:stroke joinstyle="miter"/>
                        <w10:anchorlock/>
                      </v:oval>
                    </w:pict>
                  </mc:Fallback>
                </mc:AlternateContent>
              </w:r>
            </w:ins>
          </w:p>
        </w:tc>
        <w:tc>
          <w:tcPr>
            <w:tcW w:w="450" w:type="dxa"/>
            <w:shd w:val="clear" w:color="auto" w:fill="FFFFFF" w:themeFill="background1"/>
            <w:vAlign w:val="center"/>
            <w:tcPrChange w:id="9686" w:author="Alicia Romero Lopez" w:date="2020-01-31T09:48:00Z">
              <w:tcPr>
                <w:tcW w:w="450" w:type="dxa"/>
                <w:shd w:val="clear" w:color="auto" w:fill="FFFFFF"/>
              </w:tcPr>
            </w:tcPrChange>
          </w:tcPr>
          <w:p w14:paraId="420F77A2" w14:textId="77777777" w:rsidR="008027CD" w:rsidRPr="008027CD" w:rsidRDefault="008027CD" w:rsidP="008027CD">
            <w:pPr>
              <w:spacing w:before="120"/>
              <w:rPr>
                <w:ins w:id="9687" w:author="Salah Soliman" w:date="2020-01-31T16:36:00Z"/>
                <w:rFonts w:ascii="Open Sans Semibold" w:eastAsia="Open Sans" w:hAnsi="Open Sans Semibold" w:cs="Open Sans Semibold"/>
              </w:rPr>
            </w:pPr>
            <w:ins w:id="9688" w:author="Salah Soliman" w:date="2020-01-31T16:36:00Z">
              <w:r w:rsidRPr="008027CD">
                <w:rPr>
                  <w:rFonts w:ascii="Open Sans Semibold" w:eastAsia="Open Sans" w:hAnsi="Open Sans Semibold" w:cs="Open Sans Semibold"/>
                </w:rPr>
                <w:t>c.</w:t>
              </w:r>
            </w:ins>
          </w:p>
        </w:tc>
        <w:tc>
          <w:tcPr>
            <w:tcW w:w="8841" w:type="dxa"/>
            <w:gridSpan w:val="3"/>
            <w:shd w:val="clear" w:color="auto" w:fill="FFFFFF" w:themeFill="background1"/>
            <w:vAlign w:val="center"/>
            <w:tcPrChange w:id="9689" w:author="Alicia Romero Lopez" w:date="2020-01-31T09:48:00Z">
              <w:tcPr>
                <w:tcW w:w="8841" w:type="dxa"/>
                <w:gridSpan w:val="3"/>
                <w:shd w:val="clear" w:color="auto" w:fill="FFFFFF"/>
              </w:tcPr>
            </w:tcPrChange>
          </w:tcPr>
          <w:p w14:paraId="666D5638" w14:textId="77777777" w:rsidR="008027CD" w:rsidRPr="008027CD" w:rsidRDefault="008027CD" w:rsidP="008027CD">
            <w:pPr>
              <w:spacing w:before="120"/>
              <w:rPr>
                <w:ins w:id="9690" w:author="Salah Soliman" w:date="2020-01-31T16:36:00Z"/>
                <w:rFonts w:ascii="Open Sans" w:eastAsia="Open Sans" w:hAnsi="Open Sans" w:cs="Times New Roman"/>
              </w:rPr>
            </w:pPr>
            <w:ins w:id="9691" w:author="Salah Soliman" w:date="2020-01-31T16:36:00Z">
              <w:r w:rsidRPr="008027CD">
                <w:rPr>
                  <w:rFonts w:ascii="Open Sans" w:eastAsia="Open Sans" w:hAnsi="Open Sans" w:cs="Times New Roman"/>
                </w:rPr>
                <w:t>Transform the shape of the training data.</w:t>
              </w:r>
            </w:ins>
          </w:p>
        </w:tc>
        <w:tc>
          <w:tcPr>
            <w:tcW w:w="270" w:type="dxa"/>
            <w:shd w:val="clear" w:color="auto" w:fill="FAFAFA"/>
            <w:tcPrChange w:id="9692" w:author="Alicia Romero Lopez" w:date="2020-01-31T09:48:00Z">
              <w:tcPr>
                <w:tcW w:w="0" w:type="auto"/>
              </w:tcPr>
            </w:tcPrChange>
          </w:tcPr>
          <w:p w14:paraId="0B91906B" w14:textId="77777777" w:rsidR="008027CD" w:rsidRPr="008027CD" w:rsidRDefault="008027CD" w:rsidP="008027CD">
            <w:pPr>
              <w:rPr>
                <w:ins w:id="9693" w:author="Salah Soliman" w:date="2020-01-31T16:36:00Z"/>
                <w:rFonts w:ascii="Open Sans" w:eastAsia="Open Sans" w:hAnsi="Open Sans" w:cs="Times New Roman"/>
              </w:rPr>
            </w:pPr>
          </w:p>
        </w:tc>
      </w:tr>
      <w:tr w:rsidR="008027CD" w:rsidRPr="008027CD" w14:paraId="7B3A3F7F" w14:textId="77777777" w:rsidTr="51235A2F">
        <w:trPr>
          <w:cantSplit/>
          <w:ins w:id="9694" w:author="Salah Soliman" w:date="2020-01-31T16:36:00Z"/>
        </w:trPr>
        <w:tc>
          <w:tcPr>
            <w:tcW w:w="265" w:type="dxa"/>
            <w:shd w:val="clear" w:color="auto" w:fill="FAFAFA"/>
            <w:tcPrChange w:id="9695" w:author="Alicia Romero Lopez" w:date="2020-01-31T09:48:00Z">
              <w:tcPr>
                <w:tcW w:w="0" w:type="auto"/>
              </w:tcPr>
            </w:tcPrChange>
          </w:tcPr>
          <w:p w14:paraId="34126F42" w14:textId="77777777" w:rsidR="008027CD" w:rsidRPr="008027CD" w:rsidRDefault="008027CD" w:rsidP="008027CD">
            <w:pPr>
              <w:rPr>
                <w:ins w:id="9696" w:author="Salah Soliman" w:date="2020-01-31T16:36:00Z"/>
                <w:rFonts w:ascii="Open Sans" w:eastAsia="Open Sans" w:hAnsi="Open Sans" w:cs="Times New Roman"/>
                <w:color w:val="404040"/>
                <w:sz w:val="16"/>
                <w:szCs w:val="16"/>
              </w:rPr>
            </w:pPr>
          </w:p>
        </w:tc>
        <w:tc>
          <w:tcPr>
            <w:tcW w:w="3960" w:type="dxa"/>
            <w:gridSpan w:val="3"/>
            <w:shd w:val="clear" w:color="auto" w:fill="FAFAFA"/>
            <w:vAlign w:val="center"/>
            <w:tcPrChange w:id="9697" w:author="Alicia Romero Lopez" w:date="2020-01-31T09:48:00Z">
              <w:tcPr>
                <w:tcW w:w="3960" w:type="dxa"/>
                <w:gridSpan w:val="3"/>
                <w:shd w:val="clear" w:color="auto" w:fill="FAFAFA"/>
              </w:tcPr>
            </w:tcPrChange>
          </w:tcPr>
          <w:p w14:paraId="4242F744" w14:textId="77777777" w:rsidR="008027CD" w:rsidRPr="008027CD" w:rsidRDefault="008027CD" w:rsidP="008027CD">
            <w:pPr>
              <w:rPr>
                <w:ins w:id="9698" w:author="Salah Soliman" w:date="2020-01-31T16:36:00Z"/>
                <w:rFonts w:ascii="Open Sans" w:eastAsia="Open Sans" w:hAnsi="Open Sans" w:cs="Times New Roman"/>
                <w:color w:val="404040"/>
                <w:sz w:val="16"/>
                <w:szCs w:val="16"/>
              </w:rPr>
            </w:pPr>
          </w:p>
        </w:tc>
        <w:tc>
          <w:tcPr>
            <w:tcW w:w="1980" w:type="dxa"/>
            <w:shd w:val="clear" w:color="auto" w:fill="FAFAFA"/>
            <w:vAlign w:val="center"/>
            <w:tcPrChange w:id="9699" w:author="Alicia Romero Lopez" w:date="2020-01-31T09:48:00Z">
              <w:tcPr>
                <w:tcW w:w="1980" w:type="dxa"/>
                <w:shd w:val="clear" w:color="auto" w:fill="FAFAFA"/>
              </w:tcPr>
            </w:tcPrChange>
          </w:tcPr>
          <w:p w14:paraId="1E14BFB3" w14:textId="77777777" w:rsidR="008027CD" w:rsidRPr="008027CD" w:rsidRDefault="008027CD" w:rsidP="008027CD">
            <w:pPr>
              <w:rPr>
                <w:ins w:id="9700" w:author="Salah Soliman" w:date="2020-01-31T16:36:00Z"/>
                <w:rFonts w:ascii="Open Sans" w:eastAsia="Open Sans" w:hAnsi="Open Sans" w:cs="Times New Roman"/>
                <w:color w:val="404040"/>
                <w:sz w:val="16"/>
                <w:szCs w:val="16"/>
              </w:rPr>
            </w:pPr>
          </w:p>
        </w:tc>
        <w:tc>
          <w:tcPr>
            <w:tcW w:w="3981" w:type="dxa"/>
            <w:shd w:val="clear" w:color="auto" w:fill="FAFAFA"/>
            <w:vAlign w:val="center"/>
            <w:tcPrChange w:id="9701" w:author="Alicia Romero Lopez" w:date="2020-01-31T09:48:00Z">
              <w:tcPr>
                <w:tcW w:w="3981" w:type="dxa"/>
                <w:shd w:val="clear" w:color="auto" w:fill="FAFAFA"/>
              </w:tcPr>
            </w:tcPrChange>
          </w:tcPr>
          <w:p w14:paraId="1D0B0142" w14:textId="77777777" w:rsidR="008027CD" w:rsidRPr="008027CD" w:rsidRDefault="008027CD" w:rsidP="008027CD">
            <w:pPr>
              <w:rPr>
                <w:ins w:id="9702" w:author="Salah Soliman" w:date="2020-01-31T16:36:00Z"/>
                <w:rFonts w:ascii="Open Sans" w:eastAsia="Open Sans" w:hAnsi="Open Sans" w:cs="Times New Roman"/>
                <w:color w:val="404040"/>
                <w:sz w:val="16"/>
                <w:szCs w:val="16"/>
              </w:rPr>
            </w:pPr>
          </w:p>
        </w:tc>
        <w:tc>
          <w:tcPr>
            <w:tcW w:w="270" w:type="dxa"/>
            <w:shd w:val="clear" w:color="auto" w:fill="FAFAFA"/>
            <w:tcPrChange w:id="9703" w:author="Alicia Romero Lopez" w:date="2020-01-31T09:48:00Z">
              <w:tcPr>
                <w:tcW w:w="0" w:type="auto"/>
              </w:tcPr>
            </w:tcPrChange>
          </w:tcPr>
          <w:p w14:paraId="4A3C028A" w14:textId="77777777" w:rsidR="008027CD" w:rsidRPr="008027CD" w:rsidRDefault="008027CD" w:rsidP="008027CD">
            <w:pPr>
              <w:rPr>
                <w:ins w:id="9704" w:author="Salah Soliman" w:date="2020-01-31T16:36:00Z"/>
                <w:rFonts w:ascii="Open Sans" w:eastAsia="Open Sans" w:hAnsi="Open Sans" w:cs="Times New Roman"/>
                <w:color w:val="404040"/>
                <w:sz w:val="16"/>
                <w:szCs w:val="16"/>
              </w:rPr>
            </w:pPr>
          </w:p>
        </w:tc>
      </w:tr>
      <w:tr w:rsidR="008027CD" w:rsidRPr="008027CD" w14:paraId="656EDBD5" w14:textId="77777777" w:rsidTr="51235A2F">
        <w:trPr>
          <w:cantSplit/>
          <w:ins w:id="9705" w:author="Salah Soliman" w:date="2020-01-31T16:36:00Z"/>
        </w:trPr>
        <w:tc>
          <w:tcPr>
            <w:tcW w:w="265" w:type="dxa"/>
            <w:shd w:val="clear" w:color="auto" w:fill="FAFAFA"/>
            <w:tcPrChange w:id="9706" w:author="Alicia Romero Lopez" w:date="2020-01-31T09:48:00Z">
              <w:tcPr>
                <w:tcW w:w="0" w:type="auto"/>
              </w:tcPr>
            </w:tcPrChange>
          </w:tcPr>
          <w:p w14:paraId="04A2E367" w14:textId="77777777" w:rsidR="008027CD" w:rsidRPr="008027CD" w:rsidRDefault="008027CD" w:rsidP="008027CD">
            <w:pPr>
              <w:rPr>
                <w:ins w:id="9707" w:author="Salah Soliman" w:date="2020-01-31T16:36:00Z"/>
                <w:rFonts w:ascii="Open Sans" w:eastAsia="Open Sans" w:hAnsi="Open Sans" w:cs="Times New Roman"/>
              </w:rPr>
            </w:pPr>
          </w:p>
        </w:tc>
        <w:tc>
          <w:tcPr>
            <w:tcW w:w="630" w:type="dxa"/>
            <w:shd w:val="clear" w:color="auto" w:fill="FFFFFF" w:themeFill="background1"/>
            <w:vAlign w:val="center"/>
            <w:tcPrChange w:id="9708" w:author="Alicia Romero Lopez" w:date="2020-01-31T09:48:00Z">
              <w:tcPr>
                <w:tcW w:w="630" w:type="dxa"/>
                <w:shd w:val="clear" w:color="auto" w:fill="FFFFFF"/>
              </w:tcPr>
            </w:tcPrChange>
          </w:tcPr>
          <w:p w14:paraId="77FA880F" w14:textId="5422E43B" w:rsidR="008027CD" w:rsidRPr="008027CD" w:rsidRDefault="008027CD" w:rsidP="008027CD">
            <w:pPr>
              <w:spacing w:before="120"/>
              <w:rPr>
                <w:ins w:id="9709" w:author="Salah Soliman" w:date="2020-01-31T16:36:00Z"/>
                <w:rFonts w:ascii="Open Sans" w:eastAsia="Open Sans" w:hAnsi="Open Sans" w:cs="Times New Roman"/>
                <w:noProof/>
              </w:rPr>
            </w:pPr>
            <w:ins w:id="9710" w:author="Salah Soliman" w:date="2020-01-31T16:36:00Z">
              <w:r w:rsidRPr="008027CD">
                <w:rPr>
                  <w:rFonts w:ascii="Open Sans" w:eastAsia="Open Sans" w:hAnsi="Open Sans" w:cs="Times New Roman"/>
                  <w:noProof/>
                  <w:rPrChange w:id="9711" w:author="Unknown">
                    <w:rPr>
                      <w:noProof/>
                    </w:rPr>
                  </w:rPrChange>
                </w:rPr>
                <mc:AlternateContent>
                  <mc:Choice Requires="wps">
                    <w:drawing>
                      <wp:inline distT="0" distB="0" distL="0" distR="0" wp14:anchorId="5679C8E1" wp14:editId="191C3E4D">
                        <wp:extent cx="207034" cy="207034"/>
                        <wp:effectExtent l="19050" t="19050" r="21590" b="21590"/>
                        <wp:docPr id="249" name="Oval 249"/>
                        <wp:cNvGraphicFramePr/>
                        <a:graphic xmlns:a="http://schemas.openxmlformats.org/drawingml/2006/main">
                          <a:graphicData uri="http://schemas.microsoft.com/office/word/2010/wordprocessingShape">
                            <wps:wsp>
                              <wps:cNvSpPr/>
                              <wps:spPr>
                                <a:xfrm>
                                  <a:off x="0" y="0"/>
                                  <a:ext cx="207034" cy="207034"/>
                                </a:xfrm>
                                <a:prstGeom prst="ellipse">
                                  <a:avLst/>
                                </a:prstGeom>
                                <a:noFill/>
                                <a:ln w="28575" cap="flat" cmpd="sng" algn="ctr">
                                  <a:solidFill>
                                    <a:srgbClr val="DBDBDB">
                                      <a:lumMod val="9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w16se="http://schemas.microsoft.com/office/word/2015/wordml/symex" xmlns:cx1="http://schemas.microsoft.com/office/drawing/2015/9/8/chartex" xmlns:cx="http://schemas.microsoft.com/office/drawing/2014/chartex">
                    <w:pict>
                      <v:oval w14:anchorId="4F82657B" id="Oval 249" o:spid="_x0000_s1026" style="width:16.3pt;height:16.3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" filled="f" strokecolor="#c5c5c5" strokeweight="2.25pt">
                        <v:stroke joinstyle="miter"/>
                        <w10:anchorlock/>
                      </v:oval>
                    </w:pict>
                  </mc:Fallback>
                </mc:AlternateContent>
              </w:r>
            </w:ins>
          </w:p>
        </w:tc>
        <w:tc>
          <w:tcPr>
            <w:tcW w:w="450" w:type="dxa"/>
            <w:shd w:val="clear" w:color="auto" w:fill="FFFFFF" w:themeFill="background1"/>
            <w:vAlign w:val="center"/>
            <w:tcPrChange w:id="9712" w:author="Alicia Romero Lopez" w:date="2020-01-31T09:48:00Z">
              <w:tcPr>
                <w:tcW w:w="450" w:type="dxa"/>
                <w:shd w:val="clear" w:color="auto" w:fill="FFFFFF"/>
              </w:tcPr>
            </w:tcPrChange>
          </w:tcPr>
          <w:p w14:paraId="614296A4" w14:textId="77777777" w:rsidR="008027CD" w:rsidRPr="008027CD" w:rsidRDefault="008027CD" w:rsidP="008027CD">
            <w:pPr>
              <w:spacing w:before="120"/>
              <w:rPr>
                <w:ins w:id="9713" w:author="Salah Soliman" w:date="2020-01-31T16:36:00Z"/>
                <w:rFonts w:ascii="Open Sans Semibold" w:eastAsia="Open Sans" w:hAnsi="Open Sans Semibold" w:cs="Open Sans Semibold"/>
              </w:rPr>
            </w:pPr>
            <w:ins w:id="9714" w:author="Salah Soliman" w:date="2020-01-31T16:36:00Z">
              <w:r w:rsidRPr="008027CD">
                <w:rPr>
                  <w:rFonts w:ascii="Open Sans Semibold" w:eastAsia="Open Sans" w:hAnsi="Open Sans Semibold" w:cs="Open Sans Semibold"/>
                </w:rPr>
                <w:t>d.</w:t>
              </w:r>
            </w:ins>
          </w:p>
        </w:tc>
        <w:tc>
          <w:tcPr>
            <w:tcW w:w="8841" w:type="dxa"/>
            <w:gridSpan w:val="3"/>
            <w:shd w:val="clear" w:color="auto" w:fill="FFFFFF" w:themeFill="background1"/>
            <w:vAlign w:val="center"/>
            <w:tcPrChange w:id="9715" w:author="Alicia Romero Lopez" w:date="2020-01-31T09:48:00Z">
              <w:tcPr>
                <w:tcW w:w="8841" w:type="dxa"/>
                <w:gridSpan w:val="3"/>
                <w:shd w:val="clear" w:color="auto" w:fill="FFFFFF"/>
              </w:tcPr>
            </w:tcPrChange>
          </w:tcPr>
          <w:p w14:paraId="529A00B2" w14:textId="77777777" w:rsidR="008027CD" w:rsidRPr="008027CD" w:rsidRDefault="008027CD" w:rsidP="008027CD">
            <w:pPr>
              <w:spacing w:before="120"/>
              <w:rPr>
                <w:ins w:id="9716" w:author="Salah Soliman" w:date="2020-01-31T16:36:00Z"/>
                <w:rFonts w:ascii="Open Sans" w:eastAsia="Open Sans" w:hAnsi="Open Sans" w:cs="Times New Roman"/>
              </w:rPr>
            </w:pPr>
            <w:ins w:id="9717" w:author="Salah Soliman" w:date="2020-01-31T16:36:00Z">
              <w:r w:rsidRPr="008027CD">
                <w:rPr>
                  <w:rFonts w:ascii="Open Sans" w:eastAsia="Open Sans" w:hAnsi="Open Sans" w:cs="Times New Roman"/>
                </w:rPr>
                <w:t>Scales the training data.</w:t>
              </w:r>
            </w:ins>
          </w:p>
        </w:tc>
        <w:tc>
          <w:tcPr>
            <w:tcW w:w="270" w:type="dxa"/>
            <w:shd w:val="clear" w:color="auto" w:fill="FAFAFA"/>
            <w:tcPrChange w:id="9718" w:author="Alicia Romero Lopez" w:date="2020-01-31T09:48:00Z">
              <w:tcPr>
                <w:tcW w:w="0" w:type="auto"/>
              </w:tcPr>
            </w:tcPrChange>
          </w:tcPr>
          <w:p w14:paraId="791994D0" w14:textId="77777777" w:rsidR="008027CD" w:rsidRPr="008027CD" w:rsidRDefault="008027CD" w:rsidP="008027CD">
            <w:pPr>
              <w:rPr>
                <w:ins w:id="9719" w:author="Salah Soliman" w:date="2020-01-31T16:36:00Z"/>
                <w:rFonts w:ascii="Open Sans" w:eastAsia="Open Sans" w:hAnsi="Open Sans" w:cs="Times New Roman"/>
              </w:rPr>
            </w:pPr>
          </w:p>
        </w:tc>
      </w:tr>
      <w:tr w:rsidR="008027CD" w:rsidRPr="008027CD" w14:paraId="5F94C481" w14:textId="77777777" w:rsidTr="51235A2F">
        <w:trPr>
          <w:cantSplit/>
          <w:ins w:id="9720" w:author="Salah Soliman" w:date="2020-01-31T16:36:00Z"/>
        </w:trPr>
        <w:tc>
          <w:tcPr>
            <w:tcW w:w="265" w:type="dxa"/>
            <w:shd w:val="clear" w:color="auto" w:fill="FAFAFA"/>
            <w:tcPrChange w:id="9721" w:author="Alicia Romero Lopez" w:date="2020-01-31T09:48:00Z">
              <w:tcPr>
                <w:tcW w:w="0" w:type="auto"/>
              </w:tcPr>
            </w:tcPrChange>
          </w:tcPr>
          <w:p w14:paraId="68F46659" w14:textId="77777777" w:rsidR="008027CD" w:rsidRPr="008027CD" w:rsidRDefault="008027CD" w:rsidP="008027CD">
            <w:pPr>
              <w:rPr>
                <w:ins w:id="9722" w:author="Salah Soliman" w:date="2020-01-31T16:36:00Z"/>
                <w:rFonts w:ascii="Open Sans" w:eastAsia="Open Sans" w:hAnsi="Open Sans" w:cs="Times New Roman"/>
                <w:color w:val="404040"/>
                <w:sz w:val="16"/>
                <w:szCs w:val="16"/>
              </w:rPr>
            </w:pPr>
          </w:p>
        </w:tc>
        <w:tc>
          <w:tcPr>
            <w:tcW w:w="3960" w:type="dxa"/>
            <w:gridSpan w:val="3"/>
            <w:shd w:val="clear" w:color="auto" w:fill="FAFAFA"/>
            <w:vAlign w:val="center"/>
            <w:tcPrChange w:id="9723" w:author="Alicia Romero Lopez" w:date="2020-01-31T09:48:00Z">
              <w:tcPr>
                <w:tcW w:w="3960" w:type="dxa"/>
                <w:gridSpan w:val="3"/>
                <w:shd w:val="clear" w:color="auto" w:fill="FAFAFA"/>
              </w:tcPr>
            </w:tcPrChange>
          </w:tcPr>
          <w:p w14:paraId="03075AB9" w14:textId="77777777" w:rsidR="008027CD" w:rsidRPr="008027CD" w:rsidRDefault="008027CD" w:rsidP="008027CD">
            <w:pPr>
              <w:rPr>
                <w:ins w:id="9724" w:author="Salah Soliman" w:date="2020-01-31T16:36:00Z"/>
                <w:rFonts w:ascii="Open Sans" w:eastAsia="Open Sans" w:hAnsi="Open Sans" w:cs="Times New Roman"/>
                <w:color w:val="404040"/>
                <w:sz w:val="16"/>
                <w:szCs w:val="16"/>
              </w:rPr>
            </w:pPr>
          </w:p>
        </w:tc>
        <w:tc>
          <w:tcPr>
            <w:tcW w:w="1980" w:type="dxa"/>
            <w:shd w:val="clear" w:color="auto" w:fill="FAFAFA"/>
            <w:vAlign w:val="center"/>
            <w:tcPrChange w:id="9725" w:author="Alicia Romero Lopez" w:date="2020-01-31T09:48:00Z">
              <w:tcPr>
                <w:tcW w:w="1980" w:type="dxa"/>
                <w:shd w:val="clear" w:color="auto" w:fill="FAFAFA"/>
              </w:tcPr>
            </w:tcPrChange>
          </w:tcPr>
          <w:p w14:paraId="4C301E62" w14:textId="77777777" w:rsidR="008027CD" w:rsidRPr="008027CD" w:rsidRDefault="008027CD" w:rsidP="008027CD">
            <w:pPr>
              <w:rPr>
                <w:ins w:id="9726" w:author="Salah Soliman" w:date="2020-01-31T16:36:00Z"/>
                <w:rFonts w:ascii="Open Sans" w:eastAsia="Open Sans" w:hAnsi="Open Sans" w:cs="Times New Roman"/>
                <w:color w:val="404040"/>
                <w:sz w:val="16"/>
                <w:szCs w:val="16"/>
              </w:rPr>
            </w:pPr>
          </w:p>
        </w:tc>
        <w:tc>
          <w:tcPr>
            <w:tcW w:w="3981" w:type="dxa"/>
            <w:shd w:val="clear" w:color="auto" w:fill="FAFAFA"/>
            <w:vAlign w:val="center"/>
            <w:tcPrChange w:id="9727" w:author="Alicia Romero Lopez" w:date="2020-01-31T09:48:00Z">
              <w:tcPr>
                <w:tcW w:w="3981" w:type="dxa"/>
                <w:shd w:val="clear" w:color="auto" w:fill="FAFAFA"/>
              </w:tcPr>
            </w:tcPrChange>
          </w:tcPr>
          <w:p w14:paraId="6D0A71C3" w14:textId="77777777" w:rsidR="008027CD" w:rsidRPr="008027CD" w:rsidRDefault="008027CD" w:rsidP="008027CD">
            <w:pPr>
              <w:rPr>
                <w:ins w:id="9728" w:author="Salah Soliman" w:date="2020-01-31T16:36:00Z"/>
                <w:rFonts w:ascii="Open Sans" w:eastAsia="Open Sans" w:hAnsi="Open Sans" w:cs="Times New Roman"/>
                <w:color w:val="404040"/>
                <w:sz w:val="16"/>
                <w:szCs w:val="16"/>
              </w:rPr>
            </w:pPr>
          </w:p>
        </w:tc>
        <w:tc>
          <w:tcPr>
            <w:tcW w:w="270" w:type="dxa"/>
            <w:shd w:val="clear" w:color="auto" w:fill="FAFAFA"/>
            <w:tcPrChange w:id="9729" w:author="Alicia Romero Lopez" w:date="2020-01-31T09:48:00Z">
              <w:tcPr>
                <w:tcW w:w="0" w:type="auto"/>
              </w:tcPr>
            </w:tcPrChange>
          </w:tcPr>
          <w:p w14:paraId="44BB46B7" w14:textId="77777777" w:rsidR="008027CD" w:rsidRPr="008027CD" w:rsidRDefault="008027CD" w:rsidP="008027CD">
            <w:pPr>
              <w:rPr>
                <w:ins w:id="9730" w:author="Salah Soliman" w:date="2020-01-31T16:36:00Z"/>
                <w:rFonts w:ascii="Open Sans" w:eastAsia="Open Sans" w:hAnsi="Open Sans" w:cs="Times New Roman"/>
                <w:color w:val="404040"/>
                <w:sz w:val="16"/>
                <w:szCs w:val="16"/>
              </w:rPr>
            </w:pPr>
          </w:p>
        </w:tc>
      </w:tr>
      <w:tr w:rsidR="008027CD" w:rsidRPr="008027CD" w14:paraId="33F765C4" w14:textId="77777777" w:rsidTr="51235A2F">
        <w:trPr>
          <w:cantSplit/>
          <w:ins w:id="9731" w:author="Salah Soliman" w:date="2020-01-31T16:36:00Z"/>
        </w:trPr>
        <w:tc>
          <w:tcPr>
            <w:tcW w:w="265" w:type="dxa"/>
            <w:shd w:val="clear" w:color="auto" w:fill="FAFAFA"/>
            <w:tcPrChange w:id="9732" w:author="Alicia Romero Lopez" w:date="2020-01-31T09:48:00Z">
              <w:tcPr>
                <w:tcW w:w="0" w:type="auto"/>
              </w:tcPr>
            </w:tcPrChange>
          </w:tcPr>
          <w:p w14:paraId="69436386" w14:textId="77777777" w:rsidR="008027CD" w:rsidRPr="008027CD" w:rsidRDefault="008027CD" w:rsidP="008027CD">
            <w:pPr>
              <w:rPr>
                <w:ins w:id="9733" w:author="Salah Soliman" w:date="2020-01-31T16:36:00Z"/>
                <w:rFonts w:ascii="Open Sans" w:eastAsia="Open Sans" w:hAnsi="Open Sans" w:cs="Times New Roman"/>
              </w:rPr>
            </w:pPr>
          </w:p>
        </w:tc>
        <w:tc>
          <w:tcPr>
            <w:tcW w:w="3960" w:type="dxa"/>
            <w:gridSpan w:val="3"/>
            <w:shd w:val="clear" w:color="auto" w:fill="FAFAFA"/>
            <w:vAlign w:val="center"/>
            <w:tcPrChange w:id="9734" w:author="Alicia Romero Lopez" w:date="2020-01-31T09:48:00Z">
              <w:tcPr>
                <w:tcW w:w="3960" w:type="dxa"/>
                <w:gridSpan w:val="3"/>
                <w:shd w:val="clear" w:color="auto" w:fill="FAFAFA"/>
              </w:tcPr>
            </w:tcPrChange>
          </w:tcPr>
          <w:p w14:paraId="594E03A3" w14:textId="77777777" w:rsidR="008027CD" w:rsidRPr="008027CD" w:rsidRDefault="008027CD" w:rsidP="008027CD">
            <w:pPr>
              <w:rPr>
                <w:ins w:id="9735" w:author="Salah Soliman" w:date="2020-01-31T16:36:00Z"/>
                <w:rFonts w:ascii="Open Sans" w:eastAsia="Open Sans" w:hAnsi="Open Sans" w:cs="Times New Roman"/>
              </w:rPr>
            </w:pPr>
          </w:p>
        </w:tc>
        <w:tc>
          <w:tcPr>
            <w:tcW w:w="1980" w:type="dxa"/>
            <w:shd w:val="clear" w:color="auto" w:fill="FAFAFA"/>
            <w:vAlign w:val="center"/>
            <w:tcPrChange w:id="9736" w:author="Alicia Romero Lopez" w:date="2020-01-31T09:48:00Z">
              <w:tcPr>
                <w:tcW w:w="1980" w:type="dxa"/>
                <w:shd w:val="clear" w:color="auto" w:fill="FAFAFA"/>
              </w:tcPr>
            </w:tcPrChange>
          </w:tcPr>
          <w:p w14:paraId="20EE7D00" w14:textId="71BF6D6C" w:rsidR="008027CD" w:rsidRPr="008027CD" w:rsidRDefault="008027CD" w:rsidP="008027CD">
            <w:pPr>
              <w:rPr>
                <w:ins w:id="9737" w:author="Salah Soliman" w:date="2020-01-31T16:36:00Z"/>
                <w:rFonts w:ascii="Open Sans" w:eastAsia="Open Sans" w:hAnsi="Open Sans" w:cs="Times New Roman"/>
              </w:rPr>
            </w:pPr>
            <w:ins w:id="9738" w:author="Salah Soliman" w:date="2020-01-31T16:36:00Z">
              <w:r w:rsidRPr="008027CD">
                <w:rPr>
                  <w:rFonts w:ascii="Open Sans" w:eastAsia="Open Sans" w:hAnsi="Open Sans" w:cs="Times New Roman"/>
                  <w:noProof/>
                  <w:rPrChange w:id="9739" w:author="Unknown">
                    <w:rPr>
                      <w:noProof/>
                    </w:rPr>
                  </w:rPrChange>
                </w:rPr>
                <w:drawing>
                  <wp:inline distT="0" distB="0" distL="0" distR="0" wp14:anchorId="6B8ECC4A" wp14:editId="60401530">
                    <wp:extent cx="1156970" cy="306070"/>
                    <wp:effectExtent l="0" t="0" r="508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submit-button-03.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156970" cy="306070"/>
                            </a:xfrm>
                            <a:prstGeom prst="rect">
                              <a:avLst/>
                            </a:prstGeom>
                          </pic:spPr>
                        </pic:pic>
                      </a:graphicData>
                    </a:graphic>
                  </wp:inline>
                </w:drawing>
              </w:r>
            </w:ins>
          </w:p>
        </w:tc>
        <w:tc>
          <w:tcPr>
            <w:tcW w:w="3981" w:type="dxa"/>
            <w:shd w:val="clear" w:color="auto" w:fill="FAFAFA"/>
            <w:vAlign w:val="center"/>
            <w:tcPrChange w:id="9740" w:author="Alicia Romero Lopez" w:date="2020-01-31T09:48:00Z">
              <w:tcPr>
                <w:tcW w:w="3981" w:type="dxa"/>
                <w:shd w:val="clear" w:color="auto" w:fill="FAFAFA"/>
              </w:tcPr>
            </w:tcPrChange>
          </w:tcPr>
          <w:p w14:paraId="783E3B58" w14:textId="77777777" w:rsidR="008027CD" w:rsidRPr="008027CD" w:rsidRDefault="008027CD" w:rsidP="008027CD">
            <w:pPr>
              <w:rPr>
                <w:ins w:id="9741" w:author="Salah Soliman" w:date="2020-01-31T16:36:00Z"/>
                <w:rFonts w:ascii="Open Sans" w:eastAsia="Open Sans" w:hAnsi="Open Sans" w:cs="Times New Roman"/>
              </w:rPr>
            </w:pPr>
          </w:p>
        </w:tc>
        <w:tc>
          <w:tcPr>
            <w:tcW w:w="270" w:type="dxa"/>
            <w:shd w:val="clear" w:color="auto" w:fill="FAFAFA"/>
            <w:tcPrChange w:id="9742" w:author="Alicia Romero Lopez" w:date="2020-01-31T09:48:00Z">
              <w:tcPr>
                <w:tcW w:w="0" w:type="auto"/>
              </w:tcPr>
            </w:tcPrChange>
          </w:tcPr>
          <w:p w14:paraId="067790B7" w14:textId="77777777" w:rsidR="008027CD" w:rsidRPr="008027CD" w:rsidRDefault="008027CD" w:rsidP="008027CD">
            <w:pPr>
              <w:rPr>
                <w:ins w:id="9743" w:author="Salah Soliman" w:date="2020-01-31T16:36:00Z"/>
                <w:rFonts w:ascii="Open Sans" w:eastAsia="Open Sans" w:hAnsi="Open Sans" w:cs="Times New Roman"/>
              </w:rPr>
            </w:pPr>
          </w:p>
        </w:tc>
      </w:tr>
    </w:tbl>
    <w:p w14:paraId="3507ED44" w14:textId="77777777" w:rsidR="008027CD" w:rsidRPr="008027CD" w:rsidRDefault="008027CD" w:rsidP="008027CD">
      <w:pPr>
        <w:spacing w:after="0" w:line="240" w:lineRule="auto"/>
        <w:rPr>
          <w:ins w:id="9744" w:author="Salah Soliman" w:date="2020-01-31T16:36:00Z"/>
          <w:rFonts w:ascii="Open Sans" w:eastAsia="Open Sans" w:hAnsi="Open Sans" w:cs="Times New Roman"/>
          <w:color w:val="404040"/>
        </w:rPr>
      </w:pPr>
    </w:p>
    <w:tbl>
      <w:tblPr>
        <w:tblStyle w:val="TableGrid26"/>
        <w:tblW w:w="10525" w:type="dxa"/>
        <w:tblLook w:val="04A0" w:firstRow="1" w:lastRow="0" w:firstColumn="1" w:lastColumn="0" w:noHBand="0" w:noVBand="1"/>
      </w:tblPr>
      <w:tblGrid>
        <w:gridCol w:w="805"/>
        <w:gridCol w:w="3060"/>
        <w:gridCol w:w="6660"/>
      </w:tblGrid>
      <w:tr w:rsidR="008027CD" w:rsidRPr="008027CD" w14:paraId="06D8FB8D" w14:textId="77777777" w:rsidTr="008027CD">
        <w:trPr>
          <w:trHeight w:val="566"/>
          <w:ins w:id="9745" w:author="Salah Soliman" w:date="2020-01-31T16:36:00Z"/>
        </w:trPr>
        <w:tc>
          <w:tcPr>
            <w:tcW w:w="805" w:type="dxa"/>
            <w:tcBorders>
              <w:top w:val="single" w:sz="4" w:space="0" w:color="auto"/>
              <w:left w:val="single" w:sz="4" w:space="0" w:color="auto"/>
              <w:bottom w:val="single" w:sz="4" w:space="0" w:color="auto"/>
              <w:right w:val="single" w:sz="4" w:space="0" w:color="auto"/>
            </w:tcBorders>
            <w:shd w:val="clear" w:color="auto" w:fill="39407B"/>
            <w:vAlign w:val="center"/>
            <w:hideMark/>
          </w:tcPr>
          <w:p w14:paraId="0C26141C" w14:textId="77777777" w:rsidR="008027CD" w:rsidRPr="008027CD" w:rsidRDefault="008027CD" w:rsidP="008027CD">
            <w:pPr>
              <w:jc w:val="center"/>
              <w:rPr>
                <w:ins w:id="9746" w:author="Salah Soliman" w:date="2020-01-31T16:36:00Z"/>
                <w:rFonts w:ascii="Open Sans" w:eastAsia="Open Sans" w:hAnsi="Open Sans" w:cs="Times New Roman"/>
                <w:b/>
                <w:bCs/>
                <w:color w:val="FFFFFF"/>
              </w:rPr>
            </w:pPr>
            <w:ins w:id="9747" w:author="Salah Soliman" w:date="2020-01-31T16:36:00Z">
              <w:r w:rsidRPr="008027CD">
                <w:rPr>
                  <w:rFonts w:ascii="Open Sans" w:eastAsia="Open Sans" w:hAnsi="Open Sans" w:cs="Times New Roman"/>
                  <w:b/>
                  <w:bCs/>
                  <w:color w:val="FFFFFF"/>
                </w:rPr>
                <w:t>Item</w:t>
              </w:r>
            </w:ins>
          </w:p>
        </w:tc>
        <w:tc>
          <w:tcPr>
            <w:tcW w:w="3060" w:type="dxa"/>
            <w:tcBorders>
              <w:top w:val="single" w:sz="4" w:space="0" w:color="auto"/>
              <w:left w:val="single" w:sz="4" w:space="0" w:color="auto"/>
              <w:bottom w:val="single" w:sz="4" w:space="0" w:color="auto"/>
              <w:right w:val="single" w:sz="4" w:space="0" w:color="auto"/>
            </w:tcBorders>
            <w:shd w:val="clear" w:color="auto" w:fill="39407B"/>
            <w:hideMark/>
          </w:tcPr>
          <w:p w14:paraId="2BDE37D0" w14:textId="77777777" w:rsidR="008027CD" w:rsidRPr="008027CD" w:rsidRDefault="008027CD" w:rsidP="008027CD">
            <w:pPr>
              <w:rPr>
                <w:ins w:id="9748" w:author="Salah Soliman" w:date="2020-01-31T16:36:00Z"/>
                <w:rFonts w:ascii="Open Sans" w:eastAsia="Open Sans" w:hAnsi="Open Sans" w:cs="Times New Roman"/>
                <w:b/>
                <w:bCs/>
                <w:color w:val="FFFFFF"/>
              </w:rPr>
            </w:pPr>
            <w:ins w:id="9749" w:author="Salah Soliman" w:date="2020-01-31T16:36:00Z">
              <w:r w:rsidRPr="008027CD">
                <w:rPr>
                  <w:rFonts w:ascii="Open Sans" w:eastAsia="Open Sans" w:hAnsi="Open Sans" w:cs="Times New Roman"/>
                  <w:b/>
                  <w:bCs/>
                  <w:color w:val="FFFFFF"/>
                </w:rPr>
                <w:t>Status</w:t>
              </w:r>
            </w:ins>
          </w:p>
        </w:tc>
        <w:tc>
          <w:tcPr>
            <w:tcW w:w="6660" w:type="dxa"/>
            <w:tcBorders>
              <w:top w:val="single" w:sz="4" w:space="0" w:color="auto"/>
              <w:left w:val="single" w:sz="4" w:space="0" w:color="auto"/>
              <w:bottom w:val="single" w:sz="4" w:space="0" w:color="auto"/>
              <w:right w:val="single" w:sz="4" w:space="0" w:color="auto"/>
            </w:tcBorders>
            <w:shd w:val="clear" w:color="auto" w:fill="39407B"/>
            <w:hideMark/>
          </w:tcPr>
          <w:p w14:paraId="070FDE8A" w14:textId="77777777" w:rsidR="008027CD" w:rsidRPr="008027CD" w:rsidRDefault="008027CD" w:rsidP="008027CD">
            <w:pPr>
              <w:rPr>
                <w:ins w:id="9750" w:author="Salah Soliman" w:date="2020-01-31T16:36:00Z"/>
                <w:rFonts w:ascii="Open Sans" w:eastAsia="Open Sans" w:hAnsi="Open Sans" w:cs="Times New Roman"/>
                <w:b/>
                <w:bCs/>
                <w:color w:val="FFFFFF"/>
              </w:rPr>
            </w:pPr>
            <w:ins w:id="9751" w:author="Salah Soliman" w:date="2020-01-31T16:36:00Z">
              <w:r w:rsidRPr="008027CD">
                <w:rPr>
                  <w:rFonts w:ascii="Open Sans" w:eastAsia="Open Sans" w:hAnsi="Open Sans" w:cs="Times New Roman"/>
                  <w:b/>
                  <w:bCs/>
                  <w:color w:val="FFFFFF"/>
                </w:rPr>
                <w:t>Explanation Text/Images</w:t>
              </w:r>
            </w:ins>
          </w:p>
        </w:tc>
      </w:tr>
      <w:tr w:rsidR="008027CD" w:rsidRPr="008027CD" w14:paraId="3FEBD6A6" w14:textId="77777777" w:rsidTr="008027CD">
        <w:trPr>
          <w:ins w:id="9752" w:author="Salah Soliman" w:date="2020-01-31T16:36:00Z"/>
        </w:trPr>
        <w:tc>
          <w:tcPr>
            <w:tcW w:w="805" w:type="dxa"/>
            <w:tcBorders>
              <w:top w:val="single" w:sz="4" w:space="0" w:color="auto"/>
              <w:left w:val="single" w:sz="4" w:space="0" w:color="auto"/>
              <w:bottom w:val="single" w:sz="4" w:space="0" w:color="auto"/>
              <w:right w:val="single" w:sz="4" w:space="0" w:color="auto"/>
            </w:tcBorders>
            <w:vAlign w:val="center"/>
            <w:hideMark/>
          </w:tcPr>
          <w:p w14:paraId="4D36F22A" w14:textId="77777777" w:rsidR="008027CD" w:rsidRPr="008027CD" w:rsidRDefault="008027CD" w:rsidP="008027CD">
            <w:pPr>
              <w:jc w:val="center"/>
              <w:rPr>
                <w:ins w:id="9753" w:author="Salah Soliman" w:date="2020-01-31T16:36:00Z"/>
                <w:rFonts w:ascii="Open Sans" w:eastAsia="Open Sans" w:hAnsi="Open Sans" w:cs="Times New Roman"/>
                <w:color w:val="404040"/>
              </w:rPr>
            </w:pPr>
            <w:ins w:id="9754" w:author="Salah Soliman" w:date="2020-01-31T16:36:00Z">
              <w:r w:rsidRPr="008027CD">
                <w:rPr>
                  <w:rFonts w:ascii="Open Sans" w:eastAsia="Open Sans" w:hAnsi="Open Sans" w:cs="Times New Roman"/>
                </w:rPr>
                <w:t>a.</w:t>
              </w:r>
            </w:ins>
          </w:p>
        </w:tc>
        <w:tc>
          <w:tcPr>
            <w:tcW w:w="3060" w:type="dxa"/>
            <w:tcBorders>
              <w:top w:val="single" w:sz="4" w:space="0" w:color="auto"/>
              <w:left w:val="single" w:sz="4" w:space="0" w:color="auto"/>
              <w:bottom w:val="single" w:sz="4" w:space="0" w:color="auto"/>
              <w:right w:val="single" w:sz="4" w:space="0" w:color="auto"/>
            </w:tcBorders>
            <w:vAlign w:val="center"/>
            <w:hideMark/>
          </w:tcPr>
          <w:p w14:paraId="4FF519F6" w14:textId="77777777" w:rsidR="008027CD" w:rsidRPr="008027CD" w:rsidRDefault="008027CD" w:rsidP="008027CD">
            <w:pPr>
              <w:outlineLvl w:val="2"/>
              <w:rPr>
                <w:ins w:id="9755" w:author="Salah Soliman" w:date="2020-01-31T16:36:00Z"/>
                <w:rFonts w:ascii="Open Sans Semibold" w:eastAsia="Open Sans" w:hAnsi="Open Sans Semibold" w:cs="Open Sans Semibold"/>
                <w:color w:val="11143F"/>
              </w:rPr>
            </w:pPr>
            <w:ins w:id="9756" w:author="Salah Soliman" w:date="2020-01-31T16:36:00Z">
              <w:r w:rsidRPr="008027CD">
                <w:rPr>
                  <w:rFonts w:ascii="Open Sans Semibold" w:eastAsia="Open Sans" w:hAnsi="Open Sans Semibold" w:cs="Open Sans Semibold"/>
                  <w:color w:val="11143F"/>
                </w:rPr>
                <w:t>Correct</w:t>
              </w:r>
            </w:ins>
          </w:p>
        </w:tc>
        <w:tc>
          <w:tcPr>
            <w:tcW w:w="6660" w:type="dxa"/>
            <w:tcBorders>
              <w:top w:val="single" w:sz="4" w:space="0" w:color="auto"/>
              <w:left w:val="single" w:sz="4" w:space="0" w:color="auto"/>
              <w:bottom w:val="single" w:sz="4" w:space="0" w:color="auto"/>
              <w:right w:val="single" w:sz="4" w:space="0" w:color="auto"/>
            </w:tcBorders>
            <w:vAlign w:val="center"/>
            <w:hideMark/>
          </w:tcPr>
          <w:p w14:paraId="08F1D101" w14:textId="77777777" w:rsidR="008027CD" w:rsidRPr="008027CD" w:rsidRDefault="008027CD" w:rsidP="008027CD">
            <w:pPr>
              <w:spacing w:before="120" w:after="120" w:line="256" w:lineRule="auto"/>
              <w:rPr>
                <w:ins w:id="9757" w:author="Salah Soliman" w:date="2020-01-31T16:36:00Z"/>
                <w:rFonts w:ascii="Open Sans" w:eastAsia="Open Sans" w:hAnsi="Open Sans" w:cs="Times New Roman"/>
                <w:color w:val="404040"/>
              </w:rPr>
            </w:pPr>
            <w:ins w:id="9758" w:author="Salah Soliman" w:date="2020-01-31T16:36:00Z">
              <w:r w:rsidRPr="008027CD">
                <w:rPr>
                  <w:rFonts w:ascii="Open Sans" w:eastAsia="Open Sans" w:hAnsi="Open Sans" w:cs="Times New Roman"/>
                  <w:color w:val="7F7F7F"/>
                </w:rPr>
                <w:t>Great! The function fit_transform() combines the two operations of fitting the training data and then scales the result.</w:t>
              </w:r>
            </w:ins>
          </w:p>
        </w:tc>
      </w:tr>
      <w:tr w:rsidR="008027CD" w:rsidRPr="008027CD" w14:paraId="11C3A816" w14:textId="77777777" w:rsidTr="008027CD">
        <w:trPr>
          <w:ins w:id="9759" w:author="Salah Soliman" w:date="2020-01-31T16:36:00Z"/>
        </w:trPr>
        <w:tc>
          <w:tcPr>
            <w:tcW w:w="805" w:type="dxa"/>
            <w:tcBorders>
              <w:top w:val="single" w:sz="4" w:space="0" w:color="auto"/>
              <w:left w:val="single" w:sz="4" w:space="0" w:color="auto"/>
              <w:bottom w:val="single" w:sz="4" w:space="0" w:color="auto"/>
              <w:right w:val="single" w:sz="4" w:space="0" w:color="auto"/>
            </w:tcBorders>
            <w:vAlign w:val="center"/>
            <w:hideMark/>
          </w:tcPr>
          <w:p w14:paraId="55967C7D" w14:textId="77777777" w:rsidR="008027CD" w:rsidRPr="008027CD" w:rsidRDefault="008027CD" w:rsidP="008027CD">
            <w:pPr>
              <w:jc w:val="center"/>
              <w:rPr>
                <w:ins w:id="9760" w:author="Salah Soliman" w:date="2020-01-31T16:36:00Z"/>
                <w:rFonts w:ascii="Open Sans" w:eastAsia="Open Sans" w:hAnsi="Open Sans" w:cs="Times New Roman"/>
              </w:rPr>
            </w:pPr>
            <w:ins w:id="9761" w:author="Salah Soliman" w:date="2020-01-31T16:36:00Z">
              <w:r w:rsidRPr="008027CD">
                <w:rPr>
                  <w:rFonts w:ascii="Open Sans" w:eastAsia="Open Sans" w:hAnsi="Open Sans" w:cs="Times New Roman"/>
                </w:rPr>
                <w:t>b.</w:t>
              </w:r>
            </w:ins>
          </w:p>
        </w:tc>
        <w:tc>
          <w:tcPr>
            <w:tcW w:w="3060" w:type="dxa"/>
            <w:tcBorders>
              <w:top w:val="single" w:sz="4" w:space="0" w:color="auto"/>
              <w:left w:val="single" w:sz="4" w:space="0" w:color="auto"/>
              <w:bottom w:val="single" w:sz="4" w:space="0" w:color="auto"/>
              <w:right w:val="single" w:sz="4" w:space="0" w:color="auto"/>
            </w:tcBorders>
            <w:vAlign w:val="center"/>
            <w:hideMark/>
          </w:tcPr>
          <w:p w14:paraId="0932AD9E" w14:textId="77777777" w:rsidR="008027CD" w:rsidRPr="008027CD" w:rsidRDefault="008027CD" w:rsidP="008027CD">
            <w:pPr>
              <w:outlineLvl w:val="2"/>
              <w:rPr>
                <w:ins w:id="9762" w:author="Salah Soliman" w:date="2020-01-31T16:36:00Z"/>
                <w:rFonts w:ascii="Open Sans Semibold" w:eastAsia="Open Sans" w:hAnsi="Open Sans Semibold" w:cs="Open Sans Semibold"/>
                <w:color w:val="11143F"/>
              </w:rPr>
            </w:pPr>
            <w:ins w:id="9763" w:author="Salah Soliman" w:date="2020-01-31T16:36:00Z">
              <w:r w:rsidRPr="008027CD">
                <w:rPr>
                  <w:rFonts w:ascii="Open Sans Semibold" w:eastAsia="Open Sans" w:hAnsi="Open Sans Semibold" w:cs="Open Sans Semibold"/>
                  <w:color w:val="11143F"/>
                </w:rPr>
                <w:t>Incorrect</w:t>
              </w:r>
            </w:ins>
          </w:p>
        </w:tc>
        <w:tc>
          <w:tcPr>
            <w:tcW w:w="6660" w:type="dxa"/>
            <w:tcBorders>
              <w:top w:val="single" w:sz="4" w:space="0" w:color="auto"/>
              <w:left w:val="single" w:sz="4" w:space="0" w:color="auto"/>
              <w:bottom w:val="single" w:sz="4" w:space="0" w:color="auto"/>
              <w:right w:val="single" w:sz="4" w:space="0" w:color="auto"/>
            </w:tcBorders>
            <w:vAlign w:val="center"/>
            <w:hideMark/>
          </w:tcPr>
          <w:p w14:paraId="783B3094" w14:textId="77777777" w:rsidR="008027CD" w:rsidRPr="008027CD" w:rsidRDefault="008027CD" w:rsidP="008027CD">
            <w:pPr>
              <w:spacing w:before="120" w:after="120" w:line="256" w:lineRule="auto"/>
              <w:rPr>
                <w:ins w:id="9764" w:author="Salah Soliman" w:date="2020-01-31T16:36:00Z"/>
                <w:rFonts w:ascii="Open Sans" w:eastAsia="Open Sans" w:hAnsi="Open Sans" w:cs="Times New Roman"/>
                <w:color w:val="404040"/>
              </w:rPr>
            </w:pPr>
            <w:ins w:id="9765" w:author="Salah Soliman" w:date="2020-01-31T16:36:00Z">
              <w:r w:rsidRPr="008027CD">
                <w:rPr>
                  <w:rFonts w:ascii="Open Sans" w:eastAsia="Open Sans" w:hAnsi="Open Sans" w:cs="Times New Roman"/>
                  <w:color w:val="7F7F7F"/>
                </w:rPr>
                <w:t xml:space="preserve">Incorrect. The function fit() is the function that aims at only fitting the scaler to the input data without transforming the data. </w:t>
              </w:r>
            </w:ins>
          </w:p>
        </w:tc>
      </w:tr>
      <w:tr w:rsidR="008027CD" w:rsidRPr="008027CD" w14:paraId="56014163" w14:textId="77777777" w:rsidTr="008027CD">
        <w:trPr>
          <w:ins w:id="9766" w:author="Salah Soliman" w:date="2020-01-31T16:36:00Z"/>
        </w:trPr>
        <w:tc>
          <w:tcPr>
            <w:tcW w:w="805" w:type="dxa"/>
            <w:tcBorders>
              <w:top w:val="single" w:sz="4" w:space="0" w:color="auto"/>
              <w:left w:val="single" w:sz="4" w:space="0" w:color="auto"/>
              <w:bottom w:val="single" w:sz="4" w:space="0" w:color="auto"/>
              <w:right w:val="single" w:sz="4" w:space="0" w:color="auto"/>
            </w:tcBorders>
            <w:vAlign w:val="center"/>
            <w:hideMark/>
          </w:tcPr>
          <w:p w14:paraId="1A141376" w14:textId="77777777" w:rsidR="008027CD" w:rsidRPr="008027CD" w:rsidRDefault="008027CD" w:rsidP="008027CD">
            <w:pPr>
              <w:jc w:val="center"/>
              <w:rPr>
                <w:ins w:id="9767" w:author="Salah Soliman" w:date="2020-01-31T16:36:00Z"/>
                <w:rFonts w:ascii="Open Sans" w:eastAsia="Open Sans" w:hAnsi="Open Sans" w:cs="Times New Roman"/>
              </w:rPr>
            </w:pPr>
            <w:ins w:id="9768" w:author="Salah Soliman" w:date="2020-01-31T16:36:00Z">
              <w:r w:rsidRPr="008027CD">
                <w:rPr>
                  <w:rFonts w:ascii="Open Sans" w:eastAsia="Open Sans" w:hAnsi="Open Sans" w:cs="Times New Roman"/>
                </w:rPr>
                <w:t>c.</w:t>
              </w:r>
            </w:ins>
          </w:p>
        </w:tc>
        <w:tc>
          <w:tcPr>
            <w:tcW w:w="3060" w:type="dxa"/>
            <w:tcBorders>
              <w:top w:val="single" w:sz="4" w:space="0" w:color="auto"/>
              <w:left w:val="single" w:sz="4" w:space="0" w:color="auto"/>
              <w:bottom w:val="single" w:sz="4" w:space="0" w:color="auto"/>
              <w:right w:val="single" w:sz="4" w:space="0" w:color="auto"/>
            </w:tcBorders>
            <w:vAlign w:val="center"/>
            <w:hideMark/>
          </w:tcPr>
          <w:p w14:paraId="0F3B4394" w14:textId="77777777" w:rsidR="008027CD" w:rsidRPr="008027CD" w:rsidRDefault="008027CD" w:rsidP="008027CD">
            <w:pPr>
              <w:outlineLvl w:val="2"/>
              <w:rPr>
                <w:ins w:id="9769" w:author="Salah Soliman" w:date="2020-01-31T16:36:00Z"/>
                <w:rFonts w:ascii="Open Sans Semibold" w:eastAsia="Open Sans" w:hAnsi="Open Sans Semibold" w:cs="Open Sans Semibold"/>
                <w:color w:val="11143F"/>
              </w:rPr>
            </w:pPr>
            <w:ins w:id="9770" w:author="Salah Soliman" w:date="2020-01-31T16:36:00Z">
              <w:r w:rsidRPr="008027CD">
                <w:rPr>
                  <w:rFonts w:ascii="Open Sans Semibold" w:eastAsia="Open Sans" w:hAnsi="Open Sans Semibold" w:cs="Open Sans Semibold"/>
                  <w:color w:val="11143F"/>
                </w:rPr>
                <w:t>Incorrect</w:t>
              </w:r>
            </w:ins>
          </w:p>
        </w:tc>
        <w:tc>
          <w:tcPr>
            <w:tcW w:w="6660" w:type="dxa"/>
            <w:tcBorders>
              <w:top w:val="single" w:sz="4" w:space="0" w:color="auto"/>
              <w:left w:val="single" w:sz="4" w:space="0" w:color="auto"/>
              <w:bottom w:val="single" w:sz="4" w:space="0" w:color="auto"/>
              <w:right w:val="single" w:sz="4" w:space="0" w:color="auto"/>
            </w:tcBorders>
            <w:vAlign w:val="center"/>
            <w:hideMark/>
          </w:tcPr>
          <w:p w14:paraId="6F9C3099" w14:textId="77777777" w:rsidR="008027CD" w:rsidRPr="008027CD" w:rsidRDefault="008027CD" w:rsidP="008027CD">
            <w:pPr>
              <w:spacing w:before="120" w:after="120" w:line="256" w:lineRule="auto"/>
              <w:rPr>
                <w:ins w:id="9771" w:author="Salah Soliman" w:date="2020-01-31T16:36:00Z"/>
                <w:rFonts w:ascii="Open Sans" w:eastAsia="Open Sans" w:hAnsi="Open Sans" w:cs="Times New Roman"/>
                <w:color w:val="404040"/>
              </w:rPr>
            </w:pPr>
            <w:ins w:id="9772" w:author="Salah Soliman" w:date="2020-01-31T16:36:00Z">
              <w:r w:rsidRPr="008027CD">
                <w:rPr>
                  <w:rFonts w:ascii="Open Sans" w:eastAsia="Open Sans" w:hAnsi="Open Sans" w:cs="Times New Roman"/>
                  <w:color w:val="7F7F7F"/>
                </w:rPr>
                <w:t xml:space="preserve">Incorrect. The function transform() is the function that aims at transforming the data to a previously fitted scaler instance. </w:t>
              </w:r>
            </w:ins>
          </w:p>
        </w:tc>
      </w:tr>
      <w:tr w:rsidR="008027CD" w:rsidRPr="008027CD" w14:paraId="09AEE5F4" w14:textId="77777777" w:rsidTr="008027CD">
        <w:trPr>
          <w:ins w:id="9773" w:author="Salah Soliman" w:date="2020-01-31T16:36:00Z"/>
        </w:trPr>
        <w:tc>
          <w:tcPr>
            <w:tcW w:w="805" w:type="dxa"/>
            <w:tcBorders>
              <w:top w:val="single" w:sz="4" w:space="0" w:color="auto"/>
              <w:left w:val="single" w:sz="4" w:space="0" w:color="auto"/>
              <w:bottom w:val="single" w:sz="4" w:space="0" w:color="auto"/>
              <w:right w:val="single" w:sz="4" w:space="0" w:color="auto"/>
            </w:tcBorders>
            <w:vAlign w:val="center"/>
            <w:hideMark/>
          </w:tcPr>
          <w:p w14:paraId="09364AB6" w14:textId="77777777" w:rsidR="008027CD" w:rsidRPr="008027CD" w:rsidRDefault="008027CD" w:rsidP="008027CD">
            <w:pPr>
              <w:jc w:val="center"/>
              <w:rPr>
                <w:ins w:id="9774" w:author="Salah Soliman" w:date="2020-01-31T16:36:00Z"/>
                <w:rFonts w:ascii="Open Sans" w:eastAsia="Open Sans" w:hAnsi="Open Sans" w:cs="Times New Roman"/>
              </w:rPr>
            </w:pPr>
            <w:ins w:id="9775" w:author="Salah Soliman" w:date="2020-01-31T16:36:00Z">
              <w:r w:rsidRPr="008027CD">
                <w:rPr>
                  <w:rFonts w:ascii="Open Sans" w:eastAsia="Open Sans" w:hAnsi="Open Sans" w:cs="Times New Roman"/>
                </w:rPr>
                <w:t>d.</w:t>
              </w:r>
            </w:ins>
          </w:p>
        </w:tc>
        <w:tc>
          <w:tcPr>
            <w:tcW w:w="3060" w:type="dxa"/>
            <w:tcBorders>
              <w:top w:val="single" w:sz="4" w:space="0" w:color="auto"/>
              <w:left w:val="single" w:sz="4" w:space="0" w:color="auto"/>
              <w:bottom w:val="single" w:sz="4" w:space="0" w:color="auto"/>
              <w:right w:val="single" w:sz="4" w:space="0" w:color="auto"/>
            </w:tcBorders>
            <w:vAlign w:val="center"/>
            <w:hideMark/>
          </w:tcPr>
          <w:p w14:paraId="02DCD022" w14:textId="77777777" w:rsidR="008027CD" w:rsidRPr="008027CD" w:rsidRDefault="008027CD" w:rsidP="008027CD">
            <w:pPr>
              <w:outlineLvl w:val="2"/>
              <w:rPr>
                <w:ins w:id="9776" w:author="Salah Soliman" w:date="2020-01-31T16:36:00Z"/>
                <w:rFonts w:ascii="Open Sans Semibold" w:eastAsia="Open Sans" w:hAnsi="Open Sans Semibold" w:cs="Open Sans Semibold"/>
                <w:color w:val="11143F"/>
              </w:rPr>
            </w:pPr>
            <w:ins w:id="9777" w:author="Salah Soliman" w:date="2020-01-31T16:36:00Z">
              <w:r w:rsidRPr="008027CD">
                <w:rPr>
                  <w:rFonts w:ascii="Open Sans Semibold" w:eastAsia="Open Sans" w:hAnsi="Open Sans Semibold" w:cs="Open Sans Semibold"/>
                  <w:color w:val="11143F"/>
                </w:rPr>
                <w:t>Incorrect</w:t>
              </w:r>
            </w:ins>
          </w:p>
        </w:tc>
        <w:tc>
          <w:tcPr>
            <w:tcW w:w="6660" w:type="dxa"/>
            <w:tcBorders>
              <w:top w:val="single" w:sz="4" w:space="0" w:color="auto"/>
              <w:left w:val="single" w:sz="4" w:space="0" w:color="auto"/>
              <w:bottom w:val="single" w:sz="4" w:space="0" w:color="auto"/>
              <w:right w:val="single" w:sz="4" w:space="0" w:color="auto"/>
            </w:tcBorders>
            <w:vAlign w:val="center"/>
            <w:hideMark/>
          </w:tcPr>
          <w:p w14:paraId="6C295BAD" w14:textId="77777777" w:rsidR="008027CD" w:rsidRPr="008027CD" w:rsidRDefault="008027CD" w:rsidP="008027CD">
            <w:pPr>
              <w:spacing w:before="120" w:after="120" w:line="256" w:lineRule="auto"/>
              <w:rPr>
                <w:ins w:id="9778" w:author="Salah Soliman" w:date="2020-01-31T16:36:00Z"/>
                <w:rFonts w:ascii="Open Sans" w:eastAsia="Open Sans" w:hAnsi="Open Sans" w:cs="Times New Roman"/>
                <w:color w:val="404040"/>
              </w:rPr>
            </w:pPr>
            <w:ins w:id="9779" w:author="Salah Soliman" w:date="2020-01-31T16:36:00Z">
              <w:r w:rsidRPr="008027CD">
                <w:rPr>
                  <w:rFonts w:ascii="Open Sans" w:eastAsia="Open Sans" w:hAnsi="Open Sans" w:cs="Times New Roman"/>
                  <w:color w:val="7F7F7F"/>
                </w:rPr>
                <w:t xml:space="preserve">Incorrect. The function fit_transform() is not responsible for extracting any statistical data from the input data. </w:t>
              </w:r>
            </w:ins>
          </w:p>
        </w:tc>
      </w:tr>
    </w:tbl>
    <w:p w14:paraId="32FE6064" w14:textId="075A0D66" w:rsidR="00374341" w:rsidRDefault="00374341" w:rsidP="00374341">
      <w:pPr>
        <w:rPr>
          <w:ins w:id="9780" w:author="Salah Soliman" w:date="2020-01-31T16:36:00Z"/>
          <w:color w:val="404040" w:themeColor="text1" w:themeTint="BF"/>
        </w:rPr>
      </w:pPr>
    </w:p>
    <w:p w14:paraId="24C0ADBD" w14:textId="77777777" w:rsidR="008027CD" w:rsidRDefault="008027CD" w:rsidP="00374341">
      <w:pPr>
        <w:rPr>
          <w:color w:val="404040" w:themeColor="text1" w:themeTint="BF"/>
        </w:rPr>
      </w:pPr>
    </w:p>
    <w:p w14:paraId="63C4B770" w14:textId="1418ECC7" w:rsidR="00374341" w:rsidDel="008027CD" w:rsidRDefault="00374341" w:rsidP="00374341">
      <w:pPr>
        <w:spacing w:after="0" w:line="240" w:lineRule="auto"/>
        <w:rPr>
          <w:del w:id="9781" w:author="Salah Soliman" w:date="2020-01-31T16:36:00Z"/>
        </w:rPr>
      </w:pPr>
    </w:p>
    <w:tbl>
      <w:tblPr>
        <w:tblStyle w:val="TableGrid"/>
        <w:tblW w:w="10455" w:type="dxa"/>
        <w:tblInd w:w="-5" w:type="dxa"/>
        <w:tblBorders>
          <w:top w:val="single" w:sz="4" w:space="0" w:color="5B9BD5" w:themeColor="accent5"/>
          <w:left w:val="single" w:sz="4" w:space="0" w:color="5B9BD5" w:themeColor="accent5"/>
          <w:bottom w:val="single" w:sz="4" w:space="0" w:color="5B9BD5" w:themeColor="accent5"/>
          <w:right w:val="single" w:sz="4" w:space="0" w:color="5B9BD5" w:themeColor="accent5"/>
          <w:insideH w:val="none" w:sz="0" w:space="0" w:color="auto"/>
          <w:insideV w:val="none" w:sz="0" w:space="0" w:color="auto"/>
        </w:tblBorders>
        <w:tblLayout w:type="fixed"/>
        <w:tblCellMar>
          <w:left w:w="115" w:type="dxa"/>
          <w:right w:w="115" w:type="dxa"/>
        </w:tblCellMar>
        <w:tblLook w:val="04A0" w:firstRow="1" w:lastRow="0" w:firstColumn="1" w:lastColumn="0" w:noHBand="0" w:noVBand="1"/>
        <w:tblPrChange w:id="9782" w:author="Alexis Handford" w:date="2020-01-27T11:06:00Z">
          <w:tblPr>
            <w:tblStyle w:val="TableGrid"/>
            <w:tblW w:w="10455" w:type="dxa"/>
            <w:tblInd w:w="-5" w:type="dxa"/>
            <w:tblBorders>
              <w:top w:val="single" w:sz="4" w:space="0" w:color="5B9BD5" w:themeColor="accent5"/>
              <w:left w:val="single" w:sz="4" w:space="0" w:color="5B9BD5" w:themeColor="accent5"/>
              <w:bottom w:val="single" w:sz="4" w:space="0" w:color="5B9BD5" w:themeColor="accent5"/>
              <w:right w:val="single" w:sz="4" w:space="0" w:color="5B9BD5" w:themeColor="accent5"/>
              <w:insideH w:val="none" w:sz="0" w:space="0" w:color="auto"/>
              <w:insideV w:val="none" w:sz="0" w:space="0" w:color="auto"/>
            </w:tblBorders>
            <w:tblLayout w:type="fixed"/>
            <w:tblCellMar>
              <w:left w:w="115" w:type="dxa"/>
              <w:right w:w="115" w:type="dxa"/>
            </w:tblCellMar>
            <w:tblLook w:val="04A0" w:firstRow="1" w:lastRow="0" w:firstColumn="1" w:lastColumn="0" w:noHBand="0" w:noVBand="1"/>
          </w:tblPr>
        </w:tblPrChange>
      </w:tblPr>
      <w:tblGrid>
        <w:gridCol w:w="269"/>
        <w:gridCol w:w="630"/>
        <w:gridCol w:w="450"/>
        <w:gridCol w:w="2878"/>
        <w:gridCol w:w="1979"/>
        <w:gridCol w:w="3979"/>
        <w:gridCol w:w="270"/>
        <w:tblGridChange w:id="9783">
          <w:tblGrid>
            <w:gridCol w:w="360"/>
            <w:gridCol w:w="360"/>
            <w:gridCol w:w="360"/>
            <w:gridCol w:w="360"/>
            <w:gridCol w:w="360"/>
            <w:gridCol w:w="360"/>
            <w:gridCol w:w="360"/>
          </w:tblGrid>
        </w:tblGridChange>
      </w:tblGrid>
      <w:tr w:rsidR="00374341" w:rsidDel="008027CD" w14:paraId="79875BC6" w14:textId="055645A8" w:rsidTr="3E89A3C7">
        <w:trPr>
          <w:cantSplit/>
          <w:del w:id="9784" w:author="Salah Soliman" w:date="2020-01-31T16:36:00Z"/>
        </w:trPr>
        <w:tc>
          <w:tcPr>
            <w:tcW w:w="10461" w:type="dxa"/>
            <w:gridSpan w:val="7"/>
            <w:tcBorders>
              <w:top w:val="single" w:sz="4" w:space="0" w:color="5B9BD5" w:themeColor="accent5"/>
              <w:left w:val="single" w:sz="4" w:space="0" w:color="5B9BD5" w:themeColor="accent5"/>
              <w:bottom w:val="nil"/>
              <w:right w:val="single" w:sz="4" w:space="0" w:color="5B9BD5" w:themeColor="accent5"/>
            </w:tcBorders>
            <w:shd w:val="clear" w:color="auto" w:fill="70AD47" w:themeFill="accent6"/>
            <w:hideMark/>
            <w:tcPrChange w:id="9785" w:author="Alexis Handford" w:date="2020-01-27T11:06:00Z">
              <w:tcPr>
                <w:tcW w:w="10461" w:type="dxa"/>
                <w:gridSpan w:val="7"/>
                <w:tcBorders>
                  <w:top w:val="single" w:sz="4" w:space="0" w:color="5B9BD5" w:themeColor="accent5"/>
                  <w:left w:val="single" w:sz="4" w:space="0" w:color="5B9BD5" w:themeColor="accent5"/>
                  <w:bottom w:val="nil"/>
                  <w:right w:val="single" w:sz="4" w:space="0" w:color="5B9BD5" w:themeColor="accent5"/>
                </w:tcBorders>
                <w:shd w:val="clear" w:color="auto" w:fill="70AD47" w:themeFill="accent6"/>
                <w:hideMark/>
              </w:tcPr>
            </w:tcPrChange>
          </w:tcPr>
          <w:p w14:paraId="0CBE3F19" w14:textId="09B524ED" w:rsidR="00374341" w:rsidDel="008027CD" w:rsidRDefault="00374341" w:rsidP="00374341">
            <w:pPr>
              <w:pStyle w:val="Heading3"/>
              <w:outlineLvl w:val="2"/>
              <w:rPr>
                <w:del w:id="9786" w:author="Salah Soliman" w:date="2020-01-31T16:36:00Z"/>
              </w:rPr>
            </w:pPr>
            <w:del w:id="9787" w:author="Salah Soliman" w:date="2020-01-31T16:36:00Z">
              <w:r w:rsidDel="008027CD">
                <w:delText>Given the following code snippet, what does this piece of code do?</w:delText>
              </w:r>
            </w:del>
          </w:p>
        </w:tc>
      </w:tr>
      <w:tr w:rsidR="00374341" w:rsidDel="008027CD" w14:paraId="4109EEF6" w14:textId="2C6DB0A3" w:rsidTr="3E89A3C7">
        <w:trPr>
          <w:cantSplit/>
          <w:trHeight w:val="80"/>
          <w:del w:id="9788" w:author="Salah Soliman" w:date="2020-01-31T16:36:00Z"/>
        </w:trPr>
        <w:tc>
          <w:tcPr>
            <w:tcW w:w="270" w:type="dxa"/>
            <w:tcBorders>
              <w:top w:val="nil"/>
              <w:left w:val="single" w:sz="4" w:space="0" w:color="5B9BD5" w:themeColor="accent5"/>
              <w:bottom w:val="nil"/>
              <w:right w:val="nil"/>
            </w:tcBorders>
            <w:shd w:val="clear" w:color="auto" w:fill="70AD47" w:themeFill="accent6"/>
            <w:tcPrChange w:id="9789" w:author="Alexis Handford" w:date="2020-01-27T11:06:00Z">
              <w:tcPr>
                <w:tcW w:w="270" w:type="dxa"/>
                <w:tcBorders>
                  <w:top w:val="nil"/>
                  <w:left w:val="single" w:sz="4" w:space="0" w:color="5B9BD5" w:themeColor="accent5"/>
                  <w:bottom w:val="nil"/>
                  <w:right w:val="nil"/>
                </w:tcBorders>
                <w:shd w:val="clear" w:color="auto" w:fill="70AD47" w:themeFill="accent6"/>
              </w:tcPr>
            </w:tcPrChange>
          </w:tcPr>
          <w:p w14:paraId="58D8B5E3" w14:textId="59BB024A" w:rsidR="00374341" w:rsidDel="008027CD" w:rsidRDefault="00374341" w:rsidP="00374341">
            <w:pPr>
              <w:pStyle w:val="NoSpacing"/>
              <w:rPr>
                <w:del w:id="9790" w:author="Salah Soliman" w:date="2020-01-31T16:36:00Z"/>
                <w:noProof/>
                <w:sz w:val="16"/>
                <w:szCs w:val="16"/>
              </w:rPr>
            </w:pPr>
          </w:p>
        </w:tc>
        <w:tc>
          <w:tcPr>
            <w:tcW w:w="9921" w:type="dxa"/>
            <w:gridSpan w:val="5"/>
            <w:tcBorders>
              <w:top w:val="nil"/>
              <w:left w:val="nil"/>
              <w:bottom w:val="single" w:sz="4" w:space="0" w:color="808080" w:themeColor="background1" w:themeShade="80"/>
              <w:right w:val="nil"/>
            </w:tcBorders>
            <w:shd w:val="clear" w:color="auto" w:fill="70AD47" w:themeFill="accent6"/>
            <w:tcPrChange w:id="9791" w:author="Alexis Handford" w:date="2020-01-27T11:06:00Z">
              <w:tcPr>
                <w:tcW w:w="9921" w:type="dxa"/>
                <w:gridSpan w:val="5"/>
                <w:tcBorders>
                  <w:top w:val="nil"/>
                  <w:left w:val="nil"/>
                  <w:bottom w:val="single" w:sz="4" w:space="0" w:color="808080" w:themeColor="background1" w:themeShade="80"/>
                  <w:right w:val="nil"/>
                </w:tcBorders>
                <w:shd w:val="clear" w:color="auto" w:fill="70AD47" w:themeFill="accent6"/>
              </w:tcPr>
            </w:tcPrChange>
          </w:tcPr>
          <w:p w14:paraId="0CC6A228" w14:textId="7653BCED" w:rsidR="00374341" w:rsidDel="008027CD" w:rsidRDefault="00374341" w:rsidP="00374341">
            <w:pPr>
              <w:pStyle w:val="NoSpacing"/>
              <w:rPr>
                <w:del w:id="9792" w:author="Salah Soliman" w:date="2020-01-31T16:36:00Z"/>
                <w:noProof/>
                <w:sz w:val="16"/>
                <w:szCs w:val="16"/>
              </w:rPr>
            </w:pPr>
          </w:p>
        </w:tc>
        <w:tc>
          <w:tcPr>
            <w:tcW w:w="270" w:type="dxa"/>
            <w:tcBorders>
              <w:top w:val="nil"/>
              <w:left w:val="nil"/>
              <w:bottom w:val="nil"/>
              <w:right w:val="single" w:sz="4" w:space="0" w:color="5B9BD5" w:themeColor="accent5"/>
            </w:tcBorders>
            <w:shd w:val="clear" w:color="auto" w:fill="70AD47" w:themeFill="accent6"/>
            <w:tcPrChange w:id="9793" w:author="Alexis Handford" w:date="2020-01-27T11:06:00Z">
              <w:tcPr>
                <w:tcW w:w="270" w:type="dxa"/>
                <w:tcBorders>
                  <w:top w:val="nil"/>
                  <w:left w:val="nil"/>
                  <w:bottom w:val="nil"/>
                  <w:right w:val="single" w:sz="4" w:space="0" w:color="5B9BD5" w:themeColor="accent5"/>
                </w:tcBorders>
                <w:shd w:val="clear" w:color="auto" w:fill="70AD47" w:themeFill="accent6"/>
              </w:tcPr>
            </w:tcPrChange>
          </w:tcPr>
          <w:p w14:paraId="3B478018" w14:textId="0583CD75" w:rsidR="00374341" w:rsidDel="008027CD" w:rsidRDefault="00374341" w:rsidP="00374341">
            <w:pPr>
              <w:pStyle w:val="NoSpacing"/>
              <w:rPr>
                <w:del w:id="9794" w:author="Salah Soliman" w:date="2020-01-31T16:36:00Z"/>
                <w:noProof/>
                <w:sz w:val="16"/>
                <w:szCs w:val="16"/>
              </w:rPr>
            </w:pPr>
          </w:p>
        </w:tc>
      </w:tr>
      <w:tr w:rsidR="00374341" w:rsidDel="008027CD" w14:paraId="7D427CBB" w14:textId="6643ACCD" w:rsidTr="3E89A3C7">
        <w:trPr>
          <w:cantSplit/>
          <w:trHeight w:val="190"/>
          <w:del w:id="9795" w:author="Salah Soliman" w:date="2020-01-31T16:36:00Z"/>
        </w:trPr>
        <w:tc>
          <w:tcPr>
            <w:tcW w:w="270" w:type="dxa"/>
            <w:tcBorders>
              <w:top w:val="nil"/>
              <w:left w:val="single" w:sz="4" w:space="0" w:color="5B9BD5" w:themeColor="accent5"/>
              <w:bottom w:val="nil"/>
              <w:right w:val="single" w:sz="4" w:space="0" w:color="808080" w:themeColor="background1" w:themeShade="80"/>
            </w:tcBorders>
            <w:shd w:val="clear" w:color="auto" w:fill="70AD47" w:themeFill="accent6"/>
            <w:tcPrChange w:id="9796" w:author="Alexis Handford" w:date="2020-01-27T11:06:00Z">
              <w:tcPr>
                <w:tcW w:w="270" w:type="dxa"/>
                <w:tcBorders>
                  <w:top w:val="nil"/>
                  <w:left w:val="single" w:sz="4" w:space="0" w:color="5B9BD5" w:themeColor="accent5"/>
                  <w:bottom w:val="nil"/>
                  <w:right w:val="single" w:sz="4" w:space="0" w:color="808080" w:themeColor="background1" w:themeShade="80"/>
                </w:tcBorders>
                <w:shd w:val="clear" w:color="auto" w:fill="70AD47" w:themeFill="accent6"/>
              </w:tcPr>
            </w:tcPrChange>
          </w:tcPr>
          <w:p w14:paraId="35212FD4" w14:textId="071E1A5C" w:rsidR="00374341" w:rsidDel="008027CD" w:rsidRDefault="00374341" w:rsidP="00374341">
            <w:pPr>
              <w:rPr>
                <w:del w:id="9797" w:author="Salah Soliman" w:date="2020-01-31T16:36:00Z"/>
                <w:noProof/>
              </w:rPr>
            </w:pPr>
          </w:p>
        </w:tc>
        <w:tc>
          <w:tcPr>
            <w:tcW w:w="9921" w:type="dxa"/>
            <w:gridSpan w:val="5"/>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vAlign w:val="center"/>
            <w:hideMark/>
            <w:tcPrChange w:id="9798" w:author="Alexis Handford" w:date="2020-01-27T11:06:00Z">
              <w:tcPr>
                <w:tcW w:w="9921" w:type="dxa"/>
                <w:gridSpan w:val="5"/>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tcPrChange>
          </w:tcPr>
          <w:p w14:paraId="5534B766" w14:textId="194CB0BF" w:rsidR="00374341" w:rsidDel="008027CD" w:rsidRDefault="00374341" w:rsidP="00374341">
            <w:pPr>
              <w:pStyle w:val="CODE"/>
              <w:spacing w:line="240" w:lineRule="auto"/>
              <w:rPr>
                <w:del w:id="9799" w:author="Salah Soliman" w:date="2020-01-31T16:36:00Z"/>
                <w:noProof/>
              </w:rPr>
            </w:pPr>
            <w:del w:id="9800" w:author="Salah Soliman" w:date="2020-01-31T16:36:00Z">
              <w:r w:rsidDel="008027CD">
                <w:rPr>
                  <w:noProof/>
                </w:rPr>
                <w:delText>x_train = scaler.fit_transform(x_train)</w:delText>
              </w:r>
            </w:del>
          </w:p>
        </w:tc>
        <w:tc>
          <w:tcPr>
            <w:tcW w:w="270" w:type="dxa"/>
            <w:tcBorders>
              <w:top w:val="nil"/>
              <w:left w:val="single" w:sz="4" w:space="0" w:color="808080" w:themeColor="background1" w:themeShade="80"/>
              <w:bottom w:val="nil"/>
              <w:right w:val="single" w:sz="4" w:space="0" w:color="5B9BD5" w:themeColor="accent5"/>
            </w:tcBorders>
            <w:shd w:val="clear" w:color="auto" w:fill="70AD47" w:themeFill="accent6"/>
            <w:tcPrChange w:id="9801" w:author="Alexis Handford" w:date="2020-01-27T11:06:00Z">
              <w:tcPr>
                <w:tcW w:w="270" w:type="dxa"/>
                <w:tcBorders>
                  <w:top w:val="nil"/>
                  <w:left w:val="single" w:sz="4" w:space="0" w:color="808080" w:themeColor="background1" w:themeShade="80"/>
                  <w:bottom w:val="nil"/>
                  <w:right w:val="single" w:sz="4" w:space="0" w:color="5B9BD5" w:themeColor="accent5"/>
                </w:tcBorders>
                <w:shd w:val="clear" w:color="auto" w:fill="70AD47" w:themeFill="accent6"/>
              </w:tcPr>
            </w:tcPrChange>
          </w:tcPr>
          <w:p w14:paraId="626CA6A9" w14:textId="2E254137" w:rsidR="00374341" w:rsidDel="008027CD" w:rsidRDefault="00374341" w:rsidP="00374341">
            <w:pPr>
              <w:rPr>
                <w:del w:id="9802" w:author="Salah Soliman" w:date="2020-01-31T16:36:00Z"/>
                <w:noProof/>
              </w:rPr>
            </w:pPr>
          </w:p>
        </w:tc>
      </w:tr>
      <w:tr w:rsidR="00374341" w:rsidDel="008027CD" w14:paraId="29D095CA" w14:textId="496167A9" w:rsidTr="3E89A3C7">
        <w:trPr>
          <w:cantSplit/>
          <w:trHeight w:val="190"/>
          <w:del w:id="9803" w:author="Salah Soliman" w:date="2020-01-31T16:36:00Z"/>
        </w:trPr>
        <w:tc>
          <w:tcPr>
            <w:tcW w:w="270" w:type="dxa"/>
            <w:tcBorders>
              <w:top w:val="nil"/>
              <w:left w:val="single" w:sz="4" w:space="0" w:color="5B9BD5" w:themeColor="accent5"/>
              <w:bottom w:val="nil"/>
              <w:right w:val="nil"/>
            </w:tcBorders>
            <w:shd w:val="clear" w:color="auto" w:fill="70AD47" w:themeFill="accent6"/>
            <w:tcPrChange w:id="9804" w:author="Alexis Handford" w:date="2020-01-27T11:06:00Z">
              <w:tcPr>
                <w:tcW w:w="270" w:type="dxa"/>
                <w:tcBorders>
                  <w:top w:val="nil"/>
                  <w:left w:val="single" w:sz="4" w:space="0" w:color="5B9BD5" w:themeColor="accent5"/>
                  <w:bottom w:val="nil"/>
                  <w:right w:val="nil"/>
                </w:tcBorders>
                <w:shd w:val="clear" w:color="auto" w:fill="70AD47" w:themeFill="accent6"/>
              </w:tcPr>
            </w:tcPrChange>
          </w:tcPr>
          <w:p w14:paraId="7AB7FBE1" w14:textId="4D491BCC" w:rsidR="00374341" w:rsidDel="008027CD" w:rsidRDefault="00374341" w:rsidP="00374341">
            <w:pPr>
              <w:pStyle w:val="NoSpacing"/>
              <w:rPr>
                <w:del w:id="9805" w:author="Salah Soliman" w:date="2020-01-31T16:36:00Z"/>
                <w:noProof/>
                <w:sz w:val="16"/>
                <w:szCs w:val="16"/>
              </w:rPr>
            </w:pPr>
          </w:p>
        </w:tc>
        <w:tc>
          <w:tcPr>
            <w:tcW w:w="9921" w:type="dxa"/>
            <w:gridSpan w:val="5"/>
            <w:tcBorders>
              <w:top w:val="single" w:sz="4" w:space="0" w:color="808080" w:themeColor="background1" w:themeShade="80"/>
              <w:left w:val="nil"/>
              <w:bottom w:val="nil"/>
              <w:right w:val="nil"/>
            </w:tcBorders>
            <w:shd w:val="clear" w:color="auto" w:fill="70AD47" w:themeFill="accent6"/>
            <w:tcPrChange w:id="9806" w:author="Alexis Handford" w:date="2020-01-27T11:06:00Z">
              <w:tcPr>
                <w:tcW w:w="9921" w:type="dxa"/>
                <w:gridSpan w:val="5"/>
                <w:tcBorders>
                  <w:top w:val="single" w:sz="4" w:space="0" w:color="808080" w:themeColor="background1" w:themeShade="80"/>
                  <w:left w:val="nil"/>
                  <w:bottom w:val="nil"/>
                  <w:right w:val="nil"/>
                </w:tcBorders>
                <w:shd w:val="clear" w:color="auto" w:fill="70AD47" w:themeFill="accent6"/>
              </w:tcPr>
            </w:tcPrChange>
          </w:tcPr>
          <w:p w14:paraId="7F46E0F1" w14:textId="08BC4D76" w:rsidR="00374341" w:rsidDel="008027CD" w:rsidRDefault="00374341" w:rsidP="00374341">
            <w:pPr>
              <w:pStyle w:val="NoSpacing"/>
              <w:rPr>
                <w:del w:id="9807" w:author="Salah Soliman" w:date="2020-01-31T16:36:00Z"/>
                <w:noProof/>
                <w:sz w:val="16"/>
                <w:szCs w:val="16"/>
              </w:rPr>
            </w:pPr>
          </w:p>
        </w:tc>
        <w:tc>
          <w:tcPr>
            <w:tcW w:w="270" w:type="dxa"/>
            <w:tcBorders>
              <w:top w:val="nil"/>
              <w:left w:val="nil"/>
              <w:bottom w:val="nil"/>
              <w:right w:val="single" w:sz="4" w:space="0" w:color="5B9BD5" w:themeColor="accent5"/>
            </w:tcBorders>
            <w:shd w:val="clear" w:color="auto" w:fill="70AD47" w:themeFill="accent6"/>
            <w:tcPrChange w:id="9808" w:author="Alexis Handford" w:date="2020-01-27T11:06:00Z">
              <w:tcPr>
                <w:tcW w:w="270" w:type="dxa"/>
                <w:tcBorders>
                  <w:top w:val="nil"/>
                  <w:left w:val="nil"/>
                  <w:bottom w:val="nil"/>
                  <w:right w:val="single" w:sz="4" w:space="0" w:color="5B9BD5" w:themeColor="accent5"/>
                </w:tcBorders>
                <w:shd w:val="clear" w:color="auto" w:fill="70AD47" w:themeFill="accent6"/>
              </w:tcPr>
            </w:tcPrChange>
          </w:tcPr>
          <w:p w14:paraId="5D3087A4" w14:textId="3AF44E02" w:rsidR="00374341" w:rsidDel="008027CD" w:rsidRDefault="00374341" w:rsidP="00374341">
            <w:pPr>
              <w:pStyle w:val="NoSpacing"/>
              <w:rPr>
                <w:del w:id="9809" w:author="Salah Soliman" w:date="2020-01-31T16:36:00Z"/>
                <w:noProof/>
                <w:sz w:val="16"/>
                <w:szCs w:val="16"/>
              </w:rPr>
            </w:pPr>
          </w:p>
        </w:tc>
      </w:tr>
      <w:tr w:rsidR="00374341" w:rsidDel="008027CD" w14:paraId="6E62F73D" w14:textId="5AAD8F74" w:rsidTr="3E89A3C7">
        <w:trPr>
          <w:cantSplit/>
          <w:del w:id="9810" w:author="Salah Soliman" w:date="2020-01-31T16:36:00Z"/>
        </w:trPr>
        <w:tc>
          <w:tcPr>
            <w:tcW w:w="270" w:type="dxa"/>
            <w:tcBorders>
              <w:top w:val="nil"/>
              <w:left w:val="single" w:sz="4" w:space="0" w:color="5B9BD5" w:themeColor="accent5"/>
              <w:bottom w:val="nil"/>
              <w:right w:val="nil"/>
            </w:tcBorders>
            <w:shd w:val="clear" w:color="auto" w:fill="70AD47" w:themeFill="accent6"/>
            <w:tcPrChange w:id="9811" w:author="Alexis Handford" w:date="2020-01-27T11:06:00Z">
              <w:tcPr>
                <w:tcW w:w="270" w:type="dxa"/>
                <w:tcBorders>
                  <w:top w:val="nil"/>
                  <w:left w:val="single" w:sz="4" w:space="0" w:color="5B9BD5" w:themeColor="accent5"/>
                  <w:bottom w:val="nil"/>
                  <w:right w:val="nil"/>
                </w:tcBorders>
                <w:shd w:val="clear" w:color="auto" w:fill="70AD47" w:themeFill="accent6"/>
              </w:tcPr>
            </w:tcPrChange>
          </w:tcPr>
          <w:p w14:paraId="420F3FD9" w14:textId="38D29C6E" w:rsidR="00374341" w:rsidDel="008027CD" w:rsidRDefault="00374341" w:rsidP="00374341">
            <w:pPr>
              <w:rPr>
                <w:del w:id="9812" w:author="Salah Soliman" w:date="2020-01-31T16:36:00Z"/>
              </w:rPr>
            </w:pPr>
          </w:p>
        </w:tc>
        <w:tc>
          <w:tcPr>
            <w:tcW w:w="630" w:type="dxa"/>
            <w:tcBorders>
              <w:top w:val="nil"/>
              <w:left w:val="nil"/>
              <w:bottom w:val="nil"/>
              <w:right w:val="nil"/>
            </w:tcBorders>
            <w:shd w:val="clear" w:color="auto" w:fill="FFFFFF" w:themeFill="background1"/>
            <w:vAlign w:val="center"/>
            <w:hideMark/>
            <w:tcPrChange w:id="9813" w:author="Alexis Handford" w:date="2020-01-27T11:06:00Z">
              <w:tcPr>
                <w:tcW w:w="630" w:type="dxa"/>
                <w:tcBorders>
                  <w:top w:val="nil"/>
                  <w:left w:val="nil"/>
                  <w:bottom w:val="nil"/>
                  <w:right w:val="nil"/>
                </w:tcBorders>
                <w:shd w:val="clear" w:color="auto" w:fill="FFFFFF" w:themeFill="background1"/>
                <w:hideMark/>
              </w:tcPr>
            </w:tcPrChange>
          </w:tcPr>
          <w:p w14:paraId="5E113D06" w14:textId="66416B01" w:rsidR="00374341" w:rsidDel="008027CD" w:rsidRDefault="00374341" w:rsidP="00374341">
            <w:pPr>
              <w:rPr>
                <w:del w:id="9814" w:author="Salah Soliman" w:date="2020-01-31T16:36:00Z"/>
              </w:rPr>
            </w:pPr>
            <w:del w:id="9815" w:author="Salah Soliman" w:date="2020-01-31T16:36:00Z">
              <w:r w:rsidDel="008027CD">
                <w:rPr>
                  <w:noProof/>
                </w:rPr>
                <mc:AlternateContent>
                  <mc:Choice Requires="wps">
                    <w:drawing>
                      <wp:inline distT="0" distB="0" distL="0" distR="0" wp14:anchorId="25DEE594" wp14:editId="731A2246">
                        <wp:extent cx="207010" cy="207010"/>
                        <wp:effectExtent l="19050" t="19050" r="21590" b="21590"/>
                        <wp:docPr id="197" name="Oval 19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010" cy="207010"/>
                                </a:xfrm>
                                <a:prstGeom prst="ellipse">
                                  <a:avLst/>
                                </a:prstGeom>
                                <a:noFill/>
                                <a:ln w="28575">
                                  <a:solidFill>
                                    <a:schemeClr val="accent5">
                                      <a:lumMod val="9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inline>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w16se="http://schemas.microsoft.com/office/word/2015/wordml/symex" xmlns:cx1="http://schemas.microsoft.com/office/drawing/2015/9/8/chartex" xmlns:cx="http://schemas.microsoft.com/office/drawing/2014/chartex">
                    <w:pict>
                      <v:oval w14:anchorId="62067E40" id="Oval 197" o:spid="_x0000_s1026" style="width:16.3pt;height:16.3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" filled="f" strokecolor="#428bce [2888]" strokeweight="2.25pt">
                        <v:stroke joinstyle="miter"/>
                        <w10:anchorlock/>
                      </v:oval>
                    </w:pict>
                  </mc:Fallback>
                </mc:AlternateContent>
              </w:r>
            </w:del>
          </w:p>
        </w:tc>
        <w:tc>
          <w:tcPr>
            <w:tcW w:w="450" w:type="dxa"/>
            <w:tcBorders>
              <w:top w:val="nil"/>
              <w:left w:val="nil"/>
              <w:bottom w:val="nil"/>
              <w:right w:val="nil"/>
            </w:tcBorders>
            <w:shd w:val="clear" w:color="auto" w:fill="FFFFFF" w:themeFill="background1"/>
            <w:vAlign w:val="center"/>
            <w:hideMark/>
            <w:tcPrChange w:id="9816" w:author="Alexis Handford" w:date="2020-01-27T11:06:00Z">
              <w:tcPr>
                <w:tcW w:w="450" w:type="dxa"/>
                <w:tcBorders>
                  <w:top w:val="nil"/>
                  <w:left w:val="nil"/>
                  <w:bottom w:val="nil"/>
                  <w:right w:val="nil"/>
                </w:tcBorders>
                <w:shd w:val="clear" w:color="auto" w:fill="FFFFFF" w:themeFill="background1"/>
                <w:hideMark/>
              </w:tcPr>
            </w:tcPrChange>
          </w:tcPr>
          <w:p w14:paraId="565EFD2C" w14:textId="47DEB76A" w:rsidR="00374341" w:rsidDel="008027CD" w:rsidRDefault="00374341" w:rsidP="00374341">
            <w:pPr>
              <w:rPr>
                <w:del w:id="9817" w:author="Salah Soliman" w:date="2020-01-31T16:36:00Z"/>
                <w:rFonts w:asciiTheme="majorHAnsi" w:hAnsiTheme="majorHAnsi" w:cstheme="majorHAnsi"/>
              </w:rPr>
            </w:pPr>
            <w:del w:id="9818" w:author="Salah Soliman" w:date="2020-01-31T16:36:00Z">
              <w:r w:rsidDel="008027CD">
                <w:rPr>
                  <w:rFonts w:asciiTheme="majorHAnsi" w:hAnsiTheme="majorHAnsi" w:cstheme="majorHAnsi"/>
                </w:rPr>
                <w:delText>a.</w:delText>
              </w:r>
            </w:del>
          </w:p>
        </w:tc>
        <w:tc>
          <w:tcPr>
            <w:tcW w:w="8841" w:type="dxa"/>
            <w:gridSpan w:val="3"/>
            <w:tcBorders>
              <w:top w:val="nil"/>
              <w:left w:val="nil"/>
              <w:bottom w:val="nil"/>
              <w:right w:val="nil"/>
            </w:tcBorders>
            <w:shd w:val="clear" w:color="auto" w:fill="FFFFFF" w:themeFill="background1"/>
            <w:vAlign w:val="center"/>
            <w:hideMark/>
            <w:tcPrChange w:id="9819" w:author="Alexis Handford" w:date="2020-01-27T11:06:00Z">
              <w:tcPr>
                <w:tcW w:w="8841" w:type="dxa"/>
                <w:gridSpan w:val="3"/>
                <w:tcBorders>
                  <w:top w:val="nil"/>
                  <w:left w:val="nil"/>
                  <w:bottom w:val="nil"/>
                  <w:right w:val="nil"/>
                </w:tcBorders>
                <w:shd w:val="clear" w:color="auto" w:fill="FFFFFF" w:themeFill="background1"/>
                <w:hideMark/>
              </w:tcPr>
            </w:tcPrChange>
          </w:tcPr>
          <w:p w14:paraId="152373B4" w14:textId="1DB2D443" w:rsidR="00374341" w:rsidDel="008027CD" w:rsidRDefault="00374341" w:rsidP="00374341">
            <w:pPr>
              <w:rPr>
                <w:del w:id="9820" w:author="Salah Soliman" w:date="2020-01-31T16:36:00Z"/>
                <w:rFonts w:ascii="Consolas" w:hAnsi="Consolas"/>
              </w:rPr>
            </w:pPr>
            <w:del w:id="9821" w:author="Salah Soliman" w:date="2020-01-31T16:36:00Z">
              <w:r w:rsidDel="008027CD">
                <w:rPr>
                  <w:highlight w:val="green"/>
                </w:rPr>
                <w:delText>Fits and scales the training data.</w:delText>
              </w:r>
            </w:del>
          </w:p>
        </w:tc>
        <w:tc>
          <w:tcPr>
            <w:tcW w:w="270" w:type="dxa"/>
            <w:tcBorders>
              <w:top w:val="nil"/>
              <w:left w:val="nil"/>
              <w:bottom w:val="nil"/>
              <w:right w:val="single" w:sz="4" w:space="0" w:color="5B9BD5" w:themeColor="accent5"/>
            </w:tcBorders>
            <w:shd w:val="clear" w:color="auto" w:fill="70AD47" w:themeFill="accent6"/>
            <w:tcPrChange w:id="9822" w:author="Alexis Handford" w:date="2020-01-27T11:06:00Z">
              <w:tcPr>
                <w:tcW w:w="270" w:type="dxa"/>
                <w:tcBorders>
                  <w:top w:val="nil"/>
                  <w:left w:val="nil"/>
                  <w:bottom w:val="nil"/>
                  <w:right w:val="single" w:sz="4" w:space="0" w:color="5B9BD5" w:themeColor="accent5"/>
                </w:tcBorders>
                <w:shd w:val="clear" w:color="auto" w:fill="70AD47" w:themeFill="accent6"/>
              </w:tcPr>
            </w:tcPrChange>
          </w:tcPr>
          <w:p w14:paraId="0C1A7764" w14:textId="7085DE49" w:rsidR="00374341" w:rsidDel="008027CD" w:rsidRDefault="00374341" w:rsidP="00374341">
            <w:pPr>
              <w:rPr>
                <w:del w:id="9823" w:author="Salah Soliman" w:date="2020-01-31T16:36:00Z"/>
              </w:rPr>
            </w:pPr>
          </w:p>
        </w:tc>
      </w:tr>
      <w:tr w:rsidR="00374341" w:rsidDel="008027CD" w14:paraId="7FAD2389" w14:textId="61B5EC8D" w:rsidTr="3E89A3C7">
        <w:trPr>
          <w:cantSplit/>
          <w:trHeight w:val="20"/>
          <w:del w:id="9824" w:author="Salah Soliman" w:date="2020-01-31T16:36:00Z"/>
        </w:trPr>
        <w:tc>
          <w:tcPr>
            <w:tcW w:w="270" w:type="dxa"/>
            <w:tcBorders>
              <w:top w:val="nil"/>
              <w:left w:val="single" w:sz="4" w:space="0" w:color="5B9BD5" w:themeColor="accent5"/>
              <w:bottom w:val="nil"/>
              <w:right w:val="nil"/>
            </w:tcBorders>
            <w:shd w:val="clear" w:color="auto" w:fill="70AD47" w:themeFill="accent6"/>
            <w:tcPrChange w:id="9825" w:author="Alexis Handford" w:date="2020-01-27T11:06:00Z">
              <w:tcPr>
                <w:tcW w:w="270" w:type="dxa"/>
                <w:tcBorders>
                  <w:top w:val="nil"/>
                  <w:left w:val="single" w:sz="4" w:space="0" w:color="5B9BD5" w:themeColor="accent5"/>
                  <w:bottom w:val="nil"/>
                  <w:right w:val="nil"/>
                </w:tcBorders>
                <w:shd w:val="clear" w:color="auto" w:fill="70AD47" w:themeFill="accent6"/>
              </w:tcPr>
            </w:tcPrChange>
          </w:tcPr>
          <w:p w14:paraId="65B3DD0A" w14:textId="4F653593" w:rsidR="00374341" w:rsidDel="008027CD" w:rsidRDefault="00374341" w:rsidP="00374341">
            <w:pPr>
              <w:pStyle w:val="NoSpacing"/>
              <w:rPr>
                <w:del w:id="9826" w:author="Salah Soliman" w:date="2020-01-31T16:36:00Z"/>
                <w:sz w:val="16"/>
                <w:szCs w:val="16"/>
              </w:rPr>
            </w:pPr>
          </w:p>
        </w:tc>
        <w:tc>
          <w:tcPr>
            <w:tcW w:w="630" w:type="dxa"/>
            <w:tcBorders>
              <w:top w:val="nil"/>
              <w:left w:val="nil"/>
              <w:bottom w:val="nil"/>
              <w:right w:val="nil"/>
            </w:tcBorders>
            <w:shd w:val="clear" w:color="auto" w:fill="70AD47" w:themeFill="accent6"/>
            <w:vAlign w:val="center"/>
            <w:tcPrChange w:id="9827" w:author="Alexis Handford" w:date="2020-01-27T11:06:00Z">
              <w:tcPr>
                <w:tcW w:w="630" w:type="dxa"/>
                <w:tcBorders>
                  <w:top w:val="nil"/>
                  <w:left w:val="nil"/>
                  <w:bottom w:val="nil"/>
                  <w:right w:val="nil"/>
                </w:tcBorders>
                <w:shd w:val="clear" w:color="auto" w:fill="70AD47" w:themeFill="accent6"/>
              </w:tcPr>
            </w:tcPrChange>
          </w:tcPr>
          <w:p w14:paraId="4033A877" w14:textId="78C51979" w:rsidR="00374341" w:rsidDel="008027CD" w:rsidRDefault="00374341" w:rsidP="00374341">
            <w:pPr>
              <w:pStyle w:val="NoSpacing"/>
              <w:rPr>
                <w:del w:id="9828" w:author="Salah Soliman" w:date="2020-01-31T16:36:00Z"/>
                <w:sz w:val="16"/>
                <w:szCs w:val="16"/>
              </w:rPr>
            </w:pPr>
          </w:p>
        </w:tc>
        <w:tc>
          <w:tcPr>
            <w:tcW w:w="3330" w:type="dxa"/>
            <w:gridSpan w:val="2"/>
            <w:tcBorders>
              <w:top w:val="nil"/>
              <w:left w:val="nil"/>
              <w:bottom w:val="nil"/>
              <w:right w:val="nil"/>
            </w:tcBorders>
            <w:shd w:val="clear" w:color="auto" w:fill="70AD47" w:themeFill="accent6"/>
            <w:vAlign w:val="center"/>
            <w:tcPrChange w:id="9829" w:author="Alexis Handford" w:date="2020-01-27T11:06:00Z">
              <w:tcPr>
                <w:tcW w:w="3330" w:type="dxa"/>
                <w:gridSpan w:val="2"/>
                <w:tcBorders>
                  <w:top w:val="nil"/>
                  <w:left w:val="nil"/>
                  <w:bottom w:val="nil"/>
                  <w:right w:val="nil"/>
                </w:tcBorders>
                <w:shd w:val="clear" w:color="auto" w:fill="70AD47" w:themeFill="accent6"/>
              </w:tcPr>
            </w:tcPrChange>
          </w:tcPr>
          <w:p w14:paraId="18D2C349" w14:textId="3C6F2554" w:rsidR="00374341" w:rsidDel="008027CD" w:rsidRDefault="00374341" w:rsidP="00374341">
            <w:pPr>
              <w:pStyle w:val="NoSpacing"/>
              <w:rPr>
                <w:del w:id="9830" w:author="Salah Soliman" w:date="2020-01-31T16:36:00Z"/>
                <w:rFonts w:ascii="Consolas" w:hAnsi="Consolas"/>
                <w:sz w:val="16"/>
                <w:szCs w:val="16"/>
              </w:rPr>
            </w:pPr>
          </w:p>
        </w:tc>
        <w:tc>
          <w:tcPr>
            <w:tcW w:w="1980" w:type="dxa"/>
            <w:tcBorders>
              <w:top w:val="nil"/>
              <w:left w:val="nil"/>
              <w:bottom w:val="nil"/>
              <w:right w:val="nil"/>
            </w:tcBorders>
            <w:shd w:val="clear" w:color="auto" w:fill="70AD47" w:themeFill="accent6"/>
            <w:vAlign w:val="center"/>
            <w:tcPrChange w:id="9831" w:author="Alexis Handford" w:date="2020-01-27T11:06:00Z">
              <w:tcPr>
                <w:tcW w:w="1980" w:type="dxa"/>
                <w:tcBorders>
                  <w:top w:val="nil"/>
                  <w:left w:val="nil"/>
                  <w:bottom w:val="nil"/>
                  <w:right w:val="nil"/>
                </w:tcBorders>
                <w:shd w:val="clear" w:color="auto" w:fill="70AD47" w:themeFill="accent6"/>
              </w:tcPr>
            </w:tcPrChange>
          </w:tcPr>
          <w:p w14:paraId="689A8A21" w14:textId="0EF7D06D" w:rsidR="00374341" w:rsidDel="008027CD" w:rsidRDefault="00374341" w:rsidP="00374341">
            <w:pPr>
              <w:pStyle w:val="NoSpacing"/>
              <w:rPr>
                <w:del w:id="9832" w:author="Salah Soliman" w:date="2020-01-31T16:36:00Z"/>
                <w:rFonts w:ascii="Consolas" w:hAnsi="Consolas"/>
                <w:sz w:val="16"/>
                <w:szCs w:val="16"/>
              </w:rPr>
            </w:pPr>
          </w:p>
        </w:tc>
        <w:tc>
          <w:tcPr>
            <w:tcW w:w="3981" w:type="dxa"/>
            <w:tcBorders>
              <w:top w:val="nil"/>
              <w:left w:val="nil"/>
              <w:bottom w:val="nil"/>
              <w:right w:val="nil"/>
            </w:tcBorders>
            <w:shd w:val="clear" w:color="auto" w:fill="70AD47" w:themeFill="accent6"/>
            <w:vAlign w:val="center"/>
            <w:tcPrChange w:id="9833" w:author="Alexis Handford" w:date="2020-01-27T11:06:00Z">
              <w:tcPr>
                <w:tcW w:w="3981" w:type="dxa"/>
                <w:tcBorders>
                  <w:top w:val="nil"/>
                  <w:left w:val="nil"/>
                  <w:bottom w:val="nil"/>
                  <w:right w:val="nil"/>
                </w:tcBorders>
                <w:shd w:val="clear" w:color="auto" w:fill="70AD47" w:themeFill="accent6"/>
              </w:tcPr>
            </w:tcPrChange>
          </w:tcPr>
          <w:p w14:paraId="0BB20030" w14:textId="54038EF5" w:rsidR="00374341" w:rsidDel="008027CD" w:rsidRDefault="00374341" w:rsidP="00374341">
            <w:pPr>
              <w:pStyle w:val="NoSpacing"/>
              <w:rPr>
                <w:del w:id="9834" w:author="Salah Soliman" w:date="2020-01-31T16:36:00Z"/>
                <w:rFonts w:ascii="Consolas" w:hAnsi="Consolas"/>
                <w:noProof/>
                <w:sz w:val="16"/>
                <w:szCs w:val="16"/>
              </w:rPr>
            </w:pPr>
          </w:p>
        </w:tc>
        <w:tc>
          <w:tcPr>
            <w:tcW w:w="270" w:type="dxa"/>
            <w:tcBorders>
              <w:top w:val="nil"/>
              <w:left w:val="nil"/>
              <w:bottom w:val="nil"/>
              <w:right w:val="single" w:sz="4" w:space="0" w:color="5B9BD5" w:themeColor="accent5"/>
            </w:tcBorders>
            <w:shd w:val="clear" w:color="auto" w:fill="70AD47" w:themeFill="accent6"/>
            <w:tcPrChange w:id="9835" w:author="Alexis Handford" w:date="2020-01-27T11:06:00Z">
              <w:tcPr>
                <w:tcW w:w="270" w:type="dxa"/>
                <w:tcBorders>
                  <w:top w:val="nil"/>
                  <w:left w:val="nil"/>
                  <w:bottom w:val="nil"/>
                  <w:right w:val="single" w:sz="4" w:space="0" w:color="5B9BD5" w:themeColor="accent5"/>
                </w:tcBorders>
                <w:shd w:val="clear" w:color="auto" w:fill="70AD47" w:themeFill="accent6"/>
              </w:tcPr>
            </w:tcPrChange>
          </w:tcPr>
          <w:p w14:paraId="46BDF001" w14:textId="27903109" w:rsidR="00374341" w:rsidDel="008027CD" w:rsidRDefault="00374341" w:rsidP="00374341">
            <w:pPr>
              <w:pStyle w:val="NoSpacing"/>
              <w:rPr>
                <w:del w:id="9836" w:author="Salah Soliman" w:date="2020-01-31T16:36:00Z"/>
                <w:sz w:val="16"/>
                <w:szCs w:val="16"/>
              </w:rPr>
            </w:pPr>
          </w:p>
        </w:tc>
      </w:tr>
      <w:tr w:rsidR="00374341" w:rsidDel="008027CD" w14:paraId="1BD8FA98" w14:textId="7AF1B139" w:rsidTr="3E89A3C7">
        <w:trPr>
          <w:cantSplit/>
          <w:del w:id="9837" w:author="Salah Soliman" w:date="2020-01-31T16:36:00Z"/>
        </w:trPr>
        <w:tc>
          <w:tcPr>
            <w:tcW w:w="270" w:type="dxa"/>
            <w:tcBorders>
              <w:top w:val="nil"/>
              <w:left w:val="single" w:sz="4" w:space="0" w:color="5B9BD5" w:themeColor="accent5"/>
              <w:bottom w:val="nil"/>
              <w:right w:val="nil"/>
            </w:tcBorders>
            <w:shd w:val="clear" w:color="auto" w:fill="70AD47" w:themeFill="accent6"/>
            <w:tcPrChange w:id="9838" w:author="Alexis Handford" w:date="2020-01-27T11:06:00Z">
              <w:tcPr>
                <w:tcW w:w="270" w:type="dxa"/>
                <w:tcBorders>
                  <w:top w:val="nil"/>
                  <w:left w:val="single" w:sz="4" w:space="0" w:color="5B9BD5" w:themeColor="accent5"/>
                  <w:bottom w:val="nil"/>
                  <w:right w:val="nil"/>
                </w:tcBorders>
                <w:shd w:val="clear" w:color="auto" w:fill="70AD47" w:themeFill="accent6"/>
              </w:tcPr>
            </w:tcPrChange>
          </w:tcPr>
          <w:p w14:paraId="3039426B" w14:textId="1B40C59A" w:rsidR="00374341" w:rsidDel="008027CD" w:rsidRDefault="00374341" w:rsidP="00374341">
            <w:pPr>
              <w:rPr>
                <w:del w:id="9839" w:author="Salah Soliman" w:date="2020-01-31T16:36:00Z"/>
              </w:rPr>
            </w:pPr>
          </w:p>
        </w:tc>
        <w:tc>
          <w:tcPr>
            <w:tcW w:w="630" w:type="dxa"/>
            <w:tcBorders>
              <w:top w:val="nil"/>
              <w:left w:val="nil"/>
              <w:bottom w:val="nil"/>
              <w:right w:val="nil"/>
            </w:tcBorders>
            <w:shd w:val="clear" w:color="auto" w:fill="FFFFFF" w:themeFill="background1"/>
            <w:vAlign w:val="center"/>
            <w:hideMark/>
            <w:tcPrChange w:id="9840" w:author="Alexis Handford" w:date="2020-01-27T11:06:00Z">
              <w:tcPr>
                <w:tcW w:w="630" w:type="dxa"/>
                <w:tcBorders>
                  <w:top w:val="nil"/>
                  <w:left w:val="nil"/>
                  <w:bottom w:val="nil"/>
                  <w:right w:val="nil"/>
                </w:tcBorders>
                <w:shd w:val="clear" w:color="auto" w:fill="FFFFFF" w:themeFill="background1"/>
                <w:hideMark/>
              </w:tcPr>
            </w:tcPrChange>
          </w:tcPr>
          <w:p w14:paraId="1FB5E242" w14:textId="67785A8D" w:rsidR="00374341" w:rsidDel="008027CD" w:rsidRDefault="00374341" w:rsidP="00374341">
            <w:pPr>
              <w:rPr>
                <w:del w:id="9841" w:author="Salah Soliman" w:date="2020-01-31T16:36:00Z"/>
                <w:noProof/>
              </w:rPr>
            </w:pPr>
            <w:del w:id="9842" w:author="Salah Soliman" w:date="2020-01-31T16:36:00Z">
              <w:r w:rsidDel="008027CD">
                <w:rPr>
                  <w:noProof/>
                </w:rPr>
                <mc:AlternateContent>
                  <mc:Choice Requires="wps">
                    <w:drawing>
                      <wp:inline distT="0" distB="0" distL="0" distR="0" wp14:anchorId="4CA1CA85" wp14:editId="75E32A27">
                        <wp:extent cx="207010" cy="207010"/>
                        <wp:effectExtent l="19050" t="19050" r="21590" b="21590"/>
                        <wp:docPr id="196" name="Oval 19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010" cy="207010"/>
                                </a:xfrm>
                                <a:prstGeom prst="ellipse">
                                  <a:avLst/>
                                </a:prstGeom>
                                <a:noFill/>
                                <a:ln w="28575">
                                  <a:solidFill>
                                    <a:schemeClr val="accent5">
                                      <a:lumMod val="9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inline>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w16se="http://schemas.microsoft.com/office/word/2015/wordml/symex" xmlns:cx1="http://schemas.microsoft.com/office/drawing/2015/9/8/chartex" xmlns:cx="http://schemas.microsoft.com/office/drawing/2014/chartex">
                    <w:pict>
                      <v:oval w14:anchorId="691C3CEC" id="Oval 196" o:spid="_x0000_s1026" style="width:16.3pt;height:16.3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" filled="f" strokecolor="#428bce [2888]" strokeweight="2.25pt">
                        <v:stroke joinstyle="miter"/>
                        <w10:anchorlock/>
                      </v:oval>
                    </w:pict>
                  </mc:Fallback>
                </mc:AlternateContent>
              </w:r>
            </w:del>
          </w:p>
        </w:tc>
        <w:tc>
          <w:tcPr>
            <w:tcW w:w="450" w:type="dxa"/>
            <w:tcBorders>
              <w:top w:val="nil"/>
              <w:left w:val="nil"/>
              <w:bottom w:val="nil"/>
              <w:right w:val="nil"/>
            </w:tcBorders>
            <w:shd w:val="clear" w:color="auto" w:fill="FFFFFF" w:themeFill="background1"/>
            <w:vAlign w:val="center"/>
            <w:hideMark/>
            <w:tcPrChange w:id="9843" w:author="Alexis Handford" w:date="2020-01-27T11:06:00Z">
              <w:tcPr>
                <w:tcW w:w="450" w:type="dxa"/>
                <w:tcBorders>
                  <w:top w:val="nil"/>
                  <w:left w:val="nil"/>
                  <w:bottom w:val="nil"/>
                  <w:right w:val="nil"/>
                </w:tcBorders>
                <w:shd w:val="clear" w:color="auto" w:fill="FFFFFF" w:themeFill="background1"/>
                <w:hideMark/>
              </w:tcPr>
            </w:tcPrChange>
          </w:tcPr>
          <w:p w14:paraId="1FB5BA39" w14:textId="446E18E0" w:rsidR="00374341" w:rsidDel="008027CD" w:rsidRDefault="00374341" w:rsidP="00374341">
            <w:pPr>
              <w:rPr>
                <w:del w:id="9844" w:author="Salah Soliman" w:date="2020-01-31T16:36:00Z"/>
                <w:rFonts w:asciiTheme="majorHAnsi" w:hAnsiTheme="majorHAnsi" w:cstheme="majorHAnsi"/>
              </w:rPr>
            </w:pPr>
            <w:del w:id="9845" w:author="Salah Soliman" w:date="2020-01-31T16:36:00Z">
              <w:r w:rsidDel="008027CD">
                <w:rPr>
                  <w:rFonts w:asciiTheme="majorHAnsi" w:hAnsiTheme="majorHAnsi" w:cstheme="majorHAnsi"/>
                </w:rPr>
                <w:delText>b.</w:delText>
              </w:r>
            </w:del>
          </w:p>
        </w:tc>
        <w:tc>
          <w:tcPr>
            <w:tcW w:w="8841" w:type="dxa"/>
            <w:gridSpan w:val="3"/>
            <w:tcBorders>
              <w:top w:val="nil"/>
              <w:left w:val="nil"/>
              <w:bottom w:val="nil"/>
              <w:right w:val="nil"/>
            </w:tcBorders>
            <w:shd w:val="clear" w:color="auto" w:fill="FFFFFF" w:themeFill="background1"/>
            <w:vAlign w:val="center"/>
            <w:hideMark/>
            <w:tcPrChange w:id="9846" w:author="Alexis Handford" w:date="2020-01-27T11:06:00Z">
              <w:tcPr>
                <w:tcW w:w="8841" w:type="dxa"/>
                <w:gridSpan w:val="3"/>
                <w:tcBorders>
                  <w:top w:val="nil"/>
                  <w:left w:val="nil"/>
                  <w:bottom w:val="nil"/>
                  <w:right w:val="nil"/>
                </w:tcBorders>
                <w:shd w:val="clear" w:color="auto" w:fill="FFFFFF" w:themeFill="background1"/>
                <w:hideMark/>
              </w:tcPr>
            </w:tcPrChange>
          </w:tcPr>
          <w:p w14:paraId="19B5D1AF" w14:textId="57C2C96D" w:rsidR="00374341" w:rsidDel="008027CD" w:rsidRDefault="00374341" w:rsidP="00374341">
            <w:pPr>
              <w:rPr>
                <w:del w:id="9847" w:author="Salah Soliman" w:date="2020-01-31T16:36:00Z"/>
                <w:rFonts w:ascii="Consolas" w:hAnsi="Consolas"/>
              </w:rPr>
            </w:pPr>
            <w:del w:id="9848" w:author="Salah Soliman" w:date="2020-01-31T16:36:00Z">
              <w:r w:rsidDel="008027CD">
                <w:delText>Fits the training data.</w:delText>
              </w:r>
            </w:del>
          </w:p>
        </w:tc>
        <w:tc>
          <w:tcPr>
            <w:tcW w:w="270" w:type="dxa"/>
            <w:tcBorders>
              <w:top w:val="nil"/>
              <w:left w:val="nil"/>
              <w:bottom w:val="nil"/>
              <w:right w:val="single" w:sz="4" w:space="0" w:color="5B9BD5" w:themeColor="accent5"/>
            </w:tcBorders>
            <w:shd w:val="clear" w:color="auto" w:fill="70AD47" w:themeFill="accent6"/>
            <w:tcPrChange w:id="9849" w:author="Alexis Handford" w:date="2020-01-27T11:06:00Z">
              <w:tcPr>
                <w:tcW w:w="270" w:type="dxa"/>
                <w:tcBorders>
                  <w:top w:val="nil"/>
                  <w:left w:val="nil"/>
                  <w:bottom w:val="nil"/>
                  <w:right w:val="single" w:sz="4" w:space="0" w:color="5B9BD5" w:themeColor="accent5"/>
                </w:tcBorders>
                <w:shd w:val="clear" w:color="auto" w:fill="70AD47" w:themeFill="accent6"/>
              </w:tcPr>
            </w:tcPrChange>
          </w:tcPr>
          <w:p w14:paraId="6F39EA28" w14:textId="66B64E96" w:rsidR="00374341" w:rsidDel="008027CD" w:rsidRDefault="00374341" w:rsidP="00374341">
            <w:pPr>
              <w:rPr>
                <w:del w:id="9850" w:author="Salah Soliman" w:date="2020-01-31T16:36:00Z"/>
              </w:rPr>
            </w:pPr>
          </w:p>
        </w:tc>
      </w:tr>
      <w:tr w:rsidR="00374341" w:rsidDel="008027CD" w14:paraId="04069D4B" w14:textId="55420C1E" w:rsidTr="3E89A3C7">
        <w:trPr>
          <w:cantSplit/>
          <w:trHeight w:val="20"/>
          <w:del w:id="9851" w:author="Salah Soliman" w:date="2020-01-31T16:36:00Z"/>
        </w:trPr>
        <w:tc>
          <w:tcPr>
            <w:tcW w:w="270" w:type="dxa"/>
            <w:tcBorders>
              <w:top w:val="nil"/>
              <w:left w:val="single" w:sz="4" w:space="0" w:color="5B9BD5" w:themeColor="accent5"/>
              <w:bottom w:val="nil"/>
              <w:right w:val="nil"/>
            </w:tcBorders>
            <w:shd w:val="clear" w:color="auto" w:fill="70AD47" w:themeFill="accent6"/>
            <w:tcPrChange w:id="9852" w:author="Alexis Handford" w:date="2020-01-27T11:06:00Z">
              <w:tcPr>
                <w:tcW w:w="270" w:type="dxa"/>
                <w:tcBorders>
                  <w:top w:val="nil"/>
                  <w:left w:val="single" w:sz="4" w:space="0" w:color="5B9BD5" w:themeColor="accent5"/>
                  <w:bottom w:val="nil"/>
                  <w:right w:val="nil"/>
                </w:tcBorders>
                <w:shd w:val="clear" w:color="auto" w:fill="70AD47" w:themeFill="accent6"/>
              </w:tcPr>
            </w:tcPrChange>
          </w:tcPr>
          <w:p w14:paraId="6E1248A5" w14:textId="2528C4A8" w:rsidR="00374341" w:rsidDel="008027CD" w:rsidRDefault="00374341" w:rsidP="00374341">
            <w:pPr>
              <w:pStyle w:val="NoSpacing"/>
              <w:rPr>
                <w:del w:id="9853" w:author="Salah Soliman" w:date="2020-01-31T16:36:00Z"/>
                <w:sz w:val="16"/>
                <w:szCs w:val="16"/>
              </w:rPr>
            </w:pPr>
          </w:p>
        </w:tc>
        <w:tc>
          <w:tcPr>
            <w:tcW w:w="630" w:type="dxa"/>
            <w:tcBorders>
              <w:top w:val="nil"/>
              <w:left w:val="nil"/>
              <w:bottom w:val="nil"/>
              <w:right w:val="nil"/>
            </w:tcBorders>
            <w:shd w:val="clear" w:color="auto" w:fill="70AD47" w:themeFill="accent6"/>
            <w:vAlign w:val="center"/>
            <w:tcPrChange w:id="9854" w:author="Alexis Handford" w:date="2020-01-27T11:06:00Z">
              <w:tcPr>
                <w:tcW w:w="630" w:type="dxa"/>
                <w:tcBorders>
                  <w:top w:val="nil"/>
                  <w:left w:val="nil"/>
                  <w:bottom w:val="nil"/>
                  <w:right w:val="nil"/>
                </w:tcBorders>
                <w:shd w:val="clear" w:color="auto" w:fill="70AD47" w:themeFill="accent6"/>
              </w:tcPr>
            </w:tcPrChange>
          </w:tcPr>
          <w:p w14:paraId="4E79E152" w14:textId="280D18B4" w:rsidR="00374341" w:rsidDel="008027CD" w:rsidRDefault="00374341" w:rsidP="00374341">
            <w:pPr>
              <w:pStyle w:val="NoSpacing"/>
              <w:rPr>
                <w:del w:id="9855" w:author="Salah Soliman" w:date="2020-01-31T16:36:00Z"/>
                <w:sz w:val="16"/>
                <w:szCs w:val="16"/>
              </w:rPr>
            </w:pPr>
          </w:p>
        </w:tc>
        <w:tc>
          <w:tcPr>
            <w:tcW w:w="3330" w:type="dxa"/>
            <w:gridSpan w:val="2"/>
            <w:tcBorders>
              <w:top w:val="nil"/>
              <w:left w:val="nil"/>
              <w:bottom w:val="nil"/>
              <w:right w:val="nil"/>
            </w:tcBorders>
            <w:shd w:val="clear" w:color="auto" w:fill="70AD47" w:themeFill="accent6"/>
            <w:vAlign w:val="center"/>
            <w:tcPrChange w:id="9856" w:author="Alexis Handford" w:date="2020-01-27T11:06:00Z">
              <w:tcPr>
                <w:tcW w:w="3330" w:type="dxa"/>
                <w:gridSpan w:val="2"/>
                <w:tcBorders>
                  <w:top w:val="nil"/>
                  <w:left w:val="nil"/>
                  <w:bottom w:val="nil"/>
                  <w:right w:val="nil"/>
                </w:tcBorders>
                <w:shd w:val="clear" w:color="auto" w:fill="70AD47" w:themeFill="accent6"/>
              </w:tcPr>
            </w:tcPrChange>
          </w:tcPr>
          <w:p w14:paraId="34C5D889" w14:textId="197989A9" w:rsidR="00374341" w:rsidDel="008027CD" w:rsidRDefault="00374341" w:rsidP="00374341">
            <w:pPr>
              <w:pStyle w:val="NoSpacing"/>
              <w:rPr>
                <w:del w:id="9857" w:author="Salah Soliman" w:date="2020-01-31T16:36:00Z"/>
                <w:rFonts w:ascii="Consolas" w:hAnsi="Consolas"/>
                <w:sz w:val="16"/>
                <w:szCs w:val="16"/>
              </w:rPr>
            </w:pPr>
          </w:p>
        </w:tc>
        <w:tc>
          <w:tcPr>
            <w:tcW w:w="1980" w:type="dxa"/>
            <w:tcBorders>
              <w:top w:val="nil"/>
              <w:left w:val="nil"/>
              <w:bottom w:val="nil"/>
              <w:right w:val="nil"/>
            </w:tcBorders>
            <w:shd w:val="clear" w:color="auto" w:fill="70AD47" w:themeFill="accent6"/>
            <w:vAlign w:val="center"/>
            <w:tcPrChange w:id="9858" w:author="Alexis Handford" w:date="2020-01-27T11:06:00Z">
              <w:tcPr>
                <w:tcW w:w="1980" w:type="dxa"/>
                <w:tcBorders>
                  <w:top w:val="nil"/>
                  <w:left w:val="nil"/>
                  <w:bottom w:val="nil"/>
                  <w:right w:val="nil"/>
                </w:tcBorders>
                <w:shd w:val="clear" w:color="auto" w:fill="70AD47" w:themeFill="accent6"/>
              </w:tcPr>
            </w:tcPrChange>
          </w:tcPr>
          <w:p w14:paraId="2510E021" w14:textId="66A2CAD2" w:rsidR="00374341" w:rsidDel="008027CD" w:rsidRDefault="00374341" w:rsidP="00374341">
            <w:pPr>
              <w:pStyle w:val="NoSpacing"/>
              <w:rPr>
                <w:del w:id="9859" w:author="Salah Soliman" w:date="2020-01-31T16:36:00Z"/>
                <w:rFonts w:ascii="Consolas" w:hAnsi="Consolas"/>
                <w:sz w:val="16"/>
                <w:szCs w:val="16"/>
              </w:rPr>
            </w:pPr>
          </w:p>
        </w:tc>
        <w:tc>
          <w:tcPr>
            <w:tcW w:w="3981" w:type="dxa"/>
            <w:tcBorders>
              <w:top w:val="nil"/>
              <w:left w:val="nil"/>
              <w:bottom w:val="nil"/>
              <w:right w:val="nil"/>
            </w:tcBorders>
            <w:shd w:val="clear" w:color="auto" w:fill="70AD47" w:themeFill="accent6"/>
            <w:vAlign w:val="center"/>
            <w:tcPrChange w:id="9860" w:author="Alexis Handford" w:date="2020-01-27T11:06:00Z">
              <w:tcPr>
                <w:tcW w:w="3981" w:type="dxa"/>
                <w:tcBorders>
                  <w:top w:val="nil"/>
                  <w:left w:val="nil"/>
                  <w:bottom w:val="nil"/>
                  <w:right w:val="nil"/>
                </w:tcBorders>
                <w:shd w:val="clear" w:color="auto" w:fill="70AD47" w:themeFill="accent6"/>
              </w:tcPr>
            </w:tcPrChange>
          </w:tcPr>
          <w:p w14:paraId="13731C18" w14:textId="0E4BBD7F" w:rsidR="00374341" w:rsidDel="008027CD" w:rsidRDefault="00374341" w:rsidP="00374341">
            <w:pPr>
              <w:pStyle w:val="NoSpacing"/>
              <w:rPr>
                <w:del w:id="9861" w:author="Salah Soliman" w:date="2020-01-31T16:36:00Z"/>
                <w:rFonts w:ascii="Consolas" w:hAnsi="Consolas"/>
                <w:noProof/>
                <w:sz w:val="16"/>
                <w:szCs w:val="16"/>
              </w:rPr>
            </w:pPr>
          </w:p>
        </w:tc>
        <w:tc>
          <w:tcPr>
            <w:tcW w:w="270" w:type="dxa"/>
            <w:tcBorders>
              <w:top w:val="nil"/>
              <w:left w:val="nil"/>
              <w:bottom w:val="nil"/>
              <w:right w:val="single" w:sz="4" w:space="0" w:color="5B9BD5" w:themeColor="accent5"/>
            </w:tcBorders>
            <w:shd w:val="clear" w:color="auto" w:fill="70AD47" w:themeFill="accent6"/>
            <w:tcPrChange w:id="9862" w:author="Alexis Handford" w:date="2020-01-27T11:06:00Z">
              <w:tcPr>
                <w:tcW w:w="270" w:type="dxa"/>
                <w:tcBorders>
                  <w:top w:val="nil"/>
                  <w:left w:val="nil"/>
                  <w:bottom w:val="nil"/>
                  <w:right w:val="single" w:sz="4" w:space="0" w:color="5B9BD5" w:themeColor="accent5"/>
                </w:tcBorders>
                <w:shd w:val="clear" w:color="auto" w:fill="70AD47" w:themeFill="accent6"/>
              </w:tcPr>
            </w:tcPrChange>
          </w:tcPr>
          <w:p w14:paraId="420990D9" w14:textId="0AB1777F" w:rsidR="00374341" w:rsidDel="008027CD" w:rsidRDefault="00374341" w:rsidP="00374341">
            <w:pPr>
              <w:pStyle w:val="NoSpacing"/>
              <w:rPr>
                <w:del w:id="9863" w:author="Salah Soliman" w:date="2020-01-31T16:36:00Z"/>
                <w:sz w:val="16"/>
                <w:szCs w:val="16"/>
              </w:rPr>
            </w:pPr>
          </w:p>
        </w:tc>
      </w:tr>
      <w:tr w:rsidR="00374341" w:rsidDel="008027CD" w14:paraId="42F3B335" w14:textId="3DED5EB8" w:rsidTr="3E89A3C7">
        <w:trPr>
          <w:cantSplit/>
          <w:del w:id="9864" w:author="Salah Soliman" w:date="2020-01-31T16:36:00Z"/>
        </w:trPr>
        <w:tc>
          <w:tcPr>
            <w:tcW w:w="270" w:type="dxa"/>
            <w:tcBorders>
              <w:top w:val="nil"/>
              <w:left w:val="single" w:sz="4" w:space="0" w:color="5B9BD5" w:themeColor="accent5"/>
              <w:bottom w:val="nil"/>
              <w:right w:val="nil"/>
            </w:tcBorders>
            <w:shd w:val="clear" w:color="auto" w:fill="70AD47" w:themeFill="accent6"/>
            <w:tcPrChange w:id="9865" w:author="Alexis Handford" w:date="2020-01-27T11:06:00Z">
              <w:tcPr>
                <w:tcW w:w="270" w:type="dxa"/>
                <w:tcBorders>
                  <w:top w:val="nil"/>
                  <w:left w:val="single" w:sz="4" w:space="0" w:color="5B9BD5" w:themeColor="accent5"/>
                  <w:bottom w:val="nil"/>
                  <w:right w:val="nil"/>
                </w:tcBorders>
                <w:shd w:val="clear" w:color="auto" w:fill="70AD47" w:themeFill="accent6"/>
              </w:tcPr>
            </w:tcPrChange>
          </w:tcPr>
          <w:p w14:paraId="0CCCEC2A" w14:textId="61D7B197" w:rsidR="00374341" w:rsidDel="008027CD" w:rsidRDefault="00374341" w:rsidP="00374341">
            <w:pPr>
              <w:rPr>
                <w:del w:id="9866" w:author="Salah Soliman" w:date="2020-01-31T16:36:00Z"/>
              </w:rPr>
            </w:pPr>
          </w:p>
        </w:tc>
        <w:tc>
          <w:tcPr>
            <w:tcW w:w="630" w:type="dxa"/>
            <w:tcBorders>
              <w:top w:val="nil"/>
              <w:left w:val="nil"/>
              <w:bottom w:val="nil"/>
              <w:right w:val="nil"/>
            </w:tcBorders>
            <w:shd w:val="clear" w:color="auto" w:fill="FFFFFF" w:themeFill="background1"/>
            <w:vAlign w:val="center"/>
            <w:hideMark/>
            <w:tcPrChange w:id="9867" w:author="Alexis Handford" w:date="2020-01-27T11:06:00Z">
              <w:tcPr>
                <w:tcW w:w="630" w:type="dxa"/>
                <w:tcBorders>
                  <w:top w:val="nil"/>
                  <w:left w:val="nil"/>
                  <w:bottom w:val="nil"/>
                  <w:right w:val="nil"/>
                </w:tcBorders>
                <w:shd w:val="clear" w:color="auto" w:fill="FFFFFF" w:themeFill="background1"/>
                <w:hideMark/>
              </w:tcPr>
            </w:tcPrChange>
          </w:tcPr>
          <w:p w14:paraId="2C8CB74A" w14:textId="4D86B837" w:rsidR="00374341" w:rsidDel="008027CD" w:rsidRDefault="00374341" w:rsidP="00374341">
            <w:pPr>
              <w:rPr>
                <w:del w:id="9868" w:author="Salah Soliman" w:date="2020-01-31T16:36:00Z"/>
                <w:noProof/>
              </w:rPr>
            </w:pPr>
            <w:del w:id="9869" w:author="Salah Soliman" w:date="2020-01-31T16:36:00Z">
              <w:r w:rsidDel="008027CD">
                <w:rPr>
                  <w:noProof/>
                </w:rPr>
                <mc:AlternateContent>
                  <mc:Choice Requires="wps">
                    <w:drawing>
                      <wp:inline distT="0" distB="0" distL="0" distR="0" wp14:anchorId="26D51234" wp14:editId="57282E6E">
                        <wp:extent cx="207010" cy="207010"/>
                        <wp:effectExtent l="19050" t="19050" r="21590" b="21590"/>
                        <wp:docPr id="195" name="Oval 19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010" cy="207010"/>
                                </a:xfrm>
                                <a:prstGeom prst="ellipse">
                                  <a:avLst/>
                                </a:prstGeom>
                                <a:noFill/>
                                <a:ln w="28575">
                                  <a:solidFill>
                                    <a:schemeClr val="accent5">
                                      <a:lumMod val="9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inline>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w16se="http://schemas.microsoft.com/office/word/2015/wordml/symex" xmlns:cx1="http://schemas.microsoft.com/office/drawing/2015/9/8/chartex" xmlns:cx="http://schemas.microsoft.com/office/drawing/2014/chartex">
                    <w:pict>
                      <v:oval w14:anchorId="7FB5118E" id="Oval 195" o:spid="_x0000_s1026" style="width:16.3pt;height:16.3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" filled="f" strokecolor="#428bce [2888]" strokeweight="2.25pt">
                        <v:stroke joinstyle="miter"/>
                        <w10:anchorlock/>
                      </v:oval>
                    </w:pict>
                  </mc:Fallback>
                </mc:AlternateContent>
              </w:r>
            </w:del>
          </w:p>
        </w:tc>
        <w:tc>
          <w:tcPr>
            <w:tcW w:w="450" w:type="dxa"/>
            <w:tcBorders>
              <w:top w:val="nil"/>
              <w:left w:val="nil"/>
              <w:bottom w:val="nil"/>
              <w:right w:val="nil"/>
            </w:tcBorders>
            <w:shd w:val="clear" w:color="auto" w:fill="FFFFFF" w:themeFill="background1"/>
            <w:vAlign w:val="center"/>
            <w:hideMark/>
            <w:tcPrChange w:id="9870" w:author="Alexis Handford" w:date="2020-01-27T11:06:00Z">
              <w:tcPr>
                <w:tcW w:w="450" w:type="dxa"/>
                <w:tcBorders>
                  <w:top w:val="nil"/>
                  <w:left w:val="nil"/>
                  <w:bottom w:val="nil"/>
                  <w:right w:val="nil"/>
                </w:tcBorders>
                <w:shd w:val="clear" w:color="auto" w:fill="FFFFFF" w:themeFill="background1"/>
                <w:hideMark/>
              </w:tcPr>
            </w:tcPrChange>
          </w:tcPr>
          <w:p w14:paraId="2D6055EB" w14:textId="30AA33C8" w:rsidR="00374341" w:rsidDel="008027CD" w:rsidRDefault="00374341" w:rsidP="00374341">
            <w:pPr>
              <w:rPr>
                <w:del w:id="9871" w:author="Salah Soliman" w:date="2020-01-31T16:36:00Z"/>
                <w:rFonts w:asciiTheme="majorHAnsi" w:hAnsiTheme="majorHAnsi" w:cstheme="majorHAnsi"/>
              </w:rPr>
            </w:pPr>
            <w:del w:id="9872" w:author="Salah Soliman" w:date="2020-01-31T16:36:00Z">
              <w:r w:rsidDel="008027CD">
                <w:rPr>
                  <w:rFonts w:asciiTheme="majorHAnsi" w:hAnsiTheme="majorHAnsi" w:cstheme="majorHAnsi"/>
                </w:rPr>
                <w:delText>c.</w:delText>
              </w:r>
            </w:del>
          </w:p>
        </w:tc>
        <w:tc>
          <w:tcPr>
            <w:tcW w:w="8841" w:type="dxa"/>
            <w:gridSpan w:val="3"/>
            <w:tcBorders>
              <w:top w:val="nil"/>
              <w:left w:val="nil"/>
              <w:bottom w:val="nil"/>
              <w:right w:val="nil"/>
            </w:tcBorders>
            <w:shd w:val="clear" w:color="auto" w:fill="FFFFFF" w:themeFill="background1"/>
            <w:vAlign w:val="center"/>
            <w:hideMark/>
            <w:tcPrChange w:id="9873" w:author="Alexis Handford" w:date="2020-01-27T11:06:00Z">
              <w:tcPr>
                <w:tcW w:w="8841" w:type="dxa"/>
                <w:gridSpan w:val="3"/>
                <w:tcBorders>
                  <w:top w:val="nil"/>
                  <w:left w:val="nil"/>
                  <w:bottom w:val="nil"/>
                  <w:right w:val="nil"/>
                </w:tcBorders>
                <w:shd w:val="clear" w:color="auto" w:fill="FFFFFF" w:themeFill="background1"/>
                <w:hideMark/>
              </w:tcPr>
            </w:tcPrChange>
          </w:tcPr>
          <w:p w14:paraId="63CCEF83" w14:textId="67D65257" w:rsidR="00374341" w:rsidDel="008027CD" w:rsidRDefault="00374341" w:rsidP="00374341">
            <w:pPr>
              <w:rPr>
                <w:del w:id="9874" w:author="Salah Soliman" w:date="2020-01-31T16:36:00Z"/>
                <w:rFonts w:ascii="Consolas" w:hAnsi="Consolas"/>
              </w:rPr>
            </w:pPr>
            <w:del w:id="9875" w:author="Salah Soliman" w:date="2020-01-31T16:36:00Z">
              <w:r w:rsidDel="008027CD">
                <w:delText>Transform the shape of the training data.</w:delText>
              </w:r>
            </w:del>
          </w:p>
        </w:tc>
        <w:tc>
          <w:tcPr>
            <w:tcW w:w="270" w:type="dxa"/>
            <w:tcBorders>
              <w:top w:val="nil"/>
              <w:left w:val="nil"/>
              <w:bottom w:val="nil"/>
              <w:right w:val="single" w:sz="4" w:space="0" w:color="5B9BD5" w:themeColor="accent5"/>
            </w:tcBorders>
            <w:shd w:val="clear" w:color="auto" w:fill="70AD47" w:themeFill="accent6"/>
            <w:tcPrChange w:id="9876" w:author="Alexis Handford" w:date="2020-01-27T11:06:00Z">
              <w:tcPr>
                <w:tcW w:w="270" w:type="dxa"/>
                <w:tcBorders>
                  <w:top w:val="nil"/>
                  <w:left w:val="nil"/>
                  <w:bottom w:val="nil"/>
                  <w:right w:val="single" w:sz="4" w:space="0" w:color="5B9BD5" w:themeColor="accent5"/>
                </w:tcBorders>
                <w:shd w:val="clear" w:color="auto" w:fill="70AD47" w:themeFill="accent6"/>
              </w:tcPr>
            </w:tcPrChange>
          </w:tcPr>
          <w:p w14:paraId="480D57F2" w14:textId="2421C0C7" w:rsidR="00374341" w:rsidDel="008027CD" w:rsidRDefault="00374341" w:rsidP="00374341">
            <w:pPr>
              <w:rPr>
                <w:del w:id="9877" w:author="Salah Soliman" w:date="2020-01-31T16:36:00Z"/>
              </w:rPr>
            </w:pPr>
          </w:p>
        </w:tc>
      </w:tr>
      <w:tr w:rsidR="00374341" w:rsidDel="008027CD" w14:paraId="7005379B" w14:textId="444F25AE" w:rsidTr="3E89A3C7">
        <w:trPr>
          <w:cantSplit/>
          <w:del w:id="9878" w:author="Salah Soliman" w:date="2020-01-31T16:36:00Z"/>
        </w:trPr>
        <w:tc>
          <w:tcPr>
            <w:tcW w:w="270" w:type="dxa"/>
            <w:tcBorders>
              <w:top w:val="nil"/>
              <w:left w:val="single" w:sz="4" w:space="0" w:color="5B9BD5" w:themeColor="accent5"/>
              <w:bottom w:val="nil"/>
              <w:right w:val="nil"/>
            </w:tcBorders>
            <w:shd w:val="clear" w:color="auto" w:fill="70AD47" w:themeFill="accent6"/>
            <w:tcPrChange w:id="9879" w:author="Alexis Handford" w:date="2020-01-27T11:06:00Z">
              <w:tcPr>
                <w:tcW w:w="270" w:type="dxa"/>
                <w:tcBorders>
                  <w:top w:val="nil"/>
                  <w:left w:val="single" w:sz="4" w:space="0" w:color="5B9BD5" w:themeColor="accent5"/>
                  <w:bottom w:val="nil"/>
                  <w:right w:val="nil"/>
                </w:tcBorders>
                <w:shd w:val="clear" w:color="auto" w:fill="70AD47" w:themeFill="accent6"/>
              </w:tcPr>
            </w:tcPrChange>
          </w:tcPr>
          <w:p w14:paraId="1A2EDF5C" w14:textId="56579D2C" w:rsidR="00374341" w:rsidDel="008027CD" w:rsidRDefault="00374341" w:rsidP="00374341">
            <w:pPr>
              <w:pStyle w:val="NoSpacing"/>
              <w:rPr>
                <w:del w:id="9880" w:author="Salah Soliman" w:date="2020-01-31T16:36:00Z"/>
                <w:sz w:val="16"/>
                <w:szCs w:val="16"/>
              </w:rPr>
            </w:pPr>
          </w:p>
        </w:tc>
        <w:tc>
          <w:tcPr>
            <w:tcW w:w="3960" w:type="dxa"/>
            <w:gridSpan w:val="3"/>
            <w:tcBorders>
              <w:top w:val="nil"/>
              <w:left w:val="nil"/>
              <w:bottom w:val="nil"/>
              <w:right w:val="nil"/>
            </w:tcBorders>
            <w:shd w:val="clear" w:color="auto" w:fill="70AD47" w:themeFill="accent6"/>
            <w:vAlign w:val="center"/>
            <w:tcPrChange w:id="9881" w:author="Alexis Handford" w:date="2020-01-27T11:06:00Z">
              <w:tcPr>
                <w:tcW w:w="3960" w:type="dxa"/>
                <w:gridSpan w:val="3"/>
                <w:tcBorders>
                  <w:top w:val="nil"/>
                  <w:left w:val="nil"/>
                  <w:bottom w:val="nil"/>
                  <w:right w:val="nil"/>
                </w:tcBorders>
                <w:shd w:val="clear" w:color="auto" w:fill="70AD47" w:themeFill="accent6"/>
              </w:tcPr>
            </w:tcPrChange>
          </w:tcPr>
          <w:p w14:paraId="133B7D81" w14:textId="7A358323" w:rsidR="00374341" w:rsidDel="008027CD" w:rsidRDefault="00374341" w:rsidP="00374341">
            <w:pPr>
              <w:pStyle w:val="NoSpacing"/>
              <w:rPr>
                <w:del w:id="9882" w:author="Salah Soliman" w:date="2020-01-31T16:36:00Z"/>
                <w:rFonts w:ascii="Consolas" w:hAnsi="Consolas"/>
                <w:sz w:val="16"/>
                <w:szCs w:val="16"/>
              </w:rPr>
            </w:pPr>
          </w:p>
        </w:tc>
        <w:tc>
          <w:tcPr>
            <w:tcW w:w="1980" w:type="dxa"/>
            <w:tcBorders>
              <w:top w:val="nil"/>
              <w:left w:val="nil"/>
              <w:bottom w:val="nil"/>
              <w:right w:val="nil"/>
            </w:tcBorders>
            <w:shd w:val="clear" w:color="auto" w:fill="70AD47" w:themeFill="accent6"/>
            <w:vAlign w:val="center"/>
            <w:tcPrChange w:id="9883" w:author="Alexis Handford" w:date="2020-01-27T11:06:00Z">
              <w:tcPr>
                <w:tcW w:w="1980" w:type="dxa"/>
                <w:tcBorders>
                  <w:top w:val="nil"/>
                  <w:left w:val="nil"/>
                  <w:bottom w:val="nil"/>
                  <w:right w:val="nil"/>
                </w:tcBorders>
                <w:shd w:val="clear" w:color="auto" w:fill="70AD47" w:themeFill="accent6"/>
              </w:tcPr>
            </w:tcPrChange>
          </w:tcPr>
          <w:p w14:paraId="6C4A705D" w14:textId="71F4D3F7" w:rsidR="00374341" w:rsidDel="008027CD" w:rsidRDefault="00374341" w:rsidP="00374341">
            <w:pPr>
              <w:pStyle w:val="NoSpacing"/>
              <w:rPr>
                <w:del w:id="9884" w:author="Salah Soliman" w:date="2020-01-31T16:36:00Z"/>
                <w:rFonts w:ascii="Consolas" w:hAnsi="Consolas"/>
                <w:sz w:val="16"/>
                <w:szCs w:val="16"/>
              </w:rPr>
            </w:pPr>
          </w:p>
        </w:tc>
        <w:tc>
          <w:tcPr>
            <w:tcW w:w="3981" w:type="dxa"/>
            <w:tcBorders>
              <w:top w:val="nil"/>
              <w:left w:val="nil"/>
              <w:bottom w:val="nil"/>
              <w:right w:val="nil"/>
            </w:tcBorders>
            <w:shd w:val="clear" w:color="auto" w:fill="70AD47" w:themeFill="accent6"/>
            <w:vAlign w:val="center"/>
            <w:tcPrChange w:id="9885" w:author="Alexis Handford" w:date="2020-01-27T11:06:00Z">
              <w:tcPr>
                <w:tcW w:w="3981" w:type="dxa"/>
                <w:tcBorders>
                  <w:top w:val="nil"/>
                  <w:left w:val="nil"/>
                  <w:bottom w:val="nil"/>
                  <w:right w:val="nil"/>
                </w:tcBorders>
                <w:shd w:val="clear" w:color="auto" w:fill="70AD47" w:themeFill="accent6"/>
              </w:tcPr>
            </w:tcPrChange>
          </w:tcPr>
          <w:p w14:paraId="7EC589F4" w14:textId="5874AD7B" w:rsidR="00374341" w:rsidDel="008027CD" w:rsidRDefault="00374341" w:rsidP="00374341">
            <w:pPr>
              <w:pStyle w:val="NoSpacing"/>
              <w:rPr>
                <w:del w:id="9886" w:author="Salah Soliman" w:date="2020-01-31T16:36:00Z"/>
                <w:rFonts w:ascii="Consolas" w:hAnsi="Consolas"/>
                <w:sz w:val="16"/>
                <w:szCs w:val="16"/>
              </w:rPr>
            </w:pPr>
          </w:p>
        </w:tc>
        <w:tc>
          <w:tcPr>
            <w:tcW w:w="270" w:type="dxa"/>
            <w:tcBorders>
              <w:top w:val="nil"/>
              <w:left w:val="nil"/>
              <w:bottom w:val="nil"/>
              <w:right w:val="single" w:sz="4" w:space="0" w:color="5B9BD5" w:themeColor="accent5"/>
            </w:tcBorders>
            <w:shd w:val="clear" w:color="auto" w:fill="70AD47" w:themeFill="accent6"/>
            <w:tcPrChange w:id="9887" w:author="Alexis Handford" w:date="2020-01-27T11:06:00Z">
              <w:tcPr>
                <w:tcW w:w="270" w:type="dxa"/>
                <w:tcBorders>
                  <w:top w:val="nil"/>
                  <w:left w:val="nil"/>
                  <w:bottom w:val="nil"/>
                  <w:right w:val="single" w:sz="4" w:space="0" w:color="5B9BD5" w:themeColor="accent5"/>
                </w:tcBorders>
                <w:shd w:val="clear" w:color="auto" w:fill="70AD47" w:themeFill="accent6"/>
              </w:tcPr>
            </w:tcPrChange>
          </w:tcPr>
          <w:p w14:paraId="7B4A64AD" w14:textId="0F30202D" w:rsidR="00374341" w:rsidDel="008027CD" w:rsidRDefault="00374341" w:rsidP="00374341">
            <w:pPr>
              <w:pStyle w:val="NoSpacing"/>
              <w:rPr>
                <w:del w:id="9888" w:author="Salah Soliman" w:date="2020-01-31T16:36:00Z"/>
                <w:sz w:val="16"/>
                <w:szCs w:val="16"/>
              </w:rPr>
            </w:pPr>
          </w:p>
        </w:tc>
      </w:tr>
      <w:tr w:rsidR="00374341" w:rsidDel="008027CD" w14:paraId="43C27954" w14:textId="20B5A4F1" w:rsidTr="3E89A3C7">
        <w:trPr>
          <w:cantSplit/>
          <w:del w:id="9889" w:author="Salah Soliman" w:date="2020-01-31T16:36:00Z"/>
        </w:trPr>
        <w:tc>
          <w:tcPr>
            <w:tcW w:w="270" w:type="dxa"/>
            <w:tcBorders>
              <w:top w:val="nil"/>
              <w:left w:val="single" w:sz="4" w:space="0" w:color="5B9BD5" w:themeColor="accent5"/>
              <w:bottom w:val="nil"/>
              <w:right w:val="nil"/>
            </w:tcBorders>
            <w:shd w:val="clear" w:color="auto" w:fill="70AD47" w:themeFill="accent6"/>
            <w:tcPrChange w:id="9890" w:author="Alexis Handford" w:date="2020-01-27T11:06:00Z">
              <w:tcPr>
                <w:tcW w:w="270" w:type="dxa"/>
                <w:tcBorders>
                  <w:top w:val="nil"/>
                  <w:left w:val="single" w:sz="4" w:space="0" w:color="5B9BD5" w:themeColor="accent5"/>
                  <w:bottom w:val="nil"/>
                  <w:right w:val="nil"/>
                </w:tcBorders>
                <w:shd w:val="clear" w:color="auto" w:fill="70AD47" w:themeFill="accent6"/>
              </w:tcPr>
            </w:tcPrChange>
          </w:tcPr>
          <w:p w14:paraId="133331C4" w14:textId="2B655B0E" w:rsidR="00374341" w:rsidDel="008027CD" w:rsidRDefault="00374341" w:rsidP="00374341">
            <w:pPr>
              <w:rPr>
                <w:del w:id="9891" w:author="Salah Soliman" w:date="2020-01-31T16:36:00Z"/>
              </w:rPr>
            </w:pPr>
          </w:p>
        </w:tc>
        <w:tc>
          <w:tcPr>
            <w:tcW w:w="630" w:type="dxa"/>
            <w:tcBorders>
              <w:top w:val="nil"/>
              <w:left w:val="nil"/>
              <w:bottom w:val="nil"/>
              <w:right w:val="nil"/>
            </w:tcBorders>
            <w:shd w:val="clear" w:color="auto" w:fill="FFFFFF" w:themeFill="background1"/>
            <w:vAlign w:val="center"/>
            <w:hideMark/>
            <w:tcPrChange w:id="9892" w:author="Alexis Handford" w:date="2020-01-27T11:06:00Z">
              <w:tcPr>
                <w:tcW w:w="630" w:type="dxa"/>
                <w:tcBorders>
                  <w:top w:val="nil"/>
                  <w:left w:val="nil"/>
                  <w:bottom w:val="nil"/>
                  <w:right w:val="nil"/>
                </w:tcBorders>
                <w:shd w:val="clear" w:color="auto" w:fill="FFFFFF" w:themeFill="background1"/>
                <w:hideMark/>
              </w:tcPr>
            </w:tcPrChange>
          </w:tcPr>
          <w:p w14:paraId="2E08FACE" w14:textId="42A9A135" w:rsidR="00374341" w:rsidDel="008027CD" w:rsidRDefault="00374341" w:rsidP="00374341">
            <w:pPr>
              <w:rPr>
                <w:del w:id="9893" w:author="Salah Soliman" w:date="2020-01-31T16:36:00Z"/>
                <w:noProof/>
              </w:rPr>
            </w:pPr>
            <w:del w:id="9894" w:author="Salah Soliman" w:date="2020-01-31T16:36:00Z">
              <w:r w:rsidDel="008027CD">
                <w:rPr>
                  <w:noProof/>
                </w:rPr>
                <mc:AlternateContent>
                  <mc:Choice Requires="wps">
                    <w:drawing>
                      <wp:inline distT="0" distB="0" distL="0" distR="0" wp14:anchorId="3B8A0E20" wp14:editId="3A4CA523">
                        <wp:extent cx="207010" cy="207010"/>
                        <wp:effectExtent l="19050" t="19050" r="21590" b="21590"/>
                        <wp:docPr id="194" name="Oval 19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010" cy="207010"/>
                                </a:xfrm>
                                <a:prstGeom prst="ellipse">
                                  <a:avLst/>
                                </a:prstGeom>
                                <a:noFill/>
                                <a:ln w="28575">
                                  <a:solidFill>
                                    <a:schemeClr val="accent5">
                                      <a:lumMod val="9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inline>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w16se="http://schemas.microsoft.com/office/word/2015/wordml/symex" xmlns:cx1="http://schemas.microsoft.com/office/drawing/2015/9/8/chartex" xmlns:cx="http://schemas.microsoft.com/office/drawing/2014/chartex">
                    <w:pict>
                      <v:oval w14:anchorId="4FAA89FF" id="Oval 194" o:spid="_x0000_s1026" style="width:16.3pt;height:16.3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" filled="f" strokecolor="#428bce [2888]" strokeweight="2.25pt">
                        <v:stroke joinstyle="miter"/>
                        <w10:anchorlock/>
                      </v:oval>
                    </w:pict>
                  </mc:Fallback>
                </mc:AlternateContent>
              </w:r>
            </w:del>
          </w:p>
        </w:tc>
        <w:tc>
          <w:tcPr>
            <w:tcW w:w="450" w:type="dxa"/>
            <w:tcBorders>
              <w:top w:val="nil"/>
              <w:left w:val="nil"/>
              <w:bottom w:val="nil"/>
              <w:right w:val="nil"/>
            </w:tcBorders>
            <w:shd w:val="clear" w:color="auto" w:fill="FFFFFF" w:themeFill="background1"/>
            <w:vAlign w:val="center"/>
            <w:hideMark/>
            <w:tcPrChange w:id="9895" w:author="Alexis Handford" w:date="2020-01-27T11:06:00Z">
              <w:tcPr>
                <w:tcW w:w="450" w:type="dxa"/>
                <w:tcBorders>
                  <w:top w:val="nil"/>
                  <w:left w:val="nil"/>
                  <w:bottom w:val="nil"/>
                  <w:right w:val="nil"/>
                </w:tcBorders>
                <w:shd w:val="clear" w:color="auto" w:fill="FFFFFF" w:themeFill="background1"/>
                <w:hideMark/>
              </w:tcPr>
            </w:tcPrChange>
          </w:tcPr>
          <w:p w14:paraId="298A7912" w14:textId="3A734AE4" w:rsidR="00374341" w:rsidDel="008027CD" w:rsidRDefault="00374341" w:rsidP="00374341">
            <w:pPr>
              <w:rPr>
                <w:del w:id="9896" w:author="Salah Soliman" w:date="2020-01-31T16:36:00Z"/>
                <w:rFonts w:asciiTheme="majorHAnsi" w:hAnsiTheme="majorHAnsi" w:cstheme="majorHAnsi"/>
              </w:rPr>
            </w:pPr>
            <w:del w:id="9897" w:author="Salah Soliman" w:date="2020-01-31T16:36:00Z">
              <w:r w:rsidDel="008027CD">
                <w:rPr>
                  <w:rFonts w:asciiTheme="majorHAnsi" w:hAnsiTheme="majorHAnsi" w:cstheme="majorHAnsi"/>
                </w:rPr>
                <w:delText>d.</w:delText>
              </w:r>
            </w:del>
          </w:p>
        </w:tc>
        <w:tc>
          <w:tcPr>
            <w:tcW w:w="8841" w:type="dxa"/>
            <w:gridSpan w:val="3"/>
            <w:tcBorders>
              <w:top w:val="nil"/>
              <w:left w:val="nil"/>
              <w:bottom w:val="nil"/>
              <w:right w:val="nil"/>
            </w:tcBorders>
            <w:shd w:val="clear" w:color="auto" w:fill="FFFFFF" w:themeFill="background1"/>
            <w:vAlign w:val="center"/>
            <w:hideMark/>
            <w:tcPrChange w:id="9898" w:author="Alexis Handford" w:date="2020-01-27T11:06:00Z">
              <w:tcPr>
                <w:tcW w:w="8841" w:type="dxa"/>
                <w:gridSpan w:val="3"/>
                <w:tcBorders>
                  <w:top w:val="nil"/>
                  <w:left w:val="nil"/>
                  <w:bottom w:val="nil"/>
                  <w:right w:val="nil"/>
                </w:tcBorders>
                <w:shd w:val="clear" w:color="auto" w:fill="FFFFFF" w:themeFill="background1"/>
                <w:hideMark/>
              </w:tcPr>
            </w:tcPrChange>
          </w:tcPr>
          <w:p w14:paraId="40535EE9" w14:textId="2C959B4B" w:rsidR="00374341" w:rsidDel="008027CD" w:rsidRDefault="00374341" w:rsidP="00374341">
            <w:pPr>
              <w:rPr>
                <w:del w:id="9899" w:author="Salah Soliman" w:date="2020-01-31T16:36:00Z"/>
                <w:rFonts w:ascii="Consolas" w:hAnsi="Consolas"/>
              </w:rPr>
            </w:pPr>
            <w:del w:id="9900" w:author="Salah Soliman" w:date="2020-01-31T16:36:00Z">
              <w:r w:rsidDel="008027CD">
                <w:delText>Scales the training data.</w:delText>
              </w:r>
            </w:del>
          </w:p>
        </w:tc>
        <w:tc>
          <w:tcPr>
            <w:tcW w:w="270" w:type="dxa"/>
            <w:tcBorders>
              <w:top w:val="nil"/>
              <w:left w:val="nil"/>
              <w:bottom w:val="nil"/>
              <w:right w:val="single" w:sz="4" w:space="0" w:color="5B9BD5" w:themeColor="accent5"/>
            </w:tcBorders>
            <w:shd w:val="clear" w:color="auto" w:fill="70AD47" w:themeFill="accent6"/>
            <w:tcPrChange w:id="9901" w:author="Alexis Handford" w:date="2020-01-27T11:06:00Z">
              <w:tcPr>
                <w:tcW w:w="270" w:type="dxa"/>
                <w:tcBorders>
                  <w:top w:val="nil"/>
                  <w:left w:val="nil"/>
                  <w:bottom w:val="nil"/>
                  <w:right w:val="single" w:sz="4" w:space="0" w:color="5B9BD5" w:themeColor="accent5"/>
                </w:tcBorders>
                <w:shd w:val="clear" w:color="auto" w:fill="70AD47" w:themeFill="accent6"/>
              </w:tcPr>
            </w:tcPrChange>
          </w:tcPr>
          <w:p w14:paraId="596CF366" w14:textId="027369FC" w:rsidR="00374341" w:rsidDel="008027CD" w:rsidRDefault="00374341" w:rsidP="00374341">
            <w:pPr>
              <w:rPr>
                <w:del w:id="9902" w:author="Salah Soliman" w:date="2020-01-31T16:36:00Z"/>
              </w:rPr>
            </w:pPr>
          </w:p>
        </w:tc>
      </w:tr>
      <w:tr w:rsidR="00374341" w:rsidDel="008027CD" w14:paraId="4A850F6D" w14:textId="70460DB2" w:rsidTr="3E89A3C7">
        <w:trPr>
          <w:cantSplit/>
          <w:del w:id="9903" w:author="Salah Soliman" w:date="2020-01-31T16:36:00Z"/>
        </w:trPr>
        <w:tc>
          <w:tcPr>
            <w:tcW w:w="270" w:type="dxa"/>
            <w:tcBorders>
              <w:top w:val="nil"/>
              <w:left w:val="single" w:sz="4" w:space="0" w:color="5B9BD5" w:themeColor="accent5"/>
              <w:bottom w:val="nil"/>
              <w:right w:val="nil"/>
            </w:tcBorders>
            <w:shd w:val="clear" w:color="auto" w:fill="70AD47" w:themeFill="accent6"/>
            <w:tcPrChange w:id="9904" w:author="Alexis Handford" w:date="2020-01-27T11:06:00Z">
              <w:tcPr>
                <w:tcW w:w="270" w:type="dxa"/>
                <w:tcBorders>
                  <w:top w:val="nil"/>
                  <w:left w:val="single" w:sz="4" w:space="0" w:color="5B9BD5" w:themeColor="accent5"/>
                  <w:bottom w:val="nil"/>
                  <w:right w:val="nil"/>
                </w:tcBorders>
                <w:shd w:val="clear" w:color="auto" w:fill="70AD47" w:themeFill="accent6"/>
              </w:tcPr>
            </w:tcPrChange>
          </w:tcPr>
          <w:p w14:paraId="16B56D3A" w14:textId="73857476" w:rsidR="00374341" w:rsidDel="008027CD" w:rsidRDefault="00374341" w:rsidP="00374341">
            <w:pPr>
              <w:pStyle w:val="NoSpacing"/>
              <w:rPr>
                <w:del w:id="9905" w:author="Salah Soliman" w:date="2020-01-31T16:36:00Z"/>
                <w:sz w:val="16"/>
                <w:szCs w:val="16"/>
              </w:rPr>
            </w:pPr>
          </w:p>
        </w:tc>
        <w:tc>
          <w:tcPr>
            <w:tcW w:w="3960" w:type="dxa"/>
            <w:gridSpan w:val="3"/>
            <w:tcBorders>
              <w:top w:val="nil"/>
              <w:left w:val="nil"/>
              <w:bottom w:val="nil"/>
              <w:right w:val="nil"/>
            </w:tcBorders>
            <w:shd w:val="clear" w:color="auto" w:fill="70AD47" w:themeFill="accent6"/>
            <w:vAlign w:val="center"/>
            <w:tcPrChange w:id="9906" w:author="Alexis Handford" w:date="2020-01-27T11:06:00Z">
              <w:tcPr>
                <w:tcW w:w="3960" w:type="dxa"/>
                <w:gridSpan w:val="3"/>
                <w:tcBorders>
                  <w:top w:val="nil"/>
                  <w:left w:val="nil"/>
                  <w:bottom w:val="nil"/>
                  <w:right w:val="nil"/>
                </w:tcBorders>
                <w:shd w:val="clear" w:color="auto" w:fill="70AD47" w:themeFill="accent6"/>
              </w:tcPr>
            </w:tcPrChange>
          </w:tcPr>
          <w:p w14:paraId="492BF827" w14:textId="61D1CB93" w:rsidR="00374341" w:rsidDel="008027CD" w:rsidRDefault="00374341" w:rsidP="00374341">
            <w:pPr>
              <w:pStyle w:val="NoSpacing"/>
              <w:rPr>
                <w:del w:id="9907" w:author="Salah Soliman" w:date="2020-01-31T16:36:00Z"/>
                <w:sz w:val="16"/>
                <w:szCs w:val="16"/>
              </w:rPr>
            </w:pPr>
          </w:p>
        </w:tc>
        <w:tc>
          <w:tcPr>
            <w:tcW w:w="1980" w:type="dxa"/>
            <w:tcBorders>
              <w:top w:val="nil"/>
              <w:left w:val="nil"/>
              <w:bottom w:val="nil"/>
              <w:right w:val="nil"/>
            </w:tcBorders>
            <w:shd w:val="clear" w:color="auto" w:fill="70AD47" w:themeFill="accent6"/>
            <w:vAlign w:val="center"/>
            <w:tcPrChange w:id="9908" w:author="Alexis Handford" w:date="2020-01-27T11:06:00Z">
              <w:tcPr>
                <w:tcW w:w="1980" w:type="dxa"/>
                <w:tcBorders>
                  <w:top w:val="nil"/>
                  <w:left w:val="nil"/>
                  <w:bottom w:val="nil"/>
                  <w:right w:val="nil"/>
                </w:tcBorders>
                <w:shd w:val="clear" w:color="auto" w:fill="70AD47" w:themeFill="accent6"/>
              </w:tcPr>
            </w:tcPrChange>
          </w:tcPr>
          <w:p w14:paraId="36DBBED8" w14:textId="487BB838" w:rsidR="00374341" w:rsidDel="008027CD" w:rsidRDefault="00374341" w:rsidP="00374341">
            <w:pPr>
              <w:pStyle w:val="NoSpacing"/>
              <w:rPr>
                <w:del w:id="9909" w:author="Salah Soliman" w:date="2020-01-31T16:36:00Z"/>
                <w:sz w:val="16"/>
                <w:szCs w:val="16"/>
              </w:rPr>
            </w:pPr>
          </w:p>
        </w:tc>
        <w:tc>
          <w:tcPr>
            <w:tcW w:w="3981" w:type="dxa"/>
            <w:tcBorders>
              <w:top w:val="nil"/>
              <w:left w:val="nil"/>
              <w:bottom w:val="nil"/>
              <w:right w:val="nil"/>
            </w:tcBorders>
            <w:shd w:val="clear" w:color="auto" w:fill="70AD47" w:themeFill="accent6"/>
            <w:vAlign w:val="center"/>
            <w:tcPrChange w:id="9910" w:author="Alexis Handford" w:date="2020-01-27T11:06:00Z">
              <w:tcPr>
                <w:tcW w:w="3981" w:type="dxa"/>
                <w:tcBorders>
                  <w:top w:val="nil"/>
                  <w:left w:val="nil"/>
                  <w:bottom w:val="nil"/>
                  <w:right w:val="nil"/>
                </w:tcBorders>
                <w:shd w:val="clear" w:color="auto" w:fill="70AD47" w:themeFill="accent6"/>
              </w:tcPr>
            </w:tcPrChange>
          </w:tcPr>
          <w:p w14:paraId="273533AB" w14:textId="4D5712CF" w:rsidR="00374341" w:rsidDel="008027CD" w:rsidRDefault="00374341" w:rsidP="00374341">
            <w:pPr>
              <w:pStyle w:val="NoSpacing"/>
              <w:rPr>
                <w:del w:id="9911" w:author="Salah Soliman" w:date="2020-01-31T16:36:00Z"/>
                <w:sz w:val="16"/>
                <w:szCs w:val="16"/>
              </w:rPr>
            </w:pPr>
          </w:p>
        </w:tc>
        <w:tc>
          <w:tcPr>
            <w:tcW w:w="270" w:type="dxa"/>
            <w:tcBorders>
              <w:top w:val="nil"/>
              <w:left w:val="nil"/>
              <w:bottom w:val="nil"/>
              <w:right w:val="single" w:sz="4" w:space="0" w:color="5B9BD5" w:themeColor="accent5"/>
            </w:tcBorders>
            <w:shd w:val="clear" w:color="auto" w:fill="70AD47" w:themeFill="accent6"/>
            <w:tcPrChange w:id="9912" w:author="Alexis Handford" w:date="2020-01-27T11:06:00Z">
              <w:tcPr>
                <w:tcW w:w="270" w:type="dxa"/>
                <w:tcBorders>
                  <w:top w:val="nil"/>
                  <w:left w:val="nil"/>
                  <w:bottom w:val="nil"/>
                  <w:right w:val="single" w:sz="4" w:space="0" w:color="5B9BD5" w:themeColor="accent5"/>
                </w:tcBorders>
                <w:shd w:val="clear" w:color="auto" w:fill="70AD47" w:themeFill="accent6"/>
              </w:tcPr>
            </w:tcPrChange>
          </w:tcPr>
          <w:p w14:paraId="3F0C00BC" w14:textId="20798091" w:rsidR="00374341" w:rsidDel="008027CD" w:rsidRDefault="00374341" w:rsidP="00374341">
            <w:pPr>
              <w:pStyle w:val="NoSpacing"/>
              <w:rPr>
                <w:del w:id="9913" w:author="Salah Soliman" w:date="2020-01-31T16:36:00Z"/>
                <w:sz w:val="16"/>
                <w:szCs w:val="16"/>
              </w:rPr>
            </w:pPr>
          </w:p>
        </w:tc>
      </w:tr>
      <w:tr w:rsidR="00374341" w:rsidDel="008027CD" w14:paraId="3D557505" w14:textId="7D3EA947" w:rsidTr="3E89A3C7">
        <w:trPr>
          <w:cantSplit/>
          <w:del w:id="9914" w:author="Salah Soliman" w:date="2020-01-31T16:36:00Z"/>
        </w:trPr>
        <w:tc>
          <w:tcPr>
            <w:tcW w:w="270" w:type="dxa"/>
            <w:tcBorders>
              <w:top w:val="nil"/>
              <w:left w:val="single" w:sz="4" w:space="0" w:color="5B9BD5" w:themeColor="accent5"/>
              <w:bottom w:val="single" w:sz="4" w:space="0" w:color="5B9BD5" w:themeColor="accent5"/>
              <w:right w:val="nil"/>
            </w:tcBorders>
            <w:shd w:val="clear" w:color="auto" w:fill="70AD47" w:themeFill="accent6"/>
            <w:tcPrChange w:id="9915" w:author="Alexis Handford" w:date="2020-01-27T11:06:00Z">
              <w:tcPr>
                <w:tcW w:w="270" w:type="dxa"/>
                <w:tcBorders>
                  <w:top w:val="nil"/>
                  <w:left w:val="single" w:sz="4" w:space="0" w:color="5B9BD5" w:themeColor="accent5"/>
                  <w:bottom w:val="single" w:sz="4" w:space="0" w:color="5B9BD5" w:themeColor="accent5"/>
                  <w:right w:val="nil"/>
                </w:tcBorders>
                <w:shd w:val="clear" w:color="auto" w:fill="70AD47" w:themeFill="accent6"/>
              </w:tcPr>
            </w:tcPrChange>
          </w:tcPr>
          <w:p w14:paraId="6DADAE59" w14:textId="4A884965" w:rsidR="00374341" w:rsidDel="008027CD" w:rsidRDefault="00374341" w:rsidP="00374341">
            <w:pPr>
              <w:rPr>
                <w:del w:id="9916" w:author="Salah Soliman" w:date="2020-01-31T16:36:00Z"/>
              </w:rPr>
            </w:pPr>
          </w:p>
        </w:tc>
        <w:tc>
          <w:tcPr>
            <w:tcW w:w="3960" w:type="dxa"/>
            <w:gridSpan w:val="3"/>
            <w:tcBorders>
              <w:top w:val="nil"/>
              <w:left w:val="nil"/>
              <w:bottom w:val="single" w:sz="4" w:space="0" w:color="5B9BD5" w:themeColor="accent5"/>
              <w:right w:val="nil"/>
            </w:tcBorders>
            <w:shd w:val="clear" w:color="auto" w:fill="70AD47" w:themeFill="accent6"/>
            <w:vAlign w:val="center"/>
            <w:tcPrChange w:id="9917" w:author="Alexis Handford" w:date="2020-01-27T11:06:00Z">
              <w:tcPr>
                <w:tcW w:w="3960" w:type="dxa"/>
                <w:gridSpan w:val="3"/>
                <w:tcBorders>
                  <w:top w:val="nil"/>
                  <w:left w:val="nil"/>
                  <w:bottom w:val="single" w:sz="4" w:space="0" w:color="5B9BD5" w:themeColor="accent5"/>
                  <w:right w:val="nil"/>
                </w:tcBorders>
                <w:shd w:val="clear" w:color="auto" w:fill="70AD47" w:themeFill="accent6"/>
              </w:tcPr>
            </w:tcPrChange>
          </w:tcPr>
          <w:p w14:paraId="3B067FCC" w14:textId="69747889" w:rsidR="00374341" w:rsidDel="008027CD" w:rsidRDefault="00374341" w:rsidP="00374341">
            <w:pPr>
              <w:rPr>
                <w:del w:id="9918" w:author="Salah Soliman" w:date="2020-01-31T16:36:00Z"/>
              </w:rPr>
            </w:pPr>
          </w:p>
        </w:tc>
        <w:tc>
          <w:tcPr>
            <w:tcW w:w="1980" w:type="dxa"/>
            <w:tcBorders>
              <w:top w:val="nil"/>
              <w:left w:val="nil"/>
              <w:bottom w:val="single" w:sz="4" w:space="0" w:color="5B9BD5" w:themeColor="accent5"/>
              <w:right w:val="nil"/>
            </w:tcBorders>
            <w:shd w:val="clear" w:color="auto" w:fill="70AD47" w:themeFill="accent6"/>
            <w:vAlign w:val="center"/>
            <w:hideMark/>
            <w:tcPrChange w:id="9919" w:author="Alexis Handford" w:date="2020-01-27T11:06:00Z">
              <w:tcPr>
                <w:tcW w:w="1980" w:type="dxa"/>
                <w:tcBorders>
                  <w:top w:val="nil"/>
                  <w:left w:val="nil"/>
                  <w:bottom w:val="single" w:sz="4" w:space="0" w:color="5B9BD5" w:themeColor="accent5"/>
                  <w:right w:val="nil"/>
                </w:tcBorders>
                <w:shd w:val="clear" w:color="auto" w:fill="70AD47" w:themeFill="accent6"/>
                <w:hideMark/>
              </w:tcPr>
            </w:tcPrChange>
          </w:tcPr>
          <w:p w14:paraId="03618B81" w14:textId="1B6032FF" w:rsidR="00374341" w:rsidDel="008027CD" w:rsidRDefault="00374341" w:rsidP="00374341">
            <w:pPr>
              <w:rPr>
                <w:del w:id="9920" w:author="Salah Soliman" w:date="2020-01-31T16:36:00Z"/>
              </w:rPr>
            </w:pPr>
            <w:del w:id="9921" w:author="Salah Soliman" w:date="2020-01-31T16:36:00Z">
              <w:r w:rsidDel="008027CD">
                <w:rPr>
                  <w:noProof/>
                </w:rPr>
                <w:drawing>
                  <wp:inline distT="0" distB="0" distL="0" distR="0" wp14:anchorId="2967FC71" wp14:editId="154C54E5">
                    <wp:extent cx="1158240" cy="304800"/>
                    <wp:effectExtent l="0" t="0" r="381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158240" cy="304800"/>
                            </a:xfrm>
                            <a:prstGeom prst="rect">
                              <a:avLst/>
                            </a:prstGeom>
                            <a:noFill/>
                            <a:ln>
                              <a:noFill/>
                            </a:ln>
                          </pic:spPr>
                        </pic:pic>
                      </a:graphicData>
                    </a:graphic>
                  </wp:inline>
                </w:drawing>
              </w:r>
            </w:del>
          </w:p>
        </w:tc>
        <w:tc>
          <w:tcPr>
            <w:tcW w:w="3981" w:type="dxa"/>
            <w:tcBorders>
              <w:top w:val="nil"/>
              <w:left w:val="nil"/>
              <w:bottom w:val="single" w:sz="4" w:space="0" w:color="5B9BD5" w:themeColor="accent5"/>
              <w:right w:val="nil"/>
            </w:tcBorders>
            <w:shd w:val="clear" w:color="auto" w:fill="70AD47" w:themeFill="accent6"/>
            <w:vAlign w:val="center"/>
            <w:tcPrChange w:id="9922" w:author="Alexis Handford" w:date="2020-01-27T11:06:00Z">
              <w:tcPr>
                <w:tcW w:w="3981" w:type="dxa"/>
                <w:tcBorders>
                  <w:top w:val="nil"/>
                  <w:left w:val="nil"/>
                  <w:bottom w:val="single" w:sz="4" w:space="0" w:color="5B9BD5" w:themeColor="accent5"/>
                  <w:right w:val="nil"/>
                </w:tcBorders>
                <w:shd w:val="clear" w:color="auto" w:fill="70AD47" w:themeFill="accent6"/>
              </w:tcPr>
            </w:tcPrChange>
          </w:tcPr>
          <w:p w14:paraId="503197E6" w14:textId="54912F16" w:rsidR="00374341" w:rsidDel="008027CD" w:rsidRDefault="00374341" w:rsidP="00374341">
            <w:pPr>
              <w:rPr>
                <w:del w:id="9923" w:author="Salah Soliman" w:date="2020-01-31T16:36:00Z"/>
              </w:rPr>
            </w:pPr>
          </w:p>
        </w:tc>
        <w:tc>
          <w:tcPr>
            <w:tcW w:w="270" w:type="dxa"/>
            <w:tcBorders>
              <w:top w:val="nil"/>
              <w:left w:val="nil"/>
              <w:bottom w:val="single" w:sz="4" w:space="0" w:color="5B9BD5" w:themeColor="accent5"/>
              <w:right w:val="single" w:sz="4" w:space="0" w:color="5B9BD5" w:themeColor="accent5"/>
            </w:tcBorders>
            <w:shd w:val="clear" w:color="auto" w:fill="70AD47" w:themeFill="accent6"/>
            <w:tcPrChange w:id="9924" w:author="Alexis Handford" w:date="2020-01-27T11:06:00Z">
              <w:tcPr>
                <w:tcW w:w="270" w:type="dxa"/>
                <w:tcBorders>
                  <w:top w:val="nil"/>
                  <w:left w:val="nil"/>
                  <w:bottom w:val="single" w:sz="4" w:space="0" w:color="5B9BD5" w:themeColor="accent5"/>
                  <w:right w:val="single" w:sz="4" w:space="0" w:color="5B9BD5" w:themeColor="accent5"/>
                </w:tcBorders>
                <w:shd w:val="clear" w:color="auto" w:fill="70AD47" w:themeFill="accent6"/>
              </w:tcPr>
            </w:tcPrChange>
          </w:tcPr>
          <w:p w14:paraId="199D29B3" w14:textId="60C83FA6" w:rsidR="00374341" w:rsidDel="008027CD" w:rsidRDefault="00374341" w:rsidP="00374341">
            <w:pPr>
              <w:rPr>
                <w:del w:id="9925" w:author="Salah Soliman" w:date="2020-01-31T16:36:00Z"/>
              </w:rPr>
            </w:pPr>
          </w:p>
        </w:tc>
      </w:tr>
    </w:tbl>
    <w:p w14:paraId="1277151D" w14:textId="67F11129" w:rsidR="00374341" w:rsidDel="008027CD" w:rsidRDefault="00374341" w:rsidP="00374341">
      <w:pPr>
        <w:rPr>
          <w:del w:id="9926" w:author="Salah Soliman" w:date="2020-01-31T16:36:00Z"/>
          <w:color w:val="404040" w:themeColor="text1" w:themeTint="BF"/>
        </w:rPr>
      </w:pPr>
    </w:p>
    <w:tbl>
      <w:tblPr>
        <w:tblStyle w:val="TableGrid"/>
        <w:tblW w:w="10525" w:type="dxa"/>
        <w:tblLook w:val="04A0" w:firstRow="1" w:lastRow="0" w:firstColumn="1" w:lastColumn="0" w:noHBand="0" w:noVBand="1"/>
      </w:tblPr>
      <w:tblGrid>
        <w:gridCol w:w="805"/>
        <w:gridCol w:w="3060"/>
        <w:gridCol w:w="6660"/>
      </w:tblGrid>
      <w:tr w:rsidR="00374341" w:rsidDel="008027CD" w14:paraId="1DCF486C" w14:textId="0EA93BF2" w:rsidTr="00374341">
        <w:trPr>
          <w:trHeight w:val="566"/>
          <w:del w:id="9927" w:author="Salah Soliman" w:date="2020-01-31T16:36:00Z"/>
        </w:trPr>
        <w:tc>
          <w:tcPr>
            <w:tcW w:w="805" w:type="dxa"/>
            <w:tcBorders>
              <w:top w:val="single" w:sz="4" w:space="0" w:color="auto"/>
              <w:left w:val="single" w:sz="4" w:space="0" w:color="auto"/>
              <w:bottom w:val="single" w:sz="4" w:space="0" w:color="auto"/>
              <w:right w:val="single" w:sz="4" w:space="0" w:color="auto"/>
            </w:tcBorders>
            <w:shd w:val="clear" w:color="auto" w:fill="ED7D31" w:themeFill="accent2"/>
            <w:vAlign w:val="center"/>
            <w:hideMark/>
          </w:tcPr>
          <w:p w14:paraId="7D71BA45" w14:textId="0AF4F62D" w:rsidR="00374341" w:rsidDel="008027CD" w:rsidRDefault="00374341" w:rsidP="00374341">
            <w:pPr>
              <w:jc w:val="center"/>
              <w:rPr>
                <w:del w:id="9928" w:author="Salah Soliman" w:date="2020-01-31T16:36:00Z"/>
                <w:b/>
                <w:bCs/>
                <w:color w:val="FFFFFF" w:themeColor="background1"/>
              </w:rPr>
            </w:pPr>
            <w:bookmarkStart w:id="9929" w:name="_Hlk31380960"/>
            <w:del w:id="9930" w:author="Salah Soliman" w:date="2020-01-31T16:36:00Z">
              <w:r w:rsidDel="008027CD">
                <w:rPr>
                  <w:b/>
                  <w:bCs/>
                  <w:color w:val="FFFFFF" w:themeColor="background1"/>
                </w:rPr>
                <w:delText>Item</w:delText>
              </w:r>
            </w:del>
          </w:p>
        </w:tc>
        <w:tc>
          <w:tcPr>
            <w:tcW w:w="3060" w:type="dxa"/>
            <w:tcBorders>
              <w:top w:val="single" w:sz="4" w:space="0" w:color="auto"/>
              <w:left w:val="single" w:sz="4" w:space="0" w:color="auto"/>
              <w:bottom w:val="single" w:sz="4" w:space="0" w:color="auto"/>
              <w:right w:val="single" w:sz="4" w:space="0" w:color="auto"/>
            </w:tcBorders>
            <w:shd w:val="clear" w:color="auto" w:fill="ED7D31" w:themeFill="accent2"/>
            <w:hideMark/>
          </w:tcPr>
          <w:p w14:paraId="0F03E6E0" w14:textId="5096F31A" w:rsidR="00374341" w:rsidDel="008027CD" w:rsidRDefault="00374341" w:rsidP="00374341">
            <w:pPr>
              <w:rPr>
                <w:del w:id="9931" w:author="Salah Soliman" w:date="2020-01-31T16:36:00Z"/>
                <w:b/>
                <w:bCs/>
                <w:color w:val="FFFFFF" w:themeColor="background1"/>
              </w:rPr>
            </w:pPr>
            <w:del w:id="9932" w:author="Salah Soliman" w:date="2020-01-31T16:36:00Z">
              <w:r w:rsidDel="008027CD">
                <w:rPr>
                  <w:b/>
                  <w:bCs/>
                  <w:color w:val="FFFFFF" w:themeColor="background1"/>
                </w:rPr>
                <w:delText>Status</w:delText>
              </w:r>
            </w:del>
          </w:p>
        </w:tc>
        <w:tc>
          <w:tcPr>
            <w:tcW w:w="6660" w:type="dxa"/>
            <w:tcBorders>
              <w:top w:val="single" w:sz="4" w:space="0" w:color="auto"/>
              <w:left w:val="single" w:sz="4" w:space="0" w:color="auto"/>
              <w:bottom w:val="single" w:sz="4" w:space="0" w:color="auto"/>
              <w:right w:val="single" w:sz="4" w:space="0" w:color="auto"/>
            </w:tcBorders>
            <w:shd w:val="clear" w:color="auto" w:fill="ED7D31" w:themeFill="accent2"/>
            <w:hideMark/>
          </w:tcPr>
          <w:p w14:paraId="23BCD1F4" w14:textId="71FCE9FB" w:rsidR="00374341" w:rsidDel="008027CD" w:rsidRDefault="00374341" w:rsidP="00374341">
            <w:pPr>
              <w:rPr>
                <w:del w:id="9933" w:author="Salah Soliman" w:date="2020-01-31T16:36:00Z"/>
                <w:b/>
                <w:bCs/>
                <w:color w:val="FFFFFF" w:themeColor="background1"/>
              </w:rPr>
            </w:pPr>
            <w:del w:id="9934" w:author="Salah Soliman" w:date="2020-01-31T16:36:00Z">
              <w:r w:rsidDel="008027CD">
                <w:rPr>
                  <w:b/>
                  <w:bCs/>
                  <w:color w:val="FFFFFF" w:themeColor="background1"/>
                </w:rPr>
                <w:delText>Explanation Text/Images</w:delText>
              </w:r>
            </w:del>
          </w:p>
        </w:tc>
      </w:tr>
      <w:tr w:rsidR="00374341" w:rsidDel="008027CD" w14:paraId="63641DF2" w14:textId="23C68713" w:rsidTr="00374341">
        <w:trPr>
          <w:del w:id="9935" w:author="Salah Soliman" w:date="2020-01-31T16:36:00Z"/>
        </w:trPr>
        <w:tc>
          <w:tcPr>
            <w:tcW w:w="805" w:type="dxa"/>
            <w:tcBorders>
              <w:top w:val="single" w:sz="4" w:space="0" w:color="auto"/>
              <w:left w:val="single" w:sz="4" w:space="0" w:color="auto"/>
              <w:bottom w:val="single" w:sz="4" w:space="0" w:color="auto"/>
              <w:right w:val="single" w:sz="4" w:space="0" w:color="auto"/>
            </w:tcBorders>
            <w:vAlign w:val="center"/>
            <w:hideMark/>
          </w:tcPr>
          <w:p w14:paraId="341A155A" w14:textId="39F510E1" w:rsidR="00374341" w:rsidDel="008027CD" w:rsidRDefault="00374341" w:rsidP="00374341">
            <w:pPr>
              <w:jc w:val="center"/>
              <w:rPr>
                <w:del w:id="9936" w:author="Salah Soliman" w:date="2020-01-31T16:36:00Z"/>
                <w:color w:val="404040" w:themeColor="text1" w:themeTint="BF"/>
              </w:rPr>
            </w:pPr>
            <w:del w:id="9937" w:author="Salah Soliman" w:date="2020-01-31T16:36:00Z">
              <w:r w:rsidDel="008027CD">
                <w:delText>a.</w:delText>
              </w:r>
            </w:del>
          </w:p>
        </w:tc>
        <w:tc>
          <w:tcPr>
            <w:tcW w:w="3060" w:type="dxa"/>
            <w:tcBorders>
              <w:top w:val="single" w:sz="4" w:space="0" w:color="auto"/>
              <w:left w:val="single" w:sz="4" w:space="0" w:color="auto"/>
              <w:bottom w:val="single" w:sz="4" w:space="0" w:color="auto"/>
              <w:right w:val="single" w:sz="4" w:space="0" w:color="auto"/>
            </w:tcBorders>
            <w:vAlign w:val="center"/>
            <w:hideMark/>
          </w:tcPr>
          <w:p w14:paraId="67B1E76C" w14:textId="415D4CFE" w:rsidR="00374341" w:rsidDel="008027CD" w:rsidRDefault="00374341" w:rsidP="00374341">
            <w:pPr>
              <w:pStyle w:val="Heading3"/>
              <w:outlineLvl w:val="2"/>
              <w:rPr>
                <w:del w:id="9938" w:author="Salah Soliman" w:date="2020-01-31T16:36:00Z"/>
              </w:rPr>
            </w:pPr>
            <w:del w:id="9939" w:author="Salah Soliman" w:date="2020-01-31T16:36:00Z">
              <w:r w:rsidDel="008027CD">
                <w:delText>Correct</w:delText>
              </w:r>
            </w:del>
          </w:p>
        </w:tc>
        <w:tc>
          <w:tcPr>
            <w:tcW w:w="6660" w:type="dxa"/>
            <w:tcBorders>
              <w:top w:val="single" w:sz="4" w:space="0" w:color="auto"/>
              <w:left w:val="single" w:sz="4" w:space="0" w:color="auto"/>
              <w:bottom w:val="single" w:sz="4" w:space="0" w:color="auto"/>
              <w:right w:val="single" w:sz="4" w:space="0" w:color="auto"/>
            </w:tcBorders>
            <w:vAlign w:val="center"/>
            <w:hideMark/>
          </w:tcPr>
          <w:p w14:paraId="2F08103F" w14:textId="199FD54C" w:rsidR="00374341" w:rsidDel="008027CD" w:rsidRDefault="00374341" w:rsidP="00374341">
            <w:pPr>
              <w:pStyle w:val="NoSpacing"/>
              <w:spacing w:before="120" w:after="120" w:line="256" w:lineRule="auto"/>
              <w:rPr>
                <w:del w:id="9940" w:author="Salah Soliman" w:date="2020-01-31T16:36:00Z"/>
              </w:rPr>
            </w:pPr>
            <w:del w:id="9941" w:author="Salah Soliman" w:date="2020-01-31T16:36:00Z">
              <w:r w:rsidDel="008027CD">
                <w:rPr>
                  <w:color w:val="7F7F7F" w:themeColor="text1" w:themeTint="80"/>
                </w:rPr>
                <w:delText>Great! The function fit_transform() combines the two operations of fitting the training data and then scales the result.</w:delText>
              </w:r>
            </w:del>
          </w:p>
        </w:tc>
      </w:tr>
      <w:tr w:rsidR="00374341" w:rsidDel="008027CD" w14:paraId="4D13236A" w14:textId="3D8BA993" w:rsidTr="00374341">
        <w:trPr>
          <w:del w:id="9942" w:author="Salah Soliman" w:date="2020-01-31T16:36:00Z"/>
        </w:trPr>
        <w:tc>
          <w:tcPr>
            <w:tcW w:w="805" w:type="dxa"/>
            <w:tcBorders>
              <w:top w:val="single" w:sz="4" w:space="0" w:color="auto"/>
              <w:left w:val="single" w:sz="4" w:space="0" w:color="auto"/>
              <w:bottom w:val="single" w:sz="4" w:space="0" w:color="auto"/>
              <w:right w:val="single" w:sz="4" w:space="0" w:color="auto"/>
            </w:tcBorders>
            <w:vAlign w:val="center"/>
            <w:hideMark/>
          </w:tcPr>
          <w:p w14:paraId="12DDBDAF" w14:textId="20BDCE48" w:rsidR="00374341" w:rsidDel="008027CD" w:rsidRDefault="00374341" w:rsidP="00374341">
            <w:pPr>
              <w:jc w:val="center"/>
              <w:rPr>
                <w:del w:id="9943" w:author="Salah Soliman" w:date="2020-01-31T16:36:00Z"/>
              </w:rPr>
            </w:pPr>
            <w:del w:id="9944" w:author="Salah Soliman" w:date="2020-01-31T16:36:00Z">
              <w:r w:rsidDel="008027CD">
                <w:delText>b.</w:delText>
              </w:r>
            </w:del>
          </w:p>
        </w:tc>
        <w:tc>
          <w:tcPr>
            <w:tcW w:w="3060" w:type="dxa"/>
            <w:tcBorders>
              <w:top w:val="single" w:sz="4" w:space="0" w:color="auto"/>
              <w:left w:val="single" w:sz="4" w:space="0" w:color="auto"/>
              <w:bottom w:val="single" w:sz="4" w:space="0" w:color="auto"/>
              <w:right w:val="single" w:sz="4" w:space="0" w:color="auto"/>
            </w:tcBorders>
            <w:vAlign w:val="center"/>
            <w:hideMark/>
          </w:tcPr>
          <w:p w14:paraId="5FC2A436" w14:textId="7B157474" w:rsidR="00374341" w:rsidDel="008027CD" w:rsidRDefault="00374341" w:rsidP="00374341">
            <w:pPr>
              <w:pStyle w:val="Heading3"/>
              <w:outlineLvl w:val="2"/>
              <w:rPr>
                <w:del w:id="9945" w:author="Salah Soliman" w:date="2020-01-31T16:36:00Z"/>
              </w:rPr>
            </w:pPr>
            <w:del w:id="9946" w:author="Salah Soliman" w:date="2020-01-31T16:36:00Z">
              <w:r w:rsidDel="008027CD">
                <w:delText>Incorrect</w:delText>
              </w:r>
            </w:del>
          </w:p>
        </w:tc>
        <w:tc>
          <w:tcPr>
            <w:tcW w:w="6660" w:type="dxa"/>
            <w:tcBorders>
              <w:top w:val="single" w:sz="4" w:space="0" w:color="auto"/>
              <w:left w:val="single" w:sz="4" w:space="0" w:color="auto"/>
              <w:bottom w:val="single" w:sz="4" w:space="0" w:color="auto"/>
              <w:right w:val="single" w:sz="4" w:space="0" w:color="auto"/>
            </w:tcBorders>
            <w:vAlign w:val="center"/>
            <w:hideMark/>
          </w:tcPr>
          <w:p w14:paraId="492289F4" w14:textId="7F6AC16F" w:rsidR="00374341" w:rsidDel="008027CD" w:rsidRDefault="00374341" w:rsidP="00374341">
            <w:pPr>
              <w:pStyle w:val="NoSpacing"/>
              <w:spacing w:before="120" w:after="120" w:line="256" w:lineRule="auto"/>
              <w:rPr>
                <w:del w:id="9947" w:author="Salah Soliman" w:date="2020-01-31T16:36:00Z"/>
              </w:rPr>
            </w:pPr>
            <w:del w:id="9948" w:author="Salah Soliman" w:date="2020-01-31T16:36:00Z">
              <w:r w:rsidDel="008027CD">
                <w:rPr>
                  <w:color w:val="7F7F7F" w:themeColor="text1" w:themeTint="80"/>
                </w:rPr>
                <w:delText xml:space="preserve">Incorrect. The function fit() is the function that aims at only fitting the scaler to the input data without transforming the data. </w:delText>
              </w:r>
            </w:del>
          </w:p>
        </w:tc>
      </w:tr>
      <w:tr w:rsidR="00374341" w:rsidDel="008027CD" w14:paraId="4ED11CC8" w14:textId="41741709" w:rsidTr="00374341">
        <w:trPr>
          <w:del w:id="9949" w:author="Salah Soliman" w:date="2020-01-31T16:36:00Z"/>
        </w:trPr>
        <w:tc>
          <w:tcPr>
            <w:tcW w:w="805" w:type="dxa"/>
            <w:tcBorders>
              <w:top w:val="single" w:sz="4" w:space="0" w:color="auto"/>
              <w:left w:val="single" w:sz="4" w:space="0" w:color="auto"/>
              <w:bottom w:val="single" w:sz="4" w:space="0" w:color="auto"/>
              <w:right w:val="single" w:sz="4" w:space="0" w:color="auto"/>
            </w:tcBorders>
            <w:vAlign w:val="center"/>
            <w:hideMark/>
          </w:tcPr>
          <w:p w14:paraId="7242882D" w14:textId="28D112FE" w:rsidR="00374341" w:rsidDel="008027CD" w:rsidRDefault="00374341" w:rsidP="00374341">
            <w:pPr>
              <w:jc w:val="center"/>
              <w:rPr>
                <w:del w:id="9950" w:author="Salah Soliman" w:date="2020-01-31T16:36:00Z"/>
              </w:rPr>
            </w:pPr>
            <w:del w:id="9951" w:author="Salah Soliman" w:date="2020-01-31T16:36:00Z">
              <w:r w:rsidDel="008027CD">
                <w:delText>c.</w:delText>
              </w:r>
            </w:del>
          </w:p>
        </w:tc>
        <w:tc>
          <w:tcPr>
            <w:tcW w:w="3060" w:type="dxa"/>
            <w:tcBorders>
              <w:top w:val="single" w:sz="4" w:space="0" w:color="auto"/>
              <w:left w:val="single" w:sz="4" w:space="0" w:color="auto"/>
              <w:bottom w:val="single" w:sz="4" w:space="0" w:color="auto"/>
              <w:right w:val="single" w:sz="4" w:space="0" w:color="auto"/>
            </w:tcBorders>
            <w:vAlign w:val="center"/>
            <w:hideMark/>
          </w:tcPr>
          <w:p w14:paraId="7D6F0B0C" w14:textId="5BACBD06" w:rsidR="00374341" w:rsidDel="008027CD" w:rsidRDefault="00374341" w:rsidP="00374341">
            <w:pPr>
              <w:pStyle w:val="Heading3"/>
              <w:outlineLvl w:val="2"/>
              <w:rPr>
                <w:del w:id="9952" w:author="Salah Soliman" w:date="2020-01-31T16:36:00Z"/>
              </w:rPr>
            </w:pPr>
            <w:del w:id="9953" w:author="Salah Soliman" w:date="2020-01-31T16:36:00Z">
              <w:r w:rsidDel="008027CD">
                <w:delText>Incorrect</w:delText>
              </w:r>
            </w:del>
          </w:p>
        </w:tc>
        <w:tc>
          <w:tcPr>
            <w:tcW w:w="6660" w:type="dxa"/>
            <w:tcBorders>
              <w:top w:val="single" w:sz="4" w:space="0" w:color="auto"/>
              <w:left w:val="single" w:sz="4" w:space="0" w:color="auto"/>
              <w:bottom w:val="single" w:sz="4" w:space="0" w:color="auto"/>
              <w:right w:val="single" w:sz="4" w:space="0" w:color="auto"/>
            </w:tcBorders>
            <w:vAlign w:val="center"/>
            <w:hideMark/>
          </w:tcPr>
          <w:p w14:paraId="2807D05C" w14:textId="409223CC" w:rsidR="00374341" w:rsidDel="008027CD" w:rsidRDefault="00374341" w:rsidP="00374341">
            <w:pPr>
              <w:pStyle w:val="NoSpacing"/>
              <w:spacing w:before="120" w:after="120" w:line="256" w:lineRule="auto"/>
              <w:rPr>
                <w:del w:id="9954" w:author="Salah Soliman" w:date="2020-01-31T16:36:00Z"/>
              </w:rPr>
            </w:pPr>
            <w:del w:id="9955" w:author="Salah Soliman" w:date="2020-01-31T16:36:00Z">
              <w:r w:rsidDel="008027CD">
                <w:rPr>
                  <w:color w:val="7F7F7F" w:themeColor="text1" w:themeTint="80"/>
                </w:rPr>
                <w:delText xml:space="preserve">Incorrect. The function transform() is the function that aims at transforming the data to a previously fitted scaler instance. </w:delText>
              </w:r>
            </w:del>
          </w:p>
        </w:tc>
      </w:tr>
      <w:tr w:rsidR="00374341" w:rsidDel="008027CD" w14:paraId="3222BAB3" w14:textId="5503A191" w:rsidTr="00374341">
        <w:trPr>
          <w:del w:id="9956" w:author="Salah Soliman" w:date="2020-01-31T16:36:00Z"/>
        </w:trPr>
        <w:tc>
          <w:tcPr>
            <w:tcW w:w="805" w:type="dxa"/>
            <w:tcBorders>
              <w:top w:val="single" w:sz="4" w:space="0" w:color="auto"/>
              <w:left w:val="single" w:sz="4" w:space="0" w:color="auto"/>
              <w:bottom w:val="single" w:sz="4" w:space="0" w:color="auto"/>
              <w:right w:val="single" w:sz="4" w:space="0" w:color="auto"/>
            </w:tcBorders>
            <w:vAlign w:val="center"/>
            <w:hideMark/>
          </w:tcPr>
          <w:p w14:paraId="474A09CF" w14:textId="4C62A00D" w:rsidR="00374341" w:rsidDel="008027CD" w:rsidRDefault="00374341" w:rsidP="00374341">
            <w:pPr>
              <w:jc w:val="center"/>
              <w:rPr>
                <w:del w:id="9957" w:author="Salah Soliman" w:date="2020-01-31T16:36:00Z"/>
              </w:rPr>
            </w:pPr>
            <w:del w:id="9958" w:author="Salah Soliman" w:date="2020-01-31T16:36:00Z">
              <w:r w:rsidDel="008027CD">
                <w:delText>d.</w:delText>
              </w:r>
            </w:del>
          </w:p>
        </w:tc>
        <w:tc>
          <w:tcPr>
            <w:tcW w:w="3060" w:type="dxa"/>
            <w:tcBorders>
              <w:top w:val="single" w:sz="4" w:space="0" w:color="auto"/>
              <w:left w:val="single" w:sz="4" w:space="0" w:color="auto"/>
              <w:bottom w:val="single" w:sz="4" w:space="0" w:color="auto"/>
              <w:right w:val="single" w:sz="4" w:space="0" w:color="auto"/>
            </w:tcBorders>
            <w:vAlign w:val="center"/>
            <w:hideMark/>
          </w:tcPr>
          <w:p w14:paraId="7E672C47" w14:textId="4C2ED86A" w:rsidR="00374341" w:rsidDel="008027CD" w:rsidRDefault="00374341" w:rsidP="00374341">
            <w:pPr>
              <w:pStyle w:val="Heading3"/>
              <w:outlineLvl w:val="2"/>
              <w:rPr>
                <w:del w:id="9959" w:author="Salah Soliman" w:date="2020-01-31T16:36:00Z"/>
              </w:rPr>
            </w:pPr>
            <w:del w:id="9960" w:author="Salah Soliman" w:date="2020-01-31T16:36:00Z">
              <w:r w:rsidDel="008027CD">
                <w:delText>Incorrect</w:delText>
              </w:r>
            </w:del>
          </w:p>
        </w:tc>
        <w:tc>
          <w:tcPr>
            <w:tcW w:w="6660" w:type="dxa"/>
            <w:tcBorders>
              <w:top w:val="single" w:sz="4" w:space="0" w:color="auto"/>
              <w:left w:val="single" w:sz="4" w:space="0" w:color="auto"/>
              <w:bottom w:val="single" w:sz="4" w:space="0" w:color="auto"/>
              <w:right w:val="single" w:sz="4" w:space="0" w:color="auto"/>
            </w:tcBorders>
            <w:vAlign w:val="center"/>
            <w:hideMark/>
          </w:tcPr>
          <w:p w14:paraId="571A9714" w14:textId="46EB896B" w:rsidR="00374341" w:rsidDel="008027CD" w:rsidRDefault="00374341" w:rsidP="00374341">
            <w:pPr>
              <w:pStyle w:val="NoSpacing"/>
              <w:spacing w:before="120" w:after="120" w:line="256" w:lineRule="auto"/>
              <w:rPr>
                <w:del w:id="9961" w:author="Salah Soliman" w:date="2020-01-31T16:36:00Z"/>
              </w:rPr>
            </w:pPr>
            <w:del w:id="9962" w:author="Salah Soliman" w:date="2020-01-31T16:36:00Z">
              <w:r w:rsidDel="008027CD">
                <w:rPr>
                  <w:color w:val="7F7F7F" w:themeColor="text1" w:themeTint="80"/>
                </w:rPr>
                <w:delText xml:space="preserve">Incorrect. The function fit_transform() is not responsible for extracting any statistical data from the input data. </w:delText>
              </w:r>
            </w:del>
          </w:p>
        </w:tc>
      </w:tr>
      <w:bookmarkEnd w:id="9929"/>
    </w:tbl>
    <w:p w14:paraId="79613619" w14:textId="7831B9B7" w:rsidR="00374341" w:rsidRDefault="00374341" w:rsidP="00374341">
      <w:pPr>
        <w:spacing w:after="0" w:line="240" w:lineRule="auto"/>
        <w:rPr>
          <w:ins w:id="9963" w:author="Salah Soliman" w:date="2020-01-31T16:36:00Z"/>
          <w:color w:val="404040" w:themeColor="text1" w:themeTint="BF"/>
          <w:highlight w:val="blue"/>
        </w:rPr>
      </w:pPr>
    </w:p>
    <w:p w14:paraId="26AE9F10" w14:textId="2B4B1255" w:rsidR="008027CD" w:rsidRDefault="008027CD" w:rsidP="00374341">
      <w:pPr>
        <w:spacing w:after="0" w:line="240" w:lineRule="auto"/>
        <w:rPr>
          <w:ins w:id="9964" w:author="Salah Soliman" w:date="2020-01-31T16:37:00Z"/>
          <w:color w:val="404040" w:themeColor="text1" w:themeTint="BF"/>
          <w:highlight w:val="blue"/>
        </w:rPr>
      </w:pPr>
    </w:p>
    <w:p w14:paraId="7A0B1FAA" w14:textId="53703C5B" w:rsidR="008027CD" w:rsidRDefault="008027CD" w:rsidP="00374341">
      <w:pPr>
        <w:spacing w:after="0" w:line="240" w:lineRule="auto"/>
        <w:rPr>
          <w:ins w:id="9965" w:author="Salah Soliman" w:date="2020-01-31T16:37:00Z"/>
          <w:color w:val="404040" w:themeColor="text1" w:themeTint="BF"/>
          <w:highlight w:val="blue"/>
        </w:rPr>
      </w:pPr>
    </w:p>
    <w:p w14:paraId="13C845C1" w14:textId="0528B6AA" w:rsidR="008027CD" w:rsidRDefault="008027CD" w:rsidP="00374341">
      <w:pPr>
        <w:spacing w:after="0" w:line="240" w:lineRule="auto"/>
        <w:rPr>
          <w:ins w:id="9966" w:author="Salah Soliman" w:date="2020-01-31T16:37:00Z"/>
          <w:color w:val="404040" w:themeColor="text1" w:themeTint="BF"/>
          <w:highlight w:val="blue"/>
        </w:rPr>
      </w:pPr>
    </w:p>
    <w:p w14:paraId="05F4380E" w14:textId="05172F94" w:rsidR="008027CD" w:rsidRDefault="008027CD" w:rsidP="00374341">
      <w:pPr>
        <w:spacing w:after="0" w:line="240" w:lineRule="auto"/>
        <w:rPr>
          <w:ins w:id="9967" w:author="Salah Soliman" w:date="2020-01-31T16:37:00Z"/>
          <w:color w:val="404040" w:themeColor="text1" w:themeTint="BF"/>
          <w:highlight w:val="blue"/>
        </w:rPr>
      </w:pPr>
    </w:p>
    <w:p w14:paraId="54DD5FDD" w14:textId="77777777" w:rsidR="008027CD" w:rsidRPr="008027CD" w:rsidRDefault="008027CD" w:rsidP="008027CD">
      <w:pPr>
        <w:rPr>
          <w:ins w:id="9968" w:author="Salah Soliman" w:date="2020-01-31T16:37:00Z"/>
          <w:rFonts w:ascii="Open Sans" w:eastAsia="Open Sans" w:hAnsi="Open Sans" w:cs="Times New Roman"/>
        </w:rPr>
      </w:pPr>
    </w:p>
    <w:tbl>
      <w:tblPr>
        <w:tblStyle w:val="TableGrid27"/>
        <w:tblW w:w="10456" w:type="dxa"/>
        <w:tblBorders>
          <w:top w:val="single" w:sz="4" w:space="0" w:color="DBDBDB"/>
          <w:left w:val="single" w:sz="4" w:space="0" w:color="DBDBDB"/>
          <w:bottom w:val="single" w:sz="4" w:space="0" w:color="DBDBDB"/>
          <w:right w:val="single" w:sz="4" w:space="0" w:color="DBDBDB"/>
          <w:insideH w:val="none" w:sz="0" w:space="0" w:color="auto"/>
          <w:insideV w:val="none" w:sz="0" w:space="0" w:color="auto"/>
        </w:tblBorders>
        <w:tblLayout w:type="fixed"/>
        <w:tblCellMar>
          <w:left w:w="115" w:type="dxa"/>
          <w:right w:w="115" w:type="dxa"/>
        </w:tblCellMar>
        <w:tblLook w:val="04A0" w:firstRow="1" w:lastRow="0" w:firstColumn="1" w:lastColumn="0" w:noHBand="0" w:noVBand="1"/>
        <w:tblPrChange w:id="9969" w:author="Alicia Romero Lopez" w:date="2020-01-31T09:48:00Z">
          <w:tblPr>
            <w:tblStyle w:val="TableGrid27"/>
            <w:tblW w:w="10456" w:type="dxa"/>
            <w:tblBorders>
              <w:top w:val="single" w:sz="4" w:space="0" w:color="DBDBDB"/>
              <w:left w:val="single" w:sz="4" w:space="0" w:color="DBDBDB"/>
              <w:bottom w:val="single" w:sz="4" w:space="0" w:color="DBDBDB"/>
              <w:right w:val="single" w:sz="4" w:space="0" w:color="DBDBDB"/>
              <w:insideH w:val="none" w:sz="0" w:space="0" w:color="auto"/>
              <w:insideV w:val="none" w:sz="0" w:space="0" w:color="auto"/>
            </w:tblBorders>
            <w:tblLayout w:type="fixed"/>
            <w:tblCellMar>
              <w:left w:w="115" w:type="dxa"/>
              <w:right w:w="115" w:type="dxa"/>
            </w:tblCellMar>
            <w:tblLook w:val="04A0" w:firstRow="1" w:lastRow="0" w:firstColumn="1" w:lastColumn="0" w:noHBand="0" w:noVBand="1"/>
          </w:tblPr>
        </w:tblPrChange>
      </w:tblPr>
      <w:tblGrid>
        <w:gridCol w:w="265"/>
        <w:gridCol w:w="630"/>
        <w:gridCol w:w="450"/>
        <w:gridCol w:w="2880"/>
        <w:gridCol w:w="1980"/>
        <w:gridCol w:w="3981"/>
        <w:gridCol w:w="270"/>
        <w:tblGridChange w:id="9970">
          <w:tblGrid>
            <w:gridCol w:w="360"/>
            <w:gridCol w:w="360"/>
            <w:gridCol w:w="360"/>
            <w:gridCol w:w="360"/>
            <w:gridCol w:w="360"/>
            <w:gridCol w:w="360"/>
            <w:gridCol w:w="360"/>
          </w:tblGrid>
        </w:tblGridChange>
      </w:tblGrid>
      <w:tr w:rsidR="008027CD" w:rsidRPr="008027CD" w14:paraId="404AC381" w14:textId="77777777" w:rsidTr="51235A2F">
        <w:trPr>
          <w:cantSplit/>
          <w:ins w:id="9971" w:author="Salah Soliman" w:date="2020-01-31T16:37:00Z"/>
        </w:trPr>
        <w:tc>
          <w:tcPr>
            <w:tcW w:w="10456" w:type="dxa"/>
            <w:gridSpan w:val="7"/>
            <w:shd w:val="clear" w:color="auto" w:fill="FAFAFA"/>
            <w:tcPrChange w:id="9972" w:author="Alicia Romero Lopez" w:date="2020-01-31T09:48:00Z">
              <w:tcPr>
                <w:tcW w:w="10456" w:type="dxa"/>
                <w:gridSpan w:val="7"/>
                <w:shd w:val="clear" w:color="auto" w:fill="FAFAFA"/>
              </w:tcPr>
            </w:tcPrChange>
          </w:tcPr>
          <w:p w14:paraId="4BB38038" w14:textId="77777777" w:rsidR="008027CD" w:rsidRPr="008027CD" w:rsidRDefault="008027CD" w:rsidP="008027CD">
            <w:pPr>
              <w:rPr>
                <w:ins w:id="9973" w:author="Salah Soliman" w:date="2020-01-31T16:37:00Z"/>
                <w:rFonts w:ascii="Open Sans" w:eastAsia="Open Sans" w:hAnsi="Open Sans" w:cs="Times New Roman"/>
              </w:rPr>
            </w:pPr>
            <w:ins w:id="9974" w:author="Salah Soliman" w:date="2020-01-31T16:37:00Z">
              <w:r w:rsidRPr="008027CD">
                <w:rPr>
                  <w:rFonts w:ascii="Open Sans" w:eastAsia="Open Sans" w:hAnsi="Open Sans" w:cs="Times New Roman"/>
                </w:rPr>
                <w:t>The ordinal encoder is typically used to encode what?</w:t>
              </w:r>
            </w:ins>
          </w:p>
        </w:tc>
      </w:tr>
      <w:tr w:rsidR="008027CD" w:rsidRPr="008027CD" w14:paraId="12D215CE" w14:textId="77777777" w:rsidTr="51235A2F">
        <w:trPr>
          <w:cantSplit/>
          <w:ins w:id="9975" w:author="Salah Soliman" w:date="2020-01-31T16:37:00Z"/>
        </w:trPr>
        <w:tc>
          <w:tcPr>
            <w:tcW w:w="265" w:type="dxa"/>
            <w:shd w:val="clear" w:color="auto" w:fill="FAFAFA"/>
            <w:tcPrChange w:id="9976" w:author="Alicia Romero Lopez" w:date="2020-01-31T09:48:00Z">
              <w:tcPr>
                <w:tcW w:w="0" w:type="auto"/>
              </w:tcPr>
            </w:tcPrChange>
          </w:tcPr>
          <w:p w14:paraId="0F3AF991" w14:textId="77777777" w:rsidR="008027CD" w:rsidRPr="008027CD" w:rsidRDefault="008027CD" w:rsidP="008027CD">
            <w:pPr>
              <w:rPr>
                <w:ins w:id="9977" w:author="Salah Soliman" w:date="2020-01-31T16:37:00Z"/>
                <w:rFonts w:ascii="Open Sans" w:eastAsia="Open Sans" w:hAnsi="Open Sans" w:cs="Times New Roman"/>
              </w:rPr>
            </w:pPr>
          </w:p>
        </w:tc>
        <w:tc>
          <w:tcPr>
            <w:tcW w:w="630" w:type="dxa"/>
            <w:shd w:val="clear" w:color="auto" w:fill="FFFFFF" w:themeFill="background1"/>
            <w:vAlign w:val="center"/>
            <w:tcPrChange w:id="9978" w:author="Alicia Romero Lopez" w:date="2020-01-31T09:48:00Z">
              <w:tcPr>
                <w:tcW w:w="630" w:type="dxa"/>
                <w:shd w:val="clear" w:color="auto" w:fill="FFFFFF"/>
              </w:tcPr>
            </w:tcPrChange>
          </w:tcPr>
          <w:p w14:paraId="6484F103" w14:textId="77777777" w:rsidR="008027CD" w:rsidRPr="008027CD" w:rsidRDefault="008027CD" w:rsidP="008027CD">
            <w:pPr>
              <w:spacing w:before="120"/>
              <w:rPr>
                <w:ins w:id="9979" w:author="Salah Soliman" w:date="2020-01-31T16:37:00Z"/>
                <w:rFonts w:ascii="Open Sans" w:eastAsia="Open Sans" w:hAnsi="Open Sans" w:cs="Times New Roman"/>
              </w:rPr>
            </w:pPr>
            <w:ins w:id="9980" w:author="Salah Soliman" w:date="2020-01-31T16:37:00Z">
              <w:r w:rsidRPr="008027CD">
                <w:rPr>
                  <w:rFonts w:ascii="Open Sans" w:eastAsia="Open Sans" w:hAnsi="Open Sans" w:cs="Times New Roman"/>
                  <w:noProof/>
                  <w:rPrChange w:id="9981" w:author="Unknown">
                    <w:rPr>
                      <w:noProof/>
                    </w:rPr>
                  </w:rPrChange>
                </w:rPr>
                <mc:AlternateContent>
                  <mc:Choice Requires="wps">
                    <w:drawing>
                      <wp:inline distT="0" distB="0" distL="0" distR="0" wp14:anchorId="07632439" wp14:editId="01715077">
                        <wp:extent cx="207034" cy="207034"/>
                        <wp:effectExtent l="19050" t="19050" r="21590" b="21590"/>
                        <wp:docPr id="255" name="Oval 255"/>
                        <wp:cNvGraphicFramePr/>
                        <a:graphic xmlns:a="http://schemas.openxmlformats.org/drawingml/2006/main">
                          <a:graphicData uri="http://schemas.microsoft.com/office/word/2010/wordprocessingShape">
                            <wps:wsp>
                              <wps:cNvSpPr/>
                              <wps:spPr>
                                <a:xfrm>
                                  <a:off x="0" y="0"/>
                                  <a:ext cx="207034" cy="207034"/>
                                </a:xfrm>
                                <a:prstGeom prst="ellipse">
                                  <a:avLst/>
                                </a:prstGeom>
                                <a:noFill/>
                                <a:ln w="28575" cap="flat" cmpd="sng" algn="ctr">
                                  <a:solidFill>
                                    <a:srgbClr val="DBDBDB">
                                      <a:lumMod val="9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w16se="http://schemas.microsoft.com/office/word/2015/wordml/symex" xmlns:cx1="http://schemas.microsoft.com/office/drawing/2015/9/8/chartex" xmlns:cx="http://schemas.microsoft.com/office/drawing/2014/chartex">
                    <w:pict>
                      <v:oval w14:anchorId="6A9BE632" id="Oval 255" o:spid="_x0000_s1026" style="width:16.3pt;height:16.3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" filled="f" strokecolor="#c5c5c5" strokeweight="2.25pt">
                        <v:stroke joinstyle="miter"/>
                        <w10:anchorlock/>
                      </v:oval>
                    </w:pict>
                  </mc:Fallback>
                </mc:AlternateContent>
              </w:r>
            </w:ins>
          </w:p>
        </w:tc>
        <w:tc>
          <w:tcPr>
            <w:tcW w:w="450" w:type="dxa"/>
            <w:shd w:val="clear" w:color="auto" w:fill="FFFFFF" w:themeFill="background1"/>
            <w:vAlign w:val="center"/>
            <w:tcPrChange w:id="9982" w:author="Alicia Romero Lopez" w:date="2020-01-31T09:48:00Z">
              <w:tcPr>
                <w:tcW w:w="450" w:type="dxa"/>
                <w:shd w:val="clear" w:color="auto" w:fill="FFFFFF"/>
              </w:tcPr>
            </w:tcPrChange>
          </w:tcPr>
          <w:p w14:paraId="5B1EE8EA" w14:textId="77777777" w:rsidR="008027CD" w:rsidRPr="008027CD" w:rsidRDefault="008027CD" w:rsidP="008027CD">
            <w:pPr>
              <w:spacing w:before="120"/>
              <w:rPr>
                <w:ins w:id="9983" w:author="Salah Soliman" w:date="2020-01-31T16:37:00Z"/>
                <w:rFonts w:ascii="Open Sans Semibold" w:eastAsia="Open Sans" w:hAnsi="Open Sans Semibold" w:cs="Open Sans Semibold"/>
              </w:rPr>
            </w:pPr>
            <w:ins w:id="9984" w:author="Salah Soliman" w:date="2020-01-31T16:37:00Z">
              <w:r w:rsidRPr="008027CD">
                <w:rPr>
                  <w:rFonts w:ascii="Open Sans Semibold" w:eastAsia="Open Sans" w:hAnsi="Open Sans Semibold" w:cs="Open Sans Semibold"/>
                </w:rPr>
                <w:t>a.</w:t>
              </w:r>
            </w:ins>
          </w:p>
        </w:tc>
        <w:tc>
          <w:tcPr>
            <w:tcW w:w="8841" w:type="dxa"/>
            <w:gridSpan w:val="3"/>
            <w:shd w:val="clear" w:color="auto" w:fill="FFFFFF" w:themeFill="background1"/>
            <w:vAlign w:val="center"/>
            <w:tcPrChange w:id="9985" w:author="Alicia Romero Lopez" w:date="2020-01-31T09:48:00Z">
              <w:tcPr>
                <w:tcW w:w="8841" w:type="dxa"/>
                <w:gridSpan w:val="3"/>
                <w:shd w:val="clear" w:color="auto" w:fill="FFFFFF"/>
              </w:tcPr>
            </w:tcPrChange>
          </w:tcPr>
          <w:p w14:paraId="4BDA3744" w14:textId="77777777" w:rsidR="008027CD" w:rsidRPr="008027CD" w:rsidRDefault="008027CD" w:rsidP="008027CD">
            <w:pPr>
              <w:spacing w:before="120"/>
              <w:rPr>
                <w:ins w:id="9986" w:author="Salah Soliman" w:date="2020-01-31T16:37:00Z"/>
                <w:rFonts w:ascii="Open Sans" w:eastAsia="Open Sans" w:hAnsi="Open Sans" w:cs="Times New Roman"/>
              </w:rPr>
            </w:pPr>
            <w:ins w:id="9987" w:author="Salah Soliman" w:date="2020-01-31T16:37:00Z">
              <w:r w:rsidRPr="008027CD">
                <w:rPr>
                  <w:rFonts w:ascii="Open Sans" w:eastAsia="Open Sans" w:hAnsi="Open Sans" w:cs="Times New Roman"/>
                </w:rPr>
                <w:t>Numerical values.</w:t>
              </w:r>
            </w:ins>
          </w:p>
        </w:tc>
        <w:tc>
          <w:tcPr>
            <w:tcW w:w="270" w:type="dxa"/>
            <w:shd w:val="clear" w:color="auto" w:fill="FAFAFA"/>
            <w:tcPrChange w:id="9988" w:author="Alicia Romero Lopez" w:date="2020-01-31T09:48:00Z">
              <w:tcPr>
                <w:tcW w:w="0" w:type="auto"/>
              </w:tcPr>
            </w:tcPrChange>
          </w:tcPr>
          <w:p w14:paraId="0D8718E1" w14:textId="77777777" w:rsidR="008027CD" w:rsidRPr="008027CD" w:rsidRDefault="008027CD" w:rsidP="008027CD">
            <w:pPr>
              <w:rPr>
                <w:ins w:id="9989" w:author="Salah Soliman" w:date="2020-01-31T16:37:00Z"/>
                <w:rFonts w:ascii="Open Sans" w:eastAsia="Open Sans" w:hAnsi="Open Sans" w:cs="Times New Roman"/>
              </w:rPr>
            </w:pPr>
          </w:p>
        </w:tc>
      </w:tr>
      <w:tr w:rsidR="008027CD" w:rsidRPr="008027CD" w14:paraId="2FE170E3" w14:textId="77777777" w:rsidTr="51235A2F">
        <w:trPr>
          <w:cantSplit/>
          <w:trHeight w:val="20"/>
          <w:ins w:id="9990" w:author="Salah Soliman" w:date="2020-01-31T16:37:00Z"/>
        </w:trPr>
        <w:tc>
          <w:tcPr>
            <w:tcW w:w="265" w:type="dxa"/>
            <w:shd w:val="clear" w:color="auto" w:fill="FAFAFA"/>
            <w:tcPrChange w:id="9991" w:author="Alicia Romero Lopez" w:date="2020-01-31T09:48:00Z">
              <w:tcPr>
                <w:tcW w:w="0" w:type="auto"/>
              </w:tcPr>
            </w:tcPrChange>
          </w:tcPr>
          <w:p w14:paraId="209B3DCE" w14:textId="77777777" w:rsidR="008027CD" w:rsidRPr="008027CD" w:rsidRDefault="008027CD" w:rsidP="008027CD">
            <w:pPr>
              <w:rPr>
                <w:ins w:id="9992" w:author="Salah Soliman" w:date="2020-01-31T16:37:00Z"/>
                <w:rFonts w:ascii="Open Sans" w:eastAsia="Open Sans" w:hAnsi="Open Sans" w:cs="Times New Roman"/>
                <w:color w:val="404040"/>
                <w:sz w:val="16"/>
                <w:szCs w:val="16"/>
              </w:rPr>
            </w:pPr>
          </w:p>
        </w:tc>
        <w:tc>
          <w:tcPr>
            <w:tcW w:w="630" w:type="dxa"/>
            <w:shd w:val="clear" w:color="auto" w:fill="FAFAFA"/>
            <w:vAlign w:val="center"/>
            <w:tcPrChange w:id="9993" w:author="Alicia Romero Lopez" w:date="2020-01-31T09:48:00Z">
              <w:tcPr>
                <w:tcW w:w="630" w:type="dxa"/>
                <w:shd w:val="clear" w:color="auto" w:fill="FAFAFA"/>
              </w:tcPr>
            </w:tcPrChange>
          </w:tcPr>
          <w:p w14:paraId="7E9EC3A0" w14:textId="77777777" w:rsidR="008027CD" w:rsidRPr="008027CD" w:rsidRDefault="008027CD" w:rsidP="008027CD">
            <w:pPr>
              <w:rPr>
                <w:ins w:id="9994" w:author="Salah Soliman" w:date="2020-01-31T16:37:00Z"/>
                <w:rFonts w:ascii="Open Sans" w:eastAsia="Open Sans" w:hAnsi="Open Sans" w:cs="Times New Roman"/>
                <w:color w:val="404040"/>
                <w:sz w:val="16"/>
                <w:szCs w:val="16"/>
              </w:rPr>
            </w:pPr>
          </w:p>
        </w:tc>
        <w:tc>
          <w:tcPr>
            <w:tcW w:w="3330" w:type="dxa"/>
            <w:gridSpan w:val="2"/>
            <w:shd w:val="clear" w:color="auto" w:fill="FAFAFA"/>
            <w:vAlign w:val="center"/>
            <w:tcPrChange w:id="9995" w:author="Alicia Romero Lopez" w:date="2020-01-31T09:48:00Z">
              <w:tcPr>
                <w:tcW w:w="3330" w:type="dxa"/>
                <w:gridSpan w:val="2"/>
                <w:shd w:val="clear" w:color="auto" w:fill="FAFAFA"/>
              </w:tcPr>
            </w:tcPrChange>
          </w:tcPr>
          <w:p w14:paraId="2BC3CF61" w14:textId="77777777" w:rsidR="008027CD" w:rsidRPr="008027CD" w:rsidRDefault="008027CD" w:rsidP="008027CD">
            <w:pPr>
              <w:rPr>
                <w:ins w:id="9996" w:author="Salah Soliman" w:date="2020-01-31T16:37:00Z"/>
                <w:rFonts w:ascii="Open Sans" w:eastAsia="Open Sans" w:hAnsi="Open Sans" w:cs="Times New Roman"/>
                <w:color w:val="404040"/>
                <w:sz w:val="16"/>
                <w:szCs w:val="16"/>
              </w:rPr>
            </w:pPr>
          </w:p>
        </w:tc>
        <w:tc>
          <w:tcPr>
            <w:tcW w:w="1980" w:type="dxa"/>
            <w:shd w:val="clear" w:color="auto" w:fill="FAFAFA"/>
            <w:vAlign w:val="center"/>
            <w:tcPrChange w:id="9997" w:author="Alicia Romero Lopez" w:date="2020-01-31T09:48:00Z">
              <w:tcPr>
                <w:tcW w:w="1980" w:type="dxa"/>
                <w:shd w:val="clear" w:color="auto" w:fill="FAFAFA"/>
              </w:tcPr>
            </w:tcPrChange>
          </w:tcPr>
          <w:p w14:paraId="11F798A1" w14:textId="77777777" w:rsidR="008027CD" w:rsidRPr="008027CD" w:rsidRDefault="008027CD" w:rsidP="008027CD">
            <w:pPr>
              <w:rPr>
                <w:ins w:id="9998" w:author="Salah Soliman" w:date="2020-01-31T16:37:00Z"/>
                <w:rFonts w:ascii="Open Sans" w:eastAsia="Open Sans" w:hAnsi="Open Sans" w:cs="Times New Roman"/>
                <w:color w:val="404040"/>
                <w:sz w:val="16"/>
                <w:szCs w:val="16"/>
              </w:rPr>
            </w:pPr>
          </w:p>
        </w:tc>
        <w:tc>
          <w:tcPr>
            <w:tcW w:w="3981" w:type="dxa"/>
            <w:shd w:val="clear" w:color="auto" w:fill="FAFAFA"/>
            <w:vAlign w:val="center"/>
            <w:tcPrChange w:id="9999" w:author="Alicia Romero Lopez" w:date="2020-01-31T09:48:00Z">
              <w:tcPr>
                <w:tcW w:w="3981" w:type="dxa"/>
                <w:shd w:val="clear" w:color="auto" w:fill="FAFAFA"/>
              </w:tcPr>
            </w:tcPrChange>
          </w:tcPr>
          <w:p w14:paraId="62A70A8A" w14:textId="77777777" w:rsidR="008027CD" w:rsidRPr="008027CD" w:rsidRDefault="008027CD" w:rsidP="008027CD">
            <w:pPr>
              <w:rPr>
                <w:ins w:id="10000" w:author="Salah Soliman" w:date="2020-01-31T16:37:00Z"/>
                <w:rFonts w:ascii="Open Sans" w:eastAsia="Open Sans" w:hAnsi="Open Sans" w:cs="Times New Roman"/>
                <w:noProof/>
                <w:color w:val="404040"/>
                <w:sz w:val="16"/>
                <w:szCs w:val="16"/>
              </w:rPr>
            </w:pPr>
          </w:p>
        </w:tc>
        <w:tc>
          <w:tcPr>
            <w:tcW w:w="270" w:type="dxa"/>
            <w:shd w:val="clear" w:color="auto" w:fill="FAFAFA"/>
            <w:tcPrChange w:id="10001" w:author="Alicia Romero Lopez" w:date="2020-01-31T09:48:00Z">
              <w:tcPr>
                <w:tcW w:w="0" w:type="auto"/>
              </w:tcPr>
            </w:tcPrChange>
          </w:tcPr>
          <w:p w14:paraId="3D4C36DC" w14:textId="77777777" w:rsidR="008027CD" w:rsidRPr="008027CD" w:rsidRDefault="008027CD" w:rsidP="008027CD">
            <w:pPr>
              <w:rPr>
                <w:ins w:id="10002" w:author="Salah Soliman" w:date="2020-01-31T16:37:00Z"/>
                <w:rFonts w:ascii="Open Sans" w:eastAsia="Open Sans" w:hAnsi="Open Sans" w:cs="Times New Roman"/>
                <w:color w:val="404040"/>
                <w:sz w:val="16"/>
                <w:szCs w:val="16"/>
              </w:rPr>
            </w:pPr>
          </w:p>
        </w:tc>
      </w:tr>
      <w:tr w:rsidR="008027CD" w:rsidRPr="008027CD" w14:paraId="2E2BA4AF" w14:textId="77777777" w:rsidTr="51235A2F">
        <w:trPr>
          <w:cantSplit/>
          <w:ins w:id="10003" w:author="Salah Soliman" w:date="2020-01-31T16:37:00Z"/>
        </w:trPr>
        <w:tc>
          <w:tcPr>
            <w:tcW w:w="265" w:type="dxa"/>
            <w:shd w:val="clear" w:color="auto" w:fill="FAFAFA"/>
            <w:tcPrChange w:id="10004" w:author="Alicia Romero Lopez" w:date="2020-01-31T09:48:00Z">
              <w:tcPr>
                <w:tcW w:w="0" w:type="auto"/>
              </w:tcPr>
            </w:tcPrChange>
          </w:tcPr>
          <w:p w14:paraId="76B47B92" w14:textId="77777777" w:rsidR="008027CD" w:rsidRPr="008027CD" w:rsidRDefault="008027CD" w:rsidP="008027CD">
            <w:pPr>
              <w:rPr>
                <w:ins w:id="10005" w:author="Salah Soliman" w:date="2020-01-31T16:37:00Z"/>
                <w:rFonts w:ascii="Open Sans" w:eastAsia="Open Sans" w:hAnsi="Open Sans" w:cs="Times New Roman"/>
              </w:rPr>
            </w:pPr>
          </w:p>
        </w:tc>
        <w:tc>
          <w:tcPr>
            <w:tcW w:w="630" w:type="dxa"/>
            <w:shd w:val="clear" w:color="auto" w:fill="FFFFFF" w:themeFill="background1"/>
            <w:vAlign w:val="center"/>
            <w:tcPrChange w:id="10006" w:author="Alicia Romero Lopez" w:date="2020-01-31T09:48:00Z">
              <w:tcPr>
                <w:tcW w:w="630" w:type="dxa"/>
                <w:shd w:val="clear" w:color="auto" w:fill="FFFFFF"/>
              </w:tcPr>
            </w:tcPrChange>
          </w:tcPr>
          <w:p w14:paraId="04F57858" w14:textId="77777777" w:rsidR="008027CD" w:rsidRPr="008027CD" w:rsidRDefault="008027CD" w:rsidP="008027CD">
            <w:pPr>
              <w:spacing w:before="120"/>
              <w:rPr>
                <w:ins w:id="10007" w:author="Salah Soliman" w:date="2020-01-31T16:37:00Z"/>
                <w:rFonts w:ascii="Open Sans" w:eastAsia="Open Sans" w:hAnsi="Open Sans" w:cs="Times New Roman"/>
                <w:noProof/>
              </w:rPr>
            </w:pPr>
            <w:ins w:id="10008" w:author="Salah Soliman" w:date="2020-01-31T16:37:00Z">
              <w:r w:rsidRPr="008027CD">
                <w:rPr>
                  <w:rFonts w:ascii="Open Sans" w:eastAsia="Open Sans" w:hAnsi="Open Sans" w:cs="Times New Roman"/>
                  <w:noProof/>
                  <w:rPrChange w:id="10009" w:author="Unknown">
                    <w:rPr>
                      <w:noProof/>
                    </w:rPr>
                  </w:rPrChange>
                </w:rPr>
                <mc:AlternateContent>
                  <mc:Choice Requires="wps">
                    <w:drawing>
                      <wp:inline distT="0" distB="0" distL="0" distR="0" wp14:anchorId="732889B8" wp14:editId="7538434A">
                        <wp:extent cx="207034" cy="207034"/>
                        <wp:effectExtent l="19050" t="19050" r="21590" b="21590"/>
                        <wp:docPr id="256" name="Oval 256"/>
                        <wp:cNvGraphicFramePr/>
                        <a:graphic xmlns:a="http://schemas.openxmlformats.org/drawingml/2006/main">
                          <a:graphicData uri="http://schemas.microsoft.com/office/word/2010/wordprocessingShape">
                            <wps:wsp>
                              <wps:cNvSpPr/>
                              <wps:spPr>
                                <a:xfrm>
                                  <a:off x="0" y="0"/>
                                  <a:ext cx="207034" cy="207034"/>
                                </a:xfrm>
                                <a:prstGeom prst="ellipse">
                                  <a:avLst/>
                                </a:prstGeom>
                                <a:noFill/>
                                <a:ln w="28575" cap="flat" cmpd="sng" algn="ctr">
                                  <a:solidFill>
                                    <a:srgbClr val="DBDBDB">
                                      <a:lumMod val="9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w16se="http://schemas.microsoft.com/office/word/2015/wordml/symex" xmlns:cx1="http://schemas.microsoft.com/office/drawing/2015/9/8/chartex" xmlns:cx="http://schemas.microsoft.com/office/drawing/2014/chartex">
                    <w:pict>
                      <v:oval w14:anchorId="60E9D945" id="Oval 256" o:spid="_x0000_s1026" style="width:16.3pt;height:16.3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" filled="f" strokecolor="#c5c5c5" strokeweight="2.25pt">
                        <v:stroke joinstyle="miter"/>
                        <w10:anchorlock/>
                      </v:oval>
                    </w:pict>
                  </mc:Fallback>
                </mc:AlternateContent>
              </w:r>
            </w:ins>
          </w:p>
        </w:tc>
        <w:tc>
          <w:tcPr>
            <w:tcW w:w="450" w:type="dxa"/>
            <w:shd w:val="clear" w:color="auto" w:fill="FFFFFF" w:themeFill="background1"/>
            <w:vAlign w:val="center"/>
            <w:tcPrChange w:id="10010" w:author="Alicia Romero Lopez" w:date="2020-01-31T09:48:00Z">
              <w:tcPr>
                <w:tcW w:w="450" w:type="dxa"/>
                <w:shd w:val="clear" w:color="auto" w:fill="FFFFFF"/>
              </w:tcPr>
            </w:tcPrChange>
          </w:tcPr>
          <w:p w14:paraId="58167573" w14:textId="77777777" w:rsidR="008027CD" w:rsidRPr="008027CD" w:rsidRDefault="008027CD" w:rsidP="008027CD">
            <w:pPr>
              <w:spacing w:before="120"/>
              <w:rPr>
                <w:ins w:id="10011" w:author="Salah Soliman" w:date="2020-01-31T16:37:00Z"/>
                <w:rFonts w:ascii="Open Sans Semibold" w:eastAsia="Open Sans" w:hAnsi="Open Sans Semibold" w:cs="Open Sans Semibold"/>
              </w:rPr>
            </w:pPr>
            <w:ins w:id="10012" w:author="Salah Soliman" w:date="2020-01-31T16:37:00Z">
              <w:r w:rsidRPr="008027CD">
                <w:rPr>
                  <w:rFonts w:ascii="Open Sans Semibold" w:eastAsia="Open Sans" w:hAnsi="Open Sans Semibold" w:cs="Open Sans Semibold"/>
                </w:rPr>
                <w:t>b.</w:t>
              </w:r>
            </w:ins>
          </w:p>
        </w:tc>
        <w:tc>
          <w:tcPr>
            <w:tcW w:w="8841" w:type="dxa"/>
            <w:gridSpan w:val="3"/>
            <w:shd w:val="clear" w:color="auto" w:fill="FFFFFF" w:themeFill="background1"/>
            <w:vAlign w:val="center"/>
            <w:tcPrChange w:id="10013" w:author="Alicia Romero Lopez" w:date="2020-01-31T09:48:00Z">
              <w:tcPr>
                <w:tcW w:w="8841" w:type="dxa"/>
                <w:gridSpan w:val="3"/>
                <w:shd w:val="clear" w:color="auto" w:fill="FFFFFF"/>
              </w:tcPr>
            </w:tcPrChange>
          </w:tcPr>
          <w:p w14:paraId="70A4A06E" w14:textId="038DAD12" w:rsidR="008027CD" w:rsidRPr="008027CD" w:rsidRDefault="008027CD" w:rsidP="008027CD">
            <w:pPr>
              <w:spacing w:before="120"/>
              <w:rPr>
                <w:ins w:id="10014" w:author="Salah Soliman" w:date="2020-01-31T16:37:00Z"/>
                <w:rFonts w:ascii="Open Sans" w:eastAsia="Open Sans" w:hAnsi="Open Sans" w:cs="Times New Roman"/>
              </w:rPr>
            </w:pPr>
            <w:ins w:id="10015" w:author="Salah Soliman" w:date="2020-01-31T16:37:00Z">
              <w:r w:rsidRPr="008027CD">
                <w:rPr>
                  <w:rFonts w:ascii="Open Sans" w:eastAsia="Open Sans" w:hAnsi="Open Sans" w:cs="Times New Roman"/>
                </w:rPr>
                <w:t xml:space="preserve">Target </w:t>
              </w:r>
            </w:ins>
            <w:ins w:id="10016" w:author="Chantelle Dubois Nishiyama" w:date="2020-02-26T20:29:00Z">
              <w:r w:rsidR="005C0300">
                <w:rPr>
                  <w:rFonts w:ascii="Open Sans" w:eastAsia="Open Sans" w:hAnsi="Open Sans" w:cs="Times New Roman"/>
                </w:rPr>
                <w:t>l</w:t>
              </w:r>
            </w:ins>
            <w:ins w:id="10017" w:author="Salah Soliman" w:date="2020-01-31T16:37:00Z">
              <w:del w:id="10018" w:author="Chantelle Dubois Nishiyama" w:date="2020-02-26T20:29:00Z">
                <w:r w:rsidRPr="008027CD" w:rsidDel="005C0300">
                  <w:rPr>
                    <w:rFonts w:ascii="Open Sans" w:eastAsia="Open Sans" w:hAnsi="Open Sans" w:cs="Times New Roman"/>
                  </w:rPr>
                  <w:delText>L</w:delText>
                </w:r>
              </w:del>
              <w:r w:rsidRPr="008027CD">
                <w:rPr>
                  <w:rFonts w:ascii="Open Sans" w:eastAsia="Open Sans" w:hAnsi="Open Sans" w:cs="Times New Roman"/>
                </w:rPr>
                <w:t>abels only.</w:t>
              </w:r>
            </w:ins>
          </w:p>
        </w:tc>
        <w:tc>
          <w:tcPr>
            <w:tcW w:w="270" w:type="dxa"/>
            <w:shd w:val="clear" w:color="auto" w:fill="FAFAFA"/>
            <w:tcPrChange w:id="10019" w:author="Alicia Romero Lopez" w:date="2020-01-31T09:48:00Z">
              <w:tcPr>
                <w:tcW w:w="0" w:type="auto"/>
              </w:tcPr>
            </w:tcPrChange>
          </w:tcPr>
          <w:p w14:paraId="76AB8C20" w14:textId="77777777" w:rsidR="008027CD" w:rsidRPr="008027CD" w:rsidRDefault="008027CD" w:rsidP="008027CD">
            <w:pPr>
              <w:rPr>
                <w:ins w:id="10020" w:author="Salah Soliman" w:date="2020-01-31T16:37:00Z"/>
                <w:rFonts w:ascii="Open Sans" w:eastAsia="Open Sans" w:hAnsi="Open Sans" w:cs="Times New Roman"/>
              </w:rPr>
            </w:pPr>
          </w:p>
        </w:tc>
      </w:tr>
      <w:tr w:rsidR="008027CD" w:rsidRPr="008027CD" w14:paraId="015E92F7" w14:textId="77777777" w:rsidTr="51235A2F">
        <w:trPr>
          <w:cantSplit/>
          <w:trHeight w:val="20"/>
          <w:ins w:id="10021" w:author="Salah Soliman" w:date="2020-01-31T16:37:00Z"/>
        </w:trPr>
        <w:tc>
          <w:tcPr>
            <w:tcW w:w="265" w:type="dxa"/>
            <w:shd w:val="clear" w:color="auto" w:fill="FAFAFA"/>
            <w:tcPrChange w:id="10022" w:author="Alicia Romero Lopez" w:date="2020-01-31T09:48:00Z">
              <w:tcPr>
                <w:tcW w:w="0" w:type="auto"/>
              </w:tcPr>
            </w:tcPrChange>
          </w:tcPr>
          <w:p w14:paraId="5B598731" w14:textId="77777777" w:rsidR="008027CD" w:rsidRPr="008027CD" w:rsidRDefault="008027CD" w:rsidP="008027CD">
            <w:pPr>
              <w:rPr>
                <w:ins w:id="10023" w:author="Salah Soliman" w:date="2020-01-31T16:37:00Z"/>
                <w:rFonts w:ascii="Open Sans" w:eastAsia="Open Sans" w:hAnsi="Open Sans" w:cs="Times New Roman"/>
                <w:color w:val="404040"/>
                <w:sz w:val="16"/>
                <w:szCs w:val="16"/>
              </w:rPr>
            </w:pPr>
          </w:p>
        </w:tc>
        <w:tc>
          <w:tcPr>
            <w:tcW w:w="630" w:type="dxa"/>
            <w:shd w:val="clear" w:color="auto" w:fill="FAFAFA"/>
            <w:vAlign w:val="center"/>
            <w:tcPrChange w:id="10024" w:author="Alicia Romero Lopez" w:date="2020-01-31T09:48:00Z">
              <w:tcPr>
                <w:tcW w:w="630" w:type="dxa"/>
                <w:shd w:val="clear" w:color="auto" w:fill="FAFAFA"/>
              </w:tcPr>
            </w:tcPrChange>
          </w:tcPr>
          <w:p w14:paraId="14A456CB" w14:textId="77777777" w:rsidR="008027CD" w:rsidRPr="008027CD" w:rsidRDefault="008027CD" w:rsidP="008027CD">
            <w:pPr>
              <w:rPr>
                <w:ins w:id="10025" w:author="Salah Soliman" w:date="2020-01-31T16:37:00Z"/>
                <w:rFonts w:ascii="Open Sans" w:eastAsia="Open Sans" w:hAnsi="Open Sans" w:cs="Times New Roman"/>
                <w:color w:val="404040"/>
                <w:sz w:val="16"/>
                <w:szCs w:val="16"/>
              </w:rPr>
            </w:pPr>
          </w:p>
        </w:tc>
        <w:tc>
          <w:tcPr>
            <w:tcW w:w="3330" w:type="dxa"/>
            <w:gridSpan w:val="2"/>
            <w:shd w:val="clear" w:color="auto" w:fill="FAFAFA"/>
            <w:vAlign w:val="center"/>
            <w:tcPrChange w:id="10026" w:author="Alicia Romero Lopez" w:date="2020-01-31T09:48:00Z">
              <w:tcPr>
                <w:tcW w:w="3330" w:type="dxa"/>
                <w:gridSpan w:val="2"/>
                <w:shd w:val="clear" w:color="auto" w:fill="FAFAFA"/>
              </w:tcPr>
            </w:tcPrChange>
          </w:tcPr>
          <w:p w14:paraId="7FA2641D" w14:textId="77777777" w:rsidR="008027CD" w:rsidRPr="008027CD" w:rsidRDefault="008027CD" w:rsidP="008027CD">
            <w:pPr>
              <w:rPr>
                <w:ins w:id="10027" w:author="Salah Soliman" w:date="2020-01-31T16:37:00Z"/>
                <w:rFonts w:ascii="Open Sans" w:eastAsia="Open Sans" w:hAnsi="Open Sans" w:cs="Times New Roman"/>
                <w:color w:val="404040"/>
                <w:sz w:val="16"/>
                <w:szCs w:val="16"/>
              </w:rPr>
            </w:pPr>
          </w:p>
        </w:tc>
        <w:tc>
          <w:tcPr>
            <w:tcW w:w="1980" w:type="dxa"/>
            <w:shd w:val="clear" w:color="auto" w:fill="FAFAFA"/>
            <w:vAlign w:val="center"/>
            <w:tcPrChange w:id="10028" w:author="Alicia Romero Lopez" w:date="2020-01-31T09:48:00Z">
              <w:tcPr>
                <w:tcW w:w="1980" w:type="dxa"/>
                <w:shd w:val="clear" w:color="auto" w:fill="FAFAFA"/>
              </w:tcPr>
            </w:tcPrChange>
          </w:tcPr>
          <w:p w14:paraId="13E7997C" w14:textId="77777777" w:rsidR="008027CD" w:rsidRPr="008027CD" w:rsidRDefault="008027CD" w:rsidP="008027CD">
            <w:pPr>
              <w:rPr>
                <w:ins w:id="10029" w:author="Salah Soliman" w:date="2020-01-31T16:37:00Z"/>
                <w:rFonts w:ascii="Open Sans" w:eastAsia="Open Sans" w:hAnsi="Open Sans" w:cs="Times New Roman"/>
                <w:color w:val="404040"/>
                <w:sz w:val="16"/>
                <w:szCs w:val="16"/>
              </w:rPr>
            </w:pPr>
          </w:p>
        </w:tc>
        <w:tc>
          <w:tcPr>
            <w:tcW w:w="3981" w:type="dxa"/>
            <w:shd w:val="clear" w:color="auto" w:fill="FAFAFA"/>
            <w:vAlign w:val="center"/>
            <w:tcPrChange w:id="10030" w:author="Alicia Romero Lopez" w:date="2020-01-31T09:48:00Z">
              <w:tcPr>
                <w:tcW w:w="3981" w:type="dxa"/>
                <w:shd w:val="clear" w:color="auto" w:fill="FAFAFA"/>
              </w:tcPr>
            </w:tcPrChange>
          </w:tcPr>
          <w:p w14:paraId="36F7E1B8" w14:textId="77777777" w:rsidR="008027CD" w:rsidRPr="008027CD" w:rsidRDefault="008027CD" w:rsidP="008027CD">
            <w:pPr>
              <w:rPr>
                <w:ins w:id="10031" w:author="Salah Soliman" w:date="2020-01-31T16:37:00Z"/>
                <w:rFonts w:ascii="Open Sans" w:eastAsia="Open Sans" w:hAnsi="Open Sans" w:cs="Times New Roman"/>
                <w:noProof/>
                <w:color w:val="404040"/>
                <w:sz w:val="16"/>
                <w:szCs w:val="16"/>
              </w:rPr>
            </w:pPr>
          </w:p>
        </w:tc>
        <w:tc>
          <w:tcPr>
            <w:tcW w:w="270" w:type="dxa"/>
            <w:shd w:val="clear" w:color="auto" w:fill="FAFAFA"/>
            <w:tcPrChange w:id="10032" w:author="Alicia Romero Lopez" w:date="2020-01-31T09:48:00Z">
              <w:tcPr>
                <w:tcW w:w="0" w:type="auto"/>
              </w:tcPr>
            </w:tcPrChange>
          </w:tcPr>
          <w:p w14:paraId="5E9B281C" w14:textId="77777777" w:rsidR="008027CD" w:rsidRPr="008027CD" w:rsidRDefault="008027CD" w:rsidP="008027CD">
            <w:pPr>
              <w:rPr>
                <w:ins w:id="10033" w:author="Salah Soliman" w:date="2020-01-31T16:37:00Z"/>
                <w:rFonts w:ascii="Open Sans" w:eastAsia="Open Sans" w:hAnsi="Open Sans" w:cs="Times New Roman"/>
                <w:color w:val="404040"/>
                <w:sz w:val="16"/>
                <w:szCs w:val="16"/>
              </w:rPr>
            </w:pPr>
          </w:p>
        </w:tc>
      </w:tr>
      <w:tr w:rsidR="008027CD" w:rsidRPr="008027CD" w14:paraId="6F008176" w14:textId="77777777" w:rsidTr="51235A2F">
        <w:trPr>
          <w:cantSplit/>
          <w:ins w:id="10034" w:author="Salah Soliman" w:date="2020-01-31T16:37:00Z"/>
        </w:trPr>
        <w:tc>
          <w:tcPr>
            <w:tcW w:w="265" w:type="dxa"/>
            <w:shd w:val="clear" w:color="auto" w:fill="FAFAFA"/>
            <w:tcPrChange w:id="10035" w:author="Alicia Romero Lopez" w:date="2020-01-31T09:48:00Z">
              <w:tcPr>
                <w:tcW w:w="0" w:type="auto"/>
              </w:tcPr>
            </w:tcPrChange>
          </w:tcPr>
          <w:p w14:paraId="2438CA93" w14:textId="77777777" w:rsidR="008027CD" w:rsidRPr="008027CD" w:rsidRDefault="008027CD" w:rsidP="008027CD">
            <w:pPr>
              <w:rPr>
                <w:ins w:id="10036" w:author="Salah Soliman" w:date="2020-01-31T16:37:00Z"/>
                <w:rFonts w:ascii="Open Sans" w:eastAsia="Open Sans" w:hAnsi="Open Sans" w:cs="Times New Roman"/>
              </w:rPr>
            </w:pPr>
          </w:p>
        </w:tc>
        <w:tc>
          <w:tcPr>
            <w:tcW w:w="630" w:type="dxa"/>
            <w:shd w:val="clear" w:color="auto" w:fill="FFFFFF" w:themeFill="background1"/>
            <w:vAlign w:val="center"/>
            <w:tcPrChange w:id="10037" w:author="Alicia Romero Lopez" w:date="2020-01-31T09:48:00Z">
              <w:tcPr>
                <w:tcW w:w="630" w:type="dxa"/>
                <w:shd w:val="clear" w:color="auto" w:fill="FFFFFF"/>
              </w:tcPr>
            </w:tcPrChange>
          </w:tcPr>
          <w:p w14:paraId="31C02FC3" w14:textId="77777777" w:rsidR="008027CD" w:rsidRPr="008027CD" w:rsidRDefault="008027CD" w:rsidP="008027CD">
            <w:pPr>
              <w:spacing w:before="120"/>
              <w:rPr>
                <w:ins w:id="10038" w:author="Salah Soliman" w:date="2020-01-31T16:37:00Z"/>
                <w:rFonts w:ascii="Open Sans" w:eastAsia="Open Sans" w:hAnsi="Open Sans" w:cs="Times New Roman"/>
                <w:noProof/>
              </w:rPr>
            </w:pPr>
            <w:ins w:id="10039" w:author="Salah Soliman" w:date="2020-01-31T16:37:00Z">
              <w:r w:rsidRPr="008027CD">
                <w:rPr>
                  <w:rFonts w:ascii="Open Sans" w:eastAsia="Open Sans" w:hAnsi="Open Sans" w:cs="Times New Roman"/>
                  <w:noProof/>
                  <w:rPrChange w:id="10040" w:author="Unknown">
                    <w:rPr>
                      <w:noProof/>
                    </w:rPr>
                  </w:rPrChange>
                </w:rPr>
                <mc:AlternateContent>
                  <mc:Choice Requires="wps">
                    <w:drawing>
                      <wp:inline distT="0" distB="0" distL="0" distR="0" wp14:anchorId="0A7A6566" wp14:editId="1490A2BE">
                        <wp:extent cx="207034" cy="207034"/>
                        <wp:effectExtent l="19050" t="19050" r="21590" b="21590"/>
                        <wp:docPr id="257" name="Oval 257"/>
                        <wp:cNvGraphicFramePr/>
                        <a:graphic xmlns:a="http://schemas.openxmlformats.org/drawingml/2006/main">
                          <a:graphicData uri="http://schemas.microsoft.com/office/word/2010/wordprocessingShape">
                            <wps:wsp>
                              <wps:cNvSpPr/>
                              <wps:spPr>
                                <a:xfrm>
                                  <a:off x="0" y="0"/>
                                  <a:ext cx="207034" cy="207034"/>
                                </a:xfrm>
                                <a:prstGeom prst="ellipse">
                                  <a:avLst/>
                                </a:prstGeom>
                                <a:noFill/>
                                <a:ln w="28575" cap="flat" cmpd="sng" algn="ctr">
                                  <a:solidFill>
                                    <a:srgbClr val="DBDBDB">
                                      <a:lumMod val="9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w16se="http://schemas.microsoft.com/office/word/2015/wordml/symex" xmlns:cx1="http://schemas.microsoft.com/office/drawing/2015/9/8/chartex" xmlns:cx="http://schemas.microsoft.com/office/drawing/2014/chartex">
                    <w:pict>
                      <v:oval w14:anchorId="45FDA4E5" id="Oval 257" o:spid="_x0000_s1026" style="width:16.3pt;height:16.3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" filled="f" strokecolor="#c5c5c5" strokeweight="2.25pt">
                        <v:stroke joinstyle="miter"/>
                        <w10:anchorlock/>
                      </v:oval>
                    </w:pict>
                  </mc:Fallback>
                </mc:AlternateContent>
              </w:r>
            </w:ins>
          </w:p>
        </w:tc>
        <w:tc>
          <w:tcPr>
            <w:tcW w:w="450" w:type="dxa"/>
            <w:shd w:val="clear" w:color="auto" w:fill="FFFFFF" w:themeFill="background1"/>
            <w:vAlign w:val="center"/>
            <w:tcPrChange w:id="10041" w:author="Alicia Romero Lopez" w:date="2020-01-31T09:48:00Z">
              <w:tcPr>
                <w:tcW w:w="450" w:type="dxa"/>
                <w:shd w:val="clear" w:color="auto" w:fill="FFFFFF"/>
              </w:tcPr>
            </w:tcPrChange>
          </w:tcPr>
          <w:p w14:paraId="34F52053" w14:textId="77777777" w:rsidR="008027CD" w:rsidRPr="008027CD" w:rsidRDefault="008027CD" w:rsidP="008027CD">
            <w:pPr>
              <w:spacing w:before="120"/>
              <w:rPr>
                <w:ins w:id="10042" w:author="Salah Soliman" w:date="2020-01-31T16:37:00Z"/>
                <w:rFonts w:ascii="Open Sans Semibold" w:eastAsia="Open Sans" w:hAnsi="Open Sans Semibold" w:cs="Open Sans Semibold"/>
              </w:rPr>
            </w:pPr>
            <w:ins w:id="10043" w:author="Salah Soliman" w:date="2020-01-31T16:37:00Z">
              <w:r w:rsidRPr="008027CD">
                <w:rPr>
                  <w:rFonts w:ascii="Open Sans Semibold" w:eastAsia="Open Sans" w:hAnsi="Open Sans Semibold" w:cs="Open Sans Semibold"/>
                </w:rPr>
                <w:t>c.</w:t>
              </w:r>
            </w:ins>
          </w:p>
        </w:tc>
        <w:tc>
          <w:tcPr>
            <w:tcW w:w="8841" w:type="dxa"/>
            <w:gridSpan w:val="3"/>
            <w:shd w:val="clear" w:color="auto" w:fill="FFFFFF" w:themeFill="background1"/>
            <w:vAlign w:val="center"/>
            <w:tcPrChange w:id="10044" w:author="Alicia Romero Lopez" w:date="2020-01-31T09:48:00Z">
              <w:tcPr>
                <w:tcW w:w="8841" w:type="dxa"/>
                <w:gridSpan w:val="3"/>
                <w:shd w:val="clear" w:color="auto" w:fill="FFFFFF"/>
              </w:tcPr>
            </w:tcPrChange>
          </w:tcPr>
          <w:p w14:paraId="3AE5CF21" w14:textId="77777777" w:rsidR="008027CD" w:rsidRPr="008027CD" w:rsidRDefault="008027CD" w:rsidP="008027CD">
            <w:pPr>
              <w:spacing w:before="120"/>
              <w:rPr>
                <w:ins w:id="10045" w:author="Salah Soliman" w:date="2020-01-31T16:37:00Z"/>
                <w:rFonts w:ascii="Open Sans" w:eastAsia="Open Sans" w:hAnsi="Open Sans" w:cs="Times New Roman"/>
              </w:rPr>
            </w:pPr>
            <w:ins w:id="10046" w:author="Salah Soliman" w:date="2020-01-31T16:37:00Z">
              <w:r w:rsidRPr="008027CD">
                <w:rPr>
                  <w:rFonts w:ascii="Open Sans" w:eastAsia="Open Sans" w:hAnsi="Open Sans" w:cs="Open Sans"/>
                  <w:highlight w:val="green"/>
                </w:rPr>
                <w:t>Multi-option input features.</w:t>
              </w:r>
            </w:ins>
          </w:p>
        </w:tc>
        <w:tc>
          <w:tcPr>
            <w:tcW w:w="270" w:type="dxa"/>
            <w:shd w:val="clear" w:color="auto" w:fill="FAFAFA"/>
            <w:tcPrChange w:id="10047" w:author="Alicia Romero Lopez" w:date="2020-01-31T09:48:00Z">
              <w:tcPr>
                <w:tcW w:w="0" w:type="auto"/>
              </w:tcPr>
            </w:tcPrChange>
          </w:tcPr>
          <w:p w14:paraId="1D480550" w14:textId="77777777" w:rsidR="008027CD" w:rsidRPr="008027CD" w:rsidRDefault="008027CD" w:rsidP="008027CD">
            <w:pPr>
              <w:rPr>
                <w:ins w:id="10048" w:author="Salah Soliman" w:date="2020-01-31T16:37:00Z"/>
                <w:rFonts w:ascii="Open Sans" w:eastAsia="Open Sans" w:hAnsi="Open Sans" w:cs="Times New Roman"/>
              </w:rPr>
            </w:pPr>
          </w:p>
        </w:tc>
      </w:tr>
      <w:tr w:rsidR="008027CD" w:rsidRPr="008027CD" w14:paraId="24732F36" w14:textId="77777777" w:rsidTr="51235A2F">
        <w:trPr>
          <w:cantSplit/>
          <w:ins w:id="10049" w:author="Salah Soliman" w:date="2020-01-31T16:37:00Z"/>
        </w:trPr>
        <w:tc>
          <w:tcPr>
            <w:tcW w:w="265" w:type="dxa"/>
            <w:shd w:val="clear" w:color="auto" w:fill="FAFAFA"/>
            <w:tcPrChange w:id="10050" w:author="Alicia Romero Lopez" w:date="2020-01-31T09:48:00Z">
              <w:tcPr>
                <w:tcW w:w="0" w:type="auto"/>
              </w:tcPr>
            </w:tcPrChange>
          </w:tcPr>
          <w:p w14:paraId="01737CF0" w14:textId="77777777" w:rsidR="008027CD" w:rsidRPr="008027CD" w:rsidRDefault="008027CD" w:rsidP="008027CD">
            <w:pPr>
              <w:rPr>
                <w:ins w:id="10051" w:author="Salah Soliman" w:date="2020-01-31T16:37:00Z"/>
                <w:rFonts w:ascii="Open Sans" w:eastAsia="Open Sans" w:hAnsi="Open Sans" w:cs="Times New Roman"/>
                <w:color w:val="404040"/>
                <w:sz w:val="16"/>
                <w:szCs w:val="16"/>
              </w:rPr>
            </w:pPr>
          </w:p>
        </w:tc>
        <w:tc>
          <w:tcPr>
            <w:tcW w:w="3960" w:type="dxa"/>
            <w:gridSpan w:val="3"/>
            <w:shd w:val="clear" w:color="auto" w:fill="FAFAFA"/>
            <w:vAlign w:val="center"/>
            <w:tcPrChange w:id="10052" w:author="Alicia Romero Lopez" w:date="2020-01-31T09:48:00Z">
              <w:tcPr>
                <w:tcW w:w="3960" w:type="dxa"/>
                <w:gridSpan w:val="3"/>
                <w:shd w:val="clear" w:color="auto" w:fill="FAFAFA"/>
              </w:tcPr>
            </w:tcPrChange>
          </w:tcPr>
          <w:p w14:paraId="468CBA69" w14:textId="77777777" w:rsidR="008027CD" w:rsidRPr="008027CD" w:rsidRDefault="008027CD" w:rsidP="008027CD">
            <w:pPr>
              <w:rPr>
                <w:ins w:id="10053" w:author="Salah Soliman" w:date="2020-01-31T16:37:00Z"/>
                <w:rFonts w:ascii="Open Sans" w:eastAsia="Open Sans" w:hAnsi="Open Sans" w:cs="Times New Roman"/>
                <w:color w:val="404040"/>
                <w:sz w:val="16"/>
                <w:szCs w:val="16"/>
              </w:rPr>
            </w:pPr>
          </w:p>
        </w:tc>
        <w:tc>
          <w:tcPr>
            <w:tcW w:w="1980" w:type="dxa"/>
            <w:shd w:val="clear" w:color="auto" w:fill="FAFAFA"/>
            <w:vAlign w:val="center"/>
            <w:tcPrChange w:id="10054" w:author="Alicia Romero Lopez" w:date="2020-01-31T09:48:00Z">
              <w:tcPr>
                <w:tcW w:w="1980" w:type="dxa"/>
                <w:shd w:val="clear" w:color="auto" w:fill="FAFAFA"/>
              </w:tcPr>
            </w:tcPrChange>
          </w:tcPr>
          <w:p w14:paraId="1FD822F8" w14:textId="77777777" w:rsidR="008027CD" w:rsidRPr="008027CD" w:rsidRDefault="008027CD" w:rsidP="008027CD">
            <w:pPr>
              <w:rPr>
                <w:ins w:id="10055" w:author="Salah Soliman" w:date="2020-01-31T16:37:00Z"/>
                <w:rFonts w:ascii="Open Sans" w:eastAsia="Open Sans" w:hAnsi="Open Sans" w:cs="Times New Roman"/>
                <w:color w:val="404040"/>
                <w:sz w:val="16"/>
                <w:szCs w:val="16"/>
              </w:rPr>
            </w:pPr>
          </w:p>
        </w:tc>
        <w:tc>
          <w:tcPr>
            <w:tcW w:w="3981" w:type="dxa"/>
            <w:shd w:val="clear" w:color="auto" w:fill="FAFAFA"/>
            <w:vAlign w:val="center"/>
            <w:tcPrChange w:id="10056" w:author="Alicia Romero Lopez" w:date="2020-01-31T09:48:00Z">
              <w:tcPr>
                <w:tcW w:w="3981" w:type="dxa"/>
                <w:shd w:val="clear" w:color="auto" w:fill="FAFAFA"/>
              </w:tcPr>
            </w:tcPrChange>
          </w:tcPr>
          <w:p w14:paraId="41C23459" w14:textId="77777777" w:rsidR="008027CD" w:rsidRPr="008027CD" w:rsidRDefault="008027CD" w:rsidP="008027CD">
            <w:pPr>
              <w:rPr>
                <w:ins w:id="10057" w:author="Salah Soliman" w:date="2020-01-31T16:37:00Z"/>
                <w:rFonts w:ascii="Open Sans" w:eastAsia="Open Sans" w:hAnsi="Open Sans" w:cs="Times New Roman"/>
                <w:color w:val="404040"/>
                <w:sz w:val="16"/>
                <w:szCs w:val="16"/>
              </w:rPr>
            </w:pPr>
          </w:p>
        </w:tc>
        <w:tc>
          <w:tcPr>
            <w:tcW w:w="270" w:type="dxa"/>
            <w:shd w:val="clear" w:color="auto" w:fill="FAFAFA"/>
            <w:tcPrChange w:id="10058" w:author="Alicia Romero Lopez" w:date="2020-01-31T09:48:00Z">
              <w:tcPr>
                <w:tcW w:w="0" w:type="auto"/>
              </w:tcPr>
            </w:tcPrChange>
          </w:tcPr>
          <w:p w14:paraId="525F1345" w14:textId="77777777" w:rsidR="008027CD" w:rsidRPr="008027CD" w:rsidRDefault="008027CD" w:rsidP="008027CD">
            <w:pPr>
              <w:rPr>
                <w:ins w:id="10059" w:author="Salah Soliman" w:date="2020-01-31T16:37:00Z"/>
                <w:rFonts w:ascii="Open Sans" w:eastAsia="Open Sans" w:hAnsi="Open Sans" w:cs="Times New Roman"/>
                <w:color w:val="404040"/>
                <w:sz w:val="16"/>
                <w:szCs w:val="16"/>
              </w:rPr>
            </w:pPr>
          </w:p>
        </w:tc>
      </w:tr>
      <w:tr w:rsidR="008027CD" w:rsidRPr="008027CD" w14:paraId="103A4E04" w14:textId="77777777" w:rsidTr="51235A2F">
        <w:trPr>
          <w:cantSplit/>
          <w:ins w:id="10060" w:author="Salah Soliman" w:date="2020-01-31T16:37:00Z"/>
        </w:trPr>
        <w:tc>
          <w:tcPr>
            <w:tcW w:w="265" w:type="dxa"/>
            <w:shd w:val="clear" w:color="auto" w:fill="FAFAFA"/>
            <w:tcPrChange w:id="10061" w:author="Alicia Romero Lopez" w:date="2020-01-31T09:48:00Z">
              <w:tcPr>
                <w:tcW w:w="0" w:type="auto"/>
              </w:tcPr>
            </w:tcPrChange>
          </w:tcPr>
          <w:p w14:paraId="71E6E8BB" w14:textId="77777777" w:rsidR="008027CD" w:rsidRPr="008027CD" w:rsidRDefault="008027CD" w:rsidP="008027CD">
            <w:pPr>
              <w:rPr>
                <w:ins w:id="10062" w:author="Salah Soliman" w:date="2020-01-31T16:37:00Z"/>
                <w:rFonts w:ascii="Open Sans" w:eastAsia="Open Sans" w:hAnsi="Open Sans" w:cs="Times New Roman"/>
              </w:rPr>
            </w:pPr>
          </w:p>
        </w:tc>
        <w:tc>
          <w:tcPr>
            <w:tcW w:w="630" w:type="dxa"/>
            <w:shd w:val="clear" w:color="auto" w:fill="FFFFFF" w:themeFill="background1"/>
            <w:vAlign w:val="center"/>
            <w:tcPrChange w:id="10063" w:author="Alicia Romero Lopez" w:date="2020-01-31T09:48:00Z">
              <w:tcPr>
                <w:tcW w:w="630" w:type="dxa"/>
                <w:shd w:val="clear" w:color="auto" w:fill="FFFFFF"/>
              </w:tcPr>
            </w:tcPrChange>
          </w:tcPr>
          <w:p w14:paraId="427B3E07" w14:textId="77777777" w:rsidR="008027CD" w:rsidRPr="008027CD" w:rsidRDefault="008027CD" w:rsidP="008027CD">
            <w:pPr>
              <w:spacing w:before="120"/>
              <w:rPr>
                <w:ins w:id="10064" w:author="Salah Soliman" w:date="2020-01-31T16:37:00Z"/>
                <w:rFonts w:ascii="Open Sans" w:eastAsia="Open Sans" w:hAnsi="Open Sans" w:cs="Times New Roman"/>
                <w:noProof/>
              </w:rPr>
            </w:pPr>
            <w:ins w:id="10065" w:author="Salah Soliman" w:date="2020-01-31T16:37:00Z">
              <w:r w:rsidRPr="008027CD">
                <w:rPr>
                  <w:rFonts w:ascii="Open Sans" w:eastAsia="Open Sans" w:hAnsi="Open Sans" w:cs="Times New Roman"/>
                  <w:noProof/>
                  <w:rPrChange w:id="10066" w:author="Unknown">
                    <w:rPr>
                      <w:noProof/>
                    </w:rPr>
                  </w:rPrChange>
                </w:rPr>
                <mc:AlternateContent>
                  <mc:Choice Requires="wps">
                    <w:drawing>
                      <wp:inline distT="0" distB="0" distL="0" distR="0" wp14:anchorId="0BC01EB4" wp14:editId="6466A466">
                        <wp:extent cx="207034" cy="207034"/>
                        <wp:effectExtent l="19050" t="19050" r="21590" b="21590"/>
                        <wp:docPr id="288" name="Oval 288"/>
                        <wp:cNvGraphicFramePr/>
                        <a:graphic xmlns:a="http://schemas.openxmlformats.org/drawingml/2006/main">
                          <a:graphicData uri="http://schemas.microsoft.com/office/word/2010/wordprocessingShape">
                            <wps:wsp>
                              <wps:cNvSpPr/>
                              <wps:spPr>
                                <a:xfrm>
                                  <a:off x="0" y="0"/>
                                  <a:ext cx="207034" cy="207034"/>
                                </a:xfrm>
                                <a:prstGeom prst="ellipse">
                                  <a:avLst/>
                                </a:prstGeom>
                                <a:noFill/>
                                <a:ln w="28575" cap="flat" cmpd="sng" algn="ctr">
                                  <a:solidFill>
                                    <a:srgbClr val="DBDBDB">
                                      <a:lumMod val="9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w16se="http://schemas.microsoft.com/office/word/2015/wordml/symex" xmlns:cx1="http://schemas.microsoft.com/office/drawing/2015/9/8/chartex" xmlns:cx="http://schemas.microsoft.com/office/drawing/2014/chartex">
                    <w:pict>
                      <v:oval w14:anchorId="06AA3C6D" id="Oval 288" o:spid="_x0000_s1026" style="width:16.3pt;height:16.3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" filled="f" strokecolor="#c5c5c5" strokeweight="2.25pt">
                        <v:stroke joinstyle="miter"/>
                        <w10:anchorlock/>
                      </v:oval>
                    </w:pict>
                  </mc:Fallback>
                </mc:AlternateContent>
              </w:r>
            </w:ins>
          </w:p>
        </w:tc>
        <w:tc>
          <w:tcPr>
            <w:tcW w:w="450" w:type="dxa"/>
            <w:shd w:val="clear" w:color="auto" w:fill="FFFFFF" w:themeFill="background1"/>
            <w:vAlign w:val="center"/>
            <w:tcPrChange w:id="10067" w:author="Alicia Romero Lopez" w:date="2020-01-31T09:48:00Z">
              <w:tcPr>
                <w:tcW w:w="450" w:type="dxa"/>
                <w:shd w:val="clear" w:color="auto" w:fill="FFFFFF"/>
              </w:tcPr>
            </w:tcPrChange>
          </w:tcPr>
          <w:p w14:paraId="0D076232" w14:textId="77777777" w:rsidR="008027CD" w:rsidRPr="008027CD" w:rsidRDefault="008027CD" w:rsidP="008027CD">
            <w:pPr>
              <w:spacing w:before="120"/>
              <w:rPr>
                <w:ins w:id="10068" w:author="Salah Soliman" w:date="2020-01-31T16:37:00Z"/>
                <w:rFonts w:ascii="Open Sans Semibold" w:eastAsia="Open Sans" w:hAnsi="Open Sans Semibold" w:cs="Open Sans Semibold"/>
              </w:rPr>
            </w:pPr>
            <w:ins w:id="10069" w:author="Salah Soliman" w:date="2020-01-31T16:37:00Z">
              <w:r w:rsidRPr="008027CD">
                <w:rPr>
                  <w:rFonts w:ascii="Open Sans Semibold" w:eastAsia="Open Sans" w:hAnsi="Open Sans Semibold" w:cs="Open Sans Semibold"/>
                </w:rPr>
                <w:t>d.</w:t>
              </w:r>
            </w:ins>
          </w:p>
        </w:tc>
        <w:tc>
          <w:tcPr>
            <w:tcW w:w="8841" w:type="dxa"/>
            <w:gridSpan w:val="3"/>
            <w:shd w:val="clear" w:color="auto" w:fill="FFFFFF" w:themeFill="background1"/>
            <w:vAlign w:val="center"/>
            <w:tcPrChange w:id="10070" w:author="Alicia Romero Lopez" w:date="2020-01-31T09:48:00Z">
              <w:tcPr>
                <w:tcW w:w="8841" w:type="dxa"/>
                <w:gridSpan w:val="3"/>
                <w:shd w:val="clear" w:color="auto" w:fill="FFFFFF"/>
              </w:tcPr>
            </w:tcPrChange>
          </w:tcPr>
          <w:p w14:paraId="6F4ECEDC" w14:textId="77777777" w:rsidR="008027CD" w:rsidRPr="008027CD" w:rsidRDefault="008027CD" w:rsidP="008027CD">
            <w:pPr>
              <w:spacing w:before="120"/>
              <w:rPr>
                <w:ins w:id="10071" w:author="Salah Soliman" w:date="2020-01-31T16:37:00Z"/>
                <w:rFonts w:ascii="Open Sans" w:eastAsia="Open Sans" w:hAnsi="Open Sans" w:cs="Times New Roman"/>
              </w:rPr>
            </w:pPr>
            <w:ins w:id="10072" w:author="Salah Soliman" w:date="2020-01-31T16:37:00Z">
              <w:r w:rsidRPr="008027CD">
                <w:rPr>
                  <w:rFonts w:ascii="Open Sans" w:eastAsia="Open Sans" w:hAnsi="Open Sans" w:cs="Times New Roman"/>
                </w:rPr>
                <w:t>None of the above.</w:t>
              </w:r>
            </w:ins>
          </w:p>
        </w:tc>
        <w:tc>
          <w:tcPr>
            <w:tcW w:w="270" w:type="dxa"/>
            <w:shd w:val="clear" w:color="auto" w:fill="FAFAFA"/>
            <w:tcPrChange w:id="10073" w:author="Alicia Romero Lopez" w:date="2020-01-31T09:48:00Z">
              <w:tcPr>
                <w:tcW w:w="0" w:type="auto"/>
              </w:tcPr>
            </w:tcPrChange>
          </w:tcPr>
          <w:p w14:paraId="3D62BEB0" w14:textId="77777777" w:rsidR="008027CD" w:rsidRPr="008027CD" w:rsidRDefault="008027CD" w:rsidP="008027CD">
            <w:pPr>
              <w:rPr>
                <w:ins w:id="10074" w:author="Salah Soliman" w:date="2020-01-31T16:37:00Z"/>
                <w:rFonts w:ascii="Open Sans" w:eastAsia="Open Sans" w:hAnsi="Open Sans" w:cs="Times New Roman"/>
              </w:rPr>
            </w:pPr>
          </w:p>
        </w:tc>
      </w:tr>
      <w:tr w:rsidR="008027CD" w:rsidRPr="008027CD" w14:paraId="251E9B7E" w14:textId="77777777" w:rsidTr="51235A2F">
        <w:trPr>
          <w:cantSplit/>
          <w:ins w:id="10075" w:author="Salah Soliman" w:date="2020-01-31T16:37:00Z"/>
        </w:trPr>
        <w:tc>
          <w:tcPr>
            <w:tcW w:w="265" w:type="dxa"/>
            <w:shd w:val="clear" w:color="auto" w:fill="FAFAFA"/>
            <w:tcPrChange w:id="10076" w:author="Alicia Romero Lopez" w:date="2020-01-31T09:48:00Z">
              <w:tcPr>
                <w:tcW w:w="0" w:type="auto"/>
              </w:tcPr>
            </w:tcPrChange>
          </w:tcPr>
          <w:p w14:paraId="27CFAE65" w14:textId="77777777" w:rsidR="008027CD" w:rsidRPr="008027CD" w:rsidRDefault="008027CD" w:rsidP="008027CD">
            <w:pPr>
              <w:rPr>
                <w:ins w:id="10077" w:author="Salah Soliman" w:date="2020-01-31T16:37:00Z"/>
                <w:rFonts w:ascii="Open Sans" w:eastAsia="Open Sans" w:hAnsi="Open Sans" w:cs="Times New Roman"/>
                <w:color w:val="404040"/>
                <w:sz w:val="16"/>
                <w:szCs w:val="16"/>
              </w:rPr>
            </w:pPr>
          </w:p>
        </w:tc>
        <w:tc>
          <w:tcPr>
            <w:tcW w:w="3960" w:type="dxa"/>
            <w:gridSpan w:val="3"/>
            <w:shd w:val="clear" w:color="auto" w:fill="FAFAFA"/>
            <w:vAlign w:val="center"/>
            <w:tcPrChange w:id="10078" w:author="Alicia Romero Lopez" w:date="2020-01-31T09:48:00Z">
              <w:tcPr>
                <w:tcW w:w="3960" w:type="dxa"/>
                <w:gridSpan w:val="3"/>
                <w:shd w:val="clear" w:color="auto" w:fill="FAFAFA"/>
              </w:tcPr>
            </w:tcPrChange>
          </w:tcPr>
          <w:p w14:paraId="65622258" w14:textId="77777777" w:rsidR="008027CD" w:rsidRPr="008027CD" w:rsidRDefault="008027CD" w:rsidP="008027CD">
            <w:pPr>
              <w:rPr>
                <w:ins w:id="10079" w:author="Salah Soliman" w:date="2020-01-31T16:37:00Z"/>
                <w:rFonts w:ascii="Open Sans" w:eastAsia="Open Sans" w:hAnsi="Open Sans" w:cs="Times New Roman"/>
                <w:color w:val="404040"/>
                <w:sz w:val="16"/>
                <w:szCs w:val="16"/>
              </w:rPr>
            </w:pPr>
          </w:p>
        </w:tc>
        <w:tc>
          <w:tcPr>
            <w:tcW w:w="1980" w:type="dxa"/>
            <w:shd w:val="clear" w:color="auto" w:fill="FAFAFA"/>
            <w:vAlign w:val="center"/>
            <w:tcPrChange w:id="10080" w:author="Alicia Romero Lopez" w:date="2020-01-31T09:48:00Z">
              <w:tcPr>
                <w:tcW w:w="1980" w:type="dxa"/>
                <w:shd w:val="clear" w:color="auto" w:fill="FAFAFA"/>
              </w:tcPr>
            </w:tcPrChange>
          </w:tcPr>
          <w:p w14:paraId="00CC7904" w14:textId="77777777" w:rsidR="008027CD" w:rsidRPr="008027CD" w:rsidRDefault="008027CD" w:rsidP="008027CD">
            <w:pPr>
              <w:rPr>
                <w:ins w:id="10081" w:author="Salah Soliman" w:date="2020-01-31T16:37:00Z"/>
                <w:rFonts w:ascii="Open Sans" w:eastAsia="Open Sans" w:hAnsi="Open Sans" w:cs="Times New Roman"/>
                <w:color w:val="404040"/>
                <w:sz w:val="16"/>
                <w:szCs w:val="16"/>
              </w:rPr>
            </w:pPr>
          </w:p>
        </w:tc>
        <w:tc>
          <w:tcPr>
            <w:tcW w:w="3981" w:type="dxa"/>
            <w:shd w:val="clear" w:color="auto" w:fill="FAFAFA"/>
            <w:vAlign w:val="center"/>
            <w:tcPrChange w:id="10082" w:author="Alicia Romero Lopez" w:date="2020-01-31T09:48:00Z">
              <w:tcPr>
                <w:tcW w:w="3981" w:type="dxa"/>
                <w:shd w:val="clear" w:color="auto" w:fill="FAFAFA"/>
              </w:tcPr>
            </w:tcPrChange>
          </w:tcPr>
          <w:p w14:paraId="3F4B4946" w14:textId="77777777" w:rsidR="008027CD" w:rsidRPr="008027CD" w:rsidRDefault="008027CD" w:rsidP="008027CD">
            <w:pPr>
              <w:rPr>
                <w:ins w:id="10083" w:author="Salah Soliman" w:date="2020-01-31T16:37:00Z"/>
                <w:rFonts w:ascii="Open Sans" w:eastAsia="Open Sans" w:hAnsi="Open Sans" w:cs="Times New Roman"/>
                <w:color w:val="404040"/>
                <w:sz w:val="16"/>
                <w:szCs w:val="16"/>
              </w:rPr>
            </w:pPr>
          </w:p>
        </w:tc>
        <w:tc>
          <w:tcPr>
            <w:tcW w:w="270" w:type="dxa"/>
            <w:shd w:val="clear" w:color="auto" w:fill="FAFAFA"/>
            <w:tcPrChange w:id="10084" w:author="Alicia Romero Lopez" w:date="2020-01-31T09:48:00Z">
              <w:tcPr>
                <w:tcW w:w="0" w:type="auto"/>
              </w:tcPr>
            </w:tcPrChange>
          </w:tcPr>
          <w:p w14:paraId="4646CC76" w14:textId="77777777" w:rsidR="008027CD" w:rsidRPr="008027CD" w:rsidRDefault="008027CD" w:rsidP="008027CD">
            <w:pPr>
              <w:rPr>
                <w:ins w:id="10085" w:author="Salah Soliman" w:date="2020-01-31T16:37:00Z"/>
                <w:rFonts w:ascii="Open Sans" w:eastAsia="Open Sans" w:hAnsi="Open Sans" w:cs="Times New Roman"/>
                <w:color w:val="404040"/>
                <w:sz w:val="16"/>
                <w:szCs w:val="16"/>
              </w:rPr>
            </w:pPr>
          </w:p>
        </w:tc>
      </w:tr>
      <w:tr w:rsidR="008027CD" w:rsidRPr="008027CD" w14:paraId="5CB4DAFF" w14:textId="77777777" w:rsidTr="51235A2F">
        <w:trPr>
          <w:cantSplit/>
          <w:ins w:id="10086" w:author="Salah Soliman" w:date="2020-01-31T16:37:00Z"/>
        </w:trPr>
        <w:tc>
          <w:tcPr>
            <w:tcW w:w="265" w:type="dxa"/>
            <w:shd w:val="clear" w:color="auto" w:fill="FAFAFA"/>
            <w:tcPrChange w:id="10087" w:author="Alicia Romero Lopez" w:date="2020-01-31T09:48:00Z">
              <w:tcPr>
                <w:tcW w:w="0" w:type="auto"/>
              </w:tcPr>
            </w:tcPrChange>
          </w:tcPr>
          <w:p w14:paraId="223FF556" w14:textId="77777777" w:rsidR="008027CD" w:rsidRPr="008027CD" w:rsidRDefault="008027CD" w:rsidP="008027CD">
            <w:pPr>
              <w:rPr>
                <w:ins w:id="10088" w:author="Salah Soliman" w:date="2020-01-31T16:37:00Z"/>
                <w:rFonts w:ascii="Open Sans" w:eastAsia="Open Sans" w:hAnsi="Open Sans" w:cs="Times New Roman"/>
              </w:rPr>
            </w:pPr>
          </w:p>
        </w:tc>
        <w:tc>
          <w:tcPr>
            <w:tcW w:w="3960" w:type="dxa"/>
            <w:gridSpan w:val="3"/>
            <w:shd w:val="clear" w:color="auto" w:fill="FAFAFA"/>
            <w:vAlign w:val="center"/>
            <w:tcPrChange w:id="10089" w:author="Alicia Romero Lopez" w:date="2020-01-31T09:48:00Z">
              <w:tcPr>
                <w:tcW w:w="3960" w:type="dxa"/>
                <w:gridSpan w:val="3"/>
                <w:shd w:val="clear" w:color="auto" w:fill="FAFAFA"/>
              </w:tcPr>
            </w:tcPrChange>
          </w:tcPr>
          <w:p w14:paraId="0AB39F70" w14:textId="77777777" w:rsidR="008027CD" w:rsidRPr="008027CD" w:rsidRDefault="008027CD" w:rsidP="008027CD">
            <w:pPr>
              <w:rPr>
                <w:ins w:id="10090" w:author="Salah Soliman" w:date="2020-01-31T16:37:00Z"/>
                <w:rFonts w:ascii="Open Sans" w:eastAsia="Open Sans" w:hAnsi="Open Sans" w:cs="Times New Roman"/>
              </w:rPr>
            </w:pPr>
          </w:p>
        </w:tc>
        <w:tc>
          <w:tcPr>
            <w:tcW w:w="1980" w:type="dxa"/>
            <w:shd w:val="clear" w:color="auto" w:fill="FAFAFA"/>
            <w:vAlign w:val="center"/>
            <w:tcPrChange w:id="10091" w:author="Alicia Romero Lopez" w:date="2020-01-31T09:48:00Z">
              <w:tcPr>
                <w:tcW w:w="1980" w:type="dxa"/>
                <w:shd w:val="clear" w:color="auto" w:fill="FAFAFA"/>
              </w:tcPr>
            </w:tcPrChange>
          </w:tcPr>
          <w:p w14:paraId="27F85232" w14:textId="77777777" w:rsidR="008027CD" w:rsidRPr="008027CD" w:rsidRDefault="008027CD" w:rsidP="008027CD">
            <w:pPr>
              <w:rPr>
                <w:ins w:id="10092" w:author="Salah Soliman" w:date="2020-01-31T16:37:00Z"/>
                <w:rFonts w:ascii="Open Sans" w:eastAsia="Open Sans" w:hAnsi="Open Sans" w:cs="Times New Roman"/>
              </w:rPr>
            </w:pPr>
            <w:ins w:id="10093" w:author="Salah Soliman" w:date="2020-01-31T16:37:00Z">
              <w:r w:rsidRPr="008027CD">
                <w:rPr>
                  <w:rFonts w:ascii="Open Sans" w:eastAsia="Open Sans" w:hAnsi="Open Sans" w:cs="Times New Roman"/>
                  <w:noProof/>
                  <w:rPrChange w:id="10094" w:author="Unknown">
                    <w:rPr>
                      <w:noProof/>
                    </w:rPr>
                  </w:rPrChange>
                </w:rPr>
                <w:drawing>
                  <wp:inline distT="0" distB="0" distL="0" distR="0" wp14:anchorId="50BDC20F" wp14:editId="1ACA8D99">
                    <wp:extent cx="1156970" cy="306070"/>
                    <wp:effectExtent l="0" t="0" r="508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submit-button-03.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156970" cy="306070"/>
                            </a:xfrm>
                            <a:prstGeom prst="rect">
                              <a:avLst/>
                            </a:prstGeom>
                          </pic:spPr>
                        </pic:pic>
                      </a:graphicData>
                    </a:graphic>
                  </wp:inline>
                </w:drawing>
              </w:r>
            </w:ins>
          </w:p>
        </w:tc>
        <w:tc>
          <w:tcPr>
            <w:tcW w:w="3981" w:type="dxa"/>
            <w:shd w:val="clear" w:color="auto" w:fill="FAFAFA"/>
            <w:vAlign w:val="center"/>
            <w:tcPrChange w:id="10095" w:author="Alicia Romero Lopez" w:date="2020-01-31T09:48:00Z">
              <w:tcPr>
                <w:tcW w:w="3981" w:type="dxa"/>
                <w:shd w:val="clear" w:color="auto" w:fill="FAFAFA"/>
              </w:tcPr>
            </w:tcPrChange>
          </w:tcPr>
          <w:p w14:paraId="7C761F14" w14:textId="77777777" w:rsidR="008027CD" w:rsidRPr="008027CD" w:rsidRDefault="008027CD" w:rsidP="008027CD">
            <w:pPr>
              <w:rPr>
                <w:ins w:id="10096" w:author="Salah Soliman" w:date="2020-01-31T16:37:00Z"/>
                <w:rFonts w:ascii="Open Sans" w:eastAsia="Open Sans" w:hAnsi="Open Sans" w:cs="Times New Roman"/>
              </w:rPr>
            </w:pPr>
          </w:p>
        </w:tc>
        <w:tc>
          <w:tcPr>
            <w:tcW w:w="270" w:type="dxa"/>
            <w:shd w:val="clear" w:color="auto" w:fill="FAFAFA"/>
            <w:tcPrChange w:id="10097" w:author="Alicia Romero Lopez" w:date="2020-01-31T09:48:00Z">
              <w:tcPr>
                <w:tcW w:w="0" w:type="auto"/>
              </w:tcPr>
            </w:tcPrChange>
          </w:tcPr>
          <w:p w14:paraId="5A933714" w14:textId="77777777" w:rsidR="008027CD" w:rsidRPr="008027CD" w:rsidRDefault="008027CD" w:rsidP="008027CD">
            <w:pPr>
              <w:rPr>
                <w:ins w:id="10098" w:author="Salah Soliman" w:date="2020-01-31T16:37:00Z"/>
                <w:rFonts w:ascii="Open Sans" w:eastAsia="Open Sans" w:hAnsi="Open Sans" w:cs="Times New Roman"/>
              </w:rPr>
            </w:pPr>
          </w:p>
        </w:tc>
      </w:tr>
    </w:tbl>
    <w:p w14:paraId="21425596" w14:textId="77777777" w:rsidR="008027CD" w:rsidRPr="008027CD" w:rsidRDefault="008027CD" w:rsidP="008027CD">
      <w:pPr>
        <w:spacing w:after="0" w:line="240" w:lineRule="auto"/>
        <w:rPr>
          <w:ins w:id="10099" w:author="Salah Soliman" w:date="2020-01-31T16:37:00Z"/>
          <w:rFonts w:ascii="Open Sans" w:eastAsia="Open Sans" w:hAnsi="Open Sans" w:cs="Times New Roman"/>
          <w:color w:val="404040"/>
        </w:rPr>
      </w:pPr>
    </w:p>
    <w:p w14:paraId="08DA1305" w14:textId="77777777" w:rsidR="008027CD" w:rsidRPr="008027CD" w:rsidRDefault="008027CD" w:rsidP="008027CD">
      <w:pPr>
        <w:spacing w:after="0" w:line="240" w:lineRule="auto"/>
        <w:rPr>
          <w:ins w:id="10100" w:author="Salah Soliman" w:date="2020-01-31T16:37:00Z"/>
          <w:rFonts w:ascii="Open Sans" w:eastAsia="Open Sans" w:hAnsi="Open Sans" w:cs="Times New Roman"/>
          <w:color w:val="404040"/>
        </w:rPr>
      </w:pPr>
    </w:p>
    <w:tbl>
      <w:tblPr>
        <w:tblStyle w:val="TableGrid27"/>
        <w:tblW w:w="10530" w:type="dxa"/>
        <w:tblBorders>
          <w:top w:val="single" w:sz="4" w:space="0" w:color="DBDBDB"/>
          <w:left w:val="single" w:sz="4" w:space="0" w:color="DBDBDB"/>
          <w:bottom w:val="single" w:sz="4" w:space="0" w:color="DBDBDB"/>
          <w:right w:val="single" w:sz="4" w:space="0" w:color="DBDBDB"/>
          <w:insideH w:val="none" w:sz="0" w:space="0" w:color="auto"/>
          <w:insideV w:val="none" w:sz="0" w:space="0" w:color="auto"/>
        </w:tblBorders>
        <w:tblLayout w:type="fixed"/>
        <w:tblCellMar>
          <w:left w:w="115" w:type="dxa"/>
          <w:right w:w="115" w:type="dxa"/>
        </w:tblCellMar>
        <w:tblLook w:val="04A0" w:firstRow="1" w:lastRow="0" w:firstColumn="1" w:lastColumn="0" w:noHBand="0" w:noVBand="1"/>
      </w:tblPr>
      <w:tblGrid>
        <w:gridCol w:w="265"/>
        <w:gridCol w:w="2521"/>
        <w:gridCol w:w="7474"/>
        <w:gridCol w:w="270"/>
      </w:tblGrid>
      <w:tr w:rsidR="008027CD" w:rsidRPr="008027CD" w14:paraId="1C5C0D8C" w14:textId="77777777" w:rsidTr="008027CD">
        <w:trPr>
          <w:trHeight w:val="107"/>
          <w:ins w:id="10101" w:author="Salah Soliman" w:date="2020-01-31T16:37:00Z"/>
        </w:trPr>
        <w:tc>
          <w:tcPr>
            <w:tcW w:w="265" w:type="dxa"/>
            <w:tcBorders>
              <w:top w:val="single" w:sz="4" w:space="0" w:color="DBDBDB"/>
              <w:left w:val="single" w:sz="4" w:space="0" w:color="DBDBDB"/>
              <w:bottom w:val="nil"/>
              <w:right w:val="nil"/>
            </w:tcBorders>
            <w:shd w:val="clear" w:color="auto" w:fill="FAFAFA"/>
          </w:tcPr>
          <w:p w14:paraId="31184AC9" w14:textId="77777777" w:rsidR="008027CD" w:rsidRPr="008027CD" w:rsidRDefault="008027CD" w:rsidP="008027CD">
            <w:pPr>
              <w:rPr>
                <w:ins w:id="10102" w:author="Salah Soliman" w:date="2020-01-31T16:37:00Z"/>
                <w:rFonts w:ascii="Open Sans" w:eastAsia="Open Sans" w:hAnsi="Open Sans" w:cs="Times New Roman"/>
              </w:rPr>
            </w:pPr>
          </w:p>
        </w:tc>
        <w:tc>
          <w:tcPr>
            <w:tcW w:w="2520" w:type="dxa"/>
            <w:tcBorders>
              <w:top w:val="single" w:sz="4" w:space="0" w:color="DBDBDB"/>
              <w:left w:val="nil"/>
              <w:bottom w:val="nil"/>
              <w:right w:val="nil"/>
            </w:tcBorders>
            <w:shd w:val="clear" w:color="auto" w:fill="FAFAFA"/>
          </w:tcPr>
          <w:p w14:paraId="0BF9BBB1" w14:textId="77777777" w:rsidR="008027CD" w:rsidRPr="008027CD" w:rsidRDefault="008027CD" w:rsidP="008027CD">
            <w:pPr>
              <w:rPr>
                <w:ins w:id="10103" w:author="Salah Soliman" w:date="2020-01-31T16:37:00Z"/>
                <w:rFonts w:ascii="Open Sans" w:eastAsia="Open Sans" w:hAnsi="Open Sans" w:cs="Times New Roman"/>
              </w:rPr>
            </w:pPr>
          </w:p>
        </w:tc>
        <w:tc>
          <w:tcPr>
            <w:tcW w:w="7470" w:type="dxa"/>
            <w:tcBorders>
              <w:top w:val="single" w:sz="4" w:space="0" w:color="DBDBDB"/>
              <w:left w:val="nil"/>
              <w:bottom w:val="nil"/>
              <w:right w:val="nil"/>
            </w:tcBorders>
            <w:shd w:val="clear" w:color="auto" w:fill="FAFAFA"/>
            <w:hideMark/>
          </w:tcPr>
          <w:p w14:paraId="06A23166" w14:textId="77777777" w:rsidR="008027CD" w:rsidRPr="008027CD" w:rsidRDefault="008027CD" w:rsidP="008027CD">
            <w:pPr>
              <w:jc w:val="right"/>
              <w:rPr>
                <w:ins w:id="10104" w:author="Salah Soliman" w:date="2020-01-31T16:37:00Z"/>
                <w:rFonts w:ascii="Open Sans" w:eastAsia="Open Sans" w:hAnsi="Open Sans" w:cs="Times New Roman"/>
                <w:color w:val="78C800"/>
              </w:rPr>
            </w:pPr>
            <w:ins w:id="10105" w:author="Salah Soliman" w:date="2020-01-31T16:37:00Z">
              <w:r w:rsidRPr="008027CD">
                <w:rPr>
                  <w:rFonts w:ascii="FontAwesome" w:eastAsia="Open Sans" w:hAnsi="FontAwesome" w:cs="Times New Roman"/>
                  <w:color w:val="78C800"/>
                </w:rPr>
                <w:sym w:font="FontAwesome" w:char="F058"/>
              </w:r>
              <w:r w:rsidRPr="008027CD">
                <w:rPr>
                  <w:rFonts w:ascii="Open Sans" w:eastAsia="Open Sans" w:hAnsi="Open Sans" w:cs="Times New Roman"/>
                  <w:color w:val="78C800"/>
                </w:rPr>
                <w:t xml:space="preserve"> Correct</w:t>
              </w:r>
            </w:ins>
          </w:p>
        </w:tc>
        <w:tc>
          <w:tcPr>
            <w:tcW w:w="270" w:type="dxa"/>
            <w:tcBorders>
              <w:top w:val="single" w:sz="4" w:space="0" w:color="DBDBDB"/>
              <w:left w:val="nil"/>
              <w:bottom w:val="nil"/>
              <w:right w:val="single" w:sz="4" w:space="0" w:color="DBDBDB"/>
            </w:tcBorders>
            <w:shd w:val="clear" w:color="auto" w:fill="FAFAFA"/>
          </w:tcPr>
          <w:p w14:paraId="174DBD18" w14:textId="77777777" w:rsidR="008027CD" w:rsidRPr="008027CD" w:rsidRDefault="008027CD" w:rsidP="008027CD">
            <w:pPr>
              <w:rPr>
                <w:ins w:id="10106" w:author="Salah Soliman" w:date="2020-01-31T16:37:00Z"/>
                <w:rFonts w:ascii="Open Sans" w:eastAsia="Open Sans" w:hAnsi="Open Sans" w:cs="Times New Roman"/>
                <w:color w:val="404040"/>
              </w:rPr>
            </w:pPr>
          </w:p>
        </w:tc>
      </w:tr>
      <w:tr w:rsidR="008027CD" w:rsidRPr="008027CD" w14:paraId="6A5D9CE2" w14:textId="77777777" w:rsidTr="008027CD">
        <w:trPr>
          <w:ins w:id="10107" w:author="Salah Soliman" w:date="2020-01-31T16:37:00Z"/>
        </w:trPr>
        <w:tc>
          <w:tcPr>
            <w:tcW w:w="265" w:type="dxa"/>
            <w:tcBorders>
              <w:top w:val="nil"/>
              <w:left w:val="single" w:sz="4" w:space="0" w:color="DBDBDB"/>
              <w:bottom w:val="nil"/>
              <w:right w:val="nil"/>
            </w:tcBorders>
            <w:shd w:val="clear" w:color="auto" w:fill="FAFAFA"/>
          </w:tcPr>
          <w:p w14:paraId="128086CF" w14:textId="77777777" w:rsidR="008027CD" w:rsidRPr="008027CD" w:rsidRDefault="008027CD" w:rsidP="008027CD">
            <w:pPr>
              <w:rPr>
                <w:ins w:id="10108" w:author="Salah Soliman" w:date="2020-01-31T16:37:00Z"/>
                <w:rFonts w:ascii="Open Sans" w:eastAsia="Open Sans" w:hAnsi="Open Sans" w:cs="Times New Roman"/>
              </w:rPr>
            </w:pPr>
          </w:p>
        </w:tc>
        <w:tc>
          <w:tcPr>
            <w:tcW w:w="2520" w:type="dxa"/>
            <w:tcBorders>
              <w:top w:val="nil"/>
              <w:left w:val="nil"/>
              <w:bottom w:val="nil"/>
              <w:right w:val="nil"/>
            </w:tcBorders>
            <w:shd w:val="clear" w:color="auto" w:fill="78C800"/>
            <w:hideMark/>
          </w:tcPr>
          <w:p w14:paraId="67C06998" w14:textId="77777777" w:rsidR="008027CD" w:rsidRPr="008027CD" w:rsidRDefault="008027CD" w:rsidP="008027CD">
            <w:pPr>
              <w:rPr>
                <w:ins w:id="10109" w:author="Salah Soliman" w:date="2020-01-31T16:37:00Z"/>
                <w:rFonts w:ascii="Open Sans Semibold" w:eastAsia="Open Sans" w:hAnsi="Open Sans Semibold" w:cs="Open Sans Semibold"/>
                <w:color w:val="FFFFFF"/>
              </w:rPr>
            </w:pPr>
            <w:ins w:id="10110" w:author="Salah Soliman" w:date="2020-01-31T16:37:00Z">
              <w:r w:rsidRPr="008027CD">
                <w:rPr>
                  <w:rFonts w:ascii="Open Sans Semibold" w:eastAsia="Open Sans" w:hAnsi="Open Sans Semibold" w:cs="Open Sans Semibold"/>
                  <w:color w:val="FFFFFF"/>
                </w:rPr>
                <w:t>Explanation</w:t>
              </w:r>
            </w:ins>
          </w:p>
        </w:tc>
        <w:tc>
          <w:tcPr>
            <w:tcW w:w="7470" w:type="dxa"/>
            <w:tcBorders>
              <w:top w:val="nil"/>
              <w:left w:val="nil"/>
              <w:bottom w:val="nil"/>
              <w:right w:val="nil"/>
            </w:tcBorders>
            <w:shd w:val="clear" w:color="auto" w:fill="FAFAFA"/>
          </w:tcPr>
          <w:p w14:paraId="5B9FE779" w14:textId="77777777" w:rsidR="008027CD" w:rsidRPr="008027CD" w:rsidRDefault="008027CD" w:rsidP="008027CD">
            <w:pPr>
              <w:rPr>
                <w:ins w:id="10111" w:author="Salah Soliman" w:date="2020-01-31T16:37:00Z"/>
                <w:rFonts w:ascii="Open Sans" w:eastAsia="Open Sans" w:hAnsi="Open Sans" w:cs="Times New Roman"/>
                <w:color w:val="404040"/>
              </w:rPr>
            </w:pPr>
          </w:p>
        </w:tc>
        <w:tc>
          <w:tcPr>
            <w:tcW w:w="270" w:type="dxa"/>
            <w:tcBorders>
              <w:top w:val="nil"/>
              <w:left w:val="nil"/>
              <w:bottom w:val="nil"/>
              <w:right w:val="single" w:sz="4" w:space="0" w:color="DBDBDB"/>
            </w:tcBorders>
            <w:shd w:val="clear" w:color="auto" w:fill="FAFAFA"/>
          </w:tcPr>
          <w:p w14:paraId="20800572" w14:textId="77777777" w:rsidR="008027CD" w:rsidRPr="008027CD" w:rsidRDefault="008027CD" w:rsidP="008027CD">
            <w:pPr>
              <w:rPr>
                <w:ins w:id="10112" w:author="Salah Soliman" w:date="2020-01-31T16:37:00Z"/>
                <w:rFonts w:ascii="Open Sans" w:eastAsia="Open Sans" w:hAnsi="Open Sans" w:cs="Times New Roman"/>
              </w:rPr>
            </w:pPr>
          </w:p>
        </w:tc>
      </w:tr>
      <w:tr w:rsidR="008027CD" w:rsidRPr="008027CD" w14:paraId="5FF95157" w14:textId="77777777" w:rsidTr="008027CD">
        <w:trPr>
          <w:ins w:id="10113" w:author="Salah Soliman" w:date="2020-01-31T16:37:00Z"/>
        </w:trPr>
        <w:tc>
          <w:tcPr>
            <w:tcW w:w="265" w:type="dxa"/>
            <w:tcBorders>
              <w:top w:val="nil"/>
              <w:left w:val="single" w:sz="4" w:space="0" w:color="DBDBDB"/>
              <w:bottom w:val="nil"/>
              <w:right w:val="nil"/>
            </w:tcBorders>
            <w:shd w:val="clear" w:color="auto" w:fill="FAFAFA"/>
          </w:tcPr>
          <w:p w14:paraId="24588C54" w14:textId="77777777" w:rsidR="008027CD" w:rsidRPr="008027CD" w:rsidRDefault="008027CD" w:rsidP="008027CD">
            <w:pPr>
              <w:rPr>
                <w:ins w:id="10114" w:author="Salah Soliman" w:date="2020-01-31T16:37:00Z"/>
                <w:rFonts w:ascii="Open Sans" w:eastAsia="Open Sans" w:hAnsi="Open Sans" w:cs="Times New Roman"/>
                <w:color w:val="404040"/>
                <w:sz w:val="16"/>
                <w:szCs w:val="16"/>
              </w:rPr>
            </w:pPr>
          </w:p>
        </w:tc>
        <w:tc>
          <w:tcPr>
            <w:tcW w:w="2520" w:type="dxa"/>
            <w:tcBorders>
              <w:top w:val="nil"/>
              <w:left w:val="nil"/>
              <w:bottom w:val="single" w:sz="4" w:space="0" w:color="CCFFCC"/>
              <w:right w:val="nil"/>
            </w:tcBorders>
            <w:shd w:val="clear" w:color="auto" w:fill="78C800"/>
          </w:tcPr>
          <w:p w14:paraId="740C4083" w14:textId="77777777" w:rsidR="008027CD" w:rsidRPr="008027CD" w:rsidRDefault="008027CD" w:rsidP="008027CD">
            <w:pPr>
              <w:rPr>
                <w:ins w:id="10115" w:author="Salah Soliman" w:date="2020-01-31T16:37:00Z"/>
                <w:rFonts w:ascii="Open Sans" w:eastAsia="Open Sans" w:hAnsi="Open Sans" w:cs="Times New Roman"/>
                <w:color w:val="404040"/>
                <w:sz w:val="16"/>
                <w:szCs w:val="16"/>
              </w:rPr>
            </w:pPr>
          </w:p>
        </w:tc>
        <w:tc>
          <w:tcPr>
            <w:tcW w:w="7470" w:type="dxa"/>
            <w:tcBorders>
              <w:top w:val="nil"/>
              <w:left w:val="nil"/>
              <w:bottom w:val="single" w:sz="4" w:space="0" w:color="CCFFCC"/>
              <w:right w:val="nil"/>
            </w:tcBorders>
            <w:shd w:val="clear" w:color="auto" w:fill="78C800"/>
          </w:tcPr>
          <w:p w14:paraId="1513E52B" w14:textId="77777777" w:rsidR="008027CD" w:rsidRPr="008027CD" w:rsidRDefault="008027CD" w:rsidP="008027CD">
            <w:pPr>
              <w:rPr>
                <w:ins w:id="10116" w:author="Salah Soliman" w:date="2020-01-31T16:37:00Z"/>
                <w:rFonts w:ascii="Open Sans" w:eastAsia="Open Sans" w:hAnsi="Open Sans" w:cs="Times New Roman"/>
                <w:color w:val="404040"/>
                <w:sz w:val="16"/>
                <w:szCs w:val="16"/>
              </w:rPr>
            </w:pPr>
          </w:p>
        </w:tc>
        <w:tc>
          <w:tcPr>
            <w:tcW w:w="270" w:type="dxa"/>
            <w:tcBorders>
              <w:top w:val="nil"/>
              <w:left w:val="nil"/>
              <w:bottom w:val="nil"/>
              <w:right w:val="single" w:sz="4" w:space="0" w:color="DBDBDB"/>
            </w:tcBorders>
            <w:shd w:val="clear" w:color="auto" w:fill="FAFAFA"/>
          </w:tcPr>
          <w:p w14:paraId="374B5499" w14:textId="77777777" w:rsidR="008027CD" w:rsidRPr="008027CD" w:rsidRDefault="008027CD" w:rsidP="008027CD">
            <w:pPr>
              <w:rPr>
                <w:ins w:id="10117" w:author="Salah Soliman" w:date="2020-01-31T16:37:00Z"/>
                <w:rFonts w:ascii="Open Sans" w:eastAsia="Open Sans" w:hAnsi="Open Sans" w:cs="Times New Roman"/>
                <w:color w:val="404040"/>
                <w:sz w:val="16"/>
                <w:szCs w:val="16"/>
              </w:rPr>
            </w:pPr>
          </w:p>
        </w:tc>
      </w:tr>
      <w:tr w:rsidR="008027CD" w:rsidRPr="008027CD" w14:paraId="1755CC06" w14:textId="77777777" w:rsidTr="008027CD">
        <w:trPr>
          <w:trHeight w:val="60"/>
          <w:ins w:id="10118" w:author="Salah Soliman" w:date="2020-01-31T16:37:00Z"/>
        </w:trPr>
        <w:tc>
          <w:tcPr>
            <w:tcW w:w="265" w:type="dxa"/>
            <w:tcBorders>
              <w:top w:val="nil"/>
              <w:left w:val="single" w:sz="4" w:space="0" w:color="DBDBDB"/>
              <w:bottom w:val="nil"/>
              <w:right w:val="single" w:sz="4" w:space="0" w:color="CCFFCC"/>
            </w:tcBorders>
            <w:shd w:val="clear" w:color="auto" w:fill="FAFAFA"/>
          </w:tcPr>
          <w:p w14:paraId="7AB255B0" w14:textId="77777777" w:rsidR="008027CD" w:rsidRPr="008027CD" w:rsidRDefault="008027CD" w:rsidP="008027CD">
            <w:pPr>
              <w:rPr>
                <w:ins w:id="10119" w:author="Salah Soliman" w:date="2020-01-31T16:37:00Z"/>
                <w:rFonts w:ascii="Open Sans" w:eastAsia="Open Sans" w:hAnsi="Open Sans" w:cs="Times New Roman"/>
              </w:rPr>
            </w:pPr>
          </w:p>
        </w:tc>
        <w:tc>
          <w:tcPr>
            <w:tcW w:w="9990" w:type="dxa"/>
            <w:gridSpan w:val="2"/>
            <w:tcBorders>
              <w:top w:val="single" w:sz="4" w:space="0" w:color="CCFFCC"/>
              <w:left w:val="single" w:sz="4" w:space="0" w:color="CCFFCC"/>
              <w:bottom w:val="single" w:sz="4" w:space="0" w:color="CCFFCC"/>
              <w:right w:val="single" w:sz="4" w:space="0" w:color="CCFFCC"/>
            </w:tcBorders>
            <w:shd w:val="clear" w:color="auto" w:fill="F3FFF3"/>
            <w:hideMark/>
          </w:tcPr>
          <w:p w14:paraId="268E2E09" w14:textId="77777777" w:rsidR="008027CD" w:rsidRPr="008027CD" w:rsidRDefault="008027CD" w:rsidP="008027CD">
            <w:pPr>
              <w:rPr>
                <w:ins w:id="10120" w:author="Salah Soliman" w:date="2020-01-31T16:37:00Z"/>
                <w:rFonts w:ascii="Open Sans" w:eastAsia="Open Sans" w:hAnsi="Open Sans" w:cs="Times New Roman"/>
                <w:color w:val="7F7F7F"/>
              </w:rPr>
            </w:pPr>
            <w:ins w:id="10121" w:author="Salah Soliman" w:date="2020-01-31T16:37:00Z">
              <w:r w:rsidRPr="008027CD">
                <w:rPr>
                  <w:rFonts w:ascii="Open Sans" w:eastAsia="Open Sans" w:hAnsi="Open Sans" w:cs="Times New Roman"/>
                  <w:color w:val="7F7F7F"/>
                </w:rPr>
                <w:t>Great! While the ordinal encoder can be used to encode target labels, it is typically used for multiple input features.</w:t>
              </w:r>
            </w:ins>
          </w:p>
        </w:tc>
        <w:tc>
          <w:tcPr>
            <w:tcW w:w="270" w:type="dxa"/>
            <w:tcBorders>
              <w:top w:val="nil"/>
              <w:left w:val="single" w:sz="4" w:space="0" w:color="CCFFCC"/>
              <w:bottom w:val="nil"/>
              <w:right w:val="single" w:sz="4" w:space="0" w:color="DBDBDB"/>
            </w:tcBorders>
            <w:shd w:val="clear" w:color="auto" w:fill="FAFAFA"/>
          </w:tcPr>
          <w:p w14:paraId="3788D4BB" w14:textId="77777777" w:rsidR="008027CD" w:rsidRPr="008027CD" w:rsidRDefault="008027CD" w:rsidP="008027CD">
            <w:pPr>
              <w:rPr>
                <w:ins w:id="10122" w:author="Salah Soliman" w:date="2020-01-31T16:37:00Z"/>
                <w:rFonts w:ascii="Open Sans" w:eastAsia="Open Sans" w:hAnsi="Open Sans" w:cs="Times New Roman"/>
                <w:color w:val="404040"/>
              </w:rPr>
            </w:pPr>
          </w:p>
        </w:tc>
      </w:tr>
      <w:tr w:rsidR="008027CD" w:rsidRPr="008027CD" w14:paraId="7B1861F7" w14:textId="77777777" w:rsidTr="008027CD">
        <w:trPr>
          <w:ins w:id="10123" w:author="Salah Soliman" w:date="2020-01-31T16:37:00Z"/>
        </w:trPr>
        <w:tc>
          <w:tcPr>
            <w:tcW w:w="265" w:type="dxa"/>
            <w:tcBorders>
              <w:top w:val="nil"/>
              <w:left w:val="single" w:sz="4" w:space="0" w:color="DBDBDB"/>
              <w:bottom w:val="single" w:sz="4" w:space="0" w:color="DBDBDB"/>
              <w:right w:val="nil"/>
            </w:tcBorders>
            <w:shd w:val="clear" w:color="auto" w:fill="FAFAFA"/>
          </w:tcPr>
          <w:p w14:paraId="5180BD99" w14:textId="77777777" w:rsidR="008027CD" w:rsidRPr="008027CD" w:rsidRDefault="008027CD" w:rsidP="008027CD">
            <w:pPr>
              <w:rPr>
                <w:ins w:id="10124" w:author="Salah Soliman" w:date="2020-01-31T16:37:00Z"/>
                <w:rFonts w:ascii="Open Sans" w:eastAsia="Open Sans" w:hAnsi="Open Sans" w:cs="Times New Roman"/>
                <w:color w:val="404040"/>
                <w:sz w:val="16"/>
                <w:szCs w:val="16"/>
              </w:rPr>
            </w:pPr>
          </w:p>
        </w:tc>
        <w:tc>
          <w:tcPr>
            <w:tcW w:w="2520" w:type="dxa"/>
            <w:tcBorders>
              <w:top w:val="single" w:sz="4" w:space="0" w:color="CCFFCC"/>
              <w:left w:val="nil"/>
              <w:bottom w:val="single" w:sz="4" w:space="0" w:color="DBDBDB"/>
              <w:right w:val="nil"/>
            </w:tcBorders>
            <w:shd w:val="clear" w:color="auto" w:fill="FAFAFA"/>
          </w:tcPr>
          <w:p w14:paraId="52F671FE" w14:textId="77777777" w:rsidR="008027CD" w:rsidRPr="008027CD" w:rsidRDefault="008027CD" w:rsidP="008027CD">
            <w:pPr>
              <w:rPr>
                <w:ins w:id="10125" w:author="Salah Soliman" w:date="2020-01-31T16:37:00Z"/>
                <w:rFonts w:ascii="Open Sans" w:eastAsia="Open Sans" w:hAnsi="Open Sans" w:cs="Times New Roman"/>
                <w:color w:val="404040"/>
                <w:sz w:val="16"/>
                <w:szCs w:val="16"/>
              </w:rPr>
            </w:pPr>
          </w:p>
        </w:tc>
        <w:tc>
          <w:tcPr>
            <w:tcW w:w="7470" w:type="dxa"/>
            <w:tcBorders>
              <w:top w:val="single" w:sz="4" w:space="0" w:color="CCFFCC"/>
              <w:left w:val="nil"/>
              <w:bottom w:val="single" w:sz="4" w:space="0" w:color="DBDBDB"/>
              <w:right w:val="nil"/>
            </w:tcBorders>
            <w:shd w:val="clear" w:color="auto" w:fill="FAFAFA"/>
          </w:tcPr>
          <w:p w14:paraId="53800E31" w14:textId="77777777" w:rsidR="008027CD" w:rsidRPr="008027CD" w:rsidRDefault="008027CD" w:rsidP="008027CD">
            <w:pPr>
              <w:rPr>
                <w:ins w:id="10126" w:author="Salah Soliman" w:date="2020-01-31T16:37:00Z"/>
                <w:rFonts w:ascii="Open Sans" w:eastAsia="Open Sans" w:hAnsi="Open Sans" w:cs="Times New Roman"/>
                <w:color w:val="404040"/>
                <w:sz w:val="16"/>
                <w:szCs w:val="16"/>
              </w:rPr>
            </w:pPr>
          </w:p>
        </w:tc>
        <w:tc>
          <w:tcPr>
            <w:tcW w:w="270" w:type="dxa"/>
            <w:tcBorders>
              <w:top w:val="nil"/>
              <w:left w:val="nil"/>
              <w:bottom w:val="single" w:sz="4" w:space="0" w:color="DBDBDB"/>
              <w:right w:val="single" w:sz="4" w:space="0" w:color="DBDBDB"/>
            </w:tcBorders>
            <w:shd w:val="clear" w:color="auto" w:fill="FAFAFA"/>
          </w:tcPr>
          <w:p w14:paraId="72AD3D5F" w14:textId="77777777" w:rsidR="008027CD" w:rsidRPr="008027CD" w:rsidRDefault="008027CD" w:rsidP="008027CD">
            <w:pPr>
              <w:rPr>
                <w:ins w:id="10127" w:author="Salah Soliman" w:date="2020-01-31T16:37:00Z"/>
                <w:rFonts w:ascii="Open Sans" w:eastAsia="Open Sans" w:hAnsi="Open Sans" w:cs="Times New Roman"/>
                <w:color w:val="404040"/>
                <w:sz w:val="16"/>
                <w:szCs w:val="16"/>
              </w:rPr>
            </w:pPr>
          </w:p>
        </w:tc>
      </w:tr>
    </w:tbl>
    <w:p w14:paraId="717335B1" w14:textId="77777777" w:rsidR="008027CD" w:rsidRPr="008027CD" w:rsidRDefault="008027CD" w:rsidP="008027CD">
      <w:pPr>
        <w:spacing w:after="0" w:line="240" w:lineRule="auto"/>
        <w:rPr>
          <w:ins w:id="10128" w:author="Salah Soliman" w:date="2020-01-31T16:37:00Z"/>
          <w:rFonts w:ascii="Open Sans" w:eastAsia="Open Sans" w:hAnsi="Open Sans" w:cs="Times New Roman"/>
          <w:color w:val="404040"/>
        </w:rPr>
      </w:pPr>
    </w:p>
    <w:tbl>
      <w:tblPr>
        <w:tblStyle w:val="TableGrid27"/>
        <w:tblW w:w="10530" w:type="dxa"/>
        <w:tblBorders>
          <w:top w:val="single" w:sz="4" w:space="0" w:color="DBDBDB"/>
          <w:left w:val="single" w:sz="4" w:space="0" w:color="DBDBDB"/>
          <w:bottom w:val="single" w:sz="4" w:space="0" w:color="DBDBDB"/>
          <w:right w:val="single" w:sz="4" w:space="0" w:color="DBDBDB"/>
          <w:insideH w:val="none" w:sz="0" w:space="0" w:color="auto"/>
          <w:insideV w:val="none" w:sz="0" w:space="0" w:color="auto"/>
        </w:tblBorders>
        <w:tblLayout w:type="fixed"/>
        <w:tblCellMar>
          <w:left w:w="115" w:type="dxa"/>
          <w:right w:w="115" w:type="dxa"/>
        </w:tblCellMar>
        <w:tblLook w:val="04A0" w:firstRow="1" w:lastRow="0" w:firstColumn="1" w:lastColumn="0" w:noHBand="0" w:noVBand="1"/>
      </w:tblPr>
      <w:tblGrid>
        <w:gridCol w:w="265"/>
        <w:gridCol w:w="2521"/>
        <w:gridCol w:w="7474"/>
        <w:gridCol w:w="270"/>
      </w:tblGrid>
      <w:tr w:rsidR="008027CD" w:rsidRPr="008027CD" w14:paraId="66790226" w14:textId="77777777" w:rsidTr="008027CD">
        <w:trPr>
          <w:trHeight w:val="107"/>
          <w:ins w:id="10129" w:author="Salah Soliman" w:date="2020-01-31T16:37:00Z"/>
        </w:trPr>
        <w:tc>
          <w:tcPr>
            <w:tcW w:w="265" w:type="dxa"/>
            <w:tcBorders>
              <w:top w:val="single" w:sz="4" w:space="0" w:color="DBDBDB"/>
              <w:left w:val="single" w:sz="4" w:space="0" w:color="DBDBDB"/>
              <w:bottom w:val="nil"/>
              <w:right w:val="nil"/>
            </w:tcBorders>
            <w:shd w:val="clear" w:color="auto" w:fill="FAFAFA"/>
          </w:tcPr>
          <w:p w14:paraId="6BDFB5F8" w14:textId="77777777" w:rsidR="008027CD" w:rsidRPr="008027CD" w:rsidRDefault="008027CD" w:rsidP="008027CD">
            <w:pPr>
              <w:rPr>
                <w:ins w:id="10130" w:author="Salah Soliman" w:date="2020-01-31T16:37:00Z"/>
                <w:rFonts w:ascii="Open Sans" w:eastAsia="Open Sans" w:hAnsi="Open Sans" w:cs="Times New Roman"/>
              </w:rPr>
            </w:pPr>
          </w:p>
        </w:tc>
        <w:tc>
          <w:tcPr>
            <w:tcW w:w="2520" w:type="dxa"/>
            <w:tcBorders>
              <w:top w:val="single" w:sz="4" w:space="0" w:color="DBDBDB"/>
              <w:left w:val="nil"/>
              <w:bottom w:val="nil"/>
              <w:right w:val="nil"/>
            </w:tcBorders>
            <w:shd w:val="clear" w:color="auto" w:fill="FAFAFA"/>
          </w:tcPr>
          <w:p w14:paraId="0054CFE0" w14:textId="77777777" w:rsidR="008027CD" w:rsidRPr="008027CD" w:rsidRDefault="008027CD" w:rsidP="008027CD">
            <w:pPr>
              <w:rPr>
                <w:ins w:id="10131" w:author="Salah Soliman" w:date="2020-01-31T16:37:00Z"/>
                <w:rFonts w:ascii="Open Sans" w:eastAsia="Open Sans" w:hAnsi="Open Sans" w:cs="Times New Roman"/>
              </w:rPr>
            </w:pPr>
          </w:p>
        </w:tc>
        <w:tc>
          <w:tcPr>
            <w:tcW w:w="7470" w:type="dxa"/>
            <w:tcBorders>
              <w:top w:val="single" w:sz="4" w:space="0" w:color="DBDBDB"/>
              <w:left w:val="nil"/>
              <w:bottom w:val="nil"/>
              <w:right w:val="nil"/>
            </w:tcBorders>
            <w:shd w:val="clear" w:color="auto" w:fill="FAFAFA"/>
            <w:hideMark/>
          </w:tcPr>
          <w:p w14:paraId="50B783B0" w14:textId="2B62EF90" w:rsidR="008027CD" w:rsidRPr="008027CD" w:rsidRDefault="008027CD" w:rsidP="008027CD">
            <w:pPr>
              <w:jc w:val="right"/>
              <w:rPr>
                <w:ins w:id="10132" w:author="Salah Soliman" w:date="2020-01-31T16:37:00Z"/>
                <w:rFonts w:ascii="Open Sans" w:eastAsia="Open Sans" w:hAnsi="Open Sans" w:cs="Times New Roman"/>
                <w:color w:val="78C800"/>
              </w:rPr>
            </w:pPr>
            <w:ins w:id="10133" w:author="Salah Soliman" w:date="2020-01-31T16:37:00Z">
              <w:r w:rsidRPr="008027CD">
                <w:rPr>
                  <w:rFonts w:ascii="FontAwesome" w:eastAsia="Open Sans" w:hAnsi="FontAwesome" w:cs="Times New Roman"/>
                  <w:color w:val="FF4B4B"/>
                </w:rPr>
                <w:sym w:font="FontAwesome" w:char="F057"/>
              </w:r>
              <w:r w:rsidRPr="008027CD">
                <w:rPr>
                  <w:rFonts w:ascii="Open Sans" w:eastAsia="Open Sans" w:hAnsi="Open Sans" w:cs="Times New Roman"/>
                  <w:color w:val="FF4B4B"/>
                </w:rPr>
                <w:t xml:space="preserve"> </w:t>
              </w:r>
              <w:del w:id="10134" w:author="Chantelle Dubois Nishiyama" w:date="2020-02-26T19:18:00Z">
                <w:r w:rsidRPr="008027CD" w:rsidDel="00B97780">
                  <w:rPr>
                    <w:rFonts w:ascii="Open Sans" w:eastAsia="Open Sans" w:hAnsi="Open Sans" w:cs="Times New Roman"/>
                    <w:color w:val="FF4B4B"/>
                  </w:rPr>
                  <w:delText>That’s</w:delText>
                </w:r>
              </w:del>
            </w:ins>
            <w:ins w:id="10135" w:author="Chantelle Dubois Nishiyama" w:date="2020-02-26T19:18:00Z">
              <w:r w:rsidR="00B97780">
                <w:rPr>
                  <w:rFonts w:ascii="Open Sans" w:eastAsia="Open Sans" w:hAnsi="Open Sans" w:cs="Times New Roman"/>
                  <w:color w:val="FF4B4B"/>
                </w:rPr>
                <w:t>That is</w:t>
              </w:r>
            </w:ins>
            <w:ins w:id="10136" w:author="Salah Soliman" w:date="2020-01-31T16:37:00Z">
              <w:r w:rsidRPr="008027CD">
                <w:rPr>
                  <w:rFonts w:ascii="Open Sans" w:eastAsia="Open Sans" w:hAnsi="Open Sans" w:cs="Times New Roman"/>
                  <w:color w:val="FF4B4B"/>
                </w:rPr>
                <w:t xml:space="preserve"> Incorrect</w:t>
              </w:r>
            </w:ins>
          </w:p>
        </w:tc>
        <w:tc>
          <w:tcPr>
            <w:tcW w:w="270" w:type="dxa"/>
            <w:tcBorders>
              <w:top w:val="single" w:sz="4" w:space="0" w:color="DBDBDB"/>
              <w:left w:val="nil"/>
              <w:bottom w:val="nil"/>
              <w:right w:val="single" w:sz="4" w:space="0" w:color="DBDBDB"/>
            </w:tcBorders>
            <w:shd w:val="clear" w:color="auto" w:fill="FAFAFA"/>
          </w:tcPr>
          <w:p w14:paraId="2B43E370" w14:textId="77777777" w:rsidR="008027CD" w:rsidRPr="008027CD" w:rsidRDefault="008027CD" w:rsidP="008027CD">
            <w:pPr>
              <w:rPr>
                <w:ins w:id="10137" w:author="Salah Soliman" w:date="2020-01-31T16:37:00Z"/>
                <w:rFonts w:ascii="Open Sans" w:eastAsia="Open Sans" w:hAnsi="Open Sans" w:cs="Times New Roman"/>
                <w:color w:val="404040"/>
              </w:rPr>
            </w:pPr>
          </w:p>
        </w:tc>
      </w:tr>
      <w:tr w:rsidR="008027CD" w:rsidRPr="008027CD" w14:paraId="0E58302E" w14:textId="77777777" w:rsidTr="008027CD">
        <w:trPr>
          <w:ins w:id="10138" w:author="Salah Soliman" w:date="2020-01-31T16:37:00Z"/>
        </w:trPr>
        <w:tc>
          <w:tcPr>
            <w:tcW w:w="265" w:type="dxa"/>
            <w:tcBorders>
              <w:top w:val="nil"/>
              <w:left w:val="single" w:sz="4" w:space="0" w:color="DBDBDB"/>
              <w:bottom w:val="nil"/>
              <w:right w:val="nil"/>
            </w:tcBorders>
            <w:shd w:val="clear" w:color="auto" w:fill="FAFAFA"/>
          </w:tcPr>
          <w:p w14:paraId="4B544A10" w14:textId="77777777" w:rsidR="008027CD" w:rsidRPr="008027CD" w:rsidRDefault="008027CD" w:rsidP="008027CD">
            <w:pPr>
              <w:rPr>
                <w:ins w:id="10139" w:author="Salah Soliman" w:date="2020-01-31T16:37:00Z"/>
                <w:rFonts w:ascii="Open Sans" w:eastAsia="Open Sans" w:hAnsi="Open Sans" w:cs="Times New Roman"/>
              </w:rPr>
            </w:pPr>
          </w:p>
        </w:tc>
        <w:tc>
          <w:tcPr>
            <w:tcW w:w="2520" w:type="dxa"/>
            <w:tcBorders>
              <w:top w:val="nil"/>
              <w:left w:val="nil"/>
              <w:bottom w:val="nil"/>
              <w:right w:val="nil"/>
            </w:tcBorders>
            <w:shd w:val="clear" w:color="auto" w:fill="FF4B4B"/>
            <w:hideMark/>
          </w:tcPr>
          <w:p w14:paraId="7BAA34FB" w14:textId="77777777" w:rsidR="008027CD" w:rsidRPr="008027CD" w:rsidRDefault="008027CD" w:rsidP="008027CD">
            <w:pPr>
              <w:rPr>
                <w:ins w:id="10140" w:author="Salah Soliman" w:date="2020-01-31T16:37:00Z"/>
                <w:rFonts w:ascii="Open Sans Semibold" w:eastAsia="Open Sans" w:hAnsi="Open Sans Semibold" w:cs="Open Sans Semibold"/>
                <w:color w:val="FFFFFF"/>
              </w:rPr>
            </w:pPr>
            <w:ins w:id="10141" w:author="Salah Soliman" w:date="2020-01-31T16:37:00Z">
              <w:r w:rsidRPr="008027CD">
                <w:rPr>
                  <w:rFonts w:ascii="Open Sans Semibold" w:eastAsia="Open Sans" w:hAnsi="Open Sans Semibold" w:cs="Open Sans Semibold"/>
                  <w:color w:val="FFFFFF"/>
                </w:rPr>
                <w:t>Explanation</w:t>
              </w:r>
            </w:ins>
          </w:p>
        </w:tc>
        <w:tc>
          <w:tcPr>
            <w:tcW w:w="7470" w:type="dxa"/>
            <w:tcBorders>
              <w:top w:val="nil"/>
              <w:left w:val="nil"/>
              <w:bottom w:val="nil"/>
              <w:right w:val="nil"/>
            </w:tcBorders>
            <w:shd w:val="clear" w:color="auto" w:fill="FAFAFA"/>
          </w:tcPr>
          <w:p w14:paraId="4BBF73F9" w14:textId="77777777" w:rsidR="008027CD" w:rsidRPr="008027CD" w:rsidRDefault="008027CD" w:rsidP="008027CD">
            <w:pPr>
              <w:rPr>
                <w:ins w:id="10142" w:author="Salah Soliman" w:date="2020-01-31T16:37:00Z"/>
                <w:rFonts w:ascii="Open Sans" w:eastAsia="Open Sans" w:hAnsi="Open Sans" w:cs="Times New Roman"/>
                <w:color w:val="404040"/>
              </w:rPr>
            </w:pPr>
          </w:p>
        </w:tc>
        <w:tc>
          <w:tcPr>
            <w:tcW w:w="270" w:type="dxa"/>
            <w:tcBorders>
              <w:top w:val="nil"/>
              <w:left w:val="nil"/>
              <w:bottom w:val="nil"/>
              <w:right w:val="single" w:sz="4" w:space="0" w:color="DBDBDB"/>
            </w:tcBorders>
            <w:shd w:val="clear" w:color="auto" w:fill="FAFAFA"/>
          </w:tcPr>
          <w:p w14:paraId="0AD0FBCA" w14:textId="77777777" w:rsidR="008027CD" w:rsidRPr="008027CD" w:rsidRDefault="008027CD" w:rsidP="008027CD">
            <w:pPr>
              <w:rPr>
                <w:ins w:id="10143" w:author="Salah Soliman" w:date="2020-01-31T16:37:00Z"/>
                <w:rFonts w:ascii="Open Sans" w:eastAsia="Open Sans" w:hAnsi="Open Sans" w:cs="Times New Roman"/>
              </w:rPr>
            </w:pPr>
          </w:p>
        </w:tc>
      </w:tr>
      <w:tr w:rsidR="008027CD" w:rsidRPr="008027CD" w14:paraId="3A1D6E4B" w14:textId="77777777" w:rsidTr="008027CD">
        <w:trPr>
          <w:ins w:id="10144" w:author="Salah Soliman" w:date="2020-01-31T16:37:00Z"/>
        </w:trPr>
        <w:tc>
          <w:tcPr>
            <w:tcW w:w="265" w:type="dxa"/>
            <w:tcBorders>
              <w:top w:val="nil"/>
              <w:left w:val="single" w:sz="4" w:space="0" w:color="DBDBDB"/>
              <w:bottom w:val="nil"/>
              <w:right w:val="nil"/>
            </w:tcBorders>
            <w:shd w:val="clear" w:color="auto" w:fill="FAFAFA"/>
          </w:tcPr>
          <w:p w14:paraId="683D063D" w14:textId="77777777" w:rsidR="008027CD" w:rsidRPr="008027CD" w:rsidRDefault="008027CD" w:rsidP="008027CD">
            <w:pPr>
              <w:rPr>
                <w:ins w:id="10145" w:author="Salah Soliman" w:date="2020-01-31T16:37:00Z"/>
                <w:rFonts w:ascii="Open Sans" w:eastAsia="Open Sans" w:hAnsi="Open Sans" w:cs="Times New Roman"/>
                <w:color w:val="404040"/>
                <w:sz w:val="16"/>
                <w:szCs w:val="16"/>
              </w:rPr>
            </w:pPr>
          </w:p>
        </w:tc>
        <w:tc>
          <w:tcPr>
            <w:tcW w:w="2520" w:type="dxa"/>
            <w:tcBorders>
              <w:top w:val="nil"/>
              <w:left w:val="nil"/>
              <w:bottom w:val="single" w:sz="4" w:space="0" w:color="F9DBDB"/>
              <w:right w:val="nil"/>
            </w:tcBorders>
            <w:shd w:val="clear" w:color="auto" w:fill="FF4B4B"/>
          </w:tcPr>
          <w:p w14:paraId="08252E7A" w14:textId="77777777" w:rsidR="008027CD" w:rsidRPr="008027CD" w:rsidRDefault="008027CD" w:rsidP="008027CD">
            <w:pPr>
              <w:rPr>
                <w:ins w:id="10146" w:author="Salah Soliman" w:date="2020-01-31T16:37:00Z"/>
                <w:rFonts w:ascii="Open Sans" w:eastAsia="Open Sans" w:hAnsi="Open Sans" w:cs="Times New Roman"/>
                <w:color w:val="404040"/>
                <w:sz w:val="16"/>
                <w:szCs w:val="16"/>
              </w:rPr>
            </w:pPr>
          </w:p>
        </w:tc>
        <w:tc>
          <w:tcPr>
            <w:tcW w:w="7470" w:type="dxa"/>
            <w:tcBorders>
              <w:top w:val="nil"/>
              <w:left w:val="nil"/>
              <w:bottom w:val="single" w:sz="4" w:space="0" w:color="F9DBDB"/>
              <w:right w:val="nil"/>
            </w:tcBorders>
            <w:shd w:val="clear" w:color="auto" w:fill="FF4B4B"/>
          </w:tcPr>
          <w:p w14:paraId="1574A968" w14:textId="77777777" w:rsidR="008027CD" w:rsidRPr="008027CD" w:rsidRDefault="008027CD" w:rsidP="008027CD">
            <w:pPr>
              <w:rPr>
                <w:ins w:id="10147" w:author="Salah Soliman" w:date="2020-01-31T16:37:00Z"/>
                <w:rFonts w:ascii="Open Sans" w:eastAsia="Open Sans" w:hAnsi="Open Sans" w:cs="Times New Roman"/>
                <w:color w:val="404040"/>
                <w:sz w:val="16"/>
                <w:szCs w:val="16"/>
              </w:rPr>
            </w:pPr>
          </w:p>
        </w:tc>
        <w:tc>
          <w:tcPr>
            <w:tcW w:w="270" w:type="dxa"/>
            <w:tcBorders>
              <w:top w:val="nil"/>
              <w:left w:val="nil"/>
              <w:bottom w:val="nil"/>
              <w:right w:val="single" w:sz="4" w:space="0" w:color="DBDBDB"/>
            </w:tcBorders>
            <w:shd w:val="clear" w:color="auto" w:fill="FAFAFA"/>
          </w:tcPr>
          <w:p w14:paraId="3793BF44" w14:textId="77777777" w:rsidR="008027CD" w:rsidRPr="008027CD" w:rsidRDefault="008027CD" w:rsidP="008027CD">
            <w:pPr>
              <w:rPr>
                <w:ins w:id="10148" w:author="Salah Soliman" w:date="2020-01-31T16:37:00Z"/>
                <w:rFonts w:ascii="Open Sans" w:eastAsia="Open Sans" w:hAnsi="Open Sans" w:cs="Times New Roman"/>
                <w:color w:val="404040"/>
                <w:sz w:val="16"/>
                <w:szCs w:val="16"/>
              </w:rPr>
            </w:pPr>
          </w:p>
        </w:tc>
      </w:tr>
      <w:tr w:rsidR="008027CD" w:rsidRPr="008027CD" w14:paraId="2A961405" w14:textId="77777777" w:rsidTr="008027CD">
        <w:trPr>
          <w:trHeight w:val="60"/>
          <w:ins w:id="10149" w:author="Salah Soliman" w:date="2020-01-31T16:37:00Z"/>
        </w:trPr>
        <w:tc>
          <w:tcPr>
            <w:tcW w:w="265" w:type="dxa"/>
            <w:tcBorders>
              <w:top w:val="nil"/>
              <w:left w:val="single" w:sz="4" w:space="0" w:color="DBDBDB"/>
              <w:bottom w:val="nil"/>
              <w:right w:val="single" w:sz="4" w:space="0" w:color="F9DBDB"/>
            </w:tcBorders>
            <w:shd w:val="clear" w:color="auto" w:fill="FAFAFA"/>
          </w:tcPr>
          <w:p w14:paraId="161CFDE1" w14:textId="77777777" w:rsidR="008027CD" w:rsidRPr="008027CD" w:rsidRDefault="008027CD" w:rsidP="008027CD">
            <w:pPr>
              <w:rPr>
                <w:ins w:id="10150" w:author="Salah Soliman" w:date="2020-01-31T16:37:00Z"/>
                <w:rFonts w:ascii="Open Sans" w:eastAsia="Open Sans" w:hAnsi="Open Sans" w:cs="Times New Roman"/>
              </w:rPr>
            </w:pPr>
          </w:p>
        </w:tc>
        <w:tc>
          <w:tcPr>
            <w:tcW w:w="9990" w:type="dxa"/>
            <w:gridSpan w:val="2"/>
            <w:tcBorders>
              <w:top w:val="single" w:sz="4" w:space="0" w:color="F9DBDB"/>
              <w:left w:val="single" w:sz="4" w:space="0" w:color="F9DBDB"/>
              <w:bottom w:val="single" w:sz="4" w:space="0" w:color="F9DBDB"/>
              <w:right w:val="single" w:sz="4" w:space="0" w:color="F9DBDB"/>
            </w:tcBorders>
            <w:shd w:val="clear" w:color="auto" w:fill="FCEEEE"/>
            <w:hideMark/>
          </w:tcPr>
          <w:p w14:paraId="714450EA" w14:textId="77777777" w:rsidR="008027CD" w:rsidRPr="008027CD" w:rsidRDefault="008027CD" w:rsidP="008027CD">
            <w:pPr>
              <w:rPr>
                <w:ins w:id="10151" w:author="Salah Soliman" w:date="2020-01-31T16:37:00Z"/>
                <w:rFonts w:ascii="Open Sans" w:eastAsia="Open Sans" w:hAnsi="Open Sans" w:cs="Times New Roman"/>
                <w:color w:val="7F7F7F"/>
              </w:rPr>
            </w:pPr>
            <w:ins w:id="10152" w:author="Salah Soliman" w:date="2020-01-31T16:37:00Z">
              <w:r w:rsidRPr="008027CD">
                <w:rPr>
                  <w:rFonts w:ascii="Open Sans" w:eastAsia="Open Sans" w:hAnsi="Open Sans" w:cs="Times New Roman"/>
                  <w:color w:val="7F7F7F"/>
                </w:rPr>
                <w:t xml:space="preserve">Unfortunately, this is incorrect. Remember the difference between ordinal and label encoders. </w:t>
              </w:r>
            </w:ins>
          </w:p>
        </w:tc>
        <w:tc>
          <w:tcPr>
            <w:tcW w:w="270" w:type="dxa"/>
            <w:tcBorders>
              <w:top w:val="nil"/>
              <w:left w:val="single" w:sz="4" w:space="0" w:color="F9DBDB"/>
              <w:bottom w:val="nil"/>
              <w:right w:val="single" w:sz="4" w:space="0" w:color="DBDBDB"/>
            </w:tcBorders>
            <w:shd w:val="clear" w:color="auto" w:fill="FAFAFA"/>
          </w:tcPr>
          <w:p w14:paraId="64E11957" w14:textId="77777777" w:rsidR="008027CD" w:rsidRPr="008027CD" w:rsidRDefault="008027CD" w:rsidP="008027CD">
            <w:pPr>
              <w:rPr>
                <w:ins w:id="10153" w:author="Salah Soliman" w:date="2020-01-31T16:37:00Z"/>
                <w:rFonts w:ascii="Open Sans" w:eastAsia="Open Sans" w:hAnsi="Open Sans" w:cs="Times New Roman"/>
                <w:color w:val="404040"/>
              </w:rPr>
            </w:pPr>
          </w:p>
        </w:tc>
      </w:tr>
      <w:tr w:rsidR="008027CD" w:rsidRPr="008027CD" w14:paraId="4F22DC1D" w14:textId="77777777" w:rsidTr="008027CD">
        <w:trPr>
          <w:ins w:id="10154" w:author="Salah Soliman" w:date="2020-01-31T16:37:00Z"/>
        </w:trPr>
        <w:tc>
          <w:tcPr>
            <w:tcW w:w="265" w:type="dxa"/>
            <w:tcBorders>
              <w:top w:val="nil"/>
              <w:left w:val="single" w:sz="4" w:space="0" w:color="DBDBDB"/>
              <w:bottom w:val="single" w:sz="4" w:space="0" w:color="DBDBDB"/>
              <w:right w:val="nil"/>
            </w:tcBorders>
            <w:shd w:val="clear" w:color="auto" w:fill="FAFAFA"/>
          </w:tcPr>
          <w:p w14:paraId="5A8ACF7E" w14:textId="77777777" w:rsidR="008027CD" w:rsidRPr="008027CD" w:rsidRDefault="008027CD" w:rsidP="008027CD">
            <w:pPr>
              <w:rPr>
                <w:ins w:id="10155" w:author="Salah Soliman" w:date="2020-01-31T16:37:00Z"/>
                <w:rFonts w:ascii="Open Sans" w:eastAsia="Open Sans" w:hAnsi="Open Sans" w:cs="Times New Roman"/>
                <w:color w:val="404040"/>
                <w:sz w:val="16"/>
                <w:szCs w:val="16"/>
              </w:rPr>
            </w:pPr>
          </w:p>
        </w:tc>
        <w:tc>
          <w:tcPr>
            <w:tcW w:w="2520" w:type="dxa"/>
            <w:tcBorders>
              <w:top w:val="single" w:sz="4" w:space="0" w:color="F9DBDB"/>
              <w:left w:val="nil"/>
              <w:bottom w:val="single" w:sz="4" w:space="0" w:color="DBDBDB"/>
              <w:right w:val="nil"/>
            </w:tcBorders>
            <w:shd w:val="clear" w:color="auto" w:fill="FAFAFA"/>
          </w:tcPr>
          <w:p w14:paraId="1A470026" w14:textId="77777777" w:rsidR="008027CD" w:rsidRPr="008027CD" w:rsidRDefault="008027CD" w:rsidP="008027CD">
            <w:pPr>
              <w:rPr>
                <w:ins w:id="10156" w:author="Salah Soliman" w:date="2020-01-31T16:37:00Z"/>
                <w:rFonts w:ascii="Open Sans" w:eastAsia="Open Sans" w:hAnsi="Open Sans" w:cs="Times New Roman"/>
                <w:color w:val="404040"/>
                <w:sz w:val="16"/>
                <w:szCs w:val="16"/>
              </w:rPr>
            </w:pPr>
          </w:p>
        </w:tc>
        <w:tc>
          <w:tcPr>
            <w:tcW w:w="7470" w:type="dxa"/>
            <w:tcBorders>
              <w:top w:val="single" w:sz="4" w:space="0" w:color="F9DBDB"/>
              <w:left w:val="nil"/>
              <w:bottom w:val="single" w:sz="4" w:space="0" w:color="DBDBDB"/>
              <w:right w:val="nil"/>
            </w:tcBorders>
            <w:shd w:val="clear" w:color="auto" w:fill="FAFAFA"/>
          </w:tcPr>
          <w:p w14:paraId="30DD7072" w14:textId="77777777" w:rsidR="008027CD" w:rsidRPr="008027CD" w:rsidRDefault="008027CD" w:rsidP="008027CD">
            <w:pPr>
              <w:rPr>
                <w:ins w:id="10157" w:author="Salah Soliman" w:date="2020-01-31T16:37:00Z"/>
                <w:rFonts w:ascii="Open Sans" w:eastAsia="Open Sans" w:hAnsi="Open Sans" w:cs="Times New Roman"/>
                <w:color w:val="404040"/>
                <w:sz w:val="16"/>
                <w:szCs w:val="16"/>
              </w:rPr>
            </w:pPr>
          </w:p>
        </w:tc>
        <w:tc>
          <w:tcPr>
            <w:tcW w:w="270" w:type="dxa"/>
            <w:tcBorders>
              <w:top w:val="nil"/>
              <w:left w:val="nil"/>
              <w:bottom w:val="single" w:sz="4" w:space="0" w:color="DBDBDB"/>
              <w:right w:val="single" w:sz="4" w:space="0" w:color="DBDBDB"/>
            </w:tcBorders>
            <w:shd w:val="clear" w:color="auto" w:fill="FAFAFA"/>
          </w:tcPr>
          <w:p w14:paraId="3A2F998F" w14:textId="77777777" w:rsidR="008027CD" w:rsidRPr="008027CD" w:rsidRDefault="008027CD" w:rsidP="008027CD">
            <w:pPr>
              <w:rPr>
                <w:ins w:id="10158" w:author="Salah Soliman" w:date="2020-01-31T16:37:00Z"/>
                <w:rFonts w:ascii="Open Sans" w:eastAsia="Open Sans" w:hAnsi="Open Sans" w:cs="Times New Roman"/>
                <w:color w:val="404040"/>
                <w:sz w:val="16"/>
                <w:szCs w:val="16"/>
              </w:rPr>
            </w:pPr>
          </w:p>
        </w:tc>
      </w:tr>
    </w:tbl>
    <w:p w14:paraId="658906F9" w14:textId="77777777" w:rsidR="008027CD" w:rsidRDefault="008027CD" w:rsidP="00374341">
      <w:pPr>
        <w:spacing w:after="0" w:line="240" w:lineRule="auto"/>
        <w:rPr>
          <w:ins w:id="10159" w:author="Salah Soliman" w:date="2020-01-31T16:36:00Z"/>
          <w:color w:val="404040" w:themeColor="text1" w:themeTint="BF"/>
          <w:highlight w:val="blue"/>
        </w:rPr>
      </w:pPr>
    </w:p>
    <w:p w14:paraId="3BFF4D9C" w14:textId="4C512DF7" w:rsidR="008027CD" w:rsidRDefault="008027CD" w:rsidP="00374341">
      <w:pPr>
        <w:spacing w:after="0" w:line="240" w:lineRule="auto"/>
        <w:rPr>
          <w:ins w:id="10160" w:author="Salah Soliman" w:date="2020-01-31T16:36:00Z"/>
          <w:color w:val="404040" w:themeColor="text1" w:themeTint="BF"/>
          <w:highlight w:val="blue"/>
        </w:rPr>
      </w:pPr>
    </w:p>
    <w:p w14:paraId="615D43D5" w14:textId="520019D2" w:rsidR="008027CD" w:rsidRDefault="008027CD" w:rsidP="00374341">
      <w:pPr>
        <w:spacing w:after="0" w:line="240" w:lineRule="auto"/>
        <w:rPr>
          <w:ins w:id="10161" w:author="Salah Soliman" w:date="2020-01-31T16:36:00Z"/>
          <w:color w:val="404040" w:themeColor="text1" w:themeTint="BF"/>
          <w:highlight w:val="blue"/>
        </w:rPr>
      </w:pPr>
    </w:p>
    <w:p w14:paraId="68EB6627" w14:textId="77777777" w:rsidR="008027CD" w:rsidRDefault="008027CD" w:rsidP="00374341">
      <w:pPr>
        <w:spacing w:after="0" w:line="240" w:lineRule="auto"/>
        <w:rPr>
          <w:color w:val="404040" w:themeColor="text1" w:themeTint="BF"/>
          <w:highlight w:val="blue"/>
        </w:rPr>
      </w:pPr>
    </w:p>
    <w:tbl>
      <w:tblPr>
        <w:tblStyle w:val="TableGrid"/>
        <w:tblW w:w="10455" w:type="dxa"/>
        <w:tblBorders>
          <w:top w:val="single" w:sz="4" w:space="0" w:color="5B9BD5" w:themeColor="accent5"/>
          <w:left w:val="single" w:sz="4" w:space="0" w:color="5B9BD5" w:themeColor="accent5"/>
          <w:bottom w:val="single" w:sz="4" w:space="0" w:color="5B9BD5" w:themeColor="accent5"/>
          <w:right w:val="single" w:sz="4" w:space="0" w:color="5B9BD5" w:themeColor="accent5"/>
          <w:insideH w:val="none" w:sz="0" w:space="0" w:color="auto"/>
          <w:insideV w:val="none" w:sz="0" w:space="0" w:color="auto"/>
        </w:tblBorders>
        <w:tblLayout w:type="fixed"/>
        <w:tblCellMar>
          <w:left w:w="115" w:type="dxa"/>
          <w:right w:w="115" w:type="dxa"/>
        </w:tblCellMar>
        <w:tblLook w:val="04A0" w:firstRow="1" w:lastRow="0" w:firstColumn="1" w:lastColumn="0" w:noHBand="0" w:noVBand="1"/>
        <w:tblPrChange w:id="10162" w:author="Alexis Handford" w:date="2020-01-27T11:06:00Z">
          <w:tblPr>
            <w:tblStyle w:val="TableGrid"/>
            <w:tblW w:w="10455" w:type="dxa"/>
            <w:tblBorders>
              <w:top w:val="single" w:sz="4" w:space="0" w:color="5B9BD5" w:themeColor="accent5"/>
              <w:left w:val="single" w:sz="4" w:space="0" w:color="5B9BD5" w:themeColor="accent5"/>
              <w:bottom w:val="single" w:sz="4" w:space="0" w:color="5B9BD5" w:themeColor="accent5"/>
              <w:right w:val="single" w:sz="4" w:space="0" w:color="5B9BD5" w:themeColor="accent5"/>
              <w:insideH w:val="none" w:sz="0" w:space="0" w:color="auto"/>
              <w:insideV w:val="none" w:sz="0" w:space="0" w:color="auto"/>
            </w:tblBorders>
            <w:tblLayout w:type="fixed"/>
            <w:tblCellMar>
              <w:left w:w="115" w:type="dxa"/>
              <w:right w:w="115" w:type="dxa"/>
            </w:tblCellMar>
            <w:tblLook w:val="04A0" w:firstRow="1" w:lastRow="0" w:firstColumn="1" w:lastColumn="0" w:noHBand="0" w:noVBand="1"/>
          </w:tblPr>
        </w:tblPrChange>
      </w:tblPr>
      <w:tblGrid>
        <w:gridCol w:w="264"/>
        <w:gridCol w:w="630"/>
        <w:gridCol w:w="450"/>
        <w:gridCol w:w="2880"/>
        <w:gridCol w:w="1980"/>
        <w:gridCol w:w="3981"/>
        <w:gridCol w:w="270"/>
        <w:tblGridChange w:id="10163">
          <w:tblGrid>
            <w:gridCol w:w="360"/>
            <w:gridCol w:w="360"/>
            <w:gridCol w:w="360"/>
            <w:gridCol w:w="360"/>
            <w:gridCol w:w="360"/>
            <w:gridCol w:w="360"/>
            <w:gridCol w:w="360"/>
          </w:tblGrid>
        </w:tblGridChange>
      </w:tblGrid>
      <w:tr w:rsidR="00374341" w:rsidDel="008027CD" w14:paraId="60E19139" w14:textId="581216E5" w:rsidTr="3E89A3C7">
        <w:trPr>
          <w:cantSplit/>
          <w:del w:id="10164" w:author="Salah Soliman" w:date="2020-01-31T16:37:00Z"/>
        </w:trPr>
        <w:tc>
          <w:tcPr>
            <w:tcW w:w="10455" w:type="dxa"/>
            <w:gridSpan w:val="7"/>
            <w:tcBorders>
              <w:top w:val="single" w:sz="4" w:space="0" w:color="5B9BD5" w:themeColor="accent5"/>
              <w:left w:val="single" w:sz="4" w:space="0" w:color="5B9BD5" w:themeColor="accent5"/>
              <w:bottom w:val="nil"/>
              <w:right w:val="single" w:sz="4" w:space="0" w:color="5B9BD5" w:themeColor="accent5"/>
            </w:tcBorders>
            <w:shd w:val="clear" w:color="auto" w:fill="70AD47" w:themeFill="accent6"/>
            <w:hideMark/>
            <w:tcPrChange w:id="10165" w:author="Alexis Handford" w:date="2020-01-27T11:06:00Z">
              <w:tcPr>
                <w:tcW w:w="10455" w:type="dxa"/>
                <w:gridSpan w:val="7"/>
                <w:tcBorders>
                  <w:top w:val="single" w:sz="4" w:space="0" w:color="5B9BD5" w:themeColor="accent5"/>
                  <w:left w:val="single" w:sz="4" w:space="0" w:color="5B9BD5" w:themeColor="accent5"/>
                  <w:bottom w:val="nil"/>
                  <w:right w:val="single" w:sz="4" w:space="0" w:color="5B9BD5" w:themeColor="accent5"/>
                </w:tcBorders>
                <w:shd w:val="clear" w:color="auto" w:fill="70AD47" w:themeFill="accent6"/>
                <w:hideMark/>
              </w:tcPr>
            </w:tcPrChange>
          </w:tcPr>
          <w:p w14:paraId="2C01ECAE" w14:textId="3F1D09E9" w:rsidR="00374341" w:rsidDel="008027CD" w:rsidRDefault="00374341" w:rsidP="00374341">
            <w:pPr>
              <w:pStyle w:val="Heading3"/>
              <w:outlineLvl w:val="2"/>
              <w:rPr>
                <w:del w:id="10166" w:author="Salah Soliman" w:date="2020-01-31T16:37:00Z"/>
              </w:rPr>
            </w:pPr>
            <w:del w:id="10167" w:author="Salah Soliman" w:date="2020-01-31T16:37:00Z">
              <w:r w:rsidDel="008027CD">
                <w:delText>The ordinal encoder is typically used to encode what?</w:delText>
              </w:r>
            </w:del>
          </w:p>
        </w:tc>
      </w:tr>
      <w:tr w:rsidR="00374341" w:rsidDel="008027CD" w14:paraId="47316966" w14:textId="04F147C6" w:rsidTr="3E89A3C7">
        <w:trPr>
          <w:cantSplit/>
          <w:del w:id="10168" w:author="Salah Soliman" w:date="2020-01-31T16:37:00Z"/>
        </w:trPr>
        <w:tc>
          <w:tcPr>
            <w:tcW w:w="264" w:type="dxa"/>
            <w:tcBorders>
              <w:top w:val="nil"/>
              <w:left w:val="single" w:sz="4" w:space="0" w:color="5B9BD5" w:themeColor="accent5"/>
              <w:bottom w:val="nil"/>
              <w:right w:val="nil"/>
            </w:tcBorders>
            <w:shd w:val="clear" w:color="auto" w:fill="70AD47" w:themeFill="accent6"/>
            <w:tcPrChange w:id="10169" w:author="Alexis Handford" w:date="2020-01-27T11:06:00Z">
              <w:tcPr>
                <w:tcW w:w="264" w:type="dxa"/>
                <w:tcBorders>
                  <w:top w:val="nil"/>
                  <w:left w:val="single" w:sz="4" w:space="0" w:color="5B9BD5" w:themeColor="accent5"/>
                  <w:bottom w:val="nil"/>
                  <w:right w:val="nil"/>
                </w:tcBorders>
                <w:shd w:val="clear" w:color="auto" w:fill="70AD47" w:themeFill="accent6"/>
              </w:tcPr>
            </w:tcPrChange>
          </w:tcPr>
          <w:p w14:paraId="488D1285" w14:textId="49053492" w:rsidR="00374341" w:rsidDel="008027CD" w:rsidRDefault="00374341" w:rsidP="00374341">
            <w:pPr>
              <w:rPr>
                <w:del w:id="10170" w:author="Salah Soliman" w:date="2020-01-31T16:37:00Z"/>
              </w:rPr>
            </w:pPr>
          </w:p>
        </w:tc>
        <w:tc>
          <w:tcPr>
            <w:tcW w:w="630" w:type="dxa"/>
            <w:tcBorders>
              <w:top w:val="nil"/>
              <w:left w:val="nil"/>
              <w:bottom w:val="nil"/>
              <w:right w:val="nil"/>
            </w:tcBorders>
            <w:shd w:val="clear" w:color="auto" w:fill="FFFFFF" w:themeFill="background1"/>
            <w:vAlign w:val="center"/>
            <w:hideMark/>
            <w:tcPrChange w:id="10171" w:author="Alexis Handford" w:date="2020-01-27T11:06:00Z">
              <w:tcPr>
                <w:tcW w:w="630" w:type="dxa"/>
                <w:tcBorders>
                  <w:top w:val="nil"/>
                  <w:left w:val="nil"/>
                  <w:bottom w:val="nil"/>
                  <w:right w:val="nil"/>
                </w:tcBorders>
                <w:shd w:val="clear" w:color="auto" w:fill="FFFFFF" w:themeFill="background1"/>
                <w:hideMark/>
              </w:tcPr>
            </w:tcPrChange>
          </w:tcPr>
          <w:p w14:paraId="670C57D9" w14:textId="3A5101AF" w:rsidR="00374341" w:rsidDel="008027CD" w:rsidRDefault="00374341" w:rsidP="00374341">
            <w:pPr>
              <w:rPr>
                <w:del w:id="10172" w:author="Salah Soliman" w:date="2020-01-31T16:37:00Z"/>
              </w:rPr>
            </w:pPr>
            <w:del w:id="10173" w:author="Salah Soliman" w:date="2020-01-31T16:37:00Z">
              <w:r w:rsidDel="008027CD">
                <w:rPr>
                  <w:noProof/>
                </w:rPr>
                <mc:AlternateContent>
                  <mc:Choice Requires="wps">
                    <w:drawing>
                      <wp:inline distT="0" distB="0" distL="0" distR="0" wp14:anchorId="2C618080" wp14:editId="338B87E4">
                        <wp:extent cx="207010" cy="207010"/>
                        <wp:effectExtent l="19050" t="19050" r="21590" b="21590"/>
                        <wp:docPr id="193" name="Oval 19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010" cy="207010"/>
                                </a:xfrm>
                                <a:prstGeom prst="ellipse">
                                  <a:avLst/>
                                </a:prstGeom>
                                <a:noFill/>
                                <a:ln w="28575">
                                  <a:solidFill>
                                    <a:schemeClr val="accent5">
                                      <a:lumMod val="9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inline>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w16se="http://schemas.microsoft.com/office/word/2015/wordml/symex" xmlns:cx1="http://schemas.microsoft.com/office/drawing/2015/9/8/chartex" xmlns:cx="http://schemas.microsoft.com/office/drawing/2014/chartex">
                    <w:pict>
                      <v:oval w14:anchorId="7A896077" id="Oval 193" o:spid="_x0000_s1026" style="width:16.3pt;height:16.3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" filled="f" strokecolor="#428bce [2888]" strokeweight="2.25pt">
                        <v:stroke joinstyle="miter"/>
                        <w10:anchorlock/>
                      </v:oval>
                    </w:pict>
                  </mc:Fallback>
                </mc:AlternateContent>
              </w:r>
            </w:del>
          </w:p>
        </w:tc>
        <w:tc>
          <w:tcPr>
            <w:tcW w:w="450" w:type="dxa"/>
            <w:tcBorders>
              <w:top w:val="nil"/>
              <w:left w:val="nil"/>
              <w:bottom w:val="nil"/>
              <w:right w:val="nil"/>
            </w:tcBorders>
            <w:shd w:val="clear" w:color="auto" w:fill="FFFFFF" w:themeFill="background1"/>
            <w:vAlign w:val="center"/>
            <w:hideMark/>
            <w:tcPrChange w:id="10174" w:author="Alexis Handford" w:date="2020-01-27T11:06:00Z">
              <w:tcPr>
                <w:tcW w:w="450" w:type="dxa"/>
                <w:tcBorders>
                  <w:top w:val="nil"/>
                  <w:left w:val="nil"/>
                  <w:bottom w:val="nil"/>
                  <w:right w:val="nil"/>
                </w:tcBorders>
                <w:shd w:val="clear" w:color="auto" w:fill="FFFFFF" w:themeFill="background1"/>
                <w:hideMark/>
              </w:tcPr>
            </w:tcPrChange>
          </w:tcPr>
          <w:p w14:paraId="5F93105F" w14:textId="1BDEDF87" w:rsidR="00374341" w:rsidDel="008027CD" w:rsidRDefault="00374341" w:rsidP="00374341">
            <w:pPr>
              <w:rPr>
                <w:del w:id="10175" w:author="Salah Soliman" w:date="2020-01-31T16:37:00Z"/>
                <w:rFonts w:asciiTheme="majorHAnsi" w:hAnsiTheme="majorHAnsi" w:cstheme="majorHAnsi"/>
              </w:rPr>
            </w:pPr>
            <w:del w:id="10176" w:author="Salah Soliman" w:date="2020-01-31T16:37:00Z">
              <w:r w:rsidDel="008027CD">
                <w:rPr>
                  <w:rFonts w:asciiTheme="majorHAnsi" w:hAnsiTheme="majorHAnsi" w:cstheme="majorHAnsi"/>
                </w:rPr>
                <w:delText>a.</w:delText>
              </w:r>
            </w:del>
          </w:p>
        </w:tc>
        <w:tc>
          <w:tcPr>
            <w:tcW w:w="8841" w:type="dxa"/>
            <w:gridSpan w:val="3"/>
            <w:tcBorders>
              <w:top w:val="nil"/>
              <w:left w:val="nil"/>
              <w:bottom w:val="nil"/>
              <w:right w:val="nil"/>
            </w:tcBorders>
            <w:shd w:val="clear" w:color="auto" w:fill="FFFFFF" w:themeFill="background1"/>
            <w:vAlign w:val="center"/>
            <w:hideMark/>
            <w:tcPrChange w:id="10177" w:author="Alexis Handford" w:date="2020-01-27T11:06:00Z">
              <w:tcPr>
                <w:tcW w:w="8841" w:type="dxa"/>
                <w:gridSpan w:val="3"/>
                <w:tcBorders>
                  <w:top w:val="nil"/>
                  <w:left w:val="nil"/>
                  <w:bottom w:val="nil"/>
                  <w:right w:val="nil"/>
                </w:tcBorders>
                <w:shd w:val="clear" w:color="auto" w:fill="FFFFFF" w:themeFill="background1"/>
                <w:hideMark/>
              </w:tcPr>
            </w:tcPrChange>
          </w:tcPr>
          <w:p w14:paraId="27E805F9" w14:textId="27BD84F9" w:rsidR="00374341" w:rsidDel="008027CD" w:rsidRDefault="00374341" w:rsidP="00374341">
            <w:pPr>
              <w:rPr>
                <w:del w:id="10178" w:author="Salah Soliman" w:date="2020-01-31T16:37:00Z"/>
              </w:rPr>
            </w:pPr>
            <w:del w:id="10179" w:author="Salah Soliman" w:date="2020-01-31T16:37:00Z">
              <w:r w:rsidDel="008027CD">
                <w:delText>Numerical values.</w:delText>
              </w:r>
            </w:del>
          </w:p>
        </w:tc>
        <w:tc>
          <w:tcPr>
            <w:tcW w:w="270" w:type="dxa"/>
            <w:tcBorders>
              <w:top w:val="nil"/>
              <w:left w:val="nil"/>
              <w:bottom w:val="nil"/>
              <w:right w:val="single" w:sz="4" w:space="0" w:color="5B9BD5" w:themeColor="accent5"/>
            </w:tcBorders>
            <w:shd w:val="clear" w:color="auto" w:fill="70AD47" w:themeFill="accent6"/>
            <w:tcPrChange w:id="10180" w:author="Alexis Handford" w:date="2020-01-27T11:06:00Z">
              <w:tcPr>
                <w:tcW w:w="270" w:type="dxa"/>
                <w:tcBorders>
                  <w:top w:val="nil"/>
                  <w:left w:val="nil"/>
                  <w:bottom w:val="nil"/>
                  <w:right w:val="single" w:sz="4" w:space="0" w:color="5B9BD5" w:themeColor="accent5"/>
                </w:tcBorders>
                <w:shd w:val="clear" w:color="auto" w:fill="70AD47" w:themeFill="accent6"/>
              </w:tcPr>
            </w:tcPrChange>
          </w:tcPr>
          <w:p w14:paraId="0B39E5CC" w14:textId="2CA30486" w:rsidR="00374341" w:rsidDel="008027CD" w:rsidRDefault="00374341" w:rsidP="00374341">
            <w:pPr>
              <w:rPr>
                <w:del w:id="10181" w:author="Salah Soliman" w:date="2020-01-31T16:37:00Z"/>
              </w:rPr>
            </w:pPr>
          </w:p>
        </w:tc>
      </w:tr>
      <w:tr w:rsidR="00374341" w:rsidDel="008027CD" w14:paraId="2AD04F40" w14:textId="21C827C5" w:rsidTr="3E89A3C7">
        <w:trPr>
          <w:cantSplit/>
          <w:trHeight w:val="20"/>
          <w:del w:id="10182" w:author="Salah Soliman" w:date="2020-01-31T16:37:00Z"/>
        </w:trPr>
        <w:tc>
          <w:tcPr>
            <w:tcW w:w="264" w:type="dxa"/>
            <w:tcBorders>
              <w:top w:val="nil"/>
              <w:left w:val="single" w:sz="4" w:space="0" w:color="5B9BD5" w:themeColor="accent5"/>
              <w:bottom w:val="nil"/>
              <w:right w:val="nil"/>
            </w:tcBorders>
            <w:shd w:val="clear" w:color="auto" w:fill="70AD47" w:themeFill="accent6"/>
            <w:tcPrChange w:id="10183" w:author="Alexis Handford" w:date="2020-01-27T11:06:00Z">
              <w:tcPr>
                <w:tcW w:w="264" w:type="dxa"/>
                <w:tcBorders>
                  <w:top w:val="nil"/>
                  <w:left w:val="single" w:sz="4" w:space="0" w:color="5B9BD5" w:themeColor="accent5"/>
                  <w:bottom w:val="nil"/>
                  <w:right w:val="nil"/>
                </w:tcBorders>
                <w:shd w:val="clear" w:color="auto" w:fill="70AD47" w:themeFill="accent6"/>
              </w:tcPr>
            </w:tcPrChange>
          </w:tcPr>
          <w:p w14:paraId="4DA540ED" w14:textId="375B2829" w:rsidR="00374341" w:rsidDel="008027CD" w:rsidRDefault="00374341" w:rsidP="00374341">
            <w:pPr>
              <w:pStyle w:val="NoSpacing"/>
              <w:rPr>
                <w:del w:id="10184" w:author="Salah Soliman" w:date="2020-01-31T16:37:00Z"/>
                <w:sz w:val="16"/>
                <w:szCs w:val="16"/>
              </w:rPr>
            </w:pPr>
          </w:p>
        </w:tc>
        <w:tc>
          <w:tcPr>
            <w:tcW w:w="630" w:type="dxa"/>
            <w:tcBorders>
              <w:top w:val="nil"/>
              <w:left w:val="nil"/>
              <w:bottom w:val="nil"/>
              <w:right w:val="nil"/>
            </w:tcBorders>
            <w:shd w:val="clear" w:color="auto" w:fill="70AD47" w:themeFill="accent6"/>
            <w:vAlign w:val="center"/>
            <w:tcPrChange w:id="10185" w:author="Alexis Handford" w:date="2020-01-27T11:06:00Z">
              <w:tcPr>
                <w:tcW w:w="630" w:type="dxa"/>
                <w:tcBorders>
                  <w:top w:val="nil"/>
                  <w:left w:val="nil"/>
                  <w:bottom w:val="nil"/>
                  <w:right w:val="nil"/>
                </w:tcBorders>
                <w:shd w:val="clear" w:color="auto" w:fill="70AD47" w:themeFill="accent6"/>
              </w:tcPr>
            </w:tcPrChange>
          </w:tcPr>
          <w:p w14:paraId="57B899E4" w14:textId="3F206D55" w:rsidR="00374341" w:rsidDel="008027CD" w:rsidRDefault="00374341" w:rsidP="00374341">
            <w:pPr>
              <w:pStyle w:val="NoSpacing"/>
              <w:rPr>
                <w:del w:id="10186" w:author="Salah Soliman" w:date="2020-01-31T16:37:00Z"/>
                <w:sz w:val="16"/>
                <w:szCs w:val="16"/>
              </w:rPr>
            </w:pPr>
          </w:p>
        </w:tc>
        <w:tc>
          <w:tcPr>
            <w:tcW w:w="3330" w:type="dxa"/>
            <w:gridSpan w:val="2"/>
            <w:tcBorders>
              <w:top w:val="nil"/>
              <w:left w:val="nil"/>
              <w:bottom w:val="nil"/>
              <w:right w:val="nil"/>
            </w:tcBorders>
            <w:shd w:val="clear" w:color="auto" w:fill="70AD47" w:themeFill="accent6"/>
            <w:vAlign w:val="center"/>
            <w:tcPrChange w:id="10187" w:author="Alexis Handford" w:date="2020-01-27T11:06:00Z">
              <w:tcPr>
                <w:tcW w:w="3330" w:type="dxa"/>
                <w:gridSpan w:val="2"/>
                <w:tcBorders>
                  <w:top w:val="nil"/>
                  <w:left w:val="nil"/>
                  <w:bottom w:val="nil"/>
                  <w:right w:val="nil"/>
                </w:tcBorders>
                <w:shd w:val="clear" w:color="auto" w:fill="70AD47" w:themeFill="accent6"/>
              </w:tcPr>
            </w:tcPrChange>
          </w:tcPr>
          <w:p w14:paraId="5FF498D7" w14:textId="5A0F37CF" w:rsidR="00374341" w:rsidDel="008027CD" w:rsidRDefault="00374341" w:rsidP="00374341">
            <w:pPr>
              <w:pStyle w:val="NoSpacing"/>
              <w:rPr>
                <w:del w:id="10188" w:author="Salah Soliman" w:date="2020-01-31T16:37:00Z"/>
                <w:sz w:val="16"/>
                <w:szCs w:val="16"/>
              </w:rPr>
            </w:pPr>
          </w:p>
        </w:tc>
        <w:tc>
          <w:tcPr>
            <w:tcW w:w="1980" w:type="dxa"/>
            <w:tcBorders>
              <w:top w:val="nil"/>
              <w:left w:val="nil"/>
              <w:bottom w:val="nil"/>
              <w:right w:val="nil"/>
            </w:tcBorders>
            <w:shd w:val="clear" w:color="auto" w:fill="70AD47" w:themeFill="accent6"/>
            <w:vAlign w:val="center"/>
            <w:tcPrChange w:id="10189" w:author="Alexis Handford" w:date="2020-01-27T11:06:00Z">
              <w:tcPr>
                <w:tcW w:w="1980" w:type="dxa"/>
                <w:tcBorders>
                  <w:top w:val="nil"/>
                  <w:left w:val="nil"/>
                  <w:bottom w:val="nil"/>
                  <w:right w:val="nil"/>
                </w:tcBorders>
                <w:shd w:val="clear" w:color="auto" w:fill="70AD47" w:themeFill="accent6"/>
              </w:tcPr>
            </w:tcPrChange>
          </w:tcPr>
          <w:p w14:paraId="45986837" w14:textId="14DCE98D" w:rsidR="00374341" w:rsidDel="008027CD" w:rsidRDefault="00374341" w:rsidP="00374341">
            <w:pPr>
              <w:pStyle w:val="NoSpacing"/>
              <w:rPr>
                <w:del w:id="10190" w:author="Salah Soliman" w:date="2020-01-31T16:37:00Z"/>
                <w:sz w:val="16"/>
                <w:szCs w:val="16"/>
              </w:rPr>
            </w:pPr>
          </w:p>
        </w:tc>
        <w:tc>
          <w:tcPr>
            <w:tcW w:w="3981" w:type="dxa"/>
            <w:tcBorders>
              <w:top w:val="nil"/>
              <w:left w:val="nil"/>
              <w:bottom w:val="nil"/>
              <w:right w:val="nil"/>
            </w:tcBorders>
            <w:shd w:val="clear" w:color="auto" w:fill="70AD47" w:themeFill="accent6"/>
            <w:vAlign w:val="center"/>
            <w:tcPrChange w:id="10191" w:author="Alexis Handford" w:date="2020-01-27T11:06:00Z">
              <w:tcPr>
                <w:tcW w:w="3981" w:type="dxa"/>
                <w:tcBorders>
                  <w:top w:val="nil"/>
                  <w:left w:val="nil"/>
                  <w:bottom w:val="nil"/>
                  <w:right w:val="nil"/>
                </w:tcBorders>
                <w:shd w:val="clear" w:color="auto" w:fill="70AD47" w:themeFill="accent6"/>
              </w:tcPr>
            </w:tcPrChange>
          </w:tcPr>
          <w:p w14:paraId="02E2E658" w14:textId="79F88888" w:rsidR="00374341" w:rsidDel="008027CD" w:rsidRDefault="00374341" w:rsidP="00374341">
            <w:pPr>
              <w:pStyle w:val="NoSpacing"/>
              <w:rPr>
                <w:del w:id="10192" w:author="Salah Soliman" w:date="2020-01-31T16:37:00Z"/>
                <w:noProof/>
                <w:sz w:val="16"/>
                <w:szCs w:val="16"/>
              </w:rPr>
            </w:pPr>
          </w:p>
        </w:tc>
        <w:tc>
          <w:tcPr>
            <w:tcW w:w="270" w:type="dxa"/>
            <w:tcBorders>
              <w:top w:val="nil"/>
              <w:left w:val="nil"/>
              <w:bottom w:val="nil"/>
              <w:right w:val="single" w:sz="4" w:space="0" w:color="5B9BD5" w:themeColor="accent5"/>
            </w:tcBorders>
            <w:shd w:val="clear" w:color="auto" w:fill="70AD47" w:themeFill="accent6"/>
            <w:tcPrChange w:id="10193" w:author="Alexis Handford" w:date="2020-01-27T11:06:00Z">
              <w:tcPr>
                <w:tcW w:w="270" w:type="dxa"/>
                <w:tcBorders>
                  <w:top w:val="nil"/>
                  <w:left w:val="nil"/>
                  <w:bottom w:val="nil"/>
                  <w:right w:val="single" w:sz="4" w:space="0" w:color="5B9BD5" w:themeColor="accent5"/>
                </w:tcBorders>
                <w:shd w:val="clear" w:color="auto" w:fill="70AD47" w:themeFill="accent6"/>
              </w:tcPr>
            </w:tcPrChange>
          </w:tcPr>
          <w:p w14:paraId="55AB61B5" w14:textId="4E9AC018" w:rsidR="00374341" w:rsidDel="008027CD" w:rsidRDefault="00374341" w:rsidP="00374341">
            <w:pPr>
              <w:pStyle w:val="NoSpacing"/>
              <w:rPr>
                <w:del w:id="10194" w:author="Salah Soliman" w:date="2020-01-31T16:37:00Z"/>
                <w:sz w:val="16"/>
                <w:szCs w:val="16"/>
              </w:rPr>
            </w:pPr>
          </w:p>
        </w:tc>
      </w:tr>
      <w:tr w:rsidR="00374341" w:rsidDel="008027CD" w14:paraId="03CBEC0F" w14:textId="5961A1D4" w:rsidTr="3E89A3C7">
        <w:trPr>
          <w:cantSplit/>
          <w:del w:id="10195" w:author="Salah Soliman" w:date="2020-01-31T16:37:00Z"/>
        </w:trPr>
        <w:tc>
          <w:tcPr>
            <w:tcW w:w="264" w:type="dxa"/>
            <w:tcBorders>
              <w:top w:val="nil"/>
              <w:left w:val="single" w:sz="4" w:space="0" w:color="5B9BD5" w:themeColor="accent5"/>
              <w:bottom w:val="nil"/>
              <w:right w:val="nil"/>
            </w:tcBorders>
            <w:shd w:val="clear" w:color="auto" w:fill="70AD47" w:themeFill="accent6"/>
            <w:tcPrChange w:id="10196" w:author="Alexis Handford" w:date="2020-01-27T11:06:00Z">
              <w:tcPr>
                <w:tcW w:w="264" w:type="dxa"/>
                <w:tcBorders>
                  <w:top w:val="nil"/>
                  <w:left w:val="single" w:sz="4" w:space="0" w:color="5B9BD5" w:themeColor="accent5"/>
                  <w:bottom w:val="nil"/>
                  <w:right w:val="nil"/>
                </w:tcBorders>
                <w:shd w:val="clear" w:color="auto" w:fill="70AD47" w:themeFill="accent6"/>
              </w:tcPr>
            </w:tcPrChange>
          </w:tcPr>
          <w:p w14:paraId="147D0359" w14:textId="16AA7C3F" w:rsidR="00374341" w:rsidDel="008027CD" w:rsidRDefault="00374341" w:rsidP="00374341">
            <w:pPr>
              <w:rPr>
                <w:del w:id="10197" w:author="Salah Soliman" w:date="2020-01-31T16:37:00Z"/>
              </w:rPr>
            </w:pPr>
          </w:p>
        </w:tc>
        <w:tc>
          <w:tcPr>
            <w:tcW w:w="630" w:type="dxa"/>
            <w:tcBorders>
              <w:top w:val="nil"/>
              <w:left w:val="nil"/>
              <w:bottom w:val="nil"/>
              <w:right w:val="nil"/>
            </w:tcBorders>
            <w:shd w:val="clear" w:color="auto" w:fill="FFFFFF" w:themeFill="background1"/>
            <w:vAlign w:val="center"/>
            <w:hideMark/>
            <w:tcPrChange w:id="10198" w:author="Alexis Handford" w:date="2020-01-27T11:06:00Z">
              <w:tcPr>
                <w:tcW w:w="630" w:type="dxa"/>
                <w:tcBorders>
                  <w:top w:val="nil"/>
                  <w:left w:val="nil"/>
                  <w:bottom w:val="nil"/>
                  <w:right w:val="nil"/>
                </w:tcBorders>
                <w:shd w:val="clear" w:color="auto" w:fill="FFFFFF" w:themeFill="background1"/>
                <w:hideMark/>
              </w:tcPr>
            </w:tcPrChange>
          </w:tcPr>
          <w:p w14:paraId="1AF6308C" w14:textId="4AEB991A" w:rsidR="00374341" w:rsidDel="008027CD" w:rsidRDefault="00374341" w:rsidP="00374341">
            <w:pPr>
              <w:rPr>
                <w:del w:id="10199" w:author="Salah Soliman" w:date="2020-01-31T16:37:00Z"/>
                <w:noProof/>
              </w:rPr>
            </w:pPr>
            <w:del w:id="10200" w:author="Salah Soliman" w:date="2020-01-31T16:37:00Z">
              <w:r w:rsidDel="008027CD">
                <w:rPr>
                  <w:noProof/>
                </w:rPr>
                <mc:AlternateContent>
                  <mc:Choice Requires="wps">
                    <w:drawing>
                      <wp:inline distT="0" distB="0" distL="0" distR="0" wp14:anchorId="0AE9040F" wp14:editId="284D58D7">
                        <wp:extent cx="207010" cy="207010"/>
                        <wp:effectExtent l="19050" t="19050" r="21590" b="21590"/>
                        <wp:docPr id="192" name="Oval 19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010" cy="207010"/>
                                </a:xfrm>
                                <a:prstGeom prst="ellipse">
                                  <a:avLst/>
                                </a:prstGeom>
                                <a:noFill/>
                                <a:ln w="28575">
                                  <a:solidFill>
                                    <a:schemeClr val="accent5">
                                      <a:lumMod val="9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inline>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w16se="http://schemas.microsoft.com/office/word/2015/wordml/symex" xmlns:cx1="http://schemas.microsoft.com/office/drawing/2015/9/8/chartex" xmlns:cx="http://schemas.microsoft.com/office/drawing/2014/chartex">
                    <w:pict>
                      <v:oval w14:anchorId="74260301" id="Oval 192" o:spid="_x0000_s1026" style="width:16.3pt;height:16.3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" filled="f" strokecolor="#428bce [2888]" strokeweight="2.25pt">
                        <v:stroke joinstyle="miter"/>
                        <w10:anchorlock/>
                      </v:oval>
                    </w:pict>
                  </mc:Fallback>
                </mc:AlternateContent>
              </w:r>
            </w:del>
          </w:p>
        </w:tc>
        <w:tc>
          <w:tcPr>
            <w:tcW w:w="450" w:type="dxa"/>
            <w:tcBorders>
              <w:top w:val="nil"/>
              <w:left w:val="nil"/>
              <w:bottom w:val="nil"/>
              <w:right w:val="nil"/>
            </w:tcBorders>
            <w:shd w:val="clear" w:color="auto" w:fill="FFFFFF" w:themeFill="background1"/>
            <w:vAlign w:val="center"/>
            <w:hideMark/>
            <w:tcPrChange w:id="10201" w:author="Alexis Handford" w:date="2020-01-27T11:06:00Z">
              <w:tcPr>
                <w:tcW w:w="450" w:type="dxa"/>
                <w:tcBorders>
                  <w:top w:val="nil"/>
                  <w:left w:val="nil"/>
                  <w:bottom w:val="nil"/>
                  <w:right w:val="nil"/>
                </w:tcBorders>
                <w:shd w:val="clear" w:color="auto" w:fill="FFFFFF" w:themeFill="background1"/>
                <w:hideMark/>
              </w:tcPr>
            </w:tcPrChange>
          </w:tcPr>
          <w:p w14:paraId="71B11BB6" w14:textId="5446BF69" w:rsidR="00374341" w:rsidDel="008027CD" w:rsidRDefault="00374341" w:rsidP="00374341">
            <w:pPr>
              <w:rPr>
                <w:del w:id="10202" w:author="Salah Soliman" w:date="2020-01-31T16:37:00Z"/>
                <w:rFonts w:asciiTheme="majorHAnsi" w:hAnsiTheme="majorHAnsi" w:cstheme="majorHAnsi"/>
              </w:rPr>
            </w:pPr>
            <w:del w:id="10203" w:author="Salah Soliman" w:date="2020-01-31T16:37:00Z">
              <w:r w:rsidDel="008027CD">
                <w:rPr>
                  <w:rFonts w:asciiTheme="majorHAnsi" w:hAnsiTheme="majorHAnsi" w:cstheme="majorHAnsi"/>
                </w:rPr>
                <w:delText>b.</w:delText>
              </w:r>
            </w:del>
          </w:p>
        </w:tc>
        <w:tc>
          <w:tcPr>
            <w:tcW w:w="8841" w:type="dxa"/>
            <w:gridSpan w:val="3"/>
            <w:tcBorders>
              <w:top w:val="nil"/>
              <w:left w:val="nil"/>
              <w:bottom w:val="nil"/>
              <w:right w:val="nil"/>
            </w:tcBorders>
            <w:shd w:val="clear" w:color="auto" w:fill="FFFFFF" w:themeFill="background1"/>
            <w:vAlign w:val="center"/>
            <w:hideMark/>
            <w:tcPrChange w:id="10204" w:author="Alexis Handford" w:date="2020-01-27T11:06:00Z">
              <w:tcPr>
                <w:tcW w:w="8841" w:type="dxa"/>
                <w:gridSpan w:val="3"/>
                <w:tcBorders>
                  <w:top w:val="nil"/>
                  <w:left w:val="nil"/>
                  <w:bottom w:val="nil"/>
                  <w:right w:val="nil"/>
                </w:tcBorders>
                <w:shd w:val="clear" w:color="auto" w:fill="FFFFFF" w:themeFill="background1"/>
                <w:hideMark/>
              </w:tcPr>
            </w:tcPrChange>
          </w:tcPr>
          <w:p w14:paraId="3280FF71" w14:textId="19E2D17D" w:rsidR="00374341" w:rsidDel="008027CD" w:rsidRDefault="00374341" w:rsidP="00374341">
            <w:pPr>
              <w:rPr>
                <w:del w:id="10205" w:author="Salah Soliman" w:date="2020-01-31T16:37:00Z"/>
              </w:rPr>
            </w:pPr>
            <w:del w:id="10206" w:author="Salah Soliman" w:date="2020-01-31T16:37:00Z">
              <w:r w:rsidDel="008027CD">
                <w:delText>Target Labels only.</w:delText>
              </w:r>
            </w:del>
          </w:p>
        </w:tc>
        <w:tc>
          <w:tcPr>
            <w:tcW w:w="270" w:type="dxa"/>
            <w:tcBorders>
              <w:top w:val="nil"/>
              <w:left w:val="nil"/>
              <w:bottom w:val="nil"/>
              <w:right w:val="single" w:sz="4" w:space="0" w:color="5B9BD5" w:themeColor="accent5"/>
            </w:tcBorders>
            <w:shd w:val="clear" w:color="auto" w:fill="70AD47" w:themeFill="accent6"/>
            <w:tcPrChange w:id="10207" w:author="Alexis Handford" w:date="2020-01-27T11:06:00Z">
              <w:tcPr>
                <w:tcW w:w="270" w:type="dxa"/>
                <w:tcBorders>
                  <w:top w:val="nil"/>
                  <w:left w:val="nil"/>
                  <w:bottom w:val="nil"/>
                  <w:right w:val="single" w:sz="4" w:space="0" w:color="5B9BD5" w:themeColor="accent5"/>
                </w:tcBorders>
                <w:shd w:val="clear" w:color="auto" w:fill="70AD47" w:themeFill="accent6"/>
              </w:tcPr>
            </w:tcPrChange>
          </w:tcPr>
          <w:p w14:paraId="19D4624D" w14:textId="2D8B7058" w:rsidR="00374341" w:rsidDel="008027CD" w:rsidRDefault="00374341" w:rsidP="00374341">
            <w:pPr>
              <w:rPr>
                <w:del w:id="10208" w:author="Salah Soliman" w:date="2020-01-31T16:37:00Z"/>
              </w:rPr>
            </w:pPr>
          </w:p>
        </w:tc>
      </w:tr>
      <w:tr w:rsidR="00374341" w:rsidDel="008027CD" w14:paraId="577C18B1" w14:textId="123324FF" w:rsidTr="3E89A3C7">
        <w:trPr>
          <w:cantSplit/>
          <w:trHeight w:val="20"/>
          <w:del w:id="10209" w:author="Salah Soliman" w:date="2020-01-31T16:37:00Z"/>
        </w:trPr>
        <w:tc>
          <w:tcPr>
            <w:tcW w:w="264" w:type="dxa"/>
            <w:tcBorders>
              <w:top w:val="nil"/>
              <w:left w:val="single" w:sz="4" w:space="0" w:color="5B9BD5" w:themeColor="accent5"/>
              <w:bottom w:val="nil"/>
              <w:right w:val="nil"/>
            </w:tcBorders>
            <w:shd w:val="clear" w:color="auto" w:fill="70AD47" w:themeFill="accent6"/>
            <w:tcPrChange w:id="10210" w:author="Alexis Handford" w:date="2020-01-27T11:06:00Z">
              <w:tcPr>
                <w:tcW w:w="264" w:type="dxa"/>
                <w:tcBorders>
                  <w:top w:val="nil"/>
                  <w:left w:val="single" w:sz="4" w:space="0" w:color="5B9BD5" w:themeColor="accent5"/>
                  <w:bottom w:val="nil"/>
                  <w:right w:val="nil"/>
                </w:tcBorders>
                <w:shd w:val="clear" w:color="auto" w:fill="70AD47" w:themeFill="accent6"/>
              </w:tcPr>
            </w:tcPrChange>
          </w:tcPr>
          <w:p w14:paraId="412BA4E3" w14:textId="118A3542" w:rsidR="00374341" w:rsidDel="008027CD" w:rsidRDefault="00374341" w:rsidP="00374341">
            <w:pPr>
              <w:pStyle w:val="NoSpacing"/>
              <w:rPr>
                <w:del w:id="10211" w:author="Salah Soliman" w:date="2020-01-31T16:37:00Z"/>
                <w:sz w:val="16"/>
                <w:szCs w:val="16"/>
              </w:rPr>
            </w:pPr>
          </w:p>
        </w:tc>
        <w:tc>
          <w:tcPr>
            <w:tcW w:w="630" w:type="dxa"/>
            <w:tcBorders>
              <w:top w:val="nil"/>
              <w:left w:val="nil"/>
              <w:bottom w:val="nil"/>
              <w:right w:val="nil"/>
            </w:tcBorders>
            <w:shd w:val="clear" w:color="auto" w:fill="70AD47" w:themeFill="accent6"/>
            <w:vAlign w:val="center"/>
            <w:tcPrChange w:id="10212" w:author="Alexis Handford" w:date="2020-01-27T11:06:00Z">
              <w:tcPr>
                <w:tcW w:w="630" w:type="dxa"/>
                <w:tcBorders>
                  <w:top w:val="nil"/>
                  <w:left w:val="nil"/>
                  <w:bottom w:val="nil"/>
                  <w:right w:val="nil"/>
                </w:tcBorders>
                <w:shd w:val="clear" w:color="auto" w:fill="70AD47" w:themeFill="accent6"/>
              </w:tcPr>
            </w:tcPrChange>
          </w:tcPr>
          <w:p w14:paraId="42615D19" w14:textId="7E29E663" w:rsidR="00374341" w:rsidDel="008027CD" w:rsidRDefault="00374341" w:rsidP="00374341">
            <w:pPr>
              <w:pStyle w:val="NoSpacing"/>
              <w:rPr>
                <w:del w:id="10213" w:author="Salah Soliman" w:date="2020-01-31T16:37:00Z"/>
                <w:sz w:val="16"/>
                <w:szCs w:val="16"/>
              </w:rPr>
            </w:pPr>
          </w:p>
        </w:tc>
        <w:tc>
          <w:tcPr>
            <w:tcW w:w="3330" w:type="dxa"/>
            <w:gridSpan w:val="2"/>
            <w:tcBorders>
              <w:top w:val="nil"/>
              <w:left w:val="nil"/>
              <w:bottom w:val="nil"/>
              <w:right w:val="nil"/>
            </w:tcBorders>
            <w:shd w:val="clear" w:color="auto" w:fill="70AD47" w:themeFill="accent6"/>
            <w:vAlign w:val="center"/>
            <w:tcPrChange w:id="10214" w:author="Alexis Handford" w:date="2020-01-27T11:06:00Z">
              <w:tcPr>
                <w:tcW w:w="3330" w:type="dxa"/>
                <w:gridSpan w:val="2"/>
                <w:tcBorders>
                  <w:top w:val="nil"/>
                  <w:left w:val="nil"/>
                  <w:bottom w:val="nil"/>
                  <w:right w:val="nil"/>
                </w:tcBorders>
                <w:shd w:val="clear" w:color="auto" w:fill="70AD47" w:themeFill="accent6"/>
              </w:tcPr>
            </w:tcPrChange>
          </w:tcPr>
          <w:p w14:paraId="2C3D709C" w14:textId="287853C2" w:rsidR="00374341" w:rsidDel="008027CD" w:rsidRDefault="00374341" w:rsidP="00374341">
            <w:pPr>
              <w:pStyle w:val="NoSpacing"/>
              <w:rPr>
                <w:del w:id="10215" w:author="Salah Soliman" w:date="2020-01-31T16:37:00Z"/>
                <w:sz w:val="16"/>
                <w:szCs w:val="16"/>
              </w:rPr>
            </w:pPr>
          </w:p>
        </w:tc>
        <w:tc>
          <w:tcPr>
            <w:tcW w:w="1980" w:type="dxa"/>
            <w:tcBorders>
              <w:top w:val="nil"/>
              <w:left w:val="nil"/>
              <w:bottom w:val="nil"/>
              <w:right w:val="nil"/>
            </w:tcBorders>
            <w:shd w:val="clear" w:color="auto" w:fill="70AD47" w:themeFill="accent6"/>
            <w:vAlign w:val="center"/>
            <w:tcPrChange w:id="10216" w:author="Alexis Handford" w:date="2020-01-27T11:06:00Z">
              <w:tcPr>
                <w:tcW w:w="1980" w:type="dxa"/>
                <w:tcBorders>
                  <w:top w:val="nil"/>
                  <w:left w:val="nil"/>
                  <w:bottom w:val="nil"/>
                  <w:right w:val="nil"/>
                </w:tcBorders>
                <w:shd w:val="clear" w:color="auto" w:fill="70AD47" w:themeFill="accent6"/>
              </w:tcPr>
            </w:tcPrChange>
          </w:tcPr>
          <w:p w14:paraId="4C15D30F" w14:textId="2B32139E" w:rsidR="00374341" w:rsidDel="008027CD" w:rsidRDefault="00374341" w:rsidP="00374341">
            <w:pPr>
              <w:pStyle w:val="NoSpacing"/>
              <w:rPr>
                <w:del w:id="10217" w:author="Salah Soliman" w:date="2020-01-31T16:37:00Z"/>
                <w:sz w:val="16"/>
                <w:szCs w:val="16"/>
              </w:rPr>
            </w:pPr>
          </w:p>
        </w:tc>
        <w:tc>
          <w:tcPr>
            <w:tcW w:w="3981" w:type="dxa"/>
            <w:tcBorders>
              <w:top w:val="nil"/>
              <w:left w:val="nil"/>
              <w:bottom w:val="nil"/>
              <w:right w:val="nil"/>
            </w:tcBorders>
            <w:shd w:val="clear" w:color="auto" w:fill="70AD47" w:themeFill="accent6"/>
            <w:vAlign w:val="center"/>
            <w:tcPrChange w:id="10218" w:author="Alexis Handford" w:date="2020-01-27T11:06:00Z">
              <w:tcPr>
                <w:tcW w:w="3981" w:type="dxa"/>
                <w:tcBorders>
                  <w:top w:val="nil"/>
                  <w:left w:val="nil"/>
                  <w:bottom w:val="nil"/>
                  <w:right w:val="nil"/>
                </w:tcBorders>
                <w:shd w:val="clear" w:color="auto" w:fill="70AD47" w:themeFill="accent6"/>
              </w:tcPr>
            </w:tcPrChange>
          </w:tcPr>
          <w:p w14:paraId="7C4EBDBD" w14:textId="3B275B95" w:rsidR="00374341" w:rsidDel="008027CD" w:rsidRDefault="00374341" w:rsidP="00374341">
            <w:pPr>
              <w:pStyle w:val="NoSpacing"/>
              <w:rPr>
                <w:del w:id="10219" w:author="Salah Soliman" w:date="2020-01-31T16:37:00Z"/>
                <w:noProof/>
                <w:sz w:val="16"/>
                <w:szCs w:val="16"/>
              </w:rPr>
            </w:pPr>
          </w:p>
        </w:tc>
        <w:tc>
          <w:tcPr>
            <w:tcW w:w="270" w:type="dxa"/>
            <w:tcBorders>
              <w:top w:val="nil"/>
              <w:left w:val="nil"/>
              <w:bottom w:val="nil"/>
              <w:right w:val="single" w:sz="4" w:space="0" w:color="5B9BD5" w:themeColor="accent5"/>
            </w:tcBorders>
            <w:shd w:val="clear" w:color="auto" w:fill="70AD47" w:themeFill="accent6"/>
            <w:tcPrChange w:id="10220" w:author="Alexis Handford" w:date="2020-01-27T11:06:00Z">
              <w:tcPr>
                <w:tcW w:w="270" w:type="dxa"/>
                <w:tcBorders>
                  <w:top w:val="nil"/>
                  <w:left w:val="nil"/>
                  <w:bottom w:val="nil"/>
                  <w:right w:val="single" w:sz="4" w:space="0" w:color="5B9BD5" w:themeColor="accent5"/>
                </w:tcBorders>
                <w:shd w:val="clear" w:color="auto" w:fill="70AD47" w:themeFill="accent6"/>
              </w:tcPr>
            </w:tcPrChange>
          </w:tcPr>
          <w:p w14:paraId="73D1ECF3" w14:textId="6FF12C08" w:rsidR="00374341" w:rsidDel="008027CD" w:rsidRDefault="00374341" w:rsidP="00374341">
            <w:pPr>
              <w:pStyle w:val="NoSpacing"/>
              <w:rPr>
                <w:del w:id="10221" w:author="Salah Soliman" w:date="2020-01-31T16:37:00Z"/>
                <w:sz w:val="16"/>
                <w:szCs w:val="16"/>
              </w:rPr>
            </w:pPr>
          </w:p>
        </w:tc>
      </w:tr>
      <w:tr w:rsidR="00374341" w:rsidDel="008027CD" w14:paraId="6999E0BE" w14:textId="09197BF6" w:rsidTr="3E89A3C7">
        <w:trPr>
          <w:cantSplit/>
          <w:del w:id="10222" w:author="Salah Soliman" w:date="2020-01-31T16:37:00Z"/>
        </w:trPr>
        <w:tc>
          <w:tcPr>
            <w:tcW w:w="264" w:type="dxa"/>
            <w:tcBorders>
              <w:top w:val="nil"/>
              <w:left w:val="single" w:sz="4" w:space="0" w:color="5B9BD5" w:themeColor="accent5"/>
              <w:bottom w:val="nil"/>
              <w:right w:val="nil"/>
            </w:tcBorders>
            <w:shd w:val="clear" w:color="auto" w:fill="70AD47" w:themeFill="accent6"/>
            <w:tcPrChange w:id="10223" w:author="Alexis Handford" w:date="2020-01-27T11:06:00Z">
              <w:tcPr>
                <w:tcW w:w="264" w:type="dxa"/>
                <w:tcBorders>
                  <w:top w:val="nil"/>
                  <w:left w:val="single" w:sz="4" w:space="0" w:color="5B9BD5" w:themeColor="accent5"/>
                  <w:bottom w:val="nil"/>
                  <w:right w:val="nil"/>
                </w:tcBorders>
                <w:shd w:val="clear" w:color="auto" w:fill="70AD47" w:themeFill="accent6"/>
              </w:tcPr>
            </w:tcPrChange>
          </w:tcPr>
          <w:p w14:paraId="4ECC263A" w14:textId="4F1F084D" w:rsidR="00374341" w:rsidDel="008027CD" w:rsidRDefault="00374341" w:rsidP="00374341">
            <w:pPr>
              <w:rPr>
                <w:del w:id="10224" w:author="Salah Soliman" w:date="2020-01-31T16:37:00Z"/>
              </w:rPr>
            </w:pPr>
          </w:p>
        </w:tc>
        <w:tc>
          <w:tcPr>
            <w:tcW w:w="630" w:type="dxa"/>
            <w:tcBorders>
              <w:top w:val="nil"/>
              <w:left w:val="nil"/>
              <w:bottom w:val="nil"/>
              <w:right w:val="nil"/>
            </w:tcBorders>
            <w:shd w:val="clear" w:color="auto" w:fill="FFFFFF" w:themeFill="background1"/>
            <w:vAlign w:val="center"/>
            <w:hideMark/>
            <w:tcPrChange w:id="10225" w:author="Alexis Handford" w:date="2020-01-27T11:06:00Z">
              <w:tcPr>
                <w:tcW w:w="630" w:type="dxa"/>
                <w:tcBorders>
                  <w:top w:val="nil"/>
                  <w:left w:val="nil"/>
                  <w:bottom w:val="nil"/>
                  <w:right w:val="nil"/>
                </w:tcBorders>
                <w:shd w:val="clear" w:color="auto" w:fill="FFFFFF" w:themeFill="background1"/>
                <w:hideMark/>
              </w:tcPr>
            </w:tcPrChange>
          </w:tcPr>
          <w:p w14:paraId="08E35671" w14:textId="1BB4CE4A" w:rsidR="00374341" w:rsidDel="008027CD" w:rsidRDefault="00374341" w:rsidP="00374341">
            <w:pPr>
              <w:rPr>
                <w:del w:id="10226" w:author="Salah Soliman" w:date="2020-01-31T16:37:00Z"/>
                <w:noProof/>
              </w:rPr>
            </w:pPr>
            <w:del w:id="10227" w:author="Salah Soliman" w:date="2020-01-31T16:37:00Z">
              <w:r w:rsidDel="008027CD">
                <w:rPr>
                  <w:noProof/>
                </w:rPr>
                <mc:AlternateContent>
                  <mc:Choice Requires="wps">
                    <w:drawing>
                      <wp:inline distT="0" distB="0" distL="0" distR="0" wp14:anchorId="3A55FC15" wp14:editId="0FB49284">
                        <wp:extent cx="207010" cy="207010"/>
                        <wp:effectExtent l="19050" t="19050" r="21590" b="21590"/>
                        <wp:docPr id="191" name="Oval 19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010" cy="207010"/>
                                </a:xfrm>
                                <a:prstGeom prst="ellipse">
                                  <a:avLst/>
                                </a:prstGeom>
                                <a:noFill/>
                                <a:ln w="28575">
                                  <a:solidFill>
                                    <a:schemeClr val="accent5">
                                      <a:lumMod val="9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inline>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w16se="http://schemas.microsoft.com/office/word/2015/wordml/symex" xmlns:cx1="http://schemas.microsoft.com/office/drawing/2015/9/8/chartex" xmlns:cx="http://schemas.microsoft.com/office/drawing/2014/chartex">
                    <w:pict>
                      <v:oval w14:anchorId="52BE7906" id="Oval 191" o:spid="_x0000_s1026" style="width:16.3pt;height:16.3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" filled="f" strokecolor="#428bce [2888]" strokeweight="2.25pt">
                        <v:stroke joinstyle="miter"/>
                        <w10:anchorlock/>
                      </v:oval>
                    </w:pict>
                  </mc:Fallback>
                </mc:AlternateContent>
              </w:r>
            </w:del>
          </w:p>
        </w:tc>
        <w:tc>
          <w:tcPr>
            <w:tcW w:w="450" w:type="dxa"/>
            <w:tcBorders>
              <w:top w:val="nil"/>
              <w:left w:val="nil"/>
              <w:bottom w:val="nil"/>
              <w:right w:val="nil"/>
            </w:tcBorders>
            <w:shd w:val="clear" w:color="auto" w:fill="FFFFFF" w:themeFill="background1"/>
            <w:vAlign w:val="center"/>
            <w:hideMark/>
            <w:tcPrChange w:id="10228" w:author="Alexis Handford" w:date="2020-01-27T11:06:00Z">
              <w:tcPr>
                <w:tcW w:w="450" w:type="dxa"/>
                <w:tcBorders>
                  <w:top w:val="nil"/>
                  <w:left w:val="nil"/>
                  <w:bottom w:val="nil"/>
                  <w:right w:val="nil"/>
                </w:tcBorders>
                <w:shd w:val="clear" w:color="auto" w:fill="FFFFFF" w:themeFill="background1"/>
                <w:hideMark/>
              </w:tcPr>
            </w:tcPrChange>
          </w:tcPr>
          <w:p w14:paraId="1477D896" w14:textId="6BC66412" w:rsidR="00374341" w:rsidDel="008027CD" w:rsidRDefault="00374341" w:rsidP="00374341">
            <w:pPr>
              <w:rPr>
                <w:del w:id="10229" w:author="Salah Soliman" w:date="2020-01-31T16:37:00Z"/>
                <w:rFonts w:asciiTheme="majorHAnsi" w:hAnsiTheme="majorHAnsi" w:cstheme="majorHAnsi"/>
              </w:rPr>
            </w:pPr>
            <w:del w:id="10230" w:author="Salah Soliman" w:date="2020-01-31T16:37:00Z">
              <w:r w:rsidDel="008027CD">
                <w:rPr>
                  <w:rFonts w:asciiTheme="majorHAnsi" w:hAnsiTheme="majorHAnsi" w:cstheme="majorHAnsi"/>
                </w:rPr>
                <w:delText>c.</w:delText>
              </w:r>
            </w:del>
          </w:p>
        </w:tc>
        <w:tc>
          <w:tcPr>
            <w:tcW w:w="8841" w:type="dxa"/>
            <w:gridSpan w:val="3"/>
            <w:tcBorders>
              <w:top w:val="nil"/>
              <w:left w:val="nil"/>
              <w:bottom w:val="nil"/>
              <w:right w:val="nil"/>
            </w:tcBorders>
            <w:shd w:val="clear" w:color="auto" w:fill="FFFFFF" w:themeFill="background1"/>
            <w:vAlign w:val="center"/>
            <w:hideMark/>
            <w:tcPrChange w:id="10231" w:author="Alexis Handford" w:date="2020-01-27T11:06:00Z">
              <w:tcPr>
                <w:tcW w:w="8841" w:type="dxa"/>
                <w:gridSpan w:val="3"/>
                <w:tcBorders>
                  <w:top w:val="nil"/>
                  <w:left w:val="nil"/>
                  <w:bottom w:val="nil"/>
                  <w:right w:val="nil"/>
                </w:tcBorders>
                <w:shd w:val="clear" w:color="auto" w:fill="FFFFFF" w:themeFill="background1"/>
                <w:hideMark/>
              </w:tcPr>
            </w:tcPrChange>
          </w:tcPr>
          <w:p w14:paraId="54BCBA6C" w14:textId="761E187D" w:rsidR="00374341" w:rsidDel="008027CD" w:rsidRDefault="00374341" w:rsidP="00374341">
            <w:pPr>
              <w:rPr>
                <w:del w:id="10232" w:author="Salah Soliman" w:date="2020-01-31T16:37:00Z"/>
              </w:rPr>
            </w:pPr>
            <w:del w:id="10233" w:author="Salah Soliman" w:date="2020-01-31T16:37:00Z">
              <w:r w:rsidDel="008027CD">
                <w:rPr>
                  <w:rFonts w:cstheme="minorHAnsi"/>
                  <w:highlight w:val="green"/>
                </w:rPr>
                <w:delText>Multi-option input features.</w:delText>
              </w:r>
            </w:del>
          </w:p>
        </w:tc>
        <w:tc>
          <w:tcPr>
            <w:tcW w:w="270" w:type="dxa"/>
            <w:tcBorders>
              <w:top w:val="nil"/>
              <w:left w:val="nil"/>
              <w:bottom w:val="nil"/>
              <w:right w:val="single" w:sz="4" w:space="0" w:color="5B9BD5" w:themeColor="accent5"/>
            </w:tcBorders>
            <w:shd w:val="clear" w:color="auto" w:fill="70AD47" w:themeFill="accent6"/>
            <w:tcPrChange w:id="10234" w:author="Alexis Handford" w:date="2020-01-27T11:06:00Z">
              <w:tcPr>
                <w:tcW w:w="270" w:type="dxa"/>
                <w:tcBorders>
                  <w:top w:val="nil"/>
                  <w:left w:val="nil"/>
                  <w:bottom w:val="nil"/>
                  <w:right w:val="single" w:sz="4" w:space="0" w:color="5B9BD5" w:themeColor="accent5"/>
                </w:tcBorders>
                <w:shd w:val="clear" w:color="auto" w:fill="70AD47" w:themeFill="accent6"/>
              </w:tcPr>
            </w:tcPrChange>
          </w:tcPr>
          <w:p w14:paraId="6748A975" w14:textId="7B9E75C8" w:rsidR="00374341" w:rsidDel="008027CD" w:rsidRDefault="00374341" w:rsidP="00374341">
            <w:pPr>
              <w:rPr>
                <w:del w:id="10235" w:author="Salah Soliman" w:date="2020-01-31T16:37:00Z"/>
              </w:rPr>
            </w:pPr>
          </w:p>
        </w:tc>
      </w:tr>
      <w:tr w:rsidR="00374341" w:rsidDel="008027CD" w14:paraId="1B017434" w14:textId="2049F5F7" w:rsidTr="3E89A3C7">
        <w:trPr>
          <w:cantSplit/>
          <w:del w:id="10236" w:author="Salah Soliman" w:date="2020-01-31T16:37:00Z"/>
        </w:trPr>
        <w:tc>
          <w:tcPr>
            <w:tcW w:w="264" w:type="dxa"/>
            <w:tcBorders>
              <w:top w:val="nil"/>
              <w:left w:val="single" w:sz="4" w:space="0" w:color="5B9BD5" w:themeColor="accent5"/>
              <w:bottom w:val="nil"/>
              <w:right w:val="nil"/>
            </w:tcBorders>
            <w:shd w:val="clear" w:color="auto" w:fill="70AD47" w:themeFill="accent6"/>
            <w:tcPrChange w:id="10237" w:author="Alexis Handford" w:date="2020-01-27T11:06:00Z">
              <w:tcPr>
                <w:tcW w:w="264" w:type="dxa"/>
                <w:tcBorders>
                  <w:top w:val="nil"/>
                  <w:left w:val="single" w:sz="4" w:space="0" w:color="5B9BD5" w:themeColor="accent5"/>
                  <w:bottom w:val="nil"/>
                  <w:right w:val="nil"/>
                </w:tcBorders>
                <w:shd w:val="clear" w:color="auto" w:fill="70AD47" w:themeFill="accent6"/>
              </w:tcPr>
            </w:tcPrChange>
          </w:tcPr>
          <w:p w14:paraId="4F4FC0CC" w14:textId="31B53B0C" w:rsidR="00374341" w:rsidDel="008027CD" w:rsidRDefault="00374341" w:rsidP="00374341">
            <w:pPr>
              <w:pStyle w:val="NoSpacing"/>
              <w:rPr>
                <w:del w:id="10238" w:author="Salah Soliman" w:date="2020-01-31T16:37:00Z"/>
                <w:sz w:val="16"/>
                <w:szCs w:val="16"/>
              </w:rPr>
            </w:pPr>
          </w:p>
        </w:tc>
        <w:tc>
          <w:tcPr>
            <w:tcW w:w="3960" w:type="dxa"/>
            <w:gridSpan w:val="3"/>
            <w:tcBorders>
              <w:top w:val="nil"/>
              <w:left w:val="nil"/>
              <w:bottom w:val="nil"/>
              <w:right w:val="nil"/>
            </w:tcBorders>
            <w:shd w:val="clear" w:color="auto" w:fill="70AD47" w:themeFill="accent6"/>
            <w:vAlign w:val="center"/>
            <w:tcPrChange w:id="10239" w:author="Alexis Handford" w:date="2020-01-27T11:06:00Z">
              <w:tcPr>
                <w:tcW w:w="3960" w:type="dxa"/>
                <w:gridSpan w:val="3"/>
                <w:tcBorders>
                  <w:top w:val="nil"/>
                  <w:left w:val="nil"/>
                  <w:bottom w:val="nil"/>
                  <w:right w:val="nil"/>
                </w:tcBorders>
                <w:shd w:val="clear" w:color="auto" w:fill="70AD47" w:themeFill="accent6"/>
              </w:tcPr>
            </w:tcPrChange>
          </w:tcPr>
          <w:p w14:paraId="41A441E7" w14:textId="10A71B6C" w:rsidR="00374341" w:rsidDel="008027CD" w:rsidRDefault="00374341" w:rsidP="00374341">
            <w:pPr>
              <w:pStyle w:val="NoSpacing"/>
              <w:rPr>
                <w:del w:id="10240" w:author="Salah Soliman" w:date="2020-01-31T16:37:00Z"/>
                <w:sz w:val="16"/>
                <w:szCs w:val="16"/>
              </w:rPr>
            </w:pPr>
          </w:p>
        </w:tc>
        <w:tc>
          <w:tcPr>
            <w:tcW w:w="1980" w:type="dxa"/>
            <w:tcBorders>
              <w:top w:val="nil"/>
              <w:left w:val="nil"/>
              <w:bottom w:val="nil"/>
              <w:right w:val="nil"/>
            </w:tcBorders>
            <w:shd w:val="clear" w:color="auto" w:fill="70AD47" w:themeFill="accent6"/>
            <w:vAlign w:val="center"/>
            <w:tcPrChange w:id="10241" w:author="Alexis Handford" w:date="2020-01-27T11:06:00Z">
              <w:tcPr>
                <w:tcW w:w="1980" w:type="dxa"/>
                <w:tcBorders>
                  <w:top w:val="nil"/>
                  <w:left w:val="nil"/>
                  <w:bottom w:val="nil"/>
                  <w:right w:val="nil"/>
                </w:tcBorders>
                <w:shd w:val="clear" w:color="auto" w:fill="70AD47" w:themeFill="accent6"/>
              </w:tcPr>
            </w:tcPrChange>
          </w:tcPr>
          <w:p w14:paraId="5581150E" w14:textId="75D3AC76" w:rsidR="00374341" w:rsidDel="008027CD" w:rsidRDefault="00374341" w:rsidP="00374341">
            <w:pPr>
              <w:pStyle w:val="NoSpacing"/>
              <w:rPr>
                <w:del w:id="10242" w:author="Salah Soliman" w:date="2020-01-31T16:37:00Z"/>
                <w:sz w:val="16"/>
                <w:szCs w:val="16"/>
              </w:rPr>
            </w:pPr>
          </w:p>
        </w:tc>
        <w:tc>
          <w:tcPr>
            <w:tcW w:w="3981" w:type="dxa"/>
            <w:tcBorders>
              <w:top w:val="nil"/>
              <w:left w:val="nil"/>
              <w:bottom w:val="nil"/>
              <w:right w:val="nil"/>
            </w:tcBorders>
            <w:shd w:val="clear" w:color="auto" w:fill="70AD47" w:themeFill="accent6"/>
            <w:vAlign w:val="center"/>
            <w:tcPrChange w:id="10243" w:author="Alexis Handford" w:date="2020-01-27T11:06:00Z">
              <w:tcPr>
                <w:tcW w:w="3981" w:type="dxa"/>
                <w:tcBorders>
                  <w:top w:val="nil"/>
                  <w:left w:val="nil"/>
                  <w:bottom w:val="nil"/>
                  <w:right w:val="nil"/>
                </w:tcBorders>
                <w:shd w:val="clear" w:color="auto" w:fill="70AD47" w:themeFill="accent6"/>
              </w:tcPr>
            </w:tcPrChange>
          </w:tcPr>
          <w:p w14:paraId="5411A7A1" w14:textId="548C2DD7" w:rsidR="00374341" w:rsidDel="008027CD" w:rsidRDefault="00374341" w:rsidP="00374341">
            <w:pPr>
              <w:pStyle w:val="NoSpacing"/>
              <w:rPr>
                <w:del w:id="10244" w:author="Salah Soliman" w:date="2020-01-31T16:37:00Z"/>
                <w:sz w:val="16"/>
                <w:szCs w:val="16"/>
              </w:rPr>
            </w:pPr>
          </w:p>
        </w:tc>
        <w:tc>
          <w:tcPr>
            <w:tcW w:w="270" w:type="dxa"/>
            <w:tcBorders>
              <w:top w:val="nil"/>
              <w:left w:val="nil"/>
              <w:bottom w:val="nil"/>
              <w:right w:val="single" w:sz="4" w:space="0" w:color="5B9BD5" w:themeColor="accent5"/>
            </w:tcBorders>
            <w:shd w:val="clear" w:color="auto" w:fill="70AD47" w:themeFill="accent6"/>
            <w:tcPrChange w:id="10245" w:author="Alexis Handford" w:date="2020-01-27T11:06:00Z">
              <w:tcPr>
                <w:tcW w:w="270" w:type="dxa"/>
                <w:tcBorders>
                  <w:top w:val="nil"/>
                  <w:left w:val="nil"/>
                  <w:bottom w:val="nil"/>
                  <w:right w:val="single" w:sz="4" w:space="0" w:color="5B9BD5" w:themeColor="accent5"/>
                </w:tcBorders>
                <w:shd w:val="clear" w:color="auto" w:fill="70AD47" w:themeFill="accent6"/>
              </w:tcPr>
            </w:tcPrChange>
          </w:tcPr>
          <w:p w14:paraId="4458BAC2" w14:textId="20C77E6E" w:rsidR="00374341" w:rsidDel="008027CD" w:rsidRDefault="00374341" w:rsidP="00374341">
            <w:pPr>
              <w:pStyle w:val="NoSpacing"/>
              <w:rPr>
                <w:del w:id="10246" w:author="Salah Soliman" w:date="2020-01-31T16:37:00Z"/>
                <w:sz w:val="16"/>
                <w:szCs w:val="16"/>
              </w:rPr>
            </w:pPr>
          </w:p>
        </w:tc>
      </w:tr>
      <w:tr w:rsidR="00374341" w:rsidDel="008027CD" w14:paraId="49BDD94E" w14:textId="04F03905" w:rsidTr="3E89A3C7">
        <w:trPr>
          <w:cantSplit/>
          <w:del w:id="10247" w:author="Salah Soliman" w:date="2020-01-31T16:37:00Z"/>
        </w:trPr>
        <w:tc>
          <w:tcPr>
            <w:tcW w:w="264" w:type="dxa"/>
            <w:tcBorders>
              <w:top w:val="nil"/>
              <w:left w:val="single" w:sz="4" w:space="0" w:color="5B9BD5" w:themeColor="accent5"/>
              <w:bottom w:val="nil"/>
              <w:right w:val="nil"/>
            </w:tcBorders>
            <w:shd w:val="clear" w:color="auto" w:fill="70AD47" w:themeFill="accent6"/>
            <w:tcPrChange w:id="10248" w:author="Alexis Handford" w:date="2020-01-27T11:06:00Z">
              <w:tcPr>
                <w:tcW w:w="264" w:type="dxa"/>
                <w:tcBorders>
                  <w:top w:val="nil"/>
                  <w:left w:val="single" w:sz="4" w:space="0" w:color="5B9BD5" w:themeColor="accent5"/>
                  <w:bottom w:val="nil"/>
                  <w:right w:val="nil"/>
                </w:tcBorders>
                <w:shd w:val="clear" w:color="auto" w:fill="70AD47" w:themeFill="accent6"/>
              </w:tcPr>
            </w:tcPrChange>
          </w:tcPr>
          <w:p w14:paraId="21D3AC8F" w14:textId="506DBA74" w:rsidR="00374341" w:rsidDel="008027CD" w:rsidRDefault="00374341" w:rsidP="00374341">
            <w:pPr>
              <w:rPr>
                <w:del w:id="10249" w:author="Salah Soliman" w:date="2020-01-31T16:37:00Z"/>
              </w:rPr>
            </w:pPr>
          </w:p>
        </w:tc>
        <w:tc>
          <w:tcPr>
            <w:tcW w:w="630" w:type="dxa"/>
            <w:tcBorders>
              <w:top w:val="nil"/>
              <w:left w:val="nil"/>
              <w:bottom w:val="nil"/>
              <w:right w:val="nil"/>
            </w:tcBorders>
            <w:shd w:val="clear" w:color="auto" w:fill="FFFFFF" w:themeFill="background1"/>
            <w:vAlign w:val="center"/>
            <w:hideMark/>
            <w:tcPrChange w:id="10250" w:author="Alexis Handford" w:date="2020-01-27T11:06:00Z">
              <w:tcPr>
                <w:tcW w:w="630" w:type="dxa"/>
                <w:tcBorders>
                  <w:top w:val="nil"/>
                  <w:left w:val="nil"/>
                  <w:bottom w:val="nil"/>
                  <w:right w:val="nil"/>
                </w:tcBorders>
                <w:shd w:val="clear" w:color="auto" w:fill="FFFFFF" w:themeFill="background1"/>
                <w:hideMark/>
              </w:tcPr>
            </w:tcPrChange>
          </w:tcPr>
          <w:p w14:paraId="508FB03B" w14:textId="082C9A0F" w:rsidR="00374341" w:rsidDel="008027CD" w:rsidRDefault="00374341" w:rsidP="00374341">
            <w:pPr>
              <w:rPr>
                <w:del w:id="10251" w:author="Salah Soliman" w:date="2020-01-31T16:37:00Z"/>
                <w:noProof/>
              </w:rPr>
            </w:pPr>
            <w:del w:id="10252" w:author="Salah Soliman" w:date="2020-01-31T16:37:00Z">
              <w:r w:rsidDel="008027CD">
                <w:rPr>
                  <w:noProof/>
                </w:rPr>
                <mc:AlternateContent>
                  <mc:Choice Requires="wps">
                    <w:drawing>
                      <wp:inline distT="0" distB="0" distL="0" distR="0" wp14:anchorId="1D65801D" wp14:editId="59F087D0">
                        <wp:extent cx="207010" cy="207010"/>
                        <wp:effectExtent l="19050" t="19050" r="21590" b="21590"/>
                        <wp:docPr id="190" name="Oval 19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010" cy="207010"/>
                                </a:xfrm>
                                <a:prstGeom prst="ellipse">
                                  <a:avLst/>
                                </a:prstGeom>
                                <a:noFill/>
                                <a:ln w="28575">
                                  <a:solidFill>
                                    <a:schemeClr val="accent5">
                                      <a:lumMod val="9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inline>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w16se="http://schemas.microsoft.com/office/word/2015/wordml/symex" xmlns:cx1="http://schemas.microsoft.com/office/drawing/2015/9/8/chartex" xmlns:cx="http://schemas.microsoft.com/office/drawing/2014/chartex">
                    <w:pict>
                      <v:oval w14:anchorId="25C94625" id="Oval 190" o:spid="_x0000_s1026" style="width:16.3pt;height:16.3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" filled="f" strokecolor="#428bce [2888]" strokeweight="2.25pt">
                        <v:stroke joinstyle="miter"/>
                        <w10:anchorlock/>
                      </v:oval>
                    </w:pict>
                  </mc:Fallback>
                </mc:AlternateContent>
              </w:r>
            </w:del>
          </w:p>
        </w:tc>
        <w:tc>
          <w:tcPr>
            <w:tcW w:w="450" w:type="dxa"/>
            <w:tcBorders>
              <w:top w:val="nil"/>
              <w:left w:val="nil"/>
              <w:bottom w:val="nil"/>
              <w:right w:val="nil"/>
            </w:tcBorders>
            <w:shd w:val="clear" w:color="auto" w:fill="FFFFFF" w:themeFill="background1"/>
            <w:vAlign w:val="center"/>
            <w:hideMark/>
            <w:tcPrChange w:id="10253" w:author="Alexis Handford" w:date="2020-01-27T11:06:00Z">
              <w:tcPr>
                <w:tcW w:w="450" w:type="dxa"/>
                <w:tcBorders>
                  <w:top w:val="nil"/>
                  <w:left w:val="nil"/>
                  <w:bottom w:val="nil"/>
                  <w:right w:val="nil"/>
                </w:tcBorders>
                <w:shd w:val="clear" w:color="auto" w:fill="FFFFFF" w:themeFill="background1"/>
                <w:hideMark/>
              </w:tcPr>
            </w:tcPrChange>
          </w:tcPr>
          <w:p w14:paraId="3368AFCF" w14:textId="66C843B0" w:rsidR="00374341" w:rsidDel="008027CD" w:rsidRDefault="00374341" w:rsidP="00374341">
            <w:pPr>
              <w:rPr>
                <w:del w:id="10254" w:author="Salah Soliman" w:date="2020-01-31T16:37:00Z"/>
                <w:rFonts w:asciiTheme="majorHAnsi" w:hAnsiTheme="majorHAnsi" w:cstheme="majorHAnsi"/>
              </w:rPr>
            </w:pPr>
            <w:del w:id="10255" w:author="Salah Soliman" w:date="2020-01-31T16:37:00Z">
              <w:r w:rsidDel="008027CD">
                <w:rPr>
                  <w:rFonts w:asciiTheme="majorHAnsi" w:hAnsiTheme="majorHAnsi" w:cstheme="majorHAnsi"/>
                </w:rPr>
                <w:delText>d.</w:delText>
              </w:r>
            </w:del>
          </w:p>
        </w:tc>
        <w:tc>
          <w:tcPr>
            <w:tcW w:w="8841" w:type="dxa"/>
            <w:gridSpan w:val="3"/>
            <w:tcBorders>
              <w:top w:val="nil"/>
              <w:left w:val="nil"/>
              <w:bottom w:val="nil"/>
              <w:right w:val="nil"/>
            </w:tcBorders>
            <w:shd w:val="clear" w:color="auto" w:fill="FFFFFF" w:themeFill="background1"/>
            <w:vAlign w:val="center"/>
            <w:hideMark/>
            <w:tcPrChange w:id="10256" w:author="Alexis Handford" w:date="2020-01-27T11:06:00Z">
              <w:tcPr>
                <w:tcW w:w="8841" w:type="dxa"/>
                <w:gridSpan w:val="3"/>
                <w:tcBorders>
                  <w:top w:val="nil"/>
                  <w:left w:val="nil"/>
                  <w:bottom w:val="nil"/>
                  <w:right w:val="nil"/>
                </w:tcBorders>
                <w:shd w:val="clear" w:color="auto" w:fill="FFFFFF" w:themeFill="background1"/>
                <w:hideMark/>
              </w:tcPr>
            </w:tcPrChange>
          </w:tcPr>
          <w:p w14:paraId="522D7303" w14:textId="59FA95C2" w:rsidR="00374341" w:rsidDel="008027CD" w:rsidRDefault="00374341" w:rsidP="00374341">
            <w:pPr>
              <w:rPr>
                <w:del w:id="10257" w:author="Salah Soliman" w:date="2020-01-31T16:37:00Z"/>
              </w:rPr>
            </w:pPr>
            <w:del w:id="10258" w:author="Salah Soliman" w:date="2020-01-31T16:37:00Z">
              <w:r w:rsidDel="008027CD">
                <w:delText>None of the above.</w:delText>
              </w:r>
            </w:del>
          </w:p>
        </w:tc>
        <w:tc>
          <w:tcPr>
            <w:tcW w:w="270" w:type="dxa"/>
            <w:tcBorders>
              <w:top w:val="nil"/>
              <w:left w:val="nil"/>
              <w:bottom w:val="nil"/>
              <w:right w:val="single" w:sz="4" w:space="0" w:color="5B9BD5" w:themeColor="accent5"/>
            </w:tcBorders>
            <w:shd w:val="clear" w:color="auto" w:fill="70AD47" w:themeFill="accent6"/>
            <w:tcPrChange w:id="10259" w:author="Alexis Handford" w:date="2020-01-27T11:06:00Z">
              <w:tcPr>
                <w:tcW w:w="270" w:type="dxa"/>
                <w:tcBorders>
                  <w:top w:val="nil"/>
                  <w:left w:val="nil"/>
                  <w:bottom w:val="nil"/>
                  <w:right w:val="single" w:sz="4" w:space="0" w:color="5B9BD5" w:themeColor="accent5"/>
                </w:tcBorders>
                <w:shd w:val="clear" w:color="auto" w:fill="70AD47" w:themeFill="accent6"/>
              </w:tcPr>
            </w:tcPrChange>
          </w:tcPr>
          <w:p w14:paraId="34A219A0" w14:textId="7D501987" w:rsidR="00374341" w:rsidDel="008027CD" w:rsidRDefault="00374341" w:rsidP="00374341">
            <w:pPr>
              <w:rPr>
                <w:del w:id="10260" w:author="Salah Soliman" w:date="2020-01-31T16:37:00Z"/>
              </w:rPr>
            </w:pPr>
          </w:p>
        </w:tc>
      </w:tr>
      <w:tr w:rsidR="00374341" w:rsidDel="008027CD" w14:paraId="0D099817" w14:textId="0A7EA16D" w:rsidTr="3E89A3C7">
        <w:trPr>
          <w:cantSplit/>
          <w:del w:id="10261" w:author="Salah Soliman" w:date="2020-01-31T16:37:00Z"/>
        </w:trPr>
        <w:tc>
          <w:tcPr>
            <w:tcW w:w="264" w:type="dxa"/>
            <w:tcBorders>
              <w:top w:val="nil"/>
              <w:left w:val="single" w:sz="4" w:space="0" w:color="5B9BD5" w:themeColor="accent5"/>
              <w:bottom w:val="nil"/>
              <w:right w:val="nil"/>
            </w:tcBorders>
            <w:shd w:val="clear" w:color="auto" w:fill="70AD47" w:themeFill="accent6"/>
            <w:tcPrChange w:id="10262" w:author="Alexis Handford" w:date="2020-01-27T11:06:00Z">
              <w:tcPr>
                <w:tcW w:w="264" w:type="dxa"/>
                <w:tcBorders>
                  <w:top w:val="nil"/>
                  <w:left w:val="single" w:sz="4" w:space="0" w:color="5B9BD5" w:themeColor="accent5"/>
                  <w:bottom w:val="nil"/>
                  <w:right w:val="nil"/>
                </w:tcBorders>
                <w:shd w:val="clear" w:color="auto" w:fill="70AD47" w:themeFill="accent6"/>
              </w:tcPr>
            </w:tcPrChange>
          </w:tcPr>
          <w:p w14:paraId="1346586F" w14:textId="0EC83ABA" w:rsidR="00374341" w:rsidDel="008027CD" w:rsidRDefault="00374341" w:rsidP="00374341">
            <w:pPr>
              <w:pStyle w:val="NoSpacing"/>
              <w:rPr>
                <w:del w:id="10263" w:author="Salah Soliman" w:date="2020-01-31T16:37:00Z"/>
                <w:sz w:val="16"/>
                <w:szCs w:val="16"/>
              </w:rPr>
            </w:pPr>
          </w:p>
        </w:tc>
        <w:tc>
          <w:tcPr>
            <w:tcW w:w="3960" w:type="dxa"/>
            <w:gridSpan w:val="3"/>
            <w:tcBorders>
              <w:top w:val="nil"/>
              <w:left w:val="nil"/>
              <w:bottom w:val="nil"/>
              <w:right w:val="nil"/>
            </w:tcBorders>
            <w:shd w:val="clear" w:color="auto" w:fill="70AD47" w:themeFill="accent6"/>
            <w:vAlign w:val="center"/>
            <w:tcPrChange w:id="10264" w:author="Alexis Handford" w:date="2020-01-27T11:06:00Z">
              <w:tcPr>
                <w:tcW w:w="3960" w:type="dxa"/>
                <w:gridSpan w:val="3"/>
                <w:tcBorders>
                  <w:top w:val="nil"/>
                  <w:left w:val="nil"/>
                  <w:bottom w:val="nil"/>
                  <w:right w:val="nil"/>
                </w:tcBorders>
                <w:shd w:val="clear" w:color="auto" w:fill="70AD47" w:themeFill="accent6"/>
              </w:tcPr>
            </w:tcPrChange>
          </w:tcPr>
          <w:p w14:paraId="0CBB5EAA" w14:textId="3281B71B" w:rsidR="00374341" w:rsidDel="008027CD" w:rsidRDefault="00374341" w:rsidP="00374341">
            <w:pPr>
              <w:pStyle w:val="NoSpacing"/>
              <w:rPr>
                <w:del w:id="10265" w:author="Salah Soliman" w:date="2020-01-31T16:37:00Z"/>
                <w:sz w:val="16"/>
                <w:szCs w:val="16"/>
              </w:rPr>
            </w:pPr>
          </w:p>
        </w:tc>
        <w:tc>
          <w:tcPr>
            <w:tcW w:w="1980" w:type="dxa"/>
            <w:tcBorders>
              <w:top w:val="nil"/>
              <w:left w:val="nil"/>
              <w:bottom w:val="nil"/>
              <w:right w:val="nil"/>
            </w:tcBorders>
            <w:shd w:val="clear" w:color="auto" w:fill="70AD47" w:themeFill="accent6"/>
            <w:vAlign w:val="center"/>
            <w:tcPrChange w:id="10266" w:author="Alexis Handford" w:date="2020-01-27T11:06:00Z">
              <w:tcPr>
                <w:tcW w:w="1980" w:type="dxa"/>
                <w:tcBorders>
                  <w:top w:val="nil"/>
                  <w:left w:val="nil"/>
                  <w:bottom w:val="nil"/>
                  <w:right w:val="nil"/>
                </w:tcBorders>
                <w:shd w:val="clear" w:color="auto" w:fill="70AD47" w:themeFill="accent6"/>
              </w:tcPr>
            </w:tcPrChange>
          </w:tcPr>
          <w:p w14:paraId="0B2B460D" w14:textId="355A4FDD" w:rsidR="00374341" w:rsidDel="008027CD" w:rsidRDefault="00374341" w:rsidP="00374341">
            <w:pPr>
              <w:pStyle w:val="NoSpacing"/>
              <w:rPr>
                <w:del w:id="10267" w:author="Salah Soliman" w:date="2020-01-31T16:37:00Z"/>
                <w:sz w:val="16"/>
                <w:szCs w:val="16"/>
              </w:rPr>
            </w:pPr>
          </w:p>
        </w:tc>
        <w:tc>
          <w:tcPr>
            <w:tcW w:w="3981" w:type="dxa"/>
            <w:tcBorders>
              <w:top w:val="nil"/>
              <w:left w:val="nil"/>
              <w:bottom w:val="nil"/>
              <w:right w:val="nil"/>
            </w:tcBorders>
            <w:shd w:val="clear" w:color="auto" w:fill="70AD47" w:themeFill="accent6"/>
            <w:vAlign w:val="center"/>
            <w:tcPrChange w:id="10268" w:author="Alexis Handford" w:date="2020-01-27T11:06:00Z">
              <w:tcPr>
                <w:tcW w:w="3981" w:type="dxa"/>
                <w:tcBorders>
                  <w:top w:val="nil"/>
                  <w:left w:val="nil"/>
                  <w:bottom w:val="nil"/>
                  <w:right w:val="nil"/>
                </w:tcBorders>
                <w:shd w:val="clear" w:color="auto" w:fill="70AD47" w:themeFill="accent6"/>
              </w:tcPr>
            </w:tcPrChange>
          </w:tcPr>
          <w:p w14:paraId="162B0D3C" w14:textId="64B6AEF2" w:rsidR="00374341" w:rsidDel="008027CD" w:rsidRDefault="00374341" w:rsidP="00374341">
            <w:pPr>
              <w:pStyle w:val="NoSpacing"/>
              <w:rPr>
                <w:del w:id="10269" w:author="Salah Soliman" w:date="2020-01-31T16:37:00Z"/>
                <w:sz w:val="16"/>
                <w:szCs w:val="16"/>
              </w:rPr>
            </w:pPr>
          </w:p>
        </w:tc>
        <w:tc>
          <w:tcPr>
            <w:tcW w:w="270" w:type="dxa"/>
            <w:tcBorders>
              <w:top w:val="nil"/>
              <w:left w:val="nil"/>
              <w:bottom w:val="nil"/>
              <w:right w:val="single" w:sz="4" w:space="0" w:color="5B9BD5" w:themeColor="accent5"/>
            </w:tcBorders>
            <w:shd w:val="clear" w:color="auto" w:fill="70AD47" w:themeFill="accent6"/>
            <w:tcPrChange w:id="10270" w:author="Alexis Handford" w:date="2020-01-27T11:06:00Z">
              <w:tcPr>
                <w:tcW w:w="270" w:type="dxa"/>
                <w:tcBorders>
                  <w:top w:val="nil"/>
                  <w:left w:val="nil"/>
                  <w:bottom w:val="nil"/>
                  <w:right w:val="single" w:sz="4" w:space="0" w:color="5B9BD5" w:themeColor="accent5"/>
                </w:tcBorders>
                <w:shd w:val="clear" w:color="auto" w:fill="70AD47" w:themeFill="accent6"/>
              </w:tcPr>
            </w:tcPrChange>
          </w:tcPr>
          <w:p w14:paraId="0CA7663B" w14:textId="4F6255B3" w:rsidR="00374341" w:rsidDel="008027CD" w:rsidRDefault="00374341" w:rsidP="00374341">
            <w:pPr>
              <w:pStyle w:val="NoSpacing"/>
              <w:rPr>
                <w:del w:id="10271" w:author="Salah Soliman" w:date="2020-01-31T16:37:00Z"/>
                <w:sz w:val="16"/>
                <w:szCs w:val="16"/>
              </w:rPr>
            </w:pPr>
          </w:p>
        </w:tc>
      </w:tr>
      <w:tr w:rsidR="00374341" w:rsidDel="008027CD" w14:paraId="1129054E" w14:textId="45B01665" w:rsidTr="3E89A3C7">
        <w:trPr>
          <w:cantSplit/>
          <w:del w:id="10272" w:author="Salah Soliman" w:date="2020-01-31T16:37:00Z"/>
        </w:trPr>
        <w:tc>
          <w:tcPr>
            <w:tcW w:w="264" w:type="dxa"/>
            <w:tcBorders>
              <w:top w:val="nil"/>
              <w:left w:val="single" w:sz="4" w:space="0" w:color="5B9BD5" w:themeColor="accent5"/>
              <w:bottom w:val="single" w:sz="4" w:space="0" w:color="5B9BD5" w:themeColor="accent5"/>
              <w:right w:val="nil"/>
            </w:tcBorders>
            <w:shd w:val="clear" w:color="auto" w:fill="70AD47" w:themeFill="accent6"/>
            <w:tcPrChange w:id="10273" w:author="Alexis Handford" w:date="2020-01-27T11:06:00Z">
              <w:tcPr>
                <w:tcW w:w="264" w:type="dxa"/>
                <w:tcBorders>
                  <w:top w:val="nil"/>
                  <w:left w:val="single" w:sz="4" w:space="0" w:color="5B9BD5" w:themeColor="accent5"/>
                  <w:bottom w:val="single" w:sz="4" w:space="0" w:color="5B9BD5" w:themeColor="accent5"/>
                  <w:right w:val="nil"/>
                </w:tcBorders>
                <w:shd w:val="clear" w:color="auto" w:fill="70AD47" w:themeFill="accent6"/>
              </w:tcPr>
            </w:tcPrChange>
          </w:tcPr>
          <w:p w14:paraId="441C55BD" w14:textId="37038D91" w:rsidR="00374341" w:rsidDel="008027CD" w:rsidRDefault="00374341" w:rsidP="00374341">
            <w:pPr>
              <w:rPr>
                <w:del w:id="10274" w:author="Salah Soliman" w:date="2020-01-31T16:37:00Z"/>
              </w:rPr>
            </w:pPr>
          </w:p>
        </w:tc>
        <w:tc>
          <w:tcPr>
            <w:tcW w:w="3960" w:type="dxa"/>
            <w:gridSpan w:val="3"/>
            <w:tcBorders>
              <w:top w:val="nil"/>
              <w:left w:val="nil"/>
              <w:bottom w:val="single" w:sz="4" w:space="0" w:color="5B9BD5" w:themeColor="accent5"/>
              <w:right w:val="nil"/>
            </w:tcBorders>
            <w:shd w:val="clear" w:color="auto" w:fill="70AD47" w:themeFill="accent6"/>
            <w:vAlign w:val="center"/>
            <w:tcPrChange w:id="10275" w:author="Alexis Handford" w:date="2020-01-27T11:06:00Z">
              <w:tcPr>
                <w:tcW w:w="3960" w:type="dxa"/>
                <w:gridSpan w:val="3"/>
                <w:tcBorders>
                  <w:top w:val="nil"/>
                  <w:left w:val="nil"/>
                  <w:bottom w:val="single" w:sz="4" w:space="0" w:color="5B9BD5" w:themeColor="accent5"/>
                  <w:right w:val="nil"/>
                </w:tcBorders>
                <w:shd w:val="clear" w:color="auto" w:fill="70AD47" w:themeFill="accent6"/>
              </w:tcPr>
            </w:tcPrChange>
          </w:tcPr>
          <w:p w14:paraId="0E121405" w14:textId="1E5ACBA5" w:rsidR="00374341" w:rsidDel="008027CD" w:rsidRDefault="00374341" w:rsidP="00374341">
            <w:pPr>
              <w:rPr>
                <w:del w:id="10276" w:author="Salah Soliman" w:date="2020-01-31T16:37:00Z"/>
              </w:rPr>
            </w:pPr>
          </w:p>
        </w:tc>
        <w:tc>
          <w:tcPr>
            <w:tcW w:w="1980" w:type="dxa"/>
            <w:tcBorders>
              <w:top w:val="nil"/>
              <w:left w:val="nil"/>
              <w:bottom w:val="single" w:sz="4" w:space="0" w:color="5B9BD5" w:themeColor="accent5"/>
              <w:right w:val="nil"/>
            </w:tcBorders>
            <w:shd w:val="clear" w:color="auto" w:fill="70AD47" w:themeFill="accent6"/>
            <w:vAlign w:val="center"/>
            <w:hideMark/>
            <w:tcPrChange w:id="10277" w:author="Alexis Handford" w:date="2020-01-27T11:06:00Z">
              <w:tcPr>
                <w:tcW w:w="1980" w:type="dxa"/>
                <w:tcBorders>
                  <w:top w:val="nil"/>
                  <w:left w:val="nil"/>
                  <w:bottom w:val="single" w:sz="4" w:space="0" w:color="5B9BD5" w:themeColor="accent5"/>
                  <w:right w:val="nil"/>
                </w:tcBorders>
                <w:shd w:val="clear" w:color="auto" w:fill="70AD47" w:themeFill="accent6"/>
                <w:hideMark/>
              </w:tcPr>
            </w:tcPrChange>
          </w:tcPr>
          <w:p w14:paraId="6696CDEB" w14:textId="5A399646" w:rsidR="00374341" w:rsidDel="008027CD" w:rsidRDefault="00374341" w:rsidP="00374341">
            <w:pPr>
              <w:rPr>
                <w:del w:id="10278" w:author="Salah Soliman" w:date="2020-01-31T16:37:00Z"/>
              </w:rPr>
            </w:pPr>
            <w:del w:id="10279" w:author="Salah Soliman" w:date="2020-01-31T16:37:00Z">
              <w:r w:rsidDel="008027CD">
                <w:rPr>
                  <w:noProof/>
                </w:rPr>
                <w:drawing>
                  <wp:inline distT="0" distB="0" distL="0" distR="0" wp14:anchorId="7B972800" wp14:editId="70E68859">
                    <wp:extent cx="1158240" cy="304800"/>
                    <wp:effectExtent l="0" t="0" r="381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158240" cy="304800"/>
                            </a:xfrm>
                            <a:prstGeom prst="rect">
                              <a:avLst/>
                            </a:prstGeom>
                            <a:noFill/>
                            <a:ln>
                              <a:noFill/>
                            </a:ln>
                          </pic:spPr>
                        </pic:pic>
                      </a:graphicData>
                    </a:graphic>
                  </wp:inline>
                </w:drawing>
              </w:r>
            </w:del>
          </w:p>
        </w:tc>
        <w:tc>
          <w:tcPr>
            <w:tcW w:w="3981" w:type="dxa"/>
            <w:tcBorders>
              <w:top w:val="nil"/>
              <w:left w:val="nil"/>
              <w:bottom w:val="single" w:sz="4" w:space="0" w:color="5B9BD5" w:themeColor="accent5"/>
              <w:right w:val="nil"/>
            </w:tcBorders>
            <w:shd w:val="clear" w:color="auto" w:fill="70AD47" w:themeFill="accent6"/>
            <w:vAlign w:val="center"/>
            <w:tcPrChange w:id="10280" w:author="Alexis Handford" w:date="2020-01-27T11:06:00Z">
              <w:tcPr>
                <w:tcW w:w="3981" w:type="dxa"/>
                <w:tcBorders>
                  <w:top w:val="nil"/>
                  <w:left w:val="nil"/>
                  <w:bottom w:val="single" w:sz="4" w:space="0" w:color="5B9BD5" w:themeColor="accent5"/>
                  <w:right w:val="nil"/>
                </w:tcBorders>
                <w:shd w:val="clear" w:color="auto" w:fill="70AD47" w:themeFill="accent6"/>
              </w:tcPr>
            </w:tcPrChange>
          </w:tcPr>
          <w:p w14:paraId="4266A2DD" w14:textId="6E46E227" w:rsidR="00374341" w:rsidDel="008027CD" w:rsidRDefault="00374341" w:rsidP="00374341">
            <w:pPr>
              <w:rPr>
                <w:del w:id="10281" w:author="Salah Soliman" w:date="2020-01-31T16:37:00Z"/>
              </w:rPr>
            </w:pPr>
          </w:p>
        </w:tc>
        <w:tc>
          <w:tcPr>
            <w:tcW w:w="270" w:type="dxa"/>
            <w:tcBorders>
              <w:top w:val="nil"/>
              <w:left w:val="nil"/>
              <w:bottom w:val="single" w:sz="4" w:space="0" w:color="5B9BD5" w:themeColor="accent5"/>
              <w:right w:val="single" w:sz="4" w:space="0" w:color="5B9BD5" w:themeColor="accent5"/>
            </w:tcBorders>
            <w:shd w:val="clear" w:color="auto" w:fill="70AD47" w:themeFill="accent6"/>
            <w:tcPrChange w:id="10282" w:author="Alexis Handford" w:date="2020-01-27T11:06:00Z">
              <w:tcPr>
                <w:tcW w:w="270" w:type="dxa"/>
                <w:tcBorders>
                  <w:top w:val="nil"/>
                  <w:left w:val="nil"/>
                  <w:bottom w:val="single" w:sz="4" w:space="0" w:color="5B9BD5" w:themeColor="accent5"/>
                  <w:right w:val="single" w:sz="4" w:space="0" w:color="5B9BD5" w:themeColor="accent5"/>
                </w:tcBorders>
                <w:shd w:val="clear" w:color="auto" w:fill="70AD47" w:themeFill="accent6"/>
              </w:tcPr>
            </w:tcPrChange>
          </w:tcPr>
          <w:p w14:paraId="7682C0BD" w14:textId="305EF37F" w:rsidR="00374341" w:rsidDel="008027CD" w:rsidRDefault="00374341" w:rsidP="00374341">
            <w:pPr>
              <w:rPr>
                <w:del w:id="10283" w:author="Salah Soliman" w:date="2020-01-31T16:37:00Z"/>
              </w:rPr>
            </w:pPr>
          </w:p>
        </w:tc>
      </w:tr>
    </w:tbl>
    <w:p w14:paraId="6DBD3183" w14:textId="0F57F091" w:rsidR="00374341" w:rsidDel="008027CD" w:rsidRDefault="00374341" w:rsidP="00374341">
      <w:pPr>
        <w:pStyle w:val="NoSpacing"/>
        <w:rPr>
          <w:del w:id="10284" w:author="Salah Soliman" w:date="2020-01-31T16:37:00Z"/>
        </w:rPr>
      </w:pPr>
      <w:bookmarkStart w:id="10285" w:name="_Hlk31381049"/>
    </w:p>
    <w:tbl>
      <w:tblPr>
        <w:tblStyle w:val="TableGrid"/>
        <w:tblW w:w="10530" w:type="dxa"/>
        <w:tblBorders>
          <w:top w:val="single" w:sz="4" w:space="0" w:color="5B9BD5" w:themeColor="accent5"/>
          <w:left w:val="single" w:sz="4" w:space="0" w:color="5B9BD5" w:themeColor="accent5"/>
          <w:bottom w:val="single" w:sz="4" w:space="0" w:color="5B9BD5" w:themeColor="accent5"/>
          <w:right w:val="single" w:sz="4" w:space="0" w:color="5B9BD5" w:themeColor="accent5"/>
          <w:insideH w:val="none" w:sz="0" w:space="0" w:color="auto"/>
          <w:insideV w:val="none" w:sz="0" w:space="0" w:color="auto"/>
        </w:tblBorders>
        <w:tblLayout w:type="fixed"/>
        <w:tblCellMar>
          <w:left w:w="115" w:type="dxa"/>
          <w:right w:w="115" w:type="dxa"/>
        </w:tblCellMar>
        <w:tblLook w:val="04A0" w:firstRow="1" w:lastRow="0" w:firstColumn="1" w:lastColumn="0" w:noHBand="0" w:noVBand="1"/>
      </w:tblPr>
      <w:tblGrid>
        <w:gridCol w:w="265"/>
        <w:gridCol w:w="2521"/>
        <w:gridCol w:w="7474"/>
        <w:gridCol w:w="270"/>
      </w:tblGrid>
      <w:tr w:rsidR="00374341" w:rsidDel="008027CD" w14:paraId="32B3BA18" w14:textId="4F55BBA9" w:rsidTr="00374341">
        <w:trPr>
          <w:trHeight w:val="107"/>
          <w:del w:id="10286" w:author="Salah Soliman" w:date="2020-01-31T16:37:00Z"/>
        </w:trPr>
        <w:tc>
          <w:tcPr>
            <w:tcW w:w="265" w:type="dxa"/>
            <w:tcBorders>
              <w:top w:val="single" w:sz="4" w:space="0" w:color="5B9BD5" w:themeColor="accent5"/>
              <w:left w:val="single" w:sz="4" w:space="0" w:color="5B9BD5" w:themeColor="accent5"/>
              <w:bottom w:val="nil"/>
              <w:right w:val="nil"/>
            </w:tcBorders>
            <w:shd w:val="clear" w:color="auto" w:fill="70AD47" w:themeFill="accent6"/>
          </w:tcPr>
          <w:p w14:paraId="0E2166EE" w14:textId="3BB4B647" w:rsidR="00374341" w:rsidDel="008027CD" w:rsidRDefault="00374341" w:rsidP="00374341">
            <w:pPr>
              <w:rPr>
                <w:del w:id="10287" w:author="Salah Soliman" w:date="2020-01-31T16:37:00Z"/>
              </w:rPr>
            </w:pPr>
          </w:p>
        </w:tc>
        <w:tc>
          <w:tcPr>
            <w:tcW w:w="2520" w:type="dxa"/>
            <w:tcBorders>
              <w:top w:val="single" w:sz="4" w:space="0" w:color="5B9BD5" w:themeColor="accent5"/>
              <w:left w:val="nil"/>
              <w:bottom w:val="nil"/>
              <w:right w:val="nil"/>
            </w:tcBorders>
            <w:shd w:val="clear" w:color="auto" w:fill="70AD47" w:themeFill="accent6"/>
          </w:tcPr>
          <w:p w14:paraId="32766126" w14:textId="1EC1A633" w:rsidR="00374341" w:rsidDel="008027CD" w:rsidRDefault="00374341" w:rsidP="00374341">
            <w:pPr>
              <w:rPr>
                <w:del w:id="10288" w:author="Salah Soliman" w:date="2020-01-31T16:37:00Z"/>
              </w:rPr>
            </w:pPr>
          </w:p>
        </w:tc>
        <w:tc>
          <w:tcPr>
            <w:tcW w:w="7470" w:type="dxa"/>
            <w:tcBorders>
              <w:top w:val="single" w:sz="4" w:space="0" w:color="5B9BD5" w:themeColor="accent5"/>
              <w:left w:val="nil"/>
              <w:bottom w:val="nil"/>
              <w:right w:val="nil"/>
            </w:tcBorders>
            <w:shd w:val="clear" w:color="auto" w:fill="70AD47" w:themeFill="accent6"/>
            <w:hideMark/>
          </w:tcPr>
          <w:p w14:paraId="0279BA7D" w14:textId="611A025A" w:rsidR="00374341" w:rsidDel="008027CD" w:rsidRDefault="00374341" w:rsidP="00374341">
            <w:pPr>
              <w:jc w:val="right"/>
              <w:rPr>
                <w:del w:id="10289" w:author="Salah Soliman" w:date="2020-01-31T16:37:00Z"/>
                <w:color w:val="78C800"/>
              </w:rPr>
            </w:pPr>
            <w:del w:id="10290" w:author="Salah Soliman" w:date="2020-01-31T16:37:00Z">
              <w:r w:rsidDel="008027CD">
                <w:rPr>
                  <w:rFonts w:ascii="FontAwesome" w:hAnsi="FontAwesome"/>
                  <w:color w:val="78C800"/>
                </w:rPr>
                <w:sym w:font="FontAwesome" w:char="F058"/>
              </w:r>
              <w:r w:rsidDel="008027CD">
                <w:rPr>
                  <w:color w:val="78C800"/>
                </w:rPr>
                <w:delText xml:space="preserve"> Correct</w:delText>
              </w:r>
            </w:del>
          </w:p>
        </w:tc>
        <w:tc>
          <w:tcPr>
            <w:tcW w:w="270" w:type="dxa"/>
            <w:tcBorders>
              <w:top w:val="single" w:sz="4" w:space="0" w:color="5B9BD5" w:themeColor="accent5"/>
              <w:left w:val="nil"/>
              <w:bottom w:val="nil"/>
              <w:right w:val="single" w:sz="4" w:space="0" w:color="5B9BD5" w:themeColor="accent5"/>
            </w:tcBorders>
            <w:shd w:val="clear" w:color="auto" w:fill="70AD47" w:themeFill="accent6"/>
          </w:tcPr>
          <w:p w14:paraId="12F3EC0F" w14:textId="3DD92B0F" w:rsidR="00374341" w:rsidDel="008027CD" w:rsidRDefault="00374341" w:rsidP="00374341">
            <w:pPr>
              <w:rPr>
                <w:del w:id="10291" w:author="Salah Soliman" w:date="2020-01-31T16:37:00Z"/>
                <w:color w:val="404040" w:themeColor="text1" w:themeTint="BF"/>
              </w:rPr>
            </w:pPr>
          </w:p>
        </w:tc>
      </w:tr>
      <w:tr w:rsidR="00374341" w:rsidDel="008027CD" w14:paraId="6AA829C1" w14:textId="6A05EE6C" w:rsidTr="00374341">
        <w:trPr>
          <w:del w:id="10292" w:author="Salah Soliman" w:date="2020-01-31T16:37:00Z"/>
        </w:trPr>
        <w:tc>
          <w:tcPr>
            <w:tcW w:w="265" w:type="dxa"/>
            <w:tcBorders>
              <w:top w:val="nil"/>
              <w:left w:val="single" w:sz="4" w:space="0" w:color="5B9BD5" w:themeColor="accent5"/>
              <w:bottom w:val="nil"/>
              <w:right w:val="nil"/>
            </w:tcBorders>
            <w:shd w:val="clear" w:color="auto" w:fill="70AD47" w:themeFill="accent6"/>
          </w:tcPr>
          <w:p w14:paraId="33F6EF81" w14:textId="270D1ABD" w:rsidR="00374341" w:rsidDel="008027CD" w:rsidRDefault="00374341" w:rsidP="00374341">
            <w:pPr>
              <w:rPr>
                <w:del w:id="10293" w:author="Salah Soliman" w:date="2020-01-31T16:37:00Z"/>
              </w:rPr>
            </w:pPr>
          </w:p>
        </w:tc>
        <w:tc>
          <w:tcPr>
            <w:tcW w:w="2520" w:type="dxa"/>
            <w:tcBorders>
              <w:top w:val="nil"/>
              <w:left w:val="nil"/>
              <w:bottom w:val="nil"/>
              <w:right w:val="nil"/>
            </w:tcBorders>
            <w:shd w:val="clear" w:color="auto" w:fill="78C800"/>
            <w:hideMark/>
          </w:tcPr>
          <w:p w14:paraId="234EF7F7" w14:textId="4C3BBE2B" w:rsidR="00374341" w:rsidDel="008027CD" w:rsidRDefault="00374341" w:rsidP="00374341">
            <w:pPr>
              <w:rPr>
                <w:del w:id="10294" w:author="Salah Soliman" w:date="2020-01-31T16:37:00Z"/>
                <w:rFonts w:asciiTheme="majorHAnsi" w:hAnsiTheme="majorHAnsi" w:cstheme="majorHAnsi"/>
                <w:color w:val="FFFFFF" w:themeColor="background1"/>
              </w:rPr>
            </w:pPr>
            <w:del w:id="10295" w:author="Salah Soliman" w:date="2020-01-31T16:37:00Z">
              <w:r w:rsidDel="008027CD">
                <w:rPr>
                  <w:rFonts w:asciiTheme="majorHAnsi" w:hAnsiTheme="majorHAnsi" w:cstheme="majorHAnsi"/>
                  <w:color w:val="FFFFFF" w:themeColor="background1"/>
                </w:rPr>
                <w:delText>Explanation</w:delText>
              </w:r>
            </w:del>
          </w:p>
        </w:tc>
        <w:tc>
          <w:tcPr>
            <w:tcW w:w="7470" w:type="dxa"/>
            <w:tcBorders>
              <w:top w:val="nil"/>
              <w:left w:val="nil"/>
              <w:bottom w:val="nil"/>
              <w:right w:val="nil"/>
            </w:tcBorders>
            <w:shd w:val="clear" w:color="auto" w:fill="70AD47" w:themeFill="accent6"/>
          </w:tcPr>
          <w:p w14:paraId="278B78E0" w14:textId="2AFB64B8" w:rsidR="00374341" w:rsidDel="008027CD" w:rsidRDefault="00374341" w:rsidP="00374341">
            <w:pPr>
              <w:rPr>
                <w:del w:id="10296" w:author="Salah Soliman" w:date="2020-01-31T16:37:00Z"/>
                <w:color w:val="404040" w:themeColor="text1" w:themeTint="BF"/>
              </w:rPr>
            </w:pPr>
          </w:p>
        </w:tc>
        <w:tc>
          <w:tcPr>
            <w:tcW w:w="270" w:type="dxa"/>
            <w:tcBorders>
              <w:top w:val="nil"/>
              <w:left w:val="nil"/>
              <w:bottom w:val="nil"/>
              <w:right w:val="single" w:sz="4" w:space="0" w:color="5B9BD5" w:themeColor="accent5"/>
            </w:tcBorders>
            <w:shd w:val="clear" w:color="auto" w:fill="70AD47" w:themeFill="accent6"/>
          </w:tcPr>
          <w:p w14:paraId="2CA9016B" w14:textId="0953AC4E" w:rsidR="00374341" w:rsidDel="008027CD" w:rsidRDefault="00374341" w:rsidP="00374341">
            <w:pPr>
              <w:rPr>
                <w:del w:id="10297" w:author="Salah Soliman" w:date="2020-01-31T16:37:00Z"/>
              </w:rPr>
            </w:pPr>
          </w:p>
        </w:tc>
      </w:tr>
      <w:tr w:rsidR="00374341" w:rsidDel="008027CD" w14:paraId="509204E9" w14:textId="6C2B6B46" w:rsidTr="00374341">
        <w:trPr>
          <w:del w:id="10298" w:author="Salah Soliman" w:date="2020-01-31T16:37:00Z"/>
        </w:trPr>
        <w:tc>
          <w:tcPr>
            <w:tcW w:w="265" w:type="dxa"/>
            <w:tcBorders>
              <w:top w:val="nil"/>
              <w:left w:val="single" w:sz="4" w:space="0" w:color="5B9BD5" w:themeColor="accent5"/>
              <w:bottom w:val="nil"/>
              <w:right w:val="nil"/>
            </w:tcBorders>
            <w:shd w:val="clear" w:color="auto" w:fill="70AD47" w:themeFill="accent6"/>
          </w:tcPr>
          <w:p w14:paraId="5056C0AE" w14:textId="00988705" w:rsidR="00374341" w:rsidDel="008027CD" w:rsidRDefault="00374341" w:rsidP="00374341">
            <w:pPr>
              <w:pStyle w:val="NoSpacing"/>
              <w:rPr>
                <w:del w:id="10299" w:author="Salah Soliman" w:date="2020-01-31T16:37:00Z"/>
                <w:sz w:val="16"/>
                <w:szCs w:val="16"/>
              </w:rPr>
            </w:pPr>
          </w:p>
        </w:tc>
        <w:tc>
          <w:tcPr>
            <w:tcW w:w="2520" w:type="dxa"/>
            <w:tcBorders>
              <w:top w:val="nil"/>
              <w:left w:val="nil"/>
              <w:bottom w:val="single" w:sz="4" w:space="0" w:color="CCFFCC"/>
              <w:right w:val="nil"/>
            </w:tcBorders>
            <w:shd w:val="clear" w:color="auto" w:fill="78C800"/>
          </w:tcPr>
          <w:p w14:paraId="2B2ABECF" w14:textId="76807FDD" w:rsidR="00374341" w:rsidDel="008027CD" w:rsidRDefault="00374341" w:rsidP="00374341">
            <w:pPr>
              <w:pStyle w:val="NoSpacing"/>
              <w:rPr>
                <w:del w:id="10300" w:author="Salah Soliman" w:date="2020-01-31T16:37:00Z"/>
                <w:sz w:val="16"/>
                <w:szCs w:val="16"/>
              </w:rPr>
            </w:pPr>
          </w:p>
        </w:tc>
        <w:tc>
          <w:tcPr>
            <w:tcW w:w="7470" w:type="dxa"/>
            <w:tcBorders>
              <w:top w:val="nil"/>
              <w:left w:val="nil"/>
              <w:bottom w:val="single" w:sz="4" w:space="0" w:color="CCFFCC"/>
              <w:right w:val="nil"/>
            </w:tcBorders>
            <w:shd w:val="clear" w:color="auto" w:fill="78C800"/>
          </w:tcPr>
          <w:p w14:paraId="21E6DEBF" w14:textId="3AB63234" w:rsidR="00374341" w:rsidDel="008027CD" w:rsidRDefault="00374341" w:rsidP="00374341">
            <w:pPr>
              <w:pStyle w:val="NoSpacing"/>
              <w:rPr>
                <w:del w:id="10301" w:author="Salah Soliman" w:date="2020-01-31T16:37:00Z"/>
                <w:sz w:val="16"/>
                <w:szCs w:val="16"/>
              </w:rPr>
            </w:pPr>
          </w:p>
        </w:tc>
        <w:tc>
          <w:tcPr>
            <w:tcW w:w="270" w:type="dxa"/>
            <w:tcBorders>
              <w:top w:val="nil"/>
              <w:left w:val="nil"/>
              <w:bottom w:val="nil"/>
              <w:right w:val="single" w:sz="4" w:space="0" w:color="5B9BD5" w:themeColor="accent5"/>
            </w:tcBorders>
            <w:shd w:val="clear" w:color="auto" w:fill="70AD47" w:themeFill="accent6"/>
          </w:tcPr>
          <w:p w14:paraId="30FC0D2B" w14:textId="7AB0D013" w:rsidR="00374341" w:rsidDel="008027CD" w:rsidRDefault="00374341" w:rsidP="00374341">
            <w:pPr>
              <w:pStyle w:val="NoSpacing"/>
              <w:rPr>
                <w:del w:id="10302" w:author="Salah Soliman" w:date="2020-01-31T16:37:00Z"/>
                <w:sz w:val="16"/>
                <w:szCs w:val="16"/>
              </w:rPr>
            </w:pPr>
          </w:p>
        </w:tc>
      </w:tr>
      <w:tr w:rsidR="00374341" w:rsidDel="008027CD" w14:paraId="28DA7940" w14:textId="489BFB4C" w:rsidTr="00374341">
        <w:trPr>
          <w:trHeight w:val="60"/>
          <w:del w:id="10303" w:author="Salah Soliman" w:date="2020-01-31T16:37:00Z"/>
        </w:trPr>
        <w:tc>
          <w:tcPr>
            <w:tcW w:w="265" w:type="dxa"/>
            <w:tcBorders>
              <w:top w:val="nil"/>
              <w:left w:val="single" w:sz="4" w:space="0" w:color="5B9BD5" w:themeColor="accent5"/>
              <w:bottom w:val="nil"/>
              <w:right w:val="single" w:sz="4" w:space="0" w:color="CCFFCC"/>
            </w:tcBorders>
            <w:shd w:val="clear" w:color="auto" w:fill="70AD47" w:themeFill="accent6"/>
          </w:tcPr>
          <w:p w14:paraId="0CD333C4" w14:textId="58BF5EBB" w:rsidR="00374341" w:rsidDel="008027CD" w:rsidRDefault="00374341" w:rsidP="00374341">
            <w:pPr>
              <w:rPr>
                <w:del w:id="10304" w:author="Salah Soliman" w:date="2020-01-31T16:37:00Z"/>
              </w:rPr>
            </w:pPr>
          </w:p>
        </w:tc>
        <w:tc>
          <w:tcPr>
            <w:tcW w:w="9990" w:type="dxa"/>
            <w:gridSpan w:val="2"/>
            <w:tcBorders>
              <w:top w:val="single" w:sz="4" w:space="0" w:color="CCFFCC"/>
              <w:left w:val="single" w:sz="4" w:space="0" w:color="CCFFCC"/>
              <w:bottom w:val="single" w:sz="4" w:space="0" w:color="CCFFCC"/>
              <w:right w:val="single" w:sz="4" w:space="0" w:color="CCFFCC"/>
            </w:tcBorders>
            <w:shd w:val="clear" w:color="auto" w:fill="F3FFF3"/>
            <w:hideMark/>
          </w:tcPr>
          <w:p w14:paraId="1D75A6DE" w14:textId="64F7FB7D" w:rsidR="00374341" w:rsidDel="008027CD" w:rsidRDefault="00374341" w:rsidP="00374341">
            <w:pPr>
              <w:rPr>
                <w:del w:id="10305" w:author="Salah Soliman" w:date="2020-01-31T16:37:00Z"/>
                <w:color w:val="7F7F7F" w:themeColor="text1" w:themeTint="80"/>
              </w:rPr>
            </w:pPr>
            <w:del w:id="10306" w:author="Salah Soliman" w:date="2020-01-31T16:37:00Z">
              <w:r w:rsidDel="008027CD">
                <w:rPr>
                  <w:color w:val="7F7F7F" w:themeColor="text1" w:themeTint="80"/>
                </w:rPr>
                <w:delText>Great! While the ordinal encoder can be used to encode target labels, it is typically used for multiple input features.</w:delText>
              </w:r>
            </w:del>
          </w:p>
        </w:tc>
        <w:tc>
          <w:tcPr>
            <w:tcW w:w="270" w:type="dxa"/>
            <w:tcBorders>
              <w:top w:val="nil"/>
              <w:left w:val="single" w:sz="4" w:space="0" w:color="CCFFCC"/>
              <w:bottom w:val="nil"/>
              <w:right w:val="single" w:sz="4" w:space="0" w:color="5B9BD5" w:themeColor="accent5"/>
            </w:tcBorders>
            <w:shd w:val="clear" w:color="auto" w:fill="70AD47" w:themeFill="accent6"/>
          </w:tcPr>
          <w:p w14:paraId="458F631F" w14:textId="1877D7BC" w:rsidR="00374341" w:rsidDel="008027CD" w:rsidRDefault="00374341" w:rsidP="00374341">
            <w:pPr>
              <w:rPr>
                <w:del w:id="10307" w:author="Salah Soliman" w:date="2020-01-31T16:37:00Z"/>
                <w:color w:val="404040" w:themeColor="text1" w:themeTint="BF"/>
              </w:rPr>
            </w:pPr>
          </w:p>
        </w:tc>
      </w:tr>
      <w:tr w:rsidR="00374341" w:rsidDel="008027CD" w14:paraId="5EC95D25" w14:textId="554F3A86" w:rsidTr="00374341">
        <w:trPr>
          <w:del w:id="10308" w:author="Salah Soliman" w:date="2020-01-31T16:37:00Z"/>
        </w:trPr>
        <w:tc>
          <w:tcPr>
            <w:tcW w:w="265" w:type="dxa"/>
            <w:tcBorders>
              <w:top w:val="nil"/>
              <w:left w:val="single" w:sz="4" w:space="0" w:color="5B9BD5" w:themeColor="accent5"/>
              <w:bottom w:val="single" w:sz="4" w:space="0" w:color="5B9BD5" w:themeColor="accent5"/>
              <w:right w:val="nil"/>
            </w:tcBorders>
            <w:shd w:val="clear" w:color="auto" w:fill="70AD47" w:themeFill="accent6"/>
          </w:tcPr>
          <w:p w14:paraId="606A4FAF" w14:textId="23046EB3" w:rsidR="00374341" w:rsidDel="008027CD" w:rsidRDefault="00374341" w:rsidP="00374341">
            <w:pPr>
              <w:pStyle w:val="NoSpacing"/>
              <w:rPr>
                <w:del w:id="10309" w:author="Salah Soliman" w:date="2020-01-31T16:37:00Z"/>
                <w:sz w:val="16"/>
                <w:szCs w:val="16"/>
              </w:rPr>
            </w:pPr>
          </w:p>
        </w:tc>
        <w:tc>
          <w:tcPr>
            <w:tcW w:w="2520" w:type="dxa"/>
            <w:tcBorders>
              <w:top w:val="single" w:sz="4" w:space="0" w:color="CCFFCC"/>
              <w:left w:val="nil"/>
              <w:bottom w:val="single" w:sz="4" w:space="0" w:color="5B9BD5" w:themeColor="accent5"/>
              <w:right w:val="nil"/>
            </w:tcBorders>
            <w:shd w:val="clear" w:color="auto" w:fill="70AD47" w:themeFill="accent6"/>
          </w:tcPr>
          <w:p w14:paraId="697FD8B2" w14:textId="7C178591" w:rsidR="00374341" w:rsidDel="008027CD" w:rsidRDefault="00374341" w:rsidP="00374341">
            <w:pPr>
              <w:pStyle w:val="NoSpacing"/>
              <w:rPr>
                <w:del w:id="10310" w:author="Salah Soliman" w:date="2020-01-31T16:37:00Z"/>
                <w:sz w:val="16"/>
                <w:szCs w:val="16"/>
              </w:rPr>
            </w:pPr>
          </w:p>
        </w:tc>
        <w:tc>
          <w:tcPr>
            <w:tcW w:w="7470" w:type="dxa"/>
            <w:tcBorders>
              <w:top w:val="single" w:sz="4" w:space="0" w:color="CCFFCC"/>
              <w:left w:val="nil"/>
              <w:bottom w:val="single" w:sz="4" w:space="0" w:color="5B9BD5" w:themeColor="accent5"/>
              <w:right w:val="nil"/>
            </w:tcBorders>
            <w:shd w:val="clear" w:color="auto" w:fill="70AD47" w:themeFill="accent6"/>
          </w:tcPr>
          <w:p w14:paraId="68A9029F" w14:textId="2D6C02E3" w:rsidR="00374341" w:rsidDel="008027CD" w:rsidRDefault="00374341" w:rsidP="00374341">
            <w:pPr>
              <w:pStyle w:val="NoSpacing"/>
              <w:rPr>
                <w:del w:id="10311" w:author="Salah Soliman" w:date="2020-01-31T16:37:00Z"/>
                <w:sz w:val="16"/>
                <w:szCs w:val="16"/>
              </w:rPr>
            </w:pPr>
          </w:p>
        </w:tc>
        <w:tc>
          <w:tcPr>
            <w:tcW w:w="270" w:type="dxa"/>
            <w:tcBorders>
              <w:top w:val="nil"/>
              <w:left w:val="nil"/>
              <w:bottom w:val="single" w:sz="4" w:space="0" w:color="5B9BD5" w:themeColor="accent5"/>
              <w:right w:val="single" w:sz="4" w:space="0" w:color="5B9BD5" w:themeColor="accent5"/>
            </w:tcBorders>
            <w:shd w:val="clear" w:color="auto" w:fill="70AD47" w:themeFill="accent6"/>
          </w:tcPr>
          <w:p w14:paraId="36D6856C" w14:textId="23B79802" w:rsidR="00374341" w:rsidDel="008027CD" w:rsidRDefault="00374341" w:rsidP="00374341">
            <w:pPr>
              <w:pStyle w:val="NoSpacing"/>
              <w:rPr>
                <w:del w:id="10312" w:author="Salah Soliman" w:date="2020-01-31T16:37:00Z"/>
                <w:sz w:val="16"/>
                <w:szCs w:val="16"/>
              </w:rPr>
            </w:pPr>
          </w:p>
        </w:tc>
      </w:tr>
    </w:tbl>
    <w:p w14:paraId="6E073745" w14:textId="5B85108D" w:rsidR="00374341" w:rsidDel="008027CD" w:rsidRDefault="00374341" w:rsidP="00374341">
      <w:pPr>
        <w:pStyle w:val="NoSpacing"/>
        <w:rPr>
          <w:del w:id="10313" w:author="Salah Soliman" w:date="2020-01-31T16:37:00Z"/>
        </w:rPr>
      </w:pPr>
    </w:p>
    <w:tbl>
      <w:tblPr>
        <w:tblStyle w:val="TableGrid"/>
        <w:tblW w:w="10530" w:type="dxa"/>
        <w:tblBorders>
          <w:top w:val="single" w:sz="4" w:space="0" w:color="5B9BD5" w:themeColor="accent5"/>
          <w:left w:val="single" w:sz="4" w:space="0" w:color="5B9BD5" w:themeColor="accent5"/>
          <w:bottom w:val="single" w:sz="4" w:space="0" w:color="5B9BD5" w:themeColor="accent5"/>
          <w:right w:val="single" w:sz="4" w:space="0" w:color="5B9BD5" w:themeColor="accent5"/>
          <w:insideH w:val="none" w:sz="0" w:space="0" w:color="auto"/>
          <w:insideV w:val="none" w:sz="0" w:space="0" w:color="auto"/>
        </w:tblBorders>
        <w:tblLayout w:type="fixed"/>
        <w:tblCellMar>
          <w:left w:w="115" w:type="dxa"/>
          <w:right w:w="115" w:type="dxa"/>
        </w:tblCellMar>
        <w:tblLook w:val="04A0" w:firstRow="1" w:lastRow="0" w:firstColumn="1" w:lastColumn="0" w:noHBand="0" w:noVBand="1"/>
      </w:tblPr>
      <w:tblGrid>
        <w:gridCol w:w="265"/>
        <w:gridCol w:w="2521"/>
        <w:gridCol w:w="7474"/>
        <w:gridCol w:w="270"/>
      </w:tblGrid>
      <w:tr w:rsidR="00374341" w:rsidDel="008027CD" w14:paraId="3376AAD7" w14:textId="23E33AC1" w:rsidTr="00374341">
        <w:trPr>
          <w:trHeight w:val="107"/>
          <w:del w:id="10314" w:author="Salah Soliman" w:date="2020-01-31T16:37:00Z"/>
        </w:trPr>
        <w:tc>
          <w:tcPr>
            <w:tcW w:w="265" w:type="dxa"/>
            <w:tcBorders>
              <w:top w:val="single" w:sz="4" w:space="0" w:color="5B9BD5" w:themeColor="accent5"/>
              <w:left w:val="single" w:sz="4" w:space="0" w:color="5B9BD5" w:themeColor="accent5"/>
              <w:bottom w:val="nil"/>
              <w:right w:val="nil"/>
            </w:tcBorders>
            <w:shd w:val="clear" w:color="auto" w:fill="70AD47" w:themeFill="accent6"/>
          </w:tcPr>
          <w:p w14:paraId="25E04250" w14:textId="1AD8E451" w:rsidR="00374341" w:rsidDel="008027CD" w:rsidRDefault="00374341" w:rsidP="00374341">
            <w:pPr>
              <w:rPr>
                <w:del w:id="10315" w:author="Salah Soliman" w:date="2020-01-31T16:37:00Z"/>
              </w:rPr>
            </w:pPr>
          </w:p>
        </w:tc>
        <w:tc>
          <w:tcPr>
            <w:tcW w:w="2520" w:type="dxa"/>
            <w:tcBorders>
              <w:top w:val="single" w:sz="4" w:space="0" w:color="5B9BD5" w:themeColor="accent5"/>
              <w:left w:val="nil"/>
              <w:bottom w:val="nil"/>
              <w:right w:val="nil"/>
            </w:tcBorders>
            <w:shd w:val="clear" w:color="auto" w:fill="70AD47" w:themeFill="accent6"/>
          </w:tcPr>
          <w:p w14:paraId="275CAE70" w14:textId="0DBBAAE8" w:rsidR="00374341" w:rsidDel="008027CD" w:rsidRDefault="00374341" w:rsidP="00374341">
            <w:pPr>
              <w:rPr>
                <w:del w:id="10316" w:author="Salah Soliman" w:date="2020-01-31T16:37:00Z"/>
              </w:rPr>
            </w:pPr>
          </w:p>
        </w:tc>
        <w:tc>
          <w:tcPr>
            <w:tcW w:w="7470" w:type="dxa"/>
            <w:tcBorders>
              <w:top w:val="single" w:sz="4" w:space="0" w:color="5B9BD5" w:themeColor="accent5"/>
              <w:left w:val="nil"/>
              <w:bottom w:val="nil"/>
              <w:right w:val="nil"/>
            </w:tcBorders>
            <w:shd w:val="clear" w:color="auto" w:fill="70AD47" w:themeFill="accent6"/>
            <w:hideMark/>
          </w:tcPr>
          <w:p w14:paraId="299CBB15" w14:textId="68C10A2F" w:rsidR="00374341" w:rsidDel="008027CD" w:rsidRDefault="00374341" w:rsidP="00374341">
            <w:pPr>
              <w:jc w:val="right"/>
              <w:rPr>
                <w:del w:id="10317" w:author="Salah Soliman" w:date="2020-01-31T16:37:00Z"/>
                <w:color w:val="78C800"/>
              </w:rPr>
            </w:pPr>
            <w:del w:id="10318" w:author="Salah Soliman" w:date="2020-01-31T16:37:00Z">
              <w:r w:rsidDel="008027CD">
                <w:rPr>
                  <w:rFonts w:ascii="FontAwesome" w:hAnsi="FontAwesome"/>
                  <w:color w:val="FF4B4B"/>
                </w:rPr>
                <w:sym w:font="FontAwesome" w:char="F057"/>
              </w:r>
              <w:r w:rsidDel="008027CD">
                <w:rPr>
                  <w:color w:val="FF4B4B"/>
                </w:rPr>
                <w:delText xml:space="preserve"> That’s Incorrect</w:delText>
              </w:r>
            </w:del>
          </w:p>
        </w:tc>
        <w:tc>
          <w:tcPr>
            <w:tcW w:w="270" w:type="dxa"/>
            <w:tcBorders>
              <w:top w:val="single" w:sz="4" w:space="0" w:color="5B9BD5" w:themeColor="accent5"/>
              <w:left w:val="nil"/>
              <w:bottom w:val="nil"/>
              <w:right w:val="single" w:sz="4" w:space="0" w:color="5B9BD5" w:themeColor="accent5"/>
            </w:tcBorders>
            <w:shd w:val="clear" w:color="auto" w:fill="70AD47" w:themeFill="accent6"/>
          </w:tcPr>
          <w:p w14:paraId="7CC1D789" w14:textId="50B0A628" w:rsidR="00374341" w:rsidDel="008027CD" w:rsidRDefault="00374341" w:rsidP="00374341">
            <w:pPr>
              <w:rPr>
                <w:del w:id="10319" w:author="Salah Soliman" w:date="2020-01-31T16:37:00Z"/>
                <w:color w:val="404040" w:themeColor="text1" w:themeTint="BF"/>
              </w:rPr>
            </w:pPr>
          </w:p>
        </w:tc>
      </w:tr>
      <w:tr w:rsidR="00374341" w:rsidDel="008027CD" w14:paraId="520F22B3" w14:textId="2596218A" w:rsidTr="00374341">
        <w:trPr>
          <w:del w:id="10320" w:author="Salah Soliman" w:date="2020-01-31T16:37:00Z"/>
        </w:trPr>
        <w:tc>
          <w:tcPr>
            <w:tcW w:w="265" w:type="dxa"/>
            <w:tcBorders>
              <w:top w:val="nil"/>
              <w:left w:val="single" w:sz="4" w:space="0" w:color="5B9BD5" w:themeColor="accent5"/>
              <w:bottom w:val="nil"/>
              <w:right w:val="nil"/>
            </w:tcBorders>
            <w:shd w:val="clear" w:color="auto" w:fill="70AD47" w:themeFill="accent6"/>
          </w:tcPr>
          <w:p w14:paraId="6A84CE8C" w14:textId="5F51B901" w:rsidR="00374341" w:rsidDel="008027CD" w:rsidRDefault="00374341" w:rsidP="00374341">
            <w:pPr>
              <w:rPr>
                <w:del w:id="10321" w:author="Salah Soliman" w:date="2020-01-31T16:37:00Z"/>
              </w:rPr>
            </w:pPr>
          </w:p>
        </w:tc>
        <w:tc>
          <w:tcPr>
            <w:tcW w:w="2520" w:type="dxa"/>
            <w:tcBorders>
              <w:top w:val="nil"/>
              <w:left w:val="nil"/>
              <w:bottom w:val="nil"/>
              <w:right w:val="nil"/>
            </w:tcBorders>
            <w:shd w:val="clear" w:color="auto" w:fill="FF4B4B"/>
            <w:hideMark/>
          </w:tcPr>
          <w:p w14:paraId="03F4C5E7" w14:textId="14F96A9C" w:rsidR="00374341" w:rsidDel="008027CD" w:rsidRDefault="00374341" w:rsidP="00374341">
            <w:pPr>
              <w:rPr>
                <w:del w:id="10322" w:author="Salah Soliman" w:date="2020-01-31T16:37:00Z"/>
                <w:rFonts w:asciiTheme="majorHAnsi" w:hAnsiTheme="majorHAnsi" w:cstheme="majorHAnsi"/>
                <w:color w:val="FFFFFF" w:themeColor="background1"/>
              </w:rPr>
            </w:pPr>
            <w:del w:id="10323" w:author="Salah Soliman" w:date="2020-01-31T16:37:00Z">
              <w:r w:rsidDel="008027CD">
                <w:rPr>
                  <w:rFonts w:asciiTheme="majorHAnsi" w:hAnsiTheme="majorHAnsi" w:cstheme="majorHAnsi"/>
                  <w:color w:val="FFFFFF" w:themeColor="background1"/>
                </w:rPr>
                <w:delText>Explanation</w:delText>
              </w:r>
            </w:del>
          </w:p>
        </w:tc>
        <w:tc>
          <w:tcPr>
            <w:tcW w:w="7470" w:type="dxa"/>
            <w:tcBorders>
              <w:top w:val="nil"/>
              <w:left w:val="nil"/>
              <w:bottom w:val="nil"/>
              <w:right w:val="nil"/>
            </w:tcBorders>
            <w:shd w:val="clear" w:color="auto" w:fill="70AD47" w:themeFill="accent6"/>
          </w:tcPr>
          <w:p w14:paraId="6058D7C1" w14:textId="3F7BAFA0" w:rsidR="00374341" w:rsidDel="008027CD" w:rsidRDefault="00374341" w:rsidP="00374341">
            <w:pPr>
              <w:rPr>
                <w:del w:id="10324" w:author="Salah Soliman" w:date="2020-01-31T16:37:00Z"/>
                <w:color w:val="404040" w:themeColor="text1" w:themeTint="BF"/>
              </w:rPr>
            </w:pPr>
          </w:p>
        </w:tc>
        <w:tc>
          <w:tcPr>
            <w:tcW w:w="270" w:type="dxa"/>
            <w:tcBorders>
              <w:top w:val="nil"/>
              <w:left w:val="nil"/>
              <w:bottom w:val="nil"/>
              <w:right w:val="single" w:sz="4" w:space="0" w:color="5B9BD5" w:themeColor="accent5"/>
            </w:tcBorders>
            <w:shd w:val="clear" w:color="auto" w:fill="70AD47" w:themeFill="accent6"/>
          </w:tcPr>
          <w:p w14:paraId="4B59E0BA" w14:textId="070D5582" w:rsidR="00374341" w:rsidDel="008027CD" w:rsidRDefault="00374341" w:rsidP="00374341">
            <w:pPr>
              <w:rPr>
                <w:del w:id="10325" w:author="Salah Soliman" w:date="2020-01-31T16:37:00Z"/>
              </w:rPr>
            </w:pPr>
          </w:p>
        </w:tc>
      </w:tr>
      <w:tr w:rsidR="00374341" w:rsidDel="008027CD" w14:paraId="6BE5FF9C" w14:textId="0C3AE262" w:rsidTr="00374341">
        <w:trPr>
          <w:del w:id="10326" w:author="Salah Soliman" w:date="2020-01-31T16:37:00Z"/>
        </w:trPr>
        <w:tc>
          <w:tcPr>
            <w:tcW w:w="265" w:type="dxa"/>
            <w:tcBorders>
              <w:top w:val="nil"/>
              <w:left w:val="single" w:sz="4" w:space="0" w:color="5B9BD5" w:themeColor="accent5"/>
              <w:bottom w:val="nil"/>
              <w:right w:val="nil"/>
            </w:tcBorders>
            <w:shd w:val="clear" w:color="auto" w:fill="70AD47" w:themeFill="accent6"/>
          </w:tcPr>
          <w:p w14:paraId="29B312C8" w14:textId="0B915F49" w:rsidR="00374341" w:rsidDel="008027CD" w:rsidRDefault="00374341" w:rsidP="00374341">
            <w:pPr>
              <w:pStyle w:val="NoSpacing"/>
              <w:rPr>
                <w:del w:id="10327" w:author="Salah Soliman" w:date="2020-01-31T16:37:00Z"/>
                <w:sz w:val="16"/>
                <w:szCs w:val="16"/>
              </w:rPr>
            </w:pPr>
          </w:p>
        </w:tc>
        <w:tc>
          <w:tcPr>
            <w:tcW w:w="2520" w:type="dxa"/>
            <w:tcBorders>
              <w:top w:val="nil"/>
              <w:left w:val="nil"/>
              <w:bottom w:val="single" w:sz="4" w:space="0" w:color="F9DBDB"/>
              <w:right w:val="nil"/>
            </w:tcBorders>
            <w:shd w:val="clear" w:color="auto" w:fill="FF4B4B"/>
          </w:tcPr>
          <w:p w14:paraId="55E44FC2" w14:textId="6301372E" w:rsidR="00374341" w:rsidDel="008027CD" w:rsidRDefault="00374341" w:rsidP="00374341">
            <w:pPr>
              <w:pStyle w:val="NoSpacing"/>
              <w:rPr>
                <w:del w:id="10328" w:author="Salah Soliman" w:date="2020-01-31T16:37:00Z"/>
                <w:sz w:val="16"/>
                <w:szCs w:val="16"/>
              </w:rPr>
            </w:pPr>
          </w:p>
        </w:tc>
        <w:tc>
          <w:tcPr>
            <w:tcW w:w="7470" w:type="dxa"/>
            <w:tcBorders>
              <w:top w:val="nil"/>
              <w:left w:val="nil"/>
              <w:bottom w:val="single" w:sz="4" w:space="0" w:color="F9DBDB"/>
              <w:right w:val="nil"/>
            </w:tcBorders>
            <w:shd w:val="clear" w:color="auto" w:fill="FF4B4B"/>
          </w:tcPr>
          <w:p w14:paraId="32D49BCC" w14:textId="40AEBA60" w:rsidR="00374341" w:rsidDel="008027CD" w:rsidRDefault="00374341" w:rsidP="00374341">
            <w:pPr>
              <w:pStyle w:val="NoSpacing"/>
              <w:rPr>
                <w:del w:id="10329" w:author="Salah Soliman" w:date="2020-01-31T16:37:00Z"/>
                <w:sz w:val="16"/>
                <w:szCs w:val="16"/>
              </w:rPr>
            </w:pPr>
          </w:p>
        </w:tc>
        <w:tc>
          <w:tcPr>
            <w:tcW w:w="270" w:type="dxa"/>
            <w:tcBorders>
              <w:top w:val="nil"/>
              <w:left w:val="nil"/>
              <w:bottom w:val="nil"/>
              <w:right w:val="single" w:sz="4" w:space="0" w:color="5B9BD5" w:themeColor="accent5"/>
            </w:tcBorders>
            <w:shd w:val="clear" w:color="auto" w:fill="70AD47" w:themeFill="accent6"/>
          </w:tcPr>
          <w:p w14:paraId="21699E2E" w14:textId="0A30C67A" w:rsidR="00374341" w:rsidDel="008027CD" w:rsidRDefault="00374341" w:rsidP="00374341">
            <w:pPr>
              <w:pStyle w:val="NoSpacing"/>
              <w:rPr>
                <w:del w:id="10330" w:author="Salah Soliman" w:date="2020-01-31T16:37:00Z"/>
                <w:sz w:val="16"/>
                <w:szCs w:val="16"/>
              </w:rPr>
            </w:pPr>
          </w:p>
        </w:tc>
      </w:tr>
      <w:tr w:rsidR="00374341" w:rsidDel="008027CD" w14:paraId="0A9769A9" w14:textId="28B45721" w:rsidTr="00374341">
        <w:trPr>
          <w:trHeight w:val="60"/>
          <w:del w:id="10331" w:author="Salah Soliman" w:date="2020-01-31T16:37:00Z"/>
        </w:trPr>
        <w:tc>
          <w:tcPr>
            <w:tcW w:w="265" w:type="dxa"/>
            <w:tcBorders>
              <w:top w:val="nil"/>
              <w:left w:val="single" w:sz="4" w:space="0" w:color="5B9BD5" w:themeColor="accent5"/>
              <w:bottom w:val="nil"/>
              <w:right w:val="single" w:sz="4" w:space="0" w:color="F9DBDB"/>
            </w:tcBorders>
            <w:shd w:val="clear" w:color="auto" w:fill="70AD47" w:themeFill="accent6"/>
          </w:tcPr>
          <w:p w14:paraId="718BE6A6" w14:textId="4A0B7596" w:rsidR="00374341" w:rsidDel="008027CD" w:rsidRDefault="00374341" w:rsidP="00374341">
            <w:pPr>
              <w:rPr>
                <w:del w:id="10332" w:author="Salah Soliman" w:date="2020-01-31T16:37:00Z"/>
              </w:rPr>
            </w:pPr>
          </w:p>
        </w:tc>
        <w:tc>
          <w:tcPr>
            <w:tcW w:w="9990" w:type="dxa"/>
            <w:gridSpan w:val="2"/>
            <w:tcBorders>
              <w:top w:val="single" w:sz="4" w:space="0" w:color="F9DBDB"/>
              <w:left w:val="single" w:sz="4" w:space="0" w:color="F9DBDB"/>
              <w:bottom w:val="single" w:sz="4" w:space="0" w:color="F9DBDB"/>
              <w:right w:val="single" w:sz="4" w:space="0" w:color="F9DBDB"/>
            </w:tcBorders>
            <w:shd w:val="clear" w:color="auto" w:fill="FCEEEE"/>
            <w:hideMark/>
          </w:tcPr>
          <w:p w14:paraId="1F1C6C90" w14:textId="169C2883" w:rsidR="00374341" w:rsidDel="008027CD" w:rsidRDefault="00374341" w:rsidP="00374341">
            <w:pPr>
              <w:rPr>
                <w:del w:id="10333" w:author="Salah Soliman" w:date="2020-01-31T16:37:00Z"/>
                <w:color w:val="7F7F7F" w:themeColor="text1" w:themeTint="80"/>
              </w:rPr>
            </w:pPr>
            <w:del w:id="10334" w:author="Salah Soliman" w:date="2020-01-31T16:37:00Z">
              <w:r w:rsidDel="008027CD">
                <w:rPr>
                  <w:color w:val="7F7F7F" w:themeColor="text1" w:themeTint="80"/>
                </w:rPr>
                <w:delText xml:space="preserve">Unfortunately, this is incorrect. Remember the difference between ordinal and label encoders. </w:delText>
              </w:r>
            </w:del>
          </w:p>
        </w:tc>
        <w:tc>
          <w:tcPr>
            <w:tcW w:w="270" w:type="dxa"/>
            <w:tcBorders>
              <w:top w:val="nil"/>
              <w:left w:val="single" w:sz="4" w:space="0" w:color="F9DBDB"/>
              <w:bottom w:val="nil"/>
              <w:right w:val="single" w:sz="4" w:space="0" w:color="5B9BD5" w:themeColor="accent5"/>
            </w:tcBorders>
            <w:shd w:val="clear" w:color="auto" w:fill="70AD47" w:themeFill="accent6"/>
          </w:tcPr>
          <w:p w14:paraId="207D8657" w14:textId="7FCAF8B6" w:rsidR="00374341" w:rsidDel="008027CD" w:rsidRDefault="00374341" w:rsidP="00374341">
            <w:pPr>
              <w:rPr>
                <w:del w:id="10335" w:author="Salah Soliman" w:date="2020-01-31T16:37:00Z"/>
                <w:color w:val="404040" w:themeColor="text1" w:themeTint="BF"/>
              </w:rPr>
            </w:pPr>
          </w:p>
        </w:tc>
      </w:tr>
      <w:tr w:rsidR="00374341" w:rsidDel="008027CD" w14:paraId="78696000" w14:textId="4F9F3F45" w:rsidTr="00374341">
        <w:trPr>
          <w:del w:id="10336" w:author="Salah Soliman" w:date="2020-01-31T16:37:00Z"/>
        </w:trPr>
        <w:tc>
          <w:tcPr>
            <w:tcW w:w="265" w:type="dxa"/>
            <w:tcBorders>
              <w:top w:val="nil"/>
              <w:left w:val="single" w:sz="4" w:space="0" w:color="5B9BD5" w:themeColor="accent5"/>
              <w:bottom w:val="single" w:sz="4" w:space="0" w:color="5B9BD5" w:themeColor="accent5"/>
              <w:right w:val="nil"/>
            </w:tcBorders>
            <w:shd w:val="clear" w:color="auto" w:fill="70AD47" w:themeFill="accent6"/>
          </w:tcPr>
          <w:p w14:paraId="6DBD38C1" w14:textId="297F4DF4" w:rsidR="00374341" w:rsidDel="008027CD" w:rsidRDefault="00374341" w:rsidP="00374341">
            <w:pPr>
              <w:pStyle w:val="NoSpacing"/>
              <w:rPr>
                <w:del w:id="10337" w:author="Salah Soliman" w:date="2020-01-31T16:37:00Z"/>
                <w:sz w:val="16"/>
                <w:szCs w:val="16"/>
              </w:rPr>
            </w:pPr>
          </w:p>
        </w:tc>
        <w:tc>
          <w:tcPr>
            <w:tcW w:w="2520" w:type="dxa"/>
            <w:tcBorders>
              <w:top w:val="single" w:sz="4" w:space="0" w:color="F9DBDB"/>
              <w:left w:val="nil"/>
              <w:bottom w:val="single" w:sz="4" w:space="0" w:color="5B9BD5" w:themeColor="accent5"/>
              <w:right w:val="nil"/>
            </w:tcBorders>
            <w:shd w:val="clear" w:color="auto" w:fill="70AD47" w:themeFill="accent6"/>
          </w:tcPr>
          <w:p w14:paraId="0F374571" w14:textId="13DE4FA0" w:rsidR="00374341" w:rsidDel="008027CD" w:rsidRDefault="00374341" w:rsidP="00374341">
            <w:pPr>
              <w:pStyle w:val="NoSpacing"/>
              <w:rPr>
                <w:del w:id="10338" w:author="Salah Soliman" w:date="2020-01-31T16:37:00Z"/>
                <w:sz w:val="16"/>
                <w:szCs w:val="16"/>
              </w:rPr>
            </w:pPr>
          </w:p>
        </w:tc>
        <w:tc>
          <w:tcPr>
            <w:tcW w:w="7470" w:type="dxa"/>
            <w:tcBorders>
              <w:top w:val="single" w:sz="4" w:space="0" w:color="F9DBDB"/>
              <w:left w:val="nil"/>
              <w:bottom w:val="single" w:sz="4" w:space="0" w:color="5B9BD5" w:themeColor="accent5"/>
              <w:right w:val="nil"/>
            </w:tcBorders>
            <w:shd w:val="clear" w:color="auto" w:fill="70AD47" w:themeFill="accent6"/>
          </w:tcPr>
          <w:p w14:paraId="566FC74E" w14:textId="52A179A0" w:rsidR="00374341" w:rsidDel="008027CD" w:rsidRDefault="00374341" w:rsidP="00374341">
            <w:pPr>
              <w:pStyle w:val="NoSpacing"/>
              <w:rPr>
                <w:del w:id="10339" w:author="Salah Soliman" w:date="2020-01-31T16:37:00Z"/>
                <w:sz w:val="16"/>
                <w:szCs w:val="16"/>
              </w:rPr>
            </w:pPr>
          </w:p>
        </w:tc>
        <w:tc>
          <w:tcPr>
            <w:tcW w:w="270" w:type="dxa"/>
            <w:tcBorders>
              <w:top w:val="nil"/>
              <w:left w:val="nil"/>
              <w:bottom w:val="single" w:sz="4" w:space="0" w:color="5B9BD5" w:themeColor="accent5"/>
              <w:right w:val="single" w:sz="4" w:space="0" w:color="5B9BD5" w:themeColor="accent5"/>
            </w:tcBorders>
            <w:shd w:val="clear" w:color="auto" w:fill="70AD47" w:themeFill="accent6"/>
          </w:tcPr>
          <w:p w14:paraId="193DF193" w14:textId="17C3DA6D" w:rsidR="00374341" w:rsidDel="008027CD" w:rsidRDefault="00374341" w:rsidP="00374341">
            <w:pPr>
              <w:pStyle w:val="NoSpacing"/>
              <w:rPr>
                <w:del w:id="10340" w:author="Salah Soliman" w:date="2020-01-31T16:37:00Z"/>
                <w:sz w:val="16"/>
                <w:szCs w:val="16"/>
              </w:rPr>
            </w:pPr>
          </w:p>
        </w:tc>
      </w:tr>
      <w:bookmarkEnd w:id="10285"/>
    </w:tbl>
    <w:p w14:paraId="7D94EAC4" w14:textId="77777777" w:rsidR="00374341" w:rsidRDefault="00374341" w:rsidP="00374341">
      <w:pPr>
        <w:pStyle w:val="NoSpacing"/>
      </w:pPr>
    </w:p>
    <w:p w14:paraId="54FF4A54" w14:textId="77777777" w:rsidR="00374341" w:rsidRDefault="00374341" w:rsidP="00374341"/>
    <w:p w14:paraId="20A4C729" w14:textId="77777777" w:rsidR="009308DD" w:rsidRDefault="00374341" w:rsidP="009308DD">
      <w:pPr>
        <w:pStyle w:val="NormalWeb"/>
        <w:spacing w:before="0" w:beforeAutospacing="0" w:after="120" w:afterAutospacing="0"/>
        <w:rPr>
          <w:rFonts w:ascii="Calibri" w:hAnsi="Calibri" w:cs="Calibri"/>
          <w:sz w:val="22"/>
          <w:szCs w:val="22"/>
        </w:rPr>
      </w:pPr>
      <w:r>
        <w:rPr>
          <w:highlight w:val="yellow"/>
        </w:rPr>
        <w:br/>
      </w:r>
    </w:p>
    <w:p w14:paraId="6C792790" w14:textId="485FE10F" w:rsidR="009308DD" w:rsidRDefault="009308DD" w:rsidP="009308DD">
      <w:pPr>
        <w:rPr>
          <w:rFonts w:ascii="Open Sans" w:hAnsi="Open Sans" w:cs="Open Sans"/>
        </w:rPr>
      </w:pPr>
      <w:commentRangeStart w:id="10341"/>
      <w:commentRangeStart w:id="10342"/>
      <w:r>
        <w:rPr>
          <w:highlight w:val="magenta"/>
        </w:rPr>
        <w:t xml:space="preserve">Mission </w:t>
      </w:r>
      <w:r w:rsidR="003D1F84">
        <w:rPr>
          <w:highlight w:val="magenta"/>
        </w:rPr>
        <w:t>7</w:t>
      </w:r>
      <w:r>
        <w:rPr>
          <w:highlight w:val="magenta"/>
        </w:rPr>
        <w:t xml:space="preserve"> - Quiz </w:t>
      </w:r>
      <w:r w:rsidR="00676596">
        <w:rPr>
          <w:highlight w:val="magenta"/>
        </w:rPr>
        <w:t>Mission Score Booster</w:t>
      </w:r>
      <w:r>
        <w:rPr>
          <w:highlight w:val="magenta"/>
        </w:rPr>
        <w:t>:</w:t>
      </w:r>
      <w:r w:rsidR="00C4285C">
        <w:rPr>
          <w:highlight w:val="magenta"/>
        </w:rPr>
        <w:t xml:space="preserve"> </w:t>
      </w:r>
      <w:r>
        <w:rPr>
          <w:highlight w:val="magenta"/>
        </w:rPr>
        <w:t xml:space="preserve">Data Pre-Processing </w:t>
      </w:r>
      <w:commentRangeEnd w:id="10341"/>
      <w:r>
        <w:rPr>
          <w:rStyle w:val="CommentReference"/>
        </w:rPr>
        <w:commentReference w:id="10341"/>
      </w:r>
      <w:commentRangeEnd w:id="10342"/>
      <w:r w:rsidR="00A0562A">
        <w:rPr>
          <w:rStyle w:val="CommentReference"/>
          <w:color w:val="404040"/>
        </w:rPr>
        <w:commentReference w:id="10342"/>
      </w:r>
    </w:p>
    <w:p w14:paraId="494D7F62" w14:textId="4C5156C2" w:rsidR="00374341" w:rsidRDefault="00374341" w:rsidP="00374341">
      <w:pPr>
        <w:pStyle w:val="NoSpacing"/>
      </w:pPr>
    </w:p>
    <w:p w14:paraId="36A6386F" w14:textId="38652804" w:rsidR="00764552" w:rsidRDefault="00764552" w:rsidP="00764552">
      <w:pPr>
        <w:rPr>
          <w:rStyle w:val="Strong"/>
          <w:rFonts w:eastAsia="Times New Roman" w:cstheme="minorHAnsi"/>
          <w:szCs w:val="24"/>
        </w:rPr>
      </w:pPr>
      <w:r>
        <w:rPr>
          <w:rStyle w:val="Strong"/>
          <w:rFonts w:eastAsia="Times New Roman" w:cstheme="minorHAnsi"/>
          <w:szCs w:val="24"/>
          <w:highlight w:val="yellow"/>
        </w:rPr>
        <w:t>Mission 7</w:t>
      </w:r>
      <w:r w:rsidRPr="00DF56DB">
        <w:rPr>
          <w:rStyle w:val="Strong"/>
          <w:rFonts w:eastAsia="Times New Roman" w:cstheme="minorHAnsi"/>
          <w:szCs w:val="24"/>
          <w:highlight w:val="yellow"/>
        </w:rPr>
        <w:t xml:space="preserve"> Essential </w:t>
      </w:r>
      <w:r>
        <w:rPr>
          <w:rStyle w:val="Strong"/>
          <w:rFonts w:eastAsia="Times New Roman" w:cstheme="minorHAnsi"/>
          <w:szCs w:val="24"/>
          <w:highlight w:val="yellow"/>
        </w:rPr>
        <w:t>Purpose</w:t>
      </w:r>
      <w:r w:rsidRPr="00DF56DB">
        <w:rPr>
          <w:rStyle w:val="Strong"/>
          <w:rFonts w:eastAsia="Times New Roman" w:cstheme="minorHAnsi"/>
          <w:szCs w:val="24"/>
          <w:highlight w:val="yellow"/>
        </w:rPr>
        <w:t>:</w:t>
      </w:r>
      <w:r w:rsidRPr="00DF56DB">
        <w:rPr>
          <w:rStyle w:val="Strong"/>
          <w:rFonts w:eastAsia="Times New Roman" w:cstheme="minorHAnsi"/>
          <w:szCs w:val="24"/>
        </w:rPr>
        <w:t xml:space="preserve"> </w:t>
      </w:r>
    </w:p>
    <w:p w14:paraId="21CFC854" w14:textId="77777777" w:rsidR="00764552" w:rsidRPr="002F5EB5" w:rsidRDefault="00764552" w:rsidP="00764552">
      <w:pPr>
        <w:rPr>
          <w:rStyle w:val="Strong"/>
          <w:b w:val="0"/>
          <w:bCs w:val="0"/>
        </w:rPr>
      </w:pPr>
      <w:r>
        <w:rPr>
          <w:rFonts w:cstheme="minorHAnsi"/>
          <w:color w:val="A6A6A6" w:themeColor="background1" w:themeShade="A6"/>
        </w:rPr>
        <w:t>Repeat this section for every mission.</w:t>
      </w:r>
    </w:p>
    <w:p w14:paraId="3B4500D4" w14:textId="77777777" w:rsidR="00764552" w:rsidRPr="00A5669F" w:rsidRDefault="00764552" w:rsidP="00764552">
      <w:pPr>
        <w:pStyle w:val="NormalWeb"/>
        <w:spacing w:before="0" w:beforeAutospacing="0" w:after="120" w:afterAutospacing="0"/>
        <w:rPr>
          <w:rFonts w:asciiTheme="minorHAnsi" w:eastAsiaTheme="minorHAnsi" w:hAnsiTheme="minorHAnsi" w:cstheme="minorBidi"/>
          <w:color w:val="A6A6A6" w:themeColor="background1" w:themeShade="A6"/>
          <w:sz w:val="20"/>
          <w:szCs w:val="22"/>
        </w:rPr>
      </w:pPr>
      <w:r w:rsidRPr="00A5669F">
        <w:rPr>
          <w:rFonts w:asciiTheme="minorHAnsi" w:eastAsiaTheme="minorHAnsi" w:hAnsiTheme="minorHAnsi" w:cstheme="minorBidi"/>
          <w:color w:val="A6A6A6" w:themeColor="background1" w:themeShade="A6"/>
          <w:sz w:val="22"/>
        </w:rPr>
        <w:t>Write the essential question learners should explore during this lesson</w:t>
      </w:r>
      <w:r w:rsidRPr="00F71D0F">
        <w:rPr>
          <w:rFonts w:asciiTheme="minorHAnsi" w:eastAsiaTheme="minorHAnsi" w:hAnsiTheme="minorHAnsi" w:cstheme="minorBidi"/>
          <w:color w:val="A6A6A6" w:themeColor="background1" w:themeShade="A6"/>
          <w:sz w:val="22"/>
          <w:szCs w:val="22"/>
        </w:rPr>
        <w:t>.</w:t>
      </w:r>
      <w:r>
        <w:rPr>
          <w:rFonts w:asciiTheme="minorHAnsi" w:eastAsiaTheme="minorHAnsi" w:hAnsiTheme="minorHAnsi" w:cstheme="minorBidi"/>
          <w:color w:val="A6A6A6" w:themeColor="background1" w:themeShade="A6"/>
          <w:sz w:val="22"/>
          <w:szCs w:val="22"/>
        </w:rPr>
        <w:t xml:space="preserve"> Write the purpose as a question that will be answered throughout the mission.</w:t>
      </w:r>
      <w:r w:rsidRPr="00F71D0F">
        <w:rPr>
          <w:rFonts w:asciiTheme="minorHAnsi" w:eastAsiaTheme="minorHAnsi" w:hAnsiTheme="minorHAnsi" w:cstheme="minorBidi"/>
          <w:color w:val="A6A6A6" w:themeColor="background1" w:themeShade="A6"/>
          <w:sz w:val="22"/>
          <w:szCs w:val="22"/>
        </w:rPr>
        <w:t xml:space="preserve"> Ie. Why is Python important for Machine Learning?</w:t>
      </w:r>
    </w:p>
    <w:p w14:paraId="613D9556" w14:textId="30257D3C" w:rsidR="00764552" w:rsidRDefault="00764552" w:rsidP="00764552">
      <w:pPr>
        <w:pStyle w:val="NormalWeb"/>
        <w:spacing w:before="0" w:beforeAutospacing="0" w:after="120" w:afterAutospacing="0"/>
        <w:rPr>
          <w:rFonts w:asciiTheme="minorHAnsi" w:hAnsiTheme="minorHAnsi" w:cstheme="minorHAnsi"/>
          <w:sz w:val="22"/>
          <w:szCs w:val="22"/>
        </w:rPr>
      </w:pPr>
      <w:r>
        <w:rPr>
          <w:rFonts w:asciiTheme="minorHAnsi" w:hAnsiTheme="minorHAnsi" w:cstheme="minorHAnsi"/>
          <w:sz w:val="22"/>
          <w:szCs w:val="22"/>
        </w:rPr>
        <w:t>Write Here:</w:t>
      </w:r>
    </w:p>
    <w:p w14:paraId="29422BE2" w14:textId="530ADD74" w:rsidR="00764552" w:rsidRDefault="00764552" w:rsidP="00764552">
      <w:pPr>
        <w:pStyle w:val="NormalWeb"/>
        <w:spacing w:before="0" w:beforeAutospacing="0" w:after="120" w:afterAutospacing="0"/>
        <w:rPr>
          <w:rFonts w:asciiTheme="minorHAnsi" w:hAnsiTheme="minorHAnsi" w:cstheme="minorHAnsi"/>
          <w:sz w:val="22"/>
          <w:szCs w:val="22"/>
        </w:rPr>
      </w:pPr>
      <w:r w:rsidRPr="00072BB1">
        <w:rPr>
          <w:rFonts w:ascii="Calibri" w:hAnsi="Calibri" w:cs="Calibri"/>
          <w:sz w:val="22"/>
          <w:szCs w:val="22"/>
        </w:rPr>
        <w:t>Knowledge: Scaling and Encoding</w:t>
      </w:r>
    </w:p>
    <w:p w14:paraId="520B6ABE" w14:textId="6BB01867" w:rsidR="002D3886" w:rsidRPr="00C62FC2" w:rsidRDefault="002D3886" w:rsidP="002D3886">
      <w:pPr>
        <w:rPr>
          <w:color w:val="A6A6A6" w:themeColor="background1" w:themeShade="A6"/>
        </w:rPr>
      </w:pPr>
      <w:r w:rsidRPr="00E666A8">
        <w:rPr>
          <w:rFonts w:ascii="Calibri" w:eastAsia="Times New Roman" w:hAnsi="Calibri" w:cs="Calibri"/>
          <w:color w:val="000000"/>
        </w:rPr>
        <w:t xml:space="preserve">For more information regarding </w:t>
      </w:r>
      <w:commentRangeStart w:id="10343"/>
      <w:commentRangeEnd w:id="10343"/>
      <w:r>
        <w:rPr>
          <w:rStyle w:val="CommentReference"/>
          <w:color w:val="404040"/>
        </w:rPr>
        <w:commentReference w:id="10343"/>
      </w:r>
      <w:r w:rsidRPr="00E666A8">
        <w:rPr>
          <w:rFonts w:ascii="Calibri" w:eastAsia="Times New Roman" w:hAnsi="Calibri" w:cs="Calibri"/>
          <w:color w:val="000000"/>
        </w:rPr>
        <w:t xml:space="preserve">the grading of </w:t>
      </w:r>
      <w:r>
        <w:rPr>
          <w:rFonts w:ascii="Calibri" w:eastAsia="Times New Roman" w:hAnsi="Calibri" w:cs="Calibri"/>
          <w:color w:val="000000"/>
        </w:rPr>
        <w:t>the Booster missions</w:t>
      </w:r>
      <w:r w:rsidRPr="00E666A8">
        <w:rPr>
          <w:rFonts w:ascii="Calibri" w:eastAsia="Times New Roman" w:hAnsi="Calibri" w:cs="Calibri"/>
          <w:color w:val="000000"/>
        </w:rPr>
        <w:t xml:space="preserve"> please refer to Module 1 Introduction section</w:t>
      </w:r>
      <w:r w:rsidR="007E3639">
        <w:rPr>
          <w:rFonts w:ascii="Calibri" w:eastAsia="Times New Roman" w:hAnsi="Calibri" w:cs="Calibri"/>
          <w:color w:val="000000"/>
        </w:rPr>
        <w:t xml:space="preserve"> as well as </w:t>
      </w:r>
      <w:r w:rsidR="007E3639" w:rsidRPr="007962D9">
        <w:rPr>
          <w:rFonts w:ascii="Calibri" w:eastAsia="Times New Roman" w:hAnsi="Calibri" w:cs="Calibri"/>
          <w:color w:val="4472C4" w:themeColor="accent1"/>
          <w:u w:val="single"/>
        </w:rPr>
        <w:t xml:space="preserve">the </w:t>
      </w:r>
      <w:del w:id="10344" w:author="Chantelle Dubois Nishiyama" w:date="2020-02-26T20:35:00Z">
        <w:r w:rsidR="007E3639" w:rsidRPr="007962D9" w:rsidDel="00A17CD2">
          <w:rPr>
            <w:rFonts w:ascii="Calibri" w:eastAsia="Times New Roman" w:hAnsi="Calibri" w:cs="Calibri"/>
            <w:color w:val="4472C4" w:themeColor="accent1"/>
            <w:u w:val="single"/>
          </w:rPr>
          <w:delText>orientation</w:delText>
        </w:r>
      </w:del>
      <w:ins w:id="10345" w:author="Chantelle Dubois Nishiyama" w:date="2020-02-26T20:35:00Z">
        <w:r w:rsidR="00A17CD2">
          <w:rPr>
            <w:rFonts w:ascii="Calibri" w:eastAsia="Times New Roman" w:hAnsi="Calibri" w:cs="Calibri"/>
            <w:color w:val="4472C4" w:themeColor="accent1"/>
            <w:u w:val="single"/>
          </w:rPr>
          <w:t>Orientation</w:t>
        </w:r>
      </w:ins>
      <w:del w:id="10346" w:author="Chantelle Dubois Nishiyama" w:date="2020-02-19T22:49:00Z">
        <w:r w:rsidR="007E3639" w:rsidRPr="00E666A8" w:rsidDel="00BD42DF">
          <w:rPr>
            <w:rFonts w:ascii="Calibri" w:eastAsia="Times New Roman" w:hAnsi="Calibri" w:cs="Calibri"/>
            <w:color w:val="000000"/>
          </w:rPr>
          <w:delText>.</w:delText>
        </w:r>
      </w:del>
      <w:r w:rsidRPr="00E666A8">
        <w:rPr>
          <w:rFonts w:ascii="Calibri" w:eastAsia="Times New Roman" w:hAnsi="Calibri" w:cs="Calibri"/>
          <w:color w:val="000000"/>
        </w:rPr>
        <w:t>.</w:t>
      </w:r>
      <w:r w:rsidRPr="00DF56DB">
        <w:rPr>
          <w:b/>
        </w:rPr>
        <w:t xml:space="preserve"> </w:t>
      </w:r>
    </w:p>
    <w:p w14:paraId="1296F9A8" w14:textId="2D1C638A" w:rsidR="00072BB1" w:rsidRDefault="00072BB1">
      <w:pPr>
        <w:rPr>
          <w:rFonts w:eastAsia="Times New Roman" w:cstheme="minorHAnsi"/>
        </w:rPr>
      </w:pPr>
      <w:r>
        <w:rPr>
          <w:rFonts w:cstheme="minorHAnsi"/>
        </w:rPr>
        <w:br w:type="page"/>
      </w:r>
    </w:p>
    <w:p w14:paraId="35237DB3" w14:textId="77777777" w:rsidR="00764552" w:rsidRDefault="00764552" w:rsidP="00764552">
      <w:pPr>
        <w:pStyle w:val="NormalWeb"/>
        <w:spacing w:before="0" w:beforeAutospacing="0" w:after="120" w:afterAutospacing="0"/>
        <w:rPr>
          <w:rFonts w:asciiTheme="minorHAnsi" w:hAnsiTheme="minorHAnsi" w:cstheme="minorHAnsi"/>
          <w:sz w:val="22"/>
          <w:szCs w:val="22"/>
        </w:rPr>
      </w:pPr>
    </w:p>
    <w:p w14:paraId="44F46DB5" w14:textId="0FEBE8BD" w:rsidR="00764552" w:rsidRPr="005E2335" w:rsidRDefault="00764552" w:rsidP="008B548F">
      <w:pPr>
        <w:spacing w:after="0" w:line="240" w:lineRule="auto"/>
        <w:rPr>
          <w:rFonts w:ascii="Calibri" w:hAnsi="Calibri" w:cs="Calibri"/>
          <w:b/>
          <w:bCs/>
        </w:rPr>
      </w:pPr>
      <w:r w:rsidRPr="005E2335">
        <w:rPr>
          <w:rFonts w:ascii="Calibri" w:hAnsi="Calibri" w:cs="Calibri"/>
          <w:b/>
          <w:bCs/>
          <w:highlight w:val="yellow"/>
        </w:rPr>
        <w:t xml:space="preserve">Mission </w:t>
      </w:r>
      <w:r>
        <w:rPr>
          <w:rFonts w:ascii="Calibri" w:hAnsi="Calibri" w:cs="Calibri"/>
          <w:b/>
          <w:bCs/>
          <w:highlight w:val="yellow"/>
        </w:rPr>
        <w:t>7</w:t>
      </w:r>
      <w:r w:rsidRPr="005E2335">
        <w:rPr>
          <w:rFonts w:ascii="Calibri" w:hAnsi="Calibri" w:cs="Calibri"/>
          <w:b/>
          <w:bCs/>
          <w:highlight w:val="yellow"/>
        </w:rPr>
        <w:t xml:space="preserve"> </w:t>
      </w:r>
      <w:r w:rsidR="008B548F">
        <w:rPr>
          <w:rFonts w:ascii="Calibri" w:hAnsi="Calibri" w:cs="Calibri"/>
          <w:b/>
          <w:bCs/>
          <w:highlight w:val="yellow"/>
        </w:rPr>
        <w:t>Instructions</w:t>
      </w:r>
      <w:r w:rsidRPr="005E2335">
        <w:rPr>
          <w:rFonts w:ascii="Calibri" w:hAnsi="Calibri" w:cs="Calibri"/>
          <w:b/>
          <w:bCs/>
          <w:highlight w:val="yellow"/>
        </w:rPr>
        <w:t>:</w:t>
      </w:r>
    </w:p>
    <w:p w14:paraId="677A3002" w14:textId="5590AD45" w:rsidR="00764552" w:rsidRDefault="00764552" w:rsidP="00374341">
      <w:pPr>
        <w:pStyle w:val="NoSpacing"/>
      </w:pPr>
    </w:p>
    <w:p w14:paraId="2A54032A" w14:textId="567140C2" w:rsidR="00764552" w:rsidDel="008027CD" w:rsidRDefault="00764552" w:rsidP="00374341">
      <w:pPr>
        <w:pStyle w:val="NoSpacing"/>
        <w:rPr>
          <w:del w:id="10347" w:author="Salah Soliman" w:date="2020-01-31T16:37:00Z"/>
        </w:rPr>
      </w:pPr>
      <w:bookmarkStart w:id="10348" w:name="_Hlk31381086"/>
    </w:p>
    <w:p w14:paraId="266DD513" w14:textId="77777777" w:rsidR="008027CD" w:rsidRPr="008027CD" w:rsidRDefault="008027CD" w:rsidP="008027CD">
      <w:pPr>
        <w:spacing w:after="0" w:line="240" w:lineRule="auto"/>
        <w:rPr>
          <w:ins w:id="10349" w:author="Salah Soliman" w:date="2020-01-31T16:38:00Z"/>
          <w:rFonts w:ascii="Open Sans" w:eastAsia="Open Sans" w:hAnsi="Open Sans" w:cs="Times New Roman"/>
          <w:color w:val="404040"/>
        </w:rPr>
      </w:pPr>
    </w:p>
    <w:tbl>
      <w:tblPr>
        <w:tblStyle w:val="TableGrid"/>
        <w:tblW w:w="10455" w:type="dxa"/>
        <w:tblBorders>
          <w:top w:val="single" w:sz="4" w:space="0" w:color="DBDBDB"/>
          <w:left w:val="single" w:sz="4" w:space="0" w:color="DBDBDB"/>
          <w:bottom w:val="single" w:sz="4" w:space="0" w:color="DBDBDB"/>
          <w:right w:val="single" w:sz="4" w:space="0" w:color="DBDBDB"/>
          <w:insideH w:val="none" w:sz="0" w:space="0" w:color="auto"/>
          <w:insideV w:val="none" w:sz="0" w:space="0" w:color="auto"/>
        </w:tblBorders>
        <w:tblLayout w:type="fixed"/>
        <w:tblCellMar>
          <w:left w:w="115" w:type="dxa"/>
          <w:right w:w="115" w:type="dxa"/>
        </w:tblCellMar>
        <w:tblLook w:val="04A0" w:firstRow="1" w:lastRow="0" w:firstColumn="1" w:lastColumn="0" w:noHBand="0" w:noVBand="1"/>
        <w:tblPrChange w:id="10350" w:author="Alicia Romero Lopez" w:date="2020-01-31T09:48:00Z">
          <w:tblPr>
            <w:tblStyle w:val="TableGrid"/>
            <w:tblW w:w="10455" w:type="dxa"/>
            <w:tblBorders>
              <w:top w:val="single" w:sz="4" w:space="0" w:color="DBDBDB"/>
              <w:left w:val="single" w:sz="4" w:space="0" w:color="DBDBDB"/>
              <w:bottom w:val="single" w:sz="4" w:space="0" w:color="DBDBDB"/>
              <w:right w:val="single" w:sz="4" w:space="0" w:color="DBDBDB"/>
              <w:insideH w:val="none" w:sz="0" w:space="0" w:color="auto"/>
              <w:insideV w:val="none" w:sz="0" w:space="0" w:color="auto"/>
            </w:tblBorders>
            <w:tblLayout w:type="fixed"/>
            <w:tblCellMar>
              <w:left w:w="115" w:type="dxa"/>
              <w:right w:w="115" w:type="dxa"/>
            </w:tblCellMar>
            <w:tblLook w:val="04A0" w:firstRow="1" w:lastRow="0" w:firstColumn="1" w:lastColumn="0" w:noHBand="0" w:noVBand="1"/>
          </w:tblPr>
        </w:tblPrChange>
      </w:tblPr>
      <w:tblGrid>
        <w:gridCol w:w="264"/>
        <w:gridCol w:w="630"/>
        <w:gridCol w:w="450"/>
        <w:gridCol w:w="2880"/>
        <w:gridCol w:w="1980"/>
        <w:gridCol w:w="3981"/>
        <w:gridCol w:w="270"/>
        <w:tblGridChange w:id="10351">
          <w:tblGrid>
            <w:gridCol w:w="360"/>
            <w:gridCol w:w="360"/>
            <w:gridCol w:w="360"/>
            <w:gridCol w:w="360"/>
            <w:gridCol w:w="360"/>
            <w:gridCol w:w="360"/>
            <w:gridCol w:w="360"/>
          </w:tblGrid>
        </w:tblGridChange>
      </w:tblGrid>
      <w:tr w:rsidR="008027CD" w:rsidRPr="008027CD" w14:paraId="6F566DC2" w14:textId="77777777" w:rsidTr="51235A2F">
        <w:trPr>
          <w:cantSplit/>
          <w:ins w:id="10352" w:author="Salah Soliman" w:date="2020-01-31T16:38:00Z"/>
        </w:trPr>
        <w:tc>
          <w:tcPr>
            <w:tcW w:w="10456" w:type="dxa"/>
            <w:gridSpan w:val="7"/>
            <w:tcBorders>
              <w:top w:val="single" w:sz="4" w:space="0" w:color="DBDBDB" w:themeColor="accent3" w:themeTint="66"/>
              <w:left w:val="single" w:sz="4" w:space="0" w:color="DBDBDB" w:themeColor="accent3" w:themeTint="66"/>
              <w:bottom w:val="nil"/>
              <w:right w:val="single" w:sz="4" w:space="0" w:color="DBDBDB" w:themeColor="accent3" w:themeTint="66"/>
            </w:tcBorders>
            <w:shd w:val="clear" w:color="auto" w:fill="FAFAFA"/>
            <w:hideMark/>
            <w:tcPrChange w:id="10353" w:author="Alicia Romero Lopez" w:date="2020-01-31T09:48:00Z">
              <w:tcPr>
                <w:tcW w:w="10456" w:type="dxa"/>
                <w:gridSpan w:val="7"/>
                <w:tcBorders>
                  <w:top w:val="single" w:sz="4" w:space="0" w:color="DBDBDB"/>
                  <w:left w:val="single" w:sz="4" w:space="0" w:color="DBDBDB"/>
                  <w:bottom w:val="nil"/>
                  <w:right w:val="single" w:sz="4" w:space="0" w:color="DBDBDB"/>
                </w:tcBorders>
                <w:shd w:val="clear" w:color="auto" w:fill="FAFAFA"/>
                <w:hideMark/>
              </w:tcPr>
            </w:tcPrChange>
          </w:tcPr>
          <w:p w14:paraId="5E94037B" w14:textId="77777777" w:rsidR="008027CD" w:rsidRPr="008027CD" w:rsidRDefault="008027CD" w:rsidP="008027CD">
            <w:pPr>
              <w:outlineLvl w:val="2"/>
              <w:rPr>
                <w:ins w:id="10354" w:author="Salah Soliman" w:date="2020-01-31T16:38:00Z"/>
                <w:rFonts w:ascii="Open Sans Semibold" w:eastAsia="Open Sans" w:hAnsi="Open Sans Semibold" w:cs="Open Sans Semibold"/>
                <w:color w:val="11143F"/>
              </w:rPr>
            </w:pPr>
            <w:ins w:id="10355" w:author="Salah Soliman" w:date="2020-01-31T16:38:00Z">
              <w:r w:rsidRPr="008027CD">
                <w:rPr>
                  <w:rFonts w:ascii="Open Sans Semibold" w:eastAsia="Open Sans" w:hAnsi="Open Sans Semibold" w:cs="Open Sans Semibold"/>
                  <w:color w:val="11143F"/>
                </w:rPr>
                <w:t>The label encoder is typically used to encode what?</w:t>
              </w:r>
            </w:ins>
          </w:p>
        </w:tc>
      </w:tr>
      <w:tr w:rsidR="008027CD" w:rsidRPr="008027CD" w14:paraId="7AE6B99F" w14:textId="77777777" w:rsidTr="51235A2F">
        <w:trPr>
          <w:cantSplit/>
          <w:ins w:id="10356" w:author="Salah Soliman" w:date="2020-01-31T16:38:00Z"/>
        </w:trPr>
        <w:tc>
          <w:tcPr>
            <w:tcW w:w="265" w:type="dxa"/>
            <w:tcBorders>
              <w:top w:val="nil"/>
              <w:left w:val="single" w:sz="4" w:space="0" w:color="DBDBDB" w:themeColor="accent3" w:themeTint="66"/>
              <w:bottom w:val="nil"/>
              <w:right w:val="nil"/>
            </w:tcBorders>
            <w:shd w:val="clear" w:color="auto" w:fill="FAFAFA"/>
            <w:tcPrChange w:id="10357" w:author="Alicia Romero Lopez" w:date="2020-01-31T09:48:00Z">
              <w:tcPr>
                <w:tcW w:w="265" w:type="dxa"/>
                <w:tcBorders>
                  <w:top w:val="nil"/>
                  <w:left w:val="single" w:sz="4" w:space="0" w:color="DBDBDB"/>
                  <w:bottom w:val="nil"/>
                  <w:right w:val="nil"/>
                </w:tcBorders>
                <w:shd w:val="clear" w:color="auto" w:fill="FAFAFA"/>
              </w:tcPr>
            </w:tcPrChange>
          </w:tcPr>
          <w:p w14:paraId="61BD90C7" w14:textId="77777777" w:rsidR="008027CD" w:rsidRPr="008027CD" w:rsidRDefault="008027CD" w:rsidP="008027CD">
            <w:pPr>
              <w:rPr>
                <w:ins w:id="10358" w:author="Salah Soliman" w:date="2020-01-31T16:38:00Z"/>
                <w:rFonts w:ascii="Open Sans" w:eastAsia="Open Sans" w:hAnsi="Open Sans" w:cs="Times New Roman"/>
              </w:rPr>
            </w:pPr>
          </w:p>
        </w:tc>
        <w:tc>
          <w:tcPr>
            <w:tcW w:w="630" w:type="dxa"/>
            <w:tcBorders>
              <w:top w:val="nil"/>
              <w:left w:val="nil"/>
              <w:bottom w:val="nil"/>
              <w:right w:val="nil"/>
            </w:tcBorders>
            <w:shd w:val="clear" w:color="auto" w:fill="FFFFFF" w:themeFill="background1"/>
            <w:vAlign w:val="center"/>
            <w:hideMark/>
            <w:tcPrChange w:id="10359" w:author="Alicia Romero Lopez" w:date="2020-01-31T09:48:00Z">
              <w:tcPr>
                <w:tcW w:w="630" w:type="dxa"/>
                <w:tcBorders>
                  <w:top w:val="nil"/>
                  <w:left w:val="nil"/>
                  <w:bottom w:val="nil"/>
                  <w:right w:val="nil"/>
                </w:tcBorders>
                <w:shd w:val="clear" w:color="auto" w:fill="FFFFFF"/>
                <w:hideMark/>
              </w:tcPr>
            </w:tcPrChange>
          </w:tcPr>
          <w:p w14:paraId="40681250" w14:textId="713825A8" w:rsidR="008027CD" w:rsidRPr="008027CD" w:rsidRDefault="008027CD" w:rsidP="008027CD">
            <w:pPr>
              <w:rPr>
                <w:ins w:id="10360" w:author="Salah Soliman" w:date="2020-01-31T16:38:00Z"/>
                <w:rFonts w:ascii="Open Sans" w:eastAsia="Open Sans" w:hAnsi="Open Sans" w:cs="Times New Roman"/>
              </w:rPr>
            </w:pPr>
            <w:ins w:id="10361" w:author="Salah Soliman" w:date="2020-01-31T16:38:00Z">
              <w:r w:rsidRPr="008027CD">
                <w:rPr>
                  <w:rFonts w:ascii="Open Sans" w:eastAsia="Open Sans" w:hAnsi="Open Sans" w:cs="Times New Roman"/>
                  <w:noProof/>
                  <w:rPrChange w:id="10362" w:author="Unknown">
                    <w:rPr>
                      <w:noProof/>
                    </w:rPr>
                  </w:rPrChange>
                </w:rPr>
                <mc:AlternateContent>
                  <mc:Choice Requires="wps">
                    <w:drawing>
                      <wp:inline distT="0" distB="0" distL="0" distR="0" wp14:anchorId="3FB8C6D1" wp14:editId="2EB0192B">
                        <wp:extent cx="207010" cy="207010"/>
                        <wp:effectExtent l="19050" t="19050" r="21590" b="21590"/>
                        <wp:docPr id="367" name="Oval 3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010" cy="207010"/>
                                </a:xfrm>
                                <a:prstGeom prst="ellipse">
                                  <a:avLst/>
                                </a:prstGeom>
                                <a:noFill/>
                                <a:ln w="28575">
                                  <a:solidFill>
                                    <a:srgbClr val="DBDBDB">
                                      <a:lumMod val="90000"/>
                                      <a:lumOff val="0"/>
                                    </a:srgb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inline>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w16se="http://schemas.microsoft.com/office/word/2015/wordml/symex" xmlns:cx1="http://schemas.microsoft.com/office/drawing/2015/9/8/chartex" xmlns:cx="http://schemas.microsoft.com/office/drawing/2014/chartex">
                    <w:pict>
                      <v:oval w14:anchorId="48136DB6" id="Oval 367" o:spid="_x0000_s1026" style="width:16.3pt;height:16.3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" filled="f" strokecolor="#c5c5c5" strokeweight="2.25pt">
                        <v:stroke joinstyle="miter"/>
                        <w10:anchorlock/>
                      </v:oval>
                    </w:pict>
                  </mc:Fallback>
                </mc:AlternateContent>
              </w:r>
            </w:ins>
          </w:p>
        </w:tc>
        <w:tc>
          <w:tcPr>
            <w:tcW w:w="450" w:type="dxa"/>
            <w:tcBorders>
              <w:top w:val="nil"/>
              <w:left w:val="nil"/>
              <w:bottom w:val="nil"/>
              <w:right w:val="nil"/>
            </w:tcBorders>
            <w:shd w:val="clear" w:color="auto" w:fill="FFFFFF" w:themeFill="background1"/>
            <w:vAlign w:val="center"/>
            <w:hideMark/>
            <w:tcPrChange w:id="10363" w:author="Alicia Romero Lopez" w:date="2020-01-31T09:48:00Z">
              <w:tcPr>
                <w:tcW w:w="450" w:type="dxa"/>
                <w:tcBorders>
                  <w:top w:val="nil"/>
                  <w:left w:val="nil"/>
                  <w:bottom w:val="nil"/>
                  <w:right w:val="nil"/>
                </w:tcBorders>
                <w:shd w:val="clear" w:color="auto" w:fill="FFFFFF"/>
                <w:hideMark/>
              </w:tcPr>
            </w:tcPrChange>
          </w:tcPr>
          <w:p w14:paraId="73934FBD" w14:textId="77777777" w:rsidR="008027CD" w:rsidRPr="008027CD" w:rsidRDefault="008027CD" w:rsidP="008027CD">
            <w:pPr>
              <w:rPr>
                <w:ins w:id="10364" w:author="Salah Soliman" w:date="2020-01-31T16:38:00Z"/>
                <w:rFonts w:ascii="Open Sans Semibold" w:eastAsia="Open Sans" w:hAnsi="Open Sans Semibold" w:cs="Open Sans Semibold"/>
              </w:rPr>
            </w:pPr>
            <w:ins w:id="10365" w:author="Salah Soliman" w:date="2020-01-31T16:38:00Z">
              <w:r w:rsidRPr="008027CD">
                <w:rPr>
                  <w:rFonts w:ascii="Open Sans Semibold" w:eastAsia="Open Sans" w:hAnsi="Open Sans Semibold" w:cs="Open Sans Semibold"/>
                </w:rPr>
                <w:t>a.</w:t>
              </w:r>
            </w:ins>
          </w:p>
        </w:tc>
        <w:tc>
          <w:tcPr>
            <w:tcW w:w="8841" w:type="dxa"/>
            <w:gridSpan w:val="3"/>
            <w:tcBorders>
              <w:top w:val="nil"/>
              <w:left w:val="nil"/>
              <w:bottom w:val="nil"/>
              <w:right w:val="nil"/>
            </w:tcBorders>
            <w:shd w:val="clear" w:color="auto" w:fill="FFFFFF" w:themeFill="background1"/>
            <w:vAlign w:val="center"/>
            <w:hideMark/>
            <w:tcPrChange w:id="10366" w:author="Alicia Romero Lopez" w:date="2020-01-31T09:48:00Z">
              <w:tcPr>
                <w:tcW w:w="8841" w:type="dxa"/>
                <w:gridSpan w:val="3"/>
                <w:tcBorders>
                  <w:top w:val="nil"/>
                  <w:left w:val="nil"/>
                  <w:bottom w:val="nil"/>
                  <w:right w:val="nil"/>
                </w:tcBorders>
                <w:shd w:val="clear" w:color="auto" w:fill="FFFFFF"/>
                <w:hideMark/>
              </w:tcPr>
            </w:tcPrChange>
          </w:tcPr>
          <w:p w14:paraId="75670D34" w14:textId="77777777" w:rsidR="008027CD" w:rsidRPr="008027CD" w:rsidRDefault="008027CD" w:rsidP="008027CD">
            <w:pPr>
              <w:rPr>
                <w:ins w:id="10367" w:author="Salah Soliman" w:date="2020-01-31T16:38:00Z"/>
                <w:rFonts w:ascii="Open Sans" w:eastAsia="Open Sans" w:hAnsi="Open Sans" w:cs="Times New Roman"/>
              </w:rPr>
            </w:pPr>
            <w:ins w:id="10368" w:author="Salah Soliman" w:date="2020-01-31T16:38:00Z">
              <w:r w:rsidRPr="008027CD">
                <w:rPr>
                  <w:rFonts w:ascii="Open Sans" w:eastAsia="Open Sans" w:hAnsi="Open Sans" w:cs="Times New Roman"/>
                </w:rPr>
                <w:t>Numerical values.</w:t>
              </w:r>
            </w:ins>
          </w:p>
        </w:tc>
        <w:tc>
          <w:tcPr>
            <w:tcW w:w="270" w:type="dxa"/>
            <w:tcBorders>
              <w:top w:val="nil"/>
              <w:left w:val="nil"/>
              <w:bottom w:val="nil"/>
              <w:right w:val="single" w:sz="4" w:space="0" w:color="DBDBDB" w:themeColor="accent3" w:themeTint="66"/>
            </w:tcBorders>
            <w:shd w:val="clear" w:color="auto" w:fill="FAFAFA"/>
            <w:tcPrChange w:id="10369" w:author="Alicia Romero Lopez" w:date="2020-01-31T09:48:00Z">
              <w:tcPr>
                <w:tcW w:w="270" w:type="dxa"/>
                <w:tcBorders>
                  <w:top w:val="nil"/>
                  <w:left w:val="nil"/>
                  <w:bottom w:val="nil"/>
                  <w:right w:val="single" w:sz="4" w:space="0" w:color="DBDBDB"/>
                </w:tcBorders>
                <w:shd w:val="clear" w:color="auto" w:fill="FAFAFA"/>
              </w:tcPr>
            </w:tcPrChange>
          </w:tcPr>
          <w:p w14:paraId="0D72745D" w14:textId="77777777" w:rsidR="008027CD" w:rsidRPr="008027CD" w:rsidRDefault="008027CD" w:rsidP="008027CD">
            <w:pPr>
              <w:rPr>
                <w:ins w:id="10370" w:author="Salah Soliman" w:date="2020-01-31T16:38:00Z"/>
                <w:rFonts w:ascii="Open Sans" w:eastAsia="Open Sans" w:hAnsi="Open Sans" w:cs="Times New Roman"/>
              </w:rPr>
            </w:pPr>
          </w:p>
        </w:tc>
      </w:tr>
      <w:tr w:rsidR="008027CD" w:rsidRPr="008027CD" w14:paraId="1E5611CB" w14:textId="77777777" w:rsidTr="51235A2F">
        <w:trPr>
          <w:cantSplit/>
          <w:trHeight w:val="20"/>
          <w:ins w:id="10371" w:author="Salah Soliman" w:date="2020-01-31T16:38:00Z"/>
        </w:trPr>
        <w:tc>
          <w:tcPr>
            <w:tcW w:w="265" w:type="dxa"/>
            <w:tcBorders>
              <w:top w:val="nil"/>
              <w:left w:val="single" w:sz="4" w:space="0" w:color="DBDBDB" w:themeColor="accent3" w:themeTint="66"/>
              <w:bottom w:val="nil"/>
              <w:right w:val="nil"/>
            </w:tcBorders>
            <w:shd w:val="clear" w:color="auto" w:fill="FAFAFA"/>
            <w:tcPrChange w:id="10372" w:author="Alicia Romero Lopez" w:date="2020-01-31T09:48:00Z">
              <w:tcPr>
                <w:tcW w:w="265" w:type="dxa"/>
                <w:tcBorders>
                  <w:top w:val="nil"/>
                  <w:left w:val="single" w:sz="4" w:space="0" w:color="DBDBDB"/>
                  <w:bottom w:val="nil"/>
                  <w:right w:val="nil"/>
                </w:tcBorders>
                <w:shd w:val="clear" w:color="auto" w:fill="FAFAFA"/>
              </w:tcPr>
            </w:tcPrChange>
          </w:tcPr>
          <w:p w14:paraId="006BFE8E" w14:textId="77777777" w:rsidR="008027CD" w:rsidRPr="008027CD" w:rsidRDefault="008027CD" w:rsidP="008027CD">
            <w:pPr>
              <w:rPr>
                <w:ins w:id="10373" w:author="Salah Soliman" w:date="2020-01-31T16:38:00Z"/>
                <w:rFonts w:ascii="Open Sans" w:eastAsia="Open Sans" w:hAnsi="Open Sans" w:cs="Times New Roman"/>
                <w:color w:val="404040"/>
                <w:sz w:val="16"/>
                <w:szCs w:val="16"/>
              </w:rPr>
            </w:pPr>
          </w:p>
        </w:tc>
        <w:tc>
          <w:tcPr>
            <w:tcW w:w="630" w:type="dxa"/>
            <w:tcBorders>
              <w:top w:val="nil"/>
              <w:left w:val="nil"/>
              <w:bottom w:val="nil"/>
              <w:right w:val="nil"/>
            </w:tcBorders>
            <w:shd w:val="clear" w:color="auto" w:fill="FAFAFA"/>
            <w:vAlign w:val="center"/>
            <w:tcPrChange w:id="10374" w:author="Alicia Romero Lopez" w:date="2020-01-31T09:48:00Z">
              <w:tcPr>
                <w:tcW w:w="630" w:type="dxa"/>
                <w:tcBorders>
                  <w:top w:val="nil"/>
                  <w:left w:val="nil"/>
                  <w:bottom w:val="nil"/>
                  <w:right w:val="nil"/>
                </w:tcBorders>
                <w:shd w:val="clear" w:color="auto" w:fill="FAFAFA"/>
              </w:tcPr>
            </w:tcPrChange>
          </w:tcPr>
          <w:p w14:paraId="4A112F61" w14:textId="77777777" w:rsidR="008027CD" w:rsidRPr="008027CD" w:rsidRDefault="008027CD" w:rsidP="008027CD">
            <w:pPr>
              <w:rPr>
                <w:ins w:id="10375" w:author="Salah Soliman" w:date="2020-01-31T16:38:00Z"/>
                <w:rFonts w:ascii="Open Sans" w:eastAsia="Open Sans" w:hAnsi="Open Sans" w:cs="Times New Roman"/>
                <w:color w:val="404040"/>
                <w:sz w:val="16"/>
                <w:szCs w:val="16"/>
              </w:rPr>
            </w:pPr>
          </w:p>
        </w:tc>
        <w:tc>
          <w:tcPr>
            <w:tcW w:w="3330" w:type="dxa"/>
            <w:gridSpan w:val="2"/>
            <w:tcBorders>
              <w:top w:val="nil"/>
              <w:left w:val="nil"/>
              <w:bottom w:val="nil"/>
              <w:right w:val="nil"/>
            </w:tcBorders>
            <w:shd w:val="clear" w:color="auto" w:fill="FAFAFA"/>
            <w:vAlign w:val="center"/>
            <w:tcPrChange w:id="10376" w:author="Alicia Romero Lopez" w:date="2020-01-31T09:48:00Z">
              <w:tcPr>
                <w:tcW w:w="3330" w:type="dxa"/>
                <w:gridSpan w:val="2"/>
                <w:tcBorders>
                  <w:top w:val="nil"/>
                  <w:left w:val="nil"/>
                  <w:bottom w:val="nil"/>
                  <w:right w:val="nil"/>
                </w:tcBorders>
                <w:shd w:val="clear" w:color="auto" w:fill="FAFAFA"/>
              </w:tcPr>
            </w:tcPrChange>
          </w:tcPr>
          <w:p w14:paraId="10537302" w14:textId="77777777" w:rsidR="008027CD" w:rsidRPr="008027CD" w:rsidRDefault="008027CD" w:rsidP="008027CD">
            <w:pPr>
              <w:rPr>
                <w:ins w:id="10377" w:author="Salah Soliman" w:date="2020-01-31T16:38:00Z"/>
                <w:rFonts w:ascii="Open Sans" w:eastAsia="Open Sans" w:hAnsi="Open Sans" w:cs="Times New Roman"/>
                <w:color w:val="404040"/>
                <w:sz w:val="16"/>
                <w:szCs w:val="16"/>
              </w:rPr>
            </w:pPr>
          </w:p>
        </w:tc>
        <w:tc>
          <w:tcPr>
            <w:tcW w:w="1980" w:type="dxa"/>
            <w:tcBorders>
              <w:top w:val="nil"/>
              <w:left w:val="nil"/>
              <w:bottom w:val="nil"/>
              <w:right w:val="nil"/>
            </w:tcBorders>
            <w:shd w:val="clear" w:color="auto" w:fill="FAFAFA"/>
            <w:vAlign w:val="center"/>
            <w:tcPrChange w:id="10378" w:author="Alicia Romero Lopez" w:date="2020-01-31T09:48:00Z">
              <w:tcPr>
                <w:tcW w:w="1980" w:type="dxa"/>
                <w:tcBorders>
                  <w:top w:val="nil"/>
                  <w:left w:val="nil"/>
                  <w:bottom w:val="nil"/>
                  <w:right w:val="nil"/>
                </w:tcBorders>
                <w:shd w:val="clear" w:color="auto" w:fill="FAFAFA"/>
              </w:tcPr>
            </w:tcPrChange>
          </w:tcPr>
          <w:p w14:paraId="6C6FDFB4" w14:textId="77777777" w:rsidR="008027CD" w:rsidRPr="008027CD" w:rsidRDefault="008027CD" w:rsidP="008027CD">
            <w:pPr>
              <w:rPr>
                <w:ins w:id="10379" w:author="Salah Soliman" w:date="2020-01-31T16:38:00Z"/>
                <w:rFonts w:ascii="Open Sans" w:eastAsia="Open Sans" w:hAnsi="Open Sans" w:cs="Times New Roman"/>
                <w:color w:val="404040"/>
                <w:sz w:val="16"/>
                <w:szCs w:val="16"/>
              </w:rPr>
            </w:pPr>
          </w:p>
        </w:tc>
        <w:tc>
          <w:tcPr>
            <w:tcW w:w="3978" w:type="dxa"/>
            <w:tcBorders>
              <w:top w:val="nil"/>
              <w:left w:val="nil"/>
              <w:bottom w:val="nil"/>
              <w:right w:val="nil"/>
            </w:tcBorders>
            <w:shd w:val="clear" w:color="auto" w:fill="FAFAFA"/>
            <w:vAlign w:val="center"/>
            <w:tcPrChange w:id="10380" w:author="Alicia Romero Lopez" w:date="2020-01-31T09:48:00Z">
              <w:tcPr>
                <w:tcW w:w="3978" w:type="dxa"/>
                <w:tcBorders>
                  <w:top w:val="nil"/>
                  <w:left w:val="nil"/>
                  <w:bottom w:val="nil"/>
                  <w:right w:val="nil"/>
                </w:tcBorders>
                <w:shd w:val="clear" w:color="auto" w:fill="FAFAFA"/>
              </w:tcPr>
            </w:tcPrChange>
          </w:tcPr>
          <w:p w14:paraId="1AE5DD47" w14:textId="77777777" w:rsidR="008027CD" w:rsidRPr="008027CD" w:rsidRDefault="008027CD" w:rsidP="008027CD">
            <w:pPr>
              <w:rPr>
                <w:ins w:id="10381" w:author="Salah Soliman" w:date="2020-01-31T16:38:00Z"/>
                <w:rFonts w:ascii="Open Sans" w:eastAsia="Open Sans" w:hAnsi="Open Sans" w:cs="Times New Roman"/>
                <w:noProof/>
                <w:color w:val="404040"/>
                <w:sz w:val="16"/>
                <w:szCs w:val="16"/>
              </w:rPr>
            </w:pPr>
          </w:p>
        </w:tc>
        <w:tc>
          <w:tcPr>
            <w:tcW w:w="270" w:type="dxa"/>
            <w:tcBorders>
              <w:top w:val="nil"/>
              <w:left w:val="nil"/>
              <w:bottom w:val="nil"/>
              <w:right w:val="single" w:sz="4" w:space="0" w:color="DBDBDB" w:themeColor="accent3" w:themeTint="66"/>
            </w:tcBorders>
            <w:shd w:val="clear" w:color="auto" w:fill="FAFAFA"/>
            <w:tcPrChange w:id="10382" w:author="Alicia Romero Lopez" w:date="2020-01-31T09:48:00Z">
              <w:tcPr>
                <w:tcW w:w="270" w:type="dxa"/>
                <w:tcBorders>
                  <w:top w:val="nil"/>
                  <w:left w:val="nil"/>
                  <w:bottom w:val="nil"/>
                  <w:right w:val="single" w:sz="4" w:space="0" w:color="DBDBDB"/>
                </w:tcBorders>
                <w:shd w:val="clear" w:color="auto" w:fill="FAFAFA"/>
              </w:tcPr>
            </w:tcPrChange>
          </w:tcPr>
          <w:p w14:paraId="7F669B05" w14:textId="77777777" w:rsidR="008027CD" w:rsidRPr="008027CD" w:rsidRDefault="008027CD" w:rsidP="008027CD">
            <w:pPr>
              <w:rPr>
                <w:ins w:id="10383" w:author="Salah Soliman" w:date="2020-01-31T16:38:00Z"/>
                <w:rFonts w:ascii="Open Sans" w:eastAsia="Open Sans" w:hAnsi="Open Sans" w:cs="Times New Roman"/>
                <w:color w:val="404040"/>
                <w:sz w:val="16"/>
                <w:szCs w:val="16"/>
              </w:rPr>
            </w:pPr>
          </w:p>
        </w:tc>
      </w:tr>
      <w:tr w:rsidR="008027CD" w:rsidRPr="008027CD" w14:paraId="104DBF58" w14:textId="77777777" w:rsidTr="51235A2F">
        <w:trPr>
          <w:cantSplit/>
          <w:ins w:id="10384" w:author="Salah Soliman" w:date="2020-01-31T16:38:00Z"/>
        </w:trPr>
        <w:tc>
          <w:tcPr>
            <w:tcW w:w="265" w:type="dxa"/>
            <w:tcBorders>
              <w:top w:val="nil"/>
              <w:left w:val="single" w:sz="4" w:space="0" w:color="DBDBDB" w:themeColor="accent3" w:themeTint="66"/>
              <w:bottom w:val="nil"/>
              <w:right w:val="nil"/>
            </w:tcBorders>
            <w:shd w:val="clear" w:color="auto" w:fill="FAFAFA"/>
            <w:tcPrChange w:id="10385" w:author="Alicia Romero Lopez" w:date="2020-01-31T09:48:00Z">
              <w:tcPr>
                <w:tcW w:w="265" w:type="dxa"/>
                <w:tcBorders>
                  <w:top w:val="nil"/>
                  <w:left w:val="single" w:sz="4" w:space="0" w:color="DBDBDB"/>
                  <w:bottom w:val="nil"/>
                  <w:right w:val="nil"/>
                </w:tcBorders>
                <w:shd w:val="clear" w:color="auto" w:fill="FAFAFA"/>
              </w:tcPr>
            </w:tcPrChange>
          </w:tcPr>
          <w:p w14:paraId="66F55FB3" w14:textId="77777777" w:rsidR="008027CD" w:rsidRPr="008027CD" w:rsidRDefault="008027CD" w:rsidP="008027CD">
            <w:pPr>
              <w:rPr>
                <w:ins w:id="10386" w:author="Salah Soliman" w:date="2020-01-31T16:38:00Z"/>
                <w:rFonts w:ascii="Open Sans" w:eastAsia="Open Sans" w:hAnsi="Open Sans" w:cs="Times New Roman"/>
              </w:rPr>
            </w:pPr>
          </w:p>
        </w:tc>
        <w:tc>
          <w:tcPr>
            <w:tcW w:w="630" w:type="dxa"/>
            <w:tcBorders>
              <w:top w:val="nil"/>
              <w:left w:val="nil"/>
              <w:bottom w:val="nil"/>
              <w:right w:val="nil"/>
            </w:tcBorders>
            <w:shd w:val="clear" w:color="auto" w:fill="FFFFFF" w:themeFill="background1"/>
            <w:vAlign w:val="center"/>
            <w:hideMark/>
            <w:tcPrChange w:id="10387" w:author="Alicia Romero Lopez" w:date="2020-01-31T09:48:00Z">
              <w:tcPr>
                <w:tcW w:w="630" w:type="dxa"/>
                <w:tcBorders>
                  <w:top w:val="nil"/>
                  <w:left w:val="nil"/>
                  <w:bottom w:val="nil"/>
                  <w:right w:val="nil"/>
                </w:tcBorders>
                <w:shd w:val="clear" w:color="auto" w:fill="FFFFFF"/>
                <w:hideMark/>
              </w:tcPr>
            </w:tcPrChange>
          </w:tcPr>
          <w:p w14:paraId="6E6556C0" w14:textId="33A66552" w:rsidR="008027CD" w:rsidRPr="008027CD" w:rsidRDefault="008027CD" w:rsidP="008027CD">
            <w:pPr>
              <w:rPr>
                <w:ins w:id="10388" w:author="Salah Soliman" w:date="2020-01-31T16:38:00Z"/>
                <w:rFonts w:ascii="Open Sans" w:eastAsia="Open Sans" w:hAnsi="Open Sans" w:cs="Times New Roman"/>
                <w:noProof/>
              </w:rPr>
            </w:pPr>
            <w:ins w:id="10389" w:author="Salah Soliman" w:date="2020-01-31T16:38:00Z">
              <w:r w:rsidRPr="008027CD">
                <w:rPr>
                  <w:rFonts w:ascii="Open Sans" w:eastAsia="Open Sans" w:hAnsi="Open Sans" w:cs="Times New Roman"/>
                  <w:noProof/>
                  <w:rPrChange w:id="10390" w:author="Unknown">
                    <w:rPr>
                      <w:noProof/>
                    </w:rPr>
                  </w:rPrChange>
                </w:rPr>
                <mc:AlternateContent>
                  <mc:Choice Requires="wps">
                    <w:drawing>
                      <wp:inline distT="0" distB="0" distL="0" distR="0" wp14:anchorId="34C246E9" wp14:editId="1C272CA4">
                        <wp:extent cx="207010" cy="207010"/>
                        <wp:effectExtent l="19050" t="19050" r="21590" b="21590"/>
                        <wp:docPr id="368" name="Oval 36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010" cy="207010"/>
                                </a:xfrm>
                                <a:prstGeom prst="ellipse">
                                  <a:avLst/>
                                </a:prstGeom>
                                <a:noFill/>
                                <a:ln w="28575">
                                  <a:solidFill>
                                    <a:srgbClr val="DBDBDB">
                                      <a:lumMod val="90000"/>
                                      <a:lumOff val="0"/>
                                    </a:srgb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inline>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w16se="http://schemas.microsoft.com/office/word/2015/wordml/symex" xmlns:cx1="http://schemas.microsoft.com/office/drawing/2015/9/8/chartex" xmlns:cx="http://schemas.microsoft.com/office/drawing/2014/chartex">
                    <w:pict>
                      <v:oval w14:anchorId="03494EC3" id="Oval 368" o:spid="_x0000_s1026" style="width:16.3pt;height:16.3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" filled="f" strokecolor="#c5c5c5" strokeweight="2.25pt">
                        <v:stroke joinstyle="miter"/>
                        <w10:anchorlock/>
                      </v:oval>
                    </w:pict>
                  </mc:Fallback>
                </mc:AlternateContent>
              </w:r>
            </w:ins>
          </w:p>
        </w:tc>
        <w:tc>
          <w:tcPr>
            <w:tcW w:w="450" w:type="dxa"/>
            <w:tcBorders>
              <w:top w:val="nil"/>
              <w:left w:val="nil"/>
              <w:bottom w:val="nil"/>
              <w:right w:val="nil"/>
            </w:tcBorders>
            <w:shd w:val="clear" w:color="auto" w:fill="FFFFFF" w:themeFill="background1"/>
            <w:vAlign w:val="center"/>
            <w:hideMark/>
            <w:tcPrChange w:id="10391" w:author="Alicia Romero Lopez" w:date="2020-01-31T09:48:00Z">
              <w:tcPr>
                <w:tcW w:w="450" w:type="dxa"/>
                <w:tcBorders>
                  <w:top w:val="nil"/>
                  <w:left w:val="nil"/>
                  <w:bottom w:val="nil"/>
                  <w:right w:val="nil"/>
                </w:tcBorders>
                <w:shd w:val="clear" w:color="auto" w:fill="FFFFFF"/>
                <w:hideMark/>
              </w:tcPr>
            </w:tcPrChange>
          </w:tcPr>
          <w:p w14:paraId="40BE0633" w14:textId="77777777" w:rsidR="008027CD" w:rsidRPr="008027CD" w:rsidRDefault="008027CD" w:rsidP="008027CD">
            <w:pPr>
              <w:rPr>
                <w:ins w:id="10392" w:author="Salah Soliman" w:date="2020-01-31T16:38:00Z"/>
                <w:rFonts w:ascii="Open Sans Semibold" w:eastAsia="Open Sans" w:hAnsi="Open Sans Semibold" w:cs="Open Sans Semibold"/>
              </w:rPr>
            </w:pPr>
            <w:ins w:id="10393" w:author="Salah Soliman" w:date="2020-01-31T16:38:00Z">
              <w:r w:rsidRPr="008027CD">
                <w:rPr>
                  <w:rFonts w:ascii="Open Sans Semibold" w:eastAsia="Open Sans" w:hAnsi="Open Sans Semibold" w:cs="Open Sans Semibold"/>
                </w:rPr>
                <w:t>b.</w:t>
              </w:r>
            </w:ins>
          </w:p>
        </w:tc>
        <w:tc>
          <w:tcPr>
            <w:tcW w:w="8841" w:type="dxa"/>
            <w:gridSpan w:val="3"/>
            <w:tcBorders>
              <w:top w:val="nil"/>
              <w:left w:val="nil"/>
              <w:bottom w:val="nil"/>
              <w:right w:val="nil"/>
            </w:tcBorders>
            <w:shd w:val="clear" w:color="auto" w:fill="FFFFFF" w:themeFill="background1"/>
            <w:vAlign w:val="center"/>
            <w:hideMark/>
            <w:tcPrChange w:id="10394" w:author="Alicia Romero Lopez" w:date="2020-01-31T09:48:00Z">
              <w:tcPr>
                <w:tcW w:w="8841" w:type="dxa"/>
                <w:gridSpan w:val="3"/>
                <w:tcBorders>
                  <w:top w:val="nil"/>
                  <w:left w:val="nil"/>
                  <w:bottom w:val="nil"/>
                  <w:right w:val="nil"/>
                </w:tcBorders>
                <w:shd w:val="clear" w:color="auto" w:fill="FFFFFF"/>
                <w:hideMark/>
              </w:tcPr>
            </w:tcPrChange>
          </w:tcPr>
          <w:p w14:paraId="5500B582" w14:textId="6D3530DA" w:rsidR="008027CD" w:rsidRPr="008027CD" w:rsidRDefault="008027CD" w:rsidP="008027CD">
            <w:pPr>
              <w:rPr>
                <w:ins w:id="10395" w:author="Salah Soliman" w:date="2020-01-31T16:38:00Z"/>
                <w:rFonts w:ascii="Open Sans" w:eastAsia="Open Sans" w:hAnsi="Open Sans" w:cs="Times New Roman"/>
              </w:rPr>
            </w:pPr>
            <w:ins w:id="10396" w:author="Salah Soliman" w:date="2020-01-31T16:38:00Z">
              <w:r w:rsidRPr="008027CD">
                <w:rPr>
                  <w:rFonts w:ascii="Open Sans" w:eastAsia="Open Sans" w:hAnsi="Open Sans" w:cs="Times New Roman"/>
                  <w:highlight w:val="green"/>
                </w:rPr>
                <w:t xml:space="preserve">Target </w:t>
              </w:r>
            </w:ins>
            <w:ins w:id="10397" w:author="Chantelle Dubois Nishiyama" w:date="2020-02-26T20:29:00Z">
              <w:r w:rsidR="005C0300">
                <w:rPr>
                  <w:rFonts w:ascii="Open Sans" w:eastAsia="Open Sans" w:hAnsi="Open Sans" w:cs="Times New Roman"/>
                  <w:highlight w:val="green"/>
                </w:rPr>
                <w:t>l</w:t>
              </w:r>
            </w:ins>
            <w:ins w:id="10398" w:author="Salah Soliman" w:date="2020-01-31T16:38:00Z">
              <w:del w:id="10399" w:author="Chantelle Dubois Nishiyama" w:date="2020-02-26T20:29:00Z">
                <w:r w:rsidRPr="008027CD" w:rsidDel="005C0300">
                  <w:rPr>
                    <w:rFonts w:ascii="Open Sans" w:eastAsia="Open Sans" w:hAnsi="Open Sans" w:cs="Times New Roman"/>
                    <w:highlight w:val="green"/>
                  </w:rPr>
                  <w:delText>L</w:delText>
                </w:r>
              </w:del>
              <w:r w:rsidRPr="008027CD">
                <w:rPr>
                  <w:rFonts w:ascii="Open Sans" w:eastAsia="Open Sans" w:hAnsi="Open Sans" w:cs="Times New Roman"/>
                  <w:highlight w:val="green"/>
                </w:rPr>
                <w:t>abels.</w:t>
              </w:r>
            </w:ins>
          </w:p>
        </w:tc>
        <w:tc>
          <w:tcPr>
            <w:tcW w:w="270" w:type="dxa"/>
            <w:tcBorders>
              <w:top w:val="nil"/>
              <w:left w:val="nil"/>
              <w:bottom w:val="nil"/>
              <w:right w:val="single" w:sz="4" w:space="0" w:color="DBDBDB" w:themeColor="accent3" w:themeTint="66"/>
            </w:tcBorders>
            <w:shd w:val="clear" w:color="auto" w:fill="FAFAFA"/>
            <w:tcPrChange w:id="10400" w:author="Alicia Romero Lopez" w:date="2020-01-31T09:48:00Z">
              <w:tcPr>
                <w:tcW w:w="270" w:type="dxa"/>
                <w:tcBorders>
                  <w:top w:val="nil"/>
                  <w:left w:val="nil"/>
                  <w:bottom w:val="nil"/>
                  <w:right w:val="single" w:sz="4" w:space="0" w:color="DBDBDB"/>
                </w:tcBorders>
                <w:shd w:val="clear" w:color="auto" w:fill="FAFAFA"/>
              </w:tcPr>
            </w:tcPrChange>
          </w:tcPr>
          <w:p w14:paraId="1740140C" w14:textId="77777777" w:rsidR="008027CD" w:rsidRPr="008027CD" w:rsidRDefault="008027CD" w:rsidP="008027CD">
            <w:pPr>
              <w:rPr>
                <w:ins w:id="10401" w:author="Salah Soliman" w:date="2020-01-31T16:38:00Z"/>
                <w:rFonts w:ascii="Open Sans" w:eastAsia="Open Sans" w:hAnsi="Open Sans" w:cs="Times New Roman"/>
              </w:rPr>
            </w:pPr>
          </w:p>
        </w:tc>
      </w:tr>
      <w:tr w:rsidR="008027CD" w:rsidRPr="008027CD" w14:paraId="4913C093" w14:textId="77777777" w:rsidTr="51235A2F">
        <w:trPr>
          <w:cantSplit/>
          <w:trHeight w:val="20"/>
          <w:ins w:id="10402" w:author="Salah Soliman" w:date="2020-01-31T16:38:00Z"/>
        </w:trPr>
        <w:tc>
          <w:tcPr>
            <w:tcW w:w="265" w:type="dxa"/>
            <w:tcBorders>
              <w:top w:val="nil"/>
              <w:left w:val="single" w:sz="4" w:space="0" w:color="DBDBDB" w:themeColor="accent3" w:themeTint="66"/>
              <w:bottom w:val="nil"/>
              <w:right w:val="nil"/>
            </w:tcBorders>
            <w:shd w:val="clear" w:color="auto" w:fill="FAFAFA"/>
            <w:tcPrChange w:id="10403" w:author="Alicia Romero Lopez" w:date="2020-01-31T09:48:00Z">
              <w:tcPr>
                <w:tcW w:w="265" w:type="dxa"/>
                <w:tcBorders>
                  <w:top w:val="nil"/>
                  <w:left w:val="single" w:sz="4" w:space="0" w:color="DBDBDB"/>
                  <w:bottom w:val="nil"/>
                  <w:right w:val="nil"/>
                </w:tcBorders>
                <w:shd w:val="clear" w:color="auto" w:fill="FAFAFA"/>
              </w:tcPr>
            </w:tcPrChange>
          </w:tcPr>
          <w:p w14:paraId="11B2422D" w14:textId="77777777" w:rsidR="008027CD" w:rsidRPr="008027CD" w:rsidRDefault="008027CD" w:rsidP="008027CD">
            <w:pPr>
              <w:rPr>
                <w:ins w:id="10404" w:author="Salah Soliman" w:date="2020-01-31T16:38:00Z"/>
                <w:rFonts w:ascii="Open Sans" w:eastAsia="Open Sans" w:hAnsi="Open Sans" w:cs="Times New Roman"/>
                <w:color w:val="404040"/>
                <w:sz w:val="16"/>
                <w:szCs w:val="16"/>
              </w:rPr>
            </w:pPr>
          </w:p>
        </w:tc>
        <w:tc>
          <w:tcPr>
            <w:tcW w:w="630" w:type="dxa"/>
            <w:tcBorders>
              <w:top w:val="nil"/>
              <w:left w:val="nil"/>
              <w:bottom w:val="nil"/>
              <w:right w:val="nil"/>
            </w:tcBorders>
            <w:shd w:val="clear" w:color="auto" w:fill="FAFAFA"/>
            <w:vAlign w:val="center"/>
            <w:tcPrChange w:id="10405" w:author="Alicia Romero Lopez" w:date="2020-01-31T09:48:00Z">
              <w:tcPr>
                <w:tcW w:w="630" w:type="dxa"/>
                <w:tcBorders>
                  <w:top w:val="nil"/>
                  <w:left w:val="nil"/>
                  <w:bottom w:val="nil"/>
                  <w:right w:val="nil"/>
                </w:tcBorders>
                <w:shd w:val="clear" w:color="auto" w:fill="FAFAFA"/>
              </w:tcPr>
            </w:tcPrChange>
          </w:tcPr>
          <w:p w14:paraId="7EA17C74" w14:textId="77777777" w:rsidR="008027CD" w:rsidRPr="008027CD" w:rsidRDefault="008027CD" w:rsidP="008027CD">
            <w:pPr>
              <w:rPr>
                <w:ins w:id="10406" w:author="Salah Soliman" w:date="2020-01-31T16:38:00Z"/>
                <w:rFonts w:ascii="Open Sans" w:eastAsia="Open Sans" w:hAnsi="Open Sans" w:cs="Times New Roman"/>
                <w:color w:val="404040"/>
                <w:sz w:val="16"/>
                <w:szCs w:val="16"/>
              </w:rPr>
            </w:pPr>
          </w:p>
        </w:tc>
        <w:tc>
          <w:tcPr>
            <w:tcW w:w="3330" w:type="dxa"/>
            <w:gridSpan w:val="2"/>
            <w:tcBorders>
              <w:top w:val="nil"/>
              <w:left w:val="nil"/>
              <w:bottom w:val="nil"/>
              <w:right w:val="nil"/>
            </w:tcBorders>
            <w:shd w:val="clear" w:color="auto" w:fill="FAFAFA"/>
            <w:vAlign w:val="center"/>
            <w:tcPrChange w:id="10407" w:author="Alicia Romero Lopez" w:date="2020-01-31T09:48:00Z">
              <w:tcPr>
                <w:tcW w:w="3330" w:type="dxa"/>
                <w:gridSpan w:val="2"/>
                <w:tcBorders>
                  <w:top w:val="nil"/>
                  <w:left w:val="nil"/>
                  <w:bottom w:val="nil"/>
                  <w:right w:val="nil"/>
                </w:tcBorders>
                <w:shd w:val="clear" w:color="auto" w:fill="FAFAFA"/>
              </w:tcPr>
            </w:tcPrChange>
          </w:tcPr>
          <w:p w14:paraId="1430729E" w14:textId="77777777" w:rsidR="008027CD" w:rsidRPr="008027CD" w:rsidRDefault="008027CD" w:rsidP="008027CD">
            <w:pPr>
              <w:rPr>
                <w:ins w:id="10408" w:author="Salah Soliman" w:date="2020-01-31T16:38:00Z"/>
                <w:rFonts w:ascii="Open Sans" w:eastAsia="Open Sans" w:hAnsi="Open Sans" w:cs="Times New Roman"/>
                <w:color w:val="404040"/>
                <w:sz w:val="16"/>
                <w:szCs w:val="16"/>
              </w:rPr>
            </w:pPr>
          </w:p>
        </w:tc>
        <w:tc>
          <w:tcPr>
            <w:tcW w:w="1980" w:type="dxa"/>
            <w:tcBorders>
              <w:top w:val="nil"/>
              <w:left w:val="nil"/>
              <w:bottom w:val="nil"/>
              <w:right w:val="nil"/>
            </w:tcBorders>
            <w:shd w:val="clear" w:color="auto" w:fill="FAFAFA"/>
            <w:vAlign w:val="center"/>
            <w:tcPrChange w:id="10409" w:author="Alicia Romero Lopez" w:date="2020-01-31T09:48:00Z">
              <w:tcPr>
                <w:tcW w:w="1980" w:type="dxa"/>
                <w:tcBorders>
                  <w:top w:val="nil"/>
                  <w:left w:val="nil"/>
                  <w:bottom w:val="nil"/>
                  <w:right w:val="nil"/>
                </w:tcBorders>
                <w:shd w:val="clear" w:color="auto" w:fill="FAFAFA"/>
              </w:tcPr>
            </w:tcPrChange>
          </w:tcPr>
          <w:p w14:paraId="21A9D045" w14:textId="77777777" w:rsidR="008027CD" w:rsidRPr="008027CD" w:rsidRDefault="008027CD" w:rsidP="008027CD">
            <w:pPr>
              <w:rPr>
                <w:ins w:id="10410" w:author="Salah Soliman" w:date="2020-01-31T16:38:00Z"/>
                <w:rFonts w:ascii="Open Sans" w:eastAsia="Open Sans" w:hAnsi="Open Sans" w:cs="Times New Roman"/>
                <w:color w:val="404040"/>
                <w:sz w:val="16"/>
                <w:szCs w:val="16"/>
              </w:rPr>
            </w:pPr>
          </w:p>
        </w:tc>
        <w:tc>
          <w:tcPr>
            <w:tcW w:w="3978" w:type="dxa"/>
            <w:tcBorders>
              <w:top w:val="nil"/>
              <w:left w:val="nil"/>
              <w:bottom w:val="nil"/>
              <w:right w:val="nil"/>
            </w:tcBorders>
            <w:shd w:val="clear" w:color="auto" w:fill="FAFAFA"/>
            <w:vAlign w:val="center"/>
            <w:tcPrChange w:id="10411" w:author="Alicia Romero Lopez" w:date="2020-01-31T09:48:00Z">
              <w:tcPr>
                <w:tcW w:w="3978" w:type="dxa"/>
                <w:tcBorders>
                  <w:top w:val="nil"/>
                  <w:left w:val="nil"/>
                  <w:bottom w:val="nil"/>
                  <w:right w:val="nil"/>
                </w:tcBorders>
                <w:shd w:val="clear" w:color="auto" w:fill="FAFAFA"/>
              </w:tcPr>
            </w:tcPrChange>
          </w:tcPr>
          <w:p w14:paraId="0AA7BBBD" w14:textId="77777777" w:rsidR="008027CD" w:rsidRPr="008027CD" w:rsidRDefault="008027CD" w:rsidP="008027CD">
            <w:pPr>
              <w:rPr>
                <w:ins w:id="10412" w:author="Salah Soliman" w:date="2020-01-31T16:38:00Z"/>
                <w:rFonts w:ascii="Open Sans" w:eastAsia="Open Sans" w:hAnsi="Open Sans" w:cs="Times New Roman"/>
                <w:noProof/>
                <w:color w:val="404040"/>
                <w:sz w:val="16"/>
                <w:szCs w:val="16"/>
              </w:rPr>
            </w:pPr>
          </w:p>
        </w:tc>
        <w:tc>
          <w:tcPr>
            <w:tcW w:w="270" w:type="dxa"/>
            <w:tcBorders>
              <w:top w:val="nil"/>
              <w:left w:val="nil"/>
              <w:bottom w:val="nil"/>
              <w:right w:val="single" w:sz="4" w:space="0" w:color="DBDBDB" w:themeColor="accent3" w:themeTint="66"/>
            </w:tcBorders>
            <w:shd w:val="clear" w:color="auto" w:fill="FAFAFA"/>
            <w:tcPrChange w:id="10413" w:author="Alicia Romero Lopez" w:date="2020-01-31T09:48:00Z">
              <w:tcPr>
                <w:tcW w:w="270" w:type="dxa"/>
                <w:tcBorders>
                  <w:top w:val="nil"/>
                  <w:left w:val="nil"/>
                  <w:bottom w:val="nil"/>
                  <w:right w:val="single" w:sz="4" w:space="0" w:color="DBDBDB"/>
                </w:tcBorders>
                <w:shd w:val="clear" w:color="auto" w:fill="FAFAFA"/>
              </w:tcPr>
            </w:tcPrChange>
          </w:tcPr>
          <w:p w14:paraId="5FD9FEE0" w14:textId="77777777" w:rsidR="008027CD" w:rsidRPr="008027CD" w:rsidRDefault="008027CD" w:rsidP="008027CD">
            <w:pPr>
              <w:rPr>
                <w:ins w:id="10414" w:author="Salah Soliman" w:date="2020-01-31T16:38:00Z"/>
                <w:rFonts w:ascii="Open Sans" w:eastAsia="Open Sans" w:hAnsi="Open Sans" w:cs="Times New Roman"/>
                <w:color w:val="404040"/>
                <w:sz w:val="16"/>
                <w:szCs w:val="16"/>
              </w:rPr>
            </w:pPr>
          </w:p>
        </w:tc>
      </w:tr>
      <w:tr w:rsidR="008027CD" w:rsidRPr="008027CD" w14:paraId="43ECE65B" w14:textId="77777777" w:rsidTr="51235A2F">
        <w:trPr>
          <w:cantSplit/>
          <w:ins w:id="10415" w:author="Salah Soliman" w:date="2020-01-31T16:38:00Z"/>
        </w:trPr>
        <w:tc>
          <w:tcPr>
            <w:tcW w:w="265" w:type="dxa"/>
            <w:tcBorders>
              <w:top w:val="nil"/>
              <w:left w:val="single" w:sz="4" w:space="0" w:color="DBDBDB" w:themeColor="accent3" w:themeTint="66"/>
              <w:bottom w:val="nil"/>
              <w:right w:val="nil"/>
            </w:tcBorders>
            <w:shd w:val="clear" w:color="auto" w:fill="FAFAFA"/>
            <w:tcPrChange w:id="10416" w:author="Alicia Romero Lopez" w:date="2020-01-31T09:48:00Z">
              <w:tcPr>
                <w:tcW w:w="265" w:type="dxa"/>
                <w:tcBorders>
                  <w:top w:val="nil"/>
                  <w:left w:val="single" w:sz="4" w:space="0" w:color="DBDBDB"/>
                  <w:bottom w:val="nil"/>
                  <w:right w:val="nil"/>
                </w:tcBorders>
                <w:shd w:val="clear" w:color="auto" w:fill="FAFAFA"/>
              </w:tcPr>
            </w:tcPrChange>
          </w:tcPr>
          <w:p w14:paraId="15CFA225" w14:textId="77777777" w:rsidR="008027CD" w:rsidRPr="008027CD" w:rsidRDefault="008027CD" w:rsidP="008027CD">
            <w:pPr>
              <w:rPr>
                <w:ins w:id="10417" w:author="Salah Soliman" w:date="2020-01-31T16:38:00Z"/>
                <w:rFonts w:ascii="Open Sans" w:eastAsia="Open Sans" w:hAnsi="Open Sans" w:cs="Times New Roman"/>
              </w:rPr>
            </w:pPr>
          </w:p>
        </w:tc>
        <w:tc>
          <w:tcPr>
            <w:tcW w:w="630" w:type="dxa"/>
            <w:tcBorders>
              <w:top w:val="nil"/>
              <w:left w:val="nil"/>
              <w:bottom w:val="nil"/>
              <w:right w:val="nil"/>
            </w:tcBorders>
            <w:shd w:val="clear" w:color="auto" w:fill="FFFFFF" w:themeFill="background1"/>
            <w:vAlign w:val="center"/>
            <w:hideMark/>
            <w:tcPrChange w:id="10418" w:author="Alicia Romero Lopez" w:date="2020-01-31T09:48:00Z">
              <w:tcPr>
                <w:tcW w:w="630" w:type="dxa"/>
                <w:tcBorders>
                  <w:top w:val="nil"/>
                  <w:left w:val="nil"/>
                  <w:bottom w:val="nil"/>
                  <w:right w:val="nil"/>
                </w:tcBorders>
                <w:shd w:val="clear" w:color="auto" w:fill="FFFFFF"/>
                <w:hideMark/>
              </w:tcPr>
            </w:tcPrChange>
          </w:tcPr>
          <w:p w14:paraId="598C17A4" w14:textId="1083C253" w:rsidR="008027CD" w:rsidRPr="008027CD" w:rsidRDefault="008027CD" w:rsidP="008027CD">
            <w:pPr>
              <w:rPr>
                <w:ins w:id="10419" w:author="Salah Soliman" w:date="2020-01-31T16:38:00Z"/>
                <w:rFonts w:ascii="Open Sans" w:eastAsia="Open Sans" w:hAnsi="Open Sans" w:cs="Times New Roman"/>
                <w:noProof/>
              </w:rPr>
            </w:pPr>
            <w:ins w:id="10420" w:author="Salah Soliman" w:date="2020-01-31T16:38:00Z">
              <w:r w:rsidRPr="008027CD">
                <w:rPr>
                  <w:rFonts w:ascii="Open Sans" w:eastAsia="Open Sans" w:hAnsi="Open Sans" w:cs="Times New Roman"/>
                  <w:noProof/>
                  <w:rPrChange w:id="10421" w:author="Unknown">
                    <w:rPr>
                      <w:noProof/>
                    </w:rPr>
                  </w:rPrChange>
                </w:rPr>
                <mc:AlternateContent>
                  <mc:Choice Requires="wps">
                    <w:drawing>
                      <wp:inline distT="0" distB="0" distL="0" distR="0" wp14:anchorId="25E85ACF" wp14:editId="5DF078C3">
                        <wp:extent cx="207010" cy="207010"/>
                        <wp:effectExtent l="19050" t="19050" r="21590" b="21590"/>
                        <wp:docPr id="369" name="Oval 36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010" cy="207010"/>
                                </a:xfrm>
                                <a:prstGeom prst="ellipse">
                                  <a:avLst/>
                                </a:prstGeom>
                                <a:noFill/>
                                <a:ln w="28575">
                                  <a:solidFill>
                                    <a:srgbClr val="DBDBDB">
                                      <a:lumMod val="90000"/>
                                      <a:lumOff val="0"/>
                                    </a:srgb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inline>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w16se="http://schemas.microsoft.com/office/word/2015/wordml/symex" xmlns:cx1="http://schemas.microsoft.com/office/drawing/2015/9/8/chartex" xmlns:cx="http://schemas.microsoft.com/office/drawing/2014/chartex">
                    <w:pict>
                      <v:oval w14:anchorId="04E94665" id="Oval 369" o:spid="_x0000_s1026" style="width:16.3pt;height:16.3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" filled="f" strokecolor="#c5c5c5" strokeweight="2.25pt">
                        <v:stroke joinstyle="miter"/>
                        <w10:anchorlock/>
                      </v:oval>
                    </w:pict>
                  </mc:Fallback>
                </mc:AlternateContent>
              </w:r>
            </w:ins>
          </w:p>
        </w:tc>
        <w:tc>
          <w:tcPr>
            <w:tcW w:w="450" w:type="dxa"/>
            <w:tcBorders>
              <w:top w:val="nil"/>
              <w:left w:val="nil"/>
              <w:bottom w:val="nil"/>
              <w:right w:val="nil"/>
            </w:tcBorders>
            <w:shd w:val="clear" w:color="auto" w:fill="FFFFFF" w:themeFill="background1"/>
            <w:vAlign w:val="center"/>
            <w:hideMark/>
            <w:tcPrChange w:id="10422" w:author="Alicia Romero Lopez" w:date="2020-01-31T09:48:00Z">
              <w:tcPr>
                <w:tcW w:w="450" w:type="dxa"/>
                <w:tcBorders>
                  <w:top w:val="nil"/>
                  <w:left w:val="nil"/>
                  <w:bottom w:val="nil"/>
                  <w:right w:val="nil"/>
                </w:tcBorders>
                <w:shd w:val="clear" w:color="auto" w:fill="FFFFFF"/>
                <w:hideMark/>
              </w:tcPr>
            </w:tcPrChange>
          </w:tcPr>
          <w:p w14:paraId="6E73E33D" w14:textId="77777777" w:rsidR="008027CD" w:rsidRPr="008027CD" w:rsidRDefault="008027CD" w:rsidP="008027CD">
            <w:pPr>
              <w:rPr>
                <w:ins w:id="10423" w:author="Salah Soliman" w:date="2020-01-31T16:38:00Z"/>
                <w:rFonts w:ascii="Open Sans Semibold" w:eastAsia="Open Sans" w:hAnsi="Open Sans Semibold" w:cs="Open Sans Semibold"/>
              </w:rPr>
            </w:pPr>
            <w:ins w:id="10424" w:author="Salah Soliman" w:date="2020-01-31T16:38:00Z">
              <w:r w:rsidRPr="008027CD">
                <w:rPr>
                  <w:rFonts w:ascii="Open Sans Semibold" w:eastAsia="Open Sans" w:hAnsi="Open Sans Semibold" w:cs="Open Sans Semibold"/>
                </w:rPr>
                <w:t>c.</w:t>
              </w:r>
            </w:ins>
          </w:p>
        </w:tc>
        <w:tc>
          <w:tcPr>
            <w:tcW w:w="8841" w:type="dxa"/>
            <w:gridSpan w:val="3"/>
            <w:tcBorders>
              <w:top w:val="nil"/>
              <w:left w:val="nil"/>
              <w:bottom w:val="nil"/>
              <w:right w:val="nil"/>
            </w:tcBorders>
            <w:shd w:val="clear" w:color="auto" w:fill="FFFFFF" w:themeFill="background1"/>
            <w:vAlign w:val="center"/>
            <w:hideMark/>
            <w:tcPrChange w:id="10425" w:author="Alicia Romero Lopez" w:date="2020-01-31T09:48:00Z">
              <w:tcPr>
                <w:tcW w:w="8841" w:type="dxa"/>
                <w:gridSpan w:val="3"/>
                <w:tcBorders>
                  <w:top w:val="nil"/>
                  <w:left w:val="nil"/>
                  <w:bottom w:val="nil"/>
                  <w:right w:val="nil"/>
                </w:tcBorders>
                <w:shd w:val="clear" w:color="auto" w:fill="FFFFFF"/>
                <w:hideMark/>
              </w:tcPr>
            </w:tcPrChange>
          </w:tcPr>
          <w:p w14:paraId="6EE1943E" w14:textId="77777777" w:rsidR="008027CD" w:rsidRPr="008027CD" w:rsidRDefault="008027CD" w:rsidP="008027CD">
            <w:pPr>
              <w:rPr>
                <w:ins w:id="10426" w:author="Salah Soliman" w:date="2020-01-31T16:38:00Z"/>
                <w:rFonts w:ascii="Open Sans" w:eastAsia="Open Sans" w:hAnsi="Open Sans" w:cs="Times New Roman"/>
              </w:rPr>
            </w:pPr>
            <w:ins w:id="10427" w:author="Salah Soliman" w:date="2020-01-31T16:38:00Z">
              <w:r w:rsidRPr="008027CD">
                <w:rPr>
                  <w:rFonts w:ascii="Open Sans" w:eastAsia="Open Sans" w:hAnsi="Open Sans" w:cs="Open Sans"/>
                </w:rPr>
                <w:t>Multi-option input features.</w:t>
              </w:r>
            </w:ins>
          </w:p>
        </w:tc>
        <w:tc>
          <w:tcPr>
            <w:tcW w:w="270" w:type="dxa"/>
            <w:tcBorders>
              <w:top w:val="nil"/>
              <w:left w:val="nil"/>
              <w:bottom w:val="nil"/>
              <w:right w:val="single" w:sz="4" w:space="0" w:color="DBDBDB" w:themeColor="accent3" w:themeTint="66"/>
            </w:tcBorders>
            <w:shd w:val="clear" w:color="auto" w:fill="FAFAFA"/>
            <w:tcPrChange w:id="10428" w:author="Alicia Romero Lopez" w:date="2020-01-31T09:48:00Z">
              <w:tcPr>
                <w:tcW w:w="270" w:type="dxa"/>
                <w:tcBorders>
                  <w:top w:val="nil"/>
                  <w:left w:val="nil"/>
                  <w:bottom w:val="nil"/>
                  <w:right w:val="single" w:sz="4" w:space="0" w:color="DBDBDB"/>
                </w:tcBorders>
                <w:shd w:val="clear" w:color="auto" w:fill="FAFAFA"/>
              </w:tcPr>
            </w:tcPrChange>
          </w:tcPr>
          <w:p w14:paraId="5F00FCBE" w14:textId="77777777" w:rsidR="008027CD" w:rsidRPr="008027CD" w:rsidRDefault="008027CD" w:rsidP="008027CD">
            <w:pPr>
              <w:rPr>
                <w:ins w:id="10429" w:author="Salah Soliman" w:date="2020-01-31T16:38:00Z"/>
                <w:rFonts w:ascii="Open Sans" w:eastAsia="Open Sans" w:hAnsi="Open Sans" w:cs="Times New Roman"/>
              </w:rPr>
            </w:pPr>
          </w:p>
        </w:tc>
      </w:tr>
      <w:tr w:rsidR="008027CD" w:rsidRPr="008027CD" w14:paraId="3F40BB8D" w14:textId="77777777" w:rsidTr="51235A2F">
        <w:trPr>
          <w:cantSplit/>
          <w:ins w:id="10430" w:author="Salah Soliman" w:date="2020-01-31T16:38:00Z"/>
        </w:trPr>
        <w:tc>
          <w:tcPr>
            <w:tcW w:w="265" w:type="dxa"/>
            <w:tcBorders>
              <w:top w:val="nil"/>
              <w:left w:val="single" w:sz="4" w:space="0" w:color="DBDBDB" w:themeColor="accent3" w:themeTint="66"/>
              <w:bottom w:val="nil"/>
              <w:right w:val="nil"/>
            </w:tcBorders>
            <w:shd w:val="clear" w:color="auto" w:fill="FAFAFA"/>
            <w:tcPrChange w:id="10431" w:author="Alicia Romero Lopez" w:date="2020-01-31T09:48:00Z">
              <w:tcPr>
                <w:tcW w:w="265" w:type="dxa"/>
                <w:tcBorders>
                  <w:top w:val="nil"/>
                  <w:left w:val="single" w:sz="4" w:space="0" w:color="DBDBDB"/>
                  <w:bottom w:val="nil"/>
                  <w:right w:val="nil"/>
                </w:tcBorders>
                <w:shd w:val="clear" w:color="auto" w:fill="FAFAFA"/>
              </w:tcPr>
            </w:tcPrChange>
          </w:tcPr>
          <w:p w14:paraId="724E0906" w14:textId="77777777" w:rsidR="008027CD" w:rsidRPr="008027CD" w:rsidRDefault="008027CD" w:rsidP="008027CD">
            <w:pPr>
              <w:rPr>
                <w:ins w:id="10432" w:author="Salah Soliman" w:date="2020-01-31T16:38:00Z"/>
                <w:rFonts w:ascii="Open Sans" w:eastAsia="Open Sans" w:hAnsi="Open Sans" w:cs="Times New Roman"/>
                <w:color w:val="404040"/>
                <w:sz w:val="16"/>
                <w:szCs w:val="16"/>
              </w:rPr>
            </w:pPr>
          </w:p>
        </w:tc>
        <w:tc>
          <w:tcPr>
            <w:tcW w:w="3960" w:type="dxa"/>
            <w:gridSpan w:val="3"/>
            <w:tcBorders>
              <w:top w:val="nil"/>
              <w:left w:val="nil"/>
              <w:bottom w:val="nil"/>
              <w:right w:val="nil"/>
            </w:tcBorders>
            <w:shd w:val="clear" w:color="auto" w:fill="FAFAFA"/>
            <w:vAlign w:val="center"/>
            <w:tcPrChange w:id="10433" w:author="Alicia Romero Lopez" w:date="2020-01-31T09:48:00Z">
              <w:tcPr>
                <w:tcW w:w="3960" w:type="dxa"/>
                <w:gridSpan w:val="3"/>
                <w:tcBorders>
                  <w:top w:val="nil"/>
                  <w:left w:val="nil"/>
                  <w:bottom w:val="nil"/>
                  <w:right w:val="nil"/>
                </w:tcBorders>
                <w:shd w:val="clear" w:color="auto" w:fill="FAFAFA"/>
              </w:tcPr>
            </w:tcPrChange>
          </w:tcPr>
          <w:p w14:paraId="36BD0E76" w14:textId="77777777" w:rsidR="008027CD" w:rsidRPr="008027CD" w:rsidRDefault="008027CD" w:rsidP="008027CD">
            <w:pPr>
              <w:rPr>
                <w:ins w:id="10434" w:author="Salah Soliman" w:date="2020-01-31T16:38:00Z"/>
                <w:rFonts w:ascii="Open Sans" w:eastAsia="Open Sans" w:hAnsi="Open Sans" w:cs="Times New Roman"/>
                <w:color w:val="404040"/>
                <w:sz w:val="16"/>
                <w:szCs w:val="16"/>
              </w:rPr>
            </w:pPr>
          </w:p>
        </w:tc>
        <w:tc>
          <w:tcPr>
            <w:tcW w:w="1980" w:type="dxa"/>
            <w:tcBorders>
              <w:top w:val="nil"/>
              <w:left w:val="nil"/>
              <w:bottom w:val="nil"/>
              <w:right w:val="nil"/>
            </w:tcBorders>
            <w:shd w:val="clear" w:color="auto" w:fill="FAFAFA"/>
            <w:vAlign w:val="center"/>
            <w:tcPrChange w:id="10435" w:author="Alicia Romero Lopez" w:date="2020-01-31T09:48:00Z">
              <w:tcPr>
                <w:tcW w:w="1980" w:type="dxa"/>
                <w:tcBorders>
                  <w:top w:val="nil"/>
                  <w:left w:val="nil"/>
                  <w:bottom w:val="nil"/>
                  <w:right w:val="nil"/>
                </w:tcBorders>
                <w:shd w:val="clear" w:color="auto" w:fill="FAFAFA"/>
              </w:tcPr>
            </w:tcPrChange>
          </w:tcPr>
          <w:p w14:paraId="0DE09246" w14:textId="77777777" w:rsidR="008027CD" w:rsidRPr="008027CD" w:rsidRDefault="008027CD" w:rsidP="008027CD">
            <w:pPr>
              <w:rPr>
                <w:ins w:id="10436" w:author="Salah Soliman" w:date="2020-01-31T16:38:00Z"/>
                <w:rFonts w:ascii="Open Sans" w:eastAsia="Open Sans" w:hAnsi="Open Sans" w:cs="Times New Roman"/>
                <w:color w:val="404040"/>
                <w:sz w:val="16"/>
                <w:szCs w:val="16"/>
              </w:rPr>
            </w:pPr>
          </w:p>
        </w:tc>
        <w:tc>
          <w:tcPr>
            <w:tcW w:w="3978" w:type="dxa"/>
            <w:tcBorders>
              <w:top w:val="nil"/>
              <w:left w:val="nil"/>
              <w:bottom w:val="nil"/>
              <w:right w:val="nil"/>
            </w:tcBorders>
            <w:shd w:val="clear" w:color="auto" w:fill="FAFAFA"/>
            <w:vAlign w:val="center"/>
            <w:tcPrChange w:id="10437" w:author="Alicia Romero Lopez" w:date="2020-01-31T09:48:00Z">
              <w:tcPr>
                <w:tcW w:w="3978" w:type="dxa"/>
                <w:tcBorders>
                  <w:top w:val="nil"/>
                  <w:left w:val="nil"/>
                  <w:bottom w:val="nil"/>
                  <w:right w:val="nil"/>
                </w:tcBorders>
                <w:shd w:val="clear" w:color="auto" w:fill="FAFAFA"/>
              </w:tcPr>
            </w:tcPrChange>
          </w:tcPr>
          <w:p w14:paraId="7B582CE4" w14:textId="77777777" w:rsidR="008027CD" w:rsidRPr="008027CD" w:rsidRDefault="008027CD" w:rsidP="008027CD">
            <w:pPr>
              <w:rPr>
                <w:ins w:id="10438" w:author="Salah Soliman" w:date="2020-01-31T16:38:00Z"/>
                <w:rFonts w:ascii="Open Sans" w:eastAsia="Open Sans" w:hAnsi="Open Sans" w:cs="Times New Roman"/>
                <w:color w:val="404040"/>
                <w:sz w:val="16"/>
                <w:szCs w:val="16"/>
              </w:rPr>
            </w:pPr>
          </w:p>
        </w:tc>
        <w:tc>
          <w:tcPr>
            <w:tcW w:w="270" w:type="dxa"/>
            <w:tcBorders>
              <w:top w:val="nil"/>
              <w:left w:val="nil"/>
              <w:bottom w:val="nil"/>
              <w:right w:val="single" w:sz="4" w:space="0" w:color="DBDBDB" w:themeColor="accent3" w:themeTint="66"/>
            </w:tcBorders>
            <w:shd w:val="clear" w:color="auto" w:fill="FAFAFA"/>
            <w:tcPrChange w:id="10439" w:author="Alicia Romero Lopez" w:date="2020-01-31T09:48:00Z">
              <w:tcPr>
                <w:tcW w:w="270" w:type="dxa"/>
                <w:tcBorders>
                  <w:top w:val="nil"/>
                  <w:left w:val="nil"/>
                  <w:bottom w:val="nil"/>
                  <w:right w:val="single" w:sz="4" w:space="0" w:color="DBDBDB"/>
                </w:tcBorders>
                <w:shd w:val="clear" w:color="auto" w:fill="FAFAFA"/>
              </w:tcPr>
            </w:tcPrChange>
          </w:tcPr>
          <w:p w14:paraId="00BF2024" w14:textId="77777777" w:rsidR="008027CD" w:rsidRPr="008027CD" w:rsidRDefault="008027CD" w:rsidP="008027CD">
            <w:pPr>
              <w:rPr>
                <w:ins w:id="10440" w:author="Salah Soliman" w:date="2020-01-31T16:38:00Z"/>
                <w:rFonts w:ascii="Open Sans" w:eastAsia="Open Sans" w:hAnsi="Open Sans" w:cs="Times New Roman"/>
                <w:color w:val="404040"/>
                <w:sz w:val="16"/>
                <w:szCs w:val="16"/>
              </w:rPr>
            </w:pPr>
          </w:p>
        </w:tc>
      </w:tr>
      <w:tr w:rsidR="008027CD" w:rsidRPr="008027CD" w14:paraId="18867583" w14:textId="77777777" w:rsidTr="51235A2F">
        <w:trPr>
          <w:cantSplit/>
          <w:ins w:id="10441" w:author="Salah Soliman" w:date="2020-01-31T16:38:00Z"/>
        </w:trPr>
        <w:tc>
          <w:tcPr>
            <w:tcW w:w="265" w:type="dxa"/>
            <w:tcBorders>
              <w:top w:val="nil"/>
              <w:left w:val="single" w:sz="4" w:space="0" w:color="DBDBDB" w:themeColor="accent3" w:themeTint="66"/>
              <w:bottom w:val="nil"/>
              <w:right w:val="nil"/>
            </w:tcBorders>
            <w:shd w:val="clear" w:color="auto" w:fill="FAFAFA"/>
            <w:tcPrChange w:id="10442" w:author="Alicia Romero Lopez" w:date="2020-01-31T09:48:00Z">
              <w:tcPr>
                <w:tcW w:w="265" w:type="dxa"/>
                <w:tcBorders>
                  <w:top w:val="nil"/>
                  <w:left w:val="single" w:sz="4" w:space="0" w:color="DBDBDB"/>
                  <w:bottom w:val="nil"/>
                  <w:right w:val="nil"/>
                </w:tcBorders>
                <w:shd w:val="clear" w:color="auto" w:fill="FAFAFA"/>
              </w:tcPr>
            </w:tcPrChange>
          </w:tcPr>
          <w:p w14:paraId="3167EC16" w14:textId="77777777" w:rsidR="008027CD" w:rsidRPr="008027CD" w:rsidRDefault="008027CD" w:rsidP="008027CD">
            <w:pPr>
              <w:rPr>
                <w:ins w:id="10443" w:author="Salah Soliman" w:date="2020-01-31T16:38:00Z"/>
                <w:rFonts w:ascii="Open Sans" w:eastAsia="Open Sans" w:hAnsi="Open Sans" w:cs="Times New Roman"/>
              </w:rPr>
            </w:pPr>
          </w:p>
        </w:tc>
        <w:tc>
          <w:tcPr>
            <w:tcW w:w="630" w:type="dxa"/>
            <w:tcBorders>
              <w:top w:val="nil"/>
              <w:left w:val="nil"/>
              <w:bottom w:val="nil"/>
              <w:right w:val="nil"/>
            </w:tcBorders>
            <w:shd w:val="clear" w:color="auto" w:fill="FFFFFF" w:themeFill="background1"/>
            <w:vAlign w:val="center"/>
            <w:hideMark/>
            <w:tcPrChange w:id="10444" w:author="Alicia Romero Lopez" w:date="2020-01-31T09:48:00Z">
              <w:tcPr>
                <w:tcW w:w="630" w:type="dxa"/>
                <w:tcBorders>
                  <w:top w:val="nil"/>
                  <w:left w:val="nil"/>
                  <w:bottom w:val="nil"/>
                  <w:right w:val="nil"/>
                </w:tcBorders>
                <w:shd w:val="clear" w:color="auto" w:fill="FFFFFF"/>
                <w:hideMark/>
              </w:tcPr>
            </w:tcPrChange>
          </w:tcPr>
          <w:p w14:paraId="7AD8E174" w14:textId="2ED4D702" w:rsidR="008027CD" w:rsidRPr="008027CD" w:rsidRDefault="008027CD" w:rsidP="008027CD">
            <w:pPr>
              <w:rPr>
                <w:ins w:id="10445" w:author="Salah Soliman" w:date="2020-01-31T16:38:00Z"/>
                <w:rFonts w:ascii="Open Sans" w:eastAsia="Open Sans" w:hAnsi="Open Sans" w:cs="Times New Roman"/>
                <w:noProof/>
              </w:rPr>
            </w:pPr>
            <w:ins w:id="10446" w:author="Salah Soliman" w:date="2020-01-31T16:38:00Z">
              <w:r w:rsidRPr="008027CD">
                <w:rPr>
                  <w:rFonts w:ascii="Open Sans" w:eastAsia="Open Sans" w:hAnsi="Open Sans" w:cs="Times New Roman"/>
                  <w:noProof/>
                  <w:rPrChange w:id="10447" w:author="Unknown">
                    <w:rPr>
                      <w:noProof/>
                    </w:rPr>
                  </w:rPrChange>
                </w:rPr>
                <mc:AlternateContent>
                  <mc:Choice Requires="wps">
                    <w:drawing>
                      <wp:inline distT="0" distB="0" distL="0" distR="0" wp14:anchorId="6D55A834" wp14:editId="0A22CB27">
                        <wp:extent cx="207010" cy="207010"/>
                        <wp:effectExtent l="19050" t="19050" r="21590" b="21590"/>
                        <wp:docPr id="370" name="Oval 3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010" cy="207010"/>
                                </a:xfrm>
                                <a:prstGeom prst="ellipse">
                                  <a:avLst/>
                                </a:prstGeom>
                                <a:noFill/>
                                <a:ln w="28575">
                                  <a:solidFill>
                                    <a:srgbClr val="DBDBDB">
                                      <a:lumMod val="90000"/>
                                      <a:lumOff val="0"/>
                                    </a:srgb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inline>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w16se="http://schemas.microsoft.com/office/word/2015/wordml/symex" xmlns:cx1="http://schemas.microsoft.com/office/drawing/2015/9/8/chartex" xmlns:cx="http://schemas.microsoft.com/office/drawing/2014/chartex">
                    <w:pict>
                      <v:oval w14:anchorId="6EAA2DC3" id="Oval 370" o:spid="_x0000_s1026" style="width:16.3pt;height:16.3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" filled="f" strokecolor="#c5c5c5" strokeweight="2.25pt">
                        <v:stroke joinstyle="miter"/>
                        <w10:anchorlock/>
                      </v:oval>
                    </w:pict>
                  </mc:Fallback>
                </mc:AlternateContent>
              </w:r>
            </w:ins>
          </w:p>
        </w:tc>
        <w:tc>
          <w:tcPr>
            <w:tcW w:w="450" w:type="dxa"/>
            <w:tcBorders>
              <w:top w:val="nil"/>
              <w:left w:val="nil"/>
              <w:bottom w:val="nil"/>
              <w:right w:val="nil"/>
            </w:tcBorders>
            <w:shd w:val="clear" w:color="auto" w:fill="FFFFFF" w:themeFill="background1"/>
            <w:vAlign w:val="center"/>
            <w:hideMark/>
            <w:tcPrChange w:id="10448" w:author="Alicia Romero Lopez" w:date="2020-01-31T09:48:00Z">
              <w:tcPr>
                <w:tcW w:w="450" w:type="dxa"/>
                <w:tcBorders>
                  <w:top w:val="nil"/>
                  <w:left w:val="nil"/>
                  <w:bottom w:val="nil"/>
                  <w:right w:val="nil"/>
                </w:tcBorders>
                <w:shd w:val="clear" w:color="auto" w:fill="FFFFFF"/>
                <w:hideMark/>
              </w:tcPr>
            </w:tcPrChange>
          </w:tcPr>
          <w:p w14:paraId="6D4E1AB2" w14:textId="77777777" w:rsidR="008027CD" w:rsidRPr="008027CD" w:rsidRDefault="008027CD" w:rsidP="008027CD">
            <w:pPr>
              <w:rPr>
                <w:ins w:id="10449" w:author="Salah Soliman" w:date="2020-01-31T16:38:00Z"/>
                <w:rFonts w:ascii="Open Sans Semibold" w:eastAsia="Open Sans" w:hAnsi="Open Sans Semibold" w:cs="Open Sans Semibold"/>
              </w:rPr>
            </w:pPr>
            <w:ins w:id="10450" w:author="Salah Soliman" w:date="2020-01-31T16:38:00Z">
              <w:r w:rsidRPr="008027CD">
                <w:rPr>
                  <w:rFonts w:ascii="Open Sans Semibold" w:eastAsia="Open Sans" w:hAnsi="Open Sans Semibold" w:cs="Open Sans Semibold"/>
                </w:rPr>
                <w:t>d.</w:t>
              </w:r>
            </w:ins>
          </w:p>
        </w:tc>
        <w:tc>
          <w:tcPr>
            <w:tcW w:w="8841" w:type="dxa"/>
            <w:gridSpan w:val="3"/>
            <w:tcBorders>
              <w:top w:val="nil"/>
              <w:left w:val="nil"/>
              <w:bottom w:val="nil"/>
              <w:right w:val="nil"/>
            </w:tcBorders>
            <w:shd w:val="clear" w:color="auto" w:fill="FFFFFF" w:themeFill="background1"/>
            <w:vAlign w:val="center"/>
            <w:hideMark/>
            <w:tcPrChange w:id="10451" w:author="Alicia Romero Lopez" w:date="2020-01-31T09:48:00Z">
              <w:tcPr>
                <w:tcW w:w="8841" w:type="dxa"/>
                <w:gridSpan w:val="3"/>
                <w:tcBorders>
                  <w:top w:val="nil"/>
                  <w:left w:val="nil"/>
                  <w:bottom w:val="nil"/>
                  <w:right w:val="nil"/>
                </w:tcBorders>
                <w:shd w:val="clear" w:color="auto" w:fill="FFFFFF"/>
                <w:hideMark/>
              </w:tcPr>
            </w:tcPrChange>
          </w:tcPr>
          <w:p w14:paraId="68630CBB" w14:textId="77777777" w:rsidR="008027CD" w:rsidRPr="008027CD" w:rsidRDefault="008027CD" w:rsidP="008027CD">
            <w:pPr>
              <w:rPr>
                <w:ins w:id="10452" w:author="Salah Soliman" w:date="2020-01-31T16:38:00Z"/>
                <w:rFonts w:ascii="Open Sans" w:eastAsia="Open Sans" w:hAnsi="Open Sans" w:cs="Times New Roman"/>
              </w:rPr>
            </w:pPr>
            <w:ins w:id="10453" w:author="Salah Soliman" w:date="2020-01-31T16:38:00Z">
              <w:r w:rsidRPr="008027CD">
                <w:rPr>
                  <w:rFonts w:ascii="Open Sans" w:eastAsia="Open Sans" w:hAnsi="Open Sans" w:cs="Times New Roman"/>
                </w:rPr>
                <w:t>None of the above.</w:t>
              </w:r>
            </w:ins>
          </w:p>
        </w:tc>
        <w:tc>
          <w:tcPr>
            <w:tcW w:w="270" w:type="dxa"/>
            <w:tcBorders>
              <w:top w:val="nil"/>
              <w:left w:val="nil"/>
              <w:bottom w:val="nil"/>
              <w:right w:val="single" w:sz="4" w:space="0" w:color="DBDBDB" w:themeColor="accent3" w:themeTint="66"/>
            </w:tcBorders>
            <w:shd w:val="clear" w:color="auto" w:fill="FAFAFA"/>
            <w:tcPrChange w:id="10454" w:author="Alicia Romero Lopez" w:date="2020-01-31T09:48:00Z">
              <w:tcPr>
                <w:tcW w:w="270" w:type="dxa"/>
                <w:tcBorders>
                  <w:top w:val="nil"/>
                  <w:left w:val="nil"/>
                  <w:bottom w:val="nil"/>
                  <w:right w:val="single" w:sz="4" w:space="0" w:color="DBDBDB"/>
                </w:tcBorders>
                <w:shd w:val="clear" w:color="auto" w:fill="FAFAFA"/>
              </w:tcPr>
            </w:tcPrChange>
          </w:tcPr>
          <w:p w14:paraId="3AEC5BB1" w14:textId="77777777" w:rsidR="008027CD" w:rsidRPr="008027CD" w:rsidRDefault="008027CD" w:rsidP="008027CD">
            <w:pPr>
              <w:rPr>
                <w:ins w:id="10455" w:author="Salah Soliman" w:date="2020-01-31T16:38:00Z"/>
                <w:rFonts w:ascii="Open Sans" w:eastAsia="Open Sans" w:hAnsi="Open Sans" w:cs="Times New Roman"/>
              </w:rPr>
            </w:pPr>
          </w:p>
        </w:tc>
      </w:tr>
      <w:tr w:rsidR="008027CD" w:rsidRPr="008027CD" w14:paraId="1D71904C" w14:textId="77777777" w:rsidTr="51235A2F">
        <w:trPr>
          <w:cantSplit/>
          <w:ins w:id="10456" w:author="Salah Soliman" w:date="2020-01-31T16:38:00Z"/>
        </w:trPr>
        <w:tc>
          <w:tcPr>
            <w:tcW w:w="265" w:type="dxa"/>
            <w:tcBorders>
              <w:top w:val="nil"/>
              <w:left w:val="single" w:sz="4" w:space="0" w:color="DBDBDB" w:themeColor="accent3" w:themeTint="66"/>
              <w:bottom w:val="nil"/>
              <w:right w:val="nil"/>
            </w:tcBorders>
            <w:shd w:val="clear" w:color="auto" w:fill="FAFAFA"/>
            <w:tcPrChange w:id="10457" w:author="Alicia Romero Lopez" w:date="2020-01-31T09:48:00Z">
              <w:tcPr>
                <w:tcW w:w="265" w:type="dxa"/>
                <w:tcBorders>
                  <w:top w:val="nil"/>
                  <w:left w:val="single" w:sz="4" w:space="0" w:color="DBDBDB"/>
                  <w:bottom w:val="nil"/>
                  <w:right w:val="nil"/>
                </w:tcBorders>
                <w:shd w:val="clear" w:color="auto" w:fill="FAFAFA"/>
              </w:tcPr>
            </w:tcPrChange>
          </w:tcPr>
          <w:p w14:paraId="7956DEC1" w14:textId="77777777" w:rsidR="008027CD" w:rsidRPr="008027CD" w:rsidRDefault="008027CD" w:rsidP="008027CD">
            <w:pPr>
              <w:rPr>
                <w:ins w:id="10458" w:author="Salah Soliman" w:date="2020-01-31T16:38:00Z"/>
                <w:rFonts w:ascii="Open Sans" w:eastAsia="Open Sans" w:hAnsi="Open Sans" w:cs="Times New Roman"/>
                <w:color w:val="404040"/>
                <w:sz w:val="16"/>
                <w:szCs w:val="16"/>
              </w:rPr>
            </w:pPr>
          </w:p>
        </w:tc>
        <w:tc>
          <w:tcPr>
            <w:tcW w:w="3960" w:type="dxa"/>
            <w:gridSpan w:val="3"/>
            <w:tcBorders>
              <w:top w:val="nil"/>
              <w:left w:val="nil"/>
              <w:bottom w:val="nil"/>
              <w:right w:val="nil"/>
            </w:tcBorders>
            <w:shd w:val="clear" w:color="auto" w:fill="FAFAFA"/>
            <w:vAlign w:val="center"/>
            <w:tcPrChange w:id="10459" w:author="Alicia Romero Lopez" w:date="2020-01-31T09:48:00Z">
              <w:tcPr>
                <w:tcW w:w="3960" w:type="dxa"/>
                <w:gridSpan w:val="3"/>
                <w:tcBorders>
                  <w:top w:val="nil"/>
                  <w:left w:val="nil"/>
                  <w:bottom w:val="nil"/>
                  <w:right w:val="nil"/>
                </w:tcBorders>
                <w:shd w:val="clear" w:color="auto" w:fill="FAFAFA"/>
              </w:tcPr>
            </w:tcPrChange>
          </w:tcPr>
          <w:p w14:paraId="14AC8CD9" w14:textId="77777777" w:rsidR="008027CD" w:rsidRPr="008027CD" w:rsidRDefault="008027CD" w:rsidP="008027CD">
            <w:pPr>
              <w:rPr>
                <w:ins w:id="10460" w:author="Salah Soliman" w:date="2020-01-31T16:38:00Z"/>
                <w:rFonts w:ascii="Open Sans" w:eastAsia="Open Sans" w:hAnsi="Open Sans" w:cs="Times New Roman"/>
                <w:color w:val="404040"/>
                <w:sz w:val="16"/>
                <w:szCs w:val="16"/>
              </w:rPr>
            </w:pPr>
          </w:p>
        </w:tc>
        <w:tc>
          <w:tcPr>
            <w:tcW w:w="1980" w:type="dxa"/>
            <w:tcBorders>
              <w:top w:val="nil"/>
              <w:left w:val="nil"/>
              <w:bottom w:val="nil"/>
              <w:right w:val="nil"/>
            </w:tcBorders>
            <w:shd w:val="clear" w:color="auto" w:fill="FAFAFA"/>
            <w:vAlign w:val="center"/>
            <w:tcPrChange w:id="10461" w:author="Alicia Romero Lopez" w:date="2020-01-31T09:48:00Z">
              <w:tcPr>
                <w:tcW w:w="1980" w:type="dxa"/>
                <w:tcBorders>
                  <w:top w:val="nil"/>
                  <w:left w:val="nil"/>
                  <w:bottom w:val="nil"/>
                  <w:right w:val="nil"/>
                </w:tcBorders>
                <w:shd w:val="clear" w:color="auto" w:fill="FAFAFA"/>
              </w:tcPr>
            </w:tcPrChange>
          </w:tcPr>
          <w:p w14:paraId="3AA428B0" w14:textId="77777777" w:rsidR="008027CD" w:rsidRPr="008027CD" w:rsidRDefault="008027CD" w:rsidP="008027CD">
            <w:pPr>
              <w:rPr>
                <w:ins w:id="10462" w:author="Salah Soliman" w:date="2020-01-31T16:38:00Z"/>
                <w:rFonts w:ascii="Open Sans" w:eastAsia="Open Sans" w:hAnsi="Open Sans" w:cs="Times New Roman"/>
                <w:color w:val="404040"/>
                <w:sz w:val="16"/>
                <w:szCs w:val="16"/>
              </w:rPr>
            </w:pPr>
          </w:p>
        </w:tc>
        <w:tc>
          <w:tcPr>
            <w:tcW w:w="3978" w:type="dxa"/>
            <w:tcBorders>
              <w:top w:val="nil"/>
              <w:left w:val="nil"/>
              <w:bottom w:val="nil"/>
              <w:right w:val="nil"/>
            </w:tcBorders>
            <w:shd w:val="clear" w:color="auto" w:fill="FAFAFA"/>
            <w:vAlign w:val="center"/>
            <w:tcPrChange w:id="10463" w:author="Alicia Romero Lopez" w:date="2020-01-31T09:48:00Z">
              <w:tcPr>
                <w:tcW w:w="3978" w:type="dxa"/>
                <w:tcBorders>
                  <w:top w:val="nil"/>
                  <w:left w:val="nil"/>
                  <w:bottom w:val="nil"/>
                  <w:right w:val="nil"/>
                </w:tcBorders>
                <w:shd w:val="clear" w:color="auto" w:fill="FAFAFA"/>
              </w:tcPr>
            </w:tcPrChange>
          </w:tcPr>
          <w:p w14:paraId="46B9C932" w14:textId="77777777" w:rsidR="008027CD" w:rsidRPr="008027CD" w:rsidRDefault="008027CD" w:rsidP="008027CD">
            <w:pPr>
              <w:rPr>
                <w:ins w:id="10464" w:author="Salah Soliman" w:date="2020-01-31T16:38:00Z"/>
                <w:rFonts w:ascii="Open Sans" w:eastAsia="Open Sans" w:hAnsi="Open Sans" w:cs="Times New Roman"/>
                <w:color w:val="404040"/>
                <w:sz w:val="16"/>
                <w:szCs w:val="16"/>
              </w:rPr>
            </w:pPr>
          </w:p>
        </w:tc>
        <w:tc>
          <w:tcPr>
            <w:tcW w:w="270" w:type="dxa"/>
            <w:tcBorders>
              <w:top w:val="nil"/>
              <w:left w:val="nil"/>
              <w:bottom w:val="nil"/>
              <w:right w:val="single" w:sz="4" w:space="0" w:color="DBDBDB" w:themeColor="accent3" w:themeTint="66"/>
            </w:tcBorders>
            <w:shd w:val="clear" w:color="auto" w:fill="FAFAFA"/>
            <w:tcPrChange w:id="10465" w:author="Alicia Romero Lopez" w:date="2020-01-31T09:48:00Z">
              <w:tcPr>
                <w:tcW w:w="270" w:type="dxa"/>
                <w:tcBorders>
                  <w:top w:val="nil"/>
                  <w:left w:val="nil"/>
                  <w:bottom w:val="nil"/>
                  <w:right w:val="single" w:sz="4" w:space="0" w:color="DBDBDB"/>
                </w:tcBorders>
                <w:shd w:val="clear" w:color="auto" w:fill="FAFAFA"/>
              </w:tcPr>
            </w:tcPrChange>
          </w:tcPr>
          <w:p w14:paraId="60685429" w14:textId="77777777" w:rsidR="008027CD" w:rsidRPr="008027CD" w:rsidRDefault="008027CD" w:rsidP="008027CD">
            <w:pPr>
              <w:rPr>
                <w:ins w:id="10466" w:author="Salah Soliman" w:date="2020-01-31T16:38:00Z"/>
                <w:rFonts w:ascii="Open Sans" w:eastAsia="Open Sans" w:hAnsi="Open Sans" w:cs="Times New Roman"/>
                <w:color w:val="404040"/>
                <w:sz w:val="16"/>
                <w:szCs w:val="16"/>
              </w:rPr>
            </w:pPr>
          </w:p>
        </w:tc>
      </w:tr>
      <w:tr w:rsidR="008027CD" w:rsidRPr="008027CD" w14:paraId="75C2B252" w14:textId="77777777" w:rsidTr="51235A2F">
        <w:trPr>
          <w:cantSplit/>
          <w:ins w:id="10467" w:author="Salah Soliman" w:date="2020-01-31T16:38:00Z"/>
        </w:trPr>
        <w:tc>
          <w:tcPr>
            <w:tcW w:w="265" w:type="dxa"/>
            <w:tcBorders>
              <w:top w:val="nil"/>
              <w:left w:val="single" w:sz="4" w:space="0" w:color="DBDBDB" w:themeColor="accent3" w:themeTint="66"/>
              <w:bottom w:val="single" w:sz="4" w:space="0" w:color="DBDBDB" w:themeColor="accent3" w:themeTint="66"/>
              <w:right w:val="nil"/>
            </w:tcBorders>
            <w:shd w:val="clear" w:color="auto" w:fill="FAFAFA"/>
            <w:tcPrChange w:id="10468" w:author="Alicia Romero Lopez" w:date="2020-01-31T09:48:00Z">
              <w:tcPr>
                <w:tcW w:w="265" w:type="dxa"/>
                <w:tcBorders>
                  <w:top w:val="nil"/>
                  <w:left w:val="single" w:sz="4" w:space="0" w:color="DBDBDB"/>
                  <w:bottom w:val="single" w:sz="4" w:space="0" w:color="DBDBDB"/>
                  <w:right w:val="nil"/>
                </w:tcBorders>
                <w:shd w:val="clear" w:color="auto" w:fill="FAFAFA"/>
              </w:tcPr>
            </w:tcPrChange>
          </w:tcPr>
          <w:p w14:paraId="28B98090" w14:textId="77777777" w:rsidR="008027CD" w:rsidRPr="008027CD" w:rsidRDefault="008027CD" w:rsidP="008027CD">
            <w:pPr>
              <w:rPr>
                <w:ins w:id="10469" w:author="Salah Soliman" w:date="2020-01-31T16:38:00Z"/>
                <w:rFonts w:ascii="Open Sans" w:eastAsia="Open Sans" w:hAnsi="Open Sans" w:cs="Times New Roman"/>
              </w:rPr>
            </w:pPr>
          </w:p>
        </w:tc>
        <w:tc>
          <w:tcPr>
            <w:tcW w:w="3960" w:type="dxa"/>
            <w:gridSpan w:val="3"/>
            <w:tcBorders>
              <w:top w:val="nil"/>
              <w:left w:val="nil"/>
              <w:bottom w:val="single" w:sz="4" w:space="0" w:color="DBDBDB" w:themeColor="accent3" w:themeTint="66"/>
              <w:right w:val="nil"/>
            </w:tcBorders>
            <w:shd w:val="clear" w:color="auto" w:fill="FAFAFA"/>
            <w:vAlign w:val="center"/>
            <w:tcPrChange w:id="10470" w:author="Alicia Romero Lopez" w:date="2020-01-31T09:48:00Z">
              <w:tcPr>
                <w:tcW w:w="3960" w:type="dxa"/>
                <w:gridSpan w:val="3"/>
                <w:tcBorders>
                  <w:top w:val="nil"/>
                  <w:left w:val="nil"/>
                  <w:bottom w:val="single" w:sz="4" w:space="0" w:color="DBDBDB"/>
                  <w:right w:val="nil"/>
                </w:tcBorders>
                <w:shd w:val="clear" w:color="auto" w:fill="FAFAFA"/>
              </w:tcPr>
            </w:tcPrChange>
          </w:tcPr>
          <w:p w14:paraId="6F85DCB1" w14:textId="77777777" w:rsidR="008027CD" w:rsidRPr="008027CD" w:rsidRDefault="008027CD" w:rsidP="008027CD">
            <w:pPr>
              <w:rPr>
                <w:ins w:id="10471" w:author="Salah Soliman" w:date="2020-01-31T16:38:00Z"/>
                <w:rFonts w:ascii="Open Sans" w:eastAsia="Open Sans" w:hAnsi="Open Sans" w:cs="Times New Roman"/>
              </w:rPr>
            </w:pPr>
          </w:p>
        </w:tc>
        <w:tc>
          <w:tcPr>
            <w:tcW w:w="1980" w:type="dxa"/>
            <w:tcBorders>
              <w:top w:val="nil"/>
              <w:left w:val="nil"/>
              <w:bottom w:val="single" w:sz="4" w:space="0" w:color="DBDBDB" w:themeColor="accent3" w:themeTint="66"/>
              <w:right w:val="nil"/>
            </w:tcBorders>
            <w:shd w:val="clear" w:color="auto" w:fill="FAFAFA"/>
            <w:vAlign w:val="center"/>
            <w:hideMark/>
            <w:tcPrChange w:id="10472" w:author="Alicia Romero Lopez" w:date="2020-01-31T09:48:00Z">
              <w:tcPr>
                <w:tcW w:w="1980" w:type="dxa"/>
                <w:tcBorders>
                  <w:top w:val="nil"/>
                  <w:left w:val="nil"/>
                  <w:bottom w:val="single" w:sz="4" w:space="0" w:color="DBDBDB"/>
                  <w:right w:val="nil"/>
                </w:tcBorders>
                <w:shd w:val="clear" w:color="auto" w:fill="FAFAFA"/>
                <w:hideMark/>
              </w:tcPr>
            </w:tcPrChange>
          </w:tcPr>
          <w:p w14:paraId="7D705DF8" w14:textId="6A268A9E" w:rsidR="008027CD" w:rsidRPr="008027CD" w:rsidRDefault="008027CD" w:rsidP="008027CD">
            <w:pPr>
              <w:rPr>
                <w:ins w:id="10473" w:author="Salah Soliman" w:date="2020-01-31T16:38:00Z"/>
                <w:rFonts w:ascii="Open Sans" w:eastAsia="Open Sans" w:hAnsi="Open Sans" w:cs="Times New Roman"/>
              </w:rPr>
            </w:pPr>
            <w:ins w:id="10474" w:author="Salah Soliman" w:date="2020-01-31T16:38:00Z">
              <w:r w:rsidRPr="008027CD">
                <w:rPr>
                  <w:rFonts w:ascii="Open Sans" w:eastAsia="Open Sans" w:hAnsi="Open Sans" w:cs="Times New Roman"/>
                  <w:noProof/>
                  <w:rPrChange w:id="10475" w:author="Unknown">
                    <w:rPr>
                      <w:noProof/>
                    </w:rPr>
                  </w:rPrChange>
                </w:rPr>
                <w:drawing>
                  <wp:inline distT="0" distB="0" distL="0" distR="0" wp14:anchorId="73D85F2C" wp14:editId="4EC80A2D">
                    <wp:extent cx="1158240" cy="304800"/>
                    <wp:effectExtent l="0" t="0" r="3810" b="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158240" cy="304800"/>
                            </a:xfrm>
                            <a:prstGeom prst="rect">
                              <a:avLst/>
                            </a:prstGeom>
                            <a:noFill/>
                            <a:ln>
                              <a:noFill/>
                            </a:ln>
                          </pic:spPr>
                        </pic:pic>
                      </a:graphicData>
                    </a:graphic>
                  </wp:inline>
                </w:drawing>
              </w:r>
            </w:ins>
          </w:p>
        </w:tc>
        <w:tc>
          <w:tcPr>
            <w:tcW w:w="3978" w:type="dxa"/>
            <w:tcBorders>
              <w:top w:val="nil"/>
              <w:left w:val="nil"/>
              <w:bottom w:val="single" w:sz="4" w:space="0" w:color="DBDBDB" w:themeColor="accent3" w:themeTint="66"/>
              <w:right w:val="nil"/>
            </w:tcBorders>
            <w:shd w:val="clear" w:color="auto" w:fill="FAFAFA"/>
            <w:vAlign w:val="center"/>
            <w:tcPrChange w:id="10476" w:author="Alicia Romero Lopez" w:date="2020-01-31T09:48:00Z">
              <w:tcPr>
                <w:tcW w:w="3978" w:type="dxa"/>
                <w:tcBorders>
                  <w:top w:val="nil"/>
                  <w:left w:val="nil"/>
                  <w:bottom w:val="single" w:sz="4" w:space="0" w:color="DBDBDB"/>
                  <w:right w:val="nil"/>
                </w:tcBorders>
                <w:shd w:val="clear" w:color="auto" w:fill="FAFAFA"/>
              </w:tcPr>
            </w:tcPrChange>
          </w:tcPr>
          <w:p w14:paraId="5AD1F40B" w14:textId="77777777" w:rsidR="008027CD" w:rsidRPr="008027CD" w:rsidRDefault="008027CD" w:rsidP="008027CD">
            <w:pPr>
              <w:rPr>
                <w:ins w:id="10477" w:author="Salah Soliman" w:date="2020-01-31T16:38:00Z"/>
                <w:rFonts w:ascii="Open Sans" w:eastAsia="Open Sans" w:hAnsi="Open Sans" w:cs="Times New Roman"/>
              </w:rPr>
            </w:pPr>
          </w:p>
        </w:tc>
        <w:tc>
          <w:tcPr>
            <w:tcW w:w="270" w:type="dxa"/>
            <w:tcBorders>
              <w:top w:val="nil"/>
              <w:left w:val="nil"/>
              <w:bottom w:val="single" w:sz="4" w:space="0" w:color="DBDBDB" w:themeColor="accent3" w:themeTint="66"/>
              <w:right w:val="single" w:sz="4" w:space="0" w:color="DBDBDB" w:themeColor="accent3" w:themeTint="66"/>
            </w:tcBorders>
            <w:shd w:val="clear" w:color="auto" w:fill="FAFAFA"/>
            <w:tcPrChange w:id="10478" w:author="Alicia Romero Lopez" w:date="2020-01-31T09:48:00Z">
              <w:tcPr>
                <w:tcW w:w="270" w:type="dxa"/>
                <w:tcBorders>
                  <w:top w:val="nil"/>
                  <w:left w:val="nil"/>
                  <w:bottom w:val="single" w:sz="4" w:space="0" w:color="DBDBDB"/>
                  <w:right w:val="single" w:sz="4" w:space="0" w:color="DBDBDB"/>
                </w:tcBorders>
                <w:shd w:val="clear" w:color="auto" w:fill="FAFAFA"/>
              </w:tcPr>
            </w:tcPrChange>
          </w:tcPr>
          <w:p w14:paraId="438C3B10" w14:textId="77777777" w:rsidR="008027CD" w:rsidRPr="008027CD" w:rsidRDefault="008027CD" w:rsidP="008027CD">
            <w:pPr>
              <w:rPr>
                <w:ins w:id="10479" w:author="Salah Soliman" w:date="2020-01-31T16:38:00Z"/>
                <w:rFonts w:ascii="Open Sans" w:eastAsia="Open Sans" w:hAnsi="Open Sans" w:cs="Times New Roman"/>
              </w:rPr>
            </w:pPr>
          </w:p>
        </w:tc>
      </w:tr>
    </w:tbl>
    <w:p w14:paraId="493FE801" w14:textId="77777777" w:rsidR="008027CD" w:rsidRPr="008027CD" w:rsidRDefault="008027CD" w:rsidP="008027CD">
      <w:pPr>
        <w:spacing w:after="0" w:line="240" w:lineRule="auto"/>
        <w:rPr>
          <w:ins w:id="10480" w:author="Salah Soliman" w:date="2020-01-31T16:38:00Z"/>
          <w:rFonts w:ascii="Open Sans" w:eastAsia="Open Sans" w:hAnsi="Open Sans" w:cs="Times New Roman"/>
          <w:color w:val="404040"/>
        </w:rPr>
      </w:pPr>
    </w:p>
    <w:tbl>
      <w:tblPr>
        <w:tblStyle w:val="TableGrid28"/>
        <w:tblW w:w="10530" w:type="dxa"/>
        <w:tblBorders>
          <w:top w:val="single" w:sz="4" w:space="0" w:color="DBDBDB"/>
          <w:left w:val="single" w:sz="4" w:space="0" w:color="DBDBDB"/>
          <w:bottom w:val="single" w:sz="4" w:space="0" w:color="DBDBDB"/>
          <w:right w:val="single" w:sz="4" w:space="0" w:color="DBDBDB"/>
          <w:insideH w:val="none" w:sz="0" w:space="0" w:color="auto"/>
          <w:insideV w:val="none" w:sz="0" w:space="0" w:color="auto"/>
        </w:tblBorders>
        <w:tblLayout w:type="fixed"/>
        <w:tblCellMar>
          <w:left w:w="115" w:type="dxa"/>
          <w:right w:w="115" w:type="dxa"/>
        </w:tblCellMar>
        <w:tblLook w:val="04A0" w:firstRow="1" w:lastRow="0" w:firstColumn="1" w:lastColumn="0" w:noHBand="0" w:noVBand="1"/>
      </w:tblPr>
      <w:tblGrid>
        <w:gridCol w:w="265"/>
        <w:gridCol w:w="2521"/>
        <w:gridCol w:w="7474"/>
        <w:gridCol w:w="270"/>
      </w:tblGrid>
      <w:tr w:rsidR="008027CD" w:rsidRPr="008027CD" w14:paraId="401A657E" w14:textId="77777777" w:rsidTr="008027CD">
        <w:trPr>
          <w:trHeight w:val="107"/>
          <w:ins w:id="10481" w:author="Salah Soliman" w:date="2020-01-31T16:38:00Z"/>
        </w:trPr>
        <w:tc>
          <w:tcPr>
            <w:tcW w:w="265" w:type="dxa"/>
            <w:tcBorders>
              <w:top w:val="single" w:sz="4" w:space="0" w:color="DBDBDB"/>
              <w:left w:val="single" w:sz="4" w:space="0" w:color="DBDBDB"/>
              <w:bottom w:val="nil"/>
              <w:right w:val="nil"/>
            </w:tcBorders>
            <w:shd w:val="clear" w:color="auto" w:fill="FAFAFA"/>
          </w:tcPr>
          <w:p w14:paraId="33B43DB7" w14:textId="77777777" w:rsidR="008027CD" w:rsidRPr="008027CD" w:rsidRDefault="008027CD" w:rsidP="008027CD">
            <w:pPr>
              <w:rPr>
                <w:ins w:id="10482" w:author="Salah Soliman" w:date="2020-01-31T16:38:00Z"/>
                <w:rFonts w:ascii="Open Sans" w:eastAsia="Open Sans" w:hAnsi="Open Sans" w:cs="Times New Roman"/>
              </w:rPr>
            </w:pPr>
          </w:p>
        </w:tc>
        <w:tc>
          <w:tcPr>
            <w:tcW w:w="2520" w:type="dxa"/>
            <w:tcBorders>
              <w:top w:val="single" w:sz="4" w:space="0" w:color="DBDBDB"/>
              <w:left w:val="nil"/>
              <w:bottom w:val="nil"/>
              <w:right w:val="nil"/>
            </w:tcBorders>
            <w:shd w:val="clear" w:color="auto" w:fill="FAFAFA"/>
          </w:tcPr>
          <w:p w14:paraId="24B056AC" w14:textId="77777777" w:rsidR="008027CD" w:rsidRPr="008027CD" w:rsidRDefault="008027CD" w:rsidP="008027CD">
            <w:pPr>
              <w:rPr>
                <w:ins w:id="10483" w:author="Salah Soliman" w:date="2020-01-31T16:38:00Z"/>
                <w:rFonts w:ascii="Open Sans" w:eastAsia="Open Sans" w:hAnsi="Open Sans" w:cs="Times New Roman"/>
              </w:rPr>
            </w:pPr>
          </w:p>
        </w:tc>
        <w:tc>
          <w:tcPr>
            <w:tcW w:w="7470" w:type="dxa"/>
            <w:tcBorders>
              <w:top w:val="single" w:sz="4" w:space="0" w:color="DBDBDB"/>
              <w:left w:val="nil"/>
              <w:bottom w:val="nil"/>
              <w:right w:val="nil"/>
            </w:tcBorders>
            <w:shd w:val="clear" w:color="auto" w:fill="FAFAFA"/>
            <w:hideMark/>
          </w:tcPr>
          <w:p w14:paraId="1BF9B903" w14:textId="77777777" w:rsidR="008027CD" w:rsidRPr="008027CD" w:rsidRDefault="008027CD" w:rsidP="008027CD">
            <w:pPr>
              <w:jc w:val="right"/>
              <w:rPr>
                <w:ins w:id="10484" w:author="Salah Soliman" w:date="2020-01-31T16:38:00Z"/>
                <w:rFonts w:ascii="Open Sans" w:eastAsia="Open Sans" w:hAnsi="Open Sans" w:cs="Times New Roman"/>
                <w:color w:val="78C800"/>
              </w:rPr>
            </w:pPr>
            <w:ins w:id="10485" w:author="Salah Soliman" w:date="2020-01-31T16:38:00Z">
              <w:r w:rsidRPr="008027CD">
                <w:rPr>
                  <w:rFonts w:ascii="FontAwesome" w:eastAsia="Open Sans" w:hAnsi="FontAwesome" w:cs="Times New Roman"/>
                  <w:color w:val="78C800"/>
                </w:rPr>
                <w:sym w:font="FontAwesome" w:char="F058"/>
              </w:r>
              <w:r w:rsidRPr="008027CD">
                <w:rPr>
                  <w:rFonts w:ascii="Open Sans" w:eastAsia="Open Sans" w:hAnsi="Open Sans" w:cs="Times New Roman"/>
                  <w:color w:val="78C800"/>
                </w:rPr>
                <w:t xml:space="preserve"> Correct</w:t>
              </w:r>
            </w:ins>
          </w:p>
        </w:tc>
        <w:tc>
          <w:tcPr>
            <w:tcW w:w="270" w:type="dxa"/>
            <w:tcBorders>
              <w:top w:val="single" w:sz="4" w:space="0" w:color="DBDBDB"/>
              <w:left w:val="nil"/>
              <w:bottom w:val="nil"/>
              <w:right w:val="single" w:sz="4" w:space="0" w:color="DBDBDB"/>
            </w:tcBorders>
            <w:shd w:val="clear" w:color="auto" w:fill="FAFAFA"/>
          </w:tcPr>
          <w:p w14:paraId="563B683A" w14:textId="77777777" w:rsidR="008027CD" w:rsidRPr="008027CD" w:rsidRDefault="008027CD" w:rsidP="008027CD">
            <w:pPr>
              <w:rPr>
                <w:ins w:id="10486" w:author="Salah Soliman" w:date="2020-01-31T16:38:00Z"/>
                <w:rFonts w:ascii="Open Sans" w:eastAsia="Open Sans" w:hAnsi="Open Sans" w:cs="Times New Roman"/>
                <w:color w:val="404040"/>
              </w:rPr>
            </w:pPr>
          </w:p>
        </w:tc>
      </w:tr>
      <w:tr w:rsidR="008027CD" w:rsidRPr="008027CD" w14:paraId="310CA383" w14:textId="77777777" w:rsidTr="008027CD">
        <w:trPr>
          <w:ins w:id="10487" w:author="Salah Soliman" w:date="2020-01-31T16:38:00Z"/>
        </w:trPr>
        <w:tc>
          <w:tcPr>
            <w:tcW w:w="265" w:type="dxa"/>
            <w:tcBorders>
              <w:top w:val="nil"/>
              <w:left w:val="single" w:sz="4" w:space="0" w:color="DBDBDB"/>
              <w:bottom w:val="nil"/>
              <w:right w:val="nil"/>
            </w:tcBorders>
            <w:shd w:val="clear" w:color="auto" w:fill="FAFAFA"/>
          </w:tcPr>
          <w:p w14:paraId="4FB4663E" w14:textId="77777777" w:rsidR="008027CD" w:rsidRPr="008027CD" w:rsidRDefault="008027CD" w:rsidP="008027CD">
            <w:pPr>
              <w:rPr>
                <w:ins w:id="10488" w:author="Salah Soliman" w:date="2020-01-31T16:38:00Z"/>
                <w:rFonts w:ascii="Open Sans" w:eastAsia="Open Sans" w:hAnsi="Open Sans" w:cs="Times New Roman"/>
              </w:rPr>
            </w:pPr>
          </w:p>
        </w:tc>
        <w:tc>
          <w:tcPr>
            <w:tcW w:w="2520" w:type="dxa"/>
            <w:tcBorders>
              <w:top w:val="nil"/>
              <w:left w:val="nil"/>
              <w:bottom w:val="nil"/>
              <w:right w:val="nil"/>
            </w:tcBorders>
            <w:shd w:val="clear" w:color="auto" w:fill="78C800"/>
            <w:hideMark/>
          </w:tcPr>
          <w:p w14:paraId="56C33FB3" w14:textId="77777777" w:rsidR="008027CD" w:rsidRPr="008027CD" w:rsidRDefault="008027CD" w:rsidP="008027CD">
            <w:pPr>
              <w:rPr>
                <w:ins w:id="10489" w:author="Salah Soliman" w:date="2020-01-31T16:38:00Z"/>
                <w:rFonts w:ascii="Open Sans Semibold" w:eastAsia="Open Sans" w:hAnsi="Open Sans Semibold" w:cs="Open Sans Semibold"/>
                <w:color w:val="FFFFFF"/>
              </w:rPr>
            </w:pPr>
            <w:ins w:id="10490" w:author="Salah Soliman" w:date="2020-01-31T16:38:00Z">
              <w:r w:rsidRPr="008027CD">
                <w:rPr>
                  <w:rFonts w:ascii="Open Sans Semibold" w:eastAsia="Open Sans" w:hAnsi="Open Sans Semibold" w:cs="Open Sans Semibold"/>
                  <w:color w:val="FFFFFF"/>
                </w:rPr>
                <w:t>Explanation</w:t>
              </w:r>
            </w:ins>
          </w:p>
        </w:tc>
        <w:tc>
          <w:tcPr>
            <w:tcW w:w="7470" w:type="dxa"/>
            <w:tcBorders>
              <w:top w:val="nil"/>
              <w:left w:val="nil"/>
              <w:bottom w:val="nil"/>
              <w:right w:val="nil"/>
            </w:tcBorders>
            <w:shd w:val="clear" w:color="auto" w:fill="FAFAFA"/>
          </w:tcPr>
          <w:p w14:paraId="1B6F9471" w14:textId="77777777" w:rsidR="008027CD" w:rsidRPr="008027CD" w:rsidRDefault="008027CD" w:rsidP="008027CD">
            <w:pPr>
              <w:rPr>
                <w:ins w:id="10491" w:author="Salah Soliman" w:date="2020-01-31T16:38:00Z"/>
                <w:rFonts w:ascii="Open Sans" w:eastAsia="Open Sans" w:hAnsi="Open Sans" w:cs="Times New Roman"/>
                <w:color w:val="404040"/>
              </w:rPr>
            </w:pPr>
          </w:p>
        </w:tc>
        <w:tc>
          <w:tcPr>
            <w:tcW w:w="270" w:type="dxa"/>
            <w:tcBorders>
              <w:top w:val="nil"/>
              <w:left w:val="nil"/>
              <w:bottom w:val="nil"/>
              <w:right w:val="single" w:sz="4" w:space="0" w:color="DBDBDB"/>
            </w:tcBorders>
            <w:shd w:val="clear" w:color="auto" w:fill="FAFAFA"/>
          </w:tcPr>
          <w:p w14:paraId="229E616F" w14:textId="77777777" w:rsidR="008027CD" w:rsidRPr="008027CD" w:rsidRDefault="008027CD" w:rsidP="008027CD">
            <w:pPr>
              <w:rPr>
                <w:ins w:id="10492" w:author="Salah Soliman" w:date="2020-01-31T16:38:00Z"/>
                <w:rFonts w:ascii="Open Sans" w:eastAsia="Open Sans" w:hAnsi="Open Sans" w:cs="Times New Roman"/>
              </w:rPr>
            </w:pPr>
          </w:p>
        </w:tc>
      </w:tr>
      <w:tr w:rsidR="008027CD" w:rsidRPr="008027CD" w14:paraId="6738B0ED" w14:textId="77777777" w:rsidTr="008027CD">
        <w:trPr>
          <w:ins w:id="10493" w:author="Salah Soliman" w:date="2020-01-31T16:38:00Z"/>
        </w:trPr>
        <w:tc>
          <w:tcPr>
            <w:tcW w:w="265" w:type="dxa"/>
            <w:tcBorders>
              <w:top w:val="nil"/>
              <w:left w:val="single" w:sz="4" w:space="0" w:color="DBDBDB"/>
              <w:bottom w:val="nil"/>
              <w:right w:val="nil"/>
            </w:tcBorders>
            <w:shd w:val="clear" w:color="auto" w:fill="FAFAFA"/>
          </w:tcPr>
          <w:p w14:paraId="4CE9974E" w14:textId="77777777" w:rsidR="008027CD" w:rsidRPr="008027CD" w:rsidRDefault="008027CD" w:rsidP="008027CD">
            <w:pPr>
              <w:rPr>
                <w:ins w:id="10494" w:author="Salah Soliman" w:date="2020-01-31T16:38:00Z"/>
                <w:rFonts w:ascii="Open Sans" w:eastAsia="Open Sans" w:hAnsi="Open Sans" w:cs="Times New Roman"/>
                <w:color w:val="404040"/>
                <w:sz w:val="16"/>
                <w:szCs w:val="16"/>
              </w:rPr>
            </w:pPr>
          </w:p>
        </w:tc>
        <w:tc>
          <w:tcPr>
            <w:tcW w:w="2520" w:type="dxa"/>
            <w:tcBorders>
              <w:top w:val="nil"/>
              <w:left w:val="nil"/>
              <w:bottom w:val="single" w:sz="4" w:space="0" w:color="CCFFCC"/>
              <w:right w:val="nil"/>
            </w:tcBorders>
            <w:shd w:val="clear" w:color="auto" w:fill="78C800"/>
          </w:tcPr>
          <w:p w14:paraId="385E6673" w14:textId="77777777" w:rsidR="008027CD" w:rsidRPr="008027CD" w:rsidRDefault="008027CD" w:rsidP="008027CD">
            <w:pPr>
              <w:rPr>
                <w:ins w:id="10495" w:author="Salah Soliman" w:date="2020-01-31T16:38:00Z"/>
                <w:rFonts w:ascii="Open Sans" w:eastAsia="Open Sans" w:hAnsi="Open Sans" w:cs="Times New Roman"/>
                <w:color w:val="404040"/>
                <w:sz w:val="16"/>
                <w:szCs w:val="16"/>
              </w:rPr>
            </w:pPr>
          </w:p>
        </w:tc>
        <w:tc>
          <w:tcPr>
            <w:tcW w:w="7470" w:type="dxa"/>
            <w:tcBorders>
              <w:top w:val="nil"/>
              <w:left w:val="nil"/>
              <w:bottom w:val="single" w:sz="4" w:space="0" w:color="CCFFCC"/>
              <w:right w:val="nil"/>
            </w:tcBorders>
            <w:shd w:val="clear" w:color="auto" w:fill="78C800"/>
          </w:tcPr>
          <w:p w14:paraId="188D1ED3" w14:textId="77777777" w:rsidR="008027CD" w:rsidRPr="008027CD" w:rsidRDefault="008027CD" w:rsidP="008027CD">
            <w:pPr>
              <w:rPr>
                <w:ins w:id="10496" w:author="Salah Soliman" w:date="2020-01-31T16:38:00Z"/>
                <w:rFonts w:ascii="Open Sans" w:eastAsia="Open Sans" w:hAnsi="Open Sans" w:cs="Times New Roman"/>
                <w:color w:val="404040"/>
                <w:sz w:val="16"/>
                <w:szCs w:val="16"/>
              </w:rPr>
            </w:pPr>
          </w:p>
        </w:tc>
        <w:tc>
          <w:tcPr>
            <w:tcW w:w="270" w:type="dxa"/>
            <w:tcBorders>
              <w:top w:val="nil"/>
              <w:left w:val="nil"/>
              <w:bottom w:val="nil"/>
              <w:right w:val="single" w:sz="4" w:space="0" w:color="DBDBDB"/>
            </w:tcBorders>
            <w:shd w:val="clear" w:color="auto" w:fill="FAFAFA"/>
          </w:tcPr>
          <w:p w14:paraId="78E43E58" w14:textId="77777777" w:rsidR="008027CD" w:rsidRPr="008027CD" w:rsidRDefault="008027CD" w:rsidP="008027CD">
            <w:pPr>
              <w:rPr>
                <w:ins w:id="10497" w:author="Salah Soliman" w:date="2020-01-31T16:38:00Z"/>
                <w:rFonts w:ascii="Open Sans" w:eastAsia="Open Sans" w:hAnsi="Open Sans" w:cs="Times New Roman"/>
                <w:color w:val="404040"/>
                <w:sz w:val="16"/>
                <w:szCs w:val="16"/>
              </w:rPr>
            </w:pPr>
          </w:p>
        </w:tc>
      </w:tr>
      <w:tr w:rsidR="008027CD" w:rsidRPr="008027CD" w14:paraId="65BE28FE" w14:textId="77777777" w:rsidTr="008027CD">
        <w:trPr>
          <w:trHeight w:val="60"/>
          <w:ins w:id="10498" w:author="Salah Soliman" w:date="2020-01-31T16:38:00Z"/>
        </w:trPr>
        <w:tc>
          <w:tcPr>
            <w:tcW w:w="265" w:type="dxa"/>
            <w:tcBorders>
              <w:top w:val="nil"/>
              <w:left w:val="single" w:sz="4" w:space="0" w:color="DBDBDB"/>
              <w:bottom w:val="nil"/>
              <w:right w:val="single" w:sz="4" w:space="0" w:color="CCFFCC"/>
            </w:tcBorders>
            <w:shd w:val="clear" w:color="auto" w:fill="FAFAFA"/>
          </w:tcPr>
          <w:p w14:paraId="04E850CA" w14:textId="77777777" w:rsidR="008027CD" w:rsidRPr="008027CD" w:rsidRDefault="008027CD" w:rsidP="008027CD">
            <w:pPr>
              <w:rPr>
                <w:ins w:id="10499" w:author="Salah Soliman" w:date="2020-01-31T16:38:00Z"/>
                <w:rFonts w:ascii="Open Sans" w:eastAsia="Open Sans" w:hAnsi="Open Sans" w:cs="Times New Roman"/>
              </w:rPr>
            </w:pPr>
          </w:p>
        </w:tc>
        <w:tc>
          <w:tcPr>
            <w:tcW w:w="9990" w:type="dxa"/>
            <w:gridSpan w:val="2"/>
            <w:tcBorders>
              <w:top w:val="single" w:sz="4" w:space="0" w:color="CCFFCC"/>
              <w:left w:val="single" w:sz="4" w:space="0" w:color="CCFFCC"/>
              <w:bottom w:val="single" w:sz="4" w:space="0" w:color="CCFFCC"/>
              <w:right w:val="single" w:sz="4" w:space="0" w:color="CCFFCC"/>
            </w:tcBorders>
            <w:shd w:val="clear" w:color="auto" w:fill="F3FFF3"/>
            <w:hideMark/>
          </w:tcPr>
          <w:p w14:paraId="5F6FFCF2" w14:textId="77777777" w:rsidR="008027CD" w:rsidRPr="008027CD" w:rsidRDefault="008027CD" w:rsidP="008027CD">
            <w:pPr>
              <w:rPr>
                <w:ins w:id="10500" w:author="Salah Soliman" w:date="2020-01-31T16:38:00Z"/>
                <w:rFonts w:ascii="Open Sans" w:eastAsia="Open Sans" w:hAnsi="Open Sans" w:cs="Times New Roman"/>
                <w:color w:val="7F7F7F"/>
              </w:rPr>
            </w:pPr>
            <w:ins w:id="10501" w:author="Salah Soliman" w:date="2020-01-31T16:38:00Z">
              <w:r w:rsidRPr="008027CD">
                <w:rPr>
                  <w:rFonts w:ascii="Open Sans" w:eastAsia="Open Sans" w:hAnsi="Open Sans" w:cs="Times New Roman"/>
                  <w:color w:val="7F7F7F"/>
                </w:rPr>
                <w:t>Great! The target encoder can encode one input feature, but it is typically used for target labels.</w:t>
              </w:r>
            </w:ins>
          </w:p>
        </w:tc>
        <w:tc>
          <w:tcPr>
            <w:tcW w:w="270" w:type="dxa"/>
            <w:tcBorders>
              <w:top w:val="nil"/>
              <w:left w:val="single" w:sz="4" w:space="0" w:color="CCFFCC"/>
              <w:bottom w:val="nil"/>
              <w:right w:val="single" w:sz="4" w:space="0" w:color="DBDBDB"/>
            </w:tcBorders>
            <w:shd w:val="clear" w:color="auto" w:fill="FAFAFA"/>
          </w:tcPr>
          <w:p w14:paraId="6647A628" w14:textId="77777777" w:rsidR="008027CD" w:rsidRPr="008027CD" w:rsidRDefault="008027CD" w:rsidP="008027CD">
            <w:pPr>
              <w:rPr>
                <w:ins w:id="10502" w:author="Salah Soliman" w:date="2020-01-31T16:38:00Z"/>
                <w:rFonts w:ascii="Open Sans" w:eastAsia="Open Sans" w:hAnsi="Open Sans" w:cs="Times New Roman"/>
                <w:color w:val="404040"/>
              </w:rPr>
            </w:pPr>
          </w:p>
        </w:tc>
      </w:tr>
      <w:tr w:rsidR="008027CD" w:rsidRPr="008027CD" w14:paraId="4C2064AE" w14:textId="77777777" w:rsidTr="008027CD">
        <w:trPr>
          <w:ins w:id="10503" w:author="Salah Soliman" w:date="2020-01-31T16:38:00Z"/>
        </w:trPr>
        <w:tc>
          <w:tcPr>
            <w:tcW w:w="265" w:type="dxa"/>
            <w:tcBorders>
              <w:top w:val="nil"/>
              <w:left w:val="single" w:sz="4" w:space="0" w:color="DBDBDB"/>
              <w:bottom w:val="single" w:sz="4" w:space="0" w:color="DBDBDB"/>
              <w:right w:val="nil"/>
            </w:tcBorders>
            <w:shd w:val="clear" w:color="auto" w:fill="FAFAFA"/>
          </w:tcPr>
          <w:p w14:paraId="4B3777A8" w14:textId="77777777" w:rsidR="008027CD" w:rsidRPr="008027CD" w:rsidRDefault="008027CD" w:rsidP="008027CD">
            <w:pPr>
              <w:rPr>
                <w:ins w:id="10504" w:author="Salah Soliman" w:date="2020-01-31T16:38:00Z"/>
                <w:rFonts w:ascii="Open Sans" w:eastAsia="Open Sans" w:hAnsi="Open Sans" w:cs="Times New Roman"/>
                <w:color w:val="404040"/>
                <w:sz w:val="16"/>
                <w:szCs w:val="16"/>
              </w:rPr>
            </w:pPr>
          </w:p>
        </w:tc>
        <w:tc>
          <w:tcPr>
            <w:tcW w:w="2520" w:type="dxa"/>
            <w:tcBorders>
              <w:top w:val="single" w:sz="4" w:space="0" w:color="CCFFCC"/>
              <w:left w:val="nil"/>
              <w:bottom w:val="single" w:sz="4" w:space="0" w:color="DBDBDB"/>
              <w:right w:val="nil"/>
            </w:tcBorders>
            <w:shd w:val="clear" w:color="auto" w:fill="FAFAFA"/>
          </w:tcPr>
          <w:p w14:paraId="29F64AA3" w14:textId="77777777" w:rsidR="008027CD" w:rsidRPr="008027CD" w:rsidRDefault="008027CD" w:rsidP="008027CD">
            <w:pPr>
              <w:rPr>
                <w:ins w:id="10505" w:author="Salah Soliman" w:date="2020-01-31T16:38:00Z"/>
                <w:rFonts w:ascii="Open Sans" w:eastAsia="Open Sans" w:hAnsi="Open Sans" w:cs="Times New Roman"/>
                <w:color w:val="404040"/>
                <w:sz w:val="16"/>
                <w:szCs w:val="16"/>
              </w:rPr>
            </w:pPr>
          </w:p>
        </w:tc>
        <w:tc>
          <w:tcPr>
            <w:tcW w:w="7470" w:type="dxa"/>
            <w:tcBorders>
              <w:top w:val="single" w:sz="4" w:space="0" w:color="CCFFCC"/>
              <w:left w:val="nil"/>
              <w:bottom w:val="single" w:sz="4" w:space="0" w:color="DBDBDB"/>
              <w:right w:val="nil"/>
            </w:tcBorders>
            <w:shd w:val="clear" w:color="auto" w:fill="FAFAFA"/>
          </w:tcPr>
          <w:p w14:paraId="689A2A8D" w14:textId="77777777" w:rsidR="008027CD" w:rsidRPr="008027CD" w:rsidRDefault="008027CD" w:rsidP="008027CD">
            <w:pPr>
              <w:rPr>
                <w:ins w:id="10506" w:author="Salah Soliman" w:date="2020-01-31T16:38:00Z"/>
                <w:rFonts w:ascii="Open Sans" w:eastAsia="Open Sans" w:hAnsi="Open Sans" w:cs="Times New Roman"/>
                <w:color w:val="404040"/>
                <w:sz w:val="16"/>
                <w:szCs w:val="16"/>
              </w:rPr>
            </w:pPr>
          </w:p>
        </w:tc>
        <w:tc>
          <w:tcPr>
            <w:tcW w:w="270" w:type="dxa"/>
            <w:tcBorders>
              <w:top w:val="nil"/>
              <w:left w:val="nil"/>
              <w:bottom w:val="single" w:sz="4" w:space="0" w:color="DBDBDB"/>
              <w:right w:val="single" w:sz="4" w:space="0" w:color="DBDBDB"/>
            </w:tcBorders>
            <w:shd w:val="clear" w:color="auto" w:fill="FAFAFA"/>
          </w:tcPr>
          <w:p w14:paraId="7D5F4D2B" w14:textId="77777777" w:rsidR="008027CD" w:rsidRPr="008027CD" w:rsidRDefault="008027CD" w:rsidP="008027CD">
            <w:pPr>
              <w:rPr>
                <w:ins w:id="10507" w:author="Salah Soliman" w:date="2020-01-31T16:38:00Z"/>
                <w:rFonts w:ascii="Open Sans" w:eastAsia="Open Sans" w:hAnsi="Open Sans" w:cs="Times New Roman"/>
                <w:color w:val="404040"/>
                <w:sz w:val="16"/>
                <w:szCs w:val="16"/>
              </w:rPr>
            </w:pPr>
          </w:p>
        </w:tc>
      </w:tr>
    </w:tbl>
    <w:p w14:paraId="11C33D02" w14:textId="77777777" w:rsidR="008027CD" w:rsidRPr="008027CD" w:rsidRDefault="008027CD" w:rsidP="008027CD">
      <w:pPr>
        <w:spacing w:after="0" w:line="240" w:lineRule="auto"/>
        <w:rPr>
          <w:ins w:id="10508" w:author="Salah Soliman" w:date="2020-01-31T16:38:00Z"/>
          <w:rFonts w:ascii="Open Sans" w:eastAsia="Open Sans" w:hAnsi="Open Sans" w:cs="Times New Roman"/>
          <w:color w:val="404040"/>
        </w:rPr>
      </w:pPr>
    </w:p>
    <w:tbl>
      <w:tblPr>
        <w:tblStyle w:val="TableGrid28"/>
        <w:tblW w:w="10530" w:type="dxa"/>
        <w:tblBorders>
          <w:top w:val="single" w:sz="4" w:space="0" w:color="DBDBDB"/>
          <w:left w:val="single" w:sz="4" w:space="0" w:color="DBDBDB"/>
          <w:bottom w:val="single" w:sz="4" w:space="0" w:color="DBDBDB"/>
          <w:right w:val="single" w:sz="4" w:space="0" w:color="DBDBDB"/>
          <w:insideH w:val="none" w:sz="0" w:space="0" w:color="auto"/>
          <w:insideV w:val="none" w:sz="0" w:space="0" w:color="auto"/>
        </w:tblBorders>
        <w:tblLayout w:type="fixed"/>
        <w:tblCellMar>
          <w:left w:w="115" w:type="dxa"/>
          <w:right w:w="115" w:type="dxa"/>
        </w:tblCellMar>
        <w:tblLook w:val="04A0" w:firstRow="1" w:lastRow="0" w:firstColumn="1" w:lastColumn="0" w:noHBand="0" w:noVBand="1"/>
      </w:tblPr>
      <w:tblGrid>
        <w:gridCol w:w="265"/>
        <w:gridCol w:w="2521"/>
        <w:gridCol w:w="7474"/>
        <w:gridCol w:w="270"/>
      </w:tblGrid>
      <w:tr w:rsidR="008027CD" w:rsidRPr="008027CD" w14:paraId="712E5CD5" w14:textId="77777777" w:rsidTr="008027CD">
        <w:trPr>
          <w:trHeight w:val="107"/>
          <w:ins w:id="10509" w:author="Salah Soliman" w:date="2020-01-31T16:38:00Z"/>
        </w:trPr>
        <w:tc>
          <w:tcPr>
            <w:tcW w:w="265" w:type="dxa"/>
            <w:tcBorders>
              <w:top w:val="single" w:sz="4" w:space="0" w:color="DBDBDB"/>
              <w:left w:val="single" w:sz="4" w:space="0" w:color="DBDBDB"/>
              <w:bottom w:val="nil"/>
              <w:right w:val="nil"/>
            </w:tcBorders>
            <w:shd w:val="clear" w:color="auto" w:fill="FAFAFA"/>
          </w:tcPr>
          <w:p w14:paraId="0A082862" w14:textId="77777777" w:rsidR="008027CD" w:rsidRPr="008027CD" w:rsidRDefault="008027CD" w:rsidP="008027CD">
            <w:pPr>
              <w:rPr>
                <w:ins w:id="10510" w:author="Salah Soliman" w:date="2020-01-31T16:38:00Z"/>
                <w:rFonts w:ascii="Open Sans" w:eastAsia="Open Sans" w:hAnsi="Open Sans" w:cs="Times New Roman"/>
              </w:rPr>
            </w:pPr>
          </w:p>
        </w:tc>
        <w:tc>
          <w:tcPr>
            <w:tcW w:w="2520" w:type="dxa"/>
            <w:tcBorders>
              <w:top w:val="single" w:sz="4" w:space="0" w:color="DBDBDB"/>
              <w:left w:val="nil"/>
              <w:bottom w:val="nil"/>
              <w:right w:val="nil"/>
            </w:tcBorders>
            <w:shd w:val="clear" w:color="auto" w:fill="FAFAFA"/>
          </w:tcPr>
          <w:p w14:paraId="7601E2FB" w14:textId="77777777" w:rsidR="008027CD" w:rsidRPr="008027CD" w:rsidRDefault="008027CD" w:rsidP="008027CD">
            <w:pPr>
              <w:rPr>
                <w:ins w:id="10511" w:author="Salah Soliman" w:date="2020-01-31T16:38:00Z"/>
                <w:rFonts w:ascii="Open Sans" w:eastAsia="Open Sans" w:hAnsi="Open Sans" w:cs="Times New Roman"/>
              </w:rPr>
            </w:pPr>
          </w:p>
        </w:tc>
        <w:tc>
          <w:tcPr>
            <w:tcW w:w="7470" w:type="dxa"/>
            <w:tcBorders>
              <w:top w:val="single" w:sz="4" w:space="0" w:color="DBDBDB"/>
              <w:left w:val="nil"/>
              <w:bottom w:val="nil"/>
              <w:right w:val="nil"/>
            </w:tcBorders>
            <w:shd w:val="clear" w:color="auto" w:fill="FAFAFA"/>
            <w:hideMark/>
          </w:tcPr>
          <w:p w14:paraId="416DBDE8" w14:textId="0D8D4460" w:rsidR="008027CD" w:rsidRPr="008027CD" w:rsidRDefault="008027CD" w:rsidP="008027CD">
            <w:pPr>
              <w:jc w:val="right"/>
              <w:rPr>
                <w:ins w:id="10512" w:author="Salah Soliman" w:date="2020-01-31T16:38:00Z"/>
                <w:rFonts w:ascii="Open Sans" w:eastAsia="Open Sans" w:hAnsi="Open Sans" w:cs="Times New Roman"/>
                <w:color w:val="78C800"/>
              </w:rPr>
            </w:pPr>
            <w:ins w:id="10513" w:author="Salah Soliman" w:date="2020-01-31T16:38:00Z">
              <w:r w:rsidRPr="008027CD">
                <w:rPr>
                  <w:rFonts w:ascii="FontAwesome" w:eastAsia="Open Sans" w:hAnsi="FontAwesome" w:cs="Times New Roman"/>
                  <w:color w:val="FF4B4B"/>
                </w:rPr>
                <w:sym w:font="FontAwesome" w:char="F057"/>
              </w:r>
              <w:r w:rsidRPr="008027CD">
                <w:rPr>
                  <w:rFonts w:ascii="Open Sans" w:eastAsia="Open Sans" w:hAnsi="Open Sans" w:cs="Times New Roman"/>
                  <w:color w:val="FF4B4B"/>
                </w:rPr>
                <w:t xml:space="preserve"> </w:t>
              </w:r>
              <w:del w:id="10514" w:author="Chantelle Dubois Nishiyama" w:date="2020-02-26T19:18:00Z">
                <w:r w:rsidRPr="008027CD" w:rsidDel="00B97780">
                  <w:rPr>
                    <w:rFonts w:ascii="Open Sans" w:eastAsia="Open Sans" w:hAnsi="Open Sans" w:cs="Times New Roman"/>
                    <w:color w:val="FF4B4B"/>
                  </w:rPr>
                  <w:delText>That’s</w:delText>
                </w:r>
              </w:del>
            </w:ins>
            <w:ins w:id="10515" w:author="Chantelle Dubois Nishiyama" w:date="2020-02-26T19:18:00Z">
              <w:r w:rsidR="00B97780">
                <w:rPr>
                  <w:rFonts w:ascii="Open Sans" w:eastAsia="Open Sans" w:hAnsi="Open Sans" w:cs="Times New Roman"/>
                  <w:color w:val="FF4B4B"/>
                </w:rPr>
                <w:t>That is</w:t>
              </w:r>
            </w:ins>
            <w:ins w:id="10516" w:author="Salah Soliman" w:date="2020-01-31T16:38:00Z">
              <w:r w:rsidRPr="008027CD">
                <w:rPr>
                  <w:rFonts w:ascii="Open Sans" w:eastAsia="Open Sans" w:hAnsi="Open Sans" w:cs="Times New Roman"/>
                  <w:color w:val="FF4B4B"/>
                </w:rPr>
                <w:t xml:space="preserve"> Incorrect</w:t>
              </w:r>
            </w:ins>
          </w:p>
        </w:tc>
        <w:tc>
          <w:tcPr>
            <w:tcW w:w="270" w:type="dxa"/>
            <w:tcBorders>
              <w:top w:val="single" w:sz="4" w:space="0" w:color="DBDBDB"/>
              <w:left w:val="nil"/>
              <w:bottom w:val="nil"/>
              <w:right w:val="single" w:sz="4" w:space="0" w:color="DBDBDB"/>
            </w:tcBorders>
            <w:shd w:val="clear" w:color="auto" w:fill="FAFAFA"/>
          </w:tcPr>
          <w:p w14:paraId="2A1B3789" w14:textId="77777777" w:rsidR="008027CD" w:rsidRPr="008027CD" w:rsidRDefault="008027CD" w:rsidP="008027CD">
            <w:pPr>
              <w:rPr>
                <w:ins w:id="10517" w:author="Salah Soliman" w:date="2020-01-31T16:38:00Z"/>
                <w:rFonts w:ascii="Open Sans" w:eastAsia="Open Sans" w:hAnsi="Open Sans" w:cs="Times New Roman"/>
                <w:color w:val="404040"/>
              </w:rPr>
            </w:pPr>
          </w:p>
        </w:tc>
      </w:tr>
      <w:tr w:rsidR="008027CD" w:rsidRPr="008027CD" w14:paraId="1BD15A6D" w14:textId="77777777" w:rsidTr="008027CD">
        <w:trPr>
          <w:ins w:id="10518" w:author="Salah Soliman" w:date="2020-01-31T16:38:00Z"/>
        </w:trPr>
        <w:tc>
          <w:tcPr>
            <w:tcW w:w="265" w:type="dxa"/>
            <w:tcBorders>
              <w:top w:val="nil"/>
              <w:left w:val="single" w:sz="4" w:space="0" w:color="DBDBDB"/>
              <w:bottom w:val="nil"/>
              <w:right w:val="nil"/>
            </w:tcBorders>
            <w:shd w:val="clear" w:color="auto" w:fill="FAFAFA"/>
          </w:tcPr>
          <w:p w14:paraId="1AAC3DF5" w14:textId="77777777" w:rsidR="008027CD" w:rsidRPr="008027CD" w:rsidRDefault="008027CD" w:rsidP="008027CD">
            <w:pPr>
              <w:rPr>
                <w:ins w:id="10519" w:author="Salah Soliman" w:date="2020-01-31T16:38:00Z"/>
                <w:rFonts w:ascii="Open Sans" w:eastAsia="Open Sans" w:hAnsi="Open Sans" w:cs="Times New Roman"/>
              </w:rPr>
            </w:pPr>
          </w:p>
        </w:tc>
        <w:tc>
          <w:tcPr>
            <w:tcW w:w="2520" w:type="dxa"/>
            <w:tcBorders>
              <w:top w:val="nil"/>
              <w:left w:val="nil"/>
              <w:bottom w:val="nil"/>
              <w:right w:val="nil"/>
            </w:tcBorders>
            <w:shd w:val="clear" w:color="auto" w:fill="FF4B4B"/>
            <w:hideMark/>
          </w:tcPr>
          <w:p w14:paraId="5CD1AD1B" w14:textId="77777777" w:rsidR="008027CD" w:rsidRPr="008027CD" w:rsidRDefault="008027CD" w:rsidP="008027CD">
            <w:pPr>
              <w:rPr>
                <w:ins w:id="10520" w:author="Salah Soliman" w:date="2020-01-31T16:38:00Z"/>
                <w:rFonts w:ascii="Open Sans Semibold" w:eastAsia="Open Sans" w:hAnsi="Open Sans Semibold" w:cs="Open Sans Semibold"/>
                <w:color w:val="FFFFFF"/>
              </w:rPr>
            </w:pPr>
            <w:ins w:id="10521" w:author="Salah Soliman" w:date="2020-01-31T16:38:00Z">
              <w:r w:rsidRPr="008027CD">
                <w:rPr>
                  <w:rFonts w:ascii="Open Sans Semibold" w:eastAsia="Open Sans" w:hAnsi="Open Sans Semibold" w:cs="Open Sans Semibold"/>
                  <w:color w:val="FFFFFF"/>
                </w:rPr>
                <w:t>Explanation</w:t>
              </w:r>
            </w:ins>
          </w:p>
        </w:tc>
        <w:tc>
          <w:tcPr>
            <w:tcW w:w="7470" w:type="dxa"/>
            <w:tcBorders>
              <w:top w:val="nil"/>
              <w:left w:val="nil"/>
              <w:bottom w:val="nil"/>
              <w:right w:val="nil"/>
            </w:tcBorders>
            <w:shd w:val="clear" w:color="auto" w:fill="FAFAFA"/>
          </w:tcPr>
          <w:p w14:paraId="72EABB20" w14:textId="77777777" w:rsidR="008027CD" w:rsidRPr="008027CD" w:rsidRDefault="008027CD" w:rsidP="008027CD">
            <w:pPr>
              <w:rPr>
                <w:ins w:id="10522" w:author="Salah Soliman" w:date="2020-01-31T16:38:00Z"/>
                <w:rFonts w:ascii="Open Sans" w:eastAsia="Open Sans" w:hAnsi="Open Sans" w:cs="Times New Roman"/>
                <w:color w:val="404040"/>
              </w:rPr>
            </w:pPr>
          </w:p>
        </w:tc>
        <w:tc>
          <w:tcPr>
            <w:tcW w:w="270" w:type="dxa"/>
            <w:tcBorders>
              <w:top w:val="nil"/>
              <w:left w:val="nil"/>
              <w:bottom w:val="nil"/>
              <w:right w:val="single" w:sz="4" w:space="0" w:color="DBDBDB"/>
            </w:tcBorders>
            <w:shd w:val="clear" w:color="auto" w:fill="FAFAFA"/>
          </w:tcPr>
          <w:p w14:paraId="32199E0E" w14:textId="77777777" w:rsidR="008027CD" w:rsidRPr="008027CD" w:rsidRDefault="008027CD" w:rsidP="008027CD">
            <w:pPr>
              <w:rPr>
                <w:ins w:id="10523" w:author="Salah Soliman" w:date="2020-01-31T16:38:00Z"/>
                <w:rFonts w:ascii="Open Sans" w:eastAsia="Open Sans" w:hAnsi="Open Sans" w:cs="Times New Roman"/>
              </w:rPr>
            </w:pPr>
          </w:p>
        </w:tc>
      </w:tr>
      <w:tr w:rsidR="008027CD" w:rsidRPr="008027CD" w14:paraId="218C8E8C" w14:textId="77777777" w:rsidTr="008027CD">
        <w:trPr>
          <w:ins w:id="10524" w:author="Salah Soliman" w:date="2020-01-31T16:38:00Z"/>
        </w:trPr>
        <w:tc>
          <w:tcPr>
            <w:tcW w:w="265" w:type="dxa"/>
            <w:tcBorders>
              <w:top w:val="nil"/>
              <w:left w:val="single" w:sz="4" w:space="0" w:color="DBDBDB"/>
              <w:bottom w:val="nil"/>
              <w:right w:val="nil"/>
            </w:tcBorders>
            <w:shd w:val="clear" w:color="auto" w:fill="FAFAFA"/>
          </w:tcPr>
          <w:p w14:paraId="4986CB2F" w14:textId="77777777" w:rsidR="008027CD" w:rsidRPr="008027CD" w:rsidRDefault="008027CD" w:rsidP="008027CD">
            <w:pPr>
              <w:rPr>
                <w:ins w:id="10525" w:author="Salah Soliman" w:date="2020-01-31T16:38:00Z"/>
                <w:rFonts w:ascii="Open Sans" w:eastAsia="Open Sans" w:hAnsi="Open Sans" w:cs="Times New Roman"/>
                <w:color w:val="404040"/>
                <w:sz w:val="16"/>
                <w:szCs w:val="16"/>
              </w:rPr>
            </w:pPr>
          </w:p>
        </w:tc>
        <w:tc>
          <w:tcPr>
            <w:tcW w:w="2520" w:type="dxa"/>
            <w:tcBorders>
              <w:top w:val="nil"/>
              <w:left w:val="nil"/>
              <w:bottom w:val="single" w:sz="4" w:space="0" w:color="F9DBDB"/>
              <w:right w:val="nil"/>
            </w:tcBorders>
            <w:shd w:val="clear" w:color="auto" w:fill="FF4B4B"/>
          </w:tcPr>
          <w:p w14:paraId="532D9DC5" w14:textId="77777777" w:rsidR="008027CD" w:rsidRPr="008027CD" w:rsidRDefault="008027CD" w:rsidP="008027CD">
            <w:pPr>
              <w:rPr>
                <w:ins w:id="10526" w:author="Salah Soliman" w:date="2020-01-31T16:38:00Z"/>
                <w:rFonts w:ascii="Open Sans" w:eastAsia="Open Sans" w:hAnsi="Open Sans" w:cs="Times New Roman"/>
                <w:color w:val="404040"/>
                <w:sz w:val="16"/>
                <w:szCs w:val="16"/>
              </w:rPr>
            </w:pPr>
          </w:p>
        </w:tc>
        <w:tc>
          <w:tcPr>
            <w:tcW w:w="7470" w:type="dxa"/>
            <w:tcBorders>
              <w:top w:val="nil"/>
              <w:left w:val="nil"/>
              <w:bottom w:val="single" w:sz="4" w:space="0" w:color="F9DBDB"/>
              <w:right w:val="nil"/>
            </w:tcBorders>
            <w:shd w:val="clear" w:color="auto" w:fill="FF4B4B"/>
          </w:tcPr>
          <w:p w14:paraId="180A644A" w14:textId="77777777" w:rsidR="008027CD" w:rsidRPr="008027CD" w:rsidRDefault="008027CD" w:rsidP="008027CD">
            <w:pPr>
              <w:rPr>
                <w:ins w:id="10527" w:author="Salah Soliman" w:date="2020-01-31T16:38:00Z"/>
                <w:rFonts w:ascii="Open Sans" w:eastAsia="Open Sans" w:hAnsi="Open Sans" w:cs="Times New Roman"/>
                <w:color w:val="404040"/>
                <w:sz w:val="16"/>
                <w:szCs w:val="16"/>
              </w:rPr>
            </w:pPr>
          </w:p>
        </w:tc>
        <w:tc>
          <w:tcPr>
            <w:tcW w:w="270" w:type="dxa"/>
            <w:tcBorders>
              <w:top w:val="nil"/>
              <w:left w:val="nil"/>
              <w:bottom w:val="nil"/>
              <w:right w:val="single" w:sz="4" w:space="0" w:color="DBDBDB"/>
            </w:tcBorders>
            <w:shd w:val="clear" w:color="auto" w:fill="FAFAFA"/>
          </w:tcPr>
          <w:p w14:paraId="61B61690" w14:textId="77777777" w:rsidR="008027CD" w:rsidRPr="008027CD" w:rsidRDefault="008027CD" w:rsidP="008027CD">
            <w:pPr>
              <w:rPr>
                <w:ins w:id="10528" w:author="Salah Soliman" w:date="2020-01-31T16:38:00Z"/>
                <w:rFonts w:ascii="Open Sans" w:eastAsia="Open Sans" w:hAnsi="Open Sans" w:cs="Times New Roman"/>
                <w:color w:val="404040"/>
                <w:sz w:val="16"/>
                <w:szCs w:val="16"/>
              </w:rPr>
            </w:pPr>
          </w:p>
        </w:tc>
      </w:tr>
      <w:tr w:rsidR="008027CD" w:rsidRPr="008027CD" w14:paraId="263E71E9" w14:textId="77777777" w:rsidTr="008027CD">
        <w:trPr>
          <w:trHeight w:val="60"/>
          <w:ins w:id="10529" w:author="Salah Soliman" w:date="2020-01-31T16:38:00Z"/>
        </w:trPr>
        <w:tc>
          <w:tcPr>
            <w:tcW w:w="265" w:type="dxa"/>
            <w:tcBorders>
              <w:top w:val="nil"/>
              <w:left w:val="single" w:sz="4" w:space="0" w:color="DBDBDB"/>
              <w:bottom w:val="nil"/>
              <w:right w:val="single" w:sz="4" w:space="0" w:color="F9DBDB"/>
            </w:tcBorders>
            <w:shd w:val="clear" w:color="auto" w:fill="FAFAFA"/>
          </w:tcPr>
          <w:p w14:paraId="28454A7B" w14:textId="77777777" w:rsidR="008027CD" w:rsidRPr="008027CD" w:rsidRDefault="008027CD" w:rsidP="008027CD">
            <w:pPr>
              <w:rPr>
                <w:ins w:id="10530" w:author="Salah Soliman" w:date="2020-01-31T16:38:00Z"/>
                <w:rFonts w:ascii="Open Sans" w:eastAsia="Open Sans" w:hAnsi="Open Sans" w:cs="Times New Roman"/>
              </w:rPr>
            </w:pPr>
          </w:p>
        </w:tc>
        <w:tc>
          <w:tcPr>
            <w:tcW w:w="9990" w:type="dxa"/>
            <w:gridSpan w:val="2"/>
            <w:tcBorders>
              <w:top w:val="single" w:sz="4" w:space="0" w:color="F9DBDB"/>
              <w:left w:val="single" w:sz="4" w:space="0" w:color="F9DBDB"/>
              <w:bottom w:val="single" w:sz="4" w:space="0" w:color="F9DBDB"/>
              <w:right w:val="single" w:sz="4" w:space="0" w:color="F9DBDB"/>
            </w:tcBorders>
            <w:shd w:val="clear" w:color="auto" w:fill="FCEEEE"/>
            <w:hideMark/>
          </w:tcPr>
          <w:p w14:paraId="05471E50" w14:textId="77777777" w:rsidR="008027CD" w:rsidRPr="008027CD" w:rsidRDefault="008027CD" w:rsidP="008027CD">
            <w:pPr>
              <w:rPr>
                <w:ins w:id="10531" w:author="Salah Soliman" w:date="2020-01-31T16:38:00Z"/>
                <w:rFonts w:ascii="Open Sans" w:eastAsia="Open Sans" w:hAnsi="Open Sans" w:cs="Times New Roman"/>
                <w:color w:val="7F7F7F"/>
              </w:rPr>
            </w:pPr>
            <w:ins w:id="10532" w:author="Salah Soliman" w:date="2020-01-31T16:38:00Z">
              <w:r w:rsidRPr="008027CD">
                <w:rPr>
                  <w:rFonts w:ascii="Open Sans" w:eastAsia="Open Sans" w:hAnsi="Open Sans" w:cs="Times New Roman"/>
                  <w:color w:val="7F7F7F"/>
                </w:rPr>
                <w:t xml:space="preserve">Unfortunately, this is incorrect. Remember the difference between label encoders and ordinal encoders. </w:t>
              </w:r>
            </w:ins>
          </w:p>
        </w:tc>
        <w:tc>
          <w:tcPr>
            <w:tcW w:w="270" w:type="dxa"/>
            <w:tcBorders>
              <w:top w:val="nil"/>
              <w:left w:val="single" w:sz="4" w:space="0" w:color="F9DBDB"/>
              <w:bottom w:val="nil"/>
              <w:right w:val="single" w:sz="4" w:space="0" w:color="DBDBDB"/>
            </w:tcBorders>
            <w:shd w:val="clear" w:color="auto" w:fill="FAFAFA"/>
          </w:tcPr>
          <w:p w14:paraId="14629D6F" w14:textId="77777777" w:rsidR="008027CD" w:rsidRPr="008027CD" w:rsidRDefault="008027CD" w:rsidP="008027CD">
            <w:pPr>
              <w:rPr>
                <w:ins w:id="10533" w:author="Salah Soliman" w:date="2020-01-31T16:38:00Z"/>
                <w:rFonts w:ascii="Open Sans" w:eastAsia="Open Sans" w:hAnsi="Open Sans" w:cs="Times New Roman"/>
                <w:color w:val="404040"/>
              </w:rPr>
            </w:pPr>
          </w:p>
        </w:tc>
      </w:tr>
      <w:tr w:rsidR="008027CD" w:rsidRPr="008027CD" w14:paraId="2CEDC9CE" w14:textId="77777777" w:rsidTr="008027CD">
        <w:trPr>
          <w:ins w:id="10534" w:author="Salah Soliman" w:date="2020-01-31T16:38:00Z"/>
        </w:trPr>
        <w:tc>
          <w:tcPr>
            <w:tcW w:w="265" w:type="dxa"/>
            <w:tcBorders>
              <w:top w:val="nil"/>
              <w:left w:val="single" w:sz="4" w:space="0" w:color="DBDBDB"/>
              <w:bottom w:val="single" w:sz="4" w:space="0" w:color="DBDBDB"/>
              <w:right w:val="nil"/>
            </w:tcBorders>
            <w:shd w:val="clear" w:color="auto" w:fill="FAFAFA"/>
          </w:tcPr>
          <w:p w14:paraId="44A4AF2B" w14:textId="77777777" w:rsidR="008027CD" w:rsidRPr="008027CD" w:rsidRDefault="008027CD" w:rsidP="008027CD">
            <w:pPr>
              <w:rPr>
                <w:ins w:id="10535" w:author="Salah Soliman" w:date="2020-01-31T16:38:00Z"/>
                <w:rFonts w:ascii="Open Sans" w:eastAsia="Open Sans" w:hAnsi="Open Sans" w:cs="Times New Roman"/>
                <w:color w:val="404040"/>
                <w:sz w:val="16"/>
                <w:szCs w:val="16"/>
              </w:rPr>
            </w:pPr>
          </w:p>
        </w:tc>
        <w:tc>
          <w:tcPr>
            <w:tcW w:w="2520" w:type="dxa"/>
            <w:tcBorders>
              <w:top w:val="single" w:sz="4" w:space="0" w:color="F9DBDB"/>
              <w:left w:val="nil"/>
              <w:bottom w:val="single" w:sz="4" w:space="0" w:color="DBDBDB"/>
              <w:right w:val="nil"/>
            </w:tcBorders>
            <w:shd w:val="clear" w:color="auto" w:fill="FAFAFA"/>
          </w:tcPr>
          <w:p w14:paraId="7CE0CEF2" w14:textId="77777777" w:rsidR="008027CD" w:rsidRPr="008027CD" w:rsidRDefault="008027CD" w:rsidP="008027CD">
            <w:pPr>
              <w:rPr>
                <w:ins w:id="10536" w:author="Salah Soliman" w:date="2020-01-31T16:38:00Z"/>
                <w:rFonts w:ascii="Open Sans" w:eastAsia="Open Sans" w:hAnsi="Open Sans" w:cs="Times New Roman"/>
                <w:color w:val="404040"/>
                <w:sz w:val="16"/>
                <w:szCs w:val="16"/>
              </w:rPr>
            </w:pPr>
          </w:p>
        </w:tc>
        <w:tc>
          <w:tcPr>
            <w:tcW w:w="7470" w:type="dxa"/>
            <w:tcBorders>
              <w:top w:val="single" w:sz="4" w:space="0" w:color="F9DBDB"/>
              <w:left w:val="nil"/>
              <w:bottom w:val="single" w:sz="4" w:space="0" w:color="DBDBDB"/>
              <w:right w:val="nil"/>
            </w:tcBorders>
            <w:shd w:val="clear" w:color="auto" w:fill="FAFAFA"/>
          </w:tcPr>
          <w:p w14:paraId="5770214F" w14:textId="77777777" w:rsidR="008027CD" w:rsidRPr="008027CD" w:rsidRDefault="008027CD" w:rsidP="008027CD">
            <w:pPr>
              <w:rPr>
                <w:ins w:id="10537" w:author="Salah Soliman" w:date="2020-01-31T16:38:00Z"/>
                <w:rFonts w:ascii="Open Sans" w:eastAsia="Open Sans" w:hAnsi="Open Sans" w:cs="Times New Roman"/>
                <w:color w:val="404040"/>
                <w:sz w:val="16"/>
                <w:szCs w:val="16"/>
              </w:rPr>
            </w:pPr>
          </w:p>
        </w:tc>
        <w:tc>
          <w:tcPr>
            <w:tcW w:w="270" w:type="dxa"/>
            <w:tcBorders>
              <w:top w:val="nil"/>
              <w:left w:val="nil"/>
              <w:bottom w:val="single" w:sz="4" w:space="0" w:color="DBDBDB"/>
              <w:right w:val="single" w:sz="4" w:space="0" w:color="DBDBDB"/>
            </w:tcBorders>
            <w:shd w:val="clear" w:color="auto" w:fill="FAFAFA"/>
          </w:tcPr>
          <w:p w14:paraId="03BAB63C" w14:textId="77777777" w:rsidR="008027CD" w:rsidRPr="008027CD" w:rsidRDefault="008027CD" w:rsidP="008027CD">
            <w:pPr>
              <w:rPr>
                <w:ins w:id="10538" w:author="Salah Soliman" w:date="2020-01-31T16:38:00Z"/>
                <w:rFonts w:ascii="Open Sans" w:eastAsia="Open Sans" w:hAnsi="Open Sans" w:cs="Times New Roman"/>
                <w:color w:val="404040"/>
                <w:sz w:val="16"/>
                <w:szCs w:val="16"/>
              </w:rPr>
            </w:pPr>
          </w:p>
        </w:tc>
      </w:tr>
    </w:tbl>
    <w:p w14:paraId="3963AB8B" w14:textId="77777777" w:rsidR="008027CD" w:rsidRPr="008027CD" w:rsidRDefault="008027CD" w:rsidP="008027CD">
      <w:pPr>
        <w:spacing w:after="0" w:line="240" w:lineRule="auto"/>
        <w:rPr>
          <w:ins w:id="10539" w:author="Salah Soliman" w:date="2020-01-31T16:38:00Z"/>
          <w:rFonts w:ascii="Open Sans" w:eastAsia="Open Sans" w:hAnsi="Open Sans" w:cs="Times New Roman"/>
          <w:color w:val="404040"/>
        </w:rPr>
      </w:pPr>
    </w:p>
    <w:p w14:paraId="51CE238C" w14:textId="7E4CF25D" w:rsidR="008027CD" w:rsidRDefault="008027CD" w:rsidP="00374341">
      <w:pPr>
        <w:pStyle w:val="NoSpacing"/>
        <w:rPr>
          <w:ins w:id="10540" w:author="Salah Soliman" w:date="2020-01-31T16:38:00Z"/>
        </w:rPr>
      </w:pPr>
    </w:p>
    <w:p w14:paraId="68FAD03F" w14:textId="77777777" w:rsidR="008027CD" w:rsidRDefault="008027CD" w:rsidP="00374341">
      <w:pPr>
        <w:pStyle w:val="NoSpacing"/>
        <w:rPr>
          <w:ins w:id="10541" w:author="Salah Soliman" w:date="2020-01-31T16:37:00Z"/>
        </w:rPr>
      </w:pPr>
    </w:p>
    <w:tbl>
      <w:tblPr>
        <w:tblStyle w:val="TableGrid"/>
        <w:tblW w:w="10455" w:type="dxa"/>
        <w:tblBorders>
          <w:top w:val="single" w:sz="4" w:space="0" w:color="5B9BD5" w:themeColor="accent5"/>
          <w:left w:val="single" w:sz="4" w:space="0" w:color="5B9BD5" w:themeColor="accent5"/>
          <w:bottom w:val="single" w:sz="4" w:space="0" w:color="5B9BD5" w:themeColor="accent5"/>
          <w:right w:val="single" w:sz="4" w:space="0" w:color="5B9BD5" w:themeColor="accent5"/>
          <w:insideH w:val="none" w:sz="0" w:space="0" w:color="auto"/>
          <w:insideV w:val="none" w:sz="0" w:space="0" w:color="auto"/>
        </w:tblBorders>
        <w:tblLayout w:type="fixed"/>
        <w:tblCellMar>
          <w:left w:w="115" w:type="dxa"/>
          <w:right w:w="115" w:type="dxa"/>
        </w:tblCellMar>
        <w:tblLook w:val="04A0" w:firstRow="1" w:lastRow="0" w:firstColumn="1" w:lastColumn="0" w:noHBand="0" w:noVBand="1"/>
        <w:tblPrChange w:id="10542" w:author="Alexis Handford" w:date="2020-01-27T11:06:00Z">
          <w:tblPr>
            <w:tblStyle w:val="TableGrid"/>
            <w:tblW w:w="10455" w:type="dxa"/>
            <w:tblBorders>
              <w:top w:val="single" w:sz="4" w:space="0" w:color="5B9BD5" w:themeColor="accent5"/>
              <w:left w:val="single" w:sz="4" w:space="0" w:color="5B9BD5" w:themeColor="accent5"/>
              <w:bottom w:val="single" w:sz="4" w:space="0" w:color="5B9BD5" w:themeColor="accent5"/>
              <w:right w:val="single" w:sz="4" w:space="0" w:color="5B9BD5" w:themeColor="accent5"/>
              <w:insideH w:val="none" w:sz="0" w:space="0" w:color="auto"/>
              <w:insideV w:val="none" w:sz="0" w:space="0" w:color="auto"/>
            </w:tblBorders>
            <w:tblLayout w:type="fixed"/>
            <w:tblCellMar>
              <w:left w:w="115" w:type="dxa"/>
              <w:right w:w="115" w:type="dxa"/>
            </w:tblCellMar>
            <w:tblLook w:val="04A0" w:firstRow="1" w:lastRow="0" w:firstColumn="1" w:lastColumn="0" w:noHBand="0" w:noVBand="1"/>
          </w:tblPr>
        </w:tblPrChange>
      </w:tblPr>
      <w:tblGrid>
        <w:gridCol w:w="264"/>
        <w:gridCol w:w="630"/>
        <w:gridCol w:w="450"/>
        <w:gridCol w:w="2880"/>
        <w:gridCol w:w="1980"/>
        <w:gridCol w:w="3981"/>
        <w:gridCol w:w="270"/>
        <w:tblGridChange w:id="10543">
          <w:tblGrid>
            <w:gridCol w:w="360"/>
            <w:gridCol w:w="360"/>
            <w:gridCol w:w="360"/>
            <w:gridCol w:w="360"/>
            <w:gridCol w:w="360"/>
            <w:gridCol w:w="360"/>
            <w:gridCol w:w="360"/>
          </w:tblGrid>
        </w:tblGridChange>
      </w:tblGrid>
      <w:tr w:rsidR="00374341" w:rsidDel="008027CD" w14:paraId="0F7DA352" w14:textId="6F82B22A" w:rsidTr="3E89A3C7">
        <w:trPr>
          <w:cantSplit/>
          <w:del w:id="10544" w:author="Salah Soliman" w:date="2020-01-31T16:37:00Z"/>
        </w:trPr>
        <w:tc>
          <w:tcPr>
            <w:tcW w:w="10456" w:type="dxa"/>
            <w:gridSpan w:val="7"/>
            <w:tcBorders>
              <w:top w:val="single" w:sz="4" w:space="0" w:color="5B9BD5" w:themeColor="accent5"/>
              <w:left w:val="single" w:sz="4" w:space="0" w:color="5B9BD5" w:themeColor="accent5"/>
              <w:bottom w:val="nil"/>
              <w:right w:val="single" w:sz="4" w:space="0" w:color="5B9BD5" w:themeColor="accent5"/>
            </w:tcBorders>
            <w:shd w:val="clear" w:color="auto" w:fill="70AD47" w:themeFill="accent6"/>
            <w:hideMark/>
            <w:tcPrChange w:id="10545" w:author="Alexis Handford" w:date="2020-01-27T11:06:00Z">
              <w:tcPr>
                <w:tcW w:w="10456" w:type="dxa"/>
                <w:gridSpan w:val="7"/>
                <w:tcBorders>
                  <w:top w:val="single" w:sz="4" w:space="0" w:color="5B9BD5" w:themeColor="accent5"/>
                  <w:left w:val="single" w:sz="4" w:space="0" w:color="5B9BD5" w:themeColor="accent5"/>
                  <w:bottom w:val="nil"/>
                  <w:right w:val="single" w:sz="4" w:space="0" w:color="5B9BD5" w:themeColor="accent5"/>
                </w:tcBorders>
                <w:shd w:val="clear" w:color="auto" w:fill="70AD47" w:themeFill="accent6"/>
                <w:hideMark/>
              </w:tcPr>
            </w:tcPrChange>
          </w:tcPr>
          <w:p w14:paraId="3D1CA89F" w14:textId="297B052F" w:rsidR="00374341" w:rsidDel="008027CD" w:rsidRDefault="00374341" w:rsidP="00374341">
            <w:pPr>
              <w:pStyle w:val="Heading3"/>
              <w:outlineLvl w:val="2"/>
              <w:rPr>
                <w:del w:id="10546" w:author="Salah Soliman" w:date="2020-01-31T16:37:00Z"/>
              </w:rPr>
            </w:pPr>
            <w:del w:id="10547" w:author="Salah Soliman" w:date="2020-01-31T16:37:00Z">
              <w:r w:rsidDel="008027CD">
                <w:delText>The label encoder is typically used to encode what?</w:delText>
              </w:r>
            </w:del>
          </w:p>
        </w:tc>
      </w:tr>
      <w:tr w:rsidR="00374341" w:rsidDel="008027CD" w14:paraId="13E1BEC0" w14:textId="49AA4769" w:rsidTr="3E89A3C7">
        <w:trPr>
          <w:cantSplit/>
          <w:del w:id="10548" w:author="Salah Soliman" w:date="2020-01-31T16:37:00Z"/>
        </w:trPr>
        <w:tc>
          <w:tcPr>
            <w:tcW w:w="265" w:type="dxa"/>
            <w:tcBorders>
              <w:top w:val="nil"/>
              <w:left w:val="single" w:sz="4" w:space="0" w:color="5B9BD5" w:themeColor="accent5"/>
              <w:bottom w:val="nil"/>
              <w:right w:val="nil"/>
            </w:tcBorders>
            <w:shd w:val="clear" w:color="auto" w:fill="70AD47" w:themeFill="accent6"/>
            <w:tcPrChange w:id="10549" w:author="Alexis Handford" w:date="2020-01-27T11:06:00Z">
              <w:tcPr>
                <w:tcW w:w="265" w:type="dxa"/>
                <w:tcBorders>
                  <w:top w:val="nil"/>
                  <w:left w:val="single" w:sz="4" w:space="0" w:color="5B9BD5" w:themeColor="accent5"/>
                  <w:bottom w:val="nil"/>
                  <w:right w:val="nil"/>
                </w:tcBorders>
                <w:shd w:val="clear" w:color="auto" w:fill="70AD47" w:themeFill="accent6"/>
              </w:tcPr>
            </w:tcPrChange>
          </w:tcPr>
          <w:p w14:paraId="61EF462C" w14:textId="03F9EA26" w:rsidR="00374341" w:rsidDel="008027CD" w:rsidRDefault="00374341" w:rsidP="00374341">
            <w:pPr>
              <w:rPr>
                <w:del w:id="10550" w:author="Salah Soliman" w:date="2020-01-31T16:37:00Z"/>
              </w:rPr>
            </w:pPr>
          </w:p>
        </w:tc>
        <w:tc>
          <w:tcPr>
            <w:tcW w:w="630" w:type="dxa"/>
            <w:tcBorders>
              <w:top w:val="nil"/>
              <w:left w:val="nil"/>
              <w:bottom w:val="nil"/>
              <w:right w:val="nil"/>
            </w:tcBorders>
            <w:shd w:val="clear" w:color="auto" w:fill="FFFFFF" w:themeFill="background1"/>
            <w:vAlign w:val="center"/>
            <w:hideMark/>
            <w:tcPrChange w:id="10551" w:author="Alexis Handford" w:date="2020-01-27T11:06:00Z">
              <w:tcPr>
                <w:tcW w:w="630" w:type="dxa"/>
                <w:tcBorders>
                  <w:top w:val="nil"/>
                  <w:left w:val="nil"/>
                  <w:bottom w:val="nil"/>
                  <w:right w:val="nil"/>
                </w:tcBorders>
                <w:shd w:val="clear" w:color="auto" w:fill="FFFFFF" w:themeFill="background1"/>
                <w:hideMark/>
              </w:tcPr>
            </w:tcPrChange>
          </w:tcPr>
          <w:p w14:paraId="3363E778" w14:textId="1BBC8973" w:rsidR="00374341" w:rsidDel="008027CD" w:rsidRDefault="00374341" w:rsidP="00374341">
            <w:pPr>
              <w:rPr>
                <w:del w:id="10552" w:author="Salah Soliman" w:date="2020-01-31T16:37:00Z"/>
              </w:rPr>
            </w:pPr>
            <w:del w:id="10553" w:author="Salah Soliman" w:date="2020-01-31T16:37:00Z">
              <w:r w:rsidDel="008027CD">
                <w:rPr>
                  <w:noProof/>
                </w:rPr>
                <mc:AlternateContent>
                  <mc:Choice Requires="wps">
                    <w:drawing>
                      <wp:inline distT="0" distB="0" distL="0" distR="0" wp14:anchorId="1263F3F5" wp14:editId="1F92ACC3">
                        <wp:extent cx="207010" cy="207010"/>
                        <wp:effectExtent l="19050" t="19050" r="21590" b="21590"/>
                        <wp:docPr id="232" name="Oval 2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010" cy="207010"/>
                                </a:xfrm>
                                <a:prstGeom prst="ellipse">
                                  <a:avLst/>
                                </a:prstGeom>
                                <a:noFill/>
                                <a:ln w="28575">
                                  <a:solidFill>
                                    <a:schemeClr val="accent5">
                                      <a:lumMod val="9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inline>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w16se="http://schemas.microsoft.com/office/word/2015/wordml/symex" xmlns:cx1="http://schemas.microsoft.com/office/drawing/2015/9/8/chartex" xmlns:cx="http://schemas.microsoft.com/office/drawing/2014/chartex">
                    <w:pict>
                      <v:oval w14:anchorId="50D532E3" id="Oval 232" o:spid="_x0000_s1026" style="width:16.3pt;height:16.3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" filled="f" strokecolor="#428bce [2888]" strokeweight="2.25pt">
                        <v:stroke joinstyle="miter"/>
                        <w10:anchorlock/>
                      </v:oval>
                    </w:pict>
                  </mc:Fallback>
                </mc:AlternateContent>
              </w:r>
            </w:del>
          </w:p>
        </w:tc>
        <w:tc>
          <w:tcPr>
            <w:tcW w:w="450" w:type="dxa"/>
            <w:tcBorders>
              <w:top w:val="nil"/>
              <w:left w:val="nil"/>
              <w:bottom w:val="nil"/>
              <w:right w:val="nil"/>
            </w:tcBorders>
            <w:shd w:val="clear" w:color="auto" w:fill="FFFFFF" w:themeFill="background1"/>
            <w:vAlign w:val="center"/>
            <w:hideMark/>
            <w:tcPrChange w:id="10554" w:author="Alexis Handford" w:date="2020-01-27T11:06:00Z">
              <w:tcPr>
                <w:tcW w:w="450" w:type="dxa"/>
                <w:tcBorders>
                  <w:top w:val="nil"/>
                  <w:left w:val="nil"/>
                  <w:bottom w:val="nil"/>
                  <w:right w:val="nil"/>
                </w:tcBorders>
                <w:shd w:val="clear" w:color="auto" w:fill="FFFFFF" w:themeFill="background1"/>
                <w:hideMark/>
              </w:tcPr>
            </w:tcPrChange>
          </w:tcPr>
          <w:p w14:paraId="1AB3A623" w14:textId="1A06A076" w:rsidR="00374341" w:rsidDel="008027CD" w:rsidRDefault="00374341" w:rsidP="00374341">
            <w:pPr>
              <w:rPr>
                <w:del w:id="10555" w:author="Salah Soliman" w:date="2020-01-31T16:37:00Z"/>
                <w:rFonts w:asciiTheme="majorHAnsi" w:hAnsiTheme="majorHAnsi" w:cstheme="majorHAnsi"/>
              </w:rPr>
            </w:pPr>
            <w:del w:id="10556" w:author="Salah Soliman" w:date="2020-01-31T16:37:00Z">
              <w:r w:rsidDel="008027CD">
                <w:rPr>
                  <w:rFonts w:asciiTheme="majorHAnsi" w:hAnsiTheme="majorHAnsi" w:cstheme="majorHAnsi"/>
                </w:rPr>
                <w:delText>a.</w:delText>
              </w:r>
            </w:del>
          </w:p>
        </w:tc>
        <w:tc>
          <w:tcPr>
            <w:tcW w:w="8841" w:type="dxa"/>
            <w:gridSpan w:val="3"/>
            <w:tcBorders>
              <w:top w:val="nil"/>
              <w:left w:val="nil"/>
              <w:bottom w:val="nil"/>
              <w:right w:val="nil"/>
            </w:tcBorders>
            <w:shd w:val="clear" w:color="auto" w:fill="FFFFFF" w:themeFill="background1"/>
            <w:vAlign w:val="center"/>
            <w:hideMark/>
            <w:tcPrChange w:id="10557" w:author="Alexis Handford" w:date="2020-01-27T11:06:00Z">
              <w:tcPr>
                <w:tcW w:w="8841" w:type="dxa"/>
                <w:gridSpan w:val="3"/>
                <w:tcBorders>
                  <w:top w:val="nil"/>
                  <w:left w:val="nil"/>
                  <w:bottom w:val="nil"/>
                  <w:right w:val="nil"/>
                </w:tcBorders>
                <w:shd w:val="clear" w:color="auto" w:fill="FFFFFF" w:themeFill="background1"/>
                <w:hideMark/>
              </w:tcPr>
            </w:tcPrChange>
          </w:tcPr>
          <w:p w14:paraId="78F94163" w14:textId="2F72A88F" w:rsidR="00374341" w:rsidDel="008027CD" w:rsidRDefault="00374341" w:rsidP="00374341">
            <w:pPr>
              <w:rPr>
                <w:del w:id="10558" w:author="Salah Soliman" w:date="2020-01-31T16:37:00Z"/>
              </w:rPr>
            </w:pPr>
            <w:del w:id="10559" w:author="Salah Soliman" w:date="2020-01-31T16:37:00Z">
              <w:r w:rsidDel="008027CD">
                <w:delText>Numerical values.</w:delText>
              </w:r>
            </w:del>
          </w:p>
        </w:tc>
        <w:tc>
          <w:tcPr>
            <w:tcW w:w="270" w:type="dxa"/>
            <w:tcBorders>
              <w:top w:val="nil"/>
              <w:left w:val="nil"/>
              <w:bottom w:val="nil"/>
              <w:right w:val="single" w:sz="4" w:space="0" w:color="5B9BD5" w:themeColor="accent5"/>
            </w:tcBorders>
            <w:shd w:val="clear" w:color="auto" w:fill="70AD47" w:themeFill="accent6"/>
            <w:tcPrChange w:id="10560" w:author="Alexis Handford" w:date="2020-01-27T11:06:00Z">
              <w:tcPr>
                <w:tcW w:w="270" w:type="dxa"/>
                <w:tcBorders>
                  <w:top w:val="nil"/>
                  <w:left w:val="nil"/>
                  <w:bottom w:val="nil"/>
                  <w:right w:val="single" w:sz="4" w:space="0" w:color="5B9BD5" w:themeColor="accent5"/>
                </w:tcBorders>
                <w:shd w:val="clear" w:color="auto" w:fill="70AD47" w:themeFill="accent6"/>
              </w:tcPr>
            </w:tcPrChange>
          </w:tcPr>
          <w:p w14:paraId="0D4E6768" w14:textId="5CB93EC7" w:rsidR="00374341" w:rsidDel="008027CD" w:rsidRDefault="00374341" w:rsidP="00374341">
            <w:pPr>
              <w:rPr>
                <w:del w:id="10561" w:author="Salah Soliman" w:date="2020-01-31T16:37:00Z"/>
              </w:rPr>
            </w:pPr>
          </w:p>
        </w:tc>
      </w:tr>
      <w:tr w:rsidR="00374341" w:rsidDel="008027CD" w14:paraId="61A6E60D" w14:textId="32C29E5B" w:rsidTr="3E89A3C7">
        <w:trPr>
          <w:cantSplit/>
          <w:trHeight w:val="20"/>
          <w:del w:id="10562" w:author="Salah Soliman" w:date="2020-01-31T16:37:00Z"/>
        </w:trPr>
        <w:tc>
          <w:tcPr>
            <w:tcW w:w="265" w:type="dxa"/>
            <w:tcBorders>
              <w:top w:val="nil"/>
              <w:left w:val="single" w:sz="4" w:space="0" w:color="5B9BD5" w:themeColor="accent5"/>
              <w:bottom w:val="nil"/>
              <w:right w:val="nil"/>
            </w:tcBorders>
            <w:shd w:val="clear" w:color="auto" w:fill="70AD47" w:themeFill="accent6"/>
            <w:tcPrChange w:id="10563" w:author="Alexis Handford" w:date="2020-01-27T11:06:00Z">
              <w:tcPr>
                <w:tcW w:w="265" w:type="dxa"/>
                <w:tcBorders>
                  <w:top w:val="nil"/>
                  <w:left w:val="single" w:sz="4" w:space="0" w:color="5B9BD5" w:themeColor="accent5"/>
                  <w:bottom w:val="nil"/>
                  <w:right w:val="nil"/>
                </w:tcBorders>
                <w:shd w:val="clear" w:color="auto" w:fill="70AD47" w:themeFill="accent6"/>
              </w:tcPr>
            </w:tcPrChange>
          </w:tcPr>
          <w:p w14:paraId="565F878B" w14:textId="24826F4C" w:rsidR="00374341" w:rsidDel="008027CD" w:rsidRDefault="00374341" w:rsidP="00374341">
            <w:pPr>
              <w:pStyle w:val="NoSpacing"/>
              <w:rPr>
                <w:del w:id="10564" w:author="Salah Soliman" w:date="2020-01-31T16:37:00Z"/>
                <w:sz w:val="16"/>
                <w:szCs w:val="16"/>
              </w:rPr>
            </w:pPr>
          </w:p>
        </w:tc>
        <w:tc>
          <w:tcPr>
            <w:tcW w:w="630" w:type="dxa"/>
            <w:tcBorders>
              <w:top w:val="nil"/>
              <w:left w:val="nil"/>
              <w:bottom w:val="nil"/>
              <w:right w:val="nil"/>
            </w:tcBorders>
            <w:shd w:val="clear" w:color="auto" w:fill="70AD47" w:themeFill="accent6"/>
            <w:vAlign w:val="center"/>
            <w:tcPrChange w:id="10565" w:author="Alexis Handford" w:date="2020-01-27T11:06:00Z">
              <w:tcPr>
                <w:tcW w:w="630" w:type="dxa"/>
                <w:tcBorders>
                  <w:top w:val="nil"/>
                  <w:left w:val="nil"/>
                  <w:bottom w:val="nil"/>
                  <w:right w:val="nil"/>
                </w:tcBorders>
                <w:shd w:val="clear" w:color="auto" w:fill="70AD47" w:themeFill="accent6"/>
              </w:tcPr>
            </w:tcPrChange>
          </w:tcPr>
          <w:p w14:paraId="29DFB763" w14:textId="3AF47C85" w:rsidR="00374341" w:rsidDel="008027CD" w:rsidRDefault="00374341" w:rsidP="00374341">
            <w:pPr>
              <w:pStyle w:val="NoSpacing"/>
              <w:rPr>
                <w:del w:id="10566" w:author="Salah Soliman" w:date="2020-01-31T16:37:00Z"/>
                <w:sz w:val="16"/>
                <w:szCs w:val="16"/>
              </w:rPr>
            </w:pPr>
          </w:p>
        </w:tc>
        <w:tc>
          <w:tcPr>
            <w:tcW w:w="3330" w:type="dxa"/>
            <w:gridSpan w:val="2"/>
            <w:tcBorders>
              <w:top w:val="nil"/>
              <w:left w:val="nil"/>
              <w:bottom w:val="nil"/>
              <w:right w:val="nil"/>
            </w:tcBorders>
            <w:shd w:val="clear" w:color="auto" w:fill="70AD47" w:themeFill="accent6"/>
            <w:vAlign w:val="center"/>
            <w:tcPrChange w:id="10567" w:author="Alexis Handford" w:date="2020-01-27T11:06:00Z">
              <w:tcPr>
                <w:tcW w:w="3330" w:type="dxa"/>
                <w:gridSpan w:val="2"/>
                <w:tcBorders>
                  <w:top w:val="nil"/>
                  <w:left w:val="nil"/>
                  <w:bottom w:val="nil"/>
                  <w:right w:val="nil"/>
                </w:tcBorders>
                <w:shd w:val="clear" w:color="auto" w:fill="70AD47" w:themeFill="accent6"/>
              </w:tcPr>
            </w:tcPrChange>
          </w:tcPr>
          <w:p w14:paraId="068B2D48" w14:textId="5059BFD9" w:rsidR="00374341" w:rsidDel="008027CD" w:rsidRDefault="00374341" w:rsidP="00374341">
            <w:pPr>
              <w:pStyle w:val="NoSpacing"/>
              <w:rPr>
                <w:del w:id="10568" w:author="Salah Soliman" w:date="2020-01-31T16:37:00Z"/>
                <w:sz w:val="16"/>
                <w:szCs w:val="16"/>
              </w:rPr>
            </w:pPr>
          </w:p>
        </w:tc>
        <w:tc>
          <w:tcPr>
            <w:tcW w:w="1980" w:type="dxa"/>
            <w:tcBorders>
              <w:top w:val="nil"/>
              <w:left w:val="nil"/>
              <w:bottom w:val="nil"/>
              <w:right w:val="nil"/>
            </w:tcBorders>
            <w:shd w:val="clear" w:color="auto" w:fill="70AD47" w:themeFill="accent6"/>
            <w:vAlign w:val="center"/>
            <w:tcPrChange w:id="10569" w:author="Alexis Handford" w:date="2020-01-27T11:06:00Z">
              <w:tcPr>
                <w:tcW w:w="1980" w:type="dxa"/>
                <w:tcBorders>
                  <w:top w:val="nil"/>
                  <w:left w:val="nil"/>
                  <w:bottom w:val="nil"/>
                  <w:right w:val="nil"/>
                </w:tcBorders>
                <w:shd w:val="clear" w:color="auto" w:fill="70AD47" w:themeFill="accent6"/>
              </w:tcPr>
            </w:tcPrChange>
          </w:tcPr>
          <w:p w14:paraId="2454CE3E" w14:textId="1E21D741" w:rsidR="00374341" w:rsidDel="008027CD" w:rsidRDefault="00374341" w:rsidP="00374341">
            <w:pPr>
              <w:pStyle w:val="NoSpacing"/>
              <w:rPr>
                <w:del w:id="10570" w:author="Salah Soliman" w:date="2020-01-31T16:37:00Z"/>
                <w:sz w:val="16"/>
                <w:szCs w:val="16"/>
              </w:rPr>
            </w:pPr>
          </w:p>
        </w:tc>
        <w:tc>
          <w:tcPr>
            <w:tcW w:w="3978" w:type="dxa"/>
            <w:tcBorders>
              <w:top w:val="nil"/>
              <w:left w:val="nil"/>
              <w:bottom w:val="nil"/>
              <w:right w:val="nil"/>
            </w:tcBorders>
            <w:shd w:val="clear" w:color="auto" w:fill="70AD47" w:themeFill="accent6"/>
            <w:vAlign w:val="center"/>
            <w:tcPrChange w:id="10571" w:author="Alexis Handford" w:date="2020-01-27T11:06:00Z">
              <w:tcPr>
                <w:tcW w:w="3978" w:type="dxa"/>
                <w:tcBorders>
                  <w:top w:val="nil"/>
                  <w:left w:val="nil"/>
                  <w:bottom w:val="nil"/>
                  <w:right w:val="nil"/>
                </w:tcBorders>
                <w:shd w:val="clear" w:color="auto" w:fill="70AD47" w:themeFill="accent6"/>
              </w:tcPr>
            </w:tcPrChange>
          </w:tcPr>
          <w:p w14:paraId="6478E502" w14:textId="134B8FEA" w:rsidR="00374341" w:rsidDel="008027CD" w:rsidRDefault="00374341" w:rsidP="00374341">
            <w:pPr>
              <w:pStyle w:val="NoSpacing"/>
              <w:rPr>
                <w:del w:id="10572" w:author="Salah Soliman" w:date="2020-01-31T16:37:00Z"/>
                <w:noProof/>
                <w:sz w:val="16"/>
                <w:szCs w:val="16"/>
              </w:rPr>
            </w:pPr>
          </w:p>
        </w:tc>
        <w:tc>
          <w:tcPr>
            <w:tcW w:w="270" w:type="dxa"/>
            <w:tcBorders>
              <w:top w:val="nil"/>
              <w:left w:val="nil"/>
              <w:bottom w:val="nil"/>
              <w:right w:val="single" w:sz="4" w:space="0" w:color="5B9BD5" w:themeColor="accent5"/>
            </w:tcBorders>
            <w:shd w:val="clear" w:color="auto" w:fill="70AD47" w:themeFill="accent6"/>
            <w:tcPrChange w:id="10573" w:author="Alexis Handford" w:date="2020-01-27T11:06:00Z">
              <w:tcPr>
                <w:tcW w:w="270" w:type="dxa"/>
                <w:tcBorders>
                  <w:top w:val="nil"/>
                  <w:left w:val="nil"/>
                  <w:bottom w:val="nil"/>
                  <w:right w:val="single" w:sz="4" w:space="0" w:color="5B9BD5" w:themeColor="accent5"/>
                </w:tcBorders>
                <w:shd w:val="clear" w:color="auto" w:fill="70AD47" w:themeFill="accent6"/>
              </w:tcPr>
            </w:tcPrChange>
          </w:tcPr>
          <w:p w14:paraId="0CF65851" w14:textId="54DCB96E" w:rsidR="00374341" w:rsidDel="008027CD" w:rsidRDefault="00374341" w:rsidP="00374341">
            <w:pPr>
              <w:pStyle w:val="NoSpacing"/>
              <w:rPr>
                <w:del w:id="10574" w:author="Salah Soliman" w:date="2020-01-31T16:37:00Z"/>
                <w:sz w:val="16"/>
                <w:szCs w:val="16"/>
              </w:rPr>
            </w:pPr>
          </w:p>
        </w:tc>
      </w:tr>
      <w:tr w:rsidR="00374341" w:rsidDel="008027CD" w14:paraId="5F47DC9B" w14:textId="702563D9" w:rsidTr="3E89A3C7">
        <w:trPr>
          <w:cantSplit/>
          <w:del w:id="10575" w:author="Salah Soliman" w:date="2020-01-31T16:37:00Z"/>
        </w:trPr>
        <w:tc>
          <w:tcPr>
            <w:tcW w:w="265" w:type="dxa"/>
            <w:tcBorders>
              <w:top w:val="nil"/>
              <w:left w:val="single" w:sz="4" w:space="0" w:color="5B9BD5" w:themeColor="accent5"/>
              <w:bottom w:val="nil"/>
              <w:right w:val="nil"/>
            </w:tcBorders>
            <w:shd w:val="clear" w:color="auto" w:fill="70AD47" w:themeFill="accent6"/>
            <w:tcPrChange w:id="10576" w:author="Alexis Handford" w:date="2020-01-27T11:06:00Z">
              <w:tcPr>
                <w:tcW w:w="265" w:type="dxa"/>
                <w:tcBorders>
                  <w:top w:val="nil"/>
                  <w:left w:val="single" w:sz="4" w:space="0" w:color="5B9BD5" w:themeColor="accent5"/>
                  <w:bottom w:val="nil"/>
                  <w:right w:val="nil"/>
                </w:tcBorders>
                <w:shd w:val="clear" w:color="auto" w:fill="70AD47" w:themeFill="accent6"/>
              </w:tcPr>
            </w:tcPrChange>
          </w:tcPr>
          <w:p w14:paraId="5AD47DA0" w14:textId="6F41EA63" w:rsidR="00374341" w:rsidDel="008027CD" w:rsidRDefault="00374341" w:rsidP="00374341">
            <w:pPr>
              <w:rPr>
                <w:del w:id="10577" w:author="Salah Soliman" w:date="2020-01-31T16:37:00Z"/>
              </w:rPr>
            </w:pPr>
          </w:p>
        </w:tc>
        <w:tc>
          <w:tcPr>
            <w:tcW w:w="630" w:type="dxa"/>
            <w:tcBorders>
              <w:top w:val="nil"/>
              <w:left w:val="nil"/>
              <w:bottom w:val="nil"/>
              <w:right w:val="nil"/>
            </w:tcBorders>
            <w:shd w:val="clear" w:color="auto" w:fill="FFFFFF" w:themeFill="background1"/>
            <w:vAlign w:val="center"/>
            <w:hideMark/>
            <w:tcPrChange w:id="10578" w:author="Alexis Handford" w:date="2020-01-27T11:06:00Z">
              <w:tcPr>
                <w:tcW w:w="630" w:type="dxa"/>
                <w:tcBorders>
                  <w:top w:val="nil"/>
                  <w:left w:val="nil"/>
                  <w:bottom w:val="nil"/>
                  <w:right w:val="nil"/>
                </w:tcBorders>
                <w:shd w:val="clear" w:color="auto" w:fill="FFFFFF" w:themeFill="background1"/>
                <w:hideMark/>
              </w:tcPr>
            </w:tcPrChange>
          </w:tcPr>
          <w:p w14:paraId="24E45B76" w14:textId="5C77CEE4" w:rsidR="00374341" w:rsidDel="008027CD" w:rsidRDefault="00374341" w:rsidP="00374341">
            <w:pPr>
              <w:rPr>
                <w:del w:id="10579" w:author="Salah Soliman" w:date="2020-01-31T16:37:00Z"/>
                <w:noProof/>
              </w:rPr>
            </w:pPr>
            <w:del w:id="10580" w:author="Salah Soliman" w:date="2020-01-31T16:37:00Z">
              <w:r w:rsidDel="008027CD">
                <w:rPr>
                  <w:noProof/>
                </w:rPr>
                <mc:AlternateContent>
                  <mc:Choice Requires="wps">
                    <w:drawing>
                      <wp:inline distT="0" distB="0" distL="0" distR="0" wp14:anchorId="58FA7580" wp14:editId="1B7AA657">
                        <wp:extent cx="207010" cy="207010"/>
                        <wp:effectExtent l="19050" t="19050" r="21590" b="21590"/>
                        <wp:docPr id="231" name="Oval 2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010" cy="207010"/>
                                </a:xfrm>
                                <a:prstGeom prst="ellipse">
                                  <a:avLst/>
                                </a:prstGeom>
                                <a:noFill/>
                                <a:ln w="28575">
                                  <a:solidFill>
                                    <a:schemeClr val="accent5">
                                      <a:lumMod val="9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inline>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w16se="http://schemas.microsoft.com/office/word/2015/wordml/symex" xmlns:cx1="http://schemas.microsoft.com/office/drawing/2015/9/8/chartex" xmlns:cx="http://schemas.microsoft.com/office/drawing/2014/chartex">
                    <w:pict>
                      <v:oval w14:anchorId="503F234C" id="Oval 231" o:spid="_x0000_s1026" style="width:16.3pt;height:16.3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" filled="f" strokecolor="#428bce [2888]" strokeweight="2.25pt">
                        <v:stroke joinstyle="miter"/>
                        <w10:anchorlock/>
                      </v:oval>
                    </w:pict>
                  </mc:Fallback>
                </mc:AlternateContent>
              </w:r>
            </w:del>
          </w:p>
        </w:tc>
        <w:tc>
          <w:tcPr>
            <w:tcW w:w="450" w:type="dxa"/>
            <w:tcBorders>
              <w:top w:val="nil"/>
              <w:left w:val="nil"/>
              <w:bottom w:val="nil"/>
              <w:right w:val="nil"/>
            </w:tcBorders>
            <w:shd w:val="clear" w:color="auto" w:fill="FFFFFF" w:themeFill="background1"/>
            <w:vAlign w:val="center"/>
            <w:hideMark/>
            <w:tcPrChange w:id="10581" w:author="Alexis Handford" w:date="2020-01-27T11:06:00Z">
              <w:tcPr>
                <w:tcW w:w="450" w:type="dxa"/>
                <w:tcBorders>
                  <w:top w:val="nil"/>
                  <w:left w:val="nil"/>
                  <w:bottom w:val="nil"/>
                  <w:right w:val="nil"/>
                </w:tcBorders>
                <w:shd w:val="clear" w:color="auto" w:fill="FFFFFF" w:themeFill="background1"/>
                <w:hideMark/>
              </w:tcPr>
            </w:tcPrChange>
          </w:tcPr>
          <w:p w14:paraId="67958CC4" w14:textId="3455CB2A" w:rsidR="00374341" w:rsidDel="008027CD" w:rsidRDefault="00374341" w:rsidP="00374341">
            <w:pPr>
              <w:rPr>
                <w:del w:id="10582" w:author="Salah Soliman" w:date="2020-01-31T16:37:00Z"/>
                <w:rFonts w:asciiTheme="majorHAnsi" w:hAnsiTheme="majorHAnsi" w:cstheme="majorHAnsi"/>
              </w:rPr>
            </w:pPr>
            <w:del w:id="10583" w:author="Salah Soliman" w:date="2020-01-31T16:37:00Z">
              <w:r w:rsidDel="008027CD">
                <w:rPr>
                  <w:rFonts w:asciiTheme="majorHAnsi" w:hAnsiTheme="majorHAnsi" w:cstheme="majorHAnsi"/>
                </w:rPr>
                <w:delText>b.</w:delText>
              </w:r>
            </w:del>
          </w:p>
        </w:tc>
        <w:tc>
          <w:tcPr>
            <w:tcW w:w="8841" w:type="dxa"/>
            <w:gridSpan w:val="3"/>
            <w:tcBorders>
              <w:top w:val="nil"/>
              <w:left w:val="nil"/>
              <w:bottom w:val="nil"/>
              <w:right w:val="nil"/>
            </w:tcBorders>
            <w:shd w:val="clear" w:color="auto" w:fill="FFFFFF" w:themeFill="background1"/>
            <w:vAlign w:val="center"/>
            <w:hideMark/>
            <w:tcPrChange w:id="10584" w:author="Alexis Handford" w:date="2020-01-27T11:06:00Z">
              <w:tcPr>
                <w:tcW w:w="8841" w:type="dxa"/>
                <w:gridSpan w:val="3"/>
                <w:tcBorders>
                  <w:top w:val="nil"/>
                  <w:left w:val="nil"/>
                  <w:bottom w:val="nil"/>
                  <w:right w:val="nil"/>
                </w:tcBorders>
                <w:shd w:val="clear" w:color="auto" w:fill="FFFFFF" w:themeFill="background1"/>
                <w:hideMark/>
              </w:tcPr>
            </w:tcPrChange>
          </w:tcPr>
          <w:p w14:paraId="6F461F4E" w14:textId="2C651D41" w:rsidR="00374341" w:rsidDel="008027CD" w:rsidRDefault="00374341" w:rsidP="00374341">
            <w:pPr>
              <w:rPr>
                <w:del w:id="10585" w:author="Salah Soliman" w:date="2020-01-31T16:37:00Z"/>
              </w:rPr>
            </w:pPr>
            <w:del w:id="10586" w:author="Salah Soliman" w:date="2020-01-31T16:37:00Z">
              <w:r w:rsidDel="008027CD">
                <w:rPr>
                  <w:highlight w:val="green"/>
                </w:rPr>
                <w:delText>Target Labels.</w:delText>
              </w:r>
            </w:del>
          </w:p>
        </w:tc>
        <w:tc>
          <w:tcPr>
            <w:tcW w:w="270" w:type="dxa"/>
            <w:tcBorders>
              <w:top w:val="nil"/>
              <w:left w:val="nil"/>
              <w:bottom w:val="nil"/>
              <w:right w:val="single" w:sz="4" w:space="0" w:color="5B9BD5" w:themeColor="accent5"/>
            </w:tcBorders>
            <w:shd w:val="clear" w:color="auto" w:fill="70AD47" w:themeFill="accent6"/>
            <w:tcPrChange w:id="10587" w:author="Alexis Handford" w:date="2020-01-27T11:06:00Z">
              <w:tcPr>
                <w:tcW w:w="270" w:type="dxa"/>
                <w:tcBorders>
                  <w:top w:val="nil"/>
                  <w:left w:val="nil"/>
                  <w:bottom w:val="nil"/>
                  <w:right w:val="single" w:sz="4" w:space="0" w:color="5B9BD5" w:themeColor="accent5"/>
                </w:tcBorders>
                <w:shd w:val="clear" w:color="auto" w:fill="70AD47" w:themeFill="accent6"/>
              </w:tcPr>
            </w:tcPrChange>
          </w:tcPr>
          <w:p w14:paraId="702BE6F3" w14:textId="3E201729" w:rsidR="00374341" w:rsidDel="008027CD" w:rsidRDefault="00374341" w:rsidP="00374341">
            <w:pPr>
              <w:rPr>
                <w:del w:id="10588" w:author="Salah Soliman" w:date="2020-01-31T16:37:00Z"/>
              </w:rPr>
            </w:pPr>
          </w:p>
        </w:tc>
      </w:tr>
      <w:tr w:rsidR="00374341" w:rsidDel="008027CD" w14:paraId="3952FD42" w14:textId="6B5C015A" w:rsidTr="3E89A3C7">
        <w:trPr>
          <w:cantSplit/>
          <w:trHeight w:val="20"/>
          <w:del w:id="10589" w:author="Salah Soliman" w:date="2020-01-31T16:37:00Z"/>
        </w:trPr>
        <w:tc>
          <w:tcPr>
            <w:tcW w:w="265" w:type="dxa"/>
            <w:tcBorders>
              <w:top w:val="nil"/>
              <w:left w:val="single" w:sz="4" w:space="0" w:color="5B9BD5" w:themeColor="accent5"/>
              <w:bottom w:val="nil"/>
              <w:right w:val="nil"/>
            </w:tcBorders>
            <w:shd w:val="clear" w:color="auto" w:fill="70AD47" w:themeFill="accent6"/>
            <w:tcPrChange w:id="10590" w:author="Alexis Handford" w:date="2020-01-27T11:06:00Z">
              <w:tcPr>
                <w:tcW w:w="265" w:type="dxa"/>
                <w:tcBorders>
                  <w:top w:val="nil"/>
                  <w:left w:val="single" w:sz="4" w:space="0" w:color="5B9BD5" w:themeColor="accent5"/>
                  <w:bottom w:val="nil"/>
                  <w:right w:val="nil"/>
                </w:tcBorders>
                <w:shd w:val="clear" w:color="auto" w:fill="70AD47" w:themeFill="accent6"/>
              </w:tcPr>
            </w:tcPrChange>
          </w:tcPr>
          <w:p w14:paraId="62E7088A" w14:textId="65746182" w:rsidR="00374341" w:rsidDel="008027CD" w:rsidRDefault="00374341" w:rsidP="00374341">
            <w:pPr>
              <w:pStyle w:val="NoSpacing"/>
              <w:rPr>
                <w:del w:id="10591" w:author="Salah Soliman" w:date="2020-01-31T16:37:00Z"/>
                <w:sz w:val="16"/>
                <w:szCs w:val="16"/>
              </w:rPr>
            </w:pPr>
          </w:p>
        </w:tc>
        <w:tc>
          <w:tcPr>
            <w:tcW w:w="630" w:type="dxa"/>
            <w:tcBorders>
              <w:top w:val="nil"/>
              <w:left w:val="nil"/>
              <w:bottom w:val="nil"/>
              <w:right w:val="nil"/>
            </w:tcBorders>
            <w:shd w:val="clear" w:color="auto" w:fill="70AD47" w:themeFill="accent6"/>
            <w:vAlign w:val="center"/>
            <w:tcPrChange w:id="10592" w:author="Alexis Handford" w:date="2020-01-27T11:06:00Z">
              <w:tcPr>
                <w:tcW w:w="630" w:type="dxa"/>
                <w:tcBorders>
                  <w:top w:val="nil"/>
                  <w:left w:val="nil"/>
                  <w:bottom w:val="nil"/>
                  <w:right w:val="nil"/>
                </w:tcBorders>
                <w:shd w:val="clear" w:color="auto" w:fill="70AD47" w:themeFill="accent6"/>
              </w:tcPr>
            </w:tcPrChange>
          </w:tcPr>
          <w:p w14:paraId="543F74FE" w14:textId="3CCDA4CC" w:rsidR="00374341" w:rsidDel="008027CD" w:rsidRDefault="00374341" w:rsidP="00374341">
            <w:pPr>
              <w:pStyle w:val="NoSpacing"/>
              <w:rPr>
                <w:del w:id="10593" w:author="Salah Soliman" w:date="2020-01-31T16:37:00Z"/>
                <w:sz w:val="16"/>
                <w:szCs w:val="16"/>
              </w:rPr>
            </w:pPr>
          </w:p>
        </w:tc>
        <w:tc>
          <w:tcPr>
            <w:tcW w:w="3330" w:type="dxa"/>
            <w:gridSpan w:val="2"/>
            <w:tcBorders>
              <w:top w:val="nil"/>
              <w:left w:val="nil"/>
              <w:bottom w:val="nil"/>
              <w:right w:val="nil"/>
            </w:tcBorders>
            <w:shd w:val="clear" w:color="auto" w:fill="70AD47" w:themeFill="accent6"/>
            <w:vAlign w:val="center"/>
            <w:tcPrChange w:id="10594" w:author="Alexis Handford" w:date="2020-01-27T11:06:00Z">
              <w:tcPr>
                <w:tcW w:w="3330" w:type="dxa"/>
                <w:gridSpan w:val="2"/>
                <w:tcBorders>
                  <w:top w:val="nil"/>
                  <w:left w:val="nil"/>
                  <w:bottom w:val="nil"/>
                  <w:right w:val="nil"/>
                </w:tcBorders>
                <w:shd w:val="clear" w:color="auto" w:fill="70AD47" w:themeFill="accent6"/>
              </w:tcPr>
            </w:tcPrChange>
          </w:tcPr>
          <w:p w14:paraId="21780C77" w14:textId="38380784" w:rsidR="00374341" w:rsidDel="008027CD" w:rsidRDefault="00374341" w:rsidP="00374341">
            <w:pPr>
              <w:pStyle w:val="NoSpacing"/>
              <w:rPr>
                <w:del w:id="10595" w:author="Salah Soliman" w:date="2020-01-31T16:37:00Z"/>
                <w:sz w:val="16"/>
                <w:szCs w:val="16"/>
              </w:rPr>
            </w:pPr>
          </w:p>
        </w:tc>
        <w:tc>
          <w:tcPr>
            <w:tcW w:w="1980" w:type="dxa"/>
            <w:tcBorders>
              <w:top w:val="nil"/>
              <w:left w:val="nil"/>
              <w:bottom w:val="nil"/>
              <w:right w:val="nil"/>
            </w:tcBorders>
            <w:shd w:val="clear" w:color="auto" w:fill="70AD47" w:themeFill="accent6"/>
            <w:vAlign w:val="center"/>
            <w:tcPrChange w:id="10596" w:author="Alexis Handford" w:date="2020-01-27T11:06:00Z">
              <w:tcPr>
                <w:tcW w:w="1980" w:type="dxa"/>
                <w:tcBorders>
                  <w:top w:val="nil"/>
                  <w:left w:val="nil"/>
                  <w:bottom w:val="nil"/>
                  <w:right w:val="nil"/>
                </w:tcBorders>
                <w:shd w:val="clear" w:color="auto" w:fill="70AD47" w:themeFill="accent6"/>
              </w:tcPr>
            </w:tcPrChange>
          </w:tcPr>
          <w:p w14:paraId="1583030E" w14:textId="588531E3" w:rsidR="00374341" w:rsidDel="008027CD" w:rsidRDefault="00374341" w:rsidP="00374341">
            <w:pPr>
              <w:pStyle w:val="NoSpacing"/>
              <w:rPr>
                <w:del w:id="10597" w:author="Salah Soliman" w:date="2020-01-31T16:37:00Z"/>
                <w:sz w:val="16"/>
                <w:szCs w:val="16"/>
              </w:rPr>
            </w:pPr>
          </w:p>
        </w:tc>
        <w:tc>
          <w:tcPr>
            <w:tcW w:w="3978" w:type="dxa"/>
            <w:tcBorders>
              <w:top w:val="nil"/>
              <w:left w:val="nil"/>
              <w:bottom w:val="nil"/>
              <w:right w:val="nil"/>
            </w:tcBorders>
            <w:shd w:val="clear" w:color="auto" w:fill="70AD47" w:themeFill="accent6"/>
            <w:vAlign w:val="center"/>
            <w:tcPrChange w:id="10598" w:author="Alexis Handford" w:date="2020-01-27T11:06:00Z">
              <w:tcPr>
                <w:tcW w:w="3978" w:type="dxa"/>
                <w:tcBorders>
                  <w:top w:val="nil"/>
                  <w:left w:val="nil"/>
                  <w:bottom w:val="nil"/>
                  <w:right w:val="nil"/>
                </w:tcBorders>
                <w:shd w:val="clear" w:color="auto" w:fill="70AD47" w:themeFill="accent6"/>
              </w:tcPr>
            </w:tcPrChange>
          </w:tcPr>
          <w:p w14:paraId="5E18F10C" w14:textId="08D7B0A1" w:rsidR="00374341" w:rsidDel="008027CD" w:rsidRDefault="00374341" w:rsidP="00374341">
            <w:pPr>
              <w:pStyle w:val="NoSpacing"/>
              <w:rPr>
                <w:del w:id="10599" w:author="Salah Soliman" w:date="2020-01-31T16:37:00Z"/>
                <w:noProof/>
                <w:sz w:val="16"/>
                <w:szCs w:val="16"/>
              </w:rPr>
            </w:pPr>
          </w:p>
        </w:tc>
        <w:tc>
          <w:tcPr>
            <w:tcW w:w="270" w:type="dxa"/>
            <w:tcBorders>
              <w:top w:val="nil"/>
              <w:left w:val="nil"/>
              <w:bottom w:val="nil"/>
              <w:right w:val="single" w:sz="4" w:space="0" w:color="5B9BD5" w:themeColor="accent5"/>
            </w:tcBorders>
            <w:shd w:val="clear" w:color="auto" w:fill="70AD47" w:themeFill="accent6"/>
            <w:tcPrChange w:id="10600" w:author="Alexis Handford" w:date="2020-01-27T11:06:00Z">
              <w:tcPr>
                <w:tcW w:w="270" w:type="dxa"/>
                <w:tcBorders>
                  <w:top w:val="nil"/>
                  <w:left w:val="nil"/>
                  <w:bottom w:val="nil"/>
                  <w:right w:val="single" w:sz="4" w:space="0" w:color="5B9BD5" w:themeColor="accent5"/>
                </w:tcBorders>
                <w:shd w:val="clear" w:color="auto" w:fill="70AD47" w:themeFill="accent6"/>
              </w:tcPr>
            </w:tcPrChange>
          </w:tcPr>
          <w:p w14:paraId="7DE445B4" w14:textId="559FB7D3" w:rsidR="00374341" w:rsidDel="008027CD" w:rsidRDefault="00374341" w:rsidP="00374341">
            <w:pPr>
              <w:pStyle w:val="NoSpacing"/>
              <w:rPr>
                <w:del w:id="10601" w:author="Salah Soliman" w:date="2020-01-31T16:37:00Z"/>
                <w:sz w:val="16"/>
                <w:szCs w:val="16"/>
              </w:rPr>
            </w:pPr>
          </w:p>
        </w:tc>
      </w:tr>
      <w:tr w:rsidR="00374341" w:rsidDel="008027CD" w14:paraId="127B3881" w14:textId="2DB1910B" w:rsidTr="3E89A3C7">
        <w:trPr>
          <w:cantSplit/>
          <w:del w:id="10602" w:author="Salah Soliman" w:date="2020-01-31T16:37:00Z"/>
        </w:trPr>
        <w:tc>
          <w:tcPr>
            <w:tcW w:w="265" w:type="dxa"/>
            <w:tcBorders>
              <w:top w:val="nil"/>
              <w:left w:val="single" w:sz="4" w:space="0" w:color="5B9BD5" w:themeColor="accent5"/>
              <w:bottom w:val="nil"/>
              <w:right w:val="nil"/>
            </w:tcBorders>
            <w:shd w:val="clear" w:color="auto" w:fill="70AD47" w:themeFill="accent6"/>
            <w:tcPrChange w:id="10603" w:author="Alexis Handford" w:date="2020-01-27T11:06:00Z">
              <w:tcPr>
                <w:tcW w:w="265" w:type="dxa"/>
                <w:tcBorders>
                  <w:top w:val="nil"/>
                  <w:left w:val="single" w:sz="4" w:space="0" w:color="5B9BD5" w:themeColor="accent5"/>
                  <w:bottom w:val="nil"/>
                  <w:right w:val="nil"/>
                </w:tcBorders>
                <w:shd w:val="clear" w:color="auto" w:fill="70AD47" w:themeFill="accent6"/>
              </w:tcPr>
            </w:tcPrChange>
          </w:tcPr>
          <w:p w14:paraId="3FCA91FC" w14:textId="43ACC285" w:rsidR="00374341" w:rsidDel="008027CD" w:rsidRDefault="00374341" w:rsidP="00374341">
            <w:pPr>
              <w:rPr>
                <w:del w:id="10604" w:author="Salah Soliman" w:date="2020-01-31T16:37:00Z"/>
              </w:rPr>
            </w:pPr>
          </w:p>
        </w:tc>
        <w:tc>
          <w:tcPr>
            <w:tcW w:w="630" w:type="dxa"/>
            <w:tcBorders>
              <w:top w:val="nil"/>
              <w:left w:val="nil"/>
              <w:bottom w:val="nil"/>
              <w:right w:val="nil"/>
            </w:tcBorders>
            <w:shd w:val="clear" w:color="auto" w:fill="FFFFFF" w:themeFill="background1"/>
            <w:vAlign w:val="center"/>
            <w:hideMark/>
            <w:tcPrChange w:id="10605" w:author="Alexis Handford" w:date="2020-01-27T11:06:00Z">
              <w:tcPr>
                <w:tcW w:w="630" w:type="dxa"/>
                <w:tcBorders>
                  <w:top w:val="nil"/>
                  <w:left w:val="nil"/>
                  <w:bottom w:val="nil"/>
                  <w:right w:val="nil"/>
                </w:tcBorders>
                <w:shd w:val="clear" w:color="auto" w:fill="FFFFFF" w:themeFill="background1"/>
                <w:hideMark/>
              </w:tcPr>
            </w:tcPrChange>
          </w:tcPr>
          <w:p w14:paraId="594F558D" w14:textId="7C59426B" w:rsidR="00374341" w:rsidDel="008027CD" w:rsidRDefault="00374341" w:rsidP="00374341">
            <w:pPr>
              <w:rPr>
                <w:del w:id="10606" w:author="Salah Soliman" w:date="2020-01-31T16:37:00Z"/>
                <w:noProof/>
              </w:rPr>
            </w:pPr>
            <w:del w:id="10607" w:author="Salah Soliman" w:date="2020-01-31T16:37:00Z">
              <w:r w:rsidDel="008027CD">
                <w:rPr>
                  <w:noProof/>
                </w:rPr>
                <mc:AlternateContent>
                  <mc:Choice Requires="wps">
                    <w:drawing>
                      <wp:inline distT="0" distB="0" distL="0" distR="0" wp14:anchorId="4B4C0E3A" wp14:editId="3FCAB0DF">
                        <wp:extent cx="207010" cy="207010"/>
                        <wp:effectExtent l="19050" t="19050" r="21590" b="21590"/>
                        <wp:docPr id="230" name="Oval 2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010" cy="207010"/>
                                </a:xfrm>
                                <a:prstGeom prst="ellipse">
                                  <a:avLst/>
                                </a:prstGeom>
                                <a:noFill/>
                                <a:ln w="28575">
                                  <a:solidFill>
                                    <a:schemeClr val="accent5">
                                      <a:lumMod val="9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inline>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w16se="http://schemas.microsoft.com/office/word/2015/wordml/symex" xmlns:cx1="http://schemas.microsoft.com/office/drawing/2015/9/8/chartex" xmlns:cx="http://schemas.microsoft.com/office/drawing/2014/chartex">
                    <w:pict>
                      <v:oval w14:anchorId="3C9B7BA2" id="Oval 230" o:spid="_x0000_s1026" style="width:16.3pt;height:16.3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" filled="f" strokecolor="#428bce [2888]" strokeweight="2.25pt">
                        <v:stroke joinstyle="miter"/>
                        <w10:anchorlock/>
                      </v:oval>
                    </w:pict>
                  </mc:Fallback>
                </mc:AlternateContent>
              </w:r>
            </w:del>
          </w:p>
        </w:tc>
        <w:tc>
          <w:tcPr>
            <w:tcW w:w="450" w:type="dxa"/>
            <w:tcBorders>
              <w:top w:val="nil"/>
              <w:left w:val="nil"/>
              <w:bottom w:val="nil"/>
              <w:right w:val="nil"/>
            </w:tcBorders>
            <w:shd w:val="clear" w:color="auto" w:fill="FFFFFF" w:themeFill="background1"/>
            <w:vAlign w:val="center"/>
            <w:hideMark/>
            <w:tcPrChange w:id="10608" w:author="Alexis Handford" w:date="2020-01-27T11:06:00Z">
              <w:tcPr>
                <w:tcW w:w="450" w:type="dxa"/>
                <w:tcBorders>
                  <w:top w:val="nil"/>
                  <w:left w:val="nil"/>
                  <w:bottom w:val="nil"/>
                  <w:right w:val="nil"/>
                </w:tcBorders>
                <w:shd w:val="clear" w:color="auto" w:fill="FFFFFF" w:themeFill="background1"/>
                <w:hideMark/>
              </w:tcPr>
            </w:tcPrChange>
          </w:tcPr>
          <w:p w14:paraId="5391D65E" w14:textId="0A677A27" w:rsidR="00374341" w:rsidDel="008027CD" w:rsidRDefault="00374341" w:rsidP="00374341">
            <w:pPr>
              <w:rPr>
                <w:del w:id="10609" w:author="Salah Soliman" w:date="2020-01-31T16:37:00Z"/>
                <w:rFonts w:asciiTheme="majorHAnsi" w:hAnsiTheme="majorHAnsi" w:cstheme="majorHAnsi"/>
              </w:rPr>
            </w:pPr>
            <w:del w:id="10610" w:author="Salah Soliman" w:date="2020-01-31T16:37:00Z">
              <w:r w:rsidDel="008027CD">
                <w:rPr>
                  <w:rFonts w:asciiTheme="majorHAnsi" w:hAnsiTheme="majorHAnsi" w:cstheme="majorHAnsi"/>
                </w:rPr>
                <w:delText>c.</w:delText>
              </w:r>
            </w:del>
          </w:p>
        </w:tc>
        <w:tc>
          <w:tcPr>
            <w:tcW w:w="8841" w:type="dxa"/>
            <w:gridSpan w:val="3"/>
            <w:tcBorders>
              <w:top w:val="nil"/>
              <w:left w:val="nil"/>
              <w:bottom w:val="nil"/>
              <w:right w:val="nil"/>
            </w:tcBorders>
            <w:shd w:val="clear" w:color="auto" w:fill="FFFFFF" w:themeFill="background1"/>
            <w:vAlign w:val="center"/>
            <w:hideMark/>
            <w:tcPrChange w:id="10611" w:author="Alexis Handford" w:date="2020-01-27T11:06:00Z">
              <w:tcPr>
                <w:tcW w:w="8841" w:type="dxa"/>
                <w:gridSpan w:val="3"/>
                <w:tcBorders>
                  <w:top w:val="nil"/>
                  <w:left w:val="nil"/>
                  <w:bottom w:val="nil"/>
                  <w:right w:val="nil"/>
                </w:tcBorders>
                <w:shd w:val="clear" w:color="auto" w:fill="FFFFFF" w:themeFill="background1"/>
                <w:hideMark/>
              </w:tcPr>
            </w:tcPrChange>
          </w:tcPr>
          <w:p w14:paraId="1CD9AD51" w14:textId="706691D0" w:rsidR="00374341" w:rsidDel="008027CD" w:rsidRDefault="00374341" w:rsidP="00374341">
            <w:pPr>
              <w:rPr>
                <w:del w:id="10612" w:author="Salah Soliman" w:date="2020-01-31T16:37:00Z"/>
              </w:rPr>
            </w:pPr>
            <w:del w:id="10613" w:author="Salah Soliman" w:date="2020-01-31T16:37:00Z">
              <w:r w:rsidDel="008027CD">
                <w:rPr>
                  <w:rFonts w:cstheme="minorHAnsi"/>
                </w:rPr>
                <w:delText>Multi-option input features.</w:delText>
              </w:r>
            </w:del>
          </w:p>
        </w:tc>
        <w:tc>
          <w:tcPr>
            <w:tcW w:w="270" w:type="dxa"/>
            <w:tcBorders>
              <w:top w:val="nil"/>
              <w:left w:val="nil"/>
              <w:bottom w:val="nil"/>
              <w:right w:val="single" w:sz="4" w:space="0" w:color="5B9BD5" w:themeColor="accent5"/>
            </w:tcBorders>
            <w:shd w:val="clear" w:color="auto" w:fill="70AD47" w:themeFill="accent6"/>
            <w:tcPrChange w:id="10614" w:author="Alexis Handford" w:date="2020-01-27T11:06:00Z">
              <w:tcPr>
                <w:tcW w:w="270" w:type="dxa"/>
                <w:tcBorders>
                  <w:top w:val="nil"/>
                  <w:left w:val="nil"/>
                  <w:bottom w:val="nil"/>
                  <w:right w:val="single" w:sz="4" w:space="0" w:color="5B9BD5" w:themeColor="accent5"/>
                </w:tcBorders>
                <w:shd w:val="clear" w:color="auto" w:fill="70AD47" w:themeFill="accent6"/>
              </w:tcPr>
            </w:tcPrChange>
          </w:tcPr>
          <w:p w14:paraId="65DAB5BE" w14:textId="29F4C18A" w:rsidR="00374341" w:rsidDel="008027CD" w:rsidRDefault="00374341" w:rsidP="00374341">
            <w:pPr>
              <w:rPr>
                <w:del w:id="10615" w:author="Salah Soliman" w:date="2020-01-31T16:37:00Z"/>
              </w:rPr>
            </w:pPr>
          </w:p>
        </w:tc>
      </w:tr>
      <w:tr w:rsidR="00374341" w:rsidDel="008027CD" w14:paraId="70B5FE3F" w14:textId="3603CB7A" w:rsidTr="3E89A3C7">
        <w:trPr>
          <w:cantSplit/>
          <w:del w:id="10616" w:author="Salah Soliman" w:date="2020-01-31T16:37:00Z"/>
        </w:trPr>
        <w:tc>
          <w:tcPr>
            <w:tcW w:w="265" w:type="dxa"/>
            <w:tcBorders>
              <w:top w:val="nil"/>
              <w:left w:val="single" w:sz="4" w:space="0" w:color="5B9BD5" w:themeColor="accent5"/>
              <w:bottom w:val="nil"/>
              <w:right w:val="nil"/>
            </w:tcBorders>
            <w:shd w:val="clear" w:color="auto" w:fill="70AD47" w:themeFill="accent6"/>
            <w:tcPrChange w:id="10617" w:author="Alexis Handford" w:date="2020-01-27T11:06:00Z">
              <w:tcPr>
                <w:tcW w:w="265" w:type="dxa"/>
                <w:tcBorders>
                  <w:top w:val="nil"/>
                  <w:left w:val="single" w:sz="4" w:space="0" w:color="5B9BD5" w:themeColor="accent5"/>
                  <w:bottom w:val="nil"/>
                  <w:right w:val="nil"/>
                </w:tcBorders>
                <w:shd w:val="clear" w:color="auto" w:fill="70AD47" w:themeFill="accent6"/>
              </w:tcPr>
            </w:tcPrChange>
          </w:tcPr>
          <w:p w14:paraId="1C3377B8" w14:textId="10161888" w:rsidR="00374341" w:rsidDel="008027CD" w:rsidRDefault="00374341" w:rsidP="00374341">
            <w:pPr>
              <w:pStyle w:val="NoSpacing"/>
              <w:rPr>
                <w:del w:id="10618" w:author="Salah Soliman" w:date="2020-01-31T16:37:00Z"/>
                <w:sz w:val="16"/>
                <w:szCs w:val="16"/>
              </w:rPr>
            </w:pPr>
          </w:p>
        </w:tc>
        <w:tc>
          <w:tcPr>
            <w:tcW w:w="3960" w:type="dxa"/>
            <w:gridSpan w:val="3"/>
            <w:tcBorders>
              <w:top w:val="nil"/>
              <w:left w:val="nil"/>
              <w:bottom w:val="nil"/>
              <w:right w:val="nil"/>
            </w:tcBorders>
            <w:shd w:val="clear" w:color="auto" w:fill="70AD47" w:themeFill="accent6"/>
            <w:vAlign w:val="center"/>
            <w:tcPrChange w:id="10619" w:author="Alexis Handford" w:date="2020-01-27T11:06:00Z">
              <w:tcPr>
                <w:tcW w:w="3960" w:type="dxa"/>
                <w:gridSpan w:val="3"/>
                <w:tcBorders>
                  <w:top w:val="nil"/>
                  <w:left w:val="nil"/>
                  <w:bottom w:val="nil"/>
                  <w:right w:val="nil"/>
                </w:tcBorders>
                <w:shd w:val="clear" w:color="auto" w:fill="70AD47" w:themeFill="accent6"/>
              </w:tcPr>
            </w:tcPrChange>
          </w:tcPr>
          <w:p w14:paraId="7D8492ED" w14:textId="3AB7E276" w:rsidR="00374341" w:rsidDel="008027CD" w:rsidRDefault="00374341" w:rsidP="00374341">
            <w:pPr>
              <w:pStyle w:val="NoSpacing"/>
              <w:rPr>
                <w:del w:id="10620" w:author="Salah Soliman" w:date="2020-01-31T16:37:00Z"/>
                <w:sz w:val="16"/>
                <w:szCs w:val="16"/>
              </w:rPr>
            </w:pPr>
          </w:p>
        </w:tc>
        <w:tc>
          <w:tcPr>
            <w:tcW w:w="1980" w:type="dxa"/>
            <w:tcBorders>
              <w:top w:val="nil"/>
              <w:left w:val="nil"/>
              <w:bottom w:val="nil"/>
              <w:right w:val="nil"/>
            </w:tcBorders>
            <w:shd w:val="clear" w:color="auto" w:fill="70AD47" w:themeFill="accent6"/>
            <w:vAlign w:val="center"/>
            <w:tcPrChange w:id="10621" w:author="Alexis Handford" w:date="2020-01-27T11:06:00Z">
              <w:tcPr>
                <w:tcW w:w="1980" w:type="dxa"/>
                <w:tcBorders>
                  <w:top w:val="nil"/>
                  <w:left w:val="nil"/>
                  <w:bottom w:val="nil"/>
                  <w:right w:val="nil"/>
                </w:tcBorders>
                <w:shd w:val="clear" w:color="auto" w:fill="70AD47" w:themeFill="accent6"/>
              </w:tcPr>
            </w:tcPrChange>
          </w:tcPr>
          <w:p w14:paraId="62057A11" w14:textId="3B77A687" w:rsidR="00374341" w:rsidDel="008027CD" w:rsidRDefault="00374341" w:rsidP="00374341">
            <w:pPr>
              <w:pStyle w:val="NoSpacing"/>
              <w:rPr>
                <w:del w:id="10622" w:author="Salah Soliman" w:date="2020-01-31T16:37:00Z"/>
                <w:sz w:val="16"/>
                <w:szCs w:val="16"/>
              </w:rPr>
            </w:pPr>
          </w:p>
        </w:tc>
        <w:tc>
          <w:tcPr>
            <w:tcW w:w="3978" w:type="dxa"/>
            <w:tcBorders>
              <w:top w:val="nil"/>
              <w:left w:val="nil"/>
              <w:bottom w:val="nil"/>
              <w:right w:val="nil"/>
            </w:tcBorders>
            <w:shd w:val="clear" w:color="auto" w:fill="70AD47" w:themeFill="accent6"/>
            <w:vAlign w:val="center"/>
            <w:tcPrChange w:id="10623" w:author="Alexis Handford" w:date="2020-01-27T11:06:00Z">
              <w:tcPr>
                <w:tcW w:w="3978" w:type="dxa"/>
                <w:tcBorders>
                  <w:top w:val="nil"/>
                  <w:left w:val="nil"/>
                  <w:bottom w:val="nil"/>
                  <w:right w:val="nil"/>
                </w:tcBorders>
                <w:shd w:val="clear" w:color="auto" w:fill="70AD47" w:themeFill="accent6"/>
              </w:tcPr>
            </w:tcPrChange>
          </w:tcPr>
          <w:p w14:paraId="0728D4A4" w14:textId="783C64D4" w:rsidR="00374341" w:rsidDel="008027CD" w:rsidRDefault="00374341" w:rsidP="00374341">
            <w:pPr>
              <w:pStyle w:val="NoSpacing"/>
              <w:rPr>
                <w:del w:id="10624" w:author="Salah Soliman" w:date="2020-01-31T16:37:00Z"/>
                <w:sz w:val="16"/>
                <w:szCs w:val="16"/>
              </w:rPr>
            </w:pPr>
          </w:p>
        </w:tc>
        <w:tc>
          <w:tcPr>
            <w:tcW w:w="270" w:type="dxa"/>
            <w:tcBorders>
              <w:top w:val="nil"/>
              <w:left w:val="nil"/>
              <w:bottom w:val="nil"/>
              <w:right w:val="single" w:sz="4" w:space="0" w:color="5B9BD5" w:themeColor="accent5"/>
            </w:tcBorders>
            <w:shd w:val="clear" w:color="auto" w:fill="70AD47" w:themeFill="accent6"/>
            <w:tcPrChange w:id="10625" w:author="Alexis Handford" w:date="2020-01-27T11:06:00Z">
              <w:tcPr>
                <w:tcW w:w="270" w:type="dxa"/>
                <w:tcBorders>
                  <w:top w:val="nil"/>
                  <w:left w:val="nil"/>
                  <w:bottom w:val="nil"/>
                  <w:right w:val="single" w:sz="4" w:space="0" w:color="5B9BD5" w:themeColor="accent5"/>
                </w:tcBorders>
                <w:shd w:val="clear" w:color="auto" w:fill="70AD47" w:themeFill="accent6"/>
              </w:tcPr>
            </w:tcPrChange>
          </w:tcPr>
          <w:p w14:paraId="447251B9" w14:textId="3FF50669" w:rsidR="00374341" w:rsidDel="008027CD" w:rsidRDefault="00374341" w:rsidP="00374341">
            <w:pPr>
              <w:pStyle w:val="NoSpacing"/>
              <w:rPr>
                <w:del w:id="10626" w:author="Salah Soliman" w:date="2020-01-31T16:37:00Z"/>
                <w:sz w:val="16"/>
                <w:szCs w:val="16"/>
              </w:rPr>
            </w:pPr>
          </w:p>
        </w:tc>
      </w:tr>
      <w:tr w:rsidR="00374341" w:rsidDel="008027CD" w14:paraId="272E7473" w14:textId="244DAE59" w:rsidTr="3E89A3C7">
        <w:trPr>
          <w:cantSplit/>
          <w:del w:id="10627" w:author="Salah Soliman" w:date="2020-01-31T16:37:00Z"/>
        </w:trPr>
        <w:tc>
          <w:tcPr>
            <w:tcW w:w="265" w:type="dxa"/>
            <w:tcBorders>
              <w:top w:val="nil"/>
              <w:left w:val="single" w:sz="4" w:space="0" w:color="5B9BD5" w:themeColor="accent5"/>
              <w:bottom w:val="nil"/>
              <w:right w:val="nil"/>
            </w:tcBorders>
            <w:shd w:val="clear" w:color="auto" w:fill="70AD47" w:themeFill="accent6"/>
            <w:tcPrChange w:id="10628" w:author="Alexis Handford" w:date="2020-01-27T11:06:00Z">
              <w:tcPr>
                <w:tcW w:w="265" w:type="dxa"/>
                <w:tcBorders>
                  <w:top w:val="nil"/>
                  <w:left w:val="single" w:sz="4" w:space="0" w:color="5B9BD5" w:themeColor="accent5"/>
                  <w:bottom w:val="nil"/>
                  <w:right w:val="nil"/>
                </w:tcBorders>
                <w:shd w:val="clear" w:color="auto" w:fill="70AD47" w:themeFill="accent6"/>
              </w:tcPr>
            </w:tcPrChange>
          </w:tcPr>
          <w:p w14:paraId="10E7A123" w14:textId="4AA1DF49" w:rsidR="00374341" w:rsidDel="008027CD" w:rsidRDefault="00374341" w:rsidP="00374341">
            <w:pPr>
              <w:rPr>
                <w:del w:id="10629" w:author="Salah Soliman" w:date="2020-01-31T16:37:00Z"/>
              </w:rPr>
            </w:pPr>
          </w:p>
        </w:tc>
        <w:tc>
          <w:tcPr>
            <w:tcW w:w="630" w:type="dxa"/>
            <w:tcBorders>
              <w:top w:val="nil"/>
              <w:left w:val="nil"/>
              <w:bottom w:val="nil"/>
              <w:right w:val="nil"/>
            </w:tcBorders>
            <w:shd w:val="clear" w:color="auto" w:fill="FFFFFF" w:themeFill="background1"/>
            <w:vAlign w:val="center"/>
            <w:hideMark/>
            <w:tcPrChange w:id="10630" w:author="Alexis Handford" w:date="2020-01-27T11:06:00Z">
              <w:tcPr>
                <w:tcW w:w="630" w:type="dxa"/>
                <w:tcBorders>
                  <w:top w:val="nil"/>
                  <w:left w:val="nil"/>
                  <w:bottom w:val="nil"/>
                  <w:right w:val="nil"/>
                </w:tcBorders>
                <w:shd w:val="clear" w:color="auto" w:fill="FFFFFF" w:themeFill="background1"/>
                <w:hideMark/>
              </w:tcPr>
            </w:tcPrChange>
          </w:tcPr>
          <w:p w14:paraId="211D8512" w14:textId="0C22DB27" w:rsidR="00374341" w:rsidDel="008027CD" w:rsidRDefault="00374341" w:rsidP="00374341">
            <w:pPr>
              <w:rPr>
                <w:del w:id="10631" w:author="Salah Soliman" w:date="2020-01-31T16:37:00Z"/>
                <w:noProof/>
              </w:rPr>
            </w:pPr>
            <w:del w:id="10632" w:author="Salah Soliman" w:date="2020-01-31T16:37:00Z">
              <w:r w:rsidDel="008027CD">
                <w:rPr>
                  <w:noProof/>
                </w:rPr>
                <mc:AlternateContent>
                  <mc:Choice Requires="wps">
                    <w:drawing>
                      <wp:inline distT="0" distB="0" distL="0" distR="0" wp14:anchorId="5DF020C5" wp14:editId="60260386">
                        <wp:extent cx="207010" cy="207010"/>
                        <wp:effectExtent l="19050" t="19050" r="21590" b="21590"/>
                        <wp:docPr id="229" name="Oval 2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010" cy="207010"/>
                                </a:xfrm>
                                <a:prstGeom prst="ellipse">
                                  <a:avLst/>
                                </a:prstGeom>
                                <a:noFill/>
                                <a:ln w="28575">
                                  <a:solidFill>
                                    <a:schemeClr val="accent5">
                                      <a:lumMod val="9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inline>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w16se="http://schemas.microsoft.com/office/word/2015/wordml/symex" xmlns:cx1="http://schemas.microsoft.com/office/drawing/2015/9/8/chartex" xmlns:cx="http://schemas.microsoft.com/office/drawing/2014/chartex">
                    <w:pict>
                      <v:oval w14:anchorId="4FD3AE80" id="Oval 229" o:spid="_x0000_s1026" style="width:16.3pt;height:16.3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" filled="f" strokecolor="#428bce [2888]" strokeweight="2.25pt">
                        <v:stroke joinstyle="miter"/>
                        <w10:anchorlock/>
                      </v:oval>
                    </w:pict>
                  </mc:Fallback>
                </mc:AlternateContent>
              </w:r>
            </w:del>
          </w:p>
        </w:tc>
        <w:tc>
          <w:tcPr>
            <w:tcW w:w="450" w:type="dxa"/>
            <w:tcBorders>
              <w:top w:val="nil"/>
              <w:left w:val="nil"/>
              <w:bottom w:val="nil"/>
              <w:right w:val="nil"/>
            </w:tcBorders>
            <w:shd w:val="clear" w:color="auto" w:fill="FFFFFF" w:themeFill="background1"/>
            <w:vAlign w:val="center"/>
            <w:hideMark/>
            <w:tcPrChange w:id="10633" w:author="Alexis Handford" w:date="2020-01-27T11:06:00Z">
              <w:tcPr>
                <w:tcW w:w="450" w:type="dxa"/>
                <w:tcBorders>
                  <w:top w:val="nil"/>
                  <w:left w:val="nil"/>
                  <w:bottom w:val="nil"/>
                  <w:right w:val="nil"/>
                </w:tcBorders>
                <w:shd w:val="clear" w:color="auto" w:fill="FFFFFF" w:themeFill="background1"/>
                <w:hideMark/>
              </w:tcPr>
            </w:tcPrChange>
          </w:tcPr>
          <w:p w14:paraId="0486D6B7" w14:textId="5AEFADD6" w:rsidR="00374341" w:rsidDel="008027CD" w:rsidRDefault="00374341" w:rsidP="00374341">
            <w:pPr>
              <w:rPr>
                <w:del w:id="10634" w:author="Salah Soliman" w:date="2020-01-31T16:37:00Z"/>
                <w:rFonts w:asciiTheme="majorHAnsi" w:hAnsiTheme="majorHAnsi" w:cstheme="majorHAnsi"/>
              </w:rPr>
            </w:pPr>
            <w:del w:id="10635" w:author="Salah Soliman" w:date="2020-01-31T16:37:00Z">
              <w:r w:rsidDel="008027CD">
                <w:rPr>
                  <w:rFonts w:asciiTheme="majorHAnsi" w:hAnsiTheme="majorHAnsi" w:cstheme="majorHAnsi"/>
                </w:rPr>
                <w:delText>d.</w:delText>
              </w:r>
            </w:del>
          </w:p>
        </w:tc>
        <w:tc>
          <w:tcPr>
            <w:tcW w:w="8841" w:type="dxa"/>
            <w:gridSpan w:val="3"/>
            <w:tcBorders>
              <w:top w:val="nil"/>
              <w:left w:val="nil"/>
              <w:bottom w:val="nil"/>
              <w:right w:val="nil"/>
            </w:tcBorders>
            <w:shd w:val="clear" w:color="auto" w:fill="FFFFFF" w:themeFill="background1"/>
            <w:vAlign w:val="center"/>
            <w:hideMark/>
            <w:tcPrChange w:id="10636" w:author="Alexis Handford" w:date="2020-01-27T11:06:00Z">
              <w:tcPr>
                <w:tcW w:w="8841" w:type="dxa"/>
                <w:gridSpan w:val="3"/>
                <w:tcBorders>
                  <w:top w:val="nil"/>
                  <w:left w:val="nil"/>
                  <w:bottom w:val="nil"/>
                  <w:right w:val="nil"/>
                </w:tcBorders>
                <w:shd w:val="clear" w:color="auto" w:fill="FFFFFF" w:themeFill="background1"/>
                <w:hideMark/>
              </w:tcPr>
            </w:tcPrChange>
          </w:tcPr>
          <w:p w14:paraId="43E7CF6C" w14:textId="1091E190" w:rsidR="00374341" w:rsidDel="008027CD" w:rsidRDefault="00374341" w:rsidP="00374341">
            <w:pPr>
              <w:rPr>
                <w:del w:id="10637" w:author="Salah Soliman" w:date="2020-01-31T16:37:00Z"/>
              </w:rPr>
            </w:pPr>
            <w:del w:id="10638" w:author="Salah Soliman" w:date="2020-01-31T16:37:00Z">
              <w:r w:rsidDel="008027CD">
                <w:delText>None of the above.</w:delText>
              </w:r>
            </w:del>
          </w:p>
        </w:tc>
        <w:tc>
          <w:tcPr>
            <w:tcW w:w="270" w:type="dxa"/>
            <w:tcBorders>
              <w:top w:val="nil"/>
              <w:left w:val="nil"/>
              <w:bottom w:val="nil"/>
              <w:right w:val="single" w:sz="4" w:space="0" w:color="5B9BD5" w:themeColor="accent5"/>
            </w:tcBorders>
            <w:shd w:val="clear" w:color="auto" w:fill="70AD47" w:themeFill="accent6"/>
            <w:tcPrChange w:id="10639" w:author="Alexis Handford" w:date="2020-01-27T11:06:00Z">
              <w:tcPr>
                <w:tcW w:w="270" w:type="dxa"/>
                <w:tcBorders>
                  <w:top w:val="nil"/>
                  <w:left w:val="nil"/>
                  <w:bottom w:val="nil"/>
                  <w:right w:val="single" w:sz="4" w:space="0" w:color="5B9BD5" w:themeColor="accent5"/>
                </w:tcBorders>
                <w:shd w:val="clear" w:color="auto" w:fill="70AD47" w:themeFill="accent6"/>
              </w:tcPr>
            </w:tcPrChange>
          </w:tcPr>
          <w:p w14:paraId="2F0D2AC4" w14:textId="4787156C" w:rsidR="00374341" w:rsidDel="008027CD" w:rsidRDefault="00374341" w:rsidP="00374341">
            <w:pPr>
              <w:rPr>
                <w:del w:id="10640" w:author="Salah Soliman" w:date="2020-01-31T16:37:00Z"/>
              </w:rPr>
            </w:pPr>
          </w:p>
        </w:tc>
      </w:tr>
      <w:tr w:rsidR="00374341" w:rsidDel="008027CD" w14:paraId="24EAEEE1" w14:textId="275C46CC" w:rsidTr="3E89A3C7">
        <w:trPr>
          <w:cantSplit/>
          <w:del w:id="10641" w:author="Salah Soliman" w:date="2020-01-31T16:37:00Z"/>
        </w:trPr>
        <w:tc>
          <w:tcPr>
            <w:tcW w:w="265" w:type="dxa"/>
            <w:tcBorders>
              <w:top w:val="nil"/>
              <w:left w:val="single" w:sz="4" w:space="0" w:color="5B9BD5" w:themeColor="accent5"/>
              <w:bottom w:val="nil"/>
              <w:right w:val="nil"/>
            </w:tcBorders>
            <w:shd w:val="clear" w:color="auto" w:fill="70AD47" w:themeFill="accent6"/>
            <w:tcPrChange w:id="10642" w:author="Alexis Handford" w:date="2020-01-27T11:06:00Z">
              <w:tcPr>
                <w:tcW w:w="265" w:type="dxa"/>
                <w:tcBorders>
                  <w:top w:val="nil"/>
                  <w:left w:val="single" w:sz="4" w:space="0" w:color="5B9BD5" w:themeColor="accent5"/>
                  <w:bottom w:val="nil"/>
                  <w:right w:val="nil"/>
                </w:tcBorders>
                <w:shd w:val="clear" w:color="auto" w:fill="70AD47" w:themeFill="accent6"/>
              </w:tcPr>
            </w:tcPrChange>
          </w:tcPr>
          <w:p w14:paraId="3C36320D" w14:textId="53264534" w:rsidR="00374341" w:rsidDel="008027CD" w:rsidRDefault="00374341" w:rsidP="00374341">
            <w:pPr>
              <w:pStyle w:val="NoSpacing"/>
              <w:rPr>
                <w:del w:id="10643" w:author="Salah Soliman" w:date="2020-01-31T16:37:00Z"/>
                <w:sz w:val="16"/>
                <w:szCs w:val="16"/>
              </w:rPr>
            </w:pPr>
          </w:p>
        </w:tc>
        <w:tc>
          <w:tcPr>
            <w:tcW w:w="3960" w:type="dxa"/>
            <w:gridSpan w:val="3"/>
            <w:tcBorders>
              <w:top w:val="nil"/>
              <w:left w:val="nil"/>
              <w:bottom w:val="nil"/>
              <w:right w:val="nil"/>
            </w:tcBorders>
            <w:shd w:val="clear" w:color="auto" w:fill="70AD47" w:themeFill="accent6"/>
            <w:vAlign w:val="center"/>
            <w:tcPrChange w:id="10644" w:author="Alexis Handford" w:date="2020-01-27T11:06:00Z">
              <w:tcPr>
                <w:tcW w:w="3960" w:type="dxa"/>
                <w:gridSpan w:val="3"/>
                <w:tcBorders>
                  <w:top w:val="nil"/>
                  <w:left w:val="nil"/>
                  <w:bottom w:val="nil"/>
                  <w:right w:val="nil"/>
                </w:tcBorders>
                <w:shd w:val="clear" w:color="auto" w:fill="70AD47" w:themeFill="accent6"/>
              </w:tcPr>
            </w:tcPrChange>
          </w:tcPr>
          <w:p w14:paraId="062AE123" w14:textId="7E39B08E" w:rsidR="00374341" w:rsidDel="008027CD" w:rsidRDefault="00374341" w:rsidP="00374341">
            <w:pPr>
              <w:pStyle w:val="NoSpacing"/>
              <w:rPr>
                <w:del w:id="10645" w:author="Salah Soliman" w:date="2020-01-31T16:37:00Z"/>
                <w:sz w:val="16"/>
                <w:szCs w:val="16"/>
              </w:rPr>
            </w:pPr>
          </w:p>
        </w:tc>
        <w:tc>
          <w:tcPr>
            <w:tcW w:w="1980" w:type="dxa"/>
            <w:tcBorders>
              <w:top w:val="nil"/>
              <w:left w:val="nil"/>
              <w:bottom w:val="nil"/>
              <w:right w:val="nil"/>
            </w:tcBorders>
            <w:shd w:val="clear" w:color="auto" w:fill="70AD47" w:themeFill="accent6"/>
            <w:vAlign w:val="center"/>
            <w:tcPrChange w:id="10646" w:author="Alexis Handford" w:date="2020-01-27T11:06:00Z">
              <w:tcPr>
                <w:tcW w:w="1980" w:type="dxa"/>
                <w:tcBorders>
                  <w:top w:val="nil"/>
                  <w:left w:val="nil"/>
                  <w:bottom w:val="nil"/>
                  <w:right w:val="nil"/>
                </w:tcBorders>
                <w:shd w:val="clear" w:color="auto" w:fill="70AD47" w:themeFill="accent6"/>
              </w:tcPr>
            </w:tcPrChange>
          </w:tcPr>
          <w:p w14:paraId="360BA8F9" w14:textId="06374188" w:rsidR="00374341" w:rsidDel="008027CD" w:rsidRDefault="00374341" w:rsidP="00374341">
            <w:pPr>
              <w:pStyle w:val="NoSpacing"/>
              <w:rPr>
                <w:del w:id="10647" w:author="Salah Soliman" w:date="2020-01-31T16:37:00Z"/>
                <w:sz w:val="16"/>
                <w:szCs w:val="16"/>
              </w:rPr>
            </w:pPr>
          </w:p>
        </w:tc>
        <w:tc>
          <w:tcPr>
            <w:tcW w:w="3978" w:type="dxa"/>
            <w:tcBorders>
              <w:top w:val="nil"/>
              <w:left w:val="nil"/>
              <w:bottom w:val="nil"/>
              <w:right w:val="nil"/>
            </w:tcBorders>
            <w:shd w:val="clear" w:color="auto" w:fill="70AD47" w:themeFill="accent6"/>
            <w:vAlign w:val="center"/>
            <w:tcPrChange w:id="10648" w:author="Alexis Handford" w:date="2020-01-27T11:06:00Z">
              <w:tcPr>
                <w:tcW w:w="3978" w:type="dxa"/>
                <w:tcBorders>
                  <w:top w:val="nil"/>
                  <w:left w:val="nil"/>
                  <w:bottom w:val="nil"/>
                  <w:right w:val="nil"/>
                </w:tcBorders>
                <w:shd w:val="clear" w:color="auto" w:fill="70AD47" w:themeFill="accent6"/>
              </w:tcPr>
            </w:tcPrChange>
          </w:tcPr>
          <w:p w14:paraId="785E2734" w14:textId="10D9C152" w:rsidR="00374341" w:rsidDel="008027CD" w:rsidRDefault="00374341" w:rsidP="00374341">
            <w:pPr>
              <w:pStyle w:val="NoSpacing"/>
              <w:rPr>
                <w:del w:id="10649" w:author="Salah Soliman" w:date="2020-01-31T16:37:00Z"/>
                <w:sz w:val="16"/>
                <w:szCs w:val="16"/>
              </w:rPr>
            </w:pPr>
          </w:p>
        </w:tc>
        <w:tc>
          <w:tcPr>
            <w:tcW w:w="270" w:type="dxa"/>
            <w:tcBorders>
              <w:top w:val="nil"/>
              <w:left w:val="nil"/>
              <w:bottom w:val="nil"/>
              <w:right w:val="single" w:sz="4" w:space="0" w:color="5B9BD5" w:themeColor="accent5"/>
            </w:tcBorders>
            <w:shd w:val="clear" w:color="auto" w:fill="70AD47" w:themeFill="accent6"/>
            <w:tcPrChange w:id="10650" w:author="Alexis Handford" w:date="2020-01-27T11:06:00Z">
              <w:tcPr>
                <w:tcW w:w="270" w:type="dxa"/>
                <w:tcBorders>
                  <w:top w:val="nil"/>
                  <w:left w:val="nil"/>
                  <w:bottom w:val="nil"/>
                  <w:right w:val="single" w:sz="4" w:space="0" w:color="5B9BD5" w:themeColor="accent5"/>
                </w:tcBorders>
                <w:shd w:val="clear" w:color="auto" w:fill="70AD47" w:themeFill="accent6"/>
              </w:tcPr>
            </w:tcPrChange>
          </w:tcPr>
          <w:p w14:paraId="4F12F26C" w14:textId="0CDA2223" w:rsidR="00374341" w:rsidDel="008027CD" w:rsidRDefault="00374341" w:rsidP="00374341">
            <w:pPr>
              <w:pStyle w:val="NoSpacing"/>
              <w:rPr>
                <w:del w:id="10651" w:author="Salah Soliman" w:date="2020-01-31T16:37:00Z"/>
                <w:sz w:val="16"/>
                <w:szCs w:val="16"/>
              </w:rPr>
            </w:pPr>
          </w:p>
        </w:tc>
      </w:tr>
      <w:tr w:rsidR="00374341" w:rsidDel="008027CD" w14:paraId="2C992C74" w14:textId="2D1861F6" w:rsidTr="3E89A3C7">
        <w:trPr>
          <w:cantSplit/>
          <w:del w:id="10652" w:author="Salah Soliman" w:date="2020-01-31T16:37:00Z"/>
        </w:trPr>
        <w:tc>
          <w:tcPr>
            <w:tcW w:w="265" w:type="dxa"/>
            <w:tcBorders>
              <w:top w:val="nil"/>
              <w:left w:val="single" w:sz="4" w:space="0" w:color="5B9BD5" w:themeColor="accent5"/>
              <w:bottom w:val="single" w:sz="4" w:space="0" w:color="5B9BD5" w:themeColor="accent5"/>
              <w:right w:val="nil"/>
            </w:tcBorders>
            <w:shd w:val="clear" w:color="auto" w:fill="70AD47" w:themeFill="accent6"/>
            <w:tcPrChange w:id="10653" w:author="Alexis Handford" w:date="2020-01-27T11:06:00Z">
              <w:tcPr>
                <w:tcW w:w="265" w:type="dxa"/>
                <w:tcBorders>
                  <w:top w:val="nil"/>
                  <w:left w:val="single" w:sz="4" w:space="0" w:color="5B9BD5" w:themeColor="accent5"/>
                  <w:bottom w:val="single" w:sz="4" w:space="0" w:color="5B9BD5" w:themeColor="accent5"/>
                  <w:right w:val="nil"/>
                </w:tcBorders>
                <w:shd w:val="clear" w:color="auto" w:fill="70AD47" w:themeFill="accent6"/>
              </w:tcPr>
            </w:tcPrChange>
          </w:tcPr>
          <w:p w14:paraId="63DAF8D1" w14:textId="1A14CEC9" w:rsidR="00374341" w:rsidDel="008027CD" w:rsidRDefault="00374341" w:rsidP="00374341">
            <w:pPr>
              <w:rPr>
                <w:del w:id="10654" w:author="Salah Soliman" w:date="2020-01-31T16:37:00Z"/>
              </w:rPr>
            </w:pPr>
          </w:p>
        </w:tc>
        <w:tc>
          <w:tcPr>
            <w:tcW w:w="3960" w:type="dxa"/>
            <w:gridSpan w:val="3"/>
            <w:tcBorders>
              <w:top w:val="nil"/>
              <w:left w:val="nil"/>
              <w:bottom w:val="single" w:sz="4" w:space="0" w:color="5B9BD5" w:themeColor="accent5"/>
              <w:right w:val="nil"/>
            </w:tcBorders>
            <w:shd w:val="clear" w:color="auto" w:fill="70AD47" w:themeFill="accent6"/>
            <w:vAlign w:val="center"/>
            <w:tcPrChange w:id="10655" w:author="Alexis Handford" w:date="2020-01-27T11:06:00Z">
              <w:tcPr>
                <w:tcW w:w="3960" w:type="dxa"/>
                <w:gridSpan w:val="3"/>
                <w:tcBorders>
                  <w:top w:val="nil"/>
                  <w:left w:val="nil"/>
                  <w:bottom w:val="single" w:sz="4" w:space="0" w:color="5B9BD5" w:themeColor="accent5"/>
                  <w:right w:val="nil"/>
                </w:tcBorders>
                <w:shd w:val="clear" w:color="auto" w:fill="70AD47" w:themeFill="accent6"/>
              </w:tcPr>
            </w:tcPrChange>
          </w:tcPr>
          <w:p w14:paraId="628843EA" w14:textId="2B4DC438" w:rsidR="00374341" w:rsidDel="008027CD" w:rsidRDefault="00374341" w:rsidP="00374341">
            <w:pPr>
              <w:rPr>
                <w:del w:id="10656" w:author="Salah Soliman" w:date="2020-01-31T16:37:00Z"/>
              </w:rPr>
            </w:pPr>
          </w:p>
        </w:tc>
        <w:tc>
          <w:tcPr>
            <w:tcW w:w="1980" w:type="dxa"/>
            <w:tcBorders>
              <w:top w:val="nil"/>
              <w:left w:val="nil"/>
              <w:bottom w:val="single" w:sz="4" w:space="0" w:color="5B9BD5" w:themeColor="accent5"/>
              <w:right w:val="nil"/>
            </w:tcBorders>
            <w:shd w:val="clear" w:color="auto" w:fill="70AD47" w:themeFill="accent6"/>
            <w:vAlign w:val="center"/>
            <w:hideMark/>
            <w:tcPrChange w:id="10657" w:author="Alexis Handford" w:date="2020-01-27T11:06:00Z">
              <w:tcPr>
                <w:tcW w:w="1980" w:type="dxa"/>
                <w:tcBorders>
                  <w:top w:val="nil"/>
                  <w:left w:val="nil"/>
                  <w:bottom w:val="single" w:sz="4" w:space="0" w:color="5B9BD5" w:themeColor="accent5"/>
                  <w:right w:val="nil"/>
                </w:tcBorders>
                <w:shd w:val="clear" w:color="auto" w:fill="70AD47" w:themeFill="accent6"/>
                <w:hideMark/>
              </w:tcPr>
            </w:tcPrChange>
          </w:tcPr>
          <w:p w14:paraId="20A2479E" w14:textId="214B45AB" w:rsidR="00374341" w:rsidDel="008027CD" w:rsidRDefault="00374341" w:rsidP="00374341">
            <w:pPr>
              <w:rPr>
                <w:del w:id="10658" w:author="Salah Soliman" w:date="2020-01-31T16:37:00Z"/>
              </w:rPr>
            </w:pPr>
            <w:del w:id="10659" w:author="Salah Soliman" w:date="2020-01-31T16:37:00Z">
              <w:r w:rsidDel="008027CD">
                <w:rPr>
                  <w:noProof/>
                </w:rPr>
                <w:drawing>
                  <wp:inline distT="0" distB="0" distL="0" distR="0" wp14:anchorId="2D622357" wp14:editId="28F29D85">
                    <wp:extent cx="1158240" cy="304800"/>
                    <wp:effectExtent l="0" t="0" r="381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158240" cy="304800"/>
                            </a:xfrm>
                            <a:prstGeom prst="rect">
                              <a:avLst/>
                            </a:prstGeom>
                            <a:noFill/>
                            <a:ln>
                              <a:noFill/>
                            </a:ln>
                          </pic:spPr>
                        </pic:pic>
                      </a:graphicData>
                    </a:graphic>
                  </wp:inline>
                </w:drawing>
              </w:r>
            </w:del>
          </w:p>
        </w:tc>
        <w:tc>
          <w:tcPr>
            <w:tcW w:w="3978" w:type="dxa"/>
            <w:tcBorders>
              <w:top w:val="nil"/>
              <w:left w:val="nil"/>
              <w:bottom w:val="single" w:sz="4" w:space="0" w:color="5B9BD5" w:themeColor="accent5"/>
              <w:right w:val="nil"/>
            </w:tcBorders>
            <w:shd w:val="clear" w:color="auto" w:fill="70AD47" w:themeFill="accent6"/>
            <w:vAlign w:val="center"/>
            <w:tcPrChange w:id="10660" w:author="Alexis Handford" w:date="2020-01-27T11:06:00Z">
              <w:tcPr>
                <w:tcW w:w="3978" w:type="dxa"/>
                <w:tcBorders>
                  <w:top w:val="nil"/>
                  <w:left w:val="nil"/>
                  <w:bottom w:val="single" w:sz="4" w:space="0" w:color="5B9BD5" w:themeColor="accent5"/>
                  <w:right w:val="nil"/>
                </w:tcBorders>
                <w:shd w:val="clear" w:color="auto" w:fill="70AD47" w:themeFill="accent6"/>
              </w:tcPr>
            </w:tcPrChange>
          </w:tcPr>
          <w:p w14:paraId="0CA2498D" w14:textId="5FBC8843" w:rsidR="00374341" w:rsidDel="008027CD" w:rsidRDefault="00374341" w:rsidP="00374341">
            <w:pPr>
              <w:rPr>
                <w:del w:id="10661" w:author="Salah Soliman" w:date="2020-01-31T16:37:00Z"/>
              </w:rPr>
            </w:pPr>
          </w:p>
        </w:tc>
        <w:tc>
          <w:tcPr>
            <w:tcW w:w="270" w:type="dxa"/>
            <w:tcBorders>
              <w:top w:val="nil"/>
              <w:left w:val="nil"/>
              <w:bottom w:val="single" w:sz="4" w:space="0" w:color="5B9BD5" w:themeColor="accent5"/>
              <w:right w:val="single" w:sz="4" w:space="0" w:color="5B9BD5" w:themeColor="accent5"/>
            </w:tcBorders>
            <w:shd w:val="clear" w:color="auto" w:fill="70AD47" w:themeFill="accent6"/>
            <w:tcPrChange w:id="10662" w:author="Alexis Handford" w:date="2020-01-27T11:06:00Z">
              <w:tcPr>
                <w:tcW w:w="270" w:type="dxa"/>
                <w:tcBorders>
                  <w:top w:val="nil"/>
                  <w:left w:val="nil"/>
                  <w:bottom w:val="single" w:sz="4" w:space="0" w:color="5B9BD5" w:themeColor="accent5"/>
                  <w:right w:val="single" w:sz="4" w:space="0" w:color="5B9BD5" w:themeColor="accent5"/>
                </w:tcBorders>
                <w:shd w:val="clear" w:color="auto" w:fill="70AD47" w:themeFill="accent6"/>
              </w:tcPr>
            </w:tcPrChange>
          </w:tcPr>
          <w:p w14:paraId="48EC4ED5" w14:textId="5EC455B1" w:rsidR="00374341" w:rsidDel="008027CD" w:rsidRDefault="00374341" w:rsidP="00374341">
            <w:pPr>
              <w:rPr>
                <w:del w:id="10663" w:author="Salah Soliman" w:date="2020-01-31T16:37:00Z"/>
              </w:rPr>
            </w:pPr>
          </w:p>
        </w:tc>
      </w:tr>
    </w:tbl>
    <w:p w14:paraId="0B4B2746" w14:textId="1B72DB1C" w:rsidR="00374341" w:rsidDel="008027CD" w:rsidRDefault="00374341" w:rsidP="00374341">
      <w:pPr>
        <w:pStyle w:val="NoSpacing"/>
        <w:rPr>
          <w:del w:id="10664" w:author="Salah Soliman" w:date="2020-01-31T16:37:00Z"/>
        </w:rPr>
      </w:pPr>
    </w:p>
    <w:tbl>
      <w:tblPr>
        <w:tblStyle w:val="TableGrid"/>
        <w:tblW w:w="10530" w:type="dxa"/>
        <w:tblBorders>
          <w:top w:val="single" w:sz="4" w:space="0" w:color="5B9BD5" w:themeColor="accent5"/>
          <w:left w:val="single" w:sz="4" w:space="0" w:color="5B9BD5" w:themeColor="accent5"/>
          <w:bottom w:val="single" w:sz="4" w:space="0" w:color="5B9BD5" w:themeColor="accent5"/>
          <w:right w:val="single" w:sz="4" w:space="0" w:color="5B9BD5" w:themeColor="accent5"/>
          <w:insideH w:val="none" w:sz="0" w:space="0" w:color="auto"/>
          <w:insideV w:val="none" w:sz="0" w:space="0" w:color="auto"/>
        </w:tblBorders>
        <w:tblLayout w:type="fixed"/>
        <w:tblCellMar>
          <w:left w:w="115" w:type="dxa"/>
          <w:right w:w="115" w:type="dxa"/>
        </w:tblCellMar>
        <w:tblLook w:val="04A0" w:firstRow="1" w:lastRow="0" w:firstColumn="1" w:lastColumn="0" w:noHBand="0" w:noVBand="1"/>
      </w:tblPr>
      <w:tblGrid>
        <w:gridCol w:w="265"/>
        <w:gridCol w:w="2521"/>
        <w:gridCol w:w="7474"/>
        <w:gridCol w:w="270"/>
      </w:tblGrid>
      <w:tr w:rsidR="00374341" w:rsidDel="008027CD" w14:paraId="45A0D43D" w14:textId="71B74783" w:rsidTr="00374341">
        <w:trPr>
          <w:trHeight w:val="107"/>
          <w:del w:id="10665" w:author="Salah Soliman" w:date="2020-01-31T16:37:00Z"/>
        </w:trPr>
        <w:tc>
          <w:tcPr>
            <w:tcW w:w="265" w:type="dxa"/>
            <w:tcBorders>
              <w:top w:val="single" w:sz="4" w:space="0" w:color="5B9BD5" w:themeColor="accent5"/>
              <w:left w:val="single" w:sz="4" w:space="0" w:color="5B9BD5" w:themeColor="accent5"/>
              <w:bottom w:val="nil"/>
              <w:right w:val="nil"/>
            </w:tcBorders>
            <w:shd w:val="clear" w:color="auto" w:fill="70AD47" w:themeFill="accent6"/>
          </w:tcPr>
          <w:p w14:paraId="5D2E66B2" w14:textId="204C7241" w:rsidR="00374341" w:rsidDel="008027CD" w:rsidRDefault="00374341" w:rsidP="00374341">
            <w:pPr>
              <w:rPr>
                <w:del w:id="10666" w:author="Salah Soliman" w:date="2020-01-31T16:37:00Z"/>
              </w:rPr>
            </w:pPr>
          </w:p>
        </w:tc>
        <w:tc>
          <w:tcPr>
            <w:tcW w:w="2520" w:type="dxa"/>
            <w:tcBorders>
              <w:top w:val="single" w:sz="4" w:space="0" w:color="5B9BD5" w:themeColor="accent5"/>
              <w:left w:val="nil"/>
              <w:bottom w:val="nil"/>
              <w:right w:val="nil"/>
            </w:tcBorders>
            <w:shd w:val="clear" w:color="auto" w:fill="70AD47" w:themeFill="accent6"/>
          </w:tcPr>
          <w:p w14:paraId="58269254" w14:textId="2FC7DA1E" w:rsidR="00374341" w:rsidDel="008027CD" w:rsidRDefault="00374341" w:rsidP="00374341">
            <w:pPr>
              <w:rPr>
                <w:del w:id="10667" w:author="Salah Soliman" w:date="2020-01-31T16:37:00Z"/>
              </w:rPr>
            </w:pPr>
          </w:p>
        </w:tc>
        <w:tc>
          <w:tcPr>
            <w:tcW w:w="7470" w:type="dxa"/>
            <w:tcBorders>
              <w:top w:val="single" w:sz="4" w:space="0" w:color="5B9BD5" w:themeColor="accent5"/>
              <w:left w:val="nil"/>
              <w:bottom w:val="nil"/>
              <w:right w:val="nil"/>
            </w:tcBorders>
            <w:shd w:val="clear" w:color="auto" w:fill="70AD47" w:themeFill="accent6"/>
            <w:hideMark/>
          </w:tcPr>
          <w:p w14:paraId="5AC88E49" w14:textId="65536869" w:rsidR="00374341" w:rsidDel="008027CD" w:rsidRDefault="00374341" w:rsidP="00374341">
            <w:pPr>
              <w:jc w:val="right"/>
              <w:rPr>
                <w:del w:id="10668" w:author="Salah Soliman" w:date="2020-01-31T16:37:00Z"/>
                <w:color w:val="78C800"/>
              </w:rPr>
            </w:pPr>
            <w:del w:id="10669" w:author="Salah Soliman" w:date="2020-01-31T16:37:00Z">
              <w:r w:rsidDel="008027CD">
                <w:rPr>
                  <w:rFonts w:ascii="FontAwesome" w:hAnsi="FontAwesome"/>
                  <w:color w:val="78C800"/>
                </w:rPr>
                <w:sym w:font="FontAwesome" w:char="F058"/>
              </w:r>
              <w:r w:rsidDel="008027CD">
                <w:rPr>
                  <w:color w:val="78C800"/>
                </w:rPr>
                <w:delText xml:space="preserve"> Correct</w:delText>
              </w:r>
            </w:del>
          </w:p>
        </w:tc>
        <w:tc>
          <w:tcPr>
            <w:tcW w:w="270" w:type="dxa"/>
            <w:tcBorders>
              <w:top w:val="single" w:sz="4" w:space="0" w:color="5B9BD5" w:themeColor="accent5"/>
              <w:left w:val="nil"/>
              <w:bottom w:val="nil"/>
              <w:right w:val="single" w:sz="4" w:space="0" w:color="5B9BD5" w:themeColor="accent5"/>
            </w:tcBorders>
            <w:shd w:val="clear" w:color="auto" w:fill="70AD47" w:themeFill="accent6"/>
          </w:tcPr>
          <w:p w14:paraId="5B076454" w14:textId="4BD97DAE" w:rsidR="00374341" w:rsidDel="008027CD" w:rsidRDefault="00374341" w:rsidP="00374341">
            <w:pPr>
              <w:rPr>
                <w:del w:id="10670" w:author="Salah Soliman" w:date="2020-01-31T16:37:00Z"/>
                <w:color w:val="404040" w:themeColor="text1" w:themeTint="BF"/>
              </w:rPr>
            </w:pPr>
          </w:p>
        </w:tc>
      </w:tr>
      <w:tr w:rsidR="00374341" w:rsidDel="008027CD" w14:paraId="68EDF96A" w14:textId="07AC618E" w:rsidTr="00374341">
        <w:trPr>
          <w:del w:id="10671" w:author="Salah Soliman" w:date="2020-01-31T16:37:00Z"/>
        </w:trPr>
        <w:tc>
          <w:tcPr>
            <w:tcW w:w="265" w:type="dxa"/>
            <w:tcBorders>
              <w:top w:val="nil"/>
              <w:left w:val="single" w:sz="4" w:space="0" w:color="5B9BD5" w:themeColor="accent5"/>
              <w:bottom w:val="nil"/>
              <w:right w:val="nil"/>
            </w:tcBorders>
            <w:shd w:val="clear" w:color="auto" w:fill="70AD47" w:themeFill="accent6"/>
          </w:tcPr>
          <w:p w14:paraId="45FB0D50" w14:textId="1F3F5B7C" w:rsidR="00374341" w:rsidDel="008027CD" w:rsidRDefault="00374341" w:rsidP="00374341">
            <w:pPr>
              <w:rPr>
                <w:del w:id="10672" w:author="Salah Soliman" w:date="2020-01-31T16:37:00Z"/>
              </w:rPr>
            </w:pPr>
          </w:p>
        </w:tc>
        <w:tc>
          <w:tcPr>
            <w:tcW w:w="2520" w:type="dxa"/>
            <w:tcBorders>
              <w:top w:val="nil"/>
              <w:left w:val="nil"/>
              <w:bottom w:val="nil"/>
              <w:right w:val="nil"/>
            </w:tcBorders>
            <w:shd w:val="clear" w:color="auto" w:fill="78C800"/>
            <w:hideMark/>
          </w:tcPr>
          <w:p w14:paraId="4B3A9825" w14:textId="52DE4A84" w:rsidR="00374341" w:rsidDel="008027CD" w:rsidRDefault="00374341" w:rsidP="00374341">
            <w:pPr>
              <w:rPr>
                <w:del w:id="10673" w:author="Salah Soliman" w:date="2020-01-31T16:37:00Z"/>
                <w:rFonts w:asciiTheme="majorHAnsi" w:hAnsiTheme="majorHAnsi" w:cstheme="majorHAnsi"/>
                <w:color w:val="FFFFFF" w:themeColor="background1"/>
              </w:rPr>
            </w:pPr>
            <w:del w:id="10674" w:author="Salah Soliman" w:date="2020-01-31T16:37:00Z">
              <w:r w:rsidDel="008027CD">
                <w:rPr>
                  <w:rFonts w:asciiTheme="majorHAnsi" w:hAnsiTheme="majorHAnsi" w:cstheme="majorHAnsi"/>
                  <w:color w:val="FFFFFF" w:themeColor="background1"/>
                </w:rPr>
                <w:delText>Explanation</w:delText>
              </w:r>
            </w:del>
          </w:p>
        </w:tc>
        <w:tc>
          <w:tcPr>
            <w:tcW w:w="7470" w:type="dxa"/>
            <w:tcBorders>
              <w:top w:val="nil"/>
              <w:left w:val="nil"/>
              <w:bottom w:val="nil"/>
              <w:right w:val="nil"/>
            </w:tcBorders>
            <w:shd w:val="clear" w:color="auto" w:fill="70AD47" w:themeFill="accent6"/>
          </w:tcPr>
          <w:p w14:paraId="21EB945E" w14:textId="34DD94BA" w:rsidR="00374341" w:rsidDel="008027CD" w:rsidRDefault="00374341" w:rsidP="00374341">
            <w:pPr>
              <w:rPr>
                <w:del w:id="10675" w:author="Salah Soliman" w:date="2020-01-31T16:37:00Z"/>
                <w:color w:val="404040" w:themeColor="text1" w:themeTint="BF"/>
              </w:rPr>
            </w:pPr>
          </w:p>
        </w:tc>
        <w:tc>
          <w:tcPr>
            <w:tcW w:w="270" w:type="dxa"/>
            <w:tcBorders>
              <w:top w:val="nil"/>
              <w:left w:val="nil"/>
              <w:bottom w:val="nil"/>
              <w:right w:val="single" w:sz="4" w:space="0" w:color="5B9BD5" w:themeColor="accent5"/>
            </w:tcBorders>
            <w:shd w:val="clear" w:color="auto" w:fill="70AD47" w:themeFill="accent6"/>
          </w:tcPr>
          <w:p w14:paraId="65A79437" w14:textId="339F7731" w:rsidR="00374341" w:rsidDel="008027CD" w:rsidRDefault="00374341" w:rsidP="00374341">
            <w:pPr>
              <w:rPr>
                <w:del w:id="10676" w:author="Salah Soliman" w:date="2020-01-31T16:37:00Z"/>
              </w:rPr>
            </w:pPr>
          </w:p>
        </w:tc>
      </w:tr>
      <w:tr w:rsidR="00374341" w:rsidDel="008027CD" w14:paraId="1F83EA77" w14:textId="2664B492" w:rsidTr="00374341">
        <w:trPr>
          <w:del w:id="10677" w:author="Salah Soliman" w:date="2020-01-31T16:37:00Z"/>
        </w:trPr>
        <w:tc>
          <w:tcPr>
            <w:tcW w:w="265" w:type="dxa"/>
            <w:tcBorders>
              <w:top w:val="nil"/>
              <w:left w:val="single" w:sz="4" w:space="0" w:color="5B9BD5" w:themeColor="accent5"/>
              <w:bottom w:val="nil"/>
              <w:right w:val="nil"/>
            </w:tcBorders>
            <w:shd w:val="clear" w:color="auto" w:fill="70AD47" w:themeFill="accent6"/>
          </w:tcPr>
          <w:p w14:paraId="0C8645E1" w14:textId="7B273463" w:rsidR="00374341" w:rsidDel="008027CD" w:rsidRDefault="00374341" w:rsidP="00374341">
            <w:pPr>
              <w:pStyle w:val="NoSpacing"/>
              <w:rPr>
                <w:del w:id="10678" w:author="Salah Soliman" w:date="2020-01-31T16:37:00Z"/>
                <w:sz w:val="16"/>
                <w:szCs w:val="16"/>
              </w:rPr>
            </w:pPr>
          </w:p>
        </w:tc>
        <w:tc>
          <w:tcPr>
            <w:tcW w:w="2520" w:type="dxa"/>
            <w:tcBorders>
              <w:top w:val="nil"/>
              <w:left w:val="nil"/>
              <w:bottom w:val="single" w:sz="4" w:space="0" w:color="CCFFCC"/>
              <w:right w:val="nil"/>
            </w:tcBorders>
            <w:shd w:val="clear" w:color="auto" w:fill="78C800"/>
          </w:tcPr>
          <w:p w14:paraId="16339192" w14:textId="2A11B5D3" w:rsidR="00374341" w:rsidDel="008027CD" w:rsidRDefault="00374341" w:rsidP="00374341">
            <w:pPr>
              <w:pStyle w:val="NoSpacing"/>
              <w:rPr>
                <w:del w:id="10679" w:author="Salah Soliman" w:date="2020-01-31T16:37:00Z"/>
                <w:sz w:val="16"/>
                <w:szCs w:val="16"/>
              </w:rPr>
            </w:pPr>
          </w:p>
        </w:tc>
        <w:tc>
          <w:tcPr>
            <w:tcW w:w="7470" w:type="dxa"/>
            <w:tcBorders>
              <w:top w:val="nil"/>
              <w:left w:val="nil"/>
              <w:bottom w:val="single" w:sz="4" w:space="0" w:color="CCFFCC"/>
              <w:right w:val="nil"/>
            </w:tcBorders>
            <w:shd w:val="clear" w:color="auto" w:fill="78C800"/>
          </w:tcPr>
          <w:p w14:paraId="536456CB" w14:textId="04791CDF" w:rsidR="00374341" w:rsidDel="008027CD" w:rsidRDefault="00374341" w:rsidP="00374341">
            <w:pPr>
              <w:pStyle w:val="NoSpacing"/>
              <w:rPr>
                <w:del w:id="10680" w:author="Salah Soliman" w:date="2020-01-31T16:37:00Z"/>
                <w:sz w:val="16"/>
                <w:szCs w:val="16"/>
              </w:rPr>
            </w:pPr>
          </w:p>
        </w:tc>
        <w:tc>
          <w:tcPr>
            <w:tcW w:w="270" w:type="dxa"/>
            <w:tcBorders>
              <w:top w:val="nil"/>
              <w:left w:val="nil"/>
              <w:bottom w:val="nil"/>
              <w:right w:val="single" w:sz="4" w:space="0" w:color="5B9BD5" w:themeColor="accent5"/>
            </w:tcBorders>
            <w:shd w:val="clear" w:color="auto" w:fill="70AD47" w:themeFill="accent6"/>
          </w:tcPr>
          <w:p w14:paraId="4B6291E5" w14:textId="355559D9" w:rsidR="00374341" w:rsidDel="008027CD" w:rsidRDefault="00374341" w:rsidP="00374341">
            <w:pPr>
              <w:pStyle w:val="NoSpacing"/>
              <w:rPr>
                <w:del w:id="10681" w:author="Salah Soliman" w:date="2020-01-31T16:37:00Z"/>
                <w:sz w:val="16"/>
                <w:szCs w:val="16"/>
              </w:rPr>
            </w:pPr>
          </w:p>
        </w:tc>
      </w:tr>
      <w:tr w:rsidR="00374341" w:rsidDel="008027CD" w14:paraId="0A71DA01" w14:textId="0DF38A55" w:rsidTr="00374341">
        <w:trPr>
          <w:trHeight w:val="60"/>
          <w:del w:id="10682" w:author="Salah Soliman" w:date="2020-01-31T16:37:00Z"/>
        </w:trPr>
        <w:tc>
          <w:tcPr>
            <w:tcW w:w="265" w:type="dxa"/>
            <w:tcBorders>
              <w:top w:val="nil"/>
              <w:left w:val="single" w:sz="4" w:space="0" w:color="5B9BD5" w:themeColor="accent5"/>
              <w:bottom w:val="nil"/>
              <w:right w:val="single" w:sz="4" w:space="0" w:color="CCFFCC"/>
            </w:tcBorders>
            <w:shd w:val="clear" w:color="auto" w:fill="70AD47" w:themeFill="accent6"/>
          </w:tcPr>
          <w:p w14:paraId="22C69CC4" w14:textId="00701D9C" w:rsidR="00374341" w:rsidDel="008027CD" w:rsidRDefault="00374341" w:rsidP="00374341">
            <w:pPr>
              <w:rPr>
                <w:del w:id="10683" w:author="Salah Soliman" w:date="2020-01-31T16:37:00Z"/>
              </w:rPr>
            </w:pPr>
          </w:p>
        </w:tc>
        <w:tc>
          <w:tcPr>
            <w:tcW w:w="9990" w:type="dxa"/>
            <w:gridSpan w:val="2"/>
            <w:tcBorders>
              <w:top w:val="single" w:sz="4" w:space="0" w:color="CCFFCC"/>
              <w:left w:val="single" w:sz="4" w:space="0" w:color="CCFFCC"/>
              <w:bottom w:val="single" w:sz="4" w:space="0" w:color="CCFFCC"/>
              <w:right w:val="single" w:sz="4" w:space="0" w:color="CCFFCC"/>
            </w:tcBorders>
            <w:shd w:val="clear" w:color="auto" w:fill="F3FFF3"/>
            <w:hideMark/>
          </w:tcPr>
          <w:p w14:paraId="3878D442" w14:textId="10DAE066" w:rsidR="00374341" w:rsidDel="008027CD" w:rsidRDefault="00374341" w:rsidP="00374341">
            <w:pPr>
              <w:rPr>
                <w:del w:id="10684" w:author="Salah Soliman" w:date="2020-01-31T16:37:00Z"/>
                <w:color w:val="7F7F7F" w:themeColor="text1" w:themeTint="80"/>
              </w:rPr>
            </w:pPr>
            <w:del w:id="10685" w:author="Salah Soliman" w:date="2020-01-31T16:37:00Z">
              <w:r w:rsidDel="008027CD">
                <w:rPr>
                  <w:color w:val="7F7F7F" w:themeColor="text1" w:themeTint="80"/>
                </w:rPr>
                <w:delText>Great! The target encoder can encode one input feature, but it is typically used for target labels.</w:delText>
              </w:r>
            </w:del>
          </w:p>
        </w:tc>
        <w:tc>
          <w:tcPr>
            <w:tcW w:w="270" w:type="dxa"/>
            <w:tcBorders>
              <w:top w:val="nil"/>
              <w:left w:val="single" w:sz="4" w:space="0" w:color="CCFFCC"/>
              <w:bottom w:val="nil"/>
              <w:right w:val="single" w:sz="4" w:space="0" w:color="5B9BD5" w:themeColor="accent5"/>
            </w:tcBorders>
            <w:shd w:val="clear" w:color="auto" w:fill="70AD47" w:themeFill="accent6"/>
          </w:tcPr>
          <w:p w14:paraId="0E73C5A4" w14:textId="37DF5603" w:rsidR="00374341" w:rsidDel="008027CD" w:rsidRDefault="00374341" w:rsidP="00374341">
            <w:pPr>
              <w:rPr>
                <w:del w:id="10686" w:author="Salah Soliman" w:date="2020-01-31T16:37:00Z"/>
                <w:color w:val="404040" w:themeColor="text1" w:themeTint="BF"/>
              </w:rPr>
            </w:pPr>
          </w:p>
        </w:tc>
      </w:tr>
      <w:tr w:rsidR="00374341" w:rsidDel="008027CD" w14:paraId="65520D88" w14:textId="3A6C442A" w:rsidTr="00374341">
        <w:trPr>
          <w:del w:id="10687" w:author="Salah Soliman" w:date="2020-01-31T16:37:00Z"/>
        </w:trPr>
        <w:tc>
          <w:tcPr>
            <w:tcW w:w="265" w:type="dxa"/>
            <w:tcBorders>
              <w:top w:val="nil"/>
              <w:left w:val="single" w:sz="4" w:space="0" w:color="5B9BD5" w:themeColor="accent5"/>
              <w:bottom w:val="single" w:sz="4" w:space="0" w:color="5B9BD5" w:themeColor="accent5"/>
              <w:right w:val="nil"/>
            </w:tcBorders>
            <w:shd w:val="clear" w:color="auto" w:fill="70AD47" w:themeFill="accent6"/>
          </w:tcPr>
          <w:p w14:paraId="4CC51F65" w14:textId="530E9F2B" w:rsidR="00374341" w:rsidDel="008027CD" w:rsidRDefault="00374341" w:rsidP="00374341">
            <w:pPr>
              <w:pStyle w:val="NoSpacing"/>
              <w:rPr>
                <w:del w:id="10688" w:author="Salah Soliman" w:date="2020-01-31T16:37:00Z"/>
                <w:sz w:val="16"/>
                <w:szCs w:val="16"/>
              </w:rPr>
            </w:pPr>
          </w:p>
        </w:tc>
        <w:tc>
          <w:tcPr>
            <w:tcW w:w="2520" w:type="dxa"/>
            <w:tcBorders>
              <w:top w:val="single" w:sz="4" w:space="0" w:color="CCFFCC"/>
              <w:left w:val="nil"/>
              <w:bottom w:val="single" w:sz="4" w:space="0" w:color="5B9BD5" w:themeColor="accent5"/>
              <w:right w:val="nil"/>
            </w:tcBorders>
            <w:shd w:val="clear" w:color="auto" w:fill="70AD47" w:themeFill="accent6"/>
          </w:tcPr>
          <w:p w14:paraId="41524706" w14:textId="72FD089D" w:rsidR="00374341" w:rsidDel="008027CD" w:rsidRDefault="00374341" w:rsidP="00374341">
            <w:pPr>
              <w:pStyle w:val="NoSpacing"/>
              <w:rPr>
                <w:del w:id="10689" w:author="Salah Soliman" w:date="2020-01-31T16:37:00Z"/>
                <w:sz w:val="16"/>
                <w:szCs w:val="16"/>
              </w:rPr>
            </w:pPr>
          </w:p>
        </w:tc>
        <w:tc>
          <w:tcPr>
            <w:tcW w:w="7470" w:type="dxa"/>
            <w:tcBorders>
              <w:top w:val="single" w:sz="4" w:space="0" w:color="CCFFCC"/>
              <w:left w:val="nil"/>
              <w:bottom w:val="single" w:sz="4" w:space="0" w:color="5B9BD5" w:themeColor="accent5"/>
              <w:right w:val="nil"/>
            </w:tcBorders>
            <w:shd w:val="clear" w:color="auto" w:fill="70AD47" w:themeFill="accent6"/>
          </w:tcPr>
          <w:p w14:paraId="0C7B8926" w14:textId="704060A0" w:rsidR="00374341" w:rsidDel="008027CD" w:rsidRDefault="00374341" w:rsidP="00374341">
            <w:pPr>
              <w:pStyle w:val="NoSpacing"/>
              <w:rPr>
                <w:del w:id="10690" w:author="Salah Soliman" w:date="2020-01-31T16:37:00Z"/>
                <w:sz w:val="16"/>
                <w:szCs w:val="16"/>
              </w:rPr>
            </w:pPr>
          </w:p>
        </w:tc>
        <w:tc>
          <w:tcPr>
            <w:tcW w:w="270" w:type="dxa"/>
            <w:tcBorders>
              <w:top w:val="nil"/>
              <w:left w:val="nil"/>
              <w:bottom w:val="single" w:sz="4" w:space="0" w:color="5B9BD5" w:themeColor="accent5"/>
              <w:right w:val="single" w:sz="4" w:space="0" w:color="5B9BD5" w:themeColor="accent5"/>
            </w:tcBorders>
            <w:shd w:val="clear" w:color="auto" w:fill="70AD47" w:themeFill="accent6"/>
          </w:tcPr>
          <w:p w14:paraId="7A4933B8" w14:textId="70C7C20C" w:rsidR="00374341" w:rsidDel="008027CD" w:rsidRDefault="00374341" w:rsidP="00374341">
            <w:pPr>
              <w:pStyle w:val="NoSpacing"/>
              <w:rPr>
                <w:del w:id="10691" w:author="Salah Soliman" w:date="2020-01-31T16:37:00Z"/>
                <w:sz w:val="16"/>
                <w:szCs w:val="16"/>
              </w:rPr>
            </w:pPr>
          </w:p>
        </w:tc>
      </w:tr>
    </w:tbl>
    <w:p w14:paraId="17DE05A2" w14:textId="667FD832" w:rsidR="00374341" w:rsidDel="008027CD" w:rsidRDefault="00374341" w:rsidP="00374341">
      <w:pPr>
        <w:pStyle w:val="NoSpacing"/>
        <w:rPr>
          <w:del w:id="10692" w:author="Salah Soliman" w:date="2020-01-31T16:37:00Z"/>
        </w:rPr>
      </w:pPr>
    </w:p>
    <w:tbl>
      <w:tblPr>
        <w:tblStyle w:val="TableGrid"/>
        <w:tblW w:w="10530" w:type="dxa"/>
        <w:tblBorders>
          <w:top w:val="single" w:sz="4" w:space="0" w:color="5B9BD5" w:themeColor="accent5"/>
          <w:left w:val="single" w:sz="4" w:space="0" w:color="5B9BD5" w:themeColor="accent5"/>
          <w:bottom w:val="single" w:sz="4" w:space="0" w:color="5B9BD5" w:themeColor="accent5"/>
          <w:right w:val="single" w:sz="4" w:space="0" w:color="5B9BD5" w:themeColor="accent5"/>
          <w:insideH w:val="none" w:sz="0" w:space="0" w:color="auto"/>
          <w:insideV w:val="none" w:sz="0" w:space="0" w:color="auto"/>
        </w:tblBorders>
        <w:tblLayout w:type="fixed"/>
        <w:tblCellMar>
          <w:left w:w="115" w:type="dxa"/>
          <w:right w:w="115" w:type="dxa"/>
        </w:tblCellMar>
        <w:tblLook w:val="04A0" w:firstRow="1" w:lastRow="0" w:firstColumn="1" w:lastColumn="0" w:noHBand="0" w:noVBand="1"/>
      </w:tblPr>
      <w:tblGrid>
        <w:gridCol w:w="265"/>
        <w:gridCol w:w="2521"/>
        <w:gridCol w:w="7474"/>
        <w:gridCol w:w="270"/>
      </w:tblGrid>
      <w:tr w:rsidR="00374341" w:rsidDel="008027CD" w14:paraId="13B3F9B3" w14:textId="3F35581F" w:rsidTr="00374341">
        <w:trPr>
          <w:trHeight w:val="107"/>
          <w:del w:id="10693" w:author="Salah Soliman" w:date="2020-01-31T16:37:00Z"/>
        </w:trPr>
        <w:tc>
          <w:tcPr>
            <w:tcW w:w="265" w:type="dxa"/>
            <w:tcBorders>
              <w:top w:val="single" w:sz="4" w:space="0" w:color="5B9BD5" w:themeColor="accent5"/>
              <w:left w:val="single" w:sz="4" w:space="0" w:color="5B9BD5" w:themeColor="accent5"/>
              <w:bottom w:val="nil"/>
              <w:right w:val="nil"/>
            </w:tcBorders>
            <w:shd w:val="clear" w:color="auto" w:fill="70AD47" w:themeFill="accent6"/>
          </w:tcPr>
          <w:p w14:paraId="3B8AC88E" w14:textId="5195E74E" w:rsidR="00374341" w:rsidDel="008027CD" w:rsidRDefault="00374341" w:rsidP="00374341">
            <w:pPr>
              <w:rPr>
                <w:del w:id="10694" w:author="Salah Soliman" w:date="2020-01-31T16:37:00Z"/>
              </w:rPr>
            </w:pPr>
          </w:p>
        </w:tc>
        <w:tc>
          <w:tcPr>
            <w:tcW w:w="2520" w:type="dxa"/>
            <w:tcBorders>
              <w:top w:val="single" w:sz="4" w:space="0" w:color="5B9BD5" w:themeColor="accent5"/>
              <w:left w:val="nil"/>
              <w:bottom w:val="nil"/>
              <w:right w:val="nil"/>
            </w:tcBorders>
            <w:shd w:val="clear" w:color="auto" w:fill="70AD47" w:themeFill="accent6"/>
          </w:tcPr>
          <w:p w14:paraId="563CCBF9" w14:textId="7ED77FD0" w:rsidR="00374341" w:rsidDel="008027CD" w:rsidRDefault="00374341" w:rsidP="00374341">
            <w:pPr>
              <w:rPr>
                <w:del w:id="10695" w:author="Salah Soliman" w:date="2020-01-31T16:37:00Z"/>
              </w:rPr>
            </w:pPr>
          </w:p>
        </w:tc>
        <w:tc>
          <w:tcPr>
            <w:tcW w:w="7470" w:type="dxa"/>
            <w:tcBorders>
              <w:top w:val="single" w:sz="4" w:space="0" w:color="5B9BD5" w:themeColor="accent5"/>
              <w:left w:val="nil"/>
              <w:bottom w:val="nil"/>
              <w:right w:val="nil"/>
            </w:tcBorders>
            <w:shd w:val="clear" w:color="auto" w:fill="70AD47" w:themeFill="accent6"/>
            <w:hideMark/>
          </w:tcPr>
          <w:p w14:paraId="7569E7DF" w14:textId="28592A46" w:rsidR="00374341" w:rsidDel="008027CD" w:rsidRDefault="00374341" w:rsidP="00374341">
            <w:pPr>
              <w:jc w:val="right"/>
              <w:rPr>
                <w:del w:id="10696" w:author="Salah Soliman" w:date="2020-01-31T16:37:00Z"/>
                <w:color w:val="78C800"/>
              </w:rPr>
            </w:pPr>
            <w:del w:id="10697" w:author="Salah Soliman" w:date="2020-01-31T16:37:00Z">
              <w:r w:rsidDel="008027CD">
                <w:rPr>
                  <w:rFonts w:ascii="FontAwesome" w:hAnsi="FontAwesome"/>
                  <w:color w:val="FF4B4B"/>
                </w:rPr>
                <w:sym w:font="FontAwesome" w:char="F057"/>
              </w:r>
              <w:r w:rsidDel="008027CD">
                <w:rPr>
                  <w:color w:val="FF4B4B"/>
                </w:rPr>
                <w:delText xml:space="preserve"> That’s Incorrect</w:delText>
              </w:r>
            </w:del>
          </w:p>
        </w:tc>
        <w:tc>
          <w:tcPr>
            <w:tcW w:w="270" w:type="dxa"/>
            <w:tcBorders>
              <w:top w:val="single" w:sz="4" w:space="0" w:color="5B9BD5" w:themeColor="accent5"/>
              <w:left w:val="nil"/>
              <w:bottom w:val="nil"/>
              <w:right w:val="single" w:sz="4" w:space="0" w:color="5B9BD5" w:themeColor="accent5"/>
            </w:tcBorders>
            <w:shd w:val="clear" w:color="auto" w:fill="70AD47" w:themeFill="accent6"/>
          </w:tcPr>
          <w:p w14:paraId="7AF13CBC" w14:textId="7FB789FB" w:rsidR="00374341" w:rsidDel="008027CD" w:rsidRDefault="00374341" w:rsidP="00374341">
            <w:pPr>
              <w:rPr>
                <w:del w:id="10698" w:author="Salah Soliman" w:date="2020-01-31T16:37:00Z"/>
                <w:color w:val="404040" w:themeColor="text1" w:themeTint="BF"/>
              </w:rPr>
            </w:pPr>
          </w:p>
        </w:tc>
      </w:tr>
      <w:tr w:rsidR="00374341" w:rsidDel="008027CD" w14:paraId="160BBD08" w14:textId="72B3650B" w:rsidTr="00374341">
        <w:trPr>
          <w:del w:id="10699" w:author="Salah Soliman" w:date="2020-01-31T16:37:00Z"/>
        </w:trPr>
        <w:tc>
          <w:tcPr>
            <w:tcW w:w="265" w:type="dxa"/>
            <w:tcBorders>
              <w:top w:val="nil"/>
              <w:left w:val="single" w:sz="4" w:space="0" w:color="5B9BD5" w:themeColor="accent5"/>
              <w:bottom w:val="nil"/>
              <w:right w:val="nil"/>
            </w:tcBorders>
            <w:shd w:val="clear" w:color="auto" w:fill="70AD47" w:themeFill="accent6"/>
          </w:tcPr>
          <w:p w14:paraId="7A7F162D" w14:textId="7C827380" w:rsidR="00374341" w:rsidDel="008027CD" w:rsidRDefault="00374341" w:rsidP="00374341">
            <w:pPr>
              <w:rPr>
                <w:del w:id="10700" w:author="Salah Soliman" w:date="2020-01-31T16:37:00Z"/>
              </w:rPr>
            </w:pPr>
          </w:p>
        </w:tc>
        <w:tc>
          <w:tcPr>
            <w:tcW w:w="2520" w:type="dxa"/>
            <w:tcBorders>
              <w:top w:val="nil"/>
              <w:left w:val="nil"/>
              <w:bottom w:val="nil"/>
              <w:right w:val="nil"/>
            </w:tcBorders>
            <w:shd w:val="clear" w:color="auto" w:fill="FF4B4B"/>
            <w:hideMark/>
          </w:tcPr>
          <w:p w14:paraId="7882A77E" w14:textId="1B6467B0" w:rsidR="00374341" w:rsidDel="008027CD" w:rsidRDefault="00374341" w:rsidP="00374341">
            <w:pPr>
              <w:rPr>
                <w:del w:id="10701" w:author="Salah Soliman" w:date="2020-01-31T16:37:00Z"/>
                <w:rFonts w:asciiTheme="majorHAnsi" w:hAnsiTheme="majorHAnsi" w:cstheme="majorHAnsi"/>
                <w:color w:val="FFFFFF" w:themeColor="background1"/>
              </w:rPr>
            </w:pPr>
            <w:del w:id="10702" w:author="Salah Soliman" w:date="2020-01-31T16:37:00Z">
              <w:r w:rsidDel="008027CD">
                <w:rPr>
                  <w:rFonts w:asciiTheme="majorHAnsi" w:hAnsiTheme="majorHAnsi" w:cstheme="majorHAnsi"/>
                  <w:color w:val="FFFFFF" w:themeColor="background1"/>
                </w:rPr>
                <w:delText>Explanation</w:delText>
              </w:r>
            </w:del>
          </w:p>
        </w:tc>
        <w:tc>
          <w:tcPr>
            <w:tcW w:w="7470" w:type="dxa"/>
            <w:tcBorders>
              <w:top w:val="nil"/>
              <w:left w:val="nil"/>
              <w:bottom w:val="nil"/>
              <w:right w:val="nil"/>
            </w:tcBorders>
            <w:shd w:val="clear" w:color="auto" w:fill="70AD47" w:themeFill="accent6"/>
          </w:tcPr>
          <w:p w14:paraId="47608363" w14:textId="75EA951D" w:rsidR="00374341" w:rsidDel="008027CD" w:rsidRDefault="00374341" w:rsidP="00374341">
            <w:pPr>
              <w:rPr>
                <w:del w:id="10703" w:author="Salah Soliman" w:date="2020-01-31T16:37:00Z"/>
                <w:color w:val="404040" w:themeColor="text1" w:themeTint="BF"/>
              </w:rPr>
            </w:pPr>
          </w:p>
        </w:tc>
        <w:tc>
          <w:tcPr>
            <w:tcW w:w="270" w:type="dxa"/>
            <w:tcBorders>
              <w:top w:val="nil"/>
              <w:left w:val="nil"/>
              <w:bottom w:val="nil"/>
              <w:right w:val="single" w:sz="4" w:space="0" w:color="5B9BD5" w:themeColor="accent5"/>
            </w:tcBorders>
            <w:shd w:val="clear" w:color="auto" w:fill="70AD47" w:themeFill="accent6"/>
          </w:tcPr>
          <w:p w14:paraId="5C9D351F" w14:textId="436772FE" w:rsidR="00374341" w:rsidDel="008027CD" w:rsidRDefault="00374341" w:rsidP="00374341">
            <w:pPr>
              <w:rPr>
                <w:del w:id="10704" w:author="Salah Soliman" w:date="2020-01-31T16:37:00Z"/>
              </w:rPr>
            </w:pPr>
          </w:p>
        </w:tc>
      </w:tr>
      <w:tr w:rsidR="00374341" w:rsidDel="008027CD" w14:paraId="7A9E0DDA" w14:textId="3228F073" w:rsidTr="00374341">
        <w:trPr>
          <w:del w:id="10705" w:author="Salah Soliman" w:date="2020-01-31T16:37:00Z"/>
        </w:trPr>
        <w:tc>
          <w:tcPr>
            <w:tcW w:w="265" w:type="dxa"/>
            <w:tcBorders>
              <w:top w:val="nil"/>
              <w:left w:val="single" w:sz="4" w:space="0" w:color="5B9BD5" w:themeColor="accent5"/>
              <w:bottom w:val="nil"/>
              <w:right w:val="nil"/>
            </w:tcBorders>
            <w:shd w:val="clear" w:color="auto" w:fill="70AD47" w:themeFill="accent6"/>
          </w:tcPr>
          <w:p w14:paraId="5B5F9C6B" w14:textId="673850FA" w:rsidR="00374341" w:rsidDel="008027CD" w:rsidRDefault="00374341" w:rsidP="00374341">
            <w:pPr>
              <w:pStyle w:val="NoSpacing"/>
              <w:rPr>
                <w:del w:id="10706" w:author="Salah Soliman" w:date="2020-01-31T16:37:00Z"/>
                <w:sz w:val="16"/>
                <w:szCs w:val="16"/>
              </w:rPr>
            </w:pPr>
          </w:p>
        </w:tc>
        <w:tc>
          <w:tcPr>
            <w:tcW w:w="2520" w:type="dxa"/>
            <w:tcBorders>
              <w:top w:val="nil"/>
              <w:left w:val="nil"/>
              <w:bottom w:val="single" w:sz="4" w:space="0" w:color="F9DBDB"/>
              <w:right w:val="nil"/>
            </w:tcBorders>
            <w:shd w:val="clear" w:color="auto" w:fill="FF4B4B"/>
          </w:tcPr>
          <w:p w14:paraId="7E009DC4" w14:textId="76877BEE" w:rsidR="00374341" w:rsidDel="008027CD" w:rsidRDefault="00374341" w:rsidP="00374341">
            <w:pPr>
              <w:pStyle w:val="NoSpacing"/>
              <w:rPr>
                <w:del w:id="10707" w:author="Salah Soliman" w:date="2020-01-31T16:37:00Z"/>
                <w:sz w:val="16"/>
                <w:szCs w:val="16"/>
              </w:rPr>
            </w:pPr>
          </w:p>
        </w:tc>
        <w:tc>
          <w:tcPr>
            <w:tcW w:w="7470" w:type="dxa"/>
            <w:tcBorders>
              <w:top w:val="nil"/>
              <w:left w:val="nil"/>
              <w:bottom w:val="single" w:sz="4" w:space="0" w:color="F9DBDB"/>
              <w:right w:val="nil"/>
            </w:tcBorders>
            <w:shd w:val="clear" w:color="auto" w:fill="FF4B4B"/>
          </w:tcPr>
          <w:p w14:paraId="78B173CB" w14:textId="46AA55FE" w:rsidR="00374341" w:rsidDel="008027CD" w:rsidRDefault="00374341" w:rsidP="00374341">
            <w:pPr>
              <w:pStyle w:val="NoSpacing"/>
              <w:rPr>
                <w:del w:id="10708" w:author="Salah Soliman" w:date="2020-01-31T16:37:00Z"/>
                <w:sz w:val="16"/>
                <w:szCs w:val="16"/>
              </w:rPr>
            </w:pPr>
          </w:p>
        </w:tc>
        <w:tc>
          <w:tcPr>
            <w:tcW w:w="270" w:type="dxa"/>
            <w:tcBorders>
              <w:top w:val="nil"/>
              <w:left w:val="nil"/>
              <w:bottom w:val="nil"/>
              <w:right w:val="single" w:sz="4" w:space="0" w:color="5B9BD5" w:themeColor="accent5"/>
            </w:tcBorders>
            <w:shd w:val="clear" w:color="auto" w:fill="70AD47" w:themeFill="accent6"/>
          </w:tcPr>
          <w:p w14:paraId="4AB41BDF" w14:textId="0FB1C6EB" w:rsidR="00374341" w:rsidDel="008027CD" w:rsidRDefault="00374341" w:rsidP="00374341">
            <w:pPr>
              <w:pStyle w:val="NoSpacing"/>
              <w:rPr>
                <w:del w:id="10709" w:author="Salah Soliman" w:date="2020-01-31T16:37:00Z"/>
                <w:sz w:val="16"/>
                <w:szCs w:val="16"/>
              </w:rPr>
            </w:pPr>
          </w:p>
        </w:tc>
      </w:tr>
      <w:tr w:rsidR="00374341" w:rsidDel="008027CD" w14:paraId="77E8C015" w14:textId="4945F617" w:rsidTr="00374341">
        <w:trPr>
          <w:trHeight w:val="60"/>
          <w:del w:id="10710" w:author="Salah Soliman" w:date="2020-01-31T16:37:00Z"/>
        </w:trPr>
        <w:tc>
          <w:tcPr>
            <w:tcW w:w="265" w:type="dxa"/>
            <w:tcBorders>
              <w:top w:val="nil"/>
              <w:left w:val="single" w:sz="4" w:space="0" w:color="5B9BD5" w:themeColor="accent5"/>
              <w:bottom w:val="nil"/>
              <w:right w:val="single" w:sz="4" w:space="0" w:color="F9DBDB"/>
            </w:tcBorders>
            <w:shd w:val="clear" w:color="auto" w:fill="70AD47" w:themeFill="accent6"/>
          </w:tcPr>
          <w:p w14:paraId="1C866E37" w14:textId="679D45C4" w:rsidR="00374341" w:rsidDel="008027CD" w:rsidRDefault="00374341" w:rsidP="00374341">
            <w:pPr>
              <w:rPr>
                <w:del w:id="10711" w:author="Salah Soliman" w:date="2020-01-31T16:37:00Z"/>
              </w:rPr>
            </w:pPr>
          </w:p>
        </w:tc>
        <w:tc>
          <w:tcPr>
            <w:tcW w:w="9990" w:type="dxa"/>
            <w:gridSpan w:val="2"/>
            <w:tcBorders>
              <w:top w:val="single" w:sz="4" w:space="0" w:color="F9DBDB"/>
              <w:left w:val="single" w:sz="4" w:space="0" w:color="F9DBDB"/>
              <w:bottom w:val="single" w:sz="4" w:space="0" w:color="F9DBDB"/>
              <w:right w:val="single" w:sz="4" w:space="0" w:color="F9DBDB"/>
            </w:tcBorders>
            <w:shd w:val="clear" w:color="auto" w:fill="FCEEEE"/>
            <w:hideMark/>
          </w:tcPr>
          <w:p w14:paraId="6C3EFDEF" w14:textId="0A75A818" w:rsidR="00374341" w:rsidDel="008027CD" w:rsidRDefault="00374341" w:rsidP="00374341">
            <w:pPr>
              <w:rPr>
                <w:del w:id="10712" w:author="Salah Soliman" w:date="2020-01-31T16:37:00Z"/>
                <w:color w:val="7F7F7F" w:themeColor="text1" w:themeTint="80"/>
              </w:rPr>
            </w:pPr>
            <w:del w:id="10713" w:author="Salah Soliman" w:date="2020-01-31T16:37:00Z">
              <w:r w:rsidDel="008027CD">
                <w:rPr>
                  <w:color w:val="7F7F7F" w:themeColor="text1" w:themeTint="80"/>
                </w:rPr>
                <w:delText xml:space="preserve">Unfortunately, this is incorrect. Remember the difference between label encoders and ordinal encoders. </w:delText>
              </w:r>
            </w:del>
          </w:p>
        </w:tc>
        <w:tc>
          <w:tcPr>
            <w:tcW w:w="270" w:type="dxa"/>
            <w:tcBorders>
              <w:top w:val="nil"/>
              <w:left w:val="single" w:sz="4" w:space="0" w:color="F9DBDB"/>
              <w:bottom w:val="nil"/>
              <w:right w:val="single" w:sz="4" w:space="0" w:color="5B9BD5" w:themeColor="accent5"/>
            </w:tcBorders>
            <w:shd w:val="clear" w:color="auto" w:fill="70AD47" w:themeFill="accent6"/>
          </w:tcPr>
          <w:p w14:paraId="47A09E61" w14:textId="5EBE656D" w:rsidR="00374341" w:rsidDel="008027CD" w:rsidRDefault="00374341" w:rsidP="00374341">
            <w:pPr>
              <w:rPr>
                <w:del w:id="10714" w:author="Salah Soliman" w:date="2020-01-31T16:37:00Z"/>
                <w:color w:val="404040" w:themeColor="text1" w:themeTint="BF"/>
              </w:rPr>
            </w:pPr>
          </w:p>
        </w:tc>
      </w:tr>
      <w:tr w:rsidR="00374341" w:rsidDel="008027CD" w14:paraId="29CA1028" w14:textId="3B7084A7" w:rsidTr="00374341">
        <w:trPr>
          <w:del w:id="10715" w:author="Salah Soliman" w:date="2020-01-31T16:37:00Z"/>
        </w:trPr>
        <w:tc>
          <w:tcPr>
            <w:tcW w:w="265" w:type="dxa"/>
            <w:tcBorders>
              <w:top w:val="nil"/>
              <w:left w:val="single" w:sz="4" w:space="0" w:color="5B9BD5" w:themeColor="accent5"/>
              <w:bottom w:val="single" w:sz="4" w:space="0" w:color="5B9BD5" w:themeColor="accent5"/>
              <w:right w:val="nil"/>
            </w:tcBorders>
            <w:shd w:val="clear" w:color="auto" w:fill="70AD47" w:themeFill="accent6"/>
          </w:tcPr>
          <w:p w14:paraId="371DE575" w14:textId="1BFEB4FD" w:rsidR="00374341" w:rsidDel="008027CD" w:rsidRDefault="00374341" w:rsidP="00374341">
            <w:pPr>
              <w:pStyle w:val="NoSpacing"/>
              <w:rPr>
                <w:del w:id="10716" w:author="Salah Soliman" w:date="2020-01-31T16:37:00Z"/>
                <w:sz w:val="16"/>
                <w:szCs w:val="16"/>
              </w:rPr>
            </w:pPr>
          </w:p>
        </w:tc>
        <w:tc>
          <w:tcPr>
            <w:tcW w:w="2520" w:type="dxa"/>
            <w:tcBorders>
              <w:top w:val="single" w:sz="4" w:space="0" w:color="F9DBDB"/>
              <w:left w:val="nil"/>
              <w:bottom w:val="single" w:sz="4" w:space="0" w:color="5B9BD5" w:themeColor="accent5"/>
              <w:right w:val="nil"/>
            </w:tcBorders>
            <w:shd w:val="clear" w:color="auto" w:fill="70AD47" w:themeFill="accent6"/>
          </w:tcPr>
          <w:p w14:paraId="10F88EDA" w14:textId="1571FF37" w:rsidR="00374341" w:rsidDel="008027CD" w:rsidRDefault="00374341" w:rsidP="00374341">
            <w:pPr>
              <w:pStyle w:val="NoSpacing"/>
              <w:rPr>
                <w:del w:id="10717" w:author="Salah Soliman" w:date="2020-01-31T16:37:00Z"/>
                <w:sz w:val="16"/>
                <w:szCs w:val="16"/>
              </w:rPr>
            </w:pPr>
          </w:p>
        </w:tc>
        <w:tc>
          <w:tcPr>
            <w:tcW w:w="7470" w:type="dxa"/>
            <w:tcBorders>
              <w:top w:val="single" w:sz="4" w:space="0" w:color="F9DBDB"/>
              <w:left w:val="nil"/>
              <w:bottom w:val="single" w:sz="4" w:space="0" w:color="5B9BD5" w:themeColor="accent5"/>
              <w:right w:val="nil"/>
            </w:tcBorders>
            <w:shd w:val="clear" w:color="auto" w:fill="70AD47" w:themeFill="accent6"/>
          </w:tcPr>
          <w:p w14:paraId="2A8CF067" w14:textId="5158A863" w:rsidR="00374341" w:rsidDel="008027CD" w:rsidRDefault="00374341" w:rsidP="00374341">
            <w:pPr>
              <w:pStyle w:val="NoSpacing"/>
              <w:rPr>
                <w:del w:id="10718" w:author="Salah Soliman" w:date="2020-01-31T16:37:00Z"/>
                <w:sz w:val="16"/>
                <w:szCs w:val="16"/>
              </w:rPr>
            </w:pPr>
          </w:p>
        </w:tc>
        <w:tc>
          <w:tcPr>
            <w:tcW w:w="270" w:type="dxa"/>
            <w:tcBorders>
              <w:top w:val="nil"/>
              <w:left w:val="nil"/>
              <w:bottom w:val="single" w:sz="4" w:space="0" w:color="5B9BD5" w:themeColor="accent5"/>
              <w:right w:val="single" w:sz="4" w:space="0" w:color="5B9BD5" w:themeColor="accent5"/>
            </w:tcBorders>
            <w:shd w:val="clear" w:color="auto" w:fill="70AD47" w:themeFill="accent6"/>
          </w:tcPr>
          <w:p w14:paraId="7BEF6386" w14:textId="5140BBC6" w:rsidR="00374341" w:rsidDel="008027CD" w:rsidRDefault="00374341" w:rsidP="00374341">
            <w:pPr>
              <w:pStyle w:val="NoSpacing"/>
              <w:rPr>
                <w:del w:id="10719" w:author="Salah Soliman" w:date="2020-01-31T16:37:00Z"/>
                <w:sz w:val="16"/>
                <w:szCs w:val="16"/>
              </w:rPr>
            </w:pPr>
          </w:p>
        </w:tc>
      </w:tr>
    </w:tbl>
    <w:p w14:paraId="47DA8767" w14:textId="102AD670" w:rsidR="00374341" w:rsidDel="008027CD" w:rsidRDefault="00374341" w:rsidP="00374341">
      <w:pPr>
        <w:pStyle w:val="NoSpacing"/>
        <w:rPr>
          <w:del w:id="10720" w:author="Salah Soliman" w:date="2020-01-31T16:37:00Z"/>
        </w:rPr>
      </w:pPr>
    </w:p>
    <w:p w14:paraId="25894F17" w14:textId="44D3A685" w:rsidR="00374341" w:rsidDel="008027CD" w:rsidRDefault="00374341" w:rsidP="00374341">
      <w:pPr>
        <w:pStyle w:val="NoSpacing"/>
        <w:rPr>
          <w:del w:id="10721" w:author="Salah Soliman" w:date="2020-01-31T16:39:00Z"/>
        </w:rPr>
      </w:pPr>
      <w:bookmarkStart w:id="10722" w:name="_Hlk31381155"/>
      <w:bookmarkEnd w:id="10348"/>
    </w:p>
    <w:p w14:paraId="48DA1844" w14:textId="77777777" w:rsidR="008027CD" w:rsidRPr="008027CD" w:rsidRDefault="008027CD" w:rsidP="008027CD">
      <w:pPr>
        <w:spacing w:after="0" w:line="240" w:lineRule="auto"/>
        <w:rPr>
          <w:ins w:id="10723" w:author="Salah Soliman" w:date="2020-01-31T16:39:00Z"/>
          <w:rFonts w:ascii="Open Sans" w:eastAsia="Open Sans" w:hAnsi="Open Sans" w:cs="Times New Roman"/>
          <w:color w:val="404040"/>
        </w:rPr>
      </w:pPr>
    </w:p>
    <w:p w14:paraId="71E1C443" w14:textId="77777777" w:rsidR="008027CD" w:rsidRPr="008027CD" w:rsidRDefault="008027CD" w:rsidP="008027CD">
      <w:pPr>
        <w:spacing w:after="0" w:line="240" w:lineRule="auto"/>
        <w:rPr>
          <w:ins w:id="10724" w:author="Salah Soliman" w:date="2020-01-31T16:39:00Z"/>
          <w:rFonts w:ascii="Open Sans" w:eastAsia="Open Sans" w:hAnsi="Open Sans" w:cs="Times New Roman"/>
          <w:color w:val="404040"/>
        </w:rPr>
      </w:pPr>
    </w:p>
    <w:tbl>
      <w:tblPr>
        <w:tblStyle w:val="TableGrid"/>
        <w:tblW w:w="10455" w:type="dxa"/>
        <w:tblBorders>
          <w:top w:val="single" w:sz="4" w:space="0" w:color="DBDBDB"/>
          <w:left w:val="single" w:sz="4" w:space="0" w:color="DBDBDB"/>
          <w:bottom w:val="single" w:sz="4" w:space="0" w:color="DBDBDB"/>
          <w:right w:val="single" w:sz="4" w:space="0" w:color="DBDBDB"/>
          <w:insideH w:val="none" w:sz="0" w:space="0" w:color="auto"/>
          <w:insideV w:val="none" w:sz="0" w:space="0" w:color="auto"/>
        </w:tblBorders>
        <w:tblLayout w:type="fixed"/>
        <w:tblCellMar>
          <w:left w:w="115" w:type="dxa"/>
          <w:right w:w="115" w:type="dxa"/>
        </w:tblCellMar>
        <w:tblLook w:val="04A0" w:firstRow="1" w:lastRow="0" w:firstColumn="1" w:lastColumn="0" w:noHBand="0" w:noVBand="1"/>
        <w:tblPrChange w:id="10725" w:author="Alicia Romero Lopez" w:date="2020-01-31T09:48:00Z">
          <w:tblPr>
            <w:tblStyle w:val="TableGrid"/>
            <w:tblW w:w="10455" w:type="dxa"/>
            <w:tblBorders>
              <w:top w:val="single" w:sz="4" w:space="0" w:color="DBDBDB"/>
              <w:left w:val="single" w:sz="4" w:space="0" w:color="DBDBDB"/>
              <w:bottom w:val="single" w:sz="4" w:space="0" w:color="DBDBDB"/>
              <w:right w:val="single" w:sz="4" w:space="0" w:color="DBDBDB"/>
              <w:insideH w:val="none" w:sz="0" w:space="0" w:color="auto"/>
              <w:insideV w:val="none" w:sz="0" w:space="0" w:color="auto"/>
            </w:tblBorders>
            <w:tblLayout w:type="fixed"/>
            <w:tblCellMar>
              <w:left w:w="115" w:type="dxa"/>
              <w:right w:w="115" w:type="dxa"/>
            </w:tblCellMar>
            <w:tblLook w:val="04A0" w:firstRow="1" w:lastRow="0" w:firstColumn="1" w:lastColumn="0" w:noHBand="0" w:noVBand="1"/>
          </w:tblPr>
        </w:tblPrChange>
      </w:tblPr>
      <w:tblGrid>
        <w:gridCol w:w="264"/>
        <w:gridCol w:w="630"/>
        <w:gridCol w:w="450"/>
        <w:gridCol w:w="2880"/>
        <w:gridCol w:w="1980"/>
        <w:gridCol w:w="3981"/>
        <w:gridCol w:w="270"/>
        <w:tblGridChange w:id="10726">
          <w:tblGrid>
            <w:gridCol w:w="360"/>
            <w:gridCol w:w="360"/>
            <w:gridCol w:w="360"/>
            <w:gridCol w:w="360"/>
            <w:gridCol w:w="360"/>
            <w:gridCol w:w="360"/>
            <w:gridCol w:w="360"/>
          </w:tblGrid>
        </w:tblGridChange>
      </w:tblGrid>
      <w:tr w:rsidR="008027CD" w:rsidRPr="008027CD" w14:paraId="31BF6E92" w14:textId="77777777" w:rsidTr="51235A2F">
        <w:trPr>
          <w:cantSplit/>
          <w:ins w:id="10727" w:author="Salah Soliman" w:date="2020-01-31T16:39:00Z"/>
        </w:trPr>
        <w:tc>
          <w:tcPr>
            <w:tcW w:w="10456" w:type="dxa"/>
            <w:gridSpan w:val="7"/>
            <w:tcBorders>
              <w:top w:val="single" w:sz="4" w:space="0" w:color="DBDBDB" w:themeColor="accent3" w:themeTint="66"/>
              <w:left w:val="single" w:sz="4" w:space="0" w:color="DBDBDB" w:themeColor="accent3" w:themeTint="66"/>
              <w:bottom w:val="nil"/>
              <w:right w:val="single" w:sz="4" w:space="0" w:color="DBDBDB" w:themeColor="accent3" w:themeTint="66"/>
            </w:tcBorders>
            <w:shd w:val="clear" w:color="auto" w:fill="FAFAFA"/>
            <w:hideMark/>
            <w:tcPrChange w:id="10728" w:author="Alicia Romero Lopez" w:date="2020-01-31T09:48:00Z">
              <w:tcPr>
                <w:tcW w:w="10456" w:type="dxa"/>
                <w:gridSpan w:val="7"/>
                <w:tcBorders>
                  <w:top w:val="single" w:sz="4" w:space="0" w:color="DBDBDB"/>
                  <w:left w:val="single" w:sz="4" w:space="0" w:color="DBDBDB"/>
                  <w:bottom w:val="nil"/>
                  <w:right w:val="single" w:sz="4" w:space="0" w:color="DBDBDB"/>
                </w:tcBorders>
                <w:shd w:val="clear" w:color="auto" w:fill="FAFAFA"/>
                <w:hideMark/>
              </w:tcPr>
            </w:tcPrChange>
          </w:tcPr>
          <w:p w14:paraId="7D333D31" w14:textId="77777777" w:rsidR="008027CD" w:rsidRPr="008027CD" w:rsidRDefault="008027CD" w:rsidP="008027CD">
            <w:pPr>
              <w:outlineLvl w:val="2"/>
              <w:rPr>
                <w:ins w:id="10729" w:author="Salah Soliman" w:date="2020-01-31T16:39:00Z"/>
                <w:rFonts w:ascii="Open Sans Semibold" w:eastAsia="Open Sans" w:hAnsi="Open Sans Semibold" w:cs="Open Sans Semibold"/>
                <w:color w:val="11143F"/>
              </w:rPr>
            </w:pPr>
            <w:ins w:id="10730" w:author="Salah Soliman" w:date="2020-01-31T16:39:00Z">
              <w:r w:rsidRPr="008027CD">
                <w:rPr>
                  <w:rFonts w:ascii="Open Sans Semibold" w:eastAsia="Open Sans" w:hAnsi="Open Sans Semibold" w:cs="Open Sans Semibold"/>
                  <w:color w:val="11143F"/>
                </w:rPr>
                <w:t>When encoding 3 columns with 6 unique values in the first, 2 unique values in the second and 4 unique values in the third using a one-hot encoder, how many columns will be in the output?</w:t>
              </w:r>
            </w:ins>
          </w:p>
        </w:tc>
      </w:tr>
      <w:tr w:rsidR="008027CD" w:rsidRPr="008027CD" w14:paraId="74520E40" w14:textId="77777777" w:rsidTr="51235A2F">
        <w:trPr>
          <w:cantSplit/>
          <w:ins w:id="10731" w:author="Salah Soliman" w:date="2020-01-31T16:39:00Z"/>
        </w:trPr>
        <w:tc>
          <w:tcPr>
            <w:tcW w:w="265" w:type="dxa"/>
            <w:tcBorders>
              <w:top w:val="nil"/>
              <w:left w:val="single" w:sz="4" w:space="0" w:color="DBDBDB" w:themeColor="accent3" w:themeTint="66"/>
              <w:bottom w:val="nil"/>
              <w:right w:val="nil"/>
            </w:tcBorders>
            <w:shd w:val="clear" w:color="auto" w:fill="FAFAFA"/>
            <w:tcPrChange w:id="10732" w:author="Alicia Romero Lopez" w:date="2020-01-31T09:48:00Z">
              <w:tcPr>
                <w:tcW w:w="265" w:type="dxa"/>
                <w:tcBorders>
                  <w:top w:val="nil"/>
                  <w:left w:val="single" w:sz="4" w:space="0" w:color="DBDBDB"/>
                  <w:bottom w:val="nil"/>
                  <w:right w:val="nil"/>
                </w:tcBorders>
                <w:shd w:val="clear" w:color="auto" w:fill="FAFAFA"/>
              </w:tcPr>
            </w:tcPrChange>
          </w:tcPr>
          <w:p w14:paraId="1801B4ED" w14:textId="77777777" w:rsidR="008027CD" w:rsidRPr="008027CD" w:rsidRDefault="008027CD" w:rsidP="008027CD">
            <w:pPr>
              <w:rPr>
                <w:ins w:id="10733" w:author="Salah Soliman" w:date="2020-01-31T16:39:00Z"/>
                <w:rFonts w:ascii="Open Sans" w:eastAsia="Open Sans" w:hAnsi="Open Sans" w:cs="Times New Roman"/>
              </w:rPr>
            </w:pPr>
          </w:p>
        </w:tc>
        <w:tc>
          <w:tcPr>
            <w:tcW w:w="630" w:type="dxa"/>
            <w:tcBorders>
              <w:top w:val="nil"/>
              <w:left w:val="nil"/>
              <w:bottom w:val="nil"/>
              <w:right w:val="nil"/>
            </w:tcBorders>
            <w:shd w:val="clear" w:color="auto" w:fill="FFFFFF" w:themeFill="background1"/>
            <w:vAlign w:val="center"/>
            <w:hideMark/>
            <w:tcPrChange w:id="10734" w:author="Alicia Romero Lopez" w:date="2020-01-31T09:48:00Z">
              <w:tcPr>
                <w:tcW w:w="630" w:type="dxa"/>
                <w:tcBorders>
                  <w:top w:val="nil"/>
                  <w:left w:val="nil"/>
                  <w:bottom w:val="nil"/>
                  <w:right w:val="nil"/>
                </w:tcBorders>
                <w:shd w:val="clear" w:color="auto" w:fill="FFFFFF"/>
                <w:hideMark/>
              </w:tcPr>
            </w:tcPrChange>
          </w:tcPr>
          <w:p w14:paraId="1486B26E" w14:textId="579807A3" w:rsidR="008027CD" w:rsidRPr="008027CD" w:rsidRDefault="008027CD" w:rsidP="008027CD">
            <w:pPr>
              <w:rPr>
                <w:ins w:id="10735" w:author="Salah Soliman" w:date="2020-01-31T16:39:00Z"/>
                <w:rFonts w:ascii="Open Sans" w:eastAsia="Open Sans" w:hAnsi="Open Sans" w:cs="Times New Roman"/>
              </w:rPr>
            </w:pPr>
            <w:ins w:id="10736" w:author="Salah Soliman" w:date="2020-01-31T16:39:00Z">
              <w:r w:rsidRPr="008027CD">
                <w:rPr>
                  <w:rFonts w:ascii="Open Sans" w:eastAsia="Open Sans" w:hAnsi="Open Sans" w:cs="Times New Roman"/>
                  <w:noProof/>
                  <w:rPrChange w:id="10737" w:author="Unknown">
                    <w:rPr>
                      <w:noProof/>
                    </w:rPr>
                  </w:rPrChange>
                </w:rPr>
                <mc:AlternateContent>
                  <mc:Choice Requires="wps">
                    <w:drawing>
                      <wp:inline distT="0" distB="0" distL="0" distR="0" wp14:anchorId="08E10AC5" wp14:editId="3C66DD24">
                        <wp:extent cx="207010" cy="207010"/>
                        <wp:effectExtent l="19050" t="19050" r="21590" b="21590"/>
                        <wp:docPr id="372" name="Oval 3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010" cy="207010"/>
                                </a:xfrm>
                                <a:prstGeom prst="ellipse">
                                  <a:avLst/>
                                </a:prstGeom>
                                <a:noFill/>
                                <a:ln w="28575">
                                  <a:solidFill>
                                    <a:srgbClr val="DBDBDB">
                                      <a:lumMod val="90000"/>
                                      <a:lumOff val="0"/>
                                    </a:srgb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inline>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w16se="http://schemas.microsoft.com/office/word/2015/wordml/symex" xmlns:cx1="http://schemas.microsoft.com/office/drawing/2015/9/8/chartex" xmlns:cx="http://schemas.microsoft.com/office/drawing/2014/chartex">
                    <w:pict>
                      <v:oval w14:anchorId="0890AB0F" id="Oval 372" o:spid="_x0000_s1026" style="width:16.3pt;height:16.3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" filled="f" strokecolor="#c5c5c5" strokeweight="2.25pt">
                        <v:stroke joinstyle="miter"/>
                        <w10:anchorlock/>
                      </v:oval>
                    </w:pict>
                  </mc:Fallback>
                </mc:AlternateContent>
              </w:r>
            </w:ins>
          </w:p>
        </w:tc>
        <w:tc>
          <w:tcPr>
            <w:tcW w:w="450" w:type="dxa"/>
            <w:tcBorders>
              <w:top w:val="nil"/>
              <w:left w:val="nil"/>
              <w:bottom w:val="nil"/>
              <w:right w:val="nil"/>
            </w:tcBorders>
            <w:shd w:val="clear" w:color="auto" w:fill="FFFFFF" w:themeFill="background1"/>
            <w:vAlign w:val="center"/>
            <w:hideMark/>
            <w:tcPrChange w:id="10738" w:author="Alicia Romero Lopez" w:date="2020-01-31T09:48:00Z">
              <w:tcPr>
                <w:tcW w:w="450" w:type="dxa"/>
                <w:tcBorders>
                  <w:top w:val="nil"/>
                  <w:left w:val="nil"/>
                  <w:bottom w:val="nil"/>
                  <w:right w:val="nil"/>
                </w:tcBorders>
                <w:shd w:val="clear" w:color="auto" w:fill="FFFFFF"/>
                <w:hideMark/>
              </w:tcPr>
            </w:tcPrChange>
          </w:tcPr>
          <w:p w14:paraId="0E77E0A2" w14:textId="77777777" w:rsidR="008027CD" w:rsidRPr="008027CD" w:rsidRDefault="008027CD" w:rsidP="008027CD">
            <w:pPr>
              <w:rPr>
                <w:ins w:id="10739" w:author="Salah Soliman" w:date="2020-01-31T16:39:00Z"/>
                <w:rFonts w:ascii="Open Sans Semibold" w:eastAsia="Open Sans" w:hAnsi="Open Sans Semibold" w:cs="Open Sans Semibold"/>
              </w:rPr>
            </w:pPr>
            <w:ins w:id="10740" w:author="Salah Soliman" w:date="2020-01-31T16:39:00Z">
              <w:r w:rsidRPr="008027CD">
                <w:rPr>
                  <w:rFonts w:ascii="Open Sans Semibold" w:eastAsia="Open Sans" w:hAnsi="Open Sans Semibold" w:cs="Open Sans Semibold"/>
                </w:rPr>
                <w:t>a.</w:t>
              </w:r>
            </w:ins>
          </w:p>
        </w:tc>
        <w:tc>
          <w:tcPr>
            <w:tcW w:w="8841" w:type="dxa"/>
            <w:gridSpan w:val="3"/>
            <w:tcBorders>
              <w:top w:val="nil"/>
              <w:left w:val="nil"/>
              <w:bottom w:val="nil"/>
              <w:right w:val="nil"/>
            </w:tcBorders>
            <w:shd w:val="clear" w:color="auto" w:fill="FFFFFF" w:themeFill="background1"/>
            <w:vAlign w:val="center"/>
            <w:hideMark/>
            <w:tcPrChange w:id="10741" w:author="Alicia Romero Lopez" w:date="2020-01-31T09:48:00Z">
              <w:tcPr>
                <w:tcW w:w="8841" w:type="dxa"/>
                <w:gridSpan w:val="3"/>
                <w:tcBorders>
                  <w:top w:val="nil"/>
                  <w:left w:val="nil"/>
                  <w:bottom w:val="nil"/>
                  <w:right w:val="nil"/>
                </w:tcBorders>
                <w:shd w:val="clear" w:color="auto" w:fill="FFFFFF"/>
                <w:hideMark/>
              </w:tcPr>
            </w:tcPrChange>
          </w:tcPr>
          <w:p w14:paraId="27F162F2" w14:textId="77777777" w:rsidR="008027CD" w:rsidRPr="008027CD" w:rsidRDefault="008027CD" w:rsidP="008027CD">
            <w:pPr>
              <w:rPr>
                <w:ins w:id="10742" w:author="Salah Soliman" w:date="2020-01-31T16:39:00Z"/>
                <w:rFonts w:ascii="Open Sans" w:eastAsia="Open Sans" w:hAnsi="Open Sans" w:cs="Times New Roman"/>
              </w:rPr>
            </w:pPr>
            <w:ins w:id="10743" w:author="Salah Soliman" w:date="2020-01-31T16:39:00Z">
              <w:r w:rsidRPr="008027CD">
                <w:rPr>
                  <w:rFonts w:ascii="Open Sans" w:eastAsia="Open Sans" w:hAnsi="Open Sans" w:cs="Times New Roman"/>
                </w:rPr>
                <w:t>144.</w:t>
              </w:r>
            </w:ins>
          </w:p>
        </w:tc>
        <w:tc>
          <w:tcPr>
            <w:tcW w:w="270" w:type="dxa"/>
            <w:tcBorders>
              <w:top w:val="nil"/>
              <w:left w:val="nil"/>
              <w:bottom w:val="nil"/>
              <w:right w:val="single" w:sz="4" w:space="0" w:color="DBDBDB" w:themeColor="accent3" w:themeTint="66"/>
            </w:tcBorders>
            <w:shd w:val="clear" w:color="auto" w:fill="FAFAFA"/>
            <w:tcPrChange w:id="10744" w:author="Alicia Romero Lopez" w:date="2020-01-31T09:48:00Z">
              <w:tcPr>
                <w:tcW w:w="270" w:type="dxa"/>
                <w:tcBorders>
                  <w:top w:val="nil"/>
                  <w:left w:val="nil"/>
                  <w:bottom w:val="nil"/>
                  <w:right w:val="single" w:sz="4" w:space="0" w:color="DBDBDB"/>
                </w:tcBorders>
                <w:shd w:val="clear" w:color="auto" w:fill="FAFAFA"/>
              </w:tcPr>
            </w:tcPrChange>
          </w:tcPr>
          <w:p w14:paraId="726DAB50" w14:textId="77777777" w:rsidR="008027CD" w:rsidRPr="008027CD" w:rsidRDefault="008027CD" w:rsidP="008027CD">
            <w:pPr>
              <w:rPr>
                <w:ins w:id="10745" w:author="Salah Soliman" w:date="2020-01-31T16:39:00Z"/>
                <w:rFonts w:ascii="Open Sans" w:eastAsia="Open Sans" w:hAnsi="Open Sans" w:cs="Times New Roman"/>
              </w:rPr>
            </w:pPr>
          </w:p>
        </w:tc>
      </w:tr>
      <w:tr w:rsidR="008027CD" w:rsidRPr="008027CD" w14:paraId="35586D59" w14:textId="77777777" w:rsidTr="51235A2F">
        <w:trPr>
          <w:cantSplit/>
          <w:trHeight w:val="20"/>
          <w:ins w:id="10746" w:author="Salah Soliman" w:date="2020-01-31T16:39:00Z"/>
        </w:trPr>
        <w:tc>
          <w:tcPr>
            <w:tcW w:w="265" w:type="dxa"/>
            <w:tcBorders>
              <w:top w:val="nil"/>
              <w:left w:val="single" w:sz="4" w:space="0" w:color="DBDBDB" w:themeColor="accent3" w:themeTint="66"/>
              <w:bottom w:val="nil"/>
              <w:right w:val="nil"/>
            </w:tcBorders>
            <w:shd w:val="clear" w:color="auto" w:fill="FAFAFA"/>
            <w:tcPrChange w:id="10747" w:author="Alicia Romero Lopez" w:date="2020-01-31T09:48:00Z">
              <w:tcPr>
                <w:tcW w:w="265" w:type="dxa"/>
                <w:tcBorders>
                  <w:top w:val="nil"/>
                  <w:left w:val="single" w:sz="4" w:space="0" w:color="DBDBDB"/>
                  <w:bottom w:val="nil"/>
                  <w:right w:val="nil"/>
                </w:tcBorders>
                <w:shd w:val="clear" w:color="auto" w:fill="FAFAFA"/>
              </w:tcPr>
            </w:tcPrChange>
          </w:tcPr>
          <w:p w14:paraId="0AF9A690" w14:textId="77777777" w:rsidR="008027CD" w:rsidRPr="008027CD" w:rsidRDefault="008027CD" w:rsidP="008027CD">
            <w:pPr>
              <w:rPr>
                <w:ins w:id="10748" w:author="Salah Soliman" w:date="2020-01-31T16:39:00Z"/>
                <w:rFonts w:ascii="Open Sans" w:eastAsia="Open Sans" w:hAnsi="Open Sans" w:cs="Times New Roman"/>
                <w:color w:val="404040"/>
                <w:sz w:val="16"/>
                <w:szCs w:val="16"/>
              </w:rPr>
            </w:pPr>
          </w:p>
        </w:tc>
        <w:tc>
          <w:tcPr>
            <w:tcW w:w="630" w:type="dxa"/>
            <w:tcBorders>
              <w:top w:val="nil"/>
              <w:left w:val="nil"/>
              <w:bottom w:val="nil"/>
              <w:right w:val="nil"/>
            </w:tcBorders>
            <w:shd w:val="clear" w:color="auto" w:fill="FAFAFA"/>
            <w:vAlign w:val="center"/>
            <w:tcPrChange w:id="10749" w:author="Alicia Romero Lopez" w:date="2020-01-31T09:48:00Z">
              <w:tcPr>
                <w:tcW w:w="630" w:type="dxa"/>
                <w:tcBorders>
                  <w:top w:val="nil"/>
                  <w:left w:val="nil"/>
                  <w:bottom w:val="nil"/>
                  <w:right w:val="nil"/>
                </w:tcBorders>
                <w:shd w:val="clear" w:color="auto" w:fill="FAFAFA"/>
              </w:tcPr>
            </w:tcPrChange>
          </w:tcPr>
          <w:p w14:paraId="267798CA" w14:textId="77777777" w:rsidR="008027CD" w:rsidRPr="008027CD" w:rsidRDefault="008027CD" w:rsidP="008027CD">
            <w:pPr>
              <w:rPr>
                <w:ins w:id="10750" w:author="Salah Soliman" w:date="2020-01-31T16:39:00Z"/>
                <w:rFonts w:ascii="Open Sans" w:eastAsia="Open Sans" w:hAnsi="Open Sans" w:cs="Times New Roman"/>
                <w:color w:val="404040"/>
                <w:sz w:val="16"/>
                <w:szCs w:val="16"/>
              </w:rPr>
            </w:pPr>
          </w:p>
        </w:tc>
        <w:tc>
          <w:tcPr>
            <w:tcW w:w="3330" w:type="dxa"/>
            <w:gridSpan w:val="2"/>
            <w:tcBorders>
              <w:top w:val="nil"/>
              <w:left w:val="nil"/>
              <w:bottom w:val="nil"/>
              <w:right w:val="nil"/>
            </w:tcBorders>
            <w:shd w:val="clear" w:color="auto" w:fill="FAFAFA"/>
            <w:vAlign w:val="center"/>
            <w:tcPrChange w:id="10751" w:author="Alicia Romero Lopez" w:date="2020-01-31T09:48:00Z">
              <w:tcPr>
                <w:tcW w:w="3330" w:type="dxa"/>
                <w:gridSpan w:val="2"/>
                <w:tcBorders>
                  <w:top w:val="nil"/>
                  <w:left w:val="nil"/>
                  <w:bottom w:val="nil"/>
                  <w:right w:val="nil"/>
                </w:tcBorders>
                <w:shd w:val="clear" w:color="auto" w:fill="FAFAFA"/>
              </w:tcPr>
            </w:tcPrChange>
          </w:tcPr>
          <w:p w14:paraId="552D32E1" w14:textId="77777777" w:rsidR="008027CD" w:rsidRPr="008027CD" w:rsidRDefault="008027CD" w:rsidP="008027CD">
            <w:pPr>
              <w:rPr>
                <w:ins w:id="10752" w:author="Salah Soliman" w:date="2020-01-31T16:39:00Z"/>
                <w:rFonts w:ascii="Open Sans" w:eastAsia="Open Sans" w:hAnsi="Open Sans" w:cs="Times New Roman"/>
                <w:color w:val="404040"/>
                <w:sz w:val="16"/>
                <w:szCs w:val="16"/>
              </w:rPr>
            </w:pPr>
          </w:p>
        </w:tc>
        <w:tc>
          <w:tcPr>
            <w:tcW w:w="1980" w:type="dxa"/>
            <w:tcBorders>
              <w:top w:val="nil"/>
              <w:left w:val="nil"/>
              <w:bottom w:val="nil"/>
              <w:right w:val="nil"/>
            </w:tcBorders>
            <w:shd w:val="clear" w:color="auto" w:fill="FAFAFA"/>
            <w:vAlign w:val="center"/>
            <w:tcPrChange w:id="10753" w:author="Alicia Romero Lopez" w:date="2020-01-31T09:48:00Z">
              <w:tcPr>
                <w:tcW w:w="1980" w:type="dxa"/>
                <w:tcBorders>
                  <w:top w:val="nil"/>
                  <w:left w:val="nil"/>
                  <w:bottom w:val="nil"/>
                  <w:right w:val="nil"/>
                </w:tcBorders>
                <w:shd w:val="clear" w:color="auto" w:fill="FAFAFA"/>
              </w:tcPr>
            </w:tcPrChange>
          </w:tcPr>
          <w:p w14:paraId="4205D61A" w14:textId="77777777" w:rsidR="008027CD" w:rsidRPr="008027CD" w:rsidRDefault="008027CD" w:rsidP="008027CD">
            <w:pPr>
              <w:rPr>
                <w:ins w:id="10754" w:author="Salah Soliman" w:date="2020-01-31T16:39:00Z"/>
                <w:rFonts w:ascii="Open Sans" w:eastAsia="Open Sans" w:hAnsi="Open Sans" w:cs="Times New Roman"/>
                <w:color w:val="404040"/>
                <w:sz w:val="16"/>
                <w:szCs w:val="16"/>
              </w:rPr>
            </w:pPr>
          </w:p>
        </w:tc>
        <w:tc>
          <w:tcPr>
            <w:tcW w:w="3978" w:type="dxa"/>
            <w:tcBorders>
              <w:top w:val="nil"/>
              <w:left w:val="nil"/>
              <w:bottom w:val="nil"/>
              <w:right w:val="nil"/>
            </w:tcBorders>
            <w:shd w:val="clear" w:color="auto" w:fill="FAFAFA"/>
            <w:vAlign w:val="center"/>
            <w:tcPrChange w:id="10755" w:author="Alicia Romero Lopez" w:date="2020-01-31T09:48:00Z">
              <w:tcPr>
                <w:tcW w:w="3978" w:type="dxa"/>
                <w:tcBorders>
                  <w:top w:val="nil"/>
                  <w:left w:val="nil"/>
                  <w:bottom w:val="nil"/>
                  <w:right w:val="nil"/>
                </w:tcBorders>
                <w:shd w:val="clear" w:color="auto" w:fill="FAFAFA"/>
              </w:tcPr>
            </w:tcPrChange>
          </w:tcPr>
          <w:p w14:paraId="74F380A7" w14:textId="77777777" w:rsidR="008027CD" w:rsidRPr="008027CD" w:rsidRDefault="008027CD" w:rsidP="008027CD">
            <w:pPr>
              <w:rPr>
                <w:ins w:id="10756" w:author="Salah Soliman" w:date="2020-01-31T16:39:00Z"/>
                <w:rFonts w:ascii="Open Sans" w:eastAsia="Open Sans" w:hAnsi="Open Sans" w:cs="Times New Roman"/>
                <w:noProof/>
                <w:color w:val="404040"/>
                <w:sz w:val="16"/>
                <w:szCs w:val="16"/>
              </w:rPr>
            </w:pPr>
          </w:p>
        </w:tc>
        <w:tc>
          <w:tcPr>
            <w:tcW w:w="270" w:type="dxa"/>
            <w:tcBorders>
              <w:top w:val="nil"/>
              <w:left w:val="nil"/>
              <w:bottom w:val="nil"/>
              <w:right w:val="single" w:sz="4" w:space="0" w:color="DBDBDB" w:themeColor="accent3" w:themeTint="66"/>
            </w:tcBorders>
            <w:shd w:val="clear" w:color="auto" w:fill="FAFAFA"/>
            <w:tcPrChange w:id="10757" w:author="Alicia Romero Lopez" w:date="2020-01-31T09:48:00Z">
              <w:tcPr>
                <w:tcW w:w="270" w:type="dxa"/>
                <w:tcBorders>
                  <w:top w:val="nil"/>
                  <w:left w:val="nil"/>
                  <w:bottom w:val="nil"/>
                  <w:right w:val="single" w:sz="4" w:space="0" w:color="DBDBDB"/>
                </w:tcBorders>
                <w:shd w:val="clear" w:color="auto" w:fill="FAFAFA"/>
              </w:tcPr>
            </w:tcPrChange>
          </w:tcPr>
          <w:p w14:paraId="3C9B855F" w14:textId="77777777" w:rsidR="008027CD" w:rsidRPr="008027CD" w:rsidRDefault="008027CD" w:rsidP="008027CD">
            <w:pPr>
              <w:rPr>
                <w:ins w:id="10758" w:author="Salah Soliman" w:date="2020-01-31T16:39:00Z"/>
                <w:rFonts w:ascii="Open Sans" w:eastAsia="Open Sans" w:hAnsi="Open Sans" w:cs="Times New Roman"/>
                <w:color w:val="404040"/>
                <w:sz w:val="16"/>
                <w:szCs w:val="16"/>
              </w:rPr>
            </w:pPr>
          </w:p>
        </w:tc>
      </w:tr>
      <w:tr w:rsidR="008027CD" w:rsidRPr="008027CD" w14:paraId="15AC4C65" w14:textId="77777777" w:rsidTr="51235A2F">
        <w:trPr>
          <w:cantSplit/>
          <w:ins w:id="10759" w:author="Salah Soliman" w:date="2020-01-31T16:39:00Z"/>
        </w:trPr>
        <w:tc>
          <w:tcPr>
            <w:tcW w:w="265" w:type="dxa"/>
            <w:tcBorders>
              <w:top w:val="nil"/>
              <w:left w:val="single" w:sz="4" w:space="0" w:color="DBDBDB" w:themeColor="accent3" w:themeTint="66"/>
              <w:bottom w:val="nil"/>
              <w:right w:val="nil"/>
            </w:tcBorders>
            <w:shd w:val="clear" w:color="auto" w:fill="FAFAFA"/>
            <w:tcPrChange w:id="10760" w:author="Alicia Romero Lopez" w:date="2020-01-31T09:48:00Z">
              <w:tcPr>
                <w:tcW w:w="265" w:type="dxa"/>
                <w:tcBorders>
                  <w:top w:val="nil"/>
                  <w:left w:val="single" w:sz="4" w:space="0" w:color="DBDBDB"/>
                  <w:bottom w:val="nil"/>
                  <w:right w:val="nil"/>
                </w:tcBorders>
                <w:shd w:val="clear" w:color="auto" w:fill="FAFAFA"/>
              </w:tcPr>
            </w:tcPrChange>
          </w:tcPr>
          <w:p w14:paraId="1C67AF06" w14:textId="77777777" w:rsidR="008027CD" w:rsidRPr="008027CD" w:rsidRDefault="008027CD" w:rsidP="008027CD">
            <w:pPr>
              <w:rPr>
                <w:ins w:id="10761" w:author="Salah Soliman" w:date="2020-01-31T16:39:00Z"/>
                <w:rFonts w:ascii="Open Sans" w:eastAsia="Open Sans" w:hAnsi="Open Sans" w:cs="Times New Roman"/>
              </w:rPr>
            </w:pPr>
          </w:p>
        </w:tc>
        <w:tc>
          <w:tcPr>
            <w:tcW w:w="630" w:type="dxa"/>
            <w:tcBorders>
              <w:top w:val="nil"/>
              <w:left w:val="nil"/>
              <w:bottom w:val="nil"/>
              <w:right w:val="nil"/>
            </w:tcBorders>
            <w:shd w:val="clear" w:color="auto" w:fill="FFFFFF" w:themeFill="background1"/>
            <w:vAlign w:val="center"/>
            <w:hideMark/>
            <w:tcPrChange w:id="10762" w:author="Alicia Romero Lopez" w:date="2020-01-31T09:48:00Z">
              <w:tcPr>
                <w:tcW w:w="630" w:type="dxa"/>
                <w:tcBorders>
                  <w:top w:val="nil"/>
                  <w:left w:val="nil"/>
                  <w:bottom w:val="nil"/>
                  <w:right w:val="nil"/>
                </w:tcBorders>
                <w:shd w:val="clear" w:color="auto" w:fill="FFFFFF"/>
                <w:hideMark/>
              </w:tcPr>
            </w:tcPrChange>
          </w:tcPr>
          <w:p w14:paraId="50B23BCA" w14:textId="19A36B26" w:rsidR="008027CD" w:rsidRPr="008027CD" w:rsidRDefault="008027CD" w:rsidP="008027CD">
            <w:pPr>
              <w:rPr>
                <w:ins w:id="10763" w:author="Salah Soliman" w:date="2020-01-31T16:39:00Z"/>
                <w:rFonts w:ascii="Open Sans" w:eastAsia="Open Sans" w:hAnsi="Open Sans" w:cs="Times New Roman"/>
                <w:noProof/>
              </w:rPr>
            </w:pPr>
            <w:ins w:id="10764" w:author="Salah Soliman" w:date="2020-01-31T16:39:00Z">
              <w:r w:rsidRPr="008027CD">
                <w:rPr>
                  <w:rFonts w:ascii="Open Sans" w:eastAsia="Open Sans" w:hAnsi="Open Sans" w:cs="Times New Roman"/>
                  <w:noProof/>
                  <w:rPrChange w:id="10765" w:author="Unknown">
                    <w:rPr>
                      <w:noProof/>
                    </w:rPr>
                  </w:rPrChange>
                </w:rPr>
                <mc:AlternateContent>
                  <mc:Choice Requires="wps">
                    <w:drawing>
                      <wp:inline distT="0" distB="0" distL="0" distR="0" wp14:anchorId="513E830C" wp14:editId="66363C72">
                        <wp:extent cx="207010" cy="207010"/>
                        <wp:effectExtent l="19050" t="19050" r="21590" b="21590"/>
                        <wp:docPr id="373" name="Oval 3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010" cy="207010"/>
                                </a:xfrm>
                                <a:prstGeom prst="ellipse">
                                  <a:avLst/>
                                </a:prstGeom>
                                <a:noFill/>
                                <a:ln w="28575">
                                  <a:solidFill>
                                    <a:srgbClr val="DBDBDB">
                                      <a:lumMod val="90000"/>
                                      <a:lumOff val="0"/>
                                    </a:srgb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inline>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w16se="http://schemas.microsoft.com/office/word/2015/wordml/symex" xmlns:cx1="http://schemas.microsoft.com/office/drawing/2015/9/8/chartex" xmlns:cx="http://schemas.microsoft.com/office/drawing/2014/chartex">
                    <w:pict>
                      <v:oval w14:anchorId="6768FEF3" id="Oval 373" o:spid="_x0000_s1026" style="width:16.3pt;height:16.3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" filled="f" strokecolor="#c5c5c5" strokeweight="2.25pt">
                        <v:stroke joinstyle="miter"/>
                        <w10:anchorlock/>
                      </v:oval>
                    </w:pict>
                  </mc:Fallback>
                </mc:AlternateContent>
              </w:r>
            </w:ins>
          </w:p>
        </w:tc>
        <w:tc>
          <w:tcPr>
            <w:tcW w:w="450" w:type="dxa"/>
            <w:tcBorders>
              <w:top w:val="nil"/>
              <w:left w:val="nil"/>
              <w:bottom w:val="nil"/>
              <w:right w:val="nil"/>
            </w:tcBorders>
            <w:shd w:val="clear" w:color="auto" w:fill="FFFFFF" w:themeFill="background1"/>
            <w:vAlign w:val="center"/>
            <w:hideMark/>
            <w:tcPrChange w:id="10766" w:author="Alicia Romero Lopez" w:date="2020-01-31T09:48:00Z">
              <w:tcPr>
                <w:tcW w:w="450" w:type="dxa"/>
                <w:tcBorders>
                  <w:top w:val="nil"/>
                  <w:left w:val="nil"/>
                  <w:bottom w:val="nil"/>
                  <w:right w:val="nil"/>
                </w:tcBorders>
                <w:shd w:val="clear" w:color="auto" w:fill="FFFFFF"/>
                <w:hideMark/>
              </w:tcPr>
            </w:tcPrChange>
          </w:tcPr>
          <w:p w14:paraId="60ACA094" w14:textId="77777777" w:rsidR="008027CD" w:rsidRPr="008027CD" w:rsidRDefault="008027CD" w:rsidP="008027CD">
            <w:pPr>
              <w:rPr>
                <w:ins w:id="10767" w:author="Salah Soliman" w:date="2020-01-31T16:39:00Z"/>
                <w:rFonts w:ascii="Open Sans Semibold" w:eastAsia="Open Sans" w:hAnsi="Open Sans Semibold" w:cs="Open Sans Semibold"/>
              </w:rPr>
            </w:pPr>
            <w:ins w:id="10768" w:author="Salah Soliman" w:date="2020-01-31T16:39:00Z">
              <w:r w:rsidRPr="008027CD">
                <w:rPr>
                  <w:rFonts w:ascii="Open Sans Semibold" w:eastAsia="Open Sans" w:hAnsi="Open Sans Semibold" w:cs="Open Sans Semibold"/>
                </w:rPr>
                <w:t>b.</w:t>
              </w:r>
            </w:ins>
          </w:p>
        </w:tc>
        <w:tc>
          <w:tcPr>
            <w:tcW w:w="8841" w:type="dxa"/>
            <w:gridSpan w:val="3"/>
            <w:tcBorders>
              <w:top w:val="nil"/>
              <w:left w:val="nil"/>
              <w:bottom w:val="nil"/>
              <w:right w:val="nil"/>
            </w:tcBorders>
            <w:shd w:val="clear" w:color="auto" w:fill="FFFFFF" w:themeFill="background1"/>
            <w:vAlign w:val="center"/>
            <w:hideMark/>
            <w:tcPrChange w:id="10769" w:author="Alicia Romero Lopez" w:date="2020-01-31T09:48:00Z">
              <w:tcPr>
                <w:tcW w:w="8841" w:type="dxa"/>
                <w:gridSpan w:val="3"/>
                <w:tcBorders>
                  <w:top w:val="nil"/>
                  <w:left w:val="nil"/>
                  <w:bottom w:val="nil"/>
                  <w:right w:val="nil"/>
                </w:tcBorders>
                <w:shd w:val="clear" w:color="auto" w:fill="FFFFFF"/>
                <w:hideMark/>
              </w:tcPr>
            </w:tcPrChange>
          </w:tcPr>
          <w:p w14:paraId="599932B1" w14:textId="77777777" w:rsidR="008027CD" w:rsidRPr="008027CD" w:rsidRDefault="008027CD" w:rsidP="008027CD">
            <w:pPr>
              <w:rPr>
                <w:ins w:id="10770" w:author="Salah Soliman" w:date="2020-01-31T16:39:00Z"/>
                <w:rFonts w:ascii="Open Sans" w:eastAsia="Open Sans" w:hAnsi="Open Sans" w:cs="Times New Roman"/>
              </w:rPr>
            </w:pPr>
            <w:ins w:id="10771" w:author="Salah Soliman" w:date="2020-01-31T16:39:00Z">
              <w:r w:rsidRPr="008027CD">
                <w:rPr>
                  <w:rFonts w:ascii="Open Sans" w:eastAsia="Open Sans" w:hAnsi="Open Sans" w:cs="Times New Roman"/>
                  <w:highlight w:val="green"/>
                </w:rPr>
                <w:t>12.</w:t>
              </w:r>
            </w:ins>
          </w:p>
        </w:tc>
        <w:tc>
          <w:tcPr>
            <w:tcW w:w="270" w:type="dxa"/>
            <w:tcBorders>
              <w:top w:val="nil"/>
              <w:left w:val="nil"/>
              <w:bottom w:val="nil"/>
              <w:right w:val="single" w:sz="4" w:space="0" w:color="DBDBDB" w:themeColor="accent3" w:themeTint="66"/>
            </w:tcBorders>
            <w:shd w:val="clear" w:color="auto" w:fill="FAFAFA"/>
            <w:tcPrChange w:id="10772" w:author="Alicia Romero Lopez" w:date="2020-01-31T09:48:00Z">
              <w:tcPr>
                <w:tcW w:w="270" w:type="dxa"/>
                <w:tcBorders>
                  <w:top w:val="nil"/>
                  <w:left w:val="nil"/>
                  <w:bottom w:val="nil"/>
                  <w:right w:val="single" w:sz="4" w:space="0" w:color="DBDBDB"/>
                </w:tcBorders>
                <w:shd w:val="clear" w:color="auto" w:fill="FAFAFA"/>
              </w:tcPr>
            </w:tcPrChange>
          </w:tcPr>
          <w:p w14:paraId="653AA3D7" w14:textId="77777777" w:rsidR="008027CD" w:rsidRPr="008027CD" w:rsidRDefault="008027CD" w:rsidP="008027CD">
            <w:pPr>
              <w:rPr>
                <w:ins w:id="10773" w:author="Salah Soliman" w:date="2020-01-31T16:39:00Z"/>
                <w:rFonts w:ascii="Open Sans" w:eastAsia="Open Sans" w:hAnsi="Open Sans" w:cs="Times New Roman"/>
              </w:rPr>
            </w:pPr>
          </w:p>
        </w:tc>
      </w:tr>
      <w:tr w:rsidR="008027CD" w:rsidRPr="008027CD" w14:paraId="41D6E64E" w14:textId="77777777" w:rsidTr="51235A2F">
        <w:trPr>
          <w:cantSplit/>
          <w:trHeight w:val="20"/>
          <w:ins w:id="10774" w:author="Salah Soliman" w:date="2020-01-31T16:39:00Z"/>
        </w:trPr>
        <w:tc>
          <w:tcPr>
            <w:tcW w:w="265" w:type="dxa"/>
            <w:tcBorders>
              <w:top w:val="nil"/>
              <w:left w:val="single" w:sz="4" w:space="0" w:color="DBDBDB" w:themeColor="accent3" w:themeTint="66"/>
              <w:bottom w:val="nil"/>
              <w:right w:val="nil"/>
            </w:tcBorders>
            <w:shd w:val="clear" w:color="auto" w:fill="FAFAFA"/>
            <w:tcPrChange w:id="10775" w:author="Alicia Romero Lopez" w:date="2020-01-31T09:48:00Z">
              <w:tcPr>
                <w:tcW w:w="265" w:type="dxa"/>
                <w:tcBorders>
                  <w:top w:val="nil"/>
                  <w:left w:val="single" w:sz="4" w:space="0" w:color="DBDBDB"/>
                  <w:bottom w:val="nil"/>
                  <w:right w:val="nil"/>
                </w:tcBorders>
                <w:shd w:val="clear" w:color="auto" w:fill="FAFAFA"/>
              </w:tcPr>
            </w:tcPrChange>
          </w:tcPr>
          <w:p w14:paraId="0DFB77A4" w14:textId="77777777" w:rsidR="008027CD" w:rsidRPr="008027CD" w:rsidRDefault="008027CD" w:rsidP="008027CD">
            <w:pPr>
              <w:rPr>
                <w:ins w:id="10776" w:author="Salah Soliman" w:date="2020-01-31T16:39:00Z"/>
                <w:rFonts w:ascii="Open Sans" w:eastAsia="Open Sans" w:hAnsi="Open Sans" w:cs="Times New Roman"/>
                <w:color w:val="404040"/>
                <w:sz w:val="16"/>
                <w:szCs w:val="16"/>
              </w:rPr>
            </w:pPr>
          </w:p>
        </w:tc>
        <w:tc>
          <w:tcPr>
            <w:tcW w:w="630" w:type="dxa"/>
            <w:tcBorders>
              <w:top w:val="nil"/>
              <w:left w:val="nil"/>
              <w:bottom w:val="nil"/>
              <w:right w:val="nil"/>
            </w:tcBorders>
            <w:shd w:val="clear" w:color="auto" w:fill="FAFAFA"/>
            <w:vAlign w:val="center"/>
            <w:tcPrChange w:id="10777" w:author="Alicia Romero Lopez" w:date="2020-01-31T09:48:00Z">
              <w:tcPr>
                <w:tcW w:w="630" w:type="dxa"/>
                <w:tcBorders>
                  <w:top w:val="nil"/>
                  <w:left w:val="nil"/>
                  <w:bottom w:val="nil"/>
                  <w:right w:val="nil"/>
                </w:tcBorders>
                <w:shd w:val="clear" w:color="auto" w:fill="FAFAFA"/>
              </w:tcPr>
            </w:tcPrChange>
          </w:tcPr>
          <w:p w14:paraId="032983DB" w14:textId="77777777" w:rsidR="008027CD" w:rsidRPr="008027CD" w:rsidRDefault="008027CD" w:rsidP="008027CD">
            <w:pPr>
              <w:rPr>
                <w:ins w:id="10778" w:author="Salah Soliman" w:date="2020-01-31T16:39:00Z"/>
                <w:rFonts w:ascii="Open Sans" w:eastAsia="Open Sans" w:hAnsi="Open Sans" w:cs="Times New Roman"/>
                <w:color w:val="404040"/>
                <w:sz w:val="16"/>
                <w:szCs w:val="16"/>
              </w:rPr>
            </w:pPr>
          </w:p>
        </w:tc>
        <w:tc>
          <w:tcPr>
            <w:tcW w:w="3330" w:type="dxa"/>
            <w:gridSpan w:val="2"/>
            <w:tcBorders>
              <w:top w:val="nil"/>
              <w:left w:val="nil"/>
              <w:bottom w:val="nil"/>
              <w:right w:val="nil"/>
            </w:tcBorders>
            <w:shd w:val="clear" w:color="auto" w:fill="FAFAFA"/>
            <w:vAlign w:val="center"/>
            <w:tcPrChange w:id="10779" w:author="Alicia Romero Lopez" w:date="2020-01-31T09:48:00Z">
              <w:tcPr>
                <w:tcW w:w="3330" w:type="dxa"/>
                <w:gridSpan w:val="2"/>
                <w:tcBorders>
                  <w:top w:val="nil"/>
                  <w:left w:val="nil"/>
                  <w:bottom w:val="nil"/>
                  <w:right w:val="nil"/>
                </w:tcBorders>
                <w:shd w:val="clear" w:color="auto" w:fill="FAFAFA"/>
              </w:tcPr>
            </w:tcPrChange>
          </w:tcPr>
          <w:p w14:paraId="6AB421A7" w14:textId="77777777" w:rsidR="008027CD" w:rsidRPr="008027CD" w:rsidRDefault="008027CD" w:rsidP="008027CD">
            <w:pPr>
              <w:rPr>
                <w:ins w:id="10780" w:author="Salah Soliman" w:date="2020-01-31T16:39:00Z"/>
                <w:rFonts w:ascii="Open Sans" w:eastAsia="Open Sans" w:hAnsi="Open Sans" w:cs="Times New Roman"/>
                <w:color w:val="404040"/>
                <w:sz w:val="16"/>
                <w:szCs w:val="16"/>
              </w:rPr>
            </w:pPr>
          </w:p>
        </w:tc>
        <w:tc>
          <w:tcPr>
            <w:tcW w:w="1980" w:type="dxa"/>
            <w:tcBorders>
              <w:top w:val="nil"/>
              <w:left w:val="nil"/>
              <w:bottom w:val="nil"/>
              <w:right w:val="nil"/>
            </w:tcBorders>
            <w:shd w:val="clear" w:color="auto" w:fill="FAFAFA"/>
            <w:vAlign w:val="center"/>
            <w:tcPrChange w:id="10781" w:author="Alicia Romero Lopez" w:date="2020-01-31T09:48:00Z">
              <w:tcPr>
                <w:tcW w:w="1980" w:type="dxa"/>
                <w:tcBorders>
                  <w:top w:val="nil"/>
                  <w:left w:val="nil"/>
                  <w:bottom w:val="nil"/>
                  <w:right w:val="nil"/>
                </w:tcBorders>
                <w:shd w:val="clear" w:color="auto" w:fill="FAFAFA"/>
              </w:tcPr>
            </w:tcPrChange>
          </w:tcPr>
          <w:p w14:paraId="1B7BED3F" w14:textId="77777777" w:rsidR="008027CD" w:rsidRPr="008027CD" w:rsidRDefault="008027CD" w:rsidP="008027CD">
            <w:pPr>
              <w:rPr>
                <w:ins w:id="10782" w:author="Salah Soliman" w:date="2020-01-31T16:39:00Z"/>
                <w:rFonts w:ascii="Open Sans" w:eastAsia="Open Sans" w:hAnsi="Open Sans" w:cs="Times New Roman"/>
                <w:color w:val="404040"/>
                <w:sz w:val="16"/>
                <w:szCs w:val="16"/>
              </w:rPr>
            </w:pPr>
          </w:p>
        </w:tc>
        <w:tc>
          <w:tcPr>
            <w:tcW w:w="3978" w:type="dxa"/>
            <w:tcBorders>
              <w:top w:val="nil"/>
              <w:left w:val="nil"/>
              <w:bottom w:val="nil"/>
              <w:right w:val="nil"/>
            </w:tcBorders>
            <w:shd w:val="clear" w:color="auto" w:fill="FAFAFA"/>
            <w:vAlign w:val="center"/>
            <w:tcPrChange w:id="10783" w:author="Alicia Romero Lopez" w:date="2020-01-31T09:48:00Z">
              <w:tcPr>
                <w:tcW w:w="3978" w:type="dxa"/>
                <w:tcBorders>
                  <w:top w:val="nil"/>
                  <w:left w:val="nil"/>
                  <w:bottom w:val="nil"/>
                  <w:right w:val="nil"/>
                </w:tcBorders>
                <w:shd w:val="clear" w:color="auto" w:fill="FAFAFA"/>
              </w:tcPr>
            </w:tcPrChange>
          </w:tcPr>
          <w:p w14:paraId="7C4951BD" w14:textId="77777777" w:rsidR="008027CD" w:rsidRPr="008027CD" w:rsidRDefault="008027CD" w:rsidP="008027CD">
            <w:pPr>
              <w:rPr>
                <w:ins w:id="10784" w:author="Salah Soliman" w:date="2020-01-31T16:39:00Z"/>
                <w:rFonts w:ascii="Open Sans" w:eastAsia="Open Sans" w:hAnsi="Open Sans" w:cs="Times New Roman"/>
                <w:noProof/>
                <w:color w:val="404040"/>
                <w:sz w:val="16"/>
                <w:szCs w:val="16"/>
              </w:rPr>
            </w:pPr>
          </w:p>
        </w:tc>
        <w:tc>
          <w:tcPr>
            <w:tcW w:w="270" w:type="dxa"/>
            <w:tcBorders>
              <w:top w:val="nil"/>
              <w:left w:val="nil"/>
              <w:bottom w:val="nil"/>
              <w:right w:val="single" w:sz="4" w:space="0" w:color="DBDBDB" w:themeColor="accent3" w:themeTint="66"/>
            </w:tcBorders>
            <w:shd w:val="clear" w:color="auto" w:fill="FAFAFA"/>
            <w:tcPrChange w:id="10785" w:author="Alicia Romero Lopez" w:date="2020-01-31T09:48:00Z">
              <w:tcPr>
                <w:tcW w:w="270" w:type="dxa"/>
                <w:tcBorders>
                  <w:top w:val="nil"/>
                  <w:left w:val="nil"/>
                  <w:bottom w:val="nil"/>
                  <w:right w:val="single" w:sz="4" w:space="0" w:color="DBDBDB"/>
                </w:tcBorders>
                <w:shd w:val="clear" w:color="auto" w:fill="FAFAFA"/>
              </w:tcPr>
            </w:tcPrChange>
          </w:tcPr>
          <w:p w14:paraId="23D1C748" w14:textId="77777777" w:rsidR="008027CD" w:rsidRPr="008027CD" w:rsidRDefault="008027CD" w:rsidP="008027CD">
            <w:pPr>
              <w:rPr>
                <w:ins w:id="10786" w:author="Salah Soliman" w:date="2020-01-31T16:39:00Z"/>
                <w:rFonts w:ascii="Open Sans" w:eastAsia="Open Sans" w:hAnsi="Open Sans" w:cs="Times New Roman"/>
                <w:color w:val="404040"/>
                <w:sz w:val="16"/>
                <w:szCs w:val="16"/>
              </w:rPr>
            </w:pPr>
          </w:p>
        </w:tc>
      </w:tr>
      <w:tr w:rsidR="008027CD" w:rsidRPr="008027CD" w14:paraId="585FCD6F" w14:textId="77777777" w:rsidTr="51235A2F">
        <w:trPr>
          <w:cantSplit/>
          <w:ins w:id="10787" w:author="Salah Soliman" w:date="2020-01-31T16:39:00Z"/>
        </w:trPr>
        <w:tc>
          <w:tcPr>
            <w:tcW w:w="265" w:type="dxa"/>
            <w:tcBorders>
              <w:top w:val="nil"/>
              <w:left w:val="single" w:sz="4" w:space="0" w:color="DBDBDB" w:themeColor="accent3" w:themeTint="66"/>
              <w:bottom w:val="nil"/>
              <w:right w:val="nil"/>
            </w:tcBorders>
            <w:shd w:val="clear" w:color="auto" w:fill="FAFAFA"/>
            <w:tcPrChange w:id="10788" w:author="Alicia Romero Lopez" w:date="2020-01-31T09:48:00Z">
              <w:tcPr>
                <w:tcW w:w="265" w:type="dxa"/>
                <w:tcBorders>
                  <w:top w:val="nil"/>
                  <w:left w:val="single" w:sz="4" w:space="0" w:color="DBDBDB"/>
                  <w:bottom w:val="nil"/>
                  <w:right w:val="nil"/>
                </w:tcBorders>
                <w:shd w:val="clear" w:color="auto" w:fill="FAFAFA"/>
              </w:tcPr>
            </w:tcPrChange>
          </w:tcPr>
          <w:p w14:paraId="6C4E0D4F" w14:textId="77777777" w:rsidR="008027CD" w:rsidRPr="008027CD" w:rsidRDefault="008027CD" w:rsidP="008027CD">
            <w:pPr>
              <w:rPr>
                <w:ins w:id="10789" w:author="Salah Soliman" w:date="2020-01-31T16:39:00Z"/>
                <w:rFonts w:ascii="Open Sans" w:eastAsia="Open Sans" w:hAnsi="Open Sans" w:cs="Times New Roman"/>
              </w:rPr>
            </w:pPr>
          </w:p>
        </w:tc>
        <w:tc>
          <w:tcPr>
            <w:tcW w:w="630" w:type="dxa"/>
            <w:tcBorders>
              <w:top w:val="nil"/>
              <w:left w:val="nil"/>
              <w:bottom w:val="nil"/>
              <w:right w:val="nil"/>
            </w:tcBorders>
            <w:shd w:val="clear" w:color="auto" w:fill="FFFFFF" w:themeFill="background1"/>
            <w:vAlign w:val="center"/>
            <w:hideMark/>
            <w:tcPrChange w:id="10790" w:author="Alicia Romero Lopez" w:date="2020-01-31T09:48:00Z">
              <w:tcPr>
                <w:tcW w:w="630" w:type="dxa"/>
                <w:tcBorders>
                  <w:top w:val="nil"/>
                  <w:left w:val="nil"/>
                  <w:bottom w:val="nil"/>
                  <w:right w:val="nil"/>
                </w:tcBorders>
                <w:shd w:val="clear" w:color="auto" w:fill="FFFFFF"/>
                <w:hideMark/>
              </w:tcPr>
            </w:tcPrChange>
          </w:tcPr>
          <w:p w14:paraId="09617AC7" w14:textId="45084A8E" w:rsidR="008027CD" w:rsidRPr="008027CD" w:rsidRDefault="008027CD" w:rsidP="008027CD">
            <w:pPr>
              <w:rPr>
                <w:ins w:id="10791" w:author="Salah Soliman" w:date="2020-01-31T16:39:00Z"/>
                <w:rFonts w:ascii="Open Sans" w:eastAsia="Open Sans" w:hAnsi="Open Sans" w:cs="Times New Roman"/>
                <w:noProof/>
              </w:rPr>
            </w:pPr>
            <w:ins w:id="10792" w:author="Salah Soliman" w:date="2020-01-31T16:39:00Z">
              <w:r w:rsidRPr="008027CD">
                <w:rPr>
                  <w:rFonts w:ascii="Open Sans" w:eastAsia="Open Sans" w:hAnsi="Open Sans" w:cs="Times New Roman"/>
                  <w:noProof/>
                  <w:rPrChange w:id="10793" w:author="Unknown">
                    <w:rPr>
                      <w:noProof/>
                    </w:rPr>
                  </w:rPrChange>
                </w:rPr>
                <mc:AlternateContent>
                  <mc:Choice Requires="wps">
                    <w:drawing>
                      <wp:inline distT="0" distB="0" distL="0" distR="0" wp14:anchorId="49B9E07E" wp14:editId="7AE61E02">
                        <wp:extent cx="207010" cy="207010"/>
                        <wp:effectExtent l="19050" t="19050" r="21590" b="21590"/>
                        <wp:docPr id="374" name="Oval 3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010" cy="207010"/>
                                </a:xfrm>
                                <a:prstGeom prst="ellipse">
                                  <a:avLst/>
                                </a:prstGeom>
                                <a:noFill/>
                                <a:ln w="28575">
                                  <a:solidFill>
                                    <a:srgbClr val="DBDBDB">
                                      <a:lumMod val="90000"/>
                                      <a:lumOff val="0"/>
                                    </a:srgb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inline>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w16se="http://schemas.microsoft.com/office/word/2015/wordml/symex" xmlns:cx1="http://schemas.microsoft.com/office/drawing/2015/9/8/chartex" xmlns:cx="http://schemas.microsoft.com/office/drawing/2014/chartex">
                    <w:pict>
                      <v:oval w14:anchorId="5614917E" id="Oval 374" o:spid="_x0000_s1026" style="width:16.3pt;height:16.3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" filled="f" strokecolor="#c5c5c5" strokeweight="2.25pt">
                        <v:stroke joinstyle="miter"/>
                        <w10:anchorlock/>
                      </v:oval>
                    </w:pict>
                  </mc:Fallback>
                </mc:AlternateContent>
              </w:r>
            </w:ins>
          </w:p>
        </w:tc>
        <w:tc>
          <w:tcPr>
            <w:tcW w:w="450" w:type="dxa"/>
            <w:tcBorders>
              <w:top w:val="nil"/>
              <w:left w:val="nil"/>
              <w:bottom w:val="nil"/>
              <w:right w:val="nil"/>
            </w:tcBorders>
            <w:shd w:val="clear" w:color="auto" w:fill="FFFFFF" w:themeFill="background1"/>
            <w:vAlign w:val="center"/>
            <w:hideMark/>
            <w:tcPrChange w:id="10794" w:author="Alicia Romero Lopez" w:date="2020-01-31T09:48:00Z">
              <w:tcPr>
                <w:tcW w:w="450" w:type="dxa"/>
                <w:tcBorders>
                  <w:top w:val="nil"/>
                  <w:left w:val="nil"/>
                  <w:bottom w:val="nil"/>
                  <w:right w:val="nil"/>
                </w:tcBorders>
                <w:shd w:val="clear" w:color="auto" w:fill="FFFFFF"/>
                <w:hideMark/>
              </w:tcPr>
            </w:tcPrChange>
          </w:tcPr>
          <w:p w14:paraId="7BAFC722" w14:textId="77777777" w:rsidR="008027CD" w:rsidRPr="008027CD" w:rsidRDefault="008027CD" w:rsidP="008027CD">
            <w:pPr>
              <w:rPr>
                <w:ins w:id="10795" w:author="Salah Soliman" w:date="2020-01-31T16:39:00Z"/>
                <w:rFonts w:ascii="Open Sans Semibold" w:eastAsia="Open Sans" w:hAnsi="Open Sans Semibold" w:cs="Open Sans Semibold"/>
              </w:rPr>
            </w:pPr>
            <w:ins w:id="10796" w:author="Salah Soliman" w:date="2020-01-31T16:39:00Z">
              <w:r w:rsidRPr="008027CD">
                <w:rPr>
                  <w:rFonts w:ascii="Open Sans Semibold" w:eastAsia="Open Sans" w:hAnsi="Open Sans Semibold" w:cs="Open Sans Semibold"/>
                </w:rPr>
                <w:t>c.</w:t>
              </w:r>
            </w:ins>
          </w:p>
        </w:tc>
        <w:tc>
          <w:tcPr>
            <w:tcW w:w="8841" w:type="dxa"/>
            <w:gridSpan w:val="3"/>
            <w:tcBorders>
              <w:top w:val="nil"/>
              <w:left w:val="nil"/>
              <w:bottom w:val="nil"/>
              <w:right w:val="nil"/>
            </w:tcBorders>
            <w:shd w:val="clear" w:color="auto" w:fill="FFFFFF" w:themeFill="background1"/>
            <w:vAlign w:val="center"/>
            <w:hideMark/>
            <w:tcPrChange w:id="10797" w:author="Alicia Romero Lopez" w:date="2020-01-31T09:48:00Z">
              <w:tcPr>
                <w:tcW w:w="8841" w:type="dxa"/>
                <w:gridSpan w:val="3"/>
                <w:tcBorders>
                  <w:top w:val="nil"/>
                  <w:left w:val="nil"/>
                  <w:bottom w:val="nil"/>
                  <w:right w:val="nil"/>
                </w:tcBorders>
                <w:shd w:val="clear" w:color="auto" w:fill="FFFFFF"/>
                <w:hideMark/>
              </w:tcPr>
            </w:tcPrChange>
          </w:tcPr>
          <w:p w14:paraId="21774EF3" w14:textId="77777777" w:rsidR="008027CD" w:rsidRPr="008027CD" w:rsidRDefault="008027CD" w:rsidP="008027CD">
            <w:pPr>
              <w:rPr>
                <w:ins w:id="10798" w:author="Salah Soliman" w:date="2020-01-31T16:39:00Z"/>
                <w:rFonts w:ascii="Open Sans" w:eastAsia="Open Sans" w:hAnsi="Open Sans" w:cs="Times New Roman"/>
              </w:rPr>
            </w:pPr>
            <w:ins w:id="10799" w:author="Salah Soliman" w:date="2020-01-31T16:39:00Z">
              <w:r w:rsidRPr="008027CD">
                <w:rPr>
                  <w:rFonts w:ascii="Open Sans" w:eastAsia="Open Sans" w:hAnsi="Open Sans" w:cs="Open Sans"/>
                </w:rPr>
                <w:t>48.</w:t>
              </w:r>
            </w:ins>
          </w:p>
        </w:tc>
        <w:tc>
          <w:tcPr>
            <w:tcW w:w="270" w:type="dxa"/>
            <w:tcBorders>
              <w:top w:val="nil"/>
              <w:left w:val="nil"/>
              <w:bottom w:val="nil"/>
              <w:right w:val="single" w:sz="4" w:space="0" w:color="DBDBDB" w:themeColor="accent3" w:themeTint="66"/>
            </w:tcBorders>
            <w:shd w:val="clear" w:color="auto" w:fill="FAFAFA"/>
            <w:tcPrChange w:id="10800" w:author="Alicia Romero Lopez" w:date="2020-01-31T09:48:00Z">
              <w:tcPr>
                <w:tcW w:w="270" w:type="dxa"/>
                <w:tcBorders>
                  <w:top w:val="nil"/>
                  <w:left w:val="nil"/>
                  <w:bottom w:val="nil"/>
                  <w:right w:val="single" w:sz="4" w:space="0" w:color="DBDBDB"/>
                </w:tcBorders>
                <w:shd w:val="clear" w:color="auto" w:fill="FAFAFA"/>
              </w:tcPr>
            </w:tcPrChange>
          </w:tcPr>
          <w:p w14:paraId="791C93D2" w14:textId="77777777" w:rsidR="008027CD" w:rsidRPr="008027CD" w:rsidRDefault="008027CD" w:rsidP="008027CD">
            <w:pPr>
              <w:rPr>
                <w:ins w:id="10801" w:author="Salah Soliman" w:date="2020-01-31T16:39:00Z"/>
                <w:rFonts w:ascii="Open Sans" w:eastAsia="Open Sans" w:hAnsi="Open Sans" w:cs="Times New Roman"/>
              </w:rPr>
            </w:pPr>
          </w:p>
        </w:tc>
      </w:tr>
      <w:tr w:rsidR="008027CD" w:rsidRPr="008027CD" w14:paraId="70187C8B" w14:textId="77777777" w:rsidTr="51235A2F">
        <w:trPr>
          <w:cantSplit/>
          <w:ins w:id="10802" w:author="Salah Soliman" w:date="2020-01-31T16:39:00Z"/>
        </w:trPr>
        <w:tc>
          <w:tcPr>
            <w:tcW w:w="265" w:type="dxa"/>
            <w:tcBorders>
              <w:top w:val="nil"/>
              <w:left w:val="single" w:sz="4" w:space="0" w:color="DBDBDB" w:themeColor="accent3" w:themeTint="66"/>
              <w:bottom w:val="nil"/>
              <w:right w:val="nil"/>
            </w:tcBorders>
            <w:shd w:val="clear" w:color="auto" w:fill="FAFAFA"/>
            <w:tcPrChange w:id="10803" w:author="Alicia Romero Lopez" w:date="2020-01-31T09:48:00Z">
              <w:tcPr>
                <w:tcW w:w="265" w:type="dxa"/>
                <w:tcBorders>
                  <w:top w:val="nil"/>
                  <w:left w:val="single" w:sz="4" w:space="0" w:color="DBDBDB"/>
                  <w:bottom w:val="nil"/>
                  <w:right w:val="nil"/>
                </w:tcBorders>
                <w:shd w:val="clear" w:color="auto" w:fill="FAFAFA"/>
              </w:tcPr>
            </w:tcPrChange>
          </w:tcPr>
          <w:p w14:paraId="6E58F5C3" w14:textId="77777777" w:rsidR="008027CD" w:rsidRPr="008027CD" w:rsidRDefault="008027CD" w:rsidP="008027CD">
            <w:pPr>
              <w:rPr>
                <w:ins w:id="10804" w:author="Salah Soliman" w:date="2020-01-31T16:39:00Z"/>
                <w:rFonts w:ascii="Open Sans" w:eastAsia="Open Sans" w:hAnsi="Open Sans" w:cs="Times New Roman"/>
                <w:color w:val="404040"/>
                <w:sz w:val="16"/>
                <w:szCs w:val="16"/>
              </w:rPr>
            </w:pPr>
          </w:p>
        </w:tc>
        <w:tc>
          <w:tcPr>
            <w:tcW w:w="3960" w:type="dxa"/>
            <w:gridSpan w:val="3"/>
            <w:tcBorders>
              <w:top w:val="nil"/>
              <w:left w:val="nil"/>
              <w:bottom w:val="nil"/>
              <w:right w:val="nil"/>
            </w:tcBorders>
            <w:shd w:val="clear" w:color="auto" w:fill="FAFAFA"/>
            <w:vAlign w:val="center"/>
            <w:tcPrChange w:id="10805" w:author="Alicia Romero Lopez" w:date="2020-01-31T09:48:00Z">
              <w:tcPr>
                <w:tcW w:w="3960" w:type="dxa"/>
                <w:gridSpan w:val="3"/>
                <w:tcBorders>
                  <w:top w:val="nil"/>
                  <w:left w:val="nil"/>
                  <w:bottom w:val="nil"/>
                  <w:right w:val="nil"/>
                </w:tcBorders>
                <w:shd w:val="clear" w:color="auto" w:fill="FAFAFA"/>
              </w:tcPr>
            </w:tcPrChange>
          </w:tcPr>
          <w:p w14:paraId="65D91CE5" w14:textId="77777777" w:rsidR="008027CD" w:rsidRPr="008027CD" w:rsidRDefault="008027CD" w:rsidP="008027CD">
            <w:pPr>
              <w:rPr>
                <w:ins w:id="10806" w:author="Salah Soliman" w:date="2020-01-31T16:39:00Z"/>
                <w:rFonts w:ascii="Open Sans" w:eastAsia="Open Sans" w:hAnsi="Open Sans" w:cs="Times New Roman"/>
                <w:color w:val="404040"/>
                <w:sz w:val="16"/>
                <w:szCs w:val="16"/>
              </w:rPr>
            </w:pPr>
          </w:p>
        </w:tc>
        <w:tc>
          <w:tcPr>
            <w:tcW w:w="1980" w:type="dxa"/>
            <w:tcBorders>
              <w:top w:val="nil"/>
              <w:left w:val="nil"/>
              <w:bottom w:val="nil"/>
              <w:right w:val="nil"/>
            </w:tcBorders>
            <w:shd w:val="clear" w:color="auto" w:fill="FAFAFA"/>
            <w:vAlign w:val="center"/>
            <w:tcPrChange w:id="10807" w:author="Alicia Romero Lopez" w:date="2020-01-31T09:48:00Z">
              <w:tcPr>
                <w:tcW w:w="1980" w:type="dxa"/>
                <w:tcBorders>
                  <w:top w:val="nil"/>
                  <w:left w:val="nil"/>
                  <w:bottom w:val="nil"/>
                  <w:right w:val="nil"/>
                </w:tcBorders>
                <w:shd w:val="clear" w:color="auto" w:fill="FAFAFA"/>
              </w:tcPr>
            </w:tcPrChange>
          </w:tcPr>
          <w:p w14:paraId="55365C20" w14:textId="77777777" w:rsidR="008027CD" w:rsidRPr="008027CD" w:rsidRDefault="008027CD" w:rsidP="008027CD">
            <w:pPr>
              <w:rPr>
                <w:ins w:id="10808" w:author="Salah Soliman" w:date="2020-01-31T16:39:00Z"/>
                <w:rFonts w:ascii="Open Sans" w:eastAsia="Open Sans" w:hAnsi="Open Sans" w:cs="Times New Roman"/>
                <w:color w:val="404040"/>
                <w:sz w:val="16"/>
                <w:szCs w:val="16"/>
              </w:rPr>
            </w:pPr>
          </w:p>
        </w:tc>
        <w:tc>
          <w:tcPr>
            <w:tcW w:w="3978" w:type="dxa"/>
            <w:tcBorders>
              <w:top w:val="nil"/>
              <w:left w:val="nil"/>
              <w:bottom w:val="nil"/>
              <w:right w:val="nil"/>
            </w:tcBorders>
            <w:shd w:val="clear" w:color="auto" w:fill="FAFAFA"/>
            <w:vAlign w:val="center"/>
            <w:tcPrChange w:id="10809" w:author="Alicia Romero Lopez" w:date="2020-01-31T09:48:00Z">
              <w:tcPr>
                <w:tcW w:w="3978" w:type="dxa"/>
                <w:tcBorders>
                  <w:top w:val="nil"/>
                  <w:left w:val="nil"/>
                  <w:bottom w:val="nil"/>
                  <w:right w:val="nil"/>
                </w:tcBorders>
                <w:shd w:val="clear" w:color="auto" w:fill="FAFAFA"/>
              </w:tcPr>
            </w:tcPrChange>
          </w:tcPr>
          <w:p w14:paraId="217916C9" w14:textId="77777777" w:rsidR="008027CD" w:rsidRPr="008027CD" w:rsidRDefault="008027CD" w:rsidP="008027CD">
            <w:pPr>
              <w:rPr>
                <w:ins w:id="10810" w:author="Salah Soliman" w:date="2020-01-31T16:39:00Z"/>
                <w:rFonts w:ascii="Open Sans" w:eastAsia="Open Sans" w:hAnsi="Open Sans" w:cs="Times New Roman"/>
                <w:color w:val="404040"/>
                <w:sz w:val="16"/>
                <w:szCs w:val="16"/>
              </w:rPr>
            </w:pPr>
          </w:p>
        </w:tc>
        <w:tc>
          <w:tcPr>
            <w:tcW w:w="270" w:type="dxa"/>
            <w:tcBorders>
              <w:top w:val="nil"/>
              <w:left w:val="nil"/>
              <w:bottom w:val="nil"/>
              <w:right w:val="single" w:sz="4" w:space="0" w:color="DBDBDB" w:themeColor="accent3" w:themeTint="66"/>
            </w:tcBorders>
            <w:shd w:val="clear" w:color="auto" w:fill="FAFAFA"/>
            <w:tcPrChange w:id="10811" w:author="Alicia Romero Lopez" w:date="2020-01-31T09:48:00Z">
              <w:tcPr>
                <w:tcW w:w="270" w:type="dxa"/>
                <w:tcBorders>
                  <w:top w:val="nil"/>
                  <w:left w:val="nil"/>
                  <w:bottom w:val="nil"/>
                  <w:right w:val="single" w:sz="4" w:space="0" w:color="DBDBDB"/>
                </w:tcBorders>
                <w:shd w:val="clear" w:color="auto" w:fill="FAFAFA"/>
              </w:tcPr>
            </w:tcPrChange>
          </w:tcPr>
          <w:p w14:paraId="3D6BEAB8" w14:textId="77777777" w:rsidR="008027CD" w:rsidRPr="008027CD" w:rsidRDefault="008027CD" w:rsidP="008027CD">
            <w:pPr>
              <w:rPr>
                <w:ins w:id="10812" w:author="Salah Soliman" w:date="2020-01-31T16:39:00Z"/>
                <w:rFonts w:ascii="Open Sans" w:eastAsia="Open Sans" w:hAnsi="Open Sans" w:cs="Times New Roman"/>
                <w:color w:val="404040"/>
                <w:sz w:val="16"/>
                <w:szCs w:val="16"/>
              </w:rPr>
            </w:pPr>
          </w:p>
        </w:tc>
      </w:tr>
      <w:tr w:rsidR="008027CD" w:rsidRPr="008027CD" w14:paraId="6900CB39" w14:textId="77777777" w:rsidTr="51235A2F">
        <w:trPr>
          <w:cantSplit/>
          <w:ins w:id="10813" w:author="Salah Soliman" w:date="2020-01-31T16:39:00Z"/>
        </w:trPr>
        <w:tc>
          <w:tcPr>
            <w:tcW w:w="265" w:type="dxa"/>
            <w:tcBorders>
              <w:top w:val="nil"/>
              <w:left w:val="single" w:sz="4" w:space="0" w:color="DBDBDB" w:themeColor="accent3" w:themeTint="66"/>
              <w:bottom w:val="nil"/>
              <w:right w:val="nil"/>
            </w:tcBorders>
            <w:shd w:val="clear" w:color="auto" w:fill="FAFAFA"/>
            <w:tcPrChange w:id="10814" w:author="Alicia Romero Lopez" w:date="2020-01-31T09:48:00Z">
              <w:tcPr>
                <w:tcW w:w="265" w:type="dxa"/>
                <w:tcBorders>
                  <w:top w:val="nil"/>
                  <w:left w:val="single" w:sz="4" w:space="0" w:color="DBDBDB"/>
                  <w:bottom w:val="nil"/>
                  <w:right w:val="nil"/>
                </w:tcBorders>
                <w:shd w:val="clear" w:color="auto" w:fill="FAFAFA"/>
              </w:tcPr>
            </w:tcPrChange>
          </w:tcPr>
          <w:p w14:paraId="766EC951" w14:textId="77777777" w:rsidR="008027CD" w:rsidRPr="008027CD" w:rsidRDefault="008027CD" w:rsidP="008027CD">
            <w:pPr>
              <w:rPr>
                <w:ins w:id="10815" w:author="Salah Soliman" w:date="2020-01-31T16:39:00Z"/>
                <w:rFonts w:ascii="Open Sans" w:eastAsia="Open Sans" w:hAnsi="Open Sans" w:cs="Times New Roman"/>
              </w:rPr>
            </w:pPr>
          </w:p>
        </w:tc>
        <w:tc>
          <w:tcPr>
            <w:tcW w:w="630" w:type="dxa"/>
            <w:tcBorders>
              <w:top w:val="nil"/>
              <w:left w:val="nil"/>
              <w:bottom w:val="nil"/>
              <w:right w:val="nil"/>
            </w:tcBorders>
            <w:shd w:val="clear" w:color="auto" w:fill="FFFFFF" w:themeFill="background1"/>
            <w:vAlign w:val="center"/>
            <w:hideMark/>
            <w:tcPrChange w:id="10816" w:author="Alicia Romero Lopez" w:date="2020-01-31T09:48:00Z">
              <w:tcPr>
                <w:tcW w:w="630" w:type="dxa"/>
                <w:tcBorders>
                  <w:top w:val="nil"/>
                  <w:left w:val="nil"/>
                  <w:bottom w:val="nil"/>
                  <w:right w:val="nil"/>
                </w:tcBorders>
                <w:shd w:val="clear" w:color="auto" w:fill="FFFFFF"/>
                <w:hideMark/>
              </w:tcPr>
            </w:tcPrChange>
          </w:tcPr>
          <w:p w14:paraId="132E2D20" w14:textId="12791BA0" w:rsidR="008027CD" w:rsidRPr="008027CD" w:rsidRDefault="008027CD" w:rsidP="008027CD">
            <w:pPr>
              <w:rPr>
                <w:ins w:id="10817" w:author="Salah Soliman" w:date="2020-01-31T16:39:00Z"/>
                <w:rFonts w:ascii="Open Sans" w:eastAsia="Open Sans" w:hAnsi="Open Sans" w:cs="Times New Roman"/>
                <w:noProof/>
              </w:rPr>
            </w:pPr>
            <w:ins w:id="10818" w:author="Salah Soliman" w:date="2020-01-31T16:39:00Z">
              <w:r w:rsidRPr="008027CD">
                <w:rPr>
                  <w:rFonts w:ascii="Open Sans" w:eastAsia="Open Sans" w:hAnsi="Open Sans" w:cs="Times New Roman"/>
                  <w:noProof/>
                  <w:rPrChange w:id="10819" w:author="Unknown">
                    <w:rPr>
                      <w:noProof/>
                    </w:rPr>
                  </w:rPrChange>
                </w:rPr>
                <mc:AlternateContent>
                  <mc:Choice Requires="wps">
                    <w:drawing>
                      <wp:inline distT="0" distB="0" distL="0" distR="0" wp14:anchorId="691A2391" wp14:editId="2AD360CC">
                        <wp:extent cx="207010" cy="207010"/>
                        <wp:effectExtent l="19050" t="19050" r="21590" b="21590"/>
                        <wp:docPr id="375" name="Oval 37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010" cy="207010"/>
                                </a:xfrm>
                                <a:prstGeom prst="ellipse">
                                  <a:avLst/>
                                </a:prstGeom>
                                <a:noFill/>
                                <a:ln w="28575">
                                  <a:solidFill>
                                    <a:srgbClr val="DBDBDB">
                                      <a:lumMod val="90000"/>
                                      <a:lumOff val="0"/>
                                    </a:srgb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inline>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w16se="http://schemas.microsoft.com/office/word/2015/wordml/symex" xmlns:cx1="http://schemas.microsoft.com/office/drawing/2015/9/8/chartex" xmlns:cx="http://schemas.microsoft.com/office/drawing/2014/chartex">
                    <w:pict>
                      <v:oval w14:anchorId="7C1346AD" id="Oval 375" o:spid="_x0000_s1026" style="width:16.3pt;height:16.3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" filled="f" strokecolor="#c5c5c5" strokeweight="2.25pt">
                        <v:stroke joinstyle="miter"/>
                        <w10:anchorlock/>
                      </v:oval>
                    </w:pict>
                  </mc:Fallback>
                </mc:AlternateContent>
              </w:r>
            </w:ins>
          </w:p>
        </w:tc>
        <w:tc>
          <w:tcPr>
            <w:tcW w:w="450" w:type="dxa"/>
            <w:tcBorders>
              <w:top w:val="nil"/>
              <w:left w:val="nil"/>
              <w:bottom w:val="nil"/>
              <w:right w:val="nil"/>
            </w:tcBorders>
            <w:shd w:val="clear" w:color="auto" w:fill="FFFFFF" w:themeFill="background1"/>
            <w:vAlign w:val="center"/>
            <w:hideMark/>
            <w:tcPrChange w:id="10820" w:author="Alicia Romero Lopez" w:date="2020-01-31T09:48:00Z">
              <w:tcPr>
                <w:tcW w:w="450" w:type="dxa"/>
                <w:tcBorders>
                  <w:top w:val="nil"/>
                  <w:left w:val="nil"/>
                  <w:bottom w:val="nil"/>
                  <w:right w:val="nil"/>
                </w:tcBorders>
                <w:shd w:val="clear" w:color="auto" w:fill="FFFFFF"/>
                <w:hideMark/>
              </w:tcPr>
            </w:tcPrChange>
          </w:tcPr>
          <w:p w14:paraId="6D85F279" w14:textId="77777777" w:rsidR="008027CD" w:rsidRPr="008027CD" w:rsidRDefault="008027CD" w:rsidP="008027CD">
            <w:pPr>
              <w:rPr>
                <w:ins w:id="10821" w:author="Salah Soliman" w:date="2020-01-31T16:39:00Z"/>
                <w:rFonts w:ascii="Open Sans Semibold" w:eastAsia="Open Sans" w:hAnsi="Open Sans Semibold" w:cs="Open Sans Semibold"/>
              </w:rPr>
            </w:pPr>
            <w:ins w:id="10822" w:author="Salah Soliman" w:date="2020-01-31T16:39:00Z">
              <w:r w:rsidRPr="008027CD">
                <w:rPr>
                  <w:rFonts w:ascii="Open Sans Semibold" w:eastAsia="Open Sans" w:hAnsi="Open Sans Semibold" w:cs="Open Sans Semibold"/>
                </w:rPr>
                <w:t>d.</w:t>
              </w:r>
            </w:ins>
          </w:p>
        </w:tc>
        <w:tc>
          <w:tcPr>
            <w:tcW w:w="8841" w:type="dxa"/>
            <w:gridSpan w:val="3"/>
            <w:tcBorders>
              <w:top w:val="nil"/>
              <w:left w:val="nil"/>
              <w:bottom w:val="nil"/>
              <w:right w:val="nil"/>
            </w:tcBorders>
            <w:shd w:val="clear" w:color="auto" w:fill="FFFFFF" w:themeFill="background1"/>
            <w:vAlign w:val="center"/>
            <w:hideMark/>
            <w:tcPrChange w:id="10823" w:author="Alicia Romero Lopez" w:date="2020-01-31T09:48:00Z">
              <w:tcPr>
                <w:tcW w:w="8841" w:type="dxa"/>
                <w:gridSpan w:val="3"/>
                <w:tcBorders>
                  <w:top w:val="nil"/>
                  <w:left w:val="nil"/>
                  <w:bottom w:val="nil"/>
                  <w:right w:val="nil"/>
                </w:tcBorders>
                <w:shd w:val="clear" w:color="auto" w:fill="FFFFFF"/>
                <w:hideMark/>
              </w:tcPr>
            </w:tcPrChange>
          </w:tcPr>
          <w:p w14:paraId="46B40198" w14:textId="77777777" w:rsidR="008027CD" w:rsidRPr="008027CD" w:rsidRDefault="008027CD" w:rsidP="008027CD">
            <w:pPr>
              <w:rPr>
                <w:ins w:id="10824" w:author="Salah Soliman" w:date="2020-01-31T16:39:00Z"/>
                <w:rFonts w:ascii="Open Sans" w:eastAsia="Open Sans" w:hAnsi="Open Sans" w:cs="Times New Roman"/>
              </w:rPr>
            </w:pPr>
            <w:ins w:id="10825" w:author="Salah Soliman" w:date="2020-01-31T16:39:00Z">
              <w:r w:rsidRPr="008027CD">
                <w:rPr>
                  <w:rFonts w:ascii="Open Sans" w:eastAsia="Open Sans" w:hAnsi="Open Sans" w:cs="Times New Roman"/>
                </w:rPr>
                <w:t>6.</w:t>
              </w:r>
            </w:ins>
          </w:p>
        </w:tc>
        <w:tc>
          <w:tcPr>
            <w:tcW w:w="270" w:type="dxa"/>
            <w:tcBorders>
              <w:top w:val="nil"/>
              <w:left w:val="nil"/>
              <w:bottom w:val="nil"/>
              <w:right w:val="single" w:sz="4" w:space="0" w:color="DBDBDB" w:themeColor="accent3" w:themeTint="66"/>
            </w:tcBorders>
            <w:shd w:val="clear" w:color="auto" w:fill="FAFAFA"/>
            <w:tcPrChange w:id="10826" w:author="Alicia Romero Lopez" w:date="2020-01-31T09:48:00Z">
              <w:tcPr>
                <w:tcW w:w="270" w:type="dxa"/>
                <w:tcBorders>
                  <w:top w:val="nil"/>
                  <w:left w:val="nil"/>
                  <w:bottom w:val="nil"/>
                  <w:right w:val="single" w:sz="4" w:space="0" w:color="DBDBDB"/>
                </w:tcBorders>
                <w:shd w:val="clear" w:color="auto" w:fill="FAFAFA"/>
              </w:tcPr>
            </w:tcPrChange>
          </w:tcPr>
          <w:p w14:paraId="02AE04F5" w14:textId="77777777" w:rsidR="008027CD" w:rsidRPr="008027CD" w:rsidRDefault="008027CD" w:rsidP="008027CD">
            <w:pPr>
              <w:rPr>
                <w:ins w:id="10827" w:author="Salah Soliman" w:date="2020-01-31T16:39:00Z"/>
                <w:rFonts w:ascii="Open Sans" w:eastAsia="Open Sans" w:hAnsi="Open Sans" w:cs="Times New Roman"/>
              </w:rPr>
            </w:pPr>
          </w:p>
        </w:tc>
      </w:tr>
      <w:tr w:rsidR="008027CD" w:rsidRPr="008027CD" w14:paraId="1EA110D9" w14:textId="77777777" w:rsidTr="51235A2F">
        <w:trPr>
          <w:cantSplit/>
          <w:ins w:id="10828" w:author="Salah Soliman" w:date="2020-01-31T16:39:00Z"/>
        </w:trPr>
        <w:tc>
          <w:tcPr>
            <w:tcW w:w="265" w:type="dxa"/>
            <w:tcBorders>
              <w:top w:val="nil"/>
              <w:left w:val="single" w:sz="4" w:space="0" w:color="DBDBDB" w:themeColor="accent3" w:themeTint="66"/>
              <w:bottom w:val="nil"/>
              <w:right w:val="nil"/>
            </w:tcBorders>
            <w:shd w:val="clear" w:color="auto" w:fill="FAFAFA"/>
            <w:tcPrChange w:id="10829" w:author="Alicia Romero Lopez" w:date="2020-01-31T09:48:00Z">
              <w:tcPr>
                <w:tcW w:w="265" w:type="dxa"/>
                <w:tcBorders>
                  <w:top w:val="nil"/>
                  <w:left w:val="single" w:sz="4" w:space="0" w:color="DBDBDB"/>
                  <w:bottom w:val="nil"/>
                  <w:right w:val="nil"/>
                </w:tcBorders>
                <w:shd w:val="clear" w:color="auto" w:fill="FAFAFA"/>
              </w:tcPr>
            </w:tcPrChange>
          </w:tcPr>
          <w:p w14:paraId="5E812798" w14:textId="77777777" w:rsidR="008027CD" w:rsidRPr="008027CD" w:rsidRDefault="008027CD" w:rsidP="008027CD">
            <w:pPr>
              <w:rPr>
                <w:ins w:id="10830" w:author="Salah Soliman" w:date="2020-01-31T16:39:00Z"/>
                <w:rFonts w:ascii="Open Sans" w:eastAsia="Open Sans" w:hAnsi="Open Sans" w:cs="Times New Roman"/>
                <w:color w:val="404040"/>
                <w:sz w:val="16"/>
                <w:szCs w:val="16"/>
              </w:rPr>
            </w:pPr>
          </w:p>
        </w:tc>
        <w:tc>
          <w:tcPr>
            <w:tcW w:w="3960" w:type="dxa"/>
            <w:gridSpan w:val="3"/>
            <w:tcBorders>
              <w:top w:val="nil"/>
              <w:left w:val="nil"/>
              <w:bottom w:val="nil"/>
              <w:right w:val="nil"/>
            </w:tcBorders>
            <w:shd w:val="clear" w:color="auto" w:fill="FAFAFA"/>
            <w:vAlign w:val="center"/>
            <w:tcPrChange w:id="10831" w:author="Alicia Romero Lopez" w:date="2020-01-31T09:48:00Z">
              <w:tcPr>
                <w:tcW w:w="3960" w:type="dxa"/>
                <w:gridSpan w:val="3"/>
                <w:tcBorders>
                  <w:top w:val="nil"/>
                  <w:left w:val="nil"/>
                  <w:bottom w:val="nil"/>
                  <w:right w:val="nil"/>
                </w:tcBorders>
                <w:shd w:val="clear" w:color="auto" w:fill="FAFAFA"/>
              </w:tcPr>
            </w:tcPrChange>
          </w:tcPr>
          <w:p w14:paraId="1BD8D38E" w14:textId="77777777" w:rsidR="008027CD" w:rsidRPr="008027CD" w:rsidRDefault="008027CD" w:rsidP="008027CD">
            <w:pPr>
              <w:rPr>
                <w:ins w:id="10832" w:author="Salah Soliman" w:date="2020-01-31T16:39:00Z"/>
                <w:rFonts w:ascii="Open Sans" w:eastAsia="Open Sans" w:hAnsi="Open Sans" w:cs="Times New Roman"/>
                <w:color w:val="404040"/>
                <w:sz w:val="16"/>
                <w:szCs w:val="16"/>
              </w:rPr>
            </w:pPr>
          </w:p>
        </w:tc>
        <w:tc>
          <w:tcPr>
            <w:tcW w:w="1980" w:type="dxa"/>
            <w:tcBorders>
              <w:top w:val="nil"/>
              <w:left w:val="nil"/>
              <w:bottom w:val="nil"/>
              <w:right w:val="nil"/>
            </w:tcBorders>
            <w:shd w:val="clear" w:color="auto" w:fill="FAFAFA"/>
            <w:vAlign w:val="center"/>
            <w:tcPrChange w:id="10833" w:author="Alicia Romero Lopez" w:date="2020-01-31T09:48:00Z">
              <w:tcPr>
                <w:tcW w:w="1980" w:type="dxa"/>
                <w:tcBorders>
                  <w:top w:val="nil"/>
                  <w:left w:val="nil"/>
                  <w:bottom w:val="nil"/>
                  <w:right w:val="nil"/>
                </w:tcBorders>
                <w:shd w:val="clear" w:color="auto" w:fill="FAFAFA"/>
              </w:tcPr>
            </w:tcPrChange>
          </w:tcPr>
          <w:p w14:paraId="6838A030" w14:textId="77777777" w:rsidR="008027CD" w:rsidRPr="008027CD" w:rsidRDefault="008027CD" w:rsidP="008027CD">
            <w:pPr>
              <w:rPr>
                <w:ins w:id="10834" w:author="Salah Soliman" w:date="2020-01-31T16:39:00Z"/>
                <w:rFonts w:ascii="Open Sans" w:eastAsia="Open Sans" w:hAnsi="Open Sans" w:cs="Times New Roman"/>
                <w:color w:val="404040"/>
                <w:sz w:val="16"/>
                <w:szCs w:val="16"/>
              </w:rPr>
            </w:pPr>
          </w:p>
        </w:tc>
        <w:tc>
          <w:tcPr>
            <w:tcW w:w="3978" w:type="dxa"/>
            <w:tcBorders>
              <w:top w:val="nil"/>
              <w:left w:val="nil"/>
              <w:bottom w:val="nil"/>
              <w:right w:val="nil"/>
            </w:tcBorders>
            <w:shd w:val="clear" w:color="auto" w:fill="FAFAFA"/>
            <w:vAlign w:val="center"/>
            <w:tcPrChange w:id="10835" w:author="Alicia Romero Lopez" w:date="2020-01-31T09:48:00Z">
              <w:tcPr>
                <w:tcW w:w="3978" w:type="dxa"/>
                <w:tcBorders>
                  <w:top w:val="nil"/>
                  <w:left w:val="nil"/>
                  <w:bottom w:val="nil"/>
                  <w:right w:val="nil"/>
                </w:tcBorders>
                <w:shd w:val="clear" w:color="auto" w:fill="FAFAFA"/>
              </w:tcPr>
            </w:tcPrChange>
          </w:tcPr>
          <w:p w14:paraId="5F6634B7" w14:textId="77777777" w:rsidR="008027CD" w:rsidRPr="008027CD" w:rsidRDefault="008027CD" w:rsidP="008027CD">
            <w:pPr>
              <w:rPr>
                <w:ins w:id="10836" w:author="Salah Soliman" w:date="2020-01-31T16:39:00Z"/>
                <w:rFonts w:ascii="Open Sans" w:eastAsia="Open Sans" w:hAnsi="Open Sans" w:cs="Times New Roman"/>
                <w:color w:val="404040"/>
                <w:sz w:val="16"/>
                <w:szCs w:val="16"/>
              </w:rPr>
            </w:pPr>
          </w:p>
        </w:tc>
        <w:tc>
          <w:tcPr>
            <w:tcW w:w="270" w:type="dxa"/>
            <w:tcBorders>
              <w:top w:val="nil"/>
              <w:left w:val="nil"/>
              <w:bottom w:val="nil"/>
              <w:right w:val="single" w:sz="4" w:space="0" w:color="DBDBDB" w:themeColor="accent3" w:themeTint="66"/>
            </w:tcBorders>
            <w:shd w:val="clear" w:color="auto" w:fill="FAFAFA"/>
            <w:tcPrChange w:id="10837" w:author="Alicia Romero Lopez" w:date="2020-01-31T09:48:00Z">
              <w:tcPr>
                <w:tcW w:w="270" w:type="dxa"/>
                <w:tcBorders>
                  <w:top w:val="nil"/>
                  <w:left w:val="nil"/>
                  <w:bottom w:val="nil"/>
                  <w:right w:val="single" w:sz="4" w:space="0" w:color="DBDBDB"/>
                </w:tcBorders>
                <w:shd w:val="clear" w:color="auto" w:fill="FAFAFA"/>
              </w:tcPr>
            </w:tcPrChange>
          </w:tcPr>
          <w:p w14:paraId="6F01442B" w14:textId="77777777" w:rsidR="008027CD" w:rsidRPr="008027CD" w:rsidRDefault="008027CD" w:rsidP="008027CD">
            <w:pPr>
              <w:rPr>
                <w:ins w:id="10838" w:author="Salah Soliman" w:date="2020-01-31T16:39:00Z"/>
                <w:rFonts w:ascii="Open Sans" w:eastAsia="Open Sans" w:hAnsi="Open Sans" w:cs="Times New Roman"/>
                <w:color w:val="404040"/>
                <w:sz w:val="16"/>
                <w:szCs w:val="16"/>
              </w:rPr>
            </w:pPr>
          </w:p>
        </w:tc>
      </w:tr>
      <w:tr w:rsidR="008027CD" w:rsidRPr="008027CD" w14:paraId="0C9E4183" w14:textId="77777777" w:rsidTr="51235A2F">
        <w:trPr>
          <w:cantSplit/>
          <w:ins w:id="10839" w:author="Salah Soliman" w:date="2020-01-31T16:39:00Z"/>
        </w:trPr>
        <w:tc>
          <w:tcPr>
            <w:tcW w:w="265" w:type="dxa"/>
            <w:tcBorders>
              <w:top w:val="nil"/>
              <w:left w:val="single" w:sz="4" w:space="0" w:color="DBDBDB" w:themeColor="accent3" w:themeTint="66"/>
              <w:bottom w:val="single" w:sz="4" w:space="0" w:color="DBDBDB" w:themeColor="accent3" w:themeTint="66"/>
              <w:right w:val="nil"/>
            </w:tcBorders>
            <w:shd w:val="clear" w:color="auto" w:fill="FAFAFA"/>
            <w:tcPrChange w:id="10840" w:author="Alicia Romero Lopez" w:date="2020-01-31T09:48:00Z">
              <w:tcPr>
                <w:tcW w:w="265" w:type="dxa"/>
                <w:tcBorders>
                  <w:top w:val="nil"/>
                  <w:left w:val="single" w:sz="4" w:space="0" w:color="DBDBDB"/>
                  <w:bottom w:val="single" w:sz="4" w:space="0" w:color="DBDBDB"/>
                  <w:right w:val="nil"/>
                </w:tcBorders>
                <w:shd w:val="clear" w:color="auto" w:fill="FAFAFA"/>
              </w:tcPr>
            </w:tcPrChange>
          </w:tcPr>
          <w:p w14:paraId="2410059D" w14:textId="77777777" w:rsidR="008027CD" w:rsidRPr="008027CD" w:rsidRDefault="008027CD" w:rsidP="008027CD">
            <w:pPr>
              <w:rPr>
                <w:ins w:id="10841" w:author="Salah Soliman" w:date="2020-01-31T16:39:00Z"/>
                <w:rFonts w:ascii="Open Sans" w:eastAsia="Open Sans" w:hAnsi="Open Sans" w:cs="Times New Roman"/>
              </w:rPr>
            </w:pPr>
          </w:p>
        </w:tc>
        <w:tc>
          <w:tcPr>
            <w:tcW w:w="3960" w:type="dxa"/>
            <w:gridSpan w:val="3"/>
            <w:tcBorders>
              <w:top w:val="nil"/>
              <w:left w:val="nil"/>
              <w:bottom w:val="single" w:sz="4" w:space="0" w:color="DBDBDB" w:themeColor="accent3" w:themeTint="66"/>
              <w:right w:val="nil"/>
            </w:tcBorders>
            <w:shd w:val="clear" w:color="auto" w:fill="FAFAFA"/>
            <w:vAlign w:val="center"/>
            <w:tcPrChange w:id="10842" w:author="Alicia Romero Lopez" w:date="2020-01-31T09:48:00Z">
              <w:tcPr>
                <w:tcW w:w="3960" w:type="dxa"/>
                <w:gridSpan w:val="3"/>
                <w:tcBorders>
                  <w:top w:val="nil"/>
                  <w:left w:val="nil"/>
                  <w:bottom w:val="single" w:sz="4" w:space="0" w:color="DBDBDB"/>
                  <w:right w:val="nil"/>
                </w:tcBorders>
                <w:shd w:val="clear" w:color="auto" w:fill="FAFAFA"/>
              </w:tcPr>
            </w:tcPrChange>
          </w:tcPr>
          <w:p w14:paraId="15B41508" w14:textId="77777777" w:rsidR="008027CD" w:rsidRPr="008027CD" w:rsidRDefault="008027CD" w:rsidP="008027CD">
            <w:pPr>
              <w:rPr>
                <w:ins w:id="10843" w:author="Salah Soliman" w:date="2020-01-31T16:39:00Z"/>
                <w:rFonts w:ascii="Open Sans" w:eastAsia="Open Sans" w:hAnsi="Open Sans" w:cs="Times New Roman"/>
              </w:rPr>
            </w:pPr>
          </w:p>
        </w:tc>
        <w:tc>
          <w:tcPr>
            <w:tcW w:w="1980" w:type="dxa"/>
            <w:tcBorders>
              <w:top w:val="nil"/>
              <w:left w:val="nil"/>
              <w:bottom w:val="single" w:sz="4" w:space="0" w:color="DBDBDB" w:themeColor="accent3" w:themeTint="66"/>
              <w:right w:val="nil"/>
            </w:tcBorders>
            <w:shd w:val="clear" w:color="auto" w:fill="FAFAFA"/>
            <w:vAlign w:val="center"/>
            <w:hideMark/>
            <w:tcPrChange w:id="10844" w:author="Alicia Romero Lopez" w:date="2020-01-31T09:48:00Z">
              <w:tcPr>
                <w:tcW w:w="1980" w:type="dxa"/>
                <w:tcBorders>
                  <w:top w:val="nil"/>
                  <w:left w:val="nil"/>
                  <w:bottom w:val="single" w:sz="4" w:space="0" w:color="DBDBDB"/>
                  <w:right w:val="nil"/>
                </w:tcBorders>
                <w:shd w:val="clear" w:color="auto" w:fill="FAFAFA"/>
                <w:hideMark/>
              </w:tcPr>
            </w:tcPrChange>
          </w:tcPr>
          <w:p w14:paraId="389781D7" w14:textId="62490FCE" w:rsidR="008027CD" w:rsidRPr="008027CD" w:rsidRDefault="008027CD" w:rsidP="008027CD">
            <w:pPr>
              <w:rPr>
                <w:ins w:id="10845" w:author="Salah Soliman" w:date="2020-01-31T16:39:00Z"/>
                <w:rFonts w:ascii="Open Sans" w:eastAsia="Open Sans" w:hAnsi="Open Sans" w:cs="Times New Roman"/>
              </w:rPr>
            </w:pPr>
            <w:ins w:id="10846" w:author="Salah Soliman" w:date="2020-01-31T16:39:00Z">
              <w:r w:rsidRPr="008027CD">
                <w:rPr>
                  <w:rFonts w:ascii="Open Sans" w:eastAsia="Open Sans" w:hAnsi="Open Sans" w:cs="Times New Roman"/>
                  <w:noProof/>
                  <w:rPrChange w:id="10847" w:author="Unknown">
                    <w:rPr>
                      <w:noProof/>
                    </w:rPr>
                  </w:rPrChange>
                </w:rPr>
                <w:drawing>
                  <wp:inline distT="0" distB="0" distL="0" distR="0" wp14:anchorId="0A3533E6" wp14:editId="3614C477">
                    <wp:extent cx="1158240" cy="304800"/>
                    <wp:effectExtent l="0" t="0" r="381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158240" cy="304800"/>
                            </a:xfrm>
                            <a:prstGeom prst="rect">
                              <a:avLst/>
                            </a:prstGeom>
                            <a:noFill/>
                            <a:ln>
                              <a:noFill/>
                            </a:ln>
                          </pic:spPr>
                        </pic:pic>
                      </a:graphicData>
                    </a:graphic>
                  </wp:inline>
                </w:drawing>
              </w:r>
            </w:ins>
          </w:p>
        </w:tc>
        <w:tc>
          <w:tcPr>
            <w:tcW w:w="3978" w:type="dxa"/>
            <w:tcBorders>
              <w:top w:val="nil"/>
              <w:left w:val="nil"/>
              <w:bottom w:val="single" w:sz="4" w:space="0" w:color="DBDBDB" w:themeColor="accent3" w:themeTint="66"/>
              <w:right w:val="nil"/>
            </w:tcBorders>
            <w:shd w:val="clear" w:color="auto" w:fill="FAFAFA"/>
            <w:vAlign w:val="center"/>
            <w:tcPrChange w:id="10848" w:author="Alicia Romero Lopez" w:date="2020-01-31T09:48:00Z">
              <w:tcPr>
                <w:tcW w:w="3978" w:type="dxa"/>
                <w:tcBorders>
                  <w:top w:val="nil"/>
                  <w:left w:val="nil"/>
                  <w:bottom w:val="single" w:sz="4" w:space="0" w:color="DBDBDB"/>
                  <w:right w:val="nil"/>
                </w:tcBorders>
                <w:shd w:val="clear" w:color="auto" w:fill="FAFAFA"/>
              </w:tcPr>
            </w:tcPrChange>
          </w:tcPr>
          <w:p w14:paraId="275CD5D8" w14:textId="77777777" w:rsidR="008027CD" w:rsidRPr="008027CD" w:rsidRDefault="008027CD" w:rsidP="008027CD">
            <w:pPr>
              <w:rPr>
                <w:ins w:id="10849" w:author="Salah Soliman" w:date="2020-01-31T16:39:00Z"/>
                <w:rFonts w:ascii="Open Sans" w:eastAsia="Open Sans" w:hAnsi="Open Sans" w:cs="Times New Roman"/>
              </w:rPr>
            </w:pPr>
          </w:p>
        </w:tc>
        <w:tc>
          <w:tcPr>
            <w:tcW w:w="270" w:type="dxa"/>
            <w:tcBorders>
              <w:top w:val="nil"/>
              <w:left w:val="nil"/>
              <w:bottom w:val="single" w:sz="4" w:space="0" w:color="DBDBDB" w:themeColor="accent3" w:themeTint="66"/>
              <w:right w:val="single" w:sz="4" w:space="0" w:color="DBDBDB" w:themeColor="accent3" w:themeTint="66"/>
            </w:tcBorders>
            <w:shd w:val="clear" w:color="auto" w:fill="FAFAFA"/>
            <w:tcPrChange w:id="10850" w:author="Alicia Romero Lopez" w:date="2020-01-31T09:48:00Z">
              <w:tcPr>
                <w:tcW w:w="270" w:type="dxa"/>
                <w:tcBorders>
                  <w:top w:val="nil"/>
                  <w:left w:val="nil"/>
                  <w:bottom w:val="single" w:sz="4" w:space="0" w:color="DBDBDB"/>
                  <w:right w:val="single" w:sz="4" w:space="0" w:color="DBDBDB"/>
                </w:tcBorders>
                <w:shd w:val="clear" w:color="auto" w:fill="FAFAFA"/>
              </w:tcPr>
            </w:tcPrChange>
          </w:tcPr>
          <w:p w14:paraId="2F8496E9" w14:textId="77777777" w:rsidR="008027CD" w:rsidRPr="008027CD" w:rsidRDefault="008027CD" w:rsidP="008027CD">
            <w:pPr>
              <w:rPr>
                <w:ins w:id="10851" w:author="Salah Soliman" w:date="2020-01-31T16:39:00Z"/>
                <w:rFonts w:ascii="Open Sans" w:eastAsia="Open Sans" w:hAnsi="Open Sans" w:cs="Times New Roman"/>
              </w:rPr>
            </w:pPr>
          </w:p>
        </w:tc>
      </w:tr>
    </w:tbl>
    <w:p w14:paraId="2E440267" w14:textId="77777777" w:rsidR="008027CD" w:rsidRPr="008027CD" w:rsidRDefault="008027CD" w:rsidP="008027CD">
      <w:pPr>
        <w:spacing w:after="0" w:line="240" w:lineRule="auto"/>
        <w:rPr>
          <w:ins w:id="10852" w:author="Salah Soliman" w:date="2020-01-31T16:39:00Z"/>
          <w:rFonts w:ascii="Open Sans" w:eastAsia="Open Sans" w:hAnsi="Open Sans" w:cs="Times New Roman"/>
          <w:color w:val="404040"/>
        </w:rPr>
      </w:pPr>
    </w:p>
    <w:tbl>
      <w:tblPr>
        <w:tblStyle w:val="TableGrid29"/>
        <w:tblW w:w="10530" w:type="dxa"/>
        <w:tblBorders>
          <w:top w:val="single" w:sz="4" w:space="0" w:color="DBDBDB"/>
          <w:left w:val="single" w:sz="4" w:space="0" w:color="DBDBDB"/>
          <w:bottom w:val="single" w:sz="4" w:space="0" w:color="DBDBDB"/>
          <w:right w:val="single" w:sz="4" w:space="0" w:color="DBDBDB"/>
          <w:insideH w:val="none" w:sz="0" w:space="0" w:color="auto"/>
          <w:insideV w:val="none" w:sz="0" w:space="0" w:color="auto"/>
        </w:tblBorders>
        <w:tblLayout w:type="fixed"/>
        <w:tblCellMar>
          <w:left w:w="115" w:type="dxa"/>
          <w:right w:w="115" w:type="dxa"/>
        </w:tblCellMar>
        <w:tblLook w:val="04A0" w:firstRow="1" w:lastRow="0" w:firstColumn="1" w:lastColumn="0" w:noHBand="0" w:noVBand="1"/>
      </w:tblPr>
      <w:tblGrid>
        <w:gridCol w:w="265"/>
        <w:gridCol w:w="2521"/>
        <w:gridCol w:w="7474"/>
        <w:gridCol w:w="270"/>
      </w:tblGrid>
      <w:tr w:rsidR="008027CD" w:rsidRPr="008027CD" w14:paraId="1B1CFCA6" w14:textId="77777777" w:rsidTr="008027CD">
        <w:trPr>
          <w:trHeight w:val="107"/>
          <w:ins w:id="10853" w:author="Salah Soliman" w:date="2020-01-31T16:39:00Z"/>
        </w:trPr>
        <w:tc>
          <w:tcPr>
            <w:tcW w:w="265" w:type="dxa"/>
            <w:tcBorders>
              <w:top w:val="single" w:sz="4" w:space="0" w:color="DBDBDB"/>
              <w:left w:val="single" w:sz="4" w:space="0" w:color="DBDBDB"/>
              <w:bottom w:val="nil"/>
              <w:right w:val="nil"/>
            </w:tcBorders>
            <w:shd w:val="clear" w:color="auto" w:fill="FAFAFA"/>
          </w:tcPr>
          <w:p w14:paraId="021CEBA9" w14:textId="77777777" w:rsidR="008027CD" w:rsidRPr="008027CD" w:rsidRDefault="008027CD" w:rsidP="008027CD">
            <w:pPr>
              <w:rPr>
                <w:ins w:id="10854" w:author="Salah Soliman" w:date="2020-01-31T16:39:00Z"/>
                <w:rFonts w:ascii="Open Sans" w:eastAsia="Open Sans" w:hAnsi="Open Sans" w:cs="Times New Roman"/>
              </w:rPr>
            </w:pPr>
          </w:p>
        </w:tc>
        <w:tc>
          <w:tcPr>
            <w:tcW w:w="2520" w:type="dxa"/>
            <w:tcBorders>
              <w:top w:val="single" w:sz="4" w:space="0" w:color="DBDBDB"/>
              <w:left w:val="nil"/>
              <w:bottom w:val="nil"/>
              <w:right w:val="nil"/>
            </w:tcBorders>
            <w:shd w:val="clear" w:color="auto" w:fill="FAFAFA"/>
          </w:tcPr>
          <w:p w14:paraId="2A895563" w14:textId="77777777" w:rsidR="008027CD" w:rsidRPr="008027CD" w:rsidRDefault="008027CD" w:rsidP="008027CD">
            <w:pPr>
              <w:rPr>
                <w:ins w:id="10855" w:author="Salah Soliman" w:date="2020-01-31T16:39:00Z"/>
                <w:rFonts w:ascii="Open Sans" w:eastAsia="Open Sans" w:hAnsi="Open Sans" w:cs="Times New Roman"/>
              </w:rPr>
            </w:pPr>
          </w:p>
        </w:tc>
        <w:tc>
          <w:tcPr>
            <w:tcW w:w="7470" w:type="dxa"/>
            <w:tcBorders>
              <w:top w:val="single" w:sz="4" w:space="0" w:color="DBDBDB"/>
              <w:left w:val="nil"/>
              <w:bottom w:val="nil"/>
              <w:right w:val="nil"/>
            </w:tcBorders>
            <w:shd w:val="clear" w:color="auto" w:fill="FAFAFA"/>
            <w:hideMark/>
          </w:tcPr>
          <w:p w14:paraId="719D8A23" w14:textId="77777777" w:rsidR="008027CD" w:rsidRPr="008027CD" w:rsidRDefault="008027CD" w:rsidP="008027CD">
            <w:pPr>
              <w:jc w:val="right"/>
              <w:rPr>
                <w:ins w:id="10856" w:author="Salah Soliman" w:date="2020-01-31T16:39:00Z"/>
                <w:rFonts w:ascii="Open Sans" w:eastAsia="Open Sans" w:hAnsi="Open Sans" w:cs="Times New Roman"/>
                <w:color w:val="78C800"/>
              </w:rPr>
            </w:pPr>
            <w:ins w:id="10857" w:author="Salah Soliman" w:date="2020-01-31T16:39:00Z">
              <w:r w:rsidRPr="008027CD">
                <w:rPr>
                  <w:rFonts w:ascii="FontAwesome" w:eastAsia="Open Sans" w:hAnsi="FontAwesome" w:cs="Times New Roman"/>
                  <w:color w:val="78C800"/>
                </w:rPr>
                <w:sym w:font="FontAwesome" w:char="F058"/>
              </w:r>
              <w:r w:rsidRPr="008027CD">
                <w:rPr>
                  <w:rFonts w:ascii="Open Sans" w:eastAsia="Open Sans" w:hAnsi="Open Sans" w:cs="Times New Roman"/>
                  <w:color w:val="78C800"/>
                </w:rPr>
                <w:t xml:space="preserve"> Correct</w:t>
              </w:r>
            </w:ins>
          </w:p>
        </w:tc>
        <w:tc>
          <w:tcPr>
            <w:tcW w:w="270" w:type="dxa"/>
            <w:tcBorders>
              <w:top w:val="single" w:sz="4" w:space="0" w:color="DBDBDB"/>
              <w:left w:val="nil"/>
              <w:bottom w:val="nil"/>
              <w:right w:val="single" w:sz="4" w:space="0" w:color="DBDBDB"/>
            </w:tcBorders>
            <w:shd w:val="clear" w:color="auto" w:fill="FAFAFA"/>
          </w:tcPr>
          <w:p w14:paraId="43C94305" w14:textId="77777777" w:rsidR="008027CD" w:rsidRPr="008027CD" w:rsidRDefault="008027CD" w:rsidP="008027CD">
            <w:pPr>
              <w:rPr>
                <w:ins w:id="10858" w:author="Salah Soliman" w:date="2020-01-31T16:39:00Z"/>
                <w:rFonts w:ascii="Open Sans" w:eastAsia="Open Sans" w:hAnsi="Open Sans" w:cs="Times New Roman"/>
                <w:color w:val="404040"/>
              </w:rPr>
            </w:pPr>
          </w:p>
        </w:tc>
      </w:tr>
      <w:tr w:rsidR="008027CD" w:rsidRPr="008027CD" w14:paraId="31FBF191" w14:textId="77777777" w:rsidTr="008027CD">
        <w:trPr>
          <w:ins w:id="10859" w:author="Salah Soliman" w:date="2020-01-31T16:39:00Z"/>
        </w:trPr>
        <w:tc>
          <w:tcPr>
            <w:tcW w:w="265" w:type="dxa"/>
            <w:tcBorders>
              <w:top w:val="nil"/>
              <w:left w:val="single" w:sz="4" w:space="0" w:color="DBDBDB"/>
              <w:bottom w:val="nil"/>
              <w:right w:val="nil"/>
            </w:tcBorders>
            <w:shd w:val="clear" w:color="auto" w:fill="FAFAFA"/>
          </w:tcPr>
          <w:p w14:paraId="42151A03" w14:textId="77777777" w:rsidR="008027CD" w:rsidRPr="008027CD" w:rsidRDefault="008027CD" w:rsidP="008027CD">
            <w:pPr>
              <w:rPr>
                <w:ins w:id="10860" w:author="Salah Soliman" w:date="2020-01-31T16:39:00Z"/>
                <w:rFonts w:ascii="Open Sans" w:eastAsia="Open Sans" w:hAnsi="Open Sans" w:cs="Times New Roman"/>
              </w:rPr>
            </w:pPr>
          </w:p>
        </w:tc>
        <w:tc>
          <w:tcPr>
            <w:tcW w:w="2520" w:type="dxa"/>
            <w:tcBorders>
              <w:top w:val="nil"/>
              <w:left w:val="nil"/>
              <w:bottom w:val="nil"/>
              <w:right w:val="nil"/>
            </w:tcBorders>
            <w:shd w:val="clear" w:color="auto" w:fill="78C800"/>
            <w:hideMark/>
          </w:tcPr>
          <w:p w14:paraId="3E93B749" w14:textId="77777777" w:rsidR="008027CD" w:rsidRPr="008027CD" w:rsidRDefault="008027CD" w:rsidP="008027CD">
            <w:pPr>
              <w:rPr>
                <w:ins w:id="10861" w:author="Salah Soliman" w:date="2020-01-31T16:39:00Z"/>
                <w:rFonts w:ascii="Open Sans Semibold" w:eastAsia="Open Sans" w:hAnsi="Open Sans Semibold" w:cs="Open Sans Semibold"/>
                <w:color w:val="FFFFFF"/>
              </w:rPr>
            </w:pPr>
            <w:ins w:id="10862" w:author="Salah Soliman" w:date="2020-01-31T16:39:00Z">
              <w:r w:rsidRPr="008027CD">
                <w:rPr>
                  <w:rFonts w:ascii="Open Sans Semibold" w:eastAsia="Open Sans" w:hAnsi="Open Sans Semibold" w:cs="Open Sans Semibold"/>
                  <w:color w:val="FFFFFF"/>
                </w:rPr>
                <w:t>Explanation</w:t>
              </w:r>
            </w:ins>
          </w:p>
        </w:tc>
        <w:tc>
          <w:tcPr>
            <w:tcW w:w="7470" w:type="dxa"/>
            <w:tcBorders>
              <w:top w:val="nil"/>
              <w:left w:val="nil"/>
              <w:bottom w:val="nil"/>
              <w:right w:val="nil"/>
            </w:tcBorders>
            <w:shd w:val="clear" w:color="auto" w:fill="FAFAFA"/>
          </w:tcPr>
          <w:p w14:paraId="43EB4F53" w14:textId="77777777" w:rsidR="008027CD" w:rsidRPr="008027CD" w:rsidRDefault="008027CD" w:rsidP="008027CD">
            <w:pPr>
              <w:rPr>
                <w:ins w:id="10863" w:author="Salah Soliman" w:date="2020-01-31T16:39:00Z"/>
                <w:rFonts w:ascii="Open Sans" w:eastAsia="Open Sans" w:hAnsi="Open Sans" w:cs="Times New Roman"/>
                <w:color w:val="404040"/>
              </w:rPr>
            </w:pPr>
          </w:p>
        </w:tc>
        <w:tc>
          <w:tcPr>
            <w:tcW w:w="270" w:type="dxa"/>
            <w:tcBorders>
              <w:top w:val="nil"/>
              <w:left w:val="nil"/>
              <w:bottom w:val="nil"/>
              <w:right w:val="single" w:sz="4" w:space="0" w:color="DBDBDB"/>
            </w:tcBorders>
            <w:shd w:val="clear" w:color="auto" w:fill="FAFAFA"/>
          </w:tcPr>
          <w:p w14:paraId="354EFAE5" w14:textId="77777777" w:rsidR="008027CD" w:rsidRPr="008027CD" w:rsidRDefault="008027CD" w:rsidP="008027CD">
            <w:pPr>
              <w:rPr>
                <w:ins w:id="10864" w:author="Salah Soliman" w:date="2020-01-31T16:39:00Z"/>
                <w:rFonts w:ascii="Open Sans" w:eastAsia="Open Sans" w:hAnsi="Open Sans" w:cs="Times New Roman"/>
              </w:rPr>
            </w:pPr>
          </w:p>
        </w:tc>
      </w:tr>
      <w:tr w:rsidR="008027CD" w:rsidRPr="008027CD" w14:paraId="6FC918B9" w14:textId="77777777" w:rsidTr="008027CD">
        <w:trPr>
          <w:ins w:id="10865" w:author="Salah Soliman" w:date="2020-01-31T16:39:00Z"/>
        </w:trPr>
        <w:tc>
          <w:tcPr>
            <w:tcW w:w="265" w:type="dxa"/>
            <w:tcBorders>
              <w:top w:val="nil"/>
              <w:left w:val="single" w:sz="4" w:space="0" w:color="DBDBDB"/>
              <w:bottom w:val="nil"/>
              <w:right w:val="nil"/>
            </w:tcBorders>
            <w:shd w:val="clear" w:color="auto" w:fill="FAFAFA"/>
          </w:tcPr>
          <w:p w14:paraId="296F215E" w14:textId="77777777" w:rsidR="008027CD" w:rsidRPr="008027CD" w:rsidRDefault="008027CD" w:rsidP="008027CD">
            <w:pPr>
              <w:rPr>
                <w:ins w:id="10866" w:author="Salah Soliman" w:date="2020-01-31T16:39:00Z"/>
                <w:rFonts w:ascii="Open Sans" w:eastAsia="Open Sans" w:hAnsi="Open Sans" w:cs="Times New Roman"/>
                <w:color w:val="404040"/>
                <w:sz w:val="16"/>
                <w:szCs w:val="16"/>
              </w:rPr>
            </w:pPr>
          </w:p>
        </w:tc>
        <w:tc>
          <w:tcPr>
            <w:tcW w:w="2520" w:type="dxa"/>
            <w:tcBorders>
              <w:top w:val="nil"/>
              <w:left w:val="nil"/>
              <w:bottom w:val="single" w:sz="4" w:space="0" w:color="CCFFCC"/>
              <w:right w:val="nil"/>
            </w:tcBorders>
            <w:shd w:val="clear" w:color="auto" w:fill="78C800"/>
          </w:tcPr>
          <w:p w14:paraId="275FD6E3" w14:textId="77777777" w:rsidR="008027CD" w:rsidRPr="008027CD" w:rsidRDefault="008027CD" w:rsidP="008027CD">
            <w:pPr>
              <w:rPr>
                <w:ins w:id="10867" w:author="Salah Soliman" w:date="2020-01-31T16:39:00Z"/>
                <w:rFonts w:ascii="Open Sans" w:eastAsia="Open Sans" w:hAnsi="Open Sans" w:cs="Times New Roman"/>
                <w:color w:val="404040"/>
                <w:sz w:val="16"/>
                <w:szCs w:val="16"/>
              </w:rPr>
            </w:pPr>
          </w:p>
        </w:tc>
        <w:tc>
          <w:tcPr>
            <w:tcW w:w="7470" w:type="dxa"/>
            <w:tcBorders>
              <w:top w:val="nil"/>
              <w:left w:val="nil"/>
              <w:bottom w:val="single" w:sz="4" w:space="0" w:color="CCFFCC"/>
              <w:right w:val="nil"/>
            </w:tcBorders>
            <w:shd w:val="clear" w:color="auto" w:fill="78C800"/>
          </w:tcPr>
          <w:p w14:paraId="22C37DBC" w14:textId="77777777" w:rsidR="008027CD" w:rsidRPr="008027CD" w:rsidRDefault="008027CD" w:rsidP="008027CD">
            <w:pPr>
              <w:rPr>
                <w:ins w:id="10868" w:author="Salah Soliman" w:date="2020-01-31T16:39:00Z"/>
                <w:rFonts w:ascii="Open Sans" w:eastAsia="Open Sans" w:hAnsi="Open Sans" w:cs="Times New Roman"/>
                <w:color w:val="404040"/>
                <w:sz w:val="16"/>
                <w:szCs w:val="16"/>
              </w:rPr>
            </w:pPr>
          </w:p>
        </w:tc>
        <w:tc>
          <w:tcPr>
            <w:tcW w:w="270" w:type="dxa"/>
            <w:tcBorders>
              <w:top w:val="nil"/>
              <w:left w:val="nil"/>
              <w:bottom w:val="nil"/>
              <w:right w:val="single" w:sz="4" w:space="0" w:color="DBDBDB"/>
            </w:tcBorders>
            <w:shd w:val="clear" w:color="auto" w:fill="FAFAFA"/>
          </w:tcPr>
          <w:p w14:paraId="40BB62C6" w14:textId="77777777" w:rsidR="008027CD" w:rsidRPr="008027CD" w:rsidRDefault="008027CD" w:rsidP="008027CD">
            <w:pPr>
              <w:rPr>
                <w:ins w:id="10869" w:author="Salah Soliman" w:date="2020-01-31T16:39:00Z"/>
                <w:rFonts w:ascii="Open Sans" w:eastAsia="Open Sans" w:hAnsi="Open Sans" w:cs="Times New Roman"/>
                <w:color w:val="404040"/>
                <w:sz w:val="16"/>
                <w:szCs w:val="16"/>
              </w:rPr>
            </w:pPr>
          </w:p>
        </w:tc>
      </w:tr>
      <w:tr w:rsidR="008027CD" w:rsidRPr="008027CD" w14:paraId="33606CD8" w14:textId="77777777" w:rsidTr="008027CD">
        <w:trPr>
          <w:trHeight w:val="60"/>
          <w:ins w:id="10870" w:author="Salah Soliman" w:date="2020-01-31T16:39:00Z"/>
        </w:trPr>
        <w:tc>
          <w:tcPr>
            <w:tcW w:w="265" w:type="dxa"/>
            <w:tcBorders>
              <w:top w:val="nil"/>
              <w:left w:val="single" w:sz="4" w:space="0" w:color="DBDBDB"/>
              <w:bottom w:val="nil"/>
              <w:right w:val="single" w:sz="4" w:space="0" w:color="CCFFCC"/>
            </w:tcBorders>
            <w:shd w:val="clear" w:color="auto" w:fill="FAFAFA"/>
          </w:tcPr>
          <w:p w14:paraId="10C66666" w14:textId="77777777" w:rsidR="008027CD" w:rsidRPr="008027CD" w:rsidRDefault="008027CD" w:rsidP="008027CD">
            <w:pPr>
              <w:rPr>
                <w:ins w:id="10871" w:author="Salah Soliman" w:date="2020-01-31T16:39:00Z"/>
                <w:rFonts w:ascii="Open Sans" w:eastAsia="Open Sans" w:hAnsi="Open Sans" w:cs="Times New Roman"/>
              </w:rPr>
            </w:pPr>
          </w:p>
        </w:tc>
        <w:tc>
          <w:tcPr>
            <w:tcW w:w="9990" w:type="dxa"/>
            <w:gridSpan w:val="2"/>
            <w:tcBorders>
              <w:top w:val="single" w:sz="4" w:space="0" w:color="CCFFCC"/>
              <w:left w:val="single" w:sz="4" w:space="0" w:color="CCFFCC"/>
              <w:bottom w:val="single" w:sz="4" w:space="0" w:color="CCFFCC"/>
              <w:right w:val="single" w:sz="4" w:space="0" w:color="CCFFCC"/>
            </w:tcBorders>
            <w:shd w:val="clear" w:color="auto" w:fill="F3FFF3"/>
            <w:hideMark/>
          </w:tcPr>
          <w:p w14:paraId="26530DD4" w14:textId="77777777" w:rsidR="008027CD" w:rsidRPr="008027CD" w:rsidRDefault="008027CD" w:rsidP="008027CD">
            <w:pPr>
              <w:rPr>
                <w:ins w:id="10872" w:author="Salah Soliman" w:date="2020-01-31T16:39:00Z"/>
                <w:rFonts w:ascii="Open Sans" w:eastAsia="Open Sans" w:hAnsi="Open Sans" w:cs="Times New Roman"/>
                <w:color w:val="7F7F7F"/>
              </w:rPr>
            </w:pPr>
            <w:ins w:id="10873" w:author="Salah Soliman" w:date="2020-01-31T16:39:00Z">
              <w:r w:rsidRPr="008027CD">
                <w:rPr>
                  <w:rFonts w:ascii="Open Sans" w:eastAsia="Open Sans" w:hAnsi="Open Sans" w:cs="Times New Roman"/>
                  <w:color w:val="7F7F7F"/>
                </w:rPr>
                <w:t>Great! The one-hot encoder makes a column for each unique value with 1 in its place and 0s elsewhere. This makes the output of 6+2+4 = 12 columns.</w:t>
              </w:r>
            </w:ins>
          </w:p>
        </w:tc>
        <w:tc>
          <w:tcPr>
            <w:tcW w:w="270" w:type="dxa"/>
            <w:tcBorders>
              <w:top w:val="nil"/>
              <w:left w:val="single" w:sz="4" w:space="0" w:color="CCFFCC"/>
              <w:bottom w:val="nil"/>
              <w:right w:val="single" w:sz="4" w:space="0" w:color="DBDBDB"/>
            </w:tcBorders>
            <w:shd w:val="clear" w:color="auto" w:fill="FAFAFA"/>
          </w:tcPr>
          <w:p w14:paraId="5B464F63" w14:textId="77777777" w:rsidR="008027CD" w:rsidRPr="008027CD" w:rsidRDefault="008027CD" w:rsidP="008027CD">
            <w:pPr>
              <w:rPr>
                <w:ins w:id="10874" w:author="Salah Soliman" w:date="2020-01-31T16:39:00Z"/>
                <w:rFonts w:ascii="Open Sans" w:eastAsia="Open Sans" w:hAnsi="Open Sans" w:cs="Times New Roman"/>
                <w:color w:val="404040"/>
              </w:rPr>
            </w:pPr>
          </w:p>
        </w:tc>
      </w:tr>
      <w:tr w:rsidR="008027CD" w:rsidRPr="008027CD" w14:paraId="11B1BB42" w14:textId="77777777" w:rsidTr="008027CD">
        <w:trPr>
          <w:ins w:id="10875" w:author="Salah Soliman" w:date="2020-01-31T16:39:00Z"/>
        </w:trPr>
        <w:tc>
          <w:tcPr>
            <w:tcW w:w="265" w:type="dxa"/>
            <w:tcBorders>
              <w:top w:val="nil"/>
              <w:left w:val="single" w:sz="4" w:space="0" w:color="DBDBDB"/>
              <w:bottom w:val="single" w:sz="4" w:space="0" w:color="DBDBDB"/>
              <w:right w:val="nil"/>
            </w:tcBorders>
            <w:shd w:val="clear" w:color="auto" w:fill="FAFAFA"/>
          </w:tcPr>
          <w:p w14:paraId="153C792E" w14:textId="77777777" w:rsidR="008027CD" w:rsidRPr="008027CD" w:rsidRDefault="008027CD" w:rsidP="008027CD">
            <w:pPr>
              <w:rPr>
                <w:ins w:id="10876" w:author="Salah Soliman" w:date="2020-01-31T16:39:00Z"/>
                <w:rFonts w:ascii="Open Sans" w:eastAsia="Open Sans" w:hAnsi="Open Sans" w:cs="Times New Roman"/>
                <w:color w:val="404040"/>
                <w:sz w:val="16"/>
                <w:szCs w:val="16"/>
              </w:rPr>
            </w:pPr>
          </w:p>
        </w:tc>
        <w:tc>
          <w:tcPr>
            <w:tcW w:w="2520" w:type="dxa"/>
            <w:tcBorders>
              <w:top w:val="single" w:sz="4" w:space="0" w:color="CCFFCC"/>
              <w:left w:val="nil"/>
              <w:bottom w:val="single" w:sz="4" w:space="0" w:color="DBDBDB"/>
              <w:right w:val="nil"/>
            </w:tcBorders>
            <w:shd w:val="clear" w:color="auto" w:fill="FAFAFA"/>
          </w:tcPr>
          <w:p w14:paraId="4C01A3F7" w14:textId="77777777" w:rsidR="008027CD" w:rsidRPr="008027CD" w:rsidRDefault="008027CD" w:rsidP="008027CD">
            <w:pPr>
              <w:rPr>
                <w:ins w:id="10877" w:author="Salah Soliman" w:date="2020-01-31T16:39:00Z"/>
                <w:rFonts w:ascii="Open Sans" w:eastAsia="Open Sans" w:hAnsi="Open Sans" w:cs="Times New Roman"/>
                <w:color w:val="404040"/>
                <w:sz w:val="16"/>
                <w:szCs w:val="16"/>
              </w:rPr>
            </w:pPr>
          </w:p>
        </w:tc>
        <w:tc>
          <w:tcPr>
            <w:tcW w:w="7470" w:type="dxa"/>
            <w:tcBorders>
              <w:top w:val="single" w:sz="4" w:space="0" w:color="CCFFCC"/>
              <w:left w:val="nil"/>
              <w:bottom w:val="single" w:sz="4" w:space="0" w:color="DBDBDB"/>
              <w:right w:val="nil"/>
            </w:tcBorders>
            <w:shd w:val="clear" w:color="auto" w:fill="FAFAFA"/>
          </w:tcPr>
          <w:p w14:paraId="75FC14CB" w14:textId="77777777" w:rsidR="008027CD" w:rsidRPr="008027CD" w:rsidRDefault="008027CD" w:rsidP="008027CD">
            <w:pPr>
              <w:rPr>
                <w:ins w:id="10878" w:author="Salah Soliman" w:date="2020-01-31T16:39:00Z"/>
                <w:rFonts w:ascii="Open Sans" w:eastAsia="Open Sans" w:hAnsi="Open Sans" w:cs="Times New Roman"/>
                <w:color w:val="404040"/>
                <w:sz w:val="16"/>
                <w:szCs w:val="16"/>
              </w:rPr>
            </w:pPr>
          </w:p>
        </w:tc>
        <w:tc>
          <w:tcPr>
            <w:tcW w:w="270" w:type="dxa"/>
            <w:tcBorders>
              <w:top w:val="nil"/>
              <w:left w:val="nil"/>
              <w:bottom w:val="single" w:sz="4" w:space="0" w:color="DBDBDB"/>
              <w:right w:val="single" w:sz="4" w:space="0" w:color="DBDBDB"/>
            </w:tcBorders>
            <w:shd w:val="clear" w:color="auto" w:fill="FAFAFA"/>
          </w:tcPr>
          <w:p w14:paraId="62B69652" w14:textId="77777777" w:rsidR="008027CD" w:rsidRPr="008027CD" w:rsidRDefault="008027CD" w:rsidP="008027CD">
            <w:pPr>
              <w:rPr>
                <w:ins w:id="10879" w:author="Salah Soliman" w:date="2020-01-31T16:39:00Z"/>
                <w:rFonts w:ascii="Open Sans" w:eastAsia="Open Sans" w:hAnsi="Open Sans" w:cs="Times New Roman"/>
                <w:color w:val="404040"/>
                <w:sz w:val="16"/>
                <w:szCs w:val="16"/>
              </w:rPr>
            </w:pPr>
          </w:p>
        </w:tc>
      </w:tr>
    </w:tbl>
    <w:p w14:paraId="6A6982EE" w14:textId="77777777" w:rsidR="008027CD" w:rsidRPr="008027CD" w:rsidRDefault="008027CD" w:rsidP="008027CD">
      <w:pPr>
        <w:spacing w:after="0" w:line="240" w:lineRule="auto"/>
        <w:rPr>
          <w:ins w:id="10880" w:author="Salah Soliman" w:date="2020-01-31T16:39:00Z"/>
          <w:rFonts w:ascii="Open Sans" w:eastAsia="Open Sans" w:hAnsi="Open Sans" w:cs="Times New Roman"/>
          <w:color w:val="404040"/>
        </w:rPr>
      </w:pPr>
    </w:p>
    <w:tbl>
      <w:tblPr>
        <w:tblStyle w:val="TableGrid29"/>
        <w:tblW w:w="10530" w:type="dxa"/>
        <w:tblBorders>
          <w:top w:val="single" w:sz="4" w:space="0" w:color="DBDBDB"/>
          <w:left w:val="single" w:sz="4" w:space="0" w:color="DBDBDB"/>
          <w:bottom w:val="single" w:sz="4" w:space="0" w:color="DBDBDB"/>
          <w:right w:val="single" w:sz="4" w:space="0" w:color="DBDBDB"/>
          <w:insideH w:val="none" w:sz="0" w:space="0" w:color="auto"/>
          <w:insideV w:val="none" w:sz="0" w:space="0" w:color="auto"/>
        </w:tblBorders>
        <w:tblLayout w:type="fixed"/>
        <w:tblCellMar>
          <w:left w:w="115" w:type="dxa"/>
          <w:right w:w="115" w:type="dxa"/>
        </w:tblCellMar>
        <w:tblLook w:val="04A0" w:firstRow="1" w:lastRow="0" w:firstColumn="1" w:lastColumn="0" w:noHBand="0" w:noVBand="1"/>
      </w:tblPr>
      <w:tblGrid>
        <w:gridCol w:w="265"/>
        <w:gridCol w:w="2521"/>
        <w:gridCol w:w="7474"/>
        <w:gridCol w:w="270"/>
      </w:tblGrid>
      <w:tr w:rsidR="008027CD" w:rsidRPr="008027CD" w14:paraId="48692993" w14:textId="77777777" w:rsidTr="008027CD">
        <w:trPr>
          <w:trHeight w:val="107"/>
          <w:ins w:id="10881" w:author="Salah Soliman" w:date="2020-01-31T16:39:00Z"/>
        </w:trPr>
        <w:tc>
          <w:tcPr>
            <w:tcW w:w="265" w:type="dxa"/>
            <w:tcBorders>
              <w:top w:val="single" w:sz="4" w:space="0" w:color="DBDBDB"/>
              <w:left w:val="single" w:sz="4" w:space="0" w:color="DBDBDB"/>
              <w:bottom w:val="nil"/>
              <w:right w:val="nil"/>
            </w:tcBorders>
            <w:shd w:val="clear" w:color="auto" w:fill="FAFAFA"/>
          </w:tcPr>
          <w:p w14:paraId="6CD0C7E3" w14:textId="77777777" w:rsidR="008027CD" w:rsidRPr="008027CD" w:rsidRDefault="008027CD" w:rsidP="008027CD">
            <w:pPr>
              <w:rPr>
                <w:ins w:id="10882" w:author="Salah Soliman" w:date="2020-01-31T16:39:00Z"/>
                <w:rFonts w:ascii="Open Sans" w:eastAsia="Open Sans" w:hAnsi="Open Sans" w:cs="Times New Roman"/>
              </w:rPr>
            </w:pPr>
          </w:p>
        </w:tc>
        <w:tc>
          <w:tcPr>
            <w:tcW w:w="2520" w:type="dxa"/>
            <w:tcBorders>
              <w:top w:val="single" w:sz="4" w:space="0" w:color="DBDBDB"/>
              <w:left w:val="nil"/>
              <w:bottom w:val="nil"/>
              <w:right w:val="nil"/>
            </w:tcBorders>
            <w:shd w:val="clear" w:color="auto" w:fill="FAFAFA"/>
          </w:tcPr>
          <w:p w14:paraId="20915118" w14:textId="77777777" w:rsidR="008027CD" w:rsidRPr="008027CD" w:rsidRDefault="008027CD" w:rsidP="008027CD">
            <w:pPr>
              <w:rPr>
                <w:ins w:id="10883" w:author="Salah Soliman" w:date="2020-01-31T16:39:00Z"/>
                <w:rFonts w:ascii="Open Sans" w:eastAsia="Open Sans" w:hAnsi="Open Sans" w:cs="Times New Roman"/>
              </w:rPr>
            </w:pPr>
          </w:p>
        </w:tc>
        <w:tc>
          <w:tcPr>
            <w:tcW w:w="7470" w:type="dxa"/>
            <w:tcBorders>
              <w:top w:val="single" w:sz="4" w:space="0" w:color="DBDBDB"/>
              <w:left w:val="nil"/>
              <w:bottom w:val="nil"/>
              <w:right w:val="nil"/>
            </w:tcBorders>
            <w:shd w:val="clear" w:color="auto" w:fill="FAFAFA"/>
            <w:hideMark/>
          </w:tcPr>
          <w:p w14:paraId="01E0C27D" w14:textId="7F84E146" w:rsidR="008027CD" w:rsidRPr="008027CD" w:rsidRDefault="008027CD" w:rsidP="008027CD">
            <w:pPr>
              <w:jc w:val="right"/>
              <w:rPr>
                <w:ins w:id="10884" w:author="Salah Soliman" w:date="2020-01-31T16:39:00Z"/>
                <w:rFonts w:ascii="Open Sans" w:eastAsia="Open Sans" w:hAnsi="Open Sans" w:cs="Times New Roman"/>
                <w:color w:val="78C800"/>
              </w:rPr>
            </w:pPr>
            <w:ins w:id="10885" w:author="Salah Soliman" w:date="2020-01-31T16:39:00Z">
              <w:r w:rsidRPr="008027CD">
                <w:rPr>
                  <w:rFonts w:ascii="FontAwesome" w:eastAsia="Open Sans" w:hAnsi="FontAwesome" w:cs="Times New Roman"/>
                  <w:color w:val="FF4B4B"/>
                </w:rPr>
                <w:sym w:font="FontAwesome" w:char="F057"/>
              </w:r>
              <w:r w:rsidRPr="008027CD">
                <w:rPr>
                  <w:rFonts w:ascii="Open Sans" w:eastAsia="Open Sans" w:hAnsi="Open Sans" w:cs="Times New Roman"/>
                  <w:color w:val="FF4B4B"/>
                </w:rPr>
                <w:t xml:space="preserve"> </w:t>
              </w:r>
              <w:del w:id="10886" w:author="Chantelle Dubois Nishiyama" w:date="2020-02-26T19:18:00Z">
                <w:r w:rsidRPr="008027CD" w:rsidDel="00B97780">
                  <w:rPr>
                    <w:rFonts w:ascii="Open Sans" w:eastAsia="Open Sans" w:hAnsi="Open Sans" w:cs="Times New Roman"/>
                    <w:color w:val="FF4B4B"/>
                  </w:rPr>
                  <w:delText>That’s</w:delText>
                </w:r>
              </w:del>
            </w:ins>
            <w:ins w:id="10887" w:author="Chantelle Dubois Nishiyama" w:date="2020-02-26T19:18:00Z">
              <w:r w:rsidR="00B97780">
                <w:rPr>
                  <w:rFonts w:ascii="Open Sans" w:eastAsia="Open Sans" w:hAnsi="Open Sans" w:cs="Times New Roman"/>
                  <w:color w:val="FF4B4B"/>
                </w:rPr>
                <w:t>That is</w:t>
              </w:r>
            </w:ins>
            <w:ins w:id="10888" w:author="Salah Soliman" w:date="2020-01-31T16:39:00Z">
              <w:r w:rsidRPr="008027CD">
                <w:rPr>
                  <w:rFonts w:ascii="Open Sans" w:eastAsia="Open Sans" w:hAnsi="Open Sans" w:cs="Times New Roman"/>
                  <w:color w:val="FF4B4B"/>
                </w:rPr>
                <w:t xml:space="preserve"> Incorrect</w:t>
              </w:r>
            </w:ins>
          </w:p>
        </w:tc>
        <w:tc>
          <w:tcPr>
            <w:tcW w:w="270" w:type="dxa"/>
            <w:tcBorders>
              <w:top w:val="single" w:sz="4" w:space="0" w:color="DBDBDB"/>
              <w:left w:val="nil"/>
              <w:bottom w:val="nil"/>
              <w:right w:val="single" w:sz="4" w:space="0" w:color="DBDBDB"/>
            </w:tcBorders>
            <w:shd w:val="clear" w:color="auto" w:fill="FAFAFA"/>
          </w:tcPr>
          <w:p w14:paraId="2691F4CD" w14:textId="77777777" w:rsidR="008027CD" w:rsidRPr="008027CD" w:rsidRDefault="008027CD" w:rsidP="008027CD">
            <w:pPr>
              <w:rPr>
                <w:ins w:id="10889" w:author="Salah Soliman" w:date="2020-01-31T16:39:00Z"/>
                <w:rFonts w:ascii="Open Sans" w:eastAsia="Open Sans" w:hAnsi="Open Sans" w:cs="Times New Roman"/>
                <w:color w:val="404040"/>
              </w:rPr>
            </w:pPr>
          </w:p>
        </w:tc>
      </w:tr>
      <w:tr w:rsidR="008027CD" w:rsidRPr="008027CD" w14:paraId="43FFD541" w14:textId="77777777" w:rsidTr="008027CD">
        <w:trPr>
          <w:ins w:id="10890" w:author="Salah Soliman" w:date="2020-01-31T16:39:00Z"/>
        </w:trPr>
        <w:tc>
          <w:tcPr>
            <w:tcW w:w="265" w:type="dxa"/>
            <w:tcBorders>
              <w:top w:val="nil"/>
              <w:left w:val="single" w:sz="4" w:space="0" w:color="DBDBDB"/>
              <w:bottom w:val="nil"/>
              <w:right w:val="nil"/>
            </w:tcBorders>
            <w:shd w:val="clear" w:color="auto" w:fill="FAFAFA"/>
          </w:tcPr>
          <w:p w14:paraId="056CD9BA" w14:textId="77777777" w:rsidR="008027CD" w:rsidRPr="008027CD" w:rsidRDefault="008027CD" w:rsidP="008027CD">
            <w:pPr>
              <w:rPr>
                <w:ins w:id="10891" w:author="Salah Soliman" w:date="2020-01-31T16:39:00Z"/>
                <w:rFonts w:ascii="Open Sans" w:eastAsia="Open Sans" w:hAnsi="Open Sans" w:cs="Times New Roman"/>
              </w:rPr>
            </w:pPr>
          </w:p>
        </w:tc>
        <w:tc>
          <w:tcPr>
            <w:tcW w:w="2520" w:type="dxa"/>
            <w:tcBorders>
              <w:top w:val="nil"/>
              <w:left w:val="nil"/>
              <w:bottom w:val="nil"/>
              <w:right w:val="nil"/>
            </w:tcBorders>
            <w:shd w:val="clear" w:color="auto" w:fill="FF4B4B"/>
            <w:hideMark/>
          </w:tcPr>
          <w:p w14:paraId="3BE96892" w14:textId="77777777" w:rsidR="008027CD" w:rsidRPr="008027CD" w:rsidRDefault="008027CD" w:rsidP="008027CD">
            <w:pPr>
              <w:rPr>
                <w:ins w:id="10892" w:author="Salah Soliman" w:date="2020-01-31T16:39:00Z"/>
                <w:rFonts w:ascii="Open Sans Semibold" w:eastAsia="Open Sans" w:hAnsi="Open Sans Semibold" w:cs="Open Sans Semibold"/>
                <w:color w:val="FFFFFF"/>
              </w:rPr>
            </w:pPr>
            <w:ins w:id="10893" w:author="Salah Soliman" w:date="2020-01-31T16:39:00Z">
              <w:r w:rsidRPr="008027CD">
                <w:rPr>
                  <w:rFonts w:ascii="Open Sans Semibold" w:eastAsia="Open Sans" w:hAnsi="Open Sans Semibold" w:cs="Open Sans Semibold"/>
                  <w:color w:val="FFFFFF"/>
                </w:rPr>
                <w:t>Explanation</w:t>
              </w:r>
            </w:ins>
          </w:p>
        </w:tc>
        <w:tc>
          <w:tcPr>
            <w:tcW w:w="7470" w:type="dxa"/>
            <w:tcBorders>
              <w:top w:val="nil"/>
              <w:left w:val="nil"/>
              <w:bottom w:val="nil"/>
              <w:right w:val="nil"/>
            </w:tcBorders>
            <w:shd w:val="clear" w:color="auto" w:fill="FAFAFA"/>
          </w:tcPr>
          <w:p w14:paraId="045D8521" w14:textId="77777777" w:rsidR="008027CD" w:rsidRPr="008027CD" w:rsidRDefault="008027CD" w:rsidP="008027CD">
            <w:pPr>
              <w:rPr>
                <w:ins w:id="10894" w:author="Salah Soliman" w:date="2020-01-31T16:39:00Z"/>
                <w:rFonts w:ascii="Open Sans" w:eastAsia="Open Sans" w:hAnsi="Open Sans" w:cs="Times New Roman"/>
                <w:color w:val="404040"/>
              </w:rPr>
            </w:pPr>
          </w:p>
        </w:tc>
        <w:tc>
          <w:tcPr>
            <w:tcW w:w="270" w:type="dxa"/>
            <w:tcBorders>
              <w:top w:val="nil"/>
              <w:left w:val="nil"/>
              <w:bottom w:val="nil"/>
              <w:right w:val="single" w:sz="4" w:space="0" w:color="DBDBDB"/>
            </w:tcBorders>
            <w:shd w:val="clear" w:color="auto" w:fill="FAFAFA"/>
          </w:tcPr>
          <w:p w14:paraId="12C8FF89" w14:textId="77777777" w:rsidR="008027CD" w:rsidRPr="008027CD" w:rsidRDefault="008027CD" w:rsidP="008027CD">
            <w:pPr>
              <w:rPr>
                <w:ins w:id="10895" w:author="Salah Soliman" w:date="2020-01-31T16:39:00Z"/>
                <w:rFonts w:ascii="Open Sans" w:eastAsia="Open Sans" w:hAnsi="Open Sans" w:cs="Times New Roman"/>
              </w:rPr>
            </w:pPr>
          </w:p>
        </w:tc>
      </w:tr>
      <w:tr w:rsidR="008027CD" w:rsidRPr="008027CD" w14:paraId="56559C8E" w14:textId="77777777" w:rsidTr="008027CD">
        <w:trPr>
          <w:ins w:id="10896" w:author="Salah Soliman" w:date="2020-01-31T16:39:00Z"/>
        </w:trPr>
        <w:tc>
          <w:tcPr>
            <w:tcW w:w="265" w:type="dxa"/>
            <w:tcBorders>
              <w:top w:val="nil"/>
              <w:left w:val="single" w:sz="4" w:space="0" w:color="DBDBDB"/>
              <w:bottom w:val="nil"/>
              <w:right w:val="nil"/>
            </w:tcBorders>
            <w:shd w:val="clear" w:color="auto" w:fill="FAFAFA"/>
          </w:tcPr>
          <w:p w14:paraId="48A4F814" w14:textId="77777777" w:rsidR="008027CD" w:rsidRPr="008027CD" w:rsidRDefault="008027CD" w:rsidP="008027CD">
            <w:pPr>
              <w:rPr>
                <w:ins w:id="10897" w:author="Salah Soliman" w:date="2020-01-31T16:39:00Z"/>
                <w:rFonts w:ascii="Open Sans" w:eastAsia="Open Sans" w:hAnsi="Open Sans" w:cs="Times New Roman"/>
                <w:color w:val="404040"/>
                <w:sz w:val="16"/>
                <w:szCs w:val="16"/>
              </w:rPr>
            </w:pPr>
          </w:p>
        </w:tc>
        <w:tc>
          <w:tcPr>
            <w:tcW w:w="2520" w:type="dxa"/>
            <w:tcBorders>
              <w:top w:val="nil"/>
              <w:left w:val="nil"/>
              <w:bottom w:val="single" w:sz="4" w:space="0" w:color="F9DBDB"/>
              <w:right w:val="nil"/>
            </w:tcBorders>
            <w:shd w:val="clear" w:color="auto" w:fill="FF4B4B"/>
          </w:tcPr>
          <w:p w14:paraId="7BCDEC75" w14:textId="77777777" w:rsidR="008027CD" w:rsidRPr="008027CD" w:rsidRDefault="008027CD" w:rsidP="008027CD">
            <w:pPr>
              <w:rPr>
                <w:ins w:id="10898" w:author="Salah Soliman" w:date="2020-01-31T16:39:00Z"/>
                <w:rFonts w:ascii="Open Sans" w:eastAsia="Open Sans" w:hAnsi="Open Sans" w:cs="Times New Roman"/>
                <w:color w:val="404040"/>
                <w:sz w:val="16"/>
                <w:szCs w:val="16"/>
              </w:rPr>
            </w:pPr>
          </w:p>
        </w:tc>
        <w:tc>
          <w:tcPr>
            <w:tcW w:w="7470" w:type="dxa"/>
            <w:tcBorders>
              <w:top w:val="nil"/>
              <w:left w:val="nil"/>
              <w:bottom w:val="single" w:sz="4" w:space="0" w:color="F9DBDB"/>
              <w:right w:val="nil"/>
            </w:tcBorders>
            <w:shd w:val="clear" w:color="auto" w:fill="FF4B4B"/>
          </w:tcPr>
          <w:p w14:paraId="25F53280" w14:textId="77777777" w:rsidR="008027CD" w:rsidRPr="008027CD" w:rsidRDefault="008027CD" w:rsidP="008027CD">
            <w:pPr>
              <w:rPr>
                <w:ins w:id="10899" w:author="Salah Soliman" w:date="2020-01-31T16:39:00Z"/>
                <w:rFonts w:ascii="Open Sans" w:eastAsia="Open Sans" w:hAnsi="Open Sans" w:cs="Times New Roman"/>
                <w:color w:val="404040"/>
                <w:sz w:val="16"/>
                <w:szCs w:val="16"/>
              </w:rPr>
            </w:pPr>
          </w:p>
        </w:tc>
        <w:tc>
          <w:tcPr>
            <w:tcW w:w="270" w:type="dxa"/>
            <w:tcBorders>
              <w:top w:val="nil"/>
              <w:left w:val="nil"/>
              <w:bottom w:val="nil"/>
              <w:right w:val="single" w:sz="4" w:space="0" w:color="DBDBDB"/>
            </w:tcBorders>
            <w:shd w:val="clear" w:color="auto" w:fill="FAFAFA"/>
          </w:tcPr>
          <w:p w14:paraId="4A9F24DA" w14:textId="77777777" w:rsidR="008027CD" w:rsidRPr="008027CD" w:rsidRDefault="008027CD" w:rsidP="008027CD">
            <w:pPr>
              <w:rPr>
                <w:ins w:id="10900" w:author="Salah Soliman" w:date="2020-01-31T16:39:00Z"/>
                <w:rFonts w:ascii="Open Sans" w:eastAsia="Open Sans" w:hAnsi="Open Sans" w:cs="Times New Roman"/>
                <w:color w:val="404040"/>
                <w:sz w:val="16"/>
                <w:szCs w:val="16"/>
              </w:rPr>
            </w:pPr>
          </w:p>
        </w:tc>
      </w:tr>
      <w:tr w:rsidR="008027CD" w:rsidRPr="008027CD" w14:paraId="41F06863" w14:textId="77777777" w:rsidTr="008027CD">
        <w:trPr>
          <w:trHeight w:val="60"/>
          <w:ins w:id="10901" w:author="Salah Soliman" w:date="2020-01-31T16:39:00Z"/>
        </w:trPr>
        <w:tc>
          <w:tcPr>
            <w:tcW w:w="265" w:type="dxa"/>
            <w:tcBorders>
              <w:top w:val="nil"/>
              <w:left w:val="single" w:sz="4" w:space="0" w:color="DBDBDB"/>
              <w:bottom w:val="nil"/>
              <w:right w:val="single" w:sz="4" w:space="0" w:color="F9DBDB"/>
            </w:tcBorders>
            <w:shd w:val="clear" w:color="auto" w:fill="FAFAFA"/>
          </w:tcPr>
          <w:p w14:paraId="2D63D9DD" w14:textId="77777777" w:rsidR="008027CD" w:rsidRPr="008027CD" w:rsidRDefault="008027CD" w:rsidP="008027CD">
            <w:pPr>
              <w:rPr>
                <w:ins w:id="10902" w:author="Salah Soliman" w:date="2020-01-31T16:39:00Z"/>
                <w:rFonts w:ascii="Open Sans" w:eastAsia="Open Sans" w:hAnsi="Open Sans" w:cs="Times New Roman"/>
              </w:rPr>
            </w:pPr>
          </w:p>
        </w:tc>
        <w:tc>
          <w:tcPr>
            <w:tcW w:w="9990" w:type="dxa"/>
            <w:gridSpan w:val="2"/>
            <w:tcBorders>
              <w:top w:val="single" w:sz="4" w:space="0" w:color="F9DBDB"/>
              <w:left w:val="single" w:sz="4" w:space="0" w:color="F9DBDB"/>
              <w:bottom w:val="single" w:sz="4" w:space="0" w:color="F9DBDB"/>
              <w:right w:val="single" w:sz="4" w:space="0" w:color="F9DBDB"/>
            </w:tcBorders>
            <w:shd w:val="clear" w:color="auto" w:fill="FCEEEE"/>
            <w:hideMark/>
          </w:tcPr>
          <w:p w14:paraId="6AA9CACD" w14:textId="77777777" w:rsidR="008027CD" w:rsidRPr="008027CD" w:rsidRDefault="008027CD" w:rsidP="008027CD">
            <w:pPr>
              <w:rPr>
                <w:ins w:id="10903" w:author="Salah Soliman" w:date="2020-01-31T16:39:00Z"/>
                <w:rFonts w:ascii="Open Sans" w:eastAsia="Open Sans" w:hAnsi="Open Sans" w:cs="Times New Roman"/>
                <w:color w:val="7F7F7F"/>
              </w:rPr>
            </w:pPr>
            <w:ins w:id="10904" w:author="Salah Soliman" w:date="2020-01-31T16:39:00Z">
              <w:r w:rsidRPr="008027CD">
                <w:rPr>
                  <w:rFonts w:ascii="Open Sans" w:eastAsia="Open Sans" w:hAnsi="Open Sans" w:cs="Times New Roman"/>
                  <w:color w:val="7F7F7F"/>
                </w:rPr>
                <w:t>Unfortunately, this is incorrect. The one-hot encoder makes a column for each unique value with 1 in its place and 0s elsewhere.</w:t>
              </w:r>
            </w:ins>
          </w:p>
        </w:tc>
        <w:tc>
          <w:tcPr>
            <w:tcW w:w="270" w:type="dxa"/>
            <w:tcBorders>
              <w:top w:val="nil"/>
              <w:left w:val="single" w:sz="4" w:space="0" w:color="F9DBDB"/>
              <w:bottom w:val="nil"/>
              <w:right w:val="single" w:sz="4" w:space="0" w:color="DBDBDB"/>
            </w:tcBorders>
            <w:shd w:val="clear" w:color="auto" w:fill="FAFAFA"/>
          </w:tcPr>
          <w:p w14:paraId="0ED5FA4F" w14:textId="77777777" w:rsidR="008027CD" w:rsidRPr="008027CD" w:rsidRDefault="008027CD" w:rsidP="008027CD">
            <w:pPr>
              <w:rPr>
                <w:ins w:id="10905" w:author="Salah Soliman" w:date="2020-01-31T16:39:00Z"/>
                <w:rFonts w:ascii="Open Sans" w:eastAsia="Open Sans" w:hAnsi="Open Sans" w:cs="Times New Roman"/>
                <w:color w:val="404040"/>
              </w:rPr>
            </w:pPr>
          </w:p>
        </w:tc>
      </w:tr>
      <w:tr w:rsidR="008027CD" w:rsidRPr="008027CD" w14:paraId="1947D04A" w14:textId="77777777" w:rsidTr="008027CD">
        <w:trPr>
          <w:ins w:id="10906" w:author="Salah Soliman" w:date="2020-01-31T16:39:00Z"/>
        </w:trPr>
        <w:tc>
          <w:tcPr>
            <w:tcW w:w="265" w:type="dxa"/>
            <w:tcBorders>
              <w:top w:val="nil"/>
              <w:left w:val="single" w:sz="4" w:space="0" w:color="DBDBDB"/>
              <w:bottom w:val="single" w:sz="4" w:space="0" w:color="DBDBDB"/>
              <w:right w:val="nil"/>
            </w:tcBorders>
            <w:shd w:val="clear" w:color="auto" w:fill="FAFAFA"/>
          </w:tcPr>
          <w:p w14:paraId="3EE186F1" w14:textId="77777777" w:rsidR="008027CD" w:rsidRPr="008027CD" w:rsidRDefault="008027CD" w:rsidP="008027CD">
            <w:pPr>
              <w:rPr>
                <w:ins w:id="10907" w:author="Salah Soliman" w:date="2020-01-31T16:39:00Z"/>
                <w:rFonts w:ascii="Open Sans" w:eastAsia="Open Sans" w:hAnsi="Open Sans" w:cs="Times New Roman"/>
                <w:color w:val="404040"/>
                <w:sz w:val="16"/>
                <w:szCs w:val="16"/>
              </w:rPr>
            </w:pPr>
          </w:p>
        </w:tc>
        <w:tc>
          <w:tcPr>
            <w:tcW w:w="2520" w:type="dxa"/>
            <w:tcBorders>
              <w:top w:val="single" w:sz="4" w:space="0" w:color="F9DBDB"/>
              <w:left w:val="nil"/>
              <w:bottom w:val="single" w:sz="4" w:space="0" w:color="DBDBDB"/>
              <w:right w:val="nil"/>
            </w:tcBorders>
            <w:shd w:val="clear" w:color="auto" w:fill="FAFAFA"/>
          </w:tcPr>
          <w:p w14:paraId="6D029162" w14:textId="77777777" w:rsidR="008027CD" w:rsidRPr="008027CD" w:rsidRDefault="008027CD" w:rsidP="008027CD">
            <w:pPr>
              <w:rPr>
                <w:ins w:id="10908" w:author="Salah Soliman" w:date="2020-01-31T16:39:00Z"/>
                <w:rFonts w:ascii="Open Sans" w:eastAsia="Open Sans" w:hAnsi="Open Sans" w:cs="Times New Roman"/>
                <w:color w:val="404040"/>
                <w:sz w:val="16"/>
                <w:szCs w:val="16"/>
              </w:rPr>
            </w:pPr>
          </w:p>
        </w:tc>
        <w:tc>
          <w:tcPr>
            <w:tcW w:w="7470" w:type="dxa"/>
            <w:tcBorders>
              <w:top w:val="single" w:sz="4" w:space="0" w:color="F9DBDB"/>
              <w:left w:val="nil"/>
              <w:bottom w:val="single" w:sz="4" w:space="0" w:color="DBDBDB"/>
              <w:right w:val="nil"/>
            </w:tcBorders>
            <w:shd w:val="clear" w:color="auto" w:fill="FAFAFA"/>
          </w:tcPr>
          <w:p w14:paraId="16904188" w14:textId="77777777" w:rsidR="008027CD" w:rsidRPr="008027CD" w:rsidRDefault="008027CD" w:rsidP="008027CD">
            <w:pPr>
              <w:rPr>
                <w:ins w:id="10909" w:author="Salah Soliman" w:date="2020-01-31T16:39:00Z"/>
                <w:rFonts w:ascii="Open Sans" w:eastAsia="Open Sans" w:hAnsi="Open Sans" w:cs="Times New Roman"/>
                <w:color w:val="404040"/>
                <w:sz w:val="16"/>
                <w:szCs w:val="16"/>
              </w:rPr>
            </w:pPr>
          </w:p>
        </w:tc>
        <w:tc>
          <w:tcPr>
            <w:tcW w:w="270" w:type="dxa"/>
            <w:tcBorders>
              <w:top w:val="nil"/>
              <w:left w:val="nil"/>
              <w:bottom w:val="single" w:sz="4" w:space="0" w:color="DBDBDB"/>
              <w:right w:val="single" w:sz="4" w:space="0" w:color="DBDBDB"/>
            </w:tcBorders>
            <w:shd w:val="clear" w:color="auto" w:fill="FAFAFA"/>
          </w:tcPr>
          <w:p w14:paraId="372ECBA8" w14:textId="77777777" w:rsidR="008027CD" w:rsidRPr="008027CD" w:rsidRDefault="008027CD" w:rsidP="008027CD">
            <w:pPr>
              <w:rPr>
                <w:ins w:id="10910" w:author="Salah Soliman" w:date="2020-01-31T16:39:00Z"/>
                <w:rFonts w:ascii="Open Sans" w:eastAsia="Open Sans" w:hAnsi="Open Sans" w:cs="Times New Roman"/>
                <w:color w:val="404040"/>
                <w:sz w:val="16"/>
                <w:szCs w:val="16"/>
              </w:rPr>
            </w:pPr>
          </w:p>
        </w:tc>
      </w:tr>
    </w:tbl>
    <w:p w14:paraId="730E5BB4" w14:textId="77777777" w:rsidR="008027CD" w:rsidRPr="008027CD" w:rsidRDefault="008027CD" w:rsidP="008027CD">
      <w:pPr>
        <w:spacing w:after="0" w:line="240" w:lineRule="auto"/>
        <w:rPr>
          <w:ins w:id="10911" w:author="Salah Soliman" w:date="2020-01-31T16:39:00Z"/>
          <w:rFonts w:ascii="Open Sans" w:eastAsia="Open Sans" w:hAnsi="Open Sans" w:cs="Times New Roman"/>
          <w:color w:val="404040"/>
        </w:rPr>
      </w:pPr>
    </w:p>
    <w:p w14:paraId="1FABE293" w14:textId="2C7ECEBD" w:rsidR="00374341" w:rsidDel="008027CD" w:rsidRDefault="00374341" w:rsidP="00374341">
      <w:pPr>
        <w:pStyle w:val="NoSpacing"/>
        <w:rPr>
          <w:del w:id="10912" w:author="Salah Soliman" w:date="2020-01-31T16:39:00Z"/>
        </w:rPr>
      </w:pPr>
    </w:p>
    <w:p w14:paraId="17CDF6BD" w14:textId="77777777" w:rsidR="008027CD" w:rsidRDefault="008027CD" w:rsidP="00374341">
      <w:pPr>
        <w:pStyle w:val="NoSpacing"/>
        <w:rPr>
          <w:ins w:id="10913" w:author="Salah Soliman" w:date="2020-01-31T16:39:00Z"/>
        </w:rPr>
      </w:pPr>
    </w:p>
    <w:tbl>
      <w:tblPr>
        <w:tblStyle w:val="TableGrid"/>
        <w:tblW w:w="10455" w:type="dxa"/>
        <w:tblBorders>
          <w:top w:val="single" w:sz="4" w:space="0" w:color="5B9BD5" w:themeColor="accent5"/>
          <w:left w:val="single" w:sz="4" w:space="0" w:color="5B9BD5" w:themeColor="accent5"/>
          <w:bottom w:val="single" w:sz="4" w:space="0" w:color="5B9BD5" w:themeColor="accent5"/>
          <w:right w:val="single" w:sz="4" w:space="0" w:color="5B9BD5" w:themeColor="accent5"/>
          <w:insideH w:val="none" w:sz="0" w:space="0" w:color="auto"/>
          <w:insideV w:val="none" w:sz="0" w:space="0" w:color="auto"/>
        </w:tblBorders>
        <w:tblLayout w:type="fixed"/>
        <w:tblCellMar>
          <w:left w:w="115" w:type="dxa"/>
          <w:right w:w="115" w:type="dxa"/>
        </w:tblCellMar>
        <w:tblLook w:val="04A0" w:firstRow="1" w:lastRow="0" w:firstColumn="1" w:lastColumn="0" w:noHBand="0" w:noVBand="1"/>
        <w:tblPrChange w:id="10914" w:author="Alexis Handford" w:date="2020-01-27T11:06:00Z">
          <w:tblPr>
            <w:tblStyle w:val="TableGrid"/>
            <w:tblW w:w="10455" w:type="dxa"/>
            <w:tblBorders>
              <w:top w:val="single" w:sz="4" w:space="0" w:color="5B9BD5" w:themeColor="accent5"/>
              <w:left w:val="single" w:sz="4" w:space="0" w:color="5B9BD5" w:themeColor="accent5"/>
              <w:bottom w:val="single" w:sz="4" w:space="0" w:color="5B9BD5" w:themeColor="accent5"/>
              <w:right w:val="single" w:sz="4" w:space="0" w:color="5B9BD5" w:themeColor="accent5"/>
              <w:insideH w:val="none" w:sz="0" w:space="0" w:color="auto"/>
              <w:insideV w:val="none" w:sz="0" w:space="0" w:color="auto"/>
            </w:tblBorders>
            <w:tblLayout w:type="fixed"/>
            <w:tblCellMar>
              <w:left w:w="115" w:type="dxa"/>
              <w:right w:w="115" w:type="dxa"/>
            </w:tblCellMar>
            <w:tblLook w:val="04A0" w:firstRow="1" w:lastRow="0" w:firstColumn="1" w:lastColumn="0" w:noHBand="0" w:noVBand="1"/>
          </w:tblPr>
        </w:tblPrChange>
      </w:tblPr>
      <w:tblGrid>
        <w:gridCol w:w="264"/>
        <w:gridCol w:w="630"/>
        <w:gridCol w:w="450"/>
        <w:gridCol w:w="2880"/>
        <w:gridCol w:w="1980"/>
        <w:gridCol w:w="3981"/>
        <w:gridCol w:w="270"/>
        <w:tblGridChange w:id="10915">
          <w:tblGrid>
            <w:gridCol w:w="360"/>
            <w:gridCol w:w="360"/>
            <w:gridCol w:w="360"/>
            <w:gridCol w:w="360"/>
            <w:gridCol w:w="360"/>
            <w:gridCol w:w="360"/>
            <w:gridCol w:w="360"/>
          </w:tblGrid>
        </w:tblGridChange>
      </w:tblGrid>
      <w:tr w:rsidR="00374341" w:rsidDel="008027CD" w14:paraId="0283D2E7" w14:textId="114D157C" w:rsidTr="3E89A3C7">
        <w:trPr>
          <w:cantSplit/>
          <w:del w:id="10916" w:author="Salah Soliman" w:date="2020-01-31T16:39:00Z"/>
        </w:trPr>
        <w:tc>
          <w:tcPr>
            <w:tcW w:w="10456" w:type="dxa"/>
            <w:gridSpan w:val="7"/>
            <w:tcBorders>
              <w:top w:val="single" w:sz="4" w:space="0" w:color="5B9BD5" w:themeColor="accent5"/>
              <w:left w:val="single" w:sz="4" w:space="0" w:color="5B9BD5" w:themeColor="accent5"/>
              <w:bottom w:val="nil"/>
              <w:right w:val="single" w:sz="4" w:space="0" w:color="5B9BD5" w:themeColor="accent5"/>
            </w:tcBorders>
            <w:shd w:val="clear" w:color="auto" w:fill="70AD47" w:themeFill="accent6"/>
            <w:hideMark/>
            <w:tcPrChange w:id="10917" w:author="Alexis Handford" w:date="2020-01-27T11:06:00Z">
              <w:tcPr>
                <w:tcW w:w="10456" w:type="dxa"/>
                <w:gridSpan w:val="7"/>
                <w:tcBorders>
                  <w:top w:val="single" w:sz="4" w:space="0" w:color="5B9BD5" w:themeColor="accent5"/>
                  <w:left w:val="single" w:sz="4" w:space="0" w:color="5B9BD5" w:themeColor="accent5"/>
                  <w:bottom w:val="nil"/>
                  <w:right w:val="single" w:sz="4" w:space="0" w:color="5B9BD5" w:themeColor="accent5"/>
                </w:tcBorders>
                <w:shd w:val="clear" w:color="auto" w:fill="70AD47" w:themeFill="accent6"/>
                <w:hideMark/>
              </w:tcPr>
            </w:tcPrChange>
          </w:tcPr>
          <w:p w14:paraId="201FE43E" w14:textId="57E89947" w:rsidR="00374341" w:rsidDel="008027CD" w:rsidRDefault="00374341" w:rsidP="00374341">
            <w:pPr>
              <w:pStyle w:val="Heading3"/>
              <w:outlineLvl w:val="2"/>
              <w:rPr>
                <w:del w:id="10918" w:author="Salah Soliman" w:date="2020-01-31T16:39:00Z"/>
              </w:rPr>
            </w:pPr>
            <w:del w:id="10919" w:author="Salah Soliman" w:date="2020-01-31T16:39:00Z">
              <w:r w:rsidDel="008027CD">
                <w:delText>When encoding 3 columns with 6 unique values in the first, 2 unique values in the second and 4 unique values in the third using a one-hot encoder, how many columns will be in the output?</w:delText>
              </w:r>
            </w:del>
          </w:p>
        </w:tc>
      </w:tr>
      <w:tr w:rsidR="00374341" w:rsidDel="008027CD" w14:paraId="4716243D" w14:textId="76BAF66C" w:rsidTr="3E89A3C7">
        <w:trPr>
          <w:cantSplit/>
          <w:del w:id="10920" w:author="Salah Soliman" w:date="2020-01-31T16:39:00Z"/>
        </w:trPr>
        <w:tc>
          <w:tcPr>
            <w:tcW w:w="265" w:type="dxa"/>
            <w:tcBorders>
              <w:top w:val="nil"/>
              <w:left w:val="single" w:sz="4" w:space="0" w:color="5B9BD5" w:themeColor="accent5"/>
              <w:bottom w:val="nil"/>
              <w:right w:val="nil"/>
            </w:tcBorders>
            <w:shd w:val="clear" w:color="auto" w:fill="70AD47" w:themeFill="accent6"/>
            <w:tcPrChange w:id="10921" w:author="Alexis Handford" w:date="2020-01-27T11:06:00Z">
              <w:tcPr>
                <w:tcW w:w="265" w:type="dxa"/>
                <w:tcBorders>
                  <w:top w:val="nil"/>
                  <w:left w:val="single" w:sz="4" w:space="0" w:color="5B9BD5" w:themeColor="accent5"/>
                  <w:bottom w:val="nil"/>
                  <w:right w:val="nil"/>
                </w:tcBorders>
                <w:shd w:val="clear" w:color="auto" w:fill="70AD47" w:themeFill="accent6"/>
              </w:tcPr>
            </w:tcPrChange>
          </w:tcPr>
          <w:p w14:paraId="163E9A1F" w14:textId="553DDD9C" w:rsidR="00374341" w:rsidDel="008027CD" w:rsidRDefault="00374341" w:rsidP="00374341">
            <w:pPr>
              <w:rPr>
                <w:del w:id="10922" w:author="Salah Soliman" w:date="2020-01-31T16:39:00Z"/>
              </w:rPr>
            </w:pPr>
          </w:p>
        </w:tc>
        <w:tc>
          <w:tcPr>
            <w:tcW w:w="630" w:type="dxa"/>
            <w:tcBorders>
              <w:top w:val="nil"/>
              <w:left w:val="nil"/>
              <w:bottom w:val="nil"/>
              <w:right w:val="nil"/>
            </w:tcBorders>
            <w:shd w:val="clear" w:color="auto" w:fill="FFFFFF" w:themeFill="background1"/>
            <w:vAlign w:val="center"/>
            <w:hideMark/>
            <w:tcPrChange w:id="10923" w:author="Alexis Handford" w:date="2020-01-27T11:06:00Z">
              <w:tcPr>
                <w:tcW w:w="630" w:type="dxa"/>
                <w:tcBorders>
                  <w:top w:val="nil"/>
                  <w:left w:val="nil"/>
                  <w:bottom w:val="nil"/>
                  <w:right w:val="nil"/>
                </w:tcBorders>
                <w:shd w:val="clear" w:color="auto" w:fill="FFFFFF" w:themeFill="background1"/>
                <w:hideMark/>
              </w:tcPr>
            </w:tcPrChange>
          </w:tcPr>
          <w:p w14:paraId="7AAB6590" w14:textId="75565DC5" w:rsidR="00374341" w:rsidDel="008027CD" w:rsidRDefault="00374341" w:rsidP="00374341">
            <w:pPr>
              <w:rPr>
                <w:del w:id="10924" w:author="Salah Soliman" w:date="2020-01-31T16:39:00Z"/>
              </w:rPr>
            </w:pPr>
            <w:del w:id="10925" w:author="Salah Soliman" w:date="2020-01-31T16:39:00Z">
              <w:r w:rsidDel="008027CD">
                <w:rPr>
                  <w:noProof/>
                </w:rPr>
                <mc:AlternateContent>
                  <mc:Choice Requires="wps">
                    <w:drawing>
                      <wp:inline distT="0" distB="0" distL="0" distR="0" wp14:anchorId="7E91B3C8" wp14:editId="36AAEFE6">
                        <wp:extent cx="207010" cy="207010"/>
                        <wp:effectExtent l="19050" t="19050" r="21590" b="21590"/>
                        <wp:docPr id="223" name="Oval 2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010" cy="207010"/>
                                </a:xfrm>
                                <a:prstGeom prst="ellipse">
                                  <a:avLst/>
                                </a:prstGeom>
                                <a:noFill/>
                                <a:ln w="28575">
                                  <a:solidFill>
                                    <a:schemeClr val="accent5">
                                      <a:lumMod val="9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inline>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w16se="http://schemas.microsoft.com/office/word/2015/wordml/symex" xmlns:cx1="http://schemas.microsoft.com/office/drawing/2015/9/8/chartex" xmlns:cx="http://schemas.microsoft.com/office/drawing/2014/chartex">
                    <w:pict>
                      <v:oval w14:anchorId="63EABBEE" id="Oval 223" o:spid="_x0000_s1026" style="width:16.3pt;height:16.3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" filled="f" strokecolor="#428bce [2888]" strokeweight="2.25pt">
                        <v:stroke joinstyle="miter"/>
                        <w10:anchorlock/>
                      </v:oval>
                    </w:pict>
                  </mc:Fallback>
                </mc:AlternateContent>
              </w:r>
            </w:del>
          </w:p>
        </w:tc>
        <w:tc>
          <w:tcPr>
            <w:tcW w:w="450" w:type="dxa"/>
            <w:tcBorders>
              <w:top w:val="nil"/>
              <w:left w:val="nil"/>
              <w:bottom w:val="nil"/>
              <w:right w:val="nil"/>
            </w:tcBorders>
            <w:shd w:val="clear" w:color="auto" w:fill="FFFFFF" w:themeFill="background1"/>
            <w:vAlign w:val="center"/>
            <w:hideMark/>
            <w:tcPrChange w:id="10926" w:author="Alexis Handford" w:date="2020-01-27T11:06:00Z">
              <w:tcPr>
                <w:tcW w:w="450" w:type="dxa"/>
                <w:tcBorders>
                  <w:top w:val="nil"/>
                  <w:left w:val="nil"/>
                  <w:bottom w:val="nil"/>
                  <w:right w:val="nil"/>
                </w:tcBorders>
                <w:shd w:val="clear" w:color="auto" w:fill="FFFFFF" w:themeFill="background1"/>
                <w:hideMark/>
              </w:tcPr>
            </w:tcPrChange>
          </w:tcPr>
          <w:p w14:paraId="1C642F0A" w14:textId="0EE6F7EC" w:rsidR="00374341" w:rsidDel="008027CD" w:rsidRDefault="00374341" w:rsidP="00374341">
            <w:pPr>
              <w:rPr>
                <w:del w:id="10927" w:author="Salah Soliman" w:date="2020-01-31T16:39:00Z"/>
                <w:rFonts w:asciiTheme="majorHAnsi" w:hAnsiTheme="majorHAnsi" w:cstheme="majorHAnsi"/>
              </w:rPr>
            </w:pPr>
            <w:del w:id="10928" w:author="Salah Soliman" w:date="2020-01-31T16:39:00Z">
              <w:r w:rsidDel="008027CD">
                <w:rPr>
                  <w:rFonts w:asciiTheme="majorHAnsi" w:hAnsiTheme="majorHAnsi" w:cstheme="majorHAnsi"/>
                </w:rPr>
                <w:delText>a.</w:delText>
              </w:r>
            </w:del>
          </w:p>
        </w:tc>
        <w:tc>
          <w:tcPr>
            <w:tcW w:w="8841" w:type="dxa"/>
            <w:gridSpan w:val="3"/>
            <w:tcBorders>
              <w:top w:val="nil"/>
              <w:left w:val="nil"/>
              <w:bottom w:val="nil"/>
              <w:right w:val="nil"/>
            </w:tcBorders>
            <w:shd w:val="clear" w:color="auto" w:fill="FFFFFF" w:themeFill="background1"/>
            <w:vAlign w:val="center"/>
            <w:hideMark/>
            <w:tcPrChange w:id="10929" w:author="Alexis Handford" w:date="2020-01-27T11:06:00Z">
              <w:tcPr>
                <w:tcW w:w="8841" w:type="dxa"/>
                <w:gridSpan w:val="3"/>
                <w:tcBorders>
                  <w:top w:val="nil"/>
                  <w:left w:val="nil"/>
                  <w:bottom w:val="nil"/>
                  <w:right w:val="nil"/>
                </w:tcBorders>
                <w:shd w:val="clear" w:color="auto" w:fill="FFFFFF" w:themeFill="background1"/>
                <w:hideMark/>
              </w:tcPr>
            </w:tcPrChange>
          </w:tcPr>
          <w:p w14:paraId="4A6D517F" w14:textId="1EA466B7" w:rsidR="00374341" w:rsidDel="008027CD" w:rsidRDefault="00374341" w:rsidP="00374341">
            <w:pPr>
              <w:rPr>
                <w:del w:id="10930" w:author="Salah Soliman" w:date="2020-01-31T16:39:00Z"/>
              </w:rPr>
            </w:pPr>
            <w:del w:id="10931" w:author="Salah Soliman" w:date="2020-01-31T16:39:00Z">
              <w:r w:rsidDel="008027CD">
                <w:delText>144.</w:delText>
              </w:r>
            </w:del>
          </w:p>
        </w:tc>
        <w:tc>
          <w:tcPr>
            <w:tcW w:w="270" w:type="dxa"/>
            <w:tcBorders>
              <w:top w:val="nil"/>
              <w:left w:val="nil"/>
              <w:bottom w:val="nil"/>
              <w:right w:val="single" w:sz="4" w:space="0" w:color="5B9BD5" w:themeColor="accent5"/>
            </w:tcBorders>
            <w:shd w:val="clear" w:color="auto" w:fill="70AD47" w:themeFill="accent6"/>
            <w:tcPrChange w:id="10932" w:author="Alexis Handford" w:date="2020-01-27T11:06:00Z">
              <w:tcPr>
                <w:tcW w:w="270" w:type="dxa"/>
                <w:tcBorders>
                  <w:top w:val="nil"/>
                  <w:left w:val="nil"/>
                  <w:bottom w:val="nil"/>
                  <w:right w:val="single" w:sz="4" w:space="0" w:color="5B9BD5" w:themeColor="accent5"/>
                </w:tcBorders>
                <w:shd w:val="clear" w:color="auto" w:fill="70AD47" w:themeFill="accent6"/>
              </w:tcPr>
            </w:tcPrChange>
          </w:tcPr>
          <w:p w14:paraId="5EDC5E2F" w14:textId="2405347A" w:rsidR="00374341" w:rsidDel="008027CD" w:rsidRDefault="00374341" w:rsidP="00374341">
            <w:pPr>
              <w:rPr>
                <w:del w:id="10933" w:author="Salah Soliman" w:date="2020-01-31T16:39:00Z"/>
              </w:rPr>
            </w:pPr>
          </w:p>
        </w:tc>
      </w:tr>
      <w:tr w:rsidR="00374341" w:rsidDel="008027CD" w14:paraId="05CF989D" w14:textId="67735349" w:rsidTr="3E89A3C7">
        <w:trPr>
          <w:cantSplit/>
          <w:trHeight w:val="20"/>
          <w:del w:id="10934" w:author="Salah Soliman" w:date="2020-01-31T16:39:00Z"/>
        </w:trPr>
        <w:tc>
          <w:tcPr>
            <w:tcW w:w="265" w:type="dxa"/>
            <w:tcBorders>
              <w:top w:val="nil"/>
              <w:left w:val="single" w:sz="4" w:space="0" w:color="5B9BD5" w:themeColor="accent5"/>
              <w:bottom w:val="nil"/>
              <w:right w:val="nil"/>
            </w:tcBorders>
            <w:shd w:val="clear" w:color="auto" w:fill="70AD47" w:themeFill="accent6"/>
            <w:tcPrChange w:id="10935" w:author="Alexis Handford" w:date="2020-01-27T11:06:00Z">
              <w:tcPr>
                <w:tcW w:w="265" w:type="dxa"/>
                <w:tcBorders>
                  <w:top w:val="nil"/>
                  <w:left w:val="single" w:sz="4" w:space="0" w:color="5B9BD5" w:themeColor="accent5"/>
                  <w:bottom w:val="nil"/>
                  <w:right w:val="nil"/>
                </w:tcBorders>
                <w:shd w:val="clear" w:color="auto" w:fill="70AD47" w:themeFill="accent6"/>
              </w:tcPr>
            </w:tcPrChange>
          </w:tcPr>
          <w:p w14:paraId="377918F8" w14:textId="7D8C7FB9" w:rsidR="00374341" w:rsidDel="008027CD" w:rsidRDefault="00374341" w:rsidP="00374341">
            <w:pPr>
              <w:pStyle w:val="NoSpacing"/>
              <w:rPr>
                <w:del w:id="10936" w:author="Salah Soliman" w:date="2020-01-31T16:39:00Z"/>
                <w:sz w:val="16"/>
                <w:szCs w:val="16"/>
              </w:rPr>
            </w:pPr>
          </w:p>
        </w:tc>
        <w:tc>
          <w:tcPr>
            <w:tcW w:w="630" w:type="dxa"/>
            <w:tcBorders>
              <w:top w:val="nil"/>
              <w:left w:val="nil"/>
              <w:bottom w:val="nil"/>
              <w:right w:val="nil"/>
            </w:tcBorders>
            <w:shd w:val="clear" w:color="auto" w:fill="70AD47" w:themeFill="accent6"/>
            <w:vAlign w:val="center"/>
            <w:tcPrChange w:id="10937" w:author="Alexis Handford" w:date="2020-01-27T11:06:00Z">
              <w:tcPr>
                <w:tcW w:w="630" w:type="dxa"/>
                <w:tcBorders>
                  <w:top w:val="nil"/>
                  <w:left w:val="nil"/>
                  <w:bottom w:val="nil"/>
                  <w:right w:val="nil"/>
                </w:tcBorders>
                <w:shd w:val="clear" w:color="auto" w:fill="70AD47" w:themeFill="accent6"/>
              </w:tcPr>
            </w:tcPrChange>
          </w:tcPr>
          <w:p w14:paraId="3BBFAFA5" w14:textId="120CCB07" w:rsidR="00374341" w:rsidDel="008027CD" w:rsidRDefault="00374341" w:rsidP="00374341">
            <w:pPr>
              <w:pStyle w:val="NoSpacing"/>
              <w:rPr>
                <w:del w:id="10938" w:author="Salah Soliman" w:date="2020-01-31T16:39:00Z"/>
                <w:sz w:val="16"/>
                <w:szCs w:val="16"/>
              </w:rPr>
            </w:pPr>
          </w:p>
        </w:tc>
        <w:tc>
          <w:tcPr>
            <w:tcW w:w="3330" w:type="dxa"/>
            <w:gridSpan w:val="2"/>
            <w:tcBorders>
              <w:top w:val="nil"/>
              <w:left w:val="nil"/>
              <w:bottom w:val="nil"/>
              <w:right w:val="nil"/>
            </w:tcBorders>
            <w:shd w:val="clear" w:color="auto" w:fill="70AD47" w:themeFill="accent6"/>
            <w:vAlign w:val="center"/>
            <w:tcPrChange w:id="10939" w:author="Alexis Handford" w:date="2020-01-27T11:06:00Z">
              <w:tcPr>
                <w:tcW w:w="3330" w:type="dxa"/>
                <w:gridSpan w:val="2"/>
                <w:tcBorders>
                  <w:top w:val="nil"/>
                  <w:left w:val="nil"/>
                  <w:bottom w:val="nil"/>
                  <w:right w:val="nil"/>
                </w:tcBorders>
                <w:shd w:val="clear" w:color="auto" w:fill="70AD47" w:themeFill="accent6"/>
              </w:tcPr>
            </w:tcPrChange>
          </w:tcPr>
          <w:p w14:paraId="43C226B5" w14:textId="0FD597E6" w:rsidR="00374341" w:rsidDel="008027CD" w:rsidRDefault="00374341" w:rsidP="00374341">
            <w:pPr>
              <w:pStyle w:val="NoSpacing"/>
              <w:rPr>
                <w:del w:id="10940" w:author="Salah Soliman" w:date="2020-01-31T16:39:00Z"/>
                <w:sz w:val="16"/>
                <w:szCs w:val="16"/>
              </w:rPr>
            </w:pPr>
          </w:p>
        </w:tc>
        <w:tc>
          <w:tcPr>
            <w:tcW w:w="1980" w:type="dxa"/>
            <w:tcBorders>
              <w:top w:val="nil"/>
              <w:left w:val="nil"/>
              <w:bottom w:val="nil"/>
              <w:right w:val="nil"/>
            </w:tcBorders>
            <w:shd w:val="clear" w:color="auto" w:fill="70AD47" w:themeFill="accent6"/>
            <w:vAlign w:val="center"/>
            <w:tcPrChange w:id="10941" w:author="Alexis Handford" w:date="2020-01-27T11:06:00Z">
              <w:tcPr>
                <w:tcW w:w="1980" w:type="dxa"/>
                <w:tcBorders>
                  <w:top w:val="nil"/>
                  <w:left w:val="nil"/>
                  <w:bottom w:val="nil"/>
                  <w:right w:val="nil"/>
                </w:tcBorders>
                <w:shd w:val="clear" w:color="auto" w:fill="70AD47" w:themeFill="accent6"/>
              </w:tcPr>
            </w:tcPrChange>
          </w:tcPr>
          <w:p w14:paraId="0A53B876" w14:textId="1031098E" w:rsidR="00374341" w:rsidDel="008027CD" w:rsidRDefault="00374341" w:rsidP="00374341">
            <w:pPr>
              <w:pStyle w:val="NoSpacing"/>
              <w:rPr>
                <w:del w:id="10942" w:author="Salah Soliman" w:date="2020-01-31T16:39:00Z"/>
                <w:sz w:val="16"/>
                <w:szCs w:val="16"/>
              </w:rPr>
            </w:pPr>
          </w:p>
        </w:tc>
        <w:tc>
          <w:tcPr>
            <w:tcW w:w="3978" w:type="dxa"/>
            <w:tcBorders>
              <w:top w:val="nil"/>
              <w:left w:val="nil"/>
              <w:bottom w:val="nil"/>
              <w:right w:val="nil"/>
            </w:tcBorders>
            <w:shd w:val="clear" w:color="auto" w:fill="70AD47" w:themeFill="accent6"/>
            <w:vAlign w:val="center"/>
            <w:tcPrChange w:id="10943" w:author="Alexis Handford" w:date="2020-01-27T11:06:00Z">
              <w:tcPr>
                <w:tcW w:w="3978" w:type="dxa"/>
                <w:tcBorders>
                  <w:top w:val="nil"/>
                  <w:left w:val="nil"/>
                  <w:bottom w:val="nil"/>
                  <w:right w:val="nil"/>
                </w:tcBorders>
                <w:shd w:val="clear" w:color="auto" w:fill="70AD47" w:themeFill="accent6"/>
              </w:tcPr>
            </w:tcPrChange>
          </w:tcPr>
          <w:p w14:paraId="48D83E04" w14:textId="44484C80" w:rsidR="00374341" w:rsidDel="008027CD" w:rsidRDefault="00374341" w:rsidP="00374341">
            <w:pPr>
              <w:pStyle w:val="NoSpacing"/>
              <w:rPr>
                <w:del w:id="10944" w:author="Salah Soliman" w:date="2020-01-31T16:39:00Z"/>
                <w:noProof/>
                <w:sz w:val="16"/>
                <w:szCs w:val="16"/>
              </w:rPr>
            </w:pPr>
          </w:p>
        </w:tc>
        <w:tc>
          <w:tcPr>
            <w:tcW w:w="270" w:type="dxa"/>
            <w:tcBorders>
              <w:top w:val="nil"/>
              <w:left w:val="nil"/>
              <w:bottom w:val="nil"/>
              <w:right w:val="single" w:sz="4" w:space="0" w:color="5B9BD5" w:themeColor="accent5"/>
            </w:tcBorders>
            <w:shd w:val="clear" w:color="auto" w:fill="70AD47" w:themeFill="accent6"/>
            <w:tcPrChange w:id="10945" w:author="Alexis Handford" w:date="2020-01-27T11:06:00Z">
              <w:tcPr>
                <w:tcW w:w="270" w:type="dxa"/>
                <w:tcBorders>
                  <w:top w:val="nil"/>
                  <w:left w:val="nil"/>
                  <w:bottom w:val="nil"/>
                  <w:right w:val="single" w:sz="4" w:space="0" w:color="5B9BD5" w:themeColor="accent5"/>
                </w:tcBorders>
                <w:shd w:val="clear" w:color="auto" w:fill="70AD47" w:themeFill="accent6"/>
              </w:tcPr>
            </w:tcPrChange>
          </w:tcPr>
          <w:p w14:paraId="2ACFED4E" w14:textId="24ABA205" w:rsidR="00374341" w:rsidDel="008027CD" w:rsidRDefault="00374341" w:rsidP="00374341">
            <w:pPr>
              <w:pStyle w:val="NoSpacing"/>
              <w:rPr>
                <w:del w:id="10946" w:author="Salah Soliman" w:date="2020-01-31T16:39:00Z"/>
                <w:sz w:val="16"/>
                <w:szCs w:val="16"/>
              </w:rPr>
            </w:pPr>
          </w:p>
        </w:tc>
      </w:tr>
      <w:tr w:rsidR="00374341" w:rsidDel="008027CD" w14:paraId="49A771AD" w14:textId="57EED008" w:rsidTr="3E89A3C7">
        <w:trPr>
          <w:cantSplit/>
          <w:del w:id="10947" w:author="Salah Soliman" w:date="2020-01-31T16:39:00Z"/>
        </w:trPr>
        <w:tc>
          <w:tcPr>
            <w:tcW w:w="265" w:type="dxa"/>
            <w:tcBorders>
              <w:top w:val="nil"/>
              <w:left w:val="single" w:sz="4" w:space="0" w:color="5B9BD5" w:themeColor="accent5"/>
              <w:bottom w:val="nil"/>
              <w:right w:val="nil"/>
            </w:tcBorders>
            <w:shd w:val="clear" w:color="auto" w:fill="70AD47" w:themeFill="accent6"/>
            <w:tcPrChange w:id="10948" w:author="Alexis Handford" w:date="2020-01-27T11:06:00Z">
              <w:tcPr>
                <w:tcW w:w="265" w:type="dxa"/>
                <w:tcBorders>
                  <w:top w:val="nil"/>
                  <w:left w:val="single" w:sz="4" w:space="0" w:color="5B9BD5" w:themeColor="accent5"/>
                  <w:bottom w:val="nil"/>
                  <w:right w:val="nil"/>
                </w:tcBorders>
                <w:shd w:val="clear" w:color="auto" w:fill="70AD47" w:themeFill="accent6"/>
              </w:tcPr>
            </w:tcPrChange>
          </w:tcPr>
          <w:p w14:paraId="081E7942" w14:textId="4E4EFD92" w:rsidR="00374341" w:rsidDel="008027CD" w:rsidRDefault="00374341" w:rsidP="00374341">
            <w:pPr>
              <w:rPr>
                <w:del w:id="10949" w:author="Salah Soliman" w:date="2020-01-31T16:39:00Z"/>
              </w:rPr>
            </w:pPr>
          </w:p>
        </w:tc>
        <w:tc>
          <w:tcPr>
            <w:tcW w:w="630" w:type="dxa"/>
            <w:tcBorders>
              <w:top w:val="nil"/>
              <w:left w:val="nil"/>
              <w:bottom w:val="nil"/>
              <w:right w:val="nil"/>
            </w:tcBorders>
            <w:shd w:val="clear" w:color="auto" w:fill="FFFFFF" w:themeFill="background1"/>
            <w:vAlign w:val="center"/>
            <w:hideMark/>
            <w:tcPrChange w:id="10950" w:author="Alexis Handford" w:date="2020-01-27T11:06:00Z">
              <w:tcPr>
                <w:tcW w:w="630" w:type="dxa"/>
                <w:tcBorders>
                  <w:top w:val="nil"/>
                  <w:left w:val="nil"/>
                  <w:bottom w:val="nil"/>
                  <w:right w:val="nil"/>
                </w:tcBorders>
                <w:shd w:val="clear" w:color="auto" w:fill="FFFFFF" w:themeFill="background1"/>
                <w:hideMark/>
              </w:tcPr>
            </w:tcPrChange>
          </w:tcPr>
          <w:p w14:paraId="141E91A0" w14:textId="08A5B369" w:rsidR="00374341" w:rsidDel="008027CD" w:rsidRDefault="00374341" w:rsidP="00374341">
            <w:pPr>
              <w:rPr>
                <w:del w:id="10951" w:author="Salah Soliman" w:date="2020-01-31T16:39:00Z"/>
                <w:noProof/>
              </w:rPr>
            </w:pPr>
            <w:del w:id="10952" w:author="Salah Soliman" w:date="2020-01-31T16:39:00Z">
              <w:r w:rsidDel="008027CD">
                <w:rPr>
                  <w:noProof/>
                </w:rPr>
                <mc:AlternateContent>
                  <mc:Choice Requires="wps">
                    <w:drawing>
                      <wp:inline distT="0" distB="0" distL="0" distR="0" wp14:anchorId="56C2284A" wp14:editId="719081A3">
                        <wp:extent cx="207010" cy="207010"/>
                        <wp:effectExtent l="19050" t="19050" r="21590" b="21590"/>
                        <wp:docPr id="222" name="Oval 2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010" cy="207010"/>
                                </a:xfrm>
                                <a:prstGeom prst="ellipse">
                                  <a:avLst/>
                                </a:prstGeom>
                                <a:noFill/>
                                <a:ln w="28575">
                                  <a:solidFill>
                                    <a:schemeClr val="accent5">
                                      <a:lumMod val="9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inline>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w16se="http://schemas.microsoft.com/office/word/2015/wordml/symex" xmlns:cx1="http://schemas.microsoft.com/office/drawing/2015/9/8/chartex" xmlns:cx="http://schemas.microsoft.com/office/drawing/2014/chartex">
                    <w:pict>
                      <v:oval w14:anchorId="56B4BBDA" id="Oval 222" o:spid="_x0000_s1026" style="width:16.3pt;height:16.3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" filled="f" strokecolor="#428bce [2888]" strokeweight="2.25pt">
                        <v:stroke joinstyle="miter"/>
                        <w10:anchorlock/>
                      </v:oval>
                    </w:pict>
                  </mc:Fallback>
                </mc:AlternateContent>
              </w:r>
            </w:del>
          </w:p>
        </w:tc>
        <w:tc>
          <w:tcPr>
            <w:tcW w:w="450" w:type="dxa"/>
            <w:tcBorders>
              <w:top w:val="nil"/>
              <w:left w:val="nil"/>
              <w:bottom w:val="nil"/>
              <w:right w:val="nil"/>
            </w:tcBorders>
            <w:shd w:val="clear" w:color="auto" w:fill="FFFFFF" w:themeFill="background1"/>
            <w:vAlign w:val="center"/>
            <w:hideMark/>
            <w:tcPrChange w:id="10953" w:author="Alexis Handford" w:date="2020-01-27T11:06:00Z">
              <w:tcPr>
                <w:tcW w:w="450" w:type="dxa"/>
                <w:tcBorders>
                  <w:top w:val="nil"/>
                  <w:left w:val="nil"/>
                  <w:bottom w:val="nil"/>
                  <w:right w:val="nil"/>
                </w:tcBorders>
                <w:shd w:val="clear" w:color="auto" w:fill="FFFFFF" w:themeFill="background1"/>
                <w:hideMark/>
              </w:tcPr>
            </w:tcPrChange>
          </w:tcPr>
          <w:p w14:paraId="73C566E3" w14:textId="59788054" w:rsidR="00374341" w:rsidDel="008027CD" w:rsidRDefault="00374341" w:rsidP="00374341">
            <w:pPr>
              <w:rPr>
                <w:del w:id="10954" w:author="Salah Soliman" w:date="2020-01-31T16:39:00Z"/>
                <w:rFonts w:asciiTheme="majorHAnsi" w:hAnsiTheme="majorHAnsi" w:cstheme="majorHAnsi"/>
              </w:rPr>
            </w:pPr>
            <w:del w:id="10955" w:author="Salah Soliman" w:date="2020-01-31T16:39:00Z">
              <w:r w:rsidDel="008027CD">
                <w:rPr>
                  <w:rFonts w:asciiTheme="majorHAnsi" w:hAnsiTheme="majorHAnsi" w:cstheme="majorHAnsi"/>
                </w:rPr>
                <w:delText>b.</w:delText>
              </w:r>
            </w:del>
          </w:p>
        </w:tc>
        <w:tc>
          <w:tcPr>
            <w:tcW w:w="8841" w:type="dxa"/>
            <w:gridSpan w:val="3"/>
            <w:tcBorders>
              <w:top w:val="nil"/>
              <w:left w:val="nil"/>
              <w:bottom w:val="nil"/>
              <w:right w:val="nil"/>
            </w:tcBorders>
            <w:shd w:val="clear" w:color="auto" w:fill="FFFFFF" w:themeFill="background1"/>
            <w:vAlign w:val="center"/>
            <w:hideMark/>
            <w:tcPrChange w:id="10956" w:author="Alexis Handford" w:date="2020-01-27T11:06:00Z">
              <w:tcPr>
                <w:tcW w:w="8841" w:type="dxa"/>
                <w:gridSpan w:val="3"/>
                <w:tcBorders>
                  <w:top w:val="nil"/>
                  <w:left w:val="nil"/>
                  <w:bottom w:val="nil"/>
                  <w:right w:val="nil"/>
                </w:tcBorders>
                <w:shd w:val="clear" w:color="auto" w:fill="FFFFFF" w:themeFill="background1"/>
                <w:hideMark/>
              </w:tcPr>
            </w:tcPrChange>
          </w:tcPr>
          <w:p w14:paraId="77090268" w14:textId="72704992" w:rsidR="00374341" w:rsidDel="008027CD" w:rsidRDefault="00374341" w:rsidP="00374341">
            <w:pPr>
              <w:rPr>
                <w:del w:id="10957" w:author="Salah Soliman" w:date="2020-01-31T16:39:00Z"/>
              </w:rPr>
            </w:pPr>
            <w:del w:id="10958" w:author="Salah Soliman" w:date="2020-01-31T16:39:00Z">
              <w:r w:rsidDel="008027CD">
                <w:rPr>
                  <w:highlight w:val="green"/>
                </w:rPr>
                <w:delText>12.</w:delText>
              </w:r>
            </w:del>
          </w:p>
        </w:tc>
        <w:tc>
          <w:tcPr>
            <w:tcW w:w="270" w:type="dxa"/>
            <w:tcBorders>
              <w:top w:val="nil"/>
              <w:left w:val="nil"/>
              <w:bottom w:val="nil"/>
              <w:right w:val="single" w:sz="4" w:space="0" w:color="5B9BD5" w:themeColor="accent5"/>
            </w:tcBorders>
            <w:shd w:val="clear" w:color="auto" w:fill="70AD47" w:themeFill="accent6"/>
            <w:tcPrChange w:id="10959" w:author="Alexis Handford" w:date="2020-01-27T11:06:00Z">
              <w:tcPr>
                <w:tcW w:w="270" w:type="dxa"/>
                <w:tcBorders>
                  <w:top w:val="nil"/>
                  <w:left w:val="nil"/>
                  <w:bottom w:val="nil"/>
                  <w:right w:val="single" w:sz="4" w:space="0" w:color="5B9BD5" w:themeColor="accent5"/>
                </w:tcBorders>
                <w:shd w:val="clear" w:color="auto" w:fill="70AD47" w:themeFill="accent6"/>
              </w:tcPr>
            </w:tcPrChange>
          </w:tcPr>
          <w:p w14:paraId="2FAE3802" w14:textId="58C3505C" w:rsidR="00374341" w:rsidDel="008027CD" w:rsidRDefault="00374341" w:rsidP="00374341">
            <w:pPr>
              <w:rPr>
                <w:del w:id="10960" w:author="Salah Soliman" w:date="2020-01-31T16:39:00Z"/>
              </w:rPr>
            </w:pPr>
          </w:p>
        </w:tc>
      </w:tr>
      <w:tr w:rsidR="00374341" w:rsidDel="008027CD" w14:paraId="27B41F87" w14:textId="347AC8E5" w:rsidTr="3E89A3C7">
        <w:trPr>
          <w:cantSplit/>
          <w:trHeight w:val="20"/>
          <w:del w:id="10961" w:author="Salah Soliman" w:date="2020-01-31T16:39:00Z"/>
        </w:trPr>
        <w:tc>
          <w:tcPr>
            <w:tcW w:w="265" w:type="dxa"/>
            <w:tcBorders>
              <w:top w:val="nil"/>
              <w:left w:val="single" w:sz="4" w:space="0" w:color="5B9BD5" w:themeColor="accent5"/>
              <w:bottom w:val="nil"/>
              <w:right w:val="nil"/>
            </w:tcBorders>
            <w:shd w:val="clear" w:color="auto" w:fill="70AD47" w:themeFill="accent6"/>
            <w:tcPrChange w:id="10962" w:author="Alexis Handford" w:date="2020-01-27T11:06:00Z">
              <w:tcPr>
                <w:tcW w:w="265" w:type="dxa"/>
                <w:tcBorders>
                  <w:top w:val="nil"/>
                  <w:left w:val="single" w:sz="4" w:space="0" w:color="5B9BD5" w:themeColor="accent5"/>
                  <w:bottom w:val="nil"/>
                  <w:right w:val="nil"/>
                </w:tcBorders>
                <w:shd w:val="clear" w:color="auto" w:fill="70AD47" w:themeFill="accent6"/>
              </w:tcPr>
            </w:tcPrChange>
          </w:tcPr>
          <w:p w14:paraId="37C0E898" w14:textId="7FAFB159" w:rsidR="00374341" w:rsidDel="008027CD" w:rsidRDefault="00374341" w:rsidP="00374341">
            <w:pPr>
              <w:pStyle w:val="NoSpacing"/>
              <w:rPr>
                <w:del w:id="10963" w:author="Salah Soliman" w:date="2020-01-31T16:39:00Z"/>
                <w:sz w:val="16"/>
                <w:szCs w:val="16"/>
              </w:rPr>
            </w:pPr>
          </w:p>
        </w:tc>
        <w:tc>
          <w:tcPr>
            <w:tcW w:w="630" w:type="dxa"/>
            <w:tcBorders>
              <w:top w:val="nil"/>
              <w:left w:val="nil"/>
              <w:bottom w:val="nil"/>
              <w:right w:val="nil"/>
            </w:tcBorders>
            <w:shd w:val="clear" w:color="auto" w:fill="70AD47" w:themeFill="accent6"/>
            <w:vAlign w:val="center"/>
            <w:tcPrChange w:id="10964" w:author="Alexis Handford" w:date="2020-01-27T11:06:00Z">
              <w:tcPr>
                <w:tcW w:w="630" w:type="dxa"/>
                <w:tcBorders>
                  <w:top w:val="nil"/>
                  <w:left w:val="nil"/>
                  <w:bottom w:val="nil"/>
                  <w:right w:val="nil"/>
                </w:tcBorders>
                <w:shd w:val="clear" w:color="auto" w:fill="70AD47" w:themeFill="accent6"/>
              </w:tcPr>
            </w:tcPrChange>
          </w:tcPr>
          <w:p w14:paraId="7EA7D486" w14:textId="1233997F" w:rsidR="00374341" w:rsidDel="008027CD" w:rsidRDefault="00374341" w:rsidP="00374341">
            <w:pPr>
              <w:pStyle w:val="NoSpacing"/>
              <w:rPr>
                <w:del w:id="10965" w:author="Salah Soliman" w:date="2020-01-31T16:39:00Z"/>
                <w:sz w:val="16"/>
                <w:szCs w:val="16"/>
              </w:rPr>
            </w:pPr>
          </w:p>
        </w:tc>
        <w:tc>
          <w:tcPr>
            <w:tcW w:w="3330" w:type="dxa"/>
            <w:gridSpan w:val="2"/>
            <w:tcBorders>
              <w:top w:val="nil"/>
              <w:left w:val="nil"/>
              <w:bottom w:val="nil"/>
              <w:right w:val="nil"/>
            </w:tcBorders>
            <w:shd w:val="clear" w:color="auto" w:fill="70AD47" w:themeFill="accent6"/>
            <w:vAlign w:val="center"/>
            <w:tcPrChange w:id="10966" w:author="Alexis Handford" w:date="2020-01-27T11:06:00Z">
              <w:tcPr>
                <w:tcW w:w="3330" w:type="dxa"/>
                <w:gridSpan w:val="2"/>
                <w:tcBorders>
                  <w:top w:val="nil"/>
                  <w:left w:val="nil"/>
                  <w:bottom w:val="nil"/>
                  <w:right w:val="nil"/>
                </w:tcBorders>
                <w:shd w:val="clear" w:color="auto" w:fill="70AD47" w:themeFill="accent6"/>
              </w:tcPr>
            </w:tcPrChange>
          </w:tcPr>
          <w:p w14:paraId="0791198F" w14:textId="609461D8" w:rsidR="00374341" w:rsidDel="008027CD" w:rsidRDefault="00374341" w:rsidP="00374341">
            <w:pPr>
              <w:pStyle w:val="NoSpacing"/>
              <w:rPr>
                <w:del w:id="10967" w:author="Salah Soliman" w:date="2020-01-31T16:39:00Z"/>
                <w:sz w:val="16"/>
                <w:szCs w:val="16"/>
              </w:rPr>
            </w:pPr>
          </w:p>
        </w:tc>
        <w:tc>
          <w:tcPr>
            <w:tcW w:w="1980" w:type="dxa"/>
            <w:tcBorders>
              <w:top w:val="nil"/>
              <w:left w:val="nil"/>
              <w:bottom w:val="nil"/>
              <w:right w:val="nil"/>
            </w:tcBorders>
            <w:shd w:val="clear" w:color="auto" w:fill="70AD47" w:themeFill="accent6"/>
            <w:vAlign w:val="center"/>
            <w:tcPrChange w:id="10968" w:author="Alexis Handford" w:date="2020-01-27T11:06:00Z">
              <w:tcPr>
                <w:tcW w:w="1980" w:type="dxa"/>
                <w:tcBorders>
                  <w:top w:val="nil"/>
                  <w:left w:val="nil"/>
                  <w:bottom w:val="nil"/>
                  <w:right w:val="nil"/>
                </w:tcBorders>
                <w:shd w:val="clear" w:color="auto" w:fill="70AD47" w:themeFill="accent6"/>
              </w:tcPr>
            </w:tcPrChange>
          </w:tcPr>
          <w:p w14:paraId="648E469C" w14:textId="377A8AF7" w:rsidR="00374341" w:rsidDel="008027CD" w:rsidRDefault="00374341" w:rsidP="00374341">
            <w:pPr>
              <w:pStyle w:val="NoSpacing"/>
              <w:rPr>
                <w:del w:id="10969" w:author="Salah Soliman" w:date="2020-01-31T16:39:00Z"/>
                <w:sz w:val="16"/>
                <w:szCs w:val="16"/>
              </w:rPr>
            </w:pPr>
          </w:p>
        </w:tc>
        <w:tc>
          <w:tcPr>
            <w:tcW w:w="3978" w:type="dxa"/>
            <w:tcBorders>
              <w:top w:val="nil"/>
              <w:left w:val="nil"/>
              <w:bottom w:val="nil"/>
              <w:right w:val="nil"/>
            </w:tcBorders>
            <w:shd w:val="clear" w:color="auto" w:fill="70AD47" w:themeFill="accent6"/>
            <w:vAlign w:val="center"/>
            <w:tcPrChange w:id="10970" w:author="Alexis Handford" w:date="2020-01-27T11:06:00Z">
              <w:tcPr>
                <w:tcW w:w="3978" w:type="dxa"/>
                <w:tcBorders>
                  <w:top w:val="nil"/>
                  <w:left w:val="nil"/>
                  <w:bottom w:val="nil"/>
                  <w:right w:val="nil"/>
                </w:tcBorders>
                <w:shd w:val="clear" w:color="auto" w:fill="70AD47" w:themeFill="accent6"/>
              </w:tcPr>
            </w:tcPrChange>
          </w:tcPr>
          <w:p w14:paraId="4137A956" w14:textId="7331E3FE" w:rsidR="00374341" w:rsidDel="008027CD" w:rsidRDefault="00374341" w:rsidP="00374341">
            <w:pPr>
              <w:pStyle w:val="NoSpacing"/>
              <w:rPr>
                <w:del w:id="10971" w:author="Salah Soliman" w:date="2020-01-31T16:39:00Z"/>
                <w:noProof/>
                <w:sz w:val="16"/>
                <w:szCs w:val="16"/>
              </w:rPr>
            </w:pPr>
          </w:p>
        </w:tc>
        <w:tc>
          <w:tcPr>
            <w:tcW w:w="270" w:type="dxa"/>
            <w:tcBorders>
              <w:top w:val="nil"/>
              <w:left w:val="nil"/>
              <w:bottom w:val="nil"/>
              <w:right w:val="single" w:sz="4" w:space="0" w:color="5B9BD5" w:themeColor="accent5"/>
            </w:tcBorders>
            <w:shd w:val="clear" w:color="auto" w:fill="70AD47" w:themeFill="accent6"/>
            <w:tcPrChange w:id="10972" w:author="Alexis Handford" w:date="2020-01-27T11:06:00Z">
              <w:tcPr>
                <w:tcW w:w="270" w:type="dxa"/>
                <w:tcBorders>
                  <w:top w:val="nil"/>
                  <w:left w:val="nil"/>
                  <w:bottom w:val="nil"/>
                  <w:right w:val="single" w:sz="4" w:space="0" w:color="5B9BD5" w:themeColor="accent5"/>
                </w:tcBorders>
                <w:shd w:val="clear" w:color="auto" w:fill="70AD47" w:themeFill="accent6"/>
              </w:tcPr>
            </w:tcPrChange>
          </w:tcPr>
          <w:p w14:paraId="0F6819D8" w14:textId="5C04854D" w:rsidR="00374341" w:rsidDel="008027CD" w:rsidRDefault="00374341" w:rsidP="00374341">
            <w:pPr>
              <w:pStyle w:val="NoSpacing"/>
              <w:rPr>
                <w:del w:id="10973" w:author="Salah Soliman" w:date="2020-01-31T16:39:00Z"/>
                <w:sz w:val="16"/>
                <w:szCs w:val="16"/>
              </w:rPr>
            </w:pPr>
          </w:p>
        </w:tc>
      </w:tr>
      <w:tr w:rsidR="00374341" w:rsidDel="008027CD" w14:paraId="66C326A9" w14:textId="2B6F9941" w:rsidTr="3E89A3C7">
        <w:trPr>
          <w:cantSplit/>
          <w:del w:id="10974" w:author="Salah Soliman" w:date="2020-01-31T16:39:00Z"/>
        </w:trPr>
        <w:tc>
          <w:tcPr>
            <w:tcW w:w="265" w:type="dxa"/>
            <w:tcBorders>
              <w:top w:val="nil"/>
              <w:left w:val="single" w:sz="4" w:space="0" w:color="5B9BD5" w:themeColor="accent5"/>
              <w:bottom w:val="nil"/>
              <w:right w:val="nil"/>
            </w:tcBorders>
            <w:shd w:val="clear" w:color="auto" w:fill="70AD47" w:themeFill="accent6"/>
            <w:tcPrChange w:id="10975" w:author="Alexis Handford" w:date="2020-01-27T11:06:00Z">
              <w:tcPr>
                <w:tcW w:w="265" w:type="dxa"/>
                <w:tcBorders>
                  <w:top w:val="nil"/>
                  <w:left w:val="single" w:sz="4" w:space="0" w:color="5B9BD5" w:themeColor="accent5"/>
                  <w:bottom w:val="nil"/>
                  <w:right w:val="nil"/>
                </w:tcBorders>
                <w:shd w:val="clear" w:color="auto" w:fill="70AD47" w:themeFill="accent6"/>
              </w:tcPr>
            </w:tcPrChange>
          </w:tcPr>
          <w:p w14:paraId="442A5064" w14:textId="6579BE93" w:rsidR="00374341" w:rsidDel="008027CD" w:rsidRDefault="00374341" w:rsidP="00374341">
            <w:pPr>
              <w:rPr>
                <w:del w:id="10976" w:author="Salah Soliman" w:date="2020-01-31T16:39:00Z"/>
              </w:rPr>
            </w:pPr>
          </w:p>
        </w:tc>
        <w:tc>
          <w:tcPr>
            <w:tcW w:w="630" w:type="dxa"/>
            <w:tcBorders>
              <w:top w:val="nil"/>
              <w:left w:val="nil"/>
              <w:bottom w:val="nil"/>
              <w:right w:val="nil"/>
            </w:tcBorders>
            <w:shd w:val="clear" w:color="auto" w:fill="FFFFFF" w:themeFill="background1"/>
            <w:vAlign w:val="center"/>
            <w:hideMark/>
            <w:tcPrChange w:id="10977" w:author="Alexis Handford" w:date="2020-01-27T11:06:00Z">
              <w:tcPr>
                <w:tcW w:w="630" w:type="dxa"/>
                <w:tcBorders>
                  <w:top w:val="nil"/>
                  <w:left w:val="nil"/>
                  <w:bottom w:val="nil"/>
                  <w:right w:val="nil"/>
                </w:tcBorders>
                <w:shd w:val="clear" w:color="auto" w:fill="FFFFFF" w:themeFill="background1"/>
                <w:hideMark/>
              </w:tcPr>
            </w:tcPrChange>
          </w:tcPr>
          <w:p w14:paraId="265AD7B5" w14:textId="407CA3C0" w:rsidR="00374341" w:rsidDel="008027CD" w:rsidRDefault="00374341" w:rsidP="00374341">
            <w:pPr>
              <w:rPr>
                <w:del w:id="10978" w:author="Salah Soliman" w:date="2020-01-31T16:39:00Z"/>
                <w:noProof/>
              </w:rPr>
            </w:pPr>
            <w:del w:id="10979" w:author="Salah Soliman" w:date="2020-01-31T16:39:00Z">
              <w:r w:rsidDel="008027CD">
                <w:rPr>
                  <w:noProof/>
                </w:rPr>
                <mc:AlternateContent>
                  <mc:Choice Requires="wps">
                    <w:drawing>
                      <wp:inline distT="0" distB="0" distL="0" distR="0" wp14:anchorId="4FCA337D" wp14:editId="1B262432">
                        <wp:extent cx="207010" cy="207010"/>
                        <wp:effectExtent l="19050" t="19050" r="21590" b="21590"/>
                        <wp:docPr id="221" name="Oval 2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010" cy="207010"/>
                                </a:xfrm>
                                <a:prstGeom prst="ellipse">
                                  <a:avLst/>
                                </a:prstGeom>
                                <a:noFill/>
                                <a:ln w="28575">
                                  <a:solidFill>
                                    <a:schemeClr val="accent5">
                                      <a:lumMod val="9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inline>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w16se="http://schemas.microsoft.com/office/word/2015/wordml/symex" xmlns:cx1="http://schemas.microsoft.com/office/drawing/2015/9/8/chartex" xmlns:cx="http://schemas.microsoft.com/office/drawing/2014/chartex">
                    <w:pict>
                      <v:oval w14:anchorId="4E6F99C0" id="Oval 221" o:spid="_x0000_s1026" style="width:16.3pt;height:16.3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" filled="f" strokecolor="#428bce [2888]" strokeweight="2.25pt">
                        <v:stroke joinstyle="miter"/>
                        <w10:anchorlock/>
                      </v:oval>
                    </w:pict>
                  </mc:Fallback>
                </mc:AlternateContent>
              </w:r>
            </w:del>
          </w:p>
        </w:tc>
        <w:tc>
          <w:tcPr>
            <w:tcW w:w="450" w:type="dxa"/>
            <w:tcBorders>
              <w:top w:val="nil"/>
              <w:left w:val="nil"/>
              <w:bottom w:val="nil"/>
              <w:right w:val="nil"/>
            </w:tcBorders>
            <w:shd w:val="clear" w:color="auto" w:fill="FFFFFF" w:themeFill="background1"/>
            <w:vAlign w:val="center"/>
            <w:hideMark/>
            <w:tcPrChange w:id="10980" w:author="Alexis Handford" w:date="2020-01-27T11:06:00Z">
              <w:tcPr>
                <w:tcW w:w="450" w:type="dxa"/>
                <w:tcBorders>
                  <w:top w:val="nil"/>
                  <w:left w:val="nil"/>
                  <w:bottom w:val="nil"/>
                  <w:right w:val="nil"/>
                </w:tcBorders>
                <w:shd w:val="clear" w:color="auto" w:fill="FFFFFF" w:themeFill="background1"/>
                <w:hideMark/>
              </w:tcPr>
            </w:tcPrChange>
          </w:tcPr>
          <w:p w14:paraId="06120A42" w14:textId="6B0F0504" w:rsidR="00374341" w:rsidDel="008027CD" w:rsidRDefault="00374341" w:rsidP="00374341">
            <w:pPr>
              <w:rPr>
                <w:del w:id="10981" w:author="Salah Soliman" w:date="2020-01-31T16:39:00Z"/>
                <w:rFonts w:asciiTheme="majorHAnsi" w:hAnsiTheme="majorHAnsi" w:cstheme="majorHAnsi"/>
              </w:rPr>
            </w:pPr>
            <w:del w:id="10982" w:author="Salah Soliman" w:date="2020-01-31T16:39:00Z">
              <w:r w:rsidDel="008027CD">
                <w:rPr>
                  <w:rFonts w:asciiTheme="majorHAnsi" w:hAnsiTheme="majorHAnsi" w:cstheme="majorHAnsi"/>
                </w:rPr>
                <w:delText>c.</w:delText>
              </w:r>
            </w:del>
          </w:p>
        </w:tc>
        <w:tc>
          <w:tcPr>
            <w:tcW w:w="8841" w:type="dxa"/>
            <w:gridSpan w:val="3"/>
            <w:tcBorders>
              <w:top w:val="nil"/>
              <w:left w:val="nil"/>
              <w:bottom w:val="nil"/>
              <w:right w:val="nil"/>
            </w:tcBorders>
            <w:shd w:val="clear" w:color="auto" w:fill="FFFFFF" w:themeFill="background1"/>
            <w:vAlign w:val="center"/>
            <w:hideMark/>
            <w:tcPrChange w:id="10983" w:author="Alexis Handford" w:date="2020-01-27T11:06:00Z">
              <w:tcPr>
                <w:tcW w:w="8841" w:type="dxa"/>
                <w:gridSpan w:val="3"/>
                <w:tcBorders>
                  <w:top w:val="nil"/>
                  <w:left w:val="nil"/>
                  <w:bottom w:val="nil"/>
                  <w:right w:val="nil"/>
                </w:tcBorders>
                <w:shd w:val="clear" w:color="auto" w:fill="FFFFFF" w:themeFill="background1"/>
                <w:hideMark/>
              </w:tcPr>
            </w:tcPrChange>
          </w:tcPr>
          <w:p w14:paraId="7D202EBC" w14:textId="50FE46BF" w:rsidR="00374341" w:rsidDel="008027CD" w:rsidRDefault="00374341" w:rsidP="00374341">
            <w:pPr>
              <w:rPr>
                <w:del w:id="10984" w:author="Salah Soliman" w:date="2020-01-31T16:39:00Z"/>
              </w:rPr>
            </w:pPr>
            <w:del w:id="10985" w:author="Salah Soliman" w:date="2020-01-31T16:39:00Z">
              <w:r w:rsidDel="008027CD">
                <w:rPr>
                  <w:rFonts w:cstheme="minorHAnsi"/>
                </w:rPr>
                <w:delText>48.</w:delText>
              </w:r>
            </w:del>
          </w:p>
        </w:tc>
        <w:tc>
          <w:tcPr>
            <w:tcW w:w="270" w:type="dxa"/>
            <w:tcBorders>
              <w:top w:val="nil"/>
              <w:left w:val="nil"/>
              <w:bottom w:val="nil"/>
              <w:right w:val="single" w:sz="4" w:space="0" w:color="5B9BD5" w:themeColor="accent5"/>
            </w:tcBorders>
            <w:shd w:val="clear" w:color="auto" w:fill="70AD47" w:themeFill="accent6"/>
            <w:tcPrChange w:id="10986" w:author="Alexis Handford" w:date="2020-01-27T11:06:00Z">
              <w:tcPr>
                <w:tcW w:w="270" w:type="dxa"/>
                <w:tcBorders>
                  <w:top w:val="nil"/>
                  <w:left w:val="nil"/>
                  <w:bottom w:val="nil"/>
                  <w:right w:val="single" w:sz="4" w:space="0" w:color="5B9BD5" w:themeColor="accent5"/>
                </w:tcBorders>
                <w:shd w:val="clear" w:color="auto" w:fill="70AD47" w:themeFill="accent6"/>
              </w:tcPr>
            </w:tcPrChange>
          </w:tcPr>
          <w:p w14:paraId="56ADDB4E" w14:textId="45ECE08F" w:rsidR="00374341" w:rsidDel="008027CD" w:rsidRDefault="00374341" w:rsidP="00374341">
            <w:pPr>
              <w:rPr>
                <w:del w:id="10987" w:author="Salah Soliman" w:date="2020-01-31T16:39:00Z"/>
              </w:rPr>
            </w:pPr>
          </w:p>
        </w:tc>
      </w:tr>
      <w:tr w:rsidR="00374341" w:rsidDel="008027CD" w14:paraId="34500950" w14:textId="71D9A719" w:rsidTr="3E89A3C7">
        <w:trPr>
          <w:cantSplit/>
          <w:del w:id="10988" w:author="Salah Soliman" w:date="2020-01-31T16:39:00Z"/>
        </w:trPr>
        <w:tc>
          <w:tcPr>
            <w:tcW w:w="265" w:type="dxa"/>
            <w:tcBorders>
              <w:top w:val="nil"/>
              <w:left w:val="single" w:sz="4" w:space="0" w:color="5B9BD5" w:themeColor="accent5"/>
              <w:bottom w:val="nil"/>
              <w:right w:val="nil"/>
            </w:tcBorders>
            <w:shd w:val="clear" w:color="auto" w:fill="70AD47" w:themeFill="accent6"/>
            <w:tcPrChange w:id="10989" w:author="Alexis Handford" w:date="2020-01-27T11:06:00Z">
              <w:tcPr>
                <w:tcW w:w="265" w:type="dxa"/>
                <w:tcBorders>
                  <w:top w:val="nil"/>
                  <w:left w:val="single" w:sz="4" w:space="0" w:color="5B9BD5" w:themeColor="accent5"/>
                  <w:bottom w:val="nil"/>
                  <w:right w:val="nil"/>
                </w:tcBorders>
                <w:shd w:val="clear" w:color="auto" w:fill="70AD47" w:themeFill="accent6"/>
              </w:tcPr>
            </w:tcPrChange>
          </w:tcPr>
          <w:p w14:paraId="67AF0DBD" w14:textId="73571B24" w:rsidR="00374341" w:rsidDel="008027CD" w:rsidRDefault="00374341" w:rsidP="00374341">
            <w:pPr>
              <w:pStyle w:val="NoSpacing"/>
              <w:rPr>
                <w:del w:id="10990" w:author="Salah Soliman" w:date="2020-01-31T16:39:00Z"/>
                <w:sz w:val="16"/>
                <w:szCs w:val="16"/>
              </w:rPr>
            </w:pPr>
          </w:p>
        </w:tc>
        <w:tc>
          <w:tcPr>
            <w:tcW w:w="3960" w:type="dxa"/>
            <w:gridSpan w:val="3"/>
            <w:tcBorders>
              <w:top w:val="nil"/>
              <w:left w:val="nil"/>
              <w:bottom w:val="nil"/>
              <w:right w:val="nil"/>
            </w:tcBorders>
            <w:shd w:val="clear" w:color="auto" w:fill="70AD47" w:themeFill="accent6"/>
            <w:vAlign w:val="center"/>
            <w:tcPrChange w:id="10991" w:author="Alexis Handford" w:date="2020-01-27T11:06:00Z">
              <w:tcPr>
                <w:tcW w:w="3960" w:type="dxa"/>
                <w:gridSpan w:val="3"/>
                <w:tcBorders>
                  <w:top w:val="nil"/>
                  <w:left w:val="nil"/>
                  <w:bottom w:val="nil"/>
                  <w:right w:val="nil"/>
                </w:tcBorders>
                <w:shd w:val="clear" w:color="auto" w:fill="70AD47" w:themeFill="accent6"/>
              </w:tcPr>
            </w:tcPrChange>
          </w:tcPr>
          <w:p w14:paraId="41AEFE87" w14:textId="6FB92DAF" w:rsidR="00374341" w:rsidDel="008027CD" w:rsidRDefault="00374341" w:rsidP="00374341">
            <w:pPr>
              <w:pStyle w:val="NoSpacing"/>
              <w:rPr>
                <w:del w:id="10992" w:author="Salah Soliman" w:date="2020-01-31T16:39:00Z"/>
                <w:sz w:val="16"/>
                <w:szCs w:val="16"/>
              </w:rPr>
            </w:pPr>
          </w:p>
        </w:tc>
        <w:tc>
          <w:tcPr>
            <w:tcW w:w="1980" w:type="dxa"/>
            <w:tcBorders>
              <w:top w:val="nil"/>
              <w:left w:val="nil"/>
              <w:bottom w:val="nil"/>
              <w:right w:val="nil"/>
            </w:tcBorders>
            <w:shd w:val="clear" w:color="auto" w:fill="70AD47" w:themeFill="accent6"/>
            <w:vAlign w:val="center"/>
            <w:tcPrChange w:id="10993" w:author="Alexis Handford" w:date="2020-01-27T11:06:00Z">
              <w:tcPr>
                <w:tcW w:w="1980" w:type="dxa"/>
                <w:tcBorders>
                  <w:top w:val="nil"/>
                  <w:left w:val="nil"/>
                  <w:bottom w:val="nil"/>
                  <w:right w:val="nil"/>
                </w:tcBorders>
                <w:shd w:val="clear" w:color="auto" w:fill="70AD47" w:themeFill="accent6"/>
              </w:tcPr>
            </w:tcPrChange>
          </w:tcPr>
          <w:p w14:paraId="716745F9" w14:textId="2E1A8B49" w:rsidR="00374341" w:rsidDel="008027CD" w:rsidRDefault="00374341" w:rsidP="00374341">
            <w:pPr>
              <w:pStyle w:val="NoSpacing"/>
              <w:rPr>
                <w:del w:id="10994" w:author="Salah Soliman" w:date="2020-01-31T16:39:00Z"/>
                <w:sz w:val="16"/>
                <w:szCs w:val="16"/>
              </w:rPr>
            </w:pPr>
          </w:p>
        </w:tc>
        <w:tc>
          <w:tcPr>
            <w:tcW w:w="3978" w:type="dxa"/>
            <w:tcBorders>
              <w:top w:val="nil"/>
              <w:left w:val="nil"/>
              <w:bottom w:val="nil"/>
              <w:right w:val="nil"/>
            </w:tcBorders>
            <w:shd w:val="clear" w:color="auto" w:fill="70AD47" w:themeFill="accent6"/>
            <w:vAlign w:val="center"/>
            <w:tcPrChange w:id="10995" w:author="Alexis Handford" w:date="2020-01-27T11:06:00Z">
              <w:tcPr>
                <w:tcW w:w="3978" w:type="dxa"/>
                <w:tcBorders>
                  <w:top w:val="nil"/>
                  <w:left w:val="nil"/>
                  <w:bottom w:val="nil"/>
                  <w:right w:val="nil"/>
                </w:tcBorders>
                <w:shd w:val="clear" w:color="auto" w:fill="70AD47" w:themeFill="accent6"/>
              </w:tcPr>
            </w:tcPrChange>
          </w:tcPr>
          <w:p w14:paraId="21F465DC" w14:textId="4B5E3AF9" w:rsidR="00374341" w:rsidDel="008027CD" w:rsidRDefault="00374341" w:rsidP="00374341">
            <w:pPr>
              <w:pStyle w:val="NoSpacing"/>
              <w:rPr>
                <w:del w:id="10996" w:author="Salah Soliman" w:date="2020-01-31T16:39:00Z"/>
                <w:sz w:val="16"/>
                <w:szCs w:val="16"/>
              </w:rPr>
            </w:pPr>
          </w:p>
        </w:tc>
        <w:tc>
          <w:tcPr>
            <w:tcW w:w="270" w:type="dxa"/>
            <w:tcBorders>
              <w:top w:val="nil"/>
              <w:left w:val="nil"/>
              <w:bottom w:val="nil"/>
              <w:right w:val="single" w:sz="4" w:space="0" w:color="5B9BD5" w:themeColor="accent5"/>
            </w:tcBorders>
            <w:shd w:val="clear" w:color="auto" w:fill="70AD47" w:themeFill="accent6"/>
            <w:tcPrChange w:id="10997" w:author="Alexis Handford" w:date="2020-01-27T11:06:00Z">
              <w:tcPr>
                <w:tcW w:w="270" w:type="dxa"/>
                <w:tcBorders>
                  <w:top w:val="nil"/>
                  <w:left w:val="nil"/>
                  <w:bottom w:val="nil"/>
                  <w:right w:val="single" w:sz="4" w:space="0" w:color="5B9BD5" w:themeColor="accent5"/>
                </w:tcBorders>
                <w:shd w:val="clear" w:color="auto" w:fill="70AD47" w:themeFill="accent6"/>
              </w:tcPr>
            </w:tcPrChange>
          </w:tcPr>
          <w:p w14:paraId="37F45AE6" w14:textId="790938EC" w:rsidR="00374341" w:rsidDel="008027CD" w:rsidRDefault="00374341" w:rsidP="00374341">
            <w:pPr>
              <w:pStyle w:val="NoSpacing"/>
              <w:rPr>
                <w:del w:id="10998" w:author="Salah Soliman" w:date="2020-01-31T16:39:00Z"/>
                <w:sz w:val="16"/>
                <w:szCs w:val="16"/>
              </w:rPr>
            </w:pPr>
          </w:p>
        </w:tc>
      </w:tr>
      <w:tr w:rsidR="00374341" w:rsidDel="008027CD" w14:paraId="054B790E" w14:textId="3092899D" w:rsidTr="3E89A3C7">
        <w:trPr>
          <w:cantSplit/>
          <w:del w:id="10999" w:author="Salah Soliman" w:date="2020-01-31T16:39:00Z"/>
        </w:trPr>
        <w:tc>
          <w:tcPr>
            <w:tcW w:w="265" w:type="dxa"/>
            <w:tcBorders>
              <w:top w:val="nil"/>
              <w:left w:val="single" w:sz="4" w:space="0" w:color="5B9BD5" w:themeColor="accent5"/>
              <w:bottom w:val="nil"/>
              <w:right w:val="nil"/>
            </w:tcBorders>
            <w:shd w:val="clear" w:color="auto" w:fill="70AD47" w:themeFill="accent6"/>
            <w:tcPrChange w:id="11000" w:author="Alexis Handford" w:date="2020-01-27T11:06:00Z">
              <w:tcPr>
                <w:tcW w:w="265" w:type="dxa"/>
                <w:tcBorders>
                  <w:top w:val="nil"/>
                  <w:left w:val="single" w:sz="4" w:space="0" w:color="5B9BD5" w:themeColor="accent5"/>
                  <w:bottom w:val="nil"/>
                  <w:right w:val="nil"/>
                </w:tcBorders>
                <w:shd w:val="clear" w:color="auto" w:fill="70AD47" w:themeFill="accent6"/>
              </w:tcPr>
            </w:tcPrChange>
          </w:tcPr>
          <w:p w14:paraId="7D822125" w14:textId="45EC638A" w:rsidR="00374341" w:rsidDel="008027CD" w:rsidRDefault="00374341" w:rsidP="00374341">
            <w:pPr>
              <w:rPr>
                <w:del w:id="11001" w:author="Salah Soliman" w:date="2020-01-31T16:39:00Z"/>
              </w:rPr>
            </w:pPr>
          </w:p>
        </w:tc>
        <w:tc>
          <w:tcPr>
            <w:tcW w:w="630" w:type="dxa"/>
            <w:tcBorders>
              <w:top w:val="nil"/>
              <w:left w:val="nil"/>
              <w:bottom w:val="nil"/>
              <w:right w:val="nil"/>
            </w:tcBorders>
            <w:shd w:val="clear" w:color="auto" w:fill="FFFFFF" w:themeFill="background1"/>
            <w:vAlign w:val="center"/>
            <w:hideMark/>
            <w:tcPrChange w:id="11002" w:author="Alexis Handford" w:date="2020-01-27T11:06:00Z">
              <w:tcPr>
                <w:tcW w:w="630" w:type="dxa"/>
                <w:tcBorders>
                  <w:top w:val="nil"/>
                  <w:left w:val="nil"/>
                  <w:bottom w:val="nil"/>
                  <w:right w:val="nil"/>
                </w:tcBorders>
                <w:shd w:val="clear" w:color="auto" w:fill="FFFFFF" w:themeFill="background1"/>
                <w:hideMark/>
              </w:tcPr>
            </w:tcPrChange>
          </w:tcPr>
          <w:p w14:paraId="043E758A" w14:textId="7D4C6E60" w:rsidR="00374341" w:rsidDel="008027CD" w:rsidRDefault="00374341" w:rsidP="00374341">
            <w:pPr>
              <w:rPr>
                <w:del w:id="11003" w:author="Salah Soliman" w:date="2020-01-31T16:39:00Z"/>
                <w:noProof/>
              </w:rPr>
            </w:pPr>
            <w:del w:id="11004" w:author="Salah Soliman" w:date="2020-01-31T16:39:00Z">
              <w:r w:rsidDel="008027CD">
                <w:rPr>
                  <w:noProof/>
                </w:rPr>
                <mc:AlternateContent>
                  <mc:Choice Requires="wps">
                    <w:drawing>
                      <wp:inline distT="0" distB="0" distL="0" distR="0" wp14:anchorId="21474737" wp14:editId="4683D389">
                        <wp:extent cx="207010" cy="207010"/>
                        <wp:effectExtent l="19050" t="19050" r="21590" b="21590"/>
                        <wp:docPr id="220" name="Oval 2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010" cy="207010"/>
                                </a:xfrm>
                                <a:prstGeom prst="ellipse">
                                  <a:avLst/>
                                </a:prstGeom>
                                <a:noFill/>
                                <a:ln w="28575">
                                  <a:solidFill>
                                    <a:schemeClr val="accent5">
                                      <a:lumMod val="9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inline>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w16se="http://schemas.microsoft.com/office/word/2015/wordml/symex" xmlns:cx1="http://schemas.microsoft.com/office/drawing/2015/9/8/chartex" xmlns:cx="http://schemas.microsoft.com/office/drawing/2014/chartex">
                    <w:pict>
                      <v:oval w14:anchorId="6A46254B" id="Oval 220" o:spid="_x0000_s1026" style="width:16.3pt;height:16.3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" filled="f" strokecolor="#428bce [2888]" strokeweight="2.25pt">
                        <v:stroke joinstyle="miter"/>
                        <w10:anchorlock/>
                      </v:oval>
                    </w:pict>
                  </mc:Fallback>
                </mc:AlternateContent>
              </w:r>
            </w:del>
          </w:p>
        </w:tc>
        <w:tc>
          <w:tcPr>
            <w:tcW w:w="450" w:type="dxa"/>
            <w:tcBorders>
              <w:top w:val="nil"/>
              <w:left w:val="nil"/>
              <w:bottom w:val="nil"/>
              <w:right w:val="nil"/>
            </w:tcBorders>
            <w:shd w:val="clear" w:color="auto" w:fill="FFFFFF" w:themeFill="background1"/>
            <w:vAlign w:val="center"/>
            <w:hideMark/>
            <w:tcPrChange w:id="11005" w:author="Alexis Handford" w:date="2020-01-27T11:06:00Z">
              <w:tcPr>
                <w:tcW w:w="450" w:type="dxa"/>
                <w:tcBorders>
                  <w:top w:val="nil"/>
                  <w:left w:val="nil"/>
                  <w:bottom w:val="nil"/>
                  <w:right w:val="nil"/>
                </w:tcBorders>
                <w:shd w:val="clear" w:color="auto" w:fill="FFFFFF" w:themeFill="background1"/>
                <w:hideMark/>
              </w:tcPr>
            </w:tcPrChange>
          </w:tcPr>
          <w:p w14:paraId="6B2FF497" w14:textId="662F1787" w:rsidR="00374341" w:rsidDel="008027CD" w:rsidRDefault="00374341" w:rsidP="00374341">
            <w:pPr>
              <w:rPr>
                <w:del w:id="11006" w:author="Salah Soliman" w:date="2020-01-31T16:39:00Z"/>
                <w:rFonts w:asciiTheme="majorHAnsi" w:hAnsiTheme="majorHAnsi" w:cstheme="majorHAnsi"/>
              </w:rPr>
            </w:pPr>
            <w:del w:id="11007" w:author="Salah Soliman" w:date="2020-01-31T16:39:00Z">
              <w:r w:rsidDel="008027CD">
                <w:rPr>
                  <w:rFonts w:asciiTheme="majorHAnsi" w:hAnsiTheme="majorHAnsi" w:cstheme="majorHAnsi"/>
                </w:rPr>
                <w:delText>d.</w:delText>
              </w:r>
            </w:del>
          </w:p>
        </w:tc>
        <w:tc>
          <w:tcPr>
            <w:tcW w:w="8841" w:type="dxa"/>
            <w:gridSpan w:val="3"/>
            <w:tcBorders>
              <w:top w:val="nil"/>
              <w:left w:val="nil"/>
              <w:bottom w:val="nil"/>
              <w:right w:val="nil"/>
            </w:tcBorders>
            <w:shd w:val="clear" w:color="auto" w:fill="FFFFFF" w:themeFill="background1"/>
            <w:vAlign w:val="center"/>
            <w:hideMark/>
            <w:tcPrChange w:id="11008" w:author="Alexis Handford" w:date="2020-01-27T11:06:00Z">
              <w:tcPr>
                <w:tcW w:w="8841" w:type="dxa"/>
                <w:gridSpan w:val="3"/>
                <w:tcBorders>
                  <w:top w:val="nil"/>
                  <w:left w:val="nil"/>
                  <w:bottom w:val="nil"/>
                  <w:right w:val="nil"/>
                </w:tcBorders>
                <w:shd w:val="clear" w:color="auto" w:fill="FFFFFF" w:themeFill="background1"/>
                <w:hideMark/>
              </w:tcPr>
            </w:tcPrChange>
          </w:tcPr>
          <w:p w14:paraId="29C72D4F" w14:textId="07EDF977" w:rsidR="00374341" w:rsidDel="008027CD" w:rsidRDefault="00374341" w:rsidP="00374341">
            <w:pPr>
              <w:rPr>
                <w:del w:id="11009" w:author="Salah Soliman" w:date="2020-01-31T16:39:00Z"/>
              </w:rPr>
            </w:pPr>
            <w:del w:id="11010" w:author="Salah Soliman" w:date="2020-01-31T16:39:00Z">
              <w:r w:rsidDel="008027CD">
                <w:delText>6.</w:delText>
              </w:r>
            </w:del>
          </w:p>
        </w:tc>
        <w:tc>
          <w:tcPr>
            <w:tcW w:w="270" w:type="dxa"/>
            <w:tcBorders>
              <w:top w:val="nil"/>
              <w:left w:val="nil"/>
              <w:bottom w:val="nil"/>
              <w:right w:val="single" w:sz="4" w:space="0" w:color="5B9BD5" w:themeColor="accent5"/>
            </w:tcBorders>
            <w:shd w:val="clear" w:color="auto" w:fill="70AD47" w:themeFill="accent6"/>
            <w:tcPrChange w:id="11011" w:author="Alexis Handford" w:date="2020-01-27T11:06:00Z">
              <w:tcPr>
                <w:tcW w:w="270" w:type="dxa"/>
                <w:tcBorders>
                  <w:top w:val="nil"/>
                  <w:left w:val="nil"/>
                  <w:bottom w:val="nil"/>
                  <w:right w:val="single" w:sz="4" w:space="0" w:color="5B9BD5" w:themeColor="accent5"/>
                </w:tcBorders>
                <w:shd w:val="clear" w:color="auto" w:fill="70AD47" w:themeFill="accent6"/>
              </w:tcPr>
            </w:tcPrChange>
          </w:tcPr>
          <w:p w14:paraId="5921EB44" w14:textId="4F880772" w:rsidR="00374341" w:rsidDel="008027CD" w:rsidRDefault="00374341" w:rsidP="00374341">
            <w:pPr>
              <w:rPr>
                <w:del w:id="11012" w:author="Salah Soliman" w:date="2020-01-31T16:39:00Z"/>
              </w:rPr>
            </w:pPr>
          </w:p>
        </w:tc>
      </w:tr>
      <w:tr w:rsidR="00374341" w:rsidDel="008027CD" w14:paraId="14EFA6CC" w14:textId="34EDF188" w:rsidTr="3E89A3C7">
        <w:trPr>
          <w:cantSplit/>
          <w:del w:id="11013" w:author="Salah Soliman" w:date="2020-01-31T16:39:00Z"/>
        </w:trPr>
        <w:tc>
          <w:tcPr>
            <w:tcW w:w="265" w:type="dxa"/>
            <w:tcBorders>
              <w:top w:val="nil"/>
              <w:left w:val="single" w:sz="4" w:space="0" w:color="5B9BD5" w:themeColor="accent5"/>
              <w:bottom w:val="nil"/>
              <w:right w:val="nil"/>
            </w:tcBorders>
            <w:shd w:val="clear" w:color="auto" w:fill="70AD47" w:themeFill="accent6"/>
            <w:tcPrChange w:id="11014" w:author="Alexis Handford" w:date="2020-01-27T11:06:00Z">
              <w:tcPr>
                <w:tcW w:w="265" w:type="dxa"/>
                <w:tcBorders>
                  <w:top w:val="nil"/>
                  <w:left w:val="single" w:sz="4" w:space="0" w:color="5B9BD5" w:themeColor="accent5"/>
                  <w:bottom w:val="nil"/>
                  <w:right w:val="nil"/>
                </w:tcBorders>
                <w:shd w:val="clear" w:color="auto" w:fill="70AD47" w:themeFill="accent6"/>
              </w:tcPr>
            </w:tcPrChange>
          </w:tcPr>
          <w:p w14:paraId="3B6FD066" w14:textId="00B626C7" w:rsidR="00374341" w:rsidDel="008027CD" w:rsidRDefault="00374341" w:rsidP="00374341">
            <w:pPr>
              <w:pStyle w:val="NoSpacing"/>
              <w:rPr>
                <w:del w:id="11015" w:author="Salah Soliman" w:date="2020-01-31T16:39:00Z"/>
                <w:sz w:val="16"/>
                <w:szCs w:val="16"/>
              </w:rPr>
            </w:pPr>
          </w:p>
        </w:tc>
        <w:tc>
          <w:tcPr>
            <w:tcW w:w="3960" w:type="dxa"/>
            <w:gridSpan w:val="3"/>
            <w:tcBorders>
              <w:top w:val="nil"/>
              <w:left w:val="nil"/>
              <w:bottom w:val="nil"/>
              <w:right w:val="nil"/>
            </w:tcBorders>
            <w:shd w:val="clear" w:color="auto" w:fill="70AD47" w:themeFill="accent6"/>
            <w:vAlign w:val="center"/>
            <w:tcPrChange w:id="11016" w:author="Alexis Handford" w:date="2020-01-27T11:06:00Z">
              <w:tcPr>
                <w:tcW w:w="3960" w:type="dxa"/>
                <w:gridSpan w:val="3"/>
                <w:tcBorders>
                  <w:top w:val="nil"/>
                  <w:left w:val="nil"/>
                  <w:bottom w:val="nil"/>
                  <w:right w:val="nil"/>
                </w:tcBorders>
                <w:shd w:val="clear" w:color="auto" w:fill="70AD47" w:themeFill="accent6"/>
              </w:tcPr>
            </w:tcPrChange>
          </w:tcPr>
          <w:p w14:paraId="4B9AA961" w14:textId="66FA527E" w:rsidR="00374341" w:rsidDel="008027CD" w:rsidRDefault="00374341" w:rsidP="00374341">
            <w:pPr>
              <w:pStyle w:val="NoSpacing"/>
              <w:rPr>
                <w:del w:id="11017" w:author="Salah Soliman" w:date="2020-01-31T16:39:00Z"/>
                <w:sz w:val="16"/>
                <w:szCs w:val="16"/>
              </w:rPr>
            </w:pPr>
          </w:p>
        </w:tc>
        <w:tc>
          <w:tcPr>
            <w:tcW w:w="1980" w:type="dxa"/>
            <w:tcBorders>
              <w:top w:val="nil"/>
              <w:left w:val="nil"/>
              <w:bottom w:val="nil"/>
              <w:right w:val="nil"/>
            </w:tcBorders>
            <w:shd w:val="clear" w:color="auto" w:fill="70AD47" w:themeFill="accent6"/>
            <w:vAlign w:val="center"/>
            <w:tcPrChange w:id="11018" w:author="Alexis Handford" w:date="2020-01-27T11:06:00Z">
              <w:tcPr>
                <w:tcW w:w="1980" w:type="dxa"/>
                <w:tcBorders>
                  <w:top w:val="nil"/>
                  <w:left w:val="nil"/>
                  <w:bottom w:val="nil"/>
                  <w:right w:val="nil"/>
                </w:tcBorders>
                <w:shd w:val="clear" w:color="auto" w:fill="70AD47" w:themeFill="accent6"/>
              </w:tcPr>
            </w:tcPrChange>
          </w:tcPr>
          <w:p w14:paraId="0760BD4B" w14:textId="2C3BA071" w:rsidR="00374341" w:rsidDel="008027CD" w:rsidRDefault="00374341" w:rsidP="00374341">
            <w:pPr>
              <w:pStyle w:val="NoSpacing"/>
              <w:rPr>
                <w:del w:id="11019" w:author="Salah Soliman" w:date="2020-01-31T16:39:00Z"/>
                <w:sz w:val="16"/>
                <w:szCs w:val="16"/>
              </w:rPr>
            </w:pPr>
          </w:p>
        </w:tc>
        <w:tc>
          <w:tcPr>
            <w:tcW w:w="3978" w:type="dxa"/>
            <w:tcBorders>
              <w:top w:val="nil"/>
              <w:left w:val="nil"/>
              <w:bottom w:val="nil"/>
              <w:right w:val="nil"/>
            </w:tcBorders>
            <w:shd w:val="clear" w:color="auto" w:fill="70AD47" w:themeFill="accent6"/>
            <w:vAlign w:val="center"/>
            <w:tcPrChange w:id="11020" w:author="Alexis Handford" w:date="2020-01-27T11:06:00Z">
              <w:tcPr>
                <w:tcW w:w="3978" w:type="dxa"/>
                <w:tcBorders>
                  <w:top w:val="nil"/>
                  <w:left w:val="nil"/>
                  <w:bottom w:val="nil"/>
                  <w:right w:val="nil"/>
                </w:tcBorders>
                <w:shd w:val="clear" w:color="auto" w:fill="70AD47" w:themeFill="accent6"/>
              </w:tcPr>
            </w:tcPrChange>
          </w:tcPr>
          <w:p w14:paraId="254A8B90" w14:textId="0686C6E0" w:rsidR="00374341" w:rsidDel="008027CD" w:rsidRDefault="00374341" w:rsidP="00374341">
            <w:pPr>
              <w:pStyle w:val="NoSpacing"/>
              <w:rPr>
                <w:del w:id="11021" w:author="Salah Soliman" w:date="2020-01-31T16:39:00Z"/>
                <w:sz w:val="16"/>
                <w:szCs w:val="16"/>
              </w:rPr>
            </w:pPr>
          </w:p>
        </w:tc>
        <w:tc>
          <w:tcPr>
            <w:tcW w:w="270" w:type="dxa"/>
            <w:tcBorders>
              <w:top w:val="nil"/>
              <w:left w:val="nil"/>
              <w:bottom w:val="nil"/>
              <w:right w:val="single" w:sz="4" w:space="0" w:color="5B9BD5" w:themeColor="accent5"/>
            </w:tcBorders>
            <w:shd w:val="clear" w:color="auto" w:fill="70AD47" w:themeFill="accent6"/>
            <w:tcPrChange w:id="11022" w:author="Alexis Handford" w:date="2020-01-27T11:06:00Z">
              <w:tcPr>
                <w:tcW w:w="270" w:type="dxa"/>
                <w:tcBorders>
                  <w:top w:val="nil"/>
                  <w:left w:val="nil"/>
                  <w:bottom w:val="nil"/>
                  <w:right w:val="single" w:sz="4" w:space="0" w:color="5B9BD5" w:themeColor="accent5"/>
                </w:tcBorders>
                <w:shd w:val="clear" w:color="auto" w:fill="70AD47" w:themeFill="accent6"/>
              </w:tcPr>
            </w:tcPrChange>
          </w:tcPr>
          <w:p w14:paraId="37D8D853" w14:textId="7B883F36" w:rsidR="00374341" w:rsidDel="008027CD" w:rsidRDefault="00374341" w:rsidP="00374341">
            <w:pPr>
              <w:pStyle w:val="NoSpacing"/>
              <w:rPr>
                <w:del w:id="11023" w:author="Salah Soliman" w:date="2020-01-31T16:39:00Z"/>
                <w:sz w:val="16"/>
                <w:szCs w:val="16"/>
              </w:rPr>
            </w:pPr>
          </w:p>
        </w:tc>
      </w:tr>
      <w:tr w:rsidR="00374341" w:rsidDel="008027CD" w14:paraId="2F64E1FC" w14:textId="2DB57F5E" w:rsidTr="3E89A3C7">
        <w:trPr>
          <w:cantSplit/>
          <w:del w:id="11024" w:author="Salah Soliman" w:date="2020-01-31T16:39:00Z"/>
        </w:trPr>
        <w:tc>
          <w:tcPr>
            <w:tcW w:w="265" w:type="dxa"/>
            <w:tcBorders>
              <w:top w:val="nil"/>
              <w:left w:val="single" w:sz="4" w:space="0" w:color="5B9BD5" w:themeColor="accent5"/>
              <w:bottom w:val="single" w:sz="4" w:space="0" w:color="5B9BD5" w:themeColor="accent5"/>
              <w:right w:val="nil"/>
            </w:tcBorders>
            <w:shd w:val="clear" w:color="auto" w:fill="70AD47" w:themeFill="accent6"/>
            <w:tcPrChange w:id="11025" w:author="Alexis Handford" w:date="2020-01-27T11:06:00Z">
              <w:tcPr>
                <w:tcW w:w="265" w:type="dxa"/>
                <w:tcBorders>
                  <w:top w:val="nil"/>
                  <w:left w:val="single" w:sz="4" w:space="0" w:color="5B9BD5" w:themeColor="accent5"/>
                  <w:bottom w:val="single" w:sz="4" w:space="0" w:color="5B9BD5" w:themeColor="accent5"/>
                  <w:right w:val="nil"/>
                </w:tcBorders>
                <w:shd w:val="clear" w:color="auto" w:fill="70AD47" w:themeFill="accent6"/>
              </w:tcPr>
            </w:tcPrChange>
          </w:tcPr>
          <w:p w14:paraId="48DE8DE4" w14:textId="2757AC13" w:rsidR="00374341" w:rsidDel="008027CD" w:rsidRDefault="00374341" w:rsidP="00374341">
            <w:pPr>
              <w:rPr>
                <w:del w:id="11026" w:author="Salah Soliman" w:date="2020-01-31T16:39:00Z"/>
              </w:rPr>
            </w:pPr>
          </w:p>
        </w:tc>
        <w:tc>
          <w:tcPr>
            <w:tcW w:w="3960" w:type="dxa"/>
            <w:gridSpan w:val="3"/>
            <w:tcBorders>
              <w:top w:val="nil"/>
              <w:left w:val="nil"/>
              <w:bottom w:val="single" w:sz="4" w:space="0" w:color="5B9BD5" w:themeColor="accent5"/>
              <w:right w:val="nil"/>
            </w:tcBorders>
            <w:shd w:val="clear" w:color="auto" w:fill="70AD47" w:themeFill="accent6"/>
            <w:vAlign w:val="center"/>
            <w:tcPrChange w:id="11027" w:author="Alexis Handford" w:date="2020-01-27T11:06:00Z">
              <w:tcPr>
                <w:tcW w:w="3960" w:type="dxa"/>
                <w:gridSpan w:val="3"/>
                <w:tcBorders>
                  <w:top w:val="nil"/>
                  <w:left w:val="nil"/>
                  <w:bottom w:val="single" w:sz="4" w:space="0" w:color="5B9BD5" w:themeColor="accent5"/>
                  <w:right w:val="nil"/>
                </w:tcBorders>
                <w:shd w:val="clear" w:color="auto" w:fill="70AD47" w:themeFill="accent6"/>
              </w:tcPr>
            </w:tcPrChange>
          </w:tcPr>
          <w:p w14:paraId="1CF63CFF" w14:textId="69711B2F" w:rsidR="00374341" w:rsidDel="008027CD" w:rsidRDefault="00374341" w:rsidP="00374341">
            <w:pPr>
              <w:rPr>
                <w:del w:id="11028" w:author="Salah Soliman" w:date="2020-01-31T16:39:00Z"/>
              </w:rPr>
            </w:pPr>
          </w:p>
        </w:tc>
        <w:tc>
          <w:tcPr>
            <w:tcW w:w="1980" w:type="dxa"/>
            <w:tcBorders>
              <w:top w:val="nil"/>
              <w:left w:val="nil"/>
              <w:bottom w:val="single" w:sz="4" w:space="0" w:color="5B9BD5" w:themeColor="accent5"/>
              <w:right w:val="nil"/>
            </w:tcBorders>
            <w:shd w:val="clear" w:color="auto" w:fill="70AD47" w:themeFill="accent6"/>
            <w:vAlign w:val="center"/>
            <w:hideMark/>
            <w:tcPrChange w:id="11029" w:author="Alexis Handford" w:date="2020-01-27T11:06:00Z">
              <w:tcPr>
                <w:tcW w:w="1980" w:type="dxa"/>
                <w:tcBorders>
                  <w:top w:val="nil"/>
                  <w:left w:val="nil"/>
                  <w:bottom w:val="single" w:sz="4" w:space="0" w:color="5B9BD5" w:themeColor="accent5"/>
                  <w:right w:val="nil"/>
                </w:tcBorders>
                <w:shd w:val="clear" w:color="auto" w:fill="70AD47" w:themeFill="accent6"/>
                <w:hideMark/>
              </w:tcPr>
            </w:tcPrChange>
          </w:tcPr>
          <w:p w14:paraId="2D8EBBF5" w14:textId="2269107D" w:rsidR="00374341" w:rsidDel="008027CD" w:rsidRDefault="00374341" w:rsidP="00374341">
            <w:pPr>
              <w:rPr>
                <w:del w:id="11030" w:author="Salah Soliman" w:date="2020-01-31T16:39:00Z"/>
              </w:rPr>
            </w:pPr>
            <w:del w:id="11031" w:author="Salah Soliman" w:date="2020-01-31T16:39:00Z">
              <w:r w:rsidDel="008027CD">
                <w:rPr>
                  <w:noProof/>
                </w:rPr>
                <w:drawing>
                  <wp:inline distT="0" distB="0" distL="0" distR="0" wp14:anchorId="4A56FE58" wp14:editId="06684C11">
                    <wp:extent cx="1158240" cy="304800"/>
                    <wp:effectExtent l="0" t="0" r="381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158240" cy="304800"/>
                            </a:xfrm>
                            <a:prstGeom prst="rect">
                              <a:avLst/>
                            </a:prstGeom>
                            <a:noFill/>
                            <a:ln>
                              <a:noFill/>
                            </a:ln>
                          </pic:spPr>
                        </pic:pic>
                      </a:graphicData>
                    </a:graphic>
                  </wp:inline>
                </w:drawing>
              </w:r>
            </w:del>
          </w:p>
        </w:tc>
        <w:tc>
          <w:tcPr>
            <w:tcW w:w="3978" w:type="dxa"/>
            <w:tcBorders>
              <w:top w:val="nil"/>
              <w:left w:val="nil"/>
              <w:bottom w:val="single" w:sz="4" w:space="0" w:color="5B9BD5" w:themeColor="accent5"/>
              <w:right w:val="nil"/>
            </w:tcBorders>
            <w:shd w:val="clear" w:color="auto" w:fill="70AD47" w:themeFill="accent6"/>
            <w:vAlign w:val="center"/>
            <w:tcPrChange w:id="11032" w:author="Alexis Handford" w:date="2020-01-27T11:06:00Z">
              <w:tcPr>
                <w:tcW w:w="3978" w:type="dxa"/>
                <w:tcBorders>
                  <w:top w:val="nil"/>
                  <w:left w:val="nil"/>
                  <w:bottom w:val="single" w:sz="4" w:space="0" w:color="5B9BD5" w:themeColor="accent5"/>
                  <w:right w:val="nil"/>
                </w:tcBorders>
                <w:shd w:val="clear" w:color="auto" w:fill="70AD47" w:themeFill="accent6"/>
              </w:tcPr>
            </w:tcPrChange>
          </w:tcPr>
          <w:p w14:paraId="57CD7E1E" w14:textId="33AA5810" w:rsidR="00374341" w:rsidDel="008027CD" w:rsidRDefault="00374341" w:rsidP="00374341">
            <w:pPr>
              <w:rPr>
                <w:del w:id="11033" w:author="Salah Soliman" w:date="2020-01-31T16:39:00Z"/>
              </w:rPr>
            </w:pPr>
          </w:p>
        </w:tc>
        <w:tc>
          <w:tcPr>
            <w:tcW w:w="270" w:type="dxa"/>
            <w:tcBorders>
              <w:top w:val="nil"/>
              <w:left w:val="nil"/>
              <w:bottom w:val="single" w:sz="4" w:space="0" w:color="5B9BD5" w:themeColor="accent5"/>
              <w:right w:val="single" w:sz="4" w:space="0" w:color="5B9BD5" w:themeColor="accent5"/>
            </w:tcBorders>
            <w:shd w:val="clear" w:color="auto" w:fill="70AD47" w:themeFill="accent6"/>
            <w:tcPrChange w:id="11034" w:author="Alexis Handford" w:date="2020-01-27T11:06:00Z">
              <w:tcPr>
                <w:tcW w:w="270" w:type="dxa"/>
                <w:tcBorders>
                  <w:top w:val="nil"/>
                  <w:left w:val="nil"/>
                  <w:bottom w:val="single" w:sz="4" w:space="0" w:color="5B9BD5" w:themeColor="accent5"/>
                  <w:right w:val="single" w:sz="4" w:space="0" w:color="5B9BD5" w:themeColor="accent5"/>
                </w:tcBorders>
                <w:shd w:val="clear" w:color="auto" w:fill="70AD47" w:themeFill="accent6"/>
              </w:tcPr>
            </w:tcPrChange>
          </w:tcPr>
          <w:p w14:paraId="016C361F" w14:textId="290130AF" w:rsidR="00374341" w:rsidDel="008027CD" w:rsidRDefault="00374341" w:rsidP="00374341">
            <w:pPr>
              <w:rPr>
                <w:del w:id="11035" w:author="Salah Soliman" w:date="2020-01-31T16:39:00Z"/>
              </w:rPr>
            </w:pPr>
          </w:p>
        </w:tc>
      </w:tr>
    </w:tbl>
    <w:p w14:paraId="4C3E4628" w14:textId="26E4122A" w:rsidR="00374341" w:rsidDel="008027CD" w:rsidRDefault="00374341" w:rsidP="00374341">
      <w:pPr>
        <w:pStyle w:val="NoSpacing"/>
        <w:rPr>
          <w:del w:id="11036" w:author="Salah Soliman" w:date="2020-01-31T16:39:00Z"/>
        </w:rPr>
      </w:pPr>
    </w:p>
    <w:tbl>
      <w:tblPr>
        <w:tblStyle w:val="TableGrid"/>
        <w:tblW w:w="10530" w:type="dxa"/>
        <w:tblBorders>
          <w:top w:val="single" w:sz="4" w:space="0" w:color="5B9BD5" w:themeColor="accent5"/>
          <w:left w:val="single" w:sz="4" w:space="0" w:color="5B9BD5" w:themeColor="accent5"/>
          <w:bottom w:val="single" w:sz="4" w:space="0" w:color="5B9BD5" w:themeColor="accent5"/>
          <w:right w:val="single" w:sz="4" w:space="0" w:color="5B9BD5" w:themeColor="accent5"/>
          <w:insideH w:val="none" w:sz="0" w:space="0" w:color="auto"/>
          <w:insideV w:val="none" w:sz="0" w:space="0" w:color="auto"/>
        </w:tblBorders>
        <w:tblLayout w:type="fixed"/>
        <w:tblCellMar>
          <w:left w:w="115" w:type="dxa"/>
          <w:right w:w="115" w:type="dxa"/>
        </w:tblCellMar>
        <w:tblLook w:val="04A0" w:firstRow="1" w:lastRow="0" w:firstColumn="1" w:lastColumn="0" w:noHBand="0" w:noVBand="1"/>
      </w:tblPr>
      <w:tblGrid>
        <w:gridCol w:w="265"/>
        <w:gridCol w:w="2521"/>
        <w:gridCol w:w="7474"/>
        <w:gridCol w:w="270"/>
      </w:tblGrid>
      <w:tr w:rsidR="00374341" w:rsidDel="008027CD" w14:paraId="2BB0C0F6" w14:textId="365840E1" w:rsidTr="00374341">
        <w:trPr>
          <w:trHeight w:val="107"/>
          <w:del w:id="11037" w:author="Salah Soliman" w:date="2020-01-31T16:39:00Z"/>
        </w:trPr>
        <w:tc>
          <w:tcPr>
            <w:tcW w:w="265" w:type="dxa"/>
            <w:tcBorders>
              <w:top w:val="single" w:sz="4" w:space="0" w:color="5B9BD5" w:themeColor="accent5"/>
              <w:left w:val="single" w:sz="4" w:space="0" w:color="5B9BD5" w:themeColor="accent5"/>
              <w:bottom w:val="nil"/>
              <w:right w:val="nil"/>
            </w:tcBorders>
            <w:shd w:val="clear" w:color="auto" w:fill="70AD47" w:themeFill="accent6"/>
          </w:tcPr>
          <w:p w14:paraId="0C16480F" w14:textId="1699A702" w:rsidR="00374341" w:rsidDel="008027CD" w:rsidRDefault="00374341" w:rsidP="00374341">
            <w:pPr>
              <w:rPr>
                <w:del w:id="11038" w:author="Salah Soliman" w:date="2020-01-31T16:39:00Z"/>
              </w:rPr>
            </w:pPr>
          </w:p>
        </w:tc>
        <w:tc>
          <w:tcPr>
            <w:tcW w:w="2520" w:type="dxa"/>
            <w:tcBorders>
              <w:top w:val="single" w:sz="4" w:space="0" w:color="5B9BD5" w:themeColor="accent5"/>
              <w:left w:val="nil"/>
              <w:bottom w:val="nil"/>
              <w:right w:val="nil"/>
            </w:tcBorders>
            <w:shd w:val="clear" w:color="auto" w:fill="70AD47" w:themeFill="accent6"/>
          </w:tcPr>
          <w:p w14:paraId="4DD7293C" w14:textId="1FA8B1B9" w:rsidR="00374341" w:rsidDel="008027CD" w:rsidRDefault="00374341" w:rsidP="00374341">
            <w:pPr>
              <w:rPr>
                <w:del w:id="11039" w:author="Salah Soliman" w:date="2020-01-31T16:39:00Z"/>
              </w:rPr>
            </w:pPr>
          </w:p>
        </w:tc>
        <w:tc>
          <w:tcPr>
            <w:tcW w:w="7470" w:type="dxa"/>
            <w:tcBorders>
              <w:top w:val="single" w:sz="4" w:space="0" w:color="5B9BD5" w:themeColor="accent5"/>
              <w:left w:val="nil"/>
              <w:bottom w:val="nil"/>
              <w:right w:val="nil"/>
            </w:tcBorders>
            <w:shd w:val="clear" w:color="auto" w:fill="70AD47" w:themeFill="accent6"/>
            <w:hideMark/>
          </w:tcPr>
          <w:p w14:paraId="5255CF11" w14:textId="65047541" w:rsidR="00374341" w:rsidDel="008027CD" w:rsidRDefault="00374341" w:rsidP="00374341">
            <w:pPr>
              <w:jc w:val="right"/>
              <w:rPr>
                <w:del w:id="11040" w:author="Salah Soliman" w:date="2020-01-31T16:39:00Z"/>
                <w:color w:val="78C800"/>
              </w:rPr>
            </w:pPr>
            <w:del w:id="11041" w:author="Salah Soliman" w:date="2020-01-31T16:39:00Z">
              <w:r w:rsidDel="008027CD">
                <w:rPr>
                  <w:rFonts w:ascii="FontAwesome" w:hAnsi="FontAwesome"/>
                  <w:color w:val="78C800"/>
                </w:rPr>
                <w:sym w:font="FontAwesome" w:char="F058"/>
              </w:r>
              <w:r w:rsidDel="008027CD">
                <w:rPr>
                  <w:color w:val="78C800"/>
                </w:rPr>
                <w:delText xml:space="preserve"> Correct</w:delText>
              </w:r>
            </w:del>
          </w:p>
        </w:tc>
        <w:tc>
          <w:tcPr>
            <w:tcW w:w="270" w:type="dxa"/>
            <w:tcBorders>
              <w:top w:val="single" w:sz="4" w:space="0" w:color="5B9BD5" w:themeColor="accent5"/>
              <w:left w:val="nil"/>
              <w:bottom w:val="nil"/>
              <w:right w:val="single" w:sz="4" w:space="0" w:color="5B9BD5" w:themeColor="accent5"/>
            </w:tcBorders>
            <w:shd w:val="clear" w:color="auto" w:fill="70AD47" w:themeFill="accent6"/>
          </w:tcPr>
          <w:p w14:paraId="40F5AB13" w14:textId="77133153" w:rsidR="00374341" w:rsidDel="008027CD" w:rsidRDefault="00374341" w:rsidP="00374341">
            <w:pPr>
              <w:rPr>
                <w:del w:id="11042" w:author="Salah Soliman" w:date="2020-01-31T16:39:00Z"/>
                <w:color w:val="404040" w:themeColor="text1" w:themeTint="BF"/>
              </w:rPr>
            </w:pPr>
          </w:p>
        </w:tc>
      </w:tr>
      <w:tr w:rsidR="00374341" w:rsidDel="008027CD" w14:paraId="1DBF1EDD" w14:textId="2F0CCD81" w:rsidTr="00374341">
        <w:trPr>
          <w:del w:id="11043" w:author="Salah Soliman" w:date="2020-01-31T16:39:00Z"/>
        </w:trPr>
        <w:tc>
          <w:tcPr>
            <w:tcW w:w="265" w:type="dxa"/>
            <w:tcBorders>
              <w:top w:val="nil"/>
              <w:left w:val="single" w:sz="4" w:space="0" w:color="5B9BD5" w:themeColor="accent5"/>
              <w:bottom w:val="nil"/>
              <w:right w:val="nil"/>
            </w:tcBorders>
            <w:shd w:val="clear" w:color="auto" w:fill="70AD47" w:themeFill="accent6"/>
          </w:tcPr>
          <w:p w14:paraId="36E754AA" w14:textId="72BDB7CD" w:rsidR="00374341" w:rsidDel="008027CD" w:rsidRDefault="00374341" w:rsidP="00374341">
            <w:pPr>
              <w:rPr>
                <w:del w:id="11044" w:author="Salah Soliman" w:date="2020-01-31T16:39:00Z"/>
              </w:rPr>
            </w:pPr>
          </w:p>
        </w:tc>
        <w:tc>
          <w:tcPr>
            <w:tcW w:w="2520" w:type="dxa"/>
            <w:tcBorders>
              <w:top w:val="nil"/>
              <w:left w:val="nil"/>
              <w:bottom w:val="nil"/>
              <w:right w:val="nil"/>
            </w:tcBorders>
            <w:shd w:val="clear" w:color="auto" w:fill="78C800"/>
            <w:hideMark/>
          </w:tcPr>
          <w:p w14:paraId="63A7D98B" w14:textId="236613D7" w:rsidR="00374341" w:rsidDel="008027CD" w:rsidRDefault="00374341" w:rsidP="00374341">
            <w:pPr>
              <w:rPr>
                <w:del w:id="11045" w:author="Salah Soliman" w:date="2020-01-31T16:39:00Z"/>
                <w:rFonts w:asciiTheme="majorHAnsi" w:hAnsiTheme="majorHAnsi" w:cstheme="majorHAnsi"/>
                <w:color w:val="FFFFFF" w:themeColor="background1"/>
              </w:rPr>
            </w:pPr>
            <w:del w:id="11046" w:author="Salah Soliman" w:date="2020-01-31T16:39:00Z">
              <w:r w:rsidDel="008027CD">
                <w:rPr>
                  <w:rFonts w:asciiTheme="majorHAnsi" w:hAnsiTheme="majorHAnsi" w:cstheme="majorHAnsi"/>
                  <w:color w:val="FFFFFF" w:themeColor="background1"/>
                </w:rPr>
                <w:delText>Explanation</w:delText>
              </w:r>
            </w:del>
          </w:p>
        </w:tc>
        <w:tc>
          <w:tcPr>
            <w:tcW w:w="7470" w:type="dxa"/>
            <w:tcBorders>
              <w:top w:val="nil"/>
              <w:left w:val="nil"/>
              <w:bottom w:val="nil"/>
              <w:right w:val="nil"/>
            </w:tcBorders>
            <w:shd w:val="clear" w:color="auto" w:fill="70AD47" w:themeFill="accent6"/>
          </w:tcPr>
          <w:p w14:paraId="395196E4" w14:textId="1E13ED8F" w:rsidR="00374341" w:rsidDel="008027CD" w:rsidRDefault="00374341" w:rsidP="00374341">
            <w:pPr>
              <w:rPr>
                <w:del w:id="11047" w:author="Salah Soliman" w:date="2020-01-31T16:39:00Z"/>
                <w:color w:val="404040" w:themeColor="text1" w:themeTint="BF"/>
              </w:rPr>
            </w:pPr>
          </w:p>
        </w:tc>
        <w:tc>
          <w:tcPr>
            <w:tcW w:w="270" w:type="dxa"/>
            <w:tcBorders>
              <w:top w:val="nil"/>
              <w:left w:val="nil"/>
              <w:bottom w:val="nil"/>
              <w:right w:val="single" w:sz="4" w:space="0" w:color="5B9BD5" w:themeColor="accent5"/>
            </w:tcBorders>
            <w:shd w:val="clear" w:color="auto" w:fill="70AD47" w:themeFill="accent6"/>
          </w:tcPr>
          <w:p w14:paraId="0A168A2A" w14:textId="7D8D413D" w:rsidR="00374341" w:rsidDel="008027CD" w:rsidRDefault="00374341" w:rsidP="00374341">
            <w:pPr>
              <w:rPr>
                <w:del w:id="11048" w:author="Salah Soliman" w:date="2020-01-31T16:39:00Z"/>
              </w:rPr>
            </w:pPr>
          </w:p>
        </w:tc>
      </w:tr>
      <w:tr w:rsidR="00374341" w:rsidDel="008027CD" w14:paraId="2D22CA64" w14:textId="2BB87277" w:rsidTr="00374341">
        <w:trPr>
          <w:del w:id="11049" w:author="Salah Soliman" w:date="2020-01-31T16:39:00Z"/>
        </w:trPr>
        <w:tc>
          <w:tcPr>
            <w:tcW w:w="265" w:type="dxa"/>
            <w:tcBorders>
              <w:top w:val="nil"/>
              <w:left w:val="single" w:sz="4" w:space="0" w:color="5B9BD5" w:themeColor="accent5"/>
              <w:bottom w:val="nil"/>
              <w:right w:val="nil"/>
            </w:tcBorders>
            <w:shd w:val="clear" w:color="auto" w:fill="70AD47" w:themeFill="accent6"/>
          </w:tcPr>
          <w:p w14:paraId="480FC134" w14:textId="19348995" w:rsidR="00374341" w:rsidDel="008027CD" w:rsidRDefault="00374341" w:rsidP="00374341">
            <w:pPr>
              <w:pStyle w:val="NoSpacing"/>
              <w:rPr>
                <w:del w:id="11050" w:author="Salah Soliman" w:date="2020-01-31T16:39:00Z"/>
                <w:sz w:val="16"/>
                <w:szCs w:val="16"/>
              </w:rPr>
            </w:pPr>
          </w:p>
        </w:tc>
        <w:tc>
          <w:tcPr>
            <w:tcW w:w="2520" w:type="dxa"/>
            <w:tcBorders>
              <w:top w:val="nil"/>
              <w:left w:val="nil"/>
              <w:bottom w:val="single" w:sz="4" w:space="0" w:color="CCFFCC"/>
              <w:right w:val="nil"/>
            </w:tcBorders>
            <w:shd w:val="clear" w:color="auto" w:fill="78C800"/>
          </w:tcPr>
          <w:p w14:paraId="1F73B538" w14:textId="0F8EEA0E" w:rsidR="00374341" w:rsidDel="008027CD" w:rsidRDefault="00374341" w:rsidP="00374341">
            <w:pPr>
              <w:pStyle w:val="NoSpacing"/>
              <w:rPr>
                <w:del w:id="11051" w:author="Salah Soliman" w:date="2020-01-31T16:39:00Z"/>
                <w:sz w:val="16"/>
                <w:szCs w:val="16"/>
              </w:rPr>
            </w:pPr>
          </w:p>
        </w:tc>
        <w:tc>
          <w:tcPr>
            <w:tcW w:w="7470" w:type="dxa"/>
            <w:tcBorders>
              <w:top w:val="nil"/>
              <w:left w:val="nil"/>
              <w:bottom w:val="single" w:sz="4" w:space="0" w:color="CCFFCC"/>
              <w:right w:val="nil"/>
            </w:tcBorders>
            <w:shd w:val="clear" w:color="auto" w:fill="78C800"/>
          </w:tcPr>
          <w:p w14:paraId="34FBEA34" w14:textId="78B5D527" w:rsidR="00374341" w:rsidDel="008027CD" w:rsidRDefault="00374341" w:rsidP="00374341">
            <w:pPr>
              <w:pStyle w:val="NoSpacing"/>
              <w:rPr>
                <w:del w:id="11052" w:author="Salah Soliman" w:date="2020-01-31T16:39:00Z"/>
                <w:sz w:val="16"/>
                <w:szCs w:val="16"/>
              </w:rPr>
            </w:pPr>
          </w:p>
        </w:tc>
        <w:tc>
          <w:tcPr>
            <w:tcW w:w="270" w:type="dxa"/>
            <w:tcBorders>
              <w:top w:val="nil"/>
              <w:left w:val="nil"/>
              <w:bottom w:val="nil"/>
              <w:right w:val="single" w:sz="4" w:space="0" w:color="5B9BD5" w:themeColor="accent5"/>
            </w:tcBorders>
            <w:shd w:val="clear" w:color="auto" w:fill="70AD47" w:themeFill="accent6"/>
          </w:tcPr>
          <w:p w14:paraId="3F54A3F5" w14:textId="72BF309A" w:rsidR="00374341" w:rsidDel="008027CD" w:rsidRDefault="00374341" w:rsidP="00374341">
            <w:pPr>
              <w:pStyle w:val="NoSpacing"/>
              <w:rPr>
                <w:del w:id="11053" w:author="Salah Soliman" w:date="2020-01-31T16:39:00Z"/>
                <w:sz w:val="16"/>
                <w:szCs w:val="16"/>
              </w:rPr>
            </w:pPr>
          </w:p>
        </w:tc>
      </w:tr>
      <w:tr w:rsidR="00374341" w:rsidDel="008027CD" w14:paraId="007DF8BE" w14:textId="527C14D3" w:rsidTr="00374341">
        <w:trPr>
          <w:trHeight w:val="60"/>
          <w:del w:id="11054" w:author="Salah Soliman" w:date="2020-01-31T16:39:00Z"/>
        </w:trPr>
        <w:tc>
          <w:tcPr>
            <w:tcW w:w="265" w:type="dxa"/>
            <w:tcBorders>
              <w:top w:val="nil"/>
              <w:left w:val="single" w:sz="4" w:space="0" w:color="5B9BD5" w:themeColor="accent5"/>
              <w:bottom w:val="nil"/>
              <w:right w:val="single" w:sz="4" w:space="0" w:color="CCFFCC"/>
            </w:tcBorders>
            <w:shd w:val="clear" w:color="auto" w:fill="70AD47" w:themeFill="accent6"/>
          </w:tcPr>
          <w:p w14:paraId="2ABB36BF" w14:textId="5E0C1612" w:rsidR="00374341" w:rsidDel="008027CD" w:rsidRDefault="00374341" w:rsidP="00374341">
            <w:pPr>
              <w:rPr>
                <w:del w:id="11055" w:author="Salah Soliman" w:date="2020-01-31T16:39:00Z"/>
              </w:rPr>
            </w:pPr>
          </w:p>
        </w:tc>
        <w:tc>
          <w:tcPr>
            <w:tcW w:w="9990" w:type="dxa"/>
            <w:gridSpan w:val="2"/>
            <w:tcBorders>
              <w:top w:val="single" w:sz="4" w:space="0" w:color="CCFFCC"/>
              <w:left w:val="single" w:sz="4" w:space="0" w:color="CCFFCC"/>
              <w:bottom w:val="single" w:sz="4" w:space="0" w:color="CCFFCC"/>
              <w:right w:val="single" w:sz="4" w:space="0" w:color="CCFFCC"/>
            </w:tcBorders>
            <w:shd w:val="clear" w:color="auto" w:fill="F3FFF3"/>
            <w:hideMark/>
          </w:tcPr>
          <w:p w14:paraId="6B2FFDBF" w14:textId="18695DA3" w:rsidR="00374341" w:rsidDel="008027CD" w:rsidRDefault="00374341" w:rsidP="00374341">
            <w:pPr>
              <w:rPr>
                <w:del w:id="11056" w:author="Salah Soliman" w:date="2020-01-31T16:39:00Z"/>
                <w:color w:val="7F7F7F" w:themeColor="text1" w:themeTint="80"/>
              </w:rPr>
            </w:pPr>
            <w:del w:id="11057" w:author="Salah Soliman" w:date="2020-01-31T16:39:00Z">
              <w:r w:rsidDel="008027CD">
                <w:rPr>
                  <w:color w:val="7F7F7F" w:themeColor="text1" w:themeTint="80"/>
                </w:rPr>
                <w:delText>Great! The one-hot encoder makes a column for each unique value with 1 in its place and 0s elsewhere. This makes the output of 6+2+4 = 12 columns.</w:delText>
              </w:r>
            </w:del>
          </w:p>
        </w:tc>
        <w:tc>
          <w:tcPr>
            <w:tcW w:w="270" w:type="dxa"/>
            <w:tcBorders>
              <w:top w:val="nil"/>
              <w:left w:val="single" w:sz="4" w:space="0" w:color="CCFFCC"/>
              <w:bottom w:val="nil"/>
              <w:right w:val="single" w:sz="4" w:space="0" w:color="5B9BD5" w:themeColor="accent5"/>
            </w:tcBorders>
            <w:shd w:val="clear" w:color="auto" w:fill="70AD47" w:themeFill="accent6"/>
          </w:tcPr>
          <w:p w14:paraId="2B2689B7" w14:textId="1D39EE6A" w:rsidR="00374341" w:rsidDel="008027CD" w:rsidRDefault="00374341" w:rsidP="00374341">
            <w:pPr>
              <w:rPr>
                <w:del w:id="11058" w:author="Salah Soliman" w:date="2020-01-31T16:39:00Z"/>
                <w:color w:val="404040" w:themeColor="text1" w:themeTint="BF"/>
              </w:rPr>
            </w:pPr>
          </w:p>
        </w:tc>
      </w:tr>
      <w:tr w:rsidR="00374341" w:rsidDel="008027CD" w14:paraId="07ACD40C" w14:textId="41B15E27" w:rsidTr="00374341">
        <w:trPr>
          <w:del w:id="11059" w:author="Salah Soliman" w:date="2020-01-31T16:39:00Z"/>
        </w:trPr>
        <w:tc>
          <w:tcPr>
            <w:tcW w:w="265" w:type="dxa"/>
            <w:tcBorders>
              <w:top w:val="nil"/>
              <w:left w:val="single" w:sz="4" w:space="0" w:color="5B9BD5" w:themeColor="accent5"/>
              <w:bottom w:val="single" w:sz="4" w:space="0" w:color="5B9BD5" w:themeColor="accent5"/>
              <w:right w:val="nil"/>
            </w:tcBorders>
            <w:shd w:val="clear" w:color="auto" w:fill="70AD47" w:themeFill="accent6"/>
          </w:tcPr>
          <w:p w14:paraId="7BBC3A88" w14:textId="7D37C4F4" w:rsidR="00374341" w:rsidDel="008027CD" w:rsidRDefault="00374341" w:rsidP="00374341">
            <w:pPr>
              <w:pStyle w:val="NoSpacing"/>
              <w:rPr>
                <w:del w:id="11060" w:author="Salah Soliman" w:date="2020-01-31T16:39:00Z"/>
                <w:sz w:val="16"/>
                <w:szCs w:val="16"/>
              </w:rPr>
            </w:pPr>
          </w:p>
        </w:tc>
        <w:tc>
          <w:tcPr>
            <w:tcW w:w="2520" w:type="dxa"/>
            <w:tcBorders>
              <w:top w:val="single" w:sz="4" w:space="0" w:color="CCFFCC"/>
              <w:left w:val="nil"/>
              <w:bottom w:val="single" w:sz="4" w:space="0" w:color="5B9BD5" w:themeColor="accent5"/>
              <w:right w:val="nil"/>
            </w:tcBorders>
            <w:shd w:val="clear" w:color="auto" w:fill="70AD47" w:themeFill="accent6"/>
          </w:tcPr>
          <w:p w14:paraId="7F1E655F" w14:textId="5F8BD0D4" w:rsidR="00374341" w:rsidDel="008027CD" w:rsidRDefault="00374341" w:rsidP="00374341">
            <w:pPr>
              <w:pStyle w:val="NoSpacing"/>
              <w:rPr>
                <w:del w:id="11061" w:author="Salah Soliman" w:date="2020-01-31T16:39:00Z"/>
                <w:sz w:val="16"/>
                <w:szCs w:val="16"/>
              </w:rPr>
            </w:pPr>
          </w:p>
        </w:tc>
        <w:tc>
          <w:tcPr>
            <w:tcW w:w="7470" w:type="dxa"/>
            <w:tcBorders>
              <w:top w:val="single" w:sz="4" w:space="0" w:color="CCFFCC"/>
              <w:left w:val="nil"/>
              <w:bottom w:val="single" w:sz="4" w:space="0" w:color="5B9BD5" w:themeColor="accent5"/>
              <w:right w:val="nil"/>
            </w:tcBorders>
            <w:shd w:val="clear" w:color="auto" w:fill="70AD47" w:themeFill="accent6"/>
          </w:tcPr>
          <w:p w14:paraId="4C23DD87" w14:textId="11D74F87" w:rsidR="00374341" w:rsidDel="008027CD" w:rsidRDefault="00374341" w:rsidP="00374341">
            <w:pPr>
              <w:pStyle w:val="NoSpacing"/>
              <w:rPr>
                <w:del w:id="11062" w:author="Salah Soliman" w:date="2020-01-31T16:39:00Z"/>
                <w:sz w:val="16"/>
                <w:szCs w:val="16"/>
              </w:rPr>
            </w:pPr>
          </w:p>
        </w:tc>
        <w:tc>
          <w:tcPr>
            <w:tcW w:w="270" w:type="dxa"/>
            <w:tcBorders>
              <w:top w:val="nil"/>
              <w:left w:val="nil"/>
              <w:bottom w:val="single" w:sz="4" w:space="0" w:color="5B9BD5" w:themeColor="accent5"/>
              <w:right w:val="single" w:sz="4" w:space="0" w:color="5B9BD5" w:themeColor="accent5"/>
            </w:tcBorders>
            <w:shd w:val="clear" w:color="auto" w:fill="70AD47" w:themeFill="accent6"/>
          </w:tcPr>
          <w:p w14:paraId="16F6732A" w14:textId="0C12A0D9" w:rsidR="00374341" w:rsidDel="008027CD" w:rsidRDefault="00374341" w:rsidP="00374341">
            <w:pPr>
              <w:pStyle w:val="NoSpacing"/>
              <w:rPr>
                <w:del w:id="11063" w:author="Salah Soliman" w:date="2020-01-31T16:39:00Z"/>
                <w:sz w:val="16"/>
                <w:szCs w:val="16"/>
              </w:rPr>
            </w:pPr>
          </w:p>
        </w:tc>
      </w:tr>
    </w:tbl>
    <w:p w14:paraId="0C4F9645" w14:textId="4C75D649" w:rsidR="00374341" w:rsidDel="008027CD" w:rsidRDefault="00374341" w:rsidP="00374341">
      <w:pPr>
        <w:pStyle w:val="NoSpacing"/>
        <w:rPr>
          <w:del w:id="11064" w:author="Salah Soliman" w:date="2020-01-31T16:39:00Z"/>
        </w:rPr>
      </w:pPr>
    </w:p>
    <w:tbl>
      <w:tblPr>
        <w:tblStyle w:val="TableGrid"/>
        <w:tblW w:w="10530" w:type="dxa"/>
        <w:tblBorders>
          <w:top w:val="single" w:sz="4" w:space="0" w:color="5B9BD5" w:themeColor="accent5"/>
          <w:left w:val="single" w:sz="4" w:space="0" w:color="5B9BD5" w:themeColor="accent5"/>
          <w:bottom w:val="single" w:sz="4" w:space="0" w:color="5B9BD5" w:themeColor="accent5"/>
          <w:right w:val="single" w:sz="4" w:space="0" w:color="5B9BD5" w:themeColor="accent5"/>
          <w:insideH w:val="none" w:sz="0" w:space="0" w:color="auto"/>
          <w:insideV w:val="none" w:sz="0" w:space="0" w:color="auto"/>
        </w:tblBorders>
        <w:tblLayout w:type="fixed"/>
        <w:tblCellMar>
          <w:left w:w="115" w:type="dxa"/>
          <w:right w:w="115" w:type="dxa"/>
        </w:tblCellMar>
        <w:tblLook w:val="04A0" w:firstRow="1" w:lastRow="0" w:firstColumn="1" w:lastColumn="0" w:noHBand="0" w:noVBand="1"/>
      </w:tblPr>
      <w:tblGrid>
        <w:gridCol w:w="265"/>
        <w:gridCol w:w="2521"/>
        <w:gridCol w:w="7474"/>
        <w:gridCol w:w="270"/>
      </w:tblGrid>
      <w:tr w:rsidR="00374341" w:rsidDel="008027CD" w14:paraId="2B82751C" w14:textId="11DAFA58" w:rsidTr="00374341">
        <w:trPr>
          <w:trHeight w:val="107"/>
          <w:del w:id="11065" w:author="Salah Soliman" w:date="2020-01-31T16:39:00Z"/>
        </w:trPr>
        <w:tc>
          <w:tcPr>
            <w:tcW w:w="265" w:type="dxa"/>
            <w:tcBorders>
              <w:top w:val="single" w:sz="4" w:space="0" w:color="5B9BD5" w:themeColor="accent5"/>
              <w:left w:val="single" w:sz="4" w:space="0" w:color="5B9BD5" w:themeColor="accent5"/>
              <w:bottom w:val="nil"/>
              <w:right w:val="nil"/>
            </w:tcBorders>
            <w:shd w:val="clear" w:color="auto" w:fill="70AD47" w:themeFill="accent6"/>
          </w:tcPr>
          <w:p w14:paraId="64449A99" w14:textId="5FAA795F" w:rsidR="00374341" w:rsidDel="008027CD" w:rsidRDefault="00374341" w:rsidP="00374341">
            <w:pPr>
              <w:rPr>
                <w:del w:id="11066" w:author="Salah Soliman" w:date="2020-01-31T16:39:00Z"/>
              </w:rPr>
            </w:pPr>
          </w:p>
        </w:tc>
        <w:tc>
          <w:tcPr>
            <w:tcW w:w="2520" w:type="dxa"/>
            <w:tcBorders>
              <w:top w:val="single" w:sz="4" w:space="0" w:color="5B9BD5" w:themeColor="accent5"/>
              <w:left w:val="nil"/>
              <w:bottom w:val="nil"/>
              <w:right w:val="nil"/>
            </w:tcBorders>
            <w:shd w:val="clear" w:color="auto" w:fill="70AD47" w:themeFill="accent6"/>
          </w:tcPr>
          <w:p w14:paraId="36EBCF00" w14:textId="29FF1CF6" w:rsidR="00374341" w:rsidDel="008027CD" w:rsidRDefault="00374341" w:rsidP="00374341">
            <w:pPr>
              <w:rPr>
                <w:del w:id="11067" w:author="Salah Soliman" w:date="2020-01-31T16:39:00Z"/>
              </w:rPr>
            </w:pPr>
          </w:p>
        </w:tc>
        <w:tc>
          <w:tcPr>
            <w:tcW w:w="7470" w:type="dxa"/>
            <w:tcBorders>
              <w:top w:val="single" w:sz="4" w:space="0" w:color="5B9BD5" w:themeColor="accent5"/>
              <w:left w:val="nil"/>
              <w:bottom w:val="nil"/>
              <w:right w:val="nil"/>
            </w:tcBorders>
            <w:shd w:val="clear" w:color="auto" w:fill="70AD47" w:themeFill="accent6"/>
            <w:hideMark/>
          </w:tcPr>
          <w:p w14:paraId="0F7110AA" w14:textId="03426403" w:rsidR="00374341" w:rsidDel="008027CD" w:rsidRDefault="00374341" w:rsidP="00374341">
            <w:pPr>
              <w:jc w:val="right"/>
              <w:rPr>
                <w:del w:id="11068" w:author="Salah Soliman" w:date="2020-01-31T16:39:00Z"/>
                <w:color w:val="78C800"/>
              </w:rPr>
            </w:pPr>
            <w:del w:id="11069" w:author="Salah Soliman" w:date="2020-01-31T16:39:00Z">
              <w:r w:rsidDel="008027CD">
                <w:rPr>
                  <w:rFonts w:ascii="FontAwesome" w:hAnsi="FontAwesome"/>
                  <w:color w:val="FF4B4B"/>
                </w:rPr>
                <w:sym w:font="FontAwesome" w:char="F057"/>
              </w:r>
              <w:r w:rsidDel="008027CD">
                <w:rPr>
                  <w:color w:val="FF4B4B"/>
                </w:rPr>
                <w:delText xml:space="preserve"> That’s Incorrect</w:delText>
              </w:r>
            </w:del>
          </w:p>
        </w:tc>
        <w:tc>
          <w:tcPr>
            <w:tcW w:w="270" w:type="dxa"/>
            <w:tcBorders>
              <w:top w:val="single" w:sz="4" w:space="0" w:color="5B9BD5" w:themeColor="accent5"/>
              <w:left w:val="nil"/>
              <w:bottom w:val="nil"/>
              <w:right w:val="single" w:sz="4" w:space="0" w:color="5B9BD5" w:themeColor="accent5"/>
            </w:tcBorders>
            <w:shd w:val="clear" w:color="auto" w:fill="70AD47" w:themeFill="accent6"/>
          </w:tcPr>
          <w:p w14:paraId="7F98FF2E" w14:textId="25037CE4" w:rsidR="00374341" w:rsidDel="008027CD" w:rsidRDefault="00374341" w:rsidP="00374341">
            <w:pPr>
              <w:rPr>
                <w:del w:id="11070" w:author="Salah Soliman" w:date="2020-01-31T16:39:00Z"/>
                <w:color w:val="404040" w:themeColor="text1" w:themeTint="BF"/>
              </w:rPr>
            </w:pPr>
          </w:p>
        </w:tc>
      </w:tr>
      <w:tr w:rsidR="00374341" w:rsidDel="008027CD" w14:paraId="4FCC071F" w14:textId="64897F5C" w:rsidTr="00374341">
        <w:trPr>
          <w:del w:id="11071" w:author="Salah Soliman" w:date="2020-01-31T16:39:00Z"/>
        </w:trPr>
        <w:tc>
          <w:tcPr>
            <w:tcW w:w="265" w:type="dxa"/>
            <w:tcBorders>
              <w:top w:val="nil"/>
              <w:left w:val="single" w:sz="4" w:space="0" w:color="5B9BD5" w:themeColor="accent5"/>
              <w:bottom w:val="nil"/>
              <w:right w:val="nil"/>
            </w:tcBorders>
            <w:shd w:val="clear" w:color="auto" w:fill="70AD47" w:themeFill="accent6"/>
          </w:tcPr>
          <w:p w14:paraId="46D36E24" w14:textId="18C2BF56" w:rsidR="00374341" w:rsidDel="008027CD" w:rsidRDefault="00374341" w:rsidP="00374341">
            <w:pPr>
              <w:rPr>
                <w:del w:id="11072" w:author="Salah Soliman" w:date="2020-01-31T16:39:00Z"/>
              </w:rPr>
            </w:pPr>
          </w:p>
        </w:tc>
        <w:tc>
          <w:tcPr>
            <w:tcW w:w="2520" w:type="dxa"/>
            <w:tcBorders>
              <w:top w:val="nil"/>
              <w:left w:val="nil"/>
              <w:bottom w:val="nil"/>
              <w:right w:val="nil"/>
            </w:tcBorders>
            <w:shd w:val="clear" w:color="auto" w:fill="FF4B4B"/>
            <w:hideMark/>
          </w:tcPr>
          <w:p w14:paraId="3835330B" w14:textId="7D06C6F2" w:rsidR="00374341" w:rsidDel="008027CD" w:rsidRDefault="00374341" w:rsidP="00374341">
            <w:pPr>
              <w:rPr>
                <w:del w:id="11073" w:author="Salah Soliman" w:date="2020-01-31T16:39:00Z"/>
                <w:rFonts w:asciiTheme="majorHAnsi" w:hAnsiTheme="majorHAnsi" w:cstheme="majorHAnsi"/>
                <w:color w:val="FFFFFF" w:themeColor="background1"/>
              </w:rPr>
            </w:pPr>
            <w:del w:id="11074" w:author="Salah Soliman" w:date="2020-01-31T16:39:00Z">
              <w:r w:rsidDel="008027CD">
                <w:rPr>
                  <w:rFonts w:asciiTheme="majorHAnsi" w:hAnsiTheme="majorHAnsi" w:cstheme="majorHAnsi"/>
                  <w:color w:val="FFFFFF" w:themeColor="background1"/>
                </w:rPr>
                <w:delText>Explanation</w:delText>
              </w:r>
            </w:del>
          </w:p>
        </w:tc>
        <w:tc>
          <w:tcPr>
            <w:tcW w:w="7470" w:type="dxa"/>
            <w:tcBorders>
              <w:top w:val="nil"/>
              <w:left w:val="nil"/>
              <w:bottom w:val="nil"/>
              <w:right w:val="nil"/>
            </w:tcBorders>
            <w:shd w:val="clear" w:color="auto" w:fill="70AD47" w:themeFill="accent6"/>
          </w:tcPr>
          <w:p w14:paraId="6BF41046" w14:textId="080B3199" w:rsidR="00374341" w:rsidDel="008027CD" w:rsidRDefault="00374341" w:rsidP="00374341">
            <w:pPr>
              <w:rPr>
                <w:del w:id="11075" w:author="Salah Soliman" w:date="2020-01-31T16:39:00Z"/>
                <w:color w:val="404040" w:themeColor="text1" w:themeTint="BF"/>
              </w:rPr>
            </w:pPr>
          </w:p>
        </w:tc>
        <w:tc>
          <w:tcPr>
            <w:tcW w:w="270" w:type="dxa"/>
            <w:tcBorders>
              <w:top w:val="nil"/>
              <w:left w:val="nil"/>
              <w:bottom w:val="nil"/>
              <w:right w:val="single" w:sz="4" w:space="0" w:color="5B9BD5" w:themeColor="accent5"/>
            </w:tcBorders>
            <w:shd w:val="clear" w:color="auto" w:fill="70AD47" w:themeFill="accent6"/>
          </w:tcPr>
          <w:p w14:paraId="0D21411F" w14:textId="307A728E" w:rsidR="00374341" w:rsidDel="008027CD" w:rsidRDefault="00374341" w:rsidP="00374341">
            <w:pPr>
              <w:rPr>
                <w:del w:id="11076" w:author="Salah Soliman" w:date="2020-01-31T16:39:00Z"/>
              </w:rPr>
            </w:pPr>
          </w:p>
        </w:tc>
      </w:tr>
      <w:tr w:rsidR="00374341" w:rsidDel="008027CD" w14:paraId="25C7E346" w14:textId="5BDC00FA" w:rsidTr="00374341">
        <w:trPr>
          <w:del w:id="11077" w:author="Salah Soliman" w:date="2020-01-31T16:39:00Z"/>
        </w:trPr>
        <w:tc>
          <w:tcPr>
            <w:tcW w:w="265" w:type="dxa"/>
            <w:tcBorders>
              <w:top w:val="nil"/>
              <w:left w:val="single" w:sz="4" w:space="0" w:color="5B9BD5" w:themeColor="accent5"/>
              <w:bottom w:val="nil"/>
              <w:right w:val="nil"/>
            </w:tcBorders>
            <w:shd w:val="clear" w:color="auto" w:fill="70AD47" w:themeFill="accent6"/>
          </w:tcPr>
          <w:p w14:paraId="613A0754" w14:textId="09E7DB18" w:rsidR="00374341" w:rsidDel="008027CD" w:rsidRDefault="00374341" w:rsidP="00374341">
            <w:pPr>
              <w:pStyle w:val="NoSpacing"/>
              <w:rPr>
                <w:del w:id="11078" w:author="Salah Soliman" w:date="2020-01-31T16:39:00Z"/>
                <w:sz w:val="16"/>
                <w:szCs w:val="16"/>
              </w:rPr>
            </w:pPr>
          </w:p>
        </w:tc>
        <w:tc>
          <w:tcPr>
            <w:tcW w:w="2520" w:type="dxa"/>
            <w:tcBorders>
              <w:top w:val="nil"/>
              <w:left w:val="nil"/>
              <w:bottom w:val="single" w:sz="4" w:space="0" w:color="F9DBDB"/>
              <w:right w:val="nil"/>
            </w:tcBorders>
            <w:shd w:val="clear" w:color="auto" w:fill="FF4B4B"/>
          </w:tcPr>
          <w:p w14:paraId="0A37FDE8" w14:textId="1ECCE610" w:rsidR="00374341" w:rsidDel="008027CD" w:rsidRDefault="00374341" w:rsidP="00374341">
            <w:pPr>
              <w:pStyle w:val="NoSpacing"/>
              <w:rPr>
                <w:del w:id="11079" w:author="Salah Soliman" w:date="2020-01-31T16:39:00Z"/>
                <w:sz w:val="16"/>
                <w:szCs w:val="16"/>
              </w:rPr>
            </w:pPr>
          </w:p>
        </w:tc>
        <w:tc>
          <w:tcPr>
            <w:tcW w:w="7470" w:type="dxa"/>
            <w:tcBorders>
              <w:top w:val="nil"/>
              <w:left w:val="nil"/>
              <w:bottom w:val="single" w:sz="4" w:space="0" w:color="F9DBDB"/>
              <w:right w:val="nil"/>
            </w:tcBorders>
            <w:shd w:val="clear" w:color="auto" w:fill="FF4B4B"/>
          </w:tcPr>
          <w:p w14:paraId="21145F56" w14:textId="35A2AC16" w:rsidR="00374341" w:rsidDel="008027CD" w:rsidRDefault="00374341" w:rsidP="00374341">
            <w:pPr>
              <w:pStyle w:val="NoSpacing"/>
              <w:rPr>
                <w:del w:id="11080" w:author="Salah Soliman" w:date="2020-01-31T16:39:00Z"/>
                <w:sz w:val="16"/>
                <w:szCs w:val="16"/>
              </w:rPr>
            </w:pPr>
          </w:p>
        </w:tc>
        <w:tc>
          <w:tcPr>
            <w:tcW w:w="270" w:type="dxa"/>
            <w:tcBorders>
              <w:top w:val="nil"/>
              <w:left w:val="nil"/>
              <w:bottom w:val="nil"/>
              <w:right w:val="single" w:sz="4" w:space="0" w:color="5B9BD5" w:themeColor="accent5"/>
            </w:tcBorders>
            <w:shd w:val="clear" w:color="auto" w:fill="70AD47" w:themeFill="accent6"/>
          </w:tcPr>
          <w:p w14:paraId="259A269C" w14:textId="3CB08B47" w:rsidR="00374341" w:rsidDel="008027CD" w:rsidRDefault="00374341" w:rsidP="00374341">
            <w:pPr>
              <w:pStyle w:val="NoSpacing"/>
              <w:rPr>
                <w:del w:id="11081" w:author="Salah Soliman" w:date="2020-01-31T16:39:00Z"/>
                <w:sz w:val="16"/>
                <w:szCs w:val="16"/>
              </w:rPr>
            </w:pPr>
          </w:p>
        </w:tc>
      </w:tr>
      <w:tr w:rsidR="00374341" w:rsidDel="008027CD" w14:paraId="2FADE6A2" w14:textId="1FE25553" w:rsidTr="00374341">
        <w:trPr>
          <w:trHeight w:val="60"/>
          <w:del w:id="11082" w:author="Salah Soliman" w:date="2020-01-31T16:39:00Z"/>
        </w:trPr>
        <w:tc>
          <w:tcPr>
            <w:tcW w:w="265" w:type="dxa"/>
            <w:tcBorders>
              <w:top w:val="nil"/>
              <w:left w:val="single" w:sz="4" w:space="0" w:color="5B9BD5" w:themeColor="accent5"/>
              <w:bottom w:val="nil"/>
              <w:right w:val="single" w:sz="4" w:space="0" w:color="F9DBDB"/>
            </w:tcBorders>
            <w:shd w:val="clear" w:color="auto" w:fill="70AD47" w:themeFill="accent6"/>
          </w:tcPr>
          <w:p w14:paraId="0066BB8A" w14:textId="221E5D06" w:rsidR="00374341" w:rsidDel="008027CD" w:rsidRDefault="00374341" w:rsidP="00374341">
            <w:pPr>
              <w:rPr>
                <w:del w:id="11083" w:author="Salah Soliman" w:date="2020-01-31T16:39:00Z"/>
              </w:rPr>
            </w:pPr>
          </w:p>
        </w:tc>
        <w:tc>
          <w:tcPr>
            <w:tcW w:w="9990" w:type="dxa"/>
            <w:gridSpan w:val="2"/>
            <w:tcBorders>
              <w:top w:val="single" w:sz="4" w:space="0" w:color="F9DBDB"/>
              <w:left w:val="single" w:sz="4" w:space="0" w:color="F9DBDB"/>
              <w:bottom w:val="single" w:sz="4" w:space="0" w:color="F9DBDB"/>
              <w:right w:val="single" w:sz="4" w:space="0" w:color="F9DBDB"/>
            </w:tcBorders>
            <w:shd w:val="clear" w:color="auto" w:fill="FCEEEE"/>
            <w:hideMark/>
          </w:tcPr>
          <w:p w14:paraId="00355F13" w14:textId="3743885C" w:rsidR="00374341" w:rsidDel="008027CD" w:rsidRDefault="00374341" w:rsidP="00374341">
            <w:pPr>
              <w:rPr>
                <w:del w:id="11084" w:author="Salah Soliman" w:date="2020-01-31T16:39:00Z"/>
                <w:color w:val="7F7F7F" w:themeColor="text1" w:themeTint="80"/>
              </w:rPr>
            </w:pPr>
            <w:del w:id="11085" w:author="Salah Soliman" w:date="2020-01-31T16:39:00Z">
              <w:r w:rsidDel="008027CD">
                <w:rPr>
                  <w:color w:val="7F7F7F" w:themeColor="text1" w:themeTint="80"/>
                </w:rPr>
                <w:delText>Unfortunately, this is incorrect. The one-hot encoder makes a column for each unique value with 1 in its place and 0s elsewhere.</w:delText>
              </w:r>
            </w:del>
          </w:p>
        </w:tc>
        <w:tc>
          <w:tcPr>
            <w:tcW w:w="270" w:type="dxa"/>
            <w:tcBorders>
              <w:top w:val="nil"/>
              <w:left w:val="single" w:sz="4" w:space="0" w:color="F9DBDB"/>
              <w:bottom w:val="nil"/>
              <w:right w:val="single" w:sz="4" w:space="0" w:color="5B9BD5" w:themeColor="accent5"/>
            </w:tcBorders>
            <w:shd w:val="clear" w:color="auto" w:fill="70AD47" w:themeFill="accent6"/>
          </w:tcPr>
          <w:p w14:paraId="1A8D0963" w14:textId="34D30E8F" w:rsidR="00374341" w:rsidDel="008027CD" w:rsidRDefault="00374341" w:rsidP="00374341">
            <w:pPr>
              <w:rPr>
                <w:del w:id="11086" w:author="Salah Soliman" w:date="2020-01-31T16:39:00Z"/>
                <w:color w:val="404040" w:themeColor="text1" w:themeTint="BF"/>
              </w:rPr>
            </w:pPr>
          </w:p>
        </w:tc>
      </w:tr>
      <w:tr w:rsidR="00374341" w:rsidDel="008027CD" w14:paraId="28B30928" w14:textId="32F59896" w:rsidTr="00374341">
        <w:trPr>
          <w:del w:id="11087" w:author="Salah Soliman" w:date="2020-01-31T16:39:00Z"/>
        </w:trPr>
        <w:tc>
          <w:tcPr>
            <w:tcW w:w="265" w:type="dxa"/>
            <w:tcBorders>
              <w:top w:val="nil"/>
              <w:left w:val="single" w:sz="4" w:space="0" w:color="5B9BD5" w:themeColor="accent5"/>
              <w:bottom w:val="single" w:sz="4" w:space="0" w:color="5B9BD5" w:themeColor="accent5"/>
              <w:right w:val="nil"/>
            </w:tcBorders>
            <w:shd w:val="clear" w:color="auto" w:fill="70AD47" w:themeFill="accent6"/>
          </w:tcPr>
          <w:p w14:paraId="3D759439" w14:textId="48F00EAB" w:rsidR="00374341" w:rsidDel="008027CD" w:rsidRDefault="00374341" w:rsidP="00374341">
            <w:pPr>
              <w:pStyle w:val="NoSpacing"/>
              <w:rPr>
                <w:del w:id="11088" w:author="Salah Soliman" w:date="2020-01-31T16:39:00Z"/>
                <w:sz w:val="16"/>
                <w:szCs w:val="16"/>
              </w:rPr>
            </w:pPr>
          </w:p>
        </w:tc>
        <w:tc>
          <w:tcPr>
            <w:tcW w:w="2520" w:type="dxa"/>
            <w:tcBorders>
              <w:top w:val="single" w:sz="4" w:space="0" w:color="F9DBDB"/>
              <w:left w:val="nil"/>
              <w:bottom w:val="single" w:sz="4" w:space="0" w:color="5B9BD5" w:themeColor="accent5"/>
              <w:right w:val="nil"/>
            </w:tcBorders>
            <w:shd w:val="clear" w:color="auto" w:fill="70AD47" w:themeFill="accent6"/>
          </w:tcPr>
          <w:p w14:paraId="62C423AD" w14:textId="3C6F94D5" w:rsidR="00374341" w:rsidDel="008027CD" w:rsidRDefault="00374341" w:rsidP="00374341">
            <w:pPr>
              <w:pStyle w:val="NoSpacing"/>
              <w:rPr>
                <w:del w:id="11089" w:author="Salah Soliman" w:date="2020-01-31T16:39:00Z"/>
                <w:sz w:val="16"/>
                <w:szCs w:val="16"/>
              </w:rPr>
            </w:pPr>
          </w:p>
        </w:tc>
        <w:tc>
          <w:tcPr>
            <w:tcW w:w="7470" w:type="dxa"/>
            <w:tcBorders>
              <w:top w:val="single" w:sz="4" w:space="0" w:color="F9DBDB"/>
              <w:left w:val="nil"/>
              <w:bottom w:val="single" w:sz="4" w:space="0" w:color="5B9BD5" w:themeColor="accent5"/>
              <w:right w:val="nil"/>
            </w:tcBorders>
            <w:shd w:val="clear" w:color="auto" w:fill="70AD47" w:themeFill="accent6"/>
          </w:tcPr>
          <w:p w14:paraId="19997CF1" w14:textId="1FAD79A3" w:rsidR="00374341" w:rsidDel="008027CD" w:rsidRDefault="00374341" w:rsidP="00374341">
            <w:pPr>
              <w:pStyle w:val="NoSpacing"/>
              <w:rPr>
                <w:del w:id="11090" w:author="Salah Soliman" w:date="2020-01-31T16:39:00Z"/>
                <w:sz w:val="16"/>
                <w:szCs w:val="16"/>
              </w:rPr>
            </w:pPr>
          </w:p>
        </w:tc>
        <w:tc>
          <w:tcPr>
            <w:tcW w:w="270" w:type="dxa"/>
            <w:tcBorders>
              <w:top w:val="nil"/>
              <w:left w:val="nil"/>
              <w:bottom w:val="single" w:sz="4" w:space="0" w:color="5B9BD5" w:themeColor="accent5"/>
              <w:right w:val="single" w:sz="4" w:space="0" w:color="5B9BD5" w:themeColor="accent5"/>
            </w:tcBorders>
            <w:shd w:val="clear" w:color="auto" w:fill="70AD47" w:themeFill="accent6"/>
          </w:tcPr>
          <w:p w14:paraId="305ADBE7" w14:textId="5D2015EA" w:rsidR="00374341" w:rsidDel="008027CD" w:rsidRDefault="00374341" w:rsidP="00374341">
            <w:pPr>
              <w:pStyle w:val="NoSpacing"/>
              <w:rPr>
                <w:del w:id="11091" w:author="Salah Soliman" w:date="2020-01-31T16:39:00Z"/>
                <w:sz w:val="16"/>
                <w:szCs w:val="16"/>
              </w:rPr>
            </w:pPr>
          </w:p>
        </w:tc>
      </w:tr>
    </w:tbl>
    <w:p w14:paraId="77730E02" w14:textId="4AC2C14F" w:rsidR="00374341" w:rsidDel="008027CD" w:rsidRDefault="00374341" w:rsidP="00374341">
      <w:pPr>
        <w:pStyle w:val="NoSpacing"/>
        <w:rPr>
          <w:del w:id="11092" w:author="Salah Soliman" w:date="2020-01-31T16:39:00Z"/>
        </w:rPr>
      </w:pPr>
    </w:p>
    <w:bookmarkEnd w:id="10722"/>
    <w:p w14:paraId="13ED51B3" w14:textId="77777777" w:rsidR="00374341" w:rsidRDefault="00374341" w:rsidP="00374341">
      <w:pPr>
        <w:spacing w:after="0" w:line="240" w:lineRule="auto"/>
      </w:pPr>
    </w:p>
    <w:p w14:paraId="7AEA4335" w14:textId="77777777" w:rsidR="00374341" w:rsidRDefault="00374341" w:rsidP="00374341">
      <w:pPr>
        <w:pStyle w:val="NormalWeb"/>
        <w:spacing w:before="0" w:beforeAutospacing="0" w:after="120" w:afterAutospacing="0"/>
        <w:rPr>
          <w:highlight w:val="yellow"/>
        </w:rPr>
      </w:pPr>
    </w:p>
    <w:p w14:paraId="098B0B3D" w14:textId="77777777" w:rsidR="00072BB1" w:rsidRDefault="00072BB1">
      <w:pPr>
        <w:rPr>
          <w:rStyle w:val="Strong"/>
          <w:rFonts w:asciiTheme="majorHAnsi" w:eastAsiaTheme="majorEastAsia" w:hAnsiTheme="majorHAnsi" w:cstheme="majorBidi"/>
          <w:b w:val="0"/>
          <w:bCs w:val="0"/>
          <w:color w:val="2F5496" w:themeColor="accent1" w:themeShade="BF"/>
          <w:sz w:val="32"/>
          <w:szCs w:val="32"/>
          <w:highlight w:val="yellow"/>
        </w:rPr>
      </w:pPr>
      <w:r>
        <w:rPr>
          <w:rStyle w:val="Strong"/>
          <w:b w:val="0"/>
          <w:bCs w:val="0"/>
          <w:highlight w:val="yellow"/>
        </w:rPr>
        <w:br w:type="page"/>
      </w:r>
    </w:p>
    <w:p w14:paraId="490531AE" w14:textId="2D9A0A54" w:rsidR="003D1F84" w:rsidRPr="003D1F84" w:rsidRDefault="003D1F84" w:rsidP="003D1F84">
      <w:pPr>
        <w:pStyle w:val="Heading1"/>
        <w:rPr>
          <w:rStyle w:val="Strong"/>
          <w:b w:val="0"/>
          <w:bCs w:val="0"/>
          <w:highlight w:val="yellow"/>
        </w:rPr>
      </w:pPr>
      <w:r w:rsidRPr="003D1F84">
        <w:rPr>
          <w:rStyle w:val="Strong"/>
          <w:b w:val="0"/>
          <w:bCs w:val="0"/>
          <w:highlight w:val="yellow"/>
        </w:rPr>
        <w:lastRenderedPageBreak/>
        <w:t>Data Visualization</w:t>
      </w:r>
    </w:p>
    <w:p w14:paraId="7D969A78" w14:textId="4B1A3F8F" w:rsidR="009308DD" w:rsidRDefault="009308DD" w:rsidP="009308DD">
      <w:pPr>
        <w:pStyle w:val="Heading2"/>
        <w:spacing w:before="120"/>
        <w:rPr>
          <w:rStyle w:val="Strong"/>
          <w:rFonts w:ascii="Calibri" w:hAnsi="Calibri" w:cs="Calibri"/>
          <w:bCs w:val="0"/>
          <w:color w:val="auto"/>
          <w:sz w:val="22"/>
          <w:szCs w:val="24"/>
        </w:rPr>
      </w:pPr>
      <w:r>
        <w:rPr>
          <w:rStyle w:val="Strong"/>
          <w:rFonts w:ascii="Calibri" w:hAnsi="Calibri" w:cs="Calibri"/>
          <w:color w:val="auto"/>
          <w:sz w:val="22"/>
          <w:szCs w:val="24"/>
          <w:highlight w:val="yellow"/>
        </w:rPr>
        <w:t>Submodule 5 Activities Summary:</w:t>
      </w:r>
    </w:p>
    <w:p w14:paraId="15B0E542" w14:textId="71DB8E1C" w:rsidR="009308DD" w:rsidRDefault="009308DD" w:rsidP="009308DD">
      <w:pPr>
        <w:pStyle w:val="NormalWeb"/>
        <w:spacing w:before="0" w:beforeAutospacing="0" w:after="120" w:afterAutospacing="0"/>
        <w:rPr>
          <w:color w:val="A6A6A6" w:themeColor="background1" w:themeShade="A6"/>
        </w:rPr>
      </w:pPr>
      <w:r>
        <w:rPr>
          <w:rFonts w:ascii="Calibri" w:eastAsiaTheme="minorHAnsi" w:hAnsi="Calibri" w:cs="Calibri"/>
          <w:color w:val="A6A6A6" w:themeColor="background1" w:themeShade="A6"/>
          <w:sz w:val="22"/>
        </w:rPr>
        <w:t xml:space="preserve">List the activities learners will be completing during the module, and in the </w:t>
      </w:r>
      <w:del w:id="11093" w:author="Chantelle Dubois Nishiyama" w:date="2020-02-26T20:14:00Z">
        <w:r w:rsidDel="00206930">
          <w:rPr>
            <w:rFonts w:ascii="Calibri" w:eastAsiaTheme="minorHAnsi" w:hAnsi="Calibri" w:cs="Calibri"/>
            <w:color w:val="A6A6A6" w:themeColor="background1" w:themeShade="A6"/>
            <w:sz w:val="22"/>
          </w:rPr>
          <w:delText>sequence</w:delText>
        </w:r>
      </w:del>
      <w:ins w:id="11094" w:author="Chantelle Dubois Nishiyama" w:date="2020-02-26T20:14:00Z">
        <w:r w:rsidR="00206930">
          <w:rPr>
            <w:rFonts w:ascii="Calibri" w:eastAsiaTheme="minorHAnsi" w:hAnsi="Calibri" w:cs="Calibri"/>
            <w:color w:val="A6A6A6" w:themeColor="background1" w:themeShade="A6"/>
            <w:sz w:val="22"/>
          </w:rPr>
          <w:t>sequence,</w:t>
        </w:r>
      </w:ins>
      <w:r>
        <w:rPr>
          <w:rFonts w:ascii="Calibri" w:eastAsiaTheme="minorHAnsi" w:hAnsi="Calibri" w:cs="Calibri"/>
          <w:color w:val="A6A6A6" w:themeColor="background1" w:themeShade="A6"/>
          <w:sz w:val="22"/>
        </w:rPr>
        <w:t xml:space="preserve"> they will be completed. Please indicate which activities are graded, and which ones are not. </w:t>
      </w:r>
      <w:r>
        <w:rPr>
          <w:rFonts w:ascii="Calibri" w:eastAsiaTheme="minorHAnsi" w:hAnsi="Calibri" w:cs="Calibri"/>
          <w:color w:val="A6A6A6" w:themeColor="background1" w:themeShade="A6"/>
          <w:sz w:val="22"/>
          <w:szCs w:val="22"/>
        </w:rPr>
        <w:t xml:space="preserve">All activities must match the stated module objectives listed above. </w:t>
      </w:r>
      <w:r>
        <w:rPr>
          <w:rFonts w:ascii="Calibri" w:eastAsiaTheme="minorHAnsi" w:hAnsi="Calibri" w:cs="Calibri"/>
          <w:color w:val="A6A6A6" w:themeColor="background1" w:themeShade="A6"/>
          <w:sz w:val="22"/>
        </w:rPr>
        <w:t xml:space="preserve">The following list displays examples of activities that may be included. If you have questions about the activities you would like to include in the course, please speak to Learning Services. </w:t>
      </w:r>
    </w:p>
    <w:p w14:paraId="3E57CB9A" w14:textId="77777777" w:rsidR="009308DD" w:rsidRDefault="009308DD" w:rsidP="009308DD">
      <w:pPr>
        <w:rPr>
          <w:rFonts w:ascii="Calibri" w:hAnsi="Calibri" w:cs="Calibri"/>
          <w:color w:val="404040" w:themeColor="text1" w:themeTint="BF"/>
          <w:highlight w:val="yellow"/>
        </w:rPr>
      </w:pPr>
    </w:p>
    <w:p w14:paraId="492A9661" w14:textId="77777777" w:rsidR="009308DD" w:rsidRDefault="009308DD" w:rsidP="009308DD">
      <w:pPr>
        <w:pStyle w:val="ListParagraph"/>
        <w:numPr>
          <w:ilvl w:val="0"/>
          <w:numId w:val="93"/>
        </w:numPr>
        <w:spacing w:before="120" w:after="120" w:line="256" w:lineRule="auto"/>
        <w:contextualSpacing w:val="0"/>
        <w:rPr>
          <w:rFonts w:ascii="Open Sans" w:hAnsi="Open Sans" w:cs="Open Sans"/>
          <w:highlight w:val="yellow"/>
        </w:rPr>
      </w:pPr>
      <w:r>
        <w:rPr>
          <w:highlight w:val="yellow"/>
        </w:rPr>
        <w:t>Interactive lesson mission (Complete reading of the lesson is graded, and this is confirmed by finishing the informal assessment inside the lesson)</w:t>
      </w:r>
    </w:p>
    <w:p w14:paraId="01D7F35D" w14:textId="77777777" w:rsidR="009308DD" w:rsidRDefault="009308DD" w:rsidP="009308DD">
      <w:pPr>
        <w:pStyle w:val="ListParagraph"/>
        <w:numPr>
          <w:ilvl w:val="0"/>
          <w:numId w:val="93"/>
        </w:numPr>
        <w:spacing w:before="120" w:after="120" w:line="256" w:lineRule="auto"/>
        <w:contextualSpacing w:val="0"/>
        <w:rPr>
          <w:highlight w:val="yellow"/>
        </w:rPr>
      </w:pPr>
      <w:r>
        <w:rPr>
          <w:highlight w:val="yellow"/>
        </w:rPr>
        <w:t>Quiz mission (Graded)</w:t>
      </w:r>
    </w:p>
    <w:p w14:paraId="549FEE62" w14:textId="77777777" w:rsidR="009308DD" w:rsidRDefault="009308DD" w:rsidP="009308DD">
      <w:pPr>
        <w:pStyle w:val="ListParagraph"/>
        <w:numPr>
          <w:ilvl w:val="0"/>
          <w:numId w:val="93"/>
        </w:numPr>
        <w:spacing w:before="120" w:after="120" w:line="256" w:lineRule="auto"/>
        <w:contextualSpacing w:val="0"/>
        <w:rPr>
          <w:highlight w:val="yellow"/>
        </w:rPr>
      </w:pPr>
      <w:r>
        <w:rPr>
          <w:highlight w:val="yellow"/>
        </w:rPr>
        <w:t>Editor mission (Graded)</w:t>
      </w:r>
    </w:p>
    <w:p w14:paraId="1688F6E7" w14:textId="77777777" w:rsidR="009308DD" w:rsidRDefault="009308DD" w:rsidP="009308DD">
      <w:pPr>
        <w:pStyle w:val="ListParagraph"/>
        <w:numPr>
          <w:ilvl w:val="0"/>
          <w:numId w:val="93"/>
        </w:numPr>
        <w:spacing w:before="120" w:after="120" w:line="256" w:lineRule="auto"/>
        <w:contextualSpacing w:val="0"/>
        <w:rPr>
          <w:rFonts w:ascii="Calibri" w:hAnsi="Calibri" w:cs="Calibri"/>
          <w:highlight w:val="yellow"/>
        </w:rPr>
      </w:pPr>
      <w:r>
        <w:rPr>
          <w:highlight w:val="yellow"/>
        </w:rPr>
        <w:t>Emulator mission (Graded)</w:t>
      </w:r>
    </w:p>
    <w:p w14:paraId="1F74C979" w14:textId="77777777" w:rsidR="009308DD" w:rsidRDefault="009308DD" w:rsidP="009308DD">
      <w:pPr>
        <w:rPr>
          <w:rFonts w:ascii="Calibri" w:hAnsi="Calibri" w:cs="Calibri"/>
          <w:highlight w:val="yellow"/>
        </w:rPr>
      </w:pPr>
    </w:p>
    <w:p w14:paraId="5E61DA5B" w14:textId="77777777" w:rsidR="009308DD" w:rsidRDefault="009308DD" w:rsidP="009308DD">
      <w:pPr>
        <w:rPr>
          <w:rFonts w:ascii="Calibri" w:hAnsi="Calibri" w:cs="Calibri"/>
          <w:highlight w:val="yellow"/>
        </w:rPr>
      </w:pPr>
    </w:p>
    <w:p w14:paraId="6B02C620" w14:textId="57E3BF7C" w:rsidR="009308DD" w:rsidRDefault="009308DD" w:rsidP="009308DD">
      <w:pPr>
        <w:rPr>
          <w:rStyle w:val="Strong"/>
          <w:rFonts w:eastAsia="Times New Roman"/>
          <w:szCs w:val="24"/>
        </w:rPr>
      </w:pPr>
      <w:r>
        <w:rPr>
          <w:rStyle w:val="Strong"/>
          <w:rFonts w:ascii="Calibri" w:hAnsi="Calibri" w:cs="Calibri"/>
          <w:szCs w:val="24"/>
          <w:highlight w:val="yellow"/>
        </w:rPr>
        <w:t xml:space="preserve">Submodule </w:t>
      </w:r>
      <w:r>
        <w:rPr>
          <w:rStyle w:val="Strong"/>
          <w:rFonts w:ascii="Calibri" w:eastAsia="Times New Roman" w:hAnsi="Calibri" w:cs="Calibri"/>
          <w:szCs w:val="24"/>
          <w:highlight w:val="yellow"/>
        </w:rPr>
        <w:t>5 Essential Question (Purpose):</w:t>
      </w:r>
      <w:r>
        <w:rPr>
          <w:rStyle w:val="Strong"/>
          <w:rFonts w:ascii="Calibri" w:eastAsia="Times New Roman" w:hAnsi="Calibri" w:cs="Calibri"/>
          <w:szCs w:val="24"/>
        </w:rPr>
        <w:t xml:space="preserve"> </w:t>
      </w:r>
    </w:p>
    <w:p w14:paraId="6580F6FD" w14:textId="77777777" w:rsidR="00374341" w:rsidRPr="00F71D0F" w:rsidRDefault="00374341" w:rsidP="00374341">
      <w:r>
        <w:rPr>
          <w:rFonts w:cstheme="minorHAnsi"/>
          <w:color w:val="A6A6A6" w:themeColor="background1" w:themeShade="A6"/>
        </w:rPr>
        <w:t>Repeat this section for every mission.</w:t>
      </w:r>
    </w:p>
    <w:p w14:paraId="1F90341C" w14:textId="77777777" w:rsidR="00374341" w:rsidRPr="00DF56DB" w:rsidRDefault="00374341" w:rsidP="00374341">
      <w:pPr>
        <w:rPr>
          <w:rStyle w:val="Strong"/>
          <w:rFonts w:eastAsia="Times New Roman" w:cstheme="minorHAnsi"/>
          <w:szCs w:val="24"/>
        </w:rPr>
      </w:pPr>
    </w:p>
    <w:p w14:paraId="7A2BD4BC" w14:textId="77777777" w:rsidR="00374341" w:rsidRPr="00A5669F" w:rsidRDefault="00374341" w:rsidP="00374341">
      <w:pPr>
        <w:pStyle w:val="NormalWeb"/>
        <w:spacing w:before="0" w:beforeAutospacing="0" w:after="120" w:afterAutospacing="0"/>
        <w:rPr>
          <w:rFonts w:asciiTheme="minorHAnsi" w:eastAsiaTheme="minorHAnsi" w:hAnsiTheme="minorHAnsi" w:cstheme="minorBidi"/>
          <w:color w:val="A6A6A6" w:themeColor="background1" w:themeShade="A6"/>
          <w:sz w:val="20"/>
          <w:szCs w:val="22"/>
        </w:rPr>
      </w:pPr>
      <w:r w:rsidRPr="00A5669F">
        <w:rPr>
          <w:rFonts w:asciiTheme="minorHAnsi" w:eastAsiaTheme="minorHAnsi" w:hAnsiTheme="minorHAnsi" w:cstheme="minorBidi"/>
          <w:color w:val="A6A6A6" w:themeColor="background1" w:themeShade="A6"/>
          <w:sz w:val="22"/>
        </w:rPr>
        <w:t>Write the essential question learners should explore during this lesson</w:t>
      </w:r>
      <w:r w:rsidRPr="00F71D0F">
        <w:rPr>
          <w:rFonts w:asciiTheme="minorHAnsi" w:eastAsiaTheme="minorHAnsi" w:hAnsiTheme="minorHAnsi" w:cstheme="minorBidi"/>
          <w:color w:val="A6A6A6" w:themeColor="background1" w:themeShade="A6"/>
          <w:sz w:val="22"/>
          <w:szCs w:val="22"/>
        </w:rPr>
        <w:t>.</w:t>
      </w:r>
      <w:r>
        <w:rPr>
          <w:rFonts w:asciiTheme="minorHAnsi" w:eastAsiaTheme="minorHAnsi" w:hAnsiTheme="minorHAnsi" w:cstheme="minorBidi"/>
          <w:color w:val="A6A6A6" w:themeColor="background1" w:themeShade="A6"/>
          <w:sz w:val="22"/>
          <w:szCs w:val="22"/>
        </w:rPr>
        <w:t xml:space="preserve"> Write the purpose as a question that will be answered throughout the mission.</w:t>
      </w:r>
      <w:r w:rsidRPr="00F71D0F">
        <w:rPr>
          <w:rFonts w:asciiTheme="minorHAnsi" w:eastAsiaTheme="minorHAnsi" w:hAnsiTheme="minorHAnsi" w:cstheme="minorBidi"/>
          <w:color w:val="A6A6A6" w:themeColor="background1" w:themeShade="A6"/>
          <w:sz w:val="22"/>
          <w:szCs w:val="22"/>
        </w:rPr>
        <w:t xml:space="preserve"> Ie. Why is Python important for Machine Learning?</w:t>
      </w:r>
    </w:p>
    <w:p w14:paraId="7E8D23D5" w14:textId="77777777" w:rsidR="00374341" w:rsidRDefault="00374341" w:rsidP="00374341">
      <w:pPr>
        <w:pStyle w:val="NormalWeb"/>
        <w:spacing w:before="0" w:beforeAutospacing="0" w:after="120" w:afterAutospacing="0"/>
        <w:rPr>
          <w:rFonts w:asciiTheme="minorHAnsi" w:hAnsiTheme="minorHAnsi" w:cstheme="minorHAnsi"/>
          <w:sz w:val="22"/>
          <w:szCs w:val="22"/>
        </w:rPr>
      </w:pPr>
      <w:r>
        <w:rPr>
          <w:rFonts w:asciiTheme="minorHAnsi" w:hAnsiTheme="minorHAnsi" w:cstheme="minorHAnsi"/>
          <w:sz w:val="22"/>
          <w:szCs w:val="22"/>
        </w:rPr>
        <w:t>Write Here:</w:t>
      </w:r>
    </w:p>
    <w:p w14:paraId="07A4A62E" w14:textId="40D44D12" w:rsidR="00374341" w:rsidRDefault="003D5D0F">
      <w:pPr>
        <w:pStyle w:val="NormalWeb"/>
        <w:spacing w:before="0" w:beforeAutospacing="0" w:after="120" w:afterAutospacing="0"/>
        <w:rPr>
          <w:rFonts w:asciiTheme="minorHAnsi" w:eastAsiaTheme="minorEastAsia" w:hAnsiTheme="minorHAnsi" w:cstheme="minorBidi"/>
          <w:color w:val="C45911" w:themeColor="accent2" w:themeShade="BF"/>
          <w:sz w:val="22"/>
          <w:szCs w:val="22"/>
          <w:rPrChange w:id="11095" w:author="Guest User" w:date="2020-01-22T06:55:00Z">
            <w:rPr/>
          </w:rPrChange>
        </w:rPr>
        <w:pPrChange w:id="11096" w:author="Guest User" w:date="2020-01-22T06:55:00Z">
          <w:pPr>
            <w:pStyle w:val="NormalWeb"/>
          </w:pPr>
        </w:pPrChange>
      </w:pPr>
      <w:commentRangeStart w:id="11097"/>
      <w:commentRangeStart w:id="11098"/>
      <w:del w:id="11099" w:author="RoboGarden Team" w:date="2020-01-23T18:33:00Z">
        <w:r w:rsidRPr="00072BB1" w:rsidDel="00A0562A">
          <w:rPr>
            <w:rFonts w:ascii="Calibri" w:hAnsi="Calibri" w:cs="Calibri"/>
            <w:color w:val="000000"/>
            <w:sz w:val="22"/>
            <w:szCs w:val="22"/>
          </w:rPr>
          <w:delText>How to Visualize your data? Why is visualizations important for machine learning?</w:delText>
        </w:r>
        <w:r w:rsidRPr="00072BB1" w:rsidDel="00A0562A">
          <w:rPr>
            <w:rFonts w:ascii="Calibri" w:hAnsi="Calibri" w:cs="Calibri"/>
            <w:color w:val="000000"/>
            <w:sz w:val="22"/>
            <w:szCs w:val="22"/>
          </w:rPr>
          <w:br/>
          <w:delText>How to use Matplotlib and Seaborn to gain deeper understanding of the data in hand</w:delText>
        </w:r>
      </w:del>
      <w:ins w:id="11100" w:author="RoboGarden Team" w:date="2020-01-23T18:33:00Z">
        <w:r w:rsidR="00A0562A">
          <w:rPr>
            <w:rFonts w:ascii="Calibri" w:hAnsi="Calibri" w:cs="Calibri"/>
            <w:color w:val="000000"/>
            <w:sz w:val="22"/>
            <w:szCs w:val="22"/>
          </w:rPr>
          <w:t>What is the importance of data visualization</w:t>
        </w:r>
      </w:ins>
      <w:r w:rsidRPr="00072BB1">
        <w:rPr>
          <w:rFonts w:ascii="Calibri" w:hAnsi="Calibri" w:cs="Calibri"/>
          <w:color w:val="000000"/>
          <w:sz w:val="22"/>
          <w:szCs w:val="22"/>
        </w:rPr>
        <w:t>?</w:t>
      </w:r>
      <w:ins w:id="11101" w:author="RoboGarden Team" w:date="2020-01-23T18:34:00Z">
        <w:r w:rsidR="00A0562A">
          <w:rPr>
            <w:rFonts w:ascii="Calibri" w:hAnsi="Calibri" w:cs="Calibri"/>
            <w:color w:val="000000"/>
            <w:sz w:val="22"/>
            <w:szCs w:val="22"/>
          </w:rPr>
          <w:t xml:space="preserve"> </w:t>
        </w:r>
      </w:ins>
      <w:ins w:id="11102" w:author="Chantelle Dubois Nishiyama" w:date="2020-02-19T22:50:00Z">
        <w:r w:rsidR="00BD42DF">
          <w:rPr>
            <w:rFonts w:ascii="Calibri" w:hAnsi="Calibri" w:cs="Calibri"/>
            <w:color w:val="000000"/>
            <w:sz w:val="22"/>
            <w:szCs w:val="22"/>
          </w:rPr>
          <w:t>H</w:t>
        </w:r>
      </w:ins>
      <w:ins w:id="11103" w:author="RoboGarden Team" w:date="2020-01-23T18:34:00Z">
        <w:del w:id="11104" w:author="Chantelle Dubois Nishiyama" w:date="2020-02-19T22:50:00Z">
          <w:r w:rsidR="00A0562A" w:rsidDel="00BD42DF">
            <w:rPr>
              <w:rFonts w:ascii="Calibri" w:hAnsi="Calibri" w:cs="Calibri"/>
              <w:color w:val="000000"/>
              <w:sz w:val="22"/>
              <w:szCs w:val="22"/>
            </w:rPr>
            <w:delText>And h</w:delText>
          </w:r>
        </w:del>
        <w:r w:rsidR="00A0562A">
          <w:rPr>
            <w:rFonts w:ascii="Calibri" w:hAnsi="Calibri" w:cs="Calibri"/>
            <w:color w:val="000000"/>
            <w:sz w:val="22"/>
            <w:szCs w:val="22"/>
          </w:rPr>
          <w:t xml:space="preserve">ow </w:t>
        </w:r>
      </w:ins>
      <w:ins w:id="11105" w:author="Chantelle Dubois Nishiyama" w:date="2020-02-19T22:51:00Z">
        <w:r w:rsidR="00BD42DF">
          <w:rPr>
            <w:rFonts w:ascii="Calibri" w:hAnsi="Calibri" w:cs="Calibri"/>
            <w:color w:val="000000"/>
            <w:sz w:val="22"/>
            <w:szCs w:val="22"/>
          </w:rPr>
          <w:t>do you</w:t>
        </w:r>
      </w:ins>
      <w:ins w:id="11106" w:author="RoboGarden Team" w:date="2020-01-23T18:34:00Z">
        <w:del w:id="11107" w:author="Chantelle Dubois Nishiyama" w:date="2020-02-19T22:51:00Z">
          <w:r w:rsidR="00A0562A" w:rsidDel="00BD42DF">
            <w:rPr>
              <w:rFonts w:ascii="Calibri" w:hAnsi="Calibri" w:cs="Calibri"/>
              <w:color w:val="000000"/>
              <w:sz w:val="22"/>
              <w:szCs w:val="22"/>
            </w:rPr>
            <w:delText>to</w:delText>
          </w:r>
        </w:del>
        <w:r w:rsidR="00A0562A">
          <w:rPr>
            <w:rFonts w:ascii="Calibri" w:hAnsi="Calibri" w:cs="Calibri"/>
            <w:color w:val="000000"/>
            <w:sz w:val="22"/>
            <w:szCs w:val="22"/>
          </w:rPr>
          <w:t xml:space="preserve"> visualize your data using Matplotlib and Seaborn Libraries? </w:t>
        </w:r>
      </w:ins>
      <w:commentRangeEnd w:id="11097"/>
      <w:r>
        <w:rPr>
          <w:rStyle w:val="CommentReference"/>
        </w:rPr>
        <w:commentReference w:id="11097"/>
      </w:r>
      <w:commentRangeEnd w:id="11098"/>
      <w:r w:rsidR="001F7225">
        <w:rPr>
          <w:rStyle w:val="CommentReference"/>
          <w:rFonts w:asciiTheme="minorHAnsi" w:eastAsiaTheme="minorHAnsi" w:hAnsiTheme="minorHAnsi" w:cstheme="minorBidi"/>
          <w:color w:val="404040"/>
        </w:rPr>
        <w:commentReference w:id="11098"/>
      </w:r>
      <w:commentRangeStart w:id="11108"/>
    </w:p>
    <w:p w14:paraId="2230F7B0" w14:textId="5DA52466" w:rsidR="00E666A8" w:rsidRPr="00C62FC2" w:rsidRDefault="00E666A8" w:rsidP="00E666A8">
      <w:pPr>
        <w:rPr>
          <w:color w:val="A6A6A6" w:themeColor="background1" w:themeShade="A6"/>
        </w:rPr>
      </w:pPr>
      <w:r w:rsidRPr="00E666A8">
        <w:rPr>
          <w:rFonts w:ascii="Calibri" w:eastAsia="Times New Roman" w:hAnsi="Calibri" w:cs="Calibri"/>
          <w:color w:val="000000"/>
        </w:rPr>
        <w:t xml:space="preserve">For more information regarding </w:t>
      </w:r>
      <w:commentRangeEnd w:id="11108"/>
      <w:r>
        <w:rPr>
          <w:rStyle w:val="CommentReference"/>
          <w:color w:val="404040"/>
        </w:rPr>
        <w:commentReference w:id="11108"/>
      </w:r>
      <w:r w:rsidRPr="00E666A8">
        <w:rPr>
          <w:rFonts w:ascii="Calibri" w:eastAsia="Times New Roman" w:hAnsi="Calibri" w:cs="Calibri"/>
          <w:color w:val="000000"/>
        </w:rPr>
        <w:t xml:space="preserve">the grading of </w:t>
      </w:r>
      <w:r>
        <w:rPr>
          <w:rFonts w:ascii="Calibri" w:eastAsia="Times New Roman" w:hAnsi="Calibri" w:cs="Calibri"/>
          <w:color w:val="000000"/>
        </w:rPr>
        <w:t>the missions</w:t>
      </w:r>
      <w:r w:rsidR="003B382F">
        <w:rPr>
          <w:rFonts w:ascii="Calibri" w:eastAsia="Times New Roman" w:hAnsi="Calibri" w:cs="Calibri"/>
          <w:color w:val="000000"/>
        </w:rPr>
        <w:t xml:space="preserve"> (quiz, emulators and editors)</w:t>
      </w:r>
      <w:del w:id="11109" w:author="Chantelle Dubois Nishiyama" w:date="2020-02-19T22:50:00Z">
        <w:r w:rsidR="003B382F" w:rsidDel="00BD42DF">
          <w:rPr>
            <w:rFonts w:ascii="Calibri" w:eastAsia="Times New Roman" w:hAnsi="Calibri" w:cs="Calibri"/>
            <w:color w:val="000000"/>
          </w:rPr>
          <w:delText xml:space="preserve"> </w:delText>
        </w:r>
      </w:del>
      <w:r>
        <w:rPr>
          <w:rFonts w:ascii="Calibri" w:eastAsia="Times New Roman" w:hAnsi="Calibri" w:cs="Calibri"/>
          <w:color w:val="000000"/>
        </w:rPr>
        <w:t xml:space="preserve"> of </w:t>
      </w:r>
      <w:r w:rsidRPr="00E666A8">
        <w:rPr>
          <w:rFonts w:ascii="Calibri" w:eastAsia="Times New Roman" w:hAnsi="Calibri" w:cs="Calibri"/>
          <w:color w:val="000000"/>
        </w:rPr>
        <w:t>this submodule please refer to Module 1 Introduction section</w:t>
      </w:r>
      <w:r w:rsidR="007E3639">
        <w:rPr>
          <w:rFonts w:ascii="Calibri" w:eastAsia="Times New Roman" w:hAnsi="Calibri" w:cs="Calibri"/>
          <w:color w:val="000000"/>
        </w:rPr>
        <w:t xml:space="preserve"> as well as </w:t>
      </w:r>
      <w:r w:rsidR="007E3639" w:rsidRPr="007962D9">
        <w:rPr>
          <w:rFonts w:ascii="Calibri" w:eastAsia="Times New Roman" w:hAnsi="Calibri" w:cs="Calibri"/>
          <w:color w:val="4472C4" w:themeColor="accent1"/>
          <w:u w:val="single"/>
        </w:rPr>
        <w:t xml:space="preserve">the </w:t>
      </w:r>
      <w:del w:id="11110" w:author="Chantelle Dubois Nishiyama" w:date="2020-02-26T20:35:00Z">
        <w:r w:rsidR="007E3639" w:rsidRPr="007962D9" w:rsidDel="00A17CD2">
          <w:rPr>
            <w:rFonts w:ascii="Calibri" w:eastAsia="Times New Roman" w:hAnsi="Calibri" w:cs="Calibri"/>
            <w:color w:val="4472C4" w:themeColor="accent1"/>
            <w:u w:val="single"/>
          </w:rPr>
          <w:delText>orientation</w:delText>
        </w:r>
      </w:del>
      <w:ins w:id="11111" w:author="Chantelle Dubois Nishiyama" w:date="2020-02-26T20:35:00Z">
        <w:r w:rsidR="00A17CD2">
          <w:rPr>
            <w:rFonts w:ascii="Calibri" w:eastAsia="Times New Roman" w:hAnsi="Calibri" w:cs="Calibri"/>
            <w:color w:val="4472C4" w:themeColor="accent1"/>
            <w:u w:val="single"/>
          </w:rPr>
          <w:t>Orientation</w:t>
        </w:r>
      </w:ins>
      <w:del w:id="11112" w:author="Chantelle Dubois Nishiyama" w:date="2020-02-19T22:50:00Z">
        <w:r w:rsidR="007E3639" w:rsidRPr="00E666A8" w:rsidDel="00BD42DF">
          <w:rPr>
            <w:rFonts w:ascii="Calibri" w:eastAsia="Times New Roman" w:hAnsi="Calibri" w:cs="Calibri"/>
            <w:color w:val="000000"/>
          </w:rPr>
          <w:delText>.</w:delText>
        </w:r>
      </w:del>
      <w:r w:rsidRPr="00E666A8">
        <w:rPr>
          <w:rFonts w:ascii="Calibri" w:eastAsia="Times New Roman" w:hAnsi="Calibri" w:cs="Calibri"/>
          <w:color w:val="000000"/>
        </w:rPr>
        <w:t>.</w:t>
      </w:r>
      <w:r w:rsidRPr="00DF56DB">
        <w:rPr>
          <w:b/>
        </w:rPr>
        <w:t xml:space="preserve"> </w:t>
      </w:r>
    </w:p>
    <w:p w14:paraId="71BBAF41" w14:textId="229AF330" w:rsidR="00374341" w:rsidRDefault="00374341">
      <w:pPr>
        <w:pStyle w:val="NormalWeb"/>
        <w:spacing w:before="0" w:beforeAutospacing="0" w:after="120" w:afterAutospacing="0"/>
        <w:rPr>
          <w:rFonts w:asciiTheme="minorHAnsi" w:eastAsiaTheme="minorEastAsia" w:hAnsiTheme="minorHAnsi" w:cstheme="minorBidi"/>
          <w:b/>
          <w:bCs/>
          <w:sz w:val="22"/>
          <w:szCs w:val="22"/>
          <w:rPrChange w:id="11113" w:author="Alexis Handford" w:date="2020-01-31T09:24:00Z">
            <w:rPr/>
          </w:rPrChange>
        </w:rPr>
        <w:pPrChange w:id="11114" w:author="Alexis Handford" w:date="2020-01-31T09:24:00Z">
          <w:pPr>
            <w:pStyle w:val="NormalWeb"/>
          </w:pPr>
        </w:pPrChange>
      </w:pPr>
      <w:r>
        <w:rPr>
          <w:rFonts w:asciiTheme="minorHAnsi" w:eastAsiaTheme="minorHAnsi" w:hAnsiTheme="minorHAnsi" w:cstheme="minorHAnsi"/>
          <w:b/>
          <w:sz w:val="22"/>
          <w:szCs w:val="22"/>
          <w:highlight w:val="yellow"/>
        </w:rPr>
        <w:br/>
      </w:r>
      <w:r w:rsidRPr="2E24D486">
        <w:rPr>
          <w:rFonts w:asciiTheme="minorHAnsi" w:eastAsiaTheme="minorEastAsia" w:hAnsiTheme="minorHAnsi" w:cstheme="minorBidi"/>
          <w:b/>
          <w:bCs/>
          <w:sz w:val="22"/>
          <w:szCs w:val="22"/>
          <w:highlight w:val="yellow"/>
          <w:rPrChange w:id="11115" w:author="Alexis Handford" w:date="2020-01-31T09:24:00Z">
            <w:rPr>
              <w:rFonts w:asciiTheme="minorHAnsi" w:eastAsiaTheme="minorHAnsi" w:hAnsiTheme="minorHAnsi" w:cstheme="minorHAnsi"/>
              <w:b/>
              <w:sz w:val="22"/>
              <w:szCs w:val="22"/>
              <w:highlight w:val="yellow"/>
            </w:rPr>
          </w:rPrChange>
        </w:rPr>
        <w:t xml:space="preserve">Develop </w:t>
      </w:r>
      <w:r w:rsidR="009308DD" w:rsidRPr="2E24D486">
        <w:rPr>
          <w:rFonts w:asciiTheme="minorHAnsi" w:eastAsiaTheme="minorEastAsia" w:hAnsiTheme="minorHAnsi" w:cstheme="minorBidi"/>
          <w:b/>
          <w:bCs/>
          <w:sz w:val="22"/>
          <w:szCs w:val="22"/>
          <w:highlight w:val="yellow"/>
          <w:rPrChange w:id="11116" w:author="Alexis Handford" w:date="2020-01-31T09:24:00Z">
            <w:rPr>
              <w:rFonts w:asciiTheme="minorHAnsi" w:eastAsiaTheme="minorHAnsi" w:hAnsiTheme="minorHAnsi" w:cstheme="minorHAnsi"/>
              <w:b/>
              <w:sz w:val="22"/>
              <w:szCs w:val="22"/>
              <w:highlight w:val="yellow"/>
            </w:rPr>
          </w:rPrChange>
        </w:rPr>
        <w:t xml:space="preserve">Submodule 5 </w:t>
      </w:r>
      <w:r w:rsidRPr="2E24D486">
        <w:rPr>
          <w:rFonts w:asciiTheme="minorHAnsi" w:eastAsiaTheme="minorEastAsia" w:hAnsiTheme="minorHAnsi" w:cstheme="minorBidi"/>
          <w:b/>
          <w:bCs/>
          <w:sz w:val="22"/>
          <w:szCs w:val="22"/>
          <w:highlight w:val="yellow"/>
          <w:rPrChange w:id="11117" w:author="Alexis Handford" w:date="2020-01-31T09:24:00Z">
            <w:rPr>
              <w:rFonts w:asciiTheme="minorHAnsi" w:eastAsiaTheme="minorHAnsi" w:hAnsiTheme="minorHAnsi" w:cstheme="minorHAnsi"/>
              <w:b/>
              <w:sz w:val="22"/>
              <w:szCs w:val="22"/>
              <w:highlight w:val="yellow"/>
            </w:rPr>
          </w:rPrChange>
        </w:rPr>
        <w:t>Content</w:t>
      </w:r>
    </w:p>
    <w:p w14:paraId="483F47D3" w14:textId="77777777" w:rsidR="00374341" w:rsidRPr="00F71D0F" w:rsidRDefault="00374341" w:rsidP="00374341">
      <w:r>
        <w:rPr>
          <w:rFonts w:cstheme="minorHAnsi"/>
          <w:color w:val="A6A6A6" w:themeColor="background1" w:themeShade="A6"/>
        </w:rPr>
        <w:t>Repeat this section for every mission.</w:t>
      </w:r>
    </w:p>
    <w:p w14:paraId="3EB34331" w14:textId="77777777" w:rsidR="00374341" w:rsidRPr="00087D45" w:rsidRDefault="00374341" w:rsidP="00374341">
      <w:pPr>
        <w:pStyle w:val="NormalWeb"/>
        <w:spacing w:before="0" w:beforeAutospacing="0" w:after="120" w:afterAutospacing="0"/>
        <w:rPr>
          <w:rFonts w:asciiTheme="minorHAnsi" w:eastAsiaTheme="minorHAnsi" w:hAnsiTheme="minorHAnsi" w:cstheme="minorHAnsi"/>
          <w:b/>
          <w:sz w:val="22"/>
          <w:szCs w:val="22"/>
        </w:rPr>
      </w:pPr>
    </w:p>
    <w:p w14:paraId="7E258AF6" w14:textId="77777777" w:rsidR="00374341" w:rsidRDefault="00374341" w:rsidP="00374341">
      <w:pPr>
        <w:pStyle w:val="NormalWeb"/>
        <w:spacing w:before="0" w:beforeAutospacing="0" w:after="120" w:afterAutospacing="0"/>
        <w:rPr>
          <w:rFonts w:asciiTheme="minorHAnsi" w:eastAsiaTheme="minorHAnsi" w:hAnsiTheme="minorHAnsi" w:cstheme="minorHAnsi"/>
          <w:color w:val="A6A6A6" w:themeColor="background1" w:themeShade="A6"/>
          <w:sz w:val="22"/>
          <w:szCs w:val="22"/>
        </w:rPr>
      </w:pPr>
      <w:r w:rsidRPr="00A5669F">
        <w:rPr>
          <w:rFonts w:asciiTheme="minorHAnsi" w:eastAsiaTheme="minorHAnsi" w:hAnsiTheme="minorHAnsi" w:cstheme="minorHAnsi"/>
          <w:color w:val="A6A6A6" w:themeColor="background1" w:themeShade="A6"/>
          <w:sz w:val="22"/>
          <w:szCs w:val="22"/>
        </w:rPr>
        <w:t>Start explaining, based on the course structure, the objectives to be covered.</w:t>
      </w:r>
      <w:r>
        <w:rPr>
          <w:rFonts w:asciiTheme="minorHAnsi" w:eastAsiaTheme="minorHAnsi" w:hAnsiTheme="minorHAnsi" w:cstheme="minorHAnsi"/>
          <w:color w:val="A6A6A6" w:themeColor="background1" w:themeShade="A6"/>
          <w:sz w:val="22"/>
          <w:szCs w:val="22"/>
        </w:rPr>
        <w:t xml:space="preserve"> You may do this in a table if you find it beneficial. In this section, you will develop content. This section is where you use your knowledge to build connection pieces between theory, resources, and assessments. Use the module objectives as the base for the structure of your content. This section is not focused on curation of resources; it is focused on you, as the SME, providing your expertise to create content. However, if you are referencing any type of source, please cite it in APA format (including open source materials and creative commons material).</w:t>
      </w:r>
    </w:p>
    <w:p w14:paraId="363AEB04" w14:textId="77777777" w:rsidR="00072BB1" w:rsidRDefault="00072BB1" w:rsidP="00374341">
      <w:pPr>
        <w:pStyle w:val="NormalWeb"/>
        <w:spacing w:before="0" w:beforeAutospacing="0" w:after="120" w:afterAutospacing="0"/>
        <w:rPr>
          <w:rFonts w:asciiTheme="minorHAnsi" w:hAnsiTheme="minorHAnsi" w:cstheme="minorHAnsi"/>
          <w:sz w:val="22"/>
          <w:szCs w:val="22"/>
        </w:rPr>
      </w:pPr>
    </w:p>
    <w:p w14:paraId="57EAEC1D" w14:textId="77777777" w:rsidR="00072BB1" w:rsidRDefault="00072BB1">
      <w:pPr>
        <w:rPr>
          <w:rFonts w:eastAsia="Times New Roman" w:cstheme="minorHAnsi"/>
        </w:rPr>
      </w:pPr>
      <w:r>
        <w:rPr>
          <w:rFonts w:cstheme="minorHAnsi"/>
        </w:rPr>
        <w:br w:type="page"/>
      </w:r>
    </w:p>
    <w:p w14:paraId="5D503215" w14:textId="0D56D9B7" w:rsidR="009308DD" w:rsidRDefault="00374341" w:rsidP="00374341">
      <w:pPr>
        <w:pStyle w:val="NormalWeb"/>
        <w:spacing w:before="0" w:beforeAutospacing="0" w:after="120" w:afterAutospacing="0"/>
        <w:rPr>
          <w:rFonts w:asciiTheme="minorHAnsi" w:hAnsiTheme="minorHAnsi" w:cstheme="minorHAnsi"/>
          <w:sz w:val="22"/>
          <w:szCs w:val="22"/>
        </w:rPr>
      </w:pPr>
      <w:r>
        <w:rPr>
          <w:rFonts w:asciiTheme="minorHAnsi" w:hAnsiTheme="minorHAnsi" w:cstheme="minorHAnsi"/>
          <w:sz w:val="22"/>
          <w:szCs w:val="22"/>
        </w:rPr>
        <w:lastRenderedPageBreak/>
        <w:t>Write Here:</w:t>
      </w:r>
    </w:p>
    <w:p w14:paraId="7BEB9A6F" w14:textId="77777777" w:rsidR="009308DD" w:rsidRDefault="009308DD" w:rsidP="00374341">
      <w:pPr>
        <w:pStyle w:val="NormalWeb"/>
        <w:spacing w:before="0" w:beforeAutospacing="0" w:after="120" w:afterAutospacing="0"/>
        <w:rPr>
          <w:rFonts w:asciiTheme="minorHAnsi" w:hAnsiTheme="minorHAnsi" w:cstheme="minorHAnsi"/>
          <w:sz w:val="22"/>
          <w:szCs w:val="22"/>
        </w:rPr>
      </w:pPr>
    </w:p>
    <w:p w14:paraId="689E2AD1" w14:textId="35958422" w:rsidR="009308DD" w:rsidRDefault="009308DD" w:rsidP="009308DD">
      <w:r>
        <w:rPr>
          <w:highlight w:val="magenta"/>
        </w:rPr>
        <w:t>Mission 1 - Interactive Lesson Mission: Introduction to Visualization</w:t>
      </w:r>
    </w:p>
    <w:p w14:paraId="533F579C" w14:textId="0EE7B7F8" w:rsidR="00A11702" w:rsidRPr="00A11702" w:rsidRDefault="00A11702" w:rsidP="00A11702">
      <w:pPr>
        <w:rPr>
          <w:rFonts w:ascii="Open Sans Semibold" w:eastAsia="Times New Roman" w:hAnsi="Open Sans Semibold" w:cs="Open Sans Semibold"/>
          <w:color w:val="11143F"/>
          <w:sz w:val="28"/>
          <w:szCs w:val="28"/>
        </w:rPr>
      </w:pPr>
      <w:r w:rsidRPr="00A11702">
        <w:rPr>
          <w:rFonts w:ascii="Open Sans Semibold" w:eastAsia="Times New Roman" w:hAnsi="Open Sans Semibold" w:cs="Open Sans Semibold"/>
          <w:color w:val="11143F"/>
          <w:sz w:val="28"/>
          <w:szCs w:val="28"/>
        </w:rPr>
        <w:t xml:space="preserve">Section 0: </w:t>
      </w:r>
      <w:ins w:id="11118" w:author="Chantelle Dubois Nishiyama" w:date="2020-02-26T20:14:00Z">
        <w:r w:rsidR="00206930">
          <w:rPr>
            <w:rFonts w:ascii="Open Sans Semibold" w:eastAsia="Times New Roman" w:hAnsi="Open Sans Semibold" w:cs="Open Sans Semibold"/>
            <w:color w:val="11143F"/>
            <w:sz w:val="28"/>
            <w:szCs w:val="28"/>
          </w:rPr>
          <w:t>I</w:t>
        </w:r>
      </w:ins>
      <w:del w:id="11119" w:author="Chantelle Dubois Nishiyama" w:date="2020-02-26T20:14:00Z">
        <w:r w:rsidRPr="00A11702" w:rsidDel="00206930">
          <w:rPr>
            <w:rFonts w:ascii="Open Sans Semibold" w:eastAsia="Times New Roman" w:hAnsi="Open Sans Semibold" w:cs="Open Sans Semibold"/>
            <w:color w:val="11143F"/>
            <w:sz w:val="28"/>
            <w:szCs w:val="28"/>
          </w:rPr>
          <w:delText>i</w:delText>
        </w:r>
      </w:del>
      <w:r w:rsidRPr="00A11702">
        <w:rPr>
          <w:rFonts w:ascii="Open Sans Semibold" w:eastAsia="Times New Roman" w:hAnsi="Open Sans Semibold" w:cs="Open Sans Semibold"/>
          <w:color w:val="11143F"/>
          <w:sz w:val="28"/>
          <w:szCs w:val="28"/>
        </w:rPr>
        <w:t>ntroduction</w:t>
      </w:r>
    </w:p>
    <w:tbl>
      <w:tblPr>
        <w:tblStyle w:val="TableGrid8"/>
        <w:tblW w:w="10530" w:type="dxa"/>
        <w:tblInd w:w="-5" w:type="dxa"/>
        <w:tblBorders>
          <w:top w:val="single" w:sz="4" w:space="0" w:color="DBDBDB"/>
          <w:left w:val="single" w:sz="4" w:space="0" w:color="DBDBDB"/>
          <w:bottom w:val="single" w:sz="4" w:space="0" w:color="DBDBDB"/>
          <w:right w:val="single" w:sz="4" w:space="0" w:color="DBDBDB"/>
          <w:insideH w:val="none" w:sz="0" w:space="0" w:color="auto"/>
          <w:insideV w:val="none" w:sz="0" w:space="0" w:color="auto"/>
        </w:tblBorders>
        <w:tblLayout w:type="fixed"/>
        <w:tblCellMar>
          <w:left w:w="115" w:type="dxa"/>
          <w:right w:w="115" w:type="dxa"/>
        </w:tblCellMar>
        <w:tblLook w:val="04A0" w:firstRow="1" w:lastRow="0" w:firstColumn="1" w:lastColumn="0" w:noHBand="0" w:noVBand="1"/>
      </w:tblPr>
      <w:tblGrid>
        <w:gridCol w:w="10530"/>
      </w:tblGrid>
      <w:tr w:rsidR="00A11702" w:rsidRPr="00374341" w14:paraId="72B268C2" w14:textId="77777777" w:rsidTr="00D720E2">
        <w:trPr>
          <w:cantSplit/>
          <w:trHeight w:val="420"/>
        </w:trPr>
        <w:tc>
          <w:tcPr>
            <w:tcW w:w="10530" w:type="dxa"/>
            <w:shd w:val="clear" w:color="auto" w:fill="FAFAFA"/>
          </w:tcPr>
          <w:p w14:paraId="0B8B1BB3" w14:textId="77777777" w:rsidR="00A11702" w:rsidRPr="00374341" w:rsidRDefault="00A11702" w:rsidP="00D720E2">
            <w:pPr>
              <w:spacing w:before="120" w:after="120"/>
              <w:outlineLvl w:val="2"/>
              <w:rPr>
                <w:rFonts w:ascii="Open Sans Semibold" w:eastAsia="Open Sans" w:hAnsi="Open Sans Semibold" w:cs="Open Sans Semibold"/>
                <w:color w:val="11143F"/>
              </w:rPr>
            </w:pPr>
            <w:r w:rsidRPr="00374341">
              <w:rPr>
                <w:rFonts w:ascii="Open Sans Semibold" w:eastAsia="Open Sans" w:hAnsi="Open Sans Semibold" w:cs="Open Sans Semibold"/>
                <w:color w:val="11143F"/>
              </w:rPr>
              <w:t xml:space="preserve">What will you learn in this </w:t>
            </w:r>
            <w:commentRangeStart w:id="11120"/>
            <w:r w:rsidRPr="00374341">
              <w:rPr>
                <w:rFonts w:ascii="Open Sans Semibold" w:eastAsia="Open Sans" w:hAnsi="Open Sans Semibold" w:cs="Open Sans Semibold"/>
                <w:color w:val="11143F"/>
              </w:rPr>
              <w:t>lesson</w:t>
            </w:r>
            <w:commentRangeEnd w:id="11120"/>
            <w:r>
              <w:rPr>
                <w:rStyle w:val="CommentReference"/>
                <w:color w:val="404040"/>
              </w:rPr>
              <w:commentReference w:id="11120"/>
            </w:r>
            <w:r w:rsidRPr="00374341">
              <w:rPr>
                <w:rFonts w:ascii="Open Sans Semibold" w:eastAsia="Open Sans" w:hAnsi="Open Sans Semibold" w:cs="Open Sans Semibold"/>
                <w:color w:val="11143F"/>
              </w:rPr>
              <w:t>?</w:t>
            </w:r>
            <w:commentRangeStart w:id="11121"/>
            <w:commentRangeStart w:id="11122"/>
            <w:commentRangeEnd w:id="11121"/>
            <w:r>
              <w:rPr>
                <w:rStyle w:val="CommentReference"/>
              </w:rPr>
              <w:commentReference w:id="11121"/>
            </w:r>
            <w:commentRangeEnd w:id="11122"/>
            <w:r>
              <w:rPr>
                <w:rStyle w:val="CommentReference"/>
                <w:color w:val="404040"/>
              </w:rPr>
              <w:commentReference w:id="11122"/>
            </w:r>
          </w:p>
        </w:tc>
      </w:tr>
      <w:tr w:rsidR="00A11702" w:rsidRPr="00374341" w14:paraId="1330F0E9" w14:textId="77777777" w:rsidTr="00D720E2">
        <w:trPr>
          <w:cantSplit/>
          <w:trHeight w:val="419"/>
        </w:trPr>
        <w:tc>
          <w:tcPr>
            <w:tcW w:w="10530" w:type="dxa"/>
            <w:shd w:val="clear" w:color="auto" w:fill="FAFAFA"/>
          </w:tcPr>
          <w:p w14:paraId="4169C64C" w14:textId="2324F486" w:rsidR="00A11702" w:rsidRPr="00374341" w:rsidRDefault="00A11702" w:rsidP="00D720E2">
            <w:pPr>
              <w:spacing w:before="120" w:after="120"/>
              <w:rPr>
                <w:rFonts w:ascii="Open Sans" w:eastAsia="Open Sans" w:hAnsi="Open Sans" w:cs="Times New Roman"/>
                <w:color w:val="404040"/>
              </w:rPr>
            </w:pPr>
            <w:r w:rsidRPr="00374341">
              <w:rPr>
                <w:rFonts w:ascii="Open Sans" w:eastAsia="Open Sans" w:hAnsi="Open Sans" w:cs="Times New Roman"/>
                <w:color w:val="404040"/>
              </w:rPr>
              <w:t xml:space="preserve">In this lesson, </w:t>
            </w:r>
            <w:del w:id="11123" w:author="Chantelle Dubois Nishiyama" w:date="2020-02-26T19:19:00Z">
              <w:r w:rsidRPr="00374341" w:rsidDel="00B97780">
                <w:rPr>
                  <w:rFonts w:ascii="Open Sans" w:eastAsia="Open Sans" w:hAnsi="Open Sans" w:cs="Times New Roman"/>
                  <w:color w:val="404040"/>
                </w:rPr>
                <w:delText>you’ll</w:delText>
              </w:r>
            </w:del>
            <w:ins w:id="11124" w:author="Chantelle Dubois Nishiyama" w:date="2020-02-26T19:19:00Z">
              <w:r w:rsidR="00C8733F">
                <w:rPr>
                  <w:rFonts w:ascii="Open Sans" w:eastAsia="Open Sans" w:hAnsi="Open Sans" w:cs="Times New Roman"/>
                  <w:color w:val="404040"/>
                </w:rPr>
                <w:t>y</w:t>
              </w:r>
              <w:r w:rsidR="00B97780">
                <w:rPr>
                  <w:rFonts w:ascii="Open Sans" w:eastAsia="Open Sans" w:hAnsi="Open Sans" w:cs="Times New Roman"/>
                  <w:color w:val="404040"/>
                </w:rPr>
                <w:t>ou will</w:t>
              </w:r>
            </w:ins>
            <w:r w:rsidRPr="00374341">
              <w:rPr>
                <w:rFonts w:ascii="Open Sans" w:eastAsia="Open Sans" w:hAnsi="Open Sans" w:cs="Times New Roman"/>
                <w:color w:val="404040"/>
              </w:rPr>
              <w:t xml:space="preserve"> be introduced to Data Visualization. By the end of this lesson, you will know about:</w:t>
            </w:r>
          </w:p>
          <w:p w14:paraId="11E93A23" w14:textId="77777777" w:rsidR="00A11702" w:rsidRPr="00374341" w:rsidRDefault="00A11702" w:rsidP="00A11702">
            <w:pPr>
              <w:numPr>
                <w:ilvl w:val="0"/>
                <w:numId w:val="113"/>
              </w:numPr>
              <w:spacing w:before="120"/>
              <w:rPr>
                <w:rFonts w:ascii="Open Sans" w:eastAsia="Open Sans" w:hAnsi="Open Sans" w:cs="Times New Roman"/>
                <w:color w:val="404040"/>
              </w:rPr>
            </w:pPr>
            <w:r w:rsidRPr="00374341">
              <w:rPr>
                <w:rFonts w:ascii="Open Sans" w:eastAsia="Open Sans" w:hAnsi="Open Sans" w:cs="Times New Roman"/>
                <w:color w:val="404040"/>
              </w:rPr>
              <w:t>Data visualization importance.</w:t>
            </w:r>
          </w:p>
          <w:p w14:paraId="3B68131A" w14:textId="30051398" w:rsidR="00A11702" w:rsidRPr="00374341" w:rsidRDefault="00A11702" w:rsidP="00A11702">
            <w:pPr>
              <w:numPr>
                <w:ilvl w:val="0"/>
                <w:numId w:val="113"/>
              </w:numPr>
              <w:spacing w:before="120"/>
              <w:rPr>
                <w:rFonts w:ascii="Open Sans" w:eastAsia="Open Sans" w:hAnsi="Open Sans" w:cs="Times New Roman"/>
                <w:color w:val="404040"/>
              </w:rPr>
            </w:pPr>
            <w:r w:rsidRPr="00374341">
              <w:rPr>
                <w:rFonts w:ascii="Open Sans" w:eastAsia="Open Sans" w:hAnsi="Open Sans" w:cs="Times New Roman"/>
                <w:color w:val="404040"/>
              </w:rPr>
              <w:t xml:space="preserve">Using </w:t>
            </w:r>
            <w:ins w:id="11125" w:author="Chantelle Dubois Nishiyama" w:date="2020-02-19T22:51:00Z">
              <w:r w:rsidR="00BD42DF">
                <w:rPr>
                  <w:rFonts w:ascii="Open Sans" w:eastAsia="Open Sans" w:hAnsi="Open Sans" w:cs="Times New Roman"/>
                  <w:color w:val="404040"/>
                </w:rPr>
                <w:t>M</w:t>
              </w:r>
            </w:ins>
            <w:del w:id="11126" w:author="Chantelle Dubois Nishiyama" w:date="2020-02-19T22:51:00Z">
              <w:r w:rsidRPr="00374341" w:rsidDel="00BD42DF">
                <w:rPr>
                  <w:rFonts w:ascii="Open Sans" w:eastAsia="Open Sans" w:hAnsi="Open Sans" w:cs="Times New Roman"/>
                  <w:color w:val="404040"/>
                </w:rPr>
                <w:delText>m</w:delText>
              </w:r>
            </w:del>
            <w:r w:rsidRPr="00374341">
              <w:rPr>
                <w:rFonts w:ascii="Open Sans" w:eastAsia="Open Sans" w:hAnsi="Open Sans" w:cs="Times New Roman"/>
                <w:color w:val="404040"/>
              </w:rPr>
              <w:t>atplotlib.</w:t>
            </w:r>
          </w:p>
          <w:p w14:paraId="22B1A3BD" w14:textId="77777777" w:rsidR="00A11702" w:rsidRPr="00374341" w:rsidRDefault="00A11702" w:rsidP="00A11702">
            <w:pPr>
              <w:numPr>
                <w:ilvl w:val="0"/>
                <w:numId w:val="113"/>
              </w:numPr>
              <w:spacing w:before="120"/>
              <w:rPr>
                <w:rFonts w:ascii="Open Sans" w:eastAsia="Open Sans" w:hAnsi="Open Sans" w:cs="Times New Roman"/>
                <w:color w:val="404040"/>
              </w:rPr>
            </w:pPr>
            <w:r w:rsidRPr="00374341">
              <w:rPr>
                <w:rFonts w:ascii="Open Sans" w:eastAsia="Open Sans" w:hAnsi="Open Sans" w:cs="Times New Roman"/>
                <w:color w:val="404040"/>
              </w:rPr>
              <w:t xml:space="preserve">Advanced visualizations. </w:t>
            </w:r>
          </w:p>
          <w:p w14:paraId="13E35497" w14:textId="77777777" w:rsidR="00A11702" w:rsidRPr="00374341" w:rsidRDefault="00A11702" w:rsidP="00A11702">
            <w:pPr>
              <w:numPr>
                <w:ilvl w:val="0"/>
                <w:numId w:val="113"/>
              </w:numPr>
              <w:spacing w:before="120"/>
              <w:rPr>
                <w:rFonts w:ascii="Open Sans" w:eastAsia="Open Sans" w:hAnsi="Open Sans" w:cs="Times New Roman"/>
                <w:color w:val="404040"/>
              </w:rPr>
            </w:pPr>
            <w:r w:rsidRPr="00374341">
              <w:rPr>
                <w:rFonts w:ascii="Open Sans" w:eastAsia="Open Sans" w:hAnsi="Open Sans" w:cs="Times New Roman"/>
                <w:color w:val="404040"/>
              </w:rPr>
              <w:t xml:space="preserve">Using Seaborn. </w:t>
            </w:r>
          </w:p>
        </w:tc>
      </w:tr>
    </w:tbl>
    <w:p w14:paraId="2CC04E0C" w14:textId="77777777" w:rsidR="00A11702" w:rsidRDefault="00A11702" w:rsidP="00A11702">
      <w:pPr>
        <w:rPr>
          <w:rFonts w:ascii="Open Sans" w:hAnsi="Open Sans" w:cs="Open Sans"/>
        </w:rPr>
      </w:pPr>
    </w:p>
    <w:p w14:paraId="264B7FDA" w14:textId="2CE63EFE" w:rsidR="00A0562A" w:rsidRPr="00374341" w:rsidRDefault="00A0562A" w:rsidP="00A0562A">
      <w:pPr>
        <w:spacing w:before="80" w:after="80" w:line="240" w:lineRule="auto"/>
        <w:outlineLvl w:val="1"/>
        <w:rPr>
          <w:ins w:id="11127" w:author="RoboGarden Team" w:date="2020-01-23T18:34:00Z"/>
          <w:rFonts w:ascii="Open Sans Semibold" w:eastAsia="Times New Roman" w:hAnsi="Open Sans Semibold" w:cs="Open Sans Semibold"/>
          <w:color w:val="11143F"/>
          <w:sz w:val="28"/>
          <w:szCs w:val="28"/>
        </w:rPr>
      </w:pPr>
      <w:ins w:id="11128" w:author="RoboGarden Team" w:date="2020-01-23T18:34:00Z">
        <w:r>
          <w:rPr>
            <w:rFonts w:ascii="Open Sans Semibold" w:eastAsia="Times New Roman" w:hAnsi="Open Sans Semibold" w:cs="Open Sans Semibold"/>
            <w:color w:val="11143F"/>
            <w:sz w:val="28"/>
            <w:szCs w:val="28"/>
          </w:rPr>
          <w:t>Section 01</w:t>
        </w:r>
        <w:r w:rsidRPr="00374341">
          <w:rPr>
            <w:rFonts w:ascii="Open Sans Semibold" w:eastAsia="Times New Roman" w:hAnsi="Open Sans Semibold" w:cs="Open Sans Semibold"/>
            <w:color w:val="11143F"/>
            <w:sz w:val="28"/>
            <w:szCs w:val="28"/>
          </w:rPr>
          <w:t xml:space="preserve">: </w:t>
        </w:r>
      </w:ins>
      <w:ins w:id="11129" w:author="RoboGarden Team" w:date="2020-01-23T18:36:00Z">
        <w:r>
          <w:rPr>
            <w:rFonts w:ascii="Open Sans Semibold" w:eastAsia="Times New Roman" w:hAnsi="Open Sans Semibold" w:cs="Open Sans Semibold"/>
            <w:color w:val="11143F"/>
            <w:sz w:val="28"/>
            <w:szCs w:val="28"/>
          </w:rPr>
          <w:t>Introduction to Visualization</w:t>
        </w:r>
      </w:ins>
    </w:p>
    <w:p w14:paraId="4BCEFFCA" w14:textId="189586D4" w:rsidR="00374341" w:rsidRPr="009308DD" w:rsidRDefault="00374341">
      <w:pPr>
        <w:pStyle w:val="NormalWeb"/>
        <w:spacing w:before="0" w:beforeAutospacing="0" w:after="120" w:afterAutospacing="0"/>
        <w:rPr>
          <w:highlight w:val="yellow"/>
        </w:rPr>
        <w:pPrChange w:id="11130" w:author="Guest User" w:date="2020-01-27T10:25:00Z">
          <w:pPr>
            <w:pStyle w:val="NormalWeb"/>
          </w:pPr>
        </w:pPrChange>
      </w:pPr>
      <w:commentRangeStart w:id="11131"/>
      <w:commentRangeEnd w:id="11131"/>
      <w:r>
        <w:rPr>
          <w:rStyle w:val="CommentReference"/>
        </w:rPr>
        <w:commentReference w:id="11131"/>
      </w:r>
      <w:r w:rsidR="00370D8C">
        <w:rPr>
          <w:highlight w:val="yellow"/>
        </w:rPr>
        <w:t>In this section</w:t>
      </w:r>
      <w:ins w:id="11132" w:author="Chantelle Dubois Nishiyama" w:date="2020-02-19T22:51:00Z">
        <w:r w:rsidR="00BD42DF">
          <w:rPr>
            <w:highlight w:val="yellow"/>
          </w:rPr>
          <w:t>,</w:t>
        </w:r>
      </w:ins>
      <w:r w:rsidR="00370D8C">
        <w:rPr>
          <w:highlight w:val="yellow"/>
        </w:rPr>
        <w:t xml:space="preserve"> you will </w:t>
      </w:r>
      <w:del w:id="11133" w:author="Chantelle Dubois Nishiyama" w:date="2020-02-19T22:51:00Z">
        <w:r w:rsidR="00370D8C" w:rsidDel="00BD42DF">
          <w:rPr>
            <w:highlight w:val="yellow"/>
          </w:rPr>
          <w:delText xml:space="preserve">be </w:delText>
        </w:r>
      </w:del>
      <w:r w:rsidR="00370D8C">
        <w:rPr>
          <w:highlight w:val="yellow"/>
        </w:rPr>
        <w:t>learn how to visualize your data using</w:t>
      </w:r>
      <w:del w:id="11134" w:author="Chantelle Dubois Nishiyama" w:date="2020-02-19T22:51:00Z">
        <w:r w:rsidR="00370D8C" w:rsidDel="00BD42DF">
          <w:rPr>
            <w:highlight w:val="yellow"/>
          </w:rPr>
          <w:delText xml:space="preserve"> some</w:delText>
        </w:r>
      </w:del>
      <w:r w:rsidR="00370D8C">
        <w:rPr>
          <w:highlight w:val="yellow"/>
        </w:rPr>
        <w:t xml:space="preserve"> a </w:t>
      </w:r>
      <w:ins w:id="11135" w:author="Chantelle Dubois Nishiyama" w:date="2020-02-19T22:51:00Z">
        <w:r w:rsidR="00BD42DF">
          <w:rPr>
            <w:highlight w:val="yellow"/>
          </w:rPr>
          <w:t>P</w:t>
        </w:r>
      </w:ins>
      <w:del w:id="11136" w:author="Chantelle Dubois Nishiyama" w:date="2020-02-19T22:51:00Z">
        <w:r w:rsidR="00370D8C" w:rsidDel="00BD42DF">
          <w:rPr>
            <w:highlight w:val="yellow"/>
          </w:rPr>
          <w:delText>p</w:delText>
        </w:r>
      </w:del>
      <w:r w:rsidR="00370D8C">
        <w:rPr>
          <w:highlight w:val="yellow"/>
        </w:rPr>
        <w:t>ython library called Matplotlib</w:t>
      </w:r>
      <w:ins w:id="11137" w:author="Chantelle Dubois Nishiyama" w:date="2020-02-19T22:51:00Z">
        <w:r w:rsidR="00BD42DF">
          <w:rPr>
            <w:highlight w:val="yellow"/>
          </w:rPr>
          <w:t>.</w:t>
        </w:r>
      </w:ins>
    </w:p>
    <w:tbl>
      <w:tblPr>
        <w:tblStyle w:val="TableGrid8"/>
        <w:tblW w:w="10440" w:type="dxa"/>
        <w:tblInd w:w="-5" w:type="dxa"/>
        <w:tblBorders>
          <w:top w:val="single" w:sz="4" w:space="0" w:color="DBDBDB"/>
          <w:left w:val="single" w:sz="4" w:space="0" w:color="DBDBDB"/>
          <w:bottom w:val="single" w:sz="4" w:space="0" w:color="DBDBDB"/>
          <w:right w:val="single" w:sz="4" w:space="0" w:color="DBDBDB"/>
          <w:insideH w:val="none" w:sz="0" w:space="0" w:color="auto"/>
          <w:insideV w:val="none" w:sz="0" w:space="0" w:color="auto"/>
        </w:tblBorders>
        <w:tblLayout w:type="fixed"/>
        <w:tblCellMar>
          <w:left w:w="115" w:type="dxa"/>
          <w:right w:w="115" w:type="dxa"/>
        </w:tblCellMar>
        <w:tblLook w:val="04A0" w:firstRow="1" w:lastRow="0" w:firstColumn="1" w:lastColumn="0" w:noHBand="0" w:noVBand="1"/>
        <w:tblPrChange w:id="11138" w:author="Alicia Romero Lopez" w:date="2020-01-31T09:48:00Z">
          <w:tblPr>
            <w:tblStyle w:val="TableGrid8"/>
            <w:tblW w:w="10440" w:type="dxa"/>
            <w:tblInd w:w="-5" w:type="dxa"/>
            <w:tblBorders>
              <w:top w:val="single" w:sz="4" w:space="0" w:color="DBDBDB"/>
              <w:left w:val="single" w:sz="4" w:space="0" w:color="DBDBDB"/>
              <w:bottom w:val="single" w:sz="4" w:space="0" w:color="DBDBDB"/>
              <w:right w:val="single" w:sz="4" w:space="0" w:color="DBDBDB"/>
              <w:insideH w:val="none" w:sz="0" w:space="0" w:color="auto"/>
              <w:insideV w:val="none" w:sz="0" w:space="0" w:color="auto"/>
            </w:tblBorders>
            <w:tblLayout w:type="fixed"/>
            <w:tblCellMar>
              <w:left w:w="115" w:type="dxa"/>
              <w:right w:w="115" w:type="dxa"/>
            </w:tblCellMar>
            <w:tblLook w:val="04A0" w:firstRow="1" w:lastRow="0" w:firstColumn="1" w:lastColumn="0" w:noHBand="0" w:noVBand="1"/>
          </w:tblPr>
        </w:tblPrChange>
      </w:tblPr>
      <w:tblGrid>
        <w:gridCol w:w="10440"/>
        <w:tblGridChange w:id="11139">
          <w:tblGrid>
            <w:gridCol w:w="1080"/>
          </w:tblGrid>
        </w:tblGridChange>
      </w:tblGrid>
      <w:tr w:rsidR="00374341" w:rsidRPr="00374341" w14:paraId="79119727" w14:textId="77777777" w:rsidTr="51235A2F">
        <w:trPr>
          <w:cantSplit/>
          <w:trHeight w:val="420"/>
        </w:trPr>
        <w:tc>
          <w:tcPr>
            <w:tcW w:w="10440" w:type="dxa"/>
            <w:shd w:val="clear" w:color="auto" w:fill="FAFAFA"/>
            <w:tcPrChange w:id="11140" w:author="Alicia Romero Lopez" w:date="2020-01-31T09:48:00Z">
              <w:tcPr>
                <w:tcW w:w="10440" w:type="dxa"/>
                <w:shd w:val="clear" w:color="auto" w:fill="FAFAFA"/>
              </w:tcPr>
            </w:tcPrChange>
          </w:tcPr>
          <w:p w14:paraId="5F37C1C5" w14:textId="77777777" w:rsidR="00374341" w:rsidRPr="00374341" w:rsidRDefault="00374341" w:rsidP="00374341">
            <w:pPr>
              <w:spacing w:before="120" w:after="120"/>
              <w:outlineLvl w:val="2"/>
              <w:rPr>
                <w:rFonts w:ascii="Open Sans Semibold" w:eastAsia="Open Sans" w:hAnsi="Open Sans Semibold" w:cs="Open Sans Semibold"/>
                <w:color w:val="11143F"/>
              </w:rPr>
            </w:pPr>
            <w:commentRangeStart w:id="11141"/>
            <w:commentRangeStart w:id="11142"/>
            <w:r w:rsidRPr="00374341">
              <w:rPr>
                <w:rFonts w:ascii="Open Sans Semibold" w:eastAsia="Open Sans" w:hAnsi="Open Sans Semibold" w:cs="Open Sans Semibold"/>
                <w:color w:val="11143F"/>
              </w:rPr>
              <w:t>Why Visualization?</w:t>
            </w:r>
            <w:commentRangeEnd w:id="11141"/>
            <w:r>
              <w:rPr>
                <w:rStyle w:val="CommentReference"/>
              </w:rPr>
              <w:commentReference w:id="11141"/>
            </w:r>
            <w:commentRangeEnd w:id="11142"/>
            <w:r w:rsidR="001F7225">
              <w:rPr>
                <w:rStyle w:val="CommentReference"/>
                <w:color w:val="404040"/>
              </w:rPr>
              <w:commentReference w:id="11142"/>
            </w:r>
          </w:p>
        </w:tc>
      </w:tr>
      <w:tr w:rsidR="00374341" w:rsidRPr="00374341" w14:paraId="2E3B7861" w14:textId="77777777" w:rsidTr="51235A2F">
        <w:trPr>
          <w:cantSplit/>
          <w:trHeight w:val="419"/>
        </w:trPr>
        <w:tc>
          <w:tcPr>
            <w:tcW w:w="10440" w:type="dxa"/>
            <w:shd w:val="clear" w:color="auto" w:fill="FAFAFA"/>
            <w:tcPrChange w:id="11143" w:author="Alicia Romero Lopez" w:date="2020-01-31T09:48:00Z">
              <w:tcPr>
                <w:tcW w:w="10440" w:type="dxa"/>
                <w:shd w:val="clear" w:color="auto" w:fill="FAFAFA"/>
              </w:tcPr>
            </w:tcPrChange>
          </w:tcPr>
          <w:p w14:paraId="32E0A549" w14:textId="77777777" w:rsidR="00374341" w:rsidRPr="00374341" w:rsidRDefault="00374341" w:rsidP="00374341">
            <w:pPr>
              <w:spacing w:before="120" w:after="120"/>
              <w:outlineLvl w:val="2"/>
              <w:rPr>
                <w:rFonts w:ascii="Open Sans" w:eastAsia="Open Sans" w:hAnsi="Open Sans" w:cs="Times New Roman"/>
                <w:color w:val="404040"/>
              </w:rPr>
            </w:pPr>
            <w:r w:rsidRPr="00374341">
              <w:rPr>
                <w:rFonts w:ascii="Open Sans" w:eastAsia="Open Sans" w:hAnsi="Open Sans" w:cs="Times New Roman"/>
                <w:color w:val="404040"/>
              </w:rPr>
              <w:t>Representing the data with tools like graphs, charts, maps, and other data visualization tools makes it easier to observe and understand trends and patterns present within the information.</w:t>
            </w:r>
          </w:p>
          <w:p w14:paraId="6F31AD92" w14:textId="77777777" w:rsidR="00374341" w:rsidRPr="00374341" w:rsidRDefault="00374341" w:rsidP="00374341">
            <w:pPr>
              <w:spacing w:before="120" w:after="120"/>
              <w:outlineLvl w:val="2"/>
              <w:rPr>
                <w:rFonts w:ascii="Open Sans" w:eastAsia="Open Sans" w:hAnsi="Open Sans" w:cs="Times New Roman"/>
                <w:color w:val="404040"/>
              </w:rPr>
            </w:pPr>
            <w:r w:rsidRPr="00374341">
              <w:rPr>
                <w:rFonts w:ascii="Open Sans" w:eastAsia="Open Sans" w:hAnsi="Open Sans" w:cs="Times New Roman"/>
                <w:color w:val="404040"/>
              </w:rPr>
              <w:t>Thus, data analysts rely mainly on the graphical representation of massive amounts of information to make it possible to provide data-driven decisions.</w:t>
            </w:r>
          </w:p>
          <w:p w14:paraId="5FDCA1E3" w14:textId="77777777" w:rsidR="00374341" w:rsidRPr="00374341" w:rsidRDefault="00374341" w:rsidP="00374341">
            <w:pPr>
              <w:spacing w:before="120" w:after="120"/>
              <w:outlineLvl w:val="2"/>
              <w:rPr>
                <w:rFonts w:ascii="Open Sans" w:eastAsia="Open Sans" w:hAnsi="Open Sans" w:cs="Times New Roman"/>
                <w:color w:val="404040"/>
              </w:rPr>
            </w:pPr>
            <w:r w:rsidRPr="00374341">
              <w:rPr>
                <w:rFonts w:ascii="Open Sans" w:eastAsia="Open Sans" w:hAnsi="Open Sans" w:cs="Times New Roman"/>
                <w:color w:val="404040"/>
              </w:rPr>
              <w:t>We typically need to visualize data to select the most suitable machine learning model. We may also need to visualize the model to see how well it fits our data. We will use similar Python commands for that.</w:t>
            </w:r>
          </w:p>
        </w:tc>
      </w:tr>
      <w:tr w:rsidR="00374341" w:rsidRPr="00374341" w14:paraId="3CC250B2" w14:textId="77777777" w:rsidTr="51235A2F">
        <w:trPr>
          <w:cantSplit/>
          <w:trHeight w:val="419"/>
        </w:trPr>
        <w:tc>
          <w:tcPr>
            <w:tcW w:w="10440" w:type="dxa"/>
            <w:shd w:val="clear" w:color="auto" w:fill="FAFAFA"/>
            <w:vAlign w:val="center"/>
            <w:tcPrChange w:id="11144" w:author="Alicia Romero Lopez" w:date="2020-01-31T09:48:00Z">
              <w:tcPr>
                <w:tcW w:w="10440" w:type="dxa"/>
                <w:shd w:val="clear" w:color="auto" w:fill="FAFAFA"/>
              </w:tcPr>
            </w:tcPrChange>
          </w:tcPr>
          <w:p w14:paraId="180B58D0" w14:textId="77777777" w:rsidR="00374341" w:rsidRDefault="00825A96" w:rsidP="00374341">
            <w:pPr>
              <w:spacing w:before="120" w:after="120"/>
              <w:jc w:val="center"/>
              <w:outlineLvl w:val="2"/>
              <w:rPr>
                <w:ins w:id="11145" w:author="RoboGarden Team" w:date="2020-01-23T18:37:00Z"/>
                <w:rFonts w:ascii="Open Sans" w:eastAsia="Open Sans" w:hAnsi="Open Sans" w:cs="Times New Roman"/>
                <w:noProof/>
                <w:color w:val="404040"/>
              </w:rPr>
            </w:pPr>
            <w:commentRangeStart w:id="11146"/>
            <w:commentRangeStart w:id="11147"/>
            <w:commentRangeStart w:id="11148"/>
            <w:commentRangeStart w:id="11149"/>
            <w:r>
              <w:rPr>
                <w:noProof/>
              </w:rPr>
              <w:lastRenderedPageBreak/>
              <w:drawing>
                <wp:inline distT="0" distB="0" distL="0" distR="0" wp14:anchorId="7EA7A13D" wp14:editId="3B5B09E4">
                  <wp:extent cx="6483350" cy="2897505"/>
                  <wp:effectExtent l="0" t="0" r="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483350" cy="2897505"/>
                          </a:xfrm>
                          <a:prstGeom prst="rect">
                            <a:avLst/>
                          </a:prstGeom>
                          <a:noFill/>
                          <a:ln>
                            <a:noFill/>
                          </a:ln>
                        </pic:spPr>
                      </pic:pic>
                    </a:graphicData>
                  </a:graphic>
                </wp:inline>
              </w:drawing>
            </w:r>
            <w:commentRangeEnd w:id="11146"/>
            <w:r>
              <w:rPr>
                <w:rStyle w:val="CommentReference"/>
              </w:rPr>
              <w:commentReference w:id="11146"/>
            </w:r>
            <w:commentRangeEnd w:id="11147"/>
            <w:r w:rsidR="001F7225">
              <w:rPr>
                <w:rStyle w:val="CommentReference"/>
                <w:color w:val="404040"/>
              </w:rPr>
              <w:commentReference w:id="11147"/>
            </w:r>
            <w:commentRangeEnd w:id="11148"/>
            <w:r>
              <w:rPr>
                <w:rStyle w:val="CommentReference"/>
              </w:rPr>
              <w:commentReference w:id="11148"/>
            </w:r>
            <w:commentRangeEnd w:id="11149"/>
            <w:r w:rsidR="00A32F94">
              <w:rPr>
                <w:rStyle w:val="CommentReference"/>
                <w:color w:val="404040"/>
              </w:rPr>
              <w:commentReference w:id="11149"/>
            </w:r>
          </w:p>
          <w:p w14:paraId="3A85DED4" w14:textId="3192CBF6" w:rsidR="00A0562A" w:rsidRPr="00374341" w:rsidRDefault="00A0562A" w:rsidP="00374341">
            <w:pPr>
              <w:spacing w:before="120" w:after="120"/>
              <w:jc w:val="center"/>
              <w:outlineLvl w:val="2"/>
              <w:rPr>
                <w:rFonts w:ascii="Open Sans" w:eastAsia="Open Sans" w:hAnsi="Open Sans" w:cs="Times New Roman"/>
                <w:noProof/>
                <w:color w:val="404040"/>
              </w:rPr>
            </w:pPr>
            <w:ins w:id="11150" w:author="RoboGarden Team" w:date="2020-01-23T18:37:00Z">
              <w:r>
                <w:rPr>
                  <w:rFonts w:ascii="Open Sans" w:eastAsia="Open Sans" w:hAnsi="Open Sans" w:cs="Times New Roman"/>
                  <w:noProof/>
                  <w:color w:val="404040"/>
                </w:rPr>
                <w:t xml:space="preserve">Citation: Visualization[Digital Image]. Retreived from </w:t>
              </w:r>
              <w:r w:rsidRPr="00A0562A">
                <w:rPr>
                  <w:rFonts w:ascii="Open Sans" w:eastAsia="Open Sans" w:hAnsi="Open Sans" w:cs="Times New Roman"/>
                  <w:noProof/>
                  <w:color w:val="404040"/>
                </w:rPr>
                <w:t>https://www.tapclicks.com/resources/blog/the-ultimate-guide-to-data-visualization/</w:t>
              </w:r>
            </w:ins>
          </w:p>
        </w:tc>
      </w:tr>
    </w:tbl>
    <w:tbl>
      <w:tblPr>
        <w:tblW w:w="0" w:type="auto"/>
        <w:tblLayout w:type="fixed"/>
        <w:tblCellMar>
          <w:left w:w="0" w:type="dxa"/>
          <w:right w:w="0" w:type="dxa"/>
        </w:tblCellMar>
        <w:tblLook w:val="0000" w:firstRow="0" w:lastRow="0" w:firstColumn="0" w:lastColumn="0" w:noHBand="0" w:noVBand="0"/>
      </w:tblPr>
      <w:tblGrid>
        <w:gridCol w:w="360"/>
        <w:gridCol w:w="360"/>
        <w:gridCol w:w="360"/>
      </w:tblGrid>
      <w:tr w:rsidR="00711F27" w:rsidDel="00485865" w14:paraId="63CD2890" w14:textId="19A7ED7E">
        <w:trPr>
          <w:del w:id="11151" w:author="RoboGarden Team" w:date="2020-02-07T11:49:00Z"/>
        </w:trPr>
        <w:tc>
          <w:tcPr>
            <w:tcW w:w="360" w:type="dxa"/>
          </w:tcPr>
          <w:p w14:paraId="059E82CD" w14:textId="39FA2601" w:rsidR="00374341" w:rsidRPr="00374341" w:rsidDel="00485865" w:rsidRDefault="00374341" w:rsidP="00374341">
            <w:pPr>
              <w:spacing w:before="120" w:after="120"/>
              <w:rPr>
                <w:del w:id="11152" w:author="RoboGarden Team" w:date="2020-02-07T11:49:00Z"/>
                <w:rFonts w:ascii="Open Sans" w:eastAsia="Open Sans" w:hAnsi="Open Sans" w:cs="Times New Roman"/>
                <w:color w:val="404040"/>
              </w:rPr>
            </w:pPr>
            <w:bookmarkStart w:id="11153" w:name="_Hlk31968549"/>
          </w:p>
        </w:tc>
        <w:tc>
          <w:tcPr>
            <w:tcW w:w="360" w:type="dxa"/>
          </w:tcPr>
          <w:p w14:paraId="2D0CA68D" w14:textId="6A6BB0C0" w:rsidR="00374341" w:rsidRPr="00374341" w:rsidDel="00485865" w:rsidRDefault="00374341" w:rsidP="00374341">
            <w:pPr>
              <w:spacing w:before="120" w:after="120"/>
              <w:jc w:val="center"/>
              <w:rPr>
                <w:del w:id="11154" w:author="RoboGarden Team" w:date="2020-02-07T11:49:00Z"/>
                <w:rFonts w:ascii="FontAwesome" w:eastAsia="Open Sans" w:hAnsi="FontAwesome" w:cs="Times New Roman"/>
                <w:color w:val="00B0F0"/>
                <w:sz w:val="120"/>
                <w:szCs w:val="120"/>
              </w:rPr>
            </w:pPr>
            <w:del w:id="11155" w:author="RoboGarden Team" w:date="2020-02-07T11:49:00Z">
              <w:r w:rsidRPr="00374341" w:rsidDel="00485865">
                <w:rPr>
                  <w:rFonts w:ascii="FontAwesome" w:eastAsia="Open Sans" w:hAnsi="FontAwesome" w:cs="Times New Roman"/>
                  <w:color w:val="00B0F0"/>
                  <w:sz w:val="120"/>
                  <w:szCs w:val="120"/>
                </w:rPr>
                <w:delText></w:delText>
              </w:r>
            </w:del>
          </w:p>
        </w:tc>
        <w:tc>
          <w:tcPr>
            <w:tcW w:w="360" w:type="dxa"/>
          </w:tcPr>
          <w:p w14:paraId="595E2BEA" w14:textId="09224575" w:rsidR="00374341" w:rsidRPr="00374341" w:rsidDel="00485865" w:rsidRDefault="00374341" w:rsidP="00374341">
            <w:pPr>
              <w:spacing w:before="120" w:after="120"/>
              <w:ind w:left="274" w:right="274"/>
              <w:rPr>
                <w:del w:id="11156" w:author="RoboGarden Team" w:date="2020-02-07T11:49:00Z"/>
                <w:rFonts w:ascii="Open Sans Semibold" w:eastAsia="Open Sans" w:hAnsi="Open Sans Semibold" w:cs="Open Sans Semibold"/>
                <w:color w:val="404040"/>
                <w:sz w:val="24"/>
                <w:szCs w:val="24"/>
              </w:rPr>
            </w:pPr>
            <w:del w:id="11157" w:author="RoboGarden Team" w:date="2020-02-07T11:49:00Z">
              <w:r w:rsidRPr="00374341" w:rsidDel="00485865">
                <w:rPr>
                  <w:rFonts w:ascii="Open Sans Semibold" w:eastAsia="Open Sans" w:hAnsi="Open Sans Semibold" w:cs="Open Sans Semibold"/>
                  <w:color w:val="404040"/>
                  <w:sz w:val="24"/>
                  <w:szCs w:val="24"/>
                </w:rPr>
                <w:delText>Visualization</w:delText>
              </w:r>
            </w:del>
          </w:p>
          <w:p w14:paraId="0CC78ECC" w14:textId="67C8B3D5" w:rsidR="00374341" w:rsidRPr="00374341" w:rsidDel="00485865" w:rsidRDefault="00374341" w:rsidP="00374341">
            <w:pPr>
              <w:spacing w:before="120" w:after="120"/>
              <w:ind w:left="274" w:right="274"/>
              <w:rPr>
                <w:del w:id="11158" w:author="RoboGarden Team" w:date="2020-02-07T11:49:00Z"/>
                <w:rFonts w:ascii="Open Sans" w:eastAsia="Open Sans" w:hAnsi="Open Sans" w:cs="Open Sans"/>
                <w:color w:val="404040"/>
              </w:rPr>
            </w:pPr>
            <w:del w:id="11159" w:author="RoboGarden Team" w:date="2020-02-07T11:49:00Z">
              <w:r w:rsidRPr="00374341" w:rsidDel="00485865">
                <w:rPr>
                  <w:rFonts w:ascii="Open Sans" w:eastAsia="Open Sans" w:hAnsi="Open Sans" w:cs="Open Sans"/>
                  <w:color w:val="404040"/>
                  <w:sz w:val="24"/>
                  <w:szCs w:val="24"/>
                </w:rPr>
                <w:delText>Data visualization is the act of organizing the data and information in graphical representation.</w:delText>
              </w:r>
            </w:del>
          </w:p>
        </w:tc>
      </w:tr>
    </w:tbl>
    <w:p w14:paraId="3CD07BC2" w14:textId="5A4EAF99" w:rsidR="00B704BE" w:rsidDel="00485865" w:rsidRDefault="00B704BE">
      <w:pPr>
        <w:rPr>
          <w:del w:id="11160" w:author="RoboGarden Team" w:date="2020-02-07T11:49:00Z"/>
        </w:rPr>
      </w:pPr>
    </w:p>
    <w:p w14:paraId="33534A0A" w14:textId="17B35C99" w:rsidR="00374341" w:rsidRPr="00374341" w:rsidDel="00485865" w:rsidRDefault="00374341" w:rsidP="00374341">
      <w:pPr>
        <w:spacing w:after="0" w:line="240" w:lineRule="auto"/>
        <w:rPr>
          <w:del w:id="11161" w:author="RoboGarden Team" w:date="2020-02-07T11:49:00Z"/>
          <w:rFonts w:ascii="Open Sans" w:eastAsia="Open Sans" w:hAnsi="Open Sans" w:cs="Times New Roman"/>
          <w:color w:val="404040"/>
        </w:rPr>
      </w:pPr>
    </w:p>
    <w:tbl>
      <w:tblPr>
        <w:tblStyle w:val="TableGrid36"/>
        <w:tblW w:w="104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90"/>
        <w:gridCol w:w="1350"/>
        <w:gridCol w:w="9000"/>
      </w:tblGrid>
      <w:tr w:rsidR="00485865" w:rsidRPr="00485865" w14:paraId="27D7C2C9" w14:textId="77777777" w:rsidTr="00E263E1">
        <w:trPr>
          <w:trHeight w:val="638"/>
          <w:ins w:id="11162" w:author="RoboGarden Team" w:date="2020-02-07T11:50:00Z"/>
        </w:trPr>
        <w:tc>
          <w:tcPr>
            <w:tcW w:w="90" w:type="dxa"/>
            <w:shd w:val="clear" w:color="auto" w:fill="00B0F0"/>
            <w:vAlign w:val="center"/>
          </w:tcPr>
          <w:p w14:paraId="38C920A7" w14:textId="77777777" w:rsidR="00485865" w:rsidRPr="00485865" w:rsidRDefault="00485865" w:rsidP="00485865">
            <w:pPr>
              <w:spacing w:before="120" w:after="120"/>
              <w:rPr>
                <w:ins w:id="11163" w:author="RoboGarden Team" w:date="2020-02-07T11:50:00Z"/>
                <w:rFonts w:ascii="Open Sans" w:eastAsia="Open Sans" w:hAnsi="Open Sans" w:cs="Times New Roman"/>
                <w:color w:val="404040"/>
              </w:rPr>
            </w:pPr>
          </w:p>
        </w:tc>
        <w:tc>
          <w:tcPr>
            <w:tcW w:w="1350" w:type="dxa"/>
            <w:shd w:val="clear" w:color="auto" w:fill="D5F4FF"/>
            <w:vAlign w:val="center"/>
          </w:tcPr>
          <w:p w14:paraId="16F67C50" w14:textId="77777777" w:rsidR="00485865" w:rsidRPr="00485865" w:rsidRDefault="00485865" w:rsidP="00485865">
            <w:pPr>
              <w:spacing w:before="120" w:after="120"/>
              <w:jc w:val="center"/>
              <w:rPr>
                <w:ins w:id="11164" w:author="RoboGarden Team" w:date="2020-02-07T11:50:00Z"/>
                <w:rFonts w:ascii="FontAwesome" w:eastAsia="Open Sans" w:hAnsi="FontAwesome" w:cs="Times New Roman"/>
                <w:color w:val="00B0F0"/>
                <w:sz w:val="120"/>
                <w:szCs w:val="120"/>
              </w:rPr>
            </w:pPr>
            <w:ins w:id="11165" w:author="RoboGarden Team" w:date="2020-02-07T11:50:00Z">
              <w:r w:rsidRPr="00485865">
                <w:rPr>
                  <w:rFonts w:ascii="FontAwesome" w:eastAsia="Open Sans" w:hAnsi="FontAwesome" w:cs="Times New Roman"/>
                  <w:color w:val="00B0F0"/>
                  <w:sz w:val="120"/>
                  <w:szCs w:val="120"/>
                </w:rPr>
                <w:t></w:t>
              </w:r>
            </w:ins>
          </w:p>
        </w:tc>
        <w:tc>
          <w:tcPr>
            <w:tcW w:w="9000" w:type="dxa"/>
            <w:shd w:val="clear" w:color="auto" w:fill="D5F4FF"/>
            <w:vAlign w:val="center"/>
          </w:tcPr>
          <w:p w14:paraId="090BD425" w14:textId="77777777" w:rsidR="00485865" w:rsidRPr="00485865" w:rsidRDefault="00485865" w:rsidP="00485865">
            <w:pPr>
              <w:spacing w:before="120" w:after="120"/>
              <w:ind w:right="274"/>
              <w:rPr>
                <w:ins w:id="11166" w:author="RoboGarden Team" w:date="2020-02-07T11:50:00Z"/>
                <w:rFonts w:ascii="Open Sans Semibold" w:eastAsia="Open Sans" w:hAnsi="Open Sans Semibold" w:cs="Open Sans Semibold"/>
                <w:color w:val="404040"/>
                <w:sz w:val="24"/>
                <w:szCs w:val="24"/>
              </w:rPr>
            </w:pPr>
            <w:ins w:id="11167" w:author="RoboGarden Team" w:date="2020-02-07T11:50:00Z">
              <w:r w:rsidRPr="00485865">
                <w:rPr>
                  <w:rFonts w:ascii="Open Sans Semibold" w:eastAsia="Open Sans" w:hAnsi="Open Sans Semibold" w:cs="Open Sans Semibold"/>
                  <w:color w:val="404040"/>
                  <w:sz w:val="24"/>
                  <w:szCs w:val="24"/>
                </w:rPr>
                <w:t>Visualization</w:t>
              </w:r>
            </w:ins>
          </w:p>
          <w:p w14:paraId="25D64312" w14:textId="77777777" w:rsidR="00485865" w:rsidRPr="00485865" w:rsidRDefault="00485865" w:rsidP="00485865">
            <w:pPr>
              <w:rPr>
                <w:ins w:id="11168" w:author="RoboGarden Team" w:date="2020-02-07T11:50:00Z"/>
                <w:rFonts w:ascii="Open Sans" w:eastAsia="Open Sans" w:hAnsi="Open Sans" w:cs="Times New Roman"/>
                <w:color w:val="404040"/>
              </w:rPr>
            </w:pPr>
            <w:ins w:id="11169" w:author="RoboGarden Team" w:date="2020-02-07T11:50:00Z">
              <w:r w:rsidRPr="00485865">
                <w:rPr>
                  <w:rFonts w:ascii="Open Sans" w:eastAsia="Open Sans" w:hAnsi="Open Sans" w:cs="Times New Roman"/>
                  <w:color w:val="404040"/>
                </w:rPr>
                <w:t>Data visualization is the act of organizing the data and information in graphical representation.</w:t>
              </w:r>
            </w:ins>
          </w:p>
        </w:tc>
      </w:tr>
    </w:tbl>
    <w:p w14:paraId="1D4C2239" w14:textId="06DAFAA6" w:rsidR="00374341" w:rsidRPr="00374341" w:rsidDel="00485865" w:rsidRDefault="00374341" w:rsidP="00374341">
      <w:pPr>
        <w:spacing w:after="0" w:line="240" w:lineRule="auto"/>
        <w:rPr>
          <w:del w:id="11170" w:author="RoboGarden Team" w:date="2020-02-07T11:49:00Z"/>
          <w:rFonts w:ascii="Open Sans" w:eastAsia="Open Sans" w:hAnsi="Open Sans" w:cs="Times New Roman"/>
          <w:color w:val="404040"/>
        </w:rPr>
      </w:pPr>
    </w:p>
    <w:bookmarkEnd w:id="11153"/>
    <w:p w14:paraId="0CC9AE37" w14:textId="77777777" w:rsidR="00374341" w:rsidRPr="00374341" w:rsidRDefault="00374341" w:rsidP="00374341">
      <w:pPr>
        <w:spacing w:after="0" w:line="240" w:lineRule="auto"/>
        <w:rPr>
          <w:rFonts w:ascii="Open Sans" w:eastAsia="Open Sans" w:hAnsi="Open Sans" w:cs="Times New Roman"/>
          <w:color w:val="404040"/>
        </w:rPr>
      </w:pPr>
    </w:p>
    <w:p w14:paraId="302D2EBA" w14:textId="77777777" w:rsidR="00374341" w:rsidRPr="00374341" w:rsidRDefault="00374341" w:rsidP="00374341">
      <w:pPr>
        <w:spacing w:after="0" w:line="240" w:lineRule="auto"/>
        <w:rPr>
          <w:rFonts w:ascii="Open Sans" w:eastAsia="Open Sans" w:hAnsi="Open Sans" w:cs="Times New Roman"/>
          <w:color w:val="404040"/>
        </w:rPr>
      </w:pPr>
    </w:p>
    <w:p w14:paraId="66CE021D" w14:textId="77777777" w:rsidR="00374341" w:rsidRPr="00374341" w:rsidRDefault="00374341" w:rsidP="00374341">
      <w:pPr>
        <w:spacing w:after="0" w:line="240" w:lineRule="auto"/>
        <w:rPr>
          <w:rFonts w:ascii="Open Sans" w:eastAsia="Open Sans" w:hAnsi="Open Sans" w:cs="Times New Roman"/>
          <w:color w:val="404040"/>
        </w:rPr>
      </w:pPr>
    </w:p>
    <w:p w14:paraId="083412E4" w14:textId="77777777" w:rsidR="00374341" w:rsidRPr="00374341" w:rsidRDefault="00374341" w:rsidP="00374341">
      <w:pPr>
        <w:spacing w:after="0" w:line="240" w:lineRule="auto"/>
        <w:rPr>
          <w:rFonts w:ascii="Open Sans" w:eastAsia="Open Sans" w:hAnsi="Open Sans" w:cs="Times New Roman"/>
          <w:color w:val="404040"/>
        </w:rPr>
      </w:pPr>
      <w:r w:rsidRPr="00374341">
        <w:rPr>
          <w:rFonts w:ascii="Open Sans" w:eastAsia="Open Sans" w:hAnsi="Open Sans" w:cs="Times New Roman"/>
          <w:color w:val="404040"/>
        </w:rPr>
        <w:br w:type="page"/>
      </w:r>
    </w:p>
    <w:p w14:paraId="50C56E13" w14:textId="6A3F7A3F" w:rsidR="00374341" w:rsidRDefault="00374341" w:rsidP="00374341">
      <w:pPr>
        <w:spacing w:before="80" w:after="80" w:line="240" w:lineRule="auto"/>
        <w:outlineLvl w:val="1"/>
        <w:rPr>
          <w:ins w:id="11171" w:author="Fatemeh Yazdanbakhsh Poodeh" w:date="2020-01-30T16:28:00Z"/>
          <w:rFonts w:ascii="Open Sans Semibold" w:eastAsia="Times New Roman" w:hAnsi="Open Sans Semibold" w:cs="Open Sans Semibold"/>
          <w:color w:val="11143F"/>
          <w:sz w:val="28"/>
          <w:szCs w:val="28"/>
        </w:rPr>
      </w:pPr>
      <w:r w:rsidRPr="00374341">
        <w:rPr>
          <w:rFonts w:ascii="Open Sans Semibold" w:eastAsia="Times New Roman" w:hAnsi="Open Sans Semibold" w:cs="Open Sans Semibold"/>
          <w:color w:val="11143F"/>
          <w:sz w:val="28"/>
          <w:szCs w:val="28"/>
        </w:rPr>
        <w:lastRenderedPageBreak/>
        <w:t>Section 2: The Matplotlib Library</w:t>
      </w:r>
      <w:commentRangeStart w:id="11172"/>
      <w:commentRangeEnd w:id="11172"/>
      <w:r>
        <w:rPr>
          <w:rStyle w:val="CommentReference"/>
        </w:rPr>
        <w:commentReference w:id="11172"/>
      </w:r>
    </w:p>
    <w:p w14:paraId="5C39219E" w14:textId="079D1BDD" w:rsidR="00AF0AC9" w:rsidRPr="00374341" w:rsidRDefault="00AF0AC9" w:rsidP="00AF0AC9">
      <w:pPr>
        <w:rPr>
          <w:ins w:id="11173" w:author="Fatemeh Yazdanbakhsh Poodeh" w:date="2020-01-30T16:28:00Z"/>
        </w:rPr>
      </w:pPr>
      <w:ins w:id="11174" w:author="Fatemeh Yazdanbakhsh Poodeh" w:date="2020-01-30T16:28:00Z">
        <w:r>
          <w:t>In this sec</w:t>
        </w:r>
        <w:r w:rsidR="00591997">
          <w:t>tion</w:t>
        </w:r>
      </w:ins>
      <w:ins w:id="11175" w:author="Chantelle Dubois Nishiyama" w:date="2020-02-19T22:52:00Z">
        <w:r w:rsidR="00BD42DF">
          <w:t>,</w:t>
        </w:r>
      </w:ins>
      <w:ins w:id="11176" w:author="Fatemeh Yazdanbakhsh Poodeh" w:date="2020-01-30T16:28:00Z">
        <w:r w:rsidR="00591997">
          <w:t xml:space="preserve"> you will be introduced to </w:t>
        </w:r>
      </w:ins>
      <w:ins w:id="11177" w:author="Fatemeh Yazdanbakhsh Poodeh" w:date="2020-01-30T19:20:00Z">
        <w:r w:rsidR="00591997">
          <w:t>the</w:t>
        </w:r>
      </w:ins>
      <w:ins w:id="11178" w:author="Fatemeh Yazdanbakhsh Poodeh" w:date="2020-01-30T16:28:00Z">
        <w:r>
          <w:t xml:space="preserve"> </w:t>
        </w:r>
        <w:commentRangeStart w:id="11179"/>
        <w:r>
          <w:t xml:space="preserve">Matplotlib </w:t>
        </w:r>
      </w:ins>
      <w:commentRangeEnd w:id="11179"/>
      <w:ins w:id="11180" w:author="Fatemeh Yazdanbakhsh Poodeh" w:date="2020-01-30T19:20:00Z">
        <w:r w:rsidR="00591997">
          <w:rPr>
            <w:rStyle w:val="CommentReference"/>
            <w:color w:val="404040"/>
          </w:rPr>
          <w:commentReference w:id="11179"/>
        </w:r>
      </w:ins>
      <w:ins w:id="11181" w:author="Fatemeh Yazdanbakhsh Poodeh" w:date="2020-01-30T16:28:00Z">
        <w:r>
          <w:t>library that is usefu</w:t>
        </w:r>
        <w:del w:id="11182" w:author="Chantelle Dubois Nishiyama" w:date="2020-02-19T22:52:00Z">
          <w:r w:rsidDel="00BD42DF">
            <w:delText>l</w:delText>
          </w:r>
        </w:del>
        <w:r>
          <w:t xml:space="preserve">l for </w:t>
        </w:r>
      </w:ins>
      <w:ins w:id="11183" w:author="Chantelle Dubois Nishiyama" w:date="2020-02-19T22:52:00Z">
        <w:r w:rsidR="00BD42DF">
          <w:t xml:space="preserve">the purpose of </w:t>
        </w:r>
      </w:ins>
      <w:ins w:id="11184" w:author="Fatemeh Yazdanbakhsh Poodeh" w:date="2020-01-30T16:28:00Z">
        <w:r>
          <w:t>visualization</w:t>
        </w:r>
        <w:del w:id="11185" w:author="Chantelle Dubois Nishiyama" w:date="2020-02-19T22:52:00Z">
          <w:r w:rsidDel="00BD42DF">
            <w:delText xml:space="preserve"> purpose</w:delText>
          </w:r>
        </w:del>
        <w:r>
          <w:t xml:space="preserve">. </w:t>
        </w:r>
      </w:ins>
    </w:p>
    <w:p w14:paraId="2041C33E" w14:textId="77777777" w:rsidR="00AF0AC9" w:rsidRPr="00374341" w:rsidRDefault="00AF0AC9" w:rsidP="00374341">
      <w:pPr>
        <w:spacing w:before="80" w:after="80" w:line="240" w:lineRule="auto"/>
        <w:outlineLvl w:val="1"/>
        <w:rPr>
          <w:rFonts w:ascii="Open Sans Semibold" w:eastAsia="Times New Roman" w:hAnsi="Open Sans Semibold" w:cs="Open Sans Semibold"/>
          <w:color w:val="11143F"/>
          <w:sz w:val="28"/>
          <w:szCs w:val="28"/>
        </w:rPr>
      </w:pPr>
    </w:p>
    <w:tbl>
      <w:tblPr>
        <w:tblStyle w:val="TableGrid8"/>
        <w:tblW w:w="104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Change w:id="11186" w:author="Alexis Handford" w:date="2020-01-22T07:56:00Z">
          <w:tblPr>
            <w:tblStyle w:val="TableGrid8"/>
            <w:tblW w:w="104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PrChange>
      </w:tblPr>
      <w:tblGrid>
        <w:gridCol w:w="90"/>
        <w:gridCol w:w="1350"/>
        <w:gridCol w:w="9000"/>
        <w:tblGridChange w:id="11187">
          <w:tblGrid>
            <w:gridCol w:w="360"/>
            <w:gridCol w:w="360"/>
            <w:gridCol w:w="360"/>
          </w:tblGrid>
        </w:tblGridChange>
      </w:tblGrid>
      <w:tr w:rsidR="00374341" w:rsidRPr="00374341" w14:paraId="167D0404" w14:textId="77777777" w:rsidTr="7449943C">
        <w:trPr>
          <w:trHeight w:val="638"/>
        </w:trPr>
        <w:tc>
          <w:tcPr>
            <w:tcW w:w="90" w:type="dxa"/>
            <w:shd w:val="clear" w:color="auto" w:fill="00B0F0"/>
            <w:vAlign w:val="center"/>
            <w:tcPrChange w:id="11188" w:author="Alexis Handford" w:date="2020-01-22T07:56:00Z">
              <w:tcPr>
                <w:tcW w:w="90" w:type="dxa"/>
                <w:shd w:val="clear" w:color="auto" w:fill="00B0F0"/>
              </w:tcPr>
            </w:tcPrChange>
          </w:tcPr>
          <w:p w14:paraId="411CA00D" w14:textId="77777777" w:rsidR="00374341" w:rsidRPr="00374341" w:rsidRDefault="00374341" w:rsidP="00374341">
            <w:pPr>
              <w:spacing w:before="120" w:after="120"/>
              <w:rPr>
                <w:rFonts w:ascii="Open Sans" w:eastAsia="Open Sans" w:hAnsi="Open Sans" w:cs="Times New Roman"/>
                <w:color w:val="404040"/>
              </w:rPr>
            </w:pPr>
          </w:p>
        </w:tc>
        <w:tc>
          <w:tcPr>
            <w:tcW w:w="1350" w:type="dxa"/>
            <w:shd w:val="clear" w:color="auto" w:fill="D5F4FF"/>
            <w:vAlign w:val="center"/>
            <w:tcPrChange w:id="11189" w:author="Alexis Handford" w:date="2020-01-22T07:56:00Z">
              <w:tcPr>
                <w:tcW w:w="1350" w:type="dxa"/>
                <w:shd w:val="clear" w:color="auto" w:fill="D5F4FF"/>
              </w:tcPr>
            </w:tcPrChange>
          </w:tcPr>
          <w:p w14:paraId="0234E1B4" w14:textId="77777777" w:rsidR="00374341" w:rsidRPr="00374341" w:rsidRDefault="00374341" w:rsidP="00374341">
            <w:pPr>
              <w:spacing w:before="120" w:after="120"/>
              <w:jc w:val="center"/>
              <w:rPr>
                <w:rFonts w:ascii="FontAwesome" w:eastAsia="Open Sans" w:hAnsi="FontAwesome" w:cs="Times New Roman"/>
                <w:color w:val="00B0F0"/>
                <w:sz w:val="120"/>
                <w:szCs w:val="120"/>
              </w:rPr>
            </w:pPr>
            <w:r w:rsidRPr="00374341">
              <w:rPr>
                <w:rFonts w:ascii="FontAwesome" w:eastAsia="Open Sans" w:hAnsi="FontAwesome" w:cs="Times New Roman"/>
                <w:color w:val="00B0F0"/>
                <w:sz w:val="120"/>
                <w:szCs w:val="120"/>
              </w:rPr>
              <w:t></w:t>
            </w:r>
          </w:p>
        </w:tc>
        <w:tc>
          <w:tcPr>
            <w:tcW w:w="9000" w:type="dxa"/>
            <w:shd w:val="clear" w:color="auto" w:fill="D5F4FF"/>
            <w:vAlign w:val="center"/>
            <w:tcPrChange w:id="11190" w:author="Alexis Handford" w:date="2020-01-22T07:56:00Z">
              <w:tcPr>
                <w:tcW w:w="9000" w:type="dxa"/>
                <w:shd w:val="clear" w:color="auto" w:fill="D5F4FF"/>
              </w:tcPr>
            </w:tcPrChange>
          </w:tcPr>
          <w:p w14:paraId="41C354BD" w14:textId="6087A11A" w:rsidR="00374341" w:rsidRPr="00374341" w:rsidRDefault="00A0562A" w:rsidP="00374341">
            <w:pPr>
              <w:spacing w:before="120" w:after="120"/>
              <w:ind w:left="274" w:right="274"/>
              <w:rPr>
                <w:rFonts w:ascii="Open Sans Semibold" w:eastAsia="Open Sans" w:hAnsi="Open Sans Semibold" w:cs="Open Sans Semibold"/>
                <w:color w:val="404040"/>
                <w:sz w:val="24"/>
                <w:szCs w:val="24"/>
              </w:rPr>
            </w:pPr>
            <w:ins w:id="11191" w:author="RoboGarden Team" w:date="2020-01-23T18:37:00Z">
              <w:r>
                <w:rPr>
                  <w:rFonts w:ascii="Open Sans Semibold" w:eastAsia="Open Sans" w:hAnsi="Open Sans Semibold" w:cs="Open Sans Semibold"/>
                  <w:color w:val="404040"/>
                  <w:sz w:val="24"/>
                  <w:szCs w:val="24"/>
                </w:rPr>
                <w:t xml:space="preserve">What is </w:t>
              </w:r>
            </w:ins>
            <w:commentRangeStart w:id="11192"/>
            <w:commentRangeStart w:id="11193"/>
            <w:r w:rsidR="00374341" w:rsidRPr="00374341">
              <w:rPr>
                <w:rFonts w:ascii="Open Sans Semibold" w:eastAsia="Open Sans" w:hAnsi="Open Sans Semibold" w:cs="Open Sans Semibold"/>
                <w:color w:val="404040"/>
                <w:sz w:val="24"/>
                <w:szCs w:val="24"/>
              </w:rPr>
              <w:t>Matplotlib</w:t>
            </w:r>
            <w:commentRangeEnd w:id="11192"/>
            <w:r w:rsidR="00374341">
              <w:rPr>
                <w:rStyle w:val="CommentReference"/>
              </w:rPr>
              <w:commentReference w:id="11192"/>
            </w:r>
            <w:commentRangeEnd w:id="11193"/>
            <w:ins w:id="11194" w:author="Chantelle Dubois Nishiyama" w:date="2020-02-19T22:53:00Z">
              <w:r w:rsidR="00BD42DF">
                <w:rPr>
                  <w:rFonts w:ascii="Open Sans Semibold" w:eastAsia="Open Sans" w:hAnsi="Open Sans Semibold" w:cs="Open Sans Semibold"/>
                  <w:color w:val="404040"/>
                  <w:sz w:val="24"/>
                  <w:szCs w:val="24"/>
                </w:rPr>
                <w:t>?</w:t>
              </w:r>
            </w:ins>
            <w:r w:rsidR="001F7225">
              <w:rPr>
                <w:rStyle w:val="CommentReference"/>
                <w:color w:val="404040"/>
              </w:rPr>
              <w:commentReference w:id="11193"/>
            </w:r>
          </w:p>
          <w:p w14:paraId="7D969FCA" w14:textId="77777777" w:rsidR="00374341" w:rsidRPr="00374341" w:rsidRDefault="00374341" w:rsidP="00374341">
            <w:pPr>
              <w:spacing w:before="120" w:after="120"/>
              <w:ind w:left="274" w:right="274"/>
              <w:rPr>
                <w:rFonts w:ascii="Open Sans" w:eastAsia="Open Sans" w:hAnsi="Open Sans" w:cs="Open Sans"/>
                <w:color w:val="404040"/>
              </w:rPr>
            </w:pPr>
            <w:r w:rsidRPr="00374341">
              <w:rPr>
                <w:rFonts w:ascii="Open Sans" w:eastAsia="Open Sans" w:hAnsi="Open Sans" w:cs="Open Sans"/>
                <w:color w:val="404040"/>
                <w:sz w:val="24"/>
                <w:szCs w:val="24"/>
              </w:rPr>
              <w:t>A massive data Python plotting library that is used to plot and display several types of graphs, each useful for various representations.</w:t>
            </w:r>
          </w:p>
        </w:tc>
      </w:tr>
    </w:tbl>
    <w:p w14:paraId="550FDC34" w14:textId="77777777" w:rsidR="00374341" w:rsidRPr="00374341" w:rsidRDefault="00374341" w:rsidP="00374341">
      <w:pPr>
        <w:spacing w:after="0" w:line="240" w:lineRule="auto"/>
        <w:rPr>
          <w:rFonts w:ascii="Open Sans" w:eastAsia="Open Sans" w:hAnsi="Open Sans" w:cs="Times New Roman"/>
          <w:color w:val="404040"/>
        </w:rPr>
      </w:pPr>
    </w:p>
    <w:tbl>
      <w:tblPr>
        <w:tblStyle w:val="TableGrid8"/>
        <w:tblW w:w="104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Change w:id="11195" w:author="Alicia Romero Lopez" w:date="2020-01-31T09:48:00Z">
          <w:tblPr>
            <w:tblStyle w:val="TableGrid8"/>
            <w:tblW w:w="104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PrChange>
      </w:tblPr>
      <w:tblGrid>
        <w:gridCol w:w="90"/>
        <w:gridCol w:w="1350"/>
        <w:gridCol w:w="9000"/>
        <w:tblGridChange w:id="11196">
          <w:tblGrid>
            <w:gridCol w:w="360"/>
            <w:gridCol w:w="360"/>
            <w:gridCol w:w="360"/>
          </w:tblGrid>
        </w:tblGridChange>
      </w:tblGrid>
      <w:tr w:rsidR="00374341" w:rsidRPr="00374341" w14:paraId="2FCB7B49" w14:textId="77777777" w:rsidTr="51235A2F">
        <w:trPr>
          <w:trHeight w:val="638"/>
        </w:trPr>
        <w:tc>
          <w:tcPr>
            <w:tcW w:w="90" w:type="dxa"/>
            <w:shd w:val="clear" w:color="auto" w:fill="FFC33B"/>
            <w:vAlign w:val="center"/>
            <w:tcPrChange w:id="11197" w:author="Alicia Romero Lopez" w:date="2020-01-31T09:48:00Z">
              <w:tcPr>
                <w:tcW w:w="90" w:type="dxa"/>
                <w:shd w:val="clear" w:color="auto" w:fill="FFC33B"/>
              </w:tcPr>
            </w:tcPrChange>
          </w:tcPr>
          <w:p w14:paraId="5C7F8D0F" w14:textId="77777777" w:rsidR="00374341" w:rsidRPr="00374341" w:rsidRDefault="00374341" w:rsidP="00374341">
            <w:pPr>
              <w:spacing w:before="120" w:after="120"/>
              <w:rPr>
                <w:rFonts w:ascii="Open Sans" w:eastAsia="Open Sans" w:hAnsi="Open Sans" w:cs="Times New Roman"/>
                <w:color w:val="404040"/>
              </w:rPr>
            </w:pPr>
          </w:p>
        </w:tc>
        <w:tc>
          <w:tcPr>
            <w:tcW w:w="1350" w:type="dxa"/>
            <w:shd w:val="clear" w:color="auto" w:fill="FFE8B2"/>
            <w:vAlign w:val="center"/>
            <w:tcPrChange w:id="11198" w:author="Alicia Romero Lopez" w:date="2020-01-31T09:48:00Z">
              <w:tcPr>
                <w:tcW w:w="1350" w:type="dxa"/>
                <w:shd w:val="clear" w:color="auto" w:fill="FFE8B2"/>
              </w:tcPr>
            </w:tcPrChange>
          </w:tcPr>
          <w:p w14:paraId="24534DF2" w14:textId="77777777" w:rsidR="00374341" w:rsidRPr="00374341" w:rsidRDefault="00374341" w:rsidP="00374341">
            <w:pPr>
              <w:spacing w:before="120" w:after="120"/>
              <w:jc w:val="center"/>
              <w:rPr>
                <w:rFonts w:ascii="Open Sans" w:eastAsia="Open Sans" w:hAnsi="Open Sans" w:cs="Times New Roman"/>
                <w:color w:val="404040"/>
              </w:rPr>
            </w:pPr>
            <w:r w:rsidRPr="00374341">
              <w:rPr>
                <w:rFonts w:ascii="Open Sans" w:eastAsia="Open Sans" w:hAnsi="Open Sans" w:cs="Times New Roman"/>
                <w:noProof/>
                <w:color w:val="404040"/>
              </w:rPr>
              <w:drawing>
                <wp:inline distT="0" distB="0" distL="0" distR="0" wp14:anchorId="7F0DCEFA" wp14:editId="4FCA5437">
                  <wp:extent cx="685800" cy="68580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_exclaim-icon.png"/>
                          <pic:cNvPicPr/>
                        </pic:nvPicPr>
                        <pic:blipFill>
                          <a:blip r:embed="rId32">
                            <a:extLst>
                              <a:ext uri="{28A0092B-C50C-407E-A947-70E740481C1C}">
                                <a14:useLocalDpi xmlns:a14="http://schemas.microsoft.com/office/drawing/2010/main" val="0"/>
                              </a:ext>
                            </a:extLst>
                          </a:blip>
                          <a:stretch>
                            <a:fillRect/>
                          </a:stretch>
                        </pic:blipFill>
                        <pic:spPr>
                          <a:xfrm>
                            <a:off x="0" y="0"/>
                            <a:ext cx="685800" cy="685800"/>
                          </a:xfrm>
                          <a:prstGeom prst="rect">
                            <a:avLst/>
                          </a:prstGeom>
                        </pic:spPr>
                      </pic:pic>
                    </a:graphicData>
                  </a:graphic>
                </wp:inline>
              </w:drawing>
            </w:r>
          </w:p>
        </w:tc>
        <w:tc>
          <w:tcPr>
            <w:tcW w:w="9000" w:type="dxa"/>
            <w:shd w:val="clear" w:color="auto" w:fill="FFE8B2"/>
            <w:vAlign w:val="center"/>
            <w:tcPrChange w:id="11199" w:author="Alicia Romero Lopez" w:date="2020-01-31T09:48:00Z">
              <w:tcPr>
                <w:tcW w:w="9000" w:type="dxa"/>
                <w:shd w:val="clear" w:color="auto" w:fill="FFE8B2"/>
              </w:tcPr>
            </w:tcPrChange>
          </w:tcPr>
          <w:p w14:paraId="2AE1FA0F" w14:textId="5C22C327" w:rsidR="00374341" w:rsidRPr="00374341" w:rsidRDefault="00374341" w:rsidP="00374341">
            <w:pPr>
              <w:spacing w:before="120" w:after="120"/>
              <w:ind w:left="274" w:right="274"/>
              <w:rPr>
                <w:rFonts w:ascii="Open Sans Semibold" w:eastAsia="Open Sans" w:hAnsi="Open Sans Semibold" w:cs="Open Sans Semibold"/>
                <w:color w:val="404040"/>
                <w:sz w:val="24"/>
                <w:szCs w:val="24"/>
              </w:rPr>
            </w:pPr>
            <w:commentRangeStart w:id="11200"/>
            <w:del w:id="11201" w:author="RoboGarden Team" w:date="2020-01-23T18:37:00Z">
              <w:r w:rsidRPr="00374341" w:rsidDel="00A0562A">
                <w:rPr>
                  <w:rFonts w:ascii="Open Sans Semibold" w:eastAsia="Open Sans" w:hAnsi="Open Sans Semibold" w:cs="Open Sans Semibold"/>
                  <w:color w:val="404040"/>
                  <w:sz w:val="24"/>
                  <w:szCs w:val="24"/>
                </w:rPr>
                <w:delText>Note that</w:delText>
              </w:r>
              <w:commentRangeEnd w:id="11200"/>
              <w:r w:rsidDel="00A0562A">
                <w:rPr>
                  <w:rStyle w:val="CommentReference"/>
                </w:rPr>
                <w:commentReference w:id="11200"/>
              </w:r>
            </w:del>
            <w:r w:rsidR="007E3639">
              <w:rPr>
                <w:rFonts w:ascii="Open Sans Semibold" w:eastAsia="Open Sans" w:hAnsi="Open Sans Semibold" w:cs="Open Sans Semibold"/>
                <w:color w:val="404040"/>
                <w:sz w:val="24"/>
                <w:szCs w:val="24"/>
              </w:rPr>
              <w:t>Important note abo</w:t>
            </w:r>
            <w:r w:rsidR="006865E5">
              <w:rPr>
                <w:rFonts w:ascii="Open Sans Semibold" w:eastAsia="Open Sans" w:hAnsi="Open Sans Semibold" w:cs="Open Sans Semibold"/>
                <w:color w:val="404040"/>
                <w:sz w:val="24"/>
                <w:szCs w:val="24"/>
              </w:rPr>
              <w:t>ut Matplotlib</w:t>
            </w:r>
            <w:ins w:id="11202" w:author="Chantelle Dubois Nishiyama" w:date="2020-02-19T22:53:00Z">
              <w:r w:rsidR="00BD42DF">
                <w:rPr>
                  <w:rFonts w:ascii="Open Sans Semibold" w:eastAsia="Open Sans" w:hAnsi="Open Sans Semibold" w:cs="Open Sans Semibold"/>
                  <w:color w:val="404040"/>
                  <w:sz w:val="24"/>
                  <w:szCs w:val="24"/>
                </w:rPr>
                <w:t>:</w:t>
              </w:r>
            </w:ins>
          </w:p>
          <w:p w14:paraId="3A42CD51" w14:textId="155B2880" w:rsidR="00374341" w:rsidRPr="00374341" w:rsidRDefault="00374341" w:rsidP="00374341">
            <w:pPr>
              <w:spacing w:before="120" w:after="120"/>
              <w:ind w:left="274" w:right="274"/>
              <w:rPr>
                <w:rFonts w:ascii="Open Sans" w:eastAsia="Open Sans" w:hAnsi="Open Sans" w:cs="Open Sans"/>
                <w:color w:val="404040"/>
              </w:rPr>
            </w:pPr>
            <w:r w:rsidRPr="00374341">
              <w:rPr>
                <w:rFonts w:ascii="Open Sans" w:eastAsia="Open Sans" w:hAnsi="Open Sans" w:cs="Open Sans"/>
                <w:color w:val="404040"/>
                <w:sz w:val="24"/>
                <w:szCs w:val="24"/>
              </w:rPr>
              <w:t xml:space="preserve">Matplotlib contains two different modules, </w:t>
            </w:r>
            <w:ins w:id="11203" w:author="Chantelle Dubois Nishiyama" w:date="2020-02-19T22:53:00Z">
              <w:r w:rsidR="00BD42DF">
                <w:rPr>
                  <w:rFonts w:ascii="Open Sans" w:eastAsia="Open Sans" w:hAnsi="Open Sans" w:cs="Open Sans"/>
                  <w:color w:val="404040"/>
                  <w:sz w:val="24"/>
                  <w:szCs w:val="24"/>
                </w:rPr>
                <w:t>P</w:t>
              </w:r>
            </w:ins>
            <w:del w:id="11204" w:author="Chantelle Dubois Nishiyama" w:date="2020-02-19T22:53:00Z">
              <w:r w:rsidRPr="00374341" w:rsidDel="00BD42DF">
                <w:rPr>
                  <w:rFonts w:ascii="Open Sans" w:eastAsia="Open Sans" w:hAnsi="Open Sans" w:cs="Open Sans"/>
                  <w:color w:val="404040"/>
                  <w:sz w:val="24"/>
                  <w:szCs w:val="24"/>
                </w:rPr>
                <w:delText>p</w:delText>
              </w:r>
            </w:del>
            <w:r w:rsidRPr="00374341">
              <w:rPr>
                <w:rFonts w:ascii="Open Sans" w:eastAsia="Open Sans" w:hAnsi="Open Sans" w:cs="Open Sans"/>
                <w:color w:val="404040"/>
                <w:sz w:val="24"/>
                <w:szCs w:val="24"/>
              </w:rPr>
              <w:t xml:space="preserve">yplot, and </w:t>
            </w:r>
            <w:ins w:id="11205" w:author="Chantelle Dubois Nishiyama" w:date="2020-02-19T22:53:00Z">
              <w:r w:rsidR="00BD42DF">
                <w:rPr>
                  <w:rFonts w:ascii="Open Sans" w:eastAsia="Open Sans" w:hAnsi="Open Sans" w:cs="Open Sans"/>
                  <w:color w:val="404040"/>
                  <w:sz w:val="24"/>
                  <w:szCs w:val="24"/>
                </w:rPr>
                <w:t>P</w:t>
              </w:r>
            </w:ins>
            <w:del w:id="11206" w:author="Chantelle Dubois Nishiyama" w:date="2020-02-19T22:53:00Z">
              <w:r w:rsidRPr="00374341" w:rsidDel="00BD42DF">
                <w:rPr>
                  <w:rFonts w:ascii="Open Sans" w:eastAsia="Open Sans" w:hAnsi="Open Sans" w:cs="Open Sans"/>
                  <w:color w:val="404040"/>
                  <w:sz w:val="24"/>
                  <w:szCs w:val="24"/>
                </w:rPr>
                <w:delText>p</w:delText>
              </w:r>
            </w:del>
            <w:r w:rsidRPr="00374341">
              <w:rPr>
                <w:rFonts w:ascii="Open Sans" w:eastAsia="Open Sans" w:hAnsi="Open Sans" w:cs="Open Sans"/>
                <w:color w:val="404040"/>
                <w:sz w:val="24"/>
                <w:szCs w:val="24"/>
              </w:rPr>
              <w:t xml:space="preserve">ylab. We mainly work with </w:t>
            </w:r>
            <w:ins w:id="11207" w:author="Chantelle Dubois Nishiyama" w:date="2020-02-19T22:53:00Z">
              <w:r w:rsidR="00BD42DF">
                <w:rPr>
                  <w:rFonts w:ascii="Open Sans" w:eastAsia="Open Sans" w:hAnsi="Open Sans" w:cs="Open Sans"/>
                  <w:color w:val="404040"/>
                  <w:sz w:val="24"/>
                  <w:szCs w:val="24"/>
                </w:rPr>
                <w:t>P</w:t>
              </w:r>
            </w:ins>
            <w:del w:id="11208" w:author="Chantelle Dubois Nishiyama" w:date="2020-02-19T22:53:00Z">
              <w:r w:rsidRPr="00374341" w:rsidDel="00BD42DF">
                <w:rPr>
                  <w:rFonts w:ascii="Open Sans" w:eastAsia="Open Sans" w:hAnsi="Open Sans" w:cs="Open Sans"/>
                  <w:color w:val="404040"/>
                  <w:sz w:val="24"/>
                  <w:szCs w:val="24"/>
                </w:rPr>
                <w:delText>p</w:delText>
              </w:r>
            </w:del>
            <w:r w:rsidRPr="00374341">
              <w:rPr>
                <w:rFonts w:ascii="Open Sans" w:eastAsia="Open Sans" w:hAnsi="Open Sans" w:cs="Open Sans"/>
                <w:color w:val="404040"/>
                <w:sz w:val="24"/>
                <w:szCs w:val="24"/>
              </w:rPr>
              <w:t>yplot for representation.</w:t>
            </w:r>
          </w:p>
        </w:tc>
      </w:tr>
    </w:tbl>
    <w:p w14:paraId="2C4577B6" w14:textId="77777777" w:rsidR="00374341" w:rsidRPr="00374341" w:rsidRDefault="00374341" w:rsidP="00374341">
      <w:pPr>
        <w:spacing w:after="0" w:line="240" w:lineRule="auto"/>
        <w:rPr>
          <w:rFonts w:ascii="Open Sans" w:eastAsia="Open Sans" w:hAnsi="Open Sans" w:cs="Times New Roman"/>
          <w:color w:val="404040"/>
        </w:rPr>
      </w:pPr>
    </w:p>
    <w:p w14:paraId="000E52F1" w14:textId="77777777" w:rsidR="00374341" w:rsidRPr="00374341" w:rsidRDefault="00374341" w:rsidP="00374341">
      <w:pPr>
        <w:spacing w:before="120" w:after="120"/>
        <w:outlineLvl w:val="2"/>
        <w:rPr>
          <w:rFonts w:ascii="Open Sans Semibold" w:eastAsia="Open Sans" w:hAnsi="Open Sans Semibold" w:cs="Open Sans Semibold"/>
          <w:color w:val="11143F"/>
          <w:sz w:val="25"/>
          <w:szCs w:val="25"/>
        </w:rPr>
      </w:pPr>
      <w:r w:rsidRPr="00374341">
        <w:rPr>
          <w:rFonts w:ascii="Open Sans Semibold" w:eastAsia="Open Sans" w:hAnsi="Open Sans Semibold" w:cs="Open Sans Semibold"/>
          <w:color w:val="11143F"/>
          <w:sz w:val="25"/>
          <w:szCs w:val="25"/>
        </w:rPr>
        <w:t>Installing the Library</w:t>
      </w:r>
      <w:commentRangeStart w:id="11209"/>
      <w:commentRangeEnd w:id="11209"/>
      <w:r>
        <w:rPr>
          <w:rStyle w:val="CommentReference"/>
        </w:rPr>
        <w:commentReference w:id="11209"/>
      </w:r>
    </w:p>
    <w:tbl>
      <w:tblPr>
        <w:tblStyle w:val="TableGrid8"/>
        <w:tblW w:w="10440" w:type="dxa"/>
        <w:tblInd w:w="-5" w:type="dxa"/>
        <w:tblBorders>
          <w:top w:val="single" w:sz="4" w:space="0" w:color="DBDBDB"/>
          <w:left w:val="single" w:sz="4" w:space="0" w:color="DBDBDB"/>
          <w:bottom w:val="single" w:sz="4" w:space="0" w:color="DBDBDB"/>
          <w:right w:val="single" w:sz="4" w:space="0" w:color="DBDBDB"/>
          <w:insideH w:val="none" w:sz="0" w:space="0" w:color="auto"/>
          <w:insideV w:val="none" w:sz="0" w:space="0" w:color="auto"/>
        </w:tblBorders>
        <w:tblLayout w:type="fixed"/>
        <w:tblCellMar>
          <w:left w:w="115" w:type="dxa"/>
          <w:right w:w="115" w:type="dxa"/>
        </w:tblCellMar>
        <w:tblLook w:val="04A0" w:firstRow="1" w:lastRow="0" w:firstColumn="1" w:lastColumn="0" w:noHBand="0" w:noVBand="1"/>
      </w:tblPr>
      <w:tblGrid>
        <w:gridCol w:w="10440"/>
        <w:tblGridChange w:id="11210">
          <w:tblGrid>
            <w:gridCol w:w="90"/>
            <w:gridCol w:w="15"/>
            <w:gridCol w:w="360"/>
            <w:gridCol w:w="9975"/>
          </w:tblGrid>
        </w:tblGridChange>
      </w:tblGrid>
      <w:tr w:rsidR="00374341" w:rsidRPr="00374341" w14:paraId="089D95F1" w14:textId="77777777" w:rsidTr="51235A2F">
        <w:trPr>
          <w:cantSplit/>
          <w:trHeight w:val="420"/>
        </w:trPr>
        <w:tc>
          <w:tcPr>
            <w:tcW w:w="10440" w:type="dxa"/>
            <w:shd w:val="clear" w:color="auto" w:fill="FAFAFA"/>
          </w:tcPr>
          <w:p w14:paraId="4090A884" w14:textId="33A647F8" w:rsidR="00374341" w:rsidRPr="00374341" w:rsidRDefault="00374341" w:rsidP="00374341">
            <w:pPr>
              <w:spacing w:before="120" w:after="120"/>
              <w:outlineLvl w:val="2"/>
              <w:rPr>
                <w:rFonts w:ascii="Open Sans Semibold" w:eastAsia="Open Sans" w:hAnsi="Open Sans Semibold" w:cs="Open Sans Semibold"/>
                <w:color w:val="11143F"/>
              </w:rPr>
            </w:pPr>
            <w:commentRangeStart w:id="11211"/>
            <w:commentRangeStart w:id="11212"/>
            <w:r w:rsidRPr="00374341">
              <w:rPr>
                <w:rFonts w:ascii="Open Sans Semibold" w:eastAsia="Open Sans" w:hAnsi="Open Sans Semibold" w:cs="Open Sans Semibold"/>
                <w:color w:val="11143F"/>
              </w:rPr>
              <w:t xml:space="preserve">How </w:t>
            </w:r>
            <w:ins w:id="11213" w:author="Chantelle Dubois Nishiyama" w:date="2020-02-19T22:53:00Z">
              <w:r w:rsidR="00BD42DF">
                <w:rPr>
                  <w:rFonts w:ascii="Open Sans Semibold" w:eastAsia="Open Sans" w:hAnsi="Open Sans Semibold" w:cs="Open Sans Semibold"/>
                  <w:color w:val="11143F"/>
                </w:rPr>
                <w:t>do you</w:t>
              </w:r>
            </w:ins>
            <w:del w:id="11214" w:author="Chantelle Dubois Nishiyama" w:date="2020-02-19T22:53:00Z">
              <w:r w:rsidRPr="00374341" w:rsidDel="00BD42DF">
                <w:rPr>
                  <w:rFonts w:ascii="Open Sans Semibold" w:eastAsia="Open Sans" w:hAnsi="Open Sans Semibold" w:cs="Open Sans Semibold"/>
                  <w:color w:val="11143F"/>
                </w:rPr>
                <w:delText>to</w:delText>
              </w:r>
            </w:del>
            <w:r w:rsidRPr="00374341">
              <w:rPr>
                <w:rFonts w:ascii="Open Sans Semibold" w:eastAsia="Open Sans" w:hAnsi="Open Sans Semibold" w:cs="Open Sans Semibold"/>
                <w:color w:val="11143F"/>
              </w:rPr>
              <w:t xml:space="preserve"> install Matplotlib on Python?</w:t>
            </w:r>
            <w:commentRangeEnd w:id="11211"/>
            <w:r>
              <w:rPr>
                <w:rStyle w:val="CommentReference"/>
              </w:rPr>
              <w:commentReference w:id="11211"/>
            </w:r>
            <w:commentRangeEnd w:id="11212"/>
            <w:r w:rsidR="00A0562A">
              <w:rPr>
                <w:rStyle w:val="CommentReference"/>
                <w:color w:val="404040"/>
              </w:rPr>
              <w:commentReference w:id="11212"/>
            </w:r>
          </w:p>
        </w:tc>
      </w:tr>
      <w:tr w:rsidR="00374341" w:rsidRPr="00374341" w14:paraId="204966EF" w14:textId="77777777" w:rsidTr="51235A2F">
        <w:trPr>
          <w:cantSplit/>
          <w:trHeight w:val="419"/>
        </w:trPr>
        <w:tc>
          <w:tcPr>
            <w:tcW w:w="10440" w:type="dxa"/>
            <w:shd w:val="clear" w:color="auto" w:fill="FAFAFA"/>
          </w:tcPr>
          <w:p w14:paraId="208DF254" w14:textId="0948FA98" w:rsidR="00374341" w:rsidRPr="00374341" w:rsidRDefault="00374341" w:rsidP="00374341">
            <w:pPr>
              <w:spacing w:before="180" w:after="180"/>
              <w:rPr>
                <w:rFonts w:ascii="Open Sans" w:eastAsia="Open Sans" w:hAnsi="Open Sans" w:cs="Times New Roman"/>
                <w:sz w:val="24"/>
                <w:szCs w:val="24"/>
              </w:rPr>
            </w:pPr>
            <w:r w:rsidRPr="00374341">
              <w:rPr>
                <w:rFonts w:ascii="Open Sans" w:eastAsia="Open Sans" w:hAnsi="Open Sans" w:cs="Times New Roman"/>
                <w:sz w:val="24"/>
                <w:szCs w:val="24"/>
              </w:rPr>
              <w:t xml:space="preserve">To install the </w:t>
            </w:r>
            <w:ins w:id="11215" w:author="Chantelle Dubois Nishiyama" w:date="2020-02-19T22:53:00Z">
              <w:r w:rsidR="00BD42DF">
                <w:rPr>
                  <w:rFonts w:ascii="Open Sans" w:eastAsia="Open Sans" w:hAnsi="Open Sans" w:cs="Times New Roman"/>
                  <w:sz w:val="24"/>
                  <w:szCs w:val="24"/>
                </w:rPr>
                <w:t>M</w:t>
              </w:r>
            </w:ins>
            <w:del w:id="11216" w:author="Chantelle Dubois Nishiyama" w:date="2020-02-19T22:53:00Z">
              <w:r w:rsidRPr="00374341" w:rsidDel="00BD42DF">
                <w:rPr>
                  <w:rFonts w:ascii="Open Sans" w:eastAsia="Open Sans" w:hAnsi="Open Sans" w:cs="Times New Roman"/>
                  <w:sz w:val="24"/>
                  <w:szCs w:val="24"/>
                </w:rPr>
                <w:delText>m</w:delText>
              </w:r>
            </w:del>
            <w:r w:rsidRPr="00374341">
              <w:rPr>
                <w:rFonts w:ascii="Open Sans" w:eastAsia="Open Sans" w:hAnsi="Open Sans" w:cs="Times New Roman"/>
                <w:sz w:val="24"/>
                <w:szCs w:val="24"/>
              </w:rPr>
              <w:t>atplotlib library on your machine, type the following command on your terminal.</w:t>
            </w:r>
          </w:p>
          <w:p w14:paraId="009647B4" w14:textId="5B43D58E" w:rsidR="00374341" w:rsidRPr="00374341" w:rsidRDefault="00374341" w:rsidP="00374341">
            <w:pPr>
              <w:shd w:val="clear" w:color="auto" w:fill="BFBFBF"/>
              <w:wordWrap w:val="0"/>
              <w:spacing w:after="200"/>
              <w:rPr>
                <w:rFonts w:ascii="Consolas" w:eastAsia="Open Sans" w:hAnsi="Consolas" w:cs="Times New Roman"/>
                <w:szCs w:val="24"/>
              </w:rPr>
            </w:pPr>
            <w:r w:rsidRPr="00374341">
              <w:rPr>
                <w:rFonts w:ascii="Consolas" w:eastAsia="Open Sans" w:hAnsi="Consolas" w:cs="Times New Roman"/>
                <w:szCs w:val="24"/>
              </w:rPr>
              <w:t>pip install matplotlib</w:t>
            </w:r>
          </w:p>
        </w:tc>
      </w:tr>
      <w:tr w:rsidR="00374341" w:rsidRPr="00374341" w14:paraId="577B2064" w14:textId="77777777" w:rsidTr="51235A2F">
        <w:tblPrEx>
          <w:tblW w:w="10440" w:type="dxa"/>
          <w:tblInd w:w="-5" w:type="dxa"/>
          <w:tblBorders>
            <w:top w:val="single" w:sz="4" w:space="0" w:color="DBDBDB"/>
            <w:left w:val="single" w:sz="4" w:space="0" w:color="DBDBDB"/>
            <w:bottom w:val="single" w:sz="4" w:space="0" w:color="DBDBDB"/>
            <w:right w:val="single" w:sz="4" w:space="0" w:color="DBDBDB"/>
            <w:insideH w:val="none" w:sz="0" w:space="0" w:color="auto"/>
            <w:insideV w:val="none" w:sz="0" w:space="0" w:color="auto"/>
          </w:tblBorders>
          <w:tblLayout w:type="fixed"/>
          <w:tblCellMar>
            <w:left w:w="115" w:type="dxa"/>
            <w:right w:w="115" w:type="dxa"/>
          </w:tblCellMar>
          <w:tblPrExChange w:id="11217" w:author="Alicia Romero Lopez" w:date="2020-01-31T09:48:00Z">
            <w:tblPrEx>
              <w:tblW w:w="10440" w:type="dxa"/>
              <w:tblInd w:w="-5" w:type="dxa"/>
              <w:tblBorders>
                <w:top w:val="single" w:sz="4" w:space="0" w:color="DBDBDB"/>
                <w:left w:val="single" w:sz="4" w:space="0" w:color="DBDBDB"/>
                <w:bottom w:val="single" w:sz="4" w:space="0" w:color="DBDBDB"/>
                <w:right w:val="single" w:sz="4" w:space="0" w:color="DBDBDB"/>
                <w:insideH w:val="none" w:sz="0" w:space="0" w:color="auto"/>
                <w:insideV w:val="none" w:sz="0" w:space="0" w:color="auto"/>
              </w:tblBorders>
              <w:tblLayout w:type="fixed"/>
              <w:tblCellMar>
                <w:left w:w="115" w:type="dxa"/>
                <w:right w:w="115" w:type="dxa"/>
              </w:tblCellMar>
            </w:tblPrEx>
          </w:tblPrExChange>
        </w:tblPrEx>
        <w:trPr>
          <w:cantSplit/>
          <w:trHeight w:val="419"/>
          <w:trPrChange w:id="11218" w:author="Alicia Romero Lopez" w:date="2020-01-31T09:48:00Z">
            <w:trPr>
              <w:gridBefore w:val="2"/>
              <w:gridAfter w:val="0"/>
            </w:trPr>
          </w:trPrChange>
        </w:trPr>
        <w:tc>
          <w:tcPr>
            <w:tcW w:w="10440" w:type="dxa"/>
            <w:tc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tcBorders>
            <w:shd w:val="clear" w:color="auto" w:fill="FAFAFA"/>
            <w:vAlign w:val="center"/>
            <w:tcPrChange w:id="11219" w:author="Alicia Romero Lopez" w:date="2020-01-31T09:48:00Z">
              <w:tcPr>
                <w:tcW w:w="10440" w:type="dxa"/>
                <w:shd w:val="clear" w:color="auto" w:fill="FAFAFA"/>
              </w:tcPr>
            </w:tcPrChange>
          </w:tcPr>
          <w:p w14:paraId="54649E26" w14:textId="1F217901" w:rsidR="00025779" w:rsidRDefault="00025779">
            <w:pPr>
              <w:spacing w:before="120" w:after="120"/>
              <w:outlineLvl w:val="2"/>
              <w:rPr>
                <w:ins w:id="11220" w:author="RoboGarden Team" w:date="2020-01-24T02:21:00Z"/>
                <w:noProof/>
              </w:rPr>
              <w:pPrChange w:id="11221" w:author="Fatemeh Yazdanbakhsh Poodeh" w:date="2020-01-24T02:21:00Z">
                <w:pPr>
                  <w:spacing w:before="120" w:after="120"/>
                  <w:jc w:val="center"/>
                  <w:outlineLvl w:val="2"/>
                </w:pPr>
              </w:pPrChange>
            </w:pPr>
            <w:ins w:id="11222" w:author="RoboGarden Team" w:date="2020-01-24T02:21:00Z">
              <w:r>
                <w:rPr>
                  <w:rFonts w:ascii="Consolas" w:hAnsi="Consolas"/>
                  <w:color w:val="404040"/>
                </w:rPr>
                <w:t xml:space="preserve">For package installation Guide. See Anaconda installation guide </w:t>
              </w:r>
              <w:r w:rsidRPr="00C315A1">
                <w:rPr>
                  <w:rFonts w:ascii="Consolas" w:hAnsi="Consolas"/>
                  <w:color w:val="0070C0"/>
                  <w:u w:val="single"/>
                </w:rPr>
                <w:t>Here</w:t>
              </w:r>
            </w:ins>
          </w:p>
          <w:p w14:paraId="3313F16C" w14:textId="4B57CBF1" w:rsidR="00025779" w:rsidRDefault="00485865">
            <w:pPr>
              <w:pStyle w:val="NoSpacing"/>
              <w:rPr>
                <w:ins w:id="11223" w:author="RoboGarden Team" w:date="2020-01-24T02:21:00Z"/>
              </w:rPr>
              <w:pPrChange w:id="11224" w:author="Fatemeh Yazdanbakhsh Poodeh" w:date="2020-02-07T12:04:00Z">
                <w:pPr>
                  <w:spacing w:before="120" w:after="120"/>
                  <w:jc w:val="center"/>
                  <w:outlineLvl w:val="2"/>
                </w:pPr>
              </w:pPrChange>
            </w:pPr>
            <w:ins w:id="11225" w:author="RoboGarden Team" w:date="2020-02-07T12:04:00Z">
              <w:r>
                <w:rPr>
                  <w:color w:val="404040"/>
                </w:rPr>
                <w:t xml:space="preserve">Citation: RoboGarden Course Resources </w:t>
              </w:r>
              <w:r w:rsidRPr="00E06DF7">
                <w:t>Copyright 2019</w:t>
              </w:r>
            </w:ins>
          </w:p>
          <w:p w14:paraId="3AFEAE8D" w14:textId="076D00F5" w:rsidR="00374341" w:rsidRPr="00374341" w:rsidRDefault="00825A96" w:rsidP="00374341">
            <w:pPr>
              <w:spacing w:before="120" w:after="120"/>
              <w:jc w:val="center"/>
              <w:outlineLvl w:val="2"/>
              <w:rPr>
                <w:rFonts w:ascii="Open Sans" w:eastAsia="Open Sans" w:hAnsi="Open Sans" w:cs="Times New Roman"/>
                <w:noProof/>
                <w:color w:val="404040"/>
              </w:rPr>
            </w:pPr>
            <w:r>
              <w:rPr>
                <w:noProof/>
              </w:rPr>
              <w:drawing>
                <wp:inline distT="0" distB="0" distL="0" distR="0" wp14:anchorId="3D13038F" wp14:editId="31182C6C">
                  <wp:extent cx="6483350" cy="2897505"/>
                  <wp:effectExtent l="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483350" cy="2897505"/>
                          </a:xfrm>
                          <a:prstGeom prst="rect">
                            <a:avLst/>
                          </a:prstGeom>
                          <a:noFill/>
                          <a:ln>
                            <a:noFill/>
                          </a:ln>
                        </pic:spPr>
                      </pic:pic>
                    </a:graphicData>
                  </a:graphic>
                </wp:inline>
              </w:drawing>
            </w:r>
          </w:p>
        </w:tc>
      </w:tr>
      <w:tr w:rsidR="00266F11" w:rsidRPr="00374341" w14:paraId="6A740F8B" w14:textId="77777777" w:rsidTr="51235A2F">
        <w:tblPrEx>
          <w:tblW w:w="10440" w:type="dxa"/>
          <w:tblInd w:w="-5" w:type="dxa"/>
          <w:tblBorders>
            <w:top w:val="single" w:sz="4" w:space="0" w:color="DBDBDB"/>
            <w:left w:val="single" w:sz="4" w:space="0" w:color="DBDBDB"/>
            <w:bottom w:val="single" w:sz="4" w:space="0" w:color="DBDBDB"/>
            <w:right w:val="single" w:sz="4" w:space="0" w:color="DBDBDB"/>
            <w:insideH w:val="none" w:sz="0" w:space="0" w:color="auto"/>
            <w:insideV w:val="none" w:sz="0" w:space="0" w:color="auto"/>
          </w:tblBorders>
          <w:tblLayout w:type="fixed"/>
          <w:tblCellMar>
            <w:left w:w="115" w:type="dxa"/>
            <w:right w:w="115" w:type="dxa"/>
          </w:tblCellMar>
          <w:tblPrExChange w:id="11226" w:author="Alicia Romero Lopez" w:date="2020-01-31T09:48:00Z">
            <w:tblPrEx>
              <w:tblW w:w="10440" w:type="dxa"/>
              <w:tblInd w:w="-5" w:type="dxa"/>
              <w:tblBorders>
                <w:top w:val="single" w:sz="4" w:space="0" w:color="DBDBDB"/>
                <w:left w:val="single" w:sz="4" w:space="0" w:color="DBDBDB"/>
                <w:bottom w:val="single" w:sz="4" w:space="0" w:color="DBDBDB"/>
                <w:right w:val="single" w:sz="4" w:space="0" w:color="DBDBDB"/>
                <w:insideH w:val="none" w:sz="0" w:space="0" w:color="auto"/>
                <w:insideV w:val="none" w:sz="0" w:space="0" w:color="auto"/>
              </w:tblBorders>
              <w:tblLayout w:type="fixed"/>
              <w:tblCellMar>
                <w:left w:w="115" w:type="dxa"/>
                <w:right w:w="115" w:type="dxa"/>
              </w:tblCellMar>
            </w:tblPrEx>
          </w:tblPrExChange>
        </w:tblPrEx>
        <w:trPr>
          <w:cantSplit/>
          <w:trHeight w:val="419"/>
          <w:ins w:id="11227" w:author="RoboGarden Team" w:date="2020-01-24T02:23:00Z"/>
          <w:trPrChange w:id="11228" w:author="Alicia Romero Lopez" w:date="2020-01-31T09:48:00Z">
            <w:trPr>
              <w:gridBefore w:val="1"/>
              <w:gridAfter w:val="0"/>
            </w:trPr>
          </w:trPrChange>
        </w:trPr>
        <w:tc>
          <w:tcPr>
            <w:tcW w:w="10440" w:type="dxa"/>
            <w:tc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tcBorders>
            <w:shd w:val="clear" w:color="auto" w:fill="FAFAFA"/>
            <w:vAlign w:val="center"/>
            <w:tcPrChange w:id="11229" w:author="Alicia Romero Lopez" w:date="2020-01-31T09:48:00Z">
              <w:tcPr>
                <w:tcW w:w="10440" w:type="dxa"/>
                <w:shd w:val="clear" w:color="auto" w:fill="FAFAFA"/>
              </w:tcPr>
            </w:tcPrChange>
          </w:tcPr>
          <w:p w14:paraId="15293F74" w14:textId="77777777" w:rsidR="00266F11" w:rsidRDefault="00266F11" w:rsidP="00025779">
            <w:pPr>
              <w:spacing w:before="120" w:after="120"/>
              <w:outlineLvl w:val="2"/>
              <w:rPr>
                <w:ins w:id="11230" w:author="RoboGarden Team" w:date="2020-01-24T02:23:00Z"/>
                <w:rFonts w:ascii="Consolas" w:hAnsi="Consolas"/>
                <w:color w:val="404040"/>
              </w:rPr>
            </w:pPr>
          </w:p>
        </w:tc>
      </w:tr>
    </w:tbl>
    <w:p w14:paraId="2996714C" w14:textId="77777777" w:rsidR="00374341" w:rsidRPr="00374341" w:rsidRDefault="00374341" w:rsidP="00374341">
      <w:pPr>
        <w:spacing w:before="120" w:after="0" w:line="240" w:lineRule="auto"/>
        <w:rPr>
          <w:rFonts w:ascii="Open Sans" w:eastAsia="Open Sans" w:hAnsi="Open Sans" w:cs="Times New Roman"/>
          <w:color w:val="404040"/>
        </w:rPr>
      </w:pPr>
    </w:p>
    <w:p w14:paraId="0B8549B4" w14:textId="77777777" w:rsidR="00374341" w:rsidRPr="00374341" w:rsidRDefault="00374341" w:rsidP="00374341">
      <w:pPr>
        <w:spacing w:before="120" w:after="120"/>
        <w:outlineLvl w:val="2"/>
        <w:rPr>
          <w:rFonts w:ascii="Open Sans Semibold" w:eastAsia="Open Sans" w:hAnsi="Open Sans Semibold" w:cs="Open Sans Semibold"/>
          <w:color w:val="11143F"/>
          <w:sz w:val="25"/>
          <w:szCs w:val="25"/>
        </w:rPr>
      </w:pPr>
      <w:r w:rsidRPr="00374341">
        <w:rPr>
          <w:rFonts w:ascii="Open Sans Semibold" w:eastAsia="Open Sans" w:hAnsi="Open Sans Semibold" w:cs="Open Sans Semibold"/>
          <w:color w:val="11143F"/>
          <w:sz w:val="25"/>
          <w:szCs w:val="25"/>
        </w:rPr>
        <w:t xml:space="preserve">Importing the Library </w:t>
      </w:r>
    </w:p>
    <w:tbl>
      <w:tblPr>
        <w:tblStyle w:val="TableGrid8"/>
        <w:tblW w:w="10440" w:type="dxa"/>
        <w:tblInd w:w="-5" w:type="dxa"/>
        <w:tblBorders>
          <w:top w:val="single" w:sz="4" w:space="0" w:color="DBDBDB"/>
          <w:left w:val="single" w:sz="4" w:space="0" w:color="DBDBDB"/>
          <w:bottom w:val="single" w:sz="4" w:space="0" w:color="DBDBDB"/>
          <w:right w:val="single" w:sz="4" w:space="0" w:color="DBDBDB"/>
          <w:insideH w:val="none" w:sz="0" w:space="0" w:color="auto"/>
          <w:insideV w:val="none" w:sz="0" w:space="0" w:color="auto"/>
        </w:tblBorders>
        <w:tblLayout w:type="fixed"/>
        <w:tblCellMar>
          <w:left w:w="115" w:type="dxa"/>
          <w:right w:w="115" w:type="dxa"/>
        </w:tblCellMar>
        <w:tblLook w:val="04A0" w:firstRow="1" w:lastRow="0" w:firstColumn="1" w:lastColumn="0" w:noHBand="0" w:noVBand="1"/>
        <w:tblPrChange w:id="11231" w:author="Alicia Romero Lopez" w:date="2020-01-31T08:59:00Z">
          <w:tblPr>
            <w:tblStyle w:val="TableGrid8"/>
            <w:tblW w:w="10440" w:type="dxa"/>
            <w:tblInd w:w="-5" w:type="dxa"/>
            <w:tblBorders>
              <w:top w:val="single" w:sz="4" w:space="0" w:color="DBDBDB"/>
              <w:left w:val="single" w:sz="4" w:space="0" w:color="DBDBDB"/>
              <w:bottom w:val="single" w:sz="4" w:space="0" w:color="DBDBDB"/>
              <w:right w:val="single" w:sz="4" w:space="0" w:color="DBDBDB"/>
              <w:insideH w:val="none" w:sz="0" w:space="0" w:color="auto"/>
              <w:insideV w:val="none" w:sz="0" w:space="0" w:color="auto"/>
            </w:tblBorders>
            <w:tblLayout w:type="fixed"/>
            <w:tblCellMar>
              <w:left w:w="115" w:type="dxa"/>
              <w:right w:w="115" w:type="dxa"/>
            </w:tblCellMar>
            <w:tblLook w:val="04A0" w:firstRow="1" w:lastRow="0" w:firstColumn="1" w:lastColumn="0" w:noHBand="0" w:noVBand="1"/>
          </w:tblPr>
        </w:tblPrChange>
      </w:tblPr>
      <w:tblGrid>
        <w:gridCol w:w="270"/>
        <w:gridCol w:w="9900"/>
        <w:gridCol w:w="270"/>
        <w:tblGridChange w:id="11232">
          <w:tblGrid>
            <w:gridCol w:w="55"/>
            <w:gridCol w:w="215"/>
            <w:gridCol w:w="865"/>
            <w:gridCol w:w="9035"/>
            <w:gridCol w:w="270"/>
          </w:tblGrid>
        </w:tblGridChange>
      </w:tblGrid>
      <w:tr w:rsidR="00374341" w:rsidRPr="00374341" w14:paraId="457FC543" w14:textId="77777777" w:rsidTr="0C68A7E5">
        <w:trPr>
          <w:cantSplit/>
          <w:trHeight w:val="420"/>
          <w:trPrChange w:id="11233" w:author="Alicia Romero Lopez" w:date="2020-01-31T08:59:00Z">
            <w:trPr>
              <w:gridBefore w:val="1"/>
              <w:gridAfter w:val="0"/>
            </w:trPr>
          </w:trPrChange>
        </w:trPr>
        <w:tc>
          <w:tcPr>
            <w:tcW w:w="10440" w:type="dxa"/>
            <w:gridSpan w:val="3"/>
            <w:shd w:val="clear" w:color="auto" w:fill="FAFAFA"/>
            <w:tcPrChange w:id="11234" w:author="Alicia Romero Lopez" w:date="2020-01-31T08:59:00Z">
              <w:tcPr>
                <w:tcW w:w="10440" w:type="dxa"/>
                <w:gridSpan w:val="2"/>
                <w:shd w:val="clear" w:color="auto" w:fill="FAFAFA"/>
              </w:tcPr>
            </w:tcPrChange>
          </w:tcPr>
          <w:p w14:paraId="136930BF" w14:textId="1A9DC770" w:rsidR="00374341" w:rsidRPr="00374341" w:rsidRDefault="00374341" w:rsidP="00374341">
            <w:pPr>
              <w:spacing w:before="120" w:after="120"/>
              <w:outlineLvl w:val="2"/>
              <w:rPr>
                <w:rFonts w:ascii="Open Sans Semibold" w:eastAsia="Open Sans" w:hAnsi="Open Sans Semibold" w:cs="Open Sans Semibold"/>
                <w:color w:val="11143F"/>
              </w:rPr>
            </w:pPr>
            <w:r w:rsidRPr="00374341">
              <w:rPr>
                <w:rFonts w:ascii="Open Sans Semibold" w:eastAsia="Open Sans" w:hAnsi="Open Sans Semibold" w:cs="Open Sans Semibold"/>
                <w:color w:val="11143F"/>
              </w:rPr>
              <w:t xml:space="preserve">How </w:t>
            </w:r>
            <w:ins w:id="11235" w:author="Chantelle Dubois Nishiyama" w:date="2020-02-19T22:53:00Z">
              <w:r w:rsidR="00BD42DF">
                <w:rPr>
                  <w:rFonts w:ascii="Open Sans Semibold" w:eastAsia="Open Sans" w:hAnsi="Open Sans Semibold" w:cs="Open Sans Semibold"/>
                  <w:color w:val="11143F"/>
                </w:rPr>
                <w:t xml:space="preserve">do you </w:t>
              </w:r>
            </w:ins>
            <w:del w:id="11236" w:author="Chantelle Dubois Nishiyama" w:date="2020-02-19T22:53:00Z">
              <w:r w:rsidRPr="00374341" w:rsidDel="00BD42DF">
                <w:rPr>
                  <w:rFonts w:ascii="Open Sans Semibold" w:eastAsia="Open Sans" w:hAnsi="Open Sans Semibold" w:cs="Open Sans Semibold"/>
                  <w:color w:val="11143F"/>
                </w:rPr>
                <w:delText xml:space="preserve">to </w:delText>
              </w:r>
            </w:del>
            <w:r w:rsidRPr="00374341">
              <w:rPr>
                <w:rFonts w:ascii="Open Sans Semibold" w:eastAsia="Open Sans" w:hAnsi="Open Sans Semibold" w:cs="Open Sans Semibold"/>
                <w:color w:val="11143F"/>
              </w:rPr>
              <w:t>import the library in the code?</w:t>
            </w:r>
          </w:p>
        </w:tc>
      </w:tr>
      <w:tr w:rsidR="00374341" w:rsidRPr="00374341" w14:paraId="6399B867" w14:textId="77777777" w:rsidTr="0C68A7E5">
        <w:trPr>
          <w:cantSplit/>
          <w:trHeight w:val="419"/>
          <w:trPrChange w:id="11237" w:author="Alicia Romero Lopez" w:date="2020-01-31T08:59:00Z">
            <w:trPr>
              <w:gridBefore w:val="1"/>
              <w:gridAfter w:val="0"/>
            </w:trPr>
          </w:trPrChange>
        </w:trPr>
        <w:tc>
          <w:tcPr>
            <w:tcW w:w="10440" w:type="dxa"/>
            <w:gridSpan w:val="3"/>
            <w:shd w:val="clear" w:color="auto" w:fill="FAFAFA"/>
            <w:tcPrChange w:id="11238" w:author="Alicia Romero Lopez" w:date="2020-01-31T08:59:00Z">
              <w:tcPr>
                <w:tcW w:w="10440" w:type="dxa"/>
                <w:gridSpan w:val="2"/>
                <w:shd w:val="clear" w:color="auto" w:fill="FAFAFA"/>
              </w:tcPr>
            </w:tcPrChange>
          </w:tcPr>
          <w:p w14:paraId="51BF65D1" w14:textId="23B8F665" w:rsidR="00374341" w:rsidRPr="00374341" w:rsidRDefault="00374341" w:rsidP="00374341">
            <w:pPr>
              <w:spacing w:before="180" w:after="180"/>
              <w:rPr>
                <w:rFonts w:ascii="Open Sans" w:eastAsia="Open Sans" w:hAnsi="Open Sans" w:cs="Times New Roman"/>
                <w:color w:val="7F7F7F"/>
                <w:sz w:val="24"/>
                <w:szCs w:val="24"/>
              </w:rPr>
            </w:pPr>
            <w:r w:rsidRPr="00374341">
              <w:rPr>
                <w:rFonts w:ascii="Open Sans" w:eastAsia="Open Sans" w:hAnsi="Open Sans" w:cs="Times New Roman"/>
                <w:color w:val="7F7F7F"/>
                <w:sz w:val="24"/>
                <w:szCs w:val="24"/>
              </w:rPr>
              <w:t xml:space="preserve">After installing the </w:t>
            </w:r>
            <w:r w:rsidRPr="00374341">
              <w:rPr>
                <w:rFonts w:ascii="Consolas" w:eastAsia="Open Sans" w:hAnsi="Consolas" w:cs="Times New Roman"/>
                <w:color w:val="7F7F7F"/>
                <w:szCs w:val="24"/>
              </w:rPr>
              <w:t>matplotlib</w:t>
            </w:r>
            <w:r w:rsidRPr="00374341">
              <w:rPr>
                <w:rFonts w:ascii="Open Sans" w:eastAsia="Open Sans" w:hAnsi="Open Sans" w:cs="Times New Roman"/>
                <w:color w:val="7F7F7F"/>
                <w:sz w:val="24"/>
                <w:szCs w:val="24"/>
              </w:rPr>
              <w:t xml:space="preserve"> library, you can now import it in a </w:t>
            </w:r>
            <w:ins w:id="11239" w:author="Chantelle Dubois Nishiyama" w:date="2020-02-19T22:53:00Z">
              <w:r w:rsidR="00BD42DF">
                <w:rPr>
                  <w:rFonts w:ascii="Open Sans" w:eastAsia="Open Sans" w:hAnsi="Open Sans" w:cs="Times New Roman"/>
                  <w:color w:val="7F7F7F"/>
                  <w:sz w:val="24"/>
                  <w:szCs w:val="24"/>
                </w:rPr>
                <w:t>P</w:t>
              </w:r>
            </w:ins>
            <w:del w:id="11240" w:author="Chantelle Dubois Nishiyama" w:date="2020-02-19T22:53:00Z">
              <w:r w:rsidRPr="00374341" w:rsidDel="00BD42DF">
                <w:rPr>
                  <w:rFonts w:ascii="Open Sans" w:eastAsia="Open Sans" w:hAnsi="Open Sans" w:cs="Times New Roman"/>
                  <w:color w:val="7F7F7F"/>
                  <w:sz w:val="24"/>
                  <w:szCs w:val="24"/>
                </w:rPr>
                <w:delText>p</w:delText>
              </w:r>
            </w:del>
            <w:r w:rsidRPr="00374341">
              <w:rPr>
                <w:rFonts w:ascii="Open Sans" w:eastAsia="Open Sans" w:hAnsi="Open Sans" w:cs="Times New Roman"/>
                <w:color w:val="7F7F7F"/>
                <w:sz w:val="24"/>
                <w:szCs w:val="24"/>
              </w:rPr>
              <w:t>ython script to use its functionalities.</w:t>
            </w:r>
          </w:p>
          <w:p w14:paraId="36B1F1E5" w14:textId="734EEB48" w:rsidR="00374341" w:rsidRPr="00374341" w:rsidRDefault="00374341" w:rsidP="00374341">
            <w:pPr>
              <w:spacing w:before="120" w:after="120"/>
              <w:rPr>
                <w:rFonts w:ascii="Open Sans" w:eastAsia="Open Sans" w:hAnsi="Open Sans" w:cs="Times New Roman"/>
                <w:color w:val="404040"/>
              </w:rPr>
            </w:pPr>
            <w:r w:rsidRPr="00374341">
              <w:rPr>
                <w:rFonts w:ascii="Open Sans" w:eastAsia="Open Sans" w:hAnsi="Open Sans" w:cs="Times New Roman"/>
                <w:color w:val="7F7F7F"/>
              </w:rPr>
              <w:t xml:space="preserve">When using the </w:t>
            </w:r>
            <w:r w:rsidRPr="00374341">
              <w:rPr>
                <w:rFonts w:ascii="Consolas" w:eastAsia="Open Sans" w:hAnsi="Consolas" w:cs="Times New Roman"/>
                <w:color w:val="7F7F7F"/>
              </w:rPr>
              <w:t>pyplot</w:t>
            </w:r>
            <w:r w:rsidRPr="00374341">
              <w:rPr>
                <w:rFonts w:ascii="Open Sans" w:eastAsia="Open Sans" w:hAnsi="Open Sans" w:cs="Times New Roman"/>
                <w:color w:val="7F7F7F"/>
              </w:rPr>
              <w:t xml:space="preserve"> module, </w:t>
            </w:r>
            <w:r w:rsidRPr="33957CC7">
              <w:rPr>
                <w:rFonts w:ascii="Open Sans" w:eastAsia="Open Sans" w:hAnsi="Open Sans" w:cs="Times New Roman"/>
                <w:color w:val="7F7F7F"/>
                <w:highlight w:val="cyan"/>
                <w:rPrChange w:id="11241" w:author="Alicia Romero Lopez" w:date="2020-01-31T08:58:00Z">
                  <w:rPr>
                    <w:rFonts w:ascii="Open Sans" w:eastAsia="Open Sans" w:hAnsi="Open Sans" w:cs="Times New Roman"/>
                    <w:color w:val="7F7F7F"/>
                  </w:rPr>
                </w:rPrChange>
              </w:rPr>
              <w:t xml:space="preserve">it should </w:t>
            </w:r>
            <w:commentRangeStart w:id="11242"/>
            <w:commentRangeStart w:id="11243"/>
            <w:commentRangeStart w:id="11244"/>
            <w:del w:id="11245" w:author="Alicia Romero Lopez" w:date="2020-01-31T08:59:00Z">
              <w:r w:rsidRPr="33957CC7" w:rsidDel="0C68A7E5">
                <w:rPr>
                  <w:rFonts w:ascii="Open Sans" w:eastAsia="Open Sans" w:hAnsi="Open Sans" w:cs="Times New Roman"/>
                  <w:color w:val="7F7F7F"/>
                  <w:highlight w:val="cyan"/>
                  <w:rPrChange w:id="11246" w:author="Alicia Romero Lopez" w:date="2020-01-31T08:58:00Z">
                    <w:rPr>
                      <w:rFonts w:ascii="Open Sans" w:eastAsia="Open Sans" w:hAnsi="Open Sans" w:cs="Times New Roman"/>
                      <w:color w:val="7F7F7F"/>
                    </w:rPr>
                  </w:rPrChange>
                </w:rPr>
                <w:delText>be explicitly imported with the abbrev</w:delText>
              </w:r>
            </w:del>
            <w:ins w:id="11247" w:author="Alicia Romero Lopez" w:date="2020-01-31T08:59:00Z">
              <w:r w:rsidR="0C68A7E5" w:rsidRPr="0C68A7E5">
                <w:rPr>
                  <w:rFonts w:ascii="Open Sans" w:eastAsia="Open Sans" w:hAnsi="Open Sans" w:cs="Times New Roman"/>
                  <w:color w:val="7F7F7F" w:themeColor="text1" w:themeTint="80"/>
                  <w:highlight w:val="cyan"/>
                  <w:rPrChange w:id="11248" w:author="Alicia Romero Lopez" w:date="2020-01-31T08:59:00Z">
                    <w:rPr/>
                  </w:rPrChange>
                </w:rPr>
                <w:t>be explicitly imported with the abbrev</w:t>
              </w:r>
            </w:ins>
            <w:commentRangeEnd w:id="11242"/>
            <w:r>
              <w:rPr>
                <w:rStyle w:val="CommentReference"/>
              </w:rPr>
              <w:commentReference w:id="11242"/>
            </w:r>
            <w:commentRangeEnd w:id="11243"/>
            <w:r>
              <w:rPr>
                <w:rStyle w:val="CommentReference"/>
              </w:rPr>
              <w:commentReference w:id="11243"/>
            </w:r>
            <w:commentRangeEnd w:id="11244"/>
            <w:r>
              <w:rPr>
                <w:rStyle w:val="CommentReference"/>
              </w:rPr>
              <w:commentReference w:id="11244"/>
            </w:r>
            <w:r w:rsidRPr="33957CC7">
              <w:rPr>
                <w:rFonts w:ascii="Open Sans" w:eastAsia="Open Sans" w:hAnsi="Open Sans" w:cs="Times New Roman"/>
                <w:color w:val="7F7F7F"/>
                <w:highlight w:val="cyan"/>
                <w:rPrChange w:id="11249" w:author="Alicia Romero Lopez" w:date="2020-01-31T08:58:00Z">
                  <w:rPr>
                    <w:rFonts w:ascii="Open Sans" w:eastAsia="Open Sans" w:hAnsi="Open Sans" w:cs="Times New Roman"/>
                    <w:color w:val="7F7F7F"/>
                  </w:rPr>
                </w:rPrChange>
              </w:rPr>
              <w:t>iated name</w:t>
            </w:r>
            <w:r w:rsidRPr="00374341">
              <w:rPr>
                <w:rFonts w:ascii="Open Sans" w:eastAsia="Open Sans" w:hAnsi="Open Sans" w:cs="Times New Roman"/>
                <w:color w:val="7F7F7F"/>
              </w:rPr>
              <w:t xml:space="preserve"> of </w:t>
            </w:r>
            <w:r w:rsidRPr="00374341">
              <w:rPr>
                <w:rFonts w:ascii="Consolas" w:eastAsia="Open Sans" w:hAnsi="Consolas" w:cs="Times New Roman"/>
                <w:color w:val="7F7F7F"/>
              </w:rPr>
              <w:t>plt</w:t>
            </w:r>
            <w:r w:rsidRPr="00374341">
              <w:rPr>
                <w:rFonts w:ascii="Open Sans" w:eastAsia="Open Sans" w:hAnsi="Open Sans" w:cs="Times New Roman"/>
                <w:color w:val="7F7F7F"/>
              </w:rPr>
              <w:t xml:space="preserve"> as in the following command:</w:t>
            </w:r>
          </w:p>
        </w:tc>
      </w:tr>
      <w:tr w:rsidR="00B704BE" w14:paraId="201DB825" w14:textId="77777777" w:rsidTr="0C68A7E5">
        <w:tblPrEx>
          <w:tblBorders>
            <w:top w:val="none" w:sz="0" w:space="0" w:color="auto"/>
            <w:bottom w:val="none" w:sz="0" w:space="0" w:color="auto"/>
          </w:tblBorders>
        </w:tblPrEx>
        <w:trPr>
          <w:cantSplit/>
          <w:trHeight w:val="80"/>
        </w:trPr>
        <w:tc>
          <w:tcPr>
            <w:tcW w:w="270" w:type="dxa"/>
            <w:shd w:val="clear" w:color="auto" w:fill="FAFAFA"/>
          </w:tcPr>
          <w:p w14:paraId="1B443BEF" w14:textId="77777777" w:rsidR="00374341" w:rsidRPr="00374341" w:rsidRDefault="00374341" w:rsidP="00374341">
            <w:pPr>
              <w:rPr>
                <w:rFonts w:ascii="Open Sans" w:eastAsia="Open Sans" w:hAnsi="Open Sans" w:cs="Times New Roman"/>
                <w:noProof/>
                <w:color w:val="404040"/>
                <w:sz w:val="16"/>
                <w:szCs w:val="16"/>
              </w:rPr>
            </w:pPr>
          </w:p>
        </w:tc>
        <w:tc>
          <w:tcPr>
            <w:tcW w:w="9900" w:type="dxa"/>
            <w:shd w:val="clear" w:color="auto" w:fill="FAFAFA"/>
          </w:tcPr>
          <w:p w14:paraId="23BC049C" w14:textId="77777777" w:rsidR="00374341" w:rsidRPr="00374341" w:rsidRDefault="00374341" w:rsidP="00374341">
            <w:pPr>
              <w:rPr>
                <w:rFonts w:ascii="Open Sans" w:eastAsia="Open Sans" w:hAnsi="Open Sans" w:cs="Times New Roman"/>
                <w:noProof/>
                <w:color w:val="404040"/>
                <w:sz w:val="16"/>
                <w:szCs w:val="16"/>
              </w:rPr>
            </w:pPr>
          </w:p>
        </w:tc>
        <w:tc>
          <w:tcPr>
            <w:tcW w:w="270" w:type="dxa"/>
            <w:shd w:val="clear" w:color="auto" w:fill="FAFAFA"/>
          </w:tcPr>
          <w:p w14:paraId="7F09A4C4" w14:textId="77777777" w:rsidR="00374341" w:rsidRPr="00374341" w:rsidRDefault="00374341" w:rsidP="00374341">
            <w:pPr>
              <w:rPr>
                <w:rFonts w:ascii="Open Sans" w:eastAsia="Open Sans" w:hAnsi="Open Sans" w:cs="Times New Roman"/>
                <w:noProof/>
                <w:color w:val="404040"/>
                <w:sz w:val="16"/>
                <w:szCs w:val="16"/>
              </w:rPr>
            </w:pPr>
          </w:p>
        </w:tc>
      </w:tr>
      <w:tr w:rsidR="00B704BE" w14:paraId="19DDFCC2" w14:textId="77777777" w:rsidTr="0C68A7E5">
        <w:tblPrEx>
          <w:tblBorders>
            <w:top w:val="none" w:sz="0" w:space="0" w:color="auto"/>
            <w:bottom w:val="none" w:sz="0" w:space="0" w:color="auto"/>
          </w:tblBorders>
        </w:tblPrEx>
        <w:trPr>
          <w:cantSplit/>
          <w:trHeight w:val="190"/>
        </w:trPr>
        <w:tc>
          <w:tcPr>
            <w:tcW w:w="270" w:type="dxa"/>
            <w:shd w:val="clear" w:color="auto" w:fill="FAFAFA"/>
          </w:tcPr>
          <w:p w14:paraId="7D4082F1" w14:textId="77777777" w:rsidR="00374341" w:rsidRPr="00374341" w:rsidRDefault="00374341" w:rsidP="00374341">
            <w:pPr>
              <w:spacing w:before="120" w:after="120"/>
              <w:rPr>
                <w:rFonts w:ascii="Open Sans" w:eastAsia="Open Sans" w:hAnsi="Open Sans" w:cs="Times New Roman"/>
                <w:noProof/>
                <w:color w:val="404040"/>
              </w:rPr>
            </w:pPr>
          </w:p>
        </w:tc>
        <w:tc>
          <w:tcPr>
            <w:tcW w:w="9900" w:type="dxa"/>
            <w:tc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tcBorders>
            <w:shd w:val="clear" w:color="auto" w:fill="D9D9D9" w:themeFill="background1" w:themeFillShade="D9"/>
          </w:tcPr>
          <w:p w14:paraId="2EEC41CD" w14:textId="77777777" w:rsidR="00374341" w:rsidRPr="00374341" w:rsidRDefault="00374341" w:rsidP="00374341">
            <w:pPr>
              <w:spacing w:before="120" w:after="120"/>
              <w:rPr>
                <w:rFonts w:ascii="Consolas" w:eastAsia="Open Sans" w:hAnsi="Consolas" w:cs="Times New Roman"/>
                <w:noProof/>
                <w:color w:val="404040"/>
              </w:rPr>
            </w:pPr>
            <w:r w:rsidRPr="00374341">
              <w:rPr>
                <w:rFonts w:ascii="Consolas" w:eastAsia="Open Sans" w:hAnsi="Consolas" w:cs="Times New Roman"/>
                <w:color w:val="404040"/>
              </w:rPr>
              <w:t>import matplotlib.pylot as plt</w:t>
            </w:r>
          </w:p>
        </w:tc>
        <w:tc>
          <w:tcPr>
            <w:tcW w:w="270" w:type="dxa"/>
            <w:shd w:val="clear" w:color="auto" w:fill="FAFAFA"/>
          </w:tcPr>
          <w:p w14:paraId="38A51ED4" w14:textId="77777777" w:rsidR="00374341" w:rsidRPr="00374341" w:rsidRDefault="00374341" w:rsidP="00374341">
            <w:pPr>
              <w:spacing w:before="120" w:after="120"/>
              <w:rPr>
                <w:rFonts w:ascii="Open Sans" w:eastAsia="Open Sans" w:hAnsi="Open Sans" w:cs="Times New Roman"/>
                <w:noProof/>
                <w:color w:val="404040"/>
              </w:rPr>
            </w:pPr>
          </w:p>
        </w:tc>
      </w:tr>
      <w:tr w:rsidR="00B704BE" w14:paraId="6226B87E" w14:textId="77777777" w:rsidTr="0C68A7E5">
        <w:tblPrEx>
          <w:tblBorders>
            <w:top w:val="none" w:sz="0" w:space="0" w:color="auto"/>
            <w:bottom w:val="none" w:sz="0" w:space="0" w:color="auto"/>
          </w:tblBorders>
        </w:tblPrEx>
        <w:trPr>
          <w:cantSplit/>
          <w:trHeight w:val="190"/>
        </w:trPr>
        <w:tc>
          <w:tcPr>
            <w:tcW w:w="270" w:type="dxa"/>
            <w:shd w:val="clear" w:color="auto" w:fill="FAFAFA"/>
          </w:tcPr>
          <w:p w14:paraId="5BA1C2BD" w14:textId="77777777" w:rsidR="00374341" w:rsidRPr="00374341" w:rsidRDefault="00374341" w:rsidP="00374341">
            <w:pPr>
              <w:rPr>
                <w:rFonts w:ascii="Open Sans" w:eastAsia="Open Sans" w:hAnsi="Open Sans" w:cs="Times New Roman"/>
                <w:noProof/>
                <w:color w:val="404040"/>
                <w:sz w:val="16"/>
                <w:szCs w:val="16"/>
              </w:rPr>
            </w:pPr>
          </w:p>
        </w:tc>
        <w:tc>
          <w:tcPr>
            <w:tcW w:w="9900" w:type="dxa"/>
            <w:tcBorders>
              <w:top w:val="single" w:sz="2" w:space="0" w:color="808080" w:themeColor="background1" w:themeShade="80"/>
              <w:bottom w:val="single" w:sz="4" w:space="0" w:color="E1E1E1"/>
            </w:tcBorders>
            <w:shd w:val="clear" w:color="auto" w:fill="FAFAFA"/>
          </w:tcPr>
          <w:p w14:paraId="67B8BB8D" w14:textId="77777777" w:rsidR="00374341" w:rsidRPr="00374341" w:rsidRDefault="00374341" w:rsidP="00374341">
            <w:pPr>
              <w:rPr>
                <w:rFonts w:ascii="Open Sans" w:eastAsia="Open Sans" w:hAnsi="Open Sans" w:cs="Times New Roman"/>
                <w:noProof/>
                <w:color w:val="404040"/>
                <w:sz w:val="16"/>
                <w:szCs w:val="16"/>
              </w:rPr>
            </w:pPr>
          </w:p>
        </w:tc>
        <w:tc>
          <w:tcPr>
            <w:tcW w:w="270" w:type="dxa"/>
            <w:shd w:val="clear" w:color="auto" w:fill="FAFAFA"/>
          </w:tcPr>
          <w:p w14:paraId="350009D5" w14:textId="77777777" w:rsidR="00374341" w:rsidRPr="00374341" w:rsidRDefault="00374341" w:rsidP="00374341">
            <w:pPr>
              <w:rPr>
                <w:rFonts w:ascii="Open Sans" w:eastAsia="Open Sans" w:hAnsi="Open Sans" w:cs="Times New Roman"/>
                <w:noProof/>
                <w:color w:val="404040"/>
                <w:sz w:val="16"/>
                <w:szCs w:val="16"/>
              </w:rPr>
            </w:pPr>
          </w:p>
        </w:tc>
      </w:tr>
    </w:tbl>
    <w:p w14:paraId="79208513" w14:textId="77777777" w:rsidR="00374341" w:rsidRPr="00374341" w:rsidRDefault="00374341" w:rsidP="00374341">
      <w:pPr>
        <w:spacing w:after="0" w:line="240" w:lineRule="auto"/>
        <w:rPr>
          <w:rFonts w:ascii="Open Sans" w:eastAsia="Open Sans" w:hAnsi="Open Sans" w:cs="Times New Roman"/>
          <w:color w:val="404040"/>
        </w:rPr>
      </w:pPr>
    </w:p>
    <w:p w14:paraId="6F9E23E2" w14:textId="77777777" w:rsidR="00374341" w:rsidRPr="00374341" w:rsidRDefault="00374341" w:rsidP="00374341">
      <w:pPr>
        <w:spacing w:before="80" w:after="80" w:line="240" w:lineRule="auto"/>
        <w:outlineLvl w:val="1"/>
        <w:rPr>
          <w:rFonts w:ascii="Open Sans Semibold" w:eastAsia="Times New Roman" w:hAnsi="Open Sans Semibold" w:cs="Open Sans Semibold"/>
          <w:color w:val="11143F"/>
          <w:sz w:val="28"/>
          <w:szCs w:val="28"/>
        </w:rPr>
      </w:pPr>
    </w:p>
    <w:p w14:paraId="20D38A37" w14:textId="77777777" w:rsidR="00374341" w:rsidRPr="00374341" w:rsidRDefault="00374341" w:rsidP="00374341">
      <w:pPr>
        <w:spacing w:before="80" w:after="80" w:line="240" w:lineRule="auto"/>
        <w:outlineLvl w:val="1"/>
        <w:rPr>
          <w:rFonts w:ascii="Open Sans Semibold" w:eastAsia="Times New Roman" w:hAnsi="Open Sans Semibold" w:cs="Open Sans Semibold"/>
          <w:color w:val="11143F"/>
          <w:sz w:val="28"/>
          <w:szCs w:val="28"/>
        </w:rPr>
      </w:pPr>
    </w:p>
    <w:p w14:paraId="6E6A3638" w14:textId="77777777" w:rsidR="00374341" w:rsidRPr="00374341" w:rsidRDefault="00374341" w:rsidP="00374341">
      <w:pPr>
        <w:spacing w:after="0" w:line="240" w:lineRule="auto"/>
        <w:rPr>
          <w:rFonts w:ascii="Open Sans" w:eastAsia="Open Sans" w:hAnsi="Open Sans" w:cs="Times New Roman"/>
          <w:color w:val="404040"/>
        </w:rPr>
      </w:pPr>
    </w:p>
    <w:p w14:paraId="7BAF052A" w14:textId="77777777" w:rsidR="00374341" w:rsidRPr="00374341" w:rsidRDefault="00374341" w:rsidP="00374341">
      <w:pPr>
        <w:spacing w:after="0" w:line="240" w:lineRule="auto"/>
        <w:rPr>
          <w:rFonts w:ascii="Open Sans" w:eastAsia="Open Sans" w:hAnsi="Open Sans" w:cs="Times New Roman"/>
          <w:color w:val="404040"/>
        </w:rPr>
      </w:pPr>
    </w:p>
    <w:p w14:paraId="6F2A10E3" w14:textId="77777777" w:rsidR="00370D8C" w:rsidRDefault="00374341" w:rsidP="00374341">
      <w:pPr>
        <w:spacing w:before="80" w:after="80" w:line="240" w:lineRule="auto"/>
        <w:outlineLvl w:val="1"/>
        <w:rPr>
          <w:rFonts w:ascii="Open Sans Semibold" w:eastAsia="Times New Roman" w:hAnsi="Open Sans Semibold" w:cs="Open Sans Semibold"/>
          <w:color w:val="11143F"/>
          <w:sz w:val="28"/>
          <w:szCs w:val="28"/>
        </w:rPr>
      </w:pPr>
      <w:r w:rsidRPr="00374341">
        <w:rPr>
          <w:rFonts w:ascii="Open Sans Semibold" w:eastAsia="Times New Roman" w:hAnsi="Open Sans Semibold" w:cs="Open Sans Semibold"/>
          <w:color w:val="11143F"/>
          <w:sz w:val="28"/>
          <w:szCs w:val="28"/>
        </w:rPr>
        <w:t xml:space="preserve">Section 3: Basic </w:t>
      </w:r>
      <w:commentRangeStart w:id="11250"/>
      <w:r w:rsidRPr="00374341">
        <w:rPr>
          <w:rFonts w:ascii="Open Sans Semibold" w:eastAsia="Times New Roman" w:hAnsi="Open Sans Semibold" w:cs="Open Sans Semibold"/>
          <w:color w:val="11143F"/>
          <w:sz w:val="28"/>
          <w:szCs w:val="28"/>
        </w:rPr>
        <w:t>Plot Components</w:t>
      </w:r>
      <w:commentRangeEnd w:id="11250"/>
      <w:r>
        <w:rPr>
          <w:rStyle w:val="CommentReference"/>
        </w:rPr>
        <w:commentReference w:id="11250"/>
      </w:r>
    </w:p>
    <w:p w14:paraId="55DFC826" w14:textId="214135D1" w:rsidR="00971CA3" w:rsidRPr="00374341" w:rsidRDefault="00370D8C" w:rsidP="00971CA3">
      <w:r>
        <w:t>In this section</w:t>
      </w:r>
      <w:ins w:id="11251" w:author="Chantelle Dubois Nishiyama" w:date="2020-02-19T22:54:00Z">
        <w:r w:rsidR="00BD42DF">
          <w:t>,</w:t>
        </w:r>
      </w:ins>
      <w:r>
        <w:t xml:space="preserve"> you will learn what component a plot can have to look complete and convey information correctly</w:t>
      </w:r>
      <w:r w:rsidR="00971CA3">
        <w:t>.</w:t>
      </w:r>
      <w:commentRangeStart w:id="11252"/>
      <w:commentRangeEnd w:id="11252"/>
      <w:r w:rsidR="00971CA3">
        <w:rPr>
          <w:rStyle w:val="CommentReference"/>
          <w:color w:val="404040"/>
        </w:rPr>
        <w:commentReference w:id="11252"/>
      </w:r>
      <w:commentRangeStart w:id="11253"/>
      <w:commentRangeEnd w:id="11253"/>
      <w:r w:rsidR="00343B09">
        <w:rPr>
          <w:rStyle w:val="CommentReference"/>
          <w:color w:val="404040"/>
        </w:rPr>
        <w:commentReference w:id="11253"/>
      </w:r>
      <w:r w:rsidR="00971CA3">
        <w:t xml:space="preserve"> Each of these components are not a complete visualization tool when considering individually but their combination </w:t>
      </w:r>
      <w:ins w:id="11254" w:author="Chantelle Dubois Nishiyama" w:date="2020-02-19T22:54:00Z">
        <w:r w:rsidR="00BD42DF">
          <w:t xml:space="preserve">will </w:t>
        </w:r>
      </w:ins>
      <w:r w:rsidR="00971CA3">
        <w:t>make the visualization comprehensive.</w:t>
      </w:r>
    </w:p>
    <w:p w14:paraId="04662229" w14:textId="0EA06410" w:rsidR="00374341" w:rsidRPr="00374341" w:rsidRDefault="00374341" w:rsidP="00370D8C"/>
    <w:tbl>
      <w:tblPr>
        <w:tblStyle w:val="TableGrid8"/>
        <w:tblW w:w="10440" w:type="dxa"/>
        <w:tblInd w:w="-5" w:type="dxa"/>
        <w:tblBorders>
          <w:top w:val="single" w:sz="4" w:space="0" w:color="DBDBDB"/>
          <w:left w:val="single" w:sz="4" w:space="0" w:color="DBDBDB"/>
          <w:bottom w:val="single" w:sz="4" w:space="0" w:color="DBDBDB"/>
          <w:right w:val="single" w:sz="4" w:space="0" w:color="DBDBDB"/>
          <w:insideH w:val="none" w:sz="0" w:space="0" w:color="auto"/>
          <w:insideV w:val="none" w:sz="0" w:space="0" w:color="auto"/>
        </w:tblBorders>
        <w:tblLayout w:type="fixed"/>
        <w:tblCellMar>
          <w:left w:w="115" w:type="dxa"/>
          <w:right w:w="115" w:type="dxa"/>
        </w:tblCellMar>
        <w:tblLook w:val="04A0" w:firstRow="1" w:lastRow="0" w:firstColumn="1" w:lastColumn="0" w:noHBand="0" w:noVBand="1"/>
      </w:tblPr>
      <w:tblGrid>
        <w:gridCol w:w="10440"/>
      </w:tblGrid>
      <w:tr w:rsidR="00374341" w:rsidRPr="00374341" w14:paraId="1690F791" w14:textId="77777777" w:rsidTr="00374341">
        <w:trPr>
          <w:cantSplit/>
          <w:trHeight w:val="420"/>
        </w:trPr>
        <w:tc>
          <w:tcPr>
            <w:tcW w:w="10440" w:type="dxa"/>
            <w:shd w:val="clear" w:color="auto" w:fill="FAFAFA"/>
          </w:tcPr>
          <w:p w14:paraId="5D3922C9" w14:textId="77777777" w:rsidR="00374341" w:rsidRPr="00374341" w:rsidRDefault="00374341" w:rsidP="00374341">
            <w:pPr>
              <w:spacing w:before="120" w:after="120"/>
              <w:outlineLvl w:val="2"/>
              <w:rPr>
                <w:rFonts w:ascii="Open Sans Semibold" w:eastAsia="Open Sans" w:hAnsi="Open Sans Semibold" w:cs="Open Sans Semibold"/>
                <w:color w:val="11143F"/>
              </w:rPr>
            </w:pPr>
            <w:r w:rsidRPr="00374341">
              <w:rPr>
                <w:rFonts w:ascii="Open Sans Semibold" w:eastAsia="Open Sans" w:hAnsi="Open Sans Semibold" w:cs="Open Sans Semibold"/>
                <w:color w:val="11143F"/>
              </w:rPr>
              <w:t>Overview</w:t>
            </w:r>
          </w:p>
          <w:p w14:paraId="73F85315" w14:textId="3081EDD4" w:rsidR="00374341" w:rsidRPr="00374341" w:rsidRDefault="00374341" w:rsidP="00374341">
            <w:pPr>
              <w:spacing w:before="120" w:after="120"/>
              <w:rPr>
                <w:rFonts w:ascii="Open Sans" w:eastAsia="Open Sans" w:hAnsi="Open Sans" w:cs="Times New Roman"/>
                <w:color w:val="404040"/>
              </w:rPr>
            </w:pPr>
            <w:r w:rsidRPr="00374341">
              <w:rPr>
                <w:rFonts w:ascii="Open Sans" w:eastAsia="Open Sans" w:hAnsi="Open Sans" w:cs="Times New Roman"/>
                <w:color w:val="404040"/>
              </w:rPr>
              <w:t xml:space="preserve">Before discussing some of the main visualizations supported by the </w:t>
            </w:r>
            <w:ins w:id="11255" w:author="Chantelle Dubois Nishiyama" w:date="2020-02-19T22:54:00Z">
              <w:r w:rsidR="00BD42DF">
                <w:rPr>
                  <w:rFonts w:ascii="Open Sans" w:eastAsia="Open Sans" w:hAnsi="Open Sans" w:cs="Times New Roman"/>
                  <w:color w:val="404040"/>
                </w:rPr>
                <w:t>M</w:t>
              </w:r>
            </w:ins>
            <w:del w:id="11256" w:author="Chantelle Dubois Nishiyama" w:date="2020-02-19T22:54:00Z">
              <w:r w:rsidRPr="00374341" w:rsidDel="00BD42DF">
                <w:rPr>
                  <w:rFonts w:ascii="Open Sans" w:eastAsia="Open Sans" w:hAnsi="Open Sans" w:cs="Times New Roman"/>
                  <w:color w:val="404040"/>
                </w:rPr>
                <w:delText>m</w:delText>
              </w:r>
            </w:del>
            <w:r w:rsidRPr="00374341">
              <w:rPr>
                <w:rFonts w:ascii="Open Sans" w:eastAsia="Open Sans" w:hAnsi="Open Sans" w:cs="Times New Roman"/>
                <w:color w:val="404040"/>
              </w:rPr>
              <w:t xml:space="preserve">atplotlib library, </w:t>
            </w:r>
            <w:del w:id="11257" w:author="Chantelle Dubois Nishiyama" w:date="2020-02-19T22:54:00Z">
              <w:r w:rsidRPr="00374341" w:rsidDel="00BD42DF">
                <w:rPr>
                  <w:rFonts w:ascii="Open Sans" w:eastAsia="Open Sans" w:hAnsi="Open Sans" w:cs="Times New Roman"/>
                  <w:color w:val="404040"/>
                </w:rPr>
                <w:delText>L</w:delText>
              </w:r>
            </w:del>
            <w:del w:id="11258" w:author="Chantelle Dubois Nishiyama" w:date="2020-02-26T19:35:00Z">
              <w:r w:rsidRPr="00374341" w:rsidDel="00090ABD">
                <w:rPr>
                  <w:rFonts w:ascii="Open Sans" w:eastAsia="Open Sans" w:hAnsi="Open Sans" w:cs="Times New Roman"/>
                  <w:color w:val="404040"/>
                </w:rPr>
                <w:delText>et’s</w:delText>
              </w:r>
            </w:del>
            <w:ins w:id="11259" w:author="Chantelle Dubois Nishiyama" w:date="2020-02-26T19:35:00Z">
              <w:r w:rsidR="005C0300">
                <w:rPr>
                  <w:rFonts w:ascii="Open Sans" w:eastAsia="Open Sans" w:hAnsi="Open Sans" w:cs="Times New Roman"/>
                  <w:color w:val="404040"/>
                </w:rPr>
                <w:t>l</w:t>
              </w:r>
              <w:r w:rsidR="00090ABD">
                <w:rPr>
                  <w:rFonts w:ascii="Open Sans" w:eastAsia="Open Sans" w:hAnsi="Open Sans" w:cs="Times New Roman"/>
                  <w:color w:val="404040"/>
                </w:rPr>
                <w:t>et us</w:t>
              </w:r>
            </w:ins>
            <w:r w:rsidRPr="00374341">
              <w:rPr>
                <w:rFonts w:ascii="Open Sans" w:eastAsia="Open Sans" w:hAnsi="Open Sans" w:cs="Times New Roman"/>
                <w:color w:val="404040"/>
              </w:rPr>
              <w:t xml:space="preserve"> discuss the main components of matplotlib pyplot. </w:t>
            </w:r>
          </w:p>
          <w:p w14:paraId="18983335" w14:textId="1E17EA5A" w:rsidR="00374341" w:rsidRPr="00BD42DF" w:rsidRDefault="00374341">
            <w:pPr>
              <w:pStyle w:val="ListParagraph"/>
              <w:numPr>
                <w:ilvl w:val="0"/>
                <w:numId w:val="135"/>
              </w:numPr>
              <w:spacing w:before="120" w:after="120"/>
              <w:rPr>
                <w:rFonts w:ascii="Open Sans" w:eastAsia="Open Sans" w:hAnsi="Open Sans" w:cs="Times New Roman"/>
                <w:color w:val="404040"/>
                <w:rPrChange w:id="11260" w:author="Chantelle Dubois Nishiyama" w:date="2020-02-19T22:55:00Z">
                  <w:rPr/>
                </w:rPrChange>
              </w:rPr>
              <w:pPrChange w:id="11261" w:author="Chantelle Dubois Nishiyama" w:date="2020-02-19T22:55:00Z">
                <w:pPr>
                  <w:spacing w:before="120" w:after="120"/>
                </w:pPr>
              </w:pPrChange>
            </w:pPr>
            <w:del w:id="11262" w:author="Chantelle Dubois Nishiyama" w:date="2020-02-19T22:54:00Z">
              <w:r w:rsidRPr="00BD42DF" w:rsidDel="00BD42DF">
                <w:rPr>
                  <w:rFonts w:ascii="Open Sans" w:eastAsia="Open Sans" w:hAnsi="Open Sans" w:cs="Times New Roman"/>
                  <w:color w:val="404040"/>
                  <w:rPrChange w:id="11263" w:author="Chantelle Dubois Nishiyama" w:date="2020-02-19T22:55:00Z">
                    <w:rPr/>
                  </w:rPrChange>
                </w:rPr>
                <w:delText>•</w:delText>
              </w:r>
              <w:r w:rsidRPr="00BD42DF" w:rsidDel="00BD42DF">
                <w:rPr>
                  <w:rFonts w:ascii="Open Sans" w:eastAsia="Open Sans" w:hAnsi="Open Sans" w:cs="Times New Roman"/>
                  <w:color w:val="404040"/>
                  <w:rPrChange w:id="11264" w:author="Chantelle Dubois Nishiyama" w:date="2020-02-19T22:55:00Z">
                    <w:rPr/>
                  </w:rPrChange>
                </w:rPr>
                <w:tab/>
              </w:r>
            </w:del>
            <w:r w:rsidRPr="00BD42DF">
              <w:rPr>
                <w:rFonts w:ascii="Open Sans" w:eastAsia="Open Sans" w:hAnsi="Open Sans" w:cs="Times New Roman"/>
                <w:b/>
                <w:bCs/>
                <w:color w:val="404040"/>
                <w:rPrChange w:id="11265" w:author="Chantelle Dubois Nishiyama" w:date="2020-02-19T22:55:00Z">
                  <w:rPr>
                    <w:b/>
                    <w:bCs/>
                  </w:rPr>
                </w:rPrChange>
              </w:rPr>
              <w:t>Figure</w:t>
            </w:r>
            <w:r w:rsidRPr="00BD42DF">
              <w:rPr>
                <w:rFonts w:ascii="Open Sans" w:eastAsia="Open Sans" w:hAnsi="Open Sans" w:cs="Times New Roman"/>
                <w:color w:val="404040"/>
                <w:rPrChange w:id="11266" w:author="Chantelle Dubois Nishiyama" w:date="2020-02-19T22:55:00Z">
                  <w:rPr/>
                </w:rPrChange>
              </w:rPr>
              <w:t xml:space="preserve">: </w:t>
            </w:r>
            <w:ins w:id="11267" w:author="Chantelle Dubois Nishiyama" w:date="2020-02-19T22:55:00Z">
              <w:r w:rsidR="00BD42DF">
                <w:rPr>
                  <w:rFonts w:ascii="Open Sans" w:eastAsia="Open Sans" w:hAnsi="Open Sans" w:cs="Times New Roman"/>
                  <w:color w:val="404040"/>
                </w:rPr>
                <w:t>t</w:t>
              </w:r>
            </w:ins>
            <w:del w:id="11268" w:author="Chantelle Dubois Nishiyama" w:date="2020-02-19T22:55:00Z">
              <w:r w:rsidRPr="00BD42DF" w:rsidDel="00BD42DF">
                <w:rPr>
                  <w:rFonts w:ascii="Open Sans" w:eastAsia="Open Sans" w:hAnsi="Open Sans" w:cs="Times New Roman"/>
                  <w:color w:val="404040"/>
                  <w:rPrChange w:id="11269" w:author="Chantelle Dubois Nishiyama" w:date="2020-02-19T22:55:00Z">
                    <w:rPr/>
                  </w:rPrChange>
                </w:rPr>
                <w:delText>T</w:delText>
              </w:r>
            </w:del>
            <w:r w:rsidRPr="00BD42DF">
              <w:rPr>
                <w:rFonts w:ascii="Open Sans" w:eastAsia="Open Sans" w:hAnsi="Open Sans" w:cs="Times New Roman"/>
                <w:color w:val="404040"/>
                <w:rPrChange w:id="11270" w:author="Chantelle Dubois Nishiyama" w:date="2020-02-19T22:55:00Z">
                  <w:rPr/>
                </w:rPrChange>
              </w:rPr>
              <w:t xml:space="preserve">he figure is the entire window where the plot is drawn, and it is the top-level component. It may also contain several subcomponents within </w:t>
            </w:r>
            <w:ins w:id="11271" w:author="Chantelle Dubois Nishiyama" w:date="2020-02-19T22:55:00Z">
              <w:r w:rsidR="00BD42DF">
                <w:rPr>
                  <w:rFonts w:ascii="Open Sans" w:eastAsia="Open Sans" w:hAnsi="Open Sans" w:cs="Times New Roman"/>
                  <w:color w:val="404040"/>
                </w:rPr>
                <w:t xml:space="preserve">to </w:t>
              </w:r>
            </w:ins>
            <w:del w:id="11272" w:author="Chantelle Dubois Nishiyama" w:date="2020-02-19T22:55:00Z">
              <w:r w:rsidRPr="00BD42DF" w:rsidDel="00BD42DF">
                <w:rPr>
                  <w:rFonts w:ascii="Open Sans" w:eastAsia="Open Sans" w:hAnsi="Open Sans" w:cs="Times New Roman"/>
                  <w:color w:val="404040"/>
                  <w:rPrChange w:id="11273" w:author="Chantelle Dubois Nishiyama" w:date="2020-02-19T22:55:00Z">
                    <w:rPr/>
                  </w:rPrChange>
                </w:rPr>
                <w:delText xml:space="preserve">that </w:delText>
              </w:r>
            </w:del>
            <w:r w:rsidRPr="00BD42DF">
              <w:rPr>
                <w:rFonts w:ascii="Open Sans" w:eastAsia="Open Sans" w:hAnsi="Open Sans" w:cs="Times New Roman"/>
                <w:color w:val="404040"/>
                <w:rPrChange w:id="11274" w:author="Chantelle Dubois Nishiyama" w:date="2020-02-19T22:55:00Z">
                  <w:rPr/>
                </w:rPrChange>
              </w:rPr>
              <w:t>better describe the plotted graph.</w:t>
            </w:r>
          </w:p>
          <w:p w14:paraId="21F1455B" w14:textId="17984A4D" w:rsidR="00374341" w:rsidRPr="00BD42DF" w:rsidRDefault="00374341">
            <w:pPr>
              <w:pStyle w:val="ListParagraph"/>
              <w:numPr>
                <w:ilvl w:val="0"/>
                <w:numId w:val="135"/>
              </w:numPr>
              <w:spacing w:before="120" w:after="120"/>
              <w:rPr>
                <w:rFonts w:ascii="Open Sans" w:eastAsia="Open Sans" w:hAnsi="Open Sans" w:cs="Times New Roman"/>
                <w:bCs/>
                <w:color w:val="404040"/>
                <w:rPrChange w:id="11275" w:author="Chantelle Dubois Nishiyama" w:date="2020-02-19T22:55:00Z">
                  <w:rPr/>
                </w:rPrChange>
              </w:rPr>
              <w:pPrChange w:id="11276" w:author="Chantelle Dubois Nishiyama" w:date="2020-02-19T22:55:00Z">
                <w:pPr>
                  <w:spacing w:before="120" w:after="120"/>
                </w:pPr>
              </w:pPrChange>
            </w:pPr>
            <w:del w:id="11277" w:author="Chantelle Dubois Nishiyama" w:date="2020-02-19T22:54:00Z">
              <w:r w:rsidRPr="00BD42DF" w:rsidDel="00BD42DF">
                <w:rPr>
                  <w:rFonts w:ascii="Open Sans" w:eastAsia="Open Sans" w:hAnsi="Open Sans" w:cs="Times New Roman"/>
                  <w:color w:val="404040"/>
                  <w:rPrChange w:id="11278" w:author="Chantelle Dubois Nishiyama" w:date="2020-02-19T22:55:00Z">
                    <w:rPr/>
                  </w:rPrChange>
                </w:rPr>
                <w:delText>•</w:delText>
              </w:r>
              <w:r w:rsidRPr="00BD42DF" w:rsidDel="00BD42DF">
                <w:rPr>
                  <w:rFonts w:ascii="Open Sans" w:eastAsia="Open Sans" w:hAnsi="Open Sans" w:cs="Times New Roman"/>
                  <w:color w:val="404040"/>
                  <w:rPrChange w:id="11279" w:author="Chantelle Dubois Nishiyama" w:date="2020-02-19T22:55:00Z">
                    <w:rPr/>
                  </w:rPrChange>
                </w:rPr>
                <w:tab/>
              </w:r>
            </w:del>
            <w:r w:rsidRPr="00BD42DF">
              <w:rPr>
                <w:rFonts w:ascii="Open Sans" w:eastAsia="Open Sans" w:hAnsi="Open Sans" w:cs="Times New Roman"/>
                <w:b/>
                <w:bCs/>
                <w:color w:val="404040"/>
                <w:rPrChange w:id="11280" w:author="Chantelle Dubois Nishiyama" w:date="2020-02-19T22:55:00Z">
                  <w:rPr>
                    <w:b/>
                  </w:rPr>
                </w:rPrChange>
              </w:rPr>
              <w:t xml:space="preserve">Axes: </w:t>
            </w:r>
            <w:ins w:id="11281" w:author="Chantelle Dubois Nishiyama" w:date="2020-02-19T22:55:00Z">
              <w:r w:rsidR="00BD42DF">
                <w:rPr>
                  <w:rFonts w:ascii="Open Sans" w:eastAsia="Open Sans" w:hAnsi="Open Sans" w:cs="Times New Roman"/>
                  <w:bCs/>
                  <w:color w:val="404040"/>
                </w:rPr>
                <w:t>t</w:t>
              </w:r>
            </w:ins>
            <w:del w:id="11282" w:author="Chantelle Dubois Nishiyama" w:date="2020-02-19T22:55:00Z">
              <w:r w:rsidRPr="00BD42DF" w:rsidDel="00BD42DF">
                <w:rPr>
                  <w:rFonts w:ascii="Open Sans" w:eastAsia="Open Sans" w:hAnsi="Open Sans" w:cs="Times New Roman"/>
                  <w:bCs/>
                  <w:color w:val="404040"/>
                  <w:rPrChange w:id="11283" w:author="Chantelle Dubois Nishiyama" w:date="2020-02-19T22:55:00Z">
                    <w:rPr/>
                  </w:rPrChange>
                </w:rPr>
                <w:delText>T</w:delText>
              </w:r>
            </w:del>
            <w:r w:rsidRPr="00BD42DF">
              <w:rPr>
                <w:rFonts w:ascii="Open Sans" w:eastAsia="Open Sans" w:hAnsi="Open Sans" w:cs="Times New Roman"/>
                <w:bCs/>
                <w:color w:val="404040"/>
                <w:rPrChange w:id="11284" w:author="Chantelle Dubois Nishiyama" w:date="2020-02-19T22:55:00Z">
                  <w:rPr/>
                </w:rPrChange>
              </w:rPr>
              <w:t xml:space="preserve">hey represent the area which the plot functions on </w:t>
            </w:r>
            <w:ins w:id="11285" w:author="Chantelle Dubois Nishiyama" w:date="2020-02-19T22:55:00Z">
              <w:r w:rsidR="00BD42DF">
                <w:rPr>
                  <w:rFonts w:ascii="Open Sans" w:eastAsia="Open Sans" w:hAnsi="Open Sans" w:cs="Times New Roman"/>
                  <w:bCs/>
                  <w:color w:val="404040"/>
                </w:rPr>
                <w:t>M</w:t>
              </w:r>
            </w:ins>
            <w:del w:id="11286" w:author="Chantelle Dubois Nishiyama" w:date="2020-02-19T22:55:00Z">
              <w:r w:rsidRPr="00BD42DF" w:rsidDel="00BD42DF">
                <w:rPr>
                  <w:rFonts w:ascii="Open Sans" w:eastAsia="Open Sans" w:hAnsi="Open Sans" w:cs="Times New Roman"/>
                  <w:bCs/>
                  <w:color w:val="404040"/>
                  <w:rPrChange w:id="11287" w:author="Chantelle Dubois Nishiyama" w:date="2020-02-19T22:55:00Z">
                    <w:rPr/>
                  </w:rPrChange>
                </w:rPr>
                <w:delText>m</w:delText>
              </w:r>
            </w:del>
            <w:r w:rsidRPr="00BD42DF">
              <w:rPr>
                <w:rFonts w:ascii="Open Sans" w:eastAsia="Open Sans" w:hAnsi="Open Sans" w:cs="Times New Roman"/>
                <w:bCs/>
                <w:color w:val="404040"/>
                <w:rPrChange w:id="11288" w:author="Chantelle Dubois Nishiyama" w:date="2020-02-19T22:55:00Z">
                  <w:rPr/>
                </w:rPrChange>
              </w:rPr>
              <w:t xml:space="preserve">atplotlib would plot the data on. </w:t>
            </w:r>
          </w:p>
          <w:p w14:paraId="3FFE8A60" w14:textId="75D4226A" w:rsidR="00374341" w:rsidRPr="00BD42DF" w:rsidRDefault="00374341">
            <w:pPr>
              <w:pStyle w:val="ListParagraph"/>
              <w:numPr>
                <w:ilvl w:val="0"/>
                <w:numId w:val="135"/>
              </w:numPr>
              <w:spacing w:before="120" w:after="120"/>
              <w:rPr>
                <w:rFonts w:ascii="Open Sans" w:eastAsia="Open Sans" w:hAnsi="Open Sans" w:cs="Times New Roman"/>
                <w:color w:val="404040"/>
                <w:rPrChange w:id="11289" w:author="Chantelle Dubois Nishiyama" w:date="2020-02-19T22:55:00Z">
                  <w:rPr/>
                </w:rPrChange>
              </w:rPr>
              <w:pPrChange w:id="11290" w:author="Chantelle Dubois Nishiyama" w:date="2020-02-19T22:55:00Z">
                <w:pPr>
                  <w:spacing w:before="120" w:after="120"/>
                </w:pPr>
              </w:pPrChange>
            </w:pPr>
            <w:del w:id="11291" w:author="Chantelle Dubois Nishiyama" w:date="2020-02-19T22:54:00Z">
              <w:r w:rsidRPr="00BD42DF" w:rsidDel="00BD42DF">
                <w:rPr>
                  <w:rFonts w:ascii="Open Sans" w:eastAsia="Open Sans" w:hAnsi="Open Sans" w:cs="Times New Roman"/>
                  <w:color w:val="404040"/>
                  <w:rPrChange w:id="11292" w:author="Chantelle Dubois Nishiyama" w:date="2020-02-19T22:55:00Z">
                    <w:rPr/>
                  </w:rPrChange>
                </w:rPr>
                <w:delText>•</w:delText>
              </w:r>
              <w:r w:rsidRPr="00BD42DF" w:rsidDel="00BD42DF">
                <w:rPr>
                  <w:rFonts w:ascii="Open Sans" w:eastAsia="Open Sans" w:hAnsi="Open Sans" w:cs="Times New Roman"/>
                  <w:color w:val="404040"/>
                  <w:rPrChange w:id="11293" w:author="Chantelle Dubois Nishiyama" w:date="2020-02-19T22:55:00Z">
                    <w:rPr/>
                  </w:rPrChange>
                </w:rPr>
                <w:tab/>
              </w:r>
            </w:del>
            <w:r w:rsidRPr="00BD42DF">
              <w:rPr>
                <w:rFonts w:ascii="Open Sans" w:eastAsia="Open Sans" w:hAnsi="Open Sans" w:cs="Times New Roman"/>
                <w:b/>
                <w:bCs/>
                <w:color w:val="404040"/>
                <w:rPrChange w:id="11294" w:author="Chantelle Dubois Nishiyama" w:date="2020-02-19T22:55:00Z">
                  <w:rPr>
                    <w:b/>
                    <w:bCs/>
                  </w:rPr>
                </w:rPrChange>
              </w:rPr>
              <w:t>Axes labels</w:t>
            </w:r>
            <w:r w:rsidRPr="00BD42DF">
              <w:rPr>
                <w:rFonts w:ascii="Open Sans" w:eastAsia="Open Sans" w:hAnsi="Open Sans" w:cs="Times New Roman"/>
                <w:color w:val="404040"/>
                <w:rPrChange w:id="11295" w:author="Chantelle Dubois Nishiyama" w:date="2020-02-19T22:55:00Z">
                  <w:rPr/>
                </w:rPrChange>
              </w:rPr>
              <w:t>: a description of the values of each axis</w:t>
            </w:r>
            <w:ins w:id="11296" w:author="Chantelle Dubois Nishiyama" w:date="2020-02-19T22:55:00Z">
              <w:r w:rsidR="00BD42DF">
                <w:rPr>
                  <w:rFonts w:ascii="Open Sans" w:eastAsia="Open Sans" w:hAnsi="Open Sans" w:cs="Times New Roman"/>
                  <w:color w:val="404040"/>
                </w:rPr>
                <w:t>.</w:t>
              </w:r>
            </w:ins>
          </w:p>
          <w:p w14:paraId="230F684F" w14:textId="0E528482" w:rsidR="00374341" w:rsidRPr="00BD42DF" w:rsidRDefault="00374341">
            <w:pPr>
              <w:pStyle w:val="ListParagraph"/>
              <w:numPr>
                <w:ilvl w:val="0"/>
                <w:numId w:val="135"/>
              </w:numPr>
              <w:spacing w:before="120" w:after="120"/>
              <w:rPr>
                <w:rFonts w:ascii="Open Sans" w:eastAsia="Open Sans" w:hAnsi="Open Sans" w:cs="Times New Roman"/>
                <w:color w:val="404040"/>
                <w:rPrChange w:id="11297" w:author="Chantelle Dubois Nishiyama" w:date="2020-02-19T22:55:00Z">
                  <w:rPr/>
                </w:rPrChange>
              </w:rPr>
              <w:pPrChange w:id="11298" w:author="Chantelle Dubois Nishiyama" w:date="2020-02-19T22:55:00Z">
                <w:pPr>
                  <w:spacing w:before="120" w:after="120"/>
                </w:pPr>
              </w:pPrChange>
            </w:pPr>
            <w:del w:id="11299" w:author="Chantelle Dubois Nishiyama" w:date="2020-02-19T22:54:00Z">
              <w:r w:rsidRPr="00BD42DF" w:rsidDel="00BD42DF">
                <w:rPr>
                  <w:rFonts w:ascii="Open Sans" w:eastAsia="Open Sans" w:hAnsi="Open Sans" w:cs="Times New Roman"/>
                  <w:color w:val="404040"/>
                  <w:rPrChange w:id="11300" w:author="Chantelle Dubois Nishiyama" w:date="2020-02-19T22:55:00Z">
                    <w:rPr/>
                  </w:rPrChange>
                </w:rPr>
                <w:delText>•</w:delText>
              </w:r>
              <w:r w:rsidRPr="00BD42DF" w:rsidDel="00BD42DF">
                <w:rPr>
                  <w:rFonts w:ascii="Open Sans" w:eastAsia="Open Sans" w:hAnsi="Open Sans" w:cs="Times New Roman"/>
                  <w:color w:val="404040"/>
                  <w:rPrChange w:id="11301" w:author="Chantelle Dubois Nishiyama" w:date="2020-02-19T22:55:00Z">
                    <w:rPr/>
                  </w:rPrChange>
                </w:rPr>
                <w:tab/>
              </w:r>
            </w:del>
            <w:r w:rsidRPr="00BD42DF">
              <w:rPr>
                <w:rFonts w:ascii="Open Sans" w:eastAsia="Open Sans" w:hAnsi="Open Sans" w:cs="Times New Roman"/>
                <w:b/>
                <w:bCs/>
                <w:color w:val="404040"/>
                <w:rPrChange w:id="11302" w:author="Chantelle Dubois Nishiyama" w:date="2020-02-19T22:55:00Z">
                  <w:rPr>
                    <w:b/>
                    <w:bCs/>
                  </w:rPr>
                </w:rPrChange>
              </w:rPr>
              <w:t>Plot title</w:t>
            </w:r>
            <w:r w:rsidRPr="00BD42DF">
              <w:rPr>
                <w:rFonts w:ascii="Open Sans" w:eastAsia="Open Sans" w:hAnsi="Open Sans" w:cs="Times New Roman"/>
                <w:color w:val="404040"/>
                <w:rPrChange w:id="11303" w:author="Chantelle Dubois Nishiyama" w:date="2020-02-19T22:55:00Z">
                  <w:rPr/>
                </w:rPrChange>
              </w:rPr>
              <w:t>: a descriptive title of the plot</w:t>
            </w:r>
            <w:ins w:id="11304" w:author="Chantelle Dubois Nishiyama" w:date="2020-02-19T22:55:00Z">
              <w:r w:rsidR="00BD42DF">
                <w:rPr>
                  <w:rFonts w:ascii="Open Sans" w:eastAsia="Open Sans" w:hAnsi="Open Sans" w:cs="Times New Roman"/>
                  <w:color w:val="404040"/>
                </w:rPr>
                <w:t>.</w:t>
              </w:r>
            </w:ins>
          </w:p>
          <w:p w14:paraId="2121539A" w14:textId="22A13F30" w:rsidR="00374341" w:rsidRPr="00BD42DF" w:rsidRDefault="00374341">
            <w:pPr>
              <w:pStyle w:val="ListParagraph"/>
              <w:numPr>
                <w:ilvl w:val="0"/>
                <w:numId w:val="135"/>
              </w:numPr>
              <w:spacing w:before="120" w:after="120"/>
              <w:rPr>
                <w:rFonts w:ascii="Open Sans" w:eastAsia="Open Sans" w:hAnsi="Open Sans" w:cs="Times New Roman"/>
                <w:color w:val="404040"/>
                <w:rPrChange w:id="11305" w:author="Chantelle Dubois Nishiyama" w:date="2020-02-19T22:55:00Z">
                  <w:rPr/>
                </w:rPrChange>
              </w:rPr>
              <w:pPrChange w:id="11306" w:author="Chantelle Dubois Nishiyama" w:date="2020-02-19T22:55:00Z">
                <w:pPr>
                  <w:spacing w:before="120" w:after="120"/>
                </w:pPr>
              </w:pPrChange>
            </w:pPr>
            <w:del w:id="11307" w:author="Chantelle Dubois Nishiyama" w:date="2020-02-19T22:54:00Z">
              <w:r w:rsidRPr="00BD42DF" w:rsidDel="00BD42DF">
                <w:rPr>
                  <w:rFonts w:ascii="Open Sans" w:eastAsia="Open Sans" w:hAnsi="Open Sans" w:cs="Times New Roman"/>
                  <w:color w:val="404040"/>
                  <w:rPrChange w:id="11308" w:author="Chantelle Dubois Nishiyama" w:date="2020-02-19T22:55:00Z">
                    <w:rPr/>
                  </w:rPrChange>
                </w:rPr>
                <w:delText>•</w:delText>
              </w:r>
              <w:r w:rsidRPr="00BD42DF" w:rsidDel="00BD42DF">
                <w:rPr>
                  <w:rFonts w:ascii="Open Sans" w:eastAsia="Open Sans" w:hAnsi="Open Sans" w:cs="Times New Roman"/>
                  <w:color w:val="404040"/>
                  <w:rPrChange w:id="11309" w:author="Chantelle Dubois Nishiyama" w:date="2020-02-19T22:55:00Z">
                    <w:rPr/>
                  </w:rPrChange>
                </w:rPr>
                <w:tab/>
              </w:r>
            </w:del>
            <w:r w:rsidRPr="00BD42DF">
              <w:rPr>
                <w:rFonts w:ascii="Open Sans" w:eastAsia="Open Sans" w:hAnsi="Open Sans" w:cs="Times New Roman"/>
                <w:b/>
                <w:bCs/>
                <w:color w:val="404040"/>
                <w:rPrChange w:id="11310" w:author="Chantelle Dubois Nishiyama" w:date="2020-02-19T22:55:00Z">
                  <w:rPr>
                    <w:b/>
                    <w:bCs/>
                  </w:rPr>
                </w:rPrChange>
              </w:rPr>
              <w:t>Legend</w:t>
            </w:r>
            <w:r w:rsidRPr="00BD42DF">
              <w:rPr>
                <w:rFonts w:ascii="Open Sans" w:eastAsia="Open Sans" w:hAnsi="Open Sans" w:cs="Times New Roman"/>
                <w:color w:val="404040"/>
                <w:rPrChange w:id="11311" w:author="Chantelle Dubois Nishiyama" w:date="2020-02-19T22:55:00Z">
                  <w:rPr/>
                </w:rPrChange>
              </w:rPr>
              <w:t>: a box showing description of each graph of a multi-graph plot</w:t>
            </w:r>
            <w:ins w:id="11312" w:author="Chantelle Dubois Nishiyama" w:date="2020-02-19T22:55:00Z">
              <w:r w:rsidR="00BD42DF">
                <w:rPr>
                  <w:rFonts w:ascii="Open Sans" w:eastAsia="Open Sans" w:hAnsi="Open Sans" w:cs="Times New Roman"/>
                  <w:color w:val="404040"/>
                </w:rPr>
                <w:t>.</w:t>
              </w:r>
            </w:ins>
          </w:p>
        </w:tc>
      </w:tr>
      <w:tr w:rsidR="00374341" w:rsidRPr="00374341" w14:paraId="2AC3E194" w14:textId="77777777" w:rsidTr="00374341">
        <w:trPr>
          <w:cantSplit/>
          <w:trHeight w:val="419"/>
        </w:trPr>
        <w:tc>
          <w:tcPr>
            <w:tcW w:w="10440" w:type="dxa"/>
            <w:shd w:val="clear" w:color="auto" w:fill="FAFAFA"/>
          </w:tcPr>
          <w:p w14:paraId="52762721" w14:textId="1AC595FD" w:rsidR="00374341" w:rsidRPr="00374341" w:rsidRDefault="00F35818" w:rsidP="00374341">
            <w:pPr>
              <w:spacing w:before="120" w:after="120"/>
              <w:rPr>
                <w:rFonts w:ascii="Open Sans" w:eastAsia="Open Sans" w:hAnsi="Open Sans" w:cs="Times New Roman"/>
                <w:color w:val="404040"/>
              </w:rPr>
            </w:pPr>
            <w:r>
              <w:rPr>
                <w:rFonts w:ascii="Open Sans" w:eastAsia="Open Sans" w:hAnsi="Open Sans" w:cs="Times New Roman"/>
                <w:color w:val="404040"/>
              </w:rPr>
              <w:lastRenderedPageBreak/>
              <w:t>Hint</w:t>
            </w:r>
            <w:r w:rsidR="00374341" w:rsidRPr="00374341">
              <w:rPr>
                <w:rFonts w:ascii="Open Sans" w:eastAsia="Open Sans" w:hAnsi="Open Sans" w:cs="Times New Roman"/>
                <w:color w:val="404040"/>
              </w:rPr>
              <w:t xml:space="preserve">: plt is the alias used for the matplotlib.pyplot package throughout this tutorial. </w:t>
            </w:r>
          </w:p>
          <w:p w14:paraId="19C7F256" w14:textId="77777777" w:rsidR="00374341" w:rsidRPr="00374341" w:rsidRDefault="00374341" w:rsidP="00374341">
            <w:pPr>
              <w:spacing w:before="120" w:after="120"/>
              <w:rPr>
                <w:rFonts w:ascii="Open Sans" w:eastAsia="Open Sans" w:hAnsi="Open Sans" w:cs="Times New Roman"/>
                <w:color w:val="404040"/>
              </w:rPr>
            </w:pPr>
            <w:r w:rsidRPr="00374341">
              <w:rPr>
                <w:rFonts w:ascii="Open Sans" w:eastAsia="Open Sans" w:hAnsi="Open Sans" w:cs="Times New Roman"/>
                <w:color w:val="404040"/>
              </w:rPr>
              <w:t xml:space="preserve">When displaying a plot using the plt.show () method, a figure with the required plot is displayed. </w:t>
            </w:r>
          </w:p>
          <w:p w14:paraId="26A87C73" w14:textId="77777777" w:rsidR="00374341" w:rsidRPr="00374341" w:rsidRDefault="00374341" w:rsidP="00374341">
            <w:pPr>
              <w:spacing w:before="120" w:after="120"/>
              <w:rPr>
                <w:rFonts w:ascii="Open Sans" w:eastAsia="Open Sans" w:hAnsi="Open Sans" w:cs="Times New Roman"/>
                <w:color w:val="404040"/>
              </w:rPr>
            </w:pPr>
            <w:r w:rsidRPr="00374341">
              <w:rPr>
                <w:rFonts w:ascii="Open Sans" w:eastAsia="Open Sans" w:hAnsi="Open Sans" w:cs="Times New Roman"/>
                <w:color w:val="404040"/>
              </w:rPr>
              <w:t>There are several features you could apply to your plot graph to further display certain properties or to personalize it. Among the customizable features in the pyplot are the following:</w:t>
            </w:r>
          </w:p>
          <w:p w14:paraId="28BB0BE4" w14:textId="77777777" w:rsidR="00374341" w:rsidRPr="00374341" w:rsidRDefault="00374341" w:rsidP="00374341">
            <w:pPr>
              <w:spacing w:before="120" w:after="120"/>
              <w:rPr>
                <w:rFonts w:ascii="Open Sans" w:eastAsia="Open Sans" w:hAnsi="Open Sans" w:cs="Times New Roman"/>
                <w:color w:val="404040"/>
              </w:rPr>
            </w:pPr>
          </w:p>
        </w:tc>
      </w:tr>
    </w:tbl>
    <w:p w14:paraId="37B1A3A3" w14:textId="77777777" w:rsidR="00374341" w:rsidRPr="00374341" w:rsidRDefault="00374341" w:rsidP="00374341">
      <w:pPr>
        <w:spacing w:after="0" w:line="240" w:lineRule="auto"/>
        <w:rPr>
          <w:rFonts w:ascii="Open Sans" w:eastAsia="Open Sans" w:hAnsi="Open Sans" w:cs="Times New Roman"/>
          <w:color w:val="404040"/>
        </w:rPr>
      </w:pPr>
    </w:p>
    <w:p w14:paraId="34DF78E3" w14:textId="77777777" w:rsidR="00374341" w:rsidRPr="00374341" w:rsidRDefault="00374341" w:rsidP="00374341">
      <w:pPr>
        <w:spacing w:before="120" w:after="0" w:line="240" w:lineRule="auto"/>
        <w:rPr>
          <w:rFonts w:ascii="Open Sans" w:eastAsia="Open Sans" w:hAnsi="Open Sans" w:cs="Times New Roman"/>
          <w:color w:val="404040"/>
          <w:highlight w:val="blue"/>
        </w:rPr>
      </w:pPr>
    </w:p>
    <w:tbl>
      <w:tblPr>
        <w:tblStyle w:val="TableGrid8"/>
        <w:tblW w:w="104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Change w:id="11313" w:author="Alicia Romero Lopez" w:date="2020-01-31T09:48:00Z">
          <w:tblPr>
            <w:tblStyle w:val="TableGrid8"/>
            <w:tblW w:w="104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PrChange>
      </w:tblPr>
      <w:tblGrid>
        <w:gridCol w:w="90"/>
        <w:gridCol w:w="1350"/>
        <w:gridCol w:w="9000"/>
        <w:tblGridChange w:id="11314">
          <w:tblGrid>
            <w:gridCol w:w="360"/>
            <w:gridCol w:w="360"/>
            <w:gridCol w:w="360"/>
          </w:tblGrid>
        </w:tblGridChange>
      </w:tblGrid>
      <w:tr w:rsidR="00374341" w:rsidRPr="00374341" w14:paraId="28CCC74B" w14:textId="77777777" w:rsidTr="51235A2F">
        <w:trPr>
          <w:trHeight w:val="638"/>
        </w:trPr>
        <w:tc>
          <w:tcPr>
            <w:tcW w:w="90" w:type="dxa"/>
            <w:shd w:val="clear" w:color="auto" w:fill="FFC33B"/>
            <w:vAlign w:val="center"/>
            <w:tcPrChange w:id="11315" w:author="Alicia Romero Lopez" w:date="2020-01-31T09:48:00Z">
              <w:tcPr>
                <w:tcW w:w="90" w:type="dxa"/>
                <w:shd w:val="clear" w:color="auto" w:fill="FFC33B"/>
              </w:tcPr>
            </w:tcPrChange>
          </w:tcPr>
          <w:p w14:paraId="7C2D59AE" w14:textId="77777777" w:rsidR="00374341" w:rsidRPr="00374341" w:rsidRDefault="00374341" w:rsidP="00374341">
            <w:pPr>
              <w:spacing w:before="120" w:after="120"/>
              <w:rPr>
                <w:rFonts w:ascii="Open Sans" w:eastAsia="Open Sans" w:hAnsi="Open Sans" w:cs="Times New Roman"/>
                <w:color w:val="404040"/>
              </w:rPr>
            </w:pPr>
          </w:p>
        </w:tc>
        <w:tc>
          <w:tcPr>
            <w:tcW w:w="1350" w:type="dxa"/>
            <w:shd w:val="clear" w:color="auto" w:fill="FFE8B2"/>
            <w:vAlign w:val="center"/>
            <w:tcPrChange w:id="11316" w:author="Alicia Romero Lopez" w:date="2020-01-31T09:48:00Z">
              <w:tcPr>
                <w:tcW w:w="1350" w:type="dxa"/>
                <w:shd w:val="clear" w:color="auto" w:fill="FFE8B2"/>
              </w:tcPr>
            </w:tcPrChange>
          </w:tcPr>
          <w:p w14:paraId="72D65168" w14:textId="77777777" w:rsidR="00374341" w:rsidRPr="00374341" w:rsidRDefault="00374341" w:rsidP="00374341">
            <w:pPr>
              <w:spacing w:before="120" w:after="120"/>
              <w:jc w:val="center"/>
              <w:rPr>
                <w:rFonts w:ascii="Open Sans" w:eastAsia="Open Sans" w:hAnsi="Open Sans" w:cs="Times New Roman"/>
                <w:color w:val="404040"/>
              </w:rPr>
            </w:pPr>
            <w:r w:rsidRPr="00374341">
              <w:rPr>
                <w:rFonts w:ascii="Open Sans" w:eastAsia="Open Sans" w:hAnsi="Open Sans" w:cs="Times New Roman"/>
                <w:noProof/>
                <w:color w:val="404040"/>
              </w:rPr>
              <w:drawing>
                <wp:inline distT="0" distB="0" distL="0" distR="0" wp14:anchorId="6023EA12" wp14:editId="5CD7AE39">
                  <wp:extent cx="685800" cy="685800"/>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_exclaim-icon.png"/>
                          <pic:cNvPicPr/>
                        </pic:nvPicPr>
                        <pic:blipFill>
                          <a:blip r:embed="rId32">
                            <a:extLst>
                              <a:ext uri="{28A0092B-C50C-407E-A947-70E740481C1C}">
                                <a14:useLocalDpi xmlns:a14="http://schemas.microsoft.com/office/drawing/2010/main" val="0"/>
                              </a:ext>
                            </a:extLst>
                          </a:blip>
                          <a:stretch>
                            <a:fillRect/>
                          </a:stretch>
                        </pic:blipFill>
                        <pic:spPr>
                          <a:xfrm>
                            <a:off x="0" y="0"/>
                            <a:ext cx="685800" cy="685800"/>
                          </a:xfrm>
                          <a:prstGeom prst="rect">
                            <a:avLst/>
                          </a:prstGeom>
                        </pic:spPr>
                      </pic:pic>
                    </a:graphicData>
                  </a:graphic>
                </wp:inline>
              </w:drawing>
            </w:r>
          </w:p>
        </w:tc>
        <w:tc>
          <w:tcPr>
            <w:tcW w:w="9000" w:type="dxa"/>
            <w:shd w:val="clear" w:color="auto" w:fill="FFE8B2"/>
            <w:vAlign w:val="center"/>
            <w:tcPrChange w:id="11317" w:author="Alicia Romero Lopez" w:date="2020-01-31T09:48:00Z">
              <w:tcPr>
                <w:tcW w:w="9000" w:type="dxa"/>
                <w:shd w:val="clear" w:color="auto" w:fill="FFE8B2"/>
              </w:tcPr>
            </w:tcPrChange>
          </w:tcPr>
          <w:p w14:paraId="22FE03E3" w14:textId="2CA00692" w:rsidR="00374341" w:rsidRPr="00374341" w:rsidRDefault="00EF56DB" w:rsidP="00374341">
            <w:pPr>
              <w:spacing w:before="120" w:after="120"/>
              <w:ind w:left="274" w:right="274"/>
              <w:rPr>
                <w:rFonts w:ascii="Open Sans Semibold" w:eastAsia="Open Sans" w:hAnsi="Open Sans Semibold" w:cs="Open Sans Semibold"/>
                <w:color w:val="404040"/>
                <w:sz w:val="24"/>
                <w:szCs w:val="24"/>
              </w:rPr>
            </w:pPr>
            <w:commentRangeStart w:id="11318"/>
            <w:ins w:id="11319" w:author="Fatemeh Yazdanbakhsh Poodeh" w:date="2020-01-30T16:30:00Z">
              <w:r>
                <w:rPr>
                  <w:rFonts w:ascii="Open Sans Semibold" w:eastAsia="Open Sans" w:hAnsi="Open Sans Semibold" w:cs="Open Sans Semibold"/>
                  <w:color w:val="404040"/>
                  <w:sz w:val="24"/>
                  <w:szCs w:val="24"/>
                </w:rPr>
                <w:t>Notes about matplotlib</w:t>
              </w:r>
            </w:ins>
            <w:ins w:id="11320" w:author="Chantelle Dubois Nishiyama" w:date="2020-02-19T22:56:00Z">
              <w:r w:rsidR="00BD42DF">
                <w:rPr>
                  <w:rFonts w:ascii="Open Sans Semibold" w:eastAsia="Open Sans" w:hAnsi="Open Sans Semibold" w:cs="Open Sans Semibold"/>
                  <w:color w:val="404040"/>
                  <w:sz w:val="24"/>
                  <w:szCs w:val="24"/>
                </w:rPr>
                <w:t xml:space="preserve"> </w:t>
              </w:r>
            </w:ins>
            <w:commentRangeStart w:id="11321"/>
            <w:commentRangeStart w:id="11322"/>
            <w:del w:id="11323" w:author="RoboGarden Team" w:date="2020-01-23T18:48:00Z">
              <w:r w:rsidR="00374341" w:rsidRPr="00374341" w:rsidDel="00FD73BA">
                <w:rPr>
                  <w:rFonts w:ascii="Open Sans Semibold" w:eastAsia="Open Sans" w:hAnsi="Open Sans Semibold" w:cs="Open Sans Semibold"/>
                  <w:color w:val="404040"/>
                  <w:sz w:val="24"/>
                  <w:szCs w:val="24"/>
                </w:rPr>
                <w:delText>Note</w:delText>
              </w:r>
              <w:commentRangeEnd w:id="11321"/>
              <w:r w:rsidR="00374341" w:rsidDel="00FD73BA">
                <w:rPr>
                  <w:rStyle w:val="CommentReference"/>
                </w:rPr>
                <w:commentReference w:id="11321"/>
              </w:r>
            </w:del>
            <w:commentRangeEnd w:id="11322"/>
            <w:r w:rsidR="00EE4173">
              <w:rPr>
                <w:rStyle w:val="CommentReference"/>
                <w:color w:val="404040"/>
              </w:rPr>
              <w:commentReference w:id="11322"/>
            </w:r>
            <w:ins w:id="11324" w:author="Chantelle Dubois Nishiyama" w:date="2020-02-26T20:31:00Z">
              <w:r w:rsidR="005C0300">
                <w:rPr>
                  <w:rFonts w:ascii="Open Sans Semibold" w:eastAsia="Open Sans" w:hAnsi="Open Sans Semibold" w:cs="Open Sans Semibold"/>
                  <w:color w:val="404040"/>
                  <w:sz w:val="24"/>
                  <w:szCs w:val="24"/>
                </w:rPr>
                <w:t>e</w:t>
              </w:r>
            </w:ins>
            <w:ins w:id="11325" w:author="RoboGarden Team" w:date="2020-01-23T18:48:00Z">
              <w:del w:id="11326" w:author="Chantelle Dubois Nishiyama" w:date="2020-02-26T20:31:00Z">
                <w:r w:rsidR="00FD73BA" w:rsidDel="005C0300">
                  <w:rPr>
                    <w:rFonts w:ascii="Open Sans Semibold" w:eastAsia="Open Sans" w:hAnsi="Open Sans Semibold" w:cs="Open Sans Semibold"/>
                    <w:color w:val="404040"/>
                    <w:sz w:val="24"/>
                    <w:szCs w:val="24"/>
                  </w:rPr>
                  <w:delText>E</w:delText>
                </w:r>
              </w:del>
              <w:r w:rsidR="00FD73BA">
                <w:rPr>
                  <w:rFonts w:ascii="Open Sans Semibold" w:eastAsia="Open Sans" w:hAnsi="Open Sans Semibold" w:cs="Open Sans Semibold"/>
                  <w:color w:val="404040"/>
                  <w:sz w:val="24"/>
                  <w:szCs w:val="24"/>
                </w:rPr>
                <w:t>xtra information</w:t>
              </w:r>
            </w:ins>
            <w:commentRangeEnd w:id="11318"/>
            <w:r>
              <w:rPr>
                <w:rStyle w:val="CommentReference"/>
                <w:color w:val="404040"/>
              </w:rPr>
              <w:commentReference w:id="11318"/>
            </w:r>
            <w:ins w:id="11327" w:author="Chantelle Dubois Nishiyama" w:date="2020-02-19T22:56:00Z">
              <w:r w:rsidR="00BD42DF">
                <w:rPr>
                  <w:rFonts w:ascii="Open Sans Semibold" w:eastAsia="Open Sans" w:hAnsi="Open Sans Semibold" w:cs="Open Sans Semibold"/>
                  <w:color w:val="404040"/>
                  <w:sz w:val="24"/>
                  <w:szCs w:val="24"/>
                </w:rPr>
                <w:t>:</w:t>
              </w:r>
            </w:ins>
          </w:p>
          <w:p w14:paraId="05E7CDBF" w14:textId="2EE8B1DD" w:rsidR="00374341" w:rsidRPr="00374341" w:rsidRDefault="00374341" w:rsidP="00374341">
            <w:pPr>
              <w:spacing w:before="120" w:after="120"/>
              <w:ind w:left="274" w:right="274"/>
              <w:rPr>
                <w:rFonts w:ascii="Open Sans" w:eastAsia="Open Sans" w:hAnsi="Open Sans" w:cs="Open Sans"/>
                <w:color w:val="404040"/>
                <w:sz w:val="24"/>
                <w:szCs w:val="24"/>
              </w:rPr>
            </w:pPr>
            <w:r w:rsidRPr="00374341">
              <w:rPr>
                <w:rFonts w:ascii="Open Sans" w:eastAsia="Open Sans" w:hAnsi="Open Sans" w:cs="Open Sans"/>
                <w:color w:val="404040"/>
                <w:sz w:val="24"/>
                <w:szCs w:val="24"/>
              </w:rPr>
              <w:t xml:space="preserve">You might hear of some </w:t>
            </w:r>
            <w:ins w:id="11328" w:author="Chantelle Dubois Nishiyama" w:date="2020-02-19T22:56:00Z">
              <w:r w:rsidR="00BD42DF">
                <w:rPr>
                  <w:rFonts w:ascii="Open Sans" w:eastAsia="Open Sans" w:hAnsi="Open Sans" w:cs="Open Sans"/>
                  <w:color w:val="404040"/>
                  <w:sz w:val="24"/>
                  <w:szCs w:val="24"/>
                </w:rPr>
                <w:t>M</w:t>
              </w:r>
            </w:ins>
            <w:del w:id="11329" w:author="Chantelle Dubois Nishiyama" w:date="2020-02-19T22:56:00Z">
              <w:r w:rsidRPr="00374341" w:rsidDel="00BD42DF">
                <w:rPr>
                  <w:rFonts w:ascii="Open Sans" w:eastAsia="Open Sans" w:hAnsi="Open Sans" w:cs="Open Sans"/>
                  <w:color w:val="404040"/>
                  <w:sz w:val="24"/>
                  <w:szCs w:val="24"/>
                </w:rPr>
                <w:delText>m</w:delText>
              </w:r>
            </w:del>
            <w:r w:rsidRPr="00374341">
              <w:rPr>
                <w:rFonts w:ascii="Open Sans" w:eastAsia="Open Sans" w:hAnsi="Open Sans" w:cs="Open Sans"/>
                <w:color w:val="404040"/>
                <w:sz w:val="24"/>
                <w:szCs w:val="24"/>
              </w:rPr>
              <w:t xml:space="preserve">atplotlib components under the name of </w:t>
            </w:r>
            <w:ins w:id="11330" w:author="Chantelle Dubois Nishiyama" w:date="2020-02-19T22:56:00Z">
              <w:r w:rsidR="00BD42DF">
                <w:rPr>
                  <w:rFonts w:ascii="Open Sans" w:eastAsia="Open Sans" w:hAnsi="Open Sans" w:cs="Open Sans"/>
                  <w:color w:val="404040"/>
                  <w:sz w:val="24"/>
                  <w:szCs w:val="24"/>
                </w:rPr>
                <w:t>a</w:t>
              </w:r>
            </w:ins>
            <w:del w:id="11331" w:author="Chantelle Dubois Nishiyama" w:date="2020-02-19T22:56:00Z">
              <w:r w:rsidRPr="00374341" w:rsidDel="00BD42DF">
                <w:rPr>
                  <w:rFonts w:ascii="Open Sans" w:eastAsia="Open Sans" w:hAnsi="Open Sans" w:cs="Open Sans"/>
                  <w:color w:val="404040"/>
                  <w:sz w:val="24"/>
                  <w:szCs w:val="24"/>
                </w:rPr>
                <w:delText>A</w:delText>
              </w:r>
            </w:del>
            <w:r w:rsidRPr="00374341">
              <w:rPr>
                <w:rFonts w:ascii="Open Sans" w:eastAsia="Open Sans" w:hAnsi="Open Sans" w:cs="Open Sans"/>
                <w:color w:val="404040"/>
                <w:sz w:val="24"/>
                <w:szCs w:val="24"/>
              </w:rPr>
              <w:t xml:space="preserve">rtist objects. Don’t worry, </w:t>
            </w:r>
            <w:ins w:id="11332" w:author="Chantelle Dubois Nishiyama" w:date="2020-02-19T22:56:00Z">
              <w:r w:rsidR="00BD42DF">
                <w:rPr>
                  <w:rFonts w:ascii="Open Sans" w:eastAsia="Open Sans" w:hAnsi="Open Sans" w:cs="Open Sans"/>
                  <w:color w:val="404040"/>
                  <w:sz w:val="24"/>
                  <w:szCs w:val="24"/>
                </w:rPr>
                <w:t>a</w:t>
              </w:r>
            </w:ins>
            <w:del w:id="11333" w:author="Chantelle Dubois Nishiyama" w:date="2020-02-19T22:56:00Z">
              <w:r w:rsidRPr="00374341" w:rsidDel="00BD42DF">
                <w:rPr>
                  <w:rFonts w:ascii="Open Sans" w:eastAsia="Open Sans" w:hAnsi="Open Sans" w:cs="Open Sans"/>
                  <w:color w:val="404040"/>
                  <w:sz w:val="24"/>
                  <w:szCs w:val="24"/>
                </w:rPr>
                <w:delText>a</w:delText>
              </w:r>
            </w:del>
            <w:r w:rsidRPr="00374341">
              <w:rPr>
                <w:rFonts w:ascii="Open Sans" w:eastAsia="Open Sans" w:hAnsi="Open Sans" w:cs="Open Sans"/>
                <w:color w:val="404040"/>
                <w:sz w:val="24"/>
                <w:szCs w:val="24"/>
              </w:rPr>
              <w:t xml:space="preserve">rtist objects are virtually any object that the </w:t>
            </w:r>
            <w:ins w:id="11334" w:author="Chantelle Dubois Nishiyama" w:date="2020-02-19T22:56:00Z">
              <w:r w:rsidR="00BD42DF">
                <w:rPr>
                  <w:rFonts w:ascii="Open Sans" w:eastAsia="Open Sans" w:hAnsi="Open Sans" w:cs="Open Sans"/>
                  <w:color w:val="404040"/>
                  <w:sz w:val="24"/>
                  <w:szCs w:val="24"/>
                </w:rPr>
                <w:t>M</w:t>
              </w:r>
            </w:ins>
            <w:del w:id="11335" w:author="Chantelle Dubois Nishiyama" w:date="2020-02-19T22:56:00Z">
              <w:r w:rsidRPr="00374341" w:rsidDel="00BD42DF">
                <w:rPr>
                  <w:rFonts w:ascii="Open Sans" w:eastAsia="Open Sans" w:hAnsi="Open Sans" w:cs="Open Sans"/>
                  <w:color w:val="404040"/>
                  <w:sz w:val="24"/>
                  <w:szCs w:val="24"/>
                </w:rPr>
                <w:delText>m</w:delText>
              </w:r>
            </w:del>
            <w:r w:rsidRPr="00374341">
              <w:rPr>
                <w:rFonts w:ascii="Open Sans" w:eastAsia="Open Sans" w:hAnsi="Open Sans" w:cs="Open Sans"/>
                <w:color w:val="404040"/>
                <w:sz w:val="24"/>
                <w:szCs w:val="24"/>
              </w:rPr>
              <w:t xml:space="preserve">atplotlib package offers any developer. Axes, figures and various other objects in </w:t>
            </w:r>
            <w:ins w:id="11336" w:author="Chantelle Dubois Nishiyama" w:date="2020-02-19T22:56:00Z">
              <w:r w:rsidR="00BD42DF">
                <w:rPr>
                  <w:rFonts w:ascii="Open Sans" w:eastAsia="Open Sans" w:hAnsi="Open Sans" w:cs="Open Sans"/>
                  <w:color w:val="404040"/>
                  <w:sz w:val="24"/>
                  <w:szCs w:val="24"/>
                </w:rPr>
                <w:t>M</w:t>
              </w:r>
            </w:ins>
            <w:del w:id="11337" w:author="Chantelle Dubois Nishiyama" w:date="2020-02-19T22:56:00Z">
              <w:r w:rsidRPr="00374341" w:rsidDel="00BD42DF">
                <w:rPr>
                  <w:rFonts w:ascii="Open Sans" w:eastAsia="Open Sans" w:hAnsi="Open Sans" w:cs="Open Sans"/>
                  <w:color w:val="404040"/>
                  <w:sz w:val="24"/>
                  <w:szCs w:val="24"/>
                </w:rPr>
                <w:delText>m</w:delText>
              </w:r>
            </w:del>
            <w:r w:rsidRPr="00374341">
              <w:rPr>
                <w:rFonts w:ascii="Open Sans" w:eastAsia="Open Sans" w:hAnsi="Open Sans" w:cs="Open Sans"/>
                <w:color w:val="404040"/>
                <w:sz w:val="24"/>
                <w:szCs w:val="24"/>
              </w:rPr>
              <w:t xml:space="preserve">atplotlib are considered artist objects. </w:t>
            </w:r>
          </w:p>
        </w:tc>
      </w:tr>
    </w:tbl>
    <w:p w14:paraId="530656D8" w14:textId="77777777" w:rsidR="00374341" w:rsidRPr="00374341" w:rsidRDefault="00374341" w:rsidP="00374341">
      <w:pPr>
        <w:spacing w:after="0" w:line="240" w:lineRule="auto"/>
        <w:rPr>
          <w:rFonts w:ascii="Open Sans" w:eastAsia="Open Sans" w:hAnsi="Open Sans" w:cs="Times New Roman"/>
          <w:color w:val="404040"/>
        </w:rPr>
      </w:pPr>
    </w:p>
    <w:p w14:paraId="353E8B10" w14:textId="77777777" w:rsidR="00374341" w:rsidRPr="00374341" w:rsidRDefault="00374341" w:rsidP="00374341">
      <w:pPr>
        <w:spacing w:after="0" w:line="240" w:lineRule="auto"/>
        <w:rPr>
          <w:rFonts w:ascii="Open Sans" w:eastAsia="Open Sans" w:hAnsi="Open Sans" w:cs="Times New Roman"/>
          <w:color w:val="404040"/>
        </w:rPr>
      </w:pPr>
    </w:p>
    <w:p w14:paraId="3B69C28C" w14:textId="77777777" w:rsidR="00374341" w:rsidRPr="00374341" w:rsidRDefault="00374341" w:rsidP="00374341">
      <w:pPr>
        <w:spacing w:after="0" w:line="240" w:lineRule="auto"/>
        <w:rPr>
          <w:rFonts w:ascii="Open Sans" w:eastAsia="Open Sans" w:hAnsi="Open Sans" w:cs="Times New Roman"/>
          <w:color w:val="404040"/>
        </w:rPr>
      </w:pPr>
    </w:p>
    <w:p w14:paraId="6359579D" w14:textId="5621243D" w:rsidR="00374341" w:rsidRDefault="00374341" w:rsidP="00374341">
      <w:pPr>
        <w:spacing w:before="120" w:after="120"/>
        <w:outlineLvl w:val="2"/>
        <w:rPr>
          <w:ins w:id="11338" w:author="Fatemeh Yazdanbakhsh Poodeh" w:date="2020-01-30T16:31:00Z"/>
          <w:rFonts w:ascii="Open Sans Semibold" w:eastAsia="Open Sans" w:hAnsi="Open Sans Semibold" w:cs="Open Sans Semibold"/>
          <w:color w:val="11143F"/>
          <w:sz w:val="25"/>
          <w:szCs w:val="25"/>
        </w:rPr>
      </w:pPr>
      <w:commentRangeStart w:id="11339"/>
      <w:commentRangeStart w:id="11340"/>
      <w:r w:rsidRPr="00374341">
        <w:rPr>
          <w:rFonts w:ascii="Open Sans Semibold" w:eastAsia="Open Sans" w:hAnsi="Open Sans Semibold" w:cs="Open Sans Semibold"/>
          <w:color w:val="11143F"/>
          <w:sz w:val="25"/>
          <w:szCs w:val="25"/>
        </w:rPr>
        <w:t xml:space="preserve">Adjusting Basic </w:t>
      </w:r>
      <w:commentRangeEnd w:id="11339"/>
      <w:r>
        <w:rPr>
          <w:rStyle w:val="CommentReference"/>
        </w:rPr>
        <w:commentReference w:id="11339"/>
      </w:r>
      <w:commentRangeEnd w:id="11340"/>
      <w:r w:rsidR="001F7225">
        <w:rPr>
          <w:rStyle w:val="CommentReference"/>
          <w:color w:val="404040"/>
        </w:rPr>
        <w:commentReference w:id="11340"/>
      </w:r>
      <w:r w:rsidRPr="00374341">
        <w:rPr>
          <w:rFonts w:ascii="Open Sans Semibold" w:eastAsia="Open Sans" w:hAnsi="Open Sans Semibold" w:cs="Open Sans Semibold"/>
          <w:color w:val="11143F"/>
          <w:sz w:val="25"/>
          <w:szCs w:val="25"/>
        </w:rPr>
        <w:t>Plot Components</w:t>
      </w:r>
    </w:p>
    <w:p w14:paraId="62A5EC20" w14:textId="64906166" w:rsidR="00EF56DB" w:rsidRPr="00370D8C" w:rsidRDefault="00EF56DB" w:rsidP="00370D8C">
      <w:pPr>
        <w:rPr>
          <w:ins w:id="11341" w:author="Fatemeh Yazdanbakhsh Poodeh" w:date="2020-01-30T16:31:00Z"/>
        </w:rPr>
      </w:pPr>
      <w:ins w:id="11342" w:author="Fatemeh Yazdanbakhsh Poodeh" w:date="2020-01-30T16:31:00Z">
        <w:r>
          <w:rPr>
            <w:rFonts w:ascii="Open Sans Semibold" w:eastAsia="Open Sans" w:hAnsi="Open Sans Semibold" w:cs="Open Sans Semibold"/>
            <w:color w:val="11143F"/>
            <w:sz w:val="25"/>
            <w:szCs w:val="25"/>
          </w:rPr>
          <w:t>I</w:t>
        </w:r>
        <w:r w:rsidRPr="00370D8C">
          <w:t>n this section</w:t>
        </w:r>
      </w:ins>
      <w:ins w:id="11343" w:author="Chantelle Dubois Nishiyama" w:date="2020-02-19T22:56:00Z">
        <w:r w:rsidR="00BD42DF">
          <w:t>,</w:t>
        </w:r>
      </w:ins>
      <w:ins w:id="11344" w:author="Fatemeh Yazdanbakhsh Poodeh" w:date="2020-01-30T16:31:00Z">
        <w:r w:rsidRPr="00370D8C">
          <w:t xml:space="preserve"> you will see three mod</w:t>
        </w:r>
        <w:commentRangeStart w:id="11345"/>
        <w:r w:rsidRPr="00370D8C">
          <w:t>ificati</w:t>
        </w:r>
        <w:commentRangeEnd w:id="11345"/>
        <w:r w:rsidRPr="00370D8C">
          <w:commentReference w:id="11345"/>
        </w:r>
        <w:r w:rsidRPr="00370D8C">
          <w:t>ons to plot and you will learn how to plot information.</w:t>
        </w:r>
      </w:ins>
    </w:p>
    <w:p w14:paraId="50781C44" w14:textId="77777777" w:rsidR="00EF56DB" w:rsidRPr="00374341" w:rsidRDefault="00EF56DB" w:rsidP="00374341">
      <w:pPr>
        <w:spacing w:before="120" w:after="120"/>
        <w:outlineLvl w:val="2"/>
        <w:rPr>
          <w:rFonts w:ascii="Open Sans Semibold" w:eastAsia="Open Sans" w:hAnsi="Open Sans Semibold" w:cs="Open Sans Semibold"/>
          <w:color w:val="11143F"/>
          <w:sz w:val="25"/>
          <w:szCs w:val="25"/>
        </w:rPr>
      </w:pPr>
    </w:p>
    <w:tbl>
      <w:tblPr>
        <w:tblStyle w:val="TableGrid8"/>
        <w:tblW w:w="10440" w:type="dxa"/>
        <w:tblInd w:w="-5" w:type="dxa"/>
        <w:tblBorders>
          <w:top w:val="single" w:sz="4" w:space="0" w:color="DBDBDB"/>
          <w:left w:val="single" w:sz="4" w:space="0" w:color="DBDBDB"/>
          <w:bottom w:val="single" w:sz="4" w:space="0" w:color="DBDBDB"/>
          <w:right w:val="single" w:sz="4" w:space="0" w:color="DBDBDB"/>
          <w:insideH w:val="none" w:sz="0" w:space="0" w:color="auto"/>
          <w:insideV w:val="none" w:sz="0" w:space="0" w:color="auto"/>
        </w:tblBorders>
        <w:tblLayout w:type="fixed"/>
        <w:tblCellMar>
          <w:left w:w="115" w:type="dxa"/>
          <w:right w:w="115" w:type="dxa"/>
        </w:tblCellMar>
        <w:tblLook w:val="04A0" w:firstRow="1" w:lastRow="0" w:firstColumn="1" w:lastColumn="0" w:noHBand="0" w:noVBand="1"/>
      </w:tblPr>
      <w:tblGrid>
        <w:gridCol w:w="10440"/>
      </w:tblGrid>
      <w:tr w:rsidR="00FD73BA" w:rsidRPr="00374341" w14:paraId="611574B0" w14:textId="77777777" w:rsidTr="004F58D7">
        <w:trPr>
          <w:cantSplit/>
          <w:trHeight w:val="420"/>
          <w:ins w:id="11346" w:author="RoboGarden Team" w:date="2020-01-23T18:49:00Z"/>
        </w:trPr>
        <w:tc>
          <w:tcPr>
            <w:tcW w:w="10440" w:type="dxa"/>
            <w:shd w:val="clear" w:color="auto" w:fill="FAFAFA"/>
          </w:tcPr>
          <w:p w14:paraId="5191B1EC" w14:textId="224DD164" w:rsidR="00FD73BA" w:rsidRPr="00374341" w:rsidRDefault="00FD73BA" w:rsidP="004F58D7">
            <w:pPr>
              <w:spacing w:before="120" w:after="120"/>
              <w:outlineLvl w:val="2"/>
              <w:rPr>
                <w:ins w:id="11347" w:author="RoboGarden Team" w:date="2020-01-23T18:49:00Z"/>
                <w:rFonts w:ascii="Open Sans Semibold" w:eastAsia="Open Sans" w:hAnsi="Open Sans Semibold" w:cs="Open Sans Semibold"/>
                <w:color w:val="11143F"/>
              </w:rPr>
            </w:pPr>
            <w:ins w:id="11348" w:author="RoboGarden Team" w:date="2020-01-23T18:49:00Z">
              <w:r w:rsidRPr="00374341">
                <w:rPr>
                  <w:rFonts w:ascii="Open Sans Semibold" w:eastAsia="Open Sans" w:hAnsi="Open Sans Semibold" w:cs="Open Sans Semibold"/>
                  <w:color w:val="11143F"/>
                </w:rPr>
                <w:t>Overview</w:t>
              </w:r>
            </w:ins>
          </w:p>
          <w:p w14:paraId="1FD0A4C5" w14:textId="78B93284" w:rsidR="00FD73BA" w:rsidRDefault="00FD73BA" w:rsidP="004F58D7">
            <w:pPr>
              <w:spacing w:before="120" w:after="120"/>
              <w:rPr>
                <w:ins w:id="11349" w:author="RoboGarden Team" w:date="2020-01-23T18:49:00Z"/>
                <w:rFonts w:ascii="Open Sans" w:eastAsia="Open Sans" w:hAnsi="Open Sans" w:cs="Times New Roman"/>
                <w:color w:val="404040"/>
              </w:rPr>
            </w:pPr>
            <w:ins w:id="11350" w:author="RoboGarden Team" w:date="2020-01-23T18:49:00Z">
              <w:del w:id="11351" w:author="Chantelle Dubois Nishiyama" w:date="2020-02-19T22:57:00Z">
                <w:r w:rsidDel="00BD42DF">
                  <w:rPr>
                    <w:rFonts w:ascii="Open Sans" w:eastAsia="Open Sans" w:hAnsi="Open Sans" w:cs="Times New Roman"/>
                    <w:color w:val="404040"/>
                  </w:rPr>
                  <w:delText>Mostly, you will find yourself needing</w:delText>
                </w:r>
              </w:del>
            </w:ins>
            <w:ins w:id="11352" w:author="Chantelle Dubois Nishiyama" w:date="2020-02-19T22:57:00Z">
              <w:r w:rsidR="00BD42DF">
                <w:rPr>
                  <w:rFonts w:ascii="Open Sans" w:eastAsia="Open Sans" w:hAnsi="Open Sans" w:cs="Times New Roman"/>
                  <w:color w:val="404040"/>
                </w:rPr>
                <w:t>You will need</w:t>
              </w:r>
            </w:ins>
            <w:ins w:id="11353" w:author="RoboGarden Team" w:date="2020-01-23T18:49:00Z">
              <w:r>
                <w:rPr>
                  <w:rFonts w:ascii="Open Sans" w:eastAsia="Open Sans" w:hAnsi="Open Sans" w:cs="Times New Roman"/>
                  <w:color w:val="404040"/>
                </w:rPr>
                <w:t xml:space="preserve"> to modify these main components of plots in </w:t>
              </w:r>
            </w:ins>
            <w:ins w:id="11354" w:author="RoboGarden Team" w:date="2020-01-23T18:50:00Z">
              <w:r>
                <w:rPr>
                  <w:rFonts w:ascii="Open Sans" w:eastAsia="Open Sans" w:hAnsi="Open Sans" w:cs="Times New Roman"/>
                  <w:color w:val="404040"/>
                </w:rPr>
                <w:t>order</w:t>
              </w:r>
            </w:ins>
            <w:ins w:id="11355" w:author="RoboGarden Team" w:date="2020-01-23T18:49:00Z">
              <w:r>
                <w:rPr>
                  <w:rFonts w:ascii="Open Sans" w:eastAsia="Open Sans" w:hAnsi="Open Sans" w:cs="Times New Roman"/>
                  <w:color w:val="404040"/>
                </w:rPr>
                <w:t xml:space="preserve"> to properly visualize your data. </w:t>
              </w:r>
            </w:ins>
          </w:p>
          <w:p w14:paraId="498727FA" w14:textId="2F65B637" w:rsidR="00FD73BA" w:rsidRPr="00374341" w:rsidRDefault="00FD73BA" w:rsidP="004F58D7">
            <w:pPr>
              <w:spacing w:before="120" w:after="120"/>
              <w:rPr>
                <w:ins w:id="11356" w:author="RoboGarden Team" w:date="2020-01-23T18:49:00Z"/>
                <w:rFonts w:ascii="Open Sans" w:eastAsia="Open Sans" w:hAnsi="Open Sans" w:cs="Times New Roman"/>
                <w:color w:val="404040"/>
              </w:rPr>
            </w:pPr>
            <w:ins w:id="11357" w:author="RoboGarden Team" w:date="2020-01-23T18:50:00Z">
              <w:r>
                <w:rPr>
                  <w:rFonts w:ascii="Open Sans" w:eastAsia="Open Sans" w:hAnsi="Open Sans" w:cs="Times New Roman"/>
                  <w:color w:val="404040"/>
                </w:rPr>
                <w:t>In this section</w:t>
              </w:r>
            </w:ins>
            <w:ins w:id="11358" w:author="Chantelle Dubois Nishiyama" w:date="2020-02-19T22:57:00Z">
              <w:r w:rsidR="00BD42DF">
                <w:rPr>
                  <w:rFonts w:ascii="Open Sans" w:eastAsia="Open Sans" w:hAnsi="Open Sans" w:cs="Times New Roman"/>
                  <w:color w:val="404040"/>
                </w:rPr>
                <w:t>,</w:t>
              </w:r>
            </w:ins>
            <w:ins w:id="11359" w:author="RoboGarden Team" w:date="2020-01-23T18:50:00Z">
              <w:r>
                <w:rPr>
                  <w:rFonts w:ascii="Open Sans" w:eastAsia="Open Sans" w:hAnsi="Open Sans" w:cs="Times New Roman"/>
                  <w:color w:val="404040"/>
                </w:rPr>
                <w:t xml:space="preserve"> you will be introduced to some of the basic modifications you will most probably need while working with </w:t>
              </w:r>
            </w:ins>
            <w:ins w:id="11360" w:author="Chantelle Dubois Nishiyama" w:date="2020-02-19T22:57:00Z">
              <w:r w:rsidR="00BD42DF">
                <w:rPr>
                  <w:rFonts w:ascii="Open Sans" w:eastAsia="Open Sans" w:hAnsi="Open Sans" w:cs="Times New Roman"/>
                  <w:color w:val="404040"/>
                </w:rPr>
                <w:t>M</w:t>
              </w:r>
            </w:ins>
            <w:ins w:id="11361" w:author="RoboGarden Team" w:date="2020-01-23T18:50:00Z">
              <w:del w:id="11362" w:author="Chantelle Dubois Nishiyama" w:date="2020-02-19T22:57:00Z">
                <w:r w:rsidDel="00BD42DF">
                  <w:rPr>
                    <w:rFonts w:ascii="Open Sans" w:eastAsia="Open Sans" w:hAnsi="Open Sans" w:cs="Times New Roman"/>
                    <w:color w:val="404040"/>
                  </w:rPr>
                  <w:delText>m</w:delText>
                </w:r>
              </w:del>
              <w:r>
                <w:rPr>
                  <w:rFonts w:ascii="Open Sans" w:eastAsia="Open Sans" w:hAnsi="Open Sans" w:cs="Times New Roman"/>
                  <w:color w:val="404040"/>
                </w:rPr>
                <w:t xml:space="preserve">atplotlib. </w:t>
              </w:r>
            </w:ins>
          </w:p>
        </w:tc>
      </w:tr>
    </w:tbl>
    <w:p w14:paraId="75830B4E" w14:textId="77777777" w:rsidR="00374341" w:rsidRDefault="00374341" w:rsidP="00374341">
      <w:pPr>
        <w:spacing w:after="0" w:line="240" w:lineRule="auto"/>
        <w:rPr>
          <w:ins w:id="11363" w:author="RoboGarden Team" w:date="2020-01-23T18:49:00Z"/>
          <w:rFonts w:ascii="Open Sans" w:eastAsia="Open Sans" w:hAnsi="Open Sans" w:cs="Times New Roman"/>
          <w:color w:val="404040"/>
        </w:rPr>
      </w:pPr>
    </w:p>
    <w:p w14:paraId="1C50467D" w14:textId="77777777" w:rsidR="00FD73BA" w:rsidRPr="00374341" w:rsidRDefault="00FD73BA" w:rsidP="00374341">
      <w:pPr>
        <w:spacing w:after="0" w:line="240" w:lineRule="auto"/>
        <w:rPr>
          <w:rFonts w:ascii="Open Sans" w:eastAsia="Open Sans" w:hAnsi="Open Sans" w:cs="Times New Roman"/>
          <w:color w:val="404040"/>
        </w:rPr>
      </w:pPr>
    </w:p>
    <w:tbl>
      <w:tblPr>
        <w:tblStyle w:val="TableGrid8"/>
        <w:tblW w:w="10440" w:type="dxa"/>
        <w:tblInd w:w="-5" w:type="dxa"/>
        <w:tblBorders>
          <w:top w:val="single" w:sz="4" w:space="0" w:color="DBDBDB"/>
          <w:left w:val="single" w:sz="4" w:space="0" w:color="DBDBDB"/>
          <w:bottom w:val="single" w:sz="4" w:space="0" w:color="DBDBDB"/>
          <w:right w:val="single" w:sz="4" w:space="0" w:color="DBDBDB"/>
          <w:insideH w:val="none" w:sz="0" w:space="0" w:color="auto"/>
          <w:insideV w:val="none" w:sz="0" w:space="0" w:color="auto"/>
        </w:tblBorders>
        <w:tblLayout w:type="fixed"/>
        <w:tblCellMar>
          <w:left w:w="115" w:type="dxa"/>
          <w:right w:w="115" w:type="dxa"/>
        </w:tblCellMar>
        <w:tblLook w:val="04A0" w:firstRow="1" w:lastRow="0" w:firstColumn="1" w:lastColumn="0" w:noHBand="0" w:noVBand="1"/>
        <w:tblPrChange w:id="11364" w:author="Alicia Romero Lopez" w:date="2020-01-31T09:48:00Z">
          <w:tblPr>
            <w:tblStyle w:val="TableGrid8"/>
            <w:tblW w:w="10440" w:type="dxa"/>
            <w:tblInd w:w="-5" w:type="dxa"/>
            <w:tblBorders>
              <w:top w:val="single" w:sz="4" w:space="0" w:color="DBDBDB"/>
              <w:left w:val="single" w:sz="4" w:space="0" w:color="DBDBDB"/>
              <w:bottom w:val="single" w:sz="4" w:space="0" w:color="DBDBDB"/>
              <w:right w:val="single" w:sz="4" w:space="0" w:color="DBDBDB"/>
              <w:insideH w:val="none" w:sz="0" w:space="0" w:color="auto"/>
              <w:insideV w:val="none" w:sz="0" w:space="0" w:color="auto"/>
            </w:tblBorders>
            <w:tblLayout w:type="fixed"/>
            <w:tblCellMar>
              <w:left w:w="115" w:type="dxa"/>
              <w:right w:w="115" w:type="dxa"/>
            </w:tblCellMar>
            <w:tblLook w:val="04A0" w:firstRow="1" w:lastRow="0" w:firstColumn="1" w:lastColumn="0" w:noHBand="0" w:noVBand="1"/>
          </w:tblPr>
        </w:tblPrChange>
      </w:tblPr>
      <w:tblGrid>
        <w:gridCol w:w="5103"/>
        <w:gridCol w:w="5337"/>
        <w:tblGridChange w:id="11365">
          <w:tblGrid>
            <w:gridCol w:w="360"/>
            <w:gridCol w:w="360"/>
          </w:tblGrid>
        </w:tblGridChange>
      </w:tblGrid>
      <w:tr w:rsidR="00374341" w:rsidRPr="00374341" w14:paraId="5669E539" w14:textId="77777777" w:rsidTr="51235A2F">
        <w:trPr>
          <w:cantSplit/>
          <w:trHeight w:val="420"/>
        </w:trPr>
        <w:tc>
          <w:tcPr>
            <w:tcW w:w="10440" w:type="dxa"/>
            <w:gridSpan w:val="2"/>
            <w:shd w:val="clear" w:color="auto" w:fill="FAFAFA"/>
            <w:tcPrChange w:id="11366" w:author="Alicia Romero Lopez" w:date="2020-01-31T09:48:00Z">
              <w:tcPr>
                <w:tcW w:w="10440" w:type="dxa"/>
                <w:gridSpan w:val="2"/>
                <w:shd w:val="clear" w:color="auto" w:fill="FAFAFA"/>
              </w:tcPr>
            </w:tcPrChange>
          </w:tcPr>
          <w:p w14:paraId="3F55B768" w14:textId="77777777" w:rsidR="00374341" w:rsidRPr="00374341" w:rsidRDefault="00374341" w:rsidP="00374341">
            <w:pPr>
              <w:numPr>
                <w:ilvl w:val="0"/>
                <w:numId w:val="57"/>
              </w:numPr>
              <w:spacing w:before="120" w:after="120"/>
              <w:outlineLvl w:val="2"/>
              <w:rPr>
                <w:rFonts w:ascii="Open Sans Semibold" w:eastAsia="Open Sans" w:hAnsi="Open Sans Semibold" w:cs="Open Sans Semibold"/>
                <w:color w:val="11143F"/>
              </w:rPr>
            </w:pPr>
            <w:r w:rsidRPr="00374341">
              <w:rPr>
                <w:rFonts w:ascii="Open Sans Semibold" w:eastAsia="Open Sans" w:hAnsi="Open Sans Semibold" w:cs="Open Sans Semibold"/>
                <w:color w:val="11143F"/>
              </w:rPr>
              <w:t>Setting Plot Title</w:t>
            </w:r>
          </w:p>
        </w:tc>
      </w:tr>
      <w:tr w:rsidR="00374341" w:rsidRPr="00374341" w14:paraId="259116CE" w14:textId="77777777" w:rsidTr="51235A2F">
        <w:trPr>
          <w:cantSplit/>
          <w:trHeight w:val="419"/>
        </w:trPr>
        <w:tc>
          <w:tcPr>
            <w:tcW w:w="5103" w:type="dxa"/>
            <w:shd w:val="clear" w:color="auto" w:fill="FAFAFA"/>
            <w:tcPrChange w:id="11367" w:author="Alicia Romero Lopez" w:date="2020-01-31T09:48:00Z">
              <w:tcPr>
                <w:tcW w:w="0" w:type="auto"/>
              </w:tcPr>
            </w:tcPrChange>
          </w:tcPr>
          <w:p w14:paraId="378BB0BF" w14:textId="77777777" w:rsidR="00374341" w:rsidRPr="00374341" w:rsidRDefault="00374341" w:rsidP="00374341">
            <w:pPr>
              <w:spacing w:before="120" w:after="120"/>
              <w:jc w:val="both"/>
              <w:rPr>
                <w:rFonts w:ascii="Open Sans" w:eastAsia="Open Sans" w:hAnsi="Open Sans" w:cs="Times New Roman"/>
                <w:color w:val="404040"/>
              </w:rPr>
            </w:pPr>
            <w:r w:rsidRPr="00374341">
              <w:rPr>
                <w:rFonts w:ascii="Open Sans" w:eastAsia="Open Sans" w:hAnsi="Open Sans" w:cs="Times New Roman"/>
                <w:color w:val="404040"/>
              </w:rPr>
              <w:lastRenderedPageBreak/>
              <w:t>Plot title is set using the method plt.title (“title of figure”), which takes a string as input.</w:t>
            </w:r>
          </w:p>
          <w:p w14:paraId="05085E97" w14:textId="77777777" w:rsidR="00374341" w:rsidRPr="00374341" w:rsidRDefault="00374341" w:rsidP="00374341">
            <w:pPr>
              <w:spacing w:before="120" w:after="120"/>
              <w:jc w:val="both"/>
              <w:rPr>
                <w:rFonts w:ascii="Open Sans" w:eastAsia="Open Sans" w:hAnsi="Open Sans" w:cs="Times New Roman"/>
                <w:color w:val="404040"/>
              </w:rPr>
            </w:pPr>
          </w:p>
          <w:p w14:paraId="2D217A1C" w14:textId="77777777" w:rsidR="00374341" w:rsidRPr="00374341" w:rsidRDefault="00374341" w:rsidP="00374341">
            <w:pPr>
              <w:spacing w:before="120" w:after="120"/>
              <w:rPr>
                <w:rFonts w:ascii="Consolas" w:eastAsia="Open Sans" w:hAnsi="Consolas" w:cs="Consolas"/>
                <w:color w:val="404040"/>
              </w:rPr>
            </w:pPr>
            <w:r w:rsidRPr="00374341">
              <w:rPr>
                <w:rFonts w:ascii="Consolas" w:eastAsia="Open Sans" w:hAnsi="Consolas" w:cs="Consolas"/>
                <w:color w:val="404040"/>
                <w:shd w:val="clear" w:color="auto" w:fill="BFBFBF"/>
              </w:rPr>
              <w:t>plt.title('Cutom Figure')</w:t>
            </w:r>
          </w:p>
          <w:p w14:paraId="785640F0" w14:textId="77777777" w:rsidR="00374341" w:rsidRPr="00374341" w:rsidRDefault="00374341" w:rsidP="00374341">
            <w:pPr>
              <w:spacing w:before="120" w:after="120"/>
              <w:rPr>
                <w:rFonts w:ascii="Consolas" w:eastAsia="Open Sans" w:hAnsi="Consolas" w:cs="Consolas"/>
                <w:color w:val="404040"/>
              </w:rPr>
            </w:pPr>
          </w:p>
        </w:tc>
        <w:tc>
          <w:tcPr>
            <w:tcW w:w="5337" w:type="dxa"/>
            <w:shd w:val="clear" w:color="auto" w:fill="FAFAFA"/>
            <w:vAlign w:val="center"/>
            <w:tcPrChange w:id="11368" w:author="Alicia Romero Lopez" w:date="2020-01-31T09:48:00Z">
              <w:tcPr>
                <w:tcW w:w="5337" w:type="dxa"/>
                <w:shd w:val="clear" w:color="auto" w:fill="FAFAFA"/>
              </w:tcPr>
            </w:tcPrChange>
          </w:tcPr>
          <w:p w14:paraId="0D3E0094" w14:textId="77777777" w:rsidR="00374341" w:rsidRDefault="00825A96" w:rsidP="00374341">
            <w:pPr>
              <w:spacing w:before="120" w:after="120"/>
              <w:jc w:val="center"/>
              <w:outlineLvl w:val="2"/>
              <w:rPr>
                <w:ins w:id="11369" w:author="RoboGarden Team" w:date="2020-01-23T18:51:00Z"/>
                <w:rFonts w:ascii="Open Sans" w:eastAsia="Open Sans" w:hAnsi="Open Sans" w:cs="Times New Roman"/>
                <w:color w:val="404040"/>
              </w:rPr>
            </w:pPr>
            <w:r>
              <w:rPr>
                <w:noProof/>
              </w:rPr>
              <w:drawing>
                <wp:inline distT="0" distB="0" distL="0" distR="0" wp14:anchorId="61820F85" wp14:editId="4A7CA1F9">
                  <wp:extent cx="3242945" cy="3340100"/>
                  <wp:effectExtent l="0" t="0" r="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242945" cy="3340100"/>
                          </a:xfrm>
                          <a:prstGeom prst="rect">
                            <a:avLst/>
                          </a:prstGeom>
                          <a:noFill/>
                          <a:ln>
                            <a:noFill/>
                          </a:ln>
                        </pic:spPr>
                      </pic:pic>
                    </a:graphicData>
                  </a:graphic>
                </wp:inline>
              </w:drawing>
            </w:r>
          </w:p>
          <w:p w14:paraId="3EE378A5" w14:textId="77777777" w:rsidR="00B44BCB" w:rsidRDefault="00FD73BA" w:rsidP="00B44BCB">
            <w:pPr>
              <w:pStyle w:val="NoSpacing"/>
            </w:pPr>
            <w:ins w:id="11370" w:author="RoboGarden Team" w:date="2020-01-23T18:51:00Z">
              <w:r>
                <w:rPr>
                  <w:rFonts w:ascii="Open Sans" w:eastAsia="Open Sans" w:hAnsi="Open Sans" w:cs="Times New Roman"/>
                  <w:color w:val="404040"/>
                </w:rPr>
                <w:t>Citation: RoboGarden Course Resources</w:t>
              </w:r>
            </w:ins>
            <w:r w:rsidR="00B44BCB">
              <w:rPr>
                <w:rFonts w:ascii="Open Sans" w:eastAsia="Open Sans" w:hAnsi="Open Sans" w:cs="Times New Roman"/>
                <w:color w:val="404040"/>
              </w:rPr>
              <w:t xml:space="preserve"> </w:t>
            </w:r>
            <w:r w:rsidR="00B44BCB" w:rsidRPr="00E06DF7">
              <w:t>Copyright 2019</w:t>
            </w:r>
          </w:p>
          <w:p w14:paraId="20061CF1" w14:textId="16FA2961" w:rsidR="00FD73BA" w:rsidRPr="00374341" w:rsidRDefault="00FD73BA" w:rsidP="00374341">
            <w:pPr>
              <w:spacing w:before="120" w:after="120"/>
              <w:jc w:val="center"/>
              <w:outlineLvl w:val="2"/>
              <w:rPr>
                <w:rFonts w:ascii="Open Sans" w:eastAsia="Open Sans" w:hAnsi="Open Sans" w:cs="Times New Roman"/>
                <w:color w:val="404040"/>
              </w:rPr>
            </w:pPr>
          </w:p>
        </w:tc>
      </w:tr>
    </w:tbl>
    <w:p w14:paraId="4A249ABA" w14:textId="77777777" w:rsidR="00374341" w:rsidRPr="00374341" w:rsidRDefault="00374341" w:rsidP="00374341">
      <w:pPr>
        <w:spacing w:after="0" w:line="240" w:lineRule="auto"/>
        <w:rPr>
          <w:rFonts w:ascii="Open Sans" w:eastAsia="Open Sans" w:hAnsi="Open Sans" w:cs="Times New Roman"/>
          <w:color w:val="404040"/>
        </w:rPr>
      </w:pPr>
    </w:p>
    <w:p w14:paraId="7950ACC1" w14:textId="77777777" w:rsidR="00374341" w:rsidRPr="00374341" w:rsidRDefault="00374341" w:rsidP="00374341">
      <w:pPr>
        <w:spacing w:after="0" w:line="240" w:lineRule="auto"/>
        <w:rPr>
          <w:rFonts w:ascii="Open Sans" w:eastAsia="Open Sans" w:hAnsi="Open Sans" w:cs="Times New Roman"/>
          <w:color w:val="404040"/>
        </w:rPr>
      </w:pPr>
    </w:p>
    <w:tbl>
      <w:tblPr>
        <w:tblStyle w:val="TableGrid8"/>
        <w:tblW w:w="10440" w:type="dxa"/>
        <w:tblInd w:w="-5" w:type="dxa"/>
        <w:tblBorders>
          <w:top w:val="single" w:sz="4" w:space="0" w:color="DBDBDB"/>
          <w:left w:val="single" w:sz="4" w:space="0" w:color="DBDBDB"/>
          <w:bottom w:val="single" w:sz="4" w:space="0" w:color="DBDBDB"/>
          <w:right w:val="single" w:sz="4" w:space="0" w:color="DBDBDB"/>
          <w:insideH w:val="none" w:sz="0" w:space="0" w:color="auto"/>
          <w:insideV w:val="none" w:sz="0" w:space="0" w:color="auto"/>
        </w:tblBorders>
        <w:tblLayout w:type="fixed"/>
        <w:tblCellMar>
          <w:left w:w="115" w:type="dxa"/>
          <w:right w:w="115" w:type="dxa"/>
        </w:tblCellMar>
        <w:tblLook w:val="04A0" w:firstRow="1" w:lastRow="0" w:firstColumn="1" w:lastColumn="0" w:noHBand="0" w:noVBand="1"/>
        <w:tblPrChange w:id="11371" w:author="Alicia Romero Lopez" w:date="2020-01-31T09:48:00Z">
          <w:tblPr>
            <w:tblStyle w:val="TableGrid8"/>
            <w:tblW w:w="10440" w:type="dxa"/>
            <w:tblInd w:w="-5" w:type="dxa"/>
            <w:tblBorders>
              <w:top w:val="single" w:sz="4" w:space="0" w:color="DBDBDB"/>
              <w:left w:val="single" w:sz="4" w:space="0" w:color="DBDBDB"/>
              <w:bottom w:val="single" w:sz="4" w:space="0" w:color="DBDBDB"/>
              <w:right w:val="single" w:sz="4" w:space="0" w:color="DBDBDB"/>
              <w:insideH w:val="none" w:sz="0" w:space="0" w:color="auto"/>
              <w:insideV w:val="none" w:sz="0" w:space="0" w:color="auto"/>
            </w:tblBorders>
            <w:tblLayout w:type="fixed"/>
            <w:tblCellMar>
              <w:left w:w="115" w:type="dxa"/>
              <w:right w:w="115" w:type="dxa"/>
            </w:tblCellMar>
            <w:tblLook w:val="04A0" w:firstRow="1" w:lastRow="0" w:firstColumn="1" w:lastColumn="0" w:noHBand="0" w:noVBand="1"/>
          </w:tblPr>
        </w:tblPrChange>
      </w:tblPr>
      <w:tblGrid>
        <w:gridCol w:w="5103"/>
        <w:gridCol w:w="5337"/>
        <w:tblGridChange w:id="11372">
          <w:tblGrid>
            <w:gridCol w:w="360"/>
            <w:gridCol w:w="360"/>
          </w:tblGrid>
        </w:tblGridChange>
      </w:tblGrid>
      <w:tr w:rsidR="00374341" w:rsidRPr="00374341" w14:paraId="56021959" w14:textId="77777777" w:rsidTr="51235A2F">
        <w:trPr>
          <w:cantSplit/>
          <w:trHeight w:val="420"/>
        </w:trPr>
        <w:tc>
          <w:tcPr>
            <w:tcW w:w="10440" w:type="dxa"/>
            <w:gridSpan w:val="2"/>
            <w:shd w:val="clear" w:color="auto" w:fill="FAFAFA"/>
            <w:tcPrChange w:id="11373" w:author="Alicia Romero Lopez" w:date="2020-01-31T09:48:00Z">
              <w:tcPr>
                <w:tcW w:w="10440" w:type="dxa"/>
                <w:gridSpan w:val="2"/>
                <w:shd w:val="clear" w:color="auto" w:fill="FAFAFA"/>
              </w:tcPr>
            </w:tcPrChange>
          </w:tcPr>
          <w:p w14:paraId="27006A7E" w14:textId="77777777" w:rsidR="00374341" w:rsidRPr="00374341" w:rsidRDefault="00374341" w:rsidP="00374341">
            <w:pPr>
              <w:numPr>
                <w:ilvl w:val="0"/>
                <w:numId w:val="57"/>
              </w:numPr>
              <w:spacing w:before="120" w:after="120"/>
              <w:outlineLvl w:val="2"/>
              <w:rPr>
                <w:rFonts w:ascii="Open Sans Semibold" w:eastAsia="Open Sans" w:hAnsi="Open Sans Semibold" w:cs="Open Sans Semibold"/>
                <w:color w:val="11143F"/>
              </w:rPr>
            </w:pPr>
            <w:r w:rsidRPr="00374341">
              <w:rPr>
                <w:rFonts w:ascii="Open Sans Semibold" w:eastAsia="Open Sans" w:hAnsi="Open Sans Semibold" w:cs="Open Sans Semibold"/>
                <w:color w:val="11143F"/>
              </w:rPr>
              <w:t>Customizing Axes Labels</w:t>
            </w:r>
          </w:p>
        </w:tc>
      </w:tr>
      <w:tr w:rsidR="00374341" w:rsidRPr="00374341" w14:paraId="7B9B1688" w14:textId="77777777" w:rsidTr="51235A2F">
        <w:trPr>
          <w:cantSplit/>
          <w:trHeight w:val="419"/>
        </w:trPr>
        <w:tc>
          <w:tcPr>
            <w:tcW w:w="5103" w:type="dxa"/>
            <w:shd w:val="clear" w:color="auto" w:fill="FAFAFA"/>
            <w:tcPrChange w:id="11374" w:author="Alicia Romero Lopez" w:date="2020-01-31T09:48:00Z">
              <w:tcPr>
                <w:tcW w:w="0" w:type="auto"/>
              </w:tcPr>
            </w:tcPrChange>
          </w:tcPr>
          <w:p w14:paraId="2993404D" w14:textId="201D7140" w:rsidR="00374341" w:rsidRPr="00374341" w:rsidRDefault="00374341" w:rsidP="00374341">
            <w:pPr>
              <w:spacing w:before="120" w:after="120"/>
              <w:jc w:val="both"/>
              <w:rPr>
                <w:rFonts w:ascii="Open Sans" w:eastAsia="Open Sans" w:hAnsi="Open Sans" w:cs="Times New Roman"/>
                <w:color w:val="404040"/>
              </w:rPr>
            </w:pPr>
            <w:r w:rsidRPr="00374341">
              <w:rPr>
                <w:rFonts w:ascii="Open Sans" w:eastAsia="Open Sans" w:hAnsi="Open Sans" w:cs="Times New Roman"/>
                <w:color w:val="404040"/>
              </w:rPr>
              <w:lastRenderedPageBreak/>
              <w:t xml:space="preserve">The </w:t>
            </w:r>
            <w:ins w:id="11375" w:author="Chantelle Dubois Nishiyama" w:date="2020-02-19T22:57:00Z">
              <w:r w:rsidR="00BD42DF">
                <w:rPr>
                  <w:rFonts w:ascii="Open Sans" w:eastAsia="Open Sans" w:hAnsi="Open Sans" w:cs="Times New Roman"/>
                  <w:color w:val="404040"/>
                </w:rPr>
                <w:t>P</w:t>
              </w:r>
            </w:ins>
            <w:del w:id="11376" w:author="Chantelle Dubois Nishiyama" w:date="2020-02-19T22:57:00Z">
              <w:r w:rsidRPr="00374341" w:rsidDel="00BD42DF">
                <w:rPr>
                  <w:rFonts w:ascii="Open Sans" w:eastAsia="Open Sans" w:hAnsi="Open Sans" w:cs="Times New Roman"/>
                  <w:color w:val="404040"/>
                </w:rPr>
                <w:delText>p</w:delText>
              </w:r>
            </w:del>
            <w:r w:rsidRPr="00374341">
              <w:rPr>
                <w:rFonts w:ascii="Open Sans" w:eastAsia="Open Sans" w:hAnsi="Open Sans" w:cs="Times New Roman"/>
                <w:color w:val="404040"/>
              </w:rPr>
              <w:t>yplot module allows you to set labels to the figure axes to describe the kind or type of values they represent. This is done using the methods:</w:t>
            </w:r>
          </w:p>
          <w:p w14:paraId="1116A311" w14:textId="77777777" w:rsidR="00374341" w:rsidRPr="00374341" w:rsidRDefault="00374341" w:rsidP="00374341">
            <w:pPr>
              <w:spacing w:before="120" w:after="120"/>
              <w:jc w:val="both"/>
              <w:rPr>
                <w:rFonts w:ascii="Open Sans" w:eastAsia="Open Sans" w:hAnsi="Open Sans" w:cs="Times New Roman"/>
                <w:color w:val="404040"/>
              </w:rPr>
            </w:pPr>
            <w:r w:rsidRPr="00374341">
              <w:rPr>
                <w:rFonts w:ascii="Open Sans" w:eastAsia="Open Sans" w:hAnsi="Open Sans" w:cs="Times New Roman"/>
                <w:color w:val="404040"/>
              </w:rPr>
              <w:t>•</w:t>
            </w:r>
            <w:r w:rsidRPr="00374341">
              <w:rPr>
                <w:rFonts w:ascii="Open Sans" w:eastAsia="Open Sans" w:hAnsi="Open Sans" w:cs="Times New Roman"/>
                <w:color w:val="404040"/>
              </w:rPr>
              <w:tab/>
              <w:t>plt.xlabel() to label the horizontal (x) axis.</w:t>
            </w:r>
          </w:p>
          <w:p w14:paraId="2C7A7587" w14:textId="77777777" w:rsidR="00374341" w:rsidRPr="00374341" w:rsidRDefault="00374341" w:rsidP="00374341">
            <w:pPr>
              <w:spacing w:before="120" w:after="120"/>
              <w:jc w:val="both"/>
              <w:rPr>
                <w:rFonts w:ascii="Open Sans" w:eastAsia="Open Sans" w:hAnsi="Open Sans" w:cs="Times New Roman"/>
                <w:color w:val="404040"/>
              </w:rPr>
            </w:pPr>
            <w:r w:rsidRPr="00374341">
              <w:rPr>
                <w:rFonts w:ascii="Open Sans" w:eastAsia="Open Sans" w:hAnsi="Open Sans" w:cs="Times New Roman"/>
                <w:color w:val="404040"/>
              </w:rPr>
              <w:t>•</w:t>
            </w:r>
            <w:r w:rsidRPr="00374341">
              <w:rPr>
                <w:rFonts w:ascii="Open Sans" w:eastAsia="Open Sans" w:hAnsi="Open Sans" w:cs="Times New Roman"/>
                <w:color w:val="404040"/>
              </w:rPr>
              <w:tab/>
              <w:t>plt.ylabel() to label the vertical (y) axis.</w:t>
            </w:r>
          </w:p>
          <w:p w14:paraId="70FB9847" w14:textId="77777777" w:rsidR="00374341" w:rsidRPr="00374341" w:rsidRDefault="00374341" w:rsidP="00374341">
            <w:pPr>
              <w:spacing w:before="120" w:after="120"/>
              <w:jc w:val="both"/>
              <w:rPr>
                <w:rFonts w:ascii="Open Sans" w:eastAsia="Open Sans" w:hAnsi="Open Sans" w:cs="Times New Roman"/>
                <w:color w:val="404040"/>
              </w:rPr>
            </w:pPr>
          </w:p>
          <w:p w14:paraId="7F0DCCA2" w14:textId="77777777" w:rsidR="00374341" w:rsidRPr="00374341" w:rsidRDefault="00374341" w:rsidP="00374341">
            <w:pPr>
              <w:shd w:val="clear" w:color="auto" w:fill="BFBFBF"/>
              <w:spacing w:before="120" w:after="120"/>
              <w:jc w:val="both"/>
              <w:rPr>
                <w:rFonts w:ascii="Consolas" w:eastAsia="Open Sans" w:hAnsi="Consolas" w:cs="Consolas"/>
                <w:color w:val="404040"/>
              </w:rPr>
            </w:pPr>
            <w:r w:rsidRPr="00374341">
              <w:rPr>
                <w:rFonts w:ascii="Consolas" w:eastAsia="Open Sans" w:hAnsi="Consolas" w:cs="Consolas"/>
                <w:color w:val="404040"/>
              </w:rPr>
              <w:t>plt.xlabel("Horizontal label")</w:t>
            </w:r>
          </w:p>
          <w:p w14:paraId="4F7051F8" w14:textId="77777777" w:rsidR="00374341" w:rsidRPr="00374341" w:rsidRDefault="00374341" w:rsidP="00374341">
            <w:pPr>
              <w:shd w:val="clear" w:color="auto" w:fill="BFBFBF"/>
              <w:spacing w:before="120" w:after="120"/>
              <w:rPr>
                <w:rFonts w:ascii="Consolas" w:eastAsia="Open Sans" w:hAnsi="Consolas" w:cs="Consolas"/>
                <w:color w:val="404040"/>
              </w:rPr>
            </w:pPr>
            <w:r w:rsidRPr="00374341">
              <w:rPr>
                <w:rFonts w:ascii="Consolas" w:eastAsia="Open Sans" w:hAnsi="Consolas" w:cs="Consolas"/>
                <w:color w:val="404040"/>
              </w:rPr>
              <w:t>plt.ylabel("Vertical label")</w:t>
            </w:r>
          </w:p>
          <w:p w14:paraId="23057F52" w14:textId="77777777" w:rsidR="00374341" w:rsidRPr="00374341" w:rsidRDefault="00374341" w:rsidP="00374341">
            <w:pPr>
              <w:spacing w:before="120" w:after="120"/>
              <w:rPr>
                <w:rFonts w:ascii="Consolas" w:eastAsia="Open Sans" w:hAnsi="Consolas" w:cs="Consolas"/>
                <w:color w:val="404040"/>
              </w:rPr>
            </w:pPr>
          </w:p>
        </w:tc>
        <w:tc>
          <w:tcPr>
            <w:tcW w:w="5337" w:type="dxa"/>
            <w:shd w:val="clear" w:color="auto" w:fill="FAFAFA"/>
            <w:vAlign w:val="center"/>
            <w:tcPrChange w:id="11377" w:author="Alicia Romero Lopez" w:date="2020-01-31T09:48:00Z">
              <w:tcPr>
                <w:tcW w:w="5337" w:type="dxa"/>
                <w:shd w:val="clear" w:color="auto" w:fill="FAFAFA"/>
              </w:tcPr>
            </w:tcPrChange>
          </w:tcPr>
          <w:p w14:paraId="4A3FED3C" w14:textId="77777777" w:rsidR="00374341" w:rsidRDefault="00825A96" w:rsidP="00374341">
            <w:pPr>
              <w:spacing w:before="120" w:after="120"/>
              <w:jc w:val="center"/>
              <w:outlineLvl w:val="2"/>
              <w:rPr>
                <w:ins w:id="11378" w:author="RoboGarden Team" w:date="2020-01-23T18:52:00Z"/>
                <w:rFonts w:ascii="Open Sans" w:eastAsia="Open Sans" w:hAnsi="Open Sans" w:cs="Times New Roman"/>
                <w:color w:val="404040"/>
              </w:rPr>
            </w:pPr>
            <w:r>
              <w:rPr>
                <w:noProof/>
              </w:rPr>
              <w:drawing>
                <wp:inline distT="0" distB="0" distL="0" distR="0" wp14:anchorId="64A2CBDB" wp14:editId="6D7133E4">
                  <wp:extent cx="3242945" cy="3345815"/>
                  <wp:effectExtent l="0" t="0" r="0" b="6985"/>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242945" cy="3345815"/>
                          </a:xfrm>
                          <a:prstGeom prst="rect">
                            <a:avLst/>
                          </a:prstGeom>
                          <a:noFill/>
                          <a:ln>
                            <a:noFill/>
                          </a:ln>
                        </pic:spPr>
                      </pic:pic>
                    </a:graphicData>
                  </a:graphic>
                </wp:inline>
              </w:drawing>
            </w:r>
          </w:p>
          <w:p w14:paraId="24F239AB" w14:textId="7697DBC8" w:rsidR="00FD73BA" w:rsidRPr="00B44BCB" w:rsidRDefault="00FD73BA" w:rsidP="00B44BCB">
            <w:pPr>
              <w:pStyle w:val="NoSpacing"/>
            </w:pPr>
            <w:ins w:id="11379" w:author="RoboGarden Team" w:date="2020-01-23T18:52:00Z">
              <w:r>
                <w:rPr>
                  <w:rFonts w:ascii="Open Sans" w:eastAsia="Open Sans" w:hAnsi="Open Sans" w:cs="Times New Roman"/>
                  <w:color w:val="404040"/>
                </w:rPr>
                <w:t>Citation: RoboGarden Course Resources</w:t>
              </w:r>
            </w:ins>
            <w:r w:rsidR="00B44BCB">
              <w:rPr>
                <w:rFonts w:ascii="Open Sans" w:eastAsia="Open Sans" w:hAnsi="Open Sans" w:cs="Times New Roman"/>
                <w:color w:val="404040"/>
              </w:rPr>
              <w:t xml:space="preserve"> </w:t>
            </w:r>
            <w:r w:rsidR="00B44BCB" w:rsidRPr="00E06DF7">
              <w:t>Copyright 2019</w:t>
            </w:r>
          </w:p>
        </w:tc>
      </w:tr>
    </w:tbl>
    <w:p w14:paraId="07BC4F34" w14:textId="77777777" w:rsidR="00374341" w:rsidRPr="00374341" w:rsidRDefault="00374341" w:rsidP="00374341">
      <w:pPr>
        <w:spacing w:after="0" w:line="240" w:lineRule="auto"/>
        <w:rPr>
          <w:rFonts w:ascii="Open Sans" w:eastAsia="Open Sans" w:hAnsi="Open Sans" w:cs="Times New Roman"/>
          <w:color w:val="404040"/>
        </w:rPr>
      </w:pPr>
    </w:p>
    <w:tbl>
      <w:tblPr>
        <w:tblStyle w:val="TableGrid8"/>
        <w:tblW w:w="10440" w:type="dxa"/>
        <w:tblInd w:w="-5" w:type="dxa"/>
        <w:tblBorders>
          <w:top w:val="single" w:sz="4" w:space="0" w:color="DBDBDB"/>
          <w:left w:val="single" w:sz="4" w:space="0" w:color="DBDBDB"/>
          <w:bottom w:val="single" w:sz="4" w:space="0" w:color="DBDBDB"/>
          <w:right w:val="single" w:sz="4" w:space="0" w:color="DBDBDB"/>
          <w:insideH w:val="none" w:sz="0" w:space="0" w:color="auto"/>
          <w:insideV w:val="none" w:sz="0" w:space="0" w:color="auto"/>
        </w:tblBorders>
        <w:tblLayout w:type="fixed"/>
        <w:tblCellMar>
          <w:left w:w="115" w:type="dxa"/>
          <w:right w:w="115" w:type="dxa"/>
        </w:tblCellMar>
        <w:tblLook w:val="04A0" w:firstRow="1" w:lastRow="0" w:firstColumn="1" w:lastColumn="0" w:noHBand="0" w:noVBand="1"/>
        <w:tblPrChange w:id="11380" w:author="Alicia Romero Lopez" w:date="2020-01-31T09:48:00Z">
          <w:tblPr>
            <w:tblStyle w:val="TableGrid8"/>
            <w:tblW w:w="10440" w:type="dxa"/>
            <w:tblInd w:w="-5" w:type="dxa"/>
            <w:tblBorders>
              <w:top w:val="single" w:sz="4" w:space="0" w:color="DBDBDB"/>
              <w:left w:val="single" w:sz="4" w:space="0" w:color="DBDBDB"/>
              <w:bottom w:val="single" w:sz="4" w:space="0" w:color="DBDBDB"/>
              <w:right w:val="single" w:sz="4" w:space="0" w:color="DBDBDB"/>
              <w:insideH w:val="none" w:sz="0" w:space="0" w:color="auto"/>
              <w:insideV w:val="none" w:sz="0" w:space="0" w:color="auto"/>
            </w:tblBorders>
            <w:tblLayout w:type="fixed"/>
            <w:tblCellMar>
              <w:left w:w="115" w:type="dxa"/>
              <w:right w:w="115" w:type="dxa"/>
            </w:tblCellMar>
            <w:tblLook w:val="04A0" w:firstRow="1" w:lastRow="0" w:firstColumn="1" w:lastColumn="0" w:noHBand="0" w:noVBand="1"/>
          </w:tblPr>
        </w:tblPrChange>
      </w:tblPr>
      <w:tblGrid>
        <w:gridCol w:w="5670"/>
        <w:gridCol w:w="4770"/>
        <w:tblGridChange w:id="11381">
          <w:tblGrid>
            <w:gridCol w:w="360"/>
            <w:gridCol w:w="360"/>
          </w:tblGrid>
        </w:tblGridChange>
      </w:tblGrid>
      <w:tr w:rsidR="00374341" w:rsidRPr="00374341" w14:paraId="0679344F" w14:textId="77777777" w:rsidTr="51235A2F">
        <w:trPr>
          <w:cantSplit/>
          <w:trHeight w:val="420"/>
        </w:trPr>
        <w:tc>
          <w:tcPr>
            <w:tcW w:w="10440" w:type="dxa"/>
            <w:gridSpan w:val="2"/>
            <w:shd w:val="clear" w:color="auto" w:fill="FAFAFA"/>
            <w:tcPrChange w:id="11382" w:author="Alicia Romero Lopez" w:date="2020-01-31T09:48:00Z">
              <w:tcPr>
                <w:tcW w:w="10440" w:type="dxa"/>
                <w:gridSpan w:val="2"/>
                <w:shd w:val="clear" w:color="auto" w:fill="FAFAFA"/>
              </w:tcPr>
            </w:tcPrChange>
          </w:tcPr>
          <w:p w14:paraId="5E3731AA" w14:textId="77777777" w:rsidR="00374341" w:rsidRPr="00374341" w:rsidRDefault="00374341" w:rsidP="00374341">
            <w:pPr>
              <w:numPr>
                <w:ilvl w:val="0"/>
                <w:numId w:val="57"/>
              </w:numPr>
              <w:spacing w:before="120" w:after="120"/>
              <w:outlineLvl w:val="2"/>
              <w:rPr>
                <w:rFonts w:ascii="Open Sans Semibold" w:eastAsia="Open Sans" w:hAnsi="Open Sans Semibold" w:cs="Open Sans Semibold"/>
                <w:color w:val="11143F"/>
              </w:rPr>
            </w:pPr>
            <w:r w:rsidRPr="00374341">
              <w:rPr>
                <w:rFonts w:ascii="Open Sans Semibold" w:eastAsia="Open Sans" w:hAnsi="Open Sans Semibold" w:cs="Open Sans Semibold"/>
                <w:color w:val="11143F"/>
              </w:rPr>
              <w:t>Adding Legends</w:t>
            </w:r>
          </w:p>
        </w:tc>
      </w:tr>
      <w:tr w:rsidR="00374341" w:rsidRPr="00374341" w14:paraId="4C266B52" w14:textId="77777777" w:rsidTr="51235A2F">
        <w:trPr>
          <w:cantSplit/>
          <w:trHeight w:val="419"/>
        </w:trPr>
        <w:tc>
          <w:tcPr>
            <w:tcW w:w="5670" w:type="dxa"/>
            <w:shd w:val="clear" w:color="auto" w:fill="FAFAFA"/>
            <w:tcPrChange w:id="11383" w:author="Alicia Romero Lopez" w:date="2020-01-31T09:48:00Z">
              <w:tcPr>
                <w:tcW w:w="0" w:type="auto"/>
              </w:tcPr>
            </w:tcPrChange>
          </w:tcPr>
          <w:p w14:paraId="72D85D3D" w14:textId="77777777" w:rsidR="00374341" w:rsidRPr="00374341" w:rsidRDefault="00374341" w:rsidP="00374341">
            <w:pPr>
              <w:spacing w:before="120" w:after="120"/>
              <w:jc w:val="both"/>
              <w:rPr>
                <w:rFonts w:ascii="Open Sans" w:eastAsia="Open Sans" w:hAnsi="Open Sans" w:cs="Times New Roman"/>
                <w:color w:val="404040"/>
              </w:rPr>
            </w:pPr>
            <w:r w:rsidRPr="00374341">
              <w:rPr>
                <w:rFonts w:ascii="Open Sans" w:eastAsia="Open Sans" w:hAnsi="Open Sans" w:cs="Times New Roman"/>
                <w:color w:val="404040"/>
              </w:rPr>
              <w:t xml:space="preserve">When plotting several graphs on the same axes, you may want to clarify the graphs from each other and what they represent using a legend. This could be done using the </w:t>
            </w:r>
            <w:r w:rsidRPr="00374341">
              <w:rPr>
                <w:rFonts w:ascii="Consolas" w:eastAsia="Open Sans" w:hAnsi="Consolas" w:cs="Consolas"/>
                <w:color w:val="404040"/>
              </w:rPr>
              <w:t>plt.legend(loc='')</w:t>
            </w:r>
            <w:r w:rsidRPr="00374341">
              <w:rPr>
                <w:rFonts w:ascii="Open Sans" w:eastAsia="Open Sans" w:hAnsi="Open Sans" w:cs="Times New Roman"/>
                <w:color w:val="404040"/>
              </w:rPr>
              <w:t xml:space="preserve"> method.</w:t>
            </w:r>
          </w:p>
          <w:p w14:paraId="717DE33F" w14:textId="77777777" w:rsidR="00374341" w:rsidRPr="00374341" w:rsidRDefault="00374341" w:rsidP="00374341">
            <w:pPr>
              <w:spacing w:before="120" w:after="120"/>
              <w:jc w:val="both"/>
              <w:rPr>
                <w:rFonts w:ascii="Open Sans" w:eastAsia="Open Sans" w:hAnsi="Open Sans" w:cs="Times New Roman"/>
                <w:color w:val="404040"/>
              </w:rPr>
            </w:pPr>
            <w:r w:rsidRPr="00374341">
              <w:rPr>
                <w:rFonts w:ascii="Open Sans" w:eastAsia="Open Sans" w:hAnsi="Open Sans" w:cs="Times New Roman"/>
                <w:color w:val="404040"/>
              </w:rPr>
              <w:t>The loc parameter string consists of two parts; the vertical location of the legend (upper or lower), followed by the horizontal location of the legend (left or right).</w:t>
            </w:r>
          </w:p>
          <w:p w14:paraId="0583CBEB" w14:textId="77777777" w:rsidR="00374341" w:rsidRPr="00374341" w:rsidRDefault="00374341" w:rsidP="00374341">
            <w:pPr>
              <w:shd w:val="clear" w:color="auto" w:fill="BFBFBF"/>
              <w:spacing w:before="120" w:after="120"/>
              <w:jc w:val="both"/>
              <w:rPr>
                <w:rFonts w:ascii="Consolas" w:eastAsia="Open Sans" w:hAnsi="Consolas" w:cs="Consolas"/>
                <w:color w:val="404040"/>
              </w:rPr>
            </w:pPr>
            <w:r w:rsidRPr="00374341">
              <w:rPr>
                <w:rFonts w:ascii="Consolas" w:eastAsia="Open Sans" w:hAnsi="Consolas" w:cs="Consolas"/>
                <w:color w:val="404040"/>
              </w:rPr>
              <w:t>plt.plot(x,y1, color='red', label='first y values')</w:t>
            </w:r>
          </w:p>
          <w:p w14:paraId="2C32BCBB" w14:textId="77777777" w:rsidR="00374341" w:rsidRPr="00374341" w:rsidRDefault="00374341" w:rsidP="00374341">
            <w:pPr>
              <w:shd w:val="clear" w:color="auto" w:fill="BFBFBF"/>
              <w:spacing w:before="120" w:after="120"/>
              <w:jc w:val="both"/>
              <w:rPr>
                <w:rFonts w:ascii="Consolas" w:eastAsia="Open Sans" w:hAnsi="Consolas" w:cs="Consolas"/>
                <w:color w:val="404040"/>
              </w:rPr>
            </w:pPr>
            <w:r w:rsidRPr="00374341">
              <w:rPr>
                <w:rFonts w:ascii="Consolas" w:eastAsia="Open Sans" w:hAnsi="Consolas" w:cs="Consolas"/>
                <w:color w:val="404040"/>
              </w:rPr>
              <w:t>plt.plot(x,y2, color='blue', label='second y values')</w:t>
            </w:r>
          </w:p>
          <w:p w14:paraId="317F1AEA" w14:textId="77777777" w:rsidR="00374341" w:rsidRPr="00374341" w:rsidRDefault="00374341" w:rsidP="00374341">
            <w:pPr>
              <w:shd w:val="clear" w:color="auto" w:fill="BFBFBF"/>
              <w:spacing w:before="120" w:after="120"/>
              <w:jc w:val="both"/>
              <w:rPr>
                <w:rFonts w:ascii="Consolas" w:eastAsia="Open Sans" w:hAnsi="Consolas" w:cs="Consolas"/>
                <w:color w:val="404040"/>
              </w:rPr>
            </w:pPr>
          </w:p>
          <w:p w14:paraId="743859B2" w14:textId="77777777" w:rsidR="00374341" w:rsidRPr="00374341" w:rsidRDefault="00374341" w:rsidP="00374341">
            <w:pPr>
              <w:shd w:val="clear" w:color="auto" w:fill="BFBFBF"/>
              <w:spacing w:before="120" w:after="120"/>
              <w:rPr>
                <w:rFonts w:ascii="Consolas" w:eastAsia="Open Sans" w:hAnsi="Consolas" w:cs="Consolas"/>
                <w:color w:val="404040"/>
              </w:rPr>
            </w:pPr>
            <w:r w:rsidRPr="00374341">
              <w:rPr>
                <w:rFonts w:ascii="Consolas" w:eastAsia="Open Sans" w:hAnsi="Consolas" w:cs="Consolas"/>
                <w:color w:val="404040"/>
              </w:rPr>
              <w:t>plt.legend(loc='upper left')</w:t>
            </w:r>
          </w:p>
          <w:p w14:paraId="30D607F0" w14:textId="77777777" w:rsidR="00374341" w:rsidRPr="00374341" w:rsidRDefault="00374341" w:rsidP="00374341">
            <w:pPr>
              <w:spacing w:before="120" w:after="120"/>
              <w:rPr>
                <w:rFonts w:ascii="Consolas" w:eastAsia="Open Sans" w:hAnsi="Consolas" w:cs="Consolas"/>
                <w:color w:val="404040"/>
              </w:rPr>
            </w:pPr>
          </w:p>
        </w:tc>
        <w:tc>
          <w:tcPr>
            <w:tcW w:w="4770" w:type="dxa"/>
            <w:shd w:val="clear" w:color="auto" w:fill="FAFAFA"/>
            <w:vAlign w:val="center"/>
            <w:tcPrChange w:id="11384" w:author="Alicia Romero Lopez" w:date="2020-01-31T09:48:00Z">
              <w:tcPr>
                <w:tcW w:w="4770" w:type="dxa"/>
                <w:shd w:val="clear" w:color="auto" w:fill="FAFAFA"/>
              </w:tcPr>
            </w:tcPrChange>
          </w:tcPr>
          <w:p w14:paraId="7EC42A6E" w14:textId="77777777" w:rsidR="00374341" w:rsidRDefault="00825A96" w:rsidP="00374341">
            <w:pPr>
              <w:spacing w:before="120" w:after="120"/>
              <w:jc w:val="center"/>
              <w:outlineLvl w:val="2"/>
              <w:rPr>
                <w:ins w:id="11385" w:author="RoboGarden Team" w:date="2020-01-23T18:52:00Z"/>
                <w:rFonts w:ascii="Open Sans" w:eastAsia="Open Sans" w:hAnsi="Open Sans" w:cs="Times New Roman"/>
                <w:color w:val="404040"/>
              </w:rPr>
            </w:pPr>
            <w:r>
              <w:rPr>
                <w:noProof/>
              </w:rPr>
              <w:drawing>
                <wp:inline distT="0" distB="0" distL="0" distR="0" wp14:anchorId="18A44D8A" wp14:editId="473EE48F">
                  <wp:extent cx="2882900" cy="2974340"/>
                  <wp:effectExtent l="0" t="0" r="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882900" cy="2974340"/>
                          </a:xfrm>
                          <a:prstGeom prst="rect">
                            <a:avLst/>
                          </a:prstGeom>
                          <a:noFill/>
                          <a:ln>
                            <a:noFill/>
                          </a:ln>
                        </pic:spPr>
                      </pic:pic>
                    </a:graphicData>
                  </a:graphic>
                </wp:inline>
              </w:drawing>
            </w:r>
          </w:p>
          <w:p w14:paraId="1DFB48D9" w14:textId="58C42DD2" w:rsidR="00FD73BA" w:rsidRPr="00374341" w:rsidRDefault="00FD73BA" w:rsidP="00374341">
            <w:pPr>
              <w:spacing w:before="120" w:after="120"/>
              <w:jc w:val="center"/>
              <w:outlineLvl w:val="2"/>
              <w:rPr>
                <w:rFonts w:ascii="Open Sans" w:eastAsia="Open Sans" w:hAnsi="Open Sans" w:cs="Times New Roman"/>
                <w:color w:val="404040"/>
              </w:rPr>
            </w:pPr>
            <w:ins w:id="11386" w:author="RoboGarden Team" w:date="2020-01-23T18:52:00Z">
              <w:r>
                <w:rPr>
                  <w:rFonts w:ascii="Open Sans" w:eastAsia="Open Sans" w:hAnsi="Open Sans" w:cs="Times New Roman"/>
                  <w:color w:val="404040"/>
                </w:rPr>
                <w:t>Citation: RoboGarden Course Resources</w:t>
              </w:r>
            </w:ins>
            <w:r w:rsidR="00B44BCB">
              <w:rPr>
                <w:rFonts w:ascii="Open Sans" w:eastAsia="Open Sans" w:hAnsi="Open Sans" w:cs="Times New Roman"/>
                <w:color w:val="404040"/>
              </w:rPr>
              <w:t xml:space="preserve"> </w:t>
            </w:r>
            <w:r w:rsidR="00B44BCB" w:rsidRPr="00E06DF7">
              <w:t>Copyright 2019</w:t>
            </w:r>
          </w:p>
        </w:tc>
      </w:tr>
    </w:tbl>
    <w:p w14:paraId="78F0155B" w14:textId="77777777" w:rsidR="00374341" w:rsidRPr="00374341" w:rsidRDefault="00374341" w:rsidP="00374341">
      <w:pPr>
        <w:spacing w:after="0" w:line="240" w:lineRule="auto"/>
        <w:rPr>
          <w:rFonts w:ascii="Open Sans" w:eastAsia="Open Sans" w:hAnsi="Open Sans" w:cs="Times New Roman"/>
          <w:color w:val="404040"/>
        </w:rPr>
      </w:pPr>
    </w:p>
    <w:p w14:paraId="2D704BD5" w14:textId="3EA12CB6" w:rsidR="00374341" w:rsidRPr="00374341" w:rsidRDefault="00374341">
      <w:pPr>
        <w:pStyle w:val="Heading2"/>
        <w:rPr>
          <w:rFonts w:eastAsia="Open Sans"/>
        </w:rPr>
        <w:pPrChange w:id="11387" w:author="RoboGarden Team" w:date="2020-01-30T18:32:00Z">
          <w:pPr>
            <w:spacing w:after="0" w:line="240" w:lineRule="auto"/>
          </w:pPr>
        </w:pPrChange>
      </w:pPr>
    </w:p>
    <w:tbl>
      <w:tblPr>
        <w:tblStyle w:val="TableGrid8"/>
        <w:tblW w:w="10456" w:type="dxa"/>
        <w:tblBorders>
          <w:top w:val="single" w:sz="4" w:space="0" w:color="DBDBDB"/>
          <w:left w:val="single" w:sz="4" w:space="0" w:color="DBDBDB"/>
          <w:bottom w:val="single" w:sz="4" w:space="0" w:color="DBDBDB"/>
          <w:right w:val="single" w:sz="4" w:space="0" w:color="DBDBDB"/>
          <w:insideH w:val="none" w:sz="0" w:space="0" w:color="auto"/>
          <w:insideV w:val="none" w:sz="0" w:space="0" w:color="auto"/>
        </w:tblBorders>
        <w:tblLayout w:type="fixed"/>
        <w:tblCellMar>
          <w:left w:w="115" w:type="dxa"/>
          <w:right w:w="115" w:type="dxa"/>
        </w:tblCellMar>
        <w:tblLook w:val="04A0" w:firstRow="1" w:lastRow="0" w:firstColumn="1" w:lastColumn="0" w:noHBand="0" w:noVBand="1"/>
        <w:tblPrChange w:id="11388" w:author="Alicia Romero Lopez" w:date="2020-01-31T09:48:00Z">
          <w:tblPr>
            <w:tblStyle w:val="TableGrid8"/>
            <w:tblW w:w="10456" w:type="dxa"/>
            <w:tblBorders>
              <w:top w:val="single" w:sz="4" w:space="0" w:color="DBDBDB"/>
              <w:left w:val="single" w:sz="4" w:space="0" w:color="DBDBDB"/>
              <w:bottom w:val="single" w:sz="4" w:space="0" w:color="DBDBDB"/>
              <w:right w:val="single" w:sz="4" w:space="0" w:color="DBDBDB"/>
              <w:insideH w:val="none" w:sz="0" w:space="0" w:color="auto"/>
              <w:insideV w:val="none" w:sz="0" w:space="0" w:color="auto"/>
            </w:tblBorders>
            <w:tblLayout w:type="fixed"/>
            <w:tblCellMar>
              <w:left w:w="115" w:type="dxa"/>
              <w:right w:w="115" w:type="dxa"/>
            </w:tblCellMar>
            <w:tblLook w:val="04A0" w:firstRow="1" w:lastRow="0" w:firstColumn="1" w:lastColumn="0" w:noHBand="0" w:noVBand="1"/>
          </w:tblPr>
        </w:tblPrChange>
      </w:tblPr>
      <w:tblGrid>
        <w:gridCol w:w="265"/>
        <w:gridCol w:w="630"/>
        <w:gridCol w:w="450"/>
        <w:gridCol w:w="2880"/>
        <w:gridCol w:w="1980"/>
        <w:gridCol w:w="3981"/>
        <w:gridCol w:w="270"/>
        <w:tblGridChange w:id="11389">
          <w:tblGrid>
            <w:gridCol w:w="360"/>
            <w:gridCol w:w="360"/>
            <w:gridCol w:w="360"/>
            <w:gridCol w:w="360"/>
            <w:gridCol w:w="360"/>
            <w:gridCol w:w="360"/>
            <w:gridCol w:w="360"/>
          </w:tblGrid>
        </w:tblGridChange>
      </w:tblGrid>
      <w:tr w:rsidR="00374341" w:rsidRPr="00374341" w14:paraId="24246370" w14:textId="77777777" w:rsidTr="51235A2F">
        <w:trPr>
          <w:cantSplit/>
        </w:trPr>
        <w:tc>
          <w:tcPr>
            <w:tcW w:w="10456" w:type="dxa"/>
            <w:gridSpan w:val="7"/>
            <w:shd w:val="clear" w:color="auto" w:fill="FAFAFA"/>
            <w:tcPrChange w:id="11390" w:author="Alicia Romero Lopez" w:date="2020-01-31T09:48:00Z">
              <w:tcPr>
                <w:tcW w:w="10456" w:type="dxa"/>
                <w:gridSpan w:val="7"/>
                <w:shd w:val="clear" w:color="auto" w:fill="FAFAFA"/>
              </w:tcPr>
            </w:tcPrChange>
          </w:tcPr>
          <w:p w14:paraId="1E231409" w14:textId="77777777" w:rsidR="003511FB" w:rsidRDefault="003511FB" w:rsidP="003511FB">
            <w:pPr>
              <w:spacing w:before="120" w:after="120" w:line="256" w:lineRule="auto"/>
              <w:outlineLvl w:val="2"/>
              <w:rPr>
                <w:rFonts w:ascii="Open Sans Semibold" w:hAnsi="Open Sans Semibold" w:cs="Open Sans Semibold"/>
                <w:color w:val="11143F"/>
              </w:rPr>
            </w:pPr>
            <w:r>
              <w:rPr>
                <w:rFonts w:ascii="Open Sans Semibold" w:hAnsi="Open Sans Semibold" w:cs="Open Sans Semibold"/>
                <w:color w:val="11143F"/>
              </w:rPr>
              <w:t>Knowledge Check</w:t>
            </w:r>
          </w:p>
          <w:p w14:paraId="3F73CA48" w14:textId="77777777" w:rsidR="003511FB" w:rsidRDefault="003511FB" w:rsidP="00374341">
            <w:pPr>
              <w:spacing w:before="120" w:after="120"/>
              <w:outlineLvl w:val="2"/>
              <w:rPr>
                <w:rFonts w:ascii="Open Sans Semibold" w:eastAsia="Open Sans" w:hAnsi="Open Sans Semibold" w:cs="Open Sans Semibold"/>
                <w:color w:val="11143F"/>
              </w:rPr>
            </w:pPr>
          </w:p>
          <w:p w14:paraId="4819E2F3" w14:textId="19ADE696" w:rsidR="00374341" w:rsidRPr="00374341" w:rsidRDefault="00374341" w:rsidP="00374341">
            <w:pPr>
              <w:spacing w:before="120" w:after="120"/>
              <w:outlineLvl w:val="2"/>
              <w:rPr>
                <w:rFonts w:ascii="Open Sans Semibold" w:eastAsia="Open Sans" w:hAnsi="Open Sans Semibold" w:cs="Open Sans Semibold"/>
                <w:color w:val="11143F"/>
              </w:rPr>
            </w:pPr>
            <w:commentRangeStart w:id="11391"/>
            <w:commentRangeStart w:id="11392"/>
            <w:commentRangeStart w:id="11393"/>
            <w:commentRangeStart w:id="11394"/>
            <w:r w:rsidRPr="00374341">
              <w:rPr>
                <w:rFonts w:ascii="Open Sans Semibold" w:eastAsia="Open Sans" w:hAnsi="Open Sans Semibold" w:cs="Open Sans Semibold"/>
                <w:color w:val="11143F"/>
              </w:rPr>
              <w:t>To change the title of the plot</w:t>
            </w:r>
            <w:commentRangeEnd w:id="11391"/>
            <w:r>
              <w:rPr>
                <w:rStyle w:val="CommentReference"/>
              </w:rPr>
              <w:commentReference w:id="11391"/>
            </w:r>
            <w:commentRangeEnd w:id="11392"/>
            <w:r w:rsidR="001F7225">
              <w:rPr>
                <w:rStyle w:val="CommentReference"/>
                <w:color w:val="404040"/>
              </w:rPr>
              <w:commentReference w:id="11392"/>
            </w:r>
            <w:commentRangeEnd w:id="11393"/>
            <w:r>
              <w:rPr>
                <w:rStyle w:val="CommentReference"/>
              </w:rPr>
              <w:commentReference w:id="11393"/>
            </w:r>
            <w:commentRangeEnd w:id="11394"/>
            <w:r w:rsidR="00A32F94">
              <w:rPr>
                <w:rStyle w:val="CommentReference"/>
                <w:color w:val="404040"/>
              </w:rPr>
              <w:commentReference w:id="11394"/>
            </w:r>
            <w:r w:rsidRPr="00374341">
              <w:rPr>
                <w:rFonts w:ascii="Open Sans Semibold" w:eastAsia="Open Sans" w:hAnsi="Open Sans Semibold" w:cs="Open Sans Semibold"/>
                <w:color w:val="11143F"/>
              </w:rPr>
              <w:t xml:space="preserve"> to "Employee status" and change the axes labels to age on the y-axis and salary on the x-axis, what lines of code do you write?</w:t>
            </w:r>
          </w:p>
        </w:tc>
      </w:tr>
      <w:tr w:rsidR="00374341" w:rsidRPr="00374341" w14:paraId="7B25D84E" w14:textId="77777777" w:rsidTr="51235A2F">
        <w:trPr>
          <w:cantSplit/>
        </w:trPr>
        <w:tc>
          <w:tcPr>
            <w:tcW w:w="265" w:type="dxa"/>
            <w:shd w:val="clear" w:color="auto" w:fill="FAFAFA"/>
            <w:tcPrChange w:id="11395" w:author="Alexis Handford" w:date="2020-01-22T08:14:00Z">
              <w:tcPr>
                <w:tcW w:w="0" w:type="auto"/>
              </w:tcPr>
            </w:tcPrChange>
          </w:tcPr>
          <w:p w14:paraId="23078D64" w14:textId="77777777" w:rsidR="00374341" w:rsidRPr="00374341" w:rsidRDefault="00374341" w:rsidP="00374341">
            <w:pPr>
              <w:spacing w:before="120" w:after="120"/>
              <w:rPr>
                <w:rFonts w:ascii="Open Sans" w:eastAsia="Open Sans" w:hAnsi="Open Sans" w:cs="Times New Roman"/>
                <w:color w:val="404040"/>
              </w:rPr>
            </w:pPr>
          </w:p>
        </w:tc>
        <w:tc>
          <w:tcPr>
            <w:tcW w:w="630" w:type="dxa"/>
            <w:shd w:val="clear" w:color="auto" w:fill="FFFFFF" w:themeFill="background1"/>
            <w:vAlign w:val="center"/>
            <w:tcPrChange w:id="11396" w:author="Alexis Handford" w:date="2020-01-22T08:14:00Z">
              <w:tcPr>
                <w:tcW w:w="630" w:type="dxa"/>
                <w:shd w:val="clear" w:color="auto" w:fill="FFFFFF"/>
              </w:tcPr>
            </w:tcPrChange>
          </w:tcPr>
          <w:p w14:paraId="73C7F6AA" w14:textId="77777777" w:rsidR="00374341" w:rsidRPr="00374341" w:rsidRDefault="00374341" w:rsidP="00374341">
            <w:pPr>
              <w:spacing w:before="120" w:after="120"/>
              <w:rPr>
                <w:rFonts w:ascii="Open Sans" w:eastAsia="Open Sans" w:hAnsi="Open Sans" w:cs="Times New Roman"/>
                <w:color w:val="404040"/>
              </w:rPr>
            </w:pPr>
            <w:r w:rsidRPr="00374341">
              <w:rPr>
                <w:rFonts w:ascii="Open Sans" w:eastAsia="Open Sans" w:hAnsi="Open Sans" w:cs="Times New Roman"/>
                <w:noProof/>
                <w:color w:val="404040"/>
              </w:rPr>
              <mc:AlternateContent>
                <mc:Choice Requires="wps">
                  <w:drawing>
                    <wp:inline distT="0" distB="0" distL="0" distR="0" wp14:anchorId="5314DEAE" wp14:editId="62AFA794">
                      <wp:extent cx="207034" cy="207034"/>
                      <wp:effectExtent l="19050" t="19050" r="21590" b="21590"/>
                      <wp:docPr id="181" name="Oval 181"/>
                      <wp:cNvGraphicFramePr/>
                      <a:graphic xmlns:a="http://schemas.openxmlformats.org/drawingml/2006/main">
                        <a:graphicData uri="http://schemas.microsoft.com/office/word/2010/wordprocessingShape">
                          <wps:wsp>
                            <wps:cNvSpPr/>
                            <wps:spPr>
                              <a:xfrm>
                                <a:off x="0" y="0"/>
                                <a:ext cx="207034" cy="207034"/>
                              </a:xfrm>
                              <a:prstGeom prst="ellipse">
                                <a:avLst/>
                              </a:prstGeom>
                              <a:noFill/>
                              <a:ln w="28575" cap="flat" cmpd="sng" algn="ctr">
                                <a:solidFill>
                                  <a:srgbClr val="DBDBDB">
                                    <a:lumMod val="9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w16se="http://schemas.microsoft.com/office/word/2015/wordml/symex" xmlns:cx1="http://schemas.microsoft.com/office/drawing/2015/9/8/chartex" xmlns:cx="http://schemas.microsoft.com/office/drawing/2014/chartex">
                  <w:pict>
                    <v:oval w14:anchorId="6E54BBE3" id="Oval 181" o:spid="_x0000_s1026" style="width:16.3pt;height:16.3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" filled="f" strokecolor="#c5c5c5" strokeweight="2.25pt">
                      <v:stroke joinstyle="miter"/>
                      <w10:anchorlock/>
                    </v:oval>
                  </w:pict>
                </mc:Fallback>
              </mc:AlternateContent>
            </w:r>
          </w:p>
        </w:tc>
        <w:tc>
          <w:tcPr>
            <w:tcW w:w="450" w:type="dxa"/>
            <w:shd w:val="clear" w:color="auto" w:fill="FFFFFF" w:themeFill="background1"/>
            <w:vAlign w:val="center"/>
            <w:tcPrChange w:id="11397" w:author="Alexis Handford" w:date="2020-01-22T08:14:00Z">
              <w:tcPr>
                <w:tcW w:w="450" w:type="dxa"/>
                <w:shd w:val="clear" w:color="auto" w:fill="FFFFFF"/>
              </w:tcPr>
            </w:tcPrChange>
          </w:tcPr>
          <w:p w14:paraId="594EC095" w14:textId="77777777" w:rsidR="00374341" w:rsidRPr="00374341" w:rsidRDefault="00374341" w:rsidP="00374341">
            <w:pPr>
              <w:spacing w:before="120" w:after="120"/>
              <w:rPr>
                <w:rFonts w:ascii="Open Sans Semibold" w:eastAsia="Open Sans" w:hAnsi="Open Sans Semibold" w:cs="Open Sans Semibold"/>
                <w:color w:val="404040"/>
              </w:rPr>
            </w:pPr>
            <w:r w:rsidRPr="00374341">
              <w:rPr>
                <w:rFonts w:ascii="Open Sans Semibold" w:eastAsia="Open Sans" w:hAnsi="Open Sans Semibold" w:cs="Open Sans Semibold"/>
                <w:color w:val="404040"/>
              </w:rPr>
              <w:t>a.</w:t>
            </w:r>
          </w:p>
        </w:tc>
        <w:tc>
          <w:tcPr>
            <w:tcW w:w="8841" w:type="dxa"/>
            <w:gridSpan w:val="3"/>
            <w:shd w:val="clear" w:color="auto" w:fill="BFBFBF" w:themeFill="background1" w:themeFillShade="BF"/>
            <w:vAlign w:val="center"/>
            <w:tcPrChange w:id="11398" w:author="Alexis Handford" w:date="2020-01-22T08:14:00Z">
              <w:tcPr>
                <w:tcW w:w="8841" w:type="dxa"/>
                <w:gridSpan w:val="3"/>
                <w:shd w:val="clear" w:color="auto" w:fill="BFBFBF"/>
              </w:tcPr>
            </w:tcPrChange>
          </w:tcPr>
          <w:p w14:paraId="3D3EF277" w14:textId="77777777" w:rsidR="00374341" w:rsidRPr="00374341" w:rsidRDefault="00374341" w:rsidP="00374341">
            <w:pPr>
              <w:spacing w:before="120" w:after="120"/>
              <w:rPr>
                <w:rFonts w:ascii="Consolas" w:eastAsia="Open Sans" w:hAnsi="Consolas" w:cs="Consolas"/>
                <w:color w:val="404040"/>
              </w:rPr>
            </w:pPr>
            <w:r w:rsidRPr="00374341">
              <w:rPr>
                <w:rFonts w:ascii="Consolas" w:eastAsia="Open Sans" w:hAnsi="Consolas" w:cs="Consolas"/>
                <w:color w:val="404040"/>
              </w:rPr>
              <w:t>plt.title('Employee status')</w:t>
            </w:r>
          </w:p>
          <w:p w14:paraId="32E88D02" w14:textId="77777777" w:rsidR="00374341" w:rsidRPr="00374341" w:rsidRDefault="00374341" w:rsidP="00374341">
            <w:pPr>
              <w:spacing w:before="120" w:after="120"/>
              <w:rPr>
                <w:rFonts w:ascii="Consolas" w:eastAsia="Open Sans" w:hAnsi="Consolas" w:cs="Consolas"/>
                <w:color w:val="404040"/>
              </w:rPr>
            </w:pPr>
            <w:r w:rsidRPr="00374341">
              <w:rPr>
                <w:rFonts w:ascii="Consolas" w:eastAsia="Open Sans" w:hAnsi="Consolas" w:cs="Consolas"/>
                <w:color w:val="404040"/>
              </w:rPr>
              <w:t>plt.xlabel('Age')</w:t>
            </w:r>
          </w:p>
          <w:p w14:paraId="1E764E09" w14:textId="77777777" w:rsidR="00374341" w:rsidRPr="00374341" w:rsidRDefault="00374341" w:rsidP="00374341">
            <w:pPr>
              <w:spacing w:before="120" w:after="120"/>
              <w:rPr>
                <w:rFonts w:ascii="Open Sans" w:eastAsia="Open Sans" w:hAnsi="Open Sans" w:cs="Times New Roman"/>
                <w:color w:val="404040"/>
              </w:rPr>
            </w:pPr>
            <w:r w:rsidRPr="00374341">
              <w:rPr>
                <w:rFonts w:ascii="Consolas" w:eastAsia="Open Sans" w:hAnsi="Consolas" w:cs="Consolas"/>
                <w:color w:val="404040"/>
              </w:rPr>
              <w:t>plt.ylabel('Salary')</w:t>
            </w:r>
          </w:p>
        </w:tc>
        <w:tc>
          <w:tcPr>
            <w:tcW w:w="270" w:type="dxa"/>
            <w:shd w:val="clear" w:color="auto" w:fill="FAFAFA"/>
            <w:tcPrChange w:id="11399" w:author="Alexis Handford" w:date="2020-01-22T08:14:00Z">
              <w:tcPr>
                <w:tcW w:w="0" w:type="auto"/>
              </w:tcPr>
            </w:tcPrChange>
          </w:tcPr>
          <w:p w14:paraId="3B9C6D9C" w14:textId="77777777" w:rsidR="00374341" w:rsidRPr="00374341" w:rsidRDefault="00374341" w:rsidP="00374341">
            <w:pPr>
              <w:spacing w:before="120" w:after="120"/>
              <w:rPr>
                <w:rFonts w:ascii="Open Sans" w:eastAsia="Open Sans" w:hAnsi="Open Sans" w:cs="Times New Roman"/>
                <w:color w:val="404040"/>
              </w:rPr>
            </w:pPr>
          </w:p>
        </w:tc>
      </w:tr>
      <w:tr w:rsidR="00374341" w:rsidRPr="00374341" w14:paraId="38288C6A" w14:textId="77777777" w:rsidTr="51235A2F">
        <w:trPr>
          <w:cantSplit/>
          <w:trHeight w:val="20"/>
        </w:trPr>
        <w:tc>
          <w:tcPr>
            <w:tcW w:w="265" w:type="dxa"/>
            <w:shd w:val="clear" w:color="auto" w:fill="FAFAFA"/>
            <w:tcPrChange w:id="11400" w:author="Alexis Handford" w:date="2020-01-22T08:14:00Z">
              <w:tcPr>
                <w:tcW w:w="0" w:type="auto"/>
              </w:tcPr>
            </w:tcPrChange>
          </w:tcPr>
          <w:p w14:paraId="75E811FB" w14:textId="77777777" w:rsidR="00374341" w:rsidRPr="00374341" w:rsidRDefault="00374341" w:rsidP="00374341">
            <w:pPr>
              <w:rPr>
                <w:rFonts w:ascii="Open Sans" w:eastAsia="Open Sans" w:hAnsi="Open Sans" w:cs="Times New Roman"/>
                <w:color w:val="404040"/>
                <w:sz w:val="16"/>
                <w:szCs w:val="16"/>
              </w:rPr>
            </w:pPr>
          </w:p>
        </w:tc>
        <w:tc>
          <w:tcPr>
            <w:tcW w:w="630" w:type="dxa"/>
            <w:shd w:val="clear" w:color="auto" w:fill="FAFAFA"/>
            <w:vAlign w:val="center"/>
            <w:tcPrChange w:id="11401" w:author="Alexis Handford" w:date="2020-01-22T08:14:00Z">
              <w:tcPr>
                <w:tcW w:w="630" w:type="dxa"/>
                <w:shd w:val="clear" w:color="auto" w:fill="FAFAFA"/>
              </w:tcPr>
            </w:tcPrChange>
          </w:tcPr>
          <w:p w14:paraId="6306CEE1" w14:textId="77777777" w:rsidR="00374341" w:rsidRPr="00374341" w:rsidRDefault="00374341" w:rsidP="00374341">
            <w:pPr>
              <w:rPr>
                <w:rFonts w:ascii="Open Sans" w:eastAsia="Open Sans" w:hAnsi="Open Sans" w:cs="Times New Roman"/>
                <w:color w:val="404040"/>
                <w:sz w:val="16"/>
                <w:szCs w:val="16"/>
              </w:rPr>
            </w:pPr>
          </w:p>
        </w:tc>
        <w:tc>
          <w:tcPr>
            <w:tcW w:w="3330" w:type="dxa"/>
            <w:gridSpan w:val="2"/>
            <w:shd w:val="clear" w:color="auto" w:fill="FAFAFA"/>
            <w:vAlign w:val="center"/>
            <w:tcPrChange w:id="11402" w:author="Alexis Handford" w:date="2020-01-22T08:14:00Z">
              <w:tcPr>
                <w:tcW w:w="3330" w:type="dxa"/>
                <w:gridSpan w:val="2"/>
                <w:shd w:val="clear" w:color="auto" w:fill="FAFAFA"/>
              </w:tcPr>
            </w:tcPrChange>
          </w:tcPr>
          <w:p w14:paraId="173B81F4" w14:textId="77777777" w:rsidR="00374341" w:rsidRPr="00374341" w:rsidRDefault="00374341" w:rsidP="00374341">
            <w:pPr>
              <w:rPr>
                <w:rFonts w:ascii="Open Sans" w:eastAsia="Open Sans" w:hAnsi="Open Sans" w:cs="Times New Roman"/>
                <w:color w:val="404040"/>
                <w:sz w:val="16"/>
                <w:szCs w:val="16"/>
              </w:rPr>
            </w:pPr>
          </w:p>
        </w:tc>
        <w:tc>
          <w:tcPr>
            <w:tcW w:w="1980" w:type="dxa"/>
            <w:shd w:val="clear" w:color="auto" w:fill="FAFAFA"/>
            <w:vAlign w:val="center"/>
            <w:tcPrChange w:id="11403" w:author="Alexis Handford" w:date="2020-01-22T08:14:00Z">
              <w:tcPr>
                <w:tcW w:w="1980" w:type="dxa"/>
                <w:shd w:val="clear" w:color="auto" w:fill="FAFAFA"/>
              </w:tcPr>
            </w:tcPrChange>
          </w:tcPr>
          <w:p w14:paraId="60F53CEA" w14:textId="77777777" w:rsidR="00374341" w:rsidRPr="00374341" w:rsidRDefault="00374341" w:rsidP="00374341">
            <w:pPr>
              <w:rPr>
                <w:rFonts w:ascii="Open Sans" w:eastAsia="Open Sans" w:hAnsi="Open Sans" w:cs="Times New Roman"/>
                <w:color w:val="404040"/>
                <w:sz w:val="16"/>
                <w:szCs w:val="16"/>
              </w:rPr>
            </w:pPr>
          </w:p>
        </w:tc>
        <w:tc>
          <w:tcPr>
            <w:tcW w:w="3978" w:type="dxa"/>
            <w:shd w:val="clear" w:color="auto" w:fill="FAFAFA"/>
            <w:vAlign w:val="center"/>
            <w:tcPrChange w:id="11404" w:author="Alexis Handford" w:date="2020-01-22T08:14:00Z">
              <w:tcPr>
                <w:tcW w:w="3978" w:type="dxa"/>
                <w:shd w:val="clear" w:color="auto" w:fill="FAFAFA"/>
              </w:tcPr>
            </w:tcPrChange>
          </w:tcPr>
          <w:p w14:paraId="3B2EBD97" w14:textId="77777777" w:rsidR="00374341" w:rsidRPr="00374341" w:rsidRDefault="00374341" w:rsidP="00374341">
            <w:pPr>
              <w:rPr>
                <w:rFonts w:ascii="Open Sans" w:eastAsia="Open Sans" w:hAnsi="Open Sans" w:cs="Times New Roman"/>
                <w:noProof/>
                <w:color w:val="404040"/>
                <w:sz w:val="16"/>
                <w:szCs w:val="16"/>
              </w:rPr>
            </w:pPr>
          </w:p>
        </w:tc>
        <w:tc>
          <w:tcPr>
            <w:tcW w:w="270" w:type="dxa"/>
            <w:shd w:val="clear" w:color="auto" w:fill="FAFAFA"/>
            <w:tcPrChange w:id="11405" w:author="Alexis Handford" w:date="2020-01-22T08:14:00Z">
              <w:tcPr>
                <w:tcW w:w="0" w:type="auto"/>
              </w:tcPr>
            </w:tcPrChange>
          </w:tcPr>
          <w:p w14:paraId="0B2C28DE" w14:textId="77777777" w:rsidR="00374341" w:rsidRPr="00374341" w:rsidRDefault="00374341" w:rsidP="00374341">
            <w:pPr>
              <w:rPr>
                <w:rFonts w:ascii="Open Sans" w:eastAsia="Open Sans" w:hAnsi="Open Sans" w:cs="Times New Roman"/>
                <w:color w:val="404040"/>
                <w:sz w:val="16"/>
                <w:szCs w:val="16"/>
              </w:rPr>
            </w:pPr>
          </w:p>
        </w:tc>
      </w:tr>
      <w:tr w:rsidR="00374341" w:rsidRPr="00374341" w14:paraId="79CCA4B3" w14:textId="77777777" w:rsidTr="51235A2F">
        <w:trPr>
          <w:cantSplit/>
        </w:trPr>
        <w:tc>
          <w:tcPr>
            <w:tcW w:w="265" w:type="dxa"/>
            <w:shd w:val="clear" w:color="auto" w:fill="FAFAFA"/>
            <w:tcPrChange w:id="11406" w:author="Alexis Handford" w:date="2020-01-22T08:14:00Z">
              <w:tcPr>
                <w:tcW w:w="0" w:type="auto"/>
              </w:tcPr>
            </w:tcPrChange>
          </w:tcPr>
          <w:p w14:paraId="069F8817" w14:textId="77777777" w:rsidR="00374341" w:rsidRPr="00374341" w:rsidRDefault="00374341" w:rsidP="00374341">
            <w:pPr>
              <w:spacing w:before="120" w:after="120"/>
              <w:rPr>
                <w:rFonts w:ascii="Open Sans" w:eastAsia="Open Sans" w:hAnsi="Open Sans" w:cs="Times New Roman"/>
                <w:color w:val="404040"/>
              </w:rPr>
            </w:pPr>
          </w:p>
        </w:tc>
        <w:tc>
          <w:tcPr>
            <w:tcW w:w="630" w:type="dxa"/>
            <w:shd w:val="clear" w:color="auto" w:fill="FFFFFF" w:themeFill="background1"/>
            <w:vAlign w:val="center"/>
            <w:tcPrChange w:id="11407" w:author="Alexis Handford" w:date="2020-01-22T08:14:00Z">
              <w:tcPr>
                <w:tcW w:w="630" w:type="dxa"/>
                <w:shd w:val="clear" w:color="auto" w:fill="FFFFFF"/>
              </w:tcPr>
            </w:tcPrChange>
          </w:tcPr>
          <w:p w14:paraId="31349C12" w14:textId="77777777" w:rsidR="00374341" w:rsidRPr="00374341" w:rsidRDefault="00374341" w:rsidP="00374341">
            <w:pPr>
              <w:spacing w:before="120" w:after="120"/>
              <w:rPr>
                <w:rFonts w:ascii="Open Sans" w:eastAsia="Open Sans" w:hAnsi="Open Sans" w:cs="Times New Roman"/>
                <w:noProof/>
                <w:color w:val="404040"/>
              </w:rPr>
            </w:pPr>
            <w:r w:rsidRPr="00374341">
              <w:rPr>
                <w:rFonts w:ascii="Open Sans" w:eastAsia="Open Sans" w:hAnsi="Open Sans" w:cs="Times New Roman"/>
                <w:noProof/>
                <w:color w:val="404040"/>
              </w:rPr>
              <mc:AlternateContent>
                <mc:Choice Requires="wps">
                  <w:drawing>
                    <wp:inline distT="0" distB="0" distL="0" distR="0" wp14:anchorId="07BCC7F7" wp14:editId="704FF11F">
                      <wp:extent cx="207034" cy="207034"/>
                      <wp:effectExtent l="19050" t="19050" r="21590" b="21590"/>
                      <wp:docPr id="182" name="Oval 182"/>
                      <wp:cNvGraphicFramePr/>
                      <a:graphic xmlns:a="http://schemas.openxmlformats.org/drawingml/2006/main">
                        <a:graphicData uri="http://schemas.microsoft.com/office/word/2010/wordprocessingShape">
                          <wps:wsp>
                            <wps:cNvSpPr/>
                            <wps:spPr>
                              <a:xfrm>
                                <a:off x="0" y="0"/>
                                <a:ext cx="207034" cy="207034"/>
                              </a:xfrm>
                              <a:prstGeom prst="ellipse">
                                <a:avLst/>
                              </a:prstGeom>
                              <a:noFill/>
                              <a:ln w="28575" cap="flat" cmpd="sng" algn="ctr">
                                <a:solidFill>
                                  <a:srgbClr val="DBDBDB">
                                    <a:lumMod val="9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w16se="http://schemas.microsoft.com/office/word/2015/wordml/symex" xmlns:cx1="http://schemas.microsoft.com/office/drawing/2015/9/8/chartex" xmlns:cx="http://schemas.microsoft.com/office/drawing/2014/chartex">
                  <w:pict>
                    <v:oval w14:anchorId="04ED4B3F" id="Oval 182" o:spid="_x0000_s1026" style="width:16.3pt;height:16.3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" filled="f" strokecolor="#c5c5c5" strokeweight="2.25pt">
                      <v:stroke joinstyle="miter"/>
                      <w10:anchorlock/>
                    </v:oval>
                  </w:pict>
                </mc:Fallback>
              </mc:AlternateContent>
            </w:r>
          </w:p>
        </w:tc>
        <w:tc>
          <w:tcPr>
            <w:tcW w:w="450" w:type="dxa"/>
            <w:shd w:val="clear" w:color="auto" w:fill="FFFFFF" w:themeFill="background1"/>
            <w:vAlign w:val="center"/>
            <w:tcPrChange w:id="11408" w:author="Alexis Handford" w:date="2020-01-22T08:14:00Z">
              <w:tcPr>
                <w:tcW w:w="450" w:type="dxa"/>
                <w:shd w:val="clear" w:color="auto" w:fill="FFFFFF"/>
              </w:tcPr>
            </w:tcPrChange>
          </w:tcPr>
          <w:p w14:paraId="4A541D7B" w14:textId="77777777" w:rsidR="00374341" w:rsidRPr="00374341" w:rsidRDefault="00374341" w:rsidP="00374341">
            <w:pPr>
              <w:spacing w:before="120" w:after="120"/>
              <w:rPr>
                <w:rFonts w:ascii="Open Sans Semibold" w:eastAsia="Open Sans" w:hAnsi="Open Sans Semibold" w:cs="Open Sans Semibold"/>
                <w:color w:val="404040"/>
              </w:rPr>
            </w:pPr>
            <w:r w:rsidRPr="00374341">
              <w:rPr>
                <w:rFonts w:ascii="Open Sans Semibold" w:eastAsia="Open Sans" w:hAnsi="Open Sans Semibold" w:cs="Open Sans Semibold"/>
                <w:color w:val="404040"/>
              </w:rPr>
              <w:t>b.</w:t>
            </w:r>
          </w:p>
        </w:tc>
        <w:tc>
          <w:tcPr>
            <w:tcW w:w="8841" w:type="dxa"/>
            <w:gridSpan w:val="3"/>
            <w:shd w:val="clear" w:color="auto" w:fill="BFBFBF" w:themeFill="background1" w:themeFillShade="BF"/>
            <w:vAlign w:val="center"/>
            <w:tcPrChange w:id="11409" w:author="Alexis Handford" w:date="2020-01-22T08:14:00Z">
              <w:tcPr>
                <w:tcW w:w="8841" w:type="dxa"/>
                <w:gridSpan w:val="3"/>
                <w:shd w:val="clear" w:color="auto" w:fill="BFBFBF"/>
              </w:tcPr>
            </w:tcPrChange>
          </w:tcPr>
          <w:p w14:paraId="17FBC157" w14:textId="77777777" w:rsidR="00374341" w:rsidRPr="00374341" w:rsidRDefault="00374341" w:rsidP="00374341">
            <w:pPr>
              <w:spacing w:before="120" w:after="120"/>
              <w:rPr>
                <w:rFonts w:ascii="Consolas" w:eastAsia="Open Sans" w:hAnsi="Consolas" w:cs="Consolas"/>
                <w:color w:val="404040"/>
              </w:rPr>
            </w:pPr>
            <w:r w:rsidRPr="00374341">
              <w:rPr>
                <w:rFonts w:ascii="Consolas" w:eastAsia="Open Sans" w:hAnsi="Consolas" w:cs="Consolas"/>
                <w:color w:val="404040"/>
              </w:rPr>
              <w:t>plt.title_labels(['Employee status, Age, Salary'])</w:t>
            </w:r>
          </w:p>
        </w:tc>
        <w:tc>
          <w:tcPr>
            <w:tcW w:w="270" w:type="dxa"/>
            <w:shd w:val="clear" w:color="auto" w:fill="FAFAFA"/>
            <w:tcPrChange w:id="11410" w:author="Alexis Handford" w:date="2020-01-22T08:14:00Z">
              <w:tcPr>
                <w:tcW w:w="0" w:type="auto"/>
              </w:tcPr>
            </w:tcPrChange>
          </w:tcPr>
          <w:p w14:paraId="3034EF4A" w14:textId="77777777" w:rsidR="00374341" w:rsidRPr="00374341" w:rsidRDefault="00374341" w:rsidP="00374341">
            <w:pPr>
              <w:spacing w:before="120" w:after="120"/>
              <w:rPr>
                <w:rFonts w:ascii="Open Sans" w:eastAsia="Open Sans" w:hAnsi="Open Sans" w:cs="Times New Roman"/>
                <w:color w:val="404040"/>
              </w:rPr>
            </w:pPr>
          </w:p>
        </w:tc>
      </w:tr>
      <w:tr w:rsidR="00374341" w:rsidRPr="00374341" w14:paraId="28E14CE6" w14:textId="77777777" w:rsidTr="51235A2F">
        <w:trPr>
          <w:cantSplit/>
          <w:trHeight w:val="20"/>
        </w:trPr>
        <w:tc>
          <w:tcPr>
            <w:tcW w:w="265" w:type="dxa"/>
            <w:shd w:val="clear" w:color="auto" w:fill="FAFAFA"/>
            <w:tcPrChange w:id="11411" w:author="Alexis Handford" w:date="2020-01-22T08:14:00Z">
              <w:tcPr>
                <w:tcW w:w="0" w:type="auto"/>
              </w:tcPr>
            </w:tcPrChange>
          </w:tcPr>
          <w:p w14:paraId="3AD7576C" w14:textId="77777777" w:rsidR="00374341" w:rsidRPr="00374341" w:rsidRDefault="00374341" w:rsidP="00374341">
            <w:pPr>
              <w:rPr>
                <w:rFonts w:ascii="Open Sans" w:eastAsia="Open Sans" w:hAnsi="Open Sans" w:cs="Times New Roman"/>
                <w:color w:val="404040"/>
                <w:sz w:val="16"/>
                <w:szCs w:val="16"/>
              </w:rPr>
            </w:pPr>
          </w:p>
        </w:tc>
        <w:tc>
          <w:tcPr>
            <w:tcW w:w="630" w:type="dxa"/>
            <w:shd w:val="clear" w:color="auto" w:fill="FAFAFA"/>
            <w:vAlign w:val="center"/>
            <w:tcPrChange w:id="11412" w:author="Alexis Handford" w:date="2020-01-22T08:14:00Z">
              <w:tcPr>
                <w:tcW w:w="630" w:type="dxa"/>
                <w:shd w:val="clear" w:color="auto" w:fill="FAFAFA"/>
              </w:tcPr>
            </w:tcPrChange>
          </w:tcPr>
          <w:p w14:paraId="72418F64" w14:textId="77777777" w:rsidR="00374341" w:rsidRPr="00374341" w:rsidRDefault="00374341" w:rsidP="00374341">
            <w:pPr>
              <w:rPr>
                <w:rFonts w:ascii="Open Sans" w:eastAsia="Open Sans" w:hAnsi="Open Sans" w:cs="Times New Roman"/>
                <w:color w:val="404040"/>
                <w:sz w:val="16"/>
                <w:szCs w:val="16"/>
              </w:rPr>
            </w:pPr>
          </w:p>
        </w:tc>
        <w:tc>
          <w:tcPr>
            <w:tcW w:w="3330" w:type="dxa"/>
            <w:gridSpan w:val="2"/>
            <w:shd w:val="clear" w:color="auto" w:fill="FAFAFA"/>
            <w:vAlign w:val="center"/>
            <w:tcPrChange w:id="11413" w:author="Alexis Handford" w:date="2020-01-22T08:14:00Z">
              <w:tcPr>
                <w:tcW w:w="3330" w:type="dxa"/>
                <w:gridSpan w:val="2"/>
                <w:shd w:val="clear" w:color="auto" w:fill="FAFAFA"/>
              </w:tcPr>
            </w:tcPrChange>
          </w:tcPr>
          <w:p w14:paraId="5826E244" w14:textId="77777777" w:rsidR="00374341" w:rsidRPr="00374341" w:rsidRDefault="00374341" w:rsidP="00374341">
            <w:pPr>
              <w:rPr>
                <w:rFonts w:ascii="Open Sans" w:eastAsia="Open Sans" w:hAnsi="Open Sans" w:cs="Times New Roman"/>
                <w:color w:val="404040"/>
                <w:sz w:val="16"/>
                <w:szCs w:val="16"/>
              </w:rPr>
            </w:pPr>
          </w:p>
        </w:tc>
        <w:tc>
          <w:tcPr>
            <w:tcW w:w="1980" w:type="dxa"/>
            <w:shd w:val="clear" w:color="auto" w:fill="FAFAFA"/>
            <w:vAlign w:val="center"/>
            <w:tcPrChange w:id="11414" w:author="Alexis Handford" w:date="2020-01-22T08:14:00Z">
              <w:tcPr>
                <w:tcW w:w="1980" w:type="dxa"/>
                <w:shd w:val="clear" w:color="auto" w:fill="FAFAFA"/>
              </w:tcPr>
            </w:tcPrChange>
          </w:tcPr>
          <w:p w14:paraId="66C33D1E" w14:textId="77777777" w:rsidR="00374341" w:rsidRPr="00374341" w:rsidRDefault="00374341" w:rsidP="00374341">
            <w:pPr>
              <w:rPr>
                <w:rFonts w:ascii="Open Sans" w:eastAsia="Open Sans" w:hAnsi="Open Sans" w:cs="Times New Roman"/>
                <w:color w:val="404040"/>
                <w:sz w:val="16"/>
                <w:szCs w:val="16"/>
              </w:rPr>
            </w:pPr>
          </w:p>
        </w:tc>
        <w:tc>
          <w:tcPr>
            <w:tcW w:w="3978" w:type="dxa"/>
            <w:shd w:val="clear" w:color="auto" w:fill="FAFAFA"/>
            <w:vAlign w:val="center"/>
            <w:tcPrChange w:id="11415" w:author="Alexis Handford" w:date="2020-01-22T08:14:00Z">
              <w:tcPr>
                <w:tcW w:w="3978" w:type="dxa"/>
                <w:shd w:val="clear" w:color="auto" w:fill="FAFAFA"/>
              </w:tcPr>
            </w:tcPrChange>
          </w:tcPr>
          <w:p w14:paraId="6B0C8FBF" w14:textId="77777777" w:rsidR="00374341" w:rsidRPr="00374341" w:rsidRDefault="00374341" w:rsidP="00374341">
            <w:pPr>
              <w:rPr>
                <w:rFonts w:ascii="Open Sans" w:eastAsia="Open Sans" w:hAnsi="Open Sans" w:cs="Times New Roman"/>
                <w:noProof/>
                <w:color w:val="404040"/>
                <w:sz w:val="16"/>
                <w:szCs w:val="16"/>
              </w:rPr>
            </w:pPr>
          </w:p>
        </w:tc>
        <w:tc>
          <w:tcPr>
            <w:tcW w:w="270" w:type="dxa"/>
            <w:shd w:val="clear" w:color="auto" w:fill="FAFAFA"/>
            <w:tcPrChange w:id="11416" w:author="Alexis Handford" w:date="2020-01-22T08:14:00Z">
              <w:tcPr>
                <w:tcW w:w="0" w:type="auto"/>
              </w:tcPr>
            </w:tcPrChange>
          </w:tcPr>
          <w:p w14:paraId="5BF38926" w14:textId="77777777" w:rsidR="00374341" w:rsidRPr="00374341" w:rsidRDefault="00374341" w:rsidP="00374341">
            <w:pPr>
              <w:rPr>
                <w:rFonts w:ascii="Open Sans" w:eastAsia="Open Sans" w:hAnsi="Open Sans" w:cs="Times New Roman"/>
                <w:color w:val="404040"/>
                <w:sz w:val="16"/>
                <w:szCs w:val="16"/>
              </w:rPr>
            </w:pPr>
          </w:p>
        </w:tc>
      </w:tr>
      <w:tr w:rsidR="00374341" w:rsidRPr="00374341" w14:paraId="0201D24E" w14:textId="77777777" w:rsidTr="51235A2F">
        <w:trPr>
          <w:cantSplit/>
        </w:trPr>
        <w:tc>
          <w:tcPr>
            <w:tcW w:w="265" w:type="dxa"/>
            <w:shd w:val="clear" w:color="auto" w:fill="FAFAFA"/>
            <w:tcPrChange w:id="11417" w:author="Alexis Handford" w:date="2020-01-22T08:14:00Z">
              <w:tcPr>
                <w:tcW w:w="0" w:type="auto"/>
              </w:tcPr>
            </w:tcPrChange>
          </w:tcPr>
          <w:p w14:paraId="664FE214" w14:textId="77777777" w:rsidR="00374341" w:rsidRPr="00374341" w:rsidRDefault="00374341" w:rsidP="00374341">
            <w:pPr>
              <w:spacing w:before="120" w:after="120"/>
              <w:rPr>
                <w:rFonts w:ascii="Open Sans" w:eastAsia="Open Sans" w:hAnsi="Open Sans" w:cs="Times New Roman"/>
                <w:color w:val="404040"/>
              </w:rPr>
            </w:pPr>
          </w:p>
        </w:tc>
        <w:tc>
          <w:tcPr>
            <w:tcW w:w="630" w:type="dxa"/>
            <w:shd w:val="clear" w:color="auto" w:fill="FFFFFF" w:themeFill="background1"/>
            <w:vAlign w:val="center"/>
            <w:tcPrChange w:id="11418" w:author="Alexis Handford" w:date="2020-01-22T08:14:00Z">
              <w:tcPr>
                <w:tcW w:w="630" w:type="dxa"/>
                <w:shd w:val="clear" w:color="auto" w:fill="FFFFFF"/>
              </w:tcPr>
            </w:tcPrChange>
          </w:tcPr>
          <w:p w14:paraId="21A100E5" w14:textId="77777777" w:rsidR="00374341" w:rsidRPr="00374341" w:rsidRDefault="00374341" w:rsidP="00374341">
            <w:pPr>
              <w:spacing w:before="120" w:after="120"/>
              <w:rPr>
                <w:rFonts w:ascii="Open Sans" w:eastAsia="Open Sans" w:hAnsi="Open Sans" w:cs="Times New Roman"/>
                <w:noProof/>
                <w:color w:val="404040"/>
              </w:rPr>
            </w:pPr>
            <w:r w:rsidRPr="00374341">
              <w:rPr>
                <w:rFonts w:ascii="Open Sans" w:eastAsia="Open Sans" w:hAnsi="Open Sans" w:cs="Times New Roman"/>
                <w:noProof/>
                <w:color w:val="404040"/>
              </w:rPr>
              <mc:AlternateContent>
                <mc:Choice Requires="wps">
                  <w:drawing>
                    <wp:inline distT="0" distB="0" distL="0" distR="0" wp14:anchorId="45E21A69" wp14:editId="0E1C1A92">
                      <wp:extent cx="207034" cy="207034"/>
                      <wp:effectExtent l="19050" t="19050" r="21590" b="21590"/>
                      <wp:docPr id="183" name="Oval 183"/>
                      <wp:cNvGraphicFramePr/>
                      <a:graphic xmlns:a="http://schemas.openxmlformats.org/drawingml/2006/main">
                        <a:graphicData uri="http://schemas.microsoft.com/office/word/2010/wordprocessingShape">
                          <wps:wsp>
                            <wps:cNvSpPr/>
                            <wps:spPr>
                              <a:xfrm>
                                <a:off x="0" y="0"/>
                                <a:ext cx="207034" cy="207034"/>
                              </a:xfrm>
                              <a:prstGeom prst="ellipse">
                                <a:avLst/>
                              </a:prstGeom>
                              <a:noFill/>
                              <a:ln w="28575" cap="flat" cmpd="sng" algn="ctr">
                                <a:solidFill>
                                  <a:srgbClr val="DBDBDB">
                                    <a:lumMod val="9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w16se="http://schemas.microsoft.com/office/word/2015/wordml/symex" xmlns:cx1="http://schemas.microsoft.com/office/drawing/2015/9/8/chartex" xmlns:cx="http://schemas.microsoft.com/office/drawing/2014/chartex">
                  <w:pict>
                    <v:oval w14:anchorId="4A9F58F0" id="Oval 183" o:spid="_x0000_s1026" style="width:16.3pt;height:16.3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" filled="f" strokecolor="#c5c5c5" strokeweight="2.25pt">
                      <v:stroke joinstyle="miter"/>
                      <w10:anchorlock/>
                    </v:oval>
                  </w:pict>
                </mc:Fallback>
              </mc:AlternateContent>
            </w:r>
          </w:p>
        </w:tc>
        <w:tc>
          <w:tcPr>
            <w:tcW w:w="450" w:type="dxa"/>
            <w:shd w:val="clear" w:color="auto" w:fill="FFFFFF" w:themeFill="background1"/>
            <w:vAlign w:val="center"/>
            <w:tcPrChange w:id="11419" w:author="Alexis Handford" w:date="2020-01-22T08:14:00Z">
              <w:tcPr>
                <w:tcW w:w="450" w:type="dxa"/>
                <w:shd w:val="clear" w:color="auto" w:fill="FFFFFF"/>
              </w:tcPr>
            </w:tcPrChange>
          </w:tcPr>
          <w:p w14:paraId="38AC0CAF" w14:textId="77777777" w:rsidR="00374341" w:rsidRPr="00374341" w:rsidRDefault="00374341" w:rsidP="00374341">
            <w:pPr>
              <w:spacing w:before="120" w:after="120"/>
              <w:rPr>
                <w:rFonts w:ascii="Open Sans Semibold" w:eastAsia="Open Sans" w:hAnsi="Open Sans Semibold" w:cs="Open Sans Semibold"/>
                <w:color w:val="404040"/>
              </w:rPr>
            </w:pPr>
            <w:r w:rsidRPr="00374341">
              <w:rPr>
                <w:rFonts w:ascii="Open Sans Semibold" w:eastAsia="Open Sans" w:hAnsi="Open Sans Semibold" w:cs="Open Sans Semibold"/>
                <w:color w:val="404040"/>
              </w:rPr>
              <w:t>c.</w:t>
            </w:r>
          </w:p>
        </w:tc>
        <w:tc>
          <w:tcPr>
            <w:tcW w:w="8841" w:type="dxa"/>
            <w:gridSpan w:val="3"/>
            <w:shd w:val="clear" w:color="auto" w:fill="FFFFFF" w:themeFill="background1"/>
            <w:vAlign w:val="center"/>
            <w:tcPrChange w:id="11420" w:author="Alexis Handford" w:date="2020-01-22T08:14:00Z">
              <w:tcPr>
                <w:tcW w:w="8841" w:type="dxa"/>
                <w:gridSpan w:val="3"/>
                <w:shd w:val="clear" w:color="auto" w:fill="FFFFFF"/>
              </w:tcPr>
            </w:tcPrChange>
          </w:tcPr>
          <w:p w14:paraId="3B6F77F5" w14:textId="77777777" w:rsidR="00374341" w:rsidRPr="00374341" w:rsidRDefault="00374341" w:rsidP="00374341">
            <w:pPr>
              <w:spacing w:before="120" w:after="120"/>
              <w:rPr>
                <w:rFonts w:ascii="Consolas" w:eastAsia="Open Sans" w:hAnsi="Consolas" w:cs="Consolas"/>
                <w:color w:val="404040"/>
                <w:highlight w:val="green"/>
              </w:rPr>
            </w:pPr>
            <w:r w:rsidRPr="00374341">
              <w:rPr>
                <w:rFonts w:ascii="Consolas" w:eastAsia="Open Sans" w:hAnsi="Consolas" w:cs="Consolas"/>
                <w:color w:val="404040"/>
                <w:highlight w:val="green"/>
              </w:rPr>
              <w:t>plt.title('Employee status')</w:t>
            </w:r>
          </w:p>
          <w:p w14:paraId="3E59B870" w14:textId="77777777" w:rsidR="00374341" w:rsidRPr="00374341" w:rsidRDefault="00374341" w:rsidP="00374341">
            <w:pPr>
              <w:spacing w:before="120" w:after="120"/>
              <w:rPr>
                <w:rFonts w:ascii="Consolas" w:eastAsia="Open Sans" w:hAnsi="Consolas" w:cs="Consolas"/>
                <w:color w:val="404040"/>
                <w:highlight w:val="green"/>
              </w:rPr>
            </w:pPr>
            <w:r w:rsidRPr="00374341">
              <w:rPr>
                <w:rFonts w:ascii="Consolas" w:eastAsia="Open Sans" w:hAnsi="Consolas" w:cs="Consolas"/>
                <w:color w:val="404040"/>
                <w:highlight w:val="green"/>
              </w:rPr>
              <w:t>plt.ylabel('Age')</w:t>
            </w:r>
          </w:p>
          <w:p w14:paraId="130570A4" w14:textId="77777777" w:rsidR="00374341" w:rsidRPr="00374341" w:rsidRDefault="00374341" w:rsidP="00374341">
            <w:pPr>
              <w:spacing w:before="120" w:after="120"/>
              <w:rPr>
                <w:rFonts w:ascii="Open Sans" w:eastAsia="Open Sans" w:hAnsi="Open Sans" w:cs="Times New Roman"/>
                <w:color w:val="404040"/>
              </w:rPr>
            </w:pPr>
            <w:r w:rsidRPr="00374341">
              <w:rPr>
                <w:rFonts w:ascii="Consolas" w:eastAsia="Open Sans" w:hAnsi="Consolas" w:cs="Consolas"/>
                <w:color w:val="404040"/>
                <w:highlight w:val="green"/>
              </w:rPr>
              <w:t>plt.xlabel('Salary')</w:t>
            </w:r>
            <w:r w:rsidRPr="00374341">
              <w:rPr>
                <w:rFonts w:ascii="Open Sans" w:eastAsia="Open Sans" w:hAnsi="Open Sans" w:cs="Open Sans"/>
                <w:color w:val="404040"/>
                <w:highlight w:val="green"/>
              </w:rPr>
              <w:t>.</w:t>
            </w:r>
          </w:p>
        </w:tc>
        <w:tc>
          <w:tcPr>
            <w:tcW w:w="270" w:type="dxa"/>
            <w:shd w:val="clear" w:color="auto" w:fill="FAFAFA"/>
            <w:tcPrChange w:id="11421" w:author="Alexis Handford" w:date="2020-01-22T08:14:00Z">
              <w:tcPr>
                <w:tcW w:w="0" w:type="auto"/>
              </w:tcPr>
            </w:tcPrChange>
          </w:tcPr>
          <w:p w14:paraId="52BEEFC9" w14:textId="77777777" w:rsidR="00374341" w:rsidRPr="00374341" w:rsidRDefault="00374341" w:rsidP="00374341">
            <w:pPr>
              <w:spacing w:before="120" w:after="120"/>
              <w:rPr>
                <w:rFonts w:ascii="Open Sans" w:eastAsia="Open Sans" w:hAnsi="Open Sans" w:cs="Times New Roman"/>
                <w:color w:val="404040"/>
              </w:rPr>
            </w:pPr>
          </w:p>
        </w:tc>
      </w:tr>
      <w:tr w:rsidR="00374341" w:rsidRPr="00374341" w14:paraId="5A6B6C43" w14:textId="77777777" w:rsidTr="51235A2F">
        <w:trPr>
          <w:cantSplit/>
        </w:trPr>
        <w:tc>
          <w:tcPr>
            <w:tcW w:w="265" w:type="dxa"/>
            <w:shd w:val="clear" w:color="auto" w:fill="FAFAFA"/>
            <w:tcPrChange w:id="11422" w:author="Alexis Handford" w:date="2020-01-22T08:14:00Z">
              <w:tcPr>
                <w:tcW w:w="0" w:type="auto"/>
              </w:tcPr>
            </w:tcPrChange>
          </w:tcPr>
          <w:p w14:paraId="1AEDBD79" w14:textId="77777777" w:rsidR="00374341" w:rsidRPr="00374341" w:rsidRDefault="00374341" w:rsidP="00374341">
            <w:pPr>
              <w:rPr>
                <w:rFonts w:ascii="Open Sans" w:eastAsia="Open Sans" w:hAnsi="Open Sans" w:cs="Times New Roman"/>
                <w:color w:val="404040"/>
                <w:sz w:val="16"/>
                <w:szCs w:val="16"/>
              </w:rPr>
            </w:pPr>
          </w:p>
        </w:tc>
        <w:tc>
          <w:tcPr>
            <w:tcW w:w="3960" w:type="dxa"/>
            <w:gridSpan w:val="3"/>
            <w:shd w:val="clear" w:color="auto" w:fill="FAFAFA"/>
            <w:vAlign w:val="center"/>
            <w:tcPrChange w:id="11423" w:author="Alexis Handford" w:date="2020-01-22T08:14:00Z">
              <w:tcPr>
                <w:tcW w:w="3960" w:type="dxa"/>
                <w:gridSpan w:val="3"/>
                <w:shd w:val="clear" w:color="auto" w:fill="FAFAFA"/>
              </w:tcPr>
            </w:tcPrChange>
          </w:tcPr>
          <w:p w14:paraId="2D8A9B36" w14:textId="77777777" w:rsidR="00374341" w:rsidRPr="00374341" w:rsidRDefault="00374341" w:rsidP="00374341">
            <w:pPr>
              <w:rPr>
                <w:rFonts w:ascii="Open Sans" w:eastAsia="Open Sans" w:hAnsi="Open Sans" w:cs="Times New Roman"/>
                <w:color w:val="404040"/>
                <w:sz w:val="16"/>
                <w:szCs w:val="16"/>
              </w:rPr>
            </w:pPr>
          </w:p>
        </w:tc>
        <w:tc>
          <w:tcPr>
            <w:tcW w:w="1980" w:type="dxa"/>
            <w:shd w:val="clear" w:color="auto" w:fill="FAFAFA"/>
            <w:vAlign w:val="center"/>
            <w:tcPrChange w:id="11424" w:author="Alexis Handford" w:date="2020-01-22T08:14:00Z">
              <w:tcPr>
                <w:tcW w:w="1980" w:type="dxa"/>
                <w:shd w:val="clear" w:color="auto" w:fill="FAFAFA"/>
              </w:tcPr>
            </w:tcPrChange>
          </w:tcPr>
          <w:p w14:paraId="39711F57" w14:textId="77777777" w:rsidR="00374341" w:rsidRPr="00374341" w:rsidRDefault="00374341" w:rsidP="00374341">
            <w:pPr>
              <w:rPr>
                <w:rFonts w:ascii="Open Sans" w:eastAsia="Open Sans" w:hAnsi="Open Sans" w:cs="Times New Roman"/>
                <w:color w:val="404040"/>
                <w:sz w:val="16"/>
                <w:szCs w:val="16"/>
              </w:rPr>
            </w:pPr>
          </w:p>
        </w:tc>
        <w:tc>
          <w:tcPr>
            <w:tcW w:w="3978" w:type="dxa"/>
            <w:shd w:val="clear" w:color="auto" w:fill="FAFAFA"/>
            <w:vAlign w:val="center"/>
            <w:tcPrChange w:id="11425" w:author="Alexis Handford" w:date="2020-01-22T08:14:00Z">
              <w:tcPr>
                <w:tcW w:w="3978" w:type="dxa"/>
                <w:shd w:val="clear" w:color="auto" w:fill="FAFAFA"/>
              </w:tcPr>
            </w:tcPrChange>
          </w:tcPr>
          <w:p w14:paraId="43CC1356" w14:textId="77777777" w:rsidR="00374341" w:rsidRPr="00374341" w:rsidRDefault="00374341" w:rsidP="00374341">
            <w:pPr>
              <w:rPr>
                <w:rFonts w:ascii="Open Sans" w:eastAsia="Open Sans" w:hAnsi="Open Sans" w:cs="Times New Roman"/>
                <w:color w:val="404040"/>
                <w:sz w:val="16"/>
                <w:szCs w:val="16"/>
              </w:rPr>
            </w:pPr>
          </w:p>
        </w:tc>
        <w:tc>
          <w:tcPr>
            <w:tcW w:w="270" w:type="dxa"/>
            <w:shd w:val="clear" w:color="auto" w:fill="FAFAFA"/>
            <w:tcPrChange w:id="11426" w:author="Alexis Handford" w:date="2020-01-22T08:14:00Z">
              <w:tcPr>
                <w:tcW w:w="0" w:type="auto"/>
              </w:tcPr>
            </w:tcPrChange>
          </w:tcPr>
          <w:p w14:paraId="070EB611" w14:textId="77777777" w:rsidR="00374341" w:rsidRPr="00374341" w:rsidRDefault="00374341" w:rsidP="00374341">
            <w:pPr>
              <w:rPr>
                <w:rFonts w:ascii="Open Sans" w:eastAsia="Open Sans" w:hAnsi="Open Sans" w:cs="Times New Roman"/>
                <w:color w:val="404040"/>
                <w:sz w:val="16"/>
                <w:szCs w:val="16"/>
              </w:rPr>
            </w:pPr>
          </w:p>
        </w:tc>
      </w:tr>
      <w:tr w:rsidR="00374341" w:rsidRPr="00374341" w14:paraId="38F852AD" w14:textId="77777777" w:rsidTr="51235A2F">
        <w:trPr>
          <w:cantSplit/>
        </w:trPr>
        <w:tc>
          <w:tcPr>
            <w:tcW w:w="265" w:type="dxa"/>
            <w:shd w:val="clear" w:color="auto" w:fill="FAFAFA"/>
            <w:tcPrChange w:id="11427" w:author="Alexis Handford" w:date="2020-01-22T08:14:00Z">
              <w:tcPr>
                <w:tcW w:w="0" w:type="auto"/>
              </w:tcPr>
            </w:tcPrChange>
          </w:tcPr>
          <w:p w14:paraId="6625281F" w14:textId="77777777" w:rsidR="00374341" w:rsidRPr="00374341" w:rsidRDefault="00374341" w:rsidP="00374341">
            <w:pPr>
              <w:spacing w:before="120" w:after="120"/>
              <w:rPr>
                <w:rFonts w:ascii="Open Sans" w:eastAsia="Open Sans" w:hAnsi="Open Sans" w:cs="Times New Roman"/>
                <w:color w:val="404040"/>
              </w:rPr>
            </w:pPr>
          </w:p>
        </w:tc>
        <w:tc>
          <w:tcPr>
            <w:tcW w:w="630" w:type="dxa"/>
            <w:shd w:val="clear" w:color="auto" w:fill="FFFFFF" w:themeFill="background1"/>
            <w:vAlign w:val="center"/>
            <w:tcPrChange w:id="11428" w:author="Alexis Handford" w:date="2020-01-22T08:14:00Z">
              <w:tcPr>
                <w:tcW w:w="630" w:type="dxa"/>
                <w:shd w:val="clear" w:color="auto" w:fill="FFFFFF"/>
              </w:tcPr>
            </w:tcPrChange>
          </w:tcPr>
          <w:p w14:paraId="3A8108AD" w14:textId="77777777" w:rsidR="00374341" w:rsidRPr="00374341" w:rsidRDefault="00374341" w:rsidP="00374341">
            <w:pPr>
              <w:spacing w:before="120" w:after="120"/>
              <w:rPr>
                <w:rFonts w:ascii="Open Sans" w:eastAsia="Open Sans" w:hAnsi="Open Sans" w:cs="Times New Roman"/>
                <w:noProof/>
                <w:color w:val="404040"/>
              </w:rPr>
            </w:pPr>
            <w:r w:rsidRPr="00374341">
              <w:rPr>
                <w:rFonts w:ascii="Open Sans" w:eastAsia="Open Sans" w:hAnsi="Open Sans" w:cs="Times New Roman"/>
                <w:noProof/>
                <w:color w:val="404040"/>
              </w:rPr>
              <mc:AlternateContent>
                <mc:Choice Requires="wps">
                  <w:drawing>
                    <wp:inline distT="0" distB="0" distL="0" distR="0" wp14:anchorId="67340025" wp14:editId="50F6729E">
                      <wp:extent cx="207034" cy="207034"/>
                      <wp:effectExtent l="19050" t="19050" r="21590" b="21590"/>
                      <wp:docPr id="184" name="Oval 184"/>
                      <wp:cNvGraphicFramePr/>
                      <a:graphic xmlns:a="http://schemas.openxmlformats.org/drawingml/2006/main">
                        <a:graphicData uri="http://schemas.microsoft.com/office/word/2010/wordprocessingShape">
                          <wps:wsp>
                            <wps:cNvSpPr/>
                            <wps:spPr>
                              <a:xfrm>
                                <a:off x="0" y="0"/>
                                <a:ext cx="207034" cy="207034"/>
                              </a:xfrm>
                              <a:prstGeom prst="ellipse">
                                <a:avLst/>
                              </a:prstGeom>
                              <a:noFill/>
                              <a:ln w="28575" cap="flat" cmpd="sng" algn="ctr">
                                <a:solidFill>
                                  <a:srgbClr val="DBDBDB">
                                    <a:lumMod val="9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w16se="http://schemas.microsoft.com/office/word/2015/wordml/symex" xmlns:cx1="http://schemas.microsoft.com/office/drawing/2015/9/8/chartex" xmlns:cx="http://schemas.microsoft.com/office/drawing/2014/chartex">
                  <w:pict>
                    <v:oval w14:anchorId="3FEC95B2" id="Oval 184" o:spid="_x0000_s1026" style="width:16.3pt;height:16.3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" filled="f" strokecolor="#c5c5c5" strokeweight="2.25pt">
                      <v:stroke joinstyle="miter"/>
                      <w10:anchorlock/>
                    </v:oval>
                  </w:pict>
                </mc:Fallback>
              </mc:AlternateContent>
            </w:r>
          </w:p>
        </w:tc>
        <w:tc>
          <w:tcPr>
            <w:tcW w:w="450" w:type="dxa"/>
            <w:shd w:val="clear" w:color="auto" w:fill="FFFFFF" w:themeFill="background1"/>
            <w:vAlign w:val="center"/>
            <w:tcPrChange w:id="11429" w:author="Alexis Handford" w:date="2020-01-22T08:14:00Z">
              <w:tcPr>
                <w:tcW w:w="450" w:type="dxa"/>
                <w:shd w:val="clear" w:color="auto" w:fill="FFFFFF"/>
              </w:tcPr>
            </w:tcPrChange>
          </w:tcPr>
          <w:p w14:paraId="03369F68" w14:textId="77777777" w:rsidR="00374341" w:rsidRPr="00374341" w:rsidRDefault="00374341" w:rsidP="00374341">
            <w:pPr>
              <w:spacing w:before="120" w:after="120"/>
              <w:rPr>
                <w:rFonts w:ascii="Open Sans Semibold" w:eastAsia="Open Sans" w:hAnsi="Open Sans Semibold" w:cs="Open Sans Semibold"/>
                <w:color w:val="404040"/>
              </w:rPr>
            </w:pPr>
            <w:r w:rsidRPr="00374341">
              <w:rPr>
                <w:rFonts w:ascii="Open Sans Semibold" w:eastAsia="Open Sans" w:hAnsi="Open Sans Semibold" w:cs="Open Sans Semibold"/>
                <w:color w:val="404040"/>
              </w:rPr>
              <w:t>d.</w:t>
            </w:r>
          </w:p>
        </w:tc>
        <w:tc>
          <w:tcPr>
            <w:tcW w:w="8841" w:type="dxa"/>
            <w:gridSpan w:val="3"/>
            <w:shd w:val="clear" w:color="auto" w:fill="FFFFFF" w:themeFill="background1"/>
            <w:vAlign w:val="center"/>
            <w:tcPrChange w:id="11430" w:author="Alexis Handford" w:date="2020-01-22T08:14:00Z">
              <w:tcPr>
                <w:tcW w:w="8841" w:type="dxa"/>
                <w:gridSpan w:val="3"/>
                <w:shd w:val="clear" w:color="auto" w:fill="FFFFFF"/>
              </w:tcPr>
            </w:tcPrChange>
          </w:tcPr>
          <w:p w14:paraId="618E01FD" w14:textId="77777777" w:rsidR="00374341" w:rsidRPr="00374341" w:rsidRDefault="00374341" w:rsidP="00374341">
            <w:pPr>
              <w:spacing w:before="120" w:after="120"/>
              <w:rPr>
                <w:rFonts w:ascii="Open Sans" w:eastAsia="Open Sans" w:hAnsi="Open Sans" w:cs="Times New Roman"/>
                <w:color w:val="404040"/>
              </w:rPr>
            </w:pPr>
            <w:r w:rsidRPr="00374341">
              <w:rPr>
                <w:rFonts w:ascii="Open Sans" w:eastAsia="Open Sans" w:hAnsi="Open Sans" w:cs="Times New Roman"/>
                <w:color w:val="404040"/>
              </w:rPr>
              <w:t>None of the above.</w:t>
            </w:r>
          </w:p>
        </w:tc>
        <w:tc>
          <w:tcPr>
            <w:tcW w:w="270" w:type="dxa"/>
            <w:shd w:val="clear" w:color="auto" w:fill="FAFAFA"/>
            <w:tcPrChange w:id="11431" w:author="Alexis Handford" w:date="2020-01-22T08:14:00Z">
              <w:tcPr>
                <w:tcW w:w="0" w:type="auto"/>
              </w:tcPr>
            </w:tcPrChange>
          </w:tcPr>
          <w:p w14:paraId="1FEF435F" w14:textId="77777777" w:rsidR="00374341" w:rsidRPr="00374341" w:rsidRDefault="00374341" w:rsidP="00374341">
            <w:pPr>
              <w:spacing w:before="120" w:after="120"/>
              <w:rPr>
                <w:rFonts w:ascii="Open Sans" w:eastAsia="Open Sans" w:hAnsi="Open Sans" w:cs="Times New Roman"/>
                <w:color w:val="404040"/>
              </w:rPr>
            </w:pPr>
          </w:p>
        </w:tc>
      </w:tr>
      <w:tr w:rsidR="00374341" w:rsidRPr="00374341" w14:paraId="73D59F0C" w14:textId="77777777" w:rsidTr="51235A2F">
        <w:trPr>
          <w:cantSplit/>
        </w:trPr>
        <w:tc>
          <w:tcPr>
            <w:tcW w:w="265" w:type="dxa"/>
            <w:shd w:val="clear" w:color="auto" w:fill="FAFAFA"/>
            <w:tcPrChange w:id="11432" w:author="Alexis Handford" w:date="2020-01-22T08:14:00Z">
              <w:tcPr>
                <w:tcW w:w="0" w:type="auto"/>
              </w:tcPr>
            </w:tcPrChange>
          </w:tcPr>
          <w:p w14:paraId="29889569" w14:textId="77777777" w:rsidR="00374341" w:rsidRPr="00374341" w:rsidRDefault="00374341" w:rsidP="00374341">
            <w:pPr>
              <w:rPr>
                <w:rFonts w:ascii="Open Sans" w:eastAsia="Open Sans" w:hAnsi="Open Sans" w:cs="Times New Roman"/>
                <w:color w:val="404040"/>
                <w:sz w:val="16"/>
                <w:szCs w:val="16"/>
              </w:rPr>
            </w:pPr>
          </w:p>
        </w:tc>
        <w:tc>
          <w:tcPr>
            <w:tcW w:w="3960" w:type="dxa"/>
            <w:gridSpan w:val="3"/>
            <w:shd w:val="clear" w:color="auto" w:fill="FAFAFA"/>
            <w:vAlign w:val="center"/>
            <w:tcPrChange w:id="11433" w:author="Alexis Handford" w:date="2020-01-22T08:14:00Z">
              <w:tcPr>
                <w:tcW w:w="3960" w:type="dxa"/>
                <w:gridSpan w:val="3"/>
                <w:shd w:val="clear" w:color="auto" w:fill="FAFAFA"/>
              </w:tcPr>
            </w:tcPrChange>
          </w:tcPr>
          <w:p w14:paraId="77D89975" w14:textId="77777777" w:rsidR="00374341" w:rsidRPr="00374341" w:rsidRDefault="00374341" w:rsidP="00374341">
            <w:pPr>
              <w:rPr>
                <w:rFonts w:ascii="Open Sans" w:eastAsia="Open Sans" w:hAnsi="Open Sans" w:cs="Times New Roman"/>
                <w:color w:val="404040"/>
                <w:sz w:val="16"/>
                <w:szCs w:val="16"/>
              </w:rPr>
            </w:pPr>
          </w:p>
        </w:tc>
        <w:tc>
          <w:tcPr>
            <w:tcW w:w="1980" w:type="dxa"/>
            <w:shd w:val="clear" w:color="auto" w:fill="FAFAFA"/>
            <w:vAlign w:val="center"/>
            <w:tcPrChange w:id="11434" w:author="Alexis Handford" w:date="2020-01-22T08:14:00Z">
              <w:tcPr>
                <w:tcW w:w="1980" w:type="dxa"/>
                <w:shd w:val="clear" w:color="auto" w:fill="FAFAFA"/>
              </w:tcPr>
            </w:tcPrChange>
          </w:tcPr>
          <w:p w14:paraId="4B84262C" w14:textId="77777777" w:rsidR="00374341" w:rsidRPr="00374341" w:rsidRDefault="00374341" w:rsidP="00374341">
            <w:pPr>
              <w:rPr>
                <w:rFonts w:ascii="Open Sans" w:eastAsia="Open Sans" w:hAnsi="Open Sans" w:cs="Times New Roman"/>
                <w:color w:val="404040"/>
                <w:sz w:val="16"/>
                <w:szCs w:val="16"/>
              </w:rPr>
            </w:pPr>
          </w:p>
        </w:tc>
        <w:tc>
          <w:tcPr>
            <w:tcW w:w="3978" w:type="dxa"/>
            <w:shd w:val="clear" w:color="auto" w:fill="FAFAFA"/>
            <w:vAlign w:val="center"/>
            <w:tcPrChange w:id="11435" w:author="Alexis Handford" w:date="2020-01-22T08:14:00Z">
              <w:tcPr>
                <w:tcW w:w="3978" w:type="dxa"/>
                <w:shd w:val="clear" w:color="auto" w:fill="FAFAFA"/>
              </w:tcPr>
            </w:tcPrChange>
          </w:tcPr>
          <w:p w14:paraId="27B94BD0" w14:textId="77777777" w:rsidR="00374341" w:rsidRPr="00374341" w:rsidRDefault="00374341" w:rsidP="00374341">
            <w:pPr>
              <w:rPr>
                <w:rFonts w:ascii="Open Sans" w:eastAsia="Open Sans" w:hAnsi="Open Sans" w:cs="Times New Roman"/>
                <w:color w:val="404040"/>
                <w:sz w:val="16"/>
                <w:szCs w:val="16"/>
              </w:rPr>
            </w:pPr>
          </w:p>
        </w:tc>
        <w:tc>
          <w:tcPr>
            <w:tcW w:w="270" w:type="dxa"/>
            <w:shd w:val="clear" w:color="auto" w:fill="FAFAFA"/>
            <w:tcPrChange w:id="11436" w:author="Alexis Handford" w:date="2020-01-22T08:14:00Z">
              <w:tcPr>
                <w:tcW w:w="0" w:type="auto"/>
              </w:tcPr>
            </w:tcPrChange>
          </w:tcPr>
          <w:p w14:paraId="0A9E3EA3" w14:textId="77777777" w:rsidR="00374341" w:rsidRPr="00374341" w:rsidRDefault="00374341" w:rsidP="00374341">
            <w:pPr>
              <w:rPr>
                <w:rFonts w:ascii="Open Sans" w:eastAsia="Open Sans" w:hAnsi="Open Sans" w:cs="Times New Roman"/>
                <w:color w:val="404040"/>
                <w:sz w:val="16"/>
                <w:szCs w:val="16"/>
              </w:rPr>
            </w:pPr>
          </w:p>
        </w:tc>
      </w:tr>
      <w:tr w:rsidR="00374341" w:rsidRPr="00374341" w14:paraId="2ED08FC7" w14:textId="77777777" w:rsidTr="51235A2F">
        <w:trPr>
          <w:cantSplit/>
        </w:trPr>
        <w:tc>
          <w:tcPr>
            <w:tcW w:w="265" w:type="dxa"/>
            <w:shd w:val="clear" w:color="auto" w:fill="FAFAFA"/>
            <w:tcPrChange w:id="11437" w:author="Alexis Handford" w:date="2020-01-22T08:14:00Z">
              <w:tcPr>
                <w:tcW w:w="0" w:type="auto"/>
              </w:tcPr>
            </w:tcPrChange>
          </w:tcPr>
          <w:p w14:paraId="65437329" w14:textId="77777777" w:rsidR="00374341" w:rsidRPr="00374341" w:rsidRDefault="00374341" w:rsidP="00374341">
            <w:pPr>
              <w:spacing w:before="120" w:after="120"/>
              <w:rPr>
                <w:rFonts w:ascii="Open Sans" w:eastAsia="Open Sans" w:hAnsi="Open Sans" w:cs="Times New Roman"/>
                <w:color w:val="404040"/>
              </w:rPr>
            </w:pPr>
          </w:p>
        </w:tc>
        <w:tc>
          <w:tcPr>
            <w:tcW w:w="3960" w:type="dxa"/>
            <w:gridSpan w:val="3"/>
            <w:shd w:val="clear" w:color="auto" w:fill="FAFAFA"/>
            <w:vAlign w:val="center"/>
            <w:tcPrChange w:id="11438" w:author="Alexis Handford" w:date="2020-01-22T08:14:00Z">
              <w:tcPr>
                <w:tcW w:w="3960" w:type="dxa"/>
                <w:gridSpan w:val="3"/>
                <w:shd w:val="clear" w:color="auto" w:fill="FAFAFA"/>
              </w:tcPr>
            </w:tcPrChange>
          </w:tcPr>
          <w:p w14:paraId="67A5E9FF" w14:textId="77777777" w:rsidR="00374341" w:rsidRPr="00374341" w:rsidRDefault="00374341" w:rsidP="00374341">
            <w:pPr>
              <w:spacing w:before="120" w:after="120"/>
              <w:rPr>
                <w:rFonts w:ascii="Open Sans" w:eastAsia="Open Sans" w:hAnsi="Open Sans" w:cs="Times New Roman"/>
                <w:color w:val="404040"/>
              </w:rPr>
            </w:pPr>
          </w:p>
        </w:tc>
        <w:tc>
          <w:tcPr>
            <w:tcW w:w="1980" w:type="dxa"/>
            <w:shd w:val="clear" w:color="auto" w:fill="FAFAFA"/>
            <w:vAlign w:val="center"/>
            <w:tcPrChange w:id="11439" w:author="Alexis Handford" w:date="2020-01-22T08:14:00Z">
              <w:tcPr>
                <w:tcW w:w="1980" w:type="dxa"/>
                <w:shd w:val="clear" w:color="auto" w:fill="FAFAFA"/>
              </w:tcPr>
            </w:tcPrChange>
          </w:tcPr>
          <w:p w14:paraId="630ED060" w14:textId="77777777" w:rsidR="00374341" w:rsidRPr="00374341" w:rsidRDefault="00374341" w:rsidP="00374341">
            <w:pPr>
              <w:spacing w:before="120" w:after="120"/>
              <w:rPr>
                <w:rFonts w:ascii="Open Sans" w:eastAsia="Open Sans" w:hAnsi="Open Sans" w:cs="Times New Roman"/>
                <w:color w:val="404040"/>
              </w:rPr>
            </w:pPr>
            <w:r w:rsidRPr="00374341">
              <w:rPr>
                <w:rFonts w:ascii="Open Sans" w:eastAsia="Open Sans" w:hAnsi="Open Sans" w:cs="Times New Roman"/>
                <w:noProof/>
                <w:color w:val="404040"/>
              </w:rPr>
              <w:drawing>
                <wp:inline distT="0" distB="0" distL="0" distR="0" wp14:anchorId="1997F5D0" wp14:editId="75BDDAF1">
                  <wp:extent cx="1156970" cy="306070"/>
                  <wp:effectExtent l="0" t="0" r="508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submit-button-03.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156970" cy="306070"/>
                          </a:xfrm>
                          <a:prstGeom prst="rect">
                            <a:avLst/>
                          </a:prstGeom>
                        </pic:spPr>
                      </pic:pic>
                    </a:graphicData>
                  </a:graphic>
                </wp:inline>
              </w:drawing>
            </w:r>
          </w:p>
        </w:tc>
        <w:tc>
          <w:tcPr>
            <w:tcW w:w="3978" w:type="dxa"/>
            <w:shd w:val="clear" w:color="auto" w:fill="FAFAFA"/>
            <w:vAlign w:val="center"/>
            <w:tcPrChange w:id="11440" w:author="Alexis Handford" w:date="2020-01-22T08:14:00Z">
              <w:tcPr>
                <w:tcW w:w="3978" w:type="dxa"/>
                <w:shd w:val="clear" w:color="auto" w:fill="FAFAFA"/>
              </w:tcPr>
            </w:tcPrChange>
          </w:tcPr>
          <w:p w14:paraId="4A5CCC90" w14:textId="77777777" w:rsidR="00374341" w:rsidRPr="00374341" w:rsidRDefault="00374341" w:rsidP="00374341">
            <w:pPr>
              <w:spacing w:before="120" w:after="120"/>
              <w:rPr>
                <w:rFonts w:ascii="Open Sans" w:eastAsia="Open Sans" w:hAnsi="Open Sans" w:cs="Times New Roman"/>
                <w:color w:val="404040"/>
              </w:rPr>
            </w:pPr>
          </w:p>
        </w:tc>
        <w:tc>
          <w:tcPr>
            <w:tcW w:w="270" w:type="dxa"/>
            <w:shd w:val="clear" w:color="auto" w:fill="FAFAFA"/>
            <w:tcPrChange w:id="11441" w:author="Alexis Handford" w:date="2020-01-22T08:14:00Z">
              <w:tcPr>
                <w:tcW w:w="0" w:type="auto"/>
              </w:tcPr>
            </w:tcPrChange>
          </w:tcPr>
          <w:p w14:paraId="65209A69" w14:textId="77777777" w:rsidR="00374341" w:rsidRPr="00374341" w:rsidRDefault="00374341" w:rsidP="00374341">
            <w:pPr>
              <w:spacing w:before="120" w:after="120"/>
              <w:rPr>
                <w:rFonts w:ascii="Open Sans" w:eastAsia="Open Sans" w:hAnsi="Open Sans" w:cs="Times New Roman"/>
                <w:color w:val="404040"/>
              </w:rPr>
            </w:pPr>
          </w:p>
        </w:tc>
      </w:tr>
    </w:tbl>
    <w:p w14:paraId="122892C6" w14:textId="77777777" w:rsidR="00374341" w:rsidRPr="00374341" w:rsidRDefault="00374341" w:rsidP="00374341">
      <w:pPr>
        <w:spacing w:after="0" w:line="240" w:lineRule="auto"/>
        <w:rPr>
          <w:rFonts w:ascii="Open Sans" w:eastAsia="Open Sans" w:hAnsi="Open Sans" w:cs="Times New Roman"/>
          <w:color w:val="404040"/>
        </w:rPr>
      </w:pPr>
    </w:p>
    <w:p w14:paraId="3993625D" w14:textId="77777777" w:rsidR="00374341" w:rsidRPr="00374341" w:rsidRDefault="00374341" w:rsidP="00374341">
      <w:pPr>
        <w:spacing w:before="120" w:after="120"/>
        <w:rPr>
          <w:rFonts w:ascii="Open Sans" w:eastAsia="Open Sans" w:hAnsi="Open Sans" w:cs="Times New Roman"/>
          <w:color w:val="404040"/>
        </w:rPr>
      </w:pPr>
      <w:r w:rsidRPr="00374341">
        <w:rPr>
          <w:rFonts w:ascii="Open Sans" w:eastAsia="Open Sans" w:hAnsi="Open Sans" w:cs="Times New Roman"/>
          <w:color w:val="404040"/>
        </w:rPr>
        <w:t>MCQ Responses Table</w:t>
      </w:r>
    </w:p>
    <w:tbl>
      <w:tblPr>
        <w:tblStyle w:val="TableGrid8"/>
        <w:tblW w:w="10525" w:type="dxa"/>
        <w:tblLook w:val="04A0" w:firstRow="1" w:lastRow="0" w:firstColumn="1" w:lastColumn="0" w:noHBand="0" w:noVBand="1"/>
      </w:tblPr>
      <w:tblGrid>
        <w:gridCol w:w="805"/>
        <w:gridCol w:w="3060"/>
        <w:gridCol w:w="6660"/>
      </w:tblGrid>
      <w:tr w:rsidR="00374341" w:rsidRPr="00374341" w14:paraId="23071FEC" w14:textId="77777777" w:rsidTr="00374341">
        <w:trPr>
          <w:trHeight w:val="566"/>
        </w:trPr>
        <w:tc>
          <w:tcPr>
            <w:tcW w:w="805" w:type="dxa"/>
            <w:shd w:val="clear" w:color="auto" w:fill="39407B"/>
            <w:vAlign w:val="center"/>
          </w:tcPr>
          <w:p w14:paraId="6631589C" w14:textId="77777777" w:rsidR="00374341" w:rsidRPr="00374341" w:rsidRDefault="00374341" w:rsidP="00374341">
            <w:pPr>
              <w:spacing w:before="120" w:after="120"/>
              <w:jc w:val="center"/>
              <w:rPr>
                <w:rFonts w:ascii="Open Sans" w:eastAsia="Open Sans" w:hAnsi="Open Sans" w:cs="Times New Roman"/>
                <w:b/>
                <w:bCs/>
                <w:color w:val="FFFFFF"/>
              </w:rPr>
            </w:pPr>
            <w:r w:rsidRPr="00374341">
              <w:rPr>
                <w:rFonts w:ascii="Open Sans" w:eastAsia="Open Sans" w:hAnsi="Open Sans" w:cs="Times New Roman"/>
                <w:b/>
                <w:bCs/>
                <w:color w:val="FFFFFF"/>
              </w:rPr>
              <w:t>Item</w:t>
            </w:r>
          </w:p>
        </w:tc>
        <w:tc>
          <w:tcPr>
            <w:tcW w:w="3060" w:type="dxa"/>
            <w:shd w:val="clear" w:color="auto" w:fill="39407B"/>
          </w:tcPr>
          <w:p w14:paraId="0E2135D0" w14:textId="77777777" w:rsidR="00374341" w:rsidRPr="00374341" w:rsidRDefault="00374341" w:rsidP="00374341">
            <w:pPr>
              <w:spacing w:before="120" w:after="120"/>
              <w:rPr>
                <w:rFonts w:ascii="Open Sans" w:eastAsia="Open Sans" w:hAnsi="Open Sans" w:cs="Times New Roman"/>
                <w:b/>
                <w:bCs/>
                <w:color w:val="FFFFFF"/>
              </w:rPr>
            </w:pPr>
            <w:r w:rsidRPr="00374341">
              <w:rPr>
                <w:rFonts w:ascii="Open Sans" w:eastAsia="Open Sans" w:hAnsi="Open Sans" w:cs="Times New Roman"/>
                <w:b/>
                <w:bCs/>
                <w:color w:val="FFFFFF"/>
              </w:rPr>
              <w:t>Status</w:t>
            </w:r>
          </w:p>
        </w:tc>
        <w:tc>
          <w:tcPr>
            <w:tcW w:w="6660" w:type="dxa"/>
            <w:shd w:val="clear" w:color="auto" w:fill="39407B"/>
          </w:tcPr>
          <w:p w14:paraId="2B1A1793" w14:textId="77777777" w:rsidR="00374341" w:rsidRPr="00374341" w:rsidRDefault="00374341" w:rsidP="00374341">
            <w:pPr>
              <w:spacing w:before="120" w:after="120"/>
              <w:rPr>
                <w:rFonts w:ascii="Open Sans" w:eastAsia="Open Sans" w:hAnsi="Open Sans" w:cs="Times New Roman"/>
                <w:b/>
                <w:bCs/>
                <w:color w:val="FFFFFF"/>
              </w:rPr>
            </w:pPr>
            <w:r w:rsidRPr="00374341">
              <w:rPr>
                <w:rFonts w:ascii="Open Sans" w:eastAsia="Open Sans" w:hAnsi="Open Sans" w:cs="Times New Roman"/>
                <w:b/>
                <w:bCs/>
                <w:color w:val="FFFFFF"/>
              </w:rPr>
              <w:t>Explanation Text/Images</w:t>
            </w:r>
          </w:p>
        </w:tc>
      </w:tr>
      <w:tr w:rsidR="00374341" w:rsidRPr="00374341" w14:paraId="4FBB6DD6" w14:textId="77777777" w:rsidTr="00374341">
        <w:tc>
          <w:tcPr>
            <w:tcW w:w="805" w:type="dxa"/>
            <w:vAlign w:val="center"/>
          </w:tcPr>
          <w:p w14:paraId="63605914" w14:textId="77777777" w:rsidR="00374341" w:rsidRPr="00374341" w:rsidRDefault="00374341" w:rsidP="00374341">
            <w:pPr>
              <w:spacing w:before="120" w:after="120"/>
              <w:jc w:val="center"/>
              <w:rPr>
                <w:rFonts w:ascii="Open Sans" w:eastAsia="Open Sans" w:hAnsi="Open Sans" w:cs="Times New Roman"/>
                <w:color w:val="404040"/>
              </w:rPr>
            </w:pPr>
            <w:r w:rsidRPr="00374341">
              <w:rPr>
                <w:rFonts w:ascii="Open Sans" w:eastAsia="Open Sans" w:hAnsi="Open Sans" w:cs="Times New Roman"/>
                <w:color w:val="404040"/>
              </w:rPr>
              <w:t>a.</w:t>
            </w:r>
          </w:p>
        </w:tc>
        <w:tc>
          <w:tcPr>
            <w:tcW w:w="3060" w:type="dxa"/>
            <w:vAlign w:val="center"/>
          </w:tcPr>
          <w:p w14:paraId="024644E3" w14:textId="77777777" w:rsidR="00374341" w:rsidRPr="00374341" w:rsidRDefault="00374341" w:rsidP="00374341">
            <w:pPr>
              <w:spacing w:before="120" w:after="120"/>
              <w:outlineLvl w:val="2"/>
              <w:rPr>
                <w:rFonts w:ascii="Open Sans Semibold" w:eastAsia="Open Sans" w:hAnsi="Open Sans Semibold" w:cs="Open Sans Semibold"/>
                <w:color w:val="11143F"/>
              </w:rPr>
            </w:pPr>
            <w:r w:rsidRPr="00374341">
              <w:rPr>
                <w:rFonts w:ascii="Open Sans Semibold" w:eastAsia="Open Sans" w:hAnsi="Open Sans Semibold" w:cs="Open Sans Semibold"/>
                <w:color w:val="11143F"/>
              </w:rPr>
              <w:t xml:space="preserve">Incorrect </w:t>
            </w:r>
          </w:p>
        </w:tc>
        <w:tc>
          <w:tcPr>
            <w:tcW w:w="6660" w:type="dxa"/>
            <w:vAlign w:val="center"/>
          </w:tcPr>
          <w:p w14:paraId="5CCD6C2A" w14:textId="00C861DC" w:rsidR="00374341" w:rsidRPr="00374341" w:rsidRDefault="00374341" w:rsidP="00374341">
            <w:pPr>
              <w:spacing w:before="120" w:after="120"/>
              <w:rPr>
                <w:rFonts w:ascii="Open Sans" w:eastAsia="Open Sans" w:hAnsi="Open Sans" w:cs="Times New Roman"/>
                <w:color w:val="404040"/>
              </w:rPr>
            </w:pPr>
            <w:r w:rsidRPr="00374341">
              <w:rPr>
                <w:rFonts w:ascii="Open Sans" w:eastAsia="Open Sans" w:hAnsi="Open Sans" w:cs="Times New Roman"/>
                <w:color w:val="404040"/>
              </w:rPr>
              <w:t>Unfortunately, this is incorrect. Notice the reversed axes labels</w:t>
            </w:r>
            <w:ins w:id="11442" w:author="Chantelle Dubois Nishiyama" w:date="2020-02-19T22:58:00Z">
              <w:r w:rsidR="00BD42DF">
                <w:rPr>
                  <w:rFonts w:ascii="Open Sans" w:eastAsia="Open Sans" w:hAnsi="Open Sans" w:cs="Times New Roman"/>
                  <w:color w:val="404040"/>
                </w:rPr>
                <w:t>.</w:t>
              </w:r>
            </w:ins>
          </w:p>
        </w:tc>
      </w:tr>
      <w:tr w:rsidR="00374341" w:rsidRPr="00374341" w14:paraId="7F52D628" w14:textId="77777777" w:rsidTr="00374341">
        <w:tc>
          <w:tcPr>
            <w:tcW w:w="805" w:type="dxa"/>
            <w:vAlign w:val="center"/>
          </w:tcPr>
          <w:p w14:paraId="64718EC5" w14:textId="77777777" w:rsidR="00374341" w:rsidRPr="00374341" w:rsidRDefault="00374341" w:rsidP="00374341">
            <w:pPr>
              <w:spacing w:before="120" w:after="120"/>
              <w:jc w:val="center"/>
              <w:rPr>
                <w:rFonts w:ascii="Open Sans" w:eastAsia="Open Sans" w:hAnsi="Open Sans" w:cs="Times New Roman"/>
                <w:color w:val="404040"/>
              </w:rPr>
            </w:pPr>
            <w:r w:rsidRPr="00374341">
              <w:rPr>
                <w:rFonts w:ascii="Open Sans" w:eastAsia="Open Sans" w:hAnsi="Open Sans" w:cs="Times New Roman"/>
                <w:color w:val="404040"/>
              </w:rPr>
              <w:t>b.</w:t>
            </w:r>
          </w:p>
        </w:tc>
        <w:tc>
          <w:tcPr>
            <w:tcW w:w="3060" w:type="dxa"/>
            <w:vAlign w:val="center"/>
          </w:tcPr>
          <w:p w14:paraId="737F0836" w14:textId="77777777" w:rsidR="00374341" w:rsidRPr="00374341" w:rsidRDefault="00374341" w:rsidP="00374341">
            <w:pPr>
              <w:spacing w:before="120" w:after="120"/>
              <w:outlineLvl w:val="2"/>
              <w:rPr>
                <w:rFonts w:ascii="Open Sans Semibold" w:eastAsia="Open Sans" w:hAnsi="Open Sans Semibold" w:cs="Open Sans Semibold"/>
                <w:color w:val="11143F"/>
              </w:rPr>
            </w:pPr>
            <w:r w:rsidRPr="00374341">
              <w:rPr>
                <w:rFonts w:ascii="Open Sans Semibold" w:eastAsia="Open Sans" w:hAnsi="Open Sans Semibold" w:cs="Open Sans Semibold"/>
                <w:color w:val="11143F"/>
              </w:rPr>
              <w:t>Incorrect</w:t>
            </w:r>
          </w:p>
        </w:tc>
        <w:tc>
          <w:tcPr>
            <w:tcW w:w="6660" w:type="dxa"/>
            <w:vAlign w:val="center"/>
          </w:tcPr>
          <w:p w14:paraId="6B6AE7FD" w14:textId="069F2296" w:rsidR="00374341" w:rsidRPr="00374341" w:rsidRDefault="00374341" w:rsidP="00374341">
            <w:pPr>
              <w:spacing w:before="120" w:after="120"/>
              <w:rPr>
                <w:rFonts w:ascii="Open Sans" w:eastAsia="Open Sans" w:hAnsi="Open Sans" w:cs="Times New Roman"/>
                <w:color w:val="404040"/>
              </w:rPr>
            </w:pPr>
            <w:r w:rsidRPr="00374341">
              <w:rPr>
                <w:rFonts w:ascii="Open Sans" w:eastAsia="Open Sans" w:hAnsi="Open Sans" w:cs="Times New Roman"/>
                <w:color w:val="404040"/>
              </w:rPr>
              <w:t>Unfortunately</w:t>
            </w:r>
            <w:ins w:id="11443" w:author="Chantelle Dubois Nishiyama" w:date="2020-02-19T22:58:00Z">
              <w:r w:rsidR="00BD42DF">
                <w:rPr>
                  <w:rFonts w:ascii="Open Sans" w:eastAsia="Open Sans" w:hAnsi="Open Sans" w:cs="Times New Roman"/>
                  <w:color w:val="404040"/>
                </w:rPr>
                <w:t>,</w:t>
              </w:r>
            </w:ins>
            <w:r w:rsidRPr="00374341">
              <w:rPr>
                <w:rFonts w:ascii="Open Sans" w:eastAsia="Open Sans" w:hAnsi="Open Sans" w:cs="Times New Roman"/>
                <w:color w:val="404040"/>
              </w:rPr>
              <w:t xml:space="preserve"> this is the wrong syntax</w:t>
            </w:r>
            <w:ins w:id="11444" w:author="Chantelle Dubois Nishiyama" w:date="2020-02-19T22:58:00Z">
              <w:r w:rsidR="00BD42DF">
                <w:rPr>
                  <w:rFonts w:ascii="Open Sans" w:eastAsia="Open Sans" w:hAnsi="Open Sans" w:cs="Times New Roman"/>
                  <w:color w:val="404040"/>
                </w:rPr>
                <w:t>.</w:t>
              </w:r>
            </w:ins>
          </w:p>
        </w:tc>
      </w:tr>
      <w:tr w:rsidR="00374341" w:rsidRPr="00374341" w14:paraId="1F3177A3" w14:textId="77777777" w:rsidTr="00374341">
        <w:tc>
          <w:tcPr>
            <w:tcW w:w="805" w:type="dxa"/>
            <w:vAlign w:val="center"/>
          </w:tcPr>
          <w:p w14:paraId="27EEC979" w14:textId="77777777" w:rsidR="00374341" w:rsidRPr="00374341" w:rsidRDefault="00374341" w:rsidP="00374341">
            <w:pPr>
              <w:spacing w:before="120" w:after="120"/>
              <w:jc w:val="center"/>
              <w:rPr>
                <w:rFonts w:ascii="Open Sans" w:eastAsia="Open Sans" w:hAnsi="Open Sans" w:cs="Times New Roman"/>
                <w:color w:val="404040"/>
              </w:rPr>
            </w:pPr>
            <w:r w:rsidRPr="00374341">
              <w:rPr>
                <w:rFonts w:ascii="Open Sans" w:eastAsia="Open Sans" w:hAnsi="Open Sans" w:cs="Times New Roman"/>
                <w:color w:val="404040"/>
              </w:rPr>
              <w:t>c.</w:t>
            </w:r>
          </w:p>
        </w:tc>
        <w:tc>
          <w:tcPr>
            <w:tcW w:w="3060" w:type="dxa"/>
            <w:vAlign w:val="center"/>
          </w:tcPr>
          <w:p w14:paraId="0EB3F410" w14:textId="77777777" w:rsidR="00374341" w:rsidRPr="00374341" w:rsidRDefault="00374341" w:rsidP="00374341">
            <w:pPr>
              <w:spacing w:before="120" w:after="120"/>
              <w:outlineLvl w:val="2"/>
              <w:rPr>
                <w:rFonts w:ascii="Open Sans Semibold" w:eastAsia="Open Sans" w:hAnsi="Open Sans Semibold" w:cs="Open Sans Semibold"/>
                <w:color w:val="11143F"/>
              </w:rPr>
            </w:pPr>
            <w:r w:rsidRPr="00374341">
              <w:rPr>
                <w:rFonts w:ascii="Open Sans Semibold" w:eastAsia="Open Sans" w:hAnsi="Open Sans Semibold" w:cs="Open Sans Semibold"/>
                <w:color w:val="11143F"/>
              </w:rPr>
              <w:t>Correct</w:t>
            </w:r>
          </w:p>
        </w:tc>
        <w:tc>
          <w:tcPr>
            <w:tcW w:w="6660" w:type="dxa"/>
            <w:vAlign w:val="center"/>
          </w:tcPr>
          <w:p w14:paraId="28A6B9C5" w14:textId="77777777" w:rsidR="00374341" w:rsidRPr="00374341" w:rsidRDefault="00374341" w:rsidP="00374341">
            <w:pPr>
              <w:spacing w:before="120" w:after="120"/>
              <w:rPr>
                <w:rFonts w:ascii="Open Sans" w:eastAsia="Open Sans" w:hAnsi="Open Sans" w:cs="Times New Roman"/>
                <w:color w:val="404040"/>
              </w:rPr>
            </w:pPr>
            <w:r w:rsidRPr="00374341">
              <w:rPr>
                <w:rFonts w:ascii="Open Sans" w:eastAsia="Open Sans" w:hAnsi="Open Sans" w:cs="Times New Roman"/>
                <w:color w:val="404040"/>
              </w:rPr>
              <w:t xml:space="preserve">Awesome! </w:t>
            </w:r>
          </w:p>
        </w:tc>
      </w:tr>
      <w:tr w:rsidR="00374341" w:rsidRPr="00374341" w14:paraId="1A4141EA" w14:textId="77777777" w:rsidTr="00374341">
        <w:tc>
          <w:tcPr>
            <w:tcW w:w="805" w:type="dxa"/>
            <w:vAlign w:val="center"/>
          </w:tcPr>
          <w:p w14:paraId="47C75D1D" w14:textId="77777777" w:rsidR="00374341" w:rsidRPr="00374341" w:rsidRDefault="00374341" w:rsidP="00374341">
            <w:pPr>
              <w:spacing w:before="120" w:after="120"/>
              <w:jc w:val="center"/>
              <w:rPr>
                <w:rFonts w:ascii="Open Sans" w:eastAsia="Open Sans" w:hAnsi="Open Sans" w:cs="Times New Roman"/>
                <w:color w:val="404040"/>
              </w:rPr>
            </w:pPr>
            <w:r w:rsidRPr="00374341">
              <w:rPr>
                <w:rFonts w:ascii="Open Sans" w:eastAsia="Open Sans" w:hAnsi="Open Sans" w:cs="Times New Roman"/>
                <w:color w:val="404040"/>
              </w:rPr>
              <w:t>d.</w:t>
            </w:r>
          </w:p>
        </w:tc>
        <w:tc>
          <w:tcPr>
            <w:tcW w:w="3060" w:type="dxa"/>
            <w:vAlign w:val="center"/>
          </w:tcPr>
          <w:p w14:paraId="464C0484" w14:textId="77777777" w:rsidR="00374341" w:rsidRPr="00374341" w:rsidRDefault="00374341" w:rsidP="00374341">
            <w:pPr>
              <w:spacing w:before="120" w:after="120"/>
              <w:outlineLvl w:val="2"/>
              <w:rPr>
                <w:rFonts w:ascii="Open Sans Semibold" w:eastAsia="Open Sans" w:hAnsi="Open Sans Semibold" w:cs="Open Sans Semibold"/>
                <w:color w:val="11143F"/>
              </w:rPr>
            </w:pPr>
            <w:r w:rsidRPr="00374341">
              <w:rPr>
                <w:rFonts w:ascii="Open Sans Semibold" w:eastAsia="Open Sans" w:hAnsi="Open Sans Semibold" w:cs="Open Sans Semibold"/>
                <w:color w:val="11143F"/>
              </w:rPr>
              <w:t>Incorrect</w:t>
            </w:r>
          </w:p>
        </w:tc>
        <w:tc>
          <w:tcPr>
            <w:tcW w:w="6660" w:type="dxa"/>
            <w:vAlign w:val="center"/>
          </w:tcPr>
          <w:p w14:paraId="6D5613C4" w14:textId="77777777" w:rsidR="00374341" w:rsidRPr="00374341" w:rsidRDefault="00374341" w:rsidP="00374341">
            <w:pPr>
              <w:shd w:val="clear" w:color="auto" w:fill="BFBFBF"/>
              <w:spacing w:before="120" w:after="120"/>
              <w:rPr>
                <w:rFonts w:ascii="Open Sans" w:eastAsia="Open Sans" w:hAnsi="Open Sans" w:cs="Times New Roman"/>
                <w:color w:val="404040"/>
              </w:rPr>
            </w:pPr>
            <w:r w:rsidRPr="00374341">
              <w:rPr>
                <w:rFonts w:ascii="Open Sans" w:eastAsia="Open Sans" w:hAnsi="Open Sans" w:cs="Times New Roman"/>
                <w:color w:val="404040"/>
              </w:rPr>
              <w:t xml:space="preserve">Unfortunately, this is incorrect. One of the answers is correct. </w:t>
            </w:r>
          </w:p>
        </w:tc>
      </w:tr>
    </w:tbl>
    <w:p w14:paraId="548A5D49" w14:textId="77777777" w:rsidR="00374341" w:rsidRPr="00374341" w:rsidRDefault="00374341" w:rsidP="00374341">
      <w:pPr>
        <w:spacing w:before="120" w:after="0" w:line="240" w:lineRule="auto"/>
        <w:rPr>
          <w:rFonts w:ascii="Open Sans" w:eastAsia="Open Sans" w:hAnsi="Open Sans" w:cs="Times New Roman"/>
          <w:color w:val="404040"/>
          <w:highlight w:val="blue"/>
        </w:rPr>
      </w:pPr>
    </w:p>
    <w:p w14:paraId="5B29AAF6" w14:textId="77777777" w:rsidR="00374341" w:rsidRPr="00374341" w:rsidRDefault="00374341" w:rsidP="00374341">
      <w:pPr>
        <w:spacing w:after="0" w:line="240" w:lineRule="auto"/>
        <w:rPr>
          <w:rFonts w:ascii="Open Sans" w:eastAsia="Open Sans" w:hAnsi="Open Sans" w:cs="Times New Roman"/>
          <w:color w:val="404040"/>
        </w:rPr>
      </w:pPr>
    </w:p>
    <w:p w14:paraId="6890795B" w14:textId="77777777" w:rsidR="00374341" w:rsidRPr="00374341" w:rsidRDefault="00374341" w:rsidP="00374341">
      <w:pPr>
        <w:spacing w:after="0" w:line="240" w:lineRule="auto"/>
        <w:rPr>
          <w:rFonts w:ascii="Open Sans" w:eastAsia="Open Sans" w:hAnsi="Open Sans" w:cs="Times New Roman"/>
          <w:color w:val="404040"/>
        </w:rPr>
      </w:pPr>
    </w:p>
    <w:tbl>
      <w:tblPr>
        <w:tblStyle w:val="TableGrid8"/>
        <w:tblW w:w="10440" w:type="dxa"/>
        <w:tblInd w:w="-5" w:type="dxa"/>
        <w:tblBorders>
          <w:top w:val="single" w:sz="4" w:space="0" w:color="DBDBDB"/>
          <w:left w:val="single" w:sz="4" w:space="0" w:color="DBDBDB"/>
          <w:bottom w:val="single" w:sz="4" w:space="0" w:color="DBDBDB"/>
          <w:right w:val="single" w:sz="4" w:space="0" w:color="DBDBDB"/>
          <w:insideH w:val="none" w:sz="0" w:space="0" w:color="auto"/>
          <w:insideV w:val="none" w:sz="0" w:space="0" w:color="auto"/>
        </w:tblBorders>
        <w:tblLayout w:type="fixed"/>
        <w:tblCellMar>
          <w:left w:w="115" w:type="dxa"/>
          <w:right w:w="115" w:type="dxa"/>
        </w:tblCellMar>
        <w:tblLook w:val="04A0" w:firstRow="1" w:lastRow="0" w:firstColumn="1" w:lastColumn="0" w:noHBand="0" w:noVBand="1"/>
      </w:tblPr>
      <w:tblGrid>
        <w:gridCol w:w="10440"/>
        <w:tblGridChange w:id="11445">
          <w:tblGrid>
            <w:gridCol w:w="105"/>
            <w:gridCol w:w="360"/>
            <w:gridCol w:w="9975"/>
          </w:tblGrid>
        </w:tblGridChange>
      </w:tblGrid>
      <w:tr w:rsidR="00374341" w:rsidRPr="00374341" w14:paraId="6CD7AC44" w14:textId="77777777" w:rsidTr="51235A2F">
        <w:trPr>
          <w:cantSplit/>
          <w:trHeight w:val="420"/>
        </w:trPr>
        <w:tc>
          <w:tcPr>
            <w:tcW w:w="10440" w:type="dxa"/>
            <w:shd w:val="clear" w:color="auto" w:fill="FAFAFA"/>
          </w:tcPr>
          <w:p w14:paraId="098C77AC" w14:textId="24B9B094" w:rsidR="00374341" w:rsidRPr="00374341" w:rsidRDefault="00374341" w:rsidP="00374341">
            <w:pPr>
              <w:spacing w:before="120" w:after="120"/>
              <w:outlineLvl w:val="2"/>
              <w:rPr>
                <w:rFonts w:ascii="Open Sans Semibold" w:eastAsia="Open Sans" w:hAnsi="Open Sans Semibold" w:cs="Open Sans Semibold"/>
                <w:color w:val="11143F"/>
              </w:rPr>
            </w:pPr>
            <w:r w:rsidRPr="00374341">
              <w:rPr>
                <w:rFonts w:ascii="Open Sans Semibold" w:eastAsia="Open Sans" w:hAnsi="Open Sans Semibold" w:cs="Open Sans Semibold"/>
                <w:color w:val="11143F"/>
              </w:rPr>
              <w:t xml:space="preserve">What is a </w:t>
            </w:r>
            <w:ins w:id="11446" w:author="Chantelle Dubois Nishiyama" w:date="2020-02-19T22:58:00Z">
              <w:r w:rsidR="00BD42DF">
                <w:rPr>
                  <w:rFonts w:ascii="Open Sans Semibold" w:eastAsia="Open Sans" w:hAnsi="Open Sans Semibold" w:cs="Open Sans Semibold"/>
                  <w:color w:val="11143F"/>
                </w:rPr>
                <w:t>M</w:t>
              </w:r>
            </w:ins>
            <w:del w:id="11447" w:author="Chantelle Dubois Nishiyama" w:date="2020-02-19T22:58:00Z">
              <w:r w:rsidRPr="00374341" w:rsidDel="00BD42DF">
                <w:rPr>
                  <w:rFonts w:ascii="Open Sans Semibold" w:eastAsia="Open Sans" w:hAnsi="Open Sans Semibold" w:cs="Open Sans Semibold"/>
                  <w:color w:val="11143F"/>
                </w:rPr>
                <w:delText>m</w:delText>
              </w:r>
            </w:del>
            <w:r w:rsidRPr="00374341">
              <w:rPr>
                <w:rFonts w:ascii="Open Sans Semibold" w:eastAsia="Open Sans" w:hAnsi="Open Sans Semibold" w:cs="Open Sans Semibold"/>
                <w:color w:val="11143F"/>
              </w:rPr>
              <w:t xml:space="preserve">atplotlib Subplot? </w:t>
            </w:r>
          </w:p>
        </w:tc>
      </w:tr>
      <w:tr w:rsidR="00374341" w:rsidRPr="00374341" w14:paraId="2BF75CA0" w14:textId="77777777" w:rsidTr="51235A2F">
        <w:trPr>
          <w:cantSplit/>
          <w:trHeight w:val="419"/>
        </w:trPr>
        <w:tc>
          <w:tcPr>
            <w:tcW w:w="10440" w:type="dxa"/>
            <w:shd w:val="clear" w:color="auto" w:fill="FAFAFA"/>
          </w:tcPr>
          <w:p w14:paraId="28F8A20B" w14:textId="77777777" w:rsidR="00374341" w:rsidRPr="00374341" w:rsidRDefault="00374341" w:rsidP="00374341">
            <w:pPr>
              <w:spacing w:before="120" w:after="120"/>
              <w:outlineLvl w:val="2"/>
              <w:rPr>
                <w:rFonts w:ascii="Open Sans" w:eastAsia="Open Sans" w:hAnsi="Open Sans" w:cs="Times New Roman"/>
                <w:color w:val="404040"/>
              </w:rPr>
            </w:pPr>
            <w:r w:rsidRPr="00374341">
              <w:rPr>
                <w:rFonts w:ascii="Open Sans" w:eastAsia="Open Sans" w:hAnsi="Open Sans" w:cs="Times New Roman"/>
                <w:color w:val="404040"/>
              </w:rPr>
              <w:lastRenderedPageBreak/>
              <w:t xml:space="preserve">The Subplot is exactly what it sounds like. It is a way of adding multiple subplots to the same figure. </w:t>
            </w:r>
          </w:p>
          <w:p w14:paraId="656D44DA" w14:textId="7A6EA0BC" w:rsidR="00374341" w:rsidRPr="00374341" w:rsidRDefault="00374341">
            <w:pPr>
              <w:spacing w:before="120" w:after="120"/>
              <w:rPr>
                <w:rFonts w:ascii="Open Sans" w:eastAsia="Open Sans" w:hAnsi="Open Sans" w:cs="Times New Roman"/>
                <w:color w:val="404040"/>
              </w:rPr>
            </w:pPr>
            <w:commentRangeStart w:id="11448"/>
            <w:commentRangeStart w:id="11449"/>
            <w:del w:id="11450" w:author="RoboGarden Team" w:date="2020-01-23T18:53:00Z">
              <w:r w:rsidRPr="00374341" w:rsidDel="00FD73BA">
                <w:rPr>
                  <w:rFonts w:ascii="Open Sans" w:eastAsia="Open Sans" w:hAnsi="Open Sans" w:cs="Times New Roman"/>
                  <w:color w:val="404040"/>
                </w:rPr>
                <w:delText>Doesn’t that mean that</w:delText>
              </w:r>
            </w:del>
            <w:ins w:id="11451" w:author="RoboGarden Team" w:date="2020-01-23T18:53:00Z">
              <w:r w:rsidR="00FD73BA">
                <w:rPr>
                  <w:rFonts w:ascii="Open Sans" w:eastAsia="Open Sans" w:hAnsi="Open Sans" w:cs="Times New Roman"/>
                  <w:color w:val="404040"/>
                </w:rPr>
                <w:t>Is</w:t>
              </w:r>
            </w:ins>
            <w:r w:rsidRPr="00374341">
              <w:rPr>
                <w:rFonts w:ascii="Open Sans" w:eastAsia="Open Sans" w:hAnsi="Open Sans" w:cs="Times New Roman"/>
                <w:color w:val="404040"/>
              </w:rPr>
              <w:t xml:space="preserve"> adding subplots</w:t>
            </w:r>
            <w:del w:id="11452" w:author="RoboGarden Team" w:date="2020-01-23T18:53:00Z">
              <w:r w:rsidRPr="00374341" w:rsidDel="00FD73BA">
                <w:rPr>
                  <w:rFonts w:ascii="Open Sans" w:eastAsia="Open Sans" w:hAnsi="Open Sans" w:cs="Times New Roman"/>
                  <w:color w:val="404040"/>
                </w:rPr>
                <w:delText xml:space="preserve"> is</w:delText>
              </w:r>
            </w:del>
            <w:r w:rsidRPr="00374341">
              <w:rPr>
                <w:rFonts w:ascii="Open Sans" w:eastAsia="Open Sans" w:hAnsi="Open Sans" w:cs="Times New Roman"/>
                <w:color w:val="404040"/>
              </w:rPr>
              <w:t xml:space="preserve"> synonymous to adding new axes? </w:t>
            </w:r>
            <w:commentRangeEnd w:id="11448"/>
            <w:r>
              <w:rPr>
                <w:rStyle w:val="CommentReference"/>
              </w:rPr>
              <w:commentReference w:id="11448"/>
            </w:r>
            <w:commentRangeEnd w:id="11449"/>
            <w:r w:rsidR="001F7225">
              <w:rPr>
                <w:rStyle w:val="CommentReference"/>
                <w:color w:val="404040"/>
              </w:rPr>
              <w:commentReference w:id="11449"/>
            </w:r>
            <w:r w:rsidRPr="00374341">
              <w:rPr>
                <w:rFonts w:ascii="Open Sans" w:eastAsia="Open Sans" w:hAnsi="Open Sans" w:cs="Times New Roman"/>
                <w:color w:val="404040"/>
              </w:rPr>
              <w:t>Yes</w:t>
            </w:r>
            <w:del w:id="11453" w:author="RoboGarden Team" w:date="2020-01-23T18:53:00Z">
              <w:r w:rsidRPr="00374341" w:rsidDel="00FD73BA">
                <w:rPr>
                  <w:rFonts w:ascii="Open Sans" w:eastAsia="Open Sans" w:hAnsi="Open Sans" w:cs="Times New Roman"/>
                  <w:color w:val="404040"/>
                </w:rPr>
                <w:delText xml:space="preserve"> that is true</w:delText>
              </w:r>
            </w:del>
            <w:r w:rsidRPr="00374341">
              <w:rPr>
                <w:rFonts w:ascii="Open Sans" w:eastAsia="Open Sans" w:hAnsi="Open Sans" w:cs="Times New Roman"/>
                <w:color w:val="404040"/>
              </w:rPr>
              <w:t xml:space="preserve">. In most cases, </w:t>
            </w:r>
            <w:ins w:id="11454" w:author="Chantelle Dubois Nishiyama" w:date="2020-02-26T20:32:00Z">
              <w:r w:rsidR="00F922B0">
                <w:rPr>
                  <w:rFonts w:ascii="Open Sans" w:eastAsia="Open Sans" w:hAnsi="Open Sans" w:cs="Times New Roman"/>
                  <w:color w:val="404040"/>
                </w:rPr>
                <w:t>a</w:t>
              </w:r>
            </w:ins>
            <w:del w:id="11455" w:author="Chantelle Dubois Nishiyama" w:date="2020-02-26T20:32:00Z">
              <w:r w:rsidRPr="00374341" w:rsidDel="00F922B0">
                <w:rPr>
                  <w:rFonts w:ascii="Open Sans" w:eastAsia="Open Sans" w:hAnsi="Open Sans" w:cs="Times New Roman"/>
                  <w:color w:val="404040"/>
                </w:rPr>
                <w:delText>A</w:delText>
              </w:r>
            </w:del>
            <w:r w:rsidRPr="00374341">
              <w:rPr>
                <w:rFonts w:ascii="Open Sans" w:eastAsia="Open Sans" w:hAnsi="Open Sans" w:cs="Times New Roman"/>
                <w:color w:val="404040"/>
              </w:rPr>
              <w:t xml:space="preserve">xes and </w:t>
            </w:r>
            <w:ins w:id="11456" w:author="Chantelle Dubois Nishiyama" w:date="2020-02-26T20:33:00Z">
              <w:r w:rsidR="00F922B0">
                <w:rPr>
                  <w:rFonts w:ascii="Open Sans" w:eastAsia="Open Sans" w:hAnsi="Open Sans" w:cs="Times New Roman"/>
                  <w:color w:val="404040"/>
                </w:rPr>
                <w:t>s</w:t>
              </w:r>
            </w:ins>
            <w:del w:id="11457" w:author="Chantelle Dubois Nishiyama" w:date="2020-02-26T20:33:00Z">
              <w:r w:rsidRPr="00374341" w:rsidDel="00F922B0">
                <w:rPr>
                  <w:rFonts w:ascii="Open Sans" w:eastAsia="Open Sans" w:hAnsi="Open Sans" w:cs="Times New Roman"/>
                  <w:color w:val="404040"/>
                </w:rPr>
                <w:delText>S</w:delText>
              </w:r>
            </w:del>
            <w:r w:rsidRPr="00374341">
              <w:rPr>
                <w:rFonts w:ascii="Open Sans" w:eastAsia="Open Sans" w:hAnsi="Open Sans" w:cs="Times New Roman"/>
                <w:color w:val="404040"/>
              </w:rPr>
              <w:t xml:space="preserve">ubplots in </w:t>
            </w:r>
            <w:ins w:id="11458" w:author="Chantelle Dubois Nishiyama" w:date="2020-02-19T22:58:00Z">
              <w:r w:rsidR="00BD42DF">
                <w:rPr>
                  <w:rFonts w:ascii="Open Sans" w:eastAsia="Open Sans" w:hAnsi="Open Sans" w:cs="Times New Roman"/>
                  <w:color w:val="404040"/>
                </w:rPr>
                <w:t>M</w:t>
              </w:r>
            </w:ins>
            <w:del w:id="11459" w:author="Chantelle Dubois Nishiyama" w:date="2020-02-19T22:58:00Z">
              <w:r w:rsidRPr="00374341" w:rsidDel="00BD42DF">
                <w:rPr>
                  <w:rFonts w:ascii="Open Sans" w:eastAsia="Open Sans" w:hAnsi="Open Sans" w:cs="Times New Roman"/>
                  <w:color w:val="404040"/>
                </w:rPr>
                <w:delText>m</w:delText>
              </w:r>
            </w:del>
            <w:r w:rsidRPr="00374341">
              <w:rPr>
                <w:rFonts w:ascii="Open Sans" w:eastAsia="Open Sans" w:hAnsi="Open Sans" w:cs="Times New Roman"/>
                <w:color w:val="404040"/>
              </w:rPr>
              <w:t xml:space="preserve">atplotlib resemble the same thing. </w:t>
            </w:r>
          </w:p>
        </w:tc>
      </w:tr>
      <w:tr w:rsidR="00374341" w:rsidRPr="00374341" w14:paraId="37697402" w14:textId="77777777" w:rsidTr="51235A2F">
        <w:tblPrEx>
          <w:tblW w:w="10440" w:type="dxa"/>
          <w:tblInd w:w="-5" w:type="dxa"/>
          <w:tblBorders>
            <w:top w:val="single" w:sz="4" w:space="0" w:color="DBDBDB"/>
            <w:left w:val="single" w:sz="4" w:space="0" w:color="DBDBDB"/>
            <w:bottom w:val="single" w:sz="4" w:space="0" w:color="DBDBDB"/>
            <w:right w:val="single" w:sz="4" w:space="0" w:color="DBDBDB"/>
            <w:insideH w:val="none" w:sz="0" w:space="0" w:color="auto"/>
            <w:insideV w:val="none" w:sz="0" w:space="0" w:color="auto"/>
          </w:tblBorders>
          <w:tblLayout w:type="fixed"/>
          <w:tblCellMar>
            <w:left w:w="115" w:type="dxa"/>
            <w:right w:w="115" w:type="dxa"/>
          </w:tblCellMar>
          <w:tblPrExChange w:id="11460" w:author="Alicia Romero Lopez" w:date="2020-01-31T09:48:00Z">
            <w:tblPrEx>
              <w:tblW w:w="10440" w:type="dxa"/>
              <w:tblInd w:w="-5" w:type="dxa"/>
              <w:tblBorders>
                <w:top w:val="single" w:sz="4" w:space="0" w:color="DBDBDB"/>
                <w:left w:val="single" w:sz="4" w:space="0" w:color="DBDBDB"/>
                <w:bottom w:val="single" w:sz="4" w:space="0" w:color="DBDBDB"/>
                <w:right w:val="single" w:sz="4" w:space="0" w:color="DBDBDB"/>
                <w:insideH w:val="none" w:sz="0" w:space="0" w:color="auto"/>
                <w:insideV w:val="none" w:sz="0" w:space="0" w:color="auto"/>
              </w:tblBorders>
              <w:tblLayout w:type="fixed"/>
              <w:tblCellMar>
                <w:left w:w="115" w:type="dxa"/>
                <w:right w:w="115" w:type="dxa"/>
              </w:tblCellMar>
            </w:tblPrEx>
          </w:tblPrExChange>
        </w:tblPrEx>
        <w:trPr>
          <w:cantSplit/>
          <w:trHeight w:val="419"/>
          <w:trPrChange w:id="11461" w:author="Alicia Romero Lopez" w:date="2020-01-31T09:48:00Z">
            <w:trPr>
              <w:gridBefore w:val="1"/>
              <w:gridAfter w:val="0"/>
            </w:trPr>
          </w:trPrChange>
        </w:trPr>
        <w:tc>
          <w:tcPr>
            <w:tcW w:w="10440" w:type="dxa"/>
            <w:tc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tcBorders>
            <w:shd w:val="clear" w:color="auto" w:fill="FAFAFA"/>
            <w:vAlign w:val="center"/>
            <w:tcPrChange w:id="11462" w:author="Alicia Romero Lopez" w:date="2020-01-31T09:48:00Z">
              <w:tcPr>
                <w:tcW w:w="10440" w:type="dxa"/>
                <w:shd w:val="clear" w:color="auto" w:fill="FAFAFA"/>
              </w:tcPr>
            </w:tcPrChange>
          </w:tcPr>
          <w:p w14:paraId="13A36CD1" w14:textId="77777777" w:rsidR="00374341" w:rsidRDefault="00825A96" w:rsidP="00374341">
            <w:pPr>
              <w:spacing w:before="120" w:after="120"/>
              <w:jc w:val="center"/>
              <w:outlineLvl w:val="2"/>
              <w:rPr>
                <w:ins w:id="11463" w:author="RoboGarden Team" w:date="2020-01-23T18:53:00Z"/>
                <w:rFonts w:ascii="Open Sans" w:eastAsia="Open Sans" w:hAnsi="Open Sans" w:cs="Times New Roman"/>
                <w:noProof/>
                <w:color w:val="404040"/>
              </w:rPr>
            </w:pPr>
            <w:r>
              <w:rPr>
                <w:noProof/>
              </w:rPr>
              <w:drawing>
                <wp:inline distT="0" distB="0" distL="0" distR="0" wp14:anchorId="40C8C956" wp14:editId="3FF60187">
                  <wp:extent cx="6483350" cy="3317875"/>
                  <wp:effectExtent l="0"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483350" cy="3317875"/>
                          </a:xfrm>
                          <a:prstGeom prst="rect">
                            <a:avLst/>
                          </a:prstGeom>
                          <a:noFill/>
                          <a:ln>
                            <a:noFill/>
                          </a:ln>
                        </pic:spPr>
                      </pic:pic>
                    </a:graphicData>
                  </a:graphic>
                </wp:inline>
              </w:drawing>
            </w:r>
          </w:p>
          <w:p w14:paraId="4BA94283" w14:textId="31D47D17" w:rsidR="00FD73BA" w:rsidRPr="00374341" w:rsidRDefault="00FD73BA" w:rsidP="00374341">
            <w:pPr>
              <w:spacing w:before="120" w:after="120"/>
              <w:jc w:val="center"/>
              <w:outlineLvl w:val="2"/>
              <w:rPr>
                <w:rFonts w:ascii="Open Sans" w:eastAsia="Open Sans" w:hAnsi="Open Sans" w:cs="Times New Roman"/>
                <w:noProof/>
                <w:color w:val="404040"/>
              </w:rPr>
            </w:pPr>
            <w:ins w:id="11464" w:author="RoboGarden Team" w:date="2020-01-23T18:53:00Z">
              <w:r>
                <w:rPr>
                  <w:rFonts w:ascii="Open Sans" w:eastAsia="Open Sans" w:hAnsi="Open Sans" w:cs="Times New Roman"/>
                  <w:color w:val="404040"/>
                </w:rPr>
                <w:t>Citation: RoboGarden Course Resources</w:t>
              </w:r>
            </w:ins>
            <w:r w:rsidR="00B44BCB">
              <w:rPr>
                <w:rFonts w:ascii="Open Sans" w:eastAsia="Open Sans" w:hAnsi="Open Sans" w:cs="Times New Roman"/>
                <w:color w:val="404040"/>
              </w:rPr>
              <w:t xml:space="preserve"> </w:t>
            </w:r>
            <w:r w:rsidR="00B44BCB" w:rsidRPr="00E06DF7">
              <w:t>Copyright 2019</w:t>
            </w:r>
          </w:p>
        </w:tc>
      </w:tr>
    </w:tbl>
    <w:p w14:paraId="63943117" w14:textId="77777777" w:rsidR="00374341" w:rsidRPr="00374341" w:rsidRDefault="00374341" w:rsidP="00374341">
      <w:pPr>
        <w:spacing w:before="120" w:after="0" w:line="240" w:lineRule="auto"/>
        <w:rPr>
          <w:rFonts w:ascii="Open Sans" w:eastAsia="Open Sans" w:hAnsi="Open Sans" w:cs="Times New Roman"/>
          <w:color w:val="404040"/>
        </w:rPr>
      </w:pPr>
    </w:p>
    <w:p w14:paraId="472C1A51" w14:textId="0F5E1193" w:rsidR="00374341" w:rsidRDefault="00374341" w:rsidP="00374341">
      <w:pPr>
        <w:spacing w:before="80" w:after="80" w:line="240" w:lineRule="auto"/>
        <w:outlineLvl w:val="1"/>
        <w:rPr>
          <w:rFonts w:ascii="Open Sans Semibold" w:eastAsia="Times New Roman" w:hAnsi="Open Sans Semibold" w:cs="Open Sans Semibold"/>
          <w:color w:val="11143F"/>
          <w:sz w:val="28"/>
          <w:szCs w:val="28"/>
        </w:rPr>
      </w:pPr>
      <w:r w:rsidRPr="00374341">
        <w:rPr>
          <w:rFonts w:ascii="Open Sans Semibold" w:eastAsia="Times New Roman" w:hAnsi="Open Sans Semibold" w:cs="Open Sans Semibold"/>
          <w:color w:val="11143F"/>
          <w:sz w:val="28"/>
          <w:szCs w:val="28"/>
        </w:rPr>
        <w:t xml:space="preserve">Section 4: </w:t>
      </w:r>
      <w:commentRangeStart w:id="11465"/>
      <w:commentRangeStart w:id="11466"/>
      <w:r w:rsidRPr="00374341">
        <w:rPr>
          <w:rFonts w:ascii="Open Sans Semibold" w:eastAsia="Times New Roman" w:hAnsi="Open Sans Semibold" w:cs="Open Sans Semibold"/>
          <w:color w:val="11143F"/>
          <w:sz w:val="28"/>
          <w:szCs w:val="28"/>
        </w:rPr>
        <w:t>Basic Visua</w:t>
      </w:r>
      <w:commentRangeEnd w:id="11465"/>
      <w:r>
        <w:rPr>
          <w:rStyle w:val="CommentReference"/>
        </w:rPr>
        <w:commentReference w:id="11465"/>
      </w:r>
      <w:commentRangeEnd w:id="11466"/>
      <w:r w:rsidR="00FD73BA">
        <w:rPr>
          <w:rStyle w:val="CommentReference"/>
          <w:color w:val="404040"/>
        </w:rPr>
        <w:commentReference w:id="11466"/>
      </w:r>
      <w:r w:rsidRPr="00374341">
        <w:rPr>
          <w:rFonts w:ascii="Open Sans Semibold" w:eastAsia="Times New Roman" w:hAnsi="Open Sans Semibold" w:cs="Open Sans Semibold"/>
          <w:color w:val="11143F"/>
          <w:sz w:val="28"/>
          <w:szCs w:val="28"/>
        </w:rPr>
        <w:t xml:space="preserve">lizations </w:t>
      </w:r>
    </w:p>
    <w:p w14:paraId="26D4DEAA" w14:textId="77087A34" w:rsidR="00370D8C" w:rsidRPr="00374341" w:rsidRDefault="00370D8C" w:rsidP="007F624A">
      <w:r>
        <w:t>In this section</w:t>
      </w:r>
      <w:ins w:id="11467" w:author="Chantelle Dubois Nishiyama" w:date="2020-02-19T22:58:00Z">
        <w:r w:rsidR="00BD42DF">
          <w:t>,</w:t>
        </w:r>
      </w:ins>
      <w:r>
        <w:t xml:space="preserve"> you will learn some basic type of </w:t>
      </w:r>
      <w:r w:rsidR="007F624A">
        <w:t>plots to visualize your data.</w:t>
      </w:r>
    </w:p>
    <w:tbl>
      <w:tblPr>
        <w:tblStyle w:val="TableGrid8"/>
        <w:tblW w:w="10440" w:type="dxa"/>
        <w:tblInd w:w="-5" w:type="dxa"/>
        <w:tblBorders>
          <w:top w:val="single" w:sz="4" w:space="0" w:color="DBDBDB"/>
          <w:left w:val="single" w:sz="4" w:space="0" w:color="DBDBDB"/>
          <w:bottom w:val="single" w:sz="4" w:space="0" w:color="DBDBDB"/>
          <w:right w:val="single" w:sz="4" w:space="0" w:color="DBDBDB"/>
          <w:insideH w:val="none" w:sz="0" w:space="0" w:color="auto"/>
          <w:insideV w:val="none" w:sz="0" w:space="0" w:color="auto"/>
        </w:tblBorders>
        <w:tblLayout w:type="fixed"/>
        <w:tblCellMar>
          <w:left w:w="115" w:type="dxa"/>
          <w:right w:w="115" w:type="dxa"/>
        </w:tblCellMar>
        <w:tblLook w:val="04A0" w:firstRow="1" w:lastRow="0" w:firstColumn="1" w:lastColumn="0" w:noHBand="0" w:noVBand="1"/>
      </w:tblPr>
      <w:tblGrid>
        <w:gridCol w:w="10440"/>
      </w:tblGrid>
      <w:tr w:rsidR="00374341" w:rsidRPr="00374341" w14:paraId="027C737F" w14:textId="77777777" w:rsidTr="00374341">
        <w:trPr>
          <w:cantSplit/>
          <w:trHeight w:val="420"/>
        </w:trPr>
        <w:tc>
          <w:tcPr>
            <w:tcW w:w="10440" w:type="dxa"/>
            <w:shd w:val="clear" w:color="auto" w:fill="FAFAFA"/>
          </w:tcPr>
          <w:p w14:paraId="01FA82E6" w14:textId="77777777" w:rsidR="00374341" w:rsidRPr="00374341" w:rsidRDefault="00374341" w:rsidP="00374341">
            <w:pPr>
              <w:spacing w:before="120" w:after="120"/>
              <w:outlineLvl w:val="2"/>
              <w:rPr>
                <w:rFonts w:ascii="Open Sans Semibold" w:eastAsia="Open Sans" w:hAnsi="Open Sans Semibold" w:cs="Open Sans Semibold"/>
                <w:color w:val="11143F"/>
              </w:rPr>
            </w:pPr>
            <w:r w:rsidRPr="00374341">
              <w:rPr>
                <w:rFonts w:ascii="Open Sans Semibold" w:eastAsia="Open Sans" w:hAnsi="Open Sans Semibold" w:cs="Open Sans Semibold"/>
                <w:color w:val="11143F"/>
              </w:rPr>
              <w:t>What are the four basic plots for data visualization?</w:t>
            </w:r>
          </w:p>
        </w:tc>
      </w:tr>
      <w:tr w:rsidR="00374341" w:rsidRPr="00374341" w14:paraId="47A1D44E" w14:textId="77777777" w:rsidTr="00374341">
        <w:trPr>
          <w:cantSplit/>
          <w:trHeight w:val="419"/>
        </w:trPr>
        <w:tc>
          <w:tcPr>
            <w:tcW w:w="10440" w:type="dxa"/>
            <w:shd w:val="clear" w:color="auto" w:fill="FAFAFA"/>
          </w:tcPr>
          <w:p w14:paraId="7B677C9E" w14:textId="257D8344" w:rsidR="00374341" w:rsidRPr="00374341" w:rsidRDefault="00374341" w:rsidP="00374341">
            <w:pPr>
              <w:spacing w:before="120" w:after="120"/>
              <w:rPr>
                <w:rFonts w:ascii="Open Sans" w:eastAsia="Open Sans" w:hAnsi="Open Sans" w:cs="Times New Roman"/>
                <w:color w:val="404040"/>
              </w:rPr>
            </w:pPr>
            <w:r w:rsidRPr="00374341">
              <w:rPr>
                <w:rFonts w:ascii="Open Sans" w:eastAsia="Open Sans" w:hAnsi="Open Sans" w:cs="Times New Roman"/>
                <w:color w:val="404040"/>
              </w:rPr>
              <w:t xml:space="preserve">Example plots that are supported by the </w:t>
            </w:r>
            <w:ins w:id="11468" w:author="Chantelle Dubois Nishiyama" w:date="2020-02-19T22:58:00Z">
              <w:r w:rsidR="00BD42DF">
                <w:rPr>
                  <w:rFonts w:ascii="Open Sans" w:eastAsia="Open Sans" w:hAnsi="Open Sans" w:cs="Times New Roman"/>
                  <w:color w:val="404040"/>
                </w:rPr>
                <w:t>P</w:t>
              </w:r>
            </w:ins>
            <w:del w:id="11469" w:author="Chantelle Dubois Nishiyama" w:date="2020-02-19T22:58:00Z">
              <w:r w:rsidRPr="00374341" w:rsidDel="00BD42DF">
                <w:rPr>
                  <w:rFonts w:ascii="Open Sans" w:eastAsia="Open Sans" w:hAnsi="Open Sans" w:cs="Times New Roman"/>
                  <w:color w:val="404040"/>
                </w:rPr>
                <w:delText>p</w:delText>
              </w:r>
            </w:del>
            <w:r w:rsidRPr="00374341">
              <w:rPr>
                <w:rFonts w:ascii="Open Sans" w:eastAsia="Open Sans" w:hAnsi="Open Sans" w:cs="Times New Roman"/>
                <w:color w:val="404040"/>
              </w:rPr>
              <w:t xml:space="preserve">yplot module of the </w:t>
            </w:r>
            <w:ins w:id="11470" w:author="Chantelle Dubois Nishiyama" w:date="2020-02-19T22:59:00Z">
              <w:r w:rsidR="00BD42DF">
                <w:rPr>
                  <w:rFonts w:ascii="Open Sans" w:eastAsia="Open Sans" w:hAnsi="Open Sans" w:cs="Times New Roman"/>
                  <w:color w:val="404040"/>
                </w:rPr>
                <w:t>M</w:t>
              </w:r>
            </w:ins>
            <w:del w:id="11471" w:author="Chantelle Dubois Nishiyama" w:date="2020-02-19T22:59:00Z">
              <w:r w:rsidRPr="00374341" w:rsidDel="00BD42DF">
                <w:rPr>
                  <w:rFonts w:ascii="Open Sans" w:eastAsia="Open Sans" w:hAnsi="Open Sans" w:cs="Times New Roman"/>
                  <w:color w:val="404040"/>
                </w:rPr>
                <w:delText>m</w:delText>
              </w:r>
            </w:del>
            <w:r w:rsidRPr="00374341">
              <w:rPr>
                <w:rFonts w:ascii="Open Sans" w:eastAsia="Open Sans" w:hAnsi="Open Sans" w:cs="Times New Roman"/>
                <w:color w:val="404040"/>
              </w:rPr>
              <w:t>atplotlib library are:</w:t>
            </w:r>
          </w:p>
          <w:p w14:paraId="4C24B40D" w14:textId="77777777" w:rsidR="00374341" w:rsidRPr="00374341" w:rsidRDefault="00374341" w:rsidP="00374341">
            <w:pPr>
              <w:numPr>
                <w:ilvl w:val="0"/>
                <w:numId w:val="56"/>
              </w:numPr>
              <w:spacing w:before="120" w:after="120"/>
              <w:rPr>
                <w:rFonts w:ascii="Open Sans" w:eastAsia="Open Sans" w:hAnsi="Open Sans" w:cs="Times New Roman"/>
                <w:color w:val="404040"/>
              </w:rPr>
            </w:pPr>
            <w:r w:rsidRPr="00374341">
              <w:rPr>
                <w:rFonts w:ascii="Open Sans" w:eastAsia="Open Sans" w:hAnsi="Open Sans" w:cs="Times New Roman"/>
                <w:color w:val="404040"/>
              </w:rPr>
              <w:t>Line plots</w:t>
            </w:r>
          </w:p>
          <w:p w14:paraId="371C3642" w14:textId="77777777" w:rsidR="00374341" w:rsidRPr="00374341" w:rsidRDefault="00374341" w:rsidP="00374341">
            <w:pPr>
              <w:numPr>
                <w:ilvl w:val="0"/>
                <w:numId w:val="56"/>
              </w:numPr>
              <w:spacing w:before="120" w:after="120"/>
              <w:rPr>
                <w:rFonts w:ascii="Open Sans" w:eastAsia="Open Sans" w:hAnsi="Open Sans" w:cs="Times New Roman"/>
                <w:color w:val="404040"/>
              </w:rPr>
            </w:pPr>
            <w:r w:rsidRPr="00374341">
              <w:rPr>
                <w:rFonts w:ascii="Open Sans" w:eastAsia="Open Sans" w:hAnsi="Open Sans" w:cs="Times New Roman"/>
                <w:color w:val="404040"/>
              </w:rPr>
              <w:t>Scatter plots</w:t>
            </w:r>
          </w:p>
          <w:p w14:paraId="505A4C28" w14:textId="77777777" w:rsidR="00374341" w:rsidRPr="00374341" w:rsidRDefault="00374341" w:rsidP="00374341">
            <w:pPr>
              <w:numPr>
                <w:ilvl w:val="0"/>
                <w:numId w:val="56"/>
              </w:numPr>
              <w:spacing w:before="120" w:after="120"/>
              <w:rPr>
                <w:rFonts w:ascii="Open Sans" w:eastAsia="Open Sans" w:hAnsi="Open Sans" w:cs="Times New Roman"/>
                <w:color w:val="404040"/>
              </w:rPr>
            </w:pPr>
            <w:r w:rsidRPr="00374341">
              <w:rPr>
                <w:rFonts w:ascii="Open Sans" w:eastAsia="Open Sans" w:hAnsi="Open Sans" w:cs="Times New Roman"/>
                <w:color w:val="404040"/>
              </w:rPr>
              <w:t>Bar plots</w:t>
            </w:r>
          </w:p>
          <w:p w14:paraId="33286DA1" w14:textId="77777777" w:rsidR="00374341" w:rsidRDefault="00374341" w:rsidP="00374341">
            <w:pPr>
              <w:numPr>
                <w:ilvl w:val="0"/>
                <w:numId w:val="56"/>
              </w:numPr>
              <w:spacing w:before="120" w:after="120"/>
              <w:rPr>
                <w:ins w:id="11472" w:author="RoboGarden Team" w:date="2020-01-23T18:54:00Z"/>
                <w:rFonts w:ascii="Open Sans" w:eastAsia="Open Sans" w:hAnsi="Open Sans" w:cs="Times New Roman"/>
                <w:color w:val="404040"/>
              </w:rPr>
            </w:pPr>
            <w:r w:rsidRPr="00374341">
              <w:rPr>
                <w:rFonts w:ascii="Open Sans" w:eastAsia="Open Sans" w:hAnsi="Open Sans" w:cs="Times New Roman"/>
                <w:color w:val="404040"/>
              </w:rPr>
              <w:t>Histograms</w:t>
            </w:r>
          </w:p>
          <w:p w14:paraId="282626A1" w14:textId="79594D3A" w:rsidR="00FD73BA" w:rsidRPr="00374341" w:rsidRDefault="00FD73BA">
            <w:pPr>
              <w:spacing w:before="120" w:after="120"/>
              <w:rPr>
                <w:rFonts w:ascii="Open Sans" w:eastAsia="Open Sans" w:hAnsi="Open Sans" w:cs="Times New Roman"/>
                <w:color w:val="404040"/>
              </w:rPr>
              <w:pPrChange w:id="11473" w:author="Fatemeh Yazdanbakhsh Poodeh" w:date="2020-01-23T18:54:00Z">
                <w:pPr>
                  <w:numPr>
                    <w:numId w:val="56"/>
                  </w:numPr>
                  <w:tabs>
                    <w:tab w:val="num" w:pos="0"/>
                  </w:tabs>
                  <w:spacing w:before="120" w:after="120"/>
                  <w:ind w:left="480" w:hanging="480"/>
                </w:pPr>
              </w:pPrChange>
            </w:pPr>
            <w:ins w:id="11474" w:author="RoboGarden Team" w:date="2020-01-23T18:54:00Z">
              <w:r>
                <w:rPr>
                  <w:rFonts w:ascii="Open Sans" w:eastAsia="Open Sans" w:hAnsi="Open Sans" w:cs="Times New Roman"/>
                  <w:color w:val="404040"/>
                </w:rPr>
                <w:t xml:space="preserve">These visualizations are available in most of the visualization libraries. Together they visualize the direct relationships within the attributes and between these attributes. </w:t>
              </w:r>
            </w:ins>
          </w:p>
          <w:p w14:paraId="31027DD3" w14:textId="719831E8" w:rsidR="00374341" w:rsidRPr="00374341" w:rsidRDefault="00374341" w:rsidP="00374341">
            <w:pPr>
              <w:spacing w:before="120" w:after="120"/>
              <w:rPr>
                <w:rFonts w:ascii="Open Sans" w:eastAsia="Open Sans" w:hAnsi="Open Sans" w:cs="Times New Roman"/>
                <w:color w:val="404040"/>
              </w:rPr>
            </w:pPr>
            <w:r w:rsidRPr="00374341">
              <w:rPr>
                <w:rFonts w:ascii="Open Sans" w:eastAsia="Open Sans" w:hAnsi="Open Sans" w:cs="Times New Roman"/>
                <w:color w:val="404040"/>
              </w:rPr>
              <w:t xml:space="preserve">The </w:t>
            </w:r>
            <w:ins w:id="11475" w:author="Chantelle Dubois Nishiyama" w:date="2020-02-19T22:59:00Z">
              <w:r w:rsidR="00EA108C">
                <w:rPr>
                  <w:rFonts w:ascii="Open Sans" w:eastAsia="Open Sans" w:hAnsi="Open Sans" w:cs="Times New Roman"/>
                  <w:color w:val="404040"/>
                </w:rPr>
                <w:t>P</w:t>
              </w:r>
            </w:ins>
            <w:del w:id="11476" w:author="Chantelle Dubois Nishiyama" w:date="2020-02-19T22:59:00Z">
              <w:r w:rsidRPr="00374341" w:rsidDel="00EA108C">
                <w:rPr>
                  <w:rFonts w:ascii="Open Sans" w:eastAsia="Open Sans" w:hAnsi="Open Sans" w:cs="Times New Roman"/>
                  <w:color w:val="404040"/>
                </w:rPr>
                <w:delText>p</w:delText>
              </w:r>
            </w:del>
            <w:r w:rsidRPr="00374341">
              <w:rPr>
                <w:rFonts w:ascii="Open Sans" w:eastAsia="Open Sans" w:hAnsi="Open Sans" w:cs="Times New Roman"/>
                <w:color w:val="404040"/>
              </w:rPr>
              <w:t>yplot plots can be used to plot lists, Numpy arrays and matrices, and Pandas data frames by providing them as arguments to the different methods (plot types) of the module.</w:t>
            </w:r>
          </w:p>
        </w:tc>
      </w:tr>
    </w:tbl>
    <w:p w14:paraId="265A8735" w14:textId="77777777" w:rsidR="00374341" w:rsidRPr="00374341" w:rsidRDefault="00374341" w:rsidP="00374341">
      <w:pPr>
        <w:spacing w:after="0" w:line="240" w:lineRule="auto"/>
        <w:rPr>
          <w:rFonts w:ascii="Open Sans" w:eastAsia="Open Sans" w:hAnsi="Open Sans" w:cs="Times New Roman"/>
          <w:color w:val="404040"/>
        </w:rPr>
      </w:pPr>
    </w:p>
    <w:tbl>
      <w:tblPr>
        <w:tblStyle w:val="TableGrid8"/>
        <w:tblW w:w="10440" w:type="dxa"/>
        <w:tblInd w:w="-5" w:type="dxa"/>
        <w:tblBorders>
          <w:top w:val="single" w:sz="4" w:space="0" w:color="DBDBDB"/>
          <w:left w:val="single" w:sz="4" w:space="0" w:color="DBDBDB"/>
          <w:bottom w:val="single" w:sz="4" w:space="0" w:color="DBDBDB"/>
          <w:right w:val="single" w:sz="4" w:space="0" w:color="DBDBDB"/>
          <w:insideH w:val="none" w:sz="0" w:space="0" w:color="auto"/>
          <w:insideV w:val="none" w:sz="0" w:space="0" w:color="auto"/>
        </w:tblBorders>
        <w:tblLayout w:type="fixed"/>
        <w:tblCellMar>
          <w:left w:w="115" w:type="dxa"/>
          <w:right w:w="115" w:type="dxa"/>
        </w:tblCellMar>
        <w:tblLook w:val="04A0" w:firstRow="1" w:lastRow="0" w:firstColumn="1" w:lastColumn="0" w:noHBand="0" w:noVBand="1"/>
        <w:tblPrChange w:id="11477" w:author="Alicia Romero Lopez" w:date="2020-01-31T09:48:00Z">
          <w:tblPr>
            <w:tblStyle w:val="TableGrid8"/>
            <w:tblW w:w="10440" w:type="dxa"/>
            <w:tblInd w:w="-5" w:type="dxa"/>
            <w:tblBorders>
              <w:top w:val="single" w:sz="4" w:space="0" w:color="DBDBDB"/>
              <w:left w:val="single" w:sz="4" w:space="0" w:color="DBDBDB"/>
              <w:bottom w:val="single" w:sz="4" w:space="0" w:color="DBDBDB"/>
              <w:right w:val="single" w:sz="4" w:space="0" w:color="DBDBDB"/>
              <w:insideH w:val="none" w:sz="0" w:space="0" w:color="auto"/>
              <w:insideV w:val="none" w:sz="0" w:space="0" w:color="auto"/>
            </w:tblBorders>
            <w:tblLayout w:type="fixed"/>
            <w:tblCellMar>
              <w:left w:w="115" w:type="dxa"/>
              <w:right w:w="115" w:type="dxa"/>
            </w:tblCellMar>
            <w:tblLook w:val="04A0" w:firstRow="1" w:lastRow="0" w:firstColumn="1" w:lastColumn="0" w:noHBand="0" w:noVBand="1"/>
          </w:tblPr>
        </w:tblPrChange>
      </w:tblPr>
      <w:tblGrid>
        <w:gridCol w:w="270"/>
        <w:gridCol w:w="540"/>
        <w:gridCol w:w="9630"/>
        <w:tblGridChange w:id="11478">
          <w:tblGrid>
            <w:gridCol w:w="360"/>
            <w:gridCol w:w="360"/>
            <w:gridCol w:w="1080"/>
          </w:tblGrid>
        </w:tblGridChange>
      </w:tblGrid>
      <w:tr w:rsidR="00374341" w:rsidRPr="00374341" w14:paraId="32E3EF60" w14:textId="77777777" w:rsidTr="51235A2F">
        <w:trPr>
          <w:cantSplit/>
          <w:trHeight w:val="420"/>
        </w:trPr>
        <w:tc>
          <w:tcPr>
            <w:tcW w:w="10438" w:type="dxa"/>
            <w:gridSpan w:val="3"/>
            <w:shd w:val="clear" w:color="auto" w:fill="FAFAFA"/>
            <w:tcPrChange w:id="11479" w:author="Alicia Romero Lopez" w:date="2020-01-31T09:48:00Z">
              <w:tcPr>
                <w:tcW w:w="10438" w:type="dxa"/>
                <w:gridSpan w:val="3"/>
                <w:shd w:val="clear" w:color="auto" w:fill="FAFAFA"/>
              </w:tcPr>
            </w:tcPrChange>
          </w:tcPr>
          <w:p w14:paraId="11404590" w14:textId="77777777" w:rsidR="00374341" w:rsidRDefault="00374341" w:rsidP="00374341">
            <w:pPr>
              <w:spacing w:before="120" w:after="120"/>
              <w:outlineLvl w:val="2"/>
              <w:rPr>
                <w:ins w:id="11480" w:author="RoboGarden Team" w:date="2020-01-24T00:24:00Z"/>
                <w:rFonts w:ascii="Open Sans Semibold" w:eastAsia="Open Sans" w:hAnsi="Open Sans Semibold" w:cs="Open Sans Semibold"/>
                <w:color w:val="11143F"/>
              </w:rPr>
            </w:pPr>
            <w:r w:rsidRPr="00374341">
              <w:rPr>
                <w:rFonts w:ascii="Open Sans Semibold" w:eastAsia="Open Sans" w:hAnsi="Open Sans Semibold" w:cs="Open Sans Semibold"/>
                <w:color w:val="11143F"/>
              </w:rPr>
              <w:lastRenderedPageBreak/>
              <w:t>Visualization Basic Plots</w:t>
            </w:r>
          </w:p>
          <w:p w14:paraId="7A01D20B" w14:textId="69B95723" w:rsidR="001F7225" w:rsidRPr="001F7225" w:rsidRDefault="001F7225">
            <w:pPr>
              <w:rPr>
                <w:rPrChange w:id="11481" w:author="RoboGarden Team" w:date="2020-01-24T00:25:00Z">
                  <w:rPr>
                    <w:rFonts w:ascii="Open Sans Semibold" w:eastAsia="Open Sans" w:hAnsi="Open Sans Semibold" w:cs="Open Sans Semibold"/>
                    <w:color w:val="11143F"/>
                  </w:rPr>
                </w:rPrChange>
              </w:rPr>
              <w:pPrChange w:id="11482" w:author="Fatemeh Yazdanbakhsh Poodeh" w:date="2020-01-24T00:25:00Z">
                <w:pPr>
                  <w:spacing w:before="120" w:after="120"/>
                  <w:outlineLvl w:val="2"/>
                </w:pPr>
              </w:pPrChange>
            </w:pPr>
            <w:ins w:id="11483" w:author="RoboGarden Team" w:date="2020-01-24T00:24:00Z">
              <w:r w:rsidRPr="001F7225">
                <w:rPr>
                  <w:rPrChange w:id="11484" w:author="RoboGarden Team" w:date="2020-01-24T00:25:00Z">
                    <w:rPr>
                      <w:rFonts w:ascii="Open Sans Semibold" w:eastAsia="Open Sans" w:hAnsi="Open Sans Semibold" w:cs="Open Sans Semibold"/>
                      <w:color w:val="11143F"/>
                    </w:rPr>
                  </w:rPrChange>
                </w:rPr>
                <w:t xml:space="preserve">Click through the carousel to learn more about Visualization of these plots. </w:t>
              </w:r>
            </w:ins>
          </w:p>
        </w:tc>
      </w:tr>
      <w:tr w:rsidR="00374341" w:rsidRPr="00374341" w14:paraId="02724BF0" w14:textId="77777777" w:rsidTr="51235A2F">
        <w:trPr>
          <w:gridAfter w:val="1"/>
          <w:wAfter w:w="9630" w:type="dxa"/>
          <w:cantSplit/>
          <w:trHeight w:val="3789"/>
          <w:trPrChange w:id="11485" w:author="Alexis Handford" w:date="2020-01-22T08:14:00Z">
            <w:trPr>
              <w:gridAfter w:val="1"/>
            </w:trPr>
          </w:trPrChange>
        </w:trPr>
        <w:tc>
          <w:tcPr>
            <w:tcW w:w="270" w:type="dxa"/>
            <w:shd w:val="clear" w:color="auto" w:fill="FAFAFA"/>
            <w:tcPrChange w:id="11486" w:author="Alexis Handford" w:date="2020-01-22T08:14:00Z">
              <w:tcPr>
                <w:tcW w:w="0" w:type="auto"/>
              </w:tcPr>
            </w:tcPrChange>
          </w:tcPr>
          <w:p w14:paraId="6D63079F" w14:textId="77777777" w:rsidR="00374341" w:rsidRPr="00374341" w:rsidRDefault="00374341" w:rsidP="00374341">
            <w:pPr>
              <w:spacing w:before="120" w:after="120"/>
              <w:jc w:val="center"/>
              <w:outlineLvl w:val="2"/>
              <w:rPr>
                <w:rFonts w:ascii="Open Sans" w:eastAsia="Open Sans" w:hAnsi="Open Sans" w:cs="Times New Roman"/>
                <w:color w:val="404040"/>
              </w:rPr>
            </w:pPr>
          </w:p>
        </w:tc>
        <w:tc>
          <w:tcPr>
            <w:tcW w:w="540" w:type="dxa"/>
            <w:shd w:val="clear" w:color="auto" w:fill="FAFAFA"/>
            <w:vAlign w:val="center"/>
            <w:tcPrChange w:id="11487" w:author="Alexis Handford" w:date="2020-01-22T08:14:00Z">
              <w:tcPr>
                <w:tcW w:w="540" w:type="dxa"/>
                <w:shd w:val="clear" w:color="auto" w:fill="FAFAFA"/>
              </w:tcPr>
            </w:tcPrChange>
          </w:tcPr>
          <w:p w14:paraId="0B283F20" w14:textId="77777777" w:rsidR="00374341" w:rsidRPr="00374341" w:rsidRDefault="00374341" w:rsidP="00374341">
            <w:pPr>
              <w:spacing w:before="120" w:after="120"/>
              <w:outlineLvl w:val="2"/>
              <w:rPr>
                <w:rFonts w:ascii="Open Sans" w:eastAsia="Open Sans" w:hAnsi="Open Sans" w:cs="Times New Roman"/>
                <w:color w:val="404040"/>
              </w:rPr>
            </w:pPr>
            <w:r w:rsidRPr="00374341">
              <w:rPr>
                <w:rFonts w:ascii="FontAwesome" w:eastAsia="Open Sans" w:hAnsi="FontAwesome" w:cs="Times New Roman"/>
                <w:color w:val="39407B"/>
                <w:sz w:val="32"/>
                <w:szCs w:val="32"/>
              </w:rPr>
              <w:t></w:t>
            </w:r>
          </w:p>
        </w:tc>
      </w:tr>
    </w:tbl>
    <w:p w14:paraId="7AE4BD9B" w14:textId="77777777" w:rsidR="00485865" w:rsidRDefault="00825A96" w:rsidP="00E263E1">
      <w:pPr>
        <w:pStyle w:val="NoSpacing"/>
        <w:rPr>
          <w:ins w:id="11488" w:author="RoboGarden Team" w:date="2020-02-07T12:04:00Z"/>
        </w:rPr>
      </w:pPr>
      <w:commentRangeStart w:id="11489"/>
      <w:r>
        <w:rPr>
          <w:noProof/>
        </w:rPr>
        <w:drawing>
          <wp:inline distT="0" distB="0" distL="0" distR="0" wp14:anchorId="1363DC25" wp14:editId="32953725">
            <wp:extent cx="5511800" cy="2820670"/>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511800" cy="2820670"/>
                    </a:xfrm>
                    <a:prstGeom prst="rect">
                      <a:avLst/>
                    </a:prstGeom>
                    <a:noFill/>
                    <a:ln>
                      <a:noFill/>
                    </a:ln>
                  </pic:spPr>
                </pic:pic>
              </a:graphicData>
            </a:graphic>
          </wp:inline>
        </w:drawing>
      </w:r>
      <w:commentRangeEnd w:id="11489"/>
      <w:ins w:id="11490" w:author="RoboGarden Team" w:date="2020-02-07T12:04:00Z">
        <w:r w:rsidR="00485865">
          <w:rPr>
            <w:color w:val="404040"/>
          </w:rPr>
          <w:t xml:space="preserve">Citation: RoboGarden Course Resources </w:t>
        </w:r>
        <w:r w:rsidR="00485865" w:rsidRPr="00E06DF7">
          <w:t>Copyright 2019</w:t>
        </w:r>
      </w:ins>
    </w:p>
    <w:tbl>
      <w:tblPr>
        <w:tblStyle w:val="TableGrid8"/>
        <w:tblW w:w="10440" w:type="dxa"/>
        <w:tblInd w:w="-5" w:type="dxa"/>
        <w:tblBorders>
          <w:top w:val="single" w:sz="4" w:space="0" w:color="DBDBDB"/>
          <w:left w:val="single" w:sz="4" w:space="0" w:color="DBDBDB"/>
          <w:bottom w:val="single" w:sz="4" w:space="0" w:color="DBDBDB"/>
          <w:right w:val="single" w:sz="4" w:space="0" w:color="DBDBDB"/>
          <w:insideH w:val="none" w:sz="0" w:space="0" w:color="auto"/>
          <w:insideV w:val="none" w:sz="0" w:space="0" w:color="auto"/>
        </w:tblBorders>
        <w:tblLayout w:type="fixed"/>
        <w:tblCellMar>
          <w:left w:w="115" w:type="dxa"/>
          <w:right w:w="115" w:type="dxa"/>
        </w:tblCellMar>
        <w:tblLook w:val="04A0" w:firstRow="1" w:lastRow="0" w:firstColumn="1" w:lastColumn="0" w:noHBand="0" w:noVBand="1"/>
        <w:tblPrChange w:id="11491" w:author="Alexis Handford" w:date="2020-01-22T08:14:00Z">
          <w:tblPr>
            <w:tblStyle w:val="TableGrid8"/>
            <w:tblW w:w="10440" w:type="dxa"/>
            <w:tblInd w:w="-5" w:type="dxa"/>
            <w:tblBorders>
              <w:top w:val="single" w:sz="4" w:space="0" w:color="DBDBDB"/>
              <w:left w:val="single" w:sz="4" w:space="0" w:color="DBDBDB"/>
              <w:bottom w:val="single" w:sz="4" w:space="0" w:color="DBDBDB"/>
              <w:right w:val="single" w:sz="4" w:space="0" w:color="DBDBDB"/>
              <w:insideH w:val="none" w:sz="0" w:space="0" w:color="auto"/>
              <w:insideV w:val="none" w:sz="0" w:space="0" w:color="auto"/>
            </w:tblBorders>
            <w:tblLayout w:type="fixed"/>
            <w:tblCellMar>
              <w:left w:w="115" w:type="dxa"/>
              <w:right w:w="115" w:type="dxa"/>
            </w:tblCellMar>
            <w:tblLook w:val="04A0" w:firstRow="1" w:lastRow="0" w:firstColumn="1" w:lastColumn="0" w:noHBand="0" w:noVBand="1"/>
          </w:tblPr>
        </w:tblPrChange>
      </w:tblPr>
      <w:tblGrid>
        <w:gridCol w:w="4714"/>
        <w:gridCol w:w="399"/>
        <w:gridCol w:w="4714"/>
        <w:gridCol w:w="353"/>
        <w:gridCol w:w="260"/>
        <w:tblGridChange w:id="11492">
          <w:tblGrid>
            <w:gridCol w:w="360"/>
            <w:gridCol w:w="360"/>
            <w:gridCol w:w="360"/>
            <w:gridCol w:w="360"/>
            <w:gridCol w:w="360"/>
          </w:tblGrid>
        </w:tblGridChange>
      </w:tblGrid>
      <w:tr w:rsidR="00374341" w:rsidRPr="00374341" w14:paraId="22220949" w14:textId="77777777" w:rsidTr="51235A2F">
        <w:trPr>
          <w:gridAfter w:val="2"/>
          <w:wAfter w:w="720" w:type="dxa"/>
          <w:cantSplit/>
          <w:trHeight w:val="3789"/>
          <w:trPrChange w:id="11493" w:author="Alexis Handford" w:date="2020-01-22T08:14:00Z">
            <w:trPr>
              <w:gridAfter w:val="2"/>
            </w:trPr>
          </w:trPrChange>
        </w:trPr>
        <w:tc>
          <w:tcPr>
            <w:tcW w:w="8910" w:type="dxa"/>
            <w:shd w:val="clear" w:color="auto" w:fill="FAFAFA"/>
            <w:vAlign w:val="center"/>
            <w:tcPrChange w:id="11494" w:author="Alexis Handford" w:date="2020-01-22T08:14:00Z">
              <w:tcPr>
                <w:tcW w:w="8910" w:type="dxa"/>
                <w:shd w:val="clear" w:color="auto" w:fill="FAFAFA"/>
              </w:tcPr>
            </w:tcPrChange>
          </w:tcPr>
          <w:p w14:paraId="220A5285" w14:textId="344AD2E1" w:rsidR="00374341" w:rsidRPr="00374341" w:rsidRDefault="00825A96">
            <w:pPr>
              <w:spacing w:before="120" w:after="120"/>
              <w:rPr>
                <w:rFonts w:ascii="Open Sans" w:eastAsia="Open Sans" w:hAnsi="Open Sans" w:cs="Times New Roman"/>
                <w:color w:val="404040"/>
              </w:rPr>
              <w:pPrChange w:id="11495" w:author="Fatemeh Yazdanbakhsh Poodeh" w:date="2020-02-07T12:04:00Z">
                <w:pPr>
                  <w:spacing w:before="120" w:after="120"/>
                  <w:jc w:val="center"/>
                </w:pPr>
              </w:pPrChange>
            </w:pPr>
            <w:del w:id="11496" w:author="RoboGarden Team" w:date="2020-02-07T12:04:00Z">
              <w:r w:rsidDel="00485865">
                <w:rPr>
                  <w:rStyle w:val="CommentReference"/>
                </w:rPr>
                <w:lastRenderedPageBreak/>
                <w:commentReference w:id="11489"/>
              </w:r>
            </w:del>
          </w:p>
        </w:tc>
        <w:tc>
          <w:tcPr>
            <w:tcW w:w="450" w:type="dxa"/>
            <w:shd w:val="clear" w:color="auto" w:fill="FAFAFA"/>
            <w:vAlign w:val="center"/>
            <w:tcPrChange w:id="11497" w:author="Alexis Handford" w:date="2020-01-22T08:14:00Z">
              <w:tcPr>
                <w:tcW w:w="450" w:type="dxa"/>
                <w:shd w:val="clear" w:color="auto" w:fill="FAFAFA"/>
              </w:tcPr>
            </w:tcPrChange>
          </w:tcPr>
          <w:p w14:paraId="39DD08B1" w14:textId="77777777" w:rsidR="00FD73BA" w:rsidRDefault="00FD73BA" w:rsidP="00485865">
            <w:pPr>
              <w:spacing w:before="120" w:after="120"/>
              <w:jc w:val="right"/>
              <w:outlineLvl w:val="2"/>
              <w:rPr>
                <w:ins w:id="11498" w:author="RoboGarden Team" w:date="2020-01-23T18:55:00Z"/>
                <w:rFonts w:ascii="FontAwesome" w:eastAsia="Open Sans" w:hAnsi="FontAwesome" w:cs="Times New Roman"/>
                <w:color w:val="39407B"/>
                <w:sz w:val="32"/>
                <w:szCs w:val="32"/>
              </w:rPr>
            </w:pPr>
          </w:p>
          <w:p w14:paraId="010C6C05" w14:textId="77777777" w:rsidR="00374341" w:rsidRPr="00374341" w:rsidRDefault="00374341" w:rsidP="00485865">
            <w:pPr>
              <w:spacing w:before="120" w:after="120"/>
              <w:jc w:val="right"/>
              <w:outlineLvl w:val="2"/>
              <w:rPr>
                <w:rFonts w:ascii="Open Sans" w:eastAsia="Open Sans" w:hAnsi="Open Sans" w:cs="Times New Roman"/>
                <w:color w:val="404040"/>
              </w:rPr>
            </w:pPr>
            <w:r w:rsidRPr="00374341">
              <w:rPr>
                <w:rFonts w:ascii="FontAwesome" w:eastAsia="Open Sans" w:hAnsi="FontAwesome" w:cs="Times New Roman"/>
                <w:color w:val="39407B"/>
                <w:sz w:val="32"/>
                <w:szCs w:val="32"/>
              </w:rPr>
              <w:t></w:t>
            </w:r>
          </w:p>
        </w:tc>
        <w:tc>
          <w:tcPr>
            <w:tcW w:w="270" w:type="dxa"/>
            <w:shd w:val="clear" w:color="auto" w:fill="FAFAFA"/>
            <w:tcPrChange w:id="11499" w:author="Alexis Handford" w:date="2020-01-22T08:14:00Z">
              <w:tcPr>
                <w:tcW w:w="0" w:type="auto"/>
              </w:tcPr>
            </w:tcPrChange>
          </w:tcPr>
          <w:p w14:paraId="5498BC07" w14:textId="77777777" w:rsidR="00374341" w:rsidRPr="00374341" w:rsidRDefault="00374341" w:rsidP="00485865">
            <w:pPr>
              <w:spacing w:before="120" w:after="120"/>
              <w:jc w:val="center"/>
              <w:outlineLvl w:val="2"/>
              <w:rPr>
                <w:rFonts w:ascii="Open Sans" w:eastAsia="Open Sans" w:hAnsi="Open Sans" w:cs="Times New Roman"/>
                <w:color w:val="404040"/>
              </w:rPr>
            </w:pPr>
          </w:p>
        </w:tc>
      </w:tr>
      <w:tr w:rsidR="00374341" w:rsidRPr="00374341" w14:paraId="29168609" w14:textId="77777777" w:rsidTr="51235A2F">
        <w:trPr>
          <w:cantSplit/>
          <w:trHeight w:val="74"/>
        </w:trPr>
        <w:tc>
          <w:tcPr>
            <w:tcW w:w="10438" w:type="dxa"/>
            <w:gridSpan w:val="5"/>
            <w:shd w:val="clear" w:color="auto" w:fill="FAFAFA"/>
            <w:tcPrChange w:id="11500" w:author="Alicia Romero Lopez" w:date="2020-01-31T09:48:00Z">
              <w:tcPr>
                <w:tcW w:w="10438" w:type="dxa"/>
                <w:gridSpan w:val="5"/>
                <w:shd w:val="clear" w:color="auto" w:fill="FAFAFA"/>
              </w:tcPr>
            </w:tcPrChange>
          </w:tcPr>
          <w:p w14:paraId="75D7EAA2" w14:textId="77777777" w:rsidR="00374341" w:rsidRPr="00374341" w:rsidRDefault="00374341" w:rsidP="00485865">
            <w:pPr>
              <w:spacing w:before="120" w:after="120"/>
              <w:jc w:val="both"/>
              <w:outlineLvl w:val="2"/>
              <w:rPr>
                <w:rFonts w:ascii="Open Sans Semibold" w:eastAsia="Open Sans" w:hAnsi="Open Sans Semibold" w:cs="Open Sans Semibold"/>
                <w:color w:val="11143F"/>
              </w:rPr>
            </w:pPr>
            <w:r w:rsidRPr="00374341">
              <w:rPr>
                <w:rFonts w:ascii="Open Sans Semibold" w:eastAsia="Open Sans" w:hAnsi="Open Sans Semibold" w:cs="Open Sans Semibold"/>
                <w:color w:val="11143F"/>
              </w:rPr>
              <w:t>Line Plots</w:t>
            </w:r>
          </w:p>
          <w:p w14:paraId="77514EBF" w14:textId="77777777" w:rsidR="00374341" w:rsidRPr="00374341" w:rsidRDefault="00374341" w:rsidP="00485865">
            <w:pPr>
              <w:spacing w:before="120" w:after="120"/>
              <w:jc w:val="both"/>
              <w:outlineLvl w:val="2"/>
              <w:rPr>
                <w:rFonts w:ascii="Open Sans" w:eastAsia="Open Sans" w:hAnsi="Open Sans" w:cs="Times New Roman"/>
                <w:color w:val="404040"/>
              </w:rPr>
            </w:pPr>
            <w:r w:rsidRPr="00374341">
              <w:rPr>
                <w:rFonts w:ascii="Open Sans" w:eastAsia="Open Sans" w:hAnsi="Open Sans" w:cs="Times New Roman"/>
                <w:color w:val="404040"/>
              </w:rPr>
              <w:t xml:space="preserve">The method plt.plot(x,y) is used to plot a line graph with the given data in arrays x and y as the axes values. </w:t>
            </w:r>
          </w:p>
          <w:p w14:paraId="0546FCF0" w14:textId="77777777" w:rsidR="00374341" w:rsidRPr="00374341" w:rsidRDefault="00374341" w:rsidP="00374341">
            <w:pPr>
              <w:spacing w:before="120" w:after="120"/>
              <w:jc w:val="both"/>
              <w:outlineLvl w:val="2"/>
              <w:rPr>
                <w:rFonts w:ascii="Open Sans" w:eastAsia="Open Sans" w:hAnsi="Open Sans" w:cs="Times New Roman"/>
                <w:color w:val="404040"/>
              </w:rPr>
            </w:pPr>
            <w:r w:rsidRPr="00374341">
              <w:rPr>
                <w:rFonts w:ascii="Open Sans" w:eastAsia="Open Sans" w:hAnsi="Open Sans" w:cs="Times New Roman"/>
                <w:color w:val="404040"/>
              </w:rPr>
              <w:t>To display the figure, call the method plt.show() at the end.</w:t>
            </w:r>
          </w:p>
          <w:p w14:paraId="0F6226EE" w14:textId="77777777" w:rsidR="00374341" w:rsidRPr="00374341" w:rsidRDefault="00374341" w:rsidP="00374341">
            <w:pPr>
              <w:shd w:val="clear" w:color="auto" w:fill="BFBFBF"/>
              <w:spacing w:before="120" w:after="120"/>
              <w:jc w:val="both"/>
              <w:outlineLvl w:val="2"/>
              <w:rPr>
                <w:rFonts w:ascii="Consolas" w:eastAsia="Open Sans" w:hAnsi="Consolas" w:cs="Consolas"/>
                <w:color w:val="404040"/>
              </w:rPr>
            </w:pPr>
            <w:r w:rsidRPr="00374341">
              <w:rPr>
                <w:rFonts w:ascii="Consolas" w:eastAsia="Open Sans" w:hAnsi="Consolas" w:cs="Consolas"/>
                <w:color w:val="404040"/>
              </w:rPr>
              <w:t>import matplotlib.pyplot as plt</w:t>
            </w:r>
          </w:p>
          <w:p w14:paraId="437C4497" w14:textId="77777777" w:rsidR="00374341" w:rsidRPr="00374341" w:rsidRDefault="00374341" w:rsidP="00374341">
            <w:pPr>
              <w:shd w:val="clear" w:color="auto" w:fill="BFBFBF"/>
              <w:spacing w:before="120" w:after="120"/>
              <w:jc w:val="both"/>
              <w:outlineLvl w:val="2"/>
              <w:rPr>
                <w:rFonts w:ascii="Consolas" w:eastAsia="Open Sans" w:hAnsi="Consolas" w:cs="Consolas"/>
                <w:color w:val="404040"/>
              </w:rPr>
            </w:pPr>
            <w:r w:rsidRPr="00374341">
              <w:rPr>
                <w:rFonts w:ascii="Consolas" w:eastAsia="Open Sans" w:hAnsi="Consolas" w:cs="Consolas"/>
                <w:color w:val="404040"/>
              </w:rPr>
              <w:t>x=[1,2,3,4,5,6]</w:t>
            </w:r>
          </w:p>
          <w:p w14:paraId="11601D50" w14:textId="77777777" w:rsidR="00374341" w:rsidRPr="00374341" w:rsidRDefault="00374341" w:rsidP="00374341">
            <w:pPr>
              <w:shd w:val="clear" w:color="auto" w:fill="BFBFBF"/>
              <w:spacing w:before="120" w:after="120"/>
              <w:jc w:val="both"/>
              <w:outlineLvl w:val="2"/>
              <w:rPr>
                <w:rFonts w:ascii="Consolas" w:eastAsia="Open Sans" w:hAnsi="Consolas" w:cs="Consolas"/>
                <w:color w:val="404040"/>
              </w:rPr>
            </w:pPr>
            <w:r w:rsidRPr="00374341">
              <w:rPr>
                <w:rFonts w:ascii="Consolas" w:eastAsia="Open Sans" w:hAnsi="Consolas" w:cs="Consolas"/>
                <w:color w:val="404040"/>
              </w:rPr>
              <w:t>y=[7,4,2,3,8,1]</w:t>
            </w:r>
          </w:p>
          <w:p w14:paraId="2F515257" w14:textId="77777777" w:rsidR="00374341" w:rsidRPr="00374341" w:rsidRDefault="00374341" w:rsidP="00374341">
            <w:pPr>
              <w:shd w:val="clear" w:color="auto" w:fill="BFBFBF"/>
              <w:spacing w:before="120" w:after="120"/>
              <w:jc w:val="both"/>
              <w:outlineLvl w:val="2"/>
              <w:rPr>
                <w:rFonts w:ascii="Consolas" w:eastAsia="Open Sans" w:hAnsi="Consolas" w:cs="Consolas"/>
                <w:color w:val="404040"/>
              </w:rPr>
            </w:pPr>
            <w:r w:rsidRPr="00374341">
              <w:rPr>
                <w:rFonts w:ascii="Consolas" w:eastAsia="Open Sans" w:hAnsi="Consolas" w:cs="Consolas"/>
                <w:color w:val="404040"/>
              </w:rPr>
              <w:t>plt.plot(x, y)</w:t>
            </w:r>
          </w:p>
          <w:p w14:paraId="5DD0A9FF" w14:textId="77777777" w:rsidR="00374341" w:rsidRPr="00374341" w:rsidRDefault="00374341" w:rsidP="00374341">
            <w:pPr>
              <w:shd w:val="clear" w:color="auto" w:fill="BFBFBF"/>
              <w:spacing w:before="120" w:after="120"/>
              <w:outlineLvl w:val="2"/>
              <w:rPr>
                <w:rFonts w:ascii="Open Sans" w:eastAsia="Open Sans" w:hAnsi="Open Sans" w:cs="Times New Roman"/>
                <w:color w:val="404040"/>
              </w:rPr>
            </w:pPr>
            <w:r w:rsidRPr="00374341">
              <w:rPr>
                <w:rFonts w:ascii="Consolas" w:eastAsia="Open Sans" w:hAnsi="Consolas" w:cs="Consolas"/>
                <w:color w:val="404040"/>
              </w:rPr>
              <w:t>plt.show()</w:t>
            </w:r>
          </w:p>
        </w:tc>
      </w:tr>
      <w:tr w:rsidR="00374341" w:rsidRPr="00374341" w14:paraId="6FC3834B" w14:textId="77777777" w:rsidTr="51235A2F">
        <w:trPr>
          <w:cantSplit/>
          <w:trHeight w:val="792"/>
        </w:trPr>
        <w:tc>
          <w:tcPr>
            <w:tcW w:w="270" w:type="dxa"/>
            <w:shd w:val="clear" w:color="auto" w:fill="FAFAFA"/>
            <w:tcPrChange w:id="11501" w:author="Alexis Handford" w:date="2020-01-22T08:14:00Z">
              <w:tcPr>
                <w:tcW w:w="0" w:type="auto"/>
              </w:tcPr>
            </w:tcPrChange>
          </w:tcPr>
          <w:p w14:paraId="6020DE69" w14:textId="77777777" w:rsidR="00374341" w:rsidRPr="00374341" w:rsidRDefault="00374341" w:rsidP="00374341">
            <w:pPr>
              <w:spacing w:before="120" w:after="120"/>
              <w:jc w:val="center"/>
              <w:outlineLvl w:val="2"/>
              <w:rPr>
                <w:rFonts w:ascii="Open Sans" w:eastAsia="Open Sans" w:hAnsi="Open Sans" w:cs="Times New Roman"/>
                <w:color w:val="404040"/>
              </w:rPr>
            </w:pPr>
          </w:p>
        </w:tc>
        <w:tc>
          <w:tcPr>
            <w:tcW w:w="540" w:type="dxa"/>
            <w:shd w:val="clear" w:color="auto" w:fill="FAFAFA"/>
            <w:tcPrChange w:id="11502" w:author="Alexis Handford" w:date="2020-01-22T08:14:00Z">
              <w:tcPr>
                <w:tcW w:w="0" w:type="auto"/>
              </w:tcPr>
            </w:tcPrChange>
          </w:tcPr>
          <w:p w14:paraId="6801457F" w14:textId="77777777" w:rsidR="00374341" w:rsidRPr="00374341" w:rsidRDefault="00374341" w:rsidP="00374341">
            <w:pPr>
              <w:spacing w:before="120" w:after="120"/>
              <w:jc w:val="center"/>
              <w:outlineLvl w:val="2"/>
              <w:rPr>
                <w:rFonts w:ascii="Open Sans" w:eastAsia="Open Sans" w:hAnsi="Open Sans" w:cs="Times New Roman"/>
                <w:color w:val="404040"/>
              </w:rPr>
            </w:pPr>
          </w:p>
        </w:tc>
        <w:tc>
          <w:tcPr>
            <w:tcW w:w="8910" w:type="dxa"/>
            <w:shd w:val="clear" w:color="auto" w:fill="FAFAFA"/>
            <w:vAlign w:val="center"/>
            <w:tcPrChange w:id="11503" w:author="Alexis Handford" w:date="2020-01-22T08:14:00Z">
              <w:tcPr>
                <w:tcW w:w="8910" w:type="dxa"/>
                <w:shd w:val="clear" w:color="auto" w:fill="FAFAFA"/>
              </w:tcPr>
            </w:tcPrChange>
          </w:tcPr>
          <w:p w14:paraId="13D413CC" w14:textId="77777777" w:rsidR="00374341" w:rsidRPr="00374341" w:rsidRDefault="00374341" w:rsidP="00374341">
            <w:pPr>
              <w:spacing w:before="120" w:after="120"/>
              <w:jc w:val="center"/>
              <w:outlineLvl w:val="2"/>
              <w:rPr>
                <w:rFonts w:ascii="Open Sans" w:eastAsia="Open Sans" w:hAnsi="Open Sans" w:cs="Times New Roman"/>
                <w:color w:val="404040"/>
              </w:rPr>
            </w:pPr>
            <w:r w:rsidRPr="00374341">
              <w:rPr>
                <w:rFonts w:ascii="FontAwesome" w:eastAsia="Open Sans" w:hAnsi="FontAwesome" w:cs="Times New Roman"/>
                <w:color w:val="595959"/>
                <w:sz w:val="18"/>
                <w:szCs w:val="18"/>
              </w:rPr>
              <w:t></w:t>
            </w:r>
            <w:r w:rsidRPr="00374341">
              <w:rPr>
                <w:rFonts w:ascii="FontAwesome" w:eastAsia="Open Sans" w:hAnsi="FontAwesome" w:cs="Times New Roman"/>
                <w:color w:val="404040"/>
                <w:sz w:val="18"/>
                <w:szCs w:val="18"/>
              </w:rPr>
              <w:t xml:space="preserve">   </w:t>
            </w:r>
            <w:r w:rsidRPr="00374341">
              <w:rPr>
                <w:rFonts w:ascii="FontAwesome" w:eastAsia="Open Sans" w:hAnsi="FontAwesome" w:cs="Times New Roman"/>
                <w:color w:val="BBBBBB"/>
                <w:sz w:val="18"/>
                <w:szCs w:val="18"/>
              </w:rPr>
              <w:t>   </w:t>
            </w:r>
          </w:p>
        </w:tc>
        <w:tc>
          <w:tcPr>
            <w:tcW w:w="450" w:type="dxa"/>
            <w:shd w:val="clear" w:color="auto" w:fill="FAFAFA"/>
            <w:tcPrChange w:id="11504" w:author="Alexis Handford" w:date="2020-01-22T08:14:00Z">
              <w:tcPr>
                <w:tcW w:w="0" w:type="auto"/>
              </w:tcPr>
            </w:tcPrChange>
          </w:tcPr>
          <w:p w14:paraId="4A0839D9" w14:textId="77777777" w:rsidR="00374341" w:rsidRPr="00374341" w:rsidRDefault="00374341" w:rsidP="00374341">
            <w:pPr>
              <w:spacing w:before="120" w:after="120"/>
              <w:jc w:val="center"/>
              <w:outlineLvl w:val="2"/>
              <w:rPr>
                <w:rFonts w:ascii="Open Sans" w:eastAsia="Open Sans" w:hAnsi="Open Sans" w:cs="Times New Roman"/>
                <w:color w:val="404040"/>
              </w:rPr>
            </w:pPr>
          </w:p>
        </w:tc>
        <w:tc>
          <w:tcPr>
            <w:tcW w:w="270" w:type="dxa"/>
            <w:shd w:val="clear" w:color="auto" w:fill="FAFAFA"/>
            <w:tcPrChange w:id="11505" w:author="Alexis Handford" w:date="2020-01-22T08:14:00Z">
              <w:tcPr>
                <w:tcW w:w="0" w:type="auto"/>
              </w:tcPr>
            </w:tcPrChange>
          </w:tcPr>
          <w:p w14:paraId="38A01146" w14:textId="77777777" w:rsidR="00374341" w:rsidRPr="00374341" w:rsidRDefault="00374341" w:rsidP="00374341">
            <w:pPr>
              <w:spacing w:before="120" w:after="120"/>
              <w:jc w:val="center"/>
              <w:outlineLvl w:val="2"/>
              <w:rPr>
                <w:rFonts w:ascii="Open Sans" w:eastAsia="Open Sans" w:hAnsi="Open Sans" w:cs="Times New Roman"/>
                <w:color w:val="404040"/>
              </w:rPr>
            </w:pPr>
          </w:p>
        </w:tc>
      </w:tr>
    </w:tbl>
    <w:p w14:paraId="3A90BE6C" w14:textId="77777777" w:rsidR="00374341" w:rsidRPr="00374341" w:rsidRDefault="00374341" w:rsidP="00374341">
      <w:pPr>
        <w:spacing w:before="120" w:after="120"/>
        <w:rPr>
          <w:rFonts w:ascii="Open Sans" w:eastAsia="Open Sans" w:hAnsi="Open Sans" w:cs="Times New Roman"/>
          <w:color w:val="404040"/>
        </w:rPr>
      </w:pPr>
      <w:commentRangeStart w:id="11506"/>
      <w:commentRangeStart w:id="11507"/>
      <w:commentRangeEnd w:id="11506"/>
      <w:r>
        <w:rPr>
          <w:rStyle w:val="CommentReference"/>
        </w:rPr>
        <w:commentReference w:id="11506"/>
      </w:r>
      <w:commentRangeEnd w:id="11507"/>
      <w:r w:rsidR="001F7225">
        <w:rPr>
          <w:rStyle w:val="CommentReference"/>
          <w:color w:val="404040"/>
        </w:rPr>
        <w:commentReference w:id="11507"/>
      </w:r>
    </w:p>
    <w:tbl>
      <w:tblPr>
        <w:tblStyle w:val="TableGrid8"/>
        <w:tblW w:w="10435" w:type="dxa"/>
        <w:tblLayout w:type="fixed"/>
        <w:tblCellMar>
          <w:left w:w="115" w:type="dxa"/>
          <w:right w:w="115" w:type="dxa"/>
        </w:tblCellMar>
        <w:tblLook w:val="04A0" w:firstRow="1" w:lastRow="0" w:firstColumn="1" w:lastColumn="0" w:noHBand="0" w:noVBand="1"/>
      </w:tblPr>
      <w:tblGrid>
        <w:gridCol w:w="445"/>
        <w:gridCol w:w="4937"/>
        <w:gridCol w:w="5053"/>
        <w:tblGridChange w:id="11508">
          <w:tblGrid>
            <w:gridCol w:w="360"/>
            <w:gridCol w:w="85"/>
            <w:gridCol w:w="275"/>
            <w:gridCol w:w="360"/>
            <w:gridCol w:w="4302"/>
            <w:gridCol w:w="5053"/>
          </w:tblGrid>
        </w:tblGridChange>
      </w:tblGrid>
      <w:tr w:rsidR="00374341" w:rsidRPr="00374341" w14:paraId="2C80FF4E" w14:textId="77777777" w:rsidTr="51235A2F">
        <w:trPr>
          <w:trHeight w:val="566"/>
        </w:trPr>
        <w:tc>
          <w:tcPr>
            <w:tcW w:w="445" w:type="dxa"/>
            <w:shd w:val="clear" w:color="auto" w:fill="39407B"/>
          </w:tcPr>
          <w:p w14:paraId="5DE5F78B" w14:textId="77777777" w:rsidR="00374341" w:rsidRPr="00374341" w:rsidRDefault="00374341" w:rsidP="00374341">
            <w:pPr>
              <w:spacing w:before="120" w:after="120"/>
              <w:jc w:val="center"/>
              <w:rPr>
                <w:rFonts w:ascii="Open Sans" w:eastAsia="Open Sans" w:hAnsi="Open Sans" w:cs="Times New Roman"/>
                <w:b/>
                <w:bCs/>
                <w:color w:val="FFFFFF"/>
              </w:rPr>
            </w:pPr>
            <w:r w:rsidRPr="00374341">
              <w:rPr>
                <w:rFonts w:ascii="Open Sans" w:eastAsia="Open Sans" w:hAnsi="Open Sans" w:cs="Times New Roman"/>
                <w:b/>
                <w:bCs/>
                <w:color w:val="FFFFFF"/>
              </w:rPr>
              <w:t>#</w:t>
            </w:r>
          </w:p>
        </w:tc>
        <w:tc>
          <w:tcPr>
            <w:tcW w:w="4937" w:type="dxa"/>
            <w:shd w:val="clear" w:color="auto" w:fill="39407B"/>
          </w:tcPr>
          <w:p w14:paraId="5A56862E" w14:textId="77777777" w:rsidR="00374341" w:rsidRPr="00374341" w:rsidRDefault="00374341" w:rsidP="00374341">
            <w:pPr>
              <w:spacing w:before="120" w:after="120"/>
              <w:rPr>
                <w:rFonts w:ascii="Open Sans" w:eastAsia="Open Sans" w:hAnsi="Open Sans" w:cs="Times New Roman"/>
                <w:b/>
                <w:bCs/>
                <w:color w:val="FFFFFF"/>
              </w:rPr>
            </w:pPr>
            <w:r w:rsidRPr="00374341">
              <w:rPr>
                <w:rFonts w:ascii="Open Sans" w:eastAsia="Open Sans" w:hAnsi="Open Sans" w:cs="Times New Roman"/>
                <w:b/>
                <w:bCs/>
                <w:color w:val="FFFFFF"/>
              </w:rPr>
              <w:t>Image Description</w:t>
            </w:r>
          </w:p>
        </w:tc>
        <w:tc>
          <w:tcPr>
            <w:tcW w:w="5053" w:type="dxa"/>
            <w:shd w:val="clear" w:color="auto" w:fill="39407B"/>
          </w:tcPr>
          <w:p w14:paraId="44668820" w14:textId="77777777" w:rsidR="00374341" w:rsidRPr="00374341" w:rsidRDefault="00374341" w:rsidP="00374341">
            <w:pPr>
              <w:spacing w:before="120" w:after="120"/>
              <w:rPr>
                <w:rFonts w:ascii="Open Sans" w:eastAsia="Open Sans" w:hAnsi="Open Sans" w:cs="Times New Roman"/>
                <w:b/>
                <w:bCs/>
                <w:color w:val="FFFFFF"/>
              </w:rPr>
            </w:pPr>
            <w:r w:rsidRPr="00374341">
              <w:rPr>
                <w:rFonts w:ascii="Open Sans" w:eastAsia="Open Sans" w:hAnsi="Open Sans" w:cs="Times New Roman"/>
                <w:b/>
                <w:bCs/>
                <w:color w:val="FFFFFF"/>
              </w:rPr>
              <w:t>Image</w:t>
            </w:r>
          </w:p>
        </w:tc>
      </w:tr>
      <w:tr w:rsidR="00374341" w:rsidRPr="00374341" w14:paraId="309CBAE5" w14:textId="77777777" w:rsidTr="51235A2F">
        <w:tblPrEx>
          <w:tblW w:w="10435" w:type="dxa"/>
          <w:tblLayout w:type="fixed"/>
          <w:tblCellMar>
            <w:left w:w="115" w:type="dxa"/>
            <w:right w:w="115" w:type="dxa"/>
          </w:tblCellMar>
          <w:tblPrExChange w:id="11509" w:author="Alicia Romero Lopez" w:date="2020-01-31T09:48:00Z">
            <w:tblPrEx>
              <w:tblW w:w="10435" w:type="dxa"/>
              <w:tblLayout w:type="fixed"/>
              <w:tblCellMar>
                <w:left w:w="115" w:type="dxa"/>
                <w:right w:w="115" w:type="dxa"/>
              </w:tblCellMar>
            </w:tblPrEx>
          </w:tblPrExChange>
        </w:tblPrEx>
        <w:trPr>
          <w:trPrChange w:id="11510" w:author="Alicia Romero Lopez" w:date="2020-01-31T09:48:00Z">
            <w:trPr>
              <w:gridAfter w:val="0"/>
            </w:trPr>
          </w:trPrChange>
        </w:trPr>
        <w:tc>
          <w:tcPr>
            <w:tcW w:w="445" w:type="dxa"/>
            <w:vAlign w:val="center"/>
            <w:tcPrChange w:id="11511" w:author="Alicia Romero Lopez" w:date="2020-01-31T09:48:00Z">
              <w:tcPr>
                <w:tcW w:w="445" w:type="dxa"/>
              </w:tcPr>
            </w:tcPrChange>
          </w:tcPr>
          <w:p w14:paraId="6BCF1858" w14:textId="77777777" w:rsidR="00374341" w:rsidRPr="00374341" w:rsidRDefault="00374341" w:rsidP="00374341">
            <w:pPr>
              <w:numPr>
                <w:ilvl w:val="0"/>
                <w:numId w:val="55"/>
              </w:numPr>
              <w:spacing w:before="120" w:after="120"/>
              <w:contextualSpacing/>
              <w:rPr>
                <w:rFonts w:ascii="Open Sans" w:eastAsia="Open Sans" w:hAnsi="Open Sans" w:cs="Times New Roman"/>
                <w:color w:val="404040"/>
              </w:rPr>
            </w:pPr>
          </w:p>
        </w:tc>
        <w:tc>
          <w:tcPr>
            <w:tcW w:w="4937" w:type="dxa"/>
            <w:vAlign w:val="center"/>
            <w:tcPrChange w:id="11512" w:author="Alicia Romero Lopez" w:date="2020-01-31T09:48:00Z">
              <w:tcPr>
                <w:tcW w:w="4937" w:type="dxa"/>
                <w:gridSpan w:val="2"/>
              </w:tcPr>
            </w:tcPrChange>
          </w:tcPr>
          <w:p w14:paraId="02E5CCFA" w14:textId="77777777" w:rsidR="00374341" w:rsidRPr="00374341" w:rsidRDefault="00374341" w:rsidP="00374341">
            <w:pPr>
              <w:spacing w:before="120" w:after="120"/>
              <w:jc w:val="both"/>
              <w:outlineLvl w:val="2"/>
              <w:rPr>
                <w:rFonts w:ascii="Open Sans Semibold" w:eastAsia="Open Sans" w:hAnsi="Open Sans Semibold" w:cs="Open Sans Semibold"/>
                <w:color w:val="11143F"/>
              </w:rPr>
            </w:pPr>
            <w:r w:rsidRPr="00374341">
              <w:rPr>
                <w:rFonts w:ascii="Open Sans Semibold" w:eastAsia="Open Sans" w:hAnsi="Open Sans Semibold" w:cs="Open Sans Semibold"/>
                <w:color w:val="11143F"/>
              </w:rPr>
              <w:t>Line Plots</w:t>
            </w:r>
          </w:p>
          <w:p w14:paraId="44F5409A" w14:textId="77777777" w:rsidR="00374341" w:rsidRPr="00374341" w:rsidRDefault="00374341" w:rsidP="00374341">
            <w:pPr>
              <w:spacing w:before="120" w:after="120"/>
              <w:jc w:val="both"/>
              <w:outlineLvl w:val="2"/>
              <w:rPr>
                <w:rFonts w:ascii="Open Sans" w:eastAsia="Open Sans" w:hAnsi="Open Sans" w:cs="Times New Roman"/>
                <w:color w:val="404040"/>
              </w:rPr>
            </w:pPr>
            <w:r w:rsidRPr="00374341">
              <w:rPr>
                <w:rFonts w:ascii="Open Sans" w:eastAsia="Open Sans" w:hAnsi="Open Sans" w:cs="Times New Roman"/>
                <w:color w:val="404040"/>
              </w:rPr>
              <w:t xml:space="preserve">The method plt.plot(x,y) is used to plot a line graph with the given data in arrays x and y as the axes values. </w:t>
            </w:r>
          </w:p>
          <w:p w14:paraId="0FBC2D1E" w14:textId="77777777" w:rsidR="00374341" w:rsidRPr="00374341" w:rsidRDefault="00374341" w:rsidP="00374341">
            <w:pPr>
              <w:spacing w:before="120" w:after="120"/>
              <w:jc w:val="both"/>
              <w:outlineLvl w:val="2"/>
              <w:rPr>
                <w:rFonts w:ascii="Open Sans" w:eastAsia="Open Sans" w:hAnsi="Open Sans" w:cs="Times New Roman"/>
                <w:color w:val="404040"/>
              </w:rPr>
            </w:pPr>
            <w:r w:rsidRPr="00374341">
              <w:rPr>
                <w:rFonts w:ascii="Open Sans" w:eastAsia="Open Sans" w:hAnsi="Open Sans" w:cs="Times New Roman"/>
                <w:color w:val="404040"/>
              </w:rPr>
              <w:t>To display the figure, call the method plt.show() at the end.</w:t>
            </w:r>
          </w:p>
          <w:p w14:paraId="411B81DC" w14:textId="77777777" w:rsidR="00374341" w:rsidRPr="00374341" w:rsidRDefault="00374341" w:rsidP="00374341">
            <w:pPr>
              <w:shd w:val="clear" w:color="auto" w:fill="BFBFBF"/>
              <w:spacing w:before="120" w:after="120"/>
              <w:jc w:val="both"/>
              <w:outlineLvl w:val="2"/>
              <w:rPr>
                <w:rFonts w:ascii="Consolas" w:eastAsia="Open Sans" w:hAnsi="Consolas" w:cs="Consolas"/>
                <w:color w:val="404040"/>
              </w:rPr>
            </w:pPr>
            <w:r w:rsidRPr="00374341">
              <w:rPr>
                <w:rFonts w:ascii="Consolas" w:eastAsia="Open Sans" w:hAnsi="Consolas" w:cs="Consolas"/>
                <w:color w:val="404040"/>
              </w:rPr>
              <w:t>import matplotlib.pyplot as plt</w:t>
            </w:r>
          </w:p>
          <w:p w14:paraId="5751A3F8" w14:textId="77777777" w:rsidR="00374341" w:rsidRPr="00374341" w:rsidRDefault="00374341" w:rsidP="00374341">
            <w:pPr>
              <w:shd w:val="clear" w:color="auto" w:fill="BFBFBF"/>
              <w:spacing w:before="120" w:after="120"/>
              <w:jc w:val="both"/>
              <w:outlineLvl w:val="2"/>
              <w:rPr>
                <w:rFonts w:ascii="Consolas" w:eastAsia="Open Sans" w:hAnsi="Consolas" w:cs="Consolas"/>
                <w:color w:val="404040"/>
              </w:rPr>
            </w:pPr>
            <w:r w:rsidRPr="00374341">
              <w:rPr>
                <w:rFonts w:ascii="Consolas" w:eastAsia="Open Sans" w:hAnsi="Consolas" w:cs="Consolas"/>
                <w:color w:val="404040"/>
              </w:rPr>
              <w:t>x=[1,2,3,4,5,6]</w:t>
            </w:r>
          </w:p>
          <w:p w14:paraId="720C5322" w14:textId="77777777" w:rsidR="00374341" w:rsidRPr="00374341" w:rsidRDefault="00374341" w:rsidP="00374341">
            <w:pPr>
              <w:shd w:val="clear" w:color="auto" w:fill="BFBFBF"/>
              <w:spacing w:before="120" w:after="120"/>
              <w:jc w:val="both"/>
              <w:outlineLvl w:val="2"/>
              <w:rPr>
                <w:rFonts w:ascii="Consolas" w:eastAsia="Open Sans" w:hAnsi="Consolas" w:cs="Consolas"/>
                <w:color w:val="404040"/>
              </w:rPr>
            </w:pPr>
            <w:r w:rsidRPr="00374341">
              <w:rPr>
                <w:rFonts w:ascii="Consolas" w:eastAsia="Open Sans" w:hAnsi="Consolas" w:cs="Consolas"/>
                <w:color w:val="404040"/>
              </w:rPr>
              <w:t>y=[7,4,2,3,8,1]</w:t>
            </w:r>
          </w:p>
          <w:p w14:paraId="5DDE2AB9" w14:textId="77777777" w:rsidR="00374341" w:rsidRPr="00374341" w:rsidRDefault="00374341" w:rsidP="00374341">
            <w:pPr>
              <w:shd w:val="clear" w:color="auto" w:fill="BFBFBF"/>
              <w:spacing w:before="120" w:after="120"/>
              <w:jc w:val="both"/>
              <w:outlineLvl w:val="2"/>
              <w:rPr>
                <w:rFonts w:ascii="Consolas" w:eastAsia="Open Sans" w:hAnsi="Consolas" w:cs="Consolas"/>
                <w:color w:val="404040"/>
              </w:rPr>
            </w:pPr>
            <w:r w:rsidRPr="00374341">
              <w:rPr>
                <w:rFonts w:ascii="Consolas" w:eastAsia="Open Sans" w:hAnsi="Consolas" w:cs="Consolas"/>
                <w:color w:val="404040"/>
              </w:rPr>
              <w:t>plt.plot(x, y)</w:t>
            </w:r>
          </w:p>
          <w:p w14:paraId="2F19E049" w14:textId="77777777" w:rsidR="00374341" w:rsidRPr="00374341" w:rsidRDefault="00374341" w:rsidP="00374341">
            <w:pPr>
              <w:shd w:val="clear" w:color="auto" w:fill="BFBFBF"/>
              <w:spacing w:before="120" w:after="120"/>
              <w:jc w:val="both"/>
              <w:outlineLvl w:val="2"/>
              <w:rPr>
                <w:rFonts w:ascii="Open Sans" w:eastAsia="Open Sans" w:hAnsi="Open Sans" w:cs="Times New Roman"/>
                <w:color w:val="404040"/>
              </w:rPr>
            </w:pPr>
            <w:r w:rsidRPr="00374341">
              <w:rPr>
                <w:rFonts w:ascii="Consolas" w:eastAsia="Open Sans" w:hAnsi="Consolas" w:cs="Consolas"/>
                <w:color w:val="404040"/>
              </w:rPr>
              <w:lastRenderedPageBreak/>
              <w:t>plt.show()</w:t>
            </w:r>
          </w:p>
        </w:tc>
        <w:tc>
          <w:tcPr>
            <w:tcW w:w="5053" w:type="dxa"/>
            <w:vAlign w:val="center"/>
            <w:tcPrChange w:id="11513" w:author="Alicia Romero Lopez" w:date="2020-01-31T09:48:00Z">
              <w:tcPr>
                <w:tcW w:w="5053" w:type="dxa"/>
              </w:tcPr>
            </w:tcPrChange>
          </w:tcPr>
          <w:p w14:paraId="11106002" w14:textId="77777777" w:rsidR="00374341" w:rsidRDefault="00825A96" w:rsidP="00374341">
            <w:pPr>
              <w:spacing w:before="120" w:after="120"/>
              <w:rPr>
                <w:ins w:id="11514" w:author="RoboGarden Team" w:date="2020-01-23T18:55:00Z"/>
                <w:rFonts w:ascii="Open Sans" w:eastAsia="Open Sans" w:hAnsi="Open Sans" w:cs="Times New Roman"/>
                <w:color w:val="404040"/>
              </w:rPr>
            </w:pPr>
            <w:r>
              <w:rPr>
                <w:noProof/>
              </w:rPr>
              <w:lastRenderedPageBreak/>
              <w:drawing>
                <wp:inline distT="0" distB="0" distL="0" distR="0" wp14:anchorId="2C5A4721" wp14:editId="4D9EC374">
                  <wp:extent cx="3062605" cy="1567180"/>
                  <wp:effectExtent l="0" t="0" r="4445"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062605" cy="1567180"/>
                          </a:xfrm>
                          <a:prstGeom prst="rect">
                            <a:avLst/>
                          </a:prstGeom>
                          <a:noFill/>
                          <a:ln>
                            <a:noFill/>
                          </a:ln>
                        </pic:spPr>
                      </pic:pic>
                    </a:graphicData>
                  </a:graphic>
                </wp:inline>
              </w:drawing>
            </w:r>
          </w:p>
          <w:p w14:paraId="0EBE2BA3" w14:textId="5622B6BD" w:rsidR="00FD73BA" w:rsidRPr="00374341" w:rsidRDefault="00FD73BA" w:rsidP="00374341">
            <w:pPr>
              <w:spacing w:before="120" w:after="120"/>
              <w:rPr>
                <w:rFonts w:ascii="Open Sans" w:eastAsia="Open Sans" w:hAnsi="Open Sans" w:cs="Times New Roman"/>
                <w:color w:val="404040"/>
              </w:rPr>
            </w:pPr>
            <w:ins w:id="11515" w:author="RoboGarden Team" w:date="2020-01-23T18:55:00Z">
              <w:r>
                <w:rPr>
                  <w:rFonts w:ascii="Open Sans" w:eastAsia="Open Sans" w:hAnsi="Open Sans" w:cs="Times New Roman"/>
                  <w:color w:val="404040"/>
                </w:rPr>
                <w:t>Citation: RoboGarden Course Resources</w:t>
              </w:r>
            </w:ins>
            <w:r w:rsidR="00B44BCB">
              <w:rPr>
                <w:rFonts w:ascii="Open Sans" w:eastAsia="Open Sans" w:hAnsi="Open Sans" w:cs="Times New Roman"/>
                <w:color w:val="404040"/>
              </w:rPr>
              <w:t xml:space="preserve"> </w:t>
            </w:r>
            <w:r w:rsidR="00B44BCB" w:rsidRPr="00E06DF7">
              <w:t>Copyright 2019</w:t>
            </w:r>
          </w:p>
        </w:tc>
      </w:tr>
      <w:tr w:rsidR="00374341" w:rsidRPr="00374341" w14:paraId="77E5B5CE" w14:textId="77777777" w:rsidTr="51235A2F">
        <w:tblPrEx>
          <w:tblW w:w="10435" w:type="dxa"/>
          <w:tblLayout w:type="fixed"/>
          <w:tblCellMar>
            <w:left w:w="115" w:type="dxa"/>
            <w:right w:w="115" w:type="dxa"/>
          </w:tblCellMar>
          <w:tblPrExChange w:id="11516" w:author="Alicia Romero Lopez" w:date="2020-01-31T09:48:00Z">
            <w:tblPrEx>
              <w:tblW w:w="10435" w:type="dxa"/>
              <w:tblLayout w:type="fixed"/>
              <w:tblCellMar>
                <w:left w:w="115" w:type="dxa"/>
                <w:right w:w="115" w:type="dxa"/>
              </w:tblCellMar>
            </w:tblPrEx>
          </w:tblPrExChange>
        </w:tblPrEx>
        <w:trPr>
          <w:trPrChange w:id="11517" w:author="Alicia Romero Lopez" w:date="2020-01-31T09:48:00Z">
            <w:trPr>
              <w:gridAfter w:val="0"/>
            </w:trPr>
          </w:trPrChange>
        </w:trPr>
        <w:tc>
          <w:tcPr>
            <w:tcW w:w="445" w:type="dxa"/>
            <w:vAlign w:val="center"/>
            <w:tcPrChange w:id="11518" w:author="Alicia Romero Lopez" w:date="2020-01-31T09:48:00Z">
              <w:tcPr>
                <w:tcW w:w="445" w:type="dxa"/>
              </w:tcPr>
            </w:tcPrChange>
          </w:tcPr>
          <w:p w14:paraId="07BAC341" w14:textId="77777777" w:rsidR="00374341" w:rsidRPr="00374341" w:rsidRDefault="00374341" w:rsidP="00374341">
            <w:pPr>
              <w:numPr>
                <w:ilvl w:val="0"/>
                <w:numId w:val="55"/>
              </w:numPr>
              <w:spacing w:before="120" w:after="120"/>
              <w:contextualSpacing/>
              <w:rPr>
                <w:rFonts w:ascii="Open Sans" w:eastAsia="Open Sans" w:hAnsi="Open Sans" w:cs="Times New Roman"/>
                <w:color w:val="404040"/>
              </w:rPr>
            </w:pPr>
          </w:p>
        </w:tc>
        <w:tc>
          <w:tcPr>
            <w:tcW w:w="4937" w:type="dxa"/>
            <w:vAlign w:val="center"/>
            <w:tcPrChange w:id="11519" w:author="Alicia Romero Lopez" w:date="2020-01-31T09:48:00Z">
              <w:tcPr>
                <w:tcW w:w="4937" w:type="dxa"/>
                <w:gridSpan w:val="2"/>
              </w:tcPr>
            </w:tcPrChange>
          </w:tcPr>
          <w:p w14:paraId="22E142D9" w14:textId="77777777" w:rsidR="00374341" w:rsidRPr="00374341" w:rsidRDefault="00374341" w:rsidP="00374341">
            <w:pPr>
              <w:spacing w:before="120" w:after="120"/>
              <w:outlineLvl w:val="2"/>
              <w:rPr>
                <w:rFonts w:ascii="Open Sans Semibold" w:eastAsia="Open Sans" w:hAnsi="Open Sans Semibold" w:cs="Open Sans Semibold"/>
                <w:color w:val="11143F"/>
              </w:rPr>
            </w:pPr>
            <w:r w:rsidRPr="00374341">
              <w:rPr>
                <w:rFonts w:ascii="Open Sans Semibold" w:eastAsia="Open Sans" w:hAnsi="Open Sans Semibold" w:cs="Open Sans Semibold"/>
                <w:color w:val="11143F"/>
              </w:rPr>
              <w:t>Bar Plots</w:t>
            </w:r>
          </w:p>
          <w:p w14:paraId="36CE3515" w14:textId="77777777" w:rsidR="00374341" w:rsidRPr="00374341" w:rsidRDefault="00374341" w:rsidP="00374341">
            <w:pPr>
              <w:spacing w:before="120" w:after="120"/>
              <w:outlineLvl w:val="2"/>
              <w:rPr>
                <w:rFonts w:ascii="Open Sans" w:eastAsia="Open Sans" w:hAnsi="Open Sans" w:cs="Times New Roman"/>
                <w:color w:val="404040"/>
              </w:rPr>
            </w:pPr>
            <w:r w:rsidRPr="00374341">
              <w:rPr>
                <w:rFonts w:ascii="Open Sans" w:eastAsia="Open Sans" w:hAnsi="Open Sans" w:cs="Times New Roman"/>
                <w:color w:val="404040"/>
              </w:rPr>
              <w:t>The method plt.bar(x,y) is used to plot a bar graph with the given data in arrays x and y as the axes values.</w:t>
            </w:r>
          </w:p>
          <w:p w14:paraId="1FD72D97" w14:textId="77777777" w:rsidR="00374341" w:rsidRPr="00374341" w:rsidRDefault="00374341" w:rsidP="00374341">
            <w:pPr>
              <w:shd w:val="clear" w:color="auto" w:fill="BFBFBF"/>
              <w:spacing w:before="120" w:after="120"/>
              <w:outlineLvl w:val="2"/>
              <w:rPr>
                <w:rFonts w:ascii="Consolas" w:eastAsia="Open Sans" w:hAnsi="Consolas" w:cs="Consolas"/>
                <w:color w:val="404040"/>
              </w:rPr>
            </w:pPr>
            <w:r w:rsidRPr="00374341">
              <w:rPr>
                <w:rFonts w:ascii="Consolas" w:eastAsia="Open Sans" w:hAnsi="Consolas" w:cs="Consolas"/>
                <w:color w:val="404040"/>
              </w:rPr>
              <w:t>import matplotlib.pyplot as plt</w:t>
            </w:r>
          </w:p>
          <w:p w14:paraId="1CFCADDC" w14:textId="77777777" w:rsidR="00374341" w:rsidRPr="00374341" w:rsidRDefault="00374341" w:rsidP="00374341">
            <w:pPr>
              <w:shd w:val="clear" w:color="auto" w:fill="BFBFBF"/>
              <w:spacing w:before="120" w:after="120"/>
              <w:outlineLvl w:val="2"/>
              <w:rPr>
                <w:rFonts w:ascii="Consolas" w:eastAsia="Open Sans" w:hAnsi="Consolas" w:cs="Consolas"/>
                <w:color w:val="404040"/>
              </w:rPr>
            </w:pPr>
            <w:r w:rsidRPr="00374341">
              <w:rPr>
                <w:rFonts w:ascii="Consolas" w:eastAsia="Open Sans" w:hAnsi="Consolas" w:cs="Consolas"/>
                <w:color w:val="404040"/>
              </w:rPr>
              <w:t>x=[1,2,3,4,5,6]</w:t>
            </w:r>
          </w:p>
          <w:p w14:paraId="24A686A6" w14:textId="77777777" w:rsidR="00374341" w:rsidRPr="00374341" w:rsidRDefault="00374341" w:rsidP="00374341">
            <w:pPr>
              <w:shd w:val="clear" w:color="auto" w:fill="BFBFBF"/>
              <w:spacing w:before="120" w:after="120"/>
              <w:outlineLvl w:val="2"/>
              <w:rPr>
                <w:rFonts w:ascii="Consolas" w:eastAsia="Open Sans" w:hAnsi="Consolas" w:cs="Consolas"/>
                <w:color w:val="404040"/>
              </w:rPr>
            </w:pPr>
            <w:r w:rsidRPr="00374341">
              <w:rPr>
                <w:rFonts w:ascii="Consolas" w:eastAsia="Open Sans" w:hAnsi="Consolas" w:cs="Consolas"/>
                <w:color w:val="404040"/>
              </w:rPr>
              <w:t>y=[7,4,2,3,8,1]</w:t>
            </w:r>
          </w:p>
          <w:p w14:paraId="23884AD9" w14:textId="77777777" w:rsidR="00374341" w:rsidRPr="00374341" w:rsidRDefault="00374341" w:rsidP="00374341">
            <w:pPr>
              <w:shd w:val="clear" w:color="auto" w:fill="BFBFBF"/>
              <w:spacing w:before="120" w:after="120"/>
              <w:outlineLvl w:val="2"/>
              <w:rPr>
                <w:rFonts w:ascii="Consolas" w:eastAsia="Open Sans" w:hAnsi="Consolas" w:cs="Consolas"/>
                <w:color w:val="404040"/>
              </w:rPr>
            </w:pPr>
            <w:r w:rsidRPr="00374341">
              <w:rPr>
                <w:rFonts w:ascii="Consolas" w:eastAsia="Open Sans" w:hAnsi="Consolas" w:cs="Consolas"/>
                <w:color w:val="404040"/>
              </w:rPr>
              <w:t>plt.bar(x, y)</w:t>
            </w:r>
          </w:p>
          <w:p w14:paraId="3EAC37AE" w14:textId="77777777" w:rsidR="00374341" w:rsidRPr="00374341" w:rsidRDefault="00374341" w:rsidP="00374341">
            <w:pPr>
              <w:shd w:val="clear" w:color="auto" w:fill="BFBFBF"/>
              <w:spacing w:before="120" w:after="120"/>
              <w:outlineLvl w:val="2"/>
              <w:rPr>
                <w:rFonts w:ascii="Consolas" w:eastAsia="Open Sans" w:hAnsi="Consolas" w:cs="Consolas"/>
                <w:color w:val="404040"/>
              </w:rPr>
            </w:pPr>
            <w:r w:rsidRPr="00374341">
              <w:rPr>
                <w:rFonts w:ascii="Consolas" w:eastAsia="Open Sans" w:hAnsi="Consolas" w:cs="Consolas"/>
                <w:color w:val="404040"/>
              </w:rPr>
              <w:t>plt.show()</w:t>
            </w:r>
          </w:p>
          <w:p w14:paraId="6FE0E7AC" w14:textId="77777777" w:rsidR="00374341" w:rsidRPr="00374341" w:rsidRDefault="00374341" w:rsidP="00374341">
            <w:pPr>
              <w:spacing w:before="120" w:after="120"/>
              <w:rPr>
                <w:rFonts w:ascii="Open Sans" w:eastAsia="Open Sans" w:hAnsi="Open Sans" w:cs="Times New Roman"/>
                <w:color w:val="404040"/>
              </w:rPr>
            </w:pPr>
          </w:p>
          <w:p w14:paraId="2224AD0B" w14:textId="77777777" w:rsidR="00374341" w:rsidRPr="00374341" w:rsidRDefault="00374341" w:rsidP="00374341">
            <w:pPr>
              <w:spacing w:before="120" w:after="120"/>
              <w:rPr>
                <w:rFonts w:ascii="Open Sans" w:eastAsia="Open Sans" w:hAnsi="Open Sans" w:cs="Times New Roman"/>
                <w:b/>
                <w:color w:val="404040"/>
              </w:rPr>
            </w:pPr>
            <w:r w:rsidRPr="00374341">
              <w:rPr>
                <w:rFonts w:ascii="Open Sans" w:eastAsia="Open Sans" w:hAnsi="Open Sans" w:cs="Times New Roman"/>
                <w:b/>
                <w:color w:val="404040"/>
              </w:rPr>
              <w:t xml:space="preserve">Note: </w:t>
            </w:r>
          </w:p>
          <w:p w14:paraId="740F46B3" w14:textId="77777777" w:rsidR="00374341" w:rsidRPr="00374341" w:rsidRDefault="00374341" w:rsidP="00374341">
            <w:pPr>
              <w:spacing w:before="120" w:after="120"/>
              <w:rPr>
                <w:rFonts w:ascii="Open Sans" w:eastAsia="Open Sans" w:hAnsi="Open Sans" w:cs="Times New Roman"/>
                <w:color w:val="404040"/>
              </w:rPr>
            </w:pPr>
            <w:r w:rsidRPr="00374341">
              <w:rPr>
                <w:rFonts w:ascii="Open Sans" w:eastAsia="Open Sans" w:hAnsi="Open Sans" w:cs="Times New Roman"/>
                <w:color w:val="404040"/>
              </w:rPr>
              <w:t xml:space="preserve">Matplotlib also supports the horizontal bar plots using the function plt.barh() </w:t>
            </w:r>
          </w:p>
          <w:p w14:paraId="09183AB7" w14:textId="77777777" w:rsidR="00374341" w:rsidRPr="00374341" w:rsidRDefault="00374341" w:rsidP="00374341">
            <w:pPr>
              <w:shd w:val="clear" w:color="auto" w:fill="BFBFBF"/>
              <w:spacing w:before="120" w:after="120"/>
              <w:outlineLvl w:val="2"/>
              <w:rPr>
                <w:rFonts w:ascii="Consolas" w:eastAsia="Open Sans" w:hAnsi="Consolas" w:cs="Consolas"/>
                <w:color w:val="404040"/>
              </w:rPr>
            </w:pPr>
            <w:r w:rsidRPr="00374341">
              <w:rPr>
                <w:rFonts w:ascii="Consolas" w:eastAsia="Open Sans" w:hAnsi="Consolas" w:cs="Consolas"/>
                <w:color w:val="404040"/>
              </w:rPr>
              <w:t>import matplotlib.pyplot as plt</w:t>
            </w:r>
          </w:p>
          <w:p w14:paraId="0191315C" w14:textId="77777777" w:rsidR="00374341" w:rsidRPr="00374341" w:rsidRDefault="00374341" w:rsidP="00374341">
            <w:pPr>
              <w:shd w:val="clear" w:color="auto" w:fill="BFBFBF"/>
              <w:spacing w:before="120" w:after="120"/>
              <w:outlineLvl w:val="2"/>
              <w:rPr>
                <w:rFonts w:ascii="Consolas" w:eastAsia="Open Sans" w:hAnsi="Consolas" w:cs="Consolas"/>
                <w:color w:val="404040"/>
              </w:rPr>
            </w:pPr>
            <w:r w:rsidRPr="00374341">
              <w:rPr>
                <w:rFonts w:ascii="Consolas" w:eastAsia="Open Sans" w:hAnsi="Consolas" w:cs="Consolas"/>
                <w:color w:val="404040"/>
              </w:rPr>
              <w:t>x=[1,2,3,4,5,6]</w:t>
            </w:r>
          </w:p>
          <w:p w14:paraId="3A1F56B6" w14:textId="77777777" w:rsidR="00374341" w:rsidRPr="00374341" w:rsidRDefault="00374341" w:rsidP="00374341">
            <w:pPr>
              <w:shd w:val="clear" w:color="auto" w:fill="BFBFBF"/>
              <w:spacing w:before="120" w:after="120"/>
              <w:outlineLvl w:val="2"/>
              <w:rPr>
                <w:rFonts w:ascii="Consolas" w:eastAsia="Open Sans" w:hAnsi="Consolas" w:cs="Consolas"/>
                <w:color w:val="404040"/>
              </w:rPr>
            </w:pPr>
            <w:r w:rsidRPr="00374341">
              <w:rPr>
                <w:rFonts w:ascii="Consolas" w:eastAsia="Open Sans" w:hAnsi="Consolas" w:cs="Consolas"/>
                <w:color w:val="404040"/>
              </w:rPr>
              <w:t>y=[7,4,2,3,8,1]</w:t>
            </w:r>
          </w:p>
          <w:p w14:paraId="5F4E581D" w14:textId="77777777" w:rsidR="00374341" w:rsidRPr="00374341" w:rsidRDefault="00374341" w:rsidP="00374341">
            <w:pPr>
              <w:shd w:val="clear" w:color="auto" w:fill="BFBFBF"/>
              <w:spacing w:before="120" w:after="120"/>
              <w:outlineLvl w:val="2"/>
              <w:rPr>
                <w:rFonts w:ascii="Consolas" w:eastAsia="Open Sans" w:hAnsi="Consolas" w:cs="Consolas"/>
                <w:color w:val="404040"/>
              </w:rPr>
            </w:pPr>
            <w:r w:rsidRPr="00374341">
              <w:rPr>
                <w:rFonts w:ascii="Consolas" w:eastAsia="Open Sans" w:hAnsi="Consolas" w:cs="Consolas"/>
                <w:color w:val="404040"/>
              </w:rPr>
              <w:t>plt.barh(x, y)</w:t>
            </w:r>
          </w:p>
          <w:p w14:paraId="5B97273A" w14:textId="77777777" w:rsidR="00374341" w:rsidRPr="00374341" w:rsidRDefault="00374341" w:rsidP="00374341">
            <w:pPr>
              <w:shd w:val="clear" w:color="auto" w:fill="BFBFBF"/>
              <w:spacing w:before="120" w:after="120"/>
              <w:outlineLvl w:val="2"/>
              <w:rPr>
                <w:rFonts w:ascii="Consolas" w:eastAsia="Open Sans" w:hAnsi="Consolas" w:cs="Consolas"/>
                <w:color w:val="404040"/>
              </w:rPr>
            </w:pPr>
            <w:r w:rsidRPr="00374341">
              <w:rPr>
                <w:rFonts w:ascii="Consolas" w:eastAsia="Open Sans" w:hAnsi="Consolas" w:cs="Consolas"/>
                <w:color w:val="404040"/>
              </w:rPr>
              <w:t>plt.show()</w:t>
            </w:r>
          </w:p>
          <w:p w14:paraId="50C8BBFA" w14:textId="77777777" w:rsidR="00374341" w:rsidRPr="00374341" w:rsidRDefault="00374341" w:rsidP="00374341">
            <w:pPr>
              <w:spacing w:before="120" w:after="120"/>
              <w:rPr>
                <w:rFonts w:ascii="Open Sans" w:eastAsia="Open Sans" w:hAnsi="Open Sans" w:cs="Times New Roman"/>
                <w:color w:val="404040"/>
              </w:rPr>
            </w:pPr>
          </w:p>
        </w:tc>
        <w:tc>
          <w:tcPr>
            <w:tcW w:w="5053" w:type="dxa"/>
            <w:vAlign w:val="center"/>
            <w:tcPrChange w:id="11520" w:author="Alicia Romero Lopez" w:date="2020-01-31T09:48:00Z">
              <w:tcPr>
                <w:tcW w:w="5053" w:type="dxa"/>
              </w:tcPr>
            </w:tcPrChange>
          </w:tcPr>
          <w:p w14:paraId="3FE052D7" w14:textId="77777777" w:rsidR="00374341" w:rsidRDefault="00374341" w:rsidP="00374341">
            <w:pPr>
              <w:spacing w:before="120" w:after="120"/>
              <w:rPr>
                <w:ins w:id="11521" w:author="RoboGarden Team" w:date="2020-01-23T18:55:00Z"/>
                <w:rFonts w:ascii="Open Sans" w:eastAsia="Open Sans" w:hAnsi="Open Sans" w:cs="Times New Roman"/>
                <w:color w:val="404040"/>
              </w:rPr>
            </w:pPr>
            <w:r w:rsidRPr="00374341">
              <w:rPr>
                <w:rFonts w:ascii="Open Sans" w:eastAsia="Open Sans" w:hAnsi="Open Sans" w:cs="Times New Roman"/>
                <w:noProof/>
                <w:color w:val="404040"/>
              </w:rPr>
              <w:drawing>
                <wp:inline distT="0" distB="0" distL="0" distR="0" wp14:anchorId="5A493B57" wp14:editId="467670A4">
                  <wp:extent cx="2762623" cy="2045368"/>
                  <wp:effectExtent l="0" t="0" r="0" b="0"/>
                  <wp:docPr id="244" name="Picture"/>
                  <wp:cNvGraphicFramePr/>
                  <a:graphic xmlns:a="http://schemas.openxmlformats.org/drawingml/2006/main">
                    <a:graphicData uri="http://schemas.openxmlformats.org/drawingml/2006/picture">
                      <pic:pic xmlns:pic="http://schemas.openxmlformats.org/drawingml/2006/picture">
                        <pic:nvPicPr>
                          <pic:cNvPr id="0" name="Picture" descr="images/bar.png"/>
                          <pic:cNvPicPr>
                            <a:picLocks noChangeAspect="1" noChangeArrowheads="1"/>
                          </pic:cNvPicPr>
                        </pic:nvPicPr>
                        <pic:blipFill rotWithShape="1">
                          <a:blip r:embed="rId85"/>
                          <a:srcRect l="4653" t="7232" r="3754" b="10790"/>
                          <a:stretch/>
                        </pic:blipFill>
                        <pic:spPr bwMode="auto">
                          <a:xfrm>
                            <a:off x="0" y="0"/>
                            <a:ext cx="2763308" cy="2045875"/>
                          </a:xfrm>
                          <a:prstGeom prst="rect">
                            <a:avLst/>
                          </a:prstGeom>
                          <a:noFill/>
                          <a:ln>
                            <a:noFill/>
                          </a:ln>
                          <a:extLst>
                            <a:ext uri="{53640926-AAD7-44D8-BBD7-CCE9431645EC}">
                              <a14:shadowObscured xmlns:a14="http://schemas.microsoft.com/office/drawing/2010/main"/>
                            </a:ext>
                          </a:extLst>
                        </pic:spPr>
                      </pic:pic>
                    </a:graphicData>
                  </a:graphic>
                </wp:inline>
              </w:drawing>
            </w:r>
          </w:p>
          <w:p w14:paraId="7A551361" w14:textId="65A5EBD6" w:rsidR="00FD73BA" w:rsidRPr="00374341" w:rsidRDefault="00FD73BA" w:rsidP="00374341">
            <w:pPr>
              <w:spacing w:before="120" w:after="120"/>
              <w:rPr>
                <w:rFonts w:ascii="Open Sans" w:eastAsia="Open Sans" w:hAnsi="Open Sans" w:cs="Times New Roman"/>
                <w:color w:val="404040"/>
              </w:rPr>
            </w:pPr>
            <w:ins w:id="11522" w:author="RoboGarden Team" w:date="2020-01-23T18:55:00Z">
              <w:r>
                <w:rPr>
                  <w:rFonts w:ascii="Open Sans" w:eastAsia="Open Sans" w:hAnsi="Open Sans" w:cs="Times New Roman"/>
                  <w:color w:val="404040"/>
                </w:rPr>
                <w:t>Citation: RoboGarden Course Resources</w:t>
              </w:r>
            </w:ins>
            <w:r w:rsidR="00B44BCB">
              <w:rPr>
                <w:rFonts w:ascii="Open Sans" w:eastAsia="Open Sans" w:hAnsi="Open Sans" w:cs="Times New Roman"/>
                <w:color w:val="404040"/>
              </w:rPr>
              <w:t xml:space="preserve"> </w:t>
            </w:r>
            <w:r w:rsidR="00B44BCB" w:rsidRPr="00E06DF7">
              <w:t>Copyright 2019</w:t>
            </w:r>
          </w:p>
          <w:p w14:paraId="1BD6E6F6" w14:textId="77777777" w:rsidR="00374341" w:rsidRPr="00374341" w:rsidRDefault="00374341" w:rsidP="00374341">
            <w:pPr>
              <w:spacing w:before="120" w:after="120"/>
              <w:rPr>
                <w:rFonts w:ascii="Open Sans" w:eastAsia="Open Sans" w:hAnsi="Open Sans" w:cs="Times New Roman"/>
                <w:color w:val="404040"/>
              </w:rPr>
            </w:pPr>
          </w:p>
          <w:p w14:paraId="0F9B7B04" w14:textId="77777777" w:rsidR="00374341" w:rsidRDefault="00374341" w:rsidP="00374341">
            <w:pPr>
              <w:spacing w:before="120" w:after="120"/>
              <w:rPr>
                <w:ins w:id="11523" w:author="RoboGarden Team" w:date="2020-01-23T18:56:00Z"/>
                <w:rFonts w:ascii="Open Sans" w:eastAsia="Open Sans" w:hAnsi="Open Sans" w:cs="Times New Roman"/>
                <w:color w:val="404040"/>
              </w:rPr>
            </w:pPr>
            <w:r w:rsidRPr="00374341">
              <w:rPr>
                <w:rFonts w:ascii="Open Sans" w:eastAsia="Open Sans" w:hAnsi="Open Sans" w:cs="Times New Roman"/>
                <w:noProof/>
                <w:color w:val="404040"/>
              </w:rPr>
              <w:drawing>
                <wp:inline distT="0" distB="0" distL="0" distR="0" wp14:anchorId="48CC1CF8" wp14:editId="59802451">
                  <wp:extent cx="3062605" cy="2072640"/>
                  <wp:effectExtent l="0" t="0" r="4445"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062605" cy="2072640"/>
                          </a:xfrm>
                          <a:prstGeom prst="rect">
                            <a:avLst/>
                          </a:prstGeom>
                        </pic:spPr>
                      </pic:pic>
                    </a:graphicData>
                  </a:graphic>
                </wp:inline>
              </w:drawing>
            </w:r>
          </w:p>
          <w:p w14:paraId="1E673194" w14:textId="4BCF8ED9" w:rsidR="00FD73BA" w:rsidRPr="00374341" w:rsidRDefault="00FD73BA" w:rsidP="00374341">
            <w:pPr>
              <w:spacing w:before="120" w:after="120"/>
              <w:rPr>
                <w:rFonts w:ascii="Open Sans" w:eastAsia="Open Sans" w:hAnsi="Open Sans" w:cs="Times New Roman"/>
                <w:color w:val="404040"/>
              </w:rPr>
            </w:pPr>
            <w:ins w:id="11524" w:author="RoboGarden Team" w:date="2020-01-23T18:56:00Z">
              <w:r>
                <w:rPr>
                  <w:rFonts w:ascii="Open Sans" w:eastAsia="Open Sans" w:hAnsi="Open Sans" w:cs="Times New Roman"/>
                  <w:color w:val="404040"/>
                </w:rPr>
                <w:t>Citation: RoboGarden Course Resources</w:t>
              </w:r>
            </w:ins>
            <w:r w:rsidR="00B44BCB">
              <w:rPr>
                <w:rFonts w:ascii="Open Sans" w:eastAsia="Open Sans" w:hAnsi="Open Sans" w:cs="Times New Roman"/>
                <w:color w:val="404040"/>
              </w:rPr>
              <w:t xml:space="preserve"> </w:t>
            </w:r>
            <w:r w:rsidR="00B44BCB" w:rsidRPr="00E06DF7">
              <w:t>Copyright 2019</w:t>
            </w:r>
          </w:p>
        </w:tc>
      </w:tr>
      <w:tr w:rsidR="00374341" w:rsidRPr="00374341" w14:paraId="30873AC2" w14:textId="77777777" w:rsidTr="51235A2F">
        <w:tblPrEx>
          <w:tblW w:w="10435" w:type="dxa"/>
          <w:tblLayout w:type="fixed"/>
          <w:tblCellMar>
            <w:left w:w="115" w:type="dxa"/>
            <w:right w:w="115" w:type="dxa"/>
          </w:tblCellMar>
          <w:tblPrExChange w:id="11525" w:author="Alicia Romero Lopez" w:date="2020-01-31T09:48:00Z">
            <w:tblPrEx>
              <w:tblW w:w="10435" w:type="dxa"/>
              <w:tblLayout w:type="fixed"/>
              <w:tblCellMar>
                <w:left w:w="115" w:type="dxa"/>
                <w:right w:w="115" w:type="dxa"/>
              </w:tblCellMar>
            </w:tblPrEx>
          </w:tblPrExChange>
        </w:tblPrEx>
        <w:trPr>
          <w:trPrChange w:id="11526" w:author="Alicia Romero Lopez" w:date="2020-01-31T09:48:00Z">
            <w:trPr>
              <w:gridAfter w:val="0"/>
            </w:trPr>
          </w:trPrChange>
        </w:trPr>
        <w:tc>
          <w:tcPr>
            <w:tcW w:w="445" w:type="dxa"/>
            <w:vAlign w:val="center"/>
            <w:tcPrChange w:id="11527" w:author="Alicia Romero Lopez" w:date="2020-01-31T09:48:00Z">
              <w:tcPr>
                <w:tcW w:w="445" w:type="dxa"/>
              </w:tcPr>
            </w:tcPrChange>
          </w:tcPr>
          <w:p w14:paraId="427CA522" w14:textId="77777777" w:rsidR="00374341" w:rsidRPr="00374341" w:rsidRDefault="00374341" w:rsidP="00374341">
            <w:pPr>
              <w:numPr>
                <w:ilvl w:val="0"/>
                <w:numId w:val="55"/>
              </w:numPr>
              <w:spacing w:before="120" w:after="120"/>
              <w:contextualSpacing/>
              <w:rPr>
                <w:rFonts w:ascii="Open Sans" w:eastAsia="Open Sans" w:hAnsi="Open Sans" w:cs="Times New Roman"/>
                <w:color w:val="404040"/>
              </w:rPr>
            </w:pPr>
          </w:p>
        </w:tc>
        <w:tc>
          <w:tcPr>
            <w:tcW w:w="4937" w:type="dxa"/>
            <w:vAlign w:val="center"/>
            <w:tcPrChange w:id="11528" w:author="Alicia Romero Lopez" w:date="2020-01-31T09:48:00Z">
              <w:tcPr>
                <w:tcW w:w="4937" w:type="dxa"/>
                <w:gridSpan w:val="2"/>
              </w:tcPr>
            </w:tcPrChange>
          </w:tcPr>
          <w:p w14:paraId="42D7E896" w14:textId="77777777" w:rsidR="00374341" w:rsidRPr="00374341" w:rsidRDefault="00374341" w:rsidP="00374341">
            <w:pPr>
              <w:spacing w:before="120" w:after="120"/>
              <w:outlineLvl w:val="2"/>
              <w:rPr>
                <w:rFonts w:ascii="Open Sans Semibold" w:eastAsia="Open Sans" w:hAnsi="Open Sans Semibold" w:cs="Open Sans Semibold"/>
                <w:color w:val="11143F"/>
              </w:rPr>
            </w:pPr>
            <w:r w:rsidRPr="00374341">
              <w:rPr>
                <w:rFonts w:ascii="Open Sans Semibold" w:eastAsia="Open Sans" w:hAnsi="Open Sans Semibold" w:cs="Open Sans Semibold"/>
                <w:color w:val="11143F"/>
              </w:rPr>
              <w:t>Scatter Plots</w:t>
            </w:r>
          </w:p>
          <w:p w14:paraId="70029729" w14:textId="1691374E" w:rsidR="00374341" w:rsidRPr="00374341" w:rsidRDefault="00374341" w:rsidP="00374341">
            <w:pPr>
              <w:spacing w:before="120" w:after="120"/>
              <w:outlineLvl w:val="2"/>
              <w:rPr>
                <w:rFonts w:ascii="Open Sans" w:eastAsia="Open Sans" w:hAnsi="Open Sans" w:cs="Times New Roman"/>
                <w:color w:val="404040"/>
              </w:rPr>
            </w:pPr>
            <w:r w:rsidRPr="00374341">
              <w:rPr>
                <w:rFonts w:ascii="Open Sans" w:eastAsia="Open Sans" w:hAnsi="Open Sans" w:cs="Times New Roman"/>
                <w:color w:val="404040"/>
              </w:rPr>
              <w:t xml:space="preserve">The </w:t>
            </w:r>
            <w:ins w:id="11529" w:author="Chantelle Dubois Nishiyama" w:date="2020-02-19T22:59:00Z">
              <w:r w:rsidR="00EA108C">
                <w:rPr>
                  <w:rFonts w:ascii="Open Sans" w:eastAsia="Open Sans" w:hAnsi="Open Sans" w:cs="Times New Roman"/>
                  <w:color w:val="404040"/>
                </w:rPr>
                <w:t>P</w:t>
              </w:r>
            </w:ins>
            <w:del w:id="11530" w:author="Chantelle Dubois Nishiyama" w:date="2020-02-19T22:59:00Z">
              <w:r w:rsidRPr="00374341" w:rsidDel="00EA108C">
                <w:rPr>
                  <w:rFonts w:ascii="Open Sans" w:eastAsia="Open Sans" w:hAnsi="Open Sans" w:cs="Times New Roman"/>
                  <w:color w:val="404040"/>
                </w:rPr>
                <w:delText>p</w:delText>
              </w:r>
            </w:del>
            <w:r w:rsidRPr="00374341">
              <w:rPr>
                <w:rFonts w:ascii="Open Sans" w:eastAsia="Open Sans" w:hAnsi="Open Sans" w:cs="Times New Roman"/>
                <w:color w:val="404040"/>
              </w:rPr>
              <w:t>yplot module also gives the ability to represent the data as a scatter plot using the method plt.scatter(x,y).</w:t>
            </w:r>
          </w:p>
          <w:p w14:paraId="2E6DE37A" w14:textId="77777777" w:rsidR="00374341" w:rsidRPr="00374341" w:rsidRDefault="00374341" w:rsidP="00374341">
            <w:pPr>
              <w:shd w:val="clear" w:color="auto" w:fill="BFBFBF"/>
              <w:spacing w:before="120" w:after="120"/>
              <w:outlineLvl w:val="2"/>
              <w:rPr>
                <w:rFonts w:ascii="Consolas" w:eastAsia="Open Sans" w:hAnsi="Consolas" w:cs="Consolas"/>
                <w:color w:val="404040"/>
              </w:rPr>
            </w:pPr>
            <w:r w:rsidRPr="00374341">
              <w:rPr>
                <w:rFonts w:ascii="Consolas" w:eastAsia="Open Sans" w:hAnsi="Consolas" w:cs="Consolas"/>
                <w:color w:val="404040"/>
              </w:rPr>
              <w:t>import matplotlib.pyplot as plt</w:t>
            </w:r>
          </w:p>
          <w:p w14:paraId="48BC823B" w14:textId="77777777" w:rsidR="00374341" w:rsidRPr="00374341" w:rsidRDefault="00374341" w:rsidP="00374341">
            <w:pPr>
              <w:shd w:val="clear" w:color="auto" w:fill="BFBFBF"/>
              <w:spacing w:before="120" w:after="120"/>
              <w:outlineLvl w:val="2"/>
              <w:rPr>
                <w:rFonts w:ascii="Consolas" w:eastAsia="Open Sans" w:hAnsi="Consolas" w:cs="Consolas"/>
                <w:color w:val="404040"/>
              </w:rPr>
            </w:pPr>
            <w:r w:rsidRPr="00374341">
              <w:rPr>
                <w:rFonts w:ascii="Consolas" w:eastAsia="Open Sans" w:hAnsi="Consolas" w:cs="Consolas"/>
                <w:color w:val="404040"/>
              </w:rPr>
              <w:t>x=[1,2,3,4,5,6]</w:t>
            </w:r>
          </w:p>
          <w:p w14:paraId="02DCF325" w14:textId="77777777" w:rsidR="00374341" w:rsidRPr="00374341" w:rsidRDefault="00374341" w:rsidP="00374341">
            <w:pPr>
              <w:shd w:val="clear" w:color="auto" w:fill="BFBFBF"/>
              <w:spacing w:before="120" w:after="120"/>
              <w:outlineLvl w:val="2"/>
              <w:rPr>
                <w:rFonts w:ascii="Consolas" w:eastAsia="Open Sans" w:hAnsi="Consolas" w:cs="Consolas"/>
                <w:color w:val="404040"/>
              </w:rPr>
            </w:pPr>
            <w:r w:rsidRPr="00374341">
              <w:rPr>
                <w:rFonts w:ascii="Consolas" w:eastAsia="Open Sans" w:hAnsi="Consolas" w:cs="Consolas"/>
                <w:color w:val="404040"/>
              </w:rPr>
              <w:t>y=[7,4,2,3,8,1]</w:t>
            </w:r>
          </w:p>
          <w:p w14:paraId="71688085" w14:textId="77777777" w:rsidR="00374341" w:rsidRPr="00374341" w:rsidRDefault="00374341" w:rsidP="00374341">
            <w:pPr>
              <w:shd w:val="clear" w:color="auto" w:fill="BFBFBF"/>
              <w:spacing w:before="120" w:after="120"/>
              <w:outlineLvl w:val="2"/>
              <w:rPr>
                <w:rFonts w:ascii="Consolas" w:eastAsia="Open Sans" w:hAnsi="Consolas" w:cs="Consolas"/>
                <w:color w:val="404040"/>
              </w:rPr>
            </w:pPr>
            <w:r w:rsidRPr="00374341">
              <w:rPr>
                <w:rFonts w:ascii="Consolas" w:eastAsia="Open Sans" w:hAnsi="Consolas" w:cs="Consolas"/>
                <w:color w:val="404040"/>
              </w:rPr>
              <w:t>plt.scatter(x, y)</w:t>
            </w:r>
          </w:p>
          <w:p w14:paraId="5117635B" w14:textId="77777777" w:rsidR="00374341" w:rsidRPr="00374341" w:rsidRDefault="00374341" w:rsidP="00374341">
            <w:pPr>
              <w:shd w:val="clear" w:color="auto" w:fill="BFBFBF"/>
              <w:spacing w:before="120" w:after="120"/>
              <w:outlineLvl w:val="2"/>
              <w:rPr>
                <w:rFonts w:ascii="Open Sans" w:eastAsia="Open Sans" w:hAnsi="Open Sans" w:cs="Times New Roman"/>
                <w:color w:val="404040"/>
              </w:rPr>
            </w:pPr>
            <w:r w:rsidRPr="00374341">
              <w:rPr>
                <w:rFonts w:ascii="Consolas" w:eastAsia="Open Sans" w:hAnsi="Consolas" w:cs="Consolas"/>
                <w:color w:val="404040"/>
              </w:rPr>
              <w:t>plt.show()</w:t>
            </w:r>
          </w:p>
        </w:tc>
        <w:tc>
          <w:tcPr>
            <w:tcW w:w="5053" w:type="dxa"/>
            <w:vAlign w:val="center"/>
            <w:tcPrChange w:id="11531" w:author="Alicia Romero Lopez" w:date="2020-01-31T09:48:00Z">
              <w:tcPr>
                <w:tcW w:w="5053" w:type="dxa"/>
              </w:tcPr>
            </w:tcPrChange>
          </w:tcPr>
          <w:p w14:paraId="38D94381" w14:textId="77777777" w:rsidR="00374341" w:rsidRDefault="00374341" w:rsidP="00374341">
            <w:pPr>
              <w:spacing w:before="120" w:after="120"/>
              <w:rPr>
                <w:ins w:id="11532" w:author="RoboGarden Team" w:date="2020-01-23T18:56:00Z"/>
                <w:rFonts w:ascii="Open Sans" w:eastAsia="Open Sans" w:hAnsi="Open Sans" w:cs="Times New Roman"/>
                <w:color w:val="404040"/>
              </w:rPr>
            </w:pPr>
            <w:r w:rsidRPr="00374341">
              <w:rPr>
                <w:rFonts w:ascii="Open Sans" w:eastAsia="Open Sans" w:hAnsi="Open Sans" w:cs="Times New Roman"/>
                <w:noProof/>
                <w:color w:val="404040"/>
              </w:rPr>
              <w:drawing>
                <wp:inline distT="0" distB="0" distL="0" distR="0" wp14:anchorId="23FE298B" wp14:editId="688C8579">
                  <wp:extent cx="2646780" cy="2193758"/>
                  <wp:effectExtent l="0" t="0" r="1270" b="0"/>
                  <wp:docPr id="245" name="Picture"/>
                  <wp:cNvGraphicFramePr/>
                  <a:graphic xmlns:a="http://schemas.openxmlformats.org/drawingml/2006/main">
                    <a:graphicData uri="http://schemas.openxmlformats.org/drawingml/2006/picture">
                      <pic:pic xmlns:pic="http://schemas.openxmlformats.org/drawingml/2006/picture">
                        <pic:nvPicPr>
                          <pic:cNvPr id="0" name="Picture" descr="images/scatter.png"/>
                          <pic:cNvPicPr>
                            <a:picLocks noChangeAspect="1" noChangeArrowheads="1"/>
                          </pic:cNvPicPr>
                        </pic:nvPicPr>
                        <pic:blipFill rotWithShape="1">
                          <a:blip r:embed="rId87"/>
                          <a:srcRect l="3768" t="9926" r="7410" b="12510"/>
                          <a:stretch/>
                        </pic:blipFill>
                        <pic:spPr bwMode="auto">
                          <a:xfrm>
                            <a:off x="0" y="0"/>
                            <a:ext cx="2657775" cy="2202872"/>
                          </a:xfrm>
                          <a:prstGeom prst="rect">
                            <a:avLst/>
                          </a:prstGeom>
                          <a:noFill/>
                          <a:ln>
                            <a:noFill/>
                          </a:ln>
                          <a:extLst>
                            <a:ext uri="{53640926-AAD7-44D8-BBD7-CCE9431645EC}">
                              <a14:shadowObscured xmlns:a14="http://schemas.microsoft.com/office/drawing/2010/main"/>
                            </a:ext>
                          </a:extLst>
                        </pic:spPr>
                      </pic:pic>
                    </a:graphicData>
                  </a:graphic>
                </wp:inline>
              </w:drawing>
            </w:r>
          </w:p>
          <w:p w14:paraId="094B8057" w14:textId="3D27BD9D" w:rsidR="00FD73BA" w:rsidRPr="00374341" w:rsidRDefault="00FD73BA" w:rsidP="00374341">
            <w:pPr>
              <w:spacing w:before="120" w:after="120"/>
              <w:rPr>
                <w:rFonts w:ascii="Open Sans" w:eastAsia="Open Sans" w:hAnsi="Open Sans" w:cs="Times New Roman"/>
                <w:color w:val="404040"/>
              </w:rPr>
            </w:pPr>
            <w:ins w:id="11533" w:author="RoboGarden Team" w:date="2020-01-23T18:56:00Z">
              <w:r>
                <w:rPr>
                  <w:rFonts w:ascii="Open Sans" w:eastAsia="Open Sans" w:hAnsi="Open Sans" w:cs="Times New Roman"/>
                  <w:color w:val="404040"/>
                </w:rPr>
                <w:lastRenderedPageBreak/>
                <w:t>Citation: RoboGarden Course Resources</w:t>
              </w:r>
            </w:ins>
            <w:r w:rsidR="00B44BCB">
              <w:rPr>
                <w:rFonts w:ascii="Open Sans" w:eastAsia="Open Sans" w:hAnsi="Open Sans" w:cs="Times New Roman"/>
                <w:color w:val="404040"/>
              </w:rPr>
              <w:t xml:space="preserve"> </w:t>
            </w:r>
            <w:r w:rsidR="00B44BCB" w:rsidRPr="00E06DF7">
              <w:t>Copyright 2019</w:t>
            </w:r>
          </w:p>
        </w:tc>
      </w:tr>
      <w:tr w:rsidR="00374341" w:rsidRPr="00374341" w14:paraId="31F757A1" w14:textId="77777777" w:rsidTr="51235A2F">
        <w:tblPrEx>
          <w:tblW w:w="10435" w:type="dxa"/>
          <w:tblLayout w:type="fixed"/>
          <w:tblCellMar>
            <w:left w:w="115" w:type="dxa"/>
            <w:right w:w="115" w:type="dxa"/>
          </w:tblCellMar>
          <w:tblPrExChange w:id="11534" w:author="Alicia Romero Lopez" w:date="2020-01-31T09:48:00Z">
            <w:tblPrEx>
              <w:tblW w:w="10435" w:type="dxa"/>
              <w:tblLayout w:type="fixed"/>
              <w:tblCellMar>
                <w:left w:w="115" w:type="dxa"/>
                <w:right w:w="115" w:type="dxa"/>
              </w:tblCellMar>
            </w:tblPrEx>
          </w:tblPrExChange>
        </w:tblPrEx>
        <w:trPr>
          <w:trPrChange w:id="11535" w:author="Alicia Romero Lopez" w:date="2020-01-31T09:48:00Z">
            <w:trPr>
              <w:gridAfter w:val="0"/>
            </w:trPr>
          </w:trPrChange>
        </w:trPr>
        <w:tc>
          <w:tcPr>
            <w:tcW w:w="445" w:type="dxa"/>
            <w:vAlign w:val="center"/>
            <w:tcPrChange w:id="11536" w:author="Alicia Romero Lopez" w:date="2020-01-31T09:48:00Z">
              <w:tcPr>
                <w:tcW w:w="445" w:type="dxa"/>
              </w:tcPr>
            </w:tcPrChange>
          </w:tcPr>
          <w:p w14:paraId="4EE6044F" w14:textId="77777777" w:rsidR="00374341" w:rsidRPr="00374341" w:rsidRDefault="00374341" w:rsidP="00374341">
            <w:pPr>
              <w:numPr>
                <w:ilvl w:val="0"/>
                <w:numId w:val="55"/>
              </w:numPr>
              <w:spacing w:before="120" w:after="120"/>
              <w:contextualSpacing/>
              <w:rPr>
                <w:rFonts w:ascii="Open Sans" w:eastAsia="Open Sans" w:hAnsi="Open Sans" w:cs="Times New Roman"/>
                <w:color w:val="404040"/>
              </w:rPr>
            </w:pPr>
          </w:p>
        </w:tc>
        <w:tc>
          <w:tcPr>
            <w:tcW w:w="4937" w:type="dxa"/>
            <w:vAlign w:val="center"/>
            <w:tcPrChange w:id="11537" w:author="Alicia Romero Lopez" w:date="2020-01-31T09:48:00Z">
              <w:tcPr>
                <w:tcW w:w="4937" w:type="dxa"/>
                <w:gridSpan w:val="2"/>
              </w:tcPr>
            </w:tcPrChange>
          </w:tcPr>
          <w:p w14:paraId="694030C0" w14:textId="77777777" w:rsidR="00374341" w:rsidRPr="00374341" w:rsidRDefault="00374341" w:rsidP="00374341">
            <w:pPr>
              <w:spacing w:before="120" w:after="120"/>
              <w:outlineLvl w:val="2"/>
              <w:rPr>
                <w:rFonts w:ascii="Open Sans Semibold" w:eastAsia="Open Sans" w:hAnsi="Open Sans Semibold" w:cs="Open Sans Semibold"/>
                <w:color w:val="11143F"/>
              </w:rPr>
            </w:pPr>
            <w:r w:rsidRPr="00374341">
              <w:rPr>
                <w:rFonts w:ascii="Open Sans Semibold" w:eastAsia="Open Sans" w:hAnsi="Open Sans Semibold" w:cs="Open Sans Semibold"/>
                <w:color w:val="11143F"/>
              </w:rPr>
              <w:t>Histograms</w:t>
            </w:r>
          </w:p>
          <w:p w14:paraId="5E9B1EB9" w14:textId="047D3603" w:rsidR="00374341" w:rsidRPr="00374341" w:rsidRDefault="00374341" w:rsidP="00374341">
            <w:pPr>
              <w:spacing w:before="120" w:after="120"/>
              <w:outlineLvl w:val="2"/>
              <w:rPr>
                <w:rFonts w:ascii="Open Sans" w:eastAsia="Open Sans" w:hAnsi="Open Sans" w:cs="Times New Roman"/>
                <w:color w:val="404040"/>
              </w:rPr>
            </w:pPr>
            <w:r w:rsidRPr="00374341">
              <w:rPr>
                <w:rFonts w:ascii="Open Sans" w:eastAsia="Open Sans" w:hAnsi="Open Sans" w:cs="Times New Roman"/>
                <w:color w:val="404040"/>
              </w:rPr>
              <w:t xml:space="preserve">The </w:t>
            </w:r>
            <w:ins w:id="11538" w:author="Chantelle Dubois Nishiyama" w:date="2020-02-19T23:00:00Z">
              <w:r w:rsidR="00EA108C">
                <w:rPr>
                  <w:rFonts w:ascii="Open Sans" w:eastAsia="Open Sans" w:hAnsi="Open Sans" w:cs="Times New Roman"/>
                  <w:color w:val="404040"/>
                </w:rPr>
                <w:t>P</w:t>
              </w:r>
            </w:ins>
            <w:del w:id="11539" w:author="Chantelle Dubois Nishiyama" w:date="2020-02-19T23:00:00Z">
              <w:r w:rsidRPr="00374341" w:rsidDel="00EA108C">
                <w:rPr>
                  <w:rFonts w:ascii="Open Sans" w:eastAsia="Open Sans" w:hAnsi="Open Sans" w:cs="Times New Roman"/>
                  <w:color w:val="404040"/>
                </w:rPr>
                <w:delText>p</w:delText>
              </w:r>
            </w:del>
            <w:r w:rsidRPr="00374341">
              <w:rPr>
                <w:rFonts w:ascii="Open Sans" w:eastAsia="Open Sans" w:hAnsi="Open Sans" w:cs="Times New Roman"/>
                <w:color w:val="404040"/>
              </w:rPr>
              <w:t>yplot module allows the representation of 1D and 2D histograms using the method plt.hist(x) for plotting one-dimensional histograms and the method plt.hist2d(x,y) for plotting two-dimensional histograms.</w:t>
            </w:r>
          </w:p>
          <w:p w14:paraId="7FF68B66" w14:textId="77777777" w:rsidR="00374341" w:rsidRPr="00374341" w:rsidRDefault="00374341" w:rsidP="00374341">
            <w:pPr>
              <w:shd w:val="clear" w:color="auto" w:fill="BFBFBF"/>
              <w:spacing w:before="120" w:after="120"/>
              <w:outlineLvl w:val="2"/>
              <w:rPr>
                <w:rFonts w:ascii="Consolas" w:eastAsia="Open Sans" w:hAnsi="Consolas" w:cs="Consolas"/>
                <w:color w:val="404040"/>
              </w:rPr>
            </w:pPr>
            <w:r w:rsidRPr="00374341">
              <w:rPr>
                <w:rFonts w:ascii="Consolas" w:eastAsia="Open Sans" w:hAnsi="Consolas" w:cs="Consolas"/>
                <w:color w:val="404040"/>
              </w:rPr>
              <w:t>import matplotlib.pyplot as plt</w:t>
            </w:r>
          </w:p>
          <w:p w14:paraId="304ED359" w14:textId="77777777" w:rsidR="00374341" w:rsidRPr="00374341" w:rsidRDefault="00374341" w:rsidP="00374341">
            <w:pPr>
              <w:shd w:val="clear" w:color="auto" w:fill="BFBFBF"/>
              <w:spacing w:before="120" w:after="120"/>
              <w:outlineLvl w:val="2"/>
              <w:rPr>
                <w:rFonts w:ascii="Consolas" w:eastAsia="Open Sans" w:hAnsi="Consolas" w:cs="Consolas"/>
                <w:color w:val="404040"/>
              </w:rPr>
            </w:pPr>
            <w:r w:rsidRPr="00374341">
              <w:rPr>
                <w:rFonts w:ascii="Consolas" w:eastAsia="Open Sans" w:hAnsi="Consolas" w:cs="Consolas"/>
                <w:color w:val="404040"/>
              </w:rPr>
              <w:t>x=[1,2,3,4,5,6]</w:t>
            </w:r>
          </w:p>
          <w:p w14:paraId="5B0ECA95" w14:textId="77777777" w:rsidR="00374341" w:rsidRPr="00374341" w:rsidRDefault="00374341" w:rsidP="00374341">
            <w:pPr>
              <w:shd w:val="clear" w:color="auto" w:fill="BFBFBF"/>
              <w:spacing w:before="120" w:after="120"/>
              <w:outlineLvl w:val="2"/>
              <w:rPr>
                <w:rFonts w:ascii="Consolas" w:eastAsia="Open Sans" w:hAnsi="Consolas" w:cs="Consolas"/>
                <w:color w:val="404040"/>
              </w:rPr>
            </w:pPr>
            <w:r w:rsidRPr="00374341">
              <w:rPr>
                <w:rFonts w:ascii="Consolas" w:eastAsia="Open Sans" w:hAnsi="Consolas" w:cs="Consolas"/>
                <w:color w:val="404040"/>
              </w:rPr>
              <w:t>y=[7,4,2,3,8,1]</w:t>
            </w:r>
          </w:p>
          <w:p w14:paraId="617E9A62" w14:textId="77777777" w:rsidR="00374341" w:rsidRPr="00374341" w:rsidRDefault="00374341" w:rsidP="00374341">
            <w:pPr>
              <w:shd w:val="clear" w:color="auto" w:fill="BFBFBF"/>
              <w:spacing w:before="120" w:after="120"/>
              <w:outlineLvl w:val="2"/>
              <w:rPr>
                <w:rFonts w:ascii="Consolas" w:eastAsia="Open Sans" w:hAnsi="Consolas" w:cs="Consolas"/>
                <w:color w:val="404040"/>
              </w:rPr>
            </w:pPr>
            <w:r w:rsidRPr="00374341">
              <w:rPr>
                <w:rFonts w:ascii="Consolas" w:eastAsia="Open Sans" w:hAnsi="Consolas" w:cs="Consolas"/>
                <w:color w:val="404040"/>
              </w:rPr>
              <w:t>plt.hist2d(x, y)</w:t>
            </w:r>
          </w:p>
          <w:p w14:paraId="50F57CCA" w14:textId="77777777" w:rsidR="00374341" w:rsidRPr="00374341" w:rsidRDefault="00374341" w:rsidP="00374341">
            <w:pPr>
              <w:shd w:val="clear" w:color="auto" w:fill="BFBFBF"/>
              <w:spacing w:before="120" w:after="120"/>
              <w:outlineLvl w:val="2"/>
              <w:rPr>
                <w:rFonts w:ascii="Consolas" w:eastAsia="Open Sans" w:hAnsi="Consolas" w:cs="Consolas"/>
                <w:color w:val="404040"/>
              </w:rPr>
            </w:pPr>
            <w:r w:rsidRPr="00374341">
              <w:rPr>
                <w:rFonts w:ascii="Consolas" w:eastAsia="Open Sans" w:hAnsi="Consolas" w:cs="Consolas"/>
                <w:color w:val="404040"/>
              </w:rPr>
              <w:t>plt.show()</w:t>
            </w:r>
          </w:p>
        </w:tc>
        <w:tc>
          <w:tcPr>
            <w:tcW w:w="5053" w:type="dxa"/>
            <w:vAlign w:val="center"/>
            <w:tcPrChange w:id="11540" w:author="Alicia Romero Lopez" w:date="2020-01-31T09:48:00Z">
              <w:tcPr>
                <w:tcW w:w="5053" w:type="dxa"/>
              </w:tcPr>
            </w:tcPrChange>
          </w:tcPr>
          <w:p w14:paraId="74C12D64" w14:textId="50CE3FB8" w:rsidR="00374341" w:rsidRPr="00374341" w:rsidRDefault="00FD73BA" w:rsidP="00374341">
            <w:pPr>
              <w:spacing w:before="120" w:after="120"/>
              <w:rPr>
                <w:rFonts w:ascii="Open Sans" w:eastAsia="Open Sans" w:hAnsi="Open Sans" w:cs="Times New Roman"/>
                <w:color w:val="404040"/>
              </w:rPr>
            </w:pPr>
            <w:ins w:id="11541" w:author="RoboGarden Team" w:date="2020-01-23T18:56:00Z">
              <w:r>
                <w:rPr>
                  <w:rFonts w:ascii="Open Sans" w:eastAsia="Open Sans" w:hAnsi="Open Sans" w:cs="Times New Roman"/>
                  <w:color w:val="404040"/>
                </w:rPr>
                <w:t>Citation: RoboGarden Course Resources</w:t>
              </w:r>
              <w:r>
                <w:rPr>
                  <w:noProof/>
                </w:rPr>
                <w:t xml:space="preserve"> </w:t>
              </w:r>
            </w:ins>
            <w:r w:rsidR="00B44BCB">
              <w:rPr>
                <w:noProof/>
              </w:rPr>
              <w:t xml:space="preserve"> </w:t>
            </w:r>
            <w:r w:rsidR="00B44BCB" w:rsidRPr="00E06DF7">
              <w:t>Copyright 2019</w:t>
            </w:r>
            <w:r w:rsidR="00825A96">
              <w:rPr>
                <w:noProof/>
              </w:rPr>
              <w:drawing>
                <wp:inline distT="0" distB="0" distL="0" distR="0" wp14:anchorId="1444B510" wp14:editId="7FABD207">
                  <wp:extent cx="3062605" cy="1566545"/>
                  <wp:effectExtent l="0" t="0" r="4445"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062605" cy="1566545"/>
                          </a:xfrm>
                          <a:prstGeom prst="rect">
                            <a:avLst/>
                          </a:prstGeom>
                          <a:noFill/>
                          <a:ln>
                            <a:noFill/>
                          </a:ln>
                        </pic:spPr>
                      </pic:pic>
                    </a:graphicData>
                  </a:graphic>
                </wp:inline>
              </w:drawing>
            </w:r>
          </w:p>
        </w:tc>
      </w:tr>
    </w:tbl>
    <w:p w14:paraId="78E99087" w14:textId="77777777" w:rsidR="00374341" w:rsidRPr="00374341" w:rsidRDefault="00374341" w:rsidP="00374341">
      <w:pPr>
        <w:spacing w:after="0" w:line="240" w:lineRule="auto"/>
        <w:rPr>
          <w:rFonts w:ascii="Open Sans" w:eastAsia="Open Sans" w:hAnsi="Open Sans" w:cs="Times New Roman"/>
          <w:color w:val="404040"/>
        </w:rPr>
      </w:pPr>
    </w:p>
    <w:p w14:paraId="335A9177" w14:textId="04EF907E" w:rsidR="00374341" w:rsidRPr="00374341" w:rsidRDefault="00374341">
      <w:pPr>
        <w:pStyle w:val="Heading2"/>
        <w:rPr>
          <w:rFonts w:eastAsia="Open Sans"/>
        </w:rPr>
        <w:pPrChange w:id="11542" w:author="RoboGarden Team" w:date="2020-01-30T18:33:00Z">
          <w:pPr>
            <w:spacing w:after="0" w:line="240" w:lineRule="auto"/>
          </w:pPr>
        </w:pPrChange>
      </w:pPr>
      <w:commentRangeStart w:id="11543"/>
      <w:commentRangeStart w:id="11544"/>
      <w:commentRangeEnd w:id="11543"/>
      <w:r>
        <w:rPr>
          <w:rStyle w:val="CommentReference"/>
        </w:rPr>
        <w:commentReference w:id="11543"/>
      </w:r>
      <w:commentRangeEnd w:id="11544"/>
      <w:r w:rsidR="00A32F94">
        <w:rPr>
          <w:rStyle w:val="CommentReference"/>
          <w:rFonts w:asciiTheme="minorHAnsi" w:eastAsiaTheme="minorHAnsi" w:hAnsiTheme="minorHAnsi" w:cstheme="minorBidi"/>
          <w:color w:val="404040"/>
        </w:rPr>
        <w:commentReference w:id="11544"/>
      </w:r>
    </w:p>
    <w:tbl>
      <w:tblPr>
        <w:tblStyle w:val="TableGrid8"/>
        <w:tblW w:w="10440" w:type="dxa"/>
        <w:tblInd w:w="-5" w:type="dxa"/>
        <w:tblBorders>
          <w:top w:val="single" w:sz="4" w:space="0" w:color="DBDBDB"/>
          <w:left w:val="single" w:sz="4" w:space="0" w:color="DBDBDB"/>
          <w:bottom w:val="single" w:sz="4" w:space="0" w:color="DBDBDB"/>
          <w:right w:val="single" w:sz="4" w:space="0" w:color="DBDBDB"/>
          <w:insideH w:val="none" w:sz="0" w:space="0" w:color="auto"/>
          <w:insideV w:val="none" w:sz="0" w:space="0" w:color="auto"/>
        </w:tblBorders>
        <w:tblLayout w:type="fixed"/>
        <w:tblCellMar>
          <w:left w:w="115" w:type="dxa"/>
          <w:right w:w="115" w:type="dxa"/>
        </w:tblCellMar>
        <w:tblLook w:val="04A0" w:firstRow="1" w:lastRow="0" w:firstColumn="1" w:lastColumn="0" w:noHBand="0" w:noVBand="1"/>
        <w:tblPrChange w:id="11545" w:author="Alicia Romero Lopez" w:date="2020-01-31T09:48:00Z">
          <w:tblPr>
            <w:tblStyle w:val="TableGrid8"/>
            <w:tblW w:w="10440" w:type="dxa"/>
            <w:tblInd w:w="-5" w:type="dxa"/>
            <w:tblBorders>
              <w:top w:val="single" w:sz="4" w:space="0" w:color="DBDBDB"/>
              <w:left w:val="single" w:sz="4" w:space="0" w:color="DBDBDB"/>
              <w:bottom w:val="single" w:sz="4" w:space="0" w:color="DBDBDB"/>
              <w:right w:val="single" w:sz="4" w:space="0" w:color="DBDBDB"/>
              <w:insideH w:val="none" w:sz="0" w:space="0" w:color="auto"/>
              <w:insideV w:val="none" w:sz="0" w:space="0" w:color="auto"/>
            </w:tblBorders>
            <w:tblLayout w:type="fixed"/>
            <w:tblCellMar>
              <w:left w:w="115" w:type="dxa"/>
              <w:right w:w="115" w:type="dxa"/>
            </w:tblCellMar>
            <w:tblLook w:val="04A0" w:firstRow="1" w:lastRow="0" w:firstColumn="1" w:lastColumn="0" w:noHBand="0" w:noVBand="1"/>
          </w:tblPr>
        </w:tblPrChange>
      </w:tblPr>
      <w:tblGrid>
        <w:gridCol w:w="265"/>
        <w:gridCol w:w="3215"/>
        <w:gridCol w:w="745"/>
        <w:gridCol w:w="2052"/>
        <w:gridCol w:w="683"/>
        <w:gridCol w:w="3210"/>
        <w:gridCol w:w="270"/>
        <w:tblGridChange w:id="11546">
          <w:tblGrid>
            <w:gridCol w:w="360"/>
            <w:gridCol w:w="360"/>
            <w:gridCol w:w="360"/>
            <w:gridCol w:w="360"/>
            <w:gridCol w:w="360"/>
            <w:gridCol w:w="360"/>
            <w:gridCol w:w="360"/>
          </w:tblGrid>
        </w:tblGridChange>
      </w:tblGrid>
      <w:tr w:rsidR="00374341" w:rsidRPr="00374341" w14:paraId="60947901" w14:textId="77777777" w:rsidTr="51235A2F">
        <w:trPr>
          <w:cantSplit/>
          <w:trHeight w:val="420"/>
        </w:trPr>
        <w:tc>
          <w:tcPr>
            <w:tcW w:w="10440" w:type="dxa"/>
            <w:gridSpan w:val="7"/>
            <w:shd w:val="clear" w:color="auto" w:fill="FAFAFA"/>
            <w:tcPrChange w:id="11547" w:author="Alicia Romero Lopez" w:date="2020-01-31T09:48:00Z">
              <w:tcPr>
                <w:tcW w:w="10440" w:type="dxa"/>
                <w:gridSpan w:val="7"/>
                <w:shd w:val="clear" w:color="auto" w:fill="FAFAFA"/>
              </w:tcPr>
            </w:tcPrChange>
          </w:tcPr>
          <w:p w14:paraId="28A8588C" w14:textId="77777777" w:rsidR="003511FB" w:rsidRDefault="003511FB" w:rsidP="003511FB">
            <w:pPr>
              <w:spacing w:before="120" w:after="120" w:line="256" w:lineRule="auto"/>
              <w:outlineLvl w:val="2"/>
              <w:rPr>
                <w:rFonts w:ascii="Open Sans Semibold" w:hAnsi="Open Sans Semibold" w:cs="Open Sans Semibold"/>
                <w:color w:val="11143F"/>
              </w:rPr>
            </w:pPr>
            <w:r>
              <w:rPr>
                <w:rFonts w:ascii="Open Sans Semibold" w:hAnsi="Open Sans Semibold" w:cs="Open Sans Semibold"/>
                <w:color w:val="11143F"/>
              </w:rPr>
              <w:t>Knowledge Check</w:t>
            </w:r>
          </w:p>
          <w:p w14:paraId="348B56FA" w14:textId="45EF296D" w:rsidR="00374341" w:rsidRPr="00374341" w:rsidRDefault="00374341" w:rsidP="00374341">
            <w:pPr>
              <w:spacing w:before="120" w:after="120"/>
              <w:outlineLvl w:val="2"/>
              <w:rPr>
                <w:rFonts w:ascii="Open Sans Semibold" w:eastAsia="Open Sans" w:hAnsi="Open Sans Semibold" w:cs="Open Sans Semibold"/>
                <w:color w:val="11143F"/>
              </w:rPr>
            </w:pPr>
            <w:commentRangeStart w:id="11548"/>
            <w:del w:id="11549" w:author="RoboGarden Team" w:date="2020-01-23T18:56:00Z">
              <w:r w:rsidRPr="00374341" w:rsidDel="00FD73BA">
                <w:rPr>
                  <w:rFonts w:ascii="Open Sans Semibold" w:eastAsia="Open Sans" w:hAnsi="Open Sans Semibold" w:cs="Open Sans Semibold"/>
                  <w:color w:val="11143F"/>
                </w:rPr>
                <w:delText>Complete the following</w:delText>
              </w:r>
              <w:commentRangeEnd w:id="11548"/>
              <w:r w:rsidDel="00FD73BA">
                <w:rPr>
                  <w:rStyle w:val="CommentReference"/>
                </w:rPr>
                <w:commentReference w:id="11548"/>
              </w:r>
              <w:r w:rsidRPr="00374341" w:rsidDel="00FD73BA">
                <w:rPr>
                  <w:rFonts w:ascii="Open Sans Semibold" w:eastAsia="Open Sans" w:hAnsi="Open Sans Semibold" w:cs="Open Sans Semibold"/>
                  <w:color w:val="11143F"/>
                </w:rPr>
                <w:delText xml:space="preserve"> sentence</w:delText>
              </w:r>
            </w:del>
            <w:ins w:id="11550" w:author="RoboGarden Team" w:date="2020-01-23T18:56:00Z">
              <w:r w:rsidR="00FD73BA">
                <w:rPr>
                  <w:rFonts w:ascii="Open Sans Semibold" w:eastAsia="Open Sans" w:hAnsi="Open Sans Semibold" w:cs="Open Sans Semibold"/>
                  <w:color w:val="11143F"/>
                </w:rPr>
                <w:t xml:space="preserve">Fill in the Missing Blank </w:t>
              </w:r>
            </w:ins>
          </w:p>
        </w:tc>
      </w:tr>
      <w:tr w:rsidR="00374341" w:rsidRPr="00374341" w14:paraId="450FA408" w14:textId="77777777" w:rsidTr="51235A2F">
        <w:trPr>
          <w:cantSplit/>
          <w:trHeight w:val="128"/>
        </w:trPr>
        <w:tc>
          <w:tcPr>
            <w:tcW w:w="3480" w:type="dxa"/>
            <w:gridSpan w:val="2"/>
            <w:vMerge w:val="restart"/>
            <w:tcBorders>
              <w:right w:val="single" w:sz="4" w:space="0" w:color="7D7D7D"/>
            </w:tcBorders>
            <w:shd w:val="clear" w:color="auto" w:fill="FAFAFA"/>
            <w:tcPrChange w:id="11551" w:author="Alicia Romero Lopez" w:date="2020-01-31T09:48:00Z">
              <w:tcPr>
                <w:tcW w:w="3480" w:type="dxa"/>
                <w:gridSpan w:val="2"/>
                <w:vMerge w:val="restart"/>
                <w:tcBorders>
                  <w:right w:val="single" w:sz="4" w:space="0" w:color="7D7D7D"/>
                </w:tcBorders>
                <w:shd w:val="clear" w:color="auto" w:fill="FAFAFA"/>
              </w:tcPr>
            </w:tcPrChange>
          </w:tcPr>
          <w:p w14:paraId="3AF30071" w14:textId="77777777" w:rsidR="00374341" w:rsidRPr="00374341" w:rsidRDefault="00374341" w:rsidP="00374341">
            <w:pPr>
              <w:spacing w:before="120" w:after="120"/>
              <w:outlineLvl w:val="2"/>
              <w:rPr>
                <w:rFonts w:ascii="Open Sans" w:eastAsia="Open Sans" w:hAnsi="Open Sans" w:cs="Times New Roman"/>
                <w:color w:val="404040"/>
              </w:rPr>
            </w:pPr>
            <w:r w:rsidRPr="00374341">
              <w:rPr>
                <w:rFonts w:ascii="Open Sans" w:eastAsia="Open Sans" w:hAnsi="Open Sans" w:cs="Times New Roman"/>
                <w:color w:val="404040"/>
              </w:rPr>
              <w:t>To create a bar plot in Matplotlib,</w:t>
            </w:r>
          </w:p>
        </w:tc>
        <w:tc>
          <w:tcPr>
            <w:tcW w:w="3480" w:type="dxa"/>
            <w:gridSpan w:val="3"/>
            <w:tcBorders>
              <w:top w:val="single" w:sz="4" w:space="0" w:color="7D7D7D"/>
              <w:left w:val="single" w:sz="4" w:space="0" w:color="7D7D7D"/>
              <w:bottom w:val="single" w:sz="4" w:space="0" w:color="7D7D7D"/>
              <w:right w:val="single" w:sz="4" w:space="0" w:color="7D7D7D"/>
            </w:tcBorders>
            <w:shd w:val="clear" w:color="auto" w:fill="BBBBBB"/>
            <w:tcPrChange w:id="11552" w:author="Alicia Romero Lopez" w:date="2020-01-31T09:48:00Z">
              <w:tcPr>
                <w:tcW w:w="3480" w:type="dxa"/>
                <w:gridSpan w:val="3"/>
                <w:tcBorders>
                  <w:top w:val="single" w:sz="4" w:space="0" w:color="7D7D7D"/>
                  <w:left w:val="single" w:sz="4" w:space="0" w:color="7D7D7D"/>
                  <w:bottom w:val="single" w:sz="4" w:space="0" w:color="7D7D7D"/>
                  <w:right w:val="single" w:sz="4" w:space="0" w:color="7D7D7D"/>
                </w:tcBorders>
                <w:shd w:val="clear" w:color="auto" w:fill="BBBBBB"/>
              </w:tcPr>
            </w:tcPrChange>
          </w:tcPr>
          <w:p w14:paraId="1764CA2B" w14:textId="77777777" w:rsidR="00374341" w:rsidRPr="00374341" w:rsidRDefault="00374341" w:rsidP="00374341">
            <w:pPr>
              <w:spacing w:before="120" w:after="120"/>
              <w:jc w:val="center"/>
              <w:outlineLvl w:val="2"/>
              <w:rPr>
                <w:rFonts w:ascii="Open Sans Semibold" w:eastAsia="Open Sans" w:hAnsi="Open Sans Semibold" w:cs="Open Sans Semibold"/>
                <w:color w:val="404040"/>
              </w:rPr>
            </w:pPr>
            <w:r w:rsidRPr="00374341">
              <w:rPr>
                <w:rFonts w:ascii="Open Sans Semibold" w:eastAsia="Open Sans" w:hAnsi="Open Sans Semibold" w:cs="Open Sans Semibold"/>
                <w:color w:val="FFFFFF"/>
              </w:rPr>
              <w:t xml:space="preserve">Dropdown </w:t>
            </w:r>
            <w:r w:rsidRPr="00374341">
              <w:rPr>
                <w:rFonts w:ascii="FontAwesome" w:eastAsia="Open Sans" w:hAnsi="FontAwesome" w:cs="Open Sans Semibold"/>
                <w:color w:val="FFFFFF"/>
              </w:rPr>
              <w:t></w:t>
            </w:r>
          </w:p>
        </w:tc>
        <w:tc>
          <w:tcPr>
            <w:tcW w:w="3480" w:type="dxa"/>
            <w:gridSpan w:val="2"/>
            <w:vMerge w:val="restart"/>
            <w:tcBorders>
              <w:left w:val="single" w:sz="4" w:space="0" w:color="7D7D7D"/>
            </w:tcBorders>
            <w:shd w:val="clear" w:color="auto" w:fill="FAFAFA"/>
            <w:tcPrChange w:id="11553" w:author="Alicia Romero Lopez" w:date="2020-01-31T09:48:00Z">
              <w:tcPr>
                <w:tcW w:w="3480" w:type="dxa"/>
                <w:gridSpan w:val="2"/>
                <w:vMerge w:val="restart"/>
                <w:tcBorders>
                  <w:left w:val="single" w:sz="4" w:space="0" w:color="7D7D7D"/>
                </w:tcBorders>
                <w:shd w:val="clear" w:color="auto" w:fill="FAFAFA"/>
              </w:tcPr>
            </w:tcPrChange>
          </w:tcPr>
          <w:p w14:paraId="10AC824E" w14:textId="77777777" w:rsidR="00374341" w:rsidRPr="00374341" w:rsidRDefault="00374341" w:rsidP="00374341">
            <w:pPr>
              <w:spacing w:before="120" w:after="120"/>
              <w:outlineLvl w:val="2"/>
              <w:rPr>
                <w:rFonts w:ascii="Open Sans" w:eastAsia="Open Sans" w:hAnsi="Open Sans" w:cs="Times New Roman"/>
                <w:color w:val="404040"/>
              </w:rPr>
            </w:pPr>
          </w:p>
        </w:tc>
      </w:tr>
      <w:tr w:rsidR="00374341" w:rsidRPr="00374341" w14:paraId="12B8A924" w14:textId="77777777" w:rsidTr="51235A2F">
        <w:trPr>
          <w:cantSplit/>
          <w:trHeight w:val="127"/>
        </w:trPr>
        <w:tc>
          <w:tcPr>
            <w:tcW w:w="3480" w:type="dxa"/>
            <w:gridSpan w:val="2"/>
            <w:vMerge/>
            <w:shd w:val="clear" w:color="auto" w:fill="FAFAFA"/>
            <w:tcPrChange w:id="11554" w:author="Alicia Romero Lopez" w:date="2020-01-31T09:48:00Z">
              <w:tcPr>
                <w:tcW w:w="3480" w:type="dxa"/>
                <w:gridSpan w:val="2"/>
                <w:vMerge/>
                <w:tcBorders>
                  <w:top w:val="single" w:sz="4" w:space="0" w:color="7D7D7D"/>
                  <w:right w:val="single" w:sz="4" w:space="0" w:color="E1E1E1"/>
                </w:tcBorders>
                <w:shd w:val="clear" w:color="auto" w:fill="FAFAFA"/>
              </w:tcPr>
            </w:tcPrChange>
          </w:tcPr>
          <w:p w14:paraId="04149B81" w14:textId="77777777" w:rsidR="00374341" w:rsidRPr="00374341" w:rsidRDefault="00374341" w:rsidP="00374341">
            <w:pPr>
              <w:spacing w:before="120" w:after="120"/>
              <w:outlineLvl w:val="2"/>
              <w:rPr>
                <w:rFonts w:ascii="Open Sans" w:eastAsia="Open Sans" w:hAnsi="Open Sans" w:cs="Times New Roman"/>
                <w:color w:val="404040"/>
              </w:rPr>
            </w:pPr>
          </w:p>
        </w:tc>
        <w:tc>
          <w:tcPr>
            <w:tcW w:w="3480" w:type="dxa"/>
            <w:gridSpan w:val="3"/>
            <w:tcBorders>
              <w:top w:val="single" w:sz="4" w:space="0" w:color="7D7D7D"/>
              <w:left w:val="single" w:sz="4" w:space="0" w:color="E1E1E1"/>
              <w:bottom w:val="single" w:sz="4" w:space="0" w:color="E1E1E1"/>
              <w:right w:val="single" w:sz="4" w:space="0" w:color="E1E1E1"/>
            </w:tcBorders>
            <w:shd w:val="clear" w:color="auto" w:fill="FFFFFF" w:themeFill="background1"/>
            <w:tcPrChange w:id="11555" w:author="Alicia Romero Lopez" w:date="2020-01-31T09:48:00Z">
              <w:tcPr>
                <w:tcW w:w="3480" w:type="dxa"/>
                <w:gridSpan w:val="3"/>
                <w:tcBorders>
                  <w:top w:val="single" w:sz="4" w:space="0" w:color="7D7D7D"/>
                  <w:left w:val="single" w:sz="4" w:space="0" w:color="E1E1E1"/>
                  <w:bottom w:val="single" w:sz="4" w:space="0" w:color="E1E1E1"/>
                  <w:right w:val="single" w:sz="4" w:space="0" w:color="E1E1E1"/>
                </w:tcBorders>
                <w:shd w:val="clear" w:color="auto" w:fill="FFFFFF"/>
              </w:tcPr>
            </w:tcPrChange>
          </w:tcPr>
          <w:p w14:paraId="259E5A1D" w14:textId="77777777" w:rsidR="00374341" w:rsidRPr="00374341" w:rsidRDefault="00374341" w:rsidP="00374341">
            <w:pPr>
              <w:spacing w:before="120" w:after="120"/>
              <w:jc w:val="center"/>
              <w:outlineLvl w:val="2"/>
              <w:rPr>
                <w:rFonts w:ascii="Open Sans" w:eastAsia="Open Sans" w:hAnsi="Open Sans" w:cs="Times New Roman"/>
                <w:color w:val="404040"/>
              </w:rPr>
            </w:pPr>
            <w:r w:rsidRPr="00374341">
              <w:rPr>
                <w:rFonts w:ascii="Open Sans" w:eastAsia="Open Sans" w:hAnsi="Open Sans" w:cs="Times New Roman"/>
                <w:color w:val="404040"/>
              </w:rPr>
              <w:t>plt.show()</w:t>
            </w:r>
          </w:p>
        </w:tc>
        <w:tc>
          <w:tcPr>
            <w:tcW w:w="3480" w:type="dxa"/>
            <w:gridSpan w:val="2"/>
            <w:vMerge/>
            <w:shd w:val="clear" w:color="auto" w:fill="FAFAFA"/>
            <w:tcPrChange w:id="11556" w:author="Alicia Romero Lopez" w:date="2020-01-31T09:48:00Z">
              <w:tcPr>
                <w:tcW w:w="3480" w:type="dxa"/>
                <w:gridSpan w:val="2"/>
                <w:vMerge/>
                <w:tcBorders>
                  <w:left w:val="single" w:sz="4" w:space="0" w:color="E1E1E1"/>
                </w:tcBorders>
                <w:shd w:val="clear" w:color="auto" w:fill="FAFAFA"/>
              </w:tcPr>
            </w:tcPrChange>
          </w:tcPr>
          <w:p w14:paraId="46F3D17E" w14:textId="77777777" w:rsidR="00374341" w:rsidRPr="00374341" w:rsidRDefault="00374341" w:rsidP="00374341">
            <w:pPr>
              <w:spacing w:before="120" w:after="120"/>
              <w:outlineLvl w:val="2"/>
              <w:rPr>
                <w:rFonts w:ascii="Open Sans" w:eastAsia="Open Sans" w:hAnsi="Open Sans" w:cs="Times New Roman"/>
                <w:color w:val="404040"/>
              </w:rPr>
            </w:pPr>
          </w:p>
        </w:tc>
      </w:tr>
      <w:tr w:rsidR="00374341" w:rsidRPr="00374341" w14:paraId="7D730574" w14:textId="77777777" w:rsidTr="51235A2F">
        <w:trPr>
          <w:cantSplit/>
          <w:trHeight w:val="127"/>
        </w:trPr>
        <w:tc>
          <w:tcPr>
            <w:tcW w:w="3480" w:type="dxa"/>
            <w:gridSpan w:val="2"/>
            <w:vMerge/>
            <w:shd w:val="clear" w:color="auto" w:fill="FAFAFA"/>
            <w:tcPrChange w:id="11557" w:author="Alicia Romero Lopez" w:date="2020-01-31T09:48:00Z">
              <w:tcPr>
                <w:tcW w:w="3480" w:type="dxa"/>
                <w:gridSpan w:val="2"/>
                <w:vMerge/>
                <w:tcBorders>
                  <w:right w:val="single" w:sz="4" w:space="0" w:color="E1E1E1"/>
                </w:tcBorders>
                <w:shd w:val="clear" w:color="auto" w:fill="FAFAFA"/>
              </w:tcPr>
            </w:tcPrChange>
          </w:tcPr>
          <w:p w14:paraId="513D7FCD" w14:textId="77777777" w:rsidR="00374341" w:rsidRPr="00374341" w:rsidRDefault="00374341" w:rsidP="00374341">
            <w:pPr>
              <w:spacing w:before="120" w:after="120"/>
              <w:outlineLvl w:val="2"/>
              <w:rPr>
                <w:rFonts w:ascii="Open Sans" w:eastAsia="Open Sans" w:hAnsi="Open Sans" w:cs="Times New Roman"/>
                <w:color w:val="404040"/>
              </w:rPr>
            </w:pPr>
          </w:p>
        </w:tc>
        <w:tc>
          <w:tcPr>
            <w:tcW w:w="3480" w:type="dxa"/>
            <w:gridSpan w:val="3"/>
            <w:tcBorders>
              <w:top w:val="single" w:sz="4" w:space="0" w:color="E1E1E1"/>
              <w:left w:val="single" w:sz="4" w:space="0" w:color="E1E1E1"/>
              <w:bottom w:val="single" w:sz="4" w:space="0" w:color="E1E1E1"/>
              <w:right w:val="single" w:sz="4" w:space="0" w:color="E1E1E1"/>
            </w:tcBorders>
            <w:shd w:val="clear" w:color="auto" w:fill="FFFFFF" w:themeFill="background1"/>
            <w:tcPrChange w:id="11558" w:author="Alicia Romero Lopez" w:date="2020-01-31T09:48:00Z">
              <w:tcPr>
                <w:tcW w:w="3480" w:type="dxa"/>
                <w:gridSpan w:val="3"/>
                <w:tcBorders>
                  <w:top w:val="single" w:sz="4" w:space="0" w:color="E1E1E1"/>
                  <w:left w:val="single" w:sz="4" w:space="0" w:color="E1E1E1"/>
                  <w:bottom w:val="single" w:sz="4" w:space="0" w:color="E1E1E1"/>
                  <w:right w:val="single" w:sz="4" w:space="0" w:color="E1E1E1"/>
                </w:tcBorders>
                <w:shd w:val="clear" w:color="auto" w:fill="FFFFFF"/>
              </w:tcPr>
            </w:tcPrChange>
          </w:tcPr>
          <w:p w14:paraId="3F5CBE61" w14:textId="77777777" w:rsidR="00374341" w:rsidRPr="00374341" w:rsidRDefault="00374341" w:rsidP="00374341">
            <w:pPr>
              <w:spacing w:before="120" w:after="120"/>
              <w:jc w:val="center"/>
              <w:outlineLvl w:val="2"/>
              <w:rPr>
                <w:rFonts w:ascii="Open Sans" w:eastAsia="Open Sans" w:hAnsi="Open Sans" w:cs="Times New Roman"/>
                <w:color w:val="404040"/>
              </w:rPr>
            </w:pPr>
            <w:r w:rsidRPr="00374341">
              <w:rPr>
                <w:rFonts w:ascii="Open Sans" w:eastAsia="Open Sans" w:hAnsi="Open Sans" w:cs="Times New Roman"/>
                <w:color w:val="404040"/>
              </w:rPr>
              <w:t>plt.plot()</w:t>
            </w:r>
          </w:p>
        </w:tc>
        <w:tc>
          <w:tcPr>
            <w:tcW w:w="3480" w:type="dxa"/>
            <w:gridSpan w:val="2"/>
            <w:vMerge/>
            <w:shd w:val="clear" w:color="auto" w:fill="FAFAFA"/>
            <w:tcPrChange w:id="11559" w:author="Alicia Romero Lopez" w:date="2020-01-31T09:48:00Z">
              <w:tcPr>
                <w:tcW w:w="3480" w:type="dxa"/>
                <w:gridSpan w:val="2"/>
                <w:vMerge/>
                <w:tcBorders>
                  <w:left w:val="single" w:sz="4" w:space="0" w:color="E1E1E1"/>
                </w:tcBorders>
                <w:shd w:val="clear" w:color="auto" w:fill="FAFAFA"/>
              </w:tcPr>
            </w:tcPrChange>
          </w:tcPr>
          <w:p w14:paraId="64006016" w14:textId="77777777" w:rsidR="00374341" w:rsidRPr="00374341" w:rsidRDefault="00374341" w:rsidP="00374341">
            <w:pPr>
              <w:spacing w:before="120" w:after="120"/>
              <w:outlineLvl w:val="2"/>
              <w:rPr>
                <w:rFonts w:ascii="Open Sans" w:eastAsia="Open Sans" w:hAnsi="Open Sans" w:cs="Times New Roman"/>
                <w:color w:val="404040"/>
              </w:rPr>
            </w:pPr>
          </w:p>
        </w:tc>
      </w:tr>
      <w:tr w:rsidR="00374341" w:rsidRPr="00374341" w14:paraId="3CD6F9A3" w14:textId="77777777" w:rsidTr="51235A2F">
        <w:trPr>
          <w:cantSplit/>
          <w:trHeight w:val="127"/>
        </w:trPr>
        <w:tc>
          <w:tcPr>
            <w:tcW w:w="3480" w:type="dxa"/>
            <w:gridSpan w:val="2"/>
            <w:vMerge/>
            <w:shd w:val="clear" w:color="auto" w:fill="FAFAFA"/>
            <w:tcPrChange w:id="11560" w:author="Alicia Romero Lopez" w:date="2020-01-31T09:48:00Z">
              <w:tcPr>
                <w:tcW w:w="3480" w:type="dxa"/>
                <w:gridSpan w:val="2"/>
                <w:vMerge/>
                <w:tcBorders>
                  <w:right w:val="single" w:sz="4" w:space="0" w:color="E1E1E1"/>
                </w:tcBorders>
                <w:shd w:val="clear" w:color="auto" w:fill="FAFAFA"/>
              </w:tcPr>
            </w:tcPrChange>
          </w:tcPr>
          <w:p w14:paraId="40A52EB3" w14:textId="77777777" w:rsidR="00374341" w:rsidRPr="00374341" w:rsidRDefault="00374341" w:rsidP="00374341">
            <w:pPr>
              <w:spacing w:before="120" w:after="120"/>
              <w:outlineLvl w:val="2"/>
              <w:rPr>
                <w:rFonts w:ascii="Open Sans" w:eastAsia="Open Sans" w:hAnsi="Open Sans" w:cs="Times New Roman"/>
                <w:color w:val="404040"/>
              </w:rPr>
            </w:pPr>
          </w:p>
        </w:tc>
        <w:tc>
          <w:tcPr>
            <w:tcW w:w="3480" w:type="dxa"/>
            <w:gridSpan w:val="3"/>
            <w:tcBorders>
              <w:top w:val="single" w:sz="4" w:space="0" w:color="E1E1E1"/>
              <w:left w:val="single" w:sz="4" w:space="0" w:color="E1E1E1"/>
              <w:bottom w:val="single" w:sz="4" w:space="0" w:color="E1E1E1"/>
              <w:right w:val="single" w:sz="4" w:space="0" w:color="E1E1E1"/>
            </w:tcBorders>
            <w:shd w:val="clear" w:color="auto" w:fill="FFFFFF" w:themeFill="background1"/>
            <w:tcPrChange w:id="11561" w:author="Alicia Romero Lopez" w:date="2020-01-31T09:48:00Z">
              <w:tcPr>
                <w:tcW w:w="3480" w:type="dxa"/>
                <w:gridSpan w:val="3"/>
                <w:tcBorders>
                  <w:top w:val="single" w:sz="4" w:space="0" w:color="E1E1E1"/>
                  <w:left w:val="single" w:sz="4" w:space="0" w:color="E1E1E1"/>
                  <w:bottom w:val="single" w:sz="4" w:space="0" w:color="E1E1E1"/>
                  <w:right w:val="single" w:sz="4" w:space="0" w:color="E1E1E1"/>
                </w:tcBorders>
                <w:shd w:val="clear" w:color="auto" w:fill="FFFFFF"/>
              </w:tcPr>
            </w:tcPrChange>
          </w:tcPr>
          <w:p w14:paraId="1BFD50BC" w14:textId="77777777" w:rsidR="00374341" w:rsidRPr="00374341" w:rsidRDefault="00374341" w:rsidP="00374341">
            <w:pPr>
              <w:spacing w:before="120" w:after="120"/>
              <w:jc w:val="center"/>
              <w:outlineLvl w:val="2"/>
              <w:rPr>
                <w:rFonts w:ascii="Open Sans" w:eastAsia="Open Sans" w:hAnsi="Open Sans" w:cs="Times New Roman"/>
                <w:color w:val="404040"/>
              </w:rPr>
            </w:pPr>
            <w:r w:rsidRPr="00374341">
              <w:rPr>
                <w:rFonts w:ascii="Open Sans" w:eastAsia="Open Sans" w:hAnsi="Open Sans" w:cs="Times New Roman"/>
                <w:color w:val="404040"/>
                <w:highlight w:val="green"/>
              </w:rPr>
              <w:t>plt.bar()</w:t>
            </w:r>
          </w:p>
        </w:tc>
        <w:tc>
          <w:tcPr>
            <w:tcW w:w="3480" w:type="dxa"/>
            <w:gridSpan w:val="2"/>
            <w:vMerge/>
            <w:shd w:val="clear" w:color="auto" w:fill="FAFAFA"/>
            <w:tcPrChange w:id="11562" w:author="Alicia Romero Lopez" w:date="2020-01-31T09:48:00Z">
              <w:tcPr>
                <w:tcW w:w="3480" w:type="dxa"/>
                <w:gridSpan w:val="2"/>
                <w:vMerge/>
                <w:tcBorders>
                  <w:left w:val="single" w:sz="4" w:space="0" w:color="E1E1E1"/>
                </w:tcBorders>
                <w:shd w:val="clear" w:color="auto" w:fill="FAFAFA"/>
              </w:tcPr>
            </w:tcPrChange>
          </w:tcPr>
          <w:p w14:paraId="600F0F9E" w14:textId="77777777" w:rsidR="00374341" w:rsidRPr="00374341" w:rsidRDefault="00374341" w:rsidP="00374341">
            <w:pPr>
              <w:spacing w:before="120" w:after="120"/>
              <w:outlineLvl w:val="2"/>
              <w:rPr>
                <w:rFonts w:ascii="Open Sans" w:eastAsia="Open Sans" w:hAnsi="Open Sans" w:cs="Times New Roman"/>
                <w:color w:val="404040"/>
              </w:rPr>
            </w:pPr>
          </w:p>
        </w:tc>
      </w:tr>
      <w:tr w:rsidR="00374341" w:rsidRPr="00374341" w14:paraId="339E6A8C" w14:textId="77777777" w:rsidTr="51235A2F">
        <w:trPr>
          <w:cantSplit/>
          <w:trHeight w:val="127"/>
        </w:trPr>
        <w:tc>
          <w:tcPr>
            <w:tcW w:w="3480" w:type="dxa"/>
            <w:gridSpan w:val="2"/>
            <w:vMerge/>
            <w:shd w:val="clear" w:color="auto" w:fill="FAFAFA"/>
            <w:tcPrChange w:id="11563" w:author="Alicia Romero Lopez" w:date="2020-01-31T09:48:00Z">
              <w:tcPr>
                <w:tcW w:w="3480" w:type="dxa"/>
                <w:gridSpan w:val="2"/>
                <w:vMerge/>
                <w:tcBorders>
                  <w:right w:val="single" w:sz="4" w:space="0" w:color="E1E1E1"/>
                </w:tcBorders>
                <w:shd w:val="clear" w:color="auto" w:fill="FAFAFA"/>
              </w:tcPr>
            </w:tcPrChange>
          </w:tcPr>
          <w:p w14:paraId="1E33C8DE" w14:textId="77777777" w:rsidR="00374341" w:rsidRPr="00374341" w:rsidRDefault="00374341" w:rsidP="00374341">
            <w:pPr>
              <w:spacing w:before="120" w:after="120"/>
              <w:outlineLvl w:val="2"/>
              <w:rPr>
                <w:rFonts w:ascii="Open Sans" w:eastAsia="Open Sans" w:hAnsi="Open Sans" w:cs="Times New Roman"/>
                <w:color w:val="404040"/>
              </w:rPr>
            </w:pPr>
          </w:p>
        </w:tc>
        <w:tc>
          <w:tcPr>
            <w:tcW w:w="3480" w:type="dxa"/>
            <w:gridSpan w:val="3"/>
            <w:tcBorders>
              <w:top w:val="single" w:sz="4" w:space="0" w:color="E1E1E1"/>
              <w:left w:val="single" w:sz="4" w:space="0" w:color="E1E1E1"/>
              <w:bottom w:val="single" w:sz="4" w:space="0" w:color="E1E1E1"/>
              <w:right w:val="single" w:sz="4" w:space="0" w:color="E1E1E1"/>
            </w:tcBorders>
            <w:shd w:val="clear" w:color="auto" w:fill="FFFFFF" w:themeFill="background1"/>
            <w:tcPrChange w:id="11564" w:author="Alicia Romero Lopez" w:date="2020-01-31T09:48:00Z">
              <w:tcPr>
                <w:tcW w:w="3480" w:type="dxa"/>
                <w:gridSpan w:val="3"/>
                <w:tcBorders>
                  <w:top w:val="single" w:sz="4" w:space="0" w:color="E1E1E1"/>
                  <w:left w:val="single" w:sz="4" w:space="0" w:color="E1E1E1"/>
                  <w:bottom w:val="single" w:sz="4" w:space="0" w:color="E1E1E1"/>
                  <w:right w:val="single" w:sz="4" w:space="0" w:color="E1E1E1"/>
                </w:tcBorders>
                <w:shd w:val="clear" w:color="auto" w:fill="FFFFFF"/>
              </w:tcPr>
            </w:tcPrChange>
          </w:tcPr>
          <w:p w14:paraId="43ADC0A5" w14:textId="77777777" w:rsidR="00374341" w:rsidRPr="00374341" w:rsidRDefault="00374341" w:rsidP="00374341">
            <w:pPr>
              <w:spacing w:before="120" w:after="120"/>
              <w:jc w:val="center"/>
              <w:outlineLvl w:val="2"/>
              <w:rPr>
                <w:rFonts w:ascii="Open Sans" w:eastAsia="Open Sans" w:hAnsi="Open Sans" w:cs="Times New Roman"/>
                <w:color w:val="404040"/>
              </w:rPr>
            </w:pPr>
            <w:r w:rsidRPr="00374341">
              <w:rPr>
                <w:rFonts w:ascii="Open Sans" w:eastAsia="Open Sans" w:hAnsi="Open Sans" w:cs="Times New Roman"/>
                <w:color w:val="404040"/>
              </w:rPr>
              <w:t>plt.scatter()</w:t>
            </w:r>
          </w:p>
        </w:tc>
        <w:tc>
          <w:tcPr>
            <w:tcW w:w="3480" w:type="dxa"/>
            <w:gridSpan w:val="2"/>
            <w:vMerge/>
            <w:shd w:val="clear" w:color="auto" w:fill="FAFAFA"/>
            <w:tcPrChange w:id="11565" w:author="Alicia Romero Lopez" w:date="2020-01-31T09:48:00Z">
              <w:tcPr>
                <w:tcW w:w="3480" w:type="dxa"/>
                <w:gridSpan w:val="2"/>
                <w:vMerge/>
                <w:tcBorders>
                  <w:left w:val="single" w:sz="4" w:space="0" w:color="E1E1E1"/>
                </w:tcBorders>
                <w:shd w:val="clear" w:color="auto" w:fill="FAFAFA"/>
              </w:tcPr>
            </w:tcPrChange>
          </w:tcPr>
          <w:p w14:paraId="7BC4452B" w14:textId="77777777" w:rsidR="00374341" w:rsidRPr="00374341" w:rsidRDefault="00374341" w:rsidP="00374341">
            <w:pPr>
              <w:spacing w:before="120" w:after="120"/>
              <w:outlineLvl w:val="2"/>
              <w:rPr>
                <w:rFonts w:ascii="Open Sans" w:eastAsia="Open Sans" w:hAnsi="Open Sans" w:cs="Times New Roman"/>
                <w:color w:val="404040"/>
              </w:rPr>
            </w:pPr>
          </w:p>
        </w:tc>
      </w:tr>
      <w:tr w:rsidR="00374341" w:rsidRPr="00374341" w14:paraId="1E5B4FB7" w14:textId="77777777" w:rsidTr="51235A2F">
        <w:trPr>
          <w:cantSplit/>
        </w:trPr>
        <w:tc>
          <w:tcPr>
            <w:tcW w:w="265" w:type="dxa"/>
            <w:shd w:val="clear" w:color="auto" w:fill="FAFAFA"/>
            <w:tcPrChange w:id="11566" w:author="Alexis Handford" w:date="2020-01-22T08:14:00Z">
              <w:tcPr>
                <w:tcW w:w="0" w:type="auto"/>
              </w:tcPr>
            </w:tcPrChange>
          </w:tcPr>
          <w:p w14:paraId="5F6A544D" w14:textId="77777777" w:rsidR="00374341" w:rsidRPr="00374341" w:rsidRDefault="00374341" w:rsidP="00374341">
            <w:pPr>
              <w:rPr>
                <w:rFonts w:ascii="Open Sans" w:eastAsia="Open Sans" w:hAnsi="Open Sans" w:cs="Times New Roman"/>
                <w:color w:val="404040"/>
                <w:sz w:val="16"/>
                <w:szCs w:val="16"/>
              </w:rPr>
            </w:pPr>
          </w:p>
        </w:tc>
        <w:tc>
          <w:tcPr>
            <w:tcW w:w="3960" w:type="dxa"/>
            <w:gridSpan w:val="2"/>
            <w:shd w:val="clear" w:color="auto" w:fill="FAFAFA"/>
            <w:vAlign w:val="center"/>
            <w:tcPrChange w:id="11567" w:author="Alexis Handford" w:date="2020-01-22T08:14:00Z">
              <w:tcPr>
                <w:tcW w:w="3960" w:type="dxa"/>
                <w:gridSpan w:val="2"/>
                <w:shd w:val="clear" w:color="auto" w:fill="FAFAFA"/>
              </w:tcPr>
            </w:tcPrChange>
          </w:tcPr>
          <w:p w14:paraId="0D30E6D7" w14:textId="77777777" w:rsidR="00374341" w:rsidRPr="00374341" w:rsidRDefault="00374341" w:rsidP="00374341">
            <w:pPr>
              <w:rPr>
                <w:rFonts w:ascii="Open Sans" w:eastAsia="Open Sans" w:hAnsi="Open Sans" w:cs="Times New Roman"/>
                <w:color w:val="404040"/>
                <w:sz w:val="16"/>
                <w:szCs w:val="16"/>
              </w:rPr>
            </w:pPr>
          </w:p>
        </w:tc>
        <w:tc>
          <w:tcPr>
            <w:tcW w:w="2052" w:type="dxa"/>
            <w:shd w:val="clear" w:color="auto" w:fill="FAFAFA"/>
            <w:vAlign w:val="center"/>
            <w:tcPrChange w:id="11568" w:author="Alexis Handford" w:date="2020-01-22T08:14:00Z">
              <w:tcPr>
                <w:tcW w:w="2052" w:type="dxa"/>
                <w:shd w:val="clear" w:color="auto" w:fill="FAFAFA"/>
              </w:tcPr>
            </w:tcPrChange>
          </w:tcPr>
          <w:p w14:paraId="281489EB" w14:textId="77777777" w:rsidR="00374341" w:rsidRPr="00374341" w:rsidRDefault="00374341" w:rsidP="00374341">
            <w:pPr>
              <w:rPr>
                <w:rFonts w:ascii="Open Sans" w:eastAsia="Open Sans" w:hAnsi="Open Sans" w:cs="Times New Roman"/>
                <w:color w:val="404040"/>
                <w:sz w:val="16"/>
                <w:szCs w:val="16"/>
              </w:rPr>
            </w:pPr>
          </w:p>
        </w:tc>
        <w:tc>
          <w:tcPr>
            <w:tcW w:w="3893" w:type="dxa"/>
            <w:gridSpan w:val="2"/>
            <w:shd w:val="clear" w:color="auto" w:fill="FAFAFA"/>
            <w:vAlign w:val="center"/>
            <w:tcPrChange w:id="11569" w:author="Alexis Handford" w:date="2020-01-22T08:14:00Z">
              <w:tcPr>
                <w:tcW w:w="3893" w:type="dxa"/>
                <w:gridSpan w:val="2"/>
                <w:shd w:val="clear" w:color="auto" w:fill="FAFAFA"/>
              </w:tcPr>
            </w:tcPrChange>
          </w:tcPr>
          <w:p w14:paraId="36FBBE9C" w14:textId="77777777" w:rsidR="00374341" w:rsidRPr="00374341" w:rsidRDefault="00374341" w:rsidP="00374341">
            <w:pPr>
              <w:rPr>
                <w:rFonts w:ascii="Open Sans" w:eastAsia="Open Sans" w:hAnsi="Open Sans" w:cs="Times New Roman"/>
                <w:color w:val="404040"/>
                <w:sz w:val="16"/>
                <w:szCs w:val="16"/>
              </w:rPr>
            </w:pPr>
          </w:p>
        </w:tc>
        <w:tc>
          <w:tcPr>
            <w:tcW w:w="270" w:type="dxa"/>
            <w:shd w:val="clear" w:color="auto" w:fill="FAFAFA"/>
            <w:tcPrChange w:id="11570" w:author="Alexis Handford" w:date="2020-01-22T08:14:00Z">
              <w:tcPr>
                <w:tcW w:w="0" w:type="auto"/>
              </w:tcPr>
            </w:tcPrChange>
          </w:tcPr>
          <w:p w14:paraId="72CC3006" w14:textId="77777777" w:rsidR="00374341" w:rsidRPr="00374341" w:rsidRDefault="00374341" w:rsidP="00374341">
            <w:pPr>
              <w:rPr>
                <w:rFonts w:ascii="Open Sans" w:eastAsia="Open Sans" w:hAnsi="Open Sans" w:cs="Times New Roman"/>
                <w:color w:val="404040"/>
                <w:sz w:val="16"/>
                <w:szCs w:val="16"/>
              </w:rPr>
            </w:pPr>
          </w:p>
        </w:tc>
      </w:tr>
      <w:tr w:rsidR="00374341" w:rsidRPr="00374341" w14:paraId="186DCFE3" w14:textId="77777777" w:rsidTr="51235A2F">
        <w:trPr>
          <w:cantSplit/>
        </w:trPr>
        <w:tc>
          <w:tcPr>
            <w:tcW w:w="265" w:type="dxa"/>
            <w:shd w:val="clear" w:color="auto" w:fill="FAFAFA"/>
            <w:tcPrChange w:id="11571" w:author="Alexis Handford" w:date="2020-01-22T08:14:00Z">
              <w:tcPr>
                <w:tcW w:w="0" w:type="auto"/>
              </w:tcPr>
            </w:tcPrChange>
          </w:tcPr>
          <w:p w14:paraId="300DEAEF" w14:textId="77777777" w:rsidR="00374341" w:rsidRPr="00374341" w:rsidRDefault="00374341" w:rsidP="00374341">
            <w:pPr>
              <w:spacing w:before="120" w:after="120"/>
              <w:rPr>
                <w:rFonts w:ascii="Open Sans" w:eastAsia="Open Sans" w:hAnsi="Open Sans" w:cs="Times New Roman"/>
                <w:color w:val="404040"/>
              </w:rPr>
            </w:pPr>
          </w:p>
        </w:tc>
        <w:tc>
          <w:tcPr>
            <w:tcW w:w="3960" w:type="dxa"/>
            <w:gridSpan w:val="2"/>
            <w:shd w:val="clear" w:color="auto" w:fill="FAFAFA"/>
            <w:vAlign w:val="center"/>
            <w:tcPrChange w:id="11572" w:author="Alexis Handford" w:date="2020-01-22T08:14:00Z">
              <w:tcPr>
                <w:tcW w:w="3960" w:type="dxa"/>
                <w:gridSpan w:val="2"/>
                <w:shd w:val="clear" w:color="auto" w:fill="FAFAFA"/>
              </w:tcPr>
            </w:tcPrChange>
          </w:tcPr>
          <w:p w14:paraId="20FAA94B" w14:textId="77777777" w:rsidR="00374341" w:rsidRPr="00374341" w:rsidRDefault="00374341" w:rsidP="00374341">
            <w:pPr>
              <w:spacing w:before="120" w:after="120"/>
              <w:rPr>
                <w:rFonts w:ascii="Open Sans" w:eastAsia="Open Sans" w:hAnsi="Open Sans" w:cs="Times New Roman"/>
                <w:color w:val="404040"/>
              </w:rPr>
            </w:pPr>
          </w:p>
        </w:tc>
        <w:tc>
          <w:tcPr>
            <w:tcW w:w="2052" w:type="dxa"/>
            <w:shd w:val="clear" w:color="auto" w:fill="FAFAFA"/>
            <w:vAlign w:val="center"/>
            <w:tcPrChange w:id="11573" w:author="Alexis Handford" w:date="2020-01-22T08:14:00Z">
              <w:tcPr>
                <w:tcW w:w="2052" w:type="dxa"/>
                <w:shd w:val="clear" w:color="auto" w:fill="FAFAFA"/>
              </w:tcPr>
            </w:tcPrChange>
          </w:tcPr>
          <w:p w14:paraId="4B3D6D40" w14:textId="77777777" w:rsidR="00374341" w:rsidRPr="00374341" w:rsidRDefault="00374341" w:rsidP="00374341">
            <w:pPr>
              <w:spacing w:before="120" w:after="120"/>
              <w:rPr>
                <w:rFonts w:ascii="Open Sans" w:eastAsia="Open Sans" w:hAnsi="Open Sans" w:cs="Times New Roman"/>
                <w:color w:val="404040"/>
              </w:rPr>
            </w:pPr>
            <w:r w:rsidRPr="00374341">
              <w:rPr>
                <w:rFonts w:ascii="Open Sans" w:eastAsia="Open Sans" w:hAnsi="Open Sans" w:cs="Times New Roman"/>
                <w:noProof/>
                <w:color w:val="404040"/>
              </w:rPr>
              <w:drawing>
                <wp:inline distT="0" distB="0" distL="0" distR="0" wp14:anchorId="49C356C5" wp14:editId="65E48EA4">
                  <wp:extent cx="1156970" cy="306070"/>
                  <wp:effectExtent l="0" t="0" r="508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submit-button-03.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156970" cy="306070"/>
                          </a:xfrm>
                          <a:prstGeom prst="rect">
                            <a:avLst/>
                          </a:prstGeom>
                        </pic:spPr>
                      </pic:pic>
                    </a:graphicData>
                  </a:graphic>
                </wp:inline>
              </w:drawing>
            </w:r>
          </w:p>
        </w:tc>
        <w:tc>
          <w:tcPr>
            <w:tcW w:w="3893" w:type="dxa"/>
            <w:gridSpan w:val="2"/>
            <w:shd w:val="clear" w:color="auto" w:fill="FAFAFA"/>
            <w:vAlign w:val="center"/>
            <w:tcPrChange w:id="11574" w:author="Alexis Handford" w:date="2020-01-22T08:14:00Z">
              <w:tcPr>
                <w:tcW w:w="3893" w:type="dxa"/>
                <w:gridSpan w:val="2"/>
                <w:shd w:val="clear" w:color="auto" w:fill="FAFAFA"/>
              </w:tcPr>
            </w:tcPrChange>
          </w:tcPr>
          <w:p w14:paraId="0E950346" w14:textId="77777777" w:rsidR="00374341" w:rsidRPr="00374341" w:rsidRDefault="00374341" w:rsidP="00374341">
            <w:pPr>
              <w:spacing w:before="120" w:after="120"/>
              <w:rPr>
                <w:rFonts w:ascii="Open Sans" w:eastAsia="Open Sans" w:hAnsi="Open Sans" w:cs="Times New Roman"/>
                <w:color w:val="404040"/>
              </w:rPr>
            </w:pPr>
          </w:p>
        </w:tc>
        <w:tc>
          <w:tcPr>
            <w:tcW w:w="270" w:type="dxa"/>
            <w:shd w:val="clear" w:color="auto" w:fill="FAFAFA"/>
            <w:tcPrChange w:id="11575" w:author="Alexis Handford" w:date="2020-01-22T08:14:00Z">
              <w:tcPr>
                <w:tcW w:w="0" w:type="auto"/>
              </w:tcPr>
            </w:tcPrChange>
          </w:tcPr>
          <w:p w14:paraId="05AB51CD" w14:textId="77777777" w:rsidR="00374341" w:rsidRPr="00374341" w:rsidRDefault="00374341" w:rsidP="00374341">
            <w:pPr>
              <w:spacing w:before="120" w:after="120"/>
              <w:rPr>
                <w:rFonts w:ascii="Open Sans" w:eastAsia="Open Sans" w:hAnsi="Open Sans" w:cs="Times New Roman"/>
                <w:color w:val="404040"/>
              </w:rPr>
            </w:pPr>
          </w:p>
        </w:tc>
      </w:tr>
    </w:tbl>
    <w:p w14:paraId="47CCE399" w14:textId="77777777" w:rsidR="00374341" w:rsidRPr="00374341" w:rsidRDefault="00374341" w:rsidP="00374341">
      <w:pPr>
        <w:spacing w:before="120" w:after="120"/>
        <w:rPr>
          <w:rFonts w:ascii="Open Sans" w:eastAsia="Open Sans" w:hAnsi="Open Sans" w:cs="Times New Roman"/>
          <w:color w:val="404040"/>
        </w:rPr>
      </w:pPr>
    </w:p>
    <w:tbl>
      <w:tblPr>
        <w:tblStyle w:val="TableGrid8"/>
        <w:tblW w:w="10525" w:type="dxa"/>
        <w:tblLook w:val="04A0" w:firstRow="1" w:lastRow="0" w:firstColumn="1" w:lastColumn="0" w:noHBand="0" w:noVBand="1"/>
      </w:tblPr>
      <w:tblGrid>
        <w:gridCol w:w="805"/>
        <w:gridCol w:w="3060"/>
        <w:gridCol w:w="6660"/>
      </w:tblGrid>
      <w:tr w:rsidR="00374341" w:rsidRPr="00374341" w14:paraId="1634A24B" w14:textId="77777777" w:rsidTr="00374341">
        <w:trPr>
          <w:trHeight w:val="566"/>
        </w:trPr>
        <w:tc>
          <w:tcPr>
            <w:tcW w:w="805" w:type="dxa"/>
            <w:shd w:val="clear" w:color="auto" w:fill="39407B"/>
            <w:vAlign w:val="center"/>
          </w:tcPr>
          <w:p w14:paraId="1A443DE6" w14:textId="77777777" w:rsidR="00374341" w:rsidRPr="00374341" w:rsidRDefault="00374341" w:rsidP="00374341">
            <w:pPr>
              <w:spacing w:before="120" w:after="120"/>
              <w:jc w:val="center"/>
              <w:rPr>
                <w:rFonts w:ascii="Open Sans" w:eastAsia="Open Sans" w:hAnsi="Open Sans" w:cs="Times New Roman"/>
                <w:b/>
                <w:bCs/>
                <w:color w:val="FFFFFF"/>
              </w:rPr>
            </w:pPr>
            <w:r w:rsidRPr="00374341">
              <w:rPr>
                <w:rFonts w:ascii="Open Sans" w:eastAsia="Open Sans" w:hAnsi="Open Sans" w:cs="Times New Roman"/>
                <w:b/>
                <w:bCs/>
                <w:color w:val="FFFFFF"/>
              </w:rPr>
              <w:t>Item</w:t>
            </w:r>
          </w:p>
        </w:tc>
        <w:tc>
          <w:tcPr>
            <w:tcW w:w="3060" w:type="dxa"/>
            <w:shd w:val="clear" w:color="auto" w:fill="39407B"/>
          </w:tcPr>
          <w:p w14:paraId="470767D0" w14:textId="77777777" w:rsidR="00374341" w:rsidRPr="00374341" w:rsidRDefault="00374341" w:rsidP="00374341">
            <w:pPr>
              <w:spacing w:before="120" w:after="120"/>
              <w:rPr>
                <w:rFonts w:ascii="Open Sans" w:eastAsia="Open Sans" w:hAnsi="Open Sans" w:cs="Times New Roman"/>
                <w:b/>
                <w:bCs/>
                <w:color w:val="FFFFFF"/>
              </w:rPr>
            </w:pPr>
            <w:r w:rsidRPr="00374341">
              <w:rPr>
                <w:rFonts w:ascii="Open Sans" w:eastAsia="Open Sans" w:hAnsi="Open Sans" w:cs="Times New Roman"/>
                <w:b/>
                <w:bCs/>
                <w:color w:val="FFFFFF"/>
              </w:rPr>
              <w:t>Status</w:t>
            </w:r>
          </w:p>
        </w:tc>
        <w:tc>
          <w:tcPr>
            <w:tcW w:w="6660" w:type="dxa"/>
            <w:shd w:val="clear" w:color="auto" w:fill="39407B"/>
          </w:tcPr>
          <w:p w14:paraId="02266671" w14:textId="77777777" w:rsidR="00374341" w:rsidRPr="00374341" w:rsidRDefault="00374341" w:rsidP="00374341">
            <w:pPr>
              <w:spacing w:before="120" w:after="120"/>
              <w:rPr>
                <w:rFonts w:ascii="Open Sans" w:eastAsia="Open Sans" w:hAnsi="Open Sans" w:cs="Times New Roman"/>
                <w:b/>
                <w:bCs/>
                <w:color w:val="FFFFFF"/>
              </w:rPr>
            </w:pPr>
            <w:r w:rsidRPr="00374341">
              <w:rPr>
                <w:rFonts w:ascii="Open Sans" w:eastAsia="Open Sans" w:hAnsi="Open Sans" w:cs="Times New Roman"/>
                <w:b/>
                <w:bCs/>
                <w:color w:val="FFFFFF"/>
              </w:rPr>
              <w:t>Explanation Text/Images</w:t>
            </w:r>
          </w:p>
        </w:tc>
      </w:tr>
      <w:tr w:rsidR="00374341" w:rsidRPr="00374341" w14:paraId="43D5A1FA" w14:textId="77777777" w:rsidTr="00374341">
        <w:tc>
          <w:tcPr>
            <w:tcW w:w="805" w:type="dxa"/>
            <w:vAlign w:val="center"/>
          </w:tcPr>
          <w:p w14:paraId="7C42D549" w14:textId="77777777" w:rsidR="00374341" w:rsidRPr="00374341" w:rsidRDefault="00374341" w:rsidP="00374341">
            <w:pPr>
              <w:spacing w:before="120" w:after="120"/>
              <w:jc w:val="center"/>
              <w:rPr>
                <w:rFonts w:ascii="Open Sans" w:eastAsia="Open Sans" w:hAnsi="Open Sans" w:cs="Times New Roman"/>
                <w:color w:val="404040"/>
              </w:rPr>
            </w:pPr>
            <w:r w:rsidRPr="00374341">
              <w:rPr>
                <w:rFonts w:ascii="Open Sans" w:eastAsia="Open Sans" w:hAnsi="Open Sans" w:cs="Times New Roman"/>
                <w:color w:val="404040"/>
              </w:rPr>
              <w:t>a.</w:t>
            </w:r>
          </w:p>
        </w:tc>
        <w:tc>
          <w:tcPr>
            <w:tcW w:w="3060" w:type="dxa"/>
            <w:vAlign w:val="center"/>
          </w:tcPr>
          <w:p w14:paraId="2AFD51A6" w14:textId="77777777" w:rsidR="00374341" w:rsidRPr="00374341" w:rsidRDefault="00374341" w:rsidP="00374341">
            <w:pPr>
              <w:spacing w:before="120" w:after="120"/>
              <w:outlineLvl w:val="2"/>
              <w:rPr>
                <w:rFonts w:ascii="Open Sans Semibold" w:eastAsia="Open Sans" w:hAnsi="Open Sans Semibold" w:cs="Open Sans Semibold"/>
                <w:color w:val="11143F"/>
              </w:rPr>
            </w:pPr>
            <w:r w:rsidRPr="00374341">
              <w:rPr>
                <w:rFonts w:ascii="Open Sans Semibold" w:eastAsia="Open Sans" w:hAnsi="Open Sans Semibold" w:cs="Open Sans Semibold"/>
                <w:color w:val="11143F"/>
              </w:rPr>
              <w:t>Incorrect</w:t>
            </w:r>
          </w:p>
        </w:tc>
        <w:tc>
          <w:tcPr>
            <w:tcW w:w="6660" w:type="dxa"/>
            <w:vAlign w:val="center"/>
          </w:tcPr>
          <w:p w14:paraId="53321828" w14:textId="69720507" w:rsidR="00374341" w:rsidRPr="00374341" w:rsidRDefault="00374341" w:rsidP="00374341">
            <w:pPr>
              <w:spacing w:before="120" w:after="120"/>
              <w:rPr>
                <w:rFonts w:ascii="Open Sans" w:eastAsia="Open Sans" w:hAnsi="Open Sans" w:cs="Times New Roman"/>
                <w:color w:val="404040"/>
              </w:rPr>
            </w:pPr>
            <w:r w:rsidRPr="00374341">
              <w:rPr>
                <w:rFonts w:ascii="Open Sans" w:eastAsia="Open Sans" w:hAnsi="Open Sans" w:cs="Times New Roman"/>
                <w:color w:val="404040"/>
              </w:rPr>
              <w:t xml:space="preserve">Unfortunately, this is incorrect. plt.show() opens a window to show the resulting plot by the </w:t>
            </w:r>
            <w:ins w:id="11576" w:author="Chantelle Dubois Nishiyama" w:date="2020-02-19T23:00:00Z">
              <w:r w:rsidR="00EA108C">
                <w:rPr>
                  <w:rFonts w:ascii="Open Sans" w:eastAsia="Open Sans" w:hAnsi="Open Sans" w:cs="Times New Roman"/>
                  <w:color w:val="404040"/>
                </w:rPr>
                <w:t>M</w:t>
              </w:r>
            </w:ins>
            <w:del w:id="11577" w:author="Chantelle Dubois Nishiyama" w:date="2020-02-19T23:00:00Z">
              <w:r w:rsidRPr="00374341" w:rsidDel="00EA108C">
                <w:rPr>
                  <w:rFonts w:ascii="Open Sans" w:eastAsia="Open Sans" w:hAnsi="Open Sans" w:cs="Times New Roman"/>
                  <w:color w:val="404040"/>
                </w:rPr>
                <w:delText>m</w:delText>
              </w:r>
            </w:del>
            <w:r w:rsidRPr="00374341">
              <w:rPr>
                <w:rFonts w:ascii="Open Sans" w:eastAsia="Open Sans" w:hAnsi="Open Sans" w:cs="Times New Roman"/>
                <w:color w:val="404040"/>
              </w:rPr>
              <w:t xml:space="preserve">atplotlib plotting module. </w:t>
            </w:r>
          </w:p>
        </w:tc>
      </w:tr>
      <w:tr w:rsidR="00374341" w:rsidRPr="00374341" w14:paraId="27CB18F9" w14:textId="77777777" w:rsidTr="00374341">
        <w:tc>
          <w:tcPr>
            <w:tcW w:w="805" w:type="dxa"/>
            <w:vAlign w:val="center"/>
          </w:tcPr>
          <w:p w14:paraId="75B3DFCA" w14:textId="77777777" w:rsidR="00374341" w:rsidRPr="00374341" w:rsidRDefault="00374341" w:rsidP="00374341">
            <w:pPr>
              <w:spacing w:before="120" w:after="120"/>
              <w:jc w:val="center"/>
              <w:rPr>
                <w:rFonts w:ascii="Open Sans" w:eastAsia="Open Sans" w:hAnsi="Open Sans" w:cs="Times New Roman"/>
                <w:color w:val="404040"/>
              </w:rPr>
            </w:pPr>
            <w:r w:rsidRPr="00374341">
              <w:rPr>
                <w:rFonts w:ascii="Open Sans" w:eastAsia="Open Sans" w:hAnsi="Open Sans" w:cs="Times New Roman"/>
                <w:color w:val="404040"/>
              </w:rPr>
              <w:t>b.</w:t>
            </w:r>
          </w:p>
        </w:tc>
        <w:tc>
          <w:tcPr>
            <w:tcW w:w="3060" w:type="dxa"/>
            <w:vAlign w:val="center"/>
          </w:tcPr>
          <w:p w14:paraId="109D3EC6" w14:textId="77777777" w:rsidR="00374341" w:rsidRPr="00374341" w:rsidRDefault="00374341" w:rsidP="00374341">
            <w:pPr>
              <w:spacing w:before="120" w:after="120"/>
              <w:outlineLvl w:val="2"/>
              <w:rPr>
                <w:rFonts w:ascii="Open Sans Semibold" w:eastAsia="Open Sans" w:hAnsi="Open Sans Semibold" w:cs="Open Sans Semibold"/>
                <w:color w:val="11143F"/>
              </w:rPr>
            </w:pPr>
            <w:r w:rsidRPr="00374341">
              <w:rPr>
                <w:rFonts w:ascii="Open Sans Semibold" w:eastAsia="Open Sans" w:hAnsi="Open Sans Semibold" w:cs="Open Sans Semibold"/>
                <w:color w:val="11143F"/>
              </w:rPr>
              <w:t>Incorrect</w:t>
            </w:r>
          </w:p>
        </w:tc>
        <w:tc>
          <w:tcPr>
            <w:tcW w:w="6660" w:type="dxa"/>
            <w:vAlign w:val="center"/>
          </w:tcPr>
          <w:p w14:paraId="7B7DE51A" w14:textId="5637C53E" w:rsidR="00374341" w:rsidRPr="00374341" w:rsidRDefault="00374341" w:rsidP="00374341">
            <w:pPr>
              <w:spacing w:before="120" w:after="120"/>
              <w:rPr>
                <w:rFonts w:ascii="Open Sans" w:eastAsia="Open Sans" w:hAnsi="Open Sans" w:cs="Times New Roman"/>
                <w:color w:val="404040"/>
              </w:rPr>
            </w:pPr>
            <w:r w:rsidRPr="00374341">
              <w:rPr>
                <w:rFonts w:ascii="Open Sans" w:eastAsia="Open Sans" w:hAnsi="Open Sans" w:cs="Times New Roman"/>
                <w:color w:val="404040"/>
              </w:rPr>
              <w:t xml:space="preserve">Unfortunately, this is incorrect. </w:t>
            </w:r>
            <w:ins w:id="11578" w:author="Chantelle Dubois Nishiyama" w:date="2020-02-19T23:00:00Z">
              <w:r w:rsidR="00EA108C">
                <w:rPr>
                  <w:rFonts w:ascii="Open Sans" w:eastAsia="Open Sans" w:hAnsi="Open Sans" w:cs="Times New Roman"/>
                  <w:color w:val="404040"/>
                </w:rPr>
                <w:t>M</w:t>
              </w:r>
            </w:ins>
            <w:del w:id="11579" w:author="Chantelle Dubois Nishiyama" w:date="2020-02-19T23:00:00Z">
              <w:r w:rsidRPr="00374341" w:rsidDel="00EA108C">
                <w:rPr>
                  <w:rFonts w:ascii="Open Sans" w:eastAsia="Open Sans" w:hAnsi="Open Sans" w:cs="Times New Roman"/>
                  <w:color w:val="404040"/>
                </w:rPr>
                <w:delText>m</w:delText>
              </w:r>
            </w:del>
            <w:r w:rsidRPr="00374341">
              <w:rPr>
                <w:rFonts w:ascii="Open Sans" w:eastAsia="Open Sans" w:hAnsi="Open Sans" w:cs="Times New Roman"/>
                <w:color w:val="404040"/>
              </w:rPr>
              <w:t xml:space="preserve">atplotlib’s plot() function </w:t>
            </w:r>
            <w:r w:rsidRPr="00374341">
              <w:rPr>
                <w:rFonts w:ascii="Helvetica" w:eastAsia="Open Sans" w:hAnsi="Helvetica" w:cs="Helvetica"/>
                <w:color w:val="333333"/>
                <w:sz w:val="21"/>
                <w:szCs w:val="21"/>
                <w:shd w:val="clear" w:color="auto" w:fill="FFFFFF"/>
              </w:rPr>
              <w:t>Plots y versus x as lines and/or markers.</w:t>
            </w:r>
          </w:p>
        </w:tc>
      </w:tr>
      <w:tr w:rsidR="00374341" w:rsidRPr="00374341" w14:paraId="5F114B11" w14:textId="77777777" w:rsidTr="00374341">
        <w:tc>
          <w:tcPr>
            <w:tcW w:w="805" w:type="dxa"/>
            <w:vAlign w:val="center"/>
          </w:tcPr>
          <w:p w14:paraId="3589CC1E" w14:textId="77777777" w:rsidR="00374341" w:rsidRPr="00374341" w:rsidRDefault="00374341" w:rsidP="00374341">
            <w:pPr>
              <w:spacing w:before="120" w:after="120"/>
              <w:jc w:val="center"/>
              <w:rPr>
                <w:rFonts w:ascii="Open Sans" w:eastAsia="Open Sans" w:hAnsi="Open Sans" w:cs="Times New Roman"/>
                <w:color w:val="404040"/>
              </w:rPr>
            </w:pPr>
            <w:r w:rsidRPr="00374341">
              <w:rPr>
                <w:rFonts w:ascii="Open Sans" w:eastAsia="Open Sans" w:hAnsi="Open Sans" w:cs="Times New Roman"/>
                <w:color w:val="404040"/>
              </w:rPr>
              <w:t>c.</w:t>
            </w:r>
          </w:p>
        </w:tc>
        <w:tc>
          <w:tcPr>
            <w:tcW w:w="3060" w:type="dxa"/>
            <w:vAlign w:val="center"/>
          </w:tcPr>
          <w:p w14:paraId="02687591" w14:textId="77777777" w:rsidR="00374341" w:rsidRPr="00374341" w:rsidRDefault="00374341" w:rsidP="00374341">
            <w:pPr>
              <w:spacing w:before="120" w:after="120"/>
              <w:outlineLvl w:val="2"/>
              <w:rPr>
                <w:rFonts w:ascii="Open Sans Semibold" w:eastAsia="Open Sans" w:hAnsi="Open Sans Semibold" w:cs="Open Sans Semibold"/>
                <w:color w:val="11143F"/>
              </w:rPr>
            </w:pPr>
            <w:r w:rsidRPr="00374341">
              <w:rPr>
                <w:rFonts w:ascii="Open Sans Semibold" w:eastAsia="Open Sans" w:hAnsi="Open Sans Semibold" w:cs="Open Sans Semibold"/>
                <w:color w:val="11143F"/>
              </w:rPr>
              <w:t>Correct</w:t>
            </w:r>
          </w:p>
        </w:tc>
        <w:tc>
          <w:tcPr>
            <w:tcW w:w="6660" w:type="dxa"/>
            <w:vAlign w:val="center"/>
          </w:tcPr>
          <w:p w14:paraId="7C72E6E8" w14:textId="77777777" w:rsidR="00374341" w:rsidRPr="00374341" w:rsidRDefault="00374341" w:rsidP="00374341">
            <w:pPr>
              <w:spacing w:before="120" w:after="120"/>
              <w:rPr>
                <w:rFonts w:ascii="Open Sans" w:eastAsia="Open Sans" w:hAnsi="Open Sans" w:cs="Times New Roman"/>
                <w:color w:val="404040"/>
              </w:rPr>
            </w:pPr>
            <w:r w:rsidRPr="00374341">
              <w:rPr>
                <w:rFonts w:ascii="Open Sans" w:eastAsia="Open Sans" w:hAnsi="Open Sans" w:cs="Times New Roman"/>
                <w:color w:val="404040"/>
              </w:rPr>
              <w:t>Great!</w:t>
            </w:r>
            <w:r w:rsidRPr="00374341">
              <w:rPr>
                <w:rFonts w:ascii="Open Sans" w:eastAsia="Open Sans" w:hAnsi="Open Sans" w:cs="Times New Roman"/>
                <w:color w:val="7F7F7F"/>
              </w:rPr>
              <w:t xml:space="preserve"> </w:t>
            </w:r>
            <w:r w:rsidRPr="00374341">
              <w:rPr>
                <w:rFonts w:ascii="Open Sans" w:eastAsia="Open Sans" w:hAnsi="Open Sans" w:cs="Times New Roman"/>
                <w:color w:val="404040"/>
              </w:rPr>
              <w:t>plt.bar() is used to create bar plots.</w:t>
            </w:r>
          </w:p>
        </w:tc>
      </w:tr>
      <w:tr w:rsidR="00374341" w:rsidRPr="00374341" w14:paraId="4AC5BEDA" w14:textId="77777777" w:rsidTr="00374341">
        <w:tc>
          <w:tcPr>
            <w:tcW w:w="805" w:type="dxa"/>
            <w:vAlign w:val="center"/>
          </w:tcPr>
          <w:p w14:paraId="3579B49A" w14:textId="77777777" w:rsidR="00374341" w:rsidRPr="00374341" w:rsidRDefault="00374341" w:rsidP="00374341">
            <w:pPr>
              <w:spacing w:before="120" w:after="120"/>
              <w:jc w:val="center"/>
              <w:rPr>
                <w:rFonts w:ascii="Open Sans" w:eastAsia="Open Sans" w:hAnsi="Open Sans" w:cs="Times New Roman"/>
                <w:color w:val="404040"/>
              </w:rPr>
            </w:pPr>
            <w:r w:rsidRPr="00374341">
              <w:rPr>
                <w:rFonts w:ascii="Open Sans" w:eastAsia="Open Sans" w:hAnsi="Open Sans" w:cs="Times New Roman"/>
                <w:color w:val="404040"/>
              </w:rPr>
              <w:lastRenderedPageBreak/>
              <w:t>d.</w:t>
            </w:r>
          </w:p>
        </w:tc>
        <w:tc>
          <w:tcPr>
            <w:tcW w:w="3060" w:type="dxa"/>
            <w:vAlign w:val="center"/>
          </w:tcPr>
          <w:p w14:paraId="1912413A" w14:textId="77777777" w:rsidR="00374341" w:rsidRPr="00374341" w:rsidRDefault="00374341" w:rsidP="00374341">
            <w:pPr>
              <w:spacing w:before="120" w:after="120"/>
              <w:outlineLvl w:val="2"/>
              <w:rPr>
                <w:rFonts w:ascii="Open Sans Semibold" w:eastAsia="Open Sans" w:hAnsi="Open Sans Semibold" w:cs="Open Sans Semibold"/>
                <w:color w:val="11143F"/>
              </w:rPr>
            </w:pPr>
            <w:r w:rsidRPr="00374341">
              <w:rPr>
                <w:rFonts w:ascii="Open Sans Semibold" w:eastAsia="Open Sans" w:hAnsi="Open Sans Semibold" w:cs="Open Sans Semibold"/>
                <w:color w:val="11143F"/>
              </w:rPr>
              <w:t>Incorrect</w:t>
            </w:r>
          </w:p>
        </w:tc>
        <w:tc>
          <w:tcPr>
            <w:tcW w:w="6660" w:type="dxa"/>
            <w:vAlign w:val="center"/>
          </w:tcPr>
          <w:p w14:paraId="6C5D1A45" w14:textId="6DE6BCB1" w:rsidR="00374341" w:rsidRPr="00374341" w:rsidRDefault="00374341" w:rsidP="00374341">
            <w:pPr>
              <w:spacing w:before="120" w:after="120"/>
              <w:rPr>
                <w:rFonts w:ascii="Open Sans" w:eastAsia="Open Sans" w:hAnsi="Open Sans" w:cs="Times New Roman"/>
                <w:color w:val="404040"/>
              </w:rPr>
            </w:pPr>
            <w:r w:rsidRPr="00374341">
              <w:rPr>
                <w:rFonts w:ascii="Open Sans" w:eastAsia="Open Sans" w:hAnsi="Open Sans" w:cs="Times New Roman"/>
                <w:color w:val="404040"/>
              </w:rPr>
              <w:t xml:space="preserve">Unfortunately, this is incorrect. </w:t>
            </w:r>
            <w:ins w:id="11580" w:author="Chantelle Dubois Nishiyama" w:date="2020-02-19T23:00:00Z">
              <w:r w:rsidR="00EA108C">
                <w:rPr>
                  <w:rFonts w:ascii="Open Sans" w:eastAsia="Open Sans" w:hAnsi="Open Sans" w:cs="Times New Roman"/>
                  <w:color w:val="404040"/>
                </w:rPr>
                <w:t>M</w:t>
              </w:r>
            </w:ins>
            <w:del w:id="11581" w:author="Chantelle Dubois Nishiyama" w:date="2020-02-19T23:00:00Z">
              <w:r w:rsidRPr="00374341" w:rsidDel="00EA108C">
                <w:rPr>
                  <w:rFonts w:ascii="Open Sans" w:eastAsia="Open Sans" w:hAnsi="Open Sans" w:cs="Times New Roman"/>
                  <w:color w:val="404040"/>
                </w:rPr>
                <w:delText>m</w:delText>
              </w:r>
            </w:del>
            <w:r w:rsidRPr="00374341">
              <w:rPr>
                <w:rFonts w:ascii="Open Sans" w:eastAsia="Open Sans" w:hAnsi="Open Sans" w:cs="Times New Roman"/>
                <w:color w:val="404040"/>
              </w:rPr>
              <w:t xml:space="preserve">atplotlib’s scatter() plots a scatter plot of x and y with varying marker size or color. </w:t>
            </w:r>
          </w:p>
        </w:tc>
      </w:tr>
    </w:tbl>
    <w:p w14:paraId="1F379FB8" w14:textId="77777777" w:rsidR="00374341" w:rsidRPr="00374341" w:rsidRDefault="00374341" w:rsidP="00374341">
      <w:pPr>
        <w:spacing w:before="120" w:after="0" w:line="240" w:lineRule="auto"/>
        <w:rPr>
          <w:rFonts w:ascii="Open Sans" w:eastAsia="Open Sans" w:hAnsi="Open Sans" w:cs="Times New Roman"/>
          <w:color w:val="404040"/>
          <w:highlight w:val="blue"/>
        </w:rPr>
      </w:pPr>
    </w:p>
    <w:p w14:paraId="33F70640" w14:textId="77777777" w:rsidR="00374341" w:rsidRPr="00374341" w:rsidRDefault="00374341" w:rsidP="00374341">
      <w:pPr>
        <w:spacing w:after="0" w:line="240" w:lineRule="auto"/>
        <w:rPr>
          <w:rFonts w:ascii="Open Sans" w:eastAsia="Open Sans" w:hAnsi="Open Sans" w:cs="Times New Roman"/>
          <w:color w:val="404040"/>
        </w:rPr>
      </w:pPr>
    </w:p>
    <w:p w14:paraId="26B785C4" w14:textId="77777777" w:rsidR="00374341" w:rsidRPr="00374341" w:rsidRDefault="00374341" w:rsidP="00374341">
      <w:pPr>
        <w:spacing w:after="0" w:line="240" w:lineRule="auto"/>
        <w:rPr>
          <w:rFonts w:ascii="Open Sans" w:eastAsia="Open Sans" w:hAnsi="Open Sans" w:cs="Times New Roman"/>
          <w:color w:val="404040"/>
        </w:rPr>
      </w:pPr>
    </w:p>
    <w:p w14:paraId="699372BD" w14:textId="1F7471C7" w:rsidR="00374341" w:rsidRPr="00374341" w:rsidRDefault="00A32F94">
      <w:pPr>
        <w:pStyle w:val="Heading2"/>
        <w:rPr>
          <w:rFonts w:eastAsia="Open Sans"/>
        </w:rPr>
        <w:pPrChange w:id="11582" w:author="RoboGarden Team" w:date="2020-01-30T18:33:00Z">
          <w:pPr>
            <w:spacing w:after="0" w:line="240" w:lineRule="auto"/>
          </w:pPr>
        </w:pPrChange>
      </w:pPr>
      <w:ins w:id="11583" w:author="RoboGarden Team" w:date="2020-01-30T18:33:00Z">
        <w:r>
          <w:rPr>
            <w:rFonts w:eastAsia="Open Sans"/>
          </w:rPr>
          <w:t>Test your knowledge</w:t>
        </w:r>
      </w:ins>
    </w:p>
    <w:tbl>
      <w:tblPr>
        <w:tblStyle w:val="TableGrid8"/>
        <w:tblW w:w="10440" w:type="dxa"/>
        <w:tblInd w:w="-5" w:type="dxa"/>
        <w:tblBorders>
          <w:top w:val="single" w:sz="4" w:space="0" w:color="DBDBDB"/>
          <w:left w:val="single" w:sz="4" w:space="0" w:color="DBDBDB"/>
          <w:bottom w:val="single" w:sz="4" w:space="0" w:color="DBDBDB"/>
          <w:right w:val="single" w:sz="4" w:space="0" w:color="DBDBDB"/>
          <w:insideH w:val="none" w:sz="0" w:space="0" w:color="auto"/>
          <w:insideV w:val="none" w:sz="0" w:space="0" w:color="auto"/>
        </w:tblBorders>
        <w:tblLayout w:type="fixed"/>
        <w:tblCellMar>
          <w:left w:w="115" w:type="dxa"/>
          <w:right w:w="115" w:type="dxa"/>
        </w:tblCellMar>
        <w:tblLook w:val="04A0" w:firstRow="1" w:lastRow="0" w:firstColumn="1" w:lastColumn="0" w:noHBand="0" w:noVBand="1"/>
        <w:tblPrChange w:id="11584" w:author="Alicia Romero Lopez" w:date="2020-01-31T09:48:00Z">
          <w:tblPr>
            <w:tblStyle w:val="TableGrid8"/>
            <w:tblW w:w="10440" w:type="dxa"/>
            <w:tblInd w:w="-5" w:type="dxa"/>
            <w:tblBorders>
              <w:top w:val="single" w:sz="4" w:space="0" w:color="DBDBDB"/>
              <w:left w:val="single" w:sz="4" w:space="0" w:color="DBDBDB"/>
              <w:bottom w:val="single" w:sz="4" w:space="0" w:color="DBDBDB"/>
              <w:right w:val="single" w:sz="4" w:space="0" w:color="DBDBDB"/>
              <w:insideH w:val="none" w:sz="0" w:space="0" w:color="auto"/>
              <w:insideV w:val="none" w:sz="0" w:space="0" w:color="auto"/>
            </w:tblBorders>
            <w:tblLayout w:type="fixed"/>
            <w:tblCellMar>
              <w:left w:w="115" w:type="dxa"/>
              <w:right w:w="115" w:type="dxa"/>
            </w:tblCellMar>
            <w:tblLook w:val="04A0" w:firstRow="1" w:lastRow="0" w:firstColumn="1" w:lastColumn="0" w:noHBand="0" w:noVBand="1"/>
          </w:tblPr>
        </w:tblPrChange>
      </w:tblPr>
      <w:tblGrid>
        <w:gridCol w:w="265"/>
        <w:gridCol w:w="3215"/>
        <w:gridCol w:w="745"/>
        <w:gridCol w:w="2052"/>
        <w:gridCol w:w="683"/>
        <w:gridCol w:w="3210"/>
        <w:gridCol w:w="270"/>
        <w:tblGridChange w:id="11585">
          <w:tblGrid>
            <w:gridCol w:w="360"/>
            <w:gridCol w:w="360"/>
            <w:gridCol w:w="360"/>
            <w:gridCol w:w="360"/>
            <w:gridCol w:w="360"/>
            <w:gridCol w:w="360"/>
            <w:gridCol w:w="360"/>
          </w:tblGrid>
        </w:tblGridChange>
      </w:tblGrid>
      <w:tr w:rsidR="00374341" w:rsidRPr="00374341" w14:paraId="65406A83" w14:textId="77777777" w:rsidTr="51235A2F">
        <w:trPr>
          <w:cantSplit/>
          <w:trHeight w:val="420"/>
        </w:trPr>
        <w:tc>
          <w:tcPr>
            <w:tcW w:w="10440" w:type="dxa"/>
            <w:gridSpan w:val="7"/>
            <w:shd w:val="clear" w:color="auto" w:fill="FAFAFA"/>
            <w:tcPrChange w:id="11586" w:author="Alicia Romero Lopez" w:date="2020-01-31T09:48:00Z">
              <w:tcPr>
                <w:tcW w:w="10440" w:type="dxa"/>
                <w:gridSpan w:val="7"/>
                <w:shd w:val="clear" w:color="auto" w:fill="FAFAFA"/>
              </w:tcPr>
            </w:tcPrChange>
          </w:tcPr>
          <w:p w14:paraId="58A5A1E3" w14:textId="430FB2CF" w:rsidR="00374341" w:rsidRPr="00374341" w:rsidRDefault="00FD73BA" w:rsidP="00374341">
            <w:pPr>
              <w:spacing w:before="120" w:after="120"/>
              <w:outlineLvl w:val="2"/>
              <w:rPr>
                <w:rFonts w:ascii="Open Sans Semibold" w:eastAsia="Open Sans" w:hAnsi="Open Sans Semibold" w:cs="Open Sans Semibold"/>
                <w:color w:val="11143F"/>
              </w:rPr>
            </w:pPr>
            <w:ins w:id="11587" w:author="RoboGarden Team" w:date="2020-01-23T18:56:00Z">
              <w:r>
                <w:rPr>
                  <w:rFonts w:ascii="Open Sans Semibold" w:eastAsia="Open Sans" w:hAnsi="Open Sans Semibold" w:cs="Open Sans Semibold"/>
                  <w:color w:val="11143F"/>
                </w:rPr>
                <w:t>Practice Question</w:t>
              </w:r>
            </w:ins>
          </w:p>
        </w:tc>
      </w:tr>
      <w:tr w:rsidR="00374341" w:rsidRPr="00374341" w14:paraId="50E6035C" w14:textId="77777777" w:rsidTr="51235A2F">
        <w:trPr>
          <w:cantSplit/>
          <w:trHeight w:val="128"/>
        </w:trPr>
        <w:tc>
          <w:tcPr>
            <w:tcW w:w="3480" w:type="dxa"/>
            <w:gridSpan w:val="2"/>
            <w:vMerge w:val="restart"/>
            <w:tcBorders>
              <w:right w:val="single" w:sz="4" w:space="0" w:color="7D7D7D"/>
            </w:tcBorders>
            <w:shd w:val="clear" w:color="auto" w:fill="FAFAFA"/>
            <w:tcPrChange w:id="11588" w:author="Alicia Romero Lopez" w:date="2020-01-31T09:48:00Z">
              <w:tcPr>
                <w:tcW w:w="3480" w:type="dxa"/>
                <w:gridSpan w:val="2"/>
                <w:vMerge w:val="restart"/>
                <w:tcBorders>
                  <w:right w:val="single" w:sz="4" w:space="0" w:color="7D7D7D"/>
                </w:tcBorders>
                <w:shd w:val="clear" w:color="auto" w:fill="FAFAFA"/>
              </w:tcPr>
            </w:tcPrChange>
          </w:tcPr>
          <w:p w14:paraId="734316C0" w14:textId="77777777" w:rsidR="00374341" w:rsidRPr="00374341" w:rsidRDefault="00374341" w:rsidP="00374341">
            <w:pPr>
              <w:spacing w:before="120" w:after="120"/>
              <w:outlineLvl w:val="2"/>
              <w:rPr>
                <w:rFonts w:ascii="Open Sans" w:eastAsia="Open Sans" w:hAnsi="Open Sans" w:cs="Times New Roman"/>
                <w:color w:val="404040"/>
              </w:rPr>
            </w:pPr>
            <w:r w:rsidRPr="00374341">
              <w:rPr>
                <w:rFonts w:ascii="Open Sans" w:eastAsia="Open Sans" w:hAnsi="Open Sans" w:cs="Times New Roman"/>
                <w:color w:val="404040"/>
              </w:rPr>
              <w:t xml:space="preserve">To represent data of different employees in a company based on salary and age,  </w:t>
            </w:r>
          </w:p>
        </w:tc>
        <w:tc>
          <w:tcPr>
            <w:tcW w:w="3480" w:type="dxa"/>
            <w:gridSpan w:val="3"/>
            <w:tcBorders>
              <w:top w:val="single" w:sz="4" w:space="0" w:color="7D7D7D"/>
              <w:left w:val="single" w:sz="4" w:space="0" w:color="7D7D7D"/>
              <w:bottom w:val="single" w:sz="4" w:space="0" w:color="7D7D7D"/>
              <w:right w:val="single" w:sz="4" w:space="0" w:color="7D7D7D"/>
            </w:tcBorders>
            <w:shd w:val="clear" w:color="auto" w:fill="BBBBBB"/>
            <w:tcPrChange w:id="11589" w:author="Alicia Romero Lopez" w:date="2020-01-31T09:48:00Z">
              <w:tcPr>
                <w:tcW w:w="3480" w:type="dxa"/>
                <w:gridSpan w:val="3"/>
                <w:tcBorders>
                  <w:top w:val="single" w:sz="4" w:space="0" w:color="7D7D7D"/>
                  <w:left w:val="single" w:sz="4" w:space="0" w:color="7D7D7D"/>
                  <w:bottom w:val="single" w:sz="4" w:space="0" w:color="7D7D7D"/>
                  <w:right w:val="single" w:sz="4" w:space="0" w:color="7D7D7D"/>
                </w:tcBorders>
                <w:shd w:val="clear" w:color="auto" w:fill="BBBBBB"/>
              </w:tcPr>
            </w:tcPrChange>
          </w:tcPr>
          <w:p w14:paraId="6FCCCAEB" w14:textId="77777777" w:rsidR="00374341" w:rsidRPr="00374341" w:rsidRDefault="00374341" w:rsidP="00374341">
            <w:pPr>
              <w:spacing w:before="120" w:after="120"/>
              <w:jc w:val="center"/>
              <w:outlineLvl w:val="2"/>
              <w:rPr>
                <w:rFonts w:ascii="Open Sans Semibold" w:eastAsia="Open Sans" w:hAnsi="Open Sans Semibold" w:cs="Open Sans Semibold"/>
                <w:color w:val="404040"/>
              </w:rPr>
            </w:pPr>
            <w:r w:rsidRPr="00374341">
              <w:rPr>
                <w:rFonts w:ascii="Open Sans Semibold" w:eastAsia="Open Sans" w:hAnsi="Open Sans Semibold" w:cs="Open Sans Semibold"/>
                <w:color w:val="FFFFFF"/>
              </w:rPr>
              <w:t xml:space="preserve">…….. </w:t>
            </w:r>
            <w:r w:rsidRPr="00374341">
              <w:rPr>
                <w:rFonts w:ascii="FontAwesome" w:eastAsia="Open Sans" w:hAnsi="FontAwesome" w:cs="Open Sans Semibold"/>
                <w:color w:val="FFFFFF"/>
              </w:rPr>
              <w:t></w:t>
            </w:r>
          </w:p>
        </w:tc>
        <w:tc>
          <w:tcPr>
            <w:tcW w:w="3480" w:type="dxa"/>
            <w:gridSpan w:val="2"/>
            <w:vMerge w:val="restart"/>
            <w:tcBorders>
              <w:left w:val="single" w:sz="4" w:space="0" w:color="7D7D7D"/>
            </w:tcBorders>
            <w:shd w:val="clear" w:color="auto" w:fill="FAFAFA"/>
            <w:tcPrChange w:id="11590" w:author="Alicia Romero Lopez" w:date="2020-01-31T09:48:00Z">
              <w:tcPr>
                <w:tcW w:w="3480" w:type="dxa"/>
                <w:gridSpan w:val="2"/>
                <w:vMerge w:val="restart"/>
                <w:tcBorders>
                  <w:left w:val="single" w:sz="4" w:space="0" w:color="7D7D7D"/>
                </w:tcBorders>
                <w:shd w:val="clear" w:color="auto" w:fill="FAFAFA"/>
              </w:tcPr>
            </w:tcPrChange>
          </w:tcPr>
          <w:p w14:paraId="1E918D4A" w14:textId="77777777" w:rsidR="00374341" w:rsidRPr="00374341" w:rsidRDefault="00374341" w:rsidP="00374341">
            <w:pPr>
              <w:spacing w:before="120" w:after="120"/>
              <w:outlineLvl w:val="2"/>
              <w:rPr>
                <w:rFonts w:ascii="Open Sans" w:eastAsia="Open Sans" w:hAnsi="Open Sans" w:cs="Times New Roman"/>
                <w:color w:val="404040"/>
              </w:rPr>
            </w:pPr>
            <w:r w:rsidRPr="00374341">
              <w:rPr>
                <w:rFonts w:ascii="Open Sans" w:eastAsia="Open Sans" w:hAnsi="Open Sans" w:cs="Times New Roman"/>
                <w:color w:val="404040"/>
              </w:rPr>
              <w:t>can be used for visualization.</w:t>
            </w:r>
          </w:p>
        </w:tc>
      </w:tr>
      <w:tr w:rsidR="00374341" w:rsidRPr="00374341" w14:paraId="70F710CE" w14:textId="77777777" w:rsidTr="51235A2F">
        <w:trPr>
          <w:cantSplit/>
          <w:trHeight w:val="127"/>
        </w:trPr>
        <w:tc>
          <w:tcPr>
            <w:tcW w:w="3480" w:type="dxa"/>
            <w:gridSpan w:val="2"/>
            <w:vMerge/>
            <w:shd w:val="clear" w:color="auto" w:fill="FAFAFA"/>
            <w:tcPrChange w:id="11591" w:author="Alicia Romero Lopez" w:date="2020-01-31T09:48:00Z">
              <w:tcPr>
                <w:tcW w:w="3480" w:type="dxa"/>
                <w:gridSpan w:val="2"/>
                <w:vMerge/>
                <w:tcBorders>
                  <w:top w:val="single" w:sz="4" w:space="0" w:color="7D7D7D"/>
                  <w:right w:val="single" w:sz="4" w:space="0" w:color="E1E1E1"/>
                </w:tcBorders>
                <w:shd w:val="clear" w:color="auto" w:fill="FAFAFA"/>
              </w:tcPr>
            </w:tcPrChange>
          </w:tcPr>
          <w:p w14:paraId="231BB219" w14:textId="77777777" w:rsidR="00374341" w:rsidRPr="00374341" w:rsidRDefault="00374341" w:rsidP="00374341">
            <w:pPr>
              <w:spacing w:before="120" w:after="120"/>
              <w:outlineLvl w:val="2"/>
              <w:rPr>
                <w:rFonts w:ascii="Open Sans" w:eastAsia="Open Sans" w:hAnsi="Open Sans" w:cs="Times New Roman"/>
                <w:color w:val="404040"/>
              </w:rPr>
            </w:pPr>
          </w:p>
        </w:tc>
        <w:tc>
          <w:tcPr>
            <w:tcW w:w="3480" w:type="dxa"/>
            <w:gridSpan w:val="3"/>
            <w:tcBorders>
              <w:top w:val="single" w:sz="4" w:space="0" w:color="7D7D7D"/>
              <w:left w:val="single" w:sz="4" w:space="0" w:color="E1E1E1"/>
              <w:bottom w:val="single" w:sz="4" w:space="0" w:color="E1E1E1"/>
              <w:right w:val="single" w:sz="4" w:space="0" w:color="E1E1E1"/>
            </w:tcBorders>
            <w:shd w:val="clear" w:color="auto" w:fill="FFFFFF" w:themeFill="background1"/>
            <w:tcPrChange w:id="11592" w:author="Alicia Romero Lopez" w:date="2020-01-31T09:48:00Z">
              <w:tcPr>
                <w:tcW w:w="3480" w:type="dxa"/>
                <w:gridSpan w:val="3"/>
                <w:tcBorders>
                  <w:top w:val="single" w:sz="4" w:space="0" w:color="7D7D7D"/>
                  <w:left w:val="single" w:sz="4" w:space="0" w:color="E1E1E1"/>
                  <w:bottom w:val="single" w:sz="4" w:space="0" w:color="E1E1E1"/>
                  <w:right w:val="single" w:sz="4" w:space="0" w:color="E1E1E1"/>
                </w:tcBorders>
                <w:shd w:val="clear" w:color="auto" w:fill="FFFFFF"/>
              </w:tcPr>
            </w:tcPrChange>
          </w:tcPr>
          <w:p w14:paraId="788C1C1B" w14:textId="77777777" w:rsidR="00374341" w:rsidRPr="00374341" w:rsidRDefault="00374341" w:rsidP="00374341">
            <w:pPr>
              <w:spacing w:before="120" w:after="120"/>
              <w:jc w:val="center"/>
              <w:outlineLvl w:val="2"/>
              <w:rPr>
                <w:rFonts w:ascii="Open Sans" w:eastAsia="Open Sans" w:hAnsi="Open Sans" w:cs="Times New Roman"/>
                <w:color w:val="404040"/>
              </w:rPr>
            </w:pPr>
            <w:r w:rsidRPr="00374341">
              <w:rPr>
                <w:rFonts w:ascii="Open Sans" w:eastAsia="Open Sans" w:hAnsi="Open Sans" w:cs="Times New Roman"/>
                <w:color w:val="404040"/>
              </w:rPr>
              <w:t>Histogram</w:t>
            </w:r>
          </w:p>
        </w:tc>
        <w:tc>
          <w:tcPr>
            <w:tcW w:w="3480" w:type="dxa"/>
            <w:gridSpan w:val="2"/>
            <w:vMerge/>
            <w:shd w:val="clear" w:color="auto" w:fill="FAFAFA"/>
            <w:tcPrChange w:id="11593" w:author="Alicia Romero Lopez" w:date="2020-01-31T09:48:00Z">
              <w:tcPr>
                <w:tcW w:w="3480" w:type="dxa"/>
                <w:gridSpan w:val="2"/>
                <w:vMerge/>
                <w:tcBorders>
                  <w:left w:val="single" w:sz="4" w:space="0" w:color="E1E1E1"/>
                </w:tcBorders>
                <w:shd w:val="clear" w:color="auto" w:fill="FAFAFA"/>
              </w:tcPr>
            </w:tcPrChange>
          </w:tcPr>
          <w:p w14:paraId="321F2C66" w14:textId="77777777" w:rsidR="00374341" w:rsidRPr="00374341" w:rsidRDefault="00374341" w:rsidP="00374341">
            <w:pPr>
              <w:spacing w:before="120" w:after="120"/>
              <w:outlineLvl w:val="2"/>
              <w:rPr>
                <w:rFonts w:ascii="Open Sans" w:eastAsia="Open Sans" w:hAnsi="Open Sans" w:cs="Times New Roman"/>
                <w:color w:val="404040"/>
              </w:rPr>
            </w:pPr>
          </w:p>
        </w:tc>
      </w:tr>
      <w:tr w:rsidR="00374341" w:rsidRPr="00374341" w14:paraId="0D115512" w14:textId="77777777" w:rsidTr="51235A2F">
        <w:trPr>
          <w:cantSplit/>
          <w:trHeight w:val="127"/>
        </w:trPr>
        <w:tc>
          <w:tcPr>
            <w:tcW w:w="3480" w:type="dxa"/>
            <w:gridSpan w:val="2"/>
            <w:vMerge/>
            <w:shd w:val="clear" w:color="auto" w:fill="FAFAFA"/>
            <w:tcPrChange w:id="11594" w:author="Alicia Romero Lopez" w:date="2020-01-31T09:48:00Z">
              <w:tcPr>
                <w:tcW w:w="3480" w:type="dxa"/>
                <w:gridSpan w:val="2"/>
                <w:vMerge/>
                <w:tcBorders>
                  <w:right w:val="single" w:sz="4" w:space="0" w:color="E1E1E1"/>
                </w:tcBorders>
                <w:shd w:val="clear" w:color="auto" w:fill="FAFAFA"/>
              </w:tcPr>
            </w:tcPrChange>
          </w:tcPr>
          <w:p w14:paraId="514CA12D" w14:textId="77777777" w:rsidR="00374341" w:rsidRPr="00374341" w:rsidRDefault="00374341" w:rsidP="00374341">
            <w:pPr>
              <w:spacing w:before="120" w:after="120"/>
              <w:outlineLvl w:val="2"/>
              <w:rPr>
                <w:rFonts w:ascii="Open Sans" w:eastAsia="Open Sans" w:hAnsi="Open Sans" w:cs="Times New Roman"/>
                <w:color w:val="404040"/>
              </w:rPr>
            </w:pPr>
          </w:p>
        </w:tc>
        <w:tc>
          <w:tcPr>
            <w:tcW w:w="3480" w:type="dxa"/>
            <w:gridSpan w:val="3"/>
            <w:tcBorders>
              <w:top w:val="single" w:sz="4" w:space="0" w:color="E1E1E1"/>
              <w:left w:val="single" w:sz="4" w:space="0" w:color="E1E1E1"/>
              <w:bottom w:val="single" w:sz="4" w:space="0" w:color="E1E1E1"/>
              <w:right w:val="single" w:sz="4" w:space="0" w:color="E1E1E1"/>
            </w:tcBorders>
            <w:shd w:val="clear" w:color="auto" w:fill="FFFFFF" w:themeFill="background1"/>
            <w:tcPrChange w:id="11595" w:author="Alicia Romero Lopez" w:date="2020-01-31T09:48:00Z">
              <w:tcPr>
                <w:tcW w:w="3480" w:type="dxa"/>
                <w:gridSpan w:val="3"/>
                <w:tcBorders>
                  <w:top w:val="single" w:sz="4" w:space="0" w:color="E1E1E1"/>
                  <w:left w:val="single" w:sz="4" w:space="0" w:color="E1E1E1"/>
                  <w:bottom w:val="single" w:sz="4" w:space="0" w:color="E1E1E1"/>
                  <w:right w:val="single" w:sz="4" w:space="0" w:color="E1E1E1"/>
                </w:tcBorders>
                <w:shd w:val="clear" w:color="auto" w:fill="FFFFFF"/>
              </w:tcPr>
            </w:tcPrChange>
          </w:tcPr>
          <w:p w14:paraId="03D01C62" w14:textId="77777777" w:rsidR="00374341" w:rsidRPr="00374341" w:rsidRDefault="00374341" w:rsidP="00374341">
            <w:pPr>
              <w:spacing w:before="120" w:after="120"/>
              <w:jc w:val="center"/>
              <w:outlineLvl w:val="2"/>
              <w:rPr>
                <w:rFonts w:ascii="Open Sans" w:eastAsia="Open Sans" w:hAnsi="Open Sans" w:cs="Times New Roman"/>
                <w:color w:val="404040"/>
              </w:rPr>
            </w:pPr>
            <w:r w:rsidRPr="00374341">
              <w:rPr>
                <w:rFonts w:ascii="Open Sans" w:eastAsia="Open Sans" w:hAnsi="Open Sans" w:cs="Times New Roman"/>
                <w:color w:val="404040"/>
              </w:rPr>
              <w:t>Scatter plot</w:t>
            </w:r>
          </w:p>
        </w:tc>
        <w:tc>
          <w:tcPr>
            <w:tcW w:w="3480" w:type="dxa"/>
            <w:gridSpan w:val="2"/>
            <w:vMerge/>
            <w:shd w:val="clear" w:color="auto" w:fill="FAFAFA"/>
            <w:tcPrChange w:id="11596" w:author="Alicia Romero Lopez" w:date="2020-01-31T09:48:00Z">
              <w:tcPr>
                <w:tcW w:w="3480" w:type="dxa"/>
                <w:gridSpan w:val="2"/>
                <w:vMerge/>
                <w:tcBorders>
                  <w:left w:val="single" w:sz="4" w:space="0" w:color="E1E1E1"/>
                </w:tcBorders>
                <w:shd w:val="clear" w:color="auto" w:fill="FAFAFA"/>
              </w:tcPr>
            </w:tcPrChange>
          </w:tcPr>
          <w:p w14:paraId="61DD97B1" w14:textId="77777777" w:rsidR="00374341" w:rsidRPr="00374341" w:rsidRDefault="00374341" w:rsidP="00374341">
            <w:pPr>
              <w:spacing w:before="120" w:after="120"/>
              <w:outlineLvl w:val="2"/>
              <w:rPr>
                <w:rFonts w:ascii="Open Sans" w:eastAsia="Open Sans" w:hAnsi="Open Sans" w:cs="Times New Roman"/>
                <w:color w:val="404040"/>
              </w:rPr>
            </w:pPr>
          </w:p>
        </w:tc>
      </w:tr>
      <w:tr w:rsidR="00374341" w:rsidRPr="00374341" w14:paraId="061708A3" w14:textId="77777777" w:rsidTr="51235A2F">
        <w:trPr>
          <w:cantSplit/>
          <w:trHeight w:val="127"/>
        </w:trPr>
        <w:tc>
          <w:tcPr>
            <w:tcW w:w="3480" w:type="dxa"/>
            <w:gridSpan w:val="2"/>
            <w:vMerge/>
            <w:shd w:val="clear" w:color="auto" w:fill="FAFAFA"/>
            <w:tcPrChange w:id="11597" w:author="Alicia Romero Lopez" w:date="2020-01-31T09:48:00Z">
              <w:tcPr>
                <w:tcW w:w="3480" w:type="dxa"/>
                <w:gridSpan w:val="2"/>
                <w:vMerge/>
                <w:tcBorders>
                  <w:right w:val="single" w:sz="4" w:space="0" w:color="E1E1E1"/>
                </w:tcBorders>
                <w:shd w:val="clear" w:color="auto" w:fill="FAFAFA"/>
              </w:tcPr>
            </w:tcPrChange>
          </w:tcPr>
          <w:p w14:paraId="6CF93900" w14:textId="77777777" w:rsidR="00374341" w:rsidRPr="00374341" w:rsidRDefault="00374341" w:rsidP="00374341">
            <w:pPr>
              <w:spacing w:before="120" w:after="120"/>
              <w:outlineLvl w:val="2"/>
              <w:rPr>
                <w:rFonts w:ascii="Open Sans" w:eastAsia="Open Sans" w:hAnsi="Open Sans" w:cs="Times New Roman"/>
                <w:color w:val="404040"/>
              </w:rPr>
            </w:pPr>
          </w:p>
        </w:tc>
        <w:tc>
          <w:tcPr>
            <w:tcW w:w="3480" w:type="dxa"/>
            <w:gridSpan w:val="3"/>
            <w:tcBorders>
              <w:top w:val="single" w:sz="4" w:space="0" w:color="E1E1E1"/>
              <w:left w:val="single" w:sz="4" w:space="0" w:color="E1E1E1"/>
              <w:bottom w:val="single" w:sz="4" w:space="0" w:color="E1E1E1"/>
              <w:right w:val="single" w:sz="4" w:space="0" w:color="E1E1E1"/>
            </w:tcBorders>
            <w:shd w:val="clear" w:color="auto" w:fill="FFFFFF" w:themeFill="background1"/>
            <w:tcPrChange w:id="11598" w:author="Alicia Romero Lopez" w:date="2020-01-31T09:48:00Z">
              <w:tcPr>
                <w:tcW w:w="3480" w:type="dxa"/>
                <w:gridSpan w:val="3"/>
                <w:tcBorders>
                  <w:top w:val="single" w:sz="4" w:space="0" w:color="E1E1E1"/>
                  <w:left w:val="single" w:sz="4" w:space="0" w:color="E1E1E1"/>
                  <w:bottom w:val="single" w:sz="4" w:space="0" w:color="E1E1E1"/>
                  <w:right w:val="single" w:sz="4" w:space="0" w:color="E1E1E1"/>
                </w:tcBorders>
                <w:shd w:val="clear" w:color="auto" w:fill="FFFFFF"/>
              </w:tcPr>
            </w:tcPrChange>
          </w:tcPr>
          <w:p w14:paraId="300CAE4F" w14:textId="77777777" w:rsidR="00374341" w:rsidRPr="00374341" w:rsidRDefault="00374341" w:rsidP="00374341">
            <w:pPr>
              <w:spacing w:before="120" w:after="120"/>
              <w:jc w:val="center"/>
              <w:outlineLvl w:val="2"/>
              <w:rPr>
                <w:rFonts w:ascii="Open Sans" w:eastAsia="Open Sans" w:hAnsi="Open Sans" w:cs="Times New Roman"/>
                <w:color w:val="404040"/>
              </w:rPr>
            </w:pPr>
            <w:r w:rsidRPr="00374341">
              <w:rPr>
                <w:rFonts w:ascii="Open Sans" w:eastAsia="Open Sans" w:hAnsi="Open Sans" w:cs="Times New Roman"/>
                <w:color w:val="404040"/>
              </w:rPr>
              <w:t>Bar plot</w:t>
            </w:r>
          </w:p>
        </w:tc>
        <w:tc>
          <w:tcPr>
            <w:tcW w:w="3480" w:type="dxa"/>
            <w:gridSpan w:val="2"/>
            <w:vMerge/>
            <w:shd w:val="clear" w:color="auto" w:fill="FAFAFA"/>
            <w:tcPrChange w:id="11599" w:author="Alicia Romero Lopez" w:date="2020-01-31T09:48:00Z">
              <w:tcPr>
                <w:tcW w:w="3480" w:type="dxa"/>
                <w:gridSpan w:val="2"/>
                <w:vMerge/>
                <w:tcBorders>
                  <w:left w:val="single" w:sz="4" w:space="0" w:color="E1E1E1"/>
                </w:tcBorders>
                <w:shd w:val="clear" w:color="auto" w:fill="FAFAFA"/>
              </w:tcPr>
            </w:tcPrChange>
          </w:tcPr>
          <w:p w14:paraId="7187E988" w14:textId="77777777" w:rsidR="00374341" w:rsidRPr="00374341" w:rsidRDefault="00374341" w:rsidP="00374341">
            <w:pPr>
              <w:spacing w:before="120" w:after="120"/>
              <w:outlineLvl w:val="2"/>
              <w:rPr>
                <w:rFonts w:ascii="Open Sans" w:eastAsia="Open Sans" w:hAnsi="Open Sans" w:cs="Times New Roman"/>
                <w:color w:val="404040"/>
              </w:rPr>
            </w:pPr>
          </w:p>
        </w:tc>
      </w:tr>
      <w:tr w:rsidR="00374341" w:rsidRPr="00374341" w14:paraId="57D8CF6D" w14:textId="77777777" w:rsidTr="51235A2F">
        <w:trPr>
          <w:cantSplit/>
          <w:trHeight w:val="127"/>
        </w:trPr>
        <w:tc>
          <w:tcPr>
            <w:tcW w:w="3480" w:type="dxa"/>
            <w:gridSpan w:val="2"/>
            <w:vMerge/>
            <w:shd w:val="clear" w:color="auto" w:fill="FAFAFA"/>
            <w:tcPrChange w:id="11600" w:author="Alicia Romero Lopez" w:date="2020-01-31T09:48:00Z">
              <w:tcPr>
                <w:tcW w:w="3480" w:type="dxa"/>
                <w:gridSpan w:val="2"/>
                <w:vMerge/>
                <w:tcBorders>
                  <w:right w:val="single" w:sz="4" w:space="0" w:color="E1E1E1"/>
                </w:tcBorders>
                <w:shd w:val="clear" w:color="auto" w:fill="FAFAFA"/>
              </w:tcPr>
            </w:tcPrChange>
          </w:tcPr>
          <w:p w14:paraId="3CB2FD01" w14:textId="77777777" w:rsidR="00374341" w:rsidRPr="00374341" w:rsidRDefault="00374341" w:rsidP="00374341">
            <w:pPr>
              <w:spacing w:before="120" w:after="120"/>
              <w:outlineLvl w:val="2"/>
              <w:rPr>
                <w:rFonts w:ascii="Open Sans" w:eastAsia="Open Sans" w:hAnsi="Open Sans" w:cs="Times New Roman"/>
                <w:color w:val="404040"/>
              </w:rPr>
            </w:pPr>
          </w:p>
        </w:tc>
        <w:tc>
          <w:tcPr>
            <w:tcW w:w="3480" w:type="dxa"/>
            <w:gridSpan w:val="3"/>
            <w:tcBorders>
              <w:top w:val="single" w:sz="4" w:space="0" w:color="E1E1E1"/>
              <w:left w:val="single" w:sz="4" w:space="0" w:color="E1E1E1"/>
              <w:bottom w:val="single" w:sz="4" w:space="0" w:color="E1E1E1"/>
              <w:right w:val="single" w:sz="4" w:space="0" w:color="E1E1E1"/>
            </w:tcBorders>
            <w:shd w:val="clear" w:color="auto" w:fill="FFFFFF" w:themeFill="background1"/>
            <w:tcPrChange w:id="11601" w:author="Alicia Romero Lopez" w:date="2020-01-31T09:48:00Z">
              <w:tcPr>
                <w:tcW w:w="3480" w:type="dxa"/>
                <w:gridSpan w:val="3"/>
                <w:tcBorders>
                  <w:top w:val="single" w:sz="4" w:space="0" w:color="E1E1E1"/>
                  <w:left w:val="single" w:sz="4" w:space="0" w:color="E1E1E1"/>
                  <w:bottom w:val="single" w:sz="4" w:space="0" w:color="E1E1E1"/>
                  <w:right w:val="single" w:sz="4" w:space="0" w:color="E1E1E1"/>
                </w:tcBorders>
                <w:shd w:val="clear" w:color="auto" w:fill="FFFFFF"/>
              </w:tcPr>
            </w:tcPrChange>
          </w:tcPr>
          <w:p w14:paraId="39A0D426" w14:textId="77777777" w:rsidR="00374341" w:rsidRPr="00374341" w:rsidRDefault="00374341" w:rsidP="00374341">
            <w:pPr>
              <w:spacing w:before="120" w:after="120"/>
              <w:jc w:val="center"/>
              <w:outlineLvl w:val="2"/>
              <w:rPr>
                <w:rFonts w:ascii="Open Sans" w:eastAsia="Open Sans" w:hAnsi="Open Sans" w:cs="Times New Roman"/>
                <w:color w:val="404040"/>
              </w:rPr>
            </w:pPr>
            <w:r w:rsidRPr="00374341">
              <w:rPr>
                <w:rFonts w:ascii="Open Sans" w:eastAsia="Open Sans" w:hAnsi="Open Sans" w:cs="Times New Roman"/>
                <w:color w:val="404040"/>
              </w:rPr>
              <w:t>Line plot</w:t>
            </w:r>
          </w:p>
        </w:tc>
        <w:tc>
          <w:tcPr>
            <w:tcW w:w="3480" w:type="dxa"/>
            <w:gridSpan w:val="2"/>
            <w:vMerge/>
            <w:shd w:val="clear" w:color="auto" w:fill="FAFAFA"/>
            <w:tcPrChange w:id="11602" w:author="Alicia Romero Lopez" w:date="2020-01-31T09:48:00Z">
              <w:tcPr>
                <w:tcW w:w="3480" w:type="dxa"/>
                <w:gridSpan w:val="2"/>
                <w:vMerge/>
                <w:tcBorders>
                  <w:left w:val="single" w:sz="4" w:space="0" w:color="E1E1E1"/>
                </w:tcBorders>
                <w:shd w:val="clear" w:color="auto" w:fill="FAFAFA"/>
              </w:tcPr>
            </w:tcPrChange>
          </w:tcPr>
          <w:p w14:paraId="69F785E7" w14:textId="77777777" w:rsidR="00374341" w:rsidRPr="00374341" w:rsidRDefault="00374341" w:rsidP="00374341">
            <w:pPr>
              <w:spacing w:before="120" w:after="120"/>
              <w:outlineLvl w:val="2"/>
              <w:rPr>
                <w:rFonts w:ascii="Open Sans" w:eastAsia="Open Sans" w:hAnsi="Open Sans" w:cs="Times New Roman"/>
                <w:color w:val="404040"/>
              </w:rPr>
            </w:pPr>
          </w:p>
        </w:tc>
      </w:tr>
      <w:tr w:rsidR="00374341" w:rsidRPr="00374341" w14:paraId="121D10F1" w14:textId="77777777" w:rsidTr="51235A2F">
        <w:trPr>
          <w:cantSplit/>
        </w:trPr>
        <w:tc>
          <w:tcPr>
            <w:tcW w:w="265" w:type="dxa"/>
            <w:shd w:val="clear" w:color="auto" w:fill="FAFAFA"/>
            <w:tcPrChange w:id="11603" w:author="Alexis Handford" w:date="2020-01-22T08:14:00Z">
              <w:tcPr>
                <w:tcW w:w="0" w:type="auto"/>
              </w:tcPr>
            </w:tcPrChange>
          </w:tcPr>
          <w:p w14:paraId="339A60A4" w14:textId="77777777" w:rsidR="00374341" w:rsidRPr="00374341" w:rsidRDefault="00374341" w:rsidP="00374341">
            <w:pPr>
              <w:rPr>
                <w:rFonts w:ascii="Open Sans" w:eastAsia="Open Sans" w:hAnsi="Open Sans" w:cs="Times New Roman"/>
                <w:color w:val="404040"/>
                <w:sz w:val="16"/>
                <w:szCs w:val="16"/>
              </w:rPr>
            </w:pPr>
          </w:p>
        </w:tc>
        <w:tc>
          <w:tcPr>
            <w:tcW w:w="3960" w:type="dxa"/>
            <w:gridSpan w:val="2"/>
            <w:shd w:val="clear" w:color="auto" w:fill="FAFAFA"/>
            <w:vAlign w:val="center"/>
            <w:tcPrChange w:id="11604" w:author="Alexis Handford" w:date="2020-01-22T08:14:00Z">
              <w:tcPr>
                <w:tcW w:w="3960" w:type="dxa"/>
                <w:gridSpan w:val="2"/>
                <w:shd w:val="clear" w:color="auto" w:fill="FAFAFA"/>
              </w:tcPr>
            </w:tcPrChange>
          </w:tcPr>
          <w:p w14:paraId="447A3777" w14:textId="77777777" w:rsidR="00374341" w:rsidRPr="00374341" w:rsidRDefault="00374341" w:rsidP="00374341">
            <w:pPr>
              <w:rPr>
                <w:rFonts w:ascii="Open Sans" w:eastAsia="Open Sans" w:hAnsi="Open Sans" w:cs="Times New Roman"/>
                <w:color w:val="404040"/>
                <w:sz w:val="16"/>
                <w:szCs w:val="16"/>
              </w:rPr>
            </w:pPr>
          </w:p>
        </w:tc>
        <w:tc>
          <w:tcPr>
            <w:tcW w:w="2052" w:type="dxa"/>
            <w:shd w:val="clear" w:color="auto" w:fill="FAFAFA"/>
            <w:vAlign w:val="center"/>
            <w:tcPrChange w:id="11605" w:author="Alexis Handford" w:date="2020-01-22T08:14:00Z">
              <w:tcPr>
                <w:tcW w:w="2052" w:type="dxa"/>
                <w:shd w:val="clear" w:color="auto" w:fill="FAFAFA"/>
              </w:tcPr>
            </w:tcPrChange>
          </w:tcPr>
          <w:p w14:paraId="1FAE9970" w14:textId="77777777" w:rsidR="00374341" w:rsidRPr="00374341" w:rsidRDefault="00374341" w:rsidP="00374341">
            <w:pPr>
              <w:rPr>
                <w:rFonts w:ascii="Open Sans" w:eastAsia="Open Sans" w:hAnsi="Open Sans" w:cs="Times New Roman"/>
                <w:color w:val="404040"/>
                <w:sz w:val="16"/>
                <w:szCs w:val="16"/>
              </w:rPr>
            </w:pPr>
          </w:p>
        </w:tc>
        <w:tc>
          <w:tcPr>
            <w:tcW w:w="3893" w:type="dxa"/>
            <w:gridSpan w:val="2"/>
            <w:shd w:val="clear" w:color="auto" w:fill="FAFAFA"/>
            <w:vAlign w:val="center"/>
            <w:tcPrChange w:id="11606" w:author="Alexis Handford" w:date="2020-01-22T08:14:00Z">
              <w:tcPr>
                <w:tcW w:w="3893" w:type="dxa"/>
                <w:gridSpan w:val="2"/>
                <w:shd w:val="clear" w:color="auto" w:fill="FAFAFA"/>
              </w:tcPr>
            </w:tcPrChange>
          </w:tcPr>
          <w:p w14:paraId="084122ED" w14:textId="77777777" w:rsidR="00374341" w:rsidRPr="00374341" w:rsidRDefault="00374341" w:rsidP="00374341">
            <w:pPr>
              <w:rPr>
                <w:rFonts w:ascii="Open Sans" w:eastAsia="Open Sans" w:hAnsi="Open Sans" w:cs="Times New Roman"/>
                <w:color w:val="404040"/>
                <w:sz w:val="16"/>
                <w:szCs w:val="16"/>
              </w:rPr>
            </w:pPr>
          </w:p>
        </w:tc>
        <w:tc>
          <w:tcPr>
            <w:tcW w:w="270" w:type="dxa"/>
            <w:shd w:val="clear" w:color="auto" w:fill="FAFAFA"/>
            <w:tcPrChange w:id="11607" w:author="Alexis Handford" w:date="2020-01-22T08:14:00Z">
              <w:tcPr>
                <w:tcW w:w="0" w:type="auto"/>
              </w:tcPr>
            </w:tcPrChange>
          </w:tcPr>
          <w:p w14:paraId="45E58B48" w14:textId="77777777" w:rsidR="00374341" w:rsidRPr="00374341" w:rsidRDefault="00374341" w:rsidP="00374341">
            <w:pPr>
              <w:rPr>
                <w:rFonts w:ascii="Open Sans" w:eastAsia="Open Sans" w:hAnsi="Open Sans" w:cs="Times New Roman"/>
                <w:color w:val="404040"/>
                <w:sz w:val="16"/>
                <w:szCs w:val="16"/>
              </w:rPr>
            </w:pPr>
          </w:p>
        </w:tc>
      </w:tr>
      <w:tr w:rsidR="00374341" w:rsidRPr="00374341" w14:paraId="55DC28EE" w14:textId="77777777" w:rsidTr="51235A2F">
        <w:trPr>
          <w:cantSplit/>
        </w:trPr>
        <w:tc>
          <w:tcPr>
            <w:tcW w:w="265" w:type="dxa"/>
            <w:shd w:val="clear" w:color="auto" w:fill="FAFAFA"/>
            <w:tcPrChange w:id="11608" w:author="Alexis Handford" w:date="2020-01-22T08:14:00Z">
              <w:tcPr>
                <w:tcW w:w="0" w:type="auto"/>
              </w:tcPr>
            </w:tcPrChange>
          </w:tcPr>
          <w:p w14:paraId="001FA17B" w14:textId="77777777" w:rsidR="00374341" w:rsidRPr="00374341" w:rsidRDefault="00374341" w:rsidP="00374341">
            <w:pPr>
              <w:spacing w:before="120" w:after="120"/>
              <w:rPr>
                <w:rFonts w:ascii="Open Sans" w:eastAsia="Open Sans" w:hAnsi="Open Sans" w:cs="Times New Roman"/>
                <w:color w:val="404040"/>
              </w:rPr>
            </w:pPr>
          </w:p>
        </w:tc>
        <w:tc>
          <w:tcPr>
            <w:tcW w:w="3960" w:type="dxa"/>
            <w:gridSpan w:val="2"/>
            <w:shd w:val="clear" w:color="auto" w:fill="FAFAFA"/>
            <w:vAlign w:val="center"/>
            <w:tcPrChange w:id="11609" w:author="Alexis Handford" w:date="2020-01-22T08:14:00Z">
              <w:tcPr>
                <w:tcW w:w="3960" w:type="dxa"/>
                <w:gridSpan w:val="2"/>
                <w:shd w:val="clear" w:color="auto" w:fill="FAFAFA"/>
              </w:tcPr>
            </w:tcPrChange>
          </w:tcPr>
          <w:p w14:paraId="58829A70" w14:textId="77777777" w:rsidR="00374341" w:rsidRPr="00374341" w:rsidRDefault="00374341" w:rsidP="00374341">
            <w:pPr>
              <w:spacing w:before="120" w:after="120"/>
              <w:rPr>
                <w:rFonts w:ascii="Open Sans" w:eastAsia="Open Sans" w:hAnsi="Open Sans" w:cs="Times New Roman"/>
                <w:color w:val="404040"/>
              </w:rPr>
            </w:pPr>
          </w:p>
        </w:tc>
        <w:tc>
          <w:tcPr>
            <w:tcW w:w="2052" w:type="dxa"/>
            <w:shd w:val="clear" w:color="auto" w:fill="FAFAFA"/>
            <w:vAlign w:val="center"/>
            <w:tcPrChange w:id="11610" w:author="Alexis Handford" w:date="2020-01-22T08:14:00Z">
              <w:tcPr>
                <w:tcW w:w="2052" w:type="dxa"/>
                <w:shd w:val="clear" w:color="auto" w:fill="FAFAFA"/>
              </w:tcPr>
            </w:tcPrChange>
          </w:tcPr>
          <w:p w14:paraId="256BA1B8" w14:textId="77777777" w:rsidR="00374341" w:rsidRPr="00374341" w:rsidRDefault="00374341" w:rsidP="00374341">
            <w:pPr>
              <w:spacing w:before="120" w:after="120"/>
              <w:rPr>
                <w:rFonts w:ascii="Open Sans" w:eastAsia="Open Sans" w:hAnsi="Open Sans" w:cs="Times New Roman"/>
                <w:color w:val="404040"/>
              </w:rPr>
            </w:pPr>
            <w:r w:rsidRPr="00374341">
              <w:rPr>
                <w:rFonts w:ascii="Open Sans" w:eastAsia="Open Sans" w:hAnsi="Open Sans" w:cs="Times New Roman"/>
                <w:noProof/>
                <w:color w:val="404040"/>
              </w:rPr>
              <w:drawing>
                <wp:inline distT="0" distB="0" distL="0" distR="0" wp14:anchorId="0C4129EF" wp14:editId="3AF26F12">
                  <wp:extent cx="1156970" cy="306070"/>
                  <wp:effectExtent l="0" t="0" r="508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submit-button-03.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156970" cy="306070"/>
                          </a:xfrm>
                          <a:prstGeom prst="rect">
                            <a:avLst/>
                          </a:prstGeom>
                        </pic:spPr>
                      </pic:pic>
                    </a:graphicData>
                  </a:graphic>
                </wp:inline>
              </w:drawing>
            </w:r>
          </w:p>
        </w:tc>
        <w:tc>
          <w:tcPr>
            <w:tcW w:w="3893" w:type="dxa"/>
            <w:gridSpan w:val="2"/>
            <w:shd w:val="clear" w:color="auto" w:fill="FAFAFA"/>
            <w:vAlign w:val="center"/>
            <w:tcPrChange w:id="11611" w:author="Alexis Handford" w:date="2020-01-22T08:14:00Z">
              <w:tcPr>
                <w:tcW w:w="3893" w:type="dxa"/>
                <w:gridSpan w:val="2"/>
                <w:shd w:val="clear" w:color="auto" w:fill="FAFAFA"/>
              </w:tcPr>
            </w:tcPrChange>
          </w:tcPr>
          <w:p w14:paraId="2D27C857" w14:textId="77777777" w:rsidR="00374341" w:rsidRPr="00374341" w:rsidRDefault="00374341" w:rsidP="00374341">
            <w:pPr>
              <w:spacing w:before="120" w:after="120"/>
              <w:rPr>
                <w:rFonts w:ascii="Open Sans" w:eastAsia="Open Sans" w:hAnsi="Open Sans" w:cs="Times New Roman"/>
                <w:color w:val="404040"/>
              </w:rPr>
            </w:pPr>
          </w:p>
        </w:tc>
        <w:tc>
          <w:tcPr>
            <w:tcW w:w="270" w:type="dxa"/>
            <w:shd w:val="clear" w:color="auto" w:fill="FAFAFA"/>
            <w:tcPrChange w:id="11612" w:author="Alexis Handford" w:date="2020-01-22T08:14:00Z">
              <w:tcPr>
                <w:tcW w:w="0" w:type="auto"/>
              </w:tcPr>
            </w:tcPrChange>
          </w:tcPr>
          <w:p w14:paraId="6A3D89CB" w14:textId="77777777" w:rsidR="00374341" w:rsidRPr="00374341" w:rsidRDefault="00374341" w:rsidP="00374341">
            <w:pPr>
              <w:spacing w:before="120" w:after="120"/>
              <w:rPr>
                <w:rFonts w:ascii="Open Sans" w:eastAsia="Open Sans" w:hAnsi="Open Sans" w:cs="Times New Roman"/>
                <w:color w:val="404040"/>
              </w:rPr>
            </w:pPr>
          </w:p>
        </w:tc>
      </w:tr>
    </w:tbl>
    <w:p w14:paraId="7A1B19C9" w14:textId="77777777" w:rsidR="00374341" w:rsidRPr="00374341" w:rsidRDefault="00374341" w:rsidP="00374341">
      <w:pPr>
        <w:spacing w:after="0" w:line="240" w:lineRule="auto"/>
        <w:rPr>
          <w:rFonts w:ascii="Open Sans" w:eastAsia="Open Sans" w:hAnsi="Open Sans" w:cs="Times New Roman"/>
          <w:color w:val="404040"/>
        </w:rPr>
      </w:pPr>
    </w:p>
    <w:tbl>
      <w:tblPr>
        <w:tblStyle w:val="TableGrid8"/>
        <w:tblW w:w="10525" w:type="dxa"/>
        <w:tblBorders>
          <w:top w:val="single" w:sz="4" w:space="0" w:color="DBDBDB"/>
          <w:left w:val="single" w:sz="4" w:space="0" w:color="DBDBDB"/>
          <w:bottom w:val="single" w:sz="4" w:space="0" w:color="DBDBDB"/>
          <w:right w:val="single" w:sz="4" w:space="0" w:color="DBDBDB"/>
          <w:insideH w:val="none" w:sz="0" w:space="0" w:color="auto"/>
          <w:insideV w:val="none" w:sz="0" w:space="0" w:color="auto"/>
        </w:tblBorders>
        <w:tblLayout w:type="fixed"/>
        <w:tblCellMar>
          <w:left w:w="115" w:type="dxa"/>
          <w:right w:w="115" w:type="dxa"/>
        </w:tblCellMar>
        <w:tblLook w:val="04A0" w:firstRow="1" w:lastRow="0" w:firstColumn="1" w:lastColumn="0" w:noHBand="0" w:noVBand="1"/>
      </w:tblPr>
      <w:tblGrid>
        <w:gridCol w:w="265"/>
        <w:gridCol w:w="2520"/>
        <w:gridCol w:w="7470"/>
        <w:gridCol w:w="270"/>
      </w:tblGrid>
      <w:tr w:rsidR="00374341" w:rsidRPr="00374341" w14:paraId="0B8AF9E6" w14:textId="77777777" w:rsidTr="00374341">
        <w:trPr>
          <w:trHeight w:val="107"/>
        </w:trPr>
        <w:tc>
          <w:tcPr>
            <w:tcW w:w="265" w:type="dxa"/>
            <w:shd w:val="clear" w:color="auto" w:fill="FAFAFA"/>
          </w:tcPr>
          <w:p w14:paraId="7CB9205D" w14:textId="77777777" w:rsidR="00374341" w:rsidRPr="00374341" w:rsidRDefault="00374341" w:rsidP="00374341">
            <w:pPr>
              <w:spacing w:before="120" w:after="120"/>
              <w:rPr>
                <w:rFonts w:ascii="Open Sans" w:eastAsia="Open Sans" w:hAnsi="Open Sans" w:cs="Times New Roman"/>
                <w:color w:val="404040"/>
              </w:rPr>
            </w:pPr>
            <w:r w:rsidRPr="00374341">
              <w:rPr>
                <w:rFonts w:ascii="Open Sans" w:eastAsia="Open Sans" w:hAnsi="Open Sans" w:cs="Times New Roman"/>
                <w:color w:val="404040"/>
              </w:rPr>
              <w:br w:type="page"/>
            </w:r>
          </w:p>
        </w:tc>
        <w:tc>
          <w:tcPr>
            <w:tcW w:w="2520" w:type="dxa"/>
            <w:shd w:val="clear" w:color="auto" w:fill="FAFAFA"/>
          </w:tcPr>
          <w:p w14:paraId="651B82CC" w14:textId="77777777" w:rsidR="00374341" w:rsidRPr="00374341" w:rsidRDefault="00374341" w:rsidP="00374341">
            <w:pPr>
              <w:spacing w:before="120" w:after="120"/>
              <w:rPr>
                <w:rFonts w:ascii="Open Sans" w:eastAsia="Open Sans" w:hAnsi="Open Sans" w:cs="Times New Roman"/>
                <w:color w:val="404040"/>
              </w:rPr>
            </w:pPr>
          </w:p>
        </w:tc>
        <w:tc>
          <w:tcPr>
            <w:tcW w:w="7470" w:type="dxa"/>
            <w:shd w:val="clear" w:color="auto" w:fill="FAFAFA"/>
          </w:tcPr>
          <w:p w14:paraId="6B75C56A" w14:textId="77777777" w:rsidR="00374341" w:rsidRPr="00374341" w:rsidRDefault="00374341" w:rsidP="00374341">
            <w:pPr>
              <w:spacing w:before="120" w:after="120"/>
              <w:jc w:val="right"/>
              <w:rPr>
                <w:rFonts w:ascii="Open Sans" w:eastAsia="Open Sans" w:hAnsi="Open Sans" w:cs="Times New Roman"/>
                <w:color w:val="78C800"/>
              </w:rPr>
            </w:pPr>
            <w:r w:rsidRPr="00374341">
              <w:rPr>
                <w:rFonts w:ascii="FontAwesome" w:eastAsia="Open Sans" w:hAnsi="FontAwesome" w:cs="Times New Roman"/>
                <w:color w:val="78C800"/>
              </w:rPr>
              <w:t></w:t>
            </w:r>
            <w:r w:rsidRPr="00374341">
              <w:rPr>
                <w:rFonts w:ascii="Open Sans" w:eastAsia="Open Sans" w:hAnsi="Open Sans" w:cs="Times New Roman"/>
                <w:color w:val="78C800"/>
              </w:rPr>
              <w:t xml:space="preserve"> Correct</w:t>
            </w:r>
          </w:p>
        </w:tc>
        <w:tc>
          <w:tcPr>
            <w:tcW w:w="270" w:type="dxa"/>
            <w:shd w:val="clear" w:color="auto" w:fill="FAFAFA"/>
          </w:tcPr>
          <w:p w14:paraId="202376A2" w14:textId="77777777" w:rsidR="00374341" w:rsidRPr="00374341" w:rsidRDefault="00374341" w:rsidP="00374341">
            <w:pPr>
              <w:spacing w:before="120" w:after="120"/>
              <w:rPr>
                <w:rFonts w:ascii="Open Sans" w:eastAsia="Open Sans" w:hAnsi="Open Sans" w:cs="Times New Roman"/>
                <w:color w:val="404040"/>
              </w:rPr>
            </w:pPr>
          </w:p>
        </w:tc>
      </w:tr>
      <w:tr w:rsidR="00374341" w:rsidRPr="00374341" w14:paraId="021A4A9F" w14:textId="77777777" w:rsidTr="00374341">
        <w:tc>
          <w:tcPr>
            <w:tcW w:w="265" w:type="dxa"/>
            <w:shd w:val="clear" w:color="auto" w:fill="FAFAFA"/>
          </w:tcPr>
          <w:p w14:paraId="6DA1A63F" w14:textId="77777777" w:rsidR="00374341" w:rsidRPr="00374341" w:rsidRDefault="00374341" w:rsidP="00374341">
            <w:pPr>
              <w:spacing w:before="120" w:after="120"/>
              <w:rPr>
                <w:rFonts w:ascii="Open Sans" w:eastAsia="Open Sans" w:hAnsi="Open Sans" w:cs="Times New Roman"/>
                <w:color w:val="404040"/>
              </w:rPr>
            </w:pPr>
          </w:p>
        </w:tc>
        <w:tc>
          <w:tcPr>
            <w:tcW w:w="2520" w:type="dxa"/>
            <w:shd w:val="clear" w:color="auto" w:fill="78C800"/>
          </w:tcPr>
          <w:p w14:paraId="6D73B9D7" w14:textId="77777777" w:rsidR="00374341" w:rsidRPr="00374341" w:rsidRDefault="00374341" w:rsidP="00374341">
            <w:pPr>
              <w:spacing w:before="120" w:after="120"/>
              <w:rPr>
                <w:rFonts w:ascii="Open Sans Semibold" w:eastAsia="Open Sans" w:hAnsi="Open Sans Semibold" w:cs="Open Sans Semibold"/>
                <w:color w:val="FFFFFF"/>
              </w:rPr>
            </w:pPr>
            <w:r w:rsidRPr="00374341">
              <w:rPr>
                <w:rFonts w:ascii="Open Sans Semibold" w:eastAsia="Open Sans" w:hAnsi="Open Sans Semibold" w:cs="Open Sans Semibold"/>
                <w:color w:val="FFFFFF"/>
              </w:rPr>
              <w:t>Explanation</w:t>
            </w:r>
          </w:p>
        </w:tc>
        <w:tc>
          <w:tcPr>
            <w:tcW w:w="7470" w:type="dxa"/>
            <w:shd w:val="clear" w:color="auto" w:fill="FAFAFA"/>
          </w:tcPr>
          <w:p w14:paraId="0BAD7029" w14:textId="77777777" w:rsidR="00374341" w:rsidRPr="00374341" w:rsidRDefault="00374341" w:rsidP="00374341">
            <w:pPr>
              <w:spacing w:before="120" w:after="120"/>
              <w:rPr>
                <w:rFonts w:ascii="Open Sans" w:eastAsia="Open Sans" w:hAnsi="Open Sans" w:cs="Times New Roman"/>
                <w:color w:val="404040"/>
              </w:rPr>
            </w:pPr>
          </w:p>
        </w:tc>
        <w:tc>
          <w:tcPr>
            <w:tcW w:w="270" w:type="dxa"/>
            <w:shd w:val="clear" w:color="auto" w:fill="FAFAFA"/>
          </w:tcPr>
          <w:p w14:paraId="17B47C89" w14:textId="77777777" w:rsidR="00374341" w:rsidRPr="00374341" w:rsidRDefault="00374341" w:rsidP="00374341">
            <w:pPr>
              <w:spacing w:before="120" w:after="120"/>
              <w:rPr>
                <w:rFonts w:ascii="Open Sans" w:eastAsia="Open Sans" w:hAnsi="Open Sans" w:cs="Times New Roman"/>
                <w:color w:val="404040"/>
              </w:rPr>
            </w:pPr>
          </w:p>
        </w:tc>
      </w:tr>
      <w:tr w:rsidR="00374341" w:rsidRPr="00374341" w14:paraId="003EED8E" w14:textId="77777777" w:rsidTr="00374341">
        <w:tc>
          <w:tcPr>
            <w:tcW w:w="265" w:type="dxa"/>
            <w:shd w:val="clear" w:color="auto" w:fill="FAFAFA"/>
          </w:tcPr>
          <w:p w14:paraId="45AD67BD" w14:textId="77777777" w:rsidR="00374341" w:rsidRPr="00374341" w:rsidRDefault="00374341" w:rsidP="00374341">
            <w:pPr>
              <w:rPr>
                <w:rFonts w:ascii="Open Sans" w:eastAsia="Open Sans" w:hAnsi="Open Sans" w:cs="Times New Roman"/>
                <w:color w:val="404040"/>
                <w:sz w:val="16"/>
                <w:szCs w:val="16"/>
              </w:rPr>
            </w:pPr>
          </w:p>
        </w:tc>
        <w:tc>
          <w:tcPr>
            <w:tcW w:w="2520" w:type="dxa"/>
            <w:tcBorders>
              <w:bottom w:val="single" w:sz="4" w:space="0" w:color="CCFFCC"/>
            </w:tcBorders>
            <w:shd w:val="clear" w:color="auto" w:fill="78C800"/>
          </w:tcPr>
          <w:p w14:paraId="28719D6C" w14:textId="77777777" w:rsidR="00374341" w:rsidRPr="00374341" w:rsidRDefault="00374341" w:rsidP="00374341">
            <w:pPr>
              <w:rPr>
                <w:rFonts w:ascii="Open Sans" w:eastAsia="Open Sans" w:hAnsi="Open Sans" w:cs="Times New Roman"/>
                <w:color w:val="404040"/>
                <w:sz w:val="16"/>
                <w:szCs w:val="16"/>
              </w:rPr>
            </w:pPr>
          </w:p>
        </w:tc>
        <w:tc>
          <w:tcPr>
            <w:tcW w:w="7470" w:type="dxa"/>
            <w:tcBorders>
              <w:bottom w:val="single" w:sz="4" w:space="0" w:color="CCFFCC"/>
            </w:tcBorders>
            <w:shd w:val="clear" w:color="auto" w:fill="78C800"/>
          </w:tcPr>
          <w:p w14:paraId="29B107F6" w14:textId="77777777" w:rsidR="00374341" w:rsidRPr="00374341" w:rsidRDefault="00374341" w:rsidP="00374341">
            <w:pPr>
              <w:rPr>
                <w:rFonts w:ascii="Open Sans" w:eastAsia="Open Sans" w:hAnsi="Open Sans" w:cs="Times New Roman"/>
                <w:color w:val="404040"/>
                <w:sz w:val="16"/>
                <w:szCs w:val="16"/>
              </w:rPr>
            </w:pPr>
          </w:p>
        </w:tc>
        <w:tc>
          <w:tcPr>
            <w:tcW w:w="270" w:type="dxa"/>
            <w:shd w:val="clear" w:color="auto" w:fill="FAFAFA"/>
          </w:tcPr>
          <w:p w14:paraId="078B2609" w14:textId="77777777" w:rsidR="00374341" w:rsidRPr="00374341" w:rsidRDefault="00374341" w:rsidP="00374341">
            <w:pPr>
              <w:rPr>
                <w:rFonts w:ascii="Open Sans" w:eastAsia="Open Sans" w:hAnsi="Open Sans" w:cs="Times New Roman"/>
                <w:color w:val="404040"/>
                <w:sz w:val="16"/>
                <w:szCs w:val="16"/>
              </w:rPr>
            </w:pPr>
          </w:p>
        </w:tc>
      </w:tr>
      <w:tr w:rsidR="00374341" w:rsidRPr="00374341" w14:paraId="104EBF1D" w14:textId="77777777" w:rsidTr="00374341">
        <w:trPr>
          <w:trHeight w:val="60"/>
        </w:trPr>
        <w:tc>
          <w:tcPr>
            <w:tcW w:w="265" w:type="dxa"/>
            <w:tcBorders>
              <w:right w:val="single" w:sz="4" w:space="0" w:color="CCFFCC"/>
            </w:tcBorders>
            <w:shd w:val="clear" w:color="auto" w:fill="FAFAFA"/>
          </w:tcPr>
          <w:p w14:paraId="092C229A" w14:textId="77777777" w:rsidR="00374341" w:rsidRPr="00374341" w:rsidRDefault="00374341" w:rsidP="00374341">
            <w:pPr>
              <w:spacing w:before="120" w:after="120"/>
              <w:rPr>
                <w:rFonts w:ascii="Open Sans" w:eastAsia="Open Sans" w:hAnsi="Open Sans" w:cs="Times New Roman"/>
                <w:color w:val="404040"/>
              </w:rPr>
            </w:pPr>
          </w:p>
        </w:tc>
        <w:tc>
          <w:tcPr>
            <w:tcW w:w="9990" w:type="dxa"/>
            <w:gridSpan w:val="2"/>
            <w:tcBorders>
              <w:top w:val="single" w:sz="4" w:space="0" w:color="CCFFCC"/>
              <w:left w:val="single" w:sz="4" w:space="0" w:color="CCFFCC"/>
              <w:bottom w:val="single" w:sz="4" w:space="0" w:color="CCFFCC"/>
              <w:right w:val="single" w:sz="4" w:space="0" w:color="CCFFCC"/>
            </w:tcBorders>
            <w:shd w:val="clear" w:color="auto" w:fill="F3FFF3"/>
          </w:tcPr>
          <w:p w14:paraId="7D382265" w14:textId="77777777" w:rsidR="00374341" w:rsidRPr="00374341" w:rsidRDefault="00374341" w:rsidP="00374341">
            <w:pPr>
              <w:spacing w:before="120" w:after="120"/>
              <w:rPr>
                <w:rFonts w:ascii="Open Sans" w:eastAsia="Open Sans" w:hAnsi="Open Sans" w:cs="Times New Roman"/>
                <w:color w:val="7F7F7F"/>
              </w:rPr>
            </w:pPr>
            <w:r w:rsidRPr="00374341">
              <w:rPr>
                <w:rFonts w:ascii="Open Sans" w:eastAsia="Open Sans" w:hAnsi="Open Sans" w:cs="Times New Roman"/>
                <w:color w:val="7F7F7F"/>
              </w:rPr>
              <w:t>Correct Answer!</w:t>
            </w:r>
          </w:p>
          <w:p w14:paraId="6D8C6A99" w14:textId="77777777" w:rsidR="00374341" w:rsidRPr="00374341" w:rsidRDefault="00374341" w:rsidP="00374341">
            <w:pPr>
              <w:spacing w:before="120" w:after="120"/>
              <w:rPr>
                <w:rFonts w:ascii="Open Sans" w:eastAsia="Open Sans" w:hAnsi="Open Sans" w:cs="Times New Roman"/>
                <w:color w:val="7F7F7F"/>
              </w:rPr>
            </w:pPr>
            <w:r w:rsidRPr="00374341">
              <w:rPr>
                <w:rFonts w:ascii="Open Sans" w:eastAsia="Open Sans" w:hAnsi="Open Sans" w:cs="Times New Roman"/>
                <w:color w:val="7F7F7F"/>
              </w:rPr>
              <w:t>Scatter plot is the best graph to represent this type of discrete data.</w:t>
            </w:r>
          </w:p>
        </w:tc>
        <w:tc>
          <w:tcPr>
            <w:tcW w:w="270" w:type="dxa"/>
            <w:tcBorders>
              <w:left w:val="single" w:sz="4" w:space="0" w:color="CCFFCC"/>
            </w:tcBorders>
            <w:shd w:val="clear" w:color="auto" w:fill="FAFAFA"/>
          </w:tcPr>
          <w:p w14:paraId="3EE2727B" w14:textId="77777777" w:rsidR="00374341" w:rsidRPr="00374341" w:rsidRDefault="00374341" w:rsidP="00374341">
            <w:pPr>
              <w:spacing w:before="120" w:after="120"/>
              <w:rPr>
                <w:rFonts w:ascii="Open Sans" w:eastAsia="Open Sans" w:hAnsi="Open Sans" w:cs="Times New Roman"/>
                <w:color w:val="404040"/>
              </w:rPr>
            </w:pPr>
          </w:p>
        </w:tc>
      </w:tr>
      <w:tr w:rsidR="00374341" w:rsidRPr="00374341" w14:paraId="21818B58" w14:textId="77777777" w:rsidTr="00374341">
        <w:tc>
          <w:tcPr>
            <w:tcW w:w="265" w:type="dxa"/>
            <w:shd w:val="clear" w:color="auto" w:fill="FAFAFA"/>
          </w:tcPr>
          <w:p w14:paraId="38067AA0" w14:textId="77777777" w:rsidR="00374341" w:rsidRPr="00374341" w:rsidRDefault="00374341" w:rsidP="00374341">
            <w:pPr>
              <w:rPr>
                <w:rFonts w:ascii="Open Sans" w:eastAsia="Open Sans" w:hAnsi="Open Sans" w:cs="Times New Roman"/>
                <w:color w:val="404040"/>
                <w:sz w:val="16"/>
                <w:szCs w:val="16"/>
              </w:rPr>
            </w:pPr>
          </w:p>
        </w:tc>
        <w:tc>
          <w:tcPr>
            <w:tcW w:w="2520" w:type="dxa"/>
            <w:tcBorders>
              <w:top w:val="single" w:sz="4" w:space="0" w:color="CCFFCC"/>
            </w:tcBorders>
            <w:shd w:val="clear" w:color="auto" w:fill="FAFAFA"/>
          </w:tcPr>
          <w:p w14:paraId="6B9B23B7" w14:textId="77777777" w:rsidR="00374341" w:rsidRPr="00374341" w:rsidRDefault="00374341" w:rsidP="00374341">
            <w:pPr>
              <w:rPr>
                <w:rFonts w:ascii="Open Sans" w:eastAsia="Open Sans" w:hAnsi="Open Sans" w:cs="Times New Roman"/>
                <w:color w:val="404040"/>
                <w:sz w:val="16"/>
                <w:szCs w:val="16"/>
              </w:rPr>
            </w:pPr>
          </w:p>
        </w:tc>
        <w:tc>
          <w:tcPr>
            <w:tcW w:w="7470" w:type="dxa"/>
            <w:tcBorders>
              <w:top w:val="single" w:sz="4" w:space="0" w:color="CCFFCC"/>
            </w:tcBorders>
            <w:shd w:val="clear" w:color="auto" w:fill="FAFAFA"/>
          </w:tcPr>
          <w:p w14:paraId="39B60A48" w14:textId="77777777" w:rsidR="00374341" w:rsidRPr="00374341" w:rsidRDefault="00374341" w:rsidP="00374341">
            <w:pPr>
              <w:rPr>
                <w:rFonts w:ascii="Open Sans" w:eastAsia="Open Sans" w:hAnsi="Open Sans" w:cs="Times New Roman"/>
                <w:color w:val="404040"/>
                <w:sz w:val="16"/>
                <w:szCs w:val="16"/>
              </w:rPr>
            </w:pPr>
          </w:p>
        </w:tc>
        <w:tc>
          <w:tcPr>
            <w:tcW w:w="270" w:type="dxa"/>
            <w:shd w:val="clear" w:color="auto" w:fill="FAFAFA"/>
          </w:tcPr>
          <w:p w14:paraId="17B54E17" w14:textId="77777777" w:rsidR="00374341" w:rsidRPr="00374341" w:rsidRDefault="00374341" w:rsidP="00374341">
            <w:pPr>
              <w:rPr>
                <w:rFonts w:ascii="Open Sans" w:eastAsia="Open Sans" w:hAnsi="Open Sans" w:cs="Times New Roman"/>
                <w:color w:val="404040"/>
                <w:sz w:val="16"/>
                <w:szCs w:val="16"/>
              </w:rPr>
            </w:pPr>
          </w:p>
        </w:tc>
      </w:tr>
    </w:tbl>
    <w:p w14:paraId="01CB7149" w14:textId="77777777" w:rsidR="00374341" w:rsidRPr="00374341" w:rsidRDefault="00374341" w:rsidP="00374341">
      <w:pPr>
        <w:spacing w:after="0" w:line="240" w:lineRule="auto"/>
        <w:rPr>
          <w:rFonts w:ascii="Open Sans" w:eastAsia="Open Sans" w:hAnsi="Open Sans" w:cs="Times New Roman"/>
          <w:color w:val="404040"/>
        </w:rPr>
      </w:pPr>
    </w:p>
    <w:tbl>
      <w:tblPr>
        <w:tblStyle w:val="TableGrid8"/>
        <w:tblW w:w="10525" w:type="dxa"/>
        <w:tblBorders>
          <w:top w:val="single" w:sz="4" w:space="0" w:color="DBDBDB"/>
          <w:left w:val="single" w:sz="4" w:space="0" w:color="DBDBDB"/>
          <w:bottom w:val="single" w:sz="4" w:space="0" w:color="DBDBDB"/>
          <w:right w:val="single" w:sz="4" w:space="0" w:color="DBDBDB"/>
          <w:insideH w:val="none" w:sz="0" w:space="0" w:color="auto"/>
          <w:insideV w:val="none" w:sz="0" w:space="0" w:color="auto"/>
        </w:tblBorders>
        <w:tblLayout w:type="fixed"/>
        <w:tblCellMar>
          <w:left w:w="115" w:type="dxa"/>
          <w:right w:w="115" w:type="dxa"/>
        </w:tblCellMar>
        <w:tblLook w:val="04A0" w:firstRow="1" w:lastRow="0" w:firstColumn="1" w:lastColumn="0" w:noHBand="0" w:noVBand="1"/>
      </w:tblPr>
      <w:tblGrid>
        <w:gridCol w:w="265"/>
        <w:gridCol w:w="2520"/>
        <w:gridCol w:w="7470"/>
        <w:gridCol w:w="270"/>
      </w:tblGrid>
      <w:tr w:rsidR="00374341" w:rsidRPr="00374341" w14:paraId="7BF68C73" w14:textId="77777777" w:rsidTr="00374341">
        <w:trPr>
          <w:trHeight w:val="107"/>
        </w:trPr>
        <w:tc>
          <w:tcPr>
            <w:tcW w:w="265" w:type="dxa"/>
            <w:shd w:val="clear" w:color="auto" w:fill="FAFAFA"/>
          </w:tcPr>
          <w:p w14:paraId="74C5A77A" w14:textId="77777777" w:rsidR="00374341" w:rsidRPr="00374341" w:rsidRDefault="00374341" w:rsidP="00374341">
            <w:pPr>
              <w:spacing w:before="120" w:after="120"/>
              <w:rPr>
                <w:rFonts w:ascii="Open Sans" w:eastAsia="Open Sans" w:hAnsi="Open Sans" w:cs="Times New Roman"/>
                <w:color w:val="404040"/>
              </w:rPr>
            </w:pPr>
          </w:p>
        </w:tc>
        <w:tc>
          <w:tcPr>
            <w:tcW w:w="2520" w:type="dxa"/>
            <w:shd w:val="clear" w:color="auto" w:fill="FAFAFA"/>
          </w:tcPr>
          <w:p w14:paraId="5DB6E8BC" w14:textId="77777777" w:rsidR="00374341" w:rsidRPr="00374341" w:rsidRDefault="00374341" w:rsidP="00374341">
            <w:pPr>
              <w:spacing w:before="120" w:after="120"/>
              <w:rPr>
                <w:rFonts w:ascii="Open Sans" w:eastAsia="Open Sans" w:hAnsi="Open Sans" w:cs="Times New Roman"/>
                <w:color w:val="404040"/>
              </w:rPr>
            </w:pPr>
          </w:p>
        </w:tc>
        <w:tc>
          <w:tcPr>
            <w:tcW w:w="7470" w:type="dxa"/>
            <w:shd w:val="clear" w:color="auto" w:fill="FAFAFA"/>
          </w:tcPr>
          <w:p w14:paraId="4D0B56FA" w14:textId="7BC3B160" w:rsidR="00374341" w:rsidRPr="00374341" w:rsidRDefault="00374341" w:rsidP="00374341">
            <w:pPr>
              <w:spacing w:before="120" w:after="120"/>
              <w:jc w:val="right"/>
              <w:rPr>
                <w:rFonts w:ascii="Open Sans" w:eastAsia="Open Sans" w:hAnsi="Open Sans" w:cs="Times New Roman"/>
                <w:color w:val="78C800"/>
              </w:rPr>
            </w:pPr>
            <w:r w:rsidRPr="00374341">
              <w:rPr>
                <w:rFonts w:ascii="FontAwesome" w:eastAsia="Open Sans" w:hAnsi="FontAwesome" w:cs="Times New Roman"/>
                <w:color w:val="FF4B4B"/>
              </w:rPr>
              <w:t></w:t>
            </w:r>
            <w:r w:rsidRPr="00374341">
              <w:rPr>
                <w:rFonts w:ascii="Open Sans" w:eastAsia="Open Sans" w:hAnsi="Open Sans" w:cs="Times New Roman"/>
                <w:color w:val="FF4B4B"/>
              </w:rPr>
              <w:t xml:space="preserve"> </w:t>
            </w:r>
            <w:del w:id="11613" w:author="Chantelle Dubois Nishiyama" w:date="2020-02-26T19:18:00Z">
              <w:r w:rsidRPr="00374341" w:rsidDel="00B97780">
                <w:rPr>
                  <w:rFonts w:ascii="Open Sans" w:eastAsia="Open Sans" w:hAnsi="Open Sans" w:cs="Times New Roman"/>
                  <w:color w:val="FF4B4B"/>
                </w:rPr>
                <w:delText>That’s</w:delText>
              </w:r>
            </w:del>
            <w:ins w:id="11614" w:author="Chantelle Dubois Nishiyama" w:date="2020-02-26T19:18:00Z">
              <w:r w:rsidR="00B97780">
                <w:rPr>
                  <w:rFonts w:ascii="Open Sans" w:eastAsia="Open Sans" w:hAnsi="Open Sans" w:cs="Times New Roman"/>
                  <w:color w:val="FF4B4B"/>
                </w:rPr>
                <w:t>That is</w:t>
              </w:r>
            </w:ins>
            <w:r w:rsidRPr="00374341">
              <w:rPr>
                <w:rFonts w:ascii="Open Sans" w:eastAsia="Open Sans" w:hAnsi="Open Sans" w:cs="Times New Roman"/>
                <w:color w:val="FF4B4B"/>
              </w:rPr>
              <w:t xml:space="preserve"> Incorrect</w:t>
            </w:r>
          </w:p>
        </w:tc>
        <w:tc>
          <w:tcPr>
            <w:tcW w:w="270" w:type="dxa"/>
            <w:shd w:val="clear" w:color="auto" w:fill="FAFAFA"/>
          </w:tcPr>
          <w:p w14:paraId="47149720" w14:textId="77777777" w:rsidR="00374341" w:rsidRPr="00374341" w:rsidRDefault="00374341" w:rsidP="00374341">
            <w:pPr>
              <w:spacing w:before="120" w:after="120"/>
              <w:rPr>
                <w:rFonts w:ascii="Open Sans" w:eastAsia="Open Sans" w:hAnsi="Open Sans" w:cs="Times New Roman"/>
                <w:color w:val="404040"/>
              </w:rPr>
            </w:pPr>
          </w:p>
        </w:tc>
      </w:tr>
      <w:tr w:rsidR="00374341" w:rsidRPr="00374341" w14:paraId="754CB89B" w14:textId="77777777" w:rsidTr="00374341">
        <w:tc>
          <w:tcPr>
            <w:tcW w:w="265" w:type="dxa"/>
            <w:shd w:val="clear" w:color="auto" w:fill="FAFAFA"/>
          </w:tcPr>
          <w:p w14:paraId="3C771236" w14:textId="77777777" w:rsidR="00374341" w:rsidRPr="00374341" w:rsidRDefault="00374341" w:rsidP="00374341">
            <w:pPr>
              <w:spacing w:before="120" w:after="120"/>
              <w:rPr>
                <w:rFonts w:ascii="Open Sans" w:eastAsia="Open Sans" w:hAnsi="Open Sans" w:cs="Times New Roman"/>
                <w:color w:val="404040"/>
              </w:rPr>
            </w:pPr>
          </w:p>
        </w:tc>
        <w:tc>
          <w:tcPr>
            <w:tcW w:w="2520" w:type="dxa"/>
            <w:shd w:val="clear" w:color="auto" w:fill="FF4B4B"/>
          </w:tcPr>
          <w:p w14:paraId="3F0273F7" w14:textId="77777777" w:rsidR="00374341" w:rsidRPr="00374341" w:rsidRDefault="00374341" w:rsidP="00374341">
            <w:pPr>
              <w:spacing w:before="120" w:after="120"/>
              <w:rPr>
                <w:rFonts w:ascii="Open Sans Semibold" w:eastAsia="Open Sans" w:hAnsi="Open Sans Semibold" w:cs="Open Sans Semibold"/>
                <w:color w:val="FFFFFF"/>
              </w:rPr>
            </w:pPr>
            <w:r w:rsidRPr="00374341">
              <w:rPr>
                <w:rFonts w:ascii="Open Sans Semibold" w:eastAsia="Open Sans" w:hAnsi="Open Sans Semibold" w:cs="Open Sans Semibold"/>
                <w:color w:val="FFFFFF"/>
              </w:rPr>
              <w:t>Explanation</w:t>
            </w:r>
          </w:p>
        </w:tc>
        <w:tc>
          <w:tcPr>
            <w:tcW w:w="7470" w:type="dxa"/>
            <w:shd w:val="clear" w:color="auto" w:fill="FAFAFA"/>
          </w:tcPr>
          <w:p w14:paraId="5C27961B" w14:textId="77777777" w:rsidR="00374341" w:rsidRPr="00374341" w:rsidRDefault="00374341" w:rsidP="00374341">
            <w:pPr>
              <w:spacing w:before="120" w:after="120"/>
              <w:rPr>
                <w:rFonts w:ascii="Open Sans" w:eastAsia="Open Sans" w:hAnsi="Open Sans" w:cs="Times New Roman"/>
                <w:color w:val="404040"/>
              </w:rPr>
            </w:pPr>
          </w:p>
        </w:tc>
        <w:tc>
          <w:tcPr>
            <w:tcW w:w="270" w:type="dxa"/>
            <w:shd w:val="clear" w:color="auto" w:fill="FAFAFA"/>
          </w:tcPr>
          <w:p w14:paraId="75B67FAB" w14:textId="77777777" w:rsidR="00374341" w:rsidRPr="00374341" w:rsidRDefault="00374341" w:rsidP="00374341">
            <w:pPr>
              <w:spacing w:before="120" w:after="120"/>
              <w:rPr>
                <w:rFonts w:ascii="Open Sans" w:eastAsia="Open Sans" w:hAnsi="Open Sans" w:cs="Times New Roman"/>
                <w:color w:val="404040"/>
              </w:rPr>
            </w:pPr>
          </w:p>
        </w:tc>
      </w:tr>
      <w:tr w:rsidR="00374341" w:rsidRPr="00374341" w14:paraId="3C74AD6D" w14:textId="77777777" w:rsidTr="00374341">
        <w:tc>
          <w:tcPr>
            <w:tcW w:w="265" w:type="dxa"/>
            <w:shd w:val="clear" w:color="auto" w:fill="FAFAFA"/>
          </w:tcPr>
          <w:p w14:paraId="1B530B52" w14:textId="77777777" w:rsidR="00374341" w:rsidRPr="00374341" w:rsidRDefault="00374341" w:rsidP="00374341">
            <w:pPr>
              <w:rPr>
                <w:rFonts w:ascii="Open Sans" w:eastAsia="Open Sans" w:hAnsi="Open Sans" w:cs="Times New Roman"/>
                <w:color w:val="404040"/>
                <w:sz w:val="16"/>
                <w:szCs w:val="16"/>
              </w:rPr>
            </w:pPr>
          </w:p>
        </w:tc>
        <w:tc>
          <w:tcPr>
            <w:tcW w:w="2520" w:type="dxa"/>
            <w:tcBorders>
              <w:bottom w:val="single" w:sz="4" w:space="0" w:color="F9DBDB"/>
            </w:tcBorders>
            <w:shd w:val="clear" w:color="auto" w:fill="FF4B4B"/>
          </w:tcPr>
          <w:p w14:paraId="5BE609C0" w14:textId="77777777" w:rsidR="00374341" w:rsidRPr="00374341" w:rsidRDefault="00374341" w:rsidP="00374341">
            <w:pPr>
              <w:rPr>
                <w:rFonts w:ascii="Open Sans" w:eastAsia="Open Sans" w:hAnsi="Open Sans" w:cs="Times New Roman"/>
                <w:color w:val="404040"/>
                <w:sz w:val="16"/>
                <w:szCs w:val="16"/>
              </w:rPr>
            </w:pPr>
          </w:p>
        </w:tc>
        <w:tc>
          <w:tcPr>
            <w:tcW w:w="7470" w:type="dxa"/>
            <w:tcBorders>
              <w:bottom w:val="single" w:sz="4" w:space="0" w:color="F9DBDB"/>
            </w:tcBorders>
            <w:shd w:val="clear" w:color="auto" w:fill="FF4B4B"/>
          </w:tcPr>
          <w:p w14:paraId="2310F719" w14:textId="77777777" w:rsidR="00374341" w:rsidRPr="00374341" w:rsidRDefault="00374341" w:rsidP="00374341">
            <w:pPr>
              <w:rPr>
                <w:rFonts w:ascii="Open Sans" w:eastAsia="Open Sans" w:hAnsi="Open Sans" w:cs="Times New Roman"/>
                <w:color w:val="404040"/>
                <w:sz w:val="16"/>
                <w:szCs w:val="16"/>
              </w:rPr>
            </w:pPr>
          </w:p>
        </w:tc>
        <w:tc>
          <w:tcPr>
            <w:tcW w:w="270" w:type="dxa"/>
            <w:shd w:val="clear" w:color="auto" w:fill="FAFAFA"/>
          </w:tcPr>
          <w:p w14:paraId="5CE44695" w14:textId="77777777" w:rsidR="00374341" w:rsidRPr="00374341" w:rsidRDefault="00374341" w:rsidP="00374341">
            <w:pPr>
              <w:rPr>
                <w:rFonts w:ascii="Open Sans" w:eastAsia="Open Sans" w:hAnsi="Open Sans" w:cs="Times New Roman"/>
                <w:color w:val="404040"/>
                <w:sz w:val="16"/>
                <w:szCs w:val="16"/>
              </w:rPr>
            </w:pPr>
          </w:p>
        </w:tc>
      </w:tr>
      <w:tr w:rsidR="00374341" w:rsidRPr="00374341" w14:paraId="29AC7138" w14:textId="77777777" w:rsidTr="00374341">
        <w:trPr>
          <w:trHeight w:val="60"/>
        </w:trPr>
        <w:tc>
          <w:tcPr>
            <w:tcW w:w="265" w:type="dxa"/>
            <w:tcBorders>
              <w:right w:val="single" w:sz="4" w:space="0" w:color="F9DBDB"/>
            </w:tcBorders>
            <w:shd w:val="clear" w:color="auto" w:fill="FAFAFA"/>
          </w:tcPr>
          <w:p w14:paraId="632E0CA1" w14:textId="77777777" w:rsidR="00374341" w:rsidRPr="00374341" w:rsidRDefault="00374341" w:rsidP="00374341">
            <w:pPr>
              <w:spacing w:before="120" w:after="120"/>
              <w:rPr>
                <w:rFonts w:ascii="Open Sans" w:eastAsia="Open Sans" w:hAnsi="Open Sans" w:cs="Times New Roman"/>
                <w:color w:val="404040"/>
              </w:rPr>
            </w:pPr>
          </w:p>
        </w:tc>
        <w:tc>
          <w:tcPr>
            <w:tcW w:w="9990" w:type="dxa"/>
            <w:gridSpan w:val="2"/>
            <w:tcBorders>
              <w:top w:val="single" w:sz="4" w:space="0" w:color="F9DBDB"/>
              <w:left w:val="single" w:sz="4" w:space="0" w:color="F9DBDB"/>
              <w:bottom w:val="single" w:sz="4" w:space="0" w:color="F9DBDB"/>
              <w:right w:val="single" w:sz="4" w:space="0" w:color="F9DBDB"/>
            </w:tcBorders>
            <w:shd w:val="clear" w:color="auto" w:fill="FCEEEE"/>
          </w:tcPr>
          <w:p w14:paraId="78A77B1D" w14:textId="77777777" w:rsidR="00374341" w:rsidRPr="00374341" w:rsidRDefault="00374341" w:rsidP="00374341">
            <w:pPr>
              <w:spacing w:before="120" w:after="120"/>
              <w:rPr>
                <w:rFonts w:ascii="Open Sans" w:eastAsia="Open Sans" w:hAnsi="Open Sans" w:cs="Times New Roman"/>
                <w:color w:val="7F7F7F"/>
              </w:rPr>
            </w:pPr>
            <w:r w:rsidRPr="00374341">
              <w:rPr>
                <w:rFonts w:ascii="Open Sans" w:eastAsia="Open Sans" w:hAnsi="Open Sans" w:cs="Times New Roman"/>
                <w:color w:val="7F7F7F"/>
              </w:rPr>
              <w:t>Incorrect Answer!</w:t>
            </w:r>
            <w:r w:rsidRPr="00374341">
              <w:rPr>
                <w:rFonts w:ascii="Open Sans" w:eastAsia="Open Sans" w:hAnsi="Open Sans" w:cs="Times New Roman"/>
                <w:color w:val="7F7F7F"/>
              </w:rPr>
              <w:br/>
              <w:t>This data should be represented as discrete data having two axes, so the option you chose is not the best option.</w:t>
            </w:r>
          </w:p>
        </w:tc>
        <w:tc>
          <w:tcPr>
            <w:tcW w:w="270" w:type="dxa"/>
            <w:tcBorders>
              <w:left w:val="single" w:sz="4" w:space="0" w:color="F9DBDB"/>
            </w:tcBorders>
            <w:shd w:val="clear" w:color="auto" w:fill="FAFAFA"/>
          </w:tcPr>
          <w:p w14:paraId="4C2B06B0" w14:textId="77777777" w:rsidR="00374341" w:rsidRPr="00374341" w:rsidRDefault="00374341" w:rsidP="00374341">
            <w:pPr>
              <w:spacing w:before="120" w:after="120"/>
              <w:rPr>
                <w:rFonts w:ascii="Open Sans" w:eastAsia="Open Sans" w:hAnsi="Open Sans" w:cs="Times New Roman"/>
                <w:color w:val="404040"/>
              </w:rPr>
            </w:pPr>
          </w:p>
        </w:tc>
      </w:tr>
      <w:tr w:rsidR="00374341" w:rsidRPr="00374341" w14:paraId="40CADA30" w14:textId="77777777" w:rsidTr="00374341">
        <w:tc>
          <w:tcPr>
            <w:tcW w:w="265" w:type="dxa"/>
            <w:shd w:val="clear" w:color="auto" w:fill="FAFAFA"/>
          </w:tcPr>
          <w:p w14:paraId="57803EAB" w14:textId="77777777" w:rsidR="00374341" w:rsidRPr="00374341" w:rsidRDefault="00374341" w:rsidP="00374341">
            <w:pPr>
              <w:rPr>
                <w:rFonts w:ascii="Open Sans" w:eastAsia="Open Sans" w:hAnsi="Open Sans" w:cs="Times New Roman"/>
                <w:color w:val="404040"/>
                <w:sz w:val="16"/>
                <w:szCs w:val="16"/>
              </w:rPr>
            </w:pPr>
          </w:p>
        </w:tc>
        <w:tc>
          <w:tcPr>
            <w:tcW w:w="2520" w:type="dxa"/>
            <w:tcBorders>
              <w:top w:val="single" w:sz="4" w:space="0" w:color="F9DBDB"/>
            </w:tcBorders>
            <w:shd w:val="clear" w:color="auto" w:fill="FAFAFA"/>
          </w:tcPr>
          <w:p w14:paraId="6DF11157" w14:textId="77777777" w:rsidR="00374341" w:rsidRPr="00374341" w:rsidRDefault="00374341" w:rsidP="00374341">
            <w:pPr>
              <w:rPr>
                <w:rFonts w:ascii="Open Sans" w:eastAsia="Open Sans" w:hAnsi="Open Sans" w:cs="Times New Roman"/>
                <w:color w:val="404040"/>
                <w:sz w:val="16"/>
                <w:szCs w:val="16"/>
              </w:rPr>
            </w:pPr>
          </w:p>
        </w:tc>
        <w:tc>
          <w:tcPr>
            <w:tcW w:w="7470" w:type="dxa"/>
            <w:tcBorders>
              <w:top w:val="single" w:sz="4" w:space="0" w:color="F9DBDB"/>
            </w:tcBorders>
            <w:shd w:val="clear" w:color="auto" w:fill="FAFAFA"/>
          </w:tcPr>
          <w:p w14:paraId="54333409" w14:textId="77777777" w:rsidR="00374341" w:rsidRPr="00374341" w:rsidRDefault="00374341" w:rsidP="00374341">
            <w:pPr>
              <w:rPr>
                <w:rFonts w:ascii="Open Sans" w:eastAsia="Open Sans" w:hAnsi="Open Sans" w:cs="Times New Roman"/>
                <w:color w:val="404040"/>
                <w:sz w:val="16"/>
                <w:szCs w:val="16"/>
              </w:rPr>
            </w:pPr>
          </w:p>
        </w:tc>
        <w:tc>
          <w:tcPr>
            <w:tcW w:w="270" w:type="dxa"/>
            <w:shd w:val="clear" w:color="auto" w:fill="FAFAFA"/>
          </w:tcPr>
          <w:p w14:paraId="4B6019CE" w14:textId="77777777" w:rsidR="00374341" w:rsidRPr="00374341" w:rsidRDefault="00374341" w:rsidP="00374341">
            <w:pPr>
              <w:rPr>
                <w:rFonts w:ascii="Open Sans" w:eastAsia="Open Sans" w:hAnsi="Open Sans" w:cs="Times New Roman"/>
                <w:color w:val="404040"/>
                <w:sz w:val="16"/>
                <w:szCs w:val="16"/>
              </w:rPr>
            </w:pPr>
          </w:p>
        </w:tc>
      </w:tr>
    </w:tbl>
    <w:p w14:paraId="412141EC" w14:textId="77777777" w:rsidR="00374341" w:rsidRPr="00374341" w:rsidRDefault="00374341" w:rsidP="00374341">
      <w:pPr>
        <w:spacing w:before="120" w:after="0" w:line="240" w:lineRule="auto"/>
        <w:rPr>
          <w:rFonts w:ascii="Open Sans" w:eastAsia="Open Sans" w:hAnsi="Open Sans" w:cs="Times New Roman"/>
          <w:color w:val="404040"/>
          <w:highlight w:val="blue"/>
        </w:rPr>
      </w:pPr>
    </w:p>
    <w:p w14:paraId="33EAD673" w14:textId="77777777" w:rsidR="00374341" w:rsidRPr="00374341" w:rsidRDefault="00374341" w:rsidP="00374341">
      <w:pPr>
        <w:spacing w:before="120" w:after="0" w:line="240" w:lineRule="auto"/>
        <w:rPr>
          <w:rFonts w:ascii="Open Sans" w:eastAsia="Open Sans" w:hAnsi="Open Sans" w:cs="Times New Roman"/>
          <w:color w:val="404040"/>
          <w:highlight w:val="blue"/>
        </w:rPr>
      </w:pPr>
    </w:p>
    <w:p w14:paraId="5331B9D7" w14:textId="77777777" w:rsidR="00374341" w:rsidRPr="00374341" w:rsidRDefault="00374341" w:rsidP="00374341">
      <w:pPr>
        <w:spacing w:before="120" w:after="0" w:line="240" w:lineRule="auto"/>
        <w:rPr>
          <w:rFonts w:ascii="Open Sans" w:eastAsia="Open Sans" w:hAnsi="Open Sans" w:cs="Times New Roman"/>
          <w:color w:val="404040"/>
          <w:highlight w:val="blue"/>
        </w:rPr>
      </w:pPr>
    </w:p>
    <w:p w14:paraId="35B3528F" w14:textId="77777777" w:rsidR="00374341" w:rsidRPr="00374341" w:rsidRDefault="00374341" w:rsidP="00374341">
      <w:pPr>
        <w:spacing w:after="0" w:line="240" w:lineRule="auto"/>
        <w:rPr>
          <w:rFonts w:ascii="Open Sans" w:eastAsia="Open Sans" w:hAnsi="Open Sans" w:cs="Times New Roman"/>
          <w:color w:val="404040"/>
        </w:rPr>
      </w:pPr>
    </w:p>
    <w:tbl>
      <w:tblPr>
        <w:tblStyle w:val="TableGrid8"/>
        <w:tblW w:w="10440" w:type="dxa"/>
        <w:tblInd w:w="-5" w:type="dxa"/>
        <w:tblBorders>
          <w:top w:val="single" w:sz="4" w:space="0" w:color="DBDBDB"/>
          <w:left w:val="single" w:sz="4" w:space="0" w:color="DBDBDB"/>
          <w:bottom w:val="single" w:sz="4" w:space="0" w:color="DBDBDB"/>
          <w:right w:val="single" w:sz="4" w:space="0" w:color="DBDBDB"/>
          <w:insideH w:val="none" w:sz="0" w:space="0" w:color="auto"/>
          <w:insideV w:val="none" w:sz="0" w:space="0" w:color="auto"/>
        </w:tblBorders>
        <w:tblLayout w:type="fixed"/>
        <w:tblCellMar>
          <w:left w:w="115" w:type="dxa"/>
          <w:right w:w="115" w:type="dxa"/>
        </w:tblCellMar>
        <w:tblLook w:val="04A0" w:firstRow="1" w:lastRow="0" w:firstColumn="1" w:lastColumn="0" w:noHBand="0" w:noVBand="1"/>
        <w:tblPrChange w:id="11615" w:author="Alexis Handford" w:date="2020-01-22T07:59:00Z">
          <w:tblPr>
            <w:tblStyle w:val="TableGrid8"/>
            <w:tblW w:w="10440" w:type="dxa"/>
            <w:tblInd w:w="-5" w:type="dxa"/>
            <w:tblBorders>
              <w:top w:val="single" w:sz="4" w:space="0" w:color="DBDBDB"/>
              <w:left w:val="single" w:sz="4" w:space="0" w:color="DBDBDB"/>
              <w:bottom w:val="single" w:sz="4" w:space="0" w:color="DBDBDB"/>
              <w:right w:val="single" w:sz="4" w:space="0" w:color="DBDBDB"/>
              <w:insideH w:val="none" w:sz="0" w:space="0" w:color="auto"/>
              <w:insideV w:val="none" w:sz="0" w:space="0" w:color="auto"/>
            </w:tblBorders>
            <w:tblLayout w:type="fixed"/>
            <w:tblCellMar>
              <w:left w:w="115" w:type="dxa"/>
              <w:right w:w="115" w:type="dxa"/>
            </w:tblCellMar>
            <w:tblLook w:val="04A0" w:firstRow="1" w:lastRow="0" w:firstColumn="1" w:lastColumn="0" w:noHBand="0" w:noVBand="1"/>
          </w:tblPr>
        </w:tblPrChange>
      </w:tblPr>
      <w:tblGrid>
        <w:gridCol w:w="270"/>
        <w:gridCol w:w="9900"/>
        <w:gridCol w:w="270"/>
        <w:tblGridChange w:id="11616">
          <w:tblGrid>
            <w:gridCol w:w="55"/>
            <w:gridCol w:w="215"/>
            <w:gridCol w:w="865"/>
            <w:gridCol w:w="9035"/>
            <w:gridCol w:w="270"/>
          </w:tblGrid>
        </w:tblGridChange>
      </w:tblGrid>
      <w:tr w:rsidR="00374341" w:rsidRPr="00374341" w:rsidDel="00FD73BA" w14:paraId="482807EF" w14:textId="383B00DA" w:rsidTr="6473A7E0">
        <w:trPr>
          <w:cantSplit/>
          <w:trHeight w:val="420"/>
          <w:del w:id="11617" w:author="RoboGarden Team" w:date="2020-01-23T18:57:00Z"/>
          <w:trPrChange w:id="11618" w:author="Alexis Handford" w:date="2020-01-22T07:59:00Z">
            <w:trPr>
              <w:gridBefore w:val="1"/>
              <w:gridAfter w:val="0"/>
            </w:trPr>
          </w:trPrChange>
        </w:trPr>
        <w:tc>
          <w:tcPr>
            <w:tcW w:w="10440" w:type="dxa"/>
            <w:gridSpan w:val="3"/>
            <w:shd w:val="clear" w:color="auto" w:fill="FAFAFA"/>
            <w:tcPrChange w:id="11619" w:author="Alexis Handford" w:date="2020-01-22T07:59:00Z">
              <w:tcPr>
                <w:tcW w:w="10440" w:type="dxa"/>
                <w:gridSpan w:val="2"/>
                <w:shd w:val="clear" w:color="auto" w:fill="FAFAFA"/>
              </w:tcPr>
            </w:tcPrChange>
          </w:tcPr>
          <w:p w14:paraId="3B730F8A" w14:textId="15960B45" w:rsidR="00374341" w:rsidRPr="00374341" w:rsidDel="00FD73BA" w:rsidRDefault="00374341" w:rsidP="00374341">
            <w:pPr>
              <w:spacing w:before="120" w:after="120"/>
              <w:outlineLvl w:val="2"/>
              <w:rPr>
                <w:del w:id="11620" w:author="RoboGarden Team" w:date="2020-01-23T18:57:00Z"/>
                <w:rFonts w:ascii="Open Sans Semibold" w:eastAsia="Open Sans" w:hAnsi="Open Sans Semibold" w:cs="Open Sans Semibold"/>
                <w:color w:val="11143F"/>
              </w:rPr>
            </w:pPr>
            <w:del w:id="11621" w:author="RoboGarden Team" w:date="2020-01-23T18:57:00Z">
              <w:r w:rsidRPr="00374341" w:rsidDel="00FD73BA">
                <w:rPr>
                  <w:rFonts w:ascii="Open Sans Semibold" w:eastAsia="Open Sans" w:hAnsi="Open Sans Semibold" w:cs="Open Sans Semibold"/>
                  <w:color w:val="11143F"/>
                </w:rPr>
                <w:delText>Full Code</w:delText>
              </w:r>
            </w:del>
          </w:p>
        </w:tc>
      </w:tr>
      <w:tr w:rsidR="00374341" w:rsidRPr="00374341" w:rsidDel="00FD73BA" w14:paraId="23DEFE77" w14:textId="7007AEB1" w:rsidTr="6473A7E0">
        <w:trPr>
          <w:cantSplit/>
          <w:trHeight w:val="419"/>
          <w:del w:id="11622" w:author="RoboGarden Team" w:date="2020-01-23T18:57:00Z"/>
          <w:trPrChange w:id="11623" w:author="Alexis Handford" w:date="2020-01-22T07:59:00Z">
            <w:trPr>
              <w:gridBefore w:val="1"/>
              <w:gridAfter w:val="0"/>
            </w:trPr>
          </w:trPrChange>
        </w:trPr>
        <w:tc>
          <w:tcPr>
            <w:tcW w:w="10440" w:type="dxa"/>
            <w:gridSpan w:val="3"/>
            <w:shd w:val="clear" w:color="auto" w:fill="FAFAFA"/>
            <w:tcPrChange w:id="11624" w:author="Alexis Handford" w:date="2020-01-22T07:59:00Z">
              <w:tcPr>
                <w:tcW w:w="10440" w:type="dxa"/>
                <w:gridSpan w:val="2"/>
                <w:shd w:val="clear" w:color="auto" w:fill="FAFAFA"/>
              </w:tcPr>
            </w:tcPrChange>
          </w:tcPr>
          <w:p w14:paraId="42C53DC1" w14:textId="4A9C7A2B" w:rsidR="00374341" w:rsidRPr="00374341" w:rsidDel="00FD73BA" w:rsidRDefault="00374341" w:rsidP="00374341">
            <w:pPr>
              <w:spacing w:before="120" w:after="120"/>
              <w:rPr>
                <w:del w:id="11625" w:author="RoboGarden Team" w:date="2020-01-23T18:57:00Z"/>
                <w:rFonts w:ascii="Open Sans" w:eastAsia="Open Sans" w:hAnsi="Open Sans" w:cs="Times New Roman"/>
                <w:color w:val="404040"/>
              </w:rPr>
            </w:pPr>
            <w:del w:id="11626" w:author="RoboGarden Team" w:date="2020-01-23T18:57:00Z">
              <w:r w:rsidRPr="00374341" w:rsidDel="00FD73BA">
                <w:rPr>
                  <w:rFonts w:ascii="Open Sans" w:eastAsia="Open Sans" w:hAnsi="Open Sans" w:cs="Times New Roman"/>
                  <w:color w:val="404040"/>
                </w:rPr>
                <w:delText>Try it now!</w:delText>
              </w:r>
            </w:del>
          </w:p>
        </w:tc>
      </w:tr>
      <w:tr w:rsidR="00B704BE" w14:paraId="1D3816D8" w14:textId="77777777" w:rsidTr="6473A7E0">
        <w:tblPrEx>
          <w:tblBorders>
            <w:top w:val="none" w:sz="0" w:space="0" w:color="auto"/>
            <w:bottom w:val="none" w:sz="0" w:space="0" w:color="auto"/>
          </w:tblBorders>
        </w:tblPrEx>
        <w:trPr>
          <w:cantSplit/>
          <w:trHeight w:val="80"/>
        </w:trPr>
        <w:tc>
          <w:tcPr>
            <w:tcW w:w="270" w:type="dxa"/>
            <w:shd w:val="clear" w:color="auto" w:fill="FAFAFA"/>
          </w:tcPr>
          <w:p w14:paraId="3CD4DD8B" w14:textId="71C5ABCB" w:rsidR="00374341" w:rsidRPr="00374341" w:rsidDel="00FD73BA" w:rsidRDefault="00374341" w:rsidP="00374341">
            <w:pPr>
              <w:rPr>
                <w:del w:id="11627" w:author="RoboGarden Team" w:date="2020-01-23T18:57:00Z"/>
                <w:rFonts w:ascii="Open Sans" w:eastAsia="Open Sans" w:hAnsi="Open Sans" w:cs="Times New Roman"/>
                <w:noProof/>
                <w:color w:val="404040"/>
                <w:sz w:val="16"/>
                <w:szCs w:val="16"/>
              </w:rPr>
            </w:pPr>
          </w:p>
        </w:tc>
        <w:tc>
          <w:tcPr>
            <w:tcW w:w="9900" w:type="dxa"/>
            <w:shd w:val="clear" w:color="auto" w:fill="FAFAFA"/>
          </w:tcPr>
          <w:p w14:paraId="4D43EDD2" w14:textId="475C6F60" w:rsidR="00374341" w:rsidRPr="00374341" w:rsidDel="00FD73BA" w:rsidRDefault="00374341" w:rsidP="00374341">
            <w:pPr>
              <w:rPr>
                <w:del w:id="11628" w:author="RoboGarden Team" w:date="2020-01-23T18:57:00Z"/>
                <w:rFonts w:ascii="Open Sans" w:eastAsia="Open Sans" w:hAnsi="Open Sans" w:cs="Times New Roman"/>
                <w:noProof/>
                <w:color w:val="404040"/>
                <w:sz w:val="16"/>
                <w:szCs w:val="16"/>
              </w:rPr>
            </w:pPr>
          </w:p>
        </w:tc>
        <w:tc>
          <w:tcPr>
            <w:tcW w:w="270" w:type="dxa"/>
            <w:shd w:val="clear" w:color="auto" w:fill="FAFAFA"/>
          </w:tcPr>
          <w:p w14:paraId="42076057" w14:textId="40298D9E" w:rsidR="00374341" w:rsidRPr="00374341" w:rsidDel="00FD73BA" w:rsidRDefault="00374341" w:rsidP="00374341">
            <w:pPr>
              <w:rPr>
                <w:del w:id="11629" w:author="RoboGarden Team" w:date="2020-01-23T18:57:00Z"/>
                <w:rFonts w:ascii="Open Sans" w:eastAsia="Open Sans" w:hAnsi="Open Sans" w:cs="Times New Roman"/>
                <w:noProof/>
                <w:color w:val="404040"/>
                <w:sz w:val="16"/>
                <w:szCs w:val="16"/>
              </w:rPr>
            </w:pPr>
          </w:p>
        </w:tc>
      </w:tr>
      <w:tr w:rsidR="00B704BE" w14:paraId="6E9CDCBE" w14:textId="77777777" w:rsidTr="6473A7E0">
        <w:tblPrEx>
          <w:tblBorders>
            <w:top w:val="none" w:sz="0" w:space="0" w:color="auto"/>
            <w:bottom w:val="none" w:sz="0" w:space="0" w:color="auto"/>
          </w:tblBorders>
        </w:tblPrEx>
        <w:trPr>
          <w:cantSplit/>
          <w:trHeight w:val="190"/>
        </w:trPr>
        <w:tc>
          <w:tcPr>
            <w:tcW w:w="270" w:type="dxa"/>
            <w:shd w:val="clear" w:color="auto" w:fill="FAFAFA"/>
          </w:tcPr>
          <w:p w14:paraId="32C27688" w14:textId="2265E99F" w:rsidR="00374341" w:rsidRPr="00374341" w:rsidDel="00FD73BA" w:rsidRDefault="00374341" w:rsidP="00374341">
            <w:pPr>
              <w:spacing w:before="120" w:after="120"/>
              <w:rPr>
                <w:del w:id="11630" w:author="RoboGarden Team" w:date="2020-01-23T18:57:00Z"/>
                <w:rFonts w:ascii="Open Sans" w:eastAsia="Open Sans" w:hAnsi="Open Sans" w:cs="Times New Roman"/>
                <w:noProof/>
                <w:color w:val="404040"/>
              </w:rPr>
            </w:pPr>
          </w:p>
        </w:tc>
        <w:tc>
          <w:tcPr>
            <w:tcW w:w="9900" w:type="dxa"/>
            <w:tc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tcBorders>
            <w:shd w:val="clear" w:color="auto" w:fill="D9D9D9" w:themeFill="background1" w:themeFillShade="D9"/>
          </w:tcPr>
          <w:p w14:paraId="6949FE0B" w14:textId="7BDDB5C4" w:rsidR="00374341" w:rsidRPr="00374341" w:rsidDel="00FD73BA" w:rsidRDefault="00374341" w:rsidP="00374341">
            <w:pPr>
              <w:spacing w:before="120" w:after="120"/>
              <w:rPr>
                <w:del w:id="11631" w:author="RoboGarden Team" w:date="2020-01-23T18:57:00Z"/>
                <w:rFonts w:ascii="Consolas" w:eastAsia="Open Sans" w:hAnsi="Consolas" w:cs="Times New Roman"/>
                <w:noProof/>
                <w:color w:val="404040"/>
              </w:rPr>
            </w:pPr>
            <w:del w:id="11632" w:author="RoboGarden Team" w:date="2020-01-23T18:57:00Z">
              <w:r w:rsidRPr="00374341" w:rsidDel="00FD73BA">
                <w:rPr>
                  <w:rFonts w:ascii="Consolas" w:eastAsia="Open Sans" w:hAnsi="Consolas" w:cs="Times New Roman"/>
                  <w:noProof/>
                  <w:color w:val="404040"/>
                </w:rPr>
                <w:delText>x = [1,2,3,4,5,6]</w:delText>
              </w:r>
              <w:r w:rsidRPr="00374341" w:rsidDel="00FD73BA">
                <w:rPr>
                  <w:rFonts w:ascii="Consolas" w:eastAsia="Open Sans" w:hAnsi="Consolas" w:cs="Times New Roman"/>
                  <w:noProof/>
                  <w:color w:val="404040"/>
                </w:rPr>
                <w:br/>
                <w:delText>y1 = [7,4,2,3,8,1]</w:delText>
              </w:r>
              <w:r w:rsidRPr="00374341" w:rsidDel="00FD73BA">
                <w:rPr>
                  <w:rFonts w:ascii="Consolas" w:eastAsia="Open Sans" w:hAnsi="Consolas" w:cs="Times New Roman"/>
                  <w:noProof/>
                  <w:color w:val="404040"/>
                </w:rPr>
                <w:br/>
                <w:delText>y2 = [3,4,3,2,9,10]</w:delText>
              </w:r>
              <w:r w:rsidRPr="00374341" w:rsidDel="00FD73BA">
                <w:rPr>
                  <w:rFonts w:ascii="Consolas" w:eastAsia="Open Sans" w:hAnsi="Consolas" w:cs="Times New Roman"/>
                  <w:noProof/>
                  <w:color w:val="404040"/>
                </w:rPr>
                <w:br/>
              </w:r>
              <w:r w:rsidRPr="00374341" w:rsidDel="00FD73BA">
                <w:rPr>
                  <w:rFonts w:ascii="Consolas" w:eastAsia="Open Sans" w:hAnsi="Consolas" w:cs="Times New Roman"/>
                  <w:noProof/>
                  <w:color w:val="404040"/>
                </w:rPr>
                <w:br/>
                <w:delText>plt.plot(x,y1, color='red', label='first y values')</w:delText>
              </w:r>
              <w:r w:rsidRPr="00374341" w:rsidDel="00FD73BA">
                <w:rPr>
                  <w:rFonts w:ascii="Consolas" w:eastAsia="Open Sans" w:hAnsi="Consolas" w:cs="Times New Roman"/>
                  <w:noProof/>
                  <w:color w:val="404040"/>
                </w:rPr>
                <w:br/>
                <w:delText>plt.plot(x,y2, color='blue', label='second y values')</w:delText>
              </w:r>
              <w:r w:rsidRPr="00374341" w:rsidDel="00FD73BA">
                <w:rPr>
                  <w:rFonts w:ascii="Consolas" w:eastAsia="Open Sans" w:hAnsi="Consolas" w:cs="Times New Roman"/>
                  <w:noProof/>
                  <w:color w:val="404040"/>
                </w:rPr>
                <w:br/>
              </w:r>
              <w:r w:rsidRPr="00374341" w:rsidDel="00FD73BA">
                <w:rPr>
                  <w:rFonts w:ascii="Consolas" w:eastAsia="Open Sans" w:hAnsi="Consolas" w:cs="Times New Roman"/>
                  <w:noProof/>
                  <w:color w:val="404040"/>
                </w:rPr>
                <w:br/>
                <w:delText>plt.title('Cutom Figure')</w:delText>
              </w:r>
              <w:r w:rsidRPr="00374341" w:rsidDel="00FD73BA">
                <w:rPr>
                  <w:rFonts w:ascii="Consolas" w:eastAsia="Open Sans" w:hAnsi="Consolas" w:cs="Times New Roman"/>
                  <w:noProof/>
                  <w:color w:val="404040"/>
                </w:rPr>
                <w:br/>
                <w:delText>plt.xlabel("Horizontal label")</w:delText>
              </w:r>
              <w:r w:rsidRPr="00374341" w:rsidDel="00FD73BA">
                <w:rPr>
                  <w:rFonts w:ascii="Consolas" w:eastAsia="Open Sans" w:hAnsi="Consolas" w:cs="Times New Roman"/>
                  <w:noProof/>
                  <w:color w:val="404040"/>
                </w:rPr>
                <w:br/>
                <w:delText>plt.ylabel("Vertical label")</w:delText>
              </w:r>
              <w:r w:rsidRPr="00374341" w:rsidDel="00FD73BA">
                <w:rPr>
                  <w:rFonts w:ascii="Consolas" w:eastAsia="Open Sans" w:hAnsi="Consolas" w:cs="Times New Roman"/>
                  <w:noProof/>
                  <w:color w:val="404040"/>
                </w:rPr>
                <w:br/>
                <w:delText>plt.legend(loc='upper left')</w:delText>
              </w:r>
              <w:r w:rsidRPr="00374341" w:rsidDel="00FD73BA">
                <w:rPr>
                  <w:rFonts w:ascii="Consolas" w:eastAsia="Open Sans" w:hAnsi="Consolas" w:cs="Times New Roman"/>
                  <w:noProof/>
                  <w:color w:val="404040"/>
                </w:rPr>
                <w:br/>
              </w:r>
              <w:r w:rsidRPr="00374341" w:rsidDel="00FD73BA">
                <w:rPr>
                  <w:rFonts w:ascii="Consolas" w:eastAsia="Open Sans" w:hAnsi="Consolas" w:cs="Times New Roman"/>
                  <w:noProof/>
                  <w:color w:val="404040"/>
                </w:rPr>
                <w:br/>
                <w:delText>plt.show()</w:delText>
              </w:r>
            </w:del>
          </w:p>
        </w:tc>
        <w:tc>
          <w:tcPr>
            <w:tcW w:w="270" w:type="dxa"/>
            <w:shd w:val="clear" w:color="auto" w:fill="FAFAFA"/>
          </w:tcPr>
          <w:p w14:paraId="56A3E681" w14:textId="0393140C" w:rsidR="00374341" w:rsidRPr="00374341" w:rsidDel="00FD73BA" w:rsidRDefault="00374341" w:rsidP="00374341">
            <w:pPr>
              <w:spacing w:before="120" w:after="120"/>
              <w:rPr>
                <w:del w:id="11633" w:author="RoboGarden Team" w:date="2020-01-23T18:57:00Z"/>
                <w:rFonts w:ascii="Open Sans" w:eastAsia="Open Sans" w:hAnsi="Open Sans" w:cs="Times New Roman"/>
                <w:noProof/>
                <w:color w:val="404040"/>
              </w:rPr>
            </w:pPr>
          </w:p>
        </w:tc>
      </w:tr>
      <w:tr w:rsidR="00B704BE" w14:paraId="692D7C5E" w14:textId="77777777" w:rsidTr="6473A7E0">
        <w:tblPrEx>
          <w:tblBorders>
            <w:top w:val="none" w:sz="0" w:space="0" w:color="auto"/>
            <w:bottom w:val="none" w:sz="0" w:space="0" w:color="auto"/>
          </w:tblBorders>
        </w:tblPrEx>
        <w:trPr>
          <w:cantSplit/>
          <w:trHeight w:val="190"/>
        </w:trPr>
        <w:tc>
          <w:tcPr>
            <w:tcW w:w="270" w:type="dxa"/>
            <w:shd w:val="clear" w:color="auto" w:fill="FAFAFA"/>
          </w:tcPr>
          <w:p w14:paraId="5E10383A" w14:textId="6581464F" w:rsidR="00374341" w:rsidRPr="00374341" w:rsidDel="00FD73BA" w:rsidRDefault="00374341" w:rsidP="00374341">
            <w:pPr>
              <w:rPr>
                <w:del w:id="11634" w:author="RoboGarden Team" w:date="2020-01-23T18:57:00Z"/>
                <w:rFonts w:ascii="Open Sans" w:eastAsia="Open Sans" w:hAnsi="Open Sans" w:cs="Times New Roman"/>
                <w:noProof/>
                <w:color w:val="404040"/>
                <w:sz w:val="16"/>
                <w:szCs w:val="16"/>
              </w:rPr>
            </w:pPr>
          </w:p>
        </w:tc>
        <w:tc>
          <w:tcPr>
            <w:tcW w:w="9900" w:type="dxa"/>
            <w:tcBorders>
              <w:top w:val="single" w:sz="2" w:space="0" w:color="808080" w:themeColor="background1" w:themeShade="80"/>
              <w:bottom w:val="single" w:sz="4" w:space="0" w:color="E1E1E1"/>
            </w:tcBorders>
            <w:shd w:val="clear" w:color="auto" w:fill="FAFAFA"/>
          </w:tcPr>
          <w:p w14:paraId="2F49E130" w14:textId="2B733FF5" w:rsidR="00374341" w:rsidRPr="00374341" w:rsidDel="00FD73BA" w:rsidRDefault="00374341" w:rsidP="00374341">
            <w:pPr>
              <w:rPr>
                <w:del w:id="11635" w:author="RoboGarden Team" w:date="2020-01-23T18:57:00Z"/>
                <w:rFonts w:ascii="Open Sans" w:eastAsia="Open Sans" w:hAnsi="Open Sans" w:cs="Times New Roman"/>
                <w:noProof/>
                <w:color w:val="404040"/>
                <w:sz w:val="16"/>
                <w:szCs w:val="16"/>
              </w:rPr>
            </w:pPr>
          </w:p>
        </w:tc>
        <w:tc>
          <w:tcPr>
            <w:tcW w:w="270" w:type="dxa"/>
            <w:shd w:val="clear" w:color="auto" w:fill="FAFAFA"/>
          </w:tcPr>
          <w:p w14:paraId="4050B94B" w14:textId="7F696C1F" w:rsidR="00374341" w:rsidRPr="00374341" w:rsidDel="00FD73BA" w:rsidRDefault="00374341" w:rsidP="00374341">
            <w:pPr>
              <w:rPr>
                <w:del w:id="11636" w:author="RoboGarden Team" w:date="2020-01-23T18:57:00Z"/>
                <w:rFonts w:ascii="Open Sans" w:eastAsia="Open Sans" w:hAnsi="Open Sans" w:cs="Times New Roman"/>
                <w:noProof/>
                <w:color w:val="404040"/>
                <w:sz w:val="16"/>
                <w:szCs w:val="16"/>
              </w:rPr>
            </w:pPr>
          </w:p>
        </w:tc>
      </w:tr>
    </w:tbl>
    <w:p w14:paraId="22147D7D" w14:textId="01FA5ECF" w:rsidR="00374341" w:rsidRPr="00374341" w:rsidDel="00FD73BA" w:rsidRDefault="00374341" w:rsidP="00374341">
      <w:pPr>
        <w:spacing w:after="0" w:line="240" w:lineRule="auto"/>
        <w:rPr>
          <w:del w:id="11637" w:author="RoboGarden Team" w:date="2020-01-23T18:57:00Z"/>
          <w:rFonts w:ascii="Open Sans" w:eastAsia="Open Sans" w:hAnsi="Open Sans" w:cs="Times New Roman"/>
          <w:color w:val="404040"/>
        </w:rPr>
      </w:pPr>
    </w:p>
    <w:p w14:paraId="071EF483" w14:textId="7D13D9CD" w:rsidR="00374341" w:rsidRPr="00374341" w:rsidDel="00FD73BA" w:rsidRDefault="00374341" w:rsidP="00374341">
      <w:pPr>
        <w:spacing w:after="0" w:line="240" w:lineRule="auto"/>
        <w:rPr>
          <w:del w:id="11638" w:author="RoboGarden Team" w:date="2020-01-23T18:57:00Z"/>
          <w:rFonts w:ascii="Open Sans" w:eastAsia="Open Sans" w:hAnsi="Open Sans" w:cs="Times New Roman"/>
          <w:color w:val="404040"/>
        </w:rPr>
      </w:pPr>
    </w:p>
    <w:p w14:paraId="4996FFBC" w14:textId="7D978CED" w:rsidR="00374341" w:rsidRPr="00374341" w:rsidDel="00FD73BA" w:rsidRDefault="00374341" w:rsidP="00374341">
      <w:pPr>
        <w:spacing w:after="0" w:line="240" w:lineRule="auto"/>
        <w:rPr>
          <w:del w:id="11639" w:author="RoboGarden Team" w:date="2020-01-23T18:57:00Z"/>
          <w:rFonts w:ascii="Open Sans" w:eastAsia="Open Sans" w:hAnsi="Open Sans" w:cs="Times New Roman"/>
          <w:color w:val="404040"/>
        </w:rPr>
      </w:pPr>
    </w:p>
    <w:p w14:paraId="40DDA757" w14:textId="3A064FD1" w:rsidR="00374341" w:rsidRPr="00374341" w:rsidDel="00FD73BA" w:rsidRDefault="00374341" w:rsidP="00374341">
      <w:pPr>
        <w:spacing w:after="0" w:line="240" w:lineRule="auto"/>
        <w:rPr>
          <w:del w:id="11640" w:author="RoboGarden Team" w:date="2020-01-23T18:57:00Z"/>
          <w:rFonts w:ascii="Open Sans" w:eastAsia="Open Sans" w:hAnsi="Open Sans" w:cs="Times New Roman"/>
          <w:color w:val="404040"/>
        </w:rPr>
      </w:pPr>
    </w:p>
    <w:p w14:paraId="1269787E" w14:textId="1411003F" w:rsidR="00374341" w:rsidRPr="00374341" w:rsidRDefault="00374341" w:rsidP="00374341">
      <w:pPr>
        <w:spacing w:before="80" w:after="80" w:line="240" w:lineRule="auto"/>
        <w:outlineLvl w:val="1"/>
        <w:rPr>
          <w:rFonts w:ascii="Open Sans Semibold" w:eastAsia="Times New Roman" w:hAnsi="Open Sans Semibold" w:cs="Open Sans Semibold"/>
          <w:color w:val="11143F"/>
          <w:sz w:val="28"/>
          <w:szCs w:val="28"/>
        </w:rPr>
      </w:pPr>
      <w:r w:rsidRPr="00374341">
        <w:rPr>
          <w:rFonts w:ascii="Open Sans Semibold" w:eastAsia="Times New Roman" w:hAnsi="Open Sans Semibold" w:cs="Open Sans Semibold"/>
          <w:color w:val="11143F"/>
          <w:sz w:val="28"/>
          <w:szCs w:val="28"/>
        </w:rPr>
        <w:t xml:space="preserve">Section 5: </w:t>
      </w:r>
      <w:del w:id="11641" w:author="RoboGarden Team" w:date="2020-01-23T18:57:00Z">
        <w:r w:rsidRPr="00374341" w:rsidDel="00FD73BA">
          <w:rPr>
            <w:rFonts w:ascii="Open Sans Semibold" w:eastAsia="Times New Roman" w:hAnsi="Open Sans Semibold" w:cs="Open Sans Semibold"/>
            <w:color w:val="11143F"/>
            <w:sz w:val="28"/>
            <w:szCs w:val="28"/>
          </w:rPr>
          <w:delText xml:space="preserve">Some </w:delText>
        </w:r>
        <w:commentRangeStart w:id="11642"/>
        <w:r w:rsidRPr="00374341" w:rsidDel="00FD73BA">
          <w:rPr>
            <w:rFonts w:ascii="Open Sans Semibold" w:eastAsia="Times New Roman" w:hAnsi="Open Sans Semibold" w:cs="Open Sans Semibold"/>
            <w:color w:val="11143F"/>
            <w:sz w:val="28"/>
            <w:szCs w:val="28"/>
          </w:rPr>
          <w:delText>Advanced Visualization</w:delText>
        </w:r>
        <w:commentRangeEnd w:id="11642"/>
        <w:r w:rsidDel="00FD73BA">
          <w:rPr>
            <w:rStyle w:val="CommentReference"/>
          </w:rPr>
          <w:commentReference w:id="11642"/>
        </w:r>
        <w:r w:rsidRPr="00374341" w:rsidDel="00FD73BA">
          <w:rPr>
            <w:rFonts w:ascii="Open Sans Semibold" w:eastAsia="Times New Roman" w:hAnsi="Open Sans Semibold" w:cs="Open Sans Semibold"/>
            <w:color w:val="11143F"/>
            <w:sz w:val="28"/>
            <w:szCs w:val="28"/>
          </w:rPr>
          <w:delText>s</w:delText>
        </w:r>
      </w:del>
      <w:ins w:id="11643" w:author="RoboGarden Team" w:date="2020-01-23T18:57:00Z">
        <w:r w:rsidR="00FD73BA">
          <w:rPr>
            <w:rFonts w:ascii="Open Sans Semibold" w:eastAsia="Times New Roman" w:hAnsi="Open Sans Semibold" w:cs="Open Sans Semibold"/>
            <w:color w:val="11143F"/>
            <w:sz w:val="28"/>
            <w:szCs w:val="28"/>
          </w:rPr>
          <w:t>Visualization for EDA</w:t>
        </w:r>
      </w:ins>
    </w:p>
    <w:p w14:paraId="734042FA" w14:textId="77777777" w:rsidR="00374341" w:rsidRDefault="00374341" w:rsidP="00374341">
      <w:pPr>
        <w:spacing w:after="0" w:line="240" w:lineRule="auto"/>
        <w:rPr>
          <w:ins w:id="11644" w:author="RoboGarden Team" w:date="2020-01-30T18:33:00Z"/>
          <w:rFonts w:ascii="Open Sans" w:eastAsia="Open Sans" w:hAnsi="Open Sans" w:cs="Times New Roman"/>
          <w:color w:val="404040"/>
        </w:rPr>
      </w:pPr>
      <w:commentRangeStart w:id="11645"/>
      <w:commentRangeStart w:id="11646"/>
      <w:commentRangeEnd w:id="11645"/>
      <w:r>
        <w:rPr>
          <w:rStyle w:val="CommentReference"/>
        </w:rPr>
        <w:commentReference w:id="11645"/>
      </w:r>
      <w:commentRangeEnd w:id="11646"/>
      <w:r w:rsidR="00A32F94">
        <w:rPr>
          <w:rStyle w:val="CommentReference"/>
          <w:color w:val="404040"/>
        </w:rPr>
        <w:commentReference w:id="11646"/>
      </w:r>
    </w:p>
    <w:p w14:paraId="2A4C3887" w14:textId="66606431" w:rsidR="00A32F94" w:rsidRDefault="007F624A" w:rsidP="00374341">
      <w:pPr>
        <w:spacing w:after="0" w:line="240" w:lineRule="auto"/>
        <w:rPr>
          <w:ins w:id="11647" w:author="RoboGarden Team" w:date="2020-01-30T18:33:00Z"/>
          <w:rFonts w:ascii="Open Sans" w:eastAsia="Open Sans" w:hAnsi="Open Sans" w:cs="Times New Roman"/>
          <w:color w:val="404040"/>
        </w:rPr>
      </w:pPr>
      <w:r>
        <w:rPr>
          <w:rFonts w:ascii="Open Sans" w:eastAsia="Open Sans" w:hAnsi="Open Sans" w:cs="Times New Roman"/>
          <w:color w:val="404040"/>
        </w:rPr>
        <w:t>In this section</w:t>
      </w:r>
      <w:ins w:id="11648" w:author="Chantelle Dubois Nishiyama" w:date="2020-02-19T23:00:00Z">
        <w:r w:rsidR="00EA108C">
          <w:rPr>
            <w:rFonts w:ascii="Open Sans" w:eastAsia="Open Sans" w:hAnsi="Open Sans" w:cs="Times New Roman"/>
            <w:color w:val="404040"/>
          </w:rPr>
          <w:t>,</w:t>
        </w:r>
      </w:ins>
      <w:r>
        <w:rPr>
          <w:rFonts w:ascii="Open Sans" w:eastAsia="Open Sans" w:hAnsi="Open Sans" w:cs="Times New Roman"/>
          <w:color w:val="404040"/>
        </w:rPr>
        <w:t xml:space="preserve"> you will learn how to explore data using statistic concepts.</w:t>
      </w:r>
    </w:p>
    <w:p w14:paraId="2D988D0C" w14:textId="77777777" w:rsidR="00A32F94" w:rsidRPr="005039F5" w:rsidRDefault="00A32F94" w:rsidP="00A32F94">
      <w:pPr>
        <w:pStyle w:val="NoSpacing"/>
        <w:rPr>
          <w:ins w:id="11649" w:author="RoboGarden Team" w:date="2020-01-30T18:34:00Z"/>
        </w:rPr>
      </w:pPr>
    </w:p>
    <w:tbl>
      <w:tblPr>
        <w:tblStyle w:val="TableGrid"/>
        <w:tblW w:w="104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90"/>
        <w:gridCol w:w="1350"/>
        <w:gridCol w:w="9000"/>
      </w:tblGrid>
      <w:tr w:rsidR="00A32F94" w14:paraId="697D996E" w14:textId="77777777" w:rsidTr="00480A90">
        <w:trPr>
          <w:trHeight w:val="638"/>
          <w:ins w:id="11650" w:author="RoboGarden Team" w:date="2020-01-30T18:34:00Z"/>
        </w:trPr>
        <w:tc>
          <w:tcPr>
            <w:tcW w:w="90" w:type="dxa"/>
            <w:shd w:val="clear" w:color="auto" w:fill="00B0F0"/>
            <w:vAlign w:val="center"/>
          </w:tcPr>
          <w:p w14:paraId="5067C9B1" w14:textId="77777777" w:rsidR="00A32F94" w:rsidRDefault="00A32F94" w:rsidP="00480A90">
            <w:pPr>
              <w:rPr>
                <w:ins w:id="11651" w:author="RoboGarden Team" w:date="2020-01-30T18:34:00Z"/>
              </w:rPr>
            </w:pPr>
          </w:p>
        </w:tc>
        <w:tc>
          <w:tcPr>
            <w:tcW w:w="1350" w:type="dxa"/>
            <w:shd w:val="clear" w:color="auto" w:fill="D5F4FF"/>
            <w:vAlign w:val="center"/>
          </w:tcPr>
          <w:p w14:paraId="38B17E51" w14:textId="77777777" w:rsidR="00A32F94" w:rsidRPr="00260BD2" w:rsidRDefault="00A32F94" w:rsidP="00480A90">
            <w:pPr>
              <w:pStyle w:val="NoSpacing"/>
              <w:spacing w:before="120" w:after="120"/>
              <w:jc w:val="center"/>
              <w:rPr>
                <w:ins w:id="11652" w:author="RoboGarden Team" w:date="2020-01-30T18:34:00Z"/>
                <w:rFonts w:ascii="FontAwesome" w:hAnsi="FontAwesome"/>
                <w:color w:val="00B0F0"/>
                <w:sz w:val="120"/>
                <w:szCs w:val="120"/>
              </w:rPr>
            </w:pPr>
            <w:ins w:id="11653" w:author="RoboGarden Team" w:date="2020-01-30T18:34:00Z">
              <w:r>
                <w:rPr>
                  <w:rFonts w:ascii="FontAwesome" w:hAnsi="FontAwesome"/>
                  <w:color w:val="00B0F0"/>
                  <w:sz w:val="120"/>
                  <w:szCs w:val="120"/>
                </w:rPr>
                <w:t></w:t>
              </w:r>
            </w:ins>
          </w:p>
        </w:tc>
        <w:tc>
          <w:tcPr>
            <w:tcW w:w="9000" w:type="dxa"/>
            <w:shd w:val="clear" w:color="auto" w:fill="D5F4FF"/>
            <w:vAlign w:val="center"/>
          </w:tcPr>
          <w:p w14:paraId="78D276FD" w14:textId="77777777" w:rsidR="00A32F94" w:rsidRPr="00374341" w:rsidRDefault="00A32F94" w:rsidP="00A32F94">
            <w:pPr>
              <w:spacing w:before="120" w:after="120"/>
              <w:ind w:left="274" w:right="274"/>
              <w:rPr>
                <w:ins w:id="11654" w:author="RoboGarden Team" w:date="2020-01-30T18:34:00Z"/>
                <w:rFonts w:ascii="Open Sans Semibold" w:eastAsia="Open Sans" w:hAnsi="Open Sans Semibold" w:cs="Open Sans Semibold"/>
                <w:color w:val="404040"/>
                <w:sz w:val="24"/>
                <w:szCs w:val="24"/>
              </w:rPr>
            </w:pPr>
            <w:ins w:id="11655" w:author="RoboGarden Team" w:date="2020-01-30T18:34:00Z">
              <w:r w:rsidRPr="00374341">
                <w:rPr>
                  <w:rFonts w:ascii="Open Sans Semibold" w:eastAsia="Open Sans" w:hAnsi="Open Sans Semibold" w:cs="Open Sans Semibold"/>
                  <w:color w:val="404040"/>
                  <w:sz w:val="24"/>
                  <w:szCs w:val="24"/>
                </w:rPr>
                <w:t>Exploratory Data Analysis (EDA)</w:t>
              </w:r>
            </w:ins>
          </w:p>
          <w:p w14:paraId="370F8567" w14:textId="0700A329" w:rsidR="00A32F94" w:rsidRPr="009E2860" w:rsidRDefault="00A32F94" w:rsidP="00480A90">
            <w:pPr>
              <w:spacing w:before="120"/>
              <w:ind w:left="274" w:right="274"/>
              <w:rPr>
                <w:ins w:id="11656" w:author="RoboGarden Team" w:date="2020-01-30T18:34:00Z"/>
                <w:rFonts w:cstheme="minorHAnsi"/>
              </w:rPr>
            </w:pPr>
            <w:ins w:id="11657" w:author="RoboGarden Team" w:date="2020-01-30T18:34:00Z">
              <w:r w:rsidRPr="00374341">
                <w:rPr>
                  <w:rFonts w:ascii="Open Sans" w:eastAsia="Open Sans" w:hAnsi="Open Sans" w:cs="Open Sans"/>
                  <w:color w:val="404040"/>
                  <w:sz w:val="24"/>
                  <w:szCs w:val="24"/>
                </w:rPr>
                <w:t xml:space="preserve">EDA refers to the process of thoroughly investigating the different patterns and signs in data in order to spot outliers, test initial hypotheses or understand your data </w:t>
              </w:r>
              <w:commentRangeStart w:id="11658"/>
              <w:commentRangeStart w:id="11659"/>
              <w:r w:rsidRPr="00374341">
                <w:rPr>
                  <w:rFonts w:ascii="Open Sans" w:eastAsia="Open Sans" w:hAnsi="Open Sans" w:cs="Open Sans"/>
                  <w:color w:val="404040"/>
                  <w:sz w:val="24"/>
                  <w:szCs w:val="24"/>
                </w:rPr>
                <w:t>based</w:t>
              </w:r>
              <w:commentRangeEnd w:id="11658"/>
              <w:r>
                <w:rPr>
                  <w:rStyle w:val="CommentReference"/>
                </w:rPr>
                <w:commentReference w:id="11658"/>
              </w:r>
              <w:commentRangeEnd w:id="11659"/>
              <w:r>
                <w:rPr>
                  <w:rStyle w:val="CommentReference"/>
                  <w:color w:val="404040"/>
                </w:rPr>
                <w:commentReference w:id="11659"/>
              </w:r>
              <w:r w:rsidRPr="00374341">
                <w:rPr>
                  <w:rFonts w:ascii="Open Sans" w:eastAsia="Open Sans" w:hAnsi="Open Sans" w:cs="Open Sans"/>
                  <w:color w:val="404040"/>
                  <w:sz w:val="24"/>
                  <w:szCs w:val="24"/>
                </w:rPr>
                <w:t xml:space="preserve"> on different statistical approaches and graphical representations.</w:t>
              </w:r>
            </w:ins>
          </w:p>
        </w:tc>
      </w:tr>
    </w:tbl>
    <w:p w14:paraId="12740913" w14:textId="77777777" w:rsidR="00A32F94" w:rsidRDefault="00A32F94" w:rsidP="00A32F94">
      <w:pPr>
        <w:pStyle w:val="NoSpacing"/>
        <w:rPr>
          <w:ins w:id="11660" w:author="RoboGarden Team" w:date="2020-01-30T18:34:00Z"/>
        </w:rPr>
      </w:pPr>
    </w:p>
    <w:p w14:paraId="088CD7E7" w14:textId="77777777" w:rsidR="00A32F94" w:rsidRPr="008364A4" w:rsidRDefault="00A32F94" w:rsidP="00A32F94">
      <w:pPr>
        <w:pStyle w:val="NoSpacing"/>
        <w:rPr>
          <w:ins w:id="11661" w:author="RoboGarden Team" w:date="2020-01-30T18:34:00Z"/>
        </w:rPr>
      </w:pPr>
    </w:p>
    <w:p w14:paraId="4921604B" w14:textId="77777777" w:rsidR="00A32F94" w:rsidRDefault="00A32F94" w:rsidP="00374341">
      <w:pPr>
        <w:spacing w:after="0" w:line="240" w:lineRule="auto"/>
        <w:rPr>
          <w:ins w:id="11662" w:author="RoboGarden Team" w:date="2020-01-30T18:33:00Z"/>
          <w:rFonts w:ascii="Open Sans" w:eastAsia="Open Sans" w:hAnsi="Open Sans" w:cs="Times New Roman"/>
          <w:color w:val="404040"/>
        </w:rPr>
      </w:pPr>
    </w:p>
    <w:p w14:paraId="20780181" w14:textId="2CE843C8" w:rsidR="00A32F94" w:rsidRPr="00374341" w:rsidDel="00A32F94" w:rsidRDefault="00A32F94" w:rsidP="00374341">
      <w:pPr>
        <w:spacing w:after="0" w:line="240" w:lineRule="auto"/>
        <w:rPr>
          <w:del w:id="11663" w:author="RoboGarden Team" w:date="2020-01-30T18:34:00Z"/>
          <w:rFonts w:ascii="Open Sans" w:eastAsia="Open Sans" w:hAnsi="Open Sans" w:cs="Times New Roman"/>
          <w:color w:val="404040"/>
        </w:rPr>
      </w:pPr>
    </w:p>
    <w:tbl>
      <w:tblPr>
        <w:tblStyle w:val="TableGrid8"/>
        <w:tblW w:w="104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Change w:id="11664" w:author="Alexis Handford" w:date="2020-01-27T11:06:00Z">
          <w:tblPr>
            <w:tblStyle w:val="TableGrid8"/>
            <w:tblW w:w="104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PrChange>
      </w:tblPr>
      <w:tblGrid>
        <w:gridCol w:w="90"/>
        <w:gridCol w:w="1350"/>
        <w:gridCol w:w="9000"/>
        <w:tblGridChange w:id="11665">
          <w:tblGrid>
            <w:gridCol w:w="360"/>
            <w:gridCol w:w="360"/>
            <w:gridCol w:w="360"/>
          </w:tblGrid>
        </w:tblGridChange>
      </w:tblGrid>
      <w:tr w:rsidR="00374341" w:rsidRPr="00374341" w:rsidDel="00A32F94" w14:paraId="3658A420" w14:textId="6F3AAD94" w:rsidTr="3E89A3C7">
        <w:trPr>
          <w:trHeight w:val="638"/>
          <w:del w:id="11666" w:author="RoboGarden Team" w:date="2020-01-30T18:34:00Z"/>
        </w:trPr>
        <w:tc>
          <w:tcPr>
            <w:tcW w:w="90" w:type="dxa"/>
            <w:shd w:val="clear" w:color="auto" w:fill="2F8F46"/>
            <w:vAlign w:val="center"/>
            <w:tcPrChange w:id="11667" w:author="Alexis Handford" w:date="2020-01-27T11:06:00Z">
              <w:tcPr>
                <w:tcW w:w="90" w:type="dxa"/>
                <w:shd w:val="clear" w:color="auto" w:fill="2F8F46"/>
              </w:tcPr>
            </w:tcPrChange>
          </w:tcPr>
          <w:p w14:paraId="03565C6C" w14:textId="657D0AFF" w:rsidR="00374341" w:rsidRPr="00374341" w:rsidDel="00A32F94" w:rsidRDefault="00374341" w:rsidP="00374341">
            <w:pPr>
              <w:spacing w:before="120" w:after="120"/>
              <w:rPr>
                <w:del w:id="11668" w:author="RoboGarden Team" w:date="2020-01-30T18:34:00Z"/>
                <w:rFonts w:ascii="Open Sans" w:eastAsia="Open Sans" w:hAnsi="Open Sans" w:cs="Times New Roman"/>
                <w:color w:val="404040"/>
              </w:rPr>
            </w:pPr>
          </w:p>
        </w:tc>
        <w:tc>
          <w:tcPr>
            <w:tcW w:w="1350" w:type="dxa"/>
            <w:shd w:val="clear" w:color="auto" w:fill="C4F6D0"/>
            <w:vAlign w:val="center"/>
            <w:tcPrChange w:id="11669" w:author="Alexis Handford" w:date="2020-01-27T11:06:00Z">
              <w:tcPr>
                <w:tcW w:w="1350" w:type="dxa"/>
                <w:shd w:val="clear" w:color="auto" w:fill="C4F6D0"/>
              </w:tcPr>
            </w:tcPrChange>
          </w:tcPr>
          <w:p w14:paraId="2324486B" w14:textId="0B8B8B18" w:rsidR="00374341" w:rsidRPr="00374341" w:rsidDel="00A32F94" w:rsidRDefault="00374341" w:rsidP="00374341">
            <w:pPr>
              <w:spacing w:before="120" w:after="120"/>
              <w:jc w:val="center"/>
              <w:rPr>
                <w:del w:id="11670" w:author="RoboGarden Team" w:date="2020-01-30T18:34:00Z"/>
                <w:rFonts w:ascii="Open Sans" w:eastAsia="Open Sans" w:hAnsi="Open Sans" w:cs="Times New Roman"/>
                <w:color w:val="404040"/>
              </w:rPr>
            </w:pPr>
            <w:del w:id="11671" w:author="RoboGarden Team" w:date="2020-01-30T18:34:00Z">
              <w:r w:rsidRPr="00374341" w:rsidDel="00A32F94">
                <w:rPr>
                  <w:rFonts w:ascii="Open Sans" w:eastAsia="Open Sans" w:hAnsi="Open Sans" w:cs="Times New Roman"/>
                  <w:noProof/>
                  <w:color w:val="404040"/>
                  <w:rPrChange w:id="11672" w:author="Unknown">
                    <w:rPr>
                      <w:noProof/>
                    </w:rPr>
                  </w:rPrChange>
                </w:rPr>
                <w:drawing>
                  <wp:inline distT="0" distB="0" distL="0" distR="0" wp14:anchorId="019BD6B1" wp14:editId="5287ECE9">
                    <wp:extent cx="385762" cy="6858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_key-icon.png"/>
                            <pic:cNvPicPr/>
                          </pic:nvPicPr>
                          <pic:blipFill>
                            <a:blip r:embed="rId51">
                              <a:extLst>
                                <a:ext uri="{28A0092B-C50C-407E-A947-70E740481C1C}">
                                  <a14:useLocalDpi xmlns:a14="http://schemas.microsoft.com/office/drawing/2010/main" val="0"/>
                                </a:ext>
                              </a:extLst>
                            </a:blip>
                            <a:stretch>
                              <a:fillRect/>
                            </a:stretch>
                          </pic:blipFill>
                          <pic:spPr>
                            <a:xfrm>
                              <a:off x="0" y="0"/>
                              <a:ext cx="385762" cy="685800"/>
                            </a:xfrm>
                            <a:prstGeom prst="rect">
                              <a:avLst/>
                            </a:prstGeom>
                          </pic:spPr>
                        </pic:pic>
                      </a:graphicData>
                    </a:graphic>
                  </wp:inline>
                </w:drawing>
              </w:r>
            </w:del>
          </w:p>
        </w:tc>
        <w:tc>
          <w:tcPr>
            <w:tcW w:w="9000" w:type="dxa"/>
            <w:shd w:val="clear" w:color="auto" w:fill="C4F6D0"/>
            <w:vAlign w:val="center"/>
            <w:tcPrChange w:id="11673" w:author="Alexis Handford" w:date="2020-01-27T11:06:00Z">
              <w:tcPr>
                <w:tcW w:w="9000" w:type="dxa"/>
                <w:shd w:val="clear" w:color="auto" w:fill="C4F6D0"/>
              </w:tcPr>
            </w:tcPrChange>
          </w:tcPr>
          <w:p w14:paraId="41FAF8A7" w14:textId="19468B86" w:rsidR="00374341" w:rsidRPr="00374341" w:rsidDel="00A32F94" w:rsidRDefault="00374341" w:rsidP="00374341">
            <w:pPr>
              <w:spacing w:before="120" w:after="120"/>
              <w:ind w:left="274" w:right="274"/>
              <w:rPr>
                <w:del w:id="11674" w:author="RoboGarden Team" w:date="2020-01-30T18:34:00Z"/>
                <w:rFonts w:ascii="Open Sans Semibold" w:eastAsia="Open Sans" w:hAnsi="Open Sans Semibold" w:cs="Open Sans Semibold"/>
                <w:color w:val="404040"/>
                <w:sz w:val="24"/>
                <w:szCs w:val="24"/>
              </w:rPr>
            </w:pPr>
            <w:del w:id="11675" w:author="RoboGarden Team" w:date="2020-01-30T18:34:00Z">
              <w:r w:rsidRPr="00374341" w:rsidDel="00A32F94">
                <w:rPr>
                  <w:rFonts w:ascii="Open Sans Semibold" w:eastAsia="Open Sans" w:hAnsi="Open Sans Semibold" w:cs="Open Sans Semibold"/>
                  <w:color w:val="404040"/>
                  <w:sz w:val="24"/>
                  <w:szCs w:val="24"/>
                </w:rPr>
                <w:delText>Exploratory Data Analysis (EDA)</w:delText>
              </w:r>
            </w:del>
          </w:p>
          <w:p w14:paraId="5421F8F5" w14:textId="0D96DA20" w:rsidR="00374341" w:rsidRPr="00374341" w:rsidDel="00A32F94" w:rsidRDefault="00374341" w:rsidP="00374341">
            <w:pPr>
              <w:spacing w:before="120" w:after="120"/>
              <w:ind w:left="274" w:right="274"/>
              <w:rPr>
                <w:del w:id="11676" w:author="RoboGarden Team" w:date="2020-01-30T18:34:00Z"/>
                <w:rFonts w:ascii="Open Sans" w:eastAsia="Open Sans" w:hAnsi="Open Sans" w:cs="Open Sans"/>
                <w:color w:val="404040"/>
                <w:sz w:val="24"/>
                <w:szCs w:val="24"/>
              </w:rPr>
            </w:pPr>
            <w:del w:id="11677" w:author="RoboGarden Team" w:date="2020-01-30T18:34:00Z">
              <w:r w:rsidRPr="00374341" w:rsidDel="00A32F94">
                <w:rPr>
                  <w:rFonts w:ascii="Open Sans" w:eastAsia="Open Sans" w:hAnsi="Open Sans" w:cs="Open Sans"/>
                  <w:color w:val="404040"/>
                  <w:sz w:val="24"/>
                  <w:szCs w:val="24"/>
                </w:rPr>
                <w:delText xml:space="preserve">EDA refers to the process of thoroughly investigating the different patterns and signs in data in order to spot outliers, test initial hypotheses or understand your data </w:delText>
              </w:r>
              <w:commentRangeStart w:id="11678"/>
              <w:commentRangeStart w:id="11679"/>
              <w:r w:rsidRPr="00374341" w:rsidDel="00A32F94">
                <w:rPr>
                  <w:rFonts w:ascii="Open Sans" w:eastAsia="Open Sans" w:hAnsi="Open Sans" w:cs="Open Sans"/>
                  <w:color w:val="404040"/>
                  <w:sz w:val="24"/>
                  <w:szCs w:val="24"/>
                </w:rPr>
                <w:delText>based</w:delText>
              </w:r>
              <w:commentRangeEnd w:id="11678"/>
              <w:r w:rsidDel="00A32F94">
                <w:rPr>
                  <w:rStyle w:val="CommentReference"/>
                </w:rPr>
                <w:commentReference w:id="11678"/>
              </w:r>
              <w:commentRangeEnd w:id="11679"/>
              <w:r w:rsidR="00FD73BA" w:rsidDel="00A32F94">
                <w:rPr>
                  <w:rStyle w:val="CommentReference"/>
                  <w:color w:val="404040"/>
                </w:rPr>
                <w:commentReference w:id="11679"/>
              </w:r>
              <w:r w:rsidRPr="00374341" w:rsidDel="00A32F94">
                <w:rPr>
                  <w:rFonts w:ascii="Open Sans" w:eastAsia="Open Sans" w:hAnsi="Open Sans" w:cs="Open Sans"/>
                  <w:color w:val="404040"/>
                  <w:sz w:val="24"/>
                  <w:szCs w:val="24"/>
                </w:rPr>
                <w:delText xml:space="preserve"> on different statistical approaches and graphical representations.</w:delText>
              </w:r>
            </w:del>
          </w:p>
        </w:tc>
      </w:tr>
    </w:tbl>
    <w:p w14:paraId="019D204B" w14:textId="3921EA32" w:rsidR="00374341" w:rsidRPr="00374341" w:rsidDel="00A32F94" w:rsidRDefault="00374341" w:rsidP="00374341">
      <w:pPr>
        <w:spacing w:before="120" w:after="120"/>
        <w:rPr>
          <w:del w:id="11680" w:author="RoboGarden Team" w:date="2020-01-30T18:34:00Z"/>
          <w:rFonts w:ascii="Open Sans" w:eastAsia="Open Sans" w:hAnsi="Open Sans" w:cs="Times New Roman"/>
          <w:color w:val="404040"/>
        </w:rPr>
      </w:pPr>
    </w:p>
    <w:tbl>
      <w:tblPr>
        <w:tblStyle w:val="TableGrid8"/>
        <w:tblW w:w="10440" w:type="dxa"/>
        <w:tblInd w:w="-5" w:type="dxa"/>
        <w:tblBorders>
          <w:top w:val="single" w:sz="4" w:space="0" w:color="DBDBDB"/>
          <w:left w:val="single" w:sz="4" w:space="0" w:color="DBDBDB"/>
          <w:bottom w:val="single" w:sz="4" w:space="0" w:color="DBDBDB"/>
          <w:right w:val="single" w:sz="4" w:space="0" w:color="DBDBDB"/>
          <w:insideH w:val="none" w:sz="0" w:space="0" w:color="auto"/>
          <w:insideV w:val="none" w:sz="0" w:space="0" w:color="auto"/>
        </w:tblBorders>
        <w:tblLayout w:type="fixed"/>
        <w:tblCellMar>
          <w:left w:w="115" w:type="dxa"/>
          <w:right w:w="115" w:type="dxa"/>
        </w:tblCellMar>
        <w:tblLook w:val="04A0" w:firstRow="1" w:lastRow="0" w:firstColumn="1" w:lastColumn="0" w:noHBand="0" w:noVBand="1"/>
        <w:tblPrChange w:id="11681" w:author="Alicia Romero Lopez" w:date="2020-01-31T09:48:00Z">
          <w:tblPr>
            <w:tblStyle w:val="TableGrid8"/>
            <w:tblW w:w="10440" w:type="dxa"/>
            <w:tblInd w:w="-5" w:type="dxa"/>
            <w:tblBorders>
              <w:top w:val="single" w:sz="4" w:space="0" w:color="DBDBDB"/>
              <w:left w:val="single" w:sz="4" w:space="0" w:color="DBDBDB"/>
              <w:bottom w:val="single" w:sz="4" w:space="0" w:color="DBDBDB"/>
              <w:right w:val="single" w:sz="4" w:space="0" w:color="DBDBDB"/>
              <w:insideH w:val="none" w:sz="0" w:space="0" w:color="auto"/>
              <w:insideV w:val="none" w:sz="0" w:space="0" w:color="auto"/>
            </w:tblBorders>
            <w:tblLayout w:type="fixed"/>
            <w:tblCellMar>
              <w:left w:w="115" w:type="dxa"/>
              <w:right w:w="115" w:type="dxa"/>
            </w:tblCellMar>
            <w:tblLook w:val="04A0" w:firstRow="1" w:lastRow="0" w:firstColumn="1" w:lastColumn="0" w:noHBand="0" w:noVBand="1"/>
          </w:tblPr>
        </w:tblPrChange>
      </w:tblPr>
      <w:tblGrid>
        <w:gridCol w:w="270"/>
        <w:gridCol w:w="540"/>
        <w:gridCol w:w="8910"/>
        <w:gridCol w:w="450"/>
        <w:gridCol w:w="270"/>
        <w:tblGridChange w:id="11682">
          <w:tblGrid>
            <w:gridCol w:w="360"/>
            <w:gridCol w:w="360"/>
            <w:gridCol w:w="360"/>
            <w:gridCol w:w="360"/>
            <w:gridCol w:w="360"/>
          </w:tblGrid>
        </w:tblGridChange>
      </w:tblGrid>
      <w:tr w:rsidR="00374341" w:rsidRPr="00374341" w14:paraId="50101A4A" w14:textId="77777777" w:rsidTr="51235A2F">
        <w:trPr>
          <w:cantSplit/>
          <w:trHeight w:val="420"/>
        </w:trPr>
        <w:tc>
          <w:tcPr>
            <w:tcW w:w="10440" w:type="dxa"/>
            <w:gridSpan w:val="5"/>
            <w:shd w:val="clear" w:color="auto" w:fill="FAFAFA"/>
            <w:tcPrChange w:id="11683" w:author="Alicia Romero Lopez" w:date="2020-01-31T09:48:00Z">
              <w:tcPr>
                <w:tcW w:w="10440" w:type="dxa"/>
                <w:gridSpan w:val="5"/>
                <w:shd w:val="clear" w:color="auto" w:fill="FAFAFA"/>
              </w:tcPr>
            </w:tcPrChange>
          </w:tcPr>
          <w:p w14:paraId="03EC875C" w14:textId="6B32592F" w:rsidR="00374341" w:rsidRDefault="00374341" w:rsidP="00374341">
            <w:pPr>
              <w:spacing w:before="120" w:after="120"/>
              <w:outlineLvl w:val="2"/>
              <w:rPr>
                <w:ins w:id="11684" w:author="RoboGarden Team" w:date="2020-01-23T18:57:00Z"/>
                <w:rFonts w:ascii="Open Sans Semibold" w:eastAsia="Open Sans" w:hAnsi="Open Sans Semibold" w:cs="Open Sans Semibold"/>
                <w:color w:val="11143F"/>
              </w:rPr>
            </w:pPr>
            <w:r w:rsidRPr="00374341">
              <w:rPr>
                <w:rFonts w:ascii="Open Sans Semibold" w:eastAsia="Open Sans" w:hAnsi="Open Sans Semibold" w:cs="Open Sans Semibold"/>
                <w:color w:val="11143F"/>
              </w:rPr>
              <w:t>Meaningful Statistical visualizations</w:t>
            </w:r>
          </w:p>
          <w:p w14:paraId="15F41F5B" w14:textId="552FD58B" w:rsidR="00FD73BA" w:rsidRPr="001F1C73" w:rsidRDefault="00FD73BA">
            <w:pPr>
              <w:rPr>
                <w:ins w:id="11685" w:author="RoboGarden Team" w:date="2020-01-23T18:59:00Z"/>
                <w:rFonts w:ascii="Open Sans" w:hAnsi="Open Sans" w:cs="Open Sans"/>
                <w:rPrChange w:id="11686" w:author="RoboGarden Team" w:date="2020-01-23T18:59:00Z">
                  <w:rPr>
                    <w:ins w:id="11687" w:author="RoboGarden Team" w:date="2020-01-23T18:59:00Z"/>
                  </w:rPr>
                </w:rPrChange>
              </w:rPr>
              <w:pPrChange w:id="11688" w:author="Fatemeh Yazdanbakhsh Poodeh" w:date="2020-01-23T18:59:00Z">
                <w:pPr>
                  <w:spacing w:before="120" w:after="120"/>
                  <w:outlineLvl w:val="2"/>
                </w:pPr>
              </w:pPrChange>
            </w:pPr>
            <w:ins w:id="11689" w:author="RoboGarden Team" w:date="2020-01-23T18:57:00Z">
              <w:r w:rsidRPr="001F1C73">
                <w:rPr>
                  <w:rFonts w:ascii="Open Sans" w:hAnsi="Open Sans" w:cs="Open Sans"/>
                  <w:rPrChange w:id="11690" w:author="RoboGarden Team" w:date="2020-01-23T18:59:00Z">
                    <w:rPr/>
                  </w:rPrChange>
                </w:rPr>
                <w:t xml:space="preserve">Some </w:t>
              </w:r>
            </w:ins>
            <w:ins w:id="11691" w:author="Chantelle Dubois Nishiyama" w:date="2020-02-19T23:01:00Z">
              <w:r w:rsidR="00EA108C">
                <w:rPr>
                  <w:rFonts w:ascii="Open Sans" w:hAnsi="Open Sans" w:cs="Open Sans"/>
                </w:rPr>
                <w:t>v</w:t>
              </w:r>
            </w:ins>
            <w:ins w:id="11692" w:author="RoboGarden Team" w:date="2020-01-23T18:57:00Z">
              <w:del w:id="11693" w:author="Chantelle Dubois Nishiyama" w:date="2020-02-19T23:01:00Z">
                <w:r w:rsidRPr="001F1C73" w:rsidDel="00EA108C">
                  <w:rPr>
                    <w:rFonts w:ascii="Open Sans" w:hAnsi="Open Sans" w:cs="Open Sans"/>
                    <w:rPrChange w:id="11694" w:author="RoboGarden Team" w:date="2020-01-23T18:59:00Z">
                      <w:rPr/>
                    </w:rPrChange>
                  </w:rPr>
                  <w:delText>V</w:delText>
                </w:r>
              </w:del>
              <w:r w:rsidRPr="001F1C73">
                <w:rPr>
                  <w:rFonts w:ascii="Open Sans" w:hAnsi="Open Sans" w:cs="Open Sans"/>
                  <w:rPrChange w:id="11695" w:author="RoboGarden Team" w:date="2020-01-23T18:59:00Z">
                    <w:rPr/>
                  </w:rPrChange>
                </w:rPr>
                <w:t>isualization</w:t>
              </w:r>
            </w:ins>
            <w:ins w:id="11696" w:author="Chantelle Dubois Nishiyama" w:date="2020-02-19T23:01:00Z">
              <w:r w:rsidR="00EA108C">
                <w:rPr>
                  <w:rFonts w:ascii="Open Sans" w:hAnsi="Open Sans" w:cs="Open Sans"/>
                </w:rPr>
                <w:t>s</w:t>
              </w:r>
            </w:ins>
            <w:ins w:id="11697" w:author="RoboGarden Team" w:date="2020-01-23T18:57:00Z">
              <w:r w:rsidRPr="001F1C73">
                <w:rPr>
                  <w:rFonts w:ascii="Open Sans" w:hAnsi="Open Sans" w:cs="Open Sans"/>
                  <w:rPrChange w:id="11698" w:author="RoboGarden Team" w:date="2020-01-23T18:59:00Z">
                    <w:rPr/>
                  </w:rPrChange>
                </w:rPr>
                <w:t xml:space="preserve"> are </w:t>
              </w:r>
            </w:ins>
            <w:ins w:id="11699" w:author="RoboGarden Team" w:date="2020-01-23T18:58:00Z">
              <w:r w:rsidRPr="001F1C73">
                <w:rPr>
                  <w:rFonts w:ascii="Open Sans" w:hAnsi="Open Sans" w:cs="Open Sans"/>
                  <w:rPrChange w:id="11700" w:author="RoboGarden Team" w:date="2020-01-23T18:59:00Z">
                    <w:rPr/>
                  </w:rPrChange>
                </w:rPr>
                <w:t>important</w:t>
              </w:r>
            </w:ins>
            <w:ins w:id="11701" w:author="RoboGarden Team" w:date="2020-01-23T18:57:00Z">
              <w:r w:rsidRPr="001F1C73">
                <w:rPr>
                  <w:rFonts w:ascii="Open Sans" w:hAnsi="Open Sans" w:cs="Open Sans"/>
                  <w:rPrChange w:id="11702" w:author="RoboGarden Team" w:date="2020-01-23T18:59:00Z">
                    <w:rPr/>
                  </w:rPrChange>
                </w:rPr>
                <w:t xml:space="preserve"> </w:t>
              </w:r>
            </w:ins>
            <w:ins w:id="11703" w:author="RoboGarden Team" w:date="2020-01-23T18:58:00Z">
              <w:r w:rsidR="001F1C73" w:rsidRPr="001F1C73">
                <w:rPr>
                  <w:rFonts w:ascii="Open Sans" w:hAnsi="Open Sans" w:cs="Open Sans"/>
                  <w:rPrChange w:id="11704" w:author="RoboGarden Team" w:date="2020-01-23T18:59:00Z">
                    <w:rPr/>
                  </w:rPrChange>
                </w:rPr>
                <w:t xml:space="preserve">for Exploratory data analysis. </w:t>
              </w:r>
            </w:ins>
          </w:p>
          <w:p w14:paraId="59D95EA1" w14:textId="03102101" w:rsidR="001F1C73" w:rsidRPr="001F1C73" w:rsidRDefault="001F1C73">
            <w:pPr>
              <w:rPr>
                <w:ins w:id="11705" w:author="RoboGarden Team" w:date="2020-01-23T18:59:00Z"/>
                <w:rFonts w:ascii="Open Sans" w:hAnsi="Open Sans" w:cs="Open Sans"/>
                <w:rPrChange w:id="11706" w:author="RoboGarden Team" w:date="2020-01-23T18:59:00Z">
                  <w:rPr>
                    <w:ins w:id="11707" w:author="RoboGarden Team" w:date="2020-01-23T18:59:00Z"/>
                  </w:rPr>
                </w:rPrChange>
              </w:rPr>
              <w:pPrChange w:id="11708" w:author="Fatemeh Yazdanbakhsh Poodeh" w:date="2020-01-23T18:59:00Z">
                <w:pPr>
                  <w:spacing w:before="120" w:after="120"/>
                  <w:outlineLvl w:val="2"/>
                </w:pPr>
              </w:pPrChange>
            </w:pPr>
            <w:ins w:id="11709" w:author="RoboGarden Team" w:date="2020-01-23T18:59:00Z">
              <w:r w:rsidRPr="001F1C73">
                <w:rPr>
                  <w:rFonts w:ascii="Open Sans" w:hAnsi="Open Sans" w:cs="Open Sans"/>
                  <w:rPrChange w:id="11710" w:author="RoboGarden Team" w:date="2020-01-23T18:59:00Z">
                    <w:rPr/>
                  </w:rPrChange>
                </w:rPr>
                <w:t xml:space="preserve">In this section, you will be introduced to three of the most important visualizations: </w:t>
              </w:r>
            </w:ins>
          </w:p>
          <w:p w14:paraId="1CCEE707" w14:textId="711A89E4" w:rsidR="001F1C73" w:rsidRPr="00EA108C" w:rsidRDefault="001F1C73">
            <w:pPr>
              <w:pStyle w:val="ListParagraph"/>
              <w:numPr>
                <w:ilvl w:val="0"/>
                <w:numId w:val="136"/>
              </w:numPr>
              <w:rPr>
                <w:ins w:id="11711" w:author="RoboGarden Team" w:date="2020-01-23T18:59:00Z"/>
                <w:rFonts w:ascii="Open Sans" w:hAnsi="Open Sans" w:cs="Open Sans"/>
                <w:rPrChange w:id="11712" w:author="Chantelle Dubois Nishiyama" w:date="2020-02-19T23:01:00Z">
                  <w:rPr>
                    <w:ins w:id="11713" w:author="RoboGarden Team" w:date="2020-01-23T18:59:00Z"/>
                  </w:rPr>
                </w:rPrChange>
              </w:rPr>
              <w:pPrChange w:id="11714" w:author="Chantelle Dubois Nishiyama" w:date="2020-02-19T23:01:00Z">
                <w:pPr>
                  <w:spacing w:before="120" w:after="120"/>
                  <w:outlineLvl w:val="2"/>
                </w:pPr>
              </w:pPrChange>
            </w:pPr>
            <w:ins w:id="11715" w:author="RoboGarden Team" w:date="2020-01-23T18:59:00Z">
              <w:r w:rsidRPr="00EA108C">
                <w:rPr>
                  <w:rFonts w:ascii="Open Sans" w:hAnsi="Open Sans" w:cs="Open Sans"/>
                  <w:rPrChange w:id="11716" w:author="Chantelle Dubois Nishiyama" w:date="2020-02-19T23:01:00Z">
                    <w:rPr/>
                  </w:rPrChange>
                </w:rPr>
                <w:t>Boxplots</w:t>
              </w:r>
            </w:ins>
          </w:p>
          <w:p w14:paraId="1CAC787A" w14:textId="77777777" w:rsidR="001F1C73" w:rsidRPr="00EA108C" w:rsidRDefault="001F1C73">
            <w:pPr>
              <w:pStyle w:val="ListParagraph"/>
              <w:numPr>
                <w:ilvl w:val="0"/>
                <w:numId w:val="136"/>
              </w:numPr>
              <w:rPr>
                <w:ins w:id="11717" w:author="RoboGarden Team" w:date="2020-01-23T18:59:00Z"/>
                <w:rFonts w:ascii="Open Sans" w:hAnsi="Open Sans" w:cs="Open Sans"/>
                <w:rPrChange w:id="11718" w:author="Chantelle Dubois Nishiyama" w:date="2020-02-19T23:01:00Z">
                  <w:rPr>
                    <w:ins w:id="11719" w:author="RoboGarden Team" w:date="2020-01-23T18:59:00Z"/>
                  </w:rPr>
                </w:rPrChange>
              </w:rPr>
              <w:pPrChange w:id="11720" w:author="Chantelle Dubois Nishiyama" w:date="2020-02-19T23:01:00Z">
                <w:pPr>
                  <w:spacing w:before="120" w:after="120"/>
                  <w:outlineLvl w:val="2"/>
                </w:pPr>
              </w:pPrChange>
            </w:pPr>
            <w:ins w:id="11721" w:author="RoboGarden Team" w:date="2020-01-23T18:59:00Z">
              <w:r w:rsidRPr="00EA108C">
                <w:rPr>
                  <w:rFonts w:ascii="Open Sans" w:hAnsi="Open Sans" w:cs="Open Sans"/>
                  <w:rPrChange w:id="11722" w:author="Chantelle Dubois Nishiyama" w:date="2020-02-19T23:01:00Z">
                    <w:rPr/>
                  </w:rPrChange>
                </w:rPr>
                <w:t xml:space="preserve">Violin plots </w:t>
              </w:r>
            </w:ins>
          </w:p>
          <w:p w14:paraId="73179815" w14:textId="40BC07D0" w:rsidR="001F1C73" w:rsidRPr="00EA108C" w:rsidRDefault="001F1C73">
            <w:pPr>
              <w:pStyle w:val="ListParagraph"/>
              <w:numPr>
                <w:ilvl w:val="0"/>
                <w:numId w:val="136"/>
              </w:numPr>
              <w:rPr>
                <w:rFonts w:ascii="Open Sans" w:hAnsi="Open Sans" w:cs="Open Sans"/>
                <w:rPrChange w:id="11723" w:author="Chantelle Dubois Nishiyama" w:date="2020-02-19T23:01:00Z">
                  <w:rPr/>
                </w:rPrChange>
              </w:rPr>
              <w:pPrChange w:id="11724" w:author="Chantelle Dubois Nishiyama" w:date="2020-02-19T23:01:00Z">
                <w:pPr>
                  <w:spacing w:before="120" w:after="120"/>
                  <w:outlineLvl w:val="2"/>
                </w:pPr>
              </w:pPrChange>
            </w:pPr>
            <w:ins w:id="11725" w:author="RoboGarden Team" w:date="2020-01-23T19:01:00Z">
              <w:r w:rsidRPr="00EA108C">
                <w:rPr>
                  <w:rFonts w:ascii="Open Sans" w:hAnsi="Open Sans" w:cs="Open Sans"/>
                  <w:rPrChange w:id="11726" w:author="Chantelle Dubois Nishiyama" w:date="2020-02-19T23:01:00Z">
                    <w:rPr/>
                  </w:rPrChange>
                </w:rPr>
                <w:t>Heat maps</w:t>
              </w:r>
            </w:ins>
          </w:p>
          <w:p w14:paraId="00A20942" w14:textId="1D80DDC9" w:rsidR="00374341" w:rsidRDefault="00374341" w:rsidP="00374341">
            <w:pPr>
              <w:spacing w:before="120" w:after="120"/>
              <w:rPr>
                <w:ins w:id="11727" w:author="RoboGarden Team" w:date="2020-01-23T19:00:00Z"/>
                <w:rFonts w:ascii="Open Sans" w:eastAsia="Open Sans" w:hAnsi="Open Sans" w:cs="Times New Roman"/>
                <w:color w:val="404040"/>
              </w:rPr>
            </w:pPr>
            <w:r w:rsidRPr="00374341">
              <w:rPr>
                <w:rFonts w:ascii="Open Sans" w:eastAsia="Open Sans" w:hAnsi="Open Sans" w:cs="Times New Roman"/>
                <w:color w:val="404040"/>
              </w:rPr>
              <w:t>Now you</w:t>
            </w:r>
            <w:del w:id="11728" w:author="RoboGarden Team" w:date="2020-01-23T19:00:00Z">
              <w:r w:rsidRPr="00374341" w:rsidDel="001F1C73">
                <w:rPr>
                  <w:rFonts w:ascii="Open Sans" w:eastAsia="Open Sans" w:hAnsi="Open Sans" w:cs="Times New Roman"/>
                  <w:color w:val="404040"/>
                </w:rPr>
                <w:delText>’ll</w:delText>
              </w:r>
            </w:del>
            <w:ins w:id="11729" w:author="RoboGarden Team" w:date="2020-01-23T19:00:00Z">
              <w:r w:rsidR="001F1C73">
                <w:rPr>
                  <w:rFonts w:ascii="Open Sans" w:eastAsia="Open Sans" w:hAnsi="Open Sans" w:cs="Times New Roman"/>
                  <w:color w:val="404040"/>
                </w:rPr>
                <w:t xml:space="preserve"> will</w:t>
              </w:r>
            </w:ins>
            <w:r w:rsidRPr="00374341">
              <w:rPr>
                <w:rFonts w:ascii="Open Sans" w:eastAsia="Open Sans" w:hAnsi="Open Sans" w:cs="Times New Roman"/>
                <w:color w:val="404040"/>
              </w:rPr>
              <w:t xml:space="preserve"> l</w:t>
            </w:r>
            <w:commentRangeStart w:id="11730"/>
            <w:commentRangeStart w:id="11731"/>
            <w:r w:rsidRPr="00374341">
              <w:rPr>
                <w:rFonts w:ascii="Open Sans" w:eastAsia="Open Sans" w:hAnsi="Open Sans" w:cs="Times New Roman"/>
                <w:color w:val="404040"/>
              </w:rPr>
              <w:t xml:space="preserve">earn about some of the most important visualizations in the field </w:t>
            </w:r>
            <w:commentRangeEnd w:id="11730"/>
            <w:r>
              <w:rPr>
                <w:rStyle w:val="CommentReference"/>
              </w:rPr>
              <w:commentReference w:id="11730"/>
            </w:r>
            <w:commentRangeEnd w:id="11731"/>
            <w:r w:rsidR="001F1C73">
              <w:rPr>
                <w:rStyle w:val="CommentReference"/>
                <w:color w:val="404040"/>
              </w:rPr>
              <w:commentReference w:id="11731"/>
            </w:r>
            <w:r w:rsidRPr="00374341">
              <w:rPr>
                <w:rFonts w:ascii="Open Sans" w:eastAsia="Open Sans" w:hAnsi="Open Sans" w:cs="Times New Roman"/>
                <w:color w:val="404040"/>
              </w:rPr>
              <w:t xml:space="preserve">of EDA. </w:t>
            </w:r>
          </w:p>
          <w:p w14:paraId="24118B0C" w14:textId="73C936C4" w:rsidR="001F1C73" w:rsidRPr="00374341" w:rsidRDefault="001F1C73" w:rsidP="00374341">
            <w:pPr>
              <w:spacing w:before="120" w:after="120"/>
              <w:rPr>
                <w:rFonts w:ascii="Open Sans" w:eastAsia="Open Sans" w:hAnsi="Open Sans" w:cs="Times New Roman"/>
                <w:color w:val="404040"/>
              </w:rPr>
            </w:pPr>
            <w:ins w:id="11732" w:author="RoboGarden Team" w:date="2020-01-23T19:00:00Z">
              <w:r>
                <w:rPr>
                  <w:rFonts w:ascii="Open Sans" w:eastAsia="Open Sans" w:hAnsi="Open Sans" w:cs="Times New Roman"/>
                  <w:color w:val="404040"/>
                </w:rPr>
                <w:t xml:space="preserve">Click through the carousel to learn more about these visualizations. </w:t>
              </w:r>
            </w:ins>
          </w:p>
        </w:tc>
      </w:tr>
      <w:tr w:rsidR="00374341" w:rsidRPr="00374341" w14:paraId="7CDFD6E1" w14:textId="77777777" w:rsidTr="51235A2F">
        <w:trPr>
          <w:cantSplit/>
          <w:trHeight w:val="3789"/>
        </w:trPr>
        <w:tc>
          <w:tcPr>
            <w:tcW w:w="270" w:type="dxa"/>
            <w:shd w:val="clear" w:color="auto" w:fill="FAFAFA"/>
            <w:tcPrChange w:id="11733" w:author="Alexis Handford" w:date="2020-01-22T08:14:00Z">
              <w:tcPr>
                <w:tcW w:w="0" w:type="auto"/>
              </w:tcPr>
            </w:tcPrChange>
          </w:tcPr>
          <w:p w14:paraId="14CD7C03" w14:textId="77777777" w:rsidR="00374341" w:rsidRPr="00374341" w:rsidRDefault="00374341" w:rsidP="00374341">
            <w:pPr>
              <w:spacing w:before="120" w:after="120"/>
              <w:outlineLvl w:val="2"/>
              <w:rPr>
                <w:rFonts w:ascii="Open Sans" w:eastAsia="Open Sans" w:hAnsi="Open Sans" w:cs="Times New Roman"/>
                <w:color w:val="404040"/>
              </w:rPr>
            </w:pPr>
          </w:p>
        </w:tc>
        <w:tc>
          <w:tcPr>
            <w:tcW w:w="540" w:type="dxa"/>
            <w:shd w:val="clear" w:color="auto" w:fill="FAFAFA"/>
            <w:vAlign w:val="center"/>
            <w:tcPrChange w:id="11734" w:author="Alexis Handford" w:date="2020-01-22T08:14:00Z">
              <w:tcPr>
                <w:tcW w:w="540" w:type="dxa"/>
                <w:shd w:val="clear" w:color="auto" w:fill="FAFAFA"/>
              </w:tcPr>
            </w:tcPrChange>
          </w:tcPr>
          <w:p w14:paraId="2A1B4945" w14:textId="77777777" w:rsidR="00374341" w:rsidRPr="00374341" w:rsidRDefault="00374341" w:rsidP="00374341">
            <w:pPr>
              <w:spacing w:before="120" w:after="120"/>
              <w:outlineLvl w:val="2"/>
              <w:rPr>
                <w:rFonts w:ascii="Open Sans" w:eastAsia="Open Sans" w:hAnsi="Open Sans" w:cs="Times New Roman"/>
                <w:color w:val="404040"/>
              </w:rPr>
            </w:pPr>
            <w:r w:rsidRPr="00374341">
              <w:rPr>
                <w:rFonts w:ascii="FontAwesome" w:eastAsia="Open Sans" w:hAnsi="FontAwesome" w:cs="Times New Roman"/>
                <w:color w:val="39407B"/>
                <w:sz w:val="32"/>
                <w:szCs w:val="32"/>
              </w:rPr>
              <w:t></w:t>
            </w:r>
          </w:p>
        </w:tc>
        <w:tc>
          <w:tcPr>
            <w:tcW w:w="8910" w:type="dxa"/>
            <w:shd w:val="clear" w:color="auto" w:fill="FAFAFA"/>
            <w:vAlign w:val="center"/>
            <w:tcPrChange w:id="11735" w:author="Alexis Handford" w:date="2020-01-22T08:14:00Z">
              <w:tcPr>
                <w:tcW w:w="8910" w:type="dxa"/>
                <w:shd w:val="clear" w:color="auto" w:fill="FAFAFA"/>
              </w:tcPr>
            </w:tcPrChange>
          </w:tcPr>
          <w:p w14:paraId="02E776F2" w14:textId="77777777" w:rsidR="00374341" w:rsidRDefault="00960D00" w:rsidP="00374341">
            <w:pPr>
              <w:spacing w:before="120" w:after="120"/>
              <w:jc w:val="center"/>
              <w:rPr>
                <w:ins w:id="11736" w:author="RoboGarden Team" w:date="2020-01-23T19:01:00Z"/>
                <w:rFonts w:ascii="Open Sans" w:eastAsia="Open Sans" w:hAnsi="Open Sans" w:cs="Times New Roman"/>
                <w:color w:val="404040"/>
              </w:rPr>
            </w:pPr>
            <w:commentRangeStart w:id="11737"/>
            <w:commentRangeStart w:id="11738"/>
            <w:r>
              <w:rPr>
                <w:noProof/>
              </w:rPr>
              <w:drawing>
                <wp:inline distT="0" distB="0" distL="0" distR="0" wp14:anchorId="0D8EDF09" wp14:editId="103CC776">
                  <wp:extent cx="5511800" cy="2820670"/>
                  <wp:effectExtent l="0" t="0" r="0" b="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511800" cy="2820670"/>
                          </a:xfrm>
                          <a:prstGeom prst="rect">
                            <a:avLst/>
                          </a:prstGeom>
                          <a:noFill/>
                          <a:ln>
                            <a:noFill/>
                          </a:ln>
                        </pic:spPr>
                      </pic:pic>
                    </a:graphicData>
                  </a:graphic>
                </wp:inline>
              </w:drawing>
            </w:r>
            <w:commentRangeEnd w:id="11737"/>
            <w:r>
              <w:rPr>
                <w:rStyle w:val="CommentReference"/>
              </w:rPr>
              <w:commentReference w:id="11737"/>
            </w:r>
            <w:commentRangeEnd w:id="11738"/>
            <w:r w:rsidR="001F1C73">
              <w:rPr>
                <w:rStyle w:val="CommentReference"/>
                <w:color w:val="404040"/>
              </w:rPr>
              <w:commentReference w:id="11738"/>
            </w:r>
          </w:p>
          <w:p w14:paraId="73D6AF29" w14:textId="3687C74B" w:rsidR="001F1C73" w:rsidRPr="00374341" w:rsidRDefault="001F1C73" w:rsidP="00374341">
            <w:pPr>
              <w:spacing w:before="120" w:after="120"/>
              <w:jc w:val="center"/>
              <w:rPr>
                <w:rFonts w:ascii="Open Sans" w:eastAsia="Open Sans" w:hAnsi="Open Sans" w:cs="Times New Roman"/>
                <w:color w:val="404040"/>
              </w:rPr>
            </w:pPr>
            <w:ins w:id="11739" w:author="RoboGarden Team" w:date="2020-01-23T19:01:00Z">
              <w:r>
                <w:rPr>
                  <w:rFonts w:ascii="Open Sans" w:eastAsia="Open Sans" w:hAnsi="Open Sans" w:cs="Times New Roman"/>
                  <w:color w:val="404040"/>
                </w:rPr>
                <w:t xml:space="preserve">Citation: Boxplots [Digital Image]. Retrieved from </w:t>
              </w:r>
              <w:r w:rsidRPr="001F1C73">
                <w:rPr>
                  <w:rFonts w:ascii="Open Sans" w:eastAsia="Open Sans" w:hAnsi="Open Sans" w:cs="Times New Roman"/>
                  <w:color w:val="404040"/>
                </w:rPr>
                <w:t>https://www.simplypsychology.org/boxplots.html</w:t>
              </w:r>
            </w:ins>
          </w:p>
        </w:tc>
        <w:tc>
          <w:tcPr>
            <w:tcW w:w="450" w:type="dxa"/>
            <w:shd w:val="clear" w:color="auto" w:fill="FAFAFA"/>
            <w:vAlign w:val="center"/>
            <w:tcPrChange w:id="11740" w:author="Alexis Handford" w:date="2020-01-22T08:14:00Z">
              <w:tcPr>
                <w:tcW w:w="450" w:type="dxa"/>
                <w:shd w:val="clear" w:color="auto" w:fill="FAFAFA"/>
              </w:tcPr>
            </w:tcPrChange>
          </w:tcPr>
          <w:p w14:paraId="0E0AA299" w14:textId="77777777" w:rsidR="00374341" w:rsidRPr="00374341" w:rsidRDefault="00374341" w:rsidP="00374341">
            <w:pPr>
              <w:spacing w:before="120" w:after="120"/>
              <w:jc w:val="right"/>
              <w:outlineLvl w:val="2"/>
              <w:rPr>
                <w:rFonts w:ascii="Open Sans" w:eastAsia="Open Sans" w:hAnsi="Open Sans" w:cs="Times New Roman"/>
                <w:color w:val="404040"/>
              </w:rPr>
            </w:pPr>
            <w:r w:rsidRPr="00374341">
              <w:rPr>
                <w:rFonts w:ascii="FontAwesome" w:eastAsia="Open Sans" w:hAnsi="FontAwesome" w:cs="Times New Roman"/>
                <w:color w:val="39407B"/>
                <w:sz w:val="32"/>
                <w:szCs w:val="32"/>
              </w:rPr>
              <w:t></w:t>
            </w:r>
          </w:p>
        </w:tc>
        <w:tc>
          <w:tcPr>
            <w:tcW w:w="270" w:type="dxa"/>
            <w:shd w:val="clear" w:color="auto" w:fill="FAFAFA"/>
            <w:tcPrChange w:id="11741" w:author="Alexis Handford" w:date="2020-01-22T08:14:00Z">
              <w:tcPr>
                <w:tcW w:w="0" w:type="auto"/>
              </w:tcPr>
            </w:tcPrChange>
          </w:tcPr>
          <w:p w14:paraId="490C6DDF" w14:textId="77777777" w:rsidR="00374341" w:rsidRPr="00374341" w:rsidRDefault="00374341" w:rsidP="00374341">
            <w:pPr>
              <w:spacing w:before="120" w:after="120"/>
              <w:jc w:val="center"/>
              <w:outlineLvl w:val="2"/>
              <w:rPr>
                <w:rFonts w:ascii="Open Sans" w:eastAsia="Open Sans" w:hAnsi="Open Sans" w:cs="Times New Roman"/>
                <w:color w:val="404040"/>
              </w:rPr>
            </w:pPr>
          </w:p>
        </w:tc>
      </w:tr>
      <w:tr w:rsidR="00374341" w:rsidRPr="00374341" w14:paraId="0878175A" w14:textId="77777777" w:rsidTr="51235A2F">
        <w:trPr>
          <w:cantSplit/>
          <w:trHeight w:val="74"/>
        </w:trPr>
        <w:tc>
          <w:tcPr>
            <w:tcW w:w="10440" w:type="dxa"/>
            <w:gridSpan w:val="5"/>
            <w:shd w:val="clear" w:color="auto" w:fill="FAFAFA"/>
            <w:tcPrChange w:id="11742" w:author="Alicia Romero Lopez" w:date="2020-01-31T09:48:00Z">
              <w:tcPr>
                <w:tcW w:w="10440" w:type="dxa"/>
                <w:gridSpan w:val="5"/>
                <w:shd w:val="clear" w:color="auto" w:fill="FAFAFA"/>
              </w:tcPr>
            </w:tcPrChange>
          </w:tcPr>
          <w:p w14:paraId="324371E5" w14:textId="74BB3B9A" w:rsidR="00374341" w:rsidRPr="00EA108C" w:rsidRDefault="00374341">
            <w:pPr>
              <w:pStyle w:val="ListParagraph"/>
              <w:numPr>
                <w:ilvl w:val="0"/>
                <w:numId w:val="137"/>
              </w:numPr>
              <w:spacing w:before="120" w:after="120"/>
              <w:outlineLvl w:val="2"/>
              <w:rPr>
                <w:rFonts w:ascii="Open Sans Semibold" w:eastAsia="Open Sans" w:hAnsi="Open Sans Semibold" w:cs="Open Sans Semibold"/>
                <w:color w:val="11143F"/>
                <w:rPrChange w:id="11743" w:author="Chantelle Dubois Nishiyama" w:date="2020-02-19T23:02:00Z">
                  <w:rPr/>
                </w:rPrChange>
              </w:rPr>
              <w:pPrChange w:id="11744" w:author="Chantelle Dubois Nishiyama" w:date="2020-02-19T23:02:00Z">
                <w:pPr>
                  <w:spacing w:before="120" w:after="120"/>
                  <w:outlineLvl w:val="2"/>
                </w:pPr>
              </w:pPrChange>
            </w:pPr>
            <w:commentRangeStart w:id="11745"/>
            <w:commentRangeStart w:id="11746"/>
            <w:r w:rsidRPr="00EA108C">
              <w:rPr>
                <w:rFonts w:ascii="Open Sans Semibold" w:eastAsia="Open Sans" w:hAnsi="Open Sans Semibold" w:cs="Open Sans Semibold"/>
                <w:color w:val="11143F"/>
                <w:rPrChange w:id="11747" w:author="Chantelle Dubois Nishiyama" w:date="2020-02-19T23:02:00Z">
                  <w:rPr/>
                </w:rPrChange>
              </w:rPr>
              <w:t xml:space="preserve">Box plots </w:t>
            </w:r>
            <w:commentRangeEnd w:id="11745"/>
            <w:r>
              <w:rPr>
                <w:rStyle w:val="CommentReference"/>
              </w:rPr>
              <w:commentReference w:id="11745"/>
            </w:r>
            <w:commentRangeEnd w:id="11746"/>
            <w:r w:rsidR="001F7225">
              <w:rPr>
                <w:rStyle w:val="CommentReference"/>
                <w:color w:val="404040"/>
              </w:rPr>
              <w:commentReference w:id="11746"/>
            </w:r>
          </w:p>
          <w:p w14:paraId="60753748" w14:textId="29603EF1" w:rsidR="00374341" w:rsidRPr="00374341" w:rsidRDefault="00374341" w:rsidP="00374341">
            <w:pPr>
              <w:spacing w:before="120" w:after="120"/>
              <w:rPr>
                <w:rFonts w:ascii="Open Sans" w:eastAsia="Open Sans" w:hAnsi="Open Sans" w:cs="Times New Roman"/>
                <w:color w:val="404040"/>
              </w:rPr>
            </w:pPr>
            <w:r w:rsidRPr="00374341">
              <w:rPr>
                <w:rFonts w:ascii="Open Sans" w:eastAsia="Open Sans" w:hAnsi="Open Sans" w:cs="Times New Roman"/>
                <w:color w:val="404040"/>
              </w:rPr>
              <w:t xml:space="preserve">Boxplots are visualizations that aim at displaying mainly the spread and the dispersion of the data in your dataset. It displays the distribution based on a </w:t>
            </w:r>
            <w:r w:rsidRPr="00374341">
              <w:rPr>
                <w:rFonts w:ascii="Open Sans" w:eastAsia="Open Sans" w:hAnsi="Open Sans" w:cs="Times New Roman"/>
                <w:b/>
                <w:color w:val="404040"/>
              </w:rPr>
              <w:t>five</w:t>
            </w:r>
            <w:ins w:id="11748" w:author="Chantelle Dubois Nishiyama" w:date="2020-02-19T23:02:00Z">
              <w:r w:rsidR="00EA108C">
                <w:rPr>
                  <w:rFonts w:ascii="Open Sans" w:eastAsia="Open Sans" w:hAnsi="Open Sans" w:cs="Times New Roman"/>
                  <w:b/>
                  <w:color w:val="404040"/>
                </w:rPr>
                <w:t>-</w:t>
              </w:r>
            </w:ins>
            <w:del w:id="11749" w:author="Chantelle Dubois Nishiyama" w:date="2020-02-19T23:02:00Z">
              <w:r w:rsidRPr="00374341" w:rsidDel="00EA108C">
                <w:rPr>
                  <w:rFonts w:ascii="Open Sans" w:eastAsia="Open Sans" w:hAnsi="Open Sans" w:cs="Times New Roman"/>
                  <w:b/>
                  <w:color w:val="404040"/>
                </w:rPr>
                <w:delText xml:space="preserve"> </w:delText>
              </w:r>
            </w:del>
            <w:r w:rsidRPr="00374341">
              <w:rPr>
                <w:rFonts w:ascii="Open Sans" w:eastAsia="Open Sans" w:hAnsi="Open Sans" w:cs="Times New Roman"/>
                <w:b/>
                <w:color w:val="404040"/>
              </w:rPr>
              <w:t xml:space="preserve">number summary </w:t>
            </w:r>
            <w:r w:rsidRPr="00374341">
              <w:rPr>
                <w:rFonts w:ascii="Open Sans" w:eastAsia="Open Sans" w:hAnsi="Open Sans" w:cs="Times New Roman"/>
                <w:color w:val="404040"/>
              </w:rPr>
              <w:t>including the maximum, the minimum, the absolute median</w:t>
            </w:r>
            <w:ins w:id="11750" w:author="Chantelle Dubois Nishiyama" w:date="2020-02-19T23:02:00Z">
              <w:r w:rsidR="00EA108C">
                <w:rPr>
                  <w:rFonts w:ascii="Open Sans" w:eastAsia="Open Sans" w:hAnsi="Open Sans" w:cs="Times New Roman"/>
                  <w:color w:val="404040"/>
                </w:rPr>
                <w:t xml:space="preserve"> (</w:t>
              </w:r>
            </w:ins>
            <w:del w:id="11751" w:author="Chantelle Dubois Nishiyama" w:date="2020-02-19T23:02:00Z">
              <w:r w:rsidRPr="00374341" w:rsidDel="00EA108C">
                <w:rPr>
                  <w:rFonts w:ascii="Open Sans" w:eastAsia="Open Sans" w:hAnsi="Open Sans" w:cs="Times New Roman"/>
                  <w:color w:val="404040"/>
                </w:rPr>
                <w:delText xml:space="preserve"> – </w:delText>
              </w:r>
            </w:del>
            <w:r w:rsidRPr="00374341">
              <w:rPr>
                <w:rFonts w:ascii="Open Sans" w:eastAsia="Open Sans" w:hAnsi="Open Sans" w:cs="Times New Roman"/>
                <w:color w:val="404040"/>
              </w:rPr>
              <w:t>the median of the whole dataset</w:t>
            </w:r>
            <w:ins w:id="11752" w:author="Chantelle Dubois Nishiyama" w:date="2020-02-19T23:02:00Z">
              <w:r w:rsidR="00EA108C">
                <w:rPr>
                  <w:rFonts w:ascii="Open Sans" w:eastAsia="Open Sans" w:hAnsi="Open Sans" w:cs="Times New Roman"/>
                  <w:color w:val="404040"/>
                </w:rPr>
                <w:t>)</w:t>
              </w:r>
            </w:ins>
            <w:del w:id="11753" w:author="Chantelle Dubois Nishiyama" w:date="2020-02-19T23:02:00Z">
              <w:r w:rsidRPr="00374341" w:rsidDel="00EA108C">
                <w:rPr>
                  <w:rFonts w:ascii="Open Sans" w:eastAsia="Open Sans" w:hAnsi="Open Sans" w:cs="Times New Roman"/>
                  <w:color w:val="404040"/>
                </w:rPr>
                <w:delText>-</w:delText>
              </w:r>
            </w:del>
            <w:r w:rsidRPr="00374341">
              <w:rPr>
                <w:rFonts w:ascii="Open Sans" w:eastAsia="Open Sans" w:hAnsi="Open Sans" w:cs="Times New Roman"/>
                <w:color w:val="404040"/>
              </w:rPr>
              <w:t>, the lower median</w:t>
            </w:r>
            <w:ins w:id="11754" w:author="Chantelle Dubois Nishiyama" w:date="2020-02-19T23:02:00Z">
              <w:r w:rsidR="00EA108C">
                <w:rPr>
                  <w:rFonts w:ascii="Open Sans" w:eastAsia="Open Sans" w:hAnsi="Open Sans" w:cs="Times New Roman"/>
                  <w:color w:val="404040"/>
                </w:rPr>
                <w:t xml:space="preserve"> (</w:t>
              </w:r>
            </w:ins>
            <w:del w:id="11755" w:author="Chantelle Dubois Nishiyama" w:date="2020-02-19T23:02:00Z">
              <w:r w:rsidRPr="00374341" w:rsidDel="00EA108C">
                <w:rPr>
                  <w:rFonts w:ascii="Open Sans" w:eastAsia="Open Sans" w:hAnsi="Open Sans" w:cs="Times New Roman"/>
                  <w:color w:val="404040"/>
                </w:rPr>
                <w:delText xml:space="preserve"> -</w:delText>
              </w:r>
            </w:del>
            <w:r w:rsidRPr="00374341">
              <w:rPr>
                <w:rFonts w:ascii="Open Sans" w:eastAsia="Open Sans" w:hAnsi="Open Sans" w:cs="Times New Roman"/>
                <w:color w:val="404040"/>
              </w:rPr>
              <w:t>the median of the elements whose values are less than the absolute median</w:t>
            </w:r>
            <w:ins w:id="11756" w:author="Chantelle Dubois Nishiyama" w:date="2020-02-19T23:03:00Z">
              <w:r w:rsidR="00EA108C">
                <w:rPr>
                  <w:rFonts w:ascii="Open Sans" w:eastAsia="Open Sans" w:hAnsi="Open Sans" w:cs="Times New Roman"/>
                  <w:color w:val="404040"/>
                </w:rPr>
                <w:t>)</w:t>
              </w:r>
            </w:ins>
            <w:del w:id="11757" w:author="Chantelle Dubois Nishiyama" w:date="2020-02-19T23:03:00Z">
              <w:r w:rsidRPr="00374341" w:rsidDel="00EA108C">
                <w:rPr>
                  <w:rFonts w:ascii="Open Sans" w:eastAsia="Open Sans" w:hAnsi="Open Sans" w:cs="Times New Roman"/>
                  <w:color w:val="404040"/>
                </w:rPr>
                <w:delText>-</w:delText>
              </w:r>
            </w:del>
            <w:r w:rsidRPr="00374341">
              <w:rPr>
                <w:rFonts w:ascii="Open Sans" w:eastAsia="Open Sans" w:hAnsi="Open Sans" w:cs="Times New Roman"/>
                <w:color w:val="404040"/>
              </w:rPr>
              <w:t xml:space="preserve"> and the upper median</w:t>
            </w:r>
            <w:ins w:id="11758" w:author="Chantelle Dubois Nishiyama" w:date="2020-02-19T23:03:00Z">
              <w:r w:rsidR="00EA108C">
                <w:rPr>
                  <w:rFonts w:ascii="Open Sans" w:eastAsia="Open Sans" w:hAnsi="Open Sans" w:cs="Times New Roman"/>
                  <w:color w:val="404040"/>
                </w:rPr>
                <w:t xml:space="preserve"> (</w:t>
              </w:r>
            </w:ins>
            <w:del w:id="11759" w:author="Chantelle Dubois Nishiyama" w:date="2020-02-19T23:03:00Z">
              <w:r w:rsidRPr="00374341" w:rsidDel="00EA108C">
                <w:rPr>
                  <w:rFonts w:ascii="Open Sans" w:eastAsia="Open Sans" w:hAnsi="Open Sans" w:cs="Times New Roman"/>
                  <w:color w:val="404040"/>
                </w:rPr>
                <w:delText xml:space="preserve"> –</w:delText>
              </w:r>
            </w:del>
            <w:r w:rsidRPr="00374341">
              <w:rPr>
                <w:rFonts w:ascii="Open Sans" w:eastAsia="Open Sans" w:hAnsi="Open Sans" w:cs="Times New Roman"/>
                <w:color w:val="404040"/>
              </w:rPr>
              <w:t>the median of the elements whose values are more than the absolute median</w:t>
            </w:r>
            <w:ins w:id="11760" w:author="Chantelle Dubois Nishiyama" w:date="2020-02-19T23:03:00Z">
              <w:r w:rsidR="00EA108C">
                <w:rPr>
                  <w:rFonts w:ascii="Open Sans" w:eastAsia="Open Sans" w:hAnsi="Open Sans" w:cs="Times New Roman"/>
                  <w:color w:val="404040"/>
                </w:rPr>
                <w:t>)</w:t>
              </w:r>
            </w:ins>
            <w:r w:rsidRPr="00374341">
              <w:rPr>
                <w:rFonts w:ascii="Open Sans" w:eastAsia="Open Sans" w:hAnsi="Open Sans" w:cs="Times New Roman"/>
                <w:color w:val="404040"/>
              </w:rPr>
              <w:t xml:space="preserve">. </w:t>
            </w:r>
          </w:p>
          <w:p w14:paraId="0BD69DE0" w14:textId="77777777" w:rsidR="00374341" w:rsidRPr="00374341" w:rsidRDefault="00374341" w:rsidP="00374341">
            <w:pPr>
              <w:spacing w:before="120" w:after="120"/>
              <w:rPr>
                <w:rFonts w:ascii="Open Sans" w:eastAsia="Open Sans" w:hAnsi="Open Sans" w:cs="Times New Roman"/>
                <w:color w:val="404040"/>
              </w:rPr>
            </w:pPr>
            <w:r w:rsidRPr="00374341">
              <w:rPr>
                <w:rFonts w:ascii="Open Sans" w:eastAsia="Open Sans" w:hAnsi="Open Sans" w:cs="Times New Roman"/>
                <w:color w:val="404040"/>
              </w:rPr>
              <w:t xml:space="preserve">Boxplots can tell you exactly if your dataset is symmetrical or skewed and how skewed is it. </w:t>
            </w:r>
          </w:p>
          <w:p w14:paraId="43735040" w14:textId="33D29E7C" w:rsidR="00374341" w:rsidRPr="00374341" w:rsidRDefault="00374341" w:rsidP="00374341">
            <w:pPr>
              <w:spacing w:before="120" w:after="120"/>
              <w:rPr>
                <w:rFonts w:ascii="Open Sans" w:eastAsia="Open Sans" w:hAnsi="Open Sans" w:cs="Times New Roman"/>
                <w:color w:val="404040"/>
              </w:rPr>
            </w:pPr>
            <w:r w:rsidRPr="00374341">
              <w:rPr>
                <w:rFonts w:ascii="Open Sans" w:eastAsia="Open Sans" w:hAnsi="Open Sans" w:cs="Times New Roman"/>
                <w:color w:val="404040"/>
              </w:rPr>
              <w:t>Boxplots</w:t>
            </w:r>
            <w:ins w:id="11761" w:author="Chantelle Dubois Nishiyama" w:date="2020-02-19T23:03:00Z">
              <w:r w:rsidR="00EA108C">
                <w:rPr>
                  <w:rFonts w:ascii="Open Sans" w:eastAsia="Open Sans" w:hAnsi="Open Sans" w:cs="Times New Roman"/>
                  <w:color w:val="404040"/>
                </w:rPr>
                <w:t xml:space="preserve"> (</w:t>
              </w:r>
            </w:ins>
            <w:del w:id="11762" w:author="Chantelle Dubois Nishiyama" w:date="2020-02-19T23:03:00Z">
              <w:r w:rsidRPr="00374341" w:rsidDel="00EA108C">
                <w:rPr>
                  <w:rFonts w:ascii="Open Sans" w:eastAsia="Open Sans" w:hAnsi="Open Sans" w:cs="Times New Roman"/>
                  <w:color w:val="404040"/>
                </w:rPr>
                <w:delText xml:space="preserve"> – </w:delText>
              </w:r>
            </w:del>
            <w:r w:rsidRPr="00374341">
              <w:rPr>
                <w:rFonts w:ascii="Open Sans" w:eastAsia="Open Sans" w:hAnsi="Open Sans" w:cs="Times New Roman"/>
                <w:color w:val="404040"/>
              </w:rPr>
              <w:t>as shown in the figure</w:t>
            </w:r>
            <w:ins w:id="11763" w:author="Chantelle Dubois Nishiyama" w:date="2020-02-19T23:03:00Z">
              <w:r w:rsidR="00EA108C">
                <w:rPr>
                  <w:rFonts w:ascii="Open Sans" w:eastAsia="Open Sans" w:hAnsi="Open Sans" w:cs="Times New Roman"/>
                  <w:color w:val="404040"/>
                </w:rPr>
                <w:t xml:space="preserve">) </w:t>
              </w:r>
            </w:ins>
            <w:del w:id="11764" w:author="Chantelle Dubois Nishiyama" w:date="2020-02-19T23:03:00Z">
              <w:r w:rsidRPr="00374341" w:rsidDel="00EA108C">
                <w:rPr>
                  <w:rFonts w:ascii="Open Sans" w:eastAsia="Open Sans" w:hAnsi="Open Sans" w:cs="Times New Roman"/>
                  <w:color w:val="404040"/>
                </w:rPr>
                <w:delText xml:space="preserve"> – </w:delText>
              </w:r>
            </w:del>
            <w:r w:rsidRPr="00374341">
              <w:rPr>
                <w:rFonts w:ascii="Open Sans" w:eastAsia="Open Sans" w:hAnsi="Open Sans" w:cs="Times New Roman"/>
                <w:color w:val="404040"/>
              </w:rPr>
              <w:t xml:space="preserve">consist of: </w:t>
            </w:r>
          </w:p>
          <w:p w14:paraId="39DA71BB" w14:textId="77777777" w:rsidR="00374341" w:rsidRPr="00374341" w:rsidRDefault="00374341" w:rsidP="00374341">
            <w:pPr>
              <w:numPr>
                <w:ilvl w:val="0"/>
                <w:numId w:val="58"/>
              </w:numPr>
              <w:spacing w:before="120" w:after="120"/>
              <w:rPr>
                <w:rFonts w:ascii="Open Sans" w:eastAsia="Open Sans" w:hAnsi="Open Sans" w:cs="Times New Roman"/>
                <w:color w:val="404040"/>
              </w:rPr>
            </w:pPr>
            <w:r w:rsidRPr="00374341">
              <w:rPr>
                <w:rFonts w:ascii="Open Sans" w:eastAsia="Open Sans" w:hAnsi="Open Sans" w:cs="Times New Roman"/>
                <w:color w:val="404040"/>
              </w:rPr>
              <w:t xml:space="preserve">The box: it represents the data between the lower median and the upper median. The line in the middle of the box represents the absolute median. The location of the median with respect to your data can show if the data is skewed and how skewed the data is. </w:t>
            </w:r>
          </w:p>
          <w:p w14:paraId="0C49DB8B" w14:textId="77777777" w:rsidR="00374341" w:rsidRPr="00374341" w:rsidRDefault="00374341" w:rsidP="00374341">
            <w:pPr>
              <w:numPr>
                <w:ilvl w:val="0"/>
                <w:numId w:val="58"/>
              </w:numPr>
              <w:spacing w:before="120" w:after="120"/>
              <w:rPr>
                <w:rFonts w:ascii="Open Sans" w:eastAsia="Open Sans" w:hAnsi="Open Sans" w:cs="Times New Roman"/>
                <w:color w:val="404040"/>
              </w:rPr>
            </w:pPr>
            <w:r w:rsidRPr="00374341">
              <w:rPr>
                <w:rFonts w:ascii="Open Sans" w:eastAsia="Open Sans" w:hAnsi="Open Sans" w:cs="Times New Roman"/>
                <w:color w:val="404040"/>
              </w:rPr>
              <w:t xml:space="preserve">The whiskers: They represent the regions between the minimum and maximum with both the lower and the upper medians respectively. </w:t>
            </w:r>
          </w:p>
        </w:tc>
      </w:tr>
      <w:tr w:rsidR="00374341" w:rsidRPr="00374341" w14:paraId="137033A4" w14:textId="77777777" w:rsidTr="51235A2F">
        <w:trPr>
          <w:cantSplit/>
          <w:trHeight w:val="792"/>
        </w:trPr>
        <w:tc>
          <w:tcPr>
            <w:tcW w:w="270" w:type="dxa"/>
            <w:shd w:val="clear" w:color="auto" w:fill="FAFAFA"/>
            <w:tcPrChange w:id="11765" w:author="Alexis Handford" w:date="2020-01-22T08:14:00Z">
              <w:tcPr>
                <w:tcW w:w="0" w:type="auto"/>
              </w:tcPr>
            </w:tcPrChange>
          </w:tcPr>
          <w:p w14:paraId="02247F7D" w14:textId="77777777" w:rsidR="00374341" w:rsidRPr="00374341" w:rsidRDefault="00374341" w:rsidP="00374341">
            <w:pPr>
              <w:spacing w:before="120" w:after="120"/>
              <w:jc w:val="center"/>
              <w:outlineLvl w:val="2"/>
              <w:rPr>
                <w:rFonts w:ascii="Open Sans" w:eastAsia="Open Sans" w:hAnsi="Open Sans" w:cs="Times New Roman"/>
                <w:color w:val="404040"/>
              </w:rPr>
            </w:pPr>
          </w:p>
        </w:tc>
        <w:tc>
          <w:tcPr>
            <w:tcW w:w="540" w:type="dxa"/>
            <w:shd w:val="clear" w:color="auto" w:fill="FAFAFA"/>
            <w:tcPrChange w:id="11766" w:author="Alexis Handford" w:date="2020-01-22T08:14:00Z">
              <w:tcPr>
                <w:tcW w:w="0" w:type="auto"/>
              </w:tcPr>
            </w:tcPrChange>
          </w:tcPr>
          <w:p w14:paraId="4D3B7CD5" w14:textId="77777777" w:rsidR="00374341" w:rsidRPr="00374341" w:rsidRDefault="00374341" w:rsidP="00374341">
            <w:pPr>
              <w:spacing w:before="120" w:after="120"/>
              <w:jc w:val="center"/>
              <w:outlineLvl w:val="2"/>
              <w:rPr>
                <w:rFonts w:ascii="Open Sans" w:eastAsia="Open Sans" w:hAnsi="Open Sans" w:cs="Times New Roman"/>
                <w:color w:val="404040"/>
              </w:rPr>
            </w:pPr>
          </w:p>
        </w:tc>
        <w:tc>
          <w:tcPr>
            <w:tcW w:w="8910" w:type="dxa"/>
            <w:shd w:val="clear" w:color="auto" w:fill="FAFAFA"/>
            <w:vAlign w:val="center"/>
            <w:tcPrChange w:id="11767" w:author="Alexis Handford" w:date="2020-01-22T08:14:00Z">
              <w:tcPr>
                <w:tcW w:w="8910" w:type="dxa"/>
                <w:shd w:val="clear" w:color="auto" w:fill="FAFAFA"/>
              </w:tcPr>
            </w:tcPrChange>
          </w:tcPr>
          <w:p w14:paraId="7E30C77A" w14:textId="77777777" w:rsidR="00374341" w:rsidRPr="00374341" w:rsidRDefault="00374341" w:rsidP="00374341">
            <w:pPr>
              <w:spacing w:before="120" w:after="120"/>
              <w:jc w:val="center"/>
              <w:outlineLvl w:val="2"/>
              <w:rPr>
                <w:rFonts w:ascii="Open Sans" w:eastAsia="Open Sans" w:hAnsi="Open Sans" w:cs="Times New Roman"/>
                <w:color w:val="404040"/>
              </w:rPr>
            </w:pPr>
            <w:r w:rsidRPr="00374341">
              <w:rPr>
                <w:rFonts w:ascii="FontAwesome" w:eastAsia="Open Sans" w:hAnsi="FontAwesome" w:cs="Times New Roman"/>
                <w:color w:val="595959"/>
                <w:sz w:val="18"/>
                <w:szCs w:val="18"/>
              </w:rPr>
              <w:t></w:t>
            </w:r>
            <w:r w:rsidRPr="00374341">
              <w:rPr>
                <w:rFonts w:ascii="FontAwesome" w:eastAsia="Open Sans" w:hAnsi="FontAwesome" w:cs="Times New Roman"/>
                <w:color w:val="404040"/>
                <w:sz w:val="18"/>
                <w:szCs w:val="18"/>
              </w:rPr>
              <w:t xml:space="preserve">   </w:t>
            </w:r>
            <w:r w:rsidRPr="00374341">
              <w:rPr>
                <w:rFonts w:ascii="FontAwesome" w:eastAsia="Open Sans" w:hAnsi="FontAwesome" w:cs="Times New Roman"/>
                <w:color w:val="BBBBBB"/>
                <w:sz w:val="18"/>
                <w:szCs w:val="18"/>
              </w:rPr>
              <w:t>   </w:t>
            </w:r>
          </w:p>
        </w:tc>
        <w:tc>
          <w:tcPr>
            <w:tcW w:w="450" w:type="dxa"/>
            <w:shd w:val="clear" w:color="auto" w:fill="FAFAFA"/>
            <w:tcPrChange w:id="11768" w:author="Alexis Handford" w:date="2020-01-22T08:14:00Z">
              <w:tcPr>
                <w:tcW w:w="0" w:type="auto"/>
              </w:tcPr>
            </w:tcPrChange>
          </w:tcPr>
          <w:p w14:paraId="30618AD5" w14:textId="77777777" w:rsidR="00374341" w:rsidRPr="00374341" w:rsidRDefault="00374341" w:rsidP="00374341">
            <w:pPr>
              <w:spacing w:before="120" w:after="120"/>
              <w:jc w:val="center"/>
              <w:outlineLvl w:val="2"/>
              <w:rPr>
                <w:rFonts w:ascii="Open Sans" w:eastAsia="Open Sans" w:hAnsi="Open Sans" w:cs="Times New Roman"/>
                <w:color w:val="404040"/>
              </w:rPr>
            </w:pPr>
          </w:p>
        </w:tc>
        <w:tc>
          <w:tcPr>
            <w:tcW w:w="270" w:type="dxa"/>
            <w:shd w:val="clear" w:color="auto" w:fill="FAFAFA"/>
            <w:tcPrChange w:id="11769" w:author="Alexis Handford" w:date="2020-01-22T08:14:00Z">
              <w:tcPr>
                <w:tcW w:w="0" w:type="auto"/>
              </w:tcPr>
            </w:tcPrChange>
          </w:tcPr>
          <w:p w14:paraId="2917DC6E" w14:textId="77777777" w:rsidR="00374341" w:rsidRPr="00374341" w:rsidRDefault="00374341" w:rsidP="00374341">
            <w:pPr>
              <w:spacing w:before="120" w:after="120"/>
              <w:jc w:val="center"/>
              <w:outlineLvl w:val="2"/>
              <w:rPr>
                <w:rFonts w:ascii="Open Sans" w:eastAsia="Open Sans" w:hAnsi="Open Sans" w:cs="Times New Roman"/>
                <w:color w:val="404040"/>
              </w:rPr>
            </w:pPr>
          </w:p>
        </w:tc>
      </w:tr>
    </w:tbl>
    <w:p w14:paraId="5279DF96" w14:textId="77777777" w:rsidR="00374341" w:rsidRPr="00374341" w:rsidRDefault="00374341" w:rsidP="00374341">
      <w:pPr>
        <w:spacing w:before="120" w:after="120"/>
        <w:rPr>
          <w:rFonts w:ascii="Open Sans" w:eastAsia="Open Sans" w:hAnsi="Open Sans" w:cs="Times New Roman"/>
          <w:color w:val="404040"/>
        </w:rPr>
      </w:pPr>
    </w:p>
    <w:p w14:paraId="2883627F" w14:textId="77777777" w:rsidR="00374341" w:rsidRPr="00374341" w:rsidRDefault="00374341" w:rsidP="00374341">
      <w:pPr>
        <w:spacing w:before="120" w:after="120"/>
        <w:rPr>
          <w:rFonts w:ascii="Open Sans" w:eastAsia="Open Sans" w:hAnsi="Open Sans" w:cs="Times New Roman"/>
          <w:color w:val="404040"/>
        </w:rPr>
      </w:pPr>
      <w:r w:rsidRPr="00374341">
        <w:rPr>
          <w:rFonts w:ascii="Open Sans" w:eastAsia="Open Sans" w:hAnsi="Open Sans" w:cs="Times New Roman"/>
          <w:color w:val="404040"/>
        </w:rPr>
        <w:t>Image Carousel Content Table</w:t>
      </w:r>
    </w:p>
    <w:tbl>
      <w:tblPr>
        <w:tblStyle w:val="TableGrid8"/>
        <w:tblW w:w="10435" w:type="dxa"/>
        <w:tblLayout w:type="fixed"/>
        <w:tblCellMar>
          <w:left w:w="115" w:type="dxa"/>
          <w:right w:w="115" w:type="dxa"/>
        </w:tblCellMar>
        <w:tblLook w:val="04A0" w:firstRow="1" w:lastRow="0" w:firstColumn="1" w:lastColumn="0" w:noHBand="0" w:noVBand="1"/>
      </w:tblPr>
      <w:tblGrid>
        <w:gridCol w:w="445"/>
        <w:gridCol w:w="4950"/>
        <w:gridCol w:w="5040"/>
        <w:tblGridChange w:id="11770">
          <w:tblGrid>
            <w:gridCol w:w="360"/>
            <w:gridCol w:w="85"/>
            <w:gridCol w:w="275"/>
            <w:gridCol w:w="360"/>
            <w:gridCol w:w="4315"/>
            <w:gridCol w:w="5040"/>
          </w:tblGrid>
        </w:tblGridChange>
      </w:tblGrid>
      <w:tr w:rsidR="00374341" w:rsidRPr="00374341" w14:paraId="746F2812" w14:textId="77777777" w:rsidTr="51235A2F">
        <w:trPr>
          <w:trHeight w:val="566"/>
        </w:trPr>
        <w:tc>
          <w:tcPr>
            <w:tcW w:w="445" w:type="dxa"/>
            <w:shd w:val="clear" w:color="auto" w:fill="39407B"/>
          </w:tcPr>
          <w:p w14:paraId="53667648" w14:textId="77777777" w:rsidR="00374341" w:rsidRPr="00374341" w:rsidRDefault="00374341" w:rsidP="00374341">
            <w:pPr>
              <w:spacing w:before="120" w:after="120"/>
              <w:jc w:val="center"/>
              <w:rPr>
                <w:rFonts w:ascii="Open Sans" w:eastAsia="Open Sans" w:hAnsi="Open Sans" w:cs="Times New Roman"/>
                <w:b/>
                <w:bCs/>
                <w:color w:val="FFFFFF"/>
              </w:rPr>
            </w:pPr>
            <w:r w:rsidRPr="00374341">
              <w:rPr>
                <w:rFonts w:ascii="Open Sans" w:eastAsia="Open Sans" w:hAnsi="Open Sans" w:cs="Times New Roman"/>
                <w:b/>
                <w:bCs/>
                <w:color w:val="FFFFFF"/>
              </w:rPr>
              <w:t>#</w:t>
            </w:r>
          </w:p>
        </w:tc>
        <w:tc>
          <w:tcPr>
            <w:tcW w:w="4950" w:type="dxa"/>
            <w:shd w:val="clear" w:color="auto" w:fill="39407B"/>
          </w:tcPr>
          <w:p w14:paraId="1CD48153" w14:textId="77777777" w:rsidR="00374341" w:rsidRPr="00374341" w:rsidRDefault="00374341" w:rsidP="00374341">
            <w:pPr>
              <w:spacing w:before="120" w:after="120"/>
              <w:rPr>
                <w:rFonts w:ascii="Open Sans" w:eastAsia="Open Sans" w:hAnsi="Open Sans" w:cs="Times New Roman"/>
                <w:b/>
                <w:bCs/>
                <w:color w:val="FFFFFF"/>
              </w:rPr>
            </w:pPr>
            <w:r w:rsidRPr="00374341">
              <w:rPr>
                <w:rFonts w:ascii="Open Sans" w:eastAsia="Open Sans" w:hAnsi="Open Sans" w:cs="Times New Roman"/>
                <w:b/>
                <w:bCs/>
                <w:color w:val="FFFFFF"/>
              </w:rPr>
              <w:t>Image Description</w:t>
            </w:r>
          </w:p>
        </w:tc>
        <w:tc>
          <w:tcPr>
            <w:tcW w:w="5040" w:type="dxa"/>
            <w:shd w:val="clear" w:color="auto" w:fill="39407B"/>
          </w:tcPr>
          <w:p w14:paraId="1F72067A" w14:textId="77777777" w:rsidR="00374341" w:rsidRPr="00374341" w:rsidRDefault="00374341" w:rsidP="00374341">
            <w:pPr>
              <w:spacing w:before="120" w:after="120"/>
              <w:rPr>
                <w:rFonts w:ascii="Open Sans" w:eastAsia="Open Sans" w:hAnsi="Open Sans" w:cs="Times New Roman"/>
                <w:b/>
                <w:bCs/>
                <w:color w:val="FFFFFF"/>
              </w:rPr>
            </w:pPr>
            <w:r w:rsidRPr="00374341">
              <w:rPr>
                <w:rFonts w:ascii="Open Sans" w:eastAsia="Open Sans" w:hAnsi="Open Sans" w:cs="Times New Roman"/>
                <w:b/>
                <w:bCs/>
                <w:color w:val="FFFFFF"/>
              </w:rPr>
              <w:t>Image</w:t>
            </w:r>
          </w:p>
        </w:tc>
      </w:tr>
      <w:tr w:rsidR="00374341" w:rsidRPr="00374341" w14:paraId="2FBDA392" w14:textId="77777777" w:rsidTr="51235A2F">
        <w:tblPrEx>
          <w:tblW w:w="10435" w:type="dxa"/>
          <w:tblLayout w:type="fixed"/>
          <w:tblCellMar>
            <w:left w:w="115" w:type="dxa"/>
            <w:right w:w="115" w:type="dxa"/>
          </w:tblCellMar>
          <w:tblPrExChange w:id="11771" w:author="Alicia Romero Lopez" w:date="2020-01-31T09:48:00Z">
            <w:tblPrEx>
              <w:tblW w:w="10435" w:type="dxa"/>
              <w:tblLayout w:type="fixed"/>
              <w:tblCellMar>
                <w:left w:w="115" w:type="dxa"/>
                <w:right w:w="115" w:type="dxa"/>
              </w:tblCellMar>
            </w:tblPrEx>
          </w:tblPrExChange>
        </w:tblPrEx>
        <w:trPr>
          <w:trPrChange w:id="11772" w:author="Alicia Romero Lopez" w:date="2020-01-31T09:48:00Z">
            <w:trPr>
              <w:gridAfter w:val="0"/>
            </w:trPr>
          </w:trPrChange>
        </w:trPr>
        <w:tc>
          <w:tcPr>
            <w:tcW w:w="445" w:type="dxa"/>
            <w:vAlign w:val="center"/>
            <w:tcPrChange w:id="11773" w:author="Alicia Romero Lopez" w:date="2020-01-31T09:48:00Z">
              <w:tcPr>
                <w:tcW w:w="445" w:type="dxa"/>
              </w:tcPr>
            </w:tcPrChange>
          </w:tcPr>
          <w:p w14:paraId="67612BC1" w14:textId="77777777" w:rsidR="00374341" w:rsidRPr="00374341" w:rsidRDefault="00374341" w:rsidP="00374341">
            <w:pPr>
              <w:numPr>
                <w:ilvl w:val="0"/>
                <w:numId w:val="55"/>
              </w:numPr>
              <w:spacing w:before="120" w:after="120"/>
              <w:contextualSpacing/>
              <w:rPr>
                <w:rFonts w:ascii="Open Sans" w:eastAsia="Open Sans" w:hAnsi="Open Sans" w:cs="Times New Roman"/>
                <w:color w:val="404040"/>
              </w:rPr>
            </w:pPr>
          </w:p>
        </w:tc>
        <w:tc>
          <w:tcPr>
            <w:tcW w:w="4950" w:type="dxa"/>
            <w:vAlign w:val="center"/>
            <w:tcPrChange w:id="11774" w:author="Alicia Romero Lopez" w:date="2020-01-31T09:48:00Z">
              <w:tcPr>
                <w:tcW w:w="4950" w:type="dxa"/>
                <w:gridSpan w:val="2"/>
              </w:tcPr>
            </w:tcPrChange>
          </w:tcPr>
          <w:p w14:paraId="15D876A3" w14:textId="5526B60F" w:rsidR="00374341" w:rsidRPr="00374341" w:rsidRDefault="00960D00" w:rsidP="00374341">
            <w:pPr>
              <w:spacing w:before="120" w:after="120"/>
              <w:outlineLvl w:val="2"/>
              <w:rPr>
                <w:rFonts w:ascii="Open Sans" w:eastAsia="Open Sans" w:hAnsi="Open Sans" w:cs="Times New Roman"/>
                <w:color w:val="404040"/>
              </w:rPr>
            </w:pPr>
            <w:r>
              <w:rPr>
                <w:noProof/>
              </w:rPr>
              <w:drawing>
                <wp:inline distT="0" distB="0" distL="0" distR="0" wp14:anchorId="0FE8698B" wp14:editId="75C9AE0A">
                  <wp:extent cx="2997200" cy="1534160"/>
                  <wp:effectExtent l="0" t="0" r="0" b="889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997200" cy="1534160"/>
                          </a:xfrm>
                          <a:prstGeom prst="rect">
                            <a:avLst/>
                          </a:prstGeom>
                          <a:noFill/>
                          <a:ln>
                            <a:noFill/>
                          </a:ln>
                        </pic:spPr>
                      </pic:pic>
                    </a:graphicData>
                  </a:graphic>
                </wp:inline>
              </w:drawing>
            </w:r>
          </w:p>
        </w:tc>
        <w:tc>
          <w:tcPr>
            <w:tcW w:w="5040" w:type="dxa"/>
            <w:vAlign w:val="center"/>
            <w:tcPrChange w:id="11775" w:author="Alicia Romero Lopez" w:date="2020-01-31T09:48:00Z">
              <w:tcPr>
                <w:tcW w:w="5040" w:type="dxa"/>
              </w:tcPr>
            </w:tcPrChange>
          </w:tcPr>
          <w:p w14:paraId="2C4C17CB" w14:textId="60CF51A4" w:rsidR="00374341" w:rsidRPr="001F1C73" w:rsidRDefault="00374341">
            <w:pPr>
              <w:pStyle w:val="ListParagraph"/>
              <w:numPr>
                <w:ilvl w:val="0"/>
                <w:numId w:val="103"/>
              </w:numPr>
              <w:spacing w:before="120" w:after="120"/>
              <w:outlineLvl w:val="2"/>
              <w:rPr>
                <w:rFonts w:ascii="Open Sans Semibold" w:eastAsia="Open Sans" w:hAnsi="Open Sans Semibold" w:cs="Open Sans Semibold"/>
                <w:color w:val="11143F"/>
                <w:rPrChange w:id="11776" w:author="RoboGarden Team" w:date="2020-01-23T19:02:00Z">
                  <w:rPr/>
                </w:rPrChange>
              </w:rPr>
              <w:pPrChange w:id="11777" w:author="Fatemeh Yazdanbakhsh Poodeh" w:date="2020-01-23T19:02:00Z">
                <w:pPr>
                  <w:spacing w:before="120" w:after="120"/>
                  <w:outlineLvl w:val="2"/>
                </w:pPr>
              </w:pPrChange>
            </w:pPr>
            <w:r w:rsidRPr="001F1C73">
              <w:rPr>
                <w:rFonts w:ascii="Open Sans Semibold" w:eastAsia="Open Sans" w:hAnsi="Open Sans Semibold" w:cs="Open Sans Semibold"/>
                <w:color w:val="11143F"/>
                <w:rPrChange w:id="11778" w:author="RoboGarden Team" w:date="2020-01-23T19:02:00Z">
                  <w:rPr/>
                </w:rPrChange>
              </w:rPr>
              <w:t xml:space="preserve">Box plots </w:t>
            </w:r>
          </w:p>
          <w:p w14:paraId="5A0118FD" w14:textId="77777777" w:rsidR="00EA108C" w:rsidRPr="00374341" w:rsidRDefault="00EA108C" w:rsidP="00EA108C">
            <w:pPr>
              <w:spacing w:before="120" w:after="120"/>
              <w:rPr>
                <w:ins w:id="11779" w:author="Chantelle Dubois Nishiyama" w:date="2020-02-19T23:04:00Z"/>
                <w:rFonts w:ascii="Open Sans" w:eastAsia="Open Sans" w:hAnsi="Open Sans" w:cs="Times New Roman"/>
                <w:color w:val="404040"/>
              </w:rPr>
            </w:pPr>
            <w:ins w:id="11780" w:author="Chantelle Dubois Nishiyama" w:date="2020-02-19T23:04:00Z">
              <w:r w:rsidRPr="00374341">
                <w:rPr>
                  <w:rFonts w:ascii="Open Sans" w:eastAsia="Open Sans" w:hAnsi="Open Sans" w:cs="Times New Roman"/>
                  <w:color w:val="404040"/>
                </w:rPr>
                <w:t xml:space="preserve">Boxplots are visualizations that aim at displaying mainly the spread and the dispersion of the data in your dataset. It displays the distribution based on a </w:t>
              </w:r>
              <w:r w:rsidRPr="00374341">
                <w:rPr>
                  <w:rFonts w:ascii="Open Sans" w:eastAsia="Open Sans" w:hAnsi="Open Sans" w:cs="Times New Roman"/>
                  <w:b/>
                  <w:color w:val="404040"/>
                </w:rPr>
                <w:t>five</w:t>
              </w:r>
              <w:r>
                <w:rPr>
                  <w:rFonts w:ascii="Open Sans" w:eastAsia="Open Sans" w:hAnsi="Open Sans" w:cs="Times New Roman"/>
                  <w:b/>
                  <w:color w:val="404040"/>
                </w:rPr>
                <w:t>-</w:t>
              </w:r>
              <w:r w:rsidRPr="00374341">
                <w:rPr>
                  <w:rFonts w:ascii="Open Sans" w:eastAsia="Open Sans" w:hAnsi="Open Sans" w:cs="Times New Roman"/>
                  <w:b/>
                  <w:color w:val="404040"/>
                </w:rPr>
                <w:t xml:space="preserve">number summary </w:t>
              </w:r>
              <w:r w:rsidRPr="00374341">
                <w:rPr>
                  <w:rFonts w:ascii="Open Sans" w:eastAsia="Open Sans" w:hAnsi="Open Sans" w:cs="Times New Roman"/>
                  <w:color w:val="404040"/>
                </w:rPr>
                <w:t>including the maximum, the minimum, the absolute median</w:t>
              </w:r>
              <w:r>
                <w:rPr>
                  <w:rFonts w:ascii="Open Sans" w:eastAsia="Open Sans" w:hAnsi="Open Sans" w:cs="Times New Roman"/>
                  <w:color w:val="404040"/>
                </w:rPr>
                <w:t xml:space="preserve"> (</w:t>
              </w:r>
              <w:r w:rsidRPr="00374341">
                <w:rPr>
                  <w:rFonts w:ascii="Open Sans" w:eastAsia="Open Sans" w:hAnsi="Open Sans" w:cs="Times New Roman"/>
                  <w:color w:val="404040"/>
                </w:rPr>
                <w:t>the median of the whole dataset</w:t>
              </w:r>
              <w:r>
                <w:rPr>
                  <w:rFonts w:ascii="Open Sans" w:eastAsia="Open Sans" w:hAnsi="Open Sans" w:cs="Times New Roman"/>
                  <w:color w:val="404040"/>
                </w:rPr>
                <w:t>)</w:t>
              </w:r>
              <w:r w:rsidRPr="00374341">
                <w:rPr>
                  <w:rFonts w:ascii="Open Sans" w:eastAsia="Open Sans" w:hAnsi="Open Sans" w:cs="Times New Roman"/>
                  <w:color w:val="404040"/>
                </w:rPr>
                <w:t>, the lower median</w:t>
              </w:r>
              <w:r>
                <w:rPr>
                  <w:rFonts w:ascii="Open Sans" w:eastAsia="Open Sans" w:hAnsi="Open Sans" w:cs="Times New Roman"/>
                  <w:color w:val="404040"/>
                </w:rPr>
                <w:t xml:space="preserve"> (</w:t>
              </w:r>
              <w:r w:rsidRPr="00374341">
                <w:rPr>
                  <w:rFonts w:ascii="Open Sans" w:eastAsia="Open Sans" w:hAnsi="Open Sans" w:cs="Times New Roman"/>
                  <w:color w:val="404040"/>
                </w:rPr>
                <w:t>the median of the elements whose values are less than the absolute median</w:t>
              </w:r>
              <w:r>
                <w:rPr>
                  <w:rFonts w:ascii="Open Sans" w:eastAsia="Open Sans" w:hAnsi="Open Sans" w:cs="Times New Roman"/>
                  <w:color w:val="404040"/>
                </w:rPr>
                <w:t>)</w:t>
              </w:r>
              <w:r w:rsidRPr="00374341">
                <w:rPr>
                  <w:rFonts w:ascii="Open Sans" w:eastAsia="Open Sans" w:hAnsi="Open Sans" w:cs="Times New Roman"/>
                  <w:color w:val="404040"/>
                </w:rPr>
                <w:t xml:space="preserve"> and the upper median</w:t>
              </w:r>
              <w:r>
                <w:rPr>
                  <w:rFonts w:ascii="Open Sans" w:eastAsia="Open Sans" w:hAnsi="Open Sans" w:cs="Times New Roman"/>
                  <w:color w:val="404040"/>
                </w:rPr>
                <w:t xml:space="preserve"> (</w:t>
              </w:r>
              <w:r w:rsidRPr="00374341">
                <w:rPr>
                  <w:rFonts w:ascii="Open Sans" w:eastAsia="Open Sans" w:hAnsi="Open Sans" w:cs="Times New Roman"/>
                  <w:color w:val="404040"/>
                </w:rPr>
                <w:t>the median of the elements whose values are more than the absolute median</w:t>
              </w:r>
              <w:r>
                <w:rPr>
                  <w:rFonts w:ascii="Open Sans" w:eastAsia="Open Sans" w:hAnsi="Open Sans" w:cs="Times New Roman"/>
                  <w:color w:val="404040"/>
                </w:rPr>
                <w:t>)</w:t>
              </w:r>
              <w:r w:rsidRPr="00374341">
                <w:rPr>
                  <w:rFonts w:ascii="Open Sans" w:eastAsia="Open Sans" w:hAnsi="Open Sans" w:cs="Times New Roman"/>
                  <w:color w:val="404040"/>
                </w:rPr>
                <w:t xml:space="preserve">. </w:t>
              </w:r>
            </w:ins>
          </w:p>
          <w:p w14:paraId="77288D0E" w14:textId="77777777" w:rsidR="00EA108C" w:rsidRPr="00374341" w:rsidRDefault="00EA108C" w:rsidP="00EA108C">
            <w:pPr>
              <w:spacing w:before="120" w:after="120"/>
              <w:rPr>
                <w:ins w:id="11781" w:author="Chantelle Dubois Nishiyama" w:date="2020-02-19T23:04:00Z"/>
                <w:rFonts w:ascii="Open Sans" w:eastAsia="Open Sans" w:hAnsi="Open Sans" w:cs="Times New Roman"/>
                <w:color w:val="404040"/>
              </w:rPr>
            </w:pPr>
            <w:ins w:id="11782" w:author="Chantelle Dubois Nishiyama" w:date="2020-02-19T23:04:00Z">
              <w:r w:rsidRPr="00374341">
                <w:rPr>
                  <w:rFonts w:ascii="Open Sans" w:eastAsia="Open Sans" w:hAnsi="Open Sans" w:cs="Times New Roman"/>
                  <w:color w:val="404040"/>
                </w:rPr>
                <w:t xml:space="preserve">Boxplots can tell you exactly if your dataset is symmetrical or skewed and how skewed is it. </w:t>
              </w:r>
            </w:ins>
          </w:p>
          <w:p w14:paraId="7E3992A5" w14:textId="69B8488C" w:rsidR="00374341" w:rsidRPr="00374341" w:rsidDel="00EA108C" w:rsidRDefault="00EA108C" w:rsidP="00EA108C">
            <w:pPr>
              <w:spacing w:before="120" w:after="120"/>
              <w:rPr>
                <w:del w:id="11783" w:author="Chantelle Dubois Nishiyama" w:date="2020-02-19T23:04:00Z"/>
                <w:rFonts w:ascii="Open Sans" w:eastAsia="Open Sans" w:hAnsi="Open Sans" w:cs="Times New Roman"/>
                <w:color w:val="404040"/>
              </w:rPr>
            </w:pPr>
            <w:ins w:id="11784" w:author="Chantelle Dubois Nishiyama" w:date="2020-02-19T23:04:00Z">
              <w:r w:rsidRPr="00374341">
                <w:rPr>
                  <w:rFonts w:ascii="Open Sans" w:eastAsia="Open Sans" w:hAnsi="Open Sans" w:cs="Times New Roman"/>
                  <w:color w:val="404040"/>
                </w:rPr>
                <w:t>Boxplots</w:t>
              </w:r>
              <w:r>
                <w:rPr>
                  <w:rFonts w:ascii="Open Sans" w:eastAsia="Open Sans" w:hAnsi="Open Sans" w:cs="Times New Roman"/>
                  <w:color w:val="404040"/>
                </w:rPr>
                <w:t xml:space="preserve"> (</w:t>
              </w:r>
              <w:r w:rsidRPr="00374341">
                <w:rPr>
                  <w:rFonts w:ascii="Open Sans" w:eastAsia="Open Sans" w:hAnsi="Open Sans" w:cs="Times New Roman"/>
                  <w:color w:val="404040"/>
                </w:rPr>
                <w:t>as shown in the figure</w:t>
              </w:r>
              <w:r>
                <w:rPr>
                  <w:rFonts w:ascii="Open Sans" w:eastAsia="Open Sans" w:hAnsi="Open Sans" w:cs="Times New Roman"/>
                  <w:color w:val="404040"/>
                </w:rPr>
                <w:t xml:space="preserve">) </w:t>
              </w:r>
              <w:r w:rsidRPr="00374341">
                <w:rPr>
                  <w:rFonts w:ascii="Open Sans" w:eastAsia="Open Sans" w:hAnsi="Open Sans" w:cs="Times New Roman"/>
                  <w:color w:val="404040"/>
                </w:rPr>
                <w:t xml:space="preserve">consist of: </w:t>
              </w:r>
            </w:ins>
            <w:del w:id="11785" w:author="Chantelle Dubois Nishiyama" w:date="2020-02-19T23:04:00Z">
              <w:r w:rsidR="00374341" w:rsidRPr="00374341" w:rsidDel="00EA108C">
                <w:rPr>
                  <w:rFonts w:ascii="Open Sans" w:eastAsia="Open Sans" w:hAnsi="Open Sans" w:cs="Times New Roman"/>
                  <w:color w:val="404040"/>
                </w:rPr>
                <w:delText xml:space="preserve">Boxplots are visualizations that aim at displaying mainly the spread and the dispersion of the data in your dataset. It displays the distribution based on a </w:delText>
              </w:r>
              <w:r w:rsidR="00374341" w:rsidRPr="00374341" w:rsidDel="00EA108C">
                <w:rPr>
                  <w:rFonts w:ascii="Open Sans" w:eastAsia="Open Sans" w:hAnsi="Open Sans" w:cs="Times New Roman"/>
                  <w:b/>
                  <w:color w:val="404040"/>
                </w:rPr>
                <w:delText xml:space="preserve">five number summary </w:delText>
              </w:r>
              <w:r w:rsidR="00374341" w:rsidRPr="00374341" w:rsidDel="00EA108C">
                <w:rPr>
                  <w:rFonts w:ascii="Open Sans" w:eastAsia="Open Sans" w:hAnsi="Open Sans" w:cs="Times New Roman"/>
                  <w:color w:val="404040"/>
                </w:rPr>
                <w:delText xml:space="preserve">including the maximum, the minimum, the absolute median – the median of the whole dataset-, the lower median -the median of the elements whose values are less than the absolute median- and the upper median –the median of the elements whose values are more than the absolute median. </w:delText>
              </w:r>
            </w:del>
          </w:p>
          <w:p w14:paraId="01BBC439" w14:textId="731C510C" w:rsidR="00374341" w:rsidRPr="00374341" w:rsidDel="00EA108C" w:rsidRDefault="00374341" w:rsidP="00374341">
            <w:pPr>
              <w:spacing w:before="120" w:after="120"/>
              <w:rPr>
                <w:del w:id="11786" w:author="Chantelle Dubois Nishiyama" w:date="2020-02-19T23:04:00Z"/>
                <w:rFonts w:ascii="Open Sans" w:eastAsia="Open Sans" w:hAnsi="Open Sans" w:cs="Times New Roman"/>
                <w:color w:val="404040"/>
              </w:rPr>
            </w:pPr>
            <w:del w:id="11787" w:author="Chantelle Dubois Nishiyama" w:date="2020-02-19T23:04:00Z">
              <w:r w:rsidRPr="00374341" w:rsidDel="00EA108C">
                <w:rPr>
                  <w:rFonts w:ascii="Open Sans" w:eastAsia="Open Sans" w:hAnsi="Open Sans" w:cs="Times New Roman"/>
                  <w:color w:val="404040"/>
                </w:rPr>
                <w:delText xml:space="preserve">Boxplots can tell you exactly if your dataset is symmetrical or skewed and how skewed is it. </w:delText>
              </w:r>
            </w:del>
          </w:p>
          <w:p w14:paraId="1B6370FD" w14:textId="205E3AC3" w:rsidR="00374341" w:rsidRPr="00374341" w:rsidDel="00EA108C" w:rsidRDefault="00374341" w:rsidP="00374341">
            <w:pPr>
              <w:spacing w:before="120" w:after="120"/>
              <w:rPr>
                <w:del w:id="11788" w:author="Chantelle Dubois Nishiyama" w:date="2020-02-19T23:04:00Z"/>
                <w:rFonts w:ascii="Open Sans" w:eastAsia="Open Sans" w:hAnsi="Open Sans" w:cs="Times New Roman"/>
                <w:color w:val="404040"/>
              </w:rPr>
            </w:pPr>
            <w:del w:id="11789" w:author="Chantelle Dubois Nishiyama" w:date="2020-02-19T23:04:00Z">
              <w:r w:rsidRPr="00374341" w:rsidDel="00EA108C">
                <w:rPr>
                  <w:rFonts w:ascii="Open Sans" w:eastAsia="Open Sans" w:hAnsi="Open Sans" w:cs="Times New Roman"/>
                  <w:color w:val="404040"/>
                </w:rPr>
                <w:delText xml:space="preserve">Boxplots – as shown in the figure – consist of: </w:delText>
              </w:r>
            </w:del>
          </w:p>
          <w:p w14:paraId="50F248D1" w14:textId="77777777" w:rsidR="00374341" w:rsidRPr="00374341" w:rsidRDefault="00374341" w:rsidP="00374341">
            <w:pPr>
              <w:numPr>
                <w:ilvl w:val="0"/>
                <w:numId w:val="58"/>
              </w:numPr>
              <w:spacing w:before="120" w:after="120"/>
              <w:rPr>
                <w:rFonts w:ascii="Open Sans" w:eastAsia="Open Sans" w:hAnsi="Open Sans" w:cs="Times New Roman"/>
                <w:color w:val="404040"/>
              </w:rPr>
            </w:pPr>
            <w:r w:rsidRPr="00374341">
              <w:rPr>
                <w:rFonts w:ascii="Open Sans" w:eastAsia="Open Sans" w:hAnsi="Open Sans" w:cs="Times New Roman"/>
                <w:color w:val="404040"/>
              </w:rPr>
              <w:t xml:space="preserve">The box: it represents the data between the lower median and the upper median. The line in the middle of the box represents the absolute median. The location of the median with respect to your data can show if the data is skewed and how skewed the data is. </w:t>
            </w:r>
          </w:p>
          <w:p w14:paraId="79E05F86" w14:textId="77777777" w:rsidR="00374341" w:rsidRPr="00374341" w:rsidRDefault="00374341" w:rsidP="00374341">
            <w:pPr>
              <w:spacing w:before="120" w:after="120"/>
              <w:rPr>
                <w:rFonts w:ascii="Open Sans" w:eastAsia="Open Sans" w:hAnsi="Open Sans" w:cs="Times New Roman"/>
                <w:color w:val="404040"/>
              </w:rPr>
            </w:pPr>
            <w:r w:rsidRPr="00374341">
              <w:rPr>
                <w:rFonts w:ascii="Open Sans" w:eastAsia="Open Sans" w:hAnsi="Open Sans" w:cs="Times New Roman"/>
                <w:color w:val="404040"/>
              </w:rPr>
              <w:t>The whiskers: They represent the regions between the minimum and maximum with both the lower and the upper medians respectively.</w:t>
            </w:r>
          </w:p>
        </w:tc>
      </w:tr>
      <w:tr w:rsidR="00374341" w:rsidRPr="00374341" w14:paraId="2A33D852" w14:textId="77777777" w:rsidTr="51235A2F">
        <w:tblPrEx>
          <w:tblW w:w="10435" w:type="dxa"/>
          <w:tblLayout w:type="fixed"/>
          <w:tblCellMar>
            <w:left w:w="115" w:type="dxa"/>
            <w:right w:w="115" w:type="dxa"/>
          </w:tblCellMar>
          <w:tblPrExChange w:id="11790" w:author="Alicia Romero Lopez" w:date="2020-01-31T09:48:00Z">
            <w:tblPrEx>
              <w:tblW w:w="10435" w:type="dxa"/>
              <w:tblLayout w:type="fixed"/>
              <w:tblCellMar>
                <w:left w:w="115" w:type="dxa"/>
                <w:right w:w="115" w:type="dxa"/>
              </w:tblCellMar>
            </w:tblPrEx>
          </w:tblPrExChange>
        </w:tblPrEx>
        <w:trPr>
          <w:trPrChange w:id="11791" w:author="Alicia Romero Lopez" w:date="2020-01-31T09:48:00Z">
            <w:trPr>
              <w:gridAfter w:val="0"/>
            </w:trPr>
          </w:trPrChange>
        </w:trPr>
        <w:tc>
          <w:tcPr>
            <w:tcW w:w="445" w:type="dxa"/>
            <w:vAlign w:val="center"/>
            <w:tcPrChange w:id="11792" w:author="Alicia Romero Lopez" w:date="2020-01-31T09:48:00Z">
              <w:tcPr>
                <w:tcW w:w="445" w:type="dxa"/>
              </w:tcPr>
            </w:tcPrChange>
          </w:tcPr>
          <w:p w14:paraId="1938F6AD" w14:textId="77777777" w:rsidR="00374341" w:rsidRPr="00374341" w:rsidRDefault="00374341" w:rsidP="00374341">
            <w:pPr>
              <w:numPr>
                <w:ilvl w:val="0"/>
                <w:numId w:val="55"/>
              </w:numPr>
              <w:spacing w:before="120" w:after="120"/>
              <w:contextualSpacing/>
              <w:rPr>
                <w:rFonts w:ascii="Open Sans" w:eastAsia="Open Sans" w:hAnsi="Open Sans" w:cs="Times New Roman"/>
                <w:color w:val="404040"/>
              </w:rPr>
            </w:pPr>
          </w:p>
        </w:tc>
        <w:tc>
          <w:tcPr>
            <w:tcW w:w="4950" w:type="dxa"/>
            <w:vAlign w:val="center"/>
            <w:tcPrChange w:id="11793" w:author="Alicia Romero Lopez" w:date="2020-01-31T09:48:00Z">
              <w:tcPr>
                <w:tcW w:w="4950" w:type="dxa"/>
                <w:gridSpan w:val="2"/>
              </w:tcPr>
            </w:tcPrChange>
          </w:tcPr>
          <w:p w14:paraId="395C0E22" w14:textId="42DA434D" w:rsidR="00374341" w:rsidRPr="00374341" w:rsidRDefault="001F1C73" w:rsidP="00374341">
            <w:pPr>
              <w:spacing w:before="120" w:after="120"/>
              <w:outlineLvl w:val="2"/>
              <w:rPr>
                <w:rFonts w:ascii="Open Sans" w:eastAsia="Open Sans" w:hAnsi="Open Sans" w:cs="Times New Roman"/>
                <w:color w:val="404040"/>
              </w:rPr>
            </w:pPr>
            <w:ins w:id="11794" w:author="RoboGarden Team" w:date="2020-01-23T19:03:00Z">
              <w:r>
                <w:rPr>
                  <w:noProof/>
                </w:rPr>
                <w:t xml:space="preserve">Citation: </w:t>
              </w:r>
            </w:ins>
            <w:ins w:id="11795" w:author="RoboGarden Team" w:date="2020-01-23T19:04:00Z">
              <w:r>
                <w:rPr>
                  <w:noProof/>
                </w:rPr>
                <w:t xml:space="preserve">Violin plots [Digital Image]. Retreived from </w:t>
              </w:r>
            </w:ins>
            <w:ins w:id="11796" w:author="RoboGarden Team" w:date="2020-01-23T19:03:00Z">
              <w:r w:rsidRPr="001F1C73">
                <w:rPr>
                  <w:noProof/>
                </w:rPr>
                <w:t xml:space="preserve">https://medium.com/@shobhitsrivastava18th/boxplot-v-s-violinplot-93a1d9f3a831 </w:t>
              </w:r>
            </w:ins>
            <w:commentRangeStart w:id="11797"/>
            <w:commentRangeStart w:id="11798"/>
            <w:r w:rsidR="00960D00">
              <w:rPr>
                <w:noProof/>
              </w:rPr>
              <w:drawing>
                <wp:inline distT="0" distB="0" distL="0" distR="0" wp14:anchorId="0D8B12D8" wp14:editId="070E8BF8">
                  <wp:extent cx="2997200" cy="1537335"/>
                  <wp:effectExtent l="0" t="0" r="0" b="5715"/>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997200" cy="1537335"/>
                          </a:xfrm>
                          <a:prstGeom prst="rect">
                            <a:avLst/>
                          </a:prstGeom>
                          <a:noFill/>
                          <a:ln>
                            <a:noFill/>
                          </a:ln>
                        </pic:spPr>
                      </pic:pic>
                    </a:graphicData>
                  </a:graphic>
                </wp:inline>
              </w:drawing>
            </w:r>
            <w:commentRangeEnd w:id="11797"/>
            <w:r w:rsidR="00960D00">
              <w:rPr>
                <w:rStyle w:val="CommentReference"/>
              </w:rPr>
              <w:commentReference w:id="11797"/>
            </w:r>
            <w:commentRangeEnd w:id="11798"/>
            <w:r w:rsidR="001F7225">
              <w:rPr>
                <w:rStyle w:val="CommentReference"/>
                <w:color w:val="404040"/>
              </w:rPr>
              <w:commentReference w:id="11798"/>
            </w:r>
          </w:p>
        </w:tc>
        <w:tc>
          <w:tcPr>
            <w:tcW w:w="5040" w:type="dxa"/>
            <w:vAlign w:val="center"/>
            <w:tcPrChange w:id="11799" w:author="Alicia Romero Lopez" w:date="2020-01-31T09:48:00Z">
              <w:tcPr>
                <w:tcW w:w="5040" w:type="dxa"/>
              </w:tcPr>
            </w:tcPrChange>
          </w:tcPr>
          <w:p w14:paraId="1B970C8A" w14:textId="21973878" w:rsidR="00374341" w:rsidRPr="001F1C73" w:rsidRDefault="00374341">
            <w:pPr>
              <w:pStyle w:val="ListParagraph"/>
              <w:numPr>
                <w:ilvl w:val="0"/>
                <w:numId w:val="103"/>
              </w:numPr>
              <w:spacing w:before="120" w:after="120"/>
              <w:outlineLvl w:val="2"/>
              <w:rPr>
                <w:rFonts w:ascii="Open Sans Semibold" w:eastAsia="Open Sans" w:hAnsi="Open Sans Semibold" w:cs="Open Sans Semibold"/>
                <w:color w:val="11143F"/>
                <w:rPrChange w:id="11800" w:author="RoboGarden Team" w:date="2020-01-23T19:03:00Z">
                  <w:rPr/>
                </w:rPrChange>
              </w:rPr>
              <w:pPrChange w:id="11801" w:author="Fatemeh Yazdanbakhsh Poodeh" w:date="2020-01-23T19:03:00Z">
                <w:pPr>
                  <w:spacing w:before="120" w:after="120"/>
                  <w:outlineLvl w:val="2"/>
                </w:pPr>
              </w:pPrChange>
            </w:pPr>
            <w:r w:rsidRPr="001F1C73">
              <w:rPr>
                <w:rFonts w:ascii="Open Sans Semibold" w:eastAsia="Open Sans" w:hAnsi="Open Sans Semibold" w:cs="Open Sans Semibold"/>
                <w:color w:val="11143F"/>
                <w:rPrChange w:id="11802" w:author="RoboGarden Team" w:date="2020-01-23T19:03:00Z">
                  <w:rPr/>
                </w:rPrChange>
              </w:rPr>
              <w:t xml:space="preserve">Violin Plots </w:t>
            </w:r>
          </w:p>
          <w:p w14:paraId="0CC8C9FA" w14:textId="20FB5ADB" w:rsidR="00374341" w:rsidRPr="00374341" w:rsidRDefault="00374341" w:rsidP="00374341">
            <w:pPr>
              <w:spacing w:before="120" w:after="120"/>
              <w:rPr>
                <w:rFonts w:ascii="Open Sans" w:eastAsia="Open Sans" w:hAnsi="Open Sans" w:cs="Times New Roman"/>
                <w:color w:val="404040"/>
              </w:rPr>
            </w:pPr>
            <w:r w:rsidRPr="00374341">
              <w:rPr>
                <w:rFonts w:ascii="Open Sans" w:eastAsia="Open Sans" w:hAnsi="Open Sans" w:cs="Times New Roman"/>
                <w:color w:val="404040"/>
              </w:rPr>
              <w:t xml:space="preserve">Similar to boxplots, violin plots are visualizations that aim at displaying mainly the spread and the dispersion of the data in your dataset. Based on the </w:t>
            </w:r>
            <w:r w:rsidRPr="00374341">
              <w:rPr>
                <w:rFonts w:ascii="Open Sans" w:eastAsia="Open Sans" w:hAnsi="Open Sans" w:cs="Times New Roman"/>
                <w:b/>
                <w:color w:val="404040"/>
              </w:rPr>
              <w:t>five</w:t>
            </w:r>
            <w:ins w:id="11803" w:author="Chantelle Dubois Nishiyama" w:date="2020-02-19T23:04:00Z">
              <w:r w:rsidR="00EA108C">
                <w:rPr>
                  <w:rFonts w:ascii="Open Sans" w:eastAsia="Open Sans" w:hAnsi="Open Sans" w:cs="Times New Roman"/>
                  <w:b/>
                  <w:color w:val="404040"/>
                </w:rPr>
                <w:t>-</w:t>
              </w:r>
            </w:ins>
            <w:del w:id="11804" w:author="Chantelle Dubois Nishiyama" w:date="2020-02-19T23:04:00Z">
              <w:r w:rsidRPr="00374341" w:rsidDel="00EA108C">
                <w:rPr>
                  <w:rFonts w:ascii="Open Sans" w:eastAsia="Open Sans" w:hAnsi="Open Sans" w:cs="Times New Roman"/>
                  <w:b/>
                  <w:color w:val="404040"/>
                </w:rPr>
                <w:delText xml:space="preserve"> </w:delText>
              </w:r>
            </w:del>
            <w:r w:rsidRPr="00374341">
              <w:rPr>
                <w:rFonts w:ascii="Open Sans" w:eastAsia="Open Sans" w:hAnsi="Open Sans" w:cs="Times New Roman"/>
                <w:b/>
                <w:color w:val="404040"/>
              </w:rPr>
              <w:t xml:space="preserve">number summary </w:t>
            </w:r>
            <w:r w:rsidRPr="00374341">
              <w:rPr>
                <w:rFonts w:ascii="Open Sans" w:eastAsia="Open Sans" w:hAnsi="Open Sans" w:cs="Times New Roman"/>
                <w:color w:val="404040"/>
              </w:rPr>
              <w:t xml:space="preserve">including the maximum, the minimum, the absolute median, the lower median and the upper median. However, the major advantage of violin plots to boxplots is that violin plots have the ability of showing the exact entire distribution of the data. </w:t>
            </w:r>
          </w:p>
          <w:p w14:paraId="0DF92602" w14:textId="77777777" w:rsidR="00374341" w:rsidRPr="00374341" w:rsidRDefault="00374341" w:rsidP="00374341">
            <w:pPr>
              <w:spacing w:before="120" w:after="120"/>
              <w:rPr>
                <w:rFonts w:ascii="Open Sans" w:eastAsia="Open Sans" w:hAnsi="Open Sans" w:cs="Times New Roman"/>
                <w:color w:val="404040"/>
              </w:rPr>
            </w:pPr>
          </w:p>
        </w:tc>
      </w:tr>
      <w:tr w:rsidR="00374341" w:rsidRPr="00374341" w14:paraId="5B61C02D" w14:textId="77777777" w:rsidTr="51235A2F">
        <w:tblPrEx>
          <w:tblW w:w="10435" w:type="dxa"/>
          <w:tblLayout w:type="fixed"/>
          <w:tblCellMar>
            <w:left w:w="115" w:type="dxa"/>
            <w:right w:w="115" w:type="dxa"/>
          </w:tblCellMar>
          <w:tblPrExChange w:id="11805" w:author="Alicia Romero Lopez" w:date="2020-01-31T09:48:00Z">
            <w:tblPrEx>
              <w:tblW w:w="10435" w:type="dxa"/>
              <w:tblLayout w:type="fixed"/>
              <w:tblCellMar>
                <w:left w:w="115" w:type="dxa"/>
                <w:right w:w="115" w:type="dxa"/>
              </w:tblCellMar>
            </w:tblPrEx>
          </w:tblPrExChange>
        </w:tblPrEx>
        <w:trPr>
          <w:trPrChange w:id="11806" w:author="Alicia Romero Lopez" w:date="2020-01-31T09:48:00Z">
            <w:trPr>
              <w:gridAfter w:val="0"/>
            </w:trPr>
          </w:trPrChange>
        </w:trPr>
        <w:tc>
          <w:tcPr>
            <w:tcW w:w="445" w:type="dxa"/>
            <w:vAlign w:val="center"/>
            <w:tcPrChange w:id="11807" w:author="Alicia Romero Lopez" w:date="2020-01-31T09:48:00Z">
              <w:tcPr>
                <w:tcW w:w="445" w:type="dxa"/>
              </w:tcPr>
            </w:tcPrChange>
          </w:tcPr>
          <w:p w14:paraId="21FE811B" w14:textId="77777777" w:rsidR="00374341" w:rsidRPr="00374341" w:rsidRDefault="00374341" w:rsidP="00374341">
            <w:pPr>
              <w:numPr>
                <w:ilvl w:val="0"/>
                <w:numId w:val="55"/>
              </w:numPr>
              <w:spacing w:before="120" w:after="120"/>
              <w:contextualSpacing/>
              <w:rPr>
                <w:rFonts w:ascii="Open Sans" w:eastAsia="Open Sans" w:hAnsi="Open Sans" w:cs="Times New Roman"/>
                <w:color w:val="404040"/>
              </w:rPr>
            </w:pPr>
          </w:p>
        </w:tc>
        <w:tc>
          <w:tcPr>
            <w:tcW w:w="4950" w:type="dxa"/>
            <w:vAlign w:val="center"/>
            <w:tcPrChange w:id="11808" w:author="Alicia Romero Lopez" w:date="2020-01-31T09:48:00Z">
              <w:tcPr>
                <w:tcW w:w="4950" w:type="dxa"/>
                <w:gridSpan w:val="2"/>
              </w:tcPr>
            </w:tcPrChange>
          </w:tcPr>
          <w:p w14:paraId="7217F9A5" w14:textId="351C09A0" w:rsidR="001F1C73" w:rsidRDefault="001F1C73" w:rsidP="00374341">
            <w:pPr>
              <w:spacing w:before="120" w:after="120"/>
              <w:outlineLvl w:val="2"/>
              <w:rPr>
                <w:ins w:id="11809" w:author="RoboGarden Team" w:date="2020-01-23T19:06:00Z"/>
                <w:noProof/>
              </w:rPr>
            </w:pPr>
            <w:ins w:id="11810" w:author="RoboGarden Team" w:date="2020-01-23T19:04:00Z">
              <w:r>
                <w:rPr>
                  <w:noProof/>
                </w:rPr>
                <w:t xml:space="preserve">Citation: </w:t>
              </w:r>
            </w:ins>
            <w:ins w:id="11811" w:author="RoboGarden Team" w:date="2020-01-23T19:06:00Z">
              <w:r>
                <w:rPr>
                  <w:noProof/>
                </w:rPr>
                <w:t>Heat map</w:t>
              </w:r>
            </w:ins>
            <w:ins w:id="11812" w:author="RoboGarden Team" w:date="2020-02-07T14:34:00Z">
              <w:r w:rsidR="00FC552D">
                <w:rPr>
                  <w:noProof/>
                </w:rPr>
                <w:t xml:space="preserve"> </w:t>
              </w:r>
            </w:ins>
            <w:ins w:id="11813" w:author="RoboGarden Team" w:date="2020-01-23T19:06:00Z">
              <w:r>
                <w:rPr>
                  <w:noProof/>
                </w:rPr>
                <w:t xml:space="preserve">[Digital Imag]. Retreived from </w:t>
              </w:r>
              <w:r w:rsidRPr="001F1C73">
                <w:rPr>
                  <w:noProof/>
                </w:rPr>
                <w:t>https://seaborn.pydata.org/generated/seaborn.heatmap.html</w:t>
              </w:r>
            </w:ins>
          </w:p>
          <w:p w14:paraId="3BABAEF1" w14:textId="3ACACD6B" w:rsidR="00374341" w:rsidRPr="00374341" w:rsidRDefault="001F1C73" w:rsidP="00374341">
            <w:pPr>
              <w:spacing w:before="120" w:after="120"/>
              <w:outlineLvl w:val="2"/>
              <w:rPr>
                <w:rFonts w:ascii="Open Sans" w:eastAsia="Open Sans" w:hAnsi="Open Sans" w:cs="Times New Roman"/>
                <w:color w:val="404040"/>
              </w:rPr>
            </w:pPr>
            <w:ins w:id="11814" w:author="RoboGarden Team" w:date="2020-01-23T19:06:00Z">
              <w:r>
                <w:rPr>
                  <w:noProof/>
                </w:rPr>
                <w:lastRenderedPageBreak/>
                <w:drawing>
                  <wp:inline distT="0" distB="0" distL="0" distR="0" wp14:anchorId="28291ECC" wp14:editId="030098F1">
                    <wp:extent cx="2703095" cy="2027321"/>
                    <wp:effectExtent l="0" t="0" r="2540" b="0"/>
                    <wp:docPr id="15" name="Picture 15" descr="Image result for heat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heatmap"/>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708620" cy="2031465"/>
                            </a:xfrm>
                            <a:prstGeom prst="rect">
                              <a:avLst/>
                            </a:prstGeom>
                            <a:noFill/>
                            <a:ln>
                              <a:noFill/>
                            </a:ln>
                          </pic:spPr>
                        </pic:pic>
                      </a:graphicData>
                    </a:graphic>
                  </wp:inline>
                </w:drawing>
              </w:r>
              <w:r w:rsidDel="001F1C73">
                <w:rPr>
                  <w:noProof/>
                </w:rPr>
                <w:t xml:space="preserve"> </w:t>
              </w:r>
            </w:ins>
            <w:commentRangeStart w:id="11815"/>
            <w:commentRangeStart w:id="11816"/>
            <w:del w:id="11817" w:author="RoboGarden Team" w:date="2020-01-23T19:06:00Z">
              <w:r w:rsidR="00960D00" w:rsidDel="001F1C73">
                <w:rPr>
                  <w:noProof/>
                </w:rPr>
                <w:drawing>
                  <wp:inline distT="0" distB="0" distL="0" distR="0" wp14:anchorId="1D3FC458" wp14:editId="0C63F76E">
                    <wp:extent cx="2997200" cy="1342390"/>
                    <wp:effectExtent l="0" t="0" r="0" b="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997200" cy="1342390"/>
                            </a:xfrm>
                            <a:prstGeom prst="rect">
                              <a:avLst/>
                            </a:prstGeom>
                            <a:noFill/>
                            <a:ln>
                              <a:noFill/>
                            </a:ln>
                          </pic:spPr>
                        </pic:pic>
                      </a:graphicData>
                    </a:graphic>
                  </wp:inline>
                </w:drawing>
              </w:r>
            </w:del>
            <w:commentRangeEnd w:id="11815"/>
            <w:r w:rsidR="00960D00">
              <w:rPr>
                <w:rStyle w:val="CommentReference"/>
              </w:rPr>
              <w:commentReference w:id="11815"/>
            </w:r>
            <w:commentRangeEnd w:id="11816"/>
            <w:r w:rsidR="00FC552D">
              <w:rPr>
                <w:rStyle w:val="CommentReference"/>
                <w:color w:val="404040"/>
              </w:rPr>
              <w:commentReference w:id="11816"/>
            </w:r>
          </w:p>
        </w:tc>
        <w:tc>
          <w:tcPr>
            <w:tcW w:w="5040" w:type="dxa"/>
            <w:vAlign w:val="center"/>
            <w:tcPrChange w:id="11818" w:author="Alicia Romero Lopez" w:date="2020-01-31T09:48:00Z">
              <w:tcPr>
                <w:tcW w:w="5040" w:type="dxa"/>
              </w:tcPr>
            </w:tcPrChange>
          </w:tcPr>
          <w:p w14:paraId="44632DFD" w14:textId="77777777" w:rsidR="00374341" w:rsidRPr="00374341" w:rsidRDefault="00374341" w:rsidP="00374341">
            <w:pPr>
              <w:spacing w:before="120" w:after="120"/>
              <w:outlineLvl w:val="2"/>
              <w:rPr>
                <w:rFonts w:ascii="Open Sans Semibold" w:eastAsia="Open Sans" w:hAnsi="Open Sans Semibold" w:cs="Open Sans Semibold"/>
                <w:color w:val="11143F"/>
              </w:rPr>
            </w:pPr>
            <w:r w:rsidRPr="00374341">
              <w:rPr>
                <w:rFonts w:ascii="Open Sans Semibold" w:eastAsia="Open Sans" w:hAnsi="Open Sans Semibold" w:cs="Open Sans Semibold"/>
                <w:color w:val="11143F"/>
              </w:rPr>
              <w:lastRenderedPageBreak/>
              <w:t xml:space="preserve">Heat maps </w:t>
            </w:r>
          </w:p>
          <w:p w14:paraId="2BE825F8" w14:textId="77777777" w:rsidR="00374341" w:rsidRPr="00374341" w:rsidRDefault="00374341" w:rsidP="00374341">
            <w:pPr>
              <w:spacing w:before="120" w:after="120"/>
              <w:rPr>
                <w:rFonts w:ascii="Open Sans" w:eastAsia="Open Sans" w:hAnsi="Open Sans" w:cs="Times New Roman"/>
                <w:color w:val="404040"/>
              </w:rPr>
            </w:pPr>
            <w:r w:rsidRPr="00374341">
              <w:rPr>
                <w:rFonts w:ascii="Open Sans" w:eastAsia="Open Sans" w:hAnsi="Open Sans" w:cs="Times New Roman"/>
                <w:color w:val="404040"/>
              </w:rPr>
              <w:t xml:space="preserve">Heat maps are not strictly statistical. Yet they are one of the most important visualization approaches when dealing with different datasets. </w:t>
            </w:r>
          </w:p>
          <w:p w14:paraId="04055385" w14:textId="7661738C" w:rsidR="00374341" w:rsidRPr="00374341" w:rsidRDefault="00374341" w:rsidP="00374341">
            <w:pPr>
              <w:spacing w:before="120" w:after="120"/>
              <w:rPr>
                <w:rFonts w:ascii="Open Sans" w:eastAsia="Open Sans" w:hAnsi="Open Sans" w:cs="Times New Roman"/>
                <w:color w:val="404040"/>
              </w:rPr>
            </w:pPr>
            <w:r w:rsidRPr="00374341">
              <w:rPr>
                <w:rFonts w:ascii="Open Sans" w:eastAsia="Open Sans" w:hAnsi="Open Sans" w:cs="Times New Roman"/>
                <w:color w:val="404040"/>
              </w:rPr>
              <w:t xml:space="preserve">A heat map (or </w:t>
            </w:r>
            <w:del w:id="11819" w:author="RoboGarden Team" w:date="2020-01-23T19:06:00Z">
              <w:r w:rsidRPr="00374341" w:rsidDel="001F1C73">
                <w:rPr>
                  <w:rFonts w:ascii="Open Sans" w:eastAsia="Open Sans" w:hAnsi="Open Sans" w:cs="Times New Roman"/>
                  <w:color w:val="404040"/>
                </w:rPr>
                <w:delText>heatmap</w:delText>
              </w:r>
            </w:del>
            <w:ins w:id="11820" w:author="RoboGarden Team" w:date="2020-01-23T19:06:00Z">
              <w:r w:rsidR="001F1C73" w:rsidRPr="00374341">
                <w:rPr>
                  <w:rFonts w:ascii="Open Sans" w:eastAsia="Open Sans" w:hAnsi="Open Sans" w:cs="Times New Roman"/>
                  <w:color w:val="404040"/>
                </w:rPr>
                <w:t>heat map</w:t>
              </w:r>
            </w:ins>
            <w:r w:rsidRPr="00374341">
              <w:rPr>
                <w:rFonts w:ascii="Open Sans" w:eastAsia="Open Sans" w:hAnsi="Open Sans" w:cs="Times New Roman"/>
                <w:color w:val="404040"/>
              </w:rPr>
              <w:t xml:space="preserve">) is a graphical representation of data where values are depicted </w:t>
            </w:r>
            <w:r w:rsidRPr="00374341">
              <w:rPr>
                <w:rFonts w:ascii="Open Sans" w:eastAsia="Open Sans" w:hAnsi="Open Sans" w:cs="Times New Roman"/>
                <w:color w:val="404040"/>
              </w:rPr>
              <w:lastRenderedPageBreak/>
              <w:t>by color. Heat maps make it easy to visualize complex data and understand it at a glance. The practice we now call heat maps is thought to have originated in the 19th century, where manual gray-scale shading was used to depict data patterns in matrices and tables.</w:t>
            </w:r>
          </w:p>
        </w:tc>
      </w:tr>
    </w:tbl>
    <w:p w14:paraId="5016544A" w14:textId="77777777" w:rsidR="00374341" w:rsidRPr="00374341" w:rsidRDefault="00374341" w:rsidP="00374341">
      <w:pPr>
        <w:spacing w:after="0" w:line="240" w:lineRule="auto"/>
        <w:rPr>
          <w:rFonts w:ascii="Open Sans" w:eastAsia="Open Sans" w:hAnsi="Open Sans" w:cs="Times New Roman"/>
          <w:color w:val="404040"/>
        </w:rPr>
      </w:pPr>
    </w:p>
    <w:p w14:paraId="03AC81D7" w14:textId="77777777" w:rsidR="00374341" w:rsidRPr="00374341" w:rsidRDefault="00374341" w:rsidP="00374341">
      <w:pPr>
        <w:spacing w:after="0" w:line="240" w:lineRule="auto"/>
        <w:rPr>
          <w:rFonts w:ascii="Open Sans" w:eastAsia="Open Sans" w:hAnsi="Open Sans" w:cs="Times New Roman"/>
          <w:color w:val="404040"/>
        </w:rPr>
      </w:pPr>
    </w:p>
    <w:p w14:paraId="0BFDB840" w14:textId="77777777" w:rsidR="00374341" w:rsidRPr="00374341" w:rsidRDefault="00374341" w:rsidP="00374341">
      <w:pPr>
        <w:spacing w:after="0" w:line="240" w:lineRule="auto"/>
        <w:rPr>
          <w:rFonts w:ascii="Open Sans" w:eastAsia="Open Sans" w:hAnsi="Open Sans" w:cs="Times New Roman"/>
          <w:color w:val="404040"/>
        </w:rPr>
      </w:pPr>
    </w:p>
    <w:tbl>
      <w:tblPr>
        <w:tblStyle w:val="TableGrid8"/>
        <w:tblW w:w="10440" w:type="dxa"/>
        <w:tblInd w:w="-5" w:type="dxa"/>
        <w:tblBorders>
          <w:top w:val="single" w:sz="4" w:space="0" w:color="DBDBDB"/>
          <w:left w:val="single" w:sz="4" w:space="0" w:color="DBDBDB"/>
          <w:bottom w:val="single" w:sz="4" w:space="0" w:color="DBDBDB"/>
          <w:right w:val="single" w:sz="4" w:space="0" w:color="DBDBDB"/>
          <w:insideH w:val="none" w:sz="0" w:space="0" w:color="auto"/>
          <w:insideV w:val="none" w:sz="0" w:space="0" w:color="auto"/>
        </w:tblBorders>
        <w:tblLayout w:type="fixed"/>
        <w:tblCellMar>
          <w:left w:w="115" w:type="dxa"/>
          <w:right w:w="115" w:type="dxa"/>
        </w:tblCellMar>
        <w:tblLook w:val="04A0" w:firstRow="1" w:lastRow="0" w:firstColumn="1" w:lastColumn="0" w:noHBand="0" w:noVBand="1"/>
      </w:tblPr>
      <w:tblGrid>
        <w:gridCol w:w="10440"/>
        <w:tblGridChange w:id="11821">
          <w:tblGrid>
            <w:gridCol w:w="105"/>
            <w:gridCol w:w="360"/>
            <w:gridCol w:w="9975"/>
          </w:tblGrid>
        </w:tblGridChange>
      </w:tblGrid>
      <w:tr w:rsidR="00374341" w:rsidRPr="00374341" w14:paraId="56A9424E" w14:textId="77777777" w:rsidTr="51235A2F">
        <w:trPr>
          <w:cantSplit/>
          <w:trHeight w:val="420"/>
        </w:trPr>
        <w:tc>
          <w:tcPr>
            <w:tcW w:w="10440" w:type="dxa"/>
            <w:shd w:val="clear" w:color="auto" w:fill="FAFAFA"/>
          </w:tcPr>
          <w:p w14:paraId="1F9229FF" w14:textId="77777777" w:rsidR="00374341" w:rsidRPr="00374341" w:rsidRDefault="00374341" w:rsidP="00374341">
            <w:pPr>
              <w:spacing w:before="120" w:after="120"/>
              <w:outlineLvl w:val="2"/>
              <w:rPr>
                <w:rFonts w:ascii="Open Sans Semibold" w:eastAsia="Open Sans" w:hAnsi="Open Sans Semibold" w:cs="Open Sans Semibold"/>
                <w:color w:val="11143F"/>
              </w:rPr>
            </w:pPr>
            <w:commentRangeStart w:id="11822"/>
            <w:commentRangeStart w:id="11823"/>
            <w:r w:rsidRPr="00374341">
              <w:rPr>
                <w:rFonts w:ascii="Open Sans Semibold" w:eastAsia="Open Sans" w:hAnsi="Open Sans Semibold" w:cs="Open Sans Semibold"/>
                <w:color w:val="11143F"/>
              </w:rPr>
              <w:t>Quartiles</w:t>
            </w:r>
            <w:commentRangeEnd w:id="11822"/>
            <w:r>
              <w:rPr>
                <w:rStyle w:val="CommentReference"/>
              </w:rPr>
              <w:commentReference w:id="11822"/>
            </w:r>
            <w:commentRangeEnd w:id="11823"/>
            <w:r w:rsidR="001F1C73">
              <w:rPr>
                <w:rStyle w:val="CommentReference"/>
                <w:color w:val="404040"/>
              </w:rPr>
              <w:commentReference w:id="11823"/>
            </w:r>
            <w:r w:rsidRPr="00374341">
              <w:rPr>
                <w:rFonts w:ascii="Open Sans Semibold" w:eastAsia="Open Sans" w:hAnsi="Open Sans Semibold" w:cs="Open Sans Semibold"/>
                <w:color w:val="11143F"/>
              </w:rPr>
              <w:t xml:space="preserve"> </w:t>
            </w:r>
          </w:p>
          <w:p w14:paraId="4561DEB3" w14:textId="582A7099" w:rsidR="00374341" w:rsidRPr="00374341" w:rsidRDefault="001F1C73">
            <w:pPr>
              <w:pPrChange w:id="11824" w:author="Fatemeh Yazdanbakhsh Poodeh" w:date="2020-01-23T19:07:00Z">
                <w:pPr>
                  <w:spacing w:before="120" w:after="120"/>
                  <w:outlineLvl w:val="2"/>
                </w:pPr>
              </w:pPrChange>
            </w:pPr>
            <w:ins w:id="11825" w:author="RoboGarden Team" w:date="2020-01-23T19:06:00Z">
              <w:r>
                <w:t>An important aspect to properly grasp the concepts of box plots</w:t>
              </w:r>
            </w:ins>
            <w:ins w:id="11826" w:author="Fatemeh Yazdanbakhsh Poodeh" w:date="2020-01-30T16:33:00Z">
              <w:r w:rsidR="00070172">
                <w:t xml:space="preserve"> (</w:t>
              </w:r>
            </w:ins>
            <w:ins w:id="11827" w:author="Fatemeh Yazdanbakhsh Poodeh" w:date="2020-01-30T16:34:00Z">
              <w:r w:rsidR="00070172">
                <w:t>one of the visualization types</w:t>
              </w:r>
            </w:ins>
            <w:ins w:id="11828" w:author="Fatemeh Yazdanbakhsh Poodeh" w:date="2020-01-30T16:33:00Z">
              <w:r w:rsidR="00070172">
                <w:t>)</w:t>
              </w:r>
            </w:ins>
            <w:ins w:id="11829" w:author="RoboGarden Team" w:date="2020-01-23T19:06:00Z">
              <w:r>
                <w:t xml:space="preserve"> are the quartiles. </w:t>
              </w:r>
            </w:ins>
          </w:p>
        </w:tc>
      </w:tr>
      <w:tr w:rsidR="00374341" w:rsidRPr="00374341" w14:paraId="2194F235" w14:textId="77777777" w:rsidTr="51235A2F">
        <w:trPr>
          <w:cantSplit/>
          <w:trHeight w:val="419"/>
        </w:trPr>
        <w:tc>
          <w:tcPr>
            <w:tcW w:w="10440" w:type="dxa"/>
            <w:shd w:val="clear" w:color="auto" w:fill="FAFAFA"/>
          </w:tcPr>
          <w:p w14:paraId="36619CE7" w14:textId="77777777" w:rsidR="00374341" w:rsidRPr="00374341" w:rsidRDefault="00374341" w:rsidP="00374341">
            <w:pPr>
              <w:spacing w:before="120" w:after="120"/>
              <w:outlineLvl w:val="2"/>
              <w:rPr>
                <w:rFonts w:ascii="Open Sans" w:eastAsia="Open Sans" w:hAnsi="Open Sans" w:cs="Times New Roman"/>
                <w:color w:val="404040"/>
              </w:rPr>
            </w:pPr>
            <w:r w:rsidRPr="00374341">
              <w:rPr>
                <w:rFonts w:ascii="Open Sans Semibold" w:eastAsia="Open Sans" w:hAnsi="Open Sans Semibold" w:cs="Open Sans Semibold"/>
                <w:color w:val="404040"/>
              </w:rPr>
              <w:t xml:space="preserve">median </w:t>
            </w:r>
            <w:r w:rsidRPr="00374341">
              <w:rPr>
                <w:rFonts w:ascii="Open Sans" w:eastAsia="Open Sans" w:hAnsi="Open Sans" w:cs="Times New Roman"/>
                <w:color w:val="404040"/>
              </w:rPr>
              <w:t>(Q2/50th Percentile): the middle value of the dataset.</w:t>
            </w:r>
          </w:p>
          <w:p w14:paraId="59CD1957" w14:textId="77777777" w:rsidR="00374341" w:rsidRPr="00374341" w:rsidRDefault="00374341" w:rsidP="00374341">
            <w:pPr>
              <w:spacing w:before="120" w:after="120"/>
              <w:outlineLvl w:val="2"/>
              <w:rPr>
                <w:rFonts w:ascii="Open Sans" w:eastAsia="Open Sans" w:hAnsi="Open Sans" w:cs="Times New Roman"/>
                <w:color w:val="404040"/>
              </w:rPr>
            </w:pPr>
            <w:r w:rsidRPr="00374341">
              <w:rPr>
                <w:rFonts w:ascii="Open Sans Semibold" w:eastAsia="Open Sans" w:hAnsi="Open Sans Semibold" w:cs="Open Sans Semibold"/>
                <w:color w:val="404040"/>
              </w:rPr>
              <w:t>first quartile</w:t>
            </w:r>
            <w:r w:rsidRPr="00374341">
              <w:rPr>
                <w:rFonts w:ascii="Open Sans" w:eastAsia="Open Sans" w:hAnsi="Open Sans" w:cs="Times New Roman"/>
                <w:color w:val="404040"/>
              </w:rPr>
              <w:t xml:space="preserve"> (Q1/25th Percentile): the middle number between the smallest number (not the “minimum”) and the median of the dataset.</w:t>
            </w:r>
          </w:p>
          <w:p w14:paraId="2C520D20" w14:textId="77777777" w:rsidR="00374341" w:rsidRPr="00374341" w:rsidRDefault="00374341" w:rsidP="00374341">
            <w:pPr>
              <w:spacing w:before="120" w:after="120"/>
              <w:outlineLvl w:val="2"/>
              <w:rPr>
                <w:rFonts w:ascii="Open Sans" w:eastAsia="Open Sans" w:hAnsi="Open Sans" w:cs="Times New Roman"/>
                <w:color w:val="404040"/>
              </w:rPr>
            </w:pPr>
            <w:r w:rsidRPr="00374341">
              <w:rPr>
                <w:rFonts w:ascii="Open Sans Semibold" w:eastAsia="Open Sans" w:hAnsi="Open Sans Semibold" w:cs="Open Sans Semibold"/>
                <w:color w:val="404040"/>
              </w:rPr>
              <w:t>third quartile</w:t>
            </w:r>
            <w:r w:rsidRPr="00374341">
              <w:rPr>
                <w:rFonts w:ascii="Open Sans" w:eastAsia="Open Sans" w:hAnsi="Open Sans" w:cs="Times New Roman"/>
                <w:color w:val="404040"/>
              </w:rPr>
              <w:t xml:space="preserve"> (Q3/75th Percentile): the middle value between the median and the highest value (not the “maximum”) of the dataset.</w:t>
            </w:r>
          </w:p>
          <w:p w14:paraId="62CE5B64" w14:textId="77777777" w:rsidR="00374341" w:rsidRPr="00374341" w:rsidRDefault="00374341" w:rsidP="00374341">
            <w:pPr>
              <w:spacing w:before="120" w:after="120"/>
              <w:outlineLvl w:val="2"/>
              <w:rPr>
                <w:rFonts w:ascii="Open Sans" w:eastAsia="Open Sans" w:hAnsi="Open Sans" w:cs="Times New Roman"/>
                <w:color w:val="404040"/>
              </w:rPr>
            </w:pPr>
            <w:r w:rsidRPr="00374341">
              <w:rPr>
                <w:rFonts w:ascii="Open Sans Semibold" w:eastAsia="Open Sans" w:hAnsi="Open Sans Semibold" w:cs="Open Sans Semibold"/>
                <w:color w:val="404040"/>
              </w:rPr>
              <w:t>interquartile range</w:t>
            </w:r>
            <w:r w:rsidRPr="00374341">
              <w:rPr>
                <w:rFonts w:ascii="Open Sans" w:eastAsia="Open Sans" w:hAnsi="Open Sans" w:cs="Times New Roman"/>
                <w:color w:val="404040"/>
              </w:rPr>
              <w:t xml:space="preserve"> (IQR): 25th to the 75th percentile.</w:t>
            </w:r>
          </w:p>
        </w:tc>
      </w:tr>
      <w:tr w:rsidR="00374341" w:rsidRPr="00374341" w14:paraId="66DE339C" w14:textId="77777777" w:rsidTr="51235A2F">
        <w:tblPrEx>
          <w:tblW w:w="10440" w:type="dxa"/>
          <w:tblInd w:w="-5" w:type="dxa"/>
          <w:tblBorders>
            <w:top w:val="single" w:sz="4" w:space="0" w:color="DBDBDB"/>
            <w:left w:val="single" w:sz="4" w:space="0" w:color="DBDBDB"/>
            <w:bottom w:val="single" w:sz="4" w:space="0" w:color="DBDBDB"/>
            <w:right w:val="single" w:sz="4" w:space="0" w:color="DBDBDB"/>
            <w:insideH w:val="none" w:sz="0" w:space="0" w:color="auto"/>
            <w:insideV w:val="none" w:sz="0" w:space="0" w:color="auto"/>
          </w:tblBorders>
          <w:tblLayout w:type="fixed"/>
          <w:tblCellMar>
            <w:left w:w="115" w:type="dxa"/>
            <w:right w:w="115" w:type="dxa"/>
          </w:tblCellMar>
          <w:tblPrExChange w:id="11830" w:author="Alicia Romero Lopez" w:date="2020-01-31T09:48:00Z">
            <w:tblPrEx>
              <w:tblW w:w="10440" w:type="dxa"/>
              <w:tblInd w:w="-5" w:type="dxa"/>
              <w:tblBorders>
                <w:top w:val="single" w:sz="4" w:space="0" w:color="DBDBDB"/>
                <w:left w:val="single" w:sz="4" w:space="0" w:color="DBDBDB"/>
                <w:bottom w:val="single" w:sz="4" w:space="0" w:color="DBDBDB"/>
                <w:right w:val="single" w:sz="4" w:space="0" w:color="DBDBDB"/>
                <w:insideH w:val="none" w:sz="0" w:space="0" w:color="auto"/>
                <w:insideV w:val="none" w:sz="0" w:space="0" w:color="auto"/>
              </w:tblBorders>
              <w:tblLayout w:type="fixed"/>
              <w:tblCellMar>
                <w:left w:w="115" w:type="dxa"/>
                <w:right w:w="115" w:type="dxa"/>
              </w:tblCellMar>
            </w:tblPrEx>
          </w:tblPrExChange>
        </w:tblPrEx>
        <w:trPr>
          <w:cantSplit/>
          <w:trHeight w:val="419"/>
          <w:trPrChange w:id="11831" w:author="Alicia Romero Lopez" w:date="2020-01-31T09:48:00Z">
            <w:trPr>
              <w:gridBefore w:val="1"/>
              <w:gridAfter w:val="0"/>
            </w:trPr>
          </w:trPrChange>
        </w:trPr>
        <w:tc>
          <w:tcPr>
            <w:tcW w:w="10440" w:type="dxa"/>
            <w:tc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tcBorders>
            <w:shd w:val="clear" w:color="auto" w:fill="FAFAFA"/>
            <w:vAlign w:val="center"/>
            <w:tcPrChange w:id="11832" w:author="Alicia Romero Lopez" w:date="2020-01-31T09:48:00Z">
              <w:tcPr>
                <w:tcW w:w="10440" w:type="dxa"/>
                <w:shd w:val="clear" w:color="auto" w:fill="FAFAFA"/>
              </w:tcPr>
            </w:tcPrChange>
          </w:tcPr>
          <w:p w14:paraId="255B03D3" w14:textId="77777777" w:rsidR="00374341" w:rsidRDefault="00960D00" w:rsidP="00374341">
            <w:pPr>
              <w:spacing w:before="120" w:after="120"/>
              <w:jc w:val="center"/>
              <w:outlineLvl w:val="2"/>
              <w:rPr>
                <w:ins w:id="11833" w:author="RoboGarden Team" w:date="2020-01-23T19:08:00Z"/>
                <w:rFonts w:ascii="Open Sans" w:eastAsia="Open Sans" w:hAnsi="Open Sans" w:cs="Times New Roman"/>
                <w:noProof/>
                <w:color w:val="404040"/>
              </w:rPr>
            </w:pPr>
            <w:commentRangeStart w:id="11834"/>
            <w:commentRangeStart w:id="11835"/>
            <w:r>
              <w:rPr>
                <w:noProof/>
              </w:rPr>
              <w:lastRenderedPageBreak/>
              <w:drawing>
                <wp:inline distT="0" distB="0" distL="0" distR="0" wp14:anchorId="5967D7EF" wp14:editId="346B2777">
                  <wp:extent cx="6483350" cy="3324860"/>
                  <wp:effectExtent l="0" t="0" r="0" b="889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483350" cy="3324860"/>
                          </a:xfrm>
                          <a:prstGeom prst="rect">
                            <a:avLst/>
                          </a:prstGeom>
                          <a:noFill/>
                          <a:ln>
                            <a:noFill/>
                          </a:ln>
                        </pic:spPr>
                      </pic:pic>
                    </a:graphicData>
                  </a:graphic>
                </wp:inline>
              </w:drawing>
            </w:r>
            <w:commentRangeEnd w:id="11834"/>
            <w:r>
              <w:rPr>
                <w:rStyle w:val="CommentReference"/>
              </w:rPr>
              <w:commentReference w:id="11834"/>
            </w:r>
            <w:commentRangeEnd w:id="11835"/>
            <w:r w:rsidR="001F7225">
              <w:rPr>
                <w:rStyle w:val="CommentReference"/>
                <w:color w:val="404040"/>
              </w:rPr>
              <w:commentReference w:id="11835"/>
            </w:r>
          </w:p>
          <w:p w14:paraId="6A1C9DCA" w14:textId="1C6EDCFA" w:rsidR="001F1C73" w:rsidRPr="00374341" w:rsidRDefault="001F1C73" w:rsidP="00374341">
            <w:pPr>
              <w:spacing w:before="120" w:after="120"/>
              <w:jc w:val="center"/>
              <w:outlineLvl w:val="2"/>
              <w:rPr>
                <w:rFonts w:ascii="Open Sans" w:eastAsia="Open Sans" w:hAnsi="Open Sans" w:cs="Times New Roman"/>
                <w:noProof/>
                <w:color w:val="404040"/>
              </w:rPr>
            </w:pPr>
            <w:ins w:id="11836" w:author="RoboGarden Team" w:date="2020-01-23T19:08:00Z">
              <w:r>
                <w:rPr>
                  <w:rFonts w:ascii="Open Sans" w:eastAsia="Open Sans" w:hAnsi="Open Sans" w:cs="Times New Roman"/>
                  <w:noProof/>
                  <w:color w:val="404040"/>
                </w:rPr>
                <w:t>Citation: Robogarden Course resources</w:t>
              </w:r>
            </w:ins>
            <w:r w:rsidR="00B44BCB">
              <w:rPr>
                <w:rFonts w:ascii="Open Sans" w:eastAsia="Open Sans" w:hAnsi="Open Sans" w:cs="Times New Roman"/>
                <w:noProof/>
                <w:color w:val="404040"/>
              </w:rPr>
              <w:t xml:space="preserve"> </w:t>
            </w:r>
            <w:r w:rsidR="00B44BCB" w:rsidRPr="00E06DF7">
              <w:t>Copyright 2019</w:t>
            </w:r>
          </w:p>
        </w:tc>
      </w:tr>
    </w:tbl>
    <w:p w14:paraId="756ED0B8" w14:textId="77777777" w:rsidR="00374341" w:rsidRPr="00374341" w:rsidRDefault="00374341" w:rsidP="00374341">
      <w:pPr>
        <w:spacing w:before="120" w:after="0" w:line="240" w:lineRule="auto"/>
        <w:rPr>
          <w:rFonts w:ascii="Open Sans" w:eastAsia="Open Sans" w:hAnsi="Open Sans" w:cs="Times New Roman"/>
          <w:color w:val="404040"/>
        </w:rPr>
      </w:pPr>
    </w:p>
    <w:p w14:paraId="374A1602" w14:textId="32365B80" w:rsidR="00374341" w:rsidRPr="00374341" w:rsidRDefault="00374341">
      <w:pPr>
        <w:pStyle w:val="Heading2"/>
        <w:rPr>
          <w:rFonts w:eastAsia="Open Sans"/>
        </w:rPr>
        <w:pPrChange w:id="11837" w:author="RoboGarden Team" w:date="2020-01-30T18:35:00Z">
          <w:pPr>
            <w:spacing w:before="120" w:after="0" w:line="240" w:lineRule="auto"/>
          </w:pPr>
        </w:pPrChange>
      </w:pPr>
      <w:commentRangeStart w:id="11838"/>
      <w:commentRangeEnd w:id="11838"/>
      <w:r>
        <w:rPr>
          <w:rStyle w:val="CommentReference"/>
        </w:rPr>
        <w:commentReference w:id="11838"/>
      </w:r>
    </w:p>
    <w:tbl>
      <w:tblPr>
        <w:tblStyle w:val="TableGrid8"/>
        <w:tblW w:w="10456" w:type="dxa"/>
        <w:tblBorders>
          <w:top w:val="single" w:sz="4" w:space="0" w:color="DBDBDB"/>
          <w:left w:val="single" w:sz="4" w:space="0" w:color="DBDBDB"/>
          <w:bottom w:val="single" w:sz="4" w:space="0" w:color="DBDBDB"/>
          <w:right w:val="single" w:sz="4" w:space="0" w:color="DBDBDB"/>
          <w:insideH w:val="none" w:sz="0" w:space="0" w:color="auto"/>
          <w:insideV w:val="none" w:sz="0" w:space="0" w:color="auto"/>
        </w:tblBorders>
        <w:tblLayout w:type="fixed"/>
        <w:tblCellMar>
          <w:left w:w="115" w:type="dxa"/>
          <w:right w:w="115" w:type="dxa"/>
        </w:tblCellMar>
        <w:tblLook w:val="04A0" w:firstRow="1" w:lastRow="0" w:firstColumn="1" w:lastColumn="0" w:noHBand="0" w:noVBand="1"/>
        <w:tblPrChange w:id="11839" w:author="Alicia Romero Lopez" w:date="2020-01-31T09:48:00Z">
          <w:tblPr>
            <w:tblStyle w:val="TableGrid8"/>
            <w:tblW w:w="10456" w:type="dxa"/>
            <w:tblBorders>
              <w:top w:val="single" w:sz="4" w:space="0" w:color="DBDBDB"/>
              <w:left w:val="single" w:sz="4" w:space="0" w:color="DBDBDB"/>
              <w:bottom w:val="single" w:sz="4" w:space="0" w:color="DBDBDB"/>
              <w:right w:val="single" w:sz="4" w:space="0" w:color="DBDBDB"/>
              <w:insideH w:val="none" w:sz="0" w:space="0" w:color="auto"/>
              <w:insideV w:val="none" w:sz="0" w:space="0" w:color="auto"/>
            </w:tblBorders>
            <w:tblLayout w:type="fixed"/>
            <w:tblCellMar>
              <w:left w:w="115" w:type="dxa"/>
              <w:right w:w="115" w:type="dxa"/>
            </w:tblCellMar>
            <w:tblLook w:val="04A0" w:firstRow="1" w:lastRow="0" w:firstColumn="1" w:lastColumn="0" w:noHBand="0" w:noVBand="1"/>
          </w:tblPr>
        </w:tblPrChange>
      </w:tblPr>
      <w:tblGrid>
        <w:gridCol w:w="265"/>
        <w:gridCol w:w="630"/>
        <w:gridCol w:w="450"/>
        <w:gridCol w:w="2880"/>
        <w:gridCol w:w="1980"/>
        <w:gridCol w:w="3981"/>
        <w:gridCol w:w="270"/>
        <w:tblGridChange w:id="11840">
          <w:tblGrid>
            <w:gridCol w:w="360"/>
            <w:gridCol w:w="360"/>
            <w:gridCol w:w="360"/>
            <w:gridCol w:w="360"/>
            <w:gridCol w:w="360"/>
            <w:gridCol w:w="360"/>
            <w:gridCol w:w="360"/>
          </w:tblGrid>
        </w:tblGridChange>
      </w:tblGrid>
      <w:tr w:rsidR="00374341" w:rsidRPr="00374341" w14:paraId="6904D430" w14:textId="77777777" w:rsidTr="51235A2F">
        <w:trPr>
          <w:cantSplit/>
        </w:trPr>
        <w:tc>
          <w:tcPr>
            <w:tcW w:w="10456" w:type="dxa"/>
            <w:gridSpan w:val="7"/>
            <w:shd w:val="clear" w:color="auto" w:fill="FAFAFA"/>
            <w:tcPrChange w:id="11841" w:author="Alicia Romero Lopez" w:date="2020-01-31T09:48:00Z">
              <w:tcPr>
                <w:tcW w:w="10456" w:type="dxa"/>
                <w:gridSpan w:val="7"/>
                <w:shd w:val="clear" w:color="auto" w:fill="FAFAFA"/>
              </w:tcPr>
            </w:tcPrChange>
          </w:tcPr>
          <w:p w14:paraId="19D98720" w14:textId="77777777" w:rsidR="003511FB" w:rsidRDefault="003511FB" w:rsidP="003511FB">
            <w:pPr>
              <w:spacing w:before="120" w:after="120" w:line="256" w:lineRule="auto"/>
              <w:outlineLvl w:val="2"/>
              <w:rPr>
                <w:rFonts w:ascii="Open Sans Semibold" w:hAnsi="Open Sans Semibold" w:cs="Open Sans Semibold"/>
                <w:color w:val="11143F"/>
              </w:rPr>
            </w:pPr>
            <w:r>
              <w:rPr>
                <w:rFonts w:ascii="Open Sans Semibold" w:hAnsi="Open Sans Semibold" w:cs="Open Sans Semibold"/>
                <w:color w:val="11143F"/>
              </w:rPr>
              <w:t>Knowledge Check</w:t>
            </w:r>
          </w:p>
          <w:p w14:paraId="21198712" w14:textId="77777777" w:rsidR="003511FB" w:rsidRDefault="003511FB" w:rsidP="00374341">
            <w:pPr>
              <w:spacing w:before="120" w:after="120"/>
              <w:outlineLvl w:val="2"/>
              <w:rPr>
                <w:rFonts w:ascii="Open Sans Semibold" w:eastAsia="Open Sans" w:hAnsi="Open Sans Semibold" w:cs="Open Sans Semibold"/>
                <w:color w:val="11143F"/>
              </w:rPr>
            </w:pPr>
          </w:p>
          <w:p w14:paraId="303B2B9C" w14:textId="55F1320A" w:rsidR="00374341" w:rsidRPr="00374341" w:rsidRDefault="00374341" w:rsidP="00374341">
            <w:pPr>
              <w:spacing w:before="120" w:after="120"/>
              <w:outlineLvl w:val="2"/>
              <w:rPr>
                <w:rFonts w:ascii="Open Sans Semibold" w:eastAsia="Open Sans" w:hAnsi="Open Sans Semibold" w:cs="Open Sans Semibold"/>
                <w:color w:val="11143F"/>
              </w:rPr>
            </w:pPr>
            <w:commentRangeStart w:id="11842"/>
            <w:commentRangeStart w:id="11843"/>
            <w:commentRangeStart w:id="11844"/>
            <w:commentRangeStart w:id="11845"/>
            <w:r w:rsidRPr="00374341">
              <w:rPr>
                <w:rFonts w:ascii="Open Sans Semibold" w:eastAsia="Open Sans" w:hAnsi="Open Sans Semibold" w:cs="Open Sans Semibold"/>
                <w:color w:val="11143F"/>
              </w:rPr>
              <w:t xml:space="preserve">Consider the dataset {2, 3, 4, 3, 1, 12, 5}, which of these numbers fall within the IQR? </w:t>
            </w:r>
            <w:commentRangeEnd w:id="11842"/>
            <w:r>
              <w:rPr>
                <w:rStyle w:val="CommentReference"/>
              </w:rPr>
              <w:commentReference w:id="11842"/>
            </w:r>
            <w:commentRangeEnd w:id="11843"/>
            <w:r w:rsidR="001F1C73">
              <w:rPr>
                <w:rStyle w:val="CommentReference"/>
                <w:color w:val="404040"/>
              </w:rPr>
              <w:commentReference w:id="11843"/>
            </w:r>
            <w:commentRangeEnd w:id="11844"/>
            <w:r>
              <w:rPr>
                <w:rStyle w:val="CommentReference"/>
              </w:rPr>
              <w:commentReference w:id="11844"/>
            </w:r>
            <w:commentRangeEnd w:id="11845"/>
            <w:r w:rsidR="00A32F94">
              <w:rPr>
                <w:rStyle w:val="CommentReference"/>
                <w:color w:val="404040"/>
              </w:rPr>
              <w:commentReference w:id="11845"/>
            </w:r>
          </w:p>
        </w:tc>
      </w:tr>
      <w:tr w:rsidR="00374341" w:rsidRPr="00374341" w14:paraId="26ED0B7B" w14:textId="77777777" w:rsidTr="51235A2F">
        <w:trPr>
          <w:cantSplit/>
        </w:trPr>
        <w:tc>
          <w:tcPr>
            <w:tcW w:w="265" w:type="dxa"/>
            <w:shd w:val="clear" w:color="auto" w:fill="FAFAFA"/>
            <w:tcPrChange w:id="11846" w:author="Alexis Handford" w:date="2020-01-22T08:14:00Z">
              <w:tcPr>
                <w:tcW w:w="0" w:type="auto"/>
              </w:tcPr>
            </w:tcPrChange>
          </w:tcPr>
          <w:p w14:paraId="794D3171" w14:textId="77777777" w:rsidR="00374341" w:rsidRPr="00374341" w:rsidRDefault="00374341" w:rsidP="00374341">
            <w:pPr>
              <w:spacing w:before="120" w:after="120"/>
              <w:rPr>
                <w:rFonts w:ascii="Open Sans" w:eastAsia="Open Sans" w:hAnsi="Open Sans" w:cs="Times New Roman"/>
                <w:color w:val="404040"/>
              </w:rPr>
            </w:pPr>
          </w:p>
        </w:tc>
        <w:tc>
          <w:tcPr>
            <w:tcW w:w="630" w:type="dxa"/>
            <w:shd w:val="clear" w:color="auto" w:fill="FFFFFF" w:themeFill="background1"/>
            <w:vAlign w:val="center"/>
            <w:tcPrChange w:id="11847" w:author="Alexis Handford" w:date="2020-01-22T08:14:00Z">
              <w:tcPr>
                <w:tcW w:w="630" w:type="dxa"/>
                <w:shd w:val="clear" w:color="auto" w:fill="FFFFFF"/>
              </w:tcPr>
            </w:tcPrChange>
          </w:tcPr>
          <w:p w14:paraId="216EAD7F" w14:textId="77777777" w:rsidR="00374341" w:rsidRPr="00374341" w:rsidRDefault="00374341" w:rsidP="00374341">
            <w:pPr>
              <w:spacing w:before="120" w:after="120"/>
              <w:rPr>
                <w:rFonts w:ascii="Open Sans" w:eastAsia="Open Sans" w:hAnsi="Open Sans" w:cs="Times New Roman"/>
                <w:color w:val="404040"/>
              </w:rPr>
            </w:pPr>
            <w:r w:rsidRPr="00374341">
              <w:rPr>
                <w:rFonts w:ascii="Open Sans" w:eastAsia="Open Sans" w:hAnsi="Open Sans" w:cs="Times New Roman"/>
                <w:noProof/>
                <w:color w:val="404040"/>
              </w:rPr>
              <mc:AlternateContent>
                <mc:Choice Requires="wps">
                  <w:drawing>
                    <wp:inline distT="0" distB="0" distL="0" distR="0" wp14:anchorId="6C44DDD8" wp14:editId="28FF9A30">
                      <wp:extent cx="207034" cy="207034"/>
                      <wp:effectExtent l="19050" t="19050" r="21590" b="21590"/>
                      <wp:docPr id="185" name="Oval 185"/>
                      <wp:cNvGraphicFramePr/>
                      <a:graphic xmlns:a="http://schemas.openxmlformats.org/drawingml/2006/main">
                        <a:graphicData uri="http://schemas.microsoft.com/office/word/2010/wordprocessingShape">
                          <wps:wsp>
                            <wps:cNvSpPr/>
                            <wps:spPr>
                              <a:xfrm>
                                <a:off x="0" y="0"/>
                                <a:ext cx="207034" cy="207034"/>
                              </a:xfrm>
                              <a:prstGeom prst="ellipse">
                                <a:avLst/>
                              </a:prstGeom>
                              <a:noFill/>
                              <a:ln w="28575" cap="flat" cmpd="sng" algn="ctr">
                                <a:solidFill>
                                  <a:srgbClr val="DBDBDB">
                                    <a:lumMod val="9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w16se="http://schemas.microsoft.com/office/word/2015/wordml/symex" xmlns:cx1="http://schemas.microsoft.com/office/drawing/2015/9/8/chartex" xmlns:cx="http://schemas.microsoft.com/office/drawing/2014/chartex">
                  <w:pict>
                    <v:oval w14:anchorId="7F38EA83" id="Oval 185" o:spid="_x0000_s1026" style="width:16.3pt;height:16.3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" filled="f" strokecolor="#c5c5c5" strokeweight="2.25pt">
                      <v:stroke joinstyle="miter"/>
                      <w10:anchorlock/>
                    </v:oval>
                  </w:pict>
                </mc:Fallback>
              </mc:AlternateContent>
            </w:r>
          </w:p>
        </w:tc>
        <w:tc>
          <w:tcPr>
            <w:tcW w:w="450" w:type="dxa"/>
            <w:shd w:val="clear" w:color="auto" w:fill="FFFFFF" w:themeFill="background1"/>
            <w:vAlign w:val="center"/>
            <w:tcPrChange w:id="11848" w:author="Alexis Handford" w:date="2020-01-22T08:14:00Z">
              <w:tcPr>
                <w:tcW w:w="450" w:type="dxa"/>
                <w:shd w:val="clear" w:color="auto" w:fill="FFFFFF"/>
              </w:tcPr>
            </w:tcPrChange>
          </w:tcPr>
          <w:p w14:paraId="2E0294EA" w14:textId="77777777" w:rsidR="00374341" w:rsidRPr="00374341" w:rsidRDefault="00374341" w:rsidP="00374341">
            <w:pPr>
              <w:spacing w:before="120" w:after="120"/>
              <w:rPr>
                <w:rFonts w:ascii="Open Sans Semibold" w:eastAsia="Open Sans" w:hAnsi="Open Sans Semibold" w:cs="Open Sans Semibold"/>
                <w:color w:val="404040"/>
              </w:rPr>
            </w:pPr>
            <w:r w:rsidRPr="00374341">
              <w:rPr>
                <w:rFonts w:ascii="Open Sans Semibold" w:eastAsia="Open Sans" w:hAnsi="Open Sans Semibold" w:cs="Open Sans Semibold"/>
                <w:color w:val="404040"/>
              </w:rPr>
              <w:t>a.</w:t>
            </w:r>
          </w:p>
        </w:tc>
        <w:tc>
          <w:tcPr>
            <w:tcW w:w="8841" w:type="dxa"/>
            <w:gridSpan w:val="3"/>
            <w:shd w:val="clear" w:color="auto" w:fill="FFFFFF" w:themeFill="background1"/>
            <w:vAlign w:val="center"/>
            <w:tcPrChange w:id="11849" w:author="Alexis Handford" w:date="2020-01-22T08:14:00Z">
              <w:tcPr>
                <w:tcW w:w="8841" w:type="dxa"/>
                <w:gridSpan w:val="3"/>
                <w:shd w:val="clear" w:color="auto" w:fill="FFFFFF"/>
              </w:tcPr>
            </w:tcPrChange>
          </w:tcPr>
          <w:p w14:paraId="34179C31" w14:textId="77777777" w:rsidR="00374341" w:rsidRPr="00374341" w:rsidRDefault="00374341" w:rsidP="00374341">
            <w:pPr>
              <w:spacing w:before="120" w:after="120"/>
              <w:rPr>
                <w:rFonts w:ascii="Open Sans" w:eastAsia="Open Sans" w:hAnsi="Open Sans" w:cs="Times New Roman"/>
                <w:color w:val="404040"/>
              </w:rPr>
            </w:pPr>
            <w:r w:rsidRPr="00374341">
              <w:rPr>
                <w:rFonts w:ascii="Open Sans" w:eastAsia="Open Sans" w:hAnsi="Open Sans" w:cs="Times New Roman"/>
                <w:color w:val="404040"/>
              </w:rPr>
              <w:t>12.</w:t>
            </w:r>
          </w:p>
        </w:tc>
        <w:tc>
          <w:tcPr>
            <w:tcW w:w="270" w:type="dxa"/>
            <w:shd w:val="clear" w:color="auto" w:fill="FAFAFA"/>
            <w:tcPrChange w:id="11850" w:author="Alexis Handford" w:date="2020-01-22T08:14:00Z">
              <w:tcPr>
                <w:tcW w:w="0" w:type="auto"/>
              </w:tcPr>
            </w:tcPrChange>
          </w:tcPr>
          <w:p w14:paraId="08CFCCB6" w14:textId="77777777" w:rsidR="00374341" w:rsidRPr="00374341" w:rsidRDefault="00374341" w:rsidP="00374341">
            <w:pPr>
              <w:spacing w:before="120" w:after="120"/>
              <w:rPr>
                <w:rFonts w:ascii="Open Sans" w:eastAsia="Open Sans" w:hAnsi="Open Sans" w:cs="Times New Roman"/>
                <w:color w:val="404040"/>
              </w:rPr>
            </w:pPr>
          </w:p>
        </w:tc>
      </w:tr>
      <w:tr w:rsidR="00374341" w:rsidRPr="00374341" w14:paraId="52C3952E" w14:textId="77777777" w:rsidTr="51235A2F">
        <w:trPr>
          <w:cantSplit/>
          <w:trHeight w:val="20"/>
        </w:trPr>
        <w:tc>
          <w:tcPr>
            <w:tcW w:w="265" w:type="dxa"/>
            <w:shd w:val="clear" w:color="auto" w:fill="FAFAFA"/>
            <w:tcPrChange w:id="11851" w:author="Alexis Handford" w:date="2020-01-22T08:14:00Z">
              <w:tcPr>
                <w:tcW w:w="0" w:type="auto"/>
              </w:tcPr>
            </w:tcPrChange>
          </w:tcPr>
          <w:p w14:paraId="6EDE2B59" w14:textId="77777777" w:rsidR="00374341" w:rsidRPr="00374341" w:rsidRDefault="00374341" w:rsidP="00374341">
            <w:pPr>
              <w:rPr>
                <w:rFonts w:ascii="Open Sans" w:eastAsia="Open Sans" w:hAnsi="Open Sans" w:cs="Times New Roman"/>
                <w:color w:val="404040"/>
                <w:sz w:val="16"/>
                <w:szCs w:val="16"/>
              </w:rPr>
            </w:pPr>
          </w:p>
        </w:tc>
        <w:tc>
          <w:tcPr>
            <w:tcW w:w="630" w:type="dxa"/>
            <w:shd w:val="clear" w:color="auto" w:fill="FAFAFA"/>
            <w:vAlign w:val="center"/>
            <w:tcPrChange w:id="11852" w:author="Alexis Handford" w:date="2020-01-22T08:14:00Z">
              <w:tcPr>
                <w:tcW w:w="630" w:type="dxa"/>
                <w:shd w:val="clear" w:color="auto" w:fill="FAFAFA"/>
              </w:tcPr>
            </w:tcPrChange>
          </w:tcPr>
          <w:p w14:paraId="5C31E1FA" w14:textId="77777777" w:rsidR="00374341" w:rsidRPr="00374341" w:rsidRDefault="00374341" w:rsidP="00374341">
            <w:pPr>
              <w:rPr>
                <w:rFonts w:ascii="Open Sans" w:eastAsia="Open Sans" w:hAnsi="Open Sans" w:cs="Times New Roman"/>
                <w:color w:val="404040"/>
                <w:sz w:val="16"/>
                <w:szCs w:val="16"/>
              </w:rPr>
            </w:pPr>
          </w:p>
        </w:tc>
        <w:tc>
          <w:tcPr>
            <w:tcW w:w="3330" w:type="dxa"/>
            <w:gridSpan w:val="2"/>
            <w:shd w:val="clear" w:color="auto" w:fill="FAFAFA"/>
            <w:vAlign w:val="center"/>
            <w:tcPrChange w:id="11853" w:author="Alexis Handford" w:date="2020-01-22T08:14:00Z">
              <w:tcPr>
                <w:tcW w:w="3330" w:type="dxa"/>
                <w:gridSpan w:val="2"/>
                <w:shd w:val="clear" w:color="auto" w:fill="FAFAFA"/>
              </w:tcPr>
            </w:tcPrChange>
          </w:tcPr>
          <w:p w14:paraId="00B71C59" w14:textId="77777777" w:rsidR="00374341" w:rsidRPr="00374341" w:rsidRDefault="00374341" w:rsidP="00374341">
            <w:pPr>
              <w:rPr>
                <w:rFonts w:ascii="Open Sans" w:eastAsia="Open Sans" w:hAnsi="Open Sans" w:cs="Times New Roman"/>
                <w:color w:val="404040"/>
                <w:sz w:val="16"/>
                <w:szCs w:val="16"/>
              </w:rPr>
            </w:pPr>
          </w:p>
        </w:tc>
        <w:tc>
          <w:tcPr>
            <w:tcW w:w="1980" w:type="dxa"/>
            <w:shd w:val="clear" w:color="auto" w:fill="FAFAFA"/>
            <w:vAlign w:val="center"/>
            <w:tcPrChange w:id="11854" w:author="Alexis Handford" w:date="2020-01-22T08:14:00Z">
              <w:tcPr>
                <w:tcW w:w="1980" w:type="dxa"/>
                <w:shd w:val="clear" w:color="auto" w:fill="FAFAFA"/>
              </w:tcPr>
            </w:tcPrChange>
          </w:tcPr>
          <w:p w14:paraId="0BC744B9" w14:textId="77777777" w:rsidR="00374341" w:rsidRPr="00374341" w:rsidRDefault="00374341" w:rsidP="00374341">
            <w:pPr>
              <w:rPr>
                <w:rFonts w:ascii="Open Sans" w:eastAsia="Open Sans" w:hAnsi="Open Sans" w:cs="Times New Roman"/>
                <w:color w:val="404040"/>
                <w:sz w:val="16"/>
                <w:szCs w:val="16"/>
              </w:rPr>
            </w:pPr>
          </w:p>
        </w:tc>
        <w:tc>
          <w:tcPr>
            <w:tcW w:w="3978" w:type="dxa"/>
            <w:shd w:val="clear" w:color="auto" w:fill="FAFAFA"/>
            <w:vAlign w:val="center"/>
            <w:tcPrChange w:id="11855" w:author="Alexis Handford" w:date="2020-01-22T08:14:00Z">
              <w:tcPr>
                <w:tcW w:w="3978" w:type="dxa"/>
                <w:shd w:val="clear" w:color="auto" w:fill="FAFAFA"/>
              </w:tcPr>
            </w:tcPrChange>
          </w:tcPr>
          <w:p w14:paraId="76A41E22" w14:textId="77777777" w:rsidR="00374341" w:rsidRPr="00374341" w:rsidRDefault="00374341" w:rsidP="00374341">
            <w:pPr>
              <w:rPr>
                <w:rFonts w:ascii="Open Sans" w:eastAsia="Open Sans" w:hAnsi="Open Sans" w:cs="Times New Roman"/>
                <w:noProof/>
                <w:color w:val="404040"/>
                <w:sz w:val="16"/>
                <w:szCs w:val="16"/>
              </w:rPr>
            </w:pPr>
          </w:p>
        </w:tc>
        <w:tc>
          <w:tcPr>
            <w:tcW w:w="270" w:type="dxa"/>
            <w:shd w:val="clear" w:color="auto" w:fill="FAFAFA"/>
            <w:tcPrChange w:id="11856" w:author="Alexis Handford" w:date="2020-01-22T08:14:00Z">
              <w:tcPr>
                <w:tcW w:w="0" w:type="auto"/>
              </w:tcPr>
            </w:tcPrChange>
          </w:tcPr>
          <w:p w14:paraId="1124FB26" w14:textId="77777777" w:rsidR="00374341" w:rsidRPr="00374341" w:rsidRDefault="00374341" w:rsidP="00374341">
            <w:pPr>
              <w:rPr>
                <w:rFonts w:ascii="Open Sans" w:eastAsia="Open Sans" w:hAnsi="Open Sans" w:cs="Times New Roman"/>
                <w:color w:val="404040"/>
                <w:sz w:val="16"/>
                <w:szCs w:val="16"/>
              </w:rPr>
            </w:pPr>
          </w:p>
        </w:tc>
      </w:tr>
      <w:tr w:rsidR="00374341" w:rsidRPr="00374341" w14:paraId="57CAE500" w14:textId="77777777" w:rsidTr="51235A2F">
        <w:trPr>
          <w:cantSplit/>
        </w:trPr>
        <w:tc>
          <w:tcPr>
            <w:tcW w:w="265" w:type="dxa"/>
            <w:shd w:val="clear" w:color="auto" w:fill="FAFAFA"/>
            <w:tcPrChange w:id="11857" w:author="Alexis Handford" w:date="2020-01-22T08:14:00Z">
              <w:tcPr>
                <w:tcW w:w="0" w:type="auto"/>
              </w:tcPr>
            </w:tcPrChange>
          </w:tcPr>
          <w:p w14:paraId="343EDE47" w14:textId="77777777" w:rsidR="00374341" w:rsidRPr="00374341" w:rsidRDefault="00374341" w:rsidP="00374341">
            <w:pPr>
              <w:spacing w:before="120" w:after="120"/>
              <w:rPr>
                <w:rFonts w:ascii="Open Sans" w:eastAsia="Open Sans" w:hAnsi="Open Sans" w:cs="Times New Roman"/>
                <w:color w:val="404040"/>
              </w:rPr>
            </w:pPr>
          </w:p>
        </w:tc>
        <w:tc>
          <w:tcPr>
            <w:tcW w:w="630" w:type="dxa"/>
            <w:shd w:val="clear" w:color="auto" w:fill="FFFFFF" w:themeFill="background1"/>
            <w:vAlign w:val="center"/>
            <w:tcPrChange w:id="11858" w:author="Alexis Handford" w:date="2020-01-22T08:14:00Z">
              <w:tcPr>
                <w:tcW w:w="630" w:type="dxa"/>
                <w:shd w:val="clear" w:color="auto" w:fill="FFFFFF"/>
              </w:tcPr>
            </w:tcPrChange>
          </w:tcPr>
          <w:p w14:paraId="6AE21817" w14:textId="77777777" w:rsidR="00374341" w:rsidRPr="00374341" w:rsidRDefault="00374341" w:rsidP="00374341">
            <w:pPr>
              <w:spacing w:before="120" w:after="120"/>
              <w:rPr>
                <w:rFonts w:ascii="Open Sans" w:eastAsia="Open Sans" w:hAnsi="Open Sans" w:cs="Times New Roman"/>
                <w:noProof/>
                <w:color w:val="404040"/>
              </w:rPr>
            </w:pPr>
            <w:r w:rsidRPr="00374341">
              <w:rPr>
                <w:rFonts w:ascii="Open Sans" w:eastAsia="Open Sans" w:hAnsi="Open Sans" w:cs="Times New Roman"/>
                <w:noProof/>
                <w:color w:val="404040"/>
              </w:rPr>
              <mc:AlternateContent>
                <mc:Choice Requires="wps">
                  <w:drawing>
                    <wp:inline distT="0" distB="0" distL="0" distR="0" wp14:anchorId="70CAE60C" wp14:editId="32E8468F">
                      <wp:extent cx="207034" cy="207034"/>
                      <wp:effectExtent l="19050" t="19050" r="21590" b="21590"/>
                      <wp:docPr id="186" name="Oval 186"/>
                      <wp:cNvGraphicFramePr/>
                      <a:graphic xmlns:a="http://schemas.openxmlformats.org/drawingml/2006/main">
                        <a:graphicData uri="http://schemas.microsoft.com/office/word/2010/wordprocessingShape">
                          <wps:wsp>
                            <wps:cNvSpPr/>
                            <wps:spPr>
                              <a:xfrm>
                                <a:off x="0" y="0"/>
                                <a:ext cx="207034" cy="207034"/>
                              </a:xfrm>
                              <a:prstGeom prst="ellipse">
                                <a:avLst/>
                              </a:prstGeom>
                              <a:noFill/>
                              <a:ln w="28575" cap="flat" cmpd="sng" algn="ctr">
                                <a:solidFill>
                                  <a:srgbClr val="DBDBDB">
                                    <a:lumMod val="9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w16se="http://schemas.microsoft.com/office/word/2015/wordml/symex" xmlns:cx1="http://schemas.microsoft.com/office/drawing/2015/9/8/chartex" xmlns:cx="http://schemas.microsoft.com/office/drawing/2014/chartex">
                  <w:pict>
                    <v:oval w14:anchorId="2B4C0F02" id="Oval 186" o:spid="_x0000_s1026" style="width:16.3pt;height:16.3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" filled="f" strokecolor="#c5c5c5" strokeweight="2.25pt">
                      <v:stroke joinstyle="miter"/>
                      <w10:anchorlock/>
                    </v:oval>
                  </w:pict>
                </mc:Fallback>
              </mc:AlternateContent>
            </w:r>
          </w:p>
        </w:tc>
        <w:tc>
          <w:tcPr>
            <w:tcW w:w="450" w:type="dxa"/>
            <w:shd w:val="clear" w:color="auto" w:fill="FFFFFF" w:themeFill="background1"/>
            <w:vAlign w:val="center"/>
            <w:tcPrChange w:id="11859" w:author="Alexis Handford" w:date="2020-01-22T08:14:00Z">
              <w:tcPr>
                <w:tcW w:w="450" w:type="dxa"/>
                <w:shd w:val="clear" w:color="auto" w:fill="FFFFFF"/>
              </w:tcPr>
            </w:tcPrChange>
          </w:tcPr>
          <w:p w14:paraId="7EC32370" w14:textId="77777777" w:rsidR="00374341" w:rsidRPr="00374341" w:rsidRDefault="00374341" w:rsidP="00374341">
            <w:pPr>
              <w:spacing w:before="120" w:after="120"/>
              <w:rPr>
                <w:rFonts w:ascii="Open Sans Semibold" w:eastAsia="Open Sans" w:hAnsi="Open Sans Semibold" w:cs="Open Sans Semibold"/>
                <w:color w:val="404040"/>
              </w:rPr>
            </w:pPr>
            <w:r w:rsidRPr="00374341">
              <w:rPr>
                <w:rFonts w:ascii="Open Sans Semibold" w:eastAsia="Open Sans" w:hAnsi="Open Sans Semibold" w:cs="Open Sans Semibold"/>
                <w:color w:val="404040"/>
              </w:rPr>
              <w:t>b.</w:t>
            </w:r>
          </w:p>
        </w:tc>
        <w:tc>
          <w:tcPr>
            <w:tcW w:w="8841" w:type="dxa"/>
            <w:gridSpan w:val="3"/>
            <w:shd w:val="clear" w:color="auto" w:fill="FFFFFF" w:themeFill="background1"/>
            <w:vAlign w:val="center"/>
            <w:tcPrChange w:id="11860" w:author="Alexis Handford" w:date="2020-01-22T08:14:00Z">
              <w:tcPr>
                <w:tcW w:w="8841" w:type="dxa"/>
                <w:gridSpan w:val="3"/>
                <w:shd w:val="clear" w:color="auto" w:fill="FFFFFF"/>
              </w:tcPr>
            </w:tcPrChange>
          </w:tcPr>
          <w:p w14:paraId="1F336DE9" w14:textId="77777777" w:rsidR="00374341" w:rsidRPr="00374341" w:rsidRDefault="00374341" w:rsidP="00374341">
            <w:pPr>
              <w:spacing w:before="120" w:after="120"/>
              <w:rPr>
                <w:rFonts w:ascii="Open Sans" w:eastAsia="Open Sans" w:hAnsi="Open Sans" w:cs="Times New Roman"/>
                <w:color w:val="404040"/>
              </w:rPr>
            </w:pPr>
            <w:r w:rsidRPr="00374341">
              <w:rPr>
                <w:rFonts w:ascii="Open Sans" w:eastAsia="Open Sans" w:hAnsi="Open Sans" w:cs="Times New Roman"/>
                <w:color w:val="404040"/>
              </w:rPr>
              <w:t>1.</w:t>
            </w:r>
          </w:p>
        </w:tc>
        <w:tc>
          <w:tcPr>
            <w:tcW w:w="270" w:type="dxa"/>
            <w:shd w:val="clear" w:color="auto" w:fill="FAFAFA"/>
            <w:tcPrChange w:id="11861" w:author="Alexis Handford" w:date="2020-01-22T08:14:00Z">
              <w:tcPr>
                <w:tcW w:w="0" w:type="auto"/>
              </w:tcPr>
            </w:tcPrChange>
          </w:tcPr>
          <w:p w14:paraId="130C3E9E" w14:textId="77777777" w:rsidR="00374341" w:rsidRPr="00374341" w:rsidRDefault="00374341" w:rsidP="00374341">
            <w:pPr>
              <w:spacing w:before="120" w:after="120"/>
              <w:rPr>
                <w:rFonts w:ascii="Open Sans" w:eastAsia="Open Sans" w:hAnsi="Open Sans" w:cs="Times New Roman"/>
                <w:color w:val="404040"/>
              </w:rPr>
            </w:pPr>
          </w:p>
        </w:tc>
      </w:tr>
      <w:tr w:rsidR="00374341" w:rsidRPr="00374341" w14:paraId="2998AAE8" w14:textId="77777777" w:rsidTr="51235A2F">
        <w:trPr>
          <w:cantSplit/>
          <w:trHeight w:val="20"/>
        </w:trPr>
        <w:tc>
          <w:tcPr>
            <w:tcW w:w="265" w:type="dxa"/>
            <w:shd w:val="clear" w:color="auto" w:fill="FAFAFA"/>
            <w:tcPrChange w:id="11862" w:author="Alexis Handford" w:date="2020-01-22T08:14:00Z">
              <w:tcPr>
                <w:tcW w:w="0" w:type="auto"/>
              </w:tcPr>
            </w:tcPrChange>
          </w:tcPr>
          <w:p w14:paraId="1DC01448" w14:textId="77777777" w:rsidR="00374341" w:rsidRPr="00374341" w:rsidRDefault="00374341" w:rsidP="00374341">
            <w:pPr>
              <w:rPr>
                <w:rFonts w:ascii="Open Sans" w:eastAsia="Open Sans" w:hAnsi="Open Sans" w:cs="Times New Roman"/>
                <w:color w:val="404040"/>
                <w:sz w:val="16"/>
                <w:szCs w:val="16"/>
              </w:rPr>
            </w:pPr>
          </w:p>
        </w:tc>
        <w:tc>
          <w:tcPr>
            <w:tcW w:w="630" w:type="dxa"/>
            <w:shd w:val="clear" w:color="auto" w:fill="FAFAFA"/>
            <w:vAlign w:val="center"/>
            <w:tcPrChange w:id="11863" w:author="Alexis Handford" w:date="2020-01-22T08:14:00Z">
              <w:tcPr>
                <w:tcW w:w="630" w:type="dxa"/>
                <w:shd w:val="clear" w:color="auto" w:fill="FAFAFA"/>
              </w:tcPr>
            </w:tcPrChange>
          </w:tcPr>
          <w:p w14:paraId="6CD6DB7B" w14:textId="77777777" w:rsidR="00374341" w:rsidRPr="00374341" w:rsidRDefault="00374341" w:rsidP="00374341">
            <w:pPr>
              <w:rPr>
                <w:rFonts w:ascii="Open Sans" w:eastAsia="Open Sans" w:hAnsi="Open Sans" w:cs="Times New Roman"/>
                <w:color w:val="404040"/>
                <w:sz w:val="16"/>
                <w:szCs w:val="16"/>
              </w:rPr>
            </w:pPr>
          </w:p>
        </w:tc>
        <w:tc>
          <w:tcPr>
            <w:tcW w:w="3330" w:type="dxa"/>
            <w:gridSpan w:val="2"/>
            <w:shd w:val="clear" w:color="auto" w:fill="FAFAFA"/>
            <w:vAlign w:val="center"/>
            <w:tcPrChange w:id="11864" w:author="Alexis Handford" w:date="2020-01-22T08:14:00Z">
              <w:tcPr>
                <w:tcW w:w="3330" w:type="dxa"/>
                <w:gridSpan w:val="2"/>
                <w:shd w:val="clear" w:color="auto" w:fill="FAFAFA"/>
              </w:tcPr>
            </w:tcPrChange>
          </w:tcPr>
          <w:p w14:paraId="09AEE8E9" w14:textId="77777777" w:rsidR="00374341" w:rsidRPr="00374341" w:rsidRDefault="00374341" w:rsidP="00374341">
            <w:pPr>
              <w:rPr>
                <w:rFonts w:ascii="Open Sans" w:eastAsia="Open Sans" w:hAnsi="Open Sans" w:cs="Times New Roman"/>
                <w:color w:val="404040"/>
                <w:sz w:val="16"/>
                <w:szCs w:val="16"/>
              </w:rPr>
            </w:pPr>
          </w:p>
        </w:tc>
        <w:tc>
          <w:tcPr>
            <w:tcW w:w="1980" w:type="dxa"/>
            <w:shd w:val="clear" w:color="auto" w:fill="FAFAFA"/>
            <w:vAlign w:val="center"/>
            <w:tcPrChange w:id="11865" w:author="Alexis Handford" w:date="2020-01-22T08:14:00Z">
              <w:tcPr>
                <w:tcW w:w="1980" w:type="dxa"/>
                <w:shd w:val="clear" w:color="auto" w:fill="FAFAFA"/>
              </w:tcPr>
            </w:tcPrChange>
          </w:tcPr>
          <w:p w14:paraId="1629E36D" w14:textId="77777777" w:rsidR="00374341" w:rsidRPr="00374341" w:rsidRDefault="00374341" w:rsidP="00374341">
            <w:pPr>
              <w:rPr>
                <w:rFonts w:ascii="Open Sans" w:eastAsia="Open Sans" w:hAnsi="Open Sans" w:cs="Times New Roman"/>
                <w:color w:val="404040"/>
                <w:sz w:val="16"/>
                <w:szCs w:val="16"/>
              </w:rPr>
            </w:pPr>
          </w:p>
        </w:tc>
        <w:tc>
          <w:tcPr>
            <w:tcW w:w="3978" w:type="dxa"/>
            <w:shd w:val="clear" w:color="auto" w:fill="FAFAFA"/>
            <w:vAlign w:val="center"/>
            <w:tcPrChange w:id="11866" w:author="Alexis Handford" w:date="2020-01-22T08:14:00Z">
              <w:tcPr>
                <w:tcW w:w="3978" w:type="dxa"/>
                <w:shd w:val="clear" w:color="auto" w:fill="FAFAFA"/>
              </w:tcPr>
            </w:tcPrChange>
          </w:tcPr>
          <w:p w14:paraId="60068996" w14:textId="77777777" w:rsidR="00374341" w:rsidRPr="00374341" w:rsidRDefault="00374341" w:rsidP="00374341">
            <w:pPr>
              <w:rPr>
                <w:rFonts w:ascii="Open Sans" w:eastAsia="Open Sans" w:hAnsi="Open Sans" w:cs="Times New Roman"/>
                <w:noProof/>
                <w:color w:val="404040"/>
                <w:sz w:val="16"/>
                <w:szCs w:val="16"/>
              </w:rPr>
            </w:pPr>
          </w:p>
        </w:tc>
        <w:tc>
          <w:tcPr>
            <w:tcW w:w="270" w:type="dxa"/>
            <w:shd w:val="clear" w:color="auto" w:fill="FAFAFA"/>
            <w:tcPrChange w:id="11867" w:author="Alexis Handford" w:date="2020-01-22T08:14:00Z">
              <w:tcPr>
                <w:tcW w:w="0" w:type="auto"/>
              </w:tcPr>
            </w:tcPrChange>
          </w:tcPr>
          <w:p w14:paraId="75D93A26" w14:textId="77777777" w:rsidR="00374341" w:rsidRPr="00374341" w:rsidRDefault="00374341" w:rsidP="00374341">
            <w:pPr>
              <w:rPr>
                <w:rFonts w:ascii="Open Sans" w:eastAsia="Open Sans" w:hAnsi="Open Sans" w:cs="Times New Roman"/>
                <w:color w:val="404040"/>
                <w:sz w:val="16"/>
                <w:szCs w:val="16"/>
              </w:rPr>
            </w:pPr>
          </w:p>
        </w:tc>
      </w:tr>
      <w:tr w:rsidR="00374341" w:rsidRPr="00374341" w14:paraId="37E258B3" w14:textId="77777777" w:rsidTr="51235A2F">
        <w:trPr>
          <w:cantSplit/>
        </w:trPr>
        <w:tc>
          <w:tcPr>
            <w:tcW w:w="265" w:type="dxa"/>
            <w:shd w:val="clear" w:color="auto" w:fill="FAFAFA"/>
            <w:tcPrChange w:id="11868" w:author="Alexis Handford" w:date="2020-01-22T08:14:00Z">
              <w:tcPr>
                <w:tcW w:w="0" w:type="auto"/>
              </w:tcPr>
            </w:tcPrChange>
          </w:tcPr>
          <w:p w14:paraId="60E15DB9" w14:textId="77777777" w:rsidR="00374341" w:rsidRPr="00374341" w:rsidRDefault="00374341" w:rsidP="00374341">
            <w:pPr>
              <w:spacing w:before="120" w:after="120"/>
              <w:rPr>
                <w:rFonts w:ascii="Open Sans" w:eastAsia="Open Sans" w:hAnsi="Open Sans" w:cs="Times New Roman"/>
                <w:color w:val="404040"/>
              </w:rPr>
            </w:pPr>
          </w:p>
        </w:tc>
        <w:tc>
          <w:tcPr>
            <w:tcW w:w="630" w:type="dxa"/>
            <w:shd w:val="clear" w:color="auto" w:fill="FFFFFF" w:themeFill="background1"/>
            <w:vAlign w:val="center"/>
            <w:tcPrChange w:id="11869" w:author="Alexis Handford" w:date="2020-01-22T08:14:00Z">
              <w:tcPr>
                <w:tcW w:w="630" w:type="dxa"/>
                <w:shd w:val="clear" w:color="auto" w:fill="FFFFFF"/>
              </w:tcPr>
            </w:tcPrChange>
          </w:tcPr>
          <w:p w14:paraId="40D55B12" w14:textId="77777777" w:rsidR="00374341" w:rsidRPr="00374341" w:rsidRDefault="00374341" w:rsidP="00374341">
            <w:pPr>
              <w:spacing w:before="120" w:after="120"/>
              <w:rPr>
                <w:rFonts w:ascii="Open Sans" w:eastAsia="Open Sans" w:hAnsi="Open Sans" w:cs="Times New Roman"/>
                <w:noProof/>
                <w:color w:val="404040"/>
              </w:rPr>
            </w:pPr>
            <w:r w:rsidRPr="00374341">
              <w:rPr>
                <w:rFonts w:ascii="Open Sans" w:eastAsia="Open Sans" w:hAnsi="Open Sans" w:cs="Times New Roman"/>
                <w:noProof/>
                <w:color w:val="404040"/>
              </w:rPr>
              <mc:AlternateContent>
                <mc:Choice Requires="wps">
                  <w:drawing>
                    <wp:inline distT="0" distB="0" distL="0" distR="0" wp14:anchorId="13E79A84" wp14:editId="371F8721">
                      <wp:extent cx="207034" cy="207034"/>
                      <wp:effectExtent l="19050" t="19050" r="21590" b="21590"/>
                      <wp:docPr id="224" name="Oval 224"/>
                      <wp:cNvGraphicFramePr/>
                      <a:graphic xmlns:a="http://schemas.openxmlformats.org/drawingml/2006/main">
                        <a:graphicData uri="http://schemas.microsoft.com/office/word/2010/wordprocessingShape">
                          <wps:wsp>
                            <wps:cNvSpPr/>
                            <wps:spPr>
                              <a:xfrm>
                                <a:off x="0" y="0"/>
                                <a:ext cx="207034" cy="207034"/>
                              </a:xfrm>
                              <a:prstGeom prst="ellipse">
                                <a:avLst/>
                              </a:prstGeom>
                              <a:noFill/>
                              <a:ln w="28575" cap="flat" cmpd="sng" algn="ctr">
                                <a:solidFill>
                                  <a:srgbClr val="DBDBDB">
                                    <a:lumMod val="9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w16se="http://schemas.microsoft.com/office/word/2015/wordml/symex" xmlns:cx1="http://schemas.microsoft.com/office/drawing/2015/9/8/chartex" xmlns:cx="http://schemas.microsoft.com/office/drawing/2014/chartex">
                  <w:pict>
                    <v:oval w14:anchorId="179303A2" id="Oval 224" o:spid="_x0000_s1026" style="width:16.3pt;height:16.3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" filled="f" strokecolor="#c5c5c5" strokeweight="2.25pt">
                      <v:stroke joinstyle="miter"/>
                      <w10:anchorlock/>
                    </v:oval>
                  </w:pict>
                </mc:Fallback>
              </mc:AlternateContent>
            </w:r>
          </w:p>
        </w:tc>
        <w:tc>
          <w:tcPr>
            <w:tcW w:w="450" w:type="dxa"/>
            <w:shd w:val="clear" w:color="auto" w:fill="FFFFFF" w:themeFill="background1"/>
            <w:vAlign w:val="center"/>
            <w:tcPrChange w:id="11870" w:author="Alexis Handford" w:date="2020-01-22T08:14:00Z">
              <w:tcPr>
                <w:tcW w:w="450" w:type="dxa"/>
                <w:shd w:val="clear" w:color="auto" w:fill="FFFFFF"/>
              </w:tcPr>
            </w:tcPrChange>
          </w:tcPr>
          <w:p w14:paraId="5413ABB6" w14:textId="77777777" w:rsidR="00374341" w:rsidRPr="00374341" w:rsidRDefault="00374341" w:rsidP="00374341">
            <w:pPr>
              <w:spacing w:before="120" w:after="120"/>
              <w:rPr>
                <w:rFonts w:ascii="Open Sans Semibold" w:eastAsia="Open Sans" w:hAnsi="Open Sans Semibold" w:cs="Open Sans Semibold"/>
                <w:color w:val="404040"/>
              </w:rPr>
            </w:pPr>
            <w:r w:rsidRPr="00374341">
              <w:rPr>
                <w:rFonts w:ascii="Open Sans Semibold" w:eastAsia="Open Sans" w:hAnsi="Open Sans Semibold" w:cs="Open Sans Semibold"/>
                <w:color w:val="404040"/>
              </w:rPr>
              <w:t>c.</w:t>
            </w:r>
          </w:p>
        </w:tc>
        <w:tc>
          <w:tcPr>
            <w:tcW w:w="8841" w:type="dxa"/>
            <w:gridSpan w:val="3"/>
            <w:shd w:val="clear" w:color="auto" w:fill="FFFFFF" w:themeFill="background1"/>
            <w:vAlign w:val="center"/>
            <w:tcPrChange w:id="11871" w:author="Alexis Handford" w:date="2020-01-22T08:14:00Z">
              <w:tcPr>
                <w:tcW w:w="8841" w:type="dxa"/>
                <w:gridSpan w:val="3"/>
                <w:shd w:val="clear" w:color="auto" w:fill="FFFFFF"/>
              </w:tcPr>
            </w:tcPrChange>
          </w:tcPr>
          <w:p w14:paraId="11AF4DB8" w14:textId="77777777" w:rsidR="00374341" w:rsidRPr="00374341" w:rsidRDefault="00374341" w:rsidP="00374341">
            <w:pPr>
              <w:spacing w:before="120" w:after="120"/>
              <w:rPr>
                <w:rFonts w:ascii="Open Sans" w:eastAsia="Open Sans" w:hAnsi="Open Sans" w:cs="Times New Roman"/>
                <w:color w:val="404040"/>
              </w:rPr>
            </w:pPr>
            <w:r w:rsidRPr="00374341">
              <w:rPr>
                <w:rFonts w:ascii="Open Sans" w:eastAsia="Open Sans" w:hAnsi="Open Sans" w:cs="Open Sans"/>
                <w:color w:val="404040"/>
                <w:highlight w:val="green"/>
              </w:rPr>
              <w:t>4.</w:t>
            </w:r>
          </w:p>
        </w:tc>
        <w:tc>
          <w:tcPr>
            <w:tcW w:w="270" w:type="dxa"/>
            <w:shd w:val="clear" w:color="auto" w:fill="FAFAFA"/>
            <w:tcPrChange w:id="11872" w:author="Alexis Handford" w:date="2020-01-22T08:14:00Z">
              <w:tcPr>
                <w:tcW w:w="0" w:type="auto"/>
              </w:tcPr>
            </w:tcPrChange>
          </w:tcPr>
          <w:p w14:paraId="0D455534" w14:textId="77777777" w:rsidR="00374341" w:rsidRPr="00374341" w:rsidRDefault="00374341" w:rsidP="00374341">
            <w:pPr>
              <w:spacing w:before="120" w:after="120"/>
              <w:rPr>
                <w:rFonts w:ascii="Open Sans" w:eastAsia="Open Sans" w:hAnsi="Open Sans" w:cs="Times New Roman"/>
                <w:color w:val="404040"/>
              </w:rPr>
            </w:pPr>
          </w:p>
        </w:tc>
      </w:tr>
      <w:tr w:rsidR="00374341" w:rsidRPr="00374341" w14:paraId="7CAC07BA" w14:textId="77777777" w:rsidTr="51235A2F">
        <w:trPr>
          <w:cantSplit/>
        </w:trPr>
        <w:tc>
          <w:tcPr>
            <w:tcW w:w="265" w:type="dxa"/>
            <w:shd w:val="clear" w:color="auto" w:fill="FAFAFA"/>
            <w:tcPrChange w:id="11873" w:author="Alexis Handford" w:date="2020-01-22T08:14:00Z">
              <w:tcPr>
                <w:tcW w:w="0" w:type="auto"/>
              </w:tcPr>
            </w:tcPrChange>
          </w:tcPr>
          <w:p w14:paraId="01719656" w14:textId="77777777" w:rsidR="00374341" w:rsidRPr="00374341" w:rsidRDefault="00374341" w:rsidP="00374341">
            <w:pPr>
              <w:rPr>
                <w:rFonts w:ascii="Open Sans" w:eastAsia="Open Sans" w:hAnsi="Open Sans" w:cs="Times New Roman"/>
                <w:color w:val="404040"/>
                <w:sz w:val="16"/>
                <w:szCs w:val="16"/>
              </w:rPr>
            </w:pPr>
          </w:p>
        </w:tc>
        <w:tc>
          <w:tcPr>
            <w:tcW w:w="3960" w:type="dxa"/>
            <w:gridSpan w:val="3"/>
            <w:shd w:val="clear" w:color="auto" w:fill="FAFAFA"/>
            <w:vAlign w:val="center"/>
            <w:tcPrChange w:id="11874" w:author="Alexis Handford" w:date="2020-01-22T08:14:00Z">
              <w:tcPr>
                <w:tcW w:w="3960" w:type="dxa"/>
                <w:gridSpan w:val="3"/>
                <w:shd w:val="clear" w:color="auto" w:fill="FAFAFA"/>
              </w:tcPr>
            </w:tcPrChange>
          </w:tcPr>
          <w:p w14:paraId="7DA10368" w14:textId="77777777" w:rsidR="00374341" w:rsidRPr="00374341" w:rsidRDefault="00374341" w:rsidP="00374341">
            <w:pPr>
              <w:rPr>
                <w:rFonts w:ascii="Open Sans" w:eastAsia="Open Sans" w:hAnsi="Open Sans" w:cs="Times New Roman"/>
                <w:color w:val="404040"/>
                <w:sz w:val="16"/>
                <w:szCs w:val="16"/>
              </w:rPr>
            </w:pPr>
          </w:p>
        </w:tc>
        <w:tc>
          <w:tcPr>
            <w:tcW w:w="1980" w:type="dxa"/>
            <w:shd w:val="clear" w:color="auto" w:fill="FAFAFA"/>
            <w:vAlign w:val="center"/>
            <w:tcPrChange w:id="11875" w:author="Alexis Handford" w:date="2020-01-22T08:14:00Z">
              <w:tcPr>
                <w:tcW w:w="1980" w:type="dxa"/>
                <w:shd w:val="clear" w:color="auto" w:fill="FAFAFA"/>
              </w:tcPr>
            </w:tcPrChange>
          </w:tcPr>
          <w:p w14:paraId="250CA665" w14:textId="77777777" w:rsidR="00374341" w:rsidRPr="00374341" w:rsidRDefault="00374341" w:rsidP="00374341">
            <w:pPr>
              <w:rPr>
                <w:rFonts w:ascii="Open Sans" w:eastAsia="Open Sans" w:hAnsi="Open Sans" w:cs="Times New Roman"/>
                <w:color w:val="404040"/>
                <w:sz w:val="16"/>
                <w:szCs w:val="16"/>
              </w:rPr>
            </w:pPr>
          </w:p>
        </w:tc>
        <w:tc>
          <w:tcPr>
            <w:tcW w:w="3978" w:type="dxa"/>
            <w:shd w:val="clear" w:color="auto" w:fill="FAFAFA"/>
            <w:vAlign w:val="center"/>
            <w:tcPrChange w:id="11876" w:author="Alexis Handford" w:date="2020-01-22T08:14:00Z">
              <w:tcPr>
                <w:tcW w:w="3978" w:type="dxa"/>
                <w:shd w:val="clear" w:color="auto" w:fill="FAFAFA"/>
              </w:tcPr>
            </w:tcPrChange>
          </w:tcPr>
          <w:p w14:paraId="71582836" w14:textId="77777777" w:rsidR="00374341" w:rsidRPr="00374341" w:rsidRDefault="00374341" w:rsidP="00374341">
            <w:pPr>
              <w:rPr>
                <w:rFonts w:ascii="Open Sans" w:eastAsia="Open Sans" w:hAnsi="Open Sans" w:cs="Times New Roman"/>
                <w:color w:val="404040"/>
                <w:sz w:val="16"/>
                <w:szCs w:val="16"/>
              </w:rPr>
            </w:pPr>
          </w:p>
        </w:tc>
        <w:tc>
          <w:tcPr>
            <w:tcW w:w="270" w:type="dxa"/>
            <w:shd w:val="clear" w:color="auto" w:fill="FAFAFA"/>
            <w:tcPrChange w:id="11877" w:author="Alexis Handford" w:date="2020-01-22T08:14:00Z">
              <w:tcPr>
                <w:tcW w:w="0" w:type="auto"/>
              </w:tcPr>
            </w:tcPrChange>
          </w:tcPr>
          <w:p w14:paraId="5E0B904F" w14:textId="77777777" w:rsidR="00374341" w:rsidRPr="00374341" w:rsidRDefault="00374341" w:rsidP="00374341">
            <w:pPr>
              <w:rPr>
                <w:rFonts w:ascii="Open Sans" w:eastAsia="Open Sans" w:hAnsi="Open Sans" w:cs="Times New Roman"/>
                <w:color w:val="404040"/>
                <w:sz w:val="16"/>
                <w:szCs w:val="16"/>
              </w:rPr>
            </w:pPr>
          </w:p>
        </w:tc>
      </w:tr>
      <w:tr w:rsidR="00374341" w:rsidRPr="00374341" w14:paraId="1117437E" w14:textId="77777777" w:rsidTr="51235A2F">
        <w:trPr>
          <w:cantSplit/>
        </w:trPr>
        <w:tc>
          <w:tcPr>
            <w:tcW w:w="265" w:type="dxa"/>
            <w:shd w:val="clear" w:color="auto" w:fill="FAFAFA"/>
            <w:tcPrChange w:id="11878" w:author="Alexis Handford" w:date="2020-01-22T08:14:00Z">
              <w:tcPr>
                <w:tcW w:w="0" w:type="auto"/>
              </w:tcPr>
            </w:tcPrChange>
          </w:tcPr>
          <w:p w14:paraId="6EB17363" w14:textId="77777777" w:rsidR="00374341" w:rsidRPr="00374341" w:rsidRDefault="00374341" w:rsidP="00374341">
            <w:pPr>
              <w:spacing w:before="120" w:after="120"/>
              <w:rPr>
                <w:rFonts w:ascii="Open Sans" w:eastAsia="Open Sans" w:hAnsi="Open Sans" w:cs="Times New Roman"/>
                <w:color w:val="404040"/>
              </w:rPr>
            </w:pPr>
          </w:p>
        </w:tc>
        <w:tc>
          <w:tcPr>
            <w:tcW w:w="630" w:type="dxa"/>
            <w:shd w:val="clear" w:color="auto" w:fill="FFFFFF" w:themeFill="background1"/>
            <w:vAlign w:val="center"/>
            <w:tcPrChange w:id="11879" w:author="Alexis Handford" w:date="2020-01-22T08:14:00Z">
              <w:tcPr>
                <w:tcW w:w="630" w:type="dxa"/>
                <w:shd w:val="clear" w:color="auto" w:fill="FFFFFF"/>
              </w:tcPr>
            </w:tcPrChange>
          </w:tcPr>
          <w:p w14:paraId="28A490E1" w14:textId="77777777" w:rsidR="00374341" w:rsidRPr="00374341" w:rsidRDefault="00374341" w:rsidP="00374341">
            <w:pPr>
              <w:spacing w:before="120" w:after="120"/>
              <w:rPr>
                <w:rFonts w:ascii="Open Sans" w:eastAsia="Open Sans" w:hAnsi="Open Sans" w:cs="Times New Roman"/>
                <w:noProof/>
                <w:color w:val="404040"/>
              </w:rPr>
            </w:pPr>
            <w:r w:rsidRPr="00374341">
              <w:rPr>
                <w:rFonts w:ascii="Open Sans" w:eastAsia="Open Sans" w:hAnsi="Open Sans" w:cs="Times New Roman"/>
                <w:noProof/>
                <w:color w:val="404040"/>
              </w:rPr>
              <mc:AlternateContent>
                <mc:Choice Requires="wps">
                  <w:drawing>
                    <wp:inline distT="0" distB="0" distL="0" distR="0" wp14:anchorId="4F8FDA46" wp14:editId="5CB58EBD">
                      <wp:extent cx="207034" cy="207034"/>
                      <wp:effectExtent l="19050" t="19050" r="21590" b="21590"/>
                      <wp:docPr id="225" name="Oval 225"/>
                      <wp:cNvGraphicFramePr/>
                      <a:graphic xmlns:a="http://schemas.openxmlformats.org/drawingml/2006/main">
                        <a:graphicData uri="http://schemas.microsoft.com/office/word/2010/wordprocessingShape">
                          <wps:wsp>
                            <wps:cNvSpPr/>
                            <wps:spPr>
                              <a:xfrm>
                                <a:off x="0" y="0"/>
                                <a:ext cx="207034" cy="207034"/>
                              </a:xfrm>
                              <a:prstGeom prst="ellipse">
                                <a:avLst/>
                              </a:prstGeom>
                              <a:noFill/>
                              <a:ln w="28575" cap="flat" cmpd="sng" algn="ctr">
                                <a:solidFill>
                                  <a:srgbClr val="DBDBDB">
                                    <a:lumMod val="9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w16se="http://schemas.microsoft.com/office/word/2015/wordml/symex" xmlns:cx1="http://schemas.microsoft.com/office/drawing/2015/9/8/chartex" xmlns:cx="http://schemas.microsoft.com/office/drawing/2014/chartex">
                  <w:pict>
                    <v:oval w14:anchorId="493EFA76" id="Oval 225" o:spid="_x0000_s1026" style="width:16.3pt;height:16.3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" filled="f" strokecolor="#c5c5c5" strokeweight="2.25pt">
                      <v:stroke joinstyle="miter"/>
                      <w10:anchorlock/>
                    </v:oval>
                  </w:pict>
                </mc:Fallback>
              </mc:AlternateContent>
            </w:r>
          </w:p>
        </w:tc>
        <w:tc>
          <w:tcPr>
            <w:tcW w:w="450" w:type="dxa"/>
            <w:shd w:val="clear" w:color="auto" w:fill="FFFFFF" w:themeFill="background1"/>
            <w:vAlign w:val="center"/>
            <w:tcPrChange w:id="11880" w:author="Alexis Handford" w:date="2020-01-22T08:14:00Z">
              <w:tcPr>
                <w:tcW w:w="450" w:type="dxa"/>
                <w:shd w:val="clear" w:color="auto" w:fill="FFFFFF"/>
              </w:tcPr>
            </w:tcPrChange>
          </w:tcPr>
          <w:p w14:paraId="4C56E194" w14:textId="77777777" w:rsidR="00374341" w:rsidRPr="00374341" w:rsidRDefault="00374341" w:rsidP="00374341">
            <w:pPr>
              <w:spacing w:before="120" w:after="120"/>
              <w:rPr>
                <w:rFonts w:ascii="Open Sans Semibold" w:eastAsia="Open Sans" w:hAnsi="Open Sans Semibold" w:cs="Open Sans Semibold"/>
                <w:color w:val="404040"/>
              </w:rPr>
            </w:pPr>
            <w:r w:rsidRPr="00374341">
              <w:rPr>
                <w:rFonts w:ascii="Open Sans Semibold" w:eastAsia="Open Sans" w:hAnsi="Open Sans Semibold" w:cs="Open Sans Semibold"/>
                <w:color w:val="404040"/>
              </w:rPr>
              <w:t>d.</w:t>
            </w:r>
          </w:p>
        </w:tc>
        <w:tc>
          <w:tcPr>
            <w:tcW w:w="8841" w:type="dxa"/>
            <w:gridSpan w:val="3"/>
            <w:shd w:val="clear" w:color="auto" w:fill="FFFFFF" w:themeFill="background1"/>
            <w:vAlign w:val="center"/>
            <w:tcPrChange w:id="11881" w:author="Alexis Handford" w:date="2020-01-22T08:14:00Z">
              <w:tcPr>
                <w:tcW w:w="8841" w:type="dxa"/>
                <w:gridSpan w:val="3"/>
                <w:shd w:val="clear" w:color="auto" w:fill="FFFFFF"/>
              </w:tcPr>
            </w:tcPrChange>
          </w:tcPr>
          <w:p w14:paraId="3C18BC70" w14:textId="77777777" w:rsidR="00374341" w:rsidRPr="00374341" w:rsidRDefault="00374341" w:rsidP="00374341">
            <w:pPr>
              <w:spacing w:before="120" w:after="120"/>
              <w:rPr>
                <w:rFonts w:ascii="Open Sans" w:eastAsia="Open Sans" w:hAnsi="Open Sans" w:cs="Times New Roman"/>
                <w:color w:val="404040"/>
              </w:rPr>
            </w:pPr>
            <w:r w:rsidRPr="00374341">
              <w:rPr>
                <w:rFonts w:ascii="Open Sans" w:eastAsia="Open Sans" w:hAnsi="Open Sans" w:cs="Times New Roman"/>
                <w:color w:val="404040"/>
              </w:rPr>
              <w:t>None of the above.</w:t>
            </w:r>
          </w:p>
        </w:tc>
        <w:tc>
          <w:tcPr>
            <w:tcW w:w="270" w:type="dxa"/>
            <w:shd w:val="clear" w:color="auto" w:fill="FAFAFA"/>
            <w:tcPrChange w:id="11882" w:author="Alexis Handford" w:date="2020-01-22T08:14:00Z">
              <w:tcPr>
                <w:tcW w:w="0" w:type="auto"/>
              </w:tcPr>
            </w:tcPrChange>
          </w:tcPr>
          <w:p w14:paraId="1C01EE14" w14:textId="77777777" w:rsidR="00374341" w:rsidRPr="00374341" w:rsidRDefault="00374341" w:rsidP="00374341">
            <w:pPr>
              <w:spacing w:before="120" w:after="120"/>
              <w:rPr>
                <w:rFonts w:ascii="Open Sans" w:eastAsia="Open Sans" w:hAnsi="Open Sans" w:cs="Times New Roman"/>
                <w:color w:val="404040"/>
              </w:rPr>
            </w:pPr>
          </w:p>
        </w:tc>
      </w:tr>
      <w:tr w:rsidR="00374341" w:rsidRPr="00374341" w14:paraId="5ED659F1" w14:textId="77777777" w:rsidTr="51235A2F">
        <w:trPr>
          <w:cantSplit/>
        </w:trPr>
        <w:tc>
          <w:tcPr>
            <w:tcW w:w="265" w:type="dxa"/>
            <w:shd w:val="clear" w:color="auto" w:fill="FAFAFA"/>
            <w:tcPrChange w:id="11883" w:author="Alexis Handford" w:date="2020-01-22T08:14:00Z">
              <w:tcPr>
                <w:tcW w:w="0" w:type="auto"/>
              </w:tcPr>
            </w:tcPrChange>
          </w:tcPr>
          <w:p w14:paraId="44850487" w14:textId="77777777" w:rsidR="00374341" w:rsidRPr="00374341" w:rsidRDefault="00374341" w:rsidP="00374341">
            <w:pPr>
              <w:rPr>
                <w:rFonts w:ascii="Open Sans" w:eastAsia="Open Sans" w:hAnsi="Open Sans" w:cs="Times New Roman"/>
                <w:color w:val="404040"/>
                <w:sz w:val="16"/>
                <w:szCs w:val="16"/>
              </w:rPr>
            </w:pPr>
          </w:p>
        </w:tc>
        <w:tc>
          <w:tcPr>
            <w:tcW w:w="3960" w:type="dxa"/>
            <w:gridSpan w:val="3"/>
            <w:shd w:val="clear" w:color="auto" w:fill="FAFAFA"/>
            <w:vAlign w:val="center"/>
            <w:tcPrChange w:id="11884" w:author="Alexis Handford" w:date="2020-01-22T08:14:00Z">
              <w:tcPr>
                <w:tcW w:w="3960" w:type="dxa"/>
                <w:gridSpan w:val="3"/>
                <w:shd w:val="clear" w:color="auto" w:fill="FAFAFA"/>
              </w:tcPr>
            </w:tcPrChange>
          </w:tcPr>
          <w:p w14:paraId="3E0B7B05" w14:textId="77777777" w:rsidR="00374341" w:rsidRPr="00374341" w:rsidRDefault="00374341" w:rsidP="00374341">
            <w:pPr>
              <w:rPr>
                <w:rFonts w:ascii="Open Sans" w:eastAsia="Open Sans" w:hAnsi="Open Sans" w:cs="Times New Roman"/>
                <w:color w:val="404040"/>
                <w:sz w:val="16"/>
                <w:szCs w:val="16"/>
              </w:rPr>
            </w:pPr>
          </w:p>
        </w:tc>
        <w:tc>
          <w:tcPr>
            <w:tcW w:w="1980" w:type="dxa"/>
            <w:shd w:val="clear" w:color="auto" w:fill="FAFAFA"/>
            <w:vAlign w:val="center"/>
            <w:tcPrChange w:id="11885" w:author="Alexis Handford" w:date="2020-01-22T08:14:00Z">
              <w:tcPr>
                <w:tcW w:w="1980" w:type="dxa"/>
                <w:shd w:val="clear" w:color="auto" w:fill="FAFAFA"/>
              </w:tcPr>
            </w:tcPrChange>
          </w:tcPr>
          <w:p w14:paraId="597B4FB3" w14:textId="77777777" w:rsidR="00374341" w:rsidRPr="00374341" w:rsidRDefault="00374341" w:rsidP="00374341">
            <w:pPr>
              <w:rPr>
                <w:rFonts w:ascii="Open Sans" w:eastAsia="Open Sans" w:hAnsi="Open Sans" w:cs="Times New Roman"/>
                <w:color w:val="404040"/>
                <w:sz w:val="16"/>
                <w:szCs w:val="16"/>
              </w:rPr>
            </w:pPr>
          </w:p>
        </w:tc>
        <w:tc>
          <w:tcPr>
            <w:tcW w:w="3978" w:type="dxa"/>
            <w:shd w:val="clear" w:color="auto" w:fill="FAFAFA"/>
            <w:vAlign w:val="center"/>
            <w:tcPrChange w:id="11886" w:author="Alexis Handford" w:date="2020-01-22T08:14:00Z">
              <w:tcPr>
                <w:tcW w:w="3978" w:type="dxa"/>
                <w:shd w:val="clear" w:color="auto" w:fill="FAFAFA"/>
              </w:tcPr>
            </w:tcPrChange>
          </w:tcPr>
          <w:p w14:paraId="6AAD5A8B" w14:textId="77777777" w:rsidR="00374341" w:rsidRPr="00374341" w:rsidRDefault="00374341" w:rsidP="00374341">
            <w:pPr>
              <w:rPr>
                <w:rFonts w:ascii="Open Sans" w:eastAsia="Open Sans" w:hAnsi="Open Sans" w:cs="Times New Roman"/>
                <w:color w:val="404040"/>
                <w:sz w:val="16"/>
                <w:szCs w:val="16"/>
              </w:rPr>
            </w:pPr>
          </w:p>
        </w:tc>
        <w:tc>
          <w:tcPr>
            <w:tcW w:w="270" w:type="dxa"/>
            <w:shd w:val="clear" w:color="auto" w:fill="FAFAFA"/>
            <w:tcPrChange w:id="11887" w:author="Alexis Handford" w:date="2020-01-22T08:14:00Z">
              <w:tcPr>
                <w:tcW w:w="0" w:type="auto"/>
              </w:tcPr>
            </w:tcPrChange>
          </w:tcPr>
          <w:p w14:paraId="17778281" w14:textId="77777777" w:rsidR="00374341" w:rsidRPr="00374341" w:rsidRDefault="00374341" w:rsidP="00374341">
            <w:pPr>
              <w:rPr>
                <w:rFonts w:ascii="Open Sans" w:eastAsia="Open Sans" w:hAnsi="Open Sans" w:cs="Times New Roman"/>
                <w:color w:val="404040"/>
                <w:sz w:val="16"/>
                <w:szCs w:val="16"/>
              </w:rPr>
            </w:pPr>
          </w:p>
        </w:tc>
      </w:tr>
      <w:tr w:rsidR="00374341" w:rsidRPr="00374341" w14:paraId="4261A365" w14:textId="77777777" w:rsidTr="51235A2F">
        <w:trPr>
          <w:cantSplit/>
        </w:trPr>
        <w:tc>
          <w:tcPr>
            <w:tcW w:w="265" w:type="dxa"/>
            <w:shd w:val="clear" w:color="auto" w:fill="FAFAFA"/>
            <w:tcPrChange w:id="11888" w:author="Alexis Handford" w:date="2020-01-22T08:14:00Z">
              <w:tcPr>
                <w:tcW w:w="0" w:type="auto"/>
              </w:tcPr>
            </w:tcPrChange>
          </w:tcPr>
          <w:p w14:paraId="60454C8A" w14:textId="77777777" w:rsidR="00374341" w:rsidRPr="00374341" w:rsidRDefault="00374341" w:rsidP="00374341">
            <w:pPr>
              <w:spacing w:before="120" w:after="120"/>
              <w:rPr>
                <w:rFonts w:ascii="Open Sans" w:eastAsia="Open Sans" w:hAnsi="Open Sans" w:cs="Times New Roman"/>
                <w:color w:val="404040"/>
              </w:rPr>
            </w:pPr>
          </w:p>
        </w:tc>
        <w:tc>
          <w:tcPr>
            <w:tcW w:w="3960" w:type="dxa"/>
            <w:gridSpan w:val="3"/>
            <w:shd w:val="clear" w:color="auto" w:fill="FAFAFA"/>
            <w:vAlign w:val="center"/>
            <w:tcPrChange w:id="11889" w:author="Alexis Handford" w:date="2020-01-22T08:14:00Z">
              <w:tcPr>
                <w:tcW w:w="3960" w:type="dxa"/>
                <w:gridSpan w:val="3"/>
                <w:shd w:val="clear" w:color="auto" w:fill="FAFAFA"/>
              </w:tcPr>
            </w:tcPrChange>
          </w:tcPr>
          <w:p w14:paraId="5D9629BD" w14:textId="77777777" w:rsidR="00374341" w:rsidRPr="00374341" w:rsidRDefault="00374341" w:rsidP="00374341">
            <w:pPr>
              <w:spacing w:before="120" w:after="120"/>
              <w:rPr>
                <w:rFonts w:ascii="Open Sans" w:eastAsia="Open Sans" w:hAnsi="Open Sans" w:cs="Times New Roman"/>
                <w:color w:val="404040"/>
              </w:rPr>
            </w:pPr>
          </w:p>
        </w:tc>
        <w:tc>
          <w:tcPr>
            <w:tcW w:w="1980" w:type="dxa"/>
            <w:shd w:val="clear" w:color="auto" w:fill="FAFAFA"/>
            <w:vAlign w:val="center"/>
            <w:tcPrChange w:id="11890" w:author="Alexis Handford" w:date="2020-01-22T08:14:00Z">
              <w:tcPr>
                <w:tcW w:w="1980" w:type="dxa"/>
                <w:shd w:val="clear" w:color="auto" w:fill="FAFAFA"/>
              </w:tcPr>
            </w:tcPrChange>
          </w:tcPr>
          <w:p w14:paraId="64CC2F2B" w14:textId="77777777" w:rsidR="00374341" w:rsidRPr="00374341" w:rsidRDefault="00374341" w:rsidP="00374341">
            <w:pPr>
              <w:spacing w:before="120" w:after="120"/>
              <w:rPr>
                <w:rFonts w:ascii="Open Sans" w:eastAsia="Open Sans" w:hAnsi="Open Sans" w:cs="Times New Roman"/>
                <w:color w:val="404040"/>
              </w:rPr>
            </w:pPr>
            <w:r w:rsidRPr="00374341">
              <w:rPr>
                <w:rFonts w:ascii="Open Sans" w:eastAsia="Open Sans" w:hAnsi="Open Sans" w:cs="Times New Roman"/>
                <w:noProof/>
                <w:color w:val="404040"/>
              </w:rPr>
              <w:drawing>
                <wp:inline distT="0" distB="0" distL="0" distR="0" wp14:anchorId="3C31C44C" wp14:editId="5C447711">
                  <wp:extent cx="1156970" cy="306070"/>
                  <wp:effectExtent l="0" t="0" r="508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submit-button-03.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156970" cy="306070"/>
                          </a:xfrm>
                          <a:prstGeom prst="rect">
                            <a:avLst/>
                          </a:prstGeom>
                        </pic:spPr>
                      </pic:pic>
                    </a:graphicData>
                  </a:graphic>
                </wp:inline>
              </w:drawing>
            </w:r>
          </w:p>
        </w:tc>
        <w:tc>
          <w:tcPr>
            <w:tcW w:w="3978" w:type="dxa"/>
            <w:shd w:val="clear" w:color="auto" w:fill="FAFAFA"/>
            <w:vAlign w:val="center"/>
            <w:tcPrChange w:id="11891" w:author="Alexis Handford" w:date="2020-01-22T08:14:00Z">
              <w:tcPr>
                <w:tcW w:w="3978" w:type="dxa"/>
                <w:shd w:val="clear" w:color="auto" w:fill="FAFAFA"/>
              </w:tcPr>
            </w:tcPrChange>
          </w:tcPr>
          <w:p w14:paraId="083A79F6" w14:textId="77777777" w:rsidR="00374341" w:rsidRPr="00374341" w:rsidRDefault="00374341" w:rsidP="00374341">
            <w:pPr>
              <w:spacing w:before="120" w:after="120"/>
              <w:rPr>
                <w:rFonts w:ascii="Open Sans" w:eastAsia="Open Sans" w:hAnsi="Open Sans" w:cs="Times New Roman"/>
                <w:color w:val="404040"/>
              </w:rPr>
            </w:pPr>
          </w:p>
        </w:tc>
        <w:tc>
          <w:tcPr>
            <w:tcW w:w="270" w:type="dxa"/>
            <w:shd w:val="clear" w:color="auto" w:fill="FAFAFA"/>
            <w:tcPrChange w:id="11892" w:author="Alexis Handford" w:date="2020-01-22T08:14:00Z">
              <w:tcPr>
                <w:tcW w:w="0" w:type="auto"/>
              </w:tcPr>
            </w:tcPrChange>
          </w:tcPr>
          <w:p w14:paraId="46659714" w14:textId="77777777" w:rsidR="00374341" w:rsidRPr="00374341" w:rsidRDefault="00374341" w:rsidP="00374341">
            <w:pPr>
              <w:spacing w:before="120" w:after="120"/>
              <w:rPr>
                <w:rFonts w:ascii="Open Sans" w:eastAsia="Open Sans" w:hAnsi="Open Sans" w:cs="Times New Roman"/>
                <w:color w:val="404040"/>
              </w:rPr>
            </w:pPr>
          </w:p>
        </w:tc>
      </w:tr>
    </w:tbl>
    <w:p w14:paraId="36C63E52" w14:textId="77777777" w:rsidR="00374341" w:rsidRPr="00374341" w:rsidRDefault="00374341" w:rsidP="00374341">
      <w:pPr>
        <w:spacing w:after="0" w:line="240" w:lineRule="auto"/>
        <w:rPr>
          <w:rFonts w:ascii="Open Sans" w:eastAsia="Open Sans" w:hAnsi="Open Sans" w:cs="Times New Roman"/>
          <w:color w:val="404040"/>
        </w:rPr>
      </w:pPr>
    </w:p>
    <w:p w14:paraId="6E51A774" w14:textId="77777777" w:rsidR="00374341" w:rsidRPr="00374341" w:rsidRDefault="00374341" w:rsidP="00374341">
      <w:pPr>
        <w:spacing w:before="120" w:after="120"/>
        <w:rPr>
          <w:rFonts w:ascii="Open Sans" w:eastAsia="Open Sans" w:hAnsi="Open Sans" w:cs="Times New Roman"/>
          <w:color w:val="404040"/>
        </w:rPr>
      </w:pPr>
      <w:r w:rsidRPr="00374341">
        <w:rPr>
          <w:rFonts w:ascii="Open Sans" w:eastAsia="Open Sans" w:hAnsi="Open Sans" w:cs="Times New Roman"/>
          <w:color w:val="404040"/>
        </w:rPr>
        <w:t>MCQ Responses Table</w:t>
      </w:r>
    </w:p>
    <w:tbl>
      <w:tblPr>
        <w:tblStyle w:val="TableGrid8"/>
        <w:tblW w:w="10525" w:type="dxa"/>
        <w:tblLook w:val="04A0" w:firstRow="1" w:lastRow="0" w:firstColumn="1" w:lastColumn="0" w:noHBand="0" w:noVBand="1"/>
      </w:tblPr>
      <w:tblGrid>
        <w:gridCol w:w="805"/>
        <w:gridCol w:w="3060"/>
        <w:gridCol w:w="6660"/>
      </w:tblGrid>
      <w:tr w:rsidR="00374341" w:rsidRPr="00374341" w14:paraId="56ED9654" w14:textId="77777777" w:rsidTr="00374341">
        <w:trPr>
          <w:trHeight w:val="566"/>
        </w:trPr>
        <w:tc>
          <w:tcPr>
            <w:tcW w:w="805" w:type="dxa"/>
            <w:shd w:val="clear" w:color="auto" w:fill="39407B"/>
            <w:vAlign w:val="center"/>
          </w:tcPr>
          <w:p w14:paraId="4D91FAE9" w14:textId="77777777" w:rsidR="00374341" w:rsidRPr="00374341" w:rsidRDefault="00374341" w:rsidP="00374341">
            <w:pPr>
              <w:spacing w:before="120" w:after="120"/>
              <w:jc w:val="center"/>
              <w:rPr>
                <w:rFonts w:ascii="Open Sans" w:eastAsia="Open Sans" w:hAnsi="Open Sans" w:cs="Times New Roman"/>
                <w:b/>
                <w:bCs/>
                <w:color w:val="FFFFFF"/>
              </w:rPr>
            </w:pPr>
            <w:r w:rsidRPr="00374341">
              <w:rPr>
                <w:rFonts w:ascii="Open Sans" w:eastAsia="Open Sans" w:hAnsi="Open Sans" w:cs="Times New Roman"/>
                <w:b/>
                <w:bCs/>
                <w:color w:val="FFFFFF"/>
              </w:rPr>
              <w:lastRenderedPageBreak/>
              <w:t>Item</w:t>
            </w:r>
          </w:p>
        </w:tc>
        <w:tc>
          <w:tcPr>
            <w:tcW w:w="3060" w:type="dxa"/>
            <w:shd w:val="clear" w:color="auto" w:fill="39407B"/>
          </w:tcPr>
          <w:p w14:paraId="74539A87" w14:textId="77777777" w:rsidR="00374341" w:rsidRPr="00374341" w:rsidRDefault="00374341" w:rsidP="00374341">
            <w:pPr>
              <w:spacing w:before="120" w:after="120"/>
              <w:rPr>
                <w:rFonts w:ascii="Open Sans" w:eastAsia="Open Sans" w:hAnsi="Open Sans" w:cs="Times New Roman"/>
                <w:b/>
                <w:bCs/>
                <w:color w:val="FFFFFF"/>
              </w:rPr>
            </w:pPr>
            <w:r w:rsidRPr="00374341">
              <w:rPr>
                <w:rFonts w:ascii="Open Sans" w:eastAsia="Open Sans" w:hAnsi="Open Sans" w:cs="Times New Roman"/>
                <w:b/>
                <w:bCs/>
                <w:color w:val="FFFFFF"/>
              </w:rPr>
              <w:t>Status</w:t>
            </w:r>
          </w:p>
        </w:tc>
        <w:tc>
          <w:tcPr>
            <w:tcW w:w="6660" w:type="dxa"/>
            <w:shd w:val="clear" w:color="auto" w:fill="39407B"/>
          </w:tcPr>
          <w:p w14:paraId="465C1DBC" w14:textId="77777777" w:rsidR="00374341" w:rsidRPr="00374341" w:rsidRDefault="00374341" w:rsidP="00374341">
            <w:pPr>
              <w:spacing w:before="120" w:after="120"/>
              <w:rPr>
                <w:rFonts w:ascii="Open Sans" w:eastAsia="Open Sans" w:hAnsi="Open Sans" w:cs="Times New Roman"/>
                <w:b/>
                <w:bCs/>
                <w:color w:val="FFFFFF"/>
              </w:rPr>
            </w:pPr>
            <w:r w:rsidRPr="00374341">
              <w:rPr>
                <w:rFonts w:ascii="Open Sans" w:eastAsia="Open Sans" w:hAnsi="Open Sans" w:cs="Times New Roman"/>
                <w:b/>
                <w:bCs/>
                <w:color w:val="FFFFFF"/>
              </w:rPr>
              <w:t>Explanation Text/Images</w:t>
            </w:r>
          </w:p>
        </w:tc>
      </w:tr>
      <w:tr w:rsidR="00374341" w:rsidRPr="00374341" w14:paraId="6710E290" w14:textId="77777777" w:rsidTr="00374341">
        <w:tc>
          <w:tcPr>
            <w:tcW w:w="805" w:type="dxa"/>
            <w:vAlign w:val="center"/>
          </w:tcPr>
          <w:p w14:paraId="73ACF6F8" w14:textId="77777777" w:rsidR="00374341" w:rsidRPr="00374341" w:rsidRDefault="00374341" w:rsidP="00374341">
            <w:pPr>
              <w:spacing w:before="120" w:after="120"/>
              <w:jc w:val="center"/>
              <w:rPr>
                <w:rFonts w:ascii="Open Sans" w:eastAsia="Open Sans" w:hAnsi="Open Sans" w:cs="Times New Roman"/>
                <w:color w:val="404040"/>
              </w:rPr>
            </w:pPr>
            <w:r w:rsidRPr="00374341">
              <w:rPr>
                <w:rFonts w:ascii="Open Sans" w:eastAsia="Open Sans" w:hAnsi="Open Sans" w:cs="Times New Roman"/>
                <w:color w:val="404040"/>
              </w:rPr>
              <w:t>a.</w:t>
            </w:r>
          </w:p>
        </w:tc>
        <w:tc>
          <w:tcPr>
            <w:tcW w:w="3060" w:type="dxa"/>
            <w:vAlign w:val="center"/>
          </w:tcPr>
          <w:p w14:paraId="4D8B7BDC" w14:textId="77777777" w:rsidR="00374341" w:rsidRPr="00374341" w:rsidRDefault="00374341" w:rsidP="00374341">
            <w:pPr>
              <w:spacing w:before="120" w:after="120"/>
              <w:outlineLvl w:val="2"/>
              <w:rPr>
                <w:rFonts w:ascii="Open Sans Semibold" w:eastAsia="Open Sans" w:hAnsi="Open Sans Semibold" w:cs="Open Sans Semibold"/>
                <w:color w:val="11143F"/>
              </w:rPr>
            </w:pPr>
            <w:r w:rsidRPr="00374341">
              <w:rPr>
                <w:rFonts w:ascii="Open Sans Semibold" w:eastAsia="Open Sans" w:hAnsi="Open Sans Semibold" w:cs="Open Sans Semibold"/>
                <w:color w:val="11143F"/>
              </w:rPr>
              <w:t>Incorrect</w:t>
            </w:r>
          </w:p>
        </w:tc>
        <w:tc>
          <w:tcPr>
            <w:tcW w:w="6660" w:type="dxa"/>
            <w:vAlign w:val="center"/>
          </w:tcPr>
          <w:p w14:paraId="7B1B72D2" w14:textId="77777777" w:rsidR="00374341" w:rsidRPr="00374341" w:rsidRDefault="00374341" w:rsidP="00374341">
            <w:pPr>
              <w:spacing w:before="120" w:after="120"/>
              <w:rPr>
                <w:rFonts w:ascii="Open Sans" w:eastAsia="Open Sans" w:hAnsi="Open Sans" w:cs="Times New Roman"/>
                <w:color w:val="404040"/>
              </w:rPr>
            </w:pPr>
            <w:r w:rsidRPr="00374341">
              <w:rPr>
                <w:rFonts w:ascii="Open Sans" w:eastAsia="Open Sans" w:hAnsi="Open Sans" w:cs="Times New Roman"/>
                <w:color w:val="404040"/>
              </w:rPr>
              <w:t xml:space="preserve">Unfortunately, this is incorrect. 12 is the maximum in the given sample dataset which means it lies outside of the inter-quartile range. </w:t>
            </w:r>
          </w:p>
        </w:tc>
      </w:tr>
      <w:tr w:rsidR="00374341" w:rsidRPr="00374341" w14:paraId="759EC0EE" w14:textId="77777777" w:rsidTr="00374341">
        <w:tc>
          <w:tcPr>
            <w:tcW w:w="805" w:type="dxa"/>
            <w:vAlign w:val="center"/>
          </w:tcPr>
          <w:p w14:paraId="0DD0AD52" w14:textId="77777777" w:rsidR="00374341" w:rsidRPr="00374341" w:rsidRDefault="00374341" w:rsidP="00374341">
            <w:pPr>
              <w:spacing w:before="120" w:after="120"/>
              <w:jc w:val="center"/>
              <w:rPr>
                <w:rFonts w:ascii="Open Sans" w:eastAsia="Open Sans" w:hAnsi="Open Sans" w:cs="Times New Roman"/>
                <w:color w:val="404040"/>
              </w:rPr>
            </w:pPr>
            <w:r w:rsidRPr="00374341">
              <w:rPr>
                <w:rFonts w:ascii="Open Sans" w:eastAsia="Open Sans" w:hAnsi="Open Sans" w:cs="Times New Roman"/>
                <w:color w:val="404040"/>
              </w:rPr>
              <w:t>b.</w:t>
            </w:r>
          </w:p>
        </w:tc>
        <w:tc>
          <w:tcPr>
            <w:tcW w:w="3060" w:type="dxa"/>
            <w:vAlign w:val="center"/>
          </w:tcPr>
          <w:p w14:paraId="1995D1B2" w14:textId="77777777" w:rsidR="00374341" w:rsidRPr="00374341" w:rsidRDefault="00374341" w:rsidP="00374341">
            <w:pPr>
              <w:spacing w:before="120" w:after="120"/>
              <w:outlineLvl w:val="2"/>
              <w:rPr>
                <w:rFonts w:ascii="Open Sans Semibold" w:eastAsia="Open Sans" w:hAnsi="Open Sans Semibold" w:cs="Open Sans Semibold"/>
                <w:color w:val="11143F"/>
              </w:rPr>
            </w:pPr>
            <w:r w:rsidRPr="00374341">
              <w:rPr>
                <w:rFonts w:ascii="Open Sans Semibold" w:eastAsia="Open Sans" w:hAnsi="Open Sans Semibold" w:cs="Open Sans Semibold"/>
                <w:color w:val="11143F"/>
              </w:rPr>
              <w:t>Incorrect</w:t>
            </w:r>
          </w:p>
        </w:tc>
        <w:tc>
          <w:tcPr>
            <w:tcW w:w="6660" w:type="dxa"/>
            <w:vAlign w:val="center"/>
          </w:tcPr>
          <w:p w14:paraId="239A6844" w14:textId="77777777" w:rsidR="00374341" w:rsidRPr="00374341" w:rsidRDefault="00374341" w:rsidP="00374341">
            <w:pPr>
              <w:spacing w:before="120" w:after="120"/>
              <w:rPr>
                <w:rFonts w:ascii="Open Sans" w:eastAsia="Open Sans" w:hAnsi="Open Sans" w:cs="Times New Roman"/>
                <w:color w:val="404040"/>
              </w:rPr>
            </w:pPr>
            <w:r w:rsidRPr="00374341">
              <w:rPr>
                <w:rFonts w:ascii="Open Sans" w:eastAsia="Open Sans" w:hAnsi="Open Sans" w:cs="Times New Roman"/>
                <w:color w:val="404040"/>
              </w:rPr>
              <w:t>Unfortunately, this is incorrect. 1 is the minimum in the given sample dataset which means it lies outside of the inter-quartile range.</w:t>
            </w:r>
          </w:p>
        </w:tc>
      </w:tr>
      <w:tr w:rsidR="00374341" w:rsidRPr="00374341" w14:paraId="0534D55C" w14:textId="77777777" w:rsidTr="00374341">
        <w:tc>
          <w:tcPr>
            <w:tcW w:w="805" w:type="dxa"/>
            <w:vAlign w:val="center"/>
          </w:tcPr>
          <w:p w14:paraId="665C6E8F" w14:textId="77777777" w:rsidR="00374341" w:rsidRPr="00374341" w:rsidRDefault="00374341" w:rsidP="00374341">
            <w:pPr>
              <w:spacing w:before="120" w:after="120"/>
              <w:jc w:val="center"/>
              <w:rPr>
                <w:rFonts w:ascii="Open Sans" w:eastAsia="Open Sans" w:hAnsi="Open Sans" w:cs="Times New Roman"/>
                <w:color w:val="404040"/>
              </w:rPr>
            </w:pPr>
            <w:r w:rsidRPr="00374341">
              <w:rPr>
                <w:rFonts w:ascii="Open Sans" w:eastAsia="Open Sans" w:hAnsi="Open Sans" w:cs="Times New Roman"/>
                <w:color w:val="404040"/>
              </w:rPr>
              <w:t>c.</w:t>
            </w:r>
          </w:p>
        </w:tc>
        <w:tc>
          <w:tcPr>
            <w:tcW w:w="3060" w:type="dxa"/>
            <w:vAlign w:val="center"/>
          </w:tcPr>
          <w:p w14:paraId="030A46C9" w14:textId="77777777" w:rsidR="00374341" w:rsidRPr="00374341" w:rsidRDefault="00374341" w:rsidP="00374341">
            <w:pPr>
              <w:spacing w:before="120" w:after="120"/>
              <w:outlineLvl w:val="2"/>
              <w:rPr>
                <w:rFonts w:ascii="Open Sans Semibold" w:eastAsia="Open Sans" w:hAnsi="Open Sans Semibold" w:cs="Open Sans Semibold"/>
                <w:color w:val="11143F"/>
              </w:rPr>
            </w:pPr>
            <w:r w:rsidRPr="00374341">
              <w:rPr>
                <w:rFonts w:ascii="Open Sans Semibold" w:eastAsia="Open Sans" w:hAnsi="Open Sans Semibold" w:cs="Open Sans Semibold"/>
                <w:color w:val="11143F"/>
              </w:rPr>
              <w:t>Correct</w:t>
            </w:r>
          </w:p>
        </w:tc>
        <w:tc>
          <w:tcPr>
            <w:tcW w:w="6660" w:type="dxa"/>
            <w:vAlign w:val="center"/>
          </w:tcPr>
          <w:p w14:paraId="3C4A3089" w14:textId="77777777" w:rsidR="00374341" w:rsidRPr="00374341" w:rsidRDefault="00374341" w:rsidP="00374341">
            <w:pPr>
              <w:spacing w:before="120" w:after="120"/>
              <w:rPr>
                <w:rFonts w:ascii="Open Sans" w:eastAsia="Open Sans" w:hAnsi="Open Sans" w:cs="Times New Roman"/>
                <w:color w:val="404040"/>
              </w:rPr>
            </w:pPr>
            <w:r w:rsidRPr="00374341">
              <w:rPr>
                <w:rFonts w:ascii="Open Sans" w:eastAsia="Open Sans" w:hAnsi="Open Sans" w:cs="Times New Roman"/>
                <w:color w:val="404040"/>
              </w:rPr>
              <w:t xml:space="preserve">Great! 4 lies between the absolute median and the upper median. </w:t>
            </w:r>
          </w:p>
        </w:tc>
      </w:tr>
      <w:tr w:rsidR="00374341" w:rsidRPr="00374341" w14:paraId="023771C3" w14:textId="77777777" w:rsidTr="00374341">
        <w:tc>
          <w:tcPr>
            <w:tcW w:w="805" w:type="dxa"/>
            <w:vAlign w:val="center"/>
          </w:tcPr>
          <w:p w14:paraId="56E9EFE1" w14:textId="77777777" w:rsidR="00374341" w:rsidRPr="00374341" w:rsidRDefault="00374341" w:rsidP="00374341">
            <w:pPr>
              <w:spacing w:before="120" w:after="120"/>
              <w:jc w:val="center"/>
              <w:rPr>
                <w:rFonts w:ascii="Open Sans" w:eastAsia="Open Sans" w:hAnsi="Open Sans" w:cs="Times New Roman"/>
                <w:color w:val="404040"/>
              </w:rPr>
            </w:pPr>
            <w:r w:rsidRPr="00374341">
              <w:rPr>
                <w:rFonts w:ascii="Open Sans" w:eastAsia="Open Sans" w:hAnsi="Open Sans" w:cs="Times New Roman"/>
                <w:color w:val="404040"/>
              </w:rPr>
              <w:t>d.</w:t>
            </w:r>
          </w:p>
        </w:tc>
        <w:tc>
          <w:tcPr>
            <w:tcW w:w="3060" w:type="dxa"/>
            <w:vAlign w:val="center"/>
          </w:tcPr>
          <w:p w14:paraId="67A47330" w14:textId="77777777" w:rsidR="00374341" w:rsidRPr="00374341" w:rsidRDefault="00374341" w:rsidP="00374341">
            <w:pPr>
              <w:spacing w:before="120" w:after="120"/>
              <w:outlineLvl w:val="2"/>
              <w:rPr>
                <w:rFonts w:ascii="Open Sans Semibold" w:eastAsia="Open Sans" w:hAnsi="Open Sans Semibold" w:cs="Open Sans Semibold"/>
                <w:color w:val="11143F"/>
              </w:rPr>
            </w:pPr>
            <w:r w:rsidRPr="00374341">
              <w:rPr>
                <w:rFonts w:ascii="Open Sans Semibold" w:eastAsia="Open Sans" w:hAnsi="Open Sans Semibold" w:cs="Open Sans Semibold"/>
                <w:color w:val="11143F"/>
              </w:rPr>
              <w:t>Incorrect</w:t>
            </w:r>
          </w:p>
        </w:tc>
        <w:tc>
          <w:tcPr>
            <w:tcW w:w="6660" w:type="dxa"/>
            <w:vAlign w:val="center"/>
          </w:tcPr>
          <w:p w14:paraId="2AE3DA38" w14:textId="77777777" w:rsidR="00374341" w:rsidRPr="00374341" w:rsidRDefault="00374341" w:rsidP="00374341">
            <w:pPr>
              <w:spacing w:before="120" w:after="120"/>
              <w:rPr>
                <w:rFonts w:ascii="Open Sans" w:eastAsia="Open Sans" w:hAnsi="Open Sans" w:cs="Times New Roman"/>
                <w:color w:val="404040"/>
              </w:rPr>
            </w:pPr>
            <w:r w:rsidRPr="00374341">
              <w:rPr>
                <w:rFonts w:ascii="Open Sans" w:eastAsia="Open Sans" w:hAnsi="Open Sans" w:cs="Times New Roman"/>
                <w:color w:val="404040"/>
              </w:rPr>
              <w:t xml:space="preserve">Unfortunately, this is incorrect. There exists a correct answer. </w:t>
            </w:r>
          </w:p>
        </w:tc>
      </w:tr>
    </w:tbl>
    <w:p w14:paraId="2413EA08" w14:textId="77777777" w:rsidR="00374341" w:rsidRPr="00374341" w:rsidRDefault="00374341" w:rsidP="00374341">
      <w:pPr>
        <w:spacing w:before="120" w:after="0" w:line="240" w:lineRule="auto"/>
        <w:rPr>
          <w:rFonts w:ascii="Open Sans" w:eastAsia="Open Sans" w:hAnsi="Open Sans" w:cs="Times New Roman"/>
          <w:color w:val="404040"/>
          <w:highlight w:val="blue"/>
        </w:rPr>
      </w:pPr>
    </w:p>
    <w:p w14:paraId="2B06047C" w14:textId="77777777" w:rsidR="00374341" w:rsidRPr="00374341" w:rsidRDefault="00374341" w:rsidP="00374341">
      <w:pPr>
        <w:spacing w:before="120" w:after="120"/>
        <w:rPr>
          <w:rFonts w:ascii="Open Sans" w:eastAsia="Open Sans" w:hAnsi="Open Sans" w:cs="Times New Roman"/>
          <w:color w:val="404040"/>
        </w:rPr>
      </w:pPr>
    </w:p>
    <w:p w14:paraId="20E6CFC8" w14:textId="77777777" w:rsidR="00374341" w:rsidRPr="00374341" w:rsidRDefault="00374341" w:rsidP="00374341">
      <w:pPr>
        <w:spacing w:before="120" w:after="120"/>
        <w:rPr>
          <w:rFonts w:ascii="Open Sans" w:eastAsia="Open Sans" w:hAnsi="Open Sans" w:cs="Times New Roman"/>
          <w:color w:val="404040"/>
        </w:rPr>
      </w:pPr>
    </w:p>
    <w:p w14:paraId="51BDF11D" w14:textId="77777777" w:rsidR="00374341" w:rsidRPr="00374341" w:rsidRDefault="00374341" w:rsidP="00374341">
      <w:pPr>
        <w:spacing w:after="0" w:line="240" w:lineRule="auto"/>
        <w:rPr>
          <w:rFonts w:ascii="Open Sans" w:eastAsia="Open Sans" w:hAnsi="Open Sans" w:cs="Times New Roman"/>
          <w:color w:val="404040"/>
        </w:rPr>
      </w:pPr>
    </w:p>
    <w:p w14:paraId="7ED7CDFB" w14:textId="77777777" w:rsidR="00374341" w:rsidRPr="00374341" w:rsidRDefault="00374341" w:rsidP="00374341">
      <w:pPr>
        <w:spacing w:before="80" w:after="80" w:line="240" w:lineRule="auto"/>
        <w:outlineLvl w:val="1"/>
        <w:rPr>
          <w:rFonts w:ascii="Open Sans Semibold" w:eastAsia="Times New Roman" w:hAnsi="Open Sans Semibold" w:cs="Open Sans Semibold"/>
          <w:color w:val="11143F"/>
          <w:sz w:val="28"/>
          <w:szCs w:val="28"/>
        </w:rPr>
      </w:pPr>
      <w:r w:rsidRPr="00374341">
        <w:rPr>
          <w:rFonts w:ascii="Open Sans Semibold" w:eastAsia="Times New Roman" w:hAnsi="Open Sans Semibold" w:cs="Open Sans Semibold"/>
          <w:color w:val="11143F"/>
          <w:sz w:val="28"/>
          <w:szCs w:val="28"/>
        </w:rPr>
        <w:t xml:space="preserve">Section 6: </w:t>
      </w:r>
      <w:commentRangeStart w:id="11893"/>
      <w:commentRangeStart w:id="11894"/>
      <w:commentRangeStart w:id="11895"/>
      <w:r w:rsidRPr="00374341">
        <w:rPr>
          <w:rFonts w:ascii="Open Sans Semibold" w:eastAsia="Times New Roman" w:hAnsi="Open Sans Semibold" w:cs="Open Sans Semibold"/>
          <w:color w:val="11143F"/>
          <w:sz w:val="28"/>
          <w:szCs w:val="28"/>
        </w:rPr>
        <w:t>Seaborn</w:t>
      </w:r>
      <w:commentRangeEnd w:id="11893"/>
      <w:r>
        <w:rPr>
          <w:rStyle w:val="CommentReference"/>
        </w:rPr>
        <w:commentReference w:id="11893"/>
      </w:r>
      <w:commentRangeEnd w:id="11894"/>
      <w:r w:rsidR="00EE4173">
        <w:rPr>
          <w:rStyle w:val="CommentReference"/>
          <w:color w:val="404040"/>
        </w:rPr>
        <w:commentReference w:id="11894"/>
      </w:r>
      <w:r w:rsidRPr="00374341">
        <w:rPr>
          <w:rFonts w:ascii="Open Sans Semibold" w:eastAsia="Times New Roman" w:hAnsi="Open Sans Semibold" w:cs="Open Sans Semibold"/>
          <w:color w:val="11143F"/>
          <w:sz w:val="28"/>
          <w:szCs w:val="28"/>
        </w:rPr>
        <w:t xml:space="preserve"> </w:t>
      </w:r>
      <w:commentRangeEnd w:id="11895"/>
      <w:r w:rsidR="00070172">
        <w:rPr>
          <w:rStyle w:val="CommentReference"/>
          <w:color w:val="404040"/>
        </w:rPr>
        <w:commentReference w:id="11895"/>
      </w:r>
    </w:p>
    <w:p w14:paraId="38061E54" w14:textId="77777777" w:rsidR="00374341" w:rsidRPr="00374341" w:rsidRDefault="00374341" w:rsidP="00374341">
      <w:pPr>
        <w:spacing w:after="0" w:line="240" w:lineRule="auto"/>
        <w:rPr>
          <w:rFonts w:ascii="Open Sans" w:eastAsia="Open Sans" w:hAnsi="Open Sans" w:cs="Times New Roman"/>
          <w:color w:val="404040"/>
        </w:rPr>
      </w:pPr>
    </w:p>
    <w:p w14:paraId="5DC65800" w14:textId="05CEC543" w:rsidR="00374341" w:rsidRPr="00374341" w:rsidRDefault="00F749AE" w:rsidP="00374341">
      <w:pPr>
        <w:spacing w:after="0" w:line="240" w:lineRule="auto"/>
        <w:rPr>
          <w:rFonts w:ascii="Open Sans" w:eastAsia="Open Sans" w:hAnsi="Open Sans" w:cs="Times New Roman"/>
          <w:color w:val="404040"/>
        </w:rPr>
      </w:pPr>
      <w:ins w:id="11896" w:author="Fatemeh Yazdanbakhsh Poodeh" w:date="2020-01-30T19:22:00Z">
        <w:r>
          <w:rPr>
            <w:rFonts w:ascii="Open Sans" w:eastAsia="Open Sans" w:hAnsi="Open Sans" w:cs="Times New Roman"/>
            <w:color w:val="404040"/>
          </w:rPr>
          <w:t>In this section</w:t>
        </w:r>
      </w:ins>
      <w:ins w:id="11897" w:author="Chantelle Dubois Nishiyama" w:date="2020-02-19T23:05:00Z">
        <w:r w:rsidR="00EA108C">
          <w:rPr>
            <w:rFonts w:ascii="Open Sans" w:eastAsia="Open Sans" w:hAnsi="Open Sans" w:cs="Times New Roman"/>
            <w:color w:val="404040"/>
          </w:rPr>
          <w:t>,</w:t>
        </w:r>
      </w:ins>
      <w:ins w:id="11898" w:author="Fatemeh Yazdanbakhsh Poodeh" w:date="2020-01-30T19:22:00Z">
        <w:r>
          <w:rPr>
            <w:rFonts w:ascii="Open Sans" w:eastAsia="Open Sans" w:hAnsi="Open Sans" w:cs="Times New Roman"/>
            <w:color w:val="404040"/>
          </w:rPr>
          <w:t xml:space="preserve"> you will be introduced to the Seaborn library </w:t>
        </w:r>
      </w:ins>
      <w:ins w:id="11899" w:author="Fatemeh Yazdanbakhsh Poodeh" w:date="2020-01-30T19:23:00Z">
        <w:r>
          <w:rPr>
            <w:rFonts w:ascii="Open Sans" w:eastAsia="Open Sans" w:hAnsi="Open Sans" w:cs="Times New Roman"/>
            <w:color w:val="404040"/>
          </w:rPr>
          <w:t>that is a useful library for visualization of statistical notions.</w:t>
        </w:r>
      </w:ins>
    </w:p>
    <w:tbl>
      <w:tblPr>
        <w:tblStyle w:val="TableGrid8"/>
        <w:tblW w:w="104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Change w:id="11900" w:author="Alicia Romero Lopez" w:date="2020-01-31T09:48:00Z">
          <w:tblPr>
            <w:tblStyle w:val="TableGrid8"/>
            <w:tblW w:w="104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PrChange>
      </w:tblPr>
      <w:tblGrid>
        <w:gridCol w:w="90"/>
        <w:gridCol w:w="1350"/>
        <w:gridCol w:w="9000"/>
        <w:tblGridChange w:id="11901">
          <w:tblGrid>
            <w:gridCol w:w="360"/>
            <w:gridCol w:w="360"/>
            <w:gridCol w:w="360"/>
          </w:tblGrid>
        </w:tblGridChange>
      </w:tblGrid>
      <w:tr w:rsidR="00374341" w:rsidRPr="00374341" w14:paraId="5B087B31" w14:textId="77777777" w:rsidTr="51235A2F">
        <w:trPr>
          <w:trHeight w:val="638"/>
        </w:trPr>
        <w:tc>
          <w:tcPr>
            <w:tcW w:w="90" w:type="dxa"/>
            <w:shd w:val="clear" w:color="auto" w:fill="2F8F46"/>
            <w:vAlign w:val="center"/>
            <w:tcPrChange w:id="11902" w:author="Alicia Romero Lopez" w:date="2020-01-31T09:48:00Z">
              <w:tcPr>
                <w:tcW w:w="90" w:type="dxa"/>
                <w:shd w:val="clear" w:color="auto" w:fill="2F8F46"/>
              </w:tcPr>
            </w:tcPrChange>
          </w:tcPr>
          <w:p w14:paraId="1D2AEFE3" w14:textId="77777777" w:rsidR="00374341" w:rsidRPr="00374341" w:rsidRDefault="00374341" w:rsidP="00374341">
            <w:pPr>
              <w:spacing w:before="120" w:after="120"/>
              <w:rPr>
                <w:rFonts w:ascii="Open Sans" w:eastAsia="Open Sans" w:hAnsi="Open Sans" w:cs="Times New Roman"/>
                <w:color w:val="404040"/>
              </w:rPr>
            </w:pPr>
          </w:p>
        </w:tc>
        <w:tc>
          <w:tcPr>
            <w:tcW w:w="1350" w:type="dxa"/>
            <w:shd w:val="clear" w:color="auto" w:fill="C4F6D0"/>
            <w:vAlign w:val="center"/>
            <w:tcPrChange w:id="11903" w:author="Alicia Romero Lopez" w:date="2020-01-31T09:48:00Z">
              <w:tcPr>
                <w:tcW w:w="1350" w:type="dxa"/>
                <w:shd w:val="clear" w:color="auto" w:fill="C4F6D0"/>
              </w:tcPr>
            </w:tcPrChange>
          </w:tcPr>
          <w:p w14:paraId="1341A2EC" w14:textId="77777777" w:rsidR="00374341" w:rsidRPr="00374341" w:rsidRDefault="00374341" w:rsidP="00374341">
            <w:pPr>
              <w:spacing w:before="120" w:after="120"/>
              <w:jc w:val="center"/>
              <w:rPr>
                <w:rFonts w:ascii="Open Sans" w:eastAsia="Open Sans" w:hAnsi="Open Sans" w:cs="Times New Roman"/>
                <w:color w:val="404040"/>
              </w:rPr>
            </w:pPr>
            <w:r w:rsidRPr="00374341">
              <w:rPr>
                <w:rFonts w:ascii="Open Sans" w:eastAsia="Open Sans" w:hAnsi="Open Sans" w:cs="Times New Roman"/>
                <w:noProof/>
                <w:color w:val="404040"/>
              </w:rPr>
              <w:drawing>
                <wp:inline distT="0" distB="0" distL="0" distR="0" wp14:anchorId="4998B0C0" wp14:editId="01C18CF8">
                  <wp:extent cx="385762" cy="6858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_key-icon.png"/>
                          <pic:cNvPicPr/>
                        </pic:nvPicPr>
                        <pic:blipFill>
                          <a:blip r:embed="rId51">
                            <a:extLst>
                              <a:ext uri="{28A0092B-C50C-407E-A947-70E740481C1C}">
                                <a14:useLocalDpi xmlns:a14="http://schemas.microsoft.com/office/drawing/2010/main" val="0"/>
                              </a:ext>
                            </a:extLst>
                          </a:blip>
                          <a:stretch>
                            <a:fillRect/>
                          </a:stretch>
                        </pic:blipFill>
                        <pic:spPr>
                          <a:xfrm>
                            <a:off x="0" y="0"/>
                            <a:ext cx="385762" cy="685800"/>
                          </a:xfrm>
                          <a:prstGeom prst="rect">
                            <a:avLst/>
                          </a:prstGeom>
                        </pic:spPr>
                      </pic:pic>
                    </a:graphicData>
                  </a:graphic>
                </wp:inline>
              </w:drawing>
            </w:r>
          </w:p>
        </w:tc>
        <w:tc>
          <w:tcPr>
            <w:tcW w:w="9000" w:type="dxa"/>
            <w:shd w:val="clear" w:color="auto" w:fill="C4F6D0"/>
            <w:vAlign w:val="center"/>
            <w:tcPrChange w:id="11904" w:author="Alicia Romero Lopez" w:date="2020-01-31T09:48:00Z">
              <w:tcPr>
                <w:tcW w:w="9000" w:type="dxa"/>
                <w:shd w:val="clear" w:color="auto" w:fill="C4F6D0"/>
              </w:tcPr>
            </w:tcPrChange>
          </w:tcPr>
          <w:p w14:paraId="5813E7D6" w14:textId="77777777" w:rsidR="00374341" w:rsidRPr="00374341" w:rsidRDefault="00374341" w:rsidP="00374341">
            <w:pPr>
              <w:spacing w:before="120" w:after="120"/>
              <w:ind w:left="274" w:right="274"/>
              <w:rPr>
                <w:rFonts w:ascii="Open Sans Semibold" w:eastAsia="Open Sans" w:hAnsi="Open Sans Semibold" w:cs="Open Sans Semibold"/>
                <w:color w:val="404040"/>
                <w:sz w:val="24"/>
                <w:szCs w:val="24"/>
              </w:rPr>
            </w:pPr>
            <w:r w:rsidRPr="00374341">
              <w:rPr>
                <w:rFonts w:ascii="Open Sans Semibold" w:eastAsia="Open Sans" w:hAnsi="Open Sans Semibold" w:cs="Open Sans Semibold"/>
                <w:color w:val="404040"/>
                <w:sz w:val="24"/>
                <w:szCs w:val="24"/>
              </w:rPr>
              <w:t xml:space="preserve">What is Seaborn? </w:t>
            </w:r>
          </w:p>
          <w:p w14:paraId="0EB1EE1D" w14:textId="77777777" w:rsidR="00374341" w:rsidRPr="00374341" w:rsidRDefault="00374341" w:rsidP="00374341">
            <w:pPr>
              <w:spacing w:before="120" w:after="120"/>
              <w:ind w:left="274" w:right="274"/>
              <w:rPr>
                <w:rFonts w:ascii="Open Sans" w:eastAsia="Open Sans" w:hAnsi="Open Sans" w:cs="Open Sans"/>
                <w:color w:val="404040"/>
              </w:rPr>
            </w:pPr>
            <w:r w:rsidRPr="00374341">
              <w:rPr>
                <w:rFonts w:ascii="Open Sans" w:eastAsia="Open Sans" w:hAnsi="Open Sans" w:cs="Open Sans"/>
                <w:color w:val="404040"/>
                <w:sz w:val="24"/>
                <w:szCs w:val="24"/>
              </w:rPr>
              <w:t>Seaborn is a visualization library in Python. It is built on top of Matplotlib. It mainly provides a high-level interface to draw statistical graphics.</w:t>
            </w:r>
          </w:p>
        </w:tc>
      </w:tr>
    </w:tbl>
    <w:p w14:paraId="6F6AEA87" w14:textId="77777777" w:rsidR="00374341" w:rsidRPr="00374341" w:rsidRDefault="00374341" w:rsidP="00374341">
      <w:pPr>
        <w:spacing w:after="0" w:line="240" w:lineRule="auto"/>
        <w:rPr>
          <w:rFonts w:ascii="Open Sans" w:eastAsia="Open Sans" w:hAnsi="Open Sans" w:cs="Times New Roman"/>
          <w:color w:val="404040"/>
        </w:rPr>
      </w:pPr>
    </w:p>
    <w:tbl>
      <w:tblPr>
        <w:tblStyle w:val="TableGrid8"/>
        <w:tblW w:w="10440" w:type="dxa"/>
        <w:tblInd w:w="-5" w:type="dxa"/>
        <w:tblBorders>
          <w:top w:val="single" w:sz="4" w:space="0" w:color="DBDBDB"/>
          <w:left w:val="single" w:sz="4" w:space="0" w:color="DBDBDB"/>
          <w:bottom w:val="single" w:sz="4" w:space="0" w:color="DBDBDB"/>
          <w:right w:val="single" w:sz="4" w:space="0" w:color="DBDBDB"/>
          <w:insideH w:val="none" w:sz="0" w:space="0" w:color="auto"/>
          <w:insideV w:val="none" w:sz="0" w:space="0" w:color="auto"/>
        </w:tblBorders>
        <w:tblLayout w:type="fixed"/>
        <w:tblCellMar>
          <w:left w:w="115" w:type="dxa"/>
          <w:right w:w="115" w:type="dxa"/>
        </w:tblCellMar>
        <w:tblLook w:val="04A0" w:firstRow="1" w:lastRow="0" w:firstColumn="1" w:lastColumn="0" w:noHBand="0" w:noVBand="1"/>
        <w:tblPrChange w:id="11905" w:author="Guest User" w:date="2020-01-22T07:50:00Z">
          <w:tblPr>
            <w:tblStyle w:val="TableGrid8"/>
            <w:tblW w:w="10440" w:type="dxa"/>
            <w:tblInd w:w="-5" w:type="dxa"/>
            <w:tblBorders>
              <w:top w:val="single" w:sz="4" w:space="0" w:color="DBDBDB"/>
              <w:left w:val="single" w:sz="4" w:space="0" w:color="DBDBDB"/>
              <w:bottom w:val="single" w:sz="4" w:space="0" w:color="DBDBDB"/>
              <w:right w:val="single" w:sz="4" w:space="0" w:color="DBDBDB"/>
              <w:insideH w:val="none" w:sz="0" w:space="0" w:color="auto"/>
              <w:insideV w:val="none" w:sz="0" w:space="0" w:color="auto"/>
            </w:tblBorders>
            <w:tblLayout w:type="fixed"/>
            <w:tblCellMar>
              <w:left w:w="115" w:type="dxa"/>
              <w:right w:w="115" w:type="dxa"/>
            </w:tblCellMar>
            <w:tblLook w:val="04A0" w:firstRow="1" w:lastRow="0" w:firstColumn="1" w:lastColumn="0" w:noHBand="0" w:noVBand="1"/>
          </w:tblPr>
        </w:tblPrChange>
      </w:tblPr>
      <w:tblGrid>
        <w:gridCol w:w="270"/>
        <w:gridCol w:w="9900"/>
        <w:gridCol w:w="270"/>
        <w:tblGridChange w:id="11906">
          <w:tblGrid>
            <w:gridCol w:w="55"/>
            <w:gridCol w:w="215"/>
            <w:gridCol w:w="865"/>
            <w:gridCol w:w="9035"/>
            <w:gridCol w:w="270"/>
          </w:tblGrid>
        </w:tblGridChange>
      </w:tblGrid>
      <w:tr w:rsidR="00374341" w:rsidRPr="00374341" w14:paraId="63429B5B" w14:textId="77777777" w:rsidTr="49B434B7">
        <w:trPr>
          <w:cantSplit/>
          <w:trHeight w:val="420"/>
          <w:trPrChange w:id="11907" w:author="Guest User" w:date="2020-01-22T07:50:00Z">
            <w:trPr>
              <w:gridBefore w:val="1"/>
              <w:gridAfter w:val="0"/>
            </w:trPr>
          </w:trPrChange>
        </w:trPr>
        <w:tc>
          <w:tcPr>
            <w:tcW w:w="10440" w:type="dxa"/>
            <w:gridSpan w:val="3"/>
            <w:shd w:val="clear" w:color="auto" w:fill="FAFAFA"/>
            <w:tcPrChange w:id="11908" w:author="Guest User" w:date="2020-01-22T07:50:00Z">
              <w:tcPr>
                <w:tcW w:w="10440" w:type="dxa"/>
                <w:gridSpan w:val="2"/>
                <w:shd w:val="clear" w:color="auto" w:fill="FAFAFA"/>
              </w:tcPr>
            </w:tcPrChange>
          </w:tcPr>
          <w:p w14:paraId="73B4342D" w14:textId="77777777" w:rsidR="00374341" w:rsidRPr="00374341" w:rsidRDefault="00374341" w:rsidP="00374341">
            <w:pPr>
              <w:spacing w:before="120" w:after="120"/>
              <w:outlineLvl w:val="2"/>
              <w:rPr>
                <w:rFonts w:ascii="Open Sans Semibold" w:eastAsia="Open Sans" w:hAnsi="Open Sans Semibold" w:cs="Open Sans Semibold"/>
                <w:color w:val="11143F"/>
              </w:rPr>
            </w:pPr>
            <w:r w:rsidRPr="00374341">
              <w:rPr>
                <w:rFonts w:ascii="Open Sans Semibold" w:eastAsia="Open Sans" w:hAnsi="Open Sans Semibold" w:cs="Open Sans Semibold"/>
                <w:color w:val="11143F"/>
              </w:rPr>
              <w:t xml:space="preserve">Importing Seaborn </w:t>
            </w:r>
          </w:p>
        </w:tc>
      </w:tr>
      <w:tr w:rsidR="00374341" w:rsidRPr="00374341" w14:paraId="1D57E6C8" w14:textId="77777777" w:rsidTr="49B434B7">
        <w:trPr>
          <w:cantSplit/>
          <w:trHeight w:val="419"/>
          <w:trPrChange w:id="11909" w:author="Guest User" w:date="2020-01-22T07:50:00Z">
            <w:trPr>
              <w:gridBefore w:val="1"/>
              <w:gridAfter w:val="0"/>
            </w:trPr>
          </w:trPrChange>
        </w:trPr>
        <w:tc>
          <w:tcPr>
            <w:tcW w:w="10440" w:type="dxa"/>
            <w:gridSpan w:val="3"/>
            <w:shd w:val="clear" w:color="auto" w:fill="FAFAFA"/>
            <w:tcPrChange w:id="11910" w:author="Guest User" w:date="2020-01-22T07:50:00Z">
              <w:tcPr>
                <w:tcW w:w="10440" w:type="dxa"/>
                <w:gridSpan w:val="2"/>
                <w:shd w:val="clear" w:color="auto" w:fill="FAFAFA"/>
              </w:tcPr>
            </w:tcPrChange>
          </w:tcPr>
          <w:p w14:paraId="0D4ED963" w14:textId="51F74B0F" w:rsidR="00374341" w:rsidRPr="00374341" w:rsidRDefault="00374341" w:rsidP="00374341">
            <w:pPr>
              <w:spacing w:before="120" w:after="120"/>
              <w:rPr>
                <w:rFonts w:ascii="Open Sans" w:eastAsia="Open Sans" w:hAnsi="Open Sans" w:cs="Times New Roman"/>
                <w:color w:val="404040"/>
              </w:rPr>
            </w:pPr>
            <w:commentRangeStart w:id="11911"/>
            <w:commentRangeStart w:id="11912"/>
            <w:r w:rsidRPr="00374341">
              <w:rPr>
                <w:rFonts w:ascii="Open Sans" w:eastAsia="Open Sans" w:hAnsi="Open Sans" w:cs="Times New Roman"/>
                <w:color w:val="404040"/>
              </w:rPr>
              <w:t xml:space="preserve">After installing the </w:t>
            </w:r>
            <w:ins w:id="11913" w:author="Chantelle Dubois Nishiyama" w:date="2020-02-19T23:05:00Z">
              <w:r w:rsidR="00EA108C">
                <w:rPr>
                  <w:rFonts w:ascii="Open Sans" w:eastAsia="Open Sans" w:hAnsi="Open Sans" w:cs="Times New Roman"/>
                  <w:color w:val="404040"/>
                </w:rPr>
                <w:t>S</w:t>
              </w:r>
            </w:ins>
            <w:del w:id="11914" w:author="Chantelle Dubois Nishiyama" w:date="2020-02-19T23:05:00Z">
              <w:r w:rsidRPr="00374341" w:rsidDel="00EA108C">
                <w:rPr>
                  <w:rFonts w:ascii="Open Sans" w:eastAsia="Open Sans" w:hAnsi="Open Sans" w:cs="Times New Roman"/>
                  <w:color w:val="404040"/>
                </w:rPr>
                <w:delText>s</w:delText>
              </w:r>
            </w:del>
            <w:r w:rsidRPr="00374341">
              <w:rPr>
                <w:rFonts w:ascii="Open Sans" w:eastAsia="Open Sans" w:hAnsi="Open Sans" w:cs="Times New Roman"/>
                <w:color w:val="404040"/>
              </w:rPr>
              <w:t>eaborn library</w:t>
            </w:r>
            <w:commentRangeEnd w:id="11911"/>
            <w:r>
              <w:rPr>
                <w:rStyle w:val="CommentReference"/>
              </w:rPr>
              <w:commentReference w:id="11911"/>
            </w:r>
            <w:commentRangeEnd w:id="11912"/>
            <w:r w:rsidR="00EE44FC">
              <w:rPr>
                <w:rStyle w:val="CommentReference"/>
                <w:color w:val="404040"/>
              </w:rPr>
              <w:commentReference w:id="11912"/>
            </w:r>
            <w:r w:rsidRPr="00374341">
              <w:rPr>
                <w:rFonts w:ascii="Open Sans" w:eastAsia="Open Sans" w:hAnsi="Open Sans" w:cs="Times New Roman"/>
                <w:color w:val="404040"/>
              </w:rPr>
              <w:t xml:space="preserve">, you can now import it in a </w:t>
            </w:r>
            <w:ins w:id="11915" w:author="Chantelle Dubois Nishiyama" w:date="2020-02-19T23:05:00Z">
              <w:r w:rsidR="00EA108C">
                <w:rPr>
                  <w:rFonts w:ascii="Open Sans" w:eastAsia="Open Sans" w:hAnsi="Open Sans" w:cs="Times New Roman"/>
                  <w:color w:val="404040"/>
                </w:rPr>
                <w:t>P</w:t>
              </w:r>
            </w:ins>
            <w:del w:id="11916" w:author="Chantelle Dubois Nishiyama" w:date="2020-02-19T23:05:00Z">
              <w:r w:rsidRPr="00374341" w:rsidDel="00EA108C">
                <w:rPr>
                  <w:rFonts w:ascii="Open Sans" w:eastAsia="Open Sans" w:hAnsi="Open Sans" w:cs="Times New Roman"/>
                  <w:color w:val="404040"/>
                </w:rPr>
                <w:delText>p</w:delText>
              </w:r>
            </w:del>
            <w:r w:rsidRPr="00374341">
              <w:rPr>
                <w:rFonts w:ascii="Open Sans" w:eastAsia="Open Sans" w:hAnsi="Open Sans" w:cs="Times New Roman"/>
                <w:color w:val="404040"/>
              </w:rPr>
              <w:t>ython script to use its functionalities.</w:t>
            </w:r>
          </w:p>
          <w:p w14:paraId="24F670F3" w14:textId="7FDE77B1" w:rsidR="00374341" w:rsidRPr="00374341" w:rsidRDefault="00374341" w:rsidP="00374341">
            <w:pPr>
              <w:spacing w:before="120" w:after="120"/>
              <w:rPr>
                <w:rFonts w:ascii="Open Sans" w:eastAsia="Open Sans" w:hAnsi="Open Sans" w:cs="Times New Roman"/>
                <w:color w:val="404040"/>
              </w:rPr>
            </w:pPr>
            <w:r w:rsidRPr="00374341">
              <w:rPr>
                <w:rFonts w:ascii="Open Sans" w:eastAsia="Open Sans" w:hAnsi="Open Sans" w:cs="Times New Roman"/>
                <w:color w:val="404040"/>
              </w:rPr>
              <w:t xml:space="preserve">In this example, </w:t>
            </w:r>
            <w:ins w:id="11917" w:author="Chantelle Dubois Nishiyama" w:date="2020-02-19T23:05:00Z">
              <w:r w:rsidR="00EA108C">
                <w:rPr>
                  <w:rFonts w:ascii="Open Sans" w:eastAsia="Open Sans" w:hAnsi="Open Sans" w:cs="Times New Roman"/>
                  <w:color w:val="404040"/>
                </w:rPr>
                <w:t>S</w:t>
              </w:r>
            </w:ins>
            <w:del w:id="11918" w:author="Chantelle Dubois Nishiyama" w:date="2020-02-19T23:05:00Z">
              <w:r w:rsidRPr="00374341" w:rsidDel="00EA108C">
                <w:rPr>
                  <w:rFonts w:ascii="Open Sans" w:eastAsia="Open Sans" w:hAnsi="Open Sans" w:cs="Times New Roman"/>
                  <w:color w:val="404040"/>
                </w:rPr>
                <w:delText>s</w:delText>
              </w:r>
            </w:del>
            <w:r w:rsidRPr="00374341">
              <w:rPr>
                <w:rFonts w:ascii="Open Sans" w:eastAsia="Open Sans" w:hAnsi="Open Sans" w:cs="Times New Roman"/>
                <w:color w:val="404040"/>
              </w:rPr>
              <w:t>eaborn will be explicitly imported with the abbreviated name of sns as in the following command:</w:t>
            </w:r>
          </w:p>
        </w:tc>
      </w:tr>
      <w:tr w:rsidR="00B704BE" w14:paraId="26524A0D" w14:textId="77777777" w:rsidTr="49B434B7">
        <w:tblPrEx>
          <w:tblBorders>
            <w:top w:val="none" w:sz="0" w:space="0" w:color="auto"/>
            <w:bottom w:val="none" w:sz="0" w:space="0" w:color="auto"/>
          </w:tblBorders>
        </w:tblPrEx>
        <w:trPr>
          <w:cantSplit/>
          <w:trHeight w:val="80"/>
        </w:trPr>
        <w:tc>
          <w:tcPr>
            <w:tcW w:w="270" w:type="dxa"/>
            <w:shd w:val="clear" w:color="auto" w:fill="FAFAFA"/>
          </w:tcPr>
          <w:p w14:paraId="503D4B97" w14:textId="77777777" w:rsidR="00374341" w:rsidRPr="00374341" w:rsidRDefault="00374341" w:rsidP="00374341">
            <w:pPr>
              <w:rPr>
                <w:rFonts w:ascii="Open Sans" w:eastAsia="Open Sans" w:hAnsi="Open Sans" w:cs="Times New Roman"/>
                <w:noProof/>
                <w:color w:val="404040"/>
                <w:sz w:val="16"/>
                <w:szCs w:val="16"/>
              </w:rPr>
            </w:pPr>
          </w:p>
        </w:tc>
        <w:tc>
          <w:tcPr>
            <w:tcW w:w="9900" w:type="dxa"/>
            <w:shd w:val="clear" w:color="auto" w:fill="FAFAFA"/>
          </w:tcPr>
          <w:p w14:paraId="5A89BDE4" w14:textId="77777777" w:rsidR="00374341" w:rsidRPr="00374341" w:rsidRDefault="00374341" w:rsidP="00374341">
            <w:pPr>
              <w:rPr>
                <w:rFonts w:ascii="Open Sans" w:eastAsia="Open Sans" w:hAnsi="Open Sans" w:cs="Times New Roman"/>
                <w:noProof/>
                <w:color w:val="404040"/>
                <w:sz w:val="16"/>
                <w:szCs w:val="16"/>
              </w:rPr>
            </w:pPr>
          </w:p>
        </w:tc>
        <w:tc>
          <w:tcPr>
            <w:tcW w:w="270" w:type="dxa"/>
            <w:shd w:val="clear" w:color="auto" w:fill="FAFAFA"/>
          </w:tcPr>
          <w:p w14:paraId="7146AC17" w14:textId="77777777" w:rsidR="00374341" w:rsidRPr="00374341" w:rsidRDefault="00374341" w:rsidP="00374341">
            <w:pPr>
              <w:rPr>
                <w:rFonts w:ascii="Open Sans" w:eastAsia="Open Sans" w:hAnsi="Open Sans" w:cs="Times New Roman"/>
                <w:noProof/>
                <w:color w:val="404040"/>
                <w:sz w:val="16"/>
                <w:szCs w:val="16"/>
              </w:rPr>
            </w:pPr>
          </w:p>
        </w:tc>
      </w:tr>
      <w:tr w:rsidR="00B704BE" w14:paraId="2B7F24B9" w14:textId="77777777" w:rsidTr="49B434B7">
        <w:tblPrEx>
          <w:tblBorders>
            <w:top w:val="none" w:sz="0" w:space="0" w:color="auto"/>
            <w:bottom w:val="none" w:sz="0" w:space="0" w:color="auto"/>
          </w:tblBorders>
        </w:tblPrEx>
        <w:trPr>
          <w:cantSplit/>
          <w:trHeight w:val="190"/>
        </w:trPr>
        <w:tc>
          <w:tcPr>
            <w:tcW w:w="270" w:type="dxa"/>
            <w:shd w:val="clear" w:color="auto" w:fill="FAFAFA"/>
          </w:tcPr>
          <w:p w14:paraId="52587781" w14:textId="77777777" w:rsidR="00374341" w:rsidRPr="00374341" w:rsidRDefault="00374341" w:rsidP="00374341">
            <w:pPr>
              <w:spacing w:before="120" w:after="120"/>
              <w:rPr>
                <w:rFonts w:ascii="Open Sans" w:eastAsia="Open Sans" w:hAnsi="Open Sans" w:cs="Times New Roman"/>
                <w:noProof/>
                <w:color w:val="404040"/>
              </w:rPr>
            </w:pPr>
          </w:p>
        </w:tc>
        <w:tc>
          <w:tcPr>
            <w:tcW w:w="9900" w:type="dxa"/>
            <w:tc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tcBorders>
            <w:shd w:val="clear" w:color="auto" w:fill="D9D9D9" w:themeFill="background1" w:themeFillShade="D9"/>
          </w:tcPr>
          <w:p w14:paraId="26ED838E" w14:textId="77777777" w:rsidR="00374341" w:rsidRPr="00374341" w:rsidRDefault="00374341" w:rsidP="00374341">
            <w:pPr>
              <w:spacing w:before="120" w:after="120"/>
              <w:rPr>
                <w:rFonts w:ascii="Consolas" w:eastAsia="Open Sans" w:hAnsi="Consolas" w:cs="Times New Roman"/>
                <w:noProof/>
                <w:color w:val="404040"/>
              </w:rPr>
            </w:pPr>
            <w:r w:rsidRPr="00374341">
              <w:rPr>
                <w:rFonts w:ascii="Consolas" w:eastAsia="Open Sans" w:hAnsi="Consolas" w:cs="Times New Roman"/>
                <w:noProof/>
                <w:color w:val="404040"/>
              </w:rPr>
              <w:t>Import seaborn as sns</w:t>
            </w:r>
          </w:p>
        </w:tc>
        <w:tc>
          <w:tcPr>
            <w:tcW w:w="270" w:type="dxa"/>
            <w:shd w:val="clear" w:color="auto" w:fill="FAFAFA"/>
          </w:tcPr>
          <w:p w14:paraId="00DCA373" w14:textId="77777777" w:rsidR="00374341" w:rsidRPr="00374341" w:rsidRDefault="00374341" w:rsidP="00374341">
            <w:pPr>
              <w:spacing w:before="120" w:after="120"/>
              <w:rPr>
                <w:rFonts w:ascii="Open Sans" w:eastAsia="Open Sans" w:hAnsi="Open Sans" w:cs="Times New Roman"/>
                <w:noProof/>
                <w:color w:val="404040"/>
              </w:rPr>
            </w:pPr>
          </w:p>
        </w:tc>
      </w:tr>
      <w:tr w:rsidR="00B704BE" w14:paraId="5E05748A" w14:textId="77777777" w:rsidTr="49B434B7">
        <w:tblPrEx>
          <w:tblBorders>
            <w:top w:val="none" w:sz="0" w:space="0" w:color="auto"/>
            <w:bottom w:val="none" w:sz="0" w:space="0" w:color="auto"/>
          </w:tblBorders>
        </w:tblPrEx>
        <w:trPr>
          <w:cantSplit/>
          <w:trHeight w:val="190"/>
        </w:trPr>
        <w:tc>
          <w:tcPr>
            <w:tcW w:w="270" w:type="dxa"/>
            <w:shd w:val="clear" w:color="auto" w:fill="FAFAFA"/>
          </w:tcPr>
          <w:p w14:paraId="14990213" w14:textId="77777777" w:rsidR="00374341" w:rsidRPr="00374341" w:rsidRDefault="00374341" w:rsidP="00374341">
            <w:pPr>
              <w:rPr>
                <w:rFonts w:ascii="Open Sans" w:eastAsia="Open Sans" w:hAnsi="Open Sans" w:cs="Times New Roman"/>
                <w:noProof/>
                <w:color w:val="404040"/>
                <w:sz w:val="16"/>
                <w:szCs w:val="16"/>
              </w:rPr>
            </w:pPr>
          </w:p>
        </w:tc>
        <w:tc>
          <w:tcPr>
            <w:tcW w:w="9900" w:type="dxa"/>
            <w:tcBorders>
              <w:top w:val="single" w:sz="2" w:space="0" w:color="808080" w:themeColor="background1" w:themeShade="80"/>
              <w:bottom w:val="single" w:sz="4" w:space="0" w:color="E1E1E1"/>
            </w:tcBorders>
            <w:shd w:val="clear" w:color="auto" w:fill="FAFAFA"/>
          </w:tcPr>
          <w:p w14:paraId="4CF15075" w14:textId="77777777" w:rsidR="00374341" w:rsidRPr="00374341" w:rsidRDefault="00374341" w:rsidP="00374341">
            <w:pPr>
              <w:rPr>
                <w:rFonts w:ascii="Open Sans" w:eastAsia="Open Sans" w:hAnsi="Open Sans" w:cs="Times New Roman"/>
                <w:noProof/>
                <w:color w:val="404040"/>
                <w:sz w:val="16"/>
                <w:szCs w:val="16"/>
              </w:rPr>
            </w:pPr>
          </w:p>
        </w:tc>
        <w:tc>
          <w:tcPr>
            <w:tcW w:w="270" w:type="dxa"/>
            <w:shd w:val="clear" w:color="auto" w:fill="FAFAFA"/>
          </w:tcPr>
          <w:p w14:paraId="60A86784" w14:textId="77777777" w:rsidR="00374341" w:rsidRPr="00374341" w:rsidRDefault="00374341" w:rsidP="00374341">
            <w:pPr>
              <w:rPr>
                <w:rFonts w:ascii="Open Sans" w:eastAsia="Open Sans" w:hAnsi="Open Sans" w:cs="Times New Roman"/>
                <w:noProof/>
                <w:color w:val="404040"/>
                <w:sz w:val="16"/>
                <w:szCs w:val="16"/>
              </w:rPr>
            </w:pPr>
          </w:p>
        </w:tc>
      </w:tr>
    </w:tbl>
    <w:p w14:paraId="5F6BF6B3" w14:textId="77777777" w:rsidR="00374341" w:rsidRPr="00374341" w:rsidRDefault="00374341" w:rsidP="00374341">
      <w:pPr>
        <w:spacing w:after="0" w:line="240" w:lineRule="auto"/>
        <w:rPr>
          <w:rFonts w:ascii="Open Sans" w:eastAsia="Open Sans" w:hAnsi="Open Sans" w:cs="Times New Roman"/>
          <w:color w:val="404040"/>
        </w:rPr>
      </w:pPr>
    </w:p>
    <w:p w14:paraId="4BE426F7" w14:textId="77777777" w:rsidR="00374341" w:rsidRPr="00374341" w:rsidRDefault="00374341" w:rsidP="00374341">
      <w:pPr>
        <w:spacing w:after="0" w:line="240" w:lineRule="auto"/>
        <w:rPr>
          <w:rFonts w:ascii="Open Sans" w:eastAsia="Open Sans" w:hAnsi="Open Sans" w:cs="Times New Roman"/>
          <w:color w:val="404040"/>
        </w:rPr>
      </w:pPr>
    </w:p>
    <w:p w14:paraId="0AB7A7D4" w14:textId="77777777" w:rsidR="00374341" w:rsidRPr="00374341" w:rsidRDefault="00374341" w:rsidP="00374341">
      <w:pPr>
        <w:spacing w:before="120" w:after="0" w:line="240" w:lineRule="auto"/>
        <w:rPr>
          <w:rFonts w:ascii="Open Sans" w:eastAsia="Open Sans" w:hAnsi="Open Sans" w:cs="Times New Roman"/>
          <w:color w:val="404040"/>
          <w:highlight w:val="blue"/>
        </w:rPr>
      </w:pPr>
    </w:p>
    <w:tbl>
      <w:tblPr>
        <w:tblStyle w:val="TableGrid8"/>
        <w:tblW w:w="104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Change w:id="11919" w:author="Alicia Romero Lopez" w:date="2020-01-31T09:48:00Z">
          <w:tblPr>
            <w:tblStyle w:val="TableGrid8"/>
            <w:tblW w:w="104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PrChange>
      </w:tblPr>
      <w:tblGrid>
        <w:gridCol w:w="90"/>
        <w:gridCol w:w="1350"/>
        <w:gridCol w:w="9000"/>
        <w:tblGridChange w:id="11920">
          <w:tblGrid>
            <w:gridCol w:w="360"/>
            <w:gridCol w:w="360"/>
            <w:gridCol w:w="360"/>
          </w:tblGrid>
        </w:tblGridChange>
      </w:tblGrid>
      <w:tr w:rsidR="00374341" w:rsidRPr="00374341" w14:paraId="36A7F1D9" w14:textId="77777777" w:rsidTr="51235A2F">
        <w:trPr>
          <w:trHeight w:val="638"/>
        </w:trPr>
        <w:tc>
          <w:tcPr>
            <w:tcW w:w="90" w:type="dxa"/>
            <w:shd w:val="clear" w:color="auto" w:fill="FFC33B"/>
            <w:vAlign w:val="center"/>
            <w:tcPrChange w:id="11921" w:author="Alicia Romero Lopez" w:date="2020-01-31T09:48:00Z">
              <w:tcPr>
                <w:tcW w:w="90" w:type="dxa"/>
                <w:shd w:val="clear" w:color="auto" w:fill="FFC33B"/>
              </w:tcPr>
            </w:tcPrChange>
          </w:tcPr>
          <w:p w14:paraId="42AE182D" w14:textId="77777777" w:rsidR="00374341" w:rsidRPr="00374341" w:rsidRDefault="00374341" w:rsidP="00374341">
            <w:pPr>
              <w:spacing w:before="120" w:after="120"/>
              <w:rPr>
                <w:rFonts w:ascii="Open Sans" w:eastAsia="Open Sans" w:hAnsi="Open Sans" w:cs="Times New Roman"/>
                <w:color w:val="404040"/>
              </w:rPr>
            </w:pPr>
          </w:p>
        </w:tc>
        <w:tc>
          <w:tcPr>
            <w:tcW w:w="1350" w:type="dxa"/>
            <w:shd w:val="clear" w:color="auto" w:fill="FFE8B2"/>
            <w:vAlign w:val="center"/>
            <w:tcPrChange w:id="11922" w:author="Alicia Romero Lopez" w:date="2020-01-31T09:48:00Z">
              <w:tcPr>
                <w:tcW w:w="1350" w:type="dxa"/>
                <w:shd w:val="clear" w:color="auto" w:fill="FFE8B2"/>
              </w:tcPr>
            </w:tcPrChange>
          </w:tcPr>
          <w:p w14:paraId="2BE25DFA" w14:textId="77777777" w:rsidR="00374341" w:rsidRPr="00374341" w:rsidRDefault="00374341" w:rsidP="00374341">
            <w:pPr>
              <w:spacing w:before="120" w:after="120"/>
              <w:jc w:val="center"/>
              <w:rPr>
                <w:rFonts w:ascii="Open Sans" w:eastAsia="Open Sans" w:hAnsi="Open Sans" w:cs="Times New Roman"/>
                <w:color w:val="404040"/>
              </w:rPr>
            </w:pPr>
            <w:r w:rsidRPr="00374341">
              <w:rPr>
                <w:rFonts w:ascii="Open Sans" w:eastAsia="Open Sans" w:hAnsi="Open Sans" w:cs="Times New Roman"/>
                <w:noProof/>
                <w:color w:val="404040"/>
              </w:rPr>
              <w:drawing>
                <wp:inline distT="0" distB="0" distL="0" distR="0" wp14:anchorId="7949CA0D" wp14:editId="1ED94B44">
                  <wp:extent cx="685800" cy="6858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_exclaim-icon.png"/>
                          <pic:cNvPicPr/>
                        </pic:nvPicPr>
                        <pic:blipFill>
                          <a:blip r:embed="rId32">
                            <a:extLst>
                              <a:ext uri="{28A0092B-C50C-407E-A947-70E740481C1C}">
                                <a14:useLocalDpi xmlns:a14="http://schemas.microsoft.com/office/drawing/2010/main" val="0"/>
                              </a:ext>
                            </a:extLst>
                          </a:blip>
                          <a:stretch>
                            <a:fillRect/>
                          </a:stretch>
                        </pic:blipFill>
                        <pic:spPr>
                          <a:xfrm>
                            <a:off x="0" y="0"/>
                            <a:ext cx="685800" cy="685800"/>
                          </a:xfrm>
                          <a:prstGeom prst="rect">
                            <a:avLst/>
                          </a:prstGeom>
                        </pic:spPr>
                      </pic:pic>
                    </a:graphicData>
                  </a:graphic>
                </wp:inline>
              </w:drawing>
            </w:r>
          </w:p>
        </w:tc>
        <w:tc>
          <w:tcPr>
            <w:tcW w:w="9000" w:type="dxa"/>
            <w:shd w:val="clear" w:color="auto" w:fill="FFE8B2"/>
            <w:vAlign w:val="center"/>
            <w:tcPrChange w:id="11923" w:author="Alicia Romero Lopez" w:date="2020-01-31T09:48:00Z">
              <w:tcPr>
                <w:tcW w:w="9000" w:type="dxa"/>
                <w:shd w:val="clear" w:color="auto" w:fill="FFE8B2"/>
              </w:tcPr>
            </w:tcPrChange>
          </w:tcPr>
          <w:p w14:paraId="263BFB51" w14:textId="1C62FDD1" w:rsidR="00374341" w:rsidRPr="00374341" w:rsidRDefault="00374341" w:rsidP="00374341">
            <w:pPr>
              <w:spacing w:before="120" w:after="120"/>
              <w:ind w:left="274" w:right="274"/>
              <w:rPr>
                <w:rFonts w:ascii="Open Sans Semibold" w:eastAsia="Open Sans" w:hAnsi="Open Sans Semibold" w:cs="Open Sans Semibold"/>
                <w:color w:val="404040"/>
                <w:sz w:val="24"/>
                <w:szCs w:val="24"/>
              </w:rPr>
            </w:pPr>
            <w:commentRangeStart w:id="11924"/>
            <w:del w:id="11925" w:author="RoboGarden Team" w:date="2020-01-23T19:11:00Z">
              <w:r w:rsidRPr="00374341" w:rsidDel="001F1C73">
                <w:rPr>
                  <w:rFonts w:ascii="Open Sans Semibold" w:eastAsia="Open Sans" w:hAnsi="Open Sans Semibold" w:cs="Open Sans Semibold"/>
                  <w:color w:val="404040"/>
                  <w:sz w:val="24"/>
                  <w:szCs w:val="24"/>
                </w:rPr>
                <w:delText xml:space="preserve">Note </w:delText>
              </w:r>
              <w:commentRangeEnd w:id="11924"/>
              <w:r w:rsidDel="001F1C73">
                <w:rPr>
                  <w:rStyle w:val="CommentReference"/>
                </w:rPr>
                <w:commentReference w:id="11924"/>
              </w:r>
            </w:del>
            <w:ins w:id="11926" w:author="RoboGarden Team" w:date="2020-01-23T19:11:00Z">
              <w:r w:rsidR="001F1C73">
                <w:rPr>
                  <w:rFonts w:ascii="Open Sans Semibold" w:eastAsia="Open Sans" w:hAnsi="Open Sans Semibold" w:cs="Open Sans Semibold"/>
                  <w:color w:val="404040"/>
                  <w:sz w:val="24"/>
                  <w:szCs w:val="24"/>
                </w:rPr>
                <w:t>Important</w:t>
              </w:r>
            </w:ins>
            <w:ins w:id="11927" w:author="Fatemeh Yazdanbakhsh Poodeh" w:date="2020-02-07T14:06:00Z">
              <w:r w:rsidR="008C0F64">
                <w:rPr>
                  <w:rFonts w:ascii="Open Sans Semibold" w:eastAsia="Open Sans" w:hAnsi="Open Sans Semibold" w:cs="Open Sans Semibold"/>
                  <w:color w:val="404040"/>
                  <w:sz w:val="24"/>
                  <w:szCs w:val="24"/>
                </w:rPr>
                <w:t xml:space="preserve"> note about </w:t>
              </w:r>
            </w:ins>
            <w:ins w:id="11928" w:author="Chantelle Dubois Nishiyama" w:date="2020-02-19T23:06:00Z">
              <w:r w:rsidR="00EA108C">
                <w:rPr>
                  <w:rFonts w:ascii="Open Sans Semibold" w:eastAsia="Open Sans" w:hAnsi="Open Sans Semibold" w:cs="Open Sans Semibold"/>
                  <w:color w:val="404040"/>
                  <w:sz w:val="24"/>
                  <w:szCs w:val="24"/>
                </w:rPr>
                <w:t>S</w:t>
              </w:r>
            </w:ins>
            <w:ins w:id="11929" w:author="Fatemeh Yazdanbakhsh Poodeh" w:date="2020-02-07T14:06:00Z">
              <w:del w:id="11930" w:author="Chantelle Dubois Nishiyama" w:date="2020-02-19T23:06:00Z">
                <w:r w:rsidR="008C0F64" w:rsidDel="00EA108C">
                  <w:rPr>
                    <w:rFonts w:ascii="Open Sans Semibold" w:eastAsia="Open Sans" w:hAnsi="Open Sans Semibold" w:cs="Open Sans Semibold"/>
                    <w:color w:val="404040"/>
                    <w:sz w:val="24"/>
                    <w:szCs w:val="24"/>
                  </w:rPr>
                  <w:delText>s</w:delText>
                </w:r>
              </w:del>
              <w:r w:rsidR="008C0F64">
                <w:rPr>
                  <w:rFonts w:ascii="Open Sans Semibold" w:eastAsia="Open Sans" w:hAnsi="Open Sans Semibold" w:cs="Open Sans Semibold"/>
                  <w:color w:val="404040"/>
                  <w:sz w:val="24"/>
                  <w:szCs w:val="24"/>
                </w:rPr>
                <w:t>eaborn library</w:t>
              </w:r>
            </w:ins>
            <w:ins w:id="11931" w:author="Chantelle Dubois Nishiyama" w:date="2020-02-19T23:06:00Z">
              <w:r w:rsidR="00EA108C">
                <w:rPr>
                  <w:rFonts w:ascii="Open Sans Semibold" w:eastAsia="Open Sans" w:hAnsi="Open Sans Semibold" w:cs="Open Sans Semibold"/>
                  <w:color w:val="404040"/>
                  <w:sz w:val="24"/>
                  <w:szCs w:val="24"/>
                </w:rPr>
                <w:t>:</w:t>
              </w:r>
            </w:ins>
          </w:p>
          <w:p w14:paraId="66250E71" w14:textId="0BC2BA9E" w:rsidR="00374341" w:rsidRPr="00374341" w:rsidRDefault="00374341" w:rsidP="00374341">
            <w:pPr>
              <w:spacing w:before="120" w:after="120"/>
              <w:ind w:left="274" w:right="274"/>
              <w:rPr>
                <w:rFonts w:ascii="Open Sans" w:eastAsia="Open Sans" w:hAnsi="Open Sans" w:cs="Open Sans"/>
                <w:color w:val="404040"/>
              </w:rPr>
            </w:pPr>
            <w:r w:rsidRPr="00374341">
              <w:rPr>
                <w:rFonts w:ascii="Open Sans" w:eastAsia="Open Sans" w:hAnsi="Open Sans" w:cs="Open Sans"/>
                <w:color w:val="404040"/>
                <w:sz w:val="24"/>
                <w:szCs w:val="24"/>
              </w:rPr>
              <w:t xml:space="preserve">In the following section, </w:t>
            </w:r>
            <w:del w:id="11932" w:author="Chantelle Dubois Nishiyama" w:date="2020-02-26T19:19:00Z">
              <w:r w:rsidRPr="00374341" w:rsidDel="00B97780">
                <w:rPr>
                  <w:rFonts w:ascii="Open Sans" w:eastAsia="Open Sans" w:hAnsi="Open Sans" w:cs="Open Sans"/>
                  <w:color w:val="404040"/>
                  <w:sz w:val="24"/>
                  <w:szCs w:val="24"/>
                </w:rPr>
                <w:delText>you’ll</w:delText>
              </w:r>
            </w:del>
            <w:ins w:id="11933" w:author="Chantelle Dubois Nishiyama" w:date="2020-02-26T19:19:00Z">
              <w:r w:rsidR="00B97780">
                <w:rPr>
                  <w:rFonts w:ascii="Open Sans" w:eastAsia="Open Sans" w:hAnsi="Open Sans" w:cs="Open Sans"/>
                  <w:color w:val="404040"/>
                  <w:sz w:val="24"/>
                  <w:szCs w:val="24"/>
                </w:rPr>
                <w:t>You will</w:t>
              </w:r>
            </w:ins>
            <w:r w:rsidRPr="00374341">
              <w:rPr>
                <w:rFonts w:ascii="Open Sans" w:eastAsia="Open Sans" w:hAnsi="Open Sans" w:cs="Open Sans"/>
                <w:color w:val="404040"/>
                <w:sz w:val="24"/>
                <w:szCs w:val="24"/>
              </w:rPr>
              <w:t xml:space="preserve"> use the built-in datasets in the </w:t>
            </w:r>
            <w:ins w:id="11934" w:author="Chantelle Dubois Nishiyama" w:date="2020-02-19T23:06:00Z">
              <w:r w:rsidR="00EA108C">
                <w:rPr>
                  <w:rFonts w:ascii="Open Sans" w:eastAsia="Open Sans" w:hAnsi="Open Sans" w:cs="Open Sans"/>
                  <w:color w:val="404040"/>
                  <w:sz w:val="24"/>
                  <w:szCs w:val="24"/>
                </w:rPr>
                <w:t>S</w:t>
              </w:r>
            </w:ins>
            <w:del w:id="11935" w:author="Chantelle Dubois Nishiyama" w:date="2020-02-19T23:06:00Z">
              <w:r w:rsidRPr="00374341" w:rsidDel="00EA108C">
                <w:rPr>
                  <w:rFonts w:ascii="Open Sans" w:eastAsia="Open Sans" w:hAnsi="Open Sans" w:cs="Open Sans"/>
                  <w:color w:val="404040"/>
                  <w:sz w:val="24"/>
                  <w:szCs w:val="24"/>
                </w:rPr>
                <w:delText>s</w:delText>
              </w:r>
            </w:del>
            <w:r w:rsidRPr="00374341">
              <w:rPr>
                <w:rFonts w:ascii="Open Sans" w:eastAsia="Open Sans" w:hAnsi="Open Sans" w:cs="Open Sans"/>
                <w:color w:val="404040"/>
                <w:sz w:val="24"/>
                <w:szCs w:val="24"/>
              </w:rPr>
              <w:t xml:space="preserve">eaborn library. However, </w:t>
            </w:r>
            <w:ins w:id="11936" w:author="Chantelle Dubois Nishiyama" w:date="2020-02-19T23:06:00Z">
              <w:r w:rsidR="00EA108C">
                <w:rPr>
                  <w:rFonts w:ascii="Open Sans" w:eastAsia="Open Sans" w:hAnsi="Open Sans" w:cs="Open Sans"/>
                  <w:color w:val="404040"/>
                  <w:sz w:val="24"/>
                  <w:szCs w:val="24"/>
                </w:rPr>
                <w:t>S</w:t>
              </w:r>
            </w:ins>
            <w:del w:id="11937" w:author="Chantelle Dubois Nishiyama" w:date="2020-02-19T23:06:00Z">
              <w:r w:rsidRPr="00374341" w:rsidDel="00EA108C">
                <w:rPr>
                  <w:rFonts w:ascii="Open Sans" w:eastAsia="Open Sans" w:hAnsi="Open Sans" w:cs="Open Sans"/>
                  <w:color w:val="404040"/>
                  <w:sz w:val="24"/>
                  <w:szCs w:val="24"/>
                </w:rPr>
                <w:delText>s</w:delText>
              </w:r>
            </w:del>
            <w:r w:rsidRPr="00374341">
              <w:rPr>
                <w:rFonts w:ascii="Open Sans" w:eastAsia="Open Sans" w:hAnsi="Open Sans" w:cs="Open Sans"/>
                <w:color w:val="404040"/>
                <w:sz w:val="24"/>
                <w:szCs w:val="24"/>
              </w:rPr>
              <w:t xml:space="preserve">eaborn mainly deals with data in the form of a </w:t>
            </w:r>
            <w:ins w:id="11938" w:author="Chantelle Dubois Nishiyama" w:date="2020-02-19T23:06:00Z">
              <w:r w:rsidR="00EA108C">
                <w:rPr>
                  <w:rFonts w:ascii="Open Sans" w:eastAsia="Open Sans" w:hAnsi="Open Sans" w:cs="Open Sans"/>
                  <w:color w:val="404040"/>
                  <w:sz w:val="24"/>
                  <w:szCs w:val="24"/>
                </w:rPr>
                <w:t>P</w:t>
              </w:r>
            </w:ins>
            <w:del w:id="11939" w:author="Chantelle Dubois Nishiyama" w:date="2020-02-19T23:06:00Z">
              <w:r w:rsidRPr="00374341" w:rsidDel="00EA108C">
                <w:rPr>
                  <w:rFonts w:ascii="Open Sans" w:eastAsia="Open Sans" w:hAnsi="Open Sans" w:cs="Open Sans"/>
                  <w:color w:val="404040"/>
                  <w:sz w:val="24"/>
                  <w:szCs w:val="24"/>
                </w:rPr>
                <w:delText>p</w:delText>
              </w:r>
            </w:del>
            <w:r w:rsidRPr="00374341">
              <w:rPr>
                <w:rFonts w:ascii="Open Sans" w:eastAsia="Open Sans" w:hAnsi="Open Sans" w:cs="Open Sans"/>
                <w:color w:val="404040"/>
                <w:sz w:val="24"/>
                <w:szCs w:val="24"/>
              </w:rPr>
              <w:t xml:space="preserve">andas data frame. You can easily use your own data just by understanding the simple examples on the built-in datasets. </w:t>
            </w:r>
          </w:p>
        </w:tc>
      </w:tr>
    </w:tbl>
    <w:p w14:paraId="63F5E1C7" w14:textId="77777777" w:rsidR="00374341" w:rsidRPr="00374341" w:rsidRDefault="00374341" w:rsidP="00374341">
      <w:pPr>
        <w:spacing w:before="120" w:after="120"/>
        <w:rPr>
          <w:rFonts w:ascii="Open Sans" w:eastAsia="Open Sans" w:hAnsi="Open Sans" w:cs="Times New Roman"/>
          <w:color w:val="404040"/>
        </w:rPr>
      </w:pPr>
    </w:p>
    <w:p w14:paraId="6AE3883A" w14:textId="77777777" w:rsidR="00374341" w:rsidRPr="00374341" w:rsidRDefault="00374341" w:rsidP="00374341">
      <w:pPr>
        <w:spacing w:before="120" w:after="120"/>
        <w:rPr>
          <w:rFonts w:ascii="Open Sans" w:eastAsia="Open Sans" w:hAnsi="Open Sans" w:cs="Times New Roman"/>
          <w:color w:val="404040"/>
        </w:rPr>
      </w:pPr>
    </w:p>
    <w:tbl>
      <w:tblPr>
        <w:tblStyle w:val="TableGrid8"/>
        <w:tblW w:w="10435" w:type="dxa"/>
        <w:tblBorders>
          <w:top w:val="single" w:sz="4" w:space="0" w:color="DBDBDB"/>
          <w:left w:val="single" w:sz="4" w:space="0" w:color="DBDBDB"/>
          <w:bottom w:val="single" w:sz="4" w:space="0" w:color="DBDBDB"/>
          <w:right w:val="single" w:sz="4" w:space="0" w:color="DBDBDB"/>
          <w:insideH w:val="none" w:sz="0" w:space="0" w:color="auto"/>
          <w:insideV w:val="none" w:sz="0" w:space="0" w:color="auto"/>
        </w:tblBorders>
        <w:tblLayout w:type="fixed"/>
        <w:tblCellMar>
          <w:left w:w="115" w:type="dxa"/>
          <w:right w:w="115" w:type="dxa"/>
        </w:tblCellMar>
        <w:tblLook w:val="04A0" w:firstRow="1" w:lastRow="0" w:firstColumn="1" w:lastColumn="0" w:noHBand="0" w:noVBand="1"/>
        <w:tblPrChange w:id="11940" w:author="Alicia Romero Lopez" w:date="2020-01-31T09:48:00Z">
          <w:tblPr>
            <w:tblStyle w:val="TableGrid8"/>
            <w:tblW w:w="10435" w:type="dxa"/>
            <w:tblBorders>
              <w:top w:val="single" w:sz="4" w:space="0" w:color="DBDBDB"/>
              <w:left w:val="single" w:sz="4" w:space="0" w:color="DBDBDB"/>
              <w:bottom w:val="single" w:sz="4" w:space="0" w:color="DBDBDB"/>
              <w:right w:val="single" w:sz="4" w:space="0" w:color="DBDBDB"/>
              <w:insideH w:val="none" w:sz="0" w:space="0" w:color="auto"/>
              <w:insideV w:val="none" w:sz="0" w:space="0" w:color="auto"/>
            </w:tblBorders>
            <w:tblLayout w:type="fixed"/>
            <w:tblCellMar>
              <w:left w:w="115" w:type="dxa"/>
              <w:right w:w="115" w:type="dxa"/>
            </w:tblCellMar>
            <w:tblLook w:val="04A0" w:firstRow="1" w:lastRow="0" w:firstColumn="1" w:lastColumn="0" w:noHBand="0" w:noVBand="1"/>
          </w:tblPr>
        </w:tblPrChange>
      </w:tblPr>
      <w:tblGrid>
        <w:gridCol w:w="265"/>
        <w:gridCol w:w="1440"/>
        <w:gridCol w:w="2520"/>
        <w:gridCol w:w="2052"/>
        <w:gridCol w:w="3888"/>
        <w:gridCol w:w="270"/>
        <w:tblGridChange w:id="11941">
          <w:tblGrid>
            <w:gridCol w:w="360"/>
            <w:gridCol w:w="360"/>
            <w:gridCol w:w="360"/>
            <w:gridCol w:w="360"/>
            <w:gridCol w:w="360"/>
            <w:gridCol w:w="360"/>
          </w:tblGrid>
        </w:tblGridChange>
      </w:tblGrid>
      <w:tr w:rsidR="00374341" w:rsidRPr="00374341" w14:paraId="2E7FBD49" w14:textId="77777777" w:rsidTr="51235A2F">
        <w:trPr>
          <w:cantSplit/>
        </w:trPr>
        <w:tc>
          <w:tcPr>
            <w:tcW w:w="10435" w:type="dxa"/>
            <w:gridSpan w:val="6"/>
            <w:shd w:val="clear" w:color="auto" w:fill="FAFAFA"/>
            <w:tcPrChange w:id="11942" w:author="Alicia Romero Lopez" w:date="2020-01-31T09:48:00Z">
              <w:tcPr>
                <w:tcW w:w="10435" w:type="dxa"/>
                <w:gridSpan w:val="6"/>
                <w:shd w:val="clear" w:color="auto" w:fill="FAFAFA"/>
              </w:tcPr>
            </w:tcPrChange>
          </w:tcPr>
          <w:p w14:paraId="35EDF95B" w14:textId="77777777" w:rsidR="00374341" w:rsidRPr="00374341" w:rsidRDefault="00374341" w:rsidP="00374341">
            <w:pPr>
              <w:spacing w:before="120" w:after="120"/>
              <w:outlineLvl w:val="2"/>
              <w:rPr>
                <w:rFonts w:ascii="Open Sans Semibold" w:eastAsia="Open Sans" w:hAnsi="Open Sans Semibold" w:cs="Open Sans Semibold"/>
                <w:color w:val="11143F"/>
              </w:rPr>
            </w:pPr>
            <w:r w:rsidRPr="00374341">
              <w:rPr>
                <w:rFonts w:ascii="Open Sans Semibold" w:eastAsia="Open Sans" w:hAnsi="Open Sans Semibold" w:cs="Open Sans Semibold"/>
                <w:color w:val="11143F"/>
              </w:rPr>
              <w:t xml:space="preserve">Sample Code </w:t>
            </w:r>
          </w:p>
          <w:p w14:paraId="0583DB46" w14:textId="3F5DD63F" w:rsidR="00374341" w:rsidRPr="00374341" w:rsidRDefault="00374341" w:rsidP="00235A32">
            <w:pPr>
              <w:spacing w:before="120" w:after="120"/>
              <w:rPr>
                <w:rFonts w:ascii="Open Sans" w:eastAsia="Open Sans" w:hAnsi="Open Sans" w:cs="Times New Roman"/>
                <w:color w:val="404040"/>
              </w:rPr>
            </w:pPr>
            <w:r w:rsidRPr="3D95A352">
              <w:rPr>
                <w:rFonts w:ascii="Open Sans" w:eastAsia="Open Sans" w:hAnsi="Open Sans" w:cs="Times New Roman"/>
                <w:color w:val="404040"/>
                <w:highlight w:val="cyan"/>
                <w:rPrChange w:id="11943" w:author="Alicia Romero Lopez" w:date="2020-01-31T09:07:00Z">
                  <w:rPr>
                    <w:rFonts w:ascii="Open Sans" w:eastAsia="Open Sans" w:hAnsi="Open Sans" w:cs="Times New Roman"/>
                    <w:color w:val="404040"/>
                  </w:rPr>
                </w:rPrChange>
              </w:rPr>
              <w:t>In the following section, you</w:t>
            </w:r>
            <w:r w:rsidR="00235A32">
              <w:rPr>
                <w:rFonts w:ascii="Open Sans" w:eastAsia="Open Sans" w:hAnsi="Open Sans" w:cs="Times New Roman"/>
                <w:color w:val="404040"/>
                <w:highlight w:val="cyan"/>
              </w:rPr>
              <w:t xml:space="preserve"> will </w:t>
            </w:r>
            <w:r w:rsidRPr="3D95A352">
              <w:rPr>
                <w:rFonts w:ascii="Open Sans" w:eastAsia="Open Sans" w:hAnsi="Open Sans" w:cs="Times New Roman"/>
                <w:color w:val="404040"/>
                <w:highlight w:val="cyan"/>
                <w:rPrChange w:id="11944" w:author="Alicia Romero Lopez" w:date="2020-01-31T09:07:00Z">
                  <w:rPr>
                    <w:rFonts w:ascii="Open Sans" w:eastAsia="Open Sans" w:hAnsi="Open Sans" w:cs="Times New Roman"/>
                    <w:color w:val="404040"/>
                  </w:rPr>
                </w:rPrChange>
              </w:rPr>
              <w:t xml:space="preserve">use </w:t>
            </w:r>
            <w:ins w:id="11945" w:author="Chantelle Dubois Nishiyama" w:date="2020-02-19T23:06:00Z">
              <w:r w:rsidR="00EA108C">
                <w:rPr>
                  <w:rFonts w:ascii="Open Sans" w:eastAsia="Open Sans" w:hAnsi="Open Sans" w:cs="Times New Roman"/>
                  <w:color w:val="404040"/>
                  <w:highlight w:val="cyan"/>
                </w:rPr>
                <w:t>S</w:t>
              </w:r>
            </w:ins>
            <w:del w:id="11946" w:author="Chantelle Dubois Nishiyama" w:date="2020-02-19T23:06:00Z">
              <w:r w:rsidRPr="3D95A352" w:rsidDel="00EA108C">
                <w:rPr>
                  <w:rFonts w:ascii="Open Sans" w:eastAsia="Open Sans" w:hAnsi="Open Sans" w:cs="Times New Roman"/>
                  <w:color w:val="404040"/>
                  <w:highlight w:val="cyan"/>
                  <w:rPrChange w:id="11947" w:author="Alicia Romero Lopez" w:date="2020-01-31T09:07:00Z">
                    <w:rPr>
                      <w:rFonts w:ascii="Open Sans" w:eastAsia="Open Sans" w:hAnsi="Open Sans" w:cs="Times New Roman"/>
                      <w:color w:val="404040"/>
                    </w:rPr>
                  </w:rPrChange>
                </w:rPr>
                <w:delText>s</w:delText>
              </w:r>
            </w:del>
            <w:r w:rsidRPr="3D95A352">
              <w:rPr>
                <w:rFonts w:ascii="Open Sans" w:eastAsia="Open Sans" w:hAnsi="Open Sans" w:cs="Times New Roman"/>
                <w:color w:val="404040"/>
                <w:highlight w:val="cyan"/>
                <w:rPrChange w:id="11948" w:author="Alicia Romero Lopez" w:date="2020-01-31T09:07:00Z">
                  <w:rPr>
                    <w:rFonts w:ascii="Open Sans" w:eastAsia="Open Sans" w:hAnsi="Open Sans" w:cs="Times New Roman"/>
                    <w:color w:val="404040"/>
                  </w:rPr>
                </w:rPrChange>
              </w:rPr>
              <w:t xml:space="preserve">eaborn to visualize the </w:t>
            </w:r>
            <w:ins w:id="11949" w:author="Chantelle Dubois Nishiyama" w:date="2020-02-19T23:06:00Z">
              <w:r w:rsidR="00EA108C">
                <w:rPr>
                  <w:rFonts w:ascii="Open Sans" w:eastAsia="Open Sans" w:hAnsi="Open Sans" w:cs="Times New Roman"/>
                  <w:color w:val="404040"/>
                  <w:highlight w:val="cyan"/>
                </w:rPr>
                <w:t>I</w:t>
              </w:r>
            </w:ins>
            <w:del w:id="11950" w:author="Chantelle Dubois Nishiyama" w:date="2020-02-19T23:06:00Z">
              <w:r w:rsidRPr="3D95A352" w:rsidDel="00EA108C">
                <w:rPr>
                  <w:rFonts w:ascii="Open Sans" w:eastAsia="Open Sans" w:hAnsi="Open Sans" w:cs="Times New Roman"/>
                  <w:color w:val="404040"/>
                  <w:highlight w:val="cyan"/>
                  <w:rPrChange w:id="11951" w:author="Alicia Romero Lopez" w:date="2020-01-31T09:07:00Z">
                    <w:rPr>
                      <w:rFonts w:ascii="Open Sans" w:eastAsia="Open Sans" w:hAnsi="Open Sans" w:cs="Times New Roman"/>
                      <w:color w:val="404040"/>
                    </w:rPr>
                  </w:rPrChange>
                </w:rPr>
                <w:delText>i</w:delText>
              </w:r>
            </w:del>
            <w:r w:rsidRPr="3D95A352">
              <w:rPr>
                <w:rFonts w:ascii="Open Sans" w:eastAsia="Open Sans" w:hAnsi="Open Sans" w:cs="Times New Roman"/>
                <w:color w:val="404040"/>
                <w:highlight w:val="cyan"/>
                <w:rPrChange w:id="11952" w:author="Alicia Romero Lopez" w:date="2020-01-31T09:07:00Z">
                  <w:rPr>
                    <w:rFonts w:ascii="Open Sans" w:eastAsia="Open Sans" w:hAnsi="Open Sans" w:cs="Times New Roman"/>
                    <w:color w:val="404040"/>
                  </w:rPr>
                </w:rPrChange>
              </w:rPr>
              <w:t>ris dataset that you previously encountered in the missions</w:t>
            </w:r>
            <w:commentRangeStart w:id="11953"/>
            <w:commentRangeStart w:id="11954"/>
            <w:commentRangeStart w:id="11955"/>
            <w:r w:rsidRPr="3D95A352">
              <w:rPr>
                <w:rFonts w:ascii="Open Sans" w:eastAsia="Open Sans" w:hAnsi="Open Sans" w:cs="Times New Roman"/>
                <w:color w:val="404040"/>
                <w:highlight w:val="cyan"/>
                <w:rPrChange w:id="11956" w:author="Alicia Romero Lopez" w:date="2020-01-31T09:07:00Z">
                  <w:rPr>
                    <w:rFonts w:ascii="Open Sans" w:eastAsia="Open Sans" w:hAnsi="Open Sans" w:cs="Times New Roman"/>
                    <w:color w:val="404040"/>
                  </w:rPr>
                </w:rPrChange>
              </w:rPr>
              <w:t>.</w:t>
            </w:r>
            <w:commentRangeEnd w:id="11953"/>
            <w:r w:rsidR="00235A32">
              <w:rPr>
                <w:rFonts w:ascii="Open Sans" w:eastAsia="Open Sans" w:hAnsi="Open Sans" w:cs="Times New Roman"/>
                <w:color w:val="404040"/>
              </w:rPr>
              <w:t xml:space="preserve"> You can follow instructions by entering the following codes in an editor such as Spider in your own computer.</w:t>
            </w:r>
            <w:r>
              <w:rPr>
                <w:rStyle w:val="CommentReference"/>
              </w:rPr>
              <w:commentReference w:id="11953"/>
            </w:r>
            <w:commentRangeEnd w:id="11954"/>
            <w:r>
              <w:rPr>
                <w:rStyle w:val="CommentReference"/>
              </w:rPr>
              <w:commentReference w:id="11954"/>
            </w:r>
            <w:commentRangeEnd w:id="11955"/>
            <w:r w:rsidR="00235A32">
              <w:rPr>
                <w:rStyle w:val="CommentReference"/>
                <w:color w:val="404040"/>
              </w:rPr>
              <w:commentReference w:id="11955"/>
            </w:r>
            <w:r w:rsidRPr="00374341">
              <w:rPr>
                <w:rFonts w:ascii="Open Sans" w:eastAsia="Open Sans" w:hAnsi="Open Sans" w:cs="Times New Roman"/>
                <w:color w:val="404040"/>
              </w:rPr>
              <w:t xml:space="preserve"> </w:t>
            </w:r>
          </w:p>
        </w:tc>
      </w:tr>
      <w:tr w:rsidR="00374341" w:rsidRPr="00374341" w14:paraId="208554C7" w14:textId="77777777" w:rsidTr="51235A2F">
        <w:trPr>
          <w:cantSplit/>
          <w:trHeight w:val="837"/>
        </w:trPr>
        <w:tc>
          <w:tcPr>
            <w:tcW w:w="265" w:type="dxa"/>
            <w:shd w:val="clear" w:color="auto" w:fill="FAFAFA"/>
            <w:tcPrChange w:id="11957" w:author="Alexis Handford" w:date="2020-01-22T08:14:00Z">
              <w:tcPr>
                <w:tcW w:w="0" w:type="auto"/>
              </w:tcPr>
            </w:tcPrChange>
          </w:tcPr>
          <w:p w14:paraId="758D5D7A" w14:textId="77777777" w:rsidR="00374341" w:rsidRPr="00374341" w:rsidRDefault="00374341" w:rsidP="00374341">
            <w:pPr>
              <w:spacing w:before="120" w:after="120"/>
              <w:rPr>
                <w:rFonts w:ascii="Open Sans" w:eastAsia="Open Sans" w:hAnsi="Open Sans" w:cs="Times New Roman"/>
                <w:color w:val="404040"/>
              </w:rPr>
            </w:pPr>
          </w:p>
        </w:tc>
        <w:tc>
          <w:tcPr>
            <w:tcW w:w="1440" w:type="dxa"/>
            <w:shd w:val="clear" w:color="auto" w:fill="11143F"/>
            <w:vAlign w:val="center"/>
            <w:tcPrChange w:id="11958" w:author="Alexis Handford" w:date="2020-01-22T08:14:00Z">
              <w:tcPr>
                <w:tcW w:w="1440" w:type="dxa"/>
                <w:shd w:val="clear" w:color="auto" w:fill="11143F"/>
              </w:tcPr>
            </w:tcPrChange>
          </w:tcPr>
          <w:p w14:paraId="4B4807DB" w14:textId="77777777" w:rsidR="00374341" w:rsidRPr="00374341" w:rsidRDefault="00374341" w:rsidP="00374341">
            <w:pPr>
              <w:spacing w:before="120" w:after="120"/>
              <w:jc w:val="center"/>
              <w:rPr>
                <w:rFonts w:ascii="Open Sans Semibold" w:eastAsia="Open Sans" w:hAnsi="Open Sans Semibold" w:cs="Open Sans Semibold"/>
                <w:color w:val="FFFFFF"/>
                <w:sz w:val="28"/>
                <w:szCs w:val="28"/>
              </w:rPr>
            </w:pPr>
            <w:r w:rsidRPr="00374341">
              <w:rPr>
                <w:rFonts w:ascii="Open Sans Semibold" w:eastAsia="Open Sans" w:hAnsi="Open Sans Semibold" w:cs="Open Sans Semibold"/>
                <w:color w:val="FFFFFF"/>
                <w:sz w:val="28"/>
                <w:szCs w:val="28"/>
              </w:rPr>
              <w:t>Step 1</w:t>
            </w:r>
          </w:p>
        </w:tc>
        <w:tc>
          <w:tcPr>
            <w:tcW w:w="8460" w:type="dxa"/>
            <w:gridSpan w:val="3"/>
            <w:shd w:val="clear" w:color="auto" w:fill="E5E5E5"/>
            <w:vAlign w:val="center"/>
            <w:tcPrChange w:id="11959" w:author="Alexis Handford" w:date="2020-01-22T08:14:00Z">
              <w:tcPr>
                <w:tcW w:w="8460" w:type="dxa"/>
                <w:gridSpan w:val="3"/>
                <w:shd w:val="clear" w:color="auto" w:fill="E5E5E5"/>
              </w:tcPr>
            </w:tcPrChange>
          </w:tcPr>
          <w:p w14:paraId="25624430" w14:textId="77777777" w:rsidR="00374341" w:rsidRPr="00374341" w:rsidRDefault="00374341" w:rsidP="00374341">
            <w:pPr>
              <w:spacing w:before="120" w:after="120"/>
              <w:outlineLvl w:val="2"/>
              <w:rPr>
                <w:rFonts w:ascii="Open Sans Semibold" w:eastAsia="Open Sans" w:hAnsi="Open Sans Semibold" w:cs="Open Sans Semibold"/>
                <w:color w:val="11143F"/>
              </w:rPr>
            </w:pPr>
            <w:r w:rsidRPr="00374341">
              <w:rPr>
                <w:rFonts w:ascii="Open Sans Semibold" w:eastAsia="Open Sans" w:hAnsi="Open Sans Semibold" w:cs="Open Sans Semibold"/>
                <w:color w:val="11143F"/>
              </w:rPr>
              <w:t xml:space="preserve">Using a Built-in Dataset </w:t>
            </w:r>
          </w:p>
          <w:p w14:paraId="45DEA0EE" w14:textId="59940ADC" w:rsidR="00374341" w:rsidRPr="00374341" w:rsidRDefault="00374341" w:rsidP="00374341">
            <w:pPr>
              <w:spacing w:before="120" w:after="120"/>
              <w:rPr>
                <w:rFonts w:ascii="Open Sans" w:eastAsia="Open Sans" w:hAnsi="Open Sans" w:cs="Times New Roman"/>
                <w:color w:val="404040"/>
              </w:rPr>
            </w:pPr>
            <w:r w:rsidRPr="00374341">
              <w:rPr>
                <w:rFonts w:ascii="Open Sans" w:eastAsia="Open Sans" w:hAnsi="Open Sans" w:cs="Times New Roman"/>
                <w:color w:val="404040"/>
              </w:rPr>
              <w:t xml:space="preserve">You can load any of the built-in datasets in </w:t>
            </w:r>
            <w:ins w:id="11960" w:author="Chantelle Dubois Nishiyama" w:date="2020-02-19T23:06:00Z">
              <w:r w:rsidR="00EA108C">
                <w:rPr>
                  <w:rFonts w:ascii="Open Sans" w:eastAsia="Open Sans" w:hAnsi="Open Sans" w:cs="Times New Roman"/>
                  <w:color w:val="404040"/>
                </w:rPr>
                <w:t>S</w:t>
              </w:r>
            </w:ins>
            <w:del w:id="11961" w:author="Chantelle Dubois Nishiyama" w:date="2020-02-19T23:06:00Z">
              <w:r w:rsidRPr="00374341" w:rsidDel="00EA108C">
                <w:rPr>
                  <w:rFonts w:ascii="Open Sans" w:eastAsia="Open Sans" w:hAnsi="Open Sans" w:cs="Times New Roman"/>
                  <w:color w:val="404040"/>
                </w:rPr>
                <w:delText>s</w:delText>
              </w:r>
            </w:del>
            <w:r w:rsidRPr="00374341">
              <w:rPr>
                <w:rFonts w:ascii="Open Sans" w:eastAsia="Open Sans" w:hAnsi="Open Sans" w:cs="Times New Roman"/>
                <w:color w:val="404040"/>
              </w:rPr>
              <w:t xml:space="preserve">eaborn using the load_dataset() </w:t>
            </w:r>
          </w:p>
          <w:p w14:paraId="08D0ACD8" w14:textId="777CA030" w:rsidR="00374341" w:rsidRPr="00374341" w:rsidRDefault="00F35818" w:rsidP="00374341">
            <w:pPr>
              <w:spacing w:before="120" w:after="120"/>
              <w:rPr>
                <w:rFonts w:ascii="Open Sans" w:eastAsia="Open Sans" w:hAnsi="Open Sans" w:cs="Times New Roman"/>
                <w:color w:val="404040"/>
              </w:rPr>
            </w:pPr>
            <w:r>
              <w:rPr>
                <w:rFonts w:ascii="Open Sans" w:eastAsia="Open Sans" w:hAnsi="Open Sans" w:cs="Times New Roman"/>
                <w:color w:val="404040"/>
              </w:rPr>
              <w:t>Hint</w:t>
            </w:r>
            <w:r w:rsidR="00374341" w:rsidRPr="00374341">
              <w:rPr>
                <w:rFonts w:ascii="Open Sans" w:eastAsia="Open Sans" w:hAnsi="Open Sans" w:cs="Times New Roman"/>
                <w:color w:val="404040"/>
              </w:rPr>
              <w:t xml:space="preserve">: </w:t>
            </w:r>
          </w:p>
          <w:p w14:paraId="4883A0E7" w14:textId="04350278" w:rsidR="00374341" w:rsidRPr="00374341" w:rsidRDefault="00374341" w:rsidP="00374341">
            <w:pPr>
              <w:spacing w:before="120" w:after="120"/>
              <w:rPr>
                <w:rFonts w:ascii="Open Sans" w:eastAsia="Open Sans" w:hAnsi="Open Sans" w:cs="Times New Roman"/>
                <w:color w:val="404040"/>
              </w:rPr>
            </w:pPr>
            <w:r w:rsidRPr="00374341">
              <w:rPr>
                <w:rFonts w:ascii="Open Sans" w:eastAsia="Open Sans" w:hAnsi="Open Sans" w:cs="Times New Roman"/>
                <w:color w:val="404040"/>
              </w:rPr>
              <w:t xml:space="preserve">The load_dataset() returns a pandas data frame. You can easily replace that with your own data. </w:t>
            </w:r>
            <w:commentRangeStart w:id="11962"/>
            <w:commentRangeStart w:id="11963"/>
            <w:commentRangeEnd w:id="11962"/>
            <w:r>
              <w:rPr>
                <w:rStyle w:val="CommentReference"/>
              </w:rPr>
              <w:commentReference w:id="11962"/>
            </w:r>
            <w:commentRangeEnd w:id="11963"/>
            <w:r w:rsidR="0098051E">
              <w:rPr>
                <w:rStyle w:val="CommentReference"/>
                <w:color w:val="404040"/>
              </w:rPr>
              <w:commentReference w:id="11963"/>
            </w:r>
            <w:r w:rsidR="00235A32">
              <w:rPr>
                <w:rFonts w:ascii="Open Sans" w:eastAsia="Open Sans" w:hAnsi="Open Sans" w:cs="Times New Roman"/>
                <w:color w:val="404040"/>
              </w:rPr>
              <w:t>You may want to try this code by entering the code in an editor in your computer.</w:t>
            </w:r>
          </w:p>
          <w:p w14:paraId="7CC08DDD" w14:textId="77777777" w:rsidR="00374341" w:rsidRPr="00374341" w:rsidRDefault="00374341" w:rsidP="00374341">
            <w:pPr>
              <w:spacing w:before="120" w:after="120"/>
              <w:rPr>
                <w:rFonts w:ascii="Consolas" w:eastAsia="Open Sans" w:hAnsi="Consolas" w:cs="Times New Roman"/>
                <w:color w:val="404040"/>
              </w:rPr>
            </w:pPr>
            <w:commentRangeStart w:id="11964"/>
            <w:commentRangeStart w:id="11965"/>
            <w:commentRangeStart w:id="11966"/>
            <w:commentRangeStart w:id="11967"/>
            <w:r w:rsidRPr="00374341">
              <w:rPr>
                <w:rFonts w:ascii="Consolas" w:eastAsia="Open Sans" w:hAnsi="Consolas" w:cs="Times New Roman"/>
                <w:color w:val="404040"/>
                <w:highlight w:val="lightGray"/>
              </w:rPr>
              <w:t>df = sns.load_dataset("iris")</w:t>
            </w:r>
            <w:commentRangeEnd w:id="11964"/>
            <w:r>
              <w:rPr>
                <w:rStyle w:val="CommentReference"/>
              </w:rPr>
              <w:commentReference w:id="11964"/>
            </w:r>
            <w:commentRangeEnd w:id="11965"/>
            <w:r w:rsidR="001F1C73">
              <w:rPr>
                <w:rStyle w:val="CommentReference"/>
                <w:color w:val="404040"/>
              </w:rPr>
              <w:commentReference w:id="11965"/>
            </w:r>
            <w:commentRangeEnd w:id="11966"/>
            <w:r>
              <w:rPr>
                <w:rStyle w:val="CommentReference"/>
              </w:rPr>
              <w:commentReference w:id="11966"/>
            </w:r>
            <w:commentRangeEnd w:id="11967"/>
            <w:r w:rsidR="004B6301">
              <w:rPr>
                <w:rStyle w:val="CommentReference"/>
                <w:color w:val="404040"/>
              </w:rPr>
              <w:commentReference w:id="11967"/>
            </w:r>
          </w:p>
        </w:tc>
        <w:tc>
          <w:tcPr>
            <w:tcW w:w="270" w:type="dxa"/>
            <w:shd w:val="clear" w:color="auto" w:fill="FAFAFA"/>
            <w:tcPrChange w:id="11968" w:author="Alexis Handford" w:date="2020-01-22T08:14:00Z">
              <w:tcPr>
                <w:tcW w:w="0" w:type="auto"/>
              </w:tcPr>
            </w:tcPrChange>
          </w:tcPr>
          <w:p w14:paraId="020F5039" w14:textId="77777777" w:rsidR="00374341" w:rsidRPr="00374341" w:rsidRDefault="00374341" w:rsidP="00374341">
            <w:pPr>
              <w:spacing w:before="120" w:after="120"/>
              <w:rPr>
                <w:rFonts w:ascii="Open Sans" w:eastAsia="Open Sans" w:hAnsi="Open Sans" w:cs="Times New Roman"/>
                <w:color w:val="404040"/>
              </w:rPr>
            </w:pPr>
          </w:p>
        </w:tc>
      </w:tr>
      <w:tr w:rsidR="00374341" w:rsidRPr="00374341" w14:paraId="69D215F9" w14:textId="77777777" w:rsidTr="51235A2F">
        <w:trPr>
          <w:cantSplit/>
          <w:trHeight w:val="20"/>
        </w:trPr>
        <w:tc>
          <w:tcPr>
            <w:tcW w:w="265" w:type="dxa"/>
            <w:shd w:val="clear" w:color="auto" w:fill="FAFAFA"/>
            <w:tcPrChange w:id="11969" w:author="Alexis Handford" w:date="2020-01-22T08:14:00Z">
              <w:tcPr>
                <w:tcW w:w="0" w:type="auto"/>
              </w:tcPr>
            </w:tcPrChange>
          </w:tcPr>
          <w:p w14:paraId="3612275E" w14:textId="77777777" w:rsidR="00374341" w:rsidRPr="00374341" w:rsidRDefault="00374341" w:rsidP="00374341">
            <w:pPr>
              <w:rPr>
                <w:rFonts w:ascii="Open Sans" w:eastAsia="Open Sans" w:hAnsi="Open Sans" w:cs="Times New Roman"/>
                <w:color w:val="404040"/>
                <w:sz w:val="16"/>
                <w:szCs w:val="16"/>
              </w:rPr>
            </w:pPr>
          </w:p>
        </w:tc>
        <w:tc>
          <w:tcPr>
            <w:tcW w:w="1440" w:type="dxa"/>
            <w:shd w:val="clear" w:color="auto" w:fill="FAFAFA"/>
            <w:vAlign w:val="center"/>
            <w:tcPrChange w:id="11970" w:author="Alexis Handford" w:date="2020-01-22T08:14:00Z">
              <w:tcPr>
                <w:tcW w:w="1440" w:type="dxa"/>
                <w:shd w:val="clear" w:color="auto" w:fill="FAFAFA"/>
              </w:tcPr>
            </w:tcPrChange>
          </w:tcPr>
          <w:p w14:paraId="717D2028" w14:textId="77777777" w:rsidR="00374341" w:rsidRPr="00374341" w:rsidRDefault="00374341" w:rsidP="00374341">
            <w:pPr>
              <w:rPr>
                <w:rFonts w:ascii="Open Sans Semibold" w:eastAsia="Open Sans" w:hAnsi="Open Sans Semibold" w:cs="Open Sans Semibold"/>
                <w:color w:val="FFFFFF"/>
                <w:sz w:val="16"/>
                <w:szCs w:val="16"/>
              </w:rPr>
            </w:pPr>
          </w:p>
        </w:tc>
        <w:tc>
          <w:tcPr>
            <w:tcW w:w="2520" w:type="dxa"/>
            <w:shd w:val="clear" w:color="auto" w:fill="FAFAFA"/>
            <w:vAlign w:val="center"/>
            <w:tcPrChange w:id="11971" w:author="Alexis Handford" w:date="2020-01-22T08:14:00Z">
              <w:tcPr>
                <w:tcW w:w="2520" w:type="dxa"/>
                <w:shd w:val="clear" w:color="auto" w:fill="FAFAFA"/>
              </w:tcPr>
            </w:tcPrChange>
          </w:tcPr>
          <w:p w14:paraId="684784A8" w14:textId="77777777" w:rsidR="00374341" w:rsidRPr="00374341" w:rsidRDefault="00374341" w:rsidP="00374341">
            <w:pPr>
              <w:rPr>
                <w:rFonts w:ascii="Open Sans" w:eastAsia="Open Sans" w:hAnsi="Open Sans" w:cs="Times New Roman"/>
                <w:color w:val="404040"/>
                <w:sz w:val="16"/>
                <w:szCs w:val="16"/>
              </w:rPr>
            </w:pPr>
          </w:p>
        </w:tc>
        <w:tc>
          <w:tcPr>
            <w:tcW w:w="2052" w:type="dxa"/>
            <w:shd w:val="clear" w:color="auto" w:fill="FAFAFA"/>
            <w:vAlign w:val="center"/>
            <w:tcPrChange w:id="11972" w:author="Alexis Handford" w:date="2020-01-22T08:14:00Z">
              <w:tcPr>
                <w:tcW w:w="2052" w:type="dxa"/>
                <w:shd w:val="clear" w:color="auto" w:fill="FAFAFA"/>
              </w:tcPr>
            </w:tcPrChange>
          </w:tcPr>
          <w:p w14:paraId="1AB9110D" w14:textId="77777777" w:rsidR="00374341" w:rsidRPr="00374341" w:rsidRDefault="00374341" w:rsidP="00374341">
            <w:pPr>
              <w:rPr>
                <w:rFonts w:ascii="Open Sans" w:eastAsia="Open Sans" w:hAnsi="Open Sans" w:cs="Times New Roman"/>
                <w:color w:val="404040"/>
                <w:sz w:val="16"/>
                <w:szCs w:val="16"/>
              </w:rPr>
            </w:pPr>
          </w:p>
        </w:tc>
        <w:tc>
          <w:tcPr>
            <w:tcW w:w="3888" w:type="dxa"/>
            <w:shd w:val="clear" w:color="auto" w:fill="FAFAFA"/>
            <w:vAlign w:val="center"/>
            <w:tcPrChange w:id="11973" w:author="Alexis Handford" w:date="2020-01-22T08:14:00Z">
              <w:tcPr>
                <w:tcW w:w="3888" w:type="dxa"/>
                <w:shd w:val="clear" w:color="auto" w:fill="FAFAFA"/>
              </w:tcPr>
            </w:tcPrChange>
          </w:tcPr>
          <w:p w14:paraId="48CFE867" w14:textId="77777777" w:rsidR="00374341" w:rsidRPr="00374341" w:rsidRDefault="00374341" w:rsidP="00374341">
            <w:pPr>
              <w:rPr>
                <w:rFonts w:ascii="Open Sans" w:eastAsia="Open Sans" w:hAnsi="Open Sans" w:cs="Times New Roman"/>
                <w:noProof/>
                <w:color w:val="404040"/>
                <w:sz w:val="16"/>
                <w:szCs w:val="16"/>
              </w:rPr>
            </w:pPr>
          </w:p>
        </w:tc>
        <w:tc>
          <w:tcPr>
            <w:tcW w:w="270" w:type="dxa"/>
            <w:shd w:val="clear" w:color="auto" w:fill="FAFAFA"/>
            <w:tcPrChange w:id="11974" w:author="Alexis Handford" w:date="2020-01-22T08:14:00Z">
              <w:tcPr>
                <w:tcW w:w="0" w:type="auto"/>
              </w:tcPr>
            </w:tcPrChange>
          </w:tcPr>
          <w:p w14:paraId="6B139899" w14:textId="77777777" w:rsidR="00374341" w:rsidRPr="00374341" w:rsidRDefault="00374341" w:rsidP="00374341">
            <w:pPr>
              <w:rPr>
                <w:rFonts w:ascii="Open Sans" w:eastAsia="Open Sans" w:hAnsi="Open Sans" w:cs="Times New Roman"/>
                <w:color w:val="404040"/>
                <w:sz w:val="16"/>
                <w:szCs w:val="16"/>
              </w:rPr>
            </w:pPr>
          </w:p>
        </w:tc>
      </w:tr>
      <w:tr w:rsidR="00374341" w:rsidRPr="00374341" w14:paraId="3065B87E" w14:textId="77777777" w:rsidTr="51235A2F">
        <w:trPr>
          <w:cantSplit/>
          <w:trHeight w:val="801"/>
        </w:trPr>
        <w:tc>
          <w:tcPr>
            <w:tcW w:w="265" w:type="dxa"/>
            <w:shd w:val="clear" w:color="auto" w:fill="FAFAFA"/>
            <w:tcPrChange w:id="11975" w:author="Alexis Handford" w:date="2020-01-22T08:14:00Z">
              <w:tcPr>
                <w:tcW w:w="0" w:type="auto"/>
              </w:tcPr>
            </w:tcPrChange>
          </w:tcPr>
          <w:p w14:paraId="3BA1DCFB" w14:textId="77777777" w:rsidR="00374341" w:rsidRPr="00374341" w:rsidRDefault="00374341" w:rsidP="00374341">
            <w:pPr>
              <w:spacing w:before="120" w:after="120"/>
              <w:rPr>
                <w:rFonts w:ascii="Open Sans" w:eastAsia="Open Sans" w:hAnsi="Open Sans" w:cs="Times New Roman"/>
                <w:color w:val="404040"/>
              </w:rPr>
            </w:pPr>
          </w:p>
        </w:tc>
        <w:tc>
          <w:tcPr>
            <w:tcW w:w="1440" w:type="dxa"/>
            <w:shd w:val="clear" w:color="auto" w:fill="11143F"/>
            <w:vAlign w:val="center"/>
            <w:tcPrChange w:id="11976" w:author="Alexis Handford" w:date="2020-01-22T08:14:00Z">
              <w:tcPr>
                <w:tcW w:w="1440" w:type="dxa"/>
                <w:shd w:val="clear" w:color="auto" w:fill="11143F"/>
              </w:tcPr>
            </w:tcPrChange>
          </w:tcPr>
          <w:p w14:paraId="4BA755C3" w14:textId="77777777" w:rsidR="00374341" w:rsidRPr="00374341" w:rsidRDefault="00374341" w:rsidP="00374341">
            <w:pPr>
              <w:spacing w:before="120" w:after="120"/>
              <w:jc w:val="center"/>
              <w:rPr>
                <w:rFonts w:ascii="Open Sans Semibold" w:eastAsia="Open Sans" w:hAnsi="Open Sans Semibold" w:cs="Open Sans Semibold"/>
                <w:color w:val="FFFFFF"/>
                <w:sz w:val="28"/>
                <w:szCs w:val="28"/>
              </w:rPr>
            </w:pPr>
            <w:r w:rsidRPr="00374341">
              <w:rPr>
                <w:rFonts w:ascii="Open Sans Semibold" w:eastAsia="Open Sans" w:hAnsi="Open Sans Semibold" w:cs="Open Sans Semibold"/>
                <w:color w:val="FFFFFF"/>
                <w:sz w:val="28"/>
                <w:szCs w:val="28"/>
              </w:rPr>
              <w:t>Step 2</w:t>
            </w:r>
          </w:p>
        </w:tc>
        <w:tc>
          <w:tcPr>
            <w:tcW w:w="8460" w:type="dxa"/>
            <w:gridSpan w:val="3"/>
            <w:shd w:val="clear" w:color="auto" w:fill="E5E5E5"/>
            <w:vAlign w:val="center"/>
            <w:tcPrChange w:id="11977" w:author="Alexis Handford" w:date="2020-01-22T08:14:00Z">
              <w:tcPr>
                <w:tcW w:w="8460" w:type="dxa"/>
                <w:gridSpan w:val="3"/>
                <w:shd w:val="clear" w:color="auto" w:fill="E5E5E5"/>
              </w:tcPr>
            </w:tcPrChange>
          </w:tcPr>
          <w:p w14:paraId="6D91E5BD" w14:textId="77777777" w:rsidR="00374341" w:rsidRPr="00374341" w:rsidRDefault="00374341" w:rsidP="00374341">
            <w:pPr>
              <w:spacing w:before="120" w:after="120"/>
              <w:outlineLvl w:val="2"/>
              <w:rPr>
                <w:rFonts w:ascii="Open Sans Semibold" w:eastAsia="Open Sans" w:hAnsi="Open Sans Semibold" w:cs="Open Sans Semibold"/>
                <w:color w:val="11143F"/>
              </w:rPr>
            </w:pPr>
            <w:r w:rsidRPr="00374341">
              <w:rPr>
                <w:rFonts w:ascii="Open Sans Semibold" w:eastAsia="Open Sans" w:hAnsi="Open Sans Semibold" w:cs="Open Sans Semibold"/>
                <w:color w:val="11143F"/>
              </w:rPr>
              <w:t xml:space="preserve">Boxplots </w:t>
            </w:r>
          </w:p>
          <w:p w14:paraId="619790F3" w14:textId="6BB5F2BE" w:rsidR="00F82054" w:rsidRPr="00374341" w:rsidRDefault="00374341" w:rsidP="00F82054">
            <w:pPr>
              <w:spacing w:before="120" w:after="120"/>
              <w:rPr>
                <w:rFonts w:ascii="Open Sans" w:eastAsia="Open Sans" w:hAnsi="Open Sans" w:cs="Times New Roman"/>
                <w:color w:val="404040"/>
              </w:rPr>
            </w:pPr>
            <w:r w:rsidRPr="00374341">
              <w:rPr>
                <w:rFonts w:ascii="Open Sans" w:eastAsia="Open Sans" w:hAnsi="Open Sans" w:cs="Times New Roman"/>
                <w:color w:val="404040"/>
              </w:rPr>
              <w:t xml:space="preserve">Using the sns.boxplot(), you can plot the boxplot of any specific feature in your dataset. </w:t>
            </w:r>
            <w:r w:rsidR="00235A32">
              <w:rPr>
                <w:rFonts w:ascii="Open Sans" w:eastAsia="Open Sans" w:hAnsi="Open Sans" w:cs="Times New Roman"/>
                <w:color w:val="404040"/>
              </w:rPr>
              <w:t>You may want to try this code by entering the code in an editor in your computer.</w:t>
            </w:r>
            <w:r w:rsidR="004D1E08">
              <w:rPr>
                <w:rFonts w:ascii="Open Sans" w:eastAsia="Open Sans" w:hAnsi="Open Sans" w:cs="Times New Roman"/>
                <w:color w:val="404040"/>
              </w:rPr>
              <w:t xml:space="preserve"> </w:t>
            </w:r>
            <w:r w:rsidR="00F82054">
              <w:rPr>
                <w:rFonts w:ascii="Open Sans" w:eastAsia="Open Sans" w:hAnsi="Open Sans" w:cs="Times New Roman"/>
                <w:color w:val="404040"/>
              </w:rPr>
              <w:t xml:space="preserve">Please import </w:t>
            </w:r>
            <w:ins w:id="11978" w:author="Chantelle Dubois Nishiyama" w:date="2020-02-19T23:07:00Z">
              <w:r w:rsidR="00EA108C">
                <w:rPr>
                  <w:rFonts w:ascii="Open Sans" w:eastAsia="Open Sans" w:hAnsi="Open Sans" w:cs="Times New Roman"/>
                  <w:color w:val="404040"/>
                </w:rPr>
                <w:t>the S</w:t>
              </w:r>
            </w:ins>
            <w:del w:id="11979" w:author="Chantelle Dubois Nishiyama" w:date="2020-02-19T23:06:00Z">
              <w:r w:rsidR="00F82054" w:rsidDel="00EA108C">
                <w:rPr>
                  <w:rFonts w:ascii="Open Sans" w:eastAsia="Open Sans" w:hAnsi="Open Sans" w:cs="Times New Roman"/>
                  <w:color w:val="404040"/>
                </w:rPr>
                <w:delText>s</w:delText>
              </w:r>
            </w:del>
            <w:r w:rsidR="00F82054">
              <w:rPr>
                <w:rFonts w:ascii="Open Sans" w:eastAsia="Open Sans" w:hAnsi="Open Sans" w:cs="Times New Roman"/>
                <w:color w:val="404040"/>
              </w:rPr>
              <w:t>eaborn dataset first (import seaborn as sns) and load your dataset using (</w:t>
            </w:r>
            <w:commentRangeStart w:id="11980"/>
            <w:commentRangeStart w:id="11981"/>
            <w:commentRangeStart w:id="11982"/>
            <w:r w:rsidR="00F82054" w:rsidRPr="00374341">
              <w:rPr>
                <w:rFonts w:ascii="Consolas" w:eastAsia="Open Sans" w:hAnsi="Consolas" w:cs="Times New Roman"/>
                <w:color w:val="404040"/>
                <w:highlight w:val="lightGray"/>
              </w:rPr>
              <w:t>df = sns.load_dataset("iris")</w:t>
            </w:r>
            <w:commentRangeEnd w:id="11980"/>
            <w:r w:rsidR="00F82054">
              <w:rPr>
                <w:rFonts w:ascii="Consolas" w:eastAsia="Open Sans" w:hAnsi="Consolas" w:cs="Times New Roman"/>
                <w:color w:val="404040"/>
              </w:rPr>
              <w:t>)</w:t>
            </w:r>
            <w:r w:rsidR="00F82054">
              <w:rPr>
                <w:rStyle w:val="CommentReference"/>
              </w:rPr>
              <w:commentReference w:id="11980"/>
            </w:r>
            <w:commentRangeEnd w:id="11981"/>
            <w:r w:rsidR="00F82054">
              <w:rPr>
                <w:rStyle w:val="CommentReference"/>
              </w:rPr>
              <w:commentReference w:id="11981"/>
            </w:r>
            <w:commentRangeEnd w:id="11982"/>
            <w:r w:rsidR="00F82054">
              <w:rPr>
                <w:rStyle w:val="CommentReference"/>
                <w:color w:val="404040"/>
              </w:rPr>
              <w:commentReference w:id="11982"/>
            </w:r>
            <w:r w:rsidR="00F82054">
              <w:rPr>
                <w:rFonts w:ascii="Consolas" w:eastAsia="Open Sans" w:hAnsi="Consolas" w:cs="Times New Roman"/>
                <w:color w:val="404040"/>
              </w:rPr>
              <w:t xml:space="preserve"> and then add the following commands.</w:t>
            </w:r>
          </w:p>
          <w:p w14:paraId="33FD66D4" w14:textId="7331EBCC" w:rsidR="00374341" w:rsidRPr="00374341" w:rsidRDefault="00F82054" w:rsidP="00F82054">
            <w:pPr>
              <w:spacing w:before="120" w:after="120"/>
              <w:rPr>
                <w:rFonts w:ascii="Consolas" w:eastAsia="Open Sans" w:hAnsi="Consolas" w:cs="Times New Roman"/>
                <w:color w:val="404040"/>
              </w:rPr>
            </w:pPr>
            <w:r w:rsidRPr="00374341">
              <w:rPr>
                <w:rFonts w:ascii="Consolas" w:eastAsia="Open Sans" w:hAnsi="Consolas" w:cs="Times New Roman"/>
                <w:color w:val="404040"/>
                <w:highlight w:val="lightGray"/>
              </w:rPr>
              <w:t xml:space="preserve"> </w:t>
            </w:r>
            <w:r w:rsidR="00374341" w:rsidRPr="00374341">
              <w:rPr>
                <w:rFonts w:ascii="Consolas" w:eastAsia="Open Sans" w:hAnsi="Consolas" w:cs="Times New Roman"/>
                <w:color w:val="404040"/>
                <w:highlight w:val="lightGray"/>
              </w:rPr>
              <w:t>sns.boxplot(x="petal_width", data= df)</w:t>
            </w:r>
          </w:p>
          <w:p w14:paraId="06A6D6EF" w14:textId="77777777" w:rsidR="00374341" w:rsidRDefault="00374341" w:rsidP="00374341">
            <w:pPr>
              <w:spacing w:before="120" w:after="120"/>
              <w:rPr>
                <w:ins w:id="11983" w:author="RoboGarden Team" w:date="2020-01-23T19:12:00Z"/>
                <w:rFonts w:ascii="Consolas" w:eastAsia="Open Sans" w:hAnsi="Consolas" w:cs="Times New Roman"/>
                <w:color w:val="404040"/>
              </w:rPr>
            </w:pPr>
            <w:commentRangeStart w:id="11984"/>
            <w:commentRangeStart w:id="11985"/>
            <w:r w:rsidRPr="00374341">
              <w:rPr>
                <w:rFonts w:ascii="Open Sans" w:eastAsia="Open Sans" w:hAnsi="Open Sans" w:cs="Times New Roman"/>
                <w:noProof/>
                <w:color w:val="404040"/>
              </w:rPr>
              <w:drawing>
                <wp:inline distT="0" distB="0" distL="0" distR="0" wp14:anchorId="11292189" wp14:editId="71F8303A">
                  <wp:extent cx="3024271" cy="2083183"/>
                  <wp:effectExtent l="0" t="0" r="508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033297" cy="2089400"/>
                          </a:xfrm>
                          <a:prstGeom prst="rect">
                            <a:avLst/>
                          </a:prstGeom>
                        </pic:spPr>
                      </pic:pic>
                    </a:graphicData>
                  </a:graphic>
                </wp:inline>
              </w:drawing>
            </w:r>
            <w:commentRangeEnd w:id="11984"/>
            <w:r>
              <w:rPr>
                <w:rStyle w:val="CommentReference"/>
              </w:rPr>
              <w:commentReference w:id="11984"/>
            </w:r>
            <w:commentRangeEnd w:id="11985"/>
            <w:r w:rsidR="001F7225">
              <w:rPr>
                <w:rStyle w:val="CommentReference"/>
                <w:color w:val="404040"/>
              </w:rPr>
              <w:commentReference w:id="11985"/>
            </w:r>
          </w:p>
          <w:p w14:paraId="0991F16B" w14:textId="77777777" w:rsidR="00B44BCB" w:rsidRDefault="001F1C73" w:rsidP="00B44BCB">
            <w:pPr>
              <w:pStyle w:val="NoSpacing"/>
            </w:pPr>
            <w:ins w:id="11986" w:author="RoboGarden Team" w:date="2020-01-23T19:12:00Z">
              <w:r>
                <w:rPr>
                  <w:rFonts w:ascii="Consolas" w:eastAsia="Open Sans" w:hAnsi="Consolas" w:cs="Times New Roman"/>
                  <w:color w:val="404040"/>
                </w:rPr>
                <w:t>Citation: RoboGarden Course Resources</w:t>
              </w:r>
            </w:ins>
            <w:r w:rsidR="00B44BCB">
              <w:rPr>
                <w:rFonts w:ascii="Consolas" w:eastAsia="Open Sans" w:hAnsi="Consolas" w:cs="Times New Roman"/>
                <w:color w:val="404040"/>
              </w:rPr>
              <w:t xml:space="preserve"> </w:t>
            </w:r>
            <w:r w:rsidR="00B44BCB" w:rsidRPr="00E06DF7">
              <w:t>Copyright 2019</w:t>
            </w:r>
          </w:p>
          <w:p w14:paraId="1B5EA849" w14:textId="264D2A79" w:rsidR="001F1C73" w:rsidRPr="00374341" w:rsidRDefault="001F1C73" w:rsidP="00374341">
            <w:pPr>
              <w:spacing w:before="120" w:after="120"/>
              <w:rPr>
                <w:rFonts w:ascii="Consolas" w:eastAsia="Open Sans" w:hAnsi="Consolas" w:cs="Times New Roman"/>
                <w:color w:val="404040"/>
              </w:rPr>
            </w:pPr>
          </w:p>
        </w:tc>
        <w:tc>
          <w:tcPr>
            <w:tcW w:w="270" w:type="dxa"/>
            <w:shd w:val="clear" w:color="auto" w:fill="FAFAFA"/>
            <w:tcPrChange w:id="11987" w:author="Alexis Handford" w:date="2020-01-22T08:14:00Z">
              <w:tcPr>
                <w:tcW w:w="0" w:type="auto"/>
              </w:tcPr>
            </w:tcPrChange>
          </w:tcPr>
          <w:p w14:paraId="196AC71F" w14:textId="77777777" w:rsidR="00374341" w:rsidRPr="00374341" w:rsidRDefault="00374341" w:rsidP="00374341">
            <w:pPr>
              <w:spacing w:before="120" w:after="120"/>
              <w:rPr>
                <w:rFonts w:ascii="Open Sans" w:eastAsia="Open Sans" w:hAnsi="Open Sans" w:cs="Times New Roman"/>
                <w:color w:val="404040"/>
              </w:rPr>
            </w:pPr>
          </w:p>
        </w:tc>
      </w:tr>
      <w:tr w:rsidR="00374341" w:rsidRPr="00374341" w14:paraId="556E807C" w14:textId="77777777" w:rsidTr="51235A2F">
        <w:trPr>
          <w:cantSplit/>
          <w:trHeight w:val="87"/>
        </w:trPr>
        <w:tc>
          <w:tcPr>
            <w:tcW w:w="265" w:type="dxa"/>
            <w:shd w:val="clear" w:color="auto" w:fill="FAFAFA"/>
            <w:tcPrChange w:id="11988" w:author="Alexis Handford" w:date="2020-01-22T08:14:00Z">
              <w:tcPr>
                <w:tcW w:w="0" w:type="auto"/>
              </w:tcPr>
            </w:tcPrChange>
          </w:tcPr>
          <w:p w14:paraId="49639782" w14:textId="77777777" w:rsidR="00374341" w:rsidRPr="00374341" w:rsidRDefault="00374341" w:rsidP="00374341">
            <w:pPr>
              <w:rPr>
                <w:rFonts w:ascii="Open Sans" w:eastAsia="Open Sans" w:hAnsi="Open Sans" w:cs="Times New Roman"/>
                <w:color w:val="404040"/>
                <w:sz w:val="16"/>
                <w:szCs w:val="16"/>
              </w:rPr>
            </w:pPr>
          </w:p>
        </w:tc>
        <w:tc>
          <w:tcPr>
            <w:tcW w:w="3960" w:type="dxa"/>
            <w:gridSpan w:val="2"/>
            <w:shd w:val="clear" w:color="auto" w:fill="FAFAFA"/>
            <w:vAlign w:val="center"/>
            <w:tcPrChange w:id="11989" w:author="Alexis Handford" w:date="2020-01-22T08:14:00Z">
              <w:tcPr>
                <w:tcW w:w="3960" w:type="dxa"/>
                <w:gridSpan w:val="2"/>
                <w:shd w:val="clear" w:color="auto" w:fill="FAFAFA"/>
              </w:tcPr>
            </w:tcPrChange>
          </w:tcPr>
          <w:p w14:paraId="0CB838FC" w14:textId="77777777" w:rsidR="00374341" w:rsidRPr="00374341" w:rsidRDefault="00374341" w:rsidP="00374341">
            <w:pPr>
              <w:rPr>
                <w:rFonts w:ascii="Open Sans Semibold" w:eastAsia="Open Sans" w:hAnsi="Open Sans Semibold" w:cs="Open Sans Semibold"/>
                <w:color w:val="FFFFFF"/>
                <w:sz w:val="16"/>
                <w:szCs w:val="16"/>
              </w:rPr>
            </w:pPr>
          </w:p>
        </w:tc>
        <w:tc>
          <w:tcPr>
            <w:tcW w:w="2052" w:type="dxa"/>
            <w:shd w:val="clear" w:color="auto" w:fill="FAFAFA"/>
            <w:vAlign w:val="center"/>
            <w:tcPrChange w:id="11990" w:author="Alexis Handford" w:date="2020-01-22T08:14:00Z">
              <w:tcPr>
                <w:tcW w:w="2052" w:type="dxa"/>
                <w:shd w:val="clear" w:color="auto" w:fill="FAFAFA"/>
              </w:tcPr>
            </w:tcPrChange>
          </w:tcPr>
          <w:p w14:paraId="126EDE76" w14:textId="77777777" w:rsidR="00374341" w:rsidRPr="00374341" w:rsidRDefault="00374341" w:rsidP="00374341">
            <w:pPr>
              <w:rPr>
                <w:rFonts w:ascii="Open Sans" w:eastAsia="Open Sans" w:hAnsi="Open Sans" w:cs="Times New Roman"/>
                <w:color w:val="404040"/>
                <w:sz w:val="16"/>
                <w:szCs w:val="16"/>
              </w:rPr>
            </w:pPr>
          </w:p>
        </w:tc>
        <w:tc>
          <w:tcPr>
            <w:tcW w:w="3888" w:type="dxa"/>
            <w:shd w:val="clear" w:color="auto" w:fill="FAFAFA"/>
            <w:vAlign w:val="center"/>
            <w:tcPrChange w:id="11991" w:author="Alexis Handford" w:date="2020-01-22T08:14:00Z">
              <w:tcPr>
                <w:tcW w:w="3888" w:type="dxa"/>
                <w:shd w:val="clear" w:color="auto" w:fill="FAFAFA"/>
              </w:tcPr>
            </w:tcPrChange>
          </w:tcPr>
          <w:p w14:paraId="42591036" w14:textId="77777777" w:rsidR="00374341" w:rsidRPr="00374341" w:rsidRDefault="00374341" w:rsidP="00374341">
            <w:pPr>
              <w:rPr>
                <w:rFonts w:ascii="Open Sans" w:eastAsia="Open Sans" w:hAnsi="Open Sans" w:cs="Times New Roman"/>
                <w:color w:val="404040"/>
                <w:sz w:val="16"/>
                <w:szCs w:val="16"/>
              </w:rPr>
            </w:pPr>
          </w:p>
        </w:tc>
        <w:tc>
          <w:tcPr>
            <w:tcW w:w="270" w:type="dxa"/>
            <w:shd w:val="clear" w:color="auto" w:fill="FAFAFA"/>
            <w:tcPrChange w:id="11992" w:author="Alexis Handford" w:date="2020-01-22T08:14:00Z">
              <w:tcPr>
                <w:tcW w:w="0" w:type="auto"/>
              </w:tcPr>
            </w:tcPrChange>
          </w:tcPr>
          <w:p w14:paraId="6DCFBC0F" w14:textId="77777777" w:rsidR="00374341" w:rsidRPr="00374341" w:rsidRDefault="00374341" w:rsidP="00374341">
            <w:pPr>
              <w:rPr>
                <w:rFonts w:ascii="Open Sans" w:eastAsia="Open Sans" w:hAnsi="Open Sans" w:cs="Times New Roman"/>
                <w:color w:val="404040"/>
                <w:sz w:val="16"/>
                <w:szCs w:val="16"/>
              </w:rPr>
            </w:pPr>
          </w:p>
        </w:tc>
      </w:tr>
      <w:tr w:rsidR="00374341" w:rsidRPr="00374341" w14:paraId="0AC88451" w14:textId="77777777" w:rsidTr="51235A2F">
        <w:trPr>
          <w:cantSplit/>
          <w:trHeight w:val="837"/>
        </w:trPr>
        <w:tc>
          <w:tcPr>
            <w:tcW w:w="265" w:type="dxa"/>
            <w:shd w:val="clear" w:color="auto" w:fill="FAFAFA"/>
            <w:tcPrChange w:id="11993" w:author="Alexis Handford" w:date="2020-01-22T08:14:00Z">
              <w:tcPr>
                <w:tcW w:w="0" w:type="auto"/>
              </w:tcPr>
            </w:tcPrChange>
          </w:tcPr>
          <w:p w14:paraId="0B440AC3" w14:textId="77777777" w:rsidR="00374341" w:rsidRPr="00374341" w:rsidRDefault="00374341" w:rsidP="00374341">
            <w:pPr>
              <w:spacing w:before="120" w:after="120"/>
              <w:rPr>
                <w:rFonts w:ascii="Open Sans" w:eastAsia="Open Sans" w:hAnsi="Open Sans" w:cs="Times New Roman"/>
                <w:color w:val="404040"/>
              </w:rPr>
            </w:pPr>
          </w:p>
        </w:tc>
        <w:tc>
          <w:tcPr>
            <w:tcW w:w="1440" w:type="dxa"/>
            <w:shd w:val="clear" w:color="auto" w:fill="11143F"/>
            <w:vAlign w:val="center"/>
            <w:tcPrChange w:id="11994" w:author="Alexis Handford" w:date="2020-01-22T08:14:00Z">
              <w:tcPr>
                <w:tcW w:w="1440" w:type="dxa"/>
                <w:shd w:val="clear" w:color="auto" w:fill="11143F"/>
              </w:tcPr>
            </w:tcPrChange>
          </w:tcPr>
          <w:p w14:paraId="4C5D9C07" w14:textId="77777777" w:rsidR="00374341" w:rsidRPr="00374341" w:rsidRDefault="00374341" w:rsidP="00374341">
            <w:pPr>
              <w:spacing w:before="120" w:after="120"/>
              <w:jc w:val="center"/>
              <w:rPr>
                <w:rFonts w:ascii="Open Sans Semibold" w:eastAsia="Open Sans" w:hAnsi="Open Sans Semibold" w:cs="Open Sans Semibold"/>
                <w:color w:val="FFFFFF"/>
                <w:sz w:val="28"/>
                <w:szCs w:val="28"/>
              </w:rPr>
            </w:pPr>
            <w:r w:rsidRPr="00374341">
              <w:rPr>
                <w:rFonts w:ascii="Open Sans Semibold" w:eastAsia="Open Sans" w:hAnsi="Open Sans Semibold" w:cs="Open Sans Semibold"/>
                <w:color w:val="FFFFFF"/>
                <w:sz w:val="28"/>
                <w:szCs w:val="28"/>
              </w:rPr>
              <w:t>Step 3</w:t>
            </w:r>
          </w:p>
        </w:tc>
        <w:tc>
          <w:tcPr>
            <w:tcW w:w="8460" w:type="dxa"/>
            <w:gridSpan w:val="3"/>
            <w:shd w:val="clear" w:color="auto" w:fill="E5E5E5"/>
            <w:vAlign w:val="center"/>
            <w:tcPrChange w:id="11995" w:author="Alexis Handford" w:date="2020-01-22T08:14:00Z">
              <w:tcPr>
                <w:tcW w:w="8460" w:type="dxa"/>
                <w:gridSpan w:val="3"/>
                <w:shd w:val="clear" w:color="auto" w:fill="E5E5E5"/>
              </w:tcPr>
            </w:tcPrChange>
          </w:tcPr>
          <w:p w14:paraId="3E37936E" w14:textId="77777777" w:rsidR="00374341" w:rsidRPr="00374341" w:rsidRDefault="00374341" w:rsidP="00374341">
            <w:pPr>
              <w:spacing w:before="120" w:after="120"/>
              <w:outlineLvl w:val="2"/>
              <w:rPr>
                <w:rFonts w:ascii="Open Sans Semibold" w:eastAsia="Open Sans" w:hAnsi="Open Sans Semibold" w:cs="Open Sans Semibold"/>
                <w:color w:val="11143F"/>
              </w:rPr>
            </w:pPr>
            <w:r w:rsidRPr="00374341">
              <w:rPr>
                <w:rFonts w:ascii="Open Sans Semibold" w:eastAsia="Open Sans" w:hAnsi="Open Sans Semibold" w:cs="Open Sans Semibold"/>
                <w:color w:val="11143F"/>
              </w:rPr>
              <w:t xml:space="preserve">Violin Plots </w:t>
            </w:r>
          </w:p>
          <w:p w14:paraId="6A2C0685" w14:textId="5AA09523" w:rsidR="00F82054" w:rsidRPr="00374341" w:rsidRDefault="00374341" w:rsidP="00F82054">
            <w:pPr>
              <w:spacing w:before="120" w:after="120"/>
              <w:rPr>
                <w:rFonts w:ascii="Open Sans" w:eastAsia="Open Sans" w:hAnsi="Open Sans" w:cs="Times New Roman"/>
                <w:color w:val="404040"/>
              </w:rPr>
            </w:pPr>
            <w:r w:rsidRPr="00374341">
              <w:rPr>
                <w:rFonts w:ascii="Open Sans" w:eastAsia="Open Sans" w:hAnsi="Open Sans" w:cs="Times New Roman"/>
                <w:color w:val="404040"/>
              </w:rPr>
              <w:t>Using the sns.violinplot(), you can plot the violin plot of any specific feature in your dataset.</w:t>
            </w:r>
            <w:r w:rsidR="00F82054">
              <w:rPr>
                <w:rFonts w:ascii="Open Sans" w:eastAsia="Open Sans" w:hAnsi="Open Sans" w:cs="Times New Roman"/>
                <w:color w:val="404040"/>
              </w:rPr>
              <w:t xml:space="preserve"> You may want to try this code by entering the code in an editor in your computer.</w:t>
            </w:r>
            <w:r w:rsidRPr="00374341">
              <w:rPr>
                <w:rFonts w:ascii="Open Sans" w:eastAsia="Open Sans" w:hAnsi="Open Sans" w:cs="Times New Roman"/>
                <w:color w:val="404040"/>
              </w:rPr>
              <w:t xml:space="preserve"> </w:t>
            </w:r>
            <w:r w:rsidR="00F82054">
              <w:rPr>
                <w:rFonts w:ascii="Open Sans" w:eastAsia="Open Sans" w:hAnsi="Open Sans" w:cs="Times New Roman"/>
                <w:color w:val="404040"/>
              </w:rPr>
              <w:t xml:space="preserve">Please import </w:t>
            </w:r>
            <w:ins w:id="11996" w:author="Chantelle Dubois Nishiyama" w:date="2020-02-19T23:07:00Z">
              <w:r w:rsidR="00EA108C">
                <w:rPr>
                  <w:rFonts w:ascii="Open Sans" w:eastAsia="Open Sans" w:hAnsi="Open Sans" w:cs="Times New Roman"/>
                  <w:color w:val="404040"/>
                </w:rPr>
                <w:t>the S</w:t>
              </w:r>
            </w:ins>
            <w:del w:id="11997" w:author="Chantelle Dubois Nishiyama" w:date="2020-02-19T23:07:00Z">
              <w:r w:rsidR="00F82054" w:rsidDel="00EA108C">
                <w:rPr>
                  <w:rFonts w:ascii="Open Sans" w:eastAsia="Open Sans" w:hAnsi="Open Sans" w:cs="Times New Roman"/>
                  <w:color w:val="404040"/>
                </w:rPr>
                <w:delText>s</w:delText>
              </w:r>
            </w:del>
            <w:r w:rsidR="00F82054">
              <w:rPr>
                <w:rFonts w:ascii="Open Sans" w:eastAsia="Open Sans" w:hAnsi="Open Sans" w:cs="Times New Roman"/>
                <w:color w:val="404040"/>
              </w:rPr>
              <w:t>eaborn dataset first (import seaborn as sns) and load your dataset using (</w:t>
            </w:r>
            <w:r w:rsidR="00F82054" w:rsidRPr="00374341">
              <w:rPr>
                <w:rFonts w:ascii="Consolas" w:eastAsia="Open Sans" w:hAnsi="Consolas" w:cs="Times New Roman"/>
                <w:color w:val="404040"/>
                <w:highlight w:val="lightGray"/>
              </w:rPr>
              <w:t>df = sns.load_dataset("iris")</w:t>
            </w:r>
            <w:r w:rsidR="00F82054">
              <w:rPr>
                <w:rFonts w:ascii="Consolas" w:eastAsia="Open Sans" w:hAnsi="Consolas" w:cs="Times New Roman"/>
                <w:color w:val="404040"/>
              </w:rPr>
              <w:t>) and then add the following commands.</w:t>
            </w:r>
          </w:p>
          <w:p w14:paraId="5F80A049" w14:textId="13DE3DC4" w:rsidR="00374341" w:rsidRPr="00374341" w:rsidRDefault="00F82054" w:rsidP="00F82054">
            <w:pPr>
              <w:spacing w:before="120" w:after="120"/>
              <w:rPr>
                <w:rFonts w:ascii="Consolas" w:eastAsia="Open Sans" w:hAnsi="Consolas" w:cs="Times New Roman"/>
                <w:color w:val="404040"/>
              </w:rPr>
            </w:pPr>
            <w:r w:rsidRPr="00374341">
              <w:rPr>
                <w:rFonts w:ascii="Consolas" w:eastAsia="Open Sans" w:hAnsi="Consolas" w:cs="Times New Roman"/>
                <w:color w:val="404040"/>
                <w:highlight w:val="lightGray"/>
              </w:rPr>
              <w:t xml:space="preserve"> </w:t>
            </w:r>
            <w:r w:rsidR="00374341" w:rsidRPr="00374341">
              <w:rPr>
                <w:rFonts w:ascii="Consolas" w:eastAsia="Open Sans" w:hAnsi="Consolas" w:cs="Times New Roman"/>
                <w:color w:val="404040"/>
                <w:highlight w:val="lightGray"/>
              </w:rPr>
              <w:t>sns.violinplot(x="petal_width", data= df)</w:t>
            </w:r>
          </w:p>
          <w:p w14:paraId="68DC7A8C" w14:textId="77777777" w:rsidR="00374341" w:rsidRDefault="00374341" w:rsidP="00374341">
            <w:pPr>
              <w:spacing w:before="120" w:after="120"/>
              <w:rPr>
                <w:ins w:id="11998" w:author="RoboGarden Team" w:date="2020-01-23T19:12:00Z"/>
                <w:rFonts w:ascii="Open Sans" w:eastAsia="Open Sans" w:hAnsi="Open Sans" w:cs="Times New Roman"/>
                <w:color w:val="404040"/>
              </w:rPr>
            </w:pPr>
            <w:commentRangeStart w:id="11999"/>
            <w:commentRangeStart w:id="12000"/>
            <w:r w:rsidRPr="00374341">
              <w:rPr>
                <w:rFonts w:ascii="Open Sans" w:eastAsia="Open Sans" w:hAnsi="Open Sans" w:cs="Times New Roman"/>
                <w:noProof/>
                <w:color w:val="404040"/>
              </w:rPr>
              <w:drawing>
                <wp:inline distT="0" distB="0" distL="0" distR="0" wp14:anchorId="595F0865" wp14:editId="2DD1F71D">
                  <wp:extent cx="2755566" cy="1787602"/>
                  <wp:effectExtent l="0" t="0" r="6985" b="317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763582" cy="1792802"/>
                          </a:xfrm>
                          <a:prstGeom prst="rect">
                            <a:avLst/>
                          </a:prstGeom>
                        </pic:spPr>
                      </pic:pic>
                    </a:graphicData>
                  </a:graphic>
                </wp:inline>
              </w:drawing>
            </w:r>
            <w:commentRangeEnd w:id="11999"/>
            <w:r>
              <w:rPr>
                <w:rStyle w:val="CommentReference"/>
              </w:rPr>
              <w:commentReference w:id="11999"/>
            </w:r>
            <w:commentRangeEnd w:id="12000"/>
            <w:r w:rsidR="001F1C73">
              <w:rPr>
                <w:rStyle w:val="CommentReference"/>
                <w:color w:val="404040"/>
              </w:rPr>
              <w:commentReference w:id="12000"/>
            </w:r>
          </w:p>
          <w:p w14:paraId="6EA740B0" w14:textId="77777777" w:rsidR="00B44BCB" w:rsidRDefault="001F1C73" w:rsidP="00B44BCB">
            <w:pPr>
              <w:pStyle w:val="NoSpacing"/>
            </w:pPr>
            <w:ins w:id="12001" w:author="RoboGarden Team" w:date="2020-01-23T19:12:00Z">
              <w:r>
                <w:rPr>
                  <w:rFonts w:ascii="Open Sans" w:eastAsia="Open Sans" w:hAnsi="Open Sans" w:cs="Times New Roman"/>
                  <w:color w:val="404040"/>
                </w:rPr>
                <w:t>Citation: RoboGarden Course resources</w:t>
              </w:r>
            </w:ins>
            <w:r w:rsidR="00B44BCB">
              <w:rPr>
                <w:rFonts w:ascii="Open Sans" w:eastAsia="Open Sans" w:hAnsi="Open Sans" w:cs="Times New Roman"/>
                <w:color w:val="404040"/>
              </w:rPr>
              <w:t xml:space="preserve"> </w:t>
            </w:r>
            <w:r w:rsidR="00B44BCB" w:rsidRPr="00E06DF7">
              <w:t>Copyright 2019</w:t>
            </w:r>
          </w:p>
          <w:p w14:paraId="64920A6D" w14:textId="40C25369" w:rsidR="001F1C73" w:rsidRPr="00374341" w:rsidRDefault="001F1C73" w:rsidP="00374341">
            <w:pPr>
              <w:spacing w:before="120" w:after="120"/>
              <w:rPr>
                <w:rFonts w:ascii="Open Sans" w:eastAsia="Open Sans" w:hAnsi="Open Sans" w:cs="Times New Roman"/>
                <w:color w:val="404040"/>
              </w:rPr>
            </w:pPr>
          </w:p>
        </w:tc>
        <w:tc>
          <w:tcPr>
            <w:tcW w:w="270" w:type="dxa"/>
            <w:shd w:val="clear" w:color="auto" w:fill="FAFAFA"/>
            <w:tcPrChange w:id="12002" w:author="Alexis Handford" w:date="2020-01-22T08:14:00Z">
              <w:tcPr>
                <w:tcW w:w="0" w:type="auto"/>
              </w:tcPr>
            </w:tcPrChange>
          </w:tcPr>
          <w:p w14:paraId="51A6E5BE" w14:textId="77777777" w:rsidR="00374341" w:rsidRPr="00374341" w:rsidRDefault="00374341" w:rsidP="00374341">
            <w:pPr>
              <w:spacing w:before="120" w:after="120"/>
              <w:rPr>
                <w:rFonts w:ascii="Open Sans" w:eastAsia="Open Sans" w:hAnsi="Open Sans" w:cs="Times New Roman"/>
                <w:color w:val="404040"/>
              </w:rPr>
            </w:pPr>
          </w:p>
        </w:tc>
      </w:tr>
      <w:tr w:rsidR="00374341" w:rsidRPr="00374341" w14:paraId="24D8F9C2" w14:textId="77777777" w:rsidTr="51235A2F">
        <w:trPr>
          <w:cantSplit/>
        </w:trPr>
        <w:tc>
          <w:tcPr>
            <w:tcW w:w="265" w:type="dxa"/>
            <w:shd w:val="clear" w:color="auto" w:fill="FAFAFA"/>
            <w:tcPrChange w:id="12003" w:author="Alexis Handford" w:date="2020-01-22T08:14:00Z">
              <w:tcPr>
                <w:tcW w:w="0" w:type="auto"/>
              </w:tcPr>
            </w:tcPrChange>
          </w:tcPr>
          <w:p w14:paraId="4988C62E" w14:textId="77777777" w:rsidR="00374341" w:rsidRPr="00374341" w:rsidRDefault="00374341" w:rsidP="00374341">
            <w:pPr>
              <w:rPr>
                <w:rFonts w:ascii="Open Sans" w:eastAsia="Open Sans" w:hAnsi="Open Sans" w:cs="Times New Roman"/>
                <w:color w:val="404040"/>
                <w:sz w:val="16"/>
                <w:szCs w:val="16"/>
              </w:rPr>
            </w:pPr>
          </w:p>
        </w:tc>
        <w:tc>
          <w:tcPr>
            <w:tcW w:w="3960" w:type="dxa"/>
            <w:gridSpan w:val="2"/>
            <w:shd w:val="clear" w:color="auto" w:fill="FAFAFA"/>
            <w:vAlign w:val="center"/>
            <w:tcPrChange w:id="12004" w:author="Alexis Handford" w:date="2020-01-22T08:14:00Z">
              <w:tcPr>
                <w:tcW w:w="3960" w:type="dxa"/>
                <w:gridSpan w:val="2"/>
                <w:shd w:val="clear" w:color="auto" w:fill="FAFAFA"/>
              </w:tcPr>
            </w:tcPrChange>
          </w:tcPr>
          <w:p w14:paraId="1F27B9BD" w14:textId="77777777" w:rsidR="00374341" w:rsidRPr="00374341" w:rsidRDefault="00374341" w:rsidP="00374341">
            <w:pPr>
              <w:rPr>
                <w:rFonts w:ascii="Open Sans" w:eastAsia="Open Sans" w:hAnsi="Open Sans" w:cs="Times New Roman"/>
                <w:color w:val="404040"/>
                <w:sz w:val="16"/>
                <w:szCs w:val="16"/>
              </w:rPr>
            </w:pPr>
          </w:p>
        </w:tc>
        <w:tc>
          <w:tcPr>
            <w:tcW w:w="2052" w:type="dxa"/>
            <w:shd w:val="clear" w:color="auto" w:fill="FAFAFA"/>
            <w:vAlign w:val="center"/>
            <w:tcPrChange w:id="12005" w:author="Alexis Handford" w:date="2020-01-22T08:14:00Z">
              <w:tcPr>
                <w:tcW w:w="2052" w:type="dxa"/>
                <w:shd w:val="clear" w:color="auto" w:fill="FAFAFA"/>
              </w:tcPr>
            </w:tcPrChange>
          </w:tcPr>
          <w:p w14:paraId="520D5822" w14:textId="77777777" w:rsidR="00374341" w:rsidRPr="00374341" w:rsidRDefault="00374341" w:rsidP="00374341">
            <w:pPr>
              <w:rPr>
                <w:rFonts w:ascii="Open Sans" w:eastAsia="Open Sans" w:hAnsi="Open Sans" w:cs="Times New Roman"/>
                <w:color w:val="404040"/>
                <w:sz w:val="16"/>
                <w:szCs w:val="16"/>
              </w:rPr>
            </w:pPr>
          </w:p>
        </w:tc>
        <w:tc>
          <w:tcPr>
            <w:tcW w:w="3888" w:type="dxa"/>
            <w:shd w:val="clear" w:color="auto" w:fill="FAFAFA"/>
            <w:vAlign w:val="center"/>
            <w:tcPrChange w:id="12006" w:author="Alexis Handford" w:date="2020-01-22T08:14:00Z">
              <w:tcPr>
                <w:tcW w:w="3888" w:type="dxa"/>
                <w:shd w:val="clear" w:color="auto" w:fill="FAFAFA"/>
              </w:tcPr>
            </w:tcPrChange>
          </w:tcPr>
          <w:p w14:paraId="64FAED56" w14:textId="77777777" w:rsidR="00374341" w:rsidRPr="00374341" w:rsidRDefault="00374341" w:rsidP="00374341">
            <w:pPr>
              <w:rPr>
                <w:rFonts w:ascii="Open Sans" w:eastAsia="Open Sans" w:hAnsi="Open Sans" w:cs="Times New Roman"/>
                <w:color w:val="404040"/>
                <w:sz w:val="16"/>
                <w:szCs w:val="16"/>
              </w:rPr>
            </w:pPr>
          </w:p>
        </w:tc>
        <w:tc>
          <w:tcPr>
            <w:tcW w:w="270" w:type="dxa"/>
            <w:shd w:val="clear" w:color="auto" w:fill="FAFAFA"/>
            <w:tcPrChange w:id="12007" w:author="Alexis Handford" w:date="2020-01-22T08:14:00Z">
              <w:tcPr>
                <w:tcW w:w="0" w:type="auto"/>
              </w:tcPr>
            </w:tcPrChange>
          </w:tcPr>
          <w:p w14:paraId="096FE60B" w14:textId="77777777" w:rsidR="00374341" w:rsidRPr="00374341" w:rsidRDefault="00374341" w:rsidP="00374341">
            <w:pPr>
              <w:rPr>
                <w:rFonts w:ascii="Open Sans" w:eastAsia="Open Sans" w:hAnsi="Open Sans" w:cs="Times New Roman"/>
                <w:color w:val="404040"/>
                <w:sz w:val="16"/>
                <w:szCs w:val="16"/>
              </w:rPr>
            </w:pPr>
          </w:p>
        </w:tc>
      </w:tr>
    </w:tbl>
    <w:p w14:paraId="32F23F13" w14:textId="77777777" w:rsidR="00374341" w:rsidRPr="00374341" w:rsidRDefault="00374341" w:rsidP="00374341">
      <w:pPr>
        <w:spacing w:after="0" w:line="240" w:lineRule="auto"/>
        <w:rPr>
          <w:rFonts w:ascii="Open Sans" w:eastAsia="Open Sans" w:hAnsi="Open Sans" w:cs="Times New Roman"/>
          <w:color w:val="404040"/>
        </w:rPr>
      </w:pPr>
    </w:p>
    <w:tbl>
      <w:tblPr>
        <w:tblStyle w:val="TableGrid8"/>
        <w:tblW w:w="10435" w:type="dxa"/>
        <w:tblBorders>
          <w:top w:val="single" w:sz="4" w:space="0" w:color="DBDBDB"/>
          <w:left w:val="single" w:sz="4" w:space="0" w:color="DBDBDB"/>
          <w:bottom w:val="single" w:sz="4" w:space="0" w:color="DBDBDB"/>
          <w:right w:val="single" w:sz="4" w:space="0" w:color="DBDBDB"/>
          <w:insideH w:val="none" w:sz="0" w:space="0" w:color="auto"/>
          <w:insideV w:val="none" w:sz="0" w:space="0" w:color="auto"/>
        </w:tblBorders>
        <w:tblLayout w:type="fixed"/>
        <w:tblCellMar>
          <w:left w:w="115" w:type="dxa"/>
          <w:right w:w="115" w:type="dxa"/>
        </w:tblCellMar>
        <w:tblLook w:val="04A0" w:firstRow="1" w:lastRow="0" w:firstColumn="1" w:lastColumn="0" w:noHBand="0" w:noVBand="1"/>
        <w:tblPrChange w:id="12008" w:author="Alexis Handford" w:date="2020-01-22T08:14:00Z">
          <w:tblPr>
            <w:tblStyle w:val="TableGrid8"/>
            <w:tblW w:w="10435" w:type="dxa"/>
            <w:tblBorders>
              <w:top w:val="single" w:sz="4" w:space="0" w:color="DBDBDB"/>
              <w:left w:val="single" w:sz="4" w:space="0" w:color="DBDBDB"/>
              <w:bottom w:val="single" w:sz="4" w:space="0" w:color="DBDBDB"/>
              <w:right w:val="single" w:sz="4" w:space="0" w:color="DBDBDB"/>
              <w:insideH w:val="none" w:sz="0" w:space="0" w:color="auto"/>
              <w:insideV w:val="none" w:sz="0" w:space="0" w:color="auto"/>
            </w:tblBorders>
            <w:tblLayout w:type="fixed"/>
            <w:tblCellMar>
              <w:left w:w="115" w:type="dxa"/>
              <w:right w:w="115" w:type="dxa"/>
            </w:tblCellMar>
            <w:tblLook w:val="04A0" w:firstRow="1" w:lastRow="0" w:firstColumn="1" w:lastColumn="0" w:noHBand="0" w:noVBand="1"/>
          </w:tblPr>
        </w:tblPrChange>
      </w:tblPr>
      <w:tblGrid>
        <w:gridCol w:w="265"/>
        <w:gridCol w:w="1440"/>
        <w:gridCol w:w="2520"/>
        <w:gridCol w:w="2052"/>
        <w:gridCol w:w="3888"/>
        <w:gridCol w:w="270"/>
        <w:tblGridChange w:id="12009">
          <w:tblGrid>
            <w:gridCol w:w="360"/>
            <w:gridCol w:w="360"/>
            <w:gridCol w:w="360"/>
            <w:gridCol w:w="360"/>
            <w:gridCol w:w="360"/>
            <w:gridCol w:w="360"/>
          </w:tblGrid>
        </w:tblGridChange>
      </w:tblGrid>
      <w:tr w:rsidR="00374341" w:rsidRPr="00374341" w14:paraId="6A02234A" w14:textId="77777777" w:rsidTr="51235A2F">
        <w:trPr>
          <w:cantSplit/>
          <w:trHeight w:val="837"/>
        </w:trPr>
        <w:tc>
          <w:tcPr>
            <w:tcW w:w="265" w:type="dxa"/>
            <w:shd w:val="clear" w:color="auto" w:fill="FAFAFA"/>
            <w:tcPrChange w:id="12010" w:author="Alexis Handford" w:date="2020-01-22T08:14:00Z">
              <w:tcPr>
                <w:tcW w:w="0" w:type="auto"/>
              </w:tcPr>
            </w:tcPrChange>
          </w:tcPr>
          <w:p w14:paraId="126A8D34" w14:textId="77777777" w:rsidR="00374341" w:rsidRPr="00374341" w:rsidRDefault="00374341" w:rsidP="00374341">
            <w:pPr>
              <w:spacing w:before="120" w:after="120"/>
              <w:rPr>
                <w:rFonts w:ascii="Open Sans" w:eastAsia="Open Sans" w:hAnsi="Open Sans" w:cs="Times New Roman"/>
                <w:color w:val="404040"/>
              </w:rPr>
            </w:pPr>
          </w:p>
        </w:tc>
        <w:tc>
          <w:tcPr>
            <w:tcW w:w="1440" w:type="dxa"/>
            <w:shd w:val="clear" w:color="auto" w:fill="11143F"/>
            <w:vAlign w:val="center"/>
            <w:tcPrChange w:id="12011" w:author="Alexis Handford" w:date="2020-01-22T08:14:00Z">
              <w:tcPr>
                <w:tcW w:w="1440" w:type="dxa"/>
                <w:shd w:val="clear" w:color="auto" w:fill="11143F"/>
              </w:tcPr>
            </w:tcPrChange>
          </w:tcPr>
          <w:p w14:paraId="1CB7BA71" w14:textId="77777777" w:rsidR="00374341" w:rsidRPr="00374341" w:rsidRDefault="00374341" w:rsidP="00374341">
            <w:pPr>
              <w:spacing w:before="120" w:after="120"/>
              <w:jc w:val="center"/>
              <w:rPr>
                <w:rFonts w:ascii="Open Sans Semibold" w:eastAsia="Open Sans" w:hAnsi="Open Sans Semibold" w:cs="Open Sans Semibold"/>
                <w:color w:val="FFFFFF"/>
                <w:sz w:val="28"/>
                <w:szCs w:val="28"/>
              </w:rPr>
            </w:pPr>
            <w:r w:rsidRPr="00374341">
              <w:rPr>
                <w:rFonts w:ascii="Open Sans Semibold" w:eastAsia="Open Sans" w:hAnsi="Open Sans Semibold" w:cs="Open Sans Semibold"/>
                <w:color w:val="FFFFFF"/>
                <w:sz w:val="28"/>
                <w:szCs w:val="28"/>
              </w:rPr>
              <w:t>Step 4</w:t>
            </w:r>
          </w:p>
        </w:tc>
        <w:tc>
          <w:tcPr>
            <w:tcW w:w="8460" w:type="dxa"/>
            <w:gridSpan w:val="3"/>
            <w:shd w:val="clear" w:color="auto" w:fill="E5E5E5"/>
            <w:vAlign w:val="center"/>
            <w:tcPrChange w:id="12012" w:author="Alexis Handford" w:date="2020-01-22T08:14:00Z">
              <w:tcPr>
                <w:tcW w:w="8460" w:type="dxa"/>
                <w:gridSpan w:val="3"/>
                <w:shd w:val="clear" w:color="auto" w:fill="E5E5E5"/>
              </w:tcPr>
            </w:tcPrChange>
          </w:tcPr>
          <w:p w14:paraId="4F783D84" w14:textId="77777777" w:rsidR="00374341" w:rsidRPr="00374341" w:rsidRDefault="00374341" w:rsidP="00374341">
            <w:pPr>
              <w:spacing w:before="120" w:after="120"/>
              <w:outlineLvl w:val="2"/>
              <w:rPr>
                <w:rFonts w:ascii="Open Sans Semibold" w:eastAsia="Open Sans" w:hAnsi="Open Sans Semibold" w:cs="Open Sans Semibold"/>
                <w:color w:val="11143F"/>
              </w:rPr>
            </w:pPr>
            <w:r w:rsidRPr="00374341">
              <w:rPr>
                <w:rFonts w:ascii="Open Sans Semibold" w:eastAsia="Open Sans" w:hAnsi="Open Sans Semibold" w:cs="Open Sans Semibold"/>
                <w:color w:val="11143F"/>
              </w:rPr>
              <w:t>Heatmaps</w:t>
            </w:r>
          </w:p>
          <w:p w14:paraId="52DCE132" w14:textId="4E6CC528" w:rsidR="00374341" w:rsidRPr="00374341" w:rsidRDefault="00374341" w:rsidP="00374341">
            <w:pPr>
              <w:spacing w:before="120" w:after="120"/>
              <w:rPr>
                <w:rFonts w:ascii="Open Sans" w:eastAsia="Open Sans" w:hAnsi="Open Sans" w:cs="Times New Roman"/>
                <w:color w:val="404040"/>
              </w:rPr>
            </w:pPr>
            <w:r w:rsidRPr="00374341">
              <w:rPr>
                <w:rFonts w:ascii="Open Sans" w:eastAsia="Open Sans" w:hAnsi="Open Sans" w:cs="Times New Roman"/>
                <w:color w:val="404040"/>
              </w:rPr>
              <w:t xml:space="preserve">Using the sns.heatmap(), you can plot heatmaps easily. </w:t>
            </w:r>
            <w:r w:rsidR="004D1E08">
              <w:rPr>
                <w:rFonts w:ascii="Open Sans" w:eastAsia="Open Sans" w:hAnsi="Open Sans" w:cs="Times New Roman"/>
                <w:color w:val="404040"/>
              </w:rPr>
              <w:t xml:space="preserve">In case you want to try this command. Please </w:t>
            </w:r>
            <w:r w:rsidR="00F82054">
              <w:rPr>
                <w:rFonts w:ascii="Open Sans" w:eastAsia="Open Sans" w:hAnsi="Open Sans" w:cs="Times New Roman"/>
                <w:color w:val="404040"/>
              </w:rPr>
              <w:t xml:space="preserve">import </w:t>
            </w:r>
            <w:ins w:id="12013" w:author="Chantelle Dubois Nishiyama" w:date="2020-02-19T23:07:00Z">
              <w:r w:rsidR="00EA108C">
                <w:rPr>
                  <w:rFonts w:ascii="Open Sans" w:eastAsia="Open Sans" w:hAnsi="Open Sans" w:cs="Times New Roman"/>
                  <w:color w:val="404040"/>
                </w:rPr>
                <w:t>the S</w:t>
              </w:r>
            </w:ins>
            <w:del w:id="12014" w:author="Chantelle Dubois Nishiyama" w:date="2020-02-19T23:07:00Z">
              <w:r w:rsidR="00F82054" w:rsidDel="00EA108C">
                <w:rPr>
                  <w:rFonts w:ascii="Open Sans" w:eastAsia="Open Sans" w:hAnsi="Open Sans" w:cs="Times New Roman"/>
                  <w:color w:val="404040"/>
                </w:rPr>
                <w:delText>s</w:delText>
              </w:r>
            </w:del>
            <w:r w:rsidR="00F82054">
              <w:rPr>
                <w:rFonts w:ascii="Open Sans" w:eastAsia="Open Sans" w:hAnsi="Open Sans" w:cs="Times New Roman"/>
                <w:color w:val="404040"/>
              </w:rPr>
              <w:t>eaborn dataset first (import seaborn as sns) and load your dataset</w:t>
            </w:r>
            <w:r w:rsidR="004D1E08">
              <w:rPr>
                <w:rFonts w:ascii="Open Sans" w:eastAsia="Open Sans" w:hAnsi="Open Sans" w:cs="Times New Roman"/>
                <w:color w:val="404040"/>
              </w:rPr>
              <w:t xml:space="preserve"> using </w:t>
            </w:r>
            <w:r w:rsidR="00F82054">
              <w:rPr>
                <w:rFonts w:ascii="Open Sans" w:eastAsia="Open Sans" w:hAnsi="Open Sans" w:cs="Times New Roman"/>
                <w:color w:val="404040"/>
              </w:rPr>
              <w:t>(</w:t>
            </w:r>
            <w:r w:rsidR="004D1E08" w:rsidRPr="00374341">
              <w:rPr>
                <w:rFonts w:ascii="Consolas" w:eastAsia="Open Sans" w:hAnsi="Consolas" w:cs="Times New Roman"/>
                <w:color w:val="404040"/>
                <w:highlight w:val="lightGray"/>
              </w:rPr>
              <w:t>df = sns.load_dataset("iris")</w:t>
            </w:r>
            <w:r w:rsidR="00F82054">
              <w:rPr>
                <w:rFonts w:ascii="Consolas" w:eastAsia="Open Sans" w:hAnsi="Consolas" w:cs="Times New Roman"/>
                <w:color w:val="404040"/>
              </w:rPr>
              <w:t>)</w:t>
            </w:r>
            <w:r w:rsidR="004D1E08">
              <w:rPr>
                <w:rFonts w:ascii="Consolas" w:eastAsia="Open Sans" w:hAnsi="Consolas" w:cs="Times New Roman"/>
                <w:color w:val="404040"/>
              </w:rPr>
              <w:t xml:space="preserve"> and then </w:t>
            </w:r>
            <w:r w:rsidR="00F82054">
              <w:rPr>
                <w:rFonts w:ascii="Consolas" w:eastAsia="Open Sans" w:hAnsi="Consolas" w:cs="Times New Roman"/>
                <w:color w:val="404040"/>
              </w:rPr>
              <w:t>add the following commands.</w:t>
            </w:r>
          </w:p>
          <w:p w14:paraId="7EB818BF" w14:textId="77777777" w:rsidR="00374341" w:rsidRPr="00374341" w:rsidRDefault="00374341" w:rsidP="00374341">
            <w:pPr>
              <w:spacing w:before="120" w:after="120"/>
              <w:rPr>
                <w:rFonts w:ascii="Open Sans" w:eastAsia="Open Sans" w:hAnsi="Open Sans" w:cs="Times New Roman"/>
                <w:color w:val="404040"/>
              </w:rPr>
            </w:pPr>
            <w:r w:rsidRPr="00374341">
              <w:rPr>
                <w:rFonts w:ascii="Open Sans" w:eastAsia="Open Sans" w:hAnsi="Open Sans" w:cs="Times New Roman"/>
                <w:color w:val="404040"/>
              </w:rPr>
              <w:t xml:space="preserve">Notes: </w:t>
            </w:r>
          </w:p>
          <w:p w14:paraId="779A5291" w14:textId="77777777" w:rsidR="00374341" w:rsidRPr="00374341" w:rsidRDefault="00374341" w:rsidP="00374341">
            <w:pPr>
              <w:numPr>
                <w:ilvl w:val="0"/>
                <w:numId w:val="58"/>
              </w:numPr>
              <w:spacing w:before="120" w:after="120"/>
              <w:rPr>
                <w:rFonts w:ascii="Open Sans" w:eastAsia="Open Sans" w:hAnsi="Open Sans" w:cs="Times New Roman"/>
                <w:color w:val="404040"/>
              </w:rPr>
            </w:pPr>
            <w:r w:rsidRPr="00374341">
              <w:rPr>
                <w:rFonts w:ascii="Open Sans" w:eastAsia="Open Sans" w:hAnsi="Open Sans" w:cs="Times New Roman"/>
                <w:color w:val="404040"/>
              </w:rPr>
              <w:t xml:space="preserve">In the following example df.corr() represents the correlation matrix of the iris dataset using the corr() function of the pandas dataframe. </w:t>
            </w:r>
          </w:p>
          <w:p w14:paraId="765E7630" w14:textId="77777777" w:rsidR="00374341" w:rsidRPr="00374341" w:rsidRDefault="00374341" w:rsidP="00374341">
            <w:pPr>
              <w:numPr>
                <w:ilvl w:val="0"/>
                <w:numId w:val="58"/>
              </w:numPr>
              <w:spacing w:before="120" w:after="120"/>
              <w:rPr>
                <w:rFonts w:ascii="Open Sans" w:eastAsia="Open Sans" w:hAnsi="Open Sans" w:cs="Times New Roman"/>
                <w:color w:val="404040"/>
              </w:rPr>
            </w:pPr>
            <w:r w:rsidRPr="00374341">
              <w:rPr>
                <w:rFonts w:ascii="Open Sans" w:eastAsia="Open Sans" w:hAnsi="Open Sans" w:cs="Times New Roman"/>
                <w:color w:val="404040"/>
              </w:rPr>
              <w:t xml:space="preserve">Check the arguments of the heatmap() in the seaborn documentation! </w:t>
            </w:r>
          </w:p>
          <w:p w14:paraId="20E916D6" w14:textId="77777777" w:rsidR="00374341" w:rsidRPr="00374341" w:rsidRDefault="00374341" w:rsidP="00374341">
            <w:pPr>
              <w:spacing w:before="120" w:after="120"/>
              <w:rPr>
                <w:rFonts w:ascii="Consolas" w:eastAsia="Open Sans" w:hAnsi="Consolas" w:cs="Times New Roman"/>
                <w:color w:val="404040"/>
                <w:highlight w:val="lightGray"/>
              </w:rPr>
            </w:pPr>
          </w:p>
          <w:p w14:paraId="291DCBE9" w14:textId="77777777" w:rsidR="00374341" w:rsidRPr="00374341" w:rsidRDefault="00374341" w:rsidP="00374341">
            <w:pPr>
              <w:spacing w:before="120" w:after="120"/>
              <w:rPr>
                <w:rFonts w:ascii="Consolas" w:eastAsia="Open Sans" w:hAnsi="Consolas" w:cs="Times New Roman"/>
                <w:color w:val="404040"/>
              </w:rPr>
            </w:pPr>
            <w:r w:rsidRPr="00374341">
              <w:rPr>
                <w:rFonts w:ascii="Consolas" w:eastAsia="Open Sans" w:hAnsi="Consolas" w:cs="Times New Roman"/>
                <w:color w:val="404040"/>
                <w:highlight w:val="lightGray"/>
              </w:rPr>
              <w:t>sns.heatmap(data= df.corr())</w:t>
            </w:r>
          </w:p>
          <w:p w14:paraId="41289EA5" w14:textId="77777777" w:rsidR="00374341" w:rsidRDefault="00374341" w:rsidP="00374341">
            <w:pPr>
              <w:spacing w:before="120" w:after="120"/>
              <w:rPr>
                <w:ins w:id="12015" w:author="RoboGarden Team" w:date="2020-01-23T19:12:00Z"/>
                <w:rFonts w:ascii="Open Sans" w:eastAsia="Open Sans" w:hAnsi="Open Sans" w:cs="Times New Roman"/>
                <w:color w:val="404040"/>
              </w:rPr>
            </w:pPr>
            <w:commentRangeStart w:id="12016"/>
            <w:commentRangeStart w:id="12017"/>
            <w:r w:rsidRPr="00374341">
              <w:rPr>
                <w:rFonts w:ascii="Open Sans" w:eastAsia="Open Sans" w:hAnsi="Open Sans" w:cs="Times New Roman"/>
                <w:noProof/>
                <w:color w:val="404040"/>
              </w:rPr>
              <w:drawing>
                <wp:inline distT="0" distB="0" distL="0" distR="0" wp14:anchorId="6B01E701" wp14:editId="4307F88A">
                  <wp:extent cx="2964437" cy="2114733"/>
                  <wp:effectExtent l="0" t="0" r="762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964437" cy="2114733"/>
                          </a:xfrm>
                          <a:prstGeom prst="rect">
                            <a:avLst/>
                          </a:prstGeom>
                        </pic:spPr>
                      </pic:pic>
                    </a:graphicData>
                  </a:graphic>
                </wp:inline>
              </w:drawing>
            </w:r>
            <w:commentRangeEnd w:id="12016"/>
            <w:r>
              <w:rPr>
                <w:rStyle w:val="CommentReference"/>
              </w:rPr>
              <w:commentReference w:id="12016"/>
            </w:r>
            <w:commentRangeEnd w:id="12017"/>
            <w:r w:rsidR="001F1C73">
              <w:rPr>
                <w:rStyle w:val="CommentReference"/>
                <w:color w:val="404040"/>
              </w:rPr>
              <w:commentReference w:id="12017"/>
            </w:r>
          </w:p>
          <w:p w14:paraId="031E7471" w14:textId="77777777" w:rsidR="00B44BCB" w:rsidRDefault="001F1C73" w:rsidP="00B44BCB">
            <w:pPr>
              <w:pStyle w:val="NoSpacing"/>
            </w:pPr>
            <w:ins w:id="12018" w:author="RoboGarden Team" w:date="2020-01-23T19:12:00Z">
              <w:r>
                <w:rPr>
                  <w:rFonts w:ascii="Open Sans" w:eastAsia="Open Sans" w:hAnsi="Open Sans" w:cs="Times New Roman"/>
                  <w:color w:val="404040"/>
                </w:rPr>
                <w:t>Citation: RoboGarden Course resources</w:t>
              </w:r>
            </w:ins>
            <w:r w:rsidR="00B44BCB">
              <w:rPr>
                <w:rFonts w:ascii="Open Sans" w:eastAsia="Open Sans" w:hAnsi="Open Sans" w:cs="Times New Roman"/>
                <w:color w:val="404040"/>
              </w:rPr>
              <w:t xml:space="preserve"> </w:t>
            </w:r>
            <w:r w:rsidR="00B44BCB" w:rsidRPr="00E06DF7">
              <w:t>Copyright 2019</w:t>
            </w:r>
          </w:p>
          <w:p w14:paraId="77247E03" w14:textId="0ECEBD8B" w:rsidR="001F1C73" w:rsidRPr="00374341" w:rsidRDefault="001F1C73" w:rsidP="00374341">
            <w:pPr>
              <w:spacing w:before="120" w:after="120"/>
              <w:rPr>
                <w:rFonts w:ascii="Open Sans" w:eastAsia="Open Sans" w:hAnsi="Open Sans" w:cs="Times New Roman"/>
                <w:color w:val="404040"/>
              </w:rPr>
            </w:pPr>
          </w:p>
        </w:tc>
        <w:tc>
          <w:tcPr>
            <w:tcW w:w="270" w:type="dxa"/>
            <w:shd w:val="clear" w:color="auto" w:fill="FAFAFA"/>
            <w:tcPrChange w:id="12019" w:author="Alexis Handford" w:date="2020-01-22T08:14:00Z">
              <w:tcPr>
                <w:tcW w:w="0" w:type="auto"/>
              </w:tcPr>
            </w:tcPrChange>
          </w:tcPr>
          <w:p w14:paraId="4E032729" w14:textId="77777777" w:rsidR="00374341" w:rsidRPr="00374341" w:rsidRDefault="00374341" w:rsidP="00374341">
            <w:pPr>
              <w:spacing w:before="120" w:after="120"/>
              <w:rPr>
                <w:rFonts w:ascii="Open Sans" w:eastAsia="Open Sans" w:hAnsi="Open Sans" w:cs="Times New Roman"/>
                <w:color w:val="404040"/>
              </w:rPr>
            </w:pPr>
          </w:p>
        </w:tc>
      </w:tr>
      <w:tr w:rsidR="00374341" w:rsidRPr="00374341" w14:paraId="5F38086A" w14:textId="77777777" w:rsidTr="51235A2F">
        <w:trPr>
          <w:cantSplit/>
        </w:trPr>
        <w:tc>
          <w:tcPr>
            <w:tcW w:w="265" w:type="dxa"/>
            <w:shd w:val="clear" w:color="auto" w:fill="FAFAFA"/>
            <w:tcPrChange w:id="12020" w:author="Alexis Handford" w:date="2020-01-22T08:14:00Z">
              <w:tcPr>
                <w:tcW w:w="0" w:type="auto"/>
              </w:tcPr>
            </w:tcPrChange>
          </w:tcPr>
          <w:p w14:paraId="6F10AE17" w14:textId="77777777" w:rsidR="00374341" w:rsidRPr="00374341" w:rsidRDefault="00374341" w:rsidP="00374341">
            <w:pPr>
              <w:rPr>
                <w:rFonts w:ascii="Open Sans" w:eastAsia="Open Sans" w:hAnsi="Open Sans" w:cs="Times New Roman"/>
                <w:color w:val="404040"/>
                <w:sz w:val="16"/>
                <w:szCs w:val="16"/>
              </w:rPr>
            </w:pPr>
          </w:p>
        </w:tc>
        <w:tc>
          <w:tcPr>
            <w:tcW w:w="3960" w:type="dxa"/>
            <w:gridSpan w:val="2"/>
            <w:shd w:val="clear" w:color="auto" w:fill="FAFAFA"/>
            <w:vAlign w:val="center"/>
            <w:tcPrChange w:id="12021" w:author="Alexis Handford" w:date="2020-01-22T08:14:00Z">
              <w:tcPr>
                <w:tcW w:w="3960" w:type="dxa"/>
                <w:gridSpan w:val="2"/>
                <w:shd w:val="clear" w:color="auto" w:fill="FAFAFA"/>
              </w:tcPr>
            </w:tcPrChange>
          </w:tcPr>
          <w:p w14:paraId="6DF38AE2" w14:textId="77777777" w:rsidR="00374341" w:rsidRPr="00374341" w:rsidRDefault="00374341" w:rsidP="00374341">
            <w:pPr>
              <w:rPr>
                <w:rFonts w:ascii="Open Sans" w:eastAsia="Open Sans" w:hAnsi="Open Sans" w:cs="Times New Roman"/>
                <w:color w:val="404040"/>
                <w:sz w:val="16"/>
                <w:szCs w:val="16"/>
              </w:rPr>
            </w:pPr>
          </w:p>
        </w:tc>
        <w:tc>
          <w:tcPr>
            <w:tcW w:w="2052" w:type="dxa"/>
            <w:shd w:val="clear" w:color="auto" w:fill="FAFAFA"/>
            <w:vAlign w:val="center"/>
            <w:tcPrChange w:id="12022" w:author="Alexis Handford" w:date="2020-01-22T08:14:00Z">
              <w:tcPr>
                <w:tcW w:w="2052" w:type="dxa"/>
                <w:shd w:val="clear" w:color="auto" w:fill="FAFAFA"/>
              </w:tcPr>
            </w:tcPrChange>
          </w:tcPr>
          <w:p w14:paraId="3323FAE9" w14:textId="77777777" w:rsidR="00374341" w:rsidRPr="00374341" w:rsidRDefault="00374341" w:rsidP="00374341">
            <w:pPr>
              <w:rPr>
                <w:rFonts w:ascii="Open Sans" w:eastAsia="Open Sans" w:hAnsi="Open Sans" w:cs="Times New Roman"/>
                <w:color w:val="404040"/>
                <w:sz w:val="16"/>
                <w:szCs w:val="16"/>
              </w:rPr>
            </w:pPr>
          </w:p>
        </w:tc>
        <w:tc>
          <w:tcPr>
            <w:tcW w:w="3888" w:type="dxa"/>
            <w:shd w:val="clear" w:color="auto" w:fill="FAFAFA"/>
            <w:vAlign w:val="center"/>
            <w:tcPrChange w:id="12023" w:author="Alexis Handford" w:date="2020-01-22T08:14:00Z">
              <w:tcPr>
                <w:tcW w:w="3888" w:type="dxa"/>
                <w:shd w:val="clear" w:color="auto" w:fill="FAFAFA"/>
              </w:tcPr>
            </w:tcPrChange>
          </w:tcPr>
          <w:p w14:paraId="065D8B66" w14:textId="77777777" w:rsidR="00374341" w:rsidRPr="00374341" w:rsidRDefault="00374341" w:rsidP="00374341">
            <w:pPr>
              <w:rPr>
                <w:rFonts w:ascii="Open Sans" w:eastAsia="Open Sans" w:hAnsi="Open Sans" w:cs="Times New Roman"/>
                <w:color w:val="404040"/>
                <w:sz w:val="16"/>
                <w:szCs w:val="16"/>
              </w:rPr>
            </w:pPr>
          </w:p>
        </w:tc>
        <w:tc>
          <w:tcPr>
            <w:tcW w:w="270" w:type="dxa"/>
            <w:shd w:val="clear" w:color="auto" w:fill="FAFAFA"/>
            <w:tcPrChange w:id="12024" w:author="Alexis Handford" w:date="2020-01-22T08:14:00Z">
              <w:tcPr>
                <w:tcW w:w="0" w:type="auto"/>
              </w:tcPr>
            </w:tcPrChange>
          </w:tcPr>
          <w:p w14:paraId="4DB977DC" w14:textId="77777777" w:rsidR="00374341" w:rsidRPr="00374341" w:rsidRDefault="00374341" w:rsidP="00374341">
            <w:pPr>
              <w:rPr>
                <w:rFonts w:ascii="Open Sans" w:eastAsia="Open Sans" w:hAnsi="Open Sans" w:cs="Times New Roman"/>
                <w:color w:val="404040"/>
                <w:sz w:val="16"/>
                <w:szCs w:val="16"/>
              </w:rPr>
            </w:pPr>
          </w:p>
        </w:tc>
      </w:tr>
    </w:tbl>
    <w:p w14:paraId="03A7AE04" w14:textId="77777777" w:rsidR="00374341" w:rsidRPr="00374341" w:rsidRDefault="00374341" w:rsidP="00374341">
      <w:pPr>
        <w:spacing w:after="0" w:line="240" w:lineRule="auto"/>
        <w:rPr>
          <w:rFonts w:ascii="Open Sans" w:eastAsia="Open Sans" w:hAnsi="Open Sans" w:cs="Times New Roman"/>
          <w:color w:val="404040"/>
        </w:rPr>
      </w:pPr>
    </w:p>
    <w:p w14:paraId="52CB8B52" w14:textId="77777777" w:rsidR="00374341" w:rsidRPr="00374341" w:rsidRDefault="00374341" w:rsidP="00374341">
      <w:pPr>
        <w:spacing w:before="120" w:after="120"/>
        <w:rPr>
          <w:rFonts w:ascii="Open Sans" w:eastAsia="Open Sans" w:hAnsi="Open Sans" w:cs="Times New Roman"/>
          <w:color w:val="404040"/>
        </w:rPr>
      </w:pPr>
    </w:p>
    <w:p w14:paraId="2BA8637F" w14:textId="2DC7A166" w:rsidR="00374341" w:rsidRPr="00374341" w:rsidRDefault="00374341" w:rsidP="00584C35">
      <w:pPr>
        <w:pageBreakBefore/>
        <w:spacing w:before="80" w:after="80" w:line="240" w:lineRule="auto"/>
        <w:outlineLvl w:val="1"/>
        <w:rPr>
          <w:rFonts w:ascii="Open Sans Semibold" w:eastAsia="Times New Roman" w:hAnsi="Open Sans Semibold" w:cs="Open Sans Semibold"/>
          <w:color w:val="11143F"/>
          <w:sz w:val="28"/>
          <w:szCs w:val="28"/>
        </w:rPr>
      </w:pPr>
      <w:r w:rsidRPr="00374341">
        <w:rPr>
          <w:rFonts w:ascii="Open Sans Semibold" w:eastAsia="Times New Roman" w:hAnsi="Open Sans Semibold" w:cs="Open Sans Semibold"/>
          <w:color w:val="11143F"/>
          <w:sz w:val="28"/>
          <w:szCs w:val="28"/>
        </w:rPr>
        <w:lastRenderedPageBreak/>
        <w:t xml:space="preserve">Section 06: Lesson </w:t>
      </w:r>
      <w:r w:rsidR="00584C35">
        <w:rPr>
          <w:rFonts w:ascii="Open Sans Semibold" w:eastAsia="Times New Roman" w:hAnsi="Open Sans Semibold" w:cs="Open Sans Semibold"/>
          <w:color w:val="11143F"/>
          <w:sz w:val="28"/>
          <w:szCs w:val="28"/>
        </w:rPr>
        <w:t>Summary</w:t>
      </w:r>
    </w:p>
    <w:p w14:paraId="75FDD0F5" w14:textId="77777777" w:rsidR="00374341" w:rsidRPr="00374341" w:rsidRDefault="00374341" w:rsidP="00374341">
      <w:pPr>
        <w:spacing w:after="0" w:line="240" w:lineRule="auto"/>
        <w:rPr>
          <w:rFonts w:ascii="Open Sans" w:eastAsia="Open Sans" w:hAnsi="Open Sans" w:cs="Times New Roman"/>
          <w:color w:val="404040"/>
        </w:rPr>
      </w:pPr>
    </w:p>
    <w:tbl>
      <w:tblPr>
        <w:tblStyle w:val="TableGrid8"/>
        <w:tblW w:w="10530" w:type="dxa"/>
        <w:tblInd w:w="-5" w:type="dxa"/>
        <w:tblBorders>
          <w:top w:val="single" w:sz="4" w:space="0" w:color="DBDBDB"/>
          <w:left w:val="single" w:sz="4" w:space="0" w:color="DBDBDB"/>
          <w:bottom w:val="single" w:sz="4" w:space="0" w:color="DBDBDB"/>
          <w:right w:val="single" w:sz="4" w:space="0" w:color="DBDBDB"/>
          <w:insideH w:val="none" w:sz="0" w:space="0" w:color="auto"/>
          <w:insideV w:val="none" w:sz="0" w:space="0" w:color="auto"/>
        </w:tblBorders>
        <w:tblLayout w:type="fixed"/>
        <w:tblCellMar>
          <w:left w:w="115" w:type="dxa"/>
          <w:right w:w="115" w:type="dxa"/>
        </w:tblCellMar>
        <w:tblLook w:val="04A0" w:firstRow="1" w:lastRow="0" w:firstColumn="1" w:lastColumn="0" w:noHBand="0" w:noVBand="1"/>
      </w:tblPr>
      <w:tblGrid>
        <w:gridCol w:w="10530"/>
      </w:tblGrid>
      <w:tr w:rsidR="00374341" w:rsidRPr="00374341" w14:paraId="106C38F1" w14:textId="77777777" w:rsidTr="00374341">
        <w:trPr>
          <w:cantSplit/>
          <w:trHeight w:val="420"/>
        </w:trPr>
        <w:tc>
          <w:tcPr>
            <w:tcW w:w="10530" w:type="dxa"/>
            <w:shd w:val="clear" w:color="auto" w:fill="FAFAFA"/>
          </w:tcPr>
          <w:p w14:paraId="25462E55" w14:textId="77777777" w:rsidR="00374341" w:rsidRPr="00374341" w:rsidRDefault="00374341" w:rsidP="00374341">
            <w:pPr>
              <w:spacing w:before="120" w:after="120"/>
              <w:outlineLvl w:val="2"/>
              <w:rPr>
                <w:rFonts w:ascii="Open Sans Semibold" w:eastAsia="Open Sans" w:hAnsi="Open Sans Semibold" w:cs="Open Sans Semibold"/>
                <w:color w:val="11143F"/>
              </w:rPr>
            </w:pPr>
            <w:r w:rsidRPr="00374341">
              <w:rPr>
                <w:rFonts w:ascii="Open Sans Semibold" w:eastAsia="Open Sans" w:hAnsi="Open Sans Semibold" w:cs="Open Sans Semibold"/>
                <w:color w:val="11143F"/>
              </w:rPr>
              <w:t>What did we cover in this lesson?</w:t>
            </w:r>
          </w:p>
        </w:tc>
      </w:tr>
      <w:tr w:rsidR="00374341" w:rsidRPr="00374341" w14:paraId="52EDDD96" w14:textId="77777777" w:rsidTr="00374341">
        <w:trPr>
          <w:cantSplit/>
          <w:trHeight w:val="419"/>
        </w:trPr>
        <w:tc>
          <w:tcPr>
            <w:tcW w:w="10530" w:type="dxa"/>
            <w:shd w:val="clear" w:color="auto" w:fill="FAFAFA"/>
          </w:tcPr>
          <w:p w14:paraId="747649A1" w14:textId="55EECE22" w:rsidR="009B0874" w:rsidRDefault="00374341">
            <w:pPr>
              <w:spacing w:before="120" w:after="120"/>
              <w:rPr>
                <w:ins w:id="12025" w:author="RoboGarden Team" w:date="2020-01-24T00:34:00Z"/>
                <w:rFonts w:ascii="Open Sans" w:eastAsia="Open Sans" w:hAnsi="Open Sans" w:cs="Times New Roman"/>
                <w:color w:val="404040"/>
              </w:rPr>
              <w:pPrChange w:id="12026" w:author="Fatemeh Yazdanbakhsh Poodeh" w:date="2020-01-24T00:28:00Z">
                <w:pPr>
                  <w:numPr>
                    <w:numId w:val="60"/>
                  </w:numPr>
                  <w:spacing w:before="120"/>
                  <w:ind w:left="720" w:hanging="360"/>
                </w:pPr>
              </w:pPrChange>
            </w:pPr>
            <w:r w:rsidRPr="00374341">
              <w:rPr>
                <w:rFonts w:ascii="Open Sans" w:eastAsia="Open Sans" w:hAnsi="Open Sans" w:cs="Times New Roman"/>
                <w:color w:val="404040"/>
              </w:rPr>
              <w:t xml:space="preserve">Great work! You </w:t>
            </w:r>
            <w:ins w:id="12027" w:author="RoboGarden Team" w:date="2020-01-24T00:28:00Z">
              <w:r w:rsidR="001F7225">
                <w:rPr>
                  <w:rFonts w:ascii="Open Sans" w:eastAsia="Open Sans" w:hAnsi="Open Sans" w:cs="Times New Roman"/>
                  <w:color w:val="404040"/>
                </w:rPr>
                <w:t>were introd</w:t>
              </w:r>
              <w:r w:rsidR="009B0874">
                <w:rPr>
                  <w:rFonts w:ascii="Open Sans" w:eastAsia="Open Sans" w:hAnsi="Open Sans" w:cs="Times New Roman"/>
                  <w:color w:val="404040"/>
                </w:rPr>
                <w:t xml:space="preserve">uced to data </w:t>
              </w:r>
            </w:ins>
            <w:ins w:id="12028" w:author="RoboGarden Team" w:date="2020-01-24T00:30:00Z">
              <w:r w:rsidR="009B0874">
                <w:rPr>
                  <w:rFonts w:ascii="Open Sans" w:eastAsia="Open Sans" w:hAnsi="Open Sans" w:cs="Times New Roman"/>
                  <w:color w:val="404040"/>
                </w:rPr>
                <w:t xml:space="preserve">visualization, EDA and you used </w:t>
              </w:r>
            </w:ins>
            <w:ins w:id="12029" w:author="RoboGarden Team" w:date="2020-01-24T00:28:00Z">
              <w:r w:rsidR="009B0874">
                <w:rPr>
                  <w:rFonts w:ascii="Open Sans" w:eastAsia="Open Sans" w:hAnsi="Open Sans" w:cs="Times New Roman"/>
                  <w:color w:val="404040"/>
                </w:rPr>
                <w:t xml:space="preserve">Matplollib </w:t>
              </w:r>
            </w:ins>
            <w:ins w:id="12030" w:author="RoboGarden Team" w:date="2020-01-24T00:31:00Z">
              <w:r w:rsidR="009B0874">
                <w:rPr>
                  <w:rFonts w:ascii="Open Sans" w:eastAsia="Open Sans" w:hAnsi="Open Sans" w:cs="Times New Roman"/>
                  <w:color w:val="404040"/>
                </w:rPr>
                <w:t xml:space="preserve">and Seaborn for </w:t>
              </w:r>
            </w:ins>
            <w:ins w:id="12031" w:author="RoboGarden Team" w:date="2020-01-24T00:34:00Z">
              <w:r w:rsidR="009B0874">
                <w:rPr>
                  <w:rFonts w:ascii="Open Sans" w:eastAsia="Open Sans" w:hAnsi="Open Sans" w:cs="Times New Roman"/>
                  <w:color w:val="404040"/>
                </w:rPr>
                <w:t xml:space="preserve">plotting data. </w:t>
              </w:r>
            </w:ins>
          </w:p>
          <w:p w14:paraId="0A2F5C26" w14:textId="77777777" w:rsidR="004A1893" w:rsidRDefault="009B0874">
            <w:pPr>
              <w:spacing w:before="120" w:after="120"/>
              <w:rPr>
                <w:ins w:id="12032" w:author="RoboGarden Team" w:date="2020-01-30T20:14:00Z"/>
                <w:rFonts w:ascii="Open Sans" w:eastAsia="Open Sans" w:hAnsi="Open Sans" w:cs="Times New Roman"/>
                <w:color w:val="404040"/>
              </w:rPr>
              <w:pPrChange w:id="12033" w:author="Fatemeh Yazdanbakhsh Poodeh" w:date="2020-01-24T00:28:00Z">
                <w:pPr>
                  <w:numPr>
                    <w:numId w:val="60"/>
                  </w:numPr>
                  <w:spacing w:before="120"/>
                  <w:ind w:left="720" w:hanging="360"/>
                </w:pPr>
              </w:pPrChange>
            </w:pPr>
            <w:ins w:id="12034" w:author="RoboGarden Team" w:date="2020-01-24T00:34:00Z">
              <w:r>
                <w:rPr>
                  <w:rFonts w:ascii="Open Sans" w:eastAsia="Open Sans" w:hAnsi="Open Sans" w:cs="Times New Roman"/>
                  <w:color w:val="404040"/>
                </w:rPr>
                <w:t xml:space="preserve">You were introduced to Boxplots, Violin plots and </w:t>
              </w:r>
            </w:ins>
            <w:ins w:id="12035" w:author="RoboGarden Team" w:date="2020-01-24T00:35:00Z">
              <w:r>
                <w:rPr>
                  <w:rFonts w:ascii="Open Sans" w:eastAsia="Open Sans" w:hAnsi="Open Sans" w:cs="Times New Roman"/>
                  <w:color w:val="404040"/>
                </w:rPr>
                <w:t>heat</w:t>
              </w:r>
              <w:del w:id="12036" w:author="Chantelle Dubois Nishiyama" w:date="2020-02-19T23:08:00Z">
                <w:r w:rsidDel="00EA108C">
                  <w:rPr>
                    <w:rFonts w:ascii="Open Sans" w:eastAsia="Open Sans" w:hAnsi="Open Sans" w:cs="Times New Roman"/>
                    <w:color w:val="404040"/>
                  </w:rPr>
                  <w:delText xml:space="preserve"> </w:delText>
                </w:r>
              </w:del>
              <w:r>
                <w:rPr>
                  <w:rFonts w:ascii="Open Sans" w:eastAsia="Open Sans" w:hAnsi="Open Sans" w:cs="Times New Roman"/>
                  <w:color w:val="404040"/>
                </w:rPr>
                <w:t>maps</w:t>
              </w:r>
            </w:ins>
            <w:ins w:id="12037" w:author="RoboGarden Team" w:date="2020-01-24T00:34:00Z">
              <w:r>
                <w:rPr>
                  <w:rFonts w:ascii="Open Sans" w:eastAsia="Open Sans" w:hAnsi="Open Sans" w:cs="Times New Roman"/>
                  <w:color w:val="404040"/>
                </w:rPr>
                <w:t xml:space="preserve">. </w:t>
              </w:r>
            </w:ins>
            <w:ins w:id="12038" w:author="RoboGarden Team" w:date="2020-01-30T20:13:00Z">
              <w:r w:rsidR="004A1893">
                <w:rPr>
                  <w:rFonts w:ascii="Open Sans" w:eastAsia="Open Sans" w:hAnsi="Open Sans" w:cs="Times New Roman"/>
                  <w:color w:val="404040"/>
                </w:rPr>
                <w:t xml:space="preserve">These plots are important plots that are used in Exploratory data analysis based on the information of the median and the interquartile </w:t>
              </w:r>
            </w:ins>
            <w:ins w:id="12039" w:author="RoboGarden Team" w:date="2020-01-30T20:14:00Z">
              <w:r w:rsidR="004A1893">
                <w:rPr>
                  <w:rFonts w:ascii="Open Sans" w:eastAsia="Open Sans" w:hAnsi="Open Sans" w:cs="Times New Roman"/>
                  <w:color w:val="404040"/>
                </w:rPr>
                <w:t xml:space="preserve">range. </w:t>
              </w:r>
            </w:ins>
          </w:p>
          <w:p w14:paraId="22D122A9" w14:textId="2B0C1932" w:rsidR="00374341" w:rsidRPr="00374341" w:rsidDel="001F7225" w:rsidRDefault="00374341">
            <w:pPr>
              <w:spacing w:before="120" w:after="120"/>
              <w:rPr>
                <w:del w:id="12040" w:author="RoboGarden Team" w:date="2020-01-24T00:28:00Z"/>
                <w:rFonts w:ascii="Open Sans" w:eastAsia="Open Sans" w:hAnsi="Open Sans" w:cs="Times New Roman"/>
                <w:color w:val="404040"/>
              </w:rPr>
            </w:pPr>
            <w:del w:id="12041" w:author="RoboGarden Team" w:date="2020-01-24T00:28:00Z">
              <w:r w:rsidRPr="00374341" w:rsidDel="001F7225">
                <w:rPr>
                  <w:rFonts w:ascii="Open Sans" w:eastAsia="Open Sans" w:hAnsi="Open Sans" w:cs="Times New Roman"/>
                  <w:color w:val="404040"/>
                </w:rPr>
                <w:delText>should now know about:</w:delText>
              </w:r>
            </w:del>
          </w:p>
          <w:p w14:paraId="4C2B6E35" w14:textId="40C89C3C" w:rsidR="00374341" w:rsidRPr="00374341" w:rsidDel="001F7225" w:rsidRDefault="00374341">
            <w:pPr>
              <w:spacing w:before="120" w:after="120"/>
              <w:rPr>
                <w:del w:id="12042" w:author="RoboGarden Team" w:date="2020-01-24T00:28:00Z"/>
                <w:rFonts w:ascii="Open Sans" w:eastAsia="Open Sans" w:hAnsi="Open Sans" w:cs="Times New Roman"/>
                <w:color w:val="404040"/>
              </w:rPr>
              <w:pPrChange w:id="12043" w:author="Fatemeh Yazdanbakhsh Poodeh" w:date="2020-01-24T00:28:00Z">
                <w:pPr>
                  <w:numPr>
                    <w:numId w:val="60"/>
                  </w:numPr>
                  <w:spacing w:before="120"/>
                  <w:ind w:left="720" w:hanging="360"/>
                </w:pPr>
              </w:pPrChange>
            </w:pPr>
            <w:del w:id="12044" w:author="RoboGarden Team" w:date="2020-01-24T00:28:00Z">
              <w:r w:rsidRPr="00374341" w:rsidDel="001F7225">
                <w:rPr>
                  <w:rFonts w:ascii="Open Sans" w:eastAsia="Open Sans" w:hAnsi="Open Sans" w:cs="Times New Roman"/>
                  <w:color w:val="404040"/>
                </w:rPr>
                <w:delText>Data visualization importance.</w:delText>
              </w:r>
            </w:del>
          </w:p>
          <w:p w14:paraId="392FC5AA" w14:textId="6B1E7E50" w:rsidR="00374341" w:rsidRPr="00374341" w:rsidDel="001F7225" w:rsidRDefault="00374341">
            <w:pPr>
              <w:spacing w:before="120" w:after="120"/>
              <w:rPr>
                <w:del w:id="12045" w:author="RoboGarden Team" w:date="2020-01-24T00:28:00Z"/>
                <w:rFonts w:ascii="Open Sans" w:eastAsia="Open Sans" w:hAnsi="Open Sans" w:cs="Times New Roman"/>
                <w:color w:val="404040"/>
              </w:rPr>
              <w:pPrChange w:id="12046" w:author="Fatemeh Yazdanbakhsh Poodeh" w:date="2020-01-24T00:28:00Z">
                <w:pPr>
                  <w:numPr>
                    <w:numId w:val="60"/>
                  </w:numPr>
                  <w:spacing w:before="120"/>
                  <w:ind w:left="720" w:hanging="360"/>
                </w:pPr>
              </w:pPrChange>
            </w:pPr>
            <w:del w:id="12047" w:author="RoboGarden Team" w:date="2020-01-24T00:28:00Z">
              <w:r w:rsidRPr="00374341" w:rsidDel="001F7225">
                <w:rPr>
                  <w:rFonts w:ascii="Open Sans" w:eastAsia="Open Sans" w:hAnsi="Open Sans" w:cs="Times New Roman"/>
                  <w:color w:val="404040"/>
                </w:rPr>
                <w:delText>Using matplotlib.</w:delText>
              </w:r>
            </w:del>
          </w:p>
          <w:p w14:paraId="78BEDF80" w14:textId="480EE0B1" w:rsidR="00374341" w:rsidRPr="00374341" w:rsidDel="001F7225" w:rsidRDefault="00374341">
            <w:pPr>
              <w:spacing w:before="120" w:after="120"/>
              <w:rPr>
                <w:del w:id="12048" w:author="RoboGarden Team" w:date="2020-01-24T00:28:00Z"/>
                <w:rFonts w:ascii="Open Sans" w:eastAsia="Open Sans" w:hAnsi="Open Sans" w:cs="Times New Roman"/>
                <w:color w:val="404040"/>
              </w:rPr>
              <w:pPrChange w:id="12049" w:author="Fatemeh Yazdanbakhsh Poodeh" w:date="2020-01-24T00:28:00Z">
                <w:pPr>
                  <w:numPr>
                    <w:numId w:val="60"/>
                  </w:numPr>
                  <w:spacing w:before="120"/>
                  <w:ind w:left="720" w:hanging="360"/>
                </w:pPr>
              </w:pPrChange>
            </w:pPr>
            <w:del w:id="12050" w:author="RoboGarden Team" w:date="2020-01-24T00:28:00Z">
              <w:r w:rsidRPr="00374341" w:rsidDel="001F7225">
                <w:rPr>
                  <w:rFonts w:ascii="Open Sans" w:eastAsia="Open Sans" w:hAnsi="Open Sans" w:cs="Times New Roman"/>
                  <w:color w:val="404040"/>
                </w:rPr>
                <w:delText xml:space="preserve">Advanced visualizations. </w:delText>
              </w:r>
            </w:del>
          </w:p>
          <w:p w14:paraId="4D911C0C" w14:textId="7DCEC741" w:rsidR="00374341" w:rsidRPr="00374341" w:rsidRDefault="00374341">
            <w:pPr>
              <w:spacing w:before="120" w:after="120"/>
              <w:rPr>
                <w:rFonts w:ascii="Open Sans" w:eastAsia="Open Sans" w:hAnsi="Open Sans" w:cs="Times New Roman"/>
                <w:color w:val="404040"/>
              </w:rPr>
              <w:pPrChange w:id="12051" w:author="Fatemeh Yazdanbakhsh Poodeh" w:date="2020-01-24T00:28:00Z">
                <w:pPr>
                  <w:numPr>
                    <w:numId w:val="60"/>
                  </w:numPr>
                  <w:spacing w:before="120"/>
                  <w:ind w:left="720" w:hanging="360"/>
                </w:pPr>
              </w:pPrChange>
            </w:pPr>
            <w:del w:id="12052" w:author="RoboGarden Team" w:date="2020-01-24T00:28:00Z">
              <w:r w:rsidRPr="00374341" w:rsidDel="001F7225">
                <w:rPr>
                  <w:rFonts w:ascii="Open Sans" w:eastAsia="Open Sans" w:hAnsi="Open Sans" w:cs="Times New Roman"/>
                  <w:color w:val="404040"/>
                </w:rPr>
                <w:delText>Using Seaborn.</w:delText>
              </w:r>
            </w:del>
          </w:p>
        </w:tc>
      </w:tr>
    </w:tbl>
    <w:p w14:paraId="0A5AAC8C" w14:textId="312B12F0" w:rsidR="00374341" w:rsidRPr="00374341" w:rsidDel="001F1C73" w:rsidRDefault="00374341" w:rsidP="00374341">
      <w:pPr>
        <w:spacing w:after="0" w:line="240" w:lineRule="auto"/>
        <w:rPr>
          <w:del w:id="12053" w:author="RoboGarden Team" w:date="2020-01-23T19:13:00Z"/>
          <w:rFonts w:ascii="Open Sans" w:eastAsia="Open Sans" w:hAnsi="Open Sans" w:cs="Times New Roman"/>
          <w:color w:val="404040"/>
        </w:rPr>
      </w:pPr>
    </w:p>
    <w:tbl>
      <w:tblPr>
        <w:tblStyle w:val="TableGrid8"/>
        <w:tblW w:w="104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Change w:id="12054" w:author="Alexis Handford" w:date="2020-01-22T08:14:00Z">
          <w:tblPr>
            <w:tblStyle w:val="TableGrid8"/>
            <w:tblW w:w="104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PrChange>
      </w:tblPr>
      <w:tblGrid>
        <w:gridCol w:w="90"/>
        <w:gridCol w:w="1350"/>
        <w:gridCol w:w="9000"/>
        <w:tblGridChange w:id="12055">
          <w:tblGrid>
            <w:gridCol w:w="360"/>
            <w:gridCol w:w="360"/>
            <w:gridCol w:w="360"/>
          </w:tblGrid>
        </w:tblGridChange>
      </w:tblGrid>
      <w:tr w:rsidR="00374341" w:rsidRPr="00374341" w:rsidDel="001F1C73" w14:paraId="1846BC00" w14:textId="13B5592C" w:rsidTr="0F9C7661">
        <w:trPr>
          <w:trHeight w:val="638"/>
          <w:del w:id="12056" w:author="RoboGarden Team" w:date="2020-01-23T19:13:00Z"/>
        </w:trPr>
        <w:tc>
          <w:tcPr>
            <w:tcW w:w="90" w:type="dxa"/>
            <w:shd w:val="clear" w:color="auto" w:fill="FFC33B"/>
            <w:vAlign w:val="center"/>
            <w:tcPrChange w:id="12057" w:author="Alexis Handford" w:date="2020-01-22T08:14:00Z">
              <w:tcPr>
                <w:tcW w:w="90" w:type="dxa"/>
                <w:shd w:val="clear" w:color="auto" w:fill="FFC33B"/>
              </w:tcPr>
            </w:tcPrChange>
          </w:tcPr>
          <w:p w14:paraId="539A1D4C" w14:textId="5C8260A5" w:rsidR="00374341" w:rsidRPr="00374341" w:rsidDel="001F1C73" w:rsidRDefault="00374341" w:rsidP="00374341">
            <w:pPr>
              <w:spacing w:before="120" w:after="120"/>
              <w:rPr>
                <w:del w:id="12058" w:author="RoboGarden Team" w:date="2020-01-23T19:13:00Z"/>
                <w:rFonts w:ascii="Open Sans" w:eastAsia="Open Sans" w:hAnsi="Open Sans" w:cs="Times New Roman"/>
                <w:color w:val="404040"/>
              </w:rPr>
            </w:pPr>
          </w:p>
        </w:tc>
        <w:tc>
          <w:tcPr>
            <w:tcW w:w="1350" w:type="dxa"/>
            <w:shd w:val="clear" w:color="auto" w:fill="FFE8B2"/>
            <w:vAlign w:val="center"/>
            <w:tcPrChange w:id="12059" w:author="Alexis Handford" w:date="2020-01-22T08:14:00Z">
              <w:tcPr>
                <w:tcW w:w="1350" w:type="dxa"/>
                <w:shd w:val="clear" w:color="auto" w:fill="FFE8B2"/>
              </w:tcPr>
            </w:tcPrChange>
          </w:tcPr>
          <w:p w14:paraId="5A62CD6A" w14:textId="113C362C" w:rsidR="00374341" w:rsidRPr="00374341" w:rsidDel="001F1C73" w:rsidRDefault="00374341" w:rsidP="00374341">
            <w:pPr>
              <w:spacing w:before="120" w:after="120"/>
              <w:rPr>
                <w:del w:id="12060" w:author="RoboGarden Team" w:date="2020-01-23T19:13:00Z"/>
                <w:rFonts w:ascii="Open Sans" w:eastAsia="Open Sans" w:hAnsi="Open Sans" w:cs="Times New Roman"/>
                <w:color w:val="404040"/>
              </w:rPr>
            </w:pPr>
            <w:del w:id="12061" w:author="RoboGarden Team" w:date="2020-01-23T19:13:00Z">
              <w:r w:rsidRPr="00374341" w:rsidDel="001F1C73">
                <w:rPr>
                  <w:rFonts w:ascii="Open Sans" w:eastAsia="Open Sans" w:hAnsi="Open Sans" w:cs="Times New Roman"/>
                  <w:noProof/>
                  <w:color w:val="404040"/>
                  <w:rPrChange w:id="12062" w:author="Unknown">
                    <w:rPr>
                      <w:noProof/>
                    </w:rPr>
                  </w:rPrChange>
                </w:rPr>
                <w:drawing>
                  <wp:inline distT="0" distB="0" distL="0" distR="0" wp14:anchorId="23D6A49F" wp14:editId="7C761D1B">
                    <wp:extent cx="857250" cy="698500"/>
                    <wp:effectExtent l="0" t="0" r="0" b="635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icon_warning.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857250" cy="698500"/>
                            </a:xfrm>
                            <a:prstGeom prst="rect">
                              <a:avLst/>
                            </a:prstGeom>
                          </pic:spPr>
                        </pic:pic>
                      </a:graphicData>
                    </a:graphic>
                  </wp:inline>
                </w:drawing>
              </w:r>
            </w:del>
          </w:p>
        </w:tc>
        <w:tc>
          <w:tcPr>
            <w:tcW w:w="9000" w:type="dxa"/>
            <w:shd w:val="clear" w:color="auto" w:fill="FFE8B2"/>
            <w:vAlign w:val="center"/>
            <w:tcPrChange w:id="12063" w:author="Alexis Handford" w:date="2020-01-22T08:14:00Z">
              <w:tcPr>
                <w:tcW w:w="9000" w:type="dxa"/>
                <w:shd w:val="clear" w:color="auto" w:fill="FFE8B2"/>
              </w:tcPr>
            </w:tcPrChange>
          </w:tcPr>
          <w:p w14:paraId="1B6F4F6D" w14:textId="7EC2D6BF" w:rsidR="00374341" w:rsidRPr="00374341" w:rsidDel="001F1C73" w:rsidRDefault="00374341" w:rsidP="00374341">
            <w:pPr>
              <w:spacing w:before="120" w:after="120"/>
              <w:ind w:left="274" w:right="274"/>
              <w:rPr>
                <w:del w:id="12064" w:author="RoboGarden Team" w:date="2020-01-23T19:13:00Z"/>
                <w:rFonts w:ascii="Open Sans" w:eastAsia="Open Sans" w:hAnsi="Open Sans" w:cs="Open Sans"/>
                <w:color w:val="404040"/>
              </w:rPr>
            </w:pPr>
            <w:commentRangeStart w:id="12065"/>
            <w:del w:id="12066" w:author="RoboGarden Team" w:date="2020-01-23T19:13:00Z">
              <w:r w:rsidRPr="00374341" w:rsidDel="001F1C73">
                <w:rPr>
                  <w:rFonts w:ascii="Open Sans" w:eastAsia="Open Sans" w:hAnsi="Open Sans" w:cs="Times New Roman"/>
                  <w:color w:val="404040"/>
                </w:rPr>
                <w:delText>If you’re confident you’ve met these objectives, you’re ready to move on to the mission activities. If you’re unsure about any of these concepts, use the menu to return to the appropriate section and review the content again.</w:delText>
              </w:r>
              <w:commentRangeEnd w:id="12065"/>
              <w:r w:rsidDel="001F1C73">
                <w:rPr>
                  <w:rStyle w:val="CommentReference"/>
                </w:rPr>
                <w:commentReference w:id="12065"/>
              </w:r>
            </w:del>
          </w:p>
        </w:tc>
      </w:tr>
    </w:tbl>
    <w:p w14:paraId="6CA716B3" w14:textId="2F2AA329" w:rsidR="00374341" w:rsidDel="001F1C73" w:rsidRDefault="00374341" w:rsidP="00374341">
      <w:pPr>
        <w:spacing w:after="0" w:line="240" w:lineRule="auto"/>
        <w:rPr>
          <w:del w:id="12067" w:author="RoboGarden Team" w:date="2020-01-23T19:13:00Z"/>
          <w:rFonts w:ascii="Open Sans" w:eastAsia="Open Sans" w:hAnsi="Open Sans" w:cs="Times New Roman"/>
          <w:color w:val="404040"/>
        </w:rPr>
      </w:pPr>
    </w:p>
    <w:p w14:paraId="627CB6D0" w14:textId="657E45CB" w:rsidR="003D1F84" w:rsidRDefault="003D1F84" w:rsidP="00374341">
      <w:pPr>
        <w:spacing w:after="0" w:line="240" w:lineRule="auto"/>
        <w:rPr>
          <w:rFonts w:ascii="Open Sans" w:eastAsia="Open Sans" w:hAnsi="Open Sans" w:cs="Times New Roman"/>
          <w:color w:val="404040"/>
        </w:rPr>
      </w:pPr>
    </w:p>
    <w:p w14:paraId="64026E38" w14:textId="37FCB204" w:rsidR="00F070C8" w:rsidRDefault="00F070C8" w:rsidP="00F070C8">
      <w:pPr>
        <w:pStyle w:val="Heading2"/>
        <w:spacing w:before="120"/>
        <w:rPr>
          <w:rStyle w:val="Strong"/>
          <w:rFonts w:ascii="Calibri" w:hAnsi="Calibri" w:cs="Calibri"/>
          <w:bCs w:val="0"/>
          <w:color w:val="auto"/>
          <w:sz w:val="24"/>
          <w:szCs w:val="24"/>
        </w:rPr>
      </w:pPr>
      <w:r>
        <w:rPr>
          <w:rStyle w:val="Strong"/>
          <w:rFonts w:ascii="Calibri" w:hAnsi="Calibri" w:cs="Calibri"/>
          <w:color w:val="auto"/>
          <w:sz w:val="24"/>
          <w:szCs w:val="24"/>
        </w:rPr>
        <w:t>Submodule 5 Application Mission(s) Details</w:t>
      </w:r>
    </w:p>
    <w:p w14:paraId="4C4B348F" w14:textId="77777777" w:rsidR="00F070C8" w:rsidRDefault="00F070C8" w:rsidP="00F070C8">
      <w:pPr>
        <w:rPr>
          <w:color w:val="404040" w:themeColor="text1" w:themeTint="BF"/>
        </w:rPr>
      </w:pPr>
      <w:r>
        <w:rPr>
          <w:rFonts w:ascii="Calibri" w:hAnsi="Calibri" w:cs="Calibri"/>
          <w:color w:val="A6A6A6" w:themeColor="background1" w:themeShade="A6"/>
        </w:rPr>
        <w:t>Repeat this section for every mission. The activities listed below are examples. See page 7 for the activities summary.</w:t>
      </w:r>
    </w:p>
    <w:p w14:paraId="7C2C2019" w14:textId="77777777" w:rsidR="00F070C8" w:rsidRDefault="00F070C8" w:rsidP="00F070C8">
      <w:pPr>
        <w:rPr>
          <w:rFonts w:ascii="Calibri" w:hAnsi="Calibri" w:cs="Calibri"/>
          <w:b/>
        </w:rPr>
      </w:pPr>
    </w:p>
    <w:p w14:paraId="43D84A3B" w14:textId="3D5240C9" w:rsidR="00F070C8" w:rsidRDefault="00F070C8" w:rsidP="00F070C8">
      <w:pPr>
        <w:pStyle w:val="NormalWeb"/>
        <w:spacing w:before="0" w:beforeAutospacing="0" w:after="120" w:afterAutospacing="0"/>
        <w:rPr>
          <w:rFonts w:ascii="Calibri" w:hAnsi="Calibri" w:cs="Calibri"/>
          <w:sz w:val="22"/>
          <w:szCs w:val="22"/>
        </w:rPr>
      </w:pPr>
      <w:r>
        <w:rPr>
          <w:rFonts w:ascii="Calibri" w:hAnsi="Calibri" w:cs="Calibri"/>
          <w:sz w:val="22"/>
          <w:szCs w:val="22"/>
        </w:rPr>
        <w:t xml:space="preserve">Below you will see the details of all the application missions within </w:t>
      </w:r>
      <w:del w:id="12068" w:author="Chantelle Dubois Nishiyama" w:date="2020-02-19T23:08:00Z">
        <w:r w:rsidDel="00EA108C">
          <w:rPr>
            <w:rFonts w:ascii="Calibri" w:hAnsi="Calibri" w:cs="Calibri"/>
            <w:sz w:val="22"/>
            <w:szCs w:val="22"/>
          </w:rPr>
          <w:delText xml:space="preserve">the </w:delText>
        </w:r>
      </w:del>
      <w:r>
        <w:rPr>
          <w:rFonts w:ascii="Calibri" w:hAnsi="Calibri" w:cs="Calibri"/>
          <w:sz w:val="22"/>
          <w:szCs w:val="22"/>
        </w:rPr>
        <w:t>submodule 5.</w:t>
      </w:r>
    </w:p>
    <w:p w14:paraId="2CF12413" w14:textId="2D0B46DD" w:rsidR="00374341" w:rsidRDefault="00374341" w:rsidP="00374341">
      <w:pPr>
        <w:pStyle w:val="NormalWeb"/>
        <w:spacing w:before="0" w:beforeAutospacing="0" w:after="120" w:afterAutospacing="0"/>
        <w:rPr>
          <w:highlight w:val="yellow"/>
        </w:rPr>
      </w:pPr>
    </w:p>
    <w:p w14:paraId="34F20FC5" w14:textId="791225BB" w:rsidR="009308DD" w:rsidRDefault="009308DD" w:rsidP="009308DD">
      <w:pPr>
        <w:rPr>
          <w:rFonts w:ascii="Open Sans" w:hAnsi="Open Sans" w:cs="Open Sans"/>
        </w:rPr>
      </w:pPr>
      <w:r>
        <w:rPr>
          <w:highlight w:val="magenta"/>
        </w:rPr>
        <w:t xml:space="preserve">Mission </w:t>
      </w:r>
      <w:r w:rsidR="00F070C8">
        <w:rPr>
          <w:highlight w:val="magenta"/>
        </w:rPr>
        <w:t>2</w:t>
      </w:r>
      <w:r>
        <w:rPr>
          <w:highlight w:val="magenta"/>
        </w:rPr>
        <w:t xml:space="preserve"> - Emulator Mis</w:t>
      </w:r>
      <w:r w:rsidRPr="009308DD">
        <w:rPr>
          <w:highlight w:val="magenta"/>
        </w:rPr>
        <w:t>sion: Plot a parabola</w:t>
      </w:r>
    </w:p>
    <w:p w14:paraId="4553B6D5" w14:textId="77777777" w:rsidR="009308DD" w:rsidRDefault="009308DD" w:rsidP="009308DD">
      <w:pPr>
        <w:pStyle w:val="NormalWeb"/>
        <w:spacing w:before="0" w:beforeAutospacing="0" w:after="120" w:afterAutospacing="0"/>
        <w:rPr>
          <w:rFonts w:ascii="Calibri" w:hAnsi="Calibri" w:cs="Calibri"/>
          <w:sz w:val="22"/>
          <w:szCs w:val="22"/>
        </w:rPr>
      </w:pPr>
    </w:p>
    <w:p w14:paraId="15E35ACC" w14:textId="15630749" w:rsidR="009B0874" w:rsidRDefault="009B0874">
      <w:pPr>
        <w:pStyle w:val="NormalWeb"/>
        <w:spacing w:before="0" w:beforeAutospacing="0" w:after="120" w:afterAutospacing="0"/>
        <w:rPr>
          <w:ins w:id="12069" w:author="RoboGarden Team" w:date="2020-01-24T00:35:00Z"/>
          <w:rFonts w:ascii="Calibri" w:hAnsi="Calibri" w:cs="Calibri"/>
          <w:sz w:val="22"/>
          <w:szCs w:val="22"/>
        </w:rPr>
        <w:pPrChange w:id="12070" w:author="Guest User" w:date="2020-01-22T08:03:00Z">
          <w:pPr>
            <w:pStyle w:val="NormalWeb"/>
          </w:pPr>
        </w:pPrChange>
      </w:pPr>
      <w:ins w:id="12071" w:author="RoboGarden Team" w:date="2020-01-24T00:36:00Z">
        <w:r>
          <w:rPr>
            <w:rFonts w:ascii="Calibri" w:hAnsi="Calibri" w:cs="Calibri"/>
            <w:sz w:val="22"/>
            <w:szCs w:val="22"/>
          </w:rPr>
          <w:t xml:space="preserve">Emulators are similar to quizzes. The emulator shows the student a code output then asks the student to choose the correct code snippet to produce the same output. </w:t>
        </w:r>
      </w:ins>
    </w:p>
    <w:p w14:paraId="6546740E" w14:textId="7EF22441" w:rsidR="00764552" w:rsidDel="009B0874" w:rsidRDefault="00764552">
      <w:pPr>
        <w:pStyle w:val="NormalWeb"/>
        <w:spacing w:before="0" w:beforeAutospacing="0" w:after="120" w:afterAutospacing="0"/>
        <w:rPr>
          <w:del w:id="12072" w:author="RoboGarden Team" w:date="2020-01-24T00:37:00Z"/>
          <w:rFonts w:ascii="Calibri" w:hAnsi="Calibri" w:cs="Calibri"/>
          <w:sz w:val="22"/>
          <w:szCs w:val="22"/>
        </w:rPr>
        <w:pPrChange w:id="12073" w:author="Guest User" w:date="2020-01-22T08:03:00Z">
          <w:pPr>
            <w:pStyle w:val="NormalWeb"/>
          </w:pPr>
        </w:pPrChange>
      </w:pPr>
      <w:commentRangeStart w:id="12074"/>
      <w:del w:id="12075" w:author="RoboGarden Team" w:date="2020-01-24T00:37:00Z">
        <w:r w:rsidDel="009B0874">
          <w:rPr>
            <w:rFonts w:ascii="Calibri" w:hAnsi="Calibri" w:cs="Calibri"/>
            <w:sz w:val="22"/>
            <w:szCs w:val="22"/>
          </w:rPr>
          <w:delText>Emulator is very similar to quiz. While the quiz is used to test learners’ knowledge of theory, emulator is used to test their knowledge of practical scenarios with an option to view the result of the answer they chose in comparison to that of the correct answer.</w:delText>
        </w:r>
        <w:commentRangeEnd w:id="12074"/>
        <w:r w:rsidDel="009B0874">
          <w:rPr>
            <w:rStyle w:val="CommentReference"/>
          </w:rPr>
          <w:commentReference w:id="12074"/>
        </w:r>
      </w:del>
    </w:p>
    <w:p w14:paraId="4A0017E1" w14:textId="77777777" w:rsidR="00764552" w:rsidRDefault="00764552" w:rsidP="00764552">
      <w:pPr>
        <w:rPr>
          <w:rStyle w:val="Strong"/>
          <w:rFonts w:eastAsia="Times New Roman" w:cstheme="minorHAnsi"/>
          <w:szCs w:val="24"/>
        </w:rPr>
      </w:pPr>
      <w:r>
        <w:rPr>
          <w:rStyle w:val="Strong"/>
          <w:rFonts w:eastAsia="Times New Roman" w:cstheme="minorHAnsi"/>
          <w:szCs w:val="24"/>
          <w:highlight w:val="yellow"/>
        </w:rPr>
        <w:t>Mission 2</w:t>
      </w:r>
      <w:r w:rsidRPr="00DF56DB">
        <w:rPr>
          <w:rStyle w:val="Strong"/>
          <w:rFonts w:eastAsia="Times New Roman" w:cstheme="minorHAnsi"/>
          <w:szCs w:val="24"/>
          <w:highlight w:val="yellow"/>
        </w:rPr>
        <w:t xml:space="preserve"> Essential </w:t>
      </w:r>
      <w:r>
        <w:rPr>
          <w:rStyle w:val="Strong"/>
          <w:rFonts w:eastAsia="Times New Roman" w:cstheme="minorHAnsi"/>
          <w:szCs w:val="24"/>
          <w:highlight w:val="yellow"/>
        </w:rPr>
        <w:t>Purpose</w:t>
      </w:r>
      <w:r w:rsidRPr="00DF56DB">
        <w:rPr>
          <w:rStyle w:val="Strong"/>
          <w:rFonts w:eastAsia="Times New Roman" w:cstheme="minorHAnsi"/>
          <w:szCs w:val="24"/>
          <w:highlight w:val="yellow"/>
        </w:rPr>
        <w:t>:</w:t>
      </w:r>
      <w:r w:rsidRPr="00DF56DB">
        <w:rPr>
          <w:rStyle w:val="Strong"/>
          <w:rFonts w:eastAsia="Times New Roman" w:cstheme="minorHAnsi"/>
          <w:szCs w:val="24"/>
        </w:rPr>
        <w:t xml:space="preserve"> </w:t>
      </w:r>
    </w:p>
    <w:p w14:paraId="00A0E863" w14:textId="77777777" w:rsidR="00764552" w:rsidRPr="002F5EB5" w:rsidRDefault="00764552" w:rsidP="00764552">
      <w:pPr>
        <w:rPr>
          <w:rStyle w:val="Strong"/>
          <w:b w:val="0"/>
          <w:bCs w:val="0"/>
        </w:rPr>
      </w:pPr>
      <w:r>
        <w:rPr>
          <w:rFonts w:cstheme="minorHAnsi"/>
          <w:color w:val="A6A6A6" w:themeColor="background1" w:themeShade="A6"/>
        </w:rPr>
        <w:t>Repeat this section for every mission.</w:t>
      </w:r>
    </w:p>
    <w:p w14:paraId="37FFC2AE" w14:textId="77777777" w:rsidR="00764552" w:rsidRPr="00A5669F" w:rsidRDefault="00764552" w:rsidP="00764552">
      <w:pPr>
        <w:pStyle w:val="NormalWeb"/>
        <w:spacing w:before="0" w:beforeAutospacing="0" w:after="120" w:afterAutospacing="0"/>
        <w:rPr>
          <w:rFonts w:asciiTheme="minorHAnsi" w:eastAsiaTheme="minorHAnsi" w:hAnsiTheme="minorHAnsi" w:cstheme="minorBidi"/>
          <w:color w:val="A6A6A6" w:themeColor="background1" w:themeShade="A6"/>
          <w:sz w:val="20"/>
          <w:szCs w:val="22"/>
        </w:rPr>
      </w:pPr>
      <w:r w:rsidRPr="00A5669F">
        <w:rPr>
          <w:rFonts w:asciiTheme="minorHAnsi" w:eastAsiaTheme="minorHAnsi" w:hAnsiTheme="minorHAnsi" w:cstheme="minorBidi"/>
          <w:color w:val="A6A6A6" w:themeColor="background1" w:themeShade="A6"/>
          <w:sz w:val="22"/>
        </w:rPr>
        <w:t>Write the essential question learners should explore during this lesson</w:t>
      </w:r>
      <w:r w:rsidRPr="00F71D0F">
        <w:rPr>
          <w:rFonts w:asciiTheme="minorHAnsi" w:eastAsiaTheme="minorHAnsi" w:hAnsiTheme="minorHAnsi" w:cstheme="minorBidi"/>
          <w:color w:val="A6A6A6" w:themeColor="background1" w:themeShade="A6"/>
          <w:sz w:val="22"/>
          <w:szCs w:val="22"/>
        </w:rPr>
        <w:t>.</w:t>
      </w:r>
      <w:r>
        <w:rPr>
          <w:rFonts w:asciiTheme="minorHAnsi" w:eastAsiaTheme="minorHAnsi" w:hAnsiTheme="minorHAnsi" w:cstheme="minorBidi"/>
          <w:color w:val="A6A6A6" w:themeColor="background1" w:themeShade="A6"/>
          <w:sz w:val="22"/>
          <w:szCs w:val="22"/>
        </w:rPr>
        <w:t xml:space="preserve"> Write the purpose as a question that will be answered throughout the mission.</w:t>
      </w:r>
      <w:r w:rsidRPr="00F71D0F">
        <w:rPr>
          <w:rFonts w:asciiTheme="minorHAnsi" w:eastAsiaTheme="minorHAnsi" w:hAnsiTheme="minorHAnsi" w:cstheme="minorBidi"/>
          <w:color w:val="A6A6A6" w:themeColor="background1" w:themeShade="A6"/>
          <w:sz w:val="22"/>
          <w:szCs w:val="22"/>
        </w:rPr>
        <w:t xml:space="preserve"> Ie. Why is Python important for Machine Learning?</w:t>
      </w:r>
    </w:p>
    <w:p w14:paraId="69DC6733" w14:textId="77777777" w:rsidR="00764552" w:rsidRDefault="00764552" w:rsidP="00764552">
      <w:pPr>
        <w:pStyle w:val="NormalWeb"/>
        <w:spacing w:before="0" w:beforeAutospacing="0" w:after="120" w:afterAutospacing="0"/>
        <w:rPr>
          <w:rFonts w:asciiTheme="minorHAnsi" w:hAnsiTheme="minorHAnsi" w:cstheme="minorHAnsi"/>
          <w:sz w:val="22"/>
          <w:szCs w:val="22"/>
        </w:rPr>
      </w:pPr>
      <w:r>
        <w:rPr>
          <w:rFonts w:asciiTheme="minorHAnsi" w:hAnsiTheme="minorHAnsi" w:cstheme="minorHAnsi"/>
          <w:sz w:val="22"/>
          <w:szCs w:val="22"/>
        </w:rPr>
        <w:t>Write Here:</w:t>
      </w:r>
    </w:p>
    <w:p w14:paraId="476FFA9A" w14:textId="35D37DBA" w:rsidR="00764552" w:rsidRDefault="00764552" w:rsidP="00764552">
      <w:pPr>
        <w:pStyle w:val="NormalWeb"/>
        <w:spacing w:before="0" w:beforeAutospacing="0" w:after="120" w:afterAutospacing="0"/>
        <w:rPr>
          <w:rFonts w:ascii="Calibri" w:hAnsi="Calibri" w:cs="Calibri"/>
          <w:sz w:val="22"/>
          <w:szCs w:val="22"/>
        </w:rPr>
      </w:pPr>
      <w:r w:rsidRPr="00072BB1">
        <w:rPr>
          <w:rFonts w:ascii="Calibri" w:hAnsi="Calibri" w:cs="Calibri"/>
          <w:sz w:val="22"/>
          <w:szCs w:val="22"/>
        </w:rPr>
        <w:t>Programming using Matplotlib</w:t>
      </w:r>
    </w:p>
    <w:p w14:paraId="742AAF13" w14:textId="6B09853C" w:rsidR="002D3886" w:rsidRPr="00C62FC2" w:rsidRDefault="002D3886" w:rsidP="002D3886">
      <w:pPr>
        <w:rPr>
          <w:color w:val="A6A6A6" w:themeColor="background1" w:themeShade="A6"/>
        </w:rPr>
      </w:pPr>
      <w:r w:rsidRPr="00E666A8">
        <w:rPr>
          <w:rFonts w:ascii="Calibri" w:eastAsia="Times New Roman" w:hAnsi="Calibri" w:cs="Calibri"/>
          <w:color w:val="000000"/>
        </w:rPr>
        <w:t xml:space="preserve">For more information regarding </w:t>
      </w:r>
      <w:commentRangeStart w:id="12076"/>
      <w:commentRangeEnd w:id="12076"/>
      <w:r>
        <w:rPr>
          <w:rStyle w:val="CommentReference"/>
          <w:color w:val="404040"/>
        </w:rPr>
        <w:commentReference w:id="12076"/>
      </w:r>
      <w:r w:rsidRPr="00E666A8">
        <w:rPr>
          <w:rFonts w:ascii="Calibri" w:eastAsia="Times New Roman" w:hAnsi="Calibri" w:cs="Calibri"/>
          <w:color w:val="000000"/>
        </w:rPr>
        <w:t xml:space="preserve">the grading of </w:t>
      </w:r>
      <w:r>
        <w:rPr>
          <w:rFonts w:ascii="Calibri" w:eastAsia="Times New Roman" w:hAnsi="Calibri" w:cs="Calibri"/>
          <w:color w:val="000000"/>
        </w:rPr>
        <w:t xml:space="preserve">the Emulator missions </w:t>
      </w:r>
      <w:r w:rsidRPr="00E666A8">
        <w:rPr>
          <w:rFonts w:ascii="Calibri" w:eastAsia="Times New Roman" w:hAnsi="Calibri" w:cs="Calibri"/>
          <w:color w:val="000000"/>
        </w:rPr>
        <w:t>please refer to Module 1 Introduction section</w:t>
      </w:r>
      <w:r w:rsidR="007E3639">
        <w:rPr>
          <w:rFonts w:ascii="Calibri" w:eastAsia="Times New Roman" w:hAnsi="Calibri" w:cs="Calibri"/>
          <w:color w:val="000000"/>
        </w:rPr>
        <w:t xml:space="preserve"> as well as </w:t>
      </w:r>
      <w:r w:rsidR="007E3639" w:rsidRPr="007962D9">
        <w:rPr>
          <w:rFonts w:ascii="Calibri" w:eastAsia="Times New Roman" w:hAnsi="Calibri" w:cs="Calibri"/>
          <w:color w:val="4472C4" w:themeColor="accent1"/>
          <w:u w:val="single"/>
        </w:rPr>
        <w:t xml:space="preserve">the </w:t>
      </w:r>
      <w:del w:id="12077" w:author="Chantelle Dubois Nishiyama" w:date="2020-02-26T20:35:00Z">
        <w:r w:rsidR="007E3639" w:rsidRPr="007962D9" w:rsidDel="00A17CD2">
          <w:rPr>
            <w:rFonts w:ascii="Calibri" w:eastAsia="Times New Roman" w:hAnsi="Calibri" w:cs="Calibri"/>
            <w:color w:val="4472C4" w:themeColor="accent1"/>
            <w:u w:val="single"/>
          </w:rPr>
          <w:delText>orientation</w:delText>
        </w:r>
      </w:del>
      <w:ins w:id="12078" w:author="Chantelle Dubois Nishiyama" w:date="2020-02-26T20:35:00Z">
        <w:r w:rsidR="00A17CD2">
          <w:rPr>
            <w:rFonts w:ascii="Calibri" w:eastAsia="Times New Roman" w:hAnsi="Calibri" w:cs="Calibri"/>
            <w:color w:val="4472C4" w:themeColor="accent1"/>
            <w:u w:val="single"/>
          </w:rPr>
          <w:t>O</w:t>
        </w:r>
        <w:bookmarkStart w:id="12079" w:name="_GoBack"/>
        <w:bookmarkEnd w:id="12079"/>
        <w:r w:rsidR="00A17CD2">
          <w:rPr>
            <w:rFonts w:ascii="Calibri" w:eastAsia="Times New Roman" w:hAnsi="Calibri" w:cs="Calibri"/>
            <w:color w:val="4472C4" w:themeColor="accent1"/>
            <w:u w:val="single"/>
          </w:rPr>
          <w:t>rientation</w:t>
        </w:r>
      </w:ins>
      <w:del w:id="12080" w:author="Chantelle Dubois Nishiyama" w:date="2020-02-19T23:08:00Z">
        <w:r w:rsidR="007E3639" w:rsidRPr="00E666A8" w:rsidDel="00EA108C">
          <w:rPr>
            <w:rFonts w:ascii="Calibri" w:eastAsia="Times New Roman" w:hAnsi="Calibri" w:cs="Calibri"/>
            <w:color w:val="000000"/>
          </w:rPr>
          <w:delText>.</w:delText>
        </w:r>
      </w:del>
      <w:r w:rsidRPr="00E666A8">
        <w:rPr>
          <w:rFonts w:ascii="Calibri" w:eastAsia="Times New Roman" w:hAnsi="Calibri" w:cs="Calibri"/>
          <w:color w:val="000000"/>
        </w:rPr>
        <w:t>.</w:t>
      </w:r>
      <w:r w:rsidRPr="00DF56DB">
        <w:rPr>
          <w:b/>
        </w:rPr>
        <w:t xml:space="preserve"> </w:t>
      </w:r>
    </w:p>
    <w:p w14:paraId="0D8B203D" w14:textId="77777777" w:rsidR="002D3886" w:rsidRDefault="002D3886" w:rsidP="00764552">
      <w:pPr>
        <w:pStyle w:val="NormalWeb"/>
        <w:spacing w:before="0" w:beforeAutospacing="0" w:after="120" w:afterAutospacing="0"/>
        <w:rPr>
          <w:rFonts w:asciiTheme="minorHAnsi" w:hAnsiTheme="minorHAnsi" w:cstheme="minorHAnsi"/>
          <w:sz w:val="22"/>
          <w:szCs w:val="22"/>
        </w:rPr>
      </w:pPr>
    </w:p>
    <w:p w14:paraId="2DEDAF14" w14:textId="3DC27E80" w:rsidR="00764552" w:rsidRPr="005E2335" w:rsidRDefault="00764552" w:rsidP="008B548F">
      <w:pPr>
        <w:spacing w:after="0" w:line="240" w:lineRule="auto"/>
        <w:rPr>
          <w:rFonts w:ascii="Calibri" w:hAnsi="Calibri" w:cs="Calibri"/>
          <w:b/>
          <w:bCs/>
        </w:rPr>
      </w:pPr>
      <w:r w:rsidRPr="005E2335">
        <w:rPr>
          <w:rFonts w:ascii="Calibri" w:hAnsi="Calibri" w:cs="Calibri"/>
          <w:b/>
          <w:bCs/>
          <w:highlight w:val="yellow"/>
        </w:rPr>
        <w:t xml:space="preserve">Mission 2 </w:t>
      </w:r>
      <w:r w:rsidR="008B548F">
        <w:rPr>
          <w:rFonts w:ascii="Calibri" w:hAnsi="Calibri" w:cs="Calibri"/>
          <w:b/>
          <w:bCs/>
          <w:highlight w:val="yellow"/>
        </w:rPr>
        <w:t>Instructions</w:t>
      </w:r>
      <w:r w:rsidRPr="005E2335">
        <w:rPr>
          <w:rFonts w:ascii="Calibri" w:hAnsi="Calibri" w:cs="Calibri"/>
          <w:b/>
          <w:bCs/>
          <w:highlight w:val="yellow"/>
        </w:rPr>
        <w:t>:</w:t>
      </w:r>
    </w:p>
    <w:p w14:paraId="24AA50FF" w14:textId="611B679F" w:rsidR="009308DD" w:rsidRDefault="009308DD" w:rsidP="00374341">
      <w:pPr>
        <w:pStyle w:val="NormalWeb"/>
        <w:spacing w:before="0" w:beforeAutospacing="0" w:after="120" w:afterAutospacing="0"/>
        <w:rPr>
          <w:highlight w:val="yellow"/>
        </w:rPr>
      </w:pPr>
    </w:p>
    <w:p w14:paraId="736335E5" w14:textId="40FC0EBB" w:rsidR="00764552" w:rsidDel="008027CD" w:rsidRDefault="00764552" w:rsidP="00374341">
      <w:pPr>
        <w:pStyle w:val="NormalWeb"/>
        <w:spacing w:before="0" w:beforeAutospacing="0" w:after="120" w:afterAutospacing="0"/>
        <w:rPr>
          <w:del w:id="12081" w:author="Salah Soliman" w:date="2020-01-31T16:40:00Z"/>
          <w:highlight w:val="yellow"/>
        </w:rPr>
      </w:pPr>
      <w:bookmarkStart w:id="12082" w:name="_Hlk31381210"/>
    </w:p>
    <w:p w14:paraId="7CD28624" w14:textId="77777777" w:rsidR="008027CD" w:rsidRPr="008027CD" w:rsidRDefault="008027CD" w:rsidP="008027CD">
      <w:pPr>
        <w:spacing w:after="120" w:line="240" w:lineRule="auto"/>
        <w:rPr>
          <w:ins w:id="12083" w:author="Salah Soliman" w:date="2020-01-31T16:40:00Z"/>
          <w:rFonts w:ascii="Times New Roman" w:eastAsia="Times New Roman" w:hAnsi="Times New Roman" w:cs="Times New Roman"/>
          <w:sz w:val="24"/>
          <w:szCs w:val="24"/>
          <w:highlight w:val="yellow"/>
        </w:rPr>
      </w:pPr>
    </w:p>
    <w:p w14:paraId="3371057F" w14:textId="77777777" w:rsidR="008027CD" w:rsidRPr="008027CD" w:rsidRDefault="008027CD" w:rsidP="008027CD">
      <w:pPr>
        <w:spacing w:after="0" w:line="240" w:lineRule="auto"/>
        <w:rPr>
          <w:ins w:id="12084" w:author="Salah Soliman" w:date="2020-01-31T16:40:00Z"/>
          <w:rFonts w:ascii="Open Sans" w:eastAsia="Open Sans" w:hAnsi="Open Sans" w:cs="Times New Roman"/>
          <w:color w:val="404040"/>
        </w:rPr>
      </w:pPr>
    </w:p>
    <w:tbl>
      <w:tblPr>
        <w:tblStyle w:val="TableGrid"/>
        <w:tblW w:w="10455" w:type="dxa"/>
        <w:tblInd w:w="-5" w:type="dxa"/>
        <w:tblBorders>
          <w:top w:val="single" w:sz="4" w:space="0" w:color="DBDBDB"/>
          <w:left w:val="single" w:sz="4" w:space="0" w:color="DBDBDB"/>
          <w:bottom w:val="single" w:sz="4" w:space="0" w:color="DBDBDB"/>
          <w:right w:val="single" w:sz="4" w:space="0" w:color="DBDBDB"/>
          <w:insideH w:val="none" w:sz="0" w:space="0" w:color="auto"/>
          <w:insideV w:val="none" w:sz="0" w:space="0" w:color="auto"/>
        </w:tblBorders>
        <w:tblLayout w:type="fixed"/>
        <w:tblCellMar>
          <w:left w:w="115" w:type="dxa"/>
          <w:right w:w="115" w:type="dxa"/>
        </w:tblCellMar>
        <w:tblLook w:val="04A0" w:firstRow="1" w:lastRow="0" w:firstColumn="1" w:lastColumn="0" w:noHBand="0" w:noVBand="1"/>
        <w:tblPrChange w:id="12085" w:author="Alicia Romero Lopez" w:date="2020-01-31T09:48:00Z">
          <w:tblPr>
            <w:tblStyle w:val="TableGrid"/>
            <w:tblW w:w="10455" w:type="dxa"/>
            <w:tblInd w:w="-5" w:type="dxa"/>
            <w:tblBorders>
              <w:top w:val="single" w:sz="4" w:space="0" w:color="DBDBDB"/>
              <w:left w:val="single" w:sz="4" w:space="0" w:color="DBDBDB"/>
              <w:bottom w:val="single" w:sz="4" w:space="0" w:color="DBDBDB"/>
              <w:right w:val="single" w:sz="4" w:space="0" w:color="DBDBDB"/>
              <w:insideH w:val="none" w:sz="0" w:space="0" w:color="auto"/>
              <w:insideV w:val="none" w:sz="0" w:space="0" w:color="auto"/>
            </w:tblBorders>
            <w:tblLayout w:type="fixed"/>
            <w:tblCellMar>
              <w:left w:w="115" w:type="dxa"/>
              <w:right w:w="115" w:type="dxa"/>
            </w:tblCellMar>
            <w:tblLook w:val="04A0" w:firstRow="1" w:lastRow="0" w:firstColumn="1" w:lastColumn="0" w:noHBand="0" w:noVBand="1"/>
          </w:tblPr>
        </w:tblPrChange>
      </w:tblPr>
      <w:tblGrid>
        <w:gridCol w:w="270"/>
        <w:gridCol w:w="630"/>
        <w:gridCol w:w="450"/>
        <w:gridCol w:w="2878"/>
        <w:gridCol w:w="1529"/>
        <w:gridCol w:w="450"/>
        <w:gridCol w:w="3978"/>
        <w:gridCol w:w="270"/>
        <w:tblGridChange w:id="12086">
          <w:tblGrid>
            <w:gridCol w:w="360"/>
            <w:gridCol w:w="360"/>
            <w:gridCol w:w="360"/>
            <w:gridCol w:w="360"/>
            <w:gridCol w:w="360"/>
            <w:gridCol w:w="360"/>
            <w:gridCol w:w="360"/>
            <w:gridCol w:w="360"/>
          </w:tblGrid>
        </w:tblGridChange>
      </w:tblGrid>
      <w:tr w:rsidR="008027CD" w:rsidRPr="008027CD" w14:paraId="0F0D7E4E" w14:textId="77777777" w:rsidTr="51235A2F">
        <w:trPr>
          <w:cantSplit/>
          <w:ins w:id="12087" w:author="Salah Soliman" w:date="2020-01-31T16:40:00Z"/>
        </w:trPr>
        <w:tc>
          <w:tcPr>
            <w:tcW w:w="10461" w:type="dxa"/>
            <w:gridSpan w:val="8"/>
            <w:tcBorders>
              <w:top w:val="single" w:sz="4" w:space="0" w:color="DBDBDB" w:themeColor="accent3" w:themeTint="66"/>
              <w:left w:val="single" w:sz="4" w:space="0" w:color="DBDBDB" w:themeColor="accent3" w:themeTint="66"/>
              <w:bottom w:val="nil"/>
              <w:right w:val="single" w:sz="4" w:space="0" w:color="DBDBDB" w:themeColor="accent3" w:themeTint="66"/>
            </w:tcBorders>
            <w:shd w:val="clear" w:color="auto" w:fill="FAFAFA"/>
            <w:tcPrChange w:id="12088" w:author="Alicia Romero Lopez" w:date="2020-01-31T09:48:00Z">
              <w:tcPr>
                <w:tcW w:w="10461" w:type="dxa"/>
                <w:gridSpan w:val="8"/>
                <w:tcBorders>
                  <w:top w:val="single" w:sz="4" w:space="0" w:color="DBDBDB"/>
                  <w:left w:val="single" w:sz="4" w:space="0" w:color="DBDBDB"/>
                  <w:bottom w:val="nil"/>
                  <w:right w:val="single" w:sz="4" w:space="0" w:color="DBDBDB"/>
                </w:tcBorders>
                <w:shd w:val="clear" w:color="auto" w:fill="FAFAFA"/>
              </w:tcPr>
            </w:tcPrChange>
          </w:tcPr>
          <w:p w14:paraId="11EC9AB4" w14:textId="77777777" w:rsidR="008027CD" w:rsidRPr="008027CD" w:rsidRDefault="008027CD" w:rsidP="008027CD">
            <w:pPr>
              <w:spacing w:before="120" w:after="120"/>
              <w:outlineLvl w:val="2"/>
              <w:rPr>
                <w:ins w:id="12089" w:author="Salah Soliman" w:date="2020-01-31T16:40:00Z"/>
                <w:rFonts w:ascii="Open Sans Semibold" w:eastAsia="Open Sans" w:hAnsi="Open Sans Semibold" w:cs="Open Sans Semibold"/>
                <w:color w:val="11143F"/>
              </w:rPr>
            </w:pPr>
            <w:ins w:id="12090" w:author="Salah Soliman" w:date="2020-01-31T16:40:00Z">
              <w:r w:rsidRPr="008027CD">
                <w:rPr>
                  <w:rFonts w:ascii="Open Sans Semibold" w:eastAsia="Open Sans" w:hAnsi="Open Sans Semibold" w:cs="Open Sans Semibold"/>
                  <w:color w:val="11143F"/>
                </w:rPr>
                <w:lastRenderedPageBreak/>
                <w:t>Which of the following lines of code produces a continuous plot of the function x**2?</w:t>
              </w:r>
            </w:ins>
          </w:p>
          <w:tbl>
            <w:tblPr>
              <w:tblStyle w:val="TableGrid30"/>
              <w:tblW w:w="10440" w:type="dxa"/>
              <w:tblBorders>
                <w:top w:val="single" w:sz="4" w:space="0" w:color="E1E1E1"/>
                <w:left w:val="single" w:sz="4" w:space="0" w:color="E1E1E1"/>
                <w:bottom w:val="single" w:sz="4" w:space="0" w:color="E1E1E1"/>
                <w:right w:val="single" w:sz="4" w:space="0" w:color="E1E1E1"/>
                <w:insideH w:val="none" w:sz="0" w:space="0" w:color="auto"/>
                <w:insideV w:val="none" w:sz="0" w:space="0" w:color="auto"/>
              </w:tblBorders>
              <w:tblLayout w:type="fixed"/>
              <w:tblCellMar>
                <w:left w:w="115" w:type="dxa"/>
                <w:right w:w="115" w:type="dxa"/>
              </w:tblCellMar>
              <w:tblLook w:val="04A0" w:firstRow="1" w:lastRow="0" w:firstColumn="1" w:lastColumn="0" w:noHBand="0" w:noVBand="1"/>
            </w:tblPr>
            <w:tblGrid>
              <w:gridCol w:w="270"/>
              <w:gridCol w:w="9900"/>
              <w:gridCol w:w="270"/>
            </w:tblGrid>
            <w:tr w:rsidR="008027CD" w:rsidRPr="008027CD" w14:paraId="67446F3F" w14:textId="77777777" w:rsidTr="008027CD">
              <w:trPr>
                <w:cantSplit/>
                <w:trHeight w:val="80"/>
                <w:ins w:id="12091" w:author="Salah Soliman" w:date="2020-01-31T16:40:00Z"/>
              </w:trPr>
              <w:tc>
                <w:tcPr>
                  <w:tcW w:w="270" w:type="dxa"/>
                  <w:tcBorders>
                    <w:top w:val="single" w:sz="4" w:space="0" w:color="E1E1E1"/>
                    <w:left w:val="single" w:sz="4" w:space="0" w:color="E1E1E1"/>
                    <w:bottom w:val="nil"/>
                    <w:right w:val="nil"/>
                  </w:tcBorders>
                  <w:shd w:val="clear" w:color="auto" w:fill="FAFAFA"/>
                </w:tcPr>
                <w:p w14:paraId="3CF79C65" w14:textId="77777777" w:rsidR="008027CD" w:rsidRPr="008027CD" w:rsidRDefault="008027CD" w:rsidP="008027CD">
                  <w:pPr>
                    <w:rPr>
                      <w:ins w:id="12092" w:author="Salah Soliman" w:date="2020-01-31T16:40:00Z"/>
                      <w:rFonts w:ascii="Open Sans" w:eastAsia="Open Sans" w:hAnsi="Open Sans" w:cs="Times New Roman"/>
                      <w:noProof/>
                      <w:color w:val="404040"/>
                      <w:sz w:val="16"/>
                      <w:szCs w:val="16"/>
                    </w:rPr>
                  </w:pPr>
                </w:p>
              </w:tc>
              <w:tc>
                <w:tcPr>
                  <w:tcW w:w="9900" w:type="dxa"/>
                  <w:tcBorders>
                    <w:top w:val="single" w:sz="4" w:space="0" w:color="E1E1E1"/>
                    <w:left w:val="nil"/>
                    <w:bottom w:val="single" w:sz="4" w:space="0" w:color="808080"/>
                    <w:right w:val="nil"/>
                  </w:tcBorders>
                  <w:shd w:val="clear" w:color="auto" w:fill="FAFAFA"/>
                </w:tcPr>
                <w:p w14:paraId="0237A098" w14:textId="77777777" w:rsidR="008027CD" w:rsidRPr="008027CD" w:rsidRDefault="008027CD" w:rsidP="008027CD">
                  <w:pPr>
                    <w:rPr>
                      <w:ins w:id="12093" w:author="Salah Soliman" w:date="2020-01-31T16:40:00Z"/>
                      <w:rFonts w:ascii="Open Sans" w:eastAsia="Open Sans" w:hAnsi="Open Sans" w:cs="Times New Roman"/>
                      <w:noProof/>
                      <w:color w:val="404040"/>
                      <w:sz w:val="16"/>
                      <w:szCs w:val="16"/>
                    </w:rPr>
                  </w:pPr>
                </w:p>
              </w:tc>
              <w:tc>
                <w:tcPr>
                  <w:tcW w:w="270" w:type="dxa"/>
                  <w:tcBorders>
                    <w:top w:val="single" w:sz="4" w:space="0" w:color="E1E1E1"/>
                    <w:left w:val="nil"/>
                    <w:bottom w:val="nil"/>
                    <w:right w:val="single" w:sz="4" w:space="0" w:color="E1E1E1"/>
                  </w:tcBorders>
                  <w:shd w:val="clear" w:color="auto" w:fill="FAFAFA"/>
                </w:tcPr>
                <w:p w14:paraId="2B1888CA" w14:textId="77777777" w:rsidR="008027CD" w:rsidRPr="008027CD" w:rsidRDefault="008027CD" w:rsidP="008027CD">
                  <w:pPr>
                    <w:rPr>
                      <w:ins w:id="12094" w:author="Salah Soliman" w:date="2020-01-31T16:40:00Z"/>
                      <w:rFonts w:ascii="Open Sans" w:eastAsia="Open Sans" w:hAnsi="Open Sans" w:cs="Times New Roman"/>
                      <w:noProof/>
                      <w:color w:val="404040"/>
                      <w:sz w:val="16"/>
                      <w:szCs w:val="16"/>
                    </w:rPr>
                  </w:pPr>
                </w:p>
              </w:tc>
            </w:tr>
            <w:tr w:rsidR="008027CD" w:rsidRPr="008027CD" w14:paraId="14B197AA" w14:textId="77777777" w:rsidTr="008027CD">
              <w:trPr>
                <w:cantSplit/>
                <w:trHeight w:val="190"/>
                <w:ins w:id="12095" w:author="Salah Soliman" w:date="2020-01-31T16:40:00Z"/>
              </w:trPr>
              <w:tc>
                <w:tcPr>
                  <w:tcW w:w="270" w:type="dxa"/>
                  <w:tcBorders>
                    <w:top w:val="nil"/>
                    <w:left w:val="single" w:sz="4" w:space="0" w:color="E1E1E1"/>
                    <w:bottom w:val="nil"/>
                    <w:right w:val="single" w:sz="4" w:space="0" w:color="808080"/>
                  </w:tcBorders>
                  <w:shd w:val="clear" w:color="auto" w:fill="FAFAFA"/>
                </w:tcPr>
                <w:p w14:paraId="476CA7C4" w14:textId="77777777" w:rsidR="008027CD" w:rsidRPr="008027CD" w:rsidRDefault="008027CD" w:rsidP="008027CD">
                  <w:pPr>
                    <w:rPr>
                      <w:ins w:id="12096" w:author="Salah Soliman" w:date="2020-01-31T16:40:00Z"/>
                      <w:rFonts w:ascii="Open Sans" w:eastAsia="Open Sans" w:hAnsi="Open Sans" w:cs="Times New Roman"/>
                      <w:noProof/>
                    </w:rPr>
                  </w:pPr>
                </w:p>
              </w:tc>
              <w:tc>
                <w:tcPr>
                  <w:tcW w:w="9900" w:type="dxa"/>
                  <w:tcBorders>
                    <w:top w:val="single" w:sz="4" w:space="0" w:color="808080"/>
                    <w:left w:val="single" w:sz="4" w:space="0" w:color="808080"/>
                    <w:bottom w:val="single" w:sz="4" w:space="0" w:color="808080"/>
                    <w:right w:val="single" w:sz="4" w:space="0" w:color="808080"/>
                  </w:tcBorders>
                  <w:shd w:val="clear" w:color="auto" w:fill="D9D9D9"/>
                  <w:hideMark/>
                </w:tcPr>
                <w:p w14:paraId="2E6CE8EA" w14:textId="77777777" w:rsidR="008027CD" w:rsidRPr="008027CD" w:rsidRDefault="008027CD" w:rsidP="008027CD">
                  <w:pPr>
                    <w:rPr>
                      <w:ins w:id="12097" w:author="Salah Soliman" w:date="2020-01-31T16:40:00Z"/>
                      <w:rFonts w:ascii="Consolas" w:eastAsia="Open Sans" w:hAnsi="Consolas" w:cs="Times New Roman"/>
                      <w:noProof/>
                    </w:rPr>
                  </w:pPr>
                  <w:ins w:id="12098" w:author="Salah Soliman" w:date="2020-01-31T16:40:00Z">
                    <w:r w:rsidRPr="008027CD">
                      <w:rPr>
                        <w:rFonts w:ascii="Consolas" w:eastAsia="Open Sans" w:hAnsi="Consolas" w:cs="Times New Roman"/>
                        <w:noProof/>
                      </w:rPr>
                      <w:t>from matplotlib import pyplot as plt</w:t>
                    </w:r>
                  </w:ins>
                </w:p>
                <w:p w14:paraId="23302344" w14:textId="77777777" w:rsidR="008027CD" w:rsidRPr="008027CD" w:rsidRDefault="008027CD" w:rsidP="008027CD">
                  <w:pPr>
                    <w:rPr>
                      <w:ins w:id="12099" w:author="Salah Soliman" w:date="2020-01-31T16:40:00Z"/>
                      <w:rFonts w:ascii="Consolas" w:eastAsia="Open Sans" w:hAnsi="Consolas" w:cs="Times New Roman"/>
                      <w:noProof/>
                    </w:rPr>
                  </w:pPr>
                  <w:ins w:id="12100" w:author="Salah Soliman" w:date="2020-01-31T16:40:00Z">
                    <w:r w:rsidRPr="008027CD">
                      <w:rPr>
                        <w:rFonts w:ascii="Consolas" w:eastAsia="Open Sans" w:hAnsi="Consolas" w:cs="Times New Roman"/>
                        <w:noProof/>
                      </w:rPr>
                      <w:t>import numpy as np</w:t>
                    </w:r>
                  </w:ins>
                </w:p>
                <w:p w14:paraId="08C59B68" w14:textId="77777777" w:rsidR="008027CD" w:rsidRPr="008027CD" w:rsidRDefault="008027CD" w:rsidP="008027CD">
                  <w:pPr>
                    <w:rPr>
                      <w:ins w:id="12101" w:author="Salah Soliman" w:date="2020-01-31T16:40:00Z"/>
                      <w:rFonts w:ascii="Consolas" w:eastAsia="Open Sans" w:hAnsi="Consolas" w:cs="Times New Roman"/>
                      <w:noProof/>
                    </w:rPr>
                  </w:pPr>
                  <w:ins w:id="12102" w:author="Salah Soliman" w:date="2020-01-31T16:40:00Z">
                    <w:r w:rsidRPr="008027CD">
                      <w:rPr>
                        <w:rFonts w:ascii="Consolas" w:eastAsia="Open Sans" w:hAnsi="Consolas" w:cs="Times New Roman"/>
                        <w:noProof/>
                      </w:rPr>
                      <w:t>x = np.linspace(-100, 100)</w:t>
                    </w:r>
                  </w:ins>
                </w:p>
              </w:tc>
              <w:tc>
                <w:tcPr>
                  <w:tcW w:w="270" w:type="dxa"/>
                  <w:tcBorders>
                    <w:top w:val="nil"/>
                    <w:left w:val="single" w:sz="4" w:space="0" w:color="808080"/>
                    <w:bottom w:val="nil"/>
                    <w:right w:val="single" w:sz="4" w:space="0" w:color="E1E1E1"/>
                  </w:tcBorders>
                  <w:shd w:val="clear" w:color="auto" w:fill="FAFAFA"/>
                </w:tcPr>
                <w:p w14:paraId="1FE7A4FF" w14:textId="77777777" w:rsidR="008027CD" w:rsidRPr="008027CD" w:rsidRDefault="008027CD" w:rsidP="008027CD">
                  <w:pPr>
                    <w:rPr>
                      <w:ins w:id="12103" w:author="Salah Soliman" w:date="2020-01-31T16:40:00Z"/>
                      <w:rFonts w:ascii="Open Sans" w:eastAsia="Open Sans" w:hAnsi="Open Sans" w:cs="Times New Roman"/>
                      <w:noProof/>
                    </w:rPr>
                  </w:pPr>
                </w:p>
              </w:tc>
            </w:tr>
            <w:tr w:rsidR="008027CD" w:rsidRPr="008027CD" w14:paraId="4D5E8FF1" w14:textId="77777777" w:rsidTr="008027CD">
              <w:trPr>
                <w:cantSplit/>
                <w:trHeight w:val="190"/>
                <w:ins w:id="12104" w:author="Salah Soliman" w:date="2020-01-31T16:40:00Z"/>
              </w:trPr>
              <w:tc>
                <w:tcPr>
                  <w:tcW w:w="270" w:type="dxa"/>
                  <w:tcBorders>
                    <w:top w:val="nil"/>
                    <w:left w:val="single" w:sz="4" w:space="0" w:color="E1E1E1"/>
                    <w:bottom w:val="single" w:sz="4" w:space="0" w:color="E1E1E1"/>
                    <w:right w:val="nil"/>
                  </w:tcBorders>
                  <w:shd w:val="clear" w:color="auto" w:fill="FAFAFA"/>
                </w:tcPr>
                <w:p w14:paraId="7C14241B" w14:textId="77777777" w:rsidR="008027CD" w:rsidRPr="008027CD" w:rsidRDefault="008027CD" w:rsidP="008027CD">
                  <w:pPr>
                    <w:rPr>
                      <w:ins w:id="12105" w:author="Salah Soliman" w:date="2020-01-31T16:40:00Z"/>
                      <w:rFonts w:ascii="Open Sans" w:eastAsia="Open Sans" w:hAnsi="Open Sans" w:cs="Times New Roman"/>
                      <w:noProof/>
                      <w:color w:val="404040"/>
                      <w:sz w:val="16"/>
                      <w:szCs w:val="16"/>
                    </w:rPr>
                  </w:pPr>
                </w:p>
              </w:tc>
              <w:tc>
                <w:tcPr>
                  <w:tcW w:w="9900" w:type="dxa"/>
                  <w:tcBorders>
                    <w:top w:val="single" w:sz="4" w:space="0" w:color="808080"/>
                    <w:left w:val="nil"/>
                    <w:bottom w:val="single" w:sz="4" w:space="0" w:color="E1E1E1"/>
                    <w:right w:val="nil"/>
                  </w:tcBorders>
                  <w:shd w:val="clear" w:color="auto" w:fill="FAFAFA"/>
                </w:tcPr>
                <w:p w14:paraId="2BBA075C" w14:textId="77777777" w:rsidR="008027CD" w:rsidRPr="008027CD" w:rsidRDefault="008027CD" w:rsidP="008027CD">
                  <w:pPr>
                    <w:rPr>
                      <w:ins w:id="12106" w:author="Salah Soliman" w:date="2020-01-31T16:40:00Z"/>
                      <w:rFonts w:ascii="Open Sans" w:eastAsia="Open Sans" w:hAnsi="Open Sans" w:cs="Times New Roman"/>
                      <w:noProof/>
                      <w:color w:val="404040"/>
                      <w:sz w:val="16"/>
                      <w:szCs w:val="16"/>
                    </w:rPr>
                  </w:pPr>
                </w:p>
              </w:tc>
              <w:tc>
                <w:tcPr>
                  <w:tcW w:w="270" w:type="dxa"/>
                  <w:tcBorders>
                    <w:top w:val="nil"/>
                    <w:left w:val="nil"/>
                    <w:bottom w:val="single" w:sz="4" w:space="0" w:color="E1E1E1"/>
                    <w:right w:val="single" w:sz="4" w:space="0" w:color="E1E1E1"/>
                  </w:tcBorders>
                  <w:shd w:val="clear" w:color="auto" w:fill="FAFAFA"/>
                </w:tcPr>
                <w:p w14:paraId="1AB92F76" w14:textId="77777777" w:rsidR="008027CD" w:rsidRPr="008027CD" w:rsidRDefault="008027CD" w:rsidP="008027CD">
                  <w:pPr>
                    <w:rPr>
                      <w:ins w:id="12107" w:author="Salah Soliman" w:date="2020-01-31T16:40:00Z"/>
                      <w:rFonts w:ascii="Open Sans" w:eastAsia="Open Sans" w:hAnsi="Open Sans" w:cs="Times New Roman"/>
                      <w:noProof/>
                      <w:color w:val="404040"/>
                      <w:sz w:val="16"/>
                      <w:szCs w:val="16"/>
                    </w:rPr>
                  </w:pPr>
                </w:p>
              </w:tc>
            </w:tr>
          </w:tbl>
          <w:p w14:paraId="3FC4F4BB" w14:textId="77777777" w:rsidR="008027CD" w:rsidRPr="008027CD" w:rsidRDefault="008027CD" w:rsidP="008027CD">
            <w:pPr>
              <w:rPr>
                <w:ins w:id="12108" w:author="Salah Soliman" w:date="2020-01-31T16:40:00Z"/>
                <w:rFonts w:ascii="Open Sans" w:eastAsia="Open Sans" w:hAnsi="Open Sans" w:cs="Times New Roman"/>
                <w:color w:val="404040"/>
              </w:rPr>
            </w:pPr>
          </w:p>
          <w:p w14:paraId="01ED7E28" w14:textId="77777777" w:rsidR="008027CD" w:rsidRPr="008027CD" w:rsidRDefault="008027CD" w:rsidP="008027CD">
            <w:pPr>
              <w:rPr>
                <w:ins w:id="12109" w:author="Salah Soliman" w:date="2020-01-31T16:40:00Z"/>
                <w:rFonts w:ascii="Open Sans" w:eastAsia="Open Sans" w:hAnsi="Open Sans" w:cs="Times New Roman"/>
              </w:rPr>
            </w:pPr>
          </w:p>
        </w:tc>
      </w:tr>
      <w:tr w:rsidR="008027CD" w:rsidRPr="008027CD" w14:paraId="7213BDC2" w14:textId="77777777" w:rsidTr="51235A2F">
        <w:trPr>
          <w:cantSplit/>
          <w:trHeight w:val="80"/>
          <w:ins w:id="12110" w:author="Salah Soliman" w:date="2020-01-31T16:40:00Z"/>
        </w:trPr>
        <w:tc>
          <w:tcPr>
            <w:tcW w:w="270" w:type="dxa"/>
            <w:tcBorders>
              <w:top w:val="nil"/>
              <w:left w:val="single" w:sz="4" w:space="0" w:color="DBDBDB" w:themeColor="accent3" w:themeTint="66"/>
              <w:bottom w:val="nil"/>
              <w:right w:val="nil"/>
            </w:tcBorders>
            <w:shd w:val="clear" w:color="auto" w:fill="FAFAFA"/>
            <w:tcPrChange w:id="12111" w:author="Alicia Romero Lopez" w:date="2020-01-31T09:48:00Z">
              <w:tcPr>
                <w:tcW w:w="270" w:type="dxa"/>
                <w:tcBorders>
                  <w:top w:val="nil"/>
                  <w:left w:val="single" w:sz="4" w:space="0" w:color="DBDBDB"/>
                  <w:bottom w:val="nil"/>
                  <w:right w:val="nil"/>
                </w:tcBorders>
                <w:shd w:val="clear" w:color="auto" w:fill="FAFAFA"/>
              </w:tcPr>
            </w:tcPrChange>
          </w:tcPr>
          <w:p w14:paraId="13B32B8A" w14:textId="77777777" w:rsidR="008027CD" w:rsidRPr="008027CD" w:rsidRDefault="008027CD" w:rsidP="008027CD">
            <w:pPr>
              <w:rPr>
                <w:ins w:id="12112" w:author="Salah Soliman" w:date="2020-01-31T16:40:00Z"/>
                <w:rFonts w:ascii="Open Sans" w:eastAsia="Open Sans" w:hAnsi="Open Sans" w:cs="Times New Roman"/>
                <w:noProof/>
                <w:color w:val="404040"/>
                <w:sz w:val="16"/>
                <w:szCs w:val="16"/>
              </w:rPr>
            </w:pPr>
          </w:p>
        </w:tc>
        <w:tc>
          <w:tcPr>
            <w:tcW w:w="9921" w:type="dxa"/>
            <w:gridSpan w:val="6"/>
            <w:tcBorders>
              <w:top w:val="nil"/>
              <w:left w:val="nil"/>
              <w:bottom w:val="nil"/>
              <w:right w:val="nil"/>
            </w:tcBorders>
            <w:shd w:val="clear" w:color="auto" w:fill="FAFAFA"/>
            <w:tcPrChange w:id="12113" w:author="Alicia Romero Lopez" w:date="2020-01-31T09:48:00Z">
              <w:tcPr>
                <w:tcW w:w="9921" w:type="dxa"/>
                <w:gridSpan w:val="6"/>
                <w:tcBorders>
                  <w:top w:val="nil"/>
                  <w:left w:val="nil"/>
                  <w:bottom w:val="nil"/>
                  <w:right w:val="nil"/>
                </w:tcBorders>
                <w:shd w:val="clear" w:color="auto" w:fill="FAFAFA"/>
              </w:tcPr>
            </w:tcPrChange>
          </w:tcPr>
          <w:p w14:paraId="5B9A1643" w14:textId="77777777" w:rsidR="008027CD" w:rsidRPr="008027CD" w:rsidRDefault="008027CD" w:rsidP="008027CD">
            <w:pPr>
              <w:rPr>
                <w:ins w:id="12114" w:author="Salah Soliman" w:date="2020-01-31T16:40:00Z"/>
                <w:rFonts w:ascii="Open Sans" w:eastAsia="Open Sans" w:hAnsi="Open Sans" w:cs="Times New Roman"/>
                <w:noProof/>
                <w:color w:val="404040"/>
                <w:sz w:val="16"/>
                <w:szCs w:val="16"/>
              </w:rPr>
            </w:pPr>
          </w:p>
        </w:tc>
        <w:tc>
          <w:tcPr>
            <w:tcW w:w="270" w:type="dxa"/>
            <w:tcBorders>
              <w:top w:val="nil"/>
              <w:left w:val="nil"/>
              <w:bottom w:val="nil"/>
              <w:right w:val="single" w:sz="4" w:space="0" w:color="DBDBDB" w:themeColor="accent3" w:themeTint="66"/>
            </w:tcBorders>
            <w:shd w:val="clear" w:color="auto" w:fill="FAFAFA"/>
            <w:tcPrChange w:id="12115" w:author="Alicia Romero Lopez" w:date="2020-01-31T09:48:00Z">
              <w:tcPr>
                <w:tcW w:w="270" w:type="dxa"/>
                <w:tcBorders>
                  <w:top w:val="nil"/>
                  <w:left w:val="nil"/>
                  <w:bottom w:val="nil"/>
                  <w:right w:val="single" w:sz="4" w:space="0" w:color="DBDBDB"/>
                </w:tcBorders>
                <w:shd w:val="clear" w:color="auto" w:fill="FAFAFA"/>
              </w:tcPr>
            </w:tcPrChange>
          </w:tcPr>
          <w:p w14:paraId="4154ECF8" w14:textId="77777777" w:rsidR="008027CD" w:rsidRPr="008027CD" w:rsidRDefault="008027CD" w:rsidP="008027CD">
            <w:pPr>
              <w:rPr>
                <w:ins w:id="12116" w:author="Salah Soliman" w:date="2020-01-31T16:40:00Z"/>
                <w:rFonts w:ascii="Open Sans" w:eastAsia="Open Sans" w:hAnsi="Open Sans" w:cs="Times New Roman"/>
                <w:noProof/>
                <w:color w:val="404040"/>
                <w:sz w:val="16"/>
                <w:szCs w:val="16"/>
              </w:rPr>
            </w:pPr>
          </w:p>
        </w:tc>
      </w:tr>
      <w:tr w:rsidR="008027CD" w:rsidRPr="008027CD" w14:paraId="1F7159AE" w14:textId="77777777" w:rsidTr="51235A2F">
        <w:trPr>
          <w:cantSplit/>
          <w:trHeight w:val="190"/>
          <w:ins w:id="12117" w:author="Salah Soliman" w:date="2020-01-31T16:40:00Z"/>
        </w:trPr>
        <w:tc>
          <w:tcPr>
            <w:tcW w:w="270" w:type="dxa"/>
            <w:tcBorders>
              <w:top w:val="nil"/>
              <w:left w:val="single" w:sz="4" w:space="0" w:color="DBDBDB" w:themeColor="accent3" w:themeTint="66"/>
              <w:bottom w:val="nil"/>
              <w:right w:val="nil"/>
            </w:tcBorders>
            <w:shd w:val="clear" w:color="auto" w:fill="FAFAFA"/>
            <w:tcPrChange w:id="12118" w:author="Alicia Romero Lopez" w:date="2020-01-31T09:48:00Z">
              <w:tcPr>
                <w:tcW w:w="270" w:type="dxa"/>
                <w:tcBorders>
                  <w:top w:val="nil"/>
                  <w:left w:val="single" w:sz="4" w:space="0" w:color="DBDBDB"/>
                  <w:bottom w:val="nil"/>
                  <w:right w:val="nil"/>
                </w:tcBorders>
                <w:shd w:val="clear" w:color="auto" w:fill="FAFAFA"/>
              </w:tcPr>
            </w:tcPrChange>
          </w:tcPr>
          <w:p w14:paraId="7A63A93E" w14:textId="77777777" w:rsidR="008027CD" w:rsidRPr="008027CD" w:rsidRDefault="008027CD" w:rsidP="008027CD">
            <w:pPr>
              <w:rPr>
                <w:ins w:id="12119" w:author="Salah Soliman" w:date="2020-01-31T16:40:00Z"/>
                <w:rFonts w:ascii="Open Sans" w:eastAsia="Open Sans" w:hAnsi="Open Sans" w:cs="Times New Roman"/>
                <w:noProof/>
              </w:rPr>
            </w:pPr>
          </w:p>
        </w:tc>
        <w:tc>
          <w:tcPr>
            <w:tcW w:w="9921" w:type="dxa"/>
            <w:gridSpan w:val="6"/>
            <w:tcBorders>
              <w:top w:val="nil"/>
              <w:left w:val="nil"/>
              <w:bottom w:val="nil"/>
              <w:right w:val="nil"/>
            </w:tcBorders>
            <w:shd w:val="clear" w:color="auto" w:fill="FFFFFF" w:themeFill="background1"/>
            <w:vAlign w:val="center"/>
            <w:hideMark/>
            <w:tcPrChange w:id="12120" w:author="Alicia Romero Lopez" w:date="2020-01-31T09:48:00Z">
              <w:tcPr>
                <w:tcW w:w="9921" w:type="dxa"/>
                <w:gridSpan w:val="6"/>
                <w:tcBorders>
                  <w:top w:val="nil"/>
                  <w:left w:val="nil"/>
                  <w:bottom w:val="nil"/>
                  <w:right w:val="nil"/>
                </w:tcBorders>
                <w:shd w:val="clear" w:color="auto" w:fill="FFFFFF"/>
                <w:hideMark/>
              </w:tcPr>
            </w:tcPrChange>
          </w:tcPr>
          <w:p w14:paraId="5C60B3C5" w14:textId="77777777" w:rsidR="008027CD" w:rsidRPr="008027CD" w:rsidRDefault="008027CD" w:rsidP="008027CD">
            <w:pPr>
              <w:jc w:val="center"/>
              <w:rPr>
                <w:ins w:id="12121" w:author="Salah Soliman" w:date="2020-01-31T16:40:00Z"/>
                <w:rFonts w:ascii="Open Sans" w:eastAsia="Open Sans" w:hAnsi="Open Sans" w:cs="Times New Roman"/>
                <w:noProof/>
              </w:rPr>
            </w:pPr>
            <w:commentRangeStart w:id="12122"/>
            <w:commentRangeStart w:id="12123"/>
            <w:ins w:id="12124" w:author="Salah Soliman" w:date="2020-01-31T16:40:00Z">
              <w:r w:rsidRPr="008027CD">
                <w:rPr>
                  <w:rFonts w:ascii="Open Sans" w:eastAsia="Open Sans" w:hAnsi="Open Sans" w:cs="Times New Roman"/>
                  <w:noProof/>
                  <w:rPrChange w:id="12125" w:author="Unknown">
                    <w:rPr>
                      <w:noProof/>
                    </w:rPr>
                  </w:rPrChange>
                </w:rPr>
                <w:drawing>
                  <wp:inline distT="0" distB="0" distL="0" distR="0" wp14:anchorId="22F77D61" wp14:editId="0B91B2AE">
                    <wp:extent cx="4899660" cy="3672840"/>
                    <wp:effectExtent l="0" t="0" r="0" b="381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899660" cy="3672840"/>
                            </a:xfrm>
                            <a:prstGeom prst="rect">
                              <a:avLst/>
                            </a:prstGeom>
                            <a:noFill/>
                            <a:ln>
                              <a:noFill/>
                            </a:ln>
                          </pic:spPr>
                        </pic:pic>
                      </a:graphicData>
                    </a:graphic>
                  </wp:inline>
                </w:drawing>
              </w:r>
              <w:commentRangeEnd w:id="12122"/>
              <w:r w:rsidRPr="008027CD">
                <w:rPr>
                  <w:rFonts w:ascii="Open Sans" w:eastAsia="Open Sans" w:hAnsi="Open Sans" w:cs="Times New Roman"/>
                  <w:sz w:val="16"/>
                  <w:szCs w:val="16"/>
                </w:rPr>
                <w:commentReference w:id="12122"/>
              </w:r>
              <w:commentRangeEnd w:id="12123"/>
              <w:r w:rsidRPr="008027CD">
                <w:rPr>
                  <w:rFonts w:ascii="Open Sans" w:eastAsia="Open Sans" w:hAnsi="Open Sans" w:cs="Times New Roman"/>
                  <w:color w:val="404040"/>
                  <w:sz w:val="16"/>
                  <w:szCs w:val="16"/>
                </w:rPr>
                <w:commentReference w:id="12123"/>
              </w:r>
            </w:ins>
          </w:p>
          <w:p w14:paraId="04DD7D56" w14:textId="77777777" w:rsidR="008027CD" w:rsidRPr="008027CD" w:rsidRDefault="008027CD" w:rsidP="008027CD">
            <w:pPr>
              <w:rPr>
                <w:ins w:id="12126" w:author="Salah Soliman" w:date="2020-01-31T16:40:00Z"/>
                <w:rFonts w:ascii="Open Sans" w:eastAsia="Open Sans" w:hAnsi="Open Sans" w:cs="Times New Roman"/>
                <w:color w:val="404040"/>
              </w:rPr>
            </w:pPr>
            <w:ins w:id="12127" w:author="Salah Soliman" w:date="2020-01-31T16:40:00Z">
              <w:r w:rsidRPr="008027CD">
                <w:rPr>
                  <w:rFonts w:ascii="Open Sans" w:eastAsia="Open Sans" w:hAnsi="Open Sans" w:cs="Times New Roman"/>
                  <w:color w:val="404040"/>
                </w:rPr>
                <w:t>Citation: RoboGarden Course resources Copyright 2019</w:t>
              </w:r>
            </w:ins>
          </w:p>
          <w:p w14:paraId="401E0DE1" w14:textId="77777777" w:rsidR="008027CD" w:rsidRPr="008027CD" w:rsidRDefault="008027CD" w:rsidP="008027CD">
            <w:pPr>
              <w:jc w:val="center"/>
              <w:rPr>
                <w:ins w:id="12128" w:author="Salah Soliman" w:date="2020-01-31T16:40:00Z"/>
                <w:rFonts w:ascii="Open Sans" w:eastAsia="Open Sans" w:hAnsi="Open Sans" w:cs="Times New Roman"/>
                <w:noProof/>
              </w:rPr>
            </w:pPr>
          </w:p>
        </w:tc>
        <w:tc>
          <w:tcPr>
            <w:tcW w:w="270" w:type="dxa"/>
            <w:tcBorders>
              <w:top w:val="nil"/>
              <w:left w:val="nil"/>
              <w:bottom w:val="nil"/>
              <w:right w:val="single" w:sz="4" w:space="0" w:color="DBDBDB" w:themeColor="accent3" w:themeTint="66"/>
            </w:tcBorders>
            <w:shd w:val="clear" w:color="auto" w:fill="FAFAFA"/>
            <w:tcPrChange w:id="12129" w:author="Alicia Romero Lopez" w:date="2020-01-31T09:48:00Z">
              <w:tcPr>
                <w:tcW w:w="270" w:type="dxa"/>
                <w:tcBorders>
                  <w:top w:val="nil"/>
                  <w:left w:val="nil"/>
                  <w:bottom w:val="nil"/>
                  <w:right w:val="single" w:sz="4" w:space="0" w:color="DBDBDB"/>
                </w:tcBorders>
                <w:shd w:val="clear" w:color="auto" w:fill="FAFAFA"/>
              </w:tcPr>
            </w:tcPrChange>
          </w:tcPr>
          <w:p w14:paraId="5C074F12" w14:textId="77777777" w:rsidR="008027CD" w:rsidRPr="008027CD" w:rsidRDefault="008027CD" w:rsidP="008027CD">
            <w:pPr>
              <w:rPr>
                <w:ins w:id="12130" w:author="Salah Soliman" w:date="2020-01-31T16:40:00Z"/>
                <w:rFonts w:ascii="Open Sans" w:eastAsia="Open Sans" w:hAnsi="Open Sans" w:cs="Times New Roman"/>
                <w:noProof/>
              </w:rPr>
            </w:pPr>
          </w:p>
        </w:tc>
      </w:tr>
      <w:tr w:rsidR="008027CD" w:rsidRPr="008027CD" w14:paraId="27705E69" w14:textId="77777777" w:rsidTr="51235A2F">
        <w:trPr>
          <w:cantSplit/>
          <w:trHeight w:val="190"/>
          <w:ins w:id="12131" w:author="Salah Soliman" w:date="2020-01-31T16:40:00Z"/>
        </w:trPr>
        <w:tc>
          <w:tcPr>
            <w:tcW w:w="270" w:type="dxa"/>
            <w:tcBorders>
              <w:top w:val="nil"/>
              <w:left w:val="single" w:sz="4" w:space="0" w:color="DBDBDB" w:themeColor="accent3" w:themeTint="66"/>
              <w:bottom w:val="nil"/>
              <w:right w:val="nil"/>
            </w:tcBorders>
            <w:shd w:val="clear" w:color="auto" w:fill="FAFAFA"/>
            <w:tcPrChange w:id="12132" w:author="Alicia Romero Lopez" w:date="2020-01-31T09:48:00Z">
              <w:tcPr>
                <w:tcW w:w="270" w:type="dxa"/>
                <w:tcBorders>
                  <w:top w:val="nil"/>
                  <w:left w:val="single" w:sz="4" w:space="0" w:color="DBDBDB"/>
                  <w:bottom w:val="nil"/>
                  <w:right w:val="nil"/>
                </w:tcBorders>
                <w:shd w:val="clear" w:color="auto" w:fill="FAFAFA"/>
              </w:tcPr>
            </w:tcPrChange>
          </w:tcPr>
          <w:p w14:paraId="5A8A3084" w14:textId="77777777" w:rsidR="008027CD" w:rsidRPr="008027CD" w:rsidRDefault="008027CD" w:rsidP="008027CD">
            <w:pPr>
              <w:rPr>
                <w:ins w:id="12133" w:author="Salah Soliman" w:date="2020-01-31T16:40:00Z"/>
                <w:rFonts w:ascii="Open Sans" w:eastAsia="Open Sans" w:hAnsi="Open Sans" w:cs="Times New Roman"/>
                <w:noProof/>
                <w:color w:val="404040"/>
                <w:sz w:val="16"/>
                <w:szCs w:val="16"/>
              </w:rPr>
            </w:pPr>
          </w:p>
        </w:tc>
        <w:tc>
          <w:tcPr>
            <w:tcW w:w="9921" w:type="dxa"/>
            <w:gridSpan w:val="6"/>
            <w:tcBorders>
              <w:top w:val="nil"/>
              <w:left w:val="nil"/>
              <w:bottom w:val="nil"/>
              <w:right w:val="nil"/>
            </w:tcBorders>
            <w:shd w:val="clear" w:color="auto" w:fill="FAFAFA"/>
            <w:tcPrChange w:id="12134" w:author="Alicia Romero Lopez" w:date="2020-01-31T09:48:00Z">
              <w:tcPr>
                <w:tcW w:w="9921" w:type="dxa"/>
                <w:gridSpan w:val="6"/>
                <w:tcBorders>
                  <w:top w:val="nil"/>
                  <w:left w:val="nil"/>
                  <w:bottom w:val="nil"/>
                  <w:right w:val="nil"/>
                </w:tcBorders>
                <w:shd w:val="clear" w:color="auto" w:fill="FAFAFA"/>
              </w:tcPr>
            </w:tcPrChange>
          </w:tcPr>
          <w:p w14:paraId="02741CA9" w14:textId="77777777" w:rsidR="008027CD" w:rsidRPr="008027CD" w:rsidRDefault="008027CD" w:rsidP="008027CD">
            <w:pPr>
              <w:rPr>
                <w:ins w:id="12135" w:author="Salah Soliman" w:date="2020-01-31T16:40:00Z"/>
                <w:rFonts w:ascii="Open Sans" w:eastAsia="Open Sans" w:hAnsi="Open Sans" w:cs="Times New Roman"/>
                <w:noProof/>
                <w:color w:val="404040"/>
                <w:sz w:val="16"/>
                <w:szCs w:val="16"/>
              </w:rPr>
            </w:pPr>
          </w:p>
        </w:tc>
        <w:tc>
          <w:tcPr>
            <w:tcW w:w="270" w:type="dxa"/>
            <w:tcBorders>
              <w:top w:val="nil"/>
              <w:left w:val="nil"/>
              <w:bottom w:val="nil"/>
              <w:right w:val="single" w:sz="4" w:space="0" w:color="DBDBDB" w:themeColor="accent3" w:themeTint="66"/>
            </w:tcBorders>
            <w:shd w:val="clear" w:color="auto" w:fill="FAFAFA"/>
            <w:tcPrChange w:id="12136" w:author="Alicia Romero Lopez" w:date="2020-01-31T09:48:00Z">
              <w:tcPr>
                <w:tcW w:w="270" w:type="dxa"/>
                <w:tcBorders>
                  <w:top w:val="nil"/>
                  <w:left w:val="nil"/>
                  <w:bottom w:val="nil"/>
                  <w:right w:val="single" w:sz="4" w:space="0" w:color="DBDBDB"/>
                </w:tcBorders>
                <w:shd w:val="clear" w:color="auto" w:fill="FAFAFA"/>
              </w:tcPr>
            </w:tcPrChange>
          </w:tcPr>
          <w:p w14:paraId="3B7C37AB" w14:textId="77777777" w:rsidR="008027CD" w:rsidRPr="008027CD" w:rsidRDefault="008027CD" w:rsidP="008027CD">
            <w:pPr>
              <w:rPr>
                <w:ins w:id="12137" w:author="Salah Soliman" w:date="2020-01-31T16:40:00Z"/>
                <w:rFonts w:ascii="Open Sans" w:eastAsia="Open Sans" w:hAnsi="Open Sans" w:cs="Times New Roman"/>
                <w:noProof/>
                <w:color w:val="404040"/>
                <w:sz w:val="16"/>
                <w:szCs w:val="16"/>
              </w:rPr>
            </w:pPr>
          </w:p>
        </w:tc>
      </w:tr>
      <w:tr w:rsidR="008027CD" w:rsidRPr="008027CD" w14:paraId="4883A9A1" w14:textId="77777777" w:rsidTr="51235A2F">
        <w:trPr>
          <w:cantSplit/>
          <w:ins w:id="12138" w:author="Salah Soliman" w:date="2020-01-31T16:40:00Z"/>
        </w:trPr>
        <w:tc>
          <w:tcPr>
            <w:tcW w:w="270" w:type="dxa"/>
            <w:tcBorders>
              <w:top w:val="nil"/>
              <w:left w:val="single" w:sz="4" w:space="0" w:color="DBDBDB" w:themeColor="accent3" w:themeTint="66"/>
              <w:bottom w:val="nil"/>
              <w:right w:val="nil"/>
            </w:tcBorders>
            <w:shd w:val="clear" w:color="auto" w:fill="FAFAFA"/>
            <w:tcPrChange w:id="12139" w:author="Alicia Romero Lopez" w:date="2020-01-31T09:48:00Z">
              <w:tcPr>
                <w:tcW w:w="270" w:type="dxa"/>
                <w:tcBorders>
                  <w:top w:val="nil"/>
                  <w:left w:val="single" w:sz="4" w:space="0" w:color="DBDBDB"/>
                  <w:bottom w:val="nil"/>
                  <w:right w:val="nil"/>
                </w:tcBorders>
                <w:shd w:val="clear" w:color="auto" w:fill="FAFAFA"/>
              </w:tcPr>
            </w:tcPrChange>
          </w:tcPr>
          <w:p w14:paraId="1CE2B0F9" w14:textId="77777777" w:rsidR="008027CD" w:rsidRPr="008027CD" w:rsidRDefault="008027CD" w:rsidP="008027CD">
            <w:pPr>
              <w:rPr>
                <w:ins w:id="12140" w:author="Salah Soliman" w:date="2020-01-31T16:40:00Z"/>
                <w:rFonts w:ascii="Open Sans" w:eastAsia="Open Sans" w:hAnsi="Open Sans" w:cs="Times New Roman"/>
              </w:rPr>
            </w:pPr>
          </w:p>
        </w:tc>
        <w:tc>
          <w:tcPr>
            <w:tcW w:w="630" w:type="dxa"/>
            <w:tcBorders>
              <w:top w:val="nil"/>
              <w:left w:val="nil"/>
              <w:bottom w:val="nil"/>
              <w:right w:val="nil"/>
            </w:tcBorders>
            <w:shd w:val="clear" w:color="auto" w:fill="FFFFFF" w:themeFill="background1"/>
            <w:vAlign w:val="center"/>
            <w:hideMark/>
            <w:tcPrChange w:id="12141" w:author="Alicia Romero Lopez" w:date="2020-01-31T09:48:00Z">
              <w:tcPr>
                <w:tcW w:w="630" w:type="dxa"/>
                <w:tcBorders>
                  <w:top w:val="nil"/>
                  <w:left w:val="nil"/>
                  <w:bottom w:val="nil"/>
                  <w:right w:val="nil"/>
                </w:tcBorders>
                <w:shd w:val="clear" w:color="auto" w:fill="FFFFFF"/>
                <w:hideMark/>
              </w:tcPr>
            </w:tcPrChange>
          </w:tcPr>
          <w:p w14:paraId="3FABF73B" w14:textId="77777777" w:rsidR="008027CD" w:rsidRPr="008027CD" w:rsidRDefault="008027CD" w:rsidP="008027CD">
            <w:pPr>
              <w:rPr>
                <w:ins w:id="12142" w:author="Salah Soliman" w:date="2020-01-31T16:40:00Z"/>
                <w:rFonts w:ascii="Open Sans" w:eastAsia="Open Sans" w:hAnsi="Open Sans" w:cs="Times New Roman"/>
              </w:rPr>
            </w:pPr>
            <w:ins w:id="12143" w:author="Salah Soliman" w:date="2020-01-31T16:40:00Z">
              <w:r w:rsidRPr="008027CD">
                <w:rPr>
                  <w:rFonts w:ascii="Open Sans" w:eastAsia="Open Sans" w:hAnsi="Open Sans" w:cs="Times New Roman"/>
                  <w:noProof/>
                  <w:rPrChange w:id="12144" w:author="Unknown">
                    <w:rPr>
                      <w:noProof/>
                    </w:rPr>
                  </w:rPrChange>
                </w:rPr>
                <mc:AlternateContent>
                  <mc:Choice Requires="wps">
                    <w:drawing>
                      <wp:inline distT="0" distB="0" distL="0" distR="0" wp14:anchorId="6F8078C7" wp14:editId="2EA653A5">
                        <wp:extent cx="207010" cy="207010"/>
                        <wp:effectExtent l="19050" t="19050" r="21590" b="21590"/>
                        <wp:docPr id="377" name="Oval 37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010" cy="207010"/>
                                </a:xfrm>
                                <a:prstGeom prst="ellipse">
                                  <a:avLst/>
                                </a:prstGeom>
                                <a:noFill/>
                                <a:ln w="28575">
                                  <a:solidFill>
                                    <a:srgbClr val="5B9BD5">
                                      <a:lumMod val="90000"/>
                                      <a:lumOff val="0"/>
                                    </a:srgb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inline>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w16se="http://schemas.microsoft.com/office/word/2015/wordml/symex" xmlns:cx1="http://schemas.microsoft.com/office/drawing/2015/9/8/chartex" xmlns:cx="http://schemas.microsoft.com/office/drawing/2014/chartex">
                    <w:pict>
                      <v:oval w14:anchorId="29214F27" id="Oval 377" o:spid="_x0000_s1026" style="width:16.3pt;height:16.3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" filled="f" strokecolor="#438ccf" strokeweight="2.25pt">
                        <v:stroke joinstyle="miter"/>
                        <w10:anchorlock/>
                      </v:oval>
                    </w:pict>
                  </mc:Fallback>
                </mc:AlternateContent>
              </w:r>
            </w:ins>
          </w:p>
        </w:tc>
        <w:tc>
          <w:tcPr>
            <w:tcW w:w="450" w:type="dxa"/>
            <w:tcBorders>
              <w:top w:val="nil"/>
              <w:left w:val="nil"/>
              <w:bottom w:val="nil"/>
              <w:right w:val="nil"/>
            </w:tcBorders>
            <w:shd w:val="clear" w:color="auto" w:fill="FFFFFF" w:themeFill="background1"/>
            <w:vAlign w:val="center"/>
            <w:hideMark/>
            <w:tcPrChange w:id="12145" w:author="Alicia Romero Lopez" w:date="2020-01-31T09:48:00Z">
              <w:tcPr>
                <w:tcW w:w="450" w:type="dxa"/>
                <w:tcBorders>
                  <w:top w:val="nil"/>
                  <w:left w:val="nil"/>
                  <w:bottom w:val="nil"/>
                  <w:right w:val="nil"/>
                </w:tcBorders>
                <w:shd w:val="clear" w:color="auto" w:fill="FFFFFF"/>
                <w:hideMark/>
              </w:tcPr>
            </w:tcPrChange>
          </w:tcPr>
          <w:p w14:paraId="433863CE" w14:textId="77777777" w:rsidR="008027CD" w:rsidRPr="008027CD" w:rsidRDefault="008027CD" w:rsidP="008027CD">
            <w:pPr>
              <w:rPr>
                <w:ins w:id="12146" w:author="Salah Soliman" w:date="2020-01-31T16:40:00Z"/>
                <w:rFonts w:ascii="Open Sans Semibold" w:eastAsia="Open Sans" w:hAnsi="Open Sans Semibold" w:cs="Open Sans Semibold"/>
              </w:rPr>
            </w:pPr>
            <w:ins w:id="12147" w:author="Salah Soliman" w:date="2020-01-31T16:40:00Z">
              <w:r w:rsidRPr="008027CD">
                <w:rPr>
                  <w:rFonts w:ascii="Open Sans Semibold" w:eastAsia="Open Sans" w:hAnsi="Open Sans Semibold" w:cs="Open Sans Semibold"/>
                </w:rPr>
                <w:t>a.</w:t>
              </w:r>
            </w:ins>
          </w:p>
        </w:tc>
        <w:tc>
          <w:tcPr>
            <w:tcW w:w="4410" w:type="dxa"/>
            <w:gridSpan w:val="2"/>
            <w:tcBorders>
              <w:top w:val="nil"/>
              <w:left w:val="nil"/>
              <w:bottom w:val="nil"/>
              <w:right w:val="nil"/>
            </w:tcBorders>
            <w:shd w:val="clear" w:color="auto" w:fill="FFFFFF" w:themeFill="background1"/>
            <w:vAlign w:val="center"/>
            <w:hideMark/>
            <w:tcPrChange w:id="12148" w:author="Alicia Romero Lopez" w:date="2020-01-31T09:48:00Z">
              <w:tcPr>
                <w:tcW w:w="4410" w:type="dxa"/>
                <w:gridSpan w:val="2"/>
                <w:tcBorders>
                  <w:top w:val="nil"/>
                  <w:left w:val="nil"/>
                  <w:bottom w:val="nil"/>
                  <w:right w:val="nil"/>
                </w:tcBorders>
                <w:shd w:val="clear" w:color="auto" w:fill="FFFFFF"/>
                <w:hideMark/>
              </w:tcPr>
            </w:tcPrChange>
          </w:tcPr>
          <w:p w14:paraId="6559B9B7" w14:textId="77777777" w:rsidR="008027CD" w:rsidRPr="008027CD" w:rsidRDefault="008027CD" w:rsidP="008027CD">
            <w:pPr>
              <w:rPr>
                <w:ins w:id="12149" w:author="Salah Soliman" w:date="2020-01-31T16:40:00Z"/>
                <w:rFonts w:ascii="Open Sans" w:eastAsia="Open Sans" w:hAnsi="Open Sans" w:cs="Times New Roman"/>
              </w:rPr>
            </w:pPr>
            <w:ins w:id="12150" w:author="Salah Soliman" w:date="2020-01-31T16:40:00Z">
              <w:r w:rsidRPr="008027CD">
                <w:rPr>
                  <w:rFonts w:ascii="Consolas" w:eastAsia="Open Sans" w:hAnsi="Consolas" w:cs="Consolas"/>
                  <w:highlight w:val="lightGray"/>
                </w:rPr>
                <w:t>plt.scatter(x, x**2)</w:t>
              </w:r>
            </w:ins>
          </w:p>
        </w:tc>
        <w:tc>
          <w:tcPr>
            <w:tcW w:w="4431" w:type="dxa"/>
            <w:gridSpan w:val="2"/>
            <w:tcBorders>
              <w:top w:val="nil"/>
              <w:left w:val="nil"/>
              <w:bottom w:val="nil"/>
              <w:right w:val="nil"/>
            </w:tcBorders>
            <w:shd w:val="clear" w:color="auto" w:fill="FFFFFF" w:themeFill="background1"/>
            <w:vAlign w:val="center"/>
            <w:hideMark/>
            <w:tcPrChange w:id="12151" w:author="Alicia Romero Lopez" w:date="2020-01-31T09:48:00Z">
              <w:tcPr>
                <w:tcW w:w="4431" w:type="dxa"/>
                <w:gridSpan w:val="2"/>
                <w:tcBorders>
                  <w:top w:val="nil"/>
                  <w:left w:val="nil"/>
                  <w:bottom w:val="nil"/>
                  <w:right w:val="nil"/>
                </w:tcBorders>
                <w:shd w:val="clear" w:color="auto" w:fill="FFFFFF"/>
                <w:hideMark/>
              </w:tcPr>
            </w:tcPrChange>
          </w:tcPr>
          <w:p w14:paraId="3E368031" w14:textId="77777777" w:rsidR="008027CD" w:rsidRPr="008027CD" w:rsidRDefault="008027CD" w:rsidP="008027CD">
            <w:pPr>
              <w:rPr>
                <w:ins w:id="12152" w:author="Salah Soliman" w:date="2020-01-31T16:40:00Z"/>
                <w:rFonts w:ascii="Consolas" w:eastAsia="Open Sans" w:hAnsi="Consolas" w:cs="Times New Roman"/>
              </w:rPr>
            </w:pPr>
            <w:ins w:id="12153" w:author="Salah Soliman" w:date="2020-01-31T16:40:00Z">
              <w:r w:rsidRPr="008027CD">
                <w:rPr>
                  <w:rFonts w:ascii="Open Sans" w:eastAsia="Open Sans" w:hAnsi="Open Sans" w:cs="Times New Roman"/>
                  <w:noProof/>
                  <w:rPrChange w:id="12154" w:author="Unknown">
                    <w:rPr>
                      <w:noProof/>
                    </w:rPr>
                  </w:rPrChange>
                </w:rPr>
                <w:drawing>
                  <wp:inline distT="0" distB="0" distL="0" distR="0" wp14:anchorId="3DE3A367" wp14:editId="610084AD">
                    <wp:extent cx="2667000" cy="1981200"/>
                    <wp:effectExtent l="0" t="0" r="0"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667000" cy="1981200"/>
                            </a:xfrm>
                            <a:prstGeom prst="rect">
                              <a:avLst/>
                            </a:prstGeom>
                            <a:noFill/>
                            <a:ln>
                              <a:noFill/>
                            </a:ln>
                          </pic:spPr>
                        </pic:pic>
                      </a:graphicData>
                    </a:graphic>
                  </wp:inline>
                </w:drawing>
              </w:r>
            </w:ins>
          </w:p>
          <w:p w14:paraId="4BE0A20E" w14:textId="77777777" w:rsidR="008027CD" w:rsidRPr="008027CD" w:rsidRDefault="008027CD" w:rsidP="008027CD">
            <w:pPr>
              <w:rPr>
                <w:ins w:id="12155" w:author="Salah Soliman" w:date="2020-01-31T16:40:00Z"/>
                <w:rFonts w:ascii="Open Sans" w:eastAsia="Open Sans" w:hAnsi="Open Sans" w:cs="Times New Roman"/>
                <w:color w:val="404040"/>
              </w:rPr>
            </w:pPr>
            <w:ins w:id="12156" w:author="Salah Soliman" w:date="2020-01-31T16:40:00Z">
              <w:r w:rsidRPr="008027CD">
                <w:rPr>
                  <w:rFonts w:ascii="Open Sans" w:eastAsia="Open Sans" w:hAnsi="Open Sans" w:cs="Times New Roman"/>
                  <w:color w:val="404040"/>
                </w:rPr>
                <w:t>Citation: RoboGarden Course resources Copyright 2019</w:t>
              </w:r>
            </w:ins>
          </w:p>
          <w:p w14:paraId="03B5CD27" w14:textId="77777777" w:rsidR="008027CD" w:rsidRPr="008027CD" w:rsidRDefault="008027CD" w:rsidP="008027CD">
            <w:pPr>
              <w:rPr>
                <w:ins w:id="12157" w:author="Salah Soliman" w:date="2020-01-31T16:40:00Z"/>
                <w:rFonts w:ascii="Consolas" w:eastAsia="Open Sans" w:hAnsi="Consolas" w:cs="Times New Roman"/>
              </w:rPr>
            </w:pPr>
          </w:p>
        </w:tc>
        <w:tc>
          <w:tcPr>
            <w:tcW w:w="270" w:type="dxa"/>
            <w:tcBorders>
              <w:top w:val="nil"/>
              <w:left w:val="nil"/>
              <w:bottom w:val="nil"/>
              <w:right w:val="single" w:sz="4" w:space="0" w:color="DBDBDB" w:themeColor="accent3" w:themeTint="66"/>
            </w:tcBorders>
            <w:shd w:val="clear" w:color="auto" w:fill="FAFAFA"/>
            <w:tcPrChange w:id="12158" w:author="Alicia Romero Lopez" w:date="2020-01-31T09:48:00Z">
              <w:tcPr>
                <w:tcW w:w="270" w:type="dxa"/>
                <w:tcBorders>
                  <w:top w:val="nil"/>
                  <w:left w:val="nil"/>
                  <w:bottom w:val="nil"/>
                  <w:right w:val="single" w:sz="4" w:space="0" w:color="DBDBDB"/>
                </w:tcBorders>
                <w:shd w:val="clear" w:color="auto" w:fill="FAFAFA"/>
              </w:tcPr>
            </w:tcPrChange>
          </w:tcPr>
          <w:p w14:paraId="708C1161" w14:textId="77777777" w:rsidR="008027CD" w:rsidRPr="008027CD" w:rsidRDefault="008027CD" w:rsidP="008027CD">
            <w:pPr>
              <w:rPr>
                <w:ins w:id="12159" w:author="Salah Soliman" w:date="2020-01-31T16:40:00Z"/>
                <w:rFonts w:ascii="Open Sans" w:eastAsia="Open Sans" w:hAnsi="Open Sans" w:cs="Times New Roman"/>
              </w:rPr>
            </w:pPr>
          </w:p>
        </w:tc>
      </w:tr>
      <w:tr w:rsidR="008027CD" w:rsidRPr="008027CD" w14:paraId="2D543090" w14:textId="77777777" w:rsidTr="51235A2F">
        <w:trPr>
          <w:cantSplit/>
          <w:trHeight w:val="20"/>
          <w:ins w:id="12160" w:author="Salah Soliman" w:date="2020-01-31T16:40:00Z"/>
        </w:trPr>
        <w:tc>
          <w:tcPr>
            <w:tcW w:w="270" w:type="dxa"/>
            <w:tcBorders>
              <w:top w:val="nil"/>
              <w:left w:val="single" w:sz="4" w:space="0" w:color="DBDBDB" w:themeColor="accent3" w:themeTint="66"/>
              <w:bottom w:val="nil"/>
              <w:right w:val="nil"/>
            </w:tcBorders>
            <w:shd w:val="clear" w:color="auto" w:fill="FAFAFA"/>
            <w:tcPrChange w:id="12161" w:author="Alicia Romero Lopez" w:date="2020-01-31T09:48:00Z">
              <w:tcPr>
                <w:tcW w:w="270" w:type="dxa"/>
                <w:tcBorders>
                  <w:top w:val="nil"/>
                  <w:left w:val="single" w:sz="4" w:space="0" w:color="DBDBDB"/>
                  <w:bottom w:val="nil"/>
                  <w:right w:val="nil"/>
                </w:tcBorders>
                <w:shd w:val="clear" w:color="auto" w:fill="FAFAFA"/>
              </w:tcPr>
            </w:tcPrChange>
          </w:tcPr>
          <w:p w14:paraId="7E0F54D5" w14:textId="77777777" w:rsidR="008027CD" w:rsidRPr="008027CD" w:rsidRDefault="008027CD" w:rsidP="008027CD">
            <w:pPr>
              <w:rPr>
                <w:ins w:id="12162" w:author="Salah Soliman" w:date="2020-01-31T16:40:00Z"/>
                <w:rFonts w:ascii="Open Sans" w:eastAsia="Open Sans" w:hAnsi="Open Sans" w:cs="Times New Roman"/>
                <w:color w:val="404040"/>
                <w:sz w:val="16"/>
                <w:szCs w:val="16"/>
              </w:rPr>
            </w:pPr>
          </w:p>
        </w:tc>
        <w:tc>
          <w:tcPr>
            <w:tcW w:w="630" w:type="dxa"/>
            <w:tcBorders>
              <w:top w:val="nil"/>
              <w:left w:val="nil"/>
              <w:bottom w:val="nil"/>
              <w:right w:val="nil"/>
            </w:tcBorders>
            <w:shd w:val="clear" w:color="auto" w:fill="FAFAFA"/>
            <w:vAlign w:val="center"/>
            <w:tcPrChange w:id="12163" w:author="Alicia Romero Lopez" w:date="2020-01-31T09:48:00Z">
              <w:tcPr>
                <w:tcW w:w="630" w:type="dxa"/>
                <w:tcBorders>
                  <w:top w:val="nil"/>
                  <w:left w:val="nil"/>
                  <w:bottom w:val="nil"/>
                  <w:right w:val="nil"/>
                </w:tcBorders>
                <w:shd w:val="clear" w:color="auto" w:fill="FAFAFA"/>
              </w:tcPr>
            </w:tcPrChange>
          </w:tcPr>
          <w:p w14:paraId="2D367D4B" w14:textId="77777777" w:rsidR="008027CD" w:rsidRPr="008027CD" w:rsidRDefault="008027CD" w:rsidP="008027CD">
            <w:pPr>
              <w:rPr>
                <w:ins w:id="12164" w:author="Salah Soliman" w:date="2020-01-31T16:40:00Z"/>
                <w:rFonts w:ascii="Open Sans" w:eastAsia="Open Sans" w:hAnsi="Open Sans" w:cs="Times New Roman"/>
                <w:color w:val="404040"/>
                <w:sz w:val="16"/>
                <w:szCs w:val="16"/>
              </w:rPr>
            </w:pPr>
          </w:p>
        </w:tc>
        <w:tc>
          <w:tcPr>
            <w:tcW w:w="3330" w:type="dxa"/>
            <w:gridSpan w:val="2"/>
            <w:tcBorders>
              <w:top w:val="nil"/>
              <w:left w:val="nil"/>
              <w:bottom w:val="nil"/>
              <w:right w:val="nil"/>
            </w:tcBorders>
            <w:shd w:val="clear" w:color="auto" w:fill="FAFAFA"/>
            <w:vAlign w:val="center"/>
            <w:tcPrChange w:id="12165" w:author="Alicia Romero Lopez" w:date="2020-01-31T09:48:00Z">
              <w:tcPr>
                <w:tcW w:w="3330" w:type="dxa"/>
                <w:gridSpan w:val="2"/>
                <w:tcBorders>
                  <w:top w:val="nil"/>
                  <w:left w:val="nil"/>
                  <w:bottom w:val="nil"/>
                  <w:right w:val="nil"/>
                </w:tcBorders>
                <w:shd w:val="clear" w:color="auto" w:fill="FAFAFA"/>
              </w:tcPr>
            </w:tcPrChange>
          </w:tcPr>
          <w:p w14:paraId="1E718149" w14:textId="77777777" w:rsidR="008027CD" w:rsidRPr="008027CD" w:rsidRDefault="008027CD" w:rsidP="008027CD">
            <w:pPr>
              <w:rPr>
                <w:ins w:id="12166" w:author="Salah Soliman" w:date="2020-01-31T16:40:00Z"/>
                <w:rFonts w:ascii="Consolas" w:eastAsia="Open Sans" w:hAnsi="Consolas" w:cs="Times New Roman"/>
                <w:color w:val="404040"/>
                <w:sz w:val="16"/>
                <w:szCs w:val="16"/>
              </w:rPr>
            </w:pPr>
          </w:p>
        </w:tc>
        <w:tc>
          <w:tcPr>
            <w:tcW w:w="1980" w:type="dxa"/>
            <w:gridSpan w:val="2"/>
            <w:tcBorders>
              <w:top w:val="nil"/>
              <w:left w:val="nil"/>
              <w:bottom w:val="nil"/>
              <w:right w:val="nil"/>
            </w:tcBorders>
            <w:shd w:val="clear" w:color="auto" w:fill="FAFAFA"/>
            <w:vAlign w:val="center"/>
            <w:tcPrChange w:id="12167" w:author="Alicia Romero Lopez" w:date="2020-01-31T09:48:00Z">
              <w:tcPr>
                <w:tcW w:w="1980" w:type="dxa"/>
                <w:gridSpan w:val="2"/>
                <w:tcBorders>
                  <w:top w:val="nil"/>
                  <w:left w:val="nil"/>
                  <w:bottom w:val="nil"/>
                  <w:right w:val="nil"/>
                </w:tcBorders>
                <w:shd w:val="clear" w:color="auto" w:fill="FAFAFA"/>
              </w:tcPr>
            </w:tcPrChange>
          </w:tcPr>
          <w:p w14:paraId="03799B99" w14:textId="77777777" w:rsidR="008027CD" w:rsidRPr="008027CD" w:rsidRDefault="008027CD" w:rsidP="008027CD">
            <w:pPr>
              <w:rPr>
                <w:ins w:id="12168" w:author="Salah Soliman" w:date="2020-01-31T16:40:00Z"/>
                <w:rFonts w:ascii="Consolas" w:eastAsia="Open Sans" w:hAnsi="Consolas" w:cs="Times New Roman"/>
                <w:color w:val="404040"/>
                <w:sz w:val="16"/>
                <w:szCs w:val="16"/>
              </w:rPr>
            </w:pPr>
          </w:p>
        </w:tc>
        <w:tc>
          <w:tcPr>
            <w:tcW w:w="3981" w:type="dxa"/>
            <w:tcBorders>
              <w:top w:val="nil"/>
              <w:left w:val="nil"/>
              <w:bottom w:val="nil"/>
              <w:right w:val="nil"/>
            </w:tcBorders>
            <w:shd w:val="clear" w:color="auto" w:fill="FAFAFA"/>
            <w:vAlign w:val="center"/>
            <w:tcPrChange w:id="12169" w:author="Alicia Romero Lopez" w:date="2020-01-31T09:48:00Z">
              <w:tcPr>
                <w:tcW w:w="3981" w:type="dxa"/>
                <w:tcBorders>
                  <w:top w:val="nil"/>
                  <w:left w:val="nil"/>
                  <w:bottom w:val="nil"/>
                  <w:right w:val="nil"/>
                </w:tcBorders>
                <w:shd w:val="clear" w:color="auto" w:fill="FAFAFA"/>
              </w:tcPr>
            </w:tcPrChange>
          </w:tcPr>
          <w:p w14:paraId="6B52FA65" w14:textId="77777777" w:rsidR="008027CD" w:rsidRPr="008027CD" w:rsidRDefault="008027CD" w:rsidP="008027CD">
            <w:pPr>
              <w:rPr>
                <w:ins w:id="12170" w:author="Salah Soliman" w:date="2020-01-31T16:40:00Z"/>
                <w:rFonts w:ascii="Consolas" w:eastAsia="Open Sans" w:hAnsi="Consolas" w:cs="Times New Roman"/>
                <w:noProof/>
                <w:color w:val="404040"/>
                <w:sz w:val="16"/>
                <w:szCs w:val="16"/>
              </w:rPr>
            </w:pPr>
          </w:p>
        </w:tc>
        <w:tc>
          <w:tcPr>
            <w:tcW w:w="270" w:type="dxa"/>
            <w:tcBorders>
              <w:top w:val="nil"/>
              <w:left w:val="nil"/>
              <w:bottom w:val="nil"/>
              <w:right w:val="single" w:sz="4" w:space="0" w:color="DBDBDB" w:themeColor="accent3" w:themeTint="66"/>
            </w:tcBorders>
            <w:shd w:val="clear" w:color="auto" w:fill="FAFAFA"/>
            <w:tcPrChange w:id="12171" w:author="Alicia Romero Lopez" w:date="2020-01-31T09:48:00Z">
              <w:tcPr>
                <w:tcW w:w="270" w:type="dxa"/>
                <w:tcBorders>
                  <w:top w:val="nil"/>
                  <w:left w:val="nil"/>
                  <w:bottom w:val="nil"/>
                  <w:right w:val="single" w:sz="4" w:space="0" w:color="DBDBDB"/>
                </w:tcBorders>
                <w:shd w:val="clear" w:color="auto" w:fill="FAFAFA"/>
              </w:tcPr>
            </w:tcPrChange>
          </w:tcPr>
          <w:p w14:paraId="695CEF46" w14:textId="77777777" w:rsidR="008027CD" w:rsidRPr="008027CD" w:rsidRDefault="008027CD" w:rsidP="008027CD">
            <w:pPr>
              <w:rPr>
                <w:ins w:id="12172" w:author="Salah Soliman" w:date="2020-01-31T16:40:00Z"/>
                <w:rFonts w:ascii="Open Sans" w:eastAsia="Open Sans" w:hAnsi="Open Sans" w:cs="Times New Roman"/>
                <w:color w:val="404040"/>
                <w:sz w:val="16"/>
                <w:szCs w:val="16"/>
              </w:rPr>
            </w:pPr>
          </w:p>
        </w:tc>
      </w:tr>
      <w:tr w:rsidR="008027CD" w:rsidRPr="008027CD" w14:paraId="6F26084D" w14:textId="77777777" w:rsidTr="51235A2F">
        <w:trPr>
          <w:cantSplit/>
          <w:ins w:id="12173" w:author="Salah Soliman" w:date="2020-01-31T16:40:00Z"/>
        </w:trPr>
        <w:tc>
          <w:tcPr>
            <w:tcW w:w="270" w:type="dxa"/>
            <w:tcBorders>
              <w:top w:val="nil"/>
              <w:left w:val="single" w:sz="4" w:space="0" w:color="DBDBDB" w:themeColor="accent3" w:themeTint="66"/>
              <w:bottom w:val="nil"/>
              <w:right w:val="nil"/>
            </w:tcBorders>
            <w:shd w:val="clear" w:color="auto" w:fill="FAFAFA"/>
            <w:tcPrChange w:id="12174" w:author="Alicia Romero Lopez" w:date="2020-01-31T09:48:00Z">
              <w:tcPr>
                <w:tcW w:w="270" w:type="dxa"/>
                <w:tcBorders>
                  <w:top w:val="nil"/>
                  <w:left w:val="single" w:sz="4" w:space="0" w:color="DBDBDB"/>
                  <w:bottom w:val="nil"/>
                  <w:right w:val="nil"/>
                </w:tcBorders>
                <w:shd w:val="clear" w:color="auto" w:fill="FAFAFA"/>
              </w:tcPr>
            </w:tcPrChange>
          </w:tcPr>
          <w:p w14:paraId="11D7DFE1" w14:textId="77777777" w:rsidR="008027CD" w:rsidRPr="008027CD" w:rsidRDefault="008027CD" w:rsidP="008027CD">
            <w:pPr>
              <w:rPr>
                <w:ins w:id="12175" w:author="Salah Soliman" w:date="2020-01-31T16:40:00Z"/>
                <w:rFonts w:ascii="Open Sans" w:eastAsia="Open Sans" w:hAnsi="Open Sans" w:cs="Times New Roman"/>
              </w:rPr>
            </w:pPr>
          </w:p>
        </w:tc>
        <w:tc>
          <w:tcPr>
            <w:tcW w:w="630" w:type="dxa"/>
            <w:tcBorders>
              <w:top w:val="nil"/>
              <w:left w:val="nil"/>
              <w:bottom w:val="nil"/>
              <w:right w:val="nil"/>
            </w:tcBorders>
            <w:shd w:val="clear" w:color="auto" w:fill="FFFFFF" w:themeFill="background1"/>
            <w:vAlign w:val="center"/>
            <w:hideMark/>
            <w:tcPrChange w:id="12176" w:author="Alicia Romero Lopez" w:date="2020-01-31T09:48:00Z">
              <w:tcPr>
                <w:tcW w:w="630" w:type="dxa"/>
                <w:tcBorders>
                  <w:top w:val="nil"/>
                  <w:left w:val="nil"/>
                  <w:bottom w:val="nil"/>
                  <w:right w:val="nil"/>
                </w:tcBorders>
                <w:shd w:val="clear" w:color="auto" w:fill="FFFFFF"/>
                <w:hideMark/>
              </w:tcPr>
            </w:tcPrChange>
          </w:tcPr>
          <w:p w14:paraId="21B46CDE" w14:textId="77777777" w:rsidR="008027CD" w:rsidRPr="008027CD" w:rsidRDefault="008027CD" w:rsidP="008027CD">
            <w:pPr>
              <w:rPr>
                <w:ins w:id="12177" w:author="Salah Soliman" w:date="2020-01-31T16:40:00Z"/>
                <w:rFonts w:ascii="Open Sans" w:eastAsia="Open Sans" w:hAnsi="Open Sans" w:cs="Times New Roman"/>
                <w:noProof/>
              </w:rPr>
            </w:pPr>
            <w:ins w:id="12178" w:author="Salah Soliman" w:date="2020-01-31T16:40:00Z">
              <w:r w:rsidRPr="008027CD">
                <w:rPr>
                  <w:rFonts w:ascii="Open Sans" w:eastAsia="Open Sans" w:hAnsi="Open Sans" w:cs="Times New Roman"/>
                  <w:noProof/>
                  <w:rPrChange w:id="12179" w:author="Unknown">
                    <w:rPr>
                      <w:noProof/>
                    </w:rPr>
                  </w:rPrChange>
                </w:rPr>
                <mc:AlternateContent>
                  <mc:Choice Requires="wps">
                    <w:drawing>
                      <wp:inline distT="0" distB="0" distL="0" distR="0" wp14:anchorId="6BEECE04" wp14:editId="4362623E">
                        <wp:extent cx="207010" cy="207010"/>
                        <wp:effectExtent l="19050" t="19050" r="21590" b="21590"/>
                        <wp:docPr id="378" name="Oval 37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010" cy="207010"/>
                                </a:xfrm>
                                <a:prstGeom prst="ellipse">
                                  <a:avLst/>
                                </a:prstGeom>
                                <a:noFill/>
                                <a:ln w="28575">
                                  <a:solidFill>
                                    <a:srgbClr val="5B9BD5">
                                      <a:lumMod val="90000"/>
                                      <a:lumOff val="0"/>
                                    </a:srgb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inline>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w16se="http://schemas.microsoft.com/office/word/2015/wordml/symex" xmlns:cx1="http://schemas.microsoft.com/office/drawing/2015/9/8/chartex" xmlns:cx="http://schemas.microsoft.com/office/drawing/2014/chartex">
                    <w:pict>
                      <v:oval w14:anchorId="3A395022" id="Oval 378" o:spid="_x0000_s1026" style="width:16.3pt;height:16.3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" filled="f" strokecolor="#438ccf" strokeweight="2.25pt">
                        <v:stroke joinstyle="miter"/>
                        <w10:anchorlock/>
                      </v:oval>
                    </w:pict>
                  </mc:Fallback>
                </mc:AlternateContent>
              </w:r>
            </w:ins>
          </w:p>
        </w:tc>
        <w:tc>
          <w:tcPr>
            <w:tcW w:w="450" w:type="dxa"/>
            <w:tcBorders>
              <w:top w:val="nil"/>
              <w:left w:val="nil"/>
              <w:bottom w:val="nil"/>
              <w:right w:val="nil"/>
            </w:tcBorders>
            <w:shd w:val="clear" w:color="auto" w:fill="FFFFFF" w:themeFill="background1"/>
            <w:vAlign w:val="center"/>
            <w:hideMark/>
            <w:tcPrChange w:id="12180" w:author="Alicia Romero Lopez" w:date="2020-01-31T09:48:00Z">
              <w:tcPr>
                <w:tcW w:w="450" w:type="dxa"/>
                <w:tcBorders>
                  <w:top w:val="nil"/>
                  <w:left w:val="nil"/>
                  <w:bottom w:val="nil"/>
                  <w:right w:val="nil"/>
                </w:tcBorders>
                <w:shd w:val="clear" w:color="auto" w:fill="FFFFFF"/>
                <w:hideMark/>
              </w:tcPr>
            </w:tcPrChange>
          </w:tcPr>
          <w:p w14:paraId="21C147FB" w14:textId="77777777" w:rsidR="008027CD" w:rsidRPr="008027CD" w:rsidRDefault="008027CD" w:rsidP="008027CD">
            <w:pPr>
              <w:rPr>
                <w:ins w:id="12181" w:author="Salah Soliman" w:date="2020-01-31T16:40:00Z"/>
                <w:rFonts w:ascii="Open Sans Semibold" w:eastAsia="Open Sans" w:hAnsi="Open Sans Semibold" w:cs="Open Sans Semibold"/>
              </w:rPr>
            </w:pPr>
            <w:ins w:id="12182" w:author="Salah Soliman" w:date="2020-01-31T16:40:00Z">
              <w:r w:rsidRPr="008027CD">
                <w:rPr>
                  <w:rFonts w:ascii="Open Sans Semibold" w:eastAsia="Open Sans" w:hAnsi="Open Sans Semibold" w:cs="Open Sans Semibold"/>
                </w:rPr>
                <w:t>b.</w:t>
              </w:r>
            </w:ins>
          </w:p>
        </w:tc>
        <w:tc>
          <w:tcPr>
            <w:tcW w:w="4410" w:type="dxa"/>
            <w:gridSpan w:val="2"/>
            <w:tcBorders>
              <w:top w:val="nil"/>
              <w:left w:val="nil"/>
              <w:bottom w:val="nil"/>
              <w:right w:val="nil"/>
            </w:tcBorders>
            <w:shd w:val="clear" w:color="auto" w:fill="FFFFFF" w:themeFill="background1"/>
            <w:vAlign w:val="center"/>
            <w:hideMark/>
            <w:tcPrChange w:id="12183" w:author="Alicia Romero Lopez" w:date="2020-01-31T09:48:00Z">
              <w:tcPr>
                <w:tcW w:w="4410" w:type="dxa"/>
                <w:gridSpan w:val="2"/>
                <w:tcBorders>
                  <w:top w:val="nil"/>
                  <w:left w:val="nil"/>
                  <w:bottom w:val="nil"/>
                  <w:right w:val="nil"/>
                </w:tcBorders>
                <w:shd w:val="clear" w:color="auto" w:fill="FFFFFF"/>
                <w:hideMark/>
              </w:tcPr>
            </w:tcPrChange>
          </w:tcPr>
          <w:p w14:paraId="0EF33F07" w14:textId="77777777" w:rsidR="008027CD" w:rsidRPr="008027CD" w:rsidRDefault="008027CD" w:rsidP="008027CD">
            <w:pPr>
              <w:rPr>
                <w:ins w:id="12184" w:author="Salah Soliman" w:date="2020-01-31T16:40:00Z"/>
                <w:rFonts w:ascii="Consolas" w:eastAsia="Open Sans" w:hAnsi="Consolas" w:cs="Times New Roman"/>
              </w:rPr>
            </w:pPr>
            <w:ins w:id="12185" w:author="Salah Soliman" w:date="2020-01-31T16:40:00Z">
              <w:r w:rsidRPr="008027CD">
                <w:rPr>
                  <w:rFonts w:ascii="Consolas" w:eastAsia="Open Sans" w:hAnsi="Consolas" w:cs="Consolas"/>
                  <w:highlight w:val="green"/>
                </w:rPr>
                <w:t>plt.plot(x, x**2)</w:t>
              </w:r>
            </w:ins>
          </w:p>
        </w:tc>
        <w:tc>
          <w:tcPr>
            <w:tcW w:w="4431" w:type="dxa"/>
            <w:gridSpan w:val="2"/>
            <w:tcBorders>
              <w:top w:val="nil"/>
              <w:left w:val="nil"/>
              <w:bottom w:val="nil"/>
              <w:right w:val="nil"/>
            </w:tcBorders>
            <w:shd w:val="clear" w:color="auto" w:fill="FFFFFF" w:themeFill="background1"/>
            <w:vAlign w:val="center"/>
            <w:hideMark/>
            <w:tcPrChange w:id="12186" w:author="Alicia Romero Lopez" w:date="2020-01-31T09:48:00Z">
              <w:tcPr>
                <w:tcW w:w="4431" w:type="dxa"/>
                <w:gridSpan w:val="2"/>
                <w:tcBorders>
                  <w:top w:val="nil"/>
                  <w:left w:val="nil"/>
                  <w:bottom w:val="nil"/>
                  <w:right w:val="nil"/>
                </w:tcBorders>
                <w:shd w:val="clear" w:color="auto" w:fill="FFFFFF"/>
                <w:hideMark/>
              </w:tcPr>
            </w:tcPrChange>
          </w:tcPr>
          <w:p w14:paraId="24C5B707" w14:textId="77777777" w:rsidR="008027CD" w:rsidRPr="008027CD" w:rsidRDefault="008027CD" w:rsidP="008027CD">
            <w:pPr>
              <w:rPr>
                <w:ins w:id="12187" w:author="Salah Soliman" w:date="2020-01-31T16:40:00Z"/>
                <w:rFonts w:ascii="Consolas" w:eastAsia="Open Sans" w:hAnsi="Consolas" w:cs="Times New Roman"/>
              </w:rPr>
            </w:pPr>
            <w:ins w:id="12188" w:author="Salah Soliman" w:date="2020-01-31T16:40:00Z">
              <w:r w:rsidRPr="008027CD">
                <w:rPr>
                  <w:rFonts w:ascii="Open Sans" w:eastAsia="Open Sans" w:hAnsi="Open Sans" w:cs="Times New Roman"/>
                  <w:noProof/>
                  <w:rPrChange w:id="12189" w:author="Unknown">
                    <w:rPr>
                      <w:noProof/>
                    </w:rPr>
                  </w:rPrChange>
                </w:rPr>
                <w:drawing>
                  <wp:inline distT="0" distB="0" distL="0" distR="0" wp14:anchorId="305FC8DB" wp14:editId="65A93559">
                    <wp:extent cx="2385060" cy="1790700"/>
                    <wp:effectExtent l="0" t="0" r="0" b="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385060" cy="1790700"/>
                            </a:xfrm>
                            <a:prstGeom prst="rect">
                              <a:avLst/>
                            </a:prstGeom>
                            <a:noFill/>
                            <a:ln>
                              <a:noFill/>
                            </a:ln>
                          </pic:spPr>
                        </pic:pic>
                      </a:graphicData>
                    </a:graphic>
                  </wp:inline>
                </w:drawing>
              </w:r>
            </w:ins>
          </w:p>
          <w:p w14:paraId="500B45F5" w14:textId="77777777" w:rsidR="008027CD" w:rsidRPr="008027CD" w:rsidRDefault="008027CD" w:rsidP="008027CD">
            <w:pPr>
              <w:rPr>
                <w:ins w:id="12190" w:author="Salah Soliman" w:date="2020-01-31T16:40:00Z"/>
                <w:rFonts w:ascii="Open Sans" w:eastAsia="Open Sans" w:hAnsi="Open Sans" w:cs="Times New Roman"/>
                <w:color w:val="404040"/>
              </w:rPr>
            </w:pPr>
            <w:ins w:id="12191" w:author="Salah Soliman" w:date="2020-01-31T16:40:00Z">
              <w:r w:rsidRPr="008027CD">
                <w:rPr>
                  <w:rFonts w:ascii="Open Sans" w:eastAsia="Open Sans" w:hAnsi="Open Sans" w:cs="Times New Roman"/>
                  <w:color w:val="404040"/>
                </w:rPr>
                <w:t>Citation: RoboGarden Course resources Copyright 2019</w:t>
              </w:r>
            </w:ins>
          </w:p>
          <w:p w14:paraId="5B87AD9B" w14:textId="77777777" w:rsidR="008027CD" w:rsidRPr="008027CD" w:rsidRDefault="008027CD" w:rsidP="008027CD">
            <w:pPr>
              <w:rPr>
                <w:ins w:id="12192" w:author="Salah Soliman" w:date="2020-01-31T16:40:00Z"/>
                <w:rFonts w:ascii="Consolas" w:eastAsia="Open Sans" w:hAnsi="Consolas" w:cs="Times New Roman"/>
              </w:rPr>
            </w:pPr>
          </w:p>
        </w:tc>
        <w:tc>
          <w:tcPr>
            <w:tcW w:w="270" w:type="dxa"/>
            <w:tcBorders>
              <w:top w:val="nil"/>
              <w:left w:val="nil"/>
              <w:bottom w:val="nil"/>
              <w:right w:val="single" w:sz="4" w:space="0" w:color="DBDBDB" w:themeColor="accent3" w:themeTint="66"/>
            </w:tcBorders>
            <w:shd w:val="clear" w:color="auto" w:fill="FAFAFA"/>
            <w:tcPrChange w:id="12193" w:author="Alicia Romero Lopez" w:date="2020-01-31T09:48:00Z">
              <w:tcPr>
                <w:tcW w:w="270" w:type="dxa"/>
                <w:tcBorders>
                  <w:top w:val="nil"/>
                  <w:left w:val="nil"/>
                  <w:bottom w:val="nil"/>
                  <w:right w:val="single" w:sz="4" w:space="0" w:color="DBDBDB"/>
                </w:tcBorders>
                <w:shd w:val="clear" w:color="auto" w:fill="FAFAFA"/>
              </w:tcPr>
            </w:tcPrChange>
          </w:tcPr>
          <w:p w14:paraId="7F1BF8D5" w14:textId="77777777" w:rsidR="008027CD" w:rsidRPr="008027CD" w:rsidRDefault="008027CD" w:rsidP="008027CD">
            <w:pPr>
              <w:rPr>
                <w:ins w:id="12194" w:author="Salah Soliman" w:date="2020-01-31T16:40:00Z"/>
                <w:rFonts w:ascii="Open Sans" w:eastAsia="Open Sans" w:hAnsi="Open Sans" w:cs="Times New Roman"/>
              </w:rPr>
            </w:pPr>
          </w:p>
        </w:tc>
      </w:tr>
      <w:tr w:rsidR="008027CD" w:rsidRPr="008027CD" w14:paraId="1214C501" w14:textId="77777777" w:rsidTr="51235A2F">
        <w:trPr>
          <w:cantSplit/>
          <w:trHeight w:val="20"/>
          <w:ins w:id="12195" w:author="Salah Soliman" w:date="2020-01-31T16:40:00Z"/>
        </w:trPr>
        <w:tc>
          <w:tcPr>
            <w:tcW w:w="270" w:type="dxa"/>
            <w:tcBorders>
              <w:top w:val="nil"/>
              <w:left w:val="single" w:sz="4" w:space="0" w:color="DBDBDB" w:themeColor="accent3" w:themeTint="66"/>
              <w:bottom w:val="nil"/>
              <w:right w:val="nil"/>
            </w:tcBorders>
            <w:shd w:val="clear" w:color="auto" w:fill="FAFAFA"/>
            <w:tcPrChange w:id="12196" w:author="Alicia Romero Lopez" w:date="2020-01-31T09:48:00Z">
              <w:tcPr>
                <w:tcW w:w="270" w:type="dxa"/>
                <w:tcBorders>
                  <w:top w:val="nil"/>
                  <w:left w:val="single" w:sz="4" w:space="0" w:color="DBDBDB"/>
                  <w:bottom w:val="nil"/>
                  <w:right w:val="nil"/>
                </w:tcBorders>
                <w:shd w:val="clear" w:color="auto" w:fill="FAFAFA"/>
              </w:tcPr>
            </w:tcPrChange>
          </w:tcPr>
          <w:p w14:paraId="211954CE" w14:textId="77777777" w:rsidR="008027CD" w:rsidRPr="008027CD" w:rsidRDefault="008027CD" w:rsidP="008027CD">
            <w:pPr>
              <w:rPr>
                <w:ins w:id="12197" w:author="Salah Soliman" w:date="2020-01-31T16:40:00Z"/>
                <w:rFonts w:ascii="Open Sans" w:eastAsia="Open Sans" w:hAnsi="Open Sans" w:cs="Times New Roman"/>
                <w:color w:val="404040"/>
                <w:sz w:val="16"/>
                <w:szCs w:val="16"/>
              </w:rPr>
            </w:pPr>
          </w:p>
        </w:tc>
        <w:tc>
          <w:tcPr>
            <w:tcW w:w="630" w:type="dxa"/>
            <w:tcBorders>
              <w:top w:val="nil"/>
              <w:left w:val="nil"/>
              <w:bottom w:val="nil"/>
              <w:right w:val="nil"/>
            </w:tcBorders>
            <w:shd w:val="clear" w:color="auto" w:fill="FAFAFA"/>
            <w:vAlign w:val="center"/>
            <w:tcPrChange w:id="12198" w:author="Alicia Romero Lopez" w:date="2020-01-31T09:48:00Z">
              <w:tcPr>
                <w:tcW w:w="630" w:type="dxa"/>
                <w:tcBorders>
                  <w:top w:val="nil"/>
                  <w:left w:val="nil"/>
                  <w:bottom w:val="nil"/>
                  <w:right w:val="nil"/>
                </w:tcBorders>
                <w:shd w:val="clear" w:color="auto" w:fill="FAFAFA"/>
              </w:tcPr>
            </w:tcPrChange>
          </w:tcPr>
          <w:p w14:paraId="63D72CCA" w14:textId="77777777" w:rsidR="008027CD" w:rsidRPr="008027CD" w:rsidRDefault="008027CD" w:rsidP="008027CD">
            <w:pPr>
              <w:rPr>
                <w:ins w:id="12199" w:author="Salah Soliman" w:date="2020-01-31T16:40:00Z"/>
                <w:rFonts w:ascii="Open Sans" w:eastAsia="Open Sans" w:hAnsi="Open Sans" w:cs="Times New Roman"/>
                <w:color w:val="404040"/>
                <w:sz w:val="16"/>
                <w:szCs w:val="16"/>
              </w:rPr>
            </w:pPr>
          </w:p>
        </w:tc>
        <w:tc>
          <w:tcPr>
            <w:tcW w:w="3330" w:type="dxa"/>
            <w:gridSpan w:val="2"/>
            <w:tcBorders>
              <w:top w:val="nil"/>
              <w:left w:val="nil"/>
              <w:bottom w:val="nil"/>
              <w:right w:val="nil"/>
            </w:tcBorders>
            <w:shd w:val="clear" w:color="auto" w:fill="FAFAFA"/>
            <w:vAlign w:val="center"/>
            <w:tcPrChange w:id="12200" w:author="Alicia Romero Lopez" w:date="2020-01-31T09:48:00Z">
              <w:tcPr>
                <w:tcW w:w="3330" w:type="dxa"/>
                <w:gridSpan w:val="2"/>
                <w:tcBorders>
                  <w:top w:val="nil"/>
                  <w:left w:val="nil"/>
                  <w:bottom w:val="nil"/>
                  <w:right w:val="nil"/>
                </w:tcBorders>
                <w:shd w:val="clear" w:color="auto" w:fill="FAFAFA"/>
              </w:tcPr>
            </w:tcPrChange>
          </w:tcPr>
          <w:p w14:paraId="50DE25F0" w14:textId="77777777" w:rsidR="008027CD" w:rsidRPr="008027CD" w:rsidRDefault="008027CD" w:rsidP="008027CD">
            <w:pPr>
              <w:rPr>
                <w:ins w:id="12201" w:author="Salah Soliman" w:date="2020-01-31T16:40:00Z"/>
                <w:rFonts w:ascii="Consolas" w:eastAsia="Open Sans" w:hAnsi="Consolas" w:cs="Times New Roman"/>
                <w:color w:val="404040"/>
                <w:sz w:val="16"/>
                <w:szCs w:val="16"/>
              </w:rPr>
            </w:pPr>
          </w:p>
        </w:tc>
        <w:tc>
          <w:tcPr>
            <w:tcW w:w="1980" w:type="dxa"/>
            <w:gridSpan w:val="2"/>
            <w:tcBorders>
              <w:top w:val="nil"/>
              <w:left w:val="nil"/>
              <w:bottom w:val="nil"/>
              <w:right w:val="nil"/>
            </w:tcBorders>
            <w:shd w:val="clear" w:color="auto" w:fill="FAFAFA"/>
            <w:vAlign w:val="center"/>
            <w:tcPrChange w:id="12202" w:author="Alicia Romero Lopez" w:date="2020-01-31T09:48:00Z">
              <w:tcPr>
                <w:tcW w:w="1980" w:type="dxa"/>
                <w:gridSpan w:val="2"/>
                <w:tcBorders>
                  <w:top w:val="nil"/>
                  <w:left w:val="nil"/>
                  <w:bottom w:val="nil"/>
                  <w:right w:val="nil"/>
                </w:tcBorders>
                <w:shd w:val="clear" w:color="auto" w:fill="FAFAFA"/>
              </w:tcPr>
            </w:tcPrChange>
          </w:tcPr>
          <w:p w14:paraId="756238E2" w14:textId="77777777" w:rsidR="008027CD" w:rsidRPr="008027CD" w:rsidRDefault="008027CD" w:rsidP="008027CD">
            <w:pPr>
              <w:rPr>
                <w:ins w:id="12203" w:author="Salah Soliman" w:date="2020-01-31T16:40:00Z"/>
                <w:rFonts w:ascii="Consolas" w:eastAsia="Open Sans" w:hAnsi="Consolas" w:cs="Times New Roman"/>
                <w:color w:val="404040"/>
                <w:sz w:val="16"/>
                <w:szCs w:val="16"/>
              </w:rPr>
            </w:pPr>
          </w:p>
        </w:tc>
        <w:tc>
          <w:tcPr>
            <w:tcW w:w="3981" w:type="dxa"/>
            <w:tcBorders>
              <w:top w:val="nil"/>
              <w:left w:val="nil"/>
              <w:bottom w:val="nil"/>
              <w:right w:val="nil"/>
            </w:tcBorders>
            <w:shd w:val="clear" w:color="auto" w:fill="FAFAFA"/>
            <w:vAlign w:val="center"/>
            <w:tcPrChange w:id="12204" w:author="Alicia Romero Lopez" w:date="2020-01-31T09:48:00Z">
              <w:tcPr>
                <w:tcW w:w="3981" w:type="dxa"/>
                <w:tcBorders>
                  <w:top w:val="nil"/>
                  <w:left w:val="nil"/>
                  <w:bottom w:val="nil"/>
                  <w:right w:val="nil"/>
                </w:tcBorders>
                <w:shd w:val="clear" w:color="auto" w:fill="FAFAFA"/>
              </w:tcPr>
            </w:tcPrChange>
          </w:tcPr>
          <w:p w14:paraId="542D27FE" w14:textId="77777777" w:rsidR="008027CD" w:rsidRPr="008027CD" w:rsidRDefault="008027CD" w:rsidP="008027CD">
            <w:pPr>
              <w:rPr>
                <w:ins w:id="12205" w:author="Salah Soliman" w:date="2020-01-31T16:40:00Z"/>
                <w:rFonts w:ascii="Consolas" w:eastAsia="Open Sans" w:hAnsi="Consolas" w:cs="Times New Roman"/>
                <w:noProof/>
                <w:color w:val="404040"/>
                <w:sz w:val="16"/>
                <w:szCs w:val="16"/>
              </w:rPr>
            </w:pPr>
          </w:p>
        </w:tc>
        <w:tc>
          <w:tcPr>
            <w:tcW w:w="270" w:type="dxa"/>
            <w:tcBorders>
              <w:top w:val="nil"/>
              <w:left w:val="nil"/>
              <w:bottom w:val="nil"/>
              <w:right w:val="single" w:sz="4" w:space="0" w:color="DBDBDB" w:themeColor="accent3" w:themeTint="66"/>
            </w:tcBorders>
            <w:shd w:val="clear" w:color="auto" w:fill="FAFAFA"/>
            <w:tcPrChange w:id="12206" w:author="Alicia Romero Lopez" w:date="2020-01-31T09:48:00Z">
              <w:tcPr>
                <w:tcW w:w="270" w:type="dxa"/>
                <w:tcBorders>
                  <w:top w:val="nil"/>
                  <w:left w:val="nil"/>
                  <w:bottom w:val="nil"/>
                  <w:right w:val="single" w:sz="4" w:space="0" w:color="DBDBDB"/>
                </w:tcBorders>
                <w:shd w:val="clear" w:color="auto" w:fill="FAFAFA"/>
              </w:tcPr>
            </w:tcPrChange>
          </w:tcPr>
          <w:p w14:paraId="636418B5" w14:textId="77777777" w:rsidR="008027CD" w:rsidRPr="008027CD" w:rsidRDefault="008027CD" w:rsidP="008027CD">
            <w:pPr>
              <w:rPr>
                <w:ins w:id="12207" w:author="Salah Soliman" w:date="2020-01-31T16:40:00Z"/>
                <w:rFonts w:ascii="Open Sans" w:eastAsia="Open Sans" w:hAnsi="Open Sans" w:cs="Times New Roman"/>
                <w:color w:val="404040"/>
                <w:sz w:val="16"/>
                <w:szCs w:val="16"/>
              </w:rPr>
            </w:pPr>
          </w:p>
        </w:tc>
      </w:tr>
      <w:tr w:rsidR="008027CD" w:rsidRPr="008027CD" w14:paraId="3E932B07" w14:textId="77777777" w:rsidTr="51235A2F">
        <w:trPr>
          <w:cantSplit/>
          <w:ins w:id="12208" w:author="Salah Soliman" w:date="2020-01-31T16:40:00Z"/>
        </w:trPr>
        <w:tc>
          <w:tcPr>
            <w:tcW w:w="270" w:type="dxa"/>
            <w:tcBorders>
              <w:top w:val="nil"/>
              <w:left w:val="single" w:sz="4" w:space="0" w:color="DBDBDB" w:themeColor="accent3" w:themeTint="66"/>
              <w:bottom w:val="nil"/>
              <w:right w:val="nil"/>
            </w:tcBorders>
            <w:shd w:val="clear" w:color="auto" w:fill="FAFAFA"/>
            <w:tcPrChange w:id="12209" w:author="Alicia Romero Lopez" w:date="2020-01-31T09:48:00Z">
              <w:tcPr>
                <w:tcW w:w="270" w:type="dxa"/>
                <w:tcBorders>
                  <w:top w:val="nil"/>
                  <w:left w:val="single" w:sz="4" w:space="0" w:color="DBDBDB"/>
                  <w:bottom w:val="nil"/>
                  <w:right w:val="nil"/>
                </w:tcBorders>
                <w:shd w:val="clear" w:color="auto" w:fill="FAFAFA"/>
              </w:tcPr>
            </w:tcPrChange>
          </w:tcPr>
          <w:p w14:paraId="41D66465" w14:textId="77777777" w:rsidR="008027CD" w:rsidRPr="008027CD" w:rsidRDefault="008027CD" w:rsidP="008027CD">
            <w:pPr>
              <w:rPr>
                <w:ins w:id="12210" w:author="Salah Soliman" w:date="2020-01-31T16:40:00Z"/>
                <w:rFonts w:ascii="Open Sans" w:eastAsia="Open Sans" w:hAnsi="Open Sans" w:cs="Times New Roman"/>
              </w:rPr>
            </w:pPr>
          </w:p>
        </w:tc>
        <w:tc>
          <w:tcPr>
            <w:tcW w:w="630" w:type="dxa"/>
            <w:tcBorders>
              <w:top w:val="nil"/>
              <w:left w:val="nil"/>
              <w:bottom w:val="nil"/>
              <w:right w:val="nil"/>
            </w:tcBorders>
            <w:shd w:val="clear" w:color="auto" w:fill="FFFFFF" w:themeFill="background1"/>
            <w:vAlign w:val="center"/>
            <w:hideMark/>
            <w:tcPrChange w:id="12211" w:author="Alicia Romero Lopez" w:date="2020-01-31T09:48:00Z">
              <w:tcPr>
                <w:tcW w:w="630" w:type="dxa"/>
                <w:tcBorders>
                  <w:top w:val="nil"/>
                  <w:left w:val="nil"/>
                  <w:bottom w:val="nil"/>
                  <w:right w:val="nil"/>
                </w:tcBorders>
                <w:shd w:val="clear" w:color="auto" w:fill="FFFFFF"/>
                <w:hideMark/>
              </w:tcPr>
            </w:tcPrChange>
          </w:tcPr>
          <w:p w14:paraId="58D656E6" w14:textId="77777777" w:rsidR="008027CD" w:rsidRPr="008027CD" w:rsidRDefault="008027CD" w:rsidP="008027CD">
            <w:pPr>
              <w:rPr>
                <w:ins w:id="12212" w:author="Salah Soliman" w:date="2020-01-31T16:40:00Z"/>
                <w:rFonts w:ascii="Open Sans" w:eastAsia="Open Sans" w:hAnsi="Open Sans" w:cs="Times New Roman"/>
                <w:noProof/>
              </w:rPr>
            </w:pPr>
            <w:ins w:id="12213" w:author="Salah Soliman" w:date="2020-01-31T16:40:00Z">
              <w:r w:rsidRPr="008027CD">
                <w:rPr>
                  <w:rFonts w:ascii="Open Sans" w:eastAsia="Open Sans" w:hAnsi="Open Sans" w:cs="Times New Roman"/>
                  <w:noProof/>
                  <w:rPrChange w:id="12214" w:author="Unknown">
                    <w:rPr>
                      <w:noProof/>
                    </w:rPr>
                  </w:rPrChange>
                </w:rPr>
                <mc:AlternateContent>
                  <mc:Choice Requires="wps">
                    <w:drawing>
                      <wp:inline distT="0" distB="0" distL="0" distR="0" wp14:anchorId="27709597" wp14:editId="252777CE">
                        <wp:extent cx="207010" cy="207010"/>
                        <wp:effectExtent l="19050" t="19050" r="21590" b="21590"/>
                        <wp:docPr id="379" name="Oval 37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010" cy="207010"/>
                                </a:xfrm>
                                <a:prstGeom prst="ellipse">
                                  <a:avLst/>
                                </a:prstGeom>
                                <a:noFill/>
                                <a:ln w="28575">
                                  <a:solidFill>
                                    <a:srgbClr val="5B9BD5">
                                      <a:lumMod val="90000"/>
                                      <a:lumOff val="0"/>
                                    </a:srgb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inline>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w16se="http://schemas.microsoft.com/office/word/2015/wordml/symex" xmlns:cx1="http://schemas.microsoft.com/office/drawing/2015/9/8/chartex" xmlns:cx="http://schemas.microsoft.com/office/drawing/2014/chartex">
                    <w:pict>
                      <v:oval w14:anchorId="1371CFAC" id="Oval 379" o:spid="_x0000_s1026" style="width:16.3pt;height:16.3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" filled="f" strokecolor="#438ccf" strokeweight="2.25pt">
                        <v:stroke joinstyle="miter"/>
                        <w10:anchorlock/>
                      </v:oval>
                    </w:pict>
                  </mc:Fallback>
                </mc:AlternateContent>
              </w:r>
            </w:ins>
          </w:p>
        </w:tc>
        <w:tc>
          <w:tcPr>
            <w:tcW w:w="450" w:type="dxa"/>
            <w:tcBorders>
              <w:top w:val="nil"/>
              <w:left w:val="nil"/>
              <w:bottom w:val="nil"/>
              <w:right w:val="nil"/>
            </w:tcBorders>
            <w:shd w:val="clear" w:color="auto" w:fill="FFFFFF" w:themeFill="background1"/>
            <w:vAlign w:val="center"/>
            <w:hideMark/>
            <w:tcPrChange w:id="12215" w:author="Alicia Romero Lopez" w:date="2020-01-31T09:48:00Z">
              <w:tcPr>
                <w:tcW w:w="450" w:type="dxa"/>
                <w:tcBorders>
                  <w:top w:val="nil"/>
                  <w:left w:val="nil"/>
                  <w:bottom w:val="nil"/>
                  <w:right w:val="nil"/>
                </w:tcBorders>
                <w:shd w:val="clear" w:color="auto" w:fill="FFFFFF"/>
                <w:hideMark/>
              </w:tcPr>
            </w:tcPrChange>
          </w:tcPr>
          <w:p w14:paraId="31D09816" w14:textId="77777777" w:rsidR="008027CD" w:rsidRPr="008027CD" w:rsidRDefault="008027CD" w:rsidP="008027CD">
            <w:pPr>
              <w:rPr>
                <w:ins w:id="12216" w:author="Salah Soliman" w:date="2020-01-31T16:40:00Z"/>
                <w:rFonts w:ascii="Open Sans Semibold" w:eastAsia="Open Sans" w:hAnsi="Open Sans Semibold" w:cs="Open Sans Semibold"/>
              </w:rPr>
            </w:pPr>
            <w:ins w:id="12217" w:author="Salah Soliman" w:date="2020-01-31T16:40:00Z">
              <w:r w:rsidRPr="008027CD">
                <w:rPr>
                  <w:rFonts w:ascii="Open Sans Semibold" w:eastAsia="Open Sans" w:hAnsi="Open Sans Semibold" w:cs="Open Sans Semibold"/>
                </w:rPr>
                <w:t>c.</w:t>
              </w:r>
            </w:ins>
          </w:p>
        </w:tc>
        <w:tc>
          <w:tcPr>
            <w:tcW w:w="4410" w:type="dxa"/>
            <w:gridSpan w:val="2"/>
            <w:tcBorders>
              <w:top w:val="nil"/>
              <w:left w:val="nil"/>
              <w:bottom w:val="nil"/>
              <w:right w:val="nil"/>
            </w:tcBorders>
            <w:shd w:val="clear" w:color="auto" w:fill="FFFFFF" w:themeFill="background1"/>
            <w:vAlign w:val="center"/>
            <w:hideMark/>
            <w:tcPrChange w:id="12218" w:author="Alicia Romero Lopez" w:date="2020-01-31T09:48:00Z">
              <w:tcPr>
                <w:tcW w:w="4410" w:type="dxa"/>
                <w:gridSpan w:val="2"/>
                <w:tcBorders>
                  <w:top w:val="nil"/>
                  <w:left w:val="nil"/>
                  <w:bottom w:val="nil"/>
                  <w:right w:val="nil"/>
                </w:tcBorders>
                <w:shd w:val="clear" w:color="auto" w:fill="FFFFFF"/>
                <w:hideMark/>
              </w:tcPr>
            </w:tcPrChange>
          </w:tcPr>
          <w:p w14:paraId="2A67585D" w14:textId="77777777" w:rsidR="008027CD" w:rsidRPr="008027CD" w:rsidRDefault="008027CD" w:rsidP="008027CD">
            <w:pPr>
              <w:rPr>
                <w:ins w:id="12219" w:author="Salah Soliman" w:date="2020-01-31T16:40:00Z"/>
                <w:rFonts w:ascii="Open Sans" w:eastAsia="Open Sans" w:hAnsi="Open Sans" w:cs="Times New Roman"/>
              </w:rPr>
            </w:pPr>
            <w:ins w:id="12220" w:author="Salah Soliman" w:date="2020-01-31T16:40:00Z">
              <w:r w:rsidRPr="008027CD">
                <w:rPr>
                  <w:rFonts w:ascii="Consolas" w:eastAsia="Open Sans" w:hAnsi="Consolas" w:cs="Consolas"/>
                  <w:highlight w:val="lightGray"/>
                </w:rPr>
                <w:t>plt.bar(x, x**2)</w:t>
              </w:r>
            </w:ins>
          </w:p>
        </w:tc>
        <w:tc>
          <w:tcPr>
            <w:tcW w:w="4431" w:type="dxa"/>
            <w:gridSpan w:val="2"/>
            <w:tcBorders>
              <w:top w:val="nil"/>
              <w:left w:val="nil"/>
              <w:bottom w:val="nil"/>
              <w:right w:val="nil"/>
            </w:tcBorders>
            <w:shd w:val="clear" w:color="auto" w:fill="FFFFFF" w:themeFill="background1"/>
            <w:vAlign w:val="center"/>
            <w:hideMark/>
            <w:tcPrChange w:id="12221" w:author="Alicia Romero Lopez" w:date="2020-01-31T09:48:00Z">
              <w:tcPr>
                <w:tcW w:w="4431" w:type="dxa"/>
                <w:gridSpan w:val="2"/>
                <w:tcBorders>
                  <w:top w:val="nil"/>
                  <w:left w:val="nil"/>
                  <w:bottom w:val="nil"/>
                  <w:right w:val="nil"/>
                </w:tcBorders>
                <w:shd w:val="clear" w:color="auto" w:fill="FFFFFF"/>
                <w:hideMark/>
              </w:tcPr>
            </w:tcPrChange>
          </w:tcPr>
          <w:p w14:paraId="59B5AF7E" w14:textId="77777777" w:rsidR="008027CD" w:rsidRPr="008027CD" w:rsidRDefault="008027CD" w:rsidP="008027CD">
            <w:pPr>
              <w:rPr>
                <w:ins w:id="12222" w:author="Salah Soliman" w:date="2020-01-31T16:40:00Z"/>
                <w:rFonts w:ascii="Open Sans" w:eastAsia="Open Sans" w:hAnsi="Open Sans" w:cs="Times New Roman"/>
              </w:rPr>
            </w:pPr>
            <w:ins w:id="12223" w:author="Salah Soliman" w:date="2020-01-31T16:40:00Z">
              <w:r w:rsidRPr="008027CD">
                <w:rPr>
                  <w:rFonts w:ascii="Open Sans" w:eastAsia="Open Sans" w:hAnsi="Open Sans" w:cs="Times New Roman"/>
                  <w:noProof/>
                  <w:rPrChange w:id="12224" w:author="Unknown">
                    <w:rPr>
                      <w:noProof/>
                    </w:rPr>
                  </w:rPrChange>
                </w:rPr>
                <w:drawing>
                  <wp:inline distT="0" distB="0" distL="0" distR="0" wp14:anchorId="762BEB48" wp14:editId="0DEE1402">
                    <wp:extent cx="2667000" cy="1996440"/>
                    <wp:effectExtent l="0" t="0" r="0" b="381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667000" cy="1996440"/>
                            </a:xfrm>
                            <a:prstGeom prst="rect">
                              <a:avLst/>
                            </a:prstGeom>
                            <a:noFill/>
                            <a:ln>
                              <a:noFill/>
                            </a:ln>
                          </pic:spPr>
                        </pic:pic>
                      </a:graphicData>
                    </a:graphic>
                  </wp:inline>
                </w:drawing>
              </w:r>
            </w:ins>
          </w:p>
          <w:p w14:paraId="2A1A4818" w14:textId="77777777" w:rsidR="008027CD" w:rsidRPr="008027CD" w:rsidRDefault="008027CD" w:rsidP="008027CD">
            <w:pPr>
              <w:rPr>
                <w:ins w:id="12225" w:author="Salah Soliman" w:date="2020-01-31T16:40:00Z"/>
                <w:rFonts w:ascii="Open Sans" w:eastAsia="Open Sans" w:hAnsi="Open Sans" w:cs="Times New Roman"/>
                <w:color w:val="404040"/>
              </w:rPr>
            </w:pPr>
            <w:ins w:id="12226" w:author="Salah Soliman" w:date="2020-01-31T16:40:00Z">
              <w:r w:rsidRPr="008027CD">
                <w:rPr>
                  <w:rFonts w:ascii="Open Sans" w:eastAsia="Open Sans" w:hAnsi="Open Sans" w:cs="Times New Roman"/>
                  <w:color w:val="404040"/>
                </w:rPr>
                <w:t>Citation: RoboGarden Course resources Copyright 2019</w:t>
              </w:r>
            </w:ins>
          </w:p>
          <w:p w14:paraId="4D4C99F5" w14:textId="77777777" w:rsidR="008027CD" w:rsidRPr="008027CD" w:rsidRDefault="008027CD" w:rsidP="008027CD">
            <w:pPr>
              <w:rPr>
                <w:ins w:id="12227" w:author="Salah Soliman" w:date="2020-01-31T16:40:00Z"/>
                <w:rFonts w:ascii="Open Sans" w:eastAsia="Open Sans" w:hAnsi="Open Sans" w:cs="Times New Roman"/>
              </w:rPr>
            </w:pPr>
          </w:p>
        </w:tc>
        <w:tc>
          <w:tcPr>
            <w:tcW w:w="270" w:type="dxa"/>
            <w:tcBorders>
              <w:top w:val="nil"/>
              <w:left w:val="nil"/>
              <w:bottom w:val="nil"/>
              <w:right w:val="single" w:sz="4" w:space="0" w:color="DBDBDB" w:themeColor="accent3" w:themeTint="66"/>
            </w:tcBorders>
            <w:shd w:val="clear" w:color="auto" w:fill="FAFAFA"/>
            <w:tcPrChange w:id="12228" w:author="Alicia Romero Lopez" w:date="2020-01-31T09:48:00Z">
              <w:tcPr>
                <w:tcW w:w="270" w:type="dxa"/>
                <w:tcBorders>
                  <w:top w:val="nil"/>
                  <w:left w:val="nil"/>
                  <w:bottom w:val="nil"/>
                  <w:right w:val="single" w:sz="4" w:space="0" w:color="DBDBDB"/>
                </w:tcBorders>
                <w:shd w:val="clear" w:color="auto" w:fill="FAFAFA"/>
              </w:tcPr>
            </w:tcPrChange>
          </w:tcPr>
          <w:p w14:paraId="0EBB32A9" w14:textId="77777777" w:rsidR="008027CD" w:rsidRPr="008027CD" w:rsidRDefault="008027CD" w:rsidP="008027CD">
            <w:pPr>
              <w:rPr>
                <w:ins w:id="12229" w:author="Salah Soliman" w:date="2020-01-31T16:40:00Z"/>
                <w:rFonts w:ascii="Open Sans" w:eastAsia="Open Sans" w:hAnsi="Open Sans" w:cs="Times New Roman"/>
              </w:rPr>
            </w:pPr>
          </w:p>
        </w:tc>
      </w:tr>
      <w:tr w:rsidR="008027CD" w:rsidRPr="008027CD" w14:paraId="777071F9" w14:textId="77777777" w:rsidTr="51235A2F">
        <w:trPr>
          <w:cantSplit/>
          <w:ins w:id="12230" w:author="Salah Soliman" w:date="2020-01-31T16:40:00Z"/>
        </w:trPr>
        <w:tc>
          <w:tcPr>
            <w:tcW w:w="270" w:type="dxa"/>
            <w:tcBorders>
              <w:top w:val="nil"/>
              <w:left w:val="single" w:sz="4" w:space="0" w:color="DBDBDB" w:themeColor="accent3" w:themeTint="66"/>
              <w:bottom w:val="nil"/>
              <w:right w:val="nil"/>
            </w:tcBorders>
            <w:shd w:val="clear" w:color="auto" w:fill="FAFAFA"/>
            <w:tcPrChange w:id="12231" w:author="Alicia Romero Lopez" w:date="2020-01-31T09:48:00Z">
              <w:tcPr>
                <w:tcW w:w="270" w:type="dxa"/>
                <w:tcBorders>
                  <w:top w:val="nil"/>
                  <w:left w:val="single" w:sz="4" w:space="0" w:color="DBDBDB"/>
                  <w:bottom w:val="nil"/>
                  <w:right w:val="nil"/>
                </w:tcBorders>
                <w:shd w:val="clear" w:color="auto" w:fill="FAFAFA"/>
              </w:tcPr>
            </w:tcPrChange>
          </w:tcPr>
          <w:p w14:paraId="2EE676C6" w14:textId="77777777" w:rsidR="008027CD" w:rsidRPr="008027CD" w:rsidRDefault="008027CD" w:rsidP="008027CD">
            <w:pPr>
              <w:rPr>
                <w:ins w:id="12232" w:author="Salah Soliman" w:date="2020-01-31T16:40:00Z"/>
                <w:rFonts w:ascii="Open Sans" w:eastAsia="Open Sans" w:hAnsi="Open Sans" w:cs="Times New Roman"/>
                <w:color w:val="404040"/>
                <w:sz w:val="16"/>
                <w:szCs w:val="16"/>
              </w:rPr>
            </w:pPr>
          </w:p>
        </w:tc>
        <w:tc>
          <w:tcPr>
            <w:tcW w:w="3960" w:type="dxa"/>
            <w:gridSpan w:val="3"/>
            <w:tcBorders>
              <w:top w:val="nil"/>
              <w:left w:val="nil"/>
              <w:bottom w:val="nil"/>
              <w:right w:val="nil"/>
            </w:tcBorders>
            <w:shd w:val="clear" w:color="auto" w:fill="FAFAFA"/>
            <w:vAlign w:val="center"/>
            <w:tcPrChange w:id="12233" w:author="Alicia Romero Lopez" w:date="2020-01-31T09:48:00Z">
              <w:tcPr>
                <w:tcW w:w="3960" w:type="dxa"/>
                <w:gridSpan w:val="3"/>
                <w:tcBorders>
                  <w:top w:val="nil"/>
                  <w:left w:val="nil"/>
                  <w:bottom w:val="nil"/>
                  <w:right w:val="nil"/>
                </w:tcBorders>
                <w:shd w:val="clear" w:color="auto" w:fill="FAFAFA"/>
              </w:tcPr>
            </w:tcPrChange>
          </w:tcPr>
          <w:p w14:paraId="5A674B7E" w14:textId="77777777" w:rsidR="008027CD" w:rsidRPr="008027CD" w:rsidRDefault="008027CD" w:rsidP="008027CD">
            <w:pPr>
              <w:rPr>
                <w:ins w:id="12234" w:author="Salah Soliman" w:date="2020-01-31T16:40:00Z"/>
                <w:rFonts w:ascii="Consolas" w:eastAsia="Open Sans" w:hAnsi="Consolas" w:cs="Times New Roman"/>
                <w:color w:val="404040"/>
                <w:sz w:val="16"/>
                <w:szCs w:val="16"/>
              </w:rPr>
            </w:pPr>
          </w:p>
        </w:tc>
        <w:tc>
          <w:tcPr>
            <w:tcW w:w="1980" w:type="dxa"/>
            <w:gridSpan w:val="2"/>
            <w:tcBorders>
              <w:top w:val="nil"/>
              <w:left w:val="nil"/>
              <w:bottom w:val="nil"/>
              <w:right w:val="nil"/>
            </w:tcBorders>
            <w:shd w:val="clear" w:color="auto" w:fill="FAFAFA"/>
            <w:vAlign w:val="center"/>
            <w:tcPrChange w:id="12235" w:author="Alicia Romero Lopez" w:date="2020-01-31T09:48:00Z">
              <w:tcPr>
                <w:tcW w:w="1980" w:type="dxa"/>
                <w:gridSpan w:val="2"/>
                <w:tcBorders>
                  <w:top w:val="nil"/>
                  <w:left w:val="nil"/>
                  <w:bottom w:val="nil"/>
                  <w:right w:val="nil"/>
                </w:tcBorders>
                <w:shd w:val="clear" w:color="auto" w:fill="FAFAFA"/>
              </w:tcPr>
            </w:tcPrChange>
          </w:tcPr>
          <w:p w14:paraId="47C7F824" w14:textId="77777777" w:rsidR="008027CD" w:rsidRPr="008027CD" w:rsidRDefault="008027CD" w:rsidP="008027CD">
            <w:pPr>
              <w:rPr>
                <w:ins w:id="12236" w:author="Salah Soliman" w:date="2020-01-31T16:40:00Z"/>
                <w:rFonts w:ascii="Consolas" w:eastAsia="Open Sans" w:hAnsi="Consolas" w:cs="Times New Roman"/>
                <w:color w:val="404040"/>
                <w:sz w:val="16"/>
                <w:szCs w:val="16"/>
              </w:rPr>
            </w:pPr>
          </w:p>
        </w:tc>
        <w:tc>
          <w:tcPr>
            <w:tcW w:w="3981" w:type="dxa"/>
            <w:tcBorders>
              <w:top w:val="nil"/>
              <w:left w:val="nil"/>
              <w:bottom w:val="nil"/>
              <w:right w:val="nil"/>
            </w:tcBorders>
            <w:shd w:val="clear" w:color="auto" w:fill="FAFAFA"/>
            <w:vAlign w:val="center"/>
            <w:tcPrChange w:id="12237" w:author="Alicia Romero Lopez" w:date="2020-01-31T09:48:00Z">
              <w:tcPr>
                <w:tcW w:w="3981" w:type="dxa"/>
                <w:tcBorders>
                  <w:top w:val="nil"/>
                  <w:left w:val="nil"/>
                  <w:bottom w:val="nil"/>
                  <w:right w:val="nil"/>
                </w:tcBorders>
                <w:shd w:val="clear" w:color="auto" w:fill="FAFAFA"/>
              </w:tcPr>
            </w:tcPrChange>
          </w:tcPr>
          <w:p w14:paraId="5D874EF9" w14:textId="77777777" w:rsidR="008027CD" w:rsidRPr="008027CD" w:rsidRDefault="008027CD" w:rsidP="008027CD">
            <w:pPr>
              <w:rPr>
                <w:ins w:id="12238" w:author="Salah Soliman" w:date="2020-01-31T16:40:00Z"/>
                <w:rFonts w:ascii="Consolas" w:eastAsia="Open Sans" w:hAnsi="Consolas" w:cs="Times New Roman"/>
                <w:color w:val="404040"/>
                <w:sz w:val="16"/>
                <w:szCs w:val="16"/>
              </w:rPr>
            </w:pPr>
          </w:p>
        </w:tc>
        <w:tc>
          <w:tcPr>
            <w:tcW w:w="270" w:type="dxa"/>
            <w:tcBorders>
              <w:top w:val="nil"/>
              <w:left w:val="nil"/>
              <w:bottom w:val="nil"/>
              <w:right w:val="single" w:sz="4" w:space="0" w:color="DBDBDB" w:themeColor="accent3" w:themeTint="66"/>
            </w:tcBorders>
            <w:shd w:val="clear" w:color="auto" w:fill="FAFAFA"/>
            <w:tcPrChange w:id="12239" w:author="Alicia Romero Lopez" w:date="2020-01-31T09:48:00Z">
              <w:tcPr>
                <w:tcW w:w="270" w:type="dxa"/>
                <w:tcBorders>
                  <w:top w:val="nil"/>
                  <w:left w:val="nil"/>
                  <w:bottom w:val="nil"/>
                  <w:right w:val="single" w:sz="4" w:space="0" w:color="DBDBDB"/>
                </w:tcBorders>
                <w:shd w:val="clear" w:color="auto" w:fill="FAFAFA"/>
              </w:tcPr>
            </w:tcPrChange>
          </w:tcPr>
          <w:p w14:paraId="2AED94C1" w14:textId="77777777" w:rsidR="008027CD" w:rsidRPr="008027CD" w:rsidRDefault="008027CD" w:rsidP="008027CD">
            <w:pPr>
              <w:rPr>
                <w:ins w:id="12240" w:author="Salah Soliman" w:date="2020-01-31T16:40:00Z"/>
                <w:rFonts w:ascii="Open Sans" w:eastAsia="Open Sans" w:hAnsi="Open Sans" w:cs="Times New Roman"/>
                <w:color w:val="404040"/>
                <w:sz w:val="16"/>
                <w:szCs w:val="16"/>
              </w:rPr>
            </w:pPr>
          </w:p>
        </w:tc>
      </w:tr>
      <w:tr w:rsidR="008027CD" w:rsidRPr="008027CD" w14:paraId="4DD65288" w14:textId="77777777" w:rsidTr="51235A2F">
        <w:trPr>
          <w:cantSplit/>
          <w:ins w:id="12241" w:author="Salah Soliman" w:date="2020-01-31T16:40:00Z"/>
        </w:trPr>
        <w:tc>
          <w:tcPr>
            <w:tcW w:w="270" w:type="dxa"/>
            <w:tcBorders>
              <w:top w:val="nil"/>
              <w:left w:val="single" w:sz="4" w:space="0" w:color="DBDBDB" w:themeColor="accent3" w:themeTint="66"/>
              <w:bottom w:val="nil"/>
              <w:right w:val="nil"/>
            </w:tcBorders>
            <w:shd w:val="clear" w:color="auto" w:fill="FAFAFA"/>
            <w:tcPrChange w:id="12242" w:author="Alicia Romero Lopez" w:date="2020-01-31T09:48:00Z">
              <w:tcPr>
                <w:tcW w:w="270" w:type="dxa"/>
                <w:tcBorders>
                  <w:top w:val="nil"/>
                  <w:left w:val="single" w:sz="4" w:space="0" w:color="DBDBDB"/>
                  <w:bottom w:val="nil"/>
                  <w:right w:val="nil"/>
                </w:tcBorders>
                <w:shd w:val="clear" w:color="auto" w:fill="FAFAFA"/>
              </w:tcPr>
            </w:tcPrChange>
          </w:tcPr>
          <w:p w14:paraId="2FD150B3" w14:textId="77777777" w:rsidR="008027CD" w:rsidRPr="008027CD" w:rsidRDefault="008027CD" w:rsidP="008027CD">
            <w:pPr>
              <w:rPr>
                <w:ins w:id="12243" w:author="Salah Soliman" w:date="2020-01-31T16:40:00Z"/>
                <w:rFonts w:ascii="Open Sans" w:eastAsia="Open Sans" w:hAnsi="Open Sans" w:cs="Times New Roman"/>
              </w:rPr>
            </w:pPr>
          </w:p>
        </w:tc>
        <w:tc>
          <w:tcPr>
            <w:tcW w:w="630" w:type="dxa"/>
            <w:tcBorders>
              <w:top w:val="nil"/>
              <w:left w:val="nil"/>
              <w:bottom w:val="nil"/>
              <w:right w:val="nil"/>
            </w:tcBorders>
            <w:shd w:val="clear" w:color="auto" w:fill="FFFFFF" w:themeFill="background1"/>
            <w:vAlign w:val="center"/>
            <w:hideMark/>
            <w:tcPrChange w:id="12244" w:author="Alicia Romero Lopez" w:date="2020-01-31T09:48:00Z">
              <w:tcPr>
                <w:tcW w:w="630" w:type="dxa"/>
                <w:tcBorders>
                  <w:top w:val="nil"/>
                  <w:left w:val="nil"/>
                  <w:bottom w:val="nil"/>
                  <w:right w:val="nil"/>
                </w:tcBorders>
                <w:shd w:val="clear" w:color="auto" w:fill="FFFFFF"/>
                <w:hideMark/>
              </w:tcPr>
            </w:tcPrChange>
          </w:tcPr>
          <w:p w14:paraId="0C11A498" w14:textId="77777777" w:rsidR="008027CD" w:rsidRPr="008027CD" w:rsidRDefault="008027CD" w:rsidP="008027CD">
            <w:pPr>
              <w:rPr>
                <w:ins w:id="12245" w:author="Salah Soliman" w:date="2020-01-31T16:40:00Z"/>
                <w:rFonts w:ascii="Open Sans" w:eastAsia="Open Sans" w:hAnsi="Open Sans" w:cs="Times New Roman"/>
                <w:noProof/>
              </w:rPr>
            </w:pPr>
            <w:ins w:id="12246" w:author="Salah Soliman" w:date="2020-01-31T16:40:00Z">
              <w:r w:rsidRPr="008027CD">
                <w:rPr>
                  <w:rFonts w:ascii="Open Sans" w:eastAsia="Open Sans" w:hAnsi="Open Sans" w:cs="Times New Roman"/>
                  <w:noProof/>
                  <w:rPrChange w:id="12247" w:author="Unknown">
                    <w:rPr>
                      <w:noProof/>
                    </w:rPr>
                  </w:rPrChange>
                </w:rPr>
                <mc:AlternateContent>
                  <mc:Choice Requires="wps">
                    <w:drawing>
                      <wp:inline distT="0" distB="0" distL="0" distR="0" wp14:anchorId="0182451B" wp14:editId="7DA1CF02">
                        <wp:extent cx="207010" cy="207010"/>
                        <wp:effectExtent l="19050" t="19050" r="21590" b="21590"/>
                        <wp:docPr id="380" name="Oval 38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010" cy="207010"/>
                                </a:xfrm>
                                <a:prstGeom prst="ellipse">
                                  <a:avLst/>
                                </a:prstGeom>
                                <a:noFill/>
                                <a:ln w="28575">
                                  <a:solidFill>
                                    <a:srgbClr val="5B9BD5">
                                      <a:lumMod val="90000"/>
                                      <a:lumOff val="0"/>
                                    </a:srgb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inline>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w16se="http://schemas.microsoft.com/office/word/2015/wordml/symex" xmlns:cx1="http://schemas.microsoft.com/office/drawing/2015/9/8/chartex" xmlns:cx="http://schemas.microsoft.com/office/drawing/2014/chartex">
                    <w:pict>
                      <v:oval w14:anchorId="0D431E3E" id="Oval 380" o:spid="_x0000_s1026" style="width:16.3pt;height:16.3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" filled="f" strokecolor="#438ccf" strokeweight="2.25pt">
                        <v:stroke joinstyle="miter"/>
                        <w10:anchorlock/>
                      </v:oval>
                    </w:pict>
                  </mc:Fallback>
                </mc:AlternateContent>
              </w:r>
            </w:ins>
          </w:p>
        </w:tc>
        <w:tc>
          <w:tcPr>
            <w:tcW w:w="450" w:type="dxa"/>
            <w:tcBorders>
              <w:top w:val="nil"/>
              <w:left w:val="nil"/>
              <w:bottom w:val="nil"/>
              <w:right w:val="nil"/>
            </w:tcBorders>
            <w:shd w:val="clear" w:color="auto" w:fill="FFFFFF" w:themeFill="background1"/>
            <w:vAlign w:val="center"/>
            <w:hideMark/>
            <w:tcPrChange w:id="12248" w:author="Alicia Romero Lopez" w:date="2020-01-31T09:48:00Z">
              <w:tcPr>
                <w:tcW w:w="450" w:type="dxa"/>
                <w:tcBorders>
                  <w:top w:val="nil"/>
                  <w:left w:val="nil"/>
                  <w:bottom w:val="nil"/>
                  <w:right w:val="nil"/>
                </w:tcBorders>
                <w:shd w:val="clear" w:color="auto" w:fill="FFFFFF"/>
                <w:hideMark/>
              </w:tcPr>
            </w:tcPrChange>
          </w:tcPr>
          <w:p w14:paraId="1BE40C39" w14:textId="77777777" w:rsidR="008027CD" w:rsidRPr="008027CD" w:rsidRDefault="008027CD" w:rsidP="008027CD">
            <w:pPr>
              <w:rPr>
                <w:ins w:id="12249" w:author="Salah Soliman" w:date="2020-01-31T16:40:00Z"/>
                <w:rFonts w:ascii="Open Sans Semibold" w:eastAsia="Open Sans" w:hAnsi="Open Sans Semibold" w:cs="Open Sans Semibold"/>
              </w:rPr>
            </w:pPr>
            <w:ins w:id="12250" w:author="Salah Soliman" w:date="2020-01-31T16:40:00Z">
              <w:r w:rsidRPr="008027CD">
                <w:rPr>
                  <w:rFonts w:ascii="Open Sans Semibold" w:eastAsia="Open Sans" w:hAnsi="Open Sans Semibold" w:cs="Open Sans Semibold"/>
                </w:rPr>
                <w:t>d.</w:t>
              </w:r>
            </w:ins>
          </w:p>
        </w:tc>
        <w:tc>
          <w:tcPr>
            <w:tcW w:w="4410" w:type="dxa"/>
            <w:gridSpan w:val="2"/>
            <w:tcBorders>
              <w:top w:val="nil"/>
              <w:left w:val="nil"/>
              <w:bottom w:val="nil"/>
              <w:right w:val="nil"/>
            </w:tcBorders>
            <w:shd w:val="clear" w:color="auto" w:fill="FFFFFF" w:themeFill="background1"/>
            <w:vAlign w:val="center"/>
            <w:hideMark/>
            <w:tcPrChange w:id="12251" w:author="Alicia Romero Lopez" w:date="2020-01-31T09:48:00Z">
              <w:tcPr>
                <w:tcW w:w="4410" w:type="dxa"/>
                <w:gridSpan w:val="2"/>
                <w:tcBorders>
                  <w:top w:val="nil"/>
                  <w:left w:val="nil"/>
                  <w:bottom w:val="nil"/>
                  <w:right w:val="nil"/>
                </w:tcBorders>
                <w:shd w:val="clear" w:color="auto" w:fill="FFFFFF"/>
                <w:hideMark/>
              </w:tcPr>
            </w:tcPrChange>
          </w:tcPr>
          <w:p w14:paraId="16B5B89B" w14:textId="77777777" w:rsidR="008027CD" w:rsidRPr="008027CD" w:rsidRDefault="008027CD" w:rsidP="008027CD">
            <w:pPr>
              <w:rPr>
                <w:ins w:id="12252" w:author="Salah Soliman" w:date="2020-01-31T16:40:00Z"/>
                <w:rFonts w:ascii="Consolas" w:eastAsia="Open Sans" w:hAnsi="Consolas" w:cs="Times New Roman"/>
              </w:rPr>
            </w:pPr>
            <w:ins w:id="12253" w:author="Salah Soliman" w:date="2020-01-31T16:40:00Z">
              <w:r w:rsidRPr="008027CD">
                <w:rPr>
                  <w:rFonts w:ascii="Consolas" w:eastAsia="Open Sans" w:hAnsi="Consolas" w:cs="Consolas"/>
                  <w:highlight w:val="lightGray"/>
                </w:rPr>
                <w:t>plt.hist(x, x**2)</w:t>
              </w:r>
            </w:ins>
          </w:p>
        </w:tc>
        <w:tc>
          <w:tcPr>
            <w:tcW w:w="4431" w:type="dxa"/>
            <w:gridSpan w:val="2"/>
            <w:tcBorders>
              <w:top w:val="nil"/>
              <w:left w:val="nil"/>
              <w:bottom w:val="nil"/>
              <w:right w:val="nil"/>
            </w:tcBorders>
            <w:shd w:val="clear" w:color="auto" w:fill="FFFFFF" w:themeFill="background1"/>
            <w:vAlign w:val="center"/>
            <w:hideMark/>
            <w:tcPrChange w:id="12254" w:author="Alicia Romero Lopez" w:date="2020-01-31T09:48:00Z">
              <w:tcPr>
                <w:tcW w:w="4431" w:type="dxa"/>
                <w:gridSpan w:val="2"/>
                <w:tcBorders>
                  <w:top w:val="nil"/>
                  <w:left w:val="nil"/>
                  <w:bottom w:val="nil"/>
                  <w:right w:val="nil"/>
                </w:tcBorders>
                <w:shd w:val="clear" w:color="auto" w:fill="FFFFFF"/>
                <w:hideMark/>
              </w:tcPr>
            </w:tcPrChange>
          </w:tcPr>
          <w:p w14:paraId="5477DA3D" w14:textId="77777777" w:rsidR="008027CD" w:rsidRPr="008027CD" w:rsidRDefault="008027CD" w:rsidP="008027CD">
            <w:pPr>
              <w:rPr>
                <w:ins w:id="12255" w:author="Salah Soliman" w:date="2020-01-31T16:40:00Z"/>
                <w:rFonts w:ascii="Open Sans" w:eastAsia="Open Sans" w:hAnsi="Open Sans" w:cs="Times New Roman"/>
              </w:rPr>
            </w:pPr>
            <w:ins w:id="12256" w:author="Salah Soliman" w:date="2020-01-31T16:40:00Z">
              <w:r w:rsidRPr="008027CD">
                <w:rPr>
                  <w:rFonts w:ascii="Open Sans" w:eastAsia="Open Sans" w:hAnsi="Open Sans" w:cs="Times New Roman"/>
                  <w:noProof/>
                  <w:rPrChange w:id="12257" w:author="Unknown">
                    <w:rPr>
                      <w:noProof/>
                    </w:rPr>
                  </w:rPrChange>
                </w:rPr>
                <w:drawing>
                  <wp:inline distT="0" distB="0" distL="0" distR="0" wp14:anchorId="438F7464" wp14:editId="7170FEA9">
                    <wp:extent cx="2667000" cy="1996440"/>
                    <wp:effectExtent l="0" t="0" r="0" b="381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667000" cy="1996440"/>
                            </a:xfrm>
                            <a:prstGeom prst="rect">
                              <a:avLst/>
                            </a:prstGeom>
                            <a:noFill/>
                            <a:ln>
                              <a:noFill/>
                            </a:ln>
                          </pic:spPr>
                        </pic:pic>
                      </a:graphicData>
                    </a:graphic>
                  </wp:inline>
                </w:drawing>
              </w:r>
            </w:ins>
          </w:p>
          <w:p w14:paraId="14FC3E63" w14:textId="77777777" w:rsidR="008027CD" w:rsidRPr="008027CD" w:rsidRDefault="008027CD" w:rsidP="008027CD">
            <w:pPr>
              <w:rPr>
                <w:ins w:id="12258" w:author="Salah Soliman" w:date="2020-01-31T16:40:00Z"/>
                <w:rFonts w:ascii="Open Sans" w:eastAsia="Open Sans" w:hAnsi="Open Sans" w:cs="Times New Roman"/>
                <w:color w:val="404040"/>
              </w:rPr>
            </w:pPr>
            <w:ins w:id="12259" w:author="Salah Soliman" w:date="2020-01-31T16:40:00Z">
              <w:r w:rsidRPr="008027CD">
                <w:rPr>
                  <w:rFonts w:ascii="Open Sans" w:eastAsia="Open Sans" w:hAnsi="Open Sans" w:cs="Times New Roman"/>
                  <w:color w:val="404040"/>
                </w:rPr>
                <w:t>Citation: RoboGarden Course resources Copyright 2019</w:t>
              </w:r>
            </w:ins>
          </w:p>
          <w:p w14:paraId="2BF228D8" w14:textId="77777777" w:rsidR="008027CD" w:rsidRPr="008027CD" w:rsidRDefault="008027CD" w:rsidP="008027CD">
            <w:pPr>
              <w:rPr>
                <w:ins w:id="12260" w:author="Salah Soliman" w:date="2020-01-31T16:40:00Z"/>
                <w:rFonts w:ascii="Open Sans" w:eastAsia="Open Sans" w:hAnsi="Open Sans" w:cs="Times New Roman"/>
              </w:rPr>
            </w:pPr>
          </w:p>
        </w:tc>
        <w:tc>
          <w:tcPr>
            <w:tcW w:w="270" w:type="dxa"/>
            <w:tcBorders>
              <w:top w:val="nil"/>
              <w:left w:val="nil"/>
              <w:bottom w:val="nil"/>
              <w:right w:val="single" w:sz="4" w:space="0" w:color="DBDBDB" w:themeColor="accent3" w:themeTint="66"/>
            </w:tcBorders>
            <w:shd w:val="clear" w:color="auto" w:fill="FAFAFA"/>
            <w:tcPrChange w:id="12261" w:author="Alicia Romero Lopez" w:date="2020-01-31T09:48:00Z">
              <w:tcPr>
                <w:tcW w:w="270" w:type="dxa"/>
                <w:tcBorders>
                  <w:top w:val="nil"/>
                  <w:left w:val="nil"/>
                  <w:bottom w:val="nil"/>
                  <w:right w:val="single" w:sz="4" w:space="0" w:color="DBDBDB"/>
                </w:tcBorders>
                <w:shd w:val="clear" w:color="auto" w:fill="FAFAFA"/>
              </w:tcPr>
            </w:tcPrChange>
          </w:tcPr>
          <w:p w14:paraId="0415A7E3" w14:textId="77777777" w:rsidR="008027CD" w:rsidRPr="008027CD" w:rsidRDefault="008027CD" w:rsidP="008027CD">
            <w:pPr>
              <w:rPr>
                <w:ins w:id="12262" w:author="Salah Soliman" w:date="2020-01-31T16:40:00Z"/>
                <w:rFonts w:ascii="Open Sans" w:eastAsia="Open Sans" w:hAnsi="Open Sans" w:cs="Times New Roman"/>
              </w:rPr>
            </w:pPr>
          </w:p>
        </w:tc>
      </w:tr>
      <w:tr w:rsidR="008027CD" w:rsidRPr="008027CD" w14:paraId="0CE189D9" w14:textId="77777777" w:rsidTr="51235A2F">
        <w:trPr>
          <w:cantSplit/>
          <w:ins w:id="12263" w:author="Salah Soliman" w:date="2020-01-31T16:40:00Z"/>
        </w:trPr>
        <w:tc>
          <w:tcPr>
            <w:tcW w:w="270" w:type="dxa"/>
            <w:tcBorders>
              <w:top w:val="nil"/>
              <w:left w:val="single" w:sz="4" w:space="0" w:color="DBDBDB" w:themeColor="accent3" w:themeTint="66"/>
              <w:bottom w:val="nil"/>
              <w:right w:val="nil"/>
            </w:tcBorders>
            <w:shd w:val="clear" w:color="auto" w:fill="FAFAFA"/>
            <w:tcPrChange w:id="12264" w:author="Alicia Romero Lopez" w:date="2020-01-31T09:48:00Z">
              <w:tcPr>
                <w:tcW w:w="270" w:type="dxa"/>
                <w:tcBorders>
                  <w:top w:val="nil"/>
                  <w:left w:val="single" w:sz="4" w:space="0" w:color="DBDBDB"/>
                  <w:bottom w:val="nil"/>
                  <w:right w:val="nil"/>
                </w:tcBorders>
                <w:shd w:val="clear" w:color="auto" w:fill="FAFAFA"/>
              </w:tcPr>
            </w:tcPrChange>
          </w:tcPr>
          <w:p w14:paraId="3229058C" w14:textId="77777777" w:rsidR="008027CD" w:rsidRPr="008027CD" w:rsidRDefault="008027CD" w:rsidP="008027CD">
            <w:pPr>
              <w:rPr>
                <w:ins w:id="12265" w:author="Salah Soliman" w:date="2020-01-31T16:40:00Z"/>
                <w:rFonts w:ascii="Open Sans" w:eastAsia="Open Sans" w:hAnsi="Open Sans" w:cs="Times New Roman"/>
                <w:color w:val="404040"/>
                <w:sz w:val="16"/>
                <w:szCs w:val="16"/>
              </w:rPr>
            </w:pPr>
          </w:p>
        </w:tc>
        <w:tc>
          <w:tcPr>
            <w:tcW w:w="3960" w:type="dxa"/>
            <w:gridSpan w:val="3"/>
            <w:tcBorders>
              <w:top w:val="nil"/>
              <w:left w:val="nil"/>
              <w:bottom w:val="nil"/>
              <w:right w:val="nil"/>
            </w:tcBorders>
            <w:shd w:val="clear" w:color="auto" w:fill="FAFAFA"/>
            <w:vAlign w:val="center"/>
            <w:tcPrChange w:id="12266" w:author="Alicia Romero Lopez" w:date="2020-01-31T09:48:00Z">
              <w:tcPr>
                <w:tcW w:w="3960" w:type="dxa"/>
                <w:gridSpan w:val="3"/>
                <w:tcBorders>
                  <w:top w:val="nil"/>
                  <w:left w:val="nil"/>
                  <w:bottom w:val="nil"/>
                  <w:right w:val="nil"/>
                </w:tcBorders>
                <w:shd w:val="clear" w:color="auto" w:fill="FAFAFA"/>
              </w:tcPr>
            </w:tcPrChange>
          </w:tcPr>
          <w:p w14:paraId="6AC6930A" w14:textId="77777777" w:rsidR="008027CD" w:rsidRPr="008027CD" w:rsidRDefault="008027CD" w:rsidP="008027CD">
            <w:pPr>
              <w:rPr>
                <w:ins w:id="12267" w:author="Salah Soliman" w:date="2020-01-31T16:40:00Z"/>
                <w:rFonts w:ascii="Open Sans" w:eastAsia="Open Sans" w:hAnsi="Open Sans" w:cs="Times New Roman"/>
                <w:color w:val="404040"/>
                <w:sz w:val="16"/>
                <w:szCs w:val="16"/>
              </w:rPr>
            </w:pPr>
          </w:p>
        </w:tc>
        <w:tc>
          <w:tcPr>
            <w:tcW w:w="1980" w:type="dxa"/>
            <w:gridSpan w:val="2"/>
            <w:tcBorders>
              <w:top w:val="nil"/>
              <w:left w:val="nil"/>
              <w:bottom w:val="nil"/>
              <w:right w:val="nil"/>
            </w:tcBorders>
            <w:shd w:val="clear" w:color="auto" w:fill="FAFAFA"/>
            <w:vAlign w:val="center"/>
            <w:tcPrChange w:id="12268" w:author="Alicia Romero Lopez" w:date="2020-01-31T09:48:00Z">
              <w:tcPr>
                <w:tcW w:w="1980" w:type="dxa"/>
                <w:gridSpan w:val="2"/>
                <w:tcBorders>
                  <w:top w:val="nil"/>
                  <w:left w:val="nil"/>
                  <w:bottom w:val="nil"/>
                  <w:right w:val="nil"/>
                </w:tcBorders>
                <w:shd w:val="clear" w:color="auto" w:fill="FAFAFA"/>
              </w:tcPr>
            </w:tcPrChange>
          </w:tcPr>
          <w:p w14:paraId="5F03D5E6" w14:textId="77777777" w:rsidR="008027CD" w:rsidRPr="008027CD" w:rsidRDefault="008027CD" w:rsidP="008027CD">
            <w:pPr>
              <w:rPr>
                <w:ins w:id="12269" w:author="Salah Soliman" w:date="2020-01-31T16:40:00Z"/>
                <w:rFonts w:ascii="Open Sans" w:eastAsia="Open Sans" w:hAnsi="Open Sans" w:cs="Times New Roman"/>
                <w:color w:val="404040"/>
                <w:sz w:val="16"/>
                <w:szCs w:val="16"/>
              </w:rPr>
            </w:pPr>
          </w:p>
        </w:tc>
        <w:tc>
          <w:tcPr>
            <w:tcW w:w="3981" w:type="dxa"/>
            <w:tcBorders>
              <w:top w:val="nil"/>
              <w:left w:val="nil"/>
              <w:bottom w:val="nil"/>
              <w:right w:val="nil"/>
            </w:tcBorders>
            <w:shd w:val="clear" w:color="auto" w:fill="FAFAFA"/>
            <w:vAlign w:val="center"/>
            <w:tcPrChange w:id="12270" w:author="Alicia Romero Lopez" w:date="2020-01-31T09:48:00Z">
              <w:tcPr>
                <w:tcW w:w="3981" w:type="dxa"/>
                <w:tcBorders>
                  <w:top w:val="nil"/>
                  <w:left w:val="nil"/>
                  <w:bottom w:val="nil"/>
                  <w:right w:val="nil"/>
                </w:tcBorders>
                <w:shd w:val="clear" w:color="auto" w:fill="FAFAFA"/>
              </w:tcPr>
            </w:tcPrChange>
          </w:tcPr>
          <w:p w14:paraId="3131CEB8" w14:textId="77777777" w:rsidR="008027CD" w:rsidRPr="008027CD" w:rsidRDefault="008027CD" w:rsidP="008027CD">
            <w:pPr>
              <w:rPr>
                <w:ins w:id="12271" w:author="Salah Soliman" w:date="2020-01-31T16:40:00Z"/>
                <w:rFonts w:ascii="Open Sans" w:eastAsia="Open Sans" w:hAnsi="Open Sans" w:cs="Times New Roman"/>
                <w:color w:val="404040"/>
                <w:sz w:val="16"/>
                <w:szCs w:val="16"/>
              </w:rPr>
            </w:pPr>
          </w:p>
        </w:tc>
        <w:tc>
          <w:tcPr>
            <w:tcW w:w="270" w:type="dxa"/>
            <w:tcBorders>
              <w:top w:val="nil"/>
              <w:left w:val="nil"/>
              <w:bottom w:val="nil"/>
              <w:right w:val="single" w:sz="4" w:space="0" w:color="DBDBDB" w:themeColor="accent3" w:themeTint="66"/>
            </w:tcBorders>
            <w:shd w:val="clear" w:color="auto" w:fill="FAFAFA"/>
            <w:tcPrChange w:id="12272" w:author="Alicia Romero Lopez" w:date="2020-01-31T09:48:00Z">
              <w:tcPr>
                <w:tcW w:w="270" w:type="dxa"/>
                <w:tcBorders>
                  <w:top w:val="nil"/>
                  <w:left w:val="nil"/>
                  <w:bottom w:val="nil"/>
                  <w:right w:val="single" w:sz="4" w:space="0" w:color="DBDBDB"/>
                </w:tcBorders>
                <w:shd w:val="clear" w:color="auto" w:fill="FAFAFA"/>
              </w:tcPr>
            </w:tcPrChange>
          </w:tcPr>
          <w:p w14:paraId="5ED42D7A" w14:textId="77777777" w:rsidR="008027CD" w:rsidRPr="008027CD" w:rsidRDefault="008027CD" w:rsidP="008027CD">
            <w:pPr>
              <w:rPr>
                <w:ins w:id="12273" w:author="Salah Soliman" w:date="2020-01-31T16:40:00Z"/>
                <w:rFonts w:ascii="Open Sans" w:eastAsia="Open Sans" w:hAnsi="Open Sans" w:cs="Times New Roman"/>
                <w:color w:val="404040"/>
                <w:sz w:val="16"/>
                <w:szCs w:val="16"/>
              </w:rPr>
            </w:pPr>
          </w:p>
        </w:tc>
      </w:tr>
      <w:tr w:rsidR="008027CD" w:rsidRPr="008027CD" w14:paraId="06197D87" w14:textId="77777777" w:rsidTr="51235A2F">
        <w:trPr>
          <w:cantSplit/>
          <w:ins w:id="12274" w:author="Salah Soliman" w:date="2020-01-31T16:40:00Z"/>
        </w:trPr>
        <w:tc>
          <w:tcPr>
            <w:tcW w:w="270" w:type="dxa"/>
            <w:tcBorders>
              <w:top w:val="nil"/>
              <w:left w:val="single" w:sz="4" w:space="0" w:color="DBDBDB" w:themeColor="accent3" w:themeTint="66"/>
              <w:bottom w:val="single" w:sz="4" w:space="0" w:color="DBDBDB" w:themeColor="accent3" w:themeTint="66"/>
              <w:right w:val="nil"/>
            </w:tcBorders>
            <w:shd w:val="clear" w:color="auto" w:fill="FAFAFA"/>
            <w:tcPrChange w:id="12275" w:author="Alicia Romero Lopez" w:date="2020-01-31T09:48:00Z">
              <w:tcPr>
                <w:tcW w:w="270" w:type="dxa"/>
                <w:tcBorders>
                  <w:top w:val="nil"/>
                  <w:left w:val="single" w:sz="4" w:space="0" w:color="DBDBDB"/>
                  <w:bottom w:val="single" w:sz="4" w:space="0" w:color="DBDBDB"/>
                  <w:right w:val="nil"/>
                </w:tcBorders>
                <w:shd w:val="clear" w:color="auto" w:fill="FAFAFA"/>
              </w:tcPr>
            </w:tcPrChange>
          </w:tcPr>
          <w:p w14:paraId="43720C38" w14:textId="77777777" w:rsidR="008027CD" w:rsidRPr="008027CD" w:rsidRDefault="008027CD" w:rsidP="008027CD">
            <w:pPr>
              <w:rPr>
                <w:ins w:id="12276" w:author="Salah Soliman" w:date="2020-01-31T16:40:00Z"/>
                <w:rFonts w:ascii="Open Sans" w:eastAsia="Open Sans" w:hAnsi="Open Sans" w:cs="Times New Roman"/>
              </w:rPr>
            </w:pPr>
          </w:p>
        </w:tc>
        <w:tc>
          <w:tcPr>
            <w:tcW w:w="3960" w:type="dxa"/>
            <w:gridSpan w:val="3"/>
            <w:tcBorders>
              <w:top w:val="nil"/>
              <w:left w:val="nil"/>
              <w:bottom w:val="single" w:sz="4" w:space="0" w:color="DBDBDB" w:themeColor="accent3" w:themeTint="66"/>
              <w:right w:val="nil"/>
            </w:tcBorders>
            <w:shd w:val="clear" w:color="auto" w:fill="FAFAFA"/>
            <w:vAlign w:val="center"/>
            <w:tcPrChange w:id="12277" w:author="Alicia Romero Lopez" w:date="2020-01-31T09:48:00Z">
              <w:tcPr>
                <w:tcW w:w="3960" w:type="dxa"/>
                <w:gridSpan w:val="3"/>
                <w:tcBorders>
                  <w:top w:val="nil"/>
                  <w:left w:val="nil"/>
                  <w:bottom w:val="single" w:sz="4" w:space="0" w:color="DBDBDB"/>
                  <w:right w:val="nil"/>
                </w:tcBorders>
                <w:shd w:val="clear" w:color="auto" w:fill="FAFAFA"/>
              </w:tcPr>
            </w:tcPrChange>
          </w:tcPr>
          <w:p w14:paraId="094B97A4" w14:textId="77777777" w:rsidR="008027CD" w:rsidRPr="008027CD" w:rsidRDefault="008027CD" w:rsidP="008027CD">
            <w:pPr>
              <w:rPr>
                <w:ins w:id="12278" w:author="Salah Soliman" w:date="2020-01-31T16:40:00Z"/>
                <w:rFonts w:ascii="Open Sans" w:eastAsia="Open Sans" w:hAnsi="Open Sans" w:cs="Times New Roman"/>
              </w:rPr>
            </w:pPr>
          </w:p>
        </w:tc>
        <w:tc>
          <w:tcPr>
            <w:tcW w:w="1980" w:type="dxa"/>
            <w:gridSpan w:val="2"/>
            <w:tcBorders>
              <w:top w:val="nil"/>
              <w:left w:val="nil"/>
              <w:bottom w:val="single" w:sz="4" w:space="0" w:color="DBDBDB" w:themeColor="accent3" w:themeTint="66"/>
              <w:right w:val="nil"/>
            </w:tcBorders>
            <w:shd w:val="clear" w:color="auto" w:fill="FAFAFA"/>
            <w:vAlign w:val="center"/>
            <w:hideMark/>
            <w:tcPrChange w:id="12279" w:author="Alicia Romero Lopez" w:date="2020-01-31T09:48:00Z">
              <w:tcPr>
                <w:tcW w:w="1980" w:type="dxa"/>
                <w:gridSpan w:val="2"/>
                <w:tcBorders>
                  <w:top w:val="nil"/>
                  <w:left w:val="nil"/>
                  <w:bottom w:val="single" w:sz="4" w:space="0" w:color="DBDBDB"/>
                  <w:right w:val="nil"/>
                </w:tcBorders>
                <w:shd w:val="clear" w:color="auto" w:fill="FAFAFA"/>
                <w:hideMark/>
              </w:tcPr>
            </w:tcPrChange>
          </w:tcPr>
          <w:p w14:paraId="34051325" w14:textId="77777777" w:rsidR="008027CD" w:rsidRPr="008027CD" w:rsidRDefault="008027CD" w:rsidP="008027CD">
            <w:pPr>
              <w:rPr>
                <w:ins w:id="12280" w:author="Salah Soliman" w:date="2020-01-31T16:40:00Z"/>
                <w:rFonts w:ascii="Open Sans" w:eastAsia="Open Sans" w:hAnsi="Open Sans" w:cs="Times New Roman"/>
              </w:rPr>
            </w:pPr>
            <w:ins w:id="12281" w:author="Salah Soliman" w:date="2020-01-31T16:40:00Z">
              <w:r w:rsidRPr="008027CD">
                <w:rPr>
                  <w:rFonts w:ascii="Open Sans" w:eastAsia="Open Sans" w:hAnsi="Open Sans" w:cs="Times New Roman"/>
                  <w:noProof/>
                  <w:rPrChange w:id="12282" w:author="Unknown">
                    <w:rPr>
                      <w:noProof/>
                    </w:rPr>
                  </w:rPrChange>
                </w:rPr>
                <w:drawing>
                  <wp:inline distT="0" distB="0" distL="0" distR="0" wp14:anchorId="16E68D89" wp14:editId="25D0893A">
                    <wp:extent cx="1158240" cy="304800"/>
                    <wp:effectExtent l="0" t="0" r="3810" b="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158240" cy="304800"/>
                            </a:xfrm>
                            <a:prstGeom prst="rect">
                              <a:avLst/>
                            </a:prstGeom>
                            <a:noFill/>
                            <a:ln>
                              <a:noFill/>
                            </a:ln>
                          </pic:spPr>
                        </pic:pic>
                      </a:graphicData>
                    </a:graphic>
                  </wp:inline>
                </w:drawing>
              </w:r>
            </w:ins>
          </w:p>
        </w:tc>
        <w:tc>
          <w:tcPr>
            <w:tcW w:w="3981" w:type="dxa"/>
            <w:tcBorders>
              <w:top w:val="nil"/>
              <w:left w:val="nil"/>
              <w:bottom w:val="single" w:sz="4" w:space="0" w:color="DBDBDB" w:themeColor="accent3" w:themeTint="66"/>
              <w:right w:val="nil"/>
            </w:tcBorders>
            <w:shd w:val="clear" w:color="auto" w:fill="FAFAFA"/>
            <w:vAlign w:val="center"/>
            <w:tcPrChange w:id="12283" w:author="Alicia Romero Lopez" w:date="2020-01-31T09:48:00Z">
              <w:tcPr>
                <w:tcW w:w="3981" w:type="dxa"/>
                <w:tcBorders>
                  <w:top w:val="nil"/>
                  <w:left w:val="nil"/>
                  <w:bottom w:val="single" w:sz="4" w:space="0" w:color="DBDBDB"/>
                  <w:right w:val="nil"/>
                </w:tcBorders>
                <w:shd w:val="clear" w:color="auto" w:fill="FAFAFA"/>
              </w:tcPr>
            </w:tcPrChange>
          </w:tcPr>
          <w:p w14:paraId="41BC3E7E" w14:textId="77777777" w:rsidR="008027CD" w:rsidRPr="008027CD" w:rsidRDefault="008027CD" w:rsidP="008027CD">
            <w:pPr>
              <w:rPr>
                <w:ins w:id="12284" w:author="Salah Soliman" w:date="2020-01-31T16:40:00Z"/>
                <w:rFonts w:ascii="Open Sans" w:eastAsia="Open Sans" w:hAnsi="Open Sans" w:cs="Times New Roman"/>
              </w:rPr>
            </w:pPr>
          </w:p>
        </w:tc>
        <w:tc>
          <w:tcPr>
            <w:tcW w:w="270" w:type="dxa"/>
            <w:tcBorders>
              <w:top w:val="nil"/>
              <w:left w:val="nil"/>
              <w:bottom w:val="single" w:sz="4" w:space="0" w:color="DBDBDB" w:themeColor="accent3" w:themeTint="66"/>
              <w:right w:val="single" w:sz="4" w:space="0" w:color="DBDBDB" w:themeColor="accent3" w:themeTint="66"/>
            </w:tcBorders>
            <w:shd w:val="clear" w:color="auto" w:fill="FAFAFA"/>
            <w:tcPrChange w:id="12285" w:author="Alicia Romero Lopez" w:date="2020-01-31T09:48:00Z">
              <w:tcPr>
                <w:tcW w:w="270" w:type="dxa"/>
                <w:tcBorders>
                  <w:top w:val="nil"/>
                  <w:left w:val="nil"/>
                  <w:bottom w:val="single" w:sz="4" w:space="0" w:color="DBDBDB"/>
                  <w:right w:val="single" w:sz="4" w:space="0" w:color="DBDBDB"/>
                </w:tcBorders>
                <w:shd w:val="clear" w:color="auto" w:fill="FAFAFA"/>
              </w:tcPr>
            </w:tcPrChange>
          </w:tcPr>
          <w:p w14:paraId="6DB64F9F" w14:textId="77777777" w:rsidR="008027CD" w:rsidRPr="008027CD" w:rsidRDefault="008027CD" w:rsidP="008027CD">
            <w:pPr>
              <w:rPr>
                <w:ins w:id="12286" w:author="Salah Soliman" w:date="2020-01-31T16:40:00Z"/>
                <w:rFonts w:ascii="Open Sans" w:eastAsia="Open Sans" w:hAnsi="Open Sans" w:cs="Times New Roman"/>
              </w:rPr>
            </w:pPr>
          </w:p>
        </w:tc>
      </w:tr>
    </w:tbl>
    <w:p w14:paraId="1AF153C6" w14:textId="77777777" w:rsidR="008027CD" w:rsidRPr="008027CD" w:rsidRDefault="008027CD" w:rsidP="008027CD">
      <w:pPr>
        <w:rPr>
          <w:ins w:id="12287" w:author="Salah Soliman" w:date="2020-01-31T16:40:00Z"/>
          <w:rFonts w:ascii="Open Sans" w:eastAsia="Open Sans" w:hAnsi="Open Sans" w:cs="Times New Roman"/>
          <w:color w:val="404040"/>
        </w:rPr>
      </w:pPr>
    </w:p>
    <w:tbl>
      <w:tblPr>
        <w:tblStyle w:val="TableGrid30"/>
        <w:tblW w:w="10530" w:type="dxa"/>
        <w:tblInd w:w="-5" w:type="dxa"/>
        <w:tblLook w:val="04A0" w:firstRow="1" w:lastRow="0" w:firstColumn="1" w:lastColumn="0" w:noHBand="0" w:noVBand="1"/>
      </w:tblPr>
      <w:tblGrid>
        <w:gridCol w:w="806"/>
        <w:gridCol w:w="3061"/>
        <w:gridCol w:w="6663"/>
      </w:tblGrid>
      <w:tr w:rsidR="008027CD" w:rsidRPr="008027CD" w14:paraId="194934D5" w14:textId="77777777" w:rsidTr="008027CD">
        <w:trPr>
          <w:trHeight w:val="566"/>
          <w:ins w:id="12288" w:author="Salah Soliman" w:date="2020-01-31T16:40:00Z"/>
        </w:trPr>
        <w:tc>
          <w:tcPr>
            <w:tcW w:w="805" w:type="dxa"/>
            <w:tcBorders>
              <w:top w:val="single" w:sz="4" w:space="0" w:color="auto"/>
              <w:left w:val="single" w:sz="4" w:space="0" w:color="auto"/>
              <w:bottom w:val="single" w:sz="4" w:space="0" w:color="auto"/>
              <w:right w:val="single" w:sz="4" w:space="0" w:color="auto"/>
            </w:tcBorders>
            <w:shd w:val="clear" w:color="auto" w:fill="39407B"/>
            <w:vAlign w:val="center"/>
            <w:hideMark/>
          </w:tcPr>
          <w:p w14:paraId="3727A175" w14:textId="77777777" w:rsidR="008027CD" w:rsidRPr="008027CD" w:rsidRDefault="008027CD" w:rsidP="008027CD">
            <w:pPr>
              <w:jc w:val="center"/>
              <w:rPr>
                <w:ins w:id="12289" w:author="Salah Soliman" w:date="2020-01-31T16:40:00Z"/>
                <w:rFonts w:ascii="Open Sans" w:eastAsia="Open Sans" w:hAnsi="Open Sans" w:cs="Times New Roman"/>
                <w:b/>
                <w:bCs/>
                <w:color w:val="FFFFFF"/>
              </w:rPr>
            </w:pPr>
            <w:ins w:id="12290" w:author="Salah Soliman" w:date="2020-01-31T16:40:00Z">
              <w:r w:rsidRPr="008027CD">
                <w:rPr>
                  <w:rFonts w:ascii="Open Sans" w:eastAsia="Open Sans" w:hAnsi="Open Sans" w:cs="Times New Roman"/>
                  <w:b/>
                  <w:bCs/>
                  <w:color w:val="FFFFFF"/>
                </w:rPr>
                <w:t>Item</w:t>
              </w:r>
            </w:ins>
          </w:p>
        </w:tc>
        <w:tc>
          <w:tcPr>
            <w:tcW w:w="3060" w:type="dxa"/>
            <w:tcBorders>
              <w:top w:val="single" w:sz="4" w:space="0" w:color="auto"/>
              <w:left w:val="single" w:sz="4" w:space="0" w:color="auto"/>
              <w:bottom w:val="single" w:sz="4" w:space="0" w:color="auto"/>
              <w:right w:val="single" w:sz="4" w:space="0" w:color="auto"/>
            </w:tcBorders>
            <w:shd w:val="clear" w:color="auto" w:fill="39407B"/>
            <w:hideMark/>
          </w:tcPr>
          <w:p w14:paraId="0669C6C5" w14:textId="77777777" w:rsidR="008027CD" w:rsidRPr="008027CD" w:rsidRDefault="008027CD" w:rsidP="008027CD">
            <w:pPr>
              <w:rPr>
                <w:ins w:id="12291" w:author="Salah Soliman" w:date="2020-01-31T16:40:00Z"/>
                <w:rFonts w:ascii="Open Sans" w:eastAsia="Open Sans" w:hAnsi="Open Sans" w:cs="Times New Roman"/>
                <w:b/>
                <w:bCs/>
                <w:color w:val="FFFFFF"/>
              </w:rPr>
            </w:pPr>
            <w:ins w:id="12292" w:author="Salah Soliman" w:date="2020-01-31T16:40:00Z">
              <w:r w:rsidRPr="008027CD">
                <w:rPr>
                  <w:rFonts w:ascii="Open Sans" w:eastAsia="Open Sans" w:hAnsi="Open Sans" w:cs="Times New Roman"/>
                  <w:b/>
                  <w:bCs/>
                  <w:color w:val="FFFFFF"/>
                </w:rPr>
                <w:t>Status</w:t>
              </w:r>
            </w:ins>
          </w:p>
        </w:tc>
        <w:tc>
          <w:tcPr>
            <w:tcW w:w="6660" w:type="dxa"/>
            <w:tcBorders>
              <w:top w:val="single" w:sz="4" w:space="0" w:color="auto"/>
              <w:left w:val="single" w:sz="4" w:space="0" w:color="auto"/>
              <w:bottom w:val="single" w:sz="4" w:space="0" w:color="auto"/>
              <w:right w:val="single" w:sz="4" w:space="0" w:color="auto"/>
            </w:tcBorders>
            <w:shd w:val="clear" w:color="auto" w:fill="39407B"/>
            <w:hideMark/>
          </w:tcPr>
          <w:p w14:paraId="22FB2F10" w14:textId="77777777" w:rsidR="008027CD" w:rsidRPr="008027CD" w:rsidRDefault="008027CD" w:rsidP="008027CD">
            <w:pPr>
              <w:rPr>
                <w:ins w:id="12293" w:author="Salah Soliman" w:date="2020-01-31T16:40:00Z"/>
                <w:rFonts w:ascii="Open Sans" w:eastAsia="Open Sans" w:hAnsi="Open Sans" w:cs="Times New Roman"/>
                <w:b/>
                <w:bCs/>
                <w:color w:val="FFFFFF"/>
              </w:rPr>
            </w:pPr>
            <w:ins w:id="12294" w:author="Salah Soliman" w:date="2020-01-31T16:40:00Z">
              <w:r w:rsidRPr="008027CD">
                <w:rPr>
                  <w:rFonts w:ascii="Open Sans" w:eastAsia="Open Sans" w:hAnsi="Open Sans" w:cs="Times New Roman"/>
                  <w:b/>
                  <w:bCs/>
                  <w:color w:val="FFFFFF"/>
                </w:rPr>
                <w:t>Explanation Text/Images</w:t>
              </w:r>
            </w:ins>
          </w:p>
        </w:tc>
      </w:tr>
      <w:tr w:rsidR="008027CD" w:rsidRPr="008027CD" w14:paraId="47C3252D" w14:textId="77777777" w:rsidTr="008027CD">
        <w:trPr>
          <w:ins w:id="12295" w:author="Salah Soliman" w:date="2020-01-31T16:40:00Z"/>
        </w:trPr>
        <w:tc>
          <w:tcPr>
            <w:tcW w:w="805" w:type="dxa"/>
            <w:tcBorders>
              <w:top w:val="single" w:sz="4" w:space="0" w:color="auto"/>
              <w:left w:val="single" w:sz="4" w:space="0" w:color="auto"/>
              <w:bottom w:val="single" w:sz="4" w:space="0" w:color="auto"/>
              <w:right w:val="single" w:sz="4" w:space="0" w:color="auto"/>
            </w:tcBorders>
            <w:vAlign w:val="center"/>
            <w:hideMark/>
          </w:tcPr>
          <w:p w14:paraId="287C95D0" w14:textId="77777777" w:rsidR="008027CD" w:rsidRPr="008027CD" w:rsidRDefault="008027CD" w:rsidP="008027CD">
            <w:pPr>
              <w:jc w:val="center"/>
              <w:rPr>
                <w:ins w:id="12296" w:author="Salah Soliman" w:date="2020-01-31T16:40:00Z"/>
                <w:rFonts w:ascii="Open Sans" w:eastAsia="Open Sans" w:hAnsi="Open Sans" w:cs="Times New Roman"/>
                <w:color w:val="404040"/>
              </w:rPr>
            </w:pPr>
            <w:ins w:id="12297" w:author="Salah Soliman" w:date="2020-01-31T16:40:00Z">
              <w:r w:rsidRPr="008027CD">
                <w:rPr>
                  <w:rFonts w:ascii="Open Sans" w:eastAsia="Open Sans" w:hAnsi="Open Sans" w:cs="Times New Roman"/>
                </w:rPr>
                <w:t>a.</w:t>
              </w:r>
            </w:ins>
          </w:p>
        </w:tc>
        <w:tc>
          <w:tcPr>
            <w:tcW w:w="3060" w:type="dxa"/>
            <w:tcBorders>
              <w:top w:val="single" w:sz="4" w:space="0" w:color="auto"/>
              <w:left w:val="single" w:sz="4" w:space="0" w:color="auto"/>
              <w:bottom w:val="single" w:sz="4" w:space="0" w:color="auto"/>
              <w:right w:val="single" w:sz="4" w:space="0" w:color="auto"/>
            </w:tcBorders>
            <w:vAlign w:val="center"/>
            <w:hideMark/>
          </w:tcPr>
          <w:p w14:paraId="4E8C1C83" w14:textId="77777777" w:rsidR="008027CD" w:rsidRPr="008027CD" w:rsidRDefault="008027CD" w:rsidP="008027CD">
            <w:pPr>
              <w:spacing w:before="120" w:after="120"/>
              <w:outlineLvl w:val="2"/>
              <w:rPr>
                <w:ins w:id="12298" w:author="Salah Soliman" w:date="2020-01-31T16:40:00Z"/>
                <w:rFonts w:ascii="Open Sans Semibold" w:eastAsia="Open Sans" w:hAnsi="Open Sans Semibold" w:cs="Open Sans Semibold"/>
                <w:color w:val="11143F"/>
              </w:rPr>
            </w:pPr>
            <w:ins w:id="12299" w:author="Salah Soliman" w:date="2020-01-31T16:40:00Z">
              <w:r w:rsidRPr="008027CD">
                <w:rPr>
                  <w:rFonts w:ascii="Open Sans Semibold" w:eastAsia="Open Sans" w:hAnsi="Open Sans Semibold" w:cs="Open Sans Semibold"/>
                  <w:color w:val="11143F"/>
                </w:rPr>
                <w:t>Incorrect</w:t>
              </w:r>
            </w:ins>
          </w:p>
        </w:tc>
        <w:tc>
          <w:tcPr>
            <w:tcW w:w="6660" w:type="dxa"/>
            <w:tcBorders>
              <w:top w:val="single" w:sz="4" w:space="0" w:color="auto"/>
              <w:left w:val="single" w:sz="4" w:space="0" w:color="auto"/>
              <w:bottom w:val="single" w:sz="4" w:space="0" w:color="auto"/>
              <w:right w:val="single" w:sz="4" w:space="0" w:color="auto"/>
            </w:tcBorders>
            <w:vAlign w:val="center"/>
            <w:hideMark/>
          </w:tcPr>
          <w:p w14:paraId="702EA029" w14:textId="77777777" w:rsidR="008027CD" w:rsidRPr="008027CD" w:rsidRDefault="008027CD" w:rsidP="008027CD">
            <w:pPr>
              <w:rPr>
                <w:ins w:id="12300" w:author="Salah Soliman" w:date="2020-01-31T16:40:00Z"/>
                <w:rFonts w:ascii="Consolas" w:eastAsia="Open Sans" w:hAnsi="Consolas" w:cs="Times New Roman"/>
              </w:rPr>
            </w:pPr>
            <w:ins w:id="12301" w:author="Salah Soliman" w:date="2020-01-31T16:40:00Z">
              <w:r w:rsidRPr="008027CD">
                <w:rPr>
                  <w:rFonts w:ascii="Consolas" w:eastAsia="Open Sans" w:hAnsi="Consolas" w:cs="Times New Roman"/>
                </w:rPr>
                <w:t xml:space="preserve">Unfortunately, this is incorrect. plt.scatter will create a scatter plot of the points, as shown in the figure. </w:t>
              </w:r>
            </w:ins>
          </w:p>
        </w:tc>
      </w:tr>
      <w:tr w:rsidR="008027CD" w:rsidRPr="008027CD" w14:paraId="4AD2B41E" w14:textId="77777777" w:rsidTr="008027CD">
        <w:trPr>
          <w:ins w:id="12302" w:author="Salah Soliman" w:date="2020-01-31T16:40:00Z"/>
        </w:trPr>
        <w:tc>
          <w:tcPr>
            <w:tcW w:w="805" w:type="dxa"/>
            <w:tcBorders>
              <w:top w:val="single" w:sz="4" w:space="0" w:color="auto"/>
              <w:left w:val="single" w:sz="4" w:space="0" w:color="auto"/>
              <w:bottom w:val="single" w:sz="4" w:space="0" w:color="auto"/>
              <w:right w:val="single" w:sz="4" w:space="0" w:color="auto"/>
            </w:tcBorders>
            <w:vAlign w:val="center"/>
            <w:hideMark/>
          </w:tcPr>
          <w:p w14:paraId="247618EC" w14:textId="77777777" w:rsidR="008027CD" w:rsidRPr="008027CD" w:rsidRDefault="008027CD" w:rsidP="008027CD">
            <w:pPr>
              <w:jc w:val="center"/>
              <w:rPr>
                <w:ins w:id="12303" w:author="Salah Soliman" w:date="2020-01-31T16:40:00Z"/>
                <w:rFonts w:ascii="Open Sans" w:eastAsia="Open Sans" w:hAnsi="Open Sans" w:cs="Times New Roman"/>
              </w:rPr>
            </w:pPr>
            <w:ins w:id="12304" w:author="Salah Soliman" w:date="2020-01-31T16:40:00Z">
              <w:r w:rsidRPr="008027CD">
                <w:rPr>
                  <w:rFonts w:ascii="Open Sans" w:eastAsia="Open Sans" w:hAnsi="Open Sans" w:cs="Times New Roman"/>
                </w:rPr>
                <w:t>b.</w:t>
              </w:r>
            </w:ins>
          </w:p>
        </w:tc>
        <w:tc>
          <w:tcPr>
            <w:tcW w:w="3060" w:type="dxa"/>
            <w:tcBorders>
              <w:top w:val="single" w:sz="4" w:space="0" w:color="auto"/>
              <w:left w:val="single" w:sz="4" w:space="0" w:color="auto"/>
              <w:bottom w:val="single" w:sz="4" w:space="0" w:color="auto"/>
              <w:right w:val="single" w:sz="4" w:space="0" w:color="auto"/>
            </w:tcBorders>
            <w:vAlign w:val="center"/>
            <w:hideMark/>
          </w:tcPr>
          <w:p w14:paraId="61A6ECF3" w14:textId="77777777" w:rsidR="008027CD" w:rsidRPr="008027CD" w:rsidRDefault="008027CD" w:rsidP="008027CD">
            <w:pPr>
              <w:spacing w:before="120" w:after="120"/>
              <w:outlineLvl w:val="2"/>
              <w:rPr>
                <w:ins w:id="12305" w:author="Salah Soliman" w:date="2020-01-31T16:40:00Z"/>
                <w:rFonts w:ascii="Open Sans Semibold" w:eastAsia="Open Sans" w:hAnsi="Open Sans Semibold" w:cs="Open Sans Semibold"/>
                <w:color w:val="11143F"/>
              </w:rPr>
            </w:pPr>
            <w:ins w:id="12306" w:author="Salah Soliman" w:date="2020-01-31T16:40:00Z">
              <w:r w:rsidRPr="008027CD">
                <w:rPr>
                  <w:rFonts w:ascii="Open Sans Semibold" w:eastAsia="Open Sans" w:hAnsi="Open Sans Semibold" w:cs="Open Sans Semibold"/>
                  <w:color w:val="11143F"/>
                </w:rPr>
                <w:t>Incorrect</w:t>
              </w:r>
            </w:ins>
          </w:p>
        </w:tc>
        <w:tc>
          <w:tcPr>
            <w:tcW w:w="6660" w:type="dxa"/>
            <w:tcBorders>
              <w:top w:val="single" w:sz="4" w:space="0" w:color="auto"/>
              <w:left w:val="single" w:sz="4" w:space="0" w:color="auto"/>
              <w:bottom w:val="single" w:sz="4" w:space="0" w:color="auto"/>
              <w:right w:val="single" w:sz="4" w:space="0" w:color="auto"/>
            </w:tcBorders>
            <w:vAlign w:val="center"/>
            <w:hideMark/>
          </w:tcPr>
          <w:p w14:paraId="5BDD1099" w14:textId="77777777" w:rsidR="008027CD" w:rsidRPr="008027CD" w:rsidRDefault="008027CD" w:rsidP="008027CD">
            <w:pPr>
              <w:rPr>
                <w:ins w:id="12307" w:author="Salah Soliman" w:date="2020-01-31T16:40:00Z"/>
                <w:rFonts w:ascii="Consolas" w:eastAsia="Open Sans" w:hAnsi="Consolas" w:cs="Times New Roman"/>
              </w:rPr>
            </w:pPr>
            <w:ins w:id="12308" w:author="Salah Soliman" w:date="2020-01-31T16:40:00Z">
              <w:r w:rsidRPr="008027CD">
                <w:rPr>
                  <w:rFonts w:ascii="Open Sans" w:eastAsia="Open Sans" w:hAnsi="Open Sans" w:cs="Times New Roman"/>
                </w:rPr>
                <w:t>Yes, this code will achieve the desired result.</w:t>
              </w:r>
            </w:ins>
          </w:p>
        </w:tc>
      </w:tr>
      <w:tr w:rsidR="008027CD" w:rsidRPr="008027CD" w14:paraId="1F509833" w14:textId="77777777" w:rsidTr="008027CD">
        <w:trPr>
          <w:ins w:id="12309" w:author="Salah Soliman" w:date="2020-01-31T16:40:00Z"/>
        </w:trPr>
        <w:tc>
          <w:tcPr>
            <w:tcW w:w="805" w:type="dxa"/>
            <w:tcBorders>
              <w:top w:val="single" w:sz="4" w:space="0" w:color="auto"/>
              <w:left w:val="single" w:sz="4" w:space="0" w:color="auto"/>
              <w:bottom w:val="single" w:sz="4" w:space="0" w:color="auto"/>
              <w:right w:val="single" w:sz="4" w:space="0" w:color="auto"/>
            </w:tcBorders>
            <w:vAlign w:val="center"/>
            <w:hideMark/>
          </w:tcPr>
          <w:p w14:paraId="1054CA61" w14:textId="77777777" w:rsidR="008027CD" w:rsidRPr="008027CD" w:rsidRDefault="008027CD" w:rsidP="008027CD">
            <w:pPr>
              <w:jc w:val="center"/>
              <w:rPr>
                <w:ins w:id="12310" w:author="Salah Soliman" w:date="2020-01-31T16:40:00Z"/>
                <w:rFonts w:ascii="Open Sans" w:eastAsia="Open Sans" w:hAnsi="Open Sans" w:cs="Times New Roman"/>
              </w:rPr>
            </w:pPr>
            <w:ins w:id="12311" w:author="Salah Soliman" w:date="2020-01-31T16:40:00Z">
              <w:r w:rsidRPr="008027CD">
                <w:rPr>
                  <w:rFonts w:ascii="Open Sans" w:eastAsia="Open Sans" w:hAnsi="Open Sans" w:cs="Times New Roman"/>
                </w:rPr>
                <w:t>c.</w:t>
              </w:r>
            </w:ins>
          </w:p>
        </w:tc>
        <w:tc>
          <w:tcPr>
            <w:tcW w:w="3060" w:type="dxa"/>
            <w:tcBorders>
              <w:top w:val="single" w:sz="4" w:space="0" w:color="auto"/>
              <w:left w:val="single" w:sz="4" w:space="0" w:color="auto"/>
              <w:bottom w:val="single" w:sz="4" w:space="0" w:color="auto"/>
              <w:right w:val="single" w:sz="4" w:space="0" w:color="auto"/>
            </w:tcBorders>
            <w:vAlign w:val="center"/>
            <w:hideMark/>
          </w:tcPr>
          <w:p w14:paraId="1FE498CC" w14:textId="77777777" w:rsidR="008027CD" w:rsidRPr="008027CD" w:rsidRDefault="008027CD" w:rsidP="008027CD">
            <w:pPr>
              <w:spacing w:before="120" w:after="120"/>
              <w:outlineLvl w:val="2"/>
              <w:rPr>
                <w:ins w:id="12312" w:author="Salah Soliman" w:date="2020-01-31T16:40:00Z"/>
                <w:rFonts w:ascii="Open Sans Semibold" w:eastAsia="Open Sans" w:hAnsi="Open Sans Semibold" w:cs="Open Sans Semibold"/>
                <w:color w:val="11143F"/>
              </w:rPr>
            </w:pPr>
            <w:ins w:id="12313" w:author="Salah Soliman" w:date="2020-01-31T16:40:00Z">
              <w:r w:rsidRPr="008027CD">
                <w:rPr>
                  <w:rFonts w:ascii="Open Sans Semibold" w:eastAsia="Open Sans" w:hAnsi="Open Sans Semibold" w:cs="Open Sans Semibold"/>
                  <w:color w:val="11143F"/>
                </w:rPr>
                <w:t>Correct</w:t>
              </w:r>
            </w:ins>
          </w:p>
        </w:tc>
        <w:tc>
          <w:tcPr>
            <w:tcW w:w="6660" w:type="dxa"/>
            <w:tcBorders>
              <w:top w:val="single" w:sz="4" w:space="0" w:color="auto"/>
              <w:left w:val="single" w:sz="4" w:space="0" w:color="auto"/>
              <w:bottom w:val="single" w:sz="4" w:space="0" w:color="auto"/>
              <w:right w:val="single" w:sz="4" w:space="0" w:color="auto"/>
            </w:tcBorders>
            <w:vAlign w:val="center"/>
            <w:hideMark/>
          </w:tcPr>
          <w:p w14:paraId="1FC68E5F" w14:textId="77777777" w:rsidR="008027CD" w:rsidRPr="008027CD" w:rsidRDefault="008027CD" w:rsidP="008027CD">
            <w:pPr>
              <w:spacing w:before="120" w:after="120" w:line="256" w:lineRule="auto"/>
              <w:rPr>
                <w:ins w:id="12314" w:author="Salah Soliman" w:date="2020-01-31T16:40:00Z"/>
                <w:rFonts w:ascii="Open Sans" w:eastAsia="Open Sans" w:hAnsi="Open Sans" w:cs="Times New Roman"/>
                <w:color w:val="404040"/>
              </w:rPr>
            </w:pPr>
            <w:ins w:id="12315" w:author="Salah Soliman" w:date="2020-01-31T16:40:00Z">
              <w:r w:rsidRPr="008027CD">
                <w:rPr>
                  <w:rFonts w:ascii="Consolas" w:eastAsia="Open Sans" w:hAnsi="Consolas" w:cs="Times New Roman"/>
                  <w:color w:val="404040"/>
                </w:rPr>
                <w:t>Unfortunately, this is incorrect. plt.bar will create a plot of vertical bars at the equally distributed points, as shown in the figure.</w:t>
              </w:r>
            </w:ins>
          </w:p>
        </w:tc>
      </w:tr>
      <w:tr w:rsidR="008027CD" w:rsidRPr="008027CD" w14:paraId="57C6EBFD" w14:textId="77777777" w:rsidTr="008027CD">
        <w:trPr>
          <w:ins w:id="12316" w:author="Salah Soliman" w:date="2020-01-31T16:40:00Z"/>
        </w:trPr>
        <w:tc>
          <w:tcPr>
            <w:tcW w:w="805" w:type="dxa"/>
            <w:tcBorders>
              <w:top w:val="single" w:sz="4" w:space="0" w:color="auto"/>
              <w:left w:val="single" w:sz="4" w:space="0" w:color="auto"/>
              <w:bottom w:val="single" w:sz="4" w:space="0" w:color="auto"/>
              <w:right w:val="single" w:sz="4" w:space="0" w:color="auto"/>
            </w:tcBorders>
            <w:vAlign w:val="center"/>
            <w:hideMark/>
          </w:tcPr>
          <w:p w14:paraId="71EB8D27" w14:textId="77777777" w:rsidR="008027CD" w:rsidRPr="008027CD" w:rsidRDefault="008027CD" w:rsidP="008027CD">
            <w:pPr>
              <w:jc w:val="center"/>
              <w:rPr>
                <w:ins w:id="12317" w:author="Salah Soliman" w:date="2020-01-31T16:40:00Z"/>
                <w:rFonts w:ascii="Open Sans" w:eastAsia="Open Sans" w:hAnsi="Open Sans" w:cs="Times New Roman"/>
              </w:rPr>
            </w:pPr>
            <w:ins w:id="12318" w:author="Salah Soliman" w:date="2020-01-31T16:40:00Z">
              <w:r w:rsidRPr="008027CD">
                <w:rPr>
                  <w:rFonts w:ascii="Open Sans" w:eastAsia="Open Sans" w:hAnsi="Open Sans" w:cs="Times New Roman"/>
                </w:rPr>
                <w:t>d.</w:t>
              </w:r>
            </w:ins>
          </w:p>
        </w:tc>
        <w:tc>
          <w:tcPr>
            <w:tcW w:w="3060" w:type="dxa"/>
            <w:tcBorders>
              <w:top w:val="single" w:sz="4" w:space="0" w:color="auto"/>
              <w:left w:val="single" w:sz="4" w:space="0" w:color="auto"/>
              <w:bottom w:val="single" w:sz="4" w:space="0" w:color="auto"/>
              <w:right w:val="single" w:sz="4" w:space="0" w:color="auto"/>
            </w:tcBorders>
            <w:vAlign w:val="center"/>
            <w:hideMark/>
          </w:tcPr>
          <w:p w14:paraId="74930CF2" w14:textId="77777777" w:rsidR="008027CD" w:rsidRPr="008027CD" w:rsidRDefault="008027CD" w:rsidP="008027CD">
            <w:pPr>
              <w:spacing w:before="120" w:after="120"/>
              <w:outlineLvl w:val="2"/>
              <w:rPr>
                <w:ins w:id="12319" w:author="Salah Soliman" w:date="2020-01-31T16:40:00Z"/>
                <w:rFonts w:ascii="Open Sans Semibold" w:eastAsia="Open Sans" w:hAnsi="Open Sans Semibold" w:cs="Open Sans Semibold"/>
                <w:color w:val="11143F"/>
              </w:rPr>
            </w:pPr>
            <w:ins w:id="12320" w:author="Salah Soliman" w:date="2020-01-31T16:40:00Z">
              <w:r w:rsidRPr="008027CD">
                <w:rPr>
                  <w:rFonts w:ascii="Open Sans Semibold" w:eastAsia="Open Sans" w:hAnsi="Open Sans Semibold" w:cs="Open Sans Semibold"/>
                  <w:color w:val="11143F"/>
                </w:rPr>
                <w:t>Incorrect</w:t>
              </w:r>
            </w:ins>
          </w:p>
        </w:tc>
        <w:tc>
          <w:tcPr>
            <w:tcW w:w="6660" w:type="dxa"/>
            <w:tcBorders>
              <w:top w:val="single" w:sz="4" w:space="0" w:color="auto"/>
              <w:left w:val="single" w:sz="4" w:space="0" w:color="auto"/>
              <w:bottom w:val="single" w:sz="4" w:space="0" w:color="auto"/>
              <w:right w:val="single" w:sz="4" w:space="0" w:color="auto"/>
            </w:tcBorders>
            <w:vAlign w:val="center"/>
            <w:hideMark/>
          </w:tcPr>
          <w:p w14:paraId="4864A2D0" w14:textId="77777777" w:rsidR="008027CD" w:rsidRPr="008027CD" w:rsidRDefault="008027CD" w:rsidP="008027CD">
            <w:pPr>
              <w:rPr>
                <w:ins w:id="12321" w:author="Salah Soliman" w:date="2020-01-31T16:40:00Z"/>
                <w:rFonts w:ascii="Consolas" w:eastAsia="Open Sans" w:hAnsi="Consolas" w:cs="Times New Roman"/>
              </w:rPr>
            </w:pPr>
            <w:ins w:id="12322" w:author="Salah Soliman" w:date="2020-01-31T16:40:00Z">
              <w:r w:rsidRPr="008027CD">
                <w:rPr>
                  <w:rFonts w:ascii="Consolas" w:eastAsia="Open Sans" w:hAnsi="Consolas" w:cs="Times New Roman"/>
                </w:rPr>
                <w:t xml:space="preserve">Unfortunately, this is incorrect. This will result in an error. </w:t>
              </w:r>
            </w:ins>
          </w:p>
        </w:tc>
      </w:tr>
    </w:tbl>
    <w:p w14:paraId="05582E5E" w14:textId="77777777" w:rsidR="008027CD" w:rsidRPr="008027CD" w:rsidRDefault="008027CD" w:rsidP="008027CD">
      <w:pPr>
        <w:spacing w:after="0" w:line="240" w:lineRule="auto"/>
        <w:rPr>
          <w:ins w:id="12323" w:author="Salah Soliman" w:date="2020-01-31T16:40:00Z"/>
          <w:rFonts w:ascii="Open Sans" w:eastAsia="Open Sans" w:hAnsi="Open Sans" w:cs="Times New Roman"/>
          <w:color w:val="404040"/>
        </w:rPr>
      </w:pPr>
    </w:p>
    <w:p w14:paraId="10F6A562" w14:textId="288A307B" w:rsidR="00374341" w:rsidDel="008027CD" w:rsidRDefault="00374341" w:rsidP="00374341">
      <w:pPr>
        <w:spacing w:after="0" w:line="240" w:lineRule="auto"/>
        <w:rPr>
          <w:del w:id="12324" w:author="Salah Soliman" w:date="2020-01-31T16:40:00Z"/>
          <w:color w:val="404040" w:themeColor="text1" w:themeTint="BF"/>
        </w:rPr>
      </w:pPr>
    </w:p>
    <w:p w14:paraId="5872A0D8" w14:textId="77777777" w:rsidR="008027CD" w:rsidRPr="00374341" w:rsidRDefault="008027CD" w:rsidP="00374341">
      <w:pPr>
        <w:spacing w:after="0" w:line="240" w:lineRule="auto"/>
        <w:rPr>
          <w:ins w:id="12325" w:author="Salah Soliman" w:date="2020-01-31T16:40:00Z"/>
          <w:color w:val="404040" w:themeColor="text1" w:themeTint="BF"/>
        </w:rPr>
      </w:pPr>
    </w:p>
    <w:tbl>
      <w:tblPr>
        <w:tblStyle w:val="TableGrid"/>
        <w:tblW w:w="10455" w:type="dxa"/>
        <w:tblInd w:w="-5" w:type="dxa"/>
        <w:tblBorders>
          <w:top w:val="single" w:sz="4" w:space="0" w:color="5B9BD5" w:themeColor="accent5"/>
          <w:left w:val="single" w:sz="4" w:space="0" w:color="5B9BD5" w:themeColor="accent5"/>
          <w:bottom w:val="single" w:sz="4" w:space="0" w:color="5B9BD5" w:themeColor="accent5"/>
          <w:right w:val="single" w:sz="4" w:space="0" w:color="5B9BD5" w:themeColor="accent5"/>
          <w:insideH w:val="none" w:sz="0" w:space="0" w:color="auto"/>
          <w:insideV w:val="none" w:sz="0" w:space="0" w:color="auto"/>
        </w:tblBorders>
        <w:tblLayout w:type="fixed"/>
        <w:tblCellMar>
          <w:left w:w="115" w:type="dxa"/>
          <w:right w:w="115" w:type="dxa"/>
        </w:tblCellMar>
        <w:tblLook w:val="04A0" w:firstRow="1" w:lastRow="0" w:firstColumn="1" w:lastColumn="0" w:noHBand="0" w:noVBand="1"/>
        <w:tblPrChange w:id="12326" w:author="Alexis Handford" w:date="2020-01-27T11:06:00Z">
          <w:tblPr>
            <w:tblStyle w:val="TableGrid"/>
            <w:tblW w:w="10455" w:type="dxa"/>
            <w:tblInd w:w="-5" w:type="dxa"/>
            <w:tblBorders>
              <w:top w:val="single" w:sz="4" w:space="0" w:color="5B9BD5" w:themeColor="accent5"/>
              <w:left w:val="single" w:sz="4" w:space="0" w:color="5B9BD5" w:themeColor="accent5"/>
              <w:bottom w:val="single" w:sz="4" w:space="0" w:color="5B9BD5" w:themeColor="accent5"/>
              <w:right w:val="single" w:sz="4" w:space="0" w:color="5B9BD5" w:themeColor="accent5"/>
              <w:insideH w:val="none" w:sz="0" w:space="0" w:color="auto"/>
              <w:insideV w:val="none" w:sz="0" w:space="0" w:color="auto"/>
            </w:tblBorders>
            <w:tblLayout w:type="fixed"/>
            <w:tblCellMar>
              <w:left w:w="115" w:type="dxa"/>
              <w:right w:w="115" w:type="dxa"/>
            </w:tblCellMar>
            <w:tblLook w:val="04A0" w:firstRow="1" w:lastRow="0" w:firstColumn="1" w:lastColumn="0" w:noHBand="0" w:noVBand="1"/>
          </w:tblPr>
        </w:tblPrChange>
      </w:tblPr>
      <w:tblGrid>
        <w:gridCol w:w="270"/>
        <w:gridCol w:w="630"/>
        <w:gridCol w:w="450"/>
        <w:gridCol w:w="2878"/>
        <w:gridCol w:w="1529"/>
        <w:gridCol w:w="450"/>
        <w:gridCol w:w="3978"/>
        <w:gridCol w:w="270"/>
        <w:tblGridChange w:id="12327">
          <w:tblGrid>
            <w:gridCol w:w="360"/>
            <w:gridCol w:w="360"/>
            <w:gridCol w:w="360"/>
            <w:gridCol w:w="360"/>
            <w:gridCol w:w="360"/>
            <w:gridCol w:w="360"/>
            <w:gridCol w:w="360"/>
            <w:gridCol w:w="360"/>
          </w:tblGrid>
        </w:tblGridChange>
      </w:tblGrid>
      <w:tr w:rsidR="00374341" w:rsidRPr="00374341" w:rsidDel="008027CD" w14:paraId="0B6D367B" w14:textId="1B4A34F1" w:rsidTr="3E89A3C7">
        <w:trPr>
          <w:cantSplit/>
          <w:del w:id="12328" w:author="Salah Soliman" w:date="2020-01-31T16:40:00Z"/>
        </w:trPr>
        <w:tc>
          <w:tcPr>
            <w:tcW w:w="10461" w:type="dxa"/>
            <w:gridSpan w:val="8"/>
            <w:tcBorders>
              <w:top w:val="single" w:sz="4" w:space="0" w:color="5B9BD5" w:themeColor="accent5"/>
              <w:left w:val="single" w:sz="4" w:space="0" w:color="5B9BD5" w:themeColor="accent5"/>
              <w:bottom w:val="nil"/>
              <w:right w:val="single" w:sz="4" w:space="0" w:color="5B9BD5" w:themeColor="accent5"/>
            </w:tcBorders>
            <w:shd w:val="clear" w:color="auto" w:fill="70AD47" w:themeFill="accent6"/>
            <w:tcPrChange w:id="12329" w:author="Alexis Handford" w:date="2020-01-27T11:06:00Z">
              <w:tcPr>
                <w:tcW w:w="10461" w:type="dxa"/>
                <w:gridSpan w:val="8"/>
                <w:tcBorders>
                  <w:top w:val="single" w:sz="4" w:space="0" w:color="5B9BD5" w:themeColor="accent5"/>
                  <w:left w:val="single" w:sz="4" w:space="0" w:color="5B9BD5" w:themeColor="accent5"/>
                  <w:bottom w:val="nil"/>
                  <w:right w:val="single" w:sz="4" w:space="0" w:color="5B9BD5" w:themeColor="accent5"/>
                </w:tcBorders>
                <w:shd w:val="clear" w:color="auto" w:fill="70AD47" w:themeFill="accent6"/>
              </w:tcPr>
            </w:tcPrChange>
          </w:tcPr>
          <w:p w14:paraId="61335C3E" w14:textId="119437F1" w:rsidR="00374341" w:rsidRPr="00374341" w:rsidDel="008027CD" w:rsidRDefault="00374341" w:rsidP="00374341">
            <w:pPr>
              <w:spacing w:before="120" w:after="120"/>
              <w:outlineLvl w:val="2"/>
              <w:rPr>
                <w:del w:id="12330" w:author="Salah Soliman" w:date="2020-01-31T16:40:00Z"/>
                <w:rFonts w:asciiTheme="majorHAnsi" w:hAnsiTheme="majorHAnsi" w:cstheme="majorHAnsi"/>
                <w:color w:val="4472C4" w:themeColor="accent1"/>
              </w:rPr>
            </w:pPr>
            <w:del w:id="12331" w:author="Salah Soliman" w:date="2020-01-31T16:40:00Z">
              <w:r w:rsidRPr="00374341" w:rsidDel="008027CD">
                <w:rPr>
                  <w:rFonts w:asciiTheme="majorHAnsi" w:hAnsiTheme="majorHAnsi" w:cstheme="majorHAnsi"/>
                  <w:color w:val="4472C4" w:themeColor="accent1"/>
                </w:rPr>
                <w:delText>Which of the following lines of code produces a continuous plot of the function x**2?</w:delText>
              </w:r>
            </w:del>
          </w:p>
          <w:tbl>
            <w:tblPr>
              <w:tblStyle w:val="TableGrid"/>
              <w:tblW w:w="10440" w:type="dxa"/>
              <w:tblBorders>
                <w:top w:val="single" w:sz="4" w:space="0" w:color="649B40" w:themeColor="accent6" w:themeShade="E6"/>
                <w:left w:val="single" w:sz="4" w:space="0" w:color="649B40" w:themeColor="accent6" w:themeShade="E6"/>
                <w:bottom w:val="single" w:sz="4" w:space="0" w:color="649B40" w:themeColor="accent6" w:themeShade="E6"/>
                <w:right w:val="single" w:sz="4" w:space="0" w:color="649B40" w:themeColor="accent6" w:themeShade="E6"/>
                <w:insideH w:val="none" w:sz="0" w:space="0" w:color="auto"/>
                <w:insideV w:val="none" w:sz="0" w:space="0" w:color="auto"/>
              </w:tblBorders>
              <w:tblLayout w:type="fixed"/>
              <w:tblCellMar>
                <w:left w:w="115" w:type="dxa"/>
                <w:right w:w="115" w:type="dxa"/>
              </w:tblCellMar>
              <w:tblLook w:val="04A0" w:firstRow="1" w:lastRow="0" w:firstColumn="1" w:lastColumn="0" w:noHBand="0" w:noVBand="1"/>
            </w:tblPr>
            <w:tblGrid>
              <w:gridCol w:w="270"/>
              <w:gridCol w:w="9900"/>
              <w:gridCol w:w="270"/>
            </w:tblGrid>
            <w:tr w:rsidR="00374341" w:rsidRPr="00374341" w:rsidDel="008027CD" w14:paraId="610BB23F" w14:textId="12DA6996" w:rsidTr="00374341">
              <w:trPr>
                <w:cantSplit/>
                <w:trHeight w:val="80"/>
                <w:del w:id="12332" w:author="Salah Soliman" w:date="2020-01-31T16:40:00Z"/>
              </w:trPr>
              <w:tc>
                <w:tcPr>
                  <w:tcW w:w="270" w:type="dxa"/>
                  <w:tcBorders>
                    <w:top w:val="single" w:sz="4" w:space="0" w:color="649B40" w:themeColor="accent6" w:themeShade="E6"/>
                    <w:left w:val="single" w:sz="4" w:space="0" w:color="649B40" w:themeColor="accent6" w:themeShade="E6"/>
                    <w:bottom w:val="nil"/>
                    <w:right w:val="nil"/>
                  </w:tcBorders>
                  <w:shd w:val="clear" w:color="auto" w:fill="70AD47" w:themeFill="accent6"/>
                </w:tcPr>
                <w:p w14:paraId="0A66A6D8" w14:textId="7E32C3DB" w:rsidR="00374341" w:rsidRPr="00374341" w:rsidDel="008027CD" w:rsidRDefault="00374341" w:rsidP="00374341">
                  <w:pPr>
                    <w:rPr>
                      <w:del w:id="12333" w:author="Salah Soliman" w:date="2020-01-31T16:40:00Z"/>
                      <w:noProof/>
                      <w:color w:val="404040" w:themeColor="text1" w:themeTint="BF"/>
                      <w:sz w:val="16"/>
                      <w:szCs w:val="16"/>
                    </w:rPr>
                  </w:pPr>
                </w:p>
              </w:tc>
              <w:tc>
                <w:tcPr>
                  <w:tcW w:w="9900" w:type="dxa"/>
                  <w:tcBorders>
                    <w:top w:val="single" w:sz="4" w:space="0" w:color="649B40" w:themeColor="accent6" w:themeShade="E6"/>
                    <w:left w:val="nil"/>
                    <w:bottom w:val="single" w:sz="4" w:space="0" w:color="808080" w:themeColor="background1" w:themeShade="80"/>
                    <w:right w:val="nil"/>
                  </w:tcBorders>
                  <w:shd w:val="clear" w:color="auto" w:fill="70AD47" w:themeFill="accent6"/>
                </w:tcPr>
                <w:p w14:paraId="1F1B6AA9" w14:textId="7C90A84F" w:rsidR="00374341" w:rsidRPr="00374341" w:rsidDel="008027CD" w:rsidRDefault="00374341" w:rsidP="00374341">
                  <w:pPr>
                    <w:rPr>
                      <w:del w:id="12334" w:author="Salah Soliman" w:date="2020-01-31T16:40:00Z"/>
                      <w:noProof/>
                      <w:color w:val="404040" w:themeColor="text1" w:themeTint="BF"/>
                      <w:sz w:val="16"/>
                      <w:szCs w:val="16"/>
                    </w:rPr>
                  </w:pPr>
                </w:p>
              </w:tc>
              <w:tc>
                <w:tcPr>
                  <w:tcW w:w="270" w:type="dxa"/>
                  <w:tcBorders>
                    <w:top w:val="single" w:sz="4" w:space="0" w:color="649B40" w:themeColor="accent6" w:themeShade="E6"/>
                    <w:left w:val="nil"/>
                    <w:bottom w:val="nil"/>
                    <w:right w:val="single" w:sz="4" w:space="0" w:color="649B40" w:themeColor="accent6" w:themeShade="E6"/>
                  </w:tcBorders>
                  <w:shd w:val="clear" w:color="auto" w:fill="70AD47" w:themeFill="accent6"/>
                </w:tcPr>
                <w:p w14:paraId="79D7A617" w14:textId="5495D35D" w:rsidR="00374341" w:rsidRPr="00374341" w:rsidDel="008027CD" w:rsidRDefault="00374341" w:rsidP="00374341">
                  <w:pPr>
                    <w:rPr>
                      <w:del w:id="12335" w:author="Salah Soliman" w:date="2020-01-31T16:40:00Z"/>
                      <w:noProof/>
                      <w:color w:val="404040" w:themeColor="text1" w:themeTint="BF"/>
                      <w:sz w:val="16"/>
                      <w:szCs w:val="16"/>
                    </w:rPr>
                  </w:pPr>
                </w:p>
              </w:tc>
            </w:tr>
            <w:tr w:rsidR="00374341" w:rsidRPr="00374341" w:rsidDel="008027CD" w14:paraId="5C3CA8B5" w14:textId="13AEF0CB" w:rsidTr="00374341">
              <w:trPr>
                <w:cantSplit/>
                <w:trHeight w:val="190"/>
                <w:del w:id="12336" w:author="Salah Soliman" w:date="2020-01-31T16:40:00Z"/>
              </w:trPr>
              <w:tc>
                <w:tcPr>
                  <w:tcW w:w="270" w:type="dxa"/>
                  <w:tcBorders>
                    <w:top w:val="nil"/>
                    <w:left w:val="single" w:sz="4" w:space="0" w:color="649B40" w:themeColor="accent6" w:themeShade="E6"/>
                    <w:bottom w:val="nil"/>
                    <w:right w:val="single" w:sz="4" w:space="0" w:color="808080" w:themeColor="background1" w:themeShade="80"/>
                  </w:tcBorders>
                  <w:shd w:val="clear" w:color="auto" w:fill="70AD47" w:themeFill="accent6"/>
                </w:tcPr>
                <w:p w14:paraId="18C1F853" w14:textId="601147F4" w:rsidR="00374341" w:rsidRPr="00374341" w:rsidDel="008027CD" w:rsidRDefault="00374341" w:rsidP="00374341">
                  <w:pPr>
                    <w:rPr>
                      <w:del w:id="12337" w:author="Salah Soliman" w:date="2020-01-31T16:40:00Z"/>
                      <w:noProof/>
                    </w:rPr>
                  </w:pPr>
                </w:p>
              </w:tc>
              <w:tc>
                <w:tcPr>
                  <w:tcW w:w="990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14:paraId="64604F08" w14:textId="7A48FBA9" w:rsidR="00374341" w:rsidRPr="00374341" w:rsidDel="008027CD" w:rsidRDefault="00374341" w:rsidP="00374341">
                  <w:pPr>
                    <w:rPr>
                      <w:del w:id="12338" w:author="Salah Soliman" w:date="2020-01-31T16:40:00Z"/>
                      <w:rFonts w:ascii="Consolas" w:hAnsi="Consolas"/>
                      <w:noProof/>
                    </w:rPr>
                  </w:pPr>
                  <w:del w:id="12339" w:author="Salah Soliman" w:date="2020-01-31T16:40:00Z">
                    <w:r w:rsidRPr="00374341" w:rsidDel="008027CD">
                      <w:rPr>
                        <w:rFonts w:ascii="Consolas" w:hAnsi="Consolas"/>
                        <w:noProof/>
                      </w:rPr>
                      <w:delText>from matplotlib import pyplot as plt</w:delText>
                    </w:r>
                  </w:del>
                </w:p>
                <w:p w14:paraId="5DC4DFAA" w14:textId="537F2800" w:rsidR="00374341" w:rsidRPr="00374341" w:rsidDel="008027CD" w:rsidRDefault="00374341" w:rsidP="00374341">
                  <w:pPr>
                    <w:rPr>
                      <w:del w:id="12340" w:author="Salah Soliman" w:date="2020-01-31T16:40:00Z"/>
                      <w:rFonts w:ascii="Consolas" w:hAnsi="Consolas"/>
                      <w:noProof/>
                    </w:rPr>
                  </w:pPr>
                  <w:del w:id="12341" w:author="Salah Soliman" w:date="2020-01-31T16:40:00Z">
                    <w:r w:rsidRPr="00374341" w:rsidDel="008027CD">
                      <w:rPr>
                        <w:rFonts w:ascii="Consolas" w:hAnsi="Consolas"/>
                        <w:noProof/>
                      </w:rPr>
                      <w:delText>import numpy as np</w:delText>
                    </w:r>
                  </w:del>
                </w:p>
                <w:p w14:paraId="64C55CF7" w14:textId="31428842" w:rsidR="00374341" w:rsidRPr="00374341" w:rsidDel="008027CD" w:rsidRDefault="00374341" w:rsidP="00374341">
                  <w:pPr>
                    <w:rPr>
                      <w:del w:id="12342" w:author="Salah Soliman" w:date="2020-01-31T16:40:00Z"/>
                      <w:rFonts w:ascii="Consolas" w:hAnsi="Consolas"/>
                      <w:noProof/>
                    </w:rPr>
                  </w:pPr>
                  <w:del w:id="12343" w:author="Salah Soliman" w:date="2020-01-31T16:40:00Z">
                    <w:r w:rsidRPr="00374341" w:rsidDel="008027CD">
                      <w:rPr>
                        <w:rFonts w:ascii="Consolas" w:hAnsi="Consolas"/>
                        <w:noProof/>
                      </w:rPr>
                      <w:delText>x = np.linspace(-100, 100)</w:delText>
                    </w:r>
                  </w:del>
                </w:p>
              </w:tc>
              <w:tc>
                <w:tcPr>
                  <w:tcW w:w="270" w:type="dxa"/>
                  <w:tcBorders>
                    <w:top w:val="nil"/>
                    <w:left w:val="single" w:sz="4" w:space="0" w:color="808080" w:themeColor="background1" w:themeShade="80"/>
                    <w:bottom w:val="nil"/>
                    <w:right w:val="single" w:sz="4" w:space="0" w:color="649B40" w:themeColor="accent6" w:themeShade="E6"/>
                  </w:tcBorders>
                  <w:shd w:val="clear" w:color="auto" w:fill="70AD47" w:themeFill="accent6"/>
                </w:tcPr>
                <w:p w14:paraId="028C5244" w14:textId="6072157B" w:rsidR="00374341" w:rsidRPr="00374341" w:rsidDel="008027CD" w:rsidRDefault="00374341" w:rsidP="00374341">
                  <w:pPr>
                    <w:rPr>
                      <w:del w:id="12344" w:author="Salah Soliman" w:date="2020-01-31T16:40:00Z"/>
                      <w:noProof/>
                    </w:rPr>
                  </w:pPr>
                </w:p>
              </w:tc>
            </w:tr>
            <w:tr w:rsidR="00374341" w:rsidRPr="00374341" w:rsidDel="008027CD" w14:paraId="5F4696E6" w14:textId="18C779E4" w:rsidTr="00374341">
              <w:trPr>
                <w:cantSplit/>
                <w:trHeight w:val="190"/>
                <w:del w:id="12345" w:author="Salah Soliman" w:date="2020-01-31T16:40:00Z"/>
              </w:trPr>
              <w:tc>
                <w:tcPr>
                  <w:tcW w:w="270" w:type="dxa"/>
                  <w:tcBorders>
                    <w:top w:val="nil"/>
                    <w:left w:val="single" w:sz="4" w:space="0" w:color="649B40" w:themeColor="accent6" w:themeShade="E6"/>
                    <w:bottom w:val="single" w:sz="4" w:space="0" w:color="649B40" w:themeColor="accent6" w:themeShade="E6"/>
                    <w:right w:val="nil"/>
                  </w:tcBorders>
                  <w:shd w:val="clear" w:color="auto" w:fill="70AD47" w:themeFill="accent6"/>
                </w:tcPr>
                <w:p w14:paraId="1E2115D4" w14:textId="39585ECF" w:rsidR="00374341" w:rsidRPr="00374341" w:rsidDel="008027CD" w:rsidRDefault="00374341" w:rsidP="00374341">
                  <w:pPr>
                    <w:rPr>
                      <w:del w:id="12346" w:author="Salah Soliman" w:date="2020-01-31T16:40:00Z"/>
                      <w:noProof/>
                      <w:color w:val="404040" w:themeColor="text1" w:themeTint="BF"/>
                      <w:sz w:val="16"/>
                      <w:szCs w:val="16"/>
                    </w:rPr>
                  </w:pPr>
                </w:p>
              </w:tc>
              <w:tc>
                <w:tcPr>
                  <w:tcW w:w="9900" w:type="dxa"/>
                  <w:tcBorders>
                    <w:top w:val="single" w:sz="4" w:space="0" w:color="808080" w:themeColor="background1" w:themeShade="80"/>
                    <w:left w:val="nil"/>
                    <w:bottom w:val="single" w:sz="4" w:space="0" w:color="649B40" w:themeColor="accent6" w:themeShade="E6"/>
                    <w:right w:val="nil"/>
                  </w:tcBorders>
                  <w:shd w:val="clear" w:color="auto" w:fill="70AD47" w:themeFill="accent6"/>
                </w:tcPr>
                <w:p w14:paraId="764F29F9" w14:textId="0E39F47C" w:rsidR="00374341" w:rsidRPr="00374341" w:rsidDel="008027CD" w:rsidRDefault="00374341" w:rsidP="00374341">
                  <w:pPr>
                    <w:rPr>
                      <w:del w:id="12347" w:author="Salah Soliman" w:date="2020-01-31T16:40:00Z"/>
                      <w:noProof/>
                      <w:color w:val="404040" w:themeColor="text1" w:themeTint="BF"/>
                      <w:sz w:val="16"/>
                      <w:szCs w:val="16"/>
                    </w:rPr>
                  </w:pPr>
                </w:p>
              </w:tc>
              <w:tc>
                <w:tcPr>
                  <w:tcW w:w="270" w:type="dxa"/>
                  <w:tcBorders>
                    <w:top w:val="nil"/>
                    <w:left w:val="nil"/>
                    <w:bottom w:val="single" w:sz="4" w:space="0" w:color="649B40" w:themeColor="accent6" w:themeShade="E6"/>
                    <w:right w:val="single" w:sz="4" w:space="0" w:color="649B40" w:themeColor="accent6" w:themeShade="E6"/>
                  </w:tcBorders>
                  <w:shd w:val="clear" w:color="auto" w:fill="70AD47" w:themeFill="accent6"/>
                </w:tcPr>
                <w:p w14:paraId="560A2BFE" w14:textId="6064DEE2" w:rsidR="00374341" w:rsidRPr="00374341" w:rsidDel="008027CD" w:rsidRDefault="00374341" w:rsidP="00374341">
                  <w:pPr>
                    <w:rPr>
                      <w:del w:id="12348" w:author="Salah Soliman" w:date="2020-01-31T16:40:00Z"/>
                      <w:noProof/>
                      <w:color w:val="404040" w:themeColor="text1" w:themeTint="BF"/>
                      <w:sz w:val="16"/>
                      <w:szCs w:val="16"/>
                    </w:rPr>
                  </w:pPr>
                </w:p>
              </w:tc>
            </w:tr>
          </w:tbl>
          <w:p w14:paraId="3217D76A" w14:textId="379BE7FC" w:rsidR="00374341" w:rsidRPr="00374341" w:rsidDel="008027CD" w:rsidRDefault="00374341" w:rsidP="00374341">
            <w:pPr>
              <w:rPr>
                <w:del w:id="12349" w:author="Salah Soliman" w:date="2020-01-31T16:40:00Z"/>
                <w:color w:val="404040" w:themeColor="text1" w:themeTint="BF"/>
              </w:rPr>
            </w:pPr>
          </w:p>
          <w:p w14:paraId="57AFB986" w14:textId="731F8550" w:rsidR="00374341" w:rsidRPr="00374341" w:rsidDel="008027CD" w:rsidRDefault="00374341" w:rsidP="00374341">
            <w:pPr>
              <w:rPr>
                <w:del w:id="12350" w:author="Salah Soliman" w:date="2020-01-31T16:40:00Z"/>
              </w:rPr>
            </w:pPr>
          </w:p>
        </w:tc>
      </w:tr>
      <w:tr w:rsidR="00374341" w:rsidRPr="00374341" w:rsidDel="008027CD" w14:paraId="15D36974" w14:textId="5AEB85B2" w:rsidTr="3E89A3C7">
        <w:trPr>
          <w:cantSplit/>
          <w:trHeight w:val="80"/>
          <w:del w:id="12351" w:author="Salah Soliman" w:date="2020-01-31T16:40:00Z"/>
        </w:trPr>
        <w:tc>
          <w:tcPr>
            <w:tcW w:w="270" w:type="dxa"/>
            <w:tcBorders>
              <w:top w:val="nil"/>
              <w:left w:val="single" w:sz="4" w:space="0" w:color="5B9BD5" w:themeColor="accent5"/>
              <w:bottom w:val="nil"/>
              <w:right w:val="nil"/>
            </w:tcBorders>
            <w:shd w:val="clear" w:color="auto" w:fill="70AD47" w:themeFill="accent6"/>
            <w:tcPrChange w:id="12352" w:author="Alexis Handford" w:date="2020-01-27T11:06:00Z">
              <w:tcPr>
                <w:tcW w:w="270" w:type="dxa"/>
                <w:tcBorders>
                  <w:top w:val="nil"/>
                  <w:left w:val="single" w:sz="4" w:space="0" w:color="5B9BD5" w:themeColor="accent5"/>
                  <w:bottom w:val="nil"/>
                  <w:right w:val="nil"/>
                </w:tcBorders>
                <w:shd w:val="clear" w:color="auto" w:fill="70AD47" w:themeFill="accent6"/>
              </w:tcPr>
            </w:tcPrChange>
          </w:tcPr>
          <w:p w14:paraId="77CFB644" w14:textId="08DDC42A" w:rsidR="00374341" w:rsidRPr="00374341" w:rsidDel="008027CD" w:rsidRDefault="00374341" w:rsidP="00374341">
            <w:pPr>
              <w:rPr>
                <w:del w:id="12353" w:author="Salah Soliman" w:date="2020-01-31T16:40:00Z"/>
                <w:noProof/>
                <w:color w:val="404040" w:themeColor="text1" w:themeTint="BF"/>
                <w:sz w:val="16"/>
                <w:szCs w:val="16"/>
              </w:rPr>
            </w:pPr>
          </w:p>
        </w:tc>
        <w:tc>
          <w:tcPr>
            <w:tcW w:w="9921" w:type="dxa"/>
            <w:gridSpan w:val="6"/>
            <w:tcBorders>
              <w:top w:val="nil"/>
              <w:left w:val="nil"/>
              <w:bottom w:val="nil"/>
              <w:right w:val="nil"/>
            </w:tcBorders>
            <w:shd w:val="clear" w:color="auto" w:fill="70AD47" w:themeFill="accent6"/>
            <w:tcPrChange w:id="12354" w:author="Alexis Handford" w:date="2020-01-27T11:06:00Z">
              <w:tcPr>
                <w:tcW w:w="9921" w:type="dxa"/>
                <w:gridSpan w:val="6"/>
                <w:tcBorders>
                  <w:top w:val="nil"/>
                  <w:left w:val="nil"/>
                  <w:bottom w:val="nil"/>
                  <w:right w:val="nil"/>
                </w:tcBorders>
                <w:shd w:val="clear" w:color="auto" w:fill="70AD47" w:themeFill="accent6"/>
              </w:tcPr>
            </w:tcPrChange>
          </w:tcPr>
          <w:p w14:paraId="769047A2" w14:textId="3EBB4517" w:rsidR="00374341" w:rsidRPr="00374341" w:rsidDel="008027CD" w:rsidRDefault="00374341" w:rsidP="00374341">
            <w:pPr>
              <w:rPr>
                <w:del w:id="12355" w:author="Salah Soliman" w:date="2020-01-31T16:40:00Z"/>
                <w:noProof/>
                <w:color w:val="404040" w:themeColor="text1" w:themeTint="BF"/>
                <w:sz w:val="16"/>
                <w:szCs w:val="16"/>
              </w:rPr>
            </w:pPr>
          </w:p>
        </w:tc>
        <w:tc>
          <w:tcPr>
            <w:tcW w:w="270" w:type="dxa"/>
            <w:tcBorders>
              <w:top w:val="nil"/>
              <w:left w:val="nil"/>
              <w:bottom w:val="nil"/>
              <w:right w:val="single" w:sz="4" w:space="0" w:color="5B9BD5" w:themeColor="accent5"/>
            </w:tcBorders>
            <w:shd w:val="clear" w:color="auto" w:fill="70AD47" w:themeFill="accent6"/>
            <w:tcPrChange w:id="12356" w:author="Alexis Handford" w:date="2020-01-27T11:06:00Z">
              <w:tcPr>
                <w:tcW w:w="270" w:type="dxa"/>
                <w:tcBorders>
                  <w:top w:val="nil"/>
                  <w:left w:val="nil"/>
                  <w:bottom w:val="nil"/>
                  <w:right w:val="single" w:sz="4" w:space="0" w:color="5B9BD5" w:themeColor="accent5"/>
                </w:tcBorders>
                <w:shd w:val="clear" w:color="auto" w:fill="70AD47" w:themeFill="accent6"/>
              </w:tcPr>
            </w:tcPrChange>
          </w:tcPr>
          <w:p w14:paraId="181918A6" w14:textId="31566849" w:rsidR="00374341" w:rsidRPr="00374341" w:rsidDel="008027CD" w:rsidRDefault="00374341" w:rsidP="00374341">
            <w:pPr>
              <w:rPr>
                <w:del w:id="12357" w:author="Salah Soliman" w:date="2020-01-31T16:40:00Z"/>
                <w:noProof/>
                <w:color w:val="404040" w:themeColor="text1" w:themeTint="BF"/>
                <w:sz w:val="16"/>
                <w:szCs w:val="16"/>
              </w:rPr>
            </w:pPr>
          </w:p>
        </w:tc>
      </w:tr>
      <w:tr w:rsidR="00374341" w:rsidRPr="00374341" w:rsidDel="008027CD" w14:paraId="531FCB1A" w14:textId="2FB27B72" w:rsidTr="3E89A3C7">
        <w:trPr>
          <w:cantSplit/>
          <w:trHeight w:val="190"/>
          <w:del w:id="12358" w:author="Salah Soliman" w:date="2020-01-31T16:40:00Z"/>
        </w:trPr>
        <w:tc>
          <w:tcPr>
            <w:tcW w:w="270" w:type="dxa"/>
            <w:tcBorders>
              <w:top w:val="nil"/>
              <w:left w:val="single" w:sz="4" w:space="0" w:color="5B9BD5" w:themeColor="accent5"/>
              <w:bottom w:val="nil"/>
              <w:right w:val="nil"/>
            </w:tcBorders>
            <w:shd w:val="clear" w:color="auto" w:fill="70AD47" w:themeFill="accent6"/>
            <w:tcPrChange w:id="12359" w:author="Alexis Handford" w:date="2020-01-27T11:06:00Z">
              <w:tcPr>
                <w:tcW w:w="270" w:type="dxa"/>
                <w:tcBorders>
                  <w:top w:val="nil"/>
                  <w:left w:val="single" w:sz="4" w:space="0" w:color="5B9BD5" w:themeColor="accent5"/>
                  <w:bottom w:val="nil"/>
                  <w:right w:val="nil"/>
                </w:tcBorders>
                <w:shd w:val="clear" w:color="auto" w:fill="70AD47" w:themeFill="accent6"/>
              </w:tcPr>
            </w:tcPrChange>
          </w:tcPr>
          <w:p w14:paraId="6A81561D" w14:textId="1874DAF4" w:rsidR="00374341" w:rsidRPr="00374341" w:rsidDel="008027CD" w:rsidRDefault="00374341" w:rsidP="00374341">
            <w:pPr>
              <w:rPr>
                <w:del w:id="12360" w:author="Salah Soliman" w:date="2020-01-31T16:40:00Z"/>
                <w:noProof/>
              </w:rPr>
            </w:pPr>
          </w:p>
        </w:tc>
        <w:tc>
          <w:tcPr>
            <w:tcW w:w="9921" w:type="dxa"/>
            <w:gridSpan w:val="6"/>
            <w:tcBorders>
              <w:top w:val="nil"/>
              <w:left w:val="nil"/>
              <w:bottom w:val="nil"/>
              <w:right w:val="nil"/>
            </w:tcBorders>
            <w:shd w:val="clear" w:color="auto" w:fill="FFFFFF" w:themeFill="background1"/>
            <w:vAlign w:val="center"/>
            <w:hideMark/>
            <w:tcPrChange w:id="12361" w:author="Alexis Handford" w:date="2020-01-27T11:06:00Z">
              <w:tcPr>
                <w:tcW w:w="9921" w:type="dxa"/>
                <w:gridSpan w:val="6"/>
                <w:tcBorders>
                  <w:top w:val="nil"/>
                  <w:left w:val="nil"/>
                  <w:bottom w:val="nil"/>
                  <w:right w:val="nil"/>
                </w:tcBorders>
                <w:shd w:val="clear" w:color="auto" w:fill="FFFFFF" w:themeFill="background1"/>
                <w:hideMark/>
              </w:tcPr>
            </w:tcPrChange>
          </w:tcPr>
          <w:p w14:paraId="11C21BE3" w14:textId="0CDDF8DF" w:rsidR="00374341" w:rsidDel="008027CD" w:rsidRDefault="00374341" w:rsidP="00374341">
            <w:pPr>
              <w:jc w:val="center"/>
              <w:rPr>
                <w:ins w:id="12362" w:author="RoboGarden Team" w:date="2020-01-23T19:13:00Z"/>
                <w:del w:id="12363" w:author="Salah Soliman" w:date="2020-01-31T16:40:00Z"/>
                <w:noProof/>
              </w:rPr>
            </w:pPr>
            <w:commentRangeStart w:id="12364"/>
            <w:commentRangeStart w:id="12365"/>
            <w:del w:id="12366" w:author="Salah Soliman" w:date="2020-01-31T16:40:00Z">
              <w:r w:rsidRPr="00374341" w:rsidDel="008027CD">
                <w:rPr>
                  <w:noProof/>
                </w:rPr>
                <w:drawing>
                  <wp:inline distT="0" distB="0" distL="0" distR="0" wp14:anchorId="69AA2AA1" wp14:editId="40325DD2">
                    <wp:extent cx="4899660" cy="3672840"/>
                    <wp:effectExtent l="0" t="0" r="0" b="381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899660" cy="3672840"/>
                            </a:xfrm>
                            <a:prstGeom prst="rect">
                              <a:avLst/>
                            </a:prstGeom>
                            <a:noFill/>
                            <a:ln>
                              <a:noFill/>
                            </a:ln>
                          </pic:spPr>
                        </pic:pic>
                      </a:graphicData>
                    </a:graphic>
                  </wp:inline>
                </w:drawing>
              </w:r>
              <w:commentRangeEnd w:id="12364"/>
              <w:r w:rsidDel="008027CD">
                <w:rPr>
                  <w:rStyle w:val="CommentReference"/>
                </w:rPr>
                <w:commentReference w:id="12364"/>
              </w:r>
              <w:commentRangeEnd w:id="12365"/>
              <w:r w:rsidR="009B0874" w:rsidDel="008027CD">
                <w:rPr>
                  <w:rStyle w:val="CommentReference"/>
                  <w:color w:val="404040"/>
                </w:rPr>
                <w:commentReference w:id="12365"/>
              </w:r>
            </w:del>
          </w:p>
          <w:p w14:paraId="5F03ED8B" w14:textId="1DB66A59" w:rsidR="00B44BCB" w:rsidDel="008027CD" w:rsidRDefault="001F1C73" w:rsidP="00B44BCB">
            <w:pPr>
              <w:pStyle w:val="NoSpacing"/>
              <w:rPr>
                <w:del w:id="12367" w:author="Salah Soliman" w:date="2020-01-31T16:40:00Z"/>
              </w:rPr>
            </w:pPr>
            <w:ins w:id="12368" w:author="RoboGarden Team" w:date="2020-01-23T19:13:00Z">
              <w:del w:id="12369" w:author="Salah Soliman" w:date="2020-01-31T16:40:00Z">
                <w:r w:rsidDel="008027CD">
                  <w:rPr>
                    <w:rFonts w:ascii="Open Sans" w:eastAsia="Open Sans" w:hAnsi="Open Sans" w:cs="Times New Roman"/>
                    <w:color w:val="404040"/>
                  </w:rPr>
                  <w:delText>Citation: RoboGarden Course resources</w:delText>
                </w:r>
              </w:del>
            </w:ins>
            <w:del w:id="12370" w:author="Salah Soliman" w:date="2020-01-31T16:40:00Z">
              <w:r w:rsidR="00B44BCB" w:rsidDel="008027CD">
                <w:rPr>
                  <w:rFonts w:ascii="Open Sans" w:eastAsia="Open Sans" w:hAnsi="Open Sans" w:cs="Times New Roman"/>
                  <w:color w:val="404040"/>
                </w:rPr>
                <w:delText xml:space="preserve"> </w:delText>
              </w:r>
              <w:r w:rsidR="00B44BCB" w:rsidRPr="00E06DF7" w:rsidDel="008027CD">
                <w:delText>Copyright 2019</w:delText>
              </w:r>
            </w:del>
          </w:p>
          <w:p w14:paraId="7ED1819B" w14:textId="7A1AA056" w:rsidR="001F1C73" w:rsidRPr="00374341" w:rsidDel="008027CD" w:rsidRDefault="001F1C73" w:rsidP="00374341">
            <w:pPr>
              <w:jc w:val="center"/>
              <w:rPr>
                <w:del w:id="12371" w:author="Salah Soliman" w:date="2020-01-31T16:40:00Z"/>
                <w:noProof/>
              </w:rPr>
            </w:pPr>
          </w:p>
        </w:tc>
        <w:tc>
          <w:tcPr>
            <w:tcW w:w="270" w:type="dxa"/>
            <w:tcBorders>
              <w:top w:val="nil"/>
              <w:left w:val="nil"/>
              <w:bottom w:val="nil"/>
              <w:right w:val="single" w:sz="4" w:space="0" w:color="5B9BD5" w:themeColor="accent5"/>
            </w:tcBorders>
            <w:shd w:val="clear" w:color="auto" w:fill="70AD47" w:themeFill="accent6"/>
            <w:tcPrChange w:id="12372" w:author="Alexis Handford" w:date="2020-01-27T11:06:00Z">
              <w:tcPr>
                <w:tcW w:w="270" w:type="dxa"/>
                <w:tcBorders>
                  <w:top w:val="nil"/>
                  <w:left w:val="nil"/>
                  <w:bottom w:val="nil"/>
                  <w:right w:val="single" w:sz="4" w:space="0" w:color="5B9BD5" w:themeColor="accent5"/>
                </w:tcBorders>
                <w:shd w:val="clear" w:color="auto" w:fill="70AD47" w:themeFill="accent6"/>
              </w:tcPr>
            </w:tcPrChange>
          </w:tcPr>
          <w:p w14:paraId="466606CD" w14:textId="6A85F26F" w:rsidR="00374341" w:rsidRPr="00374341" w:rsidDel="008027CD" w:rsidRDefault="00374341" w:rsidP="00374341">
            <w:pPr>
              <w:rPr>
                <w:del w:id="12373" w:author="Salah Soliman" w:date="2020-01-31T16:40:00Z"/>
                <w:noProof/>
              </w:rPr>
            </w:pPr>
          </w:p>
        </w:tc>
      </w:tr>
      <w:tr w:rsidR="00374341" w:rsidRPr="00374341" w:rsidDel="008027CD" w14:paraId="3019A526" w14:textId="7CC669A6" w:rsidTr="3E89A3C7">
        <w:trPr>
          <w:cantSplit/>
          <w:trHeight w:val="190"/>
          <w:del w:id="12374" w:author="Salah Soliman" w:date="2020-01-31T16:40:00Z"/>
        </w:trPr>
        <w:tc>
          <w:tcPr>
            <w:tcW w:w="270" w:type="dxa"/>
            <w:tcBorders>
              <w:top w:val="nil"/>
              <w:left w:val="single" w:sz="4" w:space="0" w:color="5B9BD5" w:themeColor="accent5"/>
              <w:bottom w:val="nil"/>
              <w:right w:val="nil"/>
            </w:tcBorders>
            <w:shd w:val="clear" w:color="auto" w:fill="70AD47" w:themeFill="accent6"/>
            <w:tcPrChange w:id="12375" w:author="Alexis Handford" w:date="2020-01-27T11:06:00Z">
              <w:tcPr>
                <w:tcW w:w="270" w:type="dxa"/>
                <w:tcBorders>
                  <w:top w:val="nil"/>
                  <w:left w:val="single" w:sz="4" w:space="0" w:color="5B9BD5" w:themeColor="accent5"/>
                  <w:bottom w:val="nil"/>
                  <w:right w:val="nil"/>
                </w:tcBorders>
                <w:shd w:val="clear" w:color="auto" w:fill="70AD47" w:themeFill="accent6"/>
              </w:tcPr>
            </w:tcPrChange>
          </w:tcPr>
          <w:p w14:paraId="05BF7C1E" w14:textId="6D368633" w:rsidR="00374341" w:rsidRPr="00374341" w:rsidDel="008027CD" w:rsidRDefault="00374341" w:rsidP="00374341">
            <w:pPr>
              <w:rPr>
                <w:del w:id="12376" w:author="Salah Soliman" w:date="2020-01-31T16:40:00Z"/>
                <w:noProof/>
                <w:color w:val="404040" w:themeColor="text1" w:themeTint="BF"/>
                <w:sz w:val="16"/>
                <w:szCs w:val="16"/>
              </w:rPr>
            </w:pPr>
          </w:p>
        </w:tc>
        <w:tc>
          <w:tcPr>
            <w:tcW w:w="9921" w:type="dxa"/>
            <w:gridSpan w:val="6"/>
            <w:tcBorders>
              <w:top w:val="nil"/>
              <w:left w:val="nil"/>
              <w:bottom w:val="nil"/>
              <w:right w:val="nil"/>
            </w:tcBorders>
            <w:shd w:val="clear" w:color="auto" w:fill="70AD47" w:themeFill="accent6"/>
            <w:tcPrChange w:id="12377" w:author="Alexis Handford" w:date="2020-01-27T11:06:00Z">
              <w:tcPr>
                <w:tcW w:w="9921" w:type="dxa"/>
                <w:gridSpan w:val="6"/>
                <w:tcBorders>
                  <w:top w:val="nil"/>
                  <w:left w:val="nil"/>
                  <w:bottom w:val="nil"/>
                  <w:right w:val="nil"/>
                </w:tcBorders>
                <w:shd w:val="clear" w:color="auto" w:fill="70AD47" w:themeFill="accent6"/>
              </w:tcPr>
            </w:tcPrChange>
          </w:tcPr>
          <w:p w14:paraId="1E092BF2" w14:textId="5FC73ECC" w:rsidR="00374341" w:rsidRPr="00374341" w:rsidDel="008027CD" w:rsidRDefault="00374341" w:rsidP="00374341">
            <w:pPr>
              <w:rPr>
                <w:del w:id="12378" w:author="Salah Soliman" w:date="2020-01-31T16:40:00Z"/>
                <w:noProof/>
                <w:color w:val="404040" w:themeColor="text1" w:themeTint="BF"/>
                <w:sz w:val="16"/>
                <w:szCs w:val="16"/>
              </w:rPr>
            </w:pPr>
          </w:p>
        </w:tc>
        <w:tc>
          <w:tcPr>
            <w:tcW w:w="270" w:type="dxa"/>
            <w:tcBorders>
              <w:top w:val="nil"/>
              <w:left w:val="nil"/>
              <w:bottom w:val="nil"/>
              <w:right w:val="single" w:sz="4" w:space="0" w:color="5B9BD5" w:themeColor="accent5"/>
            </w:tcBorders>
            <w:shd w:val="clear" w:color="auto" w:fill="70AD47" w:themeFill="accent6"/>
            <w:tcPrChange w:id="12379" w:author="Alexis Handford" w:date="2020-01-27T11:06:00Z">
              <w:tcPr>
                <w:tcW w:w="270" w:type="dxa"/>
                <w:tcBorders>
                  <w:top w:val="nil"/>
                  <w:left w:val="nil"/>
                  <w:bottom w:val="nil"/>
                  <w:right w:val="single" w:sz="4" w:space="0" w:color="5B9BD5" w:themeColor="accent5"/>
                </w:tcBorders>
                <w:shd w:val="clear" w:color="auto" w:fill="70AD47" w:themeFill="accent6"/>
              </w:tcPr>
            </w:tcPrChange>
          </w:tcPr>
          <w:p w14:paraId="60E79A5C" w14:textId="79C10414" w:rsidR="00374341" w:rsidRPr="00374341" w:rsidDel="008027CD" w:rsidRDefault="00374341" w:rsidP="00374341">
            <w:pPr>
              <w:rPr>
                <w:del w:id="12380" w:author="Salah Soliman" w:date="2020-01-31T16:40:00Z"/>
                <w:noProof/>
                <w:color w:val="404040" w:themeColor="text1" w:themeTint="BF"/>
                <w:sz w:val="16"/>
                <w:szCs w:val="16"/>
              </w:rPr>
            </w:pPr>
          </w:p>
        </w:tc>
      </w:tr>
      <w:tr w:rsidR="00374341" w:rsidRPr="00374341" w:rsidDel="008027CD" w14:paraId="36944C9A" w14:textId="32106975" w:rsidTr="3E89A3C7">
        <w:trPr>
          <w:cantSplit/>
          <w:del w:id="12381" w:author="Salah Soliman" w:date="2020-01-31T16:40:00Z"/>
        </w:trPr>
        <w:tc>
          <w:tcPr>
            <w:tcW w:w="270" w:type="dxa"/>
            <w:tcBorders>
              <w:top w:val="nil"/>
              <w:left w:val="single" w:sz="4" w:space="0" w:color="5B9BD5" w:themeColor="accent5"/>
              <w:bottom w:val="nil"/>
              <w:right w:val="nil"/>
            </w:tcBorders>
            <w:shd w:val="clear" w:color="auto" w:fill="70AD47" w:themeFill="accent6"/>
            <w:tcPrChange w:id="12382" w:author="Alexis Handford" w:date="2020-01-27T11:06:00Z">
              <w:tcPr>
                <w:tcW w:w="270" w:type="dxa"/>
                <w:tcBorders>
                  <w:top w:val="nil"/>
                  <w:left w:val="single" w:sz="4" w:space="0" w:color="5B9BD5" w:themeColor="accent5"/>
                  <w:bottom w:val="nil"/>
                  <w:right w:val="nil"/>
                </w:tcBorders>
                <w:shd w:val="clear" w:color="auto" w:fill="70AD47" w:themeFill="accent6"/>
              </w:tcPr>
            </w:tcPrChange>
          </w:tcPr>
          <w:p w14:paraId="62E16198" w14:textId="62D00535" w:rsidR="00374341" w:rsidRPr="00374341" w:rsidDel="008027CD" w:rsidRDefault="00374341" w:rsidP="00374341">
            <w:pPr>
              <w:rPr>
                <w:del w:id="12383" w:author="Salah Soliman" w:date="2020-01-31T16:40:00Z"/>
              </w:rPr>
            </w:pPr>
          </w:p>
        </w:tc>
        <w:tc>
          <w:tcPr>
            <w:tcW w:w="630" w:type="dxa"/>
            <w:tcBorders>
              <w:top w:val="nil"/>
              <w:left w:val="nil"/>
              <w:bottom w:val="nil"/>
              <w:right w:val="nil"/>
            </w:tcBorders>
            <w:shd w:val="clear" w:color="auto" w:fill="FFFFFF" w:themeFill="background1"/>
            <w:vAlign w:val="center"/>
            <w:hideMark/>
            <w:tcPrChange w:id="12384" w:author="Alexis Handford" w:date="2020-01-27T11:06:00Z">
              <w:tcPr>
                <w:tcW w:w="630" w:type="dxa"/>
                <w:tcBorders>
                  <w:top w:val="nil"/>
                  <w:left w:val="nil"/>
                  <w:bottom w:val="nil"/>
                  <w:right w:val="nil"/>
                </w:tcBorders>
                <w:shd w:val="clear" w:color="auto" w:fill="FFFFFF" w:themeFill="background1"/>
                <w:hideMark/>
              </w:tcPr>
            </w:tcPrChange>
          </w:tcPr>
          <w:p w14:paraId="7B69E64C" w14:textId="0BD61BBD" w:rsidR="00374341" w:rsidRPr="00374341" w:rsidDel="008027CD" w:rsidRDefault="00374341" w:rsidP="00374341">
            <w:pPr>
              <w:rPr>
                <w:del w:id="12385" w:author="Salah Soliman" w:date="2020-01-31T16:40:00Z"/>
              </w:rPr>
            </w:pPr>
            <w:del w:id="12386" w:author="Salah Soliman" w:date="2020-01-31T16:40:00Z">
              <w:r w:rsidRPr="00374341" w:rsidDel="008027CD">
                <w:rPr>
                  <w:noProof/>
                </w:rPr>
                <mc:AlternateContent>
                  <mc:Choice Requires="wps">
                    <w:drawing>
                      <wp:inline distT="0" distB="0" distL="0" distR="0" wp14:anchorId="67461A60" wp14:editId="076ED3F5">
                        <wp:extent cx="207010" cy="207010"/>
                        <wp:effectExtent l="19050" t="19050" r="21590" b="21590"/>
                        <wp:docPr id="283" name="Oval 28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010" cy="207010"/>
                                </a:xfrm>
                                <a:prstGeom prst="ellipse">
                                  <a:avLst/>
                                </a:prstGeom>
                                <a:noFill/>
                                <a:ln w="28575">
                                  <a:solidFill>
                                    <a:srgbClr val="5B9BD5">
                                      <a:lumMod val="90000"/>
                                      <a:lumOff val="0"/>
                                    </a:srgb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inline>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w16se="http://schemas.microsoft.com/office/word/2015/wordml/symex" xmlns:cx1="http://schemas.microsoft.com/office/drawing/2015/9/8/chartex" xmlns:cx="http://schemas.microsoft.com/office/drawing/2014/chartex">
                    <w:pict>
                      <v:oval w14:anchorId="783FD4B1" id="Oval 283" o:spid="_x0000_s1026" style="width:16.3pt;height:16.3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" filled="f" strokecolor="#438ccf" strokeweight="2.25pt">
                        <v:stroke joinstyle="miter"/>
                        <w10:anchorlock/>
                      </v:oval>
                    </w:pict>
                  </mc:Fallback>
                </mc:AlternateContent>
              </w:r>
            </w:del>
          </w:p>
        </w:tc>
        <w:tc>
          <w:tcPr>
            <w:tcW w:w="450" w:type="dxa"/>
            <w:tcBorders>
              <w:top w:val="nil"/>
              <w:left w:val="nil"/>
              <w:bottom w:val="nil"/>
              <w:right w:val="nil"/>
            </w:tcBorders>
            <w:shd w:val="clear" w:color="auto" w:fill="FFFFFF" w:themeFill="background1"/>
            <w:vAlign w:val="center"/>
            <w:hideMark/>
            <w:tcPrChange w:id="12387" w:author="Alexis Handford" w:date="2020-01-27T11:06:00Z">
              <w:tcPr>
                <w:tcW w:w="450" w:type="dxa"/>
                <w:tcBorders>
                  <w:top w:val="nil"/>
                  <w:left w:val="nil"/>
                  <w:bottom w:val="nil"/>
                  <w:right w:val="nil"/>
                </w:tcBorders>
                <w:shd w:val="clear" w:color="auto" w:fill="FFFFFF" w:themeFill="background1"/>
                <w:hideMark/>
              </w:tcPr>
            </w:tcPrChange>
          </w:tcPr>
          <w:p w14:paraId="28B4E8E6" w14:textId="12602BF5" w:rsidR="00374341" w:rsidRPr="00374341" w:rsidDel="008027CD" w:rsidRDefault="00374341" w:rsidP="00374341">
            <w:pPr>
              <w:rPr>
                <w:del w:id="12388" w:author="Salah Soliman" w:date="2020-01-31T16:40:00Z"/>
                <w:rFonts w:asciiTheme="majorHAnsi" w:hAnsiTheme="majorHAnsi" w:cstheme="majorHAnsi"/>
              </w:rPr>
            </w:pPr>
            <w:del w:id="12389" w:author="Salah Soliman" w:date="2020-01-31T16:40:00Z">
              <w:r w:rsidRPr="00374341" w:rsidDel="008027CD">
                <w:rPr>
                  <w:rFonts w:asciiTheme="majorHAnsi" w:hAnsiTheme="majorHAnsi" w:cstheme="majorHAnsi"/>
                </w:rPr>
                <w:delText>a.</w:delText>
              </w:r>
            </w:del>
          </w:p>
        </w:tc>
        <w:tc>
          <w:tcPr>
            <w:tcW w:w="4410" w:type="dxa"/>
            <w:gridSpan w:val="2"/>
            <w:tcBorders>
              <w:top w:val="nil"/>
              <w:left w:val="nil"/>
              <w:bottom w:val="nil"/>
              <w:right w:val="nil"/>
            </w:tcBorders>
            <w:shd w:val="clear" w:color="auto" w:fill="FFFFFF" w:themeFill="background1"/>
            <w:vAlign w:val="center"/>
            <w:hideMark/>
            <w:tcPrChange w:id="12390" w:author="Alexis Handford" w:date="2020-01-27T11:06:00Z">
              <w:tcPr>
                <w:tcW w:w="4410" w:type="dxa"/>
                <w:gridSpan w:val="2"/>
                <w:tcBorders>
                  <w:top w:val="nil"/>
                  <w:left w:val="nil"/>
                  <w:bottom w:val="nil"/>
                  <w:right w:val="nil"/>
                </w:tcBorders>
                <w:shd w:val="clear" w:color="auto" w:fill="FFFFFF" w:themeFill="background1"/>
                <w:hideMark/>
              </w:tcPr>
            </w:tcPrChange>
          </w:tcPr>
          <w:p w14:paraId="3F5779A0" w14:textId="56CCE5CD" w:rsidR="00374341" w:rsidRPr="00374341" w:rsidDel="008027CD" w:rsidRDefault="00374341" w:rsidP="00374341">
            <w:pPr>
              <w:rPr>
                <w:del w:id="12391" w:author="Salah Soliman" w:date="2020-01-31T16:40:00Z"/>
              </w:rPr>
            </w:pPr>
            <w:del w:id="12392" w:author="Salah Soliman" w:date="2020-01-31T16:40:00Z">
              <w:r w:rsidRPr="00374341" w:rsidDel="008027CD">
                <w:rPr>
                  <w:rFonts w:ascii="Consolas" w:hAnsi="Consolas" w:cs="Consolas"/>
                  <w:highlight w:val="lightGray"/>
                </w:rPr>
                <w:delText>plt.scatter(x, x**2)</w:delText>
              </w:r>
            </w:del>
          </w:p>
        </w:tc>
        <w:tc>
          <w:tcPr>
            <w:tcW w:w="4431" w:type="dxa"/>
            <w:gridSpan w:val="2"/>
            <w:tcBorders>
              <w:top w:val="nil"/>
              <w:left w:val="nil"/>
              <w:bottom w:val="nil"/>
              <w:right w:val="nil"/>
            </w:tcBorders>
            <w:shd w:val="clear" w:color="auto" w:fill="FFFFFF" w:themeFill="background1"/>
            <w:vAlign w:val="center"/>
            <w:hideMark/>
            <w:tcPrChange w:id="12393" w:author="Alexis Handford" w:date="2020-01-27T11:06:00Z">
              <w:tcPr>
                <w:tcW w:w="4431" w:type="dxa"/>
                <w:gridSpan w:val="2"/>
                <w:tcBorders>
                  <w:top w:val="nil"/>
                  <w:left w:val="nil"/>
                  <w:bottom w:val="nil"/>
                  <w:right w:val="nil"/>
                </w:tcBorders>
                <w:shd w:val="clear" w:color="auto" w:fill="FFFFFF" w:themeFill="background1"/>
                <w:hideMark/>
              </w:tcPr>
            </w:tcPrChange>
          </w:tcPr>
          <w:p w14:paraId="4F5BD534" w14:textId="644E5D3B" w:rsidR="00374341" w:rsidDel="008027CD" w:rsidRDefault="00374341" w:rsidP="00374341">
            <w:pPr>
              <w:rPr>
                <w:ins w:id="12394" w:author="RoboGarden Team" w:date="2020-01-23T19:13:00Z"/>
                <w:del w:id="12395" w:author="Salah Soliman" w:date="2020-01-31T16:40:00Z"/>
                <w:rFonts w:ascii="Consolas" w:hAnsi="Consolas"/>
              </w:rPr>
            </w:pPr>
            <w:del w:id="12396" w:author="Salah Soliman" w:date="2020-01-31T16:40:00Z">
              <w:r w:rsidRPr="00374341" w:rsidDel="008027CD">
                <w:rPr>
                  <w:noProof/>
                </w:rPr>
                <w:drawing>
                  <wp:inline distT="0" distB="0" distL="0" distR="0" wp14:anchorId="41C613E1" wp14:editId="66F56937">
                    <wp:extent cx="2667000" cy="1981200"/>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667000" cy="1981200"/>
                            </a:xfrm>
                            <a:prstGeom prst="rect">
                              <a:avLst/>
                            </a:prstGeom>
                            <a:noFill/>
                            <a:ln>
                              <a:noFill/>
                            </a:ln>
                          </pic:spPr>
                        </pic:pic>
                      </a:graphicData>
                    </a:graphic>
                  </wp:inline>
                </w:drawing>
              </w:r>
            </w:del>
          </w:p>
          <w:p w14:paraId="04564E19" w14:textId="1DC88477" w:rsidR="00B44BCB" w:rsidDel="008027CD" w:rsidRDefault="001F1C73" w:rsidP="00B44BCB">
            <w:pPr>
              <w:pStyle w:val="NoSpacing"/>
              <w:rPr>
                <w:del w:id="12397" w:author="Salah Soliman" w:date="2020-01-31T16:40:00Z"/>
              </w:rPr>
            </w:pPr>
            <w:ins w:id="12398" w:author="RoboGarden Team" w:date="2020-01-23T19:13:00Z">
              <w:del w:id="12399" w:author="Salah Soliman" w:date="2020-01-31T16:40:00Z">
                <w:r w:rsidDel="008027CD">
                  <w:rPr>
                    <w:rFonts w:ascii="Open Sans" w:eastAsia="Open Sans" w:hAnsi="Open Sans" w:cs="Times New Roman"/>
                    <w:color w:val="404040"/>
                  </w:rPr>
                  <w:delText>Citation: RoboGarden Course resources</w:delText>
                </w:r>
              </w:del>
            </w:ins>
            <w:del w:id="12400" w:author="Salah Soliman" w:date="2020-01-31T16:40:00Z">
              <w:r w:rsidR="00B44BCB" w:rsidDel="008027CD">
                <w:rPr>
                  <w:rFonts w:ascii="Open Sans" w:eastAsia="Open Sans" w:hAnsi="Open Sans" w:cs="Times New Roman"/>
                  <w:color w:val="404040"/>
                </w:rPr>
                <w:delText xml:space="preserve"> </w:delText>
              </w:r>
              <w:r w:rsidR="00B44BCB" w:rsidRPr="00E06DF7" w:rsidDel="008027CD">
                <w:delText>Copyright 2019</w:delText>
              </w:r>
            </w:del>
          </w:p>
          <w:p w14:paraId="19E1C033" w14:textId="308E78F6" w:rsidR="001F1C73" w:rsidRPr="00374341" w:rsidDel="008027CD" w:rsidRDefault="001F1C73" w:rsidP="00374341">
            <w:pPr>
              <w:rPr>
                <w:del w:id="12401" w:author="Salah Soliman" w:date="2020-01-31T16:40:00Z"/>
                <w:rFonts w:ascii="Consolas" w:hAnsi="Consolas"/>
              </w:rPr>
            </w:pPr>
          </w:p>
        </w:tc>
        <w:tc>
          <w:tcPr>
            <w:tcW w:w="270" w:type="dxa"/>
            <w:tcBorders>
              <w:top w:val="nil"/>
              <w:left w:val="nil"/>
              <w:bottom w:val="nil"/>
              <w:right w:val="single" w:sz="4" w:space="0" w:color="5B9BD5" w:themeColor="accent5"/>
            </w:tcBorders>
            <w:shd w:val="clear" w:color="auto" w:fill="70AD47" w:themeFill="accent6"/>
            <w:tcPrChange w:id="12402" w:author="Alexis Handford" w:date="2020-01-27T11:06:00Z">
              <w:tcPr>
                <w:tcW w:w="270" w:type="dxa"/>
                <w:tcBorders>
                  <w:top w:val="nil"/>
                  <w:left w:val="nil"/>
                  <w:bottom w:val="nil"/>
                  <w:right w:val="single" w:sz="4" w:space="0" w:color="5B9BD5" w:themeColor="accent5"/>
                </w:tcBorders>
                <w:shd w:val="clear" w:color="auto" w:fill="70AD47" w:themeFill="accent6"/>
              </w:tcPr>
            </w:tcPrChange>
          </w:tcPr>
          <w:p w14:paraId="04972C8A" w14:textId="64C343E4" w:rsidR="00374341" w:rsidRPr="00374341" w:rsidDel="008027CD" w:rsidRDefault="00374341" w:rsidP="00374341">
            <w:pPr>
              <w:rPr>
                <w:del w:id="12403" w:author="Salah Soliman" w:date="2020-01-31T16:40:00Z"/>
              </w:rPr>
            </w:pPr>
          </w:p>
        </w:tc>
      </w:tr>
      <w:tr w:rsidR="00374341" w:rsidRPr="00374341" w:rsidDel="008027CD" w14:paraId="655A5865" w14:textId="2D55C15C" w:rsidTr="3E89A3C7">
        <w:trPr>
          <w:cantSplit/>
          <w:trHeight w:val="20"/>
          <w:del w:id="12404" w:author="Salah Soliman" w:date="2020-01-31T16:40:00Z"/>
        </w:trPr>
        <w:tc>
          <w:tcPr>
            <w:tcW w:w="270" w:type="dxa"/>
            <w:tcBorders>
              <w:top w:val="nil"/>
              <w:left w:val="single" w:sz="4" w:space="0" w:color="5B9BD5" w:themeColor="accent5"/>
              <w:bottom w:val="nil"/>
              <w:right w:val="nil"/>
            </w:tcBorders>
            <w:shd w:val="clear" w:color="auto" w:fill="70AD47" w:themeFill="accent6"/>
            <w:tcPrChange w:id="12405" w:author="Alexis Handford" w:date="2020-01-27T11:06:00Z">
              <w:tcPr>
                <w:tcW w:w="270" w:type="dxa"/>
                <w:tcBorders>
                  <w:top w:val="nil"/>
                  <w:left w:val="single" w:sz="4" w:space="0" w:color="5B9BD5" w:themeColor="accent5"/>
                  <w:bottom w:val="nil"/>
                  <w:right w:val="nil"/>
                </w:tcBorders>
                <w:shd w:val="clear" w:color="auto" w:fill="70AD47" w:themeFill="accent6"/>
              </w:tcPr>
            </w:tcPrChange>
          </w:tcPr>
          <w:p w14:paraId="724B78B3" w14:textId="3AAA68FF" w:rsidR="00374341" w:rsidRPr="00374341" w:rsidDel="008027CD" w:rsidRDefault="00374341" w:rsidP="00374341">
            <w:pPr>
              <w:rPr>
                <w:del w:id="12406" w:author="Salah Soliman" w:date="2020-01-31T16:40:00Z"/>
                <w:color w:val="404040" w:themeColor="text1" w:themeTint="BF"/>
                <w:sz w:val="16"/>
                <w:szCs w:val="16"/>
              </w:rPr>
            </w:pPr>
          </w:p>
        </w:tc>
        <w:tc>
          <w:tcPr>
            <w:tcW w:w="630" w:type="dxa"/>
            <w:tcBorders>
              <w:top w:val="nil"/>
              <w:left w:val="nil"/>
              <w:bottom w:val="nil"/>
              <w:right w:val="nil"/>
            </w:tcBorders>
            <w:shd w:val="clear" w:color="auto" w:fill="70AD47" w:themeFill="accent6"/>
            <w:vAlign w:val="center"/>
            <w:tcPrChange w:id="12407" w:author="Alexis Handford" w:date="2020-01-27T11:06:00Z">
              <w:tcPr>
                <w:tcW w:w="630" w:type="dxa"/>
                <w:tcBorders>
                  <w:top w:val="nil"/>
                  <w:left w:val="nil"/>
                  <w:bottom w:val="nil"/>
                  <w:right w:val="nil"/>
                </w:tcBorders>
                <w:shd w:val="clear" w:color="auto" w:fill="70AD47" w:themeFill="accent6"/>
              </w:tcPr>
            </w:tcPrChange>
          </w:tcPr>
          <w:p w14:paraId="5462532D" w14:textId="368AE105" w:rsidR="00374341" w:rsidRPr="00374341" w:rsidDel="008027CD" w:rsidRDefault="00374341" w:rsidP="00374341">
            <w:pPr>
              <w:rPr>
                <w:del w:id="12408" w:author="Salah Soliman" w:date="2020-01-31T16:40:00Z"/>
                <w:color w:val="404040" w:themeColor="text1" w:themeTint="BF"/>
                <w:sz w:val="16"/>
                <w:szCs w:val="16"/>
              </w:rPr>
            </w:pPr>
          </w:p>
        </w:tc>
        <w:tc>
          <w:tcPr>
            <w:tcW w:w="3330" w:type="dxa"/>
            <w:gridSpan w:val="2"/>
            <w:tcBorders>
              <w:top w:val="nil"/>
              <w:left w:val="nil"/>
              <w:bottom w:val="nil"/>
              <w:right w:val="nil"/>
            </w:tcBorders>
            <w:shd w:val="clear" w:color="auto" w:fill="70AD47" w:themeFill="accent6"/>
            <w:vAlign w:val="center"/>
            <w:tcPrChange w:id="12409" w:author="Alexis Handford" w:date="2020-01-27T11:06:00Z">
              <w:tcPr>
                <w:tcW w:w="3330" w:type="dxa"/>
                <w:gridSpan w:val="2"/>
                <w:tcBorders>
                  <w:top w:val="nil"/>
                  <w:left w:val="nil"/>
                  <w:bottom w:val="nil"/>
                  <w:right w:val="nil"/>
                </w:tcBorders>
                <w:shd w:val="clear" w:color="auto" w:fill="70AD47" w:themeFill="accent6"/>
              </w:tcPr>
            </w:tcPrChange>
          </w:tcPr>
          <w:p w14:paraId="5B1DD1C4" w14:textId="08E74341" w:rsidR="00374341" w:rsidRPr="00374341" w:rsidDel="008027CD" w:rsidRDefault="00374341" w:rsidP="00374341">
            <w:pPr>
              <w:rPr>
                <w:del w:id="12410" w:author="Salah Soliman" w:date="2020-01-31T16:40:00Z"/>
                <w:rFonts w:ascii="Consolas" w:hAnsi="Consolas"/>
                <w:color w:val="404040" w:themeColor="text1" w:themeTint="BF"/>
                <w:sz w:val="16"/>
                <w:szCs w:val="16"/>
              </w:rPr>
            </w:pPr>
          </w:p>
        </w:tc>
        <w:tc>
          <w:tcPr>
            <w:tcW w:w="1980" w:type="dxa"/>
            <w:gridSpan w:val="2"/>
            <w:tcBorders>
              <w:top w:val="nil"/>
              <w:left w:val="nil"/>
              <w:bottom w:val="nil"/>
              <w:right w:val="nil"/>
            </w:tcBorders>
            <w:shd w:val="clear" w:color="auto" w:fill="70AD47" w:themeFill="accent6"/>
            <w:vAlign w:val="center"/>
            <w:tcPrChange w:id="12411" w:author="Alexis Handford" w:date="2020-01-27T11:06:00Z">
              <w:tcPr>
                <w:tcW w:w="1980" w:type="dxa"/>
                <w:gridSpan w:val="2"/>
                <w:tcBorders>
                  <w:top w:val="nil"/>
                  <w:left w:val="nil"/>
                  <w:bottom w:val="nil"/>
                  <w:right w:val="nil"/>
                </w:tcBorders>
                <w:shd w:val="clear" w:color="auto" w:fill="70AD47" w:themeFill="accent6"/>
              </w:tcPr>
            </w:tcPrChange>
          </w:tcPr>
          <w:p w14:paraId="2205460A" w14:textId="2B0BBE33" w:rsidR="00374341" w:rsidRPr="00374341" w:rsidDel="008027CD" w:rsidRDefault="00374341" w:rsidP="00374341">
            <w:pPr>
              <w:rPr>
                <w:del w:id="12412" w:author="Salah Soliman" w:date="2020-01-31T16:40:00Z"/>
                <w:rFonts w:ascii="Consolas" w:hAnsi="Consolas"/>
                <w:color w:val="404040" w:themeColor="text1" w:themeTint="BF"/>
                <w:sz w:val="16"/>
                <w:szCs w:val="16"/>
              </w:rPr>
            </w:pPr>
          </w:p>
        </w:tc>
        <w:tc>
          <w:tcPr>
            <w:tcW w:w="3981" w:type="dxa"/>
            <w:tcBorders>
              <w:top w:val="nil"/>
              <w:left w:val="nil"/>
              <w:bottom w:val="nil"/>
              <w:right w:val="nil"/>
            </w:tcBorders>
            <w:shd w:val="clear" w:color="auto" w:fill="70AD47" w:themeFill="accent6"/>
            <w:vAlign w:val="center"/>
            <w:tcPrChange w:id="12413" w:author="Alexis Handford" w:date="2020-01-27T11:06:00Z">
              <w:tcPr>
                <w:tcW w:w="3981" w:type="dxa"/>
                <w:tcBorders>
                  <w:top w:val="nil"/>
                  <w:left w:val="nil"/>
                  <w:bottom w:val="nil"/>
                  <w:right w:val="nil"/>
                </w:tcBorders>
                <w:shd w:val="clear" w:color="auto" w:fill="70AD47" w:themeFill="accent6"/>
              </w:tcPr>
            </w:tcPrChange>
          </w:tcPr>
          <w:p w14:paraId="3F5CAE72" w14:textId="7C8C7D18" w:rsidR="00374341" w:rsidRPr="00374341" w:rsidDel="008027CD" w:rsidRDefault="00374341" w:rsidP="00374341">
            <w:pPr>
              <w:rPr>
                <w:del w:id="12414" w:author="Salah Soliman" w:date="2020-01-31T16:40:00Z"/>
                <w:rFonts w:ascii="Consolas" w:hAnsi="Consolas"/>
                <w:noProof/>
                <w:color w:val="404040" w:themeColor="text1" w:themeTint="BF"/>
                <w:sz w:val="16"/>
                <w:szCs w:val="16"/>
              </w:rPr>
            </w:pPr>
          </w:p>
        </w:tc>
        <w:tc>
          <w:tcPr>
            <w:tcW w:w="270" w:type="dxa"/>
            <w:tcBorders>
              <w:top w:val="nil"/>
              <w:left w:val="nil"/>
              <w:bottom w:val="nil"/>
              <w:right w:val="single" w:sz="4" w:space="0" w:color="5B9BD5" w:themeColor="accent5"/>
            </w:tcBorders>
            <w:shd w:val="clear" w:color="auto" w:fill="70AD47" w:themeFill="accent6"/>
            <w:tcPrChange w:id="12415" w:author="Alexis Handford" w:date="2020-01-27T11:06:00Z">
              <w:tcPr>
                <w:tcW w:w="270" w:type="dxa"/>
                <w:tcBorders>
                  <w:top w:val="nil"/>
                  <w:left w:val="nil"/>
                  <w:bottom w:val="nil"/>
                  <w:right w:val="single" w:sz="4" w:space="0" w:color="5B9BD5" w:themeColor="accent5"/>
                </w:tcBorders>
                <w:shd w:val="clear" w:color="auto" w:fill="70AD47" w:themeFill="accent6"/>
              </w:tcPr>
            </w:tcPrChange>
          </w:tcPr>
          <w:p w14:paraId="619D29D2" w14:textId="34A8085E" w:rsidR="00374341" w:rsidRPr="00374341" w:rsidDel="008027CD" w:rsidRDefault="00374341" w:rsidP="00374341">
            <w:pPr>
              <w:rPr>
                <w:del w:id="12416" w:author="Salah Soliman" w:date="2020-01-31T16:40:00Z"/>
                <w:color w:val="404040" w:themeColor="text1" w:themeTint="BF"/>
                <w:sz w:val="16"/>
                <w:szCs w:val="16"/>
              </w:rPr>
            </w:pPr>
          </w:p>
        </w:tc>
      </w:tr>
      <w:tr w:rsidR="00374341" w:rsidRPr="00374341" w:rsidDel="008027CD" w14:paraId="0BC19830" w14:textId="571382A2" w:rsidTr="3E89A3C7">
        <w:trPr>
          <w:cantSplit/>
          <w:del w:id="12417" w:author="Salah Soliman" w:date="2020-01-31T16:40:00Z"/>
        </w:trPr>
        <w:tc>
          <w:tcPr>
            <w:tcW w:w="270" w:type="dxa"/>
            <w:tcBorders>
              <w:top w:val="nil"/>
              <w:left w:val="single" w:sz="4" w:space="0" w:color="5B9BD5" w:themeColor="accent5"/>
              <w:bottom w:val="nil"/>
              <w:right w:val="nil"/>
            </w:tcBorders>
            <w:shd w:val="clear" w:color="auto" w:fill="70AD47" w:themeFill="accent6"/>
            <w:tcPrChange w:id="12418" w:author="Alexis Handford" w:date="2020-01-27T11:06:00Z">
              <w:tcPr>
                <w:tcW w:w="270" w:type="dxa"/>
                <w:tcBorders>
                  <w:top w:val="nil"/>
                  <w:left w:val="single" w:sz="4" w:space="0" w:color="5B9BD5" w:themeColor="accent5"/>
                  <w:bottom w:val="nil"/>
                  <w:right w:val="nil"/>
                </w:tcBorders>
                <w:shd w:val="clear" w:color="auto" w:fill="70AD47" w:themeFill="accent6"/>
              </w:tcPr>
            </w:tcPrChange>
          </w:tcPr>
          <w:p w14:paraId="55FE053D" w14:textId="4DE7BDA3" w:rsidR="00374341" w:rsidRPr="00374341" w:rsidDel="008027CD" w:rsidRDefault="00374341" w:rsidP="00374341">
            <w:pPr>
              <w:rPr>
                <w:del w:id="12419" w:author="Salah Soliman" w:date="2020-01-31T16:40:00Z"/>
              </w:rPr>
            </w:pPr>
          </w:p>
        </w:tc>
        <w:tc>
          <w:tcPr>
            <w:tcW w:w="630" w:type="dxa"/>
            <w:tcBorders>
              <w:top w:val="nil"/>
              <w:left w:val="nil"/>
              <w:bottom w:val="nil"/>
              <w:right w:val="nil"/>
            </w:tcBorders>
            <w:shd w:val="clear" w:color="auto" w:fill="FFFFFF" w:themeFill="background1"/>
            <w:vAlign w:val="center"/>
            <w:hideMark/>
            <w:tcPrChange w:id="12420" w:author="Alexis Handford" w:date="2020-01-27T11:06:00Z">
              <w:tcPr>
                <w:tcW w:w="630" w:type="dxa"/>
                <w:tcBorders>
                  <w:top w:val="nil"/>
                  <w:left w:val="nil"/>
                  <w:bottom w:val="nil"/>
                  <w:right w:val="nil"/>
                </w:tcBorders>
                <w:shd w:val="clear" w:color="auto" w:fill="FFFFFF" w:themeFill="background1"/>
                <w:hideMark/>
              </w:tcPr>
            </w:tcPrChange>
          </w:tcPr>
          <w:p w14:paraId="0D1BDA3E" w14:textId="5BA312AB" w:rsidR="00374341" w:rsidRPr="00374341" w:rsidDel="008027CD" w:rsidRDefault="00374341" w:rsidP="00374341">
            <w:pPr>
              <w:rPr>
                <w:del w:id="12421" w:author="Salah Soliman" w:date="2020-01-31T16:40:00Z"/>
                <w:noProof/>
              </w:rPr>
            </w:pPr>
            <w:del w:id="12422" w:author="Salah Soliman" w:date="2020-01-31T16:40:00Z">
              <w:r w:rsidRPr="00374341" w:rsidDel="008027CD">
                <w:rPr>
                  <w:noProof/>
                </w:rPr>
                <mc:AlternateContent>
                  <mc:Choice Requires="wps">
                    <w:drawing>
                      <wp:inline distT="0" distB="0" distL="0" distR="0" wp14:anchorId="6FD251F2" wp14:editId="729EB17D">
                        <wp:extent cx="207010" cy="207010"/>
                        <wp:effectExtent l="19050" t="19050" r="21590" b="21590"/>
                        <wp:docPr id="282" name="Oval 28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010" cy="207010"/>
                                </a:xfrm>
                                <a:prstGeom prst="ellipse">
                                  <a:avLst/>
                                </a:prstGeom>
                                <a:noFill/>
                                <a:ln w="28575">
                                  <a:solidFill>
                                    <a:srgbClr val="5B9BD5">
                                      <a:lumMod val="90000"/>
                                      <a:lumOff val="0"/>
                                    </a:srgb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inline>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w16se="http://schemas.microsoft.com/office/word/2015/wordml/symex" xmlns:cx1="http://schemas.microsoft.com/office/drawing/2015/9/8/chartex" xmlns:cx="http://schemas.microsoft.com/office/drawing/2014/chartex">
                    <w:pict>
                      <v:oval w14:anchorId="45DE02E8" id="Oval 282" o:spid="_x0000_s1026" style="width:16.3pt;height:16.3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" filled="f" strokecolor="#438ccf" strokeweight="2.25pt">
                        <v:stroke joinstyle="miter"/>
                        <w10:anchorlock/>
                      </v:oval>
                    </w:pict>
                  </mc:Fallback>
                </mc:AlternateContent>
              </w:r>
            </w:del>
          </w:p>
        </w:tc>
        <w:tc>
          <w:tcPr>
            <w:tcW w:w="450" w:type="dxa"/>
            <w:tcBorders>
              <w:top w:val="nil"/>
              <w:left w:val="nil"/>
              <w:bottom w:val="nil"/>
              <w:right w:val="nil"/>
            </w:tcBorders>
            <w:shd w:val="clear" w:color="auto" w:fill="FFFFFF" w:themeFill="background1"/>
            <w:vAlign w:val="center"/>
            <w:hideMark/>
            <w:tcPrChange w:id="12423" w:author="Alexis Handford" w:date="2020-01-27T11:06:00Z">
              <w:tcPr>
                <w:tcW w:w="450" w:type="dxa"/>
                <w:tcBorders>
                  <w:top w:val="nil"/>
                  <w:left w:val="nil"/>
                  <w:bottom w:val="nil"/>
                  <w:right w:val="nil"/>
                </w:tcBorders>
                <w:shd w:val="clear" w:color="auto" w:fill="FFFFFF" w:themeFill="background1"/>
                <w:hideMark/>
              </w:tcPr>
            </w:tcPrChange>
          </w:tcPr>
          <w:p w14:paraId="00903147" w14:textId="783A6F13" w:rsidR="00374341" w:rsidRPr="00374341" w:rsidDel="008027CD" w:rsidRDefault="00374341" w:rsidP="00374341">
            <w:pPr>
              <w:rPr>
                <w:del w:id="12424" w:author="Salah Soliman" w:date="2020-01-31T16:40:00Z"/>
                <w:rFonts w:asciiTheme="majorHAnsi" w:hAnsiTheme="majorHAnsi" w:cstheme="majorHAnsi"/>
              </w:rPr>
            </w:pPr>
            <w:del w:id="12425" w:author="Salah Soliman" w:date="2020-01-31T16:40:00Z">
              <w:r w:rsidRPr="00374341" w:rsidDel="008027CD">
                <w:rPr>
                  <w:rFonts w:asciiTheme="majorHAnsi" w:hAnsiTheme="majorHAnsi" w:cstheme="majorHAnsi"/>
                </w:rPr>
                <w:delText>b.</w:delText>
              </w:r>
            </w:del>
          </w:p>
        </w:tc>
        <w:tc>
          <w:tcPr>
            <w:tcW w:w="4410" w:type="dxa"/>
            <w:gridSpan w:val="2"/>
            <w:tcBorders>
              <w:top w:val="nil"/>
              <w:left w:val="nil"/>
              <w:bottom w:val="nil"/>
              <w:right w:val="nil"/>
            </w:tcBorders>
            <w:shd w:val="clear" w:color="auto" w:fill="FFFFFF" w:themeFill="background1"/>
            <w:vAlign w:val="center"/>
            <w:hideMark/>
            <w:tcPrChange w:id="12426" w:author="Alexis Handford" w:date="2020-01-27T11:06:00Z">
              <w:tcPr>
                <w:tcW w:w="4410" w:type="dxa"/>
                <w:gridSpan w:val="2"/>
                <w:tcBorders>
                  <w:top w:val="nil"/>
                  <w:left w:val="nil"/>
                  <w:bottom w:val="nil"/>
                  <w:right w:val="nil"/>
                </w:tcBorders>
                <w:shd w:val="clear" w:color="auto" w:fill="FFFFFF" w:themeFill="background1"/>
                <w:hideMark/>
              </w:tcPr>
            </w:tcPrChange>
          </w:tcPr>
          <w:p w14:paraId="36BF1F79" w14:textId="2108A5BC" w:rsidR="00374341" w:rsidRPr="00374341" w:rsidDel="008027CD" w:rsidRDefault="00374341" w:rsidP="00374341">
            <w:pPr>
              <w:rPr>
                <w:del w:id="12427" w:author="Salah Soliman" w:date="2020-01-31T16:40:00Z"/>
                <w:rFonts w:ascii="Consolas" w:hAnsi="Consolas"/>
              </w:rPr>
            </w:pPr>
            <w:del w:id="12428" w:author="Salah Soliman" w:date="2020-01-31T16:40:00Z">
              <w:r w:rsidRPr="00374341" w:rsidDel="008027CD">
                <w:rPr>
                  <w:rFonts w:ascii="Consolas" w:hAnsi="Consolas" w:cs="Consolas"/>
                  <w:highlight w:val="green"/>
                </w:rPr>
                <w:delText>plt.plot(x, x**2)</w:delText>
              </w:r>
            </w:del>
          </w:p>
        </w:tc>
        <w:tc>
          <w:tcPr>
            <w:tcW w:w="4431" w:type="dxa"/>
            <w:gridSpan w:val="2"/>
            <w:tcBorders>
              <w:top w:val="nil"/>
              <w:left w:val="nil"/>
              <w:bottom w:val="nil"/>
              <w:right w:val="nil"/>
            </w:tcBorders>
            <w:shd w:val="clear" w:color="auto" w:fill="FFFFFF" w:themeFill="background1"/>
            <w:vAlign w:val="center"/>
            <w:hideMark/>
            <w:tcPrChange w:id="12429" w:author="Alexis Handford" w:date="2020-01-27T11:06:00Z">
              <w:tcPr>
                <w:tcW w:w="4431" w:type="dxa"/>
                <w:gridSpan w:val="2"/>
                <w:tcBorders>
                  <w:top w:val="nil"/>
                  <w:left w:val="nil"/>
                  <w:bottom w:val="nil"/>
                  <w:right w:val="nil"/>
                </w:tcBorders>
                <w:shd w:val="clear" w:color="auto" w:fill="FFFFFF" w:themeFill="background1"/>
                <w:hideMark/>
              </w:tcPr>
            </w:tcPrChange>
          </w:tcPr>
          <w:p w14:paraId="0A3E92E2" w14:textId="1DC69A8D" w:rsidR="00374341" w:rsidDel="008027CD" w:rsidRDefault="00374341" w:rsidP="00374341">
            <w:pPr>
              <w:rPr>
                <w:ins w:id="12430" w:author="RoboGarden Team" w:date="2020-01-23T19:13:00Z"/>
                <w:del w:id="12431" w:author="Salah Soliman" w:date="2020-01-31T16:40:00Z"/>
                <w:rFonts w:ascii="Consolas" w:hAnsi="Consolas"/>
              </w:rPr>
            </w:pPr>
            <w:del w:id="12432" w:author="Salah Soliman" w:date="2020-01-31T16:40:00Z">
              <w:r w:rsidRPr="00374341" w:rsidDel="008027CD">
                <w:rPr>
                  <w:noProof/>
                </w:rPr>
                <w:drawing>
                  <wp:inline distT="0" distB="0" distL="0" distR="0" wp14:anchorId="4D0BFCEC" wp14:editId="5FF2D4F5">
                    <wp:extent cx="2385060" cy="1790700"/>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385060" cy="1790700"/>
                            </a:xfrm>
                            <a:prstGeom prst="rect">
                              <a:avLst/>
                            </a:prstGeom>
                            <a:noFill/>
                            <a:ln>
                              <a:noFill/>
                            </a:ln>
                          </pic:spPr>
                        </pic:pic>
                      </a:graphicData>
                    </a:graphic>
                  </wp:inline>
                </w:drawing>
              </w:r>
            </w:del>
          </w:p>
          <w:p w14:paraId="7BCB6F27" w14:textId="6003C2EB" w:rsidR="00B44BCB" w:rsidDel="008027CD" w:rsidRDefault="001F1C73" w:rsidP="00B44BCB">
            <w:pPr>
              <w:pStyle w:val="NoSpacing"/>
              <w:rPr>
                <w:del w:id="12433" w:author="Salah Soliman" w:date="2020-01-31T16:40:00Z"/>
              </w:rPr>
            </w:pPr>
            <w:ins w:id="12434" w:author="RoboGarden Team" w:date="2020-01-23T19:13:00Z">
              <w:del w:id="12435" w:author="Salah Soliman" w:date="2020-01-31T16:40:00Z">
                <w:r w:rsidDel="008027CD">
                  <w:rPr>
                    <w:rFonts w:ascii="Open Sans" w:eastAsia="Open Sans" w:hAnsi="Open Sans" w:cs="Times New Roman"/>
                    <w:color w:val="404040"/>
                  </w:rPr>
                  <w:delText>Citation: RoboGarden Course resources</w:delText>
                </w:r>
              </w:del>
            </w:ins>
            <w:del w:id="12436" w:author="Salah Soliman" w:date="2020-01-31T16:40:00Z">
              <w:r w:rsidR="00B44BCB" w:rsidDel="008027CD">
                <w:rPr>
                  <w:rFonts w:ascii="Open Sans" w:eastAsia="Open Sans" w:hAnsi="Open Sans" w:cs="Times New Roman"/>
                  <w:color w:val="404040"/>
                </w:rPr>
                <w:delText xml:space="preserve"> </w:delText>
              </w:r>
              <w:r w:rsidR="00B44BCB" w:rsidRPr="00E06DF7" w:rsidDel="008027CD">
                <w:delText>Copyright 2019</w:delText>
              </w:r>
            </w:del>
          </w:p>
          <w:p w14:paraId="5D274504" w14:textId="0B59AD3B" w:rsidR="001F1C73" w:rsidRPr="00374341" w:rsidDel="008027CD" w:rsidRDefault="001F1C73" w:rsidP="00374341">
            <w:pPr>
              <w:rPr>
                <w:del w:id="12437" w:author="Salah Soliman" w:date="2020-01-31T16:40:00Z"/>
                <w:rFonts w:ascii="Consolas" w:hAnsi="Consolas"/>
              </w:rPr>
            </w:pPr>
          </w:p>
        </w:tc>
        <w:tc>
          <w:tcPr>
            <w:tcW w:w="270" w:type="dxa"/>
            <w:tcBorders>
              <w:top w:val="nil"/>
              <w:left w:val="nil"/>
              <w:bottom w:val="nil"/>
              <w:right w:val="single" w:sz="4" w:space="0" w:color="5B9BD5" w:themeColor="accent5"/>
            </w:tcBorders>
            <w:shd w:val="clear" w:color="auto" w:fill="70AD47" w:themeFill="accent6"/>
            <w:tcPrChange w:id="12438" w:author="Alexis Handford" w:date="2020-01-27T11:06:00Z">
              <w:tcPr>
                <w:tcW w:w="270" w:type="dxa"/>
                <w:tcBorders>
                  <w:top w:val="nil"/>
                  <w:left w:val="nil"/>
                  <w:bottom w:val="nil"/>
                  <w:right w:val="single" w:sz="4" w:space="0" w:color="5B9BD5" w:themeColor="accent5"/>
                </w:tcBorders>
                <w:shd w:val="clear" w:color="auto" w:fill="70AD47" w:themeFill="accent6"/>
              </w:tcPr>
            </w:tcPrChange>
          </w:tcPr>
          <w:p w14:paraId="468F8A83" w14:textId="0A576D94" w:rsidR="00374341" w:rsidRPr="00374341" w:rsidDel="008027CD" w:rsidRDefault="00374341" w:rsidP="00374341">
            <w:pPr>
              <w:rPr>
                <w:del w:id="12439" w:author="Salah Soliman" w:date="2020-01-31T16:40:00Z"/>
              </w:rPr>
            </w:pPr>
          </w:p>
        </w:tc>
      </w:tr>
      <w:tr w:rsidR="00374341" w:rsidRPr="00374341" w:rsidDel="008027CD" w14:paraId="65B66137" w14:textId="651DFDE1" w:rsidTr="3E89A3C7">
        <w:trPr>
          <w:cantSplit/>
          <w:trHeight w:val="20"/>
          <w:del w:id="12440" w:author="Salah Soliman" w:date="2020-01-31T16:40:00Z"/>
        </w:trPr>
        <w:tc>
          <w:tcPr>
            <w:tcW w:w="270" w:type="dxa"/>
            <w:tcBorders>
              <w:top w:val="nil"/>
              <w:left w:val="single" w:sz="4" w:space="0" w:color="5B9BD5" w:themeColor="accent5"/>
              <w:bottom w:val="nil"/>
              <w:right w:val="nil"/>
            </w:tcBorders>
            <w:shd w:val="clear" w:color="auto" w:fill="70AD47" w:themeFill="accent6"/>
            <w:tcPrChange w:id="12441" w:author="Alexis Handford" w:date="2020-01-27T11:06:00Z">
              <w:tcPr>
                <w:tcW w:w="270" w:type="dxa"/>
                <w:tcBorders>
                  <w:top w:val="nil"/>
                  <w:left w:val="single" w:sz="4" w:space="0" w:color="5B9BD5" w:themeColor="accent5"/>
                  <w:bottom w:val="nil"/>
                  <w:right w:val="nil"/>
                </w:tcBorders>
                <w:shd w:val="clear" w:color="auto" w:fill="70AD47" w:themeFill="accent6"/>
              </w:tcPr>
            </w:tcPrChange>
          </w:tcPr>
          <w:p w14:paraId="1CF81FB0" w14:textId="22875FB7" w:rsidR="00374341" w:rsidRPr="00374341" w:rsidDel="008027CD" w:rsidRDefault="00374341" w:rsidP="00374341">
            <w:pPr>
              <w:rPr>
                <w:del w:id="12442" w:author="Salah Soliman" w:date="2020-01-31T16:40:00Z"/>
                <w:color w:val="404040" w:themeColor="text1" w:themeTint="BF"/>
                <w:sz w:val="16"/>
                <w:szCs w:val="16"/>
              </w:rPr>
            </w:pPr>
          </w:p>
        </w:tc>
        <w:tc>
          <w:tcPr>
            <w:tcW w:w="630" w:type="dxa"/>
            <w:tcBorders>
              <w:top w:val="nil"/>
              <w:left w:val="nil"/>
              <w:bottom w:val="nil"/>
              <w:right w:val="nil"/>
            </w:tcBorders>
            <w:shd w:val="clear" w:color="auto" w:fill="70AD47" w:themeFill="accent6"/>
            <w:vAlign w:val="center"/>
            <w:tcPrChange w:id="12443" w:author="Alexis Handford" w:date="2020-01-27T11:06:00Z">
              <w:tcPr>
                <w:tcW w:w="630" w:type="dxa"/>
                <w:tcBorders>
                  <w:top w:val="nil"/>
                  <w:left w:val="nil"/>
                  <w:bottom w:val="nil"/>
                  <w:right w:val="nil"/>
                </w:tcBorders>
                <w:shd w:val="clear" w:color="auto" w:fill="70AD47" w:themeFill="accent6"/>
              </w:tcPr>
            </w:tcPrChange>
          </w:tcPr>
          <w:p w14:paraId="75E469E4" w14:textId="3E6FA14F" w:rsidR="00374341" w:rsidRPr="00374341" w:rsidDel="008027CD" w:rsidRDefault="00374341" w:rsidP="00374341">
            <w:pPr>
              <w:rPr>
                <w:del w:id="12444" w:author="Salah Soliman" w:date="2020-01-31T16:40:00Z"/>
                <w:color w:val="404040" w:themeColor="text1" w:themeTint="BF"/>
                <w:sz w:val="16"/>
                <w:szCs w:val="16"/>
              </w:rPr>
            </w:pPr>
          </w:p>
        </w:tc>
        <w:tc>
          <w:tcPr>
            <w:tcW w:w="3330" w:type="dxa"/>
            <w:gridSpan w:val="2"/>
            <w:tcBorders>
              <w:top w:val="nil"/>
              <w:left w:val="nil"/>
              <w:bottom w:val="nil"/>
              <w:right w:val="nil"/>
            </w:tcBorders>
            <w:shd w:val="clear" w:color="auto" w:fill="70AD47" w:themeFill="accent6"/>
            <w:vAlign w:val="center"/>
            <w:tcPrChange w:id="12445" w:author="Alexis Handford" w:date="2020-01-27T11:06:00Z">
              <w:tcPr>
                <w:tcW w:w="3330" w:type="dxa"/>
                <w:gridSpan w:val="2"/>
                <w:tcBorders>
                  <w:top w:val="nil"/>
                  <w:left w:val="nil"/>
                  <w:bottom w:val="nil"/>
                  <w:right w:val="nil"/>
                </w:tcBorders>
                <w:shd w:val="clear" w:color="auto" w:fill="70AD47" w:themeFill="accent6"/>
              </w:tcPr>
            </w:tcPrChange>
          </w:tcPr>
          <w:p w14:paraId="56BF508E" w14:textId="5B8C2585" w:rsidR="00374341" w:rsidRPr="00374341" w:rsidDel="008027CD" w:rsidRDefault="00374341" w:rsidP="00374341">
            <w:pPr>
              <w:rPr>
                <w:del w:id="12446" w:author="Salah Soliman" w:date="2020-01-31T16:40:00Z"/>
                <w:rFonts w:ascii="Consolas" w:hAnsi="Consolas"/>
                <w:color w:val="404040" w:themeColor="text1" w:themeTint="BF"/>
                <w:sz w:val="16"/>
                <w:szCs w:val="16"/>
              </w:rPr>
            </w:pPr>
          </w:p>
        </w:tc>
        <w:tc>
          <w:tcPr>
            <w:tcW w:w="1980" w:type="dxa"/>
            <w:gridSpan w:val="2"/>
            <w:tcBorders>
              <w:top w:val="nil"/>
              <w:left w:val="nil"/>
              <w:bottom w:val="nil"/>
              <w:right w:val="nil"/>
            </w:tcBorders>
            <w:shd w:val="clear" w:color="auto" w:fill="70AD47" w:themeFill="accent6"/>
            <w:vAlign w:val="center"/>
            <w:tcPrChange w:id="12447" w:author="Alexis Handford" w:date="2020-01-27T11:06:00Z">
              <w:tcPr>
                <w:tcW w:w="1980" w:type="dxa"/>
                <w:gridSpan w:val="2"/>
                <w:tcBorders>
                  <w:top w:val="nil"/>
                  <w:left w:val="nil"/>
                  <w:bottom w:val="nil"/>
                  <w:right w:val="nil"/>
                </w:tcBorders>
                <w:shd w:val="clear" w:color="auto" w:fill="70AD47" w:themeFill="accent6"/>
              </w:tcPr>
            </w:tcPrChange>
          </w:tcPr>
          <w:p w14:paraId="048233D4" w14:textId="2A8846A5" w:rsidR="00374341" w:rsidRPr="00374341" w:rsidDel="008027CD" w:rsidRDefault="00374341" w:rsidP="00374341">
            <w:pPr>
              <w:rPr>
                <w:del w:id="12448" w:author="Salah Soliman" w:date="2020-01-31T16:40:00Z"/>
                <w:rFonts w:ascii="Consolas" w:hAnsi="Consolas"/>
                <w:color w:val="404040" w:themeColor="text1" w:themeTint="BF"/>
                <w:sz w:val="16"/>
                <w:szCs w:val="16"/>
              </w:rPr>
            </w:pPr>
          </w:p>
        </w:tc>
        <w:tc>
          <w:tcPr>
            <w:tcW w:w="3981" w:type="dxa"/>
            <w:tcBorders>
              <w:top w:val="nil"/>
              <w:left w:val="nil"/>
              <w:bottom w:val="nil"/>
              <w:right w:val="nil"/>
            </w:tcBorders>
            <w:shd w:val="clear" w:color="auto" w:fill="70AD47" w:themeFill="accent6"/>
            <w:vAlign w:val="center"/>
            <w:tcPrChange w:id="12449" w:author="Alexis Handford" w:date="2020-01-27T11:06:00Z">
              <w:tcPr>
                <w:tcW w:w="3981" w:type="dxa"/>
                <w:tcBorders>
                  <w:top w:val="nil"/>
                  <w:left w:val="nil"/>
                  <w:bottom w:val="nil"/>
                  <w:right w:val="nil"/>
                </w:tcBorders>
                <w:shd w:val="clear" w:color="auto" w:fill="70AD47" w:themeFill="accent6"/>
              </w:tcPr>
            </w:tcPrChange>
          </w:tcPr>
          <w:p w14:paraId="120AF022" w14:textId="490AEDED" w:rsidR="00374341" w:rsidRPr="00374341" w:rsidDel="008027CD" w:rsidRDefault="00374341" w:rsidP="00374341">
            <w:pPr>
              <w:rPr>
                <w:del w:id="12450" w:author="Salah Soliman" w:date="2020-01-31T16:40:00Z"/>
                <w:rFonts w:ascii="Consolas" w:hAnsi="Consolas"/>
                <w:noProof/>
                <w:color w:val="404040" w:themeColor="text1" w:themeTint="BF"/>
                <w:sz w:val="16"/>
                <w:szCs w:val="16"/>
              </w:rPr>
            </w:pPr>
          </w:p>
        </w:tc>
        <w:tc>
          <w:tcPr>
            <w:tcW w:w="270" w:type="dxa"/>
            <w:tcBorders>
              <w:top w:val="nil"/>
              <w:left w:val="nil"/>
              <w:bottom w:val="nil"/>
              <w:right w:val="single" w:sz="4" w:space="0" w:color="5B9BD5" w:themeColor="accent5"/>
            </w:tcBorders>
            <w:shd w:val="clear" w:color="auto" w:fill="70AD47" w:themeFill="accent6"/>
            <w:tcPrChange w:id="12451" w:author="Alexis Handford" w:date="2020-01-27T11:06:00Z">
              <w:tcPr>
                <w:tcW w:w="270" w:type="dxa"/>
                <w:tcBorders>
                  <w:top w:val="nil"/>
                  <w:left w:val="nil"/>
                  <w:bottom w:val="nil"/>
                  <w:right w:val="single" w:sz="4" w:space="0" w:color="5B9BD5" w:themeColor="accent5"/>
                </w:tcBorders>
                <w:shd w:val="clear" w:color="auto" w:fill="70AD47" w:themeFill="accent6"/>
              </w:tcPr>
            </w:tcPrChange>
          </w:tcPr>
          <w:p w14:paraId="48AB10F5" w14:textId="43566999" w:rsidR="00374341" w:rsidRPr="00374341" w:rsidDel="008027CD" w:rsidRDefault="00374341" w:rsidP="00374341">
            <w:pPr>
              <w:rPr>
                <w:del w:id="12452" w:author="Salah Soliman" w:date="2020-01-31T16:40:00Z"/>
                <w:color w:val="404040" w:themeColor="text1" w:themeTint="BF"/>
                <w:sz w:val="16"/>
                <w:szCs w:val="16"/>
              </w:rPr>
            </w:pPr>
          </w:p>
        </w:tc>
      </w:tr>
      <w:tr w:rsidR="00374341" w:rsidRPr="00374341" w:rsidDel="008027CD" w14:paraId="786377F1" w14:textId="7A58A939" w:rsidTr="3E89A3C7">
        <w:trPr>
          <w:cantSplit/>
          <w:del w:id="12453" w:author="Salah Soliman" w:date="2020-01-31T16:40:00Z"/>
        </w:trPr>
        <w:tc>
          <w:tcPr>
            <w:tcW w:w="270" w:type="dxa"/>
            <w:tcBorders>
              <w:top w:val="nil"/>
              <w:left w:val="single" w:sz="4" w:space="0" w:color="5B9BD5" w:themeColor="accent5"/>
              <w:bottom w:val="nil"/>
              <w:right w:val="nil"/>
            </w:tcBorders>
            <w:shd w:val="clear" w:color="auto" w:fill="70AD47" w:themeFill="accent6"/>
            <w:tcPrChange w:id="12454" w:author="Alexis Handford" w:date="2020-01-27T11:06:00Z">
              <w:tcPr>
                <w:tcW w:w="270" w:type="dxa"/>
                <w:tcBorders>
                  <w:top w:val="nil"/>
                  <w:left w:val="single" w:sz="4" w:space="0" w:color="5B9BD5" w:themeColor="accent5"/>
                  <w:bottom w:val="nil"/>
                  <w:right w:val="nil"/>
                </w:tcBorders>
                <w:shd w:val="clear" w:color="auto" w:fill="70AD47" w:themeFill="accent6"/>
              </w:tcPr>
            </w:tcPrChange>
          </w:tcPr>
          <w:p w14:paraId="20BC6F7F" w14:textId="4AA17EC6" w:rsidR="00374341" w:rsidRPr="00374341" w:rsidDel="008027CD" w:rsidRDefault="00374341" w:rsidP="00374341">
            <w:pPr>
              <w:rPr>
                <w:del w:id="12455" w:author="Salah Soliman" w:date="2020-01-31T16:40:00Z"/>
              </w:rPr>
            </w:pPr>
          </w:p>
        </w:tc>
        <w:tc>
          <w:tcPr>
            <w:tcW w:w="630" w:type="dxa"/>
            <w:tcBorders>
              <w:top w:val="nil"/>
              <w:left w:val="nil"/>
              <w:bottom w:val="nil"/>
              <w:right w:val="nil"/>
            </w:tcBorders>
            <w:shd w:val="clear" w:color="auto" w:fill="FFFFFF" w:themeFill="background1"/>
            <w:vAlign w:val="center"/>
            <w:hideMark/>
            <w:tcPrChange w:id="12456" w:author="Alexis Handford" w:date="2020-01-27T11:06:00Z">
              <w:tcPr>
                <w:tcW w:w="630" w:type="dxa"/>
                <w:tcBorders>
                  <w:top w:val="nil"/>
                  <w:left w:val="nil"/>
                  <w:bottom w:val="nil"/>
                  <w:right w:val="nil"/>
                </w:tcBorders>
                <w:shd w:val="clear" w:color="auto" w:fill="FFFFFF" w:themeFill="background1"/>
                <w:hideMark/>
              </w:tcPr>
            </w:tcPrChange>
          </w:tcPr>
          <w:p w14:paraId="780E1FEB" w14:textId="37767AFC" w:rsidR="00374341" w:rsidRPr="00374341" w:rsidDel="008027CD" w:rsidRDefault="00374341" w:rsidP="00374341">
            <w:pPr>
              <w:rPr>
                <w:del w:id="12457" w:author="Salah Soliman" w:date="2020-01-31T16:40:00Z"/>
                <w:noProof/>
              </w:rPr>
            </w:pPr>
            <w:del w:id="12458" w:author="Salah Soliman" w:date="2020-01-31T16:40:00Z">
              <w:r w:rsidRPr="00374341" w:rsidDel="008027CD">
                <w:rPr>
                  <w:noProof/>
                </w:rPr>
                <mc:AlternateContent>
                  <mc:Choice Requires="wps">
                    <w:drawing>
                      <wp:inline distT="0" distB="0" distL="0" distR="0" wp14:anchorId="01E09213" wp14:editId="1F5098EE">
                        <wp:extent cx="207010" cy="207010"/>
                        <wp:effectExtent l="19050" t="19050" r="21590" b="21590"/>
                        <wp:docPr id="281" name="Oval 2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010" cy="207010"/>
                                </a:xfrm>
                                <a:prstGeom prst="ellipse">
                                  <a:avLst/>
                                </a:prstGeom>
                                <a:noFill/>
                                <a:ln w="28575">
                                  <a:solidFill>
                                    <a:srgbClr val="5B9BD5">
                                      <a:lumMod val="90000"/>
                                      <a:lumOff val="0"/>
                                    </a:srgb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inline>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w16se="http://schemas.microsoft.com/office/word/2015/wordml/symex" xmlns:cx1="http://schemas.microsoft.com/office/drawing/2015/9/8/chartex" xmlns:cx="http://schemas.microsoft.com/office/drawing/2014/chartex">
                    <w:pict>
                      <v:oval w14:anchorId="4B552840" id="Oval 281" o:spid="_x0000_s1026" style="width:16.3pt;height:16.3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" filled="f" strokecolor="#438ccf" strokeweight="2.25pt">
                        <v:stroke joinstyle="miter"/>
                        <w10:anchorlock/>
                      </v:oval>
                    </w:pict>
                  </mc:Fallback>
                </mc:AlternateContent>
              </w:r>
            </w:del>
          </w:p>
        </w:tc>
        <w:tc>
          <w:tcPr>
            <w:tcW w:w="450" w:type="dxa"/>
            <w:tcBorders>
              <w:top w:val="nil"/>
              <w:left w:val="nil"/>
              <w:bottom w:val="nil"/>
              <w:right w:val="nil"/>
            </w:tcBorders>
            <w:shd w:val="clear" w:color="auto" w:fill="FFFFFF" w:themeFill="background1"/>
            <w:vAlign w:val="center"/>
            <w:hideMark/>
            <w:tcPrChange w:id="12459" w:author="Alexis Handford" w:date="2020-01-27T11:06:00Z">
              <w:tcPr>
                <w:tcW w:w="450" w:type="dxa"/>
                <w:tcBorders>
                  <w:top w:val="nil"/>
                  <w:left w:val="nil"/>
                  <w:bottom w:val="nil"/>
                  <w:right w:val="nil"/>
                </w:tcBorders>
                <w:shd w:val="clear" w:color="auto" w:fill="FFFFFF" w:themeFill="background1"/>
                <w:hideMark/>
              </w:tcPr>
            </w:tcPrChange>
          </w:tcPr>
          <w:p w14:paraId="50EB70D5" w14:textId="05C869F9" w:rsidR="00374341" w:rsidRPr="00374341" w:rsidDel="008027CD" w:rsidRDefault="00374341" w:rsidP="00374341">
            <w:pPr>
              <w:rPr>
                <w:del w:id="12460" w:author="Salah Soliman" w:date="2020-01-31T16:40:00Z"/>
                <w:rFonts w:asciiTheme="majorHAnsi" w:hAnsiTheme="majorHAnsi" w:cstheme="majorHAnsi"/>
              </w:rPr>
            </w:pPr>
            <w:del w:id="12461" w:author="Salah Soliman" w:date="2020-01-31T16:40:00Z">
              <w:r w:rsidRPr="00374341" w:rsidDel="008027CD">
                <w:rPr>
                  <w:rFonts w:asciiTheme="majorHAnsi" w:hAnsiTheme="majorHAnsi" w:cstheme="majorHAnsi"/>
                </w:rPr>
                <w:delText>c.</w:delText>
              </w:r>
            </w:del>
          </w:p>
        </w:tc>
        <w:tc>
          <w:tcPr>
            <w:tcW w:w="4410" w:type="dxa"/>
            <w:gridSpan w:val="2"/>
            <w:tcBorders>
              <w:top w:val="nil"/>
              <w:left w:val="nil"/>
              <w:bottom w:val="nil"/>
              <w:right w:val="nil"/>
            </w:tcBorders>
            <w:shd w:val="clear" w:color="auto" w:fill="FFFFFF" w:themeFill="background1"/>
            <w:vAlign w:val="center"/>
            <w:hideMark/>
            <w:tcPrChange w:id="12462" w:author="Alexis Handford" w:date="2020-01-27T11:06:00Z">
              <w:tcPr>
                <w:tcW w:w="4410" w:type="dxa"/>
                <w:gridSpan w:val="2"/>
                <w:tcBorders>
                  <w:top w:val="nil"/>
                  <w:left w:val="nil"/>
                  <w:bottom w:val="nil"/>
                  <w:right w:val="nil"/>
                </w:tcBorders>
                <w:shd w:val="clear" w:color="auto" w:fill="FFFFFF" w:themeFill="background1"/>
                <w:hideMark/>
              </w:tcPr>
            </w:tcPrChange>
          </w:tcPr>
          <w:p w14:paraId="73547BF5" w14:textId="416D9652" w:rsidR="00374341" w:rsidRPr="00374341" w:rsidDel="008027CD" w:rsidRDefault="00374341" w:rsidP="00374341">
            <w:pPr>
              <w:rPr>
                <w:del w:id="12463" w:author="Salah Soliman" w:date="2020-01-31T16:40:00Z"/>
              </w:rPr>
            </w:pPr>
            <w:del w:id="12464" w:author="Salah Soliman" w:date="2020-01-31T16:40:00Z">
              <w:r w:rsidRPr="00374341" w:rsidDel="008027CD">
                <w:rPr>
                  <w:rFonts w:ascii="Consolas" w:hAnsi="Consolas" w:cs="Consolas"/>
                  <w:highlight w:val="lightGray"/>
                </w:rPr>
                <w:delText>plt.bar(x, x**2)</w:delText>
              </w:r>
            </w:del>
          </w:p>
        </w:tc>
        <w:tc>
          <w:tcPr>
            <w:tcW w:w="4431" w:type="dxa"/>
            <w:gridSpan w:val="2"/>
            <w:tcBorders>
              <w:top w:val="nil"/>
              <w:left w:val="nil"/>
              <w:bottom w:val="nil"/>
              <w:right w:val="nil"/>
            </w:tcBorders>
            <w:shd w:val="clear" w:color="auto" w:fill="FFFFFF" w:themeFill="background1"/>
            <w:vAlign w:val="center"/>
            <w:hideMark/>
            <w:tcPrChange w:id="12465" w:author="Alexis Handford" w:date="2020-01-27T11:06:00Z">
              <w:tcPr>
                <w:tcW w:w="4431" w:type="dxa"/>
                <w:gridSpan w:val="2"/>
                <w:tcBorders>
                  <w:top w:val="nil"/>
                  <w:left w:val="nil"/>
                  <w:bottom w:val="nil"/>
                  <w:right w:val="nil"/>
                </w:tcBorders>
                <w:shd w:val="clear" w:color="auto" w:fill="FFFFFF" w:themeFill="background1"/>
                <w:hideMark/>
              </w:tcPr>
            </w:tcPrChange>
          </w:tcPr>
          <w:p w14:paraId="0F281252" w14:textId="6DE0B380" w:rsidR="00374341" w:rsidDel="008027CD" w:rsidRDefault="00374341" w:rsidP="00374341">
            <w:pPr>
              <w:rPr>
                <w:ins w:id="12466" w:author="RoboGarden Team" w:date="2020-01-23T19:13:00Z"/>
                <w:del w:id="12467" w:author="Salah Soliman" w:date="2020-01-31T16:40:00Z"/>
              </w:rPr>
            </w:pPr>
            <w:del w:id="12468" w:author="Salah Soliman" w:date="2020-01-31T16:40:00Z">
              <w:r w:rsidRPr="00374341" w:rsidDel="008027CD">
                <w:rPr>
                  <w:noProof/>
                </w:rPr>
                <w:drawing>
                  <wp:inline distT="0" distB="0" distL="0" distR="0" wp14:anchorId="72079483" wp14:editId="27D96352">
                    <wp:extent cx="2667000" cy="1996440"/>
                    <wp:effectExtent l="0" t="0" r="0" b="381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667000" cy="1996440"/>
                            </a:xfrm>
                            <a:prstGeom prst="rect">
                              <a:avLst/>
                            </a:prstGeom>
                            <a:noFill/>
                            <a:ln>
                              <a:noFill/>
                            </a:ln>
                          </pic:spPr>
                        </pic:pic>
                      </a:graphicData>
                    </a:graphic>
                  </wp:inline>
                </w:drawing>
              </w:r>
            </w:del>
          </w:p>
          <w:p w14:paraId="14127192" w14:textId="4FA6F06F" w:rsidR="00B44BCB" w:rsidDel="008027CD" w:rsidRDefault="001F1C73" w:rsidP="00B44BCB">
            <w:pPr>
              <w:pStyle w:val="NoSpacing"/>
              <w:rPr>
                <w:del w:id="12469" w:author="Salah Soliman" w:date="2020-01-31T16:40:00Z"/>
              </w:rPr>
            </w:pPr>
            <w:ins w:id="12470" w:author="RoboGarden Team" w:date="2020-01-23T19:13:00Z">
              <w:del w:id="12471" w:author="Salah Soliman" w:date="2020-01-31T16:40:00Z">
                <w:r w:rsidDel="008027CD">
                  <w:rPr>
                    <w:rFonts w:ascii="Open Sans" w:eastAsia="Open Sans" w:hAnsi="Open Sans" w:cs="Times New Roman"/>
                    <w:color w:val="404040"/>
                  </w:rPr>
                  <w:delText>Citation: RoboGarden Course resources</w:delText>
                </w:r>
              </w:del>
            </w:ins>
            <w:del w:id="12472" w:author="Salah Soliman" w:date="2020-01-31T16:40:00Z">
              <w:r w:rsidR="00B44BCB" w:rsidDel="008027CD">
                <w:rPr>
                  <w:rFonts w:ascii="Open Sans" w:eastAsia="Open Sans" w:hAnsi="Open Sans" w:cs="Times New Roman"/>
                  <w:color w:val="404040"/>
                </w:rPr>
                <w:delText xml:space="preserve"> </w:delText>
              </w:r>
              <w:r w:rsidR="00B44BCB" w:rsidRPr="00E06DF7" w:rsidDel="008027CD">
                <w:delText>Copyright 2019</w:delText>
              </w:r>
            </w:del>
          </w:p>
          <w:p w14:paraId="0B246B61" w14:textId="5262ADF6" w:rsidR="001F1C73" w:rsidRPr="00374341" w:rsidDel="008027CD" w:rsidRDefault="001F1C73" w:rsidP="00374341">
            <w:pPr>
              <w:rPr>
                <w:del w:id="12473" w:author="Salah Soliman" w:date="2020-01-31T16:40:00Z"/>
              </w:rPr>
            </w:pPr>
          </w:p>
        </w:tc>
        <w:tc>
          <w:tcPr>
            <w:tcW w:w="270" w:type="dxa"/>
            <w:tcBorders>
              <w:top w:val="nil"/>
              <w:left w:val="nil"/>
              <w:bottom w:val="nil"/>
              <w:right w:val="single" w:sz="4" w:space="0" w:color="5B9BD5" w:themeColor="accent5"/>
            </w:tcBorders>
            <w:shd w:val="clear" w:color="auto" w:fill="70AD47" w:themeFill="accent6"/>
            <w:tcPrChange w:id="12474" w:author="Alexis Handford" w:date="2020-01-27T11:06:00Z">
              <w:tcPr>
                <w:tcW w:w="270" w:type="dxa"/>
                <w:tcBorders>
                  <w:top w:val="nil"/>
                  <w:left w:val="nil"/>
                  <w:bottom w:val="nil"/>
                  <w:right w:val="single" w:sz="4" w:space="0" w:color="5B9BD5" w:themeColor="accent5"/>
                </w:tcBorders>
                <w:shd w:val="clear" w:color="auto" w:fill="70AD47" w:themeFill="accent6"/>
              </w:tcPr>
            </w:tcPrChange>
          </w:tcPr>
          <w:p w14:paraId="0F382801" w14:textId="2EB895D4" w:rsidR="00374341" w:rsidRPr="00374341" w:rsidDel="008027CD" w:rsidRDefault="00374341" w:rsidP="00374341">
            <w:pPr>
              <w:rPr>
                <w:del w:id="12475" w:author="Salah Soliman" w:date="2020-01-31T16:40:00Z"/>
              </w:rPr>
            </w:pPr>
          </w:p>
        </w:tc>
      </w:tr>
      <w:tr w:rsidR="00374341" w:rsidRPr="00374341" w:rsidDel="008027CD" w14:paraId="32FB5764" w14:textId="38AC05FD" w:rsidTr="3E89A3C7">
        <w:trPr>
          <w:cantSplit/>
          <w:del w:id="12476" w:author="Salah Soliman" w:date="2020-01-31T16:40:00Z"/>
        </w:trPr>
        <w:tc>
          <w:tcPr>
            <w:tcW w:w="270" w:type="dxa"/>
            <w:tcBorders>
              <w:top w:val="nil"/>
              <w:left w:val="single" w:sz="4" w:space="0" w:color="5B9BD5" w:themeColor="accent5"/>
              <w:bottom w:val="nil"/>
              <w:right w:val="nil"/>
            </w:tcBorders>
            <w:shd w:val="clear" w:color="auto" w:fill="70AD47" w:themeFill="accent6"/>
            <w:tcPrChange w:id="12477" w:author="Alexis Handford" w:date="2020-01-27T11:06:00Z">
              <w:tcPr>
                <w:tcW w:w="270" w:type="dxa"/>
                <w:tcBorders>
                  <w:top w:val="nil"/>
                  <w:left w:val="single" w:sz="4" w:space="0" w:color="5B9BD5" w:themeColor="accent5"/>
                  <w:bottom w:val="nil"/>
                  <w:right w:val="nil"/>
                </w:tcBorders>
                <w:shd w:val="clear" w:color="auto" w:fill="70AD47" w:themeFill="accent6"/>
              </w:tcPr>
            </w:tcPrChange>
          </w:tcPr>
          <w:p w14:paraId="1AFD40A1" w14:textId="3660ED4A" w:rsidR="00374341" w:rsidRPr="00374341" w:rsidDel="008027CD" w:rsidRDefault="00374341" w:rsidP="00374341">
            <w:pPr>
              <w:rPr>
                <w:del w:id="12478" w:author="Salah Soliman" w:date="2020-01-31T16:40:00Z"/>
                <w:color w:val="404040" w:themeColor="text1" w:themeTint="BF"/>
                <w:sz w:val="16"/>
                <w:szCs w:val="16"/>
              </w:rPr>
            </w:pPr>
          </w:p>
        </w:tc>
        <w:tc>
          <w:tcPr>
            <w:tcW w:w="3960" w:type="dxa"/>
            <w:gridSpan w:val="3"/>
            <w:tcBorders>
              <w:top w:val="nil"/>
              <w:left w:val="nil"/>
              <w:bottom w:val="nil"/>
              <w:right w:val="nil"/>
            </w:tcBorders>
            <w:shd w:val="clear" w:color="auto" w:fill="70AD47" w:themeFill="accent6"/>
            <w:vAlign w:val="center"/>
            <w:tcPrChange w:id="12479" w:author="Alexis Handford" w:date="2020-01-27T11:06:00Z">
              <w:tcPr>
                <w:tcW w:w="3960" w:type="dxa"/>
                <w:gridSpan w:val="3"/>
                <w:tcBorders>
                  <w:top w:val="nil"/>
                  <w:left w:val="nil"/>
                  <w:bottom w:val="nil"/>
                  <w:right w:val="nil"/>
                </w:tcBorders>
                <w:shd w:val="clear" w:color="auto" w:fill="70AD47" w:themeFill="accent6"/>
              </w:tcPr>
            </w:tcPrChange>
          </w:tcPr>
          <w:p w14:paraId="00A51F82" w14:textId="3F7BF3D8" w:rsidR="00374341" w:rsidRPr="00374341" w:rsidDel="008027CD" w:rsidRDefault="00374341" w:rsidP="00374341">
            <w:pPr>
              <w:rPr>
                <w:del w:id="12480" w:author="Salah Soliman" w:date="2020-01-31T16:40:00Z"/>
                <w:rFonts w:ascii="Consolas" w:hAnsi="Consolas"/>
                <w:color w:val="404040" w:themeColor="text1" w:themeTint="BF"/>
                <w:sz w:val="16"/>
                <w:szCs w:val="16"/>
              </w:rPr>
            </w:pPr>
          </w:p>
        </w:tc>
        <w:tc>
          <w:tcPr>
            <w:tcW w:w="1980" w:type="dxa"/>
            <w:gridSpan w:val="2"/>
            <w:tcBorders>
              <w:top w:val="nil"/>
              <w:left w:val="nil"/>
              <w:bottom w:val="nil"/>
              <w:right w:val="nil"/>
            </w:tcBorders>
            <w:shd w:val="clear" w:color="auto" w:fill="70AD47" w:themeFill="accent6"/>
            <w:vAlign w:val="center"/>
            <w:tcPrChange w:id="12481" w:author="Alexis Handford" w:date="2020-01-27T11:06:00Z">
              <w:tcPr>
                <w:tcW w:w="1980" w:type="dxa"/>
                <w:gridSpan w:val="2"/>
                <w:tcBorders>
                  <w:top w:val="nil"/>
                  <w:left w:val="nil"/>
                  <w:bottom w:val="nil"/>
                  <w:right w:val="nil"/>
                </w:tcBorders>
                <w:shd w:val="clear" w:color="auto" w:fill="70AD47" w:themeFill="accent6"/>
              </w:tcPr>
            </w:tcPrChange>
          </w:tcPr>
          <w:p w14:paraId="59B6687C" w14:textId="114675A5" w:rsidR="00374341" w:rsidRPr="00374341" w:rsidDel="008027CD" w:rsidRDefault="00374341" w:rsidP="00374341">
            <w:pPr>
              <w:rPr>
                <w:del w:id="12482" w:author="Salah Soliman" w:date="2020-01-31T16:40:00Z"/>
                <w:rFonts w:ascii="Consolas" w:hAnsi="Consolas"/>
                <w:color w:val="404040" w:themeColor="text1" w:themeTint="BF"/>
                <w:sz w:val="16"/>
                <w:szCs w:val="16"/>
              </w:rPr>
            </w:pPr>
          </w:p>
        </w:tc>
        <w:tc>
          <w:tcPr>
            <w:tcW w:w="3981" w:type="dxa"/>
            <w:tcBorders>
              <w:top w:val="nil"/>
              <w:left w:val="nil"/>
              <w:bottom w:val="nil"/>
              <w:right w:val="nil"/>
            </w:tcBorders>
            <w:shd w:val="clear" w:color="auto" w:fill="70AD47" w:themeFill="accent6"/>
            <w:vAlign w:val="center"/>
            <w:tcPrChange w:id="12483" w:author="Alexis Handford" w:date="2020-01-27T11:06:00Z">
              <w:tcPr>
                <w:tcW w:w="3981" w:type="dxa"/>
                <w:tcBorders>
                  <w:top w:val="nil"/>
                  <w:left w:val="nil"/>
                  <w:bottom w:val="nil"/>
                  <w:right w:val="nil"/>
                </w:tcBorders>
                <w:shd w:val="clear" w:color="auto" w:fill="70AD47" w:themeFill="accent6"/>
              </w:tcPr>
            </w:tcPrChange>
          </w:tcPr>
          <w:p w14:paraId="45D347F8" w14:textId="571BFC0E" w:rsidR="00374341" w:rsidRPr="00374341" w:rsidDel="008027CD" w:rsidRDefault="00374341" w:rsidP="00374341">
            <w:pPr>
              <w:rPr>
                <w:del w:id="12484" w:author="Salah Soliman" w:date="2020-01-31T16:40:00Z"/>
                <w:rFonts w:ascii="Consolas" w:hAnsi="Consolas"/>
                <w:color w:val="404040" w:themeColor="text1" w:themeTint="BF"/>
                <w:sz w:val="16"/>
                <w:szCs w:val="16"/>
              </w:rPr>
            </w:pPr>
          </w:p>
        </w:tc>
        <w:tc>
          <w:tcPr>
            <w:tcW w:w="270" w:type="dxa"/>
            <w:tcBorders>
              <w:top w:val="nil"/>
              <w:left w:val="nil"/>
              <w:bottom w:val="nil"/>
              <w:right w:val="single" w:sz="4" w:space="0" w:color="5B9BD5" w:themeColor="accent5"/>
            </w:tcBorders>
            <w:shd w:val="clear" w:color="auto" w:fill="70AD47" w:themeFill="accent6"/>
            <w:tcPrChange w:id="12485" w:author="Alexis Handford" w:date="2020-01-27T11:06:00Z">
              <w:tcPr>
                <w:tcW w:w="270" w:type="dxa"/>
                <w:tcBorders>
                  <w:top w:val="nil"/>
                  <w:left w:val="nil"/>
                  <w:bottom w:val="nil"/>
                  <w:right w:val="single" w:sz="4" w:space="0" w:color="5B9BD5" w:themeColor="accent5"/>
                </w:tcBorders>
                <w:shd w:val="clear" w:color="auto" w:fill="70AD47" w:themeFill="accent6"/>
              </w:tcPr>
            </w:tcPrChange>
          </w:tcPr>
          <w:p w14:paraId="557CE21D" w14:textId="67A17901" w:rsidR="00374341" w:rsidRPr="00374341" w:rsidDel="008027CD" w:rsidRDefault="00374341" w:rsidP="00374341">
            <w:pPr>
              <w:rPr>
                <w:del w:id="12486" w:author="Salah Soliman" w:date="2020-01-31T16:40:00Z"/>
                <w:color w:val="404040" w:themeColor="text1" w:themeTint="BF"/>
                <w:sz w:val="16"/>
                <w:szCs w:val="16"/>
              </w:rPr>
            </w:pPr>
          </w:p>
        </w:tc>
      </w:tr>
      <w:tr w:rsidR="00374341" w:rsidRPr="00374341" w:rsidDel="008027CD" w14:paraId="40D72944" w14:textId="7ADCBB27" w:rsidTr="3E89A3C7">
        <w:trPr>
          <w:cantSplit/>
          <w:del w:id="12487" w:author="Salah Soliman" w:date="2020-01-31T16:40:00Z"/>
        </w:trPr>
        <w:tc>
          <w:tcPr>
            <w:tcW w:w="270" w:type="dxa"/>
            <w:tcBorders>
              <w:top w:val="nil"/>
              <w:left w:val="single" w:sz="4" w:space="0" w:color="5B9BD5" w:themeColor="accent5"/>
              <w:bottom w:val="nil"/>
              <w:right w:val="nil"/>
            </w:tcBorders>
            <w:shd w:val="clear" w:color="auto" w:fill="70AD47" w:themeFill="accent6"/>
            <w:tcPrChange w:id="12488" w:author="Alexis Handford" w:date="2020-01-27T11:06:00Z">
              <w:tcPr>
                <w:tcW w:w="270" w:type="dxa"/>
                <w:tcBorders>
                  <w:top w:val="nil"/>
                  <w:left w:val="single" w:sz="4" w:space="0" w:color="5B9BD5" w:themeColor="accent5"/>
                  <w:bottom w:val="nil"/>
                  <w:right w:val="nil"/>
                </w:tcBorders>
                <w:shd w:val="clear" w:color="auto" w:fill="70AD47" w:themeFill="accent6"/>
              </w:tcPr>
            </w:tcPrChange>
          </w:tcPr>
          <w:p w14:paraId="6F545D89" w14:textId="3A6E8098" w:rsidR="00374341" w:rsidRPr="00374341" w:rsidDel="008027CD" w:rsidRDefault="00374341" w:rsidP="00374341">
            <w:pPr>
              <w:rPr>
                <w:del w:id="12489" w:author="Salah Soliman" w:date="2020-01-31T16:40:00Z"/>
              </w:rPr>
            </w:pPr>
          </w:p>
        </w:tc>
        <w:tc>
          <w:tcPr>
            <w:tcW w:w="630" w:type="dxa"/>
            <w:tcBorders>
              <w:top w:val="nil"/>
              <w:left w:val="nil"/>
              <w:bottom w:val="nil"/>
              <w:right w:val="nil"/>
            </w:tcBorders>
            <w:shd w:val="clear" w:color="auto" w:fill="FFFFFF" w:themeFill="background1"/>
            <w:vAlign w:val="center"/>
            <w:hideMark/>
            <w:tcPrChange w:id="12490" w:author="Alexis Handford" w:date="2020-01-27T11:06:00Z">
              <w:tcPr>
                <w:tcW w:w="630" w:type="dxa"/>
                <w:tcBorders>
                  <w:top w:val="nil"/>
                  <w:left w:val="nil"/>
                  <w:bottom w:val="nil"/>
                  <w:right w:val="nil"/>
                </w:tcBorders>
                <w:shd w:val="clear" w:color="auto" w:fill="FFFFFF" w:themeFill="background1"/>
                <w:hideMark/>
              </w:tcPr>
            </w:tcPrChange>
          </w:tcPr>
          <w:p w14:paraId="1295322E" w14:textId="0728B922" w:rsidR="00374341" w:rsidRPr="00374341" w:rsidDel="008027CD" w:rsidRDefault="00374341" w:rsidP="00374341">
            <w:pPr>
              <w:rPr>
                <w:del w:id="12491" w:author="Salah Soliman" w:date="2020-01-31T16:40:00Z"/>
                <w:noProof/>
              </w:rPr>
            </w:pPr>
            <w:del w:id="12492" w:author="Salah Soliman" w:date="2020-01-31T16:40:00Z">
              <w:r w:rsidRPr="00374341" w:rsidDel="008027CD">
                <w:rPr>
                  <w:noProof/>
                </w:rPr>
                <mc:AlternateContent>
                  <mc:Choice Requires="wps">
                    <w:drawing>
                      <wp:inline distT="0" distB="0" distL="0" distR="0" wp14:anchorId="59C412D6" wp14:editId="5213719C">
                        <wp:extent cx="207010" cy="207010"/>
                        <wp:effectExtent l="19050" t="19050" r="21590" b="21590"/>
                        <wp:docPr id="280" name="Oval 28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010" cy="207010"/>
                                </a:xfrm>
                                <a:prstGeom prst="ellipse">
                                  <a:avLst/>
                                </a:prstGeom>
                                <a:noFill/>
                                <a:ln w="28575">
                                  <a:solidFill>
                                    <a:srgbClr val="5B9BD5">
                                      <a:lumMod val="90000"/>
                                      <a:lumOff val="0"/>
                                    </a:srgb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inline>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w16se="http://schemas.microsoft.com/office/word/2015/wordml/symex" xmlns:cx1="http://schemas.microsoft.com/office/drawing/2015/9/8/chartex" xmlns:cx="http://schemas.microsoft.com/office/drawing/2014/chartex">
                    <w:pict>
                      <v:oval w14:anchorId="26EDE4AB" id="Oval 280" o:spid="_x0000_s1026" style="width:16.3pt;height:16.3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" filled="f" strokecolor="#438ccf" strokeweight="2.25pt">
                        <v:stroke joinstyle="miter"/>
                        <w10:anchorlock/>
                      </v:oval>
                    </w:pict>
                  </mc:Fallback>
                </mc:AlternateContent>
              </w:r>
            </w:del>
          </w:p>
        </w:tc>
        <w:tc>
          <w:tcPr>
            <w:tcW w:w="450" w:type="dxa"/>
            <w:tcBorders>
              <w:top w:val="nil"/>
              <w:left w:val="nil"/>
              <w:bottom w:val="nil"/>
              <w:right w:val="nil"/>
            </w:tcBorders>
            <w:shd w:val="clear" w:color="auto" w:fill="FFFFFF" w:themeFill="background1"/>
            <w:vAlign w:val="center"/>
            <w:hideMark/>
            <w:tcPrChange w:id="12493" w:author="Alexis Handford" w:date="2020-01-27T11:06:00Z">
              <w:tcPr>
                <w:tcW w:w="450" w:type="dxa"/>
                <w:tcBorders>
                  <w:top w:val="nil"/>
                  <w:left w:val="nil"/>
                  <w:bottom w:val="nil"/>
                  <w:right w:val="nil"/>
                </w:tcBorders>
                <w:shd w:val="clear" w:color="auto" w:fill="FFFFFF" w:themeFill="background1"/>
                <w:hideMark/>
              </w:tcPr>
            </w:tcPrChange>
          </w:tcPr>
          <w:p w14:paraId="00B2C749" w14:textId="4B9B7374" w:rsidR="00374341" w:rsidRPr="00374341" w:rsidDel="008027CD" w:rsidRDefault="00374341" w:rsidP="00374341">
            <w:pPr>
              <w:rPr>
                <w:del w:id="12494" w:author="Salah Soliman" w:date="2020-01-31T16:40:00Z"/>
                <w:rFonts w:asciiTheme="majorHAnsi" w:hAnsiTheme="majorHAnsi" w:cstheme="majorHAnsi"/>
              </w:rPr>
            </w:pPr>
            <w:del w:id="12495" w:author="Salah Soliman" w:date="2020-01-31T16:40:00Z">
              <w:r w:rsidRPr="00374341" w:rsidDel="008027CD">
                <w:rPr>
                  <w:rFonts w:asciiTheme="majorHAnsi" w:hAnsiTheme="majorHAnsi" w:cstheme="majorHAnsi"/>
                </w:rPr>
                <w:delText>d.</w:delText>
              </w:r>
            </w:del>
          </w:p>
        </w:tc>
        <w:tc>
          <w:tcPr>
            <w:tcW w:w="4410" w:type="dxa"/>
            <w:gridSpan w:val="2"/>
            <w:tcBorders>
              <w:top w:val="nil"/>
              <w:left w:val="nil"/>
              <w:bottom w:val="nil"/>
              <w:right w:val="nil"/>
            </w:tcBorders>
            <w:shd w:val="clear" w:color="auto" w:fill="FFFFFF" w:themeFill="background1"/>
            <w:vAlign w:val="center"/>
            <w:hideMark/>
            <w:tcPrChange w:id="12496" w:author="Alexis Handford" w:date="2020-01-27T11:06:00Z">
              <w:tcPr>
                <w:tcW w:w="4410" w:type="dxa"/>
                <w:gridSpan w:val="2"/>
                <w:tcBorders>
                  <w:top w:val="nil"/>
                  <w:left w:val="nil"/>
                  <w:bottom w:val="nil"/>
                  <w:right w:val="nil"/>
                </w:tcBorders>
                <w:shd w:val="clear" w:color="auto" w:fill="FFFFFF" w:themeFill="background1"/>
                <w:hideMark/>
              </w:tcPr>
            </w:tcPrChange>
          </w:tcPr>
          <w:p w14:paraId="6593F450" w14:textId="61A1B4CF" w:rsidR="00374341" w:rsidRPr="00374341" w:rsidDel="008027CD" w:rsidRDefault="00374341" w:rsidP="00374341">
            <w:pPr>
              <w:rPr>
                <w:del w:id="12497" w:author="Salah Soliman" w:date="2020-01-31T16:40:00Z"/>
                <w:rFonts w:ascii="Consolas" w:hAnsi="Consolas"/>
              </w:rPr>
            </w:pPr>
            <w:del w:id="12498" w:author="Salah Soliman" w:date="2020-01-31T16:40:00Z">
              <w:r w:rsidRPr="00374341" w:rsidDel="008027CD">
                <w:rPr>
                  <w:rFonts w:ascii="Consolas" w:hAnsi="Consolas" w:cs="Consolas"/>
                  <w:highlight w:val="lightGray"/>
                </w:rPr>
                <w:delText>plt.hist(x, x**2)</w:delText>
              </w:r>
            </w:del>
          </w:p>
        </w:tc>
        <w:tc>
          <w:tcPr>
            <w:tcW w:w="4431" w:type="dxa"/>
            <w:gridSpan w:val="2"/>
            <w:tcBorders>
              <w:top w:val="nil"/>
              <w:left w:val="nil"/>
              <w:bottom w:val="nil"/>
              <w:right w:val="nil"/>
            </w:tcBorders>
            <w:shd w:val="clear" w:color="auto" w:fill="FFFFFF" w:themeFill="background1"/>
            <w:vAlign w:val="center"/>
            <w:hideMark/>
            <w:tcPrChange w:id="12499" w:author="Alexis Handford" w:date="2020-01-27T11:06:00Z">
              <w:tcPr>
                <w:tcW w:w="4431" w:type="dxa"/>
                <w:gridSpan w:val="2"/>
                <w:tcBorders>
                  <w:top w:val="nil"/>
                  <w:left w:val="nil"/>
                  <w:bottom w:val="nil"/>
                  <w:right w:val="nil"/>
                </w:tcBorders>
                <w:shd w:val="clear" w:color="auto" w:fill="FFFFFF" w:themeFill="background1"/>
                <w:hideMark/>
              </w:tcPr>
            </w:tcPrChange>
          </w:tcPr>
          <w:p w14:paraId="13AF7F69" w14:textId="665B8EF1" w:rsidR="00374341" w:rsidDel="008027CD" w:rsidRDefault="00374341" w:rsidP="00374341">
            <w:pPr>
              <w:rPr>
                <w:ins w:id="12500" w:author="RoboGarden Team" w:date="2020-01-23T19:13:00Z"/>
                <w:del w:id="12501" w:author="Salah Soliman" w:date="2020-01-31T16:40:00Z"/>
              </w:rPr>
            </w:pPr>
            <w:del w:id="12502" w:author="Salah Soliman" w:date="2020-01-31T16:40:00Z">
              <w:r w:rsidRPr="00374341" w:rsidDel="008027CD">
                <w:rPr>
                  <w:noProof/>
                </w:rPr>
                <w:drawing>
                  <wp:inline distT="0" distB="0" distL="0" distR="0" wp14:anchorId="4EFA4DA8" wp14:editId="7381F3A7">
                    <wp:extent cx="2667000" cy="1996440"/>
                    <wp:effectExtent l="0" t="0" r="0" b="381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667000" cy="1996440"/>
                            </a:xfrm>
                            <a:prstGeom prst="rect">
                              <a:avLst/>
                            </a:prstGeom>
                            <a:noFill/>
                            <a:ln>
                              <a:noFill/>
                            </a:ln>
                          </pic:spPr>
                        </pic:pic>
                      </a:graphicData>
                    </a:graphic>
                  </wp:inline>
                </w:drawing>
              </w:r>
            </w:del>
          </w:p>
          <w:p w14:paraId="2336ADB3" w14:textId="61766E00" w:rsidR="00B44BCB" w:rsidDel="008027CD" w:rsidRDefault="001F1C73" w:rsidP="00B44BCB">
            <w:pPr>
              <w:pStyle w:val="NoSpacing"/>
              <w:rPr>
                <w:del w:id="12503" w:author="Salah Soliman" w:date="2020-01-31T16:40:00Z"/>
              </w:rPr>
            </w:pPr>
            <w:ins w:id="12504" w:author="RoboGarden Team" w:date="2020-01-23T19:14:00Z">
              <w:del w:id="12505" w:author="Salah Soliman" w:date="2020-01-31T16:40:00Z">
                <w:r w:rsidDel="008027CD">
                  <w:rPr>
                    <w:rFonts w:ascii="Open Sans" w:eastAsia="Open Sans" w:hAnsi="Open Sans" w:cs="Times New Roman"/>
                    <w:color w:val="404040"/>
                  </w:rPr>
                  <w:delText>Citation: RoboGarden Course resources</w:delText>
                </w:r>
              </w:del>
            </w:ins>
            <w:del w:id="12506" w:author="Salah Soliman" w:date="2020-01-31T16:40:00Z">
              <w:r w:rsidR="00B44BCB" w:rsidDel="008027CD">
                <w:rPr>
                  <w:rFonts w:ascii="Open Sans" w:eastAsia="Open Sans" w:hAnsi="Open Sans" w:cs="Times New Roman"/>
                  <w:color w:val="404040"/>
                </w:rPr>
                <w:delText xml:space="preserve"> </w:delText>
              </w:r>
              <w:r w:rsidR="00B44BCB" w:rsidRPr="00E06DF7" w:rsidDel="008027CD">
                <w:delText>Copyright 2019</w:delText>
              </w:r>
            </w:del>
          </w:p>
          <w:p w14:paraId="78109520" w14:textId="1766D5B0" w:rsidR="001F1C73" w:rsidRPr="00374341" w:rsidDel="008027CD" w:rsidRDefault="001F1C73" w:rsidP="00374341">
            <w:pPr>
              <w:rPr>
                <w:del w:id="12507" w:author="Salah Soliman" w:date="2020-01-31T16:40:00Z"/>
              </w:rPr>
            </w:pPr>
          </w:p>
        </w:tc>
        <w:tc>
          <w:tcPr>
            <w:tcW w:w="270" w:type="dxa"/>
            <w:tcBorders>
              <w:top w:val="nil"/>
              <w:left w:val="nil"/>
              <w:bottom w:val="nil"/>
              <w:right w:val="single" w:sz="4" w:space="0" w:color="5B9BD5" w:themeColor="accent5"/>
            </w:tcBorders>
            <w:shd w:val="clear" w:color="auto" w:fill="70AD47" w:themeFill="accent6"/>
            <w:tcPrChange w:id="12508" w:author="Alexis Handford" w:date="2020-01-27T11:06:00Z">
              <w:tcPr>
                <w:tcW w:w="270" w:type="dxa"/>
                <w:tcBorders>
                  <w:top w:val="nil"/>
                  <w:left w:val="nil"/>
                  <w:bottom w:val="nil"/>
                  <w:right w:val="single" w:sz="4" w:space="0" w:color="5B9BD5" w:themeColor="accent5"/>
                </w:tcBorders>
                <w:shd w:val="clear" w:color="auto" w:fill="70AD47" w:themeFill="accent6"/>
              </w:tcPr>
            </w:tcPrChange>
          </w:tcPr>
          <w:p w14:paraId="2F35DFCB" w14:textId="5F2072B0" w:rsidR="00374341" w:rsidRPr="00374341" w:rsidDel="008027CD" w:rsidRDefault="00374341" w:rsidP="00374341">
            <w:pPr>
              <w:rPr>
                <w:del w:id="12509" w:author="Salah Soliman" w:date="2020-01-31T16:40:00Z"/>
              </w:rPr>
            </w:pPr>
          </w:p>
        </w:tc>
      </w:tr>
      <w:tr w:rsidR="00374341" w:rsidRPr="00374341" w:rsidDel="008027CD" w14:paraId="31DF3E55" w14:textId="489C63A1" w:rsidTr="3E89A3C7">
        <w:trPr>
          <w:cantSplit/>
          <w:del w:id="12510" w:author="Salah Soliman" w:date="2020-01-31T16:40:00Z"/>
        </w:trPr>
        <w:tc>
          <w:tcPr>
            <w:tcW w:w="270" w:type="dxa"/>
            <w:tcBorders>
              <w:top w:val="nil"/>
              <w:left w:val="single" w:sz="4" w:space="0" w:color="5B9BD5" w:themeColor="accent5"/>
              <w:bottom w:val="nil"/>
              <w:right w:val="nil"/>
            </w:tcBorders>
            <w:shd w:val="clear" w:color="auto" w:fill="70AD47" w:themeFill="accent6"/>
            <w:tcPrChange w:id="12511" w:author="Alexis Handford" w:date="2020-01-27T11:06:00Z">
              <w:tcPr>
                <w:tcW w:w="270" w:type="dxa"/>
                <w:tcBorders>
                  <w:top w:val="nil"/>
                  <w:left w:val="single" w:sz="4" w:space="0" w:color="5B9BD5" w:themeColor="accent5"/>
                  <w:bottom w:val="nil"/>
                  <w:right w:val="nil"/>
                </w:tcBorders>
                <w:shd w:val="clear" w:color="auto" w:fill="70AD47" w:themeFill="accent6"/>
              </w:tcPr>
            </w:tcPrChange>
          </w:tcPr>
          <w:p w14:paraId="1956EA3A" w14:textId="0104B29F" w:rsidR="00374341" w:rsidRPr="00374341" w:rsidDel="008027CD" w:rsidRDefault="00374341" w:rsidP="00374341">
            <w:pPr>
              <w:rPr>
                <w:del w:id="12512" w:author="Salah Soliman" w:date="2020-01-31T16:40:00Z"/>
                <w:color w:val="404040" w:themeColor="text1" w:themeTint="BF"/>
                <w:sz w:val="16"/>
                <w:szCs w:val="16"/>
              </w:rPr>
            </w:pPr>
          </w:p>
        </w:tc>
        <w:tc>
          <w:tcPr>
            <w:tcW w:w="3960" w:type="dxa"/>
            <w:gridSpan w:val="3"/>
            <w:tcBorders>
              <w:top w:val="nil"/>
              <w:left w:val="nil"/>
              <w:bottom w:val="nil"/>
              <w:right w:val="nil"/>
            </w:tcBorders>
            <w:shd w:val="clear" w:color="auto" w:fill="70AD47" w:themeFill="accent6"/>
            <w:vAlign w:val="center"/>
            <w:tcPrChange w:id="12513" w:author="Alexis Handford" w:date="2020-01-27T11:06:00Z">
              <w:tcPr>
                <w:tcW w:w="3960" w:type="dxa"/>
                <w:gridSpan w:val="3"/>
                <w:tcBorders>
                  <w:top w:val="nil"/>
                  <w:left w:val="nil"/>
                  <w:bottom w:val="nil"/>
                  <w:right w:val="nil"/>
                </w:tcBorders>
                <w:shd w:val="clear" w:color="auto" w:fill="70AD47" w:themeFill="accent6"/>
              </w:tcPr>
            </w:tcPrChange>
          </w:tcPr>
          <w:p w14:paraId="3664625A" w14:textId="2C451D29" w:rsidR="00374341" w:rsidRPr="00374341" w:rsidDel="008027CD" w:rsidRDefault="00374341" w:rsidP="00374341">
            <w:pPr>
              <w:rPr>
                <w:del w:id="12514" w:author="Salah Soliman" w:date="2020-01-31T16:40:00Z"/>
                <w:color w:val="404040" w:themeColor="text1" w:themeTint="BF"/>
                <w:sz w:val="16"/>
                <w:szCs w:val="16"/>
              </w:rPr>
            </w:pPr>
          </w:p>
        </w:tc>
        <w:tc>
          <w:tcPr>
            <w:tcW w:w="1980" w:type="dxa"/>
            <w:gridSpan w:val="2"/>
            <w:tcBorders>
              <w:top w:val="nil"/>
              <w:left w:val="nil"/>
              <w:bottom w:val="nil"/>
              <w:right w:val="nil"/>
            </w:tcBorders>
            <w:shd w:val="clear" w:color="auto" w:fill="70AD47" w:themeFill="accent6"/>
            <w:vAlign w:val="center"/>
            <w:tcPrChange w:id="12515" w:author="Alexis Handford" w:date="2020-01-27T11:06:00Z">
              <w:tcPr>
                <w:tcW w:w="1980" w:type="dxa"/>
                <w:gridSpan w:val="2"/>
                <w:tcBorders>
                  <w:top w:val="nil"/>
                  <w:left w:val="nil"/>
                  <w:bottom w:val="nil"/>
                  <w:right w:val="nil"/>
                </w:tcBorders>
                <w:shd w:val="clear" w:color="auto" w:fill="70AD47" w:themeFill="accent6"/>
              </w:tcPr>
            </w:tcPrChange>
          </w:tcPr>
          <w:p w14:paraId="441DE1C6" w14:textId="727C657D" w:rsidR="00374341" w:rsidRPr="00374341" w:rsidDel="008027CD" w:rsidRDefault="00374341" w:rsidP="00374341">
            <w:pPr>
              <w:rPr>
                <w:del w:id="12516" w:author="Salah Soliman" w:date="2020-01-31T16:40:00Z"/>
                <w:color w:val="404040" w:themeColor="text1" w:themeTint="BF"/>
                <w:sz w:val="16"/>
                <w:szCs w:val="16"/>
              </w:rPr>
            </w:pPr>
          </w:p>
        </w:tc>
        <w:tc>
          <w:tcPr>
            <w:tcW w:w="3981" w:type="dxa"/>
            <w:tcBorders>
              <w:top w:val="nil"/>
              <w:left w:val="nil"/>
              <w:bottom w:val="nil"/>
              <w:right w:val="nil"/>
            </w:tcBorders>
            <w:shd w:val="clear" w:color="auto" w:fill="70AD47" w:themeFill="accent6"/>
            <w:vAlign w:val="center"/>
            <w:tcPrChange w:id="12517" w:author="Alexis Handford" w:date="2020-01-27T11:06:00Z">
              <w:tcPr>
                <w:tcW w:w="3981" w:type="dxa"/>
                <w:tcBorders>
                  <w:top w:val="nil"/>
                  <w:left w:val="nil"/>
                  <w:bottom w:val="nil"/>
                  <w:right w:val="nil"/>
                </w:tcBorders>
                <w:shd w:val="clear" w:color="auto" w:fill="70AD47" w:themeFill="accent6"/>
              </w:tcPr>
            </w:tcPrChange>
          </w:tcPr>
          <w:p w14:paraId="496B42EB" w14:textId="294E6F93" w:rsidR="00374341" w:rsidRPr="00374341" w:rsidDel="008027CD" w:rsidRDefault="00374341" w:rsidP="00374341">
            <w:pPr>
              <w:rPr>
                <w:del w:id="12518" w:author="Salah Soliman" w:date="2020-01-31T16:40:00Z"/>
                <w:color w:val="404040" w:themeColor="text1" w:themeTint="BF"/>
                <w:sz w:val="16"/>
                <w:szCs w:val="16"/>
              </w:rPr>
            </w:pPr>
          </w:p>
        </w:tc>
        <w:tc>
          <w:tcPr>
            <w:tcW w:w="270" w:type="dxa"/>
            <w:tcBorders>
              <w:top w:val="nil"/>
              <w:left w:val="nil"/>
              <w:bottom w:val="nil"/>
              <w:right w:val="single" w:sz="4" w:space="0" w:color="5B9BD5" w:themeColor="accent5"/>
            </w:tcBorders>
            <w:shd w:val="clear" w:color="auto" w:fill="70AD47" w:themeFill="accent6"/>
            <w:tcPrChange w:id="12519" w:author="Alexis Handford" w:date="2020-01-27T11:06:00Z">
              <w:tcPr>
                <w:tcW w:w="270" w:type="dxa"/>
                <w:tcBorders>
                  <w:top w:val="nil"/>
                  <w:left w:val="nil"/>
                  <w:bottom w:val="nil"/>
                  <w:right w:val="single" w:sz="4" w:space="0" w:color="5B9BD5" w:themeColor="accent5"/>
                </w:tcBorders>
                <w:shd w:val="clear" w:color="auto" w:fill="70AD47" w:themeFill="accent6"/>
              </w:tcPr>
            </w:tcPrChange>
          </w:tcPr>
          <w:p w14:paraId="32F310FB" w14:textId="411B1FB6" w:rsidR="00374341" w:rsidRPr="00374341" w:rsidDel="008027CD" w:rsidRDefault="00374341" w:rsidP="00374341">
            <w:pPr>
              <w:rPr>
                <w:del w:id="12520" w:author="Salah Soliman" w:date="2020-01-31T16:40:00Z"/>
                <w:color w:val="404040" w:themeColor="text1" w:themeTint="BF"/>
                <w:sz w:val="16"/>
                <w:szCs w:val="16"/>
              </w:rPr>
            </w:pPr>
          </w:p>
        </w:tc>
      </w:tr>
      <w:tr w:rsidR="00374341" w:rsidRPr="00374341" w:rsidDel="008027CD" w14:paraId="5D0CC5EA" w14:textId="6B75DD21" w:rsidTr="3E89A3C7">
        <w:trPr>
          <w:cantSplit/>
          <w:del w:id="12521" w:author="Salah Soliman" w:date="2020-01-31T16:40:00Z"/>
        </w:trPr>
        <w:tc>
          <w:tcPr>
            <w:tcW w:w="270" w:type="dxa"/>
            <w:tcBorders>
              <w:top w:val="nil"/>
              <w:left w:val="single" w:sz="4" w:space="0" w:color="5B9BD5" w:themeColor="accent5"/>
              <w:bottom w:val="single" w:sz="4" w:space="0" w:color="5B9BD5" w:themeColor="accent5"/>
              <w:right w:val="nil"/>
            </w:tcBorders>
            <w:shd w:val="clear" w:color="auto" w:fill="70AD47" w:themeFill="accent6"/>
            <w:tcPrChange w:id="12522" w:author="Alexis Handford" w:date="2020-01-27T11:06:00Z">
              <w:tcPr>
                <w:tcW w:w="270" w:type="dxa"/>
                <w:tcBorders>
                  <w:top w:val="nil"/>
                  <w:left w:val="single" w:sz="4" w:space="0" w:color="5B9BD5" w:themeColor="accent5"/>
                  <w:bottom w:val="single" w:sz="4" w:space="0" w:color="5B9BD5" w:themeColor="accent5"/>
                  <w:right w:val="nil"/>
                </w:tcBorders>
                <w:shd w:val="clear" w:color="auto" w:fill="70AD47" w:themeFill="accent6"/>
              </w:tcPr>
            </w:tcPrChange>
          </w:tcPr>
          <w:p w14:paraId="5C6711DA" w14:textId="32A70183" w:rsidR="00374341" w:rsidRPr="00374341" w:rsidDel="008027CD" w:rsidRDefault="00374341" w:rsidP="00374341">
            <w:pPr>
              <w:rPr>
                <w:del w:id="12523" w:author="Salah Soliman" w:date="2020-01-31T16:40:00Z"/>
              </w:rPr>
            </w:pPr>
          </w:p>
        </w:tc>
        <w:tc>
          <w:tcPr>
            <w:tcW w:w="3960" w:type="dxa"/>
            <w:gridSpan w:val="3"/>
            <w:tcBorders>
              <w:top w:val="nil"/>
              <w:left w:val="nil"/>
              <w:bottom w:val="single" w:sz="4" w:space="0" w:color="5B9BD5" w:themeColor="accent5"/>
              <w:right w:val="nil"/>
            </w:tcBorders>
            <w:shd w:val="clear" w:color="auto" w:fill="70AD47" w:themeFill="accent6"/>
            <w:vAlign w:val="center"/>
            <w:tcPrChange w:id="12524" w:author="Alexis Handford" w:date="2020-01-27T11:06:00Z">
              <w:tcPr>
                <w:tcW w:w="3960" w:type="dxa"/>
                <w:gridSpan w:val="3"/>
                <w:tcBorders>
                  <w:top w:val="nil"/>
                  <w:left w:val="nil"/>
                  <w:bottom w:val="single" w:sz="4" w:space="0" w:color="5B9BD5" w:themeColor="accent5"/>
                  <w:right w:val="nil"/>
                </w:tcBorders>
                <w:shd w:val="clear" w:color="auto" w:fill="70AD47" w:themeFill="accent6"/>
              </w:tcPr>
            </w:tcPrChange>
          </w:tcPr>
          <w:p w14:paraId="7924C344" w14:textId="4BF1D941" w:rsidR="00374341" w:rsidRPr="00374341" w:rsidDel="008027CD" w:rsidRDefault="00374341" w:rsidP="00374341">
            <w:pPr>
              <w:rPr>
                <w:del w:id="12525" w:author="Salah Soliman" w:date="2020-01-31T16:40:00Z"/>
              </w:rPr>
            </w:pPr>
          </w:p>
        </w:tc>
        <w:tc>
          <w:tcPr>
            <w:tcW w:w="1980" w:type="dxa"/>
            <w:gridSpan w:val="2"/>
            <w:tcBorders>
              <w:top w:val="nil"/>
              <w:left w:val="nil"/>
              <w:bottom w:val="single" w:sz="4" w:space="0" w:color="5B9BD5" w:themeColor="accent5"/>
              <w:right w:val="nil"/>
            </w:tcBorders>
            <w:shd w:val="clear" w:color="auto" w:fill="70AD47" w:themeFill="accent6"/>
            <w:vAlign w:val="center"/>
            <w:hideMark/>
            <w:tcPrChange w:id="12526" w:author="Alexis Handford" w:date="2020-01-27T11:06:00Z">
              <w:tcPr>
                <w:tcW w:w="1980" w:type="dxa"/>
                <w:gridSpan w:val="2"/>
                <w:tcBorders>
                  <w:top w:val="nil"/>
                  <w:left w:val="nil"/>
                  <w:bottom w:val="single" w:sz="4" w:space="0" w:color="5B9BD5" w:themeColor="accent5"/>
                  <w:right w:val="nil"/>
                </w:tcBorders>
                <w:shd w:val="clear" w:color="auto" w:fill="70AD47" w:themeFill="accent6"/>
                <w:hideMark/>
              </w:tcPr>
            </w:tcPrChange>
          </w:tcPr>
          <w:p w14:paraId="1263F733" w14:textId="21CA2284" w:rsidR="00374341" w:rsidRPr="00374341" w:rsidDel="008027CD" w:rsidRDefault="00374341" w:rsidP="00374341">
            <w:pPr>
              <w:rPr>
                <w:del w:id="12527" w:author="Salah Soliman" w:date="2020-01-31T16:40:00Z"/>
              </w:rPr>
            </w:pPr>
            <w:del w:id="12528" w:author="Salah Soliman" w:date="2020-01-31T16:40:00Z">
              <w:r w:rsidRPr="00374341" w:rsidDel="008027CD">
                <w:rPr>
                  <w:noProof/>
                </w:rPr>
                <w:drawing>
                  <wp:inline distT="0" distB="0" distL="0" distR="0" wp14:anchorId="5B6D54C3" wp14:editId="0C59A9DD">
                    <wp:extent cx="1158240" cy="304800"/>
                    <wp:effectExtent l="0" t="0" r="381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158240" cy="304800"/>
                            </a:xfrm>
                            <a:prstGeom prst="rect">
                              <a:avLst/>
                            </a:prstGeom>
                            <a:noFill/>
                            <a:ln>
                              <a:noFill/>
                            </a:ln>
                          </pic:spPr>
                        </pic:pic>
                      </a:graphicData>
                    </a:graphic>
                  </wp:inline>
                </w:drawing>
              </w:r>
            </w:del>
          </w:p>
        </w:tc>
        <w:tc>
          <w:tcPr>
            <w:tcW w:w="3981" w:type="dxa"/>
            <w:tcBorders>
              <w:top w:val="nil"/>
              <w:left w:val="nil"/>
              <w:bottom w:val="single" w:sz="4" w:space="0" w:color="5B9BD5" w:themeColor="accent5"/>
              <w:right w:val="nil"/>
            </w:tcBorders>
            <w:shd w:val="clear" w:color="auto" w:fill="70AD47" w:themeFill="accent6"/>
            <w:vAlign w:val="center"/>
            <w:tcPrChange w:id="12529" w:author="Alexis Handford" w:date="2020-01-27T11:06:00Z">
              <w:tcPr>
                <w:tcW w:w="3981" w:type="dxa"/>
                <w:tcBorders>
                  <w:top w:val="nil"/>
                  <w:left w:val="nil"/>
                  <w:bottom w:val="single" w:sz="4" w:space="0" w:color="5B9BD5" w:themeColor="accent5"/>
                  <w:right w:val="nil"/>
                </w:tcBorders>
                <w:shd w:val="clear" w:color="auto" w:fill="70AD47" w:themeFill="accent6"/>
              </w:tcPr>
            </w:tcPrChange>
          </w:tcPr>
          <w:p w14:paraId="200F1DCC" w14:textId="629AF19A" w:rsidR="00374341" w:rsidRPr="00374341" w:rsidDel="008027CD" w:rsidRDefault="00374341" w:rsidP="00374341">
            <w:pPr>
              <w:rPr>
                <w:del w:id="12530" w:author="Salah Soliman" w:date="2020-01-31T16:40:00Z"/>
              </w:rPr>
            </w:pPr>
          </w:p>
        </w:tc>
        <w:tc>
          <w:tcPr>
            <w:tcW w:w="270" w:type="dxa"/>
            <w:tcBorders>
              <w:top w:val="nil"/>
              <w:left w:val="nil"/>
              <w:bottom w:val="single" w:sz="4" w:space="0" w:color="5B9BD5" w:themeColor="accent5"/>
              <w:right w:val="single" w:sz="4" w:space="0" w:color="5B9BD5" w:themeColor="accent5"/>
            </w:tcBorders>
            <w:shd w:val="clear" w:color="auto" w:fill="70AD47" w:themeFill="accent6"/>
            <w:tcPrChange w:id="12531" w:author="Alexis Handford" w:date="2020-01-27T11:06:00Z">
              <w:tcPr>
                <w:tcW w:w="270" w:type="dxa"/>
                <w:tcBorders>
                  <w:top w:val="nil"/>
                  <w:left w:val="nil"/>
                  <w:bottom w:val="single" w:sz="4" w:space="0" w:color="5B9BD5" w:themeColor="accent5"/>
                  <w:right w:val="single" w:sz="4" w:space="0" w:color="5B9BD5" w:themeColor="accent5"/>
                </w:tcBorders>
                <w:shd w:val="clear" w:color="auto" w:fill="70AD47" w:themeFill="accent6"/>
              </w:tcPr>
            </w:tcPrChange>
          </w:tcPr>
          <w:p w14:paraId="7EF6CC69" w14:textId="6D337E01" w:rsidR="00374341" w:rsidRPr="00374341" w:rsidDel="008027CD" w:rsidRDefault="00374341" w:rsidP="00374341">
            <w:pPr>
              <w:rPr>
                <w:del w:id="12532" w:author="Salah Soliman" w:date="2020-01-31T16:40:00Z"/>
              </w:rPr>
            </w:pPr>
          </w:p>
        </w:tc>
      </w:tr>
    </w:tbl>
    <w:p w14:paraId="4E117FE4" w14:textId="23B12311" w:rsidR="00374341" w:rsidRPr="00374341" w:rsidDel="008027CD" w:rsidRDefault="00374341" w:rsidP="00374341">
      <w:pPr>
        <w:rPr>
          <w:del w:id="12533" w:author="Salah Soliman" w:date="2020-01-31T16:40:00Z"/>
          <w:color w:val="404040" w:themeColor="text1" w:themeTint="BF"/>
        </w:rPr>
      </w:pPr>
    </w:p>
    <w:tbl>
      <w:tblPr>
        <w:tblStyle w:val="TableGrid"/>
        <w:tblW w:w="10530" w:type="dxa"/>
        <w:tblInd w:w="-5" w:type="dxa"/>
        <w:tblLook w:val="04A0" w:firstRow="1" w:lastRow="0" w:firstColumn="1" w:lastColumn="0" w:noHBand="0" w:noVBand="1"/>
      </w:tblPr>
      <w:tblGrid>
        <w:gridCol w:w="806"/>
        <w:gridCol w:w="3061"/>
        <w:gridCol w:w="6663"/>
      </w:tblGrid>
      <w:tr w:rsidR="00374341" w:rsidRPr="00374341" w:rsidDel="008027CD" w14:paraId="0AFC27F0" w14:textId="7B9B6656" w:rsidTr="00374341">
        <w:trPr>
          <w:trHeight w:val="566"/>
          <w:del w:id="12534" w:author="Salah Soliman" w:date="2020-01-31T16:40:00Z"/>
        </w:trPr>
        <w:tc>
          <w:tcPr>
            <w:tcW w:w="805" w:type="dxa"/>
            <w:tcBorders>
              <w:top w:val="single" w:sz="4" w:space="0" w:color="auto"/>
              <w:left w:val="single" w:sz="4" w:space="0" w:color="auto"/>
              <w:bottom w:val="single" w:sz="4" w:space="0" w:color="auto"/>
              <w:right w:val="single" w:sz="4" w:space="0" w:color="auto"/>
            </w:tcBorders>
            <w:shd w:val="clear" w:color="auto" w:fill="ED7D31" w:themeFill="accent2"/>
            <w:vAlign w:val="center"/>
            <w:hideMark/>
          </w:tcPr>
          <w:p w14:paraId="10643E86" w14:textId="1EAFE26D" w:rsidR="00374341" w:rsidRPr="00374341" w:rsidDel="008027CD" w:rsidRDefault="00374341" w:rsidP="00374341">
            <w:pPr>
              <w:jc w:val="center"/>
              <w:rPr>
                <w:del w:id="12535" w:author="Salah Soliman" w:date="2020-01-31T16:40:00Z"/>
                <w:b/>
                <w:bCs/>
                <w:color w:val="FFFFFF" w:themeColor="background1"/>
              </w:rPr>
            </w:pPr>
            <w:del w:id="12536" w:author="Salah Soliman" w:date="2020-01-31T16:40:00Z">
              <w:r w:rsidRPr="00374341" w:rsidDel="008027CD">
                <w:rPr>
                  <w:b/>
                  <w:bCs/>
                  <w:color w:val="FFFFFF" w:themeColor="background1"/>
                </w:rPr>
                <w:delText>Item</w:delText>
              </w:r>
            </w:del>
          </w:p>
        </w:tc>
        <w:tc>
          <w:tcPr>
            <w:tcW w:w="3060" w:type="dxa"/>
            <w:tcBorders>
              <w:top w:val="single" w:sz="4" w:space="0" w:color="auto"/>
              <w:left w:val="single" w:sz="4" w:space="0" w:color="auto"/>
              <w:bottom w:val="single" w:sz="4" w:space="0" w:color="auto"/>
              <w:right w:val="single" w:sz="4" w:space="0" w:color="auto"/>
            </w:tcBorders>
            <w:shd w:val="clear" w:color="auto" w:fill="ED7D31" w:themeFill="accent2"/>
            <w:hideMark/>
          </w:tcPr>
          <w:p w14:paraId="70BF5559" w14:textId="5673C416" w:rsidR="00374341" w:rsidRPr="00374341" w:rsidDel="008027CD" w:rsidRDefault="00374341" w:rsidP="00374341">
            <w:pPr>
              <w:rPr>
                <w:del w:id="12537" w:author="Salah Soliman" w:date="2020-01-31T16:40:00Z"/>
                <w:b/>
                <w:bCs/>
                <w:color w:val="FFFFFF" w:themeColor="background1"/>
              </w:rPr>
            </w:pPr>
            <w:del w:id="12538" w:author="Salah Soliman" w:date="2020-01-31T16:40:00Z">
              <w:r w:rsidRPr="00374341" w:rsidDel="008027CD">
                <w:rPr>
                  <w:b/>
                  <w:bCs/>
                  <w:color w:val="FFFFFF" w:themeColor="background1"/>
                </w:rPr>
                <w:delText>Status</w:delText>
              </w:r>
            </w:del>
          </w:p>
        </w:tc>
        <w:tc>
          <w:tcPr>
            <w:tcW w:w="6660" w:type="dxa"/>
            <w:tcBorders>
              <w:top w:val="single" w:sz="4" w:space="0" w:color="auto"/>
              <w:left w:val="single" w:sz="4" w:space="0" w:color="auto"/>
              <w:bottom w:val="single" w:sz="4" w:space="0" w:color="auto"/>
              <w:right w:val="single" w:sz="4" w:space="0" w:color="auto"/>
            </w:tcBorders>
            <w:shd w:val="clear" w:color="auto" w:fill="ED7D31" w:themeFill="accent2"/>
            <w:hideMark/>
          </w:tcPr>
          <w:p w14:paraId="773A19C9" w14:textId="6CFB3133" w:rsidR="00374341" w:rsidRPr="00374341" w:rsidDel="008027CD" w:rsidRDefault="00374341" w:rsidP="00374341">
            <w:pPr>
              <w:rPr>
                <w:del w:id="12539" w:author="Salah Soliman" w:date="2020-01-31T16:40:00Z"/>
                <w:b/>
                <w:bCs/>
                <w:color w:val="FFFFFF" w:themeColor="background1"/>
              </w:rPr>
            </w:pPr>
            <w:del w:id="12540" w:author="Salah Soliman" w:date="2020-01-31T16:40:00Z">
              <w:r w:rsidRPr="00374341" w:rsidDel="008027CD">
                <w:rPr>
                  <w:b/>
                  <w:bCs/>
                  <w:color w:val="FFFFFF" w:themeColor="background1"/>
                </w:rPr>
                <w:delText>Explanation Text/Images</w:delText>
              </w:r>
            </w:del>
          </w:p>
        </w:tc>
      </w:tr>
      <w:tr w:rsidR="00374341" w:rsidRPr="00374341" w:rsidDel="008027CD" w14:paraId="512037EB" w14:textId="3FC00F85" w:rsidTr="00374341">
        <w:trPr>
          <w:del w:id="12541" w:author="Salah Soliman" w:date="2020-01-31T16:40:00Z"/>
        </w:trPr>
        <w:tc>
          <w:tcPr>
            <w:tcW w:w="805" w:type="dxa"/>
            <w:tcBorders>
              <w:top w:val="single" w:sz="4" w:space="0" w:color="auto"/>
              <w:left w:val="single" w:sz="4" w:space="0" w:color="auto"/>
              <w:bottom w:val="single" w:sz="4" w:space="0" w:color="auto"/>
              <w:right w:val="single" w:sz="4" w:space="0" w:color="auto"/>
            </w:tcBorders>
            <w:vAlign w:val="center"/>
            <w:hideMark/>
          </w:tcPr>
          <w:p w14:paraId="0694D5AB" w14:textId="2D90E844" w:rsidR="00374341" w:rsidRPr="00374341" w:rsidDel="008027CD" w:rsidRDefault="00374341" w:rsidP="00374341">
            <w:pPr>
              <w:jc w:val="center"/>
              <w:rPr>
                <w:del w:id="12542" w:author="Salah Soliman" w:date="2020-01-31T16:40:00Z"/>
                <w:color w:val="404040" w:themeColor="text1" w:themeTint="BF"/>
              </w:rPr>
            </w:pPr>
            <w:del w:id="12543" w:author="Salah Soliman" w:date="2020-01-31T16:40:00Z">
              <w:r w:rsidRPr="00374341" w:rsidDel="008027CD">
                <w:delText>a.</w:delText>
              </w:r>
            </w:del>
          </w:p>
        </w:tc>
        <w:tc>
          <w:tcPr>
            <w:tcW w:w="3060" w:type="dxa"/>
            <w:tcBorders>
              <w:top w:val="single" w:sz="4" w:space="0" w:color="auto"/>
              <w:left w:val="single" w:sz="4" w:space="0" w:color="auto"/>
              <w:bottom w:val="single" w:sz="4" w:space="0" w:color="auto"/>
              <w:right w:val="single" w:sz="4" w:space="0" w:color="auto"/>
            </w:tcBorders>
            <w:vAlign w:val="center"/>
            <w:hideMark/>
          </w:tcPr>
          <w:p w14:paraId="16D5AC6F" w14:textId="33F13F5F" w:rsidR="00374341" w:rsidRPr="00374341" w:rsidDel="008027CD" w:rsidRDefault="00374341" w:rsidP="00374341">
            <w:pPr>
              <w:spacing w:before="120" w:after="120"/>
              <w:outlineLvl w:val="2"/>
              <w:rPr>
                <w:del w:id="12544" w:author="Salah Soliman" w:date="2020-01-31T16:40:00Z"/>
                <w:rFonts w:asciiTheme="majorHAnsi" w:hAnsiTheme="majorHAnsi" w:cstheme="majorHAnsi"/>
                <w:color w:val="4472C4" w:themeColor="accent1"/>
              </w:rPr>
            </w:pPr>
            <w:del w:id="12545" w:author="Salah Soliman" w:date="2020-01-31T16:40:00Z">
              <w:r w:rsidRPr="00374341" w:rsidDel="008027CD">
                <w:rPr>
                  <w:rFonts w:asciiTheme="majorHAnsi" w:hAnsiTheme="majorHAnsi" w:cstheme="majorHAnsi"/>
                  <w:color w:val="4472C4" w:themeColor="accent1"/>
                </w:rPr>
                <w:delText>Incorrect</w:delText>
              </w:r>
            </w:del>
          </w:p>
        </w:tc>
        <w:tc>
          <w:tcPr>
            <w:tcW w:w="6660" w:type="dxa"/>
            <w:tcBorders>
              <w:top w:val="single" w:sz="4" w:space="0" w:color="auto"/>
              <w:left w:val="single" w:sz="4" w:space="0" w:color="auto"/>
              <w:bottom w:val="single" w:sz="4" w:space="0" w:color="auto"/>
              <w:right w:val="single" w:sz="4" w:space="0" w:color="auto"/>
            </w:tcBorders>
            <w:vAlign w:val="center"/>
            <w:hideMark/>
          </w:tcPr>
          <w:p w14:paraId="1E44D15A" w14:textId="50C20ED6" w:rsidR="00374341" w:rsidRPr="00374341" w:rsidDel="008027CD" w:rsidRDefault="00374341" w:rsidP="00374341">
            <w:pPr>
              <w:rPr>
                <w:del w:id="12546" w:author="Salah Soliman" w:date="2020-01-31T16:40:00Z"/>
                <w:rFonts w:ascii="Consolas" w:hAnsi="Consolas"/>
              </w:rPr>
            </w:pPr>
            <w:del w:id="12547" w:author="Salah Soliman" w:date="2020-01-31T16:40:00Z">
              <w:r w:rsidRPr="00374341" w:rsidDel="008027CD">
                <w:rPr>
                  <w:rFonts w:ascii="Consolas" w:hAnsi="Consolas"/>
                </w:rPr>
                <w:delText xml:space="preserve">Unfortunately, this is incorrect. plt.scatter will create a scatter plot of the points, as shown in the figure. </w:delText>
              </w:r>
            </w:del>
          </w:p>
        </w:tc>
      </w:tr>
      <w:tr w:rsidR="00374341" w:rsidRPr="00374341" w:rsidDel="008027CD" w14:paraId="61152A59" w14:textId="0610ED54" w:rsidTr="00374341">
        <w:trPr>
          <w:del w:id="12548" w:author="Salah Soliman" w:date="2020-01-31T16:40:00Z"/>
        </w:trPr>
        <w:tc>
          <w:tcPr>
            <w:tcW w:w="805" w:type="dxa"/>
            <w:tcBorders>
              <w:top w:val="single" w:sz="4" w:space="0" w:color="auto"/>
              <w:left w:val="single" w:sz="4" w:space="0" w:color="auto"/>
              <w:bottom w:val="single" w:sz="4" w:space="0" w:color="auto"/>
              <w:right w:val="single" w:sz="4" w:space="0" w:color="auto"/>
            </w:tcBorders>
            <w:vAlign w:val="center"/>
            <w:hideMark/>
          </w:tcPr>
          <w:p w14:paraId="5C0E247C" w14:textId="5B14BB86" w:rsidR="00374341" w:rsidRPr="00374341" w:rsidDel="008027CD" w:rsidRDefault="00374341" w:rsidP="00374341">
            <w:pPr>
              <w:jc w:val="center"/>
              <w:rPr>
                <w:del w:id="12549" w:author="Salah Soliman" w:date="2020-01-31T16:40:00Z"/>
              </w:rPr>
            </w:pPr>
            <w:del w:id="12550" w:author="Salah Soliman" w:date="2020-01-31T16:40:00Z">
              <w:r w:rsidRPr="00374341" w:rsidDel="008027CD">
                <w:delText>b.</w:delText>
              </w:r>
            </w:del>
          </w:p>
        </w:tc>
        <w:tc>
          <w:tcPr>
            <w:tcW w:w="3060" w:type="dxa"/>
            <w:tcBorders>
              <w:top w:val="single" w:sz="4" w:space="0" w:color="auto"/>
              <w:left w:val="single" w:sz="4" w:space="0" w:color="auto"/>
              <w:bottom w:val="single" w:sz="4" w:space="0" w:color="auto"/>
              <w:right w:val="single" w:sz="4" w:space="0" w:color="auto"/>
            </w:tcBorders>
            <w:vAlign w:val="center"/>
            <w:hideMark/>
          </w:tcPr>
          <w:p w14:paraId="259A9B64" w14:textId="32B506FA" w:rsidR="00374341" w:rsidRPr="00374341" w:rsidDel="008027CD" w:rsidRDefault="00374341" w:rsidP="00374341">
            <w:pPr>
              <w:spacing w:before="120" w:after="120"/>
              <w:outlineLvl w:val="2"/>
              <w:rPr>
                <w:del w:id="12551" w:author="Salah Soliman" w:date="2020-01-31T16:40:00Z"/>
                <w:rFonts w:asciiTheme="majorHAnsi" w:hAnsiTheme="majorHAnsi" w:cstheme="majorHAnsi"/>
                <w:color w:val="4472C4" w:themeColor="accent1"/>
              </w:rPr>
            </w:pPr>
            <w:del w:id="12552" w:author="Salah Soliman" w:date="2020-01-31T16:40:00Z">
              <w:r w:rsidRPr="00374341" w:rsidDel="008027CD">
                <w:rPr>
                  <w:rFonts w:asciiTheme="majorHAnsi" w:hAnsiTheme="majorHAnsi" w:cstheme="majorHAnsi"/>
                  <w:color w:val="4472C4" w:themeColor="accent1"/>
                </w:rPr>
                <w:delText>Incorrect</w:delText>
              </w:r>
            </w:del>
          </w:p>
        </w:tc>
        <w:tc>
          <w:tcPr>
            <w:tcW w:w="6660" w:type="dxa"/>
            <w:tcBorders>
              <w:top w:val="single" w:sz="4" w:space="0" w:color="auto"/>
              <w:left w:val="single" w:sz="4" w:space="0" w:color="auto"/>
              <w:bottom w:val="single" w:sz="4" w:space="0" w:color="auto"/>
              <w:right w:val="single" w:sz="4" w:space="0" w:color="auto"/>
            </w:tcBorders>
            <w:vAlign w:val="center"/>
            <w:hideMark/>
          </w:tcPr>
          <w:p w14:paraId="374805D9" w14:textId="6258DC86" w:rsidR="00374341" w:rsidRPr="00374341" w:rsidDel="008027CD" w:rsidRDefault="00374341" w:rsidP="00374341">
            <w:pPr>
              <w:rPr>
                <w:del w:id="12553" w:author="Salah Soliman" w:date="2020-01-31T16:40:00Z"/>
                <w:rFonts w:ascii="Consolas" w:hAnsi="Consolas"/>
              </w:rPr>
            </w:pPr>
            <w:del w:id="12554" w:author="Salah Soliman" w:date="2020-01-31T16:40:00Z">
              <w:r w:rsidRPr="00374341" w:rsidDel="008027CD">
                <w:delText>Yes, this code will achieve the desired result.</w:delText>
              </w:r>
            </w:del>
          </w:p>
        </w:tc>
      </w:tr>
      <w:tr w:rsidR="00374341" w:rsidRPr="00374341" w:rsidDel="008027CD" w14:paraId="7DB2B2EB" w14:textId="33107AF2" w:rsidTr="00374341">
        <w:trPr>
          <w:del w:id="12555" w:author="Salah Soliman" w:date="2020-01-31T16:40:00Z"/>
        </w:trPr>
        <w:tc>
          <w:tcPr>
            <w:tcW w:w="805" w:type="dxa"/>
            <w:tcBorders>
              <w:top w:val="single" w:sz="4" w:space="0" w:color="auto"/>
              <w:left w:val="single" w:sz="4" w:space="0" w:color="auto"/>
              <w:bottom w:val="single" w:sz="4" w:space="0" w:color="auto"/>
              <w:right w:val="single" w:sz="4" w:space="0" w:color="auto"/>
            </w:tcBorders>
            <w:vAlign w:val="center"/>
            <w:hideMark/>
          </w:tcPr>
          <w:p w14:paraId="04069458" w14:textId="4BA922DB" w:rsidR="00374341" w:rsidRPr="00374341" w:rsidDel="008027CD" w:rsidRDefault="00374341" w:rsidP="00374341">
            <w:pPr>
              <w:jc w:val="center"/>
              <w:rPr>
                <w:del w:id="12556" w:author="Salah Soliman" w:date="2020-01-31T16:40:00Z"/>
              </w:rPr>
            </w:pPr>
            <w:del w:id="12557" w:author="Salah Soliman" w:date="2020-01-31T16:40:00Z">
              <w:r w:rsidRPr="00374341" w:rsidDel="008027CD">
                <w:delText>c.</w:delText>
              </w:r>
            </w:del>
          </w:p>
        </w:tc>
        <w:tc>
          <w:tcPr>
            <w:tcW w:w="3060" w:type="dxa"/>
            <w:tcBorders>
              <w:top w:val="single" w:sz="4" w:space="0" w:color="auto"/>
              <w:left w:val="single" w:sz="4" w:space="0" w:color="auto"/>
              <w:bottom w:val="single" w:sz="4" w:space="0" w:color="auto"/>
              <w:right w:val="single" w:sz="4" w:space="0" w:color="auto"/>
            </w:tcBorders>
            <w:vAlign w:val="center"/>
            <w:hideMark/>
          </w:tcPr>
          <w:p w14:paraId="0B7598B0" w14:textId="66D561E5" w:rsidR="00374341" w:rsidRPr="00374341" w:rsidDel="008027CD" w:rsidRDefault="00374341" w:rsidP="00374341">
            <w:pPr>
              <w:spacing w:before="120" w:after="120"/>
              <w:outlineLvl w:val="2"/>
              <w:rPr>
                <w:del w:id="12558" w:author="Salah Soliman" w:date="2020-01-31T16:40:00Z"/>
                <w:rFonts w:asciiTheme="majorHAnsi" w:hAnsiTheme="majorHAnsi" w:cstheme="majorHAnsi"/>
                <w:color w:val="4472C4" w:themeColor="accent1"/>
              </w:rPr>
            </w:pPr>
            <w:del w:id="12559" w:author="Salah Soliman" w:date="2020-01-31T16:40:00Z">
              <w:r w:rsidRPr="00374341" w:rsidDel="008027CD">
                <w:rPr>
                  <w:rFonts w:asciiTheme="majorHAnsi" w:hAnsiTheme="majorHAnsi" w:cstheme="majorHAnsi"/>
                  <w:color w:val="4472C4" w:themeColor="accent1"/>
                </w:rPr>
                <w:delText>Correct</w:delText>
              </w:r>
            </w:del>
          </w:p>
        </w:tc>
        <w:tc>
          <w:tcPr>
            <w:tcW w:w="6660" w:type="dxa"/>
            <w:tcBorders>
              <w:top w:val="single" w:sz="4" w:space="0" w:color="auto"/>
              <w:left w:val="single" w:sz="4" w:space="0" w:color="auto"/>
              <w:bottom w:val="single" w:sz="4" w:space="0" w:color="auto"/>
              <w:right w:val="single" w:sz="4" w:space="0" w:color="auto"/>
            </w:tcBorders>
            <w:vAlign w:val="center"/>
            <w:hideMark/>
          </w:tcPr>
          <w:p w14:paraId="396F4B90" w14:textId="6D56B952" w:rsidR="00374341" w:rsidRPr="00374341" w:rsidDel="008027CD" w:rsidRDefault="00374341" w:rsidP="00374341">
            <w:pPr>
              <w:spacing w:before="120" w:after="120" w:line="256" w:lineRule="auto"/>
              <w:rPr>
                <w:del w:id="12560" w:author="Salah Soliman" w:date="2020-01-31T16:40:00Z"/>
                <w:color w:val="404040" w:themeColor="text1" w:themeTint="BF"/>
              </w:rPr>
            </w:pPr>
            <w:del w:id="12561" w:author="Salah Soliman" w:date="2020-01-31T16:40:00Z">
              <w:r w:rsidRPr="00374341" w:rsidDel="008027CD">
                <w:rPr>
                  <w:rFonts w:ascii="Consolas" w:hAnsi="Consolas"/>
                  <w:color w:val="404040" w:themeColor="text1" w:themeTint="BF"/>
                </w:rPr>
                <w:delText>Unfortunately, this is incorrect. plt.bar will create a plot of vertical bars at the equally distributed points, as shown in the figure.</w:delText>
              </w:r>
            </w:del>
          </w:p>
        </w:tc>
      </w:tr>
      <w:tr w:rsidR="00374341" w:rsidRPr="00374341" w:rsidDel="008027CD" w14:paraId="6FE58DD7" w14:textId="7441408C" w:rsidTr="00374341">
        <w:trPr>
          <w:del w:id="12562" w:author="Salah Soliman" w:date="2020-01-31T16:40:00Z"/>
        </w:trPr>
        <w:tc>
          <w:tcPr>
            <w:tcW w:w="805" w:type="dxa"/>
            <w:tcBorders>
              <w:top w:val="single" w:sz="4" w:space="0" w:color="auto"/>
              <w:left w:val="single" w:sz="4" w:space="0" w:color="auto"/>
              <w:bottom w:val="single" w:sz="4" w:space="0" w:color="auto"/>
              <w:right w:val="single" w:sz="4" w:space="0" w:color="auto"/>
            </w:tcBorders>
            <w:vAlign w:val="center"/>
            <w:hideMark/>
          </w:tcPr>
          <w:p w14:paraId="4B86D8E2" w14:textId="0E345215" w:rsidR="00374341" w:rsidRPr="00374341" w:rsidDel="008027CD" w:rsidRDefault="00374341" w:rsidP="00374341">
            <w:pPr>
              <w:jc w:val="center"/>
              <w:rPr>
                <w:del w:id="12563" w:author="Salah Soliman" w:date="2020-01-31T16:40:00Z"/>
              </w:rPr>
            </w:pPr>
            <w:del w:id="12564" w:author="Salah Soliman" w:date="2020-01-31T16:40:00Z">
              <w:r w:rsidRPr="00374341" w:rsidDel="008027CD">
                <w:delText>d.</w:delText>
              </w:r>
            </w:del>
          </w:p>
        </w:tc>
        <w:tc>
          <w:tcPr>
            <w:tcW w:w="3060" w:type="dxa"/>
            <w:tcBorders>
              <w:top w:val="single" w:sz="4" w:space="0" w:color="auto"/>
              <w:left w:val="single" w:sz="4" w:space="0" w:color="auto"/>
              <w:bottom w:val="single" w:sz="4" w:space="0" w:color="auto"/>
              <w:right w:val="single" w:sz="4" w:space="0" w:color="auto"/>
            </w:tcBorders>
            <w:vAlign w:val="center"/>
            <w:hideMark/>
          </w:tcPr>
          <w:p w14:paraId="0F3B2527" w14:textId="40031058" w:rsidR="00374341" w:rsidRPr="00374341" w:rsidDel="008027CD" w:rsidRDefault="00374341" w:rsidP="00374341">
            <w:pPr>
              <w:spacing w:before="120" w:after="120"/>
              <w:outlineLvl w:val="2"/>
              <w:rPr>
                <w:del w:id="12565" w:author="Salah Soliman" w:date="2020-01-31T16:40:00Z"/>
                <w:rFonts w:asciiTheme="majorHAnsi" w:hAnsiTheme="majorHAnsi" w:cstheme="majorHAnsi"/>
                <w:color w:val="4472C4" w:themeColor="accent1"/>
              </w:rPr>
            </w:pPr>
            <w:del w:id="12566" w:author="Salah Soliman" w:date="2020-01-31T16:40:00Z">
              <w:r w:rsidRPr="00374341" w:rsidDel="008027CD">
                <w:rPr>
                  <w:rFonts w:asciiTheme="majorHAnsi" w:hAnsiTheme="majorHAnsi" w:cstheme="majorHAnsi"/>
                  <w:color w:val="4472C4" w:themeColor="accent1"/>
                </w:rPr>
                <w:delText>Incorrect</w:delText>
              </w:r>
            </w:del>
          </w:p>
        </w:tc>
        <w:tc>
          <w:tcPr>
            <w:tcW w:w="6660" w:type="dxa"/>
            <w:tcBorders>
              <w:top w:val="single" w:sz="4" w:space="0" w:color="auto"/>
              <w:left w:val="single" w:sz="4" w:space="0" w:color="auto"/>
              <w:bottom w:val="single" w:sz="4" w:space="0" w:color="auto"/>
              <w:right w:val="single" w:sz="4" w:space="0" w:color="auto"/>
            </w:tcBorders>
            <w:vAlign w:val="center"/>
            <w:hideMark/>
          </w:tcPr>
          <w:p w14:paraId="6B0D14D8" w14:textId="4399899E" w:rsidR="00374341" w:rsidRPr="00374341" w:rsidDel="008027CD" w:rsidRDefault="00374341" w:rsidP="00374341">
            <w:pPr>
              <w:rPr>
                <w:del w:id="12567" w:author="Salah Soliman" w:date="2020-01-31T16:40:00Z"/>
                <w:rFonts w:ascii="Consolas" w:hAnsi="Consolas"/>
              </w:rPr>
            </w:pPr>
            <w:del w:id="12568" w:author="Salah Soliman" w:date="2020-01-31T16:40:00Z">
              <w:r w:rsidRPr="00374341" w:rsidDel="008027CD">
                <w:rPr>
                  <w:rFonts w:ascii="Consolas" w:hAnsi="Consolas"/>
                </w:rPr>
                <w:delText xml:space="preserve">Unfortunately, this is incorrect. This will result in an error. </w:delText>
              </w:r>
            </w:del>
          </w:p>
        </w:tc>
      </w:tr>
    </w:tbl>
    <w:p w14:paraId="547F562F" w14:textId="7FF9ADB7" w:rsidR="00374341" w:rsidRPr="00374341" w:rsidDel="008027CD" w:rsidRDefault="00374341" w:rsidP="00374341">
      <w:pPr>
        <w:spacing w:after="0" w:line="240" w:lineRule="auto"/>
        <w:rPr>
          <w:del w:id="12569" w:author="Salah Soliman" w:date="2020-01-31T16:40:00Z"/>
          <w:color w:val="404040" w:themeColor="text1" w:themeTint="BF"/>
        </w:rPr>
      </w:pPr>
    </w:p>
    <w:bookmarkEnd w:id="12082"/>
    <w:p w14:paraId="341A2443" w14:textId="77777777" w:rsidR="00374341" w:rsidRPr="00374341" w:rsidRDefault="00374341" w:rsidP="00374341">
      <w:pPr>
        <w:spacing w:after="0" w:line="240" w:lineRule="auto"/>
        <w:rPr>
          <w:color w:val="404040" w:themeColor="text1" w:themeTint="BF"/>
        </w:rPr>
      </w:pPr>
    </w:p>
    <w:p w14:paraId="518B6355" w14:textId="77777777" w:rsidR="00374341" w:rsidRDefault="00374341" w:rsidP="00374341">
      <w:pPr>
        <w:pStyle w:val="NormalWeb"/>
        <w:spacing w:before="0" w:beforeAutospacing="0" w:after="120" w:afterAutospacing="0"/>
        <w:rPr>
          <w:highlight w:val="yellow"/>
        </w:rPr>
      </w:pPr>
    </w:p>
    <w:p w14:paraId="5D056D9B" w14:textId="13020E86" w:rsidR="009308DD" w:rsidRDefault="009308DD" w:rsidP="009308DD">
      <w:pPr>
        <w:rPr>
          <w:rFonts w:ascii="Open Sans" w:hAnsi="Open Sans" w:cs="Open Sans"/>
        </w:rPr>
      </w:pPr>
      <w:commentRangeStart w:id="12570"/>
      <w:commentRangeStart w:id="12571"/>
      <w:commentRangeStart w:id="12572"/>
      <w:commentRangeStart w:id="12573"/>
      <w:commentRangeStart w:id="12574"/>
      <w:r>
        <w:rPr>
          <w:highlight w:val="magenta"/>
        </w:rPr>
        <w:t xml:space="preserve">Mission 3 - Emulator </w:t>
      </w:r>
      <w:ins w:id="12575" w:author="Chantelle Dubois Nishiyama" w:date="2020-02-19T23:09:00Z">
        <w:r w:rsidR="00EA108C">
          <w:rPr>
            <w:highlight w:val="magenta"/>
          </w:rPr>
          <w:t>Q</w:t>
        </w:r>
      </w:ins>
      <w:ins w:id="12576" w:author="Fatemeh Yazdanbakhsh Poodeh" w:date="2020-01-30T19:27:00Z">
        <w:del w:id="12577" w:author="Chantelle Dubois Nishiyama" w:date="2020-02-19T23:09:00Z">
          <w:r w:rsidR="00F749AE" w:rsidDel="00EA108C">
            <w:rPr>
              <w:highlight w:val="magenta"/>
            </w:rPr>
            <w:delText>q</w:delText>
          </w:r>
        </w:del>
        <w:r w:rsidR="00F749AE">
          <w:rPr>
            <w:highlight w:val="magenta"/>
          </w:rPr>
          <w:t xml:space="preserve">uiz </w:t>
        </w:r>
      </w:ins>
      <w:r>
        <w:rPr>
          <w:highlight w:val="magenta"/>
        </w:rPr>
        <w:t>Missio</w:t>
      </w:r>
      <w:r w:rsidRPr="009308DD">
        <w:rPr>
          <w:highlight w:val="magenta"/>
        </w:rPr>
        <w:t>n: Plot independent points</w:t>
      </w:r>
      <w:commentRangeEnd w:id="12570"/>
      <w:r>
        <w:rPr>
          <w:rStyle w:val="CommentReference"/>
        </w:rPr>
        <w:commentReference w:id="12570"/>
      </w:r>
      <w:commentRangeEnd w:id="12571"/>
      <w:r w:rsidR="001F1C73">
        <w:rPr>
          <w:rStyle w:val="CommentReference"/>
          <w:color w:val="404040"/>
        </w:rPr>
        <w:commentReference w:id="12571"/>
      </w:r>
      <w:commentRangeEnd w:id="12572"/>
      <w:r w:rsidR="00074CBF">
        <w:rPr>
          <w:rStyle w:val="CommentReference"/>
          <w:color w:val="404040"/>
        </w:rPr>
        <w:commentReference w:id="12572"/>
      </w:r>
      <w:commentRangeEnd w:id="12573"/>
      <w:r>
        <w:rPr>
          <w:rStyle w:val="CommentReference"/>
        </w:rPr>
        <w:commentReference w:id="12573"/>
      </w:r>
      <w:commentRangeEnd w:id="12574"/>
      <w:r w:rsidR="00584C35">
        <w:rPr>
          <w:rStyle w:val="CommentReference"/>
          <w:color w:val="404040"/>
        </w:rPr>
        <w:commentReference w:id="12574"/>
      </w:r>
    </w:p>
    <w:p w14:paraId="344ACCEB" w14:textId="77777777" w:rsidR="009308DD" w:rsidRDefault="009308DD" w:rsidP="009308DD">
      <w:pPr>
        <w:pStyle w:val="NormalWeb"/>
        <w:spacing w:before="0" w:beforeAutospacing="0" w:after="120" w:afterAutospacing="0"/>
        <w:rPr>
          <w:rFonts w:ascii="Calibri" w:hAnsi="Calibri" w:cs="Calibri"/>
          <w:sz w:val="22"/>
          <w:szCs w:val="22"/>
        </w:rPr>
      </w:pPr>
    </w:p>
    <w:p w14:paraId="52065DCA" w14:textId="787AB2B9" w:rsidR="00764552" w:rsidRDefault="00764552" w:rsidP="00764552">
      <w:pPr>
        <w:rPr>
          <w:rStyle w:val="Strong"/>
          <w:rFonts w:eastAsia="Times New Roman" w:cstheme="minorHAnsi"/>
          <w:szCs w:val="24"/>
        </w:rPr>
      </w:pPr>
      <w:r>
        <w:rPr>
          <w:rStyle w:val="Strong"/>
          <w:rFonts w:eastAsia="Times New Roman" w:cstheme="minorHAnsi"/>
          <w:szCs w:val="24"/>
          <w:highlight w:val="yellow"/>
        </w:rPr>
        <w:t>Mission 3</w:t>
      </w:r>
      <w:r w:rsidRPr="00DF56DB">
        <w:rPr>
          <w:rStyle w:val="Strong"/>
          <w:rFonts w:eastAsia="Times New Roman" w:cstheme="minorHAnsi"/>
          <w:szCs w:val="24"/>
          <w:highlight w:val="yellow"/>
        </w:rPr>
        <w:t xml:space="preserve"> Essential </w:t>
      </w:r>
      <w:r>
        <w:rPr>
          <w:rStyle w:val="Strong"/>
          <w:rFonts w:eastAsia="Times New Roman" w:cstheme="minorHAnsi"/>
          <w:szCs w:val="24"/>
          <w:highlight w:val="yellow"/>
        </w:rPr>
        <w:t>Purpose</w:t>
      </w:r>
      <w:r w:rsidRPr="00DF56DB">
        <w:rPr>
          <w:rStyle w:val="Strong"/>
          <w:rFonts w:eastAsia="Times New Roman" w:cstheme="minorHAnsi"/>
          <w:szCs w:val="24"/>
          <w:highlight w:val="yellow"/>
        </w:rPr>
        <w:t>:</w:t>
      </w:r>
      <w:r w:rsidRPr="00DF56DB">
        <w:rPr>
          <w:rStyle w:val="Strong"/>
          <w:rFonts w:eastAsia="Times New Roman" w:cstheme="minorHAnsi"/>
          <w:szCs w:val="24"/>
        </w:rPr>
        <w:t xml:space="preserve"> </w:t>
      </w:r>
    </w:p>
    <w:p w14:paraId="594901FF" w14:textId="77777777" w:rsidR="00764552" w:rsidRPr="002F5EB5" w:rsidRDefault="00764552" w:rsidP="00764552">
      <w:pPr>
        <w:rPr>
          <w:rStyle w:val="Strong"/>
          <w:b w:val="0"/>
          <w:bCs w:val="0"/>
        </w:rPr>
      </w:pPr>
      <w:r>
        <w:rPr>
          <w:rFonts w:cstheme="minorHAnsi"/>
          <w:color w:val="A6A6A6" w:themeColor="background1" w:themeShade="A6"/>
        </w:rPr>
        <w:t>Repeat this section for every mission.</w:t>
      </w:r>
    </w:p>
    <w:p w14:paraId="60DE77E4" w14:textId="77777777" w:rsidR="00764552" w:rsidRPr="00A5669F" w:rsidRDefault="00764552" w:rsidP="00764552">
      <w:pPr>
        <w:pStyle w:val="NormalWeb"/>
        <w:spacing w:before="0" w:beforeAutospacing="0" w:after="120" w:afterAutospacing="0"/>
        <w:rPr>
          <w:rFonts w:asciiTheme="minorHAnsi" w:eastAsiaTheme="minorHAnsi" w:hAnsiTheme="minorHAnsi" w:cstheme="minorBidi"/>
          <w:color w:val="A6A6A6" w:themeColor="background1" w:themeShade="A6"/>
          <w:sz w:val="20"/>
          <w:szCs w:val="22"/>
        </w:rPr>
      </w:pPr>
      <w:r w:rsidRPr="00A5669F">
        <w:rPr>
          <w:rFonts w:asciiTheme="minorHAnsi" w:eastAsiaTheme="minorHAnsi" w:hAnsiTheme="minorHAnsi" w:cstheme="minorBidi"/>
          <w:color w:val="A6A6A6" w:themeColor="background1" w:themeShade="A6"/>
          <w:sz w:val="22"/>
        </w:rPr>
        <w:t>Write the essential question learners should explore during this lesson</w:t>
      </w:r>
      <w:r w:rsidRPr="00F71D0F">
        <w:rPr>
          <w:rFonts w:asciiTheme="minorHAnsi" w:eastAsiaTheme="minorHAnsi" w:hAnsiTheme="minorHAnsi" w:cstheme="minorBidi"/>
          <w:color w:val="A6A6A6" w:themeColor="background1" w:themeShade="A6"/>
          <w:sz w:val="22"/>
          <w:szCs w:val="22"/>
        </w:rPr>
        <w:t>.</w:t>
      </w:r>
      <w:r>
        <w:rPr>
          <w:rFonts w:asciiTheme="minorHAnsi" w:eastAsiaTheme="minorHAnsi" w:hAnsiTheme="minorHAnsi" w:cstheme="minorBidi"/>
          <w:color w:val="A6A6A6" w:themeColor="background1" w:themeShade="A6"/>
          <w:sz w:val="22"/>
          <w:szCs w:val="22"/>
        </w:rPr>
        <w:t xml:space="preserve"> Write the purpose as a question that will be answered throughout the mission.</w:t>
      </w:r>
      <w:r w:rsidRPr="00F71D0F">
        <w:rPr>
          <w:rFonts w:asciiTheme="minorHAnsi" w:eastAsiaTheme="minorHAnsi" w:hAnsiTheme="minorHAnsi" w:cstheme="minorBidi"/>
          <w:color w:val="A6A6A6" w:themeColor="background1" w:themeShade="A6"/>
          <w:sz w:val="22"/>
          <w:szCs w:val="22"/>
        </w:rPr>
        <w:t xml:space="preserve"> Ie. Why is Python important for Machine Learning?</w:t>
      </w:r>
    </w:p>
    <w:p w14:paraId="51AA4104" w14:textId="77777777" w:rsidR="00764552" w:rsidRDefault="00764552" w:rsidP="00764552">
      <w:pPr>
        <w:pStyle w:val="NormalWeb"/>
        <w:spacing w:before="0" w:beforeAutospacing="0" w:after="120" w:afterAutospacing="0"/>
        <w:rPr>
          <w:rFonts w:asciiTheme="minorHAnsi" w:hAnsiTheme="minorHAnsi" w:cstheme="minorHAnsi"/>
          <w:sz w:val="22"/>
          <w:szCs w:val="22"/>
        </w:rPr>
      </w:pPr>
      <w:r>
        <w:rPr>
          <w:rFonts w:asciiTheme="minorHAnsi" w:hAnsiTheme="minorHAnsi" w:cstheme="minorHAnsi"/>
          <w:sz w:val="22"/>
          <w:szCs w:val="22"/>
        </w:rPr>
        <w:t>Write Here:</w:t>
      </w:r>
    </w:p>
    <w:p w14:paraId="0B8D1278" w14:textId="439221C4" w:rsidR="00764552" w:rsidRDefault="00764552" w:rsidP="00764552">
      <w:pPr>
        <w:pStyle w:val="NormalWeb"/>
        <w:spacing w:before="0" w:beforeAutospacing="0" w:after="120" w:afterAutospacing="0"/>
        <w:rPr>
          <w:rFonts w:ascii="Calibri" w:hAnsi="Calibri" w:cs="Calibri"/>
          <w:sz w:val="22"/>
          <w:szCs w:val="22"/>
        </w:rPr>
      </w:pPr>
      <w:r w:rsidRPr="00072BB1">
        <w:rPr>
          <w:rFonts w:ascii="Calibri" w:hAnsi="Calibri" w:cs="Calibri"/>
          <w:sz w:val="22"/>
          <w:szCs w:val="22"/>
        </w:rPr>
        <w:t>Programming using Matplotlib</w:t>
      </w:r>
    </w:p>
    <w:p w14:paraId="0266AD07" w14:textId="6749409C" w:rsidR="00DF1211" w:rsidRPr="00C62FC2" w:rsidRDefault="00DF1211" w:rsidP="00DF1211">
      <w:pPr>
        <w:rPr>
          <w:color w:val="A6A6A6" w:themeColor="background1" w:themeShade="A6"/>
        </w:rPr>
      </w:pPr>
      <w:r w:rsidRPr="00E666A8">
        <w:rPr>
          <w:rFonts w:ascii="Calibri" w:eastAsia="Times New Roman" w:hAnsi="Calibri" w:cs="Calibri"/>
          <w:color w:val="000000"/>
        </w:rPr>
        <w:t xml:space="preserve">For more information regarding </w:t>
      </w:r>
      <w:commentRangeStart w:id="12578"/>
      <w:commentRangeEnd w:id="12578"/>
      <w:r>
        <w:rPr>
          <w:rStyle w:val="CommentReference"/>
          <w:color w:val="404040"/>
        </w:rPr>
        <w:commentReference w:id="12578"/>
      </w:r>
      <w:r w:rsidRPr="00E666A8">
        <w:rPr>
          <w:rFonts w:ascii="Calibri" w:eastAsia="Times New Roman" w:hAnsi="Calibri" w:cs="Calibri"/>
          <w:color w:val="000000"/>
        </w:rPr>
        <w:t xml:space="preserve">the grading of </w:t>
      </w:r>
      <w:r>
        <w:rPr>
          <w:rFonts w:ascii="Calibri" w:eastAsia="Times New Roman" w:hAnsi="Calibri" w:cs="Calibri"/>
          <w:color w:val="000000"/>
        </w:rPr>
        <w:t xml:space="preserve">the Quiz missions </w:t>
      </w:r>
      <w:r w:rsidRPr="00E666A8">
        <w:rPr>
          <w:rFonts w:ascii="Calibri" w:eastAsia="Times New Roman" w:hAnsi="Calibri" w:cs="Calibri"/>
          <w:color w:val="000000"/>
        </w:rPr>
        <w:t>please refer to Module 1 Introduction section</w:t>
      </w:r>
      <w:r w:rsidR="007E3639">
        <w:rPr>
          <w:rFonts w:ascii="Calibri" w:eastAsia="Times New Roman" w:hAnsi="Calibri" w:cs="Calibri"/>
          <w:color w:val="000000"/>
        </w:rPr>
        <w:t xml:space="preserve"> as well as </w:t>
      </w:r>
      <w:r w:rsidR="007E3639" w:rsidRPr="007962D9">
        <w:rPr>
          <w:rFonts w:ascii="Calibri" w:eastAsia="Times New Roman" w:hAnsi="Calibri" w:cs="Calibri"/>
          <w:color w:val="4472C4" w:themeColor="accent1"/>
          <w:u w:val="single"/>
        </w:rPr>
        <w:t xml:space="preserve">the </w:t>
      </w:r>
      <w:del w:id="12579" w:author="Chantelle Dubois Nishiyama" w:date="2020-02-26T20:35:00Z">
        <w:r w:rsidR="007E3639" w:rsidRPr="007962D9" w:rsidDel="00A17CD2">
          <w:rPr>
            <w:rFonts w:ascii="Calibri" w:eastAsia="Times New Roman" w:hAnsi="Calibri" w:cs="Calibri"/>
            <w:color w:val="4472C4" w:themeColor="accent1"/>
            <w:u w:val="single"/>
          </w:rPr>
          <w:delText>orientation</w:delText>
        </w:r>
      </w:del>
      <w:ins w:id="12580" w:author="Chantelle Dubois Nishiyama" w:date="2020-02-26T20:35:00Z">
        <w:r w:rsidR="00A17CD2">
          <w:rPr>
            <w:rFonts w:ascii="Calibri" w:eastAsia="Times New Roman" w:hAnsi="Calibri" w:cs="Calibri"/>
            <w:color w:val="4472C4" w:themeColor="accent1"/>
            <w:u w:val="single"/>
          </w:rPr>
          <w:t>Orientation</w:t>
        </w:r>
      </w:ins>
      <w:del w:id="12581" w:author="Chantelle Dubois Nishiyama" w:date="2020-02-19T23:09:00Z">
        <w:r w:rsidR="007E3639" w:rsidRPr="00E666A8" w:rsidDel="00EA108C">
          <w:rPr>
            <w:rFonts w:ascii="Calibri" w:eastAsia="Times New Roman" w:hAnsi="Calibri" w:cs="Calibri"/>
            <w:color w:val="000000"/>
          </w:rPr>
          <w:delText>.</w:delText>
        </w:r>
      </w:del>
      <w:r w:rsidRPr="00E666A8">
        <w:rPr>
          <w:rFonts w:ascii="Calibri" w:eastAsia="Times New Roman" w:hAnsi="Calibri" w:cs="Calibri"/>
          <w:color w:val="000000"/>
        </w:rPr>
        <w:t>.</w:t>
      </w:r>
      <w:r w:rsidRPr="00DF56DB">
        <w:rPr>
          <w:b/>
        </w:rPr>
        <w:t xml:space="preserve"> </w:t>
      </w:r>
    </w:p>
    <w:p w14:paraId="58263DE9" w14:textId="77777777" w:rsidR="00DF1211" w:rsidRDefault="00DF1211" w:rsidP="00764552">
      <w:pPr>
        <w:pStyle w:val="NormalWeb"/>
        <w:spacing w:before="0" w:beforeAutospacing="0" w:after="120" w:afterAutospacing="0"/>
        <w:rPr>
          <w:rFonts w:asciiTheme="minorHAnsi" w:hAnsiTheme="minorHAnsi" w:cstheme="minorHAnsi"/>
          <w:sz w:val="22"/>
          <w:szCs w:val="22"/>
        </w:rPr>
      </w:pPr>
    </w:p>
    <w:p w14:paraId="3E0A3B2B" w14:textId="026493A0" w:rsidR="00764552" w:rsidRPr="005E2335" w:rsidRDefault="00764552" w:rsidP="008B548F">
      <w:pPr>
        <w:spacing w:after="0" w:line="240" w:lineRule="auto"/>
        <w:rPr>
          <w:rFonts w:ascii="Calibri" w:hAnsi="Calibri" w:cs="Calibri"/>
          <w:b/>
          <w:bCs/>
        </w:rPr>
      </w:pPr>
      <w:r w:rsidRPr="005E2335">
        <w:rPr>
          <w:rFonts w:ascii="Calibri" w:hAnsi="Calibri" w:cs="Calibri"/>
          <w:b/>
          <w:bCs/>
          <w:highlight w:val="yellow"/>
        </w:rPr>
        <w:t xml:space="preserve">Mission </w:t>
      </w:r>
      <w:r>
        <w:rPr>
          <w:rFonts w:ascii="Calibri" w:hAnsi="Calibri" w:cs="Calibri"/>
          <w:b/>
          <w:bCs/>
          <w:highlight w:val="yellow"/>
        </w:rPr>
        <w:t>3</w:t>
      </w:r>
      <w:r w:rsidRPr="005E2335">
        <w:rPr>
          <w:rFonts w:ascii="Calibri" w:hAnsi="Calibri" w:cs="Calibri"/>
          <w:b/>
          <w:bCs/>
          <w:highlight w:val="yellow"/>
        </w:rPr>
        <w:t xml:space="preserve"> </w:t>
      </w:r>
      <w:r w:rsidR="008B548F">
        <w:rPr>
          <w:rFonts w:ascii="Calibri" w:hAnsi="Calibri" w:cs="Calibri"/>
          <w:b/>
          <w:bCs/>
          <w:highlight w:val="yellow"/>
        </w:rPr>
        <w:t>Instructions</w:t>
      </w:r>
      <w:r w:rsidRPr="005E2335">
        <w:rPr>
          <w:rFonts w:ascii="Calibri" w:hAnsi="Calibri" w:cs="Calibri"/>
          <w:b/>
          <w:bCs/>
          <w:highlight w:val="yellow"/>
        </w:rPr>
        <w:t>:</w:t>
      </w:r>
    </w:p>
    <w:p w14:paraId="1E623127" w14:textId="318072C2" w:rsidR="00374341" w:rsidRDefault="00374341">
      <w:pPr>
        <w:pStyle w:val="NormalWeb"/>
        <w:spacing w:before="0" w:beforeAutospacing="0" w:after="120" w:afterAutospacing="0"/>
        <w:rPr>
          <w:highlight w:val="yellow"/>
        </w:rPr>
        <w:pPrChange w:id="12582" w:author="Guest User" w:date="2020-01-27T10:56:00Z">
          <w:pPr>
            <w:pStyle w:val="NormalWeb"/>
          </w:pPr>
        </w:pPrChange>
      </w:pPr>
      <w:commentRangeStart w:id="12583"/>
      <w:commentRangeStart w:id="12584"/>
      <w:commentRangeEnd w:id="12583"/>
      <w:r>
        <w:rPr>
          <w:rStyle w:val="CommentReference"/>
        </w:rPr>
        <w:commentReference w:id="12583"/>
      </w:r>
      <w:commentRangeEnd w:id="12584"/>
      <w:r w:rsidR="00E317C1">
        <w:rPr>
          <w:rStyle w:val="CommentReference"/>
          <w:rFonts w:asciiTheme="minorHAnsi" w:eastAsiaTheme="minorHAnsi" w:hAnsiTheme="minorHAnsi" w:cstheme="minorBidi"/>
          <w:color w:val="404040"/>
        </w:rPr>
        <w:commentReference w:id="12584"/>
      </w:r>
      <w:commentRangeStart w:id="12585"/>
      <w:ins w:id="12586" w:author="Fatemeh Yazdanbakhsh Poodeh" w:date="2020-01-30T16:38:00Z">
        <w:r w:rsidR="00070172">
          <w:rPr>
            <w:highlight w:val="yellow"/>
          </w:rPr>
          <w:t>I</w:t>
        </w:r>
      </w:ins>
      <w:r w:rsidR="00DF1211">
        <w:rPr>
          <w:highlight w:val="yellow"/>
        </w:rPr>
        <w:t>n</w:t>
      </w:r>
      <w:ins w:id="12587" w:author="Fatemeh Yazdanbakhsh Poodeh" w:date="2020-01-30T16:38:00Z">
        <w:r w:rsidR="00070172">
          <w:rPr>
            <w:highlight w:val="yellow"/>
          </w:rPr>
          <w:t xml:space="preserve"> this section</w:t>
        </w:r>
      </w:ins>
      <w:ins w:id="12588" w:author="Chantelle Dubois Nishiyama" w:date="2020-02-19T23:09:00Z">
        <w:r w:rsidR="00EA108C">
          <w:rPr>
            <w:highlight w:val="yellow"/>
          </w:rPr>
          <w:t>,</w:t>
        </w:r>
      </w:ins>
      <w:ins w:id="12589" w:author="Fatemeh Yazdanbakhsh Poodeh" w:date="2020-01-30T16:38:00Z">
        <w:r w:rsidR="00070172">
          <w:rPr>
            <w:highlight w:val="yellow"/>
          </w:rPr>
          <w:t xml:space="preserve"> you will see a qui</w:t>
        </w:r>
      </w:ins>
      <w:ins w:id="12590" w:author="Fatemeh Yazdanbakhsh Poodeh" w:date="2020-01-30T16:51:00Z">
        <w:r w:rsidR="009B3AA1">
          <w:rPr>
            <w:highlight w:val="yellow"/>
          </w:rPr>
          <w:t>z</w:t>
        </w:r>
      </w:ins>
      <w:ins w:id="12591" w:author="Fatemeh Yazdanbakhsh Poodeh" w:date="2020-01-30T16:38:00Z">
        <w:r w:rsidR="00070172">
          <w:rPr>
            <w:highlight w:val="yellow"/>
          </w:rPr>
          <w:t xml:space="preserve"> based on the code that</w:t>
        </w:r>
      </w:ins>
      <w:ins w:id="12592" w:author="Fatemeh Yazdanbakhsh Poodeh" w:date="2020-01-30T16:50:00Z">
        <w:r w:rsidR="009B3AA1">
          <w:rPr>
            <w:highlight w:val="yellow"/>
          </w:rPr>
          <w:t xml:space="preserve"> they select to input in the emulator</w:t>
        </w:r>
      </w:ins>
      <w:ins w:id="12593" w:author="Fatemeh Yazdanbakhsh Poodeh" w:date="2020-01-30T16:51:00Z">
        <w:r w:rsidR="009B3AA1">
          <w:rPr>
            <w:highlight w:val="yellow"/>
          </w:rPr>
          <w:t>. Your code should simulate the given image as its output.</w:t>
        </w:r>
      </w:ins>
      <w:commentRangeEnd w:id="12585"/>
      <w:ins w:id="12594" w:author="Fatemeh Yazdanbakhsh Poodeh" w:date="2020-01-30T16:52:00Z">
        <w:r w:rsidR="009B3AA1">
          <w:rPr>
            <w:rStyle w:val="CommentReference"/>
            <w:rFonts w:asciiTheme="minorHAnsi" w:eastAsiaTheme="minorHAnsi" w:hAnsiTheme="minorHAnsi" w:cstheme="minorBidi"/>
            <w:color w:val="404040"/>
          </w:rPr>
          <w:commentReference w:id="12585"/>
        </w:r>
      </w:ins>
    </w:p>
    <w:p w14:paraId="2B0B880B" w14:textId="02F3DBB3" w:rsidR="00374341" w:rsidRDefault="00374341" w:rsidP="00374341">
      <w:pPr>
        <w:pStyle w:val="NoSpacing"/>
        <w:rPr>
          <w:ins w:id="12595" w:author="Salah Soliman" w:date="2020-01-31T16:40:00Z"/>
        </w:rPr>
      </w:pPr>
    </w:p>
    <w:p w14:paraId="604002EB" w14:textId="588D1D03" w:rsidR="008027CD" w:rsidRDefault="008027CD" w:rsidP="00374341">
      <w:pPr>
        <w:pStyle w:val="NoSpacing"/>
        <w:rPr>
          <w:ins w:id="12596" w:author="Salah Soliman" w:date="2020-01-31T16:40:00Z"/>
        </w:rPr>
      </w:pPr>
    </w:p>
    <w:tbl>
      <w:tblPr>
        <w:tblStyle w:val="TableGrid"/>
        <w:tblW w:w="10455" w:type="dxa"/>
        <w:tblInd w:w="-5" w:type="dxa"/>
        <w:tblBorders>
          <w:top w:val="single" w:sz="4" w:space="0" w:color="DBDBDB"/>
          <w:left w:val="single" w:sz="4" w:space="0" w:color="DBDBDB"/>
          <w:bottom w:val="single" w:sz="4" w:space="0" w:color="DBDBDB"/>
          <w:right w:val="single" w:sz="4" w:space="0" w:color="DBDBDB"/>
          <w:insideH w:val="none" w:sz="0" w:space="0" w:color="auto"/>
          <w:insideV w:val="none" w:sz="0" w:space="0" w:color="auto"/>
        </w:tblBorders>
        <w:tblLayout w:type="fixed"/>
        <w:tblCellMar>
          <w:left w:w="115" w:type="dxa"/>
          <w:right w:w="115" w:type="dxa"/>
        </w:tblCellMar>
        <w:tblLook w:val="04A0" w:firstRow="1" w:lastRow="0" w:firstColumn="1" w:lastColumn="0" w:noHBand="0" w:noVBand="1"/>
        <w:tblPrChange w:id="12597" w:author="Alicia Romero Lopez" w:date="2020-01-31T09:48:00Z">
          <w:tblPr>
            <w:tblStyle w:val="TableGrid"/>
            <w:tblW w:w="10455" w:type="dxa"/>
            <w:tblInd w:w="-5" w:type="dxa"/>
            <w:tblBorders>
              <w:top w:val="single" w:sz="4" w:space="0" w:color="DBDBDB"/>
              <w:left w:val="single" w:sz="4" w:space="0" w:color="DBDBDB"/>
              <w:bottom w:val="single" w:sz="4" w:space="0" w:color="DBDBDB"/>
              <w:right w:val="single" w:sz="4" w:space="0" w:color="DBDBDB"/>
              <w:insideH w:val="none" w:sz="0" w:space="0" w:color="auto"/>
              <w:insideV w:val="none" w:sz="0" w:space="0" w:color="auto"/>
            </w:tblBorders>
            <w:tblLayout w:type="fixed"/>
            <w:tblCellMar>
              <w:left w:w="115" w:type="dxa"/>
              <w:right w:w="115" w:type="dxa"/>
            </w:tblCellMar>
            <w:tblLook w:val="04A0" w:firstRow="1" w:lastRow="0" w:firstColumn="1" w:lastColumn="0" w:noHBand="0" w:noVBand="1"/>
          </w:tblPr>
        </w:tblPrChange>
      </w:tblPr>
      <w:tblGrid>
        <w:gridCol w:w="270"/>
        <w:gridCol w:w="630"/>
        <w:gridCol w:w="450"/>
        <w:gridCol w:w="2878"/>
        <w:gridCol w:w="1529"/>
        <w:gridCol w:w="450"/>
        <w:gridCol w:w="3978"/>
        <w:gridCol w:w="270"/>
        <w:tblGridChange w:id="12598">
          <w:tblGrid>
            <w:gridCol w:w="360"/>
            <w:gridCol w:w="360"/>
            <w:gridCol w:w="360"/>
            <w:gridCol w:w="360"/>
            <w:gridCol w:w="360"/>
            <w:gridCol w:w="360"/>
            <w:gridCol w:w="360"/>
            <w:gridCol w:w="360"/>
          </w:tblGrid>
        </w:tblGridChange>
      </w:tblGrid>
      <w:tr w:rsidR="008027CD" w:rsidRPr="008027CD" w14:paraId="4EDDE31E" w14:textId="77777777" w:rsidTr="51235A2F">
        <w:trPr>
          <w:cantSplit/>
          <w:ins w:id="12599" w:author="Salah Soliman" w:date="2020-01-31T16:40:00Z"/>
        </w:trPr>
        <w:tc>
          <w:tcPr>
            <w:tcW w:w="10461" w:type="dxa"/>
            <w:gridSpan w:val="8"/>
            <w:tcBorders>
              <w:top w:val="single" w:sz="4" w:space="0" w:color="DBDBDB" w:themeColor="accent3" w:themeTint="66"/>
              <w:left w:val="single" w:sz="4" w:space="0" w:color="DBDBDB" w:themeColor="accent3" w:themeTint="66"/>
              <w:bottom w:val="nil"/>
              <w:right w:val="single" w:sz="4" w:space="0" w:color="DBDBDB" w:themeColor="accent3" w:themeTint="66"/>
            </w:tcBorders>
            <w:shd w:val="clear" w:color="auto" w:fill="FAFAFA"/>
            <w:hideMark/>
            <w:tcPrChange w:id="12600" w:author="Alicia Romero Lopez" w:date="2020-01-31T09:48:00Z">
              <w:tcPr>
                <w:tcW w:w="10461" w:type="dxa"/>
                <w:gridSpan w:val="8"/>
                <w:tcBorders>
                  <w:top w:val="single" w:sz="4" w:space="0" w:color="DBDBDB"/>
                  <w:left w:val="single" w:sz="4" w:space="0" w:color="DBDBDB"/>
                  <w:bottom w:val="nil"/>
                  <w:right w:val="single" w:sz="4" w:space="0" w:color="DBDBDB"/>
                </w:tcBorders>
                <w:shd w:val="clear" w:color="auto" w:fill="FAFAFA"/>
                <w:hideMark/>
              </w:tcPr>
            </w:tcPrChange>
          </w:tcPr>
          <w:p w14:paraId="57B18E30" w14:textId="77777777" w:rsidR="008027CD" w:rsidRPr="008027CD" w:rsidRDefault="008027CD" w:rsidP="008027CD">
            <w:pPr>
              <w:outlineLvl w:val="2"/>
              <w:rPr>
                <w:ins w:id="12601" w:author="Salah Soliman" w:date="2020-01-31T16:40:00Z"/>
                <w:rFonts w:ascii="Open Sans Semibold" w:eastAsia="Open Sans" w:hAnsi="Open Sans Semibold" w:cs="Open Sans Semibold"/>
                <w:color w:val="11143F"/>
              </w:rPr>
            </w:pPr>
            <w:ins w:id="12602" w:author="Salah Soliman" w:date="2020-01-31T16:40:00Z">
              <w:r w:rsidRPr="008027CD">
                <w:rPr>
                  <w:rFonts w:ascii="Open Sans Semibold" w:eastAsia="Open Sans" w:hAnsi="Open Sans Semibold" w:cs="Open Sans Semibold"/>
                  <w:color w:val="11143F"/>
                </w:rPr>
                <w:lastRenderedPageBreak/>
                <w:t xml:space="preserve">Which of the following commands is used to visualize an ordered dataset with one independent and one dependent </w:t>
              </w:r>
              <w:commentRangeStart w:id="12603"/>
              <w:r w:rsidRPr="008027CD">
                <w:rPr>
                  <w:rFonts w:ascii="Open Sans Semibold" w:eastAsia="Open Sans" w:hAnsi="Open Sans Semibold" w:cs="Open Sans Semibold"/>
                  <w:color w:val="11143F"/>
                </w:rPr>
                <w:t>variable</w:t>
              </w:r>
              <w:commentRangeEnd w:id="12603"/>
              <w:r w:rsidRPr="008027CD">
                <w:rPr>
                  <w:rFonts w:ascii="Open Sans" w:eastAsia="Open Sans" w:hAnsi="Open Sans" w:cs="Times New Roman"/>
                  <w:color w:val="404040"/>
                  <w:sz w:val="16"/>
                  <w:szCs w:val="16"/>
                </w:rPr>
                <w:commentReference w:id="12603"/>
              </w:r>
              <w:r w:rsidRPr="008027CD">
                <w:rPr>
                  <w:rFonts w:ascii="Open Sans Semibold" w:eastAsia="Open Sans" w:hAnsi="Open Sans Semibold" w:cs="Open Sans Semibold"/>
                  <w:color w:val="11143F"/>
                </w:rPr>
                <w:t>?</w:t>
              </w:r>
            </w:ins>
          </w:p>
          <w:p w14:paraId="51A89A15" w14:textId="77777777" w:rsidR="008027CD" w:rsidRPr="008027CD" w:rsidRDefault="008027CD" w:rsidP="008027CD">
            <w:pPr>
              <w:rPr>
                <w:ins w:id="12604" w:author="Salah Soliman" w:date="2020-01-31T16:40:00Z"/>
                <w:rFonts w:ascii="Open Sans" w:eastAsia="Open Sans" w:hAnsi="Open Sans" w:cs="Times New Roman"/>
              </w:rPr>
            </w:pPr>
            <w:ins w:id="12605" w:author="Salah Soliman" w:date="2020-01-31T16:40:00Z">
              <w:r w:rsidRPr="008027CD">
                <w:rPr>
                  <w:rFonts w:ascii="Open Sans" w:eastAsia="Open Sans" w:hAnsi="Open Sans" w:cs="Times New Roman"/>
                  <w:noProof/>
                  <w:rPrChange w:id="12606" w:author="Unknown">
                    <w:rPr>
                      <w:noProof/>
                    </w:rPr>
                  </w:rPrChange>
                </w:rPr>
                <w:drawing>
                  <wp:inline distT="0" distB="0" distL="0" distR="0" wp14:anchorId="632F8329" wp14:editId="30C7A339">
                    <wp:extent cx="5943600" cy="4612640"/>
                    <wp:effectExtent l="0" t="0" r="0" b="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4612640"/>
                            </a:xfrm>
                            <a:prstGeom prst="rect">
                              <a:avLst/>
                            </a:prstGeom>
                            <a:noFill/>
                            <a:ln>
                              <a:noFill/>
                            </a:ln>
                          </pic:spPr>
                        </pic:pic>
                      </a:graphicData>
                    </a:graphic>
                  </wp:inline>
                </w:drawing>
              </w:r>
            </w:ins>
          </w:p>
          <w:p w14:paraId="4C2BFEE1" w14:textId="77777777" w:rsidR="008027CD" w:rsidRPr="008027CD" w:rsidRDefault="008027CD" w:rsidP="008027CD">
            <w:pPr>
              <w:rPr>
                <w:ins w:id="12607" w:author="Salah Soliman" w:date="2020-01-31T16:40:00Z"/>
                <w:rFonts w:ascii="Open Sans" w:eastAsia="Open Sans" w:hAnsi="Open Sans" w:cs="Times New Roman"/>
              </w:rPr>
            </w:pPr>
            <w:ins w:id="12608" w:author="Salah Soliman" w:date="2020-01-31T16:40:00Z">
              <w:r w:rsidRPr="008027CD">
                <w:rPr>
                  <w:rFonts w:ascii="Open Sans" w:eastAsia="Open Sans" w:hAnsi="Open Sans" w:cs="Times New Roman"/>
                  <w:color w:val="404040"/>
                </w:rPr>
                <w:t>Citation: RoboGarden Course resources</w:t>
              </w:r>
            </w:ins>
          </w:p>
        </w:tc>
      </w:tr>
      <w:tr w:rsidR="008027CD" w:rsidRPr="008027CD" w14:paraId="5E6F695A" w14:textId="77777777" w:rsidTr="51235A2F">
        <w:trPr>
          <w:cantSplit/>
          <w:trHeight w:val="80"/>
          <w:ins w:id="12609" w:author="Salah Soliman" w:date="2020-01-31T16:40:00Z"/>
        </w:trPr>
        <w:tc>
          <w:tcPr>
            <w:tcW w:w="270" w:type="dxa"/>
            <w:tcBorders>
              <w:top w:val="nil"/>
              <w:left w:val="single" w:sz="4" w:space="0" w:color="DBDBDB" w:themeColor="accent3" w:themeTint="66"/>
              <w:bottom w:val="nil"/>
              <w:right w:val="nil"/>
            </w:tcBorders>
            <w:shd w:val="clear" w:color="auto" w:fill="FAFAFA"/>
            <w:tcPrChange w:id="12610" w:author="Alicia Romero Lopez" w:date="2020-01-31T09:48:00Z">
              <w:tcPr>
                <w:tcW w:w="270" w:type="dxa"/>
                <w:tcBorders>
                  <w:top w:val="nil"/>
                  <w:left w:val="single" w:sz="4" w:space="0" w:color="DBDBDB"/>
                  <w:bottom w:val="nil"/>
                  <w:right w:val="nil"/>
                </w:tcBorders>
                <w:shd w:val="clear" w:color="auto" w:fill="FAFAFA"/>
              </w:tcPr>
            </w:tcPrChange>
          </w:tcPr>
          <w:p w14:paraId="315EC686" w14:textId="77777777" w:rsidR="008027CD" w:rsidRPr="008027CD" w:rsidRDefault="008027CD" w:rsidP="008027CD">
            <w:pPr>
              <w:rPr>
                <w:ins w:id="12611" w:author="Salah Soliman" w:date="2020-01-31T16:40:00Z"/>
                <w:rFonts w:ascii="Open Sans" w:eastAsia="Open Sans" w:hAnsi="Open Sans" w:cs="Times New Roman"/>
                <w:noProof/>
                <w:color w:val="404040"/>
                <w:sz w:val="16"/>
                <w:szCs w:val="16"/>
              </w:rPr>
            </w:pPr>
          </w:p>
        </w:tc>
        <w:tc>
          <w:tcPr>
            <w:tcW w:w="9921" w:type="dxa"/>
            <w:gridSpan w:val="6"/>
            <w:tcBorders>
              <w:top w:val="nil"/>
              <w:left w:val="nil"/>
              <w:bottom w:val="nil"/>
              <w:right w:val="nil"/>
            </w:tcBorders>
            <w:shd w:val="clear" w:color="auto" w:fill="FAFAFA"/>
            <w:tcPrChange w:id="12612" w:author="Alicia Romero Lopez" w:date="2020-01-31T09:48:00Z">
              <w:tcPr>
                <w:tcW w:w="9921" w:type="dxa"/>
                <w:gridSpan w:val="6"/>
                <w:tcBorders>
                  <w:top w:val="nil"/>
                  <w:left w:val="nil"/>
                  <w:bottom w:val="nil"/>
                  <w:right w:val="nil"/>
                </w:tcBorders>
                <w:shd w:val="clear" w:color="auto" w:fill="FAFAFA"/>
              </w:tcPr>
            </w:tcPrChange>
          </w:tcPr>
          <w:p w14:paraId="1BF2C73E" w14:textId="77777777" w:rsidR="008027CD" w:rsidRPr="008027CD" w:rsidRDefault="008027CD" w:rsidP="008027CD">
            <w:pPr>
              <w:rPr>
                <w:ins w:id="12613" w:author="Salah Soliman" w:date="2020-01-31T16:40:00Z"/>
                <w:rFonts w:ascii="Open Sans" w:eastAsia="Open Sans" w:hAnsi="Open Sans" w:cs="Times New Roman"/>
                <w:noProof/>
                <w:color w:val="404040"/>
                <w:sz w:val="16"/>
                <w:szCs w:val="16"/>
              </w:rPr>
            </w:pPr>
          </w:p>
        </w:tc>
        <w:tc>
          <w:tcPr>
            <w:tcW w:w="270" w:type="dxa"/>
            <w:tcBorders>
              <w:top w:val="nil"/>
              <w:left w:val="nil"/>
              <w:bottom w:val="nil"/>
              <w:right w:val="single" w:sz="4" w:space="0" w:color="DBDBDB" w:themeColor="accent3" w:themeTint="66"/>
            </w:tcBorders>
            <w:shd w:val="clear" w:color="auto" w:fill="FAFAFA"/>
            <w:tcPrChange w:id="12614" w:author="Alicia Romero Lopez" w:date="2020-01-31T09:48:00Z">
              <w:tcPr>
                <w:tcW w:w="270" w:type="dxa"/>
                <w:tcBorders>
                  <w:top w:val="nil"/>
                  <w:left w:val="nil"/>
                  <w:bottom w:val="nil"/>
                  <w:right w:val="single" w:sz="4" w:space="0" w:color="DBDBDB"/>
                </w:tcBorders>
                <w:shd w:val="clear" w:color="auto" w:fill="FAFAFA"/>
              </w:tcPr>
            </w:tcPrChange>
          </w:tcPr>
          <w:p w14:paraId="4BD250B7" w14:textId="77777777" w:rsidR="008027CD" w:rsidRPr="008027CD" w:rsidRDefault="008027CD" w:rsidP="008027CD">
            <w:pPr>
              <w:rPr>
                <w:ins w:id="12615" w:author="Salah Soliman" w:date="2020-01-31T16:40:00Z"/>
                <w:rFonts w:ascii="Open Sans" w:eastAsia="Open Sans" w:hAnsi="Open Sans" w:cs="Times New Roman"/>
                <w:noProof/>
                <w:color w:val="404040"/>
                <w:sz w:val="16"/>
                <w:szCs w:val="16"/>
              </w:rPr>
            </w:pPr>
          </w:p>
        </w:tc>
      </w:tr>
      <w:tr w:rsidR="008027CD" w:rsidRPr="008027CD" w14:paraId="3BCD553D" w14:textId="77777777" w:rsidTr="51235A2F">
        <w:trPr>
          <w:cantSplit/>
          <w:trHeight w:val="190"/>
          <w:ins w:id="12616" w:author="Salah Soliman" w:date="2020-01-31T16:40:00Z"/>
        </w:trPr>
        <w:tc>
          <w:tcPr>
            <w:tcW w:w="270" w:type="dxa"/>
            <w:tcBorders>
              <w:top w:val="nil"/>
              <w:left w:val="single" w:sz="4" w:space="0" w:color="DBDBDB" w:themeColor="accent3" w:themeTint="66"/>
              <w:bottom w:val="nil"/>
              <w:right w:val="nil"/>
            </w:tcBorders>
            <w:shd w:val="clear" w:color="auto" w:fill="FAFAFA"/>
            <w:tcPrChange w:id="12617" w:author="Alicia Romero Lopez" w:date="2020-01-31T09:48:00Z">
              <w:tcPr>
                <w:tcW w:w="270" w:type="dxa"/>
                <w:tcBorders>
                  <w:top w:val="nil"/>
                  <w:left w:val="single" w:sz="4" w:space="0" w:color="DBDBDB"/>
                  <w:bottom w:val="nil"/>
                  <w:right w:val="nil"/>
                </w:tcBorders>
                <w:shd w:val="clear" w:color="auto" w:fill="FAFAFA"/>
              </w:tcPr>
            </w:tcPrChange>
          </w:tcPr>
          <w:p w14:paraId="7329789C" w14:textId="77777777" w:rsidR="008027CD" w:rsidRPr="008027CD" w:rsidRDefault="008027CD" w:rsidP="008027CD">
            <w:pPr>
              <w:rPr>
                <w:ins w:id="12618" w:author="Salah Soliman" w:date="2020-01-31T16:40:00Z"/>
                <w:rFonts w:ascii="Open Sans" w:eastAsia="Open Sans" w:hAnsi="Open Sans" w:cs="Times New Roman"/>
                <w:noProof/>
                <w:color w:val="404040"/>
                <w:sz w:val="16"/>
                <w:szCs w:val="16"/>
              </w:rPr>
            </w:pPr>
          </w:p>
        </w:tc>
        <w:tc>
          <w:tcPr>
            <w:tcW w:w="9921" w:type="dxa"/>
            <w:gridSpan w:val="6"/>
            <w:tcBorders>
              <w:top w:val="nil"/>
              <w:left w:val="nil"/>
              <w:bottom w:val="nil"/>
              <w:right w:val="nil"/>
            </w:tcBorders>
            <w:shd w:val="clear" w:color="auto" w:fill="FAFAFA"/>
            <w:tcPrChange w:id="12619" w:author="Alicia Romero Lopez" w:date="2020-01-31T09:48:00Z">
              <w:tcPr>
                <w:tcW w:w="9921" w:type="dxa"/>
                <w:gridSpan w:val="6"/>
                <w:tcBorders>
                  <w:top w:val="nil"/>
                  <w:left w:val="nil"/>
                  <w:bottom w:val="nil"/>
                  <w:right w:val="nil"/>
                </w:tcBorders>
                <w:shd w:val="clear" w:color="auto" w:fill="FAFAFA"/>
              </w:tcPr>
            </w:tcPrChange>
          </w:tcPr>
          <w:p w14:paraId="1904ED7D" w14:textId="77777777" w:rsidR="008027CD" w:rsidRPr="008027CD" w:rsidRDefault="008027CD" w:rsidP="008027CD">
            <w:pPr>
              <w:rPr>
                <w:ins w:id="12620" w:author="Salah Soliman" w:date="2020-01-31T16:40:00Z"/>
                <w:rFonts w:ascii="Open Sans" w:eastAsia="Open Sans" w:hAnsi="Open Sans" w:cs="Times New Roman"/>
                <w:noProof/>
                <w:color w:val="404040"/>
                <w:sz w:val="16"/>
                <w:szCs w:val="16"/>
              </w:rPr>
            </w:pPr>
          </w:p>
        </w:tc>
        <w:tc>
          <w:tcPr>
            <w:tcW w:w="270" w:type="dxa"/>
            <w:tcBorders>
              <w:top w:val="nil"/>
              <w:left w:val="nil"/>
              <w:bottom w:val="nil"/>
              <w:right w:val="single" w:sz="4" w:space="0" w:color="DBDBDB" w:themeColor="accent3" w:themeTint="66"/>
            </w:tcBorders>
            <w:shd w:val="clear" w:color="auto" w:fill="FAFAFA"/>
            <w:tcPrChange w:id="12621" w:author="Alicia Romero Lopez" w:date="2020-01-31T09:48:00Z">
              <w:tcPr>
                <w:tcW w:w="270" w:type="dxa"/>
                <w:tcBorders>
                  <w:top w:val="nil"/>
                  <w:left w:val="nil"/>
                  <w:bottom w:val="nil"/>
                  <w:right w:val="single" w:sz="4" w:space="0" w:color="DBDBDB"/>
                </w:tcBorders>
                <w:shd w:val="clear" w:color="auto" w:fill="FAFAFA"/>
              </w:tcPr>
            </w:tcPrChange>
          </w:tcPr>
          <w:p w14:paraId="6D178EC7" w14:textId="77777777" w:rsidR="008027CD" w:rsidRPr="008027CD" w:rsidRDefault="008027CD" w:rsidP="008027CD">
            <w:pPr>
              <w:rPr>
                <w:ins w:id="12622" w:author="Salah Soliman" w:date="2020-01-31T16:40:00Z"/>
                <w:rFonts w:ascii="Open Sans" w:eastAsia="Open Sans" w:hAnsi="Open Sans" w:cs="Times New Roman"/>
                <w:noProof/>
                <w:color w:val="404040"/>
                <w:sz w:val="16"/>
                <w:szCs w:val="16"/>
              </w:rPr>
            </w:pPr>
          </w:p>
        </w:tc>
      </w:tr>
      <w:tr w:rsidR="008027CD" w:rsidRPr="008027CD" w14:paraId="2C3C481B" w14:textId="77777777" w:rsidTr="51235A2F">
        <w:trPr>
          <w:cantSplit/>
          <w:ins w:id="12623" w:author="Salah Soliman" w:date="2020-01-31T16:40:00Z"/>
        </w:trPr>
        <w:tc>
          <w:tcPr>
            <w:tcW w:w="270" w:type="dxa"/>
            <w:tcBorders>
              <w:top w:val="nil"/>
              <w:left w:val="single" w:sz="4" w:space="0" w:color="DBDBDB" w:themeColor="accent3" w:themeTint="66"/>
              <w:bottom w:val="nil"/>
              <w:right w:val="nil"/>
            </w:tcBorders>
            <w:shd w:val="clear" w:color="auto" w:fill="FAFAFA"/>
            <w:tcPrChange w:id="12624" w:author="Alicia Romero Lopez" w:date="2020-01-31T09:48:00Z">
              <w:tcPr>
                <w:tcW w:w="270" w:type="dxa"/>
                <w:tcBorders>
                  <w:top w:val="nil"/>
                  <w:left w:val="single" w:sz="4" w:space="0" w:color="DBDBDB"/>
                  <w:bottom w:val="nil"/>
                  <w:right w:val="nil"/>
                </w:tcBorders>
                <w:shd w:val="clear" w:color="auto" w:fill="FAFAFA"/>
              </w:tcPr>
            </w:tcPrChange>
          </w:tcPr>
          <w:p w14:paraId="4F4BE332" w14:textId="77777777" w:rsidR="008027CD" w:rsidRPr="008027CD" w:rsidRDefault="008027CD" w:rsidP="008027CD">
            <w:pPr>
              <w:rPr>
                <w:ins w:id="12625" w:author="Salah Soliman" w:date="2020-01-31T16:40:00Z"/>
                <w:rFonts w:ascii="Open Sans" w:eastAsia="Open Sans" w:hAnsi="Open Sans" w:cs="Times New Roman"/>
              </w:rPr>
            </w:pPr>
          </w:p>
        </w:tc>
        <w:tc>
          <w:tcPr>
            <w:tcW w:w="630" w:type="dxa"/>
            <w:tcBorders>
              <w:top w:val="nil"/>
              <w:left w:val="nil"/>
              <w:bottom w:val="nil"/>
              <w:right w:val="nil"/>
            </w:tcBorders>
            <w:shd w:val="clear" w:color="auto" w:fill="FFFFFF" w:themeFill="background1"/>
            <w:vAlign w:val="center"/>
            <w:hideMark/>
            <w:tcPrChange w:id="12626" w:author="Alicia Romero Lopez" w:date="2020-01-31T09:48:00Z">
              <w:tcPr>
                <w:tcW w:w="630" w:type="dxa"/>
                <w:tcBorders>
                  <w:top w:val="nil"/>
                  <w:left w:val="nil"/>
                  <w:bottom w:val="nil"/>
                  <w:right w:val="nil"/>
                </w:tcBorders>
                <w:shd w:val="clear" w:color="auto" w:fill="FFFFFF"/>
                <w:hideMark/>
              </w:tcPr>
            </w:tcPrChange>
          </w:tcPr>
          <w:p w14:paraId="2D57CD6E" w14:textId="77777777" w:rsidR="008027CD" w:rsidRPr="008027CD" w:rsidRDefault="008027CD" w:rsidP="008027CD">
            <w:pPr>
              <w:rPr>
                <w:ins w:id="12627" w:author="Salah Soliman" w:date="2020-01-31T16:40:00Z"/>
                <w:rFonts w:ascii="Open Sans" w:eastAsia="Open Sans" w:hAnsi="Open Sans" w:cs="Times New Roman"/>
              </w:rPr>
            </w:pPr>
            <w:ins w:id="12628" w:author="Salah Soliman" w:date="2020-01-31T16:40:00Z">
              <w:r w:rsidRPr="008027CD">
                <w:rPr>
                  <w:rFonts w:ascii="Open Sans" w:eastAsia="Open Sans" w:hAnsi="Open Sans" w:cs="Times New Roman"/>
                  <w:noProof/>
                  <w:rPrChange w:id="12629" w:author="Unknown">
                    <w:rPr>
                      <w:noProof/>
                    </w:rPr>
                  </w:rPrChange>
                </w:rPr>
                <mc:AlternateContent>
                  <mc:Choice Requires="wps">
                    <w:drawing>
                      <wp:inline distT="0" distB="0" distL="0" distR="0" wp14:anchorId="75CD87B0" wp14:editId="68DB5DCD">
                        <wp:extent cx="207010" cy="207010"/>
                        <wp:effectExtent l="19050" t="19050" r="21590" b="21590"/>
                        <wp:docPr id="515" name="Oval 5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010" cy="207010"/>
                                </a:xfrm>
                                <a:prstGeom prst="ellipse">
                                  <a:avLst/>
                                </a:prstGeom>
                                <a:noFill/>
                                <a:ln w="28575">
                                  <a:solidFill>
                                    <a:srgbClr val="DBDBDB">
                                      <a:lumMod val="90000"/>
                                      <a:lumOff val="0"/>
                                    </a:srgb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inline>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w16se="http://schemas.microsoft.com/office/word/2015/wordml/symex" xmlns:cx1="http://schemas.microsoft.com/office/drawing/2015/9/8/chartex" xmlns:cx="http://schemas.microsoft.com/office/drawing/2014/chartex">
                    <w:pict>
                      <v:oval w14:anchorId="1719CB63" id="Oval 515" o:spid="_x0000_s1026" style="width:16.3pt;height:16.3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" filled="f" strokecolor="#c5c5c5" strokeweight="2.25pt">
                        <v:stroke joinstyle="miter"/>
                        <w10:anchorlock/>
                      </v:oval>
                    </w:pict>
                  </mc:Fallback>
                </mc:AlternateContent>
              </w:r>
            </w:ins>
          </w:p>
        </w:tc>
        <w:tc>
          <w:tcPr>
            <w:tcW w:w="450" w:type="dxa"/>
            <w:tcBorders>
              <w:top w:val="nil"/>
              <w:left w:val="nil"/>
              <w:bottom w:val="nil"/>
              <w:right w:val="nil"/>
            </w:tcBorders>
            <w:shd w:val="clear" w:color="auto" w:fill="FFFFFF" w:themeFill="background1"/>
            <w:vAlign w:val="center"/>
            <w:hideMark/>
            <w:tcPrChange w:id="12630" w:author="Alicia Romero Lopez" w:date="2020-01-31T09:48:00Z">
              <w:tcPr>
                <w:tcW w:w="450" w:type="dxa"/>
                <w:tcBorders>
                  <w:top w:val="nil"/>
                  <w:left w:val="nil"/>
                  <w:bottom w:val="nil"/>
                  <w:right w:val="nil"/>
                </w:tcBorders>
                <w:shd w:val="clear" w:color="auto" w:fill="FFFFFF"/>
                <w:hideMark/>
              </w:tcPr>
            </w:tcPrChange>
          </w:tcPr>
          <w:p w14:paraId="1C70CDC1" w14:textId="77777777" w:rsidR="008027CD" w:rsidRPr="008027CD" w:rsidRDefault="008027CD" w:rsidP="008027CD">
            <w:pPr>
              <w:rPr>
                <w:ins w:id="12631" w:author="Salah Soliman" w:date="2020-01-31T16:40:00Z"/>
                <w:rFonts w:ascii="Open Sans Semibold" w:eastAsia="Open Sans" w:hAnsi="Open Sans Semibold" w:cs="Open Sans Semibold"/>
              </w:rPr>
            </w:pPr>
            <w:ins w:id="12632" w:author="Salah Soliman" w:date="2020-01-31T16:40:00Z">
              <w:r w:rsidRPr="008027CD">
                <w:rPr>
                  <w:rFonts w:ascii="Open Sans Semibold" w:eastAsia="Open Sans" w:hAnsi="Open Sans Semibold" w:cs="Open Sans Semibold"/>
                </w:rPr>
                <w:t>a.</w:t>
              </w:r>
            </w:ins>
          </w:p>
        </w:tc>
        <w:tc>
          <w:tcPr>
            <w:tcW w:w="4410" w:type="dxa"/>
            <w:gridSpan w:val="2"/>
            <w:tcBorders>
              <w:top w:val="nil"/>
              <w:left w:val="nil"/>
              <w:bottom w:val="nil"/>
              <w:right w:val="nil"/>
            </w:tcBorders>
            <w:shd w:val="clear" w:color="auto" w:fill="FFFFFF" w:themeFill="background1"/>
            <w:vAlign w:val="center"/>
            <w:hideMark/>
            <w:tcPrChange w:id="12633" w:author="Alicia Romero Lopez" w:date="2020-01-31T09:48:00Z">
              <w:tcPr>
                <w:tcW w:w="4410" w:type="dxa"/>
                <w:gridSpan w:val="2"/>
                <w:tcBorders>
                  <w:top w:val="nil"/>
                  <w:left w:val="nil"/>
                  <w:bottom w:val="nil"/>
                  <w:right w:val="nil"/>
                </w:tcBorders>
                <w:shd w:val="clear" w:color="auto" w:fill="FFFFFF"/>
                <w:hideMark/>
              </w:tcPr>
            </w:tcPrChange>
          </w:tcPr>
          <w:p w14:paraId="2E9221F5" w14:textId="77777777" w:rsidR="008027CD" w:rsidRPr="008027CD" w:rsidRDefault="008027CD" w:rsidP="008027CD">
            <w:pPr>
              <w:rPr>
                <w:ins w:id="12634" w:author="Salah Soliman" w:date="2020-01-31T16:40:00Z"/>
                <w:rFonts w:ascii="Open Sans" w:eastAsia="Open Sans" w:hAnsi="Open Sans" w:cs="Times New Roman"/>
              </w:rPr>
            </w:pPr>
            <w:ins w:id="12635" w:author="Salah Soliman" w:date="2020-01-31T16:40:00Z">
              <w:r w:rsidRPr="008027CD">
                <w:rPr>
                  <w:rFonts w:ascii="Consolas" w:eastAsia="Open Sans" w:hAnsi="Consolas" w:cs="Consolas"/>
                  <w:highlight w:val="lightGray"/>
                </w:rPr>
                <w:t>plt.scatter(x, y)</w:t>
              </w:r>
            </w:ins>
          </w:p>
        </w:tc>
        <w:tc>
          <w:tcPr>
            <w:tcW w:w="4431" w:type="dxa"/>
            <w:gridSpan w:val="2"/>
            <w:tcBorders>
              <w:top w:val="nil"/>
              <w:left w:val="nil"/>
              <w:bottom w:val="nil"/>
              <w:right w:val="nil"/>
            </w:tcBorders>
            <w:shd w:val="clear" w:color="auto" w:fill="FFFFFF" w:themeFill="background1"/>
            <w:vAlign w:val="center"/>
            <w:hideMark/>
            <w:tcPrChange w:id="12636" w:author="Alicia Romero Lopez" w:date="2020-01-31T09:48:00Z">
              <w:tcPr>
                <w:tcW w:w="4431" w:type="dxa"/>
                <w:gridSpan w:val="2"/>
                <w:tcBorders>
                  <w:top w:val="nil"/>
                  <w:left w:val="nil"/>
                  <w:bottom w:val="nil"/>
                  <w:right w:val="nil"/>
                </w:tcBorders>
                <w:shd w:val="clear" w:color="auto" w:fill="FFFFFF"/>
                <w:hideMark/>
              </w:tcPr>
            </w:tcPrChange>
          </w:tcPr>
          <w:p w14:paraId="372D7A5D" w14:textId="77777777" w:rsidR="008027CD" w:rsidRPr="008027CD" w:rsidRDefault="008027CD" w:rsidP="008027CD">
            <w:pPr>
              <w:rPr>
                <w:ins w:id="12637" w:author="Salah Soliman" w:date="2020-01-31T16:40:00Z"/>
                <w:rFonts w:ascii="Consolas" w:eastAsia="Open Sans" w:hAnsi="Consolas" w:cs="Times New Roman"/>
              </w:rPr>
            </w:pPr>
            <w:ins w:id="12638" w:author="Salah Soliman" w:date="2020-01-31T16:40:00Z">
              <w:r w:rsidRPr="008027CD">
                <w:rPr>
                  <w:rFonts w:ascii="Open Sans" w:eastAsia="Open Sans" w:hAnsi="Open Sans" w:cs="Times New Roman"/>
                  <w:noProof/>
                  <w:rPrChange w:id="12639" w:author="Unknown">
                    <w:rPr>
                      <w:noProof/>
                    </w:rPr>
                  </w:rPrChange>
                </w:rPr>
                <w:drawing>
                  <wp:inline distT="0" distB="0" distL="0" distR="0" wp14:anchorId="42AA6CD8" wp14:editId="1F1E7F79">
                    <wp:extent cx="2194560" cy="1699260"/>
                    <wp:effectExtent l="0" t="0" r="0" b="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194560" cy="1699260"/>
                            </a:xfrm>
                            <a:prstGeom prst="rect">
                              <a:avLst/>
                            </a:prstGeom>
                            <a:noFill/>
                            <a:ln>
                              <a:noFill/>
                            </a:ln>
                          </pic:spPr>
                        </pic:pic>
                      </a:graphicData>
                    </a:graphic>
                  </wp:inline>
                </w:drawing>
              </w:r>
            </w:ins>
          </w:p>
          <w:p w14:paraId="66BC0AC3" w14:textId="77777777" w:rsidR="008027CD" w:rsidRPr="008027CD" w:rsidRDefault="008027CD" w:rsidP="008027CD">
            <w:pPr>
              <w:rPr>
                <w:ins w:id="12640" w:author="Salah Soliman" w:date="2020-01-31T16:40:00Z"/>
                <w:rFonts w:ascii="Open Sans" w:eastAsia="Open Sans" w:hAnsi="Open Sans" w:cs="Times New Roman"/>
                <w:color w:val="404040"/>
              </w:rPr>
            </w:pPr>
            <w:ins w:id="12641" w:author="Salah Soliman" w:date="2020-01-31T16:40:00Z">
              <w:r w:rsidRPr="008027CD">
                <w:rPr>
                  <w:rFonts w:ascii="Open Sans" w:eastAsia="Open Sans" w:hAnsi="Open Sans" w:cs="Times New Roman"/>
                  <w:color w:val="404040"/>
                </w:rPr>
                <w:t>Citation: RoboGarden Course resources Copyright 2019</w:t>
              </w:r>
            </w:ins>
          </w:p>
          <w:p w14:paraId="56F5D7E5" w14:textId="77777777" w:rsidR="008027CD" w:rsidRPr="008027CD" w:rsidRDefault="008027CD" w:rsidP="008027CD">
            <w:pPr>
              <w:rPr>
                <w:ins w:id="12642" w:author="Salah Soliman" w:date="2020-01-31T16:40:00Z"/>
                <w:rFonts w:ascii="Consolas" w:eastAsia="Open Sans" w:hAnsi="Consolas" w:cs="Times New Roman"/>
              </w:rPr>
            </w:pPr>
          </w:p>
        </w:tc>
        <w:tc>
          <w:tcPr>
            <w:tcW w:w="270" w:type="dxa"/>
            <w:tcBorders>
              <w:top w:val="nil"/>
              <w:left w:val="nil"/>
              <w:bottom w:val="nil"/>
              <w:right w:val="single" w:sz="4" w:space="0" w:color="DBDBDB" w:themeColor="accent3" w:themeTint="66"/>
            </w:tcBorders>
            <w:shd w:val="clear" w:color="auto" w:fill="FAFAFA"/>
            <w:tcPrChange w:id="12643" w:author="Alicia Romero Lopez" w:date="2020-01-31T09:48:00Z">
              <w:tcPr>
                <w:tcW w:w="270" w:type="dxa"/>
                <w:tcBorders>
                  <w:top w:val="nil"/>
                  <w:left w:val="nil"/>
                  <w:bottom w:val="nil"/>
                  <w:right w:val="single" w:sz="4" w:space="0" w:color="DBDBDB"/>
                </w:tcBorders>
                <w:shd w:val="clear" w:color="auto" w:fill="FAFAFA"/>
              </w:tcPr>
            </w:tcPrChange>
          </w:tcPr>
          <w:p w14:paraId="30684C1A" w14:textId="77777777" w:rsidR="008027CD" w:rsidRPr="008027CD" w:rsidRDefault="008027CD" w:rsidP="008027CD">
            <w:pPr>
              <w:rPr>
                <w:ins w:id="12644" w:author="Salah Soliman" w:date="2020-01-31T16:40:00Z"/>
                <w:rFonts w:ascii="Open Sans" w:eastAsia="Open Sans" w:hAnsi="Open Sans" w:cs="Times New Roman"/>
              </w:rPr>
            </w:pPr>
          </w:p>
        </w:tc>
      </w:tr>
      <w:tr w:rsidR="008027CD" w:rsidRPr="008027CD" w14:paraId="60E24514" w14:textId="77777777" w:rsidTr="51235A2F">
        <w:trPr>
          <w:cantSplit/>
          <w:trHeight w:val="20"/>
          <w:ins w:id="12645" w:author="Salah Soliman" w:date="2020-01-31T16:40:00Z"/>
        </w:trPr>
        <w:tc>
          <w:tcPr>
            <w:tcW w:w="270" w:type="dxa"/>
            <w:tcBorders>
              <w:top w:val="nil"/>
              <w:left w:val="single" w:sz="4" w:space="0" w:color="DBDBDB" w:themeColor="accent3" w:themeTint="66"/>
              <w:bottom w:val="nil"/>
              <w:right w:val="nil"/>
            </w:tcBorders>
            <w:shd w:val="clear" w:color="auto" w:fill="FAFAFA"/>
            <w:tcPrChange w:id="12646" w:author="Alicia Romero Lopez" w:date="2020-01-31T09:48:00Z">
              <w:tcPr>
                <w:tcW w:w="270" w:type="dxa"/>
                <w:tcBorders>
                  <w:top w:val="nil"/>
                  <w:left w:val="single" w:sz="4" w:space="0" w:color="DBDBDB"/>
                  <w:bottom w:val="nil"/>
                  <w:right w:val="nil"/>
                </w:tcBorders>
                <w:shd w:val="clear" w:color="auto" w:fill="FAFAFA"/>
              </w:tcPr>
            </w:tcPrChange>
          </w:tcPr>
          <w:p w14:paraId="1FA6F24D" w14:textId="77777777" w:rsidR="008027CD" w:rsidRPr="008027CD" w:rsidRDefault="008027CD" w:rsidP="008027CD">
            <w:pPr>
              <w:rPr>
                <w:ins w:id="12647" w:author="Salah Soliman" w:date="2020-01-31T16:40:00Z"/>
                <w:rFonts w:ascii="Open Sans" w:eastAsia="Open Sans" w:hAnsi="Open Sans" w:cs="Times New Roman"/>
                <w:color w:val="404040"/>
                <w:sz w:val="16"/>
                <w:szCs w:val="16"/>
              </w:rPr>
            </w:pPr>
          </w:p>
        </w:tc>
        <w:tc>
          <w:tcPr>
            <w:tcW w:w="630" w:type="dxa"/>
            <w:tcBorders>
              <w:top w:val="nil"/>
              <w:left w:val="nil"/>
              <w:bottom w:val="nil"/>
              <w:right w:val="nil"/>
            </w:tcBorders>
            <w:shd w:val="clear" w:color="auto" w:fill="FAFAFA"/>
            <w:vAlign w:val="center"/>
            <w:tcPrChange w:id="12648" w:author="Alicia Romero Lopez" w:date="2020-01-31T09:48:00Z">
              <w:tcPr>
                <w:tcW w:w="630" w:type="dxa"/>
                <w:tcBorders>
                  <w:top w:val="nil"/>
                  <w:left w:val="nil"/>
                  <w:bottom w:val="nil"/>
                  <w:right w:val="nil"/>
                </w:tcBorders>
                <w:shd w:val="clear" w:color="auto" w:fill="FAFAFA"/>
              </w:tcPr>
            </w:tcPrChange>
          </w:tcPr>
          <w:p w14:paraId="62AA3A2E" w14:textId="77777777" w:rsidR="008027CD" w:rsidRPr="008027CD" w:rsidRDefault="008027CD" w:rsidP="008027CD">
            <w:pPr>
              <w:rPr>
                <w:ins w:id="12649" w:author="Salah Soliman" w:date="2020-01-31T16:40:00Z"/>
                <w:rFonts w:ascii="Open Sans" w:eastAsia="Open Sans" w:hAnsi="Open Sans" w:cs="Times New Roman"/>
                <w:color w:val="404040"/>
                <w:sz w:val="16"/>
                <w:szCs w:val="16"/>
              </w:rPr>
            </w:pPr>
          </w:p>
        </w:tc>
        <w:tc>
          <w:tcPr>
            <w:tcW w:w="3330" w:type="dxa"/>
            <w:gridSpan w:val="2"/>
            <w:tcBorders>
              <w:top w:val="nil"/>
              <w:left w:val="nil"/>
              <w:bottom w:val="nil"/>
              <w:right w:val="nil"/>
            </w:tcBorders>
            <w:shd w:val="clear" w:color="auto" w:fill="FAFAFA"/>
            <w:vAlign w:val="center"/>
            <w:tcPrChange w:id="12650" w:author="Alicia Romero Lopez" w:date="2020-01-31T09:48:00Z">
              <w:tcPr>
                <w:tcW w:w="3330" w:type="dxa"/>
                <w:gridSpan w:val="2"/>
                <w:tcBorders>
                  <w:top w:val="nil"/>
                  <w:left w:val="nil"/>
                  <w:bottom w:val="nil"/>
                  <w:right w:val="nil"/>
                </w:tcBorders>
                <w:shd w:val="clear" w:color="auto" w:fill="FAFAFA"/>
              </w:tcPr>
            </w:tcPrChange>
          </w:tcPr>
          <w:p w14:paraId="3786D81E" w14:textId="77777777" w:rsidR="008027CD" w:rsidRPr="008027CD" w:rsidRDefault="008027CD" w:rsidP="008027CD">
            <w:pPr>
              <w:rPr>
                <w:ins w:id="12651" w:author="Salah Soliman" w:date="2020-01-31T16:40:00Z"/>
                <w:rFonts w:ascii="Consolas" w:eastAsia="Open Sans" w:hAnsi="Consolas" w:cs="Times New Roman"/>
                <w:color w:val="404040"/>
                <w:sz w:val="16"/>
                <w:szCs w:val="16"/>
              </w:rPr>
            </w:pPr>
          </w:p>
        </w:tc>
        <w:tc>
          <w:tcPr>
            <w:tcW w:w="1980" w:type="dxa"/>
            <w:gridSpan w:val="2"/>
            <w:tcBorders>
              <w:top w:val="nil"/>
              <w:left w:val="nil"/>
              <w:bottom w:val="nil"/>
              <w:right w:val="nil"/>
            </w:tcBorders>
            <w:shd w:val="clear" w:color="auto" w:fill="FAFAFA"/>
            <w:vAlign w:val="center"/>
            <w:tcPrChange w:id="12652" w:author="Alicia Romero Lopez" w:date="2020-01-31T09:48:00Z">
              <w:tcPr>
                <w:tcW w:w="1980" w:type="dxa"/>
                <w:gridSpan w:val="2"/>
                <w:tcBorders>
                  <w:top w:val="nil"/>
                  <w:left w:val="nil"/>
                  <w:bottom w:val="nil"/>
                  <w:right w:val="nil"/>
                </w:tcBorders>
                <w:shd w:val="clear" w:color="auto" w:fill="FAFAFA"/>
              </w:tcPr>
            </w:tcPrChange>
          </w:tcPr>
          <w:p w14:paraId="4B1DD5D5" w14:textId="77777777" w:rsidR="008027CD" w:rsidRPr="008027CD" w:rsidRDefault="008027CD" w:rsidP="008027CD">
            <w:pPr>
              <w:rPr>
                <w:ins w:id="12653" w:author="Salah Soliman" w:date="2020-01-31T16:40:00Z"/>
                <w:rFonts w:ascii="Consolas" w:eastAsia="Open Sans" w:hAnsi="Consolas" w:cs="Times New Roman"/>
                <w:color w:val="404040"/>
                <w:sz w:val="16"/>
                <w:szCs w:val="16"/>
              </w:rPr>
            </w:pPr>
          </w:p>
        </w:tc>
        <w:tc>
          <w:tcPr>
            <w:tcW w:w="3981" w:type="dxa"/>
            <w:tcBorders>
              <w:top w:val="nil"/>
              <w:left w:val="nil"/>
              <w:bottom w:val="nil"/>
              <w:right w:val="nil"/>
            </w:tcBorders>
            <w:shd w:val="clear" w:color="auto" w:fill="FAFAFA"/>
            <w:vAlign w:val="center"/>
            <w:tcPrChange w:id="12654" w:author="Alicia Romero Lopez" w:date="2020-01-31T09:48:00Z">
              <w:tcPr>
                <w:tcW w:w="3981" w:type="dxa"/>
                <w:tcBorders>
                  <w:top w:val="nil"/>
                  <w:left w:val="nil"/>
                  <w:bottom w:val="nil"/>
                  <w:right w:val="nil"/>
                </w:tcBorders>
                <w:shd w:val="clear" w:color="auto" w:fill="FAFAFA"/>
              </w:tcPr>
            </w:tcPrChange>
          </w:tcPr>
          <w:p w14:paraId="52A12B89" w14:textId="77777777" w:rsidR="008027CD" w:rsidRPr="008027CD" w:rsidRDefault="008027CD" w:rsidP="008027CD">
            <w:pPr>
              <w:rPr>
                <w:ins w:id="12655" w:author="Salah Soliman" w:date="2020-01-31T16:40:00Z"/>
                <w:rFonts w:ascii="Consolas" w:eastAsia="Open Sans" w:hAnsi="Consolas" w:cs="Times New Roman"/>
                <w:noProof/>
                <w:color w:val="404040"/>
                <w:sz w:val="16"/>
                <w:szCs w:val="16"/>
              </w:rPr>
            </w:pPr>
          </w:p>
        </w:tc>
        <w:tc>
          <w:tcPr>
            <w:tcW w:w="270" w:type="dxa"/>
            <w:tcBorders>
              <w:top w:val="nil"/>
              <w:left w:val="nil"/>
              <w:bottom w:val="nil"/>
              <w:right w:val="single" w:sz="4" w:space="0" w:color="DBDBDB" w:themeColor="accent3" w:themeTint="66"/>
            </w:tcBorders>
            <w:shd w:val="clear" w:color="auto" w:fill="FAFAFA"/>
            <w:tcPrChange w:id="12656" w:author="Alicia Romero Lopez" w:date="2020-01-31T09:48:00Z">
              <w:tcPr>
                <w:tcW w:w="270" w:type="dxa"/>
                <w:tcBorders>
                  <w:top w:val="nil"/>
                  <w:left w:val="nil"/>
                  <w:bottom w:val="nil"/>
                  <w:right w:val="single" w:sz="4" w:space="0" w:color="DBDBDB"/>
                </w:tcBorders>
                <w:shd w:val="clear" w:color="auto" w:fill="FAFAFA"/>
              </w:tcPr>
            </w:tcPrChange>
          </w:tcPr>
          <w:p w14:paraId="0C101AD6" w14:textId="77777777" w:rsidR="008027CD" w:rsidRPr="008027CD" w:rsidRDefault="008027CD" w:rsidP="008027CD">
            <w:pPr>
              <w:rPr>
                <w:ins w:id="12657" w:author="Salah Soliman" w:date="2020-01-31T16:40:00Z"/>
                <w:rFonts w:ascii="Open Sans" w:eastAsia="Open Sans" w:hAnsi="Open Sans" w:cs="Times New Roman"/>
                <w:color w:val="404040"/>
                <w:sz w:val="16"/>
                <w:szCs w:val="16"/>
              </w:rPr>
            </w:pPr>
          </w:p>
        </w:tc>
      </w:tr>
      <w:tr w:rsidR="008027CD" w:rsidRPr="008027CD" w14:paraId="789B4EF8" w14:textId="77777777" w:rsidTr="51235A2F">
        <w:trPr>
          <w:cantSplit/>
          <w:ins w:id="12658" w:author="Salah Soliman" w:date="2020-01-31T16:40:00Z"/>
        </w:trPr>
        <w:tc>
          <w:tcPr>
            <w:tcW w:w="270" w:type="dxa"/>
            <w:tcBorders>
              <w:top w:val="nil"/>
              <w:left w:val="single" w:sz="4" w:space="0" w:color="DBDBDB" w:themeColor="accent3" w:themeTint="66"/>
              <w:bottom w:val="nil"/>
              <w:right w:val="nil"/>
            </w:tcBorders>
            <w:shd w:val="clear" w:color="auto" w:fill="FAFAFA"/>
            <w:tcPrChange w:id="12659" w:author="Alicia Romero Lopez" w:date="2020-01-31T09:48:00Z">
              <w:tcPr>
                <w:tcW w:w="270" w:type="dxa"/>
                <w:tcBorders>
                  <w:top w:val="nil"/>
                  <w:left w:val="single" w:sz="4" w:space="0" w:color="DBDBDB"/>
                  <w:bottom w:val="nil"/>
                  <w:right w:val="nil"/>
                </w:tcBorders>
                <w:shd w:val="clear" w:color="auto" w:fill="FAFAFA"/>
              </w:tcPr>
            </w:tcPrChange>
          </w:tcPr>
          <w:p w14:paraId="6380F917" w14:textId="77777777" w:rsidR="008027CD" w:rsidRPr="008027CD" w:rsidRDefault="008027CD" w:rsidP="008027CD">
            <w:pPr>
              <w:rPr>
                <w:ins w:id="12660" w:author="Salah Soliman" w:date="2020-01-31T16:40:00Z"/>
                <w:rFonts w:ascii="Open Sans" w:eastAsia="Open Sans" w:hAnsi="Open Sans" w:cs="Times New Roman"/>
              </w:rPr>
            </w:pPr>
          </w:p>
        </w:tc>
        <w:tc>
          <w:tcPr>
            <w:tcW w:w="630" w:type="dxa"/>
            <w:tcBorders>
              <w:top w:val="nil"/>
              <w:left w:val="nil"/>
              <w:bottom w:val="nil"/>
              <w:right w:val="nil"/>
            </w:tcBorders>
            <w:shd w:val="clear" w:color="auto" w:fill="FFFFFF" w:themeFill="background1"/>
            <w:vAlign w:val="center"/>
            <w:hideMark/>
            <w:tcPrChange w:id="12661" w:author="Alicia Romero Lopez" w:date="2020-01-31T09:48:00Z">
              <w:tcPr>
                <w:tcW w:w="630" w:type="dxa"/>
                <w:tcBorders>
                  <w:top w:val="nil"/>
                  <w:left w:val="nil"/>
                  <w:bottom w:val="nil"/>
                  <w:right w:val="nil"/>
                </w:tcBorders>
                <w:shd w:val="clear" w:color="auto" w:fill="FFFFFF"/>
                <w:hideMark/>
              </w:tcPr>
            </w:tcPrChange>
          </w:tcPr>
          <w:p w14:paraId="65E0C59D" w14:textId="77777777" w:rsidR="008027CD" w:rsidRPr="008027CD" w:rsidRDefault="008027CD" w:rsidP="008027CD">
            <w:pPr>
              <w:rPr>
                <w:ins w:id="12662" w:author="Salah Soliman" w:date="2020-01-31T16:40:00Z"/>
                <w:rFonts w:ascii="Open Sans" w:eastAsia="Open Sans" w:hAnsi="Open Sans" w:cs="Times New Roman"/>
                <w:noProof/>
              </w:rPr>
            </w:pPr>
            <w:ins w:id="12663" w:author="Salah Soliman" w:date="2020-01-31T16:40:00Z">
              <w:r w:rsidRPr="008027CD">
                <w:rPr>
                  <w:rFonts w:ascii="Open Sans" w:eastAsia="Open Sans" w:hAnsi="Open Sans" w:cs="Times New Roman"/>
                  <w:noProof/>
                  <w:rPrChange w:id="12664" w:author="Unknown">
                    <w:rPr>
                      <w:noProof/>
                    </w:rPr>
                  </w:rPrChange>
                </w:rPr>
                <mc:AlternateContent>
                  <mc:Choice Requires="wps">
                    <w:drawing>
                      <wp:inline distT="0" distB="0" distL="0" distR="0" wp14:anchorId="700D1919" wp14:editId="4188D39C">
                        <wp:extent cx="207010" cy="207010"/>
                        <wp:effectExtent l="19050" t="19050" r="21590" b="21590"/>
                        <wp:docPr id="516" name="Oval 5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010" cy="207010"/>
                                </a:xfrm>
                                <a:prstGeom prst="ellipse">
                                  <a:avLst/>
                                </a:prstGeom>
                                <a:noFill/>
                                <a:ln w="28575">
                                  <a:solidFill>
                                    <a:srgbClr val="DBDBDB">
                                      <a:lumMod val="90000"/>
                                      <a:lumOff val="0"/>
                                    </a:srgb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inline>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w16se="http://schemas.microsoft.com/office/word/2015/wordml/symex" xmlns:cx1="http://schemas.microsoft.com/office/drawing/2015/9/8/chartex" xmlns:cx="http://schemas.microsoft.com/office/drawing/2014/chartex">
                    <w:pict>
                      <v:oval w14:anchorId="6771E983" id="Oval 516" o:spid="_x0000_s1026" style="width:16.3pt;height:16.3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" filled="f" strokecolor="#c5c5c5" strokeweight="2.25pt">
                        <v:stroke joinstyle="miter"/>
                        <w10:anchorlock/>
                      </v:oval>
                    </w:pict>
                  </mc:Fallback>
                </mc:AlternateContent>
              </w:r>
            </w:ins>
          </w:p>
        </w:tc>
        <w:tc>
          <w:tcPr>
            <w:tcW w:w="450" w:type="dxa"/>
            <w:tcBorders>
              <w:top w:val="nil"/>
              <w:left w:val="nil"/>
              <w:bottom w:val="nil"/>
              <w:right w:val="nil"/>
            </w:tcBorders>
            <w:shd w:val="clear" w:color="auto" w:fill="FFFFFF" w:themeFill="background1"/>
            <w:vAlign w:val="center"/>
            <w:hideMark/>
            <w:tcPrChange w:id="12665" w:author="Alicia Romero Lopez" w:date="2020-01-31T09:48:00Z">
              <w:tcPr>
                <w:tcW w:w="450" w:type="dxa"/>
                <w:tcBorders>
                  <w:top w:val="nil"/>
                  <w:left w:val="nil"/>
                  <w:bottom w:val="nil"/>
                  <w:right w:val="nil"/>
                </w:tcBorders>
                <w:shd w:val="clear" w:color="auto" w:fill="FFFFFF"/>
                <w:hideMark/>
              </w:tcPr>
            </w:tcPrChange>
          </w:tcPr>
          <w:p w14:paraId="7B0A0534" w14:textId="77777777" w:rsidR="008027CD" w:rsidRPr="008027CD" w:rsidRDefault="008027CD" w:rsidP="008027CD">
            <w:pPr>
              <w:rPr>
                <w:ins w:id="12666" w:author="Salah Soliman" w:date="2020-01-31T16:40:00Z"/>
                <w:rFonts w:ascii="Open Sans Semibold" w:eastAsia="Open Sans" w:hAnsi="Open Sans Semibold" w:cs="Open Sans Semibold"/>
              </w:rPr>
            </w:pPr>
            <w:ins w:id="12667" w:author="Salah Soliman" w:date="2020-01-31T16:40:00Z">
              <w:r w:rsidRPr="008027CD">
                <w:rPr>
                  <w:rFonts w:ascii="Open Sans Semibold" w:eastAsia="Open Sans" w:hAnsi="Open Sans Semibold" w:cs="Open Sans Semibold"/>
                </w:rPr>
                <w:t>b.</w:t>
              </w:r>
            </w:ins>
          </w:p>
        </w:tc>
        <w:tc>
          <w:tcPr>
            <w:tcW w:w="4410" w:type="dxa"/>
            <w:gridSpan w:val="2"/>
            <w:tcBorders>
              <w:top w:val="nil"/>
              <w:left w:val="nil"/>
              <w:bottom w:val="nil"/>
              <w:right w:val="nil"/>
            </w:tcBorders>
            <w:shd w:val="clear" w:color="auto" w:fill="FFFFFF" w:themeFill="background1"/>
            <w:vAlign w:val="center"/>
            <w:hideMark/>
            <w:tcPrChange w:id="12668" w:author="Alicia Romero Lopez" w:date="2020-01-31T09:48:00Z">
              <w:tcPr>
                <w:tcW w:w="4410" w:type="dxa"/>
                <w:gridSpan w:val="2"/>
                <w:tcBorders>
                  <w:top w:val="nil"/>
                  <w:left w:val="nil"/>
                  <w:bottom w:val="nil"/>
                  <w:right w:val="nil"/>
                </w:tcBorders>
                <w:shd w:val="clear" w:color="auto" w:fill="FFFFFF"/>
                <w:hideMark/>
              </w:tcPr>
            </w:tcPrChange>
          </w:tcPr>
          <w:p w14:paraId="4A768EAE" w14:textId="77777777" w:rsidR="008027CD" w:rsidRPr="008027CD" w:rsidRDefault="008027CD" w:rsidP="008027CD">
            <w:pPr>
              <w:rPr>
                <w:ins w:id="12669" w:author="Salah Soliman" w:date="2020-01-31T16:40:00Z"/>
                <w:rFonts w:ascii="Consolas" w:eastAsia="Open Sans" w:hAnsi="Consolas" w:cs="Times New Roman"/>
              </w:rPr>
            </w:pPr>
            <w:ins w:id="12670" w:author="Salah Soliman" w:date="2020-01-31T16:40:00Z">
              <w:r w:rsidRPr="008027CD">
                <w:rPr>
                  <w:rFonts w:ascii="Consolas" w:eastAsia="Open Sans" w:hAnsi="Consolas" w:cs="Consolas"/>
                  <w:highlight w:val="green"/>
                </w:rPr>
                <w:t>plt.plot(x, y)</w:t>
              </w:r>
            </w:ins>
          </w:p>
        </w:tc>
        <w:tc>
          <w:tcPr>
            <w:tcW w:w="4431" w:type="dxa"/>
            <w:gridSpan w:val="2"/>
            <w:tcBorders>
              <w:top w:val="nil"/>
              <w:left w:val="nil"/>
              <w:bottom w:val="nil"/>
              <w:right w:val="nil"/>
            </w:tcBorders>
            <w:shd w:val="clear" w:color="auto" w:fill="FFFFFF" w:themeFill="background1"/>
            <w:vAlign w:val="center"/>
            <w:hideMark/>
            <w:tcPrChange w:id="12671" w:author="Alicia Romero Lopez" w:date="2020-01-31T09:48:00Z">
              <w:tcPr>
                <w:tcW w:w="4431" w:type="dxa"/>
                <w:gridSpan w:val="2"/>
                <w:tcBorders>
                  <w:top w:val="nil"/>
                  <w:left w:val="nil"/>
                  <w:bottom w:val="nil"/>
                  <w:right w:val="nil"/>
                </w:tcBorders>
                <w:shd w:val="clear" w:color="auto" w:fill="FFFFFF"/>
                <w:hideMark/>
              </w:tcPr>
            </w:tcPrChange>
          </w:tcPr>
          <w:p w14:paraId="414C8D8A" w14:textId="77777777" w:rsidR="008027CD" w:rsidRPr="008027CD" w:rsidRDefault="008027CD" w:rsidP="008027CD">
            <w:pPr>
              <w:rPr>
                <w:ins w:id="12672" w:author="Salah Soliman" w:date="2020-01-31T16:40:00Z"/>
                <w:rFonts w:ascii="Consolas" w:eastAsia="Open Sans" w:hAnsi="Consolas" w:cs="Times New Roman"/>
              </w:rPr>
            </w:pPr>
            <w:ins w:id="12673" w:author="Salah Soliman" w:date="2020-01-31T16:40:00Z">
              <w:r w:rsidRPr="008027CD">
                <w:rPr>
                  <w:rFonts w:ascii="Open Sans" w:eastAsia="Open Sans" w:hAnsi="Open Sans" w:cs="Times New Roman"/>
                  <w:noProof/>
                  <w:rPrChange w:id="12674" w:author="Unknown">
                    <w:rPr>
                      <w:noProof/>
                    </w:rPr>
                  </w:rPrChange>
                </w:rPr>
                <w:drawing>
                  <wp:inline distT="0" distB="0" distL="0" distR="0" wp14:anchorId="392AE782" wp14:editId="3E0025EB">
                    <wp:extent cx="2667000" cy="1958340"/>
                    <wp:effectExtent l="0" t="0" r="0" b="381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667000" cy="1958340"/>
                            </a:xfrm>
                            <a:prstGeom prst="rect">
                              <a:avLst/>
                            </a:prstGeom>
                            <a:noFill/>
                            <a:ln>
                              <a:noFill/>
                            </a:ln>
                          </pic:spPr>
                        </pic:pic>
                      </a:graphicData>
                    </a:graphic>
                  </wp:inline>
                </w:drawing>
              </w:r>
            </w:ins>
          </w:p>
          <w:p w14:paraId="30DEC94A" w14:textId="77777777" w:rsidR="008027CD" w:rsidRPr="008027CD" w:rsidRDefault="008027CD" w:rsidP="008027CD">
            <w:pPr>
              <w:rPr>
                <w:ins w:id="12675" w:author="Salah Soliman" w:date="2020-01-31T16:40:00Z"/>
                <w:rFonts w:ascii="Open Sans" w:eastAsia="Open Sans" w:hAnsi="Open Sans" w:cs="Times New Roman"/>
                <w:color w:val="404040"/>
              </w:rPr>
            </w:pPr>
            <w:ins w:id="12676" w:author="Salah Soliman" w:date="2020-01-31T16:40:00Z">
              <w:r w:rsidRPr="008027CD">
                <w:rPr>
                  <w:rFonts w:ascii="Open Sans" w:eastAsia="Open Sans" w:hAnsi="Open Sans" w:cs="Times New Roman"/>
                  <w:color w:val="404040"/>
                </w:rPr>
                <w:t>Citation: RoboGarden Course resources Copyright 2019</w:t>
              </w:r>
            </w:ins>
          </w:p>
          <w:p w14:paraId="6DDCF3C5" w14:textId="77777777" w:rsidR="008027CD" w:rsidRPr="008027CD" w:rsidRDefault="008027CD" w:rsidP="008027CD">
            <w:pPr>
              <w:rPr>
                <w:ins w:id="12677" w:author="Salah Soliman" w:date="2020-01-31T16:40:00Z"/>
                <w:rFonts w:ascii="Consolas" w:eastAsia="Open Sans" w:hAnsi="Consolas" w:cs="Times New Roman"/>
              </w:rPr>
            </w:pPr>
          </w:p>
        </w:tc>
        <w:tc>
          <w:tcPr>
            <w:tcW w:w="270" w:type="dxa"/>
            <w:tcBorders>
              <w:top w:val="nil"/>
              <w:left w:val="nil"/>
              <w:bottom w:val="nil"/>
              <w:right w:val="single" w:sz="4" w:space="0" w:color="DBDBDB" w:themeColor="accent3" w:themeTint="66"/>
            </w:tcBorders>
            <w:shd w:val="clear" w:color="auto" w:fill="FAFAFA"/>
            <w:tcPrChange w:id="12678" w:author="Alicia Romero Lopez" w:date="2020-01-31T09:48:00Z">
              <w:tcPr>
                <w:tcW w:w="270" w:type="dxa"/>
                <w:tcBorders>
                  <w:top w:val="nil"/>
                  <w:left w:val="nil"/>
                  <w:bottom w:val="nil"/>
                  <w:right w:val="single" w:sz="4" w:space="0" w:color="DBDBDB"/>
                </w:tcBorders>
                <w:shd w:val="clear" w:color="auto" w:fill="FAFAFA"/>
              </w:tcPr>
            </w:tcPrChange>
          </w:tcPr>
          <w:p w14:paraId="5080CF3E" w14:textId="77777777" w:rsidR="008027CD" w:rsidRPr="008027CD" w:rsidRDefault="008027CD" w:rsidP="008027CD">
            <w:pPr>
              <w:rPr>
                <w:ins w:id="12679" w:author="Salah Soliman" w:date="2020-01-31T16:40:00Z"/>
                <w:rFonts w:ascii="Open Sans" w:eastAsia="Open Sans" w:hAnsi="Open Sans" w:cs="Times New Roman"/>
              </w:rPr>
            </w:pPr>
          </w:p>
        </w:tc>
      </w:tr>
      <w:tr w:rsidR="008027CD" w:rsidRPr="008027CD" w14:paraId="74487AEB" w14:textId="77777777" w:rsidTr="51235A2F">
        <w:trPr>
          <w:cantSplit/>
          <w:trHeight w:val="20"/>
          <w:ins w:id="12680" w:author="Salah Soliman" w:date="2020-01-31T16:40:00Z"/>
        </w:trPr>
        <w:tc>
          <w:tcPr>
            <w:tcW w:w="270" w:type="dxa"/>
            <w:tcBorders>
              <w:top w:val="nil"/>
              <w:left w:val="single" w:sz="4" w:space="0" w:color="DBDBDB" w:themeColor="accent3" w:themeTint="66"/>
              <w:bottom w:val="nil"/>
              <w:right w:val="nil"/>
            </w:tcBorders>
            <w:shd w:val="clear" w:color="auto" w:fill="FAFAFA"/>
            <w:tcPrChange w:id="12681" w:author="Alicia Romero Lopez" w:date="2020-01-31T09:48:00Z">
              <w:tcPr>
                <w:tcW w:w="270" w:type="dxa"/>
                <w:tcBorders>
                  <w:top w:val="nil"/>
                  <w:left w:val="single" w:sz="4" w:space="0" w:color="DBDBDB"/>
                  <w:bottom w:val="nil"/>
                  <w:right w:val="nil"/>
                </w:tcBorders>
                <w:shd w:val="clear" w:color="auto" w:fill="FAFAFA"/>
              </w:tcPr>
            </w:tcPrChange>
          </w:tcPr>
          <w:p w14:paraId="79316AF0" w14:textId="77777777" w:rsidR="008027CD" w:rsidRPr="008027CD" w:rsidRDefault="008027CD" w:rsidP="008027CD">
            <w:pPr>
              <w:rPr>
                <w:ins w:id="12682" w:author="Salah Soliman" w:date="2020-01-31T16:40:00Z"/>
                <w:rFonts w:ascii="Open Sans" w:eastAsia="Open Sans" w:hAnsi="Open Sans" w:cs="Times New Roman"/>
                <w:color w:val="404040"/>
                <w:sz w:val="16"/>
                <w:szCs w:val="16"/>
              </w:rPr>
            </w:pPr>
          </w:p>
        </w:tc>
        <w:tc>
          <w:tcPr>
            <w:tcW w:w="630" w:type="dxa"/>
            <w:tcBorders>
              <w:top w:val="nil"/>
              <w:left w:val="nil"/>
              <w:bottom w:val="nil"/>
              <w:right w:val="nil"/>
            </w:tcBorders>
            <w:shd w:val="clear" w:color="auto" w:fill="FAFAFA"/>
            <w:vAlign w:val="center"/>
            <w:tcPrChange w:id="12683" w:author="Alicia Romero Lopez" w:date="2020-01-31T09:48:00Z">
              <w:tcPr>
                <w:tcW w:w="630" w:type="dxa"/>
                <w:tcBorders>
                  <w:top w:val="nil"/>
                  <w:left w:val="nil"/>
                  <w:bottom w:val="nil"/>
                  <w:right w:val="nil"/>
                </w:tcBorders>
                <w:shd w:val="clear" w:color="auto" w:fill="FAFAFA"/>
              </w:tcPr>
            </w:tcPrChange>
          </w:tcPr>
          <w:p w14:paraId="77E07A49" w14:textId="77777777" w:rsidR="008027CD" w:rsidRPr="008027CD" w:rsidRDefault="008027CD" w:rsidP="008027CD">
            <w:pPr>
              <w:rPr>
                <w:ins w:id="12684" w:author="Salah Soliman" w:date="2020-01-31T16:40:00Z"/>
                <w:rFonts w:ascii="Open Sans" w:eastAsia="Open Sans" w:hAnsi="Open Sans" w:cs="Times New Roman"/>
                <w:color w:val="404040"/>
                <w:sz w:val="16"/>
                <w:szCs w:val="16"/>
              </w:rPr>
            </w:pPr>
          </w:p>
        </w:tc>
        <w:tc>
          <w:tcPr>
            <w:tcW w:w="3330" w:type="dxa"/>
            <w:gridSpan w:val="2"/>
            <w:tcBorders>
              <w:top w:val="nil"/>
              <w:left w:val="nil"/>
              <w:bottom w:val="nil"/>
              <w:right w:val="nil"/>
            </w:tcBorders>
            <w:shd w:val="clear" w:color="auto" w:fill="FAFAFA"/>
            <w:vAlign w:val="center"/>
            <w:tcPrChange w:id="12685" w:author="Alicia Romero Lopez" w:date="2020-01-31T09:48:00Z">
              <w:tcPr>
                <w:tcW w:w="3330" w:type="dxa"/>
                <w:gridSpan w:val="2"/>
                <w:tcBorders>
                  <w:top w:val="nil"/>
                  <w:left w:val="nil"/>
                  <w:bottom w:val="nil"/>
                  <w:right w:val="nil"/>
                </w:tcBorders>
                <w:shd w:val="clear" w:color="auto" w:fill="FAFAFA"/>
              </w:tcPr>
            </w:tcPrChange>
          </w:tcPr>
          <w:p w14:paraId="79C04185" w14:textId="77777777" w:rsidR="008027CD" w:rsidRPr="008027CD" w:rsidRDefault="008027CD" w:rsidP="008027CD">
            <w:pPr>
              <w:rPr>
                <w:ins w:id="12686" w:author="Salah Soliman" w:date="2020-01-31T16:40:00Z"/>
                <w:rFonts w:ascii="Consolas" w:eastAsia="Open Sans" w:hAnsi="Consolas" w:cs="Times New Roman"/>
                <w:color w:val="404040"/>
                <w:sz w:val="16"/>
                <w:szCs w:val="16"/>
              </w:rPr>
            </w:pPr>
          </w:p>
        </w:tc>
        <w:tc>
          <w:tcPr>
            <w:tcW w:w="1980" w:type="dxa"/>
            <w:gridSpan w:val="2"/>
            <w:tcBorders>
              <w:top w:val="nil"/>
              <w:left w:val="nil"/>
              <w:bottom w:val="nil"/>
              <w:right w:val="nil"/>
            </w:tcBorders>
            <w:shd w:val="clear" w:color="auto" w:fill="FAFAFA"/>
            <w:vAlign w:val="center"/>
            <w:tcPrChange w:id="12687" w:author="Alicia Romero Lopez" w:date="2020-01-31T09:48:00Z">
              <w:tcPr>
                <w:tcW w:w="1980" w:type="dxa"/>
                <w:gridSpan w:val="2"/>
                <w:tcBorders>
                  <w:top w:val="nil"/>
                  <w:left w:val="nil"/>
                  <w:bottom w:val="nil"/>
                  <w:right w:val="nil"/>
                </w:tcBorders>
                <w:shd w:val="clear" w:color="auto" w:fill="FAFAFA"/>
              </w:tcPr>
            </w:tcPrChange>
          </w:tcPr>
          <w:p w14:paraId="5F9E8705" w14:textId="77777777" w:rsidR="008027CD" w:rsidRPr="008027CD" w:rsidRDefault="008027CD" w:rsidP="008027CD">
            <w:pPr>
              <w:rPr>
                <w:ins w:id="12688" w:author="Salah Soliman" w:date="2020-01-31T16:40:00Z"/>
                <w:rFonts w:ascii="Consolas" w:eastAsia="Open Sans" w:hAnsi="Consolas" w:cs="Times New Roman"/>
                <w:color w:val="404040"/>
                <w:sz w:val="16"/>
                <w:szCs w:val="16"/>
              </w:rPr>
            </w:pPr>
          </w:p>
        </w:tc>
        <w:tc>
          <w:tcPr>
            <w:tcW w:w="3981" w:type="dxa"/>
            <w:tcBorders>
              <w:top w:val="nil"/>
              <w:left w:val="nil"/>
              <w:bottom w:val="nil"/>
              <w:right w:val="nil"/>
            </w:tcBorders>
            <w:shd w:val="clear" w:color="auto" w:fill="FAFAFA"/>
            <w:vAlign w:val="center"/>
            <w:tcPrChange w:id="12689" w:author="Alicia Romero Lopez" w:date="2020-01-31T09:48:00Z">
              <w:tcPr>
                <w:tcW w:w="3981" w:type="dxa"/>
                <w:tcBorders>
                  <w:top w:val="nil"/>
                  <w:left w:val="nil"/>
                  <w:bottom w:val="nil"/>
                  <w:right w:val="nil"/>
                </w:tcBorders>
                <w:shd w:val="clear" w:color="auto" w:fill="FAFAFA"/>
              </w:tcPr>
            </w:tcPrChange>
          </w:tcPr>
          <w:p w14:paraId="5FAEC6D2" w14:textId="77777777" w:rsidR="008027CD" w:rsidRPr="008027CD" w:rsidRDefault="008027CD" w:rsidP="008027CD">
            <w:pPr>
              <w:rPr>
                <w:ins w:id="12690" w:author="Salah Soliman" w:date="2020-01-31T16:40:00Z"/>
                <w:rFonts w:ascii="Consolas" w:eastAsia="Open Sans" w:hAnsi="Consolas" w:cs="Times New Roman"/>
                <w:noProof/>
                <w:color w:val="404040"/>
                <w:sz w:val="16"/>
                <w:szCs w:val="16"/>
              </w:rPr>
            </w:pPr>
          </w:p>
        </w:tc>
        <w:tc>
          <w:tcPr>
            <w:tcW w:w="270" w:type="dxa"/>
            <w:tcBorders>
              <w:top w:val="nil"/>
              <w:left w:val="nil"/>
              <w:bottom w:val="nil"/>
              <w:right w:val="single" w:sz="4" w:space="0" w:color="DBDBDB" w:themeColor="accent3" w:themeTint="66"/>
            </w:tcBorders>
            <w:shd w:val="clear" w:color="auto" w:fill="FAFAFA"/>
            <w:tcPrChange w:id="12691" w:author="Alicia Romero Lopez" w:date="2020-01-31T09:48:00Z">
              <w:tcPr>
                <w:tcW w:w="270" w:type="dxa"/>
                <w:tcBorders>
                  <w:top w:val="nil"/>
                  <w:left w:val="nil"/>
                  <w:bottom w:val="nil"/>
                  <w:right w:val="single" w:sz="4" w:space="0" w:color="DBDBDB"/>
                </w:tcBorders>
                <w:shd w:val="clear" w:color="auto" w:fill="FAFAFA"/>
              </w:tcPr>
            </w:tcPrChange>
          </w:tcPr>
          <w:p w14:paraId="4F0E57BB" w14:textId="77777777" w:rsidR="008027CD" w:rsidRPr="008027CD" w:rsidRDefault="008027CD" w:rsidP="008027CD">
            <w:pPr>
              <w:rPr>
                <w:ins w:id="12692" w:author="Salah Soliman" w:date="2020-01-31T16:40:00Z"/>
                <w:rFonts w:ascii="Open Sans" w:eastAsia="Open Sans" w:hAnsi="Open Sans" w:cs="Times New Roman"/>
                <w:color w:val="404040"/>
                <w:sz w:val="16"/>
                <w:szCs w:val="16"/>
              </w:rPr>
            </w:pPr>
          </w:p>
        </w:tc>
      </w:tr>
      <w:tr w:rsidR="008027CD" w:rsidRPr="008027CD" w14:paraId="47EDF632" w14:textId="77777777" w:rsidTr="51235A2F">
        <w:trPr>
          <w:cantSplit/>
          <w:ins w:id="12693" w:author="Salah Soliman" w:date="2020-01-31T16:40:00Z"/>
        </w:trPr>
        <w:tc>
          <w:tcPr>
            <w:tcW w:w="270" w:type="dxa"/>
            <w:tcBorders>
              <w:top w:val="nil"/>
              <w:left w:val="single" w:sz="4" w:space="0" w:color="DBDBDB" w:themeColor="accent3" w:themeTint="66"/>
              <w:bottom w:val="nil"/>
              <w:right w:val="nil"/>
            </w:tcBorders>
            <w:shd w:val="clear" w:color="auto" w:fill="FAFAFA"/>
            <w:tcPrChange w:id="12694" w:author="Alicia Romero Lopez" w:date="2020-01-31T09:48:00Z">
              <w:tcPr>
                <w:tcW w:w="270" w:type="dxa"/>
                <w:tcBorders>
                  <w:top w:val="nil"/>
                  <w:left w:val="single" w:sz="4" w:space="0" w:color="DBDBDB"/>
                  <w:bottom w:val="nil"/>
                  <w:right w:val="nil"/>
                </w:tcBorders>
                <w:shd w:val="clear" w:color="auto" w:fill="FAFAFA"/>
              </w:tcPr>
            </w:tcPrChange>
          </w:tcPr>
          <w:p w14:paraId="1BA08F58" w14:textId="77777777" w:rsidR="008027CD" w:rsidRPr="008027CD" w:rsidRDefault="008027CD" w:rsidP="008027CD">
            <w:pPr>
              <w:rPr>
                <w:ins w:id="12695" w:author="Salah Soliman" w:date="2020-01-31T16:40:00Z"/>
                <w:rFonts w:ascii="Open Sans" w:eastAsia="Open Sans" w:hAnsi="Open Sans" w:cs="Times New Roman"/>
              </w:rPr>
            </w:pPr>
          </w:p>
        </w:tc>
        <w:tc>
          <w:tcPr>
            <w:tcW w:w="630" w:type="dxa"/>
            <w:tcBorders>
              <w:top w:val="nil"/>
              <w:left w:val="nil"/>
              <w:bottom w:val="nil"/>
              <w:right w:val="nil"/>
            </w:tcBorders>
            <w:shd w:val="clear" w:color="auto" w:fill="FFFFFF" w:themeFill="background1"/>
            <w:vAlign w:val="center"/>
            <w:hideMark/>
            <w:tcPrChange w:id="12696" w:author="Alicia Romero Lopez" w:date="2020-01-31T09:48:00Z">
              <w:tcPr>
                <w:tcW w:w="630" w:type="dxa"/>
                <w:tcBorders>
                  <w:top w:val="nil"/>
                  <w:left w:val="nil"/>
                  <w:bottom w:val="nil"/>
                  <w:right w:val="nil"/>
                </w:tcBorders>
                <w:shd w:val="clear" w:color="auto" w:fill="FFFFFF"/>
                <w:hideMark/>
              </w:tcPr>
            </w:tcPrChange>
          </w:tcPr>
          <w:p w14:paraId="79A7F41D" w14:textId="77777777" w:rsidR="008027CD" w:rsidRPr="008027CD" w:rsidRDefault="008027CD" w:rsidP="008027CD">
            <w:pPr>
              <w:rPr>
                <w:ins w:id="12697" w:author="Salah Soliman" w:date="2020-01-31T16:40:00Z"/>
                <w:rFonts w:ascii="Open Sans" w:eastAsia="Open Sans" w:hAnsi="Open Sans" w:cs="Times New Roman"/>
                <w:noProof/>
              </w:rPr>
            </w:pPr>
            <w:ins w:id="12698" w:author="Salah Soliman" w:date="2020-01-31T16:40:00Z">
              <w:r w:rsidRPr="008027CD">
                <w:rPr>
                  <w:rFonts w:ascii="Open Sans" w:eastAsia="Open Sans" w:hAnsi="Open Sans" w:cs="Times New Roman"/>
                  <w:noProof/>
                  <w:rPrChange w:id="12699" w:author="Unknown">
                    <w:rPr>
                      <w:noProof/>
                    </w:rPr>
                  </w:rPrChange>
                </w:rPr>
                <mc:AlternateContent>
                  <mc:Choice Requires="wps">
                    <w:drawing>
                      <wp:inline distT="0" distB="0" distL="0" distR="0" wp14:anchorId="26BB6AFC" wp14:editId="7F040B60">
                        <wp:extent cx="207010" cy="207010"/>
                        <wp:effectExtent l="19050" t="19050" r="21590" b="21590"/>
                        <wp:docPr id="517" name="Oval 5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010" cy="207010"/>
                                </a:xfrm>
                                <a:prstGeom prst="ellipse">
                                  <a:avLst/>
                                </a:prstGeom>
                                <a:noFill/>
                                <a:ln w="28575">
                                  <a:solidFill>
                                    <a:srgbClr val="DBDBDB">
                                      <a:lumMod val="90000"/>
                                      <a:lumOff val="0"/>
                                    </a:srgb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inline>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w16se="http://schemas.microsoft.com/office/word/2015/wordml/symex" xmlns:cx1="http://schemas.microsoft.com/office/drawing/2015/9/8/chartex" xmlns:cx="http://schemas.microsoft.com/office/drawing/2014/chartex">
                    <w:pict>
                      <v:oval w14:anchorId="41BDB13D" id="Oval 517" o:spid="_x0000_s1026" style="width:16.3pt;height:16.3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" filled="f" strokecolor="#c5c5c5" strokeweight="2.25pt">
                        <v:stroke joinstyle="miter"/>
                        <w10:anchorlock/>
                      </v:oval>
                    </w:pict>
                  </mc:Fallback>
                </mc:AlternateContent>
              </w:r>
            </w:ins>
          </w:p>
        </w:tc>
        <w:tc>
          <w:tcPr>
            <w:tcW w:w="450" w:type="dxa"/>
            <w:tcBorders>
              <w:top w:val="nil"/>
              <w:left w:val="nil"/>
              <w:bottom w:val="nil"/>
              <w:right w:val="nil"/>
            </w:tcBorders>
            <w:shd w:val="clear" w:color="auto" w:fill="FFFFFF" w:themeFill="background1"/>
            <w:vAlign w:val="center"/>
            <w:hideMark/>
            <w:tcPrChange w:id="12700" w:author="Alicia Romero Lopez" w:date="2020-01-31T09:48:00Z">
              <w:tcPr>
                <w:tcW w:w="450" w:type="dxa"/>
                <w:tcBorders>
                  <w:top w:val="nil"/>
                  <w:left w:val="nil"/>
                  <w:bottom w:val="nil"/>
                  <w:right w:val="nil"/>
                </w:tcBorders>
                <w:shd w:val="clear" w:color="auto" w:fill="FFFFFF"/>
                <w:hideMark/>
              </w:tcPr>
            </w:tcPrChange>
          </w:tcPr>
          <w:p w14:paraId="3B4CF1E0" w14:textId="77777777" w:rsidR="008027CD" w:rsidRPr="008027CD" w:rsidRDefault="008027CD" w:rsidP="008027CD">
            <w:pPr>
              <w:rPr>
                <w:ins w:id="12701" w:author="Salah Soliman" w:date="2020-01-31T16:40:00Z"/>
                <w:rFonts w:ascii="Open Sans Semibold" w:eastAsia="Open Sans" w:hAnsi="Open Sans Semibold" w:cs="Open Sans Semibold"/>
              </w:rPr>
            </w:pPr>
            <w:ins w:id="12702" w:author="Salah Soliman" w:date="2020-01-31T16:40:00Z">
              <w:r w:rsidRPr="008027CD">
                <w:rPr>
                  <w:rFonts w:ascii="Open Sans Semibold" w:eastAsia="Open Sans" w:hAnsi="Open Sans Semibold" w:cs="Open Sans Semibold"/>
                </w:rPr>
                <w:t>c.</w:t>
              </w:r>
            </w:ins>
          </w:p>
        </w:tc>
        <w:tc>
          <w:tcPr>
            <w:tcW w:w="4410" w:type="dxa"/>
            <w:gridSpan w:val="2"/>
            <w:tcBorders>
              <w:top w:val="nil"/>
              <w:left w:val="nil"/>
              <w:bottom w:val="nil"/>
              <w:right w:val="nil"/>
            </w:tcBorders>
            <w:shd w:val="clear" w:color="auto" w:fill="FFFFFF" w:themeFill="background1"/>
            <w:vAlign w:val="center"/>
            <w:hideMark/>
            <w:tcPrChange w:id="12703" w:author="Alicia Romero Lopez" w:date="2020-01-31T09:48:00Z">
              <w:tcPr>
                <w:tcW w:w="4410" w:type="dxa"/>
                <w:gridSpan w:val="2"/>
                <w:tcBorders>
                  <w:top w:val="nil"/>
                  <w:left w:val="nil"/>
                  <w:bottom w:val="nil"/>
                  <w:right w:val="nil"/>
                </w:tcBorders>
                <w:shd w:val="clear" w:color="auto" w:fill="FFFFFF"/>
                <w:hideMark/>
              </w:tcPr>
            </w:tcPrChange>
          </w:tcPr>
          <w:p w14:paraId="11E7E33D" w14:textId="77777777" w:rsidR="008027CD" w:rsidRPr="008027CD" w:rsidRDefault="008027CD" w:rsidP="008027CD">
            <w:pPr>
              <w:rPr>
                <w:ins w:id="12704" w:author="Salah Soliman" w:date="2020-01-31T16:40:00Z"/>
                <w:rFonts w:ascii="Open Sans" w:eastAsia="Open Sans" w:hAnsi="Open Sans" w:cs="Times New Roman"/>
              </w:rPr>
            </w:pPr>
            <w:ins w:id="12705" w:author="Salah Soliman" w:date="2020-01-31T16:40:00Z">
              <w:r w:rsidRPr="008027CD">
                <w:rPr>
                  <w:rFonts w:ascii="Consolas" w:eastAsia="Open Sans" w:hAnsi="Consolas" w:cs="Consolas"/>
                  <w:highlight w:val="lightGray"/>
                </w:rPr>
                <w:t>plt.bar(x, y)</w:t>
              </w:r>
            </w:ins>
          </w:p>
        </w:tc>
        <w:tc>
          <w:tcPr>
            <w:tcW w:w="4431" w:type="dxa"/>
            <w:gridSpan w:val="2"/>
            <w:tcBorders>
              <w:top w:val="nil"/>
              <w:left w:val="nil"/>
              <w:bottom w:val="nil"/>
              <w:right w:val="nil"/>
            </w:tcBorders>
            <w:shd w:val="clear" w:color="auto" w:fill="FFFFFF" w:themeFill="background1"/>
            <w:vAlign w:val="center"/>
            <w:hideMark/>
            <w:tcPrChange w:id="12706" w:author="Alicia Romero Lopez" w:date="2020-01-31T09:48:00Z">
              <w:tcPr>
                <w:tcW w:w="4431" w:type="dxa"/>
                <w:gridSpan w:val="2"/>
                <w:tcBorders>
                  <w:top w:val="nil"/>
                  <w:left w:val="nil"/>
                  <w:bottom w:val="nil"/>
                  <w:right w:val="nil"/>
                </w:tcBorders>
                <w:shd w:val="clear" w:color="auto" w:fill="FFFFFF"/>
                <w:hideMark/>
              </w:tcPr>
            </w:tcPrChange>
          </w:tcPr>
          <w:p w14:paraId="08054BDE" w14:textId="77777777" w:rsidR="008027CD" w:rsidRPr="008027CD" w:rsidRDefault="008027CD" w:rsidP="008027CD">
            <w:pPr>
              <w:rPr>
                <w:ins w:id="12707" w:author="Salah Soliman" w:date="2020-01-31T16:40:00Z"/>
                <w:rFonts w:ascii="Open Sans" w:eastAsia="Open Sans" w:hAnsi="Open Sans" w:cs="Times New Roman"/>
              </w:rPr>
            </w:pPr>
            <w:ins w:id="12708" w:author="Salah Soliman" w:date="2020-01-31T16:40:00Z">
              <w:r w:rsidRPr="008027CD">
                <w:rPr>
                  <w:rFonts w:ascii="Open Sans" w:eastAsia="Open Sans" w:hAnsi="Open Sans" w:cs="Times New Roman"/>
                  <w:noProof/>
                  <w:rPrChange w:id="12709" w:author="Unknown">
                    <w:rPr>
                      <w:noProof/>
                    </w:rPr>
                  </w:rPrChange>
                </w:rPr>
                <w:drawing>
                  <wp:inline distT="0" distB="0" distL="0" distR="0" wp14:anchorId="59356D2A" wp14:editId="71A9D7DF">
                    <wp:extent cx="2667000" cy="1996440"/>
                    <wp:effectExtent l="0" t="0" r="0" b="381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667000" cy="1996440"/>
                            </a:xfrm>
                            <a:prstGeom prst="rect">
                              <a:avLst/>
                            </a:prstGeom>
                            <a:noFill/>
                            <a:ln>
                              <a:noFill/>
                            </a:ln>
                          </pic:spPr>
                        </pic:pic>
                      </a:graphicData>
                    </a:graphic>
                  </wp:inline>
                </w:drawing>
              </w:r>
            </w:ins>
          </w:p>
          <w:p w14:paraId="4E3C39AC" w14:textId="77777777" w:rsidR="008027CD" w:rsidRPr="008027CD" w:rsidRDefault="008027CD" w:rsidP="008027CD">
            <w:pPr>
              <w:rPr>
                <w:ins w:id="12710" w:author="Salah Soliman" w:date="2020-01-31T16:40:00Z"/>
                <w:rFonts w:ascii="Open Sans" w:eastAsia="Open Sans" w:hAnsi="Open Sans" w:cs="Times New Roman"/>
                <w:color w:val="404040"/>
              </w:rPr>
            </w:pPr>
            <w:ins w:id="12711" w:author="Salah Soliman" w:date="2020-01-31T16:40:00Z">
              <w:r w:rsidRPr="008027CD">
                <w:rPr>
                  <w:rFonts w:ascii="Open Sans" w:eastAsia="Open Sans" w:hAnsi="Open Sans" w:cs="Times New Roman"/>
                  <w:color w:val="404040"/>
                </w:rPr>
                <w:t>Citation: RoboGarden Course resources Copyright 2019</w:t>
              </w:r>
            </w:ins>
          </w:p>
          <w:p w14:paraId="777D53E6" w14:textId="77777777" w:rsidR="008027CD" w:rsidRPr="008027CD" w:rsidRDefault="008027CD" w:rsidP="008027CD">
            <w:pPr>
              <w:rPr>
                <w:ins w:id="12712" w:author="Salah Soliman" w:date="2020-01-31T16:40:00Z"/>
                <w:rFonts w:ascii="Open Sans" w:eastAsia="Open Sans" w:hAnsi="Open Sans" w:cs="Times New Roman"/>
              </w:rPr>
            </w:pPr>
          </w:p>
        </w:tc>
        <w:tc>
          <w:tcPr>
            <w:tcW w:w="270" w:type="dxa"/>
            <w:tcBorders>
              <w:top w:val="nil"/>
              <w:left w:val="nil"/>
              <w:bottom w:val="nil"/>
              <w:right w:val="single" w:sz="4" w:space="0" w:color="DBDBDB" w:themeColor="accent3" w:themeTint="66"/>
            </w:tcBorders>
            <w:shd w:val="clear" w:color="auto" w:fill="FAFAFA"/>
            <w:tcPrChange w:id="12713" w:author="Alicia Romero Lopez" w:date="2020-01-31T09:48:00Z">
              <w:tcPr>
                <w:tcW w:w="270" w:type="dxa"/>
                <w:tcBorders>
                  <w:top w:val="nil"/>
                  <w:left w:val="nil"/>
                  <w:bottom w:val="nil"/>
                  <w:right w:val="single" w:sz="4" w:space="0" w:color="DBDBDB"/>
                </w:tcBorders>
                <w:shd w:val="clear" w:color="auto" w:fill="FAFAFA"/>
              </w:tcPr>
            </w:tcPrChange>
          </w:tcPr>
          <w:p w14:paraId="1E088549" w14:textId="77777777" w:rsidR="008027CD" w:rsidRPr="008027CD" w:rsidRDefault="008027CD" w:rsidP="008027CD">
            <w:pPr>
              <w:rPr>
                <w:ins w:id="12714" w:author="Salah Soliman" w:date="2020-01-31T16:40:00Z"/>
                <w:rFonts w:ascii="Open Sans" w:eastAsia="Open Sans" w:hAnsi="Open Sans" w:cs="Times New Roman"/>
              </w:rPr>
            </w:pPr>
          </w:p>
        </w:tc>
      </w:tr>
      <w:tr w:rsidR="008027CD" w:rsidRPr="008027CD" w14:paraId="36E6279F" w14:textId="77777777" w:rsidTr="51235A2F">
        <w:trPr>
          <w:cantSplit/>
          <w:ins w:id="12715" w:author="Salah Soliman" w:date="2020-01-31T16:40:00Z"/>
        </w:trPr>
        <w:tc>
          <w:tcPr>
            <w:tcW w:w="270" w:type="dxa"/>
            <w:tcBorders>
              <w:top w:val="nil"/>
              <w:left w:val="single" w:sz="4" w:space="0" w:color="DBDBDB" w:themeColor="accent3" w:themeTint="66"/>
              <w:bottom w:val="nil"/>
              <w:right w:val="nil"/>
            </w:tcBorders>
            <w:shd w:val="clear" w:color="auto" w:fill="FAFAFA"/>
            <w:tcPrChange w:id="12716" w:author="Alicia Romero Lopez" w:date="2020-01-31T09:48:00Z">
              <w:tcPr>
                <w:tcW w:w="270" w:type="dxa"/>
                <w:tcBorders>
                  <w:top w:val="nil"/>
                  <w:left w:val="single" w:sz="4" w:space="0" w:color="DBDBDB"/>
                  <w:bottom w:val="nil"/>
                  <w:right w:val="nil"/>
                </w:tcBorders>
                <w:shd w:val="clear" w:color="auto" w:fill="FAFAFA"/>
              </w:tcPr>
            </w:tcPrChange>
          </w:tcPr>
          <w:p w14:paraId="0F0AAA3E" w14:textId="77777777" w:rsidR="008027CD" w:rsidRPr="008027CD" w:rsidRDefault="008027CD" w:rsidP="008027CD">
            <w:pPr>
              <w:rPr>
                <w:ins w:id="12717" w:author="Salah Soliman" w:date="2020-01-31T16:40:00Z"/>
                <w:rFonts w:ascii="Open Sans" w:eastAsia="Open Sans" w:hAnsi="Open Sans" w:cs="Times New Roman"/>
                <w:color w:val="404040"/>
                <w:sz w:val="16"/>
                <w:szCs w:val="16"/>
              </w:rPr>
            </w:pPr>
          </w:p>
        </w:tc>
        <w:tc>
          <w:tcPr>
            <w:tcW w:w="3960" w:type="dxa"/>
            <w:gridSpan w:val="3"/>
            <w:tcBorders>
              <w:top w:val="nil"/>
              <w:left w:val="nil"/>
              <w:bottom w:val="nil"/>
              <w:right w:val="nil"/>
            </w:tcBorders>
            <w:shd w:val="clear" w:color="auto" w:fill="FAFAFA"/>
            <w:vAlign w:val="center"/>
            <w:tcPrChange w:id="12718" w:author="Alicia Romero Lopez" w:date="2020-01-31T09:48:00Z">
              <w:tcPr>
                <w:tcW w:w="3960" w:type="dxa"/>
                <w:gridSpan w:val="3"/>
                <w:tcBorders>
                  <w:top w:val="nil"/>
                  <w:left w:val="nil"/>
                  <w:bottom w:val="nil"/>
                  <w:right w:val="nil"/>
                </w:tcBorders>
                <w:shd w:val="clear" w:color="auto" w:fill="FAFAFA"/>
              </w:tcPr>
            </w:tcPrChange>
          </w:tcPr>
          <w:p w14:paraId="2731CA57" w14:textId="77777777" w:rsidR="008027CD" w:rsidRPr="008027CD" w:rsidRDefault="008027CD" w:rsidP="008027CD">
            <w:pPr>
              <w:rPr>
                <w:ins w:id="12719" w:author="Salah Soliman" w:date="2020-01-31T16:40:00Z"/>
                <w:rFonts w:ascii="Consolas" w:eastAsia="Open Sans" w:hAnsi="Consolas" w:cs="Times New Roman"/>
                <w:color w:val="404040"/>
                <w:sz w:val="16"/>
                <w:szCs w:val="16"/>
              </w:rPr>
            </w:pPr>
          </w:p>
        </w:tc>
        <w:tc>
          <w:tcPr>
            <w:tcW w:w="1980" w:type="dxa"/>
            <w:gridSpan w:val="2"/>
            <w:tcBorders>
              <w:top w:val="nil"/>
              <w:left w:val="nil"/>
              <w:bottom w:val="nil"/>
              <w:right w:val="nil"/>
            </w:tcBorders>
            <w:shd w:val="clear" w:color="auto" w:fill="FAFAFA"/>
            <w:vAlign w:val="center"/>
            <w:tcPrChange w:id="12720" w:author="Alicia Romero Lopez" w:date="2020-01-31T09:48:00Z">
              <w:tcPr>
                <w:tcW w:w="1980" w:type="dxa"/>
                <w:gridSpan w:val="2"/>
                <w:tcBorders>
                  <w:top w:val="nil"/>
                  <w:left w:val="nil"/>
                  <w:bottom w:val="nil"/>
                  <w:right w:val="nil"/>
                </w:tcBorders>
                <w:shd w:val="clear" w:color="auto" w:fill="FAFAFA"/>
              </w:tcPr>
            </w:tcPrChange>
          </w:tcPr>
          <w:p w14:paraId="3C2C3FD3" w14:textId="77777777" w:rsidR="008027CD" w:rsidRPr="008027CD" w:rsidRDefault="008027CD" w:rsidP="008027CD">
            <w:pPr>
              <w:rPr>
                <w:ins w:id="12721" w:author="Salah Soliman" w:date="2020-01-31T16:40:00Z"/>
                <w:rFonts w:ascii="Consolas" w:eastAsia="Open Sans" w:hAnsi="Consolas" w:cs="Times New Roman"/>
                <w:color w:val="404040"/>
                <w:sz w:val="16"/>
                <w:szCs w:val="16"/>
              </w:rPr>
            </w:pPr>
          </w:p>
        </w:tc>
        <w:tc>
          <w:tcPr>
            <w:tcW w:w="3981" w:type="dxa"/>
            <w:tcBorders>
              <w:top w:val="nil"/>
              <w:left w:val="nil"/>
              <w:bottom w:val="nil"/>
              <w:right w:val="nil"/>
            </w:tcBorders>
            <w:shd w:val="clear" w:color="auto" w:fill="FAFAFA"/>
            <w:vAlign w:val="center"/>
            <w:tcPrChange w:id="12722" w:author="Alicia Romero Lopez" w:date="2020-01-31T09:48:00Z">
              <w:tcPr>
                <w:tcW w:w="3981" w:type="dxa"/>
                <w:tcBorders>
                  <w:top w:val="nil"/>
                  <w:left w:val="nil"/>
                  <w:bottom w:val="nil"/>
                  <w:right w:val="nil"/>
                </w:tcBorders>
                <w:shd w:val="clear" w:color="auto" w:fill="FAFAFA"/>
              </w:tcPr>
            </w:tcPrChange>
          </w:tcPr>
          <w:p w14:paraId="089961CA" w14:textId="77777777" w:rsidR="008027CD" w:rsidRPr="008027CD" w:rsidRDefault="008027CD" w:rsidP="008027CD">
            <w:pPr>
              <w:rPr>
                <w:ins w:id="12723" w:author="Salah Soliman" w:date="2020-01-31T16:40:00Z"/>
                <w:rFonts w:ascii="Consolas" w:eastAsia="Open Sans" w:hAnsi="Consolas" w:cs="Times New Roman"/>
                <w:color w:val="404040"/>
                <w:sz w:val="16"/>
                <w:szCs w:val="16"/>
              </w:rPr>
            </w:pPr>
          </w:p>
        </w:tc>
        <w:tc>
          <w:tcPr>
            <w:tcW w:w="270" w:type="dxa"/>
            <w:tcBorders>
              <w:top w:val="nil"/>
              <w:left w:val="nil"/>
              <w:bottom w:val="nil"/>
              <w:right w:val="single" w:sz="4" w:space="0" w:color="DBDBDB" w:themeColor="accent3" w:themeTint="66"/>
            </w:tcBorders>
            <w:shd w:val="clear" w:color="auto" w:fill="FAFAFA"/>
            <w:tcPrChange w:id="12724" w:author="Alicia Romero Lopez" w:date="2020-01-31T09:48:00Z">
              <w:tcPr>
                <w:tcW w:w="270" w:type="dxa"/>
                <w:tcBorders>
                  <w:top w:val="nil"/>
                  <w:left w:val="nil"/>
                  <w:bottom w:val="nil"/>
                  <w:right w:val="single" w:sz="4" w:space="0" w:color="DBDBDB"/>
                </w:tcBorders>
                <w:shd w:val="clear" w:color="auto" w:fill="FAFAFA"/>
              </w:tcPr>
            </w:tcPrChange>
          </w:tcPr>
          <w:p w14:paraId="7F493794" w14:textId="77777777" w:rsidR="008027CD" w:rsidRPr="008027CD" w:rsidRDefault="008027CD" w:rsidP="008027CD">
            <w:pPr>
              <w:rPr>
                <w:ins w:id="12725" w:author="Salah Soliman" w:date="2020-01-31T16:40:00Z"/>
                <w:rFonts w:ascii="Open Sans" w:eastAsia="Open Sans" w:hAnsi="Open Sans" w:cs="Times New Roman"/>
                <w:color w:val="404040"/>
                <w:sz w:val="16"/>
                <w:szCs w:val="16"/>
              </w:rPr>
            </w:pPr>
          </w:p>
        </w:tc>
      </w:tr>
      <w:tr w:rsidR="008027CD" w:rsidRPr="008027CD" w14:paraId="5DF6D51A" w14:textId="77777777" w:rsidTr="51235A2F">
        <w:trPr>
          <w:cantSplit/>
          <w:ins w:id="12726" w:author="Salah Soliman" w:date="2020-01-31T16:40:00Z"/>
        </w:trPr>
        <w:tc>
          <w:tcPr>
            <w:tcW w:w="270" w:type="dxa"/>
            <w:tcBorders>
              <w:top w:val="nil"/>
              <w:left w:val="single" w:sz="4" w:space="0" w:color="DBDBDB" w:themeColor="accent3" w:themeTint="66"/>
              <w:bottom w:val="nil"/>
              <w:right w:val="nil"/>
            </w:tcBorders>
            <w:shd w:val="clear" w:color="auto" w:fill="FAFAFA"/>
            <w:tcPrChange w:id="12727" w:author="Alicia Romero Lopez" w:date="2020-01-31T09:48:00Z">
              <w:tcPr>
                <w:tcW w:w="270" w:type="dxa"/>
                <w:tcBorders>
                  <w:top w:val="nil"/>
                  <w:left w:val="single" w:sz="4" w:space="0" w:color="DBDBDB"/>
                  <w:bottom w:val="nil"/>
                  <w:right w:val="nil"/>
                </w:tcBorders>
                <w:shd w:val="clear" w:color="auto" w:fill="FAFAFA"/>
              </w:tcPr>
            </w:tcPrChange>
          </w:tcPr>
          <w:p w14:paraId="368AC62B" w14:textId="77777777" w:rsidR="008027CD" w:rsidRPr="008027CD" w:rsidRDefault="008027CD" w:rsidP="008027CD">
            <w:pPr>
              <w:rPr>
                <w:ins w:id="12728" w:author="Salah Soliman" w:date="2020-01-31T16:40:00Z"/>
                <w:rFonts w:ascii="Open Sans" w:eastAsia="Open Sans" w:hAnsi="Open Sans" w:cs="Times New Roman"/>
              </w:rPr>
            </w:pPr>
          </w:p>
        </w:tc>
        <w:tc>
          <w:tcPr>
            <w:tcW w:w="630" w:type="dxa"/>
            <w:tcBorders>
              <w:top w:val="nil"/>
              <w:left w:val="nil"/>
              <w:bottom w:val="nil"/>
              <w:right w:val="nil"/>
            </w:tcBorders>
            <w:shd w:val="clear" w:color="auto" w:fill="FFFFFF" w:themeFill="background1"/>
            <w:vAlign w:val="center"/>
            <w:hideMark/>
            <w:tcPrChange w:id="12729" w:author="Alicia Romero Lopez" w:date="2020-01-31T09:48:00Z">
              <w:tcPr>
                <w:tcW w:w="630" w:type="dxa"/>
                <w:tcBorders>
                  <w:top w:val="nil"/>
                  <w:left w:val="nil"/>
                  <w:bottom w:val="nil"/>
                  <w:right w:val="nil"/>
                </w:tcBorders>
                <w:shd w:val="clear" w:color="auto" w:fill="FFFFFF"/>
                <w:hideMark/>
              </w:tcPr>
            </w:tcPrChange>
          </w:tcPr>
          <w:p w14:paraId="04E13D6F" w14:textId="77777777" w:rsidR="008027CD" w:rsidRPr="008027CD" w:rsidRDefault="008027CD" w:rsidP="008027CD">
            <w:pPr>
              <w:rPr>
                <w:ins w:id="12730" w:author="Salah Soliman" w:date="2020-01-31T16:40:00Z"/>
                <w:rFonts w:ascii="Open Sans" w:eastAsia="Open Sans" w:hAnsi="Open Sans" w:cs="Times New Roman"/>
                <w:noProof/>
              </w:rPr>
            </w:pPr>
            <w:ins w:id="12731" w:author="Salah Soliman" w:date="2020-01-31T16:40:00Z">
              <w:r w:rsidRPr="008027CD">
                <w:rPr>
                  <w:rFonts w:ascii="Open Sans" w:eastAsia="Open Sans" w:hAnsi="Open Sans" w:cs="Times New Roman"/>
                  <w:noProof/>
                  <w:rPrChange w:id="12732" w:author="Unknown">
                    <w:rPr>
                      <w:noProof/>
                    </w:rPr>
                  </w:rPrChange>
                </w:rPr>
                <mc:AlternateContent>
                  <mc:Choice Requires="wps">
                    <w:drawing>
                      <wp:inline distT="0" distB="0" distL="0" distR="0" wp14:anchorId="1BCB6A45" wp14:editId="65B88E0A">
                        <wp:extent cx="207010" cy="207010"/>
                        <wp:effectExtent l="19050" t="19050" r="21590" b="21590"/>
                        <wp:docPr id="518" name="Oval 5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010" cy="207010"/>
                                </a:xfrm>
                                <a:prstGeom prst="ellipse">
                                  <a:avLst/>
                                </a:prstGeom>
                                <a:noFill/>
                                <a:ln w="28575">
                                  <a:solidFill>
                                    <a:srgbClr val="DBDBDB">
                                      <a:lumMod val="90000"/>
                                      <a:lumOff val="0"/>
                                    </a:srgb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inline>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w16se="http://schemas.microsoft.com/office/word/2015/wordml/symex" xmlns:cx1="http://schemas.microsoft.com/office/drawing/2015/9/8/chartex" xmlns:cx="http://schemas.microsoft.com/office/drawing/2014/chartex">
                    <w:pict>
                      <v:oval w14:anchorId="4B276438" id="Oval 518" o:spid="_x0000_s1026" style="width:16.3pt;height:16.3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" filled="f" strokecolor="#c5c5c5" strokeweight="2.25pt">
                        <v:stroke joinstyle="miter"/>
                        <w10:anchorlock/>
                      </v:oval>
                    </w:pict>
                  </mc:Fallback>
                </mc:AlternateContent>
              </w:r>
            </w:ins>
          </w:p>
        </w:tc>
        <w:tc>
          <w:tcPr>
            <w:tcW w:w="450" w:type="dxa"/>
            <w:tcBorders>
              <w:top w:val="nil"/>
              <w:left w:val="nil"/>
              <w:bottom w:val="nil"/>
              <w:right w:val="nil"/>
            </w:tcBorders>
            <w:shd w:val="clear" w:color="auto" w:fill="FFFFFF" w:themeFill="background1"/>
            <w:vAlign w:val="center"/>
            <w:hideMark/>
            <w:tcPrChange w:id="12733" w:author="Alicia Romero Lopez" w:date="2020-01-31T09:48:00Z">
              <w:tcPr>
                <w:tcW w:w="450" w:type="dxa"/>
                <w:tcBorders>
                  <w:top w:val="nil"/>
                  <w:left w:val="nil"/>
                  <w:bottom w:val="nil"/>
                  <w:right w:val="nil"/>
                </w:tcBorders>
                <w:shd w:val="clear" w:color="auto" w:fill="FFFFFF"/>
                <w:hideMark/>
              </w:tcPr>
            </w:tcPrChange>
          </w:tcPr>
          <w:p w14:paraId="4FFE8EAF" w14:textId="77777777" w:rsidR="008027CD" w:rsidRPr="008027CD" w:rsidRDefault="008027CD" w:rsidP="008027CD">
            <w:pPr>
              <w:rPr>
                <w:ins w:id="12734" w:author="Salah Soliman" w:date="2020-01-31T16:40:00Z"/>
                <w:rFonts w:ascii="Open Sans Semibold" w:eastAsia="Open Sans" w:hAnsi="Open Sans Semibold" w:cs="Open Sans Semibold"/>
              </w:rPr>
            </w:pPr>
            <w:ins w:id="12735" w:author="Salah Soliman" w:date="2020-01-31T16:40:00Z">
              <w:r w:rsidRPr="008027CD">
                <w:rPr>
                  <w:rFonts w:ascii="Open Sans Semibold" w:eastAsia="Open Sans" w:hAnsi="Open Sans Semibold" w:cs="Open Sans Semibold"/>
                </w:rPr>
                <w:t>d.</w:t>
              </w:r>
            </w:ins>
          </w:p>
        </w:tc>
        <w:tc>
          <w:tcPr>
            <w:tcW w:w="4410" w:type="dxa"/>
            <w:gridSpan w:val="2"/>
            <w:tcBorders>
              <w:top w:val="nil"/>
              <w:left w:val="nil"/>
              <w:bottom w:val="nil"/>
              <w:right w:val="nil"/>
            </w:tcBorders>
            <w:shd w:val="clear" w:color="auto" w:fill="FFFFFF" w:themeFill="background1"/>
            <w:vAlign w:val="center"/>
            <w:hideMark/>
            <w:tcPrChange w:id="12736" w:author="Alicia Romero Lopez" w:date="2020-01-31T09:48:00Z">
              <w:tcPr>
                <w:tcW w:w="4410" w:type="dxa"/>
                <w:gridSpan w:val="2"/>
                <w:tcBorders>
                  <w:top w:val="nil"/>
                  <w:left w:val="nil"/>
                  <w:bottom w:val="nil"/>
                  <w:right w:val="nil"/>
                </w:tcBorders>
                <w:shd w:val="clear" w:color="auto" w:fill="FFFFFF"/>
                <w:hideMark/>
              </w:tcPr>
            </w:tcPrChange>
          </w:tcPr>
          <w:p w14:paraId="73B4B4B9" w14:textId="77777777" w:rsidR="008027CD" w:rsidRPr="008027CD" w:rsidRDefault="008027CD" w:rsidP="008027CD">
            <w:pPr>
              <w:rPr>
                <w:ins w:id="12737" w:author="Salah Soliman" w:date="2020-01-31T16:40:00Z"/>
                <w:rFonts w:ascii="Consolas" w:eastAsia="Open Sans" w:hAnsi="Consolas" w:cs="Times New Roman"/>
              </w:rPr>
            </w:pPr>
            <w:ins w:id="12738" w:author="Salah Soliman" w:date="2020-01-31T16:40:00Z">
              <w:r w:rsidRPr="008027CD">
                <w:rPr>
                  <w:rFonts w:ascii="Consolas" w:eastAsia="Open Sans" w:hAnsi="Consolas" w:cs="Consolas"/>
                  <w:highlight w:val="lightGray"/>
                </w:rPr>
                <w:t>plt.hist(x, y)</w:t>
              </w:r>
            </w:ins>
          </w:p>
        </w:tc>
        <w:tc>
          <w:tcPr>
            <w:tcW w:w="4431" w:type="dxa"/>
            <w:gridSpan w:val="2"/>
            <w:tcBorders>
              <w:top w:val="nil"/>
              <w:left w:val="nil"/>
              <w:bottom w:val="nil"/>
              <w:right w:val="nil"/>
            </w:tcBorders>
            <w:shd w:val="clear" w:color="auto" w:fill="FFFFFF" w:themeFill="background1"/>
            <w:vAlign w:val="center"/>
            <w:hideMark/>
            <w:tcPrChange w:id="12739" w:author="Alicia Romero Lopez" w:date="2020-01-31T09:48:00Z">
              <w:tcPr>
                <w:tcW w:w="4431" w:type="dxa"/>
                <w:gridSpan w:val="2"/>
                <w:tcBorders>
                  <w:top w:val="nil"/>
                  <w:left w:val="nil"/>
                  <w:bottom w:val="nil"/>
                  <w:right w:val="nil"/>
                </w:tcBorders>
                <w:shd w:val="clear" w:color="auto" w:fill="FFFFFF"/>
                <w:hideMark/>
              </w:tcPr>
            </w:tcPrChange>
          </w:tcPr>
          <w:p w14:paraId="768625A6" w14:textId="77777777" w:rsidR="008027CD" w:rsidRPr="008027CD" w:rsidRDefault="008027CD" w:rsidP="008027CD">
            <w:pPr>
              <w:rPr>
                <w:ins w:id="12740" w:author="Salah Soliman" w:date="2020-01-31T16:40:00Z"/>
                <w:rFonts w:ascii="Open Sans" w:eastAsia="Open Sans" w:hAnsi="Open Sans" w:cs="Times New Roman"/>
              </w:rPr>
            </w:pPr>
            <w:ins w:id="12741" w:author="Salah Soliman" w:date="2020-01-31T16:40:00Z">
              <w:r w:rsidRPr="008027CD">
                <w:rPr>
                  <w:rFonts w:ascii="Open Sans" w:eastAsia="Open Sans" w:hAnsi="Open Sans" w:cs="Times New Roman"/>
                  <w:noProof/>
                  <w:rPrChange w:id="12742" w:author="Unknown">
                    <w:rPr>
                      <w:noProof/>
                    </w:rPr>
                  </w:rPrChange>
                </w:rPr>
                <w:drawing>
                  <wp:inline distT="0" distB="0" distL="0" distR="0" wp14:anchorId="742DFF94" wp14:editId="23B2CAD3">
                    <wp:extent cx="2667000" cy="2026920"/>
                    <wp:effectExtent l="0" t="0" r="0"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667000" cy="2026920"/>
                            </a:xfrm>
                            <a:prstGeom prst="rect">
                              <a:avLst/>
                            </a:prstGeom>
                            <a:noFill/>
                            <a:ln>
                              <a:noFill/>
                            </a:ln>
                          </pic:spPr>
                        </pic:pic>
                      </a:graphicData>
                    </a:graphic>
                  </wp:inline>
                </w:drawing>
              </w:r>
            </w:ins>
          </w:p>
          <w:p w14:paraId="135F48AB" w14:textId="77777777" w:rsidR="008027CD" w:rsidRPr="008027CD" w:rsidRDefault="008027CD" w:rsidP="008027CD">
            <w:pPr>
              <w:rPr>
                <w:ins w:id="12743" w:author="Salah Soliman" w:date="2020-01-31T16:40:00Z"/>
                <w:rFonts w:ascii="Open Sans" w:eastAsia="Open Sans" w:hAnsi="Open Sans" w:cs="Times New Roman"/>
                <w:color w:val="404040"/>
              </w:rPr>
            </w:pPr>
            <w:ins w:id="12744" w:author="Salah Soliman" w:date="2020-01-31T16:40:00Z">
              <w:r w:rsidRPr="008027CD">
                <w:rPr>
                  <w:rFonts w:ascii="Open Sans" w:eastAsia="Open Sans" w:hAnsi="Open Sans" w:cs="Times New Roman"/>
                  <w:color w:val="404040"/>
                </w:rPr>
                <w:t>Citation: RoboGarden Course resources Copyright 2019</w:t>
              </w:r>
            </w:ins>
          </w:p>
          <w:p w14:paraId="4973893C" w14:textId="77777777" w:rsidR="008027CD" w:rsidRPr="008027CD" w:rsidRDefault="008027CD" w:rsidP="008027CD">
            <w:pPr>
              <w:rPr>
                <w:ins w:id="12745" w:author="Salah Soliman" w:date="2020-01-31T16:40:00Z"/>
                <w:rFonts w:ascii="Open Sans" w:eastAsia="Open Sans" w:hAnsi="Open Sans" w:cs="Times New Roman"/>
              </w:rPr>
            </w:pPr>
          </w:p>
        </w:tc>
        <w:tc>
          <w:tcPr>
            <w:tcW w:w="270" w:type="dxa"/>
            <w:tcBorders>
              <w:top w:val="nil"/>
              <w:left w:val="nil"/>
              <w:bottom w:val="nil"/>
              <w:right w:val="single" w:sz="4" w:space="0" w:color="DBDBDB" w:themeColor="accent3" w:themeTint="66"/>
            </w:tcBorders>
            <w:shd w:val="clear" w:color="auto" w:fill="FAFAFA"/>
            <w:tcPrChange w:id="12746" w:author="Alicia Romero Lopez" w:date="2020-01-31T09:48:00Z">
              <w:tcPr>
                <w:tcW w:w="270" w:type="dxa"/>
                <w:tcBorders>
                  <w:top w:val="nil"/>
                  <w:left w:val="nil"/>
                  <w:bottom w:val="nil"/>
                  <w:right w:val="single" w:sz="4" w:space="0" w:color="DBDBDB"/>
                </w:tcBorders>
                <w:shd w:val="clear" w:color="auto" w:fill="FAFAFA"/>
              </w:tcPr>
            </w:tcPrChange>
          </w:tcPr>
          <w:p w14:paraId="706496B7" w14:textId="77777777" w:rsidR="008027CD" w:rsidRPr="008027CD" w:rsidRDefault="008027CD" w:rsidP="008027CD">
            <w:pPr>
              <w:rPr>
                <w:ins w:id="12747" w:author="Salah Soliman" w:date="2020-01-31T16:40:00Z"/>
                <w:rFonts w:ascii="Open Sans" w:eastAsia="Open Sans" w:hAnsi="Open Sans" w:cs="Times New Roman"/>
              </w:rPr>
            </w:pPr>
          </w:p>
        </w:tc>
      </w:tr>
      <w:tr w:rsidR="008027CD" w:rsidRPr="008027CD" w14:paraId="299739C3" w14:textId="77777777" w:rsidTr="51235A2F">
        <w:trPr>
          <w:cantSplit/>
          <w:ins w:id="12748" w:author="Salah Soliman" w:date="2020-01-31T16:40:00Z"/>
        </w:trPr>
        <w:tc>
          <w:tcPr>
            <w:tcW w:w="270" w:type="dxa"/>
            <w:tcBorders>
              <w:top w:val="nil"/>
              <w:left w:val="single" w:sz="4" w:space="0" w:color="DBDBDB" w:themeColor="accent3" w:themeTint="66"/>
              <w:bottom w:val="nil"/>
              <w:right w:val="nil"/>
            </w:tcBorders>
            <w:shd w:val="clear" w:color="auto" w:fill="FAFAFA"/>
            <w:tcPrChange w:id="12749" w:author="Alicia Romero Lopez" w:date="2020-01-31T09:48:00Z">
              <w:tcPr>
                <w:tcW w:w="270" w:type="dxa"/>
                <w:tcBorders>
                  <w:top w:val="nil"/>
                  <w:left w:val="single" w:sz="4" w:space="0" w:color="DBDBDB"/>
                  <w:bottom w:val="nil"/>
                  <w:right w:val="nil"/>
                </w:tcBorders>
                <w:shd w:val="clear" w:color="auto" w:fill="FAFAFA"/>
              </w:tcPr>
            </w:tcPrChange>
          </w:tcPr>
          <w:p w14:paraId="615A3291" w14:textId="77777777" w:rsidR="008027CD" w:rsidRPr="008027CD" w:rsidRDefault="008027CD" w:rsidP="008027CD">
            <w:pPr>
              <w:rPr>
                <w:ins w:id="12750" w:author="Salah Soliman" w:date="2020-01-31T16:40:00Z"/>
                <w:rFonts w:ascii="Open Sans" w:eastAsia="Open Sans" w:hAnsi="Open Sans" w:cs="Times New Roman"/>
                <w:color w:val="404040"/>
                <w:sz w:val="16"/>
                <w:szCs w:val="16"/>
              </w:rPr>
            </w:pPr>
          </w:p>
        </w:tc>
        <w:tc>
          <w:tcPr>
            <w:tcW w:w="3960" w:type="dxa"/>
            <w:gridSpan w:val="3"/>
            <w:tcBorders>
              <w:top w:val="nil"/>
              <w:left w:val="nil"/>
              <w:bottom w:val="nil"/>
              <w:right w:val="nil"/>
            </w:tcBorders>
            <w:shd w:val="clear" w:color="auto" w:fill="FAFAFA"/>
            <w:vAlign w:val="center"/>
            <w:tcPrChange w:id="12751" w:author="Alicia Romero Lopez" w:date="2020-01-31T09:48:00Z">
              <w:tcPr>
                <w:tcW w:w="3960" w:type="dxa"/>
                <w:gridSpan w:val="3"/>
                <w:tcBorders>
                  <w:top w:val="nil"/>
                  <w:left w:val="nil"/>
                  <w:bottom w:val="nil"/>
                  <w:right w:val="nil"/>
                </w:tcBorders>
                <w:shd w:val="clear" w:color="auto" w:fill="FAFAFA"/>
              </w:tcPr>
            </w:tcPrChange>
          </w:tcPr>
          <w:p w14:paraId="5C52C2A2" w14:textId="77777777" w:rsidR="008027CD" w:rsidRPr="008027CD" w:rsidRDefault="008027CD" w:rsidP="008027CD">
            <w:pPr>
              <w:rPr>
                <w:ins w:id="12752" w:author="Salah Soliman" w:date="2020-01-31T16:40:00Z"/>
                <w:rFonts w:ascii="Open Sans" w:eastAsia="Open Sans" w:hAnsi="Open Sans" w:cs="Times New Roman"/>
                <w:color w:val="404040"/>
                <w:sz w:val="16"/>
                <w:szCs w:val="16"/>
              </w:rPr>
            </w:pPr>
          </w:p>
        </w:tc>
        <w:tc>
          <w:tcPr>
            <w:tcW w:w="1980" w:type="dxa"/>
            <w:gridSpan w:val="2"/>
            <w:tcBorders>
              <w:top w:val="nil"/>
              <w:left w:val="nil"/>
              <w:bottom w:val="nil"/>
              <w:right w:val="nil"/>
            </w:tcBorders>
            <w:shd w:val="clear" w:color="auto" w:fill="FAFAFA"/>
            <w:vAlign w:val="center"/>
            <w:tcPrChange w:id="12753" w:author="Alicia Romero Lopez" w:date="2020-01-31T09:48:00Z">
              <w:tcPr>
                <w:tcW w:w="1980" w:type="dxa"/>
                <w:gridSpan w:val="2"/>
                <w:tcBorders>
                  <w:top w:val="nil"/>
                  <w:left w:val="nil"/>
                  <w:bottom w:val="nil"/>
                  <w:right w:val="nil"/>
                </w:tcBorders>
                <w:shd w:val="clear" w:color="auto" w:fill="FAFAFA"/>
              </w:tcPr>
            </w:tcPrChange>
          </w:tcPr>
          <w:p w14:paraId="6E01B882" w14:textId="77777777" w:rsidR="008027CD" w:rsidRPr="008027CD" w:rsidRDefault="008027CD" w:rsidP="008027CD">
            <w:pPr>
              <w:rPr>
                <w:ins w:id="12754" w:author="Salah Soliman" w:date="2020-01-31T16:40:00Z"/>
                <w:rFonts w:ascii="Open Sans" w:eastAsia="Open Sans" w:hAnsi="Open Sans" w:cs="Times New Roman"/>
                <w:color w:val="404040"/>
                <w:sz w:val="16"/>
                <w:szCs w:val="16"/>
              </w:rPr>
            </w:pPr>
          </w:p>
        </w:tc>
        <w:tc>
          <w:tcPr>
            <w:tcW w:w="3981" w:type="dxa"/>
            <w:tcBorders>
              <w:top w:val="nil"/>
              <w:left w:val="nil"/>
              <w:bottom w:val="nil"/>
              <w:right w:val="nil"/>
            </w:tcBorders>
            <w:shd w:val="clear" w:color="auto" w:fill="FAFAFA"/>
            <w:vAlign w:val="center"/>
            <w:tcPrChange w:id="12755" w:author="Alicia Romero Lopez" w:date="2020-01-31T09:48:00Z">
              <w:tcPr>
                <w:tcW w:w="3981" w:type="dxa"/>
                <w:tcBorders>
                  <w:top w:val="nil"/>
                  <w:left w:val="nil"/>
                  <w:bottom w:val="nil"/>
                  <w:right w:val="nil"/>
                </w:tcBorders>
                <w:shd w:val="clear" w:color="auto" w:fill="FAFAFA"/>
              </w:tcPr>
            </w:tcPrChange>
          </w:tcPr>
          <w:p w14:paraId="53105680" w14:textId="77777777" w:rsidR="008027CD" w:rsidRPr="008027CD" w:rsidRDefault="008027CD" w:rsidP="008027CD">
            <w:pPr>
              <w:rPr>
                <w:ins w:id="12756" w:author="Salah Soliman" w:date="2020-01-31T16:40:00Z"/>
                <w:rFonts w:ascii="Open Sans" w:eastAsia="Open Sans" w:hAnsi="Open Sans" w:cs="Times New Roman"/>
                <w:color w:val="404040"/>
                <w:sz w:val="16"/>
                <w:szCs w:val="16"/>
              </w:rPr>
            </w:pPr>
          </w:p>
        </w:tc>
        <w:tc>
          <w:tcPr>
            <w:tcW w:w="270" w:type="dxa"/>
            <w:tcBorders>
              <w:top w:val="nil"/>
              <w:left w:val="nil"/>
              <w:bottom w:val="nil"/>
              <w:right w:val="single" w:sz="4" w:space="0" w:color="DBDBDB" w:themeColor="accent3" w:themeTint="66"/>
            </w:tcBorders>
            <w:shd w:val="clear" w:color="auto" w:fill="FAFAFA"/>
            <w:tcPrChange w:id="12757" w:author="Alicia Romero Lopez" w:date="2020-01-31T09:48:00Z">
              <w:tcPr>
                <w:tcW w:w="270" w:type="dxa"/>
                <w:tcBorders>
                  <w:top w:val="nil"/>
                  <w:left w:val="nil"/>
                  <w:bottom w:val="nil"/>
                  <w:right w:val="single" w:sz="4" w:space="0" w:color="DBDBDB"/>
                </w:tcBorders>
                <w:shd w:val="clear" w:color="auto" w:fill="FAFAFA"/>
              </w:tcPr>
            </w:tcPrChange>
          </w:tcPr>
          <w:p w14:paraId="34D34F55" w14:textId="77777777" w:rsidR="008027CD" w:rsidRPr="008027CD" w:rsidRDefault="008027CD" w:rsidP="008027CD">
            <w:pPr>
              <w:rPr>
                <w:ins w:id="12758" w:author="Salah Soliman" w:date="2020-01-31T16:40:00Z"/>
                <w:rFonts w:ascii="Open Sans" w:eastAsia="Open Sans" w:hAnsi="Open Sans" w:cs="Times New Roman"/>
                <w:color w:val="404040"/>
                <w:sz w:val="16"/>
                <w:szCs w:val="16"/>
              </w:rPr>
            </w:pPr>
          </w:p>
        </w:tc>
      </w:tr>
      <w:tr w:rsidR="008027CD" w:rsidRPr="008027CD" w14:paraId="2BD89A0F" w14:textId="77777777" w:rsidTr="51235A2F">
        <w:trPr>
          <w:cantSplit/>
          <w:ins w:id="12759" w:author="Salah Soliman" w:date="2020-01-31T16:40:00Z"/>
        </w:trPr>
        <w:tc>
          <w:tcPr>
            <w:tcW w:w="270" w:type="dxa"/>
            <w:tcBorders>
              <w:top w:val="nil"/>
              <w:left w:val="single" w:sz="4" w:space="0" w:color="DBDBDB" w:themeColor="accent3" w:themeTint="66"/>
              <w:bottom w:val="single" w:sz="4" w:space="0" w:color="DBDBDB" w:themeColor="accent3" w:themeTint="66"/>
              <w:right w:val="nil"/>
            </w:tcBorders>
            <w:shd w:val="clear" w:color="auto" w:fill="FAFAFA"/>
            <w:tcPrChange w:id="12760" w:author="Alicia Romero Lopez" w:date="2020-01-31T09:48:00Z">
              <w:tcPr>
                <w:tcW w:w="270" w:type="dxa"/>
                <w:tcBorders>
                  <w:top w:val="nil"/>
                  <w:left w:val="single" w:sz="4" w:space="0" w:color="DBDBDB"/>
                  <w:bottom w:val="single" w:sz="4" w:space="0" w:color="DBDBDB"/>
                  <w:right w:val="nil"/>
                </w:tcBorders>
                <w:shd w:val="clear" w:color="auto" w:fill="FAFAFA"/>
              </w:tcPr>
            </w:tcPrChange>
          </w:tcPr>
          <w:p w14:paraId="298FA510" w14:textId="77777777" w:rsidR="008027CD" w:rsidRPr="008027CD" w:rsidRDefault="008027CD" w:rsidP="008027CD">
            <w:pPr>
              <w:rPr>
                <w:ins w:id="12761" w:author="Salah Soliman" w:date="2020-01-31T16:40:00Z"/>
                <w:rFonts w:ascii="Open Sans" w:eastAsia="Open Sans" w:hAnsi="Open Sans" w:cs="Times New Roman"/>
              </w:rPr>
            </w:pPr>
          </w:p>
        </w:tc>
        <w:tc>
          <w:tcPr>
            <w:tcW w:w="3960" w:type="dxa"/>
            <w:gridSpan w:val="3"/>
            <w:tcBorders>
              <w:top w:val="nil"/>
              <w:left w:val="nil"/>
              <w:bottom w:val="single" w:sz="4" w:space="0" w:color="DBDBDB" w:themeColor="accent3" w:themeTint="66"/>
              <w:right w:val="nil"/>
            </w:tcBorders>
            <w:shd w:val="clear" w:color="auto" w:fill="FAFAFA"/>
            <w:vAlign w:val="center"/>
            <w:tcPrChange w:id="12762" w:author="Alicia Romero Lopez" w:date="2020-01-31T09:48:00Z">
              <w:tcPr>
                <w:tcW w:w="3960" w:type="dxa"/>
                <w:gridSpan w:val="3"/>
                <w:tcBorders>
                  <w:top w:val="nil"/>
                  <w:left w:val="nil"/>
                  <w:bottom w:val="single" w:sz="4" w:space="0" w:color="DBDBDB"/>
                  <w:right w:val="nil"/>
                </w:tcBorders>
                <w:shd w:val="clear" w:color="auto" w:fill="FAFAFA"/>
              </w:tcPr>
            </w:tcPrChange>
          </w:tcPr>
          <w:p w14:paraId="06BC2BA3" w14:textId="77777777" w:rsidR="008027CD" w:rsidRPr="008027CD" w:rsidRDefault="008027CD" w:rsidP="008027CD">
            <w:pPr>
              <w:rPr>
                <w:ins w:id="12763" w:author="Salah Soliman" w:date="2020-01-31T16:40:00Z"/>
                <w:rFonts w:ascii="Open Sans" w:eastAsia="Open Sans" w:hAnsi="Open Sans" w:cs="Times New Roman"/>
              </w:rPr>
            </w:pPr>
          </w:p>
        </w:tc>
        <w:tc>
          <w:tcPr>
            <w:tcW w:w="1980" w:type="dxa"/>
            <w:gridSpan w:val="2"/>
            <w:tcBorders>
              <w:top w:val="nil"/>
              <w:left w:val="nil"/>
              <w:bottom w:val="single" w:sz="4" w:space="0" w:color="DBDBDB" w:themeColor="accent3" w:themeTint="66"/>
              <w:right w:val="nil"/>
            </w:tcBorders>
            <w:shd w:val="clear" w:color="auto" w:fill="FAFAFA"/>
            <w:vAlign w:val="center"/>
            <w:hideMark/>
            <w:tcPrChange w:id="12764" w:author="Alicia Romero Lopez" w:date="2020-01-31T09:48:00Z">
              <w:tcPr>
                <w:tcW w:w="1980" w:type="dxa"/>
                <w:gridSpan w:val="2"/>
                <w:tcBorders>
                  <w:top w:val="nil"/>
                  <w:left w:val="nil"/>
                  <w:bottom w:val="single" w:sz="4" w:space="0" w:color="DBDBDB"/>
                  <w:right w:val="nil"/>
                </w:tcBorders>
                <w:shd w:val="clear" w:color="auto" w:fill="FAFAFA"/>
                <w:hideMark/>
              </w:tcPr>
            </w:tcPrChange>
          </w:tcPr>
          <w:p w14:paraId="7BE2B100" w14:textId="77777777" w:rsidR="008027CD" w:rsidRPr="008027CD" w:rsidRDefault="008027CD" w:rsidP="008027CD">
            <w:pPr>
              <w:rPr>
                <w:ins w:id="12765" w:author="Salah Soliman" w:date="2020-01-31T16:40:00Z"/>
                <w:rFonts w:ascii="Open Sans" w:eastAsia="Open Sans" w:hAnsi="Open Sans" w:cs="Times New Roman"/>
              </w:rPr>
            </w:pPr>
            <w:ins w:id="12766" w:author="Salah Soliman" w:date="2020-01-31T16:40:00Z">
              <w:r w:rsidRPr="008027CD">
                <w:rPr>
                  <w:rFonts w:ascii="Open Sans" w:eastAsia="Open Sans" w:hAnsi="Open Sans" w:cs="Times New Roman"/>
                  <w:noProof/>
                  <w:rPrChange w:id="12767" w:author="Unknown">
                    <w:rPr>
                      <w:noProof/>
                    </w:rPr>
                  </w:rPrChange>
                </w:rPr>
                <w:drawing>
                  <wp:inline distT="0" distB="0" distL="0" distR="0" wp14:anchorId="1D1BD673" wp14:editId="4FFEAC6E">
                    <wp:extent cx="1158240" cy="304800"/>
                    <wp:effectExtent l="0" t="0" r="3810" b="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158240" cy="304800"/>
                            </a:xfrm>
                            <a:prstGeom prst="rect">
                              <a:avLst/>
                            </a:prstGeom>
                            <a:noFill/>
                            <a:ln>
                              <a:noFill/>
                            </a:ln>
                          </pic:spPr>
                        </pic:pic>
                      </a:graphicData>
                    </a:graphic>
                  </wp:inline>
                </w:drawing>
              </w:r>
            </w:ins>
          </w:p>
        </w:tc>
        <w:tc>
          <w:tcPr>
            <w:tcW w:w="3981" w:type="dxa"/>
            <w:tcBorders>
              <w:top w:val="nil"/>
              <w:left w:val="nil"/>
              <w:bottom w:val="single" w:sz="4" w:space="0" w:color="DBDBDB" w:themeColor="accent3" w:themeTint="66"/>
              <w:right w:val="nil"/>
            </w:tcBorders>
            <w:shd w:val="clear" w:color="auto" w:fill="FAFAFA"/>
            <w:vAlign w:val="center"/>
            <w:tcPrChange w:id="12768" w:author="Alicia Romero Lopez" w:date="2020-01-31T09:48:00Z">
              <w:tcPr>
                <w:tcW w:w="3981" w:type="dxa"/>
                <w:tcBorders>
                  <w:top w:val="nil"/>
                  <w:left w:val="nil"/>
                  <w:bottom w:val="single" w:sz="4" w:space="0" w:color="DBDBDB"/>
                  <w:right w:val="nil"/>
                </w:tcBorders>
                <w:shd w:val="clear" w:color="auto" w:fill="FAFAFA"/>
              </w:tcPr>
            </w:tcPrChange>
          </w:tcPr>
          <w:p w14:paraId="42AD5452" w14:textId="77777777" w:rsidR="008027CD" w:rsidRPr="008027CD" w:rsidRDefault="008027CD" w:rsidP="008027CD">
            <w:pPr>
              <w:rPr>
                <w:ins w:id="12769" w:author="Salah Soliman" w:date="2020-01-31T16:40:00Z"/>
                <w:rFonts w:ascii="Open Sans" w:eastAsia="Open Sans" w:hAnsi="Open Sans" w:cs="Times New Roman"/>
              </w:rPr>
            </w:pPr>
          </w:p>
        </w:tc>
        <w:tc>
          <w:tcPr>
            <w:tcW w:w="270" w:type="dxa"/>
            <w:tcBorders>
              <w:top w:val="nil"/>
              <w:left w:val="nil"/>
              <w:bottom w:val="single" w:sz="4" w:space="0" w:color="DBDBDB" w:themeColor="accent3" w:themeTint="66"/>
              <w:right w:val="single" w:sz="4" w:space="0" w:color="DBDBDB" w:themeColor="accent3" w:themeTint="66"/>
            </w:tcBorders>
            <w:shd w:val="clear" w:color="auto" w:fill="FAFAFA"/>
            <w:tcPrChange w:id="12770" w:author="Alicia Romero Lopez" w:date="2020-01-31T09:48:00Z">
              <w:tcPr>
                <w:tcW w:w="270" w:type="dxa"/>
                <w:tcBorders>
                  <w:top w:val="nil"/>
                  <w:left w:val="nil"/>
                  <w:bottom w:val="single" w:sz="4" w:space="0" w:color="DBDBDB"/>
                  <w:right w:val="single" w:sz="4" w:space="0" w:color="DBDBDB"/>
                </w:tcBorders>
                <w:shd w:val="clear" w:color="auto" w:fill="FAFAFA"/>
              </w:tcPr>
            </w:tcPrChange>
          </w:tcPr>
          <w:p w14:paraId="0E88A96E" w14:textId="77777777" w:rsidR="008027CD" w:rsidRPr="008027CD" w:rsidRDefault="008027CD" w:rsidP="008027CD">
            <w:pPr>
              <w:rPr>
                <w:ins w:id="12771" w:author="Salah Soliman" w:date="2020-01-31T16:40:00Z"/>
                <w:rFonts w:ascii="Open Sans" w:eastAsia="Open Sans" w:hAnsi="Open Sans" w:cs="Times New Roman"/>
              </w:rPr>
            </w:pPr>
          </w:p>
        </w:tc>
      </w:tr>
    </w:tbl>
    <w:p w14:paraId="2F9AF4A9" w14:textId="77777777" w:rsidR="008027CD" w:rsidRPr="008027CD" w:rsidRDefault="008027CD" w:rsidP="008027CD">
      <w:pPr>
        <w:rPr>
          <w:ins w:id="12772" w:author="Salah Soliman" w:date="2020-01-31T16:40:00Z"/>
          <w:rFonts w:ascii="Open Sans" w:eastAsia="Open Sans" w:hAnsi="Open Sans" w:cs="Times New Roman"/>
          <w:color w:val="404040"/>
        </w:rPr>
      </w:pPr>
    </w:p>
    <w:tbl>
      <w:tblPr>
        <w:tblStyle w:val="TableGrid31"/>
        <w:tblW w:w="10530" w:type="dxa"/>
        <w:tblInd w:w="-5" w:type="dxa"/>
        <w:tblLook w:val="04A0" w:firstRow="1" w:lastRow="0" w:firstColumn="1" w:lastColumn="0" w:noHBand="0" w:noVBand="1"/>
      </w:tblPr>
      <w:tblGrid>
        <w:gridCol w:w="806"/>
        <w:gridCol w:w="3061"/>
        <w:gridCol w:w="6663"/>
      </w:tblGrid>
      <w:tr w:rsidR="008027CD" w:rsidRPr="008027CD" w14:paraId="0BF53AD4" w14:textId="77777777" w:rsidTr="008027CD">
        <w:trPr>
          <w:trHeight w:val="566"/>
          <w:ins w:id="12773" w:author="Salah Soliman" w:date="2020-01-31T16:40:00Z"/>
        </w:trPr>
        <w:tc>
          <w:tcPr>
            <w:tcW w:w="805" w:type="dxa"/>
            <w:tcBorders>
              <w:top w:val="single" w:sz="4" w:space="0" w:color="auto"/>
              <w:left w:val="single" w:sz="4" w:space="0" w:color="auto"/>
              <w:bottom w:val="single" w:sz="4" w:space="0" w:color="auto"/>
              <w:right w:val="single" w:sz="4" w:space="0" w:color="auto"/>
            </w:tcBorders>
            <w:shd w:val="clear" w:color="auto" w:fill="39407B"/>
            <w:vAlign w:val="center"/>
            <w:hideMark/>
          </w:tcPr>
          <w:p w14:paraId="66A8CE9C" w14:textId="77777777" w:rsidR="008027CD" w:rsidRPr="008027CD" w:rsidRDefault="008027CD" w:rsidP="008027CD">
            <w:pPr>
              <w:jc w:val="center"/>
              <w:rPr>
                <w:ins w:id="12774" w:author="Salah Soliman" w:date="2020-01-31T16:40:00Z"/>
                <w:rFonts w:ascii="Open Sans" w:eastAsia="Open Sans" w:hAnsi="Open Sans" w:cs="Times New Roman"/>
                <w:b/>
                <w:bCs/>
                <w:color w:val="FFFFFF"/>
              </w:rPr>
            </w:pPr>
            <w:ins w:id="12775" w:author="Salah Soliman" w:date="2020-01-31T16:40:00Z">
              <w:r w:rsidRPr="008027CD">
                <w:rPr>
                  <w:rFonts w:ascii="Open Sans" w:eastAsia="Open Sans" w:hAnsi="Open Sans" w:cs="Times New Roman"/>
                  <w:b/>
                  <w:bCs/>
                  <w:color w:val="FFFFFF"/>
                </w:rPr>
                <w:t>Item</w:t>
              </w:r>
            </w:ins>
          </w:p>
        </w:tc>
        <w:tc>
          <w:tcPr>
            <w:tcW w:w="3060" w:type="dxa"/>
            <w:tcBorders>
              <w:top w:val="single" w:sz="4" w:space="0" w:color="auto"/>
              <w:left w:val="single" w:sz="4" w:space="0" w:color="auto"/>
              <w:bottom w:val="single" w:sz="4" w:space="0" w:color="auto"/>
              <w:right w:val="single" w:sz="4" w:space="0" w:color="auto"/>
            </w:tcBorders>
            <w:shd w:val="clear" w:color="auto" w:fill="39407B"/>
            <w:hideMark/>
          </w:tcPr>
          <w:p w14:paraId="750B20FE" w14:textId="77777777" w:rsidR="008027CD" w:rsidRPr="008027CD" w:rsidRDefault="008027CD" w:rsidP="008027CD">
            <w:pPr>
              <w:rPr>
                <w:ins w:id="12776" w:author="Salah Soliman" w:date="2020-01-31T16:40:00Z"/>
                <w:rFonts w:ascii="Open Sans" w:eastAsia="Open Sans" w:hAnsi="Open Sans" w:cs="Times New Roman"/>
                <w:b/>
                <w:bCs/>
                <w:color w:val="FFFFFF"/>
              </w:rPr>
            </w:pPr>
            <w:ins w:id="12777" w:author="Salah Soliman" w:date="2020-01-31T16:40:00Z">
              <w:r w:rsidRPr="008027CD">
                <w:rPr>
                  <w:rFonts w:ascii="Open Sans" w:eastAsia="Open Sans" w:hAnsi="Open Sans" w:cs="Times New Roman"/>
                  <w:b/>
                  <w:bCs/>
                  <w:color w:val="FFFFFF"/>
                </w:rPr>
                <w:t>Status</w:t>
              </w:r>
            </w:ins>
          </w:p>
        </w:tc>
        <w:tc>
          <w:tcPr>
            <w:tcW w:w="6660" w:type="dxa"/>
            <w:tcBorders>
              <w:top w:val="single" w:sz="4" w:space="0" w:color="auto"/>
              <w:left w:val="single" w:sz="4" w:space="0" w:color="auto"/>
              <w:bottom w:val="single" w:sz="4" w:space="0" w:color="auto"/>
              <w:right w:val="single" w:sz="4" w:space="0" w:color="auto"/>
            </w:tcBorders>
            <w:shd w:val="clear" w:color="auto" w:fill="39407B"/>
            <w:hideMark/>
          </w:tcPr>
          <w:p w14:paraId="46FDA6CF" w14:textId="77777777" w:rsidR="008027CD" w:rsidRPr="008027CD" w:rsidRDefault="008027CD" w:rsidP="008027CD">
            <w:pPr>
              <w:rPr>
                <w:ins w:id="12778" w:author="Salah Soliman" w:date="2020-01-31T16:40:00Z"/>
                <w:rFonts w:ascii="Open Sans" w:eastAsia="Open Sans" w:hAnsi="Open Sans" w:cs="Times New Roman"/>
                <w:b/>
                <w:bCs/>
                <w:color w:val="FFFFFF"/>
              </w:rPr>
            </w:pPr>
            <w:ins w:id="12779" w:author="Salah Soliman" w:date="2020-01-31T16:40:00Z">
              <w:r w:rsidRPr="008027CD">
                <w:rPr>
                  <w:rFonts w:ascii="Open Sans" w:eastAsia="Open Sans" w:hAnsi="Open Sans" w:cs="Times New Roman"/>
                  <w:b/>
                  <w:bCs/>
                  <w:color w:val="FFFFFF"/>
                </w:rPr>
                <w:t>Explanation Text/Images</w:t>
              </w:r>
            </w:ins>
          </w:p>
        </w:tc>
      </w:tr>
      <w:tr w:rsidR="008027CD" w:rsidRPr="008027CD" w14:paraId="6277E5C1" w14:textId="77777777" w:rsidTr="008027CD">
        <w:trPr>
          <w:ins w:id="12780" w:author="Salah Soliman" w:date="2020-01-31T16:40:00Z"/>
        </w:trPr>
        <w:tc>
          <w:tcPr>
            <w:tcW w:w="805" w:type="dxa"/>
            <w:tcBorders>
              <w:top w:val="single" w:sz="4" w:space="0" w:color="auto"/>
              <w:left w:val="single" w:sz="4" w:space="0" w:color="auto"/>
              <w:bottom w:val="single" w:sz="4" w:space="0" w:color="auto"/>
              <w:right w:val="single" w:sz="4" w:space="0" w:color="auto"/>
            </w:tcBorders>
            <w:vAlign w:val="center"/>
            <w:hideMark/>
          </w:tcPr>
          <w:p w14:paraId="59DE9282" w14:textId="77777777" w:rsidR="008027CD" w:rsidRPr="008027CD" w:rsidRDefault="008027CD" w:rsidP="008027CD">
            <w:pPr>
              <w:jc w:val="center"/>
              <w:rPr>
                <w:ins w:id="12781" w:author="Salah Soliman" w:date="2020-01-31T16:40:00Z"/>
                <w:rFonts w:ascii="Open Sans" w:eastAsia="Open Sans" w:hAnsi="Open Sans" w:cs="Times New Roman"/>
                <w:color w:val="404040"/>
              </w:rPr>
            </w:pPr>
            <w:ins w:id="12782" w:author="Salah Soliman" w:date="2020-01-31T16:40:00Z">
              <w:r w:rsidRPr="008027CD">
                <w:rPr>
                  <w:rFonts w:ascii="Open Sans" w:eastAsia="Open Sans" w:hAnsi="Open Sans" w:cs="Times New Roman"/>
                </w:rPr>
                <w:t>a.</w:t>
              </w:r>
            </w:ins>
          </w:p>
        </w:tc>
        <w:tc>
          <w:tcPr>
            <w:tcW w:w="3060" w:type="dxa"/>
            <w:tcBorders>
              <w:top w:val="single" w:sz="4" w:space="0" w:color="auto"/>
              <w:left w:val="single" w:sz="4" w:space="0" w:color="auto"/>
              <w:bottom w:val="single" w:sz="4" w:space="0" w:color="auto"/>
              <w:right w:val="single" w:sz="4" w:space="0" w:color="auto"/>
            </w:tcBorders>
            <w:vAlign w:val="center"/>
            <w:hideMark/>
          </w:tcPr>
          <w:p w14:paraId="4AA7679B" w14:textId="77777777" w:rsidR="008027CD" w:rsidRPr="008027CD" w:rsidRDefault="008027CD" w:rsidP="008027CD">
            <w:pPr>
              <w:outlineLvl w:val="2"/>
              <w:rPr>
                <w:ins w:id="12783" w:author="Salah Soliman" w:date="2020-01-31T16:40:00Z"/>
                <w:rFonts w:ascii="Open Sans Semibold" w:eastAsia="Open Sans" w:hAnsi="Open Sans Semibold" w:cs="Open Sans Semibold"/>
                <w:color w:val="11143F"/>
              </w:rPr>
            </w:pPr>
            <w:ins w:id="12784" w:author="Salah Soliman" w:date="2020-01-31T16:40:00Z">
              <w:r w:rsidRPr="008027CD">
                <w:rPr>
                  <w:rFonts w:ascii="Open Sans Semibold" w:eastAsia="Open Sans" w:hAnsi="Open Sans Semibold" w:cs="Open Sans Semibold"/>
                  <w:color w:val="11143F"/>
                </w:rPr>
                <w:t xml:space="preserve">Correct. </w:t>
              </w:r>
            </w:ins>
          </w:p>
        </w:tc>
        <w:tc>
          <w:tcPr>
            <w:tcW w:w="6660" w:type="dxa"/>
            <w:tcBorders>
              <w:top w:val="single" w:sz="4" w:space="0" w:color="auto"/>
              <w:left w:val="single" w:sz="4" w:space="0" w:color="auto"/>
              <w:bottom w:val="single" w:sz="4" w:space="0" w:color="auto"/>
              <w:right w:val="single" w:sz="4" w:space="0" w:color="auto"/>
            </w:tcBorders>
            <w:vAlign w:val="center"/>
            <w:hideMark/>
          </w:tcPr>
          <w:p w14:paraId="133E921C" w14:textId="77777777" w:rsidR="008027CD" w:rsidRPr="008027CD" w:rsidRDefault="008027CD" w:rsidP="008027CD">
            <w:pPr>
              <w:rPr>
                <w:ins w:id="12785" w:author="Salah Soliman" w:date="2020-01-31T16:40:00Z"/>
                <w:rFonts w:ascii="Consolas" w:eastAsia="Open Sans" w:hAnsi="Consolas" w:cs="Times New Roman"/>
              </w:rPr>
            </w:pPr>
            <w:ins w:id="12786" w:author="Salah Soliman" w:date="2020-01-31T16:40:00Z">
              <w:r w:rsidRPr="008027CD">
                <w:rPr>
                  <w:rFonts w:ascii="Open Sans" w:eastAsia="Open Sans" w:hAnsi="Open Sans" w:cs="Times New Roman"/>
                </w:rPr>
                <w:t>Yes, this code will achieve the desired result.</w:t>
              </w:r>
            </w:ins>
          </w:p>
        </w:tc>
      </w:tr>
      <w:tr w:rsidR="008027CD" w:rsidRPr="008027CD" w14:paraId="327BB284" w14:textId="77777777" w:rsidTr="008027CD">
        <w:trPr>
          <w:ins w:id="12787" w:author="Salah Soliman" w:date="2020-01-31T16:40:00Z"/>
        </w:trPr>
        <w:tc>
          <w:tcPr>
            <w:tcW w:w="805" w:type="dxa"/>
            <w:tcBorders>
              <w:top w:val="single" w:sz="4" w:space="0" w:color="auto"/>
              <w:left w:val="single" w:sz="4" w:space="0" w:color="auto"/>
              <w:bottom w:val="single" w:sz="4" w:space="0" w:color="auto"/>
              <w:right w:val="single" w:sz="4" w:space="0" w:color="auto"/>
            </w:tcBorders>
            <w:vAlign w:val="center"/>
            <w:hideMark/>
          </w:tcPr>
          <w:p w14:paraId="2CB6160D" w14:textId="77777777" w:rsidR="008027CD" w:rsidRPr="008027CD" w:rsidRDefault="008027CD" w:rsidP="008027CD">
            <w:pPr>
              <w:jc w:val="center"/>
              <w:rPr>
                <w:ins w:id="12788" w:author="Salah Soliman" w:date="2020-01-31T16:40:00Z"/>
                <w:rFonts w:ascii="Open Sans" w:eastAsia="Open Sans" w:hAnsi="Open Sans" w:cs="Times New Roman"/>
              </w:rPr>
            </w:pPr>
            <w:ins w:id="12789" w:author="Salah Soliman" w:date="2020-01-31T16:40:00Z">
              <w:r w:rsidRPr="008027CD">
                <w:rPr>
                  <w:rFonts w:ascii="Open Sans" w:eastAsia="Open Sans" w:hAnsi="Open Sans" w:cs="Times New Roman"/>
                </w:rPr>
                <w:t>b.</w:t>
              </w:r>
            </w:ins>
          </w:p>
        </w:tc>
        <w:tc>
          <w:tcPr>
            <w:tcW w:w="3060" w:type="dxa"/>
            <w:tcBorders>
              <w:top w:val="single" w:sz="4" w:space="0" w:color="auto"/>
              <w:left w:val="single" w:sz="4" w:space="0" w:color="auto"/>
              <w:bottom w:val="single" w:sz="4" w:space="0" w:color="auto"/>
              <w:right w:val="single" w:sz="4" w:space="0" w:color="auto"/>
            </w:tcBorders>
            <w:vAlign w:val="center"/>
            <w:hideMark/>
          </w:tcPr>
          <w:p w14:paraId="6078AAA4" w14:textId="77777777" w:rsidR="008027CD" w:rsidRPr="008027CD" w:rsidRDefault="008027CD" w:rsidP="008027CD">
            <w:pPr>
              <w:outlineLvl w:val="2"/>
              <w:rPr>
                <w:ins w:id="12790" w:author="Salah Soliman" w:date="2020-01-31T16:40:00Z"/>
                <w:rFonts w:ascii="Open Sans Semibold" w:eastAsia="Open Sans" w:hAnsi="Open Sans Semibold" w:cs="Open Sans Semibold"/>
                <w:color w:val="11143F"/>
              </w:rPr>
            </w:pPr>
            <w:ins w:id="12791" w:author="Salah Soliman" w:date="2020-01-31T16:40:00Z">
              <w:r w:rsidRPr="008027CD">
                <w:rPr>
                  <w:rFonts w:ascii="Open Sans Semibold" w:eastAsia="Open Sans" w:hAnsi="Open Sans Semibold" w:cs="Open Sans Semibold"/>
                  <w:color w:val="11143F"/>
                </w:rPr>
                <w:t>Incorrect</w:t>
              </w:r>
            </w:ins>
          </w:p>
        </w:tc>
        <w:tc>
          <w:tcPr>
            <w:tcW w:w="6660" w:type="dxa"/>
            <w:tcBorders>
              <w:top w:val="single" w:sz="4" w:space="0" w:color="auto"/>
              <w:left w:val="single" w:sz="4" w:space="0" w:color="auto"/>
              <w:bottom w:val="single" w:sz="4" w:space="0" w:color="auto"/>
              <w:right w:val="single" w:sz="4" w:space="0" w:color="auto"/>
            </w:tcBorders>
            <w:vAlign w:val="center"/>
            <w:hideMark/>
          </w:tcPr>
          <w:p w14:paraId="10373F15" w14:textId="77777777" w:rsidR="008027CD" w:rsidRPr="008027CD" w:rsidRDefault="008027CD" w:rsidP="008027CD">
            <w:pPr>
              <w:rPr>
                <w:ins w:id="12792" w:author="Salah Soliman" w:date="2020-01-31T16:40:00Z"/>
                <w:rFonts w:ascii="Consolas" w:eastAsia="Open Sans" w:hAnsi="Consolas" w:cs="Times New Roman"/>
              </w:rPr>
            </w:pPr>
            <w:ins w:id="12793" w:author="Salah Soliman" w:date="2020-01-31T16:40:00Z">
              <w:r w:rsidRPr="008027CD">
                <w:rPr>
                  <w:rFonts w:ascii="Open Sans" w:eastAsia="Open Sans" w:hAnsi="Open Sans" w:cs="Times New Roman"/>
                </w:rPr>
                <w:t>This code will not achieve the desired result.</w:t>
              </w:r>
            </w:ins>
          </w:p>
        </w:tc>
      </w:tr>
      <w:tr w:rsidR="008027CD" w:rsidRPr="008027CD" w14:paraId="687C0E82" w14:textId="77777777" w:rsidTr="008027CD">
        <w:trPr>
          <w:ins w:id="12794" w:author="Salah Soliman" w:date="2020-01-31T16:40:00Z"/>
        </w:trPr>
        <w:tc>
          <w:tcPr>
            <w:tcW w:w="805" w:type="dxa"/>
            <w:tcBorders>
              <w:top w:val="single" w:sz="4" w:space="0" w:color="auto"/>
              <w:left w:val="single" w:sz="4" w:space="0" w:color="auto"/>
              <w:bottom w:val="single" w:sz="4" w:space="0" w:color="auto"/>
              <w:right w:val="single" w:sz="4" w:space="0" w:color="auto"/>
            </w:tcBorders>
            <w:vAlign w:val="center"/>
            <w:hideMark/>
          </w:tcPr>
          <w:p w14:paraId="4E7C3A09" w14:textId="77777777" w:rsidR="008027CD" w:rsidRPr="008027CD" w:rsidRDefault="008027CD" w:rsidP="008027CD">
            <w:pPr>
              <w:jc w:val="center"/>
              <w:rPr>
                <w:ins w:id="12795" w:author="Salah Soliman" w:date="2020-01-31T16:40:00Z"/>
                <w:rFonts w:ascii="Open Sans" w:eastAsia="Open Sans" w:hAnsi="Open Sans" w:cs="Times New Roman"/>
              </w:rPr>
            </w:pPr>
            <w:ins w:id="12796" w:author="Salah Soliman" w:date="2020-01-31T16:40:00Z">
              <w:r w:rsidRPr="008027CD">
                <w:rPr>
                  <w:rFonts w:ascii="Open Sans" w:eastAsia="Open Sans" w:hAnsi="Open Sans" w:cs="Times New Roman"/>
                </w:rPr>
                <w:t>c.</w:t>
              </w:r>
            </w:ins>
          </w:p>
        </w:tc>
        <w:tc>
          <w:tcPr>
            <w:tcW w:w="3060" w:type="dxa"/>
            <w:tcBorders>
              <w:top w:val="single" w:sz="4" w:space="0" w:color="auto"/>
              <w:left w:val="single" w:sz="4" w:space="0" w:color="auto"/>
              <w:bottom w:val="single" w:sz="4" w:space="0" w:color="auto"/>
              <w:right w:val="single" w:sz="4" w:space="0" w:color="auto"/>
            </w:tcBorders>
            <w:vAlign w:val="center"/>
            <w:hideMark/>
          </w:tcPr>
          <w:p w14:paraId="0ECB3B12" w14:textId="77777777" w:rsidR="008027CD" w:rsidRPr="008027CD" w:rsidRDefault="008027CD" w:rsidP="008027CD">
            <w:pPr>
              <w:outlineLvl w:val="2"/>
              <w:rPr>
                <w:ins w:id="12797" w:author="Salah Soliman" w:date="2020-01-31T16:40:00Z"/>
                <w:rFonts w:ascii="Open Sans Semibold" w:eastAsia="Open Sans" w:hAnsi="Open Sans Semibold" w:cs="Open Sans Semibold"/>
                <w:color w:val="11143F"/>
              </w:rPr>
            </w:pPr>
            <w:ins w:id="12798" w:author="Salah Soliman" w:date="2020-01-31T16:40:00Z">
              <w:r w:rsidRPr="008027CD">
                <w:rPr>
                  <w:rFonts w:ascii="Open Sans Semibold" w:eastAsia="Open Sans" w:hAnsi="Open Sans Semibold" w:cs="Open Sans Semibold"/>
                  <w:color w:val="11143F"/>
                </w:rPr>
                <w:t>Incorrect</w:t>
              </w:r>
            </w:ins>
          </w:p>
        </w:tc>
        <w:tc>
          <w:tcPr>
            <w:tcW w:w="6660" w:type="dxa"/>
            <w:tcBorders>
              <w:top w:val="single" w:sz="4" w:space="0" w:color="auto"/>
              <w:left w:val="single" w:sz="4" w:space="0" w:color="auto"/>
              <w:bottom w:val="single" w:sz="4" w:space="0" w:color="auto"/>
              <w:right w:val="single" w:sz="4" w:space="0" w:color="auto"/>
            </w:tcBorders>
            <w:vAlign w:val="center"/>
            <w:hideMark/>
          </w:tcPr>
          <w:p w14:paraId="25A5E62D" w14:textId="77777777" w:rsidR="008027CD" w:rsidRPr="008027CD" w:rsidRDefault="008027CD" w:rsidP="008027CD">
            <w:pPr>
              <w:spacing w:before="120" w:after="120" w:line="256" w:lineRule="auto"/>
              <w:rPr>
                <w:ins w:id="12799" w:author="Salah Soliman" w:date="2020-01-31T16:40:00Z"/>
                <w:rFonts w:ascii="Open Sans" w:eastAsia="Open Sans" w:hAnsi="Open Sans" w:cs="Times New Roman"/>
                <w:color w:val="404040"/>
              </w:rPr>
            </w:pPr>
            <w:ins w:id="12800" w:author="Salah Soliman" w:date="2020-01-31T16:40:00Z">
              <w:r w:rsidRPr="008027CD">
                <w:rPr>
                  <w:rFonts w:ascii="Open Sans" w:eastAsia="Open Sans" w:hAnsi="Open Sans" w:cs="Times New Roman"/>
                  <w:color w:val="404040"/>
                </w:rPr>
                <w:t>This code will not achieve the desired result.</w:t>
              </w:r>
            </w:ins>
          </w:p>
        </w:tc>
      </w:tr>
      <w:tr w:rsidR="008027CD" w:rsidRPr="008027CD" w14:paraId="1085D328" w14:textId="77777777" w:rsidTr="008027CD">
        <w:trPr>
          <w:ins w:id="12801" w:author="Salah Soliman" w:date="2020-01-31T16:40:00Z"/>
        </w:trPr>
        <w:tc>
          <w:tcPr>
            <w:tcW w:w="805" w:type="dxa"/>
            <w:tcBorders>
              <w:top w:val="single" w:sz="4" w:space="0" w:color="auto"/>
              <w:left w:val="single" w:sz="4" w:space="0" w:color="auto"/>
              <w:bottom w:val="single" w:sz="4" w:space="0" w:color="auto"/>
              <w:right w:val="single" w:sz="4" w:space="0" w:color="auto"/>
            </w:tcBorders>
            <w:vAlign w:val="center"/>
            <w:hideMark/>
          </w:tcPr>
          <w:p w14:paraId="7A4579F9" w14:textId="77777777" w:rsidR="008027CD" w:rsidRPr="008027CD" w:rsidRDefault="008027CD" w:rsidP="008027CD">
            <w:pPr>
              <w:jc w:val="center"/>
              <w:rPr>
                <w:ins w:id="12802" w:author="Salah Soliman" w:date="2020-01-31T16:40:00Z"/>
                <w:rFonts w:ascii="Open Sans" w:eastAsia="Open Sans" w:hAnsi="Open Sans" w:cs="Times New Roman"/>
              </w:rPr>
            </w:pPr>
            <w:ins w:id="12803" w:author="Salah Soliman" w:date="2020-01-31T16:40:00Z">
              <w:r w:rsidRPr="008027CD">
                <w:rPr>
                  <w:rFonts w:ascii="Open Sans" w:eastAsia="Open Sans" w:hAnsi="Open Sans" w:cs="Times New Roman"/>
                </w:rPr>
                <w:t>d.</w:t>
              </w:r>
            </w:ins>
          </w:p>
        </w:tc>
        <w:tc>
          <w:tcPr>
            <w:tcW w:w="3060" w:type="dxa"/>
            <w:tcBorders>
              <w:top w:val="single" w:sz="4" w:space="0" w:color="auto"/>
              <w:left w:val="single" w:sz="4" w:space="0" w:color="auto"/>
              <w:bottom w:val="single" w:sz="4" w:space="0" w:color="auto"/>
              <w:right w:val="single" w:sz="4" w:space="0" w:color="auto"/>
            </w:tcBorders>
            <w:vAlign w:val="center"/>
            <w:hideMark/>
          </w:tcPr>
          <w:p w14:paraId="5665431C" w14:textId="77777777" w:rsidR="008027CD" w:rsidRPr="008027CD" w:rsidRDefault="008027CD" w:rsidP="008027CD">
            <w:pPr>
              <w:outlineLvl w:val="2"/>
              <w:rPr>
                <w:ins w:id="12804" w:author="Salah Soliman" w:date="2020-01-31T16:40:00Z"/>
                <w:rFonts w:ascii="Open Sans Semibold" w:eastAsia="Open Sans" w:hAnsi="Open Sans Semibold" w:cs="Open Sans Semibold"/>
                <w:color w:val="11143F"/>
              </w:rPr>
            </w:pPr>
            <w:ins w:id="12805" w:author="Salah Soliman" w:date="2020-01-31T16:40:00Z">
              <w:r w:rsidRPr="008027CD">
                <w:rPr>
                  <w:rFonts w:ascii="Open Sans Semibold" w:eastAsia="Open Sans" w:hAnsi="Open Sans Semibold" w:cs="Open Sans Semibold"/>
                  <w:color w:val="11143F"/>
                </w:rPr>
                <w:t>Incorrect</w:t>
              </w:r>
            </w:ins>
          </w:p>
        </w:tc>
        <w:tc>
          <w:tcPr>
            <w:tcW w:w="6660" w:type="dxa"/>
            <w:tcBorders>
              <w:top w:val="single" w:sz="4" w:space="0" w:color="auto"/>
              <w:left w:val="single" w:sz="4" w:space="0" w:color="auto"/>
              <w:bottom w:val="single" w:sz="4" w:space="0" w:color="auto"/>
              <w:right w:val="single" w:sz="4" w:space="0" w:color="auto"/>
            </w:tcBorders>
            <w:vAlign w:val="center"/>
            <w:hideMark/>
          </w:tcPr>
          <w:p w14:paraId="05CC7A8B" w14:textId="77777777" w:rsidR="008027CD" w:rsidRPr="008027CD" w:rsidRDefault="008027CD" w:rsidP="008027CD">
            <w:pPr>
              <w:rPr>
                <w:ins w:id="12806" w:author="Salah Soliman" w:date="2020-01-31T16:40:00Z"/>
                <w:rFonts w:ascii="Consolas" w:eastAsia="Open Sans" w:hAnsi="Consolas" w:cs="Times New Roman"/>
              </w:rPr>
            </w:pPr>
            <w:ins w:id="12807" w:author="Salah Soliman" w:date="2020-01-31T16:40:00Z">
              <w:r w:rsidRPr="008027CD">
                <w:rPr>
                  <w:rFonts w:ascii="Open Sans" w:eastAsia="Open Sans" w:hAnsi="Open Sans" w:cs="Times New Roman"/>
                </w:rPr>
                <w:t>This code will not achieve the desired result.</w:t>
              </w:r>
            </w:ins>
          </w:p>
        </w:tc>
      </w:tr>
    </w:tbl>
    <w:p w14:paraId="790262E5" w14:textId="77777777" w:rsidR="008027CD" w:rsidRPr="008027CD" w:rsidRDefault="008027CD" w:rsidP="008027CD">
      <w:pPr>
        <w:spacing w:after="120" w:line="240" w:lineRule="auto"/>
        <w:rPr>
          <w:ins w:id="12808" w:author="Salah Soliman" w:date="2020-01-31T16:40:00Z"/>
          <w:rFonts w:ascii="Times New Roman" w:eastAsia="Times New Roman" w:hAnsi="Times New Roman" w:cs="Times New Roman"/>
          <w:sz w:val="24"/>
          <w:szCs w:val="24"/>
          <w:highlight w:val="yellow"/>
        </w:rPr>
      </w:pPr>
    </w:p>
    <w:p w14:paraId="6B98E253" w14:textId="77777777" w:rsidR="008027CD" w:rsidRPr="008027CD" w:rsidRDefault="008027CD" w:rsidP="008027CD">
      <w:pPr>
        <w:spacing w:after="120" w:line="240" w:lineRule="auto"/>
        <w:rPr>
          <w:ins w:id="12809" w:author="Salah Soliman" w:date="2020-01-31T16:40:00Z"/>
          <w:rFonts w:ascii="Times New Roman" w:eastAsia="Times New Roman" w:hAnsi="Times New Roman" w:cs="Times New Roman"/>
          <w:sz w:val="24"/>
          <w:szCs w:val="24"/>
          <w:highlight w:val="yellow"/>
        </w:rPr>
      </w:pPr>
    </w:p>
    <w:p w14:paraId="389ED6C1" w14:textId="77777777" w:rsidR="008027CD" w:rsidRDefault="008027CD" w:rsidP="00374341">
      <w:pPr>
        <w:pStyle w:val="NoSpacing"/>
      </w:pPr>
    </w:p>
    <w:tbl>
      <w:tblPr>
        <w:tblStyle w:val="TableGrid"/>
        <w:tblW w:w="10455" w:type="dxa"/>
        <w:tblInd w:w="-5" w:type="dxa"/>
        <w:tblBorders>
          <w:top w:val="single" w:sz="4" w:space="0" w:color="5B9BD5" w:themeColor="accent5"/>
          <w:left w:val="single" w:sz="4" w:space="0" w:color="5B9BD5" w:themeColor="accent5"/>
          <w:bottom w:val="single" w:sz="4" w:space="0" w:color="5B9BD5" w:themeColor="accent5"/>
          <w:right w:val="single" w:sz="4" w:space="0" w:color="5B9BD5" w:themeColor="accent5"/>
          <w:insideH w:val="none" w:sz="0" w:space="0" w:color="auto"/>
          <w:insideV w:val="none" w:sz="0" w:space="0" w:color="auto"/>
        </w:tblBorders>
        <w:tblLayout w:type="fixed"/>
        <w:tblCellMar>
          <w:left w:w="115" w:type="dxa"/>
          <w:right w:w="115" w:type="dxa"/>
        </w:tblCellMar>
        <w:tblLook w:val="04A0" w:firstRow="1" w:lastRow="0" w:firstColumn="1" w:lastColumn="0" w:noHBand="0" w:noVBand="1"/>
        <w:tblPrChange w:id="12810" w:author="Salah Soliman" w:date="2020-01-31T16:40:00Z">
          <w:tblPr>
            <w:tblStyle w:val="TableGrid"/>
            <w:tblW w:w="10455" w:type="dxa"/>
            <w:tblInd w:w="-5" w:type="dxa"/>
            <w:tblBorders>
              <w:top w:val="single" w:sz="4" w:space="0" w:color="5B9BD5" w:themeColor="accent5"/>
              <w:left w:val="single" w:sz="4" w:space="0" w:color="5B9BD5" w:themeColor="accent5"/>
              <w:bottom w:val="single" w:sz="4" w:space="0" w:color="5B9BD5" w:themeColor="accent5"/>
              <w:right w:val="single" w:sz="4" w:space="0" w:color="5B9BD5" w:themeColor="accent5"/>
              <w:insideH w:val="none" w:sz="0" w:space="0" w:color="auto"/>
              <w:insideV w:val="none" w:sz="0" w:space="0" w:color="auto"/>
            </w:tblBorders>
            <w:tblLayout w:type="fixed"/>
            <w:tblCellMar>
              <w:left w:w="115" w:type="dxa"/>
              <w:right w:w="115" w:type="dxa"/>
            </w:tblCellMar>
            <w:tblLook w:val="04A0" w:firstRow="1" w:lastRow="0" w:firstColumn="1" w:lastColumn="0" w:noHBand="0" w:noVBand="1"/>
          </w:tblPr>
        </w:tblPrChange>
      </w:tblPr>
      <w:tblGrid>
        <w:gridCol w:w="270"/>
        <w:gridCol w:w="630"/>
        <w:gridCol w:w="450"/>
        <w:gridCol w:w="2878"/>
        <w:gridCol w:w="1529"/>
        <w:gridCol w:w="450"/>
        <w:gridCol w:w="3978"/>
        <w:gridCol w:w="270"/>
        <w:tblGridChange w:id="12811">
          <w:tblGrid>
            <w:gridCol w:w="360"/>
            <w:gridCol w:w="360"/>
            <w:gridCol w:w="360"/>
            <w:gridCol w:w="360"/>
            <w:gridCol w:w="360"/>
            <w:gridCol w:w="360"/>
            <w:gridCol w:w="360"/>
            <w:gridCol w:w="360"/>
          </w:tblGrid>
        </w:tblGridChange>
      </w:tblGrid>
      <w:tr w:rsidR="00374341" w:rsidDel="008027CD" w14:paraId="4D824308" w14:textId="17E148BB" w:rsidTr="008027CD">
        <w:trPr>
          <w:cantSplit/>
          <w:del w:id="12812" w:author="Salah Soliman" w:date="2020-01-31T16:40:00Z"/>
        </w:trPr>
        <w:tc>
          <w:tcPr>
            <w:tcW w:w="10455" w:type="dxa"/>
            <w:gridSpan w:val="8"/>
            <w:tcBorders>
              <w:top w:val="single" w:sz="4" w:space="0" w:color="5B9BD5" w:themeColor="accent5"/>
              <w:left w:val="single" w:sz="4" w:space="0" w:color="5B9BD5" w:themeColor="accent5"/>
              <w:bottom w:val="nil"/>
              <w:right w:val="single" w:sz="4" w:space="0" w:color="5B9BD5" w:themeColor="accent5"/>
            </w:tcBorders>
            <w:shd w:val="clear" w:color="auto" w:fill="70AD47" w:themeFill="accent6"/>
            <w:hideMark/>
            <w:tcPrChange w:id="12813" w:author="Salah Soliman" w:date="2020-01-31T16:40:00Z">
              <w:tcPr>
                <w:tcW w:w="10461" w:type="dxa"/>
                <w:gridSpan w:val="8"/>
                <w:tcBorders>
                  <w:top w:val="single" w:sz="4" w:space="0" w:color="5B9BD5" w:themeColor="accent5"/>
                  <w:left w:val="single" w:sz="4" w:space="0" w:color="5B9BD5" w:themeColor="accent5"/>
                  <w:bottom w:val="nil"/>
                  <w:right w:val="single" w:sz="4" w:space="0" w:color="5B9BD5" w:themeColor="accent5"/>
                </w:tcBorders>
                <w:shd w:val="clear" w:color="auto" w:fill="70AD47" w:themeFill="accent6"/>
                <w:hideMark/>
              </w:tcPr>
            </w:tcPrChange>
          </w:tcPr>
          <w:p w14:paraId="746EC644" w14:textId="74E09728" w:rsidR="00374341" w:rsidDel="008027CD" w:rsidRDefault="00374341" w:rsidP="00374341">
            <w:pPr>
              <w:pStyle w:val="Heading3"/>
              <w:outlineLvl w:val="2"/>
              <w:rPr>
                <w:del w:id="12814" w:author="Salah Soliman" w:date="2020-01-31T16:40:00Z"/>
              </w:rPr>
            </w:pPr>
            <w:bookmarkStart w:id="12815" w:name="_Hlk31381246"/>
            <w:del w:id="12816" w:author="Salah Soliman" w:date="2020-01-31T16:40:00Z">
              <w:r w:rsidDel="008027CD">
                <w:delText xml:space="preserve">Which of the following commands is used to visualize an ordered dataset with one independent and one dependent </w:delText>
              </w:r>
              <w:commentRangeStart w:id="12817"/>
              <w:r w:rsidDel="008027CD">
                <w:delText>variable</w:delText>
              </w:r>
              <w:commentRangeEnd w:id="12817"/>
              <w:r w:rsidR="00CE5BFC" w:rsidDel="008027CD">
                <w:rPr>
                  <w:rStyle w:val="CommentReference"/>
                  <w:rFonts w:asciiTheme="minorHAnsi" w:eastAsiaTheme="minorHAnsi" w:hAnsiTheme="minorHAnsi" w:cstheme="minorBidi"/>
                  <w:color w:val="404040"/>
                </w:rPr>
                <w:commentReference w:id="12817"/>
              </w:r>
              <w:r w:rsidDel="008027CD">
                <w:delText>?</w:delText>
              </w:r>
            </w:del>
          </w:p>
          <w:p w14:paraId="4FB15A18" w14:textId="2EB8BCAB" w:rsidR="00374341" w:rsidDel="008027CD" w:rsidRDefault="00374341" w:rsidP="00374341">
            <w:pPr>
              <w:rPr>
                <w:ins w:id="12818" w:author="RoboGarden Team" w:date="2020-01-23T19:16:00Z"/>
                <w:del w:id="12819" w:author="Salah Soliman" w:date="2020-01-31T16:40:00Z"/>
              </w:rPr>
            </w:pPr>
            <w:del w:id="12820" w:author="Salah Soliman" w:date="2020-01-31T16:40:00Z">
              <w:r w:rsidDel="008027CD">
                <w:rPr>
                  <w:noProof/>
                </w:rPr>
                <w:drawing>
                  <wp:inline distT="0" distB="0" distL="0" distR="0" wp14:anchorId="2F02D1BD" wp14:editId="1A3509EB">
                    <wp:extent cx="5943600" cy="4612640"/>
                    <wp:effectExtent l="0" t="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4612640"/>
                            </a:xfrm>
                            <a:prstGeom prst="rect">
                              <a:avLst/>
                            </a:prstGeom>
                            <a:noFill/>
                            <a:ln>
                              <a:noFill/>
                            </a:ln>
                          </pic:spPr>
                        </pic:pic>
                      </a:graphicData>
                    </a:graphic>
                  </wp:inline>
                </w:drawing>
              </w:r>
            </w:del>
          </w:p>
          <w:p w14:paraId="58B9085A" w14:textId="04359D54" w:rsidR="001F1C73" w:rsidDel="008027CD" w:rsidRDefault="001F1C73" w:rsidP="00374341">
            <w:pPr>
              <w:rPr>
                <w:del w:id="12821" w:author="Salah Soliman" w:date="2020-01-31T16:40:00Z"/>
              </w:rPr>
            </w:pPr>
            <w:ins w:id="12822" w:author="RoboGarden Team" w:date="2020-01-23T19:16:00Z">
              <w:del w:id="12823" w:author="Salah Soliman" w:date="2020-01-31T16:40:00Z">
                <w:r w:rsidDel="008027CD">
                  <w:rPr>
                    <w:rFonts w:ascii="Open Sans" w:eastAsia="Open Sans" w:hAnsi="Open Sans" w:cs="Times New Roman"/>
                    <w:color w:val="404040"/>
                  </w:rPr>
                  <w:delText>Citation: RoboGarden Course resources</w:delText>
                </w:r>
              </w:del>
            </w:ins>
          </w:p>
        </w:tc>
      </w:tr>
      <w:tr w:rsidR="00374341" w:rsidDel="008027CD" w14:paraId="4A24F5AF" w14:textId="2414E1BA" w:rsidTr="008027CD">
        <w:trPr>
          <w:cantSplit/>
          <w:trHeight w:val="80"/>
          <w:del w:id="12824" w:author="Salah Soliman" w:date="2020-01-31T16:40:00Z"/>
        </w:trPr>
        <w:tc>
          <w:tcPr>
            <w:tcW w:w="270" w:type="dxa"/>
            <w:tcBorders>
              <w:top w:val="nil"/>
              <w:left w:val="single" w:sz="4" w:space="0" w:color="5B9BD5" w:themeColor="accent5"/>
              <w:bottom w:val="nil"/>
              <w:right w:val="nil"/>
            </w:tcBorders>
            <w:shd w:val="clear" w:color="auto" w:fill="70AD47" w:themeFill="accent6"/>
            <w:tcPrChange w:id="12825" w:author="Salah Soliman" w:date="2020-01-31T16:40:00Z">
              <w:tcPr>
                <w:tcW w:w="270" w:type="dxa"/>
                <w:tcBorders>
                  <w:top w:val="nil"/>
                  <w:left w:val="single" w:sz="4" w:space="0" w:color="5B9BD5" w:themeColor="accent5"/>
                  <w:bottom w:val="nil"/>
                  <w:right w:val="nil"/>
                </w:tcBorders>
                <w:shd w:val="clear" w:color="auto" w:fill="70AD47" w:themeFill="accent6"/>
              </w:tcPr>
            </w:tcPrChange>
          </w:tcPr>
          <w:p w14:paraId="195257AF" w14:textId="38AFEC09" w:rsidR="00374341" w:rsidDel="008027CD" w:rsidRDefault="00374341" w:rsidP="00374341">
            <w:pPr>
              <w:pStyle w:val="NoSpacing"/>
              <w:rPr>
                <w:del w:id="12826" w:author="Salah Soliman" w:date="2020-01-31T16:40:00Z"/>
                <w:noProof/>
                <w:sz w:val="16"/>
                <w:szCs w:val="16"/>
              </w:rPr>
            </w:pPr>
          </w:p>
        </w:tc>
        <w:tc>
          <w:tcPr>
            <w:tcW w:w="9915" w:type="dxa"/>
            <w:gridSpan w:val="6"/>
            <w:tcBorders>
              <w:top w:val="nil"/>
              <w:left w:val="nil"/>
              <w:bottom w:val="nil"/>
              <w:right w:val="nil"/>
            </w:tcBorders>
            <w:shd w:val="clear" w:color="auto" w:fill="70AD47" w:themeFill="accent6"/>
            <w:tcPrChange w:id="12827" w:author="Salah Soliman" w:date="2020-01-31T16:40:00Z">
              <w:tcPr>
                <w:tcW w:w="9921" w:type="dxa"/>
                <w:gridSpan w:val="6"/>
                <w:tcBorders>
                  <w:top w:val="nil"/>
                  <w:left w:val="nil"/>
                  <w:bottom w:val="nil"/>
                  <w:right w:val="nil"/>
                </w:tcBorders>
                <w:shd w:val="clear" w:color="auto" w:fill="70AD47" w:themeFill="accent6"/>
              </w:tcPr>
            </w:tcPrChange>
          </w:tcPr>
          <w:p w14:paraId="06FA9CE2" w14:textId="4FFEEE79" w:rsidR="00374341" w:rsidDel="008027CD" w:rsidRDefault="00374341" w:rsidP="00374341">
            <w:pPr>
              <w:pStyle w:val="NoSpacing"/>
              <w:rPr>
                <w:del w:id="12828" w:author="Salah Soliman" w:date="2020-01-31T16:40:00Z"/>
                <w:noProof/>
                <w:sz w:val="16"/>
                <w:szCs w:val="16"/>
              </w:rPr>
            </w:pPr>
          </w:p>
        </w:tc>
        <w:tc>
          <w:tcPr>
            <w:tcW w:w="270" w:type="dxa"/>
            <w:tcBorders>
              <w:top w:val="nil"/>
              <w:left w:val="nil"/>
              <w:bottom w:val="nil"/>
              <w:right w:val="single" w:sz="4" w:space="0" w:color="5B9BD5" w:themeColor="accent5"/>
            </w:tcBorders>
            <w:shd w:val="clear" w:color="auto" w:fill="70AD47" w:themeFill="accent6"/>
            <w:tcPrChange w:id="12829" w:author="Salah Soliman" w:date="2020-01-31T16:40:00Z">
              <w:tcPr>
                <w:tcW w:w="270" w:type="dxa"/>
                <w:tcBorders>
                  <w:top w:val="nil"/>
                  <w:left w:val="nil"/>
                  <w:bottom w:val="nil"/>
                  <w:right w:val="single" w:sz="4" w:space="0" w:color="5B9BD5" w:themeColor="accent5"/>
                </w:tcBorders>
                <w:shd w:val="clear" w:color="auto" w:fill="70AD47" w:themeFill="accent6"/>
              </w:tcPr>
            </w:tcPrChange>
          </w:tcPr>
          <w:p w14:paraId="57614871" w14:textId="020F67FC" w:rsidR="00374341" w:rsidDel="008027CD" w:rsidRDefault="00374341" w:rsidP="00374341">
            <w:pPr>
              <w:pStyle w:val="NoSpacing"/>
              <w:rPr>
                <w:del w:id="12830" w:author="Salah Soliman" w:date="2020-01-31T16:40:00Z"/>
                <w:noProof/>
                <w:sz w:val="16"/>
                <w:szCs w:val="16"/>
              </w:rPr>
            </w:pPr>
          </w:p>
        </w:tc>
      </w:tr>
      <w:tr w:rsidR="00374341" w:rsidDel="008027CD" w14:paraId="1C1E8C75" w14:textId="73FEDE8D" w:rsidTr="008027CD">
        <w:trPr>
          <w:cantSplit/>
          <w:trHeight w:val="190"/>
          <w:del w:id="12831" w:author="Salah Soliman" w:date="2020-01-31T16:40:00Z"/>
        </w:trPr>
        <w:tc>
          <w:tcPr>
            <w:tcW w:w="270" w:type="dxa"/>
            <w:tcBorders>
              <w:top w:val="nil"/>
              <w:left w:val="single" w:sz="4" w:space="0" w:color="5B9BD5" w:themeColor="accent5"/>
              <w:bottom w:val="nil"/>
              <w:right w:val="nil"/>
            </w:tcBorders>
            <w:shd w:val="clear" w:color="auto" w:fill="70AD47" w:themeFill="accent6"/>
            <w:tcPrChange w:id="12832" w:author="Salah Soliman" w:date="2020-01-31T16:40:00Z">
              <w:tcPr>
                <w:tcW w:w="270" w:type="dxa"/>
                <w:tcBorders>
                  <w:top w:val="nil"/>
                  <w:left w:val="single" w:sz="4" w:space="0" w:color="5B9BD5" w:themeColor="accent5"/>
                  <w:bottom w:val="nil"/>
                  <w:right w:val="nil"/>
                </w:tcBorders>
                <w:shd w:val="clear" w:color="auto" w:fill="70AD47" w:themeFill="accent6"/>
              </w:tcPr>
            </w:tcPrChange>
          </w:tcPr>
          <w:p w14:paraId="06F2243A" w14:textId="5024525F" w:rsidR="00374341" w:rsidDel="008027CD" w:rsidRDefault="00374341" w:rsidP="00374341">
            <w:pPr>
              <w:pStyle w:val="NoSpacing"/>
              <w:rPr>
                <w:del w:id="12833" w:author="Salah Soliman" w:date="2020-01-31T16:40:00Z"/>
                <w:noProof/>
                <w:sz w:val="16"/>
                <w:szCs w:val="16"/>
              </w:rPr>
            </w:pPr>
          </w:p>
        </w:tc>
        <w:tc>
          <w:tcPr>
            <w:tcW w:w="9915" w:type="dxa"/>
            <w:gridSpan w:val="6"/>
            <w:tcBorders>
              <w:top w:val="nil"/>
              <w:left w:val="nil"/>
              <w:bottom w:val="nil"/>
              <w:right w:val="nil"/>
            </w:tcBorders>
            <w:shd w:val="clear" w:color="auto" w:fill="70AD47" w:themeFill="accent6"/>
            <w:tcPrChange w:id="12834" w:author="Salah Soliman" w:date="2020-01-31T16:40:00Z">
              <w:tcPr>
                <w:tcW w:w="9921" w:type="dxa"/>
                <w:gridSpan w:val="6"/>
                <w:tcBorders>
                  <w:top w:val="nil"/>
                  <w:left w:val="nil"/>
                  <w:bottom w:val="nil"/>
                  <w:right w:val="nil"/>
                </w:tcBorders>
                <w:shd w:val="clear" w:color="auto" w:fill="70AD47" w:themeFill="accent6"/>
              </w:tcPr>
            </w:tcPrChange>
          </w:tcPr>
          <w:p w14:paraId="12647CE5" w14:textId="1C78E107" w:rsidR="00374341" w:rsidDel="008027CD" w:rsidRDefault="00374341" w:rsidP="00374341">
            <w:pPr>
              <w:pStyle w:val="NoSpacing"/>
              <w:rPr>
                <w:del w:id="12835" w:author="Salah Soliman" w:date="2020-01-31T16:40:00Z"/>
                <w:noProof/>
                <w:sz w:val="16"/>
                <w:szCs w:val="16"/>
              </w:rPr>
            </w:pPr>
          </w:p>
        </w:tc>
        <w:tc>
          <w:tcPr>
            <w:tcW w:w="270" w:type="dxa"/>
            <w:tcBorders>
              <w:top w:val="nil"/>
              <w:left w:val="nil"/>
              <w:bottom w:val="nil"/>
              <w:right w:val="single" w:sz="4" w:space="0" w:color="5B9BD5" w:themeColor="accent5"/>
            </w:tcBorders>
            <w:shd w:val="clear" w:color="auto" w:fill="70AD47" w:themeFill="accent6"/>
            <w:tcPrChange w:id="12836" w:author="Salah Soliman" w:date="2020-01-31T16:40:00Z">
              <w:tcPr>
                <w:tcW w:w="270" w:type="dxa"/>
                <w:tcBorders>
                  <w:top w:val="nil"/>
                  <w:left w:val="nil"/>
                  <w:bottom w:val="nil"/>
                  <w:right w:val="single" w:sz="4" w:space="0" w:color="5B9BD5" w:themeColor="accent5"/>
                </w:tcBorders>
                <w:shd w:val="clear" w:color="auto" w:fill="70AD47" w:themeFill="accent6"/>
              </w:tcPr>
            </w:tcPrChange>
          </w:tcPr>
          <w:p w14:paraId="34181D08" w14:textId="645D8D34" w:rsidR="00374341" w:rsidDel="008027CD" w:rsidRDefault="00374341" w:rsidP="00374341">
            <w:pPr>
              <w:pStyle w:val="NoSpacing"/>
              <w:rPr>
                <w:del w:id="12837" w:author="Salah Soliman" w:date="2020-01-31T16:40:00Z"/>
                <w:noProof/>
                <w:sz w:val="16"/>
                <w:szCs w:val="16"/>
              </w:rPr>
            </w:pPr>
          </w:p>
        </w:tc>
      </w:tr>
      <w:tr w:rsidR="00374341" w:rsidDel="008027CD" w14:paraId="3390A49C" w14:textId="0D8F0F0D" w:rsidTr="008027CD">
        <w:trPr>
          <w:cantSplit/>
          <w:del w:id="12838" w:author="Salah Soliman" w:date="2020-01-31T16:40:00Z"/>
        </w:trPr>
        <w:tc>
          <w:tcPr>
            <w:tcW w:w="270" w:type="dxa"/>
            <w:tcBorders>
              <w:top w:val="nil"/>
              <w:left w:val="single" w:sz="4" w:space="0" w:color="5B9BD5" w:themeColor="accent5"/>
              <w:bottom w:val="nil"/>
              <w:right w:val="nil"/>
            </w:tcBorders>
            <w:shd w:val="clear" w:color="auto" w:fill="70AD47" w:themeFill="accent6"/>
            <w:tcPrChange w:id="12839" w:author="Salah Soliman" w:date="2020-01-31T16:40:00Z">
              <w:tcPr>
                <w:tcW w:w="270" w:type="dxa"/>
                <w:tcBorders>
                  <w:top w:val="nil"/>
                  <w:left w:val="single" w:sz="4" w:space="0" w:color="5B9BD5" w:themeColor="accent5"/>
                  <w:bottom w:val="nil"/>
                  <w:right w:val="nil"/>
                </w:tcBorders>
                <w:shd w:val="clear" w:color="auto" w:fill="70AD47" w:themeFill="accent6"/>
              </w:tcPr>
            </w:tcPrChange>
          </w:tcPr>
          <w:p w14:paraId="5AFF2218" w14:textId="13ACBF30" w:rsidR="00374341" w:rsidDel="008027CD" w:rsidRDefault="00374341" w:rsidP="00374341">
            <w:pPr>
              <w:rPr>
                <w:del w:id="12840" w:author="Salah Soliman" w:date="2020-01-31T16:40:00Z"/>
              </w:rPr>
            </w:pPr>
          </w:p>
        </w:tc>
        <w:tc>
          <w:tcPr>
            <w:tcW w:w="630" w:type="dxa"/>
            <w:tcBorders>
              <w:top w:val="nil"/>
              <w:left w:val="nil"/>
              <w:bottom w:val="nil"/>
              <w:right w:val="nil"/>
            </w:tcBorders>
            <w:shd w:val="clear" w:color="auto" w:fill="FFFFFF" w:themeFill="background1"/>
            <w:vAlign w:val="center"/>
            <w:hideMark/>
            <w:tcPrChange w:id="12841" w:author="Salah Soliman" w:date="2020-01-31T16:40:00Z">
              <w:tcPr>
                <w:tcW w:w="630" w:type="dxa"/>
                <w:tcBorders>
                  <w:top w:val="nil"/>
                  <w:left w:val="nil"/>
                  <w:bottom w:val="nil"/>
                  <w:right w:val="nil"/>
                </w:tcBorders>
                <w:shd w:val="clear" w:color="auto" w:fill="FFFFFF" w:themeFill="background1"/>
                <w:hideMark/>
              </w:tcPr>
            </w:tcPrChange>
          </w:tcPr>
          <w:p w14:paraId="08CBD866" w14:textId="2E7F9EF6" w:rsidR="00374341" w:rsidDel="008027CD" w:rsidRDefault="00374341" w:rsidP="00374341">
            <w:pPr>
              <w:rPr>
                <w:del w:id="12842" w:author="Salah Soliman" w:date="2020-01-31T16:40:00Z"/>
              </w:rPr>
            </w:pPr>
            <w:del w:id="12843" w:author="Salah Soliman" w:date="2020-01-31T16:40:00Z">
              <w:r w:rsidDel="008027CD">
                <w:rPr>
                  <w:noProof/>
                </w:rPr>
                <mc:AlternateContent>
                  <mc:Choice Requires="wps">
                    <w:drawing>
                      <wp:inline distT="0" distB="0" distL="0" distR="0" wp14:anchorId="7FCA3011" wp14:editId="0AA3091F">
                        <wp:extent cx="207010" cy="207010"/>
                        <wp:effectExtent l="19050" t="19050" r="21590" b="21590"/>
                        <wp:docPr id="326" name="Oval 3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010" cy="207010"/>
                                </a:xfrm>
                                <a:prstGeom prst="ellipse">
                                  <a:avLst/>
                                </a:prstGeom>
                                <a:noFill/>
                                <a:ln w="28575">
                                  <a:solidFill>
                                    <a:schemeClr val="accent5">
                                      <a:lumMod val="9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inline>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w16se="http://schemas.microsoft.com/office/word/2015/wordml/symex" xmlns:cx1="http://schemas.microsoft.com/office/drawing/2015/9/8/chartex" xmlns:cx="http://schemas.microsoft.com/office/drawing/2014/chartex">
                    <w:pict>
                      <v:oval w14:anchorId="3C209FBC" id="Oval 326" o:spid="_x0000_s1026" style="width:16.3pt;height:16.3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" filled="f" strokecolor="#428bce [2888]" strokeweight="2.25pt">
                        <v:stroke joinstyle="miter"/>
                        <w10:anchorlock/>
                      </v:oval>
                    </w:pict>
                  </mc:Fallback>
                </mc:AlternateContent>
              </w:r>
            </w:del>
          </w:p>
        </w:tc>
        <w:tc>
          <w:tcPr>
            <w:tcW w:w="450" w:type="dxa"/>
            <w:tcBorders>
              <w:top w:val="nil"/>
              <w:left w:val="nil"/>
              <w:bottom w:val="nil"/>
              <w:right w:val="nil"/>
            </w:tcBorders>
            <w:shd w:val="clear" w:color="auto" w:fill="FFFFFF" w:themeFill="background1"/>
            <w:vAlign w:val="center"/>
            <w:hideMark/>
            <w:tcPrChange w:id="12844" w:author="Salah Soliman" w:date="2020-01-31T16:40:00Z">
              <w:tcPr>
                <w:tcW w:w="450" w:type="dxa"/>
                <w:tcBorders>
                  <w:top w:val="nil"/>
                  <w:left w:val="nil"/>
                  <w:bottom w:val="nil"/>
                  <w:right w:val="nil"/>
                </w:tcBorders>
                <w:shd w:val="clear" w:color="auto" w:fill="FFFFFF" w:themeFill="background1"/>
                <w:hideMark/>
              </w:tcPr>
            </w:tcPrChange>
          </w:tcPr>
          <w:p w14:paraId="0F398731" w14:textId="783E7666" w:rsidR="00374341" w:rsidDel="008027CD" w:rsidRDefault="00374341" w:rsidP="00374341">
            <w:pPr>
              <w:rPr>
                <w:del w:id="12845" w:author="Salah Soliman" w:date="2020-01-31T16:40:00Z"/>
                <w:rFonts w:asciiTheme="majorHAnsi" w:hAnsiTheme="majorHAnsi" w:cstheme="majorHAnsi"/>
              </w:rPr>
            </w:pPr>
            <w:del w:id="12846" w:author="Salah Soliman" w:date="2020-01-31T16:40:00Z">
              <w:r w:rsidDel="008027CD">
                <w:rPr>
                  <w:rFonts w:asciiTheme="majorHAnsi" w:hAnsiTheme="majorHAnsi" w:cstheme="majorHAnsi"/>
                </w:rPr>
                <w:delText>a.</w:delText>
              </w:r>
            </w:del>
          </w:p>
        </w:tc>
        <w:tc>
          <w:tcPr>
            <w:tcW w:w="4407" w:type="dxa"/>
            <w:gridSpan w:val="2"/>
            <w:tcBorders>
              <w:top w:val="nil"/>
              <w:left w:val="nil"/>
              <w:bottom w:val="nil"/>
              <w:right w:val="nil"/>
            </w:tcBorders>
            <w:shd w:val="clear" w:color="auto" w:fill="FFFFFF" w:themeFill="background1"/>
            <w:vAlign w:val="center"/>
            <w:hideMark/>
            <w:tcPrChange w:id="12847" w:author="Salah Soliman" w:date="2020-01-31T16:40:00Z">
              <w:tcPr>
                <w:tcW w:w="4410" w:type="dxa"/>
                <w:gridSpan w:val="2"/>
                <w:tcBorders>
                  <w:top w:val="nil"/>
                  <w:left w:val="nil"/>
                  <w:bottom w:val="nil"/>
                  <w:right w:val="nil"/>
                </w:tcBorders>
                <w:shd w:val="clear" w:color="auto" w:fill="FFFFFF" w:themeFill="background1"/>
                <w:hideMark/>
              </w:tcPr>
            </w:tcPrChange>
          </w:tcPr>
          <w:p w14:paraId="2D0416E1" w14:textId="3595B528" w:rsidR="00374341" w:rsidDel="008027CD" w:rsidRDefault="00374341" w:rsidP="00374341">
            <w:pPr>
              <w:rPr>
                <w:del w:id="12848" w:author="Salah Soliman" w:date="2020-01-31T16:40:00Z"/>
              </w:rPr>
            </w:pPr>
            <w:del w:id="12849" w:author="Salah Soliman" w:date="2020-01-31T16:40:00Z">
              <w:r w:rsidDel="008027CD">
                <w:rPr>
                  <w:rFonts w:ascii="Consolas" w:hAnsi="Consolas" w:cs="Consolas"/>
                  <w:highlight w:val="lightGray"/>
                </w:rPr>
                <w:delText>plt.scatter(x, y)</w:delText>
              </w:r>
            </w:del>
          </w:p>
        </w:tc>
        <w:tc>
          <w:tcPr>
            <w:tcW w:w="4428" w:type="dxa"/>
            <w:gridSpan w:val="2"/>
            <w:tcBorders>
              <w:top w:val="nil"/>
              <w:left w:val="nil"/>
              <w:bottom w:val="nil"/>
              <w:right w:val="nil"/>
            </w:tcBorders>
            <w:shd w:val="clear" w:color="auto" w:fill="FFFFFF" w:themeFill="background1"/>
            <w:vAlign w:val="center"/>
            <w:hideMark/>
            <w:tcPrChange w:id="12850" w:author="Salah Soliman" w:date="2020-01-31T16:40:00Z">
              <w:tcPr>
                <w:tcW w:w="4431" w:type="dxa"/>
                <w:gridSpan w:val="2"/>
                <w:tcBorders>
                  <w:top w:val="nil"/>
                  <w:left w:val="nil"/>
                  <w:bottom w:val="nil"/>
                  <w:right w:val="nil"/>
                </w:tcBorders>
                <w:shd w:val="clear" w:color="auto" w:fill="FFFFFF" w:themeFill="background1"/>
                <w:hideMark/>
              </w:tcPr>
            </w:tcPrChange>
          </w:tcPr>
          <w:p w14:paraId="0C45AAC2" w14:textId="5D29478F" w:rsidR="00374341" w:rsidDel="008027CD" w:rsidRDefault="00374341" w:rsidP="00374341">
            <w:pPr>
              <w:rPr>
                <w:ins w:id="12851" w:author="RoboGarden Team" w:date="2020-01-23T19:16:00Z"/>
                <w:del w:id="12852" w:author="Salah Soliman" w:date="2020-01-31T16:40:00Z"/>
                <w:rFonts w:ascii="Consolas" w:hAnsi="Consolas"/>
              </w:rPr>
            </w:pPr>
            <w:del w:id="12853" w:author="Salah Soliman" w:date="2020-01-31T16:40:00Z">
              <w:r w:rsidDel="008027CD">
                <w:rPr>
                  <w:noProof/>
                </w:rPr>
                <w:drawing>
                  <wp:inline distT="0" distB="0" distL="0" distR="0" wp14:anchorId="2BA19100" wp14:editId="70448351">
                    <wp:extent cx="2194560" cy="1699260"/>
                    <wp:effectExtent l="0" t="0" r="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194560" cy="1699260"/>
                            </a:xfrm>
                            <a:prstGeom prst="rect">
                              <a:avLst/>
                            </a:prstGeom>
                            <a:noFill/>
                            <a:ln>
                              <a:noFill/>
                            </a:ln>
                          </pic:spPr>
                        </pic:pic>
                      </a:graphicData>
                    </a:graphic>
                  </wp:inline>
                </w:drawing>
              </w:r>
            </w:del>
          </w:p>
          <w:p w14:paraId="189EAB0A" w14:textId="6F1F0D94" w:rsidR="00B44BCB" w:rsidDel="008027CD" w:rsidRDefault="001F1C73" w:rsidP="00B44BCB">
            <w:pPr>
              <w:pStyle w:val="NoSpacing"/>
              <w:rPr>
                <w:del w:id="12854" w:author="Salah Soliman" w:date="2020-01-31T16:40:00Z"/>
              </w:rPr>
            </w:pPr>
            <w:ins w:id="12855" w:author="RoboGarden Team" w:date="2020-01-23T19:16:00Z">
              <w:del w:id="12856" w:author="Salah Soliman" w:date="2020-01-31T16:40:00Z">
                <w:r w:rsidDel="008027CD">
                  <w:rPr>
                    <w:rFonts w:ascii="Open Sans" w:eastAsia="Open Sans" w:hAnsi="Open Sans" w:cs="Times New Roman"/>
                    <w:color w:val="404040"/>
                  </w:rPr>
                  <w:delText>Citation: RoboGarden Course resources</w:delText>
                </w:r>
              </w:del>
            </w:ins>
            <w:del w:id="12857" w:author="Salah Soliman" w:date="2020-01-31T16:40:00Z">
              <w:r w:rsidR="00B44BCB" w:rsidDel="008027CD">
                <w:rPr>
                  <w:rFonts w:ascii="Open Sans" w:eastAsia="Open Sans" w:hAnsi="Open Sans" w:cs="Times New Roman"/>
                  <w:color w:val="404040"/>
                </w:rPr>
                <w:delText xml:space="preserve"> </w:delText>
              </w:r>
              <w:r w:rsidR="00B44BCB" w:rsidRPr="00E06DF7" w:rsidDel="008027CD">
                <w:delText>Copyright 2019</w:delText>
              </w:r>
            </w:del>
          </w:p>
          <w:p w14:paraId="10EE726F" w14:textId="1558E758" w:rsidR="001F1C73" w:rsidDel="008027CD" w:rsidRDefault="001F1C73" w:rsidP="00374341">
            <w:pPr>
              <w:rPr>
                <w:del w:id="12858" w:author="Salah Soliman" w:date="2020-01-31T16:40:00Z"/>
                <w:rFonts w:ascii="Consolas" w:hAnsi="Consolas"/>
              </w:rPr>
            </w:pPr>
          </w:p>
        </w:tc>
        <w:tc>
          <w:tcPr>
            <w:tcW w:w="270" w:type="dxa"/>
            <w:tcBorders>
              <w:top w:val="nil"/>
              <w:left w:val="nil"/>
              <w:bottom w:val="nil"/>
              <w:right w:val="single" w:sz="4" w:space="0" w:color="5B9BD5" w:themeColor="accent5"/>
            </w:tcBorders>
            <w:shd w:val="clear" w:color="auto" w:fill="70AD47" w:themeFill="accent6"/>
            <w:tcPrChange w:id="12859" w:author="Salah Soliman" w:date="2020-01-31T16:40:00Z">
              <w:tcPr>
                <w:tcW w:w="270" w:type="dxa"/>
                <w:tcBorders>
                  <w:top w:val="nil"/>
                  <w:left w:val="nil"/>
                  <w:bottom w:val="nil"/>
                  <w:right w:val="single" w:sz="4" w:space="0" w:color="5B9BD5" w:themeColor="accent5"/>
                </w:tcBorders>
                <w:shd w:val="clear" w:color="auto" w:fill="70AD47" w:themeFill="accent6"/>
              </w:tcPr>
            </w:tcPrChange>
          </w:tcPr>
          <w:p w14:paraId="26A8C4BF" w14:textId="0EAFE91F" w:rsidR="00374341" w:rsidDel="008027CD" w:rsidRDefault="00374341" w:rsidP="00374341">
            <w:pPr>
              <w:rPr>
                <w:del w:id="12860" w:author="Salah Soliman" w:date="2020-01-31T16:40:00Z"/>
              </w:rPr>
            </w:pPr>
          </w:p>
        </w:tc>
      </w:tr>
      <w:tr w:rsidR="00374341" w:rsidDel="008027CD" w14:paraId="6C84EB35" w14:textId="759D5A25" w:rsidTr="008027CD">
        <w:trPr>
          <w:cantSplit/>
          <w:trHeight w:val="20"/>
          <w:del w:id="12861" w:author="Salah Soliman" w:date="2020-01-31T16:40:00Z"/>
        </w:trPr>
        <w:tc>
          <w:tcPr>
            <w:tcW w:w="270" w:type="dxa"/>
            <w:tcBorders>
              <w:top w:val="nil"/>
              <w:left w:val="single" w:sz="4" w:space="0" w:color="5B9BD5" w:themeColor="accent5"/>
              <w:bottom w:val="nil"/>
              <w:right w:val="nil"/>
            </w:tcBorders>
            <w:shd w:val="clear" w:color="auto" w:fill="70AD47" w:themeFill="accent6"/>
            <w:tcPrChange w:id="12862" w:author="Salah Soliman" w:date="2020-01-31T16:40:00Z">
              <w:tcPr>
                <w:tcW w:w="270" w:type="dxa"/>
                <w:tcBorders>
                  <w:top w:val="nil"/>
                  <w:left w:val="single" w:sz="4" w:space="0" w:color="5B9BD5" w:themeColor="accent5"/>
                  <w:bottom w:val="nil"/>
                  <w:right w:val="nil"/>
                </w:tcBorders>
                <w:shd w:val="clear" w:color="auto" w:fill="70AD47" w:themeFill="accent6"/>
              </w:tcPr>
            </w:tcPrChange>
          </w:tcPr>
          <w:p w14:paraId="4F07CA9D" w14:textId="44410F75" w:rsidR="00374341" w:rsidDel="008027CD" w:rsidRDefault="00374341" w:rsidP="00374341">
            <w:pPr>
              <w:pStyle w:val="NoSpacing"/>
              <w:rPr>
                <w:del w:id="12863" w:author="Salah Soliman" w:date="2020-01-31T16:40:00Z"/>
                <w:sz w:val="16"/>
                <w:szCs w:val="16"/>
              </w:rPr>
            </w:pPr>
          </w:p>
        </w:tc>
        <w:tc>
          <w:tcPr>
            <w:tcW w:w="630" w:type="dxa"/>
            <w:tcBorders>
              <w:top w:val="nil"/>
              <w:left w:val="nil"/>
              <w:bottom w:val="nil"/>
              <w:right w:val="nil"/>
            </w:tcBorders>
            <w:shd w:val="clear" w:color="auto" w:fill="70AD47" w:themeFill="accent6"/>
            <w:vAlign w:val="center"/>
            <w:tcPrChange w:id="12864" w:author="Salah Soliman" w:date="2020-01-31T16:40:00Z">
              <w:tcPr>
                <w:tcW w:w="630" w:type="dxa"/>
                <w:tcBorders>
                  <w:top w:val="nil"/>
                  <w:left w:val="nil"/>
                  <w:bottom w:val="nil"/>
                  <w:right w:val="nil"/>
                </w:tcBorders>
                <w:shd w:val="clear" w:color="auto" w:fill="70AD47" w:themeFill="accent6"/>
              </w:tcPr>
            </w:tcPrChange>
          </w:tcPr>
          <w:p w14:paraId="78F4CFFC" w14:textId="0EFADC04" w:rsidR="00374341" w:rsidDel="008027CD" w:rsidRDefault="00374341" w:rsidP="00374341">
            <w:pPr>
              <w:pStyle w:val="NoSpacing"/>
              <w:rPr>
                <w:del w:id="12865" w:author="Salah Soliman" w:date="2020-01-31T16:40:00Z"/>
                <w:sz w:val="16"/>
                <w:szCs w:val="16"/>
              </w:rPr>
            </w:pPr>
          </w:p>
        </w:tc>
        <w:tc>
          <w:tcPr>
            <w:tcW w:w="3328" w:type="dxa"/>
            <w:gridSpan w:val="2"/>
            <w:tcBorders>
              <w:top w:val="nil"/>
              <w:left w:val="nil"/>
              <w:bottom w:val="nil"/>
              <w:right w:val="nil"/>
            </w:tcBorders>
            <w:shd w:val="clear" w:color="auto" w:fill="70AD47" w:themeFill="accent6"/>
            <w:vAlign w:val="center"/>
            <w:tcPrChange w:id="12866" w:author="Salah Soliman" w:date="2020-01-31T16:40:00Z">
              <w:tcPr>
                <w:tcW w:w="3330" w:type="dxa"/>
                <w:gridSpan w:val="2"/>
                <w:tcBorders>
                  <w:top w:val="nil"/>
                  <w:left w:val="nil"/>
                  <w:bottom w:val="nil"/>
                  <w:right w:val="nil"/>
                </w:tcBorders>
                <w:shd w:val="clear" w:color="auto" w:fill="70AD47" w:themeFill="accent6"/>
              </w:tcPr>
            </w:tcPrChange>
          </w:tcPr>
          <w:p w14:paraId="62DBE66A" w14:textId="48D73721" w:rsidR="00374341" w:rsidDel="008027CD" w:rsidRDefault="00374341" w:rsidP="00374341">
            <w:pPr>
              <w:pStyle w:val="NoSpacing"/>
              <w:rPr>
                <w:del w:id="12867" w:author="Salah Soliman" w:date="2020-01-31T16:40:00Z"/>
                <w:rFonts w:ascii="Consolas" w:hAnsi="Consolas"/>
                <w:sz w:val="16"/>
                <w:szCs w:val="16"/>
              </w:rPr>
            </w:pPr>
          </w:p>
        </w:tc>
        <w:tc>
          <w:tcPr>
            <w:tcW w:w="1979" w:type="dxa"/>
            <w:gridSpan w:val="2"/>
            <w:tcBorders>
              <w:top w:val="nil"/>
              <w:left w:val="nil"/>
              <w:bottom w:val="nil"/>
              <w:right w:val="nil"/>
            </w:tcBorders>
            <w:shd w:val="clear" w:color="auto" w:fill="70AD47" w:themeFill="accent6"/>
            <w:vAlign w:val="center"/>
            <w:tcPrChange w:id="12868" w:author="Salah Soliman" w:date="2020-01-31T16:40:00Z">
              <w:tcPr>
                <w:tcW w:w="1980" w:type="dxa"/>
                <w:gridSpan w:val="2"/>
                <w:tcBorders>
                  <w:top w:val="nil"/>
                  <w:left w:val="nil"/>
                  <w:bottom w:val="nil"/>
                  <w:right w:val="nil"/>
                </w:tcBorders>
                <w:shd w:val="clear" w:color="auto" w:fill="70AD47" w:themeFill="accent6"/>
              </w:tcPr>
            </w:tcPrChange>
          </w:tcPr>
          <w:p w14:paraId="292351B1" w14:textId="036AD73E" w:rsidR="00374341" w:rsidDel="008027CD" w:rsidRDefault="00374341" w:rsidP="00374341">
            <w:pPr>
              <w:pStyle w:val="NoSpacing"/>
              <w:rPr>
                <w:del w:id="12869" w:author="Salah Soliman" w:date="2020-01-31T16:40:00Z"/>
                <w:rFonts w:ascii="Consolas" w:hAnsi="Consolas"/>
                <w:sz w:val="16"/>
                <w:szCs w:val="16"/>
              </w:rPr>
            </w:pPr>
          </w:p>
        </w:tc>
        <w:tc>
          <w:tcPr>
            <w:tcW w:w="3978" w:type="dxa"/>
            <w:tcBorders>
              <w:top w:val="nil"/>
              <w:left w:val="nil"/>
              <w:bottom w:val="nil"/>
              <w:right w:val="nil"/>
            </w:tcBorders>
            <w:shd w:val="clear" w:color="auto" w:fill="70AD47" w:themeFill="accent6"/>
            <w:vAlign w:val="center"/>
            <w:tcPrChange w:id="12870" w:author="Salah Soliman" w:date="2020-01-31T16:40:00Z">
              <w:tcPr>
                <w:tcW w:w="3981" w:type="dxa"/>
                <w:tcBorders>
                  <w:top w:val="nil"/>
                  <w:left w:val="nil"/>
                  <w:bottom w:val="nil"/>
                  <w:right w:val="nil"/>
                </w:tcBorders>
                <w:shd w:val="clear" w:color="auto" w:fill="70AD47" w:themeFill="accent6"/>
              </w:tcPr>
            </w:tcPrChange>
          </w:tcPr>
          <w:p w14:paraId="4B01BD54" w14:textId="34D0085E" w:rsidR="00374341" w:rsidDel="008027CD" w:rsidRDefault="00374341" w:rsidP="00374341">
            <w:pPr>
              <w:pStyle w:val="NoSpacing"/>
              <w:rPr>
                <w:del w:id="12871" w:author="Salah Soliman" w:date="2020-01-31T16:40:00Z"/>
                <w:rFonts w:ascii="Consolas" w:hAnsi="Consolas"/>
                <w:noProof/>
                <w:sz w:val="16"/>
                <w:szCs w:val="16"/>
              </w:rPr>
            </w:pPr>
          </w:p>
        </w:tc>
        <w:tc>
          <w:tcPr>
            <w:tcW w:w="270" w:type="dxa"/>
            <w:tcBorders>
              <w:top w:val="nil"/>
              <w:left w:val="nil"/>
              <w:bottom w:val="nil"/>
              <w:right w:val="single" w:sz="4" w:space="0" w:color="5B9BD5" w:themeColor="accent5"/>
            </w:tcBorders>
            <w:shd w:val="clear" w:color="auto" w:fill="70AD47" w:themeFill="accent6"/>
            <w:tcPrChange w:id="12872" w:author="Salah Soliman" w:date="2020-01-31T16:40:00Z">
              <w:tcPr>
                <w:tcW w:w="270" w:type="dxa"/>
                <w:tcBorders>
                  <w:top w:val="nil"/>
                  <w:left w:val="nil"/>
                  <w:bottom w:val="nil"/>
                  <w:right w:val="single" w:sz="4" w:space="0" w:color="5B9BD5" w:themeColor="accent5"/>
                </w:tcBorders>
                <w:shd w:val="clear" w:color="auto" w:fill="70AD47" w:themeFill="accent6"/>
              </w:tcPr>
            </w:tcPrChange>
          </w:tcPr>
          <w:p w14:paraId="1CC92B0A" w14:textId="2BDDC362" w:rsidR="00374341" w:rsidDel="008027CD" w:rsidRDefault="00374341" w:rsidP="00374341">
            <w:pPr>
              <w:pStyle w:val="NoSpacing"/>
              <w:rPr>
                <w:del w:id="12873" w:author="Salah Soliman" w:date="2020-01-31T16:40:00Z"/>
                <w:sz w:val="16"/>
                <w:szCs w:val="16"/>
              </w:rPr>
            </w:pPr>
          </w:p>
        </w:tc>
      </w:tr>
      <w:tr w:rsidR="00374341" w:rsidDel="008027CD" w14:paraId="499599D9" w14:textId="4CC29109" w:rsidTr="008027CD">
        <w:trPr>
          <w:cantSplit/>
          <w:del w:id="12874" w:author="Salah Soliman" w:date="2020-01-31T16:40:00Z"/>
        </w:trPr>
        <w:tc>
          <w:tcPr>
            <w:tcW w:w="270" w:type="dxa"/>
            <w:tcBorders>
              <w:top w:val="nil"/>
              <w:left w:val="single" w:sz="4" w:space="0" w:color="5B9BD5" w:themeColor="accent5"/>
              <w:bottom w:val="nil"/>
              <w:right w:val="nil"/>
            </w:tcBorders>
            <w:shd w:val="clear" w:color="auto" w:fill="70AD47" w:themeFill="accent6"/>
            <w:tcPrChange w:id="12875" w:author="Salah Soliman" w:date="2020-01-31T16:40:00Z">
              <w:tcPr>
                <w:tcW w:w="270" w:type="dxa"/>
                <w:tcBorders>
                  <w:top w:val="nil"/>
                  <w:left w:val="single" w:sz="4" w:space="0" w:color="5B9BD5" w:themeColor="accent5"/>
                  <w:bottom w:val="nil"/>
                  <w:right w:val="nil"/>
                </w:tcBorders>
                <w:shd w:val="clear" w:color="auto" w:fill="70AD47" w:themeFill="accent6"/>
              </w:tcPr>
            </w:tcPrChange>
          </w:tcPr>
          <w:p w14:paraId="42404285" w14:textId="30982B96" w:rsidR="00374341" w:rsidDel="008027CD" w:rsidRDefault="00374341" w:rsidP="00374341">
            <w:pPr>
              <w:rPr>
                <w:del w:id="12876" w:author="Salah Soliman" w:date="2020-01-31T16:40:00Z"/>
              </w:rPr>
            </w:pPr>
          </w:p>
        </w:tc>
        <w:tc>
          <w:tcPr>
            <w:tcW w:w="630" w:type="dxa"/>
            <w:tcBorders>
              <w:top w:val="nil"/>
              <w:left w:val="nil"/>
              <w:bottom w:val="nil"/>
              <w:right w:val="nil"/>
            </w:tcBorders>
            <w:shd w:val="clear" w:color="auto" w:fill="FFFFFF" w:themeFill="background1"/>
            <w:vAlign w:val="center"/>
            <w:hideMark/>
            <w:tcPrChange w:id="12877" w:author="Salah Soliman" w:date="2020-01-31T16:40:00Z">
              <w:tcPr>
                <w:tcW w:w="630" w:type="dxa"/>
                <w:tcBorders>
                  <w:top w:val="nil"/>
                  <w:left w:val="nil"/>
                  <w:bottom w:val="nil"/>
                  <w:right w:val="nil"/>
                </w:tcBorders>
                <w:shd w:val="clear" w:color="auto" w:fill="FFFFFF" w:themeFill="background1"/>
                <w:hideMark/>
              </w:tcPr>
            </w:tcPrChange>
          </w:tcPr>
          <w:p w14:paraId="3644C24E" w14:textId="5D5ADCC8" w:rsidR="00374341" w:rsidDel="008027CD" w:rsidRDefault="00374341" w:rsidP="00374341">
            <w:pPr>
              <w:rPr>
                <w:del w:id="12878" w:author="Salah Soliman" w:date="2020-01-31T16:40:00Z"/>
                <w:noProof/>
              </w:rPr>
            </w:pPr>
            <w:del w:id="12879" w:author="Salah Soliman" w:date="2020-01-31T16:40:00Z">
              <w:r w:rsidDel="008027CD">
                <w:rPr>
                  <w:noProof/>
                </w:rPr>
                <mc:AlternateContent>
                  <mc:Choice Requires="wps">
                    <w:drawing>
                      <wp:inline distT="0" distB="0" distL="0" distR="0" wp14:anchorId="0F6E9DDC" wp14:editId="21AAB5E6">
                        <wp:extent cx="207010" cy="207010"/>
                        <wp:effectExtent l="19050" t="19050" r="21590" b="21590"/>
                        <wp:docPr id="325" name="Oval 3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010" cy="207010"/>
                                </a:xfrm>
                                <a:prstGeom prst="ellipse">
                                  <a:avLst/>
                                </a:prstGeom>
                                <a:noFill/>
                                <a:ln w="28575">
                                  <a:solidFill>
                                    <a:schemeClr val="accent5">
                                      <a:lumMod val="9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inline>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w16se="http://schemas.microsoft.com/office/word/2015/wordml/symex" xmlns:cx1="http://schemas.microsoft.com/office/drawing/2015/9/8/chartex" xmlns:cx="http://schemas.microsoft.com/office/drawing/2014/chartex">
                    <w:pict>
                      <v:oval w14:anchorId="1D000E5A" id="Oval 325" o:spid="_x0000_s1026" style="width:16.3pt;height:16.3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" filled="f" strokecolor="#428bce [2888]" strokeweight="2.25pt">
                        <v:stroke joinstyle="miter"/>
                        <w10:anchorlock/>
                      </v:oval>
                    </w:pict>
                  </mc:Fallback>
                </mc:AlternateContent>
              </w:r>
            </w:del>
          </w:p>
        </w:tc>
        <w:tc>
          <w:tcPr>
            <w:tcW w:w="450" w:type="dxa"/>
            <w:tcBorders>
              <w:top w:val="nil"/>
              <w:left w:val="nil"/>
              <w:bottom w:val="nil"/>
              <w:right w:val="nil"/>
            </w:tcBorders>
            <w:shd w:val="clear" w:color="auto" w:fill="FFFFFF" w:themeFill="background1"/>
            <w:vAlign w:val="center"/>
            <w:hideMark/>
            <w:tcPrChange w:id="12880" w:author="Salah Soliman" w:date="2020-01-31T16:40:00Z">
              <w:tcPr>
                <w:tcW w:w="450" w:type="dxa"/>
                <w:tcBorders>
                  <w:top w:val="nil"/>
                  <w:left w:val="nil"/>
                  <w:bottom w:val="nil"/>
                  <w:right w:val="nil"/>
                </w:tcBorders>
                <w:shd w:val="clear" w:color="auto" w:fill="FFFFFF" w:themeFill="background1"/>
                <w:hideMark/>
              </w:tcPr>
            </w:tcPrChange>
          </w:tcPr>
          <w:p w14:paraId="06DF09F3" w14:textId="5AB3B343" w:rsidR="00374341" w:rsidDel="008027CD" w:rsidRDefault="00374341" w:rsidP="00374341">
            <w:pPr>
              <w:rPr>
                <w:del w:id="12881" w:author="Salah Soliman" w:date="2020-01-31T16:40:00Z"/>
                <w:rFonts w:asciiTheme="majorHAnsi" w:hAnsiTheme="majorHAnsi" w:cstheme="majorHAnsi"/>
              </w:rPr>
            </w:pPr>
            <w:del w:id="12882" w:author="Salah Soliman" w:date="2020-01-31T16:40:00Z">
              <w:r w:rsidDel="008027CD">
                <w:rPr>
                  <w:rFonts w:asciiTheme="majorHAnsi" w:hAnsiTheme="majorHAnsi" w:cstheme="majorHAnsi"/>
                </w:rPr>
                <w:delText>b.</w:delText>
              </w:r>
            </w:del>
          </w:p>
        </w:tc>
        <w:tc>
          <w:tcPr>
            <w:tcW w:w="4407" w:type="dxa"/>
            <w:gridSpan w:val="2"/>
            <w:tcBorders>
              <w:top w:val="nil"/>
              <w:left w:val="nil"/>
              <w:bottom w:val="nil"/>
              <w:right w:val="nil"/>
            </w:tcBorders>
            <w:shd w:val="clear" w:color="auto" w:fill="FFFFFF" w:themeFill="background1"/>
            <w:vAlign w:val="center"/>
            <w:hideMark/>
            <w:tcPrChange w:id="12883" w:author="Salah Soliman" w:date="2020-01-31T16:40:00Z">
              <w:tcPr>
                <w:tcW w:w="4410" w:type="dxa"/>
                <w:gridSpan w:val="2"/>
                <w:tcBorders>
                  <w:top w:val="nil"/>
                  <w:left w:val="nil"/>
                  <w:bottom w:val="nil"/>
                  <w:right w:val="nil"/>
                </w:tcBorders>
                <w:shd w:val="clear" w:color="auto" w:fill="FFFFFF" w:themeFill="background1"/>
                <w:hideMark/>
              </w:tcPr>
            </w:tcPrChange>
          </w:tcPr>
          <w:p w14:paraId="358D5A10" w14:textId="4ABFA6C0" w:rsidR="00374341" w:rsidDel="008027CD" w:rsidRDefault="00374341" w:rsidP="00374341">
            <w:pPr>
              <w:rPr>
                <w:del w:id="12884" w:author="Salah Soliman" w:date="2020-01-31T16:40:00Z"/>
                <w:rFonts w:ascii="Consolas" w:hAnsi="Consolas"/>
              </w:rPr>
            </w:pPr>
            <w:del w:id="12885" w:author="Salah Soliman" w:date="2020-01-31T16:40:00Z">
              <w:r w:rsidDel="008027CD">
                <w:rPr>
                  <w:rFonts w:ascii="Consolas" w:hAnsi="Consolas" w:cs="Consolas"/>
                  <w:highlight w:val="green"/>
                </w:rPr>
                <w:delText>plt.plot(x, y)</w:delText>
              </w:r>
            </w:del>
          </w:p>
        </w:tc>
        <w:tc>
          <w:tcPr>
            <w:tcW w:w="4428" w:type="dxa"/>
            <w:gridSpan w:val="2"/>
            <w:tcBorders>
              <w:top w:val="nil"/>
              <w:left w:val="nil"/>
              <w:bottom w:val="nil"/>
              <w:right w:val="nil"/>
            </w:tcBorders>
            <w:shd w:val="clear" w:color="auto" w:fill="FFFFFF" w:themeFill="background1"/>
            <w:vAlign w:val="center"/>
            <w:hideMark/>
            <w:tcPrChange w:id="12886" w:author="Salah Soliman" w:date="2020-01-31T16:40:00Z">
              <w:tcPr>
                <w:tcW w:w="4431" w:type="dxa"/>
                <w:gridSpan w:val="2"/>
                <w:tcBorders>
                  <w:top w:val="nil"/>
                  <w:left w:val="nil"/>
                  <w:bottom w:val="nil"/>
                  <w:right w:val="nil"/>
                </w:tcBorders>
                <w:shd w:val="clear" w:color="auto" w:fill="FFFFFF" w:themeFill="background1"/>
                <w:hideMark/>
              </w:tcPr>
            </w:tcPrChange>
          </w:tcPr>
          <w:p w14:paraId="140FAA78" w14:textId="506112EA" w:rsidR="00374341" w:rsidDel="008027CD" w:rsidRDefault="00374341" w:rsidP="00374341">
            <w:pPr>
              <w:rPr>
                <w:ins w:id="12887" w:author="RoboGarden Team" w:date="2020-01-23T19:16:00Z"/>
                <w:del w:id="12888" w:author="Salah Soliman" w:date="2020-01-31T16:40:00Z"/>
                <w:rFonts w:ascii="Consolas" w:hAnsi="Consolas"/>
              </w:rPr>
            </w:pPr>
            <w:del w:id="12889" w:author="Salah Soliman" w:date="2020-01-31T16:40:00Z">
              <w:r w:rsidDel="008027CD">
                <w:rPr>
                  <w:noProof/>
                </w:rPr>
                <w:drawing>
                  <wp:inline distT="0" distB="0" distL="0" distR="0" wp14:anchorId="2D10FC24" wp14:editId="7FA5C4C5">
                    <wp:extent cx="2667000" cy="1958340"/>
                    <wp:effectExtent l="0" t="0" r="0" b="381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667000" cy="1958340"/>
                            </a:xfrm>
                            <a:prstGeom prst="rect">
                              <a:avLst/>
                            </a:prstGeom>
                            <a:noFill/>
                            <a:ln>
                              <a:noFill/>
                            </a:ln>
                          </pic:spPr>
                        </pic:pic>
                      </a:graphicData>
                    </a:graphic>
                  </wp:inline>
                </w:drawing>
              </w:r>
            </w:del>
          </w:p>
          <w:p w14:paraId="4F200FA7" w14:textId="450AB051" w:rsidR="00B44BCB" w:rsidDel="008027CD" w:rsidRDefault="001F1C73" w:rsidP="00B44BCB">
            <w:pPr>
              <w:pStyle w:val="NoSpacing"/>
              <w:rPr>
                <w:del w:id="12890" w:author="Salah Soliman" w:date="2020-01-31T16:40:00Z"/>
              </w:rPr>
            </w:pPr>
            <w:ins w:id="12891" w:author="RoboGarden Team" w:date="2020-01-23T19:16:00Z">
              <w:del w:id="12892" w:author="Salah Soliman" w:date="2020-01-31T16:40:00Z">
                <w:r w:rsidDel="008027CD">
                  <w:rPr>
                    <w:rFonts w:ascii="Open Sans" w:eastAsia="Open Sans" w:hAnsi="Open Sans" w:cs="Times New Roman"/>
                    <w:color w:val="404040"/>
                  </w:rPr>
                  <w:delText>Citation: RoboGarden Course resources</w:delText>
                </w:r>
              </w:del>
            </w:ins>
            <w:del w:id="12893" w:author="Salah Soliman" w:date="2020-01-31T16:40:00Z">
              <w:r w:rsidR="00B44BCB" w:rsidDel="008027CD">
                <w:rPr>
                  <w:rFonts w:ascii="Open Sans" w:eastAsia="Open Sans" w:hAnsi="Open Sans" w:cs="Times New Roman"/>
                  <w:color w:val="404040"/>
                </w:rPr>
                <w:delText xml:space="preserve"> </w:delText>
              </w:r>
              <w:r w:rsidR="00B44BCB" w:rsidRPr="00E06DF7" w:rsidDel="008027CD">
                <w:delText>Copyright 2019</w:delText>
              </w:r>
            </w:del>
          </w:p>
          <w:p w14:paraId="0AC4E6CA" w14:textId="461AFB20" w:rsidR="001F1C73" w:rsidDel="008027CD" w:rsidRDefault="001F1C73" w:rsidP="00374341">
            <w:pPr>
              <w:rPr>
                <w:del w:id="12894" w:author="Salah Soliman" w:date="2020-01-31T16:40:00Z"/>
                <w:rFonts w:ascii="Consolas" w:hAnsi="Consolas"/>
              </w:rPr>
            </w:pPr>
          </w:p>
        </w:tc>
        <w:tc>
          <w:tcPr>
            <w:tcW w:w="270" w:type="dxa"/>
            <w:tcBorders>
              <w:top w:val="nil"/>
              <w:left w:val="nil"/>
              <w:bottom w:val="nil"/>
              <w:right w:val="single" w:sz="4" w:space="0" w:color="5B9BD5" w:themeColor="accent5"/>
            </w:tcBorders>
            <w:shd w:val="clear" w:color="auto" w:fill="70AD47" w:themeFill="accent6"/>
            <w:tcPrChange w:id="12895" w:author="Salah Soliman" w:date="2020-01-31T16:40:00Z">
              <w:tcPr>
                <w:tcW w:w="270" w:type="dxa"/>
                <w:tcBorders>
                  <w:top w:val="nil"/>
                  <w:left w:val="nil"/>
                  <w:bottom w:val="nil"/>
                  <w:right w:val="single" w:sz="4" w:space="0" w:color="5B9BD5" w:themeColor="accent5"/>
                </w:tcBorders>
                <w:shd w:val="clear" w:color="auto" w:fill="70AD47" w:themeFill="accent6"/>
              </w:tcPr>
            </w:tcPrChange>
          </w:tcPr>
          <w:p w14:paraId="3ED69818" w14:textId="1420E374" w:rsidR="00374341" w:rsidDel="008027CD" w:rsidRDefault="00374341" w:rsidP="00374341">
            <w:pPr>
              <w:rPr>
                <w:del w:id="12896" w:author="Salah Soliman" w:date="2020-01-31T16:40:00Z"/>
              </w:rPr>
            </w:pPr>
          </w:p>
        </w:tc>
      </w:tr>
      <w:tr w:rsidR="00374341" w:rsidDel="008027CD" w14:paraId="5EB1AA48" w14:textId="18E752D5" w:rsidTr="008027CD">
        <w:trPr>
          <w:cantSplit/>
          <w:trHeight w:val="20"/>
          <w:del w:id="12897" w:author="Salah Soliman" w:date="2020-01-31T16:40:00Z"/>
        </w:trPr>
        <w:tc>
          <w:tcPr>
            <w:tcW w:w="270" w:type="dxa"/>
            <w:tcBorders>
              <w:top w:val="nil"/>
              <w:left w:val="single" w:sz="4" w:space="0" w:color="5B9BD5" w:themeColor="accent5"/>
              <w:bottom w:val="nil"/>
              <w:right w:val="nil"/>
            </w:tcBorders>
            <w:shd w:val="clear" w:color="auto" w:fill="70AD47" w:themeFill="accent6"/>
            <w:tcPrChange w:id="12898" w:author="Salah Soliman" w:date="2020-01-31T16:40:00Z">
              <w:tcPr>
                <w:tcW w:w="270" w:type="dxa"/>
                <w:tcBorders>
                  <w:top w:val="nil"/>
                  <w:left w:val="single" w:sz="4" w:space="0" w:color="5B9BD5" w:themeColor="accent5"/>
                  <w:bottom w:val="nil"/>
                  <w:right w:val="nil"/>
                </w:tcBorders>
                <w:shd w:val="clear" w:color="auto" w:fill="70AD47" w:themeFill="accent6"/>
              </w:tcPr>
            </w:tcPrChange>
          </w:tcPr>
          <w:p w14:paraId="0B3BFE77" w14:textId="5F42F370" w:rsidR="00374341" w:rsidDel="008027CD" w:rsidRDefault="00374341" w:rsidP="00374341">
            <w:pPr>
              <w:pStyle w:val="NoSpacing"/>
              <w:rPr>
                <w:del w:id="12899" w:author="Salah Soliman" w:date="2020-01-31T16:40:00Z"/>
                <w:sz w:val="16"/>
                <w:szCs w:val="16"/>
              </w:rPr>
            </w:pPr>
          </w:p>
        </w:tc>
        <w:tc>
          <w:tcPr>
            <w:tcW w:w="630" w:type="dxa"/>
            <w:tcBorders>
              <w:top w:val="nil"/>
              <w:left w:val="nil"/>
              <w:bottom w:val="nil"/>
              <w:right w:val="nil"/>
            </w:tcBorders>
            <w:shd w:val="clear" w:color="auto" w:fill="70AD47" w:themeFill="accent6"/>
            <w:vAlign w:val="center"/>
            <w:tcPrChange w:id="12900" w:author="Salah Soliman" w:date="2020-01-31T16:40:00Z">
              <w:tcPr>
                <w:tcW w:w="630" w:type="dxa"/>
                <w:tcBorders>
                  <w:top w:val="nil"/>
                  <w:left w:val="nil"/>
                  <w:bottom w:val="nil"/>
                  <w:right w:val="nil"/>
                </w:tcBorders>
                <w:shd w:val="clear" w:color="auto" w:fill="70AD47" w:themeFill="accent6"/>
              </w:tcPr>
            </w:tcPrChange>
          </w:tcPr>
          <w:p w14:paraId="179DCC89" w14:textId="2682027B" w:rsidR="00374341" w:rsidDel="008027CD" w:rsidRDefault="00374341" w:rsidP="00374341">
            <w:pPr>
              <w:pStyle w:val="NoSpacing"/>
              <w:rPr>
                <w:del w:id="12901" w:author="Salah Soliman" w:date="2020-01-31T16:40:00Z"/>
                <w:sz w:val="16"/>
                <w:szCs w:val="16"/>
              </w:rPr>
            </w:pPr>
          </w:p>
        </w:tc>
        <w:tc>
          <w:tcPr>
            <w:tcW w:w="3328" w:type="dxa"/>
            <w:gridSpan w:val="2"/>
            <w:tcBorders>
              <w:top w:val="nil"/>
              <w:left w:val="nil"/>
              <w:bottom w:val="nil"/>
              <w:right w:val="nil"/>
            </w:tcBorders>
            <w:shd w:val="clear" w:color="auto" w:fill="70AD47" w:themeFill="accent6"/>
            <w:vAlign w:val="center"/>
            <w:tcPrChange w:id="12902" w:author="Salah Soliman" w:date="2020-01-31T16:40:00Z">
              <w:tcPr>
                <w:tcW w:w="3330" w:type="dxa"/>
                <w:gridSpan w:val="2"/>
                <w:tcBorders>
                  <w:top w:val="nil"/>
                  <w:left w:val="nil"/>
                  <w:bottom w:val="nil"/>
                  <w:right w:val="nil"/>
                </w:tcBorders>
                <w:shd w:val="clear" w:color="auto" w:fill="70AD47" w:themeFill="accent6"/>
              </w:tcPr>
            </w:tcPrChange>
          </w:tcPr>
          <w:p w14:paraId="1BBC6B2E" w14:textId="64A5E6A6" w:rsidR="00374341" w:rsidDel="008027CD" w:rsidRDefault="00374341" w:rsidP="00374341">
            <w:pPr>
              <w:pStyle w:val="NoSpacing"/>
              <w:rPr>
                <w:del w:id="12903" w:author="Salah Soliman" w:date="2020-01-31T16:40:00Z"/>
                <w:rFonts w:ascii="Consolas" w:hAnsi="Consolas"/>
                <w:sz w:val="16"/>
                <w:szCs w:val="16"/>
              </w:rPr>
            </w:pPr>
          </w:p>
        </w:tc>
        <w:tc>
          <w:tcPr>
            <w:tcW w:w="1979" w:type="dxa"/>
            <w:gridSpan w:val="2"/>
            <w:tcBorders>
              <w:top w:val="nil"/>
              <w:left w:val="nil"/>
              <w:bottom w:val="nil"/>
              <w:right w:val="nil"/>
            </w:tcBorders>
            <w:shd w:val="clear" w:color="auto" w:fill="70AD47" w:themeFill="accent6"/>
            <w:vAlign w:val="center"/>
            <w:tcPrChange w:id="12904" w:author="Salah Soliman" w:date="2020-01-31T16:40:00Z">
              <w:tcPr>
                <w:tcW w:w="1980" w:type="dxa"/>
                <w:gridSpan w:val="2"/>
                <w:tcBorders>
                  <w:top w:val="nil"/>
                  <w:left w:val="nil"/>
                  <w:bottom w:val="nil"/>
                  <w:right w:val="nil"/>
                </w:tcBorders>
                <w:shd w:val="clear" w:color="auto" w:fill="70AD47" w:themeFill="accent6"/>
              </w:tcPr>
            </w:tcPrChange>
          </w:tcPr>
          <w:p w14:paraId="26687B29" w14:textId="4B8E5076" w:rsidR="00374341" w:rsidDel="008027CD" w:rsidRDefault="00374341" w:rsidP="00374341">
            <w:pPr>
              <w:pStyle w:val="NoSpacing"/>
              <w:rPr>
                <w:del w:id="12905" w:author="Salah Soliman" w:date="2020-01-31T16:40:00Z"/>
                <w:rFonts w:ascii="Consolas" w:hAnsi="Consolas"/>
                <w:sz w:val="16"/>
                <w:szCs w:val="16"/>
              </w:rPr>
            </w:pPr>
          </w:p>
        </w:tc>
        <w:tc>
          <w:tcPr>
            <w:tcW w:w="3978" w:type="dxa"/>
            <w:tcBorders>
              <w:top w:val="nil"/>
              <w:left w:val="nil"/>
              <w:bottom w:val="nil"/>
              <w:right w:val="nil"/>
            </w:tcBorders>
            <w:shd w:val="clear" w:color="auto" w:fill="70AD47" w:themeFill="accent6"/>
            <w:vAlign w:val="center"/>
            <w:tcPrChange w:id="12906" w:author="Salah Soliman" w:date="2020-01-31T16:40:00Z">
              <w:tcPr>
                <w:tcW w:w="3981" w:type="dxa"/>
                <w:tcBorders>
                  <w:top w:val="nil"/>
                  <w:left w:val="nil"/>
                  <w:bottom w:val="nil"/>
                  <w:right w:val="nil"/>
                </w:tcBorders>
                <w:shd w:val="clear" w:color="auto" w:fill="70AD47" w:themeFill="accent6"/>
              </w:tcPr>
            </w:tcPrChange>
          </w:tcPr>
          <w:p w14:paraId="11499742" w14:textId="2DB196C2" w:rsidR="00374341" w:rsidDel="008027CD" w:rsidRDefault="00374341" w:rsidP="00374341">
            <w:pPr>
              <w:pStyle w:val="NoSpacing"/>
              <w:rPr>
                <w:del w:id="12907" w:author="Salah Soliman" w:date="2020-01-31T16:40:00Z"/>
                <w:rFonts w:ascii="Consolas" w:hAnsi="Consolas"/>
                <w:noProof/>
                <w:sz w:val="16"/>
                <w:szCs w:val="16"/>
              </w:rPr>
            </w:pPr>
          </w:p>
        </w:tc>
        <w:tc>
          <w:tcPr>
            <w:tcW w:w="270" w:type="dxa"/>
            <w:tcBorders>
              <w:top w:val="nil"/>
              <w:left w:val="nil"/>
              <w:bottom w:val="nil"/>
              <w:right w:val="single" w:sz="4" w:space="0" w:color="5B9BD5" w:themeColor="accent5"/>
            </w:tcBorders>
            <w:shd w:val="clear" w:color="auto" w:fill="70AD47" w:themeFill="accent6"/>
            <w:tcPrChange w:id="12908" w:author="Salah Soliman" w:date="2020-01-31T16:40:00Z">
              <w:tcPr>
                <w:tcW w:w="270" w:type="dxa"/>
                <w:tcBorders>
                  <w:top w:val="nil"/>
                  <w:left w:val="nil"/>
                  <w:bottom w:val="nil"/>
                  <w:right w:val="single" w:sz="4" w:space="0" w:color="5B9BD5" w:themeColor="accent5"/>
                </w:tcBorders>
                <w:shd w:val="clear" w:color="auto" w:fill="70AD47" w:themeFill="accent6"/>
              </w:tcPr>
            </w:tcPrChange>
          </w:tcPr>
          <w:p w14:paraId="4F3C7DC4" w14:textId="10F16CCB" w:rsidR="00374341" w:rsidDel="008027CD" w:rsidRDefault="00374341" w:rsidP="00374341">
            <w:pPr>
              <w:pStyle w:val="NoSpacing"/>
              <w:rPr>
                <w:del w:id="12909" w:author="Salah Soliman" w:date="2020-01-31T16:40:00Z"/>
                <w:sz w:val="16"/>
                <w:szCs w:val="16"/>
              </w:rPr>
            </w:pPr>
          </w:p>
        </w:tc>
      </w:tr>
      <w:tr w:rsidR="00374341" w:rsidDel="008027CD" w14:paraId="670694BD" w14:textId="4B87D7D6" w:rsidTr="008027CD">
        <w:trPr>
          <w:cantSplit/>
          <w:del w:id="12910" w:author="Salah Soliman" w:date="2020-01-31T16:40:00Z"/>
        </w:trPr>
        <w:tc>
          <w:tcPr>
            <w:tcW w:w="270" w:type="dxa"/>
            <w:tcBorders>
              <w:top w:val="nil"/>
              <w:left w:val="single" w:sz="4" w:space="0" w:color="5B9BD5" w:themeColor="accent5"/>
              <w:bottom w:val="nil"/>
              <w:right w:val="nil"/>
            </w:tcBorders>
            <w:shd w:val="clear" w:color="auto" w:fill="70AD47" w:themeFill="accent6"/>
            <w:tcPrChange w:id="12911" w:author="Salah Soliman" w:date="2020-01-31T16:40:00Z">
              <w:tcPr>
                <w:tcW w:w="270" w:type="dxa"/>
                <w:tcBorders>
                  <w:top w:val="nil"/>
                  <w:left w:val="single" w:sz="4" w:space="0" w:color="5B9BD5" w:themeColor="accent5"/>
                  <w:bottom w:val="nil"/>
                  <w:right w:val="nil"/>
                </w:tcBorders>
                <w:shd w:val="clear" w:color="auto" w:fill="70AD47" w:themeFill="accent6"/>
              </w:tcPr>
            </w:tcPrChange>
          </w:tcPr>
          <w:p w14:paraId="60DE8371" w14:textId="7D6179DC" w:rsidR="00374341" w:rsidDel="008027CD" w:rsidRDefault="00374341" w:rsidP="00374341">
            <w:pPr>
              <w:rPr>
                <w:del w:id="12912" w:author="Salah Soliman" w:date="2020-01-31T16:40:00Z"/>
              </w:rPr>
            </w:pPr>
          </w:p>
        </w:tc>
        <w:tc>
          <w:tcPr>
            <w:tcW w:w="630" w:type="dxa"/>
            <w:tcBorders>
              <w:top w:val="nil"/>
              <w:left w:val="nil"/>
              <w:bottom w:val="nil"/>
              <w:right w:val="nil"/>
            </w:tcBorders>
            <w:shd w:val="clear" w:color="auto" w:fill="FFFFFF" w:themeFill="background1"/>
            <w:vAlign w:val="center"/>
            <w:hideMark/>
            <w:tcPrChange w:id="12913" w:author="Salah Soliman" w:date="2020-01-31T16:40:00Z">
              <w:tcPr>
                <w:tcW w:w="630" w:type="dxa"/>
                <w:tcBorders>
                  <w:top w:val="nil"/>
                  <w:left w:val="nil"/>
                  <w:bottom w:val="nil"/>
                  <w:right w:val="nil"/>
                </w:tcBorders>
                <w:shd w:val="clear" w:color="auto" w:fill="FFFFFF" w:themeFill="background1"/>
                <w:hideMark/>
              </w:tcPr>
            </w:tcPrChange>
          </w:tcPr>
          <w:p w14:paraId="5365667C" w14:textId="0C3D2407" w:rsidR="00374341" w:rsidDel="008027CD" w:rsidRDefault="00374341" w:rsidP="00374341">
            <w:pPr>
              <w:rPr>
                <w:del w:id="12914" w:author="Salah Soliman" w:date="2020-01-31T16:40:00Z"/>
                <w:noProof/>
              </w:rPr>
            </w:pPr>
            <w:del w:id="12915" w:author="Salah Soliman" w:date="2020-01-31T16:40:00Z">
              <w:r w:rsidDel="008027CD">
                <w:rPr>
                  <w:noProof/>
                </w:rPr>
                <mc:AlternateContent>
                  <mc:Choice Requires="wps">
                    <w:drawing>
                      <wp:inline distT="0" distB="0" distL="0" distR="0" wp14:anchorId="157AB5A7" wp14:editId="1F97735A">
                        <wp:extent cx="207010" cy="207010"/>
                        <wp:effectExtent l="19050" t="19050" r="21590" b="21590"/>
                        <wp:docPr id="324" name="Oval 3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010" cy="207010"/>
                                </a:xfrm>
                                <a:prstGeom prst="ellipse">
                                  <a:avLst/>
                                </a:prstGeom>
                                <a:noFill/>
                                <a:ln w="28575">
                                  <a:solidFill>
                                    <a:schemeClr val="accent5">
                                      <a:lumMod val="9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inline>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w16se="http://schemas.microsoft.com/office/word/2015/wordml/symex" xmlns:cx1="http://schemas.microsoft.com/office/drawing/2015/9/8/chartex" xmlns:cx="http://schemas.microsoft.com/office/drawing/2014/chartex">
                    <w:pict>
                      <v:oval w14:anchorId="64C11D2B" id="Oval 324" o:spid="_x0000_s1026" style="width:16.3pt;height:16.3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" filled="f" strokecolor="#428bce [2888]" strokeweight="2.25pt">
                        <v:stroke joinstyle="miter"/>
                        <w10:anchorlock/>
                      </v:oval>
                    </w:pict>
                  </mc:Fallback>
                </mc:AlternateContent>
              </w:r>
            </w:del>
          </w:p>
        </w:tc>
        <w:tc>
          <w:tcPr>
            <w:tcW w:w="450" w:type="dxa"/>
            <w:tcBorders>
              <w:top w:val="nil"/>
              <w:left w:val="nil"/>
              <w:bottom w:val="nil"/>
              <w:right w:val="nil"/>
            </w:tcBorders>
            <w:shd w:val="clear" w:color="auto" w:fill="FFFFFF" w:themeFill="background1"/>
            <w:vAlign w:val="center"/>
            <w:hideMark/>
            <w:tcPrChange w:id="12916" w:author="Salah Soliman" w:date="2020-01-31T16:40:00Z">
              <w:tcPr>
                <w:tcW w:w="450" w:type="dxa"/>
                <w:tcBorders>
                  <w:top w:val="nil"/>
                  <w:left w:val="nil"/>
                  <w:bottom w:val="nil"/>
                  <w:right w:val="nil"/>
                </w:tcBorders>
                <w:shd w:val="clear" w:color="auto" w:fill="FFFFFF" w:themeFill="background1"/>
                <w:hideMark/>
              </w:tcPr>
            </w:tcPrChange>
          </w:tcPr>
          <w:p w14:paraId="7419741E" w14:textId="14F9574D" w:rsidR="00374341" w:rsidDel="008027CD" w:rsidRDefault="00374341" w:rsidP="00374341">
            <w:pPr>
              <w:rPr>
                <w:del w:id="12917" w:author="Salah Soliman" w:date="2020-01-31T16:40:00Z"/>
                <w:rFonts w:asciiTheme="majorHAnsi" w:hAnsiTheme="majorHAnsi" w:cstheme="majorHAnsi"/>
              </w:rPr>
            </w:pPr>
            <w:del w:id="12918" w:author="Salah Soliman" w:date="2020-01-31T16:40:00Z">
              <w:r w:rsidDel="008027CD">
                <w:rPr>
                  <w:rFonts w:asciiTheme="majorHAnsi" w:hAnsiTheme="majorHAnsi" w:cstheme="majorHAnsi"/>
                </w:rPr>
                <w:delText>c.</w:delText>
              </w:r>
            </w:del>
          </w:p>
        </w:tc>
        <w:tc>
          <w:tcPr>
            <w:tcW w:w="4407" w:type="dxa"/>
            <w:gridSpan w:val="2"/>
            <w:tcBorders>
              <w:top w:val="nil"/>
              <w:left w:val="nil"/>
              <w:bottom w:val="nil"/>
              <w:right w:val="nil"/>
            </w:tcBorders>
            <w:shd w:val="clear" w:color="auto" w:fill="FFFFFF" w:themeFill="background1"/>
            <w:vAlign w:val="center"/>
            <w:hideMark/>
            <w:tcPrChange w:id="12919" w:author="Salah Soliman" w:date="2020-01-31T16:40:00Z">
              <w:tcPr>
                <w:tcW w:w="4410" w:type="dxa"/>
                <w:gridSpan w:val="2"/>
                <w:tcBorders>
                  <w:top w:val="nil"/>
                  <w:left w:val="nil"/>
                  <w:bottom w:val="nil"/>
                  <w:right w:val="nil"/>
                </w:tcBorders>
                <w:shd w:val="clear" w:color="auto" w:fill="FFFFFF" w:themeFill="background1"/>
                <w:hideMark/>
              </w:tcPr>
            </w:tcPrChange>
          </w:tcPr>
          <w:p w14:paraId="0F889145" w14:textId="04CEE4DD" w:rsidR="00374341" w:rsidDel="008027CD" w:rsidRDefault="00374341" w:rsidP="00374341">
            <w:pPr>
              <w:rPr>
                <w:del w:id="12920" w:author="Salah Soliman" w:date="2020-01-31T16:40:00Z"/>
              </w:rPr>
            </w:pPr>
            <w:del w:id="12921" w:author="Salah Soliman" w:date="2020-01-31T16:40:00Z">
              <w:r w:rsidDel="008027CD">
                <w:rPr>
                  <w:rFonts w:ascii="Consolas" w:hAnsi="Consolas" w:cs="Consolas"/>
                  <w:highlight w:val="lightGray"/>
                </w:rPr>
                <w:delText>plt.bar(x, y)</w:delText>
              </w:r>
            </w:del>
          </w:p>
        </w:tc>
        <w:tc>
          <w:tcPr>
            <w:tcW w:w="4428" w:type="dxa"/>
            <w:gridSpan w:val="2"/>
            <w:tcBorders>
              <w:top w:val="nil"/>
              <w:left w:val="nil"/>
              <w:bottom w:val="nil"/>
              <w:right w:val="nil"/>
            </w:tcBorders>
            <w:shd w:val="clear" w:color="auto" w:fill="FFFFFF" w:themeFill="background1"/>
            <w:vAlign w:val="center"/>
            <w:hideMark/>
            <w:tcPrChange w:id="12922" w:author="Salah Soliman" w:date="2020-01-31T16:40:00Z">
              <w:tcPr>
                <w:tcW w:w="4431" w:type="dxa"/>
                <w:gridSpan w:val="2"/>
                <w:tcBorders>
                  <w:top w:val="nil"/>
                  <w:left w:val="nil"/>
                  <w:bottom w:val="nil"/>
                  <w:right w:val="nil"/>
                </w:tcBorders>
                <w:shd w:val="clear" w:color="auto" w:fill="FFFFFF" w:themeFill="background1"/>
                <w:hideMark/>
              </w:tcPr>
            </w:tcPrChange>
          </w:tcPr>
          <w:p w14:paraId="2D9567D4" w14:textId="77F721CC" w:rsidR="00374341" w:rsidDel="008027CD" w:rsidRDefault="00374341" w:rsidP="00374341">
            <w:pPr>
              <w:rPr>
                <w:ins w:id="12923" w:author="RoboGarden Team" w:date="2020-01-23T19:16:00Z"/>
                <w:del w:id="12924" w:author="Salah Soliman" w:date="2020-01-31T16:40:00Z"/>
              </w:rPr>
            </w:pPr>
            <w:del w:id="12925" w:author="Salah Soliman" w:date="2020-01-31T16:40:00Z">
              <w:r w:rsidDel="008027CD">
                <w:rPr>
                  <w:noProof/>
                </w:rPr>
                <w:drawing>
                  <wp:inline distT="0" distB="0" distL="0" distR="0" wp14:anchorId="10311991" wp14:editId="46AE894C">
                    <wp:extent cx="2667000" cy="1996440"/>
                    <wp:effectExtent l="0" t="0" r="0" b="381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667000" cy="1996440"/>
                            </a:xfrm>
                            <a:prstGeom prst="rect">
                              <a:avLst/>
                            </a:prstGeom>
                            <a:noFill/>
                            <a:ln>
                              <a:noFill/>
                            </a:ln>
                          </pic:spPr>
                        </pic:pic>
                      </a:graphicData>
                    </a:graphic>
                  </wp:inline>
                </w:drawing>
              </w:r>
            </w:del>
          </w:p>
          <w:p w14:paraId="0B04A755" w14:textId="06059A58" w:rsidR="00B44BCB" w:rsidDel="008027CD" w:rsidRDefault="001F1C73" w:rsidP="00B44BCB">
            <w:pPr>
              <w:pStyle w:val="NoSpacing"/>
              <w:rPr>
                <w:del w:id="12926" w:author="Salah Soliman" w:date="2020-01-31T16:40:00Z"/>
              </w:rPr>
            </w:pPr>
            <w:ins w:id="12927" w:author="RoboGarden Team" w:date="2020-01-23T19:16:00Z">
              <w:del w:id="12928" w:author="Salah Soliman" w:date="2020-01-31T16:40:00Z">
                <w:r w:rsidDel="008027CD">
                  <w:rPr>
                    <w:rFonts w:ascii="Open Sans" w:eastAsia="Open Sans" w:hAnsi="Open Sans" w:cs="Times New Roman"/>
                    <w:color w:val="404040"/>
                  </w:rPr>
                  <w:delText>Citation: RoboGarden Course resources</w:delText>
                </w:r>
              </w:del>
            </w:ins>
            <w:del w:id="12929" w:author="Salah Soliman" w:date="2020-01-31T16:40:00Z">
              <w:r w:rsidR="00B44BCB" w:rsidDel="008027CD">
                <w:rPr>
                  <w:rFonts w:ascii="Open Sans" w:eastAsia="Open Sans" w:hAnsi="Open Sans" w:cs="Times New Roman"/>
                  <w:color w:val="404040"/>
                </w:rPr>
                <w:delText xml:space="preserve"> </w:delText>
              </w:r>
              <w:r w:rsidR="00B44BCB" w:rsidRPr="00E06DF7" w:rsidDel="008027CD">
                <w:delText>Copyright 2019</w:delText>
              </w:r>
            </w:del>
          </w:p>
          <w:p w14:paraId="0539CCFA" w14:textId="1FFEDA9E" w:rsidR="001F1C73" w:rsidDel="008027CD" w:rsidRDefault="001F1C73" w:rsidP="00374341">
            <w:pPr>
              <w:rPr>
                <w:del w:id="12930" w:author="Salah Soliman" w:date="2020-01-31T16:40:00Z"/>
              </w:rPr>
            </w:pPr>
          </w:p>
        </w:tc>
        <w:tc>
          <w:tcPr>
            <w:tcW w:w="270" w:type="dxa"/>
            <w:tcBorders>
              <w:top w:val="nil"/>
              <w:left w:val="nil"/>
              <w:bottom w:val="nil"/>
              <w:right w:val="single" w:sz="4" w:space="0" w:color="5B9BD5" w:themeColor="accent5"/>
            </w:tcBorders>
            <w:shd w:val="clear" w:color="auto" w:fill="70AD47" w:themeFill="accent6"/>
            <w:tcPrChange w:id="12931" w:author="Salah Soliman" w:date="2020-01-31T16:40:00Z">
              <w:tcPr>
                <w:tcW w:w="270" w:type="dxa"/>
                <w:tcBorders>
                  <w:top w:val="nil"/>
                  <w:left w:val="nil"/>
                  <w:bottom w:val="nil"/>
                  <w:right w:val="single" w:sz="4" w:space="0" w:color="5B9BD5" w:themeColor="accent5"/>
                </w:tcBorders>
                <w:shd w:val="clear" w:color="auto" w:fill="70AD47" w:themeFill="accent6"/>
              </w:tcPr>
            </w:tcPrChange>
          </w:tcPr>
          <w:p w14:paraId="15793C2F" w14:textId="0F159F2A" w:rsidR="00374341" w:rsidDel="008027CD" w:rsidRDefault="00374341" w:rsidP="00374341">
            <w:pPr>
              <w:rPr>
                <w:del w:id="12932" w:author="Salah Soliman" w:date="2020-01-31T16:40:00Z"/>
              </w:rPr>
            </w:pPr>
          </w:p>
        </w:tc>
      </w:tr>
      <w:tr w:rsidR="00374341" w:rsidDel="008027CD" w14:paraId="04C13175" w14:textId="2513212C" w:rsidTr="008027CD">
        <w:trPr>
          <w:cantSplit/>
          <w:del w:id="12933" w:author="Salah Soliman" w:date="2020-01-31T16:40:00Z"/>
        </w:trPr>
        <w:tc>
          <w:tcPr>
            <w:tcW w:w="270" w:type="dxa"/>
            <w:tcBorders>
              <w:top w:val="nil"/>
              <w:left w:val="single" w:sz="4" w:space="0" w:color="5B9BD5" w:themeColor="accent5"/>
              <w:bottom w:val="nil"/>
              <w:right w:val="nil"/>
            </w:tcBorders>
            <w:shd w:val="clear" w:color="auto" w:fill="70AD47" w:themeFill="accent6"/>
            <w:tcPrChange w:id="12934" w:author="Salah Soliman" w:date="2020-01-31T16:40:00Z">
              <w:tcPr>
                <w:tcW w:w="270" w:type="dxa"/>
                <w:tcBorders>
                  <w:top w:val="nil"/>
                  <w:left w:val="single" w:sz="4" w:space="0" w:color="5B9BD5" w:themeColor="accent5"/>
                  <w:bottom w:val="nil"/>
                  <w:right w:val="nil"/>
                </w:tcBorders>
                <w:shd w:val="clear" w:color="auto" w:fill="70AD47" w:themeFill="accent6"/>
              </w:tcPr>
            </w:tcPrChange>
          </w:tcPr>
          <w:p w14:paraId="0285034F" w14:textId="357014D2" w:rsidR="00374341" w:rsidDel="008027CD" w:rsidRDefault="00374341" w:rsidP="00374341">
            <w:pPr>
              <w:pStyle w:val="NoSpacing"/>
              <w:rPr>
                <w:del w:id="12935" w:author="Salah Soliman" w:date="2020-01-31T16:40:00Z"/>
                <w:sz w:val="16"/>
                <w:szCs w:val="16"/>
              </w:rPr>
            </w:pPr>
          </w:p>
        </w:tc>
        <w:tc>
          <w:tcPr>
            <w:tcW w:w="3958" w:type="dxa"/>
            <w:gridSpan w:val="3"/>
            <w:tcBorders>
              <w:top w:val="nil"/>
              <w:left w:val="nil"/>
              <w:bottom w:val="nil"/>
              <w:right w:val="nil"/>
            </w:tcBorders>
            <w:shd w:val="clear" w:color="auto" w:fill="70AD47" w:themeFill="accent6"/>
            <w:vAlign w:val="center"/>
            <w:tcPrChange w:id="12936" w:author="Salah Soliman" w:date="2020-01-31T16:40:00Z">
              <w:tcPr>
                <w:tcW w:w="3960" w:type="dxa"/>
                <w:gridSpan w:val="3"/>
                <w:tcBorders>
                  <w:top w:val="nil"/>
                  <w:left w:val="nil"/>
                  <w:bottom w:val="nil"/>
                  <w:right w:val="nil"/>
                </w:tcBorders>
                <w:shd w:val="clear" w:color="auto" w:fill="70AD47" w:themeFill="accent6"/>
              </w:tcPr>
            </w:tcPrChange>
          </w:tcPr>
          <w:p w14:paraId="43DCAFB6" w14:textId="27DB7B3B" w:rsidR="00374341" w:rsidDel="008027CD" w:rsidRDefault="00374341" w:rsidP="00374341">
            <w:pPr>
              <w:pStyle w:val="NoSpacing"/>
              <w:rPr>
                <w:del w:id="12937" w:author="Salah Soliman" w:date="2020-01-31T16:40:00Z"/>
                <w:rFonts w:ascii="Consolas" w:hAnsi="Consolas"/>
                <w:sz w:val="16"/>
                <w:szCs w:val="16"/>
              </w:rPr>
            </w:pPr>
          </w:p>
        </w:tc>
        <w:tc>
          <w:tcPr>
            <w:tcW w:w="1979" w:type="dxa"/>
            <w:gridSpan w:val="2"/>
            <w:tcBorders>
              <w:top w:val="nil"/>
              <w:left w:val="nil"/>
              <w:bottom w:val="nil"/>
              <w:right w:val="nil"/>
            </w:tcBorders>
            <w:shd w:val="clear" w:color="auto" w:fill="70AD47" w:themeFill="accent6"/>
            <w:vAlign w:val="center"/>
            <w:tcPrChange w:id="12938" w:author="Salah Soliman" w:date="2020-01-31T16:40:00Z">
              <w:tcPr>
                <w:tcW w:w="1980" w:type="dxa"/>
                <w:gridSpan w:val="2"/>
                <w:tcBorders>
                  <w:top w:val="nil"/>
                  <w:left w:val="nil"/>
                  <w:bottom w:val="nil"/>
                  <w:right w:val="nil"/>
                </w:tcBorders>
                <w:shd w:val="clear" w:color="auto" w:fill="70AD47" w:themeFill="accent6"/>
              </w:tcPr>
            </w:tcPrChange>
          </w:tcPr>
          <w:p w14:paraId="044DB3F0" w14:textId="2A135017" w:rsidR="00374341" w:rsidDel="008027CD" w:rsidRDefault="00374341" w:rsidP="00374341">
            <w:pPr>
              <w:pStyle w:val="NoSpacing"/>
              <w:rPr>
                <w:del w:id="12939" w:author="Salah Soliman" w:date="2020-01-31T16:40:00Z"/>
                <w:rFonts w:ascii="Consolas" w:hAnsi="Consolas"/>
                <w:sz w:val="16"/>
                <w:szCs w:val="16"/>
              </w:rPr>
            </w:pPr>
          </w:p>
        </w:tc>
        <w:tc>
          <w:tcPr>
            <w:tcW w:w="3978" w:type="dxa"/>
            <w:tcBorders>
              <w:top w:val="nil"/>
              <w:left w:val="nil"/>
              <w:bottom w:val="nil"/>
              <w:right w:val="nil"/>
            </w:tcBorders>
            <w:shd w:val="clear" w:color="auto" w:fill="70AD47" w:themeFill="accent6"/>
            <w:vAlign w:val="center"/>
            <w:tcPrChange w:id="12940" w:author="Salah Soliman" w:date="2020-01-31T16:40:00Z">
              <w:tcPr>
                <w:tcW w:w="3981" w:type="dxa"/>
                <w:tcBorders>
                  <w:top w:val="nil"/>
                  <w:left w:val="nil"/>
                  <w:bottom w:val="nil"/>
                  <w:right w:val="nil"/>
                </w:tcBorders>
                <w:shd w:val="clear" w:color="auto" w:fill="70AD47" w:themeFill="accent6"/>
              </w:tcPr>
            </w:tcPrChange>
          </w:tcPr>
          <w:p w14:paraId="33FCA800" w14:textId="41F44B09" w:rsidR="00374341" w:rsidDel="008027CD" w:rsidRDefault="00374341" w:rsidP="00374341">
            <w:pPr>
              <w:pStyle w:val="NoSpacing"/>
              <w:rPr>
                <w:del w:id="12941" w:author="Salah Soliman" w:date="2020-01-31T16:40:00Z"/>
                <w:rFonts w:ascii="Consolas" w:hAnsi="Consolas"/>
                <w:sz w:val="16"/>
                <w:szCs w:val="16"/>
              </w:rPr>
            </w:pPr>
          </w:p>
        </w:tc>
        <w:tc>
          <w:tcPr>
            <w:tcW w:w="270" w:type="dxa"/>
            <w:tcBorders>
              <w:top w:val="nil"/>
              <w:left w:val="nil"/>
              <w:bottom w:val="nil"/>
              <w:right w:val="single" w:sz="4" w:space="0" w:color="5B9BD5" w:themeColor="accent5"/>
            </w:tcBorders>
            <w:shd w:val="clear" w:color="auto" w:fill="70AD47" w:themeFill="accent6"/>
            <w:tcPrChange w:id="12942" w:author="Salah Soliman" w:date="2020-01-31T16:40:00Z">
              <w:tcPr>
                <w:tcW w:w="270" w:type="dxa"/>
                <w:tcBorders>
                  <w:top w:val="nil"/>
                  <w:left w:val="nil"/>
                  <w:bottom w:val="nil"/>
                  <w:right w:val="single" w:sz="4" w:space="0" w:color="5B9BD5" w:themeColor="accent5"/>
                </w:tcBorders>
                <w:shd w:val="clear" w:color="auto" w:fill="70AD47" w:themeFill="accent6"/>
              </w:tcPr>
            </w:tcPrChange>
          </w:tcPr>
          <w:p w14:paraId="7EC5C91C" w14:textId="53EF7973" w:rsidR="00374341" w:rsidDel="008027CD" w:rsidRDefault="00374341" w:rsidP="00374341">
            <w:pPr>
              <w:pStyle w:val="NoSpacing"/>
              <w:rPr>
                <w:del w:id="12943" w:author="Salah Soliman" w:date="2020-01-31T16:40:00Z"/>
                <w:sz w:val="16"/>
                <w:szCs w:val="16"/>
              </w:rPr>
            </w:pPr>
          </w:p>
        </w:tc>
      </w:tr>
      <w:tr w:rsidR="00374341" w:rsidDel="008027CD" w14:paraId="3A45F5D2" w14:textId="56A13B0F" w:rsidTr="008027CD">
        <w:trPr>
          <w:cantSplit/>
          <w:del w:id="12944" w:author="Salah Soliman" w:date="2020-01-31T16:40:00Z"/>
        </w:trPr>
        <w:tc>
          <w:tcPr>
            <w:tcW w:w="270" w:type="dxa"/>
            <w:tcBorders>
              <w:top w:val="nil"/>
              <w:left w:val="single" w:sz="4" w:space="0" w:color="5B9BD5" w:themeColor="accent5"/>
              <w:bottom w:val="nil"/>
              <w:right w:val="nil"/>
            </w:tcBorders>
            <w:shd w:val="clear" w:color="auto" w:fill="70AD47" w:themeFill="accent6"/>
            <w:tcPrChange w:id="12945" w:author="Salah Soliman" w:date="2020-01-31T16:40:00Z">
              <w:tcPr>
                <w:tcW w:w="270" w:type="dxa"/>
                <w:tcBorders>
                  <w:top w:val="nil"/>
                  <w:left w:val="single" w:sz="4" w:space="0" w:color="5B9BD5" w:themeColor="accent5"/>
                  <w:bottom w:val="nil"/>
                  <w:right w:val="nil"/>
                </w:tcBorders>
                <w:shd w:val="clear" w:color="auto" w:fill="70AD47" w:themeFill="accent6"/>
              </w:tcPr>
            </w:tcPrChange>
          </w:tcPr>
          <w:p w14:paraId="029319C5" w14:textId="69EC5A24" w:rsidR="00374341" w:rsidDel="008027CD" w:rsidRDefault="00374341" w:rsidP="00374341">
            <w:pPr>
              <w:rPr>
                <w:del w:id="12946" w:author="Salah Soliman" w:date="2020-01-31T16:40:00Z"/>
              </w:rPr>
            </w:pPr>
          </w:p>
        </w:tc>
        <w:tc>
          <w:tcPr>
            <w:tcW w:w="630" w:type="dxa"/>
            <w:tcBorders>
              <w:top w:val="nil"/>
              <w:left w:val="nil"/>
              <w:bottom w:val="nil"/>
              <w:right w:val="nil"/>
            </w:tcBorders>
            <w:shd w:val="clear" w:color="auto" w:fill="FFFFFF" w:themeFill="background1"/>
            <w:vAlign w:val="center"/>
            <w:hideMark/>
            <w:tcPrChange w:id="12947" w:author="Salah Soliman" w:date="2020-01-31T16:40:00Z">
              <w:tcPr>
                <w:tcW w:w="630" w:type="dxa"/>
                <w:tcBorders>
                  <w:top w:val="nil"/>
                  <w:left w:val="nil"/>
                  <w:bottom w:val="nil"/>
                  <w:right w:val="nil"/>
                </w:tcBorders>
                <w:shd w:val="clear" w:color="auto" w:fill="FFFFFF" w:themeFill="background1"/>
                <w:hideMark/>
              </w:tcPr>
            </w:tcPrChange>
          </w:tcPr>
          <w:p w14:paraId="605039E3" w14:textId="4821F2F0" w:rsidR="00374341" w:rsidDel="008027CD" w:rsidRDefault="00374341" w:rsidP="00374341">
            <w:pPr>
              <w:rPr>
                <w:del w:id="12948" w:author="Salah Soliman" w:date="2020-01-31T16:40:00Z"/>
                <w:noProof/>
              </w:rPr>
            </w:pPr>
            <w:del w:id="12949" w:author="Salah Soliman" w:date="2020-01-31T16:40:00Z">
              <w:r w:rsidDel="008027CD">
                <w:rPr>
                  <w:noProof/>
                </w:rPr>
                <mc:AlternateContent>
                  <mc:Choice Requires="wps">
                    <w:drawing>
                      <wp:inline distT="0" distB="0" distL="0" distR="0" wp14:anchorId="30D5F63D" wp14:editId="1B543C88">
                        <wp:extent cx="207010" cy="207010"/>
                        <wp:effectExtent l="19050" t="19050" r="21590" b="21590"/>
                        <wp:docPr id="323" name="Oval 3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010" cy="207010"/>
                                </a:xfrm>
                                <a:prstGeom prst="ellipse">
                                  <a:avLst/>
                                </a:prstGeom>
                                <a:noFill/>
                                <a:ln w="28575">
                                  <a:solidFill>
                                    <a:schemeClr val="accent5">
                                      <a:lumMod val="9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inline>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w16se="http://schemas.microsoft.com/office/word/2015/wordml/symex" xmlns:cx1="http://schemas.microsoft.com/office/drawing/2015/9/8/chartex" xmlns:cx="http://schemas.microsoft.com/office/drawing/2014/chartex">
                    <w:pict>
                      <v:oval w14:anchorId="7AC0CF4E" id="Oval 323" o:spid="_x0000_s1026" style="width:16.3pt;height:16.3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" filled="f" strokecolor="#428bce [2888]" strokeweight="2.25pt">
                        <v:stroke joinstyle="miter"/>
                        <w10:anchorlock/>
                      </v:oval>
                    </w:pict>
                  </mc:Fallback>
                </mc:AlternateContent>
              </w:r>
            </w:del>
          </w:p>
        </w:tc>
        <w:tc>
          <w:tcPr>
            <w:tcW w:w="450" w:type="dxa"/>
            <w:tcBorders>
              <w:top w:val="nil"/>
              <w:left w:val="nil"/>
              <w:bottom w:val="nil"/>
              <w:right w:val="nil"/>
            </w:tcBorders>
            <w:shd w:val="clear" w:color="auto" w:fill="FFFFFF" w:themeFill="background1"/>
            <w:vAlign w:val="center"/>
            <w:hideMark/>
            <w:tcPrChange w:id="12950" w:author="Salah Soliman" w:date="2020-01-31T16:40:00Z">
              <w:tcPr>
                <w:tcW w:w="450" w:type="dxa"/>
                <w:tcBorders>
                  <w:top w:val="nil"/>
                  <w:left w:val="nil"/>
                  <w:bottom w:val="nil"/>
                  <w:right w:val="nil"/>
                </w:tcBorders>
                <w:shd w:val="clear" w:color="auto" w:fill="FFFFFF" w:themeFill="background1"/>
                <w:hideMark/>
              </w:tcPr>
            </w:tcPrChange>
          </w:tcPr>
          <w:p w14:paraId="00C99077" w14:textId="7BB6467D" w:rsidR="00374341" w:rsidDel="008027CD" w:rsidRDefault="00374341" w:rsidP="00374341">
            <w:pPr>
              <w:rPr>
                <w:del w:id="12951" w:author="Salah Soliman" w:date="2020-01-31T16:40:00Z"/>
                <w:rFonts w:asciiTheme="majorHAnsi" w:hAnsiTheme="majorHAnsi" w:cstheme="majorHAnsi"/>
              </w:rPr>
            </w:pPr>
            <w:del w:id="12952" w:author="Salah Soliman" w:date="2020-01-31T16:40:00Z">
              <w:r w:rsidDel="008027CD">
                <w:rPr>
                  <w:rFonts w:asciiTheme="majorHAnsi" w:hAnsiTheme="majorHAnsi" w:cstheme="majorHAnsi"/>
                </w:rPr>
                <w:delText>d.</w:delText>
              </w:r>
            </w:del>
          </w:p>
        </w:tc>
        <w:tc>
          <w:tcPr>
            <w:tcW w:w="4407" w:type="dxa"/>
            <w:gridSpan w:val="2"/>
            <w:tcBorders>
              <w:top w:val="nil"/>
              <w:left w:val="nil"/>
              <w:bottom w:val="nil"/>
              <w:right w:val="nil"/>
            </w:tcBorders>
            <w:shd w:val="clear" w:color="auto" w:fill="FFFFFF" w:themeFill="background1"/>
            <w:vAlign w:val="center"/>
            <w:hideMark/>
            <w:tcPrChange w:id="12953" w:author="Salah Soliman" w:date="2020-01-31T16:40:00Z">
              <w:tcPr>
                <w:tcW w:w="4410" w:type="dxa"/>
                <w:gridSpan w:val="2"/>
                <w:tcBorders>
                  <w:top w:val="nil"/>
                  <w:left w:val="nil"/>
                  <w:bottom w:val="nil"/>
                  <w:right w:val="nil"/>
                </w:tcBorders>
                <w:shd w:val="clear" w:color="auto" w:fill="FFFFFF" w:themeFill="background1"/>
                <w:hideMark/>
              </w:tcPr>
            </w:tcPrChange>
          </w:tcPr>
          <w:p w14:paraId="4FB7C4ED" w14:textId="15C8A55C" w:rsidR="00374341" w:rsidDel="008027CD" w:rsidRDefault="00374341" w:rsidP="00374341">
            <w:pPr>
              <w:rPr>
                <w:del w:id="12954" w:author="Salah Soliman" w:date="2020-01-31T16:40:00Z"/>
                <w:rFonts w:ascii="Consolas" w:hAnsi="Consolas"/>
              </w:rPr>
            </w:pPr>
            <w:del w:id="12955" w:author="Salah Soliman" w:date="2020-01-31T16:40:00Z">
              <w:r w:rsidDel="008027CD">
                <w:rPr>
                  <w:rFonts w:ascii="Consolas" w:hAnsi="Consolas" w:cs="Consolas"/>
                  <w:highlight w:val="lightGray"/>
                </w:rPr>
                <w:delText>plt.hist(x, y)</w:delText>
              </w:r>
            </w:del>
          </w:p>
        </w:tc>
        <w:tc>
          <w:tcPr>
            <w:tcW w:w="4428" w:type="dxa"/>
            <w:gridSpan w:val="2"/>
            <w:tcBorders>
              <w:top w:val="nil"/>
              <w:left w:val="nil"/>
              <w:bottom w:val="nil"/>
              <w:right w:val="nil"/>
            </w:tcBorders>
            <w:shd w:val="clear" w:color="auto" w:fill="FFFFFF" w:themeFill="background1"/>
            <w:vAlign w:val="center"/>
            <w:hideMark/>
            <w:tcPrChange w:id="12956" w:author="Salah Soliman" w:date="2020-01-31T16:40:00Z">
              <w:tcPr>
                <w:tcW w:w="4431" w:type="dxa"/>
                <w:gridSpan w:val="2"/>
                <w:tcBorders>
                  <w:top w:val="nil"/>
                  <w:left w:val="nil"/>
                  <w:bottom w:val="nil"/>
                  <w:right w:val="nil"/>
                </w:tcBorders>
                <w:shd w:val="clear" w:color="auto" w:fill="FFFFFF" w:themeFill="background1"/>
                <w:hideMark/>
              </w:tcPr>
            </w:tcPrChange>
          </w:tcPr>
          <w:p w14:paraId="07F6C1D7" w14:textId="4F7666F3" w:rsidR="00374341" w:rsidDel="008027CD" w:rsidRDefault="00374341" w:rsidP="00374341">
            <w:pPr>
              <w:rPr>
                <w:ins w:id="12957" w:author="RoboGarden Team" w:date="2020-01-23T19:16:00Z"/>
                <w:del w:id="12958" w:author="Salah Soliman" w:date="2020-01-31T16:40:00Z"/>
              </w:rPr>
            </w:pPr>
            <w:del w:id="12959" w:author="Salah Soliman" w:date="2020-01-31T16:40:00Z">
              <w:r w:rsidDel="008027CD">
                <w:rPr>
                  <w:noProof/>
                </w:rPr>
                <w:drawing>
                  <wp:inline distT="0" distB="0" distL="0" distR="0" wp14:anchorId="09A2F3FE" wp14:editId="4B770ECC">
                    <wp:extent cx="2667000" cy="2026920"/>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667000" cy="2026920"/>
                            </a:xfrm>
                            <a:prstGeom prst="rect">
                              <a:avLst/>
                            </a:prstGeom>
                            <a:noFill/>
                            <a:ln>
                              <a:noFill/>
                            </a:ln>
                          </pic:spPr>
                        </pic:pic>
                      </a:graphicData>
                    </a:graphic>
                  </wp:inline>
                </w:drawing>
              </w:r>
            </w:del>
          </w:p>
          <w:p w14:paraId="2B1132AE" w14:textId="6134F9BC" w:rsidR="00B44BCB" w:rsidDel="008027CD" w:rsidRDefault="001F1C73" w:rsidP="00B44BCB">
            <w:pPr>
              <w:pStyle w:val="NoSpacing"/>
              <w:rPr>
                <w:del w:id="12960" w:author="Salah Soliman" w:date="2020-01-31T16:40:00Z"/>
              </w:rPr>
            </w:pPr>
            <w:ins w:id="12961" w:author="RoboGarden Team" w:date="2020-01-23T19:16:00Z">
              <w:del w:id="12962" w:author="Salah Soliman" w:date="2020-01-31T16:40:00Z">
                <w:r w:rsidDel="008027CD">
                  <w:rPr>
                    <w:rFonts w:ascii="Open Sans" w:eastAsia="Open Sans" w:hAnsi="Open Sans" w:cs="Times New Roman"/>
                    <w:color w:val="404040"/>
                  </w:rPr>
                  <w:delText>Citation: RoboGarden Course resources</w:delText>
                </w:r>
              </w:del>
            </w:ins>
            <w:del w:id="12963" w:author="Salah Soliman" w:date="2020-01-31T16:40:00Z">
              <w:r w:rsidR="00B44BCB" w:rsidDel="008027CD">
                <w:rPr>
                  <w:rFonts w:ascii="Open Sans" w:eastAsia="Open Sans" w:hAnsi="Open Sans" w:cs="Times New Roman"/>
                  <w:color w:val="404040"/>
                </w:rPr>
                <w:delText xml:space="preserve"> </w:delText>
              </w:r>
              <w:r w:rsidR="00B44BCB" w:rsidRPr="00E06DF7" w:rsidDel="008027CD">
                <w:delText>Copyright 2019</w:delText>
              </w:r>
            </w:del>
          </w:p>
          <w:p w14:paraId="580A8B91" w14:textId="485D8181" w:rsidR="001F1C73" w:rsidDel="008027CD" w:rsidRDefault="001F1C73" w:rsidP="00374341">
            <w:pPr>
              <w:rPr>
                <w:del w:id="12964" w:author="Salah Soliman" w:date="2020-01-31T16:40:00Z"/>
              </w:rPr>
            </w:pPr>
          </w:p>
        </w:tc>
        <w:tc>
          <w:tcPr>
            <w:tcW w:w="270" w:type="dxa"/>
            <w:tcBorders>
              <w:top w:val="nil"/>
              <w:left w:val="nil"/>
              <w:bottom w:val="nil"/>
              <w:right w:val="single" w:sz="4" w:space="0" w:color="5B9BD5" w:themeColor="accent5"/>
            </w:tcBorders>
            <w:shd w:val="clear" w:color="auto" w:fill="70AD47" w:themeFill="accent6"/>
            <w:tcPrChange w:id="12965" w:author="Salah Soliman" w:date="2020-01-31T16:40:00Z">
              <w:tcPr>
                <w:tcW w:w="270" w:type="dxa"/>
                <w:tcBorders>
                  <w:top w:val="nil"/>
                  <w:left w:val="nil"/>
                  <w:bottom w:val="nil"/>
                  <w:right w:val="single" w:sz="4" w:space="0" w:color="5B9BD5" w:themeColor="accent5"/>
                </w:tcBorders>
                <w:shd w:val="clear" w:color="auto" w:fill="70AD47" w:themeFill="accent6"/>
              </w:tcPr>
            </w:tcPrChange>
          </w:tcPr>
          <w:p w14:paraId="27992C51" w14:textId="463E1465" w:rsidR="00374341" w:rsidDel="008027CD" w:rsidRDefault="00374341" w:rsidP="00374341">
            <w:pPr>
              <w:rPr>
                <w:del w:id="12966" w:author="Salah Soliman" w:date="2020-01-31T16:40:00Z"/>
              </w:rPr>
            </w:pPr>
          </w:p>
        </w:tc>
      </w:tr>
      <w:tr w:rsidR="00374341" w:rsidDel="008027CD" w14:paraId="49C918C8" w14:textId="322F06B0" w:rsidTr="008027CD">
        <w:trPr>
          <w:cantSplit/>
          <w:del w:id="12967" w:author="Salah Soliman" w:date="2020-01-31T16:40:00Z"/>
        </w:trPr>
        <w:tc>
          <w:tcPr>
            <w:tcW w:w="270" w:type="dxa"/>
            <w:tcBorders>
              <w:top w:val="nil"/>
              <w:left w:val="single" w:sz="4" w:space="0" w:color="5B9BD5" w:themeColor="accent5"/>
              <w:bottom w:val="nil"/>
              <w:right w:val="nil"/>
            </w:tcBorders>
            <w:shd w:val="clear" w:color="auto" w:fill="70AD47" w:themeFill="accent6"/>
            <w:tcPrChange w:id="12968" w:author="Salah Soliman" w:date="2020-01-31T16:40:00Z">
              <w:tcPr>
                <w:tcW w:w="270" w:type="dxa"/>
                <w:tcBorders>
                  <w:top w:val="nil"/>
                  <w:left w:val="single" w:sz="4" w:space="0" w:color="5B9BD5" w:themeColor="accent5"/>
                  <w:bottom w:val="nil"/>
                  <w:right w:val="nil"/>
                </w:tcBorders>
                <w:shd w:val="clear" w:color="auto" w:fill="70AD47" w:themeFill="accent6"/>
              </w:tcPr>
            </w:tcPrChange>
          </w:tcPr>
          <w:p w14:paraId="28F43D53" w14:textId="02639C86" w:rsidR="00374341" w:rsidDel="008027CD" w:rsidRDefault="00374341" w:rsidP="00374341">
            <w:pPr>
              <w:pStyle w:val="NoSpacing"/>
              <w:rPr>
                <w:del w:id="12969" w:author="Salah Soliman" w:date="2020-01-31T16:40:00Z"/>
                <w:sz w:val="16"/>
                <w:szCs w:val="16"/>
              </w:rPr>
            </w:pPr>
          </w:p>
        </w:tc>
        <w:tc>
          <w:tcPr>
            <w:tcW w:w="3958" w:type="dxa"/>
            <w:gridSpan w:val="3"/>
            <w:tcBorders>
              <w:top w:val="nil"/>
              <w:left w:val="nil"/>
              <w:bottom w:val="nil"/>
              <w:right w:val="nil"/>
            </w:tcBorders>
            <w:shd w:val="clear" w:color="auto" w:fill="70AD47" w:themeFill="accent6"/>
            <w:vAlign w:val="center"/>
            <w:tcPrChange w:id="12970" w:author="Salah Soliman" w:date="2020-01-31T16:40:00Z">
              <w:tcPr>
                <w:tcW w:w="3960" w:type="dxa"/>
                <w:gridSpan w:val="3"/>
                <w:tcBorders>
                  <w:top w:val="nil"/>
                  <w:left w:val="nil"/>
                  <w:bottom w:val="nil"/>
                  <w:right w:val="nil"/>
                </w:tcBorders>
                <w:shd w:val="clear" w:color="auto" w:fill="70AD47" w:themeFill="accent6"/>
              </w:tcPr>
            </w:tcPrChange>
          </w:tcPr>
          <w:p w14:paraId="3CE1704B" w14:textId="42786DA3" w:rsidR="00374341" w:rsidDel="008027CD" w:rsidRDefault="00374341" w:rsidP="00374341">
            <w:pPr>
              <w:pStyle w:val="NoSpacing"/>
              <w:rPr>
                <w:del w:id="12971" w:author="Salah Soliman" w:date="2020-01-31T16:40:00Z"/>
                <w:sz w:val="16"/>
                <w:szCs w:val="16"/>
              </w:rPr>
            </w:pPr>
          </w:p>
        </w:tc>
        <w:tc>
          <w:tcPr>
            <w:tcW w:w="1979" w:type="dxa"/>
            <w:gridSpan w:val="2"/>
            <w:tcBorders>
              <w:top w:val="nil"/>
              <w:left w:val="nil"/>
              <w:bottom w:val="nil"/>
              <w:right w:val="nil"/>
            </w:tcBorders>
            <w:shd w:val="clear" w:color="auto" w:fill="70AD47" w:themeFill="accent6"/>
            <w:vAlign w:val="center"/>
            <w:tcPrChange w:id="12972" w:author="Salah Soliman" w:date="2020-01-31T16:40:00Z">
              <w:tcPr>
                <w:tcW w:w="1980" w:type="dxa"/>
                <w:gridSpan w:val="2"/>
                <w:tcBorders>
                  <w:top w:val="nil"/>
                  <w:left w:val="nil"/>
                  <w:bottom w:val="nil"/>
                  <w:right w:val="nil"/>
                </w:tcBorders>
                <w:shd w:val="clear" w:color="auto" w:fill="70AD47" w:themeFill="accent6"/>
              </w:tcPr>
            </w:tcPrChange>
          </w:tcPr>
          <w:p w14:paraId="2F9DD09A" w14:textId="2112DF76" w:rsidR="00374341" w:rsidDel="008027CD" w:rsidRDefault="00374341" w:rsidP="00374341">
            <w:pPr>
              <w:pStyle w:val="NoSpacing"/>
              <w:rPr>
                <w:del w:id="12973" w:author="Salah Soliman" w:date="2020-01-31T16:40:00Z"/>
                <w:sz w:val="16"/>
                <w:szCs w:val="16"/>
              </w:rPr>
            </w:pPr>
          </w:p>
        </w:tc>
        <w:tc>
          <w:tcPr>
            <w:tcW w:w="3978" w:type="dxa"/>
            <w:tcBorders>
              <w:top w:val="nil"/>
              <w:left w:val="nil"/>
              <w:bottom w:val="nil"/>
              <w:right w:val="nil"/>
            </w:tcBorders>
            <w:shd w:val="clear" w:color="auto" w:fill="70AD47" w:themeFill="accent6"/>
            <w:vAlign w:val="center"/>
            <w:tcPrChange w:id="12974" w:author="Salah Soliman" w:date="2020-01-31T16:40:00Z">
              <w:tcPr>
                <w:tcW w:w="3981" w:type="dxa"/>
                <w:tcBorders>
                  <w:top w:val="nil"/>
                  <w:left w:val="nil"/>
                  <w:bottom w:val="nil"/>
                  <w:right w:val="nil"/>
                </w:tcBorders>
                <w:shd w:val="clear" w:color="auto" w:fill="70AD47" w:themeFill="accent6"/>
              </w:tcPr>
            </w:tcPrChange>
          </w:tcPr>
          <w:p w14:paraId="5458783D" w14:textId="6C1362CB" w:rsidR="00374341" w:rsidDel="008027CD" w:rsidRDefault="00374341" w:rsidP="00374341">
            <w:pPr>
              <w:pStyle w:val="NoSpacing"/>
              <w:rPr>
                <w:del w:id="12975" w:author="Salah Soliman" w:date="2020-01-31T16:40:00Z"/>
                <w:sz w:val="16"/>
                <w:szCs w:val="16"/>
              </w:rPr>
            </w:pPr>
          </w:p>
        </w:tc>
        <w:tc>
          <w:tcPr>
            <w:tcW w:w="270" w:type="dxa"/>
            <w:tcBorders>
              <w:top w:val="nil"/>
              <w:left w:val="nil"/>
              <w:bottom w:val="nil"/>
              <w:right w:val="single" w:sz="4" w:space="0" w:color="5B9BD5" w:themeColor="accent5"/>
            </w:tcBorders>
            <w:shd w:val="clear" w:color="auto" w:fill="70AD47" w:themeFill="accent6"/>
            <w:tcPrChange w:id="12976" w:author="Salah Soliman" w:date="2020-01-31T16:40:00Z">
              <w:tcPr>
                <w:tcW w:w="270" w:type="dxa"/>
                <w:tcBorders>
                  <w:top w:val="nil"/>
                  <w:left w:val="nil"/>
                  <w:bottom w:val="nil"/>
                  <w:right w:val="single" w:sz="4" w:space="0" w:color="5B9BD5" w:themeColor="accent5"/>
                </w:tcBorders>
                <w:shd w:val="clear" w:color="auto" w:fill="70AD47" w:themeFill="accent6"/>
              </w:tcPr>
            </w:tcPrChange>
          </w:tcPr>
          <w:p w14:paraId="6109A343" w14:textId="3EC1F70A" w:rsidR="00374341" w:rsidDel="008027CD" w:rsidRDefault="00374341" w:rsidP="00374341">
            <w:pPr>
              <w:pStyle w:val="NoSpacing"/>
              <w:rPr>
                <w:del w:id="12977" w:author="Salah Soliman" w:date="2020-01-31T16:40:00Z"/>
                <w:sz w:val="16"/>
                <w:szCs w:val="16"/>
              </w:rPr>
            </w:pPr>
          </w:p>
        </w:tc>
      </w:tr>
      <w:tr w:rsidR="00374341" w:rsidDel="008027CD" w14:paraId="2ADA0ACC" w14:textId="767FA625" w:rsidTr="008027CD">
        <w:trPr>
          <w:cantSplit/>
          <w:del w:id="12978" w:author="Salah Soliman" w:date="2020-01-31T16:40:00Z"/>
        </w:trPr>
        <w:tc>
          <w:tcPr>
            <w:tcW w:w="270" w:type="dxa"/>
            <w:tcBorders>
              <w:top w:val="nil"/>
              <w:left w:val="single" w:sz="4" w:space="0" w:color="5B9BD5" w:themeColor="accent5"/>
              <w:bottom w:val="single" w:sz="4" w:space="0" w:color="5B9BD5" w:themeColor="accent5"/>
              <w:right w:val="nil"/>
            </w:tcBorders>
            <w:shd w:val="clear" w:color="auto" w:fill="70AD47" w:themeFill="accent6"/>
            <w:tcPrChange w:id="12979" w:author="Salah Soliman" w:date="2020-01-31T16:40:00Z">
              <w:tcPr>
                <w:tcW w:w="270" w:type="dxa"/>
                <w:tcBorders>
                  <w:top w:val="nil"/>
                  <w:left w:val="single" w:sz="4" w:space="0" w:color="5B9BD5" w:themeColor="accent5"/>
                  <w:bottom w:val="single" w:sz="4" w:space="0" w:color="5B9BD5" w:themeColor="accent5"/>
                  <w:right w:val="nil"/>
                </w:tcBorders>
                <w:shd w:val="clear" w:color="auto" w:fill="70AD47" w:themeFill="accent6"/>
              </w:tcPr>
            </w:tcPrChange>
          </w:tcPr>
          <w:p w14:paraId="42C88985" w14:textId="51204F6D" w:rsidR="00374341" w:rsidDel="008027CD" w:rsidRDefault="00374341" w:rsidP="00374341">
            <w:pPr>
              <w:rPr>
                <w:del w:id="12980" w:author="Salah Soliman" w:date="2020-01-31T16:40:00Z"/>
              </w:rPr>
            </w:pPr>
          </w:p>
        </w:tc>
        <w:tc>
          <w:tcPr>
            <w:tcW w:w="3958" w:type="dxa"/>
            <w:gridSpan w:val="3"/>
            <w:tcBorders>
              <w:top w:val="nil"/>
              <w:left w:val="nil"/>
              <w:bottom w:val="single" w:sz="4" w:space="0" w:color="5B9BD5" w:themeColor="accent5"/>
              <w:right w:val="nil"/>
            </w:tcBorders>
            <w:shd w:val="clear" w:color="auto" w:fill="70AD47" w:themeFill="accent6"/>
            <w:vAlign w:val="center"/>
            <w:tcPrChange w:id="12981" w:author="Salah Soliman" w:date="2020-01-31T16:40:00Z">
              <w:tcPr>
                <w:tcW w:w="3960" w:type="dxa"/>
                <w:gridSpan w:val="3"/>
                <w:tcBorders>
                  <w:top w:val="nil"/>
                  <w:left w:val="nil"/>
                  <w:bottom w:val="single" w:sz="4" w:space="0" w:color="5B9BD5" w:themeColor="accent5"/>
                  <w:right w:val="nil"/>
                </w:tcBorders>
                <w:shd w:val="clear" w:color="auto" w:fill="70AD47" w:themeFill="accent6"/>
              </w:tcPr>
            </w:tcPrChange>
          </w:tcPr>
          <w:p w14:paraId="22509D7E" w14:textId="5F93D8FE" w:rsidR="00374341" w:rsidDel="008027CD" w:rsidRDefault="00374341" w:rsidP="00374341">
            <w:pPr>
              <w:rPr>
                <w:del w:id="12982" w:author="Salah Soliman" w:date="2020-01-31T16:40:00Z"/>
              </w:rPr>
            </w:pPr>
          </w:p>
        </w:tc>
        <w:tc>
          <w:tcPr>
            <w:tcW w:w="1979" w:type="dxa"/>
            <w:gridSpan w:val="2"/>
            <w:tcBorders>
              <w:top w:val="nil"/>
              <w:left w:val="nil"/>
              <w:bottom w:val="single" w:sz="4" w:space="0" w:color="5B9BD5" w:themeColor="accent5"/>
              <w:right w:val="nil"/>
            </w:tcBorders>
            <w:shd w:val="clear" w:color="auto" w:fill="70AD47" w:themeFill="accent6"/>
            <w:vAlign w:val="center"/>
            <w:hideMark/>
            <w:tcPrChange w:id="12983" w:author="Salah Soliman" w:date="2020-01-31T16:40:00Z">
              <w:tcPr>
                <w:tcW w:w="1980" w:type="dxa"/>
                <w:gridSpan w:val="2"/>
                <w:tcBorders>
                  <w:top w:val="nil"/>
                  <w:left w:val="nil"/>
                  <w:bottom w:val="single" w:sz="4" w:space="0" w:color="5B9BD5" w:themeColor="accent5"/>
                  <w:right w:val="nil"/>
                </w:tcBorders>
                <w:shd w:val="clear" w:color="auto" w:fill="70AD47" w:themeFill="accent6"/>
                <w:hideMark/>
              </w:tcPr>
            </w:tcPrChange>
          </w:tcPr>
          <w:p w14:paraId="09B6AD04" w14:textId="78847E0A" w:rsidR="00374341" w:rsidDel="008027CD" w:rsidRDefault="00374341" w:rsidP="00374341">
            <w:pPr>
              <w:rPr>
                <w:del w:id="12984" w:author="Salah Soliman" w:date="2020-01-31T16:40:00Z"/>
              </w:rPr>
            </w:pPr>
            <w:del w:id="12985" w:author="Salah Soliman" w:date="2020-01-31T16:40:00Z">
              <w:r w:rsidDel="008027CD">
                <w:rPr>
                  <w:noProof/>
                </w:rPr>
                <w:drawing>
                  <wp:inline distT="0" distB="0" distL="0" distR="0" wp14:anchorId="317F7271" wp14:editId="015613B9">
                    <wp:extent cx="1158240" cy="304800"/>
                    <wp:effectExtent l="0" t="0" r="381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158240" cy="304800"/>
                            </a:xfrm>
                            <a:prstGeom prst="rect">
                              <a:avLst/>
                            </a:prstGeom>
                            <a:noFill/>
                            <a:ln>
                              <a:noFill/>
                            </a:ln>
                          </pic:spPr>
                        </pic:pic>
                      </a:graphicData>
                    </a:graphic>
                  </wp:inline>
                </w:drawing>
              </w:r>
            </w:del>
          </w:p>
        </w:tc>
        <w:tc>
          <w:tcPr>
            <w:tcW w:w="3978" w:type="dxa"/>
            <w:tcBorders>
              <w:top w:val="nil"/>
              <w:left w:val="nil"/>
              <w:bottom w:val="single" w:sz="4" w:space="0" w:color="5B9BD5" w:themeColor="accent5"/>
              <w:right w:val="nil"/>
            </w:tcBorders>
            <w:shd w:val="clear" w:color="auto" w:fill="70AD47" w:themeFill="accent6"/>
            <w:vAlign w:val="center"/>
            <w:tcPrChange w:id="12986" w:author="Salah Soliman" w:date="2020-01-31T16:40:00Z">
              <w:tcPr>
                <w:tcW w:w="3981" w:type="dxa"/>
                <w:tcBorders>
                  <w:top w:val="nil"/>
                  <w:left w:val="nil"/>
                  <w:bottom w:val="single" w:sz="4" w:space="0" w:color="5B9BD5" w:themeColor="accent5"/>
                  <w:right w:val="nil"/>
                </w:tcBorders>
                <w:shd w:val="clear" w:color="auto" w:fill="70AD47" w:themeFill="accent6"/>
              </w:tcPr>
            </w:tcPrChange>
          </w:tcPr>
          <w:p w14:paraId="40181572" w14:textId="0DE44C6F" w:rsidR="00374341" w:rsidDel="008027CD" w:rsidRDefault="00374341" w:rsidP="00374341">
            <w:pPr>
              <w:rPr>
                <w:del w:id="12987" w:author="Salah Soliman" w:date="2020-01-31T16:40:00Z"/>
              </w:rPr>
            </w:pPr>
          </w:p>
        </w:tc>
        <w:tc>
          <w:tcPr>
            <w:tcW w:w="270" w:type="dxa"/>
            <w:tcBorders>
              <w:top w:val="nil"/>
              <w:left w:val="nil"/>
              <w:bottom w:val="single" w:sz="4" w:space="0" w:color="5B9BD5" w:themeColor="accent5"/>
              <w:right w:val="single" w:sz="4" w:space="0" w:color="5B9BD5" w:themeColor="accent5"/>
            </w:tcBorders>
            <w:shd w:val="clear" w:color="auto" w:fill="70AD47" w:themeFill="accent6"/>
            <w:tcPrChange w:id="12988" w:author="Salah Soliman" w:date="2020-01-31T16:40:00Z">
              <w:tcPr>
                <w:tcW w:w="270" w:type="dxa"/>
                <w:tcBorders>
                  <w:top w:val="nil"/>
                  <w:left w:val="nil"/>
                  <w:bottom w:val="single" w:sz="4" w:space="0" w:color="5B9BD5" w:themeColor="accent5"/>
                  <w:right w:val="single" w:sz="4" w:space="0" w:color="5B9BD5" w:themeColor="accent5"/>
                </w:tcBorders>
                <w:shd w:val="clear" w:color="auto" w:fill="70AD47" w:themeFill="accent6"/>
              </w:tcPr>
            </w:tcPrChange>
          </w:tcPr>
          <w:p w14:paraId="76FB8995" w14:textId="0A54E91D" w:rsidR="00374341" w:rsidDel="008027CD" w:rsidRDefault="00374341" w:rsidP="00374341">
            <w:pPr>
              <w:rPr>
                <w:del w:id="12989" w:author="Salah Soliman" w:date="2020-01-31T16:40:00Z"/>
              </w:rPr>
            </w:pPr>
          </w:p>
        </w:tc>
      </w:tr>
    </w:tbl>
    <w:p w14:paraId="09DCFCB8" w14:textId="1A15C484" w:rsidR="00374341" w:rsidDel="008027CD" w:rsidRDefault="00374341" w:rsidP="00374341">
      <w:pPr>
        <w:rPr>
          <w:del w:id="12990" w:author="Salah Soliman" w:date="2020-01-31T16:40:00Z"/>
          <w:color w:val="404040" w:themeColor="text1" w:themeTint="BF"/>
        </w:rPr>
      </w:pPr>
    </w:p>
    <w:tbl>
      <w:tblPr>
        <w:tblStyle w:val="TableGrid"/>
        <w:tblW w:w="10530" w:type="dxa"/>
        <w:tblInd w:w="-5" w:type="dxa"/>
        <w:tblLook w:val="04A0" w:firstRow="1" w:lastRow="0" w:firstColumn="1" w:lastColumn="0" w:noHBand="0" w:noVBand="1"/>
      </w:tblPr>
      <w:tblGrid>
        <w:gridCol w:w="806"/>
        <w:gridCol w:w="3061"/>
        <w:gridCol w:w="6663"/>
      </w:tblGrid>
      <w:tr w:rsidR="00374341" w:rsidDel="008027CD" w14:paraId="29CAD816" w14:textId="473816A7" w:rsidTr="00374341">
        <w:trPr>
          <w:trHeight w:val="566"/>
          <w:del w:id="12991" w:author="Salah Soliman" w:date="2020-01-31T16:40:00Z"/>
        </w:trPr>
        <w:tc>
          <w:tcPr>
            <w:tcW w:w="805" w:type="dxa"/>
            <w:tcBorders>
              <w:top w:val="single" w:sz="4" w:space="0" w:color="auto"/>
              <w:left w:val="single" w:sz="4" w:space="0" w:color="auto"/>
              <w:bottom w:val="single" w:sz="4" w:space="0" w:color="auto"/>
              <w:right w:val="single" w:sz="4" w:space="0" w:color="auto"/>
            </w:tcBorders>
            <w:shd w:val="clear" w:color="auto" w:fill="ED7D31" w:themeFill="accent2"/>
            <w:vAlign w:val="center"/>
            <w:hideMark/>
          </w:tcPr>
          <w:p w14:paraId="7DD7D2B1" w14:textId="14387B22" w:rsidR="00374341" w:rsidDel="008027CD" w:rsidRDefault="00374341" w:rsidP="00374341">
            <w:pPr>
              <w:jc w:val="center"/>
              <w:rPr>
                <w:del w:id="12992" w:author="Salah Soliman" w:date="2020-01-31T16:40:00Z"/>
                <w:b/>
                <w:bCs/>
                <w:color w:val="FFFFFF" w:themeColor="background1"/>
              </w:rPr>
            </w:pPr>
            <w:del w:id="12993" w:author="Salah Soliman" w:date="2020-01-31T16:40:00Z">
              <w:r w:rsidDel="008027CD">
                <w:rPr>
                  <w:b/>
                  <w:bCs/>
                  <w:color w:val="FFFFFF" w:themeColor="background1"/>
                </w:rPr>
                <w:delText>Item</w:delText>
              </w:r>
            </w:del>
          </w:p>
        </w:tc>
        <w:tc>
          <w:tcPr>
            <w:tcW w:w="3060" w:type="dxa"/>
            <w:tcBorders>
              <w:top w:val="single" w:sz="4" w:space="0" w:color="auto"/>
              <w:left w:val="single" w:sz="4" w:space="0" w:color="auto"/>
              <w:bottom w:val="single" w:sz="4" w:space="0" w:color="auto"/>
              <w:right w:val="single" w:sz="4" w:space="0" w:color="auto"/>
            </w:tcBorders>
            <w:shd w:val="clear" w:color="auto" w:fill="ED7D31" w:themeFill="accent2"/>
            <w:hideMark/>
          </w:tcPr>
          <w:p w14:paraId="5BBAC4D0" w14:textId="6BFB738C" w:rsidR="00374341" w:rsidDel="008027CD" w:rsidRDefault="00374341" w:rsidP="00374341">
            <w:pPr>
              <w:rPr>
                <w:del w:id="12994" w:author="Salah Soliman" w:date="2020-01-31T16:40:00Z"/>
                <w:b/>
                <w:bCs/>
                <w:color w:val="FFFFFF" w:themeColor="background1"/>
              </w:rPr>
            </w:pPr>
            <w:del w:id="12995" w:author="Salah Soliman" w:date="2020-01-31T16:40:00Z">
              <w:r w:rsidDel="008027CD">
                <w:rPr>
                  <w:b/>
                  <w:bCs/>
                  <w:color w:val="FFFFFF" w:themeColor="background1"/>
                </w:rPr>
                <w:delText>Status</w:delText>
              </w:r>
            </w:del>
          </w:p>
        </w:tc>
        <w:tc>
          <w:tcPr>
            <w:tcW w:w="6660" w:type="dxa"/>
            <w:tcBorders>
              <w:top w:val="single" w:sz="4" w:space="0" w:color="auto"/>
              <w:left w:val="single" w:sz="4" w:space="0" w:color="auto"/>
              <w:bottom w:val="single" w:sz="4" w:space="0" w:color="auto"/>
              <w:right w:val="single" w:sz="4" w:space="0" w:color="auto"/>
            </w:tcBorders>
            <w:shd w:val="clear" w:color="auto" w:fill="ED7D31" w:themeFill="accent2"/>
            <w:hideMark/>
          </w:tcPr>
          <w:p w14:paraId="271D4AC9" w14:textId="3B0EF0C9" w:rsidR="00374341" w:rsidDel="008027CD" w:rsidRDefault="00374341" w:rsidP="00374341">
            <w:pPr>
              <w:rPr>
                <w:del w:id="12996" w:author="Salah Soliman" w:date="2020-01-31T16:40:00Z"/>
                <w:b/>
                <w:bCs/>
                <w:color w:val="FFFFFF" w:themeColor="background1"/>
              </w:rPr>
            </w:pPr>
            <w:del w:id="12997" w:author="Salah Soliman" w:date="2020-01-31T16:40:00Z">
              <w:r w:rsidDel="008027CD">
                <w:rPr>
                  <w:b/>
                  <w:bCs/>
                  <w:color w:val="FFFFFF" w:themeColor="background1"/>
                </w:rPr>
                <w:delText>Explanation Text/Images</w:delText>
              </w:r>
            </w:del>
          </w:p>
        </w:tc>
      </w:tr>
      <w:tr w:rsidR="00374341" w:rsidDel="008027CD" w14:paraId="51405FA7" w14:textId="5329B5BA" w:rsidTr="00374341">
        <w:trPr>
          <w:del w:id="12998" w:author="Salah Soliman" w:date="2020-01-31T16:40:00Z"/>
        </w:trPr>
        <w:tc>
          <w:tcPr>
            <w:tcW w:w="805" w:type="dxa"/>
            <w:tcBorders>
              <w:top w:val="single" w:sz="4" w:space="0" w:color="auto"/>
              <w:left w:val="single" w:sz="4" w:space="0" w:color="auto"/>
              <w:bottom w:val="single" w:sz="4" w:space="0" w:color="auto"/>
              <w:right w:val="single" w:sz="4" w:space="0" w:color="auto"/>
            </w:tcBorders>
            <w:vAlign w:val="center"/>
            <w:hideMark/>
          </w:tcPr>
          <w:p w14:paraId="65D0A060" w14:textId="52648A2D" w:rsidR="00374341" w:rsidDel="008027CD" w:rsidRDefault="00374341" w:rsidP="00374341">
            <w:pPr>
              <w:jc w:val="center"/>
              <w:rPr>
                <w:del w:id="12999" w:author="Salah Soliman" w:date="2020-01-31T16:40:00Z"/>
                <w:color w:val="404040" w:themeColor="text1" w:themeTint="BF"/>
              </w:rPr>
            </w:pPr>
            <w:del w:id="13000" w:author="Salah Soliman" w:date="2020-01-31T16:40:00Z">
              <w:r w:rsidDel="008027CD">
                <w:delText>a.</w:delText>
              </w:r>
            </w:del>
          </w:p>
        </w:tc>
        <w:tc>
          <w:tcPr>
            <w:tcW w:w="3060" w:type="dxa"/>
            <w:tcBorders>
              <w:top w:val="single" w:sz="4" w:space="0" w:color="auto"/>
              <w:left w:val="single" w:sz="4" w:space="0" w:color="auto"/>
              <w:bottom w:val="single" w:sz="4" w:space="0" w:color="auto"/>
              <w:right w:val="single" w:sz="4" w:space="0" w:color="auto"/>
            </w:tcBorders>
            <w:vAlign w:val="center"/>
            <w:hideMark/>
          </w:tcPr>
          <w:p w14:paraId="0FA581A8" w14:textId="3C71BFA4" w:rsidR="00374341" w:rsidDel="008027CD" w:rsidRDefault="00374341" w:rsidP="00374341">
            <w:pPr>
              <w:pStyle w:val="Heading3"/>
              <w:outlineLvl w:val="2"/>
              <w:rPr>
                <w:del w:id="13001" w:author="Salah Soliman" w:date="2020-01-31T16:40:00Z"/>
              </w:rPr>
            </w:pPr>
            <w:del w:id="13002" w:author="Salah Soliman" w:date="2020-01-31T16:40:00Z">
              <w:r w:rsidDel="008027CD">
                <w:delText xml:space="preserve">Correct. </w:delText>
              </w:r>
            </w:del>
          </w:p>
        </w:tc>
        <w:tc>
          <w:tcPr>
            <w:tcW w:w="6660" w:type="dxa"/>
            <w:tcBorders>
              <w:top w:val="single" w:sz="4" w:space="0" w:color="auto"/>
              <w:left w:val="single" w:sz="4" w:space="0" w:color="auto"/>
              <w:bottom w:val="single" w:sz="4" w:space="0" w:color="auto"/>
              <w:right w:val="single" w:sz="4" w:space="0" w:color="auto"/>
            </w:tcBorders>
            <w:vAlign w:val="center"/>
            <w:hideMark/>
          </w:tcPr>
          <w:p w14:paraId="5B6BCA65" w14:textId="70464749" w:rsidR="00374341" w:rsidDel="008027CD" w:rsidRDefault="00374341" w:rsidP="00374341">
            <w:pPr>
              <w:rPr>
                <w:del w:id="13003" w:author="Salah Soliman" w:date="2020-01-31T16:40:00Z"/>
                <w:rFonts w:ascii="Consolas" w:hAnsi="Consolas"/>
              </w:rPr>
            </w:pPr>
            <w:del w:id="13004" w:author="Salah Soliman" w:date="2020-01-31T16:40:00Z">
              <w:r w:rsidDel="008027CD">
                <w:delText>Yes, this code will achieve the desired result.</w:delText>
              </w:r>
            </w:del>
          </w:p>
        </w:tc>
      </w:tr>
      <w:tr w:rsidR="00374341" w:rsidDel="008027CD" w14:paraId="1456D244" w14:textId="05834EF5" w:rsidTr="00374341">
        <w:trPr>
          <w:del w:id="13005" w:author="Salah Soliman" w:date="2020-01-31T16:40:00Z"/>
        </w:trPr>
        <w:tc>
          <w:tcPr>
            <w:tcW w:w="805" w:type="dxa"/>
            <w:tcBorders>
              <w:top w:val="single" w:sz="4" w:space="0" w:color="auto"/>
              <w:left w:val="single" w:sz="4" w:space="0" w:color="auto"/>
              <w:bottom w:val="single" w:sz="4" w:space="0" w:color="auto"/>
              <w:right w:val="single" w:sz="4" w:space="0" w:color="auto"/>
            </w:tcBorders>
            <w:vAlign w:val="center"/>
            <w:hideMark/>
          </w:tcPr>
          <w:p w14:paraId="2DA27724" w14:textId="27394EBF" w:rsidR="00374341" w:rsidDel="008027CD" w:rsidRDefault="00374341" w:rsidP="00374341">
            <w:pPr>
              <w:jc w:val="center"/>
              <w:rPr>
                <w:del w:id="13006" w:author="Salah Soliman" w:date="2020-01-31T16:40:00Z"/>
              </w:rPr>
            </w:pPr>
            <w:del w:id="13007" w:author="Salah Soliman" w:date="2020-01-31T16:40:00Z">
              <w:r w:rsidDel="008027CD">
                <w:delText>b.</w:delText>
              </w:r>
            </w:del>
          </w:p>
        </w:tc>
        <w:tc>
          <w:tcPr>
            <w:tcW w:w="3060" w:type="dxa"/>
            <w:tcBorders>
              <w:top w:val="single" w:sz="4" w:space="0" w:color="auto"/>
              <w:left w:val="single" w:sz="4" w:space="0" w:color="auto"/>
              <w:bottom w:val="single" w:sz="4" w:space="0" w:color="auto"/>
              <w:right w:val="single" w:sz="4" w:space="0" w:color="auto"/>
            </w:tcBorders>
            <w:vAlign w:val="center"/>
            <w:hideMark/>
          </w:tcPr>
          <w:p w14:paraId="4CC16204" w14:textId="6C97196B" w:rsidR="00374341" w:rsidDel="008027CD" w:rsidRDefault="00374341" w:rsidP="00374341">
            <w:pPr>
              <w:pStyle w:val="Heading3"/>
              <w:outlineLvl w:val="2"/>
              <w:rPr>
                <w:del w:id="13008" w:author="Salah Soliman" w:date="2020-01-31T16:40:00Z"/>
              </w:rPr>
            </w:pPr>
            <w:del w:id="13009" w:author="Salah Soliman" w:date="2020-01-31T16:40:00Z">
              <w:r w:rsidDel="008027CD">
                <w:delText>Incorrect</w:delText>
              </w:r>
            </w:del>
          </w:p>
        </w:tc>
        <w:tc>
          <w:tcPr>
            <w:tcW w:w="6660" w:type="dxa"/>
            <w:tcBorders>
              <w:top w:val="single" w:sz="4" w:space="0" w:color="auto"/>
              <w:left w:val="single" w:sz="4" w:space="0" w:color="auto"/>
              <w:bottom w:val="single" w:sz="4" w:space="0" w:color="auto"/>
              <w:right w:val="single" w:sz="4" w:space="0" w:color="auto"/>
            </w:tcBorders>
            <w:vAlign w:val="center"/>
            <w:hideMark/>
          </w:tcPr>
          <w:p w14:paraId="31DA074D" w14:textId="36E4E072" w:rsidR="00374341" w:rsidDel="008027CD" w:rsidRDefault="00374341" w:rsidP="00374341">
            <w:pPr>
              <w:rPr>
                <w:del w:id="13010" w:author="Salah Soliman" w:date="2020-01-31T16:40:00Z"/>
                <w:rFonts w:ascii="Consolas" w:hAnsi="Consolas"/>
              </w:rPr>
            </w:pPr>
            <w:del w:id="13011" w:author="Salah Soliman" w:date="2020-01-31T16:40:00Z">
              <w:r w:rsidDel="008027CD">
                <w:delText>This code will not achieve the desired result.</w:delText>
              </w:r>
            </w:del>
          </w:p>
        </w:tc>
      </w:tr>
      <w:tr w:rsidR="00374341" w:rsidDel="008027CD" w14:paraId="1A026EED" w14:textId="3071C8CA" w:rsidTr="00374341">
        <w:trPr>
          <w:del w:id="13012" w:author="Salah Soliman" w:date="2020-01-31T16:40:00Z"/>
        </w:trPr>
        <w:tc>
          <w:tcPr>
            <w:tcW w:w="805" w:type="dxa"/>
            <w:tcBorders>
              <w:top w:val="single" w:sz="4" w:space="0" w:color="auto"/>
              <w:left w:val="single" w:sz="4" w:space="0" w:color="auto"/>
              <w:bottom w:val="single" w:sz="4" w:space="0" w:color="auto"/>
              <w:right w:val="single" w:sz="4" w:space="0" w:color="auto"/>
            </w:tcBorders>
            <w:vAlign w:val="center"/>
            <w:hideMark/>
          </w:tcPr>
          <w:p w14:paraId="61CD4481" w14:textId="48D61C59" w:rsidR="00374341" w:rsidDel="008027CD" w:rsidRDefault="00374341" w:rsidP="00374341">
            <w:pPr>
              <w:jc w:val="center"/>
              <w:rPr>
                <w:del w:id="13013" w:author="Salah Soliman" w:date="2020-01-31T16:40:00Z"/>
              </w:rPr>
            </w:pPr>
            <w:del w:id="13014" w:author="Salah Soliman" w:date="2020-01-31T16:40:00Z">
              <w:r w:rsidDel="008027CD">
                <w:delText>c.</w:delText>
              </w:r>
            </w:del>
          </w:p>
        </w:tc>
        <w:tc>
          <w:tcPr>
            <w:tcW w:w="3060" w:type="dxa"/>
            <w:tcBorders>
              <w:top w:val="single" w:sz="4" w:space="0" w:color="auto"/>
              <w:left w:val="single" w:sz="4" w:space="0" w:color="auto"/>
              <w:bottom w:val="single" w:sz="4" w:space="0" w:color="auto"/>
              <w:right w:val="single" w:sz="4" w:space="0" w:color="auto"/>
            </w:tcBorders>
            <w:vAlign w:val="center"/>
            <w:hideMark/>
          </w:tcPr>
          <w:p w14:paraId="1ACA05D9" w14:textId="7B87CC49" w:rsidR="00374341" w:rsidDel="008027CD" w:rsidRDefault="00374341" w:rsidP="00374341">
            <w:pPr>
              <w:pStyle w:val="Heading3"/>
              <w:outlineLvl w:val="2"/>
              <w:rPr>
                <w:del w:id="13015" w:author="Salah Soliman" w:date="2020-01-31T16:40:00Z"/>
              </w:rPr>
            </w:pPr>
            <w:del w:id="13016" w:author="Salah Soliman" w:date="2020-01-31T16:40:00Z">
              <w:r w:rsidDel="008027CD">
                <w:delText>Incorrect</w:delText>
              </w:r>
            </w:del>
          </w:p>
        </w:tc>
        <w:tc>
          <w:tcPr>
            <w:tcW w:w="6660" w:type="dxa"/>
            <w:tcBorders>
              <w:top w:val="single" w:sz="4" w:space="0" w:color="auto"/>
              <w:left w:val="single" w:sz="4" w:space="0" w:color="auto"/>
              <w:bottom w:val="single" w:sz="4" w:space="0" w:color="auto"/>
              <w:right w:val="single" w:sz="4" w:space="0" w:color="auto"/>
            </w:tcBorders>
            <w:vAlign w:val="center"/>
            <w:hideMark/>
          </w:tcPr>
          <w:p w14:paraId="534F0868" w14:textId="727C951F" w:rsidR="00374341" w:rsidDel="008027CD" w:rsidRDefault="00374341" w:rsidP="00374341">
            <w:pPr>
              <w:pStyle w:val="NoSpacing"/>
              <w:spacing w:before="120" w:after="120" w:line="256" w:lineRule="auto"/>
              <w:rPr>
                <w:del w:id="13017" w:author="Salah Soliman" w:date="2020-01-31T16:40:00Z"/>
              </w:rPr>
            </w:pPr>
            <w:del w:id="13018" w:author="Salah Soliman" w:date="2020-01-31T16:40:00Z">
              <w:r w:rsidDel="008027CD">
                <w:delText>This code will not achieve the desired result.</w:delText>
              </w:r>
            </w:del>
          </w:p>
        </w:tc>
      </w:tr>
      <w:tr w:rsidR="00374341" w:rsidDel="008027CD" w14:paraId="06447458" w14:textId="47167EF7" w:rsidTr="00374341">
        <w:trPr>
          <w:del w:id="13019" w:author="Salah Soliman" w:date="2020-01-31T16:40:00Z"/>
        </w:trPr>
        <w:tc>
          <w:tcPr>
            <w:tcW w:w="805" w:type="dxa"/>
            <w:tcBorders>
              <w:top w:val="single" w:sz="4" w:space="0" w:color="auto"/>
              <w:left w:val="single" w:sz="4" w:space="0" w:color="auto"/>
              <w:bottom w:val="single" w:sz="4" w:space="0" w:color="auto"/>
              <w:right w:val="single" w:sz="4" w:space="0" w:color="auto"/>
            </w:tcBorders>
            <w:vAlign w:val="center"/>
            <w:hideMark/>
          </w:tcPr>
          <w:p w14:paraId="6A663836" w14:textId="1F04CDA9" w:rsidR="00374341" w:rsidDel="008027CD" w:rsidRDefault="00374341" w:rsidP="00374341">
            <w:pPr>
              <w:jc w:val="center"/>
              <w:rPr>
                <w:del w:id="13020" w:author="Salah Soliman" w:date="2020-01-31T16:40:00Z"/>
              </w:rPr>
            </w:pPr>
            <w:del w:id="13021" w:author="Salah Soliman" w:date="2020-01-31T16:40:00Z">
              <w:r w:rsidDel="008027CD">
                <w:delText>d.</w:delText>
              </w:r>
            </w:del>
          </w:p>
        </w:tc>
        <w:tc>
          <w:tcPr>
            <w:tcW w:w="3060" w:type="dxa"/>
            <w:tcBorders>
              <w:top w:val="single" w:sz="4" w:space="0" w:color="auto"/>
              <w:left w:val="single" w:sz="4" w:space="0" w:color="auto"/>
              <w:bottom w:val="single" w:sz="4" w:space="0" w:color="auto"/>
              <w:right w:val="single" w:sz="4" w:space="0" w:color="auto"/>
            </w:tcBorders>
            <w:vAlign w:val="center"/>
            <w:hideMark/>
          </w:tcPr>
          <w:p w14:paraId="6E875FB5" w14:textId="7A83EBB1" w:rsidR="00374341" w:rsidDel="008027CD" w:rsidRDefault="00374341" w:rsidP="00374341">
            <w:pPr>
              <w:pStyle w:val="Heading3"/>
              <w:outlineLvl w:val="2"/>
              <w:rPr>
                <w:del w:id="13022" w:author="Salah Soliman" w:date="2020-01-31T16:40:00Z"/>
              </w:rPr>
            </w:pPr>
            <w:del w:id="13023" w:author="Salah Soliman" w:date="2020-01-31T16:40:00Z">
              <w:r w:rsidDel="008027CD">
                <w:delText>Incorrect</w:delText>
              </w:r>
            </w:del>
          </w:p>
        </w:tc>
        <w:tc>
          <w:tcPr>
            <w:tcW w:w="6660" w:type="dxa"/>
            <w:tcBorders>
              <w:top w:val="single" w:sz="4" w:space="0" w:color="auto"/>
              <w:left w:val="single" w:sz="4" w:space="0" w:color="auto"/>
              <w:bottom w:val="single" w:sz="4" w:space="0" w:color="auto"/>
              <w:right w:val="single" w:sz="4" w:space="0" w:color="auto"/>
            </w:tcBorders>
            <w:vAlign w:val="center"/>
            <w:hideMark/>
          </w:tcPr>
          <w:p w14:paraId="5A6F98C4" w14:textId="4052E48B" w:rsidR="00374341" w:rsidDel="008027CD" w:rsidRDefault="00374341" w:rsidP="00374341">
            <w:pPr>
              <w:rPr>
                <w:del w:id="13024" w:author="Salah Soliman" w:date="2020-01-31T16:40:00Z"/>
                <w:rFonts w:ascii="Consolas" w:hAnsi="Consolas"/>
              </w:rPr>
            </w:pPr>
            <w:del w:id="13025" w:author="Salah Soliman" w:date="2020-01-31T16:40:00Z">
              <w:r w:rsidDel="008027CD">
                <w:delText>This code will not achieve the desired result.</w:delText>
              </w:r>
            </w:del>
          </w:p>
        </w:tc>
      </w:tr>
    </w:tbl>
    <w:p w14:paraId="18E7DCB7" w14:textId="451194BC" w:rsidR="00374341" w:rsidDel="008027CD" w:rsidRDefault="00374341" w:rsidP="00374341">
      <w:pPr>
        <w:pStyle w:val="NormalWeb"/>
        <w:spacing w:before="0" w:beforeAutospacing="0" w:after="120" w:afterAutospacing="0"/>
        <w:rPr>
          <w:del w:id="13026" w:author="Salah Soliman" w:date="2020-01-31T16:40:00Z"/>
          <w:highlight w:val="yellow"/>
        </w:rPr>
      </w:pPr>
    </w:p>
    <w:p w14:paraId="120B1D31" w14:textId="676403D4" w:rsidR="00374341" w:rsidDel="008027CD" w:rsidRDefault="00374341" w:rsidP="00374341">
      <w:pPr>
        <w:pStyle w:val="NormalWeb"/>
        <w:spacing w:before="0" w:beforeAutospacing="0" w:after="120" w:afterAutospacing="0"/>
        <w:rPr>
          <w:del w:id="13027" w:author="Salah Soliman" w:date="2020-01-31T16:40:00Z"/>
          <w:highlight w:val="yellow"/>
        </w:rPr>
      </w:pPr>
    </w:p>
    <w:bookmarkEnd w:id="12815"/>
    <w:p w14:paraId="30DC99F3" w14:textId="2DD7A897" w:rsidR="009308DD" w:rsidRDefault="009308DD" w:rsidP="009308DD">
      <w:pPr>
        <w:rPr>
          <w:rFonts w:ascii="Open Sans" w:hAnsi="Open Sans" w:cs="Open Sans"/>
        </w:rPr>
      </w:pPr>
      <w:commentRangeStart w:id="13028"/>
      <w:commentRangeStart w:id="13029"/>
      <w:r>
        <w:rPr>
          <w:highlight w:val="magenta"/>
        </w:rPr>
        <w:t xml:space="preserve">Mission </w:t>
      </w:r>
      <w:r w:rsidR="00F070C8">
        <w:rPr>
          <w:highlight w:val="magenta"/>
        </w:rPr>
        <w:t>4</w:t>
      </w:r>
      <w:r>
        <w:rPr>
          <w:highlight w:val="magenta"/>
        </w:rPr>
        <w:t xml:space="preserve"> – </w:t>
      </w:r>
      <w:commentRangeStart w:id="13030"/>
      <w:commentRangeStart w:id="13031"/>
      <w:r>
        <w:rPr>
          <w:highlight w:val="magenta"/>
        </w:rPr>
        <w:t xml:space="preserve">Emulator </w:t>
      </w:r>
      <w:r w:rsidR="00676596">
        <w:rPr>
          <w:highlight w:val="magenta"/>
        </w:rPr>
        <w:t>Mission Score Booster</w:t>
      </w:r>
      <w:r>
        <w:rPr>
          <w:highlight w:val="magenta"/>
        </w:rPr>
        <w:t>: Plot a line</w:t>
      </w:r>
      <w:commentRangeEnd w:id="13028"/>
      <w:r>
        <w:rPr>
          <w:rStyle w:val="CommentReference"/>
        </w:rPr>
        <w:commentReference w:id="13028"/>
      </w:r>
      <w:commentRangeEnd w:id="13029"/>
      <w:commentRangeEnd w:id="13030"/>
      <w:r w:rsidR="003F7A6F">
        <w:rPr>
          <w:rStyle w:val="CommentReference"/>
          <w:color w:val="404040"/>
        </w:rPr>
        <w:commentReference w:id="13029"/>
      </w:r>
      <w:r>
        <w:rPr>
          <w:rStyle w:val="CommentReference"/>
        </w:rPr>
        <w:commentReference w:id="13030"/>
      </w:r>
      <w:commentRangeEnd w:id="13031"/>
      <w:r w:rsidR="001F1C73">
        <w:rPr>
          <w:rStyle w:val="CommentReference"/>
          <w:color w:val="404040"/>
        </w:rPr>
        <w:commentReference w:id="13031"/>
      </w:r>
    </w:p>
    <w:p w14:paraId="1A0AC0B1" w14:textId="77777777" w:rsidR="009308DD" w:rsidRDefault="009308DD" w:rsidP="009308DD">
      <w:pPr>
        <w:pStyle w:val="NormalWeb"/>
        <w:spacing w:before="0" w:beforeAutospacing="0" w:after="120" w:afterAutospacing="0"/>
        <w:rPr>
          <w:rFonts w:ascii="Calibri" w:hAnsi="Calibri" w:cs="Calibri"/>
          <w:sz w:val="22"/>
          <w:szCs w:val="22"/>
        </w:rPr>
      </w:pPr>
    </w:p>
    <w:p w14:paraId="03F164A1" w14:textId="13503968" w:rsidR="00764552" w:rsidRDefault="00764552" w:rsidP="00764552">
      <w:pPr>
        <w:rPr>
          <w:rStyle w:val="Strong"/>
          <w:rFonts w:eastAsia="Times New Roman" w:cstheme="minorHAnsi"/>
          <w:szCs w:val="24"/>
        </w:rPr>
      </w:pPr>
      <w:r>
        <w:rPr>
          <w:rStyle w:val="Strong"/>
          <w:rFonts w:eastAsia="Times New Roman" w:cstheme="minorHAnsi"/>
          <w:szCs w:val="24"/>
          <w:highlight w:val="yellow"/>
        </w:rPr>
        <w:t>Mission 4</w:t>
      </w:r>
      <w:r w:rsidRPr="00DF56DB">
        <w:rPr>
          <w:rStyle w:val="Strong"/>
          <w:rFonts w:eastAsia="Times New Roman" w:cstheme="minorHAnsi"/>
          <w:szCs w:val="24"/>
          <w:highlight w:val="yellow"/>
        </w:rPr>
        <w:t xml:space="preserve"> Essential </w:t>
      </w:r>
      <w:r>
        <w:rPr>
          <w:rStyle w:val="Strong"/>
          <w:rFonts w:eastAsia="Times New Roman" w:cstheme="minorHAnsi"/>
          <w:szCs w:val="24"/>
          <w:highlight w:val="yellow"/>
        </w:rPr>
        <w:t>Purpose</w:t>
      </w:r>
      <w:r w:rsidRPr="00DF56DB">
        <w:rPr>
          <w:rStyle w:val="Strong"/>
          <w:rFonts w:eastAsia="Times New Roman" w:cstheme="minorHAnsi"/>
          <w:szCs w:val="24"/>
          <w:highlight w:val="yellow"/>
        </w:rPr>
        <w:t>:</w:t>
      </w:r>
      <w:r w:rsidRPr="00DF56DB">
        <w:rPr>
          <w:rStyle w:val="Strong"/>
          <w:rFonts w:eastAsia="Times New Roman" w:cstheme="minorHAnsi"/>
          <w:szCs w:val="24"/>
        </w:rPr>
        <w:t xml:space="preserve"> </w:t>
      </w:r>
    </w:p>
    <w:p w14:paraId="5EAE311B" w14:textId="77777777" w:rsidR="00764552" w:rsidRPr="002F5EB5" w:rsidRDefault="00764552" w:rsidP="00764552">
      <w:pPr>
        <w:rPr>
          <w:rStyle w:val="Strong"/>
          <w:b w:val="0"/>
          <w:bCs w:val="0"/>
        </w:rPr>
      </w:pPr>
      <w:r>
        <w:rPr>
          <w:rFonts w:cstheme="minorHAnsi"/>
          <w:color w:val="A6A6A6" w:themeColor="background1" w:themeShade="A6"/>
        </w:rPr>
        <w:t>Repeat this section for every mission.</w:t>
      </w:r>
    </w:p>
    <w:p w14:paraId="5B9EB0A0" w14:textId="77777777" w:rsidR="00764552" w:rsidRPr="00A5669F" w:rsidRDefault="00764552" w:rsidP="00764552">
      <w:pPr>
        <w:pStyle w:val="NormalWeb"/>
        <w:spacing w:before="0" w:beforeAutospacing="0" w:after="120" w:afterAutospacing="0"/>
        <w:rPr>
          <w:rFonts w:asciiTheme="minorHAnsi" w:eastAsiaTheme="minorHAnsi" w:hAnsiTheme="minorHAnsi" w:cstheme="minorBidi"/>
          <w:color w:val="A6A6A6" w:themeColor="background1" w:themeShade="A6"/>
          <w:sz w:val="20"/>
          <w:szCs w:val="22"/>
        </w:rPr>
      </w:pPr>
      <w:r w:rsidRPr="00A5669F">
        <w:rPr>
          <w:rFonts w:asciiTheme="minorHAnsi" w:eastAsiaTheme="minorHAnsi" w:hAnsiTheme="minorHAnsi" w:cstheme="minorBidi"/>
          <w:color w:val="A6A6A6" w:themeColor="background1" w:themeShade="A6"/>
          <w:sz w:val="22"/>
        </w:rPr>
        <w:t>Write the essential question learners should explore during this lesson</w:t>
      </w:r>
      <w:r w:rsidRPr="00F71D0F">
        <w:rPr>
          <w:rFonts w:asciiTheme="minorHAnsi" w:eastAsiaTheme="minorHAnsi" w:hAnsiTheme="minorHAnsi" w:cstheme="minorBidi"/>
          <w:color w:val="A6A6A6" w:themeColor="background1" w:themeShade="A6"/>
          <w:sz w:val="22"/>
          <w:szCs w:val="22"/>
        </w:rPr>
        <w:t>.</w:t>
      </w:r>
      <w:r>
        <w:rPr>
          <w:rFonts w:asciiTheme="minorHAnsi" w:eastAsiaTheme="minorHAnsi" w:hAnsiTheme="minorHAnsi" w:cstheme="minorBidi"/>
          <w:color w:val="A6A6A6" w:themeColor="background1" w:themeShade="A6"/>
          <w:sz w:val="22"/>
          <w:szCs w:val="22"/>
        </w:rPr>
        <w:t xml:space="preserve"> Write the purpose as a question that will be answered throughout the mission.</w:t>
      </w:r>
      <w:r w:rsidRPr="00F71D0F">
        <w:rPr>
          <w:rFonts w:asciiTheme="minorHAnsi" w:eastAsiaTheme="minorHAnsi" w:hAnsiTheme="minorHAnsi" w:cstheme="minorBidi"/>
          <w:color w:val="A6A6A6" w:themeColor="background1" w:themeShade="A6"/>
          <w:sz w:val="22"/>
          <w:szCs w:val="22"/>
        </w:rPr>
        <w:t xml:space="preserve"> Ie. Why is Python important for Machine Learning?</w:t>
      </w:r>
    </w:p>
    <w:p w14:paraId="71EABF77" w14:textId="77777777" w:rsidR="00764552" w:rsidRDefault="00764552" w:rsidP="00764552">
      <w:pPr>
        <w:pStyle w:val="NormalWeb"/>
        <w:spacing w:before="0" w:beforeAutospacing="0" w:after="120" w:afterAutospacing="0"/>
        <w:rPr>
          <w:rFonts w:asciiTheme="minorHAnsi" w:hAnsiTheme="minorHAnsi" w:cstheme="minorHAnsi"/>
          <w:sz w:val="22"/>
          <w:szCs w:val="22"/>
        </w:rPr>
      </w:pPr>
      <w:r>
        <w:rPr>
          <w:rFonts w:asciiTheme="minorHAnsi" w:hAnsiTheme="minorHAnsi" w:cstheme="minorHAnsi"/>
          <w:sz w:val="22"/>
          <w:szCs w:val="22"/>
        </w:rPr>
        <w:t>Write Here:</w:t>
      </w:r>
    </w:p>
    <w:p w14:paraId="55C03429" w14:textId="0EFB7C3E" w:rsidR="00764552" w:rsidRDefault="00764552" w:rsidP="00764552">
      <w:pPr>
        <w:pStyle w:val="NormalWeb"/>
        <w:spacing w:before="0" w:beforeAutospacing="0" w:after="120" w:afterAutospacing="0"/>
        <w:rPr>
          <w:rFonts w:ascii="Calibri" w:hAnsi="Calibri" w:cs="Calibri"/>
          <w:sz w:val="22"/>
          <w:szCs w:val="22"/>
        </w:rPr>
      </w:pPr>
      <w:r w:rsidRPr="00072BB1">
        <w:rPr>
          <w:rFonts w:ascii="Calibri" w:hAnsi="Calibri" w:cs="Calibri"/>
          <w:sz w:val="22"/>
          <w:szCs w:val="22"/>
        </w:rPr>
        <w:t>Programming using Matplotlib</w:t>
      </w:r>
    </w:p>
    <w:p w14:paraId="404E673A" w14:textId="00409D95" w:rsidR="00DF1211" w:rsidRPr="00C62FC2" w:rsidRDefault="00DF1211" w:rsidP="00DF1211">
      <w:pPr>
        <w:rPr>
          <w:color w:val="A6A6A6" w:themeColor="background1" w:themeShade="A6"/>
        </w:rPr>
      </w:pPr>
      <w:r w:rsidRPr="00E666A8">
        <w:rPr>
          <w:rFonts w:ascii="Calibri" w:eastAsia="Times New Roman" w:hAnsi="Calibri" w:cs="Calibri"/>
          <w:color w:val="000000"/>
        </w:rPr>
        <w:t xml:space="preserve">For more information regarding </w:t>
      </w:r>
      <w:commentRangeStart w:id="13032"/>
      <w:commentRangeEnd w:id="13032"/>
      <w:r>
        <w:rPr>
          <w:rStyle w:val="CommentReference"/>
          <w:color w:val="404040"/>
        </w:rPr>
        <w:commentReference w:id="13032"/>
      </w:r>
      <w:r w:rsidRPr="00E666A8">
        <w:rPr>
          <w:rFonts w:ascii="Calibri" w:eastAsia="Times New Roman" w:hAnsi="Calibri" w:cs="Calibri"/>
          <w:color w:val="000000"/>
        </w:rPr>
        <w:t xml:space="preserve">the grading of </w:t>
      </w:r>
      <w:r>
        <w:rPr>
          <w:rFonts w:ascii="Calibri" w:eastAsia="Times New Roman" w:hAnsi="Calibri" w:cs="Calibri"/>
          <w:color w:val="000000"/>
        </w:rPr>
        <w:t xml:space="preserve">the Emulator missions </w:t>
      </w:r>
      <w:r w:rsidRPr="00E666A8">
        <w:rPr>
          <w:rFonts w:ascii="Calibri" w:eastAsia="Times New Roman" w:hAnsi="Calibri" w:cs="Calibri"/>
          <w:color w:val="000000"/>
        </w:rPr>
        <w:t>please refer to Module 1 Introduction section</w:t>
      </w:r>
      <w:r w:rsidR="007E3639">
        <w:rPr>
          <w:rFonts w:ascii="Calibri" w:eastAsia="Times New Roman" w:hAnsi="Calibri" w:cs="Calibri"/>
          <w:color w:val="000000"/>
        </w:rPr>
        <w:t xml:space="preserve"> as well as </w:t>
      </w:r>
      <w:r w:rsidR="007E3639" w:rsidRPr="007962D9">
        <w:rPr>
          <w:rFonts w:ascii="Calibri" w:eastAsia="Times New Roman" w:hAnsi="Calibri" w:cs="Calibri"/>
          <w:color w:val="4472C4" w:themeColor="accent1"/>
          <w:u w:val="single"/>
        </w:rPr>
        <w:t xml:space="preserve">the </w:t>
      </w:r>
      <w:del w:id="13033" w:author="Chantelle Dubois Nishiyama" w:date="2020-02-26T20:35:00Z">
        <w:r w:rsidR="007E3639" w:rsidRPr="007962D9" w:rsidDel="00A17CD2">
          <w:rPr>
            <w:rFonts w:ascii="Calibri" w:eastAsia="Times New Roman" w:hAnsi="Calibri" w:cs="Calibri"/>
            <w:color w:val="4472C4" w:themeColor="accent1"/>
            <w:u w:val="single"/>
          </w:rPr>
          <w:delText>orientation</w:delText>
        </w:r>
      </w:del>
      <w:ins w:id="13034" w:author="Chantelle Dubois Nishiyama" w:date="2020-02-26T20:35:00Z">
        <w:r w:rsidR="00A17CD2">
          <w:rPr>
            <w:rFonts w:ascii="Calibri" w:eastAsia="Times New Roman" w:hAnsi="Calibri" w:cs="Calibri"/>
            <w:color w:val="4472C4" w:themeColor="accent1"/>
            <w:u w:val="single"/>
          </w:rPr>
          <w:t>Orientation</w:t>
        </w:r>
      </w:ins>
      <w:del w:id="13035" w:author="Chantelle Dubois Nishiyama" w:date="2020-02-19T23:09:00Z">
        <w:r w:rsidR="007E3639" w:rsidRPr="00E666A8" w:rsidDel="00F40ACB">
          <w:rPr>
            <w:rFonts w:ascii="Calibri" w:eastAsia="Times New Roman" w:hAnsi="Calibri" w:cs="Calibri"/>
            <w:color w:val="000000"/>
          </w:rPr>
          <w:delText>.</w:delText>
        </w:r>
      </w:del>
      <w:r w:rsidRPr="00E666A8">
        <w:rPr>
          <w:rFonts w:ascii="Calibri" w:eastAsia="Times New Roman" w:hAnsi="Calibri" w:cs="Calibri"/>
          <w:color w:val="000000"/>
        </w:rPr>
        <w:t>.</w:t>
      </w:r>
      <w:r w:rsidRPr="00DF56DB">
        <w:rPr>
          <w:b/>
        </w:rPr>
        <w:t xml:space="preserve"> </w:t>
      </w:r>
    </w:p>
    <w:p w14:paraId="60DA02E1" w14:textId="77777777" w:rsidR="00DF1211" w:rsidRDefault="00DF1211" w:rsidP="00764552">
      <w:pPr>
        <w:pStyle w:val="NormalWeb"/>
        <w:spacing w:before="0" w:beforeAutospacing="0" w:after="120" w:afterAutospacing="0"/>
        <w:rPr>
          <w:rFonts w:asciiTheme="minorHAnsi" w:hAnsiTheme="minorHAnsi" w:cstheme="minorHAnsi"/>
          <w:sz w:val="22"/>
          <w:szCs w:val="22"/>
        </w:rPr>
      </w:pPr>
    </w:p>
    <w:p w14:paraId="499DF384" w14:textId="00CD5AB2" w:rsidR="00764552" w:rsidRPr="005E2335" w:rsidRDefault="00764552" w:rsidP="008B548F">
      <w:pPr>
        <w:spacing w:after="0" w:line="240" w:lineRule="auto"/>
        <w:rPr>
          <w:rFonts w:ascii="Calibri" w:hAnsi="Calibri" w:cs="Calibri"/>
          <w:b/>
          <w:bCs/>
        </w:rPr>
      </w:pPr>
      <w:r w:rsidRPr="005E2335">
        <w:rPr>
          <w:rFonts w:ascii="Calibri" w:hAnsi="Calibri" w:cs="Calibri"/>
          <w:b/>
          <w:bCs/>
          <w:highlight w:val="yellow"/>
        </w:rPr>
        <w:t xml:space="preserve">Mission </w:t>
      </w:r>
      <w:r>
        <w:rPr>
          <w:rFonts w:ascii="Calibri" w:hAnsi="Calibri" w:cs="Calibri"/>
          <w:b/>
          <w:bCs/>
          <w:highlight w:val="yellow"/>
        </w:rPr>
        <w:t>4</w:t>
      </w:r>
      <w:r w:rsidRPr="005E2335">
        <w:rPr>
          <w:rFonts w:ascii="Calibri" w:hAnsi="Calibri" w:cs="Calibri"/>
          <w:b/>
          <w:bCs/>
          <w:highlight w:val="yellow"/>
        </w:rPr>
        <w:t xml:space="preserve"> </w:t>
      </w:r>
      <w:r w:rsidR="008B548F">
        <w:rPr>
          <w:rFonts w:ascii="Calibri" w:hAnsi="Calibri" w:cs="Calibri"/>
          <w:b/>
          <w:bCs/>
          <w:highlight w:val="yellow"/>
        </w:rPr>
        <w:t>Instructions</w:t>
      </w:r>
      <w:r w:rsidRPr="005E2335">
        <w:rPr>
          <w:rFonts w:ascii="Calibri" w:hAnsi="Calibri" w:cs="Calibri"/>
          <w:b/>
          <w:bCs/>
          <w:highlight w:val="yellow"/>
        </w:rPr>
        <w:t>:</w:t>
      </w:r>
    </w:p>
    <w:p w14:paraId="26752E05" w14:textId="56B9CC39" w:rsidR="00374341" w:rsidRDefault="00374341" w:rsidP="00374341">
      <w:pPr>
        <w:pStyle w:val="NormalWeb"/>
        <w:spacing w:before="0" w:beforeAutospacing="0" w:after="120" w:afterAutospacing="0"/>
        <w:rPr>
          <w:highlight w:val="yellow"/>
        </w:rPr>
      </w:pPr>
    </w:p>
    <w:p w14:paraId="2CF8E33D" w14:textId="77777777" w:rsidR="00374341" w:rsidRDefault="00374341" w:rsidP="00374341">
      <w:pPr>
        <w:pStyle w:val="NoSpacing"/>
      </w:pPr>
    </w:p>
    <w:tbl>
      <w:tblPr>
        <w:tblStyle w:val="TableGrid"/>
        <w:tblW w:w="104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90"/>
        <w:gridCol w:w="10350"/>
      </w:tblGrid>
      <w:tr w:rsidR="00374341" w14:paraId="53E45622" w14:textId="77777777" w:rsidTr="00374341">
        <w:trPr>
          <w:trHeight w:val="638"/>
        </w:trPr>
        <w:tc>
          <w:tcPr>
            <w:tcW w:w="90" w:type="dxa"/>
            <w:shd w:val="clear" w:color="auto" w:fill="4472C4" w:themeFill="accent1"/>
            <w:vAlign w:val="center"/>
          </w:tcPr>
          <w:p w14:paraId="6332687C" w14:textId="77777777" w:rsidR="00374341" w:rsidRDefault="00374341" w:rsidP="00374341"/>
        </w:tc>
        <w:tc>
          <w:tcPr>
            <w:tcW w:w="10350" w:type="dxa"/>
            <w:vAlign w:val="center"/>
            <w:hideMark/>
          </w:tcPr>
          <w:p w14:paraId="1FDF4846" w14:textId="3AD70F55" w:rsidR="00374341" w:rsidRDefault="00374341" w:rsidP="00374341">
            <w:pPr>
              <w:pStyle w:val="Heading1"/>
              <w:spacing w:before="0"/>
              <w:ind w:left="97"/>
              <w:outlineLvl w:val="0"/>
            </w:pPr>
            <w:r>
              <w:t xml:space="preserve">Lesson 5: </w:t>
            </w:r>
            <w:r w:rsidR="00DA7A68">
              <w:t xml:space="preserve">Score </w:t>
            </w:r>
            <w:r>
              <w:t>Booster Emulator – Plot a line</w:t>
            </w:r>
          </w:p>
        </w:tc>
      </w:tr>
    </w:tbl>
    <w:p w14:paraId="79C932BC" w14:textId="16FDF27E" w:rsidR="00374341" w:rsidRDefault="00374341" w:rsidP="00374341">
      <w:pPr>
        <w:pStyle w:val="NoSpacing"/>
        <w:rPr>
          <w:ins w:id="13036" w:author="Salah Soliman" w:date="2020-01-31T16:41:00Z"/>
        </w:rPr>
      </w:pPr>
    </w:p>
    <w:tbl>
      <w:tblPr>
        <w:tblStyle w:val="TableGrid"/>
        <w:tblW w:w="10455" w:type="dxa"/>
        <w:tblInd w:w="-5" w:type="dxa"/>
        <w:tblBorders>
          <w:top w:val="single" w:sz="4" w:space="0" w:color="DBDBDB"/>
          <w:left w:val="single" w:sz="4" w:space="0" w:color="DBDBDB"/>
          <w:bottom w:val="single" w:sz="4" w:space="0" w:color="DBDBDB"/>
          <w:right w:val="single" w:sz="4" w:space="0" w:color="DBDBDB"/>
          <w:insideH w:val="none" w:sz="0" w:space="0" w:color="auto"/>
          <w:insideV w:val="none" w:sz="0" w:space="0" w:color="auto"/>
        </w:tblBorders>
        <w:tblLayout w:type="fixed"/>
        <w:tblCellMar>
          <w:left w:w="115" w:type="dxa"/>
          <w:right w:w="115" w:type="dxa"/>
        </w:tblCellMar>
        <w:tblLook w:val="04A0" w:firstRow="1" w:lastRow="0" w:firstColumn="1" w:lastColumn="0" w:noHBand="0" w:noVBand="1"/>
        <w:tblPrChange w:id="13037" w:author="Alicia Romero Lopez" w:date="2020-01-31T09:48:00Z">
          <w:tblPr>
            <w:tblStyle w:val="TableGrid"/>
            <w:tblW w:w="10455" w:type="dxa"/>
            <w:tblInd w:w="-5" w:type="dxa"/>
            <w:tblBorders>
              <w:top w:val="single" w:sz="4" w:space="0" w:color="DBDBDB"/>
              <w:left w:val="single" w:sz="4" w:space="0" w:color="DBDBDB"/>
              <w:bottom w:val="single" w:sz="4" w:space="0" w:color="DBDBDB"/>
              <w:right w:val="single" w:sz="4" w:space="0" w:color="DBDBDB"/>
              <w:insideH w:val="none" w:sz="0" w:space="0" w:color="auto"/>
              <w:insideV w:val="none" w:sz="0" w:space="0" w:color="auto"/>
            </w:tblBorders>
            <w:tblLayout w:type="fixed"/>
            <w:tblCellMar>
              <w:left w:w="115" w:type="dxa"/>
              <w:right w:w="115" w:type="dxa"/>
            </w:tblCellMar>
            <w:tblLook w:val="04A0" w:firstRow="1" w:lastRow="0" w:firstColumn="1" w:lastColumn="0" w:noHBand="0" w:noVBand="1"/>
          </w:tblPr>
        </w:tblPrChange>
      </w:tblPr>
      <w:tblGrid>
        <w:gridCol w:w="270"/>
        <w:gridCol w:w="630"/>
        <w:gridCol w:w="450"/>
        <w:gridCol w:w="2878"/>
        <w:gridCol w:w="1529"/>
        <w:gridCol w:w="450"/>
        <w:gridCol w:w="3978"/>
        <w:gridCol w:w="270"/>
        <w:tblGridChange w:id="13038">
          <w:tblGrid>
            <w:gridCol w:w="360"/>
            <w:gridCol w:w="360"/>
            <w:gridCol w:w="360"/>
            <w:gridCol w:w="360"/>
            <w:gridCol w:w="360"/>
            <w:gridCol w:w="360"/>
            <w:gridCol w:w="360"/>
            <w:gridCol w:w="360"/>
          </w:tblGrid>
        </w:tblGridChange>
      </w:tblGrid>
      <w:tr w:rsidR="008027CD" w:rsidRPr="008027CD" w14:paraId="4344AE11" w14:textId="77777777" w:rsidTr="51235A2F">
        <w:trPr>
          <w:cantSplit/>
          <w:ins w:id="13039" w:author="Salah Soliman" w:date="2020-01-31T16:41:00Z"/>
        </w:trPr>
        <w:tc>
          <w:tcPr>
            <w:tcW w:w="10461" w:type="dxa"/>
            <w:gridSpan w:val="8"/>
            <w:tcBorders>
              <w:top w:val="single" w:sz="4" w:space="0" w:color="DBDBDB" w:themeColor="accent3" w:themeTint="66"/>
              <w:left w:val="single" w:sz="4" w:space="0" w:color="DBDBDB" w:themeColor="accent3" w:themeTint="66"/>
              <w:bottom w:val="nil"/>
              <w:right w:val="single" w:sz="4" w:space="0" w:color="DBDBDB" w:themeColor="accent3" w:themeTint="66"/>
            </w:tcBorders>
            <w:shd w:val="clear" w:color="auto" w:fill="FAFAFA"/>
            <w:tcPrChange w:id="13040" w:author="Alicia Romero Lopez" w:date="2020-01-31T09:48:00Z">
              <w:tcPr>
                <w:tcW w:w="10461" w:type="dxa"/>
                <w:gridSpan w:val="8"/>
                <w:tcBorders>
                  <w:top w:val="single" w:sz="4" w:space="0" w:color="DBDBDB"/>
                  <w:left w:val="single" w:sz="4" w:space="0" w:color="DBDBDB"/>
                  <w:bottom w:val="nil"/>
                  <w:right w:val="single" w:sz="4" w:space="0" w:color="DBDBDB"/>
                </w:tcBorders>
                <w:shd w:val="clear" w:color="auto" w:fill="FAFAFA"/>
              </w:tcPr>
            </w:tcPrChange>
          </w:tcPr>
          <w:p w14:paraId="5D614786" w14:textId="77777777" w:rsidR="008027CD" w:rsidRPr="008027CD" w:rsidRDefault="008027CD" w:rsidP="008027CD">
            <w:pPr>
              <w:outlineLvl w:val="2"/>
              <w:rPr>
                <w:ins w:id="13041" w:author="Salah Soliman" w:date="2020-01-31T16:41:00Z"/>
                <w:rFonts w:ascii="Open Sans Semibold" w:eastAsia="Open Sans" w:hAnsi="Open Sans Semibold" w:cs="Open Sans Semibold"/>
                <w:color w:val="11143F"/>
              </w:rPr>
            </w:pPr>
            <w:ins w:id="13042" w:author="Salah Soliman" w:date="2020-01-31T16:41:00Z">
              <w:r w:rsidRPr="008027CD">
                <w:rPr>
                  <w:rFonts w:ascii="Open Sans Semibold" w:eastAsia="Open Sans" w:hAnsi="Open Sans Semibold" w:cs="Open Sans Semibold"/>
                  <w:color w:val="11143F"/>
                </w:rPr>
                <w:t>Which of the following lines of code produces a continuous plot of the function x?</w:t>
              </w:r>
            </w:ins>
          </w:p>
          <w:tbl>
            <w:tblPr>
              <w:tblStyle w:val="TableGrid32"/>
              <w:tblW w:w="10440" w:type="dxa"/>
              <w:tblBorders>
                <w:top w:val="single" w:sz="4" w:space="0" w:color="E1E1E1"/>
                <w:left w:val="single" w:sz="4" w:space="0" w:color="E1E1E1"/>
                <w:bottom w:val="single" w:sz="4" w:space="0" w:color="E1E1E1"/>
                <w:right w:val="single" w:sz="4" w:space="0" w:color="E1E1E1"/>
                <w:insideH w:val="none" w:sz="0" w:space="0" w:color="auto"/>
                <w:insideV w:val="none" w:sz="0" w:space="0" w:color="auto"/>
              </w:tblBorders>
              <w:tblLayout w:type="fixed"/>
              <w:tblCellMar>
                <w:left w:w="115" w:type="dxa"/>
                <w:right w:w="115" w:type="dxa"/>
              </w:tblCellMar>
              <w:tblLook w:val="04A0" w:firstRow="1" w:lastRow="0" w:firstColumn="1" w:lastColumn="0" w:noHBand="0" w:noVBand="1"/>
            </w:tblPr>
            <w:tblGrid>
              <w:gridCol w:w="270"/>
              <w:gridCol w:w="9900"/>
              <w:gridCol w:w="270"/>
            </w:tblGrid>
            <w:tr w:rsidR="008027CD" w:rsidRPr="008027CD" w14:paraId="3F38332A" w14:textId="77777777" w:rsidTr="008027CD">
              <w:trPr>
                <w:cantSplit/>
                <w:trHeight w:val="80"/>
                <w:ins w:id="13043" w:author="Salah Soliman" w:date="2020-01-31T16:41:00Z"/>
              </w:trPr>
              <w:tc>
                <w:tcPr>
                  <w:tcW w:w="270" w:type="dxa"/>
                  <w:tcBorders>
                    <w:top w:val="single" w:sz="4" w:space="0" w:color="E1E1E1"/>
                    <w:left w:val="single" w:sz="4" w:space="0" w:color="E1E1E1"/>
                    <w:bottom w:val="nil"/>
                    <w:right w:val="nil"/>
                  </w:tcBorders>
                  <w:shd w:val="clear" w:color="auto" w:fill="FAFAFA"/>
                </w:tcPr>
                <w:p w14:paraId="7801D70A" w14:textId="77777777" w:rsidR="008027CD" w:rsidRPr="008027CD" w:rsidRDefault="008027CD" w:rsidP="008027CD">
                  <w:pPr>
                    <w:rPr>
                      <w:ins w:id="13044" w:author="Salah Soliman" w:date="2020-01-31T16:41:00Z"/>
                      <w:rFonts w:ascii="Open Sans" w:eastAsia="Open Sans" w:hAnsi="Open Sans" w:cs="Times New Roman"/>
                      <w:noProof/>
                      <w:color w:val="404040"/>
                      <w:sz w:val="16"/>
                      <w:szCs w:val="16"/>
                    </w:rPr>
                  </w:pPr>
                </w:p>
              </w:tc>
              <w:tc>
                <w:tcPr>
                  <w:tcW w:w="9900" w:type="dxa"/>
                  <w:tcBorders>
                    <w:top w:val="single" w:sz="4" w:space="0" w:color="E1E1E1"/>
                    <w:left w:val="nil"/>
                    <w:bottom w:val="single" w:sz="4" w:space="0" w:color="808080"/>
                    <w:right w:val="nil"/>
                  </w:tcBorders>
                  <w:shd w:val="clear" w:color="auto" w:fill="FAFAFA"/>
                </w:tcPr>
                <w:p w14:paraId="79A38208" w14:textId="77777777" w:rsidR="008027CD" w:rsidRPr="008027CD" w:rsidRDefault="008027CD" w:rsidP="008027CD">
                  <w:pPr>
                    <w:rPr>
                      <w:ins w:id="13045" w:author="Salah Soliman" w:date="2020-01-31T16:41:00Z"/>
                      <w:rFonts w:ascii="Open Sans" w:eastAsia="Open Sans" w:hAnsi="Open Sans" w:cs="Times New Roman"/>
                      <w:noProof/>
                      <w:color w:val="404040"/>
                      <w:sz w:val="16"/>
                      <w:szCs w:val="16"/>
                    </w:rPr>
                  </w:pPr>
                </w:p>
              </w:tc>
              <w:tc>
                <w:tcPr>
                  <w:tcW w:w="270" w:type="dxa"/>
                  <w:tcBorders>
                    <w:top w:val="single" w:sz="4" w:space="0" w:color="E1E1E1"/>
                    <w:left w:val="nil"/>
                    <w:bottom w:val="nil"/>
                    <w:right w:val="single" w:sz="4" w:space="0" w:color="E1E1E1"/>
                  </w:tcBorders>
                  <w:shd w:val="clear" w:color="auto" w:fill="FAFAFA"/>
                </w:tcPr>
                <w:p w14:paraId="10C06039" w14:textId="77777777" w:rsidR="008027CD" w:rsidRPr="008027CD" w:rsidRDefault="008027CD" w:rsidP="008027CD">
                  <w:pPr>
                    <w:rPr>
                      <w:ins w:id="13046" w:author="Salah Soliman" w:date="2020-01-31T16:41:00Z"/>
                      <w:rFonts w:ascii="Open Sans" w:eastAsia="Open Sans" w:hAnsi="Open Sans" w:cs="Times New Roman"/>
                      <w:noProof/>
                      <w:color w:val="404040"/>
                      <w:sz w:val="16"/>
                      <w:szCs w:val="16"/>
                    </w:rPr>
                  </w:pPr>
                </w:p>
              </w:tc>
            </w:tr>
            <w:tr w:rsidR="008027CD" w:rsidRPr="008027CD" w14:paraId="31F15616" w14:textId="77777777" w:rsidTr="008027CD">
              <w:trPr>
                <w:cantSplit/>
                <w:trHeight w:val="190"/>
                <w:ins w:id="13047" w:author="Salah Soliman" w:date="2020-01-31T16:41:00Z"/>
              </w:trPr>
              <w:tc>
                <w:tcPr>
                  <w:tcW w:w="270" w:type="dxa"/>
                  <w:tcBorders>
                    <w:top w:val="nil"/>
                    <w:left w:val="single" w:sz="4" w:space="0" w:color="E1E1E1"/>
                    <w:bottom w:val="nil"/>
                    <w:right w:val="single" w:sz="4" w:space="0" w:color="808080"/>
                  </w:tcBorders>
                  <w:shd w:val="clear" w:color="auto" w:fill="FAFAFA"/>
                </w:tcPr>
                <w:p w14:paraId="6A0F9E88" w14:textId="77777777" w:rsidR="008027CD" w:rsidRPr="008027CD" w:rsidRDefault="008027CD" w:rsidP="008027CD">
                  <w:pPr>
                    <w:rPr>
                      <w:ins w:id="13048" w:author="Salah Soliman" w:date="2020-01-31T16:41:00Z"/>
                      <w:rFonts w:ascii="Open Sans" w:eastAsia="Open Sans" w:hAnsi="Open Sans" w:cs="Times New Roman"/>
                      <w:noProof/>
                    </w:rPr>
                  </w:pPr>
                </w:p>
              </w:tc>
              <w:tc>
                <w:tcPr>
                  <w:tcW w:w="9900" w:type="dxa"/>
                  <w:tcBorders>
                    <w:top w:val="single" w:sz="4" w:space="0" w:color="808080"/>
                    <w:left w:val="single" w:sz="4" w:space="0" w:color="808080"/>
                    <w:bottom w:val="single" w:sz="4" w:space="0" w:color="808080"/>
                    <w:right w:val="single" w:sz="4" w:space="0" w:color="808080"/>
                  </w:tcBorders>
                  <w:shd w:val="clear" w:color="auto" w:fill="D9D9D9"/>
                  <w:hideMark/>
                </w:tcPr>
                <w:p w14:paraId="7441C429" w14:textId="77777777" w:rsidR="008027CD" w:rsidRPr="008027CD" w:rsidRDefault="008027CD" w:rsidP="008027CD">
                  <w:pPr>
                    <w:rPr>
                      <w:ins w:id="13049" w:author="Salah Soliman" w:date="2020-01-31T16:41:00Z"/>
                      <w:rFonts w:ascii="Consolas" w:eastAsia="Open Sans" w:hAnsi="Consolas" w:cs="Times New Roman"/>
                      <w:noProof/>
                    </w:rPr>
                  </w:pPr>
                  <w:ins w:id="13050" w:author="Salah Soliman" w:date="2020-01-31T16:41:00Z">
                    <w:r w:rsidRPr="008027CD">
                      <w:rPr>
                        <w:rFonts w:ascii="Consolas" w:eastAsia="Open Sans" w:hAnsi="Consolas" w:cs="Times New Roman"/>
                        <w:noProof/>
                      </w:rPr>
                      <w:t>from matplotlib import pyplot as plt</w:t>
                    </w:r>
                  </w:ins>
                </w:p>
                <w:p w14:paraId="1A0F434C" w14:textId="77777777" w:rsidR="008027CD" w:rsidRPr="008027CD" w:rsidRDefault="008027CD" w:rsidP="008027CD">
                  <w:pPr>
                    <w:rPr>
                      <w:ins w:id="13051" w:author="Salah Soliman" w:date="2020-01-31T16:41:00Z"/>
                      <w:rFonts w:ascii="Consolas" w:eastAsia="Open Sans" w:hAnsi="Consolas" w:cs="Times New Roman"/>
                      <w:noProof/>
                    </w:rPr>
                  </w:pPr>
                  <w:ins w:id="13052" w:author="Salah Soliman" w:date="2020-01-31T16:41:00Z">
                    <w:r w:rsidRPr="008027CD">
                      <w:rPr>
                        <w:rFonts w:ascii="Consolas" w:eastAsia="Open Sans" w:hAnsi="Consolas" w:cs="Times New Roman"/>
                        <w:noProof/>
                      </w:rPr>
                      <w:t>import numpy as np</w:t>
                    </w:r>
                  </w:ins>
                </w:p>
                <w:p w14:paraId="56956B63" w14:textId="77777777" w:rsidR="008027CD" w:rsidRPr="008027CD" w:rsidRDefault="008027CD" w:rsidP="008027CD">
                  <w:pPr>
                    <w:rPr>
                      <w:ins w:id="13053" w:author="Salah Soliman" w:date="2020-01-31T16:41:00Z"/>
                      <w:rFonts w:ascii="Consolas" w:eastAsia="Open Sans" w:hAnsi="Consolas" w:cs="Times New Roman"/>
                      <w:noProof/>
                    </w:rPr>
                  </w:pPr>
                  <w:ins w:id="13054" w:author="Salah Soliman" w:date="2020-01-31T16:41:00Z">
                    <w:r w:rsidRPr="008027CD">
                      <w:rPr>
                        <w:rFonts w:ascii="Consolas" w:eastAsia="Open Sans" w:hAnsi="Consolas" w:cs="Times New Roman"/>
                        <w:noProof/>
                      </w:rPr>
                      <w:t>x = np.linspace(-100, 100)</w:t>
                    </w:r>
                  </w:ins>
                </w:p>
              </w:tc>
              <w:tc>
                <w:tcPr>
                  <w:tcW w:w="270" w:type="dxa"/>
                  <w:tcBorders>
                    <w:top w:val="nil"/>
                    <w:left w:val="single" w:sz="4" w:space="0" w:color="808080"/>
                    <w:bottom w:val="nil"/>
                    <w:right w:val="single" w:sz="4" w:space="0" w:color="E1E1E1"/>
                  </w:tcBorders>
                  <w:shd w:val="clear" w:color="auto" w:fill="FAFAFA"/>
                </w:tcPr>
                <w:p w14:paraId="3D459852" w14:textId="77777777" w:rsidR="008027CD" w:rsidRPr="008027CD" w:rsidRDefault="008027CD" w:rsidP="008027CD">
                  <w:pPr>
                    <w:rPr>
                      <w:ins w:id="13055" w:author="Salah Soliman" w:date="2020-01-31T16:41:00Z"/>
                      <w:rFonts w:ascii="Open Sans" w:eastAsia="Open Sans" w:hAnsi="Open Sans" w:cs="Times New Roman"/>
                      <w:noProof/>
                    </w:rPr>
                  </w:pPr>
                </w:p>
              </w:tc>
            </w:tr>
            <w:tr w:rsidR="008027CD" w:rsidRPr="008027CD" w14:paraId="745FA2D5" w14:textId="77777777" w:rsidTr="008027CD">
              <w:trPr>
                <w:cantSplit/>
                <w:trHeight w:val="190"/>
                <w:ins w:id="13056" w:author="Salah Soliman" w:date="2020-01-31T16:41:00Z"/>
              </w:trPr>
              <w:tc>
                <w:tcPr>
                  <w:tcW w:w="270" w:type="dxa"/>
                  <w:tcBorders>
                    <w:top w:val="nil"/>
                    <w:left w:val="single" w:sz="4" w:space="0" w:color="E1E1E1"/>
                    <w:bottom w:val="single" w:sz="4" w:space="0" w:color="E1E1E1"/>
                    <w:right w:val="nil"/>
                  </w:tcBorders>
                  <w:shd w:val="clear" w:color="auto" w:fill="FAFAFA"/>
                </w:tcPr>
                <w:p w14:paraId="12804ABC" w14:textId="77777777" w:rsidR="008027CD" w:rsidRPr="008027CD" w:rsidRDefault="008027CD" w:rsidP="008027CD">
                  <w:pPr>
                    <w:rPr>
                      <w:ins w:id="13057" w:author="Salah Soliman" w:date="2020-01-31T16:41:00Z"/>
                      <w:rFonts w:ascii="Open Sans" w:eastAsia="Open Sans" w:hAnsi="Open Sans" w:cs="Times New Roman"/>
                      <w:noProof/>
                      <w:color w:val="404040"/>
                      <w:sz w:val="16"/>
                      <w:szCs w:val="16"/>
                    </w:rPr>
                  </w:pPr>
                </w:p>
              </w:tc>
              <w:tc>
                <w:tcPr>
                  <w:tcW w:w="9900" w:type="dxa"/>
                  <w:tcBorders>
                    <w:top w:val="single" w:sz="4" w:space="0" w:color="808080"/>
                    <w:left w:val="nil"/>
                    <w:bottom w:val="single" w:sz="4" w:space="0" w:color="E1E1E1"/>
                    <w:right w:val="nil"/>
                  </w:tcBorders>
                  <w:shd w:val="clear" w:color="auto" w:fill="FAFAFA"/>
                </w:tcPr>
                <w:p w14:paraId="5EBFBF60" w14:textId="77777777" w:rsidR="008027CD" w:rsidRPr="008027CD" w:rsidRDefault="008027CD" w:rsidP="008027CD">
                  <w:pPr>
                    <w:rPr>
                      <w:ins w:id="13058" w:author="Salah Soliman" w:date="2020-01-31T16:41:00Z"/>
                      <w:rFonts w:ascii="Open Sans" w:eastAsia="Open Sans" w:hAnsi="Open Sans" w:cs="Times New Roman"/>
                      <w:noProof/>
                      <w:color w:val="404040"/>
                      <w:sz w:val="16"/>
                      <w:szCs w:val="16"/>
                    </w:rPr>
                  </w:pPr>
                </w:p>
              </w:tc>
              <w:tc>
                <w:tcPr>
                  <w:tcW w:w="270" w:type="dxa"/>
                  <w:tcBorders>
                    <w:top w:val="nil"/>
                    <w:left w:val="nil"/>
                    <w:bottom w:val="single" w:sz="4" w:space="0" w:color="E1E1E1"/>
                    <w:right w:val="single" w:sz="4" w:space="0" w:color="E1E1E1"/>
                  </w:tcBorders>
                  <w:shd w:val="clear" w:color="auto" w:fill="FAFAFA"/>
                </w:tcPr>
                <w:p w14:paraId="7D1D9EBD" w14:textId="77777777" w:rsidR="008027CD" w:rsidRPr="008027CD" w:rsidRDefault="008027CD" w:rsidP="008027CD">
                  <w:pPr>
                    <w:rPr>
                      <w:ins w:id="13059" w:author="Salah Soliman" w:date="2020-01-31T16:41:00Z"/>
                      <w:rFonts w:ascii="Open Sans" w:eastAsia="Open Sans" w:hAnsi="Open Sans" w:cs="Times New Roman"/>
                      <w:noProof/>
                      <w:color w:val="404040"/>
                      <w:sz w:val="16"/>
                      <w:szCs w:val="16"/>
                    </w:rPr>
                  </w:pPr>
                </w:p>
              </w:tc>
            </w:tr>
          </w:tbl>
          <w:p w14:paraId="13F6AE0F" w14:textId="77777777" w:rsidR="008027CD" w:rsidRPr="008027CD" w:rsidRDefault="008027CD" w:rsidP="008027CD">
            <w:pPr>
              <w:rPr>
                <w:ins w:id="13060" w:author="Salah Soliman" w:date="2020-01-31T16:41:00Z"/>
                <w:rFonts w:ascii="Open Sans" w:eastAsia="Open Sans" w:hAnsi="Open Sans" w:cs="Times New Roman"/>
                <w:color w:val="404040"/>
              </w:rPr>
            </w:pPr>
          </w:p>
          <w:p w14:paraId="79801F7B" w14:textId="77777777" w:rsidR="008027CD" w:rsidRPr="008027CD" w:rsidRDefault="008027CD" w:rsidP="008027CD">
            <w:pPr>
              <w:rPr>
                <w:ins w:id="13061" w:author="Salah Soliman" w:date="2020-01-31T16:41:00Z"/>
                <w:rFonts w:ascii="Open Sans" w:eastAsia="Open Sans" w:hAnsi="Open Sans" w:cs="Times New Roman"/>
              </w:rPr>
            </w:pPr>
          </w:p>
        </w:tc>
      </w:tr>
      <w:tr w:rsidR="008027CD" w:rsidRPr="008027CD" w14:paraId="52D0F634" w14:textId="77777777" w:rsidTr="51235A2F">
        <w:trPr>
          <w:cantSplit/>
          <w:trHeight w:val="80"/>
          <w:ins w:id="13062" w:author="Salah Soliman" w:date="2020-01-31T16:41:00Z"/>
        </w:trPr>
        <w:tc>
          <w:tcPr>
            <w:tcW w:w="270" w:type="dxa"/>
            <w:tcBorders>
              <w:top w:val="nil"/>
              <w:left w:val="single" w:sz="4" w:space="0" w:color="DBDBDB" w:themeColor="accent3" w:themeTint="66"/>
              <w:bottom w:val="nil"/>
              <w:right w:val="nil"/>
            </w:tcBorders>
            <w:shd w:val="clear" w:color="auto" w:fill="FAFAFA"/>
            <w:tcPrChange w:id="13063" w:author="Alicia Romero Lopez" w:date="2020-01-31T09:48:00Z">
              <w:tcPr>
                <w:tcW w:w="270" w:type="dxa"/>
                <w:tcBorders>
                  <w:top w:val="nil"/>
                  <w:left w:val="single" w:sz="4" w:space="0" w:color="DBDBDB"/>
                  <w:bottom w:val="nil"/>
                  <w:right w:val="nil"/>
                </w:tcBorders>
                <w:shd w:val="clear" w:color="auto" w:fill="FAFAFA"/>
              </w:tcPr>
            </w:tcPrChange>
          </w:tcPr>
          <w:p w14:paraId="3CD689BC" w14:textId="77777777" w:rsidR="008027CD" w:rsidRPr="008027CD" w:rsidRDefault="008027CD" w:rsidP="008027CD">
            <w:pPr>
              <w:rPr>
                <w:ins w:id="13064" w:author="Salah Soliman" w:date="2020-01-31T16:41:00Z"/>
                <w:rFonts w:ascii="Open Sans" w:eastAsia="Open Sans" w:hAnsi="Open Sans" w:cs="Times New Roman"/>
                <w:noProof/>
                <w:color w:val="404040"/>
                <w:sz w:val="16"/>
                <w:szCs w:val="16"/>
              </w:rPr>
            </w:pPr>
          </w:p>
        </w:tc>
        <w:tc>
          <w:tcPr>
            <w:tcW w:w="9921" w:type="dxa"/>
            <w:gridSpan w:val="6"/>
            <w:tcBorders>
              <w:top w:val="nil"/>
              <w:left w:val="nil"/>
              <w:bottom w:val="nil"/>
              <w:right w:val="nil"/>
            </w:tcBorders>
            <w:shd w:val="clear" w:color="auto" w:fill="FAFAFA"/>
            <w:tcPrChange w:id="13065" w:author="Alicia Romero Lopez" w:date="2020-01-31T09:48:00Z">
              <w:tcPr>
                <w:tcW w:w="9921" w:type="dxa"/>
                <w:gridSpan w:val="6"/>
                <w:tcBorders>
                  <w:top w:val="nil"/>
                  <w:left w:val="nil"/>
                  <w:bottom w:val="nil"/>
                  <w:right w:val="nil"/>
                </w:tcBorders>
                <w:shd w:val="clear" w:color="auto" w:fill="FAFAFA"/>
              </w:tcPr>
            </w:tcPrChange>
          </w:tcPr>
          <w:p w14:paraId="0D6EB6AF" w14:textId="77777777" w:rsidR="008027CD" w:rsidRPr="008027CD" w:rsidRDefault="008027CD" w:rsidP="008027CD">
            <w:pPr>
              <w:rPr>
                <w:ins w:id="13066" w:author="Salah Soliman" w:date="2020-01-31T16:41:00Z"/>
                <w:rFonts w:ascii="Open Sans" w:eastAsia="Open Sans" w:hAnsi="Open Sans" w:cs="Times New Roman"/>
                <w:noProof/>
                <w:color w:val="404040"/>
                <w:sz w:val="16"/>
                <w:szCs w:val="16"/>
              </w:rPr>
            </w:pPr>
          </w:p>
        </w:tc>
        <w:tc>
          <w:tcPr>
            <w:tcW w:w="270" w:type="dxa"/>
            <w:tcBorders>
              <w:top w:val="nil"/>
              <w:left w:val="nil"/>
              <w:bottom w:val="nil"/>
              <w:right w:val="single" w:sz="4" w:space="0" w:color="DBDBDB" w:themeColor="accent3" w:themeTint="66"/>
            </w:tcBorders>
            <w:shd w:val="clear" w:color="auto" w:fill="FAFAFA"/>
            <w:tcPrChange w:id="13067" w:author="Alicia Romero Lopez" w:date="2020-01-31T09:48:00Z">
              <w:tcPr>
                <w:tcW w:w="270" w:type="dxa"/>
                <w:tcBorders>
                  <w:top w:val="nil"/>
                  <w:left w:val="nil"/>
                  <w:bottom w:val="nil"/>
                  <w:right w:val="single" w:sz="4" w:space="0" w:color="DBDBDB"/>
                </w:tcBorders>
                <w:shd w:val="clear" w:color="auto" w:fill="FAFAFA"/>
              </w:tcPr>
            </w:tcPrChange>
          </w:tcPr>
          <w:p w14:paraId="6B6312B1" w14:textId="77777777" w:rsidR="008027CD" w:rsidRPr="008027CD" w:rsidRDefault="008027CD" w:rsidP="008027CD">
            <w:pPr>
              <w:rPr>
                <w:ins w:id="13068" w:author="Salah Soliman" w:date="2020-01-31T16:41:00Z"/>
                <w:rFonts w:ascii="Open Sans" w:eastAsia="Open Sans" w:hAnsi="Open Sans" w:cs="Times New Roman"/>
                <w:noProof/>
                <w:color w:val="404040"/>
                <w:sz w:val="16"/>
                <w:szCs w:val="16"/>
              </w:rPr>
            </w:pPr>
          </w:p>
        </w:tc>
      </w:tr>
      <w:tr w:rsidR="008027CD" w:rsidRPr="008027CD" w14:paraId="3D37FEA1" w14:textId="77777777" w:rsidTr="51235A2F">
        <w:trPr>
          <w:cantSplit/>
          <w:trHeight w:val="190"/>
          <w:ins w:id="13069" w:author="Salah Soliman" w:date="2020-01-31T16:41:00Z"/>
        </w:trPr>
        <w:tc>
          <w:tcPr>
            <w:tcW w:w="270" w:type="dxa"/>
            <w:tcBorders>
              <w:top w:val="nil"/>
              <w:left w:val="single" w:sz="4" w:space="0" w:color="DBDBDB" w:themeColor="accent3" w:themeTint="66"/>
              <w:bottom w:val="nil"/>
              <w:right w:val="nil"/>
            </w:tcBorders>
            <w:shd w:val="clear" w:color="auto" w:fill="FAFAFA"/>
            <w:tcPrChange w:id="13070" w:author="Alicia Romero Lopez" w:date="2020-01-31T09:48:00Z">
              <w:tcPr>
                <w:tcW w:w="270" w:type="dxa"/>
                <w:tcBorders>
                  <w:top w:val="nil"/>
                  <w:left w:val="single" w:sz="4" w:space="0" w:color="DBDBDB"/>
                  <w:bottom w:val="nil"/>
                  <w:right w:val="nil"/>
                </w:tcBorders>
                <w:shd w:val="clear" w:color="auto" w:fill="FAFAFA"/>
              </w:tcPr>
            </w:tcPrChange>
          </w:tcPr>
          <w:p w14:paraId="358203EE" w14:textId="77777777" w:rsidR="008027CD" w:rsidRPr="008027CD" w:rsidRDefault="008027CD" w:rsidP="008027CD">
            <w:pPr>
              <w:rPr>
                <w:ins w:id="13071" w:author="Salah Soliman" w:date="2020-01-31T16:41:00Z"/>
                <w:rFonts w:ascii="Open Sans" w:eastAsia="Open Sans" w:hAnsi="Open Sans" w:cs="Times New Roman"/>
                <w:noProof/>
              </w:rPr>
            </w:pPr>
          </w:p>
        </w:tc>
        <w:tc>
          <w:tcPr>
            <w:tcW w:w="9921" w:type="dxa"/>
            <w:gridSpan w:val="6"/>
            <w:tcBorders>
              <w:top w:val="nil"/>
              <w:left w:val="nil"/>
              <w:bottom w:val="nil"/>
              <w:right w:val="nil"/>
            </w:tcBorders>
            <w:shd w:val="clear" w:color="auto" w:fill="FFFFFF" w:themeFill="background1"/>
            <w:vAlign w:val="center"/>
            <w:hideMark/>
            <w:tcPrChange w:id="13072" w:author="Alicia Romero Lopez" w:date="2020-01-31T09:48:00Z">
              <w:tcPr>
                <w:tcW w:w="9921" w:type="dxa"/>
                <w:gridSpan w:val="6"/>
                <w:tcBorders>
                  <w:top w:val="nil"/>
                  <w:left w:val="nil"/>
                  <w:bottom w:val="nil"/>
                  <w:right w:val="nil"/>
                </w:tcBorders>
                <w:shd w:val="clear" w:color="auto" w:fill="FFFFFF"/>
                <w:hideMark/>
              </w:tcPr>
            </w:tcPrChange>
          </w:tcPr>
          <w:p w14:paraId="57DD8F89" w14:textId="77777777" w:rsidR="008027CD" w:rsidRPr="008027CD" w:rsidRDefault="008027CD" w:rsidP="008027CD">
            <w:pPr>
              <w:jc w:val="center"/>
              <w:rPr>
                <w:ins w:id="13073" w:author="Salah Soliman" w:date="2020-01-31T16:41:00Z"/>
                <w:rFonts w:ascii="Open Sans" w:eastAsia="Open Sans" w:hAnsi="Open Sans" w:cs="Times New Roman"/>
                <w:noProof/>
              </w:rPr>
            </w:pPr>
            <w:commentRangeStart w:id="13074"/>
            <w:commentRangeStart w:id="13075"/>
            <w:ins w:id="13076" w:author="Salah Soliman" w:date="2020-01-31T16:41:00Z">
              <w:r w:rsidRPr="008027CD">
                <w:rPr>
                  <w:rFonts w:ascii="Open Sans" w:eastAsia="Open Sans" w:hAnsi="Open Sans" w:cs="Times New Roman"/>
                  <w:noProof/>
                  <w:rPrChange w:id="13077" w:author="Unknown">
                    <w:rPr>
                      <w:noProof/>
                    </w:rPr>
                  </w:rPrChange>
                </w:rPr>
                <w:drawing>
                  <wp:inline distT="0" distB="0" distL="0" distR="0" wp14:anchorId="071B85BC" wp14:editId="45E62BE7">
                    <wp:extent cx="5943600" cy="4582795"/>
                    <wp:effectExtent l="0" t="0" r="0" b="8255"/>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943600" cy="4582795"/>
                            </a:xfrm>
                            <a:prstGeom prst="rect">
                              <a:avLst/>
                            </a:prstGeom>
                            <a:noFill/>
                            <a:ln>
                              <a:noFill/>
                            </a:ln>
                          </pic:spPr>
                        </pic:pic>
                      </a:graphicData>
                    </a:graphic>
                  </wp:inline>
                </w:drawing>
              </w:r>
              <w:commentRangeEnd w:id="13074"/>
              <w:r w:rsidRPr="008027CD">
                <w:rPr>
                  <w:rFonts w:ascii="Open Sans" w:eastAsia="Open Sans" w:hAnsi="Open Sans" w:cs="Times New Roman"/>
                  <w:sz w:val="16"/>
                  <w:szCs w:val="16"/>
                </w:rPr>
                <w:commentReference w:id="13074"/>
              </w:r>
              <w:commentRangeEnd w:id="13075"/>
              <w:r w:rsidRPr="008027CD">
                <w:rPr>
                  <w:rFonts w:ascii="Open Sans" w:eastAsia="Open Sans" w:hAnsi="Open Sans" w:cs="Times New Roman"/>
                  <w:color w:val="404040"/>
                  <w:sz w:val="16"/>
                  <w:szCs w:val="16"/>
                </w:rPr>
                <w:commentReference w:id="13075"/>
              </w:r>
            </w:ins>
          </w:p>
          <w:p w14:paraId="69D85EF2" w14:textId="77777777" w:rsidR="008027CD" w:rsidRPr="008027CD" w:rsidRDefault="008027CD" w:rsidP="008027CD">
            <w:pPr>
              <w:rPr>
                <w:ins w:id="13078" w:author="Salah Soliman" w:date="2020-01-31T16:41:00Z"/>
                <w:rFonts w:ascii="Open Sans" w:eastAsia="Open Sans" w:hAnsi="Open Sans" w:cs="Times New Roman"/>
                <w:color w:val="404040"/>
              </w:rPr>
            </w:pPr>
            <w:ins w:id="13079" w:author="Salah Soliman" w:date="2020-01-31T16:41:00Z">
              <w:r w:rsidRPr="008027CD">
                <w:rPr>
                  <w:rFonts w:ascii="Open Sans" w:eastAsia="Open Sans" w:hAnsi="Open Sans" w:cs="Times New Roman"/>
                  <w:color w:val="404040"/>
                </w:rPr>
                <w:t>Citation: RoboGarden Course resources Copyright 2019</w:t>
              </w:r>
            </w:ins>
          </w:p>
          <w:p w14:paraId="2CBF6480" w14:textId="77777777" w:rsidR="008027CD" w:rsidRPr="008027CD" w:rsidRDefault="008027CD" w:rsidP="008027CD">
            <w:pPr>
              <w:jc w:val="center"/>
              <w:rPr>
                <w:ins w:id="13080" w:author="Salah Soliman" w:date="2020-01-31T16:41:00Z"/>
                <w:rFonts w:ascii="Open Sans" w:eastAsia="Open Sans" w:hAnsi="Open Sans" w:cs="Times New Roman"/>
                <w:noProof/>
              </w:rPr>
            </w:pPr>
          </w:p>
        </w:tc>
        <w:tc>
          <w:tcPr>
            <w:tcW w:w="270" w:type="dxa"/>
            <w:tcBorders>
              <w:top w:val="nil"/>
              <w:left w:val="nil"/>
              <w:bottom w:val="nil"/>
              <w:right w:val="single" w:sz="4" w:space="0" w:color="DBDBDB" w:themeColor="accent3" w:themeTint="66"/>
            </w:tcBorders>
            <w:shd w:val="clear" w:color="auto" w:fill="FAFAFA"/>
            <w:tcPrChange w:id="13081" w:author="Alicia Romero Lopez" w:date="2020-01-31T09:48:00Z">
              <w:tcPr>
                <w:tcW w:w="270" w:type="dxa"/>
                <w:tcBorders>
                  <w:top w:val="nil"/>
                  <w:left w:val="nil"/>
                  <w:bottom w:val="nil"/>
                  <w:right w:val="single" w:sz="4" w:space="0" w:color="DBDBDB"/>
                </w:tcBorders>
                <w:shd w:val="clear" w:color="auto" w:fill="FAFAFA"/>
              </w:tcPr>
            </w:tcPrChange>
          </w:tcPr>
          <w:p w14:paraId="457F3C45" w14:textId="77777777" w:rsidR="008027CD" w:rsidRPr="008027CD" w:rsidRDefault="008027CD" w:rsidP="008027CD">
            <w:pPr>
              <w:rPr>
                <w:ins w:id="13082" w:author="Salah Soliman" w:date="2020-01-31T16:41:00Z"/>
                <w:rFonts w:ascii="Open Sans" w:eastAsia="Open Sans" w:hAnsi="Open Sans" w:cs="Times New Roman"/>
                <w:noProof/>
              </w:rPr>
            </w:pPr>
          </w:p>
        </w:tc>
      </w:tr>
      <w:tr w:rsidR="008027CD" w:rsidRPr="008027CD" w14:paraId="0B3E7998" w14:textId="77777777" w:rsidTr="51235A2F">
        <w:trPr>
          <w:cantSplit/>
          <w:trHeight w:val="190"/>
          <w:ins w:id="13083" w:author="Salah Soliman" w:date="2020-01-31T16:41:00Z"/>
        </w:trPr>
        <w:tc>
          <w:tcPr>
            <w:tcW w:w="270" w:type="dxa"/>
            <w:tcBorders>
              <w:top w:val="nil"/>
              <w:left w:val="single" w:sz="4" w:space="0" w:color="DBDBDB" w:themeColor="accent3" w:themeTint="66"/>
              <w:bottom w:val="nil"/>
              <w:right w:val="nil"/>
            </w:tcBorders>
            <w:shd w:val="clear" w:color="auto" w:fill="FAFAFA"/>
            <w:tcPrChange w:id="13084" w:author="Alicia Romero Lopez" w:date="2020-01-31T09:48:00Z">
              <w:tcPr>
                <w:tcW w:w="270" w:type="dxa"/>
                <w:tcBorders>
                  <w:top w:val="nil"/>
                  <w:left w:val="single" w:sz="4" w:space="0" w:color="DBDBDB"/>
                  <w:bottom w:val="nil"/>
                  <w:right w:val="nil"/>
                </w:tcBorders>
                <w:shd w:val="clear" w:color="auto" w:fill="FAFAFA"/>
              </w:tcPr>
            </w:tcPrChange>
          </w:tcPr>
          <w:p w14:paraId="28303EFB" w14:textId="77777777" w:rsidR="008027CD" w:rsidRPr="008027CD" w:rsidRDefault="008027CD" w:rsidP="008027CD">
            <w:pPr>
              <w:rPr>
                <w:ins w:id="13085" w:author="Salah Soliman" w:date="2020-01-31T16:41:00Z"/>
                <w:rFonts w:ascii="Open Sans" w:eastAsia="Open Sans" w:hAnsi="Open Sans" w:cs="Times New Roman"/>
                <w:noProof/>
                <w:color w:val="404040"/>
                <w:sz w:val="16"/>
                <w:szCs w:val="16"/>
              </w:rPr>
            </w:pPr>
          </w:p>
        </w:tc>
        <w:tc>
          <w:tcPr>
            <w:tcW w:w="9921" w:type="dxa"/>
            <w:gridSpan w:val="6"/>
            <w:tcBorders>
              <w:top w:val="nil"/>
              <w:left w:val="nil"/>
              <w:bottom w:val="nil"/>
              <w:right w:val="nil"/>
            </w:tcBorders>
            <w:shd w:val="clear" w:color="auto" w:fill="FAFAFA"/>
            <w:tcPrChange w:id="13086" w:author="Alicia Romero Lopez" w:date="2020-01-31T09:48:00Z">
              <w:tcPr>
                <w:tcW w:w="9921" w:type="dxa"/>
                <w:gridSpan w:val="6"/>
                <w:tcBorders>
                  <w:top w:val="nil"/>
                  <w:left w:val="nil"/>
                  <w:bottom w:val="nil"/>
                  <w:right w:val="nil"/>
                </w:tcBorders>
                <w:shd w:val="clear" w:color="auto" w:fill="FAFAFA"/>
              </w:tcPr>
            </w:tcPrChange>
          </w:tcPr>
          <w:p w14:paraId="5DECEA84" w14:textId="77777777" w:rsidR="008027CD" w:rsidRPr="008027CD" w:rsidRDefault="008027CD" w:rsidP="008027CD">
            <w:pPr>
              <w:rPr>
                <w:ins w:id="13087" w:author="Salah Soliman" w:date="2020-01-31T16:41:00Z"/>
                <w:rFonts w:ascii="Open Sans" w:eastAsia="Open Sans" w:hAnsi="Open Sans" w:cs="Times New Roman"/>
                <w:noProof/>
                <w:color w:val="404040"/>
                <w:sz w:val="16"/>
                <w:szCs w:val="16"/>
              </w:rPr>
            </w:pPr>
          </w:p>
        </w:tc>
        <w:tc>
          <w:tcPr>
            <w:tcW w:w="270" w:type="dxa"/>
            <w:tcBorders>
              <w:top w:val="nil"/>
              <w:left w:val="nil"/>
              <w:bottom w:val="nil"/>
              <w:right w:val="single" w:sz="4" w:space="0" w:color="DBDBDB" w:themeColor="accent3" w:themeTint="66"/>
            </w:tcBorders>
            <w:shd w:val="clear" w:color="auto" w:fill="FAFAFA"/>
            <w:tcPrChange w:id="13088" w:author="Alicia Romero Lopez" w:date="2020-01-31T09:48:00Z">
              <w:tcPr>
                <w:tcW w:w="270" w:type="dxa"/>
                <w:tcBorders>
                  <w:top w:val="nil"/>
                  <w:left w:val="nil"/>
                  <w:bottom w:val="nil"/>
                  <w:right w:val="single" w:sz="4" w:space="0" w:color="DBDBDB"/>
                </w:tcBorders>
                <w:shd w:val="clear" w:color="auto" w:fill="FAFAFA"/>
              </w:tcPr>
            </w:tcPrChange>
          </w:tcPr>
          <w:p w14:paraId="64EDA0CB" w14:textId="77777777" w:rsidR="008027CD" w:rsidRPr="008027CD" w:rsidRDefault="008027CD" w:rsidP="008027CD">
            <w:pPr>
              <w:rPr>
                <w:ins w:id="13089" w:author="Salah Soliman" w:date="2020-01-31T16:41:00Z"/>
                <w:rFonts w:ascii="Open Sans" w:eastAsia="Open Sans" w:hAnsi="Open Sans" w:cs="Times New Roman"/>
                <w:noProof/>
                <w:color w:val="404040"/>
                <w:sz w:val="16"/>
                <w:szCs w:val="16"/>
              </w:rPr>
            </w:pPr>
          </w:p>
        </w:tc>
      </w:tr>
      <w:tr w:rsidR="008027CD" w:rsidRPr="008027CD" w14:paraId="531973C8" w14:textId="77777777" w:rsidTr="51235A2F">
        <w:trPr>
          <w:cantSplit/>
          <w:ins w:id="13090" w:author="Salah Soliman" w:date="2020-01-31T16:41:00Z"/>
        </w:trPr>
        <w:tc>
          <w:tcPr>
            <w:tcW w:w="270" w:type="dxa"/>
            <w:tcBorders>
              <w:top w:val="nil"/>
              <w:left w:val="single" w:sz="4" w:space="0" w:color="DBDBDB" w:themeColor="accent3" w:themeTint="66"/>
              <w:bottom w:val="nil"/>
              <w:right w:val="nil"/>
            </w:tcBorders>
            <w:shd w:val="clear" w:color="auto" w:fill="FAFAFA"/>
            <w:tcPrChange w:id="13091" w:author="Alicia Romero Lopez" w:date="2020-01-31T09:48:00Z">
              <w:tcPr>
                <w:tcW w:w="270" w:type="dxa"/>
                <w:tcBorders>
                  <w:top w:val="nil"/>
                  <w:left w:val="single" w:sz="4" w:space="0" w:color="DBDBDB"/>
                  <w:bottom w:val="nil"/>
                  <w:right w:val="nil"/>
                </w:tcBorders>
                <w:shd w:val="clear" w:color="auto" w:fill="FAFAFA"/>
              </w:tcPr>
            </w:tcPrChange>
          </w:tcPr>
          <w:p w14:paraId="76CB7AA2" w14:textId="77777777" w:rsidR="008027CD" w:rsidRPr="008027CD" w:rsidRDefault="008027CD" w:rsidP="008027CD">
            <w:pPr>
              <w:rPr>
                <w:ins w:id="13092" w:author="Salah Soliman" w:date="2020-01-31T16:41:00Z"/>
                <w:rFonts w:ascii="Open Sans" w:eastAsia="Open Sans" w:hAnsi="Open Sans" w:cs="Times New Roman"/>
              </w:rPr>
            </w:pPr>
          </w:p>
        </w:tc>
        <w:tc>
          <w:tcPr>
            <w:tcW w:w="630" w:type="dxa"/>
            <w:tcBorders>
              <w:top w:val="nil"/>
              <w:left w:val="nil"/>
              <w:bottom w:val="nil"/>
              <w:right w:val="nil"/>
            </w:tcBorders>
            <w:shd w:val="clear" w:color="auto" w:fill="FFFFFF" w:themeFill="background1"/>
            <w:vAlign w:val="center"/>
            <w:hideMark/>
            <w:tcPrChange w:id="13093" w:author="Alicia Romero Lopez" w:date="2020-01-31T09:48:00Z">
              <w:tcPr>
                <w:tcW w:w="630" w:type="dxa"/>
                <w:tcBorders>
                  <w:top w:val="nil"/>
                  <w:left w:val="nil"/>
                  <w:bottom w:val="nil"/>
                  <w:right w:val="nil"/>
                </w:tcBorders>
                <w:shd w:val="clear" w:color="auto" w:fill="FFFFFF"/>
                <w:hideMark/>
              </w:tcPr>
            </w:tcPrChange>
          </w:tcPr>
          <w:p w14:paraId="772C7E74" w14:textId="20AEE167" w:rsidR="008027CD" w:rsidRPr="008027CD" w:rsidRDefault="008027CD" w:rsidP="008027CD">
            <w:pPr>
              <w:rPr>
                <w:ins w:id="13094" w:author="Salah Soliman" w:date="2020-01-31T16:41:00Z"/>
                <w:rFonts w:ascii="Open Sans" w:eastAsia="Open Sans" w:hAnsi="Open Sans" w:cs="Times New Roman"/>
              </w:rPr>
            </w:pPr>
            <w:ins w:id="13095" w:author="Salah Soliman" w:date="2020-01-31T16:41:00Z">
              <w:r w:rsidRPr="008027CD">
                <w:rPr>
                  <w:rFonts w:ascii="Open Sans" w:eastAsia="Open Sans" w:hAnsi="Open Sans" w:cs="Times New Roman"/>
                  <w:noProof/>
                  <w:rPrChange w:id="13096" w:author="Unknown">
                    <w:rPr>
                      <w:noProof/>
                    </w:rPr>
                  </w:rPrChange>
                </w:rPr>
                <mc:AlternateContent>
                  <mc:Choice Requires="wps">
                    <w:drawing>
                      <wp:inline distT="0" distB="0" distL="0" distR="0" wp14:anchorId="2A2F1602" wp14:editId="6B6C2370">
                        <wp:extent cx="207010" cy="207010"/>
                        <wp:effectExtent l="19050" t="19050" r="21590" b="21590"/>
                        <wp:docPr id="525" name="Oval 5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010" cy="207010"/>
                                </a:xfrm>
                                <a:prstGeom prst="ellipse">
                                  <a:avLst/>
                                </a:prstGeom>
                                <a:noFill/>
                                <a:ln w="28575">
                                  <a:solidFill>
                                    <a:srgbClr val="DBDBDB">
                                      <a:lumMod val="90000"/>
                                      <a:lumOff val="0"/>
                                    </a:srgb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inline>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w16se="http://schemas.microsoft.com/office/word/2015/wordml/symex" xmlns:cx1="http://schemas.microsoft.com/office/drawing/2015/9/8/chartex" xmlns:cx="http://schemas.microsoft.com/office/drawing/2014/chartex">
                    <w:pict>
                      <v:oval w14:anchorId="5BA32BDF" id="Oval 525" o:spid="_x0000_s1026" style="width:16.3pt;height:16.3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" filled="f" strokecolor="#c5c5c5" strokeweight="2.25pt">
                        <v:stroke joinstyle="miter"/>
                        <w10:anchorlock/>
                      </v:oval>
                    </w:pict>
                  </mc:Fallback>
                </mc:AlternateContent>
              </w:r>
            </w:ins>
          </w:p>
        </w:tc>
        <w:tc>
          <w:tcPr>
            <w:tcW w:w="450" w:type="dxa"/>
            <w:tcBorders>
              <w:top w:val="nil"/>
              <w:left w:val="nil"/>
              <w:bottom w:val="nil"/>
              <w:right w:val="nil"/>
            </w:tcBorders>
            <w:shd w:val="clear" w:color="auto" w:fill="FFFFFF" w:themeFill="background1"/>
            <w:vAlign w:val="center"/>
            <w:hideMark/>
            <w:tcPrChange w:id="13097" w:author="Alicia Romero Lopez" w:date="2020-01-31T09:48:00Z">
              <w:tcPr>
                <w:tcW w:w="450" w:type="dxa"/>
                <w:tcBorders>
                  <w:top w:val="nil"/>
                  <w:left w:val="nil"/>
                  <w:bottom w:val="nil"/>
                  <w:right w:val="nil"/>
                </w:tcBorders>
                <w:shd w:val="clear" w:color="auto" w:fill="FFFFFF"/>
                <w:hideMark/>
              </w:tcPr>
            </w:tcPrChange>
          </w:tcPr>
          <w:p w14:paraId="00FC0DAC" w14:textId="77777777" w:rsidR="008027CD" w:rsidRPr="008027CD" w:rsidRDefault="008027CD" w:rsidP="008027CD">
            <w:pPr>
              <w:rPr>
                <w:ins w:id="13098" w:author="Salah Soliman" w:date="2020-01-31T16:41:00Z"/>
                <w:rFonts w:ascii="Open Sans Semibold" w:eastAsia="Open Sans" w:hAnsi="Open Sans Semibold" w:cs="Open Sans Semibold"/>
              </w:rPr>
            </w:pPr>
            <w:ins w:id="13099" w:author="Salah Soliman" w:date="2020-01-31T16:41:00Z">
              <w:r w:rsidRPr="008027CD">
                <w:rPr>
                  <w:rFonts w:ascii="Open Sans Semibold" w:eastAsia="Open Sans" w:hAnsi="Open Sans Semibold" w:cs="Open Sans Semibold"/>
                </w:rPr>
                <w:t>a.</w:t>
              </w:r>
            </w:ins>
          </w:p>
        </w:tc>
        <w:tc>
          <w:tcPr>
            <w:tcW w:w="4410" w:type="dxa"/>
            <w:gridSpan w:val="2"/>
            <w:tcBorders>
              <w:top w:val="nil"/>
              <w:left w:val="nil"/>
              <w:bottom w:val="nil"/>
              <w:right w:val="nil"/>
            </w:tcBorders>
            <w:shd w:val="clear" w:color="auto" w:fill="FFFFFF" w:themeFill="background1"/>
            <w:vAlign w:val="center"/>
            <w:hideMark/>
            <w:tcPrChange w:id="13100" w:author="Alicia Romero Lopez" w:date="2020-01-31T09:48:00Z">
              <w:tcPr>
                <w:tcW w:w="4410" w:type="dxa"/>
                <w:gridSpan w:val="2"/>
                <w:tcBorders>
                  <w:top w:val="nil"/>
                  <w:left w:val="nil"/>
                  <w:bottom w:val="nil"/>
                  <w:right w:val="nil"/>
                </w:tcBorders>
                <w:shd w:val="clear" w:color="auto" w:fill="FFFFFF"/>
                <w:hideMark/>
              </w:tcPr>
            </w:tcPrChange>
          </w:tcPr>
          <w:p w14:paraId="60A537C1" w14:textId="77777777" w:rsidR="008027CD" w:rsidRPr="008027CD" w:rsidRDefault="008027CD" w:rsidP="008027CD">
            <w:pPr>
              <w:rPr>
                <w:ins w:id="13101" w:author="Salah Soliman" w:date="2020-01-31T16:41:00Z"/>
                <w:rFonts w:ascii="Open Sans" w:eastAsia="Open Sans" w:hAnsi="Open Sans" w:cs="Times New Roman"/>
              </w:rPr>
            </w:pPr>
            <w:ins w:id="13102" w:author="Salah Soliman" w:date="2020-01-31T16:41:00Z">
              <w:r w:rsidRPr="008027CD">
                <w:rPr>
                  <w:rFonts w:ascii="Consolas" w:eastAsia="Open Sans" w:hAnsi="Consolas" w:cs="Consolas"/>
                  <w:highlight w:val="lightGray"/>
                </w:rPr>
                <w:t>plt.scatter(x, x)</w:t>
              </w:r>
            </w:ins>
          </w:p>
        </w:tc>
        <w:tc>
          <w:tcPr>
            <w:tcW w:w="4431" w:type="dxa"/>
            <w:gridSpan w:val="2"/>
            <w:tcBorders>
              <w:top w:val="nil"/>
              <w:left w:val="nil"/>
              <w:bottom w:val="nil"/>
              <w:right w:val="nil"/>
            </w:tcBorders>
            <w:shd w:val="clear" w:color="auto" w:fill="FFFFFF" w:themeFill="background1"/>
            <w:vAlign w:val="center"/>
            <w:hideMark/>
            <w:tcPrChange w:id="13103" w:author="Alicia Romero Lopez" w:date="2020-01-31T09:48:00Z">
              <w:tcPr>
                <w:tcW w:w="4431" w:type="dxa"/>
                <w:gridSpan w:val="2"/>
                <w:tcBorders>
                  <w:top w:val="nil"/>
                  <w:left w:val="nil"/>
                  <w:bottom w:val="nil"/>
                  <w:right w:val="nil"/>
                </w:tcBorders>
                <w:shd w:val="clear" w:color="auto" w:fill="FFFFFF"/>
                <w:hideMark/>
              </w:tcPr>
            </w:tcPrChange>
          </w:tcPr>
          <w:p w14:paraId="3D58D0C4" w14:textId="5607A63D" w:rsidR="008027CD" w:rsidRPr="008027CD" w:rsidRDefault="008027CD" w:rsidP="008027CD">
            <w:pPr>
              <w:rPr>
                <w:ins w:id="13104" w:author="Salah Soliman" w:date="2020-01-31T16:41:00Z"/>
                <w:rFonts w:ascii="Consolas" w:eastAsia="Open Sans" w:hAnsi="Consolas" w:cs="Times New Roman"/>
              </w:rPr>
            </w:pPr>
            <w:ins w:id="13105" w:author="Salah Soliman" w:date="2020-01-31T16:41:00Z">
              <w:r w:rsidRPr="008027CD">
                <w:rPr>
                  <w:rFonts w:ascii="Open Sans" w:eastAsia="Open Sans" w:hAnsi="Open Sans" w:cs="Times New Roman"/>
                  <w:noProof/>
                  <w:rPrChange w:id="13106" w:author="Unknown">
                    <w:rPr>
                      <w:noProof/>
                    </w:rPr>
                  </w:rPrChange>
                </w:rPr>
                <w:drawing>
                  <wp:inline distT="0" distB="0" distL="0" distR="0" wp14:anchorId="2E98824A" wp14:editId="2BCB1B70">
                    <wp:extent cx="2667000" cy="2057400"/>
                    <wp:effectExtent l="0" t="0" r="0" b="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667000" cy="2057400"/>
                            </a:xfrm>
                            <a:prstGeom prst="rect">
                              <a:avLst/>
                            </a:prstGeom>
                            <a:noFill/>
                            <a:ln>
                              <a:noFill/>
                            </a:ln>
                          </pic:spPr>
                        </pic:pic>
                      </a:graphicData>
                    </a:graphic>
                  </wp:inline>
                </w:drawing>
              </w:r>
            </w:ins>
          </w:p>
          <w:p w14:paraId="134DB27E" w14:textId="77777777" w:rsidR="008027CD" w:rsidRPr="008027CD" w:rsidRDefault="008027CD" w:rsidP="008027CD">
            <w:pPr>
              <w:rPr>
                <w:ins w:id="13107" w:author="Salah Soliman" w:date="2020-01-31T16:41:00Z"/>
                <w:rFonts w:ascii="Open Sans" w:eastAsia="Open Sans" w:hAnsi="Open Sans" w:cs="Times New Roman"/>
                <w:color w:val="404040"/>
              </w:rPr>
            </w:pPr>
            <w:ins w:id="13108" w:author="Salah Soliman" w:date="2020-01-31T16:41:00Z">
              <w:r w:rsidRPr="008027CD">
                <w:rPr>
                  <w:rFonts w:ascii="Open Sans" w:eastAsia="Open Sans" w:hAnsi="Open Sans" w:cs="Times New Roman"/>
                  <w:color w:val="404040"/>
                </w:rPr>
                <w:t>Citation: RoboGarden Course resources Copyright 2019</w:t>
              </w:r>
            </w:ins>
          </w:p>
          <w:p w14:paraId="26C54399" w14:textId="77777777" w:rsidR="008027CD" w:rsidRPr="008027CD" w:rsidRDefault="008027CD" w:rsidP="008027CD">
            <w:pPr>
              <w:rPr>
                <w:ins w:id="13109" w:author="Salah Soliman" w:date="2020-01-31T16:41:00Z"/>
                <w:rFonts w:ascii="Consolas" w:eastAsia="Open Sans" w:hAnsi="Consolas" w:cs="Times New Roman"/>
              </w:rPr>
            </w:pPr>
          </w:p>
        </w:tc>
        <w:tc>
          <w:tcPr>
            <w:tcW w:w="270" w:type="dxa"/>
            <w:tcBorders>
              <w:top w:val="nil"/>
              <w:left w:val="nil"/>
              <w:bottom w:val="nil"/>
              <w:right w:val="single" w:sz="4" w:space="0" w:color="DBDBDB" w:themeColor="accent3" w:themeTint="66"/>
            </w:tcBorders>
            <w:shd w:val="clear" w:color="auto" w:fill="FAFAFA"/>
            <w:tcPrChange w:id="13110" w:author="Alicia Romero Lopez" w:date="2020-01-31T09:48:00Z">
              <w:tcPr>
                <w:tcW w:w="270" w:type="dxa"/>
                <w:tcBorders>
                  <w:top w:val="nil"/>
                  <w:left w:val="nil"/>
                  <w:bottom w:val="nil"/>
                  <w:right w:val="single" w:sz="4" w:space="0" w:color="DBDBDB"/>
                </w:tcBorders>
                <w:shd w:val="clear" w:color="auto" w:fill="FAFAFA"/>
              </w:tcPr>
            </w:tcPrChange>
          </w:tcPr>
          <w:p w14:paraId="78BF046B" w14:textId="77777777" w:rsidR="008027CD" w:rsidRPr="008027CD" w:rsidRDefault="008027CD" w:rsidP="008027CD">
            <w:pPr>
              <w:rPr>
                <w:ins w:id="13111" w:author="Salah Soliman" w:date="2020-01-31T16:41:00Z"/>
                <w:rFonts w:ascii="Open Sans" w:eastAsia="Open Sans" w:hAnsi="Open Sans" w:cs="Times New Roman"/>
              </w:rPr>
            </w:pPr>
          </w:p>
        </w:tc>
      </w:tr>
      <w:tr w:rsidR="008027CD" w:rsidRPr="008027CD" w14:paraId="3CA02A86" w14:textId="77777777" w:rsidTr="51235A2F">
        <w:trPr>
          <w:cantSplit/>
          <w:trHeight w:val="20"/>
          <w:ins w:id="13112" w:author="Salah Soliman" w:date="2020-01-31T16:41:00Z"/>
        </w:trPr>
        <w:tc>
          <w:tcPr>
            <w:tcW w:w="270" w:type="dxa"/>
            <w:tcBorders>
              <w:top w:val="nil"/>
              <w:left w:val="single" w:sz="4" w:space="0" w:color="DBDBDB" w:themeColor="accent3" w:themeTint="66"/>
              <w:bottom w:val="nil"/>
              <w:right w:val="nil"/>
            </w:tcBorders>
            <w:shd w:val="clear" w:color="auto" w:fill="FAFAFA"/>
            <w:tcPrChange w:id="13113" w:author="Alicia Romero Lopez" w:date="2020-01-31T09:48:00Z">
              <w:tcPr>
                <w:tcW w:w="270" w:type="dxa"/>
                <w:tcBorders>
                  <w:top w:val="nil"/>
                  <w:left w:val="single" w:sz="4" w:space="0" w:color="DBDBDB"/>
                  <w:bottom w:val="nil"/>
                  <w:right w:val="nil"/>
                </w:tcBorders>
                <w:shd w:val="clear" w:color="auto" w:fill="FAFAFA"/>
              </w:tcPr>
            </w:tcPrChange>
          </w:tcPr>
          <w:p w14:paraId="127BA3B0" w14:textId="77777777" w:rsidR="008027CD" w:rsidRPr="008027CD" w:rsidRDefault="008027CD" w:rsidP="008027CD">
            <w:pPr>
              <w:rPr>
                <w:ins w:id="13114" w:author="Salah Soliman" w:date="2020-01-31T16:41:00Z"/>
                <w:rFonts w:ascii="Open Sans" w:eastAsia="Open Sans" w:hAnsi="Open Sans" w:cs="Times New Roman"/>
                <w:color w:val="404040"/>
                <w:sz w:val="16"/>
                <w:szCs w:val="16"/>
              </w:rPr>
            </w:pPr>
          </w:p>
        </w:tc>
        <w:tc>
          <w:tcPr>
            <w:tcW w:w="630" w:type="dxa"/>
            <w:tcBorders>
              <w:top w:val="nil"/>
              <w:left w:val="nil"/>
              <w:bottom w:val="nil"/>
              <w:right w:val="nil"/>
            </w:tcBorders>
            <w:shd w:val="clear" w:color="auto" w:fill="FAFAFA"/>
            <w:vAlign w:val="center"/>
            <w:tcPrChange w:id="13115" w:author="Alicia Romero Lopez" w:date="2020-01-31T09:48:00Z">
              <w:tcPr>
                <w:tcW w:w="630" w:type="dxa"/>
                <w:tcBorders>
                  <w:top w:val="nil"/>
                  <w:left w:val="nil"/>
                  <w:bottom w:val="nil"/>
                  <w:right w:val="nil"/>
                </w:tcBorders>
                <w:shd w:val="clear" w:color="auto" w:fill="FAFAFA"/>
              </w:tcPr>
            </w:tcPrChange>
          </w:tcPr>
          <w:p w14:paraId="2C435D39" w14:textId="77777777" w:rsidR="008027CD" w:rsidRPr="008027CD" w:rsidRDefault="008027CD" w:rsidP="008027CD">
            <w:pPr>
              <w:rPr>
                <w:ins w:id="13116" w:author="Salah Soliman" w:date="2020-01-31T16:41:00Z"/>
                <w:rFonts w:ascii="Open Sans" w:eastAsia="Open Sans" w:hAnsi="Open Sans" w:cs="Times New Roman"/>
                <w:color w:val="404040"/>
                <w:sz w:val="16"/>
                <w:szCs w:val="16"/>
              </w:rPr>
            </w:pPr>
          </w:p>
        </w:tc>
        <w:tc>
          <w:tcPr>
            <w:tcW w:w="3330" w:type="dxa"/>
            <w:gridSpan w:val="2"/>
            <w:tcBorders>
              <w:top w:val="nil"/>
              <w:left w:val="nil"/>
              <w:bottom w:val="nil"/>
              <w:right w:val="nil"/>
            </w:tcBorders>
            <w:shd w:val="clear" w:color="auto" w:fill="FAFAFA"/>
            <w:vAlign w:val="center"/>
            <w:tcPrChange w:id="13117" w:author="Alicia Romero Lopez" w:date="2020-01-31T09:48:00Z">
              <w:tcPr>
                <w:tcW w:w="3330" w:type="dxa"/>
                <w:gridSpan w:val="2"/>
                <w:tcBorders>
                  <w:top w:val="nil"/>
                  <w:left w:val="nil"/>
                  <w:bottom w:val="nil"/>
                  <w:right w:val="nil"/>
                </w:tcBorders>
                <w:shd w:val="clear" w:color="auto" w:fill="FAFAFA"/>
              </w:tcPr>
            </w:tcPrChange>
          </w:tcPr>
          <w:p w14:paraId="2F5C15B8" w14:textId="77777777" w:rsidR="008027CD" w:rsidRPr="008027CD" w:rsidRDefault="008027CD" w:rsidP="008027CD">
            <w:pPr>
              <w:rPr>
                <w:ins w:id="13118" w:author="Salah Soliman" w:date="2020-01-31T16:41:00Z"/>
                <w:rFonts w:ascii="Consolas" w:eastAsia="Open Sans" w:hAnsi="Consolas" w:cs="Times New Roman"/>
                <w:color w:val="404040"/>
                <w:sz w:val="16"/>
                <w:szCs w:val="16"/>
              </w:rPr>
            </w:pPr>
          </w:p>
        </w:tc>
        <w:tc>
          <w:tcPr>
            <w:tcW w:w="1980" w:type="dxa"/>
            <w:gridSpan w:val="2"/>
            <w:tcBorders>
              <w:top w:val="nil"/>
              <w:left w:val="nil"/>
              <w:bottom w:val="nil"/>
              <w:right w:val="nil"/>
            </w:tcBorders>
            <w:shd w:val="clear" w:color="auto" w:fill="FAFAFA"/>
            <w:vAlign w:val="center"/>
            <w:tcPrChange w:id="13119" w:author="Alicia Romero Lopez" w:date="2020-01-31T09:48:00Z">
              <w:tcPr>
                <w:tcW w:w="1980" w:type="dxa"/>
                <w:gridSpan w:val="2"/>
                <w:tcBorders>
                  <w:top w:val="nil"/>
                  <w:left w:val="nil"/>
                  <w:bottom w:val="nil"/>
                  <w:right w:val="nil"/>
                </w:tcBorders>
                <w:shd w:val="clear" w:color="auto" w:fill="FAFAFA"/>
              </w:tcPr>
            </w:tcPrChange>
          </w:tcPr>
          <w:p w14:paraId="7ABA0EA7" w14:textId="77777777" w:rsidR="008027CD" w:rsidRPr="008027CD" w:rsidRDefault="008027CD" w:rsidP="008027CD">
            <w:pPr>
              <w:rPr>
                <w:ins w:id="13120" w:author="Salah Soliman" w:date="2020-01-31T16:41:00Z"/>
                <w:rFonts w:ascii="Consolas" w:eastAsia="Open Sans" w:hAnsi="Consolas" w:cs="Times New Roman"/>
                <w:color w:val="404040"/>
                <w:sz w:val="16"/>
                <w:szCs w:val="16"/>
              </w:rPr>
            </w:pPr>
          </w:p>
        </w:tc>
        <w:tc>
          <w:tcPr>
            <w:tcW w:w="3981" w:type="dxa"/>
            <w:tcBorders>
              <w:top w:val="nil"/>
              <w:left w:val="nil"/>
              <w:bottom w:val="nil"/>
              <w:right w:val="nil"/>
            </w:tcBorders>
            <w:shd w:val="clear" w:color="auto" w:fill="FAFAFA"/>
            <w:vAlign w:val="center"/>
            <w:tcPrChange w:id="13121" w:author="Alicia Romero Lopez" w:date="2020-01-31T09:48:00Z">
              <w:tcPr>
                <w:tcW w:w="3981" w:type="dxa"/>
                <w:tcBorders>
                  <w:top w:val="nil"/>
                  <w:left w:val="nil"/>
                  <w:bottom w:val="nil"/>
                  <w:right w:val="nil"/>
                </w:tcBorders>
                <w:shd w:val="clear" w:color="auto" w:fill="FAFAFA"/>
              </w:tcPr>
            </w:tcPrChange>
          </w:tcPr>
          <w:p w14:paraId="4ED12290" w14:textId="77777777" w:rsidR="008027CD" w:rsidRPr="008027CD" w:rsidRDefault="008027CD" w:rsidP="008027CD">
            <w:pPr>
              <w:rPr>
                <w:ins w:id="13122" w:author="Salah Soliman" w:date="2020-01-31T16:41:00Z"/>
                <w:rFonts w:ascii="Consolas" w:eastAsia="Open Sans" w:hAnsi="Consolas" w:cs="Times New Roman"/>
                <w:noProof/>
                <w:color w:val="404040"/>
                <w:sz w:val="16"/>
                <w:szCs w:val="16"/>
              </w:rPr>
            </w:pPr>
          </w:p>
        </w:tc>
        <w:tc>
          <w:tcPr>
            <w:tcW w:w="270" w:type="dxa"/>
            <w:tcBorders>
              <w:top w:val="nil"/>
              <w:left w:val="nil"/>
              <w:bottom w:val="nil"/>
              <w:right w:val="single" w:sz="4" w:space="0" w:color="DBDBDB" w:themeColor="accent3" w:themeTint="66"/>
            </w:tcBorders>
            <w:shd w:val="clear" w:color="auto" w:fill="FAFAFA"/>
            <w:tcPrChange w:id="13123" w:author="Alicia Romero Lopez" w:date="2020-01-31T09:48:00Z">
              <w:tcPr>
                <w:tcW w:w="270" w:type="dxa"/>
                <w:tcBorders>
                  <w:top w:val="nil"/>
                  <w:left w:val="nil"/>
                  <w:bottom w:val="nil"/>
                  <w:right w:val="single" w:sz="4" w:space="0" w:color="DBDBDB"/>
                </w:tcBorders>
                <w:shd w:val="clear" w:color="auto" w:fill="FAFAFA"/>
              </w:tcPr>
            </w:tcPrChange>
          </w:tcPr>
          <w:p w14:paraId="4827DEEE" w14:textId="77777777" w:rsidR="008027CD" w:rsidRPr="008027CD" w:rsidRDefault="008027CD" w:rsidP="008027CD">
            <w:pPr>
              <w:rPr>
                <w:ins w:id="13124" w:author="Salah Soliman" w:date="2020-01-31T16:41:00Z"/>
                <w:rFonts w:ascii="Open Sans" w:eastAsia="Open Sans" w:hAnsi="Open Sans" w:cs="Times New Roman"/>
                <w:color w:val="404040"/>
                <w:sz w:val="16"/>
                <w:szCs w:val="16"/>
              </w:rPr>
            </w:pPr>
          </w:p>
        </w:tc>
      </w:tr>
      <w:tr w:rsidR="008027CD" w:rsidRPr="008027CD" w14:paraId="7D132533" w14:textId="77777777" w:rsidTr="51235A2F">
        <w:trPr>
          <w:cantSplit/>
          <w:ins w:id="13125" w:author="Salah Soliman" w:date="2020-01-31T16:41:00Z"/>
        </w:trPr>
        <w:tc>
          <w:tcPr>
            <w:tcW w:w="270" w:type="dxa"/>
            <w:tcBorders>
              <w:top w:val="nil"/>
              <w:left w:val="single" w:sz="4" w:space="0" w:color="DBDBDB" w:themeColor="accent3" w:themeTint="66"/>
              <w:bottom w:val="nil"/>
              <w:right w:val="nil"/>
            </w:tcBorders>
            <w:shd w:val="clear" w:color="auto" w:fill="FAFAFA"/>
            <w:tcPrChange w:id="13126" w:author="Alicia Romero Lopez" w:date="2020-01-31T09:48:00Z">
              <w:tcPr>
                <w:tcW w:w="270" w:type="dxa"/>
                <w:tcBorders>
                  <w:top w:val="nil"/>
                  <w:left w:val="single" w:sz="4" w:space="0" w:color="DBDBDB"/>
                  <w:bottom w:val="nil"/>
                  <w:right w:val="nil"/>
                </w:tcBorders>
                <w:shd w:val="clear" w:color="auto" w:fill="FAFAFA"/>
              </w:tcPr>
            </w:tcPrChange>
          </w:tcPr>
          <w:p w14:paraId="678C3D41" w14:textId="77777777" w:rsidR="008027CD" w:rsidRPr="008027CD" w:rsidRDefault="008027CD" w:rsidP="008027CD">
            <w:pPr>
              <w:rPr>
                <w:ins w:id="13127" w:author="Salah Soliman" w:date="2020-01-31T16:41:00Z"/>
                <w:rFonts w:ascii="Open Sans" w:eastAsia="Open Sans" w:hAnsi="Open Sans" w:cs="Times New Roman"/>
              </w:rPr>
            </w:pPr>
          </w:p>
        </w:tc>
        <w:tc>
          <w:tcPr>
            <w:tcW w:w="630" w:type="dxa"/>
            <w:tcBorders>
              <w:top w:val="nil"/>
              <w:left w:val="nil"/>
              <w:bottom w:val="nil"/>
              <w:right w:val="nil"/>
            </w:tcBorders>
            <w:shd w:val="clear" w:color="auto" w:fill="FFFFFF" w:themeFill="background1"/>
            <w:vAlign w:val="center"/>
            <w:hideMark/>
            <w:tcPrChange w:id="13128" w:author="Alicia Romero Lopez" w:date="2020-01-31T09:48:00Z">
              <w:tcPr>
                <w:tcW w:w="630" w:type="dxa"/>
                <w:tcBorders>
                  <w:top w:val="nil"/>
                  <w:left w:val="nil"/>
                  <w:bottom w:val="nil"/>
                  <w:right w:val="nil"/>
                </w:tcBorders>
                <w:shd w:val="clear" w:color="auto" w:fill="FFFFFF"/>
                <w:hideMark/>
              </w:tcPr>
            </w:tcPrChange>
          </w:tcPr>
          <w:p w14:paraId="0A16DA02" w14:textId="15CB8F83" w:rsidR="008027CD" w:rsidRPr="008027CD" w:rsidRDefault="008027CD" w:rsidP="008027CD">
            <w:pPr>
              <w:rPr>
                <w:ins w:id="13129" w:author="Salah Soliman" w:date="2020-01-31T16:41:00Z"/>
                <w:rFonts w:ascii="Open Sans" w:eastAsia="Open Sans" w:hAnsi="Open Sans" w:cs="Times New Roman"/>
                <w:noProof/>
              </w:rPr>
            </w:pPr>
            <w:ins w:id="13130" w:author="Salah Soliman" w:date="2020-01-31T16:41:00Z">
              <w:r w:rsidRPr="008027CD">
                <w:rPr>
                  <w:rFonts w:ascii="Open Sans" w:eastAsia="Open Sans" w:hAnsi="Open Sans" w:cs="Times New Roman"/>
                  <w:noProof/>
                  <w:rPrChange w:id="13131" w:author="Unknown">
                    <w:rPr>
                      <w:noProof/>
                    </w:rPr>
                  </w:rPrChange>
                </w:rPr>
                <mc:AlternateContent>
                  <mc:Choice Requires="wps">
                    <w:drawing>
                      <wp:inline distT="0" distB="0" distL="0" distR="0" wp14:anchorId="29E86743" wp14:editId="53CE4B6E">
                        <wp:extent cx="207010" cy="207010"/>
                        <wp:effectExtent l="19050" t="19050" r="21590" b="21590"/>
                        <wp:docPr id="526" name="Oval 5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010" cy="207010"/>
                                </a:xfrm>
                                <a:prstGeom prst="ellipse">
                                  <a:avLst/>
                                </a:prstGeom>
                                <a:noFill/>
                                <a:ln w="28575">
                                  <a:solidFill>
                                    <a:srgbClr val="DBDBDB">
                                      <a:lumMod val="90000"/>
                                      <a:lumOff val="0"/>
                                    </a:srgb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inline>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w16se="http://schemas.microsoft.com/office/word/2015/wordml/symex" xmlns:cx1="http://schemas.microsoft.com/office/drawing/2015/9/8/chartex" xmlns:cx="http://schemas.microsoft.com/office/drawing/2014/chartex">
                    <w:pict>
                      <v:oval w14:anchorId="45A2BB85" id="Oval 526" o:spid="_x0000_s1026" style="width:16.3pt;height:16.3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" filled="f" strokecolor="#c5c5c5" strokeweight="2.25pt">
                        <v:stroke joinstyle="miter"/>
                        <w10:anchorlock/>
                      </v:oval>
                    </w:pict>
                  </mc:Fallback>
                </mc:AlternateContent>
              </w:r>
            </w:ins>
          </w:p>
        </w:tc>
        <w:tc>
          <w:tcPr>
            <w:tcW w:w="450" w:type="dxa"/>
            <w:tcBorders>
              <w:top w:val="nil"/>
              <w:left w:val="nil"/>
              <w:bottom w:val="nil"/>
              <w:right w:val="nil"/>
            </w:tcBorders>
            <w:shd w:val="clear" w:color="auto" w:fill="FFFFFF" w:themeFill="background1"/>
            <w:vAlign w:val="center"/>
            <w:hideMark/>
            <w:tcPrChange w:id="13132" w:author="Alicia Romero Lopez" w:date="2020-01-31T09:48:00Z">
              <w:tcPr>
                <w:tcW w:w="450" w:type="dxa"/>
                <w:tcBorders>
                  <w:top w:val="nil"/>
                  <w:left w:val="nil"/>
                  <w:bottom w:val="nil"/>
                  <w:right w:val="nil"/>
                </w:tcBorders>
                <w:shd w:val="clear" w:color="auto" w:fill="FFFFFF"/>
                <w:hideMark/>
              </w:tcPr>
            </w:tcPrChange>
          </w:tcPr>
          <w:p w14:paraId="29B627B7" w14:textId="77777777" w:rsidR="008027CD" w:rsidRPr="008027CD" w:rsidRDefault="008027CD" w:rsidP="008027CD">
            <w:pPr>
              <w:rPr>
                <w:ins w:id="13133" w:author="Salah Soliman" w:date="2020-01-31T16:41:00Z"/>
                <w:rFonts w:ascii="Open Sans Semibold" w:eastAsia="Open Sans" w:hAnsi="Open Sans Semibold" w:cs="Open Sans Semibold"/>
              </w:rPr>
            </w:pPr>
            <w:ins w:id="13134" w:author="Salah Soliman" w:date="2020-01-31T16:41:00Z">
              <w:r w:rsidRPr="008027CD">
                <w:rPr>
                  <w:rFonts w:ascii="Open Sans Semibold" w:eastAsia="Open Sans" w:hAnsi="Open Sans Semibold" w:cs="Open Sans Semibold"/>
                </w:rPr>
                <w:t>b.</w:t>
              </w:r>
            </w:ins>
          </w:p>
        </w:tc>
        <w:tc>
          <w:tcPr>
            <w:tcW w:w="4410" w:type="dxa"/>
            <w:gridSpan w:val="2"/>
            <w:tcBorders>
              <w:top w:val="nil"/>
              <w:left w:val="nil"/>
              <w:bottom w:val="nil"/>
              <w:right w:val="nil"/>
            </w:tcBorders>
            <w:shd w:val="clear" w:color="auto" w:fill="FFFFFF" w:themeFill="background1"/>
            <w:vAlign w:val="center"/>
            <w:hideMark/>
            <w:tcPrChange w:id="13135" w:author="Alicia Romero Lopez" w:date="2020-01-31T09:48:00Z">
              <w:tcPr>
                <w:tcW w:w="4410" w:type="dxa"/>
                <w:gridSpan w:val="2"/>
                <w:tcBorders>
                  <w:top w:val="nil"/>
                  <w:left w:val="nil"/>
                  <w:bottom w:val="nil"/>
                  <w:right w:val="nil"/>
                </w:tcBorders>
                <w:shd w:val="clear" w:color="auto" w:fill="FFFFFF"/>
                <w:hideMark/>
              </w:tcPr>
            </w:tcPrChange>
          </w:tcPr>
          <w:p w14:paraId="4C1E58AB" w14:textId="77777777" w:rsidR="008027CD" w:rsidRPr="008027CD" w:rsidRDefault="008027CD" w:rsidP="008027CD">
            <w:pPr>
              <w:rPr>
                <w:ins w:id="13136" w:author="Salah Soliman" w:date="2020-01-31T16:41:00Z"/>
                <w:rFonts w:ascii="Consolas" w:eastAsia="Open Sans" w:hAnsi="Consolas" w:cs="Times New Roman"/>
              </w:rPr>
            </w:pPr>
            <w:ins w:id="13137" w:author="Salah Soliman" w:date="2020-01-31T16:41:00Z">
              <w:r w:rsidRPr="008027CD">
                <w:rPr>
                  <w:rFonts w:ascii="Consolas" w:eastAsia="Open Sans" w:hAnsi="Consolas" w:cs="Consolas"/>
                  <w:highlight w:val="green"/>
                </w:rPr>
                <w:t>plt.plot(x, x)</w:t>
              </w:r>
            </w:ins>
          </w:p>
        </w:tc>
        <w:tc>
          <w:tcPr>
            <w:tcW w:w="4431" w:type="dxa"/>
            <w:gridSpan w:val="2"/>
            <w:tcBorders>
              <w:top w:val="nil"/>
              <w:left w:val="nil"/>
              <w:bottom w:val="nil"/>
              <w:right w:val="nil"/>
            </w:tcBorders>
            <w:shd w:val="clear" w:color="auto" w:fill="FFFFFF" w:themeFill="background1"/>
            <w:vAlign w:val="center"/>
            <w:hideMark/>
            <w:tcPrChange w:id="13138" w:author="Alicia Romero Lopez" w:date="2020-01-31T09:48:00Z">
              <w:tcPr>
                <w:tcW w:w="4431" w:type="dxa"/>
                <w:gridSpan w:val="2"/>
                <w:tcBorders>
                  <w:top w:val="nil"/>
                  <w:left w:val="nil"/>
                  <w:bottom w:val="nil"/>
                  <w:right w:val="nil"/>
                </w:tcBorders>
                <w:shd w:val="clear" w:color="auto" w:fill="FFFFFF"/>
                <w:hideMark/>
              </w:tcPr>
            </w:tcPrChange>
          </w:tcPr>
          <w:p w14:paraId="433C7302" w14:textId="664D59CA" w:rsidR="008027CD" w:rsidRPr="008027CD" w:rsidRDefault="008027CD" w:rsidP="008027CD">
            <w:pPr>
              <w:rPr>
                <w:ins w:id="13139" w:author="Salah Soliman" w:date="2020-01-31T16:41:00Z"/>
                <w:rFonts w:ascii="Consolas" w:eastAsia="Open Sans" w:hAnsi="Consolas" w:cs="Times New Roman"/>
              </w:rPr>
            </w:pPr>
            <w:ins w:id="13140" w:author="Salah Soliman" w:date="2020-01-31T16:41:00Z">
              <w:r w:rsidRPr="008027CD">
                <w:rPr>
                  <w:rFonts w:ascii="Open Sans" w:eastAsia="Open Sans" w:hAnsi="Open Sans" w:cs="Times New Roman"/>
                  <w:noProof/>
                  <w:rPrChange w:id="13141" w:author="Unknown">
                    <w:rPr>
                      <w:noProof/>
                    </w:rPr>
                  </w:rPrChange>
                </w:rPr>
                <w:drawing>
                  <wp:inline distT="0" distB="0" distL="0" distR="0" wp14:anchorId="2C30AFDA" wp14:editId="62D6FF75">
                    <wp:extent cx="2667000" cy="2057400"/>
                    <wp:effectExtent l="0" t="0" r="0" b="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667000" cy="2057400"/>
                            </a:xfrm>
                            <a:prstGeom prst="rect">
                              <a:avLst/>
                            </a:prstGeom>
                            <a:noFill/>
                            <a:ln>
                              <a:noFill/>
                            </a:ln>
                          </pic:spPr>
                        </pic:pic>
                      </a:graphicData>
                    </a:graphic>
                  </wp:inline>
                </w:drawing>
              </w:r>
            </w:ins>
          </w:p>
          <w:p w14:paraId="0114FA3C" w14:textId="77777777" w:rsidR="008027CD" w:rsidRPr="008027CD" w:rsidRDefault="008027CD" w:rsidP="008027CD">
            <w:pPr>
              <w:rPr>
                <w:ins w:id="13142" w:author="Salah Soliman" w:date="2020-01-31T16:41:00Z"/>
                <w:rFonts w:ascii="Open Sans" w:eastAsia="Open Sans" w:hAnsi="Open Sans" w:cs="Times New Roman"/>
                <w:color w:val="404040"/>
              </w:rPr>
            </w:pPr>
            <w:ins w:id="13143" w:author="Salah Soliman" w:date="2020-01-31T16:41:00Z">
              <w:r w:rsidRPr="008027CD">
                <w:rPr>
                  <w:rFonts w:ascii="Open Sans" w:eastAsia="Open Sans" w:hAnsi="Open Sans" w:cs="Times New Roman"/>
                  <w:color w:val="404040"/>
                </w:rPr>
                <w:t>Citation: RoboGarden Course resources Copyright 2019</w:t>
              </w:r>
            </w:ins>
          </w:p>
          <w:p w14:paraId="1CD06F7E" w14:textId="77777777" w:rsidR="008027CD" w:rsidRPr="008027CD" w:rsidRDefault="008027CD" w:rsidP="008027CD">
            <w:pPr>
              <w:rPr>
                <w:ins w:id="13144" w:author="Salah Soliman" w:date="2020-01-31T16:41:00Z"/>
                <w:rFonts w:ascii="Consolas" w:eastAsia="Open Sans" w:hAnsi="Consolas" w:cs="Times New Roman"/>
              </w:rPr>
            </w:pPr>
          </w:p>
        </w:tc>
        <w:tc>
          <w:tcPr>
            <w:tcW w:w="270" w:type="dxa"/>
            <w:tcBorders>
              <w:top w:val="nil"/>
              <w:left w:val="nil"/>
              <w:bottom w:val="nil"/>
              <w:right w:val="single" w:sz="4" w:space="0" w:color="DBDBDB" w:themeColor="accent3" w:themeTint="66"/>
            </w:tcBorders>
            <w:shd w:val="clear" w:color="auto" w:fill="FAFAFA"/>
            <w:tcPrChange w:id="13145" w:author="Alicia Romero Lopez" w:date="2020-01-31T09:48:00Z">
              <w:tcPr>
                <w:tcW w:w="270" w:type="dxa"/>
                <w:tcBorders>
                  <w:top w:val="nil"/>
                  <w:left w:val="nil"/>
                  <w:bottom w:val="nil"/>
                  <w:right w:val="single" w:sz="4" w:space="0" w:color="DBDBDB"/>
                </w:tcBorders>
                <w:shd w:val="clear" w:color="auto" w:fill="FAFAFA"/>
              </w:tcPr>
            </w:tcPrChange>
          </w:tcPr>
          <w:p w14:paraId="03520840" w14:textId="77777777" w:rsidR="008027CD" w:rsidRPr="008027CD" w:rsidRDefault="008027CD" w:rsidP="008027CD">
            <w:pPr>
              <w:rPr>
                <w:ins w:id="13146" w:author="Salah Soliman" w:date="2020-01-31T16:41:00Z"/>
                <w:rFonts w:ascii="Open Sans" w:eastAsia="Open Sans" w:hAnsi="Open Sans" w:cs="Times New Roman"/>
              </w:rPr>
            </w:pPr>
          </w:p>
        </w:tc>
      </w:tr>
      <w:tr w:rsidR="008027CD" w:rsidRPr="008027CD" w14:paraId="42D8F0AE" w14:textId="77777777" w:rsidTr="51235A2F">
        <w:trPr>
          <w:cantSplit/>
          <w:trHeight w:val="20"/>
          <w:ins w:id="13147" w:author="Salah Soliman" w:date="2020-01-31T16:41:00Z"/>
        </w:trPr>
        <w:tc>
          <w:tcPr>
            <w:tcW w:w="270" w:type="dxa"/>
            <w:tcBorders>
              <w:top w:val="nil"/>
              <w:left w:val="single" w:sz="4" w:space="0" w:color="DBDBDB" w:themeColor="accent3" w:themeTint="66"/>
              <w:bottom w:val="nil"/>
              <w:right w:val="nil"/>
            </w:tcBorders>
            <w:shd w:val="clear" w:color="auto" w:fill="FAFAFA"/>
            <w:tcPrChange w:id="13148" w:author="Alicia Romero Lopez" w:date="2020-01-31T09:48:00Z">
              <w:tcPr>
                <w:tcW w:w="270" w:type="dxa"/>
                <w:tcBorders>
                  <w:top w:val="nil"/>
                  <w:left w:val="single" w:sz="4" w:space="0" w:color="DBDBDB"/>
                  <w:bottom w:val="nil"/>
                  <w:right w:val="nil"/>
                </w:tcBorders>
                <w:shd w:val="clear" w:color="auto" w:fill="FAFAFA"/>
              </w:tcPr>
            </w:tcPrChange>
          </w:tcPr>
          <w:p w14:paraId="62870296" w14:textId="77777777" w:rsidR="008027CD" w:rsidRPr="008027CD" w:rsidRDefault="008027CD" w:rsidP="008027CD">
            <w:pPr>
              <w:rPr>
                <w:ins w:id="13149" w:author="Salah Soliman" w:date="2020-01-31T16:41:00Z"/>
                <w:rFonts w:ascii="Open Sans" w:eastAsia="Open Sans" w:hAnsi="Open Sans" w:cs="Times New Roman"/>
                <w:color w:val="404040"/>
                <w:sz w:val="16"/>
                <w:szCs w:val="16"/>
              </w:rPr>
            </w:pPr>
          </w:p>
        </w:tc>
        <w:tc>
          <w:tcPr>
            <w:tcW w:w="630" w:type="dxa"/>
            <w:tcBorders>
              <w:top w:val="nil"/>
              <w:left w:val="nil"/>
              <w:bottom w:val="nil"/>
              <w:right w:val="nil"/>
            </w:tcBorders>
            <w:shd w:val="clear" w:color="auto" w:fill="FAFAFA"/>
            <w:vAlign w:val="center"/>
            <w:tcPrChange w:id="13150" w:author="Alicia Romero Lopez" w:date="2020-01-31T09:48:00Z">
              <w:tcPr>
                <w:tcW w:w="630" w:type="dxa"/>
                <w:tcBorders>
                  <w:top w:val="nil"/>
                  <w:left w:val="nil"/>
                  <w:bottom w:val="nil"/>
                  <w:right w:val="nil"/>
                </w:tcBorders>
                <w:shd w:val="clear" w:color="auto" w:fill="FAFAFA"/>
              </w:tcPr>
            </w:tcPrChange>
          </w:tcPr>
          <w:p w14:paraId="707B20C3" w14:textId="77777777" w:rsidR="008027CD" w:rsidRPr="008027CD" w:rsidRDefault="008027CD" w:rsidP="008027CD">
            <w:pPr>
              <w:rPr>
                <w:ins w:id="13151" w:author="Salah Soliman" w:date="2020-01-31T16:41:00Z"/>
                <w:rFonts w:ascii="Open Sans" w:eastAsia="Open Sans" w:hAnsi="Open Sans" w:cs="Times New Roman"/>
                <w:color w:val="404040"/>
                <w:sz w:val="16"/>
                <w:szCs w:val="16"/>
              </w:rPr>
            </w:pPr>
          </w:p>
        </w:tc>
        <w:tc>
          <w:tcPr>
            <w:tcW w:w="3330" w:type="dxa"/>
            <w:gridSpan w:val="2"/>
            <w:tcBorders>
              <w:top w:val="nil"/>
              <w:left w:val="nil"/>
              <w:bottom w:val="nil"/>
              <w:right w:val="nil"/>
            </w:tcBorders>
            <w:shd w:val="clear" w:color="auto" w:fill="FAFAFA"/>
            <w:vAlign w:val="center"/>
            <w:tcPrChange w:id="13152" w:author="Alicia Romero Lopez" w:date="2020-01-31T09:48:00Z">
              <w:tcPr>
                <w:tcW w:w="3330" w:type="dxa"/>
                <w:gridSpan w:val="2"/>
                <w:tcBorders>
                  <w:top w:val="nil"/>
                  <w:left w:val="nil"/>
                  <w:bottom w:val="nil"/>
                  <w:right w:val="nil"/>
                </w:tcBorders>
                <w:shd w:val="clear" w:color="auto" w:fill="FAFAFA"/>
              </w:tcPr>
            </w:tcPrChange>
          </w:tcPr>
          <w:p w14:paraId="3EA4C4BD" w14:textId="77777777" w:rsidR="008027CD" w:rsidRPr="008027CD" w:rsidRDefault="008027CD" w:rsidP="008027CD">
            <w:pPr>
              <w:rPr>
                <w:ins w:id="13153" w:author="Salah Soliman" w:date="2020-01-31T16:41:00Z"/>
                <w:rFonts w:ascii="Consolas" w:eastAsia="Open Sans" w:hAnsi="Consolas" w:cs="Times New Roman"/>
                <w:color w:val="404040"/>
                <w:sz w:val="16"/>
                <w:szCs w:val="16"/>
              </w:rPr>
            </w:pPr>
          </w:p>
        </w:tc>
        <w:tc>
          <w:tcPr>
            <w:tcW w:w="1980" w:type="dxa"/>
            <w:gridSpan w:val="2"/>
            <w:tcBorders>
              <w:top w:val="nil"/>
              <w:left w:val="nil"/>
              <w:bottom w:val="nil"/>
              <w:right w:val="nil"/>
            </w:tcBorders>
            <w:shd w:val="clear" w:color="auto" w:fill="FAFAFA"/>
            <w:vAlign w:val="center"/>
            <w:tcPrChange w:id="13154" w:author="Alicia Romero Lopez" w:date="2020-01-31T09:48:00Z">
              <w:tcPr>
                <w:tcW w:w="1980" w:type="dxa"/>
                <w:gridSpan w:val="2"/>
                <w:tcBorders>
                  <w:top w:val="nil"/>
                  <w:left w:val="nil"/>
                  <w:bottom w:val="nil"/>
                  <w:right w:val="nil"/>
                </w:tcBorders>
                <w:shd w:val="clear" w:color="auto" w:fill="FAFAFA"/>
              </w:tcPr>
            </w:tcPrChange>
          </w:tcPr>
          <w:p w14:paraId="521C4FB7" w14:textId="77777777" w:rsidR="008027CD" w:rsidRPr="008027CD" w:rsidRDefault="008027CD" w:rsidP="008027CD">
            <w:pPr>
              <w:rPr>
                <w:ins w:id="13155" w:author="Salah Soliman" w:date="2020-01-31T16:41:00Z"/>
                <w:rFonts w:ascii="Consolas" w:eastAsia="Open Sans" w:hAnsi="Consolas" w:cs="Times New Roman"/>
                <w:color w:val="404040"/>
                <w:sz w:val="16"/>
                <w:szCs w:val="16"/>
              </w:rPr>
            </w:pPr>
          </w:p>
        </w:tc>
        <w:tc>
          <w:tcPr>
            <w:tcW w:w="3981" w:type="dxa"/>
            <w:tcBorders>
              <w:top w:val="nil"/>
              <w:left w:val="nil"/>
              <w:bottom w:val="nil"/>
              <w:right w:val="nil"/>
            </w:tcBorders>
            <w:shd w:val="clear" w:color="auto" w:fill="FAFAFA"/>
            <w:vAlign w:val="center"/>
            <w:tcPrChange w:id="13156" w:author="Alicia Romero Lopez" w:date="2020-01-31T09:48:00Z">
              <w:tcPr>
                <w:tcW w:w="3981" w:type="dxa"/>
                <w:tcBorders>
                  <w:top w:val="nil"/>
                  <w:left w:val="nil"/>
                  <w:bottom w:val="nil"/>
                  <w:right w:val="nil"/>
                </w:tcBorders>
                <w:shd w:val="clear" w:color="auto" w:fill="FAFAFA"/>
              </w:tcPr>
            </w:tcPrChange>
          </w:tcPr>
          <w:p w14:paraId="232AFD25" w14:textId="77777777" w:rsidR="008027CD" w:rsidRPr="008027CD" w:rsidRDefault="008027CD" w:rsidP="008027CD">
            <w:pPr>
              <w:rPr>
                <w:ins w:id="13157" w:author="Salah Soliman" w:date="2020-01-31T16:41:00Z"/>
                <w:rFonts w:ascii="Consolas" w:eastAsia="Open Sans" w:hAnsi="Consolas" w:cs="Times New Roman"/>
                <w:noProof/>
                <w:color w:val="404040"/>
                <w:sz w:val="16"/>
                <w:szCs w:val="16"/>
              </w:rPr>
            </w:pPr>
          </w:p>
        </w:tc>
        <w:tc>
          <w:tcPr>
            <w:tcW w:w="270" w:type="dxa"/>
            <w:tcBorders>
              <w:top w:val="nil"/>
              <w:left w:val="nil"/>
              <w:bottom w:val="nil"/>
              <w:right w:val="single" w:sz="4" w:space="0" w:color="DBDBDB" w:themeColor="accent3" w:themeTint="66"/>
            </w:tcBorders>
            <w:shd w:val="clear" w:color="auto" w:fill="FAFAFA"/>
            <w:tcPrChange w:id="13158" w:author="Alicia Romero Lopez" w:date="2020-01-31T09:48:00Z">
              <w:tcPr>
                <w:tcW w:w="270" w:type="dxa"/>
                <w:tcBorders>
                  <w:top w:val="nil"/>
                  <w:left w:val="nil"/>
                  <w:bottom w:val="nil"/>
                  <w:right w:val="single" w:sz="4" w:space="0" w:color="DBDBDB"/>
                </w:tcBorders>
                <w:shd w:val="clear" w:color="auto" w:fill="FAFAFA"/>
              </w:tcPr>
            </w:tcPrChange>
          </w:tcPr>
          <w:p w14:paraId="433E29DE" w14:textId="77777777" w:rsidR="008027CD" w:rsidRPr="008027CD" w:rsidRDefault="008027CD" w:rsidP="008027CD">
            <w:pPr>
              <w:rPr>
                <w:ins w:id="13159" w:author="Salah Soliman" w:date="2020-01-31T16:41:00Z"/>
                <w:rFonts w:ascii="Open Sans" w:eastAsia="Open Sans" w:hAnsi="Open Sans" w:cs="Times New Roman"/>
                <w:color w:val="404040"/>
                <w:sz w:val="16"/>
                <w:szCs w:val="16"/>
              </w:rPr>
            </w:pPr>
          </w:p>
        </w:tc>
      </w:tr>
      <w:tr w:rsidR="008027CD" w:rsidRPr="008027CD" w14:paraId="652B085D" w14:textId="77777777" w:rsidTr="51235A2F">
        <w:trPr>
          <w:cantSplit/>
          <w:ins w:id="13160" w:author="Salah Soliman" w:date="2020-01-31T16:41:00Z"/>
        </w:trPr>
        <w:tc>
          <w:tcPr>
            <w:tcW w:w="270" w:type="dxa"/>
            <w:tcBorders>
              <w:top w:val="nil"/>
              <w:left w:val="single" w:sz="4" w:space="0" w:color="DBDBDB" w:themeColor="accent3" w:themeTint="66"/>
              <w:bottom w:val="nil"/>
              <w:right w:val="nil"/>
            </w:tcBorders>
            <w:shd w:val="clear" w:color="auto" w:fill="FAFAFA"/>
            <w:tcPrChange w:id="13161" w:author="Alicia Romero Lopez" w:date="2020-01-31T09:48:00Z">
              <w:tcPr>
                <w:tcW w:w="270" w:type="dxa"/>
                <w:tcBorders>
                  <w:top w:val="nil"/>
                  <w:left w:val="single" w:sz="4" w:space="0" w:color="DBDBDB"/>
                  <w:bottom w:val="nil"/>
                  <w:right w:val="nil"/>
                </w:tcBorders>
                <w:shd w:val="clear" w:color="auto" w:fill="FAFAFA"/>
              </w:tcPr>
            </w:tcPrChange>
          </w:tcPr>
          <w:p w14:paraId="1796248C" w14:textId="77777777" w:rsidR="008027CD" w:rsidRPr="008027CD" w:rsidRDefault="008027CD" w:rsidP="008027CD">
            <w:pPr>
              <w:rPr>
                <w:ins w:id="13162" w:author="Salah Soliman" w:date="2020-01-31T16:41:00Z"/>
                <w:rFonts w:ascii="Open Sans" w:eastAsia="Open Sans" w:hAnsi="Open Sans" w:cs="Times New Roman"/>
              </w:rPr>
            </w:pPr>
          </w:p>
        </w:tc>
        <w:tc>
          <w:tcPr>
            <w:tcW w:w="630" w:type="dxa"/>
            <w:tcBorders>
              <w:top w:val="nil"/>
              <w:left w:val="nil"/>
              <w:bottom w:val="nil"/>
              <w:right w:val="nil"/>
            </w:tcBorders>
            <w:shd w:val="clear" w:color="auto" w:fill="FFFFFF" w:themeFill="background1"/>
            <w:vAlign w:val="center"/>
            <w:hideMark/>
            <w:tcPrChange w:id="13163" w:author="Alicia Romero Lopez" w:date="2020-01-31T09:48:00Z">
              <w:tcPr>
                <w:tcW w:w="630" w:type="dxa"/>
                <w:tcBorders>
                  <w:top w:val="nil"/>
                  <w:left w:val="nil"/>
                  <w:bottom w:val="nil"/>
                  <w:right w:val="nil"/>
                </w:tcBorders>
                <w:shd w:val="clear" w:color="auto" w:fill="FFFFFF"/>
                <w:hideMark/>
              </w:tcPr>
            </w:tcPrChange>
          </w:tcPr>
          <w:p w14:paraId="7604C075" w14:textId="76D4C4BA" w:rsidR="008027CD" w:rsidRPr="008027CD" w:rsidRDefault="008027CD" w:rsidP="008027CD">
            <w:pPr>
              <w:rPr>
                <w:ins w:id="13164" w:author="Salah Soliman" w:date="2020-01-31T16:41:00Z"/>
                <w:rFonts w:ascii="Open Sans" w:eastAsia="Open Sans" w:hAnsi="Open Sans" w:cs="Times New Roman"/>
                <w:noProof/>
              </w:rPr>
            </w:pPr>
            <w:ins w:id="13165" w:author="Salah Soliman" w:date="2020-01-31T16:41:00Z">
              <w:r w:rsidRPr="008027CD">
                <w:rPr>
                  <w:rFonts w:ascii="Open Sans" w:eastAsia="Open Sans" w:hAnsi="Open Sans" w:cs="Times New Roman"/>
                  <w:noProof/>
                  <w:rPrChange w:id="13166" w:author="Unknown">
                    <w:rPr>
                      <w:noProof/>
                    </w:rPr>
                  </w:rPrChange>
                </w:rPr>
                <mc:AlternateContent>
                  <mc:Choice Requires="wps">
                    <w:drawing>
                      <wp:inline distT="0" distB="0" distL="0" distR="0" wp14:anchorId="6D130D5C" wp14:editId="0EF464CE">
                        <wp:extent cx="207010" cy="207010"/>
                        <wp:effectExtent l="19050" t="19050" r="21590" b="21590"/>
                        <wp:docPr id="527" name="Oval 5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010" cy="207010"/>
                                </a:xfrm>
                                <a:prstGeom prst="ellipse">
                                  <a:avLst/>
                                </a:prstGeom>
                                <a:noFill/>
                                <a:ln w="28575">
                                  <a:solidFill>
                                    <a:srgbClr val="DBDBDB">
                                      <a:lumMod val="90000"/>
                                      <a:lumOff val="0"/>
                                    </a:srgb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inline>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w16se="http://schemas.microsoft.com/office/word/2015/wordml/symex" xmlns:cx1="http://schemas.microsoft.com/office/drawing/2015/9/8/chartex" xmlns:cx="http://schemas.microsoft.com/office/drawing/2014/chartex">
                    <w:pict>
                      <v:oval w14:anchorId="635BD3FF" id="Oval 527" o:spid="_x0000_s1026" style="width:16.3pt;height:16.3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" filled="f" strokecolor="#c5c5c5" strokeweight="2.25pt">
                        <v:stroke joinstyle="miter"/>
                        <w10:anchorlock/>
                      </v:oval>
                    </w:pict>
                  </mc:Fallback>
                </mc:AlternateContent>
              </w:r>
            </w:ins>
          </w:p>
        </w:tc>
        <w:tc>
          <w:tcPr>
            <w:tcW w:w="450" w:type="dxa"/>
            <w:tcBorders>
              <w:top w:val="nil"/>
              <w:left w:val="nil"/>
              <w:bottom w:val="nil"/>
              <w:right w:val="nil"/>
            </w:tcBorders>
            <w:shd w:val="clear" w:color="auto" w:fill="FFFFFF" w:themeFill="background1"/>
            <w:vAlign w:val="center"/>
            <w:hideMark/>
            <w:tcPrChange w:id="13167" w:author="Alicia Romero Lopez" w:date="2020-01-31T09:48:00Z">
              <w:tcPr>
                <w:tcW w:w="450" w:type="dxa"/>
                <w:tcBorders>
                  <w:top w:val="nil"/>
                  <w:left w:val="nil"/>
                  <w:bottom w:val="nil"/>
                  <w:right w:val="nil"/>
                </w:tcBorders>
                <w:shd w:val="clear" w:color="auto" w:fill="FFFFFF"/>
                <w:hideMark/>
              </w:tcPr>
            </w:tcPrChange>
          </w:tcPr>
          <w:p w14:paraId="2F585226" w14:textId="77777777" w:rsidR="008027CD" w:rsidRPr="008027CD" w:rsidRDefault="008027CD" w:rsidP="008027CD">
            <w:pPr>
              <w:rPr>
                <w:ins w:id="13168" w:author="Salah Soliman" w:date="2020-01-31T16:41:00Z"/>
                <w:rFonts w:ascii="Open Sans Semibold" w:eastAsia="Open Sans" w:hAnsi="Open Sans Semibold" w:cs="Open Sans Semibold"/>
              </w:rPr>
            </w:pPr>
            <w:ins w:id="13169" w:author="Salah Soliman" w:date="2020-01-31T16:41:00Z">
              <w:r w:rsidRPr="008027CD">
                <w:rPr>
                  <w:rFonts w:ascii="Open Sans Semibold" w:eastAsia="Open Sans" w:hAnsi="Open Sans Semibold" w:cs="Open Sans Semibold"/>
                </w:rPr>
                <w:t>c.</w:t>
              </w:r>
            </w:ins>
          </w:p>
        </w:tc>
        <w:tc>
          <w:tcPr>
            <w:tcW w:w="4410" w:type="dxa"/>
            <w:gridSpan w:val="2"/>
            <w:tcBorders>
              <w:top w:val="nil"/>
              <w:left w:val="nil"/>
              <w:bottom w:val="nil"/>
              <w:right w:val="nil"/>
            </w:tcBorders>
            <w:shd w:val="clear" w:color="auto" w:fill="FFFFFF" w:themeFill="background1"/>
            <w:vAlign w:val="center"/>
            <w:hideMark/>
            <w:tcPrChange w:id="13170" w:author="Alicia Romero Lopez" w:date="2020-01-31T09:48:00Z">
              <w:tcPr>
                <w:tcW w:w="4410" w:type="dxa"/>
                <w:gridSpan w:val="2"/>
                <w:tcBorders>
                  <w:top w:val="nil"/>
                  <w:left w:val="nil"/>
                  <w:bottom w:val="nil"/>
                  <w:right w:val="nil"/>
                </w:tcBorders>
                <w:shd w:val="clear" w:color="auto" w:fill="FFFFFF"/>
                <w:hideMark/>
              </w:tcPr>
            </w:tcPrChange>
          </w:tcPr>
          <w:p w14:paraId="6A544934" w14:textId="77777777" w:rsidR="008027CD" w:rsidRPr="008027CD" w:rsidRDefault="008027CD" w:rsidP="008027CD">
            <w:pPr>
              <w:rPr>
                <w:ins w:id="13171" w:author="Salah Soliman" w:date="2020-01-31T16:41:00Z"/>
                <w:rFonts w:ascii="Open Sans" w:eastAsia="Open Sans" w:hAnsi="Open Sans" w:cs="Times New Roman"/>
              </w:rPr>
            </w:pPr>
            <w:ins w:id="13172" w:author="Salah Soliman" w:date="2020-01-31T16:41:00Z">
              <w:r w:rsidRPr="008027CD">
                <w:rPr>
                  <w:rFonts w:ascii="Consolas" w:eastAsia="Open Sans" w:hAnsi="Consolas" w:cs="Consolas"/>
                  <w:highlight w:val="lightGray"/>
                </w:rPr>
                <w:t>plt.bar(x, x)</w:t>
              </w:r>
            </w:ins>
          </w:p>
        </w:tc>
        <w:tc>
          <w:tcPr>
            <w:tcW w:w="4431" w:type="dxa"/>
            <w:gridSpan w:val="2"/>
            <w:tcBorders>
              <w:top w:val="nil"/>
              <w:left w:val="nil"/>
              <w:bottom w:val="nil"/>
              <w:right w:val="nil"/>
            </w:tcBorders>
            <w:shd w:val="clear" w:color="auto" w:fill="FFFFFF" w:themeFill="background1"/>
            <w:vAlign w:val="center"/>
            <w:hideMark/>
            <w:tcPrChange w:id="13173" w:author="Alicia Romero Lopez" w:date="2020-01-31T09:48:00Z">
              <w:tcPr>
                <w:tcW w:w="4431" w:type="dxa"/>
                <w:gridSpan w:val="2"/>
                <w:tcBorders>
                  <w:top w:val="nil"/>
                  <w:left w:val="nil"/>
                  <w:bottom w:val="nil"/>
                  <w:right w:val="nil"/>
                </w:tcBorders>
                <w:shd w:val="clear" w:color="auto" w:fill="FFFFFF"/>
                <w:hideMark/>
              </w:tcPr>
            </w:tcPrChange>
          </w:tcPr>
          <w:p w14:paraId="3E894215" w14:textId="4901EA9E" w:rsidR="008027CD" w:rsidRPr="008027CD" w:rsidRDefault="008027CD" w:rsidP="008027CD">
            <w:pPr>
              <w:rPr>
                <w:ins w:id="13174" w:author="Salah Soliman" w:date="2020-01-31T16:41:00Z"/>
                <w:rFonts w:ascii="Open Sans" w:eastAsia="Open Sans" w:hAnsi="Open Sans" w:cs="Times New Roman"/>
              </w:rPr>
            </w:pPr>
            <w:ins w:id="13175" w:author="Salah Soliman" w:date="2020-01-31T16:41:00Z">
              <w:r w:rsidRPr="008027CD">
                <w:rPr>
                  <w:rFonts w:ascii="Open Sans" w:eastAsia="Open Sans" w:hAnsi="Open Sans" w:cs="Times New Roman"/>
                  <w:noProof/>
                  <w:rPrChange w:id="13176" w:author="Unknown">
                    <w:rPr>
                      <w:noProof/>
                    </w:rPr>
                  </w:rPrChange>
                </w:rPr>
                <w:drawing>
                  <wp:inline distT="0" distB="0" distL="0" distR="0" wp14:anchorId="50CBF958" wp14:editId="3C297BE3">
                    <wp:extent cx="2667000" cy="2049780"/>
                    <wp:effectExtent l="0" t="0" r="0" b="762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2667000" cy="2049780"/>
                            </a:xfrm>
                            <a:prstGeom prst="rect">
                              <a:avLst/>
                            </a:prstGeom>
                            <a:noFill/>
                            <a:ln>
                              <a:noFill/>
                            </a:ln>
                          </pic:spPr>
                        </pic:pic>
                      </a:graphicData>
                    </a:graphic>
                  </wp:inline>
                </w:drawing>
              </w:r>
            </w:ins>
          </w:p>
          <w:p w14:paraId="32B8F293" w14:textId="77777777" w:rsidR="008027CD" w:rsidRPr="008027CD" w:rsidRDefault="008027CD" w:rsidP="008027CD">
            <w:pPr>
              <w:rPr>
                <w:ins w:id="13177" w:author="Salah Soliman" w:date="2020-01-31T16:41:00Z"/>
                <w:rFonts w:ascii="Open Sans" w:eastAsia="Open Sans" w:hAnsi="Open Sans" w:cs="Times New Roman"/>
                <w:color w:val="404040"/>
              </w:rPr>
            </w:pPr>
            <w:ins w:id="13178" w:author="Salah Soliman" w:date="2020-01-31T16:41:00Z">
              <w:r w:rsidRPr="008027CD">
                <w:rPr>
                  <w:rFonts w:ascii="Open Sans" w:eastAsia="Open Sans" w:hAnsi="Open Sans" w:cs="Times New Roman"/>
                  <w:color w:val="404040"/>
                </w:rPr>
                <w:t>Citation: RoboGarden Course resources Copyright 2019</w:t>
              </w:r>
            </w:ins>
          </w:p>
          <w:p w14:paraId="7C3ECE29" w14:textId="77777777" w:rsidR="008027CD" w:rsidRPr="008027CD" w:rsidRDefault="008027CD" w:rsidP="008027CD">
            <w:pPr>
              <w:rPr>
                <w:ins w:id="13179" w:author="Salah Soliman" w:date="2020-01-31T16:41:00Z"/>
                <w:rFonts w:ascii="Open Sans" w:eastAsia="Open Sans" w:hAnsi="Open Sans" w:cs="Times New Roman"/>
              </w:rPr>
            </w:pPr>
          </w:p>
        </w:tc>
        <w:tc>
          <w:tcPr>
            <w:tcW w:w="270" w:type="dxa"/>
            <w:tcBorders>
              <w:top w:val="nil"/>
              <w:left w:val="nil"/>
              <w:bottom w:val="nil"/>
              <w:right w:val="single" w:sz="4" w:space="0" w:color="DBDBDB" w:themeColor="accent3" w:themeTint="66"/>
            </w:tcBorders>
            <w:shd w:val="clear" w:color="auto" w:fill="FAFAFA"/>
            <w:tcPrChange w:id="13180" w:author="Alicia Romero Lopez" w:date="2020-01-31T09:48:00Z">
              <w:tcPr>
                <w:tcW w:w="270" w:type="dxa"/>
                <w:tcBorders>
                  <w:top w:val="nil"/>
                  <w:left w:val="nil"/>
                  <w:bottom w:val="nil"/>
                  <w:right w:val="single" w:sz="4" w:space="0" w:color="DBDBDB"/>
                </w:tcBorders>
                <w:shd w:val="clear" w:color="auto" w:fill="FAFAFA"/>
              </w:tcPr>
            </w:tcPrChange>
          </w:tcPr>
          <w:p w14:paraId="1077F628" w14:textId="77777777" w:rsidR="008027CD" w:rsidRPr="008027CD" w:rsidRDefault="008027CD" w:rsidP="008027CD">
            <w:pPr>
              <w:rPr>
                <w:ins w:id="13181" w:author="Salah Soliman" w:date="2020-01-31T16:41:00Z"/>
                <w:rFonts w:ascii="Open Sans" w:eastAsia="Open Sans" w:hAnsi="Open Sans" w:cs="Times New Roman"/>
              </w:rPr>
            </w:pPr>
          </w:p>
        </w:tc>
      </w:tr>
      <w:tr w:rsidR="008027CD" w:rsidRPr="008027CD" w14:paraId="68D1888E" w14:textId="77777777" w:rsidTr="51235A2F">
        <w:trPr>
          <w:cantSplit/>
          <w:ins w:id="13182" w:author="Salah Soliman" w:date="2020-01-31T16:41:00Z"/>
        </w:trPr>
        <w:tc>
          <w:tcPr>
            <w:tcW w:w="270" w:type="dxa"/>
            <w:tcBorders>
              <w:top w:val="nil"/>
              <w:left w:val="single" w:sz="4" w:space="0" w:color="DBDBDB" w:themeColor="accent3" w:themeTint="66"/>
              <w:bottom w:val="nil"/>
              <w:right w:val="nil"/>
            </w:tcBorders>
            <w:shd w:val="clear" w:color="auto" w:fill="FAFAFA"/>
            <w:tcPrChange w:id="13183" w:author="Alicia Romero Lopez" w:date="2020-01-31T09:48:00Z">
              <w:tcPr>
                <w:tcW w:w="270" w:type="dxa"/>
                <w:tcBorders>
                  <w:top w:val="nil"/>
                  <w:left w:val="single" w:sz="4" w:space="0" w:color="DBDBDB"/>
                  <w:bottom w:val="nil"/>
                  <w:right w:val="nil"/>
                </w:tcBorders>
                <w:shd w:val="clear" w:color="auto" w:fill="FAFAFA"/>
              </w:tcPr>
            </w:tcPrChange>
          </w:tcPr>
          <w:p w14:paraId="3EECBB97" w14:textId="77777777" w:rsidR="008027CD" w:rsidRPr="008027CD" w:rsidRDefault="008027CD" w:rsidP="008027CD">
            <w:pPr>
              <w:rPr>
                <w:ins w:id="13184" w:author="Salah Soliman" w:date="2020-01-31T16:41:00Z"/>
                <w:rFonts w:ascii="Open Sans" w:eastAsia="Open Sans" w:hAnsi="Open Sans" w:cs="Times New Roman"/>
                <w:color w:val="404040"/>
                <w:sz w:val="16"/>
                <w:szCs w:val="16"/>
              </w:rPr>
            </w:pPr>
          </w:p>
        </w:tc>
        <w:tc>
          <w:tcPr>
            <w:tcW w:w="3960" w:type="dxa"/>
            <w:gridSpan w:val="3"/>
            <w:tcBorders>
              <w:top w:val="nil"/>
              <w:left w:val="nil"/>
              <w:bottom w:val="nil"/>
              <w:right w:val="nil"/>
            </w:tcBorders>
            <w:shd w:val="clear" w:color="auto" w:fill="FAFAFA"/>
            <w:vAlign w:val="center"/>
            <w:tcPrChange w:id="13185" w:author="Alicia Romero Lopez" w:date="2020-01-31T09:48:00Z">
              <w:tcPr>
                <w:tcW w:w="3960" w:type="dxa"/>
                <w:gridSpan w:val="3"/>
                <w:tcBorders>
                  <w:top w:val="nil"/>
                  <w:left w:val="nil"/>
                  <w:bottom w:val="nil"/>
                  <w:right w:val="nil"/>
                </w:tcBorders>
                <w:shd w:val="clear" w:color="auto" w:fill="FAFAFA"/>
              </w:tcPr>
            </w:tcPrChange>
          </w:tcPr>
          <w:p w14:paraId="1AE56799" w14:textId="77777777" w:rsidR="008027CD" w:rsidRPr="008027CD" w:rsidRDefault="008027CD" w:rsidP="008027CD">
            <w:pPr>
              <w:rPr>
                <w:ins w:id="13186" w:author="Salah Soliman" w:date="2020-01-31T16:41:00Z"/>
                <w:rFonts w:ascii="Consolas" w:eastAsia="Open Sans" w:hAnsi="Consolas" w:cs="Times New Roman"/>
                <w:color w:val="404040"/>
                <w:sz w:val="16"/>
                <w:szCs w:val="16"/>
              </w:rPr>
            </w:pPr>
          </w:p>
        </w:tc>
        <w:tc>
          <w:tcPr>
            <w:tcW w:w="1980" w:type="dxa"/>
            <w:gridSpan w:val="2"/>
            <w:tcBorders>
              <w:top w:val="nil"/>
              <w:left w:val="nil"/>
              <w:bottom w:val="nil"/>
              <w:right w:val="nil"/>
            </w:tcBorders>
            <w:shd w:val="clear" w:color="auto" w:fill="FAFAFA"/>
            <w:vAlign w:val="center"/>
            <w:tcPrChange w:id="13187" w:author="Alicia Romero Lopez" w:date="2020-01-31T09:48:00Z">
              <w:tcPr>
                <w:tcW w:w="1980" w:type="dxa"/>
                <w:gridSpan w:val="2"/>
                <w:tcBorders>
                  <w:top w:val="nil"/>
                  <w:left w:val="nil"/>
                  <w:bottom w:val="nil"/>
                  <w:right w:val="nil"/>
                </w:tcBorders>
                <w:shd w:val="clear" w:color="auto" w:fill="FAFAFA"/>
              </w:tcPr>
            </w:tcPrChange>
          </w:tcPr>
          <w:p w14:paraId="6DC426F4" w14:textId="77777777" w:rsidR="008027CD" w:rsidRPr="008027CD" w:rsidRDefault="008027CD" w:rsidP="008027CD">
            <w:pPr>
              <w:rPr>
                <w:ins w:id="13188" w:author="Salah Soliman" w:date="2020-01-31T16:41:00Z"/>
                <w:rFonts w:ascii="Consolas" w:eastAsia="Open Sans" w:hAnsi="Consolas" w:cs="Times New Roman"/>
                <w:color w:val="404040"/>
                <w:sz w:val="16"/>
                <w:szCs w:val="16"/>
              </w:rPr>
            </w:pPr>
          </w:p>
        </w:tc>
        <w:tc>
          <w:tcPr>
            <w:tcW w:w="3981" w:type="dxa"/>
            <w:tcBorders>
              <w:top w:val="nil"/>
              <w:left w:val="nil"/>
              <w:bottom w:val="nil"/>
              <w:right w:val="nil"/>
            </w:tcBorders>
            <w:shd w:val="clear" w:color="auto" w:fill="FAFAFA"/>
            <w:vAlign w:val="center"/>
            <w:tcPrChange w:id="13189" w:author="Alicia Romero Lopez" w:date="2020-01-31T09:48:00Z">
              <w:tcPr>
                <w:tcW w:w="3981" w:type="dxa"/>
                <w:tcBorders>
                  <w:top w:val="nil"/>
                  <w:left w:val="nil"/>
                  <w:bottom w:val="nil"/>
                  <w:right w:val="nil"/>
                </w:tcBorders>
                <w:shd w:val="clear" w:color="auto" w:fill="FAFAFA"/>
              </w:tcPr>
            </w:tcPrChange>
          </w:tcPr>
          <w:p w14:paraId="19175EB2" w14:textId="77777777" w:rsidR="008027CD" w:rsidRPr="008027CD" w:rsidRDefault="008027CD" w:rsidP="008027CD">
            <w:pPr>
              <w:rPr>
                <w:ins w:id="13190" w:author="Salah Soliman" w:date="2020-01-31T16:41:00Z"/>
                <w:rFonts w:ascii="Consolas" w:eastAsia="Open Sans" w:hAnsi="Consolas" w:cs="Times New Roman"/>
                <w:color w:val="404040"/>
                <w:sz w:val="16"/>
                <w:szCs w:val="16"/>
              </w:rPr>
            </w:pPr>
          </w:p>
        </w:tc>
        <w:tc>
          <w:tcPr>
            <w:tcW w:w="270" w:type="dxa"/>
            <w:tcBorders>
              <w:top w:val="nil"/>
              <w:left w:val="nil"/>
              <w:bottom w:val="nil"/>
              <w:right w:val="single" w:sz="4" w:space="0" w:color="DBDBDB" w:themeColor="accent3" w:themeTint="66"/>
            </w:tcBorders>
            <w:shd w:val="clear" w:color="auto" w:fill="FAFAFA"/>
            <w:tcPrChange w:id="13191" w:author="Alicia Romero Lopez" w:date="2020-01-31T09:48:00Z">
              <w:tcPr>
                <w:tcW w:w="270" w:type="dxa"/>
                <w:tcBorders>
                  <w:top w:val="nil"/>
                  <w:left w:val="nil"/>
                  <w:bottom w:val="nil"/>
                  <w:right w:val="single" w:sz="4" w:space="0" w:color="DBDBDB"/>
                </w:tcBorders>
                <w:shd w:val="clear" w:color="auto" w:fill="FAFAFA"/>
              </w:tcPr>
            </w:tcPrChange>
          </w:tcPr>
          <w:p w14:paraId="3098967A" w14:textId="77777777" w:rsidR="008027CD" w:rsidRPr="008027CD" w:rsidRDefault="008027CD" w:rsidP="008027CD">
            <w:pPr>
              <w:rPr>
                <w:ins w:id="13192" w:author="Salah Soliman" w:date="2020-01-31T16:41:00Z"/>
                <w:rFonts w:ascii="Open Sans" w:eastAsia="Open Sans" w:hAnsi="Open Sans" w:cs="Times New Roman"/>
                <w:color w:val="404040"/>
                <w:sz w:val="16"/>
                <w:szCs w:val="16"/>
              </w:rPr>
            </w:pPr>
          </w:p>
        </w:tc>
      </w:tr>
      <w:tr w:rsidR="008027CD" w:rsidRPr="008027CD" w14:paraId="27AF35B0" w14:textId="77777777" w:rsidTr="51235A2F">
        <w:trPr>
          <w:cantSplit/>
          <w:ins w:id="13193" w:author="Salah Soliman" w:date="2020-01-31T16:41:00Z"/>
        </w:trPr>
        <w:tc>
          <w:tcPr>
            <w:tcW w:w="270" w:type="dxa"/>
            <w:tcBorders>
              <w:top w:val="nil"/>
              <w:left w:val="single" w:sz="4" w:space="0" w:color="DBDBDB" w:themeColor="accent3" w:themeTint="66"/>
              <w:bottom w:val="nil"/>
              <w:right w:val="nil"/>
            </w:tcBorders>
            <w:shd w:val="clear" w:color="auto" w:fill="FAFAFA"/>
            <w:tcPrChange w:id="13194" w:author="Alicia Romero Lopez" w:date="2020-01-31T09:48:00Z">
              <w:tcPr>
                <w:tcW w:w="270" w:type="dxa"/>
                <w:tcBorders>
                  <w:top w:val="nil"/>
                  <w:left w:val="single" w:sz="4" w:space="0" w:color="DBDBDB"/>
                  <w:bottom w:val="nil"/>
                  <w:right w:val="nil"/>
                </w:tcBorders>
                <w:shd w:val="clear" w:color="auto" w:fill="FAFAFA"/>
              </w:tcPr>
            </w:tcPrChange>
          </w:tcPr>
          <w:p w14:paraId="49709F4E" w14:textId="77777777" w:rsidR="008027CD" w:rsidRPr="008027CD" w:rsidRDefault="008027CD" w:rsidP="008027CD">
            <w:pPr>
              <w:rPr>
                <w:ins w:id="13195" w:author="Salah Soliman" w:date="2020-01-31T16:41:00Z"/>
                <w:rFonts w:ascii="Open Sans" w:eastAsia="Open Sans" w:hAnsi="Open Sans" w:cs="Times New Roman"/>
              </w:rPr>
            </w:pPr>
          </w:p>
        </w:tc>
        <w:tc>
          <w:tcPr>
            <w:tcW w:w="630" w:type="dxa"/>
            <w:tcBorders>
              <w:top w:val="nil"/>
              <w:left w:val="nil"/>
              <w:bottom w:val="nil"/>
              <w:right w:val="nil"/>
            </w:tcBorders>
            <w:shd w:val="clear" w:color="auto" w:fill="FFFFFF" w:themeFill="background1"/>
            <w:vAlign w:val="center"/>
            <w:hideMark/>
            <w:tcPrChange w:id="13196" w:author="Alicia Romero Lopez" w:date="2020-01-31T09:48:00Z">
              <w:tcPr>
                <w:tcW w:w="630" w:type="dxa"/>
                <w:tcBorders>
                  <w:top w:val="nil"/>
                  <w:left w:val="nil"/>
                  <w:bottom w:val="nil"/>
                  <w:right w:val="nil"/>
                </w:tcBorders>
                <w:shd w:val="clear" w:color="auto" w:fill="FFFFFF"/>
                <w:hideMark/>
              </w:tcPr>
            </w:tcPrChange>
          </w:tcPr>
          <w:p w14:paraId="009C4683" w14:textId="07E8B066" w:rsidR="008027CD" w:rsidRPr="008027CD" w:rsidRDefault="008027CD" w:rsidP="008027CD">
            <w:pPr>
              <w:rPr>
                <w:ins w:id="13197" w:author="Salah Soliman" w:date="2020-01-31T16:41:00Z"/>
                <w:rFonts w:ascii="Open Sans" w:eastAsia="Open Sans" w:hAnsi="Open Sans" w:cs="Times New Roman"/>
                <w:noProof/>
              </w:rPr>
            </w:pPr>
            <w:ins w:id="13198" w:author="Salah Soliman" w:date="2020-01-31T16:41:00Z">
              <w:r w:rsidRPr="008027CD">
                <w:rPr>
                  <w:rFonts w:ascii="Open Sans" w:eastAsia="Open Sans" w:hAnsi="Open Sans" w:cs="Times New Roman"/>
                  <w:noProof/>
                  <w:rPrChange w:id="13199" w:author="Unknown">
                    <w:rPr>
                      <w:noProof/>
                    </w:rPr>
                  </w:rPrChange>
                </w:rPr>
                <mc:AlternateContent>
                  <mc:Choice Requires="wps">
                    <w:drawing>
                      <wp:inline distT="0" distB="0" distL="0" distR="0" wp14:anchorId="1E8281EB" wp14:editId="0FBECEAB">
                        <wp:extent cx="207010" cy="207010"/>
                        <wp:effectExtent l="19050" t="19050" r="21590" b="21590"/>
                        <wp:docPr id="528" name="Oval 5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010" cy="207010"/>
                                </a:xfrm>
                                <a:prstGeom prst="ellipse">
                                  <a:avLst/>
                                </a:prstGeom>
                                <a:noFill/>
                                <a:ln w="28575">
                                  <a:solidFill>
                                    <a:srgbClr val="DBDBDB">
                                      <a:lumMod val="90000"/>
                                      <a:lumOff val="0"/>
                                    </a:srgb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inline>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w16se="http://schemas.microsoft.com/office/word/2015/wordml/symex" xmlns:cx1="http://schemas.microsoft.com/office/drawing/2015/9/8/chartex" xmlns:cx="http://schemas.microsoft.com/office/drawing/2014/chartex">
                    <w:pict>
                      <v:oval w14:anchorId="3E203D64" id="Oval 528" o:spid="_x0000_s1026" style="width:16.3pt;height:16.3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" filled="f" strokecolor="#c5c5c5" strokeweight="2.25pt">
                        <v:stroke joinstyle="miter"/>
                        <w10:anchorlock/>
                      </v:oval>
                    </w:pict>
                  </mc:Fallback>
                </mc:AlternateContent>
              </w:r>
            </w:ins>
          </w:p>
        </w:tc>
        <w:tc>
          <w:tcPr>
            <w:tcW w:w="450" w:type="dxa"/>
            <w:tcBorders>
              <w:top w:val="nil"/>
              <w:left w:val="nil"/>
              <w:bottom w:val="nil"/>
              <w:right w:val="nil"/>
            </w:tcBorders>
            <w:shd w:val="clear" w:color="auto" w:fill="FFFFFF" w:themeFill="background1"/>
            <w:vAlign w:val="center"/>
            <w:hideMark/>
            <w:tcPrChange w:id="13200" w:author="Alicia Romero Lopez" w:date="2020-01-31T09:48:00Z">
              <w:tcPr>
                <w:tcW w:w="450" w:type="dxa"/>
                <w:tcBorders>
                  <w:top w:val="nil"/>
                  <w:left w:val="nil"/>
                  <w:bottom w:val="nil"/>
                  <w:right w:val="nil"/>
                </w:tcBorders>
                <w:shd w:val="clear" w:color="auto" w:fill="FFFFFF"/>
                <w:hideMark/>
              </w:tcPr>
            </w:tcPrChange>
          </w:tcPr>
          <w:p w14:paraId="0649B489" w14:textId="77777777" w:rsidR="008027CD" w:rsidRPr="008027CD" w:rsidRDefault="008027CD" w:rsidP="008027CD">
            <w:pPr>
              <w:rPr>
                <w:ins w:id="13201" w:author="Salah Soliman" w:date="2020-01-31T16:41:00Z"/>
                <w:rFonts w:ascii="Open Sans Semibold" w:eastAsia="Open Sans" w:hAnsi="Open Sans Semibold" w:cs="Open Sans Semibold"/>
              </w:rPr>
            </w:pPr>
            <w:ins w:id="13202" w:author="Salah Soliman" w:date="2020-01-31T16:41:00Z">
              <w:r w:rsidRPr="008027CD">
                <w:rPr>
                  <w:rFonts w:ascii="Open Sans Semibold" w:eastAsia="Open Sans" w:hAnsi="Open Sans Semibold" w:cs="Open Sans Semibold"/>
                </w:rPr>
                <w:t>d.</w:t>
              </w:r>
            </w:ins>
          </w:p>
        </w:tc>
        <w:tc>
          <w:tcPr>
            <w:tcW w:w="4410" w:type="dxa"/>
            <w:gridSpan w:val="2"/>
            <w:tcBorders>
              <w:top w:val="nil"/>
              <w:left w:val="nil"/>
              <w:bottom w:val="nil"/>
              <w:right w:val="nil"/>
            </w:tcBorders>
            <w:shd w:val="clear" w:color="auto" w:fill="FFFFFF" w:themeFill="background1"/>
            <w:vAlign w:val="center"/>
            <w:hideMark/>
            <w:tcPrChange w:id="13203" w:author="Alicia Romero Lopez" w:date="2020-01-31T09:48:00Z">
              <w:tcPr>
                <w:tcW w:w="4410" w:type="dxa"/>
                <w:gridSpan w:val="2"/>
                <w:tcBorders>
                  <w:top w:val="nil"/>
                  <w:left w:val="nil"/>
                  <w:bottom w:val="nil"/>
                  <w:right w:val="nil"/>
                </w:tcBorders>
                <w:shd w:val="clear" w:color="auto" w:fill="FFFFFF"/>
                <w:hideMark/>
              </w:tcPr>
            </w:tcPrChange>
          </w:tcPr>
          <w:p w14:paraId="549F8DF0" w14:textId="77777777" w:rsidR="008027CD" w:rsidRPr="008027CD" w:rsidRDefault="008027CD" w:rsidP="008027CD">
            <w:pPr>
              <w:rPr>
                <w:ins w:id="13204" w:author="Salah Soliman" w:date="2020-01-31T16:41:00Z"/>
                <w:rFonts w:ascii="Consolas" w:eastAsia="Open Sans" w:hAnsi="Consolas" w:cs="Times New Roman"/>
              </w:rPr>
            </w:pPr>
            <w:ins w:id="13205" w:author="Salah Soliman" w:date="2020-01-31T16:41:00Z">
              <w:r w:rsidRPr="008027CD">
                <w:rPr>
                  <w:rFonts w:ascii="Consolas" w:eastAsia="Open Sans" w:hAnsi="Consolas" w:cs="Consolas"/>
                  <w:highlight w:val="lightGray"/>
                </w:rPr>
                <w:t>plt.hist(x, x)</w:t>
              </w:r>
            </w:ins>
          </w:p>
        </w:tc>
        <w:tc>
          <w:tcPr>
            <w:tcW w:w="4431" w:type="dxa"/>
            <w:gridSpan w:val="2"/>
            <w:tcBorders>
              <w:top w:val="nil"/>
              <w:left w:val="nil"/>
              <w:bottom w:val="nil"/>
              <w:right w:val="nil"/>
            </w:tcBorders>
            <w:shd w:val="clear" w:color="auto" w:fill="FFFFFF" w:themeFill="background1"/>
            <w:vAlign w:val="center"/>
            <w:hideMark/>
            <w:tcPrChange w:id="13206" w:author="Alicia Romero Lopez" w:date="2020-01-31T09:48:00Z">
              <w:tcPr>
                <w:tcW w:w="4431" w:type="dxa"/>
                <w:gridSpan w:val="2"/>
                <w:tcBorders>
                  <w:top w:val="nil"/>
                  <w:left w:val="nil"/>
                  <w:bottom w:val="nil"/>
                  <w:right w:val="nil"/>
                </w:tcBorders>
                <w:shd w:val="clear" w:color="auto" w:fill="FFFFFF"/>
                <w:hideMark/>
              </w:tcPr>
            </w:tcPrChange>
          </w:tcPr>
          <w:p w14:paraId="08150EEF" w14:textId="6A8186EF" w:rsidR="008027CD" w:rsidRPr="008027CD" w:rsidRDefault="008027CD" w:rsidP="008027CD">
            <w:pPr>
              <w:rPr>
                <w:ins w:id="13207" w:author="Salah Soliman" w:date="2020-01-31T16:41:00Z"/>
                <w:rFonts w:ascii="Open Sans" w:eastAsia="Open Sans" w:hAnsi="Open Sans" w:cs="Times New Roman"/>
              </w:rPr>
            </w:pPr>
            <w:ins w:id="13208" w:author="Salah Soliman" w:date="2020-01-31T16:41:00Z">
              <w:r w:rsidRPr="008027CD">
                <w:rPr>
                  <w:rFonts w:ascii="Open Sans" w:eastAsia="Open Sans" w:hAnsi="Open Sans" w:cs="Times New Roman"/>
                  <w:noProof/>
                  <w:rPrChange w:id="13209" w:author="Unknown">
                    <w:rPr>
                      <w:noProof/>
                    </w:rPr>
                  </w:rPrChange>
                </w:rPr>
                <w:drawing>
                  <wp:inline distT="0" distB="0" distL="0" distR="0" wp14:anchorId="260B35BD" wp14:editId="17194F4E">
                    <wp:extent cx="2674620" cy="2034540"/>
                    <wp:effectExtent l="0" t="0" r="0" b="381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2674620" cy="2034540"/>
                            </a:xfrm>
                            <a:prstGeom prst="rect">
                              <a:avLst/>
                            </a:prstGeom>
                            <a:noFill/>
                            <a:ln>
                              <a:noFill/>
                            </a:ln>
                          </pic:spPr>
                        </pic:pic>
                      </a:graphicData>
                    </a:graphic>
                  </wp:inline>
                </w:drawing>
              </w:r>
            </w:ins>
          </w:p>
          <w:p w14:paraId="2AEA99C7" w14:textId="77777777" w:rsidR="008027CD" w:rsidRPr="008027CD" w:rsidRDefault="008027CD" w:rsidP="008027CD">
            <w:pPr>
              <w:rPr>
                <w:ins w:id="13210" w:author="Salah Soliman" w:date="2020-01-31T16:41:00Z"/>
                <w:rFonts w:ascii="Open Sans" w:eastAsia="Open Sans" w:hAnsi="Open Sans" w:cs="Times New Roman"/>
                <w:color w:val="404040"/>
              </w:rPr>
            </w:pPr>
            <w:ins w:id="13211" w:author="Salah Soliman" w:date="2020-01-31T16:41:00Z">
              <w:r w:rsidRPr="008027CD">
                <w:rPr>
                  <w:rFonts w:ascii="Open Sans" w:eastAsia="Open Sans" w:hAnsi="Open Sans" w:cs="Times New Roman"/>
                  <w:color w:val="404040"/>
                </w:rPr>
                <w:t>Citation: RoboGarden Course resources Copyright 2019</w:t>
              </w:r>
            </w:ins>
          </w:p>
          <w:p w14:paraId="051A2E8E" w14:textId="77777777" w:rsidR="008027CD" w:rsidRPr="008027CD" w:rsidRDefault="008027CD" w:rsidP="008027CD">
            <w:pPr>
              <w:rPr>
                <w:ins w:id="13212" w:author="Salah Soliman" w:date="2020-01-31T16:41:00Z"/>
                <w:rFonts w:ascii="Open Sans" w:eastAsia="Open Sans" w:hAnsi="Open Sans" w:cs="Times New Roman"/>
              </w:rPr>
            </w:pPr>
          </w:p>
        </w:tc>
        <w:tc>
          <w:tcPr>
            <w:tcW w:w="270" w:type="dxa"/>
            <w:tcBorders>
              <w:top w:val="nil"/>
              <w:left w:val="nil"/>
              <w:bottom w:val="nil"/>
              <w:right w:val="single" w:sz="4" w:space="0" w:color="DBDBDB" w:themeColor="accent3" w:themeTint="66"/>
            </w:tcBorders>
            <w:shd w:val="clear" w:color="auto" w:fill="FAFAFA"/>
            <w:tcPrChange w:id="13213" w:author="Alicia Romero Lopez" w:date="2020-01-31T09:48:00Z">
              <w:tcPr>
                <w:tcW w:w="270" w:type="dxa"/>
                <w:tcBorders>
                  <w:top w:val="nil"/>
                  <w:left w:val="nil"/>
                  <w:bottom w:val="nil"/>
                  <w:right w:val="single" w:sz="4" w:space="0" w:color="DBDBDB"/>
                </w:tcBorders>
                <w:shd w:val="clear" w:color="auto" w:fill="FAFAFA"/>
              </w:tcPr>
            </w:tcPrChange>
          </w:tcPr>
          <w:p w14:paraId="5878A718" w14:textId="77777777" w:rsidR="008027CD" w:rsidRPr="008027CD" w:rsidRDefault="008027CD" w:rsidP="008027CD">
            <w:pPr>
              <w:rPr>
                <w:ins w:id="13214" w:author="Salah Soliman" w:date="2020-01-31T16:41:00Z"/>
                <w:rFonts w:ascii="Open Sans" w:eastAsia="Open Sans" w:hAnsi="Open Sans" w:cs="Times New Roman"/>
              </w:rPr>
            </w:pPr>
          </w:p>
        </w:tc>
      </w:tr>
      <w:tr w:rsidR="008027CD" w:rsidRPr="008027CD" w14:paraId="7355CCF1" w14:textId="77777777" w:rsidTr="51235A2F">
        <w:trPr>
          <w:cantSplit/>
          <w:ins w:id="13215" w:author="Salah Soliman" w:date="2020-01-31T16:41:00Z"/>
        </w:trPr>
        <w:tc>
          <w:tcPr>
            <w:tcW w:w="270" w:type="dxa"/>
            <w:tcBorders>
              <w:top w:val="nil"/>
              <w:left w:val="single" w:sz="4" w:space="0" w:color="DBDBDB" w:themeColor="accent3" w:themeTint="66"/>
              <w:bottom w:val="nil"/>
              <w:right w:val="nil"/>
            </w:tcBorders>
            <w:shd w:val="clear" w:color="auto" w:fill="FAFAFA"/>
            <w:tcPrChange w:id="13216" w:author="Alicia Romero Lopez" w:date="2020-01-31T09:48:00Z">
              <w:tcPr>
                <w:tcW w:w="270" w:type="dxa"/>
                <w:tcBorders>
                  <w:top w:val="nil"/>
                  <w:left w:val="single" w:sz="4" w:space="0" w:color="DBDBDB"/>
                  <w:bottom w:val="nil"/>
                  <w:right w:val="nil"/>
                </w:tcBorders>
                <w:shd w:val="clear" w:color="auto" w:fill="FAFAFA"/>
              </w:tcPr>
            </w:tcPrChange>
          </w:tcPr>
          <w:p w14:paraId="07AB5EFB" w14:textId="77777777" w:rsidR="008027CD" w:rsidRPr="008027CD" w:rsidRDefault="008027CD" w:rsidP="008027CD">
            <w:pPr>
              <w:rPr>
                <w:ins w:id="13217" w:author="Salah Soliman" w:date="2020-01-31T16:41:00Z"/>
                <w:rFonts w:ascii="Open Sans" w:eastAsia="Open Sans" w:hAnsi="Open Sans" w:cs="Times New Roman"/>
                <w:color w:val="404040"/>
                <w:sz w:val="16"/>
                <w:szCs w:val="16"/>
              </w:rPr>
            </w:pPr>
          </w:p>
        </w:tc>
        <w:tc>
          <w:tcPr>
            <w:tcW w:w="3960" w:type="dxa"/>
            <w:gridSpan w:val="3"/>
            <w:tcBorders>
              <w:top w:val="nil"/>
              <w:left w:val="nil"/>
              <w:bottom w:val="nil"/>
              <w:right w:val="nil"/>
            </w:tcBorders>
            <w:shd w:val="clear" w:color="auto" w:fill="FAFAFA"/>
            <w:vAlign w:val="center"/>
            <w:tcPrChange w:id="13218" w:author="Alicia Romero Lopez" w:date="2020-01-31T09:48:00Z">
              <w:tcPr>
                <w:tcW w:w="3960" w:type="dxa"/>
                <w:gridSpan w:val="3"/>
                <w:tcBorders>
                  <w:top w:val="nil"/>
                  <w:left w:val="nil"/>
                  <w:bottom w:val="nil"/>
                  <w:right w:val="nil"/>
                </w:tcBorders>
                <w:shd w:val="clear" w:color="auto" w:fill="FAFAFA"/>
              </w:tcPr>
            </w:tcPrChange>
          </w:tcPr>
          <w:p w14:paraId="546785F2" w14:textId="77777777" w:rsidR="008027CD" w:rsidRPr="008027CD" w:rsidRDefault="008027CD" w:rsidP="008027CD">
            <w:pPr>
              <w:rPr>
                <w:ins w:id="13219" w:author="Salah Soliman" w:date="2020-01-31T16:41:00Z"/>
                <w:rFonts w:ascii="Open Sans" w:eastAsia="Open Sans" w:hAnsi="Open Sans" w:cs="Times New Roman"/>
                <w:color w:val="404040"/>
                <w:sz w:val="16"/>
                <w:szCs w:val="16"/>
              </w:rPr>
            </w:pPr>
          </w:p>
        </w:tc>
        <w:tc>
          <w:tcPr>
            <w:tcW w:w="1980" w:type="dxa"/>
            <w:gridSpan w:val="2"/>
            <w:tcBorders>
              <w:top w:val="nil"/>
              <w:left w:val="nil"/>
              <w:bottom w:val="nil"/>
              <w:right w:val="nil"/>
            </w:tcBorders>
            <w:shd w:val="clear" w:color="auto" w:fill="FAFAFA"/>
            <w:vAlign w:val="center"/>
            <w:tcPrChange w:id="13220" w:author="Alicia Romero Lopez" w:date="2020-01-31T09:48:00Z">
              <w:tcPr>
                <w:tcW w:w="1980" w:type="dxa"/>
                <w:gridSpan w:val="2"/>
                <w:tcBorders>
                  <w:top w:val="nil"/>
                  <w:left w:val="nil"/>
                  <w:bottom w:val="nil"/>
                  <w:right w:val="nil"/>
                </w:tcBorders>
                <w:shd w:val="clear" w:color="auto" w:fill="FAFAFA"/>
              </w:tcPr>
            </w:tcPrChange>
          </w:tcPr>
          <w:p w14:paraId="228A68B0" w14:textId="77777777" w:rsidR="008027CD" w:rsidRPr="008027CD" w:rsidRDefault="008027CD" w:rsidP="008027CD">
            <w:pPr>
              <w:rPr>
                <w:ins w:id="13221" w:author="Salah Soliman" w:date="2020-01-31T16:41:00Z"/>
                <w:rFonts w:ascii="Open Sans" w:eastAsia="Open Sans" w:hAnsi="Open Sans" w:cs="Times New Roman"/>
                <w:color w:val="404040"/>
                <w:sz w:val="16"/>
                <w:szCs w:val="16"/>
              </w:rPr>
            </w:pPr>
          </w:p>
        </w:tc>
        <w:tc>
          <w:tcPr>
            <w:tcW w:w="3981" w:type="dxa"/>
            <w:tcBorders>
              <w:top w:val="nil"/>
              <w:left w:val="nil"/>
              <w:bottom w:val="nil"/>
              <w:right w:val="nil"/>
            </w:tcBorders>
            <w:shd w:val="clear" w:color="auto" w:fill="FAFAFA"/>
            <w:vAlign w:val="center"/>
            <w:tcPrChange w:id="13222" w:author="Alicia Romero Lopez" w:date="2020-01-31T09:48:00Z">
              <w:tcPr>
                <w:tcW w:w="3981" w:type="dxa"/>
                <w:tcBorders>
                  <w:top w:val="nil"/>
                  <w:left w:val="nil"/>
                  <w:bottom w:val="nil"/>
                  <w:right w:val="nil"/>
                </w:tcBorders>
                <w:shd w:val="clear" w:color="auto" w:fill="FAFAFA"/>
              </w:tcPr>
            </w:tcPrChange>
          </w:tcPr>
          <w:p w14:paraId="32DEDE43" w14:textId="77777777" w:rsidR="008027CD" w:rsidRPr="008027CD" w:rsidRDefault="008027CD" w:rsidP="008027CD">
            <w:pPr>
              <w:rPr>
                <w:ins w:id="13223" w:author="Salah Soliman" w:date="2020-01-31T16:41:00Z"/>
                <w:rFonts w:ascii="Open Sans" w:eastAsia="Open Sans" w:hAnsi="Open Sans" w:cs="Times New Roman"/>
                <w:color w:val="404040"/>
                <w:sz w:val="16"/>
                <w:szCs w:val="16"/>
              </w:rPr>
            </w:pPr>
          </w:p>
        </w:tc>
        <w:tc>
          <w:tcPr>
            <w:tcW w:w="270" w:type="dxa"/>
            <w:tcBorders>
              <w:top w:val="nil"/>
              <w:left w:val="nil"/>
              <w:bottom w:val="nil"/>
              <w:right w:val="single" w:sz="4" w:space="0" w:color="DBDBDB" w:themeColor="accent3" w:themeTint="66"/>
            </w:tcBorders>
            <w:shd w:val="clear" w:color="auto" w:fill="FAFAFA"/>
            <w:tcPrChange w:id="13224" w:author="Alicia Romero Lopez" w:date="2020-01-31T09:48:00Z">
              <w:tcPr>
                <w:tcW w:w="270" w:type="dxa"/>
                <w:tcBorders>
                  <w:top w:val="nil"/>
                  <w:left w:val="nil"/>
                  <w:bottom w:val="nil"/>
                  <w:right w:val="single" w:sz="4" w:space="0" w:color="DBDBDB"/>
                </w:tcBorders>
                <w:shd w:val="clear" w:color="auto" w:fill="FAFAFA"/>
              </w:tcPr>
            </w:tcPrChange>
          </w:tcPr>
          <w:p w14:paraId="2B017E44" w14:textId="77777777" w:rsidR="008027CD" w:rsidRPr="008027CD" w:rsidRDefault="008027CD" w:rsidP="008027CD">
            <w:pPr>
              <w:rPr>
                <w:ins w:id="13225" w:author="Salah Soliman" w:date="2020-01-31T16:41:00Z"/>
                <w:rFonts w:ascii="Open Sans" w:eastAsia="Open Sans" w:hAnsi="Open Sans" w:cs="Times New Roman"/>
                <w:color w:val="404040"/>
                <w:sz w:val="16"/>
                <w:szCs w:val="16"/>
              </w:rPr>
            </w:pPr>
          </w:p>
        </w:tc>
      </w:tr>
      <w:tr w:rsidR="008027CD" w:rsidRPr="008027CD" w14:paraId="3E39FD25" w14:textId="77777777" w:rsidTr="51235A2F">
        <w:trPr>
          <w:cantSplit/>
          <w:ins w:id="13226" w:author="Salah Soliman" w:date="2020-01-31T16:41:00Z"/>
        </w:trPr>
        <w:tc>
          <w:tcPr>
            <w:tcW w:w="270" w:type="dxa"/>
            <w:tcBorders>
              <w:top w:val="nil"/>
              <w:left w:val="single" w:sz="4" w:space="0" w:color="DBDBDB" w:themeColor="accent3" w:themeTint="66"/>
              <w:bottom w:val="single" w:sz="4" w:space="0" w:color="DBDBDB" w:themeColor="accent3" w:themeTint="66"/>
              <w:right w:val="nil"/>
            </w:tcBorders>
            <w:shd w:val="clear" w:color="auto" w:fill="FAFAFA"/>
            <w:tcPrChange w:id="13227" w:author="Alicia Romero Lopez" w:date="2020-01-31T09:48:00Z">
              <w:tcPr>
                <w:tcW w:w="270" w:type="dxa"/>
                <w:tcBorders>
                  <w:top w:val="nil"/>
                  <w:left w:val="single" w:sz="4" w:space="0" w:color="DBDBDB"/>
                  <w:bottom w:val="single" w:sz="4" w:space="0" w:color="DBDBDB"/>
                  <w:right w:val="nil"/>
                </w:tcBorders>
                <w:shd w:val="clear" w:color="auto" w:fill="FAFAFA"/>
              </w:tcPr>
            </w:tcPrChange>
          </w:tcPr>
          <w:p w14:paraId="3DA43C60" w14:textId="77777777" w:rsidR="008027CD" w:rsidRPr="008027CD" w:rsidRDefault="008027CD" w:rsidP="008027CD">
            <w:pPr>
              <w:rPr>
                <w:ins w:id="13228" w:author="Salah Soliman" w:date="2020-01-31T16:41:00Z"/>
                <w:rFonts w:ascii="Open Sans" w:eastAsia="Open Sans" w:hAnsi="Open Sans" w:cs="Times New Roman"/>
              </w:rPr>
            </w:pPr>
          </w:p>
        </w:tc>
        <w:tc>
          <w:tcPr>
            <w:tcW w:w="3960" w:type="dxa"/>
            <w:gridSpan w:val="3"/>
            <w:tcBorders>
              <w:top w:val="nil"/>
              <w:left w:val="nil"/>
              <w:bottom w:val="single" w:sz="4" w:space="0" w:color="DBDBDB" w:themeColor="accent3" w:themeTint="66"/>
              <w:right w:val="nil"/>
            </w:tcBorders>
            <w:shd w:val="clear" w:color="auto" w:fill="FAFAFA"/>
            <w:vAlign w:val="center"/>
            <w:tcPrChange w:id="13229" w:author="Alicia Romero Lopez" w:date="2020-01-31T09:48:00Z">
              <w:tcPr>
                <w:tcW w:w="3960" w:type="dxa"/>
                <w:gridSpan w:val="3"/>
                <w:tcBorders>
                  <w:top w:val="nil"/>
                  <w:left w:val="nil"/>
                  <w:bottom w:val="single" w:sz="4" w:space="0" w:color="DBDBDB"/>
                  <w:right w:val="nil"/>
                </w:tcBorders>
                <w:shd w:val="clear" w:color="auto" w:fill="FAFAFA"/>
              </w:tcPr>
            </w:tcPrChange>
          </w:tcPr>
          <w:p w14:paraId="60AD0E68" w14:textId="77777777" w:rsidR="008027CD" w:rsidRPr="008027CD" w:rsidRDefault="008027CD" w:rsidP="008027CD">
            <w:pPr>
              <w:rPr>
                <w:ins w:id="13230" w:author="Salah Soliman" w:date="2020-01-31T16:41:00Z"/>
                <w:rFonts w:ascii="Open Sans" w:eastAsia="Open Sans" w:hAnsi="Open Sans" w:cs="Times New Roman"/>
              </w:rPr>
            </w:pPr>
          </w:p>
        </w:tc>
        <w:tc>
          <w:tcPr>
            <w:tcW w:w="1980" w:type="dxa"/>
            <w:gridSpan w:val="2"/>
            <w:tcBorders>
              <w:top w:val="nil"/>
              <w:left w:val="nil"/>
              <w:bottom w:val="single" w:sz="4" w:space="0" w:color="DBDBDB" w:themeColor="accent3" w:themeTint="66"/>
              <w:right w:val="nil"/>
            </w:tcBorders>
            <w:shd w:val="clear" w:color="auto" w:fill="FAFAFA"/>
            <w:vAlign w:val="center"/>
            <w:hideMark/>
            <w:tcPrChange w:id="13231" w:author="Alicia Romero Lopez" w:date="2020-01-31T09:48:00Z">
              <w:tcPr>
                <w:tcW w:w="1980" w:type="dxa"/>
                <w:gridSpan w:val="2"/>
                <w:tcBorders>
                  <w:top w:val="nil"/>
                  <w:left w:val="nil"/>
                  <w:bottom w:val="single" w:sz="4" w:space="0" w:color="DBDBDB"/>
                  <w:right w:val="nil"/>
                </w:tcBorders>
                <w:shd w:val="clear" w:color="auto" w:fill="FAFAFA"/>
                <w:hideMark/>
              </w:tcPr>
            </w:tcPrChange>
          </w:tcPr>
          <w:p w14:paraId="6A0E9C52" w14:textId="17CBF8D7" w:rsidR="008027CD" w:rsidRPr="008027CD" w:rsidRDefault="008027CD" w:rsidP="008027CD">
            <w:pPr>
              <w:rPr>
                <w:ins w:id="13232" w:author="Salah Soliman" w:date="2020-01-31T16:41:00Z"/>
                <w:rFonts w:ascii="Open Sans" w:eastAsia="Open Sans" w:hAnsi="Open Sans" w:cs="Times New Roman"/>
              </w:rPr>
            </w:pPr>
            <w:ins w:id="13233" w:author="Salah Soliman" w:date="2020-01-31T16:41:00Z">
              <w:r w:rsidRPr="008027CD">
                <w:rPr>
                  <w:rFonts w:ascii="Open Sans" w:eastAsia="Open Sans" w:hAnsi="Open Sans" w:cs="Times New Roman"/>
                  <w:noProof/>
                  <w:rPrChange w:id="13234" w:author="Unknown">
                    <w:rPr>
                      <w:noProof/>
                    </w:rPr>
                  </w:rPrChange>
                </w:rPr>
                <w:drawing>
                  <wp:inline distT="0" distB="0" distL="0" distR="0" wp14:anchorId="41042D4A" wp14:editId="584A546F">
                    <wp:extent cx="1158240" cy="304800"/>
                    <wp:effectExtent l="0" t="0" r="3810" b="0"/>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158240" cy="304800"/>
                            </a:xfrm>
                            <a:prstGeom prst="rect">
                              <a:avLst/>
                            </a:prstGeom>
                            <a:noFill/>
                            <a:ln>
                              <a:noFill/>
                            </a:ln>
                          </pic:spPr>
                        </pic:pic>
                      </a:graphicData>
                    </a:graphic>
                  </wp:inline>
                </w:drawing>
              </w:r>
            </w:ins>
          </w:p>
        </w:tc>
        <w:tc>
          <w:tcPr>
            <w:tcW w:w="3981" w:type="dxa"/>
            <w:tcBorders>
              <w:top w:val="nil"/>
              <w:left w:val="nil"/>
              <w:bottom w:val="single" w:sz="4" w:space="0" w:color="DBDBDB" w:themeColor="accent3" w:themeTint="66"/>
              <w:right w:val="nil"/>
            </w:tcBorders>
            <w:shd w:val="clear" w:color="auto" w:fill="FAFAFA"/>
            <w:vAlign w:val="center"/>
            <w:tcPrChange w:id="13235" w:author="Alicia Romero Lopez" w:date="2020-01-31T09:48:00Z">
              <w:tcPr>
                <w:tcW w:w="3981" w:type="dxa"/>
                <w:tcBorders>
                  <w:top w:val="nil"/>
                  <w:left w:val="nil"/>
                  <w:bottom w:val="single" w:sz="4" w:space="0" w:color="DBDBDB"/>
                  <w:right w:val="nil"/>
                </w:tcBorders>
                <w:shd w:val="clear" w:color="auto" w:fill="FAFAFA"/>
              </w:tcPr>
            </w:tcPrChange>
          </w:tcPr>
          <w:p w14:paraId="4D8FEF3F" w14:textId="77777777" w:rsidR="008027CD" w:rsidRPr="008027CD" w:rsidRDefault="008027CD" w:rsidP="008027CD">
            <w:pPr>
              <w:rPr>
                <w:ins w:id="13236" w:author="Salah Soliman" w:date="2020-01-31T16:41:00Z"/>
                <w:rFonts w:ascii="Open Sans" w:eastAsia="Open Sans" w:hAnsi="Open Sans" w:cs="Times New Roman"/>
              </w:rPr>
            </w:pPr>
          </w:p>
        </w:tc>
        <w:tc>
          <w:tcPr>
            <w:tcW w:w="270" w:type="dxa"/>
            <w:tcBorders>
              <w:top w:val="nil"/>
              <w:left w:val="nil"/>
              <w:bottom w:val="single" w:sz="4" w:space="0" w:color="DBDBDB" w:themeColor="accent3" w:themeTint="66"/>
              <w:right w:val="single" w:sz="4" w:space="0" w:color="DBDBDB" w:themeColor="accent3" w:themeTint="66"/>
            </w:tcBorders>
            <w:shd w:val="clear" w:color="auto" w:fill="FAFAFA"/>
            <w:tcPrChange w:id="13237" w:author="Alicia Romero Lopez" w:date="2020-01-31T09:48:00Z">
              <w:tcPr>
                <w:tcW w:w="270" w:type="dxa"/>
                <w:tcBorders>
                  <w:top w:val="nil"/>
                  <w:left w:val="nil"/>
                  <w:bottom w:val="single" w:sz="4" w:space="0" w:color="DBDBDB"/>
                  <w:right w:val="single" w:sz="4" w:space="0" w:color="DBDBDB"/>
                </w:tcBorders>
                <w:shd w:val="clear" w:color="auto" w:fill="FAFAFA"/>
              </w:tcPr>
            </w:tcPrChange>
          </w:tcPr>
          <w:p w14:paraId="25DA2E96" w14:textId="77777777" w:rsidR="008027CD" w:rsidRPr="008027CD" w:rsidRDefault="008027CD" w:rsidP="008027CD">
            <w:pPr>
              <w:rPr>
                <w:ins w:id="13238" w:author="Salah Soliman" w:date="2020-01-31T16:41:00Z"/>
                <w:rFonts w:ascii="Open Sans" w:eastAsia="Open Sans" w:hAnsi="Open Sans" w:cs="Times New Roman"/>
              </w:rPr>
            </w:pPr>
          </w:p>
        </w:tc>
      </w:tr>
    </w:tbl>
    <w:p w14:paraId="51B14750" w14:textId="77777777" w:rsidR="008027CD" w:rsidRPr="008027CD" w:rsidRDefault="008027CD" w:rsidP="008027CD">
      <w:pPr>
        <w:rPr>
          <w:ins w:id="13239" w:author="Salah Soliman" w:date="2020-01-31T16:41:00Z"/>
          <w:rFonts w:ascii="Open Sans" w:eastAsia="Open Sans" w:hAnsi="Open Sans" w:cs="Times New Roman"/>
          <w:color w:val="404040"/>
        </w:rPr>
      </w:pPr>
    </w:p>
    <w:tbl>
      <w:tblPr>
        <w:tblStyle w:val="TableGrid32"/>
        <w:tblW w:w="10530" w:type="dxa"/>
        <w:tblInd w:w="-5" w:type="dxa"/>
        <w:tblLook w:val="04A0" w:firstRow="1" w:lastRow="0" w:firstColumn="1" w:lastColumn="0" w:noHBand="0" w:noVBand="1"/>
      </w:tblPr>
      <w:tblGrid>
        <w:gridCol w:w="806"/>
        <w:gridCol w:w="3061"/>
        <w:gridCol w:w="6663"/>
      </w:tblGrid>
      <w:tr w:rsidR="008027CD" w:rsidRPr="008027CD" w14:paraId="6D25F229" w14:textId="77777777" w:rsidTr="008027CD">
        <w:trPr>
          <w:trHeight w:val="566"/>
          <w:ins w:id="13240" w:author="Salah Soliman" w:date="2020-01-31T16:41:00Z"/>
        </w:trPr>
        <w:tc>
          <w:tcPr>
            <w:tcW w:w="805" w:type="dxa"/>
            <w:tcBorders>
              <w:top w:val="single" w:sz="4" w:space="0" w:color="auto"/>
              <w:left w:val="single" w:sz="4" w:space="0" w:color="auto"/>
              <w:bottom w:val="single" w:sz="4" w:space="0" w:color="auto"/>
              <w:right w:val="single" w:sz="4" w:space="0" w:color="auto"/>
            </w:tcBorders>
            <w:shd w:val="clear" w:color="auto" w:fill="39407B"/>
            <w:vAlign w:val="center"/>
            <w:hideMark/>
          </w:tcPr>
          <w:p w14:paraId="19099DDC" w14:textId="77777777" w:rsidR="008027CD" w:rsidRPr="008027CD" w:rsidRDefault="008027CD" w:rsidP="008027CD">
            <w:pPr>
              <w:jc w:val="center"/>
              <w:rPr>
                <w:ins w:id="13241" w:author="Salah Soliman" w:date="2020-01-31T16:41:00Z"/>
                <w:rFonts w:ascii="Open Sans" w:eastAsia="Open Sans" w:hAnsi="Open Sans" w:cs="Times New Roman"/>
                <w:b/>
                <w:bCs/>
                <w:color w:val="FFFFFF"/>
              </w:rPr>
            </w:pPr>
            <w:ins w:id="13242" w:author="Salah Soliman" w:date="2020-01-31T16:41:00Z">
              <w:r w:rsidRPr="008027CD">
                <w:rPr>
                  <w:rFonts w:ascii="Open Sans" w:eastAsia="Open Sans" w:hAnsi="Open Sans" w:cs="Times New Roman"/>
                  <w:b/>
                  <w:bCs/>
                  <w:color w:val="FFFFFF"/>
                </w:rPr>
                <w:t>Item</w:t>
              </w:r>
            </w:ins>
          </w:p>
        </w:tc>
        <w:tc>
          <w:tcPr>
            <w:tcW w:w="3060" w:type="dxa"/>
            <w:tcBorders>
              <w:top w:val="single" w:sz="4" w:space="0" w:color="auto"/>
              <w:left w:val="single" w:sz="4" w:space="0" w:color="auto"/>
              <w:bottom w:val="single" w:sz="4" w:space="0" w:color="auto"/>
              <w:right w:val="single" w:sz="4" w:space="0" w:color="auto"/>
            </w:tcBorders>
            <w:shd w:val="clear" w:color="auto" w:fill="39407B"/>
            <w:hideMark/>
          </w:tcPr>
          <w:p w14:paraId="20F9B393" w14:textId="77777777" w:rsidR="008027CD" w:rsidRPr="008027CD" w:rsidRDefault="008027CD" w:rsidP="008027CD">
            <w:pPr>
              <w:rPr>
                <w:ins w:id="13243" w:author="Salah Soliman" w:date="2020-01-31T16:41:00Z"/>
                <w:rFonts w:ascii="Open Sans" w:eastAsia="Open Sans" w:hAnsi="Open Sans" w:cs="Times New Roman"/>
                <w:b/>
                <w:bCs/>
                <w:color w:val="FFFFFF"/>
              </w:rPr>
            </w:pPr>
            <w:ins w:id="13244" w:author="Salah Soliman" w:date="2020-01-31T16:41:00Z">
              <w:r w:rsidRPr="008027CD">
                <w:rPr>
                  <w:rFonts w:ascii="Open Sans" w:eastAsia="Open Sans" w:hAnsi="Open Sans" w:cs="Times New Roman"/>
                  <w:b/>
                  <w:bCs/>
                  <w:color w:val="FFFFFF"/>
                </w:rPr>
                <w:t>Status</w:t>
              </w:r>
            </w:ins>
          </w:p>
        </w:tc>
        <w:tc>
          <w:tcPr>
            <w:tcW w:w="6660" w:type="dxa"/>
            <w:tcBorders>
              <w:top w:val="single" w:sz="4" w:space="0" w:color="auto"/>
              <w:left w:val="single" w:sz="4" w:space="0" w:color="auto"/>
              <w:bottom w:val="single" w:sz="4" w:space="0" w:color="auto"/>
              <w:right w:val="single" w:sz="4" w:space="0" w:color="auto"/>
            </w:tcBorders>
            <w:shd w:val="clear" w:color="auto" w:fill="39407B"/>
            <w:hideMark/>
          </w:tcPr>
          <w:p w14:paraId="266AE027" w14:textId="77777777" w:rsidR="008027CD" w:rsidRPr="008027CD" w:rsidRDefault="008027CD" w:rsidP="008027CD">
            <w:pPr>
              <w:rPr>
                <w:ins w:id="13245" w:author="Salah Soliman" w:date="2020-01-31T16:41:00Z"/>
                <w:rFonts w:ascii="Open Sans" w:eastAsia="Open Sans" w:hAnsi="Open Sans" w:cs="Times New Roman"/>
                <w:b/>
                <w:bCs/>
                <w:color w:val="FFFFFF"/>
              </w:rPr>
            </w:pPr>
            <w:ins w:id="13246" w:author="Salah Soliman" w:date="2020-01-31T16:41:00Z">
              <w:r w:rsidRPr="008027CD">
                <w:rPr>
                  <w:rFonts w:ascii="Open Sans" w:eastAsia="Open Sans" w:hAnsi="Open Sans" w:cs="Times New Roman"/>
                  <w:b/>
                  <w:bCs/>
                  <w:color w:val="FFFFFF"/>
                </w:rPr>
                <w:t>Explanation Text/Images</w:t>
              </w:r>
            </w:ins>
          </w:p>
        </w:tc>
      </w:tr>
      <w:tr w:rsidR="008027CD" w:rsidRPr="008027CD" w14:paraId="6C28AE65" w14:textId="77777777" w:rsidTr="008027CD">
        <w:trPr>
          <w:ins w:id="13247" w:author="Salah Soliman" w:date="2020-01-31T16:41:00Z"/>
        </w:trPr>
        <w:tc>
          <w:tcPr>
            <w:tcW w:w="805" w:type="dxa"/>
            <w:tcBorders>
              <w:top w:val="single" w:sz="4" w:space="0" w:color="auto"/>
              <w:left w:val="single" w:sz="4" w:space="0" w:color="auto"/>
              <w:bottom w:val="single" w:sz="4" w:space="0" w:color="auto"/>
              <w:right w:val="single" w:sz="4" w:space="0" w:color="auto"/>
            </w:tcBorders>
            <w:vAlign w:val="center"/>
            <w:hideMark/>
          </w:tcPr>
          <w:p w14:paraId="63C7FF5C" w14:textId="77777777" w:rsidR="008027CD" w:rsidRPr="008027CD" w:rsidRDefault="008027CD" w:rsidP="008027CD">
            <w:pPr>
              <w:jc w:val="center"/>
              <w:rPr>
                <w:ins w:id="13248" w:author="Salah Soliman" w:date="2020-01-31T16:41:00Z"/>
                <w:rFonts w:ascii="Open Sans" w:eastAsia="Open Sans" w:hAnsi="Open Sans" w:cs="Times New Roman"/>
                <w:color w:val="404040"/>
              </w:rPr>
            </w:pPr>
            <w:ins w:id="13249" w:author="Salah Soliman" w:date="2020-01-31T16:41:00Z">
              <w:r w:rsidRPr="008027CD">
                <w:rPr>
                  <w:rFonts w:ascii="Open Sans" w:eastAsia="Open Sans" w:hAnsi="Open Sans" w:cs="Times New Roman"/>
                </w:rPr>
                <w:t>a.</w:t>
              </w:r>
            </w:ins>
          </w:p>
        </w:tc>
        <w:tc>
          <w:tcPr>
            <w:tcW w:w="3060" w:type="dxa"/>
            <w:tcBorders>
              <w:top w:val="single" w:sz="4" w:space="0" w:color="auto"/>
              <w:left w:val="single" w:sz="4" w:space="0" w:color="auto"/>
              <w:bottom w:val="single" w:sz="4" w:space="0" w:color="auto"/>
              <w:right w:val="single" w:sz="4" w:space="0" w:color="auto"/>
            </w:tcBorders>
            <w:vAlign w:val="center"/>
            <w:hideMark/>
          </w:tcPr>
          <w:p w14:paraId="0A9C5EFE" w14:textId="77777777" w:rsidR="008027CD" w:rsidRPr="008027CD" w:rsidRDefault="008027CD" w:rsidP="008027CD">
            <w:pPr>
              <w:outlineLvl w:val="2"/>
              <w:rPr>
                <w:ins w:id="13250" w:author="Salah Soliman" w:date="2020-01-31T16:41:00Z"/>
                <w:rFonts w:ascii="Open Sans Semibold" w:eastAsia="Open Sans" w:hAnsi="Open Sans Semibold" w:cs="Open Sans Semibold"/>
                <w:color w:val="11143F"/>
              </w:rPr>
            </w:pPr>
            <w:ins w:id="13251" w:author="Salah Soliman" w:date="2020-01-31T16:41:00Z">
              <w:r w:rsidRPr="008027CD">
                <w:rPr>
                  <w:rFonts w:ascii="Open Sans Semibold" w:eastAsia="Open Sans" w:hAnsi="Open Sans Semibold" w:cs="Open Sans Semibold"/>
                  <w:color w:val="11143F"/>
                </w:rPr>
                <w:t>Incorrect</w:t>
              </w:r>
            </w:ins>
          </w:p>
        </w:tc>
        <w:tc>
          <w:tcPr>
            <w:tcW w:w="6660" w:type="dxa"/>
            <w:tcBorders>
              <w:top w:val="single" w:sz="4" w:space="0" w:color="auto"/>
              <w:left w:val="single" w:sz="4" w:space="0" w:color="auto"/>
              <w:bottom w:val="single" w:sz="4" w:space="0" w:color="auto"/>
              <w:right w:val="single" w:sz="4" w:space="0" w:color="auto"/>
            </w:tcBorders>
            <w:vAlign w:val="center"/>
            <w:hideMark/>
          </w:tcPr>
          <w:p w14:paraId="2BF4DF56" w14:textId="77777777" w:rsidR="008027CD" w:rsidRPr="008027CD" w:rsidRDefault="008027CD" w:rsidP="008027CD">
            <w:pPr>
              <w:rPr>
                <w:ins w:id="13252" w:author="Salah Soliman" w:date="2020-01-31T16:41:00Z"/>
                <w:rFonts w:ascii="Consolas" w:eastAsia="Open Sans" w:hAnsi="Consolas" w:cs="Times New Roman"/>
              </w:rPr>
            </w:pPr>
            <w:ins w:id="13253" w:author="Salah Soliman" w:date="2020-01-31T16:41:00Z">
              <w:r w:rsidRPr="008027CD">
                <w:rPr>
                  <w:rFonts w:ascii="Consolas" w:eastAsia="Open Sans" w:hAnsi="Consolas" w:cs="Times New Roman"/>
                </w:rPr>
                <w:t xml:space="preserve">Unfortunately, this is incorrect. plt.scatter will create a scatter plot of the points, as shown in the figure. </w:t>
              </w:r>
            </w:ins>
          </w:p>
        </w:tc>
      </w:tr>
      <w:tr w:rsidR="008027CD" w:rsidRPr="008027CD" w14:paraId="184ABB6A" w14:textId="77777777" w:rsidTr="008027CD">
        <w:trPr>
          <w:ins w:id="13254" w:author="Salah Soliman" w:date="2020-01-31T16:41:00Z"/>
        </w:trPr>
        <w:tc>
          <w:tcPr>
            <w:tcW w:w="805" w:type="dxa"/>
            <w:tcBorders>
              <w:top w:val="single" w:sz="4" w:space="0" w:color="auto"/>
              <w:left w:val="single" w:sz="4" w:space="0" w:color="auto"/>
              <w:bottom w:val="single" w:sz="4" w:space="0" w:color="auto"/>
              <w:right w:val="single" w:sz="4" w:space="0" w:color="auto"/>
            </w:tcBorders>
            <w:vAlign w:val="center"/>
            <w:hideMark/>
          </w:tcPr>
          <w:p w14:paraId="6FB755D2" w14:textId="77777777" w:rsidR="008027CD" w:rsidRPr="008027CD" w:rsidRDefault="008027CD" w:rsidP="008027CD">
            <w:pPr>
              <w:jc w:val="center"/>
              <w:rPr>
                <w:ins w:id="13255" w:author="Salah Soliman" w:date="2020-01-31T16:41:00Z"/>
                <w:rFonts w:ascii="Open Sans" w:eastAsia="Open Sans" w:hAnsi="Open Sans" w:cs="Times New Roman"/>
              </w:rPr>
            </w:pPr>
            <w:ins w:id="13256" w:author="Salah Soliman" w:date="2020-01-31T16:41:00Z">
              <w:r w:rsidRPr="008027CD">
                <w:rPr>
                  <w:rFonts w:ascii="Open Sans" w:eastAsia="Open Sans" w:hAnsi="Open Sans" w:cs="Times New Roman"/>
                </w:rPr>
                <w:t>b.</w:t>
              </w:r>
            </w:ins>
          </w:p>
        </w:tc>
        <w:tc>
          <w:tcPr>
            <w:tcW w:w="3060" w:type="dxa"/>
            <w:tcBorders>
              <w:top w:val="single" w:sz="4" w:space="0" w:color="auto"/>
              <w:left w:val="single" w:sz="4" w:space="0" w:color="auto"/>
              <w:bottom w:val="single" w:sz="4" w:space="0" w:color="auto"/>
              <w:right w:val="single" w:sz="4" w:space="0" w:color="auto"/>
            </w:tcBorders>
            <w:vAlign w:val="center"/>
            <w:hideMark/>
          </w:tcPr>
          <w:p w14:paraId="67644050" w14:textId="77777777" w:rsidR="008027CD" w:rsidRPr="008027CD" w:rsidRDefault="008027CD" w:rsidP="008027CD">
            <w:pPr>
              <w:outlineLvl w:val="2"/>
              <w:rPr>
                <w:ins w:id="13257" w:author="Salah Soliman" w:date="2020-01-31T16:41:00Z"/>
                <w:rFonts w:ascii="Open Sans Semibold" w:eastAsia="Open Sans" w:hAnsi="Open Sans Semibold" w:cs="Open Sans Semibold"/>
                <w:color w:val="11143F"/>
              </w:rPr>
            </w:pPr>
            <w:ins w:id="13258" w:author="Salah Soliman" w:date="2020-01-31T16:41:00Z">
              <w:r w:rsidRPr="008027CD">
                <w:rPr>
                  <w:rFonts w:ascii="Open Sans Semibold" w:eastAsia="Open Sans" w:hAnsi="Open Sans Semibold" w:cs="Open Sans Semibold"/>
                  <w:color w:val="11143F"/>
                </w:rPr>
                <w:t>Incorrect</w:t>
              </w:r>
            </w:ins>
          </w:p>
        </w:tc>
        <w:tc>
          <w:tcPr>
            <w:tcW w:w="6660" w:type="dxa"/>
            <w:tcBorders>
              <w:top w:val="single" w:sz="4" w:space="0" w:color="auto"/>
              <w:left w:val="single" w:sz="4" w:space="0" w:color="auto"/>
              <w:bottom w:val="single" w:sz="4" w:space="0" w:color="auto"/>
              <w:right w:val="single" w:sz="4" w:space="0" w:color="auto"/>
            </w:tcBorders>
            <w:vAlign w:val="center"/>
            <w:hideMark/>
          </w:tcPr>
          <w:p w14:paraId="0C0433FA" w14:textId="77777777" w:rsidR="008027CD" w:rsidRPr="008027CD" w:rsidRDefault="008027CD" w:rsidP="008027CD">
            <w:pPr>
              <w:rPr>
                <w:ins w:id="13259" w:author="Salah Soliman" w:date="2020-01-31T16:41:00Z"/>
                <w:rFonts w:ascii="Consolas" w:eastAsia="Open Sans" w:hAnsi="Consolas" w:cs="Times New Roman"/>
              </w:rPr>
            </w:pPr>
            <w:ins w:id="13260" w:author="Salah Soliman" w:date="2020-01-31T16:41:00Z">
              <w:r w:rsidRPr="008027CD">
                <w:rPr>
                  <w:rFonts w:ascii="Open Sans" w:eastAsia="Open Sans" w:hAnsi="Open Sans" w:cs="Times New Roman"/>
                </w:rPr>
                <w:t>Yes, this code will achieve the desired result.</w:t>
              </w:r>
            </w:ins>
          </w:p>
        </w:tc>
      </w:tr>
      <w:tr w:rsidR="008027CD" w:rsidRPr="008027CD" w14:paraId="70F634A2" w14:textId="77777777" w:rsidTr="008027CD">
        <w:trPr>
          <w:ins w:id="13261" w:author="Salah Soliman" w:date="2020-01-31T16:41:00Z"/>
        </w:trPr>
        <w:tc>
          <w:tcPr>
            <w:tcW w:w="805" w:type="dxa"/>
            <w:tcBorders>
              <w:top w:val="single" w:sz="4" w:space="0" w:color="auto"/>
              <w:left w:val="single" w:sz="4" w:space="0" w:color="auto"/>
              <w:bottom w:val="single" w:sz="4" w:space="0" w:color="auto"/>
              <w:right w:val="single" w:sz="4" w:space="0" w:color="auto"/>
            </w:tcBorders>
            <w:vAlign w:val="center"/>
            <w:hideMark/>
          </w:tcPr>
          <w:p w14:paraId="060490D3" w14:textId="77777777" w:rsidR="008027CD" w:rsidRPr="008027CD" w:rsidRDefault="008027CD" w:rsidP="008027CD">
            <w:pPr>
              <w:jc w:val="center"/>
              <w:rPr>
                <w:ins w:id="13262" w:author="Salah Soliman" w:date="2020-01-31T16:41:00Z"/>
                <w:rFonts w:ascii="Open Sans" w:eastAsia="Open Sans" w:hAnsi="Open Sans" w:cs="Times New Roman"/>
              </w:rPr>
            </w:pPr>
            <w:ins w:id="13263" w:author="Salah Soliman" w:date="2020-01-31T16:41:00Z">
              <w:r w:rsidRPr="008027CD">
                <w:rPr>
                  <w:rFonts w:ascii="Open Sans" w:eastAsia="Open Sans" w:hAnsi="Open Sans" w:cs="Times New Roman"/>
                </w:rPr>
                <w:t>c.</w:t>
              </w:r>
            </w:ins>
          </w:p>
        </w:tc>
        <w:tc>
          <w:tcPr>
            <w:tcW w:w="3060" w:type="dxa"/>
            <w:tcBorders>
              <w:top w:val="single" w:sz="4" w:space="0" w:color="auto"/>
              <w:left w:val="single" w:sz="4" w:space="0" w:color="auto"/>
              <w:bottom w:val="single" w:sz="4" w:space="0" w:color="auto"/>
              <w:right w:val="single" w:sz="4" w:space="0" w:color="auto"/>
            </w:tcBorders>
            <w:vAlign w:val="center"/>
            <w:hideMark/>
          </w:tcPr>
          <w:p w14:paraId="7834B4C8" w14:textId="77777777" w:rsidR="008027CD" w:rsidRPr="008027CD" w:rsidRDefault="008027CD" w:rsidP="008027CD">
            <w:pPr>
              <w:outlineLvl w:val="2"/>
              <w:rPr>
                <w:ins w:id="13264" w:author="Salah Soliman" w:date="2020-01-31T16:41:00Z"/>
                <w:rFonts w:ascii="Open Sans Semibold" w:eastAsia="Open Sans" w:hAnsi="Open Sans Semibold" w:cs="Open Sans Semibold"/>
                <w:color w:val="11143F"/>
              </w:rPr>
            </w:pPr>
            <w:ins w:id="13265" w:author="Salah Soliman" w:date="2020-01-31T16:41:00Z">
              <w:r w:rsidRPr="008027CD">
                <w:rPr>
                  <w:rFonts w:ascii="Open Sans Semibold" w:eastAsia="Open Sans" w:hAnsi="Open Sans Semibold" w:cs="Open Sans Semibold"/>
                  <w:color w:val="11143F"/>
                </w:rPr>
                <w:t>Correct</w:t>
              </w:r>
            </w:ins>
          </w:p>
        </w:tc>
        <w:tc>
          <w:tcPr>
            <w:tcW w:w="6660" w:type="dxa"/>
            <w:tcBorders>
              <w:top w:val="single" w:sz="4" w:space="0" w:color="auto"/>
              <w:left w:val="single" w:sz="4" w:space="0" w:color="auto"/>
              <w:bottom w:val="single" w:sz="4" w:space="0" w:color="auto"/>
              <w:right w:val="single" w:sz="4" w:space="0" w:color="auto"/>
            </w:tcBorders>
            <w:vAlign w:val="center"/>
            <w:hideMark/>
          </w:tcPr>
          <w:p w14:paraId="19085D76" w14:textId="77777777" w:rsidR="008027CD" w:rsidRPr="008027CD" w:rsidRDefault="008027CD" w:rsidP="008027CD">
            <w:pPr>
              <w:spacing w:before="120" w:after="120" w:line="256" w:lineRule="auto"/>
              <w:rPr>
                <w:ins w:id="13266" w:author="Salah Soliman" w:date="2020-01-31T16:41:00Z"/>
                <w:rFonts w:ascii="Open Sans" w:eastAsia="Open Sans" w:hAnsi="Open Sans" w:cs="Times New Roman"/>
                <w:color w:val="404040"/>
              </w:rPr>
            </w:pPr>
            <w:ins w:id="13267" w:author="Salah Soliman" w:date="2020-01-31T16:41:00Z">
              <w:r w:rsidRPr="008027CD">
                <w:rPr>
                  <w:rFonts w:ascii="Consolas" w:eastAsia="Open Sans" w:hAnsi="Consolas" w:cs="Times New Roman"/>
                  <w:color w:val="404040"/>
                </w:rPr>
                <w:t>Unfortunately, this is incorrect. plt.bar will create a plot of vertical bars at the equally distributed points, as shown in the figure.</w:t>
              </w:r>
            </w:ins>
          </w:p>
        </w:tc>
      </w:tr>
      <w:tr w:rsidR="008027CD" w:rsidRPr="008027CD" w14:paraId="4E333F14" w14:textId="77777777" w:rsidTr="008027CD">
        <w:trPr>
          <w:ins w:id="13268" w:author="Salah Soliman" w:date="2020-01-31T16:41:00Z"/>
        </w:trPr>
        <w:tc>
          <w:tcPr>
            <w:tcW w:w="805" w:type="dxa"/>
            <w:tcBorders>
              <w:top w:val="single" w:sz="4" w:space="0" w:color="auto"/>
              <w:left w:val="single" w:sz="4" w:space="0" w:color="auto"/>
              <w:bottom w:val="single" w:sz="4" w:space="0" w:color="auto"/>
              <w:right w:val="single" w:sz="4" w:space="0" w:color="auto"/>
            </w:tcBorders>
            <w:vAlign w:val="center"/>
            <w:hideMark/>
          </w:tcPr>
          <w:p w14:paraId="304E109B" w14:textId="77777777" w:rsidR="008027CD" w:rsidRPr="008027CD" w:rsidRDefault="008027CD" w:rsidP="008027CD">
            <w:pPr>
              <w:jc w:val="center"/>
              <w:rPr>
                <w:ins w:id="13269" w:author="Salah Soliman" w:date="2020-01-31T16:41:00Z"/>
                <w:rFonts w:ascii="Open Sans" w:eastAsia="Open Sans" w:hAnsi="Open Sans" w:cs="Times New Roman"/>
              </w:rPr>
            </w:pPr>
            <w:ins w:id="13270" w:author="Salah Soliman" w:date="2020-01-31T16:41:00Z">
              <w:r w:rsidRPr="008027CD">
                <w:rPr>
                  <w:rFonts w:ascii="Open Sans" w:eastAsia="Open Sans" w:hAnsi="Open Sans" w:cs="Times New Roman"/>
                </w:rPr>
                <w:t>d.</w:t>
              </w:r>
            </w:ins>
          </w:p>
        </w:tc>
        <w:tc>
          <w:tcPr>
            <w:tcW w:w="3060" w:type="dxa"/>
            <w:tcBorders>
              <w:top w:val="single" w:sz="4" w:space="0" w:color="auto"/>
              <w:left w:val="single" w:sz="4" w:space="0" w:color="auto"/>
              <w:bottom w:val="single" w:sz="4" w:space="0" w:color="auto"/>
              <w:right w:val="single" w:sz="4" w:space="0" w:color="auto"/>
            </w:tcBorders>
            <w:vAlign w:val="center"/>
            <w:hideMark/>
          </w:tcPr>
          <w:p w14:paraId="3DDFD78F" w14:textId="77777777" w:rsidR="008027CD" w:rsidRPr="008027CD" w:rsidRDefault="008027CD" w:rsidP="008027CD">
            <w:pPr>
              <w:outlineLvl w:val="2"/>
              <w:rPr>
                <w:ins w:id="13271" w:author="Salah Soliman" w:date="2020-01-31T16:41:00Z"/>
                <w:rFonts w:ascii="Open Sans Semibold" w:eastAsia="Open Sans" w:hAnsi="Open Sans Semibold" w:cs="Open Sans Semibold"/>
                <w:color w:val="11143F"/>
              </w:rPr>
            </w:pPr>
            <w:ins w:id="13272" w:author="Salah Soliman" w:date="2020-01-31T16:41:00Z">
              <w:r w:rsidRPr="008027CD">
                <w:rPr>
                  <w:rFonts w:ascii="Open Sans Semibold" w:eastAsia="Open Sans" w:hAnsi="Open Sans Semibold" w:cs="Open Sans Semibold"/>
                  <w:color w:val="11143F"/>
                </w:rPr>
                <w:t>Incorrect</w:t>
              </w:r>
            </w:ins>
          </w:p>
        </w:tc>
        <w:tc>
          <w:tcPr>
            <w:tcW w:w="6660" w:type="dxa"/>
            <w:tcBorders>
              <w:top w:val="single" w:sz="4" w:space="0" w:color="auto"/>
              <w:left w:val="single" w:sz="4" w:space="0" w:color="auto"/>
              <w:bottom w:val="single" w:sz="4" w:space="0" w:color="auto"/>
              <w:right w:val="single" w:sz="4" w:space="0" w:color="auto"/>
            </w:tcBorders>
            <w:vAlign w:val="center"/>
            <w:hideMark/>
          </w:tcPr>
          <w:p w14:paraId="4F5D6D34" w14:textId="77777777" w:rsidR="008027CD" w:rsidRPr="008027CD" w:rsidRDefault="008027CD" w:rsidP="008027CD">
            <w:pPr>
              <w:rPr>
                <w:ins w:id="13273" w:author="Salah Soliman" w:date="2020-01-31T16:41:00Z"/>
                <w:rFonts w:ascii="Consolas" w:eastAsia="Open Sans" w:hAnsi="Consolas" w:cs="Times New Roman"/>
              </w:rPr>
            </w:pPr>
            <w:ins w:id="13274" w:author="Salah Soliman" w:date="2020-01-31T16:41:00Z">
              <w:r w:rsidRPr="008027CD">
                <w:rPr>
                  <w:rFonts w:ascii="Consolas" w:eastAsia="Open Sans" w:hAnsi="Consolas" w:cs="Times New Roman"/>
                </w:rPr>
                <w:t xml:space="preserve">Unfortunately, this is incorrect. This will result in an error. </w:t>
              </w:r>
            </w:ins>
          </w:p>
        </w:tc>
      </w:tr>
    </w:tbl>
    <w:p w14:paraId="1F07BE48" w14:textId="77777777" w:rsidR="008027CD" w:rsidRPr="008027CD" w:rsidRDefault="008027CD" w:rsidP="008027CD">
      <w:pPr>
        <w:spacing w:after="0" w:line="240" w:lineRule="auto"/>
        <w:rPr>
          <w:ins w:id="13275" w:author="Salah Soliman" w:date="2020-01-31T16:41:00Z"/>
          <w:rFonts w:ascii="Open Sans" w:eastAsia="Open Sans" w:hAnsi="Open Sans" w:cs="Times New Roman"/>
          <w:color w:val="404040"/>
        </w:rPr>
      </w:pPr>
    </w:p>
    <w:p w14:paraId="274C7B21" w14:textId="186CACA8" w:rsidR="008027CD" w:rsidRDefault="008027CD" w:rsidP="00374341">
      <w:pPr>
        <w:pStyle w:val="NoSpacing"/>
        <w:rPr>
          <w:ins w:id="13276" w:author="Salah Soliman" w:date="2020-01-31T16:41:00Z"/>
        </w:rPr>
      </w:pPr>
    </w:p>
    <w:p w14:paraId="1C286367" w14:textId="77777777" w:rsidR="008027CD" w:rsidRDefault="008027CD" w:rsidP="00374341">
      <w:pPr>
        <w:pStyle w:val="NoSpacing"/>
      </w:pPr>
    </w:p>
    <w:tbl>
      <w:tblPr>
        <w:tblStyle w:val="TableGrid"/>
        <w:tblW w:w="10455" w:type="dxa"/>
        <w:tblInd w:w="-5" w:type="dxa"/>
        <w:tblBorders>
          <w:top w:val="single" w:sz="4" w:space="0" w:color="5B9BD5" w:themeColor="accent5"/>
          <w:left w:val="single" w:sz="4" w:space="0" w:color="5B9BD5" w:themeColor="accent5"/>
          <w:bottom w:val="single" w:sz="4" w:space="0" w:color="5B9BD5" w:themeColor="accent5"/>
          <w:right w:val="single" w:sz="4" w:space="0" w:color="5B9BD5" w:themeColor="accent5"/>
          <w:insideH w:val="none" w:sz="0" w:space="0" w:color="auto"/>
          <w:insideV w:val="none" w:sz="0" w:space="0" w:color="auto"/>
        </w:tblBorders>
        <w:tblLayout w:type="fixed"/>
        <w:tblCellMar>
          <w:left w:w="115" w:type="dxa"/>
          <w:right w:w="115" w:type="dxa"/>
        </w:tblCellMar>
        <w:tblLook w:val="04A0" w:firstRow="1" w:lastRow="0" w:firstColumn="1" w:lastColumn="0" w:noHBand="0" w:noVBand="1"/>
        <w:tblPrChange w:id="13277" w:author="Salah Soliman" w:date="2020-01-31T16:41:00Z">
          <w:tblPr>
            <w:tblStyle w:val="TableGrid"/>
            <w:tblW w:w="10455" w:type="dxa"/>
            <w:tblInd w:w="-5" w:type="dxa"/>
            <w:tblBorders>
              <w:top w:val="single" w:sz="4" w:space="0" w:color="5B9BD5" w:themeColor="accent5"/>
              <w:left w:val="single" w:sz="4" w:space="0" w:color="5B9BD5" w:themeColor="accent5"/>
              <w:bottom w:val="single" w:sz="4" w:space="0" w:color="5B9BD5" w:themeColor="accent5"/>
              <w:right w:val="single" w:sz="4" w:space="0" w:color="5B9BD5" w:themeColor="accent5"/>
              <w:insideH w:val="none" w:sz="0" w:space="0" w:color="auto"/>
              <w:insideV w:val="none" w:sz="0" w:space="0" w:color="auto"/>
            </w:tblBorders>
            <w:tblLayout w:type="fixed"/>
            <w:tblCellMar>
              <w:left w:w="115" w:type="dxa"/>
              <w:right w:w="115" w:type="dxa"/>
            </w:tblCellMar>
            <w:tblLook w:val="04A0" w:firstRow="1" w:lastRow="0" w:firstColumn="1" w:lastColumn="0" w:noHBand="0" w:noVBand="1"/>
          </w:tblPr>
        </w:tblPrChange>
      </w:tblPr>
      <w:tblGrid>
        <w:gridCol w:w="270"/>
        <w:gridCol w:w="630"/>
        <w:gridCol w:w="450"/>
        <w:gridCol w:w="2878"/>
        <w:gridCol w:w="1529"/>
        <w:gridCol w:w="450"/>
        <w:gridCol w:w="3978"/>
        <w:gridCol w:w="270"/>
        <w:tblGridChange w:id="13278">
          <w:tblGrid>
            <w:gridCol w:w="360"/>
            <w:gridCol w:w="360"/>
            <w:gridCol w:w="360"/>
            <w:gridCol w:w="360"/>
            <w:gridCol w:w="360"/>
            <w:gridCol w:w="360"/>
            <w:gridCol w:w="360"/>
            <w:gridCol w:w="360"/>
          </w:tblGrid>
        </w:tblGridChange>
      </w:tblGrid>
      <w:tr w:rsidR="00374341" w:rsidDel="008027CD" w14:paraId="70AB420F" w14:textId="2D45B6CE" w:rsidTr="008027CD">
        <w:trPr>
          <w:cantSplit/>
          <w:del w:id="13279" w:author="Salah Soliman" w:date="2020-01-31T16:41:00Z"/>
        </w:trPr>
        <w:tc>
          <w:tcPr>
            <w:tcW w:w="10455" w:type="dxa"/>
            <w:gridSpan w:val="8"/>
            <w:tcBorders>
              <w:top w:val="single" w:sz="4" w:space="0" w:color="5B9BD5" w:themeColor="accent5"/>
              <w:left w:val="single" w:sz="4" w:space="0" w:color="5B9BD5" w:themeColor="accent5"/>
              <w:bottom w:val="nil"/>
              <w:right w:val="single" w:sz="4" w:space="0" w:color="5B9BD5" w:themeColor="accent5"/>
            </w:tcBorders>
            <w:shd w:val="clear" w:color="auto" w:fill="70AD47" w:themeFill="accent6"/>
            <w:tcPrChange w:id="13280" w:author="Salah Soliman" w:date="2020-01-31T16:41:00Z">
              <w:tcPr>
                <w:tcW w:w="10461" w:type="dxa"/>
                <w:gridSpan w:val="8"/>
                <w:tcBorders>
                  <w:top w:val="single" w:sz="4" w:space="0" w:color="5B9BD5" w:themeColor="accent5"/>
                  <w:left w:val="single" w:sz="4" w:space="0" w:color="5B9BD5" w:themeColor="accent5"/>
                  <w:bottom w:val="nil"/>
                  <w:right w:val="single" w:sz="4" w:space="0" w:color="5B9BD5" w:themeColor="accent5"/>
                </w:tcBorders>
                <w:shd w:val="clear" w:color="auto" w:fill="70AD47" w:themeFill="accent6"/>
              </w:tcPr>
            </w:tcPrChange>
          </w:tcPr>
          <w:p w14:paraId="36AC5514" w14:textId="5BC55E84" w:rsidR="00374341" w:rsidDel="008027CD" w:rsidRDefault="00374341" w:rsidP="00374341">
            <w:pPr>
              <w:pStyle w:val="Heading3"/>
              <w:outlineLvl w:val="2"/>
              <w:rPr>
                <w:del w:id="13281" w:author="Salah Soliman" w:date="2020-01-31T16:41:00Z"/>
              </w:rPr>
            </w:pPr>
            <w:bookmarkStart w:id="13282" w:name="_Hlk31381292"/>
            <w:del w:id="13283" w:author="Salah Soliman" w:date="2020-01-31T16:41:00Z">
              <w:r w:rsidDel="008027CD">
                <w:delText>Which of the following lines of code produces a continuous plot of the function x?</w:delText>
              </w:r>
            </w:del>
          </w:p>
          <w:tbl>
            <w:tblPr>
              <w:tblStyle w:val="TableGrid"/>
              <w:tblW w:w="10440" w:type="dxa"/>
              <w:tblBorders>
                <w:top w:val="single" w:sz="4" w:space="0" w:color="649B40" w:themeColor="accent6" w:themeShade="E6"/>
                <w:left w:val="single" w:sz="4" w:space="0" w:color="649B40" w:themeColor="accent6" w:themeShade="E6"/>
                <w:bottom w:val="single" w:sz="4" w:space="0" w:color="649B40" w:themeColor="accent6" w:themeShade="E6"/>
                <w:right w:val="single" w:sz="4" w:space="0" w:color="649B40" w:themeColor="accent6" w:themeShade="E6"/>
                <w:insideH w:val="none" w:sz="0" w:space="0" w:color="auto"/>
                <w:insideV w:val="none" w:sz="0" w:space="0" w:color="auto"/>
              </w:tblBorders>
              <w:tblLayout w:type="fixed"/>
              <w:tblCellMar>
                <w:left w:w="115" w:type="dxa"/>
                <w:right w:w="115" w:type="dxa"/>
              </w:tblCellMar>
              <w:tblLook w:val="04A0" w:firstRow="1" w:lastRow="0" w:firstColumn="1" w:lastColumn="0" w:noHBand="0" w:noVBand="1"/>
            </w:tblPr>
            <w:tblGrid>
              <w:gridCol w:w="270"/>
              <w:gridCol w:w="9900"/>
              <w:gridCol w:w="270"/>
            </w:tblGrid>
            <w:tr w:rsidR="00374341" w:rsidDel="008027CD" w14:paraId="2BE47130" w14:textId="7824B426" w:rsidTr="00374341">
              <w:trPr>
                <w:cantSplit/>
                <w:trHeight w:val="80"/>
                <w:del w:id="13284" w:author="Salah Soliman" w:date="2020-01-31T16:41:00Z"/>
              </w:trPr>
              <w:tc>
                <w:tcPr>
                  <w:tcW w:w="270" w:type="dxa"/>
                  <w:tcBorders>
                    <w:top w:val="single" w:sz="4" w:space="0" w:color="649B40" w:themeColor="accent6" w:themeShade="E6"/>
                    <w:left w:val="single" w:sz="4" w:space="0" w:color="649B40" w:themeColor="accent6" w:themeShade="E6"/>
                    <w:bottom w:val="nil"/>
                    <w:right w:val="nil"/>
                  </w:tcBorders>
                  <w:shd w:val="clear" w:color="auto" w:fill="70AD47" w:themeFill="accent6"/>
                </w:tcPr>
                <w:p w14:paraId="0C48A0A2" w14:textId="3DC7DD12" w:rsidR="00374341" w:rsidDel="008027CD" w:rsidRDefault="00374341" w:rsidP="00374341">
                  <w:pPr>
                    <w:pStyle w:val="NoSpacing"/>
                    <w:rPr>
                      <w:del w:id="13285" w:author="Salah Soliman" w:date="2020-01-31T16:41:00Z"/>
                      <w:noProof/>
                      <w:sz w:val="16"/>
                      <w:szCs w:val="16"/>
                    </w:rPr>
                  </w:pPr>
                </w:p>
              </w:tc>
              <w:tc>
                <w:tcPr>
                  <w:tcW w:w="9900" w:type="dxa"/>
                  <w:tcBorders>
                    <w:top w:val="single" w:sz="4" w:space="0" w:color="649B40" w:themeColor="accent6" w:themeShade="E6"/>
                    <w:left w:val="nil"/>
                    <w:bottom w:val="single" w:sz="4" w:space="0" w:color="808080" w:themeColor="background1" w:themeShade="80"/>
                    <w:right w:val="nil"/>
                  </w:tcBorders>
                  <w:shd w:val="clear" w:color="auto" w:fill="70AD47" w:themeFill="accent6"/>
                </w:tcPr>
                <w:p w14:paraId="59471B73" w14:textId="3778E3B1" w:rsidR="00374341" w:rsidDel="008027CD" w:rsidRDefault="00374341" w:rsidP="00374341">
                  <w:pPr>
                    <w:pStyle w:val="NoSpacing"/>
                    <w:rPr>
                      <w:del w:id="13286" w:author="Salah Soliman" w:date="2020-01-31T16:41:00Z"/>
                      <w:noProof/>
                      <w:sz w:val="16"/>
                      <w:szCs w:val="16"/>
                    </w:rPr>
                  </w:pPr>
                </w:p>
              </w:tc>
              <w:tc>
                <w:tcPr>
                  <w:tcW w:w="270" w:type="dxa"/>
                  <w:tcBorders>
                    <w:top w:val="single" w:sz="4" w:space="0" w:color="649B40" w:themeColor="accent6" w:themeShade="E6"/>
                    <w:left w:val="nil"/>
                    <w:bottom w:val="nil"/>
                    <w:right w:val="single" w:sz="4" w:space="0" w:color="649B40" w:themeColor="accent6" w:themeShade="E6"/>
                  </w:tcBorders>
                  <w:shd w:val="clear" w:color="auto" w:fill="70AD47" w:themeFill="accent6"/>
                </w:tcPr>
                <w:p w14:paraId="17F4F840" w14:textId="33C3C336" w:rsidR="00374341" w:rsidDel="008027CD" w:rsidRDefault="00374341" w:rsidP="00374341">
                  <w:pPr>
                    <w:pStyle w:val="NoSpacing"/>
                    <w:rPr>
                      <w:del w:id="13287" w:author="Salah Soliman" w:date="2020-01-31T16:41:00Z"/>
                      <w:noProof/>
                      <w:sz w:val="16"/>
                      <w:szCs w:val="16"/>
                    </w:rPr>
                  </w:pPr>
                </w:p>
              </w:tc>
            </w:tr>
            <w:tr w:rsidR="00374341" w:rsidDel="008027CD" w14:paraId="59374AB3" w14:textId="48F00F78" w:rsidTr="00374341">
              <w:trPr>
                <w:cantSplit/>
                <w:trHeight w:val="190"/>
                <w:del w:id="13288" w:author="Salah Soliman" w:date="2020-01-31T16:41:00Z"/>
              </w:trPr>
              <w:tc>
                <w:tcPr>
                  <w:tcW w:w="270" w:type="dxa"/>
                  <w:tcBorders>
                    <w:top w:val="nil"/>
                    <w:left w:val="single" w:sz="4" w:space="0" w:color="649B40" w:themeColor="accent6" w:themeShade="E6"/>
                    <w:bottom w:val="nil"/>
                    <w:right w:val="single" w:sz="4" w:space="0" w:color="808080" w:themeColor="background1" w:themeShade="80"/>
                  </w:tcBorders>
                  <w:shd w:val="clear" w:color="auto" w:fill="70AD47" w:themeFill="accent6"/>
                </w:tcPr>
                <w:p w14:paraId="75D71248" w14:textId="33200539" w:rsidR="00374341" w:rsidDel="008027CD" w:rsidRDefault="00374341" w:rsidP="00374341">
                  <w:pPr>
                    <w:rPr>
                      <w:del w:id="13289" w:author="Salah Soliman" w:date="2020-01-31T16:41:00Z"/>
                      <w:noProof/>
                    </w:rPr>
                  </w:pPr>
                </w:p>
              </w:tc>
              <w:tc>
                <w:tcPr>
                  <w:tcW w:w="990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hideMark/>
                </w:tcPr>
                <w:p w14:paraId="56E537CF" w14:textId="2E257643" w:rsidR="00374341" w:rsidDel="008027CD" w:rsidRDefault="00374341" w:rsidP="00374341">
                  <w:pPr>
                    <w:rPr>
                      <w:del w:id="13290" w:author="Salah Soliman" w:date="2020-01-31T16:41:00Z"/>
                      <w:rFonts w:ascii="Consolas" w:hAnsi="Consolas"/>
                      <w:noProof/>
                    </w:rPr>
                  </w:pPr>
                  <w:del w:id="13291" w:author="Salah Soliman" w:date="2020-01-31T16:41:00Z">
                    <w:r w:rsidDel="008027CD">
                      <w:rPr>
                        <w:rFonts w:ascii="Consolas" w:hAnsi="Consolas"/>
                        <w:noProof/>
                      </w:rPr>
                      <w:delText>from matplotlib import pyplot as plt</w:delText>
                    </w:r>
                  </w:del>
                </w:p>
                <w:p w14:paraId="329AF085" w14:textId="4348ECF7" w:rsidR="00374341" w:rsidDel="008027CD" w:rsidRDefault="00374341" w:rsidP="00374341">
                  <w:pPr>
                    <w:rPr>
                      <w:del w:id="13292" w:author="Salah Soliman" w:date="2020-01-31T16:41:00Z"/>
                      <w:rFonts w:ascii="Consolas" w:hAnsi="Consolas"/>
                      <w:noProof/>
                    </w:rPr>
                  </w:pPr>
                  <w:del w:id="13293" w:author="Salah Soliman" w:date="2020-01-31T16:41:00Z">
                    <w:r w:rsidDel="008027CD">
                      <w:rPr>
                        <w:rFonts w:ascii="Consolas" w:hAnsi="Consolas"/>
                        <w:noProof/>
                      </w:rPr>
                      <w:delText>import numpy as np</w:delText>
                    </w:r>
                  </w:del>
                </w:p>
                <w:p w14:paraId="7D09DC81" w14:textId="1FFE998F" w:rsidR="00374341" w:rsidDel="008027CD" w:rsidRDefault="00374341" w:rsidP="00374341">
                  <w:pPr>
                    <w:rPr>
                      <w:del w:id="13294" w:author="Salah Soliman" w:date="2020-01-31T16:41:00Z"/>
                      <w:rFonts w:ascii="Consolas" w:hAnsi="Consolas"/>
                      <w:noProof/>
                    </w:rPr>
                  </w:pPr>
                  <w:del w:id="13295" w:author="Salah Soliman" w:date="2020-01-31T16:41:00Z">
                    <w:r w:rsidDel="008027CD">
                      <w:rPr>
                        <w:rFonts w:ascii="Consolas" w:hAnsi="Consolas"/>
                        <w:noProof/>
                      </w:rPr>
                      <w:delText>x = np.linspace(-100, 100)</w:delText>
                    </w:r>
                  </w:del>
                </w:p>
              </w:tc>
              <w:tc>
                <w:tcPr>
                  <w:tcW w:w="270" w:type="dxa"/>
                  <w:tcBorders>
                    <w:top w:val="nil"/>
                    <w:left w:val="single" w:sz="4" w:space="0" w:color="808080" w:themeColor="background1" w:themeShade="80"/>
                    <w:bottom w:val="nil"/>
                    <w:right w:val="single" w:sz="4" w:space="0" w:color="649B40" w:themeColor="accent6" w:themeShade="E6"/>
                  </w:tcBorders>
                  <w:shd w:val="clear" w:color="auto" w:fill="70AD47" w:themeFill="accent6"/>
                </w:tcPr>
                <w:p w14:paraId="7E5D37EC" w14:textId="0555D599" w:rsidR="00374341" w:rsidDel="008027CD" w:rsidRDefault="00374341" w:rsidP="00374341">
                  <w:pPr>
                    <w:rPr>
                      <w:del w:id="13296" w:author="Salah Soliman" w:date="2020-01-31T16:41:00Z"/>
                      <w:noProof/>
                    </w:rPr>
                  </w:pPr>
                </w:p>
              </w:tc>
            </w:tr>
            <w:tr w:rsidR="00374341" w:rsidDel="008027CD" w14:paraId="6938F2CD" w14:textId="10F09CFF" w:rsidTr="00374341">
              <w:trPr>
                <w:cantSplit/>
                <w:trHeight w:val="190"/>
                <w:del w:id="13297" w:author="Salah Soliman" w:date="2020-01-31T16:41:00Z"/>
              </w:trPr>
              <w:tc>
                <w:tcPr>
                  <w:tcW w:w="270" w:type="dxa"/>
                  <w:tcBorders>
                    <w:top w:val="nil"/>
                    <w:left w:val="single" w:sz="4" w:space="0" w:color="649B40" w:themeColor="accent6" w:themeShade="E6"/>
                    <w:bottom w:val="single" w:sz="4" w:space="0" w:color="649B40" w:themeColor="accent6" w:themeShade="E6"/>
                    <w:right w:val="nil"/>
                  </w:tcBorders>
                  <w:shd w:val="clear" w:color="auto" w:fill="70AD47" w:themeFill="accent6"/>
                </w:tcPr>
                <w:p w14:paraId="39399982" w14:textId="3C8E53F9" w:rsidR="00374341" w:rsidDel="008027CD" w:rsidRDefault="00374341" w:rsidP="00374341">
                  <w:pPr>
                    <w:pStyle w:val="NoSpacing"/>
                    <w:rPr>
                      <w:del w:id="13298" w:author="Salah Soliman" w:date="2020-01-31T16:41:00Z"/>
                      <w:noProof/>
                      <w:sz w:val="16"/>
                      <w:szCs w:val="16"/>
                    </w:rPr>
                  </w:pPr>
                </w:p>
              </w:tc>
              <w:tc>
                <w:tcPr>
                  <w:tcW w:w="9900" w:type="dxa"/>
                  <w:tcBorders>
                    <w:top w:val="single" w:sz="4" w:space="0" w:color="808080" w:themeColor="background1" w:themeShade="80"/>
                    <w:left w:val="nil"/>
                    <w:bottom w:val="single" w:sz="4" w:space="0" w:color="649B40" w:themeColor="accent6" w:themeShade="E6"/>
                    <w:right w:val="nil"/>
                  </w:tcBorders>
                  <w:shd w:val="clear" w:color="auto" w:fill="70AD47" w:themeFill="accent6"/>
                </w:tcPr>
                <w:p w14:paraId="71C2D9F4" w14:textId="3B384815" w:rsidR="00374341" w:rsidDel="008027CD" w:rsidRDefault="00374341" w:rsidP="00374341">
                  <w:pPr>
                    <w:pStyle w:val="NoSpacing"/>
                    <w:rPr>
                      <w:del w:id="13299" w:author="Salah Soliman" w:date="2020-01-31T16:41:00Z"/>
                      <w:noProof/>
                      <w:sz w:val="16"/>
                      <w:szCs w:val="16"/>
                    </w:rPr>
                  </w:pPr>
                </w:p>
              </w:tc>
              <w:tc>
                <w:tcPr>
                  <w:tcW w:w="270" w:type="dxa"/>
                  <w:tcBorders>
                    <w:top w:val="nil"/>
                    <w:left w:val="nil"/>
                    <w:bottom w:val="single" w:sz="4" w:space="0" w:color="649B40" w:themeColor="accent6" w:themeShade="E6"/>
                    <w:right w:val="single" w:sz="4" w:space="0" w:color="649B40" w:themeColor="accent6" w:themeShade="E6"/>
                  </w:tcBorders>
                  <w:shd w:val="clear" w:color="auto" w:fill="70AD47" w:themeFill="accent6"/>
                </w:tcPr>
                <w:p w14:paraId="5B305BA7" w14:textId="7932122F" w:rsidR="00374341" w:rsidDel="008027CD" w:rsidRDefault="00374341" w:rsidP="00374341">
                  <w:pPr>
                    <w:pStyle w:val="NoSpacing"/>
                    <w:rPr>
                      <w:del w:id="13300" w:author="Salah Soliman" w:date="2020-01-31T16:41:00Z"/>
                      <w:noProof/>
                      <w:sz w:val="16"/>
                      <w:szCs w:val="16"/>
                    </w:rPr>
                  </w:pPr>
                </w:p>
              </w:tc>
            </w:tr>
          </w:tbl>
          <w:p w14:paraId="48C79A35" w14:textId="79C3A94A" w:rsidR="00374341" w:rsidDel="008027CD" w:rsidRDefault="00374341" w:rsidP="00374341">
            <w:pPr>
              <w:pStyle w:val="NoSpacing"/>
              <w:rPr>
                <w:del w:id="13301" w:author="Salah Soliman" w:date="2020-01-31T16:41:00Z"/>
              </w:rPr>
            </w:pPr>
          </w:p>
          <w:p w14:paraId="2C73C723" w14:textId="62428719" w:rsidR="00374341" w:rsidDel="008027CD" w:rsidRDefault="00374341" w:rsidP="00374341">
            <w:pPr>
              <w:rPr>
                <w:del w:id="13302" w:author="Salah Soliman" w:date="2020-01-31T16:41:00Z"/>
              </w:rPr>
            </w:pPr>
          </w:p>
        </w:tc>
      </w:tr>
      <w:tr w:rsidR="00374341" w:rsidDel="008027CD" w14:paraId="757FF372" w14:textId="34F7175C" w:rsidTr="008027CD">
        <w:trPr>
          <w:cantSplit/>
          <w:trHeight w:val="80"/>
          <w:del w:id="13303" w:author="Salah Soliman" w:date="2020-01-31T16:41:00Z"/>
        </w:trPr>
        <w:tc>
          <w:tcPr>
            <w:tcW w:w="270" w:type="dxa"/>
            <w:tcBorders>
              <w:top w:val="nil"/>
              <w:left w:val="single" w:sz="4" w:space="0" w:color="5B9BD5" w:themeColor="accent5"/>
              <w:bottom w:val="nil"/>
              <w:right w:val="nil"/>
            </w:tcBorders>
            <w:shd w:val="clear" w:color="auto" w:fill="70AD47" w:themeFill="accent6"/>
            <w:tcPrChange w:id="13304" w:author="Salah Soliman" w:date="2020-01-31T16:41:00Z">
              <w:tcPr>
                <w:tcW w:w="270" w:type="dxa"/>
                <w:tcBorders>
                  <w:top w:val="nil"/>
                  <w:left w:val="single" w:sz="4" w:space="0" w:color="5B9BD5" w:themeColor="accent5"/>
                  <w:bottom w:val="nil"/>
                  <w:right w:val="nil"/>
                </w:tcBorders>
                <w:shd w:val="clear" w:color="auto" w:fill="70AD47" w:themeFill="accent6"/>
              </w:tcPr>
            </w:tcPrChange>
          </w:tcPr>
          <w:p w14:paraId="75122A10" w14:textId="6682C5D0" w:rsidR="00374341" w:rsidDel="008027CD" w:rsidRDefault="00374341" w:rsidP="00374341">
            <w:pPr>
              <w:pStyle w:val="NoSpacing"/>
              <w:rPr>
                <w:del w:id="13305" w:author="Salah Soliman" w:date="2020-01-31T16:41:00Z"/>
                <w:noProof/>
                <w:sz w:val="16"/>
                <w:szCs w:val="16"/>
              </w:rPr>
            </w:pPr>
          </w:p>
        </w:tc>
        <w:tc>
          <w:tcPr>
            <w:tcW w:w="9915" w:type="dxa"/>
            <w:gridSpan w:val="6"/>
            <w:tcBorders>
              <w:top w:val="nil"/>
              <w:left w:val="nil"/>
              <w:bottom w:val="nil"/>
              <w:right w:val="nil"/>
            </w:tcBorders>
            <w:shd w:val="clear" w:color="auto" w:fill="70AD47" w:themeFill="accent6"/>
            <w:tcPrChange w:id="13306" w:author="Salah Soliman" w:date="2020-01-31T16:41:00Z">
              <w:tcPr>
                <w:tcW w:w="9921" w:type="dxa"/>
                <w:gridSpan w:val="6"/>
                <w:tcBorders>
                  <w:top w:val="nil"/>
                  <w:left w:val="nil"/>
                  <w:bottom w:val="nil"/>
                  <w:right w:val="nil"/>
                </w:tcBorders>
                <w:shd w:val="clear" w:color="auto" w:fill="70AD47" w:themeFill="accent6"/>
              </w:tcPr>
            </w:tcPrChange>
          </w:tcPr>
          <w:p w14:paraId="54E4A850" w14:textId="41EBB99E" w:rsidR="00374341" w:rsidDel="008027CD" w:rsidRDefault="00374341" w:rsidP="00374341">
            <w:pPr>
              <w:pStyle w:val="NoSpacing"/>
              <w:rPr>
                <w:del w:id="13307" w:author="Salah Soliman" w:date="2020-01-31T16:41:00Z"/>
                <w:noProof/>
                <w:sz w:val="16"/>
                <w:szCs w:val="16"/>
              </w:rPr>
            </w:pPr>
          </w:p>
        </w:tc>
        <w:tc>
          <w:tcPr>
            <w:tcW w:w="270" w:type="dxa"/>
            <w:tcBorders>
              <w:top w:val="nil"/>
              <w:left w:val="nil"/>
              <w:bottom w:val="nil"/>
              <w:right w:val="single" w:sz="4" w:space="0" w:color="5B9BD5" w:themeColor="accent5"/>
            </w:tcBorders>
            <w:shd w:val="clear" w:color="auto" w:fill="70AD47" w:themeFill="accent6"/>
            <w:tcPrChange w:id="13308" w:author="Salah Soliman" w:date="2020-01-31T16:41:00Z">
              <w:tcPr>
                <w:tcW w:w="270" w:type="dxa"/>
                <w:tcBorders>
                  <w:top w:val="nil"/>
                  <w:left w:val="nil"/>
                  <w:bottom w:val="nil"/>
                  <w:right w:val="single" w:sz="4" w:space="0" w:color="5B9BD5" w:themeColor="accent5"/>
                </w:tcBorders>
                <w:shd w:val="clear" w:color="auto" w:fill="70AD47" w:themeFill="accent6"/>
              </w:tcPr>
            </w:tcPrChange>
          </w:tcPr>
          <w:p w14:paraId="6319F2AE" w14:textId="0B3CC24F" w:rsidR="00374341" w:rsidDel="008027CD" w:rsidRDefault="00374341" w:rsidP="00374341">
            <w:pPr>
              <w:pStyle w:val="NoSpacing"/>
              <w:rPr>
                <w:del w:id="13309" w:author="Salah Soliman" w:date="2020-01-31T16:41:00Z"/>
                <w:noProof/>
                <w:sz w:val="16"/>
                <w:szCs w:val="16"/>
              </w:rPr>
            </w:pPr>
          </w:p>
        </w:tc>
      </w:tr>
      <w:tr w:rsidR="00374341" w:rsidDel="008027CD" w14:paraId="5BBE5E0D" w14:textId="0B37D82F" w:rsidTr="008027CD">
        <w:trPr>
          <w:cantSplit/>
          <w:trHeight w:val="190"/>
          <w:del w:id="13310" w:author="Salah Soliman" w:date="2020-01-31T16:41:00Z"/>
        </w:trPr>
        <w:tc>
          <w:tcPr>
            <w:tcW w:w="270" w:type="dxa"/>
            <w:tcBorders>
              <w:top w:val="nil"/>
              <w:left w:val="single" w:sz="4" w:space="0" w:color="5B9BD5" w:themeColor="accent5"/>
              <w:bottom w:val="nil"/>
              <w:right w:val="nil"/>
            </w:tcBorders>
            <w:shd w:val="clear" w:color="auto" w:fill="70AD47" w:themeFill="accent6"/>
            <w:tcPrChange w:id="13311" w:author="Salah Soliman" w:date="2020-01-31T16:41:00Z">
              <w:tcPr>
                <w:tcW w:w="270" w:type="dxa"/>
                <w:tcBorders>
                  <w:top w:val="nil"/>
                  <w:left w:val="single" w:sz="4" w:space="0" w:color="5B9BD5" w:themeColor="accent5"/>
                  <w:bottom w:val="nil"/>
                  <w:right w:val="nil"/>
                </w:tcBorders>
                <w:shd w:val="clear" w:color="auto" w:fill="70AD47" w:themeFill="accent6"/>
              </w:tcPr>
            </w:tcPrChange>
          </w:tcPr>
          <w:p w14:paraId="48AB4E61" w14:textId="0647E2EA" w:rsidR="00374341" w:rsidDel="008027CD" w:rsidRDefault="00374341" w:rsidP="00374341">
            <w:pPr>
              <w:rPr>
                <w:del w:id="13312" w:author="Salah Soliman" w:date="2020-01-31T16:41:00Z"/>
                <w:noProof/>
              </w:rPr>
            </w:pPr>
          </w:p>
        </w:tc>
        <w:tc>
          <w:tcPr>
            <w:tcW w:w="9915" w:type="dxa"/>
            <w:gridSpan w:val="6"/>
            <w:tcBorders>
              <w:top w:val="nil"/>
              <w:left w:val="nil"/>
              <w:bottom w:val="nil"/>
              <w:right w:val="nil"/>
            </w:tcBorders>
            <w:shd w:val="clear" w:color="auto" w:fill="FFFFFF" w:themeFill="background1"/>
            <w:vAlign w:val="center"/>
            <w:hideMark/>
            <w:tcPrChange w:id="13313" w:author="Salah Soliman" w:date="2020-01-31T16:41:00Z">
              <w:tcPr>
                <w:tcW w:w="9921" w:type="dxa"/>
                <w:gridSpan w:val="6"/>
                <w:tcBorders>
                  <w:top w:val="nil"/>
                  <w:left w:val="nil"/>
                  <w:bottom w:val="nil"/>
                  <w:right w:val="nil"/>
                </w:tcBorders>
                <w:shd w:val="clear" w:color="auto" w:fill="FFFFFF" w:themeFill="background1"/>
                <w:hideMark/>
              </w:tcPr>
            </w:tcPrChange>
          </w:tcPr>
          <w:p w14:paraId="4605500D" w14:textId="76F4C6B6" w:rsidR="00374341" w:rsidDel="008027CD" w:rsidRDefault="00374341" w:rsidP="00374341">
            <w:pPr>
              <w:jc w:val="center"/>
              <w:rPr>
                <w:ins w:id="13314" w:author="RoboGarden Team" w:date="2020-01-23T19:16:00Z"/>
                <w:del w:id="13315" w:author="Salah Soliman" w:date="2020-01-31T16:41:00Z"/>
                <w:noProof/>
              </w:rPr>
            </w:pPr>
            <w:commentRangeStart w:id="13316"/>
            <w:commentRangeStart w:id="13317"/>
            <w:del w:id="13318" w:author="Salah Soliman" w:date="2020-01-31T16:41:00Z">
              <w:r w:rsidDel="008027CD">
                <w:rPr>
                  <w:noProof/>
                </w:rPr>
                <w:drawing>
                  <wp:inline distT="0" distB="0" distL="0" distR="0" wp14:anchorId="378D9596" wp14:editId="4DB06106">
                    <wp:extent cx="5943600" cy="4582795"/>
                    <wp:effectExtent l="0" t="0" r="0" b="8255"/>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943600" cy="4582795"/>
                            </a:xfrm>
                            <a:prstGeom prst="rect">
                              <a:avLst/>
                            </a:prstGeom>
                            <a:noFill/>
                            <a:ln>
                              <a:noFill/>
                            </a:ln>
                          </pic:spPr>
                        </pic:pic>
                      </a:graphicData>
                    </a:graphic>
                  </wp:inline>
                </w:drawing>
              </w:r>
              <w:commentRangeEnd w:id="13316"/>
              <w:r w:rsidDel="008027CD">
                <w:rPr>
                  <w:rStyle w:val="CommentReference"/>
                </w:rPr>
                <w:commentReference w:id="13316"/>
              </w:r>
              <w:commentRangeEnd w:id="13317"/>
              <w:r w:rsidR="009B0874" w:rsidDel="008027CD">
                <w:rPr>
                  <w:rStyle w:val="CommentReference"/>
                  <w:color w:val="404040"/>
                </w:rPr>
                <w:commentReference w:id="13317"/>
              </w:r>
            </w:del>
          </w:p>
          <w:p w14:paraId="2693BDEC" w14:textId="53F7FA3E" w:rsidR="00B44BCB" w:rsidDel="008027CD" w:rsidRDefault="001F1C73" w:rsidP="00B44BCB">
            <w:pPr>
              <w:pStyle w:val="NoSpacing"/>
              <w:rPr>
                <w:del w:id="13319" w:author="Salah Soliman" w:date="2020-01-31T16:41:00Z"/>
              </w:rPr>
            </w:pPr>
            <w:ins w:id="13320" w:author="RoboGarden Team" w:date="2020-01-23T19:16:00Z">
              <w:del w:id="13321" w:author="Salah Soliman" w:date="2020-01-31T16:41:00Z">
                <w:r w:rsidDel="008027CD">
                  <w:rPr>
                    <w:rFonts w:ascii="Open Sans" w:eastAsia="Open Sans" w:hAnsi="Open Sans" w:cs="Times New Roman"/>
                    <w:color w:val="404040"/>
                  </w:rPr>
                  <w:delText>Citation: RoboGarden Course resources</w:delText>
                </w:r>
              </w:del>
            </w:ins>
            <w:del w:id="13322" w:author="Salah Soliman" w:date="2020-01-31T16:41:00Z">
              <w:r w:rsidR="00B44BCB" w:rsidDel="008027CD">
                <w:rPr>
                  <w:rFonts w:ascii="Open Sans" w:eastAsia="Open Sans" w:hAnsi="Open Sans" w:cs="Times New Roman"/>
                  <w:color w:val="404040"/>
                </w:rPr>
                <w:delText xml:space="preserve"> </w:delText>
              </w:r>
              <w:r w:rsidR="00B44BCB" w:rsidRPr="00E06DF7" w:rsidDel="008027CD">
                <w:delText>Copyright 2019</w:delText>
              </w:r>
            </w:del>
          </w:p>
          <w:p w14:paraId="6EEAC3B7" w14:textId="6B480A24" w:rsidR="001F1C73" w:rsidDel="008027CD" w:rsidRDefault="001F1C73" w:rsidP="00374341">
            <w:pPr>
              <w:jc w:val="center"/>
              <w:rPr>
                <w:del w:id="13323" w:author="Salah Soliman" w:date="2020-01-31T16:41:00Z"/>
                <w:noProof/>
              </w:rPr>
            </w:pPr>
          </w:p>
        </w:tc>
        <w:tc>
          <w:tcPr>
            <w:tcW w:w="270" w:type="dxa"/>
            <w:tcBorders>
              <w:top w:val="nil"/>
              <w:left w:val="nil"/>
              <w:bottom w:val="nil"/>
              <w:right w:val="single" w:sz="4" w:space="0" w:color="5B9BD5" w:themeColor="accent5"/>
            </w:tcBorders>
            <w:shd w:val="clear" w:color="auto" w:fill="70AD47" w:themeFill="accent6"/>
            <w:tcPrChange w:id="13324" w:author="Salah Soliman" w:date="2020-01-31T16:41:00Z">
              <w:tcPr>
                <w:tcW w:w="270" w:type="dxa"/>
                <w:tcBorders>
                  <w:top w:val="nil"/>
                  <w:left w:val="nil"/>
                  <w:bottom w:val="nil"/>
                  <w:right w:val="single" w:sz="4" w:space="0" w:color="5B9BD5" w:themeColor="accent5"/>
                </w:tcBorders>
                <w:shd w:val="clear" w:color="auto" w:fill="70AD47" w:themeFill="accent6"/>
              </w:tcPr>
            </w:tcPrChange>
          </w:tcPr>
          <w:p w14:paraId="3F633393" w14:textId="45B9FD51" w:rsidR="00374341" w:rsidDel="008027CD" w:rsidRDefault="00374341" w:rsidP="00374341">
            <w:pPr>
              <w:rPr>
                <w:del w:id="13325" w:author="Salah Soliman" w:date="2020-01-31T16:41:00Z"/>
                <w:noProof/>
              </w:rPr>
            </w:pPr>
          </w:p>
        </w:tc>
      </w:tr>
      <w:tr w:rsidR="00374341" w:rsidDel="008027CD" w14:paraId="1405F122" w14:textId="33015EB7" w:rsidTr="008027CD">
        <w:trPr>
          <w:cantSplit/>
          <w:trHeight w:val="190"/>
          <w:del w:id="13326" w:author="Salah Soliman" w:date="2020-01-31T16:41:00Z"/>
        </w:trPr>
        <w:tc>
          <w:tcPr>
            <w:tcW w:w="270" w:type="dxa"/>
            <w:tcBorders>
              <w:top w:val="nil"/>
              <w:left w:val="single" w:sz="4" w:space="0" w:color="5B9BD5" w:themeColor="accent5"/>
              <w:bottom w:val="nil"/>
              <w:right w:val="nil"/>
            </w:tcBorders>
            <w:shd w:val="clear" w:color="auto" w:fill="70AD47" w:themeFill="accent6"/>
            <w:tcPrChange w:id="13327" w:author="Salah Soliman" w:date="2020-01-31T16:41:00Z">
              <w:tcPr>
                <w:tcW w:w="270" w:type="dxa"/>
                <w:tcBorders>
                  <w:top w:val="nil"/>
                  <w:left w:val="single" w:sz="4" w:space="0" w:color="5B9BD5" w:themeColor="accent5"/>
                  <w:bottom w:val="nil"/>
                  <w:right w:val="nil"/>
                </w:tcBorders>
                <w:shd w:val="clear" w:color="auto" w:fill="70AD47" w:themeFill="accent6"/>
              </w:tcPr>
            </w:tcPrChange>
          </w:tcPr>
          <w:p w14:paraId="312AF5C9" w14:textId="786D28AF" w:rsidR="00374341" w:rsidDel="008027CD" w:rsidRDefault="00374341" w:rsidP="00374341">
            <w:pPr>
              <w:pStyle w:val="NoSpacing"/>
              <w:rPr>
                <w:del w:id="13328" w:author="Salah Soliman" w:date="2020-01-31T16:41:00Z"/>
                <w:noProof/>
                <w:sz w:val="16"/>
                <w:szCs w:val="16"/>
              </w:rPr>
            </w:pPr>
          </w:p>
        </w:tc>
        <w:tc>
          <w:tcPr>
            <w:tcW w:w="9915" w:type="dxa"/>
            <w:gridSpan w:val="6"/>
            <w:tcBorders>
              <w:top w:val="nil"/>
              <w:left w:val="nil"/>
              <w:bottom w:val="nil"/>
              <w:right w:val="nil"/>
            </w:tcBorders>
            <w:shd w:val="clear" w:color="auto" w:fill="70AD47" w:themeFill="accent6"/>
            <w:tcPrChange w:id="13329" w:author="Salah Soliman" w:date="2020-01-31T16:41:00Z">
              <w:tcPr>
                <w:tcW w:w="9921" w:type="dxa"/>
                <w:gridSpan w:val="6"/>
                <w:tcBorders>
                  <w:top w:val="nil"/>
                  <w:left w:val="nil"/>
                  <w:bottom w:val="nil"/>
                  <w:right w:val="nil"/>
                </w:tcBorders>
                <w:shd w:val="clear" w:color="auto" w:fill="70AD47" w:themeFill="accent6"/>
              </w:tcPr>
            </w:tcPrChange>
          </w:tcPr>
          <w:p w14:paraId="5823EA6C" w14:textId="0EBEC8D3" w:rsidR="00374341" w:rsidDel="008027CD" w:rsidRDefault="00374341" w:rsidP="00374341">
            <w:pPr>
              <w:pStyle w:val="NoSpacing"/>
              <w:rPr>
                <w:del w:id="13330" w:author="Salah Soliman" w:date="2020-01-31T16:41:00Z"/>
                <w:noProof/>
                <w:sz w:val="16"/>
                <w:szCs w:val="16"/>
              </w:rPr>
            </w:pPr>
          </w:p>
        </w:tc>
        <w:tc>
          <w:tcPr>
            <w:tcW w:w="270" w:type="dxa"/>
            <w:tcBorders>
              <w:top w:val="nil"/>
              <w:left w:val="nil"/>
              <w:bottom w:val="nil"/>
              <w:right w:val="single" w:sz="4" w:space="0" w:color="5B9BD5" w:themeColor="accent5"/>
            </w:tcBorders>
            <w:shd w:val="clear" w:color="auto" w:fill="70AD47" w:themeFill="accent6"/>
            <w:tcPrChange w:id="13331" w:author="Salah Soliman" w:date="2020-01-31T16:41:00Z">
              <w:tcPr>
                <w:tcW w:w="270" w:type="dxa"/>
                <w:tcBorders>
                  <w:top w:val="nil"/>
                  <w:left w:val="nil"/>
                  <w:bottom w:val="nil"/>
                  <w:right w:val="single" w:sz="4" w:space="0" w:color="5B9BD5" w:themeColor="accent5"/>
                </w:tcBorders>
                <w:shd w:val="clear" w:color="auto" w:fill="70AD47" w:themeFill="accent6"/>
              </w:tcPr>
            </w:tcPrChange>
          </w:tcPr>
          <w:p w14:paraId="74E5193B" w14:textId="482AF4E2" w:rsidR="00374341" w:rsidDel="008027CD" w:rsidRDefault="00374341" w:rsidP="00374341">
            <w:pPr>
              <w:pStyle w:val="NoSpacing"/>
              <w:rPr>
                <w:del w:id="13332" w:author="Salah Soliman" w:date="2020-01-31T16:41:00Z"/>
                <w:noProof/>
                <w:sz w:val="16"/>
                <w:szCs w:val="16"/>
              </w:rPr>
            </w:pPr>
          </w:p>
        </w:tc>
      </w:tr>
      <w:tr w:rsidR="00374341" w:rsidDel="008027CD" w14:paraId="102527D4" w14:textId="16AD2A02" w:rsidTr="008027CD">
        <w:trPr>
          <w:cantSplit/>
          <w:del w:id="13333" w:author="Salah Soliman" w:date="2020-01-31T16:41:00Z"/>
        </w:trPr>
        <w:tc>
          <w:tcPr>
            <w:tcW w:w="270" w:type="dxa"/>
            <w:tcBorders>
              <w:top w:val="nil"/>
              <w:left w:val="single" w:sz="4" w:space="0" w:color="5B9BD5" w:themeColor="accent5"/>
              <w:bottom w:val="nil"/>
              <w:right w:val="nil"/>
            </w:tcBorders>
            <w:shd w:val="clear" w:color="auto" w:fill="70AD47" w:themeFill="accent6"/>
            <w:tcPrChange w:id="13334" w:author="Salah Soliman" w:date="2020-01-31T16:41:00Z">
              <w:tcPr>
                <w:tcW w:w="270" w:type="dxa"/>
                <w:tcBorders>
                  <w:top w:val="nil"/>
                  <w:left w:val="single" w:sz="4" w:space="0" w:color="5B9BD5" w:themeColor="accent5"/>
                  <w:bottom w:val="nil"/>
                  <w:right w:val="nil"/>
                </w:tcBorders>
                <w:shd w:val="clear" w:color="auto" w:fill="70AD47" w:themeFill="accent6"/>
              </w:tcPr>
            </w:tcPrChange>
          </w:tcPr>
          <w:p w14:paraId="43007334" w14:textId="569B5970" w:rsidR="00374341" w:rsidDel="008027CD" w:rsidRDefault="00374341" w:rsidP="00374341">
            <w:pPr>
              <w:rPr>
                <w:del w:id="13335" w:author="Salah Soliman" w:date="2020-01-31T16:41:00Z"/>
              </w:rPr>
            </w:pPr>
          </w:p>
        </w:tc>
        <w:tc>
          <w:tcPr>
            <w:tcW w:w="630" w:type="dxa"/>
            <w:tcBorders>
              <w:top w:val="nil"/>
              <w:left w:val="nil"/>
              <w:bottom w:val="nil"/>
              <w:right w:val="nil"/>
            </w:tcBorders>
            <w:shd w:val="clear" w:color="auto" w:fill="FFFFFF" w:themeFill="background1"/>
            <w:vAlign w:val="center"/>
            <w:hideMark/>
            <w:tcPrChange w:id="13336" w:author="Salah Soliman" w:date="2020-01-31T16:41:00Z">
              <w:tcPr>
                <w:tcW w:w="630" w:type="dxa"/>
                <w:tcBorders>
                  <w:top w:val="nil"/>
                  <w:left w:val="nil"/>
                  <w:bottom w:val="nil"/>
                  <w:right w:val="nil"/>
                </w:tcBorders>
                <w:shd w:val="clear" w:color="auto" w:fill="FFFFFF" w:themeFill="background1"/>
                <w:hideMark/>
              </w:tcPr>
            </w:tcPrChange>
          </w:tcPr>
          <w:p w14:paraId="0350612B" w14:textId="52AF2582" w:rsidR="00374341" w:rsidDel="008027CD" w:rsidRDefault="00374341" w:rsidP="00374341">
            <w:pPr>
              <w:rPr>
                <w:del w:id="13337" w:author="Salah Soliman" w:date="2020-01-31T16:41:00Z"/>
              </w:rPr>
            </w:pPr>
            <w:del w:id="13338" w:author="Salah Soliman" w:date="2020-01-31T16:41:00Z">
              <w:r w:rsidDel="008027CD">
                <w:rPr>
                  <w:noProof/>
                </w:rPr>
                <mc:AlternateContent>
                  <mc:Choice Requires="wps">
                    <w:drawing>
                      <wp:inline distT="0" distB="0" distL="0" distR="0" wp14:anchorId="0287129A" wp14:editId="12E1553F">
                        <wp:extent cx="207010" cy="207010"/>
                        <wp:effectExtent l="19050" t="19050" r="21590" b="21590"/>
                        <wp:docPr id="336" name="Oval 3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010" cy="207010"/>
                                </a:xfrm>
                                <a:prstGeom prst="ellipse">
                                  <a:avLst/>
                                </a:prstGeom>
                                <a:noFill/>
                                <a:ln w="28575">
                                  <a:solidFill>
                                    <a:schemeClr val="accent5">
                                      <a:lumMod val="9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inline>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w16se="http://schemas.microsoft.com/office/word/2015/wordml/symex" xmlns:cx1="http://schemas.microsoft.com/office/drawing/2015/9/8/chartex" xmlns:cx="http://schemas.microsoft.com/office/drawing/2014/chartex">
                    <w:pict>
                      <v:oval w14:anchorId="383224AC" id="Oval 336" o:spid="_x0000_s1026" style="width:16.3pt;height:16.3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" filled="f" strokecolor="#428bce [2888]" strokeweight="2.25pt">
                        <v:stroke joinstyle="miter"/>
                        <w10:anchorlock/>
                      </v:oval>
                    </w:pict>
                  </mc:Fallback>
                </mc:AlternateContent>
              </w:r>
            </w:del>
          </w:p>
        </w:tc>
        <w:tc>
          <w:tcPr>
            <w:tcW w:w="450" w:type="dxa"/>
            <w:tcBorders>
              <w:top w:val="nil"/>
              <w:left w:val="nil"/>
              <w:bottom w:val="nil"/>
              <w:right w:val="nil"/>
            </w:tcBorders>
            <w:shd w:val="clear" w:color="auto" w:fill="FFFFFF" w:themeFill="background1"/>
            <w:vAlign w:val="center"/>
            <w:hideMark/>
            <w:tcPrChange w:id="13339" w:author="Salah Soliman" w:date="2020-01-31T16:41:00Z">
              <w:tcPr>
                <w:tcW w:w="450" w:type="dxa"/>
                <w:tcBorders>
                  <w:top w:val="nil"/>
                  <w:left w:val="nil"/>
                  <w:bottom w:val="nil"/>
                  <w:right w:val="nil"/>
                </w:tcBorders>
                <w:shd w:val="clear" w:color="auto" w:fill="FFFFFF" w:themeFill="background1"/>
                <w:hideMark/>
              </w:tcPr>
            </w:tcPrChange>
          </w:tcPr>
          <w:p w14:paraId="3DAC68D7" w14:textId="1AFBA0EA" w:rsidR="00374341" w:rsidDel="008027CD" w:rsidRDefault="00374341" w:rsidP="00374341">
            <w:pPr>
              <w:rPr>
                <w:del w:id="13340" w:author="Salah Soliman" w:date="2020-01-31T16:41:00Z"/>
                <w:rFonts w:asciiTheme="majorHAnsi" w:hAnsiTheme="majorHAnsi" w:cstheme="majorHAnsi"/>
              </w:rPr>
            </w:pPr>
            <w:del w:id="13341" w:author="Salah Soliman" w:date="2020-01-31T16:41:00Z">
              <w:r w:rsidDel="008027CD">
                <w:rPr>
                  <w:rFonts w:asciiTheme="majorHAnsi" w:hAnsiTheme="majorHAnsi" w:cstheme="majorHAnsi"/>
                </w:rPr>
                <w:delText>a.</w:delText>
              </w:r>
            </w:del>
          </w:p>
        </w:tc>
        <w:tc>
          <w:tcPr>
            <w:tcW w:w="4407" w:type="dxa"/>
            <w:gridSpan w:val="2"/>
            <w:tcBorders>
              <w:top w:val="nil"/>
              <w:left w:val="nil"/>
              <w:bottom w:val="nil"/>
              <w:right w:val="nil"/>
            </w:tcBorders>
            <w:shd w:val="clear" w:color="auto" w:fill="FFFFFF" w:themeFill="background1"/>
            <w:vAlign w:val="center"/>
            <w:hideMark/>
            <w:tcPrChange w:id="13342" w:author="Salah Soliman" w:date="2020-01-31T16:41:00Z">
              <w:tcPr>
                <w:tcW w:w="4410" w:type="dxa"/>
                <w:gridSpan w:val="2"/>
                <w:tcBorders>
                  <w:top w:val="nil"/>
                  <w:left w:val="nil"/>
                  <w:bottom w:val="nil"/>
                  <w:right w:val="nil"/>
                </w:tcBorders>
                <w:shd w:val="clear" w:color="auto" w:fill="FFFFFF" w:themeFill="background1"/>
                <w:hideMark/>
              </w:tcPr>
            </w:tcPrChange>
          </w:tcPr>
          <w:p w14:paraId="1A3EDF1F" w14:textId="691F6540" w:rsidR="00374341" w:rsidDel="008027CD" w:rsidRDefault="00374341" w:rsidP="00374341">
            <w:pPr>
              <w:rPr>
                <w:del w:id="13343" w:author="Salah Soliman" w:date="2020-01-31T16:41:00Z"/>
              </w:rPr>
            </w:pPr>
            <w:del w:id="13344" w:author="Salah Soliman" w:date="2020-01-31T16:41:00Z">
              <w:r w:rsidDel="008027CD">
                <w:rPr>
                  <w:rFonts w:ascii="Consolas" w:hAnsi="Consolas" w:cs="Consolas"/>
                  <w:highlight w:val="lightGray"/>
                </w:rPr>
                <w:delText>plt.scatter(x, x)</w:delText>
              </w:r>
            </w:del>
          </w:p>
        </w:tc>
        <w:tc>
          <w:tcPr>
            <w:tcW w:w="4428" w:type="dxa"/>
            <w:gridSpan w:val="2"/>
            <w:tcBorders>
              <w:top w:val="nil"/>
              <w:left w:val="nil"/>
              <w:bottom w:val="nil"/>
              <w:right w:val="nil"/>
            </w:tcBorders>
            <w:shd w:val="clear" w:color="auto" w:fill="FFFFFF" w:themeFill="background1"/>
            <w:vAlign w:val="center"/>
            <w:hideMark/>
            <w:tcPrChange w:id="13345" w:author="Salah Soliman" w:date="2020-01-31T16:41:00Z">
              <w:tcPr>
                <w:tcW w:w="4431" w:type="dxa"/>
                <w:gridSpan w:val="2"/>
                <w:tcBorders>
                  <w:top w:val="nil"/>
                  <w:left w:val="nil"/>
                  <w:bottom w:val="nil"/>
                  <w:right w:val="nil"/>
                </w:tcBorders>
                <w:shd w:val="clear" w:color="auto" w:fill="FFFFFF" w:themeFill="background1"/>
                <w:hideMark/>
              </w:tcPr>
            </w:tcPrChange>
          </w:tcPr>
          <w:p w14:paraId="36880330" w14:textId="7555C795" w:rsidR="00374341" w:rsidDel="008027CD" w:rsidRDefault="00374341" w:rsidP="00374341">
            <w:pPr>
              <w:rPr>
                <w:ins w:id="13346" w:author="RoboGarden Team" w:date="2020-01-23T19:17:00Z"/>
                <w:del w:id="13347" w:author="Salah Soliman" w:date="2020-01-31T16:41:00Z"/>
                <w:rFonts w:ascii="Consolas" w:hAnsi="Consolas"/>
              </w:rPr>
            </w:pPr>
            <w:del w:id="13348" w:author="Salah Soliman" w:date="2020-01-31T16:41:00Z">
              <w:r w:rsidDel="008027CD">
                <w:rPr>
                  <w:noProof/>
                </w:rPr>
                <w:drawing>
                  <wp:inline distT="0" distB="0" distL="0" distR="0" wp14:anchorId="69900750" wp14:editId="55756619">
                    <wp:extent cx="2667000" cy="2057400"/>
                    <wp:effectExtent l="0" t="0" r="0"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667000" cy="2057400"/>
                            </a:xfrm>
                            <a:prstGeom prst="rect">
                              <a:avLst/>
                            </a:prstGeom>
                            <a:noFill/>
                            <a:ln>
                              <a:noFill/>
                            </a:ln>
                          </pic:spPr>
                        </pic:pic>
                      </a:graphicData>
                    </a:graphic>
                  </wp:inline>
                </w:drawing>
              </w:r>
            </w:del>
          </w:p>
          <w:p w14:paraId="6124B531" w14:textId="73E66B02" w:rsidR="00B44BCB" w:rsidDel="008027CD" w:rsidRDefault="001F1C73" w:rsidP="00B44BCB">
            <w:pPr>
              <w:pStyle w:val="NoSpacing"/>
              <w:rPr>
                <w:del w:id="13349" w:author="Salah Soliman" w:date="2020-01-31T16:41:00Z"/>
              </w:rPr>
            </w:pPr>
            <w:ins w:id="13350" w:author="RoboGarden Team" w:date="2020-01-23T19:17:00Z">
              <w:del w:id="13351" w:author="Salah Soliman" w:date="2020-01-31T16:41:00Z">
                <w:r w:rsidDel="008027CD">
                  <w:rPr>
                    <w:rFonts w:ascii="Open Sans" w:eastAsia="Open Sans" w:hAnsi="Open Sans" w:cs="Times New Roman"/>
                    <w:color w:val="404040"/>
                  </w:rPr>
                  <w:delText>Citation: RoboGarden Course resources</w:delText>
                </w:r>
              </w:del>
            </w:ins>
            <w:del w:id="13352" w:author="Salah Soliman" w:date="2020-01-31T16:41:00Z">
              <w:r w:rsidR="00B44BCB" w:rsidDel="008027CD">
                <w:rPr>
                  <w:rFonts w:ascii="Open Sans" w:eastAsia="Open Sans" w:hAnsi="Open Sans" w:cs="Times New Roman"/>
                  <w:color w:val="404040"/>
                </w:rPr>
                <w:delText xml:space="preserve"> </w:delText>
              </w:r>
              <w:r w:rsidR="00B44BCB" w:rsidRPr="00E06DF7" w:rsidDel="008027CD">
                <w:delText>Copyright 2019</w:delText>
              </w:r>
            </w:del>
          </w:p>
          <w:p w14:paraId="790258AA" w14:textId="69A4124D" w:rsidR="001F1C73" w:rsidDel="008027CD" w:rsidRDefault="001F1C73" w:rsidP="00374341">
            <w:pPr>
              <w:rPr>
                <w:del w:id="13353" w:author="Salah Soliman" w:date="2020-01-31T16:41:00Z"/>
                <w:rFonts w:ascii="Consolas" w:hAnsi="Consolas"/>
              </w:rPr>
            </w:pPr>
          </w:p>
        </w:tc>
        <w:tc>
          <w:tcPr>
            <w:tcW w:w="270" w:type="dxa"/>
            <w:tcBorders>
              <w:top w:val="nil"/>
              <w:left w:val="nil"/>
              <w:bottom w:val="nil"/>
              <w:right w:val="single" w:sz="4" w:space="0" w:color="5B9BD5" w:themeColor="accent5"/>
            </w:tcBorders>
            <w:shd w:val="clear" w:color="auto" w:fill="70AD47" w:themeFill="accent6"/>
            <w:tcPrChange w:id="13354" w:author="Salah Soliman" w:date="2020-01-31T16:41:00Z">
              <w:tcPr>
                <w:tcW w:w="270" w:type="dxa"/>
                <w:tcBorders>
                  <w:top w:val="nil"/>
                  <w:left w:val="nil"/>
                  <w:bottom w:val="nil"/>
                  <w:right w:val="single" w:sz="4" w:space="0" w:color="5B9BD5" w:themeColor="accent5"/>
                </w:tcBorders>
                <w:shd w:val="clear" w:color="auto" w:fill="70AD47" w:themeFill="accent6"/>
              </w:tcPr>
            </w:tcPrChange>
          </w:tcPr>
          <w:p w14:paraId="6A1058A2" w14:textId="565F0770" w:rsidR="00374341" w:rsidDel="008027CD" w:rsidRDefault="00374341" w:rsidP="00374341">
            <w:pPr>
              <w:rPr>
                <w:del w:id="13355" w:author="Salah Soliman" w:date="2020-01-31T16:41:00Z"/>
              </w:rPr>
            </w:pPr>
          </w:p>
        </w:tc>
      </w:tr>
      <w:tr w:rsidR="00374341" w:rsidDel="008027CD" w14:paraId="121BFCA3" w14:textId="41D0D33F" w:rsidTr="008027CD">
        <w:trPr>
          <w:cantSplit/>
          <w:trHeight w:val="20"/>
          <w:del w:id="13356" w:author="Salah Soliman" w:date="2020-01-31T16:41:00Z"/>
        </w:trPr>
        <w:tc>
          <w:tcPr>
            <w:tcW w:w="270" w:type="dxa"/>
            <w:tcBorders>
              <w:top w:val="nil"/>
              <w:left w:val="single" w:sz="4" w:space="0" w:color="5B9BD5" w:themeColor="accent5"/>
              <w:bottom w:val="nil"/>
              <w:right w:val="nil"/>
            </w:tcBorders>
            <w:shd w:val="clear" w:color="auto" w:fill="70AD47" w:themeFill="accent6"/>
            <w:tcPrChange w:id="13357" w:author="Salah Soliman" w:date="2020-01-31T16:41:00Z">
              <w:tcPr>
                <w:tcW w:w="270" w:type="dxa"/>
                <w:tcBorders>
                  <w:top w:val="nil"/>
                  <w:left w:val="single" w:sz="4" w:space="0" w:color="5B9BD5" w:themeColor="accent5"/>
                  <w:bottom w:val="nil"/>
                  <w:right w:val="nil"/>
                </w:tcBorders>
                <w:shd w:val="clear" w:color="auto" w:fill="70AD47" w:themeFill="accent6"/>
              </w:tcPr>
            </w:tcPrChange>
          </w:tcPr>
          <w:p w14:paraId="7C75B5D8" w14:textId="0C314BCC" w:rsidR="00374341" w:rsidDel="008027CD" w:rsidRDefault="00374341" w:rsidP="00374341">
            <w:pPr>
              <w:pStyle w:val="NoSpacing"/>
              <w:rPr>
                <w:del w:id="13358" w:author="Salah Soliman" w:date="2020-01-31T16:41:00Z"/>
                <w:sz w:val="16"/>
                <w:szCs w:val="16"/>
              </w:rPr>
            </w:pPr>
          </w:p>
        </w:tc>
        <w:tc>
          <w:tcPr>
            <w:tcW w:w="630" w:type="dxa"/>
            <w:tcBorders>
              <w:top w:val="nil"/>
              <w:left w:val="nil"/>
              <w:bottom w:val="nil"/>
              <w:right w:val="nil"/>
            </w:tcBorders>
            <w:shd w:val="clear" w:color="auto" w:fill="70AD47" w:themeFill="accent6"/>
            <w:vAlign w:val="center"/>
            <w:tcPrChange w:id="13359" w:author="Salah Soliman" w:date="2020-01-31T16:41:00Z">
              <w:tcPr>
                <w:tcW w:w="630" w:type="dxa"/>
                <w:tcBorders>
                  <w:top w:val="nil"/>
                  <w:left w:val="nil"/>
                  <w:bottom w:val="nil"/>
                  <w:right w:val="nil"/>
                </w:tcBorders>
                <w:shd w:val="clear" w:color="auto" w:fill="70AD47" w:themeFill="accent6"/>
              </w:tcPr>
            </w:tcPrChange>
          </w:tcPr>
          <w:p w14:paraId="4ACE2AC3" w14:textId="5A358602" w:rsidR="00374341" w:rsidDel="008027CD" w:rsidRDefault="00374341" w:rsidP="00374341">
            <w:pPr>
              <w:pStyle w:val="NoSpacing"/>
              <w:rPr>
                <w:del w:id="13360" w:author="Salah Soliman" w:date="2020-01-31T16:41:00Z"/>
                <w:sz w:val="16"/>
                <w:szCs w:val="16"/>
              </w:rPr>
            </w:pPr>
          </w:p>
        </w:tc>
        <w:tc>
          <w:tcPr>
            <w:tcW w:w="3328" w:type="dxa"/>
            <w:gridSpan w:val="2"/>
            <w:tcBorders>
              <w:top w:val="nil"/>
              <w:left w:val="nil"/>
              <w:bottom w:val="nil"/>
              <w:right w:val="nil"/>
            </w:tcBorders>
            <w:shd w:val="clear" w:color="auto" w:fill="70AD47" w:themeFill="accent6"/>
            <w:vAlign w:val="center"/>
            <w:tcPrChange w:id="13361" w:author="Salah Soliman" w:date="2020-01-31T16:41:00Z">
              <w:tcPr>
                <w:tcW w:w="3330" w:type="dxa"/>
                <w:gridSpan w:val="2"/>
                <w:tcBorders>
                  <w:top w:val="nil"/>
                  <w:left w:val="nil"/>
                  <w:bottom w:val="nil"/>
                  <w:right w:val="nil"/>
                </w:tcBorders>
                <w:shd w:val="clear" w:color="auto" w:fill="70AD47" w:themeFill="accent6"/>
              </w:tcPr>
            </w:tcPrChange>
          </w:tcPr>
          <w:p w14:paraId="624B4817" w14:textId="5262DDB5" w:rsidR="00374341" w:rsidDel="008027CD" w:rsidRDefault="00374341" w:rsidP="00374341">
            <w:pPr>
              <w:pStyle w:val="NoSpacing"/>
              <w:rPr>
                <w:del w:id="13362" w:author="Salah Soliman" w:date="2020-01-31T16:41:00Z"/>
                <w:rFonts w:ascii="Consolas" w:hAnsi="Consolas"/>
                <w:sz w:val="16"/>
                <w:szCs w:val="16"/>
              </w:rPr>
            </w:pPr>
          </w:p>
        </w:tc>
        <w:tc>
          <w:tcPr>
            <w:tcW w:w="1979" w:type="dxa"/>
            <w:gridSpan w:val="2"/>
            <w:tcBorders>
              <w:top w:val="nil"/>
              <w:left w:val="nil"/>
              <w:bottom w:val="nil"/>
              <w:right w:val="nil"/>
            </w:tcBorders>
            <w:shd w:val="clear" w:color="auto" w:fill="70AD47" w:themeFill="accent6"/>
            <w:vAlign w:val="center"/>
            <w:tcPrChange w:id="13363" w:author="Salah Soliman" w:date="2020-01-31T16:41:00Z">
              <w:tcPr>
                <w:tcW w:w="1980" w:type="dxa"/>
                <w:gridSpan w:val="2"/>
                <w:tcBorders>
                  <w:top w:val="nil"/>
                  <w:left w:val="nil"/>
                  <w:bottom w:val="nil"/>
                  <w:right w:val="nil"/>
                </w:tcBorders>
                <w:shd w:val="clear" w:color="auto" w:fill="70AD47" w:themeFill="accent6"/>
              </w:tcPr>
            </w:tcPrChange>
          </w:tcPr>
          <w:p w14:paraId="7D197E9B" w14:textId="35E04092" w:rsidR="00374341" w:rsidDel="008027CD" w:rsidRDefault="00374341" w:rsidP="00374341">
            <w:pPr>
              <w:pStyle w:val="NoSpacing"/>
              <w:rPr>
                <w:del w:id="13364" w:author="Salah Soliman" w:date="2020-01-31T16:41:00Z"/>
                <w:rFonts w:ascii="Consolas" w:hAnsi="Consolas"/>
                <w:sz w:val="16"/>
                <w:szCs w:val="16"/>
              </w:rPr>
            </w:pPr>
          </w:p>
        </w:tc>
        <w:tc>
          <w:tcPr>
            <w:tcW w:w="3978" w:type="dxa"/>
            <w:tcBorders>
              <w:top w:val="nil"/>
              <w:left w:val="nil"/>
              <w:bottom w:val="nil"/>
              <w:right w:val="nil"/>
            </w:tcBorders>
            <w:shd w:val="clear" w:color="auto" w:fill="70AD47" w:themeFill="accent6"/>
            <w:vAlign w:val="center"/>
            <w:tcPrChange w:id="13365" w:author="Salah Soliman" w:date="2020-01-31T16:41:00Z">
              <w:tcPr>
                <w:tcW w:w="3981" w:type="dxa"/>
                <w:tcBorders>
                  <w:top w:val="nil"/>
                  <w:left w:val="nil"/>
                  <w:bottom w:val="nil"/>
                  <w:right w:val="nil"/>
                </w:tcBorders>
                <w:shd w:val="clear" w:color="auto" w:fill="70AD47" w:themeFill="accent6"/>
              </w:tcPr>
            </w:tcPrChange>
          </w:tcPr>
          <w:p w14:paraId="561B01DC" w14:textId="7719F661" w:rsidR="00374341" w:rsidDel="008027CD" w:rsidRDefault="00374341" w:rsidP="00374341">
            <w:pPr>
              <w:pStyle w:val="NoSpacing"/>
              <w:rPr>
                <w:del w:id="13366" w:author="Salah Soliman" w:date="2020-01-31T16:41:00Z"/>
                <w:rFonts w:ascii="Consolas" w:hAnsi="Consolas"/>
                <w:noProof/>
                <w:sz w:val="16"/>
                <w:szCs w:val="16"/>
              </w:rPr>
            </w:pPr>
          </w:p>
        </w:tc>
        <w:tc>
          <w:tcPr>
            <w:tcW w:w="270" w:type="dxa"/>
            <w:tcBorders>
              <w:top w:val="nil"/>
              <w:left w:val="nil"/>
              <w:bottom w:val="nil"/>
              <w:right w:val="single" w:sz="4" w:space="0" w:color="5B9BD5" w:themeColor="accent5"/>
            </w:tcBorders>
            <w:shd w:val="clear" w:color="auto" w:fill="70AD47" w:themeFill="accent6"/>
            <w:tcPrChange w:id="13367" w:author="Salah Soliman" w:date="2020-01-31T16:41:00Z">
              <w:tcPr>
                <w:tcW w:w="270" w:type="dxa"/>
                <w:tcBorders>
                  <w:top w:val="nil"/>
                  <w:left w:val="nil"/>
                  <w:bottom w:val="nil"/>
                  <w:right w:val="single" w:sz="4" w:space="0" w:color="5B9BD5" w:themeColor="accent5"/>
                </w:tcBorders>
                <w:shd w:val="clear" w:color="auto" w:fill="70AD47" w:themeFill="accent6"/>
              </w:tcPr>
            </w:tcPrChange>
          </w:tcPr>
          <w:p w14:paraId="65233102" w14:textId="3A0DE32C" w:rsidR="00374341" w:rsidDel="008027CD" w:rsidRDefault="00374341" w:rsidP="00374341">
            <w:pPr>
              <w:pStyle w:val="NoSpacing"/>
              <w:rPr>
                <w:del w:id="13368" w:author="Salah Soliman" w:date="2020-01-31T16:41:00Z"/>
                <w:sz w:val="16"/>
                <w:szCs w:val="16"/>
              </w:rPr>
            </w:pPr>
          </w:p>
        </w:tc>
      </w:tr>
      <w:tr w:rsidR="00374341" w:rsidDel="008027CD" w14:paraId="724DA2FE" w14:textId="5BA7EDE3" w:rsidTr="008027CD">
        <w:trPr>
          <w:cantSplit/>
          <w:del w:id="13369" w:author="Salah Soliman" w:date="2020-01-31T16:41:00Z"/>
        </w:trPr>
        <w:tc>
          <w:tcPr>
            <w:tcW w:w="270" w:type="dxa"/>
            <w:tcBorders>
              <w:top w:val="nil"/>
              <w:left w:val="single" w:sz="4" w:space="0" w:color="5B9BD5" w:themeColor="accent5"/>
              <w:bottom w:val="nil"/>
              <w:right w:val="nil"/>
            </w:tcBorders>
            <w:shd w:val="clear" w:color="auto" w:fill="70AD47" w:themeFill="accent6"/>
            <w:tcPrChange w:id="13370" w:author="Salah Soliman" w:date="2020-01-31T16:41:00Z">
              <w:tcPr>
                <w:tcW w:w="270" w:type="dxa"/>
                <w:tcBorders>
                  <w:top w:val="nil"/>
                  <w:left w:val="single" w:sz="4" w:space="0" w:color="5B9BD5" w:themeColor="accent5"/>
                  <w:bottom w:val="nil"/>
                  <w:right w:val="nil"/>
                </w:tcBorders>
                <w:shd w:val="clear" w:color="auto" w:fill="70AD47" w:themeFill="accent6"/>
              </w:tcPr>
            </w:tcPrChange>
          </w:tcPr>
          <w:p w14:paraId="56B7A3B3" w14:textId="0344DD93" w:rsidR="00374341" w:rsidDel="008027CD" w:rsidRDefault="00374341" w:rsidP="00374341">
            <w:pPr>
              <w:rPr>
                <w:del w:id="13371" w:author="Salah Soliman" w:date="2020-01-31T16:41:00Z"/>
              </w:rPr>
            </w:pPr>
          </w:p>
        </w:tc>
        <w:tc>
          <w:tcPr>
            <w:tcW w:w="630" w:type="dxa"/>
            <w:tcBorders>
              <w:top w:val="nil"/>
              <w:left w:val="nil"/>
              <w:bottom w:val="nil"/>
              <w:right w:val="nil"/>
            </w:tcBorders>
            <w:shd w:val="clear" w:color="auto" w:fill="FFFFFF" w:themeFill="background1"/>
            <w:vAlign w:val="center"/>
            <w:hideMark/>
            <w:tcPrChange w:id="13372" w:author="Salah Soliman" w:date="2020-01-31T16:41:00Z">
              <w:tcPr>
                <w:tcW w:w="630" w:type="dxa"/>
                <w:tcBorders>
                  <w:top w:val="nil"/>
                  <w:left w:val="nil"/>
                  <w:bottom w:val="nil"/>
                  <w:right w:val="nil"/>
                </w:tcBorders>
                <w:shd w:val="clear" w:color="auto" w:fill="FFFFFF" w:themeFill="background1"/>
                <w:hideMark/>
              </w:tcPr>
            </w:tcPrChange>
          </w:tcPr>
          <w:p w14:paraId="5E0FE37D" w14:textId="4D8940A2" w:rsidR="00374341" w:rsidDel="008027CD" w:rsidRDefault="00374341" w:rsidP="00374341">
            <w:pPr>
              <w:rPr>
                <w:del w:id="13373" w:author="Salah Soliman" w:date="2020-01-31T16:41:00Z"/>
                <w:noProof/>
              </w:rPr>
            </w:pPr>
            <w:del w:id="13374" w:author="Salah Soliman" w:date="2020-01-31T16:41:00Z">
              <w:r w:rsidDel="008027CD">
                <w:rPr>
                  <w:noProof/>
                </w:rPr>
                <mc:AlternateContent>
                  <mc:Choice Requires="wps">
                    <w:drawing>
                      <wp:inline distT="0" distB="0" distL="0" distR="0" wp14:anchorId="13DAA55A" wp14:editId="4606201F">
                        <wp:extent cx="207010" cy="207010"/>
                        <wp:effectExtent l="19050" t="19050" r="21590" b="21590"/>
                        <wp:docPr id="335" name="Oval 3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010" cy="207010"/>
                                </a:xfrm>
                                <a:prstGeom prst="ellipse">
                                  <a:avLst/>
                                </a:prstGeom>
                                <a:noFill/>
                                <a:ln w="28575">
                                  <a:solidFill>
                                    <a:schemeClr val="accent5">
                                      <a:lumMod val="9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inline>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w16se="http://schemas.microsoft.com/office/word/2015/wordml/symex" xmlns:cx1="http://schemas.microsoft.com/office/drawing/2015/9/8/chartex" xmlns:cx="http://schemas.microsoft.com/office/drawing/2014/chartex">
                    <w:pict>
                      <v:oval w14:anchorId="2F80FCA6" id="Oval 335" o:spid="_x0000_s1026" style="width:16.3pt;height:16.3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" filled="f" strokecolor="#428bce [2888]" strokeweight="2.25pt">
                        <v:stroke joinstyle="miter"/>
                        <w10:anchorlock/>
                      </v:oval>
                    </w:pict>
                  </mc:Fallback>
                </mc:AlternateContent>
              </w:r>
            </w:del>
          </w:p>
        </w:tc>
        <w:tc>
          <w:tcPr>
            <w:tcW w:w="450" w:type="dxa"/>
            <w:tcBorders>
              <w:top w:val="nil"/>
              <w:left w:val="nil"/>
              <w:bottom w:val="nil"/>
              <w:right w:val="nil"/>
            </w:tcBorders>
            <w:shd w:val="clear" w:color="auto" w:fill="FFFFFF" w:themeFill="background1"/>
            <w:vAlign w:val="center"/>
            <w:hideMark/>
            <w:tcPrChange w:id="13375" w:author="Salah Soliman" w:date="2020-01-31T16:41:00Z">
              <w:tcPr>
                <w:tcW w:w="450" w:type="dxa"/>
                <w:tcBorders>
                  <w:top w:val="nil"/>
                  <w:left w:val="nil"/>
                  <w:bottom w:val="nil"/>
                  <w:right w:val="nil"/>
                </w:tcBorders>
                <w:shd w:val="clear" w:color="auto" w:fill="FFFFFF" w:themeFill="background1"/>
                <w:hideMark/>
              </w:tcPr>
            </w:tcPrChange>
          </w:tcPr>
          <w:p w14:paraId="22972DF8" w14:textId="70362EA9" w:rsidR="00374341" w:rsidDel="008027CD" w:rsidRDefault="00374341" w:rsidP="00374341">
            <w:pPr>
              <w:rPr>
                <w:del w:id="13376" w:author="Salah Soliman" w:date="2020-01-31T16:41:00Z"/>
                <w:rFonts w:asciiTheme="majorHAnsi" w:hAnsiTheme="majorHAnsi" w:cstheme="majorHAnsi"/>
              </w:rPr>
            </w:pPr>
            <w:del w:id="13377" w:author="Salah Soliman" w:date="2020-01-31T16:41:00Z">
              <w:r w:rsidDel="008027CD">
                <w:rPr>
                  <w:rFonts w:asciiTheme="majorHAnsi" w:hAnsiTheme="majorHAnsi" w:cstheme="majorHAnsi"/>
                </w:rPr>
                <w:delText>b.</w:delText>
              </w:r>
            </w:del>
          </w:p>
        </w:tc>
        <w:tc>
          <w:tcPr>
            <w:tcW w:w="4407" w:type="dxa"/>
            <w:gridSpan w:val="2"/>
            <w:tcBorders>
              <w:top w:val="nil"/>
              <w:left w:val="nil"/>
              <w:bottom w:val="nil"/>
              <w:right w:val="nil"/>
            </w:tcBorders>
            <w:shd w:val="clear" w:color="auto" w:fill="FFFFFF" w:themeFill="background1"/>
            <w:vAlign w:val="center"/>
            <w:hideMark/>
            <w:tcPrChange w:id="13378" w:author="Salah Soliman" w:date="2020-01-31T16:41:00Z">
              <w:tcPr>
                <w:tcW w:w="4410" w:type="dxa"/>
                <w:gridSpan w:val="2"/>
                <w:tcBorders>
                  <w:top w:val="nil"/>
                  <w:left w:val="nil"/>
                  <w:bottom w:val="nil"/>
                  <w:right w:val="nil"/>
                </w:tcBorders>
                <w:shd w:val="clear" w:color="auto" w:fill="FFFFFF" w:themeFill="background1"/>
                <w:hideMark/>
              </w:tcPr>
            </w:tcPrChange>
          </w:tcPr>
          <w:p w14:paraId="1CCB4ABA" w14:textId="1097F5BC" w:rsidR="00374341" w:rsidDel="008027CD" w:rsidRDefault="00374341" w:rsidP="00374341">
            <w:pPr>
              <w:rPr>
                <w:del w:id="13379" w:author="Salah Soliman" w:date="2020-01-31T16:41:00Z"/>
                <w:rFonts w:ascii="Consolas" w:hAnsi="Consolas"/>
              </w:rPr>
            </w:pPr>
            <w:del w:id="13380" w:author="Salah Soliman" w:date="2020-01-31T16:41:00Z">
              <w:r w:rsidDel="008027CD">
                <w:rPr>
                  <w:rFonts w:ascii="Consolas" w:hAnsi="Consolas" w:cs="Consolas"/>
                  <w:highlight w:val="green"/>
                </w:rPr>
                <w:delText>plt.plot(x, x)</w:delText>
              </w:r>
            </w:del>
          </w:p>
        </w:tc>
        <w:tc>
          <w:tcPr>
            <w:tcW w:w="4428" w:type="dxa"/>
            <w:gridSpan w:val="2"/>
            <w:tcBorders>
              <w:top w:val="nil"/>
              <w:left w:val="nil"/>
              <w:bottom w:val="nil"/>
              <w:right w:val="nil"/>
            </w:tcBorders>
            <w:shd w:val="clear" w:color="auto" w:fill="FFFFFF" w:themeFill="background1"/>
            <w:vAlign w:val="center"/>
            <w:hideMark/>
            <w:tcPrChange w:id="13381" w:author="Salah Soliman" w:date="2020-01-31T16:41:00Z">
              <w:tcPr>
                <w:tcW w:w="4431" w:type="dxa"/>
                <w:gridSpan w:val="2"/>
                <w:tcBorders>
                  <w:top w:val="nil"/>
                  <w:left w:val="nil"/>
                  <w:bottom w:val="nil"/>
                  <w:right w:val="nil"/>
                </w:tcBorders>
                <w:shd w:val="clear" w:color="auto" w:fill="FFFFFF" w:themeFill="background1"/>
                <w:hideMark/>
              </w:tcPr>
            </w:tcPrChange>
          </w:tcPr>
          <w:p w14:paraId="5ED85F71" w14:textId="4F14ABCD" w:rsidR="00374341" w:rsidDel="008027CD" w:rsidRDefault="00374341" w:rsidP="00374341">
            <w:pPr>
              <w:rPr>
                <w:ins w:id="13382" w:author="RoboGarden Team" w:date="2020-01-23T19:17:00Z"/>
                <w:del w:id="13383" w:author="Salah Soliman" w:date="2020-01-31T16:41:00Z"/>
                <w:rFonts w:ascii="Consolas" w:hAnsi="Consolas"/>
              </w:rPr>
            </w:pPr>
            <w:del w:id="13384" w:author="Salah Soliman" w:date="2020-01-31T16:41:00Z">
              <w:r w:rsidDel="008027CD">
                <w:rPr>
                  <w:noProof/>
                </w:rPr>
                <w:drawing>
                  <wp:inline distT="0" distB="0" distL="0" distR="0" wp14:anchorId="740B2877" wp14:editId="6B1C49F3">
                    <wp:extent cx="2667000" cy="2057400"/>
                    <wp:effectExtent l="0" t="0" r="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667000" cy="2057400"/>
                            </a:xfrm>
                            <a:prstGeom prst="rect">
                              <a:avLst/>
                            </a:prstGeom>
                            <a:noFill/>
                            <a:ln>
                              <a:noFill/>
                            </a:ln>
                          </pic:spPr>
                        </pic:pic>
                      </a:graphicData>
                    </a:graphic>
                  </wp:inline>
                </w:drawing>
              </w:r>
            </w:del>
          </w:p>
          <w:p w14:paraId="3E714318" w14:textId="0CEDEB06" w:rsidR="00B44BCB" w:rsidDel="008027CD" w:rsidRDefault="001F1C73" w:rsidP="00B44BCB">
            <w:pPr>
              <w:pStyle w:val="NoSpacing"/>
              <w:rPr>
                <w:del w:id="13385" w:author="Salah Soliman" w:date="2020-01-31T16:41:00Z"/>
              </w:rPr>
            </w:pPr>
            <w:ins w:id="13386" w:author="RoboGarden Team" w:date="2020-01-23T19:17:00Z">
              <w:del w:id="13387" w:author="Salah Soliman" w:date="2020-01-31T16:41:00Z">
                <w:r w:rsidDel="008027CD">
                  <w:rPr>
                    <w:rFonts w:ascii="Open Sans" w:eastAsia="Open Sans" w:hAnsi="Open Sans" w:cs="Times New Roman"/>
                    <w:color w:val="404040"/>
                  </w:rPr>
                  <w:delText>Citation: RoboGarden Course resources</w:delText>
                </w:r>
              </w:del>
            </w:ins>
            <w:del w:id="13388" w:author="Salah Soliman" w:date="2020-01-31T16:41:00Z">
              <w:r w:rsidR="00B44BCB" w:rsidDel="008027CD">
                <w:rPr>
                  <w:rFonts w:ascii="Open Sans" w:eastAsia="Open Sans" w:hAnsi="Open Sans" w:cs="Times New Roman"/>
                  <w:color w:val="404040"/>
                </w:rPr>
                <w:delText xml:space="preserve"> </w:delText>
              </w:r>
              <w:r w:rsidR="00B44BCB" w:rsidRPr="00E06DF7" w:rsidDel="008027CD">
                <w:delText>Copyright 2019</w:delText>
              </w:r>
            </w:del>
          </w:p>
          <w:p w14:paraId="3DFE8DEC" w14:textId="1E5DF3CA" w:rsidR="001F1C73" w:rsidDel="008027CD" w:rsidRDefault="001F1C73" w:rsidP="00374341">
            <w:pPr>
              <w:rPr>
                <w:del w:id="13389" w:author="Salah Soliman" w:date="2020-01-31T16:41:00Z"/>
                <w:rFonts w:ascii="Consolas" w:hAnsi="Consolas"/>
              </w:rPr>
            </w:pPr>
          </w:p>
        </w:tc>
        <w:tc>
          <w:tcPr>
            <w:tcW w:w="270" w:type="dxa"/>
            <w:tcBorders>
              <w:top w:val="nil"/>
              <w:left w:val="nil"/>
              <w:bottom w:val="nil"/>
              <w:right w:val="single" w:sz="4" w:space="0" w:color="5B9BD5" w:themeColor="accent5"/>
            </w:tcBorders>
            <w:shd w:val="clear" w:color="auto" w:fill="70AD47" w:themeFill="accent6"/>
            <w:tcPrChange w:id="13390" w:author="Salah Soliman" w:date="2020-01-31T16:41:00Z">
              <w:tcPr>
                <w:tcW w:w="270" w:type="dxa"/>
                <w:tcBorders>
                  <w:top w:val="nil"/>
                  <w:left w:val="nil"/>
                  <w:bottom w:val="nil"/>
                  <w:right w:val="single" w:sz="4" w:space="0" w:color="5B9BD5" w:themeColor="accent5"/>
                </w:tcBorders>
                <w:shd w:val="clear" w:color="auto" w:fill="70AD47" w:themeFill="accent6"/>
              </w:tcPr>
            </w:tcPrChange>
          </w:tcPr>
          <w:p w14:paraId="69977418" w14:textId="155E3F1D" w:rsidR="00374341" w:rsidDel="008027CD" w:rsidRDefault="00374341" w:rsidP="00374341">
            <w:pPr>
              <w:rPr>
                <w:del w:id="13391" w:author="Salah Soliman" w:date="2020-01-31T16:41:00Z"/>
              </w:rPr>
            </w:pPr>
          </w:p>
        </w:tc>
      </w:tr>
      <w:tr w:rsidR="00374341" w:rsidDel="008027CD" w14:paraId="0D0C2986" w14:textId="480D93CE" w:rsidTr="008027CD">
        <w:trPr>
          <w:cantSplit/>
          <w:trHeight w:val="20"/>
          <w:del w:id="13392" w:author="Salah Soliman" w:date="2020-01-31T16:41:00Z"/>
        </w:trPr>
        <w:tc>
          <w:tcPr>
            <w:tcW w:w="270" w:type="dxa"/>
            <w:tcBorders>
              <w:top w:val="nil"/>
              <w:left w:val="single" w:sz="4" w:space="0" w:color="5B9BD5" w:themeColor="accent5"/>
              <w:bottom w:val="nil"/>
              <w:right w:val="nil"/>
            </w:tcBorders>
            <w:shd w:val="clear" w:color="auto" w:fill="70AD47" w:themeFill="accent6"/>
            <w:tcPrChange w:id="13393" w:author="Salah Soliman" w:date="2020-01-31T16:41:00Z">
              <w:tcPr>
                <w:tcW w:w="270" w:type="dxa"/>
                <w:tcBorders>
                  <w:top w:val="nil"/>
                  <w:left w:val="single" w:sz="4" w:space="0" w:color="5B9BD5" w:themeColor="accent5"/>
                  <w:bottom w:val="nil"/>
                  <w:right w:val="nil"/>
                </w:tcBorders>
                <w:shd w:val="clear" w:color="auto" w:fill="70AD47" w:themeFill="accent6"/>
              </w:tcPr>
            </w:tcPrChange>
          </w:tcPr>
          <w:p w14:paraId="2772E828" w14:textId="545DF9B3" w:rsidR="00374341" w:rsidDel="008027CD" w:rsidRDefault="00374341" w:rsidP="00374341">
            <w:pPr>
              <w:pStyle w:val="NoSpacing"/>
              <w:rPr>
                <w:del w:id="13394" w:author="Salah Soliman" w:date="2020-01-31T16:41:00Z"/>
                <w:sz w:val="16"/>
                <w:szCs w:val="16"/>
              </w:rPr>
            </w:pPr>
          </w:p>
        </w:tc>
        <w:tc>
          <w:tcPr>
            <w:tcW w:w="630" w:type="dxa"/>
            <w:tcBorders>
              <w:top w:val="nil"/>
              <w:left w:val="nil"/>
              <w:bottom w:val="nil"/>
              <w:right w:val="nil"/>
            </w:tcBorders>
            <w:shd w:val="clear" w:color="auto" w:fill="70AD47" w:themeFill="accent6"/>
            <w:vAlign w:val="center"/>
            <w:tcPrChange w:id="13395" w:author="Salah Soliman" w:date="2020-01-31T16:41:00Z">
              <w:tcPr>
                <w:tcW w:w="630" w:type="dxa"/>
                <w:tcBorders>
                  <w:top w:val="nil"/>
                  <w:left w:val="nil"/>
                  <w:bottom w:val="nil"/>
                  <w:right w:val="nil"/>
                </w:tcBorders>
                <w:shd w:val="clear" w:color="auto" w:fill="70AD47" w:themeFill="accent6"/>
              </w:tcPr>
            </w:tcPrChange>
          </w:tcPr>
          <w:p w14:paraId="7E40FFFF" w14:textId="344138DF" w:rsidR="00374341" w:rsidDel="008027CD" w:rsidRDefault="00374341" w:rsidP="00374341">
            <w:pPr>
              <w:pStyle w:val="NoSpacing"/>
              <w:rPr>
                <w:del w:id="13396" w:author="Salah Soliman" w:date="2020-01-31T16:41:00Z"/>
                <w:sz w:val="16"/>
                <w:szCs w:val="16"/>
              </w:rPr>
            </w:pPr>
          </w:p>
        </w:tc>
        <w:tc>
          <w:tcPr>
            <w:tcW w:w="3328" w:type="dxa"/>
            <w:gridSpan w:val="2"/>
            <w:tcBorders>
              <w:top w:val="nil"/>
              <w:left w:val="nil"/>
              <w:bottom w:val="nil"/>
              <w:right w:val="nil"/>
            </w:tcBorders>
            <w:shd w:val="clear" w:color="auto" w:fill="70AD47" w:themeFill="accent6"/>
            <w:vAlign w:val="center"/>
            <w:tcPrChange w:id="13397" w:author="Salah Soliman" w:date="2020-01-31T16:41:00Z">
              <w:tcPr>
                <w:tcW w:w="3330" w:type="dxa"/>
                <w:gridSpan w:val="2"/>
                <w:tcBorders>
                  <w:top w:val="nil"/>
                  <w:left w:val="nil"/>
                  <w:bottom w:val="nil"/>
                  <w:right w:val="nil"/>
                </w:tcBorders>
                <w:shd w:val="clear" w:color="auto" w:fill="70AD47" w:themeFill="accent6"/>
              </w:tcPr>
            </w:tcPrChange>
          </w:tcPr>
          <w:p w14:paraId="1EA9E60E" w14:textId="452F8B9E" w:rsidR="00374341" w:rsidDel="008027CD" w:rsidRDefault="00374341" w:rsidP="00374341">
            <w:pPr>
              <w:pStyle w:val="NoSpacing"/>
              <w:rPr>
                <w:del w:id="13398" w:author="Salah Soliman" w:date="2020-01-31T16:41:00Z"/>
                <w:rFonts w:ascii="Consolas" w:hAnsi="Consolas"/>
                <w:sz w:val="16"/>
                <w:szCs w:val="16"/>
              </w:rPr>
            </w:pPr>
          </w:p>
        </w:tc>
        <w:tc>
          <w:tcPr>
            <w:tcW w:w="1979" w:type="dxa"/>
            <w:gridSpan w:val="2"/>
            <w:tcBorders>
              <w:top w:val="nil"/>
              <w:left w:val="nil"/>
              <w:bottom w:val="nil"/>
              <w:right w:val="nil"/>
            </w:tcBorders>
            <w:shd w:val="clear" w:color="auto" w:fill="70AD47" w:themeFill="accent6"/>
            <w:vAlign w:val="center"/>
            <w:tcPrChange w:id="13399" w:author="Salah Soliman" w:date="2020-01-31T16:41:00Z">
              <w:tcPr>
                <w:tcW w:w="1980" w:type="dxa"/>
                <w:gridSpan w:val="2"/>
                <w:tcBorders>
                  <w:top w:val="nil"/>
                  <w:left w:val="nil"/>
                  <w:bottom w:val="nil"/>
                  <w:right w:val="nil"/>
                </w:tcBorders>
                <w:shd w:val="clear" w:color="auto" w:fill="70AD47" w:themeFill="accent6"/>
              </w:tcPr>
            </w:tcPrChange>
          </w:tcPr>
          <w:p w14:paraId="76EB69D8" w14:textId="4C0C069D" w:rsidR="00374341" w:rsidDel="008027CD" w:rsidRDefault="00374341" w:rsidP="00374341">
            <w:pPr>
              <w:pStyle w:val="NoSpacing"/>
              <w:rPr>
                <w:del w:id="13400" w:author="Salah Soliman" w:date="2020-01-31T16:41:00Z"/>
                <w:rFonts w:ascii="Consolas" w:hAnsi="Consolas"/>
                <w:sz w:val="16"/>
                <w:szCs w:val="16"/>
              </w:rPr>
            </w:pPr>
          </w:p>
        </w:tc>
        <w:tc>
          <w:tcPr>
            <w:tcW w:w="3978" w:type="dxa"/>
            <w:tcBorders>
              <w:top w:val="nil"/>
              <w:left w:val="nil"/>
              <w:bottom w:val="nil"/>
              <w:right w:val="nil"/>
            </w:tcBorders>
            <w:shd w:val="clear" w:color="auto" w:fill="70AD47" w:themeFill="accent6"/>
            <w:vAlign w:val="center"/>
            <w:tcPrChange w:id="13401" w:author="Salah Soliman" w:date="2020-01-31T16:41:00Z">
              <w:tcPr>
                <w:tcW w:w="3981" w:type="dxa"/>
                <w:tcBorders>
                  <w:top w:val="nil"/>
                  <w:left w:val="nil"/>
                  <w:bottom w:val="nil"/>
                  <w:right w:val="nil"/>
                </w:tcBorders>
                <w:shd w:val="clear" w:color="auto" w:fill="70AD47" w:themeFill="accent6"/>
              </w:tcPr>
            </w:tcPrChange>
          </w:tcPr>
          <w:p w14:paraId="40487D9A" w14:textId="04668330" w:rsidR="00374341" w:rsidDel="008027CD" w:rsidRDefault="00374341" w:rsidP="00374341">
            <w:pPr>
              <w:pStyle w:val="NoSpacing"/>
              <w:rPr>
                <w:del w:id="13402" w:author="Salah Soliman" w:date="2020-01-31T16:41:00Z"/>
                <w:rFonts w:ascii="Consolas" w:hAnsi="Consolas"/>
                <w:noProof/>
                <w:sz w:val="16"/>
                <w:szCs w:val="16"/>
              </w:rPr>
            </w:pPr>
          </w:p>
        </w:tc>
        <w:tc>
          <w:tcPr>
            <w:tcW w:w="270" w:type="dxa"/>
            <w:tcBorders>
              <w:top w:val="nil"/>
              <w:left w:val="nil"/>
              <w:bottom w:val="nil"/>
              <w:right w:val="single" w:sz="4" w:space="0" w:color="5B9BD5" w:themeColor="accent5"/>
            </w:tcBorders>
            <w:shd w:val="clear" w:color="auto" w:fill="70AD47" w:themeFill="accent6"/>
            <w:tcPrChange w:id="13403" w:author="Salah Soliman" w:date="2020-01-31T16:41:00Z">
              <w:tcPr>
                <w:tcW w:w="270" w:type="dxa"/>
                <w:tcBorders>
                  <w:top w:val="nil"/>
                  <w:left w:val="nil"/>
                  <w:bottom w:val="nil"/>
                  <w:right w:val="single" w:sz="4" w:space="0" w:color="5B9BD5" w:themeColor="accent5"/>
                </w:tcBorders>
                <w:shd w:val="clear" w:color="auto" w:fill="70AD47" w:themeFill="accent6"/>
              </w:tcPr>
            </w:tcPrChange>
          </w:tcPr>
          <w:p w14:paraId="380759C8" w14:textId="6BC38D38" w:rsidR="00374341" w:rsidDel="008027CD" w:rsidRDefault="00374341" w:rsidP="00374341">
            <w:pPr>
              <w:pStyle w:val="NoSpacing"/>
              <w:rPr>
                <w:del w:id="13404" w:author="Salah Soliman" w:date="2020-01-31T16:41:00Z"/>
                <w:sz w:val="16"/>
                <w:szCs w:val="16"/>
              </w:rPr>
            </w:pPr>
          </w:p>
        </w:tc>
      </w:tr>
      <w:tr w:rsidR="00374341" w:rsidDel="008027CD" w14:paraId="09D68C67" w14:textId="6608A4AD" w:rsidTr="008027CD">
        <w:trPr>
          <w:cantSplit/>
          <w:del w:id="13405" w:author="Salah Soliman" w:date="2020-01-31T16:41:00Z"/>
        </w:trPr>
        <w:tc>
          <w:tcPr>
            <w:tcW w:w="270" w:type="dxa"/>
            <w:tcBorders>
              <w:top w:val="nil"/>
              <w:left w:val="single" w:sz="4" w:space="0" w:color="5B9BD5" w:themeColor="accent5"/>
              <w:bottom w:val="nil"/>
              <w:right w:val="nil"/>
            </w:tcBorders>
            <w:shd w:val="clear" w:color="auto" w:fill="70AD47" w:themeFill="accent6"/>
            <w:tcPrChange w:id="13406" w:author="Salah Soliman" w:date="2020-01-31T16:41:00Z">
              <w:tcPr>
                <w:tcW w:w="270" w:type="dxa"/>
                <w:tcBorders>
                  <w:top w:val="nil"/>
                  <w:left w:val="single" w:sz="4" w:space="0" w:color="5B9BD5" w:themeColor="accent5"/>
                  <w:bottom w:val="nil"/>
                  <w:right w:val="nil"/>
                </w:tcBorders>
                <w:shd w:val="clear" w:color="auto" w:fill="70AD47" w:themeFill="accent6"/>
              </w:tcPr>
            </w:tcPrChange>
          </w:tcPr>
          <w:p w14:paraId="26A1A152" w14:textId="4BEC266B" w:rsidR="00374341" w:rsidDel="008027CD" w:rsidRDefault="00374341" w:rsidP="00374341">
            <w:pPr>
              <w:rPr>
                <w:del w:id="13407" w:author="Salah Soliman" w:date="2020-01-31T16:41:00Z"/>
              </w:rPr>
            </w:pPr>
          </w:p>
        </w:tc>
        <w:tc>
          <w:tcPr>
            <w:tcW w:w="630" w:type="dxa"/>
            <w:tcBorders>
              <w:top w:val="nil"/>
              <w:left w:val="nil"/>
              <w:bottom w:val="nil"/>
              <w:right w:val="nil"/>
            </w:tcBorders>
            <w:shd w:val="clear" w:color="auto" w:fill="FFFFFF" w:themeFill="background1"/>
            <w:vAlign w:val="center"/>
            <w:hideMark/>
            <w:tcPrChange w:id="13408" w:author="Salah Soliman" w:date="2020-01-31T16:41:00Z">
              <w:tcPr>
                <w:tcW w:w="630" w:type="dxa"/>
                <w:tcBorders>
                  <w:top w:val="nil"/>
                  <w:left w:val="nil"/>
                  <w:bottom w:val="nil"/>
                  <w:right w:val="nil"/>
                </w:tcBorders>
                <w:shd w:val="clear" w:color="auto" w:fill="FFFFFF" w:themeFill="background1"/>
                <w:hideMark/>
              </w:tcPr>
            </w:tcPrChange>
          </w:tcPr>
          <w:p w14:paraId="21B67DA4" w14:textId="6117F4C0" w:rsidR="00374341" w:rsidDel="008027CD" w:rsidRDefault="00374341" w:rsidP="00374341">
            <w:pPr>
              <w:rPr>
                <w:del w:id="13409" w:author="Salah Soliman" w:date="2020-01-31T16:41:00Z"/>
                <w:noProof/>
              </w:rPr>
            </w:pPr>
            <w:del w:id="13410" w:author="Salah Soliman" w:date="2020-01-31T16:41:00Z">
              <w:r w:rsidDel="008027CD">
                <w:rPr>
                  <w:noProof/>
                </w:rPr>
                <mc:AlternateContent>
                  <mc:Choice Requires="wps">
                    <w:drawing>
                      <wp:inline distT="0" distB="0" distL="0" distR="0" wp14:anchorId="374DDEB2" wp14:editId="41653066">
                        <wp:extent cx="207010" cy="207010"/>
                        <wp:effectExtent l="19050" t="19050" r="21590" b="21590"/>
                        <wp:docPr id="334" name="Oval 3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010" cy="207010"/>
                                </a:xfrm>
                                <a:prstGeom prst="ellipse">
                                  <a:avLst/>
                                </a:prstGeom>
                                <a:noFill/>
                                <a:ln w="28575">
                                  <a:solidFill>
                                    <a:schemeClr val="accent5">
                                      <a:lumMod val="9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inline>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w16se="http://schemas.microsoft.com/office/word/2015/wordml/symex" xmlns:cx1="http://schemas.microsoft.com/office/drawing/2015/9/8/chartex" xmlns:cx="http://schemas.microsoft.com/office/drawing/2014/chartex">
                    <w:pict>
                      <v:oval w14:anchorId="7E590C75" id="Oval 334" o:spid="_x0000_s1026" style="width:16.3pt;height:16.3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" filled="f" strokecolor="#428bce [2888]" strokeweight="2.25pt">
                        <v:stroke joinstyle="miter"/>
                        <w10:anchorlock/>
                      </v:oval>
                    </w:pict>
                  </mc:Fallback>
                </mc:AlternateContent>
              </w:r>
            </w:del>
          </w:p>
        </w:tc>
        <w:tc>
          <w:tcPr>
            <w:tcW w:w="450" w:type="dxa"/>
            <w:tcBorders>
              <w:top w:val="nil"/>
              <w:left w:val="nil"/>
              <w:bottom w:val="nil"/>
              <w:right w:val="nil"/>
            </w:tcBorders>
            <w:shd w:val="clear" w:color="auto" w:fill="FFFFFF" w:themeFill="background1"/>
            <w:vAlign w:val="center"/>
            <w:hideMark/>
            <w:tcPrChange w:id="13411" w:author="Salah Soliman" w:date="2020-01-31T16:41:00Z">
              <w:tcPr>
                <w:tcW w:w="450" w:type="dxa"/>
                <w:tcBorders>
                  <w:top w:val="nil"/>
                  <w:left w:val="nil"/>
                  <w:bottom w:val="nil"/>
                  <w:right w:val="nil"/>
                </w:tcBorders>
                <w:shd w:val="clear" w:color="auto" w:fill="FFFFFF" w:themeFill="background1"/>
                <w:hideMark/>
              </w:tcPr>
            </w:tcPrChange>
          </w:tcPr>
          <w:p w14:paraId="70FEAE8D" w14:textId="1FF3D0D4" w:rsidR="00374341" w:rsidDel="008027CD" w:rsidRDefault="00374341" w:rsidP="00374341">
            <w:pPr>
              <w:rPr>
                <w:del w:id="13412" w:author="Salah Soliman" w:date="2020-01-31T16:41:00Z"/>
                <w:rFonts w:asciiTheme="majorHAnsi" w:hAnsiTheme="majorHAnsi" w:cstheme="majorHAnsi"/>
              </w:rPr>
            </w:pPr>
            <w:del w:id="13413" w:author="Salah Soliman" w:date="2020-01-31T16:41:00Z">
              <w:r w:rsidDel="008027CD">
                <w:rPr>
                  <w:rFonts w:asciiTheme="majorHAnsi" w:hAnsiTheme="majorHAnsi" w:cstheme="majorHAnsi"/>
                </w:rPr>
                <w:delText>c.</w:delText>
              </w:r>
            </w:del>
          </w:p>
        </w:tc>
        <w:tc>
          <w:tcPr>
            <w:tcW w:w="4407" w:type="dxa"/>
            <w:gridSpan w:val="2"/>
            <w:tcBorders>
              <w:top w:val="nil"/>
              <w:left w:val="nil"/>
              <w:bottom w:val="nil"/>
              <w:right w:val="nil"/>
            </w:tcBorders>
            <w:shd w:val="clear" w:color="auto" w:fill="FFFFFF" w:themeFill="background1"/>
            <w:vAlign w:val="center"/>
            <w:hideMark/>
            <w:tcPrChange w:id="13414" w:author="Salah Soliman" w:date="2020-01-31T16:41:00Z">
              <w:tcPr>
                <w:tcW w:w="4410" w:type="dxa"/>
                <w:gridSpan w:val="2"/>
                <w:tcBorders>
                  <w:top w:val="nil"/>
                  <w:left w:val="nil"/>
                  <w:bottom w:val="nil"/>
                  <w:right w:val="nil"/>
                </w:tcBorders>
                <w:shd w:val="clear" w:color="auto" w:fill="FFFFFF" w:themeFill="background1"/>
                <w:hideMark/>
              </w:tcPr>
            </w:tcPrChange>
          </w:tcPr>
          <w:p w14:paraId="757B5D57" w14:textId="5DCD3C26" w:rsidR="00374341" w:rsidDel="008027CD" w:rsidRDefault="00374341" w:rsidP="00374341">
            <w:pPr>
              <w:rPr>
                <w:del w:id="13415" w:author="Salah Soliman" w:date="2020-01-31T16:41:00Z"/>
              </w:rPr>
            </w:pPr>
            <w:del w:id="13416" w:author="Salah Soliman" w:date="2020-01-31T16:41:00Z">
              <w:r w:rsidDel="008027CD">
                <w:rPr>
                  <w:rFonts w:ascii="Consolas" w:hAnsi="Consolas" w:cs="Consolas"/>
                  <w:highlight w:val="lightGray"/>
                </w:rPr>
                <w:delText>plt.bar(x, x)</w:delText>
              </w:r>
            </w:del>
          </w:p>
        </w:tc>
        <w:tc>
          <w:tcPr>
            <w:tcW w:w="4428" w:type="dxa"/>
            <w:gridSpan w:val="2"/>
            <w:tcBorders>
              <w:top w:val="nil"/>
              <w:left w:val="nil"/>
              <w:bottom w:val="nil"/>
              <w:right w:val="nil"/>
            </w:tcBorders>
            <w:shd w:val="clear" w:color="auto" w:fill="FFFFFF" w:themeFill="background1"/>
            <w:vAlign w:val="center"/>
            <w:hideMark/>
            <w:tcPrChange w:id="13417" w:author="Salah Soliman" w:date="2020-01-31T16:41:00Z">
              <w:tcPr>
                <w:tcW w:w="4431" w:type="dxa"/>
                <w:gridSpan w:val="2"/>
                <w:tcBorders>
                  <w:top w:val="nil"/>
                  <w:left w:val="nil"/>
                  <w:bottom w:val="nil"/>
                  <w:right w:val="nil"/>
                </w:tcBorders>
                <w:shd w:val="clear" w:color="auto" w:fill="FFFFFF" w:themeFill="background1"/>
                <w:hideMark/>
              </w:tcPr>
            </w:tcPrChange>
          </w:tcPr>
          <w:p w14:paraId="7C8D23C2" w14:textId="05D8A6BF" w:rsidR="00374341" w:rsidDel="008027CD" w:rsidRDefault="00374341" w:rsidP="00374341">
            <w:pPr>
              <w:rPr>
                <w:ins w:id="13418" w:author="RoboGarden Team" w:date="2020-01-23T19:17:00Z"/>
                <w:del w:id="13419" w:author="Salah Soliman" w:date="2020-01-31T16:41:00Z"/>
              </w:rPr>
            </w:pPr>
            <w:del w:id="13420" w:author="Salah Soliman" w:date="2020-01-31T16:41:00Z">
              <w:r w:rsidDel="008027CD">
                <w:rPr>
                  <w:noProof/>
                </w:rPr>
                <w:drawing>
                  <wp:inline distT="0" distB="0" distL="0" distR="0" wp14:anchorId="61FE9BCF" wp14:editId="7FAC3D78">
                    <wp:extent cx="2667000" cy="2049780"/>
                    <wp:effectExtent l="0" t="0" r="0" b="762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2667000" cy="2049780"/>
                            </a:xfrm>
                            <a:prstGeom prst="rect">
                              <a:avLst/>
                            </a:prstGeom>
                            <a:noFill/>
                            <a:ln>
                              <a:noFill/>
                            </a:ln>
                          </pic:spPr>
                        </pic:pic>
                      </a:graphicData>
                    </a:graphic>
                  </wp:inline>
                </w:drawing>
              </w:r>
            </w:del>
          </w:p>
          <w:p w14:paraId="4D33310E" w14:textId="005478A4" w:rsidR="00B44BCB" w:rsidDel="008027CD" w:rsidRDefault="001F1C73" w:rsidP="00B44BCB">
            <w:pPr>
              <w:pStyle w:val="NoSpacing"/>
              <w:rPr>
                <w:del w:id="13421" w:author="Salah Soliman" w:date="2020-01-31T16:41:00Z"/>
              </w:rPr>
            </w:pPr>
            <w:ins w:id="13422" w:author="RoboGarden Team" w:date="2020-01-23T19:17:00Z">
              <w:del w:id="13423" w:author="Salah Soliman" w:date="2020-01-31T16:41:00Z">
                <w:r w:rsidDel="008027CD">
                  <w:rPr>
                    <w:rFonts w:ascii="Open Sans" w:eastAsia="Open Sans" w:hAnsi="Open Sans" w:cs="Times New Roman"/>
                    <w:color w:val="404040"/>
                  </w:rPr>
                  <w:delText>Citation: RoboGarden Course resources</w:delText>
                </w:r>
              </w:del>
            </w:ins>
            <w:del w:id="13424" w:author="Salah Soliman" w:date="2020-01-31T16:41:00Z">
              <w:r w:rsidR="00B44BCB" w:rsidDel="008027CD">
                <w:rPr>
                  <w:rFonts w:ascii="Open Sans" w:eastAsia="Open Sans" w:hAnsi="Open Sans" w:cs="Times New Roman"/>
                  <w:color w:val="404040"/>
                </w:rPr>
                <w:delText xml:space="preserve"> </w:delText>
              </w:r>
              <w:r w:rsidR="00B44BCB" w:rsidRPr="00E06DF7" w:rsidDel="008027CD">
                <w:delText>Copyright 2019</w:delText>
              </w:r>
            </w:del>
          </w:p>
          <w:p w14:paraId="18B8D835" w14:textId="43A4E7AC" w:rsidR="001F1C73" w:rsidDel="008027CD" w:rsidRDefault="001F1C73" w:rsidP="00374341">
            <w:pPr>
              <w:rPr>
                <w:del w:id="13425" w:author="Salah Soliman" w:date="2020-01-31T16:41:00Z"/>
              </w:rPr>
            </w:pPr>
          </w:p>
        </w:tc>
        <w:tc>
          <w:tcPr>
            <w:tcW w:w="270" w:type="dxa"/>
            <w:tcBorders>
              <w:top w:val="nil"/>
              <w:left w:val="nil"/>
              <w:bottom w:val="nil"/>
              <w:right w:val="single" w:sz="4" w:space="0" w:color="5B9BD5" w:themeColor="accent5"/>
            </w:tcBorders>
            <w:shd w:val="clear" w:color="auto" w:fill="70AD47" w:themeFill="accent6"/>
            <w:tcPrChange w:id="13426" w:author="Salah Soliman" w:date="2020-01-31T16:41:00Z">
              <w:tcPr>
                <w:tcW w:w="270" w:type="dxa"/>
                <w:tcBorders>
                  <w:top w:val="nil"/>
                  <w:left w:val="nil"/>
                  <w:bottom w:val="nil"/>
                  <w:right w:val="single" w:sz="4" w:space="0" w:color="5B9BD5" w:themeColor="accent5"/>
                </w:tcBorders>
                <w:shd w:val="clear" w:color="auto" w:fill="70AD47" w:themeFill="accent6"/>
              </w:tcPr>
            </w:tcPrChange>
          </w:tcPr>
          <w:p w14:paraId="064B17A3" w14:textId="28587EE3" w:rsidR="00374341" w:rsidDel="008027CD" w:rsidRDefault="00374341" w:rsidP="00374341">
            <w:pPr>
              <w:rPr>
                <w:del w:id="13427" w:author="Salah Soliman" w:date="2020-01-31T16:41:00Z"/>
              </w:rPr>
            </w:pPr>
          </w:p>
        </w:tc>
      </w:tr>
      <w:tr w:rsidR="00374341" w:rsidDel="008027CD" w14:paraId="6C4D4EF9" w14:textId="1AB0D50B" w:rsidTr="008027CD">
        <w:trPr>
          <w:cantSplit/>
          <w:del w:id="13428" w:author="Salah Soliman" w:date="2020-01-31T16:41:00Z"/>
        </w:trPr>
        <w:tc>
          <w:tcPr>
            <w:tcW w:w="270" w:type="dxa"/>
            <w:tcBorders>
              <w:top w:val="nil"/>
              <w:left w:val="single" w:sz="4" w:space="0" w:color="5B9BD5" w:themeColor="accent5"/>
              <w:bottom w:val="nil"/>
              <w:right w:val="nil"/>
            </w:tcBorders>
            <w:shd w:val="clear" w:color="auto" w:fill="70AD47" w:themeFill="accent6"/>
            <w:tcPrChange w:id="13429" w:author="Salah Soliman" w:date="2020-01-31T16:41:00Z">
              <w:tcPr>
                <w:tcW w:w="270" w:type="dxa"/>
                <w:tcBorders>
                  <w:top w:val="nil"/>
                  <w:left w:val="single" w:sz="4" w:space="0" w:color="5B9BD5" w:themeColor="accent5"/>
                  <w:bottom w:val="nil"/>
                  <w:right w:val="nil"/>
                </w:tcBorders>
                <w:shd w:val="clear" w:color="auto" w:fill="70AD47" w:themeFill="accent6"/>
              </w:tcPr>
            </w:tcPrChange>
          </w:tcPr>
          <w:p w14:paraId="06D50A23" w14:textId="74A2755C" w:rsidR="00374341" w:rsidDel="008027CD" w:rsidRDefault="00374341" w:rsidP="00374341">
            <w:pPr>
              <w:pStyle w:val="NoSpacing"/>
              <w:rPr>
                <w:del w:id="13430" w:author="Salah Soliman" w:date="2020-01-31T16:41:00Z"/>
                <w:sz w:val="16"/>
                <w:szCs w:val="16"/>
              </w:rPr>
            </w:pPr>
          </w:p>
        </w:tc>
        <w:tc>
          <w:tcPr>
            <w:tcW w:w="3958" w:type="dxa"/>
            <w:gridSpan w:val="3"/>
            <w:tcBorders>
              <w:top w:val="nil"/>
              <w:left w:val="nil"/>
              <w:bottom w:val="nil"/>
              <w:right w:val="nil"/>
            </w:tcBorders>
            <w:shd w:val="clear" w:color="auto" w:fill="70AD47" w:themeFill="accent6"/>
            <w:vAlign w:val="center"/>
            <w:tcPrChange w:id="13431" w:author="Salah Soliman" w:date="2020-01-31T16:41:00Z">
              <w:tcPr>
                <w:tcW w:w="3960" w:type="dxa"/>
                <w:gridSpan w:val="3"/>
                <w:tcBorders>
                  <w:top w:val="nil"/>
                  <w:left w:val="nil"/>
                  <w:bottom w:val="nil"/>
                  <w:right w:val="nil"/>
                </w:tcBorders>
                <w:shd w:val="clear" w:color="auto" w:fill="70AD47" w:themeFill="accent6"/>
              </w:tcPr>
            </w:tcPrChange>
          </w:tcPr>
          <w:p w14:paraId="35F29577" w14:textId="177D3592" w:rsidR="00374341" w:rsidDel="008027CD" w:rsidRDefault="00374341" w:rsidP="00374341">
            <w:pPr>
              <w:pStyle w:val="NoSpacing"/>
              <w:rPr>
                <w:del w:id="13432" w:author="Salah Soliman" w:date="2020-01-31T16:41:00Z"/>
                <w:rFonts w:ascii="Consolas" w:hAnsi="Consolas"/>
                <w:sz w:val="16"/>
                <w:szCs w:val="16"/>
              </w:rPr>
            </w:pPr>
          </w:p>
        </w:tc>
        <w:tc>
          <w:tcPr>
            <w:tcW w:w="1979" w:type="dxa"/>
            <w:gridSpan w:val="2"/>
            <w:tcBorders>
              <w:top w:val="nil"/>
              <w:left w:val="nil"/>
              <w:bottom w:val="nil"/>
              <w:right w:val="nil"/>
            </w:tcBorders>
            <w:shd w:val="clear" w:color="auto" w:fill="70AD47" w:themeFill="accent6"/>
            <w:vAlign w:val="center"/>
            <w:tcPrChange w:id="13433" w:author="Salah Soliman" w:date="2020-01-31T16:41:00Z">
              <w:tcPr>
                <w:tcW w:w="1980" w:type="dxa"/>
                <w:gridSpan w:val="2"/>
                <w:tcBorders>
                  <w:top w:val="nil"/>
                  <w:left w:val="nil"/>
                  <w:bottom w:val="nil"/>
                  <w:right w:val="nil"/>
                </w:tcBorders>
                <w:shd w:val="clear" w:color="auto" w:fill="70AD47" w:themeFill="accent6"/>
              </w:tcPr>
            </w:tcPrChange>
          </w:tcPr>
          <w:p w14:paraId="365CCB46" w14:textId="397CF24A" w:rsidR="00374341" w:rsidDel="008027CD" w:rsidRDefault="00374341" w:rsidP="00374341">
            <w:pPr>
              <w:pStyle w:val="NoSpacing"/>
              <w:rPr>
                <w:del w:id="13434" w:author="Salah Soliman" w:date="2020-01-31T16:41:00Z"/>
                <w:rFonts w:ascii="Consolas" w:hAnsi="Consolas"/>
                <w:sz w:val="16"/>
                <w:szCs w:val="16"/>
              </w:rPr>
            </w:pPr>
          </w:p>
        </w:tc>
        <w:tc>
          <w:tcPr>
            <w:tcW w:w="3978" w:type="dxa"/>
            <w:tcBorders>
              <w:top w:val="nil"/>
              <w:left w:val="nil"/>
              <w:bottom w:val="nil"/>
              <w:right w:val="nil"/>
            </w:tcBorders>
            <w:shd w:val="clear" w:color="auto" w:fill="70AD47" w:themeFill="accent6"/>
            <w:vAlign w:val="center"/>
            <w:tcPrChange w:id="13435" w:author="Salah Soliman" w:date="2020-01-31T16:41:00Z">
              <w:tcPr>
                <w:tcW w:w="3981" w:type="dxa"/>
                <w:tcBorders>
                  <w:top w:val="nil"/>
                  <w:left w:val="nil"/>
                  <w:bottom w:val="nil"/>
                  <w:right w:val="nil"/>
                </w:tcBorders>
                <w:shd w:val="clear" w:color="auto" w:fill="70AD47" w:themeFill="accent6"/>
              </w:tcPr>
            </w:tcPrChange>
          </w:tcPr>
          <w:p w14:paraId="20EF1C7D" w14:textId="0967C8F8" w:rsidR="00374341" w:rsidDel="008027CD" w:rsidRDefault="00374341" w:rsidP="00374341">
            <w:pPr>
              <w:pStyle w:val="NoSpacing"/>
              <w:rPr>
                <w:del w:id="13436" w:author="Salah Soliman" w:date="2020-01-31T16:41:00Z"/>
                <w:rFonts w:ascii="Consolas" w:hAnsi="Consolas"/>
                <w:sz w:val="16"/>
                <w:szCs w:val="16"/>
              </w:rPr>
            </w:pPr>
          </w:p>
        </w:tc>
        <w:tc>
          <w:tcPr>
            <w:tcW w:w="270" w:type="dxa"/>
            <w:tcBorders>
              <w:top w:val="nil"/>
              <w:left w:val="nil"/>
              <w:bottom w:val="nil"/>
              <w:right w:val="single" w:sz="4" w:space="0" w:color="5B9BD5" w:themeColor="accent5"/>
            </w:tcBorders>
            <w:shd w:val="clear" w:color="auto" w:fill="70AD47" w:themeFill="accent6"/>
            <w:tcPrChange w:id="13437" w:author="Salah Soliman" w:date="2020-01-31T16:41:00Z">
              <w:tcPr>
                <w:tcW w:w="270" w:type="dxa"/>
                <w:tcBorders>
                  <w:top w:val="nil"/>
                  <w:left w:val="nil"/>
                  <w:bottom w:val="nil"/>
                  <w:right w:val="single" w:sz="4" w:space="0" w:color="5B9BD5" w:themeColor="accent5"/>
                </w:tcBorders>
                <w:shd w:val="clear" w:color="auto" w:fill="70AD47" w:themeFill="accent6"/>
              </w:tcPr>
            </w:tcPrChange>
          </w:tcPr>
          <w:p w14:paraId="1024BC02" w14:textId="6D957B87" w:rsidR="00374341" w:rsidDel="008027CD" w:rsidRDefault="00374341" w:rsidP="00374341">
            <w:pPr>
              <w:pStyle w:val="NoSpacing"/>
              <w:rPr>
                <w:del w:id="13438" w:author="Salah Soliman" w:date="2020-01-31T16:41:00Z"/>
                <w:sz w:val="16"/>
                <w:szCs w:val="16"/>
              </w:rPr>
            </w:pPr>
          </w:p>
        </w:tc>
      </w:tr>
      <w:tr w:rsidR="00374341" w:rsidDel="008027CD" w14:paraId="2D16921A" w14:textId="533997AD" w:rsidTr="008027CD">
        <w:trPr>
          <w:cantSplit/>
          <w:del w:id="13439" w:author="Salah Soliman" w:date="2020-01-31T16:41:00Z"/>
        </w:trPr>
        <w:tc>
          <w:tcPr>
            <w:tcW w:w="270" w:type="dxa"/>
            <w:tcBorders>
              <w:top w:val="nil"/>
              <w:left w:val="single" w:sz="4" w:space="0" w:color="5B9BD5" w:themeColor="accent5"/>
              <w:bottom w:val="nil"/>
              <w:right w:val="nil"/>
            </w:tcBorders>
            <w:shd w:val="clear" w:color="auto" w:fill="70AD47" w:themeFill="accent6"/>
            <w:tcPrChange w:id="13440" w:author="Salah Soliman" w:date="2020-01-31T16:41:00Z">
              <w:tcPr>
                <w:tcW w:w="270" w:type="dxa"/>
                <w:tcBorders>
                  <w:top w:val="nil"/>
                  <w:left w:val="single" w:sz="4" w:space="0" w:color="5B9BD5" w:themeColor="accent5"/>
                  <w:bottom w:val="nil"/>
                  <w:right w:val="nil"/>
                </w:tcBorders>
                <w:shd w:val="clear" w:color="auto" w:fill="70AD47" w:themeFill="accent6"/>
              </w:tcPr>
            </w:tcPrChange>
          </w:tcPr>
          <w:p w14:paraId="6CDB93C6" w14:textId="0CE9C929" w:rsidR="00374341" w:rsidDel="008027CD" w:rsidRDefault="00374341" w:rsidP="00374341">
            <w:pPr>
              <w:rPr>
                <w:del w:id="13441" w:author="Salah Soliman" w:date="2020-01-31T16:41:00Z"/>
              </w:rPr>
            </w:pPr>
          </w:p>
        </w:tc>
        <w:tc>
          <w:tcPr>
            <w:tcW w:w="630" w:type="dxa"/>
            <w:tcBorders>
              <w:top w:val="nil"/>
              <w:left w:val="nil"/>
              <w:bottom w:val="nil"/>
              <w:right w:val="nil"/>
            </w:tcBorders>
            <w:shd w:val="clear" w:color="auto" w:fill="FFFFFF" w:themeFill="background1"/>
            <w:vAlign w:val="center"/>
            <w:hideMark/>
            <w:tcPrChange w:id="13442" w:author="Salah Soliman" w:date="2020-01-31T16:41:00Z">
              <w:tcPr>
                <w:tcW w:w="630" w:type="dxa"/>
                <w:tcBorders>
                  <w:top w:val="nil"/>
                  <w:left w:val="nil"/>
                  <w:bottom w:val="nil"/>
                  <w:right w:val="nil"/>
                </w:tcBorders>
                <w:shd w:val="clear" w:color="auto" w:fill="FFFFFF" w:themeFill="background1"/>
                <w:hideMark/>
              </w:tcPr>
            </w:tcPrChange>
          </w:tcPr>
          <w:p w14:paraId="3EC113BB" w14:textId="29155CD5" w:rsidR="00374341" w:rsidDel="008027CD" w:rsidRDefault="00374341" w:rsidP="00374341">
            <w:pPr>
              <w:rPr>
                <w:del w:id="13443" w:author="Salah Soliman" w:date="2020-01-31T16:41:00Z"/>
                <w:noProof/>
              </w:rPr>
            </w:pPr>
            <w:del w:id="13444" w:author="Salah Soliman" w:date="2020-01-31T16:41:00Z">
              <w:r w:rsidDel="008027CD">
                <w:rPr>
                  <w:noProof/>
                </w:rPr>
                <mc:AlternateContent>
                  <mc:Choice Requires="wps">
                    <w:drawing>
                      <wp:inline distT="0" distB="0" distL="0" distR="0" wp14:anchorId="0DBF2CAB" wp14:editId="7A214A33">
                        <wp:extent cx="207010" cy="207010"/>
                        <wp:effectExtent l="19050" t="19050" r="21590" b="21590"/>
                        <wp:docPr id="333" name="Oval 3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010" cy="207010"/>
                                </a:xfrm>
                                <a:prstGeom prst="ellipse">
                                  <a:avLst/>
                                </a:prstGeom>
                                <a:noFill/>
                                <a:ln w="28575">
                                  <a:solidFill>
                                    <a:schemeClr val="accent5">
                                      <a:lumMod val="9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inline>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w16se="http://schemas.microsoft.com/office/word/2015/wordml/symex" xmlns:cx1="http://schemas.microsoft.com/office/drawing/2015/9/8/chartex" xmlns:cx="http://schemas.microsoft.com/office/drawing/2014/chartex">
                    <w:pict>
                      <v:oval w14:anchorId="28E4D37D" id="Oval 333" o:spid="_x0000_s1026" style="width:16.3pt;height:16.3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" filled="f" strokecolor="#428bce [2888]" strokeweight="2.25pt">
                        <v:stroke joinstyle="miter"/>
                        <w10:anchorlock/>
                      </v:oval>
                    </w:pict>
                  </mc:Fallback>
                </mc:AlternateContent>
              </w:r>
            </w:del>
          </w:p>
        </w:tc>
        <w:tc>
          <w:tcPr>
            <w:tcW w:w="450" w:type="dxa"/>
            <w:tcBorders>
              <w:top w:val="nil"/>
              <w:left w:val="nil"/>
              <w:bottom w:val="nil"/>
              <w:right w:val="nil"/>
            </w:tcBorders>
            <w:shd w:val="clear" w:color="auto" w:fill="FFFFFF" w:themeFill="background1"/>
            <w:vAlign w:val="center"/>
            <w:hideMark/>
            <w:tcPrChange w:id="13445" w:author="Salah Soliman" w:date="2020-01-31T16:41:00Z">
              <w:tcPr>
                <w:tcW w:w="450" w:type="dxa"/>
                <w:tcBorders>
                  <w:top w:val="nil"/>
                  <w:left w:val="nil"/>
                  <w:bottom w:val="nil"/>
                  <w:right w:val="nil"/>
                </w:tcBorders>
                <w:shd w:val="clear" w:color="auto" w:fill="FFFFFF" w:themeFill="background1"/>
                <w:hideMark/>
              </w:tcPr>
            </w:tcPrChange>
          </w:tcPr>
          <w:p w14:paraId="101ED011" w14:textId="49ACCA00" w:rsidR="00374341" w:rsidDel="008027CD" w:rsidRDefault="00374341" w:rsidP="00374341">
            <w:pPr>
              <w:rPr>
                <w:del w:id="13446" w:author="Salah Soliman" w:date="2020-01-31T16:41:00Z"/>
                <w:rFonts w:asciiTheme="majorHAnsi" w:hAnsiTheme="majorHAnsi" w:cstheme="majorHAnsi"/>
              </w:rPr>
            </w:pPr>
            <w:del w:id="13447" w:author="Salah Soliman" w:date="2020-01-31T16:41:00Z">
              <w:r w:rsidDel="008027CD">
                <w:rPr>
                  <w:rFonts w:asciiTheme="majorHAnsi" w:hAnsiTheme="majorHAnsi" w:cstheme="majorHAnsi"/>
                </w:rPr>
                <w:delText>d.</w:delText>
              </w:r>
            </w:del>
          </w:p>
        </w:tc>
        <w:tc>
          <w:tcPr>
            <w:tcW w:w="4407" w:type="dxa"/>
            <w:gridSpan w:val="2"/>
            <w:tcBorders>
              <w:top w:val="nil"/>
              <w:left w:val="nil"/>
              <w:bottom w:val="nil"/>
              <w:right w:val="nil"/>
            </w:tcBorders>
            <w:shd w:val="clear" w:color="auto" w:fill="FFFFFF" w:themeFill="background1"/>
            <w:vAlign w:val="center"/>
            <w:hideMark/>
            <w:tcPrChange w:id="13448" w:author="Salah Soliman" w:date="2020-01-31T16:41:00Z">
              <w:tcPr>
                <w:tcW w:w="4410" w:type="dxa"/>
                <w:gridSpan w:val="2"/>
                <w:tcBorders>
                  <w:top w:val="nil"/>
                  <w:left w:val="nil"/>
                  <w:bottom w:val="nil"/>
                  <w:right w:val="nil"/>
                </w:tcBorders>
                <w:shd w:val="clear" w:color="auto" w:fill="FFFFFF" w:themeFill="background1"/>
                <w:hideMark/>
              </w:tcPr>
            </w:tcPrChange>
          </w:tcPr>
          <w:p w14:paraId="0920DB92" w14:textId="75A406BE" w:rsidR="00374341" w:rsidDel="008027CD" w:rsidRDefault="00374341" w:rsidP="00374341">
            <w:pPr>
              <w:rPr>
                <w:del w:id="13449" w:author="Salah Soliman" w:date="2020-01-31T16:41:00Z"/>
                <w:rFonts w:ascii="Consolas" w:hAnsi="Consolas"/>
              </w:rPr>
            </w:pPr>
            <w:del w:id="13450" w:author="Salah Soliman" w:date="2020-01-31T16:41:00Z">
              <w:r w:rsidDel="008027CD">
                <w:rPr>
                  <w:rFonts w:ascii="Consolas" w:hAnsi="Consolas" w:cs="Consolas"/>
                  <w:highlight w:val="lightGray"/>
                </w:rPr>
                <w:delText>plt.hist(x, x)</w:delText>
              </w:r>
            </w:del>
          </w:p>
        </w:tc>
        <w:tc>
          <w:tcPr>
            <w:tcW w:w="4428" w:type="dxa"/>
            <w:gridSpan w:val="2"/>
            <w:tcBorders>
              <w:top w:val="nil"/>
              <w:left w:val="nil"/>
              <w:bottom w:val="nil"/>
              <w:right w:val="nil"/>
            </w:tcBorders>
            <w:shd w:val="clear" w:color="auto" w:fill="FFFFFF" w:themeFill="background1"/>
            <w:vAlign w:val="center"/>
            <w:hideMark/>
            <w:tcPrChange w:id="13451" w:author="Salah Soliman" w:date="2020-01-31T16:41:00Z">
              <w:tcPr>
                <w:tcW w:w="4431" w:type="dxa"/>
                <w:gridSpan w:val="2"/>
                <w:tcBorders>
                  <w:top w:val="nil"/>
                  <w:left w:val="nil"/>
                  <w:bottom w:val="nil"/>
                  <w:right w:val="nil"/>
                </w:tcBorders>
                <w:shd w:val="clear" w:color="auto" w:fill="FFFFFF" w:themeFill="background1"/>
                <w:hideMark/>
              </w:tcPr>
            </w:tcPrChange>
          </w:tcPr>
          <w:p w14:paraId="50F9DE72" w14:textId="4E301F61" w:rsidR="00374341" w:rsidDel="008027CD" w:rsidRDefault="00374341" w:rsidP="00374341">
            <w:pPr>
              <w:rPr>
                <w:ins w:id="13452" w:author="RoboGarden Team" w:date="2020-01-23T19:17:00Z"/>
                <w:del w:id="13453" w:author="Salah Soliman" w:date="2020-01-31T16:41:00Z"/>
              </w:rPr>
            </w:pPr>
            <w:del w:id="13454" w:author="Salah Soliman" w:date="2020-01-31T16:41:00Z">
              <w:r w:rsidDel="008027CD">
                <w:rPr>
                  <w:noProof/>
                </w:rPr>
                <w:drawing>
                  <wp:inline distT="0" distB="0" distL="0" distR="0" wp14:anchorId="6A287B90" wp14:editId="2E193907">
                    <wp:extent cx="2674620" cy="2034540"/>
                    <wp:effectExtent l="0" t="0" r="0" b="381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2674620" cy="2034540"/>
                            </a:xfrm>
                            <a:prstGeom prst="rect">
                              <a:avLst/>
                            </a:prstGeom>
                            <a:noFill/>
                            <a:ln>
                              <a:noFill/>
                            </a:ln>
                          </pic:spPr>
                        </pic:pic>
                      </a:graphicData>
                    </a:graphic>
                  </wp:inline>
                </w:drawing>
              </w:r>
            </w:del>
          </w:p>
          <w:p w14:paraId="444D0748" w14:textId="63ABB8CF" w:rsidR="00B44BCB" w:rsidDel="008027CD" w:rsidRDefault="001F1C73" w:rsidP="00B44BCB">
            <w:pPr>
              <w:pStyle w:val="NoSpacing"/>
              <w:rPr>
                <w:del w:id="13455" w:author="Salah Soliman" w:date="2020-01-31T16:41:00Z"/>
              </w:rPr>
            </w:pPr>
            <w:ins w:id="13456" w:author="RoboGarden Team" w:date="2020-01-23T19:17:00Z">
              <w:del w:id="13457" w:author="Salah Soliman" w:date="2020-01-31T16:41:00Z">
                <w:r w:rsidDel="008027CD">
                  <w:rPr>
                    <w:rFonts w:ascii="Open Sans" w:eastAsia="Open Sans" w:hAnsi="Open Sans" w:cs="Times New Roman"/>
                    <w:color w:val="404040"/>
                  </w:rPr>
                  <w:delText>Citation: RoboGarden Course resources</w:delText>
                </w:r>
              </w:del>
            </w:ins>
            <w:del w:id="13458" w:author="Salah Soliman" w:date="2020-01-31T16:41:00Z">
              <w:r w:rsidR="00B44BCB" w:rsidDel="008027CD">
                <w:rPr>
                  <w:rFonts w:ascii="Open Sans" w:eastAsia="Open Sans" w:hAnsi="Open Sans" w:cs="Times New Roman"/>
                  <w:color w:val="404040"/>
                </w:rPr>
                <w:delText xml:space="preserve"> </w:delText>
              </w:r>
              <w:r w:rsidR="00B44BCB" w:rsidRPr="00E06DF7" w:rsidDel="008027CD">
                <w:delText>Copyright 2019</w:delText>
              </w:r>
            </w:del>
          </w:p>
          <w:p w14:paraId="4C9416C7" w14:textId="4DDDD11D" w:rsidR="001F1C73" w:rsidDel="008027CD" w:rsidRDefault="001F1C73" w:rsidP="00374341">
            <w:pPr>
              <w:rPr>
                <w:del w:id="13459" w:author="Salah Soliman" w:date="2020-01-31T16:41:00Z"/>
              </w:rPr>
            </w:pPr>
          </w:p>
        </w:tc>
        <w:tc>
          <w:tcPr>
            <w:tcW w:w="270" w:type="dxa"/>
            <w:tcBorders>
              <w:top w:val="nil"/>
              <w:left w:val="nil"/>
              <w:bottom w:val="nil"/>
              <w:right w:val="single" w:sz="4" w:space="0" w:color="5B9BD5" w:themeColor="accent5"/>
            </w:tcBorders>
            <w:shd w:val="clear" w:color="auto" w:fill="70AD47" w:themeFill="accent6"/>
            <w:tcPrChange w:id="13460" w:author="Salah Soliman" w:date="2020-01-31T16:41:00Z">
              <w:tcPr>
                <w:tcW w:w="270" w:type="dxa"/>
                <w:tcBorders>
                  <w:top w:val="nil"/>
                  <w:left w:val="nil"/>
                  <w:bottom w:val="nil"/>
                  <w:right w:val="single" w:sz="4" w:space="0" w:color="5B9BD5" w:themeColor="accent5"/>
                </w:tcBorders>
                <w:shd w:val="clear" w:color="auto" w:fill="70AD47" w:themeFill="accent6"/>
              </w:tcPr>
            </w:tcPrChange>
          </w:tcPr>
          <w:p w14:paraId="683AA69C" w14:textId="51AC1F4C" w:rsidR="00374341" w:rsidDel="008027CD" w:rsidRDefault="00374341" w:rsidP="00374341">
            <w:pPr>
              <w:rPr>
                <w:del w:id="13461" w:author="Salah Soliman" w:date="2020-01-31T16:41:00Z"/>
              </w:rPr>
            </w:pPr>
          </w:p>
        </w:tc>
      </w:tr>
      <w:tr w:rsidR="00374341" w:rsidDel="008027CD" w14:paraId="3C5FE0F6" w14:textId="6FADB35B" w:rsidTr="008027CD">
        <w:trPr>
          <w:cantSplit/>
          <w:del w:id="13462" w:author="Salah Soliman" w:date="2020-01-31T16:41:00Z"/>
        </w:trPr>
        <w:tc>
          <w:tcPr>
            <w:tcW w:w="270" w:type="dxa"/>
            <w:tcBorders>
              <w:top w:val="nil"/>
              <w:left w:val="single" w:sz="4" w:space="0" w:color="5B9BD5" w:themeColor="accent5"/>
              <w:bottom w:val="nil"/>
              <w:right w:val="nil"/>
            </w:tcBorders>
            <w:shd w:val="clear" w:color="auto" w:fill="70AD47" w:themeFill="accent6"/>
            <w:tcPrChange w:id="13463" w:author="Salah Soliman" w:date="2020-01-31T16:41:00Z">
              <w:tcPr>
                <w:tcW w:w="270" w:type="dxa"/>
                <w:tcBorders>
                  <w:top w:val="nil"/>
                  <w:left w:val="single" w:sz="4" w:space="0" w:color="5B9BD5" w:themeColor="accent5"/>
                  <w:bottom w:val="nil"/>
                  <w:right w:val="nil"/>
                </w:tcBorders>
                <w:shd w:val="clear" w:color="auto" w:fill="70AD47" w:themeFill="accent6"/>
              </w:tcPr>
            </w:tcPrChange>
          </w:tcPr>
          <w:p w14:paraId="55EFCAB5" w14:textId="637CA55B" w:rsidR="00374341" w:rsidDel="008027CD" w:rsidRDefault="00374341" w:rsidP="00374341">
            <w:pPr>
              <w:pStyle w:val="NoSpacing"/>
              <w:rPr>
                <w:del w:id="13464" w:author="Salah Soliman" w:date="2020-01-31T16:41:00Z"/>
                <w:sz w:val="16"/>
                <w:szCs w:val="16"/>
              </w:rPr>
            </w:pPr>
          </w:p>
        </w:tc>
        <w:tc>
          <w:tcPr>
            <w:tcW w:w="3958" w:type="dxa"/>
            <w:gridSpan w:val="3"/>
            <w:tcBorders>
              <w:top w:val="nil"/>
              <w:left w:val="nil"/>
              <w:bottom w:val="nil"/>
              <w:right w:val="nil"/>
            </w:tcBorders>
            <w:shd w:val="clear" w:color="auto" w:fill="70AD47" w:themeFill="accent6"/>
            <w:vAlign w:val="center"/>
            <w:tcPrChange w:id="13465" w:author="Salah Soliman" w:date="2020-01-31T16:41:00Z">
              <w:tcPr>
                <w:tcW w:w="3960" w:type="dxa"/>
                <w:gridSpan w:val="3"/>
                <w:tcBorders>
                  <w:top w:val="nil"/>
                  <w:left w:val="nil"/>
                  <w:bottom w:val="nil"/>
                  <w:right w:val="nil"/>
                </w:tcBorders>
                <w:shd w:val="clear" w:color="auto" w:fill="70AD47" w:themeFill="accent6"/>
              </w:tcPr>
            </w:tcPrChange>
          </w:tcPr>
          <w:p w14:paraId="6B4064BB" w14:textId="3FE08846" w:rsidR="00374341" w:rsidDel="008027CD" w:rsidRDefault="00374341" w:rsidP="00374341">
            <w:pPr>
              <w:pStyle w:val="NoSpacing"/>
              <w:rPr>
                <w:del w:id="13466" w:author="Salah Soliman" w:date="2020-01-31T16:41:00Z"/>
                <w:sz w:val="16"/>
                <w:szCs w:val="16"/>
              </w:rPr>
            </w:pPr>
          </w:p>
        </w:tc>
        <w:tc>
          <w:tcPr>
            <w:tcW w:w="1979" w:type="dxa"/>
            <w:gridSpan w:val="2"/>
            <w:tcBorders>
              <w:top w:val="nil"/>
              <w:left w:val="nil"/>
              <w:bottom w:val="nil"/>
              <w:right w:val="nil"/>
            </w:tcBorders>
            <w:shd w:val="clear" w:color="auto" w:fill="70AD47" w:themeFill="accent6"/>
            <w:vAlign w:val="center"/>
            <w:tcPrChange w:id="13467" w:author="Salah Soliman" w:date="2020-01-31T16:41:00Z">
              <w:tcPr>
                <w:tcW w:w="1980" w:type="dxa"/>
                <w:gridSpan w:val="2"/>
                <w:tcBorders>
                  <w:top w:val="nil"/>
                  <w:left w:val="nil"/>
                  <w:bottom w:val="nil"/>
                  <w:right w:val="nil"/>
                </w:tcBorders>
                <w:shd w:val="clear" w:color="auto" w:fill="70AD47" w:themeFill="accent6"/>
              </w:tcPr>
            </w:tcPrChange>
          </w:tcPr>
          <w:p w14:paraId="2065581D" w14:textId="23D8B4B5" w:rsidR="00374341" w:rsidDel="008027CD" w:rsidRDefault="00374341" w:rsidP="00374341">
            <w:pPr>
              <w:pStyle w:val="NoSpacing"/>
              <w:rPr>
                <w:del w:id="13468" w:author="Salah Soliman" w:date="2020-01-31T16:41:00Z"/>
                <w:sz w:val="16"/>
                <w:szCs w:val="16"/>
              </w:rPr>
            </w:pPr>
          </w:p>
        </w:tc>
        <w:tc>
          <w:tcPr>
            <w:tcW w:w="3978" w:type="dxa"/>
            <w:tcBorders>
              <w:top w:val="nil"/>
              <w:left w:val="nil"/>
              <w:bottom w:val="nil"/>
              <w:right w:val="nil"/>
            </w:tcBorders>
            <w:shd w:val="clear" w:color="auto" w:fill="70AD47" w:themeFill="accent6"/>
            <w:vAlign w:val="center"/>
            <w:tcPrChange w:id="13469" w:author="Salah Soliman" w:date="2020-01-31T16:41:00Z">
              <w:tcPr>
                <w:tcW w:w="3981" w:type="dxa"/>
                <w:tcBorders>
                  <w:top w:val="nil"/>
                  <w:left w:val="nil"/>
                  <w:bottom w:val="nil"/>
                  <w:right w:val="nil"/>
                </w:tcBorders>
                <w:shd w:val="clear" w:color="auto" w:fill="70AD47" w:themeFill="accent6"/>
              </w:tcPr>
            </w:tcPrChange>
          </w:tcPr>
          <w:p w14:paraId="6AF225E0" w14:textId="4B993DF9" w:rsidR="00374341" w:rsidDel="008027CD" w:rsidRDefault="00374341" w:rsidP="00374341">
            <w:pPr>
              <w:pStyle w:val="NoSpacing"/>
              <w:rPr>
                <w:del w:id="13470" w:author="Salah Soliman" w:date="2020-01-31T16:41:00Z"/>
                <w:sz w:val="16"/>
                <w:szCs w:val="16"/>
              </w:rPr>
            </w:pPr>
          </w:p>
        </w:tc>
        <w:tc>
          <w:tcPr>
            <w:tcW w:w="270" w:type="dxa"/>
            <w:tcBorders>
              <w:top w:val="nil"/>
              <w:left w:val="nil"/>
              <w:bottom w:val="nil"/>
              <w:right w:val="single" w:sz="4" w:space="0" w:color="5B9BD5" w:themeColor="accent5"/>
            </w:tcBorders>
            <w:shd w:val="clear" w:color="auto" w:fill="70AD47" w:themeFill="accent6"/>
            <w:tcPrChange w:id="13471" w:author="Salah Soliman" w:date="2020-01-31T16:41:00Z">
              <w:tcPr>
                <w:tcW w:w="270" w:type="dxa"/>
                <w:tcBorders>
                  <w:top w:val="nil"/>
                  <w:left w:val="nil"/>
                  <w:bottom w:val="nil"/>
                  <w:right w:val="single" w:sz="4" w:space="0" w:color="5B9BD5" w:themeColor="accent5"/>
                </w:tcBorders>
                <w:shd w:val="clear" w:color="auto" w:fill="70AD47" w:themeFill="accent6"/>
              </w:tcPr>
            </w:tcPrChange>
          </w:tcPr>
          <w:p w14:paraId="66A3FE4E" w14:textId="50EB5877" w:rsidR="00374341" w:rsidDel="008027CD" w:rsidRDefault="00374341" w:rsidP="00374341">
            <w:pPr>
              <w:pStyle w:val="NoSpacing"/>
              <w:rPr>
                <w:del w:id="13472" w:author="Salah Soliman" w:date="2020-01-31T16:41:00Z"/>
                <w:sz w:val="16"/>
                <w:szCs w:val="16"/>
              </w:rPr>
            </w:pPr>
          </w:p>
        </w:tc>
      </w:tr>
      <w:tr w:rsidR="00374341" w:rsidDel="008027CD" w14:paraId="1FDEEF1D" w14:textId="283888AD" w:rsidTr="008027CD">
        <w:trPr>
          <w:cantSplit/>
          <w:del w:id="13473" w:author="Salah Soliman" w:date="2020-01-31T16:41:00Z"/>
        </w:trPr>
        <w:tc>
          <w:tcPr>
            <w:tcW w:w="270" w:type="dxa"/>
            <w:tcBorders>
              <w:top w:val="nil"/>
              <w:left w:val="single" w:sz="4" w:space="0" w:color="5B9BD5" w:themeColor="accent5"/>
              <w:bottom w:val="single" w:sz="4" w:space="0" w:color="5B9BD5" w:themeColor="accent5"/>
              <w:right w:val="nil"/>
            </w:tcBorders>
            <w:shd w:val="clear" w:color="auto" w:fill="70AD47" w:themeFill="accent6"/>
            <w:tcPrChange w:id="13474" w:author="Salah Soliman" w:date="2020-01-31T16:41:00Z">
              <w:tcPr>
                <w:tcW w:w="270" w:type="dxa"/>
                <w:tcBorders>
                  <w:top w:val="nil"/>
                  <w:left w:val="single" w:sz="4" w:space="0" w:color="5B9BD5" w:themeColor="accent5"/>
                  <w:bottom w:val="single" w:sz="4" w:space="0" w:color="5B9BD5" w:themeColor="accent5"/>
                  <w:right w:val="nil"/>
                </w:tcBorders>
                <w:shd w:val="clear" w:color="auto" w:fill="70AD47" w:themeFill="accent6"/>
              </w:tcPr>
            </w:tcPrChange>
          </w:tcPr>
          <w:p w14:paraId="4546030D" w14:textId="75C69A00" w:rsidR="00374341" w:rsidDel="008027CD" w:rsidRDefault="00374341" w:rsidP="00374341">
            <w:pPr>
              <w:rPr>
                <w:del w:id="13475" w:author="Salah Soliman" w:date="2020-01-31T16:41:00Z"/>
              </w:rPr>
            </w:pPr>
          </w:p>
        </w:tc>
        <w:tc>
          <w:tcPr>
            <w:tcW w:w="3958" w:type="dxa"/>
            <w:gridSpan w:val="3"/>
            <w:tcBorders>
              <w:top w:val="nil"/>
              <w:left w:val="nil"/>
              <w:bottom w:val="single" w:sz="4" w:space="0" w:color="5B9BD5" w:themeColor="accent5"/>
              <w:right w:val="nil"/>
            </w:tcBorders>
            <w:shd w:val="clear" w:color="auto" w:fill="70AD47" w:themeFill="accent6"/>
            <w:vAlign w:val="center"/>
            <w:tcPrChange w:id="13476" w:author="Salah Soliman" w:date="2020-01-31T16:41:00Z">
              <w:tcPr>
                <w:tcW w:w="3960" w:type="dxa"/>
                <w:gridSpan w:val="3"/>
                <w:tcBorders>
                  <w:top w:val="nil"/>
                  <w:left w:val="nil"/>
                  <w:bottom w:val="single" w:sz="4" w:space="0" w:color="5B9BD5" w:themeColor="accent5"/>
                  <w:right w:val="nil"/>
                </w:tcBorders>
                <w:shd w:val="clear" w:color="auto" w:fill="70AD47" w:themeFill="accent6"/>
              </w:tcPr>
            </w:tcPrChange>
          </w:tcPr>
          <w:p w14:paraId="29EFE0B7" w14:textId="5F0EDA39" w:rsidR="00374341" w:rsidDel="008027CD" w:rsidRDefault="00374341" w:rsidP="00374341">
            <w:pPr>
              <w:rPr>
                <w:del w:id="13477" w:author="Salah Soliman" w:date="2020-01-31T16:41:00Z"/>
              </w:rPr>
            </w:pPr>
          </w:p>
        </w:tc>
        <w:tc>
          <w:tcPr>
            <w:tcW w:w="1979" w:type="dxa"/>
            <w:gridSpan w:val="2"/>
            <w:tcBorders>
              <w:top w:val="nil"/>
              <w:left w:val="nil"/>
              <w:bottom w:val="single" w:sz="4" w:space="0" w:color="5B9BD5" w:themeColor="accent5"/>
              <w:right w:val="nil"/>
            </w:tcBorders>
            <w:shd w:val="clear" w:color="auto" w:fill="70AD47" w:themeFill="accent6"/>
            <w:vAlign w:val="center"/>
            <w:hideMark/>
            <w:tcPrChange w:id="13478" w:author="Salah Soliman" w:date="2020-01-31T16:41:00Z">
              <w:tcPr>
                <w:tcW w:w="1980" w:type="dxa"/>
                <w:gridSpan w:val="2"/>
                <w:tcBorders>
                  <w:top w:val="nil"/>
                  <w:left w:val="nil"/>
                  <w:bottom w:val="single" w:sz="4" w:space="0" w:color="5B9BD5" w:themeColor="accent5"/>
                  <w:right w:val="nil"/>
                </w:tcBorders>
                <w:shd w:val="clear" w:color="auto" w:fill="70AD47" w:themeFill="accent6"/>
                <w:hideMark/>
              </w:tcPr>
            </w:tcPrChange>
          </w:tcPr>
          <w:p w14:paraId="728CA1E5" w14:textId="5864B06F" w:rsidR="00374341" w:rsidDel="008027CD" w:rsidRDefault="00374341" w:rsidP="00374341">
            <w:pPr>
              <w:rPr>
                <w:del w:id="13479" w:author="Salah Soliman" w:date="2020-01-31T16:41:00Z"/>
              </w:rPr>
            </w:pPr>
            <w:del w:id="13480" w:author="Salah Soliman" w:date="2020-01-31T16:41:00Z">
              <w:r w:rsidDel="008027CD">
                <w:rPr>
                  <w:noProof/>
                </w:rPr>
                <w:drawing>
                  <wp:inline distT="0" distB="0" distL="0" distR="0" wp14:anchorId="18AD82BC" wp14:editId="537D1AD2">
                    <wp:extent cx="1158240" cy="304800"/>
                    <wp:effectExtent l="0" t="0" r="381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158240" cy="304800"/>
                            </a:xfrm>
                            <a:prstGeom prst="rect">
                              <a:avLst/>
                            </a:prstGeom>
                            <a:noFill/>
                            <a:ln>
                              <a:noFill/>
                            </a:ln>
                          </pic:spPr>
                        </pic:pic>
                      </a:graphicData>
                    </a:graphic>
                  </wp:inline>
                </w:drawing>
              </w:r>
            </w:del>
          </w:p>
        </w:tc>
        <w:tc>
          <w:tcPr>
            <w:tcW w:w="3978" w:type="dxa"/>
            <w:tcBorders>
              <w:top w:val="nil"/>
              <w:left w:val="nil"/>
              <w:bottom w:val="single" w:sz="4" w:space="0" w:color="5B9BD5" w:themeColor="accent5"/>
              <w:right w:val="nil"/>
            </w:tcBorders>
            <w:shd w:val="clear" w:color="auto" w:fill="70AD47" w:themeFill="accent6"/>
            <w:vAlign w:val="center"/>
            <w:tcPrChange w:id="13481" w:author="Salah Soliman" w:date="2020-01-31T16:41:00Z">
              <w:tcPr>
                <w:tcW w:w="3981" w:type="dxa"/>
                <w:tcBorders>
                  <w:top w:val="nil"/>
                  <w:left w:val="nil"/>
                  <w:bottom w:val="single" w:sz="4" w:space="0" w:color="5B9BD5" w:themeColor="accent5"/>
                  <w:right w:val="nil"/>
                </w:tcBorders>
                <w:shd w:val="clear" w:color="auto" w:fill="70AD47" w:themeFill="accent6"/>
              </w:tcPr>
            </w:tcPrChange>
          </w:tcPr>
          <w:p w14:paraId="182BD118" w14:textId="29D164BF" w:rsidR="00374341" w:rsidDel="008027CD" w:rsidRDefault="00374341" w:rsidP="00374341">
            <w:pPr>
              <w:rPr>
                <w:del w:id="13482" w:author="Salah Soliman" w:date="2020-01-31T16:41:00Z"/>
              </w:rPr>
            </w:pPr>
          </w:p>
        </w:tc>
        <w:tc>
          <w:tcPr>
            <w:tcW w:w="270" w:type="dxa"/>
            <w:tcBorders>
              <w:top w:val="nil"/>
              <w:left w:val="nil"/>
              <w:bottom w:val="single" w:sz="4" w:space="0" w:color="5B9BD5" w:themeColor="accent5"/>
              <w:right w:val="single" w:sz="4" w:space="0" w:color="5B9BD5" w:themeColor="accent5"/>
            </w:tcBorders>
            <w:shd w:val="clear" w:color="auto" w:fill="70AD47" w:themeFill="accent6"/>
            <w:tcPrChange w:id="13483" w:author="Salah Soliman" w:date="2020-01-31T16:41:00Z">
              <w:tcPr>
                <w:tcW w:w="270" w:type="dxa"/>
                <w:tcBorders>
                  <w:top w:val="nil"/>
                  <w:left w:val="nil"/>
                  <w:bottom w:val="single" w:sz="4" w:space="0" w:color="5B9BD5" w:themeColor="accent5"/>
                  <w:right w:val="single" w:sz="4" w:space="0" w:color="5B9BD5" w:themeColor="accent5"/>
                </w:tcBorders>
                <w:shd w:val="clear" w:color="auto" w:fill="70AD47" w:themeFill="accent6"/>
              </w:tcPr>
            </w:tcPrChange>
          </w:tcPr>
          <w:p w14:paraId="640145C8" w14:textId="6112C5BB" w:rsidR="00374341" w:rsidDel="008027CD" w:rsidRDefault="00374341" w:rsidP="00374341">
            <w:pPr>
              <w:rPr>
                <w:del w:id="13484" w:author="Salah Soliman" w:date="2020-01-31T16:41:00Z"/>
              </w:rPr>
            </w:pPr>
          </w:p>
        </w:tc>
      </w:tr>
    </w:tbl>
    <w:p w14:paraId="4687DCC3" w14:textId="1BE02459" w:rsidR="00374341" w:rsidDel="008027CD" w:rsidRDefault="00374341" w:rsidP="00374341">
      <w:pPr>
        <w:rPr>
          <w:del w:id="13485" w:author="Salah Soliman" w:date="2020-01-31T16:41:00Z"/>
          <w:color w:val="404040" w:themeColor="text1" w:themeTint="BF"/>
        </w:rPr>
      </w:pPr>
    </w:p>
    <w:tbl>
      <w:tblPr>
        <w:tblStyle w:val="TableGrid"/>
        <w:tblW w:w="10530" w:type="dxa"/>
        <w:tblInd w:w="-5" w:type="dxa"/>
        <w:tblLook w:val="04A0" w:firstRow="1" w:lastRow="0" w:firstColumn="1" w:lastColumn="0" w:noHBand="0" w:noVBand="1"/>
      </w:tblPr>
      <w:tblGrid>
        <w:gridCol w:w="806"/>
        <w:gridCol w:w="3061"/>
        <w:gridCol w:w="6663"/>
      </w:tblGrid>
      <w:tr w:rsidR="00374341" w:rsidDel="008027CD" w14:paraId="43025814" w14:textId="44EC5C75" w:rsidTr="00374341">
        <w:trPr>
          <w:trHeight w:val="566"/>
          <w:del w:id="13486" w:author="Salah Soliman" w:date="2020-01-31T16:41:00Z"/>
        </w:trPr>
        <w:tc>
          <w:tcPr>
            <w:tcW w:w="805" w:type="dxa"/>
            <w:tcBorders>
              <w:top w:val="single" w:sz="4" w:space="0" w:color="auto"/>
              <w:left w:val="single" w:sz="4" w:space="0" w:color="auto"/>
              <w:bottom w:val="single" w:sz="4" w:space="0" w:color="auto"/>
              <w:right w:val="single" w:sz="4" w:space="0" w:color="auto"/>
            </w:tcBorders>
            <w:shd w:val="clear" w:color="auto" w:fill="ED7D31" w:themeFill="accent2"/>
            <w:vAlign w:val="center"/>
            <w:hideMark/>
          </w:tcPr>
          <w:p w14:paraId="652D0BA4" w14:textId="0EAC1027" w:rsidR="00374341" w:rsidDel="008027CD" w:rsidRDefault="00374341" w:rsidP="00374341">
            <w:pPr>
              <w:jc w:val="center"/>
              <w:rPr>
                <w:del w:id="13487" w:author="Salah Soliman" w:date="2020-01-31T16:41:00Z"/>
                <w:b/>
                <w:bCs/>
                <w:color w:val="FFFFFF" w:themeColor="background1"/>
              </w:rPr>
            </w:pPr>
            <w:del w:id="13488" w:author="Salah Soliman" w:date="2020-01-31T16:41:00Z">
              <w:r w:rsidDel="008027CD">
                <w:rPr>
                  <w:b/>
                  <w:bCs/>
                  <w:color w:val="FFFFFF" w:themeColor="background1"/>
                </w:rPr>
                <w:delText>Item</w:delText>
              </w:r>
            </w:del>
          </w:p>
        </w:tc>
        <w:tc>
          <w:tcPr>
            <w:tcW w:w="3060" w:type="dxa"/>
            <w:tcBorders>
              <w:top w:val="single" w:sz="4" w:space="0" w:color="auto"/>
              <w:left w:val="single" w:sz="4" w:space="0" w:color="auto"/>
              <w:bottom w:val="single" w:sz="4" w:space="0" w:color="auto"/>
              <w:right w:val="single" w:sz="4" w:space="0" w:color="auto"/>
            </w:tcBorders>
            <w:shd w:val="clear" w:color="auto" w:fill="ED7D31" w:themeFill="accent2"/>
            <w:hideMark/>
          </w:tcPr>
          <w:p w14:paraId="0C247483" w14:textId="306F2EF7" w:rsidR="00374341" w:rsidDel="008027CD" w:rsidRDefault="00374341" w:rsidP="00374341">
            <w:pPr>
              <w:rPr>
                <w:del w:id="13489" w:author="Salah Soliman" w:date="2020-01-31T16:41:00Z"/>
                <w:b/>
                <w:bCs/>
                <w:color w:val="FFFFFF" w:themeColor="background1"/>
              </w:rPr>
            </w:pPr>
            <w:del w:id="13490" w:author="Salah Soliman" w:date="2020-01-31T16:41:00Z">
              <w:r w:rsidDel="008027CD">
                <w:rPr>
                  <w:b/>
                  <w:bCs/>
                  <w:color w:val="FFFFFF" w:themeColor="background1"/>
                </w:rPr>
                <w:delText>Status</w:delText>
              </w:r>
            </w:del>
          </w:p>
        </w:tc>
        <w:tc>
          <w:tcPr>
            <w:tcW w:w="6660" w:type="dxa"/>
            <w:tcBorders>
              <w:top w:val="single" w:sz="4" w:space="0" w:color="auto"/>
              <w:left w:val="single" w:sz="4" w:space="0" w:color="auto"/>
              <w:bottom w:val="single" w:sz="4" w:space="0" w:color="auto"/>
              <w:right w:val="single" w:sz="4" w:space="0" w:color="auto"/>
            </w:tcBorders>
            <w:shd w:val="clear" w:color="auto" w:fill="ED7D31" w:themeFill="accent2"/>
            <w:hideMark/>
          </w:tcPr>
          <w:p w14:paraId="6D968893" w14:textId="42F4D06A" w:rsidR="00374341" w:rsidDel="008027CD" w:rsidRDefault="00374341" w:rsidP="00374341">
            <w:pPr>
              <w:rPr>
                <w:del w:id="13491" w:author="Salah Soliman" w:date="2020-01-31T16:41:00Z"/>
                <w:b/>
                <w:bCs/>
                <w:color w:val="FFFFFF" w:themeColor="background1"/>
              </w:rPr>
            </w:pPr>
            <w:del w:id="13492" w:author="Salah Soliman" w:date="2020-01-31T16:41:00Z">
              <w:r w:rsidDel="008027CD">
                <w:rPr>
                  <w:b/>
                  <w:bCs/>
                  <w:color w:val="FFFFFF" w:themeColor="background1"/>
                </w:rPr>
                <w:delText>Explanation Text/Images</w:delText>
              </w:r>
            </w:del>
          </w:p>
        </w:tc>
      </w:tr>
      <w:tr w:rsidR="00374341" w:rsidDel="008027CD" w14:paraId="7B1CEF93" w14:textId="6F07DEED" w:rsidTr="00374341">
        <w:trPr>
          <w:del w:id="13493" w:author="Salah Soliman" w:date="2020-01-31T16:41:00Z"/>
        </w:trPr>
        <w:tc>
          <w:tcPr>
            <w:tcW w:w="805" w:type="dxa"/>
            <w:tcBorders>
              <w:top w:val="single" w:sz="4" w:space="0" w:color="auto"/>
              <w:left w:val="single" w:sz="4" w:space="0" w:color="auto"/>
              <w:bottom w:val="single" w:sz="4" w:space="0" w:color="auto"/>
              <w:right w:val="single" w:sz="4" w:space="0" w:color="auto"/>
            </w:tcBorders>
            <w:vAlign w:val="center"/>
            <w:hideMark/>
          </w:tcPr>
          <w:p w14:paraId="4BF9C7AA" w14:textId="3844223F" w:rsidR="00374341" w:rsidDel="008027CD" w:rsidRDefault="00374341" w:rsidP="00374341">
            <w:pPr>
              <w:jc w:val="center"/>
              <w:rPr>
                <w:del w:id="13494" w:author="Salah Soliman" w:date="2020-01-31T16:41:00Z"/>
                <w:color w:val="404040" w:themeColor="text1" w:themeTint="BF"/>
              </w:rPr>
            </w:pPr>
            <w:del w:id="13495" w:author="Salah Soliman" w:date="2020-01-31T16:41:00Z">
              <w:r w:rsidDel="008027CD">
                <w:delText>a.</w:delText>
              </w:r>
            </w:del>
          </w:p>
        </w:tc>
        <w:tc>
          <w:tcPr>
            <w:tcW w:w="3060" w:type="dxa"/>
            <w:tcBorders>
              <w:top w:val="single" w:sz="4" w:space="0" w:color="auto"/>
              <w:left w:val="single" w:sz="4" w:space="0" w:color="auto"/>
              <w:bottom w:val="single" w:sz="4" w:space="0" w:color="auto"/>
              <w:right w:val="single" w:sz="4" w:space="0" w:color="auto"/>
            </w:tcBorders>
            <w:vAlign w:val="center"/>
            <w:hideMark/>
          </w:tcPr>
          <w:p w14:paraId="486D9AC6" w14:textId="18AB52B2" w:rsidR="00374341" w:rsidDel="008027CD" w:rsidRDefault="00374341" w:rsidP="00374341">
            <w:pPr>
              <w:pStyle w:val="Heading3"/>
              <w:outlineLvl w:val="2"/>
              <w:rPr>
                <w:del w:id="13496" w:author="Salah Soliman" w:date="2020-01-31T16:41:00Z"/>
              </w:rPr>
            </w:pPr>
            <w:del w:id="13497" w:author="Salah Soliman" w:date="2020-01-31T16:41:00Z">
              <w:r w:rsidDel="008027CD">
                <w:delText>Incorrect</w:delText>
              </w:r>
            </w:del>
          </w:p>
        </w:tc>
        <w:tc>
          <w:tcPr>
            <w:tcW w:w="6660" w:type="dxa"/>
            <w:tcBorders>
              <w:top w:val="single" w:sz="4" w:space="0" w:color="auto"/>
              <w:left w:val="single" w:sz="4" w:space="0" w:color="auto"/>
              <w:bottom w:val="single" w:sz="4" w:space="0" w:color="auto"/>
              <w:right w:val="single" w:sz="4" w:space="0" w:color="auto"/>
            </w:tcBorders>
            <w:vAlign w:val="center"/>
            <w:hideMark/>
          </w:tcPr>
          <w:p w14:paraId="2FD78BDA" w14:textId="648C222C" w:rsidR="00374341" w:rsidDel="008027CD" w:rsidRDefault="00374341" w:rsidP="00374341">
            <w:pPr>
              <w:rPr>
                <w:del w:id="13498" w:author="Salah Soliman" w:date="2020-01-31T16:41:00Z"/>
                <w:rFonts w:ascii="Consolas" w:hAnsi="Consolas"/>
              </w:rPr>
            </w:pPr>
            <w:del w:id="13499" w:author="Salah Soliman" w:date="2020-01-31T16:41:00Z">
              <w:r w:rsidDel="008027CD">
                <w:rPr>
                  <w:rFonts w:ascii="Consolas" w:hAnsi="Consolas"/>
                </w:rPr>
                <w:delText xml:space="preserve">Unfortunately, this is incorrect. plt.scatter will create a scatter plot of the points, as shown in the figure. </w:delText>
              </w:r>
            </w:del>
          </w:p>
        </w:tc>
      </w:tr>
      <w:tr w:rsidR="00374341" w:rsidDel="008027CD" w14:paraId="0A04F735" w14:textId="1EFD8504" w:rsidTr="00374341">
        <w:trPr>
          <w:del w:id="13500" w:author="Salah Soliman" w:date="2020-01-31T16:41:00Z"/>
        </w:trPr>
        <w:tc>
          <w:tcPr>
            <w:tcW w:w="805" w:type="dxa"/>
            <w:tcBorders>
              <w:top w:val="single" w:sz="4" w:space="0" w:color="auto"/>
              <w:left w:val="single" w:sz="4" w:space="0" w:color="auto"/>
              <w:bottom w:val="single" w:sz="4" w:space="0" w:color="auto"/>
              <w:right w:val="single" w:sz="4" w:space="0" w:color="auto"/>
            </w:tcBorders>
            <w:vAlign w:val="center"/>
            <w:hideMark/>
          </w:tcPr>
          <w:p w14:paraId="201FE240" w14:textId="4DFED6BC" w:rsidR="00374341" w:rsidDel="008027CD" w:rsidRDefault="00374341" w:rsidP="00374341">
            <w:pPr>
              <w:jc w:val="center"/>
              <w:rPr>
                <w:del w:id="13501" w:author="Salah Soliman" w:date="2020-01-31T16:41:00Z"/>
              </w:rPr>
            </w:pPr>
            <w:del w:id="13502" w:author="Salah Soliman" w:date="2020-01-31T16:41:00Z">
              <w:r w:rsidDel="008027CD">
                <w:delText>b.</w:delText>
              </w:r>
            </w:del>
          </w:p>
        </w:tc>
        <w:tc>
          <w:tcPr>
            <w:tcW w:w="3060" w:type="dxa"/>
            <w:tcBorders>
              <w:top w:val="single" w:sz="4" w:space="0" w:color="auto"/>
              <w:left w:val="single" w:sz="4" w:space="0" w:color="auto"/>
              <w:bottom w:val="single" w:sz="4" w:space="0" w:color="auto"/>
              <w:right w:val="single" w:sz="4" w:space="0" w:color="auto"/>
            </w:tcBorders>
            <w:vAlign w:val="center"/>
            <w:hideMark/>
          </w:tcPr>
          <w:p w14:paraId="023770DE" w14:textId="1D108BF2" w:rsidR="00374341" w:rsidDel="008027CD" w:rsidRDefault="00374341" w:rsidP="00374341">
            <w:pPr>
              <w:pStyle w:val="Heading3"/>
              <w:outlineLvl w:val="2"/>
              <w:rPr>
                <w:del w:id="13503" w:author="Salah Soliman" w:date="2020-01-31T16:41:00Z"/>
              </w:rPr>
            </w:pPr>
            <w:del w:id="13504" w:author="Salah Soliman" w:date="2020-01-31T16:41:00Z">
              <w:r w:rsidDel="008027CD">
                <w:delText>Incorrect</w:delText>
              </w:r>
            </w:del>
          </w:p>
        </w:tc>
        <w:tc>
          <w:tcPr>
            <w:tcW w:w="6660" w:type="dxa"/>
            <w:tcBorders>
              <w:top w:val="single" w:sz="4" w:space="0" w:color="auto"/>
              <w:left w:val="single" w:sz="4" w:space="0" w:color="auto"/>
              <w:bottom w:val="single" w:sz="4" w:space="0" w:color="auto"/>
              <w:right w:val="single" w:sz="4" w:space="0" w:color="auto"/>
            </w:tcBorders>
            <w:vAlign w:val="center"/>
            <w:hideMark/>
          </w:tcPr>
          <w:p w14:paraId="23F1B04B" w14:textId="021C9E9C" w:rsidR="00374341" w:rsidDel="008027CD" w:rsidRDefault="00374341" w:rsidP="00374341">
            <w:pPr>
              <w:rPr>
                <w:del w:id="13505" w:author="Salah Soliman" w:date="2020-01-31T16:41:00Z"/>
                <w:rFonts w:ascii="Consolas" w:hAnsi="Consolas"/>
              </w:rPr>
            </w:pPr>
            <w:del w:id="13506" w:author="Salah Soliman" w:date="2020-01-31T16:41:00Z">
              <w:r w:rsidDel="008027CD">
                <w:delText>Yes, this code will achieve the desired result.</w:delText>
              </w:r>
            </w:del>
          </w:p>
        </w:tc>
      </w:tr>
      <w:tr w:rsidR="00374341" w:rsidDel="008027CD" w14:paraId="495AC5AE" w14:textId="70EB79B6" w:rsidTr="00374341">
        <w:trPr>
          <w:del w:id="13507" w:author="Salah Soliman" w:date="2020-01-31T16:41:00Z"/>
        </w:trPr>
        <w:tc>
          <w:tcPr>
            <w:tcW w:w="805" w:type="dxa"/>
            <w:tcBorders>
              <w:top w:val="single" w:sz="4" w:space="0" w:color="auto"/>
              <w:left w:val="single" w:sz="4" w:space="0" w:color="auto"/>
              <w:bottom w:val="single" w:sz="4" w:space="0" w:color="auto"/>
              <w:right w:val="single" w:sz="4" w:space="0" w:color="auto"/>
            </w:tcBorders>
            <w:vAlign w:val="center"/>
            <w:hideMark/>
          </w:tcPr>
          <w:p w14:paraId="7B8C5B15" w14:textId="244393DC" w:rsidR="00374341" w:rsidDel="008027CD" w:rsidRDefault="00374341" w:rsidP="00374341">
            <w:pPr>
              <w:jc w:val="center"/>
              <w:rPr>
                <w:del w:id="13508" w:author="Salah Soliman" w:date="2020-01-31T16:41:00Z"/>
              </w:rPr>
            </w:pPr>
            <w:del w:id="13509" w:author="Salah Soliman" w:date="2020-01-31T16:41:00Z">
              <w:r w:rsidDel="008027CD">
                <w:delText>c.</w:delText>
              </w:r>
            </w:del>
          </w:p>
        </w:tc>
        <w:tc>
          <w:tcPr>
            <w:tcW w:w="3060" w:type="dxa"/>
            <w:tcBorders>
              <w:top w:val="single" w:sz="4" w:space="0" w:color="auto"/>
              <w:left w:val="single" w:sz="4" w:space="0" w:color="auto"/>
              <w:bottom w:val="single" w:sz="4" w:space="0" w:color="auto"/>
              <w:right w:val="single" w:sz="4" w:space="0" w:color="auto"/>
            </w:tcBorders>
            <w:vAlign w:val="center"/>
            <w:hideMark/>
          </w:tcPr>
          <w:p w14:paraId="528F229F" w14:textId="50B82A87" w:rsidR="00374341" w:rsidDel="008027CD" w:rsidRDefault="00374341" w:rsidP="00374341">
            <w:pPr>
              <w:pStyle w:val="Heading3"/>
              <w:outlineLvl w:val="2"/>
              <w:rPr>
                <w:del w:id="13510" w:author="Salah Soliman" w:date="2020-01-31T16:41:00Z"/>
              </w:rPr>
            </w:pPr>
            <w:del w:id="13511" w:author="Salah Soliman" w:date="2020-01-31T16:41:00Z">
              <w:r w:rsidDel="008027CD">
                <w:delText>Correct</w:delText>
              </w:r>
            </w:del>
          </w:p>
        </w:tc>
        <w:tc>
          <w:tcPr>
            <w:tcW w:w="6660" w:type="dxa"/>
            <w:tcBorders>
              <w:top w:val="single" w:sz="4" w:space="0" w:color="auto"/>
              <w:left w:val="single" w:sz="4" w:space="0" w:color="auto"/>
              <w:bottom w:val="single" w:sz="4" w:space="0" w:color="auto"/>
              <w:right w:val="single" w:sz="4" w:space="0" w:color="auto"/>
            </w:tcBorders>
            <w:vAlign w:val="center"/>
            <w:hideMark/>
          </w:tcPr>
          <w:p w14:paraId="5830207A" w14:textId="0AA18156" w:rsidR="00374341" w:rsidDel="008027CD" w:rsidRDefault="00374341" w:rsidP="00374341">
            <w:pPr>
              <w:pStyle w:val="NoSpacing"/>
              <w:spacing w:before="120" w:after="120" w:line="256" w:lineRule="auto"/>
              <w:rPr>
                <w:del w:id="13512" w:author="Salah Soliman" w:date="2020-01-31T16:41:00Z"/>
              </w:rPr>
            </w:pPr>
            <w:del w:id="13513" w:author="Salah Soliman" w:date="2020-01-31T16:41:00Z">
              <w:r w:rsidDel="008027CD">
                <w:rPr>
                  <w:rFonts w:ascii="Consolas" w:hAnsi="Consolas"/>
                </w:rPr>
                <w:delText>Unfortunately, this is incorrect. plt.bar will create a plot of vertical bars at the equally distributed points, as shown in the figure.</w:delText>
              </w:r>
            </w:del>
          </w:p>
        </w:tc>
      </w:tr>
      <w:tr w:rsidR="00374341" w:rsidDel="008027CD" w14:paraId="70B2DB83" w14:textId="1FA9032A" w:rsidTr="00374341">
        <w:trPr>
          <w:del w:id="13514" w:author="Salah Soliman" w:date="2020-01-31T16:41:00Z"/>
        </w:trPr>
        <w:tc>
          <w:tcPr>
            <w:tcW w:w="805" w:type="dxa"/>
            <w:tcBorders>
              <w:top w:val="single" w:sz="4" w:space="0" w:color="auto"/>
              <w:left w:val="single" w:sz="4" w:space="0" w:color="auto"/>
              <w:bottom w:val="single" w:sz="4" w:space="0" w:color="auto"/>
              <w:right w:val="single" w:sz="4" w:space="0" w:color="auto"/>
            </w:tcBorders>
            <w:vAlign w:val="center"/>
            <w:hideMark/>
          </w:tcPr>
          <w:p w14:paraId="3A5E8A7D" w14:textId="376A57BF" w:rsidR="00374341" w:rsidDel="008027CD" w:rsidRDefault="00374341" w:rsidP="00374341">
            <w:pPr>
              <w:jc w:val="center"/>
              <w:rPr>
                <w:del w:id="13515" w:author="Salah Soliman" w:date="2020-01-31T16:41:00Z"/>
              </w:rPr>
            </w:pPr>
            <w:del w:id="13516" w:author="Salah Soliman" w:date="2020-01-31T16:41:00Z">
              <w:r w:rsidDel="008027CD">
                <w:delText>d.</w:delText>
              </w:r>
            </w:del>
          </w:p>
        </w:tc>
        <w:tc>
          <w:tcPr>
            <w:tcW w:w="3060" w:type="dxa"/>
            <w:tcBorders>
              <w:top w:val="single" w:sz="4" w:space="0" w:color="auto"/>
              <w:left w:val="single" w:sz="4" w:space="0" w:color="auto"/>
              <w:bottom w:val="single" w:sz="4" w:space="0" w:color="auto"/>
              <w:right w:val="single" w:sz="4" w:space="0" w:color="auto"/>
            </w:tcBorders>
            <w:vAlign w:val="center"/>
            <w:hideMark/>
          </w:tcPr>
          <w:p w14:paraId="57F3B4ED" w14:textId="0DECF139" w:rsidR="00374341" w:rsidDel="008027CD" w:rsidRDefault="00374341" w:rsidP="00374341">
            <w:pPr>
              <w:pStyle w:val="Heading3"/>
              <w:outlineLvl w:val="2"/>
              <w:rPr>
                <w:del w:id="13517" w:author="Salah Soliman" w:date="2020-01-31T16:41:00Z"/>
              </w:rPr>
            </w:pPr>
            <w:del w:id="13518" w:author="Salah Soliman" w:date="2020-01-31T16:41:00Z">
              <w:r w:rsidDel="008027CD">
                <w:delText>Incorrect</w:delText>
              </w:r>
            </w:del>
          </w:p>
        </w:tc>
        <w:tc>
          <w:tcPr>
            <w:tcW w:w="6660" w:type="dxa"/>
            <w:tcBorders>
              <w:top w:val="single" w:sz="4" w:space="0" w:color="auto"/>
              <w:left w:val="single" w:sz="4" w:space="0" w:color="auto"/>
              <w:bottom w:val="single" w:sz="4" w:space="0" w:color="auto"/>
              <w:right w:val="single" w:sz="4" w:space="0" w:color="auto"/>
            </w:tcBorders>
            <w:vAlign w:val="center"/>
            <w:hideMark/>
          </w:tcPr>
          <w:p w14:paraId="3B70C7EE" w14:textId="432C904F" w:rsidR="00374341" w:rsidDel="008027CD" w:rsidRDefault="00374341" w:rsidP="00374341">
            <w:pPr>
              <w:rPr>
                <w:del w:id="13519" w:author="Salah Soliman" w:date="2020-01-31T16:41:00Z"/>
                <w:rFonts w:ascii="Consolas" w:hAnsi="Consolas"/>
              </w:rPr>
            </w:pPr>
            <w:del w:id="13520" w:author="Salah Soliman" w:date="2020-01-31T16:41:00Z">
              <w:r w:rsidDel="008027CD">
                <w:rPr>
                  <w:rFonts w:ascii="Consolas" w:hAnsi="Consolas"/>
                </w:rPr>
                <w:delText xml:space="preserve">Unfortunately, this is incorrect. This will result in an error. </w:delText>
              </w:r>
            </w:del>
          </w:p>
        </w:tc>
      </w:tr>
    </w:tbl>
    <w:p w14:paraId="189C1991" w14:textId="26C2B747" w:rsidR="00374341" w:rsidDel="008027CD" w:rsidRDefault="00374341" w:rsidP="00374341">
      <w:pPr>
        <w:pStyle w:val="NoSpacing"/>
        <w:rPr>
          <w:del w:id="13521" w:author="Salah Soliman" w:date="2020-01-31T16:41:00Z"/>
        </w:rPr>
      </w:pPr>
    </w:p>
    <w:bookmarkEnd w:id="13282"/>
    <w:p w14:paraId="78734ADB" w14:textId="77777777" w:rsidR="00374341" w:rsidRDefault="00374341" w:rsidP="00374341">
      <w:pPr>
        <w:pStyle w:val="NormalWeb"/>
        <w:spacing w:before="0" w:beforeAutospacing="0" w:after="120" w:afterAutospacing="0"/>
        <w:rPr>
          <w:highlight w:val="yellow"/>
        </w:rPr>
      </w:pPr>
    </w:p>
    <w:p w14:paraId="01B3FF30" w14:textId="69AD7D40" w:rsidR="009308DD" w:rsidRDefault="009308DD" w:rsidP="009308DD">
      <w:pPr>
        <w:rPr>
          <w:rFonts w:ascii="Open Sans" w:hAnsi="Open Sans" w:cs="Open Sans"/>
        </w:rPr>
      </w:pPr>
      <w:r>
        <w:rPr>
          <w:highlight w:val="magenta"/>
        </w:rPr>
        <w:t xml:space="preserve">Mission </w:t>
      </w:r>
      <w:r w:rsidR="00F070C8">
        <w:rPr>
          <w:highlight w:val="magenta"/>
        </w:rPr>
        <w:t>5</w:t>
      </w:r>
      <w:r>
        <w:rPr>
          <w:highlight w:val="magenta"/>
        </w:rPr>
        <w:t xml:space="preserve"> – Emulator</w:t>
      </w:r>
      <w:r w:rsidR="00DA7A68">
        <w:rPr>
          <w:highlight w:val="magenta"/>
        </w:rPr>
        <w:t xml:space="preserve"> Mission Score Booster</w:t>
      </w:r>
      <w:r w:rsidRPr="009308DD">
        <w:rPr>
          <w:highlight w:val="magenta"/>
        </w:rPr>
        <w:t>: Scattered points</w:t>
      </w:r>
    </w:p>
    <w:p w14:paraId="715185AA" w14:textId="77777777" w:rsidR="009308DD" w:rsidRDefault="009308DD" w:rsidP="009308DD">
      <w:pPr>
        <w:pStyle w:val="NormalWeb"/>
        <w:spacing w:before="0" w:beforeAutospacing="0" w:after="120" w:afterAutospacing="0"/>
        <w:rPr>
          <w:rFonts w:ascii="Calibri" w:hAnsi="Calibri" w:cs="Calibri"/>
          <w:sz w:val="22"/>
          <w:szCs w:val="22"/>
        </w:rPr>
      </w:pPr>
    </w:p>
    <w:p w14:paraId="4811ED53" w14:textId="0CE701EB" w:rsidR="00764552" w:rsidRDefault="00764552" w:rsidP="00764552">
      <w:pPr>
        <w:rPr>
          <w:rStyle w:val="Strong"/>
          <w:rFonts w:eastAsia="Times New Roman" w:cstheme="minorHAnsi"/>
          <w:szCs w:val="24"/>
        </w:rPr>
      </w:pPr>
      <w:r>
        <w:rPr>
          <w:rStyle w:val="Strong"/>
          <w:rFonts w:eastAsia="Times New Roman" w:cstheme="minorHAnsi"/>
          <w:szCs w:val="24"/>
          <w:highlight w:val="yellow"/>
        </w:rPr>
        <w:t>Mission 5</w:t>
      </w:r>
      <w:r w:rsidRPr="00DF56DB">
        <w:rPr>
          <w:rStyle w:val="Strong"/>
          <w:rFonts w:eastAsia="Times New Roman" w:cstheme="minorHAnsi"/>
          <w:szCs w:val="24"/>
          <w:highlight w:val="yellow"/>
        </w:rPr>
        <w:t xml:space="preserve"> Essential </w:t>
      </w:r>
      <w:r>
        <w:rPr>
          <w:rStyle w:val="Strong"/>
          <w:rFonts w:eastAsia="Times New Roman" w:cstheme="minorHAnsi"/>
          <w:szCs w:val="24"/>
          <w:highlight w:val="yellow"/>
        </w:rPr>
        <w:t>Purpose</w:t>
      </w:r>
      <w:r w:rsidRPr="00DF56DB">
        <w:rPr>
          <w:rStyle w:val="Strong"/>
          <w:rFonts w:eastAsia="Times New Roman" w:cstheme="minorHAnsi"/>
          <w:szCs w:val="24"/>
          <w:highlight w:val="yellow"/>
        </w:rPr>
        <w:t>:</w:t>
      </w:r>
      <w:r w:rsidRPr="00DF56DB">
        <w:rPr>
          <w:rStyle w:val="Strong"/>
          <w:rFonts w:eastAsia="Times New Roman" w:cstheme="minorHAnsi"/>
          <w:szCs w:val="24"/>
        </w:rPr>
        <w:t xml:space="preserve"> </w:t>
      </w:r>
    </w:p>
    <w:p w14:paraId="72CA57F9" w14:textId="77777777" w:rsidR="00764552" w:rsidRPr="002F5EB5" w:rsidRDefault="00764552" w:rsidP="00764552">
      <w:pPr>
        <w:rPr>
          <w:rStyle w:val="Strong"/>
          <w:b w:val="0"/>
          <w:bCs w:val="0"/>
        </w:rPr>
      </w:pPr>
      <w:r>
        <w:rPr>
          <w:rFonts w:cstheme="minorHAnsi"/>
          <w:color w:val="A6A6A6" w:themeColor="background1" w:themeShade="A6"/>
        </w:rPr>
        <w:t>Repeat this section for every mission.</w:t>
      </w:r>
    </w:p>
    <w:p w14:paraId="579DEEF4" w14:textId="77777777" w:rsidR="00764552" w:rsidRPr="00A5669F" w:rsidRDefault="00764552" w:rsidP="00764552">
      <w:pPr>
        <w:pStyle w:val="NormalWeb"/>
        <w:spacing w:before="0" w:beforeAutospacing="0" w:after="120" w:afterAutospacing="0"/>
        <w:rPr>
          <w:rFonts w:asciiTheme="minorHAnsi" w:eastAsiaTheme="minorHAnsi" w:hAnsiTheme="minorHAnsi" w:cstheme="minorBidi"/>
          <w:color w:val="A6A6A6" w:themeColor="background1" w:themeShade="A6"/>
          <w:sz w:val="20"/>
          <w:szCs w:val="22"/>
        </w:rPr>
      </w:pPr>
      <w:r w:rsidRPr="00A5669F">
        <w:rPr>
          <w:rFonts w:asciiTheme="minorHAnsi" w:eastAsiaTheme="minorHAnsi" w:hAnsiTheme="minorHAnsi" w:cstheme="minorBidi"/>
          <w:color w:val="A6A6A6" w:themeColor="background1" w:themeShade="A6"/>
          <w:sz w:val="22"/>
        </w:rPr>
        <w:t>Write the essential question learners should explore during this lesson</w:t>
      </w:r>
      <w:r w:rsidRPr="00F71D0F">
        <w:rPr>
          <w:rFonts w:asciiTheme="minorHAnsi" w:eastAsiaTheme="minorHAnsi" w:hAnsiTheme="minorHAnsi" w:cstheme="minorBidi"/>
          <w:color w:val="A6A6A6" w:themeColor="background1" w:themeShade="A6"/>
          <w:sz w:val="22"/>
          <w:szCs w:val="22"/>
        </w:rPr>
        <w:t>.</w:t>
      </w:r>
      <w:r>
        <w:rPr>
          <w:rFonts w:asciiTheme="minorHAnsi" w:eastAsiaTheme="minorHAnsi" w:hAnsiTheme="minorHAnsi" w:cstheme="minorBidi"/>
          <w:color w:val="A6A6A6" w:themeColor="background1" w:themeShade="A6"/>
          <w:sz w:val="22"/>
          <w:szCs w:val="22"/>
        </w:rPr>
        <w:t xml:space="preserve"> Write the purpose as a question that will be answered throughout the mission.</w:t>
      </w:r>
      <w:r w:rsidRPr="00F71D0F">
        <w:rPr>
          <w:rFonts w:asciiTheme="minorHAnsi" w:eastAsiaTheme="minorHAnsi" w:hAnsiTheme="minorHAnsi" w:cstheme="minorBidi"/>
          <w:color w:val="A6A6A6" w:themeColor="background1" w:themeShade="A6"/>
          <w:sz w:val="22"/>
          <w:szCs w:val="22"/>
        </w:rPr>
        <w:t xml:space="preserve"> Ie. Why is Python important for Machine Learning?</w:t>
      </w:r>
    </w:p>
    <w:p w14:paraId="60E4FE73" w14:textId="77777777" w:rsidR="00764552" w:rsidRDefault="00764552" w:rsidP="00764552">
      <w:pPr>
        <w:pStyle w:val="NormalWeb"/>
        <w:spacing w:before="0" w:beforeAutospacing="0" w:after="120" w:afterAutospacing="0"/>
        <w:rPr>
          <w:rFonts w:asciiTheme="minorHAnsi" w:hAnsiTheme="minorHAnsi" w:cstheme="minorHAnsi"/>
          <w:sz w:val="22"/>
          <w:szCs w:val="22"/>
        </w:rPr>
      </w:pPr>
      <w:r>
        <w:rPr>
          <w:rFonts w:asciiTheme="minorHAnsi" w:hAnsiTheme="minorHAnsi" w:cstheme="minorHAnsi"/>
          <w:sz w:val="22"/>
          <w:szCs w:val="22"/>
        </w:rPr>
        <w:t>Write Here:</w:t>
      </w:r>
    </w:p>
    <w:p w14:paraId="4C026CA0" w14:textId="38EE1309" w:rsidR="00764552" w:rsidRDefault="00764552" w:rsidP="00764552">
      <w:pPr>
        <w:pStyle w:val="NormalWeb"/>
        <w:spacing w:before="0" w:beforeAutospacing="0" w:after="120" w:afterAutospacing="0"/>
        <w:rPr>
          <w:rFonts w:ascii="Calibri" w:hAnsi="Calibri" w:cs="Calibri"/>
          <w:sz w:val="22"/>
          <w:szCs w:val="22"/>
        </w:rPr>
      </w:pPr>
      <w:r w:rsidRPr="00072BB1">
        <w:rPr>
          <w:rFonts w:ascii="Calibri" w:hAnsi="Calibri" w:cs="Calibri"/>
          <w:sz w:val="22"/>
          <w:szCs w:val="22"/>
        </w:rPr>
        <w:t>Programming using Matplotlib</w:t>
      </w:r>
    </w:p>
    <w:p w14:paraId="3C27D183" w14:textId="49EA08BD" w:rsidR="00DF1211" w:rsidRPr="00C62FC2" w:rsidRDefault="00DF1211" w:rsidP="00DF1211">
      <w:pPr>
        <w:rPr>
          <w:color w:val="A6A6A6" w:themeColor="background1" w:themeShade="A6"/>
        </w:rPr>
      </w:pPr>
      <w:r w:rsidRPr="00E666A8">
        <w:rPr>
          <w:rFonts w:ascii="Calibri" w:eastAsia="Times New Roman" w:hAnsi="Calibri" w:cs="Calibri"/>
          <w:color w:val="000000"/>
        </w:rPr>
        <w:t xml:space="preserve">For more information regarding </w:t>
      </w:r>
      <w:commentRangeStart w:id="13522"/>
      <w:commentRangeEnd w:id="13522"/>
      <w:r>
        <w:rPr>
          <w:rStyle w:val="CommentReference"/>
          <w:color w:val="404040"/>
        </w:rPr>
        <w:commentReference w:id="13522"/>
      </w:r>
      <w:r w:rsidRPr="00E666A8">
        <w:rPr>
          <w:rFonts w:ascii="Calibri" w:eastAsia="Times New Roman" w:hAnsi="Calibri" w:cs="Calibri"/>
          <w:color w:val="000000"/>
        </w:rPr>
        <w:t xml:space="preserve">the grading of </w:t>
      </w:r>
      <w:r>
        <w:rPr>
          <w:rFonts w:ascii="Calibri" w:eastAsia="Times New Roman" w:hAnsi="Calibri" w:cs="Calibri"/>
          <w:color w:val="000000"/>
        </w:rPr>
        <w:t>the Emulator missions</w:t>
      </w:r>
      <w:r w:rsidRPr="00E666A8">
        <w:rPr>
          <w:rFonts w:ascii="Calibri" w:eastAsia="Times New Roman" w:hAnsi="Calibri" w:cs="Calibri"/>
          <w:color w:val="000000"/>
        </w:rPr>
        <w:t xml:space="preserve"> please refer to Module 1 Introduction section</w:t>
      </w:r>
      <w:r w:rsidR="007E3639">
        <w:rPr>
          <w:rFonts w:ascii="Calibri" w:eastAsia="Times New Roman" w:hAnsi="Calibri" w:cs="Calibri"/>
          <w:color w:val="000000"/>
        </w:rPr>
        <w:t xml:space="preserve"> as well as </w:t>
      </w:r>
      <w:r w:rsidR="007E3639" w:rsidRPr="007962D9">
        <w:rPr>
          <w:rFonts w:ascii="Calibri" w:eastAsia="Times New Roman" w:hAnsi="Calibri" w:cs="Calibri"/>
          <w:color w:val="4472C4" w:themeColor="accent1"/>
          <w:u w:val="single"/>
        </w:rPr>
        <w:t xml:space="preserve">the </w:t>
      </w:r>
      <w:del w:id="13523" w:author="Chantelle Dubois Nishiyama" w:date="2020-02-26T20:35:00Z">
        <w:r w:rsidR="007E3639" w:rsidRPr="007962D9" w:rsidDel="00A17CD2">
          <w:rPr>
            <w:rFonts w:ascii="Calibri" w:eastAsia="Times New Roman" w:hAnsi="Calibri" w:cs="Calibri"/>
            <w:color w:val="4472C4" w:themeColor="accent1"/>
            <w:u w:val="single"/>
          </w:rPr>
          <w:delText>orientation</w:delText>
        </w:r>
      </w:del>
      <w:ins w:id="13524" w:author="Chantelle Dubois Nishiyama" w:date="2020-02-26T20:35:00Z">
        <w:r w:rsidR="00A17CD2">
          <w:rPr>
            <w:rFonts w:ascii="Calibri" w:eastAsia="Times New Roman" w:hAnsi="Calibri" w:cs="Calibri"/>
            <w:color w:val="4472C4" w:themeColor="accent1"/>
            <w:u w:val="single"/>
          </w:rPr>
          <w:t>Orientation</w:t>
        </w:r>
      </w:ins>
      <w:del w:id="13525" w:author="Chantelle Dubois Nishiyama" w:date="2020-02-19T23:10:00Z">
        <w:r w:rsidR="007E3639" w:rsidRPr="00E666A8" w:rsidDel="00F40ACB">
          <w:rPr>
            <w:rFonts w:ascii="Calibri" w:eastAsia="Times New Roman" w:hAnsi="Calibri" w:cs="Calibri"/>
            <w:color w:val="000000"/>
          </w:rPr>
          <w:delText>.</w:delText>
        </w:r>
      </w:del>
      <w:r w:rsidRPr="00E666A8">
        <w:rPr>
          <w:rFonts w:ascii="Calibri" w:eastAsia="Times New Roman" w:hAnsi="Calibri" w:cs="Calibri"/>
          <w:color w:val="000000"/>
        </w:rPr>
        <w:t>.</w:t>
      </w:r>
      <w:r w:rsidRPr="00DF56DB">
        <w:rPr>
          <w:b/>
        </w:rPr>
        <w:t xml:space="preserve"> </w:t>
      </w:r>
    </w:p>
    <w:p w14:paraId="205D0249" w14:textId="77777777" w:rsidR="00DF1211" w:rsidRDefault="00DF1211" w:rsidP="00764552">
      <w:pPr>
        <w:pStyle w:val="NormalWeb"/>
        <w:spacing w:before="0" w:beforeAutospacing="0" w:after="120" w:afterAutospacing="0"/>
        <w:rPr>
          <w:rFonts w:asciiTheme="minorHAnsi" w:hAnsiTheme="minorHAnsi" w:cstheme="minorHAnsi"/>
          <w:sz w:val="22"/>
          <w:szCs w:val="22"/>
        </w:rPr>
      </w:pPr>
    </w:p>
    <w:p w14:paraId="140E10B7" w14:textId="7C8EC06A" w:rsidR="00764552" w:rsidRPr="005E2335" w:rsidRDefault="00764552" w:rsidP="008B548F">
      <w:pPr>
        <w:spacing w:after="0" w:line="240" w:lineRule="auto"/>
        <w:rPr>
          <w:rFonts w:ascii="Calibri" w:hAnsi="Calibri" w:cs="Calibri"/>
          <w:b/>
          <w:bCs/>
        </w:rPr>
      </w:pPr>
      <w:r w:rsidRPr="005E2335">
        <w:rPr>
          <w:rFonts w:ascii="Calibri" w:hAnsi="Calibri" w:cs="Calibri"/>
          <w:b/>
          <w:bCs/>
          <w:highlight w:val="yellow"/>
        </w:rPr>
        <w:t xml:space="preserve">Mission </w:t>
      </w:r>
      <w:r>
        <w:rPr>
          <w:rFonts w:ascii="Calibri" w:hAnsi="Calibri" w:cs="Calibri"/>
          <w:b/>
          <w:bCs/>
          <w:highlight w:val="yellow"/>
        </w:rPr>
        <w:t>5</w:t>
      </w:r>
      <w:r w:rsidRPr="005E2335">
        <w:rPr>
          <w:rFonts w:ascii="Calibri" w:hAnsi="Calibri" w:cs="Calibri"/>
          <w:b/>
          <w:bCs/>
          <w:highlight w:val="yellow"/>
        </w:rPr>
        <w:t xml:space="preserve"> </w:t>
      </w:r>
      <w:r w:rsidR="008B548F">
        <w:rPr>
          <w:rFonts w:ascii="Calibri" w:hAnsi="Calibri" w:cs="Calibri"/>
          <w:b/>
          <w:bCs/>
          <w:highlight w:val="yellow"/>
        </w:rPr>
        <w:t>Instructions</w:t>
      </w:r>
      <w:r w:rsidRPr="005E2335">
        <w:rPr>
          <w:rFonts w:ascii="Calibri" w:hAnsi="Calibri" w:cs="Calibri"/>
          <w:b/>
          <w:bCs/>
          <w:highlight w:val="yellow"/>
        </w:rPr>
        <w:t>:</w:t>
      </w:r>
    </w:p>
    <w:p w14:paraId="139732C2" w14:textId="28DBB3B5" w:rsidR="00374341" w:rsidRDefault="00374341" w:rsidP="00374341">
      <w:pPr>
        <w:pStyle w:val="NoSpacing"/>
        <w:rPr>
          <w:ins w:id="13526" w:author="Salah Soliman" w:date="2020-01-31T16:42:00Z"/>
        </w:rPr>
      </w:pPr>
    </w:p>
    <w:tbl>
      <w:tblPr>
        <w:tblStyle w:val="TableGrid"/>
        <w:tblW w:w="10455" w:type="dxa"/>
        <w:tblInd w:w="-5" w:type="dxa"/>
        <w:tblBorders>
          <w:top w:val="single" w:sz="4" w:space="0" w:color="DBDBDB"/>
          <w:left w:val="single" w:sz="4" w:space="0" w:color="DBDBDB"/>
          <w:bottom w:val="single" w:sz="4" w:space="0" w:color="DBDBDB"/>
          <w:right w:val="single" w:sz="4" w:space="0" w:color="DBDBDB"/>
          <w:insideH w:val="none" w:sz="0" w:space="0" w:color="auto"/>
          <w:insideV w:val="none" w:sz="0" w:space="0" w:color="auto"/>
        </w:tblBorders>
        <w:tblLayout w:type="fixed"/>
        <w:tblCellMar>
          <w:left w:w="115" w:type="dxa"/>
          <w:right w:w="115" w:type="dxa"/>
        </w:tblCellMar>
        <w:tblLook w:val="04A0" w:firstRow="1" w:lastRow="0" w:firstColumn="1" w:lastColumn="0" w:noHBand="0" w:noVBand="1"/>
        <w:tblPrChange w:id="13527" w:author="Alicia Romero Lopez" w:date="2020-01-31T09:48:00Z">
          <w:tblPr>
            <w:tblStyle w:val="TableGrid"/>
            <w:tblW w:w="10455" w:type="dxa"/>
            <w:tblInd w:w="-5" w:type="dxa"/>
            <w:tblBorders>
              <w:top w:val="single" w:sz="4" w:space="0" w:color="DBDBDB"/>
              <w:left w:val="single" w:sz="4" w:space="0" w:color="DBDBDB"/>
              <w:bottom w:val="single" w:sz="4" w:space="0" w:color="DBDBDB"/>
              <w:right w:val="single" w:sz="4" w:space="0" w:color="DBDBDB"/>
              <w:insideH w:val="none" w:sz="0" w:space="0" w:color="auto"/>
              <w:insideV w:val="none" w:sz="0" w:space="0" w:color="auto"/>
            </w:tblBorders>
            <w:tblLayout w:type="fixed"/>
            <w:tblCellMar>
              <w:left w:w="115" w:type="dxa"/>
              <w:right w:w="115" w:type="dxa"/>
            </w:tblCellMar>
            <w:tblLook w:val="04A0" w:firstRow="1" w:lastRow="0" w:firstColumn="1" w:lastColumn="0" w:noHBand="0" w:noVBand="1"/>
          </w:tblPr>
        </w:tblPrChange>
      </w:tblPr>
      <w:tblGrid>
        <w:gridCol w:w="270"/>
        <w:gridCol w:w="630"/>
        <w:gridCol w:w="450"/>
        <w:gridCol w:w="2878"/>
        <w:gridCol w:w="1529"/>
        <w:gridCol w:w="450"/>
        <w:gridCol w:w="3978"/>
        <w:gridCol w:w="270"/>
        <w:tblGridChange w:id="13528">
          <w:tblGrid>
            <w:gridCol w:w="360"/>
            <w:gridCol w:w="360"/>
            <w:gridCol w:w="360"/>
            <w:gridCol w:w="360"/>
            <w:gridCol w:w="360"/>
            <w:gridCol w:w="360"/>
            <w:gridCol w:w="360"/>
            <w:gridCol w:w="360"/>
          </w:tblGrid>
        </w:tblGridChange>
      </w:tblGrid>
      <w:tr w:rsidR="008027CD" w:rsidRPr="008027CD" w14:paraId="3F282B61" w14:textId="77777777" w:rsidTr="51235A2F">
        <w:trPr>
          <w:cantSplit/>
          <w:ins w:id="13529" w:author="Salah Soliman" w:date="2020-01-31T16:42:00Z"/>
        </w:trPr>
        <w:tc>
          <w:tcPr>
            <w:tcW w:w="10461" w:type="dxa"/>
            <w:gridSpan w:val="8"/>
            <w:tcBorders>
              <w:top w:val="single" w:sz="4" w:space="0" w:color="DBDBDB" w:themeColor="accent3" w:themeTint="66"/>
              <w:left w:val="single" w:sz="4" w:space="0" w:color="DBDBDB" w:themeColor="accent3" w:themeTint="66"/>
              <w:bottom w:val="nil"/>
              <w:right w:val="single" w:sz="4" w:space="0" w:color="DBDBDB" w:themeColor="accent3" w:themeTint="66"/>
            </w:tcBorders>
            <w:shd w:val="clear" w:color="auto" w:fill="FAFAFA"/>
            <w:hideMark/>
            <w:tcPrChange w:id="13530" w:author="Alicia Romero Lopez" w:date="2020-01-31T09:48:00Z">
              <w:tcPr>
                <w:tcW w:w="10461" w:type="dxa"/>
                <w:gridSpan w:val="8"/>
                <w:tcBorders>
                  <w:top w:val="single" w:sz="4" w:space="0" w:color="DBDBDB"/>
                  <w:left w:val="single" w:sz="4" w:space="0" w:color="DBDBDB"/>
                  <w:bottom w:val="nil"/>
                  <w:right w:val="single" w:sz="4" w:space="0" w:color="DBDBDB"/>
                </w:tcBorders>
                <w:shd w:val="clear" w:color="auto" w:fill="FAFAFA"/>
                <w:hideMark/>
              </w:tcPr>
            </w:tcPrChange>
          </w:tcPr>
          <w:p w14:paraId="3D4AA1E6" w14:textId="77777777" w:rsidR="008027CD" w:rsidRPr="008027CD" w:rsidRDefault="008027CD" w:rsidP="008027CD">
            <w:pPr>
              <w:outlineLvl w:val="2"/>
              <w:rPr>
                <w:ins w:id="13531" w:author="Salah Soliman" w:date="2020-01-31T16:42:00Z"/>
                <w:rFonts w:ascii="Open Sans Semibold" w:eastAsia="Open Sans" w:hAnsi="Open Sans Semibold" w:cs="Open Sans Semibold"/>
                <w:color w:val="11143F"/>
              </w:rPr>
            </w:pPr>
            <w:ins w:id="13532" w:author="Salah Soliman" w:date="2020-01-31T16:42:00Z">
              <w:r w:rsidRPr="008027CD">
                <w:rPr>
                  <w:rFonts w:ascii="Open Sans Semibold" w:eastAsia="Open Sans" w:hAnsi="Open Sans Semibold" w:cs="Open Sans Semibold"/>
                  <w:color w:val="11143F"/>
                </w:rPr>
                <w:lastRenderedPageBreak/>
                <w:t>Which of the following commands is used to visualize an ordered dataset with one independent and one dependent variable?</w:t>
              </w:r>
            </w:ins>
          </w:p>
          <w:p w14:paraId="7331BDE8" w14:textId="77777777" w:rsidR="008027CD" w:rsidRPr="008027CD" w:rsidRDefault="008027CD" w:rsidP="008027CD">
            <w:pPr>
              <w:rPr>
                <w:ins w:id="13533" w:author="Salah Soliman" w:date="2020-01-31T16:42:00Z"/>
                <w:rFonts w:ascii="Open Sans" w:eastAsia="Open Sans" w:hAnsi="Open Sans" w:cs="Times New Roman"/>
              </w:rPr>
            </w:pPr>
            <w:commentRangeStart w:id="13534"/>
            <w:commentRangeStart w:id="13535"/>
            <w:ins w:id="13536" w:author="Salah Soliman" w:date="2020-01-31T16:42:00Z">
              <w:r w:rsidRPr="008027CD">
                <w:rPr>
                  <w:rFonts w:ascii="Open Sans" w:eastAsia="Open Sans" w:hAnsi="Open Sans" w:cs="Times New Roman"/>
                  <w:noProof/>
                  <w:rPrChange w:id="13537" w:author="Unknown">
                    <w:rPr>
                      <w:noProof/>
                    </w:rPr>
                  </w:rPrChange>
                </w:rPr>
                <w:drawing>
                  <wp:inline distT="0" distB="0" distL="0" distR="0" wp14:anchorId="1938966E" wp14:editId="2AEFBCE0">
                    <wp:extent cx="5943600" cy="4605655"/>
                    <wp:effectExtent l="0" t="0" r="0" b="4445"/>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943600" cy="4605655"/>
                            </a:xfrm>
                            <a:prstGeom prst="rect">
                              <a:avLst/>
                            </a:prstGeom>
                            <a:noFill/>
                            <a:ln>
                              <a:noFill/>
                            </a:ln>
                          </pic:spPr>
                        </pic:pic>
                      </a:graphicData>
                    </a:graphic>
                  </wp:inline>
                </w:drawing>
              </w:r>
              <w:commentRangeEnd w:id="13534"/>
              <w:r w:rsidRPr="008027CD">
                <w:rPr>
                  <w:rFonts w:ascii="Open Sans" w:eastAsia="Open Sans" w:hAnsi="Open Sans" w:cs="Times New Roman"/>
                  <w:sz w:val="16"/>
                  <w:szCs w:val="16"/>
                </w:rPr>
                <w:commentReference w:id="13534"/>
              </w:r>
              <w:commentRangeEnd w:id="13535"/>
              <w:r w:rsidRPr="008027CD">
                <w:rPr>
                  <w:rFonts w:ascii="Open Sans" w:eastAsia="Open Sans" w:hAnsi="Open Sans" w:cs="Times New Roman"/>
                  <w:color w:val="404040"/>
                  <w:sz w:val="16"/>
                  <w:szCs w:val="16"/>
                </w:rPr>
                <w:commentReference w:id="13535"/>
              </w:r>
            </w:ins>
          </w:p>
          <w:p w14:paraId="564F66D0" w14:textId="77777777" w:rsidR="008027CD" w:rsidRPr="008027CD" w:rsidRDefault="008027CD" w:rsidP="008027CD">
            <w:pPr>
              <w:rPr>
                <w:ins w:id="13538" w:author="Salah Soliman" w:date="2020-01-31T16:42:00Z"/>
                <w:rFonts w:ascii="Open Sans" w:eastAsia="Open Sans" w:hAnsi="Open Sans" w:cs="Times New Roman"/>
              </w:rPr>
            </w:pPr>
            <w:ins w:id="13539" w:author="Salah Soliman" w:date="2020-01-31T16:42:00Z">
              <w:r w:rsidRPr="008027CD">
                <w:rPr>
                  <w:rFonts w:ascii="Open Sans" w:eastAsia="Open Sans" w:hAnsi="Open Sans" w:cs="Times New Roman"/>
                  <w:color w:val="404040"/>
                </w:rPr>
                <w:t>Citation: RoboGarden Course resources</w:t>
              </w:r>
            </w:ins>
          </w:p>
        </w:tc>
      </w:tr>
      <w:tr w:rsidR="008027CD" w:rsidRPr="008027CD" w14:paraId="6147E3DE" w14:textId="77777777" w:rsidTr="51235A2F">
        <w:trPr>
          <w:cantSplit/>
          <w:trHeight w:val="80"/>
          <w:ins w:id="13540" w:author="Salah Soliman" w:date="2020-01-31T16:42:00Z"/>
        </w:trPr>
        <w:tc>
          <w:tcPr>
            <w:tcW w:w="270" w:type="dxa"/>
            <w:tcBorders>
              <w:top w:val="nil"/>
              <w:left w:val="single" w:sz="4" w:space="0" w:color="DBDBDB" w:themeColor="accent3" w:themeTint="66"/>
              <w:bottom w:val="nil"/>
              <w:right w:val="nil"/>
            </w:tcBorders>
            <w:shd w:val="clear" w:color="auto" w:fill="FAFAFA"/>
            <w:tcPrChange w:id="13541" w:author="Alicia Romero Lopez" w:date="2020-01-31T09:48:00Z">
              <w:tcPr>
                <w:tcW w:w="270" w:type="dxa"/>
                <w:tcBorders>
                  <w:top w:val="nil"/>
                  <w:left w:val="single" w:sz="4" w:space="0" w:color="DBDBDB"/>
                  <w:bottom w:val="nil"/>
                  <w:right w:val="nil"/>
                </w:tcBorders>
                <w:shd w:val="clear" w:color="auto" w:fill="FAFAFA"/>
              </w:tcPr>
            </w:tcPrChange>
          </w:tcPr>
          <w:p w14:paraId="0314FEB6" w14:textId="77777777" w:rsidR="008027CD" w:rsidRPr="008027CD" w:rsidRDefault="008027CD" w:rsidP="008027CD">
            <w:pPr>
              <w:rPr>
                <w:ins w:id="13542" w:author="Salah Soliman" w:date="2020-01-31T16:42:00Z"/>
                <w:rFonts w:ascii="Open Sans" w:eastAsia="Open Sans" w:hAnsi="Open Sans" w:cs="Times New Roman"/>
                <w:noProof/>
                <w:color w:val="404040"/>
                <w:sz w:val="16"/>
                <w:szCs w:val="16"/>
              </w:rPr>
            </w:pPr>
          </w:p>
        </w:tc>
        <w:tc>
          <w:tcPr>
            <w:tcW w:w="9921" w:type="dxa"/>
            <w:gridSpan w:val="6"/>
            <w:tcBorders>
              <w:top w:val="nil"/>
              <w:left w:val="nil"/>
              <w:bottom w:val="nil"/>
              <w:right w:val="nil"/>
            </w:tcBorders>
            <w:shd w:val="clear" w:color="auto" w:fill="FAFAFA"/>
            <w:tcPrChange w:id="13543" w:author="Alicia Romero Lopez" w:date="2020-01-31T09:48:00Z">
              <w:tcPr>
                <w:tcW w:w="9921" w:type="dxa"/>
                <w:gridSpan w:val="6"/>
                <w:tcBorders>
                  <w:top w:val="nil"/>
                  <w:left w:val="nil"/>
                  <w:bottom w:val="nil"/>
                  <w:right w:val="nil"/>
                </w:tcBorders>
                <w:shd w:val="clear" w:color="auto" w:fill="FAFAFA"/>
              </w:tcPr>
            </w:tcPrChange>
          </w:tcPr>
          <w:p w14:paraId="577C30C2" w14:textId="77777777" w:rsidR="008027CD" w:rsidRPr="008027CD" w:rsidRDefault="008027CD" w:rsidP="008027CD">
            <w:pPr>
              <w:rPr>
                <w:ins w:id="13544" w:author="Salah Soliman" w:date="2020-01-31T16:42:00Z"/>
                <w:rFonts w:ascii="Open Sans" w:eastAsia="Open Sans" w:hAnsi="Open Sans" w:cs="Times New Roman"/>
                <w:noProof/>
                <w:color w:val="404040"/>
                <w:sz w:val="16"/>
                <w:szCs w:val="16"/>
              </w:rPr>
            </w:pPr>
          </w:p>
        </w:tc>
        <w:tc>
          <w:tcPr>
            <w:tcW w:w="270" w:type="dxa"/>
            <w:tcBorders>
              <w:top w:val="nil"/>
              <w:left w:val="nil"/>
              <w:bottom w:val="nil"/>
              <w:right w:val="single" w:sz="4" w:space="0" w:color="DBDBDB" w:themeColor="accent3" w:themeTint="66"/>
            </w:tcBorders>
            <w:shd w:val="clear" w:color="auto" w:fill="FAFAFA"/>
            <w:tcPrChange w:id="13545" w:author="Alicia Romero Lopez" w:date="2020-01-31T09:48:00Z">
              <w:tcPr>
                <w:tcW w:w="270" w:type="dxa"/>
                <w:tcBorders>
                  <w:top w:val="nil"/>
                  <w:left w:val="nil"/>
                  <w:bottom w:val="nil"/>
                  <w:right w:val="single" w:sz="4" w:space="0" w:color="DBDBDB"/>
                </w:tcBorders>
                <w:shd w:val="clear" w:color="auto" w:fill="FAFAFA"/>
              </w:tcPr>
            </w:tcPrChange>
          </w:tcPr>
          <w:p w14:paraId="52675580" w14:textId="77777777" w:rsidR="008027CD" w:rsidRPr="008027CD" w:rsidRDefault="008027CD" w:rsidP="008027CD">
            <w:pPr>
              <w:rPr>
                <w:ins w:id="13546" w:author="Salah Soliman" w:date="2020-01-31T16:42:00Z"/>
                <w:rFonts w:ascii="Open Sans" w:eastAsia="Open Sans" w:hAnsi="Open Sans" w:cs="Times New Roman"/>
                <w:noProof/>
                <w:color w:val="404040"/>
                <w:sz w:val="16"/>
                <w:szCs w:val="16"/>
              </w:rPr>
            </w:pPr>
          </w:p>
        </w:tc>
      </w:tr>
      <w:tr w:rsidR="008027CD" w:rsidRPr="008027CD" w14:paraId="156E65CB" w14:textId="77777777" w:rsidTr="51235A2F">
        <w:trPr>
          <w:cantSplit/>
          <w:trHeight w:val="190"/>
          <w:ins w:id="13547" w:author="Salah Soliman" w:date="2020-01-31T16:42:00Z"/>
        </w:trPr>
        <w:tc>
          <w:tcPr>
            <w:tcW w:w="270" w:type="dxa"/>
            <w:tcBorders>
              <w:top w:val="nil"/>
              <w:left w:val="single" w:sz="4" w:space="0" w:color="DBDBDB" w:themeColor="accent3" w:themeTint="66"/>
              <w:bottom w:val="nil"/>
              <w:right w:val="nil"/>
            </w:tcBorders>
            <w:shd w:val="clear" w:color="auto" w:fill="FAFAFA"/>
            <w:tcPrChange w:id="13548" w:author="Alicia Romero Lopez" w:date="2020-01-31T09:48:00Z">
              <w:tcPr>
                <w:tcW w:w="270" w:type="dxa"/>
                <w:tcBorders>
                  <w:top w:val="nil"/>
                  <w:left w:val="single" w:sz="4" w:space="0" w:color="DBDBDB"/>
                  <w:bottom w:val="nil"/>
                  <w:right w:val="nil"/>
                </w:tcBorders>
                <w:shd w:val="clear" w:color="auto" w:fill="FAFAFA"/>
              </w:tcPr>
            </w:tcPrChange>
          </w:tcPr>
          <w:p w14:paraId="1DFDA9B8" w14:textId="77777777" w:rsidR="008027CD" w:rsidRPr="008027CD" w:rsidRDefault="008027CD" w:rsidP="008027CD">
            <w:pPr>
              <w:rPr>
                <w:ins w:id="13549" w:author="Salah Soliman" w:date="2020-01-31T16:42:00Z"/>
                <w:rFonts w:ascii="Open Sans" w:eastAsia="Open Sans" w:hAnsi="Open Sans" w:cs="Times New Roman"/>
                <w:noProof/>
                <w:color w:val="404040"/>
                <w:sz w:val="16"/>
                <w:szCs w:val="16"/>
              </w:rPr>
            </w:pPr>
          </w:p>
        </w:tc>
        <w:tc>
          <w:tcPr>
            <w:tcW w:w="9921" w:type="dxa"/>
            <w:gridSpan w:val="6"/>
            <w:tcBorders>
              <w:top w:val="nil"/>
              <w:left w:val="nil"/>
              <w:bottom w:val="nil"/>
              <w:right w:val="nil"/>
            </w:tcBorders>
            <w:shd w:val="clear" w:color="auto" w:fill="FAFAFA"/>
            <w:tcPrChange w:id="13550" w:author="Alicia Romero Lopez" w:date="2020-01-31T09:48:00Z">
              <w:tcPr>
                <w:tcW w:w="9921" w:type="dxa"/>
                <w:gridSpan w:val="6"/>
                <w:tcBorders>
                  <w:top w:val="nil"/>
                  <w:left w:val="nil"/>
                  <w:bottom w:val="nil"/>
                  <w:right w:val="nil"/>
                </w:tcBorders>
                <w:shd w:val="clear" w:color="auto" w:fill="FAFAFA"/>
              </w:tcPr>
            </w:tcPrChange>
          </w:tcPr>
          <w:p w14:paraId="2764CB2A" w14:textId="77777777" w:rsidR="008027CD" w:rsidRPr="008027CD" w:rsidRDefault="008027CD" w:rsidP="008027CD">
            <w:pPr>
              <w:rPr>
                <w:ins w:id="13551" w:author="Salah Soliman" w:date="2020-01-31T16:42:00Z"/>
                <w:rFonts w:ascii="Open Sans" w:eastAsia="Open Sans" w:hAnsi="Open Sans" w:cs="Times New Roman"/>
                <w:noProof/>
                <w:color w:val="404040"/>
                <w:sz w:val="16"/>
                <w:szCs w:val="16"/>
              </w:rPr>
            </w:pPr>
          </w:p>
        </w:tc>
        <w:tc>
          <w:tcPr>
            <w:tcW w:w="270" w:type="dxa"/>
            <w:tcBorders>
              <w:top w:val="nil"/>
              <w:left w:val="nil"/>
              <w:bottom w:val="nil"/>
              <w:right w:val="single" w:sz="4" w:space="0" w:color="DBDBDB" w:themeColor="accent3" w:themeTint="66"/>
            </w:tcBorders>
            <w:shd w:val="clear" w:color="auto" w:fill="FAFAFA"/>
            <w:tcPrChange w:id="13552" w:author="Alicia Romero Lopez" w:date="2020-01-31T09:48:00Z">
              <w:tcPr>
                <w:tcW w:w="270" w:type="dxa"/>
                <w:tcBorders>
                  <w:top w:val="nil"/>
                  <w:left w:val="nil"/>
                  <w:bottom w:val="nil"/>
                  <w:right w:val="single" w:sz="4" w:space="0" w:color="DBDBDB"/>
                </w:tcBorders>
                <w:shd w:val="clear" w:color="auto" w:fill="FAFAFA"/>
              </w:tcPr>
            </w:tcPrChange>
          </w:tcPr>
          <w:p w14:paraId="60D2E37F" w14:textId="77777777" w:rsidR="008027CD" w:rsidRPr="008027CD" w:rsidRDefault="008027CD" w:rsidP="008027CD">
            <w:pPr>
              <w:rPr>
                <w:ins w:id="13553" w:author="Salah Soliman" w:date="2020-01-31T16:42:00Z"/>
                <w:rFonts w:ascii="Open Sans" w:eastAsia="Open Sans" w:hAnsi="Open Sans" w:cs="Times New Roman"/>
                <w:noProof/>
                <w:color w:val="404040"/>
                <w:sz w:val="16"/>
                <w:szCs w:val="16"/>
              </w:rPr>
            </w:pPr>
          </w:p>
        </w:tc>
      </w:tr>
      <w:tr w:rsidR="008027CD" w:rsidRPr="008027CD" w14:paraId="59301C3E" w14:textId="77777777" w:rsidTr="51235A2F">
        <w:trPr>
          <w:cantSplit/>
          <w:ins w:id="13554" w:author="Salah Soliman" w:date="2020-01-31T16:42:00Z"/>
        </w:trPr>
        <w:tc>
          <w:tcPr>
            <w:tcW w:w="270" w:type="dxa"/>
            <w:tcBorders>
              <w:top w:val="nil"/>
              <w:left w:val="single" w:sz="4" w:space="0" w:color="DBDBDB" w:themeColor="accent3" w:themeTint="66"/>
              <w:bottom w:val="nil"/>
              <w:right w:val="nil"/>
            </w:tcBorders>
            <w:shd w:val="clear" w:color="auto" w:fill="FAFAFA"/>
            <w:tcPrChange w:id="13555" w:author="Alicia Romero Lopez" w:date="2020-01-31T09:48:00Z">
              <w:tcPr>
                <w:tcW w:w="270" w:type="dxa"/>
                <w:tcBorders>
                  <w:top w:val="nil"/>
                  <w:left w:val="single" w:sz="4" w:space="0" w:color="DBDBDB"/>
                  <w:bottom w:val="nil"/>
                  <w:right w:val="nil"/>
                </w:tcBorders>
                <w:shd w:val="clear" w:color="auto" w:fill="FAFAFA"/>
              </w:tcPr>
            </w:tcPrChange>
          </w:tcPr>
          <w:p w14:paraId="4743CA61" w14:textId="77777777" w:rsidR="008027CD" w:rsidRPr="008027CD" w:rsidRDefault="008027CD" w:rsidP="008027CD">
            <w:pPr>
              <w:rPr>
                <w:ins w:id="13556" w:author="Salah Soliman" w:date="2020-01-31T16:42:00Z"/>
                <w:rFonts w:ascii="Open Sans" w:eastAsia="Open Sans" w:hAnsi="Open Sans" w:cs="Times New Roman"/>
              </w:rPr>
            </w:pPr>
          </w:p>
        </w:tc>
        <w:tc>
          <w:tcPr>
            <w:tcW w:w="630" w:type="dxa"/>
            <w:tcBorders>
              <w:top w:val="nil"/>
              <w:left w:val="nil"/>
              <w:bottom w:val="nil"/>
              <w:right w:val="nil"/>
            </w:tcBorders>
            <w:shd w:val="clear" w:color="auto" w:fill="FFFFFF" w:themeFill="background1"/>
            <w:vAlign w:val="center"/>
            <w:hideMark/>
            <w:tcPrChange w:id="13557" w:author="Alicia Romero Lopez" w:date="2020-01-31T09:48:00Z">
              <w:tcPr>
                <w:tcW w:w="630" w:type="dxa"/>
                <w:tcBorders>
                  <w:top w:val="nil"/>
                  <w:left w:val="nil"/>
                  <w:bottom w:val="nil"/>
                  <w:right w:val="nil"/>
                </w:tcBorders>
                <w:shd w:val="clear" w:color="auto" w:fill="FFFFFF"/>
                <w:hideMark/>
              </w:tcPr>
            </w:tcPrChange>
          </w:tcPr>
          <w:p w14:paraId="0EB7B678" w14:textId="5BE6CBC4" w:rsidR="008027CD" w:rsidRPr="008027CD" w:rsidRDefault="008027CD" w:rsidP="008027CD">
            <w:pPr>
              <w:rPr>
                <w:ins w:id="13558" w:author="Salah Soliman" w:date="2020-01-31T16:42:00Z"/>
                <w:rFonts w:ascii="Open Sans" w:eastAsia="Open Sans" w:hAnsi="Open Sans" w:cs="Times New Roman"/>
              </w:rPr>
            </w:pPr>
            <w:ins w:id="13559" w:author="Salah Soliman" w:date="2020-01-31T16:42:00Z">
              <w:r w:rsidRPr="008027CD">
                <w:rPr>
                  <w:rFonts w:ascii="Open Sans" w:eastAsia="Open Sans" w:hAnsi="Open Sans" w:cs="Times New Roman"/>
                  <w:noProof/>
                  <w:rPrChange w:id="13560" w:author="Unknown">
                    <w:rPr>
                      <w:noProof/>
                    </w:rPr>
                  </w:rPrChange>
                </w:rPr>
                <mc:AlternateContent>
                  <mc:Choice Requires="wps">
                    <w:drawing>
                      <wp:inline distT="0" distB="0" distL="0" distR="0" wp14:anchorId="4A2D98B8" wp14:editId="52489F4A">
                        <wp:extent cx="207010" cy="207010"/>
                        <wp:effectExtent l="19050" t="19050" r="21590" b="21590"/>
                        <wp:docPr id="535" name="Oval 5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010" cy="207010"/>
                                </a:xfrm>
                                <a:prstGeom prst="ellipse">
                                  <a:avLst/>
                                </a:prstGeom>
                                <a:noFill/>
                                <a:ln w="28575">
                                  <a:solidFill>
                                    <a:srgbClr val="DBDBDB">
                                      <a:lumMod val="90000"/>
                                      <a:lumOff val="0"/>
                                    </a:srgb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inline>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w16se="http://schemas.microsoft.com/office/word/2015/wordml/symex" xmlns:cx1="http://schemas.microsoft.com/office/drawing/2015/9/8/chartex" xmlns:cx="http://schemas.microsoft.com/office/drawing/2014/chartex">
                    <w:pict>
                      <v:oval w14:anchorId="25ED1294" id="Oval 535" o:spid="_x0000_s1026" style="width:16.3pt;height:16.3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" filled="f" strokecolor="#c5c5c5" strokeweight="2.25pt">
                        <v:stroke joinstyle="miter"/>
                        <w10:anchorlock/>
                      </v:oval>
                    </w:pict>
                  </mc:Fallback>
                </mc:AlternateContent>
              </w:r>
            </w:ins>
          </w:p>
        </w:tc>
        <w:tc>
          <w:tcPr>
            <w:tcW w:w="450" w:type="dxa"/>
            <w:tcBorders>
              <w:top w:val="nil"/>
              <w:left w:val="nil"/>
              <w:bottom w:val="nil"/>
              <w:right w:val="nil"/>
            </w:tcBorders>
            <w:shd w:val="clear" w:color="auto" w:fill="FFFFFF" w:themeFill="background1"/>
            <w:vAlign w:val="center"/>
            <w:hideMark/>
            <w:tcPrChange w:id="13561" w:author="Alicia Romero Lopez" w:date="2020-01-31T09:48:00Z">
              <w:tcPr>
                <w:tcW w:w="450" w:type="dxa"/>
                <w:tcBorders>
                  <w:top w:val="nil"/>
                  <w:left w:val="nil"/>
                  <w:bottom w:val="nil"/>
                  <w:right w:val="nil"/>
                </w:tcBorders>
                <w:shd w:val="clear" w:color="auto" w:fill="FFFFFF"/>
                <w:hideMark/>
              </w:tcPr>
            </w:tcPrChange>
          </w:tcPr>
          <w:p w14:paraId="38DFDB28" w14:textId="77777777" w:rsidR="008027CD" w:rsidRPr="008027CD" w:rsidRDefault="008027CD" w:rsidP="008027CD">
            <w:pPr>
              <w:rPr>
                <w:ins w:id="13562" w:author="Salah Soliman" w:date="2020-01-31T16:42:00Z"/>
                <w:rFonts w:ascii="Open Sans Semibold" w:eastAsia="Open Sans" w:hAnsi="Open Sans Semibold" w:cs="Open Sans Semibold"/>
              </w:rPr>
            </w:pPr>
            <w:ins w:id="13563" w:author="Salah Soliman" w:date="2020-01-31T16:42:00Z">
              <w:r w:rsidRPr="008027CD">
                <w:rPr>
                  <w:rFonts w:ascii="Open Sans Semibold" w:eastAsia="Open Sans" w:hAnsi="Open Sans Semibold" w:cs="Open Sans Semibold"/>
                </w:rPr>
                <w:t>a.</w:t>
              </w:r>
            </w:ins>
          </w:p>
        </w:tc>
        <w:tc>
          <w:tcPr>
            <w:tcW w:w="4410" w:type="dxa"/>
            <w:gridSpan w:val="2"/>
            <w:tcBorders>
              <w:top w:val="nil"/>
              <w:left w:val="nil"/>
              <w:bottom w:val="nil"/>
              <w:right w:val="nil"/>
            </w:tcBorders>
            <w:shd w:val="clear" w:color="auto" w:fill="FFFFFF" w:themeFill="background1"/>
            <w:vAlign w:val="center"/>
            <w:hideMark/>
            <w:tcPrChange w:id="13564" w:author="Alicia Romero Lopez" w:date="2020-01-31T09:48:00Z">
              <w:tcPr>
                <w:tcW w:w="4410" w:type="dxa"/>
                <w:gridSpan w:val="2"/>
                <w:tcBorders>
                  <w:top w:val="nil"/>
                  <w:left w:val="nil"/>
                  <w:bottom w:val="nil"/>
                  <w:right w:val="nil"/>
                </w:tcBorders>
                <w:shd w:val="clear" w:color="auto" w:fill="FFFFFF"/>
                <w:hideMark/>
              </w:tcPr>
            </w:tcPrChange>
          </w:tcPr>
          <w:p w14:paraId="7EE764E5" w14:textId="77777777" w:rsidR="008027CD" w:rsidRPr="008027CD" w:rsidRDefault="008027CD" w:rsidP="008027CD">
            <w:pPr>
              <w:rPr>
                <w:ins w:id="13565" w:author="Salah Soliman" w:date="2020-01-31T16:42:00Z"/>
                <w:rFonts w:ascii="Open Sans" w:eastAsia="Open Sans" w:hAnsi="Open Sans" w:cs="Times New Roman"/>
                <w:highlight w:val="green"/>
              </w:rPr>
            </w:pPr>
            <w:ins w:id="13566" w:author="Salah Soliman" w:date="2020-01-31T16:42:00Z">
              <w:r w:rsidRPr="008027CD">
                <w:rPr>
                  <w:rFonts w:ascii="Consolas" w:eastAsia="Open Sans" w:hAnsi="Consolas" w:cs="Consolas"/>
                  <w:highlight w:val="green"/>
                </w:rPr>
                <w:t>plt.scatter(x, y)</w:t>
              </w:r>
            </w:ins>
          </w:p>
        </w:tc>
        <w:tc>
          <w:tcPr>
            <w:tcW w:w="4431" w:type="dxa"/>
            <w:gridSpan w:val="2"/>
            <w:tcBorders>
              <w:top w:val="nil"/>
              <w:left w:val="nil"/>
              <w:bottom w:val="nil"/>
              <w:right w:val="nil"/>
            </w:tcBorders>
            <w:shd w:val="clear" w:color="auto" w:fill="FFFFFF" w:themeFill="background1"/>
            <w:vAlign w:val="center"/>
            <w:hideMark/>
            <w:tcPrChange w:id="13567" w:author="Alicia Romero Lopez" w:date="2020-01-31T09:48:00Z">
              <w:tcPr>
                <w:tcW w:w="4431" w:type="dxa"/>
                <w:gridSpan w:val="2"/>
                <w:tcBorders>
                  <w:top w:val="nil"/>
                  <w:left w:val="nil"/>
                  <w:bottom w:val="nil"/>
                  <w:right w:val="nil"/>
                </w:tcBorders>
                <w:shd w:val="clear" w:color="auto" w:fill="FFFFFF"/>
                <w:hideMark/>
              </w:tcPr>
            </w:tcPrChange>
          </w:tcPr>
          <w:p w14:paraId="0E169D74" w14:textId="6E3D4565" w:rsidR="008027CD" w:rsidRPr="008027CD" w:rsidRDefault="008027CD" w:rsidP="008027CD">
            <w:pPr>
              <w:rPr>
                <w:ins w:id="13568" w:author="Salah Soliman" w:date="2020-01-31T16:42:00Z"/>
                <w:rFonts w:ascii="Consolas" w:eastAsia="Open Sans" w:hAnsi="Consolas" w:cs="Times New Roman"/>
              </w:rPr>
            </w:pPr>
            <w:ins w:id="13569" w:author="Salah Soliman" w:date="2020-01-31T16:42:00Z">
              <w:r w:rsidRPr="008027CD">
                <w:rPr>
                  <w:rFonts w:ascii="Open Sans" w:eastAsia="Open Sans" w:hAnsi="Open Sans" w:cs="Times New Roman"/>
                  <w:noProof/>
                  <w:rPrChange w:id="13570" w:author="Unknown">
                    <w:rPr>
                      <w:noProof/>
                    </w:rPr>
                  </w:rPrChange>
                </w:rPr>
                <w:drawing>
                  <wp:inline distT="0" distB="0" distL="0" distR="0" wp14:anchorId="4713A88F" wp14:editId="58364526">
                    <wp:extent cx="2667000" cy="2065020"/>
                    <wp:effectExtent l="0" t="0" r="0" b="0"/>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667000" cy="2065020"/>
                            </a:xfrm>
                            <a:prstGeom prst="rect">
                              <a:avLst/>
                            </a:prstGeom>
                            <a:noFill/>
                            <a:ln>
                              <a:noFill/>
                            </a:ln>
                          </pic:spPr>
                        </pic:pic>
                      </a:graphicData>
                    </a:graphic>
                  </wp:inline>
                </w:drawing>
              </w:r>
            </w:ins>
          </w:p>
          <w:p w14:paraId="14A33326" w14:textId="77777777" w:rsidR="008027CD" w:rsidRPr="008027CD" w:rsidRDefault="008027CD" w:rsidP="008027CD">
            <w:pPr>
              <w:rPr>
                <w:ins w:id="13571" w:author="Salah Soliman" w:date="2020-01-31T16:42:00Z"/>
                <w:rFonts w:ascii="Open Sans" w:eastAsia="Open Sans" w:hAnsi="Open Sans" w:cs="Times New Roman"/>
                <w:color w:val="404040"/>
              </w:rPr>
            </w:pPr>
            <w:ins w:id="13572" w:author="Salah Soliman" w:date="2020-01-31T16:42:00Z">
              <w:r w:rsidRPr="008027CD">
                <w:rPr>
                  <w:rFonts w:ascii="Open Sans" w:eastAsia="Open Sans" w:hAnsi="Open Sans" w:cs="Times New Roman"/>
                  <w:color w:val="404040"/>
                </w:rPr>
                <w:t>Citation: RoboGarden Course resources Copyright 2019</w:t>
              </w:r>
            </w:ins>
          </w:p>
          <w:p w14:paraId="53EE01A2" w14:textId="77777777" w:rsidR="008027CD" w:rsidRPr="008027CD" w:rsidRDefault="008027CD" w:rsidP="008027CD">
            <w:pPr>
              <w:rPr>
                <w:ins w:id="13573" w:author="Salah Soliman" w:date="2020-01-31T16:42:00Z"/>
                <w:rFonts w:ascii="Consolas" w:eastAsia="Open Sans" w:hAnsi="Consolas" w:cs="Times New Roman"/>
              </w:rPr>
            </w:pPr>
          </w:p>
        </w:tc>
        <w:tc>
          <w:tcPr>
            <w:tcW w:w="270" w:type="dxa"/>
            <w:tcBorders>
              <w:top w:val="nil"/>
              <w:left w:val="nil"/>
              <w:bottom w:val="nil"/>
              <w:right w:val="single" w:sz="4" w:space="0" w:color="DBDBDB" w:themeColor="accent3" w:themeTint="66"/>
            </w:tcBorders>
            <w:shd w:val="clear" w:color="auto" w:fill="FAFAFA"/>
            <w:tcPrChange w:id="13574" w:author="Alicia Romero Lopez" w:date="2020-01-31T09:48:00Z">
              <w:tcPr>
                <w:tcW w:w="270" w:type="dxa"/>
                <w:tcBorders>
                  <w:top w:val="nil"/>
                  <w:left w:val="nil"/>
                  <w:bottom w:val="nil"/>
                  <w:right w:val="single" w:sz="4" w:space="0" w:color="DBDBDB"/>
                </w:tcBorders>
                <w:shd w:val="clear" w:color="auto" w:fill="FAFAFA"/>
              </w:tcPr>
            </w:tcPrChange>
          </w:tcPr>
          <w:p w14:paraId="6CC192F8" w14:textId="77777777" w:rsidR="008027CD" w:rsidRPr="008027CD" w:rsidRDefault="008027CD" w:rsidP="008027CD">
            <w:pPr>
              <w:rPr>
                <w:ins w:id="13575" w:author="Salah Soliman" w:date="2020-01-31T16:42:00Z"/>
                <w:rFonts w:ascii="Open Sans" w:eastAsia="Open Sans" w:hAnsi="Open Sans" w:cs="Times New Roman"/>
              </w:rPr>
            </w:pPr>
          </w:p>
        </w:tc>
      </w:tr>
      <w:tr w:rsidR="008027CD" w:rsidRPr="008027CD" w14:paraId="348997C9" w14:textId="77777777" w:rsidTr="51235A2F">
        <w:trPr>
          <w:cantSplit/>
          <w:trHeight w:val="20"/>
          <w:ins w:id="13576" w:author="Salah Soliman" w:date="2020-01-31T16:42:00Z"/>
        </w:trPr>
        <w:tc>
          <w:tcPr>
            <w:tcW w:w="270" w:type="dxa"/>
            <w:tcBorders>
              <w:top w:val="nil"/>
              <w:left w:val="single" w:sz="4" w:space="0" w:color="DBDBDB" w:themeColor="accent3" w:themeTint="66"/>
              <w:bottom w:val="nil"/>
              <w:right w:val="nil"/>
            </w:tcBorders>
            <w:shd w:val="clear" w:color="auto" w:fill="FAFAFA"/>
            <w:tcPrChange w:id="13577" w:author="Alicia Romero Lopez" w:date="2020-01-31T09:48:00Z">
              <w:tcPr>
                <w:tcW w:w="270" w:type="dxa"/>
                <w:tcBorders>
                  <w:top w:val="nil"/>
                  <w:left w:val="single" w:sz="4" w:space="0" w:color="DBDBDB"/>
                  <w:bottom w:val="nil"/>
                  <w:right w:val="nil"/>
                </w:tcBorders>
                <w:shd w:val="clear" w:color="auto" w:fill="FAFAFA"/>
              </w:tcPr>
            </w:tcPrChange>
          </w:tcPr>
          <w:p w14:paraId="25B862F2" w14:textId="77777777" w:rsidR="008027CD" w:rsidRPr="008027CD" w:rsidRDefault="008027CD" w:rsidP="008027CD">
            <w:pPr>
              <w:rPr>
                <w:ins w:id="13578" w:author="Salah Soliman" w:date="2020-01-31T16:42:00Z"/>
                <w:rFonts w:ascii="Open Sans" w:eastAsia="Open Sans" w:hAnsi="Open Sans" w:cs="Times New Roman"/>
                <w:color w:val="404040"/>
                <w:sz w:val="16"/>
                <w:szCs w:val="16"/>
              </w:rPr>
            </w:pPr>
          </w:p>
        </w:tc>
        <w:tc>
          <w:tcPr>
            <w:tcW w:w="630" w:type="dxa"/>
            <w:tcBorders>
              <w:top w:val="nil"/>
              <w:left w:val="nil"/>
              <w:bottom w:val="nil"/>
              <w:right w:val="nil"/>
            </w:tcBorders>
            <w:shd w:val="clear" w:color="auto" w:fill="FAFAFA"/>
            <w:vAlign w:val="center"/>
            <w:tcPrChange w:id="13579" w:author="Alicia Romero Lopez" w:date="2020-01-31T09:48:00Z">
              <w:tcPr>
                <w:tcW w:w="630" w:type="dxa"/>
                <w:tcBorders>
                  <w:top w:val="nil"/>
                  <w:left w:val="nil"/>
                  <w:bottom w:val="nil"/>
                  <w:right w:val="nil"/>
                </w:tcBorders>
                <w:shd w:val="clear" w:color="auto" w:fill="FAFAFA"/>
              </w:tcPr>
            </w:tcPrChange>
          </w:tcPr>
          <w:p w14:paraId="2DB8B163" w14:textId="77777777" w:rsidR="008027CD" w:rsidRPr="008027CD" w:rsidRDefault="008027CD" w:rsidP="008027CD">
            <w:pPr>
              <w:rPr>
                <w:ins w:id="13580" w:author="Salah Soliman" w:date="2020-01-31T16:42:00Z"/>
                <w:rFonts w:ascii="Open Sans" w:eastAsia="Open Sans" w:hAnsi="Open Sans" w:cs="Times New Roman"/>
                <w:color w:val="404040"/>
                <w:sz w:val="16"/>
                <w:szCs w:val="16"/>
              </w:rPr>
            </w:pPr>
          </w:p>
        </w:tc>
        <w:tc>
          <w:tcPr>
            <w:tcW w:w="3330" w:type="dxa"/>
            <w:gridSpan w:val="2"/>
            <w:tcBorders>
              <w:top w:val="nil"/>
              <w:left w:val="nil"/>
              <w:bottom w:val="nil"/>
              <w:right w:val="nil"/>
            </w:tcBorders>
            <w:shd w:val="clear" w:color="auto" w:fill="FAFAFA"/>
            <w:vAlign w:val="center"/>
            <w:tcPrChange w:id="13581" w:author="Alicia Romero Lopez" w:date="2020-01-31T09:48:00Z">
              <w:tcPr>
                <w:tcW w:w="3330" w:type="dxa"/>
                <w:gridSpan w:val="2"/>
                <w:tcBorders>
                  <w:top w:val="nil"/>
                  <w:left w:val="nil"/>
                  <w:bottom w:val="nil"/>
                  <w:right w:val="nil"/>
                </w:tcBorders>
                <w:shd w:val="clear" w:color="auto" w:fill="FAFAFA"/>
              </w:tcPr>
            </w:tcPrChange>
          </w:tcPr>
          <w:p w14:paraId="2179E3C8" w14:textId="77777777" w:rsidR="008027CD" w:rsidRPr="008027CD" w:rsidRDefault="008027CD" w:rsidP="008027CD">
            <w:pPr>
              <w:rPr>
                <w:ins w:id="13582" w:author="Salah Soliman" w:date="2020-01-31T16:42:00Z"/>
                <w:rFonts w:ascii="Consolas" w:eastAsia="Open Sans" w:hAnsi="Consolas" w:cs="Times New Roman"/>
                <w:color w:val="404040"/>
                <w:sz w:val="16"/>
                <w:szCs w:val="16"/>
              </w:rPr>
            </w:pPr>
          </w:p>
        </w:tc>
        <w:tc>
          <w:tcPr>
            <w:tcW w:w="1980" w:type="dxa"/>
            <w:gridSpan w:val="2"/>
            <w:tcBorders>
              <w:top w:val="nil"/>
              <w:left w:val="nil"/>
              <w:bottom w:val="nil"/>
              <w:right w:val="nil"/>
            </w:tcBorders>
            <w:shd w:val="clear" w:color="auto" w:fill="FAFAFA"/>
            <w:vAlign w:val="center"/>
            <w:tcPrChange w:id="13583" w:author="Alicia Romero Lopez" w:date="2020-01-31T09:48:00Z">
              <w:tcPr>
                <w:tcW w:w="1980" w:type="dxa"/>
                <w:gridSpan w:val="2"/>
                <w:tcBorders>
                  <w:top w:val="nil"/>
                  <w:left w:val="nil"/>
                  <w:bottom w:val="nil"/>
                  <w:right w:val="nil"/>
                </w:tcBorders>
                <w:shd w:val="clear" w:color="auto" w:fill="FAFAFA"/>
              </w:tcPr>
            </w:tcPrChange>
          </w:tcPr>
          <w:p w14:paraId="5C2427B4" w14:textId="77777777" w:rsidR="008027CD" w:rsidRPr="008027CD" w:rsidRDefault="008027CD" w:rsidP="008027CD">
            <w:pPr>
              <w:rPr>
                <w:ins w:id="13584" w:author="Salah Soliman" w:date="2020-01-31T16:42:00Z"/>
                <w:rFonts w:ascii="Consolas" w:eastAsia="Open Sans" w:hAnsi="Consolas" w:cs="Times New Roman"/>
                <w:color w:val="404040"/>
                <w:sz w:val="16"/>
                <w:szCs w:val="16"/>
              </w:rPr>
            </w:pPr>
          </w:p>
        </w:tc>
        <w:tc>
          <w:tcPr>
            <w:tcW w:w="3981" w:type="dxa"/>
            <w:tcBorders>
              <w:top w:val="nil"/>
              <w:left w:val="nil"/>
              <w:bottom w:val="nil"/>
              <w:right w:val="nil"/>
            </w:tcBorders>
            <w:shd w:val="clear" w:color="auto" w:fill="FAFAFA"/>
            <w:vAlign w:val="center"/>
            <w:tcPrChange w:id="13585" w:author="Alicia Romero Lopez" w:date="2020-01-31T09:48:00Z">
              <w:tcPr>
                <w:tcW w:w="3981" w:type="dxa"/>
                <w:tcBorders>
                  <w:top w:val="nil"/>
                  <w:left w:val="nil"/>
                  <w:bottom w:val="nil"/>
                  <w:right w:val="nil"/>
                </w:tcBorders>
                <w:shd w:val="clear" w:color="auto" w:fill="FAFAFA"/>
              </w:tcPr>
            </w:tcPrChange>
          </w:tcPr>
          <w:p w14:paraId="7213F922" w14:textId="77777777" w:rsidR="008027CD" w:rsidRPr="008027CD" w:rsidRDefault="008027CD" w:rsidP="008027CD">
            <w:pPr>
              <w:rPr>
                <w:ins w:id="13586" w:author="Salah Soliman" w:date="2020-01-31T16:42:00Z"/>
                <w:rFonts w:ascii="Consolas" w:eastAsia="Open Sans" w:hAnsi="Consolas" w:cs="Times New Roman"/>
                <w:noProof/>
                <w:color w:val="404040"/>
                <w:sz w:val="16"/>
                <w:szCs w:val="16"/>
              </w:rPr>
            </w:pPr>
          </w:p>
        </w:tc>
        <w:tc>
          <w:tcPr>
            <w:tcW w:w="270" w:type="dxa"/>
            <w:tcBorders>
              <w:top w:val="nil"/>
              <w:left w:val="nil"/>
              <w:bottom w:val="nil"/>
              <w:right w:val="single" w:sz="4" w:space="0" w:color="DBDBDB" w:themeColor="accent3" w:themeTint="66"/>
            </w:tcBorders>
            <w:shd w:val="clear" w:color="auto" w:fill="FAFAFA"/>
            <w:tcPrChange w:id="13587" w:author="Alicia Romero Lopez" w:date="2020-01-31T09:48:00Z">
              <w:tcPr>
                <w:tcW w:w="270" w:type="dxa"/>
                <w:tcBorders>
                  <w:top w:val="nil"/>
                  <w:left w:val="nil"/>
                  <w:bottom w:val="nil"/>
                  <w:right w:val="single" w:sz="4" w:space="0" w:color="DBDBDB"/>
                </w:tcBorders>
                <w:shd w:val="clear" w:color="auto" w:fill="FAFAFA"/>
              </w:tcPr>
            </w:tcPrChange>
          </w:tcPr>
          <w:p w14:paraId="034977E7" w14:textId="77777777" w:rsidR="008027CD" w:rsidRPr="008027CD" w:rsidRDefault="008027CD" w:rsidP="008027CD">
            <w:pPr>
              <w:rPr>
                <w:ins w:id="13588" w:author="Salah Soliman" w:date="2020-01-31T16:42:00Z"/>
                <w:rFonts w:ascii="Open Sans" w:eastAsia="Open Sans" w:hAnsi="Open Sans" w:cs="Times New Roman"/>
                <w:color w:val="404040"/>
                <w:sz w:val="16"/>
                <w:szCs w:val="16"/>
              </w:rPr>
            </w:pPr>
          </w:p>
        </w:tc>
      </w:tr>
      <w:tr w:rsidR="008027CD" w:rsidRPr="008027CD" w14:paraId="2008B8A7" w14:textId="77777777" w:rsidTr="51235A2F">
        <w:trPr>
          <w:cantSplit/>
          <w:ins w:id="13589" w:author="Salah Soliman" w:date="2020-01-31T16:42:00Z"/>
        </w:trPr>
        <w:tc>
          <w:tcPr>
            <w:tcW w:w="270" w:type="dxa"/>
            <w:tcBorders>
              <w:top w:val="nil"/>
              <w:left w:val="single" w:sz="4" w:space="0" w:color="DBDBDB" w:themeColor="accent3" w:themeTint="66"/>
              <w:bottom w:val="nil"/>
              <w:right w:val="nil"/>
            </w:tcBorders>
            <w:shd w:val="clear" w:color="auto" w:fill="FAFAFA"/>
            <w:tcPrChange w:id="13590" w:author="Alicia Romero Lopez" w:date="2020-01-31T09:48:00Z">
              <w:tcPr>
                <w:tcW w:w="270" w:type="dxa"/>
                <w:tcBorders>
                  <w:top w:val="nil"/>
                  <w:left w:val="single" w:sz="4" w:space="0" w:color="DBDBDB"/>
                  <w:bottom w:val="nil"/>
                  <w:right w:val="nil"/>
                </w:tcBorders>
                <w:shd w:val="clear" w:color="auto" w:fill="FAFAFA"/>
              </w:tcPr>
            </w:tcPrChange>
          </w:tcPr>
          <w:p w14:paraId="1D90BCB6" w14:textId="77777777" w:rsidR="008027CD" w:rsidRPr="008027CD" w:rsidRDefault="008027CD" w:rsidP="008027CD">
            <w:pPr>
              <w:rPr>
                <w:ins w:id="13591" w:author="Salah Soliman" w:date="2020-01-31T16:42:00Z"/>
                <w:rFonts w:ascii="Open Sans" w:eastAsia="Open Sans" w:hAnsi="Open Sans" w:cs="Times New Roman"/>
              </w:rPr>
            </w:pPr>
          </w:p>
        </w:tc>
        <w:tc>
          <w:tcPr>
            <w:tcW w:w="630" w:type="dxa"/>
            <w:tcBorders>
              <w:top w:val="nil"/>
              <w:left w:val="nil"/>
              <w:bottom w:val="nil"/>
              <w:right w:val="nil"/>
            </w:tcBorders>
            <w:shd w:val="clear" w:color="auto" w:fill="FFFFFF" w:themeFill="background1"/>
            <w:vAlign w:val="center"/>
            <w:hideMark/>
            <w:tcPrChange w:id="13592" w:author="Alicia Romero Lopez" w:date="2020-01-31T09:48:00Z">
              <w:tcPr>
                <w:tcW w:w="630" w:type="dxa"/>
                <w:tcBorders>
                  <w:top w:val="nil"/>
                  <w:left w:val="nil"/>
                  <w:bottom w:val="nil"/>
                  <w:right w:val="nil"/>
                </w:tcBorders>
                <w:shd w:val="clear" w:color="auto" w:fill="FFFFFF"/>
                <w:hideMark/>
              </w:tcPr>
            </w:tcPrChange>
          </w:tcPr>
          <w:p w14:paraId="54A44F8F" w14:textId="289FE60A" w:rsidR="008027CD" w:rsidRPr="008027CD" w:rsidRDefault="008027CD" w:rsidP="008027CD">
            <w:pPr>
              <w:rPr>
                <w:ins w:id="13593" w:author="Salah Soliman" w:date="2020-01-31T16:42:00Z"/>
                <w:rFonts w:ascii="Open Sans" w:eastAsia="Open Sans" w:hAnsi="Open Sans" w:cs="Times New Roman"/>
                <w:noProof/>
              </w:rPr>
            </w:pPr>
            <w:ins w:id="13594" w:author="Salah Soliman" w:date="2020-01-31T16:42:00Z">
              <w:r w:rsidRPr="008027CD">
                <w:rPr>
                  <w:rFonts w:ascii="Open Sans" w:eastAsia="Open Sans" w:hAnsi="Open Sans" w:cs="Times New Roman"/>
                  <w:noProof/>
                  <w:rPrChange w:id="13595" w:author="Unknown">
                    <w:rPr>
                      <w:noProof/>
                    </w:rPr>
                  </w:rPrChange>
                </w:rPr>
                <mc:AlternateContent>
                  <mc:Choice Requires="wps">
                    <w:drawing>
                      <wp:inline distT="0" distB="0" distL="0" distR="0" wp14:anchorId="35079C6B" wp14:editId="00089801">
                        <wp:extent cx="207010" cy="207010"/>
                        <wp:effectExtent l="19050" t="19050" r="21590" b="21590"/>
                        <wp:docPr id="536" name="Oval 5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010" cy="207010"/>
                                </a:xfrm>
                                <a:prstGeom prst="ellipse">
                                  <a:avLst/>
                                </a:prstGeom>
                                <a:noFill/>
                                <a:ln w="28575">
                                  <a:solidFill>
                                    <a:srgbClr val="DBDBDB">
                                      <a:lumMod val="90000"/>
                                      <a:lumOff val="0"/>
                                    </a:srgb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inline>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w16se="http://schemas.microsoft.com/office/word/2015/wordml/symex" xmlns:cx1="http://schemas.microsoft.com/office/drawing/2015/9/8/chartex" xmlns:cx="http://schemas.microsoft.com/office/drawing/2014/chartex">
                    <w:pict>
                      <v:oval w14:anchorId="61104692" id="Oval 536" o:spid="_x0000_s1026" style="width:16.3pt;height:16.3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" filled="f" strokecolor="#c5c5c5" strokeweight="2.25pt">
                        <v:stroke joinstyle="miter"/>
                        <w10:anchorlock/>
                      </v:oval>
                    </w:pict>
                  </mc:Fallback>
                </mc:AlternateContent>
              </w:r>
            </w:ins>
          </w:p>
        </w:tc>
        <w:tc>
          <w:tcPr>
            <w:tcW w:w="450" w:type="dxa"/>
            <w:tcBorders>
              <w:top w:val="nil"/>
              <w:left w:val="nil"/>
              <w:bottom w:val="nil"/>
              <w:right w:val="nil"/>
            </w:tcBorders>
            <w:shd w:val="clear" w:color="auto" w:fill="FFFFFF" w:themeFill="background1"/>
            <w:vAlign w:val="center"/>
            <w:hideMark/>
            <w:tcPrChange w:id="13596" w:author="Alicia Romero Lopez" w:date="2020-01-31T09:48:00Z">
              <w:tcPr>
                <w:tcW w:w="450" w:type="dxa"/>
                <w:tcBorders>
                  <w:top w:val="nil"/>
                  <w:left w:val="nil"/>
                  <w:bottom w:val="nil"/>
                  <w:right w:val="nil"/>
                </w:tcBorders>
                <w:shd w:val="clear" w:color="auto" w:fill="FFFFFF"/>
                <w:hideMark/>
              </w:tcPr>
            </w:tcPrChange>
          </w:tcPr>
          <w:p w14:paraId="3E8CF8B1" w14:textId="77777777" w:rsidR="008027CD" w:rsidRPr="008027CD" w:rsidRDefault="008027CD" w:rsidP="008027CD">
            <w:pPr>
              <w:rPr>
                <w:ins w:id="13597" w:author="Salah Soliman" w:date="2020-01-31T16:42:00Z"/>
                <w:rFonts w:ascii="Open Sans Semibold" w:eastAsia="Open Sans" w:hAnsi="Open Sans Semibold" w:cs="Open Sans Semibold"/>
              </w:rPr>
            </w:pPr>
            <w:ins w:id="13598" w:author="Salah Soliman" w:date="2020-01-31T16:42:00Z">
              <w:r w:rsidRPr="008027CD">
                <w:rPr>
                  <w:rFonts w:ascii="Open Sans Semibold" w:eastAsia="Open Sans" w:hAnsi="Open Sans Semibold" w:cs="Open Sans Semibold"/>
                </w:rPr>
                <w:t>b.</w:t>
              </w:r>
            </w:ins>
          </w:p>
        </w:tc>
        <w:tc>
          <w:tcPr>
            <w:tcW w:w="4410" w:type="dxa"/>
            <w:gridSpan w:val="2"/>
            <w:tcBorders>
              <w:top w:val="nil"/>
              <w:left w:val="nil"/>
              <w:bottom w:val="nil"/>
              <w:right w:val="nil"/>
            </w:tcBorders>
            <w:shd w:val="clear" w:color="auto" w:fill="FFFFFF" w:themeFill="background1"/>
            <w:vAlign w:val="center"/>
            <w:hideMark/>
            <w:tcPrChange w:id="13599" w:author="Alicia Romero Lopez" w:date="2020-01-31T09:48:00Z">
              <w:tcPr>
                <w:tcW w:w="4410" w:type="dxa"/>
                <w:gridSpan w:val="2"/>
                <w:tcBorders>
                  <w:top w:val="nil"/>
                  <w:left w:val="nil"/>
                  <w:bottom w:val="nil"/>
                  <w:right w:val="nil"/>
                </w:tcBorders>
                <w:shd w:val="clear" w:color="auto" w:fill="FFFFFF"/>
                <w:hideMark/>
              </w:tcPr>
            </w:tcPrChange>
          </w:tcPr>
          <w:p w14:paraId="412D6CAD" w14:textId="77777777" w:rsidR="008027CD" w:rsidRPr="008027CD" w:rsidRDefault="008027CD" w:rsidP="008027CD">
            <w:pPr>
              <w:rPr>
                <w:ins w:id="13600" w:author="Salah Soliman" w:date="2020-01-31T16:42:00Z"/>
                <w:rFonts w:ascii="Consolas" w:eastAsia="Open Sans" w:hAnsi="Consolas" w:cs="Times New Roman"/>
              </w:rPr>
            </w:pPr>
            <w:ins w:id="13601" w:author="Salah Soliman" w:date="2020-01-31T16:42:00Z">
              <w:r w:rsidRPr="008027CD">
                <w:rPr>
                  <w:rFonts w:ascii="Consolas" w:eastAsia="Open Sans" w:hAnsi="Consolas" w:cs="Consolas"/>
                </w:rPr>
                <w:t>plt.plot(x, y)</w:t>
              </w:r>
            </w:ins>
          </w:p>
        </w:tc>
        <w:tc>
          <w:tcPr>
            <w:tcW w:w="4431" w:type="dxa"/>
            <w:gridSpan w:val="2"/>
            <w:tcBorders>
              <w:top w:val="nil"/>
              <w:left w:val="nil"/>
              <w:bottom w:val="nil"/>
              <w:right w:val="nil"/>
            </w:tcBorders>
            <w:shd w:val="clear" w:color="auto" w:fill="FFFFFF" w:themeFill="background1"/>
            <w:vAlign w:val="center"/>
            <w:hideMark/>
            <w:tcPrChange w:id="13602" w:author="Alicia Romero Lopez" w:date="2020-01-31T09:48:00Z">
              <w:tcPr>
                <w:tcW w:w="4431" w:type="dxa"/>
                <w:gridSpan w:val="2"/>
                <w:tcBorders>
                  <w:top w:val="nil"/>
                  <w:left w:val="nil"/>
                  <w:bottom w:val="nil"/>
                  <w:right w:val="nil"/>
                </w:tcBorders>
                <w:shd w:val="clear" w:color="auto" w:fill="FFFFFF"/>
                <w:hideMark/>
              </w:tcPr>
            </w:tcPrChange>
          </w:tcPr>
          <w:p w14:paraId="06AF028A" w14:textId="6F111EE1" w:rsidR="008027CD" w:rsidRPr="008027CD" w:rsidRDefault="008027CD" w:rsidP="008027CD">
            <w:pPr>
              <w:rPr>
                <w:ins w:id="13603" w:author="Salah Soliman" w:date="2020-01-31T16:42:00Z"/>
                <w:rFonts w:ascii="Consolas" w:eastAsia="Open Sans" w:hAnsi="Consolas" w:cs="Times New Roman"/>
              </w:rPr>
            </w:pPr>
            <w:ins w:id="13604" w:author="Salah Soliman" w:date="2020-01-31T16:42:00Z">
              <w:r w:rsidRPr="008027CD">
                <w:rPr>
                  <w:rFonts w:ascii="Open Sans" w:eastAsia="Open Sans" w:hAnsi="Open Sans" w:cs="Times New Roman"/>
                  <w:noProof/>
                  <w:rPrChange w:id="13605" w:author="Unknown">
                    <w:rPr>
                      <w:noProof/>
                    </w:rPr>
                  </w:rPrChange>
                </w:rPr>
                <w:drawing>
                  <wp:inline distT="0" distB="0" distL="0" distR="0" wp14:anchorId="64BC1DC0" wp14:editId="1FCE4238">
                    <wp:extent cx="2667000" cy="2072640"/>
                    <wp:effectExtent l="0" t="0" r="0" b="3810"/>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2667000" cy="2072640"/>
                            </a:xfrm>
                            <a:prstGeom prst="rect">
                              <a:avLst/>
                            </a:prstGeom>
                            <a:noFill/>
                            <a:ln>
                              <a:noFill/>
                            </a:ln>
                          </pic:spPr>
                        </pic:pic>
                      </a:graphicData>
                    </a:graphic>
                  </wp:inline>
                </w:drawing>
              </w:r>
            </w:ins>
          </w:p>
          <w:p w14:paraId="03012BDF" w14:textId="77777777" w:rsidR="008027CD" w:rsidRPr="008027CD" w:rsidRDefault="008027CD" w:rsidP="008027CD">
            <w:pPr>
              <w:rPr>
                <w:ins w:id="13606" w:author="Salah Soliman" w:date="2020-01-31T16:42:00Z"/>
                <w:rFonts w:ascii="Open Sans" w:eastAsia="Open Sans" w:hAnsi="Open Sans" w:cs="Times New Roman"/>
                <w:color w:val="404040"/>
              </w:rPr>
            </w:pPr>
            <w:ins w:id="13607" w:author="Salah Soliman" w:date="2020-01-31T16:42:00Z">
              <w:r w:rsidRPr="008027CD">
                <w:rPr>
                  <w:rFonts w:ascii="Open Sans" w:eastAsia="Open Sans" w:hAnsi="Open Sans" w:cs="Times New Roman"/>
                  <w:color w:val="404040"/>
                </w:rPr>
                <w:t>Citation: RoboGarden Course resources Copyright 2019</w:t>
              </w:r>
            </w:ins>
          </w:p>
          <w:p w14:paraId="5EFCC547" w14:textId="77777777" w:rsidR="008027CD" w:rsidRPr="008027CD" w:rsidRDefault="008027CD" w:rsidP="008027CD">
            <w:pPr>
              <w:rPr>
                <w:ins w:id="13608" w:author="Salah Soliman" w:date="2020-01-31T16:42:00Z"/>
                <w:rFonts w:ascii="Consolas" w:eastAsia="Open Sans" w:hAnsi="Consolas" w:cs="Times New Roman"/>
              </w:rPr>
            </w:pPr>
          </w:p>
        </w:tc>
        <w:tc>
          <w:tcPr>
            <w:tcW w:w="270" w:type="dxa"/>
            <w:tcBorders>
              <w:top w:val="nil"/>
              <w:left w:val="nil"/>
              <w:bottom w:val="nil"/>
              <w:right w:val="single" w:sz="4" w:space="0" w:color="DBDBDB" w:themeColor="accent3" w:themeTint="66"/>
            </w:tcBorders>
            <w:shd w:val="clear" w:color="auto" w:fill="FAFAFA"/>
            <w:tcPrChange w:id="13609" w:author="Alicia Romero Lopez" w:date="2020-01-31T09:48:00Z">
              <w:tcPr>
                <w:tcW w:w="270" w:type="dxa"/>
                <w:tcBorders>
                  <w:top w:val="nil"/>
                  <w:left w:val="nil"/>
                  <w:bottom w:val="nil"/>
                  <w:right w:val="single" w:sz="4" w:space="0" w:color="DBDBDB"/>
                </w:tcBorders>
                <w:shd w:val="clear" w:color="auto" w:fill="FAFAFA"/>
              </w:tcPr>
            </w:tcPrChange>
          </w:tcPr>
          <w:p w14:paraId="222928A3" w14:textId="77777777" w:rsidR="008027CD" w:rsidRPr="008027CD" w:rsidRDefault="008027CD" w:rsidP="008027CD">
            <w:pPr>
              <w:rPr>
                <w:ins w:id="13610" w:author="Salah Soliman" w:date="2020-01-31T16:42:00Z"/>
                <w:rFonts w:ascii="Open Sans" w:eastAsia="Open Sans" w:hAnsi="Open Sans" w:cs="Times New Roman"/>
              </w:rPr>
            </w:pPr>
          </w:p>
        </w:tc>
      </w:tr>
      <w:tr w:rsidR="008027CD" w:rsidRPr="008027CD" w14:paraId="4F8BD3C0" w14:textId="77777777" w:rsidTr="51235A2F">
        <w:trPr>
          <w:cantSplit/>
          <w:trHeight w:val="20"/>
          <w:ins w:id="13611" w:author="Salah Soliman" w:date="2020-01-31T16:42:00Z"/>
        </w:trPr>
        <w:tc>
          <w:tcPr>
            <w:tcW w:w="270" w:type="dxa"/>
            <w:tcBorders>
              <w:top w:val="nil"/>
              <w:left w:val="single" w:sz="4" w:space="0" w:color="DBDBDB" w:themeColor="accent3" w:themeTint="66"/>
              <w:bottom w:val="nil"/>
              <w:right w:val="nil"/>
            </w:tcBorders>
            <w:shd w:val="clear" w:color="auto" w:fill="FAFAFA"/>
            <w:tcPrChange w:id="13612" w:author="Alicia Romero Lopez" w:date="2020-01-31T09:48:00Z">
              <w:tcPr>
                <w:tcW w:w="270" w:type="dxa"/>
                <w:tcBorders>
                  <w:top w:val="nil"/>
                  <w:left w:val="single" w:sz="4" w:space="0" w:color="DBDBDB"/>
                  <w:bottom w:val="nil"/>
                  <w:right w:val="nil"/>
                </w:tcBorders>
                <w:shd w:val="clear" w:color="auto" w:fill="FAFAFA"/>
              </w:tcPr>
            </w:tcPrChange>
          </w:tcPr>
          <w:p w14:paraId="09A0A46E" w14:textId="77777777" w:rsidR="008027CD" w:rsidRPr="008027CD" w:rsidRDefault="008027CD" w:rsidP="008027CD">
            <w:pPr>
              <w:rPr>
                <w:ins w:id="13613" w:author="Salah Soliman" w:date="2020-01-31T16:42:00Z"/>
                <w:rFonts w:ascii="Open Sans" w:eastAsia="Open Sans" w:hAnsi="Open Sans" w:cs="Times New Roman"/>
                <w:color w:val="404040"/>
                <w:sz w:val="16"/>
                <w:szCs w:val="16"/>
              </w:rPr>
            </w:pPr>
          </w:p>
        </w:tc>
        <w:tc>
          <w:tcPr>
            <w:tcW w:w="630" w:type="dxa"/>
            <w:tcBorders>
              <w:top w:val="nil"/>
              <w:left w:val="nil"/>
              <w:bottom w:val="nil"/>
              <w:right w:val="nil"/>
            </w:tcBorders>
            <w:shd w:val="clear" w:color="auto" w:fill="FAFAFA"/>
            <w:vAlign w:val="center"/>
            <w:tcPrChange w:id="13614" w:author="Alicia Romero Lopez" w:date="2020-01-31T09:48:00Z">
              <w:tcPr>
                <w:tcW w:w="630" w:type="dxa"/>
                <w:tcBorders>
                  <w:top w:val="nil"/>
                  <w:left w:val="nil"/>
                  <w:bottom w:val="nil"/>
                  <w:right w:val="nil"/>
                </w:tcBorders>
                <w:shd w:val="clear" w:color="auto" w:fill="FAFAFA"/>
              </w:tcPr>
            </w:tcPrChange>
          </w:tcPr>
          <w:p w14:paraId="72D0C78E" w14:textId="77777777" w:rsidR="008027CD" w:rsidRPr="008027CD" w:rsidRDefault="008027CD" w:rsidP="008027CD">
            <w:pPr>
              <w:rPr>
                <w:ins w:id="13615" w:author="Salah Soliman" w:date="2020-01-31T16:42:00Z"/>
                <w:rFonts w:ascii="Open Sans" w:eastAsia="Open Sans" w:hAnsi="Open Sans" w:cs="Times New Roman"/>
                <w:color w:val="404040"/>
                <w:sz w:val="16"/>
                <w:szCs w:val="16"/>
              </w:rPr>
            </w:pPr>
          </w:p>
        </w:tc>
        <w:tc>
          <w:tcPr>
            <w:tcW w:w="3330" w:type="dxa"/>
            <w:gridSpan w:val="2"/>
            <w:tcBorders>
              <w:top w:val="nil"/>
              <w:left w:val="nil"/>
              <w:bottom w:val="nil"/>
              <w:right w:val="nil"/>
            </w:tcBorders>
            <w:shd w:val="clear" w:color="auto" w:fill="FAFAFA"/>
            <w:vAlign w:val="center"/>
            <w:tcPrChange w:id="13616" w:author="Alicia Romero Lopez" w:date="2020-01-31T09:48:00Z">
              <w:tcPr>
                <w:tcW w:w="3330" w:type="dxa"/>
                <w:gridSpan w:val="2"/>
                <w:tcBorders>
                  <w:top w:val="nil"/>
                  <w:left w:val="nil"/>
                  <w:bottom w:val="nil"/>
                  <w:right w:val="nil"/>
                </w:tcBorders>
                <w:shd w:val="clear" w:color="auto" w:fill="FAFAFA"/>
              </w:tcPr>
            </w:tcPrChange>
          </w:tcPr>
          <w:p w14:paraId="4E848A3F" w14:textId="77777777" w:rsidR="008027CD" w:rsidRPr="008027CD" w:rsidRDefault="008027CD" w:rsidP="008027CD">
            <w:pPr>
              <w:rPr>
                <w:ins w:id="13617" w:author="Salah Soliman" w:date="2020-01-31T16:42:00Z"/>
                <w:rFonts w:ascii="Consolas" w:eastAsia="Open Sans" w:hAnsi="Consolas" w:cs="Times New Roman"/>
                <w:color w:val="404040"/>
                <w:sz w:val="16"/>
                <w:szCs w:val="16"/>
              </w:rPr>
            </w:pPr>
          </w:p>
        </w:tc>
        <w:tc>
          <w:tcPr>
            <w:tcW w:w="1980" w:type="dxa"/>
            <w:gridSpan w:val="2"/>
            <w:tcBorders>
              <w:top w:val="nil"/>
              <w:left w:val="nil"/>
              <w:bottom w:val="nil"/>
              <w:right w:val="nil"/>
            </w:tcBorders>
            <w:shd w:val="clear" w:color="auto" w:fill="FAFAFA"/>
            <w:vAlign w:val="center"/>
            <w:tcPrChange w:id="13618" w:author="Alicia Romero Lopez" w:date="2020-01-31T09:48:00Z">
              <w:tcPr>
                <w:tcW w:w="1980" w:type="dxa"/>
                <w:gridSpan w:val="2"/>
                <w:tcBorders>
                  <w:top w:val="nil"/>
                  <w:left w:val="nil"/>
                  <w:bottom w:val="nil"/>
                  <w:right w:val="nil"/>
                </w:tcBorders>
                <w:shd w:val="clear" w:color="auto" w:fill="FAFAFA"/>
              </w:tcPr>
            </w:tcPrChange>
          </w:tcPr>
          <w:p w14:paraId="4DB86FDF" w14:textId="77777777" w:rsidR="008027CD" w:rsidRPr="008027CD" w:rsidRDefault="008027CD" w:rsidP="008027CD">
            <w:pPr>
              <w:rPr>
                <w:ins w:id="13619" w:author="Salah Soliman" w:date="2020-01-31T16:42:00Z"/>
                <w:rFonts w:ascii="Consolas" w:eastAsia="Open Sans" w:hAnsi="Consolas" w:cs="Times New Roman"/>
                <w:color w:val="404040"/>
                <w:sz w:val="16"/>
                <w:szCs w:val="16"/>
              </w:rPr>
            </w:pPr>
          </w:p>
        </w:tc>
        <w:tc>
          <w:tcPr>
            <w:tcW w:w="3981" w:type="dxa"/>
            <w:tcBorders>
              <w:top w:val="nil"/>
              <w:left w:val="nil"/>
              <w:bottom w:val="nil"/>
              <w:right w:val="nil"/>
            </w:tcBorders>
            <w:shd w:val="clear" w:color="auto" w:fill="FAFAFA"/>
            <w:vAlign w:val="center"/>
            <w:tcPrChange w:id="13620" w:author="Alicia Romero Lopez" w:date="2020-01-31T09:48:00Z">
              <w:tcPr>
                <w:tcW w:w="3981" w:type="dxa"/>
                <w:tcBorders>
                  <w:top w:val="nil"/>
                  <w:left w:val="nil"/>
                  <w:bottom w:val="nil"/>
                  <w:right w:val="nil"/>
                </w:tcBorders>
                <w:shd w:val="clear" w:color="auto" w:fill="FAFAFA"/>
              </w:tcPr>
            </w:tcPrChange>
          </w:tcPr>
          <w:p w14:paraId="37A8A7D0" w14:textId="77777777" w:rsidR="008027CD" w:rsidRPr="008027CD" w:rsidRDefault="008027CD" w:rsidP="008027CD">
            <w:pPr>
              <w:rPr>
                <w:ins w:id="13621" w:author="Salah Soliman" w:date="2020-01-31T16:42:00Z"/>
                <w:rFonts w:ascii="Consolas" w:eastAsia="Open Sans" w:hAnsi="Consolas" w:cs="Times New Roman"/>
                <w:noProof/>
                <w:color w:val="404040"/>
                <w:sz w:val="16"/>
                <w:szCs w:val="16"/>
              </w:rPr>
            </w:pPr>
          </w:p>
        </w:tc>
        <w:tc>
          <w:tcPr>
            <w:tcW w:w="270" w:type="dxa"/>
            <w:tcBorders>
              <w:top w:val="nil"/>
              <w:left w:val="nil"/>
              <w:bottom w:val="nil"/>
              <w:right w:val="single" w:sz="4" w:space="0" w:color="DBDBDB" w:themeColor="accent3" w:themeTint="66"/>
            </w:tcBorders>
            <w:shd w:val="clear" w:color="auto" w:fill="FAFAFA"/>
            <w:tcPrChange w:id="13622" w:author="Alicia Romero Lopez" w:date="2020-01-31T09:48:00Z">
              <w:tcPr>
                <w:tcW w:w="270" w:type="dxa"/>
                <w:tcBorders>
                  <w:top w:val="nil"/>
                  <w:left w:val="nil"/>
                  <w:bottom w:val="nil"/>
                  <w:right w:val="single" w:sz="4" w:space="0" w:color="DBDBDB"/>
                </w:tcBorders>
                <w:shd w:val="clear" w:color="auto" w:fill="FAFAFA"/>
              </w:tcPr>
            </w:tcPrChange>
          </w:tcPr>
          <w:p w14:paraId="5C3A9C52" w14:textId="77777777" w:rsidR="008027CD" w:rsidRPr="008027CD" w:rsidRDefault="008027CD" w:rsidP="008027CD">
            <w:pPr>
              <w:rPr>
                <w:ins w:id="13623" w:author="Salah Soliman" w:date="2020-01-31T16:42:00Z"/>
                <w:rFonts w:ascii="Open Sans" w:eastAsia="Open Sans" w:hAnsi="Open Sans" w:cs="Times New Roman"/>
                <w:color w:val="404040"/>
                <w:sz w:val="16"/>
                <w:szCs w:val="16"/>
              </w:rPr>
            </w:pPr>
          </w:p>
        </w:tc>
      </w:tr>
      <w:tr w:rsidR="008027CD" w:rsidRPr="008027CD" w14:paraId="3DAD1E9E" w14:textId="77777777" w:rsidTr="51235A2F">
        <w:trPr>
          <w:cantSplit/>
          <w:ins w:id="13624" w:author="Salah Soliman" w:date="2020-01-31T16:42:00Z"/>
        </w:trPr>
        <w:tc>
          <w:tcPr>
            <w:tcW w:w="270" w:type="dxa"/>
            <w:tcBorders>
              <w:top w:val="nil"/>
              <w:left w:val="single" w:sz="4" w:space="0" w:color="DBDBDB" w:themeColor="accent3" w:themeTint="66"/>
              <w:bottom w:val="nil"/>
              <w:right w:val="nil"/>
            </w:tcBorders>
            <w:shd w:val="clear" w:color="auto" w:fill="FAFAFA"/>
            <w:tcPrChange w:id="13625" w:author="Alicia Romero Lopez" w:date="2020-01-31T09:48:00Z">
              <w:tcPr>
                <w:tcW w:w="270" w:type="dxa"/>
                <w:tcBorders>
                  <w:top w:val="nil"/>
                  <w:left w:val="single" w:sz="4" w:space="0" w:color="DBDBDB"/>
                  <w:bottom w:val="nil"/>
                  <w:right w:val="nil"/>
                </w:tcBorders>
                <w:shd w:val="clear" w:color="auto" w:fill="FAFAFA"/>
              </w:tcPr>
            </w:tcPrChange>
          </w:tcPr>
          <w:p w14:paraId="42473E0C" w14:textId="77777777" w:rsidR="008027CD" w:rsidRPr="008027CD" w:rsidRDefault="008027CD" w:rsidP="008027CD">
            <w:pPr>
              <w:rPr>
                <w:ins w:id="13626" w:author="Salah Soliman" w:date="2020-01-31T16:42:00Z"/>
                <w:rFonts w:ascii="Open Sans" w:eastAsia="Open Sans" w:hAnsi="Open Sans" w:cs="Times New Roman"/>
              </w:rPr>
            </w:pPr>
          </w:p>
        </w:tc>
        <w:tc>
          <w:tcPr>
            <w:tcW w:w="630" w:type="dxa"/>
            <w:tcBorders>
              <w:top w:val="nil"/>
              <w:left w:val="nil"/>
              <w:bottom w:val="nil"/>
              <w:right w:val="nil"/>
            </w:tcBorders>
            <w:shd w:val="clear" w:color="auto" w:fill="FFFFFF" w:themeFill="background1"/>
            <w:vAlign w:val="center"/>
            <w:hideMark/>
            <w:tcPrChange w:id="13627" w:author="Alicia Romero Lopez" w:date="2020-01-31T09:48:00Z">
              <w:tcPr>
                <w:tcW w:w="630" w:type="dxa"/>
                <w:tcBorders>
                  <w:top w:val="nil"/>
                  <w:left w:val="nil"/>
                  <w:bottom w:val="nil"/>
                  <w:right w:val="nil"/>
                </w:tcBorders>
                <w:shd w:val="clear" w:color="auto" w:fill="FFFFFF"/>
                <w:hideMark/>
              </w:tcPr>
            </w:tcPrChange>
          </w:tcPr>
          <w:p w14:paraId="42242F45" w14:textId="7FA8D6D2" w:rsidR="008027CD" w:rsidRPr="008027CD" w:rsidRDefault="008027CD" w:rsidP="008027CD">
            <w:pPr>
              <w:rPr>
                <w:ins w:id="13628" w:author="Salah Soliman" w:date="2020-01-31T16:42:00Z"/>
                <w:rFonts w:ascii="Open Sans" w:eastAsia="Open Sans" w:hAnsi="Open Sans" w:cs="Times New Roman"/>
                <w:noProof/>
              </w:rPr>
            </w:pPr>
            <w:ins w:id="13629" w:author="Salah Soliman" w:date="2020-01-31T16:42:00Z">
              <w:r w:rsidRPr="008027CD">
                <w:rPr>
                  <w:rFonts w:ascii="Open Sans" w:eastAsia="Open Sans" w:hAnsi="Open Sans" w:cs="Times New Roman"/>
                  <w:noProof/>
                  <w:rPrChange w:id="13630" w:author="Unknown">
                    <w:rPr>
                      <w:noProof/>
                    </w:rPr>
                  </w:rPrChange>
                </w:rPr>
                <mc:AlternateContent>
                  <mc:Choice Requires="wps">
                    <w:drawing>
                      <wp:inline distT="0" distB="0" distL="0" distR="0" wp14:anchorId="46CF1BEF" wp14:editId="126F8581">
                        <wp:extent cx="207010" cy="207010"/>
                        <wp:effectExtent l="19050" t="19050" r="21590" b="21590"/>
                        <wp:docPr id="537" name="Oval 5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010" cy="207010"/>
                                </a:xfrm>
                                <a:prstGeom prst="ellipse">
                                  <a:avLst/>
                                </a:prstGeom>
                                <a:noFill/>
                                <a:ln w="28575">
                                  <a:solidFill>
                                    <a:srgbClr val="DBDBDB">
                                      <a:lumMod val="90000"/>
                                      <a:lumOff val="0"/>
                                    </a:srgb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inline>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w16se="http://schemas.microsoft.com/office/word/2015/wordml/symex" xmlns:cx1="http://schemas.microsoft.com/office/drawing/2015/9/8/chartex" xmlns:cx="http://schemas.microsoft.com/office/drawing/2014/chartex">
                    <w:pict>
                      <v:oval w14:anchorId="78784C72" id="Oval 537" o:spid="_x0000_s1026" style="width:16.3pt;height:16.3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" filled="f" strokecolor="#c5c5c5" strokeweight="2.25pt">
                        <v:stroke joinstyle="miter"/>
                        <w10:anchorlock/>
                      </v:oval>
                    </w:pict>
                  </mc:Fallback>
                </mc:AlternateContent>
              </w:r>
            </w:ins>
          </w:p>
        </w:tc>
        <w:tc>
          <w:tcPr>
            <w:tcW w:w="450" w:type="dxa"/>
            <w:tcBorders>
              <w:top w:val="nil"/>
              <w:left w:val="nil"/>
              <w:bottom w:val="nil"/>
              <w:right w:val="nil"/>
            </w:tcBorders>
            <w:shd w:val="clear" w:color="auto" w:fill="FFFFFF" w:themeFill="background1"/>
            <w:vAlign w:val="center"/>
            <w:hideMark/>
            <w:tcPrChange w:id="13631" w:author="Alicia Romero Lopez" w:date="2020-01-31T09:48:00Z">
              <w:tcPr>
                <w:tcW w:w="450" w:type="dxa"/>
                <w:tcBorders>
                  <w:top w:val="nil"/>
                  <w:left w:val="nil"/>
                  <w:bottom w:val="nil"/>
                  <w:right w:val="nil"/>
                </w:tcBorders>
                <w:shd w:val="clear" w:color="auto" w:fill="FFFFFF"/>
                <w:hideMark/>
              </w:tcPr>
            </w:tcPrChange>
          </w:tcPr>
          <w:p w14:paraId="01364CE7" w14:textId="77777777" w:rsidR="008027CD" w:rsidRPr="008027CD" w:rsidRDefault="008027CD" w:rsidP="008027CD">
            <w:pPr>
              <w:rPr>
                <w:ins w:id="13632" w:author="Salah Soliman" w:date="2020-01-31T16:42:00Z"/>
                <w:rFonts w:ascii="Open Sans Semibold" w:eastAsia="Open Sans" w:hAnsi="Open Sans Semibold" w:cs="Open Sans Semibold"/>
              </w:rPr>
            </w:pPr>
            <w:ins w:id="13633" w:author="Salah Soliman" w:date="2020-01-31T16:42:00Z">
              <w:r w:rsidRPr="008027CD">
                <w:rPr>
                  <w:rFonts w:ascii="Open Sans Semibold" w:eastAsia="Open Sans" w:hAnsi="Open Sans Semibold" w:cs="Open Sans Semibold"/>
                </w:rPr>
                <w:t>c.</w:t>
              </w:r>
            </w:ins>
          </w:p>
        </w:tc>
        <w:tc>
          <w:tcPr>
            <w:tcW w:w="4410" w:type="dxa"/>
            <w:gridSpan w:val="2"/>
            <w:tcBorders>
              <w:top w:val="nil"/>
              <w:left w:val="nil"/>
              <w:bottom w:val="nil"/>
              <w:right w:val="nil"/>
            </w:tcBorders>
            <w:shd w:val="clear" w:color="auto" w:fill="FFFFFF" w:themeFill="background1"/>
            <w:vAlign w:val="center"/>
            <w:hideMark/>
            <w:tcPrChange w:id="13634" w:author="Alicia Romero Lopez" w:date="2020-01-31T09:48:00Z">
              <w:tcPr>
                <w:tcW w:w="4410" w:type="dxa"/>
                <w:gridSpan w:val="2"/>
                <w:tcBorders>
                  <w:top w:val="nil"/>
                  <w:left w:val="nil"/>
                  <w:bottom w:val="nil"/>
                  <w:right w:val="nil"/>
                </w:tcBorders>
                <w:shd w:val="clear" w:color="auto" w:fill="FFFFFF"/>
                <w:hideMark/>
              </w:tcPr>
            </w:tcPrChange>
          </w:tcPr>
          <w:p w14:paraId="1B30DD70" w14:textId="77777777" w:rsidR="008027CD" w:rsidRPr="008027CD" w:rsidRDefault="008027CD" w:rsidP="008027CD">
            <w:pPr>
              <w:rPr>
                <w:ins w:id="13635" w:author="Salah Soliman" w:date="2020-01-31T16:42:00Z"/>
                <w:rFonts w:ascii="Open Sans" w:eastAsia="Open Sans" w:hAnsi="Open Sans" w:cs="Times New Roman"/>
              </w:rPr>
            </w:pPr>
            <w:ins w:id="13636" w:author="Salah Soliman" w:date="2020-01-31T16:42:00Z">
              <w:r w:rsidRPr="008027CD">
                <w:rPr>
                  <w:rFonts w:ascii="Consolas" w:eastAsia="Open Sans" w:hAnsi="Consolas" w:cs="Consolas"/>
                  <w:highlight w:val="lightGray"/>
                </w:rPr>
                <w:t>plt.bar(x, y)</w:t>
              </w:r>
            </w:ins>
          </w:p>
        </w:tc>
        <w:tc>
          <w:tcPr>
            <w:tcW w:w="4431" w:type="dxa"/>
            <w:gridSpan w:val="2"/>
            <w:tcBorders>
              <w:top w:val="nil"/>
              <w:left w:val="nil"/>
              <w:bottom w:val="nil"/>
              <w:right w:val="nil"/>
            </w:tcBorders>
            <w:shd w:val="clear" w:color="auto" w:fill="FFFFFF" w:themeFill="background1"/>
            <w:vAlign w:val="center"/>
            <w:hideMark/>
            <w:tcPrChange w:id="13637" w:author="Alicia Romero Lopez" w:date="2020-01-31T09:48:00Z">
              <w:tcPr>
                <w:tcW w:w="4431" w:type="dxa"/>
                <w:gridSpan w:val="2"/>
                <w:tcBorders>
                  <w:top w:val="nil"/>
                  <w:left w:val="nil"/>
                  <w:bottom w:val="nil"/>
                  <w:right w:val="nil"/>
                </w:tcBorders>
                <w:shd w:val="clear" w:color="auto" w:fill="FFFFFF"/>
                <w:hideMark/>
              </w:tcPr>
            </w:tcPrChange>
          </w:tcPr>
          <w:p w14:paraId="3CABC8E9" w14:textId="497E6D5D" w:rsidR="008027CD" w:rsidRPr="008027CD" w:rsidRDefault="008027CD" w:rsidP="008027CD">
            <w:pPr>
              <w:rPr>
                <w:ins w:id="13638" w:author="Salah Soliman" w:date="2020-01-31T16:42:00Z"/>
                <w:rFonts w:ascii="Open Sans" w:eastAsia="Open Sans" w:hAnsi="Open Sans" w:cs="Times New Roman"/>
              </w:rPr>
            </w:pPr>
            <w:ins w:id="13639" w:author="Salah Soliman" w:date="2020-01-31T16:42:00Z">
              <w:r w:rsidRPr="008027CD">
                <w:rPr>
                  <w:rFonts w:ascii="Open Sans" w:eastAsia="Open Sans" w:hAnsi="Open Sans" w:cs="Times New Roman"/>
                  <w:noProof/>
                  <w:rPrChange w:id="13640" w:author="Unknown">
                    <w:rPr>
                      <w:noProof/>
                    </w:rPr>
                  </w:rPrChange>
                </w:rPr>
                <w:drawing>
                  <wp:inline distT="0" distB="0" distL="0" distR="0" wp14:anchorId="5B616BFF" wp14:editId="4378F013">
                    <wp:extent cx="2667000" cy="1996440"/>
                    <wp:effectExtent l="0" t="0" r="0" b="3810"/>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667000" cy="1996440"/>
                            </a:xfrm>
                            <a:prstGeom prst="rect">
                              <a:avLst/>
                            </a:prstGeom>
                            <a:noFill/>
                            <a:ln>
                              <a:noFill/>
                            </a:ln>
                          </pic:spPr>
                        </pic:pic>
                      </a:graphicData>
                    </a:graphic>
                  </wp:inline>
                </w:drawing>
              </w:r>
            </w:ins>
          </w:p>
          <w:p w14:paraId="254772F8" w14:textId="77777777" w:rsidR="008027CD" w:rsidRPr="008027CD" w:rsidRDefault="008027CD" w:rsidP="008027CD">
            <w:pPr>
              <w:rPr>
                <w:ins w:id="13641" w:author="Salah Soliman" w:date="2020-01-31T16:42:00Z"/>
                <w:rFonts w:ascii="Open Sans" w:eastAsia="Open Sans" w:hAnsi="Open Sans" w:cs="Times New Roman"/>
                <w:color w:val="404040"/>
              </w:rPr>
            </w:pPr>
            <w:ins w:id="13642" w:author="Salah Soliman" w:date="2020-01-31T16:42:00Z">
              <w:r w:rsidRPr="008027CD">
                <w:rPr>
                  <w:rFonts w:ascii="Open Sans" w:eastAsia="Open Sans" w:hAnsi="Open Sans" w:cs="Times New Roman"/>
                  <w:color w:val="404040"/>
                </w:rPr>
                <w:t>Citation: RoboGarden Course resources Copyright 2019</w:t>
              </w:r>
            </w:ins>
          </w:p>
          <w:p w14:paraId="4112477F" w14:textId="77777777" w:rsidR="008027CD" w:rsidRPr="008027CD" w:rsidRDefault="008027CD" w:rsidP="008027CD">
            <w:pPr>
              <w:rPr>
                <w:ins w:id="13643" w:author="Salah Soliman" w:date="2020-01-31T16:42:00Z"/>
                <w:rFonts w:ascii="Open Sans" w:eastAsia="Open Sans" w:hAnsi="Open Sans" w:cs="Times New Roman"/>
              </w:rPr>
            </w:pPr>
          </w:p>
        </w:tc>
        <w:tc>
          <w:tcPr>
            <w:tcW w:w="270" w:type="dxa"/>
            <w:tcBorders>
              <w:top w:val="nil"/>
              <w:left w:val="nil"/>
              <w:bottom w:val="nil"/>
              <w:right w:val="single" w:sz="4" w:space="0" w:color="DBDBDB" w:themeColor="accent3" w:themeTint="66"/>
            </w:tcBorders>
            <w:shd w:val="clear" w:color="auto" w:fill="FAFAFA"/>
            <w:tcPrChange w:id="13644" w:author="Alicia Romero Lopez" w:date="2020-01-31T09:48:00Z">
              <w:tcPr>
                <w:tcW w:w="270" w:type="dxa"/>
                <w:tcBorders>
                  <w:top w:val="nil"/>
                  <w:left w:val="nil"/>
                  <w:bottom w:val="nil"/>
                  <w:right w:val="single" w:sz="4" w:space="0" w:color="DBDBDB"/>
                </w:tcBorders>
                <w:shd w:val="clear" w:color="auto" w:fill="FAFAFA"/>
              </w:tcPr>
            </w:tcPrChange>
          </w:tcPr>
          <w:p w14:paraId="754D9DD6" w14:textId="77777777" w:rsidR="008027CD" w:rsidRPr="008027CD" w:rsidRDefault="008027CD" w:rsidP="008027CD">
            <w:pPr>
              <w:rPr>
                <w:ins w:id="13645" w:author="Salah Soliman" w:date="2020-01-31T16:42:00Z"/>
                <w:rFonts w:ascii="Open Sans" w:eastAsia="Open Sans" w:hAnsi="Open Sans" w:cs="Times New Roman"/>
              </w:rPr>
            </w:pPr>
          </w:p>
        </w:tc>
      </w:tr>
      <w:tr w:rsidR="008027CD" w:rsidRPr="008027CD" w14:paraId="2C9B5B49" w14:textId="77777777" w:rsidTr="51235A2F">
        <w:trPr>
          <w:cantSplit/>
          <w:ins w:id="13646" w:author="Salah Soliman" w:date="2020-01-31T16:42:00Z"/>
        </w:trPr>
        <w:tc>
          <w:tcPr>
            <w:tcW w:w="270" w:type="dxa"/>
            <w:tcBorders>
              <w:top w:val="nil"/>
              <w:left w:val="single" w:sz="4" w:space="0" w:color="DBDBDB" w:themeColor="accent3" w:themeTint="66"/>
              <w:bottom w:val="nil"/>
              <w:right w:val="nil"/>
            </w:tcBorders>
            <w:shd w:val="clear" w:color="auto" w:fill="FAFAFA"/>
            <w:tcPrChange w:id="13647" w:author="Alicia Romero Lopez" w:date="2020-01-31T09:48:00Z">
              <w:tcPr>
                <w:tcW w:w="270" w:type="dxa"/>
                <w:tcBorders>
                  <w:top w:val="nil"/>
                  <w:left w:val="single" w:sz="4" w:space="0" w:color="DBDBDB"/>
                  <w:bottom w:val="nil"/>
                  <w:right w:val="nil"/>
                </w:tcBorders>
                <w:shd w:val="clear" w:color="auto" w:fill="FAFAFA"/>
              </w:tcPr>
            </w:tcPrChange>
          </w:tcPr>
          <w:p w14:paraId="357C6140" w14:textId="77777777" w:rsidR="008027CD" w:rsidRPr="008027CD" w:rsidRDefault="008027CD" w:rsidP="008027CD">
            <w:pPr>
              <w:rPr>
                <w:ins w:id="13648" w:author="Salah Soliman" w:date="2020-01-31T16:42:00Z"/>
                <w:rFonts w:ascii="Open Sans" w:eastAsia="Open Sans" w:hAnsi="Open Sans" w:cs="Times New Roman"/>
                <w:color w:val="404040"/>
                <w:sz w:val="16"/>
                <w:szCs w:val="16"/>
              </w:rPr>
            </w:pPr>
          </w:p>
        </w:tc>
        <w:tc>
          <w:tcPr>
            <w:tcW w:w="3960" w:type="dxa"/>
            <w:gridSpan w:val="3"/>
            <w:tcBorders>
              <w:top w:val="nil"/>
              <w:left w:val="nil"/>
              <w:bottom w:val="nil"/>
              <w:right w:val="nil"/>
            </w:tcBorders>
            <w:shd w:val="clear" w:color="auto" w:fill="FAFAFA"/>
            <w:vAlign w:val="center"/>
            <w:tcPrChange w:id="13649" w:author="Alicia Romero Lopez" w:date="2020-01-31T09:48:00Z">
              <w:tcPr>
                <w:tcW w:w="3960" w:type="dxa"/>
                <w:gridSpan w:val="3"/>
                <w:tcBorders>
                  <w:top w:val="nil"/>
                  <w:left w:val="nil"/>
                  <w:bottom w:val="nil"/>
                  <w:right w:val="nil"/>
                </w:tcBorders>
                <w:shd w:val="clear" w:color="auto" w:fill="FAFAFA"/>
              </w:tcPr>
            </w:tcPrChange>
          </w:tcPr>
          <w:p w14:paraId="7FABA385" w14:textId="77777777" w:rsidR="008027CD" w:rsidRPr="008027CD" w:rsidRDefault="008027CD" w:rsidP="008027CD">
            <w:pPr>
              <w:rPr>
                <w:ins w:id="13650" w:author="Salah Soliman" w:date="2020-01-31T16:42:00Z"/>
                <w:rFonts w:ascii="Consolas" w:eastAsia="Open Sans" w:hAnsi="Consolas" w:cs="Times New Roman"/>
                <w:color w:val="404040"/>
                <w:sz w:val="16"/>
                <w:szCs w:val="16"/>
              </w:rPr>
            </w:pPr>
          </w:p>
        </w:tc>
        <w:tc>
          <w:tcPr>
            <w:tcW w:w="1980" w:type="dxa"/>
            <w:gridSpan w:val="2"/>
            <w:tcBorders>
              <w:top w:val="nil"/>
              <w:left w:val="nil"/>
              <w:bottom w:val="nil"/>
              <w:right w:val="nil"/>
            </w:tcBorders>
            <w:shd w:val="clear" w:color="auto" w:fill="FAFAFA"/>
            <w:vAlign w:val="center"/>
            <w:tcPrChange w:id="13651" w:author="Alicia Romero Lopez" w:date="2020-01-31T09:48:00Z">
              <w:tcPr>
                <w:tcW w:w="1980" w:type="dxa"/>
                <w:gridSpan w:val="2"/>
                <w:tcBorders>
                  <w:top w:val="nil"/>
                  <w:left w:val="nil"/>
                  <w:bottom w:val="nil"/>
                  <w:right w:val="nil"/>
                </w:tcBorders>
                <w:shd w:val="clear" w:color="auto" w:fill="FAFAFA"/>
              </w:tcPr>
            </w:tcPrChange>
          </w:tcPr>
          <w:p w14:paraId="76AD2C42" w14:textId="77777777" w:rsidR="008027CD" w:rsidRPr="008027CD" w:rsidRDefault="008027CD" w:rsidP="008027CD">
            <w:pPr>
              <w:rPr>
                <w:ins w:id="13652" w:author="Salah Soliman" w:date="2020-01-31T16:42:00Z"/>
                <w:rFonts w:ascii="Consolas" w:eastAsia="Open Sans" w:hAnsi="Consolas" w:cs="Times New Roman"/>
                <w:color w:val="404040"/>
                <w:sz w:val="16"/>
                <w:szCs w:val="16"/>
              </w:rPr>
            </w:pPr>
          </w:p>
        </w:tc>
        <w:tc>
          <w:tcPr>
            <w:tcW w:w="3981" w:type="dxa"/>
            <w:tcBorders>
              <w:top w:val="nil"/>
              <w:left w:val="nil"/>
              <w:bottom w:val="nil"/>
              <w:right w:val="nil"/>
            </w:tcBorders>
            <w:shd w:val="clear" w:color="auto" w:fill="FAFAFA"/>
            <w:vAlign w:val="center"/>
            <w:tcPrChange w:id="13653" w:author="Alicia Romero Lopez" w:date="2020-01-31T09:48:00Z">
              <w:tcPr>
                <w:tcW w:w="3981" w:type="dxa"/>
                <w:tcBorders>
                  <w:top w:val="nil"/>
                  <w:left w:val="nil"/>
                  <w:bottom w:val="nil"/>
                  <w:right w:val="nil"/>
                </w:tcBorders>
                <w:shd w:val="clear" w:color="auto" w:fill="FAFAFA"/>
              </w:tcPr>
            </w:tcPrChange>
          </w:tcPr>
          <w:p w14:paraId="6C87E56C" w14:textId="77777777" w:rsidR="008027CD" w:rsidRPr="008027CD" w:rsidRDefault="008027CD" w:rsidP="008027CD">
            <w:pPr>
              <w:rPr>
                <w:ins w:id="13654" w:author="Salah Soliman" w:date="2020-01-31T16:42:00Z"/>
                <w:rFonts w:ascii="Consolas" w:eastAsia="Open Sans" w:hAnsi="Consolas" w:cs="Times New Roman"/>
                <w:color w:val="404040"/>
                <w:sz w:val="16"/>
                <w:szCs w:val="16"/>
              </w:rPr>
            </w:pPr>
          </w:p>
        </w:tc>
        <w:tc>
          <w:tcPr>
            <w:tcW w:w="270" w:type="dxa"/>
            <w:tcBorders>
              <w:top w:val="nil"/>
              <w:left w:val="nil"/>
              <w:bottom w:val="nil"/>
              <w:right w:val="single" w:sz="4" w:space="0" w:color="DBDBDB" w:themeColor="accent3" w:themeTint="66"/>
            </w:tcBorders>
            <w:shd w:val="clear" w:color="auto" w:fill="FAFAFA"/>
            <w:tcPrChange w:id="13655" w:author="Alicia Romero Lopez" w:date="2020-01-31T09:48:00Z">
              <w:tcPr>
                <w:tcW w:w="270" w:type="dxa"/>
                <w:tcBorders>
                  <w:top w:val="nil"/>
                  <w:left w:val="nil"/>
                  <w:bottom w:val="nil"/>
                  <w:right w:val="single" w:sz="4" w:space="0" w:color="DBDBDB"/>
                </w:tcBorders>
                <w:shd w:val="clear" w:color="auto" w:fill="FAFAFA"/>
              </w:tcPr>
            </w:tcPrChange>
          </w:tcPr>
          <w:p w14:paraId="34794D68" w14:textId="77777777" w:rsidR="008027CD" w:rsidRPr="008027CD" w:rsidRDefault="008027CD" w:rsidP="008027CD">
            <w:pPr>
              <w:rPr>
                <w:ins w:id="13656" w:author="Salah Soliman" w:date="2020-01-31T16:42:00Z"/>
                <w:rFonts w:ascii="Open Sans" w:eastAsia="Open Sans" w:hAnsi="Open Sans" w:cs="Times New Roman"/>
                <w:color w:val="404040"/>
                <w:sz w:val="16"/>
                <w:szCs w:val="16"/>
              </w:rPr>
            </w:pPr>
          </w:p>
        </w:tc>
      </w:tr>
      <w:tr w:rsidR="008027CD" w:rsidRPr="008027CD" w14:paraId="7B70A7B7" w14:textId="77777777" w:rsidTr="51235A2F">
        <w:trPr>
          <w:cantSplit/>
          <w:ins w:id="13657" w:author="Salah Soliman" w:date="2020-01-31T16:42:00Z"/>
        </w:trPr>
        <w:tc>
          <w:tcPr>
            <w:tcW w:w="270" w:type="dxa"/>
            <w:tcBorders>
              <w:top w:val="nil"/>
              <w:left w:val="single" w:sz="4" w:space="0" w:color="DBDBDB" w:themeColor="accent3" w:themeTint="66"/>
              <w:bottom w:val="nil"/>
              <w:right w:val="nil"/>
            </w:tcBorders>
            <w:shd w:val="clear" w:color="auto" w:fill="FAFAFA"/>
            <w:tcPrChange w:id="13658" w:author="Alicia Romero Lopez" w:date="2020-01-31T09:48:00Z">
              <w:tcPr>
                <w:tcW w:w="270" w:type="dxa"/>
                <w:tcBorders>
                  <w:top w:val="nil"/>
                  <w:left w:val="single" w:sz="4" w:space="0" w:color="DBDBDB"/>
                  <w:bottom w:val="nil"/>
                  <w:right w:val="nil"/>
                </w:tcBorders>
                <w:shd w:val="clear" w:color="auto" w:fill="FAFAFA"/>
              </w:tcPr>
            </w:tcPrChange>
          </w:tcPr>
          <w:p w14:paraId="5F09C474" w14:textId="77777777" w:rsidR="008027CD" w:rsidRPr="008027CD" w:rsidRDefault="008027CD" w:rsidP="008027CD">
            <w:pPr>
              <w:rPr>
                <w:ins w:id="13659" w:author="Salah Soliman" w:date="2020-01-31T16:42:00Z"/>
                <w:rFonts w:ascii="Open Sans" w:eastAsia="Open Sans" w:hAnsi="Open Sans" w:cs="Times New Roman"/>
              </w:rPr>
            </w:pPr>
          </w:p>
        </w:tc>
        <w:tc>
          <w:tcPr>
            <w:tcW w:w="630" w:type="dxa"/>
            <w:tcBorders>
              <w:top w:val="nil"/>
              <w:left w:val="nil"/>
              <w:bottom w:val="nil"/>
              <w:right w:val="nil"/>
            </w:tcBorders>
            <w:shd w:val="clear" w:color="auto" w:fill="FFFFFF" w:themeFill="background1"/>
            <w:vAlign w:val="center"/>
            <w:hideMark/>
            <w:tcPrChange w:id="13660" w:author="Alicia Romero Lopez" w:date="2020-01-31T09:48:00Z">
              <w:tcPr>
                <w:tcW w:w="630" w:type="dxa"/>
                <w:tcBorders>
                  <w:top w:val="nil"/>
                  <w:left w:val="nil"/>
                  <w:bottom w:val="nil"/>
                  <w:right w:val="nil"/>
                </w:tcBorders>
                <w:shd w:val="clear" w:color="auto" w:fill="FFFFFF"/>
                <w:hideMark/>
              </w:tcPr>
            </w:tcPrChange>
          </w:tcPr>
          <w:p w14:paraId="14C2742E" w14:textId="75D52260" w:rsidR="008027CD" w:rsidRPr="008027CD" w:rsidRDefault="008027CD" w:rsidP="008027CD">
            <w:pPr>
              <w:rPr>
                <w:ins w:id="13661" w:author="Salah Soliman" w:date="2020-01-31T16:42:00Z"/>
                <w:rFonts w:ascii="Open Sans" w:eastAsia="Open Sans" w:hAnsi="Open Sans" w:cs="Times New Roman"/>
                <w:noProof/>
              </w:rPr>
            </w:pPr>
            <w:ins w:id="13662" w:author="Salah Soliman" w:date="2020-01-31T16:42:00Z">
              <w:r w:rsidRPr="008027CD">
                <w:rPr>
                  <w:rFonts w:ascii="Open Sans" w:eastAsia="Open Sans" w:hAnsi="Open Sans" w:cs="Times New Roman"/>
                  <w:noProof/>
                  <w:rPrChange w:id="13663" w:author="Unknown">
                    <w:rPr>
                      <w:noProof/>
                    </w:rPr>
                  </w:rPrChange>
                </w:rPr>
                <mc:AlternateContent>
                  <mc:Choice Requires="wps">
                    <w:drawing>
                      <wp:inline distT="0" distB="0" distL="0" distR="0" wp14:anchorId="119EEBF6" wp14:editId="18CEF4CA">
                        <wp:extent cx="207010" cy="207010"/>
                        <wp:effectExtent l="19050" t="19050" r="21590" b="21590"/>
                        <wp:docPr id="538" name="Oval 5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010" cy="207010"/>
                                </a:xfrm>
                                <a:prstGeom prst="ellipse">
                                  <a:avLst/>
                                </a:prstGeom>
                                <a:noFill/>
                                <a:ln w="28575">
                                  <a:solidFill>
                                    <a:srgbClr val="DBDBDB">
                                      <a:lumMod val="90000"/>
                                      <a:lumOff val="0"/>
                                    </a:srgb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inline>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w16se="http://schemas.microsoft.com/office/word/2015/wordml/symex" xmlns:cx1="http://schemas.microsoft.com/office/drawing/2015/9/8/chartex" xmlns:cx="http://schemas.microsoft.com/office/drawing/2014/chartex">
                    <w:pict>
                      <v:oval w14:anchorId="32CD5AFC" id="Oval 538" o:spid="_x0000_s1026" style="width:16.3pt;height:16.3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" filled="f" strokecolor="#c5c5c5" strokeweight="2.25pt">
                        <v:stroke joinstyle="miter"/>
                        <w10:anchorlock/>
                      </v:oval>
                    </w:pict>
                  </mc:Fallback>
                </mc:AlternateContent>
              </w:r>
            </w:ins>
          </w:p>
        </w:tc>
        <w:tc>
          <w:tcPr>
            <w:tcW w:w="450" w:type="dxa"/>
            <w:tcBorders>
              <w:top w:val="nil"/>
              <w:left w:val="nil"/>
              <w:bottom w:val="nil"/>
              <w:right w:val="nil"/>
            </w:tcBorders>
            <w:shd w:val="clear" w:color="auto" w:fill="FFFFFF" w:themeFill="background1"/>
            <w:vAlign w:val="center"/>
            <w:hideMark/>
            <w:tcPrChange w:id="13664" w:author="Alicia Romero Lopez" w:date="2020-01-31T09:48:00Z">
              <w:tcPr>
                <w:tcW w:w="450" w:type="dxa"/>
                <w:tcBorders>
                  <w:top w:val="nil"/>
                  <w:left w:val="nil"/>
                  <w:bottom w:val="nil"/>
                  <w:right w:val="nil"/>
                </w:tcBorders>
                <w:shd w:val="clear" w:color="auto" w:fill="FFFFFF"/>
                <w:hideMark/>
              </w:tcPr>
            </w:tcPrChange>
          </w:tcPr>
          <w:p w14:paraId="02EFBA9E" w14:textId="77777777" w:rsidR="008027CD" w:rsidRPr="008027CD" w:rsidRDefault="008027CD" w:rsidP="008027CD">
            <w:pPr>
              <w:rPr>
                <w:ins w:id="13665" w:author="Salah Soliman" w:date="2020-01-31T16:42:00Z"/>
                <w:rFonts w:ascii="Open Sans Semibold" w:eastAsia="Open Sans" w:hAnsi="Open Sans Semibold" w:cs="Open Sans Semibold"/>
              </w:rPr>
            </w:pPr>
            <w:ins w:id="13666" w:author="Salah Soliman" w:date="2020-01-31T16:42:00Z">
              <w:r w:rsidRPr="008027CD">
                <w:rPr>
                  <w:rFonts w:ascii="Open Sans Semibold" w:eastAsia="Open Sans" w:hAnsi="Open Sans Semibold" w:cs="Open Sans Semibold"/>
                </w:rPr>
                <w:t>d.</w:t>
              </w:r>
            </w:ins>
          </w:p>
        </w:tc>
        <w:tc>
          <w:tcPr>
            <w:tcW w:w="4410" w:type="dxa"/>
            <w:gridSpan w:val="2"/>
            <w:tcBorders>
              <w:top w:val="nil"/>
              <w:left w:val="nil"/>
              <w:bottom w:val="nil"/>
              <w:right w:val="nil"/>
            </w:tcBorders>
            <w:shd w:val="clear" w:color="auto" w:fill="FFFFFF" w:themeFill="background1"/>
            <w:vAlign w:val="center"/>
            <w:hideMark/>
            <w:tcPrChange w:id="13667" w:author="Alicia Romero Lopez" w:date="2020-01-31T09:48:00Z">
              <w:tcPr>
                <w:tcW w:w="4410" w:type="dxa"/>
                <w:gridSpan w:val="2"/>
                <w:tcBorders>
                  <w:top w:val="nil"/>
                  <w:left w:val="nil"/>
                  <w:bottom w:val="nil"/>
                  <w:right w:val="nil"/>
                </w:tcBorders>
                <w:shd w:val="clear" w:color="auto" w:fill="FFFFFF"/>
                <w:hideMark/>
              </w:tcPr>
            </w:tcPrChange>
          </w:tcPr>
          <w:p w14:paraId="41D6F1D3" w14:textId="77777777" w:rsidR="008027CD" w:rsidRPr="008027CD" w:rsidRDefault="008027CD" w:rsidP="008027CD">
            <w:pPr>
              <w:rPr>
                <w:ins w:id="13668" w:author="Salah Soliman" w:date="2020-01-31T16:42:00Z"/>
                <w:rFonts w:ascii="Consolas" w:eastAsia="Open Sans" w:hAnsi="Consolas" w:cs="Times New Roman"/>
              </w:rPr>
            </w:pPr>
            <w:ins w:id="13669" w:author="Salah Soliman" w:date="2020-01-31T16:42:00Z">
              <w:r w:rsidRPr="008027CD">
                <w:rPr>
                  <w:rFonts w:ascii="Consolas" w:eastAsia="Open Sans" w:hAnsi="Consolas" w:cs="Consolas"/>
                  <w:highlight w:val="lightGray"/>
                </w:rPr>
                <w:t>plt.hist(x, y)</w:t>
              </w:r>
            </w:ins>
          </w:p>
        </w:tc>
        <w:tc>
          <w:tcPr>
            <w:tcW w:w="4431" w:type="dxa"/>
            <w:gridSpan w:val="2"/>
            <w:tcBorders>
              <w:top w:val="nil"/>
              <w:left w:val="nil"/>
              <w:bottom w:val="nil"/>
              <w:right w:val="nil"/>
            </w:tcBorders>
            <w:shd w:val="clear" w:color="auto" w:fill="FFFFFF" w:themeFill="background1"/>
            <w:vAlign w:val="center"/>
            <w:hideMark/>
            <w:tcPrChange w:id="13670" w:author="Alicia Romero Lopez" w:date="2020-01-31T09:48:00Z">
              <w:tcPr>
                <w:tcW w:w="4431" w:type="dxa"/>
                <w:gridSpan w:val="2"/>
                <w:tcBorders>
                  <w:top w:val="nil"/>
                  <w:left w:val="nil"/>
                  <w:bottom w:val="nil"/>
                  <w:right w:val="nil"/>
                </w:tcBorders>
                <w:shd w:val="clear" w:color="auto" w:fill="FFFFFF"/>
                <w:hideMark/>
              </w:tcPr>
            </w:tcPrChange>
          </w:tcPr>
          <w:p w14:paraId="6E080EDB" w14:textId="1197899D" w:rsidR="008027CD" w:rsidRPr="008027CD" w:rsidRDefault="008027CD" w:rsidP="008027CD">
            <w:pPr>
              <w:rPr>
                <w:ins w:id="13671" w:author="Salah Soliman" w:date="2020-01-31T16:42:00Z"/>
                <w:rFonts w:ascii="Open Sans" w:eastAsia="Open Sans" w:hAnsi="Open Sans" w:cs="Times New Roman"/>
              </w:rPr>
            </w:pPr>
            <w:ins w:id="13672" w:author="Salah Soliman" w:date="2020-01-31T16:42:00Z">
              <w:r w:rsidRPr="008027CD">
                <w:rPr>
                  <w:rFonts w:ascii="Open Sans" w:eastAsia="Open Sans" w:hAnsi="Open Sans" w:cs="Times New Roman"/>
                  <w:noProof/>
                  <w:rPrChange w:id="13673" w:author="Unknown">
                    <w:rPr>
                      <w:noProof/>
                    </w:rPr>
                  </w:rPrChange>
                </w:rPr>
                <w:drawing>
                  <wp:inline distT="0" distB="0" distL="0" distR="0" wp14:anchorId="5691BA9B" wp14:editId="2FB0A241">
                    <wp:extent cx="2667000" cy="2026920"/>
                    <wp:effectExtent l="0" t="0" r="0" b="0"/>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667000" cy="2026920"/>
                            </a:xfrm>
                            <a:prstGeom prst="rect">
                              <a:avLst/>
                            </a:prstGeom>
                            <a:noFill/>
                            <a:ln>
                              <a:noFill/>
                            </a:ln>
                          </pic:spPr>
                        </pic:pic>
                      </a:graphicData>
                    </a:graphic>
                  </wp:inline>
                </w:drawing>
              </w:r>
            </w:ins>
          </w:p>
          <w:p w14:paraId="462EEB48" w14:textId="77777777" w:rsidR="008027CD" w:rsidRPr="008027CD" w:rsidRDefault="008027CD" w:rsidP="008027CD">
            <w:pPr>
              <w:rPr>
                <w:ins w:id="13674" w:author="Salah Soliman" w:date="2020-01-31T16:42:00Z"/>
                <w:rFonts w:ascii="Open Sans" w:eastAsia="Open Sans" w:hAnsi="Open Sans" w:cs="Times New Roman"/>
                <w:color w:val="404040"/>
              </w:rPr>
            </w:pPr>
            <w:ins w:id="13675" w:author="Salah Soliman" w:date="2020-01-31T16:42:00Z">
              <w:r w:rsidRPr="008027CD">
                <w:rPr>
                  <w:rFonts w:ascii="Open Sans" w:eastAsia="Open Sans" w:hAnsi="Open Sans" w:cs="Times New Roman"/>
                  <w:color w:val="404040"/>
                </w:rPr>
                <w:t>Citation: RoboGarden Course resources Copyright 2019</w:t>
              </w:r>
            </w:ins>
          </w:p>
          <w:p w14:paraId="11050F96" w14:textId="77777777" w:rsidR="008027CD" w:rsidRPr="008027CD" w:rsidRDefault="008027CD" w:rsidP="008027CD">
            <w:pPr>
              <w:rPr>
                <w:ins w:id="13676" w:author="Salah Soliman" w:date="2020-01-31T16:42:00Z"/>
                <w:rFonts w:ascii="Open Sans" w:eastAsia="Open Sans" w:hAnsi="Open Sans" w:cs="Times New Roman"/>
              </w:rPr>
            </w:pPr>
          </w:p>
        </w:tc>
        <w:tc>
          <w:tcPr>
            <w:tcW w:w="270" w:type="dxa"/>
            <w:tcBorders>
              <w:top w:val="nil"/>
              <w:left w:val="nil"/>
              <w:bottom w:val="nil"/>
              <w:right w:val="single" w:sz="4" w:space="0" w:color="DBDBDB" w:themeColor="accent3" w:themeTint="66"/>
            </w:tcBorders>
            <w:shd w:val="clear" w:color="auto" w:fill="FAFAFA"/>
            <w:tcPrChange w:id="13677" w:author="Alicia Romero Lopez" w:date="2020-01-31T09:48:00Z">
              <w:tcPr>
                <w:tcW w:w="270" w:type="dxa"/>
                <w:tcBorders>
                  <w:top w:val="nil"/>
                  <w:left w:val="nil"/>
                  <w:bottom w:val="nil"/>
                  <w:right w:val="single" w:sz="4" w:space="0" w:color="DBDBDB"/>
                </w:tcBorders>
                <w:shd w:val="clear" w:color="auto" w:fill="FAFAFA"/>
              </w:tcPr>
            </w:tcPrChange>
          </w:tcPr>
          <w:p w14:paraId="0A33AC96" w14:textId="77777777" w:rsidR="008027CD" w:rsidRPr="008027CD" w:rsidRDefault="008027CD" w:rsidP="008027CD">
            <w:pPr>
              <w:rPr>
                <w:ins w:id="13678" w:author="Salah Soliman" w:date="2020-01-31T16:42:00Z"/>
                <w:rFonts w:ascii="Open Sans" w:eastAsia="Open Sans" w:hAnsi="Open Sans" w:cs="Times New Roman"/>
              </w:rPr>
            </w:pPr>
          </w:p>
        </w:tc>
      </w:tr>
      <w:tr w:rsidR="008027CD" w:rsidRPr="008027CD" w14:paraId="45569CD5" w14:textId="77777777" w:rsidTr="51235A2F">
        <w:trPr>
          <w:cantSplit/>
          <w:ins w:id="13679" w:author="Salah Soliman" w:date="2020-01-31T16:42:00Z"/>
        </w:trPr>
        <w:tc>
          <w:tcPr>
            <w:tcW w:w="270" w:type="dxa"/>
            <w:tcBorders>
              <w:top w:val="nil"/>
              <w:left w:val="single" w:sz="4" w:space="0" w:color="DBDBDB" w:themeColor="accent3" w:themeTint="66"/>
              <w:bottom w:val="nil"/>
              <w:right w:val="nil"/>
            </w:tcBorders>
            <w:shd w:val="clear" w:color="auto" w:fill="FAFAFA"/>
            <w:tcPrChange w:id="13680" w:author="Alicia Romero Lopez" w:date="2020-01-31T09:48:00Z">
              <w:tcPr>
                <w:tcW w:w="270" w:type="dxa"/>
                <w:tcBorders>
                  <w:top w:val="nil"/>
                  <w:left w:val="single" w:sz="4" w:space="0" w:color="DBDBDB"/>
                  <w:bottom w:val="nil"/>
                  <w:right w:val="nil"/>
                </w:tcBorders>
                <w:shd w:val="clear" w:color="auto" w:fill="FAFAFA"/>
              </w:tcPr>
            </w:tcPrChange>
          </w:tcPr>
          <w:p w14:paraId="2BDF24A6" w14:textId="77777777" w:rsidR="008027CD" w:rsidRPr="008027CD" w:rsidRDefault="008027CD" w:rsidP="008027CD">
            <w:pPr>
              <w:rPr>
                <w:ins w:id="13681" w:author="Salah Soliman" w:date="2020-01-31T16:42:00Z"/>
                <w:rFonts w:ascii="Open Sans" w:eastAsia="Open Sans" w:hAnsi="Open Sans" w:cs="Times New Roman"/>
                <w:color w:val="404040"/>
                <w:sz w:val="16"/>
                <w:szCs w:val="16"/>
              </w:rPr>
            </w:pPr>
          </w:p>
        </w:tc>
        <w:tc>
          <w:tcPr>
            <w:tcW w:w="3960" w:type="dxa"/>
            <w:gridSpan w:val="3"/>
            <w:tcBorders>
              <w:top w:val="nil"/>
              <w:left w:val="nil"/>
              <w:bottom w:val="nil"/>
              <w:right w:val="nil"/>
            </w:tcBorders>
            <w:shd w:val="clear" w:color="auto" w:fill="FAFAFA"/>
            <w:vAlign w:val="center"/>
            <w:tcPrChange w:id="13682" w:author="Alicia Romero Lopez" w:date="2020-01-31T09:48:00Z">
              <w:tcPr>
                <w:tcW w:w="3960" w:type="dxa"/>
                <w:gridSpan w:val="3"/>
                <w:tcBorders>
                  <w:top w:val="nil"/>
                  <w:left w:val="nil"/>
                  <w:bottom w:val="nil"/>
                  <w:right w:val="nil"/>
                </w:tcBorders>
                <w:shd w:val="clear" w:color="auto" w:fill="FAFAFA"/>
              </w:tcPr>
            </w:tcPrChange>
          </w:tcPr>
          <w:p w14:paraId="2A8DAFE0" w14:textId="77777777" w:rsidR="008027CD" w:rsidRPr="008027CD" w:rsidRDefault="008027CD" w:rsidP="008027CD">
            <w:pPr>
              <w:rPr>
                <w:ins w:id="13683" w:author="Salah Soliman" w:date="2020-01-31T16:42:00Z"/>
                <w:rFonts w:ascii="Open Sans" w:eastAsia="Open Sans" w:hAnsi="Open Sans" w:cs="Times New Roman"/>
                <w:color w:val="404040"/>
                <w:sz w:val="16"/>
                <w:szCs w:val="16"/>
              </w:rPr>
            </w:pPr>
          </w:p>
        </w:tc>
        <w:tc>
          <w:tcPr>
            <w:tcW w:w="1980" w:type="dxa"/>
            <w:gridSpan w:val="2"/>
            <w:tcBorders>
              <w:top w:val="nil"/>
              <w:left w:val="nil"/>
              <w:bottom w:val="nil"/>
              <w:right w:val="nil"/>
            </w:tcBorders>
            <w:shd w:val="clear" w:color="auto" w:fill="FAFAFA"/>
            <w:vAlign w:val="center"/>
            <w:tcPrChange w:id="13684" w:author="Alicia Romero Lopez" w:date="2020-01-31T09:48:00Z">
              <w:tcPr>
                <w:tcW w:w="1980" w:type="dxa"/>
                <w:gridSpan w:val="2"/>
                <w:tcBorders>
                  <w:top w:val="nil"/>
                  <w:left w:val="nil"/>
                  <w:bottom w:val="nil"/>
                  <w:right w:val="nil"/>
                </w:tcBorders>
                <w:shd w:val="clear" w:color="auto" w:fill="FAFAFA"/>
              </w:tcPr>
            </w:tcPrChange>
          </w:tcPr>
          <w:p w14:paraId="18A0E75D" w14:textId="77777777" w:rsidR="008027CD" w:rsidRPr="008027CD" w:rsidRDefault="008027CD" w:rsidP="008027CD">
            <w:pPr>
              <w:rPr>
                <w:ins w:id="13685" w:author="Salah Soliman" w:date="2020-01-31T16:42:00Z"/>
                <w:rFonts w:ascii="Open Sans" w:eastAsia="Open Sans" w:hAnsi="Open Sans" w:cs="Times New Roman"/>
                <w:color w:val="404040"/>
                <w:sz w:val="16"/>
                <w:szCs w:val="16"/>
              </w:rPr>
            </w:pPr>
          </w:p>
        </w:tc>
        <w:tc>
          <w:tcPr>
            <w:tcW w:w="3981" w:type="dxa"/>
            <w:tcBorders>
              <w:top w:val="nil"/>
              <w:left w:val="nil"/>
              <w:bottom w:val="nil"/>
              <w:right w:val="nil"/>
            </w:tcBorders>
            <w:shd w:val="clear" w:color="auto" w:fill="FAFAFA"/>
            <w:vAlign w:val="center"/>
            <w:tcPrChange w:id="13686" w:author="Alicia Romero Lopez" w:date="2020-01-31T09:48:00Z">
              <w:tcPr>
                <w:tcW w:w="3981" w:type="dxa"/>
                <w:tcBorders>
                  <w:top w:val="nil"/>
                  <w:left w:val="nil"/>
                  <w:bottom w:val="nil"/>
                  <w:right w:val="nil"/>
                </w:tcBorders>
                <w:shd w:val="clear" w:color="auto" w:fill="FAFAFA"/>
              </w:tcPr>
            </w:tcPrChange>
          </w:tcPr>
          <w:p w14:paraId="6FD89D18" w14:textId="77777777" w:rsidR="008027CD" w:rsidRPr="008027CD" w:rsidRDefault="008027CD" w:rsidP="008027CD">
            <w:pPr>
              <w:rPr>
                <w:ins w:id="13687" w:author="Salah Soliman" w:date="2020-01-31T16:42:00Z"/>
                <w:rFonts w:ascii="Open Sans" w:eastAsia="Open Sans" w:hAnsi="Open Sans" w:cs="Times New Roman"/>
                <w:color w:val="404040"/>
                <w:sz w:val="16"/>
                <w:szCs w:val="16"/>
              </w:rPr>
            </w:pPr>
          </w:p>
        </w:tc>
        <w:tc>
          <w:tcPr>
            <w:tcW w:w="270" w:type="dxa"/>
            <w:tcBorders>
              <w:top w:val="nil"/>
              <w:left w:val="nil"/>
              <w:bottom w:val="nil"/>
              <w:right w:val="single" w:sz="4" w:space="0" w:color="DBDBDB" w:themeColor="accent3" w:themeTint="66"/>
            </w:tcBorders>
            <w:shd w:val="clear" w:color="auto" w:fill="FAFAFA"/>
            <w:tcPrChange w:id="13688" w:author="Alicia Romero Lopez" w:date="2020-01-31T09:48:00Z">
              <w:tcPr>
                <w:tcW w:w="270" w:type="dxa"/>
                <w:tcBorders>
                  <w:top w:val="nil"/>
                  <w:left w:val="nil"/>
                  <w:bottom w:val="nil"/>
                  <w:right w:val="single" w:sz="4" w:space="0" w:color="DBDBDB"/>
                </w:tcBorders>
                <w:shd w:val="clear" w:color="auto" w:fill="FAFAFA"/>
              </w:tcPr>
            </w:tcPrChange>
          </w:tcPr>
          <w:p w14:paraId="640F9867" w14:textId="77777777" w:rsidR="008027CD" w:rsidRPr="008027CD" w:rsidRDefault="008027CD" w:rsidP="008027CD">
            <w:pPr>
              <w:rPr>
                <w:ins w:id="13689" w:author="Salah Soliman" w:date="2020-01-31T16:42:00Z"/>
                <w:rFonts w:ascii="Open Sans" w:eastAsia="Open Sans" w:hAnsi="Open Sans" w:cs="Times New Roman"/>
                <w:color w:val="404040"/>
                <w:sz w:val="16"/>
                <w:szCs w:val="16"/>
              </w:rPr>
            </w:pPr>
          </w:p>
        </w:tc>
      </w:tr>
      <w:tr w:rsidR="008027CD" w:rsidRPr="008027CD" w14:paraId="67698087" w14:textId="77777777" w:rsidTr="51235A2F">
        <w:trPr>
          <w:cantSplit/>
          <w:ins w:id="13690" w:author="Salah Soliman" w:date="2020-01-31T16:42:00Z"/>
        </w:trPr>
        <w:tc>
          <w:tcPr>
            <w:tcW w:w="270" w:type="dxa"/>
            <w:tcBorders>
              <w:top w:val="nil"/>
              <w:left w:val="single" w:sz="4" w:space="0" w:color="DBDBDB" w:themeColor="accent3" w:themeTint="66"/>
              <w:bottom w:val="single" w:sz="4" w:space="0" w:color="DBDBDB" w:themeColor="accent3" w:themeTint="66"/>
              <w:right w:val="nil"/>
            </w:tcBorders>
            <w:shd w:val="clear" w:color="auto" w:fill="FAFAFA"/>
            <w:tcPrChange w:id="13691" w:author="Alicia Romero Lopez" w:date="2020-01-31T09:48:00Z">
              <w:tcPr>
                <w:tcW w:w="270" w:type="dxa"/>
                <w:tcBorders>
                  <w:top w:val="nil"/>
                  <w:left w:val="single" w:sz="4" w:space="0" w:color="DBDBDB"/>
                  <w:bottom w:val="single" w:sz="4" w:space="0" w:color="DBDBDB"/>
                  <w:right w:val="nil"/>
                </w:tcBorders>
                <w:shd w:val="clear" w:color="auto" w:fill="FAFAFA"/>
              </w:tcPr>
            </w:tcPrChange>
          </w:tcPr>
          <w:p w14:paraId="26CB630F" w14:textId="77777777" w:rsidR="008027CD" w:rsidRPr="008027CD" w:rsidRDefault="008027CD" w:rsidP="008027CD">
            <w:pPr>
              <w:rPr>
                <w:ins w:id="13692" w:author="Salah Soliman" w:date="2020-01-31T16:42:00Z"/>
                <w:rFonts w:ascii="Open Sans" w:eastAsia="Open Sans" w:hAnsi="Open Sans" w:cs="Times New Roman"/>
              </w:rPr>
            </w:pPr>
          </w:p>
        </w:tc>
        <w:tc>
          <w:tcPr>
            <w:tcW w:w="3960" w:type="dxa"/>
            <w:gridSpan w:val="3"/>
            <w:tcBorders>
              <w:top w:val="nil"/>
              <w:left w:val="nil"/>
              <w:bottom w:val="single" w:sz="4" w:space="0" w:color="DBDBDB" w:themeColor="accent3" w:themeTint="66"/>
              <w:right w:val="nil"/>
            </w:tcBorders>
            <w:shd w:val="clear" w:color="auto" w:fill="FAFAFA"/>
            <w:vAlign w:val="center"/>
            <w:tcPrChange w:id="13693" w:author="Alicia Romero Lopez" w:date="2020-01-31T09:48:00Z">
              <w:tcPr>
                <w:tcW w:w="3960" w:type="dxa"/>
                <w:gridSpan w:val="3"/>
                <w:tcBorders>
                  <w:top w:val="nil"/>
                  <w:left w:val="nil"/>
                  <w:bottom w:val="single" w:sz="4" w:space="0" w:color="DBDBDB"/>
                  <w:right w:val="nil"/>
                </w:tcBorders>
                <w:shd w:val="clear" w:color="auto" w:fill="FAFAFA"/>
              </w:tcPr>
            </w:tcPrChange>
          </w:tcPr>
          <w:p w14:paraId="63A3FB75" w14:textId="77777777" w:rsidR="008027CD" w:rsidRPr="008027CD" w:rsidRDefault="008027CD" w:rsidP="008027CD">
            <w:pPr>
              <w:rPr>
                <w:ins w:id="13694" w:author="Salah Soliman" w:date="2020-01-31T16:42:00Z"/>
                <w:rFonts w:ascii="Open Sans" w:eastAsia="Open Sans" w:hAnsi="Open Sans" w:cs="Times New Roman"/>
              </w:rPr>
            </w:pPr>
          </w:p>
        </w:tc>
        <w:tc>
          <w:tcPr>
            <w:tcW w:w="1980" w:type="dxa"/>
            <w:gridSpan w:val="2"/>
            <w:tcBorders>
              <w:top w:val="nil"/>
              <w:left w:val="nil"/>
              <w:bottom w:val="single" w:sz="4" w:space="0" w:color="DBDBDB" w:themeColor="accent3" w:themeTint="66"/>
              <w:right w:val="nil"/>
            </w:tcBorders>
            <w:shd w:val="clear" w:color="auto" w:fill="FAFAFA"/>
            <w:vAlign w:val="center"/>
            <w:hideMark/>
            <w:tcPrChange w:id="13695" w:author="Alicia Romero Lopez" w:date="2020-01-31T09:48:00Z">
              <w:tcPr>
                <w:tcW w:w="1980" w:type="dxa"/>
                <w:gridSpan w:val="2"/>
                <w:tcBorders>
                  <w:top w:val="nil"/>
                  <w:left w:val="nil"/>
                  <w:bottom w:val="single" w:sz="4" w:space="0" w:color="DBDBDB"/>
                  <w:right w:val="nil"/>
                </w:tcBorders>
                <w:shd w:val="clear" w:color="auto" w:fill="FAFAFA"/>
                <w:hideMark/>
              </w:tcPr>
            </w:tcPrChange>
          </w:tcPr>
          <w:p w14:paraId="24F29C82" w14:textId="1CF77D33" w:rsidR="008027CD" w:rsidRPr="008027CD" w:rsidRDefault="008027CD" w:rsidP="008027CD">
            <w:pPr>
              <w:rPr>
                <w:ins w:id="13696" w:author="Salah Soliman" w:date="2020-01-31T16:42:00Z"/>
                <w:rFonts w:ascii="Open Sans" w:eastAsia="Open Sans" w:hAnsi="Open Sans" w:cs="Times New Roman"/>
              </w:rPr>
            </w:pPr>
            <w:ins w:id="13697" w:author="Salah Soliman" w:date="2020-01-31T16:42:00Z">
              <w:r w:rsidRPr="008027CD">
                <w:rPr>
                  <w:rFonts w:ascii="Open Sans" w:eastAsia="Open Sans" w:hAnsi="Open Sans" w:cs="Times New Roman"/>
                  <w:noProof/>
                  <w:rPrChange w:id="13698" w:author="Unknown">
                    <w:rPr>
                      <w:noProof/>
                    </w:rPr>
                  </w:rPrChange>
                </w:rPr>
                <w:drawing>
                  <wp:inline distT="0" distB="0" distL="0" distR="0" wp14:anchorId="264D5834" wp14:editId="003D8C66">
                    <wp:extent cx="1158240" cy="304800"/>
                    <wp:effectExtent l="0" t="0" r="3810" b="0"/>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158240" cy="304800"/>
                            </a:xfrm>
                            <a:prstGeom prst="rect">
                              <a:avLst/>
                            </a:prstGeom>
                            <a:noFill/>
                            <a:ln>
                              <a:noFill/>
                            </a:ln>
                          </pic:spPr>
                        </pic:pic>
                      </a:graphicData>
                    </a:graphic>
                  </wp:inline>
                </w:drawing>
              </w:r>
            </w:ins>
          </w:p>
        </w:tc>
        <w:tc>
          <w:tcPr>
            <w:tcW w:w="3981" w:type="dxa"/>
            <w:tcBorders>
              <w:top w:val="nil"/>
              <w:left w:val="nil"/>
              <w:bottom w:val="single" w:sz="4" w:space="0" w:color="DBDBDB" w:themeColor="accent3" w:themeTint="66"/>
              <w:right w:val="nil"/>
            </w:tcBorders>
            <w:shd w:val="clear" w:color="auto" w:fill="FAFAFA"/>
            <w:vAlign w:val="center"/>
            <w:tcPrChange w:id="13699" w:author="Alicia Romero Lopez" w:date="2020-01-31T09:48:00Z">
              <w:tcPr>
                <w:tcW w:w="3981" w:type="dxa"/>
                <w:tcBorders>
                  <w:top w:val="nil"/>
                  <w:left w:val="nil"/>
                  <w:bottom w:val="single" w:sz="4" w:space="0" w:color="DBDBDB"/>
                  <w:right w:val="nil"/>
                </w:tcBorders>
                <w:shd w:val="clear" w:color="auto" w:fill="FAFAFA"/>
              </w:tcPr>
            </w:tcPrChange>
          </w:tcPr>
          <w:p w14:paraId="0A6AFB60" w14:textId="77777777" w:rsidR="008027CD" w:rsidRPr="008027CD" w:rsidRDefault="008027CD" w:rsidP="008027CD">
            <w:pPr>
              <w:rPr>
                <w:ins w:id="13700" w:author="Salah Soliman" w:date="2020-01-31T16:42:00Z"/>
                <w:rFonts w:ascii="Open Sans" w:eastAsia="Open Sans" w:hAnsi="Open Sans" w:cs="Times New Roman"/>
              </w:rPr>
            </w:pPr>
          </w:p>
        </w:tc>
        <w:tc>
          <w:tcPr>
            <w:tcW w:w="270" w:type="dxa"/>
            <w:tcBorders>
              <w:top w:val="nil"/>
              <w:left w:val="nil"/>
              <w:bottom w:val="single" w:sz="4" w:space="0" w:color="DBDBDB" w:themeColor="accent3" w:themeTint="66"/>
              <w:right w:val="single" w:sz="4" w:space="0" w:color="DBDBDB" w:themeColor="accent3" w:themeTint="66"/>
            </w:tcBorders>
            <w:shd w:val="clear" w:color="auto" w:fill="FAFAFA"/>
            <w:tcPrChange w:id="13701" w:author="Alicia Romero Lopez" w:date="2020-01-31T09:48:00Z">
              <w:tcPr>
                <w:tcW w:w="270" w:type="dxa"/>
                <w:tcBorders>
                  <w:top w:val="nil"/>
                  <w:left w:val="nil"/>
                  <w:bottom w:val="single" w:sz="4" w:space="0" w:color="DBDBDB"/>
                  <w:right w:val="single" w:sz="4" w:space="0" w:color="DBDBDB"/>
                </w:tcBorders>
                <w:shd w:val="clear" w:color="auto" w:fill="FAFAFA"/>
              </w:tcPr>
            </w:tcPrChange>
          </w:tcPr>
          <w:p w14:paraId="453A44AD" w14:textId="77777777" w:rsidR="008027CD" w:rsidRPr="008027CD" w:rsidRDefault="008027CD" w:rsidP="008027CD">
            <w:pPr>
              <w:rPr>
                <w:ins w:id="13702" w:author="Salah Soliman" w:date="2020-01-31T16:42:00Z"/>
                <w:rFonts w:ascii="Open Sans" w:eastAsia="Open Sans" w:hAnsi="Open Sans" w:cs="Times New Roman"/>
              </w:rPr>
            </w:pPr>
          </w:p>
        </w:tc>
      </w:tr>
    </w:tbl>
    <w:p w14:paraId="5574B985" w14:textId="77777777" w:rsidR="008027CD" w:rsidRPr="008027CD" w:rsidRDefault="008027CD" w:rsidP="008027CD">
      <w:pPr>
        <w:rPr>
          <w:ins w:id="13703" w:author="Salah Soliman" w:date="2020-01-31T16:42:00Z"/>
          <w:rFonts w:ascii="Open Sans" w:eastAsia="Open Sans" w:hAnsi="Open Sans" w:cs="Times New Roman"/>
          <w:color w:val="404040"/>
        </w:rPr>
      </w:pPr>
    </w:p>
    <w:tbl>
      <w:tblPr>
        <w:tblStyle w:val="TableGrid33"/>
        <w:tblW w:w="10530" w:type="dxa"/>
        <w:tblInd w:w="-5" w:type="dxa"/>
        <w:tblLook w:val="04A0" w:firstRow="1" w:lastRow="0" w:firstColumn="1" w:lastColumn="0" w:noHBand="0" w:noVBand="1"/>
      </w:tblPr>
      <w:tblGrid>
        <w:gridCol w:w="806"/>
        <w:gridCol w:w="3061"/>
        <w:gridCol w:w="6663"/>
      </w:tblGrid>
      <w:tr w:rsidR="008027CD" w:rsidRPr="008027CD" w14:paraId="32E9EC63" w14:textId="77777777" w:rsidTr="008027CD">
        <w:trPr>
          <w:trHeight w:val="566"/>
          <w:ins w:id="13704" w:author="Salah Soliman" w:date="2020-01-31T16:42:00Z"/>
        </w:trPr>
        <w:tc>
          <w:tcPr>
            <w:tcW w:w="805" w:type="dxa"/>
            <w:tcBorders>
              <w:top w:val="single" w:sz="4" w:space="0" w:color="auto"/>
              <w:left w:val="single" w:sz="4" w:space="0" w:color="auto"/>
              <w:bottom w:val="single" w:sz="4" w:space="0" w:color="auto"/>
              <w:right w:val="single" w:sz="4" w:space="0" w:color="auto"/>
            </w:tcBorders>
            <w:shd w:val="clear" w:color="auto" w:fill="39407B"/>
            <w:vAlign w:val="center"/>
            <w:hideMark/>
          </w:tcPr>
          <w:p w14:paraId="79FE1488" w14:textId="77777777" w:rsidR="008027CD" w:rsidRPr="008027CD" w:rsidRDefault="008027CD" w:rsidP="008027CD">
            <w:pPr>
              <w:jc w:val="center"/>
              <w:rPr>
                <w:ins w:id="13705" w:author="Salah Soliman" w:date="2020-01-31T16:42:00Z"/>
                <w:rFonts w:ascii="Open Sans" w:eastAsia="Open Sans" w:hAnsi="Open Sans" w:cs="Times New Roman"/>
                <w:b/>
                <w:bCs/>
                <w:color w:val="FFFFFF"/>
              </w:rPr>
            </w:pPr>
            <w:ins w:id="13706" w:author="Salah Soliman" w:date="2020-01-31T16:42:00Z">
              <w:r w:rsidRPr="008027CD">
                <w:rPr>
                  <w:rFonts w:ascii="Open Sans" w:eastAsia="Open Sans" w:hAnsi="Open Sans" w:cs="Times New Roman"/>
                  <w:b/>
                  <w:bCs/>
                  <w:color w:val="FFFFFF"/>
                </w:rPr>
                <w:t>Item</w:t>
              </w:r>
            </w:ins>
          </w:p>
        </w:tc>
        <w:tc>
          <w:tcPr>
            <w:tcW w:w="3060" w:type="dxa"/>
            <w:tcBorders>
              <w:top w:val="single" w:sz="4" w:space="0" w:color="auto"/>
              <w:left w:val="single" w:sz="4" w:space="0" w:color="auto"/>
              <w:bottom w:val="single" w:sz="4" w:space="0" w:color="auto"/>
              <w:right w:val="single" w:sz="4" w:space="0" w:color="auto"/>
            </w:tcBorders>
            <w:shd w:val="clear" w:color="auto" w:fill="39407B"/>
            <w:hideMark/>
          </w:tcPr>
          <w:p w14:paraId="236690DB" w14:textId="77777777" w:rsidR="008027CD" w:rsidRPr="008027CD" w:rsidRDefault="008027CD" w:rsidP="008027CD">
            <w:pPr>
              <w:rPr>
                <w:ins w:id="13707" w:author="Salah Soliman" w:date="2020-01-31T16:42:00Z"/>
                <w:rFonts w:ascii="Open Sans" w:eastAsia="Open Sans" w:hAnsi="Open Sans" w:cs="Times New Roman"/>
                <w:b/>
                <w:bCs/>
                <w:color w:val="FFFFFF"/>
              </w:rPr>
            </w:pPr>
            <w:ins w:id="13708" w:author="Salah Soliman" w:date="2020-01-31T16:42:00Z">
              <w:r w:rsidRPr="008027CD">
                <w:rPr>
                  <w:rFonts w:ascii="Open Sans" w:eastAsia="Open Sans" w:hAnsi="Open Sans" w:cs="Times New Roman"/>
                  <w:b/>
                  <w:bCs/>
                  <w:color w:val="FFFFFF"/>
                </w:rPr>
                <w:t>Status</w:t>
              </w:r>
            </w:ins>
          </w:p>
        </w:tc>
        <w:tc>
          <w:tcPr>
            <w:tcW w:w="6660" w:type="dxa"/>
            <w:tcBorders>
              <w:top w:val="single" w:sz="4" w:space="0" w:color="auto"/>
              <w:left w:val="single" w:sz="4" w:space="0" w:color="auto"/>
              <w:bottom w:val="single" w:sz="4" w:space="0" w:color="auto"/>
              <w:right w:val="single" w:sz="4" w:space="0" w:color="auto"/>
            </w:tcBorders>
            <w:shd w:val="clear" w:color="auto" w:fill="39407B"/>
            <w:hideMark/>
          </w:tcPr>
          <w:p w14:paraId="30CFE751" w14:textId="77777777" w:rsidR="008027CD" w:rsidRPr="008027CD" w:rsidRDefault="008027CD" w:rsidP="008027CD">
            <w:pPr>
              <w:rPr>
                <w:ins w:id="13709" w:author="Salah Soliman" w:date="2020-01-31T16:42:00Z"/>
                <w:rFonts w:ascii="Open Sans" w:eastAsia="Open Sans" w:hAnsi="Open Sans" w:cs="Times New Roman"/>
                <w:b/>
                <w:bCs/>
                <w:color w:val="FFFFFF"/>
              </w:rPr>
            </w:pPr>
            <w:ins w:id="13710" w:author="Salah Soliman" w:date="2020-01-31T16:42:00Z">
              <w:r w:rsidRPr="008027CD">
                <w:rPr>
                  <w:rFonts w:ascii="Open Sans" w:eastAsia="Open Sans" w:hAnsi="Open Sans" w:cs="Times New Roman"/>
                  <w:b/>
                  <w:bCs/>
                  <w:color w:val="FFFFFF"/>
                </w:rPr>
                <w:t>Explanation Text/Images</w:t>
              </w:r>
            </w:ins>
          </w:p>
        </w:tc>
      </w:tr>
      <w:tr w:rsidR="008027CD" w:rsidRPr="008027CD" w14:paraId="44CC8F82" w14:textId="77777777" w:rsidTr="008027CD">
        <w:trPr>
          <w:ins w:id="13711" w:author="Salah Soliman" w:date="2020-01-31T16:42:00Z"/>
        </w:trPr>
        <w:tc>
          <w:tcPr>
            <w:tcW w:w="805" w:type="dxa"/>
            <w:tcBorders>
              <w:top w:val="single" w:sz="4" w:space="0" w:color="auto"/>
              <w:left w:val="single" w:sz="4" w:space="0" w:color="auto"/>
              <w:bottom w:val="single" w:sz="4" w:space="0" w:color="auto"/>
              <w:right w:val="single" w:sz="4" w:space="0" w:color="auto"/>
            </w:tcBorders>
            <w:vAlign w:val="center"/>
            <w:hideMark/>
          </w:tcPr>
          <w:p w14:paraId="531E6343" w14:textId="77777777" w:rsidR="008027CD" w:rsidRPr="008027CD" w:rsidRDefault="008027CD" w:rsidP="008027CD">
            <w:pPr>
              <w:jc w:val="center"/>
              <w:rPr>
                <w:ins w:id="13712" w:author="Salah Soliman" w:date="2020-01-31T16:42:00Z"/>
                <w:rFonts w:ascii="Open Sans" w:eastAsia="Open Sans" w:hAnsi="Open Sans" w:cs="Times New Roman"/>
                <w:color w:val="404040"/>
              </w:rPr>
            </w:pPr>
            <w:ins w:id="13713" w:author="Salah Soliman" w:date="2020-01-31T16:42:00Z">
              <w:r w:rsidRPr="008027CD">
                <w:rPr>
                  <w:rFonts w:ascii="Open Sans" w:eastAsia="Open Sans" w:hAnsi="Open Sans" w:cs="Times New Roman"/>
                </w:rPr>
                <w:t>a.</w:t>
              </w:r>
            </w:ins>
          </w:p>
        </w:tc>
        <w:tc>
          <w:tcPr>
            <w:tcW w:w="3060" w:type="dxa"/>
            <w:tcBorders>
              <w:top w:val="single" w:sz="4" w:space="0" w:color="auto"/>
              <w:left w:val="single" w:sz="4" w:space="0" w:color="auto"/>
              <w:bottom w:val="single" w:sz="4" w:space="0" w:color="auto"/>
              <w:right w:val="single" w:sz="4" w:space="0" w:color="auto"/>
            </w:tcBorders>
            <w:vAlign w:val="center"/>
            <w:hideMark/>
          </w:tcPr>
          <w:p w14:paraId="4FD2DE40" w14:textId="77777777" w:rsidR="008027CD" w:rsidRPr="008027CD" w:rsidRDefault="008027CD" w:rsidP="008027CD">
            <w:pPr>
              <w:outlineLvl w:val="2"/>
              <w:rPr>
                <w:ins w:id="13714" w:author="Salah Soliman" w:date="2020-01-31T16:42:00Z"/>
                <w:rFonts w:ascii="Open Sans Semibold" w:eastAsia="Open Sans" w:hAnsi="Open Sans Semibold" w:cs="Open Sans Semibold"/>
                <w:color w:val="11143F"/>
              </w:rPr>
            </w:pPr>
            <w:ins w:id="13715" w:author="Salah Soliman" w:date="2020-01-31T16:42:00Z">
              <w:r w:rsidRPr="008027CD">
                <w:rPr>
                  <w:rFonts w:ascii="Open Sans Semibold" w:eastAsia="Open Sans" w:hAnsi="Open Sans Semibold" w:cs="Open Sans Semibold"/>
                  <w:color w:val="11143F"/>
                </w:rPr>
                <w:t xml:space="preserve">Correct. </w:t>
              </w:r>
            </w:ins>
          </w:p>
        </w:tc>
        <w:tc>
          <w:tcPr>
            <w:tcW w:w="6660" w:type="dxa"/>
            <w:tcBorders>
              <w:top w:val="single" w:sz="4" w:space="0" w:color="auto"/>
              <w:left w:val="single" w:sz="4" w:space="0" w:color="auto"/>
              <w:bottom w:val="single" w:sz="4" w:space="0" w:color="auto"/>
              <w:right w:val="single" w:sz="4" w:space="0" w:color="auto"/>
            </w:tcBorders>
            <w:vAlign w:val="center"/>
            <w:hideMark/>
          </w:tcPr>
          <w:p w14:paraId="67A52014" w14:textId="77777777" w:rsidR="008027CD" w:rsidRPr="008027CD" w:rsidRDefault="008027CD" w:rsidP="008027CD">
            <w:pPr>
              <w:rPr>
                <w:ins w:id="13716" w:author="Salah Soliman" w:date="2020-01-31T16:42:00Z"/>
                <w:rFonts w:ascii="Consolas" w:eastAsia="Open Sans" w:hAnsi="Consolas" w:cs="Times New Roman"/>
              </w:rPr>
            </w:pPr>
            <w:ins w:id="13717" w:author="Salah Soliman" w:date="2020-01-31T16:42:00Z">
              <w:r w:rsidRPr="008027CD">
                <w:rPr>
                  <w:rFonts w:ascii="Open Sans" w:eastAsia="Open Sans" w:hAnsi="Open Sans" w:cs="Times New Roman"/>
                </w:rPr>
                <w:t>Yes, this code will achieve the desired result.</w:t>
              </w:r>
            </w:ins>
          </w:p>
        </w:tc>
      </w:tr>
      <w:tr w:rsidR="008027CD" w:rsidRPr="008027CD" w14:paraId="06B89626" w14:textId="77777777" w:rsidTr="008027CD">
        <w:trPr>
          <w:ins w:id="13718" w:author="Salah Soliman" w:date="2020-01-31T16:42:00Z"/>
        </w:trPr>
        <w:tc>
          <w:tcPr>
            <w:tcW w:w="805" w:type="dxa"/>
            <w:tcBorders>
              <w:top w:val="single" w:sz="4" w:space="0" w:color="auto"/>
              <w:left w:val="single" w:sz="4" w:space="0" w:color="auto"/>
              <w:bottom w:val="single" w:sz="4" w:space="0" w:color="auto"/>
              <w:right w:val="single" w:sz="4" w:space="0" w:color="auto"/>
            </w:tcBorders>
            <w:vAlign w:val="center"/>
            <w:hideMark/>
          </w:tcPr>
          <w:p w14:paraId="76AA4BCF" w14:textId="77777777" w:rsidR="008027CD" w:rsidRPr="008027CD" w:rsidRDefault="008027CD" w:rsidP="008027CD">
            <w:pPr>
              <w:jc w:val="center"/>
              <w:rPr>
                <w:ins w:id="13719" w:author="Salah Soliman" w:date="2020-01-31T16:42:00Z"/>
                <w:rFonts w:ascii="Open Sans" w:eastAsia="Open Sans" w:hAnsi="Open Sans" w:cs="Times New Roman"/>
              </w:rPr>
            </w:pPr>
            <w:ins w:id="13720" w:author="Salah Soliman" w:date="2020-01-31T16:42:00Z">
              <w:r w:rsidRPr="008027CD">
                <w:rPr>
                  <w:rFonts w:ascii="Open Sans" w:eastAsia="Open Sans" w:hAnsi="Open Sans" w:cs="Times New Roman"/>
                </w:rPr>
                <w:t>b.</w:t>
              </w:r>
            </w:ins>
          </w:p>
        </w:tc>
        <w:tc>
          <w:tcPr>
            <w:tcW w:w="3060" w:type="dxa"/>
            <w:tcBorders>
              <w:top w:val="single" w:sz="4" w:space="0" w:color="auto"/>
              <w:left w:val="single" w:sz="4" w:space="0" w:color="auto"/>
              <w:bottom w:val="single" w:sz="4" w:space="0" w:color="auto"/>
              <w:right w:val="single" w:sz="4" w:space="0" w:color="auto"/>
            </w:tcBorders>
            <w:vAlign w:val="center"/>
            <w:hideMark/>
          </w:tcPr>
          <w:p w14:paraId="7E2B3F61" w14:textId="77777777" w:rsidR="008027CD" w:rsidRPr="008027CD" w:rsidRDefault="008027CD" w:rsidP="008027CD">
            <w:pPr>
              <w:outlineLvl w:val="2"/>
              <w:rPr>
                <w:ins w:id="13721" w:author="Salah Soliman" w:date="2020-01-31T16:42:00Z"/>
                <w:rFonts w:ascii="Open Sans Semibold" w:eastAsia="Open Sans" w:hAnsi="Open Sans Semibold" w:cs="Open Sans Semibold"/>
                <w:color w:val="11143F"/>
              </w:rPr>
            </w:pPr>
            <w:ins w:id="13722" w:author="Salah Soliman" w:date="2020-01-31T16:42:00Z">
              <w:r w:rsidRPr="008027CD">
                <w:rPr>
                  <w:rFonts w:ascii="Open Sans Semibold" w:eastAsia="Open Sans" w:hAnsi="Open Sans Semibold" w:cs="Open Sans Semibold"/>
                  <w:color w:val="11143F"/>
                </w:rPr>
                <w:t>Incorrect</w:t>
              </w:r>
            </w:ins>
          </w:p>
        </w:tc>
        <w:tc>
          <w:tcPr>
            <w:tcW w:w="6660" w:type="dxa"/>
            <w:tcBorders>
              <w:top w:val="single" w:sz="4" w:space="0" w:color="auto"/>
              <w:left w:val="single" w:sz="4" w:space="0" w:color="auto"/>
              <w:bottom w:val="single" w:sz="4" w:space="0" w:color="auto"/>
              <w:right w:val="single" w:sz="4" w:space="0" w:color="auto"/>
            </w:tcBorders>
            <w:vAlign w:val="center"/>
            <w:hideMark/>
          </w:tcPr>
          <w:p w14:paraId="5C2B5DC1" w14:textId="77777777" w:rsidR="008027CD" w:rsidRPr="008027CD" w:rsidRDefault="008027CD" w:rsidP="008027CD">
            <w:pPr>
              <w:rPr>
                <w:ins w:id="13723" w:author="Salah Soliman" w:date="2020-01-31T16:42:00Z"/>
                <w:rFonts w:ascii="Consolas" w:eastAsia="Open Sans" w:hAnsi="Consolas" w:cs="Times New Roman"/>
              </w:rPr>
            </w:pPr>
            <w:ins w:id="13724" w:author="Salah Soliman" w:date="2020-01-31T16:42:00Z">
              <w:r w:rsidRPr="008027CD">
                <w:rPr>
                  <w:rFonts w:ascii="Open Sans" w:eastAsia="Open Sans" w:hAnsi="Open Sans" w:cs="Times New Roman"/>
                </w:rPr>
                <w:t>This code will not achieve the desired result.</w:t>
              </w:r>
            </w:ins>
          </w:p>
        </w:tc>
      </w:tr>
      <w:tr w:rsidR="008027CD" w:rsidRPr="008027CD" w14:paraId="1358D333" w14:textId="77777777" w:rsidTr="008027CD">
        <w:trPr>
          <w:ins w:id="13725" w:author="Salah Soliman" w:date="2020-01-31T16:42:00Z"/>
        </w:trPr>
        <w:tc>
          <w:tcPr>
            <w:tcW w:w="805" w:type="dxa"/>
            <w:tcBorders>
              <w:top w:val="single" w:sz="4" w:space="0" w:color="auto"/>
              <w:left w:val="single" w:sz="4" w:space="0" w:color="auto"/>
              <w:bottom w:val="single" w:sz="4" w:space="0" w:color="auto"/>
              <w:right w:val="single" w:sz="4" w:space="0" w:color="auto"/>
            </w:tcBorders>
            <w:vAlign w:val="center"/>
            <w:hideMark/>
          </w:tcPr>
          <w:p w14:paraId="7264EBE5" w14:textId="77777777" w:rsidR="008027CD" w:rsidRPr="008027CD" w:rsidRDefault="008027CD" w:rsidP="008027CD">
            <w:pPr>
              <w:jc w:val="center"/>
              <w:rPr>
                <w:ins w:id="13726" w:author="Salah Soliman" w:date="2020-01-31T16:42:00Z"/>
                <w:rFonts w:ascii="Open Sans" w:eastAsia="Open Sans" w:hAnsi="Open Sans" w:cs="Times New Roman"/>
              </w:rPr>
            </w:pPr>
            <w:ins w:id="13727" w:author="Salah Soliman" w:date="2020-01-31T16:42:00Z">
              <w:r w:rsidRPr="008027CD">
                <w:rPr>
                  <w:rFonts w:ascii="Open Sans" w:eastAsia="Open Sans" w:hAnsi="Open Sans" w:cs="Times New Roman"/>
                </w:rPr>
                <w:t>c.</w:t>
              </w:r>
            </w:ins>
          </w:p>
        </w:tc>
        <w:tc>
          <w:tcPr>
            <w:tcW w:w="3060" w:type="dxa"/>
            <w:tcBorders>
              <w:top w:val="single" w:sz="4" w:space="0" w:color="auto"/>
              <w:left w:val="single" w:sz="4" w:space="0" w:color="auto"/>
              <w:bottom w:val="single" w:sz="4" w:space="0" w:color="auto"/>
              <w:right w:val="single" w:sz="4" w:space="0" w:color="auto"/>
            </w:tcBorders>
            <w:vAlign w:val="center"/>
            <w:hideMark/>
          </w:tcPr>
          <w:p w14:paraId="24BAA3F5" w14:textId="77777777" w:rsidR="008027CD" w:rsidRPr="008027CD" w:rsidRDefault="008027CD" w:rsidP="008027CD">
            <w:pPr>
              <w:outlineLvl w:val="2"/>
              <w:rPr>
                <w:ins w:id="13728" w:author="Salah Soliman" w:date="2020-01-31T16:42:00Z"/>
                <w:rFonts w:ascii="Open Sans Semibold" w:eastAsia="Open Sans" w:hAnsi="Open Sans Semibold" w:cs="Open Sans Semibold"/>
                <w:color w:val="11143F"/>
              </w:rPr>
            </w:pPr>
            <w:ins w:id="13729" w:author="Salah Soliman" w:date="2020-01-31T16:42:00Z">
              <w:r w:rsidRPr="008027CD">
                <w:rPr>
                  <w:rFonts w:ascii="Open Sans Semibold" w:eastAsia="Open Sans" w:hAnsi="Open Sans Semibold" w:cs="Open Sans Semibold"/>
                  <w:color w:val="11143F"/>
                </w:rPr>
                <w:t>Incorrect</w:t>
              </w:r>
            </w:ins>
          </w:p>
        </w:tc>
        <w:tc>
          <w:tcPr>
            <w:tcW w:w="6660" w:type="dxa"/>
            <w:tcBorders>
              <w:top w:val="single" w:sz="4" w:space="0" w:color="auto"/>
              <w:left w:val="single" w:sz="4" w:space="0" w:color="auto"/>
              <w:bottom w:val="single" w:sz="4" w:space="0" w:color="auto"/>
              <w:right w:val="single" w:sz="4" w:space="0" w:color="auto"/>
            </w:tcBorders>
            <w:vAlign w:val="center"/>
            <w:hideMark/>
          </w:tcPr>
          <w:p w14:paraId="2730B9E8" w14:textId="77777777" w:rsidR="008027CD" w:rsidRPr="008027CD" w:rsidRDefault="008027CD" w:rsidP="008027CD">
            <w:pPr>
              <w:spacing w:before="120" w:after="120" w:line="256" w:lineRule="auto"/>
              <w:rPr>
                <w:ins w:id="13730" w:author="Salah Soliman" w:date="2020-01-31T16:42:00Z"/>
                <w:rFonts w:ascii="Open Sans" w:eastAsia="Open Sans" w:hAnsi="Open Sans" w:cs="Times New Roman"/>
                <w:color w:val="404040"/>
              </w:rPr>
            </w:pPr>
            <w:ins w:id="13731" w:author="Salah Soliman" w:date="2020-01-31T16:42:00Z">
              <w:r w:rsidRPr="008027CD">
                <w:rPr>
                  <w:rFonts w:ascii="Open Sans" w:eastAsia="Open Sans" w:hAnsi="Open Sans" w:cs="Times New Roman"/>
                  <w:color w:val="404040"/>
                </w:rPr>
                <w:t>This code will not achieve the desired result.</w:t>
              </w:r>
            </w:ins>
          </w:p>
        </w:tc>
      </w:tr>
      <w:tr w:rsidR="008027CD" w:rsidRPr="008027CD" w14:paraId="0ACAFB61" w14:textId="77777777" w:rsidTr="008027CD">
        <w:trPr>
          <w:ins w:id="13732" w:author="Salah Soliman" w:date="2020-01-31T16:42:00Z"/>
        </w:trPr>
        <w:tc>
          <w:tcPr>
            <w:tcW w:w="805" w:type="dxa"/>
            <w:tcBorders>
              <w:top w:val="single" w:sz="4" w:space="0" w:color="auto"/>
              <w:left w:val="single" w:sz="4" w:space="0" w:color="auto"/>
              <w:bottom w:val="single" w:sz="4" w:space="0" w:color="auto"/>
              <w:right w:val="single" w:sz="4" w:space="0" w:color="auto"/>
            </w:tcBorders>
            <w:vAlign w:val="center"/>
            <w:hideMark/>
          </w:tcPr>
          <w:p w14:paraId="51AAFDCE" w14:textId="77777777" w:rsidR="008027CD" w:rsidRPr="008027CD" w:rsidRDefault="008027CD" w:rsidP="008027CD">
            <w:pPr>
              <w:jc w:val="center"/>
              <w:rPr>
                <w:ins w:id="13733" w:author="Salah Soliman" w:date="2020-01-31T16:42:00Z"/>
                <w:rFonts w:ascii="Open Sans" w:eastAsia="Open Sans" w:hAnsi="Open Sans" w:cs="Times New Roman"/>
              </w:rPr>
            </w:pPr>
            <w:ins w:id="13734" w:author="Salah Soliman" w:date="2020-01-31T16:42:00Z">
              <w:r w:rsidRPr="008027CD">
                <w:rPr>
                  <w:rFonts w:ascii="Open Sans" w:eastAsia="Open Sans" w:hAnsi="Open Sans" w:cs="Times New Roman"/>
                </w:rPr>
                <w:t>d.</w:t>
              </w:r>
            </w:ins>
          </w:p>
        </w:tc>
        <w:tc>
          <w:tcPr>
            <w:tcW w:w="3060" w:type="dxa"/>
            <w:tcBorders>
              <w:top w:val="single" w:sz="4" w:space="0" w:color="auto"/>
              <w:left w:val="single" w:sz="4" w:space="0" w:color="auto"/>
              <w:bottom w:val="single" w:sz="4" w:space="0" w:color="auto"/>
              <w:right w:val="single" w:sz="4" w:space="0" w:color="auto"/>
            </w:tcBorders>
            <w:vAlign w:val="center"/>
            <w:hideMark/>
          </w:tcPr>
          <w:p w14:paraId="27D79D1B" w14:textId="77777777" w:rsidR="008027CD" w:rsidRPr="008027CD" w:rsidRDefault="008027CD" w:rsidP="008027CD">
            <w:pPr>
              <w:outlineLvl w:val="2"/>
              <w:rPr>
                <w:ins w:id="13735" w:author="Salah Soliman" w:date="2020-01-31T16:42:00Z"/>
                <w:rFonts w:ascii="Open Sans Semibold" w:eastAsia="Open Sans" w:hAnsi="Open Sans Semibold" w:cs="Open Sans Semibold"/>
                <w:color w:val="11143F"/>
              </w:rPr>
            </w:pPr>
            <w:ins w:id="13736" w:author="Salah Soliman" w:date="2020-01-31T16:42:00Z">
              <w:r w:rsidRPr="008027CD">
                <w:rPr>
                  <w:rFonts w:ascii="Open Sans Semibold" w:eastAsia="Open Sans" w:hAnsi="Open Sans Semibold" w:cs="Open Sans Semibold"/>
                  <w:color w:val="11143F"/>
                </w:rPr>
                <w:t>Incorrect</w:t>
              </w:r>
            </w:ins>
          </w:p>
        </w:tc>
        <w:tc>
          <w:tcPr>
            <w:tcW w:w="6660" w:type="dxa"/>
            <w:tcBorders>
              <w:top w:val="single" w:sz="4" w:space="0" w:color="auto"/>
              <w:left w:val="single" w:sz="4" w:space="0" w:color="auto"/>
              <w:bottom w:val="single" w:sz="4" w:space="0" w:color="auto"/>
              <w:right w:val="single" w:sz="4" w:space="0" w:color="auto"/>
            </w:tcBorders>
            <w:vAlign w:val="center"/>
            <w:hideMark/>
          </w:tcPr>
          <w:p w14:paraId="15B2E369" w14:textId="77777777" w:rsidR="008027CD" w:rsidRPr="008027CD" w:rsidRDefault="008027CD" w:rsidP="008027CD">
            <w:pPr>
              <w:rPr>
                <w:ins w:id="13737" w:author="Salah Soliman" w:date="2020-01-31T16:42:00Z"/>
                <w:rFonts w:ascii="Consolas" w:eastAsia="Open Sans" w:hAnsi="Consolas" w:cs="Times New Roman"/>
              </w:rPr>
            </w:pPr>
            <w:ins w:id="13738" w:author="Salah Soliman" w:date="2020-01-31T16:42:00Z">
              <w:r w:rsidRPr="008027CD">
                <w:rPr>
                  <w:rFonts w:ascii="Open Sans" w:eastAsia="Open Sans" w:hAnsi="Open Sans" w:cs="Times New Roman"/>
                </w:rPr>
                <w:t>This code will not achieve the desired result.</w:t>
              </w:r>
            </w:ins>
          </w:p>
        </w:tc>
      </w:tr>
    </w:tbl>
    <w:p w14:paraId="281A6F9D" w14:textId="77777777" w:rsidR="008027CD" w:rsidRPr="008027CD" w:rsidRDefault="008027CD" w:rsidP="008027CD">
      <w:pPr>
        <w:spacing w:after="0" w:line="240" w:lineRule="auto"/>
        <w:rPr>
          <w:ins w:id="13739" w:author="Salah Soliman" w:date="2020-01-31T16:42:00Z"/>
          <w:rFonts w:ascii="Open Sans" w:eastAsia="Open Sans" w:hAnsi="Open Sans" w:cs="Times New Roman"/>
          <w:color w:val="404040"/>
        </w:rPr>
      </w:pPr>
    </w:p>
    <w:p w14:paraId="0F89F2A9" w14:textId="77777777" w:rsidR="008027CD" w:rsidRDefault="008027CD" w:rsidP="00374341">
      <w:pPr>
        <w:pStyle w:val="NoSpacing"/>
      </w:pPr>
    </w:p>
    <w:tbl>
      <w:tblPr>
        <w:tblStyle w:val="TableGrid"/>
        <w:tblW w:w="10455" w:type="dxa"/>
        <w:tblInd w:w="-5" w:type="dxa"/>
        <w:tblBorders>
          <w:top w:val="single" w:sz="4" w:space="0" w:color="5B9BD5" w:themeColor="accent5"/>
          <w:left w:val="single" w:sz="4" w:space="0" w:color="5B9BD5" w:themeColor="accent5"/>
          <w:bottom w:val="single" w:sz="4" w:space="0" w:color="5B9BD5" w:themeColor="accent5"/>
          <w:right w:val="single" w:sz="4" w:space="0" w:color="5B9BD5" w:themeColor="accent5"/>
          <w:insideH w:val="none" w:sz="0" w:space="0" w:color="auto"/>
          <w:insideV w:val="none" w:sz="0" w:space="0" w:color="auto"/>
        </w:tblBorders>
        <w:tblLayout w:type="fixed"/>
        <w:tblCellMar>
          <w:left w:w="115" w:type="dxa"/>
          <w:right w:w="115" w:type="dxa"/>
        </w:tblCellMar>
        <w:tblLook w:val="04A0" w:firstRow="1" w:lastRow="0" w:firstColumn="1" w:lastColumn="0" w:noHBand="0" w:noVBand="1"/>
        <w:tblPrChange w:id="13740" w:author="Salah Soliman" w:date="2020-01-31T16:42:00Z">
          <w:tblPr>
            <w:tblStyle w:val="TableGrid"/>
            <w:tblW w:w="10455" w:type="dxa"/>
            <w:tblInd w:w="-5" w:type="dxa"/>
            <w:tblBorders>
              <w:top w:val="single" w:sz="4" w:space="0" w:color="5B9BD5" w:themeColor="accent5"/>
              <w:left w:val="single" w:sz="4" w:space="0" w:color="5B9BD5" w:themeColor="accent5"/>
              <w:bottom w:val="single" w:sz="4" w:space="0" w:color="5B9BD5" w:themeColor="accent5"/>
              <w:right w:val="single" w:sz="4" w:space="0" w:color="5B9BD5" w:themeColor="accent5"/>
              <w:insideH w:val="none" w:sz="0" w:space="0" w:color="auto"/>
              <w:insideV w:val="none" w:sz="0" w:space="0" w:color="auto"/>
            </w:tblBorders>
            <w:tblLayout w:type="fixed"/>
            <w:tblCellMar>
              <w:left w:w="115" w:type="dxa"/>
              <w:right w:w="115" w:type="dxa"/>
            </w:tblCellMar>
            <w:tblLook w:val="04A0" w:firstRow="1" w:lastRow="0" w:firstColumn="1" w:lastColumn="0" w:noHBand="0" w:noVBand="1"/>
          </w:tblPr>
        </w:tblPrChange>
      </w:tblPr>
      <w:tblGrid>
        <w:gridCol w:w="270"/>
        <w:gridCol w:w="630"/>
        <w:gridCol w:w="450"/>
        <w:gridCol w:w="2878"/>
        <w:gridCol w:w="1529"/>
        <w:gridCol w:w="450"/>
        <w:gridCol w:w="3978"/>
        <w:gridCol w:w="270"/>
        <w:tblGridChange w:id="13741">
          <w:tblGrid>
            <w:gridCol w:w="360"/>
            <w:gridCol w:w="360"/>
            <w:gridCol w:w="360"/>
            <w:gridCol w:w="360"/>
            <w:gridCol w:w="360"/>
            <w:gridCol w:w="360"/>
            <w:gridCol w:w="360"/>
            <w:gridCol w:w="360"/>
          </w:tblGrid>
        </w:tblGridChange>
      </w:tblGrid>
      <w:tr w:rsidR="00374341" w:rsidDel="008027CD" w14:paraId="3A648E1D" w14:textId="48EC0FDB" w:rsidTr="008027CD">
        <w:trPr>
          <w:cantSplit/>
          <w:del w:id="13742" w:author="Salah Soliman" w:date="2020-01-31T16:42:00Z"/>
        </w:trPr>
        <w:tc>
          <w:tcPr>
            <w:tcW w:w="10455" w:type="dxa"/>
            <w:gridSpan w:val="8"/>
            <w:tcBorders>
              <w:top w:val="single" w:sz="4" w:space="0" w:color="5B9BD5" w:themeColor="accent5"/>
              <w:left w:val="single" w:sz="4" w:space="0" w:color="5B9BD5" w:themeColor="accent5"/>
              <w:bottom w:val="nil"/>
              <w:right w:val="single" w:sz="4" w:space="0" w:color="5B9BD5" w:themeColor="accent5"/>
            </w:tcBorders>
            <w:shd w:val="clear" w:color="auto" w:fill="70AD47" w:themeFill="accent6"/>
            <w:hideMark/>
            <w:tcPrChange w:id="13743" w:author="Salah Soliman" w:date="2020-01-31T16:42:00Z">
              <w:tcPr>
                <w:tcW w:w="10461" w:type="dxa"/>
                <w:gridSpan w:val="8"/>
                <w:tcBorders>
                  <w:top w:val="single" w:sz="4" w:space="0" w:color="5B9BD5" w:themeColor="accent5"/>
                  <w:left w:val="single" w:sz="4" w:space="0" w:color="5B9BD5" w:themeColor="accent5"/>
                  <w:bottom w:val="nil"/>
                  <w:right w:val="single" w:sz="4" w:space="0" w:color="5B9BD5" w:themeColor="accent5"/>
                </w:tcBorders>
                <w:shd w:val="clear" w:color="auto" w:fill="70AD47" w:themeFill="accent6"/>
                <w:hideMark/>
              </w:tcPr>
            </w:tcPrChange>
          </w:tcPr>
          <w:p w14:paraId="2A82F918" w14:textId="0F80DA2A" w:rsidR="00374341" w:rsidDel="008027CD" w:rsidRDefault="00374341" w:rsidP="00374341">
            <w:pPr>
              <w:pStyle w:val="Heading3"/>
              <w:outlineLvl w:val="2"/>
              <w:rPr>
                <w:del w:id="13744" w:author="Salah Soliman" w:date="2020-01-31T16:42:00Z"/>
              </w:rPr>
            </w:pPr>
            <w:bookmarkStart w:id="13745" w:name="_Hlk31381348"/>
            <w:del w:id="13746" w:author="Salah Soliman" w:date="2020-01-31T16:42:00Z">
              <w:r w:rsidDel="008027CD">
                <w:delText>Which of the following commands is used to visualize an ordered dataset with one independent and one dependent variable?</w:delText>
              </w:r>
            </w:del>
          </w:p>
          <w:p w14:paraId="15EA4BC3" w14:textId="298DB62B" w:rsidR="00374341" w:rsidDel="008027CD" w:rsidRDefault="00374341" w:rsidP="00374341">
            <w:pPr>
              <w:rPr>
                <w:ins w:id="13747" w:author="RoboGarden Team" w:date="2020-01-23T19:17:00Z"/>
                <w:del w:id="13748" w:author="Salah Soliman" w:date="2020-01-31T16:42:00Z"/>
              </w:rPr>
            </w:pPr>
            <w:commentRangeStart w:id="13749"/>
            <w:commentRangeStart w:id="13750"/>
            <w:del w:id="13751" w:author="Salah Soliman" w:date="2020-01-31T16:42:00Z">
              <w:r w:rsidDel="008027CD">
                <w:rPr>
                  <w:noProof/>
                </w:rPr>
                <w:drawing>
                  <wp:inline distT="0" distB="0" distL="0" distR="0" wp14:anchorId="200C922C" wp14:editId="1D5070E3">
                    <wp:extent cx="5943600" cy="4605655"/>
                    <wp:effectExtent l="0" t="0" r="0" b="4445"/>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943600" cy="4605655"/>
                            </a:xfrm>
                            <a:prstGeom prst="rect">
                              <a:avLst/>
                            </a:prstGeom>
                            <a:noFill/>
                            <a:ln>
                              <a:noFill/>
                            </a:ln>
                          </pic:spPr>
                        </pic:pic>
                      </a:graphicData>
                    </a:graphic>
                  </wp:inline>
                </w:drawing>
              </w:r>
              <w:commentRangeEnd w:id="13749"/>
              <w:r w:rsidDel="008027CD">
                <w:rPr>
                  <w:rStyle w:val="CommentReference"/>
                </w:rPr>
                <w:commentReference w:id="13749"/>
              </w:r>
              <w:commentRangeEnd w:id="13750"/>
              <w:r w:rsidR="009B0874" w:rsidDel="008027CD">
                <w:rPr>
                  <w:rStyle w:val="CommentReference"/>
                  <w:color w:val="404040"/>
                </w:rPr>
                <w:commentReference w:id="13750"/>
              </w:r>
            </w:del>
          </w:p>
          <w:p w14:paraId="7D9AE588" w14:textId="551605DF" w:rsidR="001F1C73" w:rsidDel="008027CD" w:rsidRDefault="001F1C73" w:rsidP="00374341">
            <w:pPr>
              <w:rPr>
                <w:del w:id="13752" w:author="Salah Soliman" w:date="2020-01-31T16:42:00Z"/>
              </w:rPr>
            </w:pPr>
            <w:ins w:id="13753" w:author="RoboGarden Team" w:date="2020-01-23T19:17:00Z">
              <w:del w:id="13754" w:author="Salah Soliman" w:date="2020-01-31T16:42:00Z">
                <w:r w:rsidDel="008027CD">
                  <w:rPr>
                    <w:rFonts w:ascii="Open Sans" w:eastAsia="Open Sans" w:hAnsi="Open Sans" w:cs="Times New Roman"/>
                    <w:color w:val="404040"/>
                  </w:rPr>
                  <w:delText>Citation: RoboGarden Course resources</w:delText>
                </w:r>
              </w:del>
            </w:ins>
          </w:p>
        </w:tc>
      </w:tr>
      <w:tr w:rsidR="00374341" w:rsidDel="008027CD" w14:paraId="7A869A1E" w14:textId="2BD98E28" w:rsidTr="008027CD">
        <w:trPr>
          <w:cantSplit/>
          <w:trHeight w:val="80"/>
          <w:del w:id="13755" w:author="Salah Soliman" w:date="2020-01-31T16:42:00Z"/>
        </w:trPr>
        <w:tc>
          <w:tcPr>
            <w:tcW w:w="270" w:type="dxa"/>
            <w:tcBorders>
              <w:top w:val="nil"/>
              <w:left w:val="single" w:sz="4" w:space="0" w:color="5B9BD5" w:themeColor="accent5"/>
              <w:bottom w:val="nil"/>
              <w:right w:val="nil"/>
            </w:tcBorders>
            <w:shd w:val="clear" w:color="auto" w:fill="70AD47" w:themeFill="accent6"/>
            <w:tcPrChange w:id="13756" w:author="Salah Soliman" w:date="2020-01-31T16:42:00Z">
              <w:tcPr>
                <w:tcW w:w="270" w:type="dxa"/>
                <w:tcBorders>
                  <w:top w:val="nil"/>
                  <w:left w:val="single" w:sz="4" w:space="0" w:color="5B9BD5" w:themeColor="accent5"/>
                  <w:bottom w:val="nil"/>
                  <w:right w:val="nil"/>
                </w:tcBorders>
                <w:shd w:val="clear" w:color="auto" w:fill="70AD47" w:themeFill="accent6"/>
              </w:tcPr>
            </w:tcPrChange>
          </w:tcPr>
          <w:p w14:paraId="3EACC42E" w14:textId="23292837" w:rsidR="00374341" w:rsidDel="008027CD" w:rsidRDefault="00374341" w:rsidP="00374341">
            <w:pPr>
              <w:pStyle w:val="NoSpacing"/>
              <w:rPr>
                <w:del w:id="13757" w:author="Salah Soliman" w:date="2020-01-31T16:42:00Z"/>
                <w:noProof/>
                <w:sz w:val="16"/>
                <w:szCs w:val="16"/>
              </w:rPr>
            </w:pPr>
          </w:p>
        </w:tc>
        <w:tc>
          <w:tcPr>
            <w:tcW w:w="9915" w:type="dxa"/>
            <w:gridSpan w:val="6"/>
            <w:tcBorders>
              <w:top w:val="nil"/>
              <w:left w:val="nil"/>
              <w:bottom w:val="nil"/>
              <w:right w:val="nil"/>
            </w:tcBorders>
            <w:shd w:val="clear" w:color="auto" w:fill="70AD47" w:themeFill="accent6"/>
            <w:tcPrChange w:id="13758" w:author="Salah Soliman" w:date="2020-01-31T16:42:00Z">
              <w:tcPr>
                <w:tcW w:w="9921" w:type="dxa"/>
                <w:gridSpan w:val="6"/>
                <w:tcBorders>
                  <w:top w:val="nil"/>
                  <w:left w:val="nil"/>
                  <w:bottom w:val="nil"/>
                  <w:right w:val="nil"/>
                </w:tcBorders>
                <w:shd w:val="clear" w:color="auto" w:fill="70AD47" w:themeFill="accent6"/>
              </w:tcPr>
            </w:tcPrChange>
          </w:tcPr>
          <w:p w14:paraId="04EEE3CB" w14:textId="7CF88FC8" w:rsidR="00374341" w:rsidDel="008027CD" w:rsidRDefault="00374341" w:rsidP="00374341">
            <w:pPr>
              <w:pStyle w:val="NoSpacing"/>
              <w:rPr>
                <w:del w:id="13759" w:author="Salah Soliman" w:date="2020-01-31T16:42:00Z"/>
                <w:noProof/>
                <w:sz w:val="16"/>
                <w:szCs w:val="16"/>
              </w:rPr>
            </w:pPr>
          </w:p>
        </w:tc>
        <w:tc>
          <w:tcPr>
            <w:tcW w:w="270" w:type="dxa"/>
            <w:tcBorders>
              <w:top w:val="nil"/>
              <w:left w:val="nil"/>
              <w:bottom w:val="nil"/>
              <w:right w:val="single" w:sz="4" w:space="0" w:color="5B9BD5" w:themeColor="accent5"/>
            </w:tcBorders>
            <w:shd w:val="clear" w:color="auto" w:fill="70AD47" w:themeFill="accent6"/>
            <w:tcPrChange w:id="13760" w:author="Salah Soliman" w:date="2020-01-31T16:42:00Z">
              <w:tcPr>
                <w:tcW w:w="270" w:type="dxa"/>
                <w:tcBorders>
                  <w:top w:val="nil"/>
                  <w:left w:val="nil"/>
                  <w:bottom w:val="nil"/>
                  <w:right w:val="single" w:sz="4" w:space="0" w:color="5B9BD5" w:themeColor="accent5"/>
                </w:tcBorders>
                <w:shd w:val="clear" w:color="auto" w:fill="70AD47" w:themeFill="accent6"/>
              </w:tcPr>
            </w:tcPrChange>
          </w:tcPr>
          <w:p w14:paraId="5BA5965F" w14:textId="66B0E8A2" w:rsidR="00374341" w:rsidDel="008027CD" w:rsidRDefault="00374341" w:rsidP="00374341">
            <w:pPr>
              <w:pStyle w:val="NoSpacing"/>
              <w:rPr>
                <w:del w:id="13761" w:author="Salah Soliman" w:date="2020-01-31T16:42:00Z"/>
                <w:noProof/>
                <w:sz w:val="16"/>
                <w:szCs w:val="16"/>
              </w:rPr>
            </w:pPr>
          </w:p>
        </w:tc>
      </w:tr>
      <w:tr w:rsidR="00374341" w:rsidDel="008027CD" w14:paraId="62CAD37A" w14:textId="5EB6A2B3" w:rsidTr="008027CD">
        <w:trPr>
          <w:cantSplit/>
          <w:trHeight w:val="190"/>
          <w:del w:id="13762" w:author="Salah Soliman" w:date="2020-01-31T16:42:00Z"/>
        </w:trPr>
        <w:tc>
          <w:tcPr>
            <w:tcW w:w="270" w:type="dxa"/>
            <w:tcBorders>
              <w:top w:val="nil"/>
              <w:left w:val="single" w:sz="4" w:space="0" w:color="5B9BD5" w:themeColor="accent5"/>
              <w:bottom w:val="nil"/>
              <w:right w:val="nil"/>
            </w:tcBorders>
            <w:shd w:val="clear" w:color="auto" w:fill="70AD47" w:themeFill="accent6"/>
            <w:tcPrChange w:id="13763" w:author="Salah Soliman" w:date="2020-01-31T16:42:00Z">
              <w:tcPr>
                <w:tcW w:w="270" w:type="dxa"/>
                <w:tcBorders>
                  <w:top w:val="nil"/>
                  <w:left w:val="single" w:sz="4" w:space="0" w:color="5B9BD5" w:themeColor="accent5"/>
                  <w:bottom w:val="nil"/>
                  <w:right w:val="nil"/>
                </w:tcBorders>
                <w:shd w:val="clear" w:color="auto" w:fill="70AD47" w:themeFill="accent6"/>
              </w:tcPr>
            </w:tcPrChange>
          </w:tcPr>
          <w:p w14:paraId="18D36869" w14:textId="542F5F4F" w:rsidR="00374341" w:rsidDel="008027CD" w:rsidRDefault="00374341" w:rsidP="00374341">
            <w:pPr>
              <w:pStyle w:val="NoSpacing"/>
              <w:rPr>
                <w:del w:id="13764" w:author="Salah Soliman" w:date="2020-01-31T16:42:00Z"/>
                <w:noProof/>
                <w:sz w:val="16"/>
                <w:szCs w:val="16"/>
              </w:rPr>
            </w:pPr>
          </w:p>
        </w:tc>
        <w:tc>
          <w:tcPr>
            <w:tcW w:w="9915" w:type="dxa"/>
            <w:gridSpan w:val="6"/>
            <w:tcBorders>
              <w:top w:val="nil"/>
              <w:left w:val="nil"/>
              <w:bottom w:val="nil"/>
              <w:right w:val="nil"/>
            </w:tcBorders>
            <w:shd w:val="clear" w:color="auto" w:fill="70AD47" w:themeFill="accent6"/>
            <w:tcPrChange w:id="13765" w:author="Salah Soliman" w:date="2020-01-31T16:42:00Z">
              <w:tcPr>
                <w:tcW w:w="9921" w:type="dxa"/>
                <w:gridSpan w:val="6"/>
                <w:tcBorders>
                  <w:top w:val="nil"/>
                  <w:left w:val="nil"/>
                  <w:bottom w:val="nil"/>
                  <w:right w:val="nil"/>
                </w:tcBorders>
                <w:shd w:val="clear" w:color="auto" w:fill="70AD47" w:themeFill="accent6"/>
              </w:tcPr>
            </w:tcPrChange>
          </w:tcPr>
          <w:p w14:paraId="01595333" w14:textId="38683E2E" w:rsidR="00374341" w:rsidDel="008027CD" w:rsidRDefault="00374341" w:rsidP="00374341">
            <w:pPr>
              <w:pStyle w:val="NoSpacing"/>
              <w:rPr>
                <w:del w:id="13766" w:author="Salah Soliman" w:date="2020-01-31T16:42:00Z"/>
                <w:noProof/>
                <w:sz w:val="16"/>
                <w:szCs w:val="16"/>
              </w:rPr>
            </w:pPr>
          </w:p>
        </w:tc>
        <w:tc>
          <w:tcPr>
            <w:tcW w:w="270" w:type="dxa"/>
            <w:tcBorders>
              <w:top w:val="nil"/>
              <w:left w:val="nil"/>
              <w:bottom w:val="nil"/>
              <w:right w:val="single" w:sz="4" w:space="0" w:color="5B9BD5" w:themeColor="accent5"/>
            </w:tcBorders>
            <w:shd w:val="clear" w:color="auto" w:fill="70AD47" w:themeFill="accent6"/>
            <w:tcPrChange w:id="13767" w:author="Salah Soliman" w:date="2020-01-31T16:42:00Z">
              <w:tcPr>
                <w:tcW w:w="270" w:type="dxa"/>
                <w:tcBorders>
                  <w:top w:val="nil"/>
                  <w:left w:val="nil"/>
                  <w:bottom w:val="nil"/>
                  <w:right w:val="single" w:sz="4" w:space="0" w:color="5B9BD5" w:themeColor="accent5"/>
                </w:tcBorders>
                <w:shd w:val="clear" w:color="auto" w:fill="70AD47" w:themeFill="accent6"/>
              </w:tcPr>
            </w:tcPrChange>
          </w:tcPr>
          <w:p w14:paraId="5AD970D7" w14:textId="12263472" w:rsidR="00374341" w:rsidDel="008027CD" w:rsidRDefault="00374341" w:rsidP="00374341">
            <w:pPr>
              <w:pStyle w:val="NoSpacing"/>
              <w:rPr>
                <w:del w:id="13768" w:author="Salah Soliman" w:date="2020-01-31T16:42:00Z"/>
                <w:noProof/>
                <w:sz w:val="16"/>
                <w:szCs w:val="16"/>
              </w:rPr>
            </w:pPr>
          </w:p>
        </w:tc>
      </w:tr>
      <w:tr w:rsidR="00374341" w:rsidDel="008027CD" w14:paraId="6D26ABE5" w14:textId="0B0BC518" w:rsidTr="008027CD">
        <w:trPr>
          <w:cantSplit/>
          <w:del w:id="13769" w:author="Salah Soliman" w:date="2020-01-31T16:42:00Z"/>
        </w:trPr>
        <w:tc>
          <w:tcPr>
            <w:tcW w:w="270" w:type="dxa"/>
            <w:tcBorders>
              <w:top w:val="nil"/>
              <w:left w:val="single" w:sz="4" w:space="0" w:color="5B9BD5" w:themeColor="accent5"/>
              <w:bottom w:val="nil"/>
              <w:right w:val="nil"/>
            </w:tcBorders>
            <w:shd w:val="clear" w:color="auto" w:fill="70AD47" w:themeFill="accent6"/>
            <w:tcPrChange w:id="13770" w:author="Salah Soliman" w:date="2020-01-31T16:42:00Z">
              <w:tcPr>
                <w:tcW w:w="270" w:type="dxa"/>
                <w:tcBorders>
                  <w:top w:val="nil"/>
                  <w:left w:val="single" w:sz="4" w:space="0" w:color="5B9BD5" w:themeColor="accent5"/>
                  <w:bottom w:val="nil"/>
                  <w:right w:val="nil"/>
                </w:tcBorders>
                <w:shd w:val="clear" w:color="auto" w:fill="70AD47" w:themeFill="accent6"/>
              </w:tcPr>
            </w:tcPrChange>
          </w:tcPr>
          <w:p w14:paraId="1A1FDFCA" w14:textId="1F8C8A17" w:rsidR="00374341" w:rsidDel="008027CD" w:rsidRDefault="00374341" w:rsidP="00374341">
            <w:pPr>
              <w:rPr>
                <w:del w:id="13771" w:author="Salah Soliman" w:date="2020-01-31T16:42:00Z"/>
              </w:rPr>
            </w:pPr>
          </w:p>
        </w:tc>
        <w:tc>
          <w:tcPr>
            <w:tcW w:w="630" w:type="dxa"/>
            <w:tcBorders>
              <w:top w:val="nil"/>
              <w:left w:val="nil"/>
              <w:bottom w:val="nil"/>
              <w:right w:val="nil"/>
            </w:tcBorders>
            <w:shd w:val="clear" w:color="auto" w:fill="FFFFFF" w:themeFill="background1"/>
            <w:vAlign w:val="center"/>
            <w:hideMark/>
            <w:tcPrChange w:id="13772" w:author="Salah Soliman" w:date="2020-01-31T16:42:00Z">
              <w:tcPr>
                <w:tcW w:w="630" w:type="dxa"/>
                <w:tcBorders>
                  <w:top w:val="nil"/>
                  <w:left w:val="nil"/>
                  <w:bottom w:val="nil"/>
                  <w:right w:val="nil"/>
                </w:tcBorders>
                <w:shd w:val="clear" w:color="auto" w:fill="FFFFFF" w:themeFill="background1"/>
                <w:hideMark/>
              </w:tcPr>
            </w:tcPrChange>
          </w:tcPr>
          <w:p w14:paraId="53D91482" w14:textId="66B7CB4F" w:rsidR="00374341" w:rsidDel="008027CD" w:rsidRDefault="00374341" w:rsidP="00374341">
            <w:pPr>
              <w:rPr>
                <w:del w:id="13773" w:author="Salah Soliman" w:date="2020-01-31T16:42:00Z"/>
              </w:rPr>
            </w:pPr>
            <w:del w:id="13774" w:author="Salah Soliman" w:date="2020-01-31T16:42:00Z">
              <w:r w:rsidDel="008027CD">
                <w:rPr>
                  <w:noProof/>
                </w:rPr>
                <mc:AlternateContent>
                  <mc:Choice Requires="wps">
                    <w:drawing>
                      <wp:inline distT="0" distB="0" distL="0" distR="0" wp14:anchorId="32077235" wp14:editId="62B52881">
                        <wp:extent cx="207010" cy="207010"/>
                        <wp:effectExtent l="19050" t="19050" r="21590" b="21590"/>
                        <wp:docPr id="346" name="Oval 3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010" cy="207010"/>
                                </a:xfrm>
                                <a:prstGeom prst="ellipse">
                                  <a:avLst/>
                                </a:prstGeom>
                                <a:noFill/>
                                <a:ln w="28575">
                                  <a:solidFill>
                                    <a:schemeClr val="accent5">
                                      <a:lumMod val="9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inline>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w16se="http://schemas.microsoft.com/office/word/2015/wordml/symex" xmlns:cx1="http://schemas.microsoft.com/office/drawing/2015/9/8/chartex" xmlns:cx="http://schemas.microsoft.com/office/drawing/2014/chartex">
                    <w:pict>
                      <v:oval w14:anchorId="6F093B13" id="Oval 346" o:spid="_x0000_s1026" style="width:16.3pt;height:16.3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" filled="f" strokecolor="#428bce [2888]" strokeweight="2.25pt">
                        <v:stroke joinstyle="miter"/>
                        <w10:anchorlock/>
                      </v:oval>
                    </w:pict>
                  </mc:Fallback>
                </mc:AlternateContent>
              </w:r>
            </w:del>
          </w:p>
        </w:tc>
        <w:tc>
          <w:tcPr>
            <w:tcW w:w="450" w:type="dxa"/>
            <w:tcBorders>
              <w:top w:val="nil"/>
              <w:left w:val="nil"/>
              <w:bottom w:val="nil"/>
              <w:right w:val="nil"/>
            </w:tcBorders>
            <w:shd w:val="clear" w:color="auto" w:fill="FFFFFF" w:themeFill="background1"/>
            <w:vAlign w:val="center"/>
            <w:hideMark/>
            <w:tcPrChange w:id="13775" w:author="Salah Soliman" w:date="2020-01-31T16:42:00Z">
              <w:tcPr>
                <w:tcW w:w="450" w:type="dxa"/>
                <w:tcBorders>
                  <w:top w:val="nil"/>
                  <w:left w:val="nil"/>
                  <w:bottom w:val="nil"/>
                  <w:right w:val="nil"/>
                </w:tcBorders>
                <w:shd w:val="clear" w:color="auto" w:fill="FFFFFF" w:themeFill="background1"/>
                <w:hideMark/>
              </w:tcPr>
            </w:tcPrChange>
          </w:tcPr>
          <w:p w14:paraId="49F4AE0C" w14:textId="6BC55784" w:rsidR="00374341" w:rsidDel="008027CD" w:rsidRDefault="00374341" w:rsidP="00374341">
            <w:pPr>
              <w:rPr>
                <w:del w:id="13776" w:author="Salah Soliman" w:date="2020-01-31T16:42:00Z"/>
                <w:rFonts w:asciiTheme="majorHAnsi" w:hAnsiTheme="majorHAnsi" w:cstheme="majorHAnsi"/>
              </w:rPr>
            </w:pPr>
            <w:del w:id="13777" w:author="Salah Soliman" w:date="2020-01-31T16:42:00Z">
              <w:r w:rsidDel="008027CD">
                <w:rPr>
                  <w:rFonts w:asciiTheme="majorHAnsi" w:hAnsiTheme="majorHAnsi" w:cstheme="majorHAnsi"/>
                </w:rPr>
                <w:delText>a.</w:delText>
              </w:r>
            </w:del>
          </w:p>
        </w:tc>
        <w:tc>
          <w:tcPr>
            <w:tcW w:w="4407" w:type="dxa"/>
            <w:gridSpan w:val="2"/>
            <w:tcBorders>
              <w:top w:val="nil"/>
              <w:left w:val="nil"/>
              <w:bottom w:val="nil"/>
              <w:right w:val="nil"/>
            </w:tcBorders>
            <w:shd w:val="clear" w:color="auto" w:fill="FFFFFF" w:themeFill="background1"/>
            <w:vAlign w:val="center"/>
            <w:hideMark/>
            <w:tcPrChange w:id="13778" w:author="Salah Soliman" w:date="2020-01-31T16:42:00Z">
              <w:tcPr>
                <w:tcW w:w="4410" w:type="dxa"/>
                <w:gridSpan w:val="2"/>
                <w:tcBorders>
                  <w:top w:val="nil"/>
                  <w:left w:val="nil"/>
                  <w:bottom w:val="nil"/>
                  <w:right w:val="nil"/>
                </w:tcBorders>
                <w:shd w:val="clear" w:color="auto" w:fill="FFFFFF" w:themeFill="background1"/>
                <w:hideMark/>
              </w:tcPr>
            </w:tcPrChange>
          </w:tcPr>
          <w:p w14:paraId="4AC5CEA3" w14:textId="07F25415" w:rsidR="00374341" w:rsidDel="008027CD" w:rsidRDefault="00374341" w:rsidP="00374341">
            <w:pPr>
              <w:rPr>
                <w:del w:id="13779" w:author="Salah Soliman" w:date="2020-01-31T16:42:00Z"/>
                <w:highlight w:val="green"/>
              </w:rPr>
            </w:pPr>
            <w:del w:id="13780" w:author="Salah Soliman" w:date="2020-01-31T16:42:00Z">
              <w:r w:rsidDel="008027CD">
                <w:rPr>
                  <w:rFonts w:ascii="Consolas" w:hAnsi="Consolas" w:cs="Consolas"/>
                  <w:highlight w:val="green"/>
                </w:rPr>
                <w:delText>plt.scatter(x, y)</w:delText>
              </w:r>
            </w:del>
          </w:p>
        </w:tc>
        <w:tc>
          <w:tcPr>
            <w:tcW w:w="4428" w:type="dxa"/>
            <w:gridSpan w:val="2"/>
            <w:tcBorders>
              <w:top w:val="nil"/>
              <w:left w:val="nil"/>
              <w:bottom w:val="nil"/>
              <w:right w:val="nil"/>
            </w:tcBorders>
            <w:shd w:val="clear" w:color="auto" w:fill="FFFFFF" w:themeFill="background1"/>
            <w:vAlign w:val="center"/>
            <w:hideMark/>
            <w:tcPrChange w:id="13781" w:author="Salah Soliman" w:date="2020-01-31T16:42:00Z">
              <w:tcPr>
                <w:tcW w:w="4431" w:type="dxa"/>
                <w:gridSpan w:val="2"/>
                <w:tcBorders>
                  <w:top w:val="nil"/>
                  <w:left w:val="nil"/>
                  <w:bottom w:val="nil"/>
                  <w:right w:val="nil"/>
                </w:tcBorders>
                <w:shd w:val="clear" w:color="auto" w:fill="FFFFFF" w:themeFill="background1"/>
                <w:hideMark/>
              </w:tcPr>
            </w:tcPrChange>
          </w:tcPr>
          <w:p w14:paraId="56FFE4F7" w14:textId="5D2B3C1A" w:rsidR="00374341" w:rsidDel="008027CD" w:rsidRDefault="00374341" w:rsidP="00374341">
            <w:pPr>
              <w:rPr>
                <w:ins w:id="13782" w:author="RoboGarden Team" w:date="2020-01-23T19:17:00Z"/>
                <w:del w:id="13783" w:author="Salah Soliman" w:date="2020-01-31T16:42:00Z"/>
                <w:rFonts w:ascii="Consolas" w:hAnsi="Consolas"/>
              </w:rPr>
            </w:pPr>
            <w:del w:id="13784" w:author="Salah Soliman" w:date="2020-01-31T16:42:00Z">
              <w:r w:rsidDel="008027CD">
                <w:rPr>
                  <w:noProof/>
                </w:rPr>
                <w:drawing>
                  <wp:inline distT="0" distB="0" distL="0" distR="0" wp14:anchorId="5ADFC11E" wp14:editId="55007716">
                    <wp:extent cx="2667000" cy="2065020"/>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667000" cy="2065020"/>
                            </a:xfrm>
                            <a:prstGeom prst="rect">
                              <a:avLst/>
                            </a:prstGeom>
                            <a:noFill/>
                            <a:ln>
                              <a:noFill/>
                            </a:ln>
                          </pic:spPr>
                        </pic:pic>
                      </a:graphicData>
                    </a:graphic>
                  </wp:inline>
                </w:drawing>
              </w:r>
            </w:del>
          </w:p>
          <w:p w14:paraId="7D9C9385" w14:textId="7589DEED" w:rsidR="00B44BCB" w:rsidDel="008027CD" w:rsidRDefault="001F1C73" w:rsidP="00B44BCB">
            <w:pPr>
              <w:pStyle w:val="NoSpacing"/>
              <w:rPr>
                <w:del w:id="13785" w:author="Salah Soliman" w:date="2020-01-31T16:42:00Z"/>
              </w:rPr>
            </w:pPr>
            <w:ins w:id="13786" w:author="RoboGarden Team" w:date="2020-01-23T19:17:00Z">
              <w:del w:id="13787" w:author="Salah Soliman" w:date="2020-01-31T16:42:00Z">
                <w:r w:rsidDel="008027CD">
                  <w:rPr>
                    <w:rFonts w:ascii="Open Sans" w:eastAsia="Open Sans" w:hAnsi="Open Sans" w:cs="Times New Roman"/>
                    <w:color w:val="404040"/>
                  </w:rPr>
                  <w:delText>Citation: RoboGarden Course resources</w:delText>
                </w:r>
              </w:del>
            </w:ins>
            <w:del w:id="13788" w:author="Salah Soliman" w:date="2020-01-31T16:42:00Z">
              <w:r w:rsidR="00B44BCB" w:rsidDel="008027CD">
                <w:rPr>
                  <w:rFonts w:ascii="Open Sans" w:eastAsia="Open Sans" w:hAnsi="Open Sans" w:cs="Times New Roman"/>
                  <w:color w:val="404040"/>
                </w:rPr>
                <w:delText xml:space="preserve"> </w:delText>
              </w:r>
              <w:r w:rsidR="00B44BCB" w:rsidRPr="00E06DF7" w:rsidDel="008027CD">
                <w:delText>Copyright 2019</w:delText>
              </w:r>
            </w:del>
          </w:p>
          <w:p w14:paraId="2195199C" w14:textId="453A202F" w:rsidR="001F1C73" w:rsidDel="008027CD" w:rsidRDefault="001F1C73" w:rsidP="00374341">
            <w:pPr>
              <w:rPr>
                <w:del w:id="13789" w:author="Salah Soliman" w:date="2020-01-31T16:42:00Z"/>
                <w:rFonts w:ascii="Consolas" w:hAnsi="Consolas"/>
              </w:rPr>
            </w:pPr>
          </w:p>
        </w:tc>
        <w:tc>
          <w:tcPr>
            <w:tcW w:w="270" w:type="dxa"/>
            <w:tcBorders>
              <w:top w:val="nil"/>
              <w:left w:val="nil"/>
              <w:bottom w:val="nil"/>
              <w:right w:val="single" w:sz="4" w:space="0" w:color="5B9BD5" w:themeColor="accent5"/>
            </w:tcBorders>
            <w:shd w:val="clear" w:color="auto" w:fill="70AD47" w:themeFill="accent6"/>
            <w:tcPrChange w:id="13790" w:author="Salah Soliman" w:date="2020-01-31T16:42:00Z">
              <w:tcPr>
                <w:tcW w:w="270" w:type="dxa"/>
                <w:tcBorders>
                  <w:top w:val="nil"/>
                  <w:left w:val="nil"/>
                  <w:bottom w:val="nil"/>
                  <w:right w:val="single" w:sz="4" w:space="0" w:color="5B9BD5" w:themeColor="accent5"/>
                </w:tcBorders>
                <w:shd w:val="clear" w:color="auto" w:fill="70AD47" w:themeFill="accent6"/>
              </w:tcPr>
            </w:tcPrChange>
          </w:tcPr>
          <w:p w14:paraId="700439B4" w14:textId="61F18F1A" w:rsidR="00374341" w:rsidDel="008027CD" w:rsidRDefault="00374341" w:rsidP="00374341">
            <w:pPr>
              <w:rPr>
                <w:del w:id="13791" w:author="Salah Soliman" w:date="2020-01-31T16:42:00Z"/>
              </w:rPr>
            </w:pPr>
          </w:p>
        </w:tc>
      </w:tr>
      <w:tr w:rsidR="00374341" w:rsidDel="008027CD" w14:paraId="1DE4F113" w14:textId="4BC8E018" w:rsidTr="008027CD">
        <w:trPr>
          <w:cantSplit/>
          <w:trHeight w:val="20"/>
          <w:del w:id="13792" w:author="Salah Soliman" w:date="2020-01-31T16:42:00Z"/>
        </w:trPr>
        <w:tc>
          <w:tcPr>
            <w:tcW w:w="270" w:type="dxa"/>
            <w:tcBorders>
              <w:top w:val="nil"/>
              <w:left w:val="single" w:sz="4" w:space="0" w:color="5B9BD5" w:themeColor="accent5"/>
              <w:bottom w:val="nil"/>
              <w:right w:val="nil"/>
            </w:tcBorders>
            <w:shd w:val="clear" w:color="auto" w:fill="70AD47" w:themeFill="accent6"/>
            <w:tcPrChange w:id="13793" w:author="Salah Soliman" w:date="2020-01-31T16:42:00Z">
              <w:tcPr>
                <w:tcW w:w="270" w:type="dxa"/>
                <w:tcBorders>
                  <w:top w:val="nil"/>
                  <w:left w:val="single" w:sz="4" w:space="0" w:color="5B9BD5" w:themeColor="accent5"/>
                  <w:bottom w:val="nil"/>
                  <w:right w:val="nil"/>
                </w:tcBorders>
                <w:shd w:val="clear" w:color="auto" w:fill="70AD47" w:themeFill="accent6"/>
              </w:tcPr>
            </w:tcPrChange>
          </w:tcPr>
          <w:p w14:paraId="7F9D539E" w14:textId="5D94EBBB" w:rsidR="00374341" w:rsidDel="008027CD" w:rsidRDefault="00374341" w:rsidP="00374341">
            <w:pPr>
              <w:pStyle w:val="NoSpacing"/>
              <w:rPr>
                <w:del w:id="13794" w:author="Salah Soliman" w:date="2020-01-31T16:42:00Z"/>
                <w:sz w:val="16"/>
                <w:szCs w:val="16"/>
              </w:rPr>
            </w:pPr>
          </w:p>
        </w:tc>
        <w:tc>
          <w:tcPr>
            <w:tcW w:w="630" w:type="dxa"/>
            <w:tcBorders>
              <w:top w:val="nil"/>
              <w:left w:val="nil"/>
              <w:bottom w:val="nil"/>
              <w:right w:val="nil"/>
            </w:tcBorders>
            <w:shd w:val="clear" w:color="auto" w:fill="70AD47" w:themeFill="accent6"/>
            <w:vAlign w:val="center"/>
            <w:tcPrChange w:id="13795" w:author="Salah Soliman" w:date="2020-01-31T16:42:00Z">
              <w:tcPr>
                <w:tcW w:w="630" w:type="dxa"/>
                <w:tcBorders>
                  <w:top w:val="nil"/>
                  <w:left w:val="nil"/>
                  <w:bottom w:val="nil"/>
                  <w:right w:val="nil"/>
                </w:tcBorders>
                <w:shd w:val="clear" w:color="auto" w:fill="70AD47" w:themeFill="accent6"/>
              </w:tcPr>
            </w:tcPrChange>
          </w:tcPr>
          <w:p w14:paraId="519DD619" w14:textId="35243FBF" w:rsidR="00374341" w:rsidDel="008027CD" w:rsidRDefault="00374341" w:rsidP="00374341">
            <w:pPr>
              <w:pStyle w:val="NoSpacing"/>
              <w:rPr>
                <w:del w:id="13796" w:author="Salah Soliman" w:date="2020-01-31T16:42:00Z"/>
                <w:sz w:val="16"/>
                <w:szCs w:val="16"/>
              </w:rPr>
            </w:pPr>
          </w:p>
        </w:tc>
        <w:tc>
          <w:tcPr>
            <w:tcW w:w="3328" w:type="dxa"/>
            <w:gridSpan w:val="2"/>
            <w:tcBorders>
              <w:top w:val="nil"/>
              <w:left w:val="nil"/>
              <w:bottom w:val="nil"/>
              <w:right w:val="nil"/>
            </w:tcBorders>
            <w:shd w:val="clear" w:color="auto" w:fill="70AD47" w:themeFill="accent6"/>
            <w:vAlign w:val="center"/>
            <w:tcPrChange w:id="13797" w:author="Salah Soliman" w:date="2020-01-31T16:42:00Z">
              <w:tcPr>
                <w:tcW w:w="3330" w:type="dxa"/>
                <w:gridSpan w:val="2"/>
                <w:tcBorders>
                  <w:top w:val="nil"/>
                  <w:left w:val="nil"/>
                  <w:bottom w:val="nil"/>
                  <w:right w:val="nil"/>
                </w:tcBorders>
                <w:shd w:val="clear" w:color="auto" w:fill="70AD47" w:themeFill="accent6"/>
              </w:tcPr>
            </w:tcPrChange>
          </w:tcPr>
          <w:p w14:paraId="2F2B671B" w14:textId="4AAE61EC" w:rsidR="00374341" w:rsidDel="008027CD" w:rsidRDefault="00374341" w:rsidP="00374341">
            <w:pPr>
              <w:pStyle w:val="NoSpacing"/>
              <w:rPr>
                <w:del w:id="13798" w:author="Salah Soliman" w:date="2020-01-31T16:42:00Z"/>
                <w:rFonts w:ascii="Consolas" w:hAnsi="Consolas"/>
                <w:sz w:val="16"/>
                <w:szCs w:val="16"/>
              </w:rPr>
            </w:pPr>
          </w:p>
        </w:tc>
        <w:tc>
          <w:tcPr>
            <w:tcW w:w="1979" w:type="dxa"/>
            <w:gridSpan w:val="2"/>
            <w:tcBorders>
              <w:top w:val="nil"/>
              <w:left w:val="nil"/>
              <w:bottom w:val="nil"/>
              <w:right w:val="nil"/>
            </w:tcBorders>
            <w:shd w:val="clear" w:color="auto" w:fill="70AD47" w:themeFill="accent6"/>
            <w:vAlign w:val="center"/>
            <w:tcPrChange w:id="13799" w:author="Salah Soliman" w:date="2020-01-31T16:42:00Z">
              <w:tcPr>
                <w:tcW w:w="1980" w:type="dxa"/>
                <w:gridSpan w:val="2"/>
                <w:tcBorders>
                  <w:top w:val="nil"/>
                  <w:left w:val="nil"/>
                  <w:bottom w:val="nil"/>
                  <w:right w:val="nil"/>
                </w:tcBorders>
                <w:shd w:val="clear" w:color="auto" w:fill="70AD47" w:themeFill="accent6"/>
              </w:tcPr>
            </w:tcPrChange>
          </w:tcPr>
          <w:p w14:paraId="2F1F5179" w14:textId="1EEF64EA" w:rsidR="00374341" w:rsidDel="008027CD" w:rsidRDefault="00374341" w:rsidP="00374341">
            <w:pPr>
              <w:pStyle w:val="NoSpacing"/>
              <w:rPr>
                <w:del w:id="13800" w:author="Salah Soliman" w:date="2020-01-31T16:42:00Z"/>
                <w:rFonts w:ascii="Consolas" w:hAnsi="Consolas"/>
                <w:sz w:val="16"/>
                <w:szCs w:val="16"/>
              </w:rPr>
            </w:pPr>
          </w:p>
        </w:tc>
        <w:tc>
          <w:tcPr>
            <w:tcW w:w="3978" w:type="dxa"/>
            <w:tcBorders>
              <w:top w:val="nil"/>
              <w:left w:val="nil"/>
              <w:bottom w:val="nil"/>
              <w:right w:val="nil"/>
            </w:tcBorders>
            <w:shd w:val="clear" w:color="auto" w:fill="70AD47" w:themeFill="accent6"/>
            <w:vAlign w:val="center"/>
            <w:tcPrChange w:id="13801" w:author="Salah Soliman" w:date="2020-01-31T16:42:00Z">
              <w:tcPr>
                <w:tcW w:w="3981" w:type="dxa"/>
                <w:tcBorders>
                  <w:top w:val="nil"/>
                  <w:left w:val="nil"/>
                  <w:bottom w:val="nil"/>
                  <w:right w:val="nil"/>
                </w:tcBorders>
                <w:shd w:val="clear" w:color="auto" w:fill="70AD47" w:themeFill="accent6"/>
              </w:tcPr>
            </w:tcPrChange>
          </w:tcPr>
          <w:p w14:paraId="5F85608D" w14:textId="60FF381A" w:rsidR="00374341" w:rsidDel="008027CD" w:rsidRDefault="00374341" w:rsidP="00374341">
            <w:pPr>
              <w:pStyle w:val="NoSpacing"/>
              <w:rPr>
                <w:del w:id="13802" w:author="Salah Soliman" w:date="2020-01-31T16:42:00Z"/>
                <w:rFonts w:ascii="Consolas" w:hAnsi="Consolas"/>
                <w:noProof/>
                <w:sz w:val="16"/>
                <w:szCs w:val="16"/>
              </w:rPr>
            </w:pPr>
          </w:p>
        </w:tc>
        <w:tc>
          <w:tcPr>
            <w:tcW w:w="270" w:type="dxa"/>
            <w:tcBorders>
              <w:top w:val="nil"/>
              <w:left w:val="nil"/>
              <w:bottom w:val="nil"/>
              <w:right w:val="single" w:sz="4" w:space="0" w:color="5B9BD5" w:themeColor="accent5"/>
            </w:tcBorders>
            <w:shd w:val="clear" w:color="auto" w:fill="70AD47" w:themeFill="accent6"/>
            <w:tcPrChange w:id="13803" w:author="Salah Soliman" w:date="2020-01-31T16:42:00Z">
              <w:tcPr>
                <w:tcW w:w="270" w:type="dxa"/>
                <w:tcBorders>
                  <w:top w:val="nil"/>
                  <w:left w:val="nil"/>
                  <w:bottom w:val="nil"/>
                  <w:right w:val="single" w:sz="4" w:space="0" w:color="5B9BD5" w:themeColor="accent5"/>
                </w:tcBorders>
                <w:shd w:val="clear" w:color="auto" w:fill="70AD47" w:themeFill="accent6"/>
              </w:tcPr>
            </w:tcPrChange>
          </w:tcPr>
          <w:p w14:paraId="1AD5FA02" w14:textId="3A182825" w:rsidR="00374341" w:rsidDel="008027CD" w:rsidRDefault="00374341" w:rsidP="00374341">
            <w:pPr>
              <w:pStyle w:val="NoSpacing"/>
              <w:rPr>
                <w:del w:id="13804" w:author="Salah Soliman" w:date="2020-01-31T16:42:00Z"/>
                <w:sz w:val="16"/>
                <w:szCs w:val="16"/>
              </w:rPr>
            </w:pPr>
          </w:p>
        </w:tc>
      </w:tr>
      <w:tr w:rsidR="00374341" w:rsidDel="008027CD" w14:paraId="2C6E9B5C" w14:textId="1273DFB3" w:rsidTr="008027CD">
        <w:trPr>
          <w:cantSplit/>
          <w:del w:id="13805" w:author="Salah Soliman" w:date="2020-01-31T16:42:00Z"/>
        </w:trPr>
        <w:tc>
          <w:tcPr>
            <w:tcW w:w="270" w:type="dxa"/>
            <w:tcBorders>
              <w:top w:val="nil"/>
              <w:left w:val="single" w:sz="4" w:space="0" w:color="5B9BD5" w:themeColor="accent5"/>
              <w:bottom w:val="nil"/>
              <w:right w:val="nil"/>
            </w:tcBorders>
            <w:shd w:val="clear" w:color="auto" w:fill="70AD47" w:themeFill="accent6"/>
            <w:tcPrChange w:id="13806" w:author="Salah Soliman" w:date="2020-01-31T16:42:00Z">
              <w:tcPr>
                <w:tcW w:w="270" w:type="dxa"/>
                <w:tcBorders>
                  <w:top w:val="nil"/>
                  <w:left w:val="single" w:sz="4" w:space="0" w:color="5B9BD5" w:themeColor="accent5"/>
                  <w:bottom w:val="nil"/>
                  <w:right w:val="nil"/>
                </w:tcBorders>
                <w:shd w:val="clear" w:color="auto" w:fill="70AD47" w:themeFill="accent6"/>
              </w:tcPr>
            </w:tcPrChange>
          </w:tcPr>
          <w:p w14:paraId="73013147" w14:textId="7449CB96" w:rsidR="00374341" w:rsidDel="008027CD" w:rsidRDefault="00374341" w:rsidP="00374341">
            <w:pPr>
              <w:rPr>
                <w:del w:id="13807" w:author="Salah Soliman" w:date="2020-01-31T16:42:00Z"/>
              </w:rPr>
            </w:pPr>
          </w:p>
        </w:tc>
        <w:tc>
          <w:tcPr>
            <w:tcW w:w="630" w:type="dxa"/>
            <w:tcBorders>
              <w:top w:val="nil"/>
              <w:left w:val="nil"/>
              <w:bottom w:val="nil"/>
              <w:right w:val="nil"/>
            </w:tcBorders>
            <w:shd w:val="clear" w:color="auto" w:fill="FFFFFF" w:themeFill="background1"/>
            <w:vAlign w:val="center"/>
            <w:hideMark/>
            <w:tcPrChange w:id="13808" w:author="Salah Soliman" w:date="2020-01-31T16:42:00Z">
              <w:tcPr>
                <w:tcW w:w="630" w:type="dxa"/>
                <w:tcBorders>
                  <w:top w:val="nil"/>
                  <w:left w:val="nil"/>
                  <w:bottom w:val="nil"/>
                  <w:right w:val="nil"/>
                </w:tcBorders>
                <w:shd w:val="clear" w:color="auto" w:fill="FFFFFF" w:themeFill="background1"/>
                <w:hideMark/>
              </w:tcPr>
            </w:tcPrChange>
          </w:tcPr>
          <w:p w14:paraId="0FCC66A9" w14:textId="5E2D0531" w:rsidR="00374341" w:rsidDel="008027CD" w:rsidRDefault="00374341" w:rsidP="00374341">
            <w:pPr>
              <w:rPr>
                <w:del w:id="13809" w:author="Salah Soliman" w:date="2020-01-31T16:42:00Z"/>
                <w:noProof/>
              </w:rPr>
            </w:pPr>
            <w:del w:id="13810" w:author="Salah Soliman" w:date="2020-01-31T16:42:00Z">
              <w:r w:rsidDel="008027CD">
                <w:rPr>
                  <w:noProof/>
                </w:rPr>
                <mc:AlternateContent>
                  <mc:Choice Requires="wps">
                    <w:drawing>
                      <wp:inline distT="0" distB="0" distL="0" distR="0" wp14:anchorId="0DE56302" wp14:editId="3413F94D">
                        <wp:extent cx="207010" cy="207010"/>
                        <wp:effectExtent l="19050" t="19050" r="21590" b="21590"/>
                        <wp:docPr id="345" name="Oval 3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010" cy="207010"/>
                                </a:xfrm>
                                <a:prstGeom prst="ellipse">
                                  <a:avLst/>
                                </a:prstGeom>
                                <a:noFill/>
                                <a:ln w="28575">
                                  <a:solidFill>
                                    <a:schemeClr val="accent5">
                                      <a:lumMod val="9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inline>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w16se="http://schemas.microsoft.com/office/word/2015/wordml/symex" xmlns:cx1="http://schemas.microsoft.com/office/drawing/2015/9/8/chartex" xmlns:cx="http://schemas.microsoft.com/office/drawing/2014/chartex">
                    <w:pict>
                      <v:oval w14:anchorId="56250553" id="Oval 345" o:spid="_x0000_s1026" style="width:16.3pt;height:16.3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" filled="f" strokecolor="#428bce [2888]" strokeweight="2.25pt">
                        <v:stroke joinstyle="miter"/>
                        <w10:anchorlock/>
                      </v:oval>
                    </w:pict>
                  </mc:Fallback>
                </mc:AlternateContent>
              </w:r>
            </w:del>
          </w:p>
        </w:tc>
        <w:tc>
          <w:tcPr>
            <w:tcW w:w="450" w:type="dxa"/>
            <w:tcBorders>
              <w:top w:val="nil"/>
              <w:left w:val="nil"/>
              <w:bottom w:val="nil"/>
              <w:right w:val="nil"/>
            </w:tcBorders>
            <w:shd w:val="clear" w:color="auto" w:fill="FFFFFF" w:themeFill="background1"/>
            <w:vAlign w:val="center"/>
            <w:hideMark/>
            <w:tcPrChange w:id="13811" w:author="Salah Soliman" w:date="2020-01-31T16:42:00Z">
              <w:tcPr>
                <w:tcW w:w="450" w:type="dxa"/>
                <w:tcBorders>
                  <w:top w:val="nil"/>
                  <w:left w:val="nil"/>
                  <w:bottom w:val="nil"/>
                  <w:right w:val="nil"/>
                </w:tcBorders>
                <w:shd w:val="clear" w:color="auto" w:fill="FFFFFF" w:themeFill="background1"/>
                <w:hideMark/>
              </w:tcPr>
            </w:tcPrChange>
          </w:tcPr>
          <w:p w14:paraId="2F8B0A3B" w14:textId="5DCA7135" w:rsidR="00374341" w:rsidDel="008027CD" w:rsidRDefault="00374341" w:rsidP="00374341">
            <w:pPr>
              <w:rPr>
                <w:del w:id="13812" w:author="Salah Soliman" w:date="2020-01-31T16:42:00Z"/>
                <w:rFonts w:asciiTheme="majorHAnsi" w:hAnsiTheme="majorHAnsi" w:cstheme="majorHAnsi"/>
              </w:rPr>
            </w:pPr>
            <w:del w:id="13813" w:author="Salah Soliman" w:date="2020-01-31T16:42:00Z">
              <w:r w:rsidDel="008027CD">
                <w:rPr>
                  <w:rFonts w:asciiTheme="majorHAnsi" w:hAnsiTheme="majorHAnsi" w:cstheme="majorHAnsi"/>
                </w:rPr>
                <w:delText>b.</w:delText>
              </w:r>
            </w:del>
          </w:p>
        </w:tc>
        <w:tc>
          <w:tcPr>
            <w:tcW w:w="4407" w:type="dxa"/>
            <w:gridSpan w:val="2"/>
            <w:tcBorders>
              <w:top w:val="nil"/>
              <w:left w:val="nil"/>
              <w:bottom w:val="nil"/>
              <w:right w:val="nil"/>
            </w:tcBorders>
            <w:shd w:val="clear" w:color="auto" w:fill="FFFFFF" w:themeFill="background1"/>
            <w:vAlign w:val="center"/>
            <w:hideMark/>
            <w:tcPrChange w:id="13814" w:author="Salah Soliman" w:date="2020-01-31T16:42:00Z">
              <w:tcPr>
                <w:tcW w:w="4410" w:type="dxa"/>
                <w:gridSpan w:val="2"/>
                <w:tcBorders>
                  <w:top w:val="nil"/>
                  <w:left w:val="nil"/>
                  <w:bottom w:val="nil"/>
                  <w:right w:val="nil"/>
                </w:tcBorders>
                <w:shd w:val="clear" w:color="auto" w:fill="FFFFFF" w:themeFill="background1"/>
                <w:hideMark/>
              </w:tcPr>
            </w:tcPrChange>
          </w:tcPr>
          <w:p w14:paraId="0414530D" w14:textId="7469FF5F" w:rsidR="00374341" w:rsidDel="008027CD" w:rsidRDefault="00374341" w:rsidP="00374341">
            <w:pPr>
              <w:rPr>
                <w:del w:id="13815" w:author="Salah Soliman" w:date="2020-01-31T16:42:00Z"/>
                <w:rFonts w:ascii="Consolas" w:hAnsi="Consolas"/>
              </w:rPr>
            </w:pPr>
            <w:del w:id="13816" w:author="Salah Soliman" w:date="2020-01-31T16:42:00Z">
              <w:r w:rsidDel="008027CD">
                <w:rPr>
                  <w:rFonts w:ascii="Consolas" w:hAnsi="Consolas" w:cs="Consolas"/>
                </w:rPr>
                <w:delText>plt.plot(x, y)</w:delText>
              </w:r>
            </w:del>
          </w:p>
        </w:tc>
        <w:tc>
          <w:tcPr>
            <w:tcW w:w="4428" w:type="dxa"/>
            <w:gridSpan w:val="2"/>
            <w:tcBorders>
              <w:top w:val="nil"/>
              <w:left w:val="nil"/>
              <w:bottom w:val="nil"/>
              <w:right w:val="nil"/>
            </w:tcBorders>
            <w:shd w:val="clear" w:color="auto" w:fill="FFFFFF" w:themeFill="background1"/>
            <w:vAlign w:val="center"/>
            <w:hideMark/>
            <w:tcPrChange w:id="13817" w:author="Salah Soliman" w:date="2020-01-31T16:42:00Z">
              <w:tcPr>
                <w:tcW w:w="4431" w:type="dxa"/>
                <w:gridSpan w:val="2"/>
                <w:tcBorders>
                  <w:top w:val="nil"/>
                  <w:left w:val="nil"/>
                  <w:bottom w:val="nil"/>
                  <w:right w:val="nil"/>
                </w:tcBorders>
                <w:shd w:val="clear" w:color="auto" w:fill="FFFFFF" w:themeFill="background1"/>
                <w:hideMark/>
              </w:tcPr>
            </w:tcPrChange>
          </w:tcPr>
          <w:p w14:paraId="3BB603E8" w14:textId="7BD13051" w:rsidR="00374341" w:rsidDel="008027CD" w:rsidRDefault="00374341" w:rsidP="00374341">
            <w:pPr>
              <w:rPr>
                <w:ins w:id="13818" w:author="RoboGarden Team" w:date="2020-01-23T19:17:00Z"/>
                <w:del w:id="13819" w:author="Salah Soliman" w:date="2020-01-31T16:42:00Z"/>
                <w:rFonts w:ascii="Consolas" w:hAnsi="Consolas"/>
              </w:rPr>
            </w:pPr>
            <w:del w:id="13820" w:author="Salah Soliman" w:date="2020-01-31T16:42:00Z">
              <w:r w:rsidDel="008027CD">
                <w:rPr>
                  <w:noProof/>
                </w:rPr>
                <w:drawing>
                  <wp:inline distT="0" distB="0" distL="0" distR="0" wp14:anchorId="7D4FD3F0" wp14:editId="7A829DA3">
                    <wp:extent cx="2667000" cy="2072640"/>
                    <wp:effectExtent l="0" t="0" r="0" b="381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2667000" cy="2072640"/>
                            </a:xfrm>
                            <a:prstGeom prst="rect">
                              <a:avLst/>
                            </a:prstGeom>
                            <a:noFill/>
                            <a:ln>
                              <a:noFill/>
                            </a:ln>
                          </pic:spPr>
                        </pic:pic>
                      </a:graphicData>
                    </a:graphic>
                  </wp:inline>
                </w:drawing>
              </w:r>
            </w:del>
          </w:p>
          <w:p w14:paraId="3AD29206" w14:textId="3E380037" w:rsidR="00B44BCB" w:rsidDel="008027CD" w:rsidRDefault="001F1C73" w:rsidP="00B44BCB">
            <w:pPr>
              <w:pStyle w:val="NoSpacing"/>
              <w:rPr>
                <w:del w:id="13821" w:author="Salah Soliman" w:date="2020-01-31T16:42:00Z"/>
              </w:rPr>
            </w:pPr>
            <w:ins w:id="13822" w:author="RoboGarden Team" w:date="2020-01-23T19:17:00Z">
              <w:del w:id="13823" w:author="Salah Soliman" w:date="2020-01-31T16:42:00Z">
                <w:r w:rsidDel="008027CD">
                  <w:rPr>
                    <w:rFonts w:ascii="Open Sans" w:eastAsia="Open Sans" w:hAnsi="Open Sans" w:cs="Times New Roman"/>
                    <w:color w:val="404040"/>
                  </w:rPr>
                  <w:delText>Citation: RoboGarden Course resources</w:delText>
                </w:r>
              </w:del>
            </w:ins>
            <w:del w:id="13824" w:author="Salah Soliman" w:date="2020-01-31T16:42:00Z">
              <w:r w:rsidR="00B44BCB" w:rsidDel="008027CD">
                <w:rPr>
                  <w:rFonts w:ascii="Open Sans" w:eastAsia="Open Sans" w:hAnsi="Open Sans" w:cs="Times New Roman"/>
                  <w:color w:val="404040"/>
                </w:rPr>
                <w:delText xml:space="preserve"> </w:delText>
              </w:r>
              <w:r w:rsidR="00B44BCB" w:rsidRPr="00E06DF7" w:rsidDel="008027CD">
                <w:delText>Copyright 2019</w:delText>
              </w:r>
            </w:del>
          </w:p>
          <w:p w14:paraId="1AC2D67E" w14:textId="056D19EC" w:rsidR="001F1C73" w:rsidDel="008027CD" w:rsidRDefault="001F1C73" w:rsidP="00374341">
            <w:pPr>
              <w:rPr>
                <w:del w:id="13825" w:author="Salah Soliman" w:date="2020-01-31T16:42:00Z"/>
                <w:rFonts w:ascii="Consolas" w:hAnsi="Consolas"/>
              </w:rPr>
            </w:pPr>
          </w:p>
        </w:tc>
        <w:tc>
          <w:tcPr>
            <w:tcW w:w="270" w:type="dxa"/>
            <w:tcBorders>
              <w:top w:val="nil"/>
              <w:left w:val="nil"/>
              <w:bottom w:val="nil"/>
              <w:right w:val="single" w:sz="4" w:space="0" w:color="5B9BD5" w:themeColor="accent5"/>
            </w:tcBorders>
            <w:shd w:val="clear" w:color="auto" w:fill="70AD47" w:themeFill="accent6"/>
            <w:tcPrChange w:id="13826" w:author="Salah Soliman" w:date="2020-01-31T16:42:00Z">
              <w:tcPr>
                <w:tcW w:w="270" w:type="dxa"/>
                <w:tcBorders>
                  <w:top w:val="nil"/>
                  <w:left w:val="nil"/>
                  <w:bottom w:val="nil"/>
                  <w:right w:val="single" w:sz="4" w:space="0" w:color="5B9BD5" w:themeColor="accent5"/>
                </w:tcBorders>
                <w:shd w:val="clear" w:color="auto" w:fill="70AD47" w:themeFill="accent6"/>
              </w:tcPr>
            </w:tcPrChange>
          </w:tcPr>
          <w:p w14:paraId="3FAB5F2A" w14:textId="45882157" w:rsidR="00374341" w:rsidDel="008027CD" w:rsidRDefault="00374341" w:rsidP="00374341">
            <w:pPr>
              <w:rPr>
                <w:del w:id="13827" w:author="Salah Soliman" w:date="2020-01-31T16:42:00Z"/>
              </w:rPr>
            </w:pPr>
          </w:p>
        </w:tc>
      </w:tr>
      <w:tr w:rsidR="00374341" w:rsidDel="008027CD" w14:paraId="59FAD987" w14:textId="209C31C7" w:rsidTr="008027CD">
        <w:trPr>
          <w:cantSplit/>
          <w:trHeight w:val="20"/>
          <w:del w:id="13828" w:author="Salah Soliman" w:date="2020-01-31T16:42:00Z"/>
        </w:trPr>
        <w:tc>
          <w:tcPr>
            <w:tcW w:w="270" w:type="dxa"/>
            <w:tcBorders>
              <w:top w:val="nil"/>
              <w:left w:val="single" w:sz="4" w:space="0" w:color="5B9BD5" w:themeColor="accent5"/>
              <w:bottom w:val="nil"/>
              <w:right w:val="nil"/>
            </w:tcBorders>
            <w:shd w:val="clear" w:color="auto" w:fill="70AD47" w:themeFill="accent6"/>
            <w:tcPrChange w:id="13829" w:author="Salah Soliman" w:date="2020-01-31T16:42:00Z">
              <w:tcPr>
                <w:tcW w:w="270" w:type="dxa"/>
                <w:tcBorders>
                  <w:top w:val="nil"/>
                  <w:left w:val="single" w:sz="4" w:space="0" w:color="5B9BD5" w:themeColor="accent5"/>
                  <w:bottom w:val="nil"/>
                  <w:right w:val="nil"/>
                </w:tcBorders>
                <w:shd w:val="clear" w:color="auto" w:fill="70AD47" w:themeFill="accent6"/>
              </w:tcPr>
            </w:tcPrChange>
          </w:tcPr>
          <w:p w14:paraId="2A4AEEBE" w14:textId="02598862" w:rsidR="00374341" w:rsidDel="008027CD" w:rsidRDefault="00374341" w:rsidP="00374341">
            <w:pPr>
              <w:pStyle w:val="NoSpacing"/>
              <w:rPr>
                <w:del w:id="13830" w:author="Salah Soliman" w:date="2020-01-31T16:42:00Z"/>
                <w:sz w:val="16"/>
                <w:szCs w:val="16"/>
              </w:rPr>
            </w:pPr>
          </w:p>
        </w:tc>
        <w:tc>
          <w:tcPr>
            <w:tcW w:w="630" w:type="dxa"/>
            <w:tcBorders>
              <w:top w:val="nil"/>
              <w:left w:val="nil"/>
              <w:bottom w:val="nil"/>
              <w:right w:val="nil"/>
            </w:tcBorders>
            <w:shd w:val="clear" w:color="auto" w:fill="70AD47" w:themeFill="accent6"/>
            <w:vAlign w:val="center"/>
            <w:tcPrChange w:id="13831" w:author="Salah Soliman" w:date="2020-01-31T16:42:00Z">
              <w:tcPr>
                <w:tcW w:w="630" w:type="dxa"/>
                <w:tcBorders>
                  <w:top w:val="nil"/>
                  <w:left w:val="nil"/>
                  <w:bottom w:val="nil"/>
                  <w:right w:val="nil"/>
                </w:tcBorders>
                <w:shd w:val="clear" w:color="auto" w:fill="70AD47" w:themeFill="accent6"/>
              </w:tcPr>
            </w:tcPrChange>
          </w:tcPr>
          <w:p w14:paraId="17B5AC18" w14:textId="3FD1CD7A" w:rsidR="00374341" w:rsidDel="008027CD" w:rsidRDefault="00374341" w:rsidP="00374341">
            <w:pPr>
              <w:pStyle w:val="NoSpacing"/>
              <w:rPr>
                <w:del w:id="13832" w:author="Salah Soliman" w:date="2020-01-31T16:42:00Z"/>
                <w:sz w:val="16"/>
                <w:szCs w:val="16"/>
              </w:rPr>
            </w:pPr>
          </w:p>
        </w:tc>
        <w:tc>
          <w:tcPr>
            <w:tcW w:w="3328" w:type="dxa"/>
            <w:gridSpan w:val="2"/>
            <w:tcBorders>
              <w:top w:val="nil"/>
              <w:left w:val="nil"/>
              <w:bottom w:val="nil"/>
              <w:right w:val="nil"/>
            </w:tcBorders>
            <w:shd w:val="clear" w:color="auto" w:fill="70AD47" w:themeFill="accent6"/>
            <w:vAlign w:val="center"/>
            <w:tcPrChange w:id="13833" w:author="Salah Soliman" w:date="2020-01-31T16:42:00Z">
              <w:tcPr>
                <w:tcW w:w="3330" w:type="dxa"/>
                <w:gridSpan w:val="2"/>
                <w:tcBorders>
                  <w:top w:val="nil"/>
                  <w:left w:val="nil"/>
                  <w:bottom w:val="nil"/>
                  <w:right w:val="nil"/>
                </w:tcBorders>
                <w:shd w:val="clear" w:color="auto" w:fill="70AD47" w:themeFill="accent6"/>
              </w:tcPr>
            </w:tcPrChange>
          </w:tcPr>
          <w:p w14:paraId="2F97C99F" w14:textId="6EC48BCD" w:rsidR="00374341" w:rsidDel="008027CD" w:rsidRDefault="00374341" w:rsidP="00374341">
            <w:pPr>
              <w:pStyle w:val="NoSpacing"/>
              <w:rPr>
                <w:del w:id="13834" w:author="Salah Soliman" w:date="2020-01-31T16:42:00Z"/>
                <w:rFonts w:ascii="Consolas" w:hAnsi="Consolas"/>
                <w:sz w:val="16"/>
                <w:szCs w:val="16"/>
              </w:rPr>
            </w:pPr>
          </w:p>
        </w:tc>
        <w:tc>
          <w:tcPr>
            <w:tcW w:w="1979" w:type="dxa"/>
            <w:gridSpan w:val="2"/>
            <w:tcBorders>
              <w:top w:val="nil"/>
              <w:left w:val="nil"/>
              <w:bottom w:val="nil"/>
              <w:right w:val="nil"/>
            </w:tcBorders>
            <w:shd w:val="clear" w:color="auto" w:fill="70AD47" w:themeFill="accent6"/>
            <w:vAlign w:val="center"/>
            <w:tcPrChange w:id="13835" w:author="Salah Soliman" w:date="2020-01-31T16:42:00Z">
              <w:tcPr>
                <w:tcW w:w="1980" w:type="dxa"/>
                <w:gridSpan w:val="2"/>
                <w:tcBorders>
                  <w:top w:val="nil"/>
                  <w:left w:val="nil"/>
                  <w:bottom w:val="nil"/>
                  <w:right w:val="nil"/>
                </w:tcBorders>
                <w:shd w:val="clear" w:color="auto" w:fill="70AD47" w:themeFill="accent6"/>
              </w:tcPr>
            </w:tcPrChange>
          </w:tcPr>
          <w:p w14:paraId="6D1E9560" w14:textId="05341716" w:rsidR="00374341" w:rsidDel="008027CD" w:rsidRDefault="00374341" w:rsidP="00374341">
            <w:pPr>
              <w:pStyle w:val="NoSpacing"/>
              <w:rPr>
                <w:del w:id="13836" w:author="Salah Soliman" w:date="2020-01-31T16:42:00Z"/>
                <w:rFonts w:ascii="Consolas" w:hAnsi="Consolas"/>
                <w:sz w:val="16"/>
                <w:szCs w:val="16"/>
              </w:rPr>
            </w:pPr>
          </w:p>
        </w:tc>
        <w:tc>
          <w:tcPr>
            <w:tcW w:w="3978" w:type="dxa"/>
            <w:tcBorders>
              <w:top w:val="nil"/>
              <w:left w:val="nil"/>
              <w:bottom w:val="nil"/>
              <w:right w:val="nil"/>
            </w:tcBorders>
            <w:shd w:val="clear" w:color="auto" w:fill="70AD47" w:themeFill="accent6"/>
            <w:vAlign w:val="center"/>
            <w:tcPrChange w:id="13837" w:author="Salah Soliman" w:date="2020-01-31T16:42:00Z">
              <w:tcPr>
                <w:tcW w:w="3981" w:type="dxa"/>
                <w:tcBorders>
                  <w:top w:val="nil"/>
                  <w:left w:val="nil"/>
                  <w:bottom w:val="nil"/>
                  <w:right w:val="nil"/>
                </w:tcBorders>
                <w:shd w:val="clear" w:color="auto" w:fill="70AD47" w:themeFill="accent6"/>
              </w:tcPr>
            </w:tcPrChange>
          </w:tcPr>
          <w:p w14:paraId="4955820E" w14:textId="3A6651C7" w:rsidR="00374341" w:rsidDel="008027CD" w:rsidRDefault="00374341" w:rsidP="00374341">
            <w:pPr>
              <w:pStyle w:val="NoSpacing"/>
              <w:rPr>
                <w:del w:id="13838" w:author="Salah Soliman" w:date="2020-01-31T16:42:00Z"/>
                <w:rFonts w:ascii="Consolas" w:hAnsi="Consolas"/>
                <w:noProof/>
                <w:sz w:val="16"/>
                <w:szCs w:val="16"/>
              </w:rPr>
            </w:pPr>
          </w:p>
        </w:tc>
        <w:tc>
          <w:tcPr>
            <w:tcW w:w="270" w:type="dxa"/>
            <w:tcBorders>
              <w:top w:val="nil"/>
              <w:left w:val="nil"/>
              <w:bottom w:val="nil"/>
              <w:right w:val="single" w:sz="4" w:space="0" w:color="5B9BD5" w:themeColor="accent5"/>
            </w:tcBorders>
            <w:shd w:val="clear" w:color="auto" w:fill="70AD47" w:themeFill="accent6"/>
            <w:tcPrChange w:id="13839" w:author="Salah Soliman" w:date="2020-01-31T16:42:00Z">
              <w:tcPr>
                <w:tcW w:w="270" w:type="dxa"/>
                <w:tcBorders>
                  <w:top w:val="nil"/>
                  <w:left w:val="nil"/>
                  <w:bottom w:val="nil"/>
                  <w:right w:val="single" w:sz="4" w:space="0" w:color="5B9BD5" w:themeColor="accent5"/>
                </w:tcBorders>
                <w:shd w:val="clear" w:color="auto" w:fill="70AD47" w:themeFill="accent6"/>
              </w:tcPr>
            </w:tcPrChange>
          </w:tcPr>
          <w:p w14:paraId="706B286D" w14:textId="025C0E45" w:rsidR="00374341" w:rsidDel="008027CD" w:rsidRDefault="00374341" w:rsidP="00374341">
            <w:pPr>
              <w:pStyle w:val="NoSpacing"/>
              <w:rPr>
                <w:del w:id="13840" w:author="Salah Soliman" w:date="2020-01-31T16:42:00Z"/>
                <w:sz w:val="16"/>
                <w:szCs w:val="16"/>
              </w:rPr>
            </w:pPr>
          </w:p>
        </w:tc>
      </w:tr>
      <w:tr w:rsidR="00374341" w:rsidDel="008027CD" w14:paraId="2122A1EB" w14:textId="19972739" w:rsidTr="008027CD">
        <w:trPr>
          <w:cantSplit/>
          <w:del w:id="13841" w:author="Salah Soliman" w:date="2020-01-31T16:42:00Z"/>
        </w:trPr>
        <w:tc>
          <w:tcPr>
            <w:tcW w:w="270" w:type="dxa"/>
            <w:tcBorders>
              <w:top w:val="nil"/>
              <w:left w:val="single" w:sz="4" w:space="0" w:color="5B9BD5" w:themeColor="accent5"/>
              <w:bottom w:val="nil"/>
              <w:right w:val="nil"/>
            </w:tcBorders>
            <w:shd w:val="clear" w:color="auto" w:fill="70AD47" w:themeFill="accent6"/>
            <w:tcPrChange w:id="13842" w:author="Salah Soliman" w:date="2020-01-31T16:42:00Z">
              <w:tcPr>
                <w:tcW w:w="270" w:type="dxa"/>
                <w:tcBorders>
                  <w:top w:val="nil"/>
                  <w:left w:val="single" w:sz="4" w:space="0" w:color="5B9BD5" w:themeColor="accent5"/>
                  <w:bottom w:val="nil"/>
                  <w:right w:val="nil"/>
                </w:tcBorders>
                <w:shd w:val="clear" w:color="auto" w:fill="70AD47" w:themeFill="accent6"/>
              </w:tcPr>
            </w:tcPrChange>
          </w:tcPr>
          <w:p w14:paraId="0777FAAB" w14:textId="232E686D" w:rsidR="00374341" w:rsidDel="008027CD" w:rsidRDefault="00374341" w:rsidP="00374341">
            <w:pPr>
              <w:rPr>
                <w:del w:id="13843" w:author="Salah Soliman" w:date="2020-01-31T16:42:00Z"/>
              </w:rPr>
            </w:pPr>
          </w:p>
        </w:tc>
        <w:tc>
          <w:tcPr>
            <w:tcW w:w="630" w:type="dxa"/>
            <w:tcBorders>
              <w:top w:val="nil"/>
              <w:left w:val="nil"/>
              <w:bottom w:val="nil"/>
              <w:right w:val="nil"/>
            </w:tcBorders>
            <w:shd w:val="clear" w:color="auto" w:fill="FFFFFF" w:themeFill="background1"/>
            <w:vAlign w:val="center"/>
            <w:hideMark/>
            <w:tcPrChange w:id="13844" w:author="Salah Soliman" w:date="2020-01-31T16:42:00Z">
              <w:tcPr>
                <w:tcW w:w="630" w:type="dxa"/>
                <w:tcBorders>
                  <w:top w:val="nil"/>
                  <w:left w:val="nil"/>
                  <w:bottom w:val="nil"/>
                  <w:right w:val="nil"/>
                </w:tcBorders>
                <w:shd w:val="clear" w:color="auto" w:fill="FFFFFF" w:themeFill="background1"/>
                <w:hideMark/>
              </w:tcPr>
            </w:tcPrChange>
          </w:tcPr>
          <w:p w14:paraId="20D837CE" w14:textId="4E5C68C3" w:rsidR="00374341" w:rsidDel="008027CD" w:rsidRDefault="00374341" w:rsidP="00374341">
            <w:pPr>
              <w:rPr>
                <w:del w:id="13845" w:author="Salah Soliman" w:date="2020-01-31T16:42:00Z"/>
                <w:noProof/>
              </w:rPr>
            </w:pPr>
            <w:del w:id="13846" w:author="Salah Soliman" w:date="2020-01-31T16:42:00Z">
              <w:r w:rsidDel="008027CD">
                <w:rPr>
                  <w:noProof/>
                </w:rPr>
                <mc:AlternateContent>
                  <mc:Choice Requires="wps">
                    <w:drawing>
                      <wp:inline distT="0" distB="0" distL="0" distR="0" wp14:anchorId="7FE6755D" wp14:editId="47317A6E">
                        <wp:extent cx="207010" cy="207010"/>
                        <wp:effectExtent l="19050" t="19050" r="21590" b="21590"/>
                        <wp:docPr id="344" name="Oval 34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010" cy="207010"/>
                                </a:xfrm>
                                <a:prstGeom prst="ellipse">
                                  <a:avLst/>
                                </a:prstGeom>
                                <a:noFill/>
                                <a:ln w="28575">
                                  <a:solidFill>
                                    <a:schemeClr val="accent5">
                                      <a:lumMod val="9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inline>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w16se="http://schemas.microsoft.com/office/word/2015/wordml/symex" xmlns:cx1="http://schemas.microsoft.com/office/drawing/2015/9/8/chartex" xmlns:cx="http://schemas.microsoft.com/office/drawing/2014/chartex">
                    <w:pict>
                      <v:oval w14:anchorId="781D936F" id="Oval 344" o:spid="_x0000_s1026" style="width:16.3pt;height:16.3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" filled="f" strokecolor="#428bce [2888]" strokeweight="2.25pt">
                        <v:stroke joinstyle="miter"/>
                        <w10:anchorlock/>
                      </v:oval>
                    </w:pict>
                  </mc:Fallback>
                </mc:AlternateContent>
              </w:r>
            </w:del>
          </w:p>
        </w:tc>
        <w:tc>
          <w:tcPr>
            <w:tcW w:w="450" w:type="dxa"/>
            <w:tcBorders>
              <w:top w:val="nil"/>
              <w:left w:val="nil"/>
              <w:bottom w:val="nil"/>
              <w:right w:val="nil"/>
            </w:tcBorders>
            <w:shd w:val="clear" w:color="auto" w:fill="FFFFFF" w:themeFill="background1"/>
            <w:vAlign w:val="center"/>
            <w:hideMark/>
            <w:tcPrChange w:id="13847" w:author="Salah Soliman" w:date="2020-01-31T16:42:00Z">
              <w:tcPr>
                <w:tcW w:w="450" w:type="dxa"/>
                <w:tcBorders>
                  <w:top w:val="nil"/>
                  <w:left w:val="nil"/>
                  <w:bottom w:val="nil"/>
                  <w:right w:val="nil"/>
                </w:tcBorders>
                <w:shd w:val="clear" w:color="auto" w:fill="FFFFFF" w:themeFill="background1"/>
                <w:hideMark/>
              </w:tcPr>
            </w:tcPrChange>
          </w:tcPr>
          <w:p w14:paraId="21E1B0D4" w14:textId="0EA22E0F" w:rsidR="00374341" w:rsidDel="008027CD" w:rsidRDefault="00374341" w:rsidP="00374341">
            <w:pPr>
              <w:rPr>
                <w:del w:id="13848" w:author="Salah Soliman" w:date="2020-01-31T16:42:00Z"/>
                <w:rFonts w:asciiTheme="majorHAnsi" w:hAnsiTheme="majorHAnsi" w:cstheme="majorHAnsi"/>
              </w:rPr>
            </w:pPr>
            <w:del w:id="13849" w:author="Salah Soliman" w:date="2020-01-31T16:42:00Z">
              <w:r w:rsidDel="008027CD">
                <w:rPr>
                  <w:rFonts w:asciiTheme="majorHAnsi" w:hAnsiTheme="majorHAnsi" w:cstheme="majorHAnsi"/>
                </w:rPr>
                <w:delText>c.</w:delText>
              </w:r>
            </w:del>
          </w:p>
        </w:tc>
        <w:tc>
          <w:tcPr>
            <w:tcW w:w="4407" w:type="dxa"/>
            <w:gridSpan w:val="2"/>
            <w:tcBorders>
              <w:top w:val="nil"/>
              <w:left w:val="nil"/>
              <w:bottom w:val="nil"/>
              <w:right w:val="nil"/>
            </w:tcBorders>
            <w:shd w:val="clear" w:color="auto" w:fill="FFFFFF" w:themeFill="background1"/>
            <w:vAlign w:val="center"/>
            <w:hideMark/>
            <w:tcPrChange w:id="13850" w:author="Salah Soliman" w:date="2020-01-31T16:42:00Z">
              <w:tcPr>
                <w:tcW w:w="4410" w:type="dxa"/>
                <w:gridSpan w:val="2"/>
                <w:tcBorders>
                  <w:top w:val="nil"/>
                  <w:left w:val="nil"/>
                  <w:bottom w:val="nil"/>
                  <w:right w:val="nil"/>
                </w:tcBorders>
                <w:shd w:val="clear" w:color="auto" w:fill="FFFFFF" w:themeFill="background1"/>
                <w:hideMark/>
              </w:tcPr>
            </w:tcPrChange>
          </w:tcPr>
          <w:p w14:paraId="6A498A6E" w14:textId="34B6682C" w:rsidR="00374341" w:rsidDel="008027CD" w:rsidRDefault="00374341" w:rsidP="00374341">
            <w:pPr>
              <w:rPr>
                <w:del w:id="13851" w:author="Salah Soliman" w:date="2020-01-31T16:42:00Z"/>
              </w:rPr>
            </w:pPr>
            <w:del w:id="13852" w:author="Salah Soliman" w:date="2020-01-31T16:42:00Z">
              <w:r w:rsidDel="008027CD">
                <w:rPr>
                  <w:rFonts w:ascii="Consolas" w:hAnsi="Consolas" w:cs="Consolas"/>
                  <w:highlight w:val="lightGray"/>
                </w:rPr>
                <w:delText>plt.bar(x, y)</w:delText>
              </w:r>
            </w:del>
          </w:p>
        </w:tc>
        <w:tc>
          <w:tcPr>
            <w:tcW w:w="4428" w:type="dxa"/>
            <w:gridSpan w:val="2"/>
            <w:tcBorders>
              <w:top w:val="nil"/>
              <w:left w:val="nil"/>
              <w:bottom w:val="nil"/>
              <w:right w:val="nil"/>
            </w:tcBorders>
            <w:shd w:val="clear" w:color="auto" w:fill="FFFFFF" w:themeFill="background1"/>
            <w:vAlign w:val="center"/>
            <w:hideMark/>
            <w:tcPrChange w:id="13853" w:author="Salah Soliman" w:date="2020-01-31T16:42:00Z">
              <w:tcPr>
                <w:tcW w:w="4431" w:type="dxa"/>
                <w:gridSpan w:val="2"/>
                <w:tcBorders>
                  <w:top w:val="nil"/>
                  <w:left w:val="nil"/>
                  <w:bottom w:val="nil"/>
                  <w:right w:val="nil"/>
                </w:tcBorders>
                <w:shd w:val="clear" w:color="auto" w:fill="FFFFFF" w:themeFill="background1"/>
                <w:hideMark/>
              </w:tcPr>
            </w:tcPrChange>
          </w:tcPr>
          <w:p w14:paraId="0B531F0D" w14:textId="72905BF5" w:rsidR="00374341" w:rsidDel="008027CD" w:rsidRDefault="00374341" w:rsidP="00374341">
            <w:pPr>
              <w:rPr>
                <w:ins w:id="13854" w:author="RoboGarden Team" w:date="2020-01-23T19:17:00Z"/>
                <w:del w:id="13855" w:author="Salah Soliman" w:date="2020-01-31T16:42:00Z"/>
              </w:rPr>
            </w:pPr>
            <w:del w:id="13856" w:author="Salah Soliman" w:date="2020-01-31T16:42:00Z">
              <w:r w:rsidDel="008027CD">
                <w:rPr>
                  <w:noProof/>
                </w:rPr>
                <w:drawing>
                  <wp:inline distT="0" distB="0" distL="0" distR="0" wp14:anchorId="50329B5C" wp14:editId="407F0A9D">
                    <wp:extent cx="2667000" cy="1996440"/>
                    <wp:effectExtent l="0" t="0" r="0" b="381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667000" cy="1996440"/>
                            </a:xfrm>
                            <a:prstGeom prst="rect">
                              <a:avLst/>
                            </a:prstGeom>
                            <a:noFill/>
                            <a:ln>
                              <a:noFill/>
                            </a:ln>
                          </pic:spPr>
                        </pic:pic>
                      </a:graphicData>
                    </a:graphic>
                  </wp:inline>
                </w:drawing>
              </w:r>
            </w:del>
          </w:p>
          <w:p w14:paraId="68316789" w14:textId="29E0C29E" w:rsidR="00B44BCB" w:rsidDel="008027CD" w:rsidRDefault="001F1C73" w:rsidP="00B44BCB">
            <w:pPr>
              <w:pStyle w:val="NoSpacing"/>
              <w:rPr>
                <w:del w:id="13857" w:author="Salah Soliman" w:date="2020-01-31T16:42:00Z"/>
              </w:rPr>
            </w:pPr>
            <w:ins w:id="13858" w:author="RoboGarden Team" w:date="2020-01-23T19:17:00Z">
              <w:del w:id="13859" w:author="Salah Soliman" w:date="2020-01-31T16:42:00Z">
                <w:r w:rsidDel="008027CD">
                  <w:rPr>
                    <w:rFonts w:ascii="Open Sans" w:eastAsia="Open Sans" w:hAnsi="Open Sans" w:cs="Times New Roman"/>
                    <w:color w:val="404040"/>
                  </w:rPr>
                  <w:delText>Citation: RoboGarden Course resources</w:delText>
                </w:r>
              </w:del>
            </w:ins>
            <w:del w:id="13860" w:author="Salah Soliman" w:date="2020-01-31T16:42:00Z">
              <w:r w:rsidR="00B44BCB" w:rsidDel="008027CD">
                <w:rPr>
                  <w:rFonts w:ascii="Open Sans" w:eastAsia="Open Sans" w:hAnsi="Open Sans" w:cs="Times New Roman"/>
                  <w:color w:val="404040"/>
                </w:rPr>
                <w:delText xml:space="preserve"> </w:delText>
              </w:r>
              <w:r w:rsidR="00B44BCB" w:rsidRPr="00E06DF7" w:rsidDel="008027CD">
                <w:delText>Copyright 2019</w:delText>
              </w:r>
            </w:del>
          </w:p>
          <w:p w14:paraId="2250A0DD" w14:textId="2E96FCD1" w:rsidR="001F1C73" w:rsidDel="008027CD" w:rsidRDefault="001F1C73" w:rsidP="00374341">
            <w:pPr>
              <w:rPr>
                <w:del w:id="13861" w:author="Salah Soliman" w:date="2020-01-31T16:42:00Z"/>
              </w:rPr>
            </w:pPr>
          </w:p>
        </w:tc>
        <w:tc>
          <w:tcPr>
            <w:tcW w:w="270" w:type="dxa"/>
            <w:tcBorders>
              <w:top w:val="nil"/>
              <w:left w:val="nil"/>
              <w:bottom w:val="nil"/>
              <w:right w:val="single" w:sz="4" w:space="0" w:color="5B9BD5" w:themeColor="accent5"/>
            </w:tcBorders>
            <w:shd w:val="clear" w:color="auto" w:fill="70AD47" w:themeFill="accent6"/>
            <w:tcPrChange w:id="13862" w:author="Salah Soliman" w:date="2020-01-31T16:42:00Z">
              <w:tcPr>
                <w:tcW w:w="270" w:type="dxa"/>
                <w:tcBorders>
                  <w:top w:val="nil"/>
                  <w:left w:val="nil"/>
                  <w:bottom w:val="nil"/>
                  <w:right w:val="single" w:sz="4" w:space="0" w:color="5B9BD5" w:themeColor="accent5"/>
                </w:tcBorders>
                <w:shd w:val="clear" w:color="auto" w:fill="70AD47" w:themeFill="accent6"/>
              </w:tcPr>
            </w:tcPrChange>
          </w:tcPr>
          <w:p w14:paraId="0A37FE47" w14:textId="716DBA76" w:rsidR="00374341" w:rsidDel="008027CD" w:rsidRDefault="00374341" w:rsidP="00374341">
            <w:pPr>
              <w:rPr>
                <w:del w:id="13863" w:author="Salah Soliman" w:date="2020-01-31T16:42:00Z"/>
              </w:rPr>
            </w:pPr>
          </w:p>
        </w:tc>
      </w:tr>
      <w:tr w:rsidR="00374341" w:rsidDel="008027CD" w14:paraId="07DBFD90" w14:textId="68A69387" w:rsidTr="008027CD">
        <w:trPr>
          <w:cantSplit/>
          <w:del w:id="13864" w:author="Salah Soliman" w:date="2020-01-31T16:42:00Z"/>
        </w:trPr>
        <w:tc>
          <w:tcPr>
            <w:tcW w:w="270" w:type="dxa"/>
            <w:tcBorders>
              <w:top w:val="nil"/>
              <w:left w:val="single" w:sz="4" w:space="0" w:color="5B9BD5" w:themeColor="accent5"/>
              <w:bottom w:val="nil"/>
              <w:right w:val="nil"/>
            </w:tcBorders>
            <w:shd w:val="clear" w:color="auto" w:fill="70AD47" w:themeFill="accent6"/>
            <w:tcPrChange w:id="13865" w:author="Salah Soliman" w:date="2020-01-31T16:42:00Z">
              <w:tcPr>
                <w:tcW w:w="270" w:type="dxa"/>
                <w:tcBorders>
                  <w:top w:val="nil"/>
                  <w:left w:val="single" w:sz="4" w:space="0" w:color="5B9BD5" w:themeColor="accent5"/>
                  <w:bottom w:val="nil"/>
                  <w:right w:val="nil"/>
                </w:tcBorders>
                <w:shd w:val="clear" w:color="auto" w:fill="70AD47" w:themeFill="accent6"/>
              </w:tcPr>
            </w:tcPrChange>
          </w:tcPr>
          <w:p w14:paraId="48AA69B8" w14:textId="56C86DFA" w:rsidR="00374341" w:rsidDel="008027CD" w:rsidRDefault="00374341" w:rsidP="00374341">
            <w:pPr>
              <w:pStyle w:val="NoSpacing"/>
              <w:rPr>
                <w:del w:id="13866" w:author="Salah Soliman" w:date="2020-01-31T16:42:00Z"/>
                <w:sz w:val="16"/>
                <w:szCs w:val="16"/>
              </w:rPr>
            </w:pPr>
          </w:p>
        </w:tc>
        <w:tc>
          <w:tcPr>
            <w:tcW w:w="3958" w:type="dxa"/>
            <w:gridSpan w:val="3"/>
            <w:tcBorders>
              <w:top w:val="nil"/>
              <w:left w:val="nil"/>
              <w:bottom w:val="nil"/>
              <w:right w:val="nil"/>
            </w:tcBorders>
            <w:shd w:val="clear" w:color="auto" w:fill="70AD47" w:themeFill="accent6"/>
            <w:vAlign w:val="center"/>
            <w:tcPrChange w:id="13867" w:author="Salah Soliman" w:date="2020-01-31T16:42:00Z">
              <w:tcPr>
                <w:tcW w:w="3960" w:type="dxa"/>
                <w:gridSpan w:val="3"/>
                <w:tcBorders>
                  <w:top w:val="nil"/>
                  <w:left w:val="nil"/>
                  <w:bottom w:val="nil"/>
                  <w:right w:val="nil"/>
                </w:tcBorders>
                <w:shd w:val="clear" w:color="auto" w:fill="70AD47" w:themeFill="accent6"/>
              </w:tcPr>
            </w:tcPrChange>
          </w:tcPr>
          <w:p w14:paraId="4CA69E45" w14:textId="622FF978" w:rsidR="00374341" w:rsidDel="008027CD" w:rsidRDefault="00374341" w:rsidP="00374341">
            <w:pPr>
              <w:pStyle w:val="NoSpacing"/>
              <w:rPr>
                <w:del w:id="13868" w:author="Salah Soliman" w:date="2020-01-31T16:42:00Z"/>
                <w:rFonts w:ascii="Consolas" w:hAnsi="Consolas"/>
                <w:sz w:val="16"/>
                <w:szCs w:val="16"/>
              </w:rPr>
            </w:pPr>
          </w:p>
        </w:tc>
        <w:tc>
          <w:tcPr>
            <w:tcW w:w="1979" w:type="dxa"/>
            <w:gridSpan w:val="2"/>
            <w:tcBorders>
              <w:top w:val="nil"/>
              <w:left w:val="nil"/>
              <w:bottom w:val="nil"/>
              <w:right w:val="nil"/>
            </w:tcBorders>
            <w:shd w:val="clear" w:color="auto" w:fill="70AD47" w:themeFill="accent6"/>
            <w:vAlign w:val="center"/>
            <w:tcPrChange w:id="13869" w:author="Salah Soliman" w:date="2020-01-31T16:42:00Z">
              <w:tcPr>
                <w:tcW w:w="1980" w:type="dxa"/>
                <w:gridSpan w:val="2"/>
                <w:tcBorders>
                  <w:top w:val="nil"/>
                  <w:left w:val="nil"/>
                  <w:bottom w:val="nil"/>
                  <w:right w:val="nil"/>
                </w:tcBorders>
                <w:shd w:val="clear" w:color="auto" w:fill="70AD47" w:themeFill="accent6"/>
              </w:tcPr>
            </w:tcPrChange>
          </w:tcPr>
          <w:p w14:paraId="2F12A285" w14:textId="65824EC7" w:rsidR="00374341" w:rsidDel="008027CD" w:rsidRDefault="00374341" w:rsidP="00374341">
            <w:pPr>
              <w:pStyle w:val="NoSpacing"/>
              <w:rPr>
                <w:del w:id="13870" w:author="Salah Soliman" w:date="2020-01-31T16:42:00Z"/>
                <w:rFonts w:ascii="Consolas" w:hAnsi="Consolas"/>
                <w:sz w:val="16"/>
                <w:szCs w:val="16"/>
              </w:rPr>
            </w:pPr>
          </w:p>
        </w:tc>
        <w:tc>
          <w:tcPr>
            <w:tcW w:w="3978" w:type="dxa"/>
            <w:tcBorders>
              <w:top w:val="nil"/>
              <w:left w:val="nil"/>
              <w:bottom w:val="nil"/>
              <w:right w:val="nil"/>
            </w:tcBorders>
            <w:shd w:val="clear" w:color="auto" w:fill="70AD47" w:themeFill="accent6"/>
            <w:vAlign w:val="center"/>
            <w:tcPrChange w:id="13871" w:author="Salah Soliman" w:date="2020-01-31T16:42:00Z">
              <w:tcPr>
                <w:tcW w:w="3981" w:type="dxa"/>
                <w:tcBorders>
                  <w:top w:val="nil"/>
                  <w:left w:val="nil"/>
                  <w:bottom w:val="nil"/>
                  <w:right w:val="nil"/>
                </w:tcBorders>
                <w:shd w:val="clear" w:color="auto" w:fill="70AD47" w:themeFill="accent6"/>
              </w:tcPr>
            </w:tcPrChange>
          </w:tcPr>
          <w:p w14:paraId="78F19FE8" w14:textId="53150E7F" w:rsidR="00374341" w:rsidDel="008027CD" w:rsidRDefault="00374341" w:rsidP="00374341">
            <w:pPr>
              <w:pStyle w:val="NoSpacing"/>
              <w:rPr>
                <w:del w:id="13872" w:author="Salah Soliman" w:date="2020-01-31T16:42:00Z"/>
                <w:rFonts w:ascii="Consolas" w:hAnsi="Consolas"/>
                <w:sz w:val="16"/>
                <w:szCs w:val="16"/>
              </w:rPr>
            </w:pPr>
          </w:p>
        </w:tc>
        <w:tc>
          <w:tcPr>
            <w:tcW w:w="270" w:type="dxa"/>
            <w:tcBorders>
              <w:top w:val="nil"/>
              <w:left w:val="nil"/>
              <w:bottom w:val="nil"/>
              <w:right w:val="single" w:sz="4" w:space="0" w:color="5B9BD5" w:themeColor="accent5"/>
            </w:tcBorders>
            <w:shd w:val="clear" w:color="auto" w:fill="70AD47" w:themeFill="accent6"/>
            <w:tcPrChange w:id="13873" w:author="Salah Soliman" w:date="2020-01-31T16:42:00Z">
              <w:tcPr>
                <w:tcW w:w="270" w:type="dxa"/>
                <w:tcBorders>
                  <w:top w:val="nil"/>
                  <w:left w:val="nil"/>
                  <w:bottom w:val="nil"/>
                  <w:right w:val="single" w:sz="4" w:space="0" w:color="5B9BD5" w:themeColor="accent5"/>
                </w:tcBorders>
                <w:shd w:val="clear" w:color="auto" w:fill="70AD47" w:themeFill="accent6"/>
              </w:tcPr>
            </w:tcPrChange>
          </w:tcPr>
          <w:p w14:paraId="68906E15" w14:textId="69D9EEAF" w:rsidR="00374341" w:rsidDel="008027CD" w:rsidRDefault="00374341" w:rsidP="00374341">
            <w:pPr>
              <w:pStyle w:val="NoSpacing"/>
              <w:rPr>
                <w:del w:id="13874" w:author="Salah Soliman" w:date="2020-01-31T16:42:00Z"/>
                <w:sz w:val="16"/>
                <w:szCs w:val="16"/>
              </w:rPr>
            </w:pPr>
          </w:p>
        </w:tc>
      </w:tr>
      <w:tr w:rsidR="00374341" w:rsidDel="008027CD" w14:paraId="7E585771" w14:textId="7EBA8B13" w:rsidTr="008027CD">
        <w:trPr>
          <w:cantSplit/>
          <w:del w:id="13875" w:author="Salah Soliman" w:date="2020-01-31T16:42:00Z"/>
        </w:trPr>
        <w:tc>
          <w:tcPr>
            <w:tcW w:w="270" w:type="dxa"/>
            <w:tcBorders>
              <w:top w:val="nil"/>
              <w:left w:val="single" w:sz="4" w:space="0" w:color="5B9BD5" w:themeColor="accent5"/>
              <w:bottom w:val="nil"/>
              <w:right w:val="nil"/>
            </w:tcBorders>
            <w:shd w:val="clear" w:color="auto" w:fill="70AD47" w:themeFill="accent6"/>
            <w:tcPrChange w:id="13876" w:author="Salah Soliman" w:date="2020-01-31T16:42:00Z">
              <w:tcPr>
                <w:tcW w:w="270" w:type="dxa"/>
                <w:tcBorders>
                  <w:top w:val="nil"/>
                  <w:left w:val="single" w:sz="4" w:space="0" w:color="5B9BD5" w:themeColor="accent5"/>
                  <w:bottom w:val="nil"/>
                  <w:right w:val="nil"/>
                </w:tcBorders>
                <w:shd w:val="clear" w:color="auto" w:fill="70AD47" w:themeFill="accent6"/>
              </w:tcPr>
            </w:tcPrChange>
          </w:tcPr>
          <w:p w14:paraId="1D9B404D" w14:textId="597687B8" w:rsidR="00374341" w:rsidDel="008027CD" w:rsidRDefault="00374341" w:rsidP="00374341">
            <w:pPr>
              <w:rPr>
                <w:del w:id="13877" w:author="Salah Soliman" w:date="2020-01-31T16:42:00Z"/>
              </w:rPr>
            </w:pPr>
          </w:p>
        </w:tc>
        <w:tc>
          <w:tcPr>
            <w:tcW w:w="630" w:type="dxa"/>
            <w:tcBorders>
              <w:top w:val="nil"/>
              <w:left w:val="nil"/>
              <w:bottom w:val="nil"/>
              <w:right w:val="nil"/>
            </w:tcBorders>
            <w:shd w:val="clear" w:color="auto" w:fill="FFFFFF" w:themeFill="background1"/>
            <w:vAlign w:val="center"/>
            <w:hideMark/>
            <w:tcPrChange w:id="13878" w:author="Salah Soliman" w:date="2020-01-31T16:42:00Z">
              <w:tcPr>
                <w:tcW w:w="630" w:type="dxa"/>
                <w:tcBorders>
                  <w:top w:val="nil"/>
                  <w:left w:val="nil"/>
                  <w:bottom w:val="nil"/>
                  <w:right w:val="nil"/>
                </w:tcBorders>
                <w:shd w:val="clear" w:color="auto" w:fill="FFFFFF" w:themeFill="background1"/>
                <w:hideMark/>
              </w:tcPr>
            </w:tcPrChange>
          </w:tcPr>
          <w:p w14:paraId="67FE8C48" w14:textId="3E286F47" w:rsidR="00374341" w:rsidDel="008027CD" w:rsidRDefault="00374341" w:rsidP="00374341">
            <w:pPr>
              <w:rPr>
                <w:del w:id="13879" w:author="Salah Soliman" w:date="2020-01-31T16:42:00Z"/>
                <w:noProof/>
              </w:rPr>
            </w:pPr>
            <w:del w:id="13880" w:author="Salah Soliman" w:date="2020-01-31T16:42:00Z">
              <w:r w:rsidDel="008027CD">
                <w:rPr>
                  <w:noProof/>
                </w:rPr>
                <mc:AlternateContent>
                  <mc:Choice Requires="wps">
                    <w:drawing>
                      <wp:inline distT="0" distB="0" distL="0" distR="0" wp14:anchorId="64C6FBFB" wp14:editId="40BDA8F2">
                        <wp:extent cx="207010" cy="207010"/>
                        <wp:effectExtent l="19050" t="19050" r="21590" b="21590"/>
                        <wp:docPr id="343" name="Oval 34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010" cy="207010"/>
                                </a:xfrm>
                                <a:prstGeom prst="ellipse">
                                  <a:avLst/>
                                </a:prstGeom>
                                <a:noFill/>
                                <a:ln w="28575">
                                  <a:solidFill>
                                    <a:schemeClr val="accent5">
                                      <a:lumMod val="9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inline>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w16se="http://schemas.microsoft.com/office/word/2015/wordml/symex" xmlns:cx1="http://schemas.microsoft.com/office/drawing/2015/9/8/chartex" xmlns:cx="http://schemas.microsoft.com/office/drawing/2014/chartex">
                    <w:pict>
                      <v:oval w14:anchorId="7B118C93" id="Oval 343" o:spid="_x0000_s1026" style="width:16.3pt;height:16.3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" filled="f" strokecolor="#428bce [2888]" strokeweight="2.25pt">
                        <v:stroke joinstyle="miter"/>
                        <w10:anchorlock/>
                      </v:oval>
                    </w:pict>
                  </mc:Fallback>
                </mc:AlternateContent>
              </w:r>
            </w:del>
          </w:p>
        </w:tc>
        <w:tc>
          <w:tcPr>
            <w:tcW w:w="450" w:type="dxa"/>
            <w:tcBorders>
              <w:top w:val="nil"/>
              <w:left w:val="nil"/>
              <w:bottom w:val="nil"/>
              <w:right w:val="nil"/>
            </w:tcBorders>
            <w:shd w:val="clear" w:color="auto" w:fill="FFFFFF" w:themeFill="background1"/>
            <w:vAlign w:val="center"/>
            <w:hideMark/>
            <w:tcPrChange w:id="13881" w:author="Salah Soliman" w:date="2020-01-31T16:42:00Z">
              <w:tcPr>
                <w:tcW w:w="450" w:type="dxa"/>
                <w:tcBorders>
                  <w:top w:val="nil"/>
                  <w:left w:val="nil"/>
                  <w:bottom w:val="nil"/>
                  <w:right w:val="nil"/>
                </w:tcBorders>
                <w:shd w:val="clear" w:color="auto" w:fill="FFFFFF" w:themeFill="background1"/>
                <w:hideMark/>
              </w:tcPr>
            </w:tcPrChange>
          </w:tcPr>
          <w:p w14:paraId="2B589CD8" w14:textId="657B04B7" w:rsidR="00374341" w:rsidDel="008027CD" w:rsidRDefault="00374341" w:rsidP="00374341">
            <w:pPr>
              <w:rPr>
                <w:del w:id="13882" w:author="Salah Soliman" w:date="2020-01-31T16:42:00Z"/>
                <w:rFonts w:asciiTheme="majorHAnsi" w:hAnsiTheme="majorHAnsi" w:cstheme="majorHAnsi"/>
              </w:rPr>
            </w:pPr>
            <w:del w:id="13883" w:author="Salah Soliman" w:date="2020-01-31T16:42:00Z">
              <w:r w:rsidDel="008027CD">
                <w:rPr>
                  <w:rFonts w:asciiTheme="majorHAnsi" w:hAnsiTheme="majorHAnsi" w:cstheme="majorHAnsi"/>
                </w:rPr>
                <w:delText>d.</w:delText>
              </w:r>
            </w:del>
          </w:p>
        </w:tc>
        <w:tc>
          <w:tcPr>
            <w:tcW w:w="4407" w:type="dxa"/>
            <w:gridSpan w:val="2"/>
            <w:tcBorders>
              <w:top w:val="nil"/>
              <w:left w:val="nil"/>
              <w:bottom w:val="nil"/>
              <w:right w:val="nil"/>
            </w:tcBorders>
            <w:shd w:val="clear" w:color="auto" w:fill="FFFFFF" w:themeFill="background1"/>
            <w:vAlign w:val="center"/>
            <w:hideMark/>
            <w:tcPrChange w:id="13884" w:author="Salah Soliman" w:date="2020-01-31T16:42:00Z">
              <w:tcPr>
                <w:tcW w:w="4410" w:type="dxa"/>
                <w:gridSpan w:val="2"/>
                <w:tcBorders>
                  <w:top w:val="nil"/>
                  <w:left w:val="nil"/>
                  <w:bottom w:val="nil"/>
                  <w:right w:val="nil"/>
                </w:tcBorders>
                <w:shd w:val="clear" w:color="auto" w:fill="FFFFFF" w:themeFill="background1"/>
                <w:hideMark/>
              </w:tcPr>
            </w:tcPrChange>
          </w:tcPr>
          <w:p w14:paraId="0185D986" w14:textId="70FE928F" w:rsidR="00374341" w:rsidDel="008027CD" w:rsidRDefault="00374341" w:rsidP="00374341">
            <w:pPr>
              <w:rPr>
                <w:del w:id="13885" w:author="Salah Soliman" w:date="2020-01-31T16:42:00Z"/>
                <w:rFonts w:ascii="Consolas" w:hAnsi="Consolas"/>
              </w:rPr>
            </w:pPr>
            <w:del w:id="13886" w:author="Salah Soliman" w:date="2020-01-31T16:42:00Z">
              <w:r w:rsidDel="008027CD">
                <w:rPr>
                  <w:rFonts w:ascii="Consolas" w:hAnsi="Consolas" w:cs="Consolas"/>
                  <w:highlight w:val="lightGray"/>
                </w:rPr>
                <w:delText>plt.hist(x, y)</w:delText>
              </w:r>
            </w:del>
          </w:p>
        </w:tc>
        <w:tc>
          <w:tcPr>
            <w:tcW w:w="4428" w:type="dxa"/>
            <w:gridSpan w:val="2"/>
            <w:tcBorders>
              <w:top w:val="nil"/>
              <w:left w:val="nil"/>
              <w:bottom w:val="nil"/>
              <w:right w:val="nil"/>
            </w:tcBorders>
            <w:shd w:val="clear" w:color="auto" w:fill="FFFFFF" w:themeFill="background1"/>
            <w:vAlign w:val="center"/>
            <w:hideMark/>
            <w:tcPrChange w:id="13887" w:author="Salah Soliman" w:date="2020-01-31T16:42:00Z">
              <w:tcPr>
                <w:tcW w:w="4431" w:type="dxa"/>
                <w:gridSpan w:val="2"/>
                <w:tcBorders>
                  <w:top w:val="nil"/>
                  <w:left w:val="nil"/>
                  <w:bottom w:val="nil"/>
                  <w:right w:val="nil"/>
                </w:tcBorders>
                <w:shd w:val="clear" w:color="auto" w:fill="FFFFFF" w:themeFill="background1"/>
                <w:hideMark/>
              </w:tcPr>
            </w:tcPrChange>
          </w:tcPr>
          <w:p w14:paraId="7E98C20D" w14:textId="3C28F238" w:rsidR="00374341" w:rsidDel="008027CD" w:rsidRDefault="00374341" w:rsidP="00374341">
            <w:pPr>
              <w:rPr>
                <w:ins w:id="13888" w:author="RoboGarden Team" w:date="2020-01-23T19:17:00Z"/>
                <w:del w:id="13889" w:author="Salah Soliman" w:date="2020-01-31T16:42:00Z"/>
              </w:rPr>
            </w:pPr>
            <w:del w:id="13890" w:author="Salah Soliman" w:date="2020-01-31T16:42:00Z">
              <w:r w:rsidDel="008027CD">
                <w:rPr>
                  <w:noProof/>
                </w:rPr>
                <w:drawing>
                  <wp:inline distT="0" distB="0" distL="0" distR="0" wp14:anchorId="470720CF" wp14:editId="77827751">
                    <wp:extent cx="2667000" cy="2026920"/>
                    <wp:effectExtent l="0" t="0" r="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667000" cy="2026920"/>
                            </a:xfrm>
                            <a:prstGeom prst="rect">
                              <a:avLst/>
                            </a:prstGeom>
                            <a:noFill/>
                            <a:ln>
                              <a:noFill/>
                            </a:ln>
                          </pic:spPr>
                        </pic:pic>
                      </a:graphicData>
                    </a:graphic>
                  </wp:inline>
                </w:drawing>
              </w:r>
            </w:del>
          </w:p>
          <w:p w14:paraId="3C8B4AF6" w14:textId="16297BCE" w:rsidR="00B44BCB" w:rsidDel="008027CD" w:rsidRDefault="001F1C73" w:rsidP="00B44BCB">
            <w:pPr>
              <w:pStyle w:val="NoSpacing"/>
              <w:rPr>
                <w:del w:id="13891" w:author="Salah Soliman" w:date="2020-01-31T16:42:00Z"/>
              </w:rPr>
            </w:pPr>
            <w:ins w:id="13892" w:author="RoboGarden Team" w:date="2020-01-23T19:17:00Z">
              <w:del w:id="13893" w:author="Salah Soliman" w:date="2020-01-31T16:42:00Z">
                <w:r w:rsidDel="008027CD">
                  <w:rPr>
                    <w:rFonts w:ascii="Open Sans" w:eastAsia="Open Sans" w:hAnsi="Open Sans" w:cs="Times New Roman"/>
                    <w:color w:val="404040"/>
                  </w:rPr>
                  <w:delText>Citation: RoboGarden Course resources</w:delText>
                </w:r>
              </w:del>
            </w:ins>
            <w:del w:id="13894" w:author="Salah Soliman" w:date="2020-01-31T16:42:00Z">
              <w:r w:rsidR="00B44BCB" w:rsidDel="008027CD">
                <w:rPr>
                  <w:rFonts w:ascii="Open Sans" w:eastAsia="Open Sans" w:hAnsi="Open Sans" w:cs="Times New Roman"/>
                  <w:color w:val="404040"/>
                </w:rPr>
                <w:delText xml:space="preserve"> </w:delText>
              </w:r>
              <w:r w:rsidR="00B44BCB" w:rsidRPr="00E06DF7" w:rsidDel="008027CD">
                <w:delText>Copyright 2019</w:delText>
              </w:r>
            </w:del>
          </w:p>
          <w:p w14:paraId="06F68EFF" w14:textId="507F43C9" w:rsidR="001F1C73" w:rsidDel="008027CD" w:rsidRDefault="001F1C73" w:rsidP="00374341">
            <w:pPr>
              <w:rPr>
                <w:del w:id="13895" w:author="Salah Soliman" w:date="2020-01-31T16:42:00Z"/>
              </w:rPr>
            </w:pPr>
          </w:p>
        </w:tc>
        <w:tc>
          <w:tcPr>
            <w:tcW w:w="270" w:type="dxa"/>
            <w:tcBorders>
              <w:top w:val="nil"/>
              <w:left w:val="nil"/>
              <w:bottom w:val="nil"/>
              <w:right w:val="single" w:sz="4" w:space="0" w:color="5B9BD5" w:themeColor="accent5"/>
            </w:tcBorders>
            <w:shd w:val="clear" w:color="auto" w:fill="70AD47" w:themeFill="accent6"/>
            <w:tcPrChange w:id="13896" w:author="Salah Soliman" w:date="2020-01-31T16:42:00Z">
              <w:tcPr>
                <w:tcW w:w="270" w:type="dxa"/>
                <w:tcBorders>
                  <w:top w:val="nil"/>
                  <w:left w:val="nil"/>
                  <w:bottom w:val="nil"/>
                  <w:right w:val="single" w:sz="4" w:space="0" w:color="5B9BD5" w:themeColor="accent5"/>
                </w:tcBorders>
                <w:shd w:val="clear" w:color="auto" w:fill="70AD47" w:themeFill="accent6"/>
              </w:tcPr>
            </w:tcPrChange>
          </w:tcPr>
          <w:p w14:paraId="3BD891A6" w14:textId="3D584778" w:rsidR="00374341" w:rsidDel="008027CD" w:rsidRDefault="00374341" w:rsidP="00374341">
            <w:pPr>
              <w:rPr>
                <w:del w:id="13897" w:author="Salah Soliman" w:date="2020-01-31T16:42:00Z"/>
              </w:rPr>
            </w:pPr>
          </w:p>
        </w:tc>
      </w:tr>
      <w:tr w:rsidR="00374341" w:rsidDel="008027CD" w14:paraId="181257BC" w14:textId="7C98CE6E" w:rsidTr="008027CD">
        <w:trPr>
          <w:cantSplit/>
          <w:del w:id="13898" w:author="Salah Soliman" w:date="2020-01-31T16:42:00Z"/>
        </w:trPr>
        <w:tc>
          <w:tcPr>
            <w:tcW w:w="270" w:type="dxa"/>
            <w:tcBorders>
              <w:top w:val="nil"/>
              <w:left w:val="single" w:sz="4" w:space="0" w:color="5B9BD5" w:themeColor="accent5"/>
              <w:bottom w:val="nil"/>
              <w:right w:val="nil"/>
            </w:tcBorders>
            <w:shd w:val="clear" w:color="auto" w:fill="70AD47" w:themeFill="accent6"/>
            <w:tcPrChange w:id="13899" w:author="Salah Soliman" w:date="2020-01-31T16:42:00Z">
              <w:tcPr>
                <w:tcW w:w="270" w:type="dxa"/>
                <w:tcBorders>
                  <w:top w:val="nil"/>
                  <w:left w:val="single" w:sz="4" w:space="0" w:color="5B9BD5" w:themeColor="accent5"/>
                  <w:bottom w:val="nil"/>
                  <w:right w:val="nil"/>
                </w:tcBorders>
                <w:shd w:val="clear" w:color="auto" w:fill="70AD47" w:themeFill="accent6"/>
              </w:tcPr>
            </w:tcPrChange>
          </w:tcPr>
          <w:p w14:paraId="1E1F932C" w14:textId="557658DA" w:rsidR="00374341" w:rsidDel="008027CD" w:rsidRDefault="00374341" w:rsidP="00374341">
            <w:pPr>
              <w:pStyle w:val="NoSpacing"/>
              <w:rPr>
                <w:del w:id="13900" w:author="Salah Soliman" w:date="2020-01-31T16:42:00Z"/>
                <w:sz w:val="16"/>
                <w:szCs w:val="16"/>
              </w:rPr>
            </w:pPr>
          </w:p>
        </w:tc>
        <w:tc>
          <w:tcPr>
            <w:tcW w:w="3958" w:type="dxa"/>
            <w:gridSpan w:val="3"/>
            <w:tcBorders>
              <w:top w:val="nil"/>
              <w:left w:val="nil"/>
              <w:bottom w:val="nil"/>
              <w:right w:val="nil"/>
            </w:tcBorders>
            <w:shd w:val="clear" w:color="auto" w:fill="70AD47" w:themeFill="accent6"/>
            <w:vAlign w:val="center"/>
            <w:tcPrChange w:id="13901" w:author="Salah Soliman" w:date="2020-01-31T16:42:00Z">
              <w:tcPr>
                <w:tcW w:w="3960" w:type="dxa"/>
                <w:gridSpan w:val="3"/>
                <w:tcBorders>
                  <w:top w:val="nil"/>
                  <w:left w:val="nil"/>
                  <w:bottom w:val="nil"/>
                  <w:right w:val="nil"/>
                </w:tcBorders>
                <w:shd w:val="clear" w:color="auto" w:fill="70AD47" w:themeFill="accent6"/>
              </w:tcPr>
            </w:tcPrChange>
          </w:tcPr>
          <w:p w14:paraId="3C5DC20C" w14:textId="383B9443" w:rsidR="00374341" w:rsidDel="008027CD" w:rsidRDefault="00374341" w:rsidP="00374341">
            <w:pPr>
              <w:pStyle w:val="NoSpacing"/>
              <w:rPr>
                <w:del w:id="13902" w:author="Salah Soliman" w:date="2020-01-31T16:42:00Z"/>
                <w:sz w:val="16"/>
                <w:szCs w:val="16"/>
              </w:rPr>
            </w:pPr>
          </w:p>
        </w:tc>
        <w:tc>
          <w:tcPr>
            <w:tcW w:w="1979" w:type="dxa"/>
            <w:gridSpan w:val="2"/>
            <w:tcBorders>
              <w:top w:val="nil"/>
              <w:left w:val="nil"/>
              <w:bottom w:val="nil"/>
              <w:right w:val="nil"/>
            </w:tcBorders>
            <w:shd w:val="clear" w:color="auto" w:fill="70AD47" w:themeFill="accent6"/>
            <w:vAlign w:val="center"/>
            <w:tcPrChange w:id="13903" w:author="Salah Soliman" w:date="2020-01-31T16:42:00Z">
              <w:tcPr>
                <w:tcW w:w="1980" w:type="dxa"/>
                <w:gridSpan w:val="2"/>
                <w:tcBorders>
                  <w:top w:val="nil"/>
                  <w:left w:val="nil"/>
                  <w:bottom w:val="nil"/>
                  <w:right w:val="nil"/>
                </w:tcBorders>
                <w:shd w:val="clear" w:color="auto" w:fill="70AD47" w:themeFill="accent6"/>
              </w:tcPr>
            </w:tcPrChange>
          </w:tcPr>
          <w:p w14:paraId="73EA0FA3" w14:textId="60B3ABD9" w:rsidR="00374341" w:rsidDel="008027CD" w:rsidRDefault="00374341" w:rsidP="00374341">
            <w:pPr>
              <w:pStyle w:val="NoSpacing"/>
              <w:rPr>
                <w:del w:id="13904" w:author="Salah Soliman" w:date="2020-01-31T16:42:00Z"/>
                <w:sz w:val="16"/>
                <w:szCs w:val="16"/>
              </w:rPr>
            </w:pPr>
          </w:p>
        </w:tc>
        <w:tc>
          <w:tcPr>
            <w:tcW w:w="3978" w:type="dxa"/>
            <w:tcBorders>
              <w:top w:val="nil"/>
              <w:left w:val="nil"/>
              <w:bottom w:val="nil"/>
              <w:right w:val="nil"/>
            </w:tcBorders>
            <w:shd w:val="clear" w:color="auto" w:fill="70AD47" w:themeFill="accent6"/>
            <w:vAlign w:val="center"/>
            <w:tcPrChange w:id="13905" w:author="Salah Soliman" w:date="2020-01-31T16:42:00Z">
              <w:tcPr>
                <w:tcW w:w="3981" w:type="dxa"/>
                <w:tcBorders>
                  <w:top w:val="nil"/>
                  <w:left w:val="nil"/>
                  <w:bottom w:val="nil"/>
                  <w:right w:val="nil"/>
                </w:tcBorders>
                <w:shd w:val="clear" w:color="auto" w:fill="70AD47" w:themeFill="accent6"/>
              </w:tcPr>
            </w:tcPrChange>
          </w:tcPr>
          <w:p w14:paraId="7566D2C7" w14:textId="67D4980B" w:rsidR="00374341" w:rsidDel="008027CD" w:rsidRDefault="00374341" w:rsidP="00374341">
            <w:pPr>
              <w:pStyle w:val="NoSpacing"/>
              <w:rPr>
                <w:del w:id="13906" w:author="Salah Soliman" w:date="2020-01-31T16:42:00Z"/>
                <w:sz w:val="16"/>
                <w:szCs w:val="16"/>
              </w:rPr>
            </w:pPr>
          </w:p>
        </w:tc>
        <w:tc>
          <w:tcPr>
            <w:tcW w:w="270" w:type="dxa"/>
            <w:tcBorders>
              <w:top w:val="nil"/>
              <w:left w:val="nil"/>
              <w:bottom w:val="nil"/>
              <w:right w:val="single" w:sz="4" w:space="0" w:color="5B9BD5" w:themeColor="accent5"/>
            </w:tcBorders>
            <w:shd w:val="clear" w:color="auto" w:fill="70AD47" w:themeFill="accent6"/>
            <w:tcPrChange w:id="13907" w:author="Salah Soliman" w:date="2020-01-31T16:42:00Z">
              <w:tcPr>
                <w:tcW w:w="270" w:type="dxa"/>
                <w:tcBorders>
                  <w:top w:val="nil"/>
                  <w:left w:val="nil"/>
                  <w:bottom w:val="nil"/>
                  <w:right w:val="single" w:sz="4" w:space="0" w:color="5B9BD5" w:themeColor="accent5"/>
                </w:tcBorders>
                <w:shd w:val="clear" w:color="auto" w:fill="70AD47" w:themeFill="accent6"/>
              </w:tcPr>
            </w:tcPrChange>
          </w:tcPr>
          <w:p w14:paraId="04B11229" w14:textId="61D9D3A2" w:rsidR="00374341" w:rsidDel="008027CD" w:rsidRDefault="00374341" w:rsidP="00374341">
            <w:pPr>
              <w:pStyle w:val="NoSpacing"/>
              <w:rPr>
                <w:del w:id="13908" w:author="Salah Soliman" w:date="2020-01-31T16:42:00Z"/>
                <w:sz w:val="16"/>
                <w:szCs w:val="16"/>
              </w:rPr>
            </w:pPr>
          </w:p>
        </w:tc>
      </w:tr>
      <w:tr w:rsidR="00374341" w:rsidDel="008027CD" w14:paraId="7F643D96" w14:textId="69ED5C4F" w:rsidTr="008027CD">
        <w:trPr>
          <w:cantSplit/>
          <w:del w:id="13909" w:author="Salah Soliman" w:date="2020-01-31T16:42:00Z"/>
        </w:trPr>
        <w:tc>
          <w:tcPr>
            <w:tcW w:w="270" w:type="dxa"/>
            <w:tcBorders>
              <w:top w:val="nil"/>
              <w:left w:val="single" w:sz="4" w:space="0" w:color="5B9BD5" w:themeColor="accent5"/>
              <w:bottom w:val="single" w:sz="4" w:space="0" w:color="5B9BD5" w:themeColor="accent5"/>
              <w:right w:val="nil"/>
            </w:tcBorders>
            <w:shd w:val="clear" w:color="auto" w:fill="70AD47" w:themeFill="accent6"/>
            <w:tcPrChange w:id="13910" w:author="Salah Soliman" w:date="2020-01-31T16:42:00Z">
              <w:tcPr>
                <w:tcW w:w="270" w:type="dxa"/>
                <w:tcBorders>
                  <w:top w:val="nil"/>
                  <w:left w:val="single" w:sz="4" w:space="0" w:color="5B9BD5" w:themeColor="accent5"/>
                  <w:bottom w:val="single" w:sz="4" w:space="0" w:color="5B9BD5" w:themeColor="accent5"/>
                  <w:right w:val="nil"/>
                </w:tcBorders>
                <w:shd w:val="clear" w:color="auto" w:fill="70AD47" w:themeFill="accent6"/>
              </w:tcPr>
            </w:tcPrChange>
          </w:tcPr>
          <w:p w14:paraId="12BC7A8D" w14:textId="0D345756" w:rsidR="00374341" w:rsidDel="008027CD" w:rsidRDefault="00374341" w:rsidP="00374341">
            <w:pPr>
              <w:rPr>
                <w:del w:id="13911" w:author="Salah Soliman" w:date="2020-01-31T16:42:00Z"/>
              </w:rPr>
            </w:pPr>
          </w:p>
        </w:tc>
        <w:tc>
          <w:tcPr>
            <w:tcW w:w="3958" w:type="dxa"/>
            <w:gridSpan w:val="3"/>
            <w:tcBorders>
              <w:top w:val="nil"/>
              <w:left w:val="nil"/>
              <w:bottom w:val="single" w:sz="4" w:space="0" w:color="5B9BD5" w:themeColor="accent5"/>
              <w:right w:val="nil"/>
            </w:tcBorders>
            <w:shd w:val="clear" w:color="auto" w:fill="70AD47" w:themeFill="accent6"/>
            <w:vAlign w:val="center"/>
            <w:tcPrChange w:id="13912" w:author="Salah Soliman" w:date="2020-01-31T16:42:00Z">
              <w:tcPr>
                <w:tcW w:w="3960" w:type="dxa"/>
                <w:gridSpan w:val="3"/>
                <w:tcBorders>
                  <w:top w:val="nil"/>
                  <w:left w:val="nil"/>
                  <w:bottom w:val="single" w:sz="4" w:space="0" w:color="5B9BD5" w:themeColor="accent5"/>
                  <w:right w:val="nil"/>
                </w:tcBorders>
                <w:shd w:val="clear" w:color="auto" w:fill="70AD47" w:themeFill="accent6"/>
              </w:tcPr>
            </w:tcPrChange>
          </w:tcPr>
          <w:p w14:paraId="63B62FFD" w14:textId="2C073E02" w:rsidR="00374341" w:rsidDel="008027CD" w:rsidRDefault="00374341" w:rsidP="00374341">
            <w:pPr>
              <w:rPr>
                <w:del w:id="13913" w:author="Salah Soliman" w:date="2020-01-31T16:42:00Z"/>
              </w:rPr>
            </w:pPr>
          </w:p>
        </w:tc>
        <w:tc>
          <w:tcPr>
            <w:tcW w:w="1979" w:type="dxa"/>
            <w:gridSpan w:val="2"/>
            <w:tcBorders>
              <w:top w:val="nil"/>
              <w:left w:val="nil"/>
              <w:bottom w:val="single" w:sz="4" w:space="0" w:color="5B9BD5" w:themeColor="accent5"/>
              <w:right w:val="nil"/>
            </w:tcBorders>
            <w:shd w:val="clear" w:color="auto" w:fill="70AD47" w:themeFill="accent6"/>
            <w:vAlign w:val="center"/>
            <w:hideMark/>
            <w:tcPrChange w:id="13914" w:author="Salah Soliman" w:date="2020-01-31T16:42:00Z">
              <w:tcPr>
                <w:tcW w:w="1980" w:type="dxa"/>
                <w:gridSpan w:val="2"/>
                <w:tcBorders>
                  <w:top w:val="nil"/>
                  <w:left w:val="nil"/>
                  <w:bottom w:val="single" w:sz="4" w:space="0" w:color="5B9BD5" w:themeColor="accent5"/>
                  <w:right w:val="nil"/>
                </w:tcBorders>
                <w:shd w:val="clear" w:color="auto" w:fill="70AD47" w:themeFill="accent6"/>
                <w:hideMark/>
              </w:tcPr>
            </w:tcPrChange>
          </w:tcPr>
          <w:p w14:paraId="5F5BE2A9" w14:textId="18E9D0E4" w:rsidR="00374341" w:rsidDel="008027CD" w:rsidRDefault="00374341" w:rsidP="00374341">
            <w:pPr>
              <w:rPr>
                <w:del w:id="13915" w:author="Salah Soliman" w:date="2020-01-31T16:42:00Z"/>
              </w:rPr>
            </w:pPr>
            <w:del w:id="13916" w:author="Salah Soliman" w:date="2020-01-31T16:42:00Z">
              <w:r w:rsidDel="008027CD">
                <w:rPr>
                  <w:noProof/>
                </w:rPr>
                <w:drawing>
                  <wp:inline distT="0" distB="0" distL="0" distR="0" wp14:anchorId="632861A0" wp14:editId="1F361310">
                    <wp:extent cx="1158240" cy="304800"/>
                    <wp:effectExtent l="0" t="0" r="381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158240" cy="304800"/>
                            </a:xfrm>
                            <a:prstGeom prst="rect">
                              <a:avLst/>
                            </a:prstGeom>
                            <a:noFill/>
                            <a:ln>
                              <a:noFill/>
                            </a:ln>
                          </pic:spPr>
                        </pic:pic>
                      </a:graphicData>
                    </a:graphic>
                  </wp:inline>
                </w:drawing>
              </w:r>
            </w:del>
          </w:p>
        </w:tc>
        <w:tc>
          <w:tcPr>
            <w:tcW w:w="3978" w:type="dxa"/>
            <w:tcBorders>
              <w:top w:val="nil"/>
              <w:left w:val="nil"/>
              <w:bottom w:val="single" w:sz="4" w:space="0" w:color="5B9BD5" w:themeColor="accent5"/>
              <w:right w:val="nil"/>
            </w:tcBorders>
            <w:shd w:val="clear" w:color="auto" w:fill="70AD47" w:themeFill="accent6"/>
            <w:vAlign w:val="center"/>
            <w:tcPrChange w:id="13917" w:author="Salah Soliman" w:date="2020-01-31T16:42:00Z">
              <w:tcPr>
                <w:tcW w:w="3981" w:type="dxa"/>
                <w:tcBorders>
                  <w:top w:val="nil"/>
                  <w:left w:val="nil"/>
                  <w:bottom w:val="single" w:sz="4" w:space="0" w:color="5B9BD5" w:themeColor="accent5"/>
                  <w:right w:val="nil"/>
                </w:tcBorders>
                <w:shd w:val="clear" w:color="auto" w:fill="70AD47" w:themeFill="accent6"/>
              </w:tcPr>
            </w:tcPrChange>
          </w:tcPr>
          <w:p w14:paraId="631360DB" w14:textId="5CFF7FFC" w:rsidR="00374341" w:rsidDel="008027CD" w:rsidRDefault="00374341" w:rsidP="00374341">
            <w:pPr>
              <w:rPr>
                <w:del w:id="13918" w:author="Salah Soliman" w:date="2020-01-31T16:42:00Z"/>
              </w:rPr>
            </w:pPr>
          </w:p>
        </w:tc>
        <w:tc>
          <w:tcPr>
            <w:tcW w:w="270" w:type="dxa"/>
            <w:tcBorders>
              <w:top w:val="nil"/>
              <w:left w:val="nil"/>
              <w:bottom w:val="single" w:sz="4" w:space="0" w:color="5B9BD5" w:themeColor="accent5"/>
              <w:right w:val="single" w:sz="4" w:space="0" w:color="5B9BD5" w:themeColor="accent5"/>
            </w:tcBorders>
            <w:shd w:val="clear" w:color="auto" w:fill="70AD47" w:themeFill="accent6"/>
            <w:tcPrChange w:id="13919" w:author="Salah Soliman" w:date="2020-01-31T16:42:00Z">
              <w:tcPr>
                <w:tcW w:w="270" w:type="dxa"/>
                <w:tcBorders>
                  <w:top w:val="nil"/>
                  <w:left w:val="nil"/>
                  <w:bottom w:val="single" w:sz="4" w:space="0" w:color="5B9BD5" w:themeColor="accent5"/>
                  <w:right w:val="single" w:sz="4" w:space="0" w:color="5B9BD5" w:themeColor="accent5"/>
                </w:tcBorders>
                <w:shd w:val="clear" w:color="auto" w:fill="70AD47" w:themeFill="accent6"/>
              </w:tcPr>
            </w:tcPrChange>
          </w:tcPr>
          <w:p w14:paraId="7977AE3C" w14:textId="50DDD97C" w:rsidR="00374341" w:rsidDel="008027CD" w:rsidRDefault="00374341" w:rsidP="00374341">
            <w:pPr>
              <w:rPr>
                <w:del w:id="13920" w:author="Salah Soliman" w:date="2020-01-31T16:42:00Z"/>
              </w:rPr>
            </w:pPr>
          </w:p>
        </w:tc>
      </w:tr>
    </w:tbl>
    <w:p w14:paraId="439BA531" w14:textId="51FB42FA" w:rsidR="00374341" w:rsidDel="008027CD" w:rsidRDefault="00374341" w:rsidP="00374341">
      <w:pPr>
        <w:rPr>
          <w:del w:id="13921" w:author="Salah Soliman" w:date="2020-01-31T16:42:00Z"/>
          <w:color w:val="404040" w:themeColor="text1" w:themeTint="BF"/>
        </w:rPr>
      </w:pPr>
    </w:p>
    <w:tbl>
      <w:tblPr>
        <w:tblStyle w:val="TableGrid"/>
        <w:tblW w:w="10530" w:type="dxa"/>
        <w:tblInd w:w="-5" w:type="dxa"/>
        <w:tblLook w:val="04A0" w:firstRow="1" w:lastRow="0" w:firstColumn="1" w:lastColumn="0" w:noHBand="0" w:noVBand="1"/>
      </w:tblPr>
      <w:tblGrid>
        <w:gridCol w:w="806"/>
        <w:gridCol w:w="3061"/>
        <w:gridCol w:w="6663"/>
      </w:tblGrid>
      <w:tr w:rsidR="00374341" w:rsidDel="008027CD" w14:paraId="785EB499" w14:textId="512EA580" w:rsidTr="00374341">
        <w:trPr>
          <w:trHeight w:val="566"/>
          <w:del w:id="13922" w:author="Salah Soliman" w:date="2020-01-31T16:42:00Z"/>
        </w:trPr>
        <w:tc>
          <w:tcPr>
            <w:tcW w:w="805" w:type="dxa"/>
            <w:tcBorders>
              <w:top w:val="single" w:sz="4" w:space="0" w:color="auto"/>
              <w:left w:val="single" w:sz="4" w:space="0" w:color="auto"/>
              <w:bottom w:val="single" w:sz="4" w:space="0" w:color="auto"/>
              <w:right w:val="single" w:sz="4" w:space="0" w:color="auto"/>
            </w:tcBorders>
            <w:shd w:val="clear" w:color="auto" w:fill="ED7D31" w:themeFill="accent2"/>
            <w:vAlign w:val="center"/>
            <w:hideMark/>
          </w:tcPr>
          <w:p w14:paraId="451D32D3" w14:textId="10200924" w:rsidR="00374341" w:rsidDel="008027CD" w:rsidRDefault="00374341" w:rsidP="00374341">
            <w:pPr>
              <w:jc w:val="center"/>
              <w:rPr>
                <w:del w:id="13923" w:author="Salah Soliman" w:date="2020-01-31T16:42:00Z"/>
                <w:b/>
                <w:bCs/>
                <w:color w:val="FFFFFF" w:themeColor="background1"/>
              </w:rPr>
            </w:pPr>
            <w:del w:id="13924" w:author="Salah Soliman" w:date="2020-01-31T16:42:00Z">
              <w:r w:rsidDel="008027CD">
                <w:rPr>
                  <w:b/>
                  <w:bCs/>
                  <w:color w:val="FFFFFF" w:themeColor="background1"/>
                </w:rPr>
                <w:delText>Item</w:delText>
              </w:r>
            </w:del>
          </w:p>
        </w:tc>
        <w:tc>
          <w:tcPr>
            <w:tcW w:w="3060" w:type="dxa"/>
            <w:tcBorders>
              <w:top w:val="single" w:sz="4" w:space="0" w:color="auto"/>
              <w:left w:val="single" w:sz="4" w:space="0" w:color="auto"/>
              <w:bottom w:val="single" w:sz="4" w:space="0" w:color="auto"/>
              <w:right w:val="single" w:sz="4" w:space="0" w:color="auto"/>
            </w:tcBorders>
            <w:shd w:val="clear" w:color="auto" w:fill="ED7D31" w:themeFill="accent2"/>
            <w:hideMark/>
          </w:tcPr>
          <w:p w14:paraId="0C33A352" w14:textId="2561B5A9" w:rsidR="00374341" w:rsidDel="008027CD" w:rsidRDefault="00374341" w:rsidP="00374341">
            <w:pPr>
              <w:rPr>
                <w:del w:id="13925" w:author="Salah Soliman" w:date="2020-01-31T16:42:00Z"/>
                <w:b/>
                <w:bCs/>
                <w:color w:val="FFFFFF" w:themeColor="background1"/>
              </w:rPr>
            </w:pPr>
            <w:del w:id="13926" w:author="Salah Soliman" w:date="2020-01-31T16:42:00Z">
              <w:r w:rsidDel="008027CD">
                <w:rPr>
                  <w:b/>
                  <w:bCs/>
                  <w:color w:val="FFFFFF" w:themeColor="background1"/>
                </w:rPr>
                <w:delText>Status</w:delText>
              </w:r>
            </w:del>
          </w:p>
        </w:tc>
        <w:tc>
          <w:tcPr>
            <w:tcW w:w="6660" w:type="dxa"/>
            <w:tcBorders>
              <w:top w:val="single" w:sz="4" w:space="0" w:color="auto"/>
              <w:left w:val="single" w:sz="4" w:space="0" w:color="auto"/>
              <w:bottom w:val="single" w:sz="4" w:space="0" w:color="auto"/>
              <w:right w:val="single" w:sz="4" w:space="0" w:color="auto"/>
            </w:tcBorders>
            <w:shd w:val="clear" w:color="auto" w:fill="ED7D31" w:themeFill="accent2"/>
            <w:hideMark/>
          </w:tcPr>
          <w:p w14:paraId="340D2C06" w14:textId="5AC1A047" w:rsidR="00374341" w:rsidDel="008027CD" w:rsidRDefault="00374341" w:rsidP="00374341">
            <w:pPr>
              <w:rPr>
                <w:del w:id="13927" w:author="Salah Soliman" w:date="2020-01-31T16:42:00Z"/>
                <w:b/>
                <w:bCs/>
                <w:color w:val="FFFFFF" w:themeColor="background1"/>
              </w:rPr>
            </w:pPr>
            <w:del w:id="13928" w:author="Salah Soliman" w:date="2020-01-31T16:42:00Z">
              <w:r w:rsidDel="008027CD">
                <w:rPr>
                  <w:b/>
                  <w:bCs/>
                  <w:color w:val="FFFFFF" w:themeColor="background1"/>
                </w:rPr>
                <w:delText>Explanation Text/Images</w:delText>
              </w:r>
            </w:del>
          </w:p>
        </w:tc>
      </w:tr>
      <w:tr w:rsidR="00374341" w:rsidDel="008027CD" w14:paraId="5C84F223" w14:textId="752256D2" w:rsidTr="00374341">
        <w:trPr>
          <w:del w:id="13929" w:author="Salah Soliman" w:date="2020-01-31T16:42:00Z"/>
        </w:trPr>
        <w:tc>
          <w:tcPr>
            <w:tcW w:w="805" w:type="dxa"/>
            <w:tcBorders>
              <w:top w:val="single" w:sz="4" w:space="0" w:color="auto"/>
              <w:left w:val="single" w:sz="4" w:space="0" w:color="auto"/>
              <w:bottom w:val="single" w:sz="4" w:space="0" w:color="auto"/>
              <w:right w:val="single" w:sz="4" w:space="0" w:color="auto"/>
            </w:tcBorders>
            <w:vAlign w:val="center"/>
            <w:hideMark/>
          </w:tcPr>
          <w:p w14:paraId="64434A4A" w14:textId="7E8E5996" w:rsidR="00374341" w:rsidDel="008027CD" w:rsidRDefault="00374341" w:rsidP="00374341">
            <w:pPr>
              <w:jc w:val="center"/>
              <w:rPr>
                <w:del w:id="13930" w:author="Salah Soliman" w:date="2020-01-31T16:42:00Z"/>
                <w:color w:val="404040" w:themeColor="text1" w:themeTint="BF"/>
              </w:rPr>
            </w:pPr>
            <w:del w:id="13931" w:author="Salah Soliman" w:date="2020-01-31T16:42:00Z">
              <w:r w:rsidDel="008027CD">
                <w:delText>a.</w:delText>
              </w:r>
            </w:del>
          </w:p>
        </w:tc>
        <w:tc>
          <w:tcPr>
            <w:tcW w:w="3060" w:type="dxa"/>
            <w:tcBorders>
              <w:top w:val="single" w:sz="4" w:space="0" w:color="auto"/>
              <w:left w:val="single" w:sz="4" w:space="0" w:color="auto"/>
              <w:bottom w:val="single" w:sz="4" w:space="0" w:color="auto"/>
              <w:right w:val="single" w:sz="4" w:space="0" w:color="auto"/>
            </w:tcBorders>
            <w:vAlign w:val="center"/>
            <w:hideMark/>
          </w:tcPr>
          <w:p w14:paraId="0485EAB4" w14:textId="160783C7" w:rsidR="00374341" w:rsidDel="008027CD" w:rsidRDefault="00374341" w:rsidP="00374341">
            <w:pPr>
              <w:pStyle w:val="Heading3"/>
              <w:outlineLvl w:val="2"/>
              <w:rPr>
                <w:del w:id="13932" w:author="Salah Soliman" w:date="2020-01-31T16:42:00Z"/>
              </w:rPr>
            </w:pPr>
            <w:del w:id="13933" w:author="Salah Soliman" w:date="2020-01-31T16:42:00Z">
              <w:r w:rsidDel="008027CD">
                <w:delText xml:space="preserve">Correct. </w:delText>
              </w:r>
            </w:del>
          </w:p>
        </w:tc>
        <w:tc>
          <w:tcPr>
            <w:tcW w:w="6660" w:type="dxa"/>
            <w:tcBorders>
              <w:top w:val="single" w:sz="4" w:space="0" w:color="auto"/>
              <w:left w:val="single" w:sz="4" w:space="0" w:color="auto"/>
              <w:bottom w:val="single" w:sz="4" w:space="0" w:color="auto"/>
              <w:right w:val="single" w:sz="4" w:space="0" w:color="auto"/>
            </w:tcBorders>
            <w:vAlign w:val="center"/>
            <w:hideMark/>
          </w:tcPr>
          <w:p w14:paraId="2089AB7F" w14:textId="6067472C" w:rsidR="00374341" w:rsidDel="008027CD" w:rsidRDefault="00374341" w:rsidP="00374341">
            <w:pPr>
              <w:rPr>
                <w:del w:id="13934" w:author="Salah Soliman" w:date="2020-01-31T16:42:00Z"/>
                <w:rFonts w:ascii="Consolas" w:hAnsi="Consolas"/>
              </w:rPr>
            </w:pPr>
            <w:del w:id="13935" w:author="Salah Soliman" w:date="2020-01-31T16:42:00Z">
              <w:r w:rsidDel="008027CD">
                <w:delText>Yes, this code will achieve the desired result.</w:delText>
              </w:r>
            </w:del>
          </w:p>
        </w:tc>
      </w:tr>
      <w:tr w:rsidR="00374341" w:rsidDel="008027CD" w14:paraId="182AFDB0" w14:textId="41A9EEF1" w:rsidTr="00374341">
        <w:trPr>
          <w:del w:id="13936" w:author="Salah Soliman" w:date="2020-01-31T16:42:00Z"/>
        </w:trPr>
        <w:tc>
          <w:tcPr>
            <w:tcW w:w="805" w:type="dxa"/>
            <w:tcBorders>
              <w:top w:val="single" w:sz="4" w:space="0" w:color="auto"/>
              <w:left w:val="single" w:sz="4" w:space="0" w:color="auto"/>
              <w:bottom w:val="single" w:sz="4" w:space="0" w:color="auto"/>
              <w:right w:val="single" w:sz="4" w:space="0" w:color="auto"/>
            </w:tcBorders>
            <w:vAlign w:val="center"/>
            <w:hideMark/>
          </w:tcPr>
          <w:p w14:paraId="734A2219" w14:textId="0E7C9DAE" w:rsidR="00374341" w:rsidDel="008027CD" w:rsidRDefault="00374341" w:rsidP="00374341">
            <w:pPr>
              <w:jc w:val="center"/>
              <w:rPr>
                <w:del w:id="13937" w:author="Salah Soliman" w:date="2020-01-31T16:42:00Z"/>
              </w:rPr>
            </w:pPr>
            <w:del w:id="13938" w:author="Salah Soliman" w:date="2020-01-31T16:42:00Z">
              <w:r w:rsidDel="008027CD">
                <w:delText>b.</w:delText>
              </w:r>
            </w:del>
          </w:p>
        </w:tc>
        <w:tc>
          <w:tcPr>
            <w:tcW w:w="3060" w:type="dxa"/>
            <w:tcBorders>
              <w:top w:val="single" w:sz="4" w:space="0" w:color="auto"/>
              <w:left w:val="single" w:sz="4" w:space="0" w:color="auto"/>
              <w:bottom w:val="single" w:sz="4" w:space="0" w:color="auto"/>
              <w:right w:val="single" w:sz="4" w:space="0" w:color="auto"/>
            </w:tcBorders>
            <w:vAlign w:val="center"/>
            <w:hideMark/>
          </w:tcPr>
          <w:p w14:paraId="7E0AFCCF" w14:textId="3DEB32E4" w:rsidR="00374341" w:rsidDel="008027CD" w:rsidRDefault="00374341" w:rsidP="00374341">
            <w:pPr>
              <w:pStyle w:val="Heading3"/>
              <w:outlineLvl w:val="2"/>
              <w:rPr>
                <w:del w:id="13939" w:author="Salah Soliman" w:date="2020-01-31T16:42:00Z"/>
              </w:rPr>
            </w:pPr>
            <w:del w:id="13940" w:author="Salah Soliman" w:date="2020-01-31T16:42:00Z">
              <w:r w:rsidDel="008027CD">
                <w:delText>Incorrect</w:delText>
              </w:r>
            </w:del>
          </w:p>
        </w:tc>
        <w:tc>
          <w:tcPr>
            <w:tcW w:w="6660" w:type="dxa"/>
            <w:tcBorders>
              <w:top w:val="single" w:sz="4" w:space="0" w:color="auto"/>
              <w:left w:val="single" w:sz="4" w:space="0" w:color="auto"/>
              <w:bottom w:val="single" w:sz="4" w:space="0" w:color="auto"/>
              <w:right w:val="single" w:sz="4" w:space="0" w:color="auto"/>
            </w:tcBorders>
            <w:vAlign w:val="center"/>
            <w:hideMark/>
          </w:tcPr>
          <w:p w14:paraId="0691886A" w14:textId="06F6B5D2" w:rsidR="00374341" w:rsidDel="008027CD" w:rsidRDefault="00374341" w:rsidP="00374341">
            <w:pPr>
              <w:rPr>
                <w:del w:id="13941" w:author="Salah Soliman" w:date="2020-01-31T16:42:00Z"/>
                <w:rFonts w:ascii="Consolas" w:hAnsi="Consolas"/>
              </w:rPr>
            </w:pPr>
            <w:del w:id="13942" w:author="Salah Soliman" w:date="2020-01-31T16:42:00Z">
              <w:r w:rsidDel="008027CD">
                <w:delText>This code will not achieve the desired result.</w:delText>
              </w:r>
            </w:del>
          </w:p>
        </w:tc>
      </w:tr>
      <w:tr w:rsidR="00374341" w:rsidDel="008027CD" w14:paraId="6A9AAFF4" w14:textId="049D956C" w:rsidTr="00374341">
        <w:trPr>
          <w:del w:id="13943" w:author="Salah Soliman" w:date="2020-01-31T16:42:00Z"/>
        </w:trPr>
        <w:tc>
          <w:tcPr>
            <w:tcW w:w="805" w:type="dxa"/>
            <w:tcBorders>
              <w:top w:val="single" w:sz="4" w:space="0" w:color="auto"/>
              <w:left w:val="single" w:sz="4" w:space="0" w:color="auto"/>
              <w:bottom w:val="single" w:sz="4" w:space="0" w:color="auto"/>
              <w:right w:val="single" w:sz="4" w:space="0" w:color="auto"/>
            </w:tcBorders>
            <w:vAlign w:val="center"/>
            <w:hideMark/>
          </w:tcPr>
          <w:p w14:paraId="4452FEBC" w14:textId="53B441E1" w:rsidR="00374341" w:rsidDel="008027CD" w:rsidRDefault="00374341" w:rsidP="00374341">
            <w:pPr>
              <w:jc w:val="center"/>
              <w:rPr>
                <w:del w:id="13944" w:author="Salah Soliman" w:date="2020-01-31T16:42:00Z"/>
              </w:rPr>
            </w:pPr>
            <w:del w:id="13945" w:author="Salah Soliman" w:date="2020-01-31T16:42:00Z">
              <w:r w:rsidDel="008027CD">
                <w:delText>c.</w:delText>
              </w:r>
            </w:del>
          </w:p>
        </w:tc>
        <w:tc>
          <w:tcPr>
            <w:tcW w:w="3060" w:type="dxa"/>
            <w:tcBorders>
              <w:top w:val="single" w:sz="4" w:space="0" w:color="auto"/>
              <w:left w:val="single" w:sz="4" w:space="0" w:color="auto"/>
              <w:bottom w:val="single" w:sz="4" w:space="0" w:color="auto"/>
              <w:right w:val="single" w:sz="4" w:space="0" w:color="auto"/>
            </w:tcBorders>
            <w:vAlign w:val="center"/>
            <w:hideMark/>
          </w:tcPr>
          <w:p w14:paraId="3F035C2C" w14:textId="2FCA18EE" w:rsidR="00374341" w:rsidDel="008027CD" w:rsidRDefault="00374341" w:rsidP="00374341">
            <w:pPr>
              <w:pStyle w:val="Heading3"/>
              <w:outlineLvl w:val="2"/>
              <w:rPr>
                <w:del w:id="13946" w:author="Salah Soliman" w:date="2020-01-31T16:42:00Z"/>
              </w:rPr>
            </w:pPr>
            <w:del w:id="13947" w:author="Salah Soliman" w:date="2020-01-31T16:42:00Z">
              <w:r w:rsidDel="008027CD">
                <w:delText>Incorrect</w:delText>
              </w:r>
            </w:del>
          </w:p>
        </w:tc>
        <w:tc>
          <w:tcPr>
            <w:tcW w:w="6660" w:type="dxa"/>
            <w:tcBorders>
              <w:top w:val="single" w:sz="4" w:space="0" w:color="auto"/>
              <w:left w:val="single" w:sz="4" w:space="0" w:color="auto"/>
              <w:bottom w:val="single" w:sz="4" w:space="0" w:color="auto"/>
              <w:right w:val="single" w:sz="4" w:space="0" w:color="auto"/>
            </w:tcBorders>
            <w:vAlign w:val="center"/>
            <w:hideMark/>
          </w:tcPr>
          <w:p w14:paraId="7EF3D0B5" w14:textId="43112AA3" w:rsidR="00374341" w:rsidDel="008027CD" w:rsidRDefault="00374341" w:rsidP="00374341">
            <w:pPr>
              <w:pStyle w:val="NoSpacing"/>
              <w:spacing w:before="120" w:after="120" w:line="256" w:lineRule="auto"/>
              <w:rPr>
                <w:del w:id="13948" w:author="Salah Soliman" w:date="2020-01-31T16:42:00Z"/>
              </w:rPr>
            </w:pPr>
            <w:del w:id="13949" w:author="Salah Soliman" w:date="2020-01-31T16:42:00Z">
              <w:r w:rsidDel="008027CD">
                <w:delText>This code will not achieve the desired result.</w:delText>
              </w:r>
            </w:del>
          </w:p>
        </w:tc>
      </w:tr>
      <w:tr w:rsidR="00374341" w:rsidDel="008027CD" w14:paraId="59D5D8EB" w14:textId="4C7FE2DF" w:rsidTr="00374341">
        <w:trPr>
          <w:del w:id="13950" w:author="Salah Soliman" w:date="2020-01-31T16:42:00Z"/>
        </w:trPr>
        <w:tc>
          <w:tcPr>
            <w:tcW w:w="805" w:type="dxa"/>
            <w:tcBorders>
              <w:top w:val="single" w:sz="4" w:space="0" w:color="auto"/>
              <w:left w:val="single" w:sz="4" w:space="0" w:color="auto"/>
              <w:bottom w:val="single" w:sz="4" w:space="0" w:color="auto"/>
              <w:right w:val="single" w:sz="4" w:space="0" w:color="auto"/>
            </w:tcBorders>
            <w:vAlign w:val="center"/>
            <w:hideMark/>
          </w:tcPr>
          <w:p w14:paraId="4B5D1BC0" w14:textId="5E88BED3" w:rsidR="00374341" w:rsidDel="008027CD" w:rsidRDefault="00374341" w:rsidP="00374341">
            <w:pPr>
              <w:jc w:val="center"/>
              <w:rPr>
                <w:del w:id="13951" w:author="Salah Soliman" w:date="2020-01-31T16:42:00Z"/>
              </w:rPr>
            </w:pPr>
            <w:del w:id="13952" w:author="Salah Soliman" w:date="2020-01-31T16:42:00Z">
              <w:r w:rsidDel="008027CD">
                <w:delText>d.</w:delText>
              </w:r>
            </w:del>
          </w:p>
        </w:tc>
        <w:tc>
          <w:tcPr>
            <w:tcW w:w="3060" w:type="dxa"/>
            <w:tcBorders>
              <w:top w:val="single" w:sz="4" w:space="0" w:color="auto"/>
              <w:left w:val="single" w:sz="4" w:space="0" w:color="auto"/>
              <w:bottom w:val="single" w:sz="4" w:space="0" w:color="auto"/>
              <w:right w:val="single" w:sz="4" w:space="0" w:color="auto"/>
            </w:tcBorders>
            <w:vAlign w:val="center"/>
            <w:hideMark/>
          </w:tcPr>
          <w:p w14:paraId="4DFE751B" w14:textId="0580A504" w:rsidR="00374341" w:rsidDel="008027CD" w:rsidRDefault="00374341" w:rsidP="00374341">
            <w:pPr>
              <w:pStyle w:val="Heading3"/>
              <w:outlineLvl w:val="2"/>
              <w:rPr>
                <w:del w:id="13953" w:author="Salah Soliman" w:date="2020-01-31T16:42:00Z"/>
              </w:rPr>
            </w:pPr>
            <w:del w:id="13954" w:author="Salah Soliman" w:date="2020-01-31T16:42:00Z">
              <w:r w:rsidDel="008027CD">
                <w:delText>Incorrect</w:delText>
              </w:r>
            </w:del>
          </w:p>
        </w:tc>
        <w:tc>
          <w:tcPr>
            <w:tcW w:w="6660" w:type="dxa"/>
            <w:tcBorders>
              <w:top w:val="single" w:sz="4" w:space="0" w:color="auto"/>
              <w:left w:val="single" w:sz="4" w:space="0" w:color="auto"/>
              <w:bottom w:val="single" w:sz="4" w:space="0" w:color="auto"/>
              <w:right w:val="single" w:sz="4" w:space="0" w:color="auto"/>
            </w:tcBorders>
            <w:vAlign w:val="center"/>
            <w:hideMark/>
          </w:tcPr>
          <w:p w14:paraId="35DF7D47" w14:textId="7E4231DD" w:rsidR="00374341" w:rsidDel="008027CD" w:rsidRDefault="00374341" w:rsidP="00374341">
            <w:pPr>
              <w:rPr>
                <w:del w:id="13955" w:author="Salah Soliman" w:date="2020-01-31T16:42:00Z"/>
                <w:rFonts w:ascii="Consolas" w:hAnsi="Consolas"/>
              </w:rPr>
            </w:pPr>
            <w:del w:id="13956" w:author="Salah Soliman" w:date="2020-01-31T16:42:00Z">
              <w:r w:rsidDel="008027CD">
                <w:delText>This code will not achieve the desired result.</w:delText>
              </w:r>
            </w:del>
          </w:p>
        </w:tc>
      </w:tr>
    </w:tbl>
    <w:p w14:paraId="7BEF9E30" w14:textId="612F5AF4" w:rsidR="00374341" w:rsidRDefault="008027CD" w:rsidP="00374341">
      <w:pPr>
        <w:pStyle w:val="NoSpacing"/>
      </w:pPr>
      <w:ins w:id="13957" w:author="Salah Soliman" w:date="2020-01-31T16:42:00Z">
        <w:r>
          <w:tab/>
        </w:r>
      </w:ins>
    </w:p>
    <w:bookmarkEnd w:id="13745"/>
    <w:p w14:paraId="39264261" w14:textId="5CA7F548" w:rsidR="009308DD" w:rsidRDefault="00374341" w:rsidP="009308DD">
      <w:pPr>
        <w:rPr>
          <w:rFonts w:ascii="Open Sans" w:hAnsi="Open Sans" w:cs="Open Sans"/>
        </w:rPr>
      </w:pPr>
      <w:r>
        <w:rPr>
          <w:highlight w:val="yellow"/>
        </w:rPr>
        <w:br/>
      </w:r>
      <w:r w:rsidR="009308DD">
        <w:rPr>
          <w:highlight w:val="magenta"/>
        </w:rPr>
        <w:t xml:space="preserve">Mission </w:t>
      </w:r>
      <w:r w:rsidR="00F070C8">
        <w:rPr>
          <w:highlight w:val="magenta"/>
        </w:rPr>
        <w:t>6</w:t>
      </w:r>
      <w:r w:rsidR="009308DD">
        <w:rPr>
          <w:highlight w:val="magenta"/>
        </w:rPr>
        <w:t xml:space="preserve"> - Quiz Mission: Data Visualization</w:t>
      </w:r>
    </w:p>
    <w:p w14:paraId="15413EA2" w14:textId="4EF321EA" w:rsidR="00764552" w:rsidRDefault="00764552" w:rsidP="00764552">
      <w:pPr>
        <w:rPr>
          <w:rStyle w:val="Strong"/>
          <w:rFonts w:eastAsia="Times New Roman" w:cstheme="minorHAnsi"/>
          <w:szCs w:val="24"/>
        </w:rPr>
      </w:pPr>
      <w:r>
        <w:rPr>
          <w:rStyle w:val="Strong"/>
          <w:rFonts w:eastAsia="Times New Roman" w:cstheme="minorHAnsi"/>
          <w:szCs w:val="24"/>
          <w:highlight w:val="yellow"/>
        </w:rPr>
        <w:t>Mission 6</w:t>
      </w:r>
      <w:r w:rsidRPr="00DF56DB">
        <w:rPr>
          <w:rStyle w:val="Strong"/>
          <w:rFonts w:eastAsia="Times New Roman" w:cstheme="minorHAnsi"/>
          <w:szCs w:val="24"/>
          <w:highlight w:val="yellow"/>
        </w:rPr>
        <w:t xml:space="preserve"> Essential </w:t>
      </w:r>
      <w:r>
        <w:rPr>
          <w:rStyle w:val="Strong"/>
          <w:rFonts w:eastAsia="Times New Roman" w:cstheme="minorHAnsi"/>
          <w:szCs w:val="24"/>
          <w:highlight w:val="yellow"/>
        </w:rPr>
        <w:t>Purpose</w:t>
      </w:r>
      <w:r w:rsidRPr="00DF56DB">
        <w:rPr>
          <w:rStyle w:val="Strong"/>
          <w:rFonts w:eastAsia="Times New Roman" w:cstheme="minorHAnsi"/>
          <w:szCs w:val="24"/>
          <w:highlight w:val="yellow"/>
        </w:rPr>
        <w:t>:</w:t>
      </w:r>
      <w:r w:rsidRPr="00DF56DB">
        <w:rPr>
          <w:rStyle w:val="Strong"/>
          <w:rFonts w:eastAsia="Times New Roman" w:cstheme="minorHAnsi"/>
          <w:szCs w:val="24"/>
        </w:rPr>
        <w:t xml:space="preserve"> </w:t>
      </w:r>
    </w:p>
    <w:p w14:paraId="030C916A" w14:textId="77777777" w:rsidR="00764552" w:rsidRPr="002F5EB5" w:rsidRDefault="00764552" w:rsidP="00764552">
      <w:pPr>
        <w:rPr>
          <w:rStyle w:val="Strong"/>
          <w:b w:val="0"/>
          <w:bCs w:val="0"/>
        </w:rPr>
      </w:pPr>
      <w:r>
        <w:rPr>
          <w:rFonts w:cstheme="minorHAnsi"/>
          <w:color w:val="A6A6A6" w:themeColor="background1" w:themeShade="A6"/>
        </w:rPr>
        <w:t>Repeat this section for every mission.</w:t>
      </w:r>
    </w:p>
    <w:p w14:paraId="14334AB4" w14:textId="77777777" w:rsidR="00764552" w:rsidRPr="00A5669F" w:rsidRDefault="00764552" w:rsidP="00764552">
      <w:pPr>
        <w:pStyle w:val="NormalWeb"/>
        <w:spacing w:before="0" w:beforeAutospacing="0" w:after="120" w:afterAutospacing="0"/>
        <w:rPr>
          <w:rFonts w:asciiTheme="minorHAnsi" w:eastAsiaTheme="minorHAnsi" w:hAnsiTheme="minorHAnsi" w:cstheme="minorBidi"/>
          <w:color w:val="A6A6A6" w:themeColor="background1" w:themeShade="A6"/>
          <w:sz w:val="20"/>
          <w:szCs w:val="22"/>
        </w:rPr>
      </w:pPr>
      <w:r w:rsidRPr="00A5669F">
        <w:rPr>
          <w:rFonts w:asciiTheme="minorHAnsi" w:eastAsiaTheme="minorHAnsi" w:hAnsiTheme="minorHAnsi" w:cstheme="minorBidi"/>
          <w:color w:val="A6A6A6" w:themeColor="background1" w:themeShade="A6"/>
          <w:sz w:val="22"/>
        </w:rPr>
        <w:t>Write the essential question learners should explore during this lesson</w:t>
      </w:r>
      <w:r w:rsidRPr="00F71D0F">
        <w:rPr>
          <w:rFonts w:asciiTheme="minorHAnsi" w:eastAsiaTheme="minorHAnsi" w:hAnsiTheme="minorHAnsi" w:cstheme="minorBidi"/>
          <w:color w:val="A6A6A6" w:themeColor="background1" w:themeShade="A6"/>
          <w:sz w:val="22"/>
          <w:szCs w:val="22"/>
        </w:rPr>
        <w:t>.</w:t>
      </w:r>
      <w:r>
        <w:rPr>
          <w:rFonts w:asciiTheme="minorHAnsi" w:eastAsiaTheme="minorHAnsi" w:hAnsiTheme="minorHAnsi" w:cstheme="minorBidi"/>
          <w:color w:val="A6A6A6" w:themeColor="background1" w:themeShade="A6"/>
          <w:sz w:val="22"/>
          <w:szCs w:val="22"/>
        </w:rPr>
        <w:t xml:space="preserve"> Write the purpose as a question that will be answered throughout the mission.</w:t>
      </w:r>
      <w:r w:rsidRPr="00F71D0F">
        <w:rPr>
          <w:rFonts w:asciiTheme="minorHAnsi" w:eastAsiaTheme="minorHAnsi" w:hAnsiTheme="minorHAnsi" w:cstheme="minorBidi"/>
          <w:color w:val="A6A6A6" w:themeColor="background1" w:themeShade="A6"/>
          <w:sz w:val="22"/>
          <w:szCs w:val="22"/>
        </w:rPr>
        <w:t xml:space="preserve"> Ie. Why is Python important for Machine Learning?</w:t>
      </w:r>
    </w:p>
    <w:p w14:paraId="0EC5A1E7" w14:textId="77777777" w:rsidR="00764552" w:rsidRDefault="00764552" w:rsidP="00764552">
      <w:pPr>
        <w:pStyle w:val="NormalWeb"/>
        <w:spacing w:before="0" w:beforeAutospacing="0" w:after="120" w:afterAutospacing="0"/>
        <w:rPr>
          <w:rFonts w:asciiTheme="minorHAnsi" w:hAnsiTheme="minorHAnsi" w:cstheme="minorHAnsi"/>
          <w:sz w:val="22"/>
          <w:szCs w:val="22"/>
        </w:rPr>
      </w:pPr>
      <w:r>
        <w:rPr>
          <w:rFonts w:asciiTheme="minorHAnsi" w:hAnsiTheme="minorHAnsi" w:cstheme="minorHAnsi"/>
          <w:sz w:val="22"/>
          <w:szCs w:val="22"/>
        </w:rPr>
        <w:t>Write Here:</w:t>
      </w:r>
    </w:p>
    <w:p w14:paraId="475B8028" w14:textId="514F8C48" w:rsidR="00764552" w:rsidRDefault="00764552" w:rsidP="00764552">
      <w:pPr>
        <w:pStyle w:val="NormalWeb"/>
        <w:spacing w:before="0" w:beforeAutospacing="0" w:after="120" w:afterAutospacing="0"/>
        <w:rPr>
          <w:rFonts w:ascii="Calibri" w:hAnsi="Calibri" w:cs="Calibri"/>
          <w:sz w:val="22"/>
          <w:szCs w:val="22"/>
        </w:rPr>
      </w:pPr>
      <w:r w:rsidRPr="00072BB1">
        <w:rPr>
          <w:rFonts w:ascii="Calibri" w:hAnsi="Calibri" w:cs="Calibri"/>
          <w:sz w:val="22"/>
          <w:szCs w:val="22"/>
        </w:rPr>
        <w:t>Knowledge: Matplotlib</w:t>
      </w:r>
    </w:p>
    <w:p w14:paraId="43DF0B03" w14:textId="325E0990" w:rsidR="00DF1211" w:rsidRPr="00C62FC2" w:rsidRDefault="00DF1211" w:rsidP="00DF1211">
      <w:pPr>
        <w:rPr>
          <w:color w:val="A6A6A6" w:themeColor="background1" w:themeShade="A6"/>
        </w:rPr>
      </w:pPr>
      <w:r w:rsidRPr="00E666A8">
        <w:rPr>
          <w:rFonts w:ascii="Calibri" w:eastAsia="Times New Roman" w:hAnsi="Calibri" w:cs="Calibri"/>
          <w:color w:val="000000"/>
        </w:rPr>
        <w:t xml:space="preserve">For more information regarding </w:t>
      </w:r>
      <w:commentRangeStart w:id="13958"/>
      <w:commentRangeEnd w:id="13958"/>
      <w:r>
        <w:rPr>
          <w:rStyle w:val="CommentReference"/>
          <w:color w:val="404040"/>
        </w:rPr>
        <w:commentReference w:id="13958"/>
      </w:r>
      <w:r w:rsidRPr="00E666A8">
        <w:rPr>
          <w:rFonts w:ascii="Calibri" w:eastAsia="Times New Roman" w:hAnsi="Calibri" w:cs="Calibri"/>
          <w:color w:val="000000"/>
        </w:rPr>
        <w:t xml:space="preserve">the grading of </w:t>
      </w:r>
      <w:r>
        <w:rPr>
          <w:rFonts w:ascii="Calibri" w:eastAsia="Times New Roman" w:hAnsi="Calibri" w:cs="Calibri"/>
          <w:color w:val="000000"/>
        </w:rPr>
        <w:t xml:space="preserve">the Quiz missions </w:t>
      </w:r>
      <w:r w:rsidRPr="00E666A8">
        <w:rPr>
          <w:rFonts w:ascii="Calibri" w:eastAsia="Times New Roman" w:hAnsi="Calibri" w:cs="Calibri"/>
          <w:color w:val="000000"/>
        </w:rPr>
        <w:t>please refer to Module 1 Introduction section</w:t>
      </w:r>
      <w:r w:rsidR="007E3639">
        <w:rPr>
          <w:rFonts w:ascii="Calibri" w:eastAsia="Times New Roman" w:hAnsi="Calibri" w:cs="Calibri"/>
          <w:color w:val="000000"/>
        </w:rPr>
        <w:t xml:space="preserve"> as well as </w:t>
      </w:r>
      <w:r w:rsidR="007E3639" w:rsidRPr="007962D9">
        <w:rPr>
          <w:rFonts w:ascii="Calibri" w:eastAsia="Times New Roman" w:hAnsi="Calibri" w:cs="Calibri"/>
          <w:color w:val="4472C4" w:themeColor="accent1"/>
          <w:u w:val="single"/>
        </w:rPr>
        <w:t xml:space="preserve">the </w:t>
      </w:r>
      <w:del w:id="13959" w:author="Chantelle Dubois Nishiyama" w:date="2020-02-26T20:35:00Z">
        <w:r w:rsidR="007E3639" w:rsidRPr="007962D9" w:rsidDel="00A17CD2">
          <w:rPr>
            <w:rFonts w:ascii="Calibri" w:eastAsia="Times New Roman" w:hAnsi="Calibri" w:cs="Calibri"/>
            <w:color w:val="4472C4" w:themeColor="accent1"/>
            <w:u w:val="single"/>
          </w:rPr>
          <w:delText>orientation</w:delText>
        </w:r>
      </w:del>
      <w:ins w:id="13960" w:author="Chantelle Dubois Nishiyama" w:date="2020-02-26T20:35:00Z">
        <w:r w:rsidR="00A17CD2">
          <w:rPr>
            <w:rFonts w:ascii="Calibri" w:eastAsia="Times New Roman" w:hAnsi="Calibri" w:cs="Calibri"/>
            <w:color w:val="4472C4" w:themeColor="accent1"/>
            <w:u w:val="single"/>
          </w:rPr>
          <w:t>Orientation</w:t>
        </w:r>
      </w:ins>
      <w:del w:id="13961" w:author="Chantelle Dubois Nishiyama" w:date="2020-02-19T23:10:00Z">
        <w:r w:rsidR="007E3639" w:rsidRPr="00E666A8" w:rsidDel="00F40ACB">
          <w:rPr>
            <w:rFonts w:ascii="Calibri" w:eastAsia="Times New Roman" w:hAnsi="Calibri" w:cs="Calibri"/>
            <w:color w:val="000000"/>
          </w:rPr>
          <w:delText>.</w:delText>
        </w:r>
      </w:del>
      <w:r w:rsidRPr="00E666A8">
        <w:rPr>
          <w:rFonts w:ascii="Calibri" w:eastAsia="Times New Roman" w:hAnsi="Calibri" w:cs="Calibri"/>
          <w:color w:val="000000"/>
        </w:rPr>
        <w:t>.</w:t>
      </w:r>
      <w:r w:rsidRPr="00DF56DB">
        <w:rPr>
          <w:b/>
        </w:rPr>
        <w:t xml:space="preserve"> </w:t>
      </w:r>
    </w:p>
    <w:p w14:paraId="73C582C4" w14:textId="77777777" w:rsidR="00DF1211" w:rsidRDefault="00DF1211" w:rsidP="00764552">
      <w:pPr>
        <w:pStyle w:val="NormalWeb"/>
        <w:spacing w:before="0" w:beforeAutospacing="0" w:after="120" w:afterAutospacing="0"/>
        <w:rPr>
          <w:rFonts w:asciiTheme="minorHAnsi" w:hAnsiTheme="minorHAnsi" w:cstheme="minorHAnsi"/>
          <w:sz w:val="22"/>
          <w:szCs w:val="22"/>
        </w:rPr>
      </w:pPr>
    </w:p>
    <w:p w14:paraId="245D27B5" w14:textId="07DD27BE" w:rsidR="00764552" w:rsidRPr="005E2335" w:rsidRDefault="00764552" w:rsidP="00DD0534">
      <w:pPr>
        <w:spacing w:after="0" w:line="240" w:lineRule="auto"/>
        <w:rPr>
          <w:rFonts w:ascii="Calibri" w:hAnsi="Calibri" w:cs="Calibri"/>
          <w:b/>
          <w:bCs/>
        </w:rPr>
      </w:pPr>
      <w:r w:rsidRPr="005E2335">
        <w:rPr>
          <w:rFonts w:ascii="Calibri" w:hAnsi="Calibri" w:cs="Calibri"/>
          <w:b/>
          <w:bCs/>
          <w:highlight w:val="yellow"/>
        </w:rPr>
        <w:t xml:space="preserve">Mission </w:t>
      </w:r>
      <w:r>
        <w:rPr>
          <w:rFonts w:ascii="Calibri" w:hAnsi="Calibri" w:cs="Calibri"/>
          <w:b/>
          <w:bCs/>
          <w:highlight w:val="yellow"/>
        </w:rPr>
        <w:t>6</w:t>
      </w:r>
      <w:r w:rsidRPr="005E2335">
        <w:rPr>
          <w:rFonts w:ascii="Calibri" w:hAnsi="Calibri" w:cs="Calibri"/>
          <w:b/>
          <w:bCs/>
          <w:highlight w:val="yellow"/>
        </w:rPr>
        <w:t xml:space="preserve"> </w:t>
      </w:r>
      <w:r w:rsidR="00DD0534">
        <w:rPr>
          <w:rFonts w:ascii="Calibri" w:hAnsi="Calibri" w:cs="Calibri"/>
          <w:b/>
          <w:bCs/>
          <w:highlight w:val="yellow"/>
        </w:rPr>
        <w:t>Instructions</w:t>
      </w:r>
      <w:r w:rsidRPr="005E2335">
        <w:rPr>
          <w:rFonts w:ascii="Calibri" w:hAnsi="Calibri" w:cs="Calibri"/>
          <w:b/>
          <w:bCs/>
          <w:highlight w:val="yellow"/>
        </w:rPr>
        <w:t>:</w:t>
      </w:r>
    </w:p>
    <w:p w14:paraId="62ACB77B" w14:textId="7FEFF523" w:rsidR="00374341" w:rsidRDefault="00374341" w:rsidP="00374341">
      <w:pPr>
        <w:pStyle w:val="NoSpacing"/>
        <w:rPr>
          <w:ins w:id="13962" w:author="Salah Soliman" w:date="2020-01-31T16:43:00Z"/>
        </w:rPr>
      </w:pPr>
    </w:p>
    <w:p w14:paraId="339C4D68" w14:textId="5CC9E194" w:rsidR="00255315" w:rsidRDefault="00255315" w:rsidP="00374341">
      <w:pPr>
        <w:pStyle w:val="NoSpacing"/>
        <w:rPr>
          <w:ins w:id="13963" w:author="Salah Soliman" w:date="2020-01-31T16:43:00Z"/>
        </w:rPr>
      </w:pPr>
    </w:p>
    <w:p w14:paraId="552E7172" w14:textId="77777777" w:rsidR="00255315" w:rsidRPr="00255315" w:rsidRDefault="00255315" w:rsidP="00255315">
      <w:pPr>
        <w:spacing w:after="0" w:line="240" w:lineRule="auto"/>
        <w:rPr>
          <w:ins w:id="13964" w:author="Salah Soliman" w:date="2020-01-31T16:43:00Z"/>
          <w:rFonts w:ascii="Open Sans" w:eastAsia="Open Sans" w:hAnsi="Open Sans" w:cs="Times New Roman"/>
        </w:rPr>
      </w:pPr>
    </w:p>
    <w:tbl>
      <w:tblPr>
        <w:tblStyle w:val="TableGrid"/>
        <w:tblW w:w="10350" w:type="dxa"/>
        <w:tblInd w:w="-5" w:type="dxa"/>
        <w:tblBorders>
          <w:top w:val="single" w:sz="4" w:space="0" w:color="DBDBDB"/>
          <w:left w:val="single" w:sz="4" w:space="0" w:color="DBDBDB"/>
          <w:bottom w:val="single" w:sz="4" w:space="0" w:color="DBDBDB"/>
          <w:right w:val="single" w:sz="4" w:space="0" w:color="DBDBDB"/>
          <w:insideH w:val="none" w:sz="0" w:space="0" w:color="auto"/>
          <w:insideV w:val="none" w:sz="0" w:space="0" w:color="auto"/>
        </w:tblBorders>
        <w:tblLayout w:type="fixed"/>
        <w:tblCellMar>
          <w:left w:w="115" w:type="dxa"/>
          <w:right w:w="115" w:type="dxa"/>
        </w:tblCellMar>
        <w:tblLook w:val="04A0" w:firstRow="1" w:lastRow="0" w:firstColumn="1" w:lastColumn="0" w:noHBand="0" w:noVBand="1"/>
        <w:tblPrChange w:id="13965" w:author="Alicia Romero Lopez" w:date="2020-01-31T09:48:00Z">
          <w:tblPr>
            <w:tblStyle w:val="TableGrid"/>
            <w:tblW w:w="10350" w:type="dxa"/>
            <w:tblInd w:w="-5" w:type="dxa"/>
            <w:tblBorders>
              <w:top w:val="single" w:sz="4" w:space="0" w:color="DBDBDB"/>
              <w:left w:val="single" w:sz="4" w:space="0" w:color="DBDBDB"/>
              <w:bottom w:val="single" w:sz="4" w:space="0" w:color="DBDBDB"/>
              <w:right w:val="single" w:sz="4" w:space="0" w:color="DBDBDB"/>
              <w:insideH w:val="none" w:sz="0" w:space="0" w:color="auto"/>
              <w:insideV w:val="none" w:sz="0" w:space="0" w:color="auto"/>
            </w:tblBorders>
            <w:tblLayout w:type="fixed"/>
            <w:tblCellMar>
              <w:left w:w="115" w:type="dxa"/>
              <w:right w:w="115" w:type="dxa"/>
            </w:tblCellMar>
            <w:tblLook w:val="04A0" w:firstRow="1" w:lastRow="0" w:firstColumn="1" w:lastColumn="0" w:noHBand="0" w:noVBand="1"/>
          </w:tblPr>
        </w:tblPrChange>
      </w:tblPr>
      <w:tblGrid>
        <w:gridCol w:w="264"/>
        <w:gridCol w:w="3186"/>
        <w:gridCol w:w="738"/>
        <w:gridCol w:w="2034"/>
        <w:gridCol w:w="677"/>
        <w:gridCol w:w="3181"/>
        <w:gridCol w:w="270"/>
        <w:tblGridChange w:id="13966">
          <w:tblGrid>
            <w:gridCol w:w="360"/>
            <w:gridCol w:w="360"/>
            <w:gridCol w:w="360"/>
            <w:gridCol w:w="360"/>
            <w:gridCol w:w="360"/>
            <w:gridCol w:w="360"/>
            <w:gridCol w:w="360"/>
          </w:tblGrid>
        </w:tblGridChange>
      </w:tblGrid>
      <w:tr w:rsidR="00255315" w:rsidRPr="00255315" w14:paraId="60C1565E" w14:textId="77777777" w:rsidTr="51235A2F">
        <w:trPr>
          <w:cantSplit/>
          <w:trHeight w:val="420"/>
          <w:ins w:id="13967" w:author="Salah Soliman" w:date="2020-01-31T16:43:00Z"/>
        </w:trPr>
        <w:tc>
          <w:tcPr>
            <w:tcW w:w="10355" w:type="dxa"/>
            <w:gridSpan w:val="7"/>
            <w:tcBorders>
              <w:top w:val="single" w:sz="4" w:space="0" w:color="DBDBDB" w:themeColor="accent3" w:themeTint="66"/>
              <w:left w:val="single" w:sz="4" w:space="0" w:color="DBDBDB" w:themeColor="accent3" w:themeTint="66"/>
              <w:bottom w:val="nil"/>
              <w:right w:val="single" w:sz="4" w:space="0" w:color="DBDBDB" w:themeColor="accent3" w:themeTint="66"/>
            </w:tcBorders>
            <w:shd w:val="clear" w:color="auto" w:fill="FAFAFA"/>
            <w:hideMark/>
            <w:tcPrChange w:id="13968" w:author="Alicia Romero Lopez" w:date="2020-01-31T09:48:00Z">
              <w:tcPr>
                <w:tcW w:w="10355" w:type="dxa"/>
                <w:gridSpan w:val="7"/>
                <w:tcBorders>
                  <w:top w:val="single" w:sz="4" w:space="0" w:color="DBDBDB"/>
                  <w:left w:val="single" w:sz="4" w:space="0" w:color="DBDBDB"/>
                  <w:bottom w:val="nil"/>
                  <w:right w:val="single" w:sz="4" w:space="0" w:color="DBDBDB"/>
                </w:tcBorders>
                <w:shd w:val="clear" w:color="auto" w:fill="FAFAFA"/>
                <w:hideMark/>
              </w:tcPr>
            </w:tcPrChange>
          </w:tcPr>
          <w:p w14:paraId="71C2FF19" w14:textId="77777777" w:rsidR="00255315" w:rsidRPr="00255315" w:rsidRDefault="00255315" w:rsidP="00255315">
            <w:pPr>
              <w:outlineLvl w:val="2"/>
              <w:rPr>
                <w:ins w:id="13969" w:author="Salah Soliman" w:date="2020-01-31T16:43:00Z"/>
                <w:rFonts w:ascii="Open Sans Semibold" w:eastAsia="Open Sans" w:hAnsi="Open Sans Semibold" w:cs="Open Sans Semibold"/>
                <w:color w:val="11143F"/>
              </w:rPr>
            </w:pPr>
            <w:ins w:id="13970" w:author="Salah Soliman" w:date="2020-01-31T16:43:00Z">
              <w:r w:rsidRPr="00255315">
                <w:rPr>
                  <w:rFonts w:ascii="Open Sans Semibold" w:eastAsia="Open Sans" w:hAnsi="Open Sans Semibold" w:cs="Open Sans Semibold"/>
                  <w:color w:val="11143F"/>
                </w:rPr>
                <w:t>Fill in the missing blank</w:t>
              </w:r>
            </w:ins>
          </w:p>
        </w:tc>
      </w:tr>
      <w:tr w:rsidR="00255315" w:rsidRPr="00255315" w14:paraId="1480E75F" w14:textId="77777777" w:rsidTr="51235A2F">
        <w:trPr>
          <w:cantSplit/>
          <w:trHeight w:val="128"/>
          <w:ins w:id="13971" w:author="Salah Soliman" w:date="2020-01-31T16:43:00Z"/>
        </w:trPr>
        <w:tc>
          <w:tcPr>
            <w:tcW w:w="3452" w:type="dxa"/>
            <w:gridSpan w:val="2"/>
            <w:vMerge w:val="restart"/>
            <w:tcBorders>
              <w:top w:val="nil"/>
              <w:left w:val="single" w:sz="4" w:space="0" w:color="DBDBDB" w:themeColor="accent3" w:themeTint="66"/>
              <w:bottom w:val="nil"/>
              <w:right w:val="single" w:sz="4" w:space="0" w:color="7D7D7D"/>
            </w:tcBorders>
            <w:shd w:val="clear" w:color="auto" w:fill="FAFAFA"/>
            <w:hideMark/>
            <w:tcPrChange w:id="13972" w:author="Alicia Romero Lopez" w:date="2020-01-31T09:48:00Z">
              <w:tcPr>
                <w:tcW w:w="3452" w:type="dxa"/>
                <w:gridSpan w:val="2"/>
                <w:vMerge w:val="restart"/>
                <w:tcBorders>
                  <w:top w:val="nil"/>
                  <w:left w:val="single" w:sz="4" w:space="0" w:color="DBDBDB"/>
                  <w:bottom w:val="nil"/>
                  <w:right w:val="single" w:sz="4" w:space="0" w:color="7D7D7D"/>
                </w:tcBorders>
                <w:shd w:val="clear" w:color="auto" w:fill="FAFAFA"/>
                <w:hideMark/>
              </w:tcPr>
            </w:tcPrChange>
          </w:tcPr>
          <w:p w14:paraId="741B50C0" w14:textId="77777777" w:rsidR="00255315" w:rsidRPr="00255315" w:rsidRDefault="00255315" w:rsidP="00255315">
            <w:pPr>
              <w:numPr>
                <w:ilvl w:val="0"/>
                <w:numId w:val="61"/>
              </w:numPr>
              <w:spacing w:before="120" w:after="120"/>
              <w:ind w:firstLine="0"/>
              <w:outlineLvl w:val="2"/>
              <w:rPr>
                <w:ins w:id="13973" w:author="Salah Soliman" w:date="2020-01-31T16:43:00Z"/>
                <w:rFonts w:ascii="Open Sans" w:eastAsia="Open Sans" w:hAnsi="Open Sans" w:cs="Times New Roman"/>
                <w:color w:val="404040"/>
              </w:rPr>
            </w:pPr>
            <w:ins w:id="13974" w:author="Salah Soliman" w:date="2020-01-31T16:43:00Z">
              <w:r w:rsidRPr="00255315">
                <w:rPr>
                  <w:rFonts w:ascii="Open Sans" w:eastAsia="Open Sans" w:hAnsi="Open Sans" w:cs="Times New Roman"/>
                  <w:color w:val="404040"/>
                </w:rPr>
                <w:t xml:space="preserve">To create a bar plot in Matplotlib, </w:t>
              </w:r>
            </w:ins>
          </w:p>
        </w:tc>
        <w:tc>
          <w:tcPr>
            <w:tcW w:w="3450" w:type="dxa"/>
            <w:gridSpan w:val="3"/>
            <w:tcBorders>
              <w:top w:val="single" w:sz="4" w:space="0" w:color="7D7D7D"/>
              <w:left w:val="single" w:sz="4" w:space="0" w:color="7D7D7D"/>
              <w:bottom w:val="single" w:sz="4" w:space="0" w:color="7D7D7D"/>
              <w:right w:val="single" w:sz="4" w:space="0" w:color="7D7D7D"/>
            </w:tcBorders>
            <w:shd w:val="clear" w:color="auto" w:fill="BBBBBB"/>
            <w:hideMark/>
            <w:tcPrChange w:id="13975" w:author="Alicia Romero Lopez" w:date="2020-01-31T09:48:00Z">
              <w:tcPr>
                <w:tcW w:w="3450" w:type="dxa"/>
                <w:gridSpan w:val="3"/>
                <w:tcBorders>
                  <w:top w:val="single" w:sz="4" w:space="0" w:color="7D7D7D"/>
                  <w:left w:val="single" w:sz="4" w:space="0" w:color="7D7D7D"/>
                  <w:bottom w:val="single" w:sz="4" w:space="0" w:color="7D7D7D"/>
                  <w:right w:val="single" w:sz="4" w:space="0" w:color="7D7D7D"/>
                </w:tcBorders>
                <w:shd w:val="clear" w:color="auto" w:fill="BBBBBB"/>
                <w:hideMark/>
              </w:tcPr>
            </w:tcPrChange>
          </w:tcPr>
          <w:p w14:paraId="56F5D893" w14:textId="77777777" w:rsidR="00255315" w:rsidRPr="00255315" w:rsidRDefault="00255315" w:rsidP="00255315">
            <w:pPr>
              <w:jc w:val="center"/>
              <w:outlineLvl w:val="2"/>
              <w:rPr>
                <w:ins w:id="13976" w:author="Salah Soliman" w:date="2020-01-31T16:43:00Z"/>
                <w:rFonts w:ascii="Open Sans Semibold" w:eastAsia="Open Sans" w:hAnsi="Open Sans Semibold" w:cs="Open Sans Semibold"/>
                <w:color w:val="404040"/>
              </w:rPr>
            </w:pPr>
            <w:ins w:id="13977" w:author="Salah Soliman" w:date="2020-01-31T16:43:00Z">
              <w:r w:rsidRPr="00255315">
                <w:rPr>
                  <w:rFonts w:ascii="Open Sans Semibold" w:eastAsia="Open Sans" w:hAnsi="Open Sans Semibold" w:cs="Open Sans Semibold"/>
                  <w:color w:val="FFFFFF"/>
                </w:rPr>
                <w:t xml:space="preserve">…….. </w:t>
              </w:r>
              <w:r w:rsidRPr="00255315">
                <w:rPr>
                  <w:rFonts w:ascii="FontAwesome" w:eastAsia="Open Sans" w:hAnsi="FontAwesome" w:cs="Open Sans Semibold"/>
                  <w:color w:val="FFFFFF"/>
                </w:rPr>
                <w:sym w:font="FontAwesome" w:char="F0D7"/>
              </w:r>
            </w:ins>
          </w:p>
        </w:tc>
        <w:tc>
          <w:tcPr>
            <w:tcW w:w="3453" w:type="dxa"/>
            <w:gridSpan w:val="2"/>
            <w:vMerge w:val="restart"/>
            <w:tcBorders>
              <w:top w:val="nil"/>
              <w:left w:val="single" w:sz="4" w:space="0" w:color="7D7D7D"/>
              <w:bottom w:val="nil"/>
              <w:right w:val="single" w:sz="4" w:space="0" w:color="DBDBDB" w:themeColor="accent3" w:themeTint="66"/>
            </w:tcBorders>
            <w:shd w:val="clear" w:color="auto" w:fill="FAFAFA"/>
            <w:hideMark/>
            <w:tcPrChange w:id="13978" w:author="Alicia Romero Lopez" w:date="2020-01-31T09:48:00Z">
              <w:tcPr>
                <w:tcW w:w="3453" w:type="dxa"/>
                <w:gridSpan w:val="2"/>
                <w:vMerge w:val="restart"/>
                <w:tcBorders>
                  <w:top w:val="nil"/>
                  <w:left w:val="single" w:sz="4" w:space="0" w:color="7D7D7D"/>
                  <w:bottom w:val="nil"/>
                  <w:right w:val="single" w:sz="4" w:space="0" w:color="DBDBDB"/>
                </w:tcBorders>
                <w:shd w:val="clear" w:color="auto" w:fill="FAFAFA"/>
                <w:hideMark/>
              </w:tcPr>
            </w:tcPrChange>
          </w:tcPr>
          <w:p w14:paraId="30825EF0" w14:textId="77777777" w:rsidR="00255315" w:rsidRPr="00255315" w:rsidRDefault="00255315" w:rsidP="00255315">
            <w:pPr>
              <w:outlineLvl w:val="2"/>
              <w:rPr>
                <w:ins w:id="13979" w:author="Salah Soliman" w:date="2020-01-31T16:43:00Z"/>
                <w:rFonts w:ascii="Open Sans" w:eastAsia="Open Sans" w:hAnsi="Open Sans" w:cs="Times New Roman"/>
                <w:color w:val="404040"/>
              </w:rPr>
            </w:pPr>
            <w:ins w:id="13980" w:author="Salah Soliman" w:date="2020-01-31T16:43:00Z">
              <w:r w:rsidRPr="00255315">
                <w:rPr>
                  <w:rFonts w:ascii="Open Sans" w:eastAsia="Open Sans" w:hAnsi="Open Sans" w:cs="Times New Roman"/>
                  <w:color w:val="404040"/>
                </w:rPr>
                <w:t>Is used.</w:t>
              </w:r>
            </w:ins>
          </w:p>
        </w:tc>
      </w:tr>
      <w:tr w:rsidR="00255315" w:rsidRPr="00255315" w14:paraId="6411F84A" w14:textId="77777777" w:rsidTr="51235A2F">
        <w:trPr>
          <w:cantSplit/>
          <w:trHeight w:val="127"/>
          <w:ins w:id="13981" w:author="Salah Soliman" w:date="2020-01-31T16:43:00Z"/>
        </w:trPr>
        <w:tc>
          <w:tcPr>
            <w:tcW w:w="14281" w:type="dxa"/>
            <w:gridSpan w:val="2"/>
            <w:vMerge/>
            <w:vAlign w:val="center"/>
            <w:hideMark/>
            <w:tcPrChange w:id="13982" w:author="Alicia Romero Lopez" w:date="2020-01-31T09:48:00Z">
              <w:tcPr>
                <w:tcW w:w="14281" w:type="dxa"/>
                <w:gridSpan w:val="2"/>
                <w:vMerge/>
                <w:hideMark/>
              </w:tcPr>
            </w:tcPrChange>
          </w:tcPr>
          <w:p w14:paraId="3038D43F" w14:textId="77777777" w:rsidR="00255315" w:rsidRPr="00255315" w:rsidRDefault="00255315" w:rsidP="00255315">
            <w:pPr>
              <w:rPr>
                <w:ins w:id="13983" w:author="Salah Soliman" w:date="2020-01-31T16:43:00Z"/>
                <w:rFonts w:ascii="Open Sans" w:eastAsia="Open Sans" w:hAnsi="Open Sans" w:cs="Times New Roman"/>
                <w:color w:val="404040"/>
              </w:rPr>
            </w:pPr>
          </w:p>
        </w:tc>
        <w:tc>
          <w:tcPr>
            <w:tcW w:w="3450" w:type="dxa"/>
            <w:gridSpan w:val="3"/>
            <w:tcBorders>
              <w:top w:val="single" w:sz="4" w:space="0" w:color="7D7D7D"/>
              <w:left w:val="single" w:sz="4" w:space="0" w:color="649B40"/>
              <w:bottom w:val="single" w:sz="4" w:space="0" w:color="649B40"/>
              <w:right w:val="single" w:sz="4" w:space="0" w:color="649B40"/>
            </w:tcBorders>
            <w:shd w:val="clear" w:color="auto" w:fill="FFFFFF" w:themeFill="background1"/>
            <w:hideMark/>
            <w:tcPrChange w:id="13984" w:author="Alicia Romero Lopez" w:date="2020-01-31T09:48:00Z">
              <w:tcPr>
                <w:tcW w:w="3450" w:type="dxa"/>
                <w:gridSpan w:val="3"/>
                <w:tcBorders>
                  <w:top w:val="single" w:sz="4" w:space="0" w:color="7D7D7D"/>
                  <w:left w:val="single" w:sz="4" w:space="0" w:color="649B40"/>
                  <w:bottom w:val="single" w:sz="4" w:space="0" w:color="649B40"/>
                  <w:right w:val="single" w:sz="4" w:space="0" w:color="649B40"/>
                </w:tcBorders>
                <w:shd w:val="clear" w:color="auto" w:fill="FFFFFF"/>
                <w:hideMark/>
              </w:tcPr>
            </w:tcPrChange>
          </w:tcPr>
          <w:p w14:paraId="0F33393A" w14:textId="77777777" w:rsidR="00255315" w:rsidRPr="00255315" w:rsidRDefault="00255315" w:rsidP="00255315">
            <w:pPr>
              <w:jc w:val="center"/>
              <w:outlineLvl w:val="2"/>
              <w:rPr>
                <w:ins w:id="13985" w:author="Salah Soliman" w:date="2020-01-31T16:43:00Z"/>
                <w:rFonts w:ascii="Open Sans" w:eastAsia="Open Sans" w:hAnsi="Open Sans" w:cs="Times New Roman"/>
                <w:color w:val="404040"/>
              </w:rPr>
            </w:pPr>
            <w:ins w:id="13986" w:author="Salah Soliman" w:date="2020-01-31T16:43:00Z">
              <w:r w:rsidRPr="00255315">
                <w:rPr>
                  <w:rFonts w:ascii="Open Sans" w:eastAsia="Open Sans" w:hAnsi="Open Sans" w:cs="Times New Roman"/>
                  <w:color w:val="404040"/>
                </w:rPr>
                <w:t>plt.show()</w:t>
              </w:r>
            </w:ins>
          </w:p>
        </w:tc>
        <w:tc>
          <w:tcPr>
            <w:tcW w:w="3723" w:type="dxa"/>
            <w:gridSpan w:val="2"/>
            <w:vMerge/>
            <w:vAlign w:val="center"/>
            <w:hideMark/>
            <w:tcPrChange w:id="13987" w:author="Alicia Romero Lopez" w:date="2020-01-31T09:48:00Z">
              <w:tcPr>
                <w:tcW w:w="3723" w:type="dxa"/>
                <w:gridSpan w:val="2"/>
                <w:vMerge/>
                <w:hideMark/>
              </w:tcPr>
            </w:tcPrChange>
          </w:tcPr>
          <w:p w14:paraId="3B270C5C" w14:textId="77777777" w:rsidR="00255315" w:rsidRPr="00255315" w:rsidRDefault="00255315" w:rsidP="00255315">
            <w:pPr>
              <w:rPr>
                <w:ins w:id="13988" w:author="Salah Soliman" w:date="2020-01-31T16:43:00Z"/>
                <w:rFonts w:ascii="Open Sans" w:eastAsia="Open Sans" w:hAnsi="Open Sans" w:cs="Times New Roman"/>
                <w:color w:val="404040"/>
              </w:rPr>
            </w:pPr>
          </w:p>
        </w:tc>
      </w:tr>
      <w:tr w:rsidR="00255315" w:rsidRPr="00255315" w14:paraId="7A2B6C14" w14:textId="77777777" w:rsidTr="51235A2F">
        <w:trPr>
          <w:cantSplit/>
          <w:trHeight w:val="127"/>
          <w:ins w:id="13989" w:author="Salah Soliman" w:date="2020-01-31T16:43:00Z"/>
        </w:trPr>
        <w:tc>
          <w:tcPr>
            <w:tcW w:w="14281" w:type="dxa"/>
            <w:gridSpan w:val="2"/>
            <w:vMerge/>
            <w:vAlign w:val="center"/>
            <w:hideMark/>
            <w:tcPrChange w:id="13990" w:author="Alicia Romero Lopez" w:date="2020-01-31T09:48:00Z">
              <w:tcPr>
                <w:tcW w:w="14281" w:type="dxa"/>
                <w:gridSpan w:val="2"/>
                <w:vMerge/>
                <w:hideMark/>
              </w:tcPr>
            </w:tcPrChange>
          </w:tcPr>
          <w:p w14:paraId="206F2B0B" w14:textId="77777777" w:rsidR="00255315" w:rsidRPr="00255315" w:rsidRDefault="00255315" w:rsidP="00255315">
            <w:pPr>
              <w:rPr>
                <w:ins w:id="13991" w:author="Salah Soliman" w:date="2020-01-31T16:43:00Z"/>
                <w:rFonts w:ascii="Open Sans" w:eastAsia="Open Sans" w:hAnsi="Open Sans" w:cs="Times New Roman"/>
                <w:color w:val="404040"/>
              </w:rPr>
            </w:pPr>
          </w:p>
        </w:tc>
        <w:tc>
          <w:tcPr>
            <w:tcW w:w="3450" w:type="dxa"/>
            <w:gridSpan w:val="3"/>
            <w:tcBorders>
              <w:top w:val="single" w:sz="4" w:space="0" w:color="649B40"/>
              <w:left w:val="single" w:sz="4" w:space="0" w:color="649B40"/>
              <w:bottom w:val="single" w:sz="4" w:space="0" w:color="649B40"/>
              <w:right w:val="single" w:sz="4" w:space="0" w:color="649B40"/>
            </w:tcBorders>
            <w:shd w:val="clear" w:color="auto" w:fill="FFFFFF" w:themeFill="background1"/>
            <w:hideMark/>
            <w:tcPrChange w:id="13992" w:author="Alicia Romero Lopez" w:date="2020-01-31T09:48:00Z">
              <w:tcPr>
                <w:tcW w:w="3450" w:type="dxa"/>
                <w:gridSpan w:val="3"/>
                <w:tcBorders>
                  <w:top w:val="single" w:sz="4" w:space="0" w:color="649B40"/>
                  <w:left w:val="single" w:sz="4" w:space="0" w:color="649B40"/>
                  <w:bottom w:val="single" w:sz="4" w:space="0" w:color="649B40"/>
                  <w:right w:val="single" w:sz="4" w:space="0" w:color="649B40"/>
                </w:tcBorders>
                <w:shd w:val="clear" w:color="auto" w:fill="FFFFFF"/>
                <w:hideMark/>
              </w:tcPr>
            </w:tcPrChange>
          </w:tcPr>
          <w:p w14:paraId="63D2F7A5" w14:textId="77777777" w:rsidR="00255315" w:rsidRPr="00255315" w:rsidRDefault="00255315" w:rsidP="00255315">
            <w:pPr>
              <w:jc w:val="center"/>
              <w:outlineLvl w:val="2"/>
              <w:rPr>
                <w:ins w:id="13993" w:author="Salah Soliman" w:date="2020-01-31T16:43:00Z"/>
                <w:rFonts w:ascii="Open Sans" w:eastAsia="Open Sans" w:hAnsi="Open Sans" w:cs="Times New Roman"/>
                <w:color w:val="404040"/>
              </w:rPr>
            </w:pPr>
            <w:ins w:id="13994" w:author="Salah Soliman" w:date="2020-01-31T16:43:00Z">
              <w:r w:rsidRPr="00255315">
                <w:rPr>
                  <w:rFonts w:ascii="Open Sans" w:eastAsia="Open Sans" w:hAnsi="Open Sans" w:cs="Times New Roman"/>
                  <w:color w:val="404040"/>
                </w:rPr>
                <w:t>plt.plot()</w:t>
              </w:r>
            </w:ins>
          </w:p>
        </w:tc>
        <w:tc>
          <w:tcPr>
            <w:tcW w:w="3723" w:type="dxa"/>
            <w:gridSpan w:val="2"/>
            <w:vMerge/>
            <w:vAlign w:val="center"/>
            <w:hideMark/>
            <w:tcPrChange w:id="13995" w:author="Alicia Romero Lopez" w:date="2020-01-31T09:48:00Z">
              <w:tcPr>
                <w:tcW w:w="3723" w:type="dxa"/>
                <w:gridSpan w:val="2"/>
                <w:vMerge/>
                <w:hideMark/>
              </w:tcPr>
            </w:tcPrChange>
          </w:tcPr>
          <w:p w14:paraId="2F736D0E" w14:textId="77777777" w:rsidR="00255315" w:rsidRPr="00255315" w:rsidRDefault="00255315" w:rsidP="00255315">
            <w:pPr>
              <w:rPr>
                <w:ins w:id="13996" w:author="Salah Soliman" w:date="2020-01-31T16:43:00Z"/>
                <w:rFonts w:ascii="Open Sans" w:eastAsia="Open Sans" w:hAnsi="Open Sans" w:cs="Times New Roman"/>
                <w:color w:val="404040"/>
              </w:rPr>
            </w:pPr>
          </w:p>
        </w:tc>
      </w:tr>
      <w:tr w:rsidR="00255315" w:rsidRPr="00255315" w14:paraId="7C91A41F" w14:textId="77777777" w:rsidTr="51235A2F">
        <w:trPr>
          <w:cantSplit/>
          <w:trHeight w:val="127"/>
          <w:ins w:id="13997" w:author="Salah Soliman" w:date="2020-01-31T16:43:00Z"/>
        </w:trPr>
        <w:tc>
          <w:tcPr>
            <w:tcW w:w="14281" w:type="dxa"/>
            <w:gridSpan w:val="2"/>
            <w:vMerge/>
            <w:vAlign w:val="center"/>
            <w:hideMark/>
            <w:tcPrChange w:id="13998" w:author="Alicia Romero Lopez" w:date="2020-01-31T09:48:00Z">
              <w:tcPr>
                <w:tcW w:w="14281" w:type="dxa"/>
                <w:gridSpan w:val="2"/>
                <w:vMerge/>
                <w:hideMark/>
              </w:tcPr>
            </w:tcPrChange>
          </w:tcPr>
          <w:p w14:paraId="6EDE2BBB" w14:textId="77777777" w:rsidR="00255315" w:rsidRPr="00255315" w:rsidRDefault="00255315" w:rsidP="00255315">
            <w:pPr>
              <w:rPr>
                <w:ins w:id="13999" w:author="Salah Soliman" w:date="2020-01-31T16:43:00Z"/>
                <w:rFonts w:ascii="Open Sans" w:eastAsia="Open Sans" w:hAnsi="Open Sans" w:cs="Times New Roman"/>
                <w:color w:val="404040"/>
              </w:rPr>
            </w:pPr>
          </w:p>
        </w:tc>
        <w:tc>
          <w:tcPr>
            <w:tcW w:w="3450" w:type="dxa"/>
            <w:gridSpan w:val="3"/>
            <w:tcBorders>
              <w:top w:val="single" w:sz="4" w:space="0" w:color="649B40"/>
              <w:left w:val="single" w:sz="4" w:space="0" w:color="649B40"/>
              <w:bottom w:val="single" w:sz="4" w:space="0" w:color="649B40"/>
              <w:right w:val="single" w:sz="4" w:space="0" w:color="649B40"/>
            </w:tcBorders>
            <w:shd w:val="clear" w:color="auto" w:fill="FFFFFF" w:themeFill="background1"/>
            <w:hideMark/>
            <w:tcPrChange w:id="14000" w:author="Alicia Romero Lopez" w:date="2020-01-31T09:48:00Z">
              <w:tcPr>
                <w:tcW w:w="3450" w:type="dxa"/>
                <w:gridSpan w:val="3"/>
                <w:tcBorders>
                  <w:top w:val="single" w:sz="4" w:space="0" w:color="649B40"/>
                  <w:left w:val="single" w:sz="4" w:space="0" w:color="649B40"/>
                  <w:bottom w:val="single" w:sz="4" w:space="0" w:color="649B40"/>
                  <w:right w:val="single" w:sz="4" w:space="0" w:color="649B40"/>
                </w:tcBorders>
                <w:shd w:val="clear" w:color="auto" w:fill="FFFFFF"/>
                <w:hideMark/>
              </w:tcPr>
            </w:tcPrChange>
          </w:tcPr>
          <w:p w14:paraId="5C40977F" w14:textId="77777777" w:rsidR="00255315" w:rsidRPr="00255315" w:rsidRDefault="00255315" w:rsidP="00255315">
            <w:pPr>
              <w:jc w:val="center"/>
              <w:outlineLvl w:val="2"/>
              <w:rPr>
                <w:ins w:id="14001" w:author="Salah Soliman" w:date="2020-01-31T16:43:00Z"/>
                <w:rFonts w:ascii="Open Sans" w:eastAsia="Open Sans" w:hAnsi="Open Sans" w:cs="Times New Roman"/>
                <w:color w:val="404040"/>
              </w:rPr>
            </w:pPr>
            <w:ins w:id="14002" w:author="Salah Soliman" w:date="2020-01-31T16:43:00Z">
              <w:r w:rsidRPr="00255315">
                <w:rPr>
                  <w:rFonts w:ascii="Open Sans" w:eastAsia="Open Sans" w:hAnsi="Open Sans" w:cs="Times New Roman"/>
                  <w:color w:val="404040"/>
                  <w:highlight w:val="green"/>
                </w:rPr>
                <w:t>plt.bar()</w:t>
              </w:r>
            </w:ins>
          </w:p>
        </w:tc>
        <w:tc>
          <w:tcPr>
            <w:tcW w:w="3723" w:type="dxa"/>
            <w:gridSpan w:val="2"/>
            <w:vMerge/>
            <w:vAlign w:val="center"/>
            <w:hideMark/>
            <w:tcPrChange w:id="14003" w:author="Alicia Romero Lopez" w:date="2020-01-31T09:48:00Z">
              <w:tcPr>
                <w:tcW w:w="3723" w:type="dxa"/>
                <w:gridSpan w:val="2"/>
                <w:vMerge/>
                <w:hideMark/>
              </w:tcPr>
            </w:tcPrChange>
          </w:tcPr>
          <w:p w14:paraId="3500D900" w14:textId="77777777" w:rsidR="00255315" w:rsidRPr="00255315" w:rsidRDefault="00255315" w:rsidP="00255315">
            <w:pPr>
              <w:rPr>
                <w:ins w:id="14004" w:author="Salah Soliman" w:date="2020-01-31T16:43:00Z"/>
                <w:rFonts w:ascii="Open Sans" w:eastAsia="Open Sans" w:hAnsi="Open Sans" w:cs="Times New Roman"/>
                <w:color w:val="404040"/>
              </w:rPr>
            </w:pPr>
          </w:p>
        </w:tc>
      </w:tr>
      <w:tr w:rsidR="00255315" w:rsidRPr="00255315" w14:paraId="196D8939" w14:textId="77777777" w:rsidTr="51235A2F">
        <w:trPr>
          <w:cantSplit/>
          <w:trHeight w:val="127"/>
          <w:ins w:id="14005" w:author="Salah Soliman" w:date="2020-01-31T16:43:00Z"/>
        </w:trPr>
        <w:tc>
          <w:tcPr>
            <w:tcW w:w="14281" w:type="dxa"/>
            <w:gridSpan w:val="2"/>
            <w:vMerge/>
            <w:vAlign w:val="center"/>
            <w:hideMark/>
            <w:tcPrChange w:id="14006" w:author="Alicia Romero Lopez" w:date="2020-01-31T09:48:00Z">
              <w:tcPr>
                <w:tcW w:w="14281" w:type="dxa"/>
                <w:gridSpan w:val="2"/>
                <w:vMerge/>
                <w:hideMark/>
              </w:tcPr>
            </w:tcPrChange>
          </w:tcPr>
          <w:p w14:paraId="7A523245" w14:textId="77777777" w:rsidR="00255315" w:rsidRPr="00255315" w:rsidRDefault="00255315" w:rsidP="00255315">
            <w:pPr>
              <w:rPr>
                <w:ins w:id="14007" w:author="Salah Soliman" w:date="2020-01-31T16:43:00Z"/>
                <w:rFonts w:ascii="Open Sans" w:eastAsia="Open Sans" w:hAnsi="Open Sans" w:cs="Times New Roman"/>
                <w:color w:val="404040"/>
              </w:rPr>
            </w:pPr>
          </w:p>
        </w:tc>
        <w:tc>
          <w:tcPr>
            <w:tcW w:w="3450" w:type="dxa"/>
            <w:gridSpan w:val="3"/>
            <w:tcBorders>
              <w:top w:val="single" w:sz="4" w:space="0" w:color="649B40"/>
              <w:left w:val="single" w:sz="4" w:space="0" w:color="649B40"/>
              <w:bottom w:val="single" w:sz="4" w:space="0" w:color="649B40"/>
              <w:right w:val="single" w:sz="4" w:space="0" w:color="649B40"/>
            </w:tcBorders>
            <w:shd w:val="clear" w:color="auto" w:fill="FFFFFF" w:themeFill="background1"/>
            <w:hideMark/>
            <w:tcPrChange w:id="14008" w:author="Alicia Romero Lopez" w:date="2020-01-31T09:48:00Z">
              <w:tcPr>
                <w:tcW w:w="3450" w:type="dxa"/>
                <w:gridSpan w:val="3"/>
                <w:tcBorders>
                  <w:top w:val="single" w:sz="4" w:space="0" w:color="649B40"/>
                  <w:left w:val="single" w:sz="4" w:space="0" w:color="649B40"/>
                  <w:bottom w:val="single" w:sz="4" w:space="0" w:color="649B40"/>
                  <w:right w:val="single" w:sz="4" w:space="0" w:color="649B40"/>
                </w:tcBorders>
                <w:shd w:val="clear" w:color="auto" w:fill="FFFFFF"/>
                <w:hideMark/>
              </w:tcPr>
            </w:tcPrChange>
          </w:tcPr>
          <w:p w14:paraId="3E5F6865" w14:textId="77777777" w:rsidR="00255315" w:rsidRPr="00255315" w:rsidRDefault="00255315" w:rsidP="00255315">
            <w:pPr>
              <w:jc w:val="center"/>
              <w:outlineLvl w:val="2"/>
              <w:rPr>
                <w:ins w:id="14009" w:author="Salah Soliman" w:date="2020-01-31T16:43:00Z"/>
                <w:rFonts w:ascii="Open Sans" w:eastAsia="Open Sans" w:hAnsi="Open Sans" w:cs="Times New Roman"/>
                <w:color w:val="404040"/>
              </w:rPr>
            </w:pPr>
            <w:ins w:id="14010" w:author="Salah Soliman" w:date="2020-01-31T16:43:00Z">
              <w:r w:rsidRPr="00255315">
                <w:rPr>
                  <w:rFonts w:ascii="Open Sans" w:eastAsia="Open Sans" w:hAnsi="Open Sans" w:cs="Times New Roman"/>
                  <w:color w:val="404040"/>
                </w:rPr>
                <w:t>plt.barplot()</w:t>
              </w:r>
            </w:ins>
          </w:p>
        </w:tc>
        <w:tc>
          <w:tcPr>
            <w:tcW w:w="3723" w:type="dxa"/>
            <w:gridSpan w:val="2"/>
            <w:vMerge/>
            <w:vAlign w:val="center"/>
            <w:hideMark/>
            <w:tcPrChange w:id="14011" w:author="Alicia Romero Lopez" w:date="2020-01-31T09:48:00Z">
              <w:tcPr>
                <w:tcW w:w="3723" w:type="dxa"/>
                <w:gridSpan w:val="2"/>
                <w:vMerge/>
                <w:hideMark/>
              </w:tcPr>
            </w:tcPrChange>
          </w:tcPr>
          <w:p w14:paraId="6D34B0BF" w14:textId="77777777" w:rsidR="00255315" w:rsidRPr="00255315" w:rsidRDefault="00255315" w:rsidP="00255315">
            <w:pPr>
              <w:rPr>
                <w:ins w:id="14012" w:author="Salah Soliman" w:date="2020-01-31T16:43:00Z"/>
                <w:rFonts w:ascii="Open Sans" w:eastAsia="Open Sans" w:hAnsi="Open Sans" w:cs="Times New Roman"/>
                <w:color w:val="404040"/>
              </w:rPr>
            </w:pPr>
          </w:p>
        </w:tc>
      </w:tr>
      <w:tr w:rsidR="00255315" w:rsidRPr="00255315" w14:paraId="4C8C76AD" w14:textId="77777777" w:rsidTr="51235A2F">
        <w:trPr>
          <w:cantSplit/>
          <w:ins w:id="14013" w:author="Salah Soliman" w:date="2020-01-31T16:43:00Z"/>
        </w:trPr>
        <w:tc>
          <w:tcPr>
            <w:tcW w:w="264" w:type="dxa"/>
            <w:tcBorders>
              <w:top w:val="nil"/>
              <w:left w:val="single" w:sz="4" w:space="0" w:color="DBDBDB" w:themeColor="accent3" w:themeTint="66"/>
              <w:bottom w:val="nil"/>
              <w:right w:val="nil"/>
            </w:tcBorders>
            <w:shd w:val="clear" w:color="auto" w:fill="FAFAFA"/>
            <w:tcPrChange w:id="14014" w:author="Alicia Romero Lopez" w:date="2020-01-31T09:48:00Z">
              <w:tcPr>
                <w:tcW w:w="264" w:type="dxa"/>
                <w:tcBorders>
                  <w:top w:val="nil"/>
                  <w:left w:val="single" w:sz="4" w:space="0" w:color="DBDBDB"/>
                  <w:bottom w:val="nil"/>
                  <w:right w:val="nil"/>
                </w:tcBorders>
                <w:shd w:val="clear" w:color="auto" w:fill="FAFAFA"/>
              </w:tcPr>
            </w:tcPrChange>
          </w:tcPr>
          <w:p w14:paraId="1A3610AC" w14:textId="77777777" w:rsidR="00255315" w:rsidRPr="00255315" w:rsidRDefault="00255315" w:rsidP="00255315">
            <w:pPr>
              <w:rPr>
                <w:ins w:id="14015" w:author="Salah Soliman" w:date="2020-01-31T16:43:00Z"/>
                <w:rFonts w:ascii="Open Sans" w:eastAsia="Open Sans" w:hAnsi="Open Sans" w:cs="Times New Roman"/>
                <w:color w:val="404040"/>
                <w:sz w:val="16"/>
                <w:szCs w:val="16"/>
              </w:rPr>
            </w:pPr>
          </w:p>
        </w:tc>
        <w:tc>
          <w:tcPr>
            <w:tcW w:w="3926" w:type="dxa"/>
            <w:gridSpan w:val="2"/>
            <w:tcBorders>
              <w:top w:val="nil"/>
              <w:left w:val="nil"/>
              <w:bottom w:val="nil"/>
              <w:right w:val="nil"/>
            </w:tcBorders>
            <w:shd w:val="clear" w:color="auto" w:fill="FAFAFA"/>
            <w:vAlign w:val="center"/>
            <w:tcPrChange w:id="14016" w:author="Alicia Romero Lopez" w:date="2020-01-31T09:48:00Z">
              <w:tcPr>
                <w:tcW w:w="3926" w:type="dxa"/>
                <w:gridSpan w:val="2"/>
                <w:tcBorders>
                  <w:top w:val="nil"/>
                  <w:left w:val="nil"/>
                  <w:bottom w:val="nil"/>
                  <w:right w:val="nil"/>
                </w:tcBorders>
                <w:shd w:val="clear" w:color="auto" w:fill="FAFAFA"/>
              </w:tcPr>
            </w:tcPrChange>
          </w:tcPr>
          <w:p w14:paraId="272A5C78" w14:textId="77777777" w:rsidR="00255315" w:rsidRPr="00255315" w:rsidRDefault="00255315" w:rsidP="00255315">
            <w:pPr>
              <w:rPr>
                <w:ins w:id="14017" w:author="Salah Soliman" w:date="2020-01-31T16:43:00Z"/>
                <w:rFonts w:ascii="Open Sans" w:eastAsia="Open Sans" w:hAnsi="Open Sans" w:cs="Times New Roman"/>
                <w:color w:val="404040"/>
                <w:sz w:val="16"/>
                <w:szCs w:val="16"/>
              </w:rPr>
            </w:pPr>
          </w:p>
        </w:tc>
        <w:tc>
          <w:tcPr>
            <w:tcW w:w="2035" w:type="dxa"/>
            <w:tcBorders>
              <w:top w:val="nil"/>
              <w:left w:val="nil"/>
              <w:bottom w:val="nil"/>
              <w:right w:val="nil"/>
            </w:tcBorders>
            <w:shd w:val="clear" w:color="auto" w:fill="FAFAFA"/>
            <w:vAlign w:val="center"/>
            <w:tcPrChange w:id="14018" w:author="Alicia Romero Lopez" w:date="2020-01-31T09:48:00Z">
              <w:tcPr>
                <w:tcW w:w="2035" w:type="dxa"/>
                <w:tcBorders>
                  <w:top w:val="nil"/>
                  <w:left w:val="nil"/>
                  <w:bottom w:val="nil"/>
                  <w:right w:val="nil"/>
                </w:tcBorders>
                <w:shd w:val="clear" w:color="auto" w:fill="FAFAFA"/>
              </w:tcPr>
            </w:tcPrChange>
          </w:tcPr>
          <w:p w14:paraId="1F2A3419" w14:textId="77777777" w:rsidR="00255315" w:rsidRPr="00255315" w:rsidRDefault="00255315" w:rsidP="00255315">
            <w:pPr>
              <w:rPr>
                <w:ins w:id="14019" w:author="Salah Soliman" w:date="2020-01-31T16:43:00Z"/>
                <w:rFonts w:ascii="Open Sans" w:eastAsia="Open Sans" w:hAnsi="Open Sans" w:cs="Times New Roman"/>
                <w:color w:val="404040"/>
                <w:sz w:val="16"/>
                <w:szCs w:val="16"/>
              </w:rPr>
            </w:pPr>
          </w:p>
        </w:tc>
        <w:tc>
          <w:tcPr>
            <w:tcW w:w="3860" w:type="dxa"/>
            <w:gridSpan w:val="2"/>
            <w:tcBorders>
              <w:top w:val="nil"/>
              <w:left w:val="nil"/>
              <w:bottom w:val="nil"/>
              <w:right w:val="nil"/>
            </w:tcBorders>
            <w:shd w:val="clear" w:color="auto" w:fill="FAFAFA"/>
            <w:vAlign w:val="center"/>
            <w:tcPrChange w:id="14020" w:author="Alicia Romero Lopez" w:date="2020-01-31T09:48:00Z">
              <w:tcPr>
                <w:tcW w:w="3860" w:type="dxa"/>
                <w:gridSpan w:val="2"/>
                <w:tcBorders>
                  <w:top w:val="nil"/>
                  <w:left w:val="nil"/>
                  <w:bottom w:val="nil"/>
                  <w:right w:val="nil"/>
                </w:tcBorders>
                <w:shd w:val="clear" w:color="auto" w:fill="FAFAFA"/>
              </w:tcPr>
            </w:tcPrChange>
          </w:tcPr>
          <w:p w14:paraId="311D6804" w14:textId="77777777" w:rsidR="00255315" w:rsidRPr="00255315" w:rsidRDefault="00255315" w:rsidP="00255315">
            <w:pPr>
              <w:rPr>
                <w:ins w:id="14021" w:author="Salah Soliman" w:date="2020-01-31T16:43:00Z"/>
                <w:rFonts w:ascii="Open Sans" w:eastAsia="Open Sans" w:hAnsi="Open Sans" w:cs="Times New Roman"/>
                <w:color w:val="404040"/>
                <w:sz w:val="16"/>
                <w:szCs w:val="16"/>
              </w:rPr>
            </w:pPr>
          </w:p>
        </w:tc>
        <w:tc>
          <w:tcPr>
            <w:tcW w:w="270" w:type="dxa"/>
            <w:tcBorders>
              <w:top w:val="nil"/>
              <w:left w:val="nil"/>
              <w:bottom w:val="nil"/>
              <w:right w:val="single" w:sz="4" w:space="0" w:color="DBDBDB" w:themeColor="accent3" w:themeTint="66"/>
            </w:tcBorders>
            <w:shd w:val="clear" w:color="auto" w:fill="FAFAFA"/>
            <w:tcPrChange w:id="14022" w:author="Alicia Romero Lopez" w:date="2020-01-31T09:48:00Z">
              <w:tcPr>
                <w:tcW w:w="270" w:type="dxa"/>
                <w:tcBorders>
                  <w:top w:val="nil"/>
                  <w:left w:val="nil"/>
                  <w:bottom w:val="nil"/>
                  <w:right w:val="single" w:sz="4" w:space="0" w:color="DBDBDB"/>
                </w:tcBorders>
                <w:shd w:val="clear" w:color="auto" w:fill="FAFAFA"/>
              </w:tcPr>
            </w:tcPrChange>
          </w:tcPr>
          <w:p w14:paraId="502C3F7D" w14:textId="77777777" w:rsidR="00255315" w:rsidRPr="00255315" w:rsidRDefault="00255315" w:rsidP="00255315">
            <w:pPr>
              <w:rPr>
                <w:ins w:id="14023" w:author="Salah Soliman" w:date="2020-01-31T16:43:00Z"/>
                <w:rFonts w:ascii="Open Sans" w:eastAsia="Open Sans" w:hAnsi="Open Sans" w:cs="Times New Roman"/>
                <w:color w:val="404040"/>
                <w:sz w:val="16"/>
                <w:szCs w:val="16"/>
              </w:rPr>
            </w:pPr>
          </w:p>
        </w:tc>
      </w:tr>
      <w:tr w:rsidR="00255315" w:rsidRPr="00255315" w14:paraId="27CB0341" w14:textId="77777777" w:rsidTr="51235A2F">
        <w:trPr>
          <w:cantSplit/>
          <w:ins w:id="14024" w:author="Salah Soliman" w:date="2020-01-31T16:43:00Z"/>
        </w:trPr>
        <w:tc>
          <w:tcPr>
            <w:tcW w:w="264" w:type="dxa"/>
            <w:tcBorders>
              <w:top w:val="nil"/>
              <w:left w:val="single" w:sz="4" w:space="0" w:color="DBDBDB" w:themeColor="accent3" w:themeTint="66"/>
              <w:bottom w:val="nil"/>
              <w:right w:val="nil"/>
            </w:tcBorders>
            <w:shd w:val="clear" w:color="auto" w:fill="FAFAFA"/>
            <w:tcPrChange w:id="14025" w:author="Alicia Romero Lopez" w:date="2020-01-31T09:48:00Z">
              <w:tcPr>
                <w:tcW w:w="264" w:type="dxa"/>
                <w:tcBorders>
                  <w:top w:val="nil"/>
                  <w:left w:val="single" w:sz="4" w:space="0" w:color="DBDBDB"/>
                  <w:bottom w:val="nil"/>
                  <w:right w:val="nil"/>
                </w:tcBorders>
                <w:shd w:val="clear" w:color="auto" w:fill="FAFAFA"/>
              </w:tcPr>
            </w:tcPrChange>
          </w:tcPr>
          <w:p w14:paraId="43B1A3A3" w14:textId="77777777" w:rsidR="00255315" w:rsidRPr="00255315" w:rsidRDefault="00255315" w:rsidP="00255315">
            <w:pPr>
              <w:rPr>
                <w:ins w:id="14026" w:author="Salah Soliman" w:date="2020-01-31T16:43:00Z"/>
                <w:rFonts w:ascii="Open Sans" w:eastAsia="Open Sans" w:hAnsi="Open Sans" w:cs="Times New Roman"/>
              </w:rPr>
            </w:pPr>
          </w:p>
        </w:tc>
        <w:tc>
          <w:tcPr>
            <w:tcW w:w="3926" w:type="dxa"/>
            <w:gridSpan w:val="2"/>
            <w:tcBorders>
              <w:top w:val="nil"/>
              <w:left w:val="nil"/>
              <w:bottom w:val="nil"/>
              <w:right w:val="nil"/>
            </w:tcBorders>
            <w:shd w:val="clear" w:color="auto" w:fill="FAFAFA"/>
            <w:vAlign w:val="center"/>
            <w:tcPrChange w:id="14027" w:author="Alicia Romero Lopez" w:date="2020-01-31T09:48:00Z">
              <w:tcPr>
                <w:tcW w:w="3926" w:type="dxa"/>
                <w:gridSpan w:val="2"/>
                <w:tcBorders>
                  <w:top w:val="nil"/>
                  <w:left w:val="nil"/>
                  <w:bottom w:val="nil"/>
                  <w:right w:val="nil"/>
                </w:tcBorders>
                <w:shd w:val="clear" w:color="auto" w:fill="FAFAFA"/>
              </w:tcPr>
            </w:tcPrChange>
          </w:tcPr>
          <w:p w14:paraId="10DF876C" w14:textId="77777777" w:rsidR="00255315" w:rsidRPr="00255315" w:rsidRDefault="00255315" w:rsidP="00255315">
            <w:pPr>
              <w:rPr>
                <w:ins w:id="14028" w:author="Salah Soliman" w:date="2020-01-31T16:43:00Z"/>
                <w:rFonts w:ascii="Open Sans" w:eastAsia="Open Sans" w:hAnsi="Open Sans" w:cs="Times New Roman"/>
              </w:rPr>
            </w:pPr>
          </w:p>
        </w:tc>
        <w:tc>
          <w:tcPr>
            <w:tcW w:w="2035" w:type="dxa"/>
            <w:tcBorders>
              <w:top w:val="nil"/>
              <w:left w:val="nil"/>
              <w:bottom w:val="nil"/>
              <w:right w:val="nil"/>
            </w:tcBorders>
            <w:shd w:val="clear" w:color="auto" w:fill="FAFAFA"/>
            <w:vAlign w:val="center"/>
            <w:hideMark/>
            <w:tcPrChange w:id="14029" w:author="Alicia Romero Lopez" w:date="2020-01-31T09:48:00Z">
              <w:tcPr>
                <w:tcW w:w="2035" w:type="dxa"/>
                <w:tcBorders>
                  <w:top w:val="nil"/>
                  <w:left w:val="nil"/>
                  <w:bottom w:val="nil"/>
                  <w:right w:val="nil"/>
                </w:tcBorders>
                <w:shd w:val="clear" w:color="auto" w:fill="FAFAFA"/>
                <w:hideMark/>
              </w:tcPr>
            </w:tcPrChange>
          </w:tcPr>
          <w:p w14:paraId="6A5B0097" w14:textId="3CB33AE4" w:rsidR="00255315" w:rsidRPr="00255315" w:rsidRDefault="00255315" w:rsidP="00255315">
            <w:pPr>
              <w:rPr>
                <w:ins w:id="14030" w:author="Salah Soliman" w:date="2020-01-31T16:43:00Z"/>
                <w:rFonts w:ascii="Open Sans" w:eastAsia="Open Sans" w:hAnsi="Open Sans" w:cs="Times New Roman"/>
              </w:rPr>
            </w:pPr>
            <w:ins w:id="14031" w:author="Salah Soliman" w:date="2020-01-31T16:43:00Z">
              <w:r w:rsidRPr="00255315">
                <w:rPr>
                  <w:rFonts w:ascii="Open Sans" w:eastAsia="Open Sans" w:hAnsi="Open Sans" w:cs="Times New Roman"/>
                  <w:noProof/>
                  <w:rPrChange w:id="14032" w:author="Unknown">
                    <w:rPr>
                      <w:noProof/>
                    </w:rPr>
                  </w:rPrChange>
                </w:rPr>
                <w:drawing>
                  <wp:inline distT="0" distB="0" distL="0" distR="0" wp14:anchorId="5EC27DEA" wp14:editId="666565C1">
                    <wp:extent cx="1158240" cy="304800"/>
                    <wp:effectExtent l="0" t="0" r="3810" b="0"/>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158240" cy="304800"/>
                            </a:xfrm>
                            <a:prstGeom prst="rect">
                              <a:avLst/>
                            </a:prstGeom>
                            <a:noFill/>
                            <a:ln>
                              <a:noFill/>
                            </a:ln>
                          </pic:spPr>
                        </pic:pic>
                      </a:graphicData>
                    </a:graphic>
                  </wp:inline>
                </w:drawing>
              </w:r>
            </w:ins>
          </w:p>
        </w:tc>
        <w:tc>
          <w:tcPr>
            <w:tcW w:w="3860" w:type="dxa"/>
            <w:gridSpan w:val="2"/>
            <w:tcBorders>
              <w:top w:val="nil"/>
              <w:left w:val="nil"/>
              <w:bottom w:val="nil"/>
              <w:right w:val="nil"/>
            </w:tcBorders>
            <w:shd w:val="clear" w:color="auto" w:fill="FAFAFA"/>
            <w:vAlign w:val="center"/>
            <w:tcPrChange w:id="14033" w:author="Alicia Romero Lopez" w:date="2020-01-31T09:48:00Z">
              <w:tcPr>
                <w:tcW w:w="3860" w:type="dxa"/>
                <w:gridSpan w:val="2"/>
                <w:tcBorders>
                  <w:top w:val="nil"/>
                  <w:left w:val="nil"/>
                  <w:bottom w:val="nil"/>
                  <w:right w:val="nil"/>
                </w:tcBorders>
                <w:shd w:val="clear" w:color="auto" w:fill="FAFAFA"/>
              </w:tcPr>
            </w:tcPrChange>
          </w:tcPr>
          <w:p w14:paraId="40329033" w14:textId="77777777" w:rsidR="00255315" w:rsidRPr="00255315" w:rsidRDefault="00255315" w:rsidP="00255315">
            <w:pPr>
              <w:rPr>
                <w:ins w:id="14034" w:author="Salah Soliman" w:date="2020-01-31T16:43:00Z"/>
                <w:rFonts w:ascii="Open Sans" w:eastAsia="Open Sans" w:hAnsi="Open Sans" w:cs="Times New Roman"/>
              </w:rPr>
            </w:pPr>
          </w:p>
        </w:tc>
        <w:tc>
          <w:tcPr>
            <w:tcW w:w="270" w:type="dxa"/>
            <w:tcBorders>
              <w:top w:val="nil"/>
              <w:left w:val="nil"/>
              <w:bottom w:val="nil"/>
              <w:right w:val="single" w:sz="4" w:space="0" w:color="DBDBDB" w:themeColor="accent3" w:themeTint="66"/>
            </w:tcBorders>
            <w:shd w:val="clear" w:color="auto" w:fill="FAFAFA"/>
            <w:tcPrChange w:id="14035" w:author="Alicia Romero Lopez" w:date="2020-01-31T09:48:00Z">
              <w:tcPr>
                <w:tcW w:w="270" w:type="dxa"/>
                <w:tcBorders>
                  <w:top w:val="nil"/>
                  <w:left w:val="nil"/>
                  <w:bottom w:val="nil"/>
                  <w:right w:val="single" w:sz="4" w:space="0" w:color="DBDBDB"/>
                </w:tcBorders>
                <w:shd w:val="clear" w:color="auto" w:fill="FAFAFA"/>
              </w:tcPr>
            </w:tcPrChange>
          </w:tcPr>
          <w:p w14:paraId="6ED2CB38" w14:textId="77777777" w:rsidR="00255315" w:rsidRPr="00255315" w:rsidRDefault="00255315" w:rsidP="00255315">
            <w:pPr>
              <w:rPr>
                <w:ins w:id="14036" w:author="Salah Soliman" w:date="2020-01-31T16:43:00Z"/>
                <w:rFonts w:ascii="Open Sans" w:eastAsia="Open Sans" w:hAnsi="Open Sans" w:cs="Times New Roman"/>
              </w:rPr>
            </w:pPr>
          </w:p>
        </w:tc>
      </w:tr>
      <w:tr w:rsidR="00255315" w:rsidRPr="00255315" w14:paraId="26798AEC" w14:textId="77777777" w:rsidTr="51235A2F">
        <w:trPr>
          <w:cantSplit/>
          <w:trHeight w:val="420"/>
          <w:ins w:id="14037" w:author="Salah Soliman" w:date="2020-01-31T16:43:00Z"/>
        </w:trPr>
        <w:tc>
          <w:tcPr>
            <w:tcW w:w="10355" w:type="dxa"/>
            <w:gridSpan w:val="7"/>
            <w:tcBorders>
              <w:top w:val="nil"/>
              <w:left w:val="single" w:sz="4" w:space="0" w:color="DBDBDB" w:themeColor="accent3" w:themeTint="66"/>
              <w:bottom w:val="single" w:sz="4" w:space="0" w:color="DBDBDB" w:themeColor="accent3" w:themeTint="66"/>
              <w:right w:val="single" w:sz="4" w:space="0" w:color="DBDBDB" w:themeColor="accent3" w:themeTint="66"/>
            </w:tcBorders>
            <w:shd w:val="clear" w:color="auto" w:fill="FAFAFA"/>
            <w:tcPrChange w:id="14038" w:author="Alicia Romero Lopez" w:date="2020-01-31T09:48:00Z">
              <w:tcPr>
                <w:tcW w:w="10355" w:type="dxa"/>
                <w:gridSpan w:val="7"/>
                <w:tcBorders>
                  <w:top w:val="nil"/>
                  <w:left w:val="single" w:sz="4" w:space="0" w:color="DBDBDB"/>
                  <w:bottom w:val="single" w:sz="4" w:space="0" w:color="DBDBDB"/>
                  <w:right w:val="single" w:sz="4" w:space="0" w:color="DBDBDB"/>
                </w:tcBorders>
                <w:shd w:val="clear" w:color="auto" w:fill="FAFAFA"/>
              </w:tcPr>
            </w:tcPrChange>
          </w:tcPr>
          <w:p w14:paraId="32489B46" w14:textId="77777777" w:rsidR="00255315" w:rsidRPr="00255315" w:rsidRDefault="00255315" w:rsidP="00255315">
            <w:pPr>
              <w:outlineLvl w:val="2"/>
              <w:rPr>
                <w:ins w:id="14039" w:author="Salah Soliman" w:date="2020-01-31T16:43:00Z"/>
                <w:rFonts w:ascii="Open Sans Semibold" w:eastAsia="Open Sans" w:hAnsi="Open Sans Semibold" w:cs="Open Sans Semibold"/>
                <w:color w:val="11143F"/>
              </w:rPr>
            </w:pPr>
          </w:p>
        </w:tc>
      </w:tr>
    </w:tbl>
    <w:p w14:paraId="1FD345F2" w14:textId="77777777" w:rsidR="00255315" w:rsidRPr="00255315" w:rsidRDefault="00255315" w:rsidP="00255315">
      <w:pPr>
        <w:rPr>
          <w:ins w:id="14040" w:author="Salah Soliman" w:date="2020-01-31T16:43:00Z"/>
          <w:rFonts w:ascii="Open Sans" w:eastAsia="Open Sans" w:hAnsi="Open Sans" w:cs="Times New Roman"/>
          <w:color w:val="404040"/>
        </w:rPr>
      </w:pPr>
      <w:ins w:id="14041" w:author="Salah Soliman" w:date="2020-01-31T16:43:00Z">
        <w:r w:rsidRPr="00255315">
          <w:rPr>
            <w:rFonts w:ascii="Open Sans" w:eastAsia="Open Sans" w:hAnsi="Open Sans" w:cs="Times New Roman"/>
          </w:rPr>
          <w:t>Responses Table</w:t>
        </w:r>
      </w:ins>
    </w:p>
    <w:tbl>
      <w:tblPr>
        <w:tblStyle w:val="TableGrid34"/>
        <w:tblW w:w="10525" w:type="dxa"/>
        <w:tblLook w:val="04A0" w:firstRow="1" w:lastRow="0" w:firstColumn="1" w:lastColumn="0" w:noHBand="0" w:noVBand="1"/>
      </w:tblPr>
      <w:tblGrid>
        <w:gridCol w:w="805"/>
        <w:gridCol w:w="3060"/>
        <w:gridCol w:w="6660"/>
      </w:tblGrid>
      <w:tr w:rsidR="00255315" w:rsidRPr="00255315" w14:paraId="202E2A09" w14:textId="77777777" w:rsidTr="00255315">
        <w:trPr>
          <w:trHeight w:val="566"/>
          <w:ins w:id="14042" w:author="Salah Soliman" w:date="2020-01-31T16:43:00Z"/>
        </w:trPr>
        <w:tc>
          <w:tcPr>
            <w:tcW w:w="805" w:type="dxa"/>
            <w:tcBorders>
              <w:top w:val="single" w:sz="4" w:space="0" w:color="auto"/>
              <w:left w:val="single" w:sz="4" w:space="0" w:color="auto"/>
              <w:bottom w:val="single" w:sz="4" w:space="0" w:color="auto"/>
              <w:right w:val="single" w:sz="4" w:space="0" w:color="auto"/>
            </w:tcBorders>
            <w:shd w:val="clear" w:color="auto" w:fill="39407B"/>
            <w:vAlign w:val="center"/>
            <w:hideMark/>
          </w:tcPr>
          <w:p w14:paraId="072F0FF6" w14:textId="77777777" w:rsidR="00255315" w:rsidRPr="00255315" w:rsidRDefault="00255315" w:rsidP="00255315">
            <w:pPr>
              <w:jc w:val="center"/>
              <w:rPr>
                <w:ins w:id="14043" w:author="Salah Soliman" w:date="2020-01-31T16:43:00Z"/>
                <w:rFonts w:ascii="Open Sans" w:eastAsia="Open Sans" w:hAnsi="Open Sans" w:cs="Times New Roman"/>
                <w:b/>
                <w:bCs/>
                <w:color w:val="FFFFFF"/>
              </w:rPr>
            </w:pPr>
            <w:ins w:id="14044" w:author="Salah Soliman" w:date="2020-01-31T16:43:00Z">
              <w:r w:rsidRPr="00255315">
                <w:rPr>
                  <w:rFonts w:ascii="Open Sans" w:eastAsia="Open Sans" w:hAnsi="Open Sans" w:cs="Times New Roman"/>
                  <w:b/>
                  <w:bCs/>
                  <w:color w:val="FFFFFF"/>
                </w:rPr>
                <w:lastRenderedPageBreak/>
                <w:t>Item</w:t>
              </w:r>
            </w:ins>
          </w:p>
        </w:tc>
        <w:tc>
          <w:tcPr>
            <w:tcW w:w="3060" w:type="dxa"/>
            <w:tcBorders>
              <w:top w:val="single" w:sz="4" w:space="0" w:color="auto"/>
              <w:left w:val="single" w:sz="4" w:space="0" w:color="auto"/>
              <w:bottom w:val="single" w:sz="4" w:space="0" w:color="auto"/>
              <w:right w:val="single" w:sz="4" w:space="0" w:color="auto"/>
            </w:tcBorders>
            <w:shd w:val="clear" w:color="auto" w:fill="39407B"/>
            <w:hideMark/>
          </w:tcPr>
          <w:p w14:paraId="338408F0" w14:textId="77777777" w:rsidR="00255315" w:rsidRPr="00255315" w:rsidRDefault="00255315" w:rsidP="00255315">
            <w:pPr>
              <w:rPr>
                <w:ins w:id="14045" w:author="Salah Soliman" w:date="2020-01-31T16:43:00Z"/>
                <w:rFonts w:ascii="Open Sans" w:eastAsia="Open Sans" w:hAnsi="Open Sans" w:cs="Times New Roman"/>
                <w:b/>
                <w:bCs/>
                <w:color w:val="FFFFFF"/>
              </w:rPr>
            </w:pPr>
            <w:ins w:id="14046" w:author="Salah Soliman" w:date="2020-01-31T16:43:00Z">
              <w:r w:rsidRPr="00255315">
                <w:rPr>
                  <w:rFonts w:ascii="Open Sans" w:eastAsia="Open Sans" w:hAnsi="Open Sans" w:cs="Times New Roman"/>
                  <w:b/>
                  <w:bCs/>
                  <w:color w:val="FFFFFF"/>
                </w:rPr>
                <w:t>Status</w:t>
              </w:r>
            </w:ins>
          </w:p>
        </w:tc>
        <w:tc>
          <w:tcPr>
            <w:tcW w:w="6660" w:type="dxa"/>
            <w:tcBorders>
              <w:top w:val="single" w:sz="4" w:space="0" w:color="auto"/>
              <w:left w:val="single" w:sz="4" w:space="0" w:color="auto"/>
              <w:bottom w:val="single" w:sz="4" w:space="0" w:color="auto"/>
              <w:right w:val="single" w:sz="4" w:space="0" w:color="auto"/>
            </w:tcBorders>
            <w:shd w:val="clear" w:color="auto" w:fill="39407B"/>
            <w:hideMark/>
          </w:tcPr>
          <w:p w14:paraId="6B57BE58" w14:textId="77777777" w:rsidR="00255315" w:rsidRPr="00255315" w:rsidRDefault="00255315" w:rsidP="00255315">
            <w:pPr>
              <w:rPr>
                <w:ins w:id="14047" w:author="Salah Soliman" w:date="2020-01-31T16:43:00Z"/>
                <w:rFonts w:ascii="Open Sans" w:eastAsia="Open Sans" w:hAnsi="Open Sans" w:cs="Times New Roman"/>
                <w:b/>
                <w:bCs/>
                <w:color w:val="FFFFFF"/>
              </w:rPr>
            </w:pPr>
            <w:ins w:id="14048" w:author="Salah Soliman" w:date="2020-01-31T16:43:00Z">
              <w:r w:rsidRPr="00255315">
                <w:rPr>
                  <w:rFonts w:ascii="Open Sans" w:eastAsia="Open Sans" w:hAnsi="Open Sans" w:cs="Times New Roman"/>
                  <w:b/>
                  <w:bCs/>
                  <w:color w:val="FFFFFF"/>
                </w:rPr>
                <w:t>Explanation Text/Images</w:t>
              </w:r>
            </w:ins>
          </w:p>
        </w:tc>
      </w:tr>
      <w:tr w:rsidR="00255315" w:rsidRPr="00255315" w14:paraId="4ADE430B" w14:textId="77777777" w:rsidTr="006E1EA0">
        <w:trPr>
          <w:ins w:id="14049" w:author="Salah Soliman" w:date="2020-01-31T16:43:00Z"/>
        </w:trPr>
        <w:tc>
          <w:tcPr>
            <w:tcW w:w="805" w:type="dxa"/>
            <w:tcBorders>
              <w:top w:val="single" w:sz="4" w:space="0" w:color="auto"/>
              <w:left w:val="single" w:sz="4" w:space="0" w:color="auto"/>
              <w:bottom w:val="single" w:sz="4" w:space="0" w:color="auto"/>
              <w:right w:val="single" w:sz="4" w:space="0" w:color="auto"/>
            </w:tcBorders>
            <w:vAlign w:val="center"/>
            <w:hideMark/>
          </w:tcPr>
          <w:p w14:paraId="260F5CAF" w14:textId="77777777" w:rsidR="00255315" w:rsidRPr="00255315" w:rsidRDefault="00255315" w:rsidP="00255315">
            <w:pPr>
              <w:jc w:val="center"/>
              <w:rPr>
                <w:ins w:id="14050" w:author="Salah Soliman" w:date="2020-01-31T16:43:00Z"/>
                <w:rFonts w:ascii="Open Sans" w:eastAsia="Open Sans" w:hAnsi="Open Sans" w:cs="Times New Roman"/>
                <w:color w:val="404040"/>
              </w:rPr>
            </w:pPr>
            <w:ins w:id="14051" w:author="Salah Soliman" w:date="2020-01-31T16:43:00Z">
              <w:r w:rsidRPr="00255315">
                <w:rPr>
                  <w:rFonts w:ascii="Open Sans" w:eastAsia="Open Sans" w:hAnsi="Open Sans" w:cs="Times New Roman"/>
                </w:rPr>
                <w:t>a.</w:t>
              </w:r>
            </w:ins>
          </w:p>
        </w:tc>
        <w:tc>
          <w:tcPr>
            <w:tcW w:w="3060" w:type="dxa"/>
            <w:tcBorders>
              <w:top w:val="single" w:sz="4" w:space="0" w:color="auto"/>
              <w:left w:val="single" w:sz="4" w:space="0" w:color="auto"/>
              <w:bottom w:val="single" w:sz="4" w:space="0" w:color="auto"/>
              <w:right w:val="single" w:sz="4" w:space="0" w:color="auto"/>
            </w:tcBorders>
            <w:vAlign w:val="center"/>
            <w:hideMark/>
          </w:tcPr>
          <w:p w14:paraId="36636F01" w14:textId="77777777" w:rsidR="00255315" w:rsidRPr="00255315" w:rsidRDefault="00255315" w:rsidP="00255315">
            <w:pPr>
              <w:outlineLvl w:val="2"/>
              <w:rPr>
                <w:ins w:id="14052" w:author="Salah Soliman" w:date="2020-01-31T16:43:00Z"/>
                <w:rFonts w:ascii="Open Sans Semibold" w:eastAsia="Open Sans" w:hAnsi="Open Sans Semibold" w:cs="Open Sans Semibold"/>
                <w:color w:val="11143F"/>
              </w:rPr>
            </w:pPr>
            <w:ins w:id="14053" w:author="Salah Soliman" w:date="2020-01-31T16:43:00Z">
              <w:r w:rsidRPr="00255315">
                <w:rPr>
                  <w:rFonts w:ascii="Open Sans Semibold" w:eastAsia="Open Sans" w:hAnsi="Open Sans Semibold" w:cs="Open Sans Semibold"/>
                  <w:color w:val="11143F"/>
                </w:rPr>
                <w:t>Incorrect</w:t>
              </w:r>
            </w:ins>
          </w:p>
        </w:tc>
        <w:tc>
          <w:tcPr>
            <w:tcW w:w="6660" w:type="dxa"/>
            <w:tcBorders>
              <w:top w:val="single" w:sz="4" w:space="0" w:color="auto"/>
              <w:left w:val="single" w:sz="4" w:space="0" w:color="auto"/>
              <w:bottom w:val="single" w:sz="4" w:space="0" w:color="auto"/>
              <w:right w:val="single" w:sz="4" w:space="0" w:color="auto"/>
            </w:tcBorders>
            <w:vAlign w:val="center"/>
            <w:hideMark/>
          </w:tcPr>
          <w:p w14:paraId="1FA65381" w14:textId="77777777" w:rsidR="00255315" w:rsidRPr="00255315" w:rsidRDefault="00255315" w:rsidP="00255315">
            <w:pPr>
              <w:spacing w:before="120" w:after="120" w:line="256" w:lineRule="auto"/>
              <w:rPr>
                <w:ins w:id="14054" w:author="Salah Soliman" w:date="2020-01-31T16:43:00Z"/>
                <w:rFonts w:ascii="Open Sans" w:eastAsia="Open Sans" w:hAnsi="Open Sans" w:cs="Times New Roman"/>
                <w:color w:val="404040"/>
              </w:rPr>
            </w:pPr>
            <w:ins w:id="14055" w:author="Salah Soliman" w:date="2020-01-31T16:43:00Z">
              <w:r w:rsidRPr="00255315">
                <w:rPr>
                  <w:rFonts w:ascii="Open Sans" w:eastAsia="Open Sans" w:hAnsi="Open Sans" w:cs="Times New Roman"/>
                  <w:color w:val="7F7F7F"/>
                </w:rPr>
                <w:t xml:space="preserve">Unfortunately, this is incorrect. plt.show() displays the required plot. </w:t>
              </w:r>
            </w:ins>
          </w:p>
        </w:tc>
      </w:tr>
      <w:tr w:rsidR="00255315" w:rsidRPr="00255315" w14:paraId="326237D9" w14:textId="77777777" w:rsidTr="006E1EA0">
        <w:trPr>
          <w:ins w:id="14056" w:author="Salah Soliman" w:date="2020-01-31T16:43:00Z"/>
        </w:trPr>
        <w:tc>
          <w:tcPr>
            <w:tcW w:w="805" w:type="dxa"/>
            <w:tcBorders>
              <w:top w:val="single" w:sz="4" w:space="0" w:color="auto"/>
              <w:left w:val="single" w:sz="4" w:space="0" w:color="auto"/>
              <w:bottom w:val="single" w:sz="4" w:space="0" w:color="auto"/>
              <w:right w:val="single" w:sz="4" w:space="0" w:color="auto"/>
            </w:tcBorders>
            <w:vAlign w:val="center"/>
            <w:hideMark/>
          </w:tcPr>
          <w:p w14:paraId="4BBEEC44" w14:textId="77777777" w:rsidR="00255315" w:rsidRPr="00255315" w:rsidRDefault="00255315" w:rsidP="00255315">
            <w:pPr>
              <w:jc w:val="center"/>
              <w:rPr>
                <w:ins w:id="14057" w:author="Salah Soliman" w:date="2020-01-31T16:43:00Z"/>
                <w:rFonts w:ascii="Open Sans" w:eastAsia="Open Sans" w:hAnsi="Open Sans" w:cs="Times New Roman"/>
              </w:rPr>
            </w:pPr>
            <w:ins w:id="14058" w:author="Salah Soliman" w:date="2020-01-31T16:43:00Z">
              <w:r w:rsidRPr="00255315">
                <w:rPr>
                  <w:rFonts w:ascii="Open Sans" w:eastAsia="Open Sans" w:hAnsi="Open Sans" w:cs="Times New Roman"/>
                </w:rPr>
                <w:t>b.</w:t>
              </w:r>
            </w:ins>
          </w:p>
        </w:tc>
        <w:tc>
          <w:tcPr>
            <w:tcW w:w="3060" w:type="dxa"/>
            <w:tcBorders>
              <w:top w:val="single" w:sz="4" w:space="0" w:color="auto"/>
              <w:left w:val="single" w:sz="4" w:space="0" w:color="auto"/>
              <w:bottom w:val="single" w:sz="4" w:space="0" w:color="auto"/>
              <w:right w:val="single" w:sz="4" w:space="0" w:color="auto"/>
            </w:tcBorders>
            <w:vAlign w:val="center"/>
            <w:hideMark/>
          </w:tcPr>
          <w:p w14:paraId="767ABC6D" w14:textId="77777777" w:rsidR="00255315" w:rsidRPr="00255315" w:rsidRDefault="00255315" w:rsidP="00255315">
            <w:pPr>
              <w:outlineLvl w:val="2"/>
              <w:rPr>
                <w:ins w:id="14059" w:author="Salah Soliman" w:date="2020-01-31T16:43:00Z"/>
                <w:rFonts w:ascii="Open Sans Semibold" w:eastAsia="Open Sans" w:hAnsi="Open Sans Semibold" w:cs="Open Sans Semibold"/>
                <w:color w:val="11143F"/>
              </w:rPr>
            </w:pPr>
            <w:ins w:id="14060" w:author="Salah Soliman" w:date="2020-01-31T16:43:00Z">
              <w:r w:rsidRPr="00255315">
                <w:rPr>
                  <w:rFonts w:ascii="Open Sans Semibold" w:eastAsia="Open Sans" w:hAnsi="Open Sans Semibold" w:cs="Open Sans Semibold"/>
                  <w:color w:val="11143F"/>
                </w:rPr>
                <w:t>Incorrect</w:t>
              </w:r>
            </w:ins>
          </w:p>
        </w:tc>
        <w:tc>
          <w:tcPr>
            <w:tcW w:w="6660" w:type="dxa"/>
            <w:tcBorders>
              <w:top w:val="single" w:sz="4" w:space="0" w:color="auto"/>
              <w:left w:val="single" w:sz="4" w:space="0" w:color="auto"/>
              <w:bottom w:val="single" w:sz="4" w:space="0" w:color="auto"/>
              <w:right w:val="single" w:sz="4" w:space="0" w:color="auto"/>
            </w:tcBorders>
            <w:vAlign w:val="center"/>
            <w:hideMark/>
          </w:tcPr>
          <w:p w14:paraId="5D9B85A0" w14:textId="77777777" w:rsidR="00255315" w:rsidRPr="00255315" w:rsidRDefault="00255315" w:rsidP="00255315">
            <w:pPr>
              <w:spacing w:before="120" w:after="120" w:line="256" w:lineRule="auto"/>
              <w:rPr>
                <w:ins w:id="14061" w:author="Salah Soliman" w:date="2020-01-31T16:43:00Z"/>
                <w:rFonts w:ascii="Open Sans" w:eastAsia="Open Sans" w:hAnsi="Open Sans" w:cs="Times New Roman"/>
                <w:color w:val="404040"/>
              </w:rPr>
            </w:pPr>
            <w:ins w:id="14062" w:author="Salah Soliman" w:date="2020-01-31T16:43:00Z">
              <w:r w:rsidRPr="00255315">
                <w:rPr>
                  <w:rFonts w:ascii="Open Sans" w:eastAsia="Open Sans" w:hAnsi="Open Sans" w:cs="Times New Roman"/>
                  <w:color w:val="7F7F7F"/>
                </w:rPr>
                <w:t xml:space="preserve">Unfortunately, this is incorrect. plt.plot() plots the line plot between different variables. </w:t>
              </w:r>
            </w:ins>
          </w:p>
        </w:tc>
      </w:tr>
      <w:tr w:rsidR="00255315" w:rsidRPr="00255315" w14:paraId="080ABE36" w14:textId="77777777" w:rsidTr="006E1EA0">
        <w:trPr>
          <w:ins w:id="14063" w:author="Salah Soliman" w:date="2020-01-31T16:43:00Z"/>
        </w:trPr>
        <w:tc>
          <w:tcPr>
            <w:tcW w:w="805" w:type="dxa"/>
            <w:tcBorders>
              <w:top w:val="single" w:sz="4" w:space="0" w:color="auto"/>
              <w:left w:val="single" w:sz="4" w:space="0" w:color="auto"/>
              <w:bottom w:val="single" w:sz="4" w:space="0" w:color="auto"/>
              <w:right w:val="single" w:sz="4" w:space="0" w:color="auto"/>
            </w:tcBorders>
            <w:vAlign w:val="center"/>
            <w:hideMark/>
          </w:tcPr>
          <w:p w14:paraId="7D0548CF" w14:textId="77777777" w:rsidR="00255315" w:rsidRPr="00255315" w:rsidRDefault="00255315" w:rsidP="00255315">
            <w:pPr>
              <w:jc w:val="center"/>
              <w:rPr>
                <w:ins w:id="14064" w:author="Salah Soliman" w:date="2020-01-31T16:43:00Z"/>
                <w:rFonts w:ascii="Open Sans" w:eastAsia="Open Sans" w:hAnsi="Open Sans" w:cs="Times New Roman"/>
              </w:rPr>
            </w:pPr>
            <w:ins w:id="14065" w:author="Salah Soliman" w:date="2020-01-31T16:43:00Z">
              <w:r w:rsidRPr="00255315">
                <w:rPr>
                  <w:rFonts w:ascii="Open Sans" w:eastAsia="Open Sans" w:hAnsi="Open Sans" w:cs="Times New Roman"/>
                </w:rPr>
                <w:t>c.</w:t>
              </w:r>
            </w:ins>
          </w:p>
        </w:tc>
        <w:tc>
          <w:tcPr>
            <w:tcW w:w="3060" w:type="dxa"/>
            <w:tcBorders>
              <w:top w:val="single" w:sz="4" w:space="0" w:color="auto"/>
              <w:left w:val="single" w:sz="4" w:space="0" w:color="auto"/>
              <w:bottom w:val="single" w:sz="4" w:space="0" w:color="auto"/>
              <w:right w:val="single" w:sz="4" w:space="0" w:color="auto"/>
            </w:tcBorders>
            <w:vAlign w:val="center"/>
            <w:hideMark/>
          </w:tcPr>
          <w:p w14:paraId="4EC72A41" w14:textId="77777777" w:rsidR="00255315" w:rsidRPr="00255315" w:rsidRDefault="00255315" w:rsidP="00255315">
            <w:pPr>
              <w:outlineLvl w:val="2"/>
              <w:rPr>
                <w:ins w:id="14066" w:author="Salah Soliman" w:date="2020-01-31T16:43:00Z"/>
                <w:rFonts w:ascii="Open Sans Semibold" w:eastAsia="Open Sans" w:hAnsi="Open Sans Semibold" w:cs="Open Sans Semibold"/>
                <w:color w:val="11143F"/>
              </w:rPr>
            </w:pPr>
            <w:ins w:id="14067" w:author="Salah Soliman" w:date="2020-01-31T16:43:00Z">
              <w:r w:rsidRPr="00255315">
                <w:rPr>
                  <w:rFonts w:ascii="Open Sans Semibold" w:eastAsia="Open Sans" w:hAnsi="Open Sans Semibold" w:cs="Open Sans Semibold"/>
                  <w:color w:val="11143F"/>
                </w:rPr>
                <w:t>Correct</w:t>
              </w:r>
            </w:ins>
          </w:p>
        </w:tc>
        <w:tc>
          <w:tcPr>
            <w:tcW w:w="6660" w:type="dxa"/>
            <w:tcBorders>
              <w:top w:val="single" w:sz="4" w:space="0" w:color="auto"/>
              <w:left w:val="single" w:sz="4" w:space="0" w:color="auto"/>
              <w:bottom w:val="single" w:sz="4" w:space="0" w:color="auto"/>
              <w:right w:val="single" w:sz="4" w:space="0" w:color="auto"/>
            </w:tcBorders>
            <w:vAlign w:val="center"/>
            <w:hideMark/>
          </w:tcPr>
          <w:p w14:paraId="49ACDF99" w14:textId="77777777" w:rsidR="00255315" w:rsidRPr="00255315" w:rsidRDefault="00255315" w:rsidP="00255315">
            <w:pPr>
              <w:spacing w:before="120" w:after="120" w:line="256" w:lineRule="auto"/>
              <w:rPr>
                <w:ins w:id="14068" w:author="Salah Soliman" w:date="2020-01-31T16:43:00Z"/>
                <w:rFonts w:ascii="Open Sans" w:eastAsia="Open Sans" w:hAnsi="Open Sans" w:cs="Times New Roman"/>
                <w:color w:val="404040"/>
              </w:rPr>
            </w:pPr>
            <w:ins w:id="14069" w:author="Salah Soliman" w:date="2020-01-31T16:43:00Z">
              <w:r w:rsidRPr="00255315">
                <w:rPr>
                  <w:rFonts w:ascii="Open Sans" w:eastAsia="Open Sans" w:hAnsi="Open Sans" w:cs="Times New Roman"/>
                  <w:color w:val="404040"/>
                </w:rPr>
                <w:t>Great! The method plt.bar(x,y) is used to plot a bar graph with the given data in arrays x and y as the axes values.</w:t>
              </w:r>
            </w:ins>
          </w:p>
        </w:tc>
      </w:tr>
      <w:tr w:rsidR="00255315" w:rsidRPr="00255315" w14:paraId="73ABE3B8" w14:textId="77777777" w:rsidTr="006E1EA0">
        <w:trPr>
          <w:ins w:id="14070" w:author="Salah Soliman" w:date="2020-01-31T16:43:00Z"/>
        </w:trPr>
        <w:tc>
          <w:tcPr>
            <w:tcW w:w="805" w:type="dxa"/>
            <w:tcBorders>
              <w:top w:val="single" w:sz="4" w:space="0" w:color="auto"/>
              <w:left w:val="single" w:sz="4" w:space="0" w:color="auto"/>
              <w:bottom w:val="single" w:sz="4" w:space="0" w:color="auto"/>
              <w:right w:val="single" w:sz="4" w:space="0" w:color="auto"/>
            </w:tcBorders>
            <w:vAlign w:val="center"/>
            <w:hideMark/>
          </w:tcPr>
          <w:p w14:paraId="1F2FD7FD" w14:textId="77777777" w:rsidR="00255315" w:rsidRPr="00255315" w:rsidRDefault="00255315" w:rsidP="00255315">
            <w:pPr>
              <w:jc w:val="center"/>
              <w:rPr>
                <w:ins w:id="14071" w:author="Salah Soliman" w:date="2020-01-31T16:43:00Z"/>
                <w:rFonts w:ascii="Open Sans" w:eastAsia="Open Sans" w:hAnsi="Open Sans" w:cs="Times New Roman"/>
              </w:rPr>
            </w:pPr>
            <w:ins w:id="14072" w:author="Salah Soliman" w:date="2020-01-31T16:43:00Z">
              <w:r w:rsidRPr="00255315">
                <w:rPr>
                  <w:rFonts w:ascii="Open Sans" w:eastAsia="Open Sans" w:hAnsi="Open Sans" w:cs="Times New Roman"/>
                </w:rPr>
                <w:t>d.</w:t>
              </w:r>
            </w:ins>
          </w:p>
        </w:tc>
        <w:tc>
          <w:tcPr>
            <w:tcW w:w="3060" w:type="dxa"/>
            <w:tcBorders>
              <w:top w:val="single" w:sz="4" w:space="0" w:color="auto"/>
              <w:left w:val="single" w:sz="4" w:space="0" w:color="auto"/>
              <w:bottom w:val="single" w:sz="4" w:space="0" w:color="auto"/>
              <w:right w:val="single" w:sz="4" w:space="0" w:color="auto"/>
            </w:tcBorders>
            <w:vAlign w:val="center"/>
            <w:hideMark/>
          </w:tcPr>
          <w:p w14:paraId="097DCB7F" w14:textId="77777777" w:rsidR="00255315" w:rsidRPr="00255315" w:rsidRDefault="00255315" w:rsidP="00255315">
            <w:pPr>
              <w:outlineLvl w:val="2"/>
              <w:rPr>
                <w:ins w:id="14073" w:author="Salah Soliman" w:date="2020-01-31T16:43:00Z"/>
                <w:rFonts w:ascii="Open Sans Semibold" w:eastAsia="Open Sans" w:hAnsi="Open Sans Semibold" w:cs="Open Sans Semibold"/>
                <w:color w:val="11143F"/>
              </w:rPr>
            </w:pPr>
            <w:ins w:id="14074" w:author="Salah Soliman" w:date="2020-01-31T16:43:00Z">
              <w:r w:rsidRPr="00255315">
                <w:rPr>
                  <w:rFonts w:ascii="Open Sans Semibold" w:eastAsia="Open Sans" w:hAnsi="Open Sans Semibold" w:cs="Open Sans Semibold"/>
                  <w:color w:val="11143F"/>
                </w:rPr>
                <w:t>Incorrect</w:t>
              </w:r>
            </w:ins>
          </w:p>
        </w:tc>
        <w:tc>
          <w:tcPr>
            <w:tcW w:w="6660" w:type="dxa"/>
            <w:tcBorders>
              <w:top w:val="single" w:sz="4" w:space="0" w:color="auto"/>
              <w:left w:val="single" w:sz="4" w:space="0" w:color="auto"/>
              <w:bottom w:val="single" w:sz="4" w:space="0" w:color="auto"/>
              <w:right w:val="single" w:sz="4" w:space="0" w:color="auto"/>
            </w:tcBorders>
            <w:vAlign w:val="center"/>
            <w:hideMark/>
          </w:tcPr>
          <w:p w14:paraId="39F47EA9" w14:textId="77777777" w:rsidR="00255315" w:rsidRPr="00255315" w:rsidRDefault="00255315" w:rsidP="00255315">
            <w:pPr>
              <w:spacing w:before="120" w:after="120" w:line="256" w:lineRule="auto"/>
              <w:rPr>
                <w:ins w:id="14075" w:author="Salah Soliman" w:date="2020-01-31T16:43:00Z"/>
                <w:rFonts w:ascii="Open Sans" w:eastAsia="Open Sans" w:hAnsi="Open Sans" w:cs="Times New Roman"/>
                <w:color w:val="404040"/>
              </w:rPr>
            </w:pPr>
            <w:ins w:id="14076" w:author="Salah Soliman" w:date="2020-01-31T16:43:00Z">
              <w:r w:rsidRPr="00255315">
                <w:rPr>
                  <w:rFonts w:ascii="Open Sans" w:eastAsia="Open Sans" w:hAnsi="Open Sans" w:cs="Times New Roman"/>
                  <w:color w:val="7F7F7F"/>
                </w:rPr>
                <w:t xml:space="preserve">Unfortunately, this is incorrect. There is no function with the name plt.barplot() </w:t>
              </w:r>
            </w:ins>
          </w:p>
        </w:tc>
      </w:tr>
    </w:tbl>
    <w:p w14:paraId="244C113E" w14:textId="77777777" w:rsidR="00255315" w:rsidRPr="00255315" w:rsidRDefault="00255315" w:rsidP="00255315">
      <w:pPr>
        <w:spacing w:after="0" w:line="240" w:lineRule="auto"/>
        <w:rPr>
          <w:ins w:id="14077" w:author="Salah Soliman" w:date="2020-01-31T16:43:00Z"/>
          <w:rFonts w:ascii="Open Sans" w:eastAsia="Open Sans" w:hAnsi="Open Sans" w:cs="Times New Roman"/>
          <w:color w:val="404040"/>
          <w:highlight w:val="blue"/>
        </w:rPr>
      </w:pPr>
    </w:p>
    <w:p w14:paraId="153E33B2" w14:textId="77777777" w:rsidR="00255315" w:rsidRPr="00255315" w:rsidRDefault="00255315" w:rsidP="00255315">
      <w:pPr>
        <w:rPr>
          <w:ins w:id="14078" w:author="Salah Soliman" w:date="2020-01-31T16:43:00Z"/>
          <w:rFonts w:ascii="Open Sans" w:eastAsia="Open Sans" w:hAnsi="Open Sans" w:cs="Times New Roman"/>
        </w:rPr>
      </w:pPr>
    </w:p>
    <w:p w14:paraId="0E51E1AC" w14:textId="77777777" w:rsidR="00255315" w:rsidRPr="00255315" w:rsidRDefault="00255315" w:rsidP="00255315">
      <w:pPr>
        <w:rPr>
          <w:ins w:id="14079" w:author="Salah Soliman" w:date="2020-01-31T16:43:00Z"/>
          <w:rFonts w:ascii="Open Sans" w:eastAsia="Open Sans" w:hAnsi="Open Sans" w:cs="Times New Roman"/>
        </w:rPr>
      </w:pPr>
    </w:p>
    <w:tbl>
      <w:tblPr>
        <w:tblStyle w:val="TableGrid"/>
        <w:tblW w:w="10440" w:type="dxa"/>
        <w:tblInd w:w="-5" w:type="dxa"/>
        <w:tblBorders>
          <w:top w:val="single" w:sz="4" w:space="0" w:color="DBDBDB"/>
          <w:left w:val="single" w:sz="4" w:space="0" w:color="DBDBDB"/>
          <w:bottom w:val="single" w:sz="4" w:space="0" w:color="DBDBDB"/>
          <w:right w:val="single" w:sz="4" w:space="0" w:color="DBDBDB"/>
          <w:insideH w:val="none" w:sz="0" w:space="0" w:color="auto"/>
          <w:insideV w:val="none" w:sz="0" w:space="0" w:color="auto"/>
        </w:tblBorders>
        <w:tblLayout w:type="fixed"/>
        <w:tblCellMar>
          <w:left w:w="115" w:type="dxa"/>
          <w:right w:w="115" w:type="dxa"/>
        </w:tblCellMar>
        <w:tblLook w:val="04A0" w:firstRow="1" w:lastRow="0" w:firstColumn="1" w:lastColumn="0" w:noHBand="0" w:noVBand="1"/>
        <w:tblPrChange w:id="14080" w:author="Alicia Romero Lopez" w:date="2020-01-31T09:48:00Z">
          <w:tblPr>
            <w:tblStyle w:val="TableGrid"/>
            <w:tblW w:w="10440" w:type="dxa"/>
            <w:tblInd w:w="-5" w:type="dxa"/>
            <w:tblBorders>
              <w:top w:val="single" w:sz="4" w:space="0" w:color="DBDBDB"/>
              <w:left w:val="single" w:sz="4" w:space="0" w:color="DBDBDB"/>
              <w:bottom w:val="single" w:sz="4" w:space="0" w:color="DBDBDB"/>
              <w:right w:val="single" w:sz="4" w:space="0" w:color="DBDBDB"/>
              <w:insideH w:val="none" w:sz="0" w:space="0" w:color="auto"/>
              <w:insideV w:val="none" w:sz="0" w:space="0" w:color="auto"/>
            </w:tblBorders>
            <w:tblLayout w:type="fixed"/>
            <w:tblCellMar>
              <w:left w:w="115" w:type="dxa"/>
              <w:right w:w="115" w:type="dxa"/>
            </w:tblCellMar>
            <w:tblLook w:val="04A0" w:firstRow="1" w:lastRow="0" w:firstColumn="1" w:lastColumn="0" w:noHBand="0" w:noVBand="1"/>
          </w:tblPr>
        </w:tblPrChange>
      </w:tblPr>
      <w:tblGrid>
        <w:gridCol w:w="265"/>
        <w:gridCol w:w="3215"/>
        <w:gridCol w:w="745"/>
        <w:gridCol w:w="2052"/>
        <w:gridCol w:w="683"/>
        <w:gridCol w:w="3210"/>
        <w:gridCol w:w="270"/>
        <w:tblGridChange w:id="14081">
          <w:tblGrid>
            <w:gridCol w:w="360"/>
            <w:gridCol w:w="360"/>
            <w:gridCol w:w="360"/>
            <w:gridCol w:w="360"/>
            <w:gridCol w:w="360"/>
            <w:gridCol w:w="360"/>
            <w:gridCol w:w="360"/>
          </w:tblGrid>
        </w:tblGridChange>
      </w:tblGrid>
      <w:tr w:rsidR="00255315" w:rsidRPr="00255315" w14:paraId="37D41527" w14:textId="77777777" w:rsidTr="51235A2F">
        <w:trPr>
          <w:cantSplit/>
          <w:trHeight w:val="128"/>
          <w:ins w:id="14082" w:author="Salah Soliman" w:date="2020-01-31T16:43:00Z"/>
        </w:trPr>
        <w:tc>
          <w:tcPr>
            <w:tcW w:w="3480" w:type="dxa"/>
            <w:gridSpan w:val="2"/>
            <w:vMerge w:val="restart"/>
            <w:tcBorders>
              <w:top w:val="single" w:sz="4" w:space="0" w:color="DBDBDB" w:themeColor="accent3" w:themeTint="66"/>
              <w:left w:val="single" w:sz="4" w:space="0" w:color="DBDBDB" w:themeColor="accent3" w:themeTint="66"/>
              <w:bottom w:val="nil"/>
              <w:right w:val="single" w:sz="4" w:space="0" w:color="7D7D7D"/>
            </w:tcBorders>
            <w:shd w:val="clear" w:color="auto" w:fill="FAFAFA"/>
            <w:hideMark/>
            <w:tcPrChange w:id="14083" w:author="Alicia Romero Lopez" w:date="2020-01-31T09:48:00Z">
              <w:tcPr>
                <w:tcW w:w="3480" w:type="dxa"/>
                <w:gridSpan w:val="2"/>
                <w:vMerge w:val="restart"/>
                <w:tcBorders>
                  <w:top w:val="single" w:sz="4" w:space="0" w:color="DBDBDB"/>
                  <w:left w:val="single" w:sz="4" w:space="0" w:color="DBDBDB"/>
                  <w:bottom w:val="nil"/>
                  <w:right w:val="single" w:sz="4" w:space="0" w:color="7D7D7D"/>
                </w:tcBorders>
                <w:shd w:val="clear" w:color="auto" w:fill="FAFAFA"/>
                <w:hideMark/>
              </w:tcPr>
            </w:tcPrChange>
          </w:tcPr>
          <w:p w14:paraId="764B4B30" w14:textId="77777777" w:rsidR="00255315" w:rsidRPr="00255315" w:rsidRDefault="00255315" w:rsidP="00255315">
            <w:pPr>
              <w:numPr>
                <w:ilvl w:val="0"/>
                <w:numId w:val="61"/>
              </w:numPr>
              <w:spacing w:before="120" w:after="120"/>
              <w:ind w:firstLine="0"/>
              <w:outlineLvl w:val="2"/>
              <w:rPr>
                <w:ins w:id="14084" w:author="Salah Soliman" w:date="2020-01-31T16:43:00Z"/>
                <w:rFonts w:ascii="Open Sans" w:eastAsia="Open Sans" w:hAnsi="Open Sans" w:cs="Times New Roman"/>
                <w:color w:val="404040"/>
              </w:rPr>
            </w:pPr>
            <w:ins w:id="14085" w:author="Salah Soliman" w:date="2020-01-31T16:43:00Z">
              <w:r w:rsidRPr="00255315">
                <w:rPr>
                  <w:rFonts w:ascii="Open Sans" w:eastAsia="Open Sans" w:hAnsi="Open Sans" w:cs="Times New Roman"/>
                  <w:color w:val="404040"/>
                </w:rPr>
                <w:t xml:space="preserve">To represent data of different competitors for weight and height features   </w:t>
              </w:r>
            </w:ins>
          </w:p>
        </w:tc>
        <w:tc>
          <w:tcPr>
            <w:tcW w:w="3480" w:type="dxa"/>
            <w:gridSpan w:val="3"/>
            <w:tcBorders>
              <w:top w:val="single" w:sz="4" w:space="0" w:color="7D7D7D"/>
              <w:left w:val="single" w:sz="4" w:space="0" w:color="7D7D7D"/>
              <w:bottom w:val="single" w:sz="4" w:space="0" w:color="7D7D7D"/>
              <w:right w:val="single" w:sz="4" w:space="0" w:color="7D7D7D"/>
            </w:tcBorders>
            <w:shd w:val="clear" w:color="auto" w:fill="BBBBBB"/>
            <w:hideMark/>
            <w:tcPrChange w:id="14086" w:author="Alicia Romero Lopez" w:date="2020-01-31T09:48:00Z">
              <w:tcPr>
                <w:tcW w:w="3480" w:type="dxa"/>
                <w:gridSpan w:val="3"/>
                <w:tcBorders>
                  <w:top w:val="single" w:sz="4" w:space="0" w:color="7D7D7D"/>
                  <w:left w:val="single" w:sz="4" w:space="0" w:color="7D7D7D"/>
                  <w:bottom w:val="single" w:sz="4" w:space="0" w:color="7D7D7D"/>
                  <w:right w:val="single" w:sz="4" w:space="0" w:color="7D7D7D"/>
                </w:tcBorders>
                <w:shd w:val="clear" w:color="auto" w:fill="BBBBBB"/>
                <w:hideMark/>
              </w:tcPr>
            </w:tcPrChange>
          </w:tcPr>
          <w:p w14:paraId="41906A1F" w14:textId="77777777" w:rsidR="00255315" w:rsidRPr="00255315" w:rsidRDefault="00255315" w:rsidP="00255315">
            <w:pPr>
              <w:jc w:val="center"/>
              <w:outlineLvl w:val="2"/>
              <w:rPr>
                <w:ins w:id="14087" w:author="Salah Soliman" w:date="2020-01-31T16:43:00Z"/>
                <w:rFonts w:ascii="Open Sans Semibold" w:eastAsia="Open Sans" w:hAnsi="Open Sans Semibold" w:cs="Open Sans Semibold"/>
                <w:color w:val="404040"/>
              </w:rPr>
            </w:pPr>
            <w:ins w:id="14088" w:author="Salah Soliman" w:date="2020-01-31T16:43:00Z">
              <w:r w:rsidRPr="00255315">
                <w:rPr>
                  <w:rFonts w:ascii="Open Sans Semibold" w:eastAsia="Open Sans" w:hAnsi="Open Sans Semibold" w:cs="Open Sans Semibold"/>
                  <w:color w:val="FFFFFF"/>
                </w:rPr>
                <w:t xml:space="preserve">…….. </w:t>
              </w:r>
              <w:r w:rsidRPr="00255315">
                <w:rPr>
                  <w:rFonts w:ascii="FontAwesome" w:eastAsia="Open Sans" w:hAnsi="FontAwesome" w:cs="Open Sans Semibold"/>
                  <w:color w:val="FFFFFF"/>
                </w:rPr>
                <w:sym w:font="FontAwesome" w:char="F0D7"/>
              </w:r>
            </w:ins>
          </w:p>
        </w:tc>
        <w:tc>
          <w:tcPr>
            <w:tcW w:w="3480" w:type="dxa"/>
            <w:gridSpan w:val="2"/>
            <w:vMerge w:val="restart"/>
            <w:tcBorders>
              <w:top w:val="single" w:sz="4" w:space="0" w:color="DBDBDB" w:themeColor="accent3" w:themeTint="66"/>
              <w:left w:val="single" w:sz="4" w:space="0" w:color="7D7D7D"/>
              <w:bottom w:val="nil"/>
              <w:right w:val="single" w:sz="4" w:space="0" w:color="DBDBDB" w:themeColor="accent3" w:themeTint="66"/>
            </w:tcBorders>
            <w:shd w:val="clear" w:color="auto" w:fill="FAFAFA"/>
            <w:hideMark/>
            <w:tcPrChange w:id="14089" w:author="Alicia Romero Lopez" w:date="2020-01-31T09:48:00Z">
              <w:tcPr>
                <w:tcW w:w="3480" w:type="dxa"/>
                <w:gridSpan w:val="2"/>
                <w:vMerge w:val="restart"/>
                <w:tcBorders>
                  <w:top w:val="single" w:sz="4" w:space="0" w:color="DBDBDB"/>
                  <w:left w:val="single" w:sz="4" w:space="0" w:color="7D7D7D"/>
                  <w:bottom w:val="nil"/>
                  <w:right w:val="single" w:sz="4" w:space="0" w:color="DBDBDB"/>
                </w:tcBorders>
                <w:shd w:val="clear" w:color="auto" w:fill="FAFAFA"/>
                <w:hideMark/>
              </w:tcPr>
            </w:tcPrChange>
          </w:tcPr>
          <w:p w14:paraId="5C440080" w14:textId="77777777" w:rsidR="00255315" w:rsidRPr="00255315" w:rsidRDefault="00255315" w:rsidP="00255315">
            <w:pPr>
              <w:outlineLvl w:val="2"/>
              <w:rPr>
                <w:ins w:id="14090" w:author="Salah Soliman" w:date="2020-01-31T16:43:00Z"/>
                <w:rFonts w:ascii="Open Sans" w:eastAsia="Open Sans" w:hAnsi="Open Sans" w:cs="Times New Roman"/>
                <w:color w:val="404040"/>
              </w:rPr>
            </w:pPr>
            <w:ins w:id="14091" w:author="Salah Soliman" w:date="2020-01-31T16:43:00Z">
              <w:r w:rsidRPr="00255315">
                <w:rPr>
                  <w:rFonts w:ascii="Open Sans" w:eastAsia="Open Sans" w:hAnsi="Open Sans" w:cs="Times New Roman"/>
                  <w:color w:val="404040"/>
                </w:rPr>
                <w:t>Can be used for visualization.</w:t>
              </w:r>
            </w:ins>
          </w:p>
        </w:tc>
      </w:tr>
      <w:tr w:rsidR="00255315" w:rsidRPr="00255315" w14:paraId="4F99FAD3" w14:textId="77777777" w:rsidTr="51235A2F">
        <w:trPr>
          <w:cantSplit/>
          <w:trHeight w:val="127"/>
          <w:ins w:id="14092" w:author="Salah Soliman" w:date="2020-01-31T16:43:00Z"/>
        </w:trPr>
        <w:tc>
          <w:tcPr>
            <w:tcW w:w="7440" w:type="dxa"/>
            <w:gridSpan w:val="2"/>
            <w:vMerge/>
            <w:vAlign w:val="center"/>
            <w:hideMark/>
            <w:tcPrChange w:id="14093" w:author="Alicia Romero Lopez" w:date="2020-01-31T09:48:00Z">
              <w:tcPr>
                <w:tcW w:w="7440" w:type="dxa"/>
                <w:gridSpan w:val="2"/>
                <w:vMerge/>
                <w:hideMark/>
              </w:tcPr>
            </w:tcPrChange>
          </w:tcPr>
          <w:p w14:paraId="5E3C4D29" w14:textId="77777777" w:rsidR="00255315" w:rsidRPr="00255315" w:rsidRDefault="00255315" w:rsidP="00255315">
            <w:pPr>
              <w:rPr>
                <w:ins w:id="14094" w:author="Salah Soliman" w:date="2020-01-31T16:43:00Z"/>
                <w:rFonts w:ascii="Open Sans" w:eastAsia="Open Sans" w:hAnsi="Open Sans" w:cs="Times New Roman"/>
                <w:color w:val="404040"/>
              </w:rPr>
            </w:pPr>
          </w:p>
        </w:tc>
        <w:tc>
          <w:tcPr>
            <w:tcW w:w="3480" w:type="dxa"/>
            <w:gridSpan w:val="3"/>
            <w:tcBorders>
              <w:top w:val="single" w:sz="4" w:space="0" w:color="7D7D7D"/>
              <w:left w:val="single" w:sz="4" w:space="0" w:color="649B40"/>
              <w:bottom w:val="single" w:sz="4" w:space="0" w:color="649B40"/>
              <w:right w:val="single" w:sz="4" w:space="0" w:color="649B40"/>
            </w:tcBorders>
            <w:shd w:val="clear" w:color="auto" w:fill="FFFFFF" w:themeFill="background1"/>
            <w:hideMark/>
            <w:tcPrChange w:id="14095" w:author="Alicia Romero Lopez" w:date="2020-01-31T09:48:00Z">
              <w:tcPr>
                <w:tcW w:w="3480" w:type="dxa"/>
                <w:gridSpan w:val="3"/>
                <w:tcBorders>
                  <w:top w:val="single" w:sz="4" w:space="0" w:color="7D7D7D"/>
                  <w:left w:val="single" w:sz="4" w:space="0" w:color="649B40"/>
                  <w:bottom w:val="single" w:sz="4" w:space="0" w:color="649B40"/>
                  <w:right w:val="single" w:sz="4" w:space="0" w:color="649B40"/>
                </w:tcBorders>
                <w:shd w:val="clear" w:color="auto" w:fill="FFFFFF"/>
                <w:hideMark/>
              </w:tcPr>
            </w:tcPrChange>
          </w:tcPr>
          <w:p w14:paraId="4A690F7C" w14:textId="77777777" w:rsidR="00255315" w:rsidRPr="00255315" w:rsidRDefault="00255315" w:rsidP="00255315">
            <w:pPr>
              <w:jc w:val="center"/>
              <w:outlineLvl w:val="2"/>
              <w:rPr>
                <w:ins w:id="14096" w:author="Salah Soliman" w:date="2020-01-31T16:43:00Z"/>
                <w:rFonts w:ascii="Open Sans" w:eastAsia="Open Sans" w:hAnsi="Open Sans" w:cs="Times New Roman"/>
                <w:color w:val="404040"/>
              </w:rPr>
            </w:pPr>
            <w:ins w:id="14097" w:author="Salah Soliman" w:date="2020-01-31T16:43:00Z">
              <w:r w:rsidRPr="00255315">
                <w:rPr>
                  <w:rFonts w:ascii="Open Sans" w:eastAsia="Open Sans" w:hAnsi="Open Sans" w:cs="Times New Roman"/>
                  <w:color w:val="404040"/>
                </w:rPr>
                <w:t>histogram</w:t>
              </w:r>
            </w:ins>
          </w:p>
        </w:tc>
        <w:tc>
          <w:tcPr>
            <w:tcW w:w="3750" w:type="dxa"/>
            <w:gridSpan w:val="2"/>
            <w:vMerge/>
            <w:vAlign w:val="center"/>
            <w:hideMark/>
            <w:tcPrChange w:id="14098" w:author="Alicia Romero Lopez" w:date="2020-01-31T09:48:00Z">
              <w:tcPr>
                <w:tcW w:w="3750" w:type="dxa"/>
                <w:gridSpan w:val="2"/>
                <w:vMerge/>
                <w:hideMark/>
              </w:tcPr>
            </w:tcPrChange>
          </w:tcPr>
          <w:p w14:paraId="3B83EFF9" w14:textId="77777777" w:rsidR="00255315" w:rsidRPr="00255315" w:rsidRDefault="00255315" w:rsidP="00255315">
            <w:pPr>
              <w:rPr>
                <w:ins w:id="14099" w:author="Salah Soliman" w:date="2020-01-31T16:43:00Z"/>
                <w:rFonts w:ascii="Open Sans" w:eastAsia="Open Sans" w:hAnsi="Open Sans" w:cs="Times New Roman"/>
                <w:color w:val="404040"/>
              </w:rPr>
            </w:pPr>
          </w:p>
        </w:tc>
      </w:tr>
      <w:tr w:rsidR="00255315" w:rsidRPr="00255315" w14:paraId="26B9EA92" w14:textId="77777777" w:rsidTr="51235A2F">
        <w:trPr>
          <w:cantSplit/>
          <w:trHeight w:val="127"/>
          <w:ins w:id="14100" w:author="Salah Soliman" w:date="2020-01-31T16:43:00Z"/>
        </w:trPr>
        <w:tc>
          <w:tcPr>
            <w:tcW w:w="7440" w:type="dxa"/>
            <w:gridSpan w:val="2"/>
            <w:vMerge/>
            <w:vAlign w:val="center"/>
            <w:hideMark/>
            <w:tcPrChange w:id="14101" w:author="Alicia Romero Lopez" w:date="2020-01-31T09:48:00Z">
              <w:tcPr>
                <w:tcW w:w="7440" w:type="dxa"/>
                <w:gridSpan w:val="2"/>
                <w:vMerge/>
                <w:hideMark/>
              </w:tcPr>
            </w:tcPrChange>
          </w:tcPr>
          <w:p w14:paraId="6138428C" w14:textId="77777777" w:rsidR="00255315" w:rsidRPr="00255315" w:rsidRDefault="00255315" w:rsidP="00255315">
            <w:pPr>
              <w:rPr>
                <w:ins w:id="14102" w:author="Salah Soliman" w:date="2020-01-31T16:43:00Z"/>
                <w:rFonts w:ascii="Open Sans" w:eastAsia="Open Sans" w:hAnsi="Open Sans" w:cs="Times New Roman"/>
                <w:color w:val="404040"/>
              </w:rPr>
            </w:pPr>
          </w:p>
        </w:tc>
        <w:tc>
          <w:tcPr>
            <w:tcW w:w="3480" w:type="dxa"/>
            <w:gridSpan w:val="3"/>
            <w:tcBorders>
              <w:top w:val="single" w:sz="4" w:space="0" w:color="649B40"/>
              <w:left w:val="single" w:sz="4" w:space="0" w:color="649B40"/>
              <w:bottom w:val="single" w:sz="4" w:space="0" w:color="649B40"/>
              <w:right w:val="single" w:sz="4" w:space="0" w:color="649B40"/>
            </w:tcBorders>
            <w:shd w:val="clear" w:color="auto" w:fill="FFFFFF" w:themeFill="background1"/>
            <w:hideMark/>
            <w:tcPrChange w:id="14103" w:author="Alicia Romero Lopez" w:date="2020-01-31T09:48:00Z">
              <w:tcPr>
                <w:tcW w:w="3480" w:type="dxa"/>
                <w:gridSpan w:val="3"/>
                <w:tcBorders>
                  <w:top w:val="single" w:sz="4" w:space="0" w:color="649B40"/>
                  <w:left w:val="single" w:sz="4" w:space="0" w:color="649B40"/>
                  <w:bottom w:val="single" w:sz="4" w:space="0" w:color="649B40"/>
                  <w:right w:val="single" w:sz="4" w:space="0" w:color="649B40"/>
                </w:tcBorders>
                <w:shd w:val="clear" w:color="auto" w:fill="FFFFFF"/>
                <w:hideMark/>
              </w:tcPr>
            </w:tcPrChange>
          </w:tcPr>
          <w:p w14:paraId="465DE327" w14:textId="77777777" w:rsidR="00255315" w:rsidRPr="00255315" w:rsidRDefault="00255315" w:rsidP="00255315">
            <w:pPr>
              <w:jc w:val="center"/>
              <w:outlineLvl w:val="2"/>
              <w:rPr>
                <w:ins w:id="14104" w:author="Salah Soliman" w:date="2020-01-31T16:43:00Z"/>
                <w:rFonts w:ascii="Open Sans" w:eastAsia="Open Sans" w:hAnsi="Open Sans" w:cs="Times New Roman"/>
                <w:color w:val="404040"/>
              </w:rPr>
            </w:pPr>
            <w:ins w:id="14105" w:author="Salah Soliman" w:date="2020-01-31T16:43:00Z">
              <w:r w:rsidRPr="00255315">
                <w:rPr>
                  <w:rFonts w:ascii="Open Sans" w:eastAsia="Open Sans" w:hAnsi="Open Sans" w:cs="Times New Roman"/>
                  <w:color w:val="404040"/>
                  <w:highlight w:val="green"/>
                </w:rPr>
                <w:t>Scatter plot</w:t>
              </w:r>
            </w:ins>
          </w:p>
        </w:tc>
        <w:tc>
          <w:tcPr>
            <w:tcW w:w="3750" w:type="dxa"/>
            <w:gridSpan w:val="2"/>
            <w:vMerge/>
            <w:vAlign w:val="center"/>
            <w:hideMark/>
            <w:tcPrChange w:id="14106" w:author="Alicia Romero Lopez" w:date="2020-01-31T09:48:00Z">
              <w:tcPr>
                <w:tcW w:w="3750" w:type="dxa"/>
                <w:gridSpan w:val="2"/>
                <w:vMerge/>
                <w:hideMark/>
              </w:tcPr>
            </w:tcPrChange>
          </w:tcPr>
          <w:p w14:paraId="1AE03765" w14:textId="77777777" w:rsidR="00255315" w:rsidRPr="00255315" w:rsidRDefault="00255315" w:rsidP="00255315">
            <w:pPr>
              <w:rPr>
                <w:ins w:id="14107" w:author="Salah Soliman" w:date="2020-01-31T16:43:00Z"/>
                <w:rFonts w:ascii="Open Sans" w:eastAsia="Open Sans" w:hAnsi="Open Sans" w:cs="Times New Roman"/>
                <w:color w:val="404040"/>
              </w:rPr>
            </w:pPr>
          </w:p>
        </w:tc>
      </w:tr>
      <w:tr w:rsidR="00255315" w:rsidRPr="00255315" w14:paraId="0B0D91E5" w14:textId="77777777" w:rsidTr="51235A2F">
        <w:trPr>
          <w:cantSplit/>
          <w:trHeight w:val="127"/>
          <w:ins w:id="14108" w:author="Salah Soliman" w:date="2020-01-31T16:43:00Z"/>
        </w:trPr>
        <w:tc>
          <w:tcPr>
            <w:tcW w:w="7440" w:type="dxa"/>
            <w:gridSpan w:val="2"/>
            <w:vMerge/>
            <w:vAlign w:val="center"/>
            <w:hideMark/>
            <w:tcPrChange w:id="14109" w:author="Alicia Romero Lopez" w:date="2020-01-31T09:48:00Z">
              <w:tcPr>
                <w:tcW w:w="7440" w:type="dxa"/>
                <w:gridSpan w:val="2"/>
                <w:vMerge/>
                <w:hideMark/>
              </w:tcPr>
            </w:tcPrChange>
          </w:tcPr>
          <w:p w14:paraId="4568A474" w14:textId="77777777" w:rsidR="00255315" w:rsidRPr="00255315" w:rsidRDefault="00255315" w:rsidP="00255315">
            <w:pPr>
              <w:rPr>
                <w:ins w:id="14110" w:author="Salah Soliman" w:date="2020-01-31T16:43:00Z"/>
                <w:rFonts w:ascii="Open Sans" w:eastAsia="Open Sans" w:hAnsi="Open Sans" w:cs="Times New Roman"/>
                <w:color w:val="404040"/>
              </w:rPr>
            </w:pPr>
          </w:p>
        </w:tc>
        <w:tc>
          <w:tcPr>
            <w:tcW w:w="3480" w:type="dxa"/>
            <w:gridSpan w:val="3"/>
            <w:tcBorders>
              <w:top w:val="single" w:sz="4" w:space="0" w:color="649B40"/>
              <w:left w:val="single" w:sz="4" w:space="0" w:color="649B40"/>
              <w:bottom w:val="single" w:sz="4" w:space="0" w:color="649B40"/>
              <w:right w:val="single" w:sz="4" w:space="0" w:color="649B40"/>
            </w:tcBorders>
            <w:shd w:val="clear" w:color="auto" w:fill="FFFFFF" w:themeFill="background1"/>
            <w:hideMark/>
            <w:tcPrChange w:id="14111" w:author="Alicia Romero Lopez" w:date="2020-01-31T09:48:00Z">
              <w:tcPr>
                <w:tcW w:w="3480" w:type="dxa"/>
                <w:gridSpan w:val="3"/>
                <w:tcBorders>
                  <w:top w:val="single" w:sz="4" w:space="0" w:color="649B40"/>
                  <w:left w:val="single" w:sz="4" w:space="0" w:color="649B40"/>
                  <w:bottom w:val="single" w:sz="4" w:space="0" w:color="649B40"/>
                  <w:right w:val="single" w:sz="4" w:space="0" w:color="649B40"/>
                </w:tcBorders>
                <w:shd w:val="clear" w:color="auto" w:fill="FFFFFF"/>
                <w:hideMark/>
              </w:tcPr>
            </w:tcPrChange>
          </w:tcPr>
          <w:p w14:paraId="5A79BF92" w14:textId="77777777" w:rsidR="00255315" w:rsidRPr="00255315" w:rsidRDefault="00255315" w:rsidP="00255315">
            <w:pPr>
              <w:jc w:val="center"/>
              <w:outlineLvl w:val="2"/>
              <w:rPr>
                <w:ins w:id="14112" w:author="Salah Soliman" w:date="2020-01-31T16:43:00Z"/>
                <w:rFonts w:ascii="Open Sans" w:eastAsia="Open Sans" w:hAnsi="Open Sans" w:cs="Times New Roman"/>
                <w:color w:val="404040"/>
              </w:rPr>
            </w:pPr>
            <w:ins w:id="14113" w:author="Salah Soliman" w:date="2020-01-31T16:43:00Z">
              <w:r w:rsidRPr="00255315">
                <w:rPr>
                  <w:rFonts w:ascii="Open Sans" w:eastAsia="Open Sans" w:hAnsi="Open Sans" w:cs="Times New Roman"/>
                  <w:color w:val="404040"/>
                </w:rPr>
                <w:t>Bar plot</w:t>
              </w:r>
            </w:ins>
          </w:p>
        </w:tc>
        <w:tc>
          <w:tcPr>
            <w:tcW w:w="3750" w:type="dxa"/>
            <w:gridSpan w:val="2"/>
            <w:vMerge/>
            <w:vAlign w:val="center"/>
            <w:hideMark/>
            <w:tcPrChange w:id="14114" w:author="Alicia Romero Lopez" w:date="2020-01-31T09:48:00Z">
              <w:tcPr>
                <w:tcW w:w="3750" w:type="dxa"/>
                <w:gridSpan w:val="2"/>
                <w:vMerge/>
                <w:hideMark/>
              </w:tcPr>
            </w:tcPrChange>
          </w:tcPr>
          <w:p w14:paraId="0BB71E2E" w14:textId="77777777" w:rsidR="00255315" w:rsidRPr="00255315" w:rsidRDefault="00255315" w:rsidP="00255315">
            <w:pPr>
              <w:rPr>
                <w:ins w:id="14115" w:author="Salah Soliman" w:date="2020-01-31T16:43:00Z"/>
                <w:rFonts w:ascii="Open Sans" w:eastAsia="Open Sans" w:hAnsi="Open Sans" w:cs="Times New Roman"/>
                <w:color w:val="404040"/>
              </w:rPr>
            </w:pPr>
          </w:p>
        </w:tc>
      </w:tr>
      <w:tr w:rsidR="00255315" w:rsidRPr="00255315" w14:paraId="415AE5EE" w14:textId="77777777" w:rsidTr="51235A2F">
        <w:trPr>
          <w:cantSplit/>
          <w:trHeight w:val="127"/>
          <w:ins w:id="14116" w:author="Salah Soliman" w:date="2020-01-31T16:43:00Z"/>
        </w:trPr>
        <w:tc>
          <w:tcPr>
            <w:tcW w:w="7440" w:type="dxa"/>
            <w:gridSpan w:val="2"/>
            <w:vMerge/>
            <w:vAlign w:val="center"/>
            <w:hideMark/>
            <w:tcPrChange w:id="14117" w:author="Alicia Romero Lopez" w:date="2020-01-31T09:48:00Z">
              <w:tcPr>
                <w:tcW w:w="7440" w:type="dxa"/>
                <w:gridSpan w:val="2"/>
                <w:vMerge/>
                <w:hideMark/>
              </w:tcPr>
            </w:tcPrChange>
          </w:tcPr>
          <w:p w14:paraId="22A2C719" w14:textId="77777777" w:rsidR="00255315" w:rsidRPr="00255315" w:rsidRDefault="00255315" w:rsidP="00255315">
            <w:pPr>
              <w:rPr>
                <w:ins w:id="14118" w:author="Salah Soliman" w:date="2020-01-31T16:43:00Z"/>
                <w:rFonts w:ascii="Open Sans" w:eastAsia="Open Sans" w:hAnsi="Open Sans" w:cs="Times New Roman"/>
                <w:color w:val="404040"/>
              </w:rPr>
            </w:pPr>
          </w:p>
        </w:tc>
        <w:tc>
          <w:tcPr>
            <w:tcW w:w="3480" w:type="dxa"/>
            <w:gridSpan w:val="3"/>
            <w:tcBorders>
              <w:top w:val="single" w:sz="4" w:space="0" w:color="649B40"/>
              <w:left w:val="single" w:sz="4" w:space="0" w:color="649B40"/>
              <w:bottom w:val="single" w:sz="4" w:space="0" w:color="649B40"/>
              <w:right w:val="single" w:sz="4" w:space="0" w:color="649B40"/>
            </w:tcBorders>
            <w:shd w:val="clear" w:color="auto" w:fill="FFFFFF" w:themeFill="background1"/>
            <w:hideMark/>
            <w:tcPrChange w:id="14119" w:author="Alicia Romero Lopez" w:date="2020-01-31T09:48:00Z">
              <w:tcPr>
                <w:tcW w:w="3480" w:type="dxa"/>
                <w:gridSpan w:val="3"/>
                <w:tcBorders>
                  <w:top w:val="single" w:sz="4" w:space="0" w:color="649B40"/>
                  <w:left w:val="single" w:sz="4" w:space="0" w:color="649B40"/>
                  <w:bottom w:val="single" w:sz="4" w:space="0" w:color="649B40"/>
                  <w:right w:val="single" w:sz="4" w:space="0" w:color="649B40"/>
                </w:tcBorders>
                <w:shd w:val="clear" w:color="auto" w:fill="FFFFFF"/>
                <w:hideMark/>
              </w:tcPr>
            </w:tcPrChange>
          </w:tcPr>
          <w:p w14:paraId="59BCD9CE" w14:textId="77777777" w:rsidR="00255315" w:rsidRPr="00255315" w:rsidRDefault="00255315" w:rsidP="00255315">
            <w:pPr>
              <w:jc w:val="center"/>
              <w:outlineLvl w:val="2"/>
              <w:rPr>
                <w:ins w:id="14120" w:author="Salah Soliman" w:date="2020-01-31T16:43:00Z"/>
                <w:rFonts w:ascii="Open Sans" w:eastAsia="Open Sans" w:hAnsi="Open Sans" w:cs="Times New Roman"/>
                <w:color w:val="404040"/>
              </w:rPr>
            </w:pPr>
            <w:ins w:id="14121" w:author="Salah Soliman" w:date="2020-01-31T16:43:00Z">
              <w:r w:rsidRPr="00255315">
                <w:rPr>
                  <w:rFonts w:ascii="Open Sans" w:eastAsia="Open Sans" w:hAnsi="Open Sans" w:cs="Times New Roman"/>
                  <w:color w:val="404040"/>
                </w:rPr>
                <w:t>box plot</w:t>
              </w:r>
            </w:ins>
          </w:p>
        </w:tc>
        <w:tc>
          <w:tcPr>
            <w:tcW w:w="3750" w:type="dxa"/>
            <w:gridSpan w:val="2"/>
            <w:vMerge/>
            <w:vAlign w:val="center"/>
            <w:hideMark/>
            <w:tcPrChange w:id="14122" w:author="Alicia Romero Lopez" w:date="2020-01-31T09:48:00Z">
              <w:tcPr>
                <w:tcW w:w="3750" w:type="dxa"/>
                <w:gridSpan w:val="2"/>
                <w:vMerge/>
                <w:hideMark/>
              </w:tcPr>
            </w:tcPrChange>
          </w:tcPr>
          <w:p w14:paraId="3CFC97DE" w14:textId="77777777" w:rsidR="00255315" w:rsidRPr="00255315" w:rsidRDefault="00255315" w:rsidP="00255315">
            <w:pPr>
              <w:rPr>
                <w:ins w:id="14123" w:author="Salah Soliman" w:date="2020-01-31T16:43:00Z"/>
                <w:rFonts w:ascii="Open Sans" w:eastAsia="Open Sans" w:hAnsi="Open Sans" w:cs="Times New Roman"/>
                <w:color w:val="404040"/>
              </w:rPr>
            </w:pPr>
          </w:p>
        </w:tc>
      </w:tr>
      <w:tr w:rsidR="00255315" w:rsidRPr="00255315" w14:paraId="247A772F" w14:textId="77777777" w:rsidTr="51235A2F">
        <w:trPr>
          <w:cantSplit/>
          <w:ins w:id="14124" w:author="Salah Soliman" w:date="2020-01-31T16:43:00Z"/>
        </w:trPr>
        <w:tc>
          <w:tcPr>
            <w:tcW w:w="265" w:type="dxa"/>
            <w:tcBorders>
              <w:top w:val="nil"/>
              <w:left w:val="single" w:sz="4" w:space="0" w:color="DBDBDB" w:themeColor="accent3" w:themeTint="66"/>
              <w:bottom w:val="nil"/>
              <w:right w:val="nil"/>
            </w:tcBorders>
            <w:shd w:val="clear" w:color="auto" w:fill="FAFAFA"/>
            <w:tcPrChange w:id="14125" w:author="Alicia Romero Lopez" w:date="2020-01-31T09:48:00Z">
              <w:tcPr>
                <w:tcW w:w="265" w:type="dxa"/>
                <w:tcBorders>
                  <w:top w:val="nil"/>
                  <w:left w:val="single" w:sz="4" w:space="0" w:color="DBDBDB"/>
                  <w:bottom w:val="nil"/>
                  <w:right w:val="nil"/>
                </w:tcBorders>
                <w:shd w:val="clear" w:color="auto" w:fill="FAFAFA"/>
              </w:tcPr>
            </w:tcPrChange>
          </w:tcPr>
          <w:p w14:paraId="5733C3D6" w14:textId="77777777" w:rsidR="00255315" w:rsidRPr="00255315" w:rsidRDefault="00255315" w:rsidP="00255315">
            <w:pPr>
              <w:rPr>
                <w:ins w:id="14126" w:author="Salah Soliman" w:date="2020-01-31T16:43:00Z"/>
                <w:rFonts w:ascii="Open Sans" w:eastAsia="Open Sans" w:hAnsi="Open Sans" w:cs="Times New Roman"/>
                <w:color w:val="404040"/>
                <w:sz w:val="16"/>
                <w:szCs w:val="16"/>
              </w:rPr>
            </w:pPr>
          </w:p>
        </w:tc>
        <w:tc>
          <w:tcPr>
            <w:tcW w:w="3960" w:type="dxa"/>
            <w:gridSpan w:val="2"/>
            <w:tcBorders>
              <w:top w:val="nil"/>
              <w:left w:val="nil"/>
              <w:bottom w:val="nil"/>
              <w:right w:val="nil"/>
            </w:tcBorders>
            <w:shd w:val="clear" w:color="auto" w:fill="FAFAFA"/>
            <w:vAlign w:val="center"/>
            <w:tcPrChange w:id="14127" w:author="Alicia Romero Lopez" w:date="2020-01-31T09:48:00Z">
              <w:tcPr>
                <w:tcW w:w="3960" w:type="dxa"/>
                <w:gridSpan w:val="2"/>
                <w:tcBorders>
                  <w:top w:val="nil"/>
                  <w:left w:val="nil"/>
                  <w:bottom w:val="nil"/>
                  <w:right w:val="nil"/>
                </w:tcBorders>
                <w:shd w:val="clear" w:color="auto" w:fill="FAFAFA"/>
              </w:tcPr>
            </w:tcPrChange>
          </w:tcPr>
          <w:p w14:paraId="77ECC38D" w14:textId="77777777" w:rsidR="00255315" w:rsidRPr="00255315" w:rsidRDefault="00255315" w:rsidP="00255315">
            <w:pPr>
              <w:rPr>
                <w:ins w:id="14128" w:author="Salah Soliman" w:date="2020-01-31T16:43:00Z"/>
                <w:rFonts w:ascii="Open Sans" w:eastAsia="Open Sans" w:hAnsi="Open Sans" w:cs="Times New Roman"/>
                <w:color w:val="404040"/>
                <w:sz w:val="16"/>
                <w:szCs w:val="16"/>
              </w:rPr>
            </w:pPr>
          </w:p>
        </w:tc>
        <w:tc>
          <w:tcPr>
            <w:tcW w:w="2052" w:type="dxa"/>
            <w:tcBorders>
              <w:top w:val="nil"/>
              <w:left w:val="nil"/>
              <w:bottom w:val="nil"/>
              <w:right w:val="nil"/>
            </w:tcBorders>
            <w:shd w:val="clear" w:color="auto" w:fill="FAFAFA"/>
            <w:vAlign w:val="center"/>
            <w:tcPrChange w:id="14129" w:author="Alicia Romero Lopez" w:date="2020-01-31T09:48:00Z">
              <w:tcPr>
                <w:tcW w:w="2052" w:type="dxa"/>
                <w:tcBorders>
                  <w:top w:val="nil"/>
                  <w:left w:val="nil"/>
                  <w:bottom w:val="nil"/>
                  <w:right w:val="nil"/>
                </w:tcBorders>
                <w:shd w:val="clear" w:color="auto" w:fill="FAFAFA"/>
              </w:tcPr>
            </w:tcPrChange>
          </w:tcPr>
          <w:p w14:paraId="5116FE1E" w14:textId="77777777" w:rsidR="00255315" w:rsidRPr="00255315" w:rsidRDefault="00255315" w:rsidP="00255315">
            <w:pPr>
              <w:rPr>
                <w:ins w:id="14130" w:author="Salah Soliman" w:date="2020-01-31T16:43:00Z"/>
                <w:rFonts w:ascii="Open Sans" w:eastAsia="Open Sans" w:hAnsi="Open Sans" w:cs="Times New Roman"/>
                <w:color w:val="404040"/>
                <w:sz w:val="16"/>
                <w:szCs w:val="16"/>
              </w:rPr>
            </w:pPr>
          </w:p>
        </w:tc>
        <w:tc>
          <w:tcPr>
            <w:tcW w:w="3893" w:type="dxa"/>
            <w:gridSpan w:val="2"/>
            <w:tcBorders>
              <w:top w:val="nil"/>
              <w:left w:val="nil"/>
              <w:bottom w:val="nil"/>
              <w:right w:val="nil"/>
            </w:tcBorders>
            <w:shd w:val="clear" w:color="auto" w:fill="FAFAFA"/>
            <w:vAlign w:val="center"/>
            <w:tcPrChange w:id="14131" w:author="Alicia Romero Lopez" w:date="2020-01-31T09:48:00Z">
              <w:tcPr>
                <w:tcW w:w="3893" w:type="dxa"/>
                <w:gridSpan w:val="2"/>
                <w:tcBorders>
                  <w:top w:val="nil"/>
                  <w:left w:val="nil"/>
                  <w:bottom w:val="nil"/>
                  <w:right w:val="nil"/>
                </w:tcBorders>
                <w:shd w:val="clear" w:color="auto" w:fill="FAFAFA"/>
              </w:tcPr>
            </w:tcPrChange>
          </w:tcPr>
          <w:p w14:paraId="7A1FB583" w14:textId="77777777" w:rsidR="00255315" w:rsidRPr="00255315" w:rsidRDefault="00255315" w:rsidP="00255315">
            <w:pPr>
              <w:rPr>
                <w:ins w:id="14132" w:author="Salah Soliman" w:date="2020-01-31T16:43:00Z"/>
                <w:rFonts w:ascii="Open Sans" w:eastAsia="Open Sans" w:hAnsi="Open Sans" w:cs="Times New Roman"/>
                <w:color w:val="404040"/>
                <w:sz w:val="16"/>
                <w:szCs w:val="16"/>
              </w:rPr>
            </w:pPr>
          </w:p>
        </w:tc>
        <w:tc>
          <w:tcPr>
            <w:tcW w:w="270" w:type="dxa"/>
            <w:tcBorders>
              <w:top w:val="nil"/>
              <w:left w:val="nil"/>
              <w:bottom w:val="nil"/>
              <w:right w:val="single" w:sz="4" w:space="0" w:color="DBDBDB" w:themeColor="accent3" w:themeTint="66"/>
            </w:tcBorders>
            <w:shd w:val="clear" w:color="auto" w:fill="FAFAFA"/>
            <w:tcPrChange w:id="14133" w:author="Alicia Romero Lopez" w:date="2020-01-31T09:48:00Z">
              <w:tcPr>
                <w:tcW w:w="270" w:type="dxa"/>
                <w:tcBorders>
                  <w:top w:val="nil"/>
                  <w:left w:val="nil"/>
                  <w:bottom w:val="nil"/>
                  <w:right w:val="single" w:sz="4" w:space="0" w:color="DBDBDB"/>
                </w:tcBorders>
                <w:shd w:val="clear" w:color="auto" w:fill="FAFAFA"/>
              </w:tcPr>
            </w:tcPrChange>
          </w:tcPr>
          <w:p w14:paraId="2D836305" w14:textId="77777777" w:rsidR="00255315" w:rsidRPr="00255315" w:rsidRDefault="00255315" w:rsidP="00255315">
            <w:pPr>
              <w:rPr>
                <w:ins w:id="14134" w:author="Salah Soliman" w:date="2020-01-31T16:43:00Z"/>
                <w:rFonts w:ascii="Open Sans" w:eastAsia="Open Sans" w:hAnsi="Open Sans" w:cs="Times New Roman"/>
                <w:color w:val="404040"/>
                <w:sz w:val="16"/>
                <w:szCs w:val="16"/>
              </w:rPr>
            </w:pPr>
          </w:p>
        </w:tc>
      </w:tr>
      <w:tr w:rsidR="00255315" w:rsidRPr="00255315" w14:paraId="610C7422" w14:textId="77777777" w:rsidTr="51235A2F">
        <w:trPr>
          <w:cantSplit/>
          <w:ins w:id="14135" w:author="Salah Soliman" w:date="2020-01-31T16:43:00Z"/>
        </w:trPr>
        <w:tc>
          <w:tcPr>
            <w:tcW w:w="265" w:type="dxa"/>
            <w:tcBorders>
              <w:top w:val="nil"/>
              <w:left w:val="single" w:sz="4" w:space="0" w:color="DBDBDB" w:themeColor="accent3" w:themeTint="66"/>
              <w:bottom w:val="single" w:sz="4" w:space="0" w:color="DBDBDB" w:themeColor="accent3" w:themeTint="66"/>
              <w:right w:val="nil"/>
            </w:tcBorders>
            <w:shd w:val="clear" w:color="auto" w:fill="FAFAFA"/>
            <w:tcPrChange w:id="14136" w:author="Alicia Romero Lopez" w:date="2020-01-31T09:48:00Z">
              <w:tcPr>
                <w:tcW w:w="265" w:type="dxa"/>
                <w:tcBorders>
                  <w:top w:val="nil"/>
                  <w:left w:val="single" w:sz="4" w:space="0" w:color="DBDBDB"/>
                  <w:bottom w:val="single" w:sz="4" w:space="0" w:color="DBDBDB"/>
                  <w:right w:val="nil"/>
                </w:tcBorders>
                <w:shd w:val="clear" w:color="auto" w:fill="FAFAFA"/>
              </w:tcPr>
            </w:tcPrChange>
          </w:tcPr>
          <w:p w14:paraId="093AFAAD" w14:textId="77777777" w:rsidR="00255315" w:rsidRPr="00255315" w:rsidRDefault="00255315" w:rsidP="00255315">
            <w:pPr>
              <w:rPr>
                <w:ins w:id="14137" w:author="Salah Soliman" w:date="2020-01-31T16:43:00Z"/>
                <w:rFonts w:ascii="Open Sans" w:eastAsia="Open Sans" w:hAnsi="Open Sans" w:cs="Times New Roman"/>
              </w:rPr>
            </w:pPr>
          </w:p>
        </w:tc>
        <w:tc>
          <w:tcPr>
            <w:tcW w:w="3960" w:type="dxa"/>
            <w:gridSpan w:val="2"/>
            <w:tcBorders>
              <w:top w:val="nil"/>
              <w:left w:val="nil"/>
              <w:bottom w:val="single" w:sz="4" w:space="0" w:color="DBDBDB" w:themeColor="accent3" w:themeTint="66"/>
              <w:right w:val="nil"/>
            </w:tcBorders>
            <w:shd w:val="clear" w:color="auto" w:fill="FAFAFA"/>
            <w:vAlign w:val="center"/>
            <w:tcPrChange w:id="14138" w:author="Alicia Romero Lopez" w:date="2020-01-31T09:48:00Z">
              <w:tcPr>
                <w:tcW w:w="3960" w:type="dxa"/>
                <w:gridSpan w:val="2"/>
                <w:tcBorders>
                  <w:top w:val="nil"/>
                  <w:left w:val="nil"/>
                  <w:bottom w:val="single" w:sz="4" w:space="0" w:color="DBDBDB"/>
                  <w:right w:val="nil"/>
                </w:tcBorders>
                <w:shd w:val="clear" w:color="auto" w:fill="FAFAFA"/>
              </w:tcPr>
            </w:tcPrChange>
          </w:tcPr>
          <w:p w14:paraId="36AF85F5" w14:textId="77777777" w:rsidR="00255315" w:rsidRPr="00255315" w:rsidRDefault="00255315" w:rsidP="00255315">
            <w:pPr>
              <w:rPr>
                <w:ins w:id="14139" w:author="Salah Soliman" w:date="2020-01-31T16:43:00Z"/>
                <w:rFonts w:ascii="Open Sans" w:eastAsia="Open Sans" w:hAnsi="Open Sans" w:cs="Times New Roman"/>
              </w:rPr>
            </w:pPr>
          </w:p>
        </w:tc>
        <w:tc>
          <w:tcPr>
            <w:tcW w:w="2052" w:type="dxa"/>
            <w:tcBorders>
              <w:top w:val="nil"/>
              <w:left w:val="nil"/>
              <w:bottom w:val="single" w:sz="4" w:space="0" w:color="DBDBDB" w:themeColor="accent3" w:themeTint="66"/>
              <w:right w:val="nil"/>
            </w:tcBorders>
            <w:shd w:val="clear" w:color="auto" w:fill="FAFAFA"/>
            <w:vAlign w:val="center"/>
            <w:hideMark/>
            <w:tcPrChange w:id="14140" w:author="Alicia Romero Lopez" w:date="2020-01-31T09:48:00Z">
              <w:tcPr>
                <w:tcW w:w="2052" w:type="dxa"/>
                <w:tcBorders>
                  <w:top w:val="nil"/>
                  <w:left w:val="nil"/>
                  <w:bottom w:val="single" w:sz="4" w:space="0" w:color="DBDBDB"/>
                  <w:right w:val="nil"/>
                </w:tcBorders>
                <w:shd w:val="clear" w:color="auto" w:fill="FAFAFA"/>
                <w:hideMark/>
              </w:tcPr>
            </w:tcPrChange>
          </w:tcPr>
          <w:p w14:paraId="06B2C9F2" w14:textId="64035D3C" w:rsidR="00255315" w:rsidRPr="00255315" w:rsidRDefault="00255315" w:rsidP="00255315">
            <w:pPr>
              <w:rPr>
                <w:ins w:id="14141" w:author="Salah Soliman" w:date="2020-01-31T16:43:00Z"/>
                <w:rFonts w:ascii="Open Sans" w:eastAsia="Open Sans" w:hAnsi="Open Sans" w:cs="Times New Roman"/>
              </w:rPr>
            </w:pPr>
            <w:ins w:id="14142" w:author="Salah Soliman" w:date="2020-01-31T16:43:00Z">
              <w:r w:rsidRPr="00255315">
                <w:rPr>
                  <w:rFonts w:ascii="Open Sans" w:eastAsia="Open Sans" w:hAnsi="Open Sans" w:cs="Times New Roman"/>
                  <w:noProof/>
                  <w:rPrChange w:id="14143" w:author="Unknown">
                    <w:rPr>
                      <w:noProof/>
                    </w:rPr>
                  </w:rPrChange>
                </w:rPr>
                <w:drawing>
                  <wp:inline distT="0" distB="0" distL="0" distR="0" wp14:anchorId="5AFD7E98" wp14:editId="49EE731F">
                    <wp:extent cx="1158240" cy="304800"/>
                    <wp:effectExtent l="0" t="0" r="3810" b="0"/>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158240" cy="304800"/>
                            </a:xfrm>
                            <a:prstGeom prst="rect">
                              <a:avLst/>
                            </a:prstGeom>
                            <a:noFill/>
                            <a:ln>
                              <a:noFill/>
                            </a:ln>
                          </pic:spPr>
                        </pic:pic>
                      </a:graphicData>
                    </a:graphic>
                  </wp:inline>
                </w:drawing>
              </w:r>
            </w:ins>
          </w:p>
        </w:tc>
        <w:tc>
          <w:tcPr>
            <w:tcW w:w="3893" w:type="dxa"/>
            <w:gridSpan w:val="2"/>
            <w:tcBorders>
              <w:top w:val="nil"/>
              <w:left w:val="nil"/>
              <w:bottom w:val="single" w:sz="4" w:space="0" w:color="DBDBDB" w:themeColor="accent3" w:themeTint="66"/>
              <w:right w:val="nil"/>
            </w:tcBorders>
            <w:shd w:val="clear" w:color="auto" w:fill="FAFAFA"/>
            <w:vAlign w:val="center"/>
            <w:tcPrChange w:id="14144" w:author="Alicia Romero Lopez" w:date="2020-01-31T09:48:00Z">
              <w:tcPr>
                <w:tcW w:w="3893" w:type="dxa"/>
                <w:gridSpan w:val="2"/>
                <w:tcBorders>
                  <w:top w:val="nil"/>
                  <w:left w:val="nil"/>
                  <w:bottom w:val="single" w:sz="4" w:space="0" w:color="DBDBDB"/>
                  <w:right w:val="nil"/>
                </w:tcBorders>
                <w:shd w:val="clear" w:color="auto" w:fill="FAFAFA"/>
              </w:tcPr>
            </w:tcPrChange>
          </w:tcPr>
          <w:p w14:paraId="13F9F666" w14:textId="77777777" w:rsidR="00255315" w:rsidRPr="00255315" w:rsidRDefault="00255315" w:rsidP="00255315">
            <w:pPr>
              <w:rPr>
                <w:ins w:id="14145" w:author="Salah Soliman" w:date="2020-01-31T16:43:00Z"/>
                <w:rFonts w:ascii="Open Sans" w:eastAsia="Open Sans" w:hAnsi="Open Sans" w:cs="Times New Roman"/>
              </w:rPr>
            </w:pPr>
          </w:p>
        </w:tc>
        <w:tc>
          <w:tcPr>
            <w:tcW w:w="270" w:type="dxa"/>
            <w:tcBorders>
              <w:top w:val="nil"/>
              <w:left w:val="nil"/>
              <w:bottom w:val="single" w:sz="4" w:space="0" w:color="DBDBDB" w:themeColor="accent3" w:themeTint="66"/>
              <w:right w:val="single" w:sz="4" w:space="0" w:color="DBDBDB" w:themeColor="accent3" w:themeTint="66"/>
            </w:tcBorders>
            <w:shd w:val="clear" w:color="auto" w:fill="FAFAFA"/>
            <w:tcPrChange w:id="14146" w:author="Alicia Romero Lopez" w:date="2020-01-31T09:48:00Z">
              <w:tcPr>
                <w:tcW w:w="270" w:type="dxa"/>
                <w:tcBorders>
                  <w:top w:val="nil"/>
                  <w:left w:val="nil"/>
                  <w:bottom w:val="single" w:sz="4" w:space="0" w:color="DBDBDB"/>
                  <w:right w:val="single" w:sz="4" w:space="0" w:color="DBDBDB"/>
                </w:tcBorders>
                <w:shd w:val="clear" w:color="auto" w:fill="FAFAFA"/>
              </w:tcPr>
            </w:tcPrChange>
          </w:tcPr>
          <w:p w14:paraId="776E6458" w14:textId="77777777" w:rsidR="00255315" w:rsidRPr="00255315" w:rsidRDefault="00255315" w:rsidP="00255315">
            <w:pPr>
              <w:rPr>
                <w:ins w:id="14147" w:author="Salah Soliman" w:date="2020-01-31T16:43:00Z"/>
                <w:rFonts w:ascii="Open Sans" w:eastAsia="Open Sans" w:hAnsi="Open Sans" w:cs="Times New Roman"/>
              </w:rPr>
            </w:pPr>
          </w:p>
        </w:tc>
      </w:tr>
    </w:tbl>
    <w:p w14:paraId="35D03968" w14:textId="77777777" w:rsidR="00255315" w:rsidRPr="00255315" w:rsidRDefault="00255315" w:rsidP="00255315">
      <w:pPr>
        <w:spacing w:after="0" w:line="240" w:lineRule="auto"/>
        <w:rPr>
          <w:ins w:id="14148" w:author="Salah Soliman" w:date="2020-01-31T16:43:00Z"/>
          <w:rFonts w:ascii="Open Sans" w:eastAsia="Open Sans" w:hAnsi="Open Sans" w:cs="Times New Roman"/>
          <w:color w:val="404040"/>
        </w:rPr>
      </w:pPr>
    </w:p>
    <w:p w14:paraId="10372AB1" w14:textId="77777777" w:rsidR="00255315" w:rsidRPr="00255315" w:rsidRDefault="00255315" w:rsidP="00255315">
      <w:pPr>
        <w:rPr>
          <w:ins w:id="14149" w:author="Salah Soliman" w:date="2020-01-31T16:43:00Z"/>
          <w:rFonts w:ascii="Open Sans" w:eastAsia="Open Sans" w:hAnsi="Open Sans" w:cs="Times New Roman"/>
        </w:rPr>
      </w:pPr>
    </w:p>
    <w:tbl>
      <w:tblPr>
        <w:tblStyle w:val="TableGrid34"/>
        <w:tblW w:w="10525" w:type="dxa"/>
        <w:tblLook w:val="04A0" w:firstRow="1" w:lastRow="0" w:firstColumn="1" w:lastColumn="0" w:noHBand="0" w:noVBand="1"/>
      </w:tblPr>
      <w:tblGrid>
        <w:gridCol w:w="805"/>
        <w:gridCol w:w="3060"/>
        <w:gridCol w:w="6660"/>
      </w:tblGrid>
      <w:tr w:rsidR="00255315" w:rsidRPr="00255315" w14:paraId="71595264" w14:textId="77777777" w:rsidTr="00255315">
        <w:trPr>
          <w:trHeight w:val="566"/>
          <w:ins w:id="14150" w:author="Salah Soliman" w:date="2020-01-31T16:43:00Z"/>
        </w:trPr>
        <w:tc>
          <w:tcPr>
            <w:tcW w:w="805" w:type="dxa"/>
            <w:tcBorders>
              <w:top w:val="single" w:sz="4" w:space="0" w:color="auto"/>
              <w:left w:val="single" w:sz="4" w:space="0" w:color="auto"/>
              <w:bottom w:val="single" w:sz="4" w:space="0" w:color="auto"/>
              <w:right w:val="single" w:sz="4" w:space="0" w:color="auto"/>
            </w:tcBorders>
            <w:shd w:val="clear" w:color="auto" w:fill="39407B"/>
            <w:vAlign w:val="center"/>
            <w:hideMark/>
          </w:tcPr>
          <w:p w14:paraId="2F6D8EF6" w14:textId="77777777" w:rsidR="00255315" w:rsidRPr="00255315" w:rsidRDefault="00255315" w:rsidP="00255315">
            <w:pPr>
              <w:jc w:val="center"/>
              <w:rPr>
                <w:ins w:id="14151" w:author="Salah Soliman" w:date="2020-01-31T16:43:00Z"/>
                <w:rFonts w:ascii="Open Sans" w:eastAsia="Open Sans" w:hAnsi="Open Sans" w:cs="Times New Roman"/>
                <w:b/>
                <w:bCs/>
                <w:color w:val="FFFFFF"/>
              </w:rPr>
            </w:pPr>
            <w:ins w:id="14152" w:author="Salah Soliman" w:date="2020-01-31T16:43:00Z">
              <w:r w:rsidRPr="00255315">
                <w:rPr>
                  <w:rFonts w:ascii="Open Sans" w:eastAsia="Open Sans" w:hAnsi="Open Sans" w:cs="Times New Roman"/>
                  <w:b/>
                  <w:bCs/>
                  <w:color w:val="FFFFFF"/>
                </w:rPr>
                <w:t>Item</w:t>
              </w:r>
            </w:ins>
          </w:p>
        </w:tc>
        <w:tc>
          <w:tcPr>
            <w:tcW w:w="3060" w:type="dxa"/>
            <w:tcBorders>
              <w:top w:val="single" w:sz="4" w:space="0" w:color="auto"/>
              <w:left w:val="single" w:sz="4" w:space="0" w:color="auto"/>
              <w:bottom w:val="single" w:sz="4" w:space="0" w:color="auto"/>
              <w:right w:val="single" w:sz="4" w:space="0" w:color="auto"/>
            </w:tcBorders>
            <w:shd w:val="clear" w:color="auto" w:fill="39407B"/>
            <w:hideMark/>
          </w:tcPr>
          <w:p w14:paraId="191231DC" w14:textId="77777777" w:rsidR="00255315" w:rsidRPr="00255315" w:rsidRDefault="00255315" w:rsidP="00255315">
            <w:pPr>
              <w:rPr>
                <w:ins w:id="14153" w:author="Salah Soliman" w:date="2020-01-31T16:43:00Z"/>
                <w:rFonts w:ascii="Open Sans" w:eastAsia="Open Sans" w:hAnsi="Open Sans" w:cs="Times New Roman"/>
                <w:b/>
                <w:bCs/>
                <w:color w:val="FFFFFF"/>
              </w:rPr>
            </w:pPr>
            <w:ins w:id="14154" w:author="Salah Soliman" w:date="2020-01-31T16:43:00Z">
              <w:r w:rsidRPr="00255315">
                <w:rPr>
                  <w:rFonts w:ascii="Open Sans" w:eastAsia="Open Sans" w:hAnsi="Open Sans" w:cs="Times New Roman"/>
                  <w:b/>
                  <w:bCs/>
                  <w:color w:val="FFFFFF"/>
                </w:rPr>
                <w:t>Status</w:t>
              </w:r>
            </w:ins>
          </w:p>
        </w:tc>
        <w:tc>
          <w:tcPr>
            <w:tcW w:w="6660" w:type="dxa"/>
            <w:tcBorders>
              <w:top w:val="single" w:sz="4" w:space="0" w:color="auto"/>
              <w:left w:val="single" w:sz="4" w:space="0" w:color="auto"/>
              <w:bottom w:val="single" w:sz="4" w:space="0" w:color="auto"/>
              <w:right w:val="single" w:sz="4" w:space="0" w:color="auto"/>
            </w:tcBorders>
            <w:shd w:val="clear" w:color="auto" w:fill="39407B"/>
            <w:hideMark/>
          </w:tcPr>
          <w:p w14:paraId="6A0F8B21" w14:textId="77777777" w:rsidR="00255315" w:rsidRPr="00255315" w:rsidRDefault="00255315" w:rsidP="00255315">
            <w:pPr>
              <w:rPr>
                <w:ins w:id="14155" w:author="Salah Soliman" w:date="2020-01-31T16:43:00Z"/>
                <w:rFonts w:ascii="Open Sans" w:eastAsia="Open Sans" w:hAnsi="Open Sans" w:cs="Times New Roman"/>
                <w:b/>
                <w:bCs/>
                <w:color w:val="FFFFFF"/>
              </w:rPr>
            </w:pPr>
            <w:ins w:id="14156" w:author="Salah Soliman" w:date="2020-01-31T16:43:00Z">
              <w:r w:rsidRPr="00255315">
                <w:rPr>
                  <w:rFonts w:ascii="Open Sans" w:eastAsia="Open Sans" w:hAnsi="Open Sans" w:cs="Times New Roman"/>
                  <w:b/>
                  <w:bCs/>
                  <w:color w:val="FFFFFF"/>
                </w:rPr>
                <w:t>Explanation Text/Images</w:t>
              </w:r>
            </w:ins>
          </w:p>
        </w:tc>
      </w:tr>
      <w:tr w:rsidR="00255315" w:rsidRPr="00255315" w14:paraId="479113EF" w14:textId="77777777" w:rsidTr="006E1EA0">
        <w:trPr>
          <w:ins w:id="14157" w:author="Salah Soliman" w:date="2020-01-31T16:43:00Z"/>
        </w:trPr>
        <w:tc>
          <w:tcPr>
            <w:tcW w:w="805" w:type="dxa"/>
            <w:tcBorders>
              <w:top w:val="single" w:sz="4" w:space="0" w:color="auto"/>
              <w:left w:val="single" w:sz="4" w:space="0" w:color="auto"/>
              <w:bottom w:val="single" w:sz="4" w:space="0" w:color="auto"/>
              <w:right w:val="single" w:sz="4" w:space="0" w:color="auto"/>
            </w:tcBorders>
            <w:vAlign w:val="center"/>
            <w:hideMark/>
          </w:tcPr>
          <w:p w14:paraId="0ABACBA1" w14:textId="77777777" w:rsidR="00255315" w:rsidRPr="00255315" w:rsidRDefault="00255315" w:rsidP="00255315">
            <w:pPr>
              <w:jc w:val="center"/>
              <w:rPr>
                <w:ins w:id="14158" w:author="Salah Soliman" w:date="2020-01-31T16:43:00Z"/>
                <w:rFonts w:ascii="Open Sans" w:eastAsia="Open Sans" w:hAnsi="Open Sans" w:cs="Times New Roman"/>
                <w:color w:val="404040"/>
              </w:rPr>
            </w:pPr>
            <w:ins w:id="14159" w:author="Salah Soliman" w:date="2020-01-31T16:43:00Z">
              <w:r w:rsidRPr="00255315">
                <w:rPr>
                  <w:rFonts w:ascii="Open Sans" w:eastAsia="Open Sans" w:hAnsi="Open Sans" w:cs="Times New Roman"/>
                </w:rPr>
                <w:t>a.</w:t>
              </w:r>
            </w:ins>
          </w:p>
        </w:tc>
        <w:tc>
          <w:tcPr>
            <w:tcW w:w="3060" w:type="dxa"/>
            <w:tcBorders>
              <w:top w:val="single" w:sz="4" w:space="0" w:color="auto"/>
              <w:left w:val="single" w:sz="4" w:space="0" w:color="auto"/>
              <w:bottom w:val="single" w:sz="4" w:space="0" w:color="auto"/>
              <w:right w:val="single" w:sz="4" w:space="0" w:color="auto"/>
            </w:tcBorders>
            <w:vAlign w:val="center"/>
            <w:hideMark/>
          </w:tcPr>
          <w:p w14:paraId="3B22985C" w14:textId="77777777" w:rsidR="00255315" w:rsidRPr="00255315" w:rsidRDefault="00255315" w:rsidP="00255315">
            <w:pPr>
              <w:outlineLvl w:val="2"/>
              <w:rPr>
                <w:ins w:id="14160" w:author="Salah Soliman" w:date="2020-01-31T16:43:00Z"/>
                <w:rFonts w:ascii="Open Sans Semibold" w:eastAsia="Open Sans" w:hAnsi="Open Sans Semibold" w:cs="Open Sans Semibold"/>
                <w:color w:val="11143F"/>
              </w:rPr>
            </w:pPr>
            <w:ins w:id="14161" w:author="Salah Soliman" w:date="2020-01-31T16:43:00Z">
              <w:r w:rsidRPr="00255315">
                <w:rPr>
                  <w:rFonts w:ascii="Open Sans Semibold" w:eastAsia="Open Sans" w:hAnsi="Open Sans Semibold" w:cs="Open Sans Semibold"/>
                  <w:color w:val="11143F"/>
                </w:rPr>
                <w:t>Incorrect</w:t>
              </w:r>
            </w:ins>
          </w:p>
        </w:tc>
        <w:tc>
          <w:tcPr>
            <w:tcW w:w="6660" w:type="dxa"/>
            <w:tcBorders>
              <w:top w:val="single" w:sz="4" w:space="0" w:color="auto"/>
              <w:left w:val="single" w:sz="4" w:space="0" w:color="auto"/>
              <w:bottom w:val="single" w:sz="4" w:space="0" w:color="auto"/>
              <w:right w:val="single" w:sz="4" w:space="0" w:color="auto"/>
            </w:tcBorders>
            <w:vAlign w:val="center"/>
            <w:hideMark/>
          </w:tcPr>
          <w:p w14:paraId="393BD617" w14:textId="77777777" w:rsidR="00255315" w:rsidRPr="00255315" w:rsidRDefault="00255315" w:rsidP="00255315">
            <w:pPr>
              <w:spacing w:before="120" w:after="120" w:line="256" w:lineRule="auto"/>
              <w:rPr>
                <w:ins w:id="14162" w:author="Salah Soliman" w:date="2020-01-31T16:43:00Z"/>
                <w:rFonts w:ascii="Open Sans" w:eastAsia="Open Sans" w:hAnsi="Open Sans" w:cs="Times New Roman"/>
                <w:color w:val="404040"/>
              </w:rPr>
            </w:pPr>
            <w:ins w:id="14163" w:author="Salah Soliman" w:date="2020-01-31T16:43:00Z">
              <w:r w:rsidRPr="00255315">
                <w:rPr>
                  <w:rFonts w:ascii="Open Sans" w:eastAsia="Open Sans" w:hAnsi="Open Sans" w:cs="Times New Roman"/>
                  <w:color w:val="7F7F7F"/>
                </w:rPr>
                <w:t xml:space="preserve">Unfortunately, this is incorrect. A histogram is a graphical display of data using bars of different heights. In a histogram, each bar groups numbers into ranges. Taller bars show that more data falls in that range. </w:t>
              </w:r>
            </w:ins>
          </w:p>
        </w:tc>
      </w:tr>
      <w:tr w:rsidR="00255315" w:rsidRPr="00255315" w14:paraId="55C51D7D" w14:textId="77777777" w:rsidTr="006E1EA0">
        <w:trPr>
          <w:ins w:id="14164" w:author="Salah Soliman" w:date="2020-01-31T16:43:00Z"/>
        </w:trPr>
        <w:tc>
          <w:tcPr>
            <w:tcW w:w="805" w:type="dxa"/>
            <w:tcBorders>
              <w:top w:val="single" w:sz="4" w:space="0" w:color="auto"/>
              <w:left w:val="single" w:sz="4" w:space="0" w:color="auto"/>
              <w:bottom w:val="single" w:sz="4" w:space="0" w:color="auto"/>
              <w:right w:val="single" w:sz="4" w:space="0" w:color="auto"/>
            </w:tcBorders>
            <w:vAlign w:val="center"/>
            <w:hideMark/>
          </w:tcPr>
          <w:p w14:paraId="23B6A107" w14:textId="77777777" w:rsidR="00255315" w:rsidRPr="00255315" w:rsidRDefault="00255315" w:rsidP="00255315">
            <w:pPr>
              <w:jc w:val="center"/>
              <w:rPr>
                <w:ins w:id="14165" w:author="Salah Soliman" w:date="2020-01-31T16:43:00Z"/>
                <w:rFonts w:ascii="Open Sans" w:eastAsia="Open Sans" w:hAnsi="Open Sans" w:cs="Times New Roman"/>
              </w:rPr>
            </w:pPr>
            <w:ins w:id="14166" w:author="Salah Soliman" w:date="2020-01-31T16:43:00Z">
              <w:r w:rsidRPr="00255315">
                <w:rPr>
                  <w:rFonts w:ascii="Open Sans" w:eastAsia="Open Sans" w:hAnsi="Open Sans" w:cs="Times New Roman"/>
                </w:rPr>
                <w:t>b.</w:t>
              </w:r>
            </w:ins>
          </w:p>
        </w:tc>
        <w:tc>
          <w:tcPr>
            <w:tcW w:w="3060" w:type="dxa"/>
            <w:tcBorders>
              <w:top w:val="single" w:sz="4" w:space="0" w:color="auto"/>
              <w:left w:val="single" w:sz="4" w:space="0" w:color="auto"/>
              <w:bottom w:val="single" w:sz="4" w:space="0" w:color="auto"/>
              <w:right w:val="single" w:sz="4" w:space="0" w:color="auto"/>
            </w:tcBorders>
            <w:vAlign w:val="center"/>
            <w:hideMark/>
          </w:tcPr>
          <w:p w14:paraId="304C3DEB" w14:textId="77777777" w:rsidR="00255315" w:rsidRPr="00255315" w:rsidRDefault="00255315" w:rsidP="00255315">
            <w:pPr>
              <w:outlineLvl w:val="2"/>
              <w:rPr>
                <w:ins w:id="14167" w:author="Salah Soliman" w:date="2020-01-31T16:43:00Z"/>
                <w:rFonts w:ascii="Open Sans Semibold" w:eastAsia="Open Sans" w:hAnsi="Open Sans Semibold" w:cs="Open Sans Semibold"/>
                <w:color w:val="11143F"/>
              </w:rPr>
            </w:pPr>
            <w:ins w:id="14168" w:author="Salah Soliman" w:date="2020-01-31T16:43:00Z">
              <w:r w:rsidRPr="00255315">
                <w:rPr>
                  <w:rFonts w:ascii="Open Sans Semibold" w:eastAsia="Open Sans" w:hAnsi="Open Sans Semibold" w:cs="Open Sans Semibold"/>
                  <w:color w:val="11143F"/>
                </w:rPr>
                <w:t>Correct</w:t>
              </w:r>
            </w:ins>
          </w:p>
        </w:tc>
        <w:tc>
          <w:tcPr>
            <w:tcW w:w="6660" w:type="dxa"/>
            <w:tcBorders>
              <w:top w:val="single" w:sz="4" w:space="0" w:color="auto"/>
              <w:left w:val="single" w:sz="4" w:space="0" w:color="auto"/>
              <w:bottom w:val="single" w:sz="4" w:space="0" w:color="auto"/>
              <w:right w:val="single" w:sz="4" w:space="0" w:color="auto"/>
            </w:tcBorders>
            <w:vAlign w:val="center"/>
            <w:hideMark/>
          </w:tcPr>
          <w:p w14:paraId="77F038EF" w14:textId="77777777" w:rsidR="00255315" w:rsidRPr="00255315" w:rsidRDefault="00255315" w:rsidP="00255315">
            <w:pPr>
              <w:spacing w:before="120" w:after="120" w:line="256" w:lineRule="auto"/>
              <w:rPr>
                <w:ins w:id="14169" w:author="Salah Soliman" w:date="2020-01-31T16:43:00Z"/>
                <w:rFonts w:ascii="Open Sans" w:eastAsia="Open Sans" w:hAnsi="Open Sans" w:cs="Times New Roman"/>
                <w:color w:val="404040"/>
              </w:rPr>
            </w:pPr>
            <w:ins w:id="14170" w:author="Salah Soliman" w:date="2020-01-31T16:43:00Z">
              <w:r w:rsidRPr="00255315">
                <w:rPr>
                  <w:rFonts w:ascii="Open Sans" w:eastAsia="Open Sans" w:hAnsi="Open Sans" w:cs="Times New Roman"/>
                  <w:color w:val="7F7F7F"/>
                </w:rPr>
                <w:t>Great! Scatter plots can be used to represent scattered data points along different axes representing different features.</w:t>
              </w:r>
            </w:ins>
          </w:p>
        </w:tc>
      </w:tr>
      <w:tr w:rsidR="00255315" w:rsidRPr="00255315" w14:paraId="4CB75FCA" w14:textId="77777777" w:rsidTr="006E1EA0">
        <w:trPr>
          <w:ins w:id="14171" w:author="Salah Soliman" w:date="2020-01-31T16:43:00Z"/>
        </w:trPr>
        <w:tc>
          <w:tcPr>
            <w:tcW w:w="805" w:type="dxa"/>
            <w:tcBorders>
              <w:top w:val="single" w:sz="4" w:space="0" w:color="auto"/>
              <w:left w:val="single" w:sz="4" w:space="0" w:color="auto"/>
              <w:bottom w:val="single" w:sz="4" w:space="0" w:color="auto"/>
              <w:right w:val="single" w:sz="4" w:space="0" w:color="auto"/>
            </w:tcBorders>
            <w:vAlign w:val="center"/>
            <w:hideMark/>
          </w:tcPr>
          <w:p w14:paraId="06091736" w14:textId="77777777" w:rsidR="00255315" w:rsidRPr="00255315" w:rsidRDefault="00255315" w:rsidP="00255315">
            <w:pPr>
              <w:jc w:val="center"/>
              <w:rPr>
                <w:ins w:id="14172" w:author="Salah Soliman" w:date="2020-01-31T16:43:00Z"/>
                <w:rFonts w:ascii="Open Sans" w:eastAsia="Open Sans" w:hAnsi="Open Sans" w:cs="Times New Roman"/>
              </w:rPr>
            </w:pPr>
            <w:ins w:id="14173" w:author="Salah Soliman" w:date="2020-01-31T16:43:00Z">
              <w:r w:rsidRPr="00255315">
                <w:rPr>
                  <w:rFonts w:ascii="Open Sans" w:eastAsia="Open Sans" w:hAnsi="Open Sans" w:cs="Times New Roman"/>
                </w:rPr>
                <w:t>c.</w:t>
              </w:r>
            </w:ins>
          </w:p>
        </w:tc>
        <w:tc>
          <w:tcPr>
            <w:tcW w:w="3060" w:type="dxa"/>
            <w:tcBorders>
              <w:top w:val="single" w:sz="4" w:space="0" w:color="auto"/>
              <w:left w:val="single" w:sz="4" w:space="0" w:color="auto"/>
              <w:bottom w:val="single" w:sz="4" w:space="0" w:color="auto"/>
              <w:right w:val="single" w:sz="4" w:space="0" w:color="auto"/>
            </w:tcBorders>
            <w:vAlign w:val="center"/>
            <w:hideMark/>
          </w:tcPr>
          <w:p w14:paraId="25CC1B15" w14:textId="77777777" w:rsidR="00255315" w:rsidRPr="00255315" w:rsidRDefault="00255315" w:rsidP="00255315">
            <w:pPr>
              <w:outlineLvl w:val="2"/>
              <w:rPr>
                <w:ins w:id="14174" w:author="Salah Soliman" w:date="2020-01-31T16:43:00Z"/>
                <w:rFonts w:ascii="Open Sans Semibold" w:eastAsia="Open Sans" w:hAnsi="Open Sans Semibold" w:cs="Open Sans Semibold"/>
                <w:color w:val="11143F"/>
              </w:rPr>
            </w:pPr>
            <w:ins w:id="14175" w:author="Salah Soliman" w:date="2020-01-31T16:43:00Z">
              <w:r w:rsidRPr="00255315">
                <w:rPr>
                  <w:rFonts w:ascii="Open Sans Semibold" w:eastAsia="Open Sans" w:hAnsi="Open Sans Semibold" w:cs="Open Sans Semibold"/>
                  <w:color w:val="11143F"/>
                </w:rPr>
                <w:t>Incorrect</w:t>
              </w:r>
            </w:ins>
          </w:p>
        </w:tc>
        <w:tc>
          <w:tcPr>
            <w:tcW w:w="6660" w:type="dxa"/>
            <w:tcBorders>
              <w:top w:val="single" w:sz="4" w:space="0" w:color="auto"/>
              <w:left w:val="single" w:sz="4" w:space="0" w:color="auto"/>
              <w:bottom w:val="single" w:sz="4" w:space="0" w:color="auto"/>
              <w:right w:val="single" w:sz="4" w:space="0" w:color="auto"/>
            </w:tcBorders>
            <w:vAlign w:val="center"/>
            <w:hideMark/>
          </w:tcPr>
          <w:p w14:paraId="2237AB67" w14:textId="77777777" w:rsidR="00255315" w:rsidRPr="00255315" w:rsidRDefault="00255315" w:rsidP="00255315">
            <w:pPr>
              <w:spacing w:before="120" w:after="120" w:line="256" w:lineRule="auto"/>
              <w:rPr>
                <w:ins w:id="14176" w:author="Salah Soliman" w:date="2020-01-31T16:43:00Z"/>
                <w:rFonts w:ascii="Open Sans" w:eastAsia="Open Sans" w:hAnsi="Open Sans" w:cs="Times New Roman"/>
                <w:color w:val="404040"/>
              </w:rPr>
            </w:pPr>
            <w:ins w:id="14177" w:author="Salah Soliman" w:date="2020-01-31T16:43:00Z">
              <w:r w:rsidRPr="00255315">
                <w:rPr>
                  <w:rFonts w:ascii="Open Sans" w:eastAsia="Open Sans" w:hAnsi="Open Sans" w:cs="Times New Roman"/>
                  <w:color w:val="7F7F7F"/>
                </w:rPr>
                <w:t xml:space="preserve">Unfortunately, this is incorrect. a bar plot is not the best representation of the relationship between two variables. </w:t>
              </w:r>
            </w:ins>
          </w:p>
        </w:tc>
      </w:tr>
      <w:tr w:rsidR="00255315" w:rsidRPr="00255315" w14:paraId="7943E9E2" w14:textId="77777777" w:rsidTr="006E1EA0">
        <w:trPr>
          <w:ins w:id="14178" w:author="Salah Soliman" w:date="2020-01-31T16:43:00Z"/>
        </w:trPr>
        <w:tc>
          <w:tcPr>
            <w:tcW w:w="805" w:type="dxa"/>
            <w:tcBorders>
              <w:top w:val="single" w:sz="4" w:space="0" w:color="auto"/>
              <w:left w:val="single" w:sz="4" w:space="0" w:color="auto"/>
              <w:bottom w:val="single" w:sz="4" w:space="0" w:color="auto"/>
              <w:right w:val="single" w:sz="4" w:space="0" w:color="auto"/>
            </w:tcBorders>
            <w:vAlign w:val="center"/>
            <w:hideMark/>
          </w:tcPr>
          <w:p w14:paraId="31E2AC43" w14:textId="77777777" w:rsidR="00255315" w:rsidRPr="00255315" w:rsidRDefault="00255315" w:rsidP="00255315">
            <w:pPr>
              <w:jc w:val="center"/>
              <w:rPr>
                <w:ins w:id="14179" w:author="Salah Soliman" w:date="2020-01-31T16:43:00Z"/>
                <w:rFonts w:ascii="Open Sans" w:eastAsia="Open Sans" w:hAnsi="Open Sans" w:cs="Times New Roman"/>
              </w:rPr>
            </w:pPr>
            <w:ins w:id="14180" w:author="Salah Soliman" w:date="2020-01-31T16:43:00Z">
              <w:r w:rsidRPr="00255315">
                <w:rPr>
                  <w:rFonts w:ascii="Open Sans" w:eastAsia="Open Sans" w:hAnsi="Open Sans" w:cs="Times New Roman"/>
                </w:rPr>
                <w:t>d.</w:t>
              </w:r>
            </w:ins>
          </w:p>
        </w:tc>
        <w:tc>
          <w:tcPr>
            <w:tcW w:w="3060" w:type="dxa"/>
            <w:tcBorders>
              <w:top w:val="single" w:sz="4" w:space="0" w:color="auto"/>
              <w:left w:val="single" w:sz="4" w:space="0" w:color="auto"/>
              <w:bottom w:val="single" w:sz="4" w:space="0" w:color="auto"/>
              <w:right w:val="single" w:sz="4" w:space="0" w:color="auto"/>
            </w:tcBorders>
            <w:vAlign w:val="center"/>
            <w:hideMark/>
          </w:tcPr>
          <w:p w14:paraId="5FF7650C" w14:textId="77777777" w:rsidR="00255315" w:rsidRPr="00255315" w:rsidRDefault="00255315" w:rsidP="00255315">
            <w:pPr>
              <w:outlineLvl w:val="2"/>
              <w:rPr>
                <w:ins w:id="14181" w:author="Salah Soliman" w:date="2020-01-31T16:43:00Z"/>
                <w:rFonts w:ascii="Open Sans Semibold" w:eastAsia="Open Sans" w:hAnsi="Open Sans Semibold" w:cs="Open Sans Semibold"/>
                <w:color w:val="11143F"/>
              </w:rPr>
            </w:pPr>
            <w:ins w:id="14182" w:author="Salah Soliman" w:date="2020-01-31T16:43:00Z">
              <w:r w:rsidRPr="00255315">
                <w:rPr>
                  <w:rFonts w:ascii="Open Sans Semibold" w:eastAsia="Open Sans" w:hAnsi="Open Sans Semibold" w:cs="Open Sans Semibold"/>
                  <w:color w:val="11143F"/>
                </w:rPr>
                <w:t>Incorrect</w:t>
              </w:r>
            </w:ins>
          </w:p>
        </w:tc>
        <w:tc>
          <w:tcPr>
            <w:tcW w:w="6660" w:type="dxa"/>
            <w:tcBorders>
              <w:top w:val="single" w:sz="4" w:space="0" w:color="auto"/>
              <w:left w:val="single" w:sz="4" w:space="0" w:color="auto"/>
              <w:bottom w:val="single" w:sz="4" w:space="0" w:color="auto"/>
              <w:right w:val="single" w:sz="4" w:space="0" w:color="auto"/>
            </w:tcBorders>
            <w:vAlign w:val="center"/>
            <w:hideMark/>
          </w:tcPr>
          <w:p w14:paraId="30EC6DFA" w14:textId="77777777" w:rsidR="00255315" w:rsidRPr="00255315" w:rsidRDefault="00255315" w:rsidP="00255315">
            <w:pPr>
              <w:spacing w:before="120" w:after="120" w:line="256" w:lineRule="auto"/>
              <w:rPr>
                <w:ins w:id="14183" w:author="Salah Soliman" w:date="2020-01-31T16:43:00Z"/>
                <w:rFonts w:ascii="Open Sans" w:eastAsia="Open Sans" w:hAnsi="Open Sans" w:cs="Times New Roman"/>
                <w:color w:val="404040"/>
              </w:rPr>
            </w:pPr>
            <w:ins w:id="14184" w:author="Salah Soliman" w:date="2020-01-31T16:43:00Z">
              <w:r w:rsidRPr="00255315">
                <w:rPr>
                  <w:rFonts w:ascii="Open Sans" w:eastAsia="Open Sans" w:hAnsi="Open Sans" w:cs="Times New Roman"/>
                  <w:color w:val="7F7F7F"/>
                </w:rPr>
                <w:t>Unfortunately, this is incorrect. Boxplots are visualizations that aim at displaying mainly the spread and the dispersion of the data in your dataset.</w:t>
              </w:r>
            </w:ins>
          </w:p>
        </w:tc>
      </w:tr>
    </w:tbl>
    <w:p w14:paraId="3D7069AE" w14:textId="77777777" w:rsidR="00255315" w:rsidRPr="00255315" w:rsidRDefault="00255315" w:rsidP="00255315">
      <w:pPr>
        <w:spacing w:after="0" w:line="240" w:lineRule="auto"/>
        <w:rPr>
          <w:ins w:id="14185" w:author="Salah Soliman" w:date="2020-01-31T16:43:00Z"/>
          <w:rFonts w:ascii="Open Sans" w:eastAsia="Open Sans" w:hAnsi="Open Sans" w:cs="Times New Roman"/>
          <w:color w:val="404040"/>
          <w:highlight w:val="blue"/>
        </w:rPr>
      </w:pPr>
    </w:p>
    <w:p w14:paraId="1C930551" w14:textId="77777777" w:rsidR="00255315" w:rsidRPr="00255315" w:rsidRDefault="00255315" w:rsidP="00255315">
      <w:pPr>
        <w:spacing w:after="0" w:line="240" w:lineRule="auto"/>
        <w:rPr>
          <w:ins w:id="14186" w:author="Salah Soliman" w:date="2020-01-31T16:43:00Z"/>
          <w:rFonts w:ascii="Open Sans" w:eastAsia="Open Sans" w:hAnsi="Open Sans" w:cs="Times New Roman"/>
          <w:color w:val="404040"/>
        </w:rPr>
      </w:pPr>
    </w:p>
    <w:p w14:paraId="4F3FA461" w14:textId="77777777" w:rsidR="00255315" w:rsidRPr="00255315" w:rsidRDefault="00255315" w:rsidP="00255315">
      <w:pPr>
        <w:spacing w:after="0" w:line="240" w:lineRule="auto"/>
        <w:rPr>
          <w:ins w:id="14187" w:author="Salah Soliman" w:date="2020-01-31T16:43:00Z"/>
          <w:rFonts w:ascii="Open Sans" w:eastAsia="Open Sans" w:hAnsi="Open Sans" w:cs="Times New Roman"/>
          <w:color w:val="404040"/>
        </w:rPr>
      </w:pPr>
    </w:p>
    <w:tbl>
      <w:tblPr>
        <w:tblStyle w:val="TableGrid"/>
        <w:tblW w:w="10455" w:type="dxa"/>
        <w:tblBorders>
          <w:top w:val="single" w:sz="4" w:space="0" w:color="DBDBDB"/>
          <w:left w:val="single" w:sz="4" w:space="0" w:color="DBDBDB"/>
          <w:bottom w:val="single" w:sz="4" w:space="0" w:color="DBDBDB"/>
          <w:right w:val="single" w:sz="4" w:space="0" w:color="DBDBDB"/>
          <w:insideH w:val="none" w:sz="0" w:space="0" w:color="auto"/>
          <w:insideV w:val="none" w:sz="0" w:space="0" w:color="auto"/>
        </w:tblBorders>
        <w:tblLayout w:type="fixed"/>
        <w:tblCellMar>
          <w:left w:w="115" w:type="dxa"/>
          <w:right w:w="115" w:type="dxa"/>
        </w:tblCellMar>
        <w:tblLook w:val="04A0" w:firstRow="1" w:lastRow="0" w:firstColumn="1" w:lastColumn="0" w:noHBand="0" w:noVBand="1"/>
        <w:tblPrChange w:id="14188" w:author="Alicia Romero Lopez" w:date="2020-01-31T09:48:00Z">
          <w:tblPr>
            <w:tblStyle w:val="TableGrid"/>
            <w:tblW w:w="10455" w:type="dxa"/>
            <w:tblBorders>
              <w:top w:val="single" w:sz="4" w:space="0" w:color="DBDBDB"/>
              <w:left w:val="single" w:sz="4" w:space="0" w:color="DBDBDB"/>
              <w:bottom w:val="single" w:sz="4" w:space="0" w:color="DBDBDB"/>
              <w:right w:val="single" w:sz="4" w:space="0" w:color="DBDBDB"/>
              <w:insideH w:val="none" w:sz="0" w:space="0" w:color="auto"/>
              <w:insideV w:val="none" w:sz="0" w:space="0" w:color="auto"/>
            </w:tblBorders>
            <w:tblLayout w:type="fixed"/>
            <w:tblCellMar>
              <w:left w:w="115" w:type="dxa"/>
              <w:right w:w="115" w:type="dxa"/>
            </w:tblCellMar>
            <w:tblLook w:val="04A0" w:firstRow="1" w:lastRow="0" w:firstColumn="1" w:lastColumn="0" w:noHBand="0" w:noVBand="1"/>
          </w:tblPr>
        </w:tblPrChange>
      </w:tblPr>
      <w:tblGrid>
        <w:gridCol w:w="264"/>
        <w:gridCol w:w="630"/>
        <w:gridCol w:w="450"/>
        <w:gridCol w:w="2880"/>
        <w:gridCol w:w="1980"/>
        <w:gridCol w:w="3981"/>
        <w:gridCol w:w="270"/>
        <w:tblGridChange w:id="14189">
          <w:tblGrid>
            <w:gridCol w:w="360"/>
            <w:gridCol w:w="360"/>
            <w:gridCol w:w="360"/>
            <w:gridCol w:w="360"/>
            <w:gridCol w:w="360"/>
            <w:gridCol w:w="360"/>
            <w:gridCol w:w="360"/>
          </w:tblGrid>
        </w:tblGridChange>
      </w:tblGrid>
      <w:tr w:rsidR="00255315" w:rsidRPr="00255315" w14:paraId="17307B63" w14:textId="77777777" w:rsidTr="51235A2F">
        <w:trPr>
          <w:cantSplit/>
          <w:ins w:id="14190" w:author="Salah Soliman" w:date="2020-01-31T16:43:00Z"/>
        </w:trPr>
        <w:tc>
          <w:tcPr>
            <w:tcW w:w="10456" w:type="dxa"/>
            <w:gridSpan w:val="7"/>
            <w:tcBorders>
              <w:top w:val="single" w:sz="4" w:space="0" w:color="DBDBDB" w:themeColor="accent3" w:themeTint="66"/>
              <w:left w:val="single" w:sz="4" w:space="0" w:color="DBDBDB" w:themeColor="accent3" w:themeTint="66"/>
              <w:bottom w:val="nil"/>
              <w:right w:val="single" w:sz="4" w:space="0" w:color="DBDBDB" w:themeColor="accent3" w:themeTint="66"/>
            </w:tcBorders>
            <w:shd w:val="clear" w:color="auto" w:fill="FAFAFA"/>
            <w:hideMark/>
            <w:tcPrChange w:id="14191" w:author="Alicia Romero Lopez" w:date="2020-01-31T09:48:00Z">
              <w:tcPr>
                <w:tcW w:w="10456" w:type="dxa"/>
                <w:gridSpan w:val="7"/>
                <w:tcBorders>
                  <w:top w:val="single" w:sz="4" w:space="0" w:color="DBDBDB"/>
                  <w:left w:val="single" w:sz="4" w:space="0" w:color="DBDBDB"/>
                  <w:bottom w:val="nil"/>
                  <w:right w:val="single" w:sz="4" w:space="0" w:color="DBDBDB"/>
                </w:tcBorders>
                <w:shd w:val="clear" w:color="auto" w:fill="FAFAFA"/>
                <w:hideMark/>
              </w:tcPr>
            </w:tcPrChange>
          </w:tcPr>
          <w:p w14:paraId="579200AB" w14:textId="77777777" w:rsidR="00255315" w:rsidRPr="00255315" w:rsidRDefault="00255315" w:rsidP="00255315">
            <w:pPr>
              <w:outlineLvl w:val="2"/>
              <w:rPr>
                <w:ins w:id="14192" w:author="Salah Soliman" w:date="2020-01-31T16:43:00Z"/>
                <w:rFonts w:ascii="Open Sans Semibold" w:eastAsia="Open Sans" w:hAnsi="Open Sans Semibold" w:cs="Open Sans Semibold"/>
                <w:color w:val="11143F"/>
              </w:rPr>
            </w:pPr>
            <w:ins w:id="14193" w:author="Salah Soliman" w:date="2020-01-31T16:43:00Z">
              <w:r w:rsidRPr="00255315">
                <w:rPr>
                  <w:rFonts w:ascii="Open Sans Semibold" w:eastAsia="Open Sans" w:hAnsi="Open Sans Semibold" w:cs="Open Sans Semibold"/>
                  <w:color w:val="11143F"/>
                </w:rPr>
                <w:t>Which of the following Python libraries is used for visualizations?</w:t>
              </w:r>
            </w:ins>
          </w:p>
        </w:tc>
      </w:tr>
      <w:tr w:rsidR="00255315" w:rsidRPr="00255315" w14:paraId="5A04D3F2" w14:textId="77777777" w:rsidTr="51235A2F">
        <w:trPr>
          <w:cantSplit/>
          <w:ins w:id="14194" w:author="Salah Soliman" w:date="2020-01-31T16:43:00Z"/>
        </w:trPr>
        <w:tc>
          <w:tcPr>
            <w:tcW w:w="265" w:type="dxa"/>
            <w:tcBorders>
              <w:top w:val="nil"/>
              <w:left w:val="single" w:sz="4" w:space="0" w:color="DBDBDB" w:themeColor="accent3" w:themeTint="66"/>
              <w:bottom w:val="nil"/>
              <w:right w:val="nil"/>
            </w:tcBorders>
            <w:shd w:val="clear" w:color="auto" w:fill="FAFAFA"/>
            <w:tcPrChange w:id="14195" w:author="Alicia Romero Lopez" w:date="2020-01-31T09:48:00Z">
              <w:tcPr>
                <w:tcW w:w="265" w:type="dxa"/>
                <w:tcBorders>
                  <w:top w:val="nil"/>
                  <w:left w:val="single" w:sz="4" w:space="0" w:color="DBDBDB"/>
                  <w:bottom w:val="nil"/>
                  <w:right w:val="nil"/>
                </w:tcBorders>
                <w:shd w:val="clear" w:color="auto" w:fill="FAFAFA"/>
              </w:tcPr>
            </w:tcPrChange>
          </w:tcPr>
          <w:p w14:paraId="39FA4195" w14:textId="77777777" w:rsidR="00255315" w:rsidRPr="00255315" w:rsidRDefault="00255315" w:rsidP="00255315">
            <w:pPr>
              <w:rPr>
                <w:ins w:id="14196" w:author="Salah Soliman" w:date="2020-01-31T16:43:00Z"/>
                <w:rFonts w:ascii="Open Sans" w:eastAsia="Open Sans" w:hAnsi="Open Sans" w:cs="Times New Roman"/>
              </w:rPr>
            </w:pPr>
          </w:p>
        </w:tc>
        <w:tc>
          <w:tcPr>
            <w:tcW w:w="630" w:type="dxa"/>
            <w:tcBorders>
              <w:top w:val="nil"/>
              <w:left w:val="nil"/>
              <w:bottom w:val="nil"/>
              <w:right w:val="nil"/>
            </w:tcBorders>
            <w:shd w:val="clear" w:color="auto" w:fill="FFFFFF" w:themeFill="background1"/>
            <w:vAlign w:val="center"/>
            <w:hideMark/>
            <w:tcPrChange w:id="14197" w:author="Alicia Romero Lopez" w:date="2020-01-31T09:48:00Z">
              <w:tcPr>
                <w:tcW w:w="630" w:type="dxa"/>
                <w:tcBorders>
                  <w:top w:val="nil"/>
                  <w:left w:val="nil"/>
                  <w:bottom w:val="nil"/>
                  <w:right w:val="nil"/>
                </w:tcBorders>
                <w:shd w:val="clear" w:color="auto" w:fill="FFFFFF"/>
                <w:hideMark/>
              </w:tcPr>
            </w:tcPrChange>
          </w:tcPr>
          <w:p w14:paraId="50B2C8F2" w14:textId="3B10235B" w:rsidR="00255315" w:rsidRPr="00255315" w:rsidRDefault="00255315" w:rsidP="00255315">
            <w:pPr>
              <w:rPr>
                <w:ins w:id="14198" w:author="Salah Soliman" w:date="2020-01-31T16:43:00Z"/>
                <w:rFonts w:ascii="Open Sans" w:eastAsia="Open Sans" w:hAnsi="Open Sans" w:cs="Times New Roman"/>
              </w:rPr>
            </w:pPr>
            <w:ins w:id="14199" w:author="Salah Soliman" w:date="2020-01-31T16:43:00Z">
              <w:r w:rsidRPr="00255315">
                <w:rPr>
                  <w:rFonts w:ascii="Open Sans" w:eastAsia="Open Sans" w:hAnsi="Open Sans" w:cs="Times New Roman"/>
                  <w:noProof/>
                  <w:rPrChange w:id="14200" w:author="Unknown">
                    <w:rPr>
                      <w:noProof/>
                    </w:rPr>
                  </w:rPrChange>
                </w:rPr>
                <mc:AlternateContent>
                  <mc:Choice Requires="wps">
                    <w:drawing>
                      <wp:inline distT="0" distB="0" distL="0" distR="0" wp14:anchorId="5BC3474C" wp14:editId="6D93230C">
                        <wp:extent cx="207010" cy="207010"/>
                        <wp:effectExtent l="19050" t="19050" r="21590" b="21590"/>
                        <wp:docPr id="545" name="Oval 5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010" cy="207010"/>
                                </a:xfrm>
                                <a:prstGeom prst="ellipse">
                                  <a:avLst/>
                                </a:prstGeom>
                                <a:noFill/>
                                <a:ln w="28575">
                                  <a:solidFill>
                                    <a:srgbClr val="DBDBDB">
                                      <a:lumMod val="90000"/>
                                      <a:lumOff val="0"/>
                                    </a:srgb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inline>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w16se="http://schemas.microsoft.com/office/word/2015/wordml/symex" xmlns:cx1="http://schemas.microsoft.com/office/drawing/2015/9/8/chartex" xmlns:cx="http://schemas.microsoft.com/office/drawing/2014/chartex">
                    <w:pict>
                      <v:oval w14:anchorId="387471B2" id="Oval 545" o:spid="_x0000_s1026" style="width:16.3pt;height:16.3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" filled="f" strokecolor="#c5c5c5" strokeweight="2.25pt">
                        <v:stroke joinstyle="miter"/>
                        <w10:anchorlock/>
                      </v:oval>
                    </w:pict>
                  </mc:Fallback>
                </mc:AlternateContent>
              </w:r>
            </w:ins>
          </w:p>
        </w:tc>
        <w:tc>
          <w:tcPr>
            <w:tcW w:w="450" w:type="dxa"/>
            <w:tcBorders>
              <w:top w:val="nil"/>
              <w:left w:val="nil"/>
              <w:bottom w:val="nil"/>
              <w:right w:val="nil"/>
            </w:tcBorders>
            <w:shd w:val="clear" w:color="auto" w:fill="FFFFFF" w:themeFill="background1"/>
            <w:vAlign w:val="center"/>
            <w:hideMark/>
            <w:tcPrChange w:id="14201" w:author="Alicia Romero Lopez" w:date="2020-01-31T09:48:00Z">
              <w:tcPr>
                <w:tcW w:w="450" w:type="dxa"/>
                <w:tcBorders>
                  <w:top w:val="nil"/>
                  <w:left w:val="nil"/>
                  <w:bottom w:val="nil"/>
                  <w:right w:val="nil"/>
                </w:tcBorders>
                <w:shd w:val="clear" w:color="auto" w:fill="FFFFFF"/>
                <w:hideMark/>
              </w:tcPr>
            </w:tcPrChange>
          </w:tcPr>
          <w:p w14:paraId="75D3C141" w14:textId="77777777" w:rsidR="00255315" w:rsidRPr="00255315" w:rsidRDefault="00255315" w:rsidP="00255315">
            <w:pPr>
              <w:rPr>
                <w:ins w:id="14202" w:author="Salah Soliman" w:date="2020-01-31T16:43:00Z"/>
                <w:rFonts w:ascii="Open Sans Semibold" w:eastAsia="Open Sans" w:hAnsi="Open Sans Semibold" w:cs="Open Sans Semibold"/>
              </w:rPr>
            </w:pPr>
            <w:ins w:id="14203" w:author="Salah Soliman" w:date="2020-01-31T16:43:00Z">
              <w:r w:rsidRPr="00255315">
                <w:rPr>
                  <w:rFonts w:ascii="Open Sans Semibold" w:eastAsia="Open Sans" w:hAnsi="Open Sans Semibold" w:cs="Open Sans Semibold"/>
                </w:rPr>
                <w:t>a.</w:t>
              </w:r>
            </w:ins>
          </w:p>
        </w:tc>
        <w:tc>
          <w:tcPr>
            <w:tcW w:w="8841" w:type="dxa"/>
            <w:gridSpan w:val="3"/>
            <w:tcBorders>
              <w:top w:val="nil"/>
              <w:left w:val="nil"/>
              <w:bottom w:val="nil"/>
              <w:right w:val="nil"/>
            </w:tcBorders>
            <w:shd w:val="clear" w:color="auto" w:fill="FFFFFF" w:themeFill="background1"/>
            <w:vAlign w:val="center"/>
            <w:hideMark/>
            <w:tcPrChange w:id="14204" w:author="Alicia Romero Lopez" w:date="2020-01-31T09:48:00Z">
              <w:tcPr>
                <w:tcW w:w="8841" w:type="dxa"/>
                <w:gridSpan w:val="3"/>
                <w:tcBorders>
                  <w:top w:val="nil"/>
                  <w:left w:val="nil"/>
                  <w:bottom w:val="nil"/>
                  <w:right w:val="nil"/>
                </w:tcBorders>
                <w:shd w:val="clear" w:color="auto" w:fill="FFFFFF"/>
                <w:hideMark/>
              </w:tcPr>
            </w:tcPrChange>
          </w:tcPr>
          <w:p w14:paraId="57A9D68B" w14:textId="31DCA579" w:rsidR="00255315" w:rsidRPr="00255315" w:rsidRDefault="00F40ACB" w:rsidP="00255315">
            <w:pPr>
              <w:rPr>
                <w:ins w:id="14205" w:author="Salah Soliman" w:date="2020-01-31T16:43:00Z"/>
                <w:rFonts w:ascii="Open Sans" w:eastAsia="Open Sans" w:hAnsi="Open Sans" w:cs="Times New Roman"/>
              </w:rPr>
            </w:pPr>
            <w:ins w:id="14206" w:author="Chantelle Dubois Nishiyama" w:date="2020-02-19T23:11:00Z">
              <w:r>
                <w:rPr>
                  <w:rFonts w:ascii="Open Sans" w:eastAsia="Open Sans" w:hAnsi="Open Sans" w:cs="Times New Roman"/>
                </w:rPr>
                <w:t>P</w:t>
              </w:r>
            </w:ins>
            <w:ins w:id="14207" w:author="Salah Soliman" w:date="2020-01-31T16:43:00Z">
              <w:del w:id="14208" w:author="Chantelle Dubois Nishiyama" w:date="2020-02-19T23:11:00Z">
                <w:r w:rsidR="00255315" w:rsidRPr="00255315" w:rsidDel="00F40ACB">
                  <w:rPr>
                    <w:rFonts w:ascii="Open Sans" w:eastAsia="Open Sans" w:hAnsi="Open Sans" w:cs="Times New Roman"/>
                  </w:rPr>
                  <w:delText>p</w:delText>
                </w:r>
              </w:del>
              <w:r w:rsidR="00255315" w:rsidRPr="00255315">
                <w:rPr>
                  <w:rFonts w:ascii="Open Sans" w:eastAsia="Open Sans" w:hAnsi="Open Sans" w:cs="Times New Roman"/>
                </w:rPr>
                <w:t>andas.</w:t>
              </w:r>
            </w:ins>
          </w:p>
        </w:tc>
        <w:tc>
          <w:tcPr>
            <w:tcW w:w="270" w:type="dxa"/>
            <w:tcBorders>
              <w:top w:val="nil"/>
              <w:left w:val="nil"/>
              <w:bottom w:val="nil"/>
              <w:right w:val="single" w:sz="4" w:space="0" w:color="DBDBDB" w:themeColor="accent3" w:themeTint="66"/>
            </w:tcBorders>
            <w:shd w:val="clear" w:color="auto" w:fill="FAFAFA"/>
            <w:tcPrChange w:id="14209" w:author="Alicia Romero Lopez" w:date="2020-01-31T09:48:00Z">
              <w:tcPr>
                <w:tcW w:w="270" w:type="dxa"/>
                <w:tcBorders>
                  <w:top w:val="nil"/>
                  <w:left w:val="nil"/>
                  <w:bottom w:val="nil"/>
                  <w:right w:val="single" w:sz="4" w:space="0" w:color="DBDBDB"/>
                </w:tcBorders>
                <w:shd w:val="clear" w:color="auto" w:fill="FAFAFA"/>
              </w:tcPr>
            </w:tcPrChange>
          </w:tcPr>
          <w:p w14:paraId="29987D1F" w14:textId="77777777" w:rsidR="00255315" w:rsidRPr="00255315" w:rsidRDefault="00255315" w:rsidP="00255315">
            <w:pPr>
              <w:rPr>
                <w:ins w:id="14210" w:author="Salah Soliman" w:date="2020-01-31T16:43:00Z"/>
                <w:rFonts w:ascii="Open Sans" w:eastAsia="Open Sans" w:hAnsi="Open Sans" w:cs="Times New Roman"/>
              </w:rPr>
            </w:pPr>
          </w:p>
        </w:tc>
      </w:tr>
      <w:tr w:rsidR="00255315" w:rsidRPr="00255315" w14:paraId="09114352" w14:textId="77777777" w:rsidTr="51235A2F">
        <w:trPr>
          <w:cantSplit/>
          <w:trHeight w:val="20"/>
          <w:ins w:id="14211" w:author="Salah Soliman" w:date="2020-01-31T16:43:00Z"/>
        </w:trPr>
        <w:tc>
          <w:tcPr>
            <w:tcW w:w="265" w:type="dxa"/>
            <w:tcBorders>
              <w:top w:val="nil"/>
              <w:left w:val="single" w:sz="4" w:space="0" w:color="DBDBDB" w:themeColor="accent3" w:themeTint="66"/>
              <w:bottom w:val="nil"/>
              <w:right w:val="nil"/>
            </w:tcBorders>
            <w:shd w:val="clear" w:color="auto" w:fill="FAFAFA"/>
            <w:tcPrChange w:id="14212" w:author="Alicia Romero Lopez" w:date="2020-01-31T09:48:00Z">
              <w:tcPr>
                <w:tcW w:w="265" w:type="dxa"/>
                <w:tcBorders>
                  <w:top w:val="nil"/>
                  <w:left w:val="single" w:sz="4" w:space="0" w:color="DBDBDB"/>
                  <w:bottom w:val="nil"/>
                  <w:right w:val="nil"/>
                </w:tcBorders>
                <w:shd w:val="clear" w:color="auto" w:fill="FAFAFA"/>
              </w:tcPr>
            </w:tcPrChange>
          </w:tcPr>
          <w:p w14:paraId="0643C1E9" w14:textId="77777777" w:rsidR="00255315" w:rsidRPr="00255315" w:rsidRDefault="00255315" w:rsidP="00255315">
            <w:pPr>
              <w:rPr>
                <w:ins w:id="14213" w:author="Salah Soliman" w:date="2020-01-31T16:43:00Z"/>
                <w:rFonts w:ascii="Open Sans" w:eastAsia="Open Sans" w:hAnsi="Open Sans" w:cs="Times New Roman"/>
                <w:color w:val="404040"/>
                <w:sz w:val="16"/>
                <w:szCs w:val="16"/>
              </w:rPr>
            </w:pPr>
          </w:p>
        </w:tc>
        <w:tc>
          <w:tcPr>
            <w:tcW w:w="630" w:type="dxa"/>
            <w:tcBorders>
              <w:top w:val="nil"/>
              <w:left w:val="nil"/>
              <w:bottom w:val="nil"/>
              <w:right w:val="nil"/>
            </w:tcBorders>
            <w:shd w:val="clear" w:color="auto" w:fill="FAFAFA"/>
            <w:vAlign w:val="center"/>
            <w:tcPrChange w:id="14214" w:author="Alicia Romero Lopez" w:date="2020-01-31T09:48:00Z">
              <w:tcPr>
                <w:tcW w:w="630" w:type="dxa"/>
                <w:tcBorders>
                  <w:top w:val="nil"/>
                  <w:left w:val="nil"/>
                  <w:bottom w:val="nil"/>
                  <w:right w:val="nil"/>
                </w:tcBorders>
                <w:shd w:val="clear" w:color="auto" w:fill="FAFAFA"/>
              </w:tcPr>
            </w:tcPrChange>
          </w:tcPr>
          <w:p w14:paraId="7072B6B2" w14:textId="77777777" w:rsidR="00255315" w:rsidRPr="00255315" w:rsidRDefault="00255315" w:rsidP="00255315">
            <w:pPr>
              <w:rPr>
                <w:ins w:id="14215" w:author="Salah Soliman" w:date="2020-01-31T16:43:00Z"/>
                <w:rFonts w:ascii="Open Sans" w:eastAsia="Open Sans" w:hAnsi="Open Sans" w:cs="Times New Roman"/>
                <w:color w:val="404040"/>
                <w:sz w:val="16"/>
                <w:szCs w:val="16"/>
              </w:rPr>
            </w:pPr>
          </w:p>
        </w:tc>
        <w:tc>
          <w:tcPr>
            <w:tcW w:w="3330" w:type="dxa"/>
            <w:gridSpan w:val="2"/>
            <w:tcBorders>
              <w:top w:val="nil"/>
              <w:left w:val="nil"/>
              <w:bottom w:val="nil"/>
              <w:right w:val="nil"/>
            </w:tcBorders>
            <w:shd w:val="clear" w:color="auto" w:fill="FAFAFA"/>
            <w:vAlign w:val="center"/>
            <w:tcPrChange w:id="14216" w:author="Alicia Romero Lopez" w:date="2020-01-31T09:48:00Z">
              <w:tcPr>
                <w:tcW w:w="3330" w:type="dxa"/>
                <w:gridSpan w:val="2"/>
                <w:tcBorders>
                  <w:top w:val="nil"/>
                  <w:left w:val="nil"/>
                  <w:bottom w:val="nil"/>
                  <w:right w:val="nil"/>
                </w:tcBorders>
                <w:shd w:val="clear" w:color="auto" w:fill="FAFAFA"/>
              </w:tcPr>
            </w:tcPrChange>
          </w:tcPr>
          <w:p w14:paraId="7BD7CD8F" w14:textId="77777777" w:rsidR="00255315" w:rsidRPr="00255315" w:rsidRDefault="00255315" w:rsidP="00255315">
            <w:pPr>
              <w:rPr>
                <w:ins w:id="14217" w:author="Salah Soliman" w:date="2020-01-31T16:43:00Z"/>
                <w:rFonts w:ascii="Open Sans" w:eastAsia="Open Sans" w:hAnsi="Open Sans" w:cs="Times New Roman"/>
                <w:color w:val="404040"/>
                <w:sz w:val="16"/>
                <w:szCs w:val="16"/>
              </w:rPr>
            </w:pPr>
          </w:p>
        </w:tc>
        <w:tc>
          <w:tcPr>
            <w:tcW w:w="1980" w:type="dxa"/>
            <w:tcBorders>
              <w:top w:val="nil"/>
              <w:left w:val="nil"/>
              <w:bottom w:val="nil"/>
              <w:right w:val="nil"/>
            </w:tcBorders>
            <w:shd w:val="clear" w:color="auto" w:fill="FAFAFA"/>
            <w:vAlign w:val="center"/>
            <w:tcPrChange w:id="14218" w:author="Alicia Romero Lopez" w:date="2020-01-31T09:48:00Z">
              <w:tcPr>
                <w:tcW w:w="1980" w:type="dxa"/>
                <w:tcBorders>
                  <w:top w:val="nil"/>
                  <w:left w:val="nil"/>
                  <w:bottom w:val="nil"/>
                  <w:right w:val="nil"/>
                </w:tcBorders>
                <w:shd w:val="clear" w:color="auto" w:fill="FAFAFA"/>
              </w:tcPr>
            </w:tcPrChange>
          </w:tcPr>
          <w:p w14:paraId="20F5F3BE" w14:textId="77777777" w:rsidR="00255315" w:rsidRPr="00255315" w:rsidRDefault="00255315" w:rsidP="00255315">
            <w:pPr>
              <w:rPr>
                <w:ins w:id="14219" w:author="Salah Soliman" w:date="2020-01-31T16:43:00Z"/>
                <w:rFonts w:ascii="Open Sans" w:eastAsia="Open Sans" w:hAnsi="Open Sans" w:cs="Times New Roman"/>
                <w:color w:val="404040"/>
                <w:sz w:val="16"/>
                <w:szCs w:val="16"/>
              </w:rPr>
            </w:pPr>
          </w:p>
        </w:tc>
        <w:tc>
          <w:tcPr>
            <w:tcW w:w="3978" w:type="dxa"/>
            <w:tcBorders>
              <w:top w:val="nil"/>
              <w:left w:val="nil"/>
              <w:bottom w:val="nil"/>
              <w:right w:val="nil"/>
            </w:tcBorders>
            <w:shd w:val="clear" w:color="auto" w:fill="FAFAFA"/>
            <w:vAlign w:val="center"/>
            <w:tcPrChange w:id="14220" w:author="Alicia Romero Lopez" w:date="2020-01-31T09:48:00Z">
              <w:tcPr>
                <w:tcW w:w="3978" w:type="dxa"/>
                <w:tcBorders>
                  <w:top w:val="nil"/>
                  <w:left w:val="nil"/>
                  <w:bottom w:val="nil"/>
                  <w:right w:val="nil"/>
                </w:tcBorders>
                <w:shd w:val="clear" w:color="auto" w:fill="FAFAFA"/>
              </w:tcPr>
            </w:tcPrChange>
          </w:tcPr>
          <w:p w14:paraId="16947F31" w14:textId="77777777" w:rsidR="00255315" w:rsidRPr="00255315" w:rsidRDefault="00255315" w:rsidP="00255315">
            <w:pPr>
              <w:rPr>
                <w:ins w:id="14221" w:author="Salah Soliman" w:date="2020-01-31T16:43:00Z"/>
                <w:rFonts w:ascii="Open Sans" w:eastAsia="Open Sans" w:hAnsi="Open Sans" w:cs="Times New Roman"/>
                <w:noProof/>
                <w:color w:val="404040"/>
                <w:sz w:val="16"/>
                <w:szCs w:val="16"/>
              </w:rPr>
            </w:pPr>
          </w:p>
        </w:tc>
        <w:tc>
          <w:tcPr>
            <w:tcW w:w="270" w:type="dxa"/>
            <w:tcBorders>
              <w:top w:val="nil"/>
              <w:left w:val="nil"/>
              <w:bottom w:val="nil"/>
              <w:right w:val="single" w:sz="4" w:space="0" w:color="DBDBDB" w:themeColor="accent3" w:themeTint="66"/>
            </w:tcBorders>
            <w:shd w:val="clear" w:color="auto" w:fill="FAFAFA"/>
            <w:tcPrChange w:id="14222" w:author="Alicia Romero Lopez" w:date="2020-01-31T09:48:00Z">
              <w:tcPr>
                <w:tcW w:w="270" w:type="dxa"/>
                <w:tcBorders>
                  <w:top w:val="nil"/>
                  <w:left w:val="nil"/>
                  <w:bottom w:val="nil"/>
                  <w:right w:val="single" w:sz="4" w:space="0" w:color="DBDBDB"/>
                </w:tcBorders>
                <w:shd w:val="clear" w:color="auto" w:fill="FAFAFA"/>
              </w:tcPr>
            </w:tcPrChange>
          </w:tcPr>
          <w:p w14:paraId="59E032FF" w14:textId="77777777" w:rsidR="00255315" w:rsidRPr="00255315" w:rsidRDefault="00255315" w:rsidP="00255315">
            <w:pPr>
              <w:rPr>
                <w:ins w:id="14223" w:author="Salah Soliman" w:date="2020-01-31T16:43:00Z"/>
                <w:rFonts w:ascii="Open Sans" w:eastAsia="Open Sans" w:hAnsi="Open Sans" w:cs="Times New Roman"/>
                <w:color w:val="404040"/>
                <w:sz w:val="16"/>
                <w:szCs w:val="16"/>
              </w:rPr>
            </w:pPr>
          </w:p>
        </w:tc>
      </w:tr>
      <w:tr w:rsidR="00255315" w:rsidRPr="00255315" w14:paraId="6643C096" w14:textId="77777777" w:rsidTr="51235A2F">
        <w:trPr>
          <w:cantSplit/>
          <w:ins w:id="14224" w:author="Salah Soliman" w:date="2020-01-31T16:43:00Z"/>
        </w:trPr>
        <w:tc>
          <w:tcPr>
            <w:tcW w:w="265" w:type="dxa"/>
            <w:tcBorders>
              <w:top w:val="nil"/>
              <w:left w:val="single" w:sz="4" w:space="0" w:color="DBDBDB" w:themeColor="accent3" w:themeTint="66"/>
              <w:bottom w:val="nil"/>
              <w:right w:val="nil"/>
            </w:tcBorders>
            <w:shd w:val="clear" w:color="auto" w:fill="FAFAFA"/>
            <w:tcPrChange w:id="14225" w:author="Alicia Romero Lopez" w:date="2020-01-31T09:48:00Z">
              <w:tcPr>
                <w:tcW w:w="265" w:type="dxa"/>
                <w:tcBorders>
                  <w:top w:val="nil"/>
                  <w:left w:val="single" w:sz="4" w:space="0" w:color="DBDBDB"/>
                  <w:bottom w:val="nil"/>
                  <w:right w:val="nil"/>
                </w:tcBorders>
                <w:shd w:val="clear" w:color="auto" w:fill="FAFAFA"/>
              </w:tcPr>
            </w:tcPrChange>
          </w:tcPr>
          <w:p w14:paraId="76505CBB" w14:textId="77777777" w:rsidR="00255315" w:rsidRPr="00255315" w:rsidRDefault="00255315" w:rsidP="00255315">
            <w:pPr>
              <w:rPr>
                <w:ins w:id="14226" w:author="Salah Soliman" w:date="2020-01-31T16:43:00Z"/>
                <w:rFonts w:ascii="Open Sans" w:eastAsia="Open Sans" w:hAnsi="Open Sans" w:cs="Times New Roman"/>
              </w:rPr>
            </w:pPr>
          </w:p>
        </w:tc>
        <w:tc>
          <w:tcPr>
            <w:tcW w:w="630" w:type="dxa"/>
            <w:tcBorders>
              <w:top w:val="nil"/>
              <w:left w:val="nil"/>
              <w:bottom w:val="nil"/>
              <w:right w:val="nil"/>
            </w:tcBorders>
            <w:shd w:val="clear" w:color="auto" w:fill="FFFFFF" w:themeFill="background1"/>
            <w:vAlign w:val="center"/>
            <w:hideMark/>
            <w:tcPrChange w:id="14227" w:author="Alicia Romero Lopez" w:date="2020-01-31T09:48:00Z">
              <w:tcPr>
                <w:tcW w:w="630" w:type="dxa"/>
                <w:tcBorders>
                  <w:top w:val="nil"/>
                  <w:left w:val="nil"/>
                  <w:bottom w:val="nil"/>
                  <w:right w:val="nil"/>
                </w:tcBorders>
                <w:shd w:val="clear" w:color="auto" w:fill="FFFFFF"/>
                <w:hideMark/>
              </w:tcPr>
            </w:tcPrChange>
          </w:tcPr>
          <w:p w14:paraId="040257C4" w14:textId="7C278902" w:rsidR="00255315" w:rsidRPr="00255315" w:rsidRDefault="00255315" w:rsidP="00255315">
            <w:pPr>
              <w:rPr>
                <w:ins w:id="14228" w:author="Salah Soliman" w:date="2020-01-31T16:43:00Z"/>
                <w:rFonts w:ascii="Open Sans" w:eastAsia="Open Sans" w:hAnsi="Open Sans" w:cs="Times New Roman"/>
                <w:noProof/>
              </w:rPr>
            </w:pPr>
            <w:ins w:id="14229" w:author="Salah Soliman" w:date="2020-01-31T16:43:00Z">
              <w:r w:rsidRPr="00255315">
                <w:rPr>
                  <w:rFonts w:ascii="Open Sans" w:eastAsia="Open Sans" w:hAnsi="Open Sans" w:cs="Times New Roman"/>
                  <w:noProof/>
                  <w:rPrChange w:id="14230" w:author="Unknown">
                    <w:rPr>
                      <w:noProof/>
                    </w:rPr>
                  </w:rPrChange>
                </w:rPr>
                <mc:AlternateContent>
                  <mc:Choice Requires="wps">
                    <w:drawing>
                      <wp:inline distT="0" distB="0" distL="0" distR="0" wp14:anchorId="40B4678A" wp14:editId="63F4ED6D">
                        <wp:extent cx="207010" cy="207010"/>
                        <wp:effectExtent l="19050" t="19050" r="21590" b="21590"/>
                        <wp:docPr id="546" name="Oval 5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010" cy="207010"/>
                                </a:xfrm>
                                <a:prstGeom prst="ellipse">
                                  <a:avLst/>
                                </a:prstGeom>
                                <a:noFill/>
                                <a:ln w="28575">
                                  <a:solidFill>
                                    <a:srgbClr val="DBDBDB">
                                      <a:lumMod val="90000"/>
                                      <a:lumOff val="0"/>
                                    </a:srgb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inline>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w16se="http://schemas.microsoft.com/office/word/2015/wordml/symex" xmlns:cx1="http://schemas.microsoft.com/office/drawing/2015/9/8/chartex" xmlns:cx="http://schemas.microsoft.com/office/drawing/2014/chartex">
                    <w:pict>
                      <v:oval w14:anchorId="38F86CA0" id="Oval 546" o:spid="_x0000_s1026" style="width:16.3pt;height:16.3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" filled="f" strokecolor="#c5c5c5" strokeweight="2.25pt">
                        <v:stroke joinstyle="miter"/>
                        <w10:anchorlock/>
                      </v:oval>
                    </w:pict>
                  </mc:Fallback>
                </mc:AlternateContent>
              </w:r>
            </w:ins>
          </w:p>
        </w:tc>
        <w:tc>
          <w:tcPr>
            <w:tcW w:w="450" w:type="dxa"/>
            <w:tcBorders>
              <w:top w:val="nil"/>
              <w:left w:val="nil"/>
              <w:bottom w:val="nil"/>
              <w:right w:val="nil"/>
            </w:tcBorders>
            <w:shd w:val="clear" w:color="auto" w:fill="FFFFFF" w:themeFill="background1"/>
            <w:vAlign w:val="center"/>
            <w:hideMark/>
            <w:tcPrChange w:id="14231" w:author="Alicia Romero Lopez" w:date="2020-01-31T09:48:00Z">
              <w:tcPr>
                <w:tcW w:w="450" w:type="dxa"/>
                <w:tcBorders>
                  <w:top w:val="nil"/>
                  <w:left w:val="nil"/>
                  <w:bottom w:val="nil"/>
                  <w:right w:val="nil"/>
                </w:tcBorders>
                <w:shd w:val="clear" w:color="auto" w:fill="FFFFFF"/>
                <w:hideMark/>
              </w:tcPr>
            </w:tcPrChange>
          </w:tcPr>
          <w:p w14:paraId="68EDA7FB" w14:textId="77777777" w:rsidR="00255315" w:rsidRPr="00255315" w:rsidRDefault="00255315" w:rsidP="00255315">
            <w:pPr>
              <w:rPr>
                <w:ins w:id="14232" w:author="Salah Soliman" w:date="2020-01-31T16:43:00Z"/>
                <w:rFonts w:ascii="Open Sans Semibold" w:eastAsia="Open Sans" w:hAnsi="Open Sans Semibold" w:cs="Open Sans Semibold"/>
              </w:rPr>
            </w:pPr>
            <w:ins w:id="14233" w:author="Salah Soliman" w:date="2020-01-31T16:43:00Z">
              <w:r w:rsidRPr="00255315">
                <w:rPr>
                  <w:rFonts w:ascii="Open Sans Semibold" w:eastAsia="Open Sans" w:hAnsi="Open Sans Semibold" w:cs="Open Sans Semibold"/>
                </w:rPr>
                <w:t>b.</w:t>
              </w:r>
            </w:ins>
          </w:p>
        </w:tc>
        <w:tc>
          <w:tcPr>
            <w:tcW w:w="8841" w:type="dxa"/>
            <w:gridSpan w:val="3"/>
            <w:tcBorders>
              <w:top w:val="nil"/>
              <w:left w:val="nil"/>
              <w:bottom w:val="nil"/>
              <w:right w:val="nil"/>
            </w:tcBorders>
            <w:shd w:val="clear" w:color="auto" w:fill="FFFFFF" w:themeFill="background1"/>
            <w:vAlign w:val="center"/>
            <w:hideMark/>
            <w:tcPrChange w:id="14234" w:author="Alicia Romero Lopez" w:date="2020-01-31T09:48:00Z">
              <w:tcPr>
                <w:tcW w:w="8841" w:type="dxa"/>
                <w:gridSpan w:val="3"/>
                <w:tcBorders>
                  <w:top w:val="nil"/>
                  <w:left w:val="nil"/>
                  <w:bottom w:val="nil"/>
                  <w:right w:val="nil"/>
                </w:tcBorders>
                <w:shd w:val="clear" w:color="auto" w:fill="FFFFFF"/>
                <w:hideMark/>
              </w:tcPr>
            </w:tcPrChange>
          </w:tcPr>
          <w:p w14:paraId="005247B7" w14:textId="77777777" w:rsidR="00255315" w:rsidRPr="00255315" w:rsidRDefault="00255315" w:rsidP="00255315">
            <w:pPr>
              <w:rPr>
                <w:ins w:id="14235" w:author="Salah Soliman" w:date="2020-01-31T16:43:00Z"/>
                <w:rFonts w:ascii="Open Sans" w:eastAsia="Open Sans" w:hAnsi="Open Sans" w:cs="Times New Roman"/>
              </w:rPr>
            </w:pPr>
            <w:ins w:id="14236" w:author="Salah Soliman" w:date="2020-01-31T16:43:00Z">
              <w:r w:rsidRPr="00255315">
                <w:rPr>
                  <w:rFonts w:ascii="Open Sans" w:eastAsia="Open Sans" w:hAnsi="Open Sans" w:cs="Times New Roman"/>
                </w:rPr>
                <w:t>Numpy.</w:t>
              </w:r>
            </w:ins>
          </w:p>
        </w:tc>
        <w:tc>
          <w:tcPr>
            <w:tcW w:w="270" w:type="dxa"/>
            <w:tcBorders>
              <w:top w:val="nil"/>
              <w:left w:val="nil"/>
              <w:bottom w:val="nil"/>
              <w:right w:val="single" w:sz="4" w:space="0" w:color="DBDBDB" w:themeColor="accent3" w:themeTint="66"/>
            </w:tcBorders>
            <w:shd w:val="clear" w:color="auto" w:fill="FAFAFA"/>
            <w:tcPrChange w:id="14237" w:author="Alicia Romero Lopez" w:date="2020-01-31T09:48:00Z">
              <w:tcPr>
                <w:tcW w:w="270" w:type="dxa"/>
                <w:tcBorders>
                  <w:top w:val="nil"/>
                  <w:left w:val="nil"/>
                  <w:bottom w:val="nil"/>
                  <w:right w:val="single" w:sz="4" w:space="0" w:color="DBDBDB"/>
                </w:tcBorders>
                <w:shd w:val="clear" w:color="auto" w:fill="FAFAFA"/>
              </w:tcPr>
            </w:tcPrChange>
          </w:tcPr>
          <w:p w14:paraId="6F95F0CC" w14:textId="77777777" w:rsidR="00255315" w:rsidRPr="00255315" w:rsidRDefault="00255315" w:rsidP="00255315">
            <w:pPr>
              <w:rPr>
                <w:ins w:id="14238" w:author="Salah Soliman" w:date="2020-01-31T16:43:00Z"/>
                <w:rFonts w:ascii="Open Sans" w:eastAsia="Open Sans" w:hAnsi="Open Sans" w:cs="Times New Roman"/>
              </w:rPr>
            </w:pPr>
          </w:p>
        </w:tc>
      </w:tr>
      <w:tr w:rsidR="00255315" w:rsidRPr="00255315" w14:paraId="2F9D6265" w14:textId="77777777" w:rsidTr="51235A2F">
        <w:trPr>
          <w:cantSplit/>
          <w:trHeight w:val="20"/>
          <w:ins w:id="14239" w:author="Salah Soliman" w:date="2020-01-31T16:43:00Z"/>
        </w:trPr>
        <w:tc>
          <w:tcPr>
            <w:tcW w:w="265" w:type="dxa"/>
            <w:tcBorders>
              <w:top w:val="nil"/>
              <w:left w:val="single" w:sz="4" w:space="0" w:color="DBDBDB" w:themeColor="accent3" w:themeTint="66"/>
              <w:bottom w:val="nil"/>
              <w:right w:val="nil"/>
            </w:tcBorders>
            <w:shd w:val="clear" w:color="auto" w:fill="FAFAFA"/>
            <w:tcPrChange w:id="14240" w:author="Alicia Romero Lopez" w:date="2020-01-31T09:48:00Z">
              <w:tcPr>
                <w:tcW w:w="265" w:type="dxa"/>
                <w:tcBorders>
                  <w:top w:val="nil"/>
                  <w:left w:val="single" w:sz="4" w:space="0" w:color="DBDBDB"/>
                  <w:bottom w:val="nil"/>
                  <w:right w:val="nil"/>
                </w:tcBorders>
                <w:shd w:val="clear" w:color="auto" w:fill="FAFAFA"/>
              </w:tcPr>
            </w:tcPrChange>
          </w:tcPr>
          <w:p w14:paraId="50403A18" w14:textId="77777777" w:rsidR="00255315" w:rsidRPr="00255315" w:rsidRDefault="00255315" w:rsidP="00255315">
            <w:pPr>
              <w:rPr>
                <w:ins w:id="14241" w:author="Salah Soliman" w:date="2020-01-31T16:43:00Z"/>
                <w:rFonts w:ascii="Open Sans" w:eastAsia="Open Sans" w:hAnsi="Open Sans" w:cs="Times New Roman"/>
                <w:color w:val="404040"/>
                <w:sz w:val="16"/>
                <w:szCs w:val="16"/>
              </w:rPr>
            </w:pPr>
          </w:p>
        </w:tc>
        <w:tc>
          <w:tcPr>
            <w:tcW w:w="630" w:type="dxa"/>
            <w:tcBorders>
              <w:top w:val="nil"/>
              <w:left w:val="nil"/>
              <w:bottom w:val="nil"/>
              <w:right w:val="nil"/>
            </w:tcBorders>
            <w:shd w:val="clear" w:color="auto" w:fill="FAFAFA"/>
            <w:vAlign w:val="center"/>
            <w:tcPrChange w:id="14242" w:author="Alicia Romero Lopez" w:date="2020-01-31T09:48:00Z">
              <w:tcPr>
                <w:tcW w:w="630" w:type="dxa"/>
                <w:tcBorders>
                  <w:top w:val="nil"/>
                  <w:left w:val="nil"/>
                  <w:bottom w:val="nil"/>
                  <w:right w:val="nil"/>
                </w:tcBorders>
                <w:shd w:val="clear" w:color="auto" w:fill="FAFAFA"/>
              </w:tcPr>
            </w:tcPrChange>
          </w:tcPr>
          <w:p w14:paraId="4B01915F" w14:textId="77777777" w:rsidR="00255315" w:rsidRPr="00255315" w:rsidRDefault="00255315" w:rsidP="00255315">
            <w:pPr>
              <w:rPr>
                <w:ins w:id="14243" w:author="Salah Soliman" w:date="2020-01-31T16:43:00Z"/>
                <w:rFonts w:ascii="Open Sans" w:eastAsia="Open Sans" w:hAnsi="Open Sans" w:cs="Times New Roman"/>
                <w:color w:val="404040"/>
                <w:sz w:val="16"/>
                <w:szCs w:val="16"/>
              </w:rPr>
            </w:pPr>
          </w:p>
        </w:tc>
        <w:tc>
          <w:tcPr>
            <w:tcW w:w="3330" w:type="dxa"/>
            <w:gridSpan w:val="2"/>
            <w:tcBorders>
              <w:top w:val="nil"/>
              <w:left w:val="nil"/>
              <w:bottom w:val="nil"/>
              <w:right w:val="nil"/>
            </w:tcBorders>
            <w:shd w:val="clear" w:color="auto" w:fill="FAFAFA"/>
            <w:vAlign w:val="center"/>
            <w:tcPrChange w:id="14244" w:author="Alicia Romero Lopez" w:date="2020-01-31T09:48:00Z">
              <w:tcPr>
                <w:tcW w:w="3330" w:type="dxa"/>
                <w:gridSpan w:val="2"/>
                <w:tcBorders>
                  <w:top w:val="nil"/>
                  <w:left w:val="nil"/>
                  <w:bottom w:val="nil"/>
                  <w:right w:val="nil"/>
                </w:tcBorders>
                <w:shd w:val="clear" w:color="auto" w:fill="FAFAFA"/>
              </w:tcPr>
            </w:tcPrChange>
          </w:tcPr>
          <w:p w14:paraId="1632BD82" w14:textId="77777777" w:rsidR="00255315" w:rsidRPr="00255315" w:rsidRDefault="00255315" w:rsidP="00255315">
            <w:pPr>
              <w:rPr>
                <w:ins w:id="14245" w:author="Salah Soliman" w:date="2020-01-31T16:43:00Z"/>
                <w:rFonts w:ascii="Open Sans" w:eastAsia="Open Sans" w:hAnsi="Open Sans" w:cs="Times New Roman"/>
                <w:color w:val="404040"/>
                <w:sz w:val="16"/>
                <w:szCs w:val="16"/>
              </w:rPr>
            </w:pPr>
          </w:p>
        </w:tc>
        <w:tc>
          <w:tcPr>
            <w:tcW w:w="1980" w:type="dxa"/>
            <w:tcBorders>
              <w:top w:val="nil"/>
              <w:left w:val="nil"/>
              <w:bottom w:val="nil"/>
              <w:right w:val="nil"/>
            </w:tcBorders>
            <w:shd w:val="clear" w:color="auto" w:fill="FAFAFA"/>
            <w:vAlign w:val="center"/>
            <w:tcPrChange w:id="14246" w:author="Alicia Romero Lopez" w:date="2020-01-31T09:48:00Z">
              <w:tcPr>
                <w:tcW w:w="1980" w:type="dxa"/>
                <w:tcBorders>
                  <w:top w:val="nil"/>
                  <w:left w:val="nil"/>
                  <w:bottom w:val="nil"/>
                  <w:right w:val="nil"/>
                </w:tcBorders>
                <w:shd w:val="clear" w:color="auto" w:fill="FAFAFA"/>
              </w:tcPr>
            </w:tcPrChange>
          </w:tcPr>
          <w:p w14:paraId="339CEF75" w14:textId="77777777" w:rsidR="00255315" w:rsidRPr="00255315" w:rsidRDefault="00255315" w:rsidP="00255315">
            <w:pPr>
              <w:rPr>
                <w:ins w:id="14247" w:author="Salah Soliman" w:date="2020-01-31T16:43:00Z"/>
                <w:rFonts w:ascii="Open Sans" w:eastAsia="Open Sans" w:hAnsi="Open Sans" w:cs="Times New Roman"/>
                <w:color w:val="404040"/>
                <w:sz w:val="16"/>
                <w:szCs w:val="16"/>
              </w:rPr>
            </w:pPr>
          </w:p>
        </w:tc>
        <w:tc>
          <w:tcPr>
            <w:tcW w:w="3978" w:type="dxa"/>
            <w:tcBorders>
              <w:top w:val="nil"/>
              <w:left w:val="nil"/>
              <w:bottom w:val="nil"/>
              <w:right w:val="nil"/>
            </w:tcBorders>
            <w:shd w:val="clear" w:color="auto" w:fill="FAFAFA"/>
            <w:vAlign w:val="center"/>
            <w:tcPrChange w:id="14248" w:author="Alicia Romero Lopez" w:date="2020-01-31T09:48:00Z">
              <w:tcPr>
                <w:tcW w:w="3978" w:type="dxa"/>
                <w:tcBorders>
                  <w:top w:val="nil"/>
                  <w:left w:val="nil"/>
                  <w:bottom w:val="nil"/>
                  <w:right w:val="nil"/>
                </w:tcBorders>
                <w:shd w:val="clear" w:color="auto" w:fill="FAFAFA"/>
              </w:tcPr>
            </w:tcPrChange>
          </w:tcPr>
          <w:p w14:paraId="269B1D11" w14:textId="77777777" w:rsidR="00255315" w:rsidRPr="00255315" w:rsidRDefault="00255315" w:rsidP="00255315">
            <w:pPr>
              <w:rPr>
                <w:ins w:id="14249" w:author="Salah Soliman" w:date="2020-01-31T16:43:00Z"/>
                <w:rFonts w:ascii="Open Sans" w:eastAsia="Open Sans" w:hAnsi="Open Sans" w:cs="Times New Roman"/>
                <w:noProof/>
                <w:color w:val="404040"/>
                <w:sz w:val="16"/>
                <w:szCs w:val="16"/>
              </w:rPr>
            </w:pPr>
          </w:p>
        </w:tc>
        <w:tc>
          <w:tcPr>
            <w:tcW w:w="270" w:type="dxa"/>
            <w:tcBorders>
              <w:top w:val="nil"/>
              <w:left w:val="nil"/>
              <w:bottom w:val="nil"/>
              <w:right w:val="single" w:sz="4" w:space="0" w:color="DBDBDB" w:themeColor="accent3" w:themeTint="66"/>
            </w:tcBorders>
            <w:shd w:val="clear" w:color="auto" w:fill="FAFAFA"/>
            <w:tcPrChange w:id="14250" w:author="Alicia Romero Lopez" w:date="2020-01-31T09:48:00Z">
              <w:tcPr>
                <w:tcW w:w="270" w:type="dxa"/>
                <w:tcBorders>
                  <w:top w:val="nil"/>
                  <w:left w:val="nil"/>
                  <w:bottom w:val="nil"/>
                  <w:right w:val="single" w:sz="4" w:space="0" w:color="DBDBDB"/>
                </w:tcBorders>
                <w:shd w:val="clear" w:color="auto" w:fill="FAFAFA"/>
              </w:tcPr>
            </w:tcPrChange>
          </w:tcPr>
          <w:p w14:paraId="27B6EC8B" w14:textId="77777777" w:rsidR="00255315" w:rsidRPr="00255315" w:rsidRDefault="00255315" w:rsidP="00255315">
            <w:pPr>
              <w:rPr>
                <w:ins w:id="14251" w:author="Salah Soliman" w:date="2020-01-31T16:43:00Z"/>
                <w:rFonts w:ascii="Open Sans" w:eastAsia="Open Sans" w:hAnsi="Open Sans" w:cs="Times New Roman"/>
                <w:color w:val="404040"/>
                <w:sz w:val="16"/>
                <w:szCs w:val="16"/>
              </w:rPr>
            </w:pPr>
          </w:p>
        </w:tc>
      </w:tr>
      <w:tr w:rsidR="00255315" w:rsidRPr="00255315" w14:paraId="08AEBA46" w14:textId="77777777" w:rsidTr="51235A2F">
        <w:trPr>
          <w:cantSplit/>
          <w:ins w:id="14252" w:author="Salah Soliman" w:date="2020-01-31T16:43:00Z"/>
        </w:trPr>
        <w:tc>
          <w:tcPr>
            <w:tcW w:w="265" w:type="dxa"/>
            <w:tcBorders>
              <w:top w:val="nil"/>
              <w:left w:val="single" w:sz="4" w:space="0" w:color="DBDBDB" w:themeColor="accent3" w:themeTint="66"/>
              <w:bottom w:val="nil"/>
              <w:right w:val="nil"/>
            </w:tcBorders>
            <w:shd w:val="clear" w:color="auto" w:fill="FAFAFA"/>
            <w:tcPrChange w:id="14253" w:author="Alicia Romero Lopez" w:date="2020-01-31T09:48:00Z">
              <w:tcPr>
                <w:tcW w:w="265" w:type="dxa"/>
                <w:tcBorders>
                  <w:top w:val="nil"/>
                  <w:left w:val="single" w:sz="4" w:space="0" w:color="DBDBDB"/>
                  <w:bottom w:val="nil"/>
                  <w:right w:val="nil"/>
                </w:tcBorders>
                <w:shd w:val="clear" w:color="auto" w:fill="FAFAFA"/>
              </w:tcPr>
            </w:tcPrChange>
          </w:tcPr>
          <w:p w14:paraId="43D4849F" w14:textId="77777777" w:rsidR="00255315" w:rsidRPr="00255315" w:rsidRDefault="00255315" w:rsidP="00255315">
            <w:pPr>
              <w:rPr>
                <w:ins w:id="14254" w:author="Salah Soliman" w:date="2020-01-31T16:43:00Z"/>
                <w:rFonts w:ascii="Open Sans" w:eastAsia="Open Sans" w:hAnsi="Open Sans" w:cs="Times New Roman"/>
              </w:rPr>
            </w:pPr>
          </w:p>
        </w:tc>
        <w:tc>
          <w:tcPr>
            <w:tcW w:w="630" w:type="dxa"/>
            <w:tcBorders>
              <w:top w:val="nil"/>
              <w:left w:val="nil"/>
              <w:bottom w:val="nil"/>
              <w:right w:val="nil"/>
            </w:tcBorders>
            <w:shd w:val="clear" w:color="auto" w:fill="FFFFFF" w:themeFill="background1"/>
            <w:vAlign w:val="center"/>
            <w:hideMark/>
            <w:tcPrChange w:id="14255" w:author="Alicia Romero Lopez" w:date="2020-01-31T09:48:00Z">
              <w:tcPr>
                <w:tcW w:w="630" w:type="dxa"/>
                <w:tcBorders>
                  <w:top w:val="nil"/>
                  <w:left w:val="nil"/>
                  <w:bottom w:val="nil"/>
                  <w:right w:val="nil"/>
                </w:tcBorders>
                <w:shd w:val="clear" w:color="auto" w:fill="FFFFFF"/>
                <w:hideMark/>
              </w:tcPr>
            </w:tcPrChange>
          </w:tcPr>
          <w:p w14:paraId="4AF0AFFD" w14:textId="18C58F79" w:rsidR="00255315" w:rsidRPr="00255315" w:rsidRDefault="00255315" w:rsidP="00255315">
            <w:pPr>
              <w:rPr>
                <w:ins w:id="14256" w:author="Salah Soliman" w:date="2020-01-31T16:43:00Z"/>
                <w:rFonts w:ascii="Open Sans" w:eastAsia="Open Sans" w:hAnsi="Open Sans" w:cs="Times New Roman"/>
                <w:noProof/>
              </w:rPr>
            </w:pPr>
            <w:ins w:id="14257" w:author="Salah Soliman" w:date="2020-01-31T16:43:00Z">
              <w:r w:rsidRPr="00255315">
                <w:rPr>
                  <w:rFonts w:ascii="Open Sans" w:eastAsia="Open Sans" w:hAnsi="Open Sans" w:cs="Times New Roman"/>
                  <w:noProof/>
                  <w:rPrChange w:id="14258" w:author="Unknown">
                    <w:rPr>
                      <w:noProof/>
                    </w:rPr>
                  </w:rPrChange>
                </w:rPr>
                <mc:AlternateContent>
                  <mc:Choice Requires="wps">
                    <w:drawing>
                      <wp:inline distT="0" distB="0" distL="0" distR="0" wp14:anchorId="464555B3" wp14:editId="6CF58B77">
                        <wp:extent cx="207010" cy="207010"/>
                        <wp:effectExtent l="19050" t="19050" r="21590" b="21590"/>
                        <wp:docPr id="547" name="Oval 5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010" cy="207010"/>
                                </a:xfrm>
                                <a:prstGeom prst="ellipse">
                                  <a:avLst/>
                                </a:prstGeom>
                                <a:noFill/>
                                <a:ln w="28575">
                                  <a:solidFill>
                                    <a:srgbClr val="DBDBDB">
                                      <a:lumMod val="90000"/>
                                      <a:lumOff val="0"/>
                                    </a:srgb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inline>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w16se="http://schemas.microsoft.com/office/word/2015/wordml/symex" xmlns:cx1="http://schemas.microsoft.com/office/drawing/2015/9/8/chartex" xmlns:cx="http://schemas.microsoft.com/office/drawing/2014/chartex">
                    <w:pict>
                      <v:oval w14:anchorId="64593D65" id="Oval 547" o:spid="_x0000_s1026" style="width:16.3pt;height:16.3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" filled="f" strokecolor="#c5c5c5" strokeweight="2.25pt">
                        <v:stroke joinstyle="miter"/>
                        <w10:anchorlock/>
                      </v:oval>
                    </w:pict>
                  </mc:Fallback>
                </mc:AlternateContent>
              </w:r>
            </w:ins>
          </w:p>
        </w:tc>
        <w:tc>
          <w:tcPr>
            <w:tcW w:w="450" w:type="dxa"/>
            <w:tcBorders>
              <w:top w:val="nil"/>
              <w:left w:val="nil"/>
              <w:bottom w:val="nil"/>
              <w:right w:val="nil"/>
            </w:tcBorders>
            <w:shd w:val="clear" w:color="auto" w:fill="FFFFFF" w:themeFill="background1"/>
            <w:vAlign w:val="center"/>
            <w:hideMark/>
            <w:tcPrChange w:id="14259" w:author="Alicia Romero Lopez" w:date="2020-01-31T09:48:00Z">
              <w:tcPr>
                <w:tcW w:w="450" w:type="dxa"/>
                <w:tcBorders>
                  <w:top w:val="nil"/>
                  <w:left w:val="nil"/>
                  <w:bottom w:val="nil"/>
                  <w:right w:val="nil"/>
                </w:tcBorders>
                <w:shd w:val="clear" w:color="auto" w:fill="FFFFFF"/>
                <w:hideMark/>
              </w:tcPr>
            </w:tcPrChange>
          </w:tcPr>
          <w:p w14:paraId="0E9C49CA" w14:textId="77777777" w:rsidR="00255315" w:rsidRPr="00255315" w:rsidRDefault="00255315" w:rsidP="00255315">
            <w:pPr>
              <w:rPr>
                <w:ins w:id="14260" w:author="Salah Soliman" w:date="2020-01-31T16:43:00Z"/>
                <w:rFonts w:ascii="Open Sans Semibold" w:eastAsia="Open Sans" w:hAnsi="Open Sans Semibold" w:cs="Open Sans Semibold"/>
              </w:rPr>
            </w:pPr>
            <w:ins w:id="14261" w:author="Salah Soliman" w:date="2020-01-31T16:43:00Z">
              <w:r w:rsidRPr="00255315">
                <w:rPr>
                  <w:rFonts w:ascii="Open Sans Semibold" w:eastAsia="Open Sans" w:hAnsi="Open Sans Semibold" w:cs="Open Sans Semibold"/>
                </w:rPr>
                <w:t>c.</w:t>
              </w:r>
            </w:ins>
          </w:p>
        </w:tc>
        <w:tc>
          <w:tcPr>
            <w:tcW w:w="8841" w:type="dxa"/>
            <w:gridSpan w:val="3"/>
            <w:tcBorders>
              <w:top w:val="nil"/>
              <w:left w:val="nil"/>
              <w:bottom w:val="nil"/>
              <w:right w:val="nil"/>
            </w:tcBorders>
            <w:shd w:val="clear" w:color="auto" w:fill="FFFFFF" w:themeFill="background1"/>
            <w:vAlign w:val="center"/>
            <w:hideMark/>
            <w:tcPrChange w:id="14262" w:author="Alicia Romero Lopez" w:date="2020-01-31T09:48:00Z">
              <w:tcPr>
                <w:tcW w:w="8841" w:type="dxa"/>
                <w:gridSpan w:val="3"/>
                <w:tcBorders>
                  <w:top w:val="nil"/>
                  <w:left w:val="nil"/>
                  <w:bottom w:val="nil"/>
                  <w:right w:val="nil"/>
                </w:tcBorders>
                <w:shd w:val="clear" w:color="auto" w:fill="FFFFFF"/>
                <w:hideMark/>
              </w:tcPr>
            </w:tcPrChange>
          </w:tcPr>
          <w:p w14:paraId="1CC78BCC" w14:textId="77777777" w:rsidR="00255315" w:rsidRPr="00255315" w:rsidRDefault="00255315" w:rsidP="00255315">
            <w:pPr>
              <w:rPr>
                <w:ins w:id="14263" w:author="Salah Soliman" w:date="2020-01-31T16:43:00Z"/>
                <w:rFonts w:ascii="Open Sans" w:eastAsia="Open Sans" w:hAnsi="Open Sans" w:cs="Times New Roman"/>
              </w:rPr>
            </w:pPr>
            <w:ins w:id="14264" w:author="Salah Soliman" w:date="2020-01-31T16:43:00Z">
              <w:r w:rsidRPr="00255315">
                <w:rPr>
                  <w:rFonts w:ascii="Open Sans" w:eastAsia="Open Sans" w:hAnsi="Open Sans" w:cs="Open Sans"/>
                  <w:highlight w:val="green"/>
                </w:rPr>
                <w:t>Matplotlib.</w:t>
              </w:r>
            </w:ins>
          </w:p>
        </w:tc>
        <w:tc>
          <w:tcPr>
            <w:tcW w:w="270" w:type="dxa"/>
            <w:tcBorders>
              <w:top w:val="nil"/>
              <w:left w:val="nil"/>
              <w:bottom w:val="nil"/>
              <w:right w:val="single" w:sz="4" w:space="0" w:color="DBDBDB" w:themeColor="accent3" w:themeTint="66"/>
            </w:tcBorders>
            <w:shd w:val="clear" w:color="auto" w:fill="FAFAFA"/>
            <w:tcPrChange w:id="14265" w:author="Alicia Romero Lopez" w:date="2020-01-31T09:48:00Z">
              <w:tcPr>
                <w:tcW w:w="270" w:type="dxa"/>
                <w:tcBorders>
                  <w:top w:val="nil"/>
                  <w:left w:val="nil"/>
                  <w:bottom w:val="nil"/>
                  <w:right w:val="single" w:sz="4" w:space="0" w:color="DBDBDB"/>
                </w:tcBorders>
                <w:shd w:val="clear" w:color="auto" w:fill="FAFAFA"/>
              </w:tcPr>
            </w:tcPrChange>
          </w:tcPr>
          <w:p w14:paraId="2E4ADA8A" w14:textId="77777777" w:rsidR="00255315" w:rsidRPr="00255315" w:rsidRDefault="00255315" w:rsidP="00255315">
            <w:pPr>
              <w:rPr>
                <w:ins w:id="14266" w:author="Salah Soliman" w:date="2020-01-31T16:43:00Z"/>
                <w:rFonts w:ascii="Open Sans" w:eastAsia="Open Sans" w:hAnsi="Open Sans" w:cs="Times New Roman"/>
              </w:rPr>
            </w:pPr>
          </w:p>
        </w:tc>
      </w:tr>
      <w:tr w:rsidR="00255315" w:rsidRPr="00255315" w14:paraId="72AD822D" w14:textId="77777777" w:rsidTr="51235A2F">
        <w:trPr>
          <w:cantSplit/>
          <w:ins w:id="14267" w:author="Salah Soliman" w:date="2020-01-31T16:43:00Z"/>
        </w:trPr>
        <w:tc>
          <w:tcPr>
            <w:tcW w:w="265" w:type="dxa"/>
            <w:tcBorders>
              <w:top w:val="nil"/>
              <w:left w:val="single" w:sz="4" w:space="0" w:color="DBDBDB" w:themeColor="accent3" w:themeTint="66"/>
              <w:bottom w:val="nil"/>
              <w:right w:val="nil"/>
            </w:tcBorders>
            <w:shd w:val="clear" w:color="auto" w:fill="FAFAFA"/>
            <w:tcPrChange w:id="14268" w:author="Alicia Romero Lopez" w:date="2020-01-31T09:48:00Z">
              <w:tcPr>
                <w:tcW w:w="265" w:type="dxa"/>
                <w:tcBorders>
                  <w:top w:val="nil"/>
                  <w:left w:val="single" w:sz="4" w:space="0" w:color="DBDBDB"/>
                  <w:bottom w:val="nil"/>
                  <w:right w:val="nil"/>
                </w:tcBorders>
                <w:shd w:val="clear" w:color="auto" w:fill="FAFAFA"/>
              </w:tcPr>
            </w:tcPrChange>
          </w:tcPr>
          <w:p w14:paraId="322CD69D" w14:textId="77777777" w:rsidR="00255315" w:rsidRPr="00255315" w:rsidRDefault="00255315" w:rsidP="00255315">
            <w:pPr>
              <w:rPr>
                <w:ins w:id="14269" w:author="Salah Soliman" w:date="2020-01-31T16:43:00Z"/>
                <w:rFonts w:ascii="Open Sans" w:eastAsia="Open Sans" w:hAnsi="Open Sans" w:cs="Times New Roman"/>
                <w:color w:val="404040"/>
                <w:sz w:val="16"/>
                <w:szCs w:val="16"/>
              </w:rPr>
            </w:pPr>
          </w:p>
        </w:tc>
        <w:tc>
          <w:tcPr>
            <w:tcW w:w="3960" w:type="dxa"/>
            <w:gridSpan w:val="3"/>
            <w:tcBorders>
              <w:top w:val="nil"/>
              <w:left w:val="nil"/>
              <w:bottom w:val="nil"/>
              <w:right w:val="nil"/>
            </w:tcBorders>
            <w:shd w:val="clear" w:color="auto" w:fill="FAFAFA"/>
            <w:vAlign w:val="center"/>
            <w:tcPrChange w:id="14270" w:author="Alicia Romero Lopez" w:date="2020-01-31T09:48:00Z">
              <w:tcPr>
                <w:tcW w:w="3960" w:type="dxa"/>
                <w:gridSpan w:val="3"/>
                <w:tcBorders>
                  <w:top w:val="nil"/>
                  <w:left w:val="nil"/>
                  <w:bottom w:val="nil"/>
                  <w:right w:val="nil"/>
                </w:tcBorders>
                <w:shd w:val="clear" w:color="auto" w:fill="FAFAFA"/>
              </w:tcPr>
            </w:tcPrChange>
          </w:tcPr>
          <w:p w14:paraId="7D320DF0" w14:textId="77777777" w:rsidR="00255315" w:rsidRPr="00255315" w:rsidRDefault="00255315" w:rsidP="00255315">
            <w:pPr>
              <w:rPr>
                <w:ins w:id="14271" w:author="Salah Soliman" w:date="2020-01-31T16:43:00Z"/>
                <w:rFonts w:ascii="Open Sans" w:eastAsia="Open Sans" w:hAnsi="Open Sans" w:cs="Times New Roman"/>
                <w:color w:val="404040"/>
                <w:sz w:val="16"/>
                <w:szCs w:val="16"/>
              </w:rPr>
            </w:pPr>
          </w:p>
        </w:tc>
        <w:tc>
          <w:tcPr>
            <w:tcW w:w="1980" w:type="dxa"/>
            <w:tcBorders>
              <w:top w:val="nil"/>
              <w:left w:val="nil"/>
              <w:bottom w:val="nil"/>
              <w:right w:val="nil"/>
            </w:tcBorders>
            <w:shd w:val="clear" w:color="auto" w:fill="FAFAFA"/>
            <w:vAlign w:val="center"/>
            <w:tcPrChange w:id="14272" w:author="Alicia Romero Lopez" w:date="2020-01-31T09:48:00Z">
              <w:tcPr>
                <w:tcW w:w="1980" w:type="dxa"/>
                <w:tcBorders>
                  <w:top w:val="nil"/>
                  <w:left w:val="nil"/>
                  <w:bottom w:val="nil"/>
                  <w:right w:val="nil"/>
                </w:tcBorders>
                <w:shd w:val="clear" w:color="auto" w:fill="FAFAFA"/>
              </w:tcPr>
            </w:tcPrChange>
          </w:tcPr>
          <w:p w14:paraId="044DA647" w14:textId="77777777" w:rsidR="00255315" w:rsidRPr="00255315" w:rsidRDefault="00255315" w:rsidP="00255315">
            <w:pPr>
              <w:rPr>
                <w:ins w:id="14273" w:author="Salah Soliman" w:date="2020-01-31T16:43:00Z"/>
                <w:rFonts w:ascii="Open Sans" w:eastAsia="Open Sans" w:hAnsi="Open Sans" w:cs="Times New Roman"/>
                <w:color w:val="404040"/>
                <w:sz w:val="16"/>
                <w:szCs w:val="16"/>
              </w:rPr>
            </w:pPr>
          </w:p>
        </w:tc>
        <w:tc>
          <w:tcPr>
            <w:tcW w:w="3978" w:type="dxa"/>
            <w:tcBorders>
              <w:top w:val="nil"/>
              <w:left w:val="nil"/>
              <w:bottom w:val="nil"/>
              <w:right w:val="nil"/>
            </w:tcBorders>
            <w:shd w:val="clear" w:color="auto" w:fill="FAFAFA"/>
            <w:vAlign w:val="center"/>
            <w:tcPrChange w:id="14274" w:author="Alicia Romero Lopez" w:date="2020-01-31T09:48:00Z">
              <w:tcPr>
                <w:tcW w:w="3978" w:type="dxa"/>
                <w:tcBorders>
                  <w:top w:val="nil"/>
                  <w:left w:val="nil"/>
                  <w:bottom w:val="nil"/>
                  <w:right w:val="nil"/>
                </w:tcBorders>
                <w:shd w:val="clear" w:color="auto" w:fill="FAFAFA"/>
              </w:tcPr>
            </w:tcPrChange>
          </w:tcPr>
          <w:p w14:paraId="31F0AF76" w14:textId="77777777" w:rsidR="00255315" w:rsidRPr="00255315" w:rsidRDefault="00255315" w:rsidP="00255315">
            <w:pPr>
              <w:rPr>
                <w:ins w:id="14275" w:author="Salah Soliman" w:date="2020-01-31T16:43:00Z"/>
                <w:rFonts w:ascii="Open Sans" w:eastAsia="Open Sans" w:hAnsi="Open Sans" w:cs="Times New Roman"/>
                <w:color w:val="404040"/>
                <w:sz w:val="16"/>
                <w:szCs w:val="16"/>
              </w:rPr>
            </w:pPr>
          </w:p>
        </w:tc>
        <w:tc>
          <w:tcPr>
            <w:tcW w:w="270" w:type="dxa"/>
            <w:tcBorders>
              <w:top w:val="nil"/>
              <w:left w:val="nil"/>
              <w:bottom w:val="nil"/>
              <w:right w:val="single" w:sz="4" w:space="0" w:color="DBDBDB" w:themeColor="accent3" w:themeTint="66"/>
            </w:tcBorders>
            <w:shd w:val="clear" w:color="auto" w:fill="FAFAFA"/>
            <w:tcPrChange w:id="14276" w:author="Alicia Romero Lopez" w:date="2020-01-31T09:48:00Z">
              <w:tcPr>
                <w:tcW w:w="270" w:type="dxa"/>
                <w:tcBorders>
                  <w:top w:val="nil"/>
                  <w:left w:val="nil"/>
                  <w:bottom w:val="nil"/>
                  <w:right w:val="single" w:sz="4" w:space="0" w:color="DBDBDB"/>
                </w:tcBorders>
                <w:shd w:val="clear" w:color="auto" w:fill="FAFAFA"/>
              </w:tcPr>
            </w:tcPrChange>
          </w:tcPr>
          <w:p w14:paraId="79880826" w14:textId="77777777" w:rsidR="00255315" w:rsidRPr="00255315" w:rsidRDefault="00255315" w:rsidP="00255315">
            <w:pPr>
              <w:rPr>
                <w:ins w:id="14277" w:author="Salah Soliman" w:date="2020-01-31T16:43:00Z"/>
                <w:rFonts w:ascii="Open Sans" w:eastAsia="Open Sans" w:hAnsi="Open Sans" w:cs="Times New Roman"/>
                <w:color w:val="404040"/>
                <w:sz w:val="16"/>
                <w:szCs w:val="16"/>
              </w:rPr>
            </w:pPr>
          </w:p>
        </w:tc>
      </w:tr>
      <w:tr w:rsidR="00255315" w:rsidRPr="00255315" w14:paraId="73EC57B5" w14:textId="77777777" w:rsidTr="51235A2F">
        <w:trPr>
          <w:cantSplit/>
          <w:ins w:id="14278" w:author="Salah Soliman" w:date="2020-01-31T16:43:00Z"/>
        </w:trPr>
        <w:tc>
          <w:tcPr>
            <w:tcW w:w="265" w:type="dxa"/>
            <w:tcBorders>
              <w:top w:val="nil"/>
              <w:left w:val="single" w:sz="4" w:space="0" w:color="DBDBDB" w:themeColor="accent3" w:themeTint="66"/>
              <w:bottom w:val="nil"/>
              <w:right w:val="nil"/>
            </w:tcBorders>
            <w:shd w:val="clear" w:color="auto" w:fill="FAFAFA"/>
            <w:tcPrChange w:id="14279" w:author="Alicia Romero Lopez" w:date="2020-01-31T09:48:00Z">
              <w:tcPr>
                <w:tcW w:w="265" w:type="dxa"/>
                <w:tcBorders>
                  <w:top w:val="nil"/>
                  <w:left w:val="single" w:sz="4" w:space="0" w:color="DBDBDB"/>
                  <w:bottom w:val="nil"/>
                  <w:right w:val="nil"/>
                </w:tcBorders>
                <w:shd w:val="clear" w:color="auto" w:fill="FAFAFA"/>
              </w:tcPr>
            </w:tcPrChange>
          </w:tcPr>
          <w:p w14:paraId="0567F99A" w14:textId="77777777" w:rsidR="00255315" w:rsidRPr="00255315" w:rsidRDefault="00255315" w:rsidP="00255315">
            <w:pPr>
              <w:rPr>
                <w:ins w:id="14280" w:author="Salah Soliman" w:date="2020-01-31T16:43:00Z"/>
                <w:rFonts w:ascii="Open Sans" w:eastAsia="Open Sans" w:hAnsi="Open Sans" w:cs="Times New Roman"/>
              </w:rPr>
            </w:pPr>
          </w:p>
        </w:tc>
        <w:tc>
          <w:tcPr>
            <w:tcW w:w="630" w:type="dxa"/>
            <w:tcBorders>
              <w:top w:val="nil"/>
              <w:left w:val="nil"/>
              <w:bottom w:val="nil"/>
              <w:right w:val="nil"/>
            </w:tcBorders>
            <w:shd w:val="clear" w:color="auto" w:fill="FFFFFF" w:themeFill="background1"/>
            <w:vAlign w:val="center"/>
            <w:hideMark/>
            <w:tcPrChange w:id="14281" w:author="Alicia Romero Lopez" w:date="2020-01-31T09:48:00Z">
              <w:tcPr>
                <w:tcW w:w="630" w:type="dxa"/>
                <w:tcBorders>
                  <w:top w:val="nil"/>
                  <w:left w:val="nil"/>
                  <w:bottom w:val="nil"/>
                  <w:right w:val="nil"/>
                </w:tcBorders>
                <w:shd w:val="clear" w:color="auto" w:fill="FFFFFF"/>
                <w:hideMark/>
              </w:tcPr>
            </w:tcPrChange>
          </w:tcPr>
          <w:p w14:paraId="00DF492A" w14:textId="3D179E1A" w:rsidR="00255315" w:rsidRPr="00255315" w:rsidRDefault="00255315" w:rsidP="00255315">
            <w:pPr>
              <w:rPr>
                <w:ins w:id="14282" w:author="Salah Soliman" w:date="2020-01-31T16:43:00Z"/>
                <w:rFonts w:ascii="Open Sans" w:eastAsia="Open Sans" w:hAnsi="Open Sans" w:cs="Times New Roman"/>
                <w:noProof/>
              </w:rPr>
            </w:pPr>
            <w:ins w:id="14283" w:author="Salah Soliman" w:date="2020-01-31T16:43:00Z">
              <w:r w:rsidRPr="00255315">
                <w:rPr>
                  <w:rFonts w:ascii="Open Sans" w:eastAsia="Open Sans" w:hAnsi="Open Sans" w:cs="Times New Roman"/>
                  <w:noProof/>
                  <w:rPrChange w:id="14284" w:author="Unknown">
                    <w:rPr>
                      <w:noProof/>
                    </w:rPr>
                  </w:rPrChange>
                </w:rPr>
                <mc:AlternateContent>
                  <mc:Choice Requires="wps">
                    <w:drawing>
                      <wp:inline distT="0" distB="0" distL="0" distR="0" wp14:anchorId="22F45376" wp14:editId="123299D5">
                        <wp:extent cx="207010" cy="207010"/>
                        <wp:effectExtent l="19050" t="19050" r="21590" b="21590"/>
                        <wp:docPr id="548" name="Oval 54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010" cy="207010"/>
                                </a:xfrm>
                                <a:prstGeom prst="ellipse">
                                  <a:avLst/>
                                </a:prstGeom>
                                <a:noFill/>
                                <a:ln w="28575">
                                  <a:solidFill>
                                    <a:srgbClr val="DBDBDB">
                                      <a:lumMod val="90000"/>
                                      <a:lumOff val="0"/>
                                    </a:srgb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inline>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w16se="http://schemas.microsoft.com/office/word/2015/wordml/symex" xmlns:cx1="http://schemas.microsoft.com/office/drawing/2015/9/8/chartex" xmlns:cx="http://schemas.microsoft.com/office/drawing/2014/chartex">
                    <w:pict>
                      <v:oval w14:anchorId="7015EC14" id="Oval 548" o:spid="_x0000_s1026" style="width:16.3pt;height:16.3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" filled="f" strokecolor="#c5c5c5" strokeweight="2.25pt">
                        <v:stroke joinstyle="miter"/>
                        <w10:anchorlock/>
                      </v:oval>
                    </w:pict>
                  </mc:Fallback>
                </mc:AlternateContent>
              </w:r>
            </w:ins>
          </w:p>
        </w:tc>
        <w:tc>
          <w:tcPr>
            <w:tcW w:w="450" w:type="dxa"/>
            <w:tcBorders>
              <w:top w:val="nil"/>
              <w:left w:val="nil"/>
              <w:bottom w:val="nil"/>
              <w:right w:val="nil"/>
            </w:tcBorders>
            <w:shd w:val="clear" w:color="auto" w:fill="FFFFFF" w:themeFill="background1"/>
            <w:vAlign w:val="center"/>
            <w:hideMark/>
            <w:tcPrChange w:id="14285" w:author="Alicia Romero Lopez" w:date="2020-01-31T09:48:00Z">
              <w:tcPr>
                <w:tcW w:w="450" w:type="dxa"/>
                <w:tcBorders>
                  <w:top w:val="nil"/>
                  <w:left w:val="nil"/>
                  <w:bottom w:val="nil"/>
                  <w:right w:val="nil"/>
                </w:tcBorders>
                <w:shd w:val="clear" w:color="auto" w:fill="FFFFFF"/>
                <w:hideMark/>
              </w:tcPr>
            </w:tcPrChange>
          </w:tcPr>
          <w:p w14:paraId="110676ED" w14:textId="77777777" w:rsidR="00255315" w:rsidRPr="00255315" w:rsidRDefault="00255315" w:rsidP="00255315">
            <w:pPr>
              <w:rPr>
                <w:ins w:id="14286" w:author="Salah Soliman" w:date="2020-01-31T16:43:00Z"/>
                <w:rFonts w:ascii="Open Sans Semibold" w:eastAsia="Open Sans" w:hAnsi="Open Sans Semibold" w:cs="Open Sans Semibold"/>
              </w:rPr>
            </w:pPr>
            <w:ins w:id="14287" w:author="Salah Soliman" w:date="2020-01-31T16:43:00Z">
              <w:r w:rsidRPr="00255315">
                <w:rPr>
                  <w:rFonts w:ascii="Open Sans Semibold" w:eastAsia="Open Sans" w:hAnsi="Open Sans Semibold" w:cs="Open Sans Semibold"/>
                </w:rPr>
                <w:t>d.</w:t>
              </w:r>
            </w:ins>
          </w:p>
        </w:tc>
        <w:tc>
          <w:tcPr>
            <w:tcW w:w="8841" w:type="dxa"/>
            <w:gridSpan w:val="3"/>
            <w:tcBorders>
              <w:top w:val="nil"/>
              <w:left w:val="nil"/>
              <w:bottom w:val="nil"/>
              <w:right w:val="nil"/>
            </w:tcBorders>
            <w:shd w:val="clear" w:color="auto" w:fill="FFFFFF" w:themeFill="background1"/>
            <w:vAlign w:val="center"/>
            <w:hideMark/>
            <w:tcPrChange w:id="14288" w:author="Alicia Romero Lopez" w:date="2020-01-31T09:48:00Z">
              <w:tcPr>
                <w:tcW w:w="8841" w:type="dxa"/>
                <w:gridSpan w:val="3"/>
                <w:tcBorders>
                  <w:top w:val="nil"/>
                  <w:left w:val="nil"/>
                  <w:bottom w:val="nil"/>
                  <w:right w:val="nil"/>
                </w:tcBorders>
                <w:shd w:val="clear" w:color="auto" w:fill="FFFFFF"/>
                <w:hideMark/>
              </w:tcPr>
            </w:tcPrChange>
          </w:tcPr>
          <w:p w14:paraId="400D0B16" w14:textId="77777777" w:rsidR="00255315" w:rsidRPr="00255315" w:rsidRDefault="00255315" w:rsidP="00255315">
            <w:pPr>
              <w:rPr>
                <w:ins w:id="14289" w:author="Salah Soliman" w:date="2020-01-31T16:43:00Z"/>
                <w:rFonts w:ascii="Open Sans" w:eastAsia="Open Sans" w:hAnsi="Open Sans" w:cs="Times New Roman"/>
              </w:rPr>
            </w:pPr>
            <w:ins w:id="14290" w:author="Salah Soliman" w:date="2020-01-31T16:43:00Z">
              <w:r w:rsidRPr="00255315">
                <w:rPr>
                  <w:rFonts w:ascii="Open Sans" w:eastAsia="Open Sans" w:hAnsi="Open Sans" w:cs="Times New Roman"/>
                </w:rPr>
                <w:t>Pickle.</w:t>
              </w:r>
            </w:ins>
          </w:p>
        </w:tc>
        <w:tc>
          <w:tcPr>
            <w:tcW w:w="270" w:type="dxa"/>
            <w:tcBorders>
              <w:top w:val="nil"/>
              <w:left w:val="nil"/>
              <w:bottom w:val="nil"/>
              <w:right w:val="single" w:sz="4" w:space="0" w:color="DBDBDB" w:themeColor="accent3" w:themeTint="66"/>
            </w:tcBorders>
            <w:shd w:val="clear" w:color="auto" w:fill="FAFAFA"/>
            <w:tcPrChange w:id="14291" w:author="Alicia Romero Lopez" w:date="2020-01-31T09:48:00Z">
              <w:tcPr>
                <w:tcW w:w="270" w:type="dxa"/>
                <w:tcBorders>
                  <w:top w:val="nil"/>
                  <w:left w:val="nil"/>
                  <w:bottom w:val="nil"/>
                  <w:right w:val="single" w:sz="4" w:space="0" w:color="DBDBDB"/>
                </w:tcBorders>
                <w:shd w:val="clear" w:color="auto" w:fill="FAFAFA"/>
              </w:tcPr>
            </w:tcPrChange>
          </w:tcPr>
          <w:p w14:paraId="4F6F17AE" w14:textId="77777777" w:rsidR="00255315" w:rsidRPr="00255315" w:rsidRDefault="00255315" w:rsidP="00255315">
            <w:pPr>
              <w:rPr>
                <w:ins w:id="14292" w:author="Salah Soliman" w:date="2020-01-31T16:43:00Z"/>
                <w:rFonts w:ascii="Open Sans" w:eastAsia="Open Sans" w:hAnsi="Open Sans" w:cs="Times New Roman"/>
              </w:rPr>
            </w:pPr>
          </w:p>
        </w:tc>
      </w:tr>
      <w:tr w:rsidR="00255315" w:rsidRPr="00255315" w14:paraId="45C3592A" w14:textId="77777777" w:rsidTr="51235A2F">
        <w:trPr>
          <w:cantSplit/>
          <w:ins w:id="14293" w:author="Salah Soliman" w:date="2020-01-31T16:43:00Z"/>
        </w:trPr>
        <w:tc>
          <w:tcPr>
            <w:tcW w:w="265" w:type="dxa"/>
            <w:tcBorders>
              <w:top w:val="nil"/>
              <w:left w:val="single" w:sz="4" w:space="0" w:color="DBDBDB" w:themeColor="accent3" w:themeTint="66"/>
              <w:bottom w:val="nil"/>
              <w:right w:val="nil"/>
            </w:tcBorders>
            <w:shd w:val="clear" w:color="auto" w:fill="FAFAFA"/>
            <w:tcPrChange w:id="14294" w:author="Alicia Romero Lopez" w:date="2020-01-31T09:48:00Z">
              <w:tcPr>
                <w:tcW w:w="265" w:type="dxa"/>
                <w:tcBorders>
                  <w:top w:val="nil"/>
                  <w:left w:val="single" w:sz="4" w:space="0" w:color="DBDBDB"/>
                  <w:bottom w:val="nil"/>
                  <w:right w:val="nil"/>
                </w:tcBorders>
                <w:shd w:val="clear" w:color="auto" w:fill="FAFAFA"/>
              </w:tcPr>
            </w:tcPrChange>
          </w:tcPr>
          <w:p w14:paraId="4CEDB15D" w14:textId="77777777" w:rsidR="00255315" w:rsidRPr="00255315" w:rsidRDefault="00255315" w:rsidP="00255315">
            <w:pPr>
              <w:rPr>
                <w:ins w:id="14295" w:author="Salah Soliman" w:date="2020-01-31T16:43:00Z"/>
                <w:rFonts w:ascii="Open Sans" w:eastAsia="Open Sans" w:hAnsi="Open Sans" w:cs="Times New Roman"/>
                <w:color w:val="404040"/>
                <w:sz w:val="16"/>
                <w:szCs w:val="16"/>
              </w:rPr>
            </w:pPr>
          </w:p>
        </w:tc>
        <w:tc>
          <w:tcPr>
            <w:tcW w:w="3960" w:type="dxa"/>
            <w:gridSpan w:val="3"/>
            <w:tcBorders>
              <w:top w:val="nil"/>
              <w:left w:val="nil"/>
              <w:bottom w:val="nil"/>
              <w:right w:val="nil"/>
            </w:tcBorders>
            <w:shd w:val="clear" w:color="auto" w:fill="FAFAFA"/>
            <w:vAlign w:val="center"/>
            <w:tcPrChange w:id="14296" w:author="Alicia Romero Lopez" w:date="2020-01-31T09:48:00Z">
              <w:tcPr>
                <w:tcW w:w="3960" w:type="dxa"/>
                <w:gridSpan w:val="3"/>
                <w:tcBorders>
                  <w:top w:val="nil"/>
                  <w:left w:val="nil"/>
                  <w:bottom w:val="nil"/>
                  <w:right w:val="nil"/>
                </w:tcBorders>
                <w:shd w:val="clear" w:color="auto" w:fill="FAFAFA"/>
              </w:tcPr>
            </w:tcPrChange>
          </w:tcPr>
          <w:p w14:paraId="55BA2B4E" w14:textId="77777777" w:rsidR="00255315" w:rsidRPr="00255315" w:rsidRDefault="00255315" w:rsidP="00255315">
            <w:pPr>
              <w:rPr>
                <w:ins w:id="14297" w:author="Salah Soliman" w:date="2020-01-31T16:43:00Z"/>
                <w:rFonts w:ascii="Open Sans" w:eastAsia="Open Sans" w:hAnsi="Open Sans" w:cs="Times New Roman"/>
                <w:color w:val="404040"/>
                <w:sz w:val="16"/>
                <w:szCs w:val="16"/>
              </w:rPr>
            </w:pPr>
          </w:p>
        </w:tc>
        <w:tc>
          <w:tcPr>
            <w:tcW w:w="1980" w:type="dxa"/>
            <w:tcBorders>
              <w:top w:val="nil"/>
              <w:left w:val="nil"/>
              <w:bottom w:val="nil"/>
              <w:right w:val="nil"/>
            </w:tcBorders>
            <w:shd w:val="clear" w:color="auto" w:fill="FAFAFA"/>
            <w:vAlign w:val="center"/>
            <w:tcPrChange w:id="14298" w:author="Alicia Romero Lopez" w:date="2020-01-31T09:48:00Z">
              <w:tcPr>
                <w:tcW w:w="1980" w:type="dxa"/>
                <w:tcBorders>
                  <w:top w:val="nil"/>
                  <w:left w:val="nil"/>
                  <w:bottom w:val="nil"/>
                  <w:right w:val="nil"/>
                </w:tcBorders>
                <w:shd w:val="clear" w:color="auto" w:fill="FAFAFA"/>
              </w:tcPr>
            </w:tcPrChange>
          </w:tcPr>
          <w:p w14:paraId="621C261A" w14:textId="77777777" w:rsidR="00255315" w:rsidRPr="00255315" w:rsidRDefault="00255315" w:rsidP="00255315">
            <w:pPr>
              <w:rPr>
                <w:ins w:id="14299" w:author="Salah Soliman" w:date="2020-01-31T16:43:00Z"/>
                <w:rFonts w:ascii="Open Sans" w:eastAsia="Open Sans" w:hAnsi="Open Sans" w:cs="Times New Roman"/>
                <w:color w:val="404040"/>
                <w:sz w:val="16"/>
                <w:szCs w:val="16"/>
              </w:rPr>
            </w:pPr>
          </w:p>
        </w:tc>
        <w:tc>
          <w:tcPr>
            <w:tcW w:w="3978" w:type="dxa"/>
            <w:tcBorders>
              <w:top w:val="nil"/>
              <w:left w:val="nil"/>
              <w:bottom w:val="nil"/>
              <w:right w:val="nil"/>
            </w:tcBorders>
            <w:shd w:val="clear" w:color="auto" w:fill="FAFAFA"/>
            <w:vAlign w:val="center"/>
            <w:tcPrChange w:id="14300" w:author="Alicia Romero Lopez" w:date="2020-01-31T09:48:00Z">
              <w:tcPr>
                <w:tcW w:w="3978" w:type="dxa"/>
                <w:tcBorders>
                  <w:top w:val="nil"/>
                  <w:left w:val="nil"/>
                  <w:bottom w:val="nil"/>
                  <w:right w:val="nil"/>
                </w:tcBorders>
                <w:shd w:val="clear" w:color="auto" w:fill="FAFAFA"/>
              </w:tcPr>
            </w:tcPrChange>
          </w:tcPr>
          <w:p w14:paraId="6CEE9A52" w14:textId="77777777" w:rsidR="00255315" w:rsidRPr="00255315" w:rsidRDefault="00255315" w:rsidP="00255315">
            <w:pPr>
              <w:rPr>
                <w:ins w:id="14301" w:author="Salah Soliman" w:date="2020-01-31T16:43:00Z"/>
                <w:rFonts w:ascii="Open Sans" w:eastAsia="Open Sans" w:hAnsi="Open Sans" w:cs="Times New Roman"/>
                <w:color w:val="404040"/>
                <w:sz w:val="16"/>
                <w:szCs w:val="16"/>
              </w:rPr>
            </w:pPr>
          </w:p>
        </w:tc>
        <w:tc>
          <w:tcPr>
            <w:tcW w:w="270" w:type="dxa"/>
            <w:tcBorders>
              <w:top w:val="nil"/>
              <w:left w:val="nil"/>
              <w:bottom w:val="nil"/>
              <w:right w:val="single" w:sz="4" w:space="0" w:color="DBDBDB" w:themeColor="accent3" w:themeTint="66"/>
            </w:tcBorders>
            <w:shd w:val="clear" w:color="auto" w:fill="FAFAFA"/>
            <w:tcPrChange w:id="14302" w:author="Alicia Romero Lopez" w:date="2020-01-31T09:48:00Z">
              <w:tcPr>
                <w:tcW w:w="270" w:type="dxa"/>
                <w:tcBorders>
                  <w:top w:val="nil"/>
                  <w:left w:val="nil"/>
                  <w:bottom w:val="nil"/>
                  <w:right w:val="single" w:sz="4" w:space="0" w:color="DBDBDB"/>
                </w:tcBorders>
                <w:shd w:val="clear" w:color="auto" w:fill="FAFAFA"/>
              </w:tcPr>
            </w:tcPrChange>
          </w:tcPr>
          <w:p w14:paraId="18A324B1" w14:textId="77777777" w:rsidR="00255315" w:rsidRPr="00255315" w:rsidRDefault="00255315" w:rsidP="00255315">
            <w:pPr>
              <w:rPr>
                <w:ins w:id="14303" w:author="Salah Soliman" w:date="2020-01-31T16:43:00Z"/>
                <w:rFonts w:ascii="Open Sans" w:eastAsia="Open Sans" w:hAnsi="Open Sans" w:cs="Times New Roman"/>
                <w:color w:val="404040"/>
                <w:sz w:val="16"/>
                <w:szCs w:val="16"/>
              </w:rPr>
            </w:pPr>
          </w:p>
        </w:tc>
      </w:tr>
      <w:tr w:rsidR="00255315" w:rsidRPr="00255315" w14:paraId="3F18B85C" w14:textId="77777777" w:rsidTr="51235A2F">
        <w:trPr>
          <w:cantSplit/>
          <w:ins w:id="14304" w:author="Salah Soliman" w:date="2020-01-31T16:43:00Z"/>
        </w:trPr>
        <w:tc>
          <w:tcPr>
            <w:tcW w:w="265" w:type="dxa"/>
            <w:tcBorders>
              <w:top w:val="nil"/>
              <w:left w:val="single" w:sz="4" w:space="0" w:color="DBDBDB" w:themeColor="accent3" w:themeTint="66"/>
              <w:bottom w:val="single" w:sz="4" w:space="0" w:color="DBDBDB" w:themeColor="accent3" w:themeTint="66"/>
              <w:right w:val="nil"/>
            </w:tcBorders>
            <w:shd w:val="clear" w:color="auto" w:fill="FAFAFA"/>
            <w:tcPrChange w:id="14305" w:author="Alicia Romero Lopez" w:date="2020-01-31T09:48:00Z">
              <w:tcPr>
                <w:tcW w:w="265" w:type="dxa"/>
                <w:tcBorders>
                  <w:top w:val="nil"/>
                  <w:left w:val="single" w:sz="4" w:space="0" w:color="DBDBDB"/>
                  <w:bottom w:val="single" w:sz="4" w:space="0" w:color="DBDBDB"/>
                  <w:right w:val="nil"/>
                </w:tcBorders>
                <w:shd w:val="clear" w:color="auto" w:fill="FAFAFA"/>
              </w:tcPr>
            </w:tcPrChange>
          </w:tcPr>
          <w:p w14:paraId="7240894E" w14:textId="77777777" w:rsidR="00255315" w:rsidRPr="00255315" w:rsidRDefault="00255315" w:rsidP="00255315">
            <w:pPr>
              <w:rPr>
                <w:ins w:id="14306" w:author="Salah Soliman" w:date="2020-01-31T16:43:00Z"/>
                <w:rFonts w:ascii="Open Sans" w:eastAsia="Open Sans" w:hAnsi="Open Sans" w:cs="Times New Roman"/>
              </w:rPr>
            </w:pPr>
          </w:p>
        </w:tc>
        <w:tc>
          <w:tcPr>
            <w:tcW w:w="3960" w:type="dxa"/>
            <w:gridSpan w:val="3"/>
            <w:tcBorders>
              <w:top w:val="nil"/>
              <w:left w:val="nil"/>
              <w:bottom w:val="single" w:sz="4" w:space="0" w:color="DBDBDB" w:themeColor="accent3" w:themeTint="66"/>
              <w:right w:val="nil"/>
            </w:tcBorders>
            <w:shd w:val="clear" w:color="auto" w:fill="FAFAFA"/>
            <w:vAlign w:val="center"/>
            <w:tcPrChange w:id="14307" w:author="Alicia Romero Lopez" w:date="2020-01-31T09:48:00Z">
              <w:tcPr>
                <w:tcW w:w="3960" w:type="dxa"/>
                <w:gridSpan w:val="3"/>
                <w:tcBorders>
                  <w:top w:val="nil"/>
                  <w:left w:val="nil"/>
                  <w:bottom w:val="single" w:sz="4" w:space="0" w:color="DBDBDB"/>
                  <w:right w:val="nil"/>
                </w:tcBorders>
                <w:shd w:val="clear" w:color="auto" w:fill="FAFAFA"/>
              </w:tcPr>
            </w:tcPrChange>
          </w:tcPr>
          <w:p w14:paraId="30E06881" w14:textId="77777777" w:rsidR="00255315" w:rsidRPr="00255315" w:rsidRDefault="00255315" w:rsidP="00255315">
            <w:pPr>
              <w:rPr>
                <w:ins w:id="14308" w:author="Salah Soliman" w:date="2020-01-31T16:43:00Z"/>
                <w:rFonts w:ascii="Open Sans" w:eastAsia="Open Sans" w:hAnsi="Open Sans" w:cs="Times New Roman"/>
              </w:rPr>
            </w:pPr>
          </w:p>
        </w:tc>
        <w:tc>
          <w:tcPr>
            <w:tcW w:w="1980" w:type="dxa"/>
            <w:tcBorders>
              <w:top w:val="nil"/>
              <w:left w:val="nil"/>
              <w:bottom w:val="single" w:sz="4" w:space="0" w:color="DBDBDB" w:themeColor="accent3" w:themeTint="66"/>
              <w:right w:val="nil"/>
            </w:tcBorders>
            <w:shd w:val="clear" w:color="auto" w:fill="FAFAFA"/>
            <w:vAlign w:val="center"/>
            <w:hideMark/>
            <w:tcPrChange w:id="14309" w:author="Alicia Romero Lopez" w:date="2020-01-31T09:48:00Z">
              <w:tcPr>
                <w:tcW w:w="1980" w:type="dxa"/>
                <w:tcBorders>
                  <w:top w:val="nil"/>
                  <w:left w:val="nil"/>
                  <w:bottom w:val="single" w:sz="4" w:space="0" w:color="DBDBDB"/>
                  <w:right w:val="nil"/>
                </w:tcBorders>
                <w:shd w:val="clear" w:color="auto" w:fill="FAFAFA"/>
                <w:hideMark/>
              </w:tcPr>
            </w:tcPrChange>
          </w:tcPr>
          <w:p w14:paraId="2C15D762" w14:textId="6DC49309" w:rsidR="00255315" w:rsidRPr="00255315" w:rsidRDefault="00255315" w:rsidP="00255315">
            <w:pPr>
              <w:rPr>
                <w:ins w:id="14310" w:author="Salah Soliman" w:date="2020-01-31T16:43:00Z"/>
                <w:rFonts w:ascii="Open Sans" w:eastAsia="Open Sans" w:hAnsi="Open Sans" w:cs="Times New Roman"/>
              </w:rPr>
            </w:pPr>
            <w:ins w:id="14311" w:author="Salah Soliman" w:date="2020-01-31T16:43:00Z">
              <w:r w:rsidRPr="00255315">
                <w:rPr>
                  <w:rFonts w:ascii="Open Sans" w:eastAsia="Open Sans" w:hAnsi="Open Sans" w:cs="Times New Roman"/>
                  <w:noProof/>
                  <w:rPrChange w:id="14312" w:author="Unknown">
                    <w:rPr>
                      <w:noProof/>
                    </w:rPr>
                  </w:rPrChange>
                </w:rPr>
                <w:drawing>
                  <wp:inline distT="0" distB="0" distL="0" distR="0" wp14:anchorId="3A442A31" wp14:editId="64135AE9">
                    <wp:extent cx="1158240" cy="304800"/>
                    <wp:effectExtent l="0" t="0" r="3810" b="0"/>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158240" cy="304800"/>
                            </a:xfrm>
                            <a:prstGeom prst="rect">
                              <a:avLst/>
                            </a:prstGeom>
                            <a:noFill/>
                            <a:ln>
                              <a:noFill/>
                            </a:ln>
                          </pic:spPr>
                        </pic:pic>
                      </a:graphicData>
                    </a:graphic>
                  </wp:inline>
                </w:drawing>
              </w:r>
            </w:ins>
          </w:p>
        </w:tc>
        <w:tc>
          <w:tcPr>
            <w:tcW w:w="3978" w:type="dxa"/>
            <w:tcBorders>
              <w:top w:val="nil"/>
              <w:left w:val="nil"/>
              <w:bottom w:val="single" w:sz="4" w:space="0" w:color="DBDBDB" w:themeColor="accent3" w:themeTint="66"/>
              <w:right w:val="nil"/>
            </w:tcBorders>
            <w:shd w:val="clear" w:color="auto" w:fill="FAFAFA"/>
            <w:vAlign w:val="center"/>
            <w:tcPrChange w:id="14313" w:author="Alicia Romero Lopez" w:date="2020-01-31T09:48:00Z">
              <w:tcPr>
                <w:tcW w:w="3978" w:type="dxa"/>
                <w:tcBorders>
                  <w:top w:val="nil"/>
                  <w:left w:val="nil"/>
                  <w:bottom w:val="single" w:sz="4" w:space="0" w:color="DBDBDB"/>
                  <w:right w:val="nil"/>
                </w:tcBorders>
                <w:shd w:val="clear" w:color="auto" w:fill="FAFAFA"/>
              </w:tcPr>
            </w:tcPrChange>
          </w:tcPr>
          <w:p w14:paraId="5CF49F1F" w14:textId="77777777" w:rsidR="00255315" w:rsidRPr="00255315" w:rsidRDefault="00255315" w:rsidP="00255315">
            <w:pPr>
              <w:rPr>
                <w:ins w:id="14314" w:author="Salah Soliman" w:date="2020-01-31T16:43:00Z"/>
                <w:rFonts w:ascii="Open Sans" w:eastAsia="Open Sans" w:hAnsi="Open Sans" w:cs="Times New Roman"/>
              </w:rPr>
            </w:pPr>
          </w:p>
        </w:tc>
        <w:tc>
          <w:tcPr>
            <w:tcW w:w="270" w:type="dxa"/>
            <w:tcBorders>
              <w:top w:val="nil"/>
              <w:left w:val="nil"/>
              <w:bottom w:val="single" w:sz="4" w:space="0" w:color="DBDBDB" w:themeColor="accent3" w:themeTint="66"/>
              <w:right w:val="single" w:sz="4" w:space="0" w:color="DBDBDB" w:themeColor="accent3" w:themeTint="66"/>
            </w:tcBorders>
            <w:shd w:val="clear" w:color="auto" w:fill="FAFAFA"/>
            <w:tcPrChange w:id="14315" w:author="Alicia Romero Lopez" w:date="2020-01-31T09:48:00Z">
              <w:tcPr>
                <w:tcW w:w="270" w:type="dxa"/>
                <w:tcBorders>
                  <w:top w:val="nil"/>
                  <w:left w:val="nil"/>
                  <w:bottom w:val="single" w:sz="4" w:space="0" w:color="DBDBDB"/>
                  <w:right w:val="single" w:sz="4" w:space="0" w:color="DBDBDB"/>
                </w:tcBorders>
                <w:shd w:val="clear" w:color="auto" w:fill="FAFAFA"/>
              </w:tcPr>
            </w:tcPrChange>
          </w:tcPr>
          <w:p w14:paraId="2F893DE8" w14:textId="77777777" w:rsidR="00255315" w:rsidRPr="00255315" w:rsidRDefault="00255315" w:rsidP="00255315">
            <w:pPr>
              <w:rPr>
                <w:ins w:id="14316" w:author="Salah Soliman" w:date="2020-01-31T16:43:00Z"/>
                <w:rFonts w:ascii="Open Sans" w:eastAsia="Open Sans" w:hAnsi="Open Sans" w:cs="Times New Roman"/>
              </w:rPr>
            </w:pPr>
          </w:p>
        </w:tc>
      </w:tr>
    </w:tbl>
    <w:p w14:paraId="32657B69" w14:textId="77777777" w:rsidR="00255315" w:rsidRPr="00255315" w:rsidRDefault="00255315" w:rsidP="00255315">
      <w:pPr>
        <w:spacing w:after="0" w:line="240" w:lineRule="auto"/>
        <w:rPr>
          <w:ins w:id="14317" w:author="Salah Soliman" w:date="2020-01-31T16:43:00Z"/>
          <w:rFonts w:ascii="Open Sans" w:eastAsia="Open Sans" w:hAnsi="Open Sans" w:cs="Times New Roman"/>
          <w:color w:val="404040"/>
        </w:rPr>
      </w:pPr>
    </w:p>
    <w:tbl>
      <w:tblPr>
        <w:tblStyle w:val="TableGrid34"/>
        <w:tblW w:w="10530" w:type="dxa"/>
        <w:tblBorders>
          <w:top w:val="single" w:sz="4" w:space="0" w:color="DBDBDB"/>
          <w:left w:val="single" w:sz="4" w:space="0" w:color="DBDBDB"/>
          <w:bottom w:val="single" w:sz="4" w:space="0" w:color="DBDBDB"/>
          <w:right w:val="single" w:sz="4" w:space="0" w:color="DBDBDB"/>
          <w:insideH w:val="none" w:sz="0" w:space="0" w:color="auto"/>
          <w:insideV w:val="none" w:sz="0" w:space="0" w:color="auto"/>
        </w:tblBorders>
        <w:tblLayout w:type="fixed"/>
        <w:tblCellMar>
          <w:left w:w="115" w:type="dxa"/>
          <w:right w:w="115" w:type="dxa"/>
        </w:tblCellMar>
        <w:tblLook w:val="04A0" w:firstRow="1" w:lastRow="0" w:firstColumn="1" w:lastColumn="0" w:noHBand="0" w:noVBand="1"/>
      </w:tblPr>
      <w:tblGrid>
        <w:gridCol w:w="265"/>
        <w:gridCol w:w="2521"/>
        <w:gridCol w:w="7474"/>
        <w:gridCol w:w="270"/>
      </w:tblGrid>
      <w:tr w:rsidR="00255315" w:rsidRPr="00255315" w14:paraId="5574159B" w14:textId="77777777" w:rsidTr="00255315">
        <w:trPr>
          <w:trHeight w:val="107"/>
          <w:ins w:id="14318" w:author="Salah Soliman" w:date="2020-01-31T16:43:00Z"/>
        </w:trPr>
        <w:tc>
          <w:tcPr>
            <w:tcW w:w="265" w:type="dxa"/>
            <w:tcBorders>
              <w:top w:val="single" w:sz="4" w:space="0" w:color="DBDBDB"/>
              <w:left w:val="single" w:sz="4" w:space="0" w:color="DBDBDB"/>
              <w:bottom w:val="nil"/>
              <w:right w:val="nil"/>
            </w:tcBorders>
            <w:shd w:val="clear" w:color="auto" w:fill="FAFAFA"/>
          </w:tcPr>
          <w:p w14:paraId="7A3C4AC0" w14:textId="77777777" w:rsidR="00255315" w:rsidRPr="00255315" w:rsidRDefault="00255315" w:rsidP="00255315">
            <w:pPr>
              <w:rPr>
                <w:ins w:id="14319" w:author="Salah Soliman" w:date="2020-01-31T16:43:00Z"/>
                <w:rFonts w:ascii="Open Sans" w:eastAsia="Open Sans" w:hAnsi="Open Sans" w:cs="Times New Roman"/>
              </w:rPr>
            </w:pPr>
          </w:p>
        </w:tc>
        <w:tc>
          <w:tcPr>
            <w:tcW w:w="2520" w:type="dxa"/>
            <w:tcBorders>
              <w:top w:val="single" w:sz="4" w:space="0" w:color="DBDBDB"/>
              <w:left w:val="nil"/>
              <w:bottom w:val="nil"/>
              <w:right w:val="nil"/>
            </w:tcBorders>
            <w:shd w:val="clear" w:color="auto" w:fill="FAFAFA"/>
          </w:tcPr>
          <w:p w14:paraId="760C9F42" w14:textId="77777777" w:rsidR="00255315" w:rsidRPr="00255315" w:rsidRDefault="00255315" w:rsidP="00255315">
            <w:pPr>
              <w:rPr>
                <w:ins w:id="14320" w:author="Salah Soliman" w:date="2020-01-31T16:43:00Z"/>
                <w:rFonts w:ascii="Open Sans" w:eastAsia="Open Sans" w:hAnsi="Open Sans" w:cs="Times New Roman"/>
              </w:rPr>
            </w:pPr>
          </w:p>
        </w:tc>
        <w:tc>
          <w:tcPr>
            <w:tcW w:w="7470" w:type="dxa"/>
            <w:tcBorders>
              <w:top w:val="single" w:sz="4" w:space="0" w:color="DBDBDB"/>
              <w:left w:val="nil"/>
              <w:bottom w:val="nil"/>
              <w:right w:val="nil"/>
            </w:tcBorders>
            <w:shd w:val="clear" w:color="auto" w:fill="FAFAFA"/>
            <w:hideMark/>
          </w:tcPr>
          <w:p w14:paraId="5D469C63" w14:textId="77777777" w:rsidR="00255315" w:rsidRPr="00255315" w:rsidRDefault="00255315" w:rsidP="00255315">
            <w:pPr>
              <w:jc w:val="right"/>
              <w:rPr>
                <w:ins w:id="14321" w:author="Salah Soliman" w:date="2020-01-31T16:43:00Z"/>
                <w:rFonts w:ascii="Open Sans" w:eastAsia="Open Sans" w:hAnsi="Open Sans" w:cs="Times New Roman"/>
                <w:color w:val="78C800"/>
              </w:rPr>
            </w:pPr>
            <w:ins w:id="14322" w:author="Salah Soliman" w:date="2020-01-31T16:43:00Z">
              <w:r w:rsidRPr="00255315">
                <w:rPr>
                  <w:rFonts w:ascii="FontAwesome" w:eastAsia="Open Sans" w:hAnsi="FontAwesome" w:cs="Times New Roman"/>
                  <w:color w:val="78C800"/>
                </w:rPr>
                <w:sym w:font="FontAwesome" w:char="F058"/>
              </w:r>
              <w:r w:rsidRPr="00255315">
                <w:rPr>
                  <w:rFonts w:ascii="Open Sans" w:eastAsia="Open Sans" w:hAnsi="Open Sans" w:cs="Times New Roman"/>
                  <w:color w:val="78C800"/>
                </w:rPr>
                <w:t xml:space="preserve"> Correct</w:t>
              </w:r>
            </w:ins>
          </w:p>
        </w:tc>
        <w:tc>
          <w:tcPr>
            <w:tcW w:w="270" w:type="dxa"/>
            <w:tcBorders>
              <w:top w:val="single" w:sz="4" w:space="0" w:color="DBDBDB"/>
              <w:left w:val="nil"/>
              <w:bottom w:val="nil"/>
              <w:right w:val="single" w:sz="4" w:space="0" w:color="DBDBDB"/>
            </w:tcBorders>
            <w:shd w:val="clear" w:color="auto" w:fill="FAFAFA"/>
          </w:tcPr>
          <w:p w14:paraId="78EA7414" w14:textId="77777777" w:rsidR="00255315" w:rsidRPr="00255315" w:rsidRDefault="00255315" w:rsidP="00255315">
            <w:pPr>
              <w:rPr>
                <w:ins w:id="14323" w:author="Salah Soliman" w:date="2020-01-31T16:43:00Z"/>
                <w:rFonts w:ascii="Open Sans" w:eastAsia="Open Sans" w:hAnsi="Open Sans" w:cs="Times New Roman"/>
                <w:color w:val="404040"/>
              </w:rPr>
            </w:pPr>
          </w:p>
        </w:tc>
      </w:tr>
      <w:tr w:rsidR="00255315" w:rsidRPr="00255315" w14:paraId="12D84026" w14:textId="77777777" w:rsidTr="00255315">
        <w:trPr>
          <w:ins w:id="14324" w:author="Salah Soliman" w:date="2020-01-31T16:43:00Z"/>
        </w:trPr>
        <w:tc>
          <w:tcPr>
            <w:tcW w:w="265" w:type="dxa"/>
            <w:tcBorders>
              <w:top w:val="nil"/>
              <w:left w:val="single" w:sz="4" w:space="0" w:color="DBDBDB"/>
              <w:bottom w:val="nil"/>
              <w:right w:val="nil"/>
            </w:tcBorders>
            <w:shd w:val="clear" w:color="auto" w:fill="FAFAFA"/>
          </w:tcPr>
          <w:p w14:paraId="616DBC57" w14:textId="77777777" w:rsidR="00255315" w:rsidRPr="00255315" w:rsidRDefault="00255315" w:rsidP="00255315">
            <w:pPr>
              <w:rPr>
                <w:ins w:id="14325" w:author="Salah Soliman" w:date="2020-01-31T16:43:00Z"/>
                <w:rFonts w:ascii="Open Sans" w:eastAsia="Open Sans" w:hAnsi="Open Sans" w:cs="Times New Roman"/>
              </w:rPr>
            </w:pPr>
          </w:p>
        </w:tc>
        <w:tc>
          <w:tcPr>
            <w:tcW w:w="2520" w:type="dxa"/>
            <w:tcBorders>
              <w:top w:val="nil"/>
              <w:left w:val="nil"/>
              <w:bottom w:val="nil"/>
              <w:right w:val="nil"/>
            </w:tcBorders>
            <w:shd w:val="clear" w:color="auto" w:fill="78C800"/>
            <w:hideMark/>
          </w:tcPr>
          <w:p w14:paraId="49DF3810" w14:textId="77777777" w:rsidR="00255315" w:rsidRPr="00255315" w:rsidRDefault="00255315" w:rsidP="00255315">
            <w:pPr>
              <w:rPr>
                <w:ins w:id="14326" w:author="Salah Soliman" w:date="2020-01-31T16:43:00Z"/>
                <w:rFonts w:ascii="Open Sans Semibold" w:eastAsia="Open Sans" w:hAnsi="Open Sans Semibold" w:cs="Open Sans Semibold"/>
                <w:color w:val="FFFFFF"/>
              </w:rPr>
            </w:pPr>
            <w:ins w:id="14327" w:author="Salah Soliman" w:date="2020-01-31T16:43:00Z">
              <w:r w:rsidRPr="00255315">
                <w:rPr>
                  <w:rFonts w:ascii="Open Sans Semibold" w:eastAsia="Open Sans" w:hAnsi="Open Sans Semibold" w:cs="Open Sans Semibold"/>
                  <w:color w:val="FFFFFF"/>
                </w:rPr>
                <w:t>Explanation</w:t>
              </w:r>
            </w:ins>
          </w:p>
        </w:tc>
        <w:tc>
          <w:tcPr>
            <w:tcW w:w="7470" w:type="dxa"/>
            <w:tcBorders>
              <w:top w:val="nil"/>
              <w:left w:val="nil"/>
              <w:bottom w:val="nil"/>
              <w:right w:val="nil"/>
            </w:tcBorders>
            <w:shd w:val="clear" w:color="auto" w:fill="FAFAFA"/>
          </w:tcPr>
          <w:p w14:paraId="13768B37" w14:textId="77777777" w:rsidR="00255315" w:rsidRPr="00255315" w:rsidRDefault="00255315" w:rsidP="00255315">
            <w:pPr>
              <w:rPr>
                <w:ins w:id="14328" w:author="Salah Soliman" w:date="2020-01-31T16:43:00Z"/>
                <w:rFonts w:ascii="Open Sans" w:eastAsia="Open Sans" w:hAnsi="Open Sans" w:cs="Times New Roman"/>
                <w:color w:val="404040"/>
              </w:rPr>
            </w:pPr>
          </w:p>
        </w:tc>
        <w:tc>
          <w:tcPr>
            <w:tcW w:w="270" w:type="dxa"/>
            <w:tcBorders>
              <w:top w:val="nil"/>
              <w:left w:val="nil"/>
              <w:bottom w:val="nil"/>
              <w:right w:val="single" w:sz="4" w:space="0" w:color="DBDBDB"/>
            </w:tcBorders>
            <w:shd w:val="clear" w:color="auto" w:fill="FAFAFA"/>
          </w:tcPr>
          <w:p w14:paraId="45C788CF" w14:textId="77777777" w:rsidR="00255315" w:rsidRPr="00255315" w:rsidRDefault="00255315" w:rsidP="00255315">
            <w:pPr>
              <w:rPr>
                <w:ins w:id="14329" w:author="Salah Soliman" w:date="2020-01-31T16:43:00Z"/>
                <w:rFonts w:ascii="Open Sans" w:eastAsia="Open Sans" w:hAnsi="Open Sans" w:cs="Times New Roman"/>
              </w:rPr>
            </w:pPr>
          </w:p>
        </w:tc>
      </w:tr>
      <w:tr w:rsidR="00255315" w:rsidRPr="00255315" w14:paraId="71CD05DF" w14:textId="77777777" w:rsidTr="00255315">
        <w:trPr>
          <w:ins w:id="14330" w:author="Salah Soliman" w:date="2020-01-31T16:43:00Z"/>
        </w:trPr>
        <w:tc>
          <w:tcPr>
            <w:tcW w:w="265" w:type="dxa"/>
            <w:tcBorders>
              <w:top w:val="nil"/>
              <w:left w:val="single" w:sz="4" w:space="0" w:color="DBDBDB"/>
              <w:bottom w:val="nil"/>
              <w:right w:val="nil"/>
            </w:tcBorders>
            <w:shd w:val="clear" w:color="auto" w:fill="FAFAFA"/>
          </w:tcPr>
          <w:p w14:paraId="0D21A835" w14:textId="77777777" w:rsidR="00255315" w:rsidRPr="00255315" w:rsidRDefault="00255315" w:rsidP="00255315">
            <w:pPr>
              <w:rPr>
                <w:ins w:id="14331" w:author="Salah Soliman" w:date="2020-01-31T16:43:00Z"/>
                <w:rFonts w:ascii="Open Sans" w:eastAsia="Open Sans" w:hAnsi="Open Sans" w:cs="Times New Roman"/>
                <w:color w:val="404040"/>
                <w:sz w:val="16"/>
                <w:szCs w:val="16"/>
              </w:rPr>
            </w:pPr>
          </w:p>
        </w:tc>
        <w:tc>
          <w:tcPr>
            <w:tcW w:w="2520" w:type="dxa"/>
            <w:tcBorders>
              <w:top w:val="nil"/>
              <w:left w:val="nil"/>
              <w:bottom w:val="single" w:sz="4" w:space="0" w:color="CCFFCC"/>
              <w:right w:val="nil"/>
            </w:tcBorders>
            <w:shd w:val="clear" w:color="auto" w:fill="78C800"/>
          </w:tcPr>
          <w:p w14:paraId="5F3EA7C8" w14:textId="77777777" w:rsidR="00255315" w:rsidRPr="00255315" w:rsidRDefault="00255315" w:rsidP="00255315">
            <w:pPr>
              <w:rPr>
                <w:ins w:id="14332" w:author="Salah Soliman" w:date="2020-01-31T16:43:00Z"/>
                <w:rFonts w:ascii="Open Sans" w:eastAsia="Open Sans" w:hAnsi="Open Sans" w:cs="Times New Roman"/>
                <w:color w:val="404040"/>
                <w:sz w:val="16"/>
                <w:szCs w:val="16"/>
              </w:rPr>
            </w:pPr>
          </w:p>
        </w:tc>
        <w:tc>
          <w:tcPr>
            <w:tcW w:w="7470" w:type="dxa"/>
            <w:tcBorders>
              <w:top w:val="nil"/>
              <w:left w:val="nil"/>
              <w:bottom w:val="single" w:sz="4" w:space="0" w:color="CCFFCC"/>
              <w:right w:val="nil"/>
            </w:tcBorders>
            <w:shd w:val="clear" w:color="auto" w:fill="78C800"/>
          </w:tcPr>
          <w:p w14:paraId="01B79C25" w14:textId="77777777" w:rsidR="00255315" w:rsidRPr="00255315" w:rsidRDefault="00255315" w:rsidP="00255315">
            <w:pPr>
              <w:rPr>
                <w:ins w:id="14333" w:author="Salah Soliman" w:date="2020-01-31T16:43:00Z"/>
                <w:rFonts w:ascii="Open Sans" w:eastAsia="Open Sans" w:hAnsi="Open Sans" w:cs="Times New Roman"/>
                <w:color w:val="404040"/>
                <w:sz w:val="16"/>
                <w:szCs w:val="16"/>
              </w:rPr>
            </w:pPr>
          </w:p>
        </w:tc>
        <w:tc>
          <w:tcPr>
            <w:tcW w:w="270" w:type="dxa"/>
            <w:tcBorders>
              <w:top w:val="nil"/>
              <w:left w:val="nil"/>
              <w:bottom w:val="nil"/>
              <w:right w:val="single" w:sz="4" w:space="0" w:color="DBDBDB"/>
            </w:tcBorders>
            <w:shd w:val="clear" w:color="auto" w:fill="FAFAFA"/>
          </w:tcPr>
          <w:p w14:paraId="7BEDEDE9" w14:textId="77777777" w:rsidR="00255315" w:rsidRPr="00255315" w:rsidRDefault="00255315" w:rsidP="00255315">
            <w:pPr>
              <w:rPr>
                <w:ins w:id="14334" w:author="Salah Soliman" w:date="2020-01-31T16:43:00Z"/>
                <w:rFonts w:ascii="Open Sans" w:eastAsia="Open Sans" w:hAnsi="Open Sans" w:cs="Times New Roman"/>
                <w:color w:val="404040"/>
                <w:sz w:val="16"/>
                <w:szCs w:val="16"/>
              </w:rPr>
            </w:pPr>
          </w:p>
        </w:tc>
      </w:tr>
      <w:tr w:rsidR="00255315" w:rsidRPr="00255315" w14:paraId="5DEE6129" w14:textId="77777777" w:rsidTr="00255315">
        <w:trPr>
          <w:trHeight w:val="60"/>
          <w:ins w:id="14335" w:author="Salah Soliman" w:date="2020-01-31T16:43:00Z"/>
        </w:trPr>
        <w:tc>
          <w:tcPr>
            <w:tcW w:w="265" w:type="dxa"/>
            <w:tcBorders>
              <w:top w:val="nil"/>
              <w:left w:val="single" w:sz="4" w:space="0" w:color="DBDBDB"/>
              <w:bottom w:val="nil"/>
              <w:right w:val="single" w:sz="4" w:space="0" w:color="CCFFCC"/>
            </w:tcBorders>
            <w:shd w:val="clear" w:color="auto" w:fill="FAFAFA"/>
          </w:tcPr>
          <w:p w14:paraId="61672117" w14:textId="77777777" w:rsidR="00255315" w:rsidRPr="00255315" w:rsidRDefault="00255315" w:rsidP="00255315">
            <w:pPr>
              <w:rPr>
                <w:ins w:id="14336" w:author="Salah Soliman" w:date="2020-01-31T16:43:00Z"/>
                <w:rFonts w:ascii="Open Sans" w:eastAsia="Open Sans" w:hAnsi="Open Sans" w:cs="Times New Roman"/>
              </w:rPr>
            </w:pPr>
          </w:p>
        </w:tc>
        <w:tc>
          <w:tcPr>
            <w:tcW w:w="9990" w:type="dxa"/>
            <w:gridSpan w:val="2"/>
            <w:tcBorders>
              <w:top w:val="single" w:sz="4" w:space="0" w:color="CCFFCC"/>
              <w:left w:val="single" w:sz="4" w:space="0" w:color="CCFFCC"/>
              <w:bottom w:val="single" w:sz="4" w:space="0" w:color="CCFFCC"/>
              <w:right w:val="single" w:sz="4" w:space="0" w:color="CCFFCC"/>
            </w:tcBorders>
            <w:shd w:val="clear" w:color="auto" w:fill="F3FFF3"/>
            <w:hideMark/>
          </w:tcPr>
          <w:p w14:paraId="4C6D4A8B" w14:textId="6F9AE37A" w:rsidR="00255315" w:rsidRPr="00255315" w:rsidRDefault="00255315" w:rsidP="00255315">
            <w:pPr>
              <w:rPr>
                <w:ins w:id="14337" w:author="Salah Soliman" w:date="2020-01-31T16:43:00Z"/>
                <w:rFonts w:ascii="Open Sans" w:eastAsia="Open Sans" w:hAnsi="Open Sans" w:cs="Times New Roman"/>
                <w:color w:val="7F7F7F"/>
              </w:rPr>
            </w:pPr>
            <w:ins w:id="14338" w:author="Salah Soliman" w:date="2020-01-31T16:43:00Z">
              <w:r w:rsidRPr="00255315">
                <w:rPr>
                  <w:rFonts w:ascii="Open Sans" w:eastAsia="Open Sans" w:hAnsi="Open Sans" w:cs="Times New Roman"/>
                  <w:color w:val="7F7F7F"/>
                </w:rPr>
                <w:t xml:space="preserve">Great! Matplotlib is a very popular visualization library for </w:t>
              </w:r>
            </w:ins>
            <w:ins w:id="14339" w:author="Chantelle Dubois Nishiyama" w:date="2020-02-19T23:11:00Z">
              <w:r w:rsidR="00F40ACB">
                <w:rPr>
                  <w:rFonts w:ascii="Open Sans" w:eastAsia="Open Sans" w:hAnsi="Open Sans" w:cs="Times New Roman"/>
                  <w:color w:val="7F7F7F"/>
                </w:rPr>
                <w:t>P</w:t>
              </w:r>
            </w:ins>
            <w:ins w:id="14340" w:author="Salah Soliman" w:date="2020-01-31T16:43:00Z">
              <w:del w:id="14341" w:author="Chantelle Dubois Nishiyama" w:date="2020-02-19T23:11:00Z">
                <w:r w:rsidRPr="00255315" w:rsidDel="00F40ACB">
                  <w:rPr>
                    <w:rFonts w:ascii="Open Sans" w:eastAsia="Open Sans" w:hAnsi="Open Sans" w:cs="Times New Roman"/>
                    <w:color w:val="7F7F7F"/>
                  </w:rPr>
                  <w:delText>p</w:delText>
                </w:r>
              </w:del>
              <w:r w:rsidRPr="00255315">
                <w:rPr>
                  <w:rFonts w:ascii="Open Sans" w:eastAsia="Open Sans" w:hAnsi="Open Sans" w:cs="Times New Roman"/>
                  <w:color w:val="7F7F7F"/>
                </w:rPr>
                <w:t xml:space="preserve">ython. </w:t>
              </w:r>
            </w:ins>
          </w:p>
        </w:tc>
        <w:tc>
          <w:tcPr>
            <w:tcW w:w="270" w:type="dxa"/>
            <w:tcBorders>
              <w:top w:val="nil"/>
              <w:left w:val="single" w:sz="4" w:space="0" w:color="CCFFCC"/>
              <w:bottom w:val="nil"/>
              <w:right w:val="single" w:sz="4" w:space="0" w:color="DBDBDB"/>
            </w:tcBorders>
            <w:shd w:val="clear" w:color="auto" w:fill="FAFAFA"/>
          </w:tcPr>
          <w:p w14:paraId="17D19283" w14:textId="77777777" w:rsidR="00255315" w:rsidRPr="00255315" w:rsidRDefault="00255315" w:rsidP="00255315">
            <w:pPr>
              <w:rPr>
                <w:ins w:id="14342" w:author="Salah Soliman" w:date="2020-01-31T16:43:00Z"/>
                <w:rFonts w:ascii="Open Sans" w:eastAsia="Open Sans" w:hAnsi="Open Sans" w:cs="Times New Roman"/>
                <w:color w:val="404040"/>
              </w:rPr>
            </w:pPr>
          </w:p>
        </w:tc>
      </w:tr>
      <w:tr w:rsidR="00255315" w:rsidRPr="00255315" w14:paraId="3A97C520" w14:textId="77777777" w:rsidTr="00255315">
        <w:trPr>
          <w:ins w:id="14343" w:author="Salah Soliman" w:date="2020-01-31T16:43:00Z"/>
        </w:trPr>
        <w:tc>
          <w:tcPr>
            <w:tcW w:w="265" w:type="dxa"/>
            <w:tcBorders>
              <w:top w:val="nil"/>
              <w:left w:val="single" w:sz="4" w:space="0" w:color="DBDBDB"/>
              <w:bottom w:val="single" w:sz="4" w:space="0" w:color="DBDBDB"/>
              <w:right w:val="nil"/>
            </w:tcBorders>
            <w:shd w:val="clear" w:color="auto" w:fill="FAFAFA"/>
          </w:tcPr>
          <w:p w14:paraId="1D125D3B" w14:textId="77777777" w:rsidR="00255315" w:rsidRPr="00255315" w:rsidRDefault="00255315" w:rsidP="00255315">
            <w:pPr>
              <w:rPr>
                <w:ins w:id="14344" w:author="Salah Soliman" w:date="2020-01-31T16:43:00Z"/>
                <w:rFonts w:ascii="Open Sans" w:eastAsia="Open Sans" w:hAnsi="Open Sans" w:cs="Times New Roman"/>
                <w:color w:val="404040"/>
                <w:sz w:val="16"/>
                <w:szCs w:val="16"/>
              </w:rPr>
            </w:pPr>
          </w:p>
        </w:tc>
        <w:tc>
          <w:tcPr>
            <w:tcW w:w="2520" w:type="dxa"/>
            <w:tcBorders>
              <w:top w:val="single" w:sz="4" w:space="0" w:color="CCFFCC"/>
              <w:left w:val="nil"/>
              <w:bottom w:val="single" w:sz="4" w:space="0" w:color="DBDBDB"/>
              <w:right w:val="nil"/>
            </w:tcBorders>
            <w:shd w:val="clear" w:color="auto" w:fill="FAFAFA"/>
          </w:tcPr>
          <w:p w14:paraId="648F5328" w14:textId="77777777" w:rsidR="00255315" w:rsidRPr="00255315" w:rsidRDefault="00255315" w:rsidP="00255315">
            <w:pPr>
              <w:rPr>
                <w:ins w:id="14345" w:author="Salah Soliman" w:date="2020-01-31T16:43:00Z"/>
                <w:rFonts w:ascii="Open Sans" w:eastAsia="Open Sans" w:hAnsi="Open Sans" w:cs="Times New Roman"/>
                <w:color w:val="404040"/>
                <w:sz w:val="16"/>
                <w:szCs w:val="16"/>
              </w:rPr>
            </w:pPr>
          </w:p>
        </w:tc>
        <w:tc>
          <w:tcPr>
            <w:tcW w:w="7470" w:type="dxa"/>
            <w:tcBorders>
              <w:top w:val="single" w:sz="4" w:space="0" w:color="CCFFCC"/>
              <w:left w:val="nil"/>
              <w:bottom w:val="single" w:sz="4" w:space="0" w:color="DBDBDB"/>
              <w:right w:val="nil"/>
            </w:tcBorders>
            <w:shd w:val="clear" w:color="auto" w:fill="FAFAFA"/>
          </w:tcPr>
          <w:p w14:paraId="6976249C" w14:textId="77777777" w:rsidR="00255315" w:rsidRPr="00255315" w:rsidRDefault="00255315" w:rsidP="00255315">
            <w:pPr>
              <w:rPr>
                <w:ins w:id="14346" w:author="Salah Soliman" w:date="2020-01-31T16:43:00Z"/>
                <w:rFonts w:ascii="Open Sans" w:eastAsia="Open Sans" w:hAnsi="Open Sans" w:cs="Times New Roman"/>
                <w:color w:val="404040"/>
                <w:sz w:val="16"/>
                <w:szCs w:val="16"/>
              </w:rPr>
            </w:pPr>
          </w:p>
        </w:tc>
        <w:tc>
          <w:tcPr>
            <w:tcW w:w="270" w:type="dxa"/>
            <w:tcBorders>
              <w:top w:val="nil"/>
              <w:left w:val="nil"/>
              <w:bottom w:val="single" w:sz="4" w:space="0" w:color="DBDBDB"/>
              <w:right w:val="single" w:sz="4" w:space="0" w:color="DBDBDB"/>
            </w:tcBorders>
            <w:shd w:val="clear" w:color="auto" w:fill="FAFAFA"/>
          </w:tcPr>
          <w:p w14:paraId="746750E8" w14:textId="77777777" w:rsidR="00255315" w:rsidRPr="00255315" w:rsidRDefault="00255315" w:rsidP="00255315">
            <w:pPr>
              <w:rPr>
                <w:ins w:id="14347" w:author="Salah Soliman" w:date="2020-01-31T16:43:00Z"/>
                <w:rFonts w:ascii="Open Sans" w:eastAsia="Open Sans" w:hAnsi="Open Sans" w:cs="Times New Roman"/>
                <w:color w:val="404040"/>
                <w:sz w:val="16"/>
                <w:szCs w:val="16"/>
              </w:rPr>
            </w:pPr>
          </w:p>
        </w:tc>
      </w:tr>
    </w:tbl>
    <w:p w14:paraId="6B722561" w14:textId="77777777" w:rsidR="00255315" w:rsidRPr="00255315" w:rsidRDefault="00255315" w:rsidP="00255315">
      <w:pPr>
        <w:spacing w:after="0" w:line="240" w:lineRule="auto"/>
        <w:rPr>
          <w:ins w:id="14348" w:author="Salah Soliman" w:date="2020-01-31T16:43:00Z"/>
          <w:rFonts w:ascii="Open Sans" w:eastAsia="Open Sans" w:hAnsi="Open Sans" w:cs="Times New Roman"/>
          <w:color w:val="404040"/>
        </w:rPr>
      </w:pPr>
    </w:p>
    <w:tbl>
      <w:tblPr>
        <w:tblStyle w:val="TableGrid34"/>
        <w:tblW w:w="10530" w:type="dxa"/>
        <w:tblBorders>
          <w:top w:val="single" w:sz="4" w:space="0" w:color="DBDBDB"/>
          <w:left w:val="single" w:sz="4" w:space="0" w:color="DBDBDB"/>
          <w:bottom w:val="single" w:sz="4" w:space="0" w:color="DBDBDB"/>
          <w:right w:val="single" w:sz="4" w:space="0" w:color="DBDBDB"/>
          <w:insideH w:val="none" w:sz="0" w:space="0" w:color="auto"/>
          <w:insideV w:val="none" w:sz="0" w:space="0" w:color="auto"/>
        </w:tblBorders>
        <w:tblLayout w:type="fixed"/>
        <w:tblCellMar>
          <w:left w:w="115" w:type="dxa"/>
          <w:right w:w="115" w:type="dxa"/>
        </w:tblCellMar>
        <w:tblLook w:val="04A0" w:firstRow="1" w:lastRow="0" w:firstColumn="1" w:lastColumn="0" w:noHBand="0" w:noVBand="1"/>
      </w:tblPr>
      <w:tblGrid>
        <w:gridCol w:w="265"/>
        <w:gridCol w:w="2521"/>
        <w:gridCol w:w="7474"/>
        <w:gridCol w:w="270"/>
      </w:tblGrid>
      <w:tr w:rsidR="00255315" w:rsidRPr="00255315" w14:paraId="7D7ECEE8" w14:textId="77777777" w:rsidTr="00255315">
        <w:trPr>
          <w:trHeight w:val="107"/>
          <w:ins w:id="14349" w:author="Salah Soliman" w:date="2020-01-31T16:43:00Z"/>
        </w:trPr>
        <w:tc>
          <w:tcPr>
            <w:tcW w:w="265" w:type="dxa"/>
            <w:tcBorders>
              <w:top w:val="single" w:sz="4" w:space="0" w:color="DBDBDB"/>
              <w:left w:val="single" w:sz="4" w:space="0" w:color="DBDBDB"/>
              <w:bottom w:val="nil"/>
              <w:right w:val="nil"/>
            </w:tcBorders>
            <w:shd w:val="clear" w:color="auto" w:fill="FAFAFA"/>
          </w:tcPr>
          <w:p w14:paraId="1510E264" w14:textId="77777777" w:rsidR="00255315" w:rsidRPr="00255315" w:rsidRDefault="00255315" w:rsidP="00255315">
            <w:pPr>
              <w:rPr>
                <w:ins w:id="14350" w:author="Salah Soliman" w:date="2020-01-31T16:43:00Z"/>
                <w:rFonts w:ascii="Open Sans" w:eastAsia="Open Sans" w:hAnsi="Open Sans" w:cs="Times New Roman"/>
              </w:rPr>
            </w:pPr>
          </w:p>
        </w:tc>
        <w:tc>
          <w:tcPr>
            <w:tcW w:w="2520" w:type="dxa"/>
            <w:tcBorders>
              <w:top w:val="single" w:sz="4" w:space="0" w:color="DBDBDB"/>
              <w:left w:val="nil"/>
              <w:bottom w:val="nil"/>
              <w:right w:val="nil"/>
            </w:tcBorders>
            <w:shd w:val="clear" w:color="auto" w:fill="FAFAFA"/>
          </w:tcPr>
          <w:p w14:paraId="43C9DC63" w14:textId="77777777" w:rsidR="00255315" w:rsidRPr="00255315" w:rsidRDefault="00255315" w:rsidP="00255315">
            <w:pPr>
              <w:rPr>
                <w:ins w:id="14351" w:author="Salah Soliman" w:date="2020-01-31T16:43:00Z"/>
                <w:rFonts w:ascii="Open Sans" w:eastAsia="Open Sans" w:hAnsi="Open Sans" w:cs="Times New Roman"/>
              </w:rPr>
            </w:pPr>
          </w:p>
        </w:tc>
        <w:tc>
          <w:tcPr>
            <w:tcW w:w="7470" w:type="dxa"/>
            <w:tcBorders>
              <w:top w:val="single" w:sz="4" w:space="0" w:color="DBDBDB"/>
              <w:left w:val="nil"/>
              <w:bottom w:val="nil"/>
              <w:right w:val="nil"/>
            </w:tcBorders>
            <w:shd w:val="clear" w:color="auto" w:fill="FAFAFA"/>
            <w:hideMark/>
          </w:tcPr>
          <w:p w14:paraId="32189570" w14:textId="1D78976E" w:rsidR="00255315" w:rsidRPr="00255315" w:rsidRDefault="00255315" w:rsidP="00255315">
            <w:pPr>
              <w:jc w:val="right"/>
              <w:rPr>
                <w:ins w:id="14352" w:author="Salah Soliman" w:date="2020-01-31T16:43:00Z"/>
                <w:rFonts w:ascii="Open Sans" w:eastAsia="Open Sans" w:hAnsi="Open Sans" w:cs="Times New Roman"/>
                <w:color w:val="78C800"/>
              </w:rPr>
            </w:pPr>
            <w:ins w:id="14353" w:author="Salah Soliman" w:date="2020-01-31T16:43:00Z">
              <w:r w:rsidRPr="00255315">
                <w:rPr>
                  <w:rFonts w:ascii="FontAwesome" w:eastAsia="Open Sans" w:hAnsi="FontAwesome" w:cs="Times New Roman"/>
                  <w:color w:val="FF4B4B"/>
                </w:rPr>
                <w:sym w:font="FontAwesome" w:char="F057"/>
              </w:r>
              <w:r w:rsidRPr="00255315">
                <w:rPr>
                  <w:rFonts w:ascii="Open Sans" w:eastAsia="Open Sans" w:hAnsi="Open Sans" w:cs="Times New Roman"/>
                  <w:color w:val="FF4B4B"/>
                </w:rPr>
                <w:t xml:space="preserve"> </w:t>
              </w:r>
              <w:del w:id="14354" w:author="Chantelle Dubois Nishiyama" w:date="2020-02-26T19:18:00Z">
                <w:r w:rsidRPr="00255315" w:rsidDel="00B97780">
                  <w:rPr>
                    <w:rFonts w:ascii="Open Sans" w:eastAsia="Open Sans" w:hAnsi="Open Sans" w:cs="Times New Roman"/>
                    <w:color w:val="FF4B4B"/>
                  </w:rPr>
                  <w:delText>That’s</w:delText>
                </w:r>
              </w:del>
            </w:ins>
            <w:ins w:id="14355" w:author="Chantelle Dubois Nishiyama" w:date="2020-02-26T19:18:00Z">
              <w:r w:rsidR="00B97780">
                <w:rPr>
                  <w:rFonts w:ascii="Open Sans" w:eastAsia="Open Sans" w:hAnsi="Open Sans" w:cs="Times New Roman"/>
                  <w:color w:val="FF4B4B"/>
                </w:rPr>
                <w:t>That is</w:t>
              </w:r>
            </w:ins>
            <w:ins w:id="14356" w:author="Salah Soliman" w:date="2020-01-31T16:43:00Z">
              <w:r w:rsidRPr="00255315">
                <w:rPr>
                  <w:rFonts w:ascii="Open Sans" w:eastAsia="Open Sans" w:hAnsi="Open Sans" w:cs="Times New Roman"/>
                  <w:color w:val="FF4B4B"/>
                </w:rPr>
                <w:t xml:space="preserve"> Incorrect</w:t>
              </w:r>
            </w:ins>
          </w:p>
        </w:tc>
        <w:tc>
          <w:tcPr>
            <w:tcW w:w="270" w:type="dxa"/>
            <w:tcBorders>
              <w:top w:val="single" w:sz="4" w:space="0" w:color="DBDBDB"/>
              <w:left w:val="nil"/>
              <w:bottom w:val="nil"/>
              <w:right w:val="single" w:sz="4" w:space="0" w:color="DBDBDB"/>
            </w:tcBorders>
            <w:shd w:val="clear" w:color="auto" w:fill="FAFAFA"/>
          </w:tcPr>
          <w:p w14:paraId="7429AA7F" w14:textId="77777777" w:rsidR="00255315" w:rsidRPr="00255315" w:rsidRDefault="00255315" w:rsidP="00255315">
            <w:pPr>
              <w:rPr>
                <w:ins w:id="14357" w:author="Salah Soliman" w:date="2020-01-31T16:43:00Z"/>
                <w:rFonts w:ascii="Open Sans" w:eastAsia="Open Sans" w:hAnsi="Open Sans" w:cs="Times New Roman"/>
                <w:color w:val="404040"/>
              </w:rPr>
            </w:pPr>
          </w:p>
        </w:tc>
      </w:tr>
      <w:tr w:rsidR="00255315" w:rsidRPr="00255315" w14:paraId="0A216D1F" w14:textId="77777777" w:rsidTr="00255315">
        <w:trPr>
          <w:ins w:id="14358" w:author="Salah Soliman" w:date="2020-01-31T16:43:00Z"/>
        </w:trPr>
        <w:tc>
          <w:tcPr>
            <w:tcW w:w="265" w:type="dxa"/>
            <w:tcBorders>
              <w:top w:val="nil"/>
              <w:left w:val="single" w:sz="4" w:space="0" w:color="DBDBDB"/>
              <w:bottom w:val="nil"/>
              <w:right w:val="nil"/>
            </w:tcBorders>
            <w:shd w:val="clear" w:color="auto" w:fill="FAFAFA"/>
          </w:tcPr>
          <w:p w14:paraId="04D49564" w14:textId="77777777" w:rsidR="00255315" w:rsidRPr="00255315" w:rsidRDefault="00255315" w:rsidP="00255315">
            <w:pPr>
              <w:rPr>
                <w:ins w:id="14359" w:author="Salah Soliman" w:date="2020-01-31T16:43:00Z"/>
                <w:rFonts w:ascii="Open Sans" w:eastAsia="Open Sans" w:hAnsi="Open Sans" w:cs="Times New Roman"/>
              </w:rPr>
            </w:pPr>
          </w:p>
        </w:tc>
        <w:tc>
          <w:tcPr>
            <w:tcW w:w="2520" w:type="dxa"/>
            <w:tcBorders>
              <w:top w:val="nil"/>
              <w:left w:val="nil"/>
              <w:bottom w:val="nil"/>
              <w:right w:val="nil"/>
            </w:tcBorders>
            <w:shd w:val="clear" w:color="auto" w:fill="FF4B4B"/>
            <w:hideMark/>
          </w:tcPr>
          <w:p w14:paraId="6A73E196" w14:textId="77777777" w:rsidR="00255315" w:rsidRPr="00255315" w:rsidRDefault="00255315" w:rsidP="00255315">
            <w:pPr>
              <w:rPr>
                <w:ins w:id="14360" w:author="Salah Soliman" w:date="2020-01-31T16:43:00Z"/>
                <w:rFonts w:ascii="Open Sans Semibold" w:eastAsia="Open Sans" w:hAnsi="Open Sans Semibold" w:cs="Open Sans Semibold"/>
                <w:color w:val="FFFFFF"/>
              </w:rPr>
            </w:pPr>
            <w:ins w:id="14361" w:author="Salah Soliman" w:date="2020-01-31T16:43:00Z">
              <w:r w:rsidRPr="00255315">
                <w:rPr>
                  <w:rFonts w:ascii="Open Sans Semibold" w:eastAsia="Open Sans" w:hAnsi="Open Sans Semibold" w:cs="Open Sans Semibold"/>
                  <w:color w:val="FFFFFF"/>
                </w:rPr>
                <w:t>Explanation</w:t>
              </w:r>
            </w:ins>
          </w:p>
        </w:tc>
        <w:tc>
          <w:tcPr>
            <w:tcW w:w="7470" w:type="dxa"/>
            <w:tcBorders>
              <w:top w:val="nil"/>
              <w:left w:val="nil"/>
              <w:bottom w:val="nil"/>
              <w:right w:val="nil"/>
            </w:tcBorders>
            <w:shd w:val="clear" w:color="auto" w:fill="FAFAFA"/>
          </w:tcPr>
          <w:p w14:paraId="7AA22389" w14:textId="77777777" w:rsidR="00255315" w:rsidRPr="00255315" w:rsidRDefault="00255315" w:rsidP="00255315">
            <w:pPr>
              <w:rPr>
                <w:ins w:id="14362" w:author="Salah Soliman" w:date="2020-01-31T16:43:00Z"/>
                <w:rFonts w:ascii="Open Sans" w:eastAsia="Open Sans" w:hAnsi="Open Sans" w:cs="Times New Roman"/>
                <w:color w:val="404040"/>
              </w:rPr>
            </w:pPr>
          </w:p>
        </w:tc>
        <w:tc>
          <w:tcPr>
            <w:tcW w:w="270" w:type="dxa"/>
            <w:tcBorders>
              <w:top w:val="nil"/>
              <w:left w:val="nil"/>
              <w:bottom w:val="nil"/>
              <w:right w:val="single" w:sz="4" w:space="0" w:color="DBDBDB"/>
            </w:tcBorders>
            <w:shd w:val="clear" w:color="auto" w:fill="FAFAFA"/>
          </w:tcPr>
          <w:p w14:paraId="393A3C20" w14:textId="77777777" w:rsidR="00255315" w:rsidRPr="00255315" w:rsidRDefault="00255315" w:rsidP="00255315">
            <w:pPr>
              <w:rPr>
                <w:ins w:id="14363" w:author="Salah Soliman" w:date="2020-01-31T16:43:00Z"/>
                <w:rFonts w:ascii="Open Sans" w:eastAsia="Open Sans" w:hAnsi="Open Sans" w:cs="Times New Roman"/>
              </w:rPr>
            </w:pPr>
          </w:p>
        </w:tc>
      </w:tr>
      <w:tr w:rsidR="00255315" w:rsidRPr="00255315" w14:paraId="3C61FB58" w14:textId="77777777" w:rsidTr="00255315">
        <w:trPr>
          <w:ins w:id="14364" w:author="Salah Soliman" w:date="2020-01-31T16:43:00Z"/>
        </w:trPr>
        <w:tc>
          <w:tcPr>
            <w:tcW w:w="265" w:type="dxa"/>
            <w:tcBorders>
              <w:top w:val="nil"/>
              <w:left w:val="single" w:sz="4" w:space="0" w:color="DBDBDB"/>
              <w:bottom w:val="nil"/>
              <w:right w:val="nil"/>
            </w:tcBorders>
            <w:shd w:val="clear" w:color="auto" w:fill="FAFAFA"/>
          </w:tcPr>
          <w:p w14:paraId="3F63FB67" w14:textId="77777777" w:rsidR="00255315" w:rsidRPr="00255315" w:rsidRDefault="00255315" w:rsidP="00255315">
            <w:pPr>
              <w:rPr>
                <w:ins w:id="14365" w:author="Salah Soliman" w:date="2020-01-31T16:43:00Z"/>
                <w:rFonts w:ascii="Open Sans" w:eastAsia="Open Sans" w:hAnsi="Open Sans" w:cs="Times New Roman"/>
                <w:color w:val="404040"/>
                <w:sz w:val="16"/>
                <w:szCs w:val="16"/>
              </w:rPr>
            </w:pPr>
          </w:p>
        </w:tc>
        <w:tc>
          <w:tcPr>
            <w:tcW w:w="2520" w:type="dxa"/>
            <w:tcBorders>
              <w:top w:val="nil"/>
              <w:left w:val="nil"/>
              <w:bottom w:val="single" w:sz="4" w:space="0" w:color="F9DBDB"/>
              <w:right w:val="nil"/>
            </w:tcBorders>
            <w:shd w:val="clear" w:color="auto" w:fill="FF4B4B"/>
          </w:tcPr>
          <w:p w14:paraId="79B080A5" w14:textId="77777777" w:rsidR="00255315" w:rsidRPr="00255315" w:rsidRDefault="00255315" w:rsidP="00255315">
            <w:pPr>
              <w:rPr>
                <w:ins w:id="14366" w:author="Salah Soliman" w:date="2020-01-31T16:43:00Z"/>
                <w:rFonts w:ascii="Open Sans" w:eastAsia="Open Sans" w:hAnsi="Open Sans" w:cs="Times New Roman"/>
                <w:color w:val="404040"/>
                <w:sz w:val="16"/>
                <w:szCs w:val="16"/>
              </w:rPr>
            </w:pPr>
          </w:p>
        </w:tc>
        <w:tc>
          <w:tcPr>
            <w:tcW w:w="7470" w:type="dxa"/>
            <w:tcBorders>
              <w:top w:val="nil"/>
              <w:left w:val="nil"/>
              <w:bottom w:val="single" w:sz="4" w:space="0" w:color="F9DBDB"/>
              <w:right w:val="nil"/>
            </w:tcBorders>
            <w:shd w:val="clear" w:color="auto" w:fill="FF4B4B"/>
          </w:tcPr>
          <w:p w14:paraId="03443F2B" w14:textId="77777777" w:rsidR="00255315" w:rsidRPr="00255315" w:rsidRDefault="00255315" w:rsidP="00255315">
            <w:pPr>
              <w:rPr>
                <w:ins w:id="14367" w:author="Salah Soliman" w:date="2020-01-31T16:43:00Z"/>
                <w:rFonts w:ascii="Open Sans" w:eastAsia="Open Sans" w:hAnsi="Open Sans" w:cs="Times New Roman"/>
                <w:color w:val="404040"/>
                <w:sz w:val="16"/>
                <w:szCs w:val="16"/>
              </w:rPr>
            </w:pPr>
          </w:p>
        </w:tc>
        <w:tc>
          <w:tcPr>
            <w:tcW w:w="270" w:type="dxa"/>
            <w:tcBorders>
              <w:top w:val="nil"/>
              <w:left w:val="nil"/>
              <w:bottom w:val="nil"/>
              <w:right w:val="single" w:sz="4" w:space="0" w:color="DBDBDB"/>
            </w:tcBorders>
            <w:shd w:val="clear" w:color="auto" w:fill="FAFAFA"/>
          </w:tcPr>
          <w:p w14:paraId="6C380699" w14:textId="77777777" w:rsidR="00255315" w:rsidRPr="00255315" w:rsidRDefault="00255315" w:rsidP="00255315">
            <w:pPr>
              <w:rPr>
                <w:ins w:id="14368" w:author="Salah Soliman" w:date="2020-01-31T16:43:00Z"/>
                <w:rFonts w:ascii="Open Sans" w:eastAsia="Open Sans" w:hAnsi="Open Sans" w:cs="Times New Roman"/>
                <w:color w:val="404040"/>
                <w:sz w:val="16"/>
                <w:szCs w:val="16"/>
              </w:rPr>
            </w:pPr>
          </w:p>
        </w:tc>
      </w:tr>
      <w:tr w:rsidR="00255315" w:rsidRPr="00255315" w14:paraId="5CFF1479" w14:textId="77777777" w:rsidTr="00255315">
        <w:trPr>
          <w:trHeight w:val="60"/>
          <w:ins w:id="14369" w:author="Salah Soliman" w:date="2020-01-31T16:43:00Z"/>
        </w:trPr>
        <w:tc>
          <w:tcPr>
            <w:tcW w:w="265" w:type="dxa"/>
            <w:tcBorders>
              <w:top w:val="nil"/>
              <w:left w:val="single" w:sz="4" w:space="0" w:color="DBDBDB"/>
              <w:bottom w:val="nil"/>
              <w:right w:val="single" w:sz="4" w:space="0" w:color="F9DBDB"/>
            </w:tcBorders>
            <w:shd w:val="clear" w:color="auto" w:fill="FAFAFA"/>
          </w:tcPr>
          <w:p w14:paraId="15F42EC5" w14:textId="77777777" w:rsidR="00255315" w:rsidRPr="00255315" w:rsidRDefault="00255315" w:rsidP="00255315">
            <w:pPr>
              <w:rPr>
                <w:ins w:id="14370" w:author="Salah Soliman" w:date="2020-01-31T16:43:00Z"/>
                <w:rFonts w:ascii="Open Sans" w:eastAsia="Open Sans" w:hAnsi="Open Sans" w:cs="Times New Roman"/>
              </w:rPr>
            </w:pPr>
          </w:p>
        </w:tc>
        <w:tc>
          <w:tcPr>
            <w:tcW w:w="9990" w:type="dxa"/>
            <w:gridSpan w:val="2"/>
            <w:tcBorders>
              <w:top w:val="single" w:sz="4" w:space="0" w:color="F9DBDB"/>
              <w:left w:val="single" w:sz="4" w:space="0" w:color="F9DBDB"/>
              <w:bottom w:val="single" w:sz="4" w:space="0" w:color="F9DBDB"/>
              <w:right w:val="single" w:sz="4" w:space="0" w:color="F9DBDB"/>
            </w:tcBorders>
            <w:shd w:val="clear" w:color="auto" w:fill="FCEEEE"/>
            <w:hideMark/>
          </w:tcPr>
          <w:p w14:paraId="53B30033" w14:textId="77777777" w:rsidR="00255315" w:rsidRPr="00255315" w:rsidRDefault="00255315" w:rsidP="00255315">
            <w:pPr>
              <w:rPr>
                <w:ins w:id="14371" w:author="Salah Soliman" w:date="2020-01-31T16:43:00Z"/>
                <w:rFonts w:ascii="Open Sans" w:eastAsia="Open Sans" w:hAnsi="Open Sans" w:cs="Times New Roman"/>
                <w:color w:val="7F7F7F"/>
              </w:rPr>
            </w:pPr>
            <w:ins w:id="14372" w:author="Salah Soliman" w:date="2020-01-31T16:43:00Z">
              <w:r w:rsidRPr="00255315">
                <w:rPr>
                  <w:rFonts w:ascii="Open Sans" w:eastAsia="Open Sans" w:hAnsi="Open Sans" w:cs="Times New Roman"/>
                  <w:color w:val="7F7F7F"/>
                </w:rPr>
                <w:t xml:space="preserve">Unfortunately, this is incorrect. The library you chose is not a visualization library. </w:t>
              </w:r>
            </w:ins>
          </w:p>
        </w:tc>
        <w:tc>
          <w:tcPr>
            <w:tcW w:w="270" w:type="dxa"/>
            <w:tcBorders>
              <w:top w:val="nil"/>
              <w:left w:val="single" w:sz="4" w:space="0" w:color="F9DBDB"/>
              <w:bottom w:val="nil"/>
              <w:right w:val="single" w:sz="4" w:space="0" w:color="DBDBDB"/>
            </w:tcBorders>
            <w:shd w:val="clear" w:color="auto" w:fill="FAFAFA"/>
          </w:tcPr>
          <w:p w14:paraId="151B8D0E" w14:textId="77777777" w:rsidR="00255315" w:rsidRPr="00255315" w:rsidRDefault="00255315" w:rsidP="00255315">
            <w:pPr>
              <w:rPr>
                <w:ins w:id="14373" w:author="Salah Soliman" w:date="2020-01-31T16:43:00Z"/>
                <w:rFonts w:ascii="Open Sans" w:eastAsia="Open Sans" w:hAnsi="Open Sans" w:cs="Times New Roman"/>
                <w:color w:val="404040"/>
              </w:rPr>
            </w:pPr>
          </w:p>
        </w:tc>
      </w:tr>
      <w:tr w:rsidR="00255315" w:rsidRPr="00255315" w14:paraId="5CE7DDB3" w14:textId="77777777" w:rsidTr="00255315">
        <w:trPr>
          <w:ins w:id="14374" w:author="Salah Soliman" w:date="2020-01-31T16:43:00Z"/>
        </w:trPr>
        <w:tc>
          <w:tcPr>
            <w:tcW w:w="265" w:type="dxa"/>
            <w:tcBorders>
              <w:top w:val="nil"/>
              <w:left w:val="single" w:sz="4" w:space="0" w:color="DBDBDB"/>
              <w:bottom w:val="single" w:sz="4" w:space="0" w:color="DBDBDB"/>
              <w:right w:val="nil"/>
            </w:tcBorders>
            <w:shd w:val="clear" w:color="auto" w:fill="FAFAFA"/>
          </w:tcPr>
          <w:p w14:paraId="40C13D40" w14:textId="77777777" w:rsidR="00255315" w:rsidRPr="00255315" w:rsidRDefault="00255315" w:rsidP="00255315">
            <w:pPr>
              <w:rPr>
                <w:ins w:id="14375" w:author="Salah Soliman" w:date="2020-01-31T16:43:00Z"/>
                <w:rFonts w:ascii="Open Sans" w:eastAsia="Open Sans" w:hAnsi="Open Sans" w:cs="Times New Roman"/>
                <w:color w:val="404040"/>
                <w:sz w:val="16"/>
                <w:szCs w:val="16"/>
              </w:rPr>
            </w:pPr>
          </w:p>
        </w:tc>
        <w:tc>
          <w:tcPr>
            <w:tcW w:w="2520" w:type="dxa"/>
            <w:tcBorders>
              <w:top w:val="single" w:sz="4" w:space="0" w:color="F9DBDB"/>
              <w:left w:val="nil"/>
              <w:bottom w:val="single" w:sz="4" w:space="0" w:color="DBDBDB"/>
              <w:right w:val="nil"/>
            </w:tcBorders>
            <w:shd w:val="clear" w:color="auto" w:fill="FAFAFA"/>
          </w:tcPr>
          <w:p w14:paraId="50578B2D" w14:textId="77777777" w:rsidR="00255315" w:rsidRPr="00255315" w:rsidRDefault="00255315" w:rsidP="00255315">
            <w:pPr>
              <w:rPr>
                <w:ins w:id="14376" w:author="Salah Soliman" w:date="2020-01-31T16:43:00Z"/>
                <w:rFonts w:ascii="Open Sans" w:eastAsia="Open Sans" w:hAnsi="Open Sans" w:cs="Times New Roman"/>
                <w:color w:val="404040"/>
                <w:sz w:val="16"/>
                <w:szCs w:val="16"/>
              </w:rPr>
            </w:pPr>
          </w:p>
        </w:tc>
        <w:tc>
          <w:tcPr>
            <w:tcW w:w="7470" w:type="dxa"/>
            <w:tcBorders>
              <w:top w:val="single" w:sz="4" w:space="0" w:color="F9DBDB"/>
              <w:left w:val="nil"/>
              <w:bottom w:val="single" w:sz="4" w:space="0" w:color="DBDBDB"/>
              <w:right w:val="nil"/>
            </w:tcBorders>
            <w:shd w:val="clear" w:color="auto" w:fill="FAFAFA"/>
          </w:tcPr>
          <w:p w14:paraId="49832FC3" w14:textId="77777777" w:rsidR="00255315" w:rsidRPr="00255315" w:rsidRDefault="00255315" w:rsidP="00255315">
            <w:pPr>
              <w:rPr>
                <w:ins w:id="14377" w:author="Salah Soliman" w:date="2020-01-31T16:43:00Z"/>
                <w:rFonts w:ascii="Open Sans" w:eastAsia="Open Sans" w:hAnsi="Open Sans" w:cs="Times New Roman"/>
                <w:color w:val="404040"/>
                <w:sz w:val="16"/>
                <w:szCs w:val="16"/>
              </w:rPr>
            </w:pPr>
          </w:p>
        </w:tc>
        <w:tc>
          <w:tcPr>
            <w:tcW w:w="270" w:type="dxa"/>
            <w:tcBorders>
              <w:top w:val="nil"/>
              <w:left w:val="nil"/>
              <w:bottom w:val="single" w:sz="4" w:space="0" w:color="DBDBDB"/>
              <w:right w:val="single" w:sz="4" w:space="0" w:color="DBDBDB"/>
            </w:tcBorders>
            <w:shd w:val="clear" w:color="auto" w:fill="FAFAFA"/>
          </w:tcPr>
          <w:p w14:paraId="48CC33B1" w14:textId="77777777" w:rsidR="00255315" w:rsidRPr="00255315" w:rsidRDefault="00255315" w:rsidP="00255315">
            <w:pPr>
              <w:rPr>
                <w:ins w:id="14378" w:author="Salah Soliman" w:date="2020-01-31T16:43:00Z"/>
                <w:rFonts w:ascii="Open Sans" w:eastAsia="Open Sans" w:hAnsi="Open Sans" w:cs="Times New Roman"/>
                <w:color w:val="404040"/>
                <w:sz w:val="16"/>
                <w:szCs w:val="16"/>
              </w:rPr>
            </w:pPr>
          </w:p>
        </w:tc>
      </w:tr>
    </w:tbl>
    <w:p w14:paraId="4630F20C" w14:textId="77777777" w:rsidR="00255315" w:rsidRPr="00255315" w:rsidRDefault="00255315" w:rsidP="00255315">
      <w:pPr>
        <w:spacing w:after="0" w:line="240" w:lineRule="auto"/>
        <w:rPr>
          <w:ins w:id="14379" w:author="Salah Soliman" w:date="2020-01-31T16:43:00Z"/>
          <w:rFonts w:ascii="Open Sans" w:eastAsia="Open Sans" w:hAnsi="Open Sans" w:cs="Times New Roman"/>
          <w:color w:val="404040"/>
        </w:rPr>
      </w:pPr>
    </w:p>
    <w:p w14:paraId="47DFC92D" w14:textId="77777777" w:rsidR="00255315" w:rsidRDefault="00255315" w:rsidP="00374341">
      <w:pPr>
        <w:pStyle w:val="NoSpacing"/>
      </w:pPr>
    </w:p>
    <w:p w14:paraId="1707D67B" w14:textId="3B8D9DFD" w:rsidR="00374341" w:rsidDel="00255315" w:rsidRDefault="00374341" w:rsidP="00374341">
      <w:pPr>
        <w:spacing w:after="0" w:line="240" w:lineRule="auto"/>
        <w:rPr>
          <w:del w:id="14380" w:author="Salah Soliman" w:date="2020-01-31T16:43:00Z"/>
        </w:rPr>
      </w:pPr>
      <w:bookmarkStart w:id="14381" w:name="_Hlk31381428"/>
    </w:p>
    <w:tbl>
      <w:tblPr>
        <w:tblStyle w:val="TableGrid"/>
        <w:tblW w:w="10350" w:type="dxa"/>
        <w:tblInd w:w="-5" w:type="dxa"/>
        <w:tblBorders>
          <w:top w:val="single" w:sz="4" w:space="0" w:color="5B9BD5" w:themeColor="accent5"/>
          <w:left w:val="single" w:sz="4" w:space="0" w:color="5B9BD5" w:themeColor="accent5"/>
          <w:bottom w:val="single" w:sz="4" w:space="0" w:color="5B9BD5" w:themeColor="accent5"/>
          <w:right w:val="single" w:sz="4" w:space="0" w:color="5B9BD5" w:themeColor="accent5"/>
          <w:insideH w:val="none" w:sz="0" w:space="0" w:color="auto"/>
          <w:insideV w:val="none" w:sz="0" w:space="0" w:color="auto"/>
        </w:tblBorders>
        <w:tblLayout w:type="fixed"/>
        <w:tblCellMar>
          <w:left w:w="115" w:type="dxa"/>
          <w:right w:w="115" w:type="dxa"/>
        </w:tblCellMar>
        <w:tblLook w:val="04A0" w:firstRow="1" w:lastRow="0" w:firstColumn="1" w:lastColumn="0" w:noHBand="0" w:noVBand="1"/>
        <w:tblPrChange w:id="14382" w:author="Alexis Handford" w:date="2020-01-27T11:06:00Z">
          <w:tblPr>
            <w:tblStyle w:val="TableGrid"/>
            <w:tblW w:w="10350" w:type="dxa"/>
            <w:tblInd w:w="-5" w:type="dxa"/>
            <w:tblBorders>
              <w:top w:val="single" w:sz="4" w:space="0" w:color="5B9BD5" w:themeColor="accent5"/>
              <w:left w:val="single" w:sz="4" w:space="0" w:color="5B9BD5" w:themeColor="accent5"/>
              <w:bottom w:val="single" w:sz="4" w:space="0" w:color="5B9BD5" w:themeColor="accent5"/>
              <w:right w:val="single" w:sz="4" w:space="0" w:color="5B9BD5" w:themeColor="accent5"/>
              <w:insideH w:val="none" w:sz="0" w:space="0" w:color="auto"/>
              <w:insideV w:val="none" w:sz="0" w:space="0" w:color="auto"/>
            </w:tblBorders>
            <w:tblLayout w:type="fixed"/>
            <w:tblCellMar>
              <w:left w:w="115" w:type="dxa"/>
              <w:right w:w="115" w:type="dxa"/>
            </w:tblCellMar>
            <w:tblLook w:val="04A0" w:firstRow="1" w:lastRow="0" w:firstColumn="1" w:lastColumn="0" w:noHBand="0" w:noVBand="1"/>
          </w:tblPr>
        </w:tblPrChange>
      </w:tblPr>
      <w:tblGrid>
        <w:gridCol w:w="264"/>
        <w:gridCol w:w="3186"/>
        <w:gridCol w:w="738"/>
        <w:gridCol w:w="2034"/>
        <w:gridCol w:w="677"/>
        <w:gridCol w:w="3181"/>
        <w:gridCol w:w="270"/>
        <w:tblGridChange w:id="14383">
          <w:tblGrid>
            <w:gridCol w:w="360"/>
            <w:gridCol w:w="360"/>
            <w:gridCol w:w="360"/>
            <w:gridCol w:w="360"/>
            <w:gridCol w:w="360"/>
            <w:gridCol w:w="360"/>
            <w:gridCol w:w="360"/>
          </w:tblGrid>
        </w:tblGridChange>
      </w:tblGrid>
      <w:tr w:rsidR="00374341" w:rsidDel="00255315" w14:paraId="20D7A56D" w14:textId="41231C81" w:rsidTr="3E89A3C7">
        <w:trPr>
          <w:cantSplit/>
          <w:trHeight w:val="420"/>
          <w:del w:id="14384" w:author="Salah Soliman" w:date="2020-01-31T16:43:00Z"/>
        </w:trPr>
        <w:tc>
          <w:tcPr>
            <w:tcW w:w="10355" w:type="dxa"/>
            <w:gridSpan w:val="7"/>
            <w:tcBorders>
              <w:top w:val="single" w:sz="4" w:space="0" w:color="5B9BD5" w:themeColor="accent5"/>
              <w:left w:val="single" w:sz="4" w:space="0" w:color="5B9BD5" w:themeColor="accent5"/>
              <w:bottom w:val="nil"/>
              <w:right w:val="single" w:sz="4" w:space="0" w:color="5B9BD5" w:themeColor="accent5"/>
            </w:tcBorders>
            <w:shd w:val="clear" w:color="auto" w:fill="70AD47" w:themeFill="accent6"/>
            <w:hideMark/>
            <w:tcPrChange w:id="14385" w:author="Alexis Handford" w:date="2020-01-27T11:06:00Z">
              <w:tcPr>
                <w:tcW w:w="10355" w:type="dxa"/>
                <w:gridSpan w:val="7"/>
                <w:tcBorders>
                  <w:top w:val="single" w:sz="4" w:space="0" w:color="5B9BD5" w:themeColor="accent5"/>
                  <w:left w:val="single" w:sz="4" w:space="0" w:color="5B9BD5" w:themeColor="accent5"/>
                  <w:bottom w:val="nil"/>
                  <w:right w:val="single" w:sz="4" w:space="0" w:color="5B9BD5" w:themeColor="accent5"/>
                </w:tcBorders>
                <w:shd w:val="clear" w:color="auto" w:fill="70AD47" w:themeFill="accent6"/>
                <w:hideMark/>
              </w:tcPr>
            </w:tcPrChange>
          </w:tcPr>
          <w:p w14:paraId="22BBFCA2" w14:textId="7410BCAD" w:rsidR="00374341" w:rsidDel="00255315" w:rsidRDefault="00374341" w:rsidP="00374341">
            <w:pPr>
              <w:pStyle w:val="Heading3"/>
              <w:outlineLvl w:val="2"/>
              <w:rPr>
                <w:del w:id="14386" w:author="Salah Soliman" w:date="2020-01-31T16:43:00Z"/>
              </w:rPr>
            </w:pPr>
            <w:del w:id="14387" w:author="Salah Soliman" w:date="2020-01-31T16:43:00Z">
              <w:r w:rsidDel="00255315">
                <w:delText>Fill in the missing blank</w:delText>
              </w:r>
            </w:del>
          </w:p>
        </w:tc>
      </w:tr>
      <w:tr w:rsidR="00374341" w:rsidDel="00255315" w14:paraId="3A91E769" w14:textId="5143E2F2" w:rsidTr="3E89A3C7">
        <w:trPr>
          <w:cantSplit/>
          <w:trHeight w:val="128"/>
          <w:del w:id="14388" w:author="Salah Soliman" w:date="2020-01-31T16:43:00Z"/>
        </w:trPr>
        <w:tc>
          <w:tcPr>
            <w:tcW w:w="3452" w:type="dxa"/>
            <w:gridSpan w:val="2"/>
            <w:vMerge w:val="restart"/>
            <w:tcBorders>
              <w:top w:val="nil"/>
              <w:left w:val="single" w:sz="4" w:space="0" w:color="5B9BD5" w:themeColor="accent5"/>
              <w:bottom w:val="nil"/>
              <w:right w:val="single" w:sz="4" w:space="0" w:color="385623" w:themeColor="accent6" w:themeShade="80"/>
            </w:tcBorders>
            <w:shd w:val="clear" w:color="auto" w:fill="70AD47" w:themeFill="accent6"/>
            <w:hideMark/>
            <w:tcPrChange w:id="14389" w:author="Alexis Handford" w:date="2020-01-27T11:06:00Z">
              <w:tcPr>
                <w:tcW w:w="3452" w:type="dxa"/>
                <w:gridSpan w:val="2"/>
                <w:vMerge w:val="restart"/>
                <w:tcBorders>
                  <w:top w:val="nil"/>
                  <w:left w:val="single" w:sz="4" w:space="0" w:color="5B9BD5" w:themeColor="accent5"/>
                  <w:bottom w:val="nil"/>
                  <w:right w:val="single" w:sz="4" w:space="0" w:color="385623" w:themeColor="accent6" w:themeShade="80"/>
                </w:tcBorders>
                <w:shd w:val="clear" w:color="auto" w:fill="70AD47" w:themeFill="accent6"/>
                <w:hideMark/>
              </w:tcPr>
            </w:tcPrChange>
          </w:tcPr>
          <w:p w14:paraId="0BF20085" w14:textId="361FF788" w:rsidR="00374341" w:rsidDel="00255315" w:rsidRDefault="00374341" w:rsidP="00374341">
            <w:pPr>
              <w:pStyle w:val="Heading3"/>
              <w:keepNext w:val="0"/>
              <w:keepLines w:val="0"/>
              <w:numPr>
                <w:ilvl w:val="0"/>
                <w:numId w:val="61"/>
              </w:numPr>
              <w:spacing w:before="120" w:after="120"/>
              <w:ind w:firstLine="0"/>
              <w:outlineLvl w:val="2"/>
              <w:rPr>
                <w:del w:id="14390" w:author="Salah Soliman" w:date="2020-01-31T16:43:00Z"/>
                <w:rFonts w:asciiTheme="minorHAnsi" w:hAnsiTheme="minorHAnsi" w:cstheme="minorBidi"/>
                <w:color w:val="404040" w:themeColor="text1" w:themeTint="BF"/>
              </w:rPr>
            </w:pPr>
            <w:del w:id="14391" w:author="Salah Soliman" w:date="2020-01-31T16:43:00Z">
              <w:r w:rsidDel="00255315">
                <w:rPr>
                  <w:rFonts w:asciiTheme="minorHAnsi" w:hAnsiTheme="minorHAnsi" w:cstheme="minorBidi"/>
                  <w:color w:val="404040" w:themeColor="text1" w:themeTint="BF"/>
                </w:rPr>
                <w:delText xml:space="preserve">To create a bar plot in Matplotlib, </w:delText>
              </w:r>
            </w:del>
          </w:p>
        </w:tc>
        <w:tc>
          <w:tcPr>
            <w:tcW w:w="3450" w:type="dxa"/>
            <w:gridSpan w:val="3"/>
            <w:tcBorders>
              <w:top w:val="single" w:sz="4" w:space="0" w:color="385623" w:themeColor="accent6" w:themeShade="80"/>
              <w:left w:val="single" w:sz="4" w:space="0" w:color="385623" w:themeColor="accent6" w:themeShade="80"/>
              <w:bottom w:val="single" w:sz="4" w:space="0" w:color="385623" w:themeColor="accent6" w:themeShade="80"/>
              <w:right w:val="single" w:sz="4" w:space="0" w:color="385623" w:themeColor="accent6" w:themeShade="80"/>
            </w:tcBorders>
            <w:shd w:val="clear" w:color="auto" w:fill="538135" w:themeFill="accent6" w:themeFillShade="BF"/>
            <w:hideMark/>
            <w:tcPrChange w:id="14392" w:author="Alexis Handford" w:date="2020-01-27T11:06:00Z">
              <w:tcPr>
                <w:tcW w:w="3450" w:type="dxa"/>
                <w:gridSpan w:val="3"/>
                <w:tcBorders>
                  <w:top w:val="single" w:sz="4" w:space="0" w:color="385623" w:themeColor="accent6" w:themeShade="80"/>
                  <w:left w:val="single" w:sz="4" w:space="0" w:color="385623" w:themeColor="accent6" w:themeShade="80"/>
                  <w:bottom w:val="single" w:sz="4" w:space="0" w:color="385623" w:themeColor="accent6" w:themeShade="80"/>
                  <w:right w:val="single" w:sz="4" w:space="0" w:color="385623" w:themeColor="accent6" w:themeShade="80"/>
                </w:tcBorders>
                <w:shd w:val="clear" w:color="auto" w:fill="538135" w:themeFill="accent6" w:themeFillShade="BF"/>
                <w:hideMark/>
              </w:tcPr>
            </w:tcPrChange>
          </w:tcPr>
          <w:p w14:paraId="5E0AB173" w14:textId="0FE255E3" w:rsidR="00374341" w:rsidDel="00255315" w:rsidRDefault="00374341" w:rsidP="00374341">
            <w:pPr>
              <w:pStyle w:val="Heading3"/>
              <w:jc w:val="center"/>
              <w:outlineLvl w:val="2"/>
              <w:rPr>
                <w:del w:id="14393" w:author="Salah Soliman" w:date="2020-01-31T16:43:00Z"/>
                <w:color w:val="404040" w:themeColor="text1" w:themeTint="BF"/>
              </w:rPr>
            </w:pPr>
            <w:del w:id="14394" w:author="Salah Soliman" w:date="2020-01-31T16:43:00Z">
              <w:r w:rsidDel="00255315">
                <w:rPr>
                  <w:color w:val="FFFFFF" w:themeColor="background1"/>
                </w:rPr>
                <w:delText xml:space="preserve">…….. </w:delText>
              </w:r>
              <w:r w:rsidDel="00255315">
                <w:rPr>
                  <w:rFonts w:ascii="FontAwesome" w:hAnsi="FontAwesome"/>
                  <w:color w:val="FFFFFF" w:themeColor="background1"/>
                </w:rPr>
                <w:sym w:font="FontAwesome" w:char="F0D7"/>
              </w:r>
            </w:del>
          </w:p>
        </w:tc>
        <w:tc>
          <w:tcPr>
            <w:tcW w:w="3453" w:type="dxa"/>
            <w:gridSpan w:val="2"/>
            <w:vMerge w:val="restart"/>
            <w:tcBorders>
              <w:top w:val="nil"/>
              <w:left w:val="single" w:sz="4" w:space="0" w:color="385623" w:themeColor="accent6" w:themeShade="80"/>
              <w:bottom w:val="nil"/>
              <w:right w:val="single" w:sz="4" w:space="0" w:color="5B9BD5" w:themeColor="accent5"/>
            </w:tcBorders>
            <w:shd w:val="clear" w:color="auto" w:fill="70AD47" w:themeFill="accent6"/>
            <w:hideMark/>
            <w:tcPrChange w:id="14395" w:author="Alexis Handford" w:date="2020-01-27T11:06:00Z">
              <w:tcPr>
                <w:tcW w:w="3453" w:type="dxa"/>
                <w:gridSpan w:val="2"/>
                <w:vMerge w:val="restart"/>
                <w:tcBorders>
                  <w:top w:val="nil"/>
                  <w:left w:val="single" w:sz="4" w:space="0" w:color="385623" w:themeColor="accent6" w:themeShade="80"/>
                  <w:bottom w:val="nil"/>
                  <w:right w:val="single" w:sz="4" w:space="0" w:color="5B9BD5" w:themeColor="accent5"/>
                </w:tcBorders>
                <w:shd w:val="clear" w:color="auto" w:fill="70AD47" w:themeFill="accent6"/>
                <w:hideMark/>
              </w:tcPr>
            </w:tcPrChange>
          </w:tcPr>
          <w:p w14:paraId="5B467F63" w14:textId="6A837C49" w:rsidR="00374341" w:rsidDel="00255315" w:rsidRDefault="00374341" w:rsidP="00374341">
            <w:pPr>
              <w:pStyle w:val="Heading3"/>
              <w:outlineLvl w:val="2"/>
              <w:rPr>
                <w:del w:id="14396" w:author="Salah Soliman" w:date="2020-01-31T16:43:00Z"/>
                <w:rFonts w:asciiTheme="minorHAnsi" w:hAnsiTheme="minorHAnsi" w:cstheme="minorBidi"/>
                <w:color w:val="404040" w:themeColor="text1" w:themeTint="BF"/>
              </w:rPr>
            </w:pPr>
            <w:del w:id="14397" w:author="Salah Soliman" w:date="2020-01-31T16:43:00Z">
              <w:r w:rsidDel="00255315">
                <w:rPr>
                  <w:rFonts w:asciiTheme="minorHAnsi" w:hAnsiTheme="minorHAnsi" w:cstheme="minorBidi"/>
                  <w:color w:val="404040" w:themeColor="text1" w:themeTint="BF"/>
                </w:rPr>
                <w:delText>Is used.</w:delText>
              </w:r>
            </w:del>
          </w:p>
        </w:tc>
      </w:tr>
      <w:tr w:rsidR="00374341" w:rsidDel="00255315" w14:paraId="4CB9A55A" w14:textId="7C38E075" w:rsidTr="3E89A3C7">
        <w:trPr>
          <w:cantSplit/>
          <w:trHeight w:val="127"/>
          <w:del w:id="14398" w:author="Salah Soliman" w:date="2020-01-31T16:43:00Z"/>
        </w:trPr>
        <w:tc>
          <w:tcPr>
            <w:tcW w:w="14281" w:type="dxa"/>
            <w:gridSpan w:val="2"/>
            <w:vMerge/>
            <w:vAlign w:val="center"/>
            <w:hideMark/>
            <w:tcPrChange w:id="14399" w:author="Alexis Handford" w:date="2020-01-27T11:06:00Z">
              <w:tcPr>
                <w:tcW w:w="14281" w:type="dxa"/>
                <w:gridSpan w:val="2"/>
                <w:vMerge/>
                <w:tcBorders>
                  <w:top w:val="nil"/>
                  <w:left w:val="single" w:sz="4" w:space="0" w:color="5B9BD5" w:themeColor="accent5"/>
                  <w:bottom w:val="nil"/>
                  <w:right w:val="single" w:sz="4" w:space="0" w:color="385623" w:themeColor="accent6" w:themeShade="80"/>
                </w:tcBorders>
                <w:hideMark/>
              </w:tcPr>
            </w:tcPrChange>
          </w:tcPr>
          <w:p w14:paraId="0A6776F2" w14:textId="3466435E" w:rsidR="00374341" w:rsidDel="00255315" w:rsidRDefault="00374341" w:rsidP="00374341">
            <w:pPr>
              <w:rPr>
                <w:del w:id="14400" w:author="Salah Soliman" w:date="2020-01-31T16:43:00Z"/>
                <w:color w:val="404040" w:themeColor="text1" w:themeTint="BF"/>
              </w:rPr>
            </w:pPr>
          </w:p>
        </w:tc>
        <w:tc>
          <w:tcPr>
            <w:tcW w:w="3450" w:type="dxa"/>
            <w:gridSpan w:val="3"/>
            <w:tcBorders>
              <w:top w:val="single" w:sz="4" w:space="0" w:color="385623" w:themeColor="accent6" w:themeShade="80"/>
              <w:left w:val="single" w:sz="4" w:space="0" w:color="649B40"/>
              <w:bottom w:val="single" w:sz="4" w:space="0" w:color="649B40"/>
              <w:right w:val="single" w:sz="4" w:space="0" w:color="649B40"/>
            </w:tcBorders>
            <w:shd w:val="clear" w:color="auto" w:fill="FFFFFF" w:themeFill="background1"/>
            <w:hideMark/>
            <w:tcPrChange w:id="14401" w:author="Alexis Handford" w:date="2020-01-27T11:06:00Z">
              <w:tcPr>
                <w:tcW w:w="3450" w:type="dxa"/>
                <w:gridSpan w:val="3"/>
                <w:tcBorders>
                  <w:top w:val="single" w:sz="4" w:space="0" w:color="385623" w:themeColor="accent6" w:themeShade="80"/>
                  <w:left w:val="single" w:sz="4" w:space="0" w:color="649B40" w:themeColor="accent6" w:themeShade="E6"/>
                  <w:bottom w:val="single" w:sz="4" w:space="0" w:color="649B40" w:themeColor="accent6" w:themeShade="E6"/>
                  <w:right w:val="single" w:sz="4" w:space="0" w:color="649B40" w:themeColor="accent6" w:themeShade="E6"/>
                </w:tcBorders>
                <w:shd w:val="clear" w:color="auto" w:fill="FFFFFF" w:themeFill="background1"/>
                <w:hideMark/>
              </w:tcPr>
            </w:tcPrChange>
          </w:tcPr>
          <w:p w14:paraId="3E4AE68C" w14:textId="13E0ED77" w:rsidR="00374341" w:rsidDel="00255315" w:rsidRDefault="00374341" w:rsidP="00374341">
            <w:pPr>
              <w:pStyle w:val="Heading3"/>
              <w:jc w:val="center"/>
              <w:outlineLvl w:val="2"/>
              <w:rPr>
                <w:del w:id="14402" w:author="Salah Soliman" w:date="2020-01-31T16:43:00Z"/>
                <w:rFonts w:asciiTheme="minorHAnsi" w:hAnsiTheme="minorHAnsi" w:cstheme="minorBidi"/>
                <w:color w:val="404040" w:themeColor="text1" w:themeTint="BF"/>
              </w:rPr>
            </w:pPr>
            <w:del w:id="14403" w:author="Salah Soliman" w:date="2020-01-31T16:43:00Z">
              <w:r w:rsidDel="00255315">
                <w:rPr>
                  <w:rFonts w:asciiTheme="minorHAnsi" w:hAnsiTheme="minorHAnsi" w:cstheme="minorBidi"/>
                  <w:color w:val="404040" w:themeColor="text1" w:themeTint="BF"/>
                </w:rPr>
                <w:delText>plt.show()</w:delText>
              </w:r>
            </w:del>
          </w:p>
        </w:tc>
        <w:tc>
          <w:tcPr>
            <w:tcW w:w="3723" w:type="dxa"/>
            <w:gridSpan w:val="2"/>
            <w:vMerge/>
            <w:vAlign w:val="center"/>
            <w:hideMark/>
            <w:tcPrChange w:id="14404" w:author="Alexis Handford" w:date="2020-01-27T11:06:00Z">
              <w:tcPr>
                <w:tcW w:w="3723" w:type="dxa"/>
                <w:gridSpan w:val="2"/>
                <w:vMerge/>
                <w:tcBorders>
                  <w:top w:val="nil"/>
                  <w:left w:val="single" w:sz="4" w:space="0" w:color="385623" w:themeColor="accent6" w:themeShade="80"/>
                  <w:bottom w:val="nil"/>
                  <w:right w:val="single" w:sz="4" w:space="0" w:color="5B9BD5" w:themeColor="accent5"/>
                </w:tcBorders>
                <w:hideMark/>
              </w:tcPr>
            </w:tcPrChange>
          </w:tcPr>
          <w:p w14:paraId="5A7B7162" w14:textId="3702A9CD" w:rsidR="00374341" w:rsidDel="00255315" w:rsidRDefault="00374341" w:rsidP="00374341">
            <w:pPr>
              <w:rPr>
                <w:del w:id="14405" w:author="Salah Soliman" w:date="2020-01-31T16:43:00Z"/>
                <w:color w:val="404040" w:themeColor="text1" w:themeTint="BF"/>
              </w:rPr>
            </w:pPr>
          </w:p>
        </w:tc>
      </w:tr>
      <w:tr w:rsidR="00374341" w:rsidDel="00255315" w14:paraId="35070262" w14:textId="5D8E43E1" w:rsidTr="3E89A3C7">
        <w:trPr>
          <w:cantSplit/>
          <w:trHeight w:val="127"/>
          <w:del w:id="14406" w:author="Salah Soliman" w:date="2020-01-31T16:43:00Z"/>
        </w:trPr>
        <w:tc>
          <w:tcPr>
            <w:tcW w:w="14281" w:type="dxa"/>
            <w:gridSpan w:val="2"/>
            <w:vMerge/>
            <w:vAlign w:val="center"/>
            <w:hideMark/>
            <w:tcPrChange w:id="14407" w:author="Alexis Handford" w:date="2020-01-27T11:06:00Z">
              <w:tcPr>
                <w:tcW w:w="14281" w:type="dxa"/>
                <w:gridSpan w:val="2"/>
                <w:vMerge/>
                <w:tcBorders>
                  <w:top w:val="nil"/>
                  <w:left w:val="single" w:sz="4" w:space="0" w:color="5B9BD5" w:themeColor="accent5"/>
                  <w:bottom w:val="nil"/>
                  <w:right w:val="single" w:sz="4" w:space="0" w:color="385623" w:themeColor="accent6" w:themeShade="80"/>
                </w:tcBorders>
                <w:hideMark/>
              </w:tcPr>
            </w:tcPrChange>
          </w:tcPr>
          <w:p w14:paraId="090944FE" w14:textId="2D07D12E" w:rsidR="00374341" w:rsidDel="00255315" w:rsidRDefault="00374341" w:rsidP="00374341">
            <w:pPr>
              <w:rPr>
                <w:del w:id="14408" w:author="Salah Soliman" w:date="2020-01-31T16:43:00Z"/>
                <w:color w:val="404040" w:themeColor="text1" w:themeTint="BF"/>
              </w:rPr>
            </w:pPr>
          </w:p>
        </w:tc>
        <w:tc>
          <w:tcPr>
            <w:tcW w:w="3450" w:type="dxa"/>
            <w:gridSpan w:val="3"/>
            <w:tcBorders>
              <w:top w:val="single" w:sz="4" w:space="0" w:color="649B40"/>
              <w:left w:val="single" w:sz="4" w:space="0" w:color="649B40"/>
              <w:bottom w:val="single" w:sz="4" w:space="0" w:color="649B40"/>
              <w:right w:val="single" w:sz="4" w:space="0" w:color="649B40"/>
            </w:tcBorders>
            <w:shd w:val="clear" w:color="auto" w:fill="FFFFFF" w:themeFill="background1"/>
            <w:hideMark/>
            <w:tcPrChange w:id="14409" w:author="Alexis Handford" w:date="2020-01-27T11:06:00Z">
              <w:tcPr>
                <w:tcW w:w="3450" w:type="dxa"/>
                <w:gridSpan w:val="3"/>
                <w:tcBorders>
                  <w:top w:val="single" w:sz="4" w:space="0" w:color="649B40" w:themeColor="accent6" w:themeShade="E6"/>
                  <w:left w:val="single" w:sz="4" w:space="0" w:color="649B40" w:themeColor="accent6" w:themeShade="E6"/>
                  <w:bottom w:val="single" w:sz="4" w:space="0" w:color="649B40" w:themeColor="accent6" w:themeShade="E6"/>
                  <w:right w:val="single" w:sz="4" w:space="0" w:color="649B40" w:themeColor="accent6" w:themeShade="E6"/>
                </w:tcBorders>
                <w:shd w:val="clear" w:color="auto" w:fill="FFFFFF" w:themeFill="background1"/>
                <w:hideMark/>
              </w:tcPr>
            </w:tcPrChange>
          </w:tcPr>
          <w:p w14:paraId="43A868D7" w14:textId="6D87E230" w:rsidR="00374341" w:rsidDel="00255315" w:rsidRDefault="00374341" w:rsidP="00374341">
            <w:pPr>
              <w:pStyle w:val="Heading3"/>
              <w:jc w:val="center"/>
              <w:outlineLvl w:val="2"/>
              <w:rPr>
                <w:del w:id="14410" w:author="Salah Soliman" w:date="2020-01-31T16:43:00Z"/>
                <w:rFonts w:asciiTheme="minorHAnsi" w:hAnsiTheme="minorHAnsi" w:cstheme="minorBidi"/>
                <w:color w:val="404040" w:themeColor="text1" w:themeTint="BF"/>
              </w:rPr>
            </w:pPr>
            <w:del w:id="14411" w:author="Salah Soliman" w:date="2020-01-31T16:43:00Z">
              <w:r w:rsidDel="00255315">
                <w:rPr>
                  <w:rFonts w:asciiTheme="minorHAnsi" w:hAnsiTheme="minorHAnsi" w:cstheme="minorBidi"/>
                  <w:color w:val="404040" w:themeColor="text1" w:themeTint="BF"/>
                </w:rPr>
                <w:delText>plt.plot()</w:delText>
              </w:r>
            </w:del>
          </w:p>
        </w:tc>
        <w:tc>
          <w:tcPr>
            <w:tcW w:w="3723" w:type="dxa"/>
            <w:gridSpan w:val="2"/>
            <w:vMerge/>
            <w:vAlign w:val="center"/>
            <w:hideMark/>
            <w:tcPrChange w:id="14412" w:author="Alexis Handford" w:date="2020-01-27T11:06:00Z">
              <w:tcPr>
                <w:tcW w:w="3723" w:type="dxa"/>
                <w:gridSpan w:val="2"/>
                <w:vMerge/>
                <w:tcBorders>
                  <w:top w:val="nil"/>
                  <w:left w:val="single" w:sz="4" w:space="0" w:color="385623" w:themeColor="accent6" w:themeShade="80"/>
                  <w:bottom w:val="nil"/>
                  <w:right w:val="single" w:sz="4" w:space="0" w:color="5B9BD5" w:themeColor="accent5"/>
                </w:tcBorders>
                <w:hideMark/>
              </w:tcPr>
            </w:tcPrChange>
          </w:tcPr>
          <w:p w14:paraId="2ECACC29" w14:textId="10FD395C" w:rsidR="00374341" w:rsidDel="00255315" w:rsidRDefault="00374341" w:rsidP="00374341">
            <w:pPr>
              <w:rPr>
                <w:del w:id="14413" w:author="Salah Soliman" w:date="2020-01-31T16:43:00Z"/>
                <w:color w:val="404040" w:themeColor="text1" w:themeTint="BF"/>
              </w:rPr>
            </w:pPr>
          </w:p>
        </w:tc>
      </w:tr>
      <w:tr w:rsidR="00374341" w:rsidDel="00255315" w14:paraId="32315B43" w14:textId="16D7C87C" w:rsidTr="3E89A3C7">
        <w:trPr>
          <w:cantSplit/>
          <w:trHeight w:val="127"/>
          <w:del w:id="14414" w:author="Salah Soliman" w:date="2020-01-31T16:43:00Z"/>
        </w:trPr>
        <w:tc>
          <w:tcPr>
            <w:tcW w:w="14281" w:type="dxa"/>
            <w:gridSpan w:val="2"/>
            <w:vMerge/>
            <w:vAlign w:val="center"/>
            <w:hideMark/>
            <w:tcPrChange w:id="14415" w:author="Alexis Handford" w:date="2020-01-27T11:06:00Z">
              <w:tcPr>
                <w:tcW w:w="14281" w:type="dxa"/>
                <w:gridSpan w:val="2"/>
                <w:vMerge/>
                <w:tcBorders>
                  <w:top w:val="nil"/>
                  <w:left w:val="single" w:sz="4" w:space="0" w:color="5B9BD5" w:themeColor="accent5"/>
                  <w:bottom w:val="nil"/>
                  <w:right w:val="single" w:sz="4" w:space="0" w:color="385623" w:themeColor="accent6" w:themeShade="80"/>
                </w:tcBorders>
                <w:hideMark/>
              </w:tcPr>
            </w:tcPrChange>
          </w:tcPr>
          <w:p w14:paraId="68F339FF" w14:textId="35CEF730" w:rsidR="00374341" w:rsidDel="00255315" w:rsidRDefault="00374341" w:rsidP="00374341">
            <w:pPr>
              <w:rPr>
                <w:del w:id="14416" w:author="Salah Soliman" w:date="2020-01-31T16:43:00Z"/>
                <w:color w:val="404040" w:themeColor="text1" w:themeTint="BF"/>
              </w:rPr>
            </w:pPr>
          </w:p>
        </w:tc>
        <w:tc>
          <w:tcPr>
            <w:tcW w:w="3450" w:type="dxa"/>
            <w:gridSpan w:val="3"/>
            <w:tcBorders>
              <w:top w:val="single" w:sz="4" w:space="0" w:color="649B40"/>
              <w:left w:val="single" w:sz="4" w:space="0" w:color="649B40"/>
              <w:bottom w:val="single" w:sz="4" w:space="0" w:color="649B40"/>
              <w:right w:val="single" w:sz="4" w:space="0" w:color="649B40"/>
            </w:tcBorders>
            <w:shd w:val="clear" w:color="auto" w:fill="FFFFFF" w:themeFill="background1"/>
            <w:hideMark/>
            <w:tcPrChange w:id="14417" w:author="Alexis Handford" w:date="2020-01-27T11:06:00Z">
              <w:tcPr>
                <w:tcW w:w="3450" w:type="dxa"/>
                <w:gridSpan w:val="3"/>
                <w:tcBorders>
                  <w:top w:val="single" w:sz="4" w:space="0" w:color="649B40" w:themeColor="accent6" w:themeShade="E6"/>
                  <w:left w:val="single" w:sz="4" w:space="0" w:color="649B40" w:themeColor="accent6" w:themeShade="E6"/>
                  <w:bottom w:val="single" w:sz="4" w:space="0" w:color="649B40" w:themeColor="accent6" w:themeShade="E6"/>
                  <w:right w:val="single" w:sz="4" w:space="0" w:color="649B40" w:themeColor="accent6" w:themeShade="E6"/>
                </w:tcBorders>
                <w:shd w:val="clear" w:color="auto" w:fill="FFFFFF" w:themeFill="background1"/>
                <w:hideMark/>
              </w:tcPr>
            </w:tcPrChange>
          </w:tcPr>
          <w:p w14:paraId="5604E804" w14:textId="410D15C2" w:rsidR="00374341" w:rsidDel="00255315" w:rsidRDefault="00374341" w:rsidP="00374341">
            <w:pPr>
              <w:pStyle w:val="Heading3"/>
              <w:jc w:val="center"/>
              <w:outlineLvl w:val="2"/>
              <w:rPr>
                <w:del w:id="14418" w:author="Salah Soliman" w:date="2020-01-31T16:43:00Z"/>
                <w:rFonts w:asciiTheme="minorHAnsi" w:hAnsiTheme="minorHAnsi" w:cstheme="minorBidi"/>
                <w:color w:val="404040" w:themeColor="text1" w:themeTint="BF"/>
              </w:rPr>
            </w:pPr>
            <w:del w:id="14419" w:author="Salah Soliman" w:date="2020-01-31T16:43:00Z">
              <w:r w:rsidDel="00255315">
                <w:rPr>
                  <w:rFonts w:asciiTheme="minorHAnsi" w:hAnsiTheme="minorHAnsi" w:cstheme="minorBidi"/>
                  <w:color w:val="404040" w:themeColor="text1" w:themeTint="BF"/>
                  <w:highlight w:val="green"/>
                </w:rPr>
                <w:delText>plt.bar()</w:delText>
              </w:r>
            </w:del>
          </w:p>
        </w:tc>
        <w:tc>
          <w:tcPr>
            <w:tcW w:w="3723" w:type="dxa"/>
            <w:gridSpan w:val="2"/>
            <w:vMerge/>
            <w:vAlign w:val="center"/>
            <w:hideMark/>
            <w:tcPrChange w:id="14420" w:author="Alexis Handford" w:date="2020-01-27T11:06:00Z">
              <w:tcPr>
                <w:tcW w:w="3723" w:type="dxa"/>
                <w:gridSpan w:val="2"/>
                <w:vMerge/>
                <w:tcBorders>
                  <w:top w:val="nil"/>
                  <w:left w:val="single" w:sz="4" w:space="0" w:color="385623" w:themeColor="accent6" w:themeShade="80"/>
                  <w:bottom w:val="nil"/>
                  <w:right w:val="single" w:sz="4" w:space="0" w:color="5B9BD5" w:themeColor="accent5"/>
                </w:tcBorders>
                <w:hideMark/>
              </w:tcPr>
            </w:tcPrChange>
          </w:tcPr>
          <w:p w14:paraId="1545CF60" w14:textId="2E087E08" w:rsidR="00374341" w:rsidDel="00255315" w:rsidRDefault="00374341" w:rsidP="00374341">
            <w:pPr>
              <w:rPr>
                <w:del w:id="14421" w:author="Salah Soliman" w:date="2020-01-31T16:43:00Z"/>
                <w:color w:val="404040" w:themeColor="text1" w:themeTint="BF"/>
              </w:rPr>
            </w:pPr>
          </w:p>
        </w:tc>
      </w:tr>
      <w:tr w:rsidR="00374341" w:rsidDel="00255315" w14:paraId="677D785D" w14:textId="000685A7" w:rsidTr="3E89A3C7">
        <w:trPr>
          <w:cantSplit/>
          <w:trHeight w:val="127"/>
          <w:del w:id="14422" w:author="Salah Soliman" w:date="2020-01-31T16:43:00Z"/>
        </w:trPr>
        <w:tc>
          <w:tcPr>
            <w:tcW w:w="14281" w:type="dxa"/>
            <w:gridSpan w:val="2"/>
            <w:vMerge/>
            <w:vAlign w:val="center"/>
            <w:hideMark/>
            <w:tcPrChange w:id="14423" w:author="Alexis Handford" w:date="2020-01-27T11:06:00Z">
              <w:tcPr>
                <w:tcW w:w="14281" w:type="dxa"/>
                <w:gridSpan w:val="2"/>
                <w:vMerge/>
                <w:tcBorders>
                  <w:top w:val="nil"/>
                  <w:left w:val="single" w:sz="4" w:space="0" w:color="5B9BD5" w:themeColor="accent5"/>
                  <w:bottom w:val="nil"/>
                  <w:right w:val="single" w:sz="4" w:space="0" w:color="385623" w:themeColor="accent6" w:themeShade="80"/>
                </w:tcBorders>
                <w:hideMark/>
              </w:tcPr>
            </w:tcPrChange>
          </w:tcPr>
          <w:p w14:paraId="2A86D476" w14:textId="6F32ECC6" w:rsidR="00374341" w:rsidDel="00255315" w:rsidRDefault="00374341" w:rsidP="00374341">
            <w:pPr>
              <w:rPr>
                <w:del w:id="14424" w:author="Salah Soliman" w:date="2020-01-31T16:43:00Z"/>
                <w:color w:val="404040" w:themeColor="text1" w:themeTint="BF"/>
              </w:rPr>
            </w:pPr>
          </w:p>
        </w:tc>
        <w:tc>
          <w:tcPr>
            <w:tcW w:w="3450" w:type="dxa"/>
            <w:gridSpan w:val="3"/>
            <w:tcBorders>
              <w:top w:val="single" w:sz="4" w:space="0" w:color="649B40"/>
              <w:left w:val="single" w:sz="4" w:space="0" w:color="649B40"/>
              <w:bottom w:val="single" w:sz="4" w:space="0" w:color="649B40"/>
              <w:right w:val="single" w:sz="4" w:space="0" w:color="649B40"/>
            </w:tcBorders>
            <w:shd w:val="clear" w:color="auto" w:fill="FFFFFF" w:themeFill="background1"/>
            <w:hideMark/>
            <w:tcPrChange w:id="14425" w:author="Alexis Handford" w:date="2020-01-27T11:06:00Z">
              <w:tcPr>
                <w:tcW w:w="3450" w:type="dxa"/>
                <w:gridSpan w:val="3"/>
                <w:tcBorders>
                  <w:top w:val="single" w:sz="4" w:space="0" w:color="649B40" w:themeColor="accent6" w:themeShade="E6"/>
                  <w:left w:val="single" w:sz="4" w:space="0" w:color="649B40" w:themeColor="accent6" w:themeShade="E6"/>
                  <w:bottom w:val="single" w:sz="4" w:space="0" w:color="649B40" w:themeColor="accent6" w:themeShade="E6"/>
                  <w:right w:val="single" w:sz="4" w:space="0" w:color="649B40" w:themeColor="accent6" w:themeShade="E6"/>
                </w:tcBorders>
                <w:shd w:val="clear" w:color="auto" w:fill="FFFFFF" w:themeFill="background1"/>
                <w:hideMark/>
              </w:tcPr>
            </w:tcPrChange>
          </w:tcPr>
          <w:p w14:paraId="11917269" w14:textId="489FA58D" w:rsidR="00374341" w:rsidDel="00255315" w:rsidRDefault="00374341" w:rsidP="00374341">
            <w:pPr>
              <w:pStyle w:val="Heading3"/>
              <w:jc w:val="center"/>
              <w:outlineLvl w:val="2"/>
              <w:rPr>
                <w:del w:id="14426" w:author="Salah Soliman" w:date="2020-01-31T16:43:00Z"/>
                <w:rFonts w:asciiTheme="minorHAnsi" w:hAnsiTheme="minorHAnsi" w:cstheme="minorBidi"/>
                <w:color w:val="404040" w:themeColor="text1" w:themeTint="BF"/>
              </w:rPr>
            </w:pPr>
            <w:del w:id="14427" w:author="Salah Soliman" w:date="2020-01-31T16:43:00Z">
              <w:r w:rsidDel="00255315">
                <w:rPr>
                  <w:rFonts w:asciiTheme="minorHAnsi" w:hAnsiTheme="minorHAnsi" w:cstheme="minorBidi"/>
                  <w:color w:val="404040" w:themeColor="text1" w:themeTint="BF"/>
                </w:rPr>
                <w:delText>plt.barplot()</w:delText>
              </w:r>
            </w:del>
          </w:p>
        </w:tc>
        <w:tc>
          <w:tcPr>
            <w:tcW w:w="3723" w:type="dxa"/>
            <w:gridSpan w:val="2"/>
            <w:vMerge/>
            <w:vAlign w:val="center"/>
            <w:hideMark/>
            <w:tcPrChange w:id="14428" w:author="Alexis Handford" w:date="2020-01-27T11:06:00Z">
              <w:tcPr>
                <w:tcW w:w="3723" w:type="dxa"/>
                <w:gridSpan w:val="2"/>
                <w:vMerge/>
                <w:tcBorders>
                  <w:top w:val="nil"/>
                  <w:left w:val="single" w:sz="4" w:space="0" w:color="385623" w:themeColor="accent6" w:themeShade="80"/>
                  <w:bottom w:val="nil"/>
                  <w:right w:val="single" w:sz="4" w:space="0" w:color="5B9BD5" w:themeColor="accent5"/>
                </w:tcBorders>
                <w:hideMark/>
              </w:tcPr>
            </w:tcPrChange>
          </w:tcPr>
          <w:p w14:paraId="13DEDAD2" w14:textId="2F9EF415" w:rsidR="00374341" w:rsidDel="00255315" w:rsidRDefault="00374341" w:rsidP="00374341">
            <w:pPr>
              <w:rPr>
                <w:del w:id="14429" w:author="Salah Soliman" w:date="2020-01-31T16:43:00Z"/>
                <w:color w:val="404040" w:themeColor="text1" w:themeTint="BF"/>
              </w:rPr>
            </w:pPr>
          </w:p>
        </w:tc>
      </w:tr>
      <w:tr w:rsidR="00374341" w:rsidDel="00255315" w14:paraId="37DAE738" w14:textId="21E2400D" w:rsidTr="3E89A3C7">
        <w:trPr>
          <w:cantSplit/>
          <w:del w:id="14430" w:author="Salah Soliman" w:date="2020-01-31T16:43:00Z"/>
        </w:trPr>
        <w:tc>
          <w:tcPr>
            <w:tcW w:w="264" w:type="dxa"/>
            <w:tcBorders>
              <w:top w:val="nil"/>
              <w:left w:val="single" w:sz="4" w:space="0" w:color="5B9BD5" w:themeColor="accent5"/>
              <w:bottom w:val="nil"/>
              <w:right w:val="nil"/>
            </w:tcBorders>
            <w:shd w:val="clear" w:color="auto" w:fill="70AD47" w:themeFill="accent6"/>
            <w:tcPrChange w:id="14431" w:author="Alexis Handford" w:date="2020-01-27T11:06:00Z">
              <w:tcPr>
                <w:tcW w:w="264" w:type="dxa"/>
                <w:tcBorders>
                  <w:top w:val="nil"/>
                  <w:left w:val="single" w:sz="4" w:space="0" w:color="5B9BD5" w:themeColor="accent5"/>
                  <w:bottom w:val="nil"/>
                  <w:right w:val="nil"/>
                </w:tcBorders>
                <w:shd w:val="clear" w:color="auto" w:fill="70AD47" w:themeFill="accent6"/>
              </w:tcPr>
            </w:tcPrChange>
          </w:tcPr>
          <w:p w14:paraId="537F6BF7" w14:textId="1541F7BD" w:rsidR="00374341" w:rsidDel="00255315" w:rsidRDefault="00374341" w:rsidP="00374341">
            <w:pPr>
              <w:pStyle w:val="NoSpacing"/>
              <w:rPr>
                <w:del w:id="14432" w:author="Salah Soliman" w:date="2020-01-31T16:43:00Z"/>
                <w:sz w:val="16"/>
                <w:szCs w:val="16"/>
              </w:rPr>
            </w:pPr>
          </w:p>
        </w:tc>
        <w:tc>
          <w:tcPr>
            <w:tcW w:w="3926" w:type="dxa"/>
            <w:gridSpan w:val="2"/>
            <w:tcBorders>
              <w:top w:val="nil"/>
              <w:left w:val="nil"/>
              <w:bottom w:val="nil"/>
              <w:right w:val="nil"/>
            </w:tcBorders>
            <w:shd w:val="clear" w:color="auto" w:fill="70AD47" w:themeFill="accent6"/>
            <w:vAlign w:val="center"/>
            <w:tcPrChange w:id="14433" w:author="Alexis Handford" w:date="2020-01-27T11:06:00Z">
              <w:tcPr>
                <w:tcW w:w="3926" w:type="dxa"/>
                <w:gridSpan w:val="2"/>
                <w:tcBorders>
                  <w:top w:val="nil"/>
                  <w:left w:val="nil"/>
                  <w:bottom w:val="nil"/>
                  <w:right w:val="nil"/>
                </w:tcBorders>
                <w:shd w:val="clear" w:color="auto" w:fill="70AD47" w:themeFill="accent6"/>
              </w:tcPr>
            </w:tcPrChange>
          </w:tcPr>
          <w:p w14:paraId="5A5DB6F3" w14:textId="1EC9DD9D" w:rsidR="00374341" w:rsidDel="00255315" w:rsidRDefault="00374341" w:rsidP="00374341">
            <w:pPr>
              <w:pStyle w:val="NoSpacing"/>
              <w:rPr>
                <w:del w:id="14434" w:author="Salah Soliman" w:date="2020-01-31T16:43:00Z"/>
                <w:sz w:val="16"/>
                <w:szCs w:val="16"/>
              </w:rPr>
            </w:pPr>
          </w:p>
        </w:tc>
        <w:tc>
          <w:tcPr>
            <w:tcW w:w="2035" w:type="dxa"/>
            <w:tcBorders>
              <w:top w:val="nil"/>
              <w:left w:val="nil"/>
              <w:bottom w:val="nil"/>
              <w:right w:val="nil"/>
            </w:tcBorders>
            <w:shd w:val="clear" w:color="auto" w:fill="70AD47" w:themeFill="accent6"/>
            <w:vAlign w:val="center"/>
            <w:tcPrChange w:id="14435" w:author="Alexis Handford" w:date="2020-01-27T11:06:00Z">
              <w:tcPr>
                <w:tcW w:w="2035" w:type="dxa"/>
                <w:tcBorders>
                  <w:top w:val="nil"/>
                  <w:left w:val="nil"/>
                  <w:bottom w:val="nil"/>
                  <w:right w:val="nil"/>
                </w:tcBorders>
                <w:shd w:val="clear" w:color="auto" w:fill="70AD47" w:themeFill="accent6"/>
              </w:tcPr>
            </w:tcPrChange>
          </w:tcPr>
          <w:p w14:paraId="58406869" w14:textId="414789E6" w:rsidR="00374341" w:rsidDel="00255315" w:rsidRDefault="00374341" w:rsidP="00374341">
            <w:pPr>
              <w:pStyle w:val="NoSpacing"/>
              <w:rPr>
                <w:del w:id="14436" w:author="Salah Soliman" w:date="2020-01-31T16:43:00Z"/>
                <w:sz w:val="16"/>
                <w:szCs w:val="16"/>
              </w:rPr>
            </w:pPr>
          </w:p>
        </w:tc>
        <w:tc>
          <w:tcPr>
            <w:tcW w:w="3860" w:type="dxa"/>
            <w:gridSpan w:val="2"/>
            <w:tcBorders>
              <w:top w:val="nil"/>
              <w:left w:val="nil"/>
              <w:bottom w:val="nil"/>
              <w:right w:val="nil"/>
            </w:tcBorders>
            <w:shd w:val="clear" w:color="auto" w:fill="70AD47" w:themeFill="accent6"/>
            <w:vAlign w:val="center"/>
            <w:tcPrChange w:id="14437" w:author="Alexis Handford" w:date="2020-01-27T11:06:00Z">
              <w:tcPr>
                <w:tcW w:w="3860" w:type="dxa"/>
                <w:gridSpan w:val="2"/>
                <w:tcBorders>
                  <w:top w:val="nil"/>
                  <w:left w:val="nil"/>
                  <w:bottom w:val="nil"/>
                  <w:right w:val="nil"/>
                </w:tcBorders>
                <w:shd w:val="clear" w:color="auto" w:fill="70AD47" w:themeFill="accent6"/>
              </w:tcPr>
            </w:tcPrChange>
          </w:tcPr>
          <w:p w14:paraId="39F25FB5" w14:textId="70821737" w:rsidR="00374341" w:rsidDel="00255315" w:rsidRDefault="00374341" w:rsidP="00374341">
            <w:pPr>
              <w:pStyle w:val="NoSpacing"/>
              <w:rPr>
                <w:del w:id="14438" w:author="Salah Soliman" w:date="2020-01-31T16:43:00Z"/>
                <w:sz w:val="16"/>
                <w:szCs w:val="16"/>
              </w:rPr>
            </w:pPr>
          </w:p>
        </w:tc>
        <w:tc>
          <w:tcPr>
            <w:tcW w:w="270" w:type="dxa"/>
            <w:tcBorders>
              <w:top w:val="nil"/>
              <w:left w:val="nil"/>
              <w:bottom w:val="nil"/>
              <w:right w:val="single" w:sz="4" w:space="0" w:color="5B9BD5" w:themeColor="accent5"/>
            </w:tcBorders>
            <w:shd w:val="clear" w:color="auto" w:fill="70AD47" w:themeFill="accent6"/>
            <w:tcPrChange w:id="14439" w:author="Alexis Handford" w:date="2020-01-27T11:06:00Z">
              <w:tcPr>
                <w:tcW w:w="270" w:type="dxa"/>
                <w:tcBorders>
                  <w:top w:val="nil"/>
                  <w:left w:val="nil"/>
                  <w:bottom w:val="nil"/>
                  <w:right w:val="single" w:sz="4" w:space="0" w:color="5B9BD5" w:themeColor="accent5"/>
                </w:tcBorders>
                <w:shd w:val="clear" w:color="auto" w:fill="70AD47" w:themeFill="accent6"/>
              </w:tcPr>
            </w:tcPrChange>
          </w:tcPr>
          <w:p w14:paraId="224E7B3F" w14:textId="49C190F1" w:rsidR="00374341" w:rsidDel="00255315" w:rsidRDefault="00374341" w:rsidP="00374341">
            <w:pPr>
              <w:pStyle w:val="NoSpacing"/>
              <w:rPr>
                <w:del w:id="14440" w:author="Salah Soliman" w:date="2020-01-31T16:43:00Z"/>
                <w:sz w:val="16"/>
                <w:szCs w:val="16"/>
              </w:rPr>
            </w:pPr>
          </w:p>
        </w:tc>
      </w:tr>
      <w:tr w:rsidR="00374341" w:rsidDel="00255315" w14:paraId="3FB92556" w14:textId="4C6EAC79" w:rsidTr="3E89A3C7">
        <w:trPr>
          <w:cantSplit/>
          <w:del w:id="14441" w:author="Salah Soliman" w:date="2020-01-31T16:43:00Z"/>
        </w:trPr>
        <w:tc>
          <w:tcPr>
            <w:tcW w:w="264" w:type="dxa"/>
            <w:tcBorders>
              <w:top w:val="nil"/>
              <w:left w:val="single" w:sz="4" w:space="0" w:color="5B9BD5" w:themeColor="accent5"/>
              <w:bottom w:val="nil"/>
              <w:right w:val="nil"/>
            </w:tcBorders>
            <w:shd w:val="clear" w:color="auto" w:fill="70AD47" w:themeFill="accent6"/>
            <w:tcPrChange w:id="14442" w:author="Alexis Handford" w:date="2020-01-27T11:06:00Z">
              <w:tcPr>
                <w:tcW w:w="264" w:type="dxa"/>
                <w:tcBorders>
                  <w:top w:val="nil"/>
                  <w:left w:val="single" w:sz="4" w:space="0" w:color="5B9BD5" w:themeColor="accent5"/>
                  <w:bottom w:val="nil"/>
                  <w:right w:val="nil"/>
                </w:tcBorders>
                <w:shd w:val="clear" w:color="auto" w:fill="70AD47" w:themeFill="accent6"/>
              </w:tcPr>
            </w:tcPrChange>
          </w:tcPr>
          <w:p w14:paraId="63E5262F" w14:textId="7FBFE5AC" w:rsidR="00374341" w:rsidDel="00255315" w:rsidRDefault="00374341" w:rsidP="00374341">
            <w:pPr>
              <w:rPr>
                <w:del w:id="14443" w:author="Salah Soliman" w:date="2020-01-31T16:43:00Z"/>
              </w:rPr>
            </w:pPr>
          </w:p>
        </w:tc>
        <w:tc>
          <w:tcPr>
            <w:tcW w:w="3926" w:type="dxa"/>
            <w:gridSpan w:val="2"/>
            <w:tcBorders>
              <w:top w:val="nil"/>
              <w:left w:val="nil"/>
              <w:bottom w:val="nil"/>
              <w:right w:val="nil"/>
            </w:tcBorders>
            <w:shd w:val="clear" w:color="auto" w:fill="70AD47" w:themeFill="accent6"/>
            <w:vAlign w:val="center"/>
            <w:tcPrChange w:id="14444" w:author="Alexis Handford" w:date="2020-01-27T11:06:00Z">
              <w:tcPr>
                <w:tcW w:w="3926" w:type="dxa"/>
                <w:gridSpan w:val="2"/>
                <w:tcBorders>
                  <w:top w:val="nil"/>
                  <w:left w:val="nil"/>
                  <w:bottom w:val="nil"/>
                  <w:right w:val="nil"/>
                </w:tcBorders>
                <w:shd w:val="clear" w:color="auto" w:fill="70AD47" w:themeFill="accent6"/>
              </w:tcPr>
            </w:tcPrChange>
          </w:tcPr>
          <w:p w14:paraId="68F6C6EB" w14:textId="7FDAE51A" w:rsidR="00374341" w:rsidDel="00255315" w:rsidRDefault="00374341" w:rsidP="00374341">
            <w:pPr>
              <w:rPr>
                <w:del w:id="14445" w:author="Salah Soliman" w:date="2020-01-31T16:43:00Z"/>
              </w:rPr>
            </w:pPr>
          </w:p>
        </w:tc>
        <w:tc>
          <w:tcPr>
            <w:tcW w:w="2035" w:type="dxa"/>
            <w:tcBorders>
              <w:top w:val="nil"/>
              <w:left w:val="nil"/>
              <w:bottom w:val="nil"/>
              <w:right w:val="nil"/>
            </w:tcBorders>
            <w:shd w:val="clear" w:color="auto" w:fill="70AD47" w:themeFill="accent6"/>
            <w:vAlign w:val="center"/>
            <w:hideMark/>
            <w:tcPrChange w:id="14446" w:author="Alexis Handford" w:date="2020-01-27T11:06:00Z">
              <w:tcPr>
                <w:tcW w:w="2035" w:type="dxa"/>
                <w:tcBorders>
                  <w:top w:val="nil"/>
                  <w:left w:val="nil"/>
                  <w:bottom w:val="nil"/>
                  <w:right w:val="nil"/>
                </w:tcBorders>
                <w:shd w:val="clear" w:color="auto" w:fill="70AD47" w:themeFill="accent6"/>
                <w:hideMark/>
              </w:tcPr>
            </w:tcPrChange>
          </w:tcPr>
          <w:p w14:paraId="5E3A0A26" w14:textId="12D12C68" w:rsidR="00374341" w:rsidDel="00255315" w:rsidRDefault="00374341" w:rsidP="00374341">
            <w:pPr>
              <w:rPr>
                <w:del w:id="14447" w:author="Salah Soliman" w:date="2020-01-31T16:43:00Z"/>
              </w:rPr>
            </w:pPr>
            <w:del w:id="14448" w:author="Salah Soliman" w:date="2020-01-31T16:43:00Z">
              <w:r w:rsidDel="00255315">
                <w:rPr>
                  <w:noProof/>
                </w:rPr>
                <w:drawing>
                  <wp:inline distT="0" distB="0" distL="0" distR="0" wp14:anchorId="4A64BB27" wp14:editId="156C9BD7">
                    <wp:extent cx="1158240" cy="304800"/>
                    <wp:effectExtent l="0" t="0" r="381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158240" cy="304800"/>
                            </a:xfrm>
                            <a:prstGeom prst="rect">
                              <a:avLst/>
                            </a:prstGeom>
                            <a:noFill/>
                            <a:ln>
                              <a:noFill/>
                            </a:ln>
                          </pic:spPr>
                        </pic:pic>
                      </a:graphicData>
                    </a:graphic>
                  </wp:inline>
                </w:drawing>
              </w:r>
            </w:del>
          </w:p>
        </w:tc>
        <w:tc>
          <w:tcPr>
            <w:tcW w:w="3860" w:type="dxa"/>
            <w:gridSpan w:val="2"/>
            <w:tcBorders>
              <w:top w:val="nil"/>
              <w:left w:val="nil"/>
              <w:bottom w:val="nil"/>
              <w:right w:val="nil"/>
            </w:tcBorders>
            <w:shd w:val="clear" w:color="auto" w:fill="70AD47" w:themeFill="accent6"/>
            <w:vAlign w:val="center"/>
            <w:tcPrChange w:id="14449" w:author="Alexis Handford" w:date="2020-01-27T11:06:00Z">
              <w:tcPr>
                <w:tcW w:w="3860" w:type="dxa"/>
                <w:gridSpan w:val="2"/>
                <w:tcBorders>
                  <w:top w:val="nil"/>
                  <w:left w:val="nil"/>
                  <w:bottom w:val="nil"/>
                  <w:right w:val="nil"/>
                </w:tcBorders>
                <w:shd w:val="clear" w:color="auto" w:fill="70AD47" w:themeFill="accent6"/>
              </w:tcPr>
            </w:tcPrChange>
          </w:tcPr>
          <w:p w14:paraId="73A43968" w14:textId="7DA14D0C" w:rsidR="00374341" w:rsidDel="00255315" w:rsidRDefault="00374341" w:rsidP="00374341">
            <w:pPr>
              <w:rPr>
                <w:del w:id="14450" w:author="Salah Soliman" w:date="2020-01-31T16:43:00Z"/>
              </w:rPr>
            </w:pPr>
          </w:p>
        </w:tc>
        <w:tc>
          <w:tcPr>
            <w:tcW w:w="270" w:type="dxa"/>
            <w:tcBorders>
              <w:top w:val="nil"/>
              <w:left w:val="nil"/>
              <w:bottom w:val="nil"/>
              <w:right w:val="single" w:sz="4" w:space="0" w:color="5B9BD5" w:themeColor="accent5"/>
            </w:tcBorders>
            <w:shd w:val="clear" w:color="auto" w:fill="70AD47" w:themeFill="accent6"/>
            <w:tcPrChange w:id="14451" w:author="Alexis Handford" w:date="2020-01-27T11:06:00Z">
              <w:tcPr>
                <w:tcW w:w="270" w:type="dxa"/>
                <w:tcBorders>
                  <w:top w:val="nil"/>
                  <w:left w:val="nil"/>
                  <w:bottom w:val="nil"/>
                  <w:right w:val="single" w:sz="4" w:space="0" w:color="5B9BD5" w:themeColor="accent5"/>
                </w:tcBorders>
                <w:shd w:val="clear" w:color="auto" w:fill="70AD47" w:themeFill="accent6"/>
              </w:tcPr>
            </w:tcPrChange>
          </w:tcPr>
          <w:p w14:paraId="7E3B304E" w14:textId="3015B933" w:rsidR="00374341" w:rsidDel="00255315" w:rsidRDefault="00374341" w:rsidP="00374341">
            <w:pPr>
              <w:rPr>
                <w:del w:id="14452" w:author="Salah Soliman" w:date="2020-01-31T16:43:00Z"/>
              </w:rPr>
            </w:pPr>
          </w:p>
        </w:tc>
      </w:tr>
      <w:tr w:rsidR="00374341" w:rsidDel="00255315" w14:paraId="15C8541A" w14:textId="1AFFB9BD" w:rsidTr="3E89A3C7">
        <w:trPr>
          <w:cantSplit/>
          <w:trHeight w:val="420"/>
          <w:del w:id="14453" w:author="Salah Soliman" w:date="2020-01-31T16:43:00Z"/>
        </w:trPr>
        <w:tc>
          <w:tcPr>
            <w:tcW w:w="10355" w:type="dxa"/>
            <w:gridSpan w:val="7"/>
            <w:tcBorders>
              <w:top w:val="nil"/>
              <w:left w:val="single" w:sz="4" w:space="0" w:color="5B9BD5" w:themeColor="accent5"/>
              <w:bottom w:val="single" w:sz="4" w:space="0" w:color="5B9BD5" w:themeColor="accent5"/>
              <w:right w:val="single" w:sz="4" w:space="0" w:color="5B9BD5" w:themeColor="accent5"/>
            </w:tcBorders>
            <w:shd w:val="clear" w:color="auto" w:fill="70AD47" w:themeFill="accent6"/>
            <w:tcPrChange w:id="14454" w:author="Alexis Handford" w:date="2020-01-27T11:06:00Z">
              <w:tcPr>
                <w:tcW w:w="10355" w:type="dxa"/>
                <w:gridSpan w:val="7"/>
                <w:tcBorders>
                  <w:top w:val="nil"/>
                  <w:left w:val="single" w:sz="4" w:space="0" w:color="5B9BD5" w:themeColor="accent5"/>
                  <w:bottom w:val="single" w:sz="4" w:space="0" w:color="5B9BD5" w:themeColor="accent5"/>
                  <w:right w:val="single" w:sz="4" w:space="0" w:color="5B9BD5" w:themeColor="accent5"/>
                </w:tcBorders>
                <w:shd w:val="clear" w:color="auto" w:fill="70AD47" w:themeFill="accent6"/>
              </w:tcPr>
            </w:tcPrChange>
          </w:tcPr>
          <w:p w14:paraId="3CDA179A" w14:textId="4CDB7AB8" w:rsidR="00374341" w:rsidDel="00255315" w:rsidRDefault="00374341" w:rsidP="00374341">
            <w:pPr>
              <w:pStyle w:val="Heading3"/>
              <w:outlineLvl w:val="2"/>
              <w:rPr>
                <w:del w:id="14455" w:author="Salah Soliman" w:date="2020-01-31T16:43:00Z"/>
              </w:rPr>
            </w:pPr>
          </w:p>
        </w:tc>
      </w:tr>
    </w:tbl>
    <w:p w14:paraId="414F252A" w14:textId="19D22A7F" w:rsidR="00374341" w:rsidDel="00255315" w:rsidRDefault="00374341" w:rsidP="00374341">
      <w:pPr>
        <w:rPr>
          <w:del w:id="14456" w:author="Salah Soliman" w:date="2020-01-31T16:43:00Z"/>
          <w:color w:val="404040" w:themeColor="text1" w:themeTint="BF"/>
        </w:rPr>
      </w:pPr>
      <w:del w:id="14457" w:author="Salah Soliman" w:date="2020-01-31T16:43:00Z">
        <w:r w:rsidDel="00255315">
          <w:delText>Responses Table</w:delText>
        </w:r>
      </w:del>
    </w:p>
    <w:tbl>
      <w:tblPr>
        <w:tblStyle w:val="TableGrid"/>
        <w:tblW w:w="10525" w:type="dxa"/>
        <w:tblLook w:val="04A0" w:firstRow="1" w:lastRow="0" w:firstColumn="1" w:lastColumn="0" w:noHBand="0" w:noVBand="1"/>
      </w:tblPr>
      <w:tblGrid>
        <w:gridCol w:w="805"/>
        <w:gridCol w:w="3060"/>
        <w:gridCol w:w="6660"/>
      </w:tblGrid>
      <w:tr w:rsidR="00374341" w:rsidDel="00255315" w14:paraId="532A69F5" w14:textId="2350A0C0" w:rsidTr="00374341">
        <w:trPr>
          <w:trHeight w:val="566"/>
          <w:del w:id="14458" w:author="Salah Soliman" w:date="2020-01-31T16:43:00Z"/>
        </w:trPr>
        <w:tc>
          <w:tcPr>
            <w:tcW w:w="805" w:type="dxa"/>
            <w:tcBorders>
              <w:top w:val="single" w:sz="4" w:space="0" w:color="auto"/>
              <w:left w:val="single" w:sz="4" w:space="0" w:color="auto"/>
              <w:bottom w:val="single" w:sz="4" w:space="0" w:color="auto"/>
              <w:right w:val="single" w:sz="4" w:space="0" w:color="auto"/>
            </w:tcBorders>
            <w:shd w:val="clear" w:color="auto" w:fill="ED7D31" w:themeFill="accent2"/>
            <w:vAlign w:val="center"/>
            <w:hideMark/>
          </w:tcPr>
          <w:p w14:paraId="14518D2F" w14:textId="70BFDE36" w:rsidR="00374341" w:rsidDel="00255315" w:rsidRDefault="00374341" w:rsidP="00374341">
            <w:pPr>
              <w:jc w:val="center"/>
              <w:rPr>
                <w:del w:id="14459" w:author="Salah Soliman" w:date="2020-01-31T16:43:00Z"/>
                <w:b/>
                <w:bCs/>
                <w:color w:val="FFFFFF" w:themeColor="background1"/>
              </w:rPr>
            </w:pPr>
            <w:del w:id="14460" w:author="Salah Soliman" w:date="2020-01-31T16:43:00Z">
              <w:r w:rsidDel="00255315">
                <w:rPr>
                  <w:b/>
                  <w:bCs/>
                  <w:color w:val="FFFFFF" w:themeColor="background1"/>
                </w:rPr>
                <w:delText>Item</w:delText>
              </w:r>
            </w:del>
          </w:p>
        </w:tc>
        <w:tc>
          <w:tcPr>
            <w:tcW w:w="3060" w:type="dxa"/>
            <w:tcBorders>
              <w:top w:val="single" w:sz="4" w:space="0" w:color="auto"/>
              <w:left w:val="single" w:sz="4" w:space="0" w:color="auto"/>
              <w:bottom w:val="single" w:sz="4" w:space="0" w:color="auto"/>
              <w:right w:val="single" w:sz="4" w:space="0" w:color="auto"/>
            </w:tcBorders>
            <w:shd w:val="clear" w:color="auto" w:fill="ED7D31" w:themeFill="accent2"/>
            <w:hideMark/>
          </w:tcPr>
          <w:p w14:paraId="17A1FE25" w14:textId="634C4D24" w:rsidR="00374341" w:rsidDel="00255315" w:rsidRDefault="00374341" w:rsidP="00374341">
            <w:pPr>
              <w:rPr>
                <w:del w:id="14461" w:author="Salah Soliman" w:date="2020-01-31T16:43:00Z"/>
                <w:b/>
                <w:bCs/>
                <w:color w:val="FFFFFF" w:themeColor="background1"/>
              </w:rPr>
            </w:pPr>
            <w:del w:id="14462" w:author="Salah Soliman" w:date="2020-01-31T16:43:00Z">
              <w:r w:rsidDel="00255315">
                <w:rPr>
                  <w:b/>
                  <w:bCs/>
                  <w:color w:val="FFFFFF" w:themeColor="background1"/>
                </w:rPr>
                <w:delText>Status</w:delText>
              </w:r>
            </w:del>
          </w:p>
        </w:tc>
        <w:tc>
          <w:tcPr>
            <w:tcW w:w="6660" w:type="dxa"/>
            <w:tcBorders>
              <w:top w:val="single" w:sz="4" w:space="0" w:color="auto"/>
              <w:left w:val="single" w:sz="4" w:space="0" w:color="auto"/>
              <w:bottom w:val="single" w:sz="4" w:space="0" w:color="auto"/>
              <w:right w:val="single" w:sz="4" w:space="0" w:color="auto"/>
            </w:tcBorders>
            <w:shd w:val="clear" w:color="auto" w:fill="ED7D31" w:themeFill="accent2"/>
            <w:hideMark/>
          </w:tcPr>
          <w:p w14:paraId="3C9FA284" w14:textId="65A919D3" w:rsidR="00374341" w:rsidDel="00255315" w:rsidRDefault="00374341" w:rsidP="00374341">
            <w:pPr>
              <w:rPr>
                <w:del w:id="14463" w:author="Salah Soliman" w:date="2020-01-31T16:43:00Z"/>
                <w:b/>
                <w:bCs/>
                <w:color w:val="FFFFFF" w:themeColor="background1"/>
              </w:rPr>
            </w:pPr>
            <w:del w:id="14464" w:author="Salah Soliman" w:date="2020-01-31T16:43:00Z">
              <w:r w:rsidDel="00255315">
                <w:rPr>
                  <w:b/>
                  <w:bCs/>
                  <w:color w:val="FFFFFF" w:themeColor="background1"/>
                </w:rPr>
                <w:delText>Explanation Text/Images</w:delText>
              </w:r>
            </w:del>
          </w:p>
        </w:tc>
      </w:tr>
      <w:tr w:rsidR="00374341" w:rsidDel="00255315" w14:paraId="5B29D29B" w14:textId="72591B9C" w:rsidTr="00374341">
        <w:trPr>
          <w:del w:id="14465" w:author="Salah Soliman" w:date="2020-01-31T16:43:00Z"/>
        </w:trPr>
        <w:tc>
          <w:tcPr>
            <w:tcW w:w="805" w:type="dxa"/>
            <w:tcBorders>
              <w:top w:val="single" w:sz="4" w:space="0" w:color="auto"/>
              <w:left w:val="single" w:sz="4" w:space="0" w:color="auto"/>
              <w:bottom w:val="single" w:sz="4" w:space="0" w:color="auto"/>
              <w:right w:val="single" w:sz="4" w:space="0" w:color="auto"/>
            </w:tcBorders>
            <w:vAlign w:val="center"/>
            <w:hideMark/>
          </w:tcPr>
          <w:p w14:paraId="1D2FCB33" w14:textId="45F3C4EB" w:rsidR="00374341" w:rsidDel="00255315" w:rsidRDefault="00374341" w:rsidP="00374341">
            <w:pPr>
              <w:jc w:val="center"/>
              <w:rPr>
                <w:del w:id="14466" w:author="Salah Soliman" w:date="2020-01-31T16:43:00Z"/>
                <w:color w:val="404040" w:themeColor="text1" w:themeTint="BF"/>
              </w:rPr>
            </w:pPr>
            <w:del w:id="14467" w:author="Salah Soliman" w:date="2020-01-31T16:43:00Z">
              <w:r w:rsidDel="00255315">
                <w:delText>a.</w:delText>
              </w:r>
            </w:del>
          </w:p>
        </w:tc>
        <w:tc>
          <w:tcPr>
            <w:tcW w:w="3060" w:type="dxa"/>
            <w:tcBorders>
              <w:top w:val="single" w:sz="4" w:space="0" w:color="auto"/>
              <w:left w:val="single" w:sz="4" w:space="0" w:color="auto"/>
              <w:bottom w:val="single" w:sz="4" w:space="0" w:color="auto"/>
              <w:right w:val="single" w:sz="4" w:space="0" w:color="auto"/>
            </w:tcBorders>
            <w:vAlign w:val="center"/>
            <w:hideMark/>
          </w:tcPr>
          <w:p w14:paraId="4D932C48" w14:textId="3CD9A96C" w:rsidR="00374341" w:rsidDel="00255315" w:rsidRDefault="00374341" w:rsidP="00374341">
            <w:pPr>
              <w:pStyle w:val="Heading3"/>
              <w:outlineLvl w:val="2"/>
              <w:rPr>
                <w:del w:id="14468" w:author="Salah Soliman" w:date="2020-01-31T16:43:00Z"/>
              </w:rPr>
            </w:pPr>
            <w:del w:id="14469" w:author="Salah Soliman" w:date="2020-01-31T16:43:00Z">
              <w:r w:rsidDel="00255315">
                <w:delText>Incorrect</w:delText>
              </w:r>
            </w:del>
          </w:p>
        </w:tc>
        <w:tc>
          <w:tcPr>
            <w:tcW w:w="6660" w:type="dxa"/>
            <w:tcBorders>
              <w:top w:val="single" w:sz="4" w:space="0" w:color="auto"/>
              <w:left w:val="single" w:sz="4" w:space="0" w:color="auto"/>
              <w:bottom w:val="single" w:sz="4" w:space="0" w:color="auto"/>
              <w:right w:val="single" w:sz="4" w:space="0" w:color="auto"/>
            </w:tcBorders>
            <w:vAlign w:val="center"/>
            <w:hideMark/>
          </w:tcPr>
          <w:p w14:paraId="2216AE4F" w14:textId="51101DEE" w:rsidR="00374341" w:rsidDel="00255315" w:rsidRDefault="00374341" w:rsidP="00374341">
            <w:pPr>
              <w:pStyle w:val="NoSpacing"/>
              <w:spacing w:before="120" w:after="120" w:line="256" w:lineRule="auto"/>
              <w:rPr>
                <w:del w:id="14470" w:author="Salah Soliman" w:date="2020-01-31T16:43:00Z"/>
              </w:rPr>
            </w:pPr>
            <w:del w:id="14471" w:author="Salah Soliman" w:date="2020-01-31T16:43:00Z">
              <w:r w:rsidDel="00255315">
                <w:rPr>
                  <w:color w:val="7F7F7F" w:themeColor="text1" w:themeTint="80"/>
                </w:rPr>
                <w:delText xml:space="preserve">Unfortunately, this is incorrect. plt.show() displays the required plot. </w:delText>
              </w:r>
            </w:del>
          </w:p>
        </w:tc>
      </w:tr>
      <w:tr w:rsidR="00374341" w:rsidDel="00255315" w14:paraId="0C6E2328" w14:textId="209BC714" w:rsidTr="00374341">
        <w:trPr>
          <w:del w:id="14472" w:author="Salah Soliman" w:date="2020-01-31T16:43:00Z"/>
        </w:trPr>
        <w:tc>
          <w:tcPr>
            <w:tcW w:w="805" w:type="dxa"/>
            <w:tcBorders>
              <w:top w:val="single" w:sz="4" w:space="0" w:color="auto"/>
              <w:left w:val="single" w:sz="4" w:space="0" w:color="auto"/>
              <w:bottom w:val="single" w:sz="4" w:space="0" w:color="auto"/>
              <w:right w:val="single" w:sz="4" w:space="0" w:color="auto"/>
            </w:tcBorders>
            <w:vAlign w:val="center"/>
            <w:hideMark/>
          </w:tcPr>
          <w:p w14:paraId="6E817034" w14:textId="108DD887" w:rsidR="00374341" w:rsidDel="00255315" w:rsidRDefault="00374341" w:rsidP="00374341">
            <w:pPr>
              <w:jc w:val="center"/>
              <w:rPr>
                <w:del w:id="14473" w:author="Salah Soliman" w:date="2020-01-31T16:43:00Z"/>
              </w:rPr>
            </w:pPr>
            <w:del w:id="14474" w:author="Salah Soliman" w:date="2020-01-31T16:43:00Z">
              <w:r w:rsidDel="00255315">
                <w:delText>b.</w:delText>
              </w:r>
            </w:del>
          </w:p>
        </w:tc>
        <w:tc>
          <w:tcPr>
            <w:tcW w:w="3060" w:type="dxa"/>
            <w:tcBorders>
              <w:top w:val="single" w:sz="4" w:space="0" w:color="auto"/>
              <w:left w:val="single" w:sz="4" w:space="0" w:color="auto"/>
              <w:bottom w:val="single" w:sz="4" w:space="0" w:color="auto"/>
              <w:right w:val="single" w:sz="4" w:space="0" w:color="auto"/>
            </w:tcBorders>
            <w:vAlign w:val="center"/>
            <w:hideMark/>
          </w:tcPr>
          <w:p w14:paraId="76BA6A4E" w14:textId="3E800CA0" w:rsidR="00374341" w:rsidDel="00255315" w:rsidRDefault="00374341" w:rsidP="00374341">
            <w:pPr>
              <w:pStyle w:val="Heading3"/>
              <w:outlineLvl w:val="2"/>
              <w:rPr>
                <w:del w:id="14475" w:author="Salah Soliman" w:date="2020-01-31T16:43:00Z"/>
              </w:rPr>
            </w:pPr>
            <w:del w:id="14476" w:author="Salah Soliman" w:date="2020-01-31T16:43:00Z">
              <w:r w:rsidDel="00255315">
                <w:delText>Incorrect</w:delText>
              </w:r>
            </w:del>
          </w:p>
        </w:tc>
        <w:tc>
          <w:tcPr>
            <w:tcW w:w="6660" w:type="dxa"/>
            <w:tcBorders>
              <w:top w:val="single" w:sz="4" w:space="0" w:color="auto"/>
              <w:left w:val="single" w:sz="4" w:space="0" w:color="auto"/>
              <w:bottom w:val="single" w:sz="4" w:space="0" w:color="auto"/>
              <w:right w:val="single" w:sz="4" w:space="0" w:color="auto"/>
            </w:tcBorders>
            <w:vAlign w:val="center"/>
            <w:hideMark/>
          </w:tcPr>
          <w:p w14:paraId="688D366F" w14:textId="166E4D65" w:rsidR="00374341" w:rsidDel="00255315" w:rsidRDefault="00374341" w:rsidP="00374341">
            <w:pPr>
              <w:pStyle w:val="NoSpacing"/>
              <w:spacing w:before="120" w:after="120" w:line="256" w:lineRule="auto"/>
              <w:rPr>
                <w:del w:id="14477" w:author="Salah Soliman" w:date="2020-01-31T16:43:00Z"/>
              </w:rPr>
            </w:pPr>
            <w:del w:id="14478" w:author="Salah Soliman" w:date="2020-01-31T16:43:00Z">
              <w:r w:rsidDel="00255315">
                <w:rPr>
                  <w:color w:val="7F7F7F" w:themeColor="text1" w:themeTint="80"/>
                </w:rPr>
                <w:delText xml:space="preserve">Unfortunately, this is incorrect. plt.plot() plots the line plot between different variables. </w:delText>
              </w:r>
            </w:del>
          </w:p>
        </w:tc>
      </w:tr>
      <w:tr w:rsidR="00374341" w:rsidDel="00255315" w14:paraId="78666522" w14:textId="5A96644D" w:rsidTr="00374341">
        <w:trPr>
          <w:del w:id="14479" w:author="Salah Soliman" w:date="2020-01-31T16:43:00Z"/>
        </w:trPr>
        <w:tc>
          <w:tcPr>
            <w:tcW w:w="805" w:type="dxa"/>
            <w:tcBorders>
              <w:top w:val="single" w:sz="4" w:space="0" w:color="auto"/>
              <w:left w:val="single" w:sz="4" w:space="0" w:color="auto"/>
              <w:bottom w:val="single" w:sz="4" w:space="0" w:color="auto"/>
              <w:right w:val="single" w:sz="4" w:space="0" w:color="auto"/>
            </w:tcBorders>
            <w:vAlign w:val="center"/>
            <w:hideMark/>
          </w:tcPr>
          <w:p w14:paraId="78477F68" w14:textId="5A7D4871" w:rsidR="00374341" w:rsidDel="00255315" w:rsidRDefault="00374341" w:rsidP="00374341">
            <w:pPr>
              <w:jc w:val="center"/>
              <w:rPr>
                <w:del w:id="14480" w:author="Salah Soliman" w:date="2020-01-31T16:43:00Z"/>
              </w:rPr>
            </w:pPr>
            <w:del w:id="14481" w:author="Salah Soliman" w:date="2020-01-31T16:43:00Z">
              <w:r w:rsidDel="00255315">
                <w:delText>c.</w:delText>
              </w:r>
            </w:del>
          </w:p>
        </w:tc>
        <w:tc>
          <w:tcPr>
            <w:tcW w:w="3060" w:type="dxa"/>
            <w:tcBorders>
              <w:top w:val="single" w:sz="4" w:space="0" w:color="auto"/>
              <w:left w:val="single" w:sz="4" w:space="0" w:color="auto"/>
              <w:bottom w:val="single" w:sz="4" w:space="0" w:color="auto"/>
              <w:right w:val="single" w:sz="4" w:space="0" w:color="auto"/>
            </w:tcBorders>
            <w:vAlign w:val="center"/>
            <w:hideMark/>
          </w:tcPr>
          <w:p w14:paraId="69EFBCBA" w14:textId="26E7E1F4" w:rsidR="00374341" w:rsidDel="00255315" w:rsidRDefault="00374341" w:rsidP="00374341">
            <w:pPr>
              <w:pStyle w:val="Heading3"/>
              <w:outlineLvl w:val="2"/>
              <w:rPr>
                <w:del w:id="14482" w:author="Salah Soliman" w:date="2020-01-31T16:43:00Z"/>
              </w:rPr>
            </w:pPr>
            <w:del w:id="14483" w:author="Salah Soliman" w:date="2020-01-31T16:43:00Z">
              <w:r w:rsidDel="00255315">
                <w:delText>Correct</w:delText>
              </w:r>
            </w:del>
          </w:p>
        </w:tc>
        <w:tc>
          <w:tcPr>
            <w:tcW w:w="6660" w:type="dxa"/>
            <w:tcBorders>
              <w:top w:val="single" w:sz="4" w:space="0" w:color="auto"/>
              <w:left w:val="single" w:sz="4" w:space="0" w:color="auto"/>
              <w:bottom w:val="single" w:sz="4" w:space="0" w:color="auto"/>
              <w:right w:val="single" w:sz="4" w:space="0" w:color="auto"/>
            </w:tcBorders>
            <w:vAlign w:val="center"/>
            <w:hideMark/>
          </w:tcPr>
          <w:p w14:paraId="2D2826D4" w14:textId="69897D3C" w:rsidR="00374341" w:rsidDel="00255315" w:rsidRDefault="00374341" w:rsidP="00374341">
            <w:pPr>
              <w:pStyle w:val="NoSpacing"/>
              <w:spacing w:before="120" w:after="120" w:line="256" w:lineRule="auto"/>
              <w:rPr>
                <w:del w:id="14484" w:author="Salah Soliman" w:date="2020-01-31T16:43:00Z"/>
              </w:rPr>
            </w:pPr>
            <w:del w:id="14485" w:author="Salah Soliman" w:date="2020-01-31T16:43:00Z">
              <w:r w:rsidDel="00255315">
                <w:delText>Great! The method plt.bar(x,y) is used to plot a bar graph with the given data in arrays x and y as the axes values.</w:delText>
              </w:r>
            </w:del>
          </w:p>
        </w:tc>
      </w:tr>
      <w:tr w:rsidR="00374341" w:rsidDel="00255315" w14:paraId="762F0D5F" w14:textId="2F7951C8" w:rsidTr="00374341">
        <w:trPr>
          <w:del w:id="14486" w:author="Salah Soliman" w:date="2020-01-31T16:43:00Z"/>
        </w:trPr>
        <w:tc>
          <w:tcPr>
            <w:tcW w:w="805" w:type="dxa"/>
            <w:tcBorders>
              <w:top w:val="single" w:sz="4" w:space="0" w:color="auto"/>
              <w:left w:val="single" w:sz="4" w:space="0" w:color="auto"/>
              <w:bottom w:val="single" w:sz="4" w:space="0" w:color="auto"/>
              <w:right w:val="single" w:sz="4" w:space="0" w:color="auto"/>
            </w:tcBorders>
            <w:vAlign w:val="center"/>
            <w:hideMark/>
          </w:tcPr>
          <w:p w14:paraId="0B42CC8E" w14:textId="570F87CF" w:rsidR="00374341" w:rsidDel="00255315" w:rsidRDefault="00374341" w:rsidP="00374341">
            <w:pPr>
              <w:jc w:val="center"/>
              <w:rPr>
                <w:del w:id="14487" w:author="Salah Soliman" w:date="2020-01-31T16:43:00Z"/>
              </w:rPr>
            </w:pPr>
            <w:del w:id="14488" w:author="Salah Soliman" w:date="2020-01-31T16:43:00Z">
              <w:r w:rsidDel="00255315">
                <w:delText>d.</w:delText>
              </w:r>
            </w:del>
          </w:p>
        </w:tc>
        <w:tc>
          <w:tcPr>
            <w:tcW w:w="3060" w:type="dxa"/>
            <w:tcBorders>
              <w:top w:val="single" w:sz="4" w:space="0" w:color="auto"/>
              <w:left w:val="single" w:sz="4" w:space="0" w:color="auto"/>
              <w:bottom w:val="single" w:sz="4" w:space="0" w:color="auto"/>
              <w:right w:val="single" w:sz="4" w:space="0" w:color="auto"/>
            </w:tcBorders>
            <w:vAlign w:val="center"/>
            <w:hideMark/>
          </w:tcPr>
          <w:p w14:paraId="1CAE192A" w14:textId="09F11C6B" w:rsidR="00374341" w:rsidDel="00255315" w:rsidRDefault="00374341" w:rsidP="00374341">
            <w:pPr>
              <w:pStyle w:val="Heading3"/>
              <w:outlineLvl w:val="2"/>
              <w:rPr>
                <w:del w:id="14489" w:author="Salah Soliman" w:date="2020-01-31T16:43:00Z"/>
              </w:rPr>
            </w:pPr>
            <w:del w:id="14490" w:author="Salah Soliman" w:date="2020-01-31T16:43:00Z">
              <w:r w:rsidDel="00255315">
                <w:delText>Incorrect</w:delText>
              </w:r>
            </w:del>
          </w:p>
        </w:tc>
        <w:tc>
          <w:tcPr>
            <w:tcW w:w="6660" w:type="dxa"/>
            <w:tcBorders>
              <w:top w:val="single" w:sz="4" w:space="0" w:color="auto"/>
              <w:left w:val="single" w:sz="4" w:space="0" w:color="auto"/>
              <w:bottom w:val="single" w:sz="4" w:space="0" w:color="auto"/>
              <w:right w:val="single" w:sz="4" w:space="0" w:color="auto"/>
            </w:tcBorders>
            <w:vAlign w:val="center"/>
            <w:hideMark/>
          </w:tcPr>
          <w:p w14:paraId="5E080EDD" w14:textId="23DB4F2E" w:rsidR="00374341" w:rsidDel="00255315" w:rsidRDefault="00374341" w:rsidP="00374341">
            <w:pPr>
              <w:pStyle w:val="NoSpacing"/>
              <w:spacing w:before="120" w:after="120" w:line="256" w:lineRule="auto"/>
              <w:rPr>
                <w:del w:id="14491" w:author="Salah Soliman" w:date="2020-01-31T16:43:00Z"/>
              </w:rPr>
            </w:pPr>
            <w:del w:id="14492" w:author="Salah Soliman" w:date="2020-01-31T16:43:00Z">
              <w:r w:rsidDel="00255315">
                <w:rPr>
                  <w:color w:val="7F7F7F" w:themeColor="text1" w:themeTint="80"/>
                </w:rPr>
                <w:delText xml:space="preserve">Unfortunately, this is incorrect. There is no function with the name plt.barplot() </w:delText>
              </w:r>
            </w:del>
          </w:p>
        </w:tc>
      </w:tr>
    </w:tbl>
    <w:p w14:paraId="0620F498" w14:textId="5C4336BA" w:rsidR="00374341" w:rsidDel="00255315" w:rsidRDefault="00374341" w:rsidP="00374341">
      <w:pPr>
        <w:spacing w:after="0" w:line="240" w:lineRule="auto"/>
        <w:rPr>
          <w:del w:id="14493" w:author="Salah Soliman" w:date="2020-01-31T16:43:00Z"/>
          <w:color w:val="404040" w:themeColor="text1" w:themeTint="BF"/>
          <w:highlight w:val="blue"/>
        </w:rPr>
      </w:pPr>
    </w:p>
    <w:p w14:paraId="39542118" w14:textId="19976BF1" w:rsidR="00374341" w:rsidDel="00255315" w:rsidRDefault="00374341" w:rsidP="00374341">
      <w:pPr>
        <w:rPr>
          <w:del w:id="14494" w:author="Salah Soliman" w:date="2020-01-31T16:43:00Z"/>
        </w:rPr>
      </w:pPr>
    </w:p>
    <w:p w14:paraId="6B866032" w14:textId="6114C561" w:rsidR="00374341" w:rsidDel="00255315" w:rsidRDefault="00374341" w:rsidP="00374341">
      <w:pPr>
        <w:rPr>
          <w:del w:id="14495" w:author="Salah Soliman" w:date="2020-01-31T16:43:00Z"/>
        </w:rPr>
      </w:pPr>
    </w:p>
    <w:tbl>
      <w:tblPr>
        <w:tblStyle w:val="TableGrid"/>
        <w:tblW w:w="10440" w:type="dxa"/>
        <w:tblInd w:w="-5" w:type="dxa"/>
        <w:tblBorders>
          <w:top w:val="single" w:sz="4" w:space="0" w:color="5B9BD5" w:themeColor="accent5"/>
          <w:left w:val="single" w:sz="4" w:space="0" w:color="5B9BD5" w:themeColor="accent5"/>
          <w:bottom w:val="single" w:sz="4" w:space="0" w:color="5B9BD5" w:themeColor="accent5"/>
          <w:right w:val="single" w:sz="4" w:space="0" w:color="5B9BD5" w:themeColor="accent5"/>
          <w:insideH w:val="none" w:sz="0" w:space="0" w:color="auto"/>
          <w:insideV w:val="none" w:sz="0" w:space="0" w:color="auto"/>
        </w:tblBorders>
        <w:tblLayout w:type="fixed"/>
        <w:tblCellMar>
          <w:left w:w="115" w:type="dxa"/>
          <w:right w:w="115" w:type="dxa"/>
        </w:tblCellMar>
        <w:tblLook w:val="04A0" w:firstRow="1" w:lastRow="0" w:firstColumn="1" w:lastColumn="0" w:noHBand="0" w:noVBand="1"/>
        <w:tblPrChange w:id="14496" w:author="Alexis Handford" w:date="2020-01-27T11:06:00Z">
          <w:tblPr>
            <w:tblStyle w:val="TableGrid"/>
            <w:tblW w:w="10440" w:type="dxa"/>
            <w:tblInd w:w="-5" w:type="dxa"/>
            <w:tblBorders>
              <w:top w:val="single" w:sz="4" w:space="0" w:color="5B9BD5" w:themeColor="accent5"/>
              <w:left w:val="single" w:sz="4" w:space="0" w:color="5B9BD5" w:themeColor="accent5"/>
              <w:bottom w:val="single" w:sz="4" w:space="0" w:color="5B9BD5" w:themeColor="accent5"/>
              <w:right w:val="single" w:sz="4" w:space="0" w:color="5B9BD5" w:themeColor="accent5"/>
              <w:insideH w:val="none" w:sz="0" w:space="0" w:color="auto"/>
              <w:insideV w:val="none" w:sz="0" w:space="0" w:color="auto"/>
            </w:tblBorders>
            <w:tblLayout w:type="fixed"/>
            <w:tblCellMar>
              <w:left w:w="115" w:type="dxa"/>
              <w:right w:w="115" w:type="dxa"/>
            </w:tblCellMar>
            <w:tblLook w:val="04A0" w:firstRow="1" w:lastRow="0" w:firstColumn="1" w:lastColumn="0" w:noHBand="0" w:noVBand="1"/>
          </w:tblPr>
        </w:tblPrChange>
      </w:tblPr>
      <w:tblGrid>
        <w:gridCol w:w="265"/>
        <w:gridCol w:w="3215"/>
        <w:gridCol w:w="745"/>
        <w:gridCol w:w="2052"/>
        <w:gridCol w:w="683"/>
        <w:gridCol w:w="3210"/>
        <w:gridCol w:w="270"/>
        <w:tblGridChange w:id="14497">
          <w:tblGrid>
            <w:gridCol w:w="360"/>
            <w:gridCol w:w="360"/>
            <w:gridCol w:w="360"/>
            <w:gridCol w:w="360"/>
            <w:gridCol w:w="360"/>
            <w:gridCol w:w="360"/>
            <w:gridCol w:w="360"/>
          </w:tblGrid>
        </w:tblGridChange>
      </w:tblGrid>
      <w:tr w:rsidR="00374341" w:rsidDel="00255315" w14:paraId="40D1DEB1" w14:textId="716742A1" w:rsidTr="3E89A3C7">
        <w:trPr>
          <w:cantSplit/>
          <w:trHeight w:val="128"/>
          <w:del w:id="14498" w:author="Salah Soliman" w:date="2020-01-31T16:43:00Z"/>
        </w:trPr>
        <w:tc>
          <w:tcPr>
            <w:tcW w:w="3480" w:type="dxa"/>
            <w:gridSpan w:val="2"/>
            <w:vMerge w:val="restart"/>
            <w:tcBorders>
              <w:top w:val="single" w:sz="4" w:space="0" w:color="5B9BD5" w:themeColor="accent5"/>
              <w:left w:val="single" w:sz="4" w:space="0" w:color="5B9BD5" w:themeColor="accent5"/>
              <w:bottom w:val="nil"/>
              <w:right w:val="single" w:sz="4" w:space="0" w:color="385623" w:themeColor="accent6" w:themeShade="80"/>
            </w:tcBorders>
            <w:shd w:val="clear" w:color="auto" w:fill="70AD47" w:themeFill="accent6"/>
            <w:hideMark/>
            <w:tcPrChange w:id="14499" w:author="Alexis Handford" w:date="2020-01-27T11:06:00Z">
              <w:tcPr>
                <w:tcW w:w="3480" w:type="dxa"/>
                <w:gridSpan w:val="2"/>
                <w:vMerge w:val="restart"/>
                <w:tcBorders>
                  <w:top w:val="single" w:sz="4" w:space="0" w:color="5B9BD5" w:themeColor="accent5"/>
                  <w:left w:val="single" w:sz="4" w:space="0" w:color="5B9BD5" w:themeColor="accent5"/>
                  <w:bottom w:val="nil"/>
                  <w:right w:val="single" w:sz="4" w:space="0" w:color="385623" w:themeColor="accent6" w:themeShade="80"/>
                </w:tcBorders>
                <w:shd w:val="clear" w:color="auto" w:fill="70AD47" w:themeFill="accent6"/>
                <w:hideMark/>
              </w:tcPr>
            </w:tcPrChange>
          </w:tcPr>
          <w:p w14:paraId="1D254D23" w14:textId="7AD46DAC" w:rsidR="00374341" w:rsidDel="00255315" w:rsidRDefault="00374341" w:rsidP="00374341">
            <w:pPr>
              <w:pStyle w:val="Heading3"/>
              <w:keepNext w:val="0"/>
              <w:keepLines w:val="0"/>
              <w:numPr>
                <w:ilvl w:val="0"/>
                <w:numId w:val="61"/>
              </w:numPr>
              <w:spacing w:before="120" w:after="120"/>
              <w:ind w:firstLine="0"/>
              <w:outlineLvl w:val="2"/>
              <w:rPr>
                <w:del w:id="14500" w:author="Salah Soliman" w:date="2020-01-31T16:43:00Z"/>
                <w:rFonts w:asciiTheme="minorHAnsi" w:hAnsiTheme="minorHAnsi" w:cstheme="minorBidi"/>
                <w:color w:val="404040" w:themeColor="text1" w:themeTint="BF"/>
              </w:rPr>
            </w:pPr>
            <w:del w:id="14501" w:author="Salah Soliman" w:date="2020-01-31T16:43:00Z">
              <w:r w:rsidDel="00255315">
                <w:rPr>
                  <w:rFonts w:asciiTheme="minorHAnsi" w:hAnsiTheme="minorHAnsi" w:cstheme="minorBidi"/>
                  <w:color w:val="404040" w:themeColor="text1" w:themeTint="BF"/>
                </w:rPr>
                <w:delText xml:space="preserve">To represent data of different competitors for weight and height features   </w:delText>
              </w:r>
            </w:del>
          </w:p>
        </w:tc>
        <w:tc>
          <w:tcPr>
            <w:tcW w:w="3480" w:type="dxa"/>
            <w:gridSpan w:val="3"/>
            <w:tcBorders>
              <w:top w:val="single" w:sz="4" w:space="0" w:color="385623" w:themeColor="accent6" w:themeShade="80"/>
              <w:left w:val="single" w:sz="4" w:space="0" w:color="385623" w:themeColor="accent6" w:themeShade="80"/>
              <w:bottom w:val="single" w:sz="4" w:space="0" w:color="385623" w:themeColor="accent6" w:themeShade="80"/>
              <w:right w:val="single" w:sz="4" w:space="0" w:color="385623" w:themeColor="accent6" w:themeShade="80"/>
            </w:tcBorders>
            <w:shd w:val="clear" w:color="auto" w:fill="538135" w:themeFill="accent6" w:themeFillShade="BF"/>
            <w:hideMark/>
            <w:tcPrChange w:id="14502" w:author="Alexis Handford" w:date="2020-01-27T11:06:00Z">
              <w:tcPr>
                <w:tcW w:w="3480" w:type="dxa"/>
                <w:gridSpan w:val="3"/>
                <w:tcBorders>
                  <w:top w:val="single" w:sz="4" w:space="0" w:color="385623" w:themeColor="accent6" w:themeShade="80"/>
                  <w:left w:val="single" w:sz="4" w:space="0" w:color="385623" w:themeColor="accent6" w:themeShade="80"/>
                  <w:bottom w:val="single" w:sz="4" w:space="0" w:color="385623" w:themeColor="accent6" w:themeShade="80"/>
                  <w:right w:val="single" w:sz="4" w:space="0" w:color="385623" w:themeColor="accent6" w:themeShade="80"/>
                </w:tcBorders>
                <w:shd w:val="clear" w:color="auto" w:fill="538135" w:themeFill="accent6" w:themeFillShade="BF"/>
                <w:hideMark/>
              </w:tcPr>
            </w:tcPrChange>
          </w:tcPr>
          <w:p w14:paraId="3B0CEBA4" w14:textId="0A39351A" w:rsidR="00374341" w:rsidDel="00255315" w:rsidRDefault="00374341" w:rsidP="00374341">
            <w:pPr>
              <w:pStyle w:val="Heading3"/>
              <w:jc w:val="center"/>
              <w:outlineLvl w:val="2"/>
              <w:rPr>
                <w:del w:id="14503" w:author="Salah Soliman" w:date="2020-01-31T16:43:00Z"/>
                <w:color w:val="404040" w:themeColor="text1" w:themeTint="BF"/>
              </w:rPr>
            </w:pPr>
            <w:del w:id="14504" w:author="Salah Soliman" w:date="2020-01-31T16:43:00Z">
              <w:r w:rsidDel="00255315">
                <w:rPr>
                  <w:color w:val="FFFFFF" w:themeColor="background1"/>
                </w:rPr>
                <w:delText xml:space="preserve">…….. </w:delText>
              </w:r>
              <w:r w:rsidDel="00255315">
                <w:rPr>
                  <w:rFonts w:ascii="FontAwesome" w:hAnsi="FontAwesome"/>
                  <w:color w:val="FFFFFF" w:themeColor="background1"/>
                </w:rPr>
                <w:sym w:font="FontAwesome" w:char="F0D7"/>
              </w:r>
            </w:del>
          </w:p>
        </w:tc>
        <w:tc>
          <w:tcPr>
            <w:tcW w:w="3480" w:type="dxa"/>
            <w:gridSpan w:val="2"/>
            <w:vMerge w:val="restart"/>
            <w:tcBorders>
              <w:top w:val="single" w:sz="4" w:space="0" w:color="5B9BD5" w:themeColor="accent5"/>
              <w:left w:val="single" w:sz="4" w:space="0" w:color="385623" w:themeColor="accent6" w:themeShade="80"/>
              <w:bottom w:val="nil"/>
              <w:right w:val="single" w:sz="4" w:space="0" w:color="5B9BD5" w:themeColor="accent5"/>
            </w:tcBorders>
            <w:shd w:val="clear" w:color="auto" w:fill="70AD47" w:themeFill="accent6"/>
            <w:hideMark/>
            <w:tcPrChange w:id="14505" w:author="Alexis Handford" w:date="2020-01-27T11:06:00Z">
              <w:tcPr>
                <w:tcW w:w="3480" w:type="dxa"/>
                <w:gridSpan w:val="2"/>
                <w:vMerge w:val="restart"/>
                <w:tcBorders>
                  <w:top w:val="single" w:sz="4" w:space="0" w:color="5B9BD5" w:themeColor="accent5"/>
                  <w:left w:val="single" w:sz="4" w:space="0" w:color="385623" w:themeColor="accent6" w:themeShade="80"/>
                  <w:bottom w:val="nil"/>
                  <w:right w:val="single" w:sz="4" w:space="0" w:color="5B9BD5" w:themeColor="accent5"/>
                </w:tcBorders>
                <w:shd w:val="clear" w:color="auto" w:fill="70AD47" w:themeFill="accent6"/>
                <w:hideMark/>
              </w:tcPr>
            </w:tcPrChange>
          </w:tcPr>
          <w:p w14:paraId="79B8C7B2" w14:textId="32D35B6D" w:rsidR="00374341" w:rsidDel="00255315" w:rsidRDefault="00374341" w:rsidP="00374341">
            <w:pPr>
              <w:pStyle w:val="Heading3"/>
              <w:outlineLvl w:val="2"/>
              <w:rPr>
                <w:del w:id="14506" w:author="Salah Soliman" w:date="2020-01-31T16:43:00Z"/>
                <w:rFonts w:asciiTheme="minorHAnsi" w:hAnsiTheme="minorHAnsi" w:cstheme="minorBidi"/>
                <w:color w:val="404040" w:themeColor="text1" w:themeTint="BF"/>
              </w:rPr>
            </w:pPr>
            <w:del w:id="14507" w:author="Salah Soliman" w:date="2020-01-31T16:43:00Z">
              <w:r w:rsidDel="00255315">
                <w:rPr>
                  <w:rFonts w:asciiTheme="minorHAnsi" w:hAnsiTheme="minorHAnsi" w:cstheme="minorBidi"/>
                  <w:color w:val="404040" w:themeColor="text1" w:themeTint="BF"/>
                </w:rPr>
                <w:delText>Can be used for visualization.</w:delText>
              </w:r>
            </w:del>
          </w:p>
        </w:tc>
      </w:tr>
      <w:tr w:rsidR="00374341" w:rsidDel="00255315" w14:paraId="116BA12A" w14:textId="68E80599" w:rsidTr="3E89A3C7">
        <w:trPr>
          <w:cantSplit/>
          <w:trHeight w:val="127"/>
          <w:del w:id="14508" w:author="Salah Soliman" w:date="2020-01-31T16:43:00Z"/>
        </w:trPr>
        <w:tc>
          <w:tcPr>
            <w:tcW w:w="7440" w:type="dxa"/>
            <w:gridSpan w:val="2"/>
            <w:vMerge/>
            <w:vAlign w:val="center"/>
            <w:hideMark/>
            <w:tcPrChange w:id="14509" w:author="Alexis Handford" w:date="2020-01-27T11:06:00Z">
              <w:tcPr>
                <w:tcW w:w="7440" w:type="dxa"/>
                <w:gridSpan w:val="2"/>
                <w:vMerge/>
                <w:tcBorders>
                  <w:top w:val="single" w:sz="4" w:space="0" w:color="5B9BD5" w:themeColor="accent5"/>
                  <w:left w:val="single" w:sz="4" w:space="0" w:color="5B9BD5" w:themeColor="accent5"/>
                  <w:bottom w:val="nil"/>
                  <w:right w:val="single" w:sz="4" w:space="0" w:color="385623" w:themeColor="accent6" w:themeShade="80"/>
                </w:tcBorders>
                <w:hideMark/>
              </w:tcPr>
            </w:tcPrChange>
          </w:tcPr>
          <w:p w14:paraId="4E58FCD9" w14:textId="2174191F" w:rsidR="00374341" w:rsidDel="00255315" w:rsidRDefault="00374341" w:rsidP="00374341">
            <w:pPr>
              <w:rPr>
                <w:del w:id="14510" w:author="Salah Soliman" w:date="2020-01-31T16:43:00Z"/>
                <w:color w:val="404040" w:themeColor="text1" w:themeTint="BF"/>
              </w:rPr>
            </w:pPr>
          </w:p>
        </w:tc>
        <w:tc>
          <w:tcPr>
            <w:tcW w:w="3480" w:type="dxa"/>
            <w:gridSpan w:val="3"/>
            <w:tcBorders>
              <w:top w:val="single" w:sz="4" w:space="0" w:color="385623" w:themeColor="accent6" w:themeShade="80"/>
              <w:left w:val="single" w:sz="4" w:space="0" w:color="649B40"/>
              <w:bottom w:val="single" w:sz="4" w:space="0" w:color="649B40"/>
              <w:right w:val="single" w:sz="4" w:space="0" w:color="649B40"/>
            </w:tcBorders>
            <w:shd w:val="clear" w:color="auto" w:fill="FFFFFF" w:themeFill="background1"/>
            <w:hideMark/>
            <w:tcPrChange w:id="14511" w:author="Alexis Handford" w:date="2020-01-27T11:06:00Z">
              <w:tcPr>
                <w:tcW w:w="3480" w:type="dxa"/>
                <w:gridSpan w:val="3"/>
                <w:tcBorders>
                  <w:top w:val="single" w:sz="4" w:space="0" w:color="385623" w:themeColor="accent6" w:themeShade="80"/>
                  <w:left w:val="single" w:sz="4" w:space="0" w:color="649B40" w:themeColor="accent6" w:themeShade="E6"/>
                  <w:bottom w:val="single" w:sz="4" w:space="0" w:color="649B40" w:themeColor="accent6" w:themeShade="E6"/>
                  <w:right w:val="single" w:sz="4" w:space="0" w:color="649B40" w:themeColor="accent6" w:themeShade="E6"/>
                </w:tcBorders>
                <w:shd w:val="clear" w:color="auto" w:fill="FFFFFF" w:themeFill="background1"/>
                <w:hideMark/>
              </w:tcPr>
            </w:tcPrChange>
          </w:tcPr>
          <w:p w14:paraId="46E8F4C9" w14:textId="25003EE3" w:rsidR="00374341" w:rsidDel="00255315" w:rsidRDefault="00374341" w:rsidP="00374341">
            <w:pPr>
              <w:pStyle w:val="Heading3"/>
              <w:jc w:val="center"/>
              <w:outlineLvl w:val="2"/>
              <w:rPr>
                <w:del w:id="14512" w:author="Salah Soliman" w:date="2020-01-31T16:43:00Z"/>
                <w:rFonts w:asciiTheme="minorHAnsi" w:hAnsiTheme="minorHAnsi" w:cstheme="minorBidi"/>
                <w:color w:val="404040" w:themeColor="text1" w:themeTint="BF"/>
              </w:rPr>
            </w:pPr>
            <w:del w:id="14513" w:author="Salah Soliman" w:date="2020-01-31T16:43:00Z">
              <w:r w:rsidDel="00255315">
                <w:rPr>
                  <w:rFonts w:asciiTheme="minorHAnsi" w:hAnsiTheme="minorHAnsi" w:cstheme="minorBidi"/>
                  <w:color w:val="404040" w:themeColor="text1" w:themeTint="BF"/>
                </w:rPr>
                <w:delText>histogram</w:delText>
              </w:r>
            </w:del>
          </w:p>
        </w:tc>
        <w:tc>
          <w:tcPr>
            <w:tcW w:w="3750" w:type="dxa"/>
            <w:gridSpan w:val="2"/>
            <w:vMerge/>
            <w:vAlign w:val="center"/>
            <w:hideMark/>
            <w:tcPrChange w:id="14514" w:author="Alexis Handford" w:date="2020-01-27T11:06:00Z">
              <w:tcPr>
                <w:tcW w:w="3750" w:type="dxa"/>
                <w:gridSpan w:val="2"/>
                <w:vMerge/>
                <w:tcBorders>
                  <w:top w:val="single" w:sz="4" w:space="0" w:color="5B9BD5" w:themeColor="accent5"/>
                  <w:left w:val="single" w:sz="4" w:space="0" w:color="385623" w:themeColor="accent6" w:themeShade="80"/>
                  <w:bottom w:val="nil"/>
                  <w:right w:val="single" w:sz="4" w:space="0" w:color="5B9BD5" w:themeColor="accent5"/>
                </w:tcBorders>
                <w:hideMark/>
              </w:tcPr>
            </w:tcPrChange>
          </w:tcPr>
          <w:p w14:paraId="7203A8B2" w14:textId="157948BC" w:rsidR="00374341" w:rsidDel="00255315" w:rsidRDefault="00374341" w:rsidP="00374341">
            <w:pPr>
              <w:rPr>
                <w:del w:id="14515" w:author="Salah Soliman" w:date="2020-01-31T16:43:00Z"/>
                <w:color w:val="404040" w:themeColor="text1" w:themeTint="BF"/>
              </w:rPr>
            </w:pPr>
          </w:p>
        </w:tc>
      </w:tr>
      <w:tr w:rsidR="00374341" w:rsidDel="00255315" w14:paraId="3A8B07E5" w14:textId="3CDEFB2C" w:rsidTr="3E89A3C7">
        <w:trPr>
          <w:cantSplit/>
          <w:trHeight w:val="127"/>
          <w:del w:id="14516" w:author="Salah Soliman" w:date="2020-01-31T16:43:00Z"/>
        </w:trPr>
        <w:tc>
          <w:tcPr>
            <w:tcW w:w="7440" w:type="dxa"/>
            <w:gridSpan w:val="2"/>
            <w:vMerge/>
            <w:vAlign w:val="center"/>
            <w:hideMark/>
            <w:tcPrChange w:id="14517" w:author="Alexis Handford" w:date="2020-01-27T11:06:00Z">
              <w:tcPr>
                <w:tcW w:w="7440" w:type="dxa"/>
                <w:gridSpan w:val="2"/>
                <w:vMerge/>
                <w:tcBorders>
                  <w:top w:val="single" w:sz="4" w:space="0" w:color="5B9BD5" w:themeColor="accent5"/>
                  <w:left w:val="single" w:sz="4" w:space="0" w:color="5B9BD5" w:themeColor="accent5"/>
                  <w:bottom w:val="nil"/>
                  <w:right w:val="single" w:sz="4" w:space="0" w:color="385623" w:themeColor="accent6" w:themeShade="80"/>
                </w:tcBorders>
                <w:hideMark/>
              </w:tcPr>
            </w:tcPrChange>
          </w:tcPr>
          <w:p w14:paraId="69127C55" w14:textId="282BAC5B" w:rsidR="00374341" w:rsidDel="00255315" w:rsidRDefault="00374341" w:rsidP="00374341">
            <w:pPr>
              <w:rPr>
                <w:del w:id="14518" w:author="Salah Soliman" w:date="2020-01-31T16:43:00Z"/>
                <w:color w:val="404040" w:themeColor="text1" w:themeTint="BF"/>
              </w:rPr>
            </w:pPr>
          </w:p>
        </w:tc>
        <w:tc>
          <w:tcPr>
            <w:tcW w:w="3480" w:type="dxa"/>
            <w:gridSpan w:val="3"/>
            <w:tcBorders>
              <w:top w:val="single" w:sz="4" w:space="0" w:color="649B40"/>
              <w:left w:val="single" w:sz="4" w:space="0" w:color="649B40"/>
              <w:bottom w:val="single" w:sz="4" w:space="0" w:color="649B40"/>
              <w:right w:val="single" w:sz="4" w:space="0" w:color="649B40"/>
            </w:tcBorders>
            <w:shd w:val="clear" w:color="auto" w:fill="FFFFFF" w:themeFill="background1"/>
            <w:hideMark/>
            <w:tcPrChange w:id="14519" w:author="Alexis Handford" w:date="2020-01-27T11:06:00Z">
              <w:tcPr>
                <w:tcW w:w="3480" w:type="dxa"/>
                <w:gridSpan w:val="3"/>
                <w:tcBorders>
                  <w:top w:val="single" w:sz="4" w:space="0" w:color="649B40" w:themeColor="accent6" w:themeShade="E6"/>
                  <w:left w:val="single" w:sz="4" w:space="0" w:color="649B40" w:themeColor="accent6" w:themeShade="E6"/>
                  <w:bottom w:val="single" w:sz="4" w:space="0" w:color="649B40" w:themeColor="accent6" w:themeShade="E6"/>
                  <w:right w:val="single" w:sz="4" w:space="0" w:color="649B40" w:themeColor="accent6" w:themeShade="E6"/>
                </w:tcBorders>
                <w:shd w:val="clear" w:color="auto" w:fill="FFFFFF" w:themeFill="background1"/>
                <w:hideMark/>
              </w:tcPr>
            </w:tcPrChange>
          </w:tcPr>
          <w:p w14:paraId="0538ABF0" w14:textId="7954FC95" w:rsidR="00374341" w:rsidDel="00255315" w:rsidRDefault="00374341" w:rsidP="00374341">
            <w:pPr>
              <w:pStyle w:val="Heading3"/>
              <w:jc w:val="center"/>
              <w:outlineLvl w:val="2"/>
              <w:rPr>
                <w:del w:id="14520" w:author="Salah Soliman" w:date="2020-01-31T16:43:00Z"/>
                <w:rFonts w:asciiTheme="minorHAnsi" w:hAnsiTheme="minorHAnsi" w:cstheme="minorBidi"/>
                <w:color w:val="404040" w:themeColor="text1" w:themeTint="BF"/>
              </w:rPr>
            </w:pPr>
            <w:del w:id="14521" w:author="Salah Soliman" w:date="2020-01-31T16:43:00Z">
              <w:r w:rsidDel="00255315">
                <w:rPr>
                  <w:rFonts w:asciiTheme="minorHAnsi" w:hAnsiTheme="minorHAnsi" w:cstheme="minorBidi"/>
                  <w:color w:val="404040" w:themeColor="text1" w:themeTint="BF"/>
                  <w:highlight w:val="green"/>
                </w:rPr>
                <w:delText>Scatter plot</w:delText>
              </w:r>
            </w:del>
          </w:p>
        </w:tc>
        <w:tc>
          <w:tcPr>
            <w:tcW w:w="3750" w:type="dxa"/>
            <w:gridSpan w:val="2"/>
            <w:vMerge/>
            <w:vAlign w:val="center"/>
            <w:hideMark/>
            <w:tcPrChange w:id="14522" w:author="Alexis Handford" w:date="2020-01-27T11:06:00Z">
              <w:tcPr>
                <w:tcW w:w="3750" w:type="dxa"/>
                <w:gridSpan w:val="2"/>
                <w:vMerge/>
                <w:tcBorders>
                  <w:top w:val="single" w:sz="4" w:space="0" w:color="5B9BD5" w:themeColor="accent5"/>
                  <w:left w:val="single" w:sz="4" w:space="0" w:color="385623" w:themeColor="accent6" w:themeShade="80"/>
                  <w:bottom w:val="nil"/>
                  <w:right w:val="single" w:sz="4" w:space="0" w:color="5B9BD5" w:themeColor="accent5"/>
                </w:tcBorders>
                <w:hideMark/>
              </w:tcPr>
            </w:tcPrChange>
          </w:tcPr>
          <w:p w14:paraId="6A28CE9B" w14:textId="4C6AEBA5" w:rsidR="00374341" w:rsidDel="00255315" w:rsidRDefault="00374341" w:rsidP="00374341">
            <w:pPr>
              <w:rPr>
                <w:del w:id="14523" w:author="Salah Soliman" w:date="2020-01-31T16:43:00Z"/>
                <w:color w:val="404040" w:themeColor="text1" w:themeTint="BF"/>
              </w:rPr>
            </w:pPr>
          </w:p>
        </w:tc>
      </w:tr>
      <w:tr w:rsidR="00374341" w:rsidDel="00255315" w14:paraId="7F20D636" w14:textId="6ABADDAE" w:rsidTr="3E89A3C7">
        <w:trPr>
          <w:cantSplit/>
          <w:trHeight w:val="127"/>
          <w:del w:id="14524" w:author="Salah Soliman" w:date="2020-01-31T16:43:00Z"/>
        </w:trPr>
        <w:tc>
          <w:tcPr>
            <w:tcW w:w="7440" w:type="dxa"/>
            <w:gridSpan w:val="2"/>
            <w:vMerge/>
            <w:vAlign w:val="center"/>
            <w:hideMark/>
            <w:tcPrChange w:id="14525" w:author="Alexis Handford" w:date="2020-01-27T11:06:00Z">
              <w:tcPr>
                <w:tcW w:w="7440" w:type="dxa"/>
                <w:gridSpan w:val="2"/>
                <w:vMerge/>
                <w:tcBorders>
                  <w:top w:val="single" w:sz="4" w:space="0" w:color="5B9BD5" w:themeColor="accent5"/>
                  <w:left w:val="single" w:sz="4" w:space="0" w:color="5B9BD5" w:themeColor="accent5"/>
                  <w:bottom w:val="nil"/>
                  <w:right w:val="single" w:sz="4" w:space="0" w:color="385623" w:themeColor="accent6" w:themeShade="80"/>
                </w:tcBorders>
                <w:hideMark/>
              </w:tcPr>
            </w:tcPrChange>
          </w:tcPr>
          <w:p w14:paraId="02BAB223" w14:textId="5156A5D8" w:rsidR="00374341" w:rsidDel="00255315" w:rsidRDefault="00374341" w:rsidP="00374341">
            <w:pPr>
              <w:rPr>
                <w:del w:id="14526" w:author="Salah Soliman" w:date="2020-01-31T16:43:00Z"/>
                <w:color w:val="404040" w:themeColor="text1" w:themeTint="BF"/>
              </w:rPr>
            </w:pPr>
          </w:p>
        </w:tc>
        <w:tc>
          <w:tcPr>
            <w:tcW w:w="3480" w:type="dxa"/>
            <w:gridSpan w:val="3"/>
            <w:tcBorders>
              <w:top w:val="single" w:sz="4" w:space="0" w:color="649B40"/>
              <w:left w:val="single" w:sz="4" w:space="0" w:color="649B40"/>
              <w:bottom w:val="single" w:sz="4" w:space="0" w:color="649B40"/>
              <w:right w:val="single" w:sz="4" w:space="0" w:color="649B40"/>
            </w:tcBorders>
            <w:shd w:val="clear" w:color="auto" w:fill="FFFFFF" w:themeFill="background1"/>
            <w:hideMark/>
            <w:tcPrChange w:id="14527" w:author="Alexis Handford" w:date="2020-01-27T11:06:00Z">
              <w:tcPr>
                <w:tcW w:w="3480" w:type="dxa"/>
                <w:gridSpan w:val="3"/>
                <w:tcBorders>
                  <w:top w:val="single" w:sz="4" w:space="0" w:color="649B40" w:themeColor="accent6" w:themeShade="E6"/>
                  <w:left w:val="single" w:sz="4" w:space="0" w:color="649B40" w:themeColor="accent6" w:themeShade="E6"/>
                  <w:bottom w:val="single" w:sz="4" w:space="0" w:color="649B40" w:themeColor="accent6" w:themeShade="E6"/>
                  <w:right w:val="single" w:sz="4" w:space="0" w:color="649B40" w:themeColor="accent6" w:themeShade="E6"/>
                </w:tcBorders>
                <w:shd w:val="clear" w:color="auto" w:fill="FFFFFF" w:themeFill="background1"/>
                <w:hideMark/>
              </w:tcPr>
            </w:tcPrChange>
          </w:tcPr>
          <w:p w14:paraId="4F50A94D" w14:textId="206F5038" w:rsidR="00374341" w:rsidDel="00255315" w:rsidRDefault="00374341" w:rsidP="00374341">
            <w:pPr>
              <w:pStyle w:val="Heading3"/>
              <w:jc w:val="center"/>
              <w:outlineLvl w:val="2"/>
              <w:rPr>
                <w:del w:id="14528" w:author="Salah Soliman" w:date="2020-01-31T16:43:00Z"/>
                <w:rFonts w:asciiTheme="minorHAnsi" w:hAnsiTheme="minorHAnsi" w:cstheme="minorBidi"/>
                <w:color w:val="404040" w:themeColor="text1" w:themeTint="BF"/>
              </w:rPr>
            </w:pPr>
            <w:del w:id="14529" w:author="Salah Soliman" w:date="2020-01-31T16:43:00Z">
              <w:r w:rsidDel="00255315">
                <w:rPr>
                  <w:rFonts w:asciiTheme="minorHAnsi" w:hAnsiTheme="minorHAnsi" w:cstheme="minorBidi"/>
                  <w:color w:val="404040" w:themeColor="text1" w:themeTint="BF"/>
                </w:rPr>
                <w:delText>Bar plot</w:delText>
              </w:r>
            </w:del>
          </w:p>
        </w:tc>
        <w:tc>
          <w:tcPr>
            <w:tcW w:w="3750" w:type="dxa"/>
            <w:gridSpan w:val="2"/>
            <w:vMerge/>
            <w:vAlign w:val="center"/>
            <w:hideMark/>
            <w:tcPrChange w:id="14530" w:author="Alexis Handford" w:date="2020-01-27T11:06:00Z">
              <w:tcPr>
                <w:tcW w:w="3750" w:type="dxa"/>
                <w:gridSpan w:val="2"/>
                <w:vMerge/>
                <w:tcBorders>
                  <w:top w:val="single" w:sz="4" w:space="0" w:color="5B9BD5" w:themeColor="accent5"/>
                  <w:left w:val="single" w:sz="4" w:space="0" w:color="385623" w:themeColor="accent6" w:themeShade="80"/>
                  <w:bottom w:val="nil"/>
                  <w:right w:val="single" w:sz="4" w:space="0" w:color="5B9BD5" w:themeColor="accent5"/>
                </w:tcBorders>
                <w:hideMark/>
              </w:tcPr>
            </w:tcPrChange>
          </w:tcPr>
          <w:p w14:paraId="647BDED7" w14:textId="6965354E" w:rsidR="00374341" w:rsidDel="00255315" w:rsidRDefault="00374341" w:rsidP="00374341">
            <w:pPr>
              <w:rPr>
                <w:del w:id="14531" w:author="Salah Soliman" w:date="2020-01-31T16:43:00Z"/>
                <w:color w:val="404040" w:themeColor="text1" w:themeTint="BF"/>
              </w:rPr>
            </w:pPr>
          </w:p>
        </w:tc>
      </w:tr>
      <w:tr w:rsidR="00374341" w:rsidDel="00255315" w14:paraId="0DAD8E21" w14:textId="39BFA78E" w:rsidTr="3E89A3C7">
        <w:trPr>
          <w:cantSplit/>
          <w:trHeight w:val="127"/>
          <w:del w:id="14532" w:author="Salah Soliman" w:date="2020-01-31T16:43:00Z"/>
        </w:trPr>
        <w:tc>
          <w:tcPr>
            <w:tcW w:w="7440" w:type="dxa"/>
            <w:gridSpan w:val="2"/>
            <w:vMerge/>
            <w:vAlign w:val="center"/>
            <w:hideMark/>
            <w:tcPrChange w:id="14533" w:author="Alexis Handford" w:date="2020-01-27T11:06:00Z">
              <w:tcPr>
                <w:tcW w:w="7440" w:type="dxa"/>
                <w:gridSpan w:val="2"/>
                <w:vMerge/>
                <w:tcBorders>
                  <w:top w:val="single" w:sz="4" w:space="0" w:color="5B9BD5" w:themeColor="accent5"/>
                  <w:left w:val="single" w:sz="4" w:space="0" w:color="5B9BD5" w:themeColor="accent5"/>
                  <w:bottom w:val="nil"/>
                  <w:right w:val="single" w:sz="4" w:space="0" w:color="385623" w:themeColor="accent6" w:themeShade="80"/>
                </w:tcBorders>
                <w:hideMark/>
              </w:tcPr>
            </w:tcPrChange>
          </w:tcPr>
          <w:p w14:paraId="29C6DC57" w14:textId="1DD74F14" w:rsidR="00374341" w:rsidDel="00255315" w:rsidRDefault="00374341" w:rsidP="00374341">
            <w:pPr>
              <w:rPr>
                <w:del w:id="14534" w:author="Salah Soliman" w:date="2020-01-31T16:43:00Z"/>
                <w:color w:val="404040" w:themeColor="text1" w:themeTint="BF"/>
              </w:rPr>
            </w:pPr>
          </w:p>
        </w:tc>
        <w:tc>
          <w:tcPr>
            <w:tcW w:w="3480" w:type="dxa"/>
            <w:gridSpan w:val="3"/>
            <w:tcBorders>
              <w:top w:val="single" w:sz="4" w:space="0" w:color="649B40"/>
              <w:left w:val="single" w:sz="4" w:space="0" w:color="649B40"/>
              <w:bottom w:val="single" w:sz="4" w:space="0" w:color="649B40"/>
              <w:right w:val="single" w:sz="4" w:space="0" w:color="649B40"/>
            </w:tcBorders>
            <w:shd w:val="clear" w:color="auto" w:fill="FFFFFF" w:themeFill="background1"/>
            <w:hideMark/>
            <w:tcPrChange w:id="14535" w:author="Alexis Handford" w:date="2020-01-27T11:06:00Z">
              <w:tcPr>
                <w:tcW w:w="3480" w:type="dxa"/>
                <w:gridSpan w:val="3"/>
                <w:tcBorders>
                  <w:top w:val="single" w:sz="4" w:space="0" w:color="649B40" w:themeColor="accent6" w:themeShade="E6"/>
                  <w:left w:val="single" w:sz="4" w:space="0" w:color="649B40" w:themeColor="accent6" w:themeShade="E6"/>
                  <w:bottom w:val="single" w:sz="4" w:space="0" w:color="649B40" w:themeColor="accent6" w:themeShade="E6"/>
                  <w:right w:val="single" w:sz="4" w:space="0" w:color="649B40" w:themeColor="accent6" w:themeShade="E6"/>
                </w:tcBorders>
                <w:shd w:val="clear" w:color="auto" w:fill="FFFFFF" w:themeFill="background1"/>
                <w:hideMark/>
              </w:tcPr>
            </w:tcPrChange>
          </w:tcPr>
          <w:p w14:paraId="4CFFBFDC" w14:textId="1B46BD91" w:rsidR="00374341" w:rsidDel="00255315" w:rsidRDefault="00374341" w:rsidP="00374341">
            <w:pPr>
              <w:pStyle w:val="Heading3"/>
              <w:jc w:val="center"/>
              <w:outlineLvl w:val="2"/>
              <w:rPr>
                <w:del w:id="14536" w:author="Salah Soliman" w:date="2020-01-31T16:43:00Z"/>
                <w:rFonts w:asciiTheme="minorHAnsi" w:hAnsiTheme="minorHAnsi" w:cstheme="minorBidi"/>
                <w:color w:val="404040" w:themeColor="text1" w:themeTint="BF"/>
              </w:rPr>
            </w:pPr>
            <w:del w:id="14537" w:author="Salah Soliman" w:date="2020-01-31T16:43:00Z">
              <w:r w:rsidDel="00255315">
                <w:rPr>
                  <w:rFonts w:asciiTheme="minorHAnsi" w:hAnsiTheme="minorHAnsi" w:cstheme="minorBidi"/>
                  <w:color w:val="404040" w:themeColor="text1" w:themeTint="BF"/>
                </w:rPr>
                <w:delText>box plot</w:delText>
              </w:r>
            </w:del>
          </w:p>
        </w:tc>
        <w:tc>
          <w:tcPr>
            <w:tcW w:w="3750" w:type="dxa"/>
            <w:gridSpan w:val="2"/>
            <w:vMerge/>
            <w:vAlign w:val="center"/>
            <w:hideMark/>
            <w:tcPrChange w:id="14538" w:author="Alexis Handford" w:date="2020-01-27T11:06:00Z">
              <w:tcPr>
                <w:tcW w:w="3750" w:type="dxa"/>
                <w:gridSpan w:val="2"/>
                <w:vMerge/>
                <w:tcBorders>
                  <w:top w:val="single" w:sz="4" w:space="0" w:color="5B9BD5" w:themeColor="accent5"/>
                  <w:left w:val="single" w:sz="4" w:space="0" w:color="385623" w:themeColor="accent6" w:themeShade="80"/>
                  <w:bottom w:val="nil"/>
                  <w:right w:val="single" w:sz="4" w:space="0" w:color="5B9BD5" w:themeColor="accent5"/>
                </w:tcBorders>
                <w:hideMark/>
              </w:tcPr>
            </w:tcPrChange>
          </w:tcPr>
          <w:p w14:paraId="0A7034FD" w14:textId="03E31595" w:rsidR="00374341" w:rsidDel="00255315" w:rsidRDefault="00374341" w:rsidP="00374341">
            <w:pPr>
              <w:rPr>
                <w:del w:id="14539" w:author="Salah Soliman" w:date="2020-01-31T16:43:00Z"/>
                <w:color w:val="404040" w:themeColor="text1" w:themeTint="BF"/>
              </w:rPr>
            </w:pPr>
          </w:p>
        </w:tc>
      </w:tr>
      <w:tr w:rsidR="00374341" w:rsidDel="00255315" w14:paraId="531BB52C" w14:textId="4679C127" w:rsidTr="3E89A3C7">
        <w:trPr>
          <w:cantSplit/>
          <w:del w:id="14540" w:author="Salah Soliman" w:date="2020-01-31T16:43:00Z"/>
        </w:trPr>
        <w:tc>
          <w:tcPr>
            <w:tcW w:w="265" w:type="dxa"/>
            <w:tcBorders>
              <w:top w:val="nil"/>
              <w:left w:val="single" w:sz="4" w:space="0" w:color="5B9BD5" w:themeColor="accent5"/>
              <w:bottom w:val="nil"/>
              <w:right w:val="nil"/>
            </w:tcBorders>
            <w:shd w:val="clear" w:color="auto" w:fill="70AD47" w:themeFill="accent6"/>
            <w:tcPrChange w:id="14541" w:author="Alexis Handford" w:date="2020-01-27T11:06:00Z">
              <w:tcPr>
                <w:tcW w:w="265" w:type="dxa"/>
                <w:tcBorders>
                  <w:top w:val="nil"/>
                  <w:left w:val="single" w:sz="4" w:space="0" w:color="5B9BD5" w:themeColor="accent5"/>
                  <w:bottom w:val="nil"/>
                  <w:right w:val="nil"/>
                </w:tcBorders>
                <w:shd w:val="clear" w:color="auto" w:fill="70AD47" w:themeFill="accent6"/>
              </w:tcPr>
            </w:tcPrChange>
          </w:tcPr>
          <w:p w14:paraId="56322EA6" w14:textId="088BD5CB" w:rsidR="00374341" w:rsidDel="00255315" w:rsidRDefault="00374341" w:rsidP="00374341">
            <w:pPr>
              <w:pStyle w:val="NoSpacing"/>
              <w:rPr>
                <w:del w:id="14542" w:author="Salah Soliman" w:date="2020-01-31T16:43:00Z"/>
                <w:sz w:val="16"/>
                <w:szCs w:val="16"/>
              </w:rPr>
            </w:pPr>
          </w:p>
        </w:tc>
        <w:tc>
          <w:tcPr>
            <w:tcW w:w="3960" w:type="dxa"/>
            <w:gridSpan w:val="2"/>
            <w:tcBorders>
              <w:top w:val="nil"/>
              <w:left w:val="nil"/>
              <w:bottom w:val="nil"/>
              <w:right w:val="nil"/>
            </w:tcBorders>
            <w:shd w:val="clear" w:color="auto" w:fill="70AD47" w:themeFill="accent6"/>
            <w:vAlign w:val="center"/>
            <w:tcPrChange w:id="14543" w:author="Alexis Handford" w:date="2020-01-27T11:06:00Z">
              <w:tcPr>
                <w:tcW w:w="3960" w:type="dxa"/>
                <w:gridSpan w:val="2"/>
                <w:tcBorders>
                  <w:top w:val="nil"/>
                  <w:left w:val="nil"/>
                  <w:bottom w:val="nil"/>
                  <w:right w:val="nil"/>
                </w:tcBorders>
                <w:shd w:val="clear" w:color="auto" w:fill="70AD47" w:themeFill="accent6"/>
              </w:tcPr>
            </w:tcPrChange>
          </w:tcPr>
          <w:p w14:paraId="5E348C04" w14:textId="7795931A" w:rsidR="00374341" w:rsidDel="00255315" w:rsidRDefault="00374341" w:rsidP="00374341">
            <w:pPr>
              <w:pStyle w:val="NoSpacing"/>
              <w:rPr>
                <w:del w:id="14544" w:author="Salah Soliman" w:date="2020-01-31T16:43:00Z"/>
                <w:sz w:val="16"/>
                <w:szCs w:val="16"/>
              </w:rPr>
            </w:pPr>
          </w:p>
        </w:tc>
        <w:tc>
          <w:tcPr>
            <w:tcW w:w="2052" w:type="dxa"/>
            <w:tcBorders>
              <w:top w:val="nil"/>
              <w:left w:val="nil"/>
              <w:bottom w:val="nil"/>
              <w:right w:val="nil"/>
            </w:tcBorders>
            <w:shd w:val="clear" w:color="auto" w:fill="70AD47" w:themeFill="accent6"/>
            <w:vAlign w:val="center"/>
            <w:tcPrChange w:id="14545" w:author="Alexis Handford" w:date="2020-01-27T11:06:00Z">
              <w:tcPr>
                <w:tcW w:w="2052" w:type="dxa"/>
                <w:tcBorders>
                  <w:top w:val="nil"/>
                  <w:left w:val="nil"/>
                  <w:bottom w:val="nil"/>
                  <w:right w:val="nil"/>
                </w:tcBorders>
                <w:shd w:val="clear" w:color="auto" w:fill="70AD47" w:themeFill="accent6"/>
              </w:tcPr>
            </w:tcPrChange>
          </w:tcPr>
          <w:p w14:paraId="20EC5D02" w14:textId="40393BCA" w:rsidR="00374341" w:rsidDel="00255315" w:rsidRDefault="00374341" w:rsidP="00374341">
            <w:pPr>
              <w:pStyle w:val="NoSpacing"/>
              <w:rPr>
                <w:del w:id="14546" w:author="Salah Soliman" w:date="2020-01-31T16:43:00Z"/>
                <w:sz w:val="16"/>
                <w:szCs w:val="16"/>
              </w:rPr>
            </w:pPr>
          </w:p>
        </w:tc>
        <w:tc>
          <w:tcPr>
            <w:tcW w:w="3893" w:type="dxa"/>
            <w:gridSpan w:val="2"/>
            <w:tcBorders>
              <w:top w:val="nil"/>
              <w:left w:val="nil"/>
              <w:bottom w:val="nil"/>
              <w:right w:val="nil"/>
            </w:tcBorders>
            <w:shd w:val="clear" w:color="auto" w:fill="70AD47" w:themeFill="accent6"/>
            <w:vAlign w:val="center"/>
            <w:tcPrChange w:id="14547" w:author="Alexis Handford" w:date="2020-01-27T11:06:00Z">
              <w:tcPr>
                <w:tcW w:w="3893" w:type="dxa"/>
                <w:gridSpan w:val="2"/>
                <w:tcBorders>
                  <w:top w:val="nil"/>
                  <w:left w:val="nil"/>
                  <w:bottom w:val="nil"/>
                  <w:right w:val="nil"/>
                </w:tcBorders>
                <w:shd w:val="clear" w:color="auto" w:fill="70AD47" w:themeFill="accent6"/>
              </w:tcPr>
            </w:tcPrChange>
          </w:tcPr>
          <w:p w14:paraId="26B8CA41" w14:textId="6EB78B39" w:rsidR="00374341" w:rsidDel="00255315" w:rsidRDefault="00374341" w:rsidP="00374341">
            <w:pPr>
              <w:pStyle w:val="NoSpacing"/>
              <w:rPr>
                <w:del w:id="14548" w:author="Salah Soliman" w:date="2020-01-31T16:43:00Z"/>
                <w:sz w:val="16"/>
                <w:szCs w:val="16"/>
              </w:rPr>
            </w:pPr>
          </w:p>
        </w:tc>
        <w:tc>
          <w:tcPr>
            <w:tcW w:w="270" w:type="dxa"/>
            <w:tcBorders>
              <w:top w:val="nil"/>
              <w:left w:val="nil"/>
              <w:bottom w:val="nil"/>
              <w:right w:val="single" w:sz="4" w:space="0" w:color="5B9BD5" w:themeColor="accent5"/>
            </w:tcBorders>
            <w:shd w:val="clear" w:color="auto" w:fill="70AD47" w:themeFill="accent6"/>
            <w:tcPrChange w:id="14549" w:author="Alexis Handford" w:date="2020-01-27T11:06:00Z">
              <w:tcPr>
                <w:tcW w:w="270" w:type="dxa"/>
                <w:tcBorders>
                  <w:top w:val="nil"/>
                  <w:left w:val="nil"/>
                  <w:bottom w:val="nil"/>
                  <w:right w:val="single" w:sz="4" w:space="0" w:color="5B9BD5" w:themeColor="accent5"/>
                </w:tcBorders>
                <w:shd w:val="clear" w:color="auto" w:fill="70AD47" w:themeFill="accent6"/>
              </w:tcPr>
            </w:tcPrChange>
          </w:tcPr>
          <w:p w14:paraId="1A33DFC1" w14:textId="1264F78E" w:rsidR="00374341" w:rsidDel="00255315" w:rsidRDefault="00374341" w:rsidP="00374341">
            <w:pPr>
              <w:pStyle w:val="NoSpacing"/>
              <w:rPr>
                <w:del w:id="14550" w:author="Salah Soliman" w:date="2020-01-31T16:43:00Z"/>
                <w:sz w:val="16"/>
                <w:szCs w:val="16"/>
              </w:rPr>
            </w:pPr>
          </w:p>
        </w:tc>
      </w:tr>
      <w:tr w:rsidR="00374341" w:rsidDel="00255315" w14:paraId="462DBF4C" w14:textId="436C569E" w:rsidTr="3E89A3C7">
        <w:trPr>
          <w:cantSplit/>
          <w:del w:id="14551" w:author="Salah Soliman" w:date="2020-01-31T16:43:00Z"/>
        </w:trPr>
        <w:tc>
          <w:tcPr>
            <w:tcW w:w="265" w:type="dxa"/>
            <w:tcBorders>
              <w:top w:val="nil"/>
              <w:left w:val="single" w:sz="4" w:space="0" w:color="5B9BD5" w:themeColor="accent5"/>
              <w:bottom w:val="single" w:sz="4" w:space="0" w:color="5B9BD5" w:themeColor="accent5"/>
              <w:right w:val="nil"/>
            </w:tcBorders>
            <w:shd w:val="clear" w:color="auto" w:fill="70AD47" w:themeFill="accent6"/>
            <w:tcPrChange w:id="14552" w:author="Alexis Handford" w:date="2020-01-27T11:06:00Z">
              <w:tcPr>
                <w:tcW w:w="265" w:type="dxa"/>
                <w:tcBorders>
                  <w:top w:val="nil"/>
                  <w:left w:val="single" w:sz="4" w:space="0" w:color="5B9BD5" w:themeColor="accent5"/>
                  <w:bottom w:val="single" w:sz="4" w:space="0" w:color="5B9BD5" w:themeColor="accent5"/>
                  <w:right w:val="nil"/>
                </w:tcBorders>
                <w:shd w:val="clear" w:color="auto" w:fill="70AD47" w:themeFill="accent6"/>
              </w:tcPr>
            </w:tcPrChange>
          </w:tcPr>
          <w:p w14:paraId="69022C74" w14:textId="47F3C258" w:rsidR="00374341" w:rsidDel="00255315" w:rsidRDefault="00374341" w:rsidP="00374341">
            <w:pPr>
              <w:rPr>
                <w:del w:id="14553" w:author="Salah Soliman" w:date="2020-01-31T16:43:00Z"/>
              </w:rPr>
            </w:pPr>
          </w:p>
        </w:tc>
        <w:tc>
          <w:tcPr>
            <w:tcW w:w="3960" w:type="dxa"/>
            <w:gridSpan w:val="2"/>
            <w:tcBorders>
              <w:top w:val="nil"/>
              <w:left w:val="nil"/>
              <w:bottom w:val="single" w:sz="4" w:space="0" w:color="5B9BD5" w:themeColor="accent5"/>
              <w:right w:val="nil"/>
            </w:tcBorders>
            <w:shd w:val="clear" w:color="auto" w:fill="70AD47" w:themeFill="accent6"/>
            <w:vAlign w:val="center"/>
            <w:tcPrChange w:id="14554" w:author="Alexis Handford" w:date="2020-01-27T11:06:00Z">
              <w:tcPr>
                <w:tcW w:w="3960" w:type="dxa"/>
                <w:gridSpan w:val="2"/>
                <w:tcBorders>
                  <w:top w:val="nil"/>
                  <w:left w:val="nil"/>
                  <w:bottom w:val="single" w:sz="4" w:space="0" w:color="5B9BD5" w:themeColor="accent5"/>
                  <w:right w:val="nil"/>
                </w:tcBorders>
                <w:shd w:val="clear" w:color="auto" w:fill="70AD47" w:themeFill="accent6"/>
              </w:tcPr>
            </w:tcPrChange>
          </w:tcPr>
          <w:p w14:paraId="13704552" w14:textId="6D738741" w:rsidR="00374341" w:rsidDel="00255315" w:rsidRDefault="00374341" w:rsidP="00374341">
            <w:pPr>
              <w:rPr>
                <w:del w:id="14555" w:author="Salah Soliman" w:date="2020-01-31T16:43:00Z"/>
              </w:rPr>
            </w:pPr>
          </w:p>
        </w:tc>
        <w:tc>
          <w:tcPr>
            <w:tcW w:w="2052" w:type="dxa"/>
            <w:tcBorders>
              <w:top w:val="nil"/>
              <w:left w:val="nil"/>
              <w:bottom w:val="single" w:sz="4" w:space="0" w:color="5B9BD5" w:themeColor="accent5"/>
              <w:right w:val="nil"/>
            </w:tcBorders>
            <w:shd w:val="clear" w:color="auto" w:fill="70AD47" w:themeFill="accent6"/>
            <w:vAlign w:val="center"/>
            <w:hideMark/>
            <w:tcPrChange w:id="14556" w:author="Alexis Handford" w:date="2020-01-27T11:06:00Z">
              <w:tcPr>
                <w:tcW w:w="2052" w:type="dxa"/>
                <w:tcBorders>
                  <w:top w:val="nil"/>
                  <w:left w:val="nil"/>
                  <w:bottom w:val="single" w:sz="4" w:space="0" w:color="5B9BD5" w:themeColor="accent5"/>
                  <w:right w:val="nil"/>
                </w:tcBorders>
                <w:shd w:val="clear" w:color="auto" w:fill="70AD47" w:themeFill="accent6"/>
                <w:hideMark/>
              </w:tcPr>
            </w:tcPrChange>
          </w:tcPr>
          <w:p w14:paraId="552012D6" w14:textId="43789E91" w:rsidR="00374341" w:rsidDel="00255315" w:rsidRDefault="00374341" w:rsidP="00374341">
            <w:pPr>
              <w:rPr>
                <w:del w:id="14557" w:author="Salah Soliman" w:date="2020-01-31T16:43:00Z"/>
              </w:rPr>
            </w:pPr>
            <w:del w:id="14558" w:author="Salah Soliman" w:date="2020-01-31T16:43:00Z">
              <w:r w:rsidDel="00255315">
                <w:rPr>
                  <w:noProof/>
                </w:rPr>
                <w:drawing>
                  <wp:inline distT="0" distB="0" distL="0" distR="0" wp14:anchorId="02A34453" wp14:editId="4C80E6FD">
                    <wp:extent cx="1158240" cy="304800"/>
                    <wp:effectExtent l="0" t="0" r="381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158240" cy="304800"/>
                            </a:xfrm>
                            <a:prstGeom prst="rect">
                              <a:avLst/>
                            </a:prstGeom>
                            <a:noFill/>
                            <a:ln>
                              <a:noFill/>
                            </a:ln>
                          </pic:spPr>
                        </pic:pic>
                      </a:graphicData>
                    </a:graphic>
                  </wp:inline>
                </w:drawing>
              </w:r>
            </w:del>
          </w:p>
        </w:tc>
        <w:tc>
          <w:tcPr>
            <w:tcW w:w="3893" w:type="dxa"/>
            <w:gridSpan w:val="2"/>
            <w:tcBorders>
              <w:top w:val="nil"/>
              <w:left w:val="nil"/>
              <w:bottom w:val="single" w:sz="4" w:space="0" w:color="5B9BD5" w:themeColor="accent5"/>
              <w:right w:val="nil"/>
            </w:tcBorders>
            <w:shd w:val="clear" w:color="auto" w:fill="70AD47" w:themeFill="accent6"/>
            <w:vAlign w:val="center"/>
            <w:tcPrChange w:id="14559" w:author="Alexis Handford" w:date="2020-01-27T11:06:00Z">
              <w:tcPr>
                <w:tcW w:w="3893" w:type="dxa"/>
                <w:gridSpan w:val="2"/>
                <w:tcBorders>
                  <w:top w:val="nil"/>
                  <w:left w:val="nil"/>
                  <w:bottom w:val="single" w:sz="4" w:space="0" w:color="5B9BD5" w:themeColor="accent5"/>
                  <w:right w:val="nil"/>
                </w:tcBorders>
                <w:shd w:val="clear" w:color="auto" w:fill="70AD47" w:themeFill="accent6"/>
              </w:tcPr>
            </w:tcPrChange>
          </w:tcPr>
          <w:p w14:paraId="4A7F707C" w14:textId="0567F0DA" w:rsidR="00374341" w:rsidDel="00255315" w:rsidRDefault="00374341" w:rsidP="00374341">
            <w:pPr>
              <w:rPr>
                <w:del w:id="14560" w:author="Salah Soliman" w:date="2020-01-31T16:43:00Z"/>
              </w:rPr>
            </w:pPr>
          </w:p>
        </w:tc>
        <w:tc>
          <w:tcPr>
            <w:tcW w:w="270" w:type="dxa"/>
            <w:tcBorders>
              <w:top w:val="nil"/>
              <w:left w:val="nil"/>
              <w:bottom w:val="single" w:sz="4" w:space="0" w:color="5B9BD5" w:themeColor="accent5"/>
              <w:right w:val="single" w:sz="4" w:space="0" w:color="5B9BD5" w:themeColor="accent5"/>
            </w:tcBorders>
            <w:shd w:val="clear" w:color="auto" w:fill="70AD47" w:themeFill="accent6"/>
            <w:tcPrChange w:id="14561" w:author="Alexis Handford" w:date="2020-01-27T11:06:00Z">
              <w:tcPr>
                <w:tcW w:w="270" w:type="dxa"/>
                <w:tcBorders>
                  <w:top w:val="nil"/>
                  <w:left w:val="nil"/>
                  <w:bottom w:val="single" w:sz="4" w:space="0" w:color="5B9BD5" w:themeColor="accent5"/>
                  <w:right w:val="single" w:sz="4" w:space="0" w:color="5B9BD5" w:themeColor="accent5"/>
                </w:tcBorders>
                <w:shd w:val="clear" w:color="auto" w:fill="70AD47" w:themeFill="accent6"/>
              </w:tcPr>
            </w:tcPrChange>
          </w:tcPr>
          <w:p w14:paraId="160B2F99" w14:textId="7F8F9C4E" w:rsidR="00374341" w:rsidDel="00255315" w:rsidRDefault="00374341" w:rsidP="00374341">
            <w:pPr>
              <w:rPr>
                <w:del w:id="14562" w:author="Salah Soliman" w:date="2020-01-31T16:43:00Z"/>
              </w:rPr>
            </w:pPr>
          </w:p>
        </w:tc>
      </w:tr>
    </w:tbl>
    <w:p w14:paraId="6410A1B8" w14:textId="2E43D606" w:rsidR="00374341" w:rsidDel="00255315" w:rsidRDefault="00374341" w:rsidP="00374341">
      <w:pPr>
        <w:pStyle w:val="NoSpacing"/>
        <w:rPr>
          <w:del w:id="14563" w:author="Salah Soliman" w:date="2020-01-31T16:43:00Z"/>
        </w:rPr>
      </w:pPr>
    </w:p>
    <w:p w14:paraId="6D190B40" w14:textId="7B7669DC" w:rsidR="00374341" w:rsidDel="00255315" w:rsidRDefault="00374341" w:rsidP="00374341">
      <w:pPr>
        <w:rPr>
          <w:del w:id="14564" w:author="Salah Soliman" w:date="2020-01-31T16:43:00Z"/>
        </w:rPr>
      </w:pPr>
    </w:p>
    <w:tbl>
      <w:tblPr>
        <w:tblStyle w:val="TableGrid"/>
        <w:tblW w:w="10525" w:type="dxa"/>
        <w:tblLook w:val="04A0" w:firstRow="1" w:lastRow="0" w:firstColumn="1" w:lastColumn="0" w:noHBand="0" w:noVBand="1"/>
      </w:tblPr>
      <w:tblGrid>
        <w:gridCol w:w="805"/>
        <w:gridCol w:w="3060"/>
        <w:gridCol w:w="6660"/>
      </w:tblGrid>
      <w:tr w:rsidR="00374341" w:rsidDel="00255315" w14:paraId="23191888" w14:textId="3240074D" w:rsidTr="00374341">
        <w:trPr>
          <w:trHeight w:val="566"/>
          <w:del w:id="14565" w:author="Salah Soliman" w:date="2020-01-31T16:43:00Z"/>
        </w:trPr>
        <w:tc>
          <w:tcPr>
            <w:tcW w:w="805" w:type="dxa"/>
            <w:tcBorders>
              <w:top w:val="single" w:sz="4" w:space="0" w:color="auto"/>
              <w:left w:val="single" w:sz="4" w:space="0" w:color="auto"/>
              <w:bottom w:val="single" w:sz="4" w:space="0" w:color="auto"/>
              <w:right w:val="single" w:sz="4" w:space="0" w:color="auto"/>
            </w:tcBorders>
            <w:shd w:val="clear" w:color="auto" w:fill="ED7D31" w:themeFill="accent2"/>
            <w:vAlign w:val="center"/>
            <w:hideMark/>
          </w:tcPr>
          <w:p w14:paraId="74D1764E" w14:textId="7FA4EB48" w:rsidR="00374341" w:rsidDel="00255315" w:rsidRDefault="00374341" w:rsidP="00374341">
            <w:pPr>
              <w:jc w:val="center"/>
              <w:rPr>
                <w:del w:id="14566" w:author="Salah Soliman" w:date="2020-01-31T16:43:00Z"/>
                <w:b/>
                <w:bCs/>
                <w:color w:val="FFFFFF" w:themeColor="background1"/>
              </w:rPr>
            </w:pPr>
            <w:del w:id="14567" w:author="Salah Soliman" w:date="2020-01-31T16:43:00Z">
              <w:r w:rsidDel="00255315">
                <w:rPr>
                  <w:b/>
                  <w:bCs/>
                  <w:color w:val="FFFFFF" w:themeColor="background1"/>
                </w:rPr>
                <w:delText>Item</w:delText>
              </w:r>
            </w:del>
          </w:p>
        </w:tc>
        <w:tc>
          <w:tcPr>
            <w:tcW w:w="3060" w:type="dxa"/>
            <w:tcBorders>
              <w:top w:val="single" w:sz="4" w:space="0" w:color="auto"/>
              <w:left w:val="single" w:sz="4" w:space="0" w:color="auto"/>
              <w:bottom w:val="single" w:sz="4" w:space="0" w:color="auto"/>
              <w:right w:val="single" w:sz="4" w:space="0" w:color="auto"/>
            </w:tcBorders>
            <w:shd w:val="clear" w:color="auto" w:fill="ED7D31" w:themeFill="accent2"/>
            <w:hideMark/>
          </w:tcPr>
          <w:p w14:paraId="22B48972" w14:textId="4B294F69" w:rsidR="00374341" w:rsidDel="00255315" w:rsidRDefault="00374341" w:rsidP="00374341">
            <w:pPr>
              <w:rPr>
                <w:del w:id="14568" w:author="Salah Soliman" w:date="2020-01-31T16:43:00Z"/>
                <w:b/>
                <w:bCs/>
                <w:color w:val="FFFFFF" w:themeColor="background1"/>
              </w:rPr>
            </w:pPr>
            <w:del w:id="14569" w:author="Salah Soliman" w:date="2020-01-31T16:43:00Z">
              <w:r w:rsidDel="00255315">
                <w:rPr>
                  <w:b/>
                  <w:bCs/>
                  <w:color w:val="FFFFFF" w:themeColor="background1"/>
                </w:rPr>
                <w:delText>Status</w:delText>
              </w:r>
            </w:del>
          </w:p>
        </w:tc>
        <w:tc>
          <w:tcPr>
            <w:tcW w:w="6660" w:type="dxa"/>
            <w:tcBorders>
              <w:top w:val="single" w:sz="4" w:space="0" w:color="auto"/>
              <w:left w:val="single" w:sz="4" w:space="0" w:color="auto"/>
              <w:bottom w:val="single" w:sz="4" w:space="0" w:color="auto"/>
              <w:right w:val="single" w:sz="4" w:space="0" w:color="auto"/>
            </w:tcBorders>
            <w:shd w:val="clear" w:color="auto" w:fill="ED7D31" w:themeFill="accent2"/>
            <w:hideMark/>
          </w:tcPr>
          <w:p w14:paraId="03099EAE" w14:textId="2738346D" w:rsidR="00374341" w:rsidDel="00255315" w:rsidRDefault="00374341" w:rsidP="00374341">
            <w:pPr>
              <w:rPr>
                <w:del w:id="14570" w:author="Salah Soliman" w:date="2020-01-31T16:43:00Z"/>
                <w:b/>
                <w:bCs/>
                <w:color w:val="FFFFFF" w:themeColor="background1"/>
              </w:rPr>
            </w:pPr>
            <w:del w:id="14571" w:author="Salah Soliman" w:date="2020-01-31T16:43:00Z">
              <w:r w:rsidDel="00255315">
                <w:rPr>
                  <w:b/>
                  <w:bCs/>
                  <w:color w:val="FFFFFF" w:themeColor="background1"/>
                </w:rPr>
                <w:delText>Explanation Text/Images</w:delText>
              </w:r>
            </w:del>
          </w:p>
        </w:tc>
      </w:tr>
      <w:tr w:rsidR="00374341" w:rsidDel="00255315" w14:paraId="1E4B4890" w14:textId="2375E863" w:rsidTr="00374341">
        <w:trPr>
          <w:del w:id="14572" w:author="Salah Soliman" w:date="2020-01-31T16:43:00Z"/>
        </w:trPr>
        <w:tc>
          <w:tcPr>
            <w:tcW w:w="805" w:type="dxa"/>
            <w:tcBorders>
              <w:top w:val="single" w:sz="4" w:space="0" w:color="auto"/>
              <w:left w:val="single" w:sz="4" w:space="0" w:color="auto"/>
              <w:bottom w:val="single" w:sz="4" w:space="0" w:color="auto"/>
              <w:right w:val="single" w:sz="4" w:space="0" w:color="auto"/>
            </w:tcBorders>
            <w:vAlign w:val="center"/>
            <w:hideMark/>
          </w:tcPr>
          <w:p w14:paraId="14CEF067" w14:textId="007E7D87" w:rsidR="00374341" w:rsidDel="00255315" w:rsidRDefault="00374341" w:rsidP="00374341">
            <w:pPr>
              <w:jc w:val="center"/>
              <w:rPr>
                <w:del w:id="14573" w:author="Salah Soliman" w:date="2020-01-31T16:43:00Z"/>
                <w:color w:val="404040" w:themeColor="text1" w:themeTint="BF"/>
              </w:rPr>
            </w:pPr>
            <w:del w:id="14574" w:author="Salah Soliman" w:date="2020-01-31T16:43:00Z">
              <w:r w:rsidDel="00255315">
                <w:delText>a.</w:delText>
              </w:r>
            </w:del>
          </w:p>
        </w:tc>
        <w:tc>
          <w:tcPr>
            <w:tcW w:w="3060" w:type="dxa"/>
            <w:tcBorders>
              <w:top w:val="single" w:sz="4" w:space="0" w:color="auto"/>
              <w:left w:val="single" w:sz="4" w:space="0" w:color="auto"/>
              <w:bottom w:val="single" w:sz="4" w:space="0" w:color="auto"/>
              <w:right w:val="single" w:sz="4" w:space="0" w:color="auto"/>
            </w:tcBorders>
            <w:vAlign w:val="center"/>
            <w:hideMark/>
          </w:tcPr>
          <w:p w14:paraId="61E96579" w14:textId="62ADF35B" w:rsidR="00374341" w:rsidDel="00255315" w:rsidRDefault="00374341" w:rsidP="00374341">
            <w:pPr>
              <w:pStyle w:val="Heading3"/>
              <w:outlineLvl w:val="2"/>
              <w:rPr>
                <w:del w:id="14575" w:author="Salah Soliman" w:date="2020-01-31T16:43:00Z"/>
              </w:rPr>
            </w:pPr>
            <w:del w:id="14576" w:author="Salah Soliman" w:date="2020-01-31T16:43:00Z">
              <w:r w:rsidDel="00255315">
                <w:delText>Incorrect</w:delText>
              </w:r>
            </w:del>
          </w:p>
        </w:tc>
        <w:tc>
          <w:tcPr>
            <w:tcW w:w="6660" w:type="dxa"/>
            <w:tcBorders>
              <w:top w:val="single" w:sz="4" w:space="0" w:color="auto"/>
              <w:left w:val="single" w:sz="4" w:space="0" w:color="auto"/>
              <w:bottom w:val="single" w:sz="4" w:space="0" w:color="auto"/>
              <w:right w:val="single" w:sz="4" w:space="0" w:color="auto"/>
            </w:tcBorders>
            <w:vAlign w:val="center"/>
            <w:hideMark/>
          </w:tcPr>
          <w:p w14:paraId="51E6CCCA" w14:textId="0302F4CC" w:rsidR="00374341" w:rsidDel="00255315" w:rsidRDefault="00374341" w:rsidP="00374341">
            <w:pPr>
              <w:pStyle w:val="NoSpacing"/>
              <w:spacing w:before="120" w:after="120" w:line="256" w:lineRule="auto"/>
              <w:rPr>
                <w:del w:id="14577" w:author="Salah Soliman" w:date="2020-01-31T16:43:00Z"/>
              </w:rPr>
            </w:pPr>
            <w:del w:id="14578" w:author="Salah Soliman" w:date="2020-01-31T16:43:00Z">
              <w:r w:rsidDel="00255315">
                <w:rPr>
                  <w:color w:val="7F7F7F" w:themeColor="text1" w:themeTint="80"/>
                </w:rPr>
                <w:delText xml:space="preserve">Unfortunately, this is incorrect. A histogram is a graphical display of data using bars of different heights. In a histogram, each bar groups numbers into ranges. Taller bars show that more data falls in that range. </w:delText>
              </w:r>
            </w:del>
          </w:p>
        </w:tc>
      </w:tr>
      <w:tr w:rsidR="00374341" w:rsidDel="00255315" w14:paraId="180956EB" w14:textId="5BE838F4" w:rsidTr="00374341">
        <w:trPr>
          <w:del w:id="14579" w:author="Salah Soliman" w:date="2020-01-31T16:43:00Z"/>
        </w:trPr>
        <w:tc>
          <w:tcPr>
            <w:tcW w:w="805" w:type="dxa"/>
            <w:tcBorders>
              <w:top w:val="single" w:sz="4" w:space="0" w:color="auto"/>
              <w:left w:val="single" w:sz="4" w:space="0" w:color="auto"/>
              <w:bottom w:val="single" w:sz="4" w:space="0" w:color="auto"/>
              <w:right w:val="single" w:sz="4" w:space="0" w:color="auto"/>
            </w:tcBorders>
            <w:vAlign w:val="center"/>
            <w:hideMark/>
          </w:tcPr>
          <w:p w14:paraId="492B745C" w14:textId="0B602A67" w:rsidR="00374341" w:rsidDel="00255315" w:rsidRDefault="00374341" w:rsidP="00374341">
            <w:pPr>
              <w:jc w:val="center"/>
              <w:rPr>
                <w:del w:id="14580" w:author="Salah Soliman" w:date="2020-01-31T16:43:00Z"/>
              </w:rPr>
            </w:pPr>
            <w:del w:id="14581" w:author="Salah Soliman" w:date="2020-01-31T16:43:00Z">
              <w:r w:rsidDel="00255315">
                <w:delText>b.</w:delText>
              </w:r>
            </w:del>
          </w:p>
        </w:tc>
        <w:tc>
          <w:tcPr>
            <w:tcW w:w="3060" w:type="dxa"/>
            <w:tcBorders>
              <w:top w:val="single" w:sz="4" w:space="0" w:color="auto"/>
              <w:left w:val="single" w:sz="4" w:space="0" w:color="auto"/>
              <w:bottom w:val="single" w:sz="4" w:space="0" w:color="auto"/>
              <w:right w:val="single" w:sz="4" w:space="0" w:color="auto"/>
            </w:tcBorders>
            <w:vAlign w:val="center"/>
            <w:hideMark/>
          </w:tcPr>
          <w:p w14:paraId="231BC22B" w14:textId="66B6E2B0" w:rsidR="00374341" w:rsidDel="00255315" w:rsidRDefault="00374341" w:rsidP="00374341">
            <w:pPr>
              <w:pStyle w:val="Heading3"/>
              <w:outlineLvl w:val="2"/>
              <w:rPr>
                <w:del w:id="14582" w:author="Salah Soliman" w:date="2020-01-31T16:43:00Z"/>
              </w:rPr>
            </w:pPr>
            <w:del w:id="14583" w:author="Salah Soliman" w:date="2020-01-31T16:43:00Z">
              <w:r w:rsidDel="00255315">
                <w:delText>Correct</w:delText>
              </w:r>
            </w:del>
          </w:p>
        </w:tc>
        <w:tc>
          <w:tcPr>
            <w:tcW w:w="6660" w:type="dxa"/>
            <w:tcBorders>
              <w:top w:val="single" w:sz="4" w:space="0" w:color="auto"/>
              <w:left w:val="single" w:sz="4" w:space="0" w:color="auto"/>
              <w:bottom w:val="single" w:sz="4" w:space="0" w:color="auto"/>
              <w:right w:val="single" w:sz="4" w:space="0" w:color="auto"/>
            </w:tcBorders>
            <w:vAlign w:val="center"/>
            <w:hideMark/>
          </w:tcPr>
          <w:p w14:paraId="7AF4AFCD" w14:textId="69F44AD8" w:rsidR="00374341" w:rsidDel="00255315" w:rsidRDefault="00374341" w:rsidP="00374341">
            <w:pPr>
              <w:pStyle w:val="NoSpacing"/>
              <w:spacing w:before="120" w:after="120" w:line="256" w:lineRule="auto"/>
              <w:rPr>
                <w:del w:id="14584" w:author="Salah Soliman" w:date="2020-01-31T16:43:00Z"/>
              </w:rPr>
            </w:pPr>
            <w:del w:id="14585" w:author="Salah Soliman" w:date="2020-01-31T16:43:00Z">
              <w:r w:rsidDel="00255315">
                <w:rPr>
                  <w:color w:val="7F7F7F" w:themeColor="text1" w:themeTint="80"/>
                </w:rPr>
                <w:delText>Great! Scatter plots can be used to represent scattered data points along different axes representing different features.</w:delText>
              </w:r>
            </w:del>
          </w:p>
        </w:tc>
      </w:tr>
      <w:tr w:rsidR="00374341" w:rsidDel="00255315" w14:paraId="6708337C" w14:textId="332B0B20" w:rsidTr="00374341">
        <w:trPr>
          <w:del w:id="14586" w:author="Salah Soliman" w:date="2020-01-31T16:43:00Z"/>
        </w:trPr>
        <w:tc>
          <w:tcPr>
            <w:tcW w:w="805" w:type="dxa"/>
            <w:tcBorders>
              <w:top w:val="single" w:sz="4" w:space="0" w:color="auto"/>
              <w:left w:val="single" w:sz="4" w:space="0" w:color="auto"/>
              <w:bottom w:val="single" w:sz="4" w:space="0" w:color="auto"/>
              <w:right w:val="single" w:sz="4" w:space="0" w:color="auto"/>
            </w:tcBorders>
            <w:vAlign w:val="center"/>
            <w:hideMark/>
          </w:tcPr>
          <w:p w14:paraId="39582A32" w14:textId="34EDB52F" w:rsidR="00374341" w:rsidDel="00255315" w:rsidRDefault="00374341" w:rsidP="00374341">
            <w:pPr>
              <w:jc w:val="center"/>
              <w:rPr>
                <w:del w:id="14587" w:author="Salah Soliman" w:date="2020-01-31T16:43:00Z"/>
              </w:rPr>
            </w:pPr>
            <w:del w:id="14588" w:author="Salah Soliman" w:date="2020-01-31T16:43:00Z">
              <w:r w:rsidDel="00255315">
                <w:delText>c.</w:delText>
              </w:r>
            </w:del>
          </w:p>
        </w:tc>
        <w:tc>
          <w:tcPr>
            <w:tcW w:w="3060" w:type="dxa"/>
            <w:tcBorders>
              <w:top w:val="single" w:sz="4" w:space="0" w:color="auto"/>
              <w:left w:val="single" w:sz="4" w:space="0" w:color="auto"/>
              <w:bottom w:val="single" w:sz="4" w:space="0" w:color="auto"/>
              <w:right w:val="single" w:sz="4" w:space="0" w:color="auto"/>
            </w:tcBorders>
            <w:vAlign w:val="center"/>
            <w:hideMark/>
          </w:tcPr>
          <w:p w14:paraId="06579C2E" w14:textId="7BC567DA" w:rsidR="00374341" w:rsidDel="00255315" w:rsidRDefault="00374341" w:rsidP="00374341">
            <w:pPr>
              <w:pStyle w:val="Heading3"/>
              <w:outlineLvl w:val="2"/>
              <w:rPr>
                <w:del w:id="14589" w:author="Salah Soliman" w:date="2020-01-31T16:43:00Z"/>
              </w:rPr>
            </w:pPr>
            <w:del w:id="14590" w:author="Salah Soliman" w:date="2020-01-31T16:43:00Z">
              <w:r w:rsidDel="00255315">
                <w:delText>Incorrect</w:delText>
              </w:r>
            </w:del>
          </w:p>
        </w:tc>
        <w:tc>
          <w:tcPr>
            <w:tcW w:w="6660" w:type="dxa"/>
            <w:tcBorders>
              <w:top w:val="single" w:sz="4" w:space="0" w:color="auto"/>
              <w:left w:val="single" w:sz="4" w:space="0" w:color="auto"/>
              <w:bottom w:val="single" w:sz="4" w:space="0" w:color="auto"/>
              <w:right w:val="single" w:sz="4" w:space="0" w:color="auto"/>
            </w:tcBorders>
            <w:vAlign w:val="center"/>
            <w:hideMark/>
          </w:tcPr>
          <w:p w14:paraId="6A0F4648" w14:textId="4BE88B0B" w:rsidR="00374341" w:rsidDel="00255315" w:rsidRDefault="00374341" w:rsidP="00374341">
            <w:pPr>
              <w:pStyle w:val="NoSpacing"/>
              <w:spacing w:before="120" w:after="120" w:line="256" w:lineRule="auto"/>
              <w:rPr>
                <w:del w:id="14591" w:author="Salah Soliman" w:date="2020-01-31T16:43:00Z"/>
              </w:rPr>
            </w:pPr>
            <w:del w:id="14592" w:author="Salah Soliman" w:date="2020-01-31T16:43:00Z">
              <w:r w:rsidDel="00255315">
                <w:rPr>
                  <w:color w:val="7F7F7F" w:themeColor="text1" w:themeTint="80"/>
                </w:rPr>
                <w:delText xml:space="preserve">Unfortunately, this is incorrect. a bar plot is not the best representation of the relationship between two variables. </w:delText>
              </w:r>
            </w:del>
          </w:p>
        </w:tc>
      </w:tr>
      <w:tr w:rsidR="00374341" w:rsidDel="00255315" w14:paraId="3760A6D3" w14:textId="63ECD122" w:rsidTr="00374341">
        <w:trPr>
          <w:del w:id="14593" w:author="Salah Soliman" w:date="2020-01-31T16:43:00Z"/>
        </w:trPr>
        <w:tc>
          <w:tcPr>
            <w:tcW w:w="805" w:type="dxa"/>
            <w:tcBorders>
              <w:top w:val="single" w:sz="4" w:space="0" w:color="auto"/>
              <w:left w:val="single" w:sz="4" w:space="0" w:color="auto"/>
              <w:bottom w:val="single" w:sz="4" w:space="0" w:color="auto"/>
              <w:right w:val="single" w:sz="4" w:space="0" w:color="auto"/>
            </w:tcBorders>
            <w:vAlign w:val="center"/>
            <w:hideMark/>
          </w:tcPr>
          <w:p w14:paraId="40AC1B80" w14:textId="358076F8" w:rsidR="00374341" w:rsidDel="00255315" w:rsidRDefault="00374341" w:rsidP="00374341">
            <w:pPr>
              <w:jc w:val="center"/>
              <w:rPr>
                <w:del w:id="14594" w:author="Salah Soliman" w:date="2020-01-31T16:43:00Z"/>
              </w:rPr>
            </w:pPr>
            <w:del w:id="14595" w:author="Salah Soliman" w:date="2020-01-31T16:43:00Z">
              <w:r w:rsidDel="00255315">
                <w:delText>d.</w:delText>
              </w:r>
            </w:del>
          </w:p>
        </w:tc>
        <w:tc>
          <w:tcPr>
            <w:tcW w:w="3060" w:type="dxa"/>
            <w:tcBorders>
              <w:top w:val="single" w:sz="4" w:space="0" w:color="auto"/>
              <w:left w:val="single" w:sz="4" w:space="0" w:color="auto"/>
              <w:bottom w:val="single" w:sz="4" w:space="0" w:color="auto"/>
              <w:right w:val="single" w:sz="4" w:space="0" w:color="auto"/>
            </w:tcBorders>
            <w:vAlign w:val="center"/>
            <w:hideMark/>
          </w:tcPr>
          <w:p w14:paraId="25A7D638" w14:textId="47C06DED" w:rsidR="00374341" w:rsidDel="00255315" w:rsidRDefault="00374341" w:rsidP="00374341">
            <w:pPr>
              <w:pStyle w:val="Heading3"/>
              <w:outlineLvl w:val="2"/>
              <w:rPr>
                <w:del w:id="14596" w:author="Salah Soliman" w:date="2020-01-31T16:43:00Z"/>
              </w:rPr>
            </w:pPr>
            <w:del w:id="14597" w:author="Salah Soliman" w:date="2020-01-31T16:43:00Z">
              <w:r w:rsidDel="00255315">
                <w:delText>Incorrect</w:delText>
              </w:r>
            </w:del>
          </w:p>
        </w:tc>
        <w:tc>
          <w:tcPr>
            <w:tcW w:w="6660" w:type="dxa"/>
            <w:tcBorders>
              <w:top w:val="single" w:sz="4" w:space="0" w:color="auto"/>
              <w:left w:val="single" w:sz="4" w:space="0" w:color="auto"/>
              <w:bottom w:val="single" w:sz="4" w:space="0" w:color="auto"/>
              <w:right w:val="single" w:sz="4" w:space="0" w:color="auto"/>
            </w:tcBorders>
            <w:vAlign w:val="center"/>
            <w:hideMark/>
          </w:tcPr>
          <w:p w14:paraId="32D1D838" w14:textId="0102CFDC" w:rsidR="00374341" w:rsidDel="00255315" w:rsidRDefault="00374341" w:rsidP="00374341">
            <w:pPr>
              <w:pStyle w:val="NoSpacing"/>
              <w:spacing w:before="120" w:after="120" w:line="256" w:lineRule="auto"/>
              <w:rPr>
                <w:del w:id="14598" w:author="Salah Soliman" w:date="2020-01-31T16:43:00Z"/>
              </w:rPr>
            </w:pPr>
            <w:del w:id="14599" w:author="Salah Soliman" w:date="2020-01-31T16:43:00Z">
              <w:r w:rsidDel="00255315">
                <w:rPr>
                  <w:color w:val="7F7F7F" w:themeColor="text1" w:themeTint="80"/>
                </w:rPr>
                <w:delText>Unfortunately, this is incorrect. Boxplots are visualizations that aim at displaying mainly the spread and the dispersion of the data in your dataset.</w:delText>
              </w:r>
            </w:del>
          </w:p>
        </w:tc>
      </w:tr>
    </w:tbl>
    <w:p w14:paraId="11ECB543" w14:textId="0F1FF79F" w:rsidR="00374341" w:rsidDel="00255315" w:rsidRDefault="00374341" w:rsidP="00374341">
      <w:pPr>
        <w:spacing w:after="0" w:line="240" w:lineRule="auto"/>
        <w:rPr>
          <w:del w:id="14600" w:author="Salah Soliman" w:date="2020-01-31T16:43:00Z"/>
          <w:color w:val="404040" w:themeColor="text1" w:themeTint="BF"/>
          <w:highlight w:val="blue"/>
        </w:rPr>
      </w:pPr>
    </w:p>
    <w:p w14:paraId="40F27F31" w14:textId="586B4DC6" w:rsidR="00374341" w:rsidDel="00255315" w:rsidRDefault="00374341" w:rsidP="00374341">
      <w:pPr>
        <w:pStyle w:val="NoSpacing"/>
        <w:rPr>
          <w:del w:id="14601" w:author="Salah Soliman" w:date="2020-01-31T16:43:00Z"/>
        </w:rPr>
      </w:pPr>
    </w:p>
    <w:p w14:paraId="320648F4" w14:textId="27939BEB" w:rsidR="00374341" w:rsidDel="00255315" w:rsidRDefault="00374341" w:rsidP="00374341">
      <w:pPr>
        <w:pStyle w:val="NoSpacing"/>
        <w:rPr>
          <w:del w:id="14602" w:author="Salah Soliman" w:date="2020-01-31T16:43:00Z"/>
        </w:rPr>
      </w:pPr>
    </w:p>
    <w:tbl>
      <w:tblPr>
        <w:tblStyle w:val="TableGrid"/>
        <w:tblW w:w="10455" w:type="dxa"/>
        <w:tblBorders>
          <w:top w:val="single" w:sz="4" w:space="0" w:color="5B9BD5" w:themeColor="accent5"/>
          <w:left w:val="single" w:sz="4" w:space="0" w:color="5B9BD5" w:themeColor="accent5"/>
          <w:bottom w:val="single" w:sz="4" w:space="0" w:color="5B9BD5" w:themeColor="accent5"/>
          <w:right w:val="single" w:sz="4" w:space="0" w:color="5B9BD5" w:themeColor="accent5"/>
          <w:insideH w:val="none" w:sz="0" w:space="0" w:color="auto"/>
          <w:insideV w:val="none" w:sz="0" w:space="0" w:color="auto"/>
        </w:tblBorders>
        <w:tblLayout w:type="fixed"/>
        <w:tblCellMar>
          <w:left w:w="115" w:type="dxa"/>
          <w:right w:w="115" w:type="dxa"/>
        </w:tblCellMar>
        <w:tblLook w:val="04A0" w:firstRow="1" w:lastRow="0" w:firstColumn="1" w:lastColumn="0" w:noHBand="0" w:noVBand="1"/>
        <w:tblPrChange w:id="14603" w:author="Alexis Handford" w:date="2020-01-27T11:06:00Z">
          <w:tblPr>
            <w:tblStyle w:val="TableGrid"/>
            <w:tblW w:w="10455" w:type="dxa"/>
            <w:tblBorders>
              <w:top w:val="single" w:sz="4" w:space="0" w:color="5B9BD5" w:themeColor="accent5"/>
              <w:left w:val="single" w:sz="4" w:space="0" w:color="5B9BD5" w:themeColor="accent5"/>
              <w:bottom w:val="single" w:sz="4" w:space="0" w:color="5B9BD5" w:themeColor="accent5"/>
              <w:right w:val="single" w:sz="4" w:space="0" w:color="5B9BD5" w:themeColor="accent5"/>
              <w:insideH w:val="none" w:sz="0" w:space="0" w:color="auto"/>
              <w:insideV w:val="none" w:sz="0" w:space="0" w:color="auto"/>
            </w:tblBorders>
            <w:tblLayout w:type="fixed"/>
            <w:tblCellMar>
              <w:left w:w="115" w:type="dxa"/>
              <w:right w:w="115" w:type="dxa"/>
            </w:tblCellMar>
            <w:tblLook w:val="04A0" w:firstRow="1" w:lastRow="0" w:firstColumn="1" w:lastColumn="0" w:noHBand="0" w:noVBand="1"/>
          </w:tblPr>
        </w:tblPrChange>
      </w:tblPr>
      <w:tblGrid>
        <w:gridCol w:w="264"/>
        <w:gridCol w:w="630"/>
        <w:gridCol w:w="450"/>
        <w:gridCol w:w="2880"/>
        <w:gridCol w:w="1980"/>
        <w:gridCol w:w="3981"/>
        <w:gridCol w:w="270"/>
        <w:tblGridChange w:id="14604">
          <w:tblGrid>
            <w:gridCol w:w="360"/>
            <w:gridCol w:w="360"/>
            <w:gridCol w:w="360"/>
            <w:gridCol w:w="360"/>
            <w:gridCol w:w="360"/>
            <w:gridCol w:w="360"/>
            <w:gridCol w:w="360"/>
          </w:tblGrid>
        </w:tblGridChange>
      </w:tblGrid>
      <w:tr w:rsidR="00374341" w:rsidDel="00255315" w14:paraId="70BD8EB1" w14:textId="0D475313" w:rsidTr="3E89A3C7">
        <w:trPr>
          <w:cantSplit/>
          <w:del w:id="14605" w:author="Salah Soliman" w:date="2020-01-31T16:43:00Z"/>
        </w:trPr>
        <w:tc>
          <w:tcPr>
            <w:tcW w:w="10456" w:type="dxa"/>
            <w:gridSpan w:val="7"/>
            <w:tcBorders>
              <w:top w:val="single" w:sz="4" w:space="0" w:color="5B9BD5" w:themeColor="accent5"/>
              <w:left w:val="single" w:sz="4" w:space="0" w:color="5B9BD5" w:themeColor="accent5"/>
              <w:bottom w:val="nil"/>
              <w:right w:val="single" w:sz="4" w:space="0" w:color="5B9BD5" w:themeColor="accent5"/>
            </w:tcBorders>
            <w:shd w:val="clear" w:color="auto" w:fill="70AD47" w:themeFill="accent6"/>
            <w:hideMark/>
            <w:tcPrChange w:id="14606" w:author="Alexis Handford" w:date="2020-01-27T11:06:00Z">
              <w:tcPr>
                <w:tcW w:w="10456" w:type="dxa"/>
                <w:gridSpan w:val="7"/>
                <w:tcBorders>
                  <w:top w:val="single" w:sz="4" w:space="0" w:color="5B9BD5" w:themeColor="accent5"/>
                  <w:left w:val="single" w:sz="4" w:space="0" w:color="5B9BD5" w:themeColor="accent5"/>
                  <w:bottom w:val="nil"/>
                  <w:right w:val="single" w:sz="4" w:space="0" w:color="5B9BD5" w:themeColor="accent5"/>
                </w:tcBorders>
                <w:shd w:val="clear" w:color="auto" w:fill="70AD47" w:themeFill="accent6"/>
                <w:hideMark/>
              </w:tcPr>
            </w:tcPrChange>
          </w:tcPr>
          <w:p w14:paraId="36297D6D" w14:textId="126D7C54" w:rsidR="00374341" w:rsidDel="00255315" w:rsidRDefault="00374341" w:rsidP="00374341">
            <w:pPr>
              <w:pStyle w:val="Heading3"/>
              <w:outlineLvl w:val="2"/>
              <w:rPr>
                <w:del w:id="14607" w:author="Salah Soliman" w:date="2020-01-31T16:43:00Z"/>
              </w:rPr>
            </w:pPr>
            <w:del w:id="14608" w:author="Salah Soliman" w:date="2020-01-31T16:43:00Z">
              <w:r w:rsidDel="00255315">
                <w:delText>Which of the following Python libraries is used for visualizations?</w:delText>
              </w:r>
            </w:del>
          </w:p>
        </w:tc>
      </w:tr>
      <w:tr w:rsidR="00374341" w:rsidDel="00255315" w14:paraId="2BD8571B" w14:textId="6B2A3D47" w:rsidTr="3E89A3C7">
        <w:trPr>
          <w:cantSplit/>
          <w:del w:id="14609" w:author="Salah Soliman" w:date="2020-01-31T16:43:00Z"/>
        </w:trPr>
        <w:tc>
          <w:tcPr>
            <w:tcW w:w="265" w:type="dxa"/>
            <w:tcBorders>
              <w:top w:val="nil"/>
              <w:left w:val="single" w:sz="4" w:space="0" w:color="5B9BD5" w:themeColor="accent5"/>
              <w:bottom w:val="nil"/>
              <w:right w:val="nil"/>
            </w:tcBorders>
            <w:shd w:val="clear" w:color="auto" w:fill="70AD47" w:themeFill="accent6"/>
            <w:tcPrChange w:id="14610" w:author="Alexis Handford" w:date="2020-01-27T11:06:00Z">
              <w:tcPr>
                <w:tcW w:w="265" w:type="dxa"/>
                <w:tcBorders>
                  <w:top w:val="nil"/>
                  <w:left w:val="single" w:sz="4" w:space="0" w:color="5B9BD5" w:themeColor="accent5"/>
                  <w:bottom w:val="nil"/>
                  <w:right w:val="nil"/>
                </w:tcBorders>
                <w:shd w:val="clear" w:color="auto" w:fill="70AD47" w:themeFill="accent6"/>
              </w:tcPr>
            </w:tcPrChange>
          </w:tcPr>
          <w:p w14:paraId="3318232C" w14:textId="044AA7FE" w:rsidR="00374341" w:rsidDel="00255315" w:rsidRDefault="00374341" w:rsidP="00374341">
            <w:pPr>
              <w:rPr>
                <w:del w:id="14611" w:author="Salah Soliman" w:date="2020-01-31T16:43:00Z"/>
              </w:rPr>
            </w:pPr>
          </w:p>
        </w:tc>
        <w:tc>
          <w:tcPr>
            <w:tcW w:w="630" w:type="dxa"/>
            <w:tcBorders>
              <w:top w:val="nil"/>
              <w:left w:val="nil"/>
              <w:bottom w:val="nil"/>
              <w:right w:val="nil"/>
            </w:tcBorders>
            <w:shd w:val="clear" w:color="auto" w:fill="FFFFFF" w:themeFill="background1"/>
            <w:vAlign w:val="center"/>
            <w:hideMark/>
            <w:tcPrChange w:id="14612" w:author="Alexis Handford" w:date="2020-01-27T11:06:00Z">
              <w:tcPr>
                <w:tcW w:w="630" w:type="dxa"/>
                <w:tcBorders>
                  <w:top w:val="nil"/>
                  <w:left w:val="nil"/>
                  <w:bottom w:val="nil"/>
                  <w:right w:val="nil"/>
                </w:tcBorders>
                <w:shd w:val="clear" w:color="auto" w:fill="FFFFFF" w:themeFill="background1"/>
                <w:hideMark/>
              </w:tcPr>
            </w:tcPrChange>
          </w:tcPr>
          <w:p w14:paraId="400A2707" w14:textId="31F04564" w:rsidR="00374341" w:rsidDel="00255315" w:rsidRDefault="00374341" w:rsidP="00374341">
            <w:pPr>
              <w:rPr>
                <w:del w:id="14613" w:author="Salah Soliman" w:date="2020-01-31T16:43:00Z"/>
              </w:rPr>
            </w:pPr>
            <w:del w:id="14614" w:author="Salah Soliman" w:date="2020-01-31T16:43:00Z">
              <w:r w:rsidDel="00255315">
                <w:rPr>
                  <w:noProof/>
                </w:rPr>
                <mc:AlternateContent>
                  <mc:Choice Requires="wps">
                    <w:drawing>
                      <wp:inline distT="0" distB="0" distL="0" distR="0" wp14:anchorId="082A52A8" wp14:editId="5AB199DF">
                        <wp:extent cx="207010" cy="207010"/>
                        <wp:effectExtent l="19050" t="19050" r="21590" b="21590"/>
                        <wp:docPr id="353" name="Oval 3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010" cy="207010"/>
                                </a:xfrm>
                                <a:prstGeom prst="ellipse">
                                  <a:avLst/>
                                </a:prstGeom>
                                <a:noFill/>
                                <a:ln w="28575">
                                  <a:solidFill>
                                    <a:schemeClr val="accent5">
                                      <a:lumMod val="9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inline>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w16se="http://schemas.microsoft.com/office/word/2015/wordml/symex" xmlns:cx1="http://schemas.microsoft.com/office/drawing/2015/9/8/chartex" xmlns:cx="http://schemas.microsoft.com/office/drawing/2014/chartex">
                    <w:pict>
                      <v:oval w14:anchorId="34FAC545" id="Oval 353" o:spid="_x0000_s1026" style="width:16.3pt;height:16.3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" filled="f" strokecolor="#428bce [2888]" strokeweight="2.25pt">
                        <v:stroke joinstyle="miter"/>
                        <w10:anchorlock/>
                      </v:oval>
                    </w:pict>
                  </mc:Fallback>
                </mc:AlternateContent>
              </w:r>
            </w:del>
          </w:p>
        </w:tc>
        <w:tc>
          <w:tcPr>
            <w:tcW w:w="450" w:type="dxa"/>
            <w:tcBorders>
              <w:top w:val="nil"/>
              <w:left w:val="nil"/>
              <w:bottom w:val="nil"/>
              <w:right w:val="nil"/>
            </w:tcBorders>
            <w:shd w:val="clear" w:color="auto" w:fill="FFFFFF" w:themeFill="background1"/>
            <w:vAlign w:val="center"/>
            <w:hideMark/>
            <w:tcPrChange w:id="14615" w:author="Alexis Handford" w:date="2020-01-27T11:06:00Z">
              <w:tcPr>
                <w:tcW w:w="450" w:type="dxa"/>
                <w:tcBorders>
                  <w:top w:val="nil"/>
                  <w:left w:val="nil"/>
                  <w:bottom w:val="nil"/>
                  <w:right w:val="nil"/>
                </w:tcBorders>
                <w:shd w:val="clear" w:color="auto" w:fill="FFFFFF" w:themeFill="background1"/>
                <w:hideMark/>
              </w:tcPr>
            </w:tcPrChange>
          </w:tcPr>
          <w:p w14:paraId="6087FB6D" w14:textId="297CCEF1" w:rsidR="00374341" w:rsidDel="00255315" w:rsidRDefault="00374341" w:rsidP="00374341">
            <w:pPr>
              <w:rPr>
                <w:del w:id="14616" w:author="Salah Soliman" w:date="2020-01-31T16:43:00Z"/>
                <w:rFonts w:asciiTheme="majorHAnsi" w:hAnsiTheme="majorHAnsi" w:cstheme="majorHAnsi"/>
              </w:rPr>
            </w:pPr>
            <w:del w:id="14617" w:author="Salah Soliman" w:date="2020-01-31T16:43:00Z">
              <w:r w:rsidDel="00255315">
                <w:rPr>
                  <w:rFonts w:asciiTheme="majorHAnsi" w:hAnsiTheme="majorHAnsi" w:cstheme="majorHAnsi"/>
                </w:rPr>
                <w:delText>a.</w:delText>
              </w:r>
            </w:del>
          </w:p>
        </w:tc>
        <w:tc>
          <w:tcPr>
            <w:tcW w:w="8841" w:type="dxa"/>
            <w:gridSpan w:val="3"/>
            <w:tcBorders>
              <w:top w:val="nil"/>
              <w:left w:val="nil"/>
              <w:bottom w:val="nil"/>
              <w:right w:val="nil"/>
            </w:tcBorders>
            <w:shd w:val="clear" w:color="auto" w:fill="FFFFFF" w:themeFill="background1"/>
            <w:vAlign w:val="center"/>
            <w:hideMark/>
            <w:tcPrChange w:id="14618" w:author="Alexis Handford" w:date="2020-01-27T11:06:00Z">
              <w:tcPr>
                <w:tcW w:w="8841" w:type="dxa"/>
                <w:gridSpan w:val="3"/>
                <w:tcBorders>
                  <w:top w:val="nil"/>
                  <w:left w:val="nil"/>
                  <w:bottom w:val="nil"/>
                  <w:right w:val="nil"/>
                </w:tcBorders>
                <w:shd w:val="clear" w:color="auto" w:fill="FFFFFF" w:themeFill="background1"/>
                <w:hideMark/>
              </w:tcPr>
            </w:tcPrChange>
          </w:tcPr>
          <w:p w14:paraId="5BC5742A" w14:textId="26E8C66E" w:rsidR="00374341" w:rsidDel="00255315" w:rsidRDefault="00374341" w:rsidP="00374341">
            <w:pPr>
              <w:rPr>
                <w:del w:id="14619" w:author="Salah Soliman" w:date="2020-01-31T16:43:00Z"/>
              </w:rPr>
            </w:pPr>
            <w:del w:id="14620" w:author="Salah Soliman" w:date="2020-01-31T16:43:00Z">
              <w:r w:rsidDel="00255315">
                <w:delText>pandas.</w:delText>
              </w:r>
            </w:del>
          </w:p>
        </w:tc>
        <w:tc>
          <w:tcPr>
            <w:tcW w:w="270" w:type="dxa"/>
            <w:tcBorders>
              <w:top w:val="nil"/>
              <w:left w:val="nil"/>
              <w:bottom w:val="nil"/>
              <w:right w:val="single" w:sz="4" w:space="0" w:color="5B9BD5" w:themeColor="accent5"/>
            </w:tcBorders>
            <w:shd w:val="clear" w:color="auto" w:fill="70AD47" w:themeFill="accent6"/>
            <w:tcPrChange w:id="14621" w:author="Alexis Handford" w:date="2020-01-27T11:06:00Z">
              <w:tcPr>
                <w:tcW w:w="270" w:type="dxa"/>
                <w:tcBorders>
                  <w:top w:val="nil"/>
                  <w:left w:val="nil"/>
                  <w:bottom w:val="nil"/>
                  <w:right w:val="single" w:sz="4" w:space="0" w:color="5B9BD5" w:themeColor="accent5"/>
                </w:tcBorders>
                <w:shd w:val="clear" w:color="auto" w:fill="70AD47" w:themeFill="accent6"/>
              </w:tcPr>
            </w:tcPrChange>
          </w:tcPr>
          <w:p w14:paraId="41065ADB" w14:textId="4B1120F5" w:rsidR="00374341" w:rsidDel="00255315" w:rsidRDefault="00374341" w:rsidP="00374341">
            <w:pPr>
              <w:rPr>
                <w:del w:id="14622" w:author="Salah Soliman" w:date="2020-01-31T16:43:00Z"/>
              </w:rPr>
            </w:pPr>
          </w:p>
        </w:tc>
      </w:tr>
      <w:tr w:rsidR="00374341" w:rsidDel="00255315" w14:paraId="1F5D934F" w14:textId="59A2F85C" w:rsidTr="3E89A3C7">
        <w:trPr>
          <w:cantSplit/>
          <w:trHeight w:val="20"/>
          <w:del w:id="14623" w:author="Salah Soliman" w:date="2020-01-31T16:43:00Z"/>
        </w:trPr>
        <w:tc>
          <w:tcPr>
            <w:tcW w:w="265" w:type="dxa"/>
            <w:tcBorders>
              <w:top w:val="nil"/>
              <w:left w:val="single" w:sz="4" w:space="0" w:color="5B9BD5" w:themeColor="accent5"/>
              <w:bottom w:val="nil"/>
              <w:right w:val="nil"/>
            </w:tcBorders>
            <w:shd w:val="clear" w:color="auto" w:fill="70AD47" w:themeFill="accent6"/>
            <w:tcPrChange w:id="14624" w:author="Alexis Handford" w:date="2020-01-27T11:06:00Z">
              <w:tcPr>
                <w:tcW w:w="265" w:type="dxa"/>
                <w:tcBorders>
                  <w:top w:val="nil"/>
                  <w:left w:val="single" w:sz="4" w:space="0" w:color="5B9BD5" w:themeColor="accent5"/>
                  <w:bottom w:val="nil"/>
                  <w:right w:val="nil"/>
                </w:tcBorders>
                <w:shd w:val="clear" w:color="auto" w:fill="70AD47" w:themeFill="accent6"/>
              </w:tcPr>
            </w:tcPrChange>
          </w:tcPr>
          <w:p w14:paraId="25926E98" w14:textId="4E7DCAAC" w:rsidR="00374341" w:rsidDel="00255315" w:rsidRDefault="00374341" w:rsidP="00374341">
            <w:pPr>
              <w:pStyle w:val="NoSpacing"/>
              <w:rPr>
                <w:del w:id="14625" w:author="Salah Soliman" w:date="2020-01-31T16:43:00Z"/>
                <w:sz w:val="16"/>
                <w:szCs w:val="16"/>
              </w:rPr>
            </w:pPr>
          </w:p>
        </w:tc>
        <w:tc>
          <w:tcPr>
            <w:tcW w:w="630" w:type="dxa"/>
            <w:tcBorders>
              <w:top w:val="nil"/>
              <w:left w:val="nil"/>
              <w:bottom w:val="nil"/>
              <w:right w:val="nil"/>
            </w:tcBorders>
            <w:shd w:val="clear" w:color="auto" w:fill="70AD47" w:themeFill="accent6"/>
            <w:vAlign w:val="center"/>
            <w:tcPrChange w:id="14626" w:author="Alexis Handford" w:date="2020-01-27T11:06:00Z">
              <w:tcPr>
                <w:tcW w:w="630" w:type="dxa"/>
                <w:tcBorders>
                  <w:top w:val="nil"/>
                  <w:left w:val="nil"/>
                  <w:bottom w:val="nil"/>
                  <w:right w:val="nil"/>
                </w:tcBorders>
                <w:shd w:val="clear" w:color="auto" w:fill="70AD47" w:themeFill="accent6"/>
              </w:tcPr>
            </w:tcPrChange>
          </w:tcPr>
          <w:p w14:paraId="7DA97124" w14:textId="4AD50851" w:rsidR="00374341" w:rsidDel="00255315" w:rsidRDefault="00374341" w:rsidP="00374341">
            <w:pPr>
              <w:pStyle w:val="NoSpacing"/>
              <w:rPr>
                <w:del w:id="14627" w:author="Salah Soliman" w:date="2020-01-31T16:43:00Z"/>
                <w:sz w:val="16"/>
                <w:szCs w:val="16"/>
              </w:rPr>
            </w:pPr>
          </w:p>
        </w:tc>
        <w:tc>
          <w:tcPr>
            <w:tcW w:w="3330" w:type="dxa"/>
            <w:gridSpan w:val="2"/>
            <w:tcBorders>
              <w:top w:val="nil"/>
              <w:left w:val="nil"/>
              <w:bottom w:val="nil"/>
              <w:right w:val="nil"/>
            </w:tcBorders>
            <w:shd w:val="clear" w:color="auto" w:fill="70AD47" w:themeFill="accent6"/>
            <w:vAlign w:val="center"/>
            <w:tcPrChange w:id="14628" w:author="Alexis Handford" w:date="2020-01-27T11:06:00Z">
              <w:tcPr>
                <w:tcW w:w="3330" w:type="dxa"/>
                <w:gridSpan w:val="2"/>
                <w:tcBorders>
                  <w:top w:val="nil"/>
                  <w:left w:val="nil"/>
                  <w:bottom w:val="nil"/>
                  <w:right w:val="nil"/>
                </w:tcBorders>
                <w:shd w:val="clear" w:color="auto" w:fill="70AD47" w:themeFill="accent6"/>
              </w:tcPr>
            </w:tcPrChange>
          </w:tcPr>
          <w:p w14:paraId="68666D8F" w14:textId="69ACF17A" w:rsidR="00374341" w:rsidDel="00255315" w:rsidRDefault="00374341" w:rsidP="00374341">
            <w:pPr>
              <w:pStyle w:val="NoSpacing"/>
              <w:rPr>
                <w:del w:id="14629" w:author="Salah Soliman" w:date="2020-01-31T16:43:00Z"/>
                <w:sz w:val="16"/>
                <w:szCs w:val="16"/>
              </w:rPr>
            </w:pPr>
          </w:p>
        </w:tc>
        <w:tc>
          <w:tcPr>
            <w:tcW w:w="1980" w:type="dxa"/>
            <w:tcBorders>
              <w:top w:val="nil"/>
              <w:left w:val="nil"/>
              <w:bottom w:val="nil"/>
              <w:right w:val="nil"/>
            </w:tcBorders>
            <w:shd w:val="clear" w:color="auto" w:fill="70AD47" w:themeFill="accent6"/>
            <w:vAlign w:val="center"/>
            <w:tcPrChange w:id="14630" w:author="Alexis Handford" w:date="2020-01-27T11:06:00Z">
              <w:tcPr>
                <w:tcW w:w="1980" w:type="dxa"/>
                <w:tcBorders>
                  <w:top w:val="nil"/>
                  <w:left w:val="nil"/>
                  <w:bottom w:val="nil"/>
                  <w:right w:val="nil"/>
                </w:tcBorders>
                <w:shd w:val="clear" w:color="auto" w:fill="70AD47" w:themeFill="accent6"/>
              </w:tcPr>
            </w:tcPrChange>
          </w:tcPr>
          <w:p w14:paraId="3C85EDFA" w14:textId="2AB8BE4C" w:rsidR="00374341" w:rsidDel="00255315" w:rsidRDefault="00374341" w:rsidP="00374341">
            <w:pPr>
              <w:pStyle w:val="NoSpacing"/>
              <w:rPr>
                <w:del w:id="14631" w:author="Salah Soliman" w:date="2020-01-31T16:43:00Z"/>
                <w:sz w:val="16"/>
                <w:szCs w:val="16"/>
              </w:rPr>
            </w:pPr>
          </w:p>
        </w:tc>
        <w:tc>
          <w:tcPr>
            <w:tcW w:w="3978" w:type="dxa"/>
            <w:tcBorders>
              <w:top w:val="nil"/>
              <w:left w:val="nil"/>
              <w:bottom w:val="nil"/>
              <w:right w:val="nil"/>
            </w:tcBorders>
            <w:shd w:val="clear" w:color="auto" w:fill="70AD47" w:themeFill="accent6"/>
            <w:vAlign w:val="center"/>
            <w:tcPrChange w:id="14632" w:author="Alexis Handford" w:date="2020-01-27T11:06:00Z">
              <w:tcPr>
                <w:tcW w:w="3978" w:type="dxa"/>
                <w:tcBorders>
                  <w:top w:val="nil"/>
                  <w:left w:val="nil"/>
                  <w:bottom w:val="nil"/>
                  <w:right w:val="nil"/>
                </w:tcBorders>
                <w:shd w:val="clear" w:color="auto" w:fill="70AD47" w:themeFill="accent6"/>
              </w:tcPr>
            </w:tcPrChange>
          </w:tcPr>
          <w:p w14:paraId="7907604A" w14:textId="0C692F72" w:rsidR="00374341" w:rsidDel="00255315" w:rsidRDefault="00374341" w:rsidP="00374341">
            <w:pPr>
              <w:pStyle w:val="NoSpacing"/>
              <w:rPr>
                <w:del w:id="14633" w:author="Salah Soliman" w:date="2020-01-31T16:43:00Z"/>
                <w:noProof/>
                <w:sz w:val="16"/>
                <w:szCs w:val="16"/>
              </w:rPr>
            </w:pPr>
          </w:p>
        </w:tc>
        <w:tc>
          <w:tcPr>
            <w:tcW w:w="270" w:type="dxa"/>
            <w:tcBorders>
              <w:top w:val="nil"/>
              <w:left w:val="nil"/>
              <w:bottom w:val="nil"/>
              <w:right w:val="single" w:sz="4" w:space="0" w:color="5B9BD5" w:themeColor="accent5"/>
            </w:tcBorders>
            <w:shd w:val="clear" w:color="auto" w:fill="70AD47" w:themeFill="accent6"/>
            <w:tcPrChange w:id="14634" w:author="Alexis Handford" w:date="2020-01-27T11:06:00Z">
              <w:tcPr>
                <w:tcW w:w="270" w:type="dxa"/>
                <w:tcBorders>
                  <w:top w:val="nil"/>
                  <w:left w:val="nil"/>
                  <w:bottom w:val="nil"/>
                  <w:right w:val="single" w:sz="4" w:space="0" w:color="5B9BD5" w:themeColor="accent5"/>
                </w:tcBorders>
                <w:shd w:val="clear" w:color="auto" w:fill="70AD47" w:themeFill="accent6"/>
              </w:tcPr>
            </w:tcPrChange>
          </w:tcPr>
          <w:p w14:paraId="2B05FA3C" w14:textId="3A4DE6FB" w:rsidR="00374341" w:rsidDel="00255315" w:rsidRDefault="00374341" w:rsidP="00374341">
            <w:pPr>
              <w:pStyle w:val="NoSpacing"/>
              <w:rPr>
                <w:del w:id="14635" w:author="Salah Soliman" w:date="2020-01-31T16:43:00Z"/>
                <w:sz w:val="16"/>
                <w:szCs w:val="16"/>
              </w:rPr>
            </w:pPr>
          </w:p>
        </w:tc>
      </w:tr>
      <w:tr w:rsidR="00374341" w:rsidDel="00255315" w14:paraId="71E12EEB" w14:textId="621CAB37" w:rsidTr="3E89A3C7">
        <w:trPr>
          <w:cantSplit/>
          <w:del w:id="14636" w:author="Salah Soliman" w:date="2020-01-31T16:43:00Z"/>
        </w:trPr>
        <w:tc>
          <w:tcPr>
            <w:tcW w:w="265" w:type="dxa"/>
            <w:tcBorders>
              <w:top w:val="nil"/>
              <w:left w:val="single" w:sz="4" w:space="0" w:color="5B9BD5" w:themeColor="accent5"/>
              <w:bottom w:val="nil"/>
              <w:right w:val="nil"/>
            </w:tcBorders>
            <w:shd w:val="clear" w:color="auto" w:fill="70AD47" w:themeFill="accent6"/>
            <w:tcPrChange w:id="14637" w:author="Alexis Handford" w:date="2020-01-27T11:06:00Z">
              <w:tcPr>
                <w:tcW w:w="265" w:type="dxa"/>
                <w:tcBorders>
                  <w:top w:val="nil"/>
                  <w:left w:val="single" w:sz="4" w:space="0" w:color="5B9BD5" w:themeColor="accent5"/>
                  <w:bottom w:val="nil"/>
                  <w:right w:val="nil"/>
                </w:tcBorders>
                <w:shd w:val="clear" w:color="auto" w:fill="70AD47" w:themeFill="accent6"/>
              </w:tcPr>
            </w:tcPrChange>
          </w:tcPr>
          <w:p w14:paraId="63E90A6D" w14:textId="5C1EBEB5" w:rsidR="00374341" w:rsidDel="00255315" w:rsidRDefault="00374341" w:rsidP="00374341">
            <w:pPr>
              <w:rPr>
                <w:del w:id="14638" w:author="Salah Soliman" w:date="2020-01-31T16:43:00Z"/>
              </w:rPr>
            </w:pPr>
          </w:p>
        </w:tc>
        <w:tc>
          <w:tcPr>
            <w:tcW w:w="630" w:type="dxa"/>
            <w:tcBorders>
              <w:top w:val="nil"/>
              <w:left w:val="nil"/>
              <w:bottom w:val="nil"/>
              <w:right w:val="nil"/>
            </w:tcBorders>
            <w:shd w:val="clear" w:color="auto" w:fill="FFFFFF" w:themeFill="background1"/>
            <w:vAlign w:val="center"/>
            <w:hideMark/>
            <w:tcPrChange w:id="14639" w:author="Alexis Handford" w:date="2020-01-27T11:06:00Z">
              <w:tcPr>
                <w:tcW w:w="630" w:type="dxa"/>
                <w:tcBorders>
                  <w:top w:val="nil"/>
                  <w:left w:val="nil"/>
                  <w:bottom w:val="nil"/>
                  <w:right w:val="nil"/>
                </w:tcBorders>
                <w:shd w:val="clear" w:color="auto" w:fill="FFFFFF" w:themeFill="background1"/>
                <w:hideMark/>
              </w:tcPr>
            </w:tcPrChange>
          </w:tcPr>
          <w:p w14:paraId="7E41D16F" w14:textId="6E8348E4" w:rsidR="00374341" w:rsidDel="00255315" w:rsidRDefault="00374341" w:rsidP="00374341">
            <w:pPr>
              <w:rPr>
                <w:del w:id="14640" w:author="Salah Soliman" w:date="2020-01-31T16:43:00Z"/>
                <w:noProof/>
              </w:rPr>
            </w:pPr>
            <w:del w:id="14641" w:author="Salah Soliman" w:date="2020-01-31T16:43:00Z">
              <w:r w:rsidDel="00255315">
                <w:rPr>
                  <w:noProof/>
                </w:rPr>
                <mc:AlternateContent>
                  <mc:Choice Requires="wps">
                    <w:drawing>
                      <wp:inline distT="0" distB="0" distL="0" distR="0" wp14:anchorId="6A68EB9B" wp14:editId="56239337">
                        <wp:extent cx="207010" cy="207010"/>
                        <wp:effectExtent l="19050" t="19050" r="21590" b="21590"/>
                        <wp:docPr id="352" name="Oval 3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010" cy="207010"/>
                                </a:xfrm>
                                <a:prstGeom prst="ellipse">
                                  <a:avLst/>
                                </a:prstGeom>
                                <a:noFill/>
                                <a:ln w="28575">
                                  <a:solidFill>
                                    <a:schemeClr val="accent5">
                                      <a:lumMod val="9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inline>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w16se="http://schemas.microsoft.com/office/word/2015/wordml/symex" xmlns:cx1="http://schemas.microsoft.com/office/drawing/2015/9/8/chartex" xmlns:cx="http://schemas.microsoft.com/office/drawing/2014/chartex">
                    <w:pict>
                      <v:oval w14:anchorId="707B2F3D" id="Oval 352" o:spid="_x0000_s1026" style="width:16.3pt;height:16.3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" filled="f" strokecolor="#428bce [2888]" strokeweight="2.25pt">
                        <v:stroke joinstyle="miter"/>
                        <w10:anchorlock/>
                      </v:oval>
                    </w:pict>
                  </mc:Fallback>
                </mc:AlternateContent>
              </w:r>
            </w:del>
          </w:p>
        </w:tc>
        <w:tc>
          <w:tcPr>
            <w:tcW w:w="450" w:type="dxa"/>
            <w:tcBorders>
              <w:top w:val="nil"/>
              <w:left w:val="nil"/>
              <w:bottom w:val="nil"/>
              <w:right w:val="nil"/>
            </w:tcBorders>
            <w:shd w:val="clear" w:color="auto" w:fill="FFFFFF" w:themeFill="background1"/>
            <w:vAlign w:val="center"/>
            <w:hideMark/>
            <w:tcPrChange w:id="14642" w:author="Alexis Handford" w:date="2020-01-27T11:06:00Z">
              <w:tcPr>
                <w:tcW w:w="450" w:type="dxa"/>
                <w:tcBorders>
                  <w:top w:val="nil"/>
                  <w:left w:val="nil"/>
                  <w:bottom w:val="nil"/>
                  <w:right w:val="nil"/>
                </w:tcBorders>
                <w:shd w:val="clear" w:color="auto" w:fill="FFFFFF" w:themeFill="background1"/>
                <w:hideMark/>
              </w:tcPr>
            </w:tcPrChange>
          </w:tcPr>
          <w:p w14:paraId="3E0C875C" w14:textId="635B5C69" w:rsidR="00374341" w:rsidDel="00255315" w:rsidRDefault="00374341" w:rsidP="00374341">
            <w:pPr>
              <w:rPr>
                <w:del w:id="14643" w:author="Salah Soliman" w:date="2020-01-31T16:43:00Z"/>
                <w:rFonts w:asciiTheme="majorHAnsi" w:hAnsiTheme="majorHAnsi" w:cstheme="majorHAnsi"/>
              </w:rPr>
            </w:pPr>
            <w:del w:id="14644" w:author="Salah Soliman" w:date="2020-01-31T16:43:00Z">
              <w:r w:rsidDel="00255315">
                <w:rPr>
                  <w:rFonts w:asciiTheme="majorHAnsi" w:hAnsiTheme="majorHAnsi" w:cstheme="majorHAnsi"/>
                </w:rPr>
                <w:delText>b.</w:delText>
              </w:r>
            </w:del>
          </w:p>
        </w:tc>
        <w:tc>
          <w:tcPr>
            <w:tcW w:w="8841" w:type="dxa"/>
            <w:gridSpan w:val="3"/>
            <w:tcBorders>
              <w:top w:val="nil"/>
              <w:left w:val="nil"/>
              <w:bottom w:val="nil"/>
              <w:right w:val="nil"/>
            </w:tcBorders>
            <w:shd w:val="clear" w:color="auto" w:fill="FFFFFF" w:themeFill="background1"/>
            <w:vAlign w:val="center"/>
            <w:hideMark/>
            <w:tcPrChange w:id="14645" w:author="Alexis Handford" w:date="2020-01-27T11:06:00Z">
              <w:tcPr>
                <w:tcW w:w="8841" w:type="dxa"/>
                <w:gridSpan w:val="3"/>
                <w:tcBorders>
                  <w:top w:val="nil"/>
                  <w:left w:val="nil"/>
                  <w:bottom w:val="nil"/>
                  <w:right w:val="nil"/>
                </w:tcBorders>
                <w:shd w:val="clear" w:color="auto" w:fill="FFFFFF" w:themeFill="background1"/>
                <w:hideMark/>
              </w:tcPr>
            </w:tcPrChange>
          </w:tcPr>
          <w:p w14:paraId="01B1ADF7" w14:textId="4D8D8461" w:rsidR="00374341" w:rsidDel="00255315" w:rsidRDefault="00374341" w:rsidP="00374341">
            <w:pPr>
              <w:rPr>
                <w:del w:id="14646" w:author="Salah Soliman" w:date="2020-01-31T16:43:00Z"/>
              </w:rPr>
            </w:pPr>
            <w:del w:id="14647" w:author="Salah Soliman" w:date="2020-01-31T16:43:00Z">
              <w:r w:rsidDel="00255315">
                <w:delText>Numpy.</w:delText>
              </w:r>
            </w:del>
          </w:p>
        </w:tc>
        <w:tc>
          <w:tcPr>
            <w:tcW w:w="270" w:type="dxa"/>
            <w:tcBorders>
              <w:top w:val="nil"/>
              <w:left w:val="nil"/>
              <w:bottom w:val="nil"/>
              <w:right w:val="single" w:sz="4" w:space="0" w:color="5B9BD5" w:themeColor="accent5"/>
            </w:tcBorders>
            <w:shd w:val="clear" w:color="auto" w:fill="70AD47" w:themeFill="accent6"/>
            <w:tcPrChange w:id="14648" w:author="Alexis Handford" w:date="2020-01-27T11:06:00Z">
              <w:tcPr>
                <w:tcW w:w="270" w:type="dxa"/>
                <w:tcBorders>
                  <w:top w:val="nil"/>
                  <w:left w:val="nil"/>
                  <w:bottom w:val="nil"/>
                  <w:right w:val="single" w:sz="4" w:space="0" w:color="5B9BD5" w:themeColor="accent5"/>
                </w:tcBorders>
                <w:shd w:val="clear" w:color="auto" w:fill="70AD47" w:themeFill="accent6"/>
              </w:tcPr>
            </w:tcPrChange>
          </w:tcPr>
          <w:p w14:paraId="186B9288" w14:textId="491C6A09" w:rsidR="00374341" w:rsidDel="00255315" w:rsidRDefault="00374341" w:rsidP="00374341">
            <w:pPr>
              <w:rPr>
                <w:del w:id="14649" w:author="Salah Soliman" w:date="2020-01-31T16:43:00Z"/>
              </w:rPr>
            </w:pPr>
          </w:p>
        </w:tc>
      </w:tr>
      <w:tr w:rsidR="00374341" w:rsidDel="00255315" w14:paraId="5C991DB4" w14:textId="10B571E1" w:rsidTr="3E89A3C7">
        <w:trPr>
          <w:cantSplit/>
          <w:trHeight w:val="20"/>
          <w:del w:id="14650" w:author="Salah Soliman" w:date="2020-01-31T16:43:00Z"/>
        </w:trPr>
        <w:tc>
          <w:tcPr>
            <w:tcW w:w="265" w:type="dxa"/>
            <w:tcBorders>
              <w:top w:val="nil"/>
              <w:left w:val="single" w:sz="4" w:space="0" w:color="5B9BD5" w:themeColor="accent5"/>
              <w:bottom w:val="nil"/>
              <w:right w:val="nil"/>
            </w:tcBorders>
            <w:shd w:val="clear" w:color="auto" w:fill="70AD47" w:themeFill="accent6"/>
            <w:tcPrChange w:id="14651" w:author="Alexis Handford" w:date="2020-01-27T11:06:00Z">
              <w:tcPr>
                <w:tcW w:w="265" w:type="dxa"/>
                <w:tcBorders>
                  <w:top w:val="nil"/>
                  <w:left w:val="single" w:sz="4" w:space="0" w:color="5B9BD5" w:themeColor="accent5"/>
                  <w:bottom w:val="nil"/>
                  <w:right w:val="nil"/>
                </w:tcBorders>
                <w:shd w:val="clear" w:color="auto" w:fill="70AD47" w:themeFill="accent6"/>
              </w:tcPr>
            </w:tcPrChange>
          </w:tcPr>
          <w:p w14:paraId="66D1D119" w14:textId="00E155EB" w:rsidR="00374341" w:rsidDel="00255315" w:rsidRDefault="00374341" w:rsidP="00374341">
            <w:pPr>
              <w:pStyle w:val="NoSpacing"/>
              <w:rPr>
                <w:del w:id="14652" w:author="Salah Soliman" w:date="2020-01-31T16:43:00Z"/>
                <w:sz w:val="16"/>
                <w:szCs w:val="16"/>
              </w:rPr>
            </w:pPr>
          </w:p>
        </w:tc>
        <w:tc>
          <w:tcPr>
            <w:tcW w:w="630" w:type="dxa"/>
            <w:tcBorders>
              <w:top w:val="nil"/>
              <w:left w:val="nil"/>
              <w:bottom w:val="nil"/>
              <w:right w:val="nil"/>
            </w:tcBorders>
            <w:shd w:val="clear" w:color="auto" w:fill="70AD47" w:themeFill="accent6"/>
            <w:vAlign w:val="center"/>
            <w:tcPrChange w:id="14653" w:author="Alexis Handford" w:date="2020-01-27T11:06:00Z">
              <w:tcPr>
                <w:tcW w:w="630" w:type="dxa"/>
                <w:tcBorders>
                  <w:top w:val="nil"/>
                  <w:left w:val="nil"/>
                  <w:bottom w:val="nil"/>
                  <w:right w:val="nil"/>
                </w:tcBorders>
                <w:shd w:val="clear" w:color="auto" w:fill="70AD47" w:themeFill="accent6"/>
              </w:tcPr>
            </w:tcPrChange>
          </w:tcPr>
          <w:p w14:paraId="1A4FA34C" w14:textId="5FA9D24A" w:rsidR="00374341" w:rsidDel="00255315" w:rsidRDefault="00374341" w:rsidP="00374341">
            <w:pPr>
              <w:pStyle w:val="NoSpacing"/>
              <w:rPr>
                <w:del w:id="14654" w:author="Salah Soliman" w:date="2020-01-31T16:43:00Z"/>
                <w:sz w:val="16"/>
                <w:szCs w:val="16"/>
              </w:rPr>
            </w:pPr>
          </w:p>
        </w:tc>
        <w:tc>
          <w:tcPr>
            <w:tcW w:w="3330" w:type="dxa"/>
            <w:gridSpan w:val="2"/>
            <w:tcBorders>
              <w:top w:val="nil"/>
              <w:left w:val="nil"/>
              <w:bottom w:val="nil"/>
              <w:right w:val="nil"/>
            </w:tcBorders>
            <w:shd w:val="clear" w:color="auto" w:fill="70AD47" w:themeFill="accent6"/>
            <w:vAlign w:val="center"/>
            <w:tcPrChange w:id="14655" w:author="Alexis Handford" w:date="2020-01-27T11:06:00Z">
              <w:tcPr>
                <w:tcW w:w="3330" w:type="dxa"/>
                <w:gridSpan w:val="2"/>
                <w:tcBorders>
                  <w:top w:val="nil"/>
                  <w:left w:val="nil"/>
                  <w:bottom w:val="nil"/>
                  <w:right w:val="nil"/>
                </w:tcBorders>
                <w:shd w:val="clear" w:color="auto" w:fill="70AD47" w:themeFill="accent6"/>
              </w:tcPr>
            </w:tcPrChange>
          </w:tcPr>
          <w:p w14:paraId="7C384DB5" w14:textId="10F54A63" w:rsidR="00374341" w:rsidDel="00255315" w:rsidRDefault="00374341" w:rsidP="00374341">
            <w:pPr>
              <w:pStyle w:val="NoSpacing"/>
              <w:rPr>
                <w:del w:id="14656" w:author="Salah Soliman" w:date="2020-01-31T16:43:00Z"/>
                <w:sz w:val="16"/>
                <w:szCs w:val="16"/>
              </w:rPr>
            </w:pPr>
          </w:p>
        </w:tc>
        <w:tc>
          <w:tcPr>
            <w:tcW w:w="1980" w:type="dxa"/>
            <w:tcBorders>
              <w:top w:val="nil"/>
              <w:left w:val="nil"/>
              <w:bottom w:val="nil"/>
              <w:right w:val="nil"/>
            </w:tcBorders>
            <w:shd w:val="clear" w:color="auto" w:fill="70AD47" w:themeFill="accent6"/>
            <w:vAlign w:val="center"/>
            <w:tcPrChange w:id="14657" w:author="Alexis Handford" w:date="2020-01-27T11:06:00Z">
              <w:tcPr>
                <w:tcW w:w="1980" w:type="dxa"/>
                <w:tcBorders>
                  <w:top w:val="nil"/>
                  <w:left w:val="nil"/>
                  <w:bottom w:val="nil"/>
                  <w:right w:val="nil"/>
                </w:tcBorders>
                <w:shd w:val="clear" w:color="auto" w:fill="70AD47" w:themeFill="accent6"/>
              </w:tcPr>
            </w:tcPrChange>
          </w:tcPr>
          <w:p w14:paraId="170A1450" w14:textId="2D336D51" w:rsidR="00374341" w:rsidDel="00255315" w:rsidRDefault="00374341" w:rsidP="00374341">
            <w:pPr>
              <w:pStyle w:val="NoSpacing"/>
              <w:rPr>
                <w:del w:id="14658" w:author="Salah Soliman" w:date="2020-01-31T16:43:00Z"/>
                <w:sz w:val="16"/>
                <w:szCs w:val="16"/>
              </w:rPr>
            </w:pPr>
          </w:p>
        </w:tc>
        <w:tc>
          <w:tcPr>
            <w:tcW w:w="3978" w:type="dxa"/>
            <w:tcBorders>
              <w:top w:val="nil"/>
              <w:left w:val="nil"/>
              <w:bottom w:val="nil"/>
              <w:right w:val="nil"/>
            </w:tcBorders>
            <w:shd w:val="clear" w:color="auto" w:fill="70AD47" w:themeFill="accent6"/>
            <w:vAlign w:val="center"/>
            <w:tcPrChange w:id="14659" w:author="Alexis Handford" w:date="2020-01-27T11:06:00Z">
              <w:tcPr>
                <w:tcW w:w="3978" w:type="dxa"/>
                <w:tcBorders>
                  <w:top w:val="nil"/>
                  <w:left w:val="nil"/>
                  <w:bottom w:val="nil"/>
                  <w:right w:val="nil"/>
                </w:tcBorders>
                <w:shd w:val="clear" w:color="auto" w:fill="70AD47" w:themeFill="accent6"/>
              </w:tcPr>
            </w:tcPrChange>
          </w:tcPr>
          <w:p w14:paraId="78BA08C4" w14:textId="28F57C7E" w:rsidR="00374341" w:rsidDel="00255315" w:rsidRDefault="00374341" w:rsidP="00374341">
            <w:pPr>
              <w:pStyle w:val="NoSpacing"/>
              <w:rPr>
                <w:del w:id="14660" w:author="Salah Soliman" w:date="2020-01-31T16:43:00Z"/>
                <w:noProof/>
                <w:sz w:val="16"/>
                <w:szCs w:val="16"/>
              </w:rPr>
            </w:pPr>
          </w:p>
        </w:tc>
        <w:tc>
          <w:tcPr>
            <w:tcW w:w="270" w:type="dxa"/>
            <w:tcBorders>
              <w:top w:val="nil"/>
              <w:left w:val="nil"/>
              <w:bottom w:val="nil"/>
              <w:right w:val="single" w:sz="4" w:space="0" w:color="5B9BD5" w:themeColor="accent5"/>
            </w:tcBorders>
            <w:shd w:val="clear" w:color="auto" w:fill="70AD47" w:themeFill="accent6"/>
            <w:tcPrChange w:id="14661" w:author="Alexis Handford" w:date="2020-01-27T11:06:00Z">
              <w:tcPr>
                <w:tcW w:w="270" w:type="dxa"/>
                <w:tcBorders>
                  <w:top w:val="nil"/>
                  <w:left w:val="nil"/>
                  <w:bottom w:val="nil"/>
                  <w:right w:val="single" w:sz="4" w:space="0" w:color="5B9BD5" w:themeColor="accent5"/>
                </w:tcBorders>
                <w:shd w:val="clear" w:color="auto" w:fill="70AD47" w:themeFill="accent6"/>
              </w:tcPr>
            </w:tcPrChange>
          </w:tcPr>
          <w:p w14:paraId="13EF40E4" w14:textId="6CB5ACDC" w:rsidR="00374341" w:rsidDel="00255315" w:rsidRDefault="00374341" w:rsidP="00374341">
            <w:pPr>
              <w:pStyle w:val="NoSpacing"/>
              <w:rPr>
                <w:del w:id="14662" w:author="Salah Soliman" w:date="2020-01-31T16:43:00Z"/>
                <w:sz w:val="16"/>
                <w:szCs w:val="16"/>
              </w:rPr>
            </w:pPr>
          </w:p>
        </w:tc>
      </w:tr>
      <w:tr w:rsidR="00374341" w:rsidDel="00255315" w14:paraId="3092ACD5" w14:textId="72CA8159" w:rsidTr="3E89A3C7">
        <w:trPr>
          <w:cantSplit/>
          <w:del w:id="14663" w:author="Salah Soliman" w:date="2020-01-31T16:43:00Z"/>
        </w:trPr>
        <w:tc>
          <w:tcPr>
            <w:tcW w:w="265" w:type="dxa"/>
            <w:tcBorders>
              <w:top w:val="nil"/>
              <w:left w:val="single" w:sz="4" w:space="0" w:color="5B9BD5" w:themeColor="accent5"/>
              <w:bottom w:val="nil"/>
              <w:right w:val="nil"/>
            </w:tcBorders>
            <w:shd w:val="clear" w:color="auto" w:fill="70AD47" w:themeFill="accent6"/>
            <w:tcPrChange w:id="14664" w:author="Alexis Handford" w:date="2020-01-27T11:06:00Z">
              <w:tcPr>
                <w:tcW w:w="265" w:type="dxa"/>
                <w:tcBorders>
                  <w:top w:val="nil"/>
                  <w:left w:val="single" w:sz="4" w:space="0" w:color="5B9BD5" w:themeColor="accent5"/>
                  <w:bottom w:val="nil"/>
                  <w:right w:val="nil"/>
                </w:tcBorders>
                <w:shd w:val="clear" w:color="auto" w:fill="70AD47" w:themeFill="accent6"/>
              </w:tcPr>
            </w:tcPrChange>
          </w:tcPr>
          <w:p w14:paraId="7915690A" w14:textId="1BDE8541" w:rsidR="00374341" w:rsidDel="00255315" w:rsidRDefault="00374341" w:rsidP="00374341">
            <w:pPr>
              <w:rPr>
                <w:del w:id="14665" w:author="Salah Soliman" w:date="2020-01-31T16:43:00Z"/>
              </w:rPr>
            </w:pPr>
          </w:p>
        </w:tc>
        <w:tc>
          <w:tcPr>
            <w:tcW w:w="630" w:type="dxa"/>
            <w:tcBorders>
              <w:top w:val="nil"/>
              <w:left w:val="nil"/>
              <w:bottom w:val="nil"/>
              <w:right w:val="nil"/>
            </w:tcBorders>
            <w:shd w:val="clear" w:color="auto" w:fill="FFFFFF" w:themeFill="background1"/>
            <w:vAlign w:val="center"/>
            <w:hideMark/>
            <w:tcPrChange w:id="14666" w:author="Alexis Handford" w:date="2020-01-27T11:06:00Z">
              <w:tcPr>
                <w:tcW w:w="630" w:type="dxa"/>
                <w:tcBorders>
                  <w:top w:val="nil"/>
                  <w:left w:val="nil"/>
                  <w:bottom w:val="nil"/>
                  <w:right w:val="nil"/>
                </w:tcBorders>
                <w:shd w:val="clear" w:color="auto" w:fill="FFFFFF" w:themeFill="background1"/>
                <w:hideMark/>
              </w:tcPr>
            </w:tcPrChange>
          </w:tcPr>
          <w:p w14:paraId="456B9EFE" w14:textId="16E7107F" w:rsidR="00374341" w:rsidDel="00255315" w:rsidRDefault="00374341" w:rsidP="00374341">
            <w:pPr>
              <w:rPr>
                <w:del w:id="14667" w:author="Salah Soliman" w:date="2020-01-31T16:43:00Z"/>
                <w:noProof/>
              </w:rPr>
            </w:pPr>
            <w:del w:id="14668" w:author="Salah Soliman" w:date="2020-01-31T16:43:00Z">
              <w:r w:rsidDel="00255315">
                <w:rPr>
                  <w:noProof/>
                </w:rPr>
                <mc:AlternateContent>
                  <mc:Choice Requires="wps">
                    <w:drawing>
                      <wp:inline distT="0" distB="0" distL="0" distR="0" wp14:anchorId="2DD39320" wp14:editId="28C00CEA">
                        <wp:extent cx="207010" cy="207010"/>
                        <wp:effectExtent l="19050" t="19050" r="21590" b="21590"/>
                        <wp:docPr id="351" name="Oval 35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010" cy="207010"/>
                                </a:xfrm>
                                <a:prstGeom prst="ellipse">
                                  <a:avLst/>
                                </a:prstGeom>
                                <a:noFill/>
                                <a:ln w="28575">
                                  <a:solidFill>
                                    <a:schemeClr val="accent5">
                                      <a:lumMod val="9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inline>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w16se="http://schemas.microsoft.com/office/word/2015/wordml/symex" xmlns:cx1="http://schemas.microsoft.com/office/drawing/2015/9/8/chartex" xmlns:cx="http://schemas.microsoft.com/office/drawing/2014/chartex">
                    <w:pict>
                      <v:oval w14:anchorId="2FB69BDA" id="Oval 351" o:spid="_x0000_s1026" style="width:16.3pt;height:16.3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" filled="f" strokecolor="#428bce [2888]" strokeweight="2.25pt">
                        <v:stroke joinstyle="miter"/>
                        <w10:anchorlock/>
                      </v:oval>
                    </w:pict>
                  </mc:Fallback>
                </mc:AlternateContent>
              </w:r>
            </w:del>
          </w:p>
        </w:tc>
        <w:tc>
          <w:tcPr>
            <w:tcW w:w="450" w:type="dxa"/>
            <w:tcBorders>
              <w:top w:val="nil"/>
              <w:left w:val="nil"/>
              <w:bottom w:val="nil"/>
              <w:right w:val="nil"/>
            </w:tcBorders>
            <w:shd w:val="clear" w:color="auto" w:fill="FFFFFF" w:themeFill="background1"/>
            <w:vAlign w:val="center"/>
            <w:hideMark/>
            <w:tcPrChange w:id="14669" w:author="Alexis Handford" w:date="2020-01-27T11:06:00Z">
              <w:tcPr>
                <w:tcW w:w="450" w:type="dxa"/>
                <w:tcBorders>
                  <w:top w:val="nil"/>
                  <w:left w:val="nil"/>
                  <w:bottom w:val="nil"/>
                  <w:right w:val="nil"/>
                </w:tcBorders>
                <w:shd w:val="clear" w:color="auto" w:fill="FFFFFF" w:themeFill="background1"/>
                <w:hideMark/>
              </w:tcPr>
            </w:tcPrChange>
          </w:tcPr>
          <w:p w14:paraId="4CBF4193" w14:textId="2DA8D7B5" w:rsidR="00374341" w:rsidDel="00255315" w:rsidRDefault="00374341" w:rsidP="00374341">
            <w:pPr>
              <w:rPr>
                <w:del w:id="14670" w:author="Salah Soliman" w:date="2020-01-31T16:43:00Z"/>
                <w:rFonts w:asciiTheme="majorHAnsi" w:hAnsiTheme="majorHAnsi" w:cstheme="majorHAnsi"/>
              </w:rPr>
            </w:pPr>
            <w:del w:id="14671" w:author="Salah Soliman" w:date="2020-01-31T16:43:00Z">
              <w:r w:rsidDel="00255315">
                <w:rPr>
                  <w:rFonts w:asciiTheme="majorHAnsi" w:hAnsiTheme="majorHAnsi" w:cstheme="majorHAnsi"/>
                </w:rPr>
                <w:delText>c.</w:delText>
              </w:r>
            </w:del>
          </w:p>
        </w:tc>
        <w:tc>
          <w:tcPr>
            <w:tcW w:w="8841" w:type="dxa"/>
            <w:gridSpan w:val="3"/>
            <w:tcBorders>
              <w:top w:val="nil"/>
              <w:left w:val="nil"/>
              <w:bottom w:val="nil"/>
              <w:right w:val="nil"/>
            </w:tcBorders>
            <w:shd w:val="clear" w:color="auto" w:fill="FFFFFF" w:themeFill="background1"/>
            <w:vAlign w:val="center"/>
            <w:hideMark/>
            <w:tcPrChange w:id="14672" w:author="Alexis Handford" w:date="2020-01-27T11:06:00Z">
              <w:tcPr>
                <w:tcW w:w="8841" w:type="dxa"/>
                <w:gridSpan w:val="3"/>
                <w:tcBorders>
                  <w:top w:val="nil"/>
                  <w:left w:val="nil"/>
                  <w:bottom w:val="nil"/>
                  <w:right w:val="nil"/>
                </w:tcBorders>
                <w:shd w:val="clear" w:color="auto" w:fill="FFFFFF" w:themeFill="background1"/>
                <w:hideMark/>
              </w:tcPr>
            </w:tcPrChange>
          </w:tcPr>
          <w:p w14:paraId="6043934B" w14:textId="50D99DAA" w:rsidR="00374341" w:rsidDel="00255315" w:rsidRDefault="00374341" w:rsidP="00374341">
            <w:pPr>
              <w:rPr>
                <w:del w:id="14673" w:author="Salah Soliman" w:date="2020-01-31T16:43:00Z"/>
              </w:rPr>
            </w:pPr>
            <w:del w:id="14674" w:author="Salah Soliman" w:date="2020-01-31T16:43:00Z">
              <w:r w:rsidDel="00255315">
                <w:rPr>
                  <w:rFonts w:cstheme="minorHAnsi"/>
                  <w:highlight w:val="green"/>
                </w:rPr>
                <w:delText>Matplotlib.</w:delText>
              </w:r>
            </w:del>
          </w:p>
        </w:tc>
        <w:tc>
          <w:tcPr>
            <w:tcW w:w="270" w:type="dxa"/>
            <w:tcBorders>
              <w:top w:val="nil"/>
              <w:left w:val="nil"/>
              <w:bottom w:val="nil"/>
              <w:right w:val="single" w:sz="4" w:space="0" w:color="5B9BD5" w:themeColor="accent5"/>
            </w:tcBorders>
            <w:shd w:val="clear" w:color="auto" w:fill="70AD47" w:themeFill="accent6"/>
            <w:tcPrChange w:id="14675" w:author="Alexis Handford" w:date="2020-01-27T11:06:00Z">
              <w:tcPr>
                <w:tcW w:w="270" w:type="dxa"/>
                <w:tcBorders>
                  <w:top w:val="nil"/>
                  <w:left w:val="nil"/>
                  <w:bottom w:val="nil"/>
                  <w:right w:val="single" w:sz="4" w:space="0" w:color="5B9BD5" w:themeColor="accent5"/>
                </w:tcBorders>
                <w:shd w:val="clear" w:color="auto" w:fill="70AD47" w:themeFill="accent6"/>
              </w:tcPr>
            </w:tcPrChange>
          </w:tcPr>
          <w:p w14:paraId="1B769DDB" w14:textId="478274E0" w:rsidR="00374341" w:rsidDel="00255315" w:rsidRDefault="00374341" w:rsidP="00374341">
            <w:pPr>
              <w:rPr>
                <w:del w:id="14676" w:author="Salah Soliman" w:date="2020-01-31T16:43:00Z"/>
              </w:rPr>
            </w:pPr>
          </w:p>
        </w:tc>
      </w:tr>
      <w:tr w:rsidR="00374341" w:rsidDel="00255315" w14:paraId="0E87B69C" w14:textId="462CAF69" w:rsidTr="3E89A3C7">
        <w:trPr>
          <w:cantSplit/>
          <w:del w:id="14677" w:author="Salah Soliman" w:date="2020-01-31T16:43:00Z"/>
        </w:trPr>
        <w:tc>
          <w:tcPr>
            <w:tcW w:w="265" w:type="dxa"/>
            <w:tcBorders>
              <w:top w:val="nil"/>
              <w:left w:val="single" w:sz="4" w:space="0" w:color="5B9BD5" w:themeColor="accent5"/>
              <w:bottom w:val="nil"/>
              <w:right w:val="nil"/>
            </w:tcBorders>
            <w:shd w:val="clear" w:color="auto" w:fill="70AD47" w:themeFill="accent6"/>
            <w:tcPrChange w:id="14678" w:author="Alexis Handford" w:date="2020-01-27T11:06:00Z">
              <w:tcPr>
                <w:tcW w:w="265" w:type="dxa"/>
                <w:tcBorders>
                  <w:top w:val="nil"/>
                  <w:left w:val="single" w:sz="4" w:space="0" w:color="5B9BD5" w:themeColor="accent5"/>
                  <w:bottom w:val="nil"/>
                  <w:right w:val="nil"/>
                </w:tcBorders>
                <w:shd w:val="clear" w:color="auto" w:fill="70AD47" w:themeFill="accent6"/>
              </w:tcPr>
            </w:tcPrChange>
          </w:tcPr>
          <w:p w14:paraId="05FD2BCB" w14:textId="5DD13A93" w:rsidR="00374341" w:rsidDel="00255315" w:rsidRDefault="00374341" w:rsidP="00374341">
            <w:pPr>
              <w:pStyle w:val="NoSpacing"/>
              <w:rPr>
                <w:del w:id="14679" w:author="Salah Soliman" w:date="2020-01-31T16:43:00Z"/>
                <w:sz w:val="16"/>
                <w:szCs w:val="16"/>
              </w:rPr>
            </w:pPr>
          </w:p>
        </w:tc>
        <w:tc>
          <w:tcPr>
            <w:tcW w:w="3960" w:type="dxa"/>
            <w:gridSpan w:val="3"/>
            <w:tcBorders>
              <w:top w:val="nil"/>
              <w:left w:val="nil"/>
              <w:bottom w:val="nil"/>
              <w:right w:val="nil"/>
            </w:tcBorders>
            <w:shd w:val="clear" w:color="auto" w:fill="70AD47" w:themeFill="accent6"/>
            <w:vAlign w:val="center"/>
            <w:tcPrChange w:id="14680" w:author="Alexis Handford" w:date="2020-01-27T11:06:00Z">
              <w:tcPr>
                <w:tcW w:w="3960" w:type="dxa"/>
                <w:gridSpan w:val="3"/>
                <w:tcBorders>
                  <w:top w:val="nil"/>
                  <w:left w:val="nil"/>
                  <w:bottom w:val="nil"/>
                  <w:right w:val="nil"/>
                </w:tcBorders>
                <w:shd w:val="clear" w:color="auto" w:fill="70AD47" w:themeFill="accent6"/>
              </w:tcPr>
            </w:tcPrChange>
          </w:tcPr>
          <w:p w14:paraId="5C85B800" w14:textId="3EC1145C" w:rsidR="00374341" w:rsidDel="00255315" w:rsidRDefault="00374341" w:rsidP="00374341">
            <w:pPr>
              <w:pStyle w:val="NoSpacing"/>
              <w:rPr>
                <w:del w:id="14681" w:author="Salah Soliman" w:date="2020-01-31T16:43:00Z"/>
                <w:sz w:val="16"/>
                <w:szCs w:val="16"/>
              </w:rPr>
            </w:pPr>
          </w:p>
        </w:tc>
        <w:tc>
          <w:tcPr>
            <w:tcW w:w="1980" w:type="dxa"/>
            <w:tcBorders>
              <w:top w:val="nil"/>
              <w:left w:val="nil"/>
              <w:bottom w:val="nil"/>
              <w:right w:val="nil"/>
            </w:tcBorders>
            <w:shd w:val="clear" w:color="auto" w:fill="70AD47" w:themeFill="accent6"/>
            <w:vAlign w:val="center"/>
            <w:tcPrChange w:id="14682" w:author="Alexis Handford" w:date="2020-01-27T11:06:00Z">
              <w:tcPr>
                <w:tcW w:w="1980" w:type="dxa"/>
                <w:tcBorders>
                  <w:top w:val="nil"/>
                  <w:left w:val="nil"/>
                  <w:bottom w:val="nil"/>
                  <w:right w:val="nil"/>
                </w:tcBorders>
                <w:shd w:val="clear" w:color="auto" w:fill="70AD47" w:themeFill="accent6"/>
              </w:tcPr>
            </w:tcPrChange>
          </w:tcPr>
          <w:p w14:paraId="10F0CD1E" w14:textId="1036EA09" w:rsidR="00374341" w:rsidDel="00255315" w:rsidRDefault="00374341" w:rsidP="00374341">
            <w:pPr>
              <w:pStyle w:val="NoSpacing"/>
              <w:rPr>
                <w:del w:id="14683" w:author="Salah Soliman" w:date="2020-01-31T16:43:00Z"/>
                <w:sz w:val="16"/>
                <w:szCs w:val="16"/>
              </w:rPr>
            </w:pPr>
          </w:p>
        </w:tc>
        <w:tc>
          <w:tcPr>
            <w:tcW w:w="3978" w:type="dxa"/>
            <w:tcBorders>
              <w:top w:val="nil"/>
              <w:left w:val="nil"/>
              <w:bottom w:val="nil"/>
              <w:right w:val="nil"/>
            </w:tcBorders>
            <w:shd w:val="clear" w:color="auto" w:fill="70AD47" w:themeFill="accent6"/>
            <w:vAlign w:val="center"/>
            <w:tcPrChange w:id="14684" w:author="Alexis Handford" w:date="2020-01-27T11:06:00Z">
              <w:tcPr>
                <w:tcW w:w="3978" w:type="dxa"/>
                <w:tcBorders>
                  <w:top w:val="nil"/>
                  <w:left w:val="nil"/>
                  <w:bottom w:val="nil"/>
                  <w:right w:val="nil"/>
                </w:tcBorders>
                <w:shd w:val="clear" w:color="auto" w:fill="70AD47" w:themeFill="accent6"/>
              </w:tcPr>
            </w:tcPrChange>
          </w:tcPr>
          <w:p w14:paraId="00F9A7B5" w14:textId="25BD223B" w:rsidR="00374341" w:rsidDel="00255315" w:rsidRDefault="00374341" w:rsidP="00374341">
            <w:pPr>
              <w:pStyle w:val="NoSpacing"/>
              <w:rPr>
                <w:del w:id="14685" w:author="Salah Soliman" w:date="2020-01-31T16:43:00Z"/>
                <w:sz w:val="16"/>
                <w:szCs w:val="16"/>
              </w:rPr>
            </w:pPr>
          </w:p>
        </w:tc>
        <w:tc>
          <w:tcPr>
            <w:tcW w:w="270" w:type="dxa"/>
            <w:tcBorders>
              <w:top w:val="nil"/>
              <w:left w:val="nil"/>
              <w:bottom w:val="nil"/>
              <w:right w:val="single" w:sz="4" w:space="0" w:color="5B9BD5" w:themeColor="accent5"/>
            </w:tcBorders>
            <w:shd w:val="clear" w:color="auto" w:fill="70AD47" w:themeFill="accent6"/>
            <w:tcPrChange w:id="14686" w:author="Alexis Handford" w:date="2020-01-27T11:06:00Z">
              <w:tcPr>
                <w:tcW w:w="270" w:type="dxa"/>
                <w:tcBorders>
                  <w:top w:val="nil"/>
                  <w:left w:val="nil"/>
                  <w:bottom w:val="nil"/>
                  <w:right w:val="single" w:sz="4" w:space="0" w:color="5B9BD5" w:themeColor="accent5"/>
                </w:tcBorders>
                <w:shd w:val="clear" w:color="auto" w:fill="70AD47" w:themeFill="accent6"/>
              </w:tcPr>
            </w:tcPrChange>
          </w:tcPr>
          <w:p w14:paraId="04A379E3" w14:textId="63D6E56F" w:rsidR="00374341" w:rsidDel="00255315" w:rsidRDefault="00374341" w:rsidP="00374341">
            <w:pPr>
              <w:pStyle w:val="NoSpacing"/>
              <w:rPr>
                <w:del w:id="14687" w:author="Salah Soliman" w:date="2020-01-31T16:43:00Z"/>
                <w:sz w:val="16"/>
                <w:szCs w:val="16"/>
              </w:rPr>
            </w:pPr>
          </w:p>
        </w:tc>
      </w:tr>
      <w:tr w:rsidR="00374341" w:rsidDel="00255315" w14:paraId="1F06F1AC" w14:textId="3149DBE9" w:rsidTr="3E89A3C7">
        <w:trPr>
          <w:cantSplit/>
          <w:del w:id="14688" w:author="Salah Soliman" w:date="2020-01-31T16:43:00Z"/>
        </w:trPr>
        <w:tc>
          <w:tcPr>
            <w:tcW w:w="265" w:type="dxa"/>
            <w:tcBorders>
              <w:top w:val="nil"/>
              <w:left w:val="single" w:sz="4" w:space="0" w:color="5B9BD5" w:themeColor="accent5"/>
              <w:bottom w:val="nil"/>
              <w:right w:val="nil"/>
            </w:tcBorders>
            <w:shd w:val="clear" w:color="auto" w:fill="70AD47" w:themeFill="accent6"/>
            <w:tcPrChange w:id="14689" w:author="Alexis Handford" w:date="2020-01-27T11:06:00Z">
              <w:tcPr>
                <w:tcW w:w="265" w:type="dxa"/>
                <w:tcBorders>
                  <w:top w:val="nil"/>
                  <w:left w:val="single" w:sz="4" w:space="0" w:color="5B9BD5" w:themeColor="accent5"/>
                  <w:bottom w:val="nil"/>
                  <w:right w:val="nil"/>
                </w:tcBorders>
                <w:shd w:val="clear" w:color="auto" w:fill="70AD47" w:themeFill="accent6"/>
              </w:tcPr>
            </w:tcPrChange>
          </w:tcPr>
          <w:p w14:paraId="0775460A" w14:textId="3B52320D" w:rsidR="00374341" w:rsidDel="00255315" w:rsidRDefault="00374341" w:rsidP="00374341">
            <w:pPr>
              <w:rPr>
                <w:del w:id="14690" w:author="Salah Soliman" w:date="2020-01-31T16:43:00Z"/>
              </w:rPr>
            </w:pPr>
          </w:p>
        </w:tc>
        <w:tc>
          <w:tcPr>
            <w:tcW w:w="630" w:type="dxa"/>
            <w:tcBorders>
              <w:top w:val="nil"/>
              <w:left w:val="nil"/>
              <w:bottom w:val="nil"/>
              <w:right w:val="nil"/>
            </w:tcBorders>
            <w:shd w:val="clear" w:color="auto" w:fill="FFFFFF" w:themeFill="background1"/>
            <w:vAlign w:val="center"/>
            <w:hideMark/>
            <w:tcPrChange w:id="14691" w:author="Alexis Handford" w:date="2020-01-27T11:06:00Z">
              <w:tcPr>
                <w:tcW w:w="630" w:type="dxa"/>
                <w:tcBorders>
                  <w:top w:val="nil"/>
                  <w:left w:val="nil"/>
                  <w:bottom w:val="nil"/>
                  <w:right w:val="nil"/>
                </w:tcBorders>
                <w:shd w:val="clear" w:color="auto" w:fill="FFFFFF" w:themeFill="background1"/>
                <w:hideMark/>
              </w:tcPr>
            </w:tcPrChange>
          </w:tcPr>
          <w:p w14:paraId="390CAD27" w14:textId="7FE09B9E" w:rsidR="00374341" w:rsidDel="00255315" w:rsidRDefault="00374341" w:rsidP="00374341">
            <w:pPr>
              <w:rPr>
                <w:del w:id="14692" w:author="Salah Soliman" w:date="2020-01-31T16:43:00Z"/>
                <w:noProof/>
              </w:rPr>
            </w:pPr>
            <w:del w:id="14693" w:author="Salah Soliman" w:date="2020-01-31T16:43:00Z">
              <w:r w:rsidDel="00255315">
                <w:rPr>
                  <w:noProof/>
                </w:rPr>
                <mc:AlternateContent>
                  <mc:Choice Requires="wps">
                    <w:drawing>
                      <wp:inline distT="0" distB="0" distL="0" distR="0" wp14:anchorId="6ABC4220" wp14:editId="5341ACA7">
                        <wp:extent cx="207010" cy="207010"/>
                        <wp:effectExtent l="19050" t="19050" r="21590" b="21590"/>
                        <wp:docPr id="350" name="Oval 3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010" cy="207010"/>
                                </a:xfrm>
                                <a:prstGeom prst="ellipse">
                                  <a:avLst/>
                                </a:prstGeom>
                                <a:noFill/>
                                <a:ln w="28575">
                                  <a:solidFill>
                                    <a:schemeClr val="accent5">
                                      <a:lumMod val="9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inline>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w16se="http://schemas.microsoft.com/office/word/2015/wordml/symex" xmlns:cx1="http://schemas.microsoft.com/office/drawing/2015/9/8/chartex" xmlns:cx="http://schemas.microsoft.com/office/drawing/2014/chartex">
                    <w:pict>
                      <v:oval w14:anchorId="23C3F219" id="Oval 350" o:spid="_x0000_s1026" style="width:16.3pt;height:16.3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" filled="f" strokecolor="#428bce [2888]" strokeweight="2.25pt">
                        <v:stroke joinstyle="miter"/>
                        <w10:anchorlock/>
                      </v:oval>
                    </w:pict>
                  </mc:Fallback>
                </mc:AlternateContent>
              </w:r>
            </w:del>
          </w:p>
        </w:tc>
        <w:tc>
          <w:tcPr>
            <w:tcW w:w="450" w:type="dxa"/>
            <w:tcBorders>
              <w:top w:val="nil"/>
              <w:left w:val="nil"/>
              <w:bottom w:val="nil"/>
              <w:right w:val="nil"/>
            </w:tcBorders>
            <w:shd w:val="clear" w:color="auto" w:fill="FFFFFF" w:themeFill="background1"/>
            <w:vAlign w:val="center"/>
            <w:hideMark/>
            <w:tcPrChange w:id="14694" w:author="Alexis Handford" w:date="2020-01-27T11:06:00Z">
              <w:tcPr>
                <w:tcW w:w="450" w:type="dxa"/>
                <w:tcBorders>
                  <w:top w:val="nil"/>
                  <w:left w:val="nil"/>
                  <w:bottom w:val="nil"/>
                  <w:right w:val="nil"/>
                </w:tcBorders>
                <w:shd w:val="clear" w:color="auto" w:fill="FFFFFF" w:themeFill="background1"/>
                <w:hideMark/>
              </w:tcPr>
            </w:tcPrChange>
          </w:tcPr>
          <w:p w14:paraId="365B940E" w14:textId="4516327D" w:rsidR="00374341" w:rsidDel="00255315" w:rsidRDefault="00374341" w:rsidP="00374341">
            <w:pPr>
              <w:rPr>
                <w:del w:id="14695" w:author="Salah Soliman" w:date="2020-01-31T16:43:00Z"/>
                <w:rFonts w:asciiTheme="majorHAnsi" w:hAnsiTheme="majorHAnsi" w:cstheme="majorHAnsi"/>
              </w:rPr>
            </w:pPr>
            <w:del w:id="14696" w:author="Salah Soliman" w:date="2020-01-31T16:43:00Z">
              <w:r w:rsidDel="00255315">
                <w:rPr>
                  <w:rFonts w:asciiTheme="majorHAnsi" w:hAnsiTheme="majorHAnsi" w:cstheme="majorHAnsi"/>
                </w:rPr>
                <w:delText>d.</w:delText>
              </w:r>
            </w:del>
          </w:p>
        </w:tc>
        <w:tc>
          <w:tcPr>
            <w:tcW w:w="8841" w:type="dxa"/>
            <w:gridSpan w:val="3"/>
            <w:tcBorders>
              <w:top w:val="nil"/>
              <w:left w:val="nil"/>
              <w:bottom w:val="nil"/>
              <w:right w:val="nil"/>
            </w:tcBorders>
            <w:shd w:val="clear" w:color="auto" w:fill="FFFFFF" w:themeFill="background1"/>
            <w:vAlign w:val="center"/>
            <w:hideMark/>
            <w:tcPrChange w:id="14697" w:author="Alexis Handford" w:date="2020-01-27T11:06:00Z">
              <w:tcPr>
                <w:tcW w:w="8841" w:type="dxa"/>
                <w:gridSpan w:val="3"/>
                <w:tcBorders>
                  <w:top w:val="nil"/>
                  <w:left w:val="nil"/>
                  <w:bottom w:val="nil"/>
                  <w:right w:val="nil"/>
                </w:tcBorders>
                <w:shd w:val="clear" w:color="auto" w:fill="FFFFFF" w:themeFill="background1"/>
                <w:hideMark/>
              </w:tcPr>
            </w:tcPrChange>
          </w:tcPr>
          <w:p w14:paraId="724BB5CC" w14:textId="23C6468D" w:rsidR="00374341" w:rsidDel="00255315" w:rsidRDefault="00374341" w:rsidP="00374341">
            <w:pPr>
              <w:rPr>
                <w:del w:id="14698" w:author="Salah Soliman" w:date="2020-01-31T16:43:00Z"/>
              </w:rPr>
            </w:pPr>
            <w:del w:id="14699" w:author="Salah Soliman" w:date="2020-01-31T16:43:00Z">
              <w:r w:rsidDel="00255315">
                <w:delText>Pickle.</w:delText>
              </w:r>
            </w:del>
          </w:p>
        </w:tc>
        <w:tc>
          <w:tcPr>
            <w:tcW w:w="270" w:type="dxa"/>
            <w:tcBorders>
              <w:top w:val="nil"/>
              <w:left w:val="nil"/>
              <w:bottom w:val="nil"/>
              <w:right w:val="single" w:sz="4" w:space="0" w:color="5B9BD5" w:themeColor="accent5"/>
            </w:tcBorders>
            <w:shd w:val="clear" w:color="auto" w:fill="70AD47" w:themeFill="accent6"/>
            <w:tcPrChange w:id="14700" w:author="Alexis Handford" w:date="2020-01-27T11:06:00Z">
              <w:tcPr>
                <w:tcW w:w="270" w:type="dxa"/>
                <w:tcBorders>
                  <w:top w:val="nil"/>
                  <w:left w:val="nil"/>
                  <w:bottom w:val="nil"/>
                  <w:right w:val="single" w:sz="4" w:space="0" w:color="5B9BD5" w:themeColor="accent5"/>
                </w:tcBorders>
                <w:shd w:val="clear" w:color="auto" w:fill="70AD47" w:themeFill="accent6"/>
              </w:tcPr>
            </w:tcPrChange>
          </w:tcPr>
          <w:p w14:paraId="5D8A55B5" w14:textId="088D56DC" w:rsidR="00374341" w:rsidDel="00255315" w:rsidRDefault="00374341" w:rsidP="00374341">
            <w:pPr>
              <w:rPr>
                <w:del w:id="14701" w:author="Salah Soliman" w:date="2020-01-31T16:43:00Z"/>
              </w:rPr>
            </w:pPr>
          </w:p>
        </w:tc>
      </w:tr>
      <w:tr w:rsidR="00374341" w:rsidDel="00255315" w14:paraId="0B0910AA" w14:textId="0C60E79C" w:rsidTr="3E89A3C7">
        <w:trPr>
          <w:cantSplit/>
          <w:del w:id="14702" w:author="Salah Soliman" w:date="2020-01-31T16:43:00Z"/>
        </w:trPr>
        <w:tc>
          <w:tcPr>
            <w:tcW w:w="265" w:type="dxa"/>
            <w:tcBorders>
              <w:top w:val="nil"/>
              <w:left w:val="single" w:sz="4" w:space="0" w:color="5B9BD5" w:themeColor="accent5"/>
              <w:bottom w:val="nil"/>
              <w:right w:val="nil"/>
            </w:tcBorders>
            <w:shd w:val="clear" w:color="auto" w:fill="70AD47" w:themeFill="accent6"/>
            <w:tcPrChange w:id="14703" w:author="Alexis Handford" w:date="2020-01-27T11:06:00Z">
              <w:tcPr>
                <w:tcW w:w="265" w:type="dxa"/>
                <w:tcBorders>
                  <w:top w:val="nil"/>
                  <w:left w:val="single" w:sz="4" w:space="0" w:color="5B9BD5" w:themeColor="accent5"/>
                  <w:bottom w:val="nil"/>
                  <w:right w:val="nil"/>
                </w:tcBorders>
                <w:shd w:val="clear" w:color="auto" w:fill="70AD47" w:themeFill="accent6"/>
              </w:tcPr>
            </w:tcPrChange>
          </w:tcPr>
          <w:p w14:paraId="6872230E" w14:textId="79865701" w:rsidR="00374341" w:rsidDel="00255315" w:rsidRDefault="00374341" w:rsidP="00374341">
            <w:pPr>
              <w:pStyle w:val="NoSpacing"/>
              <w:rPr>
                <w:del w:id="14704" w:author="Salah Soliman" w:date="2020-01-31T16:43:00Z"/>
                <w:sz w:val="16"/>
                <w:szCs w:val="16"/>
              </w:rPr>
            </w:pPr>
          </w:p>
        </w:tc>
        <w:tc>
          <w:tcPr>
            <w:tcW w:w="3960" w:type="dxa"/>
            <w:gridSpan w:val="3"/>
            <w:tcBorders>
              <w:top w:val="nil"/>
              <w:left w:val="nil"/>
              <w:bottom w:val="nil"/>
              <w:right w:val="nil"/>
            </w:tcBorders>
            <w:shd w:val="clear" w:color="auto" w:fill="70AD47" w:themeFill="accent6"/>
            <w:vAlign w:val="center"/>
            <w:tcPrChange w:id="14705" w:author="Alexis Handford" w:date="2020-01-27T11:06:00Z">
              <w:tcPr>
                <w:tcW w:w="3960" w:type="dxa"/>
                <w:gridSpan w:val="3"/>
                <w:tcBorders>
                  <w:top w:val="nil"/>
                  <w:left w:val="nil"/>
                  <w:bottom w:val="nil"/>
                  <w:right w:val="nil"/>
                </w:tcBorders>
                <w:shd w:val="clear" w:color="auto" w:fill="70AD47" w:themeFill="accent6"/>
              </w:tcPr>
            </w:tcPrChange>
          </w:tcPr>
          <w:p w14:paraId="7DB7CC8A" w14:textId="31C4A7A4" w:rsidR="00374341" w:rsidDel="00255315" w:rsidRDefault="00374341" w:rsidP="00374341">
            <w:pPr>
              <w:pStyle w:val="NoSpacing"/>
              <w:rPr>
                <w:del w:id="14706" w:author="Salah Soliman" w:date="2020-01-31T16:43:00Z"/>
                <w:sz w:val="16"/>
                <w:szCs w:val="16"/>
              </w:rPr>
            </w:pPr>
          </w:p>
        </w:tc>
        <w:tc>
          <w:tcPr>
            <w:tcW w:w="1980" w:type="dxa"/>
            <w:tcBorders>
              <w:top w:val="nil"/>
              <w:left w:val="nil"/>
              <w:bottom w:val="nil"/>
              <w:right w:val="nil"/>
            </w:tcBorders>
            <w:shd w:val="clear" w:color="auto" w:fill="70AD47" w:themeFill="accent6"/>
            <w:vAlign w:val="center"/>
            <w:tcPrChange w:id="14707" w:author="Alexis Handford" w:date="2020-01-27T11:06:00Z">
              <w:tcPr>
                <w:tcW w:w="1980" w:type="dxa"/>
                <w:tcBorders>
                  <w:top w:val="nil"/>
                  <w:left w:val="nil"/>
                  <w:bottom w:val="nil"/>
                  <w:right w:val="nil"/>
                </w:tcBorders>
                <w:shd w:val="clear" w:color="auto" w:fill="70AD47" w:themeFill="accent6"/>
              </w:tcPr>
            </w:tcPrChange>
          </w:tcPr>
          <w:p w14:paraId="0F2EBF06" w14:textId="6060162B" w:rsidR="00374341" w:rsidDel="00255315" w:rsidRDefault="00374341" w:rsidP="00374341">
            <w:pPr>
              <w:pStyle w:val="NoSpacing"/>
              <w:rPr>
                <w:del w:id="14708" w:author="Salah Soliman" w:date="2020-01-31T16:43:00Z"/>
                <w:sz w:val="16"/>
                <w:szCs w:val="16"/>
              </w:rPr>
            </w:pPr>
          </w:p>
        </w:tc>
        <w:tc>
          <w:tcPr>
            <w:tcW w:w="3978" w:type="dxa"/>
            <w:tcBorders>
              <w:top w:val="nil"/>
              <w:left w:val="nil"/>
              <w:bottom w:val="nil"/>
              <w:right w:val="nil"/>
            </w:tcBorders>
            <w:shd w:val="clear" w:color="auto" w:fill="70AD47" w:themeFill="accent6"/>
            <w:vAlign w:val="center"/>
            <w:tcPrChange w:id="14709" w:author="Alexis Handford" w:date="2020-01-27T11:06:00Z">
              <w:tcPr>
                <w:tcW w:w="3978" w:type="dxa"/>
                <w:tcBorders>
                  <w:top w:val="nil"/>
                  <w:left w:val="nil"/>
                  <w:bottom w:val="nil"/>
                  <w:right w:val="nil"/>
                </w:tcBorders>
                <w:shd w:val="clear" w:color="auto" w:fill="70AD47" w:themeFill="accent6"/>
              </w:tcPr>
            </w:tcPrChange>
          </w:tcPr>
          <w:p w14:paraId="0F630A72" w14:textId="613F566C" w:rsidR="00374341" w:rsidDel="00255315" w:rsidRDefault="00374341" w:rsidP="00374341">
            <w:pPr>
              <w:pStyle w:val="NoSpacing"/>
              <w:rPr>
                <w:del w:id="14710" w:author="Salah Soliman" w:date="2020-01-31T16:43:00Z"/>
                <w:sz w:val="16"/>
                <w:szCs w:val="16"/>
              </w:rPr>
            </w:pPr>
          </w:p>
        </w:tc>
        <w:tc>
          <w:tcPr>
            <w:tcW w:w="270" w:type="dxa"/>
            <w:tcBorders>
              <w:top w:val="nil"/>
              <w:left w:val="nil"/>
              <w:bottom w:val="nil"/>
              <w:right w:val="single" w:sz="4" w:space="0" w:color="5B9BD5" w:themeColor="accent5"/>
            </w:tcBorders>
            <w:shd w:val="clear" w:color="auto" w:fill="70AD47" w:themeFill="accent6"/>
            <w:tcPrChange w:id="14711" w:author="Alexis Handford" w:date="2020-01-27T11:06:00Z">
              <w:tcPr>
                <w:tcW w:w="270" w:type="dxa"/>
                <w:tcBorders>
                  <w:top w:val="nil"/>
                  <w:left w:val="nil"/>
                  <w:bottom w:val="nil"/>
                  <w:right w:val="single" w:sz="4" w:space="0" w:color="5B9BD5" w:themeColor="accent5"/>
                </w:tcBorders>
                <w:shd w:val="clear" w:color="auto" w:fill="70AD47" w:themeFill="accent6"/>
              </w:tcPr>
            </w:tcPrChange>
          </w:tcPr>
          <w:p w14:paraId="659472E8" w14:textId="55E34F2A" w:rsidR="00374341" w:rsidDel="00255315" w:rsidRDefault="00374341" w:rsidP="00374341">
            <w:pPr>
              <w:pStyle w:val="NoSpacing"/>
              <w:rPr>
                <w:del w:id="14712" w:author="Salah Soliman" w:date="2020-01-31T16:43:00Z"/>
                <w:sz w:val="16"/>
                <w:szCs w:val="16"/>
              </w:rPr>
            </w:pPr>
          </w:p>
        </w:tc>
      </w:tr>
      <w:tr w:rsidR="00374341" w:rsidDel="00255315" w14:paraId="43394EF9" w14:textId="19DB85D3" w:rsidTr="3E89A3C7">
        <w:trPr>
          <w:cantSplit/>
          <w:del w:id="14713" w:author="Salah Soliman" w:date="2020-01-31T16:43:00Z"/>
        </w:trPr>
        <w:tc>
          <w:tcPr>
            <w:tcW w:w="265" w:type="dxa"/>
            <w:tcBorders>
              <w:top w:val="nil"/>
              <w:left w:val="single" w:sz="4" w:space="0" w:color="5B9BD5" w:themeColor="accent5"/>
              <w:bottom w:val="single" w:sz="4" w:space="0" w:color="5B9BD5" w:themeColor="accent5"/>
              <w:right w:val="nil"/>
            </w:tcBorders>
            <w:shd w:val="clear" w:color="auto" w:fill="70AD47" w:themeFill="accent6"/>
            <w:tcPrChange w:id="14714" w:author="Alexis Handford" w:date="2020-01-27T11:06:00Z">
              <w:tcPr>
                <w:tcW w:w="265" w:type="dxa"/>
                <w:tcBorders>
                  <w:top w:val="nil"/>
                  <w:left w:val="single" w:sz="4" w:space="0" w:color="5B9BD5" w:themeColor="accent5"/>
                  <w:bottom w:val="single" w:sz="4" w:space="0" w:color="5B9BD5" w:themeColor="accent5"/>
                  <w:right w:val="nil"/>
                </w:tcBorders>
                <w:shd w:val="clear" w:color="auto" w:fill="70AD47" w:themeFill="accent6"/>
              </w:tcPr>
            </w:tcPrChange>
          </w:tcPr>
          <w:p w14:paraId="75D11030" w14:textId="7CA20DFB" w:rsidR="00374341" w:rsidDel="00255315" w:rsidRDefault="00374341" w:rsidP="00374341">
            <w:pPr>
              <w:rPr>
                <w:del w:id="14715" w:author="Salah Soliman" w:date="2020-01-31T16:43:00Z"/>
              </w:rPr>
            </w:pPr>
          </w:p>
        </w:tc>
        <w:tc>
          <w:tcPr>
            <w:tcW w:w="3960" w:type="dxa"/>
            <w:gridSpan w:val="3"/>
            <w:tcBorders>
              <w:top w:val="nil"/>
              <w:left w:val="nil"/>
              <w:bottom w:val="single" w:sz="4" w:space="0" w:color="5B9BD5" w:themeColor="accent5"/>
              <w:right w:val="nil"/>
            </w:tcBorders>
            <w:shd w:val="clear" w:color="auto" w:fill="70AD47" w:themeFill="accent6"/>
            <w:vAlign w:val="center"/>
            <w:tcPrChange w:id="14716" w:author="Alexis Handford" w:date="2020-01-27T11:06:00Z">
              <w:tcPr>
                <w:tcW w:w="3960" w:type="dxa"/>
                <w:gridSpan w:val="3"/>
                <w:tcBorders>
                  <w:top w:val="nil"/>
                  <w:left w:val="nil"/>
                  <w:bottom w:val="single" w:sz="4" w:space="0" w:color="5B9BD5" w:themeColor="accent5"/>
                  <w:right w:val="nil"/>
                </w:tcBorders>
                <w:shd w:val="clear" w:color="auto" w:fill="70AD47" w:themeFill="accent6"/>
              </w:tcPr>
            </w:tcPrChange>
          </w:tcPr>
          <w:p w14:paraId="7066F7BF" w14:textId="6FFF4CDE" w:rsidR="00374341" w:rsidDel="00255315" w:rsidRDefault="00374341" w:rsidP="00374341">
            <w:pPr>
              <w:rPr>
                <w:del w:id="14717" w:author="Salah Soliman" w:date="2020-01-31T16:43:00Z"/>
              </w:rPr>
            </w:pPr>
          </w:p>
        </w:tc>
        <w:tc>
          <w:tcPr>
            <w:tcW w:w="1980" w:type="dxa"/>
            <w:tcBorders>
              <w:top w:val="nil"/>
              <w:left w:val="nil"/>
              <w:bottom w:val="single" w:sz="4" w:space="0" w:color="5B9BD5" w:themeColor="accent5"/>
              <w:right w:val="nil"/>
            </w:tcBorders>
            <w:shd w:val="clear" w:color="auto" w:fill="70AD47" w:themeFill="accent6"/>
            <w:vAlign w:val="center"/>
            <w:hideMark/>
            <w:tcPrChange w:id="14718" w:author="Alexis Handford" w:date="2020-01-27T11:06:00Z">
              <w:tcPr>
                <w:tcW w:w="1980" w:type="dxa"/>
                <w:tcBorders>
                  <w:top w:val="nil"/>
                  <w:left w:val="nil"/>
                  <w:bottom w:val="single" w:sz="4" w:space="0" w:color="5B9BD5" w:themeColor="accent5"/>
                  <w:right w:val="nil"/>
                </w:tcBorders>
                <w:shd w:val="clear" w:color="auto" w:fill="70AD47" w:themeFill="accent6"/>
                <w:hideMark/>
              </w:tcPr>
            </w:tcPrChange>
          </w:tcPr>
          <w:p w14:paraId="393B5366" w14:textId="2B443F73" w:rsidR="00374341" w:rsidDel="00255315" w:rsidRDefault="00374341" w:rsidP="00374341">
            <w:pPr>
              <w:rPr>
                <w:del w:id="14719" w:author="Salah Soliman" w:date="2020-01-31T16:43:00Z"/>
              </w:rPr>
            </w:pPr>
            <w:del w:id="14720" w:author="Salah Soliman" w:date="2020-01-31T16:43:00Z">
              <w:r w:rsidDel="00255315">
                <w:rPr>
                  <w:noProof/>
                </w:rPr>
                <w:drawing>
                  <wp:inline distT="0" distB="0" distL="0" distR="0" wp14:anchorId="19895325" wp14:editId="44476910">
                    <wp:extent cx="1158240" cy="304800"/>
                    <wp:effectExtent l="0" t="0" r="381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158240" cy="304800"/>
                            </a:xfrm>
                            <a:prstGeom prst="rect">
                              <a:avLst/>
                            </a:prstGeom>
                            <a:noFill/>
                            <a:ln>
                              <a:noFill/>
                            </a:ln>
                          </pic:spPr>
                        </pic:pic>
                      </a:graphicData>
                    </a:graphic>
                  </wp:inline>
                </w:drawing>
              </w:r>
            </w:del>
          </w:p>
        </w:tc>
        <w:tc>
          <w:tcPr>
            <w:tcW w:w="3978" w:type="dxa"/>
            <w:tcBorders>
              <w:top w:val="nil"/>
              <w:left w:val="nil"/>
              <w:bottom w:val="single" w:sz="4" w:space="0" w:color="5B9BD5" w:themeColor="accent5"/>
              <w:right w:val="nil"/>
            </w:tcBorders>
            <w:shd w:val="clear" w:color="auto" w:fill="70AD47" w:themeFill="accent6"/>
            <w:vAlign w:val="center"/>
            <w:tcPrChange w:id="14721" w:author="Alexis Handford" w:date="2020-01-27T11:06:00Z">
              <w:tcPr>
                <w:tcW w:w="3978" w:type="dxa"/>
                <w:tcBorders>
                  <w:top w:val="nil"/>
                  <w:left w:val="nil"/>
                  <w:bottom w:val="single" w:sz="4" w:space="0" w:color="5B9BD5" w:themeColor="accent5"/>
                  <w:right w:val="nil"/>
                </w:tcBorders>
                <w:shd w:val="clear" w:color="auto" w:fill="70AD47" w:themeFill="accent6"/>
              </w:tcPr>
            </w:tcPrChange>
          </w:tcPr>
          <w:p w14:paraId="33FB3105" w14:textId="7442EA9B" w:rsidR="00374341" w:rsidDel="00255315" w:rsidRDefault="00374341" w:rsidP="00374341">
            <w:pPr>
              <w:rPr>
                <w:del w:id="14722" w:author="Salah Soliman" w:date="2020-01-31T16:43:00Z"/>
              </w:rPr>
            </w:pPr>
          </w:p>
        </w:tc>
        <w:tc>
          <w:tcPr>
            <w:tcW w:w="270" w:type="dxa"/>
            <w:tcBorders>
              <w:top w:val="nil"/>
              <w:left w:val="nil"/>
              <w:bottom w:val="single" w:sz="4" w:space="0" w:color="5B9BD5" w:themeColor="accent5"/>
              <w:right w:val="single" w:sz="4" w:space="0" w:color="5B9BD5" w:themeColor="accent5"/>
            </w:tcBorders>
            <w:shd w:val="clear" w:color="auto" w:fill="70AD47" w:themeFill="accent6"/>
            <w:tcPrChange w:id="14723" w:author="Alexis Handford" w:date="2020-01-27T11:06:00Z">
              <w:tcPr>
                <w:tcW w:w="270" w:type="dxa"/>
                <w:tcBorders>
                  <w:top w:val="nil"/>
                  <w:left w:val="nil"/>
                  <w:bottom w:val="single" w:sz="4" w:space="0" w:color="5B9BD5" w:themeColor="accent5"/>
                  <w:right w:val="single" w:sz="4" w:space="0" w:color="5B9BD5" w:themeColor="accent5"/>
                </w:tcBorders>
                <w:shd w:val="clear" w:color="auto" w:fill="70AD47" w:themeFill="accent6"/>
              </w:tcPr>
            </w:tcPrChange>
          </w:tcPr>
          <w:p w14:paraId="469452CD" w14:textId="462F2642" w:rsidR="00374341" w:rsidDel="00255315" w:rsidRDefault="00374341" w:rsidP="00374341">
            <w:pPr>
              <w:rPr>
                <w:del w:id="14724" w:author="Salah Soliman" w:date="2020-01-31T16:43:00Z"/>
              </w:rPr>
            </w:pPr>
          </w:p>
        </w:tc>
      </w:tr>
    </w:tbl>
    <w:p w14:paraId="089791C2" w14:textId="15A9ACF2" w:rsidR="00374341" w:rsidDel="00255315" w:rsidRDefault="00374341" w:rsidP="00374341">
      <w:pPr>
        <w:pStyle w:val="NoSpacing"/>
        <w:rPr>
          <w:del w:id="14725" w:author="Salah Soliman" w:date="2020-01-31T16:43:00Z"/>
        </w:rPr>
      </w:pPr>
    </w:p>
    <w:tbl>
      <w:tblPr>
        <w:tblStyle w:val="TableGrid"/>
        <w:tblW w:w="10530" w:type="dxa"/>
        <w:tblBorders>
          <w:top w:val="single" w:sz="4" w:space="0" w:color="5B9BD5" w:themeColor="accent5"/>
          <w:left w:val="single" w:sz="4" w:space="0" w:color="5B9BD5" w:themeColor="accent5"/>
          <w:bottom w:val="single" w:sz="4" w:space="0" w:color="5B9BD5" w:themeColor="accent5"/>
          <w:right w:val="single" w:sz="4" w:space="0" w:color="5B9BD5" w:themeColor="accent5"/>
          <w:insideH w:val="none" w:sz="0" w:space="0" w:color="auto"/>
          <w:insideV w:val="none" w:sz="0" w:space="0" w:color="auto"/>
        </w:tblBorders>
        <w:tblLayout w:type="fixed"/>
        <w:tblCellMar>
          <w:left w:w="115" w:type="dxa"/>
          <w:right w:w="115" w:type="dxa"/>
        </w:tblCellMar>
        <w:tblLook w:val="04A0" w:firstRow="1" w:lastRow="0" w:firstColumn="1" w:lastColumn="0" w:noHBand="0" w:noVBand="1"/>
      </w:tblPr>
      <w:tblGrid>
        <w:gridCol w:w="265"/>
        <w:gridCol w:w="2521"/>
        <w:gridCol w:w="7474"/>
        <w:gridCol w:w="270"/>
      </w:tblGrid>
      <w:tr w:rsidR="00374341" w:rsidDel="00255315" w14:paraId="78907C10" w14:textId="19441A4A" w:rsidTr="00374341">
        <w:trPr>
          <w:trHeight w:val="107"/>
          <w:del w:id="14726" w:author="Salah Soliman" w:date="2020-01-31T16:43:00Z"/>
        </w:trPr>
        <w:tc>
          <w:tcPr>
            <w:tcW w:w="265" w:type="dxa"/>
            <w:tcBorders>
              <w:top w:val="single" w:sz="4" w:space="0" w:color="5B9BD5" w:themeColor="accent5"/>
              <w:left w:val="single" w:sz="4" w:space="0" w:color="5B9BD5" w:themeColor="accent5"/>
              <w:bottom w:val="nil"/>
              <w:right w:val="nil"/>
            </w:tcBorders>
            <w:shd w:val="clear" w:color="auto" w:fill="70AD47" w:themeFill="accent6"/>
          </w:tcPr>
          <w:p w14:paraId="39BF7726" w14:textId="295C89B8" w:rsidR="00374341" w:rsidDel="00255315" w:rsidRDefault="00374341" w:rsidP="00374341">
            <w:pPr>
              <w:rPr>
                <w:del w:id="14727" w:author="Salah Soliman" w:date="2020-01-31T16:43:00Z"/>
              </w:rPr>
            </w:pPr>
          </w:p>
        </w:tc>
        <w:tc>
          <w:tcPr>
            <w:tcW w:w="2520" w:type="dxa"/>
            <w:tcBorders>
              <w:top w:val="single" w:sz="4" w:space="0" w:color="5B9BD5" w:themeColor="accent5"/>
              <w:left w:val="nil"/>
              <w:bottom w:val="nil"/>
              <w:right w:val="nil"/>
            </w:tcBorders>
            <w:shd w:val="clear" w:color="auto" w:fill="70AD47" w:themeFill="accent6"/>
          </w:tcPr>
          <w:p w14:paraId="014AC513" w14:textId="5E1C2E76" w:rsidR="00374341" w:rsidDel="00255315" w:rsidRDefault="00374341" w:rsidP="00374341">
            <w:pPr>
              <w:rPr>
                <w:del w:id="14728" w:author="Salah Soliman" w:date="2020-01-31T16:43:00Z"/>
              </w:rPr>
            </w:pPr>
          </w:p>
        </w:tc>
        <w:tc>
          <w:tcPr>
            <w:tcW w:w="7470" w:type="dxa"/>
            <w:tcBorders>
              <w:top w:val="single" w:sz="4" w:space="0" w:color="5B9BD5" w:themeColor="accent5"/>
              <w:left w:val="nil"/>
              <w:bottom w:val="nil"/>
              <w:right w:val="nil"/>
            </w:tcBorders>
            <w:shd w:val="clear" w:color="auto" w:fill="70AD47" w:themeFill="accent6"/>
            <w:hideMark/>
          </w:tcPr>
          <w:p w14:paraId="2C771C55" w14:textId="4CF67373" w:rsidR="00374341" w:rsidDel="00255315" w:rsidRDefault="00374341" w:rsidP="00374341">
            <w:pPr>
              <w:jc w:val="right"/>
              <w:rPr>
                <w:del w:id="14729" w:author="Salah Soliman" w:date="2020-01-31T16:43:00Z"/>
                <w:color w:val="78C800"/>
              </w:rPr>
            </w:pPr>
            <w:del w:id="14730" w:author="Salah Soliman" w:date="2020-01-31T16:43:00Z">
              <w:r w:rsidDel="00255315">
                <w:rPr>
                  <w:rFonts w:ascii="FontAwesome" w:hAnsi="FontAwesome"/>
                  <w:color w:val="78C800"/>
                </w:rPr>
                <w:sym w:font="FontAwesome" w:char="F058"/>
              </w:r>
              <w:r w:rsidDel="00255315">
                <w:rPr>
                  <w:color w:val="78C800"/>
                </w:rPr>
                <w:delText xml:space="preserve"> Correct</w:delText>
              </w:r>
            </w:del>
          </w:p>
        </w:tc>
        <w:tc>
          <w:tcPr>
            <w:tcW w:w="270" w:type="dxa"/>
            <w:tcBorders>
              <w:top w:val="single" w:sz="4" w:space="0" w:color="5B9BD5" w:themeColor="accent5"/>
              <w:left w:val="nil"/>
              <w:bottom w:val="nil"/>
              <w:right w:val="single" w:sz="4" w:space="0" w:color="5B9BD5" w:themeColor="accent5"/>
            </w:tcBorders>
            <w:shd w:val="clear" w:color="auto" w:fill="70AD47" w:themeFill="accent6"/>
          </w:tcPr>
          <w:p w14:paraId="7086A5B8" w14:textId="25B7DA72" w:rsidR="00374341" w:rsidDel="00255315" w:rsidRDefault="00374341" w:rsidP="00374341">
            <w:pPr>
              <w:rPr>
                <w:del w:id="14731" w:author="Salah Soliman" w:date="2020-01-31T16:43:00Z"/>
                <w:color w:val="404040" w:themeColor="text1" w:themeTint="BF"/>
              </w:rPr>
            </w:pPr>
          </w:p>
        </w:tc>
      </w:tr>
      <w:tr w:rsidR="00374341" w:rsidDel="00255315" w14:paraId="56F9C1D5" w14:textId="4900B31F" w:rsidTr="00374341">
        <w:trPr>
          <w:del w:id="14732" w:author="Salah Soliman" w:date="2020-01-31T16:43:00Z"/>
        </w:trPr>
        <w:tc>
          <w:tcPr>
            <w:tcW w:w="265" w:type="dxa"/>
            <w:tcBorders>
              <w:top w:val="nil"/>
              <w:left w:val="single" w:sz="4" w:space="0" w:color="5B9BD5" w:themeColor="accent5"/>
              <w:bottom w:val="nil"/>
              <w:right w:val="nil"/>
            </w:tcBorders>
            <w:shd w:val="clear" w:color="auto" w:fill="70AD47" w:themeFill="accent6"/>
          </w:tcPr>
          <w:p w14:paraId="59F46FEA" w14:textId="64B1384F" w:rsidR="00374341" w:rsidDel="00255315" w:rsidRDefault="00374341" w:rsidP="00374341">
            <w:pPr>
              <w:rPr>
                <w:del w:id="14733" w:author="Salah Soliman" w:date="2020-01-31T16:43:00Z"/>
              </w:rPr>
            </w:pPr>
          </w:p>
        </w:tc>
        <w:tc>
          <w:tcPr>
            <w:tcW w:w="2520" w:type="dxa"/>
            <w:tcBorders>
              <w:top w:val="nil"/>
              <w:left w:val="nil"/>
              <w:bottom w:val="nil"/>
              <w:right w:val="nil"/>
            </w:tcBorders>
            <w:shd w:val="clear" w:color="auto" w:fill="78C800"/>
            <w:hideMark/>
          </w:tcPr>
          <w:p w14:paraId="117658D3" w14:textId="50568703" w:rsidR="00374341" w:rsidDel="00255315" w:rsidRDefault="00374341" w:rsidP="00374341">
            <w:pPr>
              <w:rPr>
                <w:del w:id="14734" w:author="Salah Soliman" w:date="2020-01-31T16:43:00Z"/>
                <w:rFonts w:asciiTheme="majorHAnsi" w:hAnsiTheme="majorHAnsi" w:cstheme="majorHAnsi"/>
                <w:color w:val="FFFFFF" w:themeColor="background1"/>
              </w:rPr>
            </w:pPr>
            <w:del w:id="14735" w:author="Salah Soliman" w:date="2020-01-31T16:43:00Z">
              <w:r w:rsidDel="00255315">
                <w:rPr>
                  <w:rFonts w:asciiTheme="majorHAnsi" w:hAnsiTheme="majorHAnsi" w:cstheme="majorHAnsi"/>
                  <w:color w:val="FFFFFF" w:themeColor="background1"/>
                </w:rPr>
                <w:delText>Explanation</w:delText>
              </w:r>
            </w:del>
          </w:p>
        </w:tc>
        <w:tc>
          <w:tcPr>
            <w:tcW w:w="7470" w:type="dxa"/>
            <w:tcBorders>
              <w:top w:val="nil"/>
              <w:left w:val="nil"/>
              <w:bottom w:val="nil"/>
              <w:right w:val="nil"/>
            </w:tcBorders>
            <w:shd w:val="clear" w:color="auto" w:fill="70AD47" w:themeFill="accent6"/>
          </w:tcPr>
          <w:p w14:paraId="043A50F3" w14:textId="22865E86" w:rsidR="00374341" w:rsidDel="00255315" w:rsidRDefault="00374341" w:rsidP="00374341">
            <w:pPr>
              <w:rPr>
                <w:del w:id="14736" w:author="Salah Soliman" w:date="2020-01-31T16:43:00Z"/>
                <w:color w:val="404040" w:themeColor="text1" w:themeTint="BF"/>
              </w:rPr>
            </w:pPr>
          </w:p>
        </w:tc>
        <w:tc>
          <w:tcPr>
            <w:tcW w:w="270" w:type="dxa"/>
            <w:tcBorders>
              <w:top w:val="nil"/>
              <w:left w:val="nil"/>
              <w:bottom w:val="nil"/>
              <w:right w:val="single" w:sz="4" w:space="0" w:color="5B9BD5" w:themeColor="accent5"/>
            </w:tcBorders>
            <w:shd w:val="clear" w:color="auto" w:fill="70AD47" w:themeFill="accent6"/>
          </w:tcPr>
          <w:p w14:paraId="4C4039E4" w14:textId="17E50BC1" w:rsidR="00374341" w:rsidDel="00255315" w:rsidRDefault="00374341" w:rsidP="00374341">
            <w:pPr>
              <w:rPr>
                <w:del w:id="14737" w:author="Salah Soliman" w:date="2020-01-31T16:43:00Z"/>
              </w:rPr>
            </w:pPr>
          </w:p>
        </w:tc>
      </w:tr>
      <w:tr w:rsidR="00374341" w:rsidDel="00255315" w14:paraId="37AAE91E" w14:textId="067B472B" w:rsidTr="00374341">
        <w:trPr>
          <w:del w:id="14738" w:author="Salah Soliman" w:date="2020-01-31T16:43:00Z"/>
        </w:trPr>
        <w:tc>
          <w:tcPr>
            <w:tcW w:w="265" w:type="dxa"/>
            <w:tcBorders>
              <w:top w:val="nil"/>
              <w:left w:val="single" w:sz="4" w:space="0" w:color="5B9BD5" w:themeColor="accent5"/>
              <w:bottom w:val="nil"/>
              <w:right w:val="nil"/>
            </w:tcBorders>
            <w:shd w:val="clear" w:color="auto" w:fill="70AD47" w:themeFill="accent6"/>
          </w:tcPr>
          <w:p w14:paraId="468DF8B2" w14:textId="3AE47518" w:rsidR="00374341" w:rsidDel="00255315" w:rsidRDefault="00374341" w:rsidP="00374341">
            <w:pPr>
              <w:pStyle w:val="NoSpacing"/>
              <w:rPr>
                <w:del w:id="14739" w:author="Salah Soliman" w:date="2020-01-31T16:43:00Z"/>
                <w:sz w:val="16"/>
                <w:szCs w:val="16"/>
              </w:rPr>
            </w:pPr>
          </w:p>
        </w:tc>
        <w:tc>
          <w:tcPr>
            <w:tcW w:w="2520" w:type="dxa"/>
            <w:tcBorders>
              <w:top w:val="nil"/>
              <w:left w:val="nil"/>
              <w:bottom w:val="single" w:sz="4" w:space="0" w:color="CCFFCC"/>
              <w:right w:val="nil"/>
            </w:tcBorders>
            <w:shd w:val="clear" w:color="auto" w:fill="78C800"/>
          </w:tcPr>
          <w:p w14:paraId="4F8AA938" w14:textId="696CE279" w:rsidR="00374341" w:rsidDel="00255315" w:rsidRDefault="00374341" w:rsidP="00374341">
            <w:pPr>
              <w:pStyle w:val="NoSpacing"/>
              <w:rPr>
                <w:del w:id="14740" w:author="Salah Soliman" w:date="2020-01-31T16:43:00Z"/>
                <w:sz w:val="16"/>
                <w:szCs w:val="16"/>
              </w:rPr>
            </w:pPr>
          </w:p>
        </w:tc>
        <w:tc>
          <w:tcPr>
            <w:tcW w:w="7470" w:type="dxa"/>
            <w:tcBorders>
              <w:top w:val="nil"/>
              <w:left w:val="nil"/>
              <w:bottom w:val="single" w:sz="4" w:space="0" w:color="CCFFCC"/>
              <w:right w:val="nil"/>
            </w:tcBorders>
            <w:shd w:val="clear" w:color="auto" w:fill="78C800"/>
          </w:tcPr>
          <w:p w14:paraId="158A9A0B" w14:textId="1139241C" w:rsidR="00374341" w:rsidDel="00255315" w:rsidRDefault="00374341" w:rsidP="00374341">
            <w:pPr>
              <w:pStyle w:val="NoSpacing"/>
              <w:rPr>
                <w:del w:id="14741" w:author="Salah Soliman" w:date="2020-01-31T16:43:00Z"/>
                <w:sz w:val="16"/>
                <w:szCs w:val="16"/>
              </w:rPr>
            </w:pPr>
          </w:p>
        </w:tc>
        <w:tc>
          <w:tcPr>
            <w:tcW w:w="270" w:type="dxa"/>
            <w:tcBorders>
              <w:top w:val="nil"/>
              <w:left w:val="nil"/>
              <w:bottom w:val="nil"/>
              <w:right w:val="single" w:sz="4" w:space="0" w:color="5B9BD5" w:themeColor="accent5"/>
            </w:tcBorders>
            <w:shd w:val="clear" w:color="auto" w:fill="70AD47" w:themeFill="accent6"/>
          </w:tcPr>
          <w:p w14:paraId="01446387" w14:textId="582B0C14" w:rsidR="00374341" w:rsidDel="00255315" w:rsidRDefault="00374341" w:rsidP="00374341">
            <w:pPr>
              <w:pStyle w:val="NoSpacing"/>
              <w:rPr>
                <w:del w:id="14742" w:author="Salah Soliman" w:date="2020-01-31T16:43:00Z"/>
                <w:sz w:val="16"/>
                <w:szCs w:val="16"/>
              </w:rPr>
            </w:pPr>
          </w:p>
        </w:tc>
      </w:tr>
      <w:tr w:rsidR="00374341" w:rsidDel="00255315" w14:paraId="668FDE43" w14:textId="740AEF73" w:rsidTr="00374341">
        <w:trPr>
          <w:trHeight w:val="60"/>
          <w:del w:id="14743" w:author="Salah Soliman" w:date="2020-01-31T16:43:00Z"/>
        </w:trPr>
        <w:tc>
          <w:tcPr>
            <w:tcW w:w="265" w:type="dxa"/>
            <w:tcBorders>
              <w:top w:val="nil"/>
              <w:left w:val="single" w:sz="4" w:space="0" w:color="5B9BD5" w:themeColor="accent5"/>
              <w:bottom w:val="nil"/>
              <w:right w:val="single" w:sz="4" w:space="0" w:color="CCFFCC"/>
            </w:tcBorders>
            <w:shd w:val="clear" w:color="auto" w:fill="70AD47" w:themeFill="accent6"/>
          </w:tcPr>
          <w:p w14:paraId="32BDEAC8" w14:textId="4265DF50" w:rsidR="00374341" w:rsidDel="00255315" w:rsidRDefault="00374341" w:rsidP="00374341">
            <w:pPr>
              <w:rPr>
                <w:del w:id="14744" w:author="Salah Soliman" w:date="2020-01-31T16:43:00Z"/>
              </w:rPr>
            </w:pPr>
          </w:p>
        </w:tc>
        <w:tc>
          <w:tcPr>
            <w:tcW w:w="9990" w:type="dxa"/>
            <w:gridSpan w:val="2"/>
            <w:tcBorders>
              <w:top w:val="single" w:sz="4" w:space="0" w:color="CCFFCC"/>
              <w:left w:val="single" w:sz="4" w:space="0" w:color="CCFFCC"/>
              <w:bottom w:val="single" w:sz="4" w:space="0" w:color="CCFFCC"/>
              <w:right w:val="single" w:sz="4" w:space="0" w:color="CCFFCC"/>
            </w:tcBorders>
            <w:shd w:val="clear" w:color="auto" w:fill="F3FFF3"/>
            <w:hideMark/>
          </w:tcPr>
          <w:p w14:paraId="3AE4D984" w14:textId="5C2ADDFE" w:rsidR="00374341" w:rsidDel="00255315" w:rsidRDefault="00374341" w:rsidP="00374341">
            <w:pPr>
              <w:rPr>
                <w:del w:id="14745" w:author="Salah Soliman" w:date="2020-01-31T16:43:00Z"/>
                <w:color w:val="7F7F7F" w:themeColor="text1" w:themeTint="80"/>
              </w:rPr>
            </w:pPr>
            <w:del w:id="14746" w:author="Salah Soliman" w:date="2020-01-31T16:43:00Z">
              <w:r w:rsidDel="00255315">
                <w:rPr>
                  <w:color w:val="7F7F7F" w:themeColor="text1" w:themeTint="80"/>
                </w:rPr>
                <w:delText xml:space="preserve">Great! Matplotlib is a very popular visualization library for python. </w:delText>
              </w:r>
            </w:del>
          </w:p>
        </w:tc>
        <w:tc>
          <w:tcPr>
            <w:tcW w:w="270" w:type="dxa"/>
            <w:tcBorders>
              <w:top w:val="nil"/>
              <w:left w:val="single" w:sz="4" w:space="0" w:color="CCFFCC"/>
              <w:bottom w:val="nil"/>
              <w:right w:val="single" w:sz="4" w:space="0" w:color="5B9BD5" w:themeColor="accent5"/>
            </w:tcBorders>
            <w:shd w:val="clear" w:color="auto" w:fill="70AD47" w:themeFill="accent6"/>
          </w:tcPr>
          <w:p w14:paraId="78797524" w14:textId="739346AA" w:rsidR="00374341" w:rsidDel="00255315" w:rsidRDefault="00374341" w:rsidP="00374341">
            <w:pPr>
              <w:rPr>
                <w:del w:id="14747" w:author="Salah Soliman" w:date="2020-01-31T16:43:00Z"/>
                <w:color w:val="404040" w:themeColor="text1" w:themeTint="BF"/>
              </w:rPr>
            </w:pPr>
          </w:p>
        </w:tc>
      </w:tr>
      <w:tr w:rsidR="00374341" w:rsidDel="00255315" w14:paraId="07E30EAD" w14:textId="3EE665B4" w:rsidTr="00374341">
        <w:trPr>
          <w:del w:id="14748" w:author="Salah Soliman" w:date="2020-01-31T16:43:00Z"/>
        </w:trPr>
        <w:tc>
          <w:tcPr>
            <w:tcW w:w="265" w:type="dxa"/>
            <w:tcBorders>
              <w:top w:val="nil"/>
              <w:left w:val="single" w:sz="4" w:space="0" w:color="5B9BD5" w:themeColor="accent5"/>
              <w:bottom w:val="single" w:sz="4" w:space="0" w:color="5B9BD5" w:themeColor="accent5"/>
              <w:right w:val="nil"/>
            </w:tcBorders>
            <w:shd w:val="clear" w:color="auto" w:fill="70AD47" w:themeFill="accent6"/>
          </w:tcPr>
          <w:p w14:paraId="384E97AB" w14:textId="62910D2E" w:rsidR="00374341" w:rsidDel="00255315" w:rsidRDefault="00374341" w:rsidP="00374341">
            <w:pPr>
              <w:pStyle w:val="NoSpacing"/>
              <w:rPr>
                <w:del w:id="14749" w:author="Salah Soliman" w:date="2020-01-31T16:43:00Z"/>
                <w:sz w:val="16"/>
                <w:szCs w:val="16"/>
              </w:rPr>
            </w:pPr>
          </w:p>
        </w:tc>
        <w:tc>
          <w:tcPr>
            <w:tcW w:w="2520" w:type="dxa"/>
            <w:tcBorders>
              <w:top w:val="single" w:sz="4" w:space="0" w:color="CCFFCC"/>
              <w:left w:val="nil"/>
              <w:bottom w:val="single" w:sz="4" w:space="0" w:color="5B9BD5" w:themeColor="accent5"/>
              <w:right w:val="nil"/>
            </w:tcBorders>
            <w:shd w:val="clear" w:color="auto" w:fill="70AD47" w:themeFill="accent6"/>
          </w:tcPr>
          <w:p w14:paraId="3A1D411B" w14:textId="71B38808" w:rsidR="00374341" w:rsidDel="00255315" w:rsidRDefault="00374341" w:rsidP="00374341">
            <w:pPr>
              <w:pStyle w:val="NoSpacing"/>
              <w:rPr>
                <w:del w:id="14750" w:author="Salah Soliman" w:date="2020-01-31T16:43:00Z"/>
                <w:sz w:val="16"/>
                <w:szCs w:val="16"/>
              </w:rPr>
            </w:pPr>
          </w:p>
        </w:tc>
        <w:tc>
          <w:tcPr>
            <w:tcW w:w="7470" w:type="dxa"/>
            <w:tcBorders>
              <w:top w:val="single" w:sz="4" w:space="0" w:color="CCFFCC"/>
              <w:left w:val="nil"/>
              <w:bottom w:val="single" w:sz="4" w:space="0" w:color="5B9BD5" w:themeColor="accent5"/>
              <w:right w:val="nil"/>
            </w:tcBorders>
            <w:shd w:val="clear" w:color="auto" w:fill="70AD47" w:themeFill="accent6"/>
          </w:tcPr>
          <w:p w14:paraId="0F577550" w14:textId="0F769172" w:rsidR="00374341" w:rsidDel="00255315" w:rsidRDefault="00374341" w:rsidP="00374341">
            <w:pPr>
              <w:pStyle w:val="NoSpacing"/>
              <w:rPr>
                <w:del w:id="14751" w:author="Salah Soliman" w:date="2020-01-31T16:43:00Z"/>
                <w:sz w:val="16"/>
                <w:szCs w:val="16"/>
              </w:rPr>
            </w:pPr>
          </w:p>
        </w:tc>
        <w:tc>
          <w:tcPr>
            <w:tcW w:w="270" w:type="dxa"/>
            <w:tcBorders>
              <w:top w:val="nil"/>
              <w:left w:val="nil"/>
              <w:bottom w:val="single" w:sz="4" w:space="0" w:color="5B9BD5" w:themeColor="accent5"/>
              <w:right w:val="single" w:sz="4" w:space="0" w:color="5B9BD5" w:themeColor="accent5"/>
            </w:tcBorders>
            <w:shd w:val="clear" w:color="auto" w:fill="70AD47" w:themeFill="accent6"/>
          </w:tcPr>
          <w:p w14:paraId="293C4300" w14:textId="52B683AD" w:rsidR="00374341" w:rsidDel="00255315" w:rsidRDefault="00374341" w:rsidP="00374341">
            <w:pPr>
              <w:pStyle w:val="NoSpacing"/>
              <w:rPr>
                <w:del w:id="14752" w:author="Salah Soliman" w:date="2020-01-31T16:43:00Z"/>
                <w:sz w:val="16"/>
                <w:szCs w:val="16"/>
              </w:rPr>
            </w:pPr>
          </w:p>
        </w:tc>
      </w:tr>
    </w:tbl>
    <w:p w14:paraId="2CB6B4C0" w14:textId="27D88CC6" w:rsidR="00374341" w:rsidDel="00255315" w:rsidRDefault="00374341" w:rsidP="00374341">
      <w:pPr>
        <w:pStyle w:val="NoSpacing"/>
        <w:rPr>
          <w:del w:id="14753" w:author="Salah Soliman" w:date="2020-01-31T16:43:00Z"/>
        </w:rPr>
      </w:pPr>
    </w:p>
    <w:tbl>
      <w:tblPr>
        <w:tblStyle w:val="TableGrid"/>
        <w:tblW w:w="10530" w:type="dxa"/>
        <w:tblBorders>
          <w:top w:val="single" w:sz="4" w:space="0" w:color="5B9BD5" w:themeColor="accent5"/>
          <w:left w:val="single" w:sz="4" w:space="0" w:color="5B9BD5" w:themeColor="accent5"/>
          <w:bottom w:val="single" w:sz="4" w:space="0" w:color="5B9BD5" w:themeColor="accent5"/>
          <w:right w:val="single" w:sz="4" w:space="0" w:color="5B9BD5" w:themeColor="accent5"/>
          <w:insideH w:val="none" w:sz="0" w:space="0" w:color="auto"/>
          <w:insideV w:val="none" w:sz="0" w:space="0" w:color="auto"/>
        </w:tblBorders>
        <w:tblLayout w:type="fixed"/>
        <w:tblCellMar>
          <w:left w:w="115" w:type="dxa"/>
          <w:right w:w="115" w:type="dxa"/>
        </w:tblCellMar>
        <w:tblLook w:val="04A0" w:firstRow="1" w:lastRow="0" w:firstColumn="1" w:lastColumn="0" w:noHBand="0" w:noVBand="1"/>
      </w:tblPr>
      <w:tblGrid>
        <w:gridCol w:w="265"/>
        <w:gridCol w:w="2521"/>
        <w:gridCol w:w="7474"/>
        <w:gridCol w:w="270"/>
      </w:tblGrid>
      <w:tr w:rsidR="00374341" w:rsidDel="00255315" w14:paraId="7F7116AD" w14:textId="5B42A65E" w:rsidTr="00374341">
        <w:trPr>
          <w:trHeight w:val="107"/>
          <w:del w:id="14754" w:author="Salah Soliman" w:date="2020-01-31T16:43:00Z"/>
        </w:trPr>
        <w:tc>
          <w:tcPr>
            <w:tcW w:w="265" w:type="dxa"/>
            <w:tcBorders>
              <w:top w:val="single" w:sz="4" w:space="0" w:color="5B9BD5" w:themeColor="accent5"/>
              <w:left w:val="single" w:sz="4" w:space="0" w:color="5B9BD5" w:themeColor="accent5"/>
              <w:bottom w:val="nil"/>
              <w:right w:val="nil"/>
            </w:tcBorders>
            <w:shd w:val="clear" w:color="auto" w:fill="70AD47" w:themeFill="accent6"/>
          </w:tcPr>
          <w:p w14:paraId="78410289" w14:textId="399D4E5D" w:rsidR="00374341" w:rsidDel="00255315" w:rsidRDefault="00374341" w:rsidP="00374341">
            <w:pPr>
              <w:rPr>
                <w:del w:id="14755" w:author="Salah Soliman" w:date="2020-01-31T16:43:00Z"/>
              </w:rPr>
            </w:pPr>
          </w:p>
        </w:tc>
        <w:tc>
          <w:tcPr>
            <w:tcW w:w="2520" w:type="dxa"/>
            <w:tcBorders>
              <w:top w:val="single" w:sz="4" w:space="0" w:color="5B9BD5" w:themeColor="accent5"/>
              <w:left w:val="nil"/>
              <w:bottom w:val="nil"/>
              <w:right w:val="nil"/>
            </w:tcBorders>
            <w:shd w:val="clear" w:color="auto" w:fill="70AD47" w:themeFill="accent6"/>
          </w:tcPr>
          <w:p w14:paraId="710B4B56" w14:textId="62D415BB" w:rsidR="00374341" w:rsidDel="00255315" w:rsidRDefault="00374341" w:rsidP="00374341">
            <w:pPr>
              <w:rPr>
                <w:del w:id="14756" w:author="Salah Soliman" w:date="2020-01-31T16:43:00Z"/>
              </w:rPr>
            </w:pPr>
          </w:p>
        </w:tc>
        <w:tc>
          <w:tcPr>
            <w:tcW w:w="7470" w:type="dxa"/>
            <w:tcBorders>
              <w:top w:val="single" w:sz="4" w:space="0" w:color="5B9BD5" w:themeColor="accent5"/>
              <w:left w:val="nil"/>
              <w:bottom w:val="nil"/>
              <w:right w:val="nil"/>
            </w:tcBorders>
            <w:shd w:val="clear" w:color="auto" w:fill="70AD47" w:themeFill="accent6"/>
            <w:hideMark/>
          </w:tcPr>
          <w:p w14:paraId="59560EF6" w14:textId="5A8D7F09" w:rsidR="00374341" w:rsidDel="00255315" w:rsidRDefault="00374341" w:rsidP="00374341">
            <w:pPr>
              <w:jc w:val="right"/>
              <w:rPr>
                <w:del w:id="14757" w:author="Salah Soliman" w:date="2020-01-31T16:43:00Z"/>
                <w:color w:val="78C800"/>
              </w:rPr>
            </w:pPr>
            <w:del w:id="14758" w:author="Salah Soliman" w:date="2020-01-31T16:43:00Z">
              <w:r w:rsidDel="00255315">
                <w:rPr>
                  <w:rFonts w:ascii="FontAwesome" w:hAnsi="FontAwesome"/>
                  <w:color w:val="FF4B4B"/>
                </w:rPr>
                <w:sym w:font="FontAwesome" w:char="F057"/>
              </w:r>
              <w:r w:rsidDel="00255315">
                <w:rPr>
                  <w:color w:val="FF4B4B"/>
                </w:rPr>
                <w:delText xml:space="preserve"> That’s Incorrect</w:delText>
              </w:r>
            </w:del>
          </w:p>
        </w:tc>
        <w:tc>
          <w:tcPr>
            <w:tcW w:w="270" w:type="dxa"/>
            <w:tcBorders>
              <w:top w:val="single" w:sz="4" w:space="0" w:color="5B9BD5" w:themeColor="accent5"/>
              <w:left w:val="nil"/>
              <w:bottom w:val="nil"/>
              <w:right w:val="single" w:sz="4" w:space="0" w:color="5B9BD5" w:themeColor="accent5"/>
            </w:tcBorders>
            <w:shd w:val="clear" w:color="auto" w:fill="70AD47" w:themeFill="accent6"/>
          </w:tcPr>
          <w:p w14:paraId="5588E2C9" w14:textId="014F537D" w:rsidR="00374341" w:rsidDel="00255315" w:rsidRDefault="00374341" w:rsidP="00374341">
            <w:pPr>
              <w:rPr>
                <w:del w:id="14759" w:author="Salah Soliman" w:date="2020-01-31T16:43:00Z"/>
                <w:color w:val="404040" w:themeColor="text1" w:themeTint="BF"/>
              </w:rPr>
            </w:pPr>
          </w:p>
        </w:tc>
      </w:tr>
      <w:tr w:rsidR="00374341" w:rsidDel="00255315" w14:paraId="00179F1D" w14:textId="75C0FDBD" w:rsidTr="00374341">
        <w:trPr>
          <w:del w:id="14760" w:author="Salah Soliman" w:date="2020-01-31T16:43:00Z"/>
        </w:trPr>
        <w:tc>
          <w:tcPr>
            <w:tcW w:w="265" w:type="dxa"/>
            <w:tcBorders>
              <w:top w:val="nil"/>
              <w:left w:val="single" w:sz="4" w:space="0" w:color="5B9BD5" w:themeColor="accent5"/>
              <w:bottom w:val="nil"/>
              <w:right w:val="nil"/>
            </w:tcBorders>
            <w:shd w:val="clear" w:color="auto" w:fill="70AD47" w:themeFill="accent6"/>
          </w:tcPr>
          <w:p w14:paraId="307FED00" w14:textId="26F55AB0" w:rsidR="00374341" w:rsidDel="00255315" w:rsidRDefault="00374341" w:rsidP="00374341">
            <w:pPr>
              <w:rPr>
                <w:del w:id="14761" w:author="Salah Soliman" w:date="2020-01-31T16:43:00Z"/>
              </w:rPr>
            </w:pPr>
          </w:p>
        </w:tc>
        <w:tc>
          <w:tcPr>
            <w:tcW w:w="2520" w:type="dxa"/>
            <w:tcBorders>
              <w:top w:val="nil"/>
              <w:left w:val="nil"/>
              <w:bottom w:val="nil"/>
              <w:right w:val="nil"/>
            </w:tcBorders>
            <w:shd w:val="clear" w:color="auto" w:fill="FF4B4B"/>
            <w:hideMark/>
          </w:tcPr>
          <w:p w14:paraId="36B3E01C" w14:textId="7C2D6078" w:rsidR="00374341" w:rsidDel="00255315" w:rsidRDefault="00374341" w:rsidP="00374341">
            <w:pPr>
              <w:rPr>
                <w:del w:id="14762" w:author="Salah Soliman" w:date="2020-01-31T16:43:00Z"/>
                <w:rFonts w:asciiTheme="majorHAnsi" w:hAnsiTheme="majorHAnsi" w:cstheme="majorHAnsi"/>
                <w:color w:val="FFFFFF" w:themeColor="background1"/>
              </w:rPr>
            </w:pPr>
            <w:del w:id="14763" w:author="Salah Soliman" w:date="2020-01-31T16:43:00Z">
              <w:r w:rsidDel="00255315">
                <w:rPr>
                  <w:rFonts w:asciiTheme="majorHAnsi" w:hAnsiTheme="majorHAnsi" w:cstheme="majorHAnsi"/>
                  <w:color w:val="FFFFFF" w:themeColor="background1"/>
                </w:rPr>
                <w:delText>Explanation</w:delText>
              </w:r>
            </w:del>
          </w:p>
        </w:tc>
        <w:tc>
          <w:tcPr>
            <w:tcW w:w="7470" w:type="dxa"/>
            <w:tcBorders>
              <w:top w:val="nil"/>
              <w:left w:val="nil"/>
              <w:bottom w:val="nil"/>
              <w:right w:val="nil"/>
            </w:tcBorders>
            <w:shd w:val="clear" w:color="auto" w:fill="70AD47" w:themeFill="accent6"/>
          </w:tcPr>
          <w:p w14:paraId="2DA9541C" w14:textId="73DADA98" w:rsidR="00374341" w:rsidDel="00255315" w:rsidRDefault="00374341" w:rsidP="00374341">
            <w:pPr>
              <w:rPr>
                <w:del w:id="14764" w:author="Salah Soliman" w:date="2020-01-31T16:43:00Z"/>
                <w:color w:val="404040" w:themeColor="text1" w:themeTint="BF"/>
              </w:rPr>
            </w:pPr>
          </w:p>
        </w:tc>
        <w:tc>
          <w:tcPr>
            <w:tcW w:w="270" w:type="dxa"/>
            <w:tcBorders>
              <w:top w:val="nil"/>
              <w:left w:val="nil"/>
              <w:bottom w:val="nil"/>
              <w:right w:val="single" w:sz="4" w:space="0" w:color="5B9BD5" w:themeColor="accent5"/>
            </w:tcBorders>
            <w:shd w:val="clear" w:color="auto" w:fill="70AD47" w:themeFill="accent6"/>
          </w:tcPr>
          <w:p w14:paraId="540C8A04" w14:textId="2E00F4ED" w:rsidR="00374341" w:rsidDel="00255315" w:rsidRDefault="00374341" w:rsidP="00374341">
            <w:pPr>
              <w:rPr>
                <w:del w:id="14765" w:author="Salah Soliman" w:date="2020-01-31T16:43:00Z"/>
              </w:rPr>
            </w:pPr>
          </w:p>
        </w:tc>
      </w:tr>
      <w:tr w:rsidR="00374341" w:rsidDel="00255315" w14:paraId="3B31C449" w14:textId="0FD0FDD7" w:rsidTr="00374341">
        <w:trPr>
          <w:del w:id="14766" w:author="Salah Soliman" w:date="2020-01-31T16:43:00Z"/>
        </w:trPr>
        <w:tc>
          <w:tcPr>
            <w:tcW w:w="265" w:type="dxa"/>
            <w:tcBorders>
              <w:top w:val="nil"/>
              <w:left w:val="single" w:sz="4" w:space="0" w:color="5B9BD5" w:themeColor="accent5"/>
              <w:bottom w:val="nil"/>
              <w:right w:val="nil"/>
            </w:tcBorders>
            <w:shd w:val="clear" w:color="auto" w:fill="70AD47" w:themeFill="accent6"/>
          </w:tcPr>
          <w:p w14:paraId="253FBEFA" w14:textId="07D32D1B" w:rsidR="00374341" w:rsidDel="00255315" w:rsidRDefault="00374341" w:rsidP="00374341">
            <w:pPr>
              <w:pStyle w:val="NoSpacing"/>
              <w:rPr>
                <w:del w:id="14767" w:author="Salah Soliman" w:date="2020-01-31T16:43:00Z"/>
                <w:sz w:val="16"/>
                <w:szCs w:val="16"/>
              </w:rPr>
            </w:pPr>
          </w:p>
        </w:tc>
        <w:tc>
          <w:tcPr>
            <w:tcW w:w="2520" w:type="dxa"/>
            <w:tcBorders>
              <w:top w:val="nil"/>
              <w:left w:val="nil"/>
              <w:bottom w:val="single" w:sz="4" w:space="0" w:color="F9DBDB"/>
              <w:right w:val="nil"/>
            </w:tcBorders>
            <w:shd w:val="clear" w:color="auto" w:fill="FF4B4B"/>
          </w:tcPr>
          <w:p w14:paraId="198E5371" w14:textId="4B761895" w:rsidR="00374341" w:rsidDel="00255315" w:rsidRDefault="00374341" w:rsidP="00374341">
            <w:pPr>
              <w:pStyle w:val="NoSpacing"/>
              <w:rPr>
                <w:del w:id="14768" w:author="Salah Soliman" w:date="2020-01-31T16:43:00Z"/>
                <w:sz w:val="16"/>
                <w:szCs w:val="16"/>
              </w:rPr>
            </w:pPr>
          </w:p>
        </w:tc>
        <w:tc>
          <w:tcPr>
            <w:tcW w:w="7470" w:type="dxa"/>
            <w:tcBorders>
              <w:top w:val="nil"/>
              <w:left w:val="nil"/>
              <w:bottom w:val="single" w:sz="4" w:space="0" w:color="F9DBDB"/>
              <w:right w:val="nil"/>
            </w:tcBorders>
            <w:shd w:val="clear" w:color="auto" w:fill="FF4B4B"/>
          </w:tcPr>
          <w:p w14:paraId="0423D645" w14:textId="0C99F9AD" w:rsidR="00374341" w:rsidDel="00255315" w:rsidRDefault="00374341" w:rsidP="00374341">
            <w:pPr>
              <w:pStyle w:val="NoSpacing"/>
              <w:rPr>
                <w:del w:id="14769" w:author="Salah Soliman" w:date="2020-01-31T16:43:00Z"/>
                <w:sz w:val="16"/>
                <w:szCs w:val="16"/>
              </w:rPr>
            </w:pPr>
          </w:p>
        </w:tc>
        <w:tc>
          <w:tcPr>
            <w:tcW w:w="270" w:type="dxa"/>
            <w:tcBorders>
              <w:top w:val="nil"/>
              <w:left w:val="nil"/>
              <w:bottom w:val="nil"/>
              <w:right w:val="single" w:sz="4" w:space="0" w:color="5B9BD5" w:themeColor="accent5"/>
            </w:tcBorders>
            <w:shd w:val="clear" w:color="auto" w:fill="70AD47" w:themeFill="accent6"/>
          </w:tcPr>
          <w:p w14:paraId="6DDFBBBA" w14:textId="0A0C2AC2" w:rsidR="00374341" w:rsidDel="00255315" w:rsidRDefault="00374341" w:rsidP="00374341">
            <w:pPr>
              <w:pStyle w:val="NoSpacing"/>
              <w:rPr>
                <w:del w:id="14770" w:author="Salah Soliman" w:date="2020-01-31T16:43:00Z"/>
                <w:sz w:val="16"/>
                <w:szCs w:val="16"/>
              </w:rPr>
            </w:pPr>
          </w:p>
        </w:tc>
      </w:tr>
      <w:tr w:rsidR="00374341" w:rsidDel="00255315" w14:paraId="2D4C10B5" w14:textId="3785BA4C" w:rsidTr="00374341">
        <w:trPr>
          <w:trHeight w:val="60"/>
          <w:del w:id="14771" w:author="Salah Soliman" w:date="2020-01-31T16:43:00Z"/>
        </w:trPr>
        <w:tc>
          <w:tcPr>
            <w:tcW w:w="265" w:type="dxa"/>
            <w:tcBorders>
              <w:top w:val="nil"/>
              <w:left w:val="single" w:sz="4" w:space="0" w:color="5B9BD5" w:themeColor="accent5"/>
              <w:bottom w:val="nil"/>
              <w:right w:val="single" w:sz="4" w:space="0" w:color="F9DBDB"/>
            </w:tcBorders>
            <w:shd w:val="clear" w:color="auto" w:fill="70AD47" w:themeFill="accent6"/>
          </w:tcPr>
          <w:p w14:paraId="7F43E5C7" w14:textId="5FA6DEC5" w:rsidR="00374341" w:rsidDel="00255315" w:rsidRDefault="00374341" w:rsidP="00374341">
            <w:pPr>
              <w:rPr>
                <w:del w:id="14772" w:author="Salah Soliman" w:date="2020-01-31T16:43:00Z"/>
              </w:rPr>
            </w:pPr>
          </w:p>
        </w:tc>
        <w:tc>
          <w:tcPr>
            <w:tcW w:w="9990" w:type="dxa"/>
            <w:gridSpan w:val="2"/>
            <w:tcBorders>
              <w:top w:val="single" w:sz="4" w:space="0" w:color="F9DBDB"/>
              <w:left w:val="single" w:sz="4" w:space="0" w:color="F9DBDB"/>
              <w:bottom w:val="single" w:sz="4" w:space="0" w:color="F9DBDB"/>
              <w:right w:val="single" w:sz="4" w:space="0" w:color="F9DBDB"/>
            </w:tcBorders>
            <w:shd w:val="clear" w:color="auto" w:fill="FCEEEE"/>
            <w:hideMark/>
          </w:tcPr>
          <w:p w14:paraId="6AD30B83" w14:textId="7DDD6615" w:rsidR="00374341" w:rsidDel="00255315" w:rsidRDefault="00374341" w:rsidP="00374341">
            <w:pPr>
              <w:rPr>
                <w:del w:id="14773" w:author="Salah Soliman" w:date="2020-01-31T16:43:00Z"/>
                <w:color w:val="7F7F7F" w:themeColor="text1" w:themeTint="80"/>
              </w:rPr>
            </w:pPr>
            <w:del w:id="14774" w:author="Salah Soliman" w:date="2020-01-31T16:43:00Z">
              <w:r w:rsidDel="00255315">
                <w:rPr>
                  <w:color w:val="7F7F7F" w:themeColor="text1" w:themeTint="80"/>
                </w:rPr>
                <w:delText xml:space="preserve">Unfortunately, this is incorrect. The library you chose is not a visualization library. </w:delText>
              </w:r>
            </w:del>
          </w:p>
        </w:tc>
        <w:tc>
          <w:tcPr>
            <w:tcW w:w="270" w:type="dxa"/>
            <w:tcBorders>
              <w:top w:val="nil"/>
              <w:left w:val="single" w:sz="4" w:space="0" w:color="F9DBDB"/>
              <w:bottom w:val="nil"/>
              <w:right w:val="single" w:sz="4" w:space="0" w:color="5B9BD5" w:themeColor="accent5"/>
            </w:tcBorders>
            <w:shd w:val="clear" w:color="auto" w:fill="70AD47" w:themeFill="accent6"/>
          </w:tcPr>
          <w:p w14:paraId="3D6D831F" w14:textId="31A23987" w:rsidR="00374341" w:rsidDel="00255315" w:rsidRDefault="00374341" w:rsidP="00374341">
            <w:pPr>
              <w:rPr>
                <w:del w:id="14775" w:author="Salah Soliman" w:date="2020-01-31T16:43:00Z"/>
                <w:color w:val="404040" w:themeColor="text1" w:themeTint="BF"/>
              </w:rPr>
            </w:pPr>
          </w:p>
        </w:tc>
      </w:tr>
      <w:tr w:rsidR="00374341" w:rsidDel="00255315" w14:paraId="6FF0B1CF" w14:textId="4AFF76B1" w:rsidTr="00374341">
        <w:trPr>
          <w:del w:id="14776" w:author="Salah Soliman" w:date="2020-01-31T16:43:00Z"/>
        </w:trPr>
        <w:tc>
          <w:tcPr>
            <w:tcW w:w="265" w:type="dxa"/>
            <w:tcBorders>
              <w:top w:val="nil"/>
              <w:left w:val="single" w:sz="4" w:space="0" w:color="5B9BD5" w:themeColor="accent5"/>
              <w:bottom w:val="single" w:sz="4" w:space="0" w:color="5B9BD5" w:themeColor="accent5"/>
              <w:right w:val="nil"/>
            </w:tcBorders>
            <w:shd w:val="clear" w:color="auto" w:fill="70AD47" w:themeFill="accent6"/>
          </w:tcPr>
          <w:p w14:paraId="5A29BE6D" w14:textId="2048CFAD" w:rsidR="00374341" w:rsidDel="00255315" w:rsidRDefault="00374341" w:rsidP="00374341">
            <w:pPr>
              <w:pStyle w:val="NoSpacing"/>
              <w:rPr>
                <w:del w:id="14777" w:author="Salah Soliman" w:date="2020-01-31T16:43:00Z"/>
                <w:sz w:val="16"/>
                <w:szCs w:val="16"/>
              </w:rPr>
            </w:pPr>
          </w:p>
        </w:tc>
        <w:tc>
          <w:tcPr>
            <w:tcW w:w="2520" w:type="dxa"/>
            <w:tcBorders>
              <w:top w:val="single" w:sz="4" w:space="0" w:color="F9DBDB"/>
              <w:left w:val="nil"/>
              <w:bottom w:val="single" w:sz="4" w:space="0" w:color="5B9BD5" w:themeColor="accent5"/>
              <w:right w:val="nil"/>
            </w:tcBorders>
            <w:shd w:val="clear" w:color="auto" w:fill="70AD47" w:themeFill="accent6"/>
          </w:tcPr>
          <w:p w14:paraId="0E7B512A" w14:textId="2453E010" w:rsidR="00374341" w:rsidDel="00255315" w:rsidRDefault="00374341" w:rsidP="00374341">
            <w:pPr>
              <w:pStyle w:val="NoSpacing"/>
              <w:rPr>
                <w:del w:id="14778" w:author="Salah Soliman" w:date="2020-01-31T16:43:00Z"/>
                <w:sz w:val="16"/>
                <w:szCs w:val="16"/>
              </w:rPr>
            </w:pPr>
          </w:p>
        </w:tc>
        <w:tc>
          <w:tcPr>
            <w:tcW w:w="7470" w:type="dxa"/>
            <w:tcBorders>
              <w:top w:val="single" w:sz="4" w:space="0" w:color="F9DBDB"/>
              <w:left w:val="nil"/>
              <w:bottom w:val="single" w:sz="4" w:space="0" w:color="5B9BD5" w:themeColor="accent5"/>
              <w:right w:val="nil"/>
            </w:tcBorders>
            <w:shd w:val="clear" w:color="auto" w:fill="70AD47" w:themeFill="accent6"/>
          </w:tcPr>
          <w:p w14:paraId="2BE56B83" w14:textId="40C792D7" w:rsidR="00374341" w:rsidDel="00255315" w:rsidRDefault="00374341" w:rsidP="00374341">
            <w:pPr>
              <w:pStyle w:val="NoSpacing"/>
              <w:rPr>
                <w:del w:id="14779" w:author="Salah Soliman" w:date="2020-01-31T16:43:00Z"/>
                <w:sz w:val="16"/>
                <w:szCs w:val="16"/>
              </w:rPr>
            </w:pPr>
          </w:p>
        </w:tc>
        <w:tc>
          <w:tcPr>
            <w:tcW w:w="270" w:type="dxa"/>
            <w:tcBorders>
              <w:top w:val="nil"/>
              <w:left w:val="nil"/>
              <w:bottom w:val="single" w:sz="4" w:space="0" w:color="5B9BD5" w:themeColor="accent5"/>
              <w:right w:val="single" w:sz="4" w:space="0" w:color="5B9BD5" w:themeColor="accent5"/>
            </w:tcBorders>
            <w:shd w:val="clear" w:color="auto" w:fill="70AD47" w:themeFill="accent6"/>
          </w:tcPr>
          <w:p w14:paraId="1B5A3D5C" w14:textId="43591174" w:rsidR="00374341" w:rsidDel="00255315" w:rsidRDefault="00374341" w:rsidP="00374341">
            <w:pPr>
              <w:pStyle w:val="NoSpacing"/>
              <w:rPr>
                <w:del w:id="14780" w:author="Salah Soliman" w:date="2020-01-31T16:43:00Z"/>
                <w:sz w:val="16"/>
                <w:szCs w:val="16"/>
              </w:rPr>
            </w:pPr>
          </w:p>
        </w:tc>
      </w:tr>
    </w:tbl>
    <w:p w14:paraId="7FE245A9" w14:textId="7D9CB59B" w:rsidR="00374341" w:rsidDel="00255315" w:rsidRDefault="00374341" w:rsidP="00374341">
      <w:pPr>
        <w:pStyle w:val="NoSpacing"/>
        <w:rPr>
          <w:del w:id="14781" w:author="Salah Soliman" w:date="2020-01-31T16:43:00Z"/>
        </w:rPr>
      </w:pPr>
    </w:p>
    <w:bookmarkEnd w:id="14381"/>
    <w:p w14:paraId="26976127" w14:textId="77777777" w:rsidR="00374341" w:rsidRDefault="00374341" w:rsidP="00374341">
      <w:pPr>
        <w:pStyle w:val="NoSpacing"/>
      </w:pPr>
    </w:p>
    <w:p w14:paraId="7552238B" w14:textId="4EFD951B" w:rsidR="009308DD" w:rsidRDefault="009308DD" w:rsidP="009308DD">
      <w:pPr>
        <w:rPr>
          <w:rFonts w:ascii="Open Sans" w:hAnsi="Open Sans" w:cs="Open Sans"/>
        </w:rPr>
      </w:pPr>
      <w:commentRangeStart w:id="14782"/>
      <w:commentRangeStart w:id="14783"/>
      <w:r>
        <w:rPr>
          <w:highlight w:val="magenta"/>
        </w:rPr>
        <w:t xml:space="preserve">Mission </w:t>
      </w:r>
      <w:r w:rsidR="00F070C8">
        <w:rPr>
          <w:highlight w:val="magenta"/>
        </w:rPr>
        <w:t>7</w:t>
      </w:r>
      <w:r>
        <w:rPr>
          <w:highlight w:val="magenta"/>
        </w:rPr>
        <w:t xml:space="preserve"> – Quiz</w:t>
      </w:r>
      <w:r w:rsidR="00DA7A68">
        <w:rPr>
          <w:highlight w:val="magenta"/>
        </w:rPr>
        <w:t xml:space="preserve"> Mission Score Booster</w:t>
      </w:r>
      <w:r>
        <w:rPr>
          <w:highlight w:val="magenta"/>
        </w:rPr>
        <w:t>: Data Visualization</w:t>
      </w:r>
      <w:commentRangeEnd w:id="14782"/>
      <w:r>
        <w:rPr>
          <w:rStyle w:val="CommentReference"/>
        </w:rPr>
        <w:commentReference w:id="14782"/>
      </w:r>
      <w:commentRangeEnd w:id="14783"/>
      <w:r w:rsidR="00A51F48">
        <w:rPr>
          <w:rStyle w:val="CommentReference"/>
          <w:color w:val="404040"/>
        </w:rPr>
        <w:commentReference w:id="14783"/>
      </w:r>
    </w:p>
    <w:p w14:paraId="1AD19665" w14:textId="779BEFC5" w:rsidR="00764552" w:rsidRDefault="00764552" w:rsidP="00764552">
      <w:pPr>
        <w:rPr>
          <w:rStyle w:val="Strong"/>
          <w:rFonts w:eastAsia="Times New Roman" w:cstheme="minorHAnsi"/>
          <w:szCs w:val="24"/>
        </w:rPr>
      </w:pPr>
      <w:r>
        <w:rPr>
          <w:rStyle w:val="Strong"/>
          <w:rFonts w:eastAsia="Times New Roman" w:cstheme="minorHAnsi"/>
          <w:szCs w:val="24"/>
          <w:highlight w:val="yellow"/>
        </w:rPr>
        <w:t>Mission 7</w:t>
      </w:r>
      <w:r w:rsidRPr="00DF56DB">
        <w:rPr>
          <w:rStyle w:val="Strong"/>
          <w:rFonts w:eastAsia="Times New Roman" w:cstheme="minorHAnsi"/>
          <w:szCs w:val="24"/>
          <w:highlight w:val="yellow"/>
        </w:rPr>
        <w:t xml:space="preserve"> Essential </w:t>
      </w:r>
      <w:r>
        <w:rPr>
          <w:rStyle w:val="Strong"/>
          <w:rFonts w:eastAsia="Times New Roman" w:cstheme="minorHAnsi"/>
          <w:szCs w:val="24"/>
          <w:highlight w:val="yellow"/>
        </w:rPr>
        <w:t>Purpose</w:t>
      </w:r>
      <w:r w:rsidRPr="00DF56DB">
        <w:rPr>
          <w:rStyle w:val="Strong"/>
          <w:rFonts w:eastAsia="Times New Roman" w:cstheme="minorHAnsi"/>
          <w:szCs w:val="24"/>
          <w:highlight w:val="yellow"/>
        </w:rPr>
        <w:t>:</w:t>
      </w:r>
      <w:r w:rsidRPr="00DF56DB">
        <w:rPr>
          <w:rStyle w:val="Strong"/>
          <w:rFonts w:eastAsia="Times New Roman" w:cstheme="minorHAnsi"/>
          <w:szCs w:val="24"/>
        </w:rPr>
        <w:t xml:space="preserve"> </w:t>
      </w:r>
    </w:p>
    <w:p w14:paraId="758372E3" w14:textId="77777777" w:rsidR="00764552" w:rsidRPr="002F5EB5" w:rsidRDefault="00764552" w:rsidP="00764552">
      <w:pPr>
        <w:rPr>
          <w:rStyle w:val="Strong"/>
          <w:b w:val="0"/>
          <w:bCs w:val="0"/>
        </w:rPr>
      </w:pPr>
      <w:r>
        <w:rPr>
          <w:rFonts w:cstheme="minorHAnsi"/>
          <w:color w:val="A6A6A6" w:themeColor="background1" w:themeShade="A6"/>
        </w:rPr>
        <w:t>Repeat this section for every mission.</w:t>
      </w:r>
    </w:p>
    <w:p w14:paraId="4EDB5245" w14:textId="77777777" w:rsidR="00764552" w:rsidRPr="00A5669F" w:rsidRDefault="00764552" w:rsidP="00764552">
      <w:pPr>
        <w:pStyle w:val="NormalWeb"/>
        <w:spacing w:before="0" w:beforeAutospacing="0" w:after="120" w:afterAutospacing="0"/>
        <w:rPr>
          <w:rFonts w:asciiTheme="minorHAnsi" w:eastAsiaTheme="minorHAnsi" w:hAnsiTheme="minorHAnsi" w:cstheme="minorBidi"/>
          <w:color w:val="A6A6A6" w:themeColor="background1" w:themeShade="A6"/>
          <w:sz w:val="20"/>
          <w:szCs w:val="22"/>
        </w:rPr>
      </w:pPr>
      <w:r w:rsidRPr="00A5669F">
        <w:rPr>
          <w:rFonts w:asciiTheme="minorHAnsi" w:eastAsiaTheme="minorHAnsi" w:hAnsiTheme="minorHAnsi" w:cstheme="minorBidi"/>
          <w:color w:val="A6A6A6" w:themeColor="background1" w:themeShade="A6"/>
          <w:sz w:val="22"/>
        </w:rPr>
        <w:t>Write the essential question learners should explore during this lesson</w:t>
      </w:r>
      <w:r w:rsidRPr="00F71D0F">
        <w:rPr>
          <w:rFonts w:asciiTheme="minorHAnsi" w:eastAsiaTheme="minorHAnsi" w:hAnsiTheme="minorHAnsi" w:cstheme="minorBidi"/>
          <w:color w:val="A6A6A6" w:themeColor="background1" w:themeShade="A6"/>
          <w:sz w:val="22"/>
          <w:szCs w:val="22"/>
        </w:rPr>
        <w:t>.</w:t>
      </w:r>
      <w:r>
        <w:rPr>
          <w:rFonts w:asciiTheme="minorHAnsi" w:eastAsiaTheme="minorHAnsi" w:hAnsiTheme="minorHAnsi" w:cstheme="minorBidi"/>
          <w:color w:val="A6A6A6" w:themeColor="background1" w:themeShade="A6"/>
          <w:sz w:val="22"/>
          <w:szCs w:val="22"/>
        </w:rPr>
        <w:t xml:space="preserve"> Write the purpose as a question that will be answered throughout the mission.</w:t>
      </w:r>
      <w:r w:rsidRPr="00F71D0F">
        <w:rPr>
          <w:rFonts w:asciiTheme="minorHAnsi" w:eastAsiaTheme="minorHAnsi" w:hAnsiTheme="minorHAnsi" w:cstheme="minorBidi"/>
          <w:color w:val="A6A6A6" w:themeColor="background1" w:themeShade="A6"/>
          <w:sz w:val="22"/>
          <w:szCs w:val="22"/>
        </w:rPr>
        <w:t xml:space="preserve"> Ie. Why is Python important for Machine Learning?</w:t>
      </w:r>
    </w:p>
    <w:p w14:paraId="4EEFF8CF" w14:textId="77777777" w:rsidR="00764552" w:rsidRDefault="00764552" w:rsidP="00764552">
      <w:pPr>
        <w:pStyle w:val="NormalWeb"/>
        <w:spacing w:before="0" w:beforeAutospacing="0" w:after="120" w:afterAutospacing="0"/>
        <w:rPr>
          <w:rFonts w:asciiTheme="minorHAnsi" w:hAnsiTheme="minorHAnsi" w:cstheme="minorHAnsi"/>
          <w:sz w:val="22"/>
          <w:szCs w:val="22"/>
        </w:rPr>
      </w:pPr>
      <w:r>
        <w:rPr>
          <w:rFonts w:asciiTheme="minorHAnsi" w:hAnsiTheme="minorHAnsi" w:cstheme="minorHAnsi"/>
          <w:sz w:val="22"/>
          <w:szCs w:val="22"/>
        </w:rPr>
        <w:t>Write Here:</w:t>
      </w:r>
    </w:p>
    <w:p w14:paraId="6728EB92" w14:textId="36906B79" w:rsidR="00764552" w:rsidRDefault="00764552" w:rsidP="00764552">
      <w:pPr>
        <w:pStyle w:val="NormalWeb"/>
        <w:spacing w:before="0" w:beforeAutospacing="0" w:after="120" w:afterAutospacing="0"/>
        <w:rPr>
          <w:rFonts w:ascii="Calibri" w:hAnsi="Calibri" w:cs="Calibri"/>
          <w:sz w:val="22"/>
          <w:szCs w:val="22"/>
        </w:rPr>
      </w:pPr>
      <w:r w:rsidRPr="00072BB1">
        <w:rPr>
          <w:rFonts w:ascii="Calibri" w:hAnsi="Calibri" w:cs="Calibri"/>
          <w:sz w:val="22"/>
          <w:szCs w:val="22"/>
        </w:rPr>
        <w:t>Knowledge: Matplotlib</w:t>
      </w:r>
    </w:p>
    <w:p w14:paraId="52136EA4" w14:textId="5CA1A570" w:rsidR="00A960D4" w:rsidRPr="00C62FC2" w:rsidRDefault="00A960D4" w:rsidP="00A960D4">
      <w:pPr>
        <w:rPr>
          <w:color w:val="A6A6A6" w:themeColor="background1" w:themeShade="A6"/>
        </w:rPr>
      </w:pPr>
      <w:r w:rsidRPr="00E666A8">
        <w:rPr>
          <w:rFonts w:ascii="Calibri" w:eastAsia="Times New Roman" w:hAnsi="Calibri" w:cs="Calibri"/>
          <w:color w:val="000000"/>
        </w:rPr>
        <w:t xml:space="preserve">For more information regarding </w:t>
      </w:r>
      <w:commentRangeStart w:id="14784"/>
      <w:commentRangeEnd w:id="14784"/>
      <w:r>
        <w:rPr>
          <w:rStyle w:val="CommentReference"/>
          <w:color w:val="404040"/>
        </w:rPr>
        <w:commentReference w:id="14784"/>
      </w:r>
      <w:r w:rsidRPr="00E666A8">
        <w:rPr>
          <w:rFonts w:ascii="Calibri" w:eastAsia="Times New Roman" w:hAnsi="Calibri" w:cs="Calibri"/>
          <w:color w:val="000000"/>
        </w:rPr>
        <w:t xml:space="preserve">the grading of </w:t>
      </w:r>
      <w:r>
        <w:rPr>
          <w:rFonts w:ascii="Calibri" w:eastAsia="Times New Roman" w:hAnsi="Calibri" w:cs="Calibri"/>
          <w:color w:val="000000"/>
        </w:rPr>
        <w:t xml:space="preserve">the </w:t>
      </w:r>
      <w:r w:rsidR="00DF1211">
        <w:rPr>
          <w:rFonts w:ascii="Calibri" w:eastAsia="Times New Roman" w:hAnsi="Calibri" w:cs="Calibri"/>
          <w:color w:val="000000"/>
        </w:rPr>
        <w:t xml:space="preserve">Quiz </w:t>
      </w:r>
      <w:r>
        <w:rPr>
          <w:rFonts w:ascii="Calibri" w:eastAsia="Times New Roman" w:hAnsi="Calibri" w:cs="Calibri"/>
          <w:color w:val="000000"/>
        </w:rPr>
        <w:t xml:space="preserve">missions </w:t>
      </w:r>
      <w:r w:rsidRPr="00E666A8">
        <w:rPr>
          <w:rFonts w:ascii="Calibri" w:eastAsia="Times New Roman" w:hAnsi="Calibri" w:cs="Calibri"/>
          <w:color w:val="000000"/>
        </w:rPr>
        <w:t>please refer to Module 1 Introduction section</w:t>
      </w:r>
      <w:r w:rsidR="007E3639">
        <w:rPr>
          <w:rFonts w:ascii="Calibri" w:eastAsia="Times New Roman" w:hAnsi="Calibri" w:cs="Calibri"/>
          <w:color w:val="000000"/>
        </w:rPr>
        <w:t xml:space="preserve"> as well as </w:t>
      </w:r>
      <w:r w:rsidR="007E3639" w:rsidRPr="007962D9">
        <w:rPr>
          <w:rFonts w:ascii="Calibri" w:eastAsia="Times New Roman" w:hAnsi="Calibri" w:cs="Calibri"/>
          <w:color w:val="4472C4" w:themeColor="accent1"/>
          <w:u w:val="single"/>
        </w:rPr>
        <w:t xml:space="preserve">the </w:t>
      </w:r>
      <w:del w:id="14785" w:author="Chantelle Dubois Nishiyama" w:date="2020-02-26T20:35:00Z">
        <w:r w:rsidR="007E3639" w:rsidRPr="007962D9" w:rsidDel="00A17CD2">
          <w:rPr>
            <w:rFonts w:ascii="Calibri" w:eastAsia="Times New Roman" w:hAnsi="Calibri" w:cs="Calibri"/>
            <w:color w:val="4472C4" w:themeColor="accent1"/>
            <w:u w:val="single"/>
          </w:rPr>
          <w:delText>orientation</w:delText>
        </w:r>
      </w:del>
      <w:ins w:id="14786" w:author="Chantelle Dubois Nishiyama" w:date="2020-02-26T20:35:00Z">
        <w:r w:rsidR="00A17CD2">
          <w:rPr>
            <w:rFonts w:ascii="Calibri" w:eastAsia="Times New Roman" w:hAnsi="Calibri" w:cs="Calibri"/>
            <w:color w:val="4472C4" w:themeColor="accent1"/>
            <w:u w:val="single"/>
          </w:rPr>
          <w:t>Orientation</w:t>
        </w:r>
      </w:ins>
      <w:del w:id="14787" w:author="Chantelle Dubois Nishiyama" w:date="2020-02-19T23:11:00Z">
        <w:r w:rsidR="007E3639" w:rsidRPr="00E666A8" w:rsidDel="00F40ACB">
          <w:rPr>
            <w:rFonts w:ascii="Calibri" w:eastAsia="Times New Roman" w:hAnsi="Calibri" w:cs="Calibri"/>
            <w:color w:val="000000"/>
          </w:rPr>
          <w:delText>.</w:delText>
        </w:r>
      </w:del>
      <w:r w:rsidRPr="00E666A8">
        <w:rPr>
          <w:rFonts w:ascii="Calibri" w:eastAsia="Times New Roman" w:hAnsi="Calibri" w:cs="Calibri"/>
          <w:color w:val="000000"/>
        </w:rPr>
        <w:t>.</w:t>
      </w:r>
      <w:r w:rsidRPr="00DF56DB">
        <w:rPr>
          <w:b/>
        </w:rPr>
        <w:t xml:space="preserve"> </w:t>
      </w:r>
    </w:p>
    <w:p w14:paraId="5D77D95F" w14:textId="77777777" w:rsidR="00A960D4" w:rsidRDefault="00A960D4" w:rsidP="00764552">
      <w:pPr>
        <w:pStyle w:val="NormalWeb"/>
        <w:spacing w:before="0" w:beforeAutospacing="0" w:after="120" w:afterAutospacing="0"/>
        <w:rPr>
          <w:rFonts w:asciiTheme="minorHAnsi" w:hAnsiTheme="minorHAnsi" w:cstheme="minorHAnsi"/>
          <w:sz w:val="22"/>
          <w:szCs w:val="22"/>
        </w:rPr>
      </w:pPr>
    </w:p>
    <w:p w14:paraId="27E24018" w14:textId="1B7E6D53" w:rsidR="00764552" w:rsidRPr="005E2335" w:rsidRDefault="00764552" w:rsidP="00DD0534">
      <w:pPr>
        <w:spacing w:after="0" w:line="240" w:lineRule="auto"/>
        <w:rPr>
          <w:rFonts w:ascii="Calibri" w:hAnsi="Calibri" w:cs="Calibri"/>
          <w:b/>
          <w:bCs/>
        </w:rPr>
      </w:pPr>
      <w:r w:rsidRPr="005E2335">
        <w:rPr>
          <w:rFonts w:ascii="Calibri" w:hAnsi="Calibri" w:cs="Calibri"/>
          <w:b/>
          <w:bCs/>
          <w:highlight w:val="yellow"/>
        </w:rPr>
        <w:t xml:space="preserve">Mission </w:t>
      </w:r>
      <w:r>
        <w:rPr>
          <w:rFonts w:ascii="Calibri" w:hAnsi="Calibri" w:cs="Calibri"/>
          <w:b/>
          <w:bCs/>
          <w:highlight w:val="yellow"/>
        </w:rPr>
        <w:t>7</w:t>
      </w:r>
      <w:r w:rsidRPr="005E2335">
        <w:rPr>
          <w:rFonts w:ascii="Calibri" w:hAnsi="Calibri" w:cs="Calibri"/>
          <w:b/>
          <w:bCs/>
          <w:highlight w:val="yellow"/>
        </w:rPr>
        <w:t xml:space="preserve"> </w:t>
      </w:r>
      <w:r w:rsidR="00DD0534">
        <w:rPr>
          <w:rFonts w:ascii="Calibri" w:hAnsi="Calibri" w:cs="Calibri"/>
          <w:b/>
          <w:bCs/>
          <w:highlight w:val="yellow"/>
        </w:rPr>
        <w:t>Instructions</w:t>
      </w:r>
      <w:r w:rsidRPr="005E2335">
        <w:rPr>
          <w:rFonts w:ascii="Calibri" w:hAnsi="Calibri" w:cs="Calibri"/>
          <w:b/>
          <w:bCs/>
          <w:highlight w:val="yellow"/>
        </w:rPr>
        <w:t>:</w:t>
      </w:r>
    </w:p>
    <w:p w14:paraId="28DE2E08" w14:textId="65873D4E" w:rsidR="00374341" w:rsidRDefault="00374341" w:rsidP="00374341">
      <w:pPr>
        <w:pStyle w:val="NormalWeb"/>
        <w:spacing w:before="0" w:beforeAutospacing="0" w:after="120" w:afterAutospacing="0"/>
        <w:rPr>
          <w:ins w:id="14788" w:author="Salah Soliman" w:date="2020-01-31T16:44:00Z"/>
          <w:rStyle w:val="Strong"/>
          <w:rFonts w:asciiTheme="minorHAnsi" w:hAnsiTheme="minorHAnsi" w:cstheme="minorHAnsi"/>
        </w:rPr>
      </w:pPr>
    </w:p>
    <w:p w14:paraId="4E796189" w14:textId="77777777" w:rsidR="00255315" w:rsidRPr="00255315" w:rsidRDefault="00255315" w:rsidP="00255315">
      <w:pPr>
        <w:spacing w:after="120" w:line="240" w:lineRule="auto"/>
        <w:rPr>
          <w:ins w:id="14789" w:author="Salah Soliman" w:date="2020-01-31T16:44:00Z"/>
          <w:rFonts w:ascii="Times New Roman" w:eastAsia="Times New Roman" w:hAnsi="Times New Roman" w:cs="Times New Roman"/>
          <w:sz w:val="24"/>
          <w:szCs w:val="24"/>
          <w:highlight w:val="yellow"/>
        </w:rPr>
      </w:pPr>
    </w:p>
    <w:tbl>
      <w:tblPr>
        <w:tblStyle w:val="TableGrid35"/>
        <w:tblW w:w="10455"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Change w:id="14790" w:author="Alicia Romero Lopez" w:date="2020-01-31T09:48:00Z">
          <w:tblPr>
            <w:tblStyle w:val="TableGrid35"/>
            <w:tblW w:w="10455"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PrChange>
      </w:tblPr>
      <w:tblGrid>
        <w:gridCol w:w="264"/>
        <w:gridCol w:w="630"/>
        <w:gridCol w:w="450"/>
        <w:gridCol w:w="2878"/>
        <w:gridCol w:w="1979"/>
        <w:gridCol w:w="3979"/>
        <w:gridCol w:w="275"/>
        <w:tblGridChange w:id="14791">
          <w:tblGrid>
            <w:gridCol w:w="360"/>
            <w:gridCol w:w="360"/>
            <w:gridCol w:w="360"/>
            <w:gridCol w:w="360"/>
            <w:gridCol w:w="360"/>
            <w:gridCol w:w="360"/>
            <w:gridCol w:w="360"/>
          </w:tblGrid>
        </w:tblGridChange>
      </w:tblGrid>
      <w:tr w:rsidR="00255315" w:rsidRPr="00255315" w14:paraId="02FC3F34" w14:textId="77777777" w:rsidTr="51235A2F">
        <w:trPr>
          <w:cantSplit/>
          <w:ins w:id="14792" w:author="Salah Soliman" w:date="2020-01-31T16:44:00Z"/>
        </w:trPr>
        <w:tc>
          <w:tcPr>
            <w:tcW w:w="10455" w:type="dxa"/>
            <w:gridSpan w:val="7"/>
            <w:tcBorders>
              <w:top w:val="nil"/>
              <w:left w:val="single" w:sz="4" w:space="0" w:color="DBDBDB" w:themeColor="accent3" w:themeTint="66"/>
              <w:bottom w:val="nil"/>
              <w:right w:val="single" w:sz="4" w:space="0" w:color="DBDBDB" w:themeColor="accent3" w:themeTint="66"/>
            </w:tcBorders>
            <w:shd w:val="clear" w:color="auto" w:fill="FAFAFA"/>
            <w:tcMar>
              <w:top w:w="0" w:type="dxa"/>
              <w:left w:w="115" w:type="dxa"/>
              <w:bottom w:w="0" w:type="dxa"/>
              <w:right w:w="115" w:type="dxa"/>
            </w:tcMar>
            <w:hideMark/>
            <w:tcPrChange w:id="14793" w:author="Alicia Romero Lopez" w:date="2020-01-31T09:48:00Z">
              <w:tcPr>
                <w:tcW w:w="10455" w:type="dxa"/>
                <w:gridSpan w:val="7"/>
                <w:tcBorders>
                  <w:top w:val="nil"/>
                  <w:left w:val="single" w:sz="4" w:space="0" w:color="DBDBDB"/>
                  <w:bottom w:val="nil"/>
                  <w:right w:val="single" w:sz="4" w:space="0" w:color="DBDBDB"/>
                </w:tcBorders>
                <w:shd w:val="clear" w:color="auto" w:fill="FAFAFA"/>
                <w:tcMar>
                  <w:top w:w="0" w:type="dxa"/>
                  <w:left w:w="115" w:type="dxa"/>
                  <w:bottom w:w="0" w:type="dxa"/>
                  <w:right w:w="115" w:type="dxa"/>
                </w:tcMar>
                <w:hideMark/>
              </w:tcPr>
            </w:tcPrChange>
          </w:tcPr>
          <w:p w14:paraId="219F9AA4" w14:textId="77777777" w:rsidR="00255315" w:rsidRPr="00255315" w:rsidRDefault="00255315" w:rsidP="00255315">
            <w:pPr>
              <w:outlineLvl w:val="2"/>
              <w:rPr>
                <w:ins w:id="14794" w:author="Salah Soliman" w:date="2020-01-31T16:44:00Z"/>
                <w:rFonts w:ascii="Open Sans Semibold" w:eastAsia="Open Sans" w:hAnsi="Open Sans Semibold" w:cs="Open Sans Semibold"/>
                <w:color w:val="11143F"/>
              </w:rPr>
            </w:pPr>
            <w:ins w:id="14795" w:author="Salah Soliman" w:date="2020-01-31T16:44:00Z">
              <w:r w:rsidRPr="00255315">
                <w:rPr>
                  <w:rFonts w:ascii="Open Sans Semibold" w:eastAsia="Open Sans" w:hAnsi="Open Sans Semibold" w:cs="Open Sans Semibold"/>
                  <w:color w:val="11143F"/>
                </w:rPr>
                <w:lastRenderedPageBreak/>
                <w:t>Which kind of plot should be used to visualize unordered 2D data, e.g., prices of houses against their sizes?</w:t>
              </w:r>
            </w:ins>
          </w:p>
        </w:tc>
      </w:tr>
      <w:tr w:rsidR="00255315" w:rsidRPr="00255315" w14:paraId="123FB588" w14:textId="77777777" w:rsidTr="51235A2F">
        <w:trPr>
          <w:cantSplit/>
          <w:ins w:id="14796" w:author="Salah Soliman" w:date="2020-01-31T16:44:00Z"/>
        </w:trPr>
        <w:tc>
          <w:tcPr>
            <w:tcW w:w="264" w:type="dxa"/>
            <w:tcBorders>
              <w:top w:val="nil"/>
              <w:left w:val="single" w:sz="4" w:space="0" w:color="DBDBDB" w:themeColor="accent3" w:themeTint="66"/>
              <w:bottom w:val="nil"/>
              <w:right w:val="nil"/>
            </w:tcBorders>
            <w:shd w:val="clear" w:color="auto" w:fill="FAFAFA"/>
            <w:tcMar>
              <w:top w:w="0" w:type="dxa"/>
              <w:left w:w="115" w:type="dxa"/>
              <w:bottom w:w="0" w:type="dxa"/>
              <w:right w:w="115" w:type="dxa"/>
            </w:tcMar>
            <w:tcPrChange w:id="14797" w:author="Alicia Romero Lopez" w:date="2020-01-31T09:48:00Z">
              <w:tcPr>
                <w:tcW w:w="264" w:type="dxa"/>
                <w:tcBorders>
                  <w:top w:val="nil"/>
                  <w:left w:val="single" w:sz="4" w:space="0" w:color="DBDBDB"/>
                  <w:bottom w:val="nil"/>
                  <w:right w:val="nil"/>
                </w:tcBorders>
                <w:shd w:val="clear" w:color="auto" w:fill="FAFAFA"/>
                <w:tcMar>
                  <w:top w:w="0" w:type="dxa"/>
                  <w:left w:w="115" w:type="dxa"/>
                  <w:bottom w:w="0" w:type="dxa"/>
                  <w:right w:w="115" w:type="dxa"/>
                </w:tcMar>
              </w:tcPr>
            </w:tcPrChange>
          </w:tcPr>
          <w:p w14:paraId="22115528" w14:textId="77777777" w:rsidR="00255315" w:rsidRPr="00255315" w:rsidRDefault="00255315" w:rsidP="00255315">
            <w:pPr>
              <w:rPr>
                <w:ins w:id="14798" w:author="Salah Soliman" w:date="2020-01-31T16:44:00Z"/>
                <w:rFonts w:ascii="Open Sans" w:eastAsia="Open Sans" w:hAnsi="Open Sans" w:cs="Times New Roman"/>
              </w:rPr>
            </w:pPr>
          </w:p>
        </w:tc>
        <w:tc>
          <w:tcPr>
            <w:tcW w:w="630" w:type="dxa"/>
            <w:shd w:val="clear" w:color="auto" w:fill="FFFFFF" w:themeFill="background1"/>
            <w:tcMar>
              <w:top w:w="0" w:type="dxa"/>
              <w:left w:w="115" w:type="dxa"/>
              <w:bottom w:w="0" w:type="dxa"/>
              <w:right w:w="115" w:type="dxa"/>
            </w:tcMar>
            <w:vAlign w:val="center"/>
            <w:hideMark/>
            <w:tcPrChange w:id="14799" w:author="Alicia Romero Lopez" w:date="2020-01-31T09:48:00Z">
              <w:tcPr>
                <w:tcW w:w="630" w:type="dxa"/>
                <w:shd w:val="clear" w:color="auto" w:fill="FFFFFF"/>
                <w:tcMar>
                  <w:top w:w="0" w:type="dxa"/>
                  <w:left w:w="115" w:type="dxa"/>
                  <w:bottom w:w="0" w:type="dxa"/>
                  <w:right w:w="115" w:type="dxa"/>
                </w:tcMar>
                <w:hideMark/>
              </w:tcPr>
            </w:tcPrChange>
          </w:tcPr>
          <w:p w14:paraId="0DFC99E8" w14:textId="77777777" w:rsidR="00255315" w:rsidRPr="00255315" w:rsidRDefault="00255315" w:rsidP="00255315">
            <w:pPr>
              <w:rPr>
                <w:ins w:id="14800" w:author="Salah Soliman" w:date="2020-01-31T16:44:00Z"/>
                <w:rFonts w:ascii="Open Sans" w:eastAsia="Open Sans" w:hAnsi="Open Sans" w:cs="Times New Roman"/>
              </w:rPr>
            </w:pPr>
            <w:ins w:id="14801" w:author="Salah Soliman" w:date="2020-01-31T16:44:00Z">
              <w:r w:rsidRPr="00255315">
                <w:rPr>
                  <w:rFonts w:ascii="Open Sans" w:eastAsia="Open Sans" w:hAnsi="Open Sans" w:cs="Times New Roman"/>
                  <w:noProof/>
                  <w:rPrChange w:id="14802" w:author="Unknown">
                    <w:rPr>
                      <w:noProof/>
                    </w:rPr>
                  </w:rPrChange>
                </w:rPr>
                <mc:AlternateContent>
                  <mc:Choice Requires="wps">
                    <w:drawing>
                      <wp:inline distT="0" distB="0" distL="0" distR="0" wp14:anchorId="12792910" wp14:editId="4D28FE23">
                        <wp:extent cx="207010" cy="207010"/>
                        <wp:effectExtent l="19050" t="19050" r="21590" b="21590"/>
                        <wp:docPr id="552" name="Oval 5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010" cy="207010"/>
                                </a:xfrm>
                                <a:prstGeom prst="ellipse">
                                  <a:avLst/>
                                </a:prstGeom>
                                <a:noFill/>
                                <a:ln w="28575">
                                  <a:solidFill>
                                    <a:srgbClr val="DBDBDB">
                                      <a:lumMod val="90000"/>
                                      <a:lumOff val="0"/>
                                    </a:srgb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inline>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w16se="http://schemas.microsoft.com/office/word/2015/wordml/symex" xmlns:cx1="http://schemas.microsoft.com/office/drawing/2015/9/8/chartex" xmlns:cx="http://schemas.microsoft.com/office/drawing/2014/chartex">
                    <w:pict>
                      <v:oval w14:anchorId="35E12287" id="Oval 552" o:spid="_x0000_s1026" style="width:16.3pt;height:16.3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" filled="f" strokecolor="#c5c5c5" strokeweight="2.25pt">
                        <v:stroke joinstyle="miter"/>
                        <w10:anchorlock/>
                      </v:oval>
                    </w:pict>
                  </mc:Fallback>
                </mc:AlternateContent>
              </w:r>
            </w:ins>
          </w:p>
        </w:tc>
        <w:tc>
          <w:tcPr>
            <w:tcW w:w="450" w:type="dxa"/>
            <w:shd w:val="clear" w:color="auto" w:fill="FFFFFF" w:themeFill="background1"/>
            <w:tcMar>
              <w:top w:w="0" w:type="dxa"/>
              <w:left w:w="115" w:type="dxa"/>
              <w:bottom w:w="0" w:type="dxa"/>
              <w:right w:w="115" w:type="dxa"/>
            </w:tcMar>
            <w:vAlign w:val="center"/>
            <w:hideMark/>
            <w:tcPrChange w:id="14803" w:author="Alicia Romero Lopez" w:date="2020-01-31T09:48:00Z">
              <w:tcPr>
                <w:tcW w:w="450" w:type="dxa"/>
                <w:shd w:val="clear" w:color="auto" w:fill="FFFFFF"/>
                <w:tcMar>
                  <w:top w:w="0" w:type="dxa"/>
                  <w:left w:w="115" w:type="dxa"/>
                  <w:bottom w:w="0" w:type="dxa"/>
                  <w:right w:w="115" w:type="dxa"/>
                </w:tcMar>
                <w:hideMark/>
              </w:tcPr>
            </w:tcPrChange>
          </w:tcPr>
          <w:p w14:paraId="2EA91081" w14:textId="77777777" w:rsidR="00255315" w:rsidRPr="00255315" w:rsidRDefault="00255315" w:rsidP="00255315">
            <w:pPr>
              <w:rPr>
                <w:ins w:id="14804" w:author="Salah Soliman" w:date="2020-01-31T16:44:00Z"/>
                <w:rFonts w:ascii="Open Sans Semibold" w:eastAsia="Open Sans" w:hAnsi="Open Sans Semibold" w:cs="Open Sans Semibold"/>
              </w:rPr>
            </w:pPr>
            <w:ins w:id="14805" w:author="Salah Soliman" w:date="2020-01-31T16:44:00Z">
              <w:r w:rsidRPr="00255315">
                <w:rPr>
                  <w:rFonts w:ascii="Open Sans Semibold" w:eastAsia="Open Sans" w:hAnsi="Open Sans Semibold" w:cs="Open Sans Semibold"/>
                </w:rPr>
                <w:t>a.</w:t>
              </w:r>
            </w:ins>
          </w:p>
        </w:tc>
        <w:tc>
          <w:tcPr>
            <w:tcW w:w="8836" w:type="dxa"/>
            <w:gridSpan w:val="3"/>
            <w:shd w:val="clear" w:color="auto" w:fill="FFFFFF" w:themeFill="background1"/>
            <w:tcMar>
              <w:top w:w="0" w:type="dxa"/>
              <w:left w:w="115" w:type="dxa"/>
              <w:bottom w:w="0" w:type="dxa"/>
              <w:right w:w="115" w:type="dxa"/>
            </w:tcMar>
            <w:vAlign w:val="center"/>
            <w:hideMark/>
            <w:tcPrChange w:id="14806" w:author="Alicia Romero Lopez" w:date="2020-01-31T09:48:00Z">
              <w:tcPr>
                <w:tcW w:w="8836" w:type="dxa"/>
                <w:gridSpan w:val="3"/>
                <w:shd w:val="clear" w:color="auto" w:fill="FFFFFF"/>
                <w:tcMar>
                  <w:top w:w="0" w:type="dxa"/>
                  <w:left w:w="115" w:type="dxa"/>
                  <w:bottom w:w="0" w:type="dxa"/>
                  <w:right w:w="115" w:type="dxa"/>
                </w:tcMar>
                <w:hideMark/>
              </w:tcPr>
            </w:tcPrChange>
          </w:tcPr>
          <w:p w14:paraId="26EAF9AF" w14:textId="4C7F79AE" w:rsidR="00255315" w:rsidRPr="00255315" w:rsidRDefault="00F40ACB" w:rsidP="00255315">
            <w:pPr>
              <w:rPr>
                <w:ins w:id="14807" w:author="Salah Soliman" w:date="2020-01-31T16:44:00Z"/>
                <w:rFonts w:ascii="Open Sans" w:eastAsia="Open Sans" w:hAnsi="Open Sans" w:cs="Times New Roman"/>
              </w:rPr>
            </w:pPr>
            <w:ins w:id="14808" w:author="Chantelle Dubois Nishiyama" w:date="2020-02-19T23:11:00Z">
              <w:r>
                <w:rPr>
                  <w:rFonts w:ascii="Open Sans" w:eastAsia="Open Sans" w:hAnsi="Open Sans" w:cs="Times New Roman"/>
                </w:rPr>
                <w:t>B</w:t>
              </w:r>
            </w:ins>
            <w:ins w:id="14809" w:author="Salah Soliman" w:date="2020-01-31T16:44:00Z">
              <w:del w:id="14810" w:author="Chantelle Dubois Nishiyama" w:date="2020-02-19T23:11:00Z">
                <w:r w:rsidR="00255315" w:rsidRPr="00255315" w:rsidDel="00F40ACB">
                  <w:rPr>
                    <w:rFonts w:ascii="Open Sans" w:eastAsia="Open Sans" w:hAnsi="Open Sans" w:cs="Times New Roman"/>
                  </w:rPr>
                  <w:delText>b</w:delText>
                </w:r>
              </w:del>
              <w:r w:rsidR="00255315" w:rsidRPr="00255315">
                <w:rPr>
                  <w:rFonts w:ascii="Open Sans" w:eastAsia="Open Sans" w:hAnsi="Open Sans" w:cs="Times New Roman"/>
                </w:rPr>
                <w:t>ar.</w:t>
              </w:r>
            </w:ins>
          </w:p>
        </w:tc>
        <w:tc>
          <w:tcPr>
            <w:tcW w:w="275" w:type="dxa"/>
            <w:tcBorders>
              <w:top w:val="nil"/>
              <w:left w:val="nil"/>
              <w:bottom w:val="nil"/>
              <w:right w:val="single" w:sz="4" w:space="0" w:color="DBDBDB" w:themeColor="accent3" w:themeTint="66"/>
            </w:tcBorders>
            <w:shd w:val="clear" w:color="auto" w:fill="FAFAFA"/>
            <w:tcMar>
              <w:top w:w="0" w:type="dxa"/>
              <w:left w:w="115" w:type="dxa"/>
              <w:bottom w:w="0" w:type="dxa"/>
              <w:right w:w="115" w:type="dxa"/>
            </w:tcMar>
            <w:tcPrChange w:id="14811" w:author="Alicia Romero Lopez" w:date="2020-01-31T09:48:00Z">
              <w:tcPr>
                <w:tcW w:w="275" w:type="dxa"/>
                <w:tcBorders>
                  <w:top w:val="nil"/>
                  <w:left w:val="nil"/>
                  <w:bottom w:val="nil"/>
                  <w:right w:val="single" w:sz="4" w:space="0" w:color="DBDBDB"/>
                </w:tcBorders>
                <w:shd w:val="clear" w:color="auto" w:fill="FAFAFA"/>
                <w:tcMar>
                  <w:top w:w="0" w:type="dxa"/>
                  <w:left w:w="115" w:type="dxa"/>
                  <w:bottom w:w="0" w:type="dxa"/>
                  <w:right w:w="115" w:type="dxa"/>
                </w:tcMar>
              </w:tcPr>
            </w:tcPrChange>
          </w:tcPr>
          <w:p w14:paraId="1F7979BB" w14:textId="77777777" w:rsidR="00255315" w:rsidRPr="00255315" w:rsidRDefault="00255315" w:rsidP="00255315">
            <w:pPr>
              <w:rPr>
                <w:ins w:id="14812" w:author="Salah Soliman" w:date="2020-01-31T16:44:00Z"/>
                <w:rFonts w:ascii="Open Sans" w:eastAsia="Open Sans" w:hAnsi="Open Sans" w:cs="Times New Roman"/>
              </w:rPr>
            </w:pPr>
          </w:p>
        </w:tc>
      </w:tr>
      <w:tr w:rsidR="00255315" w:rsidRPr="00255315" w14:paraId="604FEE95" w14:textId="77777777" w:rsidTr="51235A2F">
        <w:trPr>
          <w:cantSplit/>
          <w:trHeight w:val="20"/>
          <w:ins w:id="14813" w:author="Salah Soliman" w:date="2020-01-31T16:44:00Z"/>
          <w:trPrChange w:id="14814" w:author="Alicia Romero Lopez" w:date="2020-01-31T09:48:00Z">
            <w:trPr>
              <w:gridAfter w:val="0"/>
            </w:trPr>
          </w:trPrChange>
        </w:trPr>
        <w:tc>
          <w:tcPr>
            <w:tcW w:w="264" w:type="dxa"/>
            <w:tcBorders>
              <w:top w:val="nil"/>
              <w:left w:val="single" w:sz="4" w:space="0" w:color="DBDBDB" w:themeColor="accent3" w:themeTint="66"/>
              <w:bottom w:val="nil"/>
              <w:right w:val="nil"/>
            </w:tcBorders>
            <w:shd w:val="clear" w:color="auto" w:fill="FAFAFA"/>
            <w:tcMar>
              <w:top w:w="0" w:type="dxa"/>
              <w:left w:w="115" w:type="dxa"/>
              <w:bottom w:w="0" w:type="dxa"/>
              <w:right w:w="115" w:type="dxa"/>
            </w:tcMar>
            <w:tcPrChange w:id="14815" w:author="Alicia Romero Lopez" w:date="2020-01-31T09:48:00Z">
              <w:tcPr>
                <w:tcW w:w="264" w:type="dxa"/>
                <w:tcBorders>
                  <w:top w:val="nil"/>
                  <w:left w:val="single" w:sz="4" w:space="0" w:color="DBDBDB"/>
                  <w:bottom w:val="nil"/>
                  <w:right w:val="nil"/>
                </w:tcBorders>
                <w:shd w:val="clear" w:color="auto" w:fill="FAFAFA"/>
                <w:tcMar>
                  <w:top w:w="0" w:type="dxa"/>
                  <w:left w:w="115" w:type="dxa"/>
                  <w:bottom w:w="0" w:type="dxa"/>
                  <w:right w:w="115" w:type="dxa"/>
                </w:tcMar>
              </w:tcPr>
            </w:tcPrChange>
          </w:tcPr>
          <w:p w14:paraId="3123D788" w14:textId="77777777" w:rsidR="00255315" w:rsidRPr="00255315" w:rsidRDefault="00255315" w:rsidP="00255315">
            <w:pPr>
              <w:rPr>
                <w:ins w:id="14816" w:author="Salah Soliman" w:date="2020-01-31T16:44:00Z"/>
                <w:rFonts w:ascii="Open Sans" w:eastAsia="Open Sans" w:hAnsi="Open Sans" w:cs="Times New Roman"/>
                <w:color w:val="404040"/>
                <w:sz w:val="16"/>
                <w:szCs w:val="16"/>
              </w:rPr>
            </w:pPr>
          </w:p>
        </w:tc>
        <w:tc>
          <w:tcPr>
            <w:tcW w:w="630" w:type="dxa"/>
            <w:shd w:val="clear" w:color="auto" w:fill="FAFAFA"/>
            <w:tcMar>
              <w:top w:w="0" w:type="dxa"/>
              <w:left w:w="115" w:type="dxa"/>
              <w:bottom w:w="0" w:type="dxa"/>
              <w:right w:w="115" w:type="dxa"/>
            </w:tcMar>
            <w:vAlign w:val="center"/>
            <w:tcPrChange w:id="14817" w:author="Alicia Romero Lopez" w:date="2020-01-31T09:48:00Z">
              <w:tcPr>
                <w:tcW w:w="0" w:type="auto"/>
              </w:tcPr>
            </w:tcPrChange>
          </w:tcPr>
          <w:p w14:paraId="47104DEE" w14:textId="77777777" w:rsidR="00255315" w:rsidRPr="00255315" w:rsidRDefault="00255315" w:rsidP="00255315">
            <w:pPr>
              <w:rPr>
                <w:ins w:id="14818" w:author="Salah Soliman" w:date="2020-01-31T16:44:00Z"/>
                <w:rFonts w:ascii="Open Sans" w:eastAsia="Open Sans" w:hAnsi="Open Sans" w:cs="Times New Roman"/>
                <w:color w:val="404040"/>
                <w:sz w:val="16"/>
                <w:szCs w:val="16"/>
              </w:rPr>
            </w:pPr>
          </w:p>
        </w:tc>
        <w:tc>
          <w:tcPr>
            <w:tcW w:w="3328" w:type="dxa"/>
            <w:gridSpan w:val="2"/>
            <w:shd w:val="clear" w:color="auto" w:fill="FAFAFA"/>
            <w:tcMar>
              <w:top w:w="0" w:type="dxa"/>
              <w:left w:w="115" w:type="dxa"/>
              <w:bottom w:w="0" w:type="dxa"/>
              <w:right w:w="115" w:type="dxa"/>
            </w:tcMar>
            <w:vAlign w:val="center"/>
            <w:tcPrChange w:id="14819" w:author="Alicia Romero Lopez" w:date="2020-01-31T09:48:00Z">
              <w:tcPr>
                <w:tcW w:w="0" w:type="auto"/>
              </w:tcPr>
            </w:tcPrChange>
          </w:tcPr>
          <w:p w14:paraId="578A6EEA" w14:textId="77777777" w:rsidR="00255315" w:rsidRPr="00255315" w:rsidRDefault="00255315" w:rsidP="00255315">
            <w:pPr>
              <w:rPr>
                <w:ins w:id="14820" w:author="Salah Soliman" w:date="2020-01-31T16:44:00Z"/>
                <w:rFonts w:ascii="Open Sans" w:eastAsia="Open Sans" w:hAnsi="Open Sans" w:cs="Times New Roman"/>
                <w:color w:val="404040"/>
                <w:sz w:val="16"/>
                <w:szCs w:val="16"/>
              </w:rPr>
            </w:pPr>
          </w:p>
        </w:tc>
        <w:tc>
          <w:tcPr>
            <w:tcW w:w="1979" w:type="dxa"/>
            <w:shd w:val="clear" w:color="auto" w:fill="FAFAFA"/>
            <w:tcMar>
              <w:top w:w="0" w:type="dxa"/>
              <w:left w:w="115" w:type="dxa"/>
              <w:bottom w:w="0" w:type="dxa"/>
              <w:right w:w="115" w:type="dxa"/>
            </w:tcMar>
            <w:vAlign w:val="center"/>
            <w:tcPrChange w:id="14821" w:author="Alicia Romero Lopez" w:date="2020-01-31T09:48:00Z">
              <w:tcPr>
                <w:tcW w:w="0" w:type="auto"/>
              </w:tcPr>
            </w:tcPrChange>
          </w:tcPr>
          <w:p w14:paraId="74CDDD79" w14:textId="77777777" w:rsidR="00255315" w:rsidRPr="00255315" w:rsidRDefault="00255315" w:rsidP="00255315">
            <w:pPr>
              <w:rPr>
                <w:ins w:id="14822" w:author="Salah Soliman" w:date="2020-01-31T16:44:00Z"/>
                <w:rFonts w:ascii="Open Sans" w:eastAsia="Open Sans" w:hAnsi="Open Sans" w:cs="Times New Roman"/>
                <w:color w:val="404040"/>
                <w:sz w:val="16"/>
                <w:szCs w:val="16"/>
              </w:rPr>
            </w:pPr>
          </w:p>
        </w:tc>
        <w:tc>
          <w:tcPr>
            <w:tcW w:w="3979" w:type="dxa"/>
            <w:shd w:val="clear" w:color="auto" w:fill="FAFAFA"/>
            <w:tcMar>
              <w:top w:w="0" w:type="dxa"/>
              <w:left w:w="115" w:type="dxa"/>
              <w:bottom w:w="0" w:type="dxa"/>
              <w:right w:w="115" w:type="dxa"/>
            </w:tcMar>
            <w:vAlign w:val="center"/>
            <w:tcPrChange w:id="14823" w:author="Alicia Romero Lopez" w:date="2020-01-31T09:48:00Z">
              <w:tcPr>
                <w:tcW w:w="0" w:type="auto"/>
              </w:tcPr>
            </w:tcPrChange>
          </w:tcPr>
          <w:p w14:paraId="18B65C54" w14:textId="77777777" w:rsidR="00255315" w:rsidRPr="00255315" w:rsidRDefault="00255315" w:rsidP="00255315">
            <w:pPr>
              <w:rPr>
                <w:ins w:id="14824" w:author="Salah Soliman" w:date="2020-01-31T16:44:00Z"/>
                <w:rFonts w:ascii="Open Sans" w:eastAsia="Open Sans" w:hAnsi="Open Sans" w:cs="Times New Roman"/>
                <w:noProof/>
                <w:color w:val="404040"/>
                <w:sz w:val="16"/>
                <w:szCs w:val="16"/>
              </w:rPr>
            </w:pPr>
          </w:p>
        </w:tc>
        <w:tc>
          <w:tcPr>
            <w:tcW w:w="275" w:type="dxa"/>
            <w:tcBorders>
              <w:top w:val="nil"/>
              <w:left w:val="nil"/>
              <w:bottom w:val="nil"/>
              <w:right w:val="single" w:sz="4" w:space="0" w:color="DBDBDB" w:themeColor="accent3" w:themeTint="66"/>
            </w:tcBorders>
            <w:shd w:val="clear" w:color="auto" w:fill="FAFAFA"/>
            <w:tcMar>
              <w:top w:w="0" w:type="dxa"/>
              <w:left w:w="115" w:type="dxa"/>
              <w:bottom w:w="0" w:type="dxa"/>
              <w:right w:w="115" w:type="dxa"/>
            </w:tcMar>
            <w:tcPrChange w:id="14825" w:author="Alicia Romero Lopez" w:date="2020-01-31T09:48:00Z">
              <w:tcPr>
                <w:tcW w:w="275" w:type="dxa"/>
                <w:tcBorders>
                  <w:top w:val="nil"/>
                  <w:left w:val="nil"/>
                  <w:bottom w:val="nil"/>
                  <w:right w:val="single" w:sz="4" w:space="0" w:color="DBDBDB"/>
                </w:tcBorders>
                <w:shd w:val="clear" w:color="auto" w:fill="FAFAFA"/>
                <w:tcMar>
                  <w:top w:w="0" w:type="dxa"/>
                  <w:left w:w="115" w:type="dxa"/>
                  <w:bottom w:w="0" w:type="dxa"/>
                  <w:right w:w="115" w:type="dxa"/>
                </w:tcMar>
              </w:tcPr>
            </w:tcPrChange>
          </w:tcPr>
          <w:p w14:paraId="2700AF40" w14:textId="77777777" w:rsidR="00255315" w:rsidRPr="00255315" w:rsidRDefault="00255315" w:rsidP="00255315">
            <w:pPr>
              <w:rPr>
                <w:ins w:id="14826" w:author="Salah Soliman" w:date="2020-01-31T16:44:00Z"/>
                <w:rFonts w:ascii="Open Sans" w:eastAsia="Open Sans" w:hAnsi="Open Sans" w:cs="Times New Roman"/>
                <w:color w:val="404040"/>
                <w:sz w:val="16"/>
                <w:szCs w:val="16"/>
              </w:rPr>
            </w:pPr>
          </w:p>
        </w:tc>
      </w:tr>
      <w:tr w:rsidR="00255315" w:rsidRPr="00255315" w14:paraId="15441250" w14:textId="77777777" w:rsidTr="51235A2F">
        <w:trPr>
          <w:cantSplit/>
          <w:ins w:id="14827" w:author="Salah Soliman" w:date="2020-01-31T16:44:00Z"/>
        </w:trPr>
        <w:tc>
          <w:tcPr>
            <w:tcW w:w="264" w:type="dxa"/>
            <w:tcBorders>
              <w:top w:val="nil"/>
              <w:left w:val="single" w:sz="4" w:space="0" w:color="DBDBDB" w:themeColor="accent3" w:themeTint="66"/>
              <w:bottom w:val="nil"/>
              <w:right w:val="nil"/>
            </w:tcBorders>
            <w:shd w:val="clear" w:color="auto" w:fill="FAFAFA"/>
            <w:tcMar>
              <w:top w:w="0" w:type="dxa"/>
              <w:left w:w="115" w:type="dxa"/>
              <w:bottom w:w="0" w:type="dxa"/>
              <w:right w:w="115" w:type="dxa"/>
            </w:tcMar>
            <w:tcPrChange w:id="14828" w:author="Alicia Romero Lopez" w:date="2020-01-31T09:48:00Z">
              <w:tcPr>
                <w:tcW w:w="264" w:type="dxa"/>
                <w:tcBorders>
                  <w:top w:val="nil"/>
                  <w:left w:val="single" w:sz="4" w:space="0" w:color="DBDBDB"/>
                  <w:bottom w:val="nil"/>
                  <w:right w:val="nil"/>
                </w:tcBorders>
                <w:shd w:val="clear" w:color="auto" w:fill="FAFAFA"/>
                <w:tcMar>
                  <w:top w:w="0" w:type="dxa"/>
                  <w:left w:w="115" w:type="dxa"/>
                  <w:bottom w:w="0" w:type="dxa"/>
                  <w:right w:w="115" w:type="dxa"/>
                </w:tcMar>
              </w:tcPr>
            </w:tcPrChange>
          </w:tcPr>
          <w:p w14:paraId="7580BD24" w14:textId="77777777" w:rsidR="00255315" w:rsidRPr="00255315" w:rsidRDefault="00255315" w:rsidP="00255315">
            <w:pPr>
              <w:rPr>
                <w:ins w:id="14829" w:author="Salah Soliman" w:date="2020-01-31T16:44:00Z"/>
                <w:rFonts w:ascii="Open Sans" w:eastAsia="Open Sans" w:hAnsi="Open Sans" w:cs="Times New Roman"/>
              </w:rPr>
            </w:pPr>
          </w:p>
        </w:tc>
        <w:tc>
          <w:tcPr>
            <w:tcW w:w="630" w:type="dxa"/>
            <w:shd w:val="clear" w:color="auto" w:fill="FFFFFF" w:themeFill="background1"/>
            <w:tcMar>
              <w:top w:w="0" w:type="dxa"/>
              <w:left w:w="115" w:type="dxa"/>
              <w:bottom w:w="0" w:type="dxa"/>
              <w:right w:w="115" w:type="dxa"/>
            </w:tcMar>
            <w:vAlign w:val="center"/>
            <w:hideMark/>
            <w:tcPrChange w:id="14830" w:author="Alicia Romero Lopez" w:date="2020-01-31T09:48:00Z">
              <w:tcPr>
                <w:tcW w:w="630" w:type="dxa"/>
                <w:shd w:val="clear" w:color="auto" w:fill="FFFFFF"/>
                <w:tcMar>
                  <w:top w:w="0" w:type="dxa"/>
                  <w:left w:w="115" w:type="dxa"/>
                  <w:bottom w:w="0" w:type="dxa"/>
                  <w:right w:w="115" w:type="dxa"/>
                </w:tcMar>
                <w:hideMark/>
              </w:tcPr>
            </w:tcPrChange>
          </w:tcPr>
          <w:p w14:paraId="66E5074F" w14:textId="77777777" w:rsidR="00255315" w:rsidRPr="00255315" w:rsidRDefault="00255315" w:rsidP="00255315">
            <w:pPr>
              <w:rPr>
                <w:ins w:id="14831" w:author="Salah Soliman" w:date="2020-01-31T16:44:00Z"/>
                <w:rFonts w:ascii="Open Sans" w:eastAsia="Open Sans" w:hAnsi="Open Sans" w:cs="Times New Roman"/>
                <w:noProof/>
              </w:rPr>
            </w:pPr>
            <w:ins w:id="14832" w:author="Salah Soliman" w:date="2020-01-31T16:44:00Z">
              <w:r w:rsidRPr="00255315">
                <w:rPr>
                  <w:rFonts w:ascii="Open Sans" w:eastAsia="Open Sans" w:hAnsi="Open Sans" w:cs="Times New Roman"/>
                  <w:noProof/>
                  <w:rPrChange w:id="14833" w:author="Unknown">
                    <w:rPr>
                      <w:noProof/>
                    </w:rPr>
                  </w:rPrChange>
                </w:rPr>
                <mc:AlternateContent>
                  <mc:Choice Requires="wps">
                    <w:drawing>
                      <wp:inline distT="0" distB="0" distL="0" distR="0" wp14:anchorId="38AA6ED0" wp14:editId="7D6A0331">
                        <wp:extent cx="207010" cy="207010"/>
                        <wp:effectExtent l="19050" t="19050" r="21590" b="21590"/>
                        <wp:docPr id="553" name="Oval 5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010" cy="207010"/>
                                </a:xfrm>
                                <a:prstGeom prst="ellipse">
                                  <a:avLst/>
                                </a:prstGeom>
                                <a:noFill/>
                                <a:ln w="28575">
                                  <a:solidFill>
                                    <a:srgbClr val="DBDBDB">
                                      <a:lumMod val="90000"/>
                                      <a:lumOff val="0"/>
                                    </a:srgb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inline>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w16se="http://schemas.microsoft.com/office/word/2015/wordml/symex" xmlns:cx1="http://schemas.microsoft.com/office/drawing/2015/9/8/chartex" xmlns:cx="http://schemas.microsoft.com/office/drawing/2014/chartex">
                    <w:pict>
                      <v:oval w14:anchorId="13334802" id="Oval 553" o:spid="_x0000_s1026" style="width:16.3pt;height:16.3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" filled="f" strokecolor="#c5c5c5" strokeweight="2.25pt">
                        <v:stroke joinstyle="miter"/>
                        <w10:anchorlock/>
                      </v:oval>
                    </w:pict>
                  </mc:Fallback>
                </mc:AlternateContent>
              </w:r>
            </w:ins>
          </w:p>
        </w:tc>
        <w:tc>
          <w:tcPr>
            <w:tcW w:w="450" w:type="dxa"/>
            <w:shd w:val="clear" w:color="auto" w:fill="FFFFFF" w:themeFill="background1"/>
            <w:tcMar>
              <w:top w:w="0" w:type="dxa"/>
              <w:left w:w="115" w:type="dxa"/>
              <w:bottom w:w="0" w:type="dxa"/>
              <w:right w:w="115" w:type="dxa"/>
            </w:tcMar>
            <w:vAlign w:val="center"/>
            <w:hideMark/>
            <w:tcPrChange w:id="14834" w:author="Alicia Romero Lopez" w:date="2020-01-31T09:48:00Z">
              <w:tcPr>
                <w:tcW w:w="450" w:type="dxa"/>
                <w:shd w:val="clear" w:color="auto" w:fill="FFFFFF"/>
                <w:tcMar>
                  <w:top w:w="0" w:type="dxa"/>
                  <w:left w:w="115" w:type="dxa"/>
                  <w:bottom w:w="0" w:type="dxa"/>
                  <w:right w:w="115" w:type="dxa"/>
                </w:tcMar>
                <w:hideMark/>
              </w:tcPr>
            </w:tcPrChange>
          </w:tcPr>
          <w:p w14:paraId="7B565E01" w14:textId="77777777" w:rsidR="00255315" w:rsidRPr="00255315" w:rsidRDefault="00255315" w:rsidP="00255315">
            <w:pPr>
              <w:rPr>
                <w:ins w:id="14835" w:author="Salah Soliman" w:date="2020-01-31T16:44:00Z"/>
                <w:rFonts w:ascii="Open Sans Semibold" w:eastAsia="Open Sans" w:hAnsi="Open Sans Semibold" w:cs="Open Sans Semibold"/>
              </w:rPr>
            </w:pPr>
            <w:ins w:id="14836" w:author="Salah Soliman" w:date="2020-01-31T16:44:00Z">
              <w:r w:rsidRPr="00255315">
                <w:rPr>
                  <w:rFonts w:ascii="Open Sans Semibold" w:eastAsia="Open Sans" w:hAnsi="Open Sans Semibold" w:cs="Open Sans Semibold"/>
                </w:rPr>
                <w:t>b.</w:t>
              </w:r>
            </w:ins>
          </w:p>
        </w:tc>
        <w:tc>
          <w:tcPr>
            <w:tcW w:w="8836" w:type="dxa"/>
            <w:gridSpan w:val="3"/>
            <w:shd w:val="clear" w:color="auto" w:fill="FFFFFF" w:themeFill="background1"/>
            <w:tcMar>
              <w:top w:w="0" w:type="dxa"/>
              <w:left w:w="115" w:type="dxa"/>
              <w:bottom w:w="0" w:type="dxa"/>
              <w:right w:w="115" w:type="dxa"/>
            </w:tcMar>
            <w:vAlign w:val="center"/>
            <w:hideMark/>
            <w:tcPrChange w:id="14837" w:author="Alicia Romero Lopez" w:date="2020-01-31T09:48:00Z">
              <w:tcPr>
                <w:tcW w:w="8836" w:type="dxa"/>
                <w:gridSpan w:val="3"/>
                <w:shd w:val="clear" w:color="auto" w:fill="FFFFFF"/>
                <w:tcMar>
                  <w:top w:w="0" w:type="dxa"/>
                  <w:left w:w="115" w:type="dxa"/>
                  <w:bottom w:w="0" w:type="dxa"/>
                  <w:right w:w="115" w:type="dxa"/>
                </w:tcMar>
                <w:hideMark/>
              </w:tcPr>
            </w:tcPrChange>
          </w:tcPr>
          <w:p w14:paraId="3B613351" w14:textId="7B942DF6" w:rsidR="00255315" w:rsidRPr="00255315" w:rsidRDefault="00F40ACB" w:rsidP="00255315">
            <w:pPr>
              <w:rPr>
                <w:ins w:id="14838" w:author="Salah Soliman" w:date="2020-01-31T16:44:00Z"/>
                <w:rFonts w:ascii="Open Sans" w:eastAsia="Open Sans" w:hAnsi="Open Sans" w:cs="Times New Roman"/>
              </w:rPr>
            </w:pPr>
            <w:ins w:id="14839" w:author="Chantelle Dubois Nishiyama" w:date="2020-02-19T23:11:00Z">
              <w:r>
                <w:rPr>
                  <w:rFonts w:ascii="Open Sans" w:eastAsia="Open Sans" w:hAnsi="Open Sans" w:cs="Times New Roman"/>
                </w:rPr>
                <w:t>B</w:t>
              </w:r>
            </w:ins>
            <w:ins w:id="14840" w:author="Salah Soliman" w:date="2020-01-31T16:44:00Z">
              <w:del w:id="14841" w:author="Chantelle Dubois Nishiyama" w:date="2020-02-19T23:11:00Z">
                <w:r w:rsidR="00255315" w:rsidRPr="00255315" w:rsidDel="00F40ACB">
                  <w:rPr>
                    <w:rFonts w:ascii="Open Sans" w:eastAsia="Open Sans" w:hAnsi="Open Sans" w:cs="Times New Roman"/>
                  </w:rPr>
                  <w:delText>b</w:delText>
                </w:r>
              </w:del>
              <w:r w:rsidR="00255315" w:rsidRPr="00255315">
                <w:rPr>
                  <w:rFonts w:ascii="Open Sans" w:eastAsia="Open Sans" w:hAnsi="Open Sans" w:cs="Times New Roman"/>
                </w:rPr>
                <w:t>ox.</w:t>
              </w:r>
            </w:ins>
          </w:p>
        </w:tc>
        <w:tc>
          <w:tcPr>
            <w:tcW w:w="275" w:type="dxa"/>
            <w:tcBorders>
              <w:top w:val="nil"/>
              <w:left w:val="nil"/>
              <w:bottom w:val="nil"/>
              <w:right w:val="single" w:sz="4" w:space="0" w:color="DBDBDB" w:themeColor="accent3" w:themeTint="66"/>
            </w:tcBorders>
            <w:shd w:val="clear" w:color="auto" w:fill="FAFAFA"/>
            <w:tcMar>
              <w:top w:w="0" w:type="dxa"/>
              <w:left w:w="115" w:type="dxa"/>
              <w:bottom w:w="0" w:type="dxa"/>
              <w:right w:w="115" w:type="dxa"/>
            </w:tcMar>
            <w:tcPrChange w:id="14842" w:author="Alicia Romero Lopez" w:date="2020-01-31T09:48:00Z">
              <w:tcPr>
                <w:tcW w:w="275" w:type="dxa"/>
                <w:tcBorders>
                  <w:top w:val="nil"/>
                  <w:left w:val="nil"/>
                  <w:bottom w:val="nil"/>
                  <w:right w:val="single" w:sz="4" w:space="0" w:color="DBDBDB"/>
                </w:tcBorders>
                <w:shd w:val="clear" w:color="auto" w:fill="FAFAFA"/>
                <w:tcMar>
                  <w:top w:w="0" w:type="dxa"/>
                  <w:left w:w="115" w:type="dxa"/>
                  <w:bottom w:w="0" w:type="dxa"/>
                  <w:right w:w="115" w:type="dxa"/>
                </w:tcMar>
              </w:tcPr>
            </w:tcPrChange>
          </w:tcPr>
          <w:p w14:paraId="1AFA7415" w14:textId="77777777" w:rsidR="00255315" w:rsidRPr="00255315" w:rsidRDefault="00255315" w:rsidP="00255315">
            <w:pPr>
              <w:rPr>
                <w:ins w:id="14843" w:author="Salah Soliman" w:date="2020-01-31T16:44:00Z"/>
                <w:rFonts w:ascii="Open Sans" w:eastAsia="Open Sans" w:hAnsi="Open Sans" w:cs="Times New Roman"/>
              </w:rPr>
            </w:pPr>
          </w:p>
        </w:tc>
      </w:tr>
      <w:tr w:rsidR="00255315" w:rsidRPr="00255315" w14:paraId="5482B6F5" w14:textId="77777777" w:rsidTr="51235A2F">
        <w:trPr>
          <w:cantSplit/>
          <w:trHeight w:val="20"/>
          <w:ins w:id="14844" w:author="Salah Soliman" w:date="2020-01-31T16:44:00Z"/>
          <w:trPrChange w:id="14845" w:author="Alicia Romero Lopez" w:date="2020-01-31T09:48:00Z">
            <w:trPr>
              <w:gridAfter w:val="0"/>
            </w:trPr>
          </w:trPrChange>
        </w:trPr>
        <w:tc>
          <w:tcPr>
            <w:tcW w:w="264" w:type="dxa"/>
            <w:tcBorders>
              <w:top w:val="nil"/>
              <w:left w:val="single" w:sz="4" w:space="0" w:color="DBDBDB" w:themeColor="accent3" w:themeTint="66"/>
              <w:bottom w:val="nil"/>
              <w:right w:val="nil"/>
            </w:tcBorders>
            <w:shd w:val="clear" w:color="auto" w:fill="FAFAFA"/>
            <w:tcMar>
              <w:top w:w="0" w:type="dxa"/>
              <w:left w:w="115" w:type="dxa"/>
              <w:bottom w:w="0" w:type="dxa"/>
              <w:right w:w="115" w:type="dxa"/>
            </w:tcMar>
            <w:tcPrChange w:id="14846" w:author="Alicia Romero Lopez" w:date="2020-01-31T09:48:00Z">
              <w:tcPr>
                <w:tcW w:w="264" w:type="dxa"/>
                <w:tcBorders>
                  <w:top w:val="nil"/>
                  <w:left w:val="single" w:sz="4" w:space="0" w:color="DBDBDB"/>
                  <w:bottom w:val="nil"/>
                  <w:right w:val="nil"/>
                </w:tcBorders>
                <w:shd w:val="clear" w:color="auto" w:fill="FAFAFA"/>
                <w:tcMar>
                  <w:top w:w="0" w:type="dxa"/>
                  <w:left w:w="115" w:type="dxa"/>
                  <w:bottom w:w="0" w:type="dxa"/>
                  <w:right w:w="115" w:type="dxa"/>
                </w:tcMar>
              </w:tcPr>
            </w:tcPrChange>
          </w:tcPr>
          <w:p w14:paraId="6F7F41E1" w14:textId="77777777" w:rsidR="00255315" w:rsidRPr="00255315" w:rsidRDefault="00255315" w:rsidP="00255315">
            <w:pPr>
              <w:rPr>
                <w:ins w:id="14847" w:author="Salah Soliman" w:date="2020-01-31T16:44:00Z"/>
                <w:rFonts w:ascii="Open Sans" w:eastAsia="Open Sans" w:hAnsi="Open Sans" w:cs="Times New Roman"/>
                <w:color w:val="404040"/>
                <w:sz w:val="16"/>
                <w:szCs w:val="16"/>
              </w:rPr>
            </w:pPr>
          </w:p>
        </w:tc>
        <w:tc>
          <w:tcPr>
            <w:tcW w:w="630" w:type="dxa"/>
            <w:shd w:val="clear" w:color="auto" w:fill="FAFAFA"/>
            <w:tcMar>
              <w:top w:w="0" w:type="dxa"/>
              <w:left w:w="115" w:type="dxa"/>
              <w:bottom w:w="0" w:type="dxa"/>
              <w:right w:w="115" w:type="dxa"/>
            </w:tcMar>
            <w:vAlign w:val="center"/>
            <w:tcPrChange w:id="14848" w:author="Alicia Romero Lopez" w:date="2020-01-31T09:48:00Z">
              <w:tcPr>
                <w:tcW w:w="0" w:type="auto"/>
              </w:tcPr>
            </w:tcPrChange>
          </w:tcPr>
          <w:p w14:paraId="000F4523" w14:textId="77777777" w:rsidR="00255315" w:rsidRPr="00255315" w:rsidRDefault="00255315" w:rsidP="00255315">
            <w:pPr>
              <w:rPr>
                <w:ins w:id="14849" w:author="Salah Soliman" w:date="2020-01-31T16:44:00Z"/>
                <w:rFonts w:ascii="Open Sans" w:eastAsia="Open Sans" w:hAnsi="Open Sans" w:cs="Times New Roman"/>
                <w:color w:val="404040"/>
                <w:sz w:val="16"/>
                <w:szCs w:val="16"/>
              </w:rPr>
            </w:pPr>
          </w:p>
        </w:tc>
        <w:tc>
          <w:tcPr>
            <w:tcW w:w="3328" w:type="dxa"/>
            <w:gridSpan w:val="2"/>
            <w:shd w:val="clear" w:color="auto" w:fill="FAFAFA"/>
            <w:tcMar>
              <w:top w:w="0" w:type="dxa"/>
              <w:left w:w="115" w:type="dxa"/>
              <w:bottom w:w="0" w:type="dxa"/>
              <w:right w:w="115" w:type="dxa"/>
            </w:tcMar>
            <w:vAlign w:val="center"/>
            <w:tcPrChange w:id="14850" w:author="Alicia Romero Lopez" w:date="2020-01-31T09:48:00Z">
              <w:tcPr>
                <w:tcW w:w="0" w:type="auto"/>
              </w:tcPr>
            </w:tcPrChange>
          </w:tcPr>
          <w:p w14:paraId="64DBEE82" w14:textId="77777777" w:rsidR="00255315" w:rsidRPr="00255315" w:rsidRDefault="00255315" w:rsidP="00255315">
            <w:pPr>
              <w:rPr>
                <w:ins w:id="14851" w:author="Salah Soliman" w:date="2020-01-31T16:44:00Z"/>
                <w:rFonts w:ascii="Open Sans" w:eastAsia="Open Sans" w:hAnsi="Open Sans" w:cs="Times New Roman"/>
                <w:color w:val="404040"/>
                <w:sz w:val="16"/>
                <w:szCs w:val="16"/>
              </w:rPr>
            </w:pPr>
          </w:p>
        </w:tc>
        <w:tc>
          <w:tcPr>
            <w:tcW w:w="1979" w:type="dxa"/>
            <w:shd w:val="clear" w:color="auto" w:fill="FAFAFA"/>
            <w:tcMar>
              <w:top w:w="0" w:type="dxa"/>
              <w:left w:w="115" w:type="dxa"/>
              <w:bottom w:w="0" w:type="dxa"/>
              <w:right w:w="115" w:type="dxa"/>
            </w:tcMar>
            <w:vAlign w:val="center"/>
            <w:tcPrChange w:id="14852" w:author="Alicia Romero Lopez" w:date="2020-01-31T09:48:00Z">
              <w:tcPr>
                <w:tcW w:w="0" w:type="auto"/>
              </w:tcPr>
            </w:tcPrChange>
          </w:tcPr>
          <w:p w14:paraId="6459E42B" w14:textId="77777777" w:rsidR="00255315" w:rsidRPr="00255315" w:rsidRDefault="00255315" w:rsidP="00255315">
            <w:pPr>
              <w:rPr>
                <w:ins w:id="14853" w:author="Salah Soliman" w:date="2020-01-31T16:44:00Z"/>
                <w:rFonts w:ascii="Open Sans" w:eastAsia="Open Sans" w:hAnsi="Open Sans" w:cs="Times New Roman"/>
                <w:color w:val="404040"/>
                <w:sz w:val="16"/>
                <w:szCs w:val="16"/>
              </w:rPr>
            </w:pPr>
          </w:p>
        </w:tc>
        <w:tc>
          <w:tcPr>
            <w:tcW w:w="3979" w:type="dxa"/>
            <w:shd w:val="clear" w:color="auto" w:fill="FAFAFA"/>
            <w:tcMar>
              <w:top w:w="0" w:type="dxa"/>
              <w:left w:w="115" w:type="dxa"/>
              <w:bottom w:w="0" w:type="dxa"/>
              <w:right w:w="115" w:type="dxa"/>
            </w:tcMar>
            <w:vAlign w:val="center"/>
            <w:tcPrChange w:id="14854" w:author="Alicia Romero Lopez" w:date="2020-01-31T09:48:00Z">
              <w:tcPr>
                <w:tcW w:w="0" w:type="auto"/>
              </w:tcPr>
            </w:tcPrChange>
          </w:tcPr>
          <w:p w14:paraId="67931F29" w14:textId="77777777" w:rsidR="00255315" w:rsidRPr="00255315" w:rsidRDefault="00255315" w:rsidP="00255315">
            <w:pPr>
              <w:rPr>
                <w:ins w:id="14855" w:author="Salah Soliman" w:date="2020-01-31T16:44:00Z"/>
                <w:rFonts w:ascii="Open Sans" w:eastAsia="Open Sans" w:hAnsi="Open Sans" w:cs="Times New Roman"/>
                <w:noProof/>
                <w:color w:val="404040"/>
                <w:sz w:val="16"/>
                <w:szCs w:val="16"/>
              </w:rPr>
            </w:pPr>
          </w:p>
        </w:tc>
        <w:tc>
          <w:tcPr>
            <w:tcW w:w="275" w:type="dxa"/>
            <w:tcBorders>
              <w:top w:val="nil"/>
              <w:left w:val="nil"/>
              <w:bottom w:val="nil"/>
              <w:right w:val="single" w:sz="4" w:space="0" w:color="DBDBDB" w:themeColor="accent3" w:themeTint="66"/>
            </w:tcBorders>
            <w:shd w:val="clear" w:color="auto" w:fill="FAFAFA"/>
            <w:tcMar>
              <w:top w:w="0" w:type="dxa"/>
              <w:left w:w="115" w:type="dxa"/>
              <w:bottom w:w="0" w:type="dxa"/>
              <w:right w:w="115" w:type="dxa"/>
            </w:tcMar>
            <w:tcPrChange w:id="14856" w:author="Alicia Romero Lopez" w:date="2020-01-31T09:48:00Z">
              <w:tcPr>
                <w:tcW w:w="275" w:type="dxa"/>
                <w:tcBorders>
                  <w:top w:val="nil"/>
                  <w:left w:val="nil"/>
                  <w:bottom w:val="nil"/>
                  <w:right w:val="single" w:sz="4" w:space="0" w:color="DBDBDB"/>
                </w:tcBorders>
                <w:shd w:val="clear" w:color="auto" w:fill="FAFAFA"/>
                <w:tcMar>
                  <w:top w:w="0" w:type="dxa"/>
                  <w:left w:w="115" w:type="dxa"/>
                  <w:bottom w:w="0" w:type="dxa"/>
                  <w:right w:w="115" w:type="dxa"/>
                </w:tcMar>
              </w:tcPr>
            </w:tcPrChange>
          </w:tcPr>
          <w:p w14:paraId="121F440F" w14:textId="77777777" w:rsidR="00255315" w:rsidRPr="00255315" w:rsidRDefault="00255315" w:rsidP="00255315">
            <w:pPr>
              <w:rPr>
                <w:ins w:id="14857" w:author="Salah Soliman" w:date="2020-01-31T16:44:00Z"/>
                <w:rFonts w:ascii="Open Sans" w:eastAsia="Open Sans" w:hAnsi="Open Sans" w:cs="Times New Roman"/>
                <w:color w:val="404040"/>
                <w:sz w:val="16"/>
                <w:szCs w:val="16"/>
              </w:rPr>
            </w:pPr>
          </w:p>
        </w:tc>
      </w:tr>
      <w:tr w:rsidR="00255315" w:rsidRPr="00255315" w14:paraId="0ED6FA9A" w14:textId="77777777" w:rsidTr="51235A2F">
        <w:trPr>
          <w:cantSplit/>
          <w:ins w:id="14858" w:author="Salah Soliman" w:date="2020-01-31T16:44:00Z"/>
        </w:trPr>
        <w:tc>
          <w:tcPr>
            <w:tcW w:w="264" w:type="dxa"/>
            <w:tcBorders>
              <w:top w:val="nil"/>
              <w:left w:val="single" w:sz="4" w:space="0" w:color="DBDBDB" w:themeColor="accent3" w:themeTint="66"/>
              <w:bottom w:val="nil"/>
              <w:right w:val="nil"/>
            </w:tcBorders>
            <w:shd w:val="clear" w:color="auto" w:fill="FAFAFA"/>
            <w:tcMar>
              <w:top w:w="0" w:type="dxa"/>
              <w:left w:w="115" w:type="dxa"/>
              <w:bottom w:w="0" w:type="dxa"/>
              <w:right w:w="115" w:type="dxa"/>
            </w:tcMar>
            <w:tcPrChange w:id="14859" w:author="Alicia Romero Lopez" w:date="2020-01-31T09:48:00Z">
              <w:tcPr>
                <w:tcW w:w="264" w:type="dxa"/>
                <w:tcBorders>
                  <w:top w:val="nil"/>
                  <w:left w:val="single" w:sz="4" w:space="0" w:color="DBDBDB"/>
                  <w:bottom w:val="nil"/>
                  <w:right w:val="nil"/>
                </w:tcBorders>
                <w:shd w:val="clear" w:color="auto" w:fill="FAFAFA"/>
                <w:tcMar>
                  <w:top w:w="0" w:type="dxa"/>
                  <w:left w:w="115" w:type="dxa"/>
                  <w:bottom w:w="0" w:type="dxa"/>
                  <w:right w:w="115" w:type="dxa"/>
                </w:tcMar>
              </w:tcPr>
            </w:tcPrChange>
          </w:tcPr>
          <w:p w14:paraId="35B1C818" w14:textId="77777777" w:rsidR="00255315" w:rsidRPr="00255315" w:rsidRDefault="00255315" w:rsidP="00255315">
            <w:pPr>
              <w:rPr>
                <w:ins w:id="14860" w:author="Salah Soliman" w:date="2020-01-31T16:44:00Z"/>
                <w:rFonts w:ascii="Open Sans" w:eastAsia="Open Sans" w:hAnsi="Open Sans" w:cs="Times New Roman"/>
              </w:rPr>
            </w:pPr>
          </w:p>
        </w:tc>
        <w:tc>
          <w:tcPr>
            <w:tcW w:w="630" w:type="dxa"/>
            <w:shd w:val="clear" w:color="auto" w:fill="FFFFFF" w:themeFill="background1"/>
            <w:tcMar>
              <w:top w:w="0" w:type="dxa"/>
              <w:left w:w="115" w:type="dxa"/>
              <w:bottom w:w="0" w:type="dxa"/>
              <w:right w:w="115" w:type="dxa"/>
            </w:tcMar>
            <w:vAlign w:val="center"/>
            <w:hideMark/>
            <w:tcPrChange w:id="14861" w:author="Alicia Romero Lopez" w:date="2020-01-31T09:48:00Z">
              <w:tcPr>
                <w:tcW w:w="630" w:type="dxa"/>
                <w:shd w:val="clear" w:color="auto" w:fill="FFFFFF"/>
                <w:tcMar>
                  <w:top w:w="0" w:type="dxa"/>
                  <w:left w:w="115" w:type="dxa"/>
                  <w:bottom w:w="0" w:type="dxa"/>
                  <w:right w:w="115" w:type="dxa"/>
                </w:tcMar>
                <w:hideMark/>
              </w:tcPr>
            </w:tcPrChange>
          </w:tcPr>
          <w:p w14:paraId="00561A90" w14:textId="77777777" w:rsidR="00255315" w:rsidRPr="00255315" w:rsidRDefault="00255315" w:rsidP="00255315">
            <w:pPr>
              <w:rPr>
                <w:ins w:id="14862" w:author="Salah Soliman" w:date="2020-01-31T16:44:00Z"/>
                <w:rFonts w:ascii="Open Sans" w:eastAsia="Open Sans" w:hAnsi="Open Sans" w:cs="Times New Roman"/>
                <w:noProof/>
              </w:rPr>
            </w:pPr>
            <w:ins w:id="14863" w:author="Salah Soliman" w:date="2020-01-31T16:44:00Z">
              <w:r w:rsidRPr="00255315">
                <w:rPr>
                  <w:rFonts w:ascii="Open Sans" w:eastAsia="Open Sans" w:hAnsi="Open Sans" w:cs="Times New Roman"/>
                  <w:noProof/>
                  <w:rPrChange w:id="14864" w:author="Unknown">
                    <w:rPr>
                      <w:noProof/>
                    </w:rPr>
                  </w:rPrChange>
                </w:rPr>
                <mc:AlternateContent>
                  <mc:Choice Requires="wps">
                    <w:drawing>
                      <wp:inline distT="0" distB="0" distL="0" distR="0" wp14:anchorId="670962A3" wp14:editId="6E1A0085">
                        <wp:extent cx="207010" cy="207010"/>
                        <wp:effectExtent l="19050" t="19050" r="21590" b="21590"/>
                        <wp:docPr id="554" name="Oval 55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010" cy="207010"/>
                                </a:xfrm>
                                <a:prstGeom prst="ellipse">
                                  <a:avLst/>
                                </a:prstGeom>
                                <a:noFill/>
                                <a:ln w="28575">
                                  <a:solidFill>
                                    <a:srgbClr val="DBDBDB">
                                      <a:lumMod val="90000"/>
                                      <a:lumOff val="0"/>
                                    </a:srgb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inline>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w16se="http://schemas.microsoft.com/office/word/2015/wordml/symex" xmlns:cx1="http://schemas.microsoft.com/office/drawing/2015/9/8/chartex" xmlns:cx="http://schemas.microsoft.com/office/drawing/2014/chartex">
                    <w:pict>
                      <v:oval w14:anchorId="214BDA90" id="Oval 554" o:spid="_x0000_s1026" style="width:16.3pt;height:16.3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" filled="f" strokecolor="#c5c5c5" strokeweight="2.25pt">
                        <v:stroke joinstyle="miter"/>
                        <w10:anchorlock/>
                      </v:oval>
                    </w:pict>
                  </mc:Fallback>
                </mc:AlternateContent>
              </w:r>
            </w:ins>
          </w:p>
        </w:tc>
        <w:tc>
          <w:tcPr>
            <w:tcW w:w="450" w:type="dxa"/>
            <w:shd w:val="clear" w:color="auto" w:fill="FFFFFF" w:themeFill="background1"/>
            <w:tcMar>
              <w:top w:w="0" w:type="dxa"/>
              <w:left w:w="115" w:type="dxa"/>
              <w:bottom w:w="0" w:type="dxa"/>
              <w:right w:w="115" w:type="dxa"/>
            </w:tcMar>
            <w:vAlign w:val="center"/>
            <w:hideMark/>
            <w:tcPrChange w:id="14865" w:author="Alicia Romero Lopez" w:date="2020-01-31T09:48:00Z">
              <w:tcPr>
                <w:tcW w:w="450" w:type="dxa"/>
                <w:shd w:val="clear" w:color="auto" w:fill="FFFFFF"/>
                <w:tcMar>
                  <w:top w:w="0" w:type="dxa"/>
                  <w:left w:w="115" w:type="dxa"/>
                  <w:bottom w:w="0" w:type="dxa"/>
                  <w:right w:w="115" w:type="dxa"/>
                </w:tcMar>
                <w:hideMark/>
              </w:tcPr>
            </w:tcPrChange>
          </w:tcPr>
          <w:p w14:paraId="0245B1A0" w14:textId="77777777" w:rsidR="00255315" w:rsidRPr="00255315" w:rsidRDefault="00255315" w:rsidP="00255315">
            <w:pPr>
              <w:rPr>
                <w:ins w:id="14866" w:author="Salah Soliman" w:date="2020-01-31T16:44:00Z"/>
                <w:rFonts w:ascii="Open Sans Semibold" w:eastAsia="Open Sans" w:hAnsi="Open Sans Semibold" w:cs="Open Sans Semibold"/>
              </w:rPr>
            </w:pPr>
            <w:ins w:id="14867" w:author="Salah Soliman" w:date="2020-01-31T16:44:00Z">
              <w:r w:rsidRPr="00255315">
                <w:rPr>
                  <w:rFonts w:ascii="Open Sans Semibold" w:eastAsia="Open Sans" w:hAnsi="Open Sans Semibold" w:cs="Open Sans Semibold"/>
                </w:rPr>
                <w:t>c.</w:t>
              </w:r>
            </w:ins>
          </w:p>
        </w:tc>
        <w:tc>
          <w:tcPr>
            <w:tcW w:w="8836" w:type="dxa"/>
            <w:gridSpan w:val="3"/>
            <w:shd w:val="clear" w:color="auto" w:fill="FFFFFF" w:themeFill="background1"/>
            <w:tcMar>
              <w:top w:w="0" w:type="dxa"/>
              <w:left w:w="115" w:type="dxa"/>
              <w:bottom w:w="0" w:type="dxa"/>
              <w:right w:w="115" w:type="dxa"/>
            </w:tcMar>
            <w:vAlign w:val="center"/>
            <w:hideMark/>
            <w:tcPrChange w:id="14868" w:author="Alicia Romero Lopez" w:date="2020-01-31T09:48:00Z">
              <w:tcPr>
                <w:tcW w:w="8836" w:type="dxa"/>
                <w:gridSpan w:val="3"/>
                <w:shd w:val="clear" w:color="auto" w:fill="FFFFFF"/>
                <w:tcMar>
                  <w:top w:w="0" w:type="dxa"/>
                  <w:left w:w="115" w:type="dxa"/>
                  <w:bottom w:w="0" w:type="dxa"/>
                  <w:right w:w="115" w:type="dxa"/>
                </w:tcMar>
                <w:hideMark/>
              </w:tcPr>
            </w:tcPrChange>
          </w:tcPr>
          <w:p w14:paraId="46BBFA27" w14:textId="10B67C22" w:rsidR="00255315" w:rsidRPr="00255315" w:rsidRDefault="00F40ACB" w:rsidP="00255315">
            <w:pPr>
              <w:rPr>
                <w:ins w:id="14869" w:author="Salah Soliman" w:date="2020-01-31T16:44:00Z"/>
                <w:rFonts w:ascii="Open Sans" w:eastAsia="Open Sans" w:hAnsi="Open Sans" w:cs="Times New Roman"/>
              </w:rPr>
            </w:pPr>
            <w:ins w:id="14870" w:author="Chantelle Dubois Nishiyama" w:date="2020-02-19T23:11:00Z">
              <w:r>
                <w:rPr>
                  <w:rFonts w:ascii="Open Sans" w:eastAsia="Open Sans" w:hAnsi="Open Sans" w:cs="Open Sans"/>
                  <w:highlight w:val="green"/>
                </w:rPr>
                <w:t>S</w:t>
              </w:r>
            </w:ins>
            <w:ins w:id="14871" w:author="Salah Soliman" w:date="2020-01-31T16:44:00Z">
              <w:del w:id="14872" w:author="Chantelle Dubois Nishiyama" w:date="2020-02-19T23:11:00Z">
                <w:r w:rsidR="00255315" w:rsidRPr="00255315" w:rsidDel="00F40ACB">
                  <w:rPr>
                    <w:rFonts w:ascii="Open Sans" w:eastAsia="Open Sans" w:hAnsi="Open Sans" w:cs="Open Sans"/>
                    <w:highlight w:val="green"/>
                  </w:rPr>
                  <w:delText>s</w:delText>
                </w:r>
              </w:del>
              <w:r w:rsidR="00255315" w:rsidRPr="00255315">
                <w:rPr>
                  <w:rFonts w:ascii="Open Sans" w:eastAsia="Open Sans" w:hAnsi="Open Sans" w:cs="Open Sans"/>
                  <w:highlight w:val="green"/>
                </w:rPr>
                <w:t>catter.</w:t>
              </w:r>
            </w:ins>
          </w:p>
        </w:tc>
        <w:tc>
          <w:tcPr>
            <w:tcW w:w="275" w:type="dxa"/>
            <w:tcBorders>
              <w:top w:val="nil"/>
              <w:left w:val="nil"/>
              <w:bottom w:val="nil"/>
              <w:right w:val="single" w:sz="4" w:space="0" w:color="DBDBDB" w:themeColor="accent3" w:themeTint="66"/>
            </w:tcBorders>
            <w:shd w:val="clear" w:color="auto" w:fill="FAFAFA"/>
            <w:tcMar>
              <w:top w:w="0" w:type="dxa"/>
              <w:left w:w="115" w:type="dxa"/>
              <w:bottom w:w="0" w:type="dxa"/>
              <w:right w:w="115" w:type="dxa"/>
            </w:tcMar>
            <w:tcPrChange w:id="14873" w:author="Alicia Romero Lopez" w:date="2020-01-31T09:48:00Z">
              <w:tcPr>
                <w:tcW w:w="275" w:type="dxa"/>
                <w:tcBorders>
                  <w:top w:val="nil"/>
                  <w:left w:val="nil"/>
                  <w:bottom w:val="nil"/>
                  <w:right w:val="single" w:sz="4" w:space="0" w:color="DBDBDB"/>
                </w:tcBorders>
                <w:shd w:val="clear" w:color="auto" w:fill="FAFAFA"/>
                <w:tcMar>
                  <w:top w:w="0" w:type="dxa"/>
                  <w:left w:w="115" w:type="dxa"/>
                  <w:bottom w:w="0" w:type="dxa"/>
                  <w:right w:w="115" w:type="dxa"/>
                </w:tcMar>
              </w:tcPr>
            </w:tcPrChange>
          </w:tcPr>
          <w:p w14:paraId="347886C5" w14:textId="77777777" w:rsidR="00255315" w:rsidRPr="00255315" w:rsidRDefault="00255315" w:rsidP="00255315">
            <w:pPr>
              <w:rPr>
                <w:ins w:id="14874" w:author="Salah Soliman" w:date="2020-01-31T16:44:00Z"/>
                <w:rFonts w:ascii="Open Sans" w:eastAsia="Open Sans" w:hAnsi="Open Sans" w:cs="Times New Roman"/>
              </w:rPr>
            </w:pPr>
          </w:p>
        </w:tc>
      </w:tr>
      <w:tr w:rsidR="00255315" w:rsidRPr="00255315" w14:paraId="036770A3" w14:textId="77777777" w:rsidTr="51235A2F">
        <w:trPr>
          <w:cantSplit/>
          <w:ins w:id="14875" w:author="Salah Soliman" w:date="2020-01-31T16:44:00Z"/>
          <w:trPrChange w:id="14876" w:author="Alicia Romero Lopez" w:date="2020-01-31T09:48:00Z">
            <w:trPr>
              <w:gridAfter w:val="0"/>
            </w:trPr>
          </w:trPrChange>
        </w:trPr>
        <w:tc>
          <w:tcPr>
            <w:tcW w:w="264" w:type="dxa"/>
            <w:tcBorders>
              <w:top w:val="nil"/>
              <w:left w:val="single" w:sz="4" w:space="0" w:color="DBDBDB" w:themeColor="accent3" w:themeTint="66"/>
              <w:bottom w:val="nil"/>
              <w:right w:val="nil"/>
            </w:tcBorders>
            <w:shd w:val="clear" w:color="auto" w:fill="FAFAFA"/>
            <w:tcMar>
              <w:top w:w="0" w:type="dxa"/>
              <w:left w:w="115" w:type="dxa"/>
              <w:bottom w:w="0" w:type="dxa"/>
              <w:right w:w="115" w:type="dxa"/>
            </w:tcMar>
            <w:tcPrChange w:id="14877" w:author="Alicia Romero Lopez" w:date="2020-01-31T09:48:00Z">
              <w:tcPr>
                <w:tcW w:w="264" w:type="dxa"/>
                <w:tcBorders>
                  <w:top w:val="nil"/>
                  <w:left w:val="single" w:sz="4" w:space="0" w:color="DBDBDB"/>
                  <w:bottom w:val="nil"/>
                  <w:right w:val="nil"/>
                </w:tcBorders>
                <w:shd w:val="clear" w:color="auto" w:fill="FAFAFA"/>
                <w:tcMar>
                  <w:top w:w="0" w:type="dxa"/>
                  <w:left w:w="115" w:type="dxa"/>
                  <w:bottom w:w="0" w:type="dxa"/>
                  <w:right w:w="115" w:type="dxa"/>
                </w:tcMar>
              </w:tcPr>
            </w:tcPrChange>
          </w:tcPr>
          <w:p w14:paraId="6858A0E9" w14:textId="77777777" w:rsidR="00255315" w:rsidRPr="00255315" w:rsidRDefault="00255315" w:rsidP="00255315">
            <w:pPr>
              <w:rPr>
                <w:ins w:id="14878" w:author="Salah Soliman" w:date="2020-01-31T16:44:00Z"/>
                <w:rFonts w:ascii="Open Sans" w:eastAsia="Open Sans" w:hAnsi="Open Sans" w:cs="Times New Roman"/>
                <w:color w:val="404040"/>
                <w:sz w:val="16"/>
                <w:szCs w:val="16"/>
              </w:rPr>
            </w:pPr>
          </w:p>
        </w:tc>
        <w:tc>
          <w:tcPr>
            <w:tcW w:w="3958" w:type="dxa"/>
            <w:gridSpan w:val="3"/>
            <w:shd w:val="clear" w:color="auto" w:fill="FAFAFA"/>
            <w:tcMar>
              <w:top w:w="0" w:type="dxa"/>
              <w:left w:w="115" w:type="dxa"/>
              <w:bottom w:w="0" w:type="dxa"/>
              <w:right w:w="115" w:type="dxa"/>
            </w:tcMar>
            <w:vAlign w:val="center"/>
            <w:tcPrChange w:id="14879" w:author="Alicia Romero Lopez" w:date="2020-01-31T09:48:00Z">
              <w:tcPr>
                <w:tcW w:w="0" w:type="auto"/>
              </w:tcPr>
            </w:tcPrChange>
          </w:tcPr>
          <w:p w14:paraId="2B2208FA" w14:textId="77777777" w:rsidR="00255315" w:rsidRPr="00255315" w:rsidRDefault="00255315" w:rsidP="00255315">
            <w:pPr>
              <w:rPr>
                <w:ins w:id="14880" w:author="Salah Soliman" w:date="2020-01-31T16:44:00Z"/>
                <w:rFonts w:ascii="Open Sans" w:eastAsia="Open Sans" w:hAnsi="Open Sans" w:cs="Times New Roman"/>
                <w:color w:val="404040"/>
                <w:sz w:val="16"/>
                <w:szCs w:val="16"/>
              </w:rPr>
            </w:pPr>
          </w:p>
        </w:tc>
        <w:tc>
          <w:tcPr>
            <w:tcW w:w="1979" w:type="dxa"/>
            <w:shd w:val="clear" w:color="auto" w:fill="FAFAFA"/>
            <w:tcMar>
              <w:top w:w="0" w:type="dxa"/>
              <w:left w:w="115" w:type="dxa"/>
              <w:bottom w:w="0" w:type="dxa"/>
              <w:right w:w="115" w:type="dxa"/>
            </w:tcMar>
            <w:vAlign w:val="center"/>
            <w:tcPrChange w:id="14881" w:author="Alicia Romero Lopez" w:date="2020-01-31T09:48:00Z">
              <w:tcPr>
                <w:tcW w:w="0" w:type="auto"/>
              </w:tcPr>
            </w:tcPrChange>
          </w:tcPr>
          <w:p w14:paraId="53BF1BBC" w14:textId="77777777" w:rsidR="00255315" w:rsidRPr="00255315" w:rsidRDefault="00255315" w:rsidP="00255315">
            <w:pPr>
              <w:rPr>
                <w:ins w:id="14882" w:author="Salah Soliman" w:date="2020-01-31T16:44:00Z"/>
                <w:rFonts w:ascii="Open Sans" w:eastAsia="Open Sans" w:hAnsi="Open Sans" w:cs="Times New Roman"/>
                <w:color w:val="404040"/>
                <w:sz w:val="16"/>
                <w:szCs w:val="16"/>
              </w:rPr>
            </w:pPr>
          </w:p>
        </w:tc>
        <w:tc>
          <w:tcPr>
            <w:tcW w:w="3979" w:type="dxa"/>
            <w:shd w:val="clear" w:color="auto" w:fill="FAFAFA"/>
            <w:tcMar>
              <w:top w:w="0" w:type="dxa"/>
              <w:left w:w="115" w:type="dxa"/>
              <w:bottom w:w="0" w:type="dxa"/>
              <w:right w:w="115" w:type="dxa"/>
            </w:tcMar>
            <w:vAlign w:val="center"/>
            <w:tcPrChange w:id="14883" w:author="Alicia Romero Lopez" w:date="2020-01-31T09:48:00Z">
              <w:tcPr>
                <w:tcW w:w="0" w:type="auto"/>
              </w:tcPr>
            </w:tcPrChange>
          </w:tcPr>
          <w:p w14:paraId="6597EEFC" w14:textId="77777777" w:rsidR="00255315" w:rsidRPr="00255315" w:rsidRDefault="00255315" w:rsidP="00255315">
            <w:pPr>
              <w:rPr>
                <w:ins w:id="14884" w:author="Salah Soliman" w:date="2020-01-31T16:44:00Z"/>
                <w:rFonts w:ascii="Open Sans" w:eastAsia="Open Sans" w:hAnsi="Open Sans" w:cs="Times New Roman"/>
                <w:color w:val="404040"/>
                <w:sz w:val="16"/>
                <w:szCs w:val="16"/>
              </w:rPr>
            </w:pPr>
          </w:p>
        </w:tc>
        <w:tc>
          <w:tcPr>
            <w:tcW w:w="275" w:type="dxa"/>
            <w:tcBorders>
              <w:top w:val="nil"/>
              <w:left w:val="nil"/>
              <w:bottom w:val="nil"/>
              <w:right w:val="single" w:sz="4" w:space="0" w:color="DBDBDB" w:themeColor="accent3" w:themeTint="66"/>
            </w:tcBorders>
            <w:shd w:val="clear" w:color="auto" w:fill="FAFAFA"/>
            <w:tcMar>
              <w:top w:w="0" w:type="dxa"/>
              <w:left w:w="115" w:type="dxa"/>
              <w:bottom w:w="0" w:type="dxa"/>
              <w:right w:w="115" w:type="dxa"/>
            </w:tcMar>
            <w:tcPrChange w:id="14885" w:author="Alicia Romero Lopez" w:date="2020-01-31T09:48:00Z">
              <w:tcPr>
                <w:tcW w:w="275" w:type="dxa"/>
                <w:tcBorders>
                  <w:top w:val="nil"/>
                  <w:left w:val="nil"/>
                  <w:bottom w:val="nil"/>
                  <w:right w:val="single" w:sz="4" w:space="0" w:color="DBDBDB"/>
                </w:tcBorders>
                <w:shd w:val="clear" w:color="auto" w:fill="FAFAFA"/>
                <w:tcMar>
                  <w:top w:w="0" w:type="dxa"/>
                  <w:left w:w="115" w:type="dxa"/>
                  <w:bottom w:w="0" w:type="dxa"/>
                  <w:right w:w="115" w:type="dxa"/>
                </w:tcMar>
              </w:tcPr>
            </w:tcPrChange>
          </w:tcPr>
          <w:p w14:paraId="10B824C6" w14:textId="77777777" w:rsidR="00255315" w:rsidRPr="00255315" w:rsidRDefault="00255315" w:rsidP="00255315">
            <w:pPr>
              <w:rPr>
                <w:ins w:id="14886" w:author="Salah Soliman" w:date="2020-01-31T16:44:00Z"/>
                <w:rFonts w:ascii="Open Sans" w:eastAsia="Open Sans" w:hAnsi="Open Sans" w:cs="Times New Roman"/>
                <w:color w:val="404040"/>
                <w:sz w:val="16"/>
                <w:szCs w:val="16"/>
              </w:rPr>
            </w:pPr>
          </w:p>
        </w:tc>
      </w:tr>
      <w:tr w:rsidR="00255315" w:rsidRPr="00255315" w14:paraId="19BA07C4" w14:textId="77777777" w:rsidTr="51235A2F">
        <w:trPr>
          <w:cantSplit/>
          <w:ins w:id="14887" w:author="Salah Soliman" w:date="2020-01-31T16:44:00Z"/>
        </w:trPr>
        <w:tc>
          <w:tcPr>
            <w:tcW w:w="264" w:type="dxa"/>
            <w:tcBorders>
              <w:top w:val="nil"/>
              <w:left w:val="single" w:sz="4" w:space="0" w:color="DBDBDB" w:themeColor="accent3" w:themeTint="66"/>
              <w:bottom w:val="nil"/>
              <w:right w:val="nil"/>
            </w:tcBorders>
            <w:shd w:val="clear" w:color="auto" w:fill="FAFAFA"/>
            <w:tcMar>
              <w:top w:w="0" w:type="dxa"/>
              <w:left w:w="115" w:type="dxa"/>
              <w:bottom w:w="0" w:type="dxa"/>
              <w:right w:w="115" w:type="dxa"/>
            </w:tcMar>
            <w:tcPrChange w:id="14888" w:author="Alicia Romero Lopez" w:date="2020-01-31T09:48:00Z">
              <w:tcPr>
                <w:tcW w:w="264" w:type="dxa"/>
                <w:tcBorders>
                  <w:top w:val="nil"/>
                  <w:left w:val="single" w:sz="4" w:space="0" w:color="DBDBDB"/>
                  <w:bottom w:val="nil"/>
                  <w:right w:val="nil"/>
                </w:tcBorders>
                <w:shd w:val="clear" w:color="auto" w:fill="FAFAFA"/>
                <w:tcMar>
                  <w:top w:w="0" w:type="dxa"/>
                  <w:left w:w="115" w:type="dxa"/>
                  <w:bottom w:w="0" w:type="dxa"/>
                  <w:right w:w="115" w:type="dxa"/>
                </w:tcMar>
              </w:tcPr>
            </w:tcPrChange>
          </w:tcPr>
          <w:p w14:paraId="3258D33D" w14:textId="77777777" w:rsidR="00255315" w:rsidRPr="00255315" w:rsidRDefault="00255315" w:rsidP="00255315">
            <w:pPr>
              <w:rPr>
                <w:ins w:id="14889" w:author="Salah Soliman" w:date="2020-01-31T16:44:00Z"/>
                <w:rFonts w:ascii="Open Sans" w:eastAsia="Open Sans" w:hAnsi="Open Sans" w:cs="Times New Roman"/>
              </w:rPr>
            </w:pPr>
          </w:p>
        </w:tc>
        <w:tc>
          <w:tcPr>
            <w:tcW w:w="630" w:type="dxa"/>
            <w:shd w:val="clear" w:color="auto" w:fill="FFFFFF" w:themeFill="background1"/>
            <w:tcMar>
              <w:top w:w="0" w:type="dxa"/>
              <w:left w:w="115" w:type="dxa"/>
              <w:bottom w:w="0" w:type="dxa"/>
              <w:right w:w="115" w:type="dxa"/>
            </w:tcMar>
            <w:vAlign w:val="center"/>
            <w:hideMark/>
            <w:tcPrChange w:id="14890" w:author="Alicia Romero Lopez" w:date="2020-01-31T09:48:00Z">
              <w:tcPr>
                <w:tcW w:w="630" w:type="dxa"/>
                <w:shd w:val="clear" w:color="auto" w:fill="FFFFFF"/>
                <w:tcMar>
                  <w:top w:w="0" w:type="dxa"/>
                  <w:left w:w="115" w:type="dxa"/>
                  <w:bottom w:w="0" w:type="dxa"/>
                  <w:right w:w="115" w:type="dxa"/>
                </w:tcMar>
                <w:hideMark/>
              </w:tcPr>
            </w:tcPrChange>
          </w:tcPr>
          <w:p w14:paraId="14ACA394" w14:textId="77777777" w:rsidR="00255315" w:rsidRPr="00255315" w:rsidRDefault="00255315" w:rsidP="00255315">
            <w:pPr>
              <w:rPr>
                <w:ins w:id="14891" w:author="Salah Soliman" w:date="2020-01-31T16:44:00Z"/>
                <w:rFonts w:ascii="Open Sans" w:eastAsia="Open Sans" w:hAnsi="Open Sans" w:cs="Times New Roman"/>
                <w:noProof/>
              </w:rPr>
            </w:pPr>
            <w:ins w:id="14892" w:author="Salah Soliman" w:date="2020-01-31T16:44:00Z">
              <w:r w:rsidRPr="00255315">
                <w:rPr>
                  <w:rFonts w:ascii="Open Sans" w:eastAsia="Open Sans" w:hAnsi="Open Sans" w:cs="Times New Roman"/>
                  <w:noProof/>
                  <w:rPrChange w:id="14893" w:author="Unknown">
                    <w:rPr>
                      <w:noProof/>
                    </w:rPr>
                  </w:rPrChange>
                </w:rPr>
                <mc:AlternateContent>
                  <mc:Choice Requires="wps">
                    <w:drawing>
                      <wp:inline distT="0" distB="0" distL="0" distR="0" wp14:anchorId="7692F170" wp14:editId="7E455117">
                        <wp:extent cx="207010" cy="207010"/>
                        <wp:effectExtent l="19050" t="19050" r="21590" b="21590"/>
                        <wp:docPr id="555" name="Oval 5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010" cy="207010"/>
                                </a:xfrm>
                                <a:prstGeom prst="ellipse">
                                  <a:avLst/>
                                </a:prstGeom>
                                <a:noFill/>
                                <a:ln w="28575">
                                  <a:solidFill>
                                    <a:srgbClr val="DBDBDB">
                                      <a:lumMod val="90000"/>
                                      <a:lumOff val="0"/>
                                    </a:srgb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inline>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w16se="http://schemas.microsoft.com/office/word/2015/wordml/symex" xmlns:cx1="http://schemas.microsoft.com/office/drawing/2015/9/8/chartex" xmlns:cx="http://schemas.microsoft.com/office/drawing/2014/chartex">
                    <w:pict>
                      <v:oval w14:anchorId="2986FE8F" id="Oval 555" o:spid="_x0000_s1026" style="width:16.3pt;height:16.3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" filled="f" strokecolor="#c5c5c5" strokeweight="2.25pt">
                        <v:stroke joinstyle="miter"/>
                        <w10:anchorlock/>
                      </v:oval>
                    </w:pict>
                  </mc:Fallback>
                </mc:AlternateContent>
              </w:r>
            </w:ins>
          </w:p>
        </w:tc>
        <w:tc>
          <w:tcPr>
            <w:tcW w:w="450" w:type="dxa"/>
            <w:shd w:val="clear" w:color="auto" w:fill="FFFFFF" w:themeFill="background1"/>
            <w:tcMar>
              <w:top w:w="0" w:type="dxa"/>
              <w:left w:w="115" w:type="dxa"/>
              <w:bottom w:w="0" w:type="dxa"/>
              <w:right w:w="115" w:type="dxa"/>
            </w:tcMar>
            <w:vAlign w:val="center"/>
            <w:hideMark/>
            <w:tcPrChange w:id="14894" w:author="Alicia Romero Lopez" w:date="2020-01-31T09:48:00Z">
              <w:tcPr>
                <w:tcW w:w="450" w:type="dxa"/>
                <w:shd w:val="clear" w:color="auto" w:fill="FFFFFF"/>
                <w:tcMar>
                  <w:top w:w="0" w:type="dxa"/>
                  <w:left w:w="115" w:type="dxa"/>
                  <w:bottom w:w="0" w:type="dxa"/>
                  <w:right w:w="115" w:type="dxa"/>
                </w:tcMar>
                <w:hideMark/>
              </w:tcPr>
            </w:tcPrChange>
          </w:tcPr>
          <w:p w14:paraId="3E0C2521" w14:textId="77777777" w:rsidR="00255315" w:rsidRPr="00255315" w:rsidRDefault="00255315" w:rsidP="00255315">
            <w:pPr>
              <w:rPr>
                <w:ins w:id="14895" w:author="Salah Soliman" w:date="2020-01-31T16:44:00Z"/>
                <w:rFonts w:ascii="Open Sans Semibold" w:eastAsia="Open Sans" w:hAnsi="Open Sans Semibold" w:cs="Open Sans Semibold"/>
              </w:rPr>
            </w:pPr>
            <w:ins w:id="14896" w:author="Salah Soliman" w:date="2020-01-31T16:44:00Z">
              <w:r w:rsidRPr="00255315">
                <w:rPr>
                  <w:rFonts w:ascii="Open Sans Semibold" w:eastAsia="Open Sans" w:hAnsi="Open Sans Semibold" w:cs="Open Sans Semibold"/>
                </w:rPr>
                <w:t>d.</w:t>
              </w:r>
            </w:ins>
          </w:p>
        </w:tc>
        <w:tc>
          <w:tcPr>
            <w:tcW w:w="8836" w:type="dxa"/>
            <w:gridSpan w:val="3"/>
            <w:shd w:val="clear" w:color="auto" w:fill="FFFFFF" w:themeFill="background1"/>
            <w:tcMar>
              <w:top w:w="0" w:type="dxa"/>
              <w:left w:w="115" w:type="dxa"/>
              <w:bottom w:w="0" w:type="dxa"/>
              <w:right w:w="115" w:type="dxa"/>
            </w:tcMar>
            <w:vAlign w:val="center"/>
            <w:hideMark/>
            <w:tcPrChange w:id="14897" w:author="Alicia Romero Lopez" w:date="2020-01-31T09:48:00Z">
              <w:tcPr>
                <w:tcW w:w="8836" w:type="dxa"/>
                <w:gridSpan w:val="3"/>
                <w:shd w:val="clear" w:color="auto" w:fill="FFFFFF"/>
                <w:tcMar>
                  <w:top w:w="0" w:type="dxa"/>
                  <w:left w:w="115" w:type="dxa"/>
                  <w:bottom w:w="0" w:type="dxa"/>
                  <w:right w:w="115" w:type="dxa"/>
                </w:tcMar>
                <w:hideMark/>
              </w:tcPr>
            </w:tcPrChange>
          </w:tcPr>
          <w:p w14:paraId="72F93DF3" w14:textId="0D1FBF5C" w:rsidR="00255315" w:rsidRPr="00255315" w:rsidRDefault="00F40ACB" w:rsidP="00255315">
            <w:pPr>
              <w:rPr>
                <w:ins w:id="14898" w:author="Salah Soliman" w:date="2020-01-31T16:44:00Z"/>
                <w:rFonts w:ascii="Open Sans" w:eastAsia="Open Sans" w:hAnsi="Open Sans" w:cs="Times New Roman"/>
              </w:rPr>
            </w:pPr>
            <w:ins w:id="14899" w:author="Chantelle Dubois Nishiyama" w:date="2020-02-19T23:11:00Z">
              <w:r>
                <w:rPr>
                  <w:rFonts w:ascii="Open Sans" w:eastAsia="Open Sans" w:hAnsi="Open Sans" w:cs="Times New Roman"/>
                </w:rPr>
                <w:t>V</w:t>
              </w:r>
            </w:ins>
            <w:ins w:id="14900" w:author="Salah Soliman" w:date="2020-01-31T16:44:00Z">
              <w:del w:id="14901" w:author="Chantelle Dubois Nishiyama" w:date="2020-02-19T23:11:00Z">
                <w:r w:rsidR="00255315" w:rsidRPr="00255315" w:rsidDel="00F40ACB">
                  <w:rPr>
                    <w:rFonts w:ascii="Open Sans" w:eastAsia="Open Sans" w:hAnsi="Open Sans" w:cs="Times New Roman"/>
                  </w:rPr>
                  <w:delText>v</w:delText>
                </w:r>
              </w:del>
              <w:r w:rsidR="00255315" w:rsidRPr="00255315">
                <w:rPr>
                  <w:rFonts w:ascii="Open Sans" w:eastAsia="Open Sans" w:hAnsi="Open Sans" w:cs="Times New Roman"/>
                </w:rPr>
                <w:t>iolin.</w:t>
              </w:r>
            </w:ins>
          </w:p>
        </w:tc>
        <w:tc>
          <w:tcPr>
            <w:tcW w:w="275" w:type="dxa"/>
            <w:tcBorders>
              <w:top w:val="nil"/>
              <w:left w:val="nil"/>
              <w:bottom w:val="nil"/>
              <w:right w:val="single" w:sz="4" w:space="0" w:color="DBDBDB" w:themeColor="accent3" w:themeTint="66"/>
            </w:tcBorders>
            <w:shd w:val="clear" w:color="auto" w:fill="FAFAFA"/>
            <w:tcMar>
              <w:top w:w="0" w:type="dxa"/>
              <w:left w:w="115" w:type="dxa"/>
              <w:bottom w:w="0" w:type="dxa"/>
              <w:right w:w="115" w:type="dxa"/>
            </w:tcMar>
            <w:tcPrChange w:id="14902" w:author="Alicia Romero Lopez" w:date="2020-01-31T09:48:00Z">
              <w:tcPr>
                <w:tcW w:w="275" w:type="dxa"/>
                <w:tcBorders>
                  <w:top w:val="nil"/>
                  <w:left w:val="nil"/>
                  <w:bottom w:val="nil"/>
                  <w:right w:val="single" w:sz="4" w:space="0" w:color="DBDBDB"/>
                </w:tcBorders>
                <w:shd w:val="clear" w:color="auto" w:fill="FAFAFA"/>
                <w:tcMar>
                  <w:top w:w="0" w:type="dxa"/>
                  <w:left w:w="115" w:type="dxa"/>
                  <w:bottom w:w="0" w:type="dxa"/>
                  <w:right w:w="115" w:type="dxa"/>
                </w:tcMar>
              </w:tcPr>
            </w:tcPrChange>
          </w:tcPr>
          <w:p w14:paraId="5ECA80BF" w14:textId="77777777" w:rsidR="00255315" w:rsidRPr="00255315" w:rsidRDefault="00255315" w:rsidP="00255315">
            <w:pPr>
              <w:rPr>
                <w:ins w:id="14903" w:author="Salah Soliman" w:date="2020-01-31T16:44:00Z"/>
                <w:rFonts w:ascii="Open Sans" w:eastAsia="Open Sans" w:hAnsi="Open Sans" w:cs="Times New Roman"/>
              </w:rPr>
            </w:pPr>
          </w:p>
        </w:tc>
      </w:tr>
      <w:tr w:rsidR="00255315" w:rsidRPr="00255315" w14:paraId="1EE3F0A8" w14:textId="77777777" w:rsidTr="51235A2F">
        <w:trPr>
          <w:cantSplit/>
          <w:ins w:id="14904" w:author="Salah Soliman" w:date="2020-01-31T16:44:00Z"/>
          <w:trPrChange w:id="14905" w:author="Alicia Romero Lopez" w:date="2020-01-31T09:48:00Z">
            <w:trPr>
              <w:gridAfter w:val="0"/>
            </w:trPr>
          </w:trPrChange>
        </w:trPr>
        <w:tc>
          <w:tcPr>
            <w:tcW w:w="264" w:type="dxa"/>
            <w:tcBorders>
              <w:top w:val="nil"/>
              <w:left w:val="single" w:sz="4" w:space="0" w:color="DBDBDB" w:themeColor="accent3" w:themeTint="66"/>
              <w:bottom w:val="nil"/>
              <w:right w:val="nil"/>
            </w:tcBorders>
            <w:shd w:val="clear" w:color="auto" w:fill="FAFAFA"/>
            <w:tcMar>
              <w:top w:w="0" w:type="dxa"/>
              <w:left w:w="115" w:type="dxa"/>
              <w:bottom w:w="0" w:type="dxa"/>
              <w:right w:w="115" w:type="dxa"/>
            </w:tcMar>
            <w:tcPrChange w:id="14906" w:author="Alicia Romero Lopez" w:date="2020-01-31T09:48:00Z">
              <w:tcPr>
                <w:tcW w:w="264" w:type="dxa"/>
                <w:tcBorders>
                  <w:top w:val="nil"/>
                  <w:left w:val="single" w:sz="4" w:space="0" w:color="DBDBDB"/>
                  <w:bottom w:val="nil"/>
                  <w:right w:val="nil"/>
                </w:tcBorders>
                <w:shd w:val="clear" w:color="auto" w:fill="FAFAFA"/>
                <w:tcMar>
                  <w:top w:w="0" w:type="dxa"/>
                  <w:left w:w="115" w:type="dxa"/>
                  <w:bottom w:w="0" w:type="dxa"/>
                  <w:right w:w="115" w:type="dxa"/>
                </w:tcMar>
              </w:tcPr>
            </w:tcPrChange>
          </w:tcPr>
          <w:p w14:paraId="10C89EA8" w14:textId="77777777" w:rsidR="00255315" w:rsidRPr="00255315" w:rsidRDefault="00255315" w:rsidP="00255315">
            <w:pPr>
              <w:rPr>
                <w:ins w:id="14907" w:author="Salah Soliman" w:date="2020-01-31T16:44:00Z"/>
                <w:rFonts w:ascii="Open Sans" w:eastAsia="Open Sans" w:hAnsi="Open Sans" w:cs="Times New Roman"/>
                <w:color w:val="404040"/>
                <w:sz w:val="16"/>
                <w:szCs w:val="16"/>
              </w:rPr>
            </w:pPr>
          </w:p>
        </w:tc>
        <w:tc>
          <w:tcPr>
            <w:tcW w:w="3958" w:type="dxa"/>
            <w:gridSpan w:val="3"/>
            <w:shd w:val="clear" w:color="auto" w:fill="FAFAFA"/>
            <w:tcMar>
              <w:top w:w="0" w:type="dxa"/>
              <w:left w:w="115" w:type="dxa"/>
              <w:bottom w:w="0" w:type="dxa"/>
              <w:right w:w="115" w:type="dxa"/>
            </w:tcMar>
            <w:vAlign w:val="center"/>
            <w:tcPrChange w:id="14908" w:author="Alicia Romero Lopez" w:date="2020-01-31T09:48:00Z">
              <w:tcPr>
                <w:tcW w:w="0" w:type="auto"/>
              </w:tcPr>
            </w:tcPrChange>
          </w:tcPr>
          <w:p w14:paraId="7B7B4C33" w14:textId="77777777" w:rsidR="00255315" w:rsidRPr="00255315" w:rsidRDefault="00255315" w:rsidP="00255315">
            <w:pPr>
              <w:rPr>
                <w:ins w:id="14909" w:author="Salah Soliman" w:date="2020-01-31T16:44:00Z"/>
                <w:rFonts w:ascii="Open Sans" w:eastAsia="Open Sans" w:hAnsi="Open Sans" w:cs="Times New Roman"/>
                <w:color w:val="404040"/>
                <w:sz w:val="16"/>
                <w:szCs w:val="16"/>
              </w:rPr>
            </w:pPr>
          </w:p>
        </w:tc>
        <w:tc>
          <w:tcPr>
            <w:tcW w:w="1979" w:type="dxa"/>
            <w:shd w:val="clear" w:color="auto" w:fill="FAFAFA"/>
            <w:tcMar>
              <w:top w:w="0" w:type="dxa"/>
              <w:left w:w="115" w:type="dxa"/>
              <w:bottom w:w="0" w:type="dxa"/>
              <w:right w:w="115" w:type="dxa"/>
            </w:tcMar>
            <w:vAlign w:val="center"/>
            <w:tcPrChange w:id="14910" w:author="Alicia Romero Lopez" w:date="2020-01-31T09:48:00Z">
              <w:tcPr>
                <w:tcW w:w="0" w:type="auto"/>
              </w:tcPr>
            </w:tcPrChange>
          </w:tcPr>
          <w:p w14:paraId="44273112" w14:textId="77777777" w:rsidR="00255315" w:rsidRPr="00255315" w:rsidRDefault="00255315" w:rsidP="00255315">
            <w:pPr>
              <w:rPr>
                <w:ins w:id="14911" w:author="Salah Soliman" w:date="2020-01-31T16:44:00Z"/>
                <w:rFonts w:ascii="Open Sans" w:eastAsia="Open Sans" w:hAnsi="Open Sans" w:cs="Times New Roman"/>
                <w:color w:val="404040"/>
                <w:sz w:val="16"/>
                <w:szCs w:val="16"/>
              </w:rPr>
            </w:pPr>
          </w:p>
        </w:tc>
        <w:tc>
          <w:tcPr>
            <w:tcW w:w="3979" w:type="dxa"/>
            <w:shd w:val="clear" w:color="auto" w:fill="FAFAFA"/>
            <w:tcMar>
              <w:top w:w="0" w:type="dxa"/>
              <w:left w:w="115" w:type="dxa"/>
              <w:bottom w:w="0" w:type="dxa"/>
              <w:right w:w="115" w:type="dxa"/>
            </w:tcMar>
            <w:vAlign w:val="center"/>
            <w:tcPrChange w:id="14912" w:author="Alicia Romero Lopez" w:date="2020-01-31T09:48:00Z">
              <w:tcPr>
                <w:tcW w:w="0" w:type="auto"/>
              </w:tcPr>
            </w:tcPrChange>
          </w:tcPr>
          <w:p w14:paraId="2E9252C9" w14:textId="77777777" w:rsidR="00255315" w:rsidRPr="00255315" w:rsidRDefault="00255315" w:rsidP="00255315">
            <w:pPr>
              <w:rPr>
                <w:ins w:id="14913" w:author="Salah Soliman" w:date="2020-01-31T16:44:00Z"/>
                <w:rFonts w:ascii="Open Sans" w:eastAsia="Open Sans" w:hAnsi="Open Sans" w:cs="Times New Roman"/>
                <w:color w:val="404040"/>
                <w:sz w:val="16"/>
                <w:szCs w:val="16"/>
              </w:rPr>
            </w:pPr>
          </w:p>
        </w:tc>
        <w:tc>
          <w:tcPr>
            <w:tcW w:w="275" w:type="dxa"/>
            <w:tcBorders>
              <w:top w:val="nil"/>
              <w:left w:val="nil"/>
              <w:bottom w:val="nil"/>
              <w:right w:val="single" w:sz="4" w:space="0" w:color="DBDBDB" w:themeColor="accent3" w:themeTint="66"/>
            </w:tcBorders>
            <w:shd w:val="clear" w:color="auto" w:fill="FAFAFA"/>
            <w:tcMar>
              <w:top w:w="0" w:type="dxa"/>
              <w:left w:w="115" w:type="dxa"/>
              <w:bottom w:w="0" w:type="dxa"/>
              <w:right w:w="115" w:type="dxa"/>
            </w:tcMar>
            <w:tcPrChange w:id="14914" w:author="Alicia Romero Lopez" w:date="2020-01-31T09:48:00Z">
              <w:tcPr>
                <w:tcW w:w="275" w:type="dxa"/>
                <w:tcBorders>
                  <w:top w:val="nil"/>
                  <w:left w:val="nil"/>
                  <w:bottom w:val="nil"/>
                  <w:right w:val="single" w:sz="4" w:space="0" w:color="DBDBDB"/>
                </w:tcBorders>
                <w:shd w:val="clear" w:color="auto" w:fill="FAFAFA"/>
                <w:tcMar>
                  <w:top w:w="0" w:type="dxa"/>
                  <w:left w:w="115" w:type="dxa"/>
                  <w:bottom w:w="0" w:type="dxa"/>
                  <w:right w:w="115" w:type="dxa"/>
                </w:tcMar>
              </w:tcPr>
            </w:tcPrChange>
          </w:tcPr>
          <w:p w14:paraId="3E7EBB4B" w14:textId="77777777" w:rsidR="00255315" w:rsidRPr="00255315" w:rsidRDefault="00255315" w:rsidP="00255315">
            <w:pPr>
              <w:rPr>
                <w:ins w:id="14915" w:author="Salah Soliman" w:date="2020-01-31T16:44:00Z"/>
                <w:rFonts w:ascii="Open Sans" w:eastAsia="Open Sans" w:hAnsi="Open Sans" w:cs="Times New Roman"/>
                <w:color w:val="404040"/>
                <w:sz w:val="16"/>
                <w:szCs w:val="16"/>
              </w:rPr>
            </w:pPr>
          </w:p>
        </w:tc>
      </w:tr>
      <w:tr w:rsidR="00255315" w:rsidRPr="00255315" w14:paraId="254BB418" w14:textId="77777777" w:rsidTr="51235A2F">
        <w:trPr>
          <w:cantSplit/>
          <w:ins w:id="14916" w:author="Salah Soliman" w:date="2020-01-31T16:44:00Z"/>
        </w:trPr>
        <w:tc>
          <w:tcPr>
            <w:tcW w:w="264" w:type="dxa"/>
            <w:tcBorders>
              <w:top w:val="nil"/>
              <w:left w:val="single" w:sz="4" w:space="0" w:color="DBDBDB" w:themeColor="accent3" w:themeTint="66"/>
              <w:bottom w:val="single" w:sz="4" w:space="0" w:color="DBDBDB" w:themeColor="accent3" w:themeTint="66"/>
              <w:right w:val="nil"/>
            </w:tcBorders>
            <w:shd w:val="clear" w:color="auto" w:fill="FAFAFA"/>
            <w:tcMar>
              <w:top w:w="0" w:type="dxa"/>
              <w:left w:w="115" w:type="dxa"/>
              <w:bottom w:w="0" w:type="dxa"/>
              <w:right w:w="115" w:type="dxa"/>
            </w:tcMar>
            <w:tcPrChange w:id="14917" w:author="Alicia Romero Lopez" w:date="2020-01-31T09:48:00Z">
              <w:tcPr>
                <w:tcW w:w="264" w:type="dxa"/>
                <w:tcBorders>
                  <w:top w:val="nil"/>
                  <w:left w:val="single" w:sz="4" w:space="0" w:color="DBDBDB"/>
                  <w:bottom w:val="single" w:sz="4" w:space="0" w:color="DBDBDB"/>
                  <w:right w:val="nil"/>
                </w:tcBorders>
                <w:shd w:val="clear" w:color="auto" w:fill="FAFAFA"/>
                <w:tcMar>
                  <w:top w:w="0" w:type="dxa"/>
                  <w:left w:w="115" w:type="dxa"/>
                  <w:bottom w:w="0" w:type="dxa"/>
                  <w:right w:w="115" w:type="dxa"/>
                </w:tcMar>
              </w:tcPr>
            </w:tcPrChange>
          </w:tcPr>
          <w:p w14:paraId="299430A7" w14:textId="77777777" w:rsidR="00255315" w:rsidRPr="00255315" w:rsidRDefault="00255315" w:rsidP="00255315">
            <w:pPr>
              <w:rPr>
                <w:ins w:id="14918" w:author="Salah Soliman" w:date="2020-01-31T16:44:00Z"/>
                <w:rFonts w:ascii="Open Sans" w:eastAsia="Open Sans" w:hAnsi="Open Sans" w:cs="Times New Roman"/>
              </w:rPr>
            </w:pPr>
          </w:p>
        </w:tc>
        <w:tc>
          <w:tcPr>
            <w:tcW w:w="3958" w:type="dxa"/>
            <w:gridSpan w:val="3"/>
            <w:tcBorders>
              <w:top w:val="nil"/>
              <w:left w:val="nil"/>
              <w:bottom w:val="single" w:sz="4" w:space="0" w:color="DBDBDB" w:themeColor="accent3" w:themeTint="66"/>
              <w:right w:val="nil"/>
            </w:tcBorders>
            <w:shd w:val="clear" w:color="auto" w:fill="FAFAFA"/>
            <w:tcMar>
              <w:top w:w="0" w:type="dxa"/>
              <w:left w:w="115" w:type="dxa"/>
              <w:bottom w:w="0" w:type="dxa"/>
              <w:right w:w="115" w:type="dxa"/>
            </w:tcMar>
            <w:vAlign w:val="center"/>
            <w:tcPrChange w:id="14919" w:author="Alicia Romero Lopez" w:date="2020-01-31T09:48:00Z">
              <w:tcPr>
                <w:tcW w:w="3958" w:type="dxa"/>
                <w:gridSpan w:val="3"/>
                <w:tcBorders>
                  <w:top w:val="nil"/>
                  <w:left w:val="nil"/>
                  <w:bottom w:val="single" w:sz="4" w:space="0" w:color="DBDBDB"/>
                  <w:right w:val="nil"/>
                </w:tcBorders>
                <w:shd w:val="clear" w:color="auto" w:fill="FAFAFA"/>
                <w:tcMar>
                  <w:top w:w="0" w:type="dxa"/>
                  <w:left w:w="115" w:type="dxa"/>
                  <w:bottom w:w="0" w:type="dxa"/>
                  <w:right w:w="115" w:type="dxa"/>
                </w:tcMar>
              </w:tcPr>
            </w:tcPrChange>
          </w:tcPr>
          <w:p w14:paraId="351B456B" w14:textId="77777777" w:rsidR="00255315" w:rsidRPr="00255315" w:rsidRDefault="00255315" w:rsidP="00255315">
            <w:pPr>
              <w:rPr>
                <w:ins w:id="14920" w:author="Salah Soliman" w:date="2020-01-31T16:44:00Z"/>
                <w:rFonts w:ascii="Open Sans" w:eastAsia="Open Sans" w:hAnsi="Open Sans" w:cs="Times New Roman"/>
              </w:rPr>
            </w:pPr>
          </w:p>
        </w:tc>
        <w:tc>
          <w:tcPr>
            <w:tcW w:w="1979" w:type="dxa"/>
            <w:tcBorders>
              <w:top w:val="nil"/>
              <w:left w:val="nil"/>
              <w:bottom w:val="single" w:sz="4" w:space="0" w:color="DBDBDB" w:themeColor="accent3" w:themeTint="66"/>
              <w:right w:val="nil"/>
            </w:tcBorders>
            <w:shd w:val="clear" w:color="auto" w:fill="FAFAFA"/>
            <w:tcMar>
              <w:top w:w="0" w:type="dxa"/>
              <w:left w:w="115" w:type="dxa"/>
              <w:bottom w:w="0" w:type="dxa"/>
              <w:right w:w="115" w:type="dxa"/>
            </w:tcMar>
            <w:vAlign w:val="center"/>
            <w:hideMark/>
            <w:tcPrChange w:id="14921" w:author="Alicia Romero Lopez" w:date="2020-01-31T09:48:00Z">
              <w:tcPr>
                <w:tcW w:w="1979" w:type="dxa"/>
                <w:tcBorders>
                  <w:top w:val="nil"/>
                  <w:left w:val="nil"/>
                  <w:bottom w:val="single" w:sz="4" w:space="0" w:color="DBDBDB"/>
                  <w:right w:val="nil"/>
                </w:tcBorders>
                <w:shd w:val="clear" w:color="auto" w:fill="FAFAFA"/>
                <w:tcMar>
                  <w:top w:w="0" w:type="dxa"/>
                  <w:left w:w="115" w:type="dxa"/>
                  <w:bottom w:w="0" w:type="dxa"/>
                  <w:right w:w="115" w:type="dxa"/>
                </w:tcMar>
                <w:hideMark/>
              </w:tcPr>
            </w:tcPrChange>
          </w:tcPr>
          <w:p w14:paraId="7242F009" w14:textId="77777777" w:rsidR="00255315" w:rsidRPr="00255315" w:rsidRDefault="00255315" w:rsidP="00255315">
            <w:pPr>
              <w:rPr>
                <w:ins w:id="14922" w:author="Salah Soliman" w:date="2020-01-31T16:44:00Z"/>
                <w:rFonts w:ascii="Open Sans" w:eastAsia="Open Sans" w:hAnsi="Open Sans" w:cs="Times New Roman"/>
              </w:rPr>
            </w:pPr>
            <w:ins w:id="14923" w:author="Salah Soliman" w:date="2020-01-31T16:44:00Z">
              <w:r w:rsidRPr="00255315">
                <w:rPr>
                  <w:rFonts w:ascii="Open Sans" w:eastAsia="Open Sans" w:hAnsi="Open Sans" w:cs="Times New Roman"/>
                  <w:noProof/>
                  <w:rPrChange w:id="14924" w:author="Unknown">
                    <w:rPr>
                      <w:noProof/>
                    </w:rPr>
                  </w:rPrChange>
                </w:rPr>
                <w:drawing>
                  <wp:inline distT="0" distB="0" distL="0" distR="0" wp14:anchorId="4444E5DA" wp14:editId="2232B7D6">
                    <wp:extent cx="57150" cy="15240"/>
                    <wp:effectExtent l="0" t="0" r="0" b="0"/>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7150" cy="15240"/>
                            </a:xfrm>
                            <a:prstGeom prst="rect">
                              <a:avLst/>
                            </a:prstGeom>
                            <a:noFill/>
                            <a:ln>
                              <a:noFill/>
                            </a:ln>
                          </pic:spPr>
                        </pic:pic>
                      </a:graphicData>
                    </a:graphic>
                  </wp:inline>
                </w:drawing>
              </w:r>
            </w:ins>
          </w:p>
        </w:tc>
        <w:tc>
          <w:tcPr>
            <w:tcW w:w="3979" w:type="dxa"/>
            <w:tcBorders>
              <w:top w:val="nil"/>
              <w:left w:val="nil"/>
              <w:bottom w:val="single" w:sz="4" w:space="0" w:color="DBDBDB" w:themeColor="accent3" w:themeTint="66"/>
              <w:right w:val="nil"/>
            </w:tcBorders>
            <w:shd w:val="clear" w:color="auto" w:fill="FAFAFA"/>
            <w:tcMar>
              <w:top w:w="0" w:type="dxa"/>
              <w:left w:w="115" w:type="dxa"/>
              <w:bottom w:w="0" w:type="dxa"/>
              <w:right w:w="115" w:type="dxa"/>
            </w:tcMar>
            <w:vAlign w:val="center"/>
            <w:tcPrChange w:id="14925" w:author="Alicia Romero Lopez" w:date="2020-01-31T09:48:00Z">
              <w:tcPr>
                <w:tcW w:w="3979" w:type="dxa"/>
                <w:tcBorders>
                  <w:top w:val="nil"/>
                  <w:left w:val="nil"/>
                  <w:bottom w:val="single" w:sz="4" w:space="0" w:color="DBDBDB"/>
                  <w:right w:val="nil"/>
                </w:tcBorders>
                <w:shd w:val="clear" w:color="auto" w:fill="FAFAFA"/>
                <w:tcMar>
                  <w:top w:w="0" w:type="dxa"/>
                  <w:left w:w="115" w:type="dxa"/>
                  <w:bottom w:w="0" w:type="dxa"/>
                  <w:right w:w="115" w:type="dxa"/>
                </w:tcMar>
              </w:tcPr>
            </w:tcPrChange>
          </w:tcPr>
          <w:p w14:paraId="0CFF8521" w14:textId="77777777" w:rsidR="00255315" w:rsidRPr="00255315" w:rsidRDefault="00255315" w:rsidP="00255315">
            <w:pPr>
              <w:rPr>
                <w:ins w:id="14926" w:author="Salah Soliman" w:date="2020-01-31T16:44:00Z"/>
                <w:rFonts w:ascii="Open Sans" w:eastAsia="Open Sans" w:hAnsi="Open Sans" w:cs="Times New Roman"/>
              </w:rPr>
            </w:pPr>
          </w:p>
        </w:tc>
        <w:tc>
          <w:tcPr>
            <w:tcW w:w="275" w:type="dxa"/>
            <w:tcBorders>
              <w:top w:val="nil"/>
              <w:left w:val="nil"/>
              <w:bottom w:val="single" w:sz="4" w:space="0" w:color="DBDBDB" w:themeColor="accent3" w:themeTint="66"/>
              <w:right w:val="single" w:sz="4" w:space="0" w:color="DBDBDB" w:themeColor="accent3" w:themeTint="66"/>
            </w:tcBorders>
            <w:shd w:val="clear" w:color="auto" w:fill="FAFAFA"/>
            <w:tcMar>
              <w:top w:w="0" w:type="dxa"/>
              <w:left w:w="115" w:type="dxa"/>
              <w:bottom w:w="0" w:type="dxa"/>
              <w:right w:w="115" w:type="dxa"/>
            </w:tcMar>
            <w:tcPrChange w:id="14927" w:author="Alicia Romero Lopez" w:date="2020-01-31T09:48:00Z">
              <w:tcPr>
                <w:tcW w:w="275" w:type="dxa"/>
                <w:tcBorders>
                  <w:top w:val="nil"/>
                  <w:left w:val="nil"/>
                  <w:bottom w:val="single" w:sz="4" w:space="0" w:color="DBDBDB"/>
                  <w:right w:val="single" w:sz="4" w:space="0" w:color="DBDBDB"/>
                </w:tcBorders>
                <w:shd w:val="clear" w:color="auto" w:fill="FAFAFA"/>
                <w:tcMar>
                  <w:top w:w="0" w:type="dxa"/>
                  <w:left w:w="115" w:type="dxa"/>
                  <w:bottom w:w="0" w:type="dxa"/>
                  <w:right w:w="115" w:type="dxa"/>
                </w:tcMar>
              </w:tcPr>
            </w:tcPrChange>
          </w:tcPr>
          <w:p w14:paraId="41A30034" w14:textId="77777777" w:rsidR="00255315" w:rsidRPr="00255315" w:rsidRDefault="00255315" w:rsidP="00255315">
            <w:pPr>
              <w:rPr>
                <w:ins w:id="14928" w:author="Salah Soliman" w:date="2020-01-31T16:44:00Z"/>
                <w:rFonts w:ascii="Open Sans" w:eastAsia="Open Sans" w:hAnsi="Open Sans" w:cs="Times New Roman"/>
              </w:rPr>
            </w:pPr>
          </w:p>
        </w:tc>
      </w:tr>
    </w:tbl>
    <w:p w14:paraId="6448B117" w14:textId="77777777" w:rsidR="00255315" w:rsidRPr="00255315" w:rsidRDefault="00255315" w:rsidP="00255315">
      <w:pPr>
        <w:spacing w:after="0" w:line="240" w:lineRule="auto"/>
        <w:rPr>
          <w:ins w:id="14929" w:author="Salah Soliman" w:date="2020-01-31T16:44:00Z"/>
          <w:rFonts w:ascii="Open Sans" w:eastAsia="Open Sans" w:hAnsi="Open Sans" w:cs="Times New Roman"/>
          <w:color w:val="404040"/>
        </w:rPr>
      </w:pPr>
    </w:p>
    <w:tbl>
      <w:tblPr>
        <w:tblStyle w:val="TableGrid35"/>
        <w:tblW w:w="10530" w:type="dxa"/>
        <w:tblBorders>
          <w:top w:val="single" w:sz="4" w:space="0" w:color="DBDBDB"/>
          <w:left w:val="single" w:sz="4" w:space="0" w:color="DBDBDB"/>
          <w:bottom w:val="single" w:sz="4" w:space="0" w:color="DBDBDB"/>
          <w:right w:val="single" w:sz="4" w:space="0" w:color="DBDBDB"/>
          <w:insideH w:val="none" w:sz="0" w:space="0" w:color="auto"/>
          <w:insideV w:val="none" w:sz="0" w:space="0" w:color="auto"/>
        </w:tblBorders>
        <w:tblLayout w:type="fixed"/>
        <w:tblCellMar>
          <w:left w:w="115" w:type="dxa"/>
          <w:right w:w="115" w:type="dxa"/>
        </w:tblCellMar>
        <w:tblLook w:val="04A0" w:firstRow="1" w:lastRow="0" w:firstColumn="1" w:lastColumn="0" w:noHBand="0" w:noVBand="1"/>
      </w:tblPr>
      <w:tblGrid>
        <w:gridCol w:w="265"/>
        <w:gridCol w:w="2521"/>
        <w:gridCol w:w="7474"/>
        <w:gridCol w:w="270"/>
      </w:tblGrid>
      <w:tr w:rsidR="00255315" w:rsidRPr="00255315" w14:paraId="6ED2EE2B" w14:textId="77777777" w:rsidTr="00255315">
        <w:trPr>
          <w:trHeight w:val="107"/>
          <w:ins w:id="14930" w:author="Salah Soliman" w:date="2020-01-31T16:44:00Z"/>
        </w:trPr>
        <w:tc>
          <w:tcPr>
            <w:tcW w:w="265" w:type="dxa"/>
            <w:tcBorders>
              <w:top w:val="single" w:sz="4" w:space="0" w:color="DBDBDB"/>
              <w:left w:val="single" w:sz="4" w:space="0" w:color="DBDBDB"/>
              <w:bottom w:val="nil"/>
              <w:right w:val="nil"/>
            </w:tcBorders>
            <w:shd w:val="clear" w:color="auto" w:fill="FAFAFA"/>
          </w:tcPr>
          <w:p w14:paraId="53BEBE48" w14:textId="77777777" w:rsidR="00255315" w:rsidRPr="00255315" w:rsidRDefault="00255315" w:rsidP="00255315">
            <w:pPr>
              <w:rPr>
                <w:ins w:id="14931" w:author="Salah Soliman" w:date="2020-01-31T16:44:00Z"/>
                <w:rFonts w:ascii="Open Sans" w:eastAsia="Open Sans" w:hAnsi="Open Sans" w:cs="Times New Roman"/>
              </w:rPr>
            </w:pPr>
          </w:p>
        </w:tc>
        <w:tc>
          <w:tcPr>
            <w:tcW w:w="2520" w:type="dxa"/>
            <w:tcBorders>
              <w:top w:val="single" w:sz="4" w:space="0" w:color="DBDBDB"/>
              <w:left w:val="nil"/>
              <w:bottom w:val="nil"/>
              <w:right w:val="nil"/>
            </w:tcBorders>
            <w:shd w:val="clear" w:color="auto" w:fill="FAFAFA"/>
          </w:tcPr>
          <w:p w14:paraId="5796C4D2" w14:textId="77777777" w:rsidR="00255315" w:rsidRPr="00255315" w:rsidRDefault="00255315" w:rsidP="00255315">
            <w:pPr>
              <w:rPr>
                <w:ins w:id="14932" w:author="Salah Soliman" w:date="2020-01-31T16:44:00Z"/>
                <w:rFonts w:ascii="Open Sans" w:eastAsia="Open Sans" w:hAnsi="Open Sans" w:cs="Times New Roman"/>
              </w:rPr>
            </w:pPr>
          </w:p>
        </w:tc>
        <w:tc>
          <w:tcPr>
            <w:tcW w:w="7470" w:type="dxa"/>
            <w:tcBorders>
              <w:top w:val="single" w:sz="4" w:space="0" w:color="DBDBDB"/>
              <w:left w:val="nil"/>
              <w:bottom w:val="nil"/>
              <w:right w:val="nil"/>
            </w:tcBorders>
            <w:shd w:val="clear" w:color="auto" w:fill="FAFAFA"/>
            <w:hideMark/>
          </w:tcPr>
          <w:p w14:paraId="4E097F02" w14:textId="77777777" w:rsidR="00255315" w:rsidRPr="00255315" w:rsidRDefault="00255315" w:rsidP="00255315">
            <w:pPr>
              <w:jc w:val="right"/>
              <w:rPr>
                <w:ins w:id="14933" w:author="Salah Soliman" w:date="2020-01-31T16:44:00Z"/>
                <w:rFonts w:ascii="Open Sans" w:eastAsia="Open Sans" w:hAnsi="Open Sans" w:cs="Times New Roman"/>
                <w:color w:val="78C800"/>
              </w:rPr>
            </w:pPr>
            <w:ins w:id="14934" w:author="Salah Soliman" w:date="2020-01-31T16:44:00Z">
              <w:r w:rsidRPr="00255315">
                <w:rPr>
                  <w:rFonts w:ascii="FontAwesome" w:eastAsia="Open Sans" w:hAnsi="FontAwesome" w:cs="Times New Roman"/>
                  <w:color w:val="78C800"/>
                </w:rPr>
                <w:sym w:font="FontAwesome" w:char="F058"/>
              </w:r>
              <w:r w:rsidRPr="00255315">
                <w:rPr>
                  <w:rFonts w:ascii="Open Sans" w:eastAsia="Open Sans" w:hAnsi="Open Sans" w:cs="Times New Roman"/>
                  <w:color w:val="78C800"/>
                </w:rPr>
                <w:t xml:space="preserve"> Correct</w:t>
              </w:r>
            </w:ins>
          </w:p>
        </w:tc>
        <w:tc>
          <w:tcPr>
            <w:tcW w:w="270" w:type="dxa"/>
            <w:tcBorders>
              <w:top w:val="single" w:sz="4" w:space="0" w:color="DBDBDB"/>
              <w:left w:val="nil"/>
              <w:bottom w:val="nil"/>
              <w:right w:val="single" w:sz="4" w:space="0" w:color="DBDBDB"/>
            </w:tcBorders>
            <w:shd w:val="clear" w:color="auto" w:fill="FAFAFA"/>
          </w:tcPr>
          <w:p w14:paraId="5D5A5DF2" w14:textId="77777777" w:rsidR="00255315" w:rsidRPr="00255315" w:rsidRDefault="00255315" w:rsidP="00255315">
            <w:pPr>
              <w:rPr>
                <w:ins w:id="14935" w:author="Salah Soliman" w:date="2020-01-31T16:44:00Z"/>
                <w:rFonts w:ascii="Open Sans" w:eastAsia="Open Sans" w:hAnsi="Open Sans" w:cs="Times New Roman"/>
                <w:color w:val="404040"/>
              </w:rPr>
            </w:pPr>
          </w:p>
        </w:tc>
      </w:tr>
      <w:tr w:rsidR="00255315" w:rsidRPr="00255315" w14:paraId="3317819F" w14:textId="77777777" w:rsidTr="00255315">
        <w:trPr>
          <w:ins w:id="14936" w:author="Salah Soliman" w:date="2020-01-31T16:44:00Z"/>
        </w:trPr>
        <w:tc>
          <w:tcPr>
            <w:tcW w:w="265" w:type="dxa"/>
            <w:tcBorders>
              <w:top w:val="nil"/>
              <w:left w:val="single" w:sz="4" w:space="0" w:color="DBDBDB"/>
              <w:bottom w:val="nil"/>
              <w:right w:val="nil"/>
            </w:tcBorders>
            <w:shd w:val="clear" w:color="auto" w:fill="FAFAFA"/>
          </w:tcPr>
          <w:p w14:paraId="2D07DEFC" w14:textId="77777777" w:rsidR="00255315" w:rsidRPr="00255315" w:rsidRDefault="00255315" w:rsidP="00255315">
            <w:pPr>
              <w:rPr>
                <w:ins w:id="14937" w:author="Salah Soliman" w:date="2020-01-31T16:44:00Z"/>
                <w:rFonts w:ascii="Open Sans" w:eastAsia="Open Sans" w:hAnsi="Open Sans" w:cs="Times New Roman"/>
              </w:rPr>
            </w:pPr>
          </w:p>
        </w:tc>
        <w:tc>
          <w:tcPr>
            <w:tcW w:w="2520" w:type="dxa"/>
            <w:tcBorders>
              <w:top w:val="nil"/>
              <w:left w:val="nil"/>
              <w:bottom w:val="nil"/>
              <w:right w:val="nil"/>
            </w:tcBorders>
            <w:shd w:val="clear" w:color="auto" w:fill="78C800"/>
            <w:hideMark/>
          </w:tcPr>
          <w:p w14:paraId="22022AA9" w14:textId="77777777" w:rsidR="00255315" w:rsidRPr="00255315" w:rsidRDefault="00255315" w:rsidP="00255315">
            <w:pPr>
              <w:rPr>
                <w:ins w:id="14938" w:author="Salah Soliman" w:date="2020-01-31T16:44:00Z"/>
                <w:rFonts w:ascii="Open Sans Semibold" w:eastAsia="Open Sans" w:hAnsi="Open Sans Semibold" w:cs="Open Sans Semibold"/>
                <w:color w:val="FFFFFF"/>
              </w:rPr>
            </w:pPr>
            <w:ins w:id="14939" w:author="Salah Soliman" w:date="2020-01-31T16:44:00Z">
              <w:r w:rsidRPr="00255315">
                <w:rPr>
                  <w:rFonts w:ascii="Open Sans Semibold" w:eastAsia="Open Sans" w:hAnsi="Open Sans Semibold" w:cs="Open Sans Semibold"/>
                  <w:color w:val="FFFFFF"/>
                </w:rPr>
                <w:t>Explanation</w:t>
              </w:r>
            </w:ins>
          </w:p>
        </w:tc>
        <w:tc>
          <w:tcPr>
            <w:tcW w:w="7470" w:type="dxa"/>
            <w:tcBorders>
              <w:top w:val="nil"/>
              <w:left w:val="nil"/>
              <w:bottom w:val="nil"/>
              <w:right w:val="nil"/>
            </w:tcBorders>
            <w:shd w:val="clear" w:color="auto" w:fill="FAFAFA"/>
          </w:tcPr>
          <w:p w14:paraId="482B6950" w14:textId="77777777" w:rsidR="00255315" w:rsidRPr="00255315" w:rsidRDefault="00255315" w:rsidP="00255315">
            <w:pPr>
              <w:rPr>
                <w:ins w:id="14940" w:author="Salah Soliman" w:date="2020-01-31T16:44:00Z"/>
                <w:rFonts w:ascii="Open Sans" w:eastAsia="Open Sans" w:hAnsi="Open Sans" w:cs="Times New Roman"/>
                <w:color w:val="404040"/>
              </w:rPr>
            </w:pPr>
          </w:p>
        </w:tc>
        <w:tc>
          <w:tcPr>
            <w:tcW w:w="270" w:type="dxa"/>
            <w:tcBorders>
              <w:top w:val="nil"/>
              <w:left w:val="nil"/>
              <w:bottom w:val="nil"/>
              <w:right w:val="single" w:sz="4" w:space="0" w:color="DBDBDB"/>
            </w:tcBorders>
            <w:shd w:val="clear" w:color="auto" w:fill="FAFAFA"/>
          </w:tcPr>
          <w:p w14:paraId="44740CAF" w14:textId="77777777" w:rsidR="00255315" w:rsidRPr="00255315" w:rsidRDefault="00255315" w:rsidP="00255315">
            <w:pPr>
              <w:rPr>
                <w:ins w:id="14941" w:author="Salah Soliman" w:date="2020-01-31T16:44:00Z"/>
                <w:rFonts w:ascii="Open Sans" w:eastAsia="Open Sans" w:hAnsi="Open Sans" w:cs="Times New Roman"/>
              </w:rPr>
            </w:pPr>
          </w:p>
        </w:tc>
      </w:tr>
      <w:tr w:rsidR="00255315" w:rsidRPr="00255315" w14:paraId="3CFD7467" w14:textId="77777777" w:rsidTr="00255315">
        <w:trPr>
          <w:ins w:id="14942" w:author="Salah Soliman" w:date="2020-01-31T16:44:00Z"/>
        </w:trPr>
        <w:tc>
          <w:tcPr>
            <w:tcW w:w="265" w:type="dxa"/>
            <w:tcBorders>
              <w:top w:val="nil"/>
              <w:left w:val="single" w:sz="4" w:space="0" w:color="DBDBDB"/>
              <w:bottom w:val="nil"/>
              <w:right w:val="nil"/>
            </w:tcBorders>
            <w:shd w:val="clear" w:color="auto" w:fill="FAFAFA"/>
          </w:tcPr>
          <w:p w14:paraId="27D487C1" w14:textId="77777777" w:rsidR="00255315" w:rsidRPr="00255315" w:rsidRDefault="00255315" w:rsidP="00255315">
            <w:pPr>
              <w:rPr>
                <w:ins w:id="14943" w:author="Salah Soliman" w:date="2020-01-31T16:44:00Z"/>
                <w:rFonts w:ascii="Open Sans" w:eastAsia="Open Sans" w:hAnsi="Open Sans" w:cs="Times New Roman"/>
                <w:color w:val="404040"/>
                <w:sz w:val="16"/>
                <w:szCs w:val="16"/>
              </w:rPr>
            </w:pPr>
          </w:p>
        </w:tc>
        <w:tc>
          <w:tcPr>
            <w:tcW w:w="2520" w:type="dxa"/>
            <w:tcBorders>
              <w:top w:val="nil"/>
              <w:left w:val="nil"/>
              <w:bottom w:val="single" w:sz="4" w:space="0" w:color="CCFFCC"/>
              <w:right w:val="nil"/>
            </w:tcBorders>
            <w:shd w:val="clear" w:color="auto" w:fill="78C800"/>
          </w:tcPr>
          <w:p w14:paraId="1F68CC89" w14:textId="77777777" w:rsidR="00255315" w:rsidRPr="00255315" w:rsidRDefault="00255315" w:rsidP="00255315">
            <w:pPr>
              <w:rPr>
                <w:ins w:id="14944" w:author="Salah Soliman" w:date="2020-01-31T16:44:00Z"/>
                <w:rFonts w:ascii="Open Sans" w:eastAsia="Open Sans" w:hAnsi="Open Sans" w:cs="Times New Roman"/>
                <w:color w:val="404040"/>
                <w:sz w:val="16"/>
                <w:szCs w:val="16"/>
              </w:rPr>
            </w:pPr>
          </w:p>
        </w:tc>
        <w:tc>
          <w:tcPr>
            <w:tcW w:w="7470" w:type="dxa"/>
            <w:tcBorders>
              <w:top w:val="nil"/>
              <w:left w:val="nil"/>
              <w:bottom w:val="single" w:sz="4" w:space="0" w:color="CCFFCC"/>
              <w:right w:val="nil"/>
            </w:tcBorders>
            <w:shd w:val="clear" w:color="auto" w:fill="78C800"/>
          </w:tcPr>
          <w:p w14:paraId="127B59F2" w14:textId="77777777" w:rsidR="00255315" w:rsidRPr="00255315" w:rsidRDefault="00255315" w:rsidP="00255315">
            <w:pPr>
              <w:rPr>
                <w:ins w:id="14945" w:author="Salah Soliman" w:date="2020-01-31T16:44:00Z"/>
                <w:rFonts w:ascii="Open Sans" w:eastAsia="Open Sans" w:hAnsi="Open Sans" w:cs="Times New Roman"/>
                <w:color w:val="404040"/>
                <w:sz w:val="16"/>
                <w:szCs w:val="16"/>
              </w:rPr>
            </w:pPr>
          </w:p>
        </w:tc>
        <w:tc>
          <w:tcPr>
            <w:tcW w:w="270" w:type="dxa"/>
            <w:tcBorders>
              <w:top w:val="nil"/>
              <w:left w:val="nil"/>
              <w:bottom w:val="nil"/>
              <w:right w:val="single" w:sz="4" w:space="0" w:color="DBDBDB"/>
            </w:tcBorders>
            <w:shd w:val="clear" w:color="auto" w:fill="FAFAFA"/>
          </w:tcPr>
          <w:p w14:paraId="213658E8" w14:textId="77777777" w:rsidR="00255315" w:rsidRPr="00255315" w:rsidRDefault="00255315" w:rsidP="00255315">
            <w:pPr>
              <w:rPr>
                <w:ins w:id="14946" w:author="Salah Soliman" w:date="2020-01-31T16:44:00Z"/>
                <w:rFonts w:ascii="Open Sans" w:eastAsia="Open Sans" w:hAnsi="Open Sans" w:cs="Times New Roman"/>
                <w:color w:val="404040"/>
                <w:sz w:val="16"/>
                <w:szCs w:val="16"/>
              </w:rPr>
            </w:pPr>
          </w:p>
        </w:tc>
      </w:tr>
      <w:tr w:rsidR="00255315" w:rsidRPr="00255315" w14:paraId="0767C2F6" w14:textId="77777777" w:rsidTr="00255315">
        <w:trPr>
          <w:trHeight w:val="60"/>
          <w:ins w:id="14947" w:author="Salah Soliman" w:date="2020-01-31T16:44:00Z"/>
        </w:trPr>
        <w:tc>
          <w:tcPr>
            <w:tcW w:w="265" w:type="dxa"/>
            <w:tcBorders>
              <w:top w:val="nil"/>
              <w:left w:val="single" w:sz="4" w:space="0" w:color="DBDBDB"/>
              <w:bottom w:val="nil"/>
              <w:right w:val="single" w:sz="4" w:space="0" w:color="CCFFCC"/>
            </w:tcBorders>
            <w:shd w:val="clear" w:color="auto" w:fill="FAFAFA"/>
          </w:tcPr>
          <w:p w14:paraId="62676F21" w14:textId="77777777" w:rsidR="00255315" w:rsidRPr="00255315" w:rsidRDefault="00255315" w:rsidP="00255315">
            <w:pPr>
              <w:rPr>
                <w:ins w:id="14948" w:author="Salah Soliman" w:date="2020-01-31T16:44:00Z"/>
                <w:rFonts w:ascii="Open Sans" w:eastAsia="Open Sans" w:hAnsi="Open Sans" w:cs="Times New Roman"/>
              </w:rPr>
            </w:pPr>
          </w:p>
        </w:tc>
        <w:tc>
          <w:tcPr>
            <w:tcW w:w="9990" w:type="dxa"/>
            <w:gridSpan w:val="2"/>
            <w:tcBorders>
              <w:top w:val="single" w:sz="4" w:space="0" w:color="CCFFCC"/>
              <w:left w:val="single" w:sz="4" w:space="0" w:color="CCFFCC"/>
              <w:bottom w:val="single" w:sz="4" w:space="0" w:color="CCFFCC"/>
              <w:right w:val="single" w:sz="4" w:space="0" w:color="CCFFCC"/>
            </w:tcBorders>
            <w:shd w:val="clear" w:color="auto" w:fill="F3FFF3"/>
            <w:hideMark/>
          </w:tcPr>
          <w:p w14:paraId="351F2B6B" w14:textId="77777777" w:rsidR="00255315" w:rsidRPr="00255315" w:rsidRDefault="00255315" w:rsidP="00255315">
            <w:pPr>
              <w:rPr>
                <w:ins w:id="14949" w:author="Salah Soliman" w:date="2020-01-31T16:44:00Z"/>
                <w:rFonts w:ascii="Open Sans" w:eastAsia="Open Sans" w:hAnsi="Open Sans" w:cs="Times New Roman"/>
                <w:color w:val="7F7F7F"/>
              </w:rPr>
            </w:pPr>
            <w:ins w:id="14950" w:author="Salah Soliman" w:date="2020-01-31T16:44:00Z">
              <w:r w:rsidRPr="00255315">
                <w:rPr>
                  <w:rFonts w:ascii="Open Sans" w:eastAsia="Open Sans" w:hAnsi="Open Sans" w:cs="Times New Roman"/>
                  <w:color w:val="7F7F7F"/>
                </w:rPr>
                <w:t>Great! Scatter plots are ideal for visualizing unordered 2D data as points without much clutter.</w:t>
              </w:r>
            </w:ins>
          </w:p>
        </w:tc>
        <w:tc>
          <w:tcPr>
            <w:tcW w:w="270" w:type="dxa"/>
            <w:tcBorders>
              <w:top w:val="nil"/>
              <w:left w:val="single" w:sz="4" w:space="0" w:color="CCFFCC"/>
              <w:bottom w:val="nil"/>
              <w:right w:val="single" w:sz="4" w:space="0" w:color="DBDBDB"/>
            </w:tcBorders>
            <w:shd w:val="clear" w:color="auto" w:fill="FAFAFA"/>
          </w:tcPr>
          <w:p w14:paraId="07D166F7" w14:textId="77777777" w:rsidR="00255315" w:rsidRPr="00255315" w:rsidRDefault="00255315" w:rsidP="00255315">
            <w:pPr>
              <w:rPr>
                <w:ins w:id="14951" w:author="Salah Soliman" w:date="2020-01-31T16:44:00Z"/>
                <w:rFonts w:ascii="Open Sans" w:eastAsia="Open Sans" w:hAnsi="Open Sans" w:cs="Times New Roman"/>
                <w:color w:val="404040"/>
              </w:rPr>
            </w:pPr>
          </w:p>
        </w:tc>
      </w:tr>
      <w:tr w:rsidR="00255315" w:rsidRPr="00255315" w14:paraId="704AB2E1" w14:textId="77777777" w:rsidTr="00255315">
        <w:trPr>
          <w:ins w:id="14952" w:author="Salah Soliman" w:date="2020-01-31T16:44:00Z"/>
        </w:trPr>
        <w:tc>
          <w:tcPr>
            <w:tcW w:w="265" w:type="dxa"/>
            <w:tcBorders>
              <w:top w:val="nil"/>
              <w:left w:val="single" w:sz="4" w:space="0" w:color="DBDBDB"/>
              <w:bottom w:val="single" w:sz="4" w:space="0" w:color="DBDBDB"/>
              <w:right w:val="nil"/>
            </w:tcBorders>
            <w:shd w:val="clear" w:color="auto" w:fill="FAFAFA"/>
          </w:tcPr>
          <w:p w14:paraId="32AF17CF" w14:textId="77777777" w:rsidR="00255315" w:rsidRPr="00255315" w:rsidRDefault="00255315" w:rsidP="00255315">
            <w:pPr>
              <w:rPr>
                <w:ins w:id="14953" w:author="Salah Soliman" w:date="2020-01-31T16:44:00Z"/>
                <w:rFonts w:ascii="Open Sans" w:eastAsia="Open Sans" w:hAnsi="Open Sans" w:cs="Times New Roman"/>
                <w:color w:val="404040"/>
                <w:sz w:val="16"/>
                <w:szCs w:val="16"/>
              </w:rPr>
            </w:pPr>
          </w:p>
        </w:tc>
        <w:tc>
          <w:tcPr>
            <w:tcW w:w="2520" w:type="dxa"/>
            <w:tcBorders>
              <w:top w:val="single" w:sz="4" w:space="0" w:color="CCFFCC"/>
              <w:left w:val="nil"/>
              <w:bottom w:val="single" w:sz="4" w:space="0" w:color="DBDBDB"/>
              <w:right w:val="nil"/>
            </w:tcBorders>
            <w:shd w:val="clear" w:color="auto" w:fill="FAFAFA"/>
          </w:tcPr>
          <w:p w14:paraId="02311BC5" w14:textId="77777777" w:rsidR="00255315" w:rsidRPr="00255315" w:rsidRDefault="00255315" w:rsidP="00255315">
            <w:pPr>
              <w:rPr>
                <w:ins w:id="14954" w:author="Salah Soliman" w:date="2020-01-31T16:44:00Z"/>
                <w:rFonts w:ascii="Open Sans" w:eastAsia="Open Sans" w:hAnsi="Open Sans" w:cs="Times New Roman"/>
                <w:color w:val="404040"/>
                <w:sz w:val="16"/>
                <w:szCs w:val="16"/>
              </w:rPr>
            </w:pPr>
          </w:p>
        </w:tc>
        <w:tc>
          <w:tcPr>
            <w:tcW w:w="7470" w:type="dxa"/>
            <w:tcBorders>
              <w:top w:val="single" w:sz="4" w:space="0" w:color="CCFFCC"/>
              <w:left w:val="nil"/>
              <w:bottom w:val="single" w:sz="4" w:space="0" w:color="DBDBDB"/>
              <w:right w:val="nil"/>
            </w:tcBorders>
            <w:shd w:val="clear" w:color="auto" w:fill="FAFAFA"/>
          </w:tcPr>
          <w:p w14:paraId="3103178E" w14:textId="77777777" w:rsidR="00255315" w:rsidRPr="00255315" w:rsidRDefault="00255315" w:rsidP="00255315">
            <w:pPr>
              <w:rPr>
                <w:ins w:id="14955" w:author="Salah Soliman" w:date="2020-01-31T16:44:00Z"/>
                <w:rFonts w:ascii="Open Sans" w:eastAsia="Open Sans" w:hAnsi="Open Sans" w:cs="Times New Roman"/>
                <w:color w:val="404040"/>
                <w:sz w:val="16"/>
                <w:szCs w:val="16"/>
              </w:rPr>
            </w:pPr>
          </w:p>
        </w:tc>
        <w:tc>
          <w:tcPr>
            <w:tcW w:w="270" w:type="dxa"/>
            <w:tcBorders>
              <w:top w:val="nil"/>
              <w:left w:val="nil"/>
              <w:bottom w:val="single" w:sz="4" w:space="0" w:color="DBDBDB"/>
              <w:right w:val="single" w:sz="4" w:space="0" w:color="DBDBDB"/>
            </w:tcBorders>
            <w:shd w:val="clear" w:color="auto" w:fill="FAFAFA"/>
          </w:tcPr>
          <w:p w14:paraId="5EAB64E6" w14:textId="77777777" w:rsidR="00255315" w:rsidRPr="00255315" w:rsidRDefault="00255315" w:rsidP="00255315">
            <w:pPr>
              <w:rPr>
                <w:ins w:id="14956" w:author="Salah Soliman" w:date="2020-01-31T16:44:00Z"/>
                <w:rFonts w:ascii="Open Sans" w:eastAsia="Open Sans" w:hAnsi="Open Sans" w:cs="Times New Roman"/>
                <w:color w:val="404040"/>
                <w:sz w:val="16"/>
                <w:szCs w:val="16"/>
              </w:rPr>
            </w:pPr>
          </w:p>
        </w:tc>
      </w:tr>
    </w:tbl>
    <w:p w14:paraId="7CBD4E15" w14:textId="77777777" w:rsidR="00255315" w:rsidRPr="00255315" w:rsidRDefault="00255315" w:rsidP="00255315">
      <w:pPr>
        <w:spacing w:after="0" w:line="240" w:lineRule="auto"/>
        <w:rPr>
          <w:ins w:id="14957" w:author="Salah Soliman" w:date="2020-01-31T16:44:00Z"/>
          <w:rFonts w:ascii="Open Sans" w:eastAsia="Open Sans" w:hAnsi="Open Sans" w:cs="Times New Roman"/>
          <w:color w:val="404040"/>
        </w:rPr>
      </w:pPr>
    </w:p>
    <w:tbl>
      <w:tblPr>
        <w:tblStyle w:val="TableGrid35"/>
        <w:tblW w:w="10530" w:type="dxa"/>
        <w:tblBorders>
          <w:top w:val="single" w:sz="4" w:space="0" w:color="DBDBDB"/>
          <w:left w:val="single" w:sz="4" w:space="0" w:color="DBDBDB"/>
          <w:bottom w:val="single" w:sz="4" w:space="0" w:color="DBDBDB"/>
          <w:right w:val="single" w:sz="4" w:space="0" w:color="DBDBDB"/>
          <w:insideH w:val="none" w:sz="0" w:space="0" w:color="auto"/>
          <w:insideV w:val="none" w:sz="0" w:space="0" w:color="auto"/>
        </w:tblBorders>
        <w:tblLayout w:type="fixed"/>
        <w:tblCellMar>
          <w:left w:w="115" w:type="dxa"/>
          <w:right w:w="115" w:type="dxa"/>
        </w:tblCellMar>
        <w:tblLook w:val="04A0" w:firstRow="1" w:lastRow="0" w:firstColumn="1" w:lastColumn="0" w:noHBand="0" w:noVBand="1"/>
      </w:tblPr>
      <w:tblGrid>
        <w:gridCol w:w="265"/>
        <w:gridCol w:w="2521"/>
        <w:gridCol w:w="7474"/>
        <w:gridCol w:w="270"/>
      </w:tblGrid>
      <w:tr w:rsidR="00255315" w:rsidRPr="00255315" w14:paraId="4E1D59DA" w14:textId="77777777" w:rsidTr="00255315">
        <w:trPr>
          <w:trHeight w:val="107"/>
          <w:ins w:id="14958" w:author="Salah Soliman" w:date="2020-01-31T16:44:00Z"/>
        </w:trPr>
        <w:tc>
          <w:tcPr>
            <w:tcW w:w="265" w:type="dxa"/>
            <w:tcBorders>
              <w:top w:val="single" w:sz="4" w:space="0" w:color="DBDBDB"/>
              <w:left w:val="single" w:sz="4" w:space="0" w:color="DBDBDB"/>
              <w:bottom w:val="nil"/>
              <w:right w:val="nil"/>
            </w:tcBorders>
            <w:shd w:val="clear" w:color="auto" w:fill="FAFAFA"/>
          </w:tcPr>
          <w:p w14:paraId="05696EA6" w14:textId="77777777" w:rsidR="00255315" w:rsidRPr="00255315" w:rsidRDefault="00255315" w:rsidP="00255315">
            <w:pPr>
              <w:rPr>
                <w:ins w:id="14959" w:author="Salah Soliman" w:date="2020-01-31T16:44:00Z"/>
                <w:rFonts w:ascii="Open Sans" w:eastAsia="Open Sans" w:hAnsi="Open Sans" w:cs="Times New Roman"/>
              </w:rPr>
            </w:pPr>
          </w:p>
        </w:tc>
        <w:tc>
          <w:tcPr>
            <w:tcW w:w="2520" w:type="dxa"/>
            <w:tcBorders>
              <w:top w:val="single" w:sz="4" w:space="0" w:color="DBDBDB"/>
              <w:left w:val="nil"/>
              <w:bottom w:val="nil"/>
              <w:right w:val="nil"/>
            </w:tcBorders>
            <w:shd w:val="clear" w:color="auto" w:fill="FAFAFA"/>
          </w:tcPr>
          <w:p w14:paraId="38C682E3" w14:textId="77777777" w:rsidR="00255315" w:rsidRPr="00255315" w:rsidRDefault="00255315" w:rsidP="00255315">
            <w:pPr>
              <w:rPr>
                <w:ins w:id="14960" w:author="Salah Soliman" w:date="2020-01-31T16:44:00Z"/>
                <w:rFonts w:ascii="Open Sans" w:eastAsia="Open Sans" w:hAnsi="Open Sans" w:cs="Times New Roman"/>
              </w:rPr>
            </w:pPr>
          </w:p>
        </w:tc>
        <w:tc>
          <w:tcPr>
            <w:tcW w:w="7470" w:type="dxa"/>
            <w:tcBorders>
              <w:top w:val="single" w:sz="4" w:space="0" w:color="DBDBDB"/>
              <w:left w:val="nil"/>
              <w:bottom w:val="nil"/>
              <w:right w:val="nil"/>
            </w:tcBorders>
            <w:shd w:val="clear" w:color="auto" w:fill="FAFAFA"/>
            <w:hideMark/>
          </w:tcPr>
          <w:p w14:paraId="32981B3A" w14:textId="36560BA3" w:rsidR="00255315" w:rsidRPr="00255315" w:rsidRDefault="00255315" w:rsidP="00255315">
            <w:pPr>
              <w:jc w:val="right"/>
              <w:rPr>
                <w:ins w:id="14961" w:author="Salah Soliman" w:date="2020-01-31T16:44:00Z"/>
                <w:rFonts w:ascii="Open Sans" w:eastAsia="Open Sans" w:hAnsi="Open Sans" w:cs="Times New Roman"/>
                <w:color w:val="78C800"/>
              </w:rPr>
            </w:pPr>
            <w:ins w:id="14962" w:author="Salah Soliman" w:date="2020-01-31T16:44:00Z">
              <w:r w:rsidRPr="00255315">
                <w:rPr>
                  <w:rFonts w:ascii="FontAwesome" w:eastAsia="Open Sans" w:hAnsi="FontAwesome" w:cs="Times New Roman"/>
                  <w:color w:val="FF4B4B"/>
                </w:rPr>
                <w:sym w:font="FontAwesome" w:char="F057"/>
              </w:r>
              <w:r w:rsidRPr="00255315">
                <w:rPr>
                  <w:rFonts w:ascii="Open Sans" w:eastAsia="Open Sans" w:hAnsi="Open Sans" w:cs="Times New Roman"/>
                  <w:color w:val="FF4B4B"/>
                </w:rPr>
                <w:t xml:space="preserve"> </w:t>
              </w:r>
              <w:del w:id="14963" w:author="Chantelle Dubois Nishiyama" w:date="2020-02-26T19:18:00Z">
                <w:r w:rsidRPr="00255315" w:rsidDel="00B97780">
                  <w:rPr>
                    <w:rFonts w:ascii="Open Sans" w:eastAsia="Open Sans" w:hAnsi="Open Sans" w:cs="Times New Roman"/>
                    <w:color w:val="FF4B4B"/>
                  </w:rPr>
                  <w:delText>That’s</w:delText>
                </w:r>
              </w:del>
            </w:ins>
            <w:ins w:id="14964" w:author="Chantelle Dubois Nishiyama" w:date="2020-02-26T19:18:00Z">
              <w:r w:rsidR="00B97780">
                <w:rPr>
                  <w:rFonts w:ascii="Open Sans" w:eastAsia="Open Sans" w:hAnsi="Open Sans" w:cs="Times New Roman"/>
                  <w:color w:val="FF4B4B"/>
                </w:rPr>
                <w:t>That is</w:t>
              </w:r>
            </w:ins>
            <w:ins w:id="14965" w:author="Salah Soliman" w:date="2020-01-31T16:44:00Z">
              <w:r w:rsidRPr="00255315">
                <w:rPr>
                  <w:rFonts w:ascii="Open Sans" w:eastAsia="Open Sans" w:hAnsi="Open Sans" w:cs="Times New Roman"/>
                  <w:color w:val="FF4B4B"/>
                </w:rPr>
                <w:t xml:space="preserve"> Incorrect</w:t>
              </w:r>
            </w:ins>
          </w:p>
        </w:tc>
        <w:tc>
          <w:tcPr>
            <w:tcW w:w="270" w:type="dxa"/>
            <w:tcBorders>
              <w:top w:val="single" w:sz="4" w:space="0" w:color="DBDBDB"/>
              <w:left w:val="nil"/>
              <w:bottom w:val="nil"/>
              <w:right w:val="single" w:sz="4" w:space="0" w:color="DBDBDB"/>
            </w:tcBorders>
            <w:shd w:val="clear" w:color="auto" w:fill="FAFAFA"/>
          </w:tcPr>
          <w:p w14:paraId="105954F8" w14:textId="77777777" w:rsidR="00255315" w:rsidRPr="00255315" w:rsidRDefault="00255315" w:rsidP="00255315">
            <w:pPr>
              <w:rPr>
                <w:ins w:id="14966" w:author="Salah Soliman" w:date="2020-01-31T16:44:00Z"/>
                <w:rFonts w:ascii="Open Sans" w:eastAsia="Open Sans" w:hAnsi="Open Sans" w:cs="Times New Roman"/>
                <w:color w:val="404040"/>
              </w:rPr>
            </w:pPr>
          </w:p>
        </w:tc>
      </w:tr>
      <w:tr w:rsidR="00255315" w:rsidRPr="00255315" w14:paraId="044D95CF" w14:textId="77777777" w:rsidTr="00255315">
        <w:trPr>
          <w:ins w:id="14967" w:author="Salah Soliman" w:date="2020-01-31T16:44:00Z"/>
        </w:trPr>
        <w:tc>
          <w:tcPr>
            <w:tcW w:w="265" w:type="dxa"/>
            <w:tcBorders>
              <w:top w:val="nil"/>
              <w:left w:val="single" w:sz="4" w:space="0" w:color="DBDBDB"/>
              <w:bottom w:val="nil"/>
              <w:right w:val="nil"/>
            </w:tcBorders>
            <w:shd w:val="clear" w:color="auto" w:fill="FAFAFA"/>
          </w:tcPr>
          <w:p w14:paraId="570CDD08" w14:textId="77777777" w:rsidR="00255315" w:rsidRPr="00255315" w:rsidRDefault="00255315" w:rsidP="00255315">
            <w:pPr>
              <w:rPr>
                <w:ins w:id="14968" w:author="Salah Soliman" w:date="2020-01-31T16:44:00Z"/>
                <w:rFonts w:ascii="Open Sans" w:eastAsia="Open Sans" w:hAnsi="Open Sans" w:cs="Times New Roman"/>
              </w:rPr>
            </w:pPr>
          </w:p>
        </w:tc>
        <w:tc>
          <w:tcPr>
            <w:tcW w:w="2520" w:type="dxa"/>
            <w:tcBorders>
              <w:top w:val="nil"/>
              <w:left w:val="nil"/>
              <w:bottom w:val="nil"/>
              <w:right w:val="nil"/>
            </w:tcBorders>
            <w:shd w:val="clear" w:color="auto" w:fill="FF4B4B"/>
            <w:hideMark/>
          </w:tcPr>
          <w:p w14:paraId="238857C5" w14:textId="77777777" w:rsidR="00255315" w:rsidRPr="00255315" w:rsidRDefault="00255315" w:rsidP="00255315">
            <w:pPr>
              <w:rPr>
                <w:ins w:id="14969" w:author="Salah Soliman" w:date="2020-01-31T16:44:00Z"/>
                <w:rFonts w:ascii="Open Sans Semibold" w:eastAsia="Open Sans" w:hAnsi="Open Sans Semibold" w:cs="Open Sans Semibold"/>
                <w:color w:val="FFFFFF"/>
              </w:rPr>
            </w:pPr>
            <w:ins w:id="14970" w:author="Salah Soliman" w:date="2020-01-31T16:44:00Z">
              <w:r w:rsidRPr="00255315">
                <w:rPr>
                  <w:rFonts w:ascii="Open Sans Semibold" w:eastAsia="Open Sans" w:hAnsi="Open Sans Semibold" w:cs="Open Sans Semibold"/>
                  <w:color w:val="FFFFFF"/>
                </w:rPr>
                <w:t>Explanation</w:t>
              </w:r>
            </w:ins>
          </w:p>
        </w:tc>
        <w:tc>
          <w:tcPr>
            <w:tcW w:w="7470" w:type="dxa"/>
            <w:tcBorders>
              <w:top w:val="nil"/>
              <w:left w:val="nil"/>
              <w:bottom w:val="nil"/>
              <w:right w:val="nil"/>
            </w:tcBorders>
            <w:shd w:val="clear" w:color="auto" w:fill="FAFAFA"/>
          </w:tcPr>
          <w:p w14:paraId="409BEE91" w14:textId="77777777" w:rsidR="00255315" w:rsidRPr="00255315" w:rsidRDefault="00255315" w:rsidP="00255315">
            <w:pPr>
              <w:rPr>
                <w:ins w:id="14971" w:author="Salah Soliman" w:date="2020-01-31T16:44:00Z"/>
                <w:rFonts w:ascii="Open Sans" w:eastAsia="Open Sans" w:hAnsi="Open Sans" w:cs="Times New Roman"/>
                <w:color w:val="404040"/>
              </w:rPr>
            </w:pPr>
          </w:p>
        </w:tc>
        <w:tc>
          <w:tcPr>
            <w:tcW w:w="270" w:type="dxa"/>
            <w:tcBorders>
              <w:top w:val="nil"/>
              <w:left w:val="nil"/>
              <w:bottom w:val="nil"/>
              <w:right w:val="single" w:sz="4" w:space="0" w:color="DBDBDB"/>
            </w:tcBorders>
            <w:shd w:val="clear" w:color="auto" w:fill="FAFAFA"/>
          </w:tcPr>
          <w:p w14:paraId="391C0DE3" w14:textId="77777777" w:rsidR="00255315" w:rsidRPr="00255315" w:rsidRDefault="00255315" w:rsidP="00255315">
            <w:pPr>
              <w:rPr>
                <w:ins w:id="14972" w:author="Salah Soliman" w:date="2020-01-31T16:44:00Z"/>
                <w:rFonts w:ascii="Open Sans" w:eastAsia="Open Sans" w:hAnsi="Open Sans" w:cs="Times New Roman"/>
              </w:rPr>
            </w:pPr>
          </w:p>
        </w:tc>
      </w:tr>
      <w:tr w:rsidR="00255315" w:rsidRPr="00255315" w14:paraId="51551616" w14:textId="77777777" w:rsidTr="00255315">
        <w:trPr>
          <w:ins w:id="14973" w:author="Salah Soliman" w:date="2020-01-31T16:44:00Z"/>
        </w:trPr>
        <w:tc>
          <w:tcPr>
            <w:tcW w:w="265" w:type="dxa"/>
            <w:tcBorders>
              <w:top w:val="nil"/>
              <w:left w:val="single" w:sz="4" w:space="0" w:color="DBDBDB"/>
              <w:bottom w:val="nil"/>
              <w:right w:val="nil"/>
            </w:tcBorders>
            <w:shd w:val="clear" w:color="auto" w:fill="FAFAFA"/>
          </w:tcPr>
          <w:p w14:paraId="2F78DF98" w14:textId="77777777" w:rsidR="00255315" w:rsidRPr="00255315" w:rsidRDefault="00255315" w:rsidP="00255315">
            <w:pPr>
              <w:rPr>
                <w:ins w:id="14974" w:author="Salah Soliman" w:date="2020-01-31T16:44:00Z"/>
                <w:rFonts w:ascii="Open Sans" w:eastAsia="Open Sans" w:hAnsi="Open Sans" w:cs="Times New Roman"/>
                <w:color w:val="404040"/>
                <w:sz w:val="16"/>
                <w:szCs w:val="16"/>
              </w:rPr>
            </w:pPr>
          </w:p>
        </w:tc>
        <w:tc>
          <w:tcPr>
            <w:tcW w:w="2520" w:type="dxa"/>
            <w:tcBorders>
              <w:top w:val="nil"/>
              <w:left w:val="nil"/>
              <w:bottom w:val="single" w:sz="4" w:space="0" w:color="F9DBDB"/>
              <w:right w:val="nil"/>
            </w:tcBorders>
            <w:shd w:val="clear" w:color="auto" w:fill="FF4B4B"/>
          </w:tcPr>
          <w:p w14:paraId="4B26A94D" w14:textId="77777777" w:rsidR="00255315" w:rsidRPr="00255315" w:rsidRDefault="00255315" w:rsidP="00255315">
            <w:pPr>
              <w:rPr>
                <w:ins w:id="14975" w:author="Salah Soliman" w:date="2020-01-31T16:44:00Z"/>
                <w:rFonts w:ascii="Open Sans" w:eastAsia="Open Sans" w:hAnsi="Open Sans" w:cs="Times New Roman"/>
                <w:color w:val="404040"/>
                <w:sz w:val="16"/>
                <w:szCs w:val="16"/>
              </w:rPr>
            </w:pPr>
          </w:p>
        </w:tc>
        <w:tc>
          <w:tcPr>
            <w:tcW w:w="7470" w:type="dxa"/>
            <w:tcBorders>
              <w:top w:val="nil"/>
              <w:left w:val="nil"/>
              <w:bottom w:val="single" w:sz="4" w:space="0" w:color="F9DBDB"/>
              <w:right w:val="nil"/>
            </w:tcBorders>
            <w:shd w:val="clear" w:color="auto" w:fill="FF4B4B"/>
          </w:tcPr>
          <w:p w14:paraId="2539DC12" w14:textId="77777777" w:rsidR="00255315" w:rsidRPr="00255315" w:rsidRDefault="00255315" w:rsidP="00255315">
            <w:pPr>
              <w:rPr>
                <w:ins w:id="14976" w:author="Salah Soliman" w:date="2020-01-31T16:44:00Z"/>
                <w:rFonts w:ascii="Open Sans" w:eastAsia="Open Sans" w:hAnsi="Open Sans" w:cs="Times New Roman"/>
                <w:color w:val="404040"/>
                <w:sz w:val="16"/>
                <w:szCs w:val="16"/>
              </w:rPr>
            </w:pPr>
          </w:p>
        </w:tc>
        <w:tc>
          <w:tcPr>
            <w:tcW w:w="270" w:type="dxa"/>
            <w:tcBorders>
              <w:top w:val="nil"/>
              <w:left w:val="nil"/>
              <w:bottom w:val="nil"/>
              <w:right w:val="single" w:sz="4" w:space="0" w:color="DBDBDB"/>
            </w:tcBorders>
            <w:shd w:val="clear" w:color="auto" w:fill="FAFAFA"/>
          </w:tcPr>
          <w:p w14:paraId="37BC6400" w14:textId="77777777" w:rsidR="00255315" w:rsidRPr="00255315" w:rsidRDefault="00255315" w:rsidP="00255315">
            <w:pPr>
              <w:rPr>
                <w:ins w:id="14977" w:author="Salah Soliman" w:date="2020-01-31T16:44:00Z"/>
                <w:rFonts w:ascii="Open Sans" w:eastAsia="Open Sans" w:hAnsi="Open Sans" w:cs="Times New Roman"/>
                <w:color w:val="404040"/>
                <w:sz w:val="16"/>
                <w:szCs w:val="16"/>
              </w:rPr>
            </w:pPr>
          </w:p>
        </w:tc>
      </w:tr>
      <w:tr w:rsidR="00255315" w:rsidRPr="00255315" w14:paraId="65858C54" w14:textId="77777777" w:rsidTr="00255315">
        <w:trPr>
          <w:trHeight w:val="60"/>
          <w:ins w:id="14978" w:author="Salah Soliman" w:date="2020-01-31T16:44:00Z"/>
        </w:trPr>
        <w:tc>
          <w:tcPr>
            <w:tcW w:w="265" w:type="dxa"/>
            <w:tcBorders>
              <w:top w:val="nil"/>
              <w:left w:val="single" w:sz="4" w:space="0" w:color="DBDBDB"/>
              <w:bottom w:val="nil"/>
              <w:right w:val="single" w:sz="4" w:space="0" w:color="F9DBDB"/>
            </w:tcBorders>
            <w:shd w:val="clear" w:color="auto" w:fill="FAFAFA"/>
          </w:tcPr>
          <w:p w14:paraId="483D2BC6" w14:textId="77777777" w:rsidR="00255315" w:rsidRPr="00255315" w:rsidRDefault="00255315" w:rsidP="00255315">
            <w:pPr>
              <w:rPr>
                <w:ins w:id="14979" w:author="Salah Soliman" w:date="2020-01-31T16:44:00Z"/>
                <w:rFonts w:ascii="Open Sans" w:eastAsia="Open Sans" w:hAnsi="Open Sans" w:cs="Times New Roman"/>
              </w:rPr>
            </w:pPr>
          </w:p>
        </w:tc>
        <w:tc>
          <w:tcPr>
            <w:tcW w:w="9990" w:type="dxa"/>
            <w:gridSpan w:val="2"/>
            <w:tcBorders>
              <w:top w:val="single" w:sz="4" w:space="0" w:color="F9DBDB"/>
              <w:left w:val="single" w:sz="4" w:space="0" w:color="F9DBDB"/>
              <w:bottom w:val="single" w:sz="4" w:space="0" w:color="F9DBDB"/>
              <w:right w:val="single" w:sz="4" w:space="0" w:color="F9DBDB"/>
            </w:tcBorders>
            <w:shd w:val="clear" w:color="auto" w:fill="FCEEEE"/>
            <w:hideMark/>
          </w:tcPr>
          <w:p w14:paraId="6DC52657" w14:textId="77777777" w:rsidR="00255315" w:rsidRPr="00255315" w:rsidRDefault="00255315" w:rsidP="00255315">
            <w:pPr>
              <w:rPr>
                <w:ins w:id="14980" w:author="Salah Soliman" w:date="2020-01-31T16:44:00Z"/>
                <w:rFonts w:ascii="Open Sans" w:eastAsia="Open Sans" w:hAnsi="Open Sans" w:cs="Times New Roman"/>
                <w:color w:val="7F7F7F"/>
              </w:rPr>
            </w:pPr>
            <w:ins w:id="14981" w:author="Salah Soliman" w:date="2020-01-31T16:44:00Z">
              <w:r w:rsidRPr="00255315">
                <w:rPr>
                  <w:rFonts w:ascii="Open Sans" w:eastAsia="Open Sans" w:hAnsi="Open Sans" w:cs="Times New Roman"/>
                  <w:color w:val="7F7F7F"/>
                </w:rPr>
                <w:t xml:space="preserve">Unfortunately, this is incorrect. The visualization technique you chose is not the best for visualizing unordered data. </w:t>
              </w:r>
            </w:ins>
          </w:p>
        </w:tc>
        <w:tc>
          <w:tcPr>
            <w:tcW w:w="270" w:type="dxa"/>
            <w:tcBorders>
              <w:top w:val="nil"/>
              <w:left w:val="single" w:sz="4" w:space="0" w:color="F9DBDB"/>
              <w:bottom w:val="nil"/>
              <w:right w:val="single" w:sz="4" w:space="0" w:color="DBDBDB"/>
            </w:tcBorders>
            <w:shd w:val="clear" w:color="auto" w:fill="FAFAFA"/>
          </w:tcPr>
          <w:p w14:paraId="3F5CC886" w14:textId="77777777" w:rsidR="00255315" w:rsidRPr="00255315" w:rsidRDefault="00255315" w:rsidP="00255315">
            <w:pPr>
              <w:rPr>
                <w:ins w:id="14982" w:author="Salah Soliman" w:date="2020-01-31T16:44:00Z"/>
                <w:rFonts w:ascii="Open Sans" w:eastAsia="Open Sans" w:hAnsi="Open Sans" w:cs="Times New Roman"/>
                <w:color w:val="404040"/>
              </w:rPr>
            </w:pPr>
          </w:p>
        </w:tc>
      </w:tr>
      <w:tr w:rsidR="00255315" w:rsidRPr="00255315" w14:paraId="11A46EDC" w14:textId="77777777" w:rsidTr="00255315">
        <w:trPr>
          <w:ins w:id="14983" w:author="Salah Soliman" w:date="2020-01-31T16:44:00Z"/>
        </w:trPr>
        <w:tc>
          <w:tcPr>
            <w:tcW w:w="265" w:type="dxa"/>
            <w:tcBorders>
              <w:top w:val="nil"/>
              <w:left w:val="single" w:sz="4" w:space="0" w:color="DBDBDB"/>
              <w:bottom w:val="single" w:sz="4" w:space="0" w:color="DBDBDB"/>
              <w:right w:val="nil"/>
            </w:tcBorders>
            <w:shd w:val="clear" w:color="auto" w:fill="FAFAFA"/>
          </w:tcPr>
          <w:p w14:paraId="4F654F93" w14:textId="77777777" w:rsidR="00255315" w:rsidRPr="00255315" w:rsidRDefault="00255315" w:rsidP="00255315">
            <w:pPr>
              <w:rPr>
                <w:ins w:id="14984" w:author="Salah Soliman" w:date="2020-01-31T16:44:00Z"/>
                <w:rFonts w:ascii="Open Sans" w:eastAsia="Open Sans" w:hAnsi="Open Sans" w:cs="Times New Roman"/>
                <w:color w:val="404040"/>
                <w:sz w:val="16"/>
                <w:szCs w:val="16"/>
              </w:rPr>
            </w:pPr>
          </w:p>
        </w:tc>
        <w:tc>
          <w:tcPr>
            <w:tcW w:w="2520" w:type="dxa"/>
            <w:tcBorders>
              <w:top w:val="single" w:sz="4" w:space="0" w:color="F9DBDB"/>
              <w:left w:val="nil"/>
              <w:bottom w:val="single" w:sz="4" w:space="0" w:color="DBDBDB"/>
              <w:right w:val="nil"/>
            </w:tcBorders>
            <w:shd w:val="clear" w:color="auto" w:fill="FAFAFA"/>
          </w:tcPr>
          <w:p w14:paraId="7CAAAB2B" w14:textId="77777777" w:rsidR="00255315" w:rsidRPr="00255315" w:rsidRDefault="00255315" w:rsidP="00255315">
            <w:pPr>
              <w:rPr>
                <w:ins w:id="14985" w:author="Salah Soliman" w:date="2020-01-31T16:44:00Z"/>
                <w:rFonts w:ascii="Open Sans" w:eastAsia="Open Sans" w:hAnsi="Open Sans" w:cs="Times New Roman"/>
                <w:color w:val="404040"/>
                <w:sz w:val="16"/>
                <w:szCs w:val="16"/>
              </w:rPr>
            </w:pPr>
          </w:p>
        </w:tc>
        <w:tc>
          <w:tcPr>
            <w:tcW w:w="7470" w:type="dxa"/>
            <w:tcBorders>
              <w:top w:val="single" w:sz="4" w:space="0" w:color="F9DBDB"/>
              <w:left w:val="nil"/>
              <w:bottom w:val="single" w:sz="4" w:space="0" w:color="DBDBDB"/>
              <w:right w:val="nil"/>
            </w:tcBorders>
            <w:shd w:val="clear" w:color="auto" w:fill="FAFAFA"/>
          </w:tcPr>
          <w:p w14:paraId="3A75789F" w14:textId="77777777" w:rsidR="00255315" w:rsidRPr="00255315" w:rsidRDefault="00255315" w:rsidP="00255315">
            <w:pPr>
              <w:rPr>
                <w:ins w:id="14986" w:author="Salah Soliman" w:date="2020-01-31T16:44:00Z"/>
                <w:rFonts w:ascii="Open Sans" w:eastAsia="Open Sans" w:hAnsi="Open Sans" w:cs="Times New Roman"/>
                <w:color w:val="404040"/>
                <w:sz w:val="16"/>
                <w:szCs w:val="16"/>
              </w:rPr>
            </w:pPr>
          </w:p>
        </w:tc>
        <w:tc>
          <w:tcPr>
            <w:tcW w:w="270" w:type="dxa"/>
            <w:tcBorders>
              <w:top w:val="nil"/>
              <w:left w:val="nil"/>
              <w:bottom w:val="single" w:sz="4" w:space="0" w:color="DBDBDB"/>
              <w:right w:val="single" w:sz="4" w:space="0" w:color="DBDBDB"/>
            </w:tcBorders>
            <w:shd w:val="clear" w:color="auto" w:fill="FAFAFA"/>
          </w:tcPr>
          <w:p w14:paraId="47A14A19" w14:textId="77777777" w:rsidR="00255315" w:rsidRPr="00255315" w:rsidRDefault="00255315" w:rsidP="00255315">
            <w:pPr>
              <w:rPr>
                <w:ins w:id="14987" w:author="Salah Soliman" w:date="2020-01-31T16:44:00Z"/>
                <w:rFonts w:ascii="Open Sans" w:eastAsia="Open Sans" w:hAnsi="Open Sans" w:cs="Times New Roman"/>
                <w:color w:val="404040"/>
                <w:sz w:val="16"/>
                <w:szCs w:val="16"/>
              </w:rPr>
            </w:pPr>
          </w:p>
        </w:tc>
      </w:tr>
    </w:tbl>
    <w:p w14:paraId="6C3DB63A" w14:textId="77777777" w:rsidR="00255315" w:rsidRPr="00255315" w:rsidRDefault="00255315" w:rsidP="00255315">
      <w:pPr>
        <w:spacing w:after="0" w:line="240" w:lineRule="auto"/>
        <w:rPr>
          <w:ins w:id="14988" w:author="Salah Soliman" w:date="2020-01-31T16:44:00Z"/>
          <w:rFonts w:ascii="Open Sans" w:eastAsia="Open Sans" w:hAnsi="Open Sans" w:cs="Times New Roman"/>
          <w:color w:val="404040"/>
        </w:rPr>
      </w:pPr>
    </w:p>
    <w:p w14:paraId="1684B3C7" w14:textId="77777777" w:rsidR="00255315" w:rsidRPr="00255315" w:rsidRDefault="00255315" w:rsidP="00255315">
      <w:pPr>
        <w:spacing w:after="0" w:line="240" w:lineRule="auto"/>
        <w:rPr>
          <w:ins w:id="14989" w:author="Salah Soliman" w:date="2020-01-31T16:44:00Z"/>
          <w:rFonts w:ascii="Open Sans" w:eastAsia="Open Sans" w:hAnsi="Open Sans" w:cs="Times New Roman"/>
          <w:color w:val="404040"/>
        </w:rPr>
      </w:pPr>
    </w:p>
    <w:p w14:paraId="7BF19190" w14:textId="77777777" w:rsidR="00255315" w:rsidRPr="00255315" w:rsidRDefault="00255315" w:rsidP="00255315">
      <w:pPr>
        <w:spacing w:after="0" w:line="240" w:lineRule="auto"/>
        <w:rPr>
          <w:ins w:id="14990" w:author="Salah Soliman" w:date="2020-01-31T16:44:00Z"/>
          <w:rFonts w:ascii="Open Sans" w:eastAsia="Open Sans" w:hAnsi="Open Sans" w:cs="Times New Roman"/>
          <w:color w:val="404040"/>
        </w:rPr>
      </w:pPr>
    </w:p>
    <w:tbl>
      <w:tblPr>
        <w:tblStyle w:val="TableGrid"/>
        <w:tblW w:w="10455" w:type="dxa"/>
        <w:tblBorders>
          <w:top w:val="single" w:sz="4" w:space="0" w:color="DBDBDB"/>
          <w:left w:val="single" w:sz="4" w:space="0" w:color="DBDBDB"/>
          <w:bottom w:val="single" w:sz="4" w:space="0" w:color="DBDBDB"/>
          <w:right w:val="single" w:sz="4" w:space="0" w:color="DBDBDB"/>
          <w:insideH w:val="none" w:sz="0" w:space="0" w:color="auto"/>
          <w:insideV w:val="none" w:sz="0" w:space="0" w:color="auto"/>
        </w:tblBorders>
        <w:tblLayout w:type="fixed"/>
        <w:tblCellMar>
          <w:left w:w="115" w:type="dxa"/>
          <w:right w:w="115" w:type="dxa"/>
        </w:tblCellMar>
        <w:tblLook w:val="04A0" w:firstRow="1" w:lastRow="0" w:firstColumn="1" w:lastColumn="0" w:noHBand="0" w:noVBand="1"/>
        <w:tblPrChange w:id="14991" w:author="Alicia Romero Lopez" w:date="2020-01-31T09:48:00Z">
          <w:tblPr>
            <w:tblStyle w:val="TableGrid"/>
            <w:tblW w:w="10455" w:type="dxa"/>
            <w:tblBorders>
              <w:top w:val="single" w:sz="4" w:space="0" w:color="DBDBDB"/>
              <w:left w:val="single" w:sz="4" w:space="0" w:color="DBDBDB"/>
              <w:bottom w:val="single" w:sz="4" w:space="0" w:color="DBDBDB"/>
              <w:right w:val="single" w:sz="4" w:space="0" w:color="DBDBDB"/>
              <w:insideH w:val="none" w:sz="0" w:space="0" w:color="auto"/>
              <w:insideV w:val="none" w:sz="0" w:space="0" w:color="auto"/>
            </w:tblBorders>
            <w:tblLayout w:type="fixed"/>
            <w:tblCellMar>
              <w:left w:w="115" w:type="dxa"/>
              <w:right w:w="115" w:type="dxa"/>
            </w:tblCellMar>
            <w:tblLook w:val="04A0" w:firstRow="1" w:lastRow="0" w:firstColumn="1" w:lastColumn="0" w:noHBand="0" w:noVBand="1"/>
          </w:tblPr>
        </w:tblPrChange>
      </w:tblPr>
      <w:tblGrid>
        <w:gridCol w:w="264"/>
        <w:gridCol w:w="630"/>
        <w:gridCol w:w="450"/>
        <w:gridCol w:w="2880"/>
        <w:gridCol w:w="1980"/>
        <w:gridCol w:w="3981"/>
        <w:gridCol w:w="270"/>
        <w:tblGridChange w:id="14992">
          <w:tblGrid>
            <w:gridCol w:w="360"/>
            <w:gridCol w:w="360"/>
            <w:gridCol w:w="360"/>
            <w:gridCol w:w="360"/>
            <w:gridCol w:w="360"/>
            <w:gridCol w:w="360"/>
            <w:gridCol w:w="360"/>
          </w:tblGrid>
        </w:tblGridChange>
      </w:tblGrid>
      <w:tr w:rsidR="00255315" w:rsidRPr="00255315" w14:paraId="6CFEFDB3" w14:textId="77777777" w:rsidTr="51235A2F">
        <w:trPr>
          <w:cantSplit/>
          <w:ins w:id="14993" w:author="Salah Soliman" w:date="2020-01-31T16:44:00Z"/>
        </w:trPr>
        <w:tc>
          <w:tcPr>
            <w:tcW w:w="10456" w:type="dxa"/>
            <w:gridSpan w:val="7"/>
            <w:tcBorders>
              <w:top w:val="single" w:sz="4" w:space="0" w:color="DBDBDB" w:themeColor="accent3" w:themeTint="66"/>
              <w:left w:val="single" w:sz="4" w:space="0" w:color="DBDBDB" w:themeColor="accent3" w:themeTint="66"/>
              <w:bottom w:val="nil"/>
              <w:right w:val="single" w:sz="4" w:space="0" w:color="DBDBDB" w:themeColor="accent3" w:themeTint="66"/>
            </w:tcBorders>
            <w:shd w:val="clear" w:color="auto" w:fill="FAFAFA"/>
            <w:hideMark/>
            <w:tcPrChange w:id="14994" w:author="Alicia Romero Lopez" w:date="2020-01-31T09:48:00Z">
              <w:tcPr>
                <w:tcW w:w="10456" w:type="dxa"/>
                <w:gridSpan w:val="7"/>
                <w:tcBorders>
                  <w:top w:val="single" w:sz="4" w:space="0" w:color="DBDBDB"/>
                  <w:left w:val="single" w:sz="4" w:space="0" w:color="DBDBDB"/>
                  <w:bottom w:val="nil"/>
                  <w:right w:val="single" w:sz="4" w:space="0" w:color="DBDBDB"/>
                </w:tcBorders>
                <w:shd w:val="clear" w:color="auto" w:fill="FAFAFA"/>
                <w:hideMark/>
              </w:tcPr>
            </w:tcPrChange>
          </w:tcPr>
          <w:p w14:paraId="7D6A2AF5" w14:textId="77777777" w:rsidR="00255315" w:rsidRPr="00255315" w:rsidRDefault="00255315" w:rsidP="00255315">
            <w:pPr>
              <w:outlineLvl w:val="2"/>
              <w:rPr>
                <w:ins w:id="14995" w:author="Salah Soliman" w:date="2020-01-31T16:44:00Z"/>
                <w:rFonts w:ascii="Open Sans Semibold" w:eastAsia="Open Sans" w:hAnsi="Open Sans Semibold" w:cs="Open Sans Semibold"/>
                <w:color w:val="11143F"/>
              </w:rPr>
            </w:pPr>
            <w:ins w:id="14996" w:author="Salah Soliman" w:date="2020-01-31T16:44:00Z">
              <w:r w:rsidRPr="00255315">
                <w:rPr>
                  <w:rFonts w:ascii="Open Sans Semibold" w:eastAsia="Open Sans" w:hAnsi="Open Sans Semibold" w:cs="Open Sans Semibold"/>
                  <w:color w:val="11143F"/>
                </w:rPr>
                <w:t>Which kind of plot should be used to visualize dense ordered data, e.g., continuous readings from a sensor against time?</w:t>
              </w:r>
            </w:ins>
          </w:p>
        </w:tc>
      </w:tr>
      <w:tr w:rsidR="00255315" w:rsidRPr="00255315" w14:paraId="342E65E5" w14:textId="77777777" w:rsidTr="51235A2F">
        <w:trPr>
          <w:cantSplit/>
          <w:ins w:id="14997" w:author="Salah Soliman" w:date="2020-01-31T16:44:00Z"/>
        </w:trPr>
        <w:tc>
          <w:tcPr>
            <w:tcW w:w="265" w:type="dxa"/>
            <w:tcBorders>
              <w:top w:val="nil"/>
              <w:left w:val="single" w:sz="4" w:space="0" w:color="DBDBDB" w:themeColor="accent3" w:themeTint="66"/>
              <w:bottom w:val="nil"/>
              <w:right w:val="nil"/>
            </w:tcBorders>
            <w:shd w:val="clear" w:color="auto" w:fill="FAFAFA"/>
            <w:tcPrChange w:id="14998" w:author="Alicia Romero Lopez" w:date="2020-01-31T09:48:00Z">
              <w:tcPr>
                <w:tcW w:w="265" w:type="dxa"/>
                <w:tcBorders>
                  <w:top w:val="nil"/>
                  <w:left w:val="single" w:sz="4" w:space="0" w:color="DBDBDB"/>
                  <w:bottom w:val="nil"/>
                  <w:right w:val="nil"/>
                </w:tcBorders>
                <w:shd w:val="clear" w:color="auto" w:fill="FAFAFA"/>
              </w:tcPr>
            </w:tcPrChange>
          </w:tcPr>
          <w:p w14:paraId="0D57B03F" w14:textId="77777777" w:rsidR="00255315" w:rsidRPr="00255315" w:rsidRDefault="00255315" w:rsidP="00255315">
            <w:pPr>
              <w:rPr>
                <w:ins w:id="14999" w:author="Salah Soliman" w:date="2020-01-31T16:44:00Z"/>
                <w:rFonts w:ascii="Open Sans" w:eastAsia="Open Sans" w:hAnsi="Open Sans" w:cs="Times New Roman"/>
              </w:rPr>
            </w:pPr>
          </w:p>
        </w:tc>
        <w:tc>
          <w:tcPr>
            <w:tcW w:w="630" w:type="dxa"/>
            <w:tcBorders>
              <w:top w:val="nil"/>
              <w:left w:val="nil"/>
              <w:bottom w:val="nil"/>
              <w:right w:val="nil"/>
            </w:tcBorders>
            <w:shd w:val="clear" w:color="auto" w:fill="FFFFFF" w:themeFill="background1"/>
            <w:vAlign w:val="center"/>
            <w:hideMark/>
            <w:tcPrChange w:id="15000" w:author="Alicia Romero Lopez" w:date="2020-01-31T09:48:00Z">
              <w:tcPr>
                <w:tcW w:w="630" w:type="dxa"/>
                <w:tcBorders>
                  <w:top w:val="nil"/>
                  <w:left w:val="nil"/>
                  <w:bottom w:val="nil"/>
                  <w:right w:val="nil"/>
                </w:tcBorders>
                <w:shd w:val="clear" w:color="auto" w:fill="FFFFFF"/>
                <w:hideMark/>
              </w:tcPr>
            </w:tcPrChange>
          </w:tcPr>
          <w:p w14:paraId="781109DF" w14:textId="77777777" w:rsidR="00255315" w:rsidRPr="00255315" w:rsidRDefault="00255315" w:rsidP="00255315">
            <w:pPr>
              <w:rPr>
                <w:ins w:id="15001" w:author="Salah Soliman" w:date="2020-01-31T16:44:00Z"/>
                <w:rFonts w:ascii="Open Sans" w:eastAsia="Open Sans" w:hAnsi="Open Sans" w:cs="Times New Roman"/>
              </w:rPr>
            </w:pPr>
            <w:ins w:id="15002" w:author="Salah Soliman" w:date="2020-01-31T16:44:00Z">
              <w:r w:rsidRPr="00255315">
                <w:rPr>
                  <w:rFonts w:ascii="Open Sans" w:eastAsia="Open Sans" w:hAnsi="Open Sans" w:cs="Times New Roman"/>
                  <w:noProof/>
                  <w:rPrChange w:id="15003" w:author="Unknown">
                    <w:rPr>
                      <w:noProof/>
                    </w:rPr>
                  </w:rPrChange>
                </w:rPr>
                <mc:AlternateContent>
                  <mc:Choice Requires="wps">
                    <w:drawing>
                      <wp:inline distT="0" distB="0" distL="0" distR="0" wp14:anchorId="0EC345D7" wp14:editId="745B0C50">
                        <wp:extent cx="207010" cy="207010"/>
                        <wp:effectExtent l="19050" t="19050" r="21590" b="21590"/>
                        <wp:docPr id="556" name="Oval 5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010" cy="207010"/>
                                </a:xfrm>
                                <a:prstGeom prst="ellipse">
                                  <a:avLst/>
                                </a:prstGeom>
                                <a:noFill/>
                                <a:ln w="28575">
                                  <a:solidFill>
                                    <a:srgbClr val="DBDBDB">
                                      <a:lumMod val="90000"/>
                                      <a:lumOff val="0"/>
                                    </a:srgb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inline>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w16se="http://schemas.microsoft.com/office/word/2015/wordml/symex" xmlns:cx1="http://schemas.microsoft.com/office/drawing/2015/9/8/chartex" xmlns:cx="http://schemas.microsoft.com/office/drawing/2014/chartex">
                    <w:pict>
                      <v:oval w14:anchorId="303B3513" id="Oval 556" o:spid="_x0000_s1026" style="width:16.3pt;height:16.3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" filled="f" strokecolor="#c5c5c5" strokeweight="2.25pt">
                        <v:stroke joinstyle="miter"/>
                        <w10:anchorlock/>
                      </v:oval>
                    </w:pict>
                  </mc:Fallback>
                </mc:AlternateContent>
              </w:r>
            </w:ins>
          </w:p>
        </w:tc>
        <w:tc>
          <w:tcPr>
            <w:tcW w:w="450" w:type="dxa"/>
            <w:tcBorders>
              <w:top w:val="nil"/>
              <w:left w:val="nil"/>
              <w:bottom w:val="nil"/>
              <w:right w:val="nil"/>
            </w:tcBorders>
            <w:shd w:val="clear" w:color="auto" w:fill="FFFFFF" w:themeFill="background1"/>
            <w:vAlign w:val="center"/>
            <w:hideMark/>
            <w:tcPrChange w:id="15004" w:author="Alicia Romero Lopez" w:date="2020-01-31T09:48:00Z">
              <w:tcPr>
                <w:tcW w:w="450" w:type="dxa"/>
                <w:tcBorders>
                  <w:top w:val="nil"/>
                  <w:left w:val="nil"/>
                  <w:bottom w:val="nil"/>
                  <w:right w:val="nil"/>
                </w:tcBorders>
                <w:shd w:val="clear" w:color="auto" w:fill="FFFFFF"/>
                <w:hideMark/>
              </w:tcPr>
            </w:tcPrChange>
          </w:tcPr>
          <w:p w14:paraId="40B49790" w14:textId="77777777" w:rsidR="00255315" w:rsidRPr="00255315" w:rsidRDefault="00255315" w:rsidP="00255315">
            <w:pPr>
              <w:rPr>
                <w:ins w:id="15005" w:author="Salah Soliman" w:date="2020-01-31T16:44:00Z"/>
                <w:rFonts w:ascii="Open Sans Semibold" w:eastAsia="Open Sans" w:hAnsi="Open Sans Semibold" w:cs="Open Sans Semibold"/>
              </w:rPr>
            </w:pPr>
            <w:ins w:id="15006" w:author="Salah Soliman" w:date="2020-01-31T16:44:00Z">
              <w:r w:rsidRPr="00255315">
                <w:rPr>
                  <w:rFonts w:ascii="Open Sans Semibold" w:eastAsia="Open Sans" w:hAnsi="Open Sans Semibold" w:cs="Open Sans Semibold"/>
                </w:rPr>
                <w:t>a.</w:t>
              </w:r>
            </w:ins>
          </w:p>
        </w:tc>
        <w:tc>
          <w:tcPr>
            <w:tcW w:w="8841" w:type="dxa"/>
            <w:gridSpan w:val="3"/>
            <w:tcBorders>
              <w:top w:val="nil"/>
              <w:left w:val="nil"/>
              <w:bottom w:val="nil"/>
              <w:right w:val="nil"/>
            </w:tcBorders>
            <w:shd w:val="clear" w:color="auto" w:fill="FFFFFF" w:themeFill="background1"/>
            <w:vAlign w:val="center"/>
            <w:hideMark/>
            <w:tcPrChange w:id="15007" w:author="Alicia Romero Lopez" w:date="2020-01-31T09:48:00Z">
              <w:tcPr>
                <w:tcW w:w="8841" w:type="dxa"/>
                <w:gridSpan w:val="3"/>
                <w:tcBorders>
                  <w:top w:val="nil"/>
                  <w:left w:val="nil"/>
                  <w:bottom w:val="nil"/>
                  <w:right w:val="nil"/>
                </w:tcBorders>
                <w:shd w:val="clear" w:color="auto" w:fill="FFFFFF"/>
                <w:hideMark/>
              </w:tcPr>
            </w:tcPrChange>
          </w:tcPr>
          <w:p w14:paraId="6B274A59" w14:textId="77777777" w:rsidR="00255315" w:rsidRPr="00255315" w:rsidRDefault="00255315" w:rsidP="00255315">
            <w:pPr>
              <w:rPr>
                <w:ins w:id="15008" w:author="Salah Soliman" w:date="2020-01-31T16:44:00Z"/>
                <w:rFonts w:ascii="Open Sans" w:eastAsia="Open Sans" w:hAnsi="Open Sans" w:cs="Times New Roman"/>
              </w:rPr>
            </w:pPr>
            <w:ins w:id="15009" w:author="Salah Soliman" w:date="2020-01-31T16:44:00Z">
              <w:r w:rsidRPr="00255315">
                <w:rPr>
                  <w:rFonts w:ascii="Open Sans" w:eastAsia="Open Sans" w:hAnsi="Open Sans" w:cs="Times New Roman"/>
                </w:rPr>
                <w:t>Scatter.</w:t>
              </w:r>
            </w:ins>
          </w:p>
        </w:tc>
        <w:tc>
          <w:tcPr>
            <w:tcW w:w="270" w:type="dxa"/>
            <w:tcBorders>
              <w:top w:val="nil"/>
              <w:left w:val="nil"/>
              <w:bottom w:val="nil"/>
              <w:right w:val="single" w:sz="4" w:space="0" w:color="DBDBDB" w:themeColor="accent3" w:themeTint="66"/>
            </w:tcBorders>
            <w:shd w:val="clear" w:color="auto" w:fill="FAFAFA"/>
            <w:tcPrChange w:id="15010" w:author="Alicia Romero Lopez" w:date="2020-01-31T09:48:00Z">
              <w:tcPr>
                <w:tcW w:w="270" w:type="dxa"/>
                <w:tcBorders>
                  <w:top w:val="nil"/>
                  <w:left w:val="nil"/>
                  <w:bottom w:val="nil"/>
                  <w:right w:val="single" w:sz="4" w:space="0" w:color="DBDBDB"/>
                </w:tcBorders>
                <w:shd w:val="clear" w:color="auto" w:fill="FAFAFA"/>
              </w:tcPr>
            </w:tcPrChange>
          </w:tcPr>
          <w:p w14:paraId="5D5C2CC5" w14:textId="77777777" w:rsidR="00255315" w:rsidRPr="00255315" w:rsidRDefault="00255315" w:rsidP="00255315">
            <w:pPr>
              <w:rPr>
                <w:ins w:id="15011" w:author="Salah Soliman" w:date="2020-01-31T16:44:00Z"/>
                <w:rFonts w:ascii="Open Sans" w:eastAsia="Open Sans" w:hAnsi="Open Sans" w:cs="Times New Roman"/>
              </w:rPr>
            </w:pPr>
          </w:p>
        </w:tc>
      </w:tr>
      <w:tr w:rsidR="00255315" w:rsidRPr="00255315" w14:paraId="5F262D8A" w14:textId="77777777" w:rsidTr="51235A2F">
        <w:trPr>
          <w:cantSplit/>
          <w:trHeight w:val="20"/>
          <w:ins w:id="15012" w:author="Salah Soliman" w:date="2020-01-31T16:44:00Z"/>
        </w:trPr>
        <w:tc>
          <w:tcPr>
            <w:tcW w:w="265" w:type="dxa"/>
            <w:tcBorders>
              <w:top w:val="nil"/>
              <w:left w:val="single" w:sz="4" w:space="0" w:color="DBDBDB" w:themeColor="accent3" w:themeTint="66"/>
              <w:bottom w:val="nil"/>
              <w:right w:val="nil"/>
            </w:tcBorders>
            <w:shd w:val="clear" w:color="auto" w:fill="FAFAFA"/>
            <w:tcPrChange w:id="15013" w:author="Alicia Romero Lopez" w:date="2020-01-31T09:48:00Z">
              <w:tcPr>
                <w:tcW w:w="265" w:type="dxa"/>
                <w:tcBorders>
                  <w:top w:val="nil"/>
                  <w:left w:val="single" w:sz="4" w:space="0" w:color="DBDBDB"/>
                  <w:bottom w:val="nil"/>
                  <w:right w:val="nil"/>
                </w:tcBorders>
                <w:shd w:val="clear" w:color="auto" w:fill="FAFAFA"/>
              </w:tcPr>
            </w:tcPrChange>
          </w:tcPr>
          <w:p w14:paraId="7307E458" w14:textId="77777777" w:rsidR="00255315" w:rsidRPr="00255315" w:rsidRDefault="00255315" w:rsidP="00255315">
            <w:pPr>
              <w:rPr>
                <w:ins w:id="15014" w:author="Salah Soliman" w:date="2020-01-31T16:44:00Z"/>
                <w:rFonts w:ascii="Open Sans" w:eastAsia="Open Sans" w:hAnsi="Open Sans" w:cs="Times New Roman"/>
                <w:color w:val="404040"/>
                <w:sz w:val="16"/>
                <w:szCs w:val="16"/>
              </w:rPr>
            </w:pPr>
          </w:p>
        </w:tc>
        <w:tc>
          <w:tcPr>
            <w:tcW w:w="630" w:type="dxa"/>
            <w:tcBorders>
              <w:top w:val="nil"/>
              <w:left w:val="nil"/>
              <w:bottom w:val="nil"/>
              <w:right w:val="nil"/>
            </w:tcBorders>
            <w:shd w:val="clear" w:color="auto" w:fill="FAFAFA"/>
            <w:vAlign w:val="center"/>
            <w:tcPrChange w:id="15015" w:author="Alicia Romero Lopez" w:date="2020-01-31T09:48:00Z">
              <w:tcPr>
                <w:tcW w:w="630" w:type="dxa"/>
                <w:tcBorders>
                  <w:top w:val="nil"/>
                  <w:left w:val="nil"/>
                  <w:bottom w:val="nil"/>
                  <w:right w:val="nil"/>
                </w:tcBorders>
                <w:shd w:val="clear" w:color="auto" w:fill="FAFAFA"/>
              </w:tcPr>
            </w:tcPrChange>
          </w:tcPr>
          <w:p w14:paraId="10D0023A" w14:textId="77777777" w:rsidR="00255315" w:rsidRPr="00255315" w:rsidRDefault="00255315" w:rsidP="00255315">
            <w:pPr>
              <w:rPr>
                <w:ins w:id="15016" w:author="Salah Soliman" w:date="2020-01-31T16:44:00Z"/>
                <w:rFonts w:ascii="Open Sans" w:eastAsia="Open Sans" w:hAnsi="Open Sans" w:cs="Times New Roman"/>
                <w:color w:val="404040"/>
                <w:sz w:val="16"/>
                <w:szCs w:val="16"/>
              </w:rPr>
            </w:pPr>
          </w:p>
        </w:tc>
        <w:tc>
          <w:tcPr>
            <w:tcW w:w="3330" w:type="dxa"/>
            <w:gridSpan w:val="2"/>
            <w:tcBorders>
              <w:top w:val="nil"/>
              <w:left w:val="nil"/>
              <w:bottom w:val="nil"/>
              <w:right w:val="nil"/>
            </w:tcBorders>
            <w:shd w:val="clear" w:color="auto" w:fill="FAFAFA"/>
            <w:vAlign w:val="center"/>
            <w:tcPrChange w:id="15017" w:author="Alicia Romero Lopez" w:date="2020-01-31T09:48:00Z">
              <w:tcPr>
                <w:tcW w:w="3330" w:type="dxa"/>
                <w:gridSpan w:val="2"/>
                <w:tcBorders>
                  <w:top w:val="nil"/>
                  <w:left w:val="nil"/>
                  <w:bottom w:val="nil"/>
                  <w:right w:val="nil"/>
                </w:tcBorders>
                <w:shd w:val="clear" w:color="auto" w:fill="FAFAFA"/>
              </w:tcPr>
            </w:tcPrChange>
          </w:tcPr>
          <w:p w14:paraId="16F22119" w14:textId="77777777" w:rsidR="00255315" w:rsidRPr="00255315" w:rsidRDefault="00255315" w:rsidP="00255315">
            <w:pPr>
              <w:rPr>
                <w:ins w:id="15018" w:author="Salah Soliman" w:date="2020-01-31T16:44:00Z"/>
                <w:rFonts w:ascii="Open Sans" w:eastAsia="Open Sans" w:hAnsi="Open Sans" w:cs="Times New Roman"/>
                <w:color w:val="404040"/>
                <w:sz w:val="16"/>
                <w:szCs w:val="16"/>
              </w:rPr>
            </w:pPr>
          </w:p>
        </w:tc>
        <w:tc>
          <w:tcPr>
            <w:tcW w:w="1980" w:type="dxa"/>
            <w:tcBorders>
              <w:top w:val="nil"/>
              <w:left w:val="nil"/>
              <w:bottom w:val="nil"/>
              <w:right w:val="nil"/>
            </w:tcBorders>
            <w:shd w:val="clear" w:color="auto" w:fill="FAFAFA"/>
            <w:vAlign w:val="center"/>
            <w:tcPrChange w:id="15019" w:author="Alicia Romero Lopez" w:date="2020-01-31T09:48:00Z">
              <w:tcPr>
                <w:tcW w:w="1980" w:type="dxa"/>
                <w:tcBorders>
                  <w:top w:val="nil"/>
                  <w:left w:val="nil"/>
                  <w:bottom w:val="nil"/>
                  <w:right w:val="nil"/>
                </w:tcBorders>
                <w:shd w:val="clear" w:color="auto" w:fill="FAFAFA"/>
              </w:tcPr>
            </w:tcPrChange>
          </w:tcPr>
          <w:p w14:paraId="61EC6E22" w14:textId="77777777" w:rsidR="00255315" w:rsidRPr="00255315" w:rsidRDefault="00255315" w:rsidP="00255315">
            <w:pPr>
              <w:rPr>
                <w:ins w:id="15020" w:author="Salah Soliman" w:date="2020-01-31T16:44:00Z"/>
                <w:rFonts w:ascii="Open Sans" w:eastAsia="Open Sans" w:hAnsi="Open Sans" w:cs="Times New Roman"/>
                <w:color w:val="404040"/>
                <w:sz w:val="16"/>
                <w:szCs w:val="16"/>
              </w:rPr>
            </w:pPr>
          </w:p>
        </w:tc>
        <w:tc>
          <w:tcPr>
            <w:tcW w:w="3978" w:type="dxa"/>
            <w:tcBorders>
              <w:top w:val="nil"/>
              <w:left w:val="nil"/>
              <w:bottom w:val="nil"/>
              <w:right w:val="nil"/>
            </w:tcBorders>
            <w:shd w:val="clear" w:color="auto" w:fill="FAFAFA"/>
            <w:vAlign w:val="center"/>
            <w:tcPrChange w:id="15021" w:author="Alicia Romero Lopez" w:date="2020-01-31T09:48:00Z">
              <w:tcPr>
                <w:tcW w:w="3978" w:type="dxa"/>
                <w:tcBorders>
                  <w:top w:val="nil"/>
                  <w:left w:val="nil"/>
                  <w:bottom w:val="nil"/>
                  <w:right w:val="nil"/>
                </w:tcBorders>
                <w:shd w:val="clear" w:color="auto" w:fill="FAFAFA"/>
              </w:tcPr>
            </w:tcPrChange>
          </w:tcPr>
          <w:p w14:paraId="4649F514" w14:textId="77777777" w:rsidR="00255315" w:rsidRPr="00255315" w:rsidRDefault="00255315" w:rsidP="00255315">
            <w:pPr>
              <w:rPr>
                <w:ins w:id="15022" w:author="Salah Soliman" w:date="2020-01-31T16:44:00Z"/>
                <w:rFonts w:ascii="Open Sans" w:eastAsia="Open Sans" w:hAnsi="Open Sans" w:cs="Times New Roman"/>
                <w:noProof/>
                <w:color w:val="404040"/>
                <w:sz w:val="16"/>
                <w:szCs w:val="16"/>
              </w:rPr>
            </w:pPr>
          </w:p>
        </w:tc>
        <w:tc>
          <w:tcPr>
            <w:tcW w:w="270" w:type="dxa"/>
            <w:tcBorders>
              <w:top w:val="nil"/>
              <w:left w:val="nil"/>
              <w:bottom w:val="nil"/>
              <w:right w:val="single" w:sz="4" w:space="0" w:color="DBDBDB" w:themeColor="accent3" w:themeTint="66"/>
            </w:tcBorders>
            <w:shd w:val="clear" w:color="auto" w:fill="FAFAFA"/>
            <w:tcPrChange w:id="15023" w:author="Alicia Romero Lopez" w:date="2020-01-31T09:48:00Z">
              <w:tcPr>
                <w:tcW w:w="270" w:type="dxa"/>
                <w:tcBorders>
                  <w:top w:val="nil"/>
                  <w:left w:val="nil"/>
                  <w:bottom w:val="nil"/>
                  <w:right w:val="single" w:sz="4" w:space="0" w:color="DBDBDB"/>
                </w:tcBorders>
                <w:shd w:val="clear" w:color="auto" w:fill="FAFAFA"/>
              </w:tcPr>
            </w:tcPrChange>
          </w:tcPr>
          <w:p w14:paraId="1E4BDB3B" w14:textId="77777777" w:rsidR="00255315" w:rsidRPr="00255315" w:rsidRDefault="00255315" w:rsidP="00255315">
            <w:pPr>
              <w:rPr>
                <w:ins w:id="15024" w:author="Salah Soliman" w:date="2020-01-31T16:44:00Z"/>
                <w:rFonts w:ascii="Open Sans" w:eastAsia="Open Sans" w:hAnsi="Open Sans" w:cs="Times New Roman"/>
                <w:color w:val="404040"/>
                <w:sz w:val="16"/>
                <w:szCs w:val="16"/>
              </w:rPr>
            </w:pPr>
          </w:p>
        </w:tc>
      </w:tr>
      <w:tr w:rsidR="00255315" w:rsidRPr="00255315" w14:paraId="04E28879" w14:textId="77777777" w:rsidTr="51235A2F">
        <w:trPr>
          <w:cantSplit/>
          <w:ins w:id="15025" w:author="Salah Soliman" w:date="2020-01-31T16:44:00Z"/>
        </w:trPr>
        <w:tc>
          <w:tcPr>
            <w:tcW w:w="265" w:type="dxa"/>
            <w:tcBorders>
              <w:top w:val="nil"/>
              <w:left w:val="single" w:sz="4" w:space="0" w:color="DBDBDB" w:themeColor="accent3" w:themeTint="66"/>
              <w:bottom w:val="nil"/>
              <w:right w:val="nil"/>
            </w:tcBorders>
            <w:shd w:val="clear" w:color="auto" w:fill="FAFAFA"/>
            <w:tcPrChange w:id="15026" w:author="Alicia Romero Lopez" w:date="2020-01-31T09:48:00Z">
              <w:tcPr>
                <w:tcW w:w="265" w:type="dxa"/>
                <w:tcBorders>
                  <w:top w:val="nil"/>
                  <w:left w:val="single" w:sz="4" w:space="0" w:color="DBDBDB"/>
                  <w:bottom w:val="nil"/>
                  <w:right w:val="nil"/>
                </w:tcBorders>
                <w:shd w:val="clear" w:color="auto" w:fill="FAFAFA"/>
              </w:tcPr>
            </w:tcPrChange>
          </w:tcPr>
          <w:p w14:paraId="56ADEF6F" w14:textId="77777777" w:rsidR="00255315" w:rsidRPr="00255315" w:rsidRDefault="00255315" w:rsidP="00255315">
            <w:pPr>
              <w:rPr>
                <w:ins w:id="15027" w:author="Salah Soliman" w:date="2020-01-31T16:44:00Z"/>
                <w:rFonts w:ascii="Open Sans" w:eastAsia="Open Sans" w:hAnsi="Open Sans" w:cs="Times New Roman"/>
              </w:rPr>
            </w:pPr>
          </w:p>
        </w:tc>
        <w:tc>
          <w:tcPr>
            <w:tcW w:w="630" w:type="dxa"/>
            <w:tcBorders>
              <w:top w:val="nil"/>
              <w:left w:val="nil"/>
              <w:bottom w:val="nil"/>
              <w:right w:val="nil"/>
            </w:tcBorders>
            <w:shd w:val="clear" w:color="auto" w:fill="FFFFFF" w:themeFill="background1"/>
            <w:vAlign w:val="center"/>
            <w:hideMark/>
            <w:tcPrChange w:id="15028" w:author="Alicia Romero Lopez" w:date="2020-01-31T09:48:00Z">
              <w:tcPr>
                <w:tcW w:w="630" w:type="dxa"/>
                <w:tcBorders>
                  <w:top w:val="nil"/>
                  <w:left w:val="nil"/>
                  <w:bottom w:val="nil"/>
                  <w:right w:val="nil"/>
                </w:tcBorders>
                <w:shd w:val="clear" w:color="auto" w:fill="FFFFFF"/>
                <w:hideMark/>
              </w:tcPr>
            </w:tcPrChange>
          </w:tcPr>
          <w:p w14:paraId="69C7492B" w14:textId="77777777" w:rsidR="00255315" w:rsidRPr="00255315" w:rsidRDefault="00255315" w:rsidP="00255315">
            <w:pPr>
              <w:rPr>
                <w:ins w:id="15029" w:author="Salah Soliman" w:date="2020-01-31T16:44:00Z"/>
                <w:rFonts w:ascii="Open Sans" w:eastAsia="Open Sans" w:hAnsi="Open Sans" w:cs="Times New Roman"/>
                <w:noProof/>
              </w:rPr>
            </w:pPr>
            <w:ins w:id="15030" w:author="Salah Soliman" w:date="2020-01-31T16:44:00Z">
              <w:r w:rsidRPr="00255315">
                <w:rPr>
                  <w:rFonts w:ascii="Open Sans" w:eastAsia="Open Sans" w:hAnsi="Open Sans" w:cs="Times New Roman"/>
                  <w:noProof/>
                  <w:rPrChange w:id="15031" w:author="Unknown">
                    <w:rPr>
                      <w:noProof/>
                    </w:rPr>
                  </w:rPrChange>
                </w:rPr>
                <mc:AlternateContent>
                  <mc:Choice Requires="wps">
                    <w:drawing>
                      <wp:inline distT="0" distB="0" distL="0" distR="0" wp14:anchorId="63F456A4" wp14:editId="2FACBBE7">
                        <wp:extent cx="207010" cy="207010"/>
                        <wp:effectExtent l="19050" t="19050" r="21590" b="21590"/>
                        <wp:docPr id="557" name="Oval 55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010" cy="207010"/>
                                </a:xfrm>
                                <a:prstGeom prst="ellipse">
                                  <a:avLst/>
                                </a:prstGeom>
                                <a:noFill/>
                                <a:ln w="28575">
                                  <a:solidFill>
                                    <a:srgbClr val="DBDBDB">
                                      <a:lumMod val="90000"/>
                                      <a:lumOff val="0"/>
                                    </a:srgb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inline>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w16se="http://schemas.microsoft.com/office/word/2015/wordml/symex" xmlns:cx1="http://schemas.microsoft.com/office/drawing/2015/9/8/chartex" xmlns:cx="http://schemas.microsoft.com/office/drawing/2014/chartex">
                    <w:pict>
                      <v:oval w14:anchorId="26B09780" id="Oval 557" o:spid="_x0000_s1026" style="width:16.3pt;height:16.3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" filled="f" strokecolor="#c5c5c5" strokeweight="2.25pt">
                        <v:stroke joinstyle="miter"/>
                        <w10:anchorlock/>
                      </v:oval>
                    </w:pict>
                  </mc:Fallback>
                </mc:AlternateContent>
              </w:r>
            </w:ins>
          </w:p>
        </w:tc>
        <w:tc>
          <w:tcPr>
            <w:tcW w:w="450" w:type="dxa"/>
            <w:tcBorders>
              <w:top w:val="nil"/>
              <w:left w:val="nil"/>
              <w:bottom w:val="nil"/>
              <w:right w:val="nil"/>
            </w:tcBorders>
            <w:shd w:val="clear" w:color="auto" w:fill="FFFFFF" w:themeFill="background1"/>
            <w:vAlign w:val="center"/>
            <w:hideMark/>
            <w:tcPrChange w:id="15032" w:author="Alicia Romero Lopez" w:date="2020-01-31T09:48:00Z">
              <w:tcPr>
                <w:tcW w:w="450" w:type="dxa"/>
                <w:tcBorders>
                  <w:top w:val="nil"/>
                  <w:left w:val="nil"/>
                  <w:bottom w:val="nil"/>
                  <w:right w:val="nil"/>
                </w:tcBorders>
                <w:shd w:val="clear" w:color="auto" w:fill="FFFFFF"/>
                <w:hideMark/>
              </w:tcPr>
            </w:tcPrChange>
          </w:tcPr>
          <w:p w14:paraId="1D4EDA47" w14:textId="77777777" w:rsidR="00255315" w:rsidRPr="00255315" w:rsidRDefault="00255315" w:rsidP="00255315">
            <w:pPr>
              <w:rPr>
                <w:ins w:id="15033" w:author="Salah Soliman" w:date="2020-01-31T16:44:00Z"/>
                <w:rFonts w:ascii="Open Sans Semibold" w:eastAsia="Open Sans" w:hAnsi="Open Sans Semibold" w:cs="Open Sans Semibold"/>
              </w:rPr>
            </w:pPr>
            <w:ins w:id="15034" w:author="Salah Soliman" w:date="2020-01-31T16:44:00Z">
              <w:r w:rsidRPr="00255315">
                <w:rPr>
                  <w:rFonts w:ascii="Open Sans Semibold" w:eastAsia="Open Sans" w:hAnsi="Open Sans Semibold" w:cs="Open Sans Semibold"/>
                </w:rPr>
                <w:t>b.</w:t>
              </w:r>
            </w:ins>
          </w:p>
        </w:tc>
        <w:tc>
          <w:tcPr>
            <w:tcW w:w="8841" w:type="dxa"/>
            <w:gridSpan w:val="3"/>
            <w:tcBorders>
              <w:top w:val="nil"/>
              <w:left w:val="nil"/>
              <w:bottom w:val="nil"/>
              <w:right w:val="nil"/>
            </w:tcBorders>
            <w:shd w:val="clear" w:color="auto" w:fill="FFFFFF" w:themeFill="background1"/>
            <w:vAlign w:val="center"/>
            <w:hideMark/>
            <w:tcPrChange w:id="15035" w:author="Alicia Romero Lopez" w:date="2020-01-31T09:48:00Z">
              <w:tcPr>
                <w:tcW w:w="8841" w:type="dxa"/>
                <w:gridSpan w:val="3"/>
                <w:tcBorders>
                  <w:top w:val="nil"/>
                  <w:left w:val="nil"/>
                  <w:bottom w:val="nil"/>
                  <w:right w:val="nil"/>
                </w:tcBorders>
                <w:shd w:val="clear" w:color="auto" w:fill="FFFFFF"/>
                <w:hideMark/>
              </w:tcPr>
            </w:tcPrChange>
          </w:tcPr>
          <w:p w14:paraId="75189F98" w14:textId="77777777" w:rsidR="00255315" w:rsidRPr="00255315" w:rsidRDefault="00255315" w:rsidP="00255315">
            <w:pPr>
              <w:rPr>
                <w:ins w:id="15036" w:author="Salah Soliman" w:date="2020-01-31T16:44:00Z"/>
                <w:rFonts w:ascii="Open Sans" w:eastAsia="Open Sans" w:hAnsi="Open Sans" w:cs="Times New Roman"/>
              </w:rPr>
            </w:pPr>
            <w:ins w:id="15037" w:author="Salah Soliman" w:date="2020-01-31T16:44:00Z">
              <w:r w:rsidRPr="00255315">
                <w:rPr>
                  <w:rFonts w:ascii="Open Sans" w:eastAsia="Open Sans" w:hAnsi="Open Sans" w:cs="Times New Roman"/>
                </w:rPr>
                <w:t>Histogram.</w:t>
              </w:r>
            </w:ins>
          </w:p>
        </w:tc>
        <w:tc>
          <w:tcPr>
            <w:tcW w:w="270" w:type="dxa"/>
            <w:tcBorders>
              <w:top w:val="nil"/>
              <w:left w:val="nil"/>
              <w:bottom w:val="nil"/>
              <w:right w:val="single" w:sz="4" w:space="0" w:color="DBDBDB" w:themeColor="accent3" w:themeTint="66"/>
            </w:tcBorders>
            <w:shd w:val="clear" w:color="auto" w:fill="FAFAFA"/>
            <w:tcPrChange w:id="15038" w:author="Alicia Romero Lopez" w:date="2020-01-31T09:48:00Z">
              <w:tcPr>
                <w:tcW w:w="270" w:type="dxa"/>
                <w:tcBorders>
                  <w:top w:val="nil"/>
                  <w:left w:val="nil"/>
                  <w:bottom w:val="nil"/>
                  <w:right w:val="single" w:sz="4" w:space="0" w:color="DBDBDB"/>
                </w:tcBorders>
                <w:shd w:val="clear" w:color="auto" w:fill="FAFAFA"/>
              </w:tcPr>
            </w:tcPrChange>
          </w:tcPr>
          <w:p w14:paraId="4CAF8733" w14:textId="77777777" w:rsidR="00255315" w:rsidRPr="00255315" w:rsidRDefault="00255315" w:rsidP="00255315">
            <w:pPr>
              <w:rPr>
                <w:ins w:id="15039" w:author="Salah Soliman" w:date="2020-01-31T16:44:00Z"/>
                <w:rFonts w:ascii="Open Sans" w:eastAsia="Open Sans" w:hAnsi="Open Sans" w:cs="Times New Roman"/>
              </w:rPr>
            </w:pPr>
          </w:p>
        </w:tc>
      </w:tr>
      <w:tr w:rsidR="00255315" w:rsidRPr="00255315" w14:paraId="5292A51C" w14:textId="77777777" w:rsidTr="51235A2F">
        <w:trPr>
          <w:cantSplit/>
          <w:trHeight w:val="20"/>
          <w:ins w:id="15040" w:author="Salah Soliman" w:date="2020-01-31T16:44:00Z"/>
        </w:trPr>
        <w:tc>
          <w:tcPr>
            <w:tcW w:w="265" w:type="dxa"/>
            <w:tcBorders>
              <w:top w:val="nil"/>
              <w:left w:val="single" w:sz="4" w:space="0" w:color="DBDBDB" w:themeColor="accent3" w:themeTint="66"/>
              <w:bottom w:val="nil"/>
              <w:right w:val="nil"/>
            </w:tcBorders>
            <w:shd w:val="clear" w:color="auto" w:fill="FAFAFA"/>
            <w:tcPrChange w:id="15041" w:author="Alicia Romero Lopez" w:date="2020-01-31T09:48:00Z">
              <w:tcPr>
                <w:tcW w:w="265" w:type="dxa"/>
                <w:tcBorders>
                  <w:top w:val="nil"/>
                  <w:left w:val="single" w:sz="4" w:space="0" w:color="DBDBDB"/>
                  <w:bottom w:val="nil"/>
                  <w:right w:val="nil"/>
                </w:tcBorders>
                <w:shd w:val="clear" w:color="auto" w:fill="FAFAFA"/>
              </w:tcPr>
            </w:tcPrChange>
          </w:tcPr>
          <w:p w14:paraId="019A2E60" w14:textId="77777777" w:rsidR="00255315" w:rsidRPr="00255315" w:rsidRDefault="00255315" w:rsidP="00255315">
            <w:pPr>
              <w:rPr>
                <w:ins w:id="15042" w:author="Salah Soliman" w:date="2020-01-31T16:44:00Z"/>
                <w:rFonts w:ascii="Open Sans" w:eastAsia="Open Sans" w:hAnsi="Open Sans" w:cs="Times New Roman"/>
                <w:color w:val="404040"/>
                <w:sz w:val="16"/>
                <w:szCs w:val="16"/>
              </w:rPr>
            </w:pPr>
          </w:p>
        </w:tc>
        <w:tc>
          <w:tcPr>
            <w:tcW w:w="630" w:type="dxa"/>
            <w:tcBorders>
              <w:top w:val="nil"/>
              <w:left w:val="nil"/>
              <w:bottom w:val="nil"/>
              <w:right w:val="nil"/>
            </w:tcBorders>
            <w:shd w:val="clear" w:color="auto" w:fill="FAFAFA"/>
            <w:vAlign w:val="center"/>
            <w:tcPrChange w:id="15043" w:author="Alicia Romero Lopez" w:date="2020-01-31T09:48:00Z">
              <w:tcPr>
                <w:tcW w:w="630" w:type="dxa"/>
                <w:tcBorders>
                  <w:top w:val="nil"/>
                  <w:left w:val="nil"/>
                  <w:bottom w:val="nil"/>
                  <w:right w:val="nil"/>
                </w:tcBorders>
                <w:shd w:val="clear" w:color="auto" w:fill="FAFAFA"/>
              </w:tcPr>
            </w:tcPrChange>
          </w:tcPr>
          <w:p w14:paraId="12F1D6FE" w14:textId="77777777" w:rsidR="00255315" w:rsidRPr="00255315" w:rsidRDefault="00255315" w:rsidP="00255315">
            <w:pPr>
              <w:rPr>
                <w:ins w:id="15044" w:author="Salah Soliman" w:date="2020-01-31T16:44:00Z"/>
                <w:rFonts w:ascii="Open Sans" w:eastAsia="Open Sans" w:hAnsi="Open Sans" w:cs="Times New Roman"/>
                <w:color w:val="404040"/>
                <w:sz w:val="16"/>
                <w:szCs w:val="16"/>
              </w:rPr>
            </w:pPr>
          </w:p>
        </w:tc>
        <w:tc>
          <w:tcPr>
            <w:tcW w:w="3330" w:type="dxa"/>
            <w:gridSpan w:val="2"/>
            <w:tcBorders>
              <w:top w:val="nil"/>
              <w:left w:val="nil"/>
              <w:bottom w:val="nil"/>
              <w:right w:val="nil"/>
            </w:tcBorders>
            <w:shd w:val="clear" w:color="auto" w:fill="FAFAFA"/>
            <w:vAlign w:val="center"/>
            <w:tcPrChange w:id="15045" w:author="Alicia Romero Lopez" w:date="2020-01-31T09:48:00Z">
              <w:tcPr>
                <w:tcW w:w="3330" w:type="dxa"/>
                <w:gridSpan w:val="2"/>
                <w:tcBorders>
                  <w:top w:val="nil"/>
                  <w:left w:val="nil"/>
                  <w:bottom w:val="nil"/>
                  <w:right w:val="nil"/>
                </w:tcBorders>
                <w:shd w:val="clear" w:color="auto" w:fill="FAFAFA"/>
              </w:tcPr>
            </w:tcPrChange>
          </w:tcPr>
          <w:p w14:paraId="62D19801" w14:textId="77777777" w:rsidR="00255315" w:rsidRPr="00255315" w:rsidRDefault="00255315" w:rsidP="00255315">
            <w:pPr>
              <w:rPr>
                <w:ins w:id="15046" w:author="Salah Soliman" w:date="2020-01-31T16:44:00Z"/>
                <w:rFonts w:ascii="Open Sans" w:eastAsia="Open Sans" w:hAnsi="Open Sans" w:cs="Times New Roman"/>
                <w:color w:val="404040"/>
                <w:sz w:val="16"/>
                <w:szCs w:val="16"/>
              </w:rPr>
            </w:pPr>
          </w:p>
        </w:tc>
        <w:tc>
          <w:tcPr>
            <w:tcW w:w="1980" w:type="dxa"/>
            <w:tcBorders>
              <w:top w:val="nil"/>
              <w:left w:val="nil"/>
              <w:bottom w:val="nil"/>
              <w:right w:val="nil"/>
            </w:tcBorders>
            <w:shd w:val="clear" w:color="auto" w:fill="FAFAFA"/>
            <w:vAlign w:val="center"/>
            <w:tcPrChange w:id="15047" w:author="Alicia Romero Lopez" w:date="2020-01-31T09:48:00Z">
              <w:tcPr>
                <w:tcW w:w="1980" w:type="dxa"/>
                <w:tcBorders>
                  <w:top w:val="nil"/>
                  <w:left w:val="nil"/>
                  <w:bottom w:val="nil"/>
                  <w:right w:val="nil"/>
                </w:tcBorders>
                <w:shd w:val="clear" w:color="auto" w:fill="FAFAFA"/>
              </w:tcPr>
            </w:tcPrChange>
          </w:tcPr>
          <w:p w14:paraId="1DC13984" w14:textId="77777777" w:rsidR="00255315" w:rsidRPr="00255315" w:rsidRDefault="00255315" w:rsidP="00255315">
            <w:pPr>
              <w:rPr>
                <w:ins w:id="15048" w:author="Salah Soliman" w:date="2020-01-31T16:44:00Z"/>
                <w:rFonts w:ascii="Open Sans" w:eastAsia="Open Sans" w:hAnsi="Open Sans" w:cs="Times New Roman"/>
                <w:color w:val="404040"/>
                <w:sz w:val="16"/>
                <w:szCs w:val="16"/>
              </w:rPr>
            </w:pPr>
          </w:p>
        </w:tc>
        <w:tc>
          <w:tcPr>
            <w:tcW w:w="3978" w:type="dxa"/>
            <w:tcBorders>
              <w:top w:val="nil"/>
              <w:left w:val="nil"/>
              <w:bottom w:val="nil"/>
              <w:right w:val="nil"/>
            </w:tcBorders>
            <w:shd w:val="clear" w:color="auto" w:fill="FAFAFA"/>
            <w:vAlign w:val="center"/>
            <w:tcPrChange w:id="15049" w:author="Alicia Romero Lopez" w:date="2020-01-31T09:48:00Z">
              <w:tcPr>
                <w:tcW w:w="3978" w:type="dxa"/>
                <w:tcBorders>
                  <w:top w:val="nil"/>
                  <w:left w:val="nil"/>
                  <w:bottom w:val="nil"/>
                  <w:right w:val="nil"/>
                </w:tcBorders>
                <w:shd w:val="clear" w:color="auto" w:fill="FAFAFA"/>
              </w:tcPr>
            </w:tcPrChange>
          </w:tcPr>
          <w:p w14:paraId="18C84257" w14:textId="77777777" w:rsidR="00255315" w:rsidRPr="00255315" w:rsidRDefault="00255315" w:rsidP="00255315">
            <w:pPr>
              <w:rPr>
                <w:ins w:id="15050" w:author="Salah Soliman" w:date="2020-01-31T16:44:00Z"/>
                <w:rFonts w:ascii="Open Sans" w:eastAsia="Open Sans" w:hAnsi="Open Sans" w:cs="Times New Roman"/>
                <w:noProof/>
                <w:color w:val="404040"/>
                <w:sz w:val="16"/>
                <w:szCs w:val="16"/>
              </w:rPr>
            </w:pPr>
          </w:p>
        </w:tc>
        <w:tc>
          <w:tcPr>
            <w:tcW w:w="270" w:type="dxa"/>
            <w:tcBorders>
              <w:top w:val="nil"/>
              <w:left w:val="nil"/>
              <w:bottom w:val="nil"/>
              <w:right w:val="single" w:sz="4" w:space="0" w:color="DBDBDB" w:themeColor="accent3" w:themeTint="66"/>
            </w:tcBorders>
            <w:shd w:val="clear" w:color="auto" w:fill="FAFAFA"/>
            <w:tcPrChange w:id="15051" w:author="Alicia Romero Lopez" w:date="2020-01-31T09:48:00Z">
              <w:tcPr>
                <w:tcW w:w="270" w:type="dxa"/>
                <w:tcBorders>
                  <w:top w:val="nil"/>
                  <w:left w:val="nil"/>
                  <w:bottom w:val="nil"/>
                  <w:right w:val="single" w:sz="4" w:space="0" w:color="DBDBDB"/>
                </w:tcBorders>
                <w:shd w:val="clear" w:color="auto" w:fill="FAFAFA"/>
              </w:tcPr>
            </w:tcPrChange>
          </w:tcPr>
          <w:p w14:paraId="55A5BEB9" w14:textId="77777777" w:rsidR="00255315" w:rsidRPr="00255315" w:rsidRDefault="00255315" w:rsidP="00255315">
            <w:pPr>
              <w:rPr>
                <w:ins w:id="15052" w:author="Salah Soliman" w:date="2020-01-31T16:44:00Z"/>
                <w:rFonts w:ascii="Open Sans" w:eastAsia="Open Sans" w:hAnsi="Open Sans" w:cs="Times New Roman"/>
                <w:color w:val="404040"/>
                <w:sz w:val="16"/>
                <w:szCs w:val="16"/>
              </w:rPr>
            </w:pPr>
          </w:p>
        </w:tc>
      </w:tr>
      <w:tr w:rsidR="00255315" w:rsidRPr="00255315" w14:paraId="53C6935C" w14:textId="77777777" w:rsidTr="51235A2F">
        <w:trPr>
          <w:cantSplit/>
          <w:ins w:id="15053" w:author="Salah Soliman" w:date="2020-01-31T16:44:00Z"/>
        </w:trPr>
        <w:tc>
          <w:tcPr>
            <w:tcW w:w="265" w:type="dxa"/>
            <w:tcBorders>
              <w:top w:val="nil"/>
              <w:left w:val="single" w:sz="4" w:space="0" w:color="DBDBDB" w:themeColor="accent3" w:themeTint="66"/>
              <w:bottom w:val="nil"/>
              <w:right w:val="nil"/>
            </w:tcBorders>
            <w:shd w:val="clear" w:color="auto" w:fill="FAFAFA"/>
            <w:tcPrChange w:id="15054" w:author="Alicia Romero Lopez" w:date="2020-01-31T09:48:00Z">
              <w:tcPr>
                <w:tcW w:w="265" w:type="dxa"/>
                <w:tcBorders>
                  <w:top w:val="nil"/>
                  <w:left w:val="single" w:sz="4" w:space="0" w:color="DBDBDB"/>
                  <w:bottom w:val="nil"/>
                  <w:right w:val="nil"/>
                </w:tcBorders>
                <w:shd w:val="clear" w:color="auto" w:fill="FAFAFA"/>
              </w:tcPr>
            </w:tcPrChange>
          </w:tcPr>
          <w:p w14:paraId="5ED4FE35" w14:textId="77777777" w:rsidR="00255315" w:rsidRPr="00255315" w:rsidRDefault="00255315" w:rsidP="00255315">
            <w:pPr>
              <w:rPr>
                <w:ins w:id="15055" w:author="Salah Soliman" w:date="2020-01-31T16:44:00Z"/>
                <w:rFonts w:ascii="Open Sans" w:eastAsia="Open Sans" w:hAnsi="Open Sans" w:cs="Times New Roman"/>
              </w:rPr>
            </w:pPr>
          </w:p>
        </w:tc>
        <w:tc>
          <w:tcPr>
            <w:tcW w:w="630" w:type="dxa"/>
            <w:tcBorders>
              <w:top w:val="nil"/>
              <w:left w:val="nil"/>
              <w:bottom w:val="nil"/>
              <w:right w:val="nil"/>
            </w:tcBorders>
            <w:shd w:val="clear" w:color="auto" w:fill="FFFFFF" w:themeFill="background1"/>
            <w:vAlign w:val="center"/>
            <w:hideMark/>
            <w:tcPrChange w:id="15056" w:author="Alicia Romero Lopez" w:date="2020-01-31T09:48:00Z">
              <w:tcPr>
                <w:tcW w:w="630" w:type="dxa"/>
                <w:tcBorders>
                  <w:top w:val="nil"/>
                  <w:left w:val="nil"/>
                  <w:bottom w:val="nil"/>
                  <w:right w:val="nil"/>
                </w:tcBorders>
                <w:shd w:val="clear" w:color="auto" w:fill="FFFFFF"/>
                <w:hideMark/>
              </w:tcPr>
            </w:tcPrChange>
          </w:tcPr>
          <w:p w14:paraId="2C292BB2" w14:textId="77777777" w:rsidR="00255315" w:rsidRPr="00255315" w:rsidRDefault="00255315" w:rsidP="00255315">
            <w:pPr>
              <w:rPr>
                <w:ins w:id="15057" w:author="Salah Soliman" w:date="2020-01-31T16:44:00Z"/>
                <w:rFonts w:ascii="Open Sans" w:eastAsia="Open Sans" w:hAnsi="Open Sans" w:cs="Times New Roman"/>
                <w:noProof/>
              </w:rPr>
            </w:pPr>
            <w:ins w:id="15058" w:author="Salah Soliman" w:date="2020-01-31T16:44:00Z">
              <w:r w:rsidRPr="00255315">
                <w:rPr>
                  <w:rFonts w:ascii="Open Sans" w:eastAsia="Open Sans" w:hAnsi="Open Sans" w:cs="Times New Roman"/>
                  <w:noProof/>
                  <w:rPrChange w:id="15059" w:author="Unknown">
                    <w:rPr>
                      <w:noProof/>
                    </w:rPr>
                  </w:rPrChange>
                </w:rPr>
                <mc:AlternateContent>
                  <mc:Choice Requires="wps">
                    <w:drawing>
                      <wp:inline distT="0" distB="0" distL="0" distR="0" wp14:anchorId="10B15D18" wp14:editId="7F4D22D4">
                        <wp:extent cx="207010" cy="207010"/>
                        <wp:effectExtent l="19050" t="19050" r="21590" b="21590"/>
                        <wp:docPr id="558" name="Oval 5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010" cy="207010"/>
                                </a:xfrm>
                                <a:prstGeom prst="ellipse">
                                  <a:avLst/>
                                </a:prstGeom>
                                <a:noFill/>
                                <a:ln w="28575">
                                  <a:solidFill>
                                    <a:srgbClr val="DBDBDB">
                                      <a:lumMod val="90000"/>
                                      <a:lumOff val="0"/>
                                    </a:srgb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inline>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w16se="http://schemas.microsoft.com/office/word/2015/wordml/symex" xmlns:cx1="http://schemas.microsoft.com/office/drawing/2015/9/8/chartex" xmlns:cx="http://schemas.microsoft.com/office/drawing/2014/chartex">
                    <w:pict>
                      <v:oval w14:anchorId="6BE37147" id="Oval 558" o:spid="_x0000_s1026" style="width:16.3pt;height:16.3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" filled="f" strokecolor="#c5c5c5" strokeweight="2.25pt">
                        <v:stroke joinstyle="miter"/>
                        <w10:anchorlock/>
                      </v:oval>
                    </w:pict>
                  </mc:Fallback>
                </mc:AlternateContent>
              </w:r>
            </w:ins>
          </w:p>
        </w:tc>
        <w:tc>
          <w:tcPr>
            <w:tcW w:w="450" w:type="dxa"/>
            <w:tcBorders>
              <w:top w:val="nil"/>
              <w:left w:val="nil"/>
              <w:bottom w:val="nil"/>
              <w:right w:val="nil"/>
            </w:tcBorders>
            <w:shd w:val="clear" w:color="auto" w:fill="FFFFFF" w:themeFill="background1"/>
            <w:vAlign w:val="center"/>
            <w:hideMark/>
            <w:tcPrChange w:id="15060" w:author="Alicia Romero Lopez" w:date="2020-01-31T09:48:00Z">
              <w:tcPr>
                <w:tcW w:w="450" w:type="dxa"/>
                <w:tcBorders>
                  <w:top w:val="nil"/>
                  <w:left w:val="nil"/>
                  <w:bottom w:val="nil"/>
                  <w:right w:val="nil"/>
                </w:tcBorders>
                <w:shd w:val="clear" w:color="auto" w:fill="FFFFFF"/>
                <w:hideMark/>
              </w:tcPr>
            </w:tcPrChange>
          </w:tcPr>
          <w:p w14:paraId="427E097B" w14:textId="77777777" w:rsidR="00255315" w:rsidRPr="00255315" w:rsidRDefault="00255315" w:rsidP="00255315">
            <w:pPr>
              <w:rPr>
                <w:ins w:id="15061" w:author="Salah Soliman" w:date="2020-01-31T16:44:00Z"/>
                <w:rFonts w:ascii="Open Sans Semibold" w:eastAsia="Open Sans" w:hAnsi="Open Sans Semibold" w:cs="Open Sans Semibold"/>
              </w:rPr>
            </w:pPr>
            <w:ins w:id="15062" w:author="Salah Soliman" w:date="2020-01-31T16:44:00Z">
              <w:r w:rsidRPr="00255315">
                <w:rPr>
                  <w:rFonts w:ascii="Open Sans Semibold" w:eastAsia="Open Sans" w:hAnsi="Open Sans Semibold" w:cs="Open Sans Semibold"/>
                </w:rPr>
                <w:t>c.</w:t>
              </w:r>
            </w:ins>
          </w:p>
        </w:tc>
        <w:tc>
          <w:tcPr>
            <w:tcW w:w="8841" w:type="dxa"/>
            <w:gridSpan w:val="3"/>
            <w:tcBorders>
              <w:top w:val="nil"/>
              <w:left w:val="nil"/>
              <w:bottom w:val="nil"/>
              <w:right w:val="nil"/>
            </w:tcBorders>
            <w:shd w:val="clear" w:color="auto" w:fill="FFFFFF" w:themeFill="background1"/>
            <w:vAlign w:val="center"/>
            <w:hideMark/>
            <w:tcPrChange w:id="15063" w:author="Alicia Romero Lopez" w:date="2020-01-31T09:48:00Z">
              <w:tcPr>
                <w:tcW w:w="8841" w:type="dxa"/>
                <w:gridSpan w:val="3"/>
                <w:tcBorders>
                  <w:top w:val="nil"/>
                  <w:left w:val="nil"/>
                  <w:bottom w:val="nil"/>
                  <w:right w:val="nil"/>
                </w:tcBorders>
                <w:shd w:val="clear" w:color="auto" w:fill="FFFFFF"/>
                <w:hideMark/>
              </w:tcPr>
            </w:tcPrChange>
          </w:tcPr>
          <w:p w14:paraId="783E87E6" w14:textId="77777777" w:rsidR="00255315" w:rsidRPr="00255315" w:rsidRDefault="00255315" w:rsidP="00255315">
            <w:pPr>
              <w:rPr>
                <w:ins w:id="15064" w:author="Salah Soliman" w:date="2020-01-31T16:44:00Z"/>
                <w:rFonts w:ascii="Open Sans" w:eastAsia="Open Sans" w:hAnsi="Open Sans" w:cs="Times New Roman"/>
              </w:rPr>
            </w:pPr>
            <w:ins w:id="15065" w:author="Salah Soliman" w:date="2020-01-31T16:44:00Z">
              <w:r w:rsidRPr="00255315">
                <w:rPr>
                  <w:rFonts w:ascii="Open Sans" w:eastAsia="Open Sans" w:hAnsi="Open Sans" w:cs="Open Sans"/>
                  <w:highlight w:val="green"/>
                </w:rPr>
                <w:t>Line plots.</w:t>
              </w:r>
            </w:ins>
          </w:p>
        </w:tc>
        <w:tc>
          <w:tcPr>
            <w:tcW w:w="270" w:type="dxa"/>
            <w:tcBorders>
              <w:top w:val="nil"/>
              <w:left w:val="nil"/>
              <w:bottom w:val="nil"/>
              <w:right w:val="single" w:sz="4" w:space="0" w:color="DBDBDB" w:themeColor="accent3" w:themeTint="66"/>
            </w:tcBorders>
            <w:shd w:val="clear" w:color="auto" w:fill="FAFAFA"/>
            <w:tcPrChange w:id="15066" w:author="Alicia Romero Lopez" w:date="2020-01-31T09:48:00Z">
              <w:tcPr>
                <w:tcW w:w="270" w:type="dxa"/>
                <w:tcBorders>
                  <w:top w:val="nil"/>
                  <w:left w:val="nil"/>
                  <w:bottom w:val="nil"/>
                  <w:right w:val="single" w:sz="4" w:space="0" w:color="DBDBDB"/>
                </w:tcBorders>
                <w:shd w:val="clear" w:color="auto" w:fill="FAFAFA"/>
              </w:tcPr>
            </w:tcPrChange>
          </w:tcPr>
          <w:p w14:paraId="11F0890E" w14:textId="77777777" w:rsidR="00255315" w:rsidRPr="00255315" w:rsidRDefault="00255315" w:rsidP="00255315">
            <w:pPr>
              <w:rPr>
                <w:ins w:id="15067" w:author="Salah Soliman" w:date="2020-01-31T16:44:00Z"/>
                <w:rFonts w:ascii="Open Sans" w:eastAsia="Open Sans" w:hAnsi="Open Sans" w:cs="Times New Roman"/>
              </w:rPr>
            </w:pPr>
          </w:p>
        </w:tc>
      </w:tr>
      <w:tr w:rsidR="00255315" w:rsidRPr="00255315" w14:paraId="1A3E4305" w14:textId="77777777" w:rsidTr="51235A2F">
        <w:trPr>
          <w:cantSplit/>
          <w:ins w:id="15068" w:author="Salah Soliman" w:date="2020-01-31T16:44:00Z"/>
        </w:trPr>
        <w:tc>
          <w:tcPr>
            <w:tcW w:w="265" w:type="dxa"/>
            <w:tcBorders>
              <w:top w:val="nil"/>
              <w:left w:val="single" w:sz="4" w:space="0" w:color="DBDBDB" w:themeColor="accent3" w:themeTint="66"/>
              <w:bottom w:val="nil"/>
              <w:right w:val="nil"/>
            </w:tcBorders>
            <w:shd w:val="clear" w:color="auto" w:fill="FAFAFA"/>
            <w:tcPrChange w:id="15069" w:author="Alicia Romero Lopez" w:date="2020-01-31T09:48:00Z">
              <w:tcPr>
                <w:tcW w:w="265" w:type="dxa"/>
                <w:tcBorders>
                  <w:top w:val="nil"/>
                  <w:left w:val="single" w:sz="4" w:space="0" w:color="DBDBDB"/>
                  <w:bottom w:val="nil"/>
                  <w:right w:val="nil"/>
                </w:tcBorders>
                <w:shd w:val="clear" w:color="auto" w:fill="FAFAFA"/>
              </w:tcPr>
            </w:tcPrChange>
          </w:tcPr>
          <w:p w14:paraId="04100FE2" w14:textId="77777777" w:rsidR="00255315" w:rsidRPr="00255315" w:rsidRDefault="00255315" w:rsidP="00255315">
            <w:pPr>
              <w:rPr>
                <w:ins w:id="15070" w:author="Salah Soliman" w:date="2020-01-31T16:44:00Z"/>
                <w:rFonts w:ascii="Open Sans" w:eastAsia="Open Sans" w:hAnsi="Open Sans" w:cs="Times New Roman"/>
                <w:color w:val="404040"/>
                <w:sz w:val="16"/>
                <w:szCs w:val="16"/>
              </w:rPr>
            </w:pPr>
          </w:p>
        </w:tc>
        <w:tc>
          <w:tcPr>
            <w:tcW w:w="3960" w:type="dxa"/>
            <w:gridSpan w:val="3"/>
            <w:tcBorders>
              <w:top w:val="nil"/>
              <w:left w:val="nil"/>
              <w:bottom w:val="nil"/>
              <w:right w:val="nil"/>
            </w:tcBorders>
            <w:shd w:val="clear" w:color="auto" w:fill="FAFAFA"/>
            <w:vAlign w:val="center"/>
            <w:tcPrChange w:id="15071" w:author="Alicia Romero Lopez" w:date="2020-01-31T09:48:00Z">
              <w:tcPr>
                <w:tcW w:w="3960" w:type="dxa"/>
                <w:gridSpan w:val="3"/>
                <w:tcBorders>
                  <w:top w:val="nil"/>
                  <w:left w:val="nil"/>
                  <w:bottom w:val="nil"/>
                  <w:right w:val="nil"/>
                </w:tcBorders>
                <w:shd w:val="clear" w:color="auto" w:fill="FAFAFA"/>
              </w:tcPr>
            </w:tcPrChange>
          </w:tcPr>
          <w:p w14:paraId="773E144F" w14:textId="77777777" w:rsidR="00255315" w:rsidRPr="00255315" w:rsidRDefault="00255315" w:rsidP="00255315">
            <w:pPr>
              <w:rPr>
                <w:ins w:id="15072" w:author="Salah Soliman" w:date="2020-01-31T16:44:00Z"/>
                <w:rFonts w:ascii="Open Sans" w:eastAsia="Open Sans" w:hAnsi="Open Sans" w:cs="Times New Roman"/>
                <w:color w:val="404040"/>
                <w:sz w:val="16"/>
                <w:szCs w:val="16"/>
              </w:rPr>
            </w:pPr>
          </w:p>
        </w:tc>
        <w:tc>
          <w:tcPr>
            <w:tcW w:w="1980" w:type="dxa"/>
            <w:tcBorders>
              <w:top w:val="nil"/>
              <w:left w:val="nil"/>
              <w:bottom w:val="nil"/>
              <w:right w:val="nil"/>
            </w:tcBorders>
            <w:shd w:val="clear" w:color="auto" w:fill="FAFAFA"/>
            <w:vAlign w:val="center"/>
            <w:tcPrChange w:id="15073" w:author="Alicia Romero Lopez" w:date="2020-01-31T09:48:00Z">
              <w:tcPr>
                <w:tcW w:w="1980" w:type="dxa"/>
                <w:tcBorders>
                  <w:top w:val="nil"/>
                  <w:left w:val="nil"/>
                  <w:bottom w:val="nil"/>
                  <w:right w:val="nil"/>
                </w:tcBorders>
                <w:shd w:val="clear" w:color="auto" w:fill="FAFAFA"/>
              </w:tcPr>
            </w:tcPrChange>
          </w:tcPr>
          <w:p w14:paraId="239E1848" w14:textId="77777777" w:rsidR="00255315" w:rsidRPr="00255315" w:rsidRDefault="00255315" w:rsidP="00255315">
            <w:pPr>
              <w:rPr>
                <w:ins w:id="15074" w:author="Salah Soliman" w:date="2020-01-31T16:44:00Z"/>
                <w:rFonts w:ascii="Open Sans" w:eastAsia="Open Sans" w:hAnsi="Open Sans" w:cs="Times New Roman"/>
                <w:color w:val="404040"/>
                <w:sz w:val="16"/>
                <w:szCs w:val="16"/>
              </w:rPr>
            </w:pPr>
          </w:p>
        </w:tc>
        <w:tc>
          <w:tcPr>
            <w:tcW w:w="3978" w:type="dxa"/>
            <w:tcBorders>
              <w:top w:val="nil"/>
              <w:left w:val="nil"/>
              <w:bottom w:val="nil"/>
              <w:right w:val="nil"/>
            </w:tcBorders>
            <w:shd w:val="clear" w:color="auto" w:fill="FAFAFA"/>
            <w:vAlign w:val="center"/>
            <w:tcPrChange w:id="15075" w:author="Alicia Romero Lopez" w:date="2020-01-31T09:48:00Z">
              <w:tcPr>
                <w:tcW w:w="3978" w:type="dxa"/>
                <w:tcBorders>
                  <w:top w:val="nil"/>
                  <w:left w:val="nil"/>
                  <w:bottom w:val="nil"/>
                  <w:right w:val="nil"/>
                </w:tcBorders>
                <w:shd w:val="clear" w:color="auto" w:fill="FAFAFA"/>
              </w:tcPr>
            </w:tcPrChange>
          </w:tcPr>
          <w:p w14:paraId="0316461F" w14:textId="77777777" w:rsidR="00255315" w:rsidRPr="00255315" w:rsidRDefault="00255315" w:rsidP="00255315">
            <w:pPr>
              <w:rPr>
                <w:ins w:id="15076" w:author="Salah Soliman" w:date="2020-01-31T16:44:00Z"/>
                <w:rFonts w:ascii="Open Sans" w:eastAsia="Open Sans" w:hAnsi="Open Sans" w:cs="Times New Roman"/>
                <w:color w:val="404040"/>
                <w:sz w:val="16"/>
                <w:szCs w:val="16"/>
              </w:rPr>
            </w:pPr>
          </w:p>
        </w:tc>
        <w:tc>
          <w:tcPr>
            <w:tcW w:w="270" w:type="dxa"/>
            <w:tcBorders>
              <w:top w:val="nil"/>
              <w:left w:val="nil"/>
              <w:bottom w:val="nil"/>
              <w:right w:val="single" w:sz="4" w:space="0" w:color="DBDBDB" w:themeColor="accent3" w:themeTint="66"/>
            </w:tcBorders>
            <w:shd w:val="clear" w:color="auto" w:fill="FAFAFA"/>
            <w:tcPrChange w:id="15077" w:author="Alicia Romero Lopez" w:date="2020-01-31T09:48:00Z">
              <w:tcPr>
                <w:tcW w:w="270" w:type="dxa"/>
                <w:tcBorders>
                  <w:top w:val="nil"/>
                  <w:left w:val="nil"/>
                  <w:bottom w:val="nil"/>
                  <w:right w:val="single" w:sz="4" w:space="0" w:color="DBDBDB"/>
                </w:tcBorders>
                <w:shd w:val="clear" w:color="auto" w:fill="FAFAFA"/>
              </w:tcPr>
            </w:tcPrChange>
          </w:tcPr>
          <w:p w14:paraId="088CBD13" w14:textId="77777777" w:rsidR="00255315" w:rsidRPr="00255315" w:rsidRDefault="00255315" w:rsidP="00255315">
            <w:pPr>
              <w:rPr>
                <w:ins w:id="15078" w:author="Salah Soliman" w:date="2020-01-31T16:44:00Z"/>
                <w:rFonts w:ascii="Open Sans" w:eastAsia="Open Sans" w:hAnsi="Open Sans" w:cs="Times New Roman"/>
                <w:color w:val="404040"/>
                <w:sz w:val="16"/>
                <w:szCs w:val="16"/>
              </w:rPr>
            </w:pPr>
          </w:p>
        </w:tc>
      </w:tr>
      <w:tr w:rsidR="00255315" w:rsidRPr="00255315" w14:paraId="1B7A61EB" w14:textId="77777777" w:rsidTr="51235A2F">
        <w:trPr>
          <w:cantSplit/>
          <w:ins w:id="15079" w:author="Salah Soliman" w:date="2020-01-31T16:44:00Z"/>
        </w:trPr>
        <w:tc>
          <w:tcPr>
            <w:tcW w:w="265" w:type="dxa"/>
            <w:tcBorders>
              <w:top w:val="nil"/>
              <w:left w:val="single" w:sz="4" w:space="0" w:color="DBDBDB" w:themeColor="accent3" w:themeTint="66"/>
              <w:bottom w:val="nil"/>
              <w:right w:val="nil"/>
            </w:tcBorders>
            <w:shd w:val="clear" w:color="auto" w:fill="FAFAFA"/>
            <w:tcPrChange w:id="15080" w:author="Alicia Romero Lopez" w:date="2020-01-31T09:48:00Z">
              <w:tcPr>
                <w:tcW w:w="265" w:type="dxa"/>
                <w:tcBorders>
                  <w:top w:val="nil"/>
                  <w:left w:val="single" w:sz="4" w:space="0" w:color="DBDBDB"/>
                  <w:bottom w:val="nil"/>
                  <w:right w:val="nil"/>
                </w:tcBorders>
                <w:shd w:val="clear" w:color="auto" w:fill="FAFAFA"/>
              </w:tcPr>
            </w:tcPrChange>
          </w:tcPr>
          <w:p w14:paraId="619DDB5D" w14:textId="77777777" w:rsidR="00255315" w:rsidRPr="00255315" w:rsidRDefault="00255315" w:rsidP="00255315">
            <w:pPr>
              <w:rPr>
                <w:ins w:id="15081" w:author="Salah Soliman" w:date="2020-01-31T16:44:00Z"/>
                <w:rFonts w:ascii="Open Sans" w:eastAsia="Open Sans" w:hAnsi="Open Sans" w:cs="Times New Roman"/>
              </w:rPr>
            </w:pPr>
          </w:p>
        </w:tc>
        <w:tc>
          <w:tcPr>
            <w:tcW w:w="630" w:type="dxa"/>
            <w:tcBorders>
              <w:top w:val="nil"/>
              <w:left w:val="nil"/>
              <w:bottom w:val="nil"/>
              <w:right w:val="nil"/>
            </w:tcBorders>
            <w:shd w:val="clear" w:color="auto" w:fill="FFFFFF" w:themeFill="background1"/>
            <w:vAlign w:val="center"/>
            <w:hideMark/>
            <w:tcPrChange w:id="15082" w:author="Alicia Romero Lopez" w:date="2020-01-31T09:48:00Z">
              <w:tcPr>
                <w:tcW w:w="630" w:type="dxa"/>
                <w:tcBorders>
                  <w:top w:val="nil"/>
                  <w:left w:val="nil"/>
                  <w:bottom w:val="nil"/>
                  <w:right w:val="nil"/>
                </w:tcBorders>
                <w:shd w:val="clear" w:color="auto" w:fill="FFFFFF"/>
                <w:hideMark/>
              </w:tcPr>
            </w:tcPrChange>
          </w:tcPr>
          <w:p w14:paraId="7FF57774" w14:textId="77777777" w:rsidR="00255315" w:rsidRPr="00255315" w:rsidRDefault="00255315" w:rsidP="00255315">
            <w:pPr>
              <w:rPr>
                <w:ins w:id="15083" w:author="Salah Soliman" w:date="2020-01-31T16:44:00Z"/>
                <w:rFonts w:ascii="Open Sans" w:eastAsia="Open Sans" w:hAnsi="Open Sans" w:cs="Times New Roman"/>
                <w:noProof/>
              </w:rPr>
            </w:pPr>
            <w:ins w:id="15084" w:author="Salah Soliman" w:date="2020-01-31T16:44:00Z">
              <w:r w:rsidRPr="00255315">
                <w:rPr>
                  <w:rFonts w:ascii="Open Sans" w:eastAsia="Open Sans" w:hAnsi="Open Sans" w:cs="Times New Roman"/>
                  <w:noProof/>
                  <w:rPrChange w:id="15085" w:author="Unknown">
                    <w:rPr>
                      <w:noProof/>
                    </w:rPr>
                  </w:rPrChange>
                </w:rPr>
                <mc:AlternateContent>
                  <mc:Choice Requires="wps">
                    <w:drawing>
                      <wp:inline distT="0" distB="0" distL="0" distR="0" wp14:anchorId="4D3E194C" wp14:editId="625D633B">
                        <wp:extent cx="207010" cy="207010"/>
                        <wp:effectExtent l="19050" t="19050" r="21590" b="21590"/>
                        <wp:docPr id="559" name="Oval 5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010" cy="207010"/>
                                </a:xfrm>
                                <a:prstGeom prst="ellipse">
                                  <a:avLst/>
                                </a:prstGeom>
                                <a:noFill/>
                                <a:ln w="28575">
                                  <a:solidFill>
                                    <a:srgbClr val="DBDBDB">
                                      <a:lumMod val="90000"/>
                                      <a:lumOff val="0"/>
                                    </a:srgb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inline>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w16se="http://schemas.microsoft.com/office/word/2015/wordml/symex" xmlns:cx1="http://schemas.microsoft.com/office/drawing/2015/9/8/chartex" xmlns:cx="http://schemas.microsoft.com/office/drawing/2014/chartex">
                    <w:pict>
                      <v:oval w14:anchorId="3D56D093" id="Oval 559" o:spid="_x0000_s1026" style="width:16.3pt;height:16.3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" filled="f" strokecolor="#c5c5c5" strokeweight="2.25pt">
                        <v:stroke joinstyle="miter"/>
                        <w10:anchorlock/>
                      </v:oval>
                    </w:pict>
                  </mc:Fallback>
                </mc:AlternateContent>
              </w:r>
            </w:ins>
          </w:p>
        </w:tc>
        <w:tc>
          <w:tcPr>
            <w:tcW w:w="450" w:type="dxa"/>
            <w:tcBorders>
              <w:top w:val="nil"/>
              <w:left w:val="nil"/>
              <w:bottom w:val="nil"/>
              <w:right w:val="nil"/>
            </w:tcBorders>
            <w:shd w:val="clear" w:color="auto" w:fill="FFFFFF" w:themeFill="background1"/>
            <w:vAlign w:val="center"/>
            <w:hideMark/>
            <w:tcPrChange w:id="15086" w:author="Alicia Romero Lopez" w:date="2020-01-31T09:48:00Z">
              <w:tcPr>
                <w:tcW w:w="450" w:type="dxa"/>
                <w:tcBorders>
                  <w:top w:val="nil"/>
                  <w:left w:val="nil"/>
                  <w:bottom w:val="nil"/>
                  <w:right w:val="nil"/>
                </w:tcBorders>
                <w:shd w:val="clear" w:color="auto" w:fill="FFFFFF"/>
                <w:hideMark/>
              </w:tcPr>
            </w:tcPrChange>
          </w:tcPr>
          <w:p w14:paraId="06F49E9F" w14:textId="77777777" w:rsidR="00255315" w:rsidRPr="00255315" w:rsidRDefault="00255315" w:rsidP="00255315">
            <w:pPr>
              <w:rPr>
                <w:ins w:id="15087" w:author="Salah Soliman" w:date="2020-01-31T16:44:00Z"/>
                <w:rFonts w:ascii="Open Sans Semibold" w:eastAsia="Open Sans" w:hAnsi="Open Sans Semibold" w:cs="Open Sans Semibold"/>
              </w:rPr>
            </w:pPr>
            <w:ins w:id="15088" w:author="Salah Soliman" w:date="2020-01-31T16:44:00Z">
              <w:r w:rsidRPr="00255315">
                <w:rPr>
                  <w:rFonts w:ascii="Open Sans Semibold" w:eastAsia="Open Sans" w:hAnsi="Open Sans Semibold" w:cs="Open Sans Semibold"/>
                </w:rPr>
                <w:t>d.</w:t>
              </w:r>
            </w:ins>
          </w:p>
        </w:tc>
        <w:tc>
          <w:tcPr>
            <w:tcW w:w="8841" w:type="dxa"/>
            <w:gridSpan w:val="3"/>
            <w:tcBorders>
              <w:top w:val="nil"/>
              <w:left w:val="nil"/>
              <w:bottom w:val="nil"/>
              <w:right w:val="nil"/>
            </w:tcBorders>
            <w:shd w:val="clear" w:color="auto" w:fill="FFFFFF" w:themeFill="background1"/>
            <w:vAlign w:val="center"/>
            <w:hideMark/>
            <w:tcPrChange w:id="15089" w:author="Alicia Romero Lopez" w:date="2020-01-31T09:48:00Z">
              <w:tcPr>
                <w:tcW w:w="8841" w:type="dxa"/>
                <w:gridSpan w:val="3"/>
                <w:tcBorders>
                  <w:top w:val="nil"/>
                  <w:left w:val="nil"/>
                  <w:bottom w:val="nil"/>
                  <w:right w:val="nil"/>
                </w:tcBorders>
                <w:shd w:val="clear" w:color="auto" w:fill="FFFFFF"/>
                <w:hideMark/>
              </w:tcPr>
            </w:tcPrChange>
          </w:tcPr>
          <w:p w14:paraId="7175E870" w14:textId="77777777" w:rsidR="00255315" w:rsidRPr="00255315" w:rsidRDefault="00255315" w:rsidP="00255315">
            <w:pPr>
              <w:rPr>
                <w:ins w:id="15090" w:author="Salah Soliman" w:date="2020-01-31T16:44:00Z"/>
                <w:rFonts w:ascii="Open Sans" w:eastAsia="Open Sans" w:hAnsi="Open Sans" w:cs="Times New Roman"/>
              </w:rPr>
            </w:pPr>
            <w:ins w:id="15091" w:author="Salah Soliman" w:date="2020-01-31T16:44:00Z">
              <w:r w:rsidRPr="00255315">
                <w:rPr>
                  <w:rFonts w:ascii="Open Sans" w:eastAsia="Open Sans" w:hAnsi="Open Sans" w:cs="Times New Roman"/>
                </w:rPr>
                <w:t>Box.</w:t>
              </w:r>
            </w:ins>
          </w:p>
        </w:tc>
        <w:tc>
          <w:tcPr>
            <w:tcW w:w="270" w:type="dxa"/>
            <w:tcBorders>
              <w:top w:val="nil"/>
              <w:left w:val="nil"/>
              <w:bottom w:val="nil"/>
              <w:right w:val="single" w:sz="4" w:space="0" w:color="DBDBDB" w:themeColor="accent3" w:themeTint="66"/>
            </w:tcBorders>
            <w:shd w:val="clear" w:color="auto" w:fill="FAFAFA"/>
            <w:tcPrChange w:id="15092" w:author="Alicia Romero Lopez" w:date="2020-01-31T09:48:00Z">
              <w:tcPr>
                <w:tcW w:w="270" w:type="dxa"/>
                <w:tcBorders>
                  <w:top w:val="nil"/>
                  <w:left w:val="nil"/>
                  <w:bottom w:val="nil"/>
                  <w:right w:val="single" w:sz="4" w:space="0" w:color="DBDBDB"/>
                </w:tcBorders>
                <w:shd w:val="clear" w:color="auto" w:fill="FAFAFA"/>
              </w:tcPr>
            </w:tcPrChange>
          </w:tcPr>
          <w:p w14:paraId="5363171C" w14:textId="77777777" w:rsidR="00255315" w:rsidRPr="00255315" w:rsidRDefault="00255315" w:rsidP="00255315">
            <w:pPr>
              <w:rPr>
                <w:ins w:id="15093" w:author="Salah Soliman" w:date="2020-01-31T16:44:00Z"/>
                <w:rFonts w:ascii="Open Sans" w:eastAsia="Open Sans" w:hAnsi="Open Sans" w:cs="Times New Roman"/>
              </w:rPr>
            </w:pPr>
          </w:p>
        </w:tc>
      </w:tr>
      <w:tr w:rsidR="00255315" w:rsidRPr="00255315" w14:paraId="05857D0A" w14:textId="77777777" w:rsidTr="51235A2F">
        <w:trPr>
          <w:cantSplit/>
          <w:ins w:id="15094" w:author="Salah Soliman" w:date="2020-01-31T16:44:00Z"/>
        </w:trPr>
        <w:tc>
          <w:tcPr>
            <w:tcW w:w="265" w:type="dxa"/>
            <w:tcBorders>
              <w:top w:val="nil"/>
              <w:left w:val="single" w:sz="4" w:space="0" w:color="DBDBDB" w:themeColor="accent3" w:themeTint="66"/>
              <w:bottom w:val="nil"/>
              <w:right w:val="nil"/>
            </w:tcBorders>
            <w:shd w:val="clear" w:color="auto" w:fill="FAFAFA"/>
            <w:tcPrChange w:id="15095" w:author="Alicia Romero Lopez" w:date="2020-01-31T09:48:00Z">
              <w:tcPr>
                <w:tcW w:w="265" w:type="dxa"/>
                <w:tcBorders>
                  <w:top w:val="nil"/>
                  <w:left w:val="single" w:sz="4" w:space="0" w:color="DBDBDB"/>
                  <w:bottom w:val="nil"/>
                  <w:right w:val="nil"/>
                </w:tcBorders>
                <w:shd w:val="clear" w:color="auto" w:fill="FAFAFA"/>
              </w:tcPr>
            </w:tcPrChange>
          </w:tcPr>
          <w:p w14:paraId="410B388E" w14:textId="77777777" w:rsidR="00255315" w:rsidRPr="00255315" w:rsidRDefault="00255315" w:rsidP="00255315">
            <w:pPr>
              <w:rPr>
                <w:ins w:id="15096" w:author="Salah Soliman" w:date="2020-01-31T16:44:00Z"/>
                <w:rFonts w:ascii="Open Sans" w:eastAsia="Open Sans" w:hAnsi="Open Sans" w:cs="Times New Roman"/>
                <w:color w:val="404040"/>
                <w:sz w:val="16"/>
                <w:szCs w:val="16"/>
              </w:rPr>
            </w:pPr>
          </w:p>
        </w:tc>
        <w:tc>
          <w:tcPr>
            <w:tcW w:w="3960" w:type="dxa"/>
            <w:gridSpan w:val="3"/>
            <w:tcBorders>
              <w:top w:val="nil"/>
              <w:left w:val="nil"/>
              <w:bottom w:val="nil"/>
              <w:right w:val="nil"/>
            </w:tcBorders>
            <w:shd w:val="clear" w:color="auto" w:fill="FAFAFA"/>
            <w:vAlign w:val="center"/>
            <w:tcPrChange w:id="15097" w:author="Alicia Romero Lopez" w:date="2020-01-31T09:48:00Z">
              <w:tcPr>
                <w:tcW w:w="3960" w:type="dxa"/>
                <w:gridSpan w:val="3"/>
                <w:tcBorders>
                  <w:top w:val="nil"/>
                  <w:left w:val="nil"/>
                  <w:bottom w:val="nil"/>
                  <w:right w:val="nil"/>
                </w:tcBorders>
                <w:shd w:val="clear" w:color="auto" w:fill="FAFAFA"/>
              </w:tcPr>
            </w:tcPrChange>
          </w:tcPr>
          <w:p w14:paraId="668584AA" w14:textId="77777777" w:rsidR="00255315" w:rsidRPr="00255315" w:rsidRDefault="00255315" w:rsidP="00255315">
            <w:pPr>
              <w:rPr>
                <w:ins w:id="15098" w:author="Salah Soliman" w:date="2020-01-31T16:44:00Z"/>
                <w:rFonts w:ascii="Open Sans" w:eastAsia="Open Sans" w:hAnsi="Open Sans" w:cs="Times New Roman"/>
                <w:color w:val="404040"/>
                <w:sz w:val="16"/>
                <w:szCs w:val="16"/>
              </w:rPr>
            </w:pPr>
          </w:p>
        </w:tc>
        <w:tc>
          <w:tcPr>
            <w:tcW w:w="1980" w:type="dxa"/>
            <w:tcBorders>
              <w:top w:val="nil"/>
              <w:left w:val="nil"/>
              <w:bottom w:val="nil"/>
              <w:right w:val="nil"/>
            </w:tcBorders>
            <w:shd w:val="clear" w:color="auto" w:fill="FAFAFA"/>
            <w:vAlign w:val="center"/>
            <w:tcPrChange w:id="15099" w:author="Alicia Romero Lopez" w:date="2020-01-31T09:48:00Z">
              <w:tcPr>
                <w:tcW w:w="1980" w:type="dxa"/>
                <w:tcBorders>
                  <w:top w:val="nil"/>
                  <w:left w:val="nil"/>
                  <w:bottom w:val="nil"/>
                  <w:right w:val="nil"/>
                </w:tcBorders>
                <w:shd w:val="clear" w:color="auto" w:fill="FAFAFA"/>
              </w:tcPr>
            </w:tcPrChange>
          </w:tcPr>
          <w:p w14:paraId="2B3F48DF" w14:textId="77777777" w:rsidR="00255315" w:rsidRPr="00255315" w:rsidRDefault="00255315" w:rsidP="00255315">
            <w:pPr>
              <w:rPr>
                <w:ins w:id="15100" w:author="Salah Soliman" w:date="2020-01-31T16:44:00Z"/>
                <w:rFonts w:ascii="Open Sans" w:eastAsia="Open Sans" w:hAnsi="Open Sans" w:cs="Times New Roman"/>
                <w:color w:val="404040"/>
                <w:sz w:val="16"/>
                <w:szCs w:val="16"/>
              </w:rPr>
            </w:pPr>
          </w:p>
        </w:tc>
        <w:tc>
          <w:tcPr>
            <w:tcW w:w="3978" w:type="dxa"/>
            <w:tcBorders>
              <w:top w:val="nil"/>
              <w:left w:val="nil"/>
              <w:bottom w:val="nil"/>
              <w:right w:val="nil"/>
            </w:tcBorders>
            <w:shd w:val="clear" w:color="auto" w:fill="FAFAFA"/>
            <w:vAlign w:val="center"/>
            <w:tcPrChange w:id="15101" w:author="Alicia Romero Lopez" w:date="2020-01-31T09:48:00Z">
              <w:tcPr>
                <w:tcW w:w="3978" w:type="dxa"/>
                <w:tcBorders>
                  <w:top w:val="nil"/>
                  <w:left w:val="nil"/>
                  <w:bottom w:val="nil"/>
                  <w:right w:val="nil"/>
                </w:tcBorders>
                <w:shd w:val="clear" w:color="auto" w:fill="FAFAFA"/>
              </w:tcPr>
            </w:tcPrChange>
          </w:tcPr>
          <w:p w14:paraId="35DB680E" w14:textId="77777777" w:rsidR="00255315" w:rsidRPr="00255315" w:rsidRDefault="00255315" w:rsidP="00255315">
            <w:pPr>
              <w:rPr>
                <w:ins w:id="15102" w:author="Salah Soliman" w:date="2020-01-31T16:44:00Z"/>
                <w:rFonts w:ascii="Open Sans" w:eastAsia="Open Sans" w:hAnsi="Open Sans" w:cs="Times New Roman"/>
                <w:color w:val="404040"/>
                <w:sz w:val="16"/>
                <w:szCs w:val="16"/>
              </w:rPr>
            </w:pPr>
          </w:p>
        </w:tc>
        <w:tc>
          <w:tcPr>
            <w:tcW w:w="270" w:type="dxa"/>
            <w:tcBorders>
              <w:top w:val="nil"/>
              <w:left w:val="nil"/>
              <w:bottom w:val="nil"/>
              <w:right w:val="single" w:sz="4" w:space="0" w:color="DBDBDB" w:themeColor="accent3" w:themeTint="66"/>
            </w:tcBorders>
            <w:shd w:val="clear" w:color="auto" w:fill="FAFAFA"/>
            <w:tcPrChange w:id="15103" w:author="Alicia Romero Lopez" w:date="2020-01-31T09:48:00Z">
              <w:tcPr>
                <w:tcW w:w="270" w:type="dxa"/>
                <w:tcBorders>
                  <w:top w:val="nil"/>
                  <w:left w:val="nil"/>
                  <w:bottom w:val="nil"/>
                  <w:right w:val="single" w:sz="4" w:space="0" w:color="DBDBDB"/>
                </w:tcBorders>
                <w:shd w:val="clear" w:color="auto" w:fill="FAFAFA"/>
              </w:tcPr>
            </w:tcPrChange>
          </w:tcPr>
          <w:p w14:paraId="3D33C125" w14:textId="77777777" w:rsidR="00255315" w:rsidRPr="00255315" w:rsidRDefault="00255315" w:rsidP="00255315">
            <w:pPr>
              <w:rPr>
                <w:ins w:id="15104" w:author="Salah Soliman" w:date="2020-01-31T16:44:00Z"/>
                <w:rFonts w:ascii="Open Sans" w:eastAsia="Open Sans" w:hAnsi="Open Sans" w:cs="Times New Roman"/>
                <w:color w:val="404040"/>
                <w:sz w:val="16"/>
                <w:szCs w:val="16"/>
              </w:rPr>
            </w:pPr>
          </w:p>
        </w:tc>
      </w:tr>
      <w:tr w:rsidR="00255315" w:rsidRPr="00255315" w14:paraId="1ABF06AC" w14:textId="77777777" w:rsidTr="51235A2F">
        <w:trPr>
          <w:cantSplit/>
          <w:ins w:id="15105" w:author="Salah Soliman" w:date="2020-01-31T16:44:00Z"/>
        </w:trPr>
        <w:tc>
          <w:tcPr>
            <w:tcW w:w="265" w:type="dxa"/>
            <w:tcBorders>
              <w:top w:val="nil"/>
              <w:left w:val="single" w:sz="4" w:space="0" w:color="DBDBDB" w:themeColor="accent3" w:themeTint="66"/>
              <w:bottom w:val="single" w:sz="4" w:space="0" w:color="DBDBDB" w:themeColor="accent3" w:themeTint="66"/>
              <w:right w:val="nil"/>
            </w:tcBorders>
            <w:shd w:val="clear" w:color="auto" w:fill="FAFAFA"/>
            <w:tcPrChange w:id="15106" w:author="Alicia Romero Lopez" w:date="2020-01-31T09:48:00Z">
              <w:tcPr>
                <w:tcW w:w="265" w:type="dxa"/>
                <w:tcBorders>
                  <w:top w:val="nil"/>
                  <w:left w:val="single" w:sz="4" w:space="0" w:color="DBDBDB"/>
                  <w:bottom w:val="single" w:sz="4" w:space="0" w:color="DBDBDB"/>
                  <w:right w:val="nil"/>
                </w:tcBorders>
                <w:shd w:val="clear" w:color="auto" w:fill="FAFAFA"/>
              </w:tcPr>
            </w:tcPrChange>
          </w:tcPr>
          <w:p w14:paraId="6D1A9EE1" w14:textId="77777777" w:rsidR="00255315" w:rsidRPr="00255315" w:rsidRDefault="00255315" w:rsidP="00255315">
            <w:pPr>
              <w:rPr>
                <w:ins w:id="15107" w:author="Salah Soliman" w:date="2020-01-31T16:44:00Z"/>
                <w:rFonts w:ascii="Open Sans" w:eastAsia="Open Sans" w:hAnsi="Open Sans" w:cs="Times New Roman"/>
              </w:rPr>
            </w:pPr>
          </w:p>
        </w:tc>
        <w:tc>
          <w:tcPr>
            <w:tcW w:w="3960" w:type="dxa"/>
            <w:gridSpan w:val="3"/>
            <w:tcBorders>
              <w:top w:val="nil"/>
              <w:left w:val="nil"/>
              <w:bottom w:val="single" w:sz="4" w:space="0" w:color="DBDBDB" w:themeColor="accent3" w:themeTint="66"/>
              <w:right w:val="nil"/>
            </w:tcBorders>
            <w:shd w:val="clear" w:color="auto" w:fill="FAFAFA"/>
            <w:vAlign w:val="center"/>
            <w:tcPrChange w:id="15108" w:author="Alicia Romero Lopez" w:date="2020-01-31T09:48:00Z">
              <w:tcPr>
                <w:tcW w:w="3960" w:type="dxa"/>
                <w:gridSpan w:val="3"/>
                <w:tcBorders>
                  <w:top w:val="nil"/>
                  <w:left w:val="nil"/>
                  <w:bottom w:val="single" w:sz="4" w:space="0" w:color="DBDBDB"/>
                  <w:right w:val="nil"/>
                </w:tcBorders>
                <w:shd w:val="clear" w:color="auto" w:fill="FAFAFA"/>
              </w:tcPr>
            </w:tcPrChange>
          </w:tcPr>
          <w:p w14:paraId="314E0B0F" w14:textId="77777777" w:rsidR="00255315" w:rsidRPr="00255315" w:rsidRDefault="00255315" w:rsidP="00255315">
            <w:pPr>
              <w:rPr>
                <w:ins w:id="15109" w:author="Salah Soliman" w:date="2020-01-31T16:44:00Z"/>
                <w:rFonts w:ascii="Open Sans" w:eastAsia="Open Sans" w:hAnsi="Open Sans" w:cs="Times New Roman"/>
              </w:rPr>
            </w:pPr>
          </w:p>
        </w:tc>
        <w:tc>
          <w:tcPr>
            <w:tcW w:w="1980" w:type="dxa"/>
            <w:tcBorders>
              <w:top w:val="nil"/>
              <w:left w:val="nil"/>
              <w:bottom w:val="single" w:sz="4" w:space="0" w:color="DBDBDB" w:themeColor="accent3" w:themeTint="66"/>
              <w:right w:val="nil"/>
            </w:tcBorders>
            <w:shd w:val="clear" w:color="auto" w:fill="FAFAFA"/>
            <w:vAlign w:val="center"/>
            <w:hideMark/>
            <w:tcPrChange w:id="15110" w:author="Alicia Romero Lopez" w:date="2020-01-31T09:48:00Z">
              <w:tcPr>
                <w:tcW w:w="1980" w:type="dxa"/>
                <w:tcBorders>
                  <w:top w:val="nil"/>
                  <w:left w:val="nil"/>
                  <w:bottom w:val="single" w:sz="4" w:space="0" w:color="DBDBDB"/>
                  <w:right w:val="nil"/>
                </w:tcBorders>
                <w:shd w:val="clear" w:color="auto" w:fill="FAFAFA"/>
                <w:hideMark/>
              </w:tcPr>
            </w:tcPrChange>
          </w:tcPr>
          <w:p w14:paraId="1A0B18E4" w14:textId="77777777" w:rsidR="00255315" w:rsidRPr="00255315" w:rsidRDefault="00255315" w:rsidP="00255315">
            <w:pPr>
              <w:rPr>
                <w:ins w:id="15111" w:author="Salah Soliman" w:date="2020-01-31T16:44:00Z"/>
                <w:rFonts w:ascii="Open Sans" w:eastAsia="Open Sans" w:hAnsi="Open Sans" w:cs="Times New Roman"/>
              </w:rPr>
            </w:pPr>
            <w:ins w:id="15112" w:author="Salah Soliman" w:date="2020-01-31T16:44:00Z">
              <w:r w:rsidRPr="00255315">
                <w:rPr>
                  <w:rFonts w:ascii="Open Sans" w:eastAsia="Open Sans" w:hAnsi="Open Sans" w:cs="Times New Roman"/>
                  <w:noProof/>
                  <w:rPrChange w:id="15113" w:author="Unknown">
                    <w:rPr>
                      <w:noProof/>
                    </w:rPr>
                  </w:rPrChange>
                </w:rPr>
                <w:drawing>
                  <wp:inline distT="0" distB="0" distL="0" distR="0" wp14:anchorId="33B4BA7B" wp14:editId="3762D7AD">
                    <wp:extent cx="57150" cy="15240"/>
                    <wp:effectExtent l="0" t="0" r="0" b="0"/>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7150" cy="15240"/>
                            </a:xfrm>
                            <a:prstGeom prst="rect">
                              <a:avLst/>
                            </a:prstGeom>
                            <a:noFill/>
                            <a:ln>
                              <a:noFill/>
                            </a:ln>
                          </pic:spPr>
                        </pic:pic>
                      </a:graphicData>
                    </a:graphic>
                  </wp:inline>
                </w:drawing>
              </w:r>
            </w:ins>
          </w:p>
        </w:tc>
        <w:tc>
          <w:tcPr>
            <w:tcW w:w="3978" w:type="dxa"/>
            <w:tcBorders>
              <w:top w:val="nil"/>
              <w:left w:val="nil"/>
              <w:bottom w:val="single" w:sz="4" w:space="0" w:color="DBDBDB" w:themeColor="accent3" w:themeTint="66"/>
              <w:right w:val="nil"/>
            </w:tcBorders>
            <w:shd w:val="clear" w:color="auto" w:fill="FAFAFA"/>
            <w:vAlign w:val="center"/>
            <w:tcPrChange w:id="15114" w:author="Alicia Romero Lopez" w:date="2020-01-31T09:48:00Z">
              <w:tcPr>
                <w:tcW w:w="3978" w:type="dxa"/>
                <w:tcBorders>
                  <w:top w:val="nil"/>
                  <w:left w:val="nil"/>
                  <w:bottom w:val="single" w:sz="4" w:space="0" w:color="DBDBDB"/>
                  <w:right w:val="nil"/>
                </w:tcBorders>
                <w:shd w:val="clear" w:color="auto" w:fill="FAFAFA"/>
              </w:tcPr>
            </w:tcPrChange>
          </w:tcPr>
          <w:p w14:paraId="36C69F85" w14:textId="77777777" w:rsidR="00255315" w:rsidRPr="00255315" w:rsidRDefault="00255315" w:rsidP="00255315">
            <w:pPr>
              <w:rPr>
                <w:ins w:id="15115" w:author="Salah Soliman" w:date="2020-01-31T16:44:00Z"/>
                <w:rFonts w:ascii="Open Sans" w:eastAsia="Open Sans" w:hAnsi="Open Sans" w:cs="Times New Roman"/>
              </w:rPr>
            </w:pPr>
          </w:p>
        </w:tc>
        <w:tc>
          <w:tcPr>
            <w:tcW w:w="270" w:type="dxa"/>
            <w:tcBorders>
              <w:top w:val="nil"/>
              <w:left w:val="nil"/>
              <w:bottom w:val="single" w:sz="4" w:space="0" w:color="DBDBDB" w:themeColor="accent3" w:themeTint="66"/>
              <w:right w:val="single" w:sz="4" w:space="0" w:color="DBDBDB" w:themeColor="accent3" w:themeTint="66"/>
            </w:tcBorders>
            <w:shd w:val="clear" w:color="auto" w:fill="FAFAFA"/>
            <w:tcPrChange w:id="15116" w:author="Alicia Romero Lopez" w:date="2020-01-31T09:48:00Z">
              <w:tcPr>
                <w:tcW w:w="270" w:type="dxa"/>
                <w:tcBorders>
                  <w:top w:val="nil"/>
                  <w:left w:val="nil"/>
                  <w:bottom w:val="single" w:sz="4" w:space="0" w:color="DBDBDB"/>
                  <w:right w:val="single" w:sz="4" w:space="0" w:color="DBDBDB"/>
                </w:tcBorders>
                <w:shd w:val="clear" w:color="auto" w:fill="FAFAFA"/>
              </w:tcPr>
            </w:tcPrChange>
          </w:tcPr>
          <w:p w14:paraId="7CE29019" w14:textId="77777777" w:rsidR="00255315" w:rsidRPr="00255315" w:rsidRDefault="00255315" w:rsidP="00255315">
            <w:pPr>
              <w:rPr>
                <w:ins w:id="15117" w:author="Salah Soliman" w:date="2020-01-31T16:44:00Z"/>
                <w:rFonts w:ascii="Open Sans" w:eastAsia="Open Sans" w:hAnsi="Open Sans" w:cs="Times New Roman"/>
              </w:rPr>
            </w:pPr>
          </w:p>
        </w:tc>
      </w:tr>
    </w:tbl>
    <w:p w14:paraId="2D6FA411" w14:textId="77777777" w:rsidR="00255315" w:rsidRPr="00255315" w:rsidRDefault="00255315" w:rsidP="00255315">
      <w:pPr>
        <w:spacing w:after="0" w:line="240" w:lineRule="auto"/>
        <w:rPr>
          <w:ins w:id="15118" w:author="Salah Soliman" w:date="2020-01-31T16:44:00Z"/>
          <w:rFonts w:ascii="Open Sans" w:eastAsia="Open Sans" w:hAnsi="Open Sans" w:cs="Times New Roman"/>
          <w:color w:val="404040"/>
        </w:rPr>
      </w:pPr>
    </w:p>
    <w:tbl>
      <w:tblPr>
        <w:tblStyle w:val="TableGrid35"/>
        <w:tblW w:w="10530" w:type="dxa"/>
        <w:tblBorders>
          <w:top w:val="single" w:sz="4" w:space="0" w:color="DBDBDB"/>
          <w:left w:val="single" w:sz="4" w:space="0" w:color="DBDBDB"/>
          <w:bottom w:val="single" w:sz="4" w:space="0" w:color="DBDBDB"/>
          <w:right w:val="single" w:sz="4" w:space="0" w:color="DBDBDB"/>
          <w:insideH w:val="none" w:sz="0" w:space="0" w:color="auto"/>
          <w:insideV w:val="none" w:sz="0" w:space="0" w:color="auto"/>
        </w:tblBorders>
        <w:tblLayout w:type="fixed"/>
        <w:tblCellMar>
          <w:left w:w="115" w:type="dxa"/>
          <w:right w:w="115" w:type="dxa"/>
        </w:tblCellMar>
        <w:tblLook w:val="04A0" w:firstRow="1" w:lastRow="0" w:firstColumn="1" w:lastColumn="0" w:noHBand="0" w:noVBand="1"/>
      </w:tblPr>
      <w:tblGrid>
        <w:gridCol w:w="265"/>
        <w:gridCol w:w="2521"/>
        <w:gridCol w:w="7474"/>
        <w:gridCol w:w="270"/>
      </w:tblGrid>
      <w:tr w:rsidR="00255315" w:rsidRPr="00255315" w14:paraId="5781849C" w14:textId="77777777" w:rsidTr="00255315">
        <w:trPr>
          <w:trHeight w:val="107"/>
          <w:ins w:id="15119" w:author="Salah Soliman" w:date="2020-01-31T16:44:00Z"/>
        </w:trPr>
        <w:tc>
          <w:tcPr>
            <w:tcW w:w="265" w:type="dxa"/>
            <w:tcBorders>
              <w:top w:val="single" w:sz="4" w:space="0" w:color="DBDBDB"/>
              <w:left w:val="single" w:sz="4" w:space="0" w:color="DBDBDB"/>
              <w:bottom w:val="nil"/>
              <w:right w:val="nil"/>
            </w:tcBorders>
            <w:shd w:val="clear" w:color="auto" w:fill="FAFAFA"/>
          </w:tcPr>
          <w:p w14:paraId="2EF5E0C4" w14:textId="77777777" w:rsidR="00255315" w:rsidRPr="00255315" w:rsidRDefault="00255315" w:rsidP="00255315">
            <w:pPr>
              <w:rPr>
                <w:ins w:id="15120" w:author="Salah Soliman" w:date="2020-01-31T16:44:00Z"/>
                <w:rFonts w:ascii="Open Sans" w:eastAsia="Open Sans" w:hAnsi="Open Sans" w:cs="Times New Roman"/>
              </w:rPr>
            </w:pPr>
          </w:p>
        </w:tc>
        <w:tc>
          <w:tcPr>
            <w:tcW w:w="2520" w:type="dxa"/>
            <w:tcBorders>
              <w:top w:val="single" w:sz="4" w:space="0" w:color="DBDBDB"/>
              <w:left w:val="nil"/>
              <w:bottom w:val="nil"/>
              <w:right w:val="nil"/>
            </w:tcBorders>
            <w:shd w:val="clear" w:color="auto" w:fill="FAFAFA"/>
          </w:tcPr>
          <w:p w14:paraId="29BC88B6" w14:textId="77777777" w:rsidR="00255315" w:rsidRPr="00255315" w:rsidRDefault="00255315" w:rsidP="00255315">
            <w:pPr>
              <w:rPr>
                <w:ins w:id="15121" w:author="Salah Soliman" w:date="2020-01-31T16:44:00Z"/>
                <w:rFonts w:ascii="Open Sans" w:eastAsia="Open Sans" w:hAnsi="Open Sans" w:cs="Times New Roman"/>
              </w:rPr>
            </w:pPr>
          </w:p>
        </w:tc>
        <w:tc>
          <w:tcPr>
            <w:tcW w:w="7470" w:type="dxa"/>
            <w:tcBorders>
              <w:top w:val="single" w:sz="4" w:space="0" w:color="DBDBDB"/>
              <w:left w:val="nil"/>
              <w:bottom w:val="nil"/>
              <w:right w:val="nil"/>
            </w:tcBorders>
            <w:shd w:val="clear" w:color="auto" w:fill="FAFAFA"/>
            <w:hideMark/>
          </w:tcPr>
          <w:p w14:paraId="40D568DC" w14:textId="77777777" w:rsidR="00255315" w:rsidRPr="00255315" w:rsidRDefault="00255315" w:rsidP="00255315">
            <w:pPr>
              <w:jc w:val="right"/>
              <w:rPr>
                <w:ins w:id="15122" w:author="Salah Soliman" w:date="2020-01-31T16:44:00Z"/>
                <w:rFonts w:ascii="Open Sans" w:eastAsia="Open Sans" w:hAnsi="Open Sans" w:cs="Times New Roman"/>
                <w:color w:val="78C800"/>
              </w:rPr>
            </w:pPr>
            <w:ins w:id="15123" w:author="Salah Soliman" w:date="2020-01-31T16:44:00Z">
              <w:r w:rsidRPr="00255315">
                <w:rPr>
                  <w:rFonts w:ascii="FontAwesome" w:eastAsia="Open Sans" w:hAnsi="FontAwesome" w:cs="Times New Roman"/>
                  <w:color w:val="78C800"/>
                </w:rPr>
                <w:sym w:font="FontAwesome" w:char="F058"/>
              </w:r>
              <w:r w:rsidRPr="00255315">
                <w:rPr>
                  <w:rFonts w:ascii="Open Sans" w:eastAsia="Open Sans" w:hAnsi="Open Sans" w:cs="Times New Roman"/>
                  <w:color w:val="78C800"/>
                </w:rPr>
                <w:t xml:space="preserve"> Correct</w:t>
              </w:r>
            </w:ins>
          </w:p>
        </w:tc>
        <w:tc>
          <w:tcPr>
            <w:tcW w:w="270" w:type="dxa"/>
            <w:tcBorders>
              <w:top w:val="single" w:sz="4" w:space="0" w:color="DBDBDB"/>
              <w:left w:val="nil"/>
              <w:bottom w:val="nil"/>
              <w:right w:val="single" w:sz="4" w:space="0" w:color="DBDBDB"/>
            </w:tcBorders>
            <w:shd w:val="clear" w:color="auto" w:fill="FAFAFA"/>
          </w:tcPr>
          <w:p w14:paraId="5624A958" w14:textId="77777777" w:rsidR="00255315" w:rsidRPr="00255315" w:rsidRDefault="00255315" w:rsidP="00255315">
            <w:pPr>
              <w:rPr>
                <w:ins w:id="15124" w:author="Salah Soliman" w:date="2020-01-31T16:44:00Z"/>
                <w:rFonts w:ascii="Open Sans" w:eastAsia="Open Sans" w:hAnsi="Open Sans" w:cs="Times New Roman"/>
                <w:color w:val="404040"/>
              </w:rPr>
            </w:pPr>
          </w:p>
        </w:tc>
      </w:tr>
      <w:tr w:rsidR="00255315" w:rsidRPr="00255315" w14:paraId="197F9C91" w14:textId="77777777" w:rsidTr="00255315">
        <w:trPr>
          <w:ins w:id="15125" w:author="Salah Soliman" w:date="2020-01-31T16:44:00Z"/>
        </w:trPr>
        <w:tc>
          <w:tcPr>
            <w:tcW w:w="265" w:type="dxa"/>
            <w:tcBorders>
              <w:top w:val="nil"/>
              <w:left w:val="single" w:sz="4" w:space="0" w:color="DBDBDB"/>
              <w:bottom w:val="nil"/>
              <w:right w:val="nil"/>
            </w:tcBorders>
            <w:shd w:val="clear" w:color="auto" w:fill="FAFAFA"/>
          </w:tcPr>
          <w:p w14:paraId="1EC9473D" w14:textId="77777777" w:rsidR="00255315" w:rsidRPr="00255315" w:rsidRDefault="00255315" w:rsidP="00255315">
            <w:pPr>
              <w:rPr>
                <w:ins w:id="15126" w:author="Salah Soliman" w:date="2020-01-31T16:44:00Z"/>
                <w:rFonts w:ascii="Open Sans" w:eastAsia="Open Sans" w:hAnsi="Open Sans" w:cs="Times New Roman"/>
              </w:rPr>
            </w:pPr>
          </w:p>
        </w:tc>
        <w:tc>
          <w:tcPr>
            <w:tcW w:w="2520" w:type="dxa"/>
            <w:tcBorders>
              <w:top w:val="nil"/>
              <w:left w:val="nil"/>
              <w:bottom w:val="nil"/>
              <w:right w:val="nil"/>
            </w:tcBorders>
            <w:shd w:val="clear" w:color="auto" w:fill="78C800"/>
            <w:hideMark/>
          </w:tcPr>
          <w:p w14:paraId="2ABEBE96" w14:textId="77777777" w:rsidR="00255315" w:rsidRPr="00255315" w:rsidRDefault="00255315" w:rsidP="00255315">
            <w:pPr>
              <w:rPr>
                <w:ins w:id="15127" w:author="Salah Soliman" w:date="2020-01-31T16:44:00Z"/>
                <w:rFonts w:ascii="Open Sans Semibold" w:eastAsia="Open Sans" w:hAnsi="Open Sans Semibold" w:cs="Open Sans Semibold"/>
                <w:color w:val="FFFFFF"/>
              </w:rPr>
            </w:pPr>
            <w:ins w:id="15128" w:author="Salah Soliman" w:date="2020-01-31T16:44:00Z">
              <w:r w:rsidRPr="00255315">
                <w:rPr>
                  <w:rFonts w:ascii="Open Sans Semibold" w:eastAsia="Open Sans" w:hAnsi="Open Sans Semibold" w:cs="Open Sans Semibold"/>
                  <w:color w:val="FFFFFF"/>
                </w:rPr>
                <w:t>Explanation</w:t>
              </w:r>
            </w:ins>
          </w:p>
        </w:tc>
        <w:tc>
          <w:tcPr>
            <w:tcW w:w="7470" w:type="dxa"/>
            <w:tcBorders>
              <w:top w:val="nil"/>
              <w:left w:val="nil"/>
              <w:bottom w:val="nil"/>
              <w:right w:val="nil"/>
            </w:tcBorders>
            <w:shd w:val="clear" w:color="auto" w:fill="FAFAFA"/>
          </w:tcPr>
          <w:p w14:paraId="72A248A5" w14:textId="77777777" w:rsidR="00255315" w:rsidRPr="00255315" w:rsidRDefault="00255315" w:rsidP="00255315">
            <w:pPr>
              <w:rPr>
                <w:ins w:id="15129" w:author="Salah Soliman" w:date="2020-01-31T16:44:00Z"/>
                <w:rFonts w:ascii="Open Sans" w:eastAsia="Open Sans" w:hAnsi="Open Sans" w:cs="Times New Roman"/>
                <w:color w:val="404040"/>
              </w:rPr>
            </w:pPr>
          </w:p>
        </w:tc>
        <w:tc>
          <w:tcPr>
            <w:tcW w:w="270" w:type="dxa"/>
            <w:tcBorders>
              <w:top w:val="nil"/>
              <w:left w:val="nil"/>
              <w:bottom w:val="nil"/>
              <w:right w:val="single" w:sz="4" w:space="0" w:color="DBDBDB"/>
            </w:tcBorders>
            <w:shd w:val="clear" w:color="auto" w:fill="FAFAFA"/>
          </w:tcPr>
          <w:p w14:paraId="56C9DF12" w14:textId="77777777" w:rsidR="00255315" w:rsidRPr="00255315" w:rsidRDefault="00255315" w:rsidP="00255315">
            <w:pPr>
              <w:rPr>
                <w:ins w:id="15130" w:author="Salah Soliman" w:date="2020-01-31T16:44:00Z"/>
                <w:rFonts w:ascii="Open Sans" w:eastAsia="Open Sans" w:hAnsi="Open Sans" w:cs="Times New Roman"/>
              </w:rPr>
            </w:pPr>
          </w:p>
        </w:tc>
      </w:tr>
      <w:tr w:rsidR="00255315" w:rsidRPr="00255315" w14:paraId="00FAED6B" w14:textId="77777777" w:rsidTr="00255315">
        <w:trPr>
          <w:ins w:id="15131" w:author="Salah Soliman" w:date="2020-01-31T16:44:00Z"/>
        </w:trPr>
        <w:tc>
          <w:tcPr>
            <w:tcW w:w="265" w:type="dxa"/>
            <w:tcBorders>
              <w:top w:val="nil"/>
              <w:left w:val="single" w:sz="4" w:space="0" w:color="DBDBDB"/>
              <w:bottom w:val="nil"/>
              <w:right w:val="nil"/>
            </w:tcBorders>
            <w:shd w:val="clear" w:color="auto" w:fill="FAFAFA"/>
          </w:tcPr>
          <w:p w14:paraId="4FA63726" w14:textId="77777777" w:rsidR="00255315" w:rsidRPr="00255315" w:rsidRDefault="00255315" w:rsidP="00255315">
            <w:pPr>
              <w:rPr>
                <w:ins w:id="15132" w:author="Salah Soliman" w:date="2020-01-31T16:44:00Z"/>
                <w:rFonts w:ascii="Open Sans" w:eastAsia="Open Sans" w:hAnsi="Open Sans" w:cs="Times New Roman"/>
                <w:color w:val="404040"/>
                <w:sz w:val="16"/>
                <w:szCs w:val="16"/>
              </w:rPr>
            </w:pPr>
          </w:p>
        </w:tc>
        <w:tc>
          <w:tcPr>
            <w:tcW w:w="2520" w:type="dxa"/>
            <w:tcBorders>
              <w:top w:val="nil"/>
              <w:left w:val="nil"/>
              <w:bottom w:val="single" w:sz="4" w:space="0" w:color="CCFFCC"/>
              <w:right w:val="nil"/>
            </w:tcBorders>
            <w:shd w:val="clear" w:color="auto" w:fill="78C800"/>
          </w:tcPr>
          <w:p w14:paraId="369E89CB" w14:textId="77777777" w:rsidR="00255315" w:rsidRPr="00255315" w:rsidRDefault="00255315" w:rsidP="00255315">
            <w:pPr>
              <w:rPr>
                <w:ins w:id="15133" w:author="Salah Soliman" w:date="2020-01-31T16:44:00Z"/>
                <w:rFonts w:ascii="Open Sans" w:eastAsia="Open Sans" w:hAnsi="Open Sans" w:cs="Times New Roman"/>
                <w:color w:val="404040"/>
                <w:sz w:val="16"/>
                <w:szCs w:val="16"/>
              </w:rPr>
            </w:pPr>
          </w:p>
        </w:tc>
        <w:tc>
          <w:tcPr>
            <w:tcW w:w="7470" w:type="dxa"/>
            <w:tcBorders>
              <w:top w:val="nil"/>
              <w:left w:val="nil"/>
              <w:bottom w:val="single" w:sz="4" w:space="0" w:color="CCFFCC"/>
              <w:right w:val="nil"/>
            </w:tcBorders>
            <w:shd w:val="clear" w:color="auto" w:fill="78C800"/>
          </w:tcPr>
          <w:p w14:paraId="7B18F42E" w14:textId="77777777" w:rsidR="00255315" w:rsidRPr="00255315" w:rsidRDefault="00255315" w:rsidP="00255315">
            <w:pPr>
              <w:rPr>
                <w:ins w:id="15134" w:author="Salah Soliman" w:date="2020-01-31T16:44:00Z"/>
                <w:rFonts w:ascii="Open Sans" w:eastAsia="Open Sans" w:hAnsi="Open Sans" w:cs="Times New Roman"/>
                <w:color w:val="404040"/>
                <w:sz w:val="16"/>
                <w:szCs w:val="16"/>
              </w:rPr>
            </w:pPr>
          </w:p>
        </w:tc>
        <w:tc>
          <w:tcPr>
            <w:tcW w:w="270" w:type="dxa"/>
            <w:tcBorders>
              <w:top w:val="nil"/>
              <w:left w:val="nil"/>
              <w:bottom w:val="nil"/>
              <w:right w:val="single" w:sz="4" w:space="0" w:color="DBDBDB"/>
            </w:tcBorders>
            <w:shd w:val="clear" w:color="auto" w:fill="FAFAFA"/>
          </w:tcPr>
          <w:p w14:paraId="075C74D6" w14:textId="77777777" w:rsidR="00255315" w:rsidRPr="00255315" w:rsidRDefault="00255315" w:rsidP="00255315">
            <w:pPr>
              <w:rPr>
                <w:ins w:id="15135" w:author="Salah Soliman" w:date="2020-01-31T16:44:00Z"/>
                <w:rFonts w:ascii="Open Sans" w:eastAsia="Open Sans" w:hAnsi="Open Sans" w:cs="Times New Roman"/>
                <w:color w:val="404040"/>
                <w:sz w:val="16"/>
                <w:szCs w:val="16"/>
              </w:rPr>
            </w:pPr>
          </w:p>
        </w:tc>
      </w:tr>
      <w:tr w:rsidR="00255315" w:rsidRPr="00255315" w14:paraId="58E9264B" w14:textId="77777777" w:rsidTr="00255315">
        <w:trPr>
          <w:trHeight w:val="60"/>
          <w:ins w:id="15136" w:author="Salah Soliman" w:date="2020-01-31T16:44:00Z"/>
        </w:trPr>
        <w:tc>
          <w:tcPr>
            <w:tcW w:w="265" w:type="dxa"/>
            <w:tcBorders>
              <w:top w:val="nil"/>
              <w:left w:val="single" w:sz="4" w:space="0" w:color="DBDBDB"/>
              <w:bottom w:val="nil"/>
              <w:right w:val="single" w:sz="4" w:space="0" w:color="CCFFCC"/>
            </w:tcBorders>
            <w:shd w:val="clear" w:color="auto" w:fill="FAFAFA"/>
          </w:tcPr>
          <w:p w14:paraId="3572D3C6" w14:textId="77777777" w:rsidR="00255315" w:rsidRPr="00255315" w:rsidRDefault="00255315" w:rsidP="00255315">
            <w:pPr>
              <w:rPr>
                <w:ins w:id="15137" w:author="Salah Soliman" w:date="2020-01-31T16:44:00Z"/>
                <w:rFonts w:ascii="Open Sans" w:eastAsia="Open Sans" w:hAnsi="Open Sans" w:cs="Times New Roman"/>
              </w:rPr>
            </w:pPr>
          </w:p>
        </w:tc>
        <w:tc>
          <w:tcPr>
            <w:tcW w:w="9990" w:type="dxa"/>
            <w:gridSpan w:val="2"/>
            <w:tcBorders>
              <w:top w:val="single" w:sz="4" w:space="0" w:color="CCFFCC"/>
              <w:left w:val="single" w:sz="4" w:space="0" w:color="CCFFCC"/>
              <w:bottom w:val="single" w:sz="4" w:space="0" w:color="CCFFCC"/>
              <w:right w:val="single" w:sz="4" w:space="0" w:color="CCFFCC"/>
            </w:tcBorders>
            <w:shd w:val="clear" w:color="auto" w:fill="F3FFF3"/>
            <w:hideMark/>
          </w:tcPr>
          <w:p w14:paraId="11332BB9" w14:textId="77777777" w:rsidR="00255315" w:rsidRPr="00255315" w:rsidRDefault="00255315" w:rsidP="00255315">
            <w:pPr>
              <w:rPr>
                <w:ins w:id="15138" w:author="Salah Soliman" w:date="2020-01-31T16:44:00Z"/>
                <w:rFonts w:ascii="Open Sans" w:eastAsia="Open Sans" w:hAnsi="Open Sans" w:cs="Times New Roman"/>
                <w:color w:val="7F7F7F"/>
              </w:rPr>
            </w:pPr>
            <w:ins w:id="15139" w:author="Salah Soliman" w:date="2020-01-31T16:44:00Z">
              <w:r w:rsidRPr="00255315">
                <w:rPr>
                  <w:rFonts w:ascii="Open Sans" w:eastAsia="Open Sans" w:hAnsi="Open Sans" w:cs="Times New Roman"/>
                  <w:color w:val="7F7F7F"/>
                </w:rPr>
                <w:t>Great! Line plots are ideal for visualizing ordered data, especially when they are dense as they show the ups and downs without gaps.</w:t>
              </w:r>
            </w:ins>
          </w:p>
        </w:tc>
        <w:tc>
          <w:tcPr>
            <w:tcW w:w="270" w:type="dxa"/>
            <w:tcBorders>
              <w:top w:val="nil"/>
              <w:left w:val="single" w:sz="4" w:space="0" w:color="CCFFCC"/>
              <w:bottom w:val="nil"/>
              <w:right w:val="single" w:sz="4" w:space="0" w:color="DBDBDB"/>
            </w:tcBorders>
            <w:shd w:val="clear" w:color="auto" w:fill="FAFAFA"/>
          </w:tcPr>
          <w:p w14:paraId="73212083" w14:textId="77777777" w:rsidR="00255315" w:rsidRPr="00255315" w:rsidRDefault="00255315" w:rsidP="00255315">
            <w:pPr>
              <w:rPr>
                <w:ins w:id="15140" w:author="Salah Soliman" w:date="2020-01-31T16:44:00Z"/>
                <w:rFonts w:ascii="Open Sans" w:eastAsia="Open Sans" w:hAnsi="Open Sans" w:cs="Times New Roman"/>
                <w:color w:val="404040"/>
              </w:rPr>
            </w:pPr>
          </w:p>
        </w:tc>
      </w:tr>
      <w:tr w:rsidR="00255315" w:rsidRPr="00255315" w14:paraId="71FF0746" w14:textId="77777777" w:rsidTr="00255315">
        <w:trPr>
          <w:ins w:id="15141" w:author="Salah Soliman" w:date="2020-01-31T16:44:00Z"/>
        </w:trPr>
        <w:tc>
          <w:tcPr>
            <w:tcW w:w="265" w:type="dxa"/>
            <w:tcBorders>
              <w:top w:val="nil"/>
              <w:left w:val="single" w:sz="4" w:space="0" w:color="DBDBDB"/>
              <w:bottom w:val="single" w:sz="4" w:space="0" w:color="DBDBDB"/>
              <w:right w:val="nil"/>
            </w:tcBorders>
            <w:shd w:val="clear" w:color="auto" w:fill="FAFAFA"/>
          </w:tcPr>
          <w:p w14:paraId="036EE9E2" w14:textId="77777777" w:rsidR="00255315" w:rsidRPr="00255315" w:rsidRDefault="00255315" w:rsidP="00255315">
            <w:pPr>
              <w:rPr>
                <w:ins w:id="15142" w:author="Salah Soliman" w:date="2020-01-31T16:44:00Z"/>
                <w:rFonts w:ascii="Open Sans" w:eastAsia="Open Sans" w:hAnsi="Open Sans" w:cs="Times New Roman"/>
                <w:color w:val="404040"/>
                <w:sz w:val="16"/>
                <w:szCs w:val="16"/>
              </w:rPr>
            </w:pPr>
          </w:p>
        </w:tc>
        <w:tc>
          <w:tcPr>
            <w:tcW w:w="2520" w:type="dxa"/>
            <w:tcBorders>
              <w:top w:val="single" w:sz="4" w:space="0" w:color="CCFFCC"/>
              <w:left w:val="nil"/>
              <w:bottom w:val="single" w:sz="4" w:space="0" w:color="DBDBDB"/>
              <w:right w:val="nil"/>
            </w:tcBorders>
            <w:shd w:val="clear" w:color="auto" w:fill="FAFAFA"/>
          </w:tcPr>
          <w:p w14:paraId="510F4663" w14:textId="77777777" w:rsidR="00255315" w:rsidRPr="00255315" w:rsidRDefault="00255315" w:rsidP="00255315">
            <w:pPr>
              <w:rPr>
                <w:ins w:id="15143" w:author="Salah Soliman" w:date="2020-01-31T16:44:00Z"/>
                <w:rFonts w:ascii="Open Sans" w:eastAsia="Open Sans" w:hAnsi="Open Sans" w:cs="Times New Roman"/>
                <w:color w:val="404040"/>
                <w:sz w:val="16"/>
                <w:szCs w:val="16"/>
              </w:rPr>
            </w:pPr>
          </w:p>
        </w:tc>
        <w:tc>
          <w:tcPr>
            <w:tcW w:w="7470" w:type="dxa"/>
            <w:tcBorders>
              <w:top w:val="single" w:sz="4" w:space="0" w:color="CCFFCC"/>
              <w:left w:val="nil"/>
              <w:bottom w:val="single" w:sz="4" w:space="0" w:color="DBDBDB"/>
              <w:right w:val="nil"/>
            </w:tcBorders>
            <w:shd w:val="clear" w:color="auto" w:fill="FAFAFA"/>
          </w:tcPr>
          <w:p w14:paraId="520C2226" w14:textId="77777777" w:rsidR="00255315" w:rsidRPr="00255315" w:rsidRDefault="00255315" w:rsidP="00255315">
            <w:pPr>
              <w:rPr>
                <w:ins w:id="15144" w:author="Salah Soliman" w:date="2020-01-31T16:44:00Z"/>
                <w:rFonts w:ascii="Open Sans" w:eastAsia="Open Sans" w:hAnsi="Open Sans" w:cs="Times New Roman"/>
                <w:color w:val="404040"/>
                <w:sz w:val="16"/>
                <w:szCs w:val="16"/>
              </w:rPr>
            </w:pPr>
          </w:p>
        </w:tc>
        <w:tc>
          <w:tcPr>
            <w:tcW w:w="270" w:type="dxa"/>
            <w:tcBorders>
              <w:top w:val="nil"/>
              <w:left w:val="nil"/>
              <w:bottom w:val="single" w:sz="4" w:space="0" w:color="DBDBDB"/>
              <w:right w:val="single" w:sz="4" w:space="0" w:color="DBDBDB"/>
            </w:tcBorders>
            <w:shd w:val="clear" w:color="auto" w:fill="FAFAFA"/>
          </w:tcPr>
          <w:p w14:paraId="3686F202" w14:textId="77777777" w:rsidR="00255315" w:rsidRPr="00255315" w:rsidRDefault="00255315" w:rsidP="00255315">
            <w:pPr>
              <w:rPr>
                <w:ins w:id="15145" w:author="Salah Soliman" w:date="2020-01-31T16:44:00Z"/>
                <w:rFonts w:ascii="Open Sans" w:eastAsia="Open Sans" w:hAnsi="Open Sans" w:cs="Times New Roman"/>
                <w:color w:val="404040"/>
                <w:sz w:val="16"/>
                <w:szCs w:val="16"/>
              </w:rPr>
            </w:pPr>
          </w:p>
        </w:tc>
      </w:tr>
    </w:tbl>
    <w:p w14:paraId="5FC6EC62" w14:textId="77777777" w:rsidR="00255315" w:rsidRPr="00255315" w:rsidRDefault="00255315" w:rsidP="00255315">
      <w:pPr>
        <w:spacing w:after="0" w:line="240" w:lineRule="auto"/>
        <w:rPr>
          <w:ins w:id="15146" w:author="Salah Soliman" w:date="2020-01-31T16:44:00Z"/>
          <w:rFonts w:ascii="Open Sans" w:eastAsia="Open Sans" w:hAnsi="Open Sans" w:cs="Times New Roman"/>
          <w:color w:val="404040"/>
        </w:rPr>
      </w:pPr>
    </w:p>
    <w:tbl>
      <w:tblPr>
        <w:tblStyle w:val="TableGrid35"/>
        <w:tblW w:w="10530" w:type="dxa"/>
        <w:tblBorders>
          <w:top w:val="single" w:sz="4" w:space="0" w:color="DBDBDB"/>
          <w:left w:val="single" w:sz="4" w:space="0" w:color="DBDBDB"/>
          <w:bottom w:val="single" w:sz="4" w:space="0" w:color="DBDBDB"/>
          <w:right w:val="single" w:sz="4" w:space="0" w:color="DBDBDB"/>
          <w:insideH w:val="none" w:sz="0" w:space="0" w:color="auto"/>
          <w:insideV w:val="none" w:sz="0" w:space="0" w:color="auto"/>
        </w:tblBorders>
        <w:tblLayout w:type="fixed"/>
        <w:tblCellMar>
          <w:left w:w="115" w:type="dxa"/>
          <w:right w:w="115" w:type="dxa"/>
        </w:tblCellMar>
        <w:tblLook w:val="04A0" w:firstRow="1" w:lastRow="0" w:firstColumn="1" w:lastColumn="0" w:noHBand="0" w:noVBand="1"/>
      </w:tblPr>
      <w:tblGrid>
        <w:gridCol w:w="265"/>
        <w:gridCol w:w="2521"/>
        <w:gridCol w:w="7474"/>
        <w:gridCol w:w="270"/>
      </w:tblGrid>
      <w:tr w:rsidR="00255315" w:rsidRPr="00255315" w14:paraId="7E47E5C5" w14:textId="77777777" w:rsidTr="00255315">
        <w:trPr>
          <w:trHeight w:val="107"/>
          <w:ins w:id="15147" w:author="Salah Soliman" w:date="2020-01-31T16:44:00Z"/>
        </w:trPr>
        <w:tc>
          <w:tcPr>
            <w:tcW w:w="265" w:type="dxa"/>
            <w:tcBorders>
              <w:top w:val="single" w:sz="4" w:space="0" w:color="DBDBDB"/>
              <w:left w:val="single" w:sz="4" w:space="0" w:color="DBDBDB"/>
              <w:bottom w:val="nil"/>
              <w:right w:val="nil"/>
            </w:tcBorders>
            <w:shd w:val="clear" w:color="auto" w:fill="FAFAFA"/>
          </w:tcPr>
          <w:p w14:paraId="6D67516D" w14:textId="77777777" w:rsidR="00255315" w:rsidRPr="00255315" w:rsidRDefault="00255315" w:rsidP="00255315">
            <w:pPr>
              <w:rPr>
                <w:ins w:id="15148" w:author="Salah Soliman" w:date="2020-01-31T16:44:00Z"/>
                <w:rFonts w:ascii="Open Sans" w:eastAsia="Open Sans" w:hAnsi="Open Sans" w:cs="Times New Roman"/>
              </w:rPr>
            </w:pPr>
          </w:p>
        </w:tc>
        <w:tc>
          <w:tcPr>
            <w:tcW w:w="2520" w:type="dxa"/>
            <w:tcBorders>
              <w:top w:val="single" w:sz="4" w:space="0" w:color="DBDBDB"/>
              <w:left w:val="nil"/>
              <w:bottom w:val="nil"/>
              <w:right w:val="nil"/>
            </w:tcBorders>
            <w:shd w:val="clear" w:color="auto" w:fill="FAFAFA"/>
          </w:tcPr>
          <w:p w14:paraId="2FABBD08" w14:textId="77777777" w:rsidR="00255315" w:rsidRPr="00255315" w:rsidRDefault="00255315" w:rsidP="00255315">
            <w:pPr>
              <w:rPr>
                <w:ins w:id="15149" w:author="Salah Soliman" w:date="2020-01-31T16:44:00Z"/>
                <w:rFonts w:ascii="Open Sans" w:eastAsia="Open Sans" w:hAnsi="Open Sans" w:cs="Times New Roman"/>
              </w:rPr>
            </w:pPr>
          </w:p>
        </w:tc>
        <w:tc>
          <w:tcPr>
            <w:tcW w:w="7470" w:type="dxa"/>
            <w:tcBorders>
              <w:top w:val="single" w:sz="4" w:space="0" w:color="DBDBDB"/>
              <w:left w:val="nil"/>
              <w:bottom w:val="nil"/>
              <w:right w:val="nil"/>
            </w:tcBorders>
            <w:shd w:val="clear" w:color="auto" w:fill="FAFAFA"/>
            <w:hideMark/>
          </w:tcPr>
          <w:p w14:paraId="6A7FAE40" w14:textId="1E093A4B" w:rsidR="00255315" w:rsidRPr="00255315" w:rsidRDefault="00255315" w:rsidP="00255315">
            <w:pPr>
              <w:jc w:val="right"/>
              <w:rPr>
                <w:ins w:id="15150" w:author="Salah Soliman" w:date="2020-01-31T16:44:00Z"/>
                <w:rFonts w:ascii="Open Sans" w:eastAsia="Open Sans" w:hAnsi="Open Sans" w:cs="Times New Roman"/>
                <w:color w:val="78C800"/>
              </w:rPr>
            </w:pPr>
            <w:ins w:id="15151" w:author="Salah Soliman" w:date="2020-01-31T16:44:00Z">
              <w:r w:rsidRPr="00255315">
                <w:rPr>
                  <w:rFonts w:ascii="FontAwesome" w:eastAsia="Open Sans" w:hAnsi="FontAwesome" w:cs="Times New Roman"/>
                  <w:color w:val="FF4B4B"/>
                </w:rPr>
                <w:sym w:font="FontAwesome" w:char="F057"/>
              </w:r>
              <w:r w:rsidRPr="00255315">
                <w:rPr>
                  <w:rFonts w:ascii="Open Sans" w:eastAsia="Open Sans" w:hAnsi="Open Sans" w:cs="Times New Roman"/>
                  <w:color w:val="FF4B4B"/>
                </w:rPr>
                <w:t xml:space="preserve"> </w:t>
              </w:r>
              <w:del w:id="15152" w:author="Chantelle Dubois Nishiyama" w:date="2020-02-26T19:18:00Z">
                <w:r w:rsidRPr="00255315" w:rsidDel="00B97780">
                  <w:rPr>
                    <w:rFonts w:ascii="Open Sans" w:eastAsia="Open Sans" w:hAnsi="Open Sans" w:cs="Times New Roman"/>
                    <w:color w:val="FF4B4B"/>
                  </w:rPr>
                  <w:delText>That’s</w:delText>
                </w:r>
              </w:del>
            </w:ins>
            <w:ins w:id="15153" w:author="Chantelle Dubois Nishiyama" w:date="2020-02-26T19:18:00Z">
              <w:r w:rsidR="00B97780">
                <w:rPr>
                  <w:rFonts w:ascii="Open Sans" w:eastAsia="Open Sans" w:hAnsi="Open Sans" w:cs="Times New Roman"/>
                  <w:color w:val="FF4B4B"/>
                </w:rPr>
                <w:t>That is</w:t>
              </w:r>
            </w:ins>
            <w:ins w:id="15154" w:author="Salah Soliman" w:date="2020-01-31T16:44:00Z">
              <w:r w:rsidRPr="00255315">
                <w:rPr>
                  <w:rFonts w:ascii="Open Sans" w:eastAsia="Open Sans" w:hAnsi="Open Sans" w:cs="Times New Roman"/>
                  <w:color w:val="FF4B4B"/>
                </w:rPr>
                <w:t xml:space="preserve"> Incorrect</w:t>
              </w:r>
            </w:ins>
          </w:p>
        </w:tc>
        <w:tc>
          <w:tcPr>
            <w:tcW w:w="270" w:type="dxa"/>
            <w:tcBorders>
              <w:top w:val="single" w:sz="4" w:space="0" w:color="DBDBDB"/>
              <w:left w:val="nil"/>
              <w:bottom w:val="nil"/>
              <w:right w:val="single" w:sz="4" w:space="0" w:color="DBDBDB"/>
            </w:tcBorders>
            <w:shd w:val="clear" w:color="auto" w:fill="FAFAFA"/>
          </w:tcPr>
          <w:p w14:paraId="3F4CBEFE" w14:textId="77777777" w:rsidR="00255315" w:rsidRPr="00255315" w:rsidRDefault="00255315" w:rsidP="00255315">
            <w:pPr>
              <w:rPr>
                <w:ins w:id="15155" w:author="Salah Soliman" w:date="2020-01-31T16:44:00Z"/>
                <w:rFonts w:ascii="Open Sans" w:eastAsia="Open Sans" w:hAnsi="Open Sans" w:cs="Times New Roman"/>
                <w:color w:val="404040"/>
              </w:rPr>
            </w:pPr>
          </w:p>
        </w:tc>
      </w:tr>
      <w:tr w:rsidR="00255315" w:rsidRPr="00255315" w14:paraId="23E07AD7" w14:textId="77777777" w:rsidTr="00255315">
        <w:trPr>
          <w:ins w:id="15156" w:author="Salah Soliman" w:date="2020-01-31T16:44:00Z"/>
        </w:trPr>
        <w:tc>
          <w:tcPr>
            <w:tcW w:w="265" w:type="dxa"/>
            <w:tcBorders>
              <w:top w:val="nil"/>
              <w:left w:val="single" w:sz="4" w:space="0" w:color="DBDBDB"/>
              <w:bottom w:val="nil"/>
              <w:right w:val="nil"/>
            </w:tcBorders>
            <w:shd w:val="clear" w:color="auto" w:fill="FAFAFA"/>
          </w:tcPr>
          <w:p w14:paraId="2746AC0E" w14:textId="77777777" w:rsidR="00255315" w:rsidRPr="00255315" w:rsidRDefault="00255315" w:rsidP="00255315">
            <w:pPr>
              <w:rPr>
                <w:ins w:id="15157" w:author="Salah Soliman" w:date="2020-01-31T16:44:00Z"/>
                <w:rFonts w:ascii="Open Sans" w:eastAsia="Open Sans" w:hAnsi="Open Sans" w:cs="Times New Roman"/>
              </w:rPr>
            </w:pPr>
          </w:p>
        </w:tc>
        <w:tc>
          <w:tcPr>
            <w:tcW w:w="2520" w:type="dxa"/>
            <w:tcBorders>
              <w:top w:val="nil"/>
              <w:left w:val="nil"/>
              <w:bottom w:val="nil"/>
              <w:right w:val="nil"/>
            </w:tcBorders>
            <w:shd w:val="clear" w:color="auto" w:fill="FF4B4B"/>
            <w:hideMark/>
          </w:tcPr>
          <w:p w14:paraId="5D4367BB" w14:textId="77777777" w:rsidR="00255315" w:rsidRPr="00255315" w:rsidRDefault="00255315" w:rsidP="00255315">
            <w:pPr>
              <w:rPr>
                <w:ins w:id="15158" w:author="Salah Soliman" w:date="2020-01-31T16:44:00Z"/>
                <w:rFonts w:ascii="Open Sans Semibold" w:eastAsia="Open Sans" w:hAnsi="Open Sans Semibold" w:cs="Open Sans Semibold"/>
                <w:color w:val="FFFFFF"/>
              </w:rPr>
            </w:pPr>
            <w:ins w:id="15159" w:author="Salah Soliman" w:date="2020-01-31T16:44:00Z">
              <w:r w:rsidRPr="00255315">
                <w:rPr>
                  <w:rFonts w:ascii="Open Sans Semibold" w:eastAsia="Open Sans" w:hAnsi="Open Sans Semibold" w:cs="Open Sans Semibold"/>
                  <w:color w:val="FFFFFF"/>
                </w:rPr>
                <w:t>Explanation</w:t>
              </w:r>
            </w:ins>
          </w:p>
        </w:tc>
        <w:tc>
          <w:tcPr>
            <w:tcW w:w="7470" w:type="dxa"/>
            <w:tcBorders>
              <w:top w:val="nil"/>
              <w:left w:val="nil"/>
              <w:bottom w:val="nil"/>
              <w:right w:val="nil"/>
            </w:tcBorders>
            <w:shd w:val="clear" w:color="auto" w:fill="FAFAFA"/>
          </w:tcPr>
          <w:p w14:paraId="7DEF582E" w14:textId="77777777" w:rsidR="00255315" w:rsidRPr="00255315" w:rsidRDefault="00255315" w:rsidP="00255315">
            <w:pPr>
              <w:rPr>
                <w:ins w:id="15160" w:author="Salah Soliman" w:date="2020-01-31T16:44:00Z"/>
                <w:rFonts w:ascii="Open Sans" w:eastAsia="Open Sans" w:hAnsi="Open Sans" w:cs="Times New Roman"/>
                <w:color w:val="404040"/>
              </w:rPr>
            </w:pPr>
          </w:p>
        </w:tc>
        <w:tc>
          <w:tcPr>
            <w:tcW w:w="270" w:type="dxa"/>
            <w:tcBorders>
              <w:top w:val="nil"/>
              <w:left w:val="nil"/>
              <w:bottom w:val="nil"/>
              <w:right w:val="single" w:sz="4" w:space="0" w:color="DBDBDB"/>
            </w:tcBorders>
            <w:shd w:val="clear" w:color="auto" w:fill="FAFAFA"/>
          </w:tcPr>
          <w:p w14:paraId="6216E873" w14:textId="77777777" w:rsidR="00255315" w:rsidRPr="00255315" w:rsidRDefault="00255315" w:rsidP="00255315">
            <w:pPr>
              <w:rPr>
                <w:ins w:id="15161" w:author="Salah Soliman" w:date="2020-01-31T16:44:00Z"/>
                <w:rFonts w:ascii="Open Sans" w:eastAsia="Open Sans" w:hAnsi="Open Sans" w:cs="Times New Roman"/>
              </w:rPr>
            </w:pPr>
          </w:p>
        </w:tc>
      </w:tr>
      <w:tr w:rsidR="00255315" w:rsidRPr="00255315" w14:paraId="5246FFAE" w14:textId="77777777" w:rsidTr="00255315">
        <w:trPr>
          <w:ins w:id="15162" w:author="Salah Soliman" w:date="2020-01-31T16:44:00Z"/>
        </w:trPr>
        <w:tc>
          <w:tcPr>
            <w:tcW w:w="265" w:type="dxa"/>
            <w:tcBorders>
              <w:top w:val="nil"/>
              <w:left w:val="single" w:sz="4" w:space="0" w:color="DBDBDB"/>
              <w:bottom w:val="nil"/>
              <w:right w:val="nil"/>
            </w:tcBorders>
            <w:shd w:val="clear" w:color="auto" w:fill="FAFAFA"/>
          </w:tcPr>
          <w:p w14:paraId="75D555A1" w14:textId="77777777" w:rsidR="00255315" w:rsidRPr="00255315" w:rsidRDefault="00255315" w:rsidP="00255315">
            <w:pPr>
              <w:rPr>
                <w:ins w:id="15163" w:author="Salah Soliman" w:date="2020-01-31T16:44:00Z"/>
                <w:rFonts w:ascii="Open Sans" w:eastAsia="Open Sans" w:hAnsi="Open Sans" w:cs="Times New Roman"/>
                <w:color w:val="404040"/>
                <w:sz w:val="16"/>
                <w:szCs w:val="16"/>
              </w:rPr>
            </w:pPr>
          </w:p>
        </w:tc>
        <w:tc>
          <w:tcPr>
            <w:tcW w:w="2520" w:type="dxa"/>
            <w:tcBorders>
              <w:top w:val="nil"/>
              <w:left w:val="nil"/>
              <w:bottom w:val="single" w:sz="4" w:space="0" w:color="F9DBDB"/>
              <w:right w:val="nil"/>
            </w:tcBorders>
            <w:shd w:val="clear" w:color="auto" w:fill="FF4B4B"/>
          </w:tcPr>
          <w:p w14:paraId="1443054A" w14:textId="77777777" w:rsidR="00255315" w:rsidRPr="00255315" w:rsidRDefault="00255315" w:rsidP="00255315">
            <w:pPr>
              <w:rPr>
                <w:ins w:id="15164" w:author="Salah Soliman" w:date="2020-01-31T16:44:00Z"/>
                <w:rFonts w:ascii="Open Sans" w:eastAsia="Open Sans" w:hAnsi="Open Sans" w:cs="Times New Roman"/>
                <w:color w:val="404040"/>
                <w:sz w:val="16"/>
                <w:szCs w:val="16"/>
              </w:rPr>
            </w:pPr>
          </w:p>
        </w:tc>
        <w:tc>
          <w:tcPr>
            <w:tcW w:w="7470" w:type="dxa"/>
            <w:tcBorders>
              <w:top w:val="nil"/>
              <w:left w:val="nil"/>
              <w:bottom w:val="single" w:sz="4" w:space="0" w:color="F9DBDB"/>
              <w:right w:val="nil"/>
            </w:tcBorders>
            <w:shd w:val="clear" w:color="auto" w:fill="FF4B4B"/>
          </w:tcPr>
          <w:p w14:paraId="6A2EAED6" w14:textId="77777777" w:rsidR="00255315" w:rsidRPr="00255315" w:rsidRDefault="00255315" w:rsidP="00255315">
            <w:pPr>
              <w:rPr>
                <w:ins w:id="15165" w:author="Salah Soliman" w:date="2020-01-31T16:44:00Z"/>
                <w:rFonts w:ascii="Open Sans" w:eastAsia="Open Sans" w:hAnsi="Open Sans" w:cs="Times New Roman"/>
                <w:color w:val="404040"/>
                <w:sz w:val="16"/>
                <w:szCs w:val="16"/>
              </w:rPr>
            </w:pPr>
          </w:p>
        </w:tc>
        <w:tc>
          <w:tcPr>
            <w:tcW w:w="270" w:type="dxa"/>
            <w:tcBorders>
              <w:top w:val="nil"/>
              <w:left w:val="nil"/>
              <w:bottom w:val="nil"/>
              <w:right w:val="single" w:sz="4" w:space="0" w:color="DBDBDB"/>
            </w:tcBorders>
            <w:shd w:val="clear" w:color="auto" w:fill="FAFAFA"/>
          </w:tcPr>
          <w:p w14:paraId="1BF64879" w14:textId="77777777" w:rsidR="00255315" w:rsidRPr="00255315" w:rsidRDefault="00255315" w:rsidP="00255315">
            <w:pPr>
              <w:rPr>
                <w:ins w:id="15166" w:author="Salah Soliman" w:date="2020-01-31T16:44:00Z"/>
                <w:rFonts w:ascii="Open Sans" w:eastAsia="Open Sans" w:hAnsi="Open Sans" w:cs="Times New Roman"/>
                <w:color w:val="404040"/>
                <w:sz w:val="16"/>
                <w:szCs w:val="16"/>
              </w:rPr>
            </w:pPr>
          </w:p>
        </w:tc>
      </w:tr>
      <w:tr w:rsidR="00255315" w:rsidRPr="00255315" w14:paraId="707A1C63" w14:textId="77777777" w:rsidTr="00255315">
        <w:trPr>
          <w:trHeight w:val="60"/>
          <w:ins w:id="15167" w:author="Salah Soliman" w:date="2020-01-31T16:44:00Z"/>
        </w:trPr>
        <w:tc>
          <w:tcPr>
            <w:tcW w:w="265" w:type="dxa"/>
            <w:tcBorders>
              <w:top w:val="nil"/>
              <w:left w:val="single" w:sz="4" w:space="0" w:color="DBDBDB"/>
              <w:bottom w:val="nil"/>
              <w:right w:val="single" w:sz="4" w:space="0" w:color="F9DBDB"/>
            </w:tcBorders>
            <w:shd w:val="clear" w:color="auto" w:fill="FAFAFA"/>
          </w:tcPr>
          <w:p w14:paraId="08CB991F" w14:textId="77777777" w:rsidR="00255315" w:rsidRPr="00255315" w:rsidRDefault="00255315" w:rsidP="00255315">
            <w:pPr>
              <w:rPr>
                <w:ins w:id="15168" w:author="Salah Soliman" w:date="2020-01-31T16:44:00Z"/>
                <w:rFonts w:ascii="Open Sans" w:eastAsia="Open Sans" w:hAnsi="Open Sans" w:cs="Times New Roman"/>
              </w:rPr>
            </w:pPr>
          </w:p>
        </w:tc>
        <w:tc>
          <w:tcPr>
            <w:tcW w:w="9990" w:type="dxa"/>
            <w:gridSpan w:val="2"/>
            <w:tcBorders>
              <w:top w:val="single" w:sz="4" w:space="0" w:color="F9DBDB"/>
              <w:left w:val="single" w:sz="4" w:space="0" w:color="F9DBDB"/>
              <w:bottom w:val="single" w:sz="4" w:space="0" w:color="F9DBDB"/>
              <w:right w:val="single" w:sz="4" w:space="0" w:color="F9DBDB"/>
            </w:tcBorders>
            <w:shd w:val="clear" w:color="auto" w:fill="FCEEEE"/>
            <w:hideMark/>
          </w:tcPr>
          <w:p w14:paraId="05BDE4C0" w14:textId="52502DB9" w:rsidR="00255315" w:rsidRPr="00255315" w:rsidRDefault="00255315" w:rsidP="00255315">
            <w:pPr>
              <w:rPr>
                <w:ins w:id="15169" w:author="Salah Soliman" w:date="2020-01-31T16:44:00Z"/>
                <w:rFonts w:ascii="Open Sans" w:eastAsia="Open Sans" w:hAnsi="Open Sans" w:cs="Times New Roman"/>
                <w:color w:val="7F7F7F"/>
              </w:rPr>
            </w:pPr>
            <w:ins w:id="15170" w:author="Salah Soliman" w:date="2020-01-31T16:44:00Z">
              <w:r w:rsidRPr="00255315">
                <w:rPr>
                  <w:rFonts w:ascii="Open Sans" w:eastAsia="Open Sans" w:hAnsi="Open Sans" w:cs="Times New Roman"/>
                  <w:color w:val="7F7F7F"/>
                </w:rPr>
                <w:t>Unfortunately, this is incorrect. For dense ordered data, you</w:t>
              </w:r>
            </w:ins>
            <w:ins w:id="15171" w:author="Chantelle Dubois Nishiyama" w:date="2020-02-19T23:12:00Z">
              <w:r w:rsidR="00F40ACB">
                <w:rPr>
                  <w:rFonts w:ascii="Open Sans" w:eastAsia="Open Sans" w:hAnsi="Open Sans" w:cs="Times New Roman"/>
                  <w:color w:val="7F7F7F"/>
                </w:rPr>
                <w:t xml:space="preserve"> would</w:t>
              </w:r>
            </w:ins>
            <w:ins w:id="15172" w:author="Salah Soliman" w:date="2020-01-31T16:44:00Z">
              <w:del w:id="15173" w:author="Chantelle Dubois Nishiyama" w:date="2020-02-19T23:12:00Z">
                <w:r w:rsidRPr="00255315" w:rsidDel="00F40ACB">
                  <w:rPr>
                    <w:rFonts w:ascii="Open Sans" w:eastAsia="Open Sans" w:hAnsi="Open Sans" w:cs="Times New Roman"/>
                    <w:color w:val="7F7F7F"/>
                  </w:rPr>
                  <w:delText>’d</w:delText>
                </w:r>
              </w:del>
              <w:r w:rsidRPr="00255315">
                <w:rPr>
                  <w:rFonts w:ascii="Open Sans" w:eastAsia="Open Sans" w:hAnsi="Open Sans" w:cs="Times New Roman"/>
                  <w:color w:val="7F7F7F"/>
                </w:rPr>
                <w:t xml:space="preserve"> like to notice the different increases and decreases in the slope</w:t>
              </w:r>
            </w:ins>
            <w:ins w:id="15174" w:author="Chantelle Dubois Nishiyama" w:date="2020-02-19T23:12:00Z">
              <w:r w:rsidR="00F40ACB">
                <w:rPr>
                  <w:rFonts w:ascii="Open Sans" w:eastAsia="Open Sans" w:hAnsi="Open Sans" w:cs="Times New Roman"/>
                  <w:color w:val="7F7F7F"/>
                </w:rPr>
                <w:t xml:space="preserve"> and t</w:t>
              </w:r>
            </w:ins>
            <w:ins w:id="15175" w:author="Salah Soliman" w:date="2020-01-31T16:44:00Z">
              <w:del w:id="15176" w:author="Chantelle Dubois Nishiyama" w:date="2020-02-19T23:12:00Z">
                <w:r w:rsidRPr="00255315" w:rsidDel="00F40ACB">
                  <w:rPr>
                    <w:rFonts w:ascii="Open Sans" w:eastAsia="Open Sans" w:hAnsi="Open Sans" w:cs="Times New Roman"/>
                    <w:color w:val="7F7F7F"/>
                  </w:rPr>
                  <w:delText>, T</w:delText>
                </w:r>
              </w:del>
              <w:r w:rsidRPr="00255315">
                <w:rPr>
                  <w:rFonts w:ascii="Open Sans" w:eastAsia="Open Sans" w:hAnsi="Open Sans" w:cs="Times New Roman"/>
                  <w:color w:val="7F7F7F"/>
                </w:rPr>
                <w:t>he direction of any change and a general representation of the point. What kind of plot would you think best satisfies these needs?</w:t>
              </w:r>
            </w:ins>
          </w:p>
        </w:tc>
        <w:tc>
          <w:tcPr>
            <w:tcW w:w="270" w:type="dxa"/>
            <w:tcBorders>
              <w:top w:val="nil"/>
              <w:left w:val="single" w:sz="4" w:space="0" w:color="F9DBDB"/>
              <w:bottom w:val="nil"/>
              <w:right w:val="single" w:sz="4" w:space="0" w:color="DBDBDB"/>
            </w:tcBorders>
            <w:shd w:val="clear" w:color="auto" w:fill="FAFAFA"/>
          </w:tcPr>
          <w:p w14:paraId="60FD4CD9" w14:textId="77777777" w:rsidR="00255315" w:rsidRPr="00255315" w:rsidRDefault="00255315" w:rsidP="00255315">
            <w:pPr>
              <w:rPr>
                <w:ins w:id="15177" w:author="Salah Soliman" w:date="2020-01-31T16:44:00Z"/>
                <w:rFonts w:ascii="Open Sans" w:eastAsia="Open Sans" w:hAnsi="Open Sans" w:cs="Times New Roman"/>
                <w:color w:val="404040"/>
              </w:rPr>
            </w:pPr>
          </w:p>
        </w:tc>
      </w:tr>
      <w:tr w:rsidR="00255315" w:rsidRPr="00255315" w14:paraId="630EB1E0" w14:textId="77777777" w:rsidTr="00255315">
        <w:trPr>
          <w:ins w:id="15178" w:author="Salah Soliman" w:date="2020-01-31T16:44:00Z"/>
        </w:trPr>
        <w:tc>
          <w:tcPr>
            <w:tcW w:w="265" w:type="dxa"/>
            <w:tcBorders>
              <w:top w:val="nil"/>
              <w:left w:val="single" w:sz="4" w:space="0" w:color="DBDBDB"/>
              <w:bottom w:val="single" w:sz="4" w:space="0" w:color="DBDBDB"/>
              <w:right w:val="nil"/>
            </w:tcBorders>
            <w:shd w:val="clear" w:color="auto" w:fill="FAFAFA"/>
          </w:tcPr>
          <w:p w14:paraId="179FEFF6" w14:textId="77777777" w:rsidR="00255315" w:rsidRPr="00255315" w:rsidRDefault="00255315" w:rsidP="00255315">
            <w:pPr>
              <w:rPr>
                <w:ins w:id="15179" w:author="Salah Soliman" w:date="2020-01-31T16:44:00Z"/>
                <w:rFonts w:ascii="Open Sans" w:eastAsia="Open Sans" w:hAnsi="Open Sans" w:cs="Times New Roman"/>
                <w:color w:val="404040"/>
                <w:sz w:val="16"/>
                <w:szCs w:val="16"/>
              </w:rPr>
            </w:pPr>
          </w:p>
        </w:tc>
        <w:tc>
          <w:tcPr>
            <w:tcW w:w="2520" w:type="dxa"/>
            <w:tcBorders>
              <w:top w:val="single" w:sz="4" w:space="0" w:color="F9DBDB"/>
              <w:left w:val="nil"/>
              <w:bottom w:val="single" w:sz="4" w:space="0" w:color="DBDBDB"/>
              <w:right w:val="nil"/>
            </w:tcBorders>
            <w:shd w:val="clear" w:color="auto" w:fill="FAFAFA"/>
          </w:tcPr>
          <w:p w14:paraId="6DC57CB7" w14:textId="77777777" w:rsidR="00255315" w:rsidRPr="00255315" w:rsidRDefault="00255315" w:rsidP="00255315">
            <w:pPr>
              <w:rPr>
                <w:ins w:id="15180" w:author="Salah Soliman" w:date="2020-01-31T16:44:00Z"/>
                <w:rFonts w:ascii="Open Sans" w:eastAsia="Open Sans" w:hAnsi="Open Sans" w:cs="Times New Roman"/>
                <w:color w:val="404040"/>
                <w:sz w:val="16"/>
                <w:szCs w:val="16"/>
              </w:rPr>
            </w:pPr>
          </w:p>
        </w:tc>
        <w:tc>
          <w:tcPr>
            <w:tcW w:w="7470" w:type="dxa"/>
            <w:tcBorders>
              <w:top w:val="single" w:sz="4" w:space="0" w:color="F9DBDB"/>
              <w:left w:val="nil"/>
              <w:bottom w:val="single" w:sz="4" w:space="0" w:color="DBDBDB"/>
              <w:right w:val="nil"/>
            </w:tcBorders>
            <w:shd w:val="clear" w:color="auto" w:fill="FAFAFA"/>
          </w:tcPr>
          <w:p w14:paraId="4C4E7C34" w14:textId="77777777" w:rsidR="00255315" w:rsidRPr="00255315" w:rsidRDefault="00255315" w:rsidP="00255315">
            <w:pPr>
              <w:rPr>
                <w:ins w:id="15181" w:author="Salah Soliman" w:date="2020-01-31T16:44:00Z"/>
                <w:rFonts w:ascii="Open Sans" w:eastAsia="Open Sans" w:hAnsi="Open Sans" w:cs="Times New Roman"/>
                <w:color w:val="404040"/>
                <w:sz w:val="16"/>
                <w:szCs w:val="16"/>
              </w:rPr>
            </w:pPr>
          </w:p>
        </w:tc>
        <w:tc>
          <w:tcPr>
            <w:tcW w:w="270" w:type="dxa"/>
            <w:tcBorders>
              <w:top w:val="nil"/>
              <w:left w:val="nil"/>
              <w:bottom w:val="single" w:sz="4" w:space="0" w:color="DBDBDB"/>
              <w:right w:val="single" w:sz="4" w:space="0" w:color="DBDBDB"/>
            </w:tcBorders>
            <w:shd w:val="clear" w:color="auto" w:fill="FAFAFA"/>
          </w:tcPr>
          <w:p w14:paraId="79FFBD50" w14:textId="77777777" w:rsidR="00255315" w:rsidRPr="00255315" w:rsidRDefault="00255315" w:rsidP="00255315">
            <w:pPr>
              <w:rPr>
                <w:ins w:id="15182" w:author="Salah Soliman" w:date="2020-01-31T16:44:00Z"/>
                <w:rFonts w:ascii="Open Sans" w:eastAsia="Open Sans" w:hAnsi="Open Sans" w:cs="Times New Roman"/>
                <w:color w:val="404040"/>
                <w:sz w:val="16"/>
                <w:szCs w:val="16"/>
              </w:rPr>
            </w:pPr>
          </w:p>
        </w:tc>
      </w:tr>
    </w:tbl>
    <w:p w14:paraId="45CADC7B" w14:textId="77777777" w:rsidR="00255315" w:rsidRPr="00255315" w:rsidRDefault="00255315" w:rsidP="00255315">
      <w:pPr>
        <w:spacing w:after="120" w:line="240" w:lineRule="auto"/>
        <w:rPr>
          <w:ins w:id="15183" w:author="Salah Soliman" w:date="2020-01-31T16:44:00Z"/>
          <w:rFonts w:ascii="Times New Roman" w:eastAsia="Times New Roman" w:hAnsi="Times New Roman" w:cs="Times New Roman"/>
          <w:sz w:val="24"/>
          <w:szCs w:val="24"/>
          <w:highlight w:val="yellow"/>
        </w:rPr>
      </w:pPr>
    </w:p>
    <w:p w14:paraId="1047B3C8" w14:textId="77777777" w:rsidR="00255315" w:rsidRDefault="00255315" w:rsidP="00374341">
      <w:pPr>
        <w:pStyle w:val="NormalWeb"/>
        <w:spacing w:before="0" w:beforeAutospacing="0" w:after="120" w:afterAutospacing="0"/>
        <w:rPr>
          <w:rStyle w:val="Strong"/>
          <w:rFonts w:asciiTheme="minorHAnsi" w:hAnsiTheme="minorHAnsi" w:cstheme="minorHAnsi"/>
        </w:rPr>
      </w:pPr>
    </w:p>
    <w:p w14:paraId="47F3F6DC" w14:textId="1F9FDC93" w:rsidR="009308DD" w:rsidDel="00255315" w:rsidRDefault="009308DD" w:rsidP="00374341">
      <w:pPr>
        <w:pStyle w:val="NormalWeb"/>
        <w:spacing w:before="0" w:beforeAutospacing="0" w:after="120" w:afterAutospacing="0"/>
        <w:rPr>
          <w:del w:id="15184" w:author="Salah Soliman" w:date="2020-01-31T16:44:00Z"/>
          <w:highlight w:val="yellow"/>
        </w:rPr>
      </w:pPr>
      <w:bookmarkStart w:id="15185" w:name="_Hlk31381477"/>
    </w:p>
    <w:tbl>
      <w:tblPr>
        <w:tblStyle w:val="TableGrid"/>
        <w:tblW w:w="10455"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264"/>
        <w:gridCol w:w="630"/>
        <w:gridCol w:w="450"/>
        <w:gridCol w:w="2878"/>
        <w:gridCol w:w="1979"/>
        <w:gridCol w:w="3979"/>
        <w:gridCol w:w="275"/>
      </w:tblGrid>
      <w:tr w:rsidR="00374341" w:rsidDel="00255315" w14:paraId="2B415281" w14:textId="2C8488E2" w:rsidTr="3E89A3C7">
        <w:trPr>
          <w:cantSplit/>
          <w:del w:id="15186" w:author="Salah Soliman" w:date="2020-01-31T16:44:00Z"/>
        </w:trPr>
        <w:tc>
          <w:tcPr>
            <w:tcW w:w="10455" w:type="dxa"/>
            <w:gridSpan w:val="7"/>
            <w:tcBorders>
              <w:top w:val="nil"/>
              <w:left w:val="single" w:sz="4" w:space="0" w:color="5B9BD5" w:themeColor="accent5"/>
              <w:bottom w:val="nil"/>
              <w:right w:val="single" w:sz="4" w:space="0" w:color="5B9BD5" w:themeColor="accent5"/>
            </w:tcBorders>
            <w:shd w:val="clear" w:color="auto" w:fill="70AD47" w:themeFill="accent6"/>
            <w:tcMar>
              <w:top w:w="0" w:type="dxa"/>
              <w:left w:w="115" w:type="dxa"/>
              <w:bottom w:w="0" w:type="dxa"/>
              <w:right w:w="115" w:type="dxa"/>
            </w:tcMar>
            <w:hideMark/>
          </w:tcPr>
          <w:p w14:paraId="03A6A62A" w14:textId="47EEBAE4" w:rsidR="00374341" w:rsidDel="00255315" w:rsidRDefault="00374341" w:rsidP="00374341">
            <w:pPr>
              <w:pStyle w:val="Heading3"/>
              <w:outlineLvl w:val="2"/>
              <w:rPr>
                <w:del w:id="15187" w:author="Salah Soliman" w:date="2020-01-31T16:44:00Z"/>
              </w:rPr>
            </w:pPr>
            <w:del w:id="15188" w:author="Salah Soliman" w:date="2020-01-31T16:44:00Z">
              <w:r w:rsidDel="00255315">
                <w:delText>Which kind of plot should be used to visualize unordered 2D data, e.g., prices of houses against their sizes?</w:delText>
              </w:r>
            </w:del>
          </w:p>
        </w:tc>
      </w:tr>
      <w:tr w:rsidR="00374341" w:rsidDel="00255315" w14:paraId="26761280" w14:textId="7BAA8F1B" w:rsidTr="3E89A3C7">
        <w:trPr>
          <w:cantSplit/>
          <w:del w:id="15189" w:author="Salah Soliman" w:date="2020-01-31T16:44:00Z"/>
        </w:trPr>
        <w:tc>
          <w:tcPr>
            <w:tcW w:w="264" w:type="dxa"/>
            <w:tcBorders>
              <w:top w:val="nil"/>
              <w:left w:val="single" w:sz="4" w:space="0" w:color="5B9BD5" w:themeColor="accent5"/>
              <w:bottom w:val="nil"/>
              <w:right w:val="nil"/>
            </w:tcBorders>
            <w:shd w:val="clear" w:color="auto" w:fill="70AD47" w:themeFill="accent6"/>
            <w:tcMar>
              <w:top w:w="0" w:type="dxa"/>
              <w:left w:w="115" w:type="dxa"/>
              <w:bottom w:w="0" w:type="dxa"/>
              <w:right w:w="115" w:type="dxa"/>
            </w:tcMar>
          </w:tcPr>
          <w:p w14:paraId="0406F004" w14:textId="73840796" w:rsidR="00374341" w:rsidDel="00255315" w:rsidRDefault="00374341" w:rsidP="00374341">
            <w:pPr>
              <w:rPr>
                <w:del w:id="15190" w:author="Salah Soliman" w:date="2020-01-31T16:44:00Z"/>
              </w:rPr>
            </w:pPr>
          </w:p>
        </w:tc>
        <w:tc>
          <w:tcPr>
            <w:tcW w:w="630" w:type="dxa"/>
            <w:shd w:val="clear" w:color="auto" w:fill="FFFFFF" w:themeFill="background1"/>
            <w:tcMar>
              <w:top w:w="0" w:type="dxa"/>
              <w:left w:w="115" w:type="dxa"/>
              <w:bottom w:w="0" w:type="dxa"/>
              <w:right w:w="115" w:type="dxa"/>
            </w:tcMar>
            <w:vAlign w:val="center"/>
            <w:hideMark/>
          </w:tcPr>
          <w:p w14:paraId="19327211" w14:textId="372BDBF4" w:rsidR="00374341" w:rsidDel="00255315" w:rsidRDefault="00374341" w:rsidP="00374341">
            <w:pPr>
              <w:rPr>
                <w:del w:id="15191" w:author="Salah Soliman" w:date="2020-01-31T16:44:00Z"/>
              </w:rPr>
            </w:pPr>
            <w:del w:id="15192" w:author="Salah Soliman" w:date="2020-01-31T16:44:00Z">
              <w:r w:rsidDel="00255315">
                <w:rPr>
                  <w:noProof/>
                </w:rPr>
                <mc:AlternateContent>
                  <mc:Choice Requires="wps">
                    <w:drawing>
                      <wp:inline distT="0" distB="0" distL="0" distR="0" wp14:anchorId="669C8113" wp14:editId="1D1099DC">
                        <wp:extent cx="207010" cy="207010"/>
                        <wp:effectExtent l="19050" t="19050" r="21590" b="21590"/>
                        <wp:docPr id="363" name="Oval 3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010" cy="207010"/>
                                </a:xfrm>
                                <a:prstGeom prst="ellipse">
                                  <a:avLst/>
                                </a:prstGeom>
                                <a:noFill/>
                                <a:ln w="28575">
                                  <a:solidFill>
                                    <a:schemeClr val="accent5">
                                      <a:lumMod val="9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inline>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w16se="http://schemas.microsoft.com/office/word/2015/wordml/symex" xmlns:cx1="http://schemas.microsoft.com/office/drawing/2015/9/8/chartex" xmlns:cx="http://schemas.microsoft.com/office/drawing/2014/chartex">
                    <w:pict>
                      <v:oval w14:anchorId="5BFA686F" id="Oval 363" o:spid="_x0000_s1026" style="width:16.3pt;height:16.3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" filled="f" strokecolor="#428bce [2888]" strokeweight="2.25pt">
                        <v:stroke joinstyle="miter"/>
                        <w10:anchorlock/>
                      </v:oval>
                    </w:pict>
                  </mc:Fallback>
                </mc:AlternateContent>
              </w:r>
            </w:del>
          </w:p>
        </w:tc>
        <w:tc>
          <w:tcPr>
            <w:tcW w:w="450" w:type="dxa"/>
            <w:shd w:val="clear" w:color="auto" w:fill="FFFFFF" w:themeFill="background1"/>
            <w:tcMar>
              <w:top w:w="0" w:type="dxa"/>
              <w:left w:w="115" w:type="dxa"/>
              <w:bottom w:w="0" w:type="dxa"/>
              <w:right w:w="115" w:type="dxa"/>
            </w:tcMar>
            <w:vAlign w:val="center"/>
            <w:hideMark/>
          </w:tcPr>
          <w:p w14:paraId="3F4EBAE3" w14:textId="660436D9" w:rsidR="00374341" w:rsidDel="00255315" w:rsidRDefault="00374341" w:rsidP="00374341">
            <w:pPr>
              <w:rPr>
                <w:del w:id="15193" w:author="Salah Soliman" w:date="2020-01-31T16:44:00Z"/>
                <w:rFonts w:asciiTheme="majorHAnsi" w:hAnsiTheme="majorHAnsi" w:cstheme="majorHAnsi"/>
              </w:rPr>
            </w:pPr>
            <w:del w:id="15194" w:author="Salah Soliman" w:date="2020-01-31T16:44:00Z">
              <w:r w:rsidDel="00255315">
                <w:rPr>
                  <w:rFonts w:asciiTheme="majorHAnsi" w:hAnsiTheme="majorHAnsi" w:cstheme="majorHAnsi"/>
                </w:rPr>
                <w:delText>a.</w:delText>
              </w:r>
            </w:del>
          </w:p>
        </w:tc>
        <w:tc>
          <w:tcPr>
            <w:tcW w:w="8836" w:type="dxa"/>
            <w:gridSpan w:val="3"/>
            <w:shd w:val="clear" w:color="auto" w:fill="FFFFFF" w:themeFill="background1"/>
            <w:tcMar>
              <w:top w:w="0" w:type="dxa"/>
              <w:left w:w="115" w:type="dxa"/>
              <w:bottom w:w="0" w:type="dxa"/>
              <w:right w:w="115" w:type="dxa"/>
            </w:tcMar>
            <w:vAlign w:val="center"/>
            <w:hideMark/>
          </w:tcPr>
          <w:p w14:paraId="4A645F98" w14:textId="3A6B0E7D" w:rsidR="00374341" w:rsidDel="00255315" w:rsidRDefault="00374341" w:rsidP="00374341">
            <w:pPr>
              <w:rPr>
                <w:del w:id="15195" w:author="Salah Soliman" w:date="2020-01-31T16:44:00Z"/>
              </w:rPr>
            </w:pPr>
            <w:del w:id="15196" w:author="Salah Soliman" w:date="2020-01-31T16:44:00Z">
              <w:r w:rsidDel="00255315">
                <w:delText>bar.</w:delText>
              </w:r>
            </w:del>
          </w:p>
        </w:tc>
        <w:tc>
          <w:tcPr>
            <w:tcW w:w="275" w:type="dxa"/>
            <w:tcBorders>
              <w:top w:val="nil"/>
              <w:left w:val="nil"/>
              <w:bottom w:val="nil"/>
              <w:right w:val="single" w:sz="4" w:space="0" w:color="5B9BD5" w:themeColor="accent5"/>
            </w:tcBorders>
            <w:shd w:val="clear" w:color="auto" w:fill="70AD47" w:themeFill="accent6"/>
            <w:tcMar>
              <w:top w:w="0" w:type="dxa"/>
              <w:left w:w="115" w:type="dxa"/>
              <w:bottom w:w="0" w:type="dxa"/>
              <w:right w:w="115" w:type="dxa"/>
            </w:tcMar>
          </w:tcPr>
          <w:p w14:paraId="07B42EDA" w14:textId="3817948C" w:rsidR="00374341" w:rsidDel="00255315" w:rsidRDefault="00374341" w:rsidP="00374341">
            <w:pPr>
              <w:rPr>
                <w:del w:id="15197" w:author="Salah Soliman" w:date="2020-01-31T16:44:00Z"/>
              </w:rPr>
            </w:pPr>
          </w:p>
        </w:tc>
      </w:tr>
      <w:tr w:rsidR="00374341" w:rsidDel="00255315" w14:paraId="6C78E53F" w14:textId="318400BF" w:rsidTr="3E89A3C7">
        <w:trPr>
          <w:cantSplit/>
          <w:trHeight w:val="20"/>
          <w:del w:id="15198" w:author="Salah Soliman" w:date="2020-01-31T16:44:00Z"/>
        </w:trPr>
        <w:tc>
          <w:tcPr>
            <w:tcW w:w="264" w:type="dxa"/>
            <w:tcBorders>
              <w:top w:val="nil"/>
              <w:left w:val="single" w:sz="4" w:space="0" w:color="5B9BD5" w:themeColor="accent5"/>
              <w:bottom w:val="nil"/>
              <w:right w:val="nil"/>
            </w:tcBorders>
            <w:shd w:val="clear" w:color="auto" w:fill="70AD47" w:themeFill="accent6"/>
            <w:tcMar>
              <w:top w:w="0" w:type="dxa"/>
              <w:left w:w="115" w:type="dxa"/>
              <w:bottom w:w="0" w:type="dxa"/>
              <w:right w:w="115" w:type="dxa"/>
            </w:tcMar>
          </w:tcPr>
          <w:p w14:paraId="1AB07FE9" w14:textId="5940ED40" w:rsidR="00374341" w:rsidDel="00255315" w:rsidRDefault="00374341" w:rsidP="00374341">
            <w:pPr>
              <w:pStyle w:val="NoSpacing"/>
              <w:rPr>
                <w:del w:id="15199" w:author="Salah Soliman" w:date="2020-01-31T16:44:00Z"/>
                <w:sz w:val="16"/>
                <w:szCs w:val="16"/>
              </w:rPr>
            </w:pPr>
          </w:p>
        </w:tc>
        <w:tc>
          <w:tcPr>
            <w:tcW w:w="630" w:type="dxa"/>
            <w:shd w:val="clear" w:color="auto" w:fill="70AD47" w:themeFill="accent6"/>
            <w:tcMar>
              <w:top w:w="0" w:type="dxa"/>
              <w:left w:w="115" w:type="dxa"/>
              <w:bottom w:w="0" w:type="dxa"/>
              <w:right w:w="115" w:type="dxa"/>
            </w:tcMar>
            <w:vAlign w:val="center"/>
          </w:tcPr>
          <w:p w14:paraId="0027C518" w14:textId="2ADAA690" w:rsidR="00374341" w:rsidDel="00255315" w:rsidRDefault="00374341" w:rsidP="00374341">
            <w:pPr>
              <w:pStyle w:val="NoSpacing"/>
              <w:rPr>
                <w:del w:id="15200" w:author="Salah Soliman" w:date="2020-01-31T16:44:00Z"/>
                <w:sz w:val="16"/>
                <w:szCs w:val="16"/>
              </w:rPr>
            </w:pPr>
          </w:p>
        </w:tc>
        <w:tc>
          <w:tcPr>
            <w:tcW w:w="3328" w:type="dxa"/>
            <w:gridSpan w:val="2"/>
            <w:shd w:val="clear" w:color="auto" w:fill="70AD47" w:themeFill="accent6"/>
            <w:tcMar>
              <w:top w:w="0" w:type="dxa"/>
              <w:left w:w="115" w:type="dxa"/>
              <w:bottom w:w="0" w:type="dxa"/>
              <w:right w:w="115" w:type="dxa"/>
            </w:tcMar>
            <w:vAlign w:val="center"/>
          </w:tcPr>
          <w:p w14:paraId="10C0ED15" w14:textId="2134B4E3" w:rsidR="00374341" w:rsidDel="00255315" w:rsidRDefault="00374341" w:rsidP="00374341">
            <w:pPr>
              <w:pStyle w:val="NoSpacing"/>
              <w:rPr>
                <w:del w:id="15201" w:author="Salah Soliman" w:date="2020-01-31T16:44:00Z"/>
                <w:sz w:val="16"/>
                <w:szCs w:val="16"/>
              </w:rPr>
            </w:pPr>
          </w:p>
        </w:tc>
        <w:tc>
          <w:tcPr>
            <w:tcW w:w="1979" w:type="dxa"/>
            <w:shd w:val="clear" w:color="auto" w:fill="70AD47" w:themeFill="accent6"/>
            <w:tcMar>
              <w:top w:w="0" w:type="dxa"/>
              <w:left w:w="115" w:type="dxa"/>
              <w:bottom w:w="0" w:type="dxa"/>
              <w:right w:w="115" w:type="dxa"/>
            </w:tcMar>
            <w:vAlign w:val="center"/>
          </w:tcPr>
          <w:p w14:paraId="5453FD6B" w14:textId="7E0C2262" w:rsidR="00374341" w:rsidDel="00255315" w:rsidRDefault="00374341" w:rsidP="00374341">
            <w:pPr>
              <w:pStyle w:val="NoSpacing"/>
              <w:rPr>
                <w:del w:id="15202" w:author="Salah Soliman" w:date="2020-01-31T16:44:00Z"/>
                <w:sz w:val="16"/>
                <w:szCs w:val="16"/>
              </w:rPr>
            </w:pPr>
          </w:p>
        </w:tc>
        <w:tc>
          <w:tcPr>
            <w:tcW w:w="3979" w:type="dxa"/>
            <w:shd w:val="clear" w:color="auto" w:fill="70AD47" w:themeFill="accent6"/>
            <w:tcMar>
              <w:top w:w="0" w:type="dxa"/>
              <w:left w:w="115" w:type="dxa"/>
              <w:bottom w:w="0" w:type="dxa"/>
              <w:right w:w="115" w:type="dxa"/>
            </w:tcMar>
            <w:vAlign w:val="center"/>
          </w:tcPr>
          <w:p w14:paraId="352DE252" w14:textId="328FF31A" w:rsidR="00374341" w:rsidDel="00255315" w:rsidRDefault="00374341" w:rsidP="00374341">
            <w:pPr>
              <w:pStyle w:val="NoSpacing"/>
              <w:rPr>
                <w:del w:id="15203" w:author="Salah Soliman" w:date="2020-01-31T16:44:00Z"/>
                <w:noProof/>
                <w:sz w:val="16"/>
                <w:szCs w:val="16"/>
              </w:rPr>
            </w:pPr>
          </w:p>
        </w:tc>
        <w:tc>
          <w:tcPr>
            <w:tcW w:w="275" w:type="dxa"/>
            <w:tcBorders>
              <w:top w:val="nil"/>
              <w:left w:val="nil"/>
              <w:bottom w:val="nil"/>
              <w:right w:val="single" w:sz="4" w:space="0" w:color="5B9BD5" w:themeColor="accent5"/>
            </w:tcBorders>
            <w:shd w:val="clear" w:color="auto" w:fill="70AD47" w:themeFill="accent6"/>
            <w:tcMar>
              <w:top w:w="0" w:type="dxa"/>
              <w:left w:w="115" w:type="dxa"/>
              <w:bottom w:w="0" w:type="dxa"/>
              <w:right w:w="115" w:type="dxa"/>
            </w:tcMar>
          </w:tcPr>
          <w:p w14:paraId="3C5037C9" w14:textId="576DFCB1" w:rsidR="00374341" w:rsidDel="00255315" w:rsidRDefault="00374341" w:rsidP="00374341">
            <w:pPr>
              <w:pStyle w:val="NoSpacing"/>
              <w:rPr>
                <w:del w:id="15204" w:author="Salah Soliman" w:date="2020-01-31T16:44:00Z"/>
                <w:sz w:val="16"/>
                <w:szCs w:val="16"/>
              </w:rPr>
            </w:pPr>
          </w:p>
        </w:tc>
      </w:tr>
      <w:tr w:rsidR="00374341" w:rsidDel="00255315" w14:paraId="5430622F" w14:textId="29BA9E57" w:rsidTr="3E89A3C7">
        <w:trPr>
          <w:cantSplit/>
          <w:del w:id="15205" w:author="Salah Soliman" w:date="2020-01-31T16:44:00Z"/>
        </w:trPr>
        <w:tc>
          <w:tcPr>
            <w:tcW w:w="264" w:type="dxa"/>
            <w:tcBorders>
              <w:top w:val="nil"/>
              <w:left w:val="single" w:sz="4" w:space="0" w:color="5B9BD5" w:themeColor="accent5"/>
              <w:bottom w:val="nil"/>
              <w:right w:val="nil"/>
            </w:tcBorders>
            <w:shd w:val="clear" w:color="auto" w:fill="70AD47" w:themeFill="accent6"/>
            <w:tcMar>
              <w:top w:w="0" w:type="dxa"/>
              <w:left w:w="115" w:type="dxa"/>
              <w:bottom w:w="0" w:type="dxa"/>
              <w:right w:w="115" w:type="dxa"/>
            </w:tcMar>
          </w:tcPr>
          <w:p w14:paraId="74FF89CF" w14:textId="301D6F30" w:rsidR="00374341" w:rsidDel="00255315" w:rsidRDefault="00374341" w:rsidP="00374341">
            <w:pPr>
              <w:rPr>
                <w:del w:id="15206" w:author="Salah Soliman" w:date="2020-01-31T16:44:00Z"/>
              </w:rPr>
            </w:pPr>
          </w:p>
        </w:tc>
        <w:tc>
          <w:tcPr>
            <w:tcW w:w="630" w:type="dxa"/>
            <w:shd w:val="clear" w:color="auto" w:fill="FFFFFF" w:themeFill="background1"/>
            <w:tcMar>
              <w:top w:w="0" w:type="dxa"/>
              <w:left w:w="115" w:type="dxa"/>
              <w:bottom w:w="0" w:type="dxa"/>
              <w:right w:w="115" w:type="dxa"/>
            </w:tcMar>
            <w:vAlign w:val="center"/>
            <w:hideMark/>
          </w:tcPr>
          <w:p w14:paraId="0A56C802" w14:textId="1AC4BA6B" w:rsidR="00374341" w:rsidDel="00255315" w:rsidRDefault="00374341" w:rsidP="00374341">
            <w:pPr>
              <w:rPr>
                <w:del w:id="15207" w:author="Salah Soliman" w:date="2020-01-31T16:44:00Z"/>
                <w:noProof/>
              </w:rPr>
            </w:pPr>
            <w:del w:id="15208" w:author="Salah Soliman" w:date="2020-01-31T16:44:00Z">
              <w:r w:rsidDel="00255315">
                <w:rPr>
                  <w:noProof/>
                </w:rPr>
                <mc:AlternateContent>
                  <mc:Choice Requires="wps">
                    <w:drawing>
                      <wp:inline distT="0" distB="0" distL="0" distR="0" wp14:anchorId="20EB4C3D" wp14:editId="7DD8864A">
                        <wp:extent cx="207010" cy="207010"/>
                        <wp:effectExtent l="19050" t="19050" r="21590" b="21590"/>
                        <wp:docPr id="362" name="Oval 3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010" cy="207010"/>
                                </a:xfrm>
                                <a:prstGeom prst="ellipse">
                                  <a:avLst/>
                                </a:prstGeom>
                                <a:noFill/>
                                <a:ln w="28575">
                                  <a:solidFill>
                                    <a:schemeClr val="accent5">
                                      <a:lumMod val="9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inline>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w16se="http://schemas.microsoft.com/office/word/2015/wordml/symex" xmlns:cx1="http://schemas.microsoft.com/office/drawing/2015/9/8/chartex" xmlns:cx="http://schemas.microsoft.com/office/drawing/2014/chartex">
                    <w:pict>
                      <v:oval w14:anchorId="0E2A9039" id="Oval 362" o:spid="_x0000_s1026" style="width:16.3pt;height:16.3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" filled="f" strokecolor="#428bce [2888]" strokeweight="2.25pt">
                        <v:stroke joinstyle="miter"/>
                        <w10:anchorlock/>
                      </v:oval>
                    </w:pict>
                  </mc:Fallback>
                </mc:AlternateContent>
              </w:r>
            </w:del>
          </w:p>
        </w:tc>
        <w:tc>
          <w:tcPr>
            <w:tcW w:w="450" w:type="dxa"/>
            <w:shd w:val="clear" w:color="auto" w:fill="FFFFFF" w:themeFill="background1"/>
            <w:tcMar>
              <w:top w:w="0" w:type="dxa"/>
              <w:left w:w="115" w:type="dxa"/>
              <w:bottom w:w="0" w:type="dxa"/>
              <w:right w:w="115" w:type="dxa"/>
            </w:tcMar>
            <w:vAlign w:val="center"/>
            <w:hideMark/>
          </w:tcPr>
          <w:p w14:paraId="3E43A74E" w14:textId="43F4D311" w:rsidR="00374341" w:rsidDel="00255315" w:rsidRDefault="00374341" w:rsidP="00374341">
            <w:pPr>
              <w:rPr>
                <w:del w:id="15209" w:author="Salah Soliman" w:date="2020-01-31T16:44:00Z"/>
                <w:rFonts w:asciiTheme="majorHAnsi" w:hAnsiTheme="majorHAnsi" w:cstheme="majorHAnsi"/>
              </w:rPr>
            </w:pPr>
            <w:del w:id="15210" w:author="Salah Soliman" w:date="2020-01-31T16:44:00Z">
              <w:r w:rsidDel="00255315">
                <w:rPr>
                  <w:rFonts w:asciiTheme="majorHAnsi" w:hAnsiTheme="majorHAnsi" w:cstheme="majorHAnsi"/>
                </w:rPr>
                <w:delText>b.</w:delText>
              </w:r>
            </w:del>
          </w:p>
        </w:tc>
        <w:tc>
          <w:tcPr>
            <w:tcW w:w="8836" w:type="dxa"/>
            <w:gridSpan w:val="3"/>
            <w:shd w:val="clear" w:color="auto" w:fill="FFFFFF" w:themeFill="background1"/>
            <w:tcMar>
              <w:top w:w="0" w:type="dxa"/>
              <w:left w:w="115" w:type="dxa"/>
              <w:bottom w:w="0" w:type="dxa"/>
              <w:right w:w="115" w:type="dxa"/>
            </w:tcMar>
            <w:vAlign w:val="center"/>
            <w:hideMark/>
          </w:tcPr>
          <w:p w14:paraId="4476261D" w14:textId="42A74EA8" w:rsidR="00374341" w:rsidDel="00255315" w:rsidRDefault="00374341" w:rsidP="00374341">
            <w:pPr>
              <w:rPr>
                <w:del w:id="15211" w:author="Salah Soliman" w:date="2020-01-31T16:44:00Z"/>
              </w:rPr>
            </w:pPr>
            <w:del w:id="15212" w:author="Salah Soliman" w:date="2020-01-31T16:44:00Z">
              <w:r w:rsidDel="00255315">
                <w:delText>box.</w:delText>
              </w:r>
            </w:del>
          </w:p>
        </w:tc>
        <w:tc>
          <w:tcPr>
            <w:tcW w:w="275" w:type="dxa"/>
            <w:tcBorders>
              <w:top w:val="nil"/>
              <w:left w:val="nil"/>
              <w:bottom w:val="nil"/>
              <w:right w:val="single" w:sz="4" w:space="0" w:color="5B9BD5" w:themeColor="accent5"/>
            </w:tcBorders>
            <w:shd w:val="clear" w:color="auto" w:fill="70AD47" w:themeFill="accent6"/>
            <w:tcMar>
              <w:top w:w="0" w:type="dxa"/>
              <w:left w:w="115" w:type="dxa"/>
              <w:bottom w:w="0" w:type="dxa"/>
              <w:right w:w="115" w:type="dxa"/>
            </w:tcMar>
          </w:tcPr>
          <w:p w14:paraId="03A10B05" w14:textId="278162DE" w:rsidR="00374341" w:rsidDel="00255315" w:rsidRDefault="00374341" w:rsidP="00374341">
            <w:pPr>
              <w:rPr>
                <w:del w:id="15213" w:author="Salah Soliman" w:date="2020-01-31T16:44:00Z"/>
              </w:rPr>
            </w:pPr>
          </w:p>
        </w:tc>
      </w:tr>
      <w:tr w:rsidR="00374341" w:rsidDel="00255315" w14:paraId="53847817" w14:textId="30DDF847" w:rsidTr="3E89A3C7">
        <w:trPr>
          <w:cantSplit/>
          <w:trHeight w:val="20"/>
          <w:del w:id="15214" w:author="Salah Soliman" w:date="2020-01-31T16:44:00Z"/>
        </w:trPr>
        <w:tc>
          <w:tcPr>
            <w:tcW w:w="264" w:type="dxa"/>
            <w:tcBorders>
              <w:top w:val="nil"/>
              <w:left w:val="single" w:sz="4" w:space="0" w:color="5B9BD5" w:themeColor="accent5"/>
              <w:bottom w:val="nil"/>
              <w:right w:val="nil"/>
            </w:tcBorders>
            <w:shd w:val="clear" w:color="auto" w:fill="70AD47" w:themeFill="accent6"/>
            <w:tcMar>
              <w:top w:w="0" w:type="dxa"/>
              <w:left w:w="115" w:type="dxa"/>
              <w:bottom w:w="0" w:type="dxa"/>
              <w:right w:w="115" w:type="dxa"/>
            </w:tcMar>
          </w:tcPr>
          <w:p w14:paraId="5F3374B9" w14:textId="77593237" w:rsidR="00374341" w:rsidDel="00255315" w:rsidRDefault="00374341" w:rsidP="00374341">
            <w:pPr>
              <w:pStyle w:val="NoSpacing"/>
              <w:rPr>
                <w:del w:id="15215" w:author="Salah Soliman" w:date="2020-01-31T16:44:00Z"/>
                <w:sz w:val="16"/>
                <w:szCs w:val="16"/>
              </w:rPr>
            </w:pPr>
          </w:p>
        </w:tc>
        <w:tc>
          <w:tcPr>
            <w:tcW w:w="630" w:type="dxa"/>
            <w:shd w:val="clear" w:color="auto" w:fill="70AD47" w:themeFill="accent6"/>
            <w:tcMar>
              <w:top w:w="0" w:type="dxa"/>
              <w:left w:w="115" w:type="dxa"/>
              <w:bottom w:w="0" w:type="dxa"/>
              <w:right w:w="115" w:type="dxa"/>
            </w:tcMar>
            <w:vAlign w:val="center"/>
          </w:tcPr>
          <w:p w14:paraId="5411BA44" w14:textId="33E8542E" w:rsidR="00374341" w:rsidDel="00255315" w:rsidRDefault="00374341" w:rsidP="00374341">
            <w:pPr>
              <w:pStyle w:val="NoSpacing"/>
              <w:rPr>
                <w:del w:id="15216" w:author="Salah Soliman" w:date="2020-01-31T16:44:00Z"/>
                <w:sz w:val="16"/>
                <w:szCs w:val="16"/>
              </w:rPr>
            </w:pPr>
          </w:p>
        </w:tc>
        <w:tc>
          <w:tcPr>
            <w:tcW w:w="3328" w:type="dxa"/>
            <w:gridSpan w:val="2"/>
            <w:shd w:val="clear" w:color="auto" w:fill="70AD47" w:themeFill="accent6"/>
            <w:tcMar>
              <w:top w:w="0" w:type="dxa"/>
              <w:left w:w="115" w:type="dxa"/>
              <w:bottom w:w="0" w:type="dxa"/>
              <w:right w:w="115" w:type="dxa"/>
            </w:tcMar>
            <w:vAlign w:val="center"/>
          </w:tcPr>
          <w:p w14:paraId="4723B378" w14:textId="72F22746" w:rsidR="00374341" w:rsidDel="00255315" w:rsidRDefault="00374341" w:rsidP="00374341">
            <w:pPr>
              <w:pStyle w:val="NoSpacing"/>
              <w:rPr>
                <w:del w:id="15217" w:author="Salah Soliman" w:date="2020-01-31T16:44:00Z"/>
                <w:sz w:val="16"/>
                <w:szCs w:val="16"/>
              </w:rPr>
            </w:pPr>
          </w:p>
        </w:tc>
        <w:tc>
          <w:tcPr>
            <w:tcW w:w="1979" w:type="dxa"/>
            <w:shd w:val="clear" w:color="auto" w:fill="70AD47" w:themeFill="accent6"/>
            <w:tcMar>
              <w:top w:w="0" w:type="dxa"/>
              <w:left w:w="115" w:type="dxa"/>
              <w:bottom w:w="0" w:type="dxa"/>
              <w:right w:w="115" w:type="dxa"/>
            </w:tcMar>
            <w:vAlign w:val="center"/>
          </w:tcPr>
          <w:p w14:paraId="3FA8EA98" w14:textId="4ED99BF8" w:rsidR="00374341" w:rsidDel="00255315" w:rsidRDefault="00374341" w:rsidP="00374341">
            <w:pPr>
              <w:pStyle w:val="NoSpacing"/>
              <w:rPr>
                <w:del w:id="15218" w:author="Salah Soliman" w:date="2020-01-31T16:44:00Z"/>
                <w:sz w:val="16"/>
                <w:szCs w:val="16"/>
              </w:rPr>
            </w:pPr>
          </w:p>
        </w:tc>
        <w:tc>
          <w:tcPr>
            <w:tcW w:w="3979" w:type="dxa"/>
            <w:shd w:val="clear" w:color="auto" w:fill="70AD47" w:themeFill="accent6"/>
            <w:tcMar>
              <w:top w:w="0" w:type="dxa"/>
              <w:left w:w="115" w:type="dxa"/>
              <w:bottom w:w="0" w:type="dxa"/>
              <w:right w:w="115" w:type="dxa"/>
            </w:tcMar>
            <w:vAlign w:val="center"/>
          </w:tcPr>
          <w:p w14:paraId="4E3CA78E" w14:textId="0D415688" w:rsidR="00374341" w:rsidDel="00255315" w:rsidRDefault="00374341" w:rsidP="00374341">
            <w:pPr>
              <w:pStyle w:val="NoSpacing"/>
              <w:rPr>
                <w:del w:id="15219" w:author="Salah Soliman" w:date="2020-01-31T16:44:00Z"/>
                <w:noProof/>
                <w:sz w:val="16"/>
                <w:szCs w:val="16"/>
              </w:rPr>
            </w:pPr>
          </w:p>
        </w:tc>
        <w:tc>
          <w:tcPr>
            <w:tcW w:w="275" w:type="dxa"/>
            <w:tcBorders>
              <w:top w:val="nil"/>
              <w:left w:val="nil"/>
              <w:bottom w:val="nil"/>
              <w:right w:val="single" w:sz="4" w:space="0" w:color="5B9BD5" w:themeColor="accent5"/>
            </w:tcBorders>
            <w:shd w:val="clear" w:color="auto" w:fill="70AD47" w:themeFill="accent6"/>
            <w:tcMar>
              <w:top w:w="0" w:type="dxa"/>
              <w:left w:w="115" w:type="dxa"/>
              <w:bottom w:w="0" w:type="dxa"/>
              <w:right w:w="115" w:type="dxa"/>
            </w:tcMar>
          </w:tcPr>
          <w:p w14:paraId="07F4C05E" w14:textId="1EA1664A" w:rsidR="00374341" w:rsidDel="00255315" w:rsidRDefault="00374341" w:rsidP="00374341">
            <w:pPr>
              <w:pStyle w:val="NoSpacing"/>
              <w:rPr>
                <w:del w:id="15220" w:author="Salah Soliman" w:date="2020-01-31T16:44:00Z"/>
                <w:sz w:val="16"/>
                <w:szCs w:val="16"/>
              </w:rPr>
            </w:pPr>
          </w:p>
        </w:tc>
      </w:tr>
      <w:tr w:rsidR="00374341" w:rsidDel="00255315" w14:paraId="02C1B49A" w14:textId="4CF7D2FD" w:rsidTr="3E89A3C7">
        <w:trPr>
          <w:cantSplit/>
          <w:del w:id="15221" w:author="Salah Soliman" w:date="2020-01-31T16:44:00Z"/>
        </w:trPr>
        <w:tc>
          <w:tcPr>
            <w:tcW w:w="264" w:type="dxa"/>
            <w:tcBorders>
              <w:top w:val="nil"/>
              <w:left w:val="single" w:sz="4" w:space="0" w:color="5B9BD5" w:themeColor="accent5"/>
              <w:bottom w:val="nil"/>
              <w:right w:val="nil"/>
            </w:tcBorders>
            <w:shd w:val="clear" w:color="auto" w:fill="70AD47" w:themeFill="accent6"/>
            <w:tcMar>
              <w:top w:w="0" w:type="dxa"/>
              <w:left w:w="115" w:type="dxa"/>
              <w:bottom w:w="0" w:type="dxa"/>
              <w:right w:w="115" w:type="dxa"/>
            </w:tcMar>
          </w:tcPr>
          <w:p w14:paraId="1BFFEF10" w14:textId="4E8A9C00" w:rsidR="00374341" w:rsidDel="00255315" w:rsidRDefault="00374341" w:rsidP="00374341">
            <w:pPr>
              <w:rPr>
                <w:del w:id="15222" w:author="Salah Soliman" w:date="2020-01-31T16:44:00Z"/>
              </w:rPr>
            </w:pPr>
          </w:p>
        </w:tc>
        <w:tc>
          <w:tcPr>
            <w:tcW w:w="630" w:type="dxa"/>
            <w:shd w:val="clear" w:color="auto" w:fill="FFFFFF" w:themeFill="background1"/>
            <w:tcMar>
              <w:top w:w="0" w:type="dxa"/>
              <w:left w:w="115" w:type="dxa"/>
              <w:bottom w:w="0" w:type="dxa"/>
              <w:right w:w="115" w:type="dxa"/>
            </w:tcMar>
            <w:vAlign w:val="center"/>
            <w:hideMark/>
          </w:tcPr>
          <w:p w14:paraId="4482F115" w14:textId="23FD1232" w:rsidR="00374341" w:rsidDel="00255315" w:rsidRDefault="00374341" w:rsidP="00374341">
            <w:pPr>
              <w:rPr>
                <w:del w:id="15223" w:author="Salah Soliman" w:date="2020-01-31T16:44:00Z"/>
                <w:noProof/>
              </w:rPr>
            </w:pPr>
            <w:del w:id="15224" w:author="Salah Soliman" w:date="2020-01-31T16:44:00Z">
              <w:r w:rsidDel="00255315">
                <w:rPr>
                  <w:noProof/>
                </w:rPr>
                <mc:AlternateContent>
                  <mc:Choice Requires="wps">
                    <w:drawing>
                      <wp:inline distT="0" distB="0" distL="0" distR="0" wp14:anchorId="76A4C5AE" wp14:editId="2A40ADB5">
                        <wp:extent cx="207010" cy="207010"/>
                        <wp:effectExtent l="19050" t="19050" r="21590" b="21590"/>
                        <wp:docPr id="361" name="Oval 3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010" cy="207010"/>
                                </a:xfrm>
                                <a:prstGeom prst="ellipse">
                                  <a:avLst/>
                                </a:prstGeom>
                                <a:noFill/>
                                <a:ln w="28575">
                                  <a:solidFill>
                                    <a:schemeClr val="accent5">
                                      <a:lumMod val="9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inline>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w16se="http://schemas.microsoft.com/office/word/2015/wordml/symex" xmlns:cx1="http://schemas.microsoft.com/office/drawing/2015/9/8/chartex" xmlns:cx="http://schemas.microsoft.com/office/drawing/2014/chartex">
                    <w:pict>
                      <v:oval w14:anchorId="0FF58185" id="Oval 361" o:spid="_x0000_s1026" style="width:16.3pt;height:16.3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" filled="f" strokecolor="#428bce [2888]" strokeweight="2.25pt">
                        <v:stroke joinstyle="miter"/>
                        <w10:anchorlock/>
                      </v:oval>
                    </w:pict>
                  </mc:Fallback>
                </mc:AlternateContent>
              </w:r>
            </w:del>
          </w:p>
        </w:tc>
        <w:tc>
          <w:tcPr>
            <w:tcW w:w="450" w:type="dxa"/>
            <w:shd w:val="clear" w:color="auto" w:fill="FFFFFF" w:themeFill="background1"/>
            <w:tcMar>
              <w:top w:w="0" w:type="dxa"/>
              <w:left w:w="115" w:type="dxa"/>
              <w:bottom w:w="0" w:type="dxa"/>
              <w:right w:w="115" w:type="dxa"/>
            </w:tcMar>
            <w:vAlign w:val="center"/>
            <w:hideMark/>
          </w:tcPr>
          <w:p w14:paraId="6E679C46" w14:textId="7B9DDC1F" w:rsidR="00374341" w:rsidDel="00255315" w:rsidRDefault="00374341" w:rsidP="00374341">
            <w:pPr>
              <w:rPr>
                <w:del w:id="15225" w:author="Salah Soliman" w:date="2020-01-31T16:44:00Z"/>
                <w:rFonts w:asciiTheme="majorHAnsi" w:hAnsiTheme="majorHAnsi" w:cstheme="majorHAnsi"/>
              </w:rPr>
            </w:pPr>
            <w:del w:id="15226" w:author="Salah Soliman" w:date="2020-01-31T16:44:00Z">
              <w:r w:rsidDel="00255315">
                <w:rPr>
                  <w:rFonts w:asciiTheme="majorHAnsi" w:hAnsiTheme="majorHAnsi" w:cstheme="majorHAnsi"/>
                </w:rPr>
                <w:delText>c.</w:delText>
              </w:r>
            </w:del>
          </w:p>
        </w:tc>
        <w:tc>
          <w:tcPr>
            <w:tcW w:w="8836" w:type="dxa"/>
            <w:gridSpan w:val="3"/>
            <w:shd w:val="clear" w:color="auto" w:fill="FFFFFF" w:themeFill="background1"/>
            <w:tcMar>
              <w:top w:w="0" w:type="dxa"/>
              <w:left w:w="115" w:type="dxa"/>
              <w:bottom w:w="0" w:type="dxa"/>
              <w:right w:w="115" w:type="dxa"/>
            </w:tcMar>
            <w:vAlign w:val="center"/>
            <w:hideMark/>
          </w:tcPr>
          <w:p w14:paraId="17E32DFB" w14:textId="49BFFDE1" w:rsidR="00374341" w:rsidDel="00255315" w:rsidRDefault="00374341" w:rsidP="00374341">
            <w:pPr>
              <w:rPr>
                <w:del w:id="15227" w:author="Salah Soliman" w:date="2020-01-31T16:44:00Z"/>
              </w:rPr>
            </w:pPr>
            <w:del w:id="15228" w:author="Salah Soliman" w:date="2020-01-31T16:44:00Z">
              <w:r w:rsidDel="00255315">
                <w:rPr>
                  <w:rFonts w:cstheme="minorHAnsi"/>
                  <w:highlight w:val="green"/>
                </w:rPr>
                <w:delText>scatter.</w:delText>
              </w:r>
            </w:del>
          </w:p>
        </w:tc>
        <w:tc>
          <w:tcPr>
            <w:tcW w:w="275" w:type="dxa"/>
            <w:tcBorders>
              <w:top w:val="nil"/>
              <w:left w:val="nil"/>
              <w:bottom w:val="nil"/>
              <w:right w:val="single" w:sz="4" w:space="0" w:color="5B9BD5" w:themeColor="accent5"/>
            </w:tcBorders>
            <w:shd w:val="clear" w:color="auto" w:fill="70AD47" w:themeFill="accent6"/>
            <w:tcMar>
              <w:top w:w="0" w:type="dxa"/>
              <w:left w:w="115" w:type="dxa"/>
              <w:bottom w:w="0" w:type="dxa"/>
              <w:right w:w="115" w:type="dxa"/>
            </w:tcMar>
          </w:tcPr>
          <w:p w14:paraId="0167B61A" w14:textId="657B79AD" w:rsidR="00374341" w:rsidDel="00255315" w:rsidRDefault="00374341" w:rsidP="00374341">
            <w:pPr>
              <w:rPr>
                <w:del w:id="15229" w:author="Salah Soliman" w:date="2020-01-31T16:44:00Z"/>
              </w:rPr>
            </w:pPr>
          </w:p>
        </w:tc>
      </w:tr>
      <w:tr w:rsidR="00374341" w:rsidDel="00255315" w14:paraId="4D097D7F" w14:textId="4128CC8B" w:rsidTr="3E89A3C7">
        <w:trPr>
          <w:cantSplit/>
          <w:del w:id="15230" w:author="Salah Soliman" w:date="2020-01-31T16:44:00Z"/>
        </w:trPr>
        <w:tc>
          <w:tcPr>
            <w:tcW w:w="264" w:type="dxa"/>
            <w:tcBorders>
              <w:top w:val="nil"/>
              <w:left w:val="single" w:sz="4" w:space="0" w:color="5B9BD5" w:themeColor="accent5"/>
              <w:bottom w:val="nil"/>
              <w:right w:val="nil"/>
            </w:tcBorders>
            <w:shd w:val="clear" w:color="auto" w:fill="70AD47" w:themeFill="accent6"/>
            <w:tcMar>
              <w:top w:w="0" w:type="dxa"/>
              <w:left w:w="115" w:type="dxa"/>
              <w:bottom w:w="0" w:type="dxa"/>
              <w:right w:w="115" w:type="dxa"/>
            </w:tcMar>
          </w:tcPr>
          <w:p w14:paraId="5C3A316A" w14:textId="5A661863" w:rsidR="00374341" w:rsidDel="00255315" w:rsidRDefault="00374341" w:rsidP="00374341">
            <w:pPr>
              <w:pStyle w:val="NoSpacing"/>
              <w:rPr>
                <w:del w:id="15231" w:author="Salah Soliman" w:date="2020-01-31T16:44:00Z"/>
                <w:sz w:val="16"/>
                <w:szCs w:val="16"/>
              </w:rPr>
            </w:pPr>
          </w:p>
        </w:tc>
        <w:tc>
          <w:tcPr>
            <w:tcW w:w="3958" w:type="dxa"/>
            <w:gridSpan w:val="3"/>
            <w:shd w:val="clear" w:color="auto" w:fill="70AD47" w:themeFill="accent6"/>
            <w:tcMar>
              <w:top w:w="0" w:type="dxa"/>
              <w:left w:w="115" w:type="dxa"/>
              <w:bottom w:w="0" w:type="dxa"/>
              <w:right w:w="115" w:type="dxa"/>
            </w:tcMar>
            <w:vAlign w:val="center"/>
          </w:tcPr>
          <w:p w14:paraId="3F86A10F" w14:textId="19C27E0F" w:rsidR="00374341" w:rsidDel="00255315" w:rsidRDefault="00374341" w:rsidP="00374341">
            <w:pPr>
              <w:pStyle w:val="NoSpacing"/>
              <w:rPr>
                <w:del w:id="15232" w:author="Salah Soliman" w:date="2020-01-31T16:44:00Z"/>
                <w:sz w:val="16"/>
                <w:szCs w:val="16"/>
              </w:rPr>
            </w:pPr>
          </w:p>
        </w:tc>
        <w:tc>
          <w:tcPr>
            <w:tcW w:w="1979" w:type="dxa"/>
            <w:shd w:val="clear" w:color="auto" w:fill="70AD47" w:themeFill="accent6"/>
            <w:tcMar>
              <w:top w:w="0" w:type="dxa"/>
              <w:left w:w="115" w:type="dxa"/>
              <w:bottom w:w="0" w:type="dxa"/>
              <w:right w:w="115" w:type="dxa"/>
            </w:tcMar>
            <w:vAlign w:val="center"/>
          </w:tcPr>
          <w:p w14:paraId="2ADD9D1C" w14:textId="556AD519" w:rsidR="00374341" w:rsidDel="00255315" w:rsidRDefault="00374341" w:rsidP="00374341">
            <w:pPr>
              <w:pStyle w:val="NoSpacing"/>
              <w:rPr>
                <w:del w:id="15233" w:author="Salah Soliman" w:date="2020-01-31T16:44:00Z"/>
                <w:sz w:val="16"/>
                <w:szCs w:val="16"/>
              </w:rPr>
            </w:pPr>
          </w:p>
        </w:tc>
        <w:tc>
          <w:tcPr>
            <w:tcW w:w="3979" w:type="dxa"/>
            <w:shd w:val="clear" w:color="auto" w:fill="70AD47" w:themeFill="accent6"/>
            <w:tcMar>
              <w:top w:w="0" w:type="dxa"/>
              <w:left w:w="115" w:type="dxa"/>
              <w:bottom w:w="0" w:type="dxa"/>
              <w:right w:w="115" w:type="dxa"/>
            </w:tcMar>
            <w:vAlign w:val="center"/>
          </w:tcPr>
          <w:p w14:paraId="12E0FACA" w14:textId="7E7DFD24" w:rsidR="00374341" w:rsidDel="00255315" w:rsidRDefault="00374341" w:rsidP="00374341">
            <w:pPr>
              <w:pStyle w:val="NoSpacing"/>
              <w:rPr>
                <w:del w:id="15234" w:author="Salah Soliman" w:date="2020-01-31T16:44:00Z"/>
                <w:sz w:val="16"/>
                <w:szCs w:val="16"/>
              </w:rPr>
            </w:pPr>
          </w:p>
        </w:tc>
        <w:tc>
          <w:tcPr>
            <w:tcW w:w="275" w:type="dxa"/>
            <w:tcBorders>
              <w:top w:val="nil"/>
              <w:left w:val="nil"/>
              <w:bottom w:val="nil"/>
              <w:right w:val="single" w:sz="4" w:space="0" w:color="5B9BD5" w:themeColor="accent5"/>
            </w:tcBorders>
            <w:shd w:val="clear" w:color="auto" w:fill="70AD47" w:themeFill="accent6"/>
            <w:tcMar>
              <w:top w:w="0" w:type="dxa"/>
              <w:left w:w="115" w:type="dxa"/>
              <w:bottom w:w="0" w:type="dxa"/>
              <w:right w:w="115" w:type="dxa"/>
            </w:tcMar>
          </w:tcPr>
          <w:p w14:paraId="5C01D306" w14:textId="42653ED8" w:rsidR="00374341" w:rsidDel="00255315" w:rsidRDefault="00374341" w:rsidP="00374341">
            <w:pPr>
              <w:pStyle w:val="NoSpacing"/>
              <w:rPr>
                <w:del w:id="15235" w:author="Salah Soliman" w:date="2020-01-31T16:44:00Z"/>
                <w:sz w:val="16"/>
                <w:szCs w:val="16"/>
              </w:rPr>
            </w:pPr>
          </w:p>
        </w:tc>
      </w:tr>
      <w:tr w:rsidR="00374341" w:rsidDel="00255315" w14:paraId="482BC13A" w14:textId="21827D22" w:rsidTr="3E89A3C7">
        <w:trPr>
          <w:cantSplit/>
          <w:del w:id="15236" w:author="Salah Soliman" w:date="2020-01-31T16:44:00Z"/>
        </w:trPr>
        <w:tc>
          <w:tcPr>
            <w:tcW w:w="264" w:type="dxa"/>
            <w:tcBorders>
              <w:top w:val="nil"/>
              <w:left w:val="single" w:sz="4" w:space="0" w:color="5B9BD5" w:themeColor="accent5"/>
              <w:bottom w:val="nil"/>
              <w:right w:val="nil"/>
            </w:tcBorders>
            <w:shd w:val="clear" w:color="auto" w:fill="70AD47" w:themeFill="accent6"/>
            <w:tcMar>
              <w:top w:w="0" w:type="dxa"/>
              <w:left w:w="115" w:type="dxa"/>
              <w:bottom w:w="0" w:type="dxa"/>
              <w:right w:w="115" w:type="dxa"/>
            </w:tcMar>
          </w:tcPr>
          <w:p w14:paraId="002055B2" w14:textId="553BD5CC" w:rsidR="00374341" w:rsidDel="00255315" w:rsidRDefault="00374341" w:rsidP="00374341">
            <w:pPr>
              <w:rPr>
                <w:del w:id="15237" w:author="Salah Soliman" w:date="2020-01-31T16:44:00Z"/>
              </w:rPr>
            </w:pPr>
          </w:p>
        </w:tc>
        <w:tc>
          <w:tcPr>
            <w:tcW w:w="630" w:type="dxa"/>
            <w:shd w:val="clear" w:color="auto" w:fill="FFFFFF" w:themeFill="background1"/>
            <w:tcMar>
              <w:top w:w="0" w:type="dxa"/>
              <w:left w:w="115" w:type="dxa"/>
              <w:bottom w:w="0" w:type="dxa"/>
              <w:right w:w="115" w:type="dxa"/>
            </w:tcMar>
            <w:vAlign w:val="center"/>
            <w:hideMark/>
          </w:tcPr>
          <w:p w14:paraId="738437FF" w14:textId="3E066C71" w:rsidR="00374341" w:rsidDel="00255315" w:rsidRDefault="00374341" w:rsidP="00374341">
            <w:pPr>
              <w:rPr>
                <w:del w:id="15238" w:author="Salah Soliman" w:date="2020-01-31T16:44:00Z"/>
                <w:noProof/>
              </w:rPr>
            </w:pPr>
            <w:del w:id="15239" w:author="Salah Soliman" w:date="2020-01-31T16:44:00Z">
              <w:r w:rsidDel="00255315">
                <w:rPr>
                  <w:noProof/>
                </w:rPr>
                <mc:AlternateContent>
                  <mc:Choice Requires="wps">
                    <w:drawing>
                      <wp:inline distT="0" distB="0" distL="0" distR="0" wp14:anchorId="0E54B839" wp14:editId="632C1069">
                        <wp:extent cx="207010" cy="207010"/>
                        <wp:effectExtent l="19050" t="19050" r="21590" b="21590"/>
                        <wp:docPr id="360" name="Oval 36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010" cy="207010"/>
                                </a:xfrm>
                                <a:prstGeom prst="ellipse">
                                  <a:avLst/>
                                </a:prstGeom>
                                <a:noFill/>
                                <a:ln w="28575">
                                  <a:solidFill>
                                    <a:schemeClr val="accent5">
                                      <a:lumMod val="9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inline>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w16se="http://schemas.microsoft.com/office/word/2015/wordml/symex" xmlns:cx1="http://schemas.microsoft.com/office/drawing/2015/9/8/chartex" xmlns:cx="http://schemas.microsoft.com/office/drawing/2014/chartex">
                    <w:pict>
                      <v:oval w14:anchorId="7E3A65BF" id="Oval 360" o:spid="_x0000_s1026" style="width:16.3pt;height:16.3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" filled="f" strokecolor="#428bce [2888]" strokeweight="2.25pt">
                        <v:stroke joinstyle="miter"/>
                        <w10:anchorlock/>
                      </v:oval>
                    </w:pict>
                  </mc:Fallback>
                </mc:AlternateContent>
              </w:r>
            </w:del>
          </w:p>
        </w:tc>
        <w:tc>
          <w:tcPr>
            <w:tcW w:w="450" w:type="dxa"/>
            <w:shd w:val="clear" w:color="auto" w:fill="FFFFFF" w:themeFill="background1"/>
            <w:tcMar>
              <w:top w:w="0" w:type="dxa"/>
              <w:left w:w="115" w:type="dxa"/>
              <w:bottom w:w="0" w:type="dxa"/>
              <w:right w:w="115" w:type="dxa"/>
            </w:tcMar>
            <w:vAlign w:val="center"/>
            <w:hideMark/>
          </w:tcPr>
          <w:p w14:paraId="32652388" w14:textId="678298F6" w:rsidR="00374341" w:rsidDel="00255315" w:rsidRDefault="00374341" w:rsidP="00374341">
            <w:pPr>
              <w:rPr>
                <w:del w:id="15240" w:author="Salah Soliman" w:date="2020-01-31T16:44:00Z"/>
                <w:rFonts w:asciiTheme="majorHAnsi" w:hAnsiTheme="majorHAnsi" w:cstheme="majorHAnsi"/>
              </w:rPr>
            </w:pPr>
            <w:del w:id="15241" w:author="Salah Soliman" w:date="2020-01-31T16:44:00Z">
              <w:r w:rsidDel="00255315">
                <w:rPr>
                  <w:rFonts w:asciiTheme="majorHAnsi" w:hAnsiTheme="majorHAnsi" w:cstheme="majorHAnsi"/>
                </w:rPr>
                <w:delText>d.</w:delText>
              </w:r>
            </w:del>
          </w:p>
        </w:tc>
        <w:tc>
          <w:tcPr>
            <w:tcW w:w="8836" w:type="dxa"/>
            <w:gridSpan w:val="3"/>
            <w:shd w:val="clear" w:color="auto" w:fill="FFFFFF" w:themeFill="background1"/>
            <w:tcMar>
              <w:top w:w="0" w:type="dxa"/>
              <w:left w:w="115" w:type="dxa"/>
              <w:bottom w:w="0" w:type="dxa"/>
              <w:right w:w="115" w:type="dxa"/>
            </w:tcMar>
            <w:vAlign w:val="center"/>
            <w:hideMark/>
          </w:tcPr>
          <w:p w14:paraId="6D10DDDD" w14:textId="779378F4" w:rsidR="00374341" w:rsidDel="00255315" w:rsidRDefault="00374341" w:rsidP="00374341">
            <w:pPr>
              <w:rPr>
                <w:del w:id="15242" w:author="Salah Soliman" w:date="2020-01-31T16:44:00Z"/>
              </w:rPr>
            </w:pPr>
            <w:del w:id="15243" w:author="Salah Soliman" w:date="2020-01-31T16:44:00Z">
              <w:r w:rsidDel="00255315">
                <w:delText>violin.</w:delText>
              </w:r>
            </w:del>
          </w:p>
        </w:tc>
        <w:tc>
          <w:tcPr>
            <w:tcW w:w="275" w:type="dxa"/>
            <w:tcBorders>
              <w:top w:val="nil"/>
              <w:left w:val="nil"/>
              <w:bottom w:val="nil"/>
              <w:right w:val="single" w:sz="4" w:space="0" w:color="5B9BD5" w:themeColor="accent5"/>
            </w:tcBorders>
            <w:shd w:val="clear" w:color="auto" w:fill="70AD47" w:themeFill="accent6"/>
            <w:tcMar>
              <w:top w:w="0" w:type="dxa"/>
              <w:left w:w="115" w:type="dxa"/>
              <w:bottom w:w="0" w:type="dxa"/>
              <w:right w:w="115" w:type="dxa"/>
            </w:tcMar>
          </w:tcPr>
          <w:p w14:paraId="3B1C4FBC" w14:textId="6F9425FE" w:rsidR="00374341" w:rsidDel="00255315" w:rsidRDefault="00374341" w:rsidP="00374341">
            <w:pPr>
              <w:rPr>
                <w:del w:id="15244" w:author="Salah Soliman" w:date="2020-01-31T16:44:00Z"/>
              </w:rPr>
            </w:pPr>
          </w:p>
        </w:tc>
      </w:tr>
      <w:tr w:rsidR="00374341" w:rsidDel="00255315" w14:paraId="3E749D7F" w14:textId="4B1FF0FF" w:rsidTr="3E89A3C7">
        <w:trPr>
          <w:cantSplit/>
          <w:del w:id="15245" w:author="Salah Soliman" w:date="2020-01-31T16:44:00Z"/>
        </w:trPr>
        <w:tc>
          <w:tcPr>
            <w:tcW w:w="264" w:type="dxa"/>
            <w:tcBorders>
              <w:top w:val="nil"/>
              <w:left w:val="single" w:sz="4" w:space="0" w:color="5B9BD5" w:themeColor="accent5"/>
              <w:bottom w:val="nil"/>
              <w:right w:val="nil"/>
            </w:tcBorders>
            <w:shd w:val="clear" w:color="auto" w:fill="70AD47" w:themeFill="accent6"/>
            <w:tcMar>
              <w:top w:w="0" w:type="dxa"/>
              <w:left w:w="115" w:type="dxa"/>
              <w:bottom w:w="0" w:type="dxa"/>
              <w:right w:w="115" w:type="dxa"/>
            </w:tcMar>
          </w:tcPr>
          <w:p w14:paraId="51A0B76B" w14:textId="26073E92" w:rsidR="00374341" w:rsidDel="00255315" w:rsidRDefault="00374341" w:rsidP="00374341">
            <w:pPr>
              <w:pStyle w:val="NoSpacing"/>
              <w:rPr>
                <w:del w:id="15246" w:author="Salah Soliman" w:date="2020-01-31T16:44:00Z"/>
                <w:sz w:val="16"/>
                <w:szCs w:val="16"/>
              </w:rPr>
            </w:pPr>
          </w:p>
        </w:tc>
        <w:tc>
          <w:tcPr>
            <w:tcW w:w="3958" w:type="dxa"/>
            <w:gridSpan w:val="3"/>
            <w:shd w:val="clear" w:color="auto" w:fill="70AD47" w:themeFill="accent6"/>
            <w:tcMar>
              <w:top w:w="0" w:type="dxa"/>
              <w:left w:w="115" w:type="dxa"/>
              <w:bottom w:w="0" w:type="dxa"/>
              <w:right w:w="115" w:type="dxa"/>
            </w:tcMar>
            <w:vAlign w:val="center"/>
          </w:tcPr>
          <w:p w14:paraId="1DA96C8C" w14:textId="7EF829DF" w:rsidR="00374341" w:rsidDel="00255315" w:rsidRDefault="00374341" w:rsidP="00374341">
            <w:pPr>
              <w:pStyle w:val="NoSpacing"/>
              <w:rPr>
                <w:del w:id="15247" w:author="Salah Soliman" w:date="2020-01-31T16:44:00Z"/>
                <w:sz w:val="16"/>
                <w:szCs w:val="16"/>
              </w:rPr>
            </w:pPr>
          </w:p>
        </w:tc>
        <w:tc>
          <w:tcPr>
            <w:tcW w:w="1979" w:type="dxa"/>
            <w:shd w:val="clear" w:color="auto" w:fill="70AD47" w:themeFill="accent6"/>
            <w:tcMar>
              <w:top w:w="0" w:type="dxa"/>
              <w:left w:w="115" w:type="dxa"/>
              <w:bottom w:w="0" w:type="dxa"/>
              <w:right w:w="115" w:type="dxa"/>
            </w:tcMar>
            <w:vAlign w:val="center"/>
          </w:tcPr>
          <w:p w14:paraId="07B60730" w14:textId="116B511E" w:rsidR="00374341" w:rsidDel="00255315" w:rsidRDefault="00374341" w:rsidP="00374341">
            <w:pPr>
              <w:pStyle w:val="NoSpacing"/>
              <w:rPr>
                <w:del w:id="15248" w:author="Salah Soliman" w:date="2020-01-31T16:44:00Z"/>
                <w:sz w:val="16"/>
                <w:szCs w:val="16"/>
              </w:rPr>
            </w:pPr>
          </w:p>
        </w:tc>
        <w:tc>
          <w:tcPr>
            <w:tcW w:w="3979" w:type="dxa"/>
            <w:shd w:val="clear" w:color="auto" w:fill="70AD47" w:themeFill="accent6"/>
            <w:tcMar>
              <w:top w:w="0" w:type="dxa"/>
              <w:left w:w="115" w:type="dxa"/>
              <w:bottom w:w="0" w:type="dxa"/>
              <w:right w:w="115" w:type="dxa"/>
            </w:tcMar>
            <w:vAlign w:val="center"/>
          </w:tcPr>
          <w:p w14:paraId="6D3E651F" w14:textId="5D139E2D" w:rsidR="00374341" w:rsidDel="00255315" w:rsidRDefault="00374341" w:rsidP="00374341">
            <w:pPr>
              <w:pStyle w:val="NoSpacing"/>
              <w:rPr>
                <w:del w:id="15249" w:author="Salah Soliman" w:date="2020-01-31T16:44:00Z"/>
                <w:sz w:val="16"/>
                <w:szCs w:val="16"/>
              </w:rPr>
            </w:pPr>
          </w:p>
        </w:tc>
        <w:tc>
          <w:tcPr>
            <w:tcW w:w="275" w:type="dxa"/>
            <w:tcBorders>
              <w:top w:val="nil"/>
              <w:left w:val="nil"/>
              <w:bottom w:val="nil"/>
              <w:right w:val="single" w:sz="4" w:space="0" w:color="5B9BD5" w:themeColor="accent5"/>
            </w:tcBorders>
            <w:shd w:val="clear" w:color="auto" w:fill="70AD47" w:themeFill="accent6"/>
            <w:tcMar>
              <w:top w:w="0" w:type="dxa"/>
              <w:left w:w="115" w:type="dxa"/>
              <w:bottom w:w="0" w:type="dxa"/>
              <w:right w:w="115" w:type="dxa"/>
            </w:tcMar>
          </w:tcPr>
          <w:p w14:paraId="0DBA484E" w14:textId="54A7F99D" w:rsidR="00374341" w:rsidDel="00255315" w:rsidRDefault="00374341" w:rsidP="00374341">
            <w:pPr>
              <w:pStyle w:val="NoSpacing"/>
              <w:rPr>
                <w:del w:id="15250" w:author="Salah Soliman" w:date="2020-01-31T16:44:00Z"/>
                <w:sz w:val="16"/>
                <w:szCs w:val="16"/>
              </w:rPr>
            </w:pPr>
          </w:p>
        </w:tc>
      </w:tr>
      <w:tr w:rsidR="00374341" w:rsidDel="00255315" w14:paraId="50FED403" w14:textId="01A5D9A8" w:rsidTr="3E89A3C7">
        <w:trPr>
          <w:cantSplit/>
          <w:del w:id="15251" w:author="Salah Soliman" w:date="2020-01-31T16:44:00Z"/>
        </w:trPr>
        <w:tc>
          <w:tcPr>
            <w:tcW w:w="264" w:type="dxa"/>
            <w:tcBorders>
              <w:top w:val="nil"/>
              <w:left w:val="single" w:sz="4" w:space="0" w:color="5B9BD5" w:themeColor="accent5"/>
              <w:bottom w:val="single" w:sz="4" w:space="0" w:color="5B9BD5" w:themeColor="accent5"/>
              <w:right w:val="nil"/>
            </w:tcBorders>
            <w:shd w:val="clear" w:color="auto" w:fill="70AD47" w:themeFill="accent6"/>
            <w:tcMar>
              <w:top w:w="0" w:type="dxa"/>
              <w:left w:w="115" w:type="dxa"/>
              <w:bottom w:w="0" w:type="dxa"/>
              <w:right w:w="115" w:type="dxa"/>
            </w:tcMar>
          </w:tcPr>
          <w:p w14:paraId="1ACADDB7" w14:textId="236D553C" w:rsidR="00374341" w:rsidDel="00255315" w:rsidRDefault="00374341" w:rsidP="00374341">
            <w:pPr>
              <w:rPr>
                <w:del w:id="15252" w:author="Salah Soliman" w:date="2020-01-31T16:44:00Z"/>
              </w:rPr>
            </w:pPr>
          </w:p>
        </w:tc>
        <w:tc>
          <w:tcPr>
            <w:tcW w:w="3958" w:type="dxa"/>
            <w:gridSpan w:val="3"/>
            <w:tcBorders>
              <w:top w:val="nil"/>
              <w:left w:val="nil"/>
              <w:bottom w:val="single" w:sz="4" w:space="0" w:color="5B9BD5" w:themeColor="accent5"/>
              <w:right w:val="nil"/>
            </w:tcBorders>
            <w:shd w:val="clear" w:color="auto" w:fill="70AD47" w:themeFill="accent6"/>
            <w:tcMar>
              <w:top w:w="0" w:type="dxa"/>
              <w:left w:w="115" w:type="dxa"/>
              <w:bottom w:w="0" w:type="dxa"/>
              <w:right w:w="115" w:type="dxa"/>
            </w:tcMar>
            <w:vAlign w:val="center"/>
          </w:tcPr>
          <w:p w14:paraId="73A88161" w14:textId="346B962B" w:rsidR="00374341" w:rsidDel="00255315" w:rsidRDefault="00374341" w:rsidP="00374341">
            <w:pPr>
              <w:rPr>
                <w:del w:id="15253" w:author="Salah Soliman" w:date="2020-01-31T16:44:00Z"/>
              </w:rPr>
            </w:pPr>
          </w:p>
        </w:tc>
        <w:tc>
          <w:tcPr>
            <w:tcW w:w="1979" w:type="dxa"/>
            <w:tcBorders>
              <w:top w:val="nil"/>
              <w:left w:val="nil"/>
              <w:bottom w:val="single" w:sz="4" w:space="0" w:color="5B9BD5" w:themeColor="accent5"/>
              <w:right w:val="nil"/>
            </w:tcBorders>
            <w:shd w:val="clear" w:color="auto" w:fill="70AD47" w:themeFill="accent6"/>
            <w:tcMar>
              <w:top w:w="0" w:type="dxa"/>
              <w:left w:w="115" w:type="dxa"/>
              <w:bottom w:w="0" w:type="dxa"/>
              <w:right w:w="115" w:type="dxa"/>
            </w:tcMar>
            <w:vAlign w:val="center"/>
            <w:hideMark/>
          </w:tcPr>
          <w:p w14:paraId="22786685" w14:textId="77C2391C" w:rsidR="00374341" w:rsidDel="00255315" w:rsidRDefault="00374341" w:rsidP="00374341">
            <w:pPr>
              <w:rPr>
                <w:del w:id="15254" w:author="Salah Soliman" w:date="2020-01-31T16:44:00Z"/>
              </w:rPr>
            </w:pPr>
            <w:del w:id="15255" w:author="Salah Soliman" w:date="2020-01-31T16:44:00Z">
              <w:r w:rsidDel="00255315">
                <w:rPr>
                  <w:noProof/>
                </w:rPr>
                <w:drawing>
                  <wp:inline distT="0" distB="0" distL="0" distR="0" wp14:anchorId="2C7E84B5" wp14:editId="0CB5D133">
                    <wp:extent cx="57150" cy="15240"/>
                    <wp:effectExtent l="0" t="0" r="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7150" cy="15240"/>
                            </a:xfrm>
                            <a:prstGeom prst="rect">
                              <a:avLst/>
                            </a:prstGeom>
                            <a:noFill/>
                            <a:ln>
                              <a:noFill/>
                            </a:ln>
                          </pic:spPr>
                        </pic:pic>
                      </a:graphicData>
                    </a:graphic>
                  </wp:inline>
                </w:drawing>
              </w:r>
            </w:del>
          </w:p>
        </w:tc>
        <w:tc>
          <w:tcPr>
            <w:tcW w:w="3979" w:type="dxa"/>
            <w:tcBorders>
              <w:top w:val="nil"/>
              <w:left w:val="nil"/>
              <w:bottom w:val="single" w:sz="4" w:space="0" w:color="5B9BD5" w:themeColor="accent5"/>
              <w:right w:val="nil"/>
            </w:tcBorders>
            <w:shd w:val="clear" w:color="auto" w:fill="70AD47" w:themeFill="accent6"/>
            <w:tcMar>
              <w:top w:w="0" w:type="dxa"/>
              <w:left w:w="115" w:type="dxa"/>
              <w:bottom w:w="0" w:type="dxa"/>
              <w:right w:w="115" w:type="dxa"/>
            </w:tcMar>
            <w:vAlign w:val="center"/>
          </w:tcPr>
          <w:p w14:paraId="0001AE99" w14:textId="7115E726" w:rsidR="00374341" w:rsidDel="00255315" w:rsidRDefault="00374341" w:rsidP="00374341">
            <w:pPr>
              <w:rPr>
                <w:del w:id="15256" w:author="Salah Soliman" w:date="2020-01-31T16:44:00Z"/>
              </w:rPr>
            </w:pPr>
          </w:p>
        </w:tc>
        <w:tc>
          <w:tcPr>
            <w:tcW w:w="275" w:type="dxa"/>
            <w:tcBorders>
              <w:top w:val="nil"/>
              <w:left w:val="nil"/>
              <w:bottom w:val="single" w:sz="4" w:space="0" w:color="5B9BD5" w:themeColor="accent5"/>
              <w:right w:val="single" w:sz="4" w:space="0" w:color="5B9BD5" w:themeColor="accent5"/>
            </w:tcBorders>
            <w:shd w:val="clear" w:color="auto" w:fill="70AD47" w:themeFill="accent6"/>
            <w:tcMar>
              <w:top w:w="0" w:type="dxa"/>
              <w:left w:w="115" w:type="dxa"/>
              <w:bottom w:w="0" w:type="dxa"/>
              <w:right w:w="115" w:type="dxa"/>
            </w:tcMar>
          </w:tcPr>
          <w:p w14:paraId="5B93D27C" w14:textId="70517FEF" w:rsidR="00374341" w:rsidDel="00255315" w:rsidRDefault="00374341" w:rsidP="00374341">
            <w:pPr>
              <w:rPr>
                <w:del w:id="15257" w:author="Salah Soliman" w:date="2020-01-31T16:44:00Z"/>
              </w:rPr>
            </w:pPr>
          </w:p>
        </w:tc>
      </w:tr>
    </w:tbl>
    <w:p w14:paraId="5B184D2E" w14:textId="529BAFD0" w:rsidR="00374341" w:rsidDel="00255315" w:rsidRDefault="00374341" w:rsidP="00374341">
      <w:pPr>
        <w:pStyle w:val="NoSpacing"/>
        <w:rPr>
          <w:del w:id="15258" w:author="Salah Soliman" w:date="2020-01-31T16:44:00Z"/>
        </w:rPr>
      </w:pPr>
    </w:p>
    <w:tbl>
      <w:tblPr>
        <w:tblStyle w:val="TableGrid"/>
        <w:tblW w:w="10530" w:type="dxa"/>
        <w:tblBorders>
          <w:top w:val="single" w:sz="4" w:space="0" w:color="5B9BD5" w:themeColor="accent5"/>
          <w:left w:val="single" w:sz="4" w:space="0" w:color="5B9BD5" w:themeColor="accent5"/>
          <w:bottom w:val="single" w:sz="4" w:space="0" w:color="5B9BD5" w:themeColor="accent5"/>
          <w:right w:val="single" w:sz="4" w:space="0" w:color="5B9BD5" w:themeColor="accent5"/>
          <w:insideH w:val="none" w:sz="0" w:space="0" w:color="auto"/>
          <w:insideV w:val="none" w:sz="0" w:space="0" w:color="auto"/>
        </w:tblBorders>
        <w:tblLayout w:type="fixed"/>
        <w:tblCellMar>
          <w:left w:w="115" w:type="dxa"/>
          <w:right w:w="115" w:type="dxa"/>
        </w:tblCellMar>
        <w:tblLook w:val="04A0" w:firstRow="1" w:lastRow="0" w:firstColumn="1" w:lastColumn="0" w:noHBand="0" w:noVBand="1"/>
      </w:tblPr>
      <w:tblGrid>
        <w:gridCol w:w="265"/>
        <w:gridCol w:w="2521"/>
        <w:gridCol w:w="7474"/>
        <w:gridCol w:w="270"/>
      </w:tblGrid>
      <w:tr w:rsidR="00374341" w:rsidDel="00255315" w14:paraId="5A189804" w14:textId="3D2FD59A" w:rsidTr="00374341">
        <w:trPr>
          <w:trHeight w:val="107"/>
          <w:del w:id="15259" w:author="Salah Soliman" w:date="2020-01-31T16:44:00Z"/>
        </w:trPr>
        <w:tc>
          <w:tcPr>
            <w:tcW w:w="265" w:type="dxa"/>
            <w:tcBorders>
              <w:top w:val="single" w:sz="4" w:space="0" w:color="5B9BD5" w:themeColor="accent5"/>
              <w:left w:val="single" w:sz="4" w:space="0" w:color="5B9BD5" w:themeColor="accent5"/>
              <w:bottom w:val="nil"/>
              <w:right w:val="nil"/>
            </w:tcBorders>
            <w:shd w:val="clear" w:color="auto" w:fill="70AD47" w:themeFill="accent6"/>
          </w:tcPr>
          <w:p w14:paraId="4E55D299" w14:textId="39B497BB" w:rsidR="00374341" w:rsidDel="00255315" w:rsidRDefault="00374341" w:rsidP="00374341">
            <w:pPr>
              <w:rPr>
                <w:del w:id="15260" w:author="Salah Soliman" w:date="2020-01-31T16:44:00Z"/>
              </w:rPr>
            </w:pPr>
          </w:p>
        </w:tc>
        <w:tc>
          <w:tcPr>
            <w:tcW w:w="2520" w:type="dxa"/>
            <w:tcBorders>
              <w:top w:val="single" w:sz="4" w:space="0" w:color="5B9BD5" w:themeColor="accent5"/>
              <w:left w:val="nil"/>
              <w:bottom w:val="nil"/>
              <w:right w:val="nil"/>
            </w:tcBorders>
            <w:shd w:val="clear" w:color="auto" w:fill="70AD47" w:themeFill="accent6"/>
          </w:tcPr>
          <w:p w14:paraId="4D7D1F35" w14:textId="602DA5B7" w:rsidR="00374341" w:rsidDel="00255315" w:rsidRDefault="00374341" w:rsidP="00374341">
            <w:pPr>
              <w:rPr>
                <w:del w:id="15261" w:author="Salah Soliman" w:date="2020-01-31T16:44:00Z"/>
              </w:rPr>
            </w:pPr>
          </w:p>
        </w:tc>
        <w:tc>
          <w:tcPr>
            <w:tcW w:w="7470" w:type="dxa"/>
            <w:tcBorders>
              <w:top w:val="single" w:sz="4" w:space="0" w:color="5B9BD5" w:themeColor="accent5"/>
              <w:left w:val="nil"/>
              <w:bottom w:val="nil"/>
              <w:right w:val="nil"/>
            </w:tcBorders>
            <w:shd w:val="clear" w:color="auto" w:fill="70AD47" w:themeFill="accent6"/>
            <w:hideMark/>
          </w:tcPr>
          <w:p w14:paraId="5423161C" w14:textId="0B6A887E" w:rsidR="00374341" w:rsidDel="00255315" w:rsidRDefault="00374341" w:rsidP="00374341">
            <w:pPr>
              <w:jc w:val="right"/>
              <w:rPr>
                <w:del w:id="15262" w:author="Salah Soliman" w:date="2020-01-31T16:44:00Z"/>
                <w:color w:val="78C800"/>
              </w:rPr>
            </w:pPr>
            <w:del w:id="15263" w:author="Salah Soliman" w:date="2020-01-31T16:44:00Z">
              <w:r w:rsidDel="00255315">
                <w:rPr>
                  <w:rFonts w:ascii="FontAwesome" w:hAnsi="FontAwesome"/>
                  <w:color w:val="78C800"/>
                </w:rPr>
                <w:sym w:font="FontAwesome" w:char="F058"/>
              </w:r>
              <w:r w:rsidDel="00255315">
                <w:rPr>
                  <w:color w:val="78C800"/>
                </w:rPr>
                <w:delText xml:space="preserve"> Correct</w:delText>
              </w:r>
            </w:del>
          </w:p>
        </w:tc>
        <w:tc>
          <w:tcPr>
            <w:tcW w:w="270" w:type="dxa"/>
            <w:tcBorders>
              <w:top w:val="single" w:sz="4" w:space="0" w:color="5B9BD5" w:themeColor="accent5"/>
              <w:left w:val="nil"/>
              <w:bottom w:val="nil"/>
              <w:right w:val="single" w:sz="4" w:space="0" w:color="5B9BD5" w:themeColor="accent5"/>
            </w:tcBorders>
            <w:shd w:val="clear" w:color="auto" w:fill="70AD47" w:themeFill="accent6"/>
          </w:tcPr>
          <w:p w14:paraId="6114128D" w14:textId="11030DA9" w:rsidR="00374341" w:rsidDel="00255315" w:rsidRDefault="00374341" w:rsidP="00374341">
            <w:pPr>
              <w:rPr>
                <w:del w:id="15264" w:author="Salah Soliman" w:date="2020-01-31T16:44:00Z"/>
                <w:color w:val="404040" w:themeColor="text1" w:themeTint="BF"/>
              </w:rPr>
            </w:pPr>
          </w:p>
        </w:tc>
      </w:tr>
      <w:tr w:rsidR="00374341" w:rsidDel="00255315" w14:paraId="3243D814" w14:textId="450AF205" w:rsidTr="00374341">
        <w:trPr>
          <w:del w:id="15265" w:author="Salah Soliman" w:date="2020-01-31T16:44:00Z"/>
        </w:trPr>
        <w:tc>
          <w:tcPr>
            <w:tcW w:w="265" w:type="dxa"/>
            <w:tcBorders>
              <w:top w:val="nil"/>
              <w:left w:val="single" w:sz="4" w:space="0" w:color="5B9BD5" w:themeColor="accent5"/>
              <w:bottom w:val="nil"/>
              <w:right w:val="nil"/>
            </w:tcBorders>
            <w:shd w:val="clear" w:color="auto" w:fill="70AD47" w:themeFill="accent6"/>
          </w:tcPr>
          <w:p w14:paraId="7C8CC7C3" w14:textId="6F223A2D" w:rsidR="00374341" w:rsidDel="00255315" w:rsidRDefault="00374341" w:rsidP="00374341">
            <w:pPr>
              <w:rPr>
                <w:del w:id="15266" w:author="Salah Soliman" w:date="2020-01-31T16:44:00Z"/>
              </w:rPr>
            </w:pPr>
          </w:p>
        </w:tc>
        <w:tc>
          <w:tcPr>
            <w:tcW w:w="2520" w:type="dxa"/>
            <w:tcBorders>
              <w:top w:val="nil"/>
              <w:left w:val="nil"/>
              <w:bottom w:val="nil"/>
              <w:right w:val="nil"/>
            </w:tcBorders>
            <w:shd w:val="clear" w:color="auto" w:fill="78C800"/>
            <w:hideMark/>
          </w:tcPr>
          <w:p w14:paraId="3FD87CC6" w14:textId="2B420DD6" w:rsidR="00374341" w:rsidDel="00255315" w:rsidRDefault="00374341" w:rsidP="00374341">
            <w:pPr>
              <w:rPr>
                <w:del w:id="15267" w:author="Salah Soliman" w:date="2020-01-31T16:44:00Z"/>
                <w:rFonts w:asciiTheme="majorHAnsi" w:hAnsiTheme="majorHAnsi" w:cstheme="majorHAnsi"/>
                <w:color w:val="FFFFFF" w:themeColor="background1"/>
              </w:rPr>
            </w:pPr>
            <w:del w:id="15268" w:author="Salah Soliman" w:date="2020-01-31T16:44:00Z">
              <w:r w:rsidDel="00255315">
                <w:rPr>
                  <w:rFonts w:asciiTheme="majorHAnsi" w:hAnsiTheme="majorHAnsi" w:cstheme="majorHAnsi"/>
                  <w:color w:val="FFFFFF" w:themeColor="background1"/>
                </w:rPr>
                <w:delText>Explanation</w:delText>
              </w:r>
            </w:del>
          </w:p>
        </w:tc>
        <w:tc>
          <w:tcPr>
            <w:tcW w:w="7470" w:type="dxa"/>
            <w:tcBorders>
              <w:top w:val="nil"/>
              <w:left w:val="nil"/>
              <w:bottom w:val="nil"/>
              <w:right w:val="nil"/>
            </w:tcBorders>
            <w:shd w:val="clear" w:color="auto" w:fill="70AD47" w:themeFill="accent6"/>
          </w:tcPr>
          <w:p w14:paraId="6F37985C" w14:textId="201985A3" w:rsidR="00374341" w:rsidDel="00255315" w:rsidRDefault="00374341" w:rsidP="00374341">
            <w:pPr>
              <w:rPr>
                <w:del w:id="15269" w:author="Salah Soliman" w:date="2020-01-31T16:44:00Z"/>
                <w:color w:val="404040" w:themeColor="text1" w:themeTint="BF"/>
              </w:rPr>
            </w:pPr>
          </w:p>
        </w:tc>
        <w:tc>
          <w:tcPr>
            <w:tcW w:w="270" w:type="dxa"/>
            <w:tcBorders>
              <w:top w:val="nil"/>
              <w:left w:val="nil"/>
              <w:bottom w:val="nil"/>
              <w:right w:val="single" w:sz="4" w:space="0" w:color="5B9BD5" w:themeColor="accent5"/>
            </w:tcBorders>
            <w:shd w:val="clear" w:color="auto" w:fill="70AD47" w:themeFill="accent6"/>
          </w:tcPr>
          <w:p w14:paraId="42DCF8DC" w14:textId="0E288F37" w:rsidR="00374341" w:rsidDel="00255315" w:rsidRDefault="00374341" w:rsidP="00374341">
            <w:pPr>
              <w:rPr>
                <w:del w:id="15270" w:author="Salah Soliman" w:date="2020-01-31T16:44:00Z"/>
              </w:rPr>
            </w:pPr>
          </w:p>
        </w:tc>
      </w:tr>
      <w:tr w:rsidR="00374341" w:rsidDel="00255315" w14:paraId="5B742E5F" w14:textId="750AAF62" w:rsidTr="00374341">
        <w:trPr>
          <w:del w:id="15271" w:author="Salah Soliman" w:date="2020-01-31T16:44:00Z"/>
        </w:trPr>
        <w:tc>
          <w:tcPr>
            <w:tcW w:w="265" w:type="dxa"/>
            <w:tcBorders>
              <w:top w:val="nil"/>
              <w:left w:val="single" w:sz="4" w:space="0" w:color="5B9BD5" w:themeColor="accent5"/>
              <w:bottom w:val="nil"/>
              <w:right w:val="nil"/>
            </w:tcBorders>
            <w:shd w:val="clear" w:color="auto" w:fill="70AD47" w:themeFill="accent6"/>
          </w:tcPr>
          <w:p w14:paraId="6FC54E08" w14:textId="4FF376C4" w:rsidR="00374341" w:rsidDel="00255315" w:rsidRDefault="00374341" w:rsidP="00374341">
            <w:pPr>
              <w:pStyle w:val="NoSpacing"/>
              <w:rPr>
                <w:del w:id="15272" w:author="Salah Soliman" w:date="2020-01-31T16:44:00Z"/>
                <w:sz w:val="16"/>
                <w:szCs w:val="16"/>
              </w:rPr>
            </w:pPr>
          </w:p>
        </w:tc>
        <w:tc>
          <w:tcPr>
            <w:tcW w:w="2520" w:type="dxa"/>
            <w:tcBorders>
              <w:top w:val="nil"/>
              <w:left w:val="nil"/>
              <w:bottom w:val="single" w:sz="4" w:space="0" w:color="CCFFCC"/>
              <w:right w:val="nil"/>
            </w:tcBorders>
            <w:shd w:val="clear" w:color="auto" w:fill="78C800"/>
          </w:tcPr>
          <w:p w14:paraId="7F4F6FC7" w14:textId="4A202BF2" w:rsidR="00374341" w:rsidDel="00255315" w:rsidRDefault="00374341" w:rsidP="00374341">
            <w:pPr>
              <w:pStyle w:val="NoSpacing"/>
              <w:rPr>
                <w:del w:id="15273" w:author="Salah Soliman" w:date="2020-01-31T16:44:00Z"/>
                <w:sz w:val="16"/>
                <w:szCs w:val="16"/>
              </w:rPr>
            </w:pPr>
          </w:p>
        </w:tc>
        <w:tc>
          <w:tcPr>
            <w:tcW w:w="7470" w:type="dxa"/>
            <w:tcBorders>
              <w:top w:val="nil"/>
              <w:left w:val="nil"/>
              <w:bottom w:val="single" w:sz="4" w:space="0" w:color="CCFFCC"/>
              <w:right w:val="nil"/>
            </w:tcBorders>
            <w:shd w:val="clear" w:color="auto" w:fill="78C800"/>
          </w:tcPr>
          <w:p w14:paraId="258034A2" w14:textId="4F42CE96" w:rsidR="00374341" w:rsidDel="00255315" w:rsidRDefault="00374341" w:rsidP="00374341">
            <w:pPr>
              <w:pStyle w:val="NoSpacing"/>
              <w:rPr>
                <w:del w:id="15274" w:author="Salah Soliman" w:date="2020-01-31T16:44:00Z"/>
                <w:sz w:val="16"/>
                <w:szCs w:val="16"/>
              </w:rPr>
            </w:pPr>
          </w:p>
        </w:tc>
        <w:tc>
          <w:tcPr>
            <w:tcW w:w="270" w:type="dxa"/>
            <w:tcBorders>
              <w:top w:val="nil"/>
              <w:left w:val="nil"/>
              <w:bottom w:val="nil"/>
              <w:right w:val="single" w:sz="4" w:space="0" w:color="5B9BD5" w:themeColor="accent5"/>
            </w:tcBorders>
            <w:shd w:val="clear" w:color="auto" w:fill="70AD47" w:themeFill="accent6"/>
          </w:tcPr>
          <w:p w14:paraId="426FF0C3" w14:textId="50FC2B01" w:rsidR="00374341" w:rsidDel="00255315" w:rsidRDefault="00374341" w:rsidP="00374341">
            <w:pPr>
              <w:pStyle w:val="NoSpacing"/>
              <w:rPr>
                <w:del w:id="15275" w:author="Salah Soliman" w:date="2020-01-31T16:44:00Z"/>
                <w:sz w:val="16"/>
                <w:szCs w:val="16"/>
              </w:rPr>
            </w:pPr>
          </w:p>
        </w:tc>
      </w:tr>
      <w:tr w:rsidR="00374341" w:rsidDel="00255315" w14:paraId="098EC3C2" w14:textId="0EF6B5E1" w:rsidTr="00374341">
        <w:trPr>
          <w:trHeight w:val="60"/>
          <w:del w:id="15276" w:author="Salah Soliman" w:date="2020-01-31T16:44:00Z"/>
        </w:trPr>
        <w:tc>
          <w:tcPr>
            <w:tcW w:w="265" w:type="dxa"/>
            <w:tcBorders>
              <w:top w:val="nil"/>
              <w:left w:val="single" w:sz="4" w:space="0" w:color="5B9BD5" w:themeColor="accent5"/>
              <w:bottom w:val="nil"/>
              <w:right w:val="single" w:sz="4" w:space="0" w:color="CCFFCC"/>
            </w:tcBorders>
            <w:shd w:val="clear" w:color="auto" w:fill="70AD47" w:themeFill="accent6"/>
          </w:tcPr>
          <w:p w14:paraId="1323E1EF" w14:textId="35F743A1" w:rsidR="00374341" w:rsidDel="00255315" w:rsidRDefault="00374341" w:rsidP="00374341">
            <w:pPr>
              <w:rPr>
                <w:del w:id="15277" w:author="Salah Soliman" w:date="2020-01-31T16:44:00Z"/>
              </w:rPr>
            </w:pPr>
          </w:p>
        </w:tc>
        <w:tc>
          <w:tcPr>
            <w:tcW w:w="9990" w:type="dxa"/>
            <w:gridSpan w:val="2"/>
            <w:tcBorders>
              <w:top w:val="single" w:sz="4" w:space="0" w:color="CCFFCC"/>
              <w:left w:val="single" w:sz="4" w:space="0" w:color="CCFFCC"/>
              <w:bottom w:val="single" w:sz="4" w:space="0" w:color="CCFFCC"/>
              <w:right w:val="single" w:sz="4" w:space="0" w:color="CCFFCC"/>
            </w:tcBorders>
            <w:shd w:val="clear" w:color="auto" w:fill="F3FFF3"/>
            <w:hideMark/>
          </w:tcPr>
          <w:p w14:paraId="629F451F" w14:textId="0B549C58" w:rsidR="00374341" w:rsidDel="00255315" w:rsidRDefault="00374341" w:rsidP="00374341">
            <w:pPr>
              <w:rPr>
                <w:del w:id="15278" w:author="Salah Soliman" w:date="2020-01-31T16:44:00Z"/>
                <w:color w:val="7F7F7F" w:themeColor="text1" w:themeTint="80"/>
              </w:rPr>
            </w:pPr>
            <w:del w:id="15279" w:author="Salah Soliman" w:date="2020-01-31T16:44:00Z">
              <w:r w:rsidDel="00255315">
                <w:rPr>
                  <w:color w:val="7F7F7F" w:themeColor="text1" w:themeTint="80"/>
                </w:rPr>
                <w:delText>Great! Scatter plots are ideal for visualizing unordered 2D data as points without much clutter.</w:delText>
              </w:r>
            </w:del>
          </w:p>
        </w:tc>
        <w:tc>
          <w:tcPr>
            <w:tcW w:w="270" w:type="dxa"/>
            <w:tcBorders>
              <w:top w:val="nil"/>
              <w:left w:val="single" w:sz="4" w:space="0" w:color="CCFFCC"/>
              <w:bottom w:val="nil"/>
              <w:right w:val="single" w:sz="4" w:space="0" w:color="5B9BD5" w:themeColor="accent5"/>
            </w:tcBorders>
            <w:shd w:val="clear" w:color="auto" w:fill="70AD47" w:themeFill="accent6"/>
          </w:tcPr>
          <w:p w14:paraId="132B920D" w14:textId="47FEA46D" w:rsidR="00374341" w:rsidDel="00255315" w:rsidRDefault="00374341" w:rsidP="00374341">
            <w:pPr>
              <w:rPr>
                <w:del w:id="15280" w:author="Salah Soliman" w:date="2020-01-31T16:44:00Z"/>
                <w:color w:val="404040" w:themeColor="text1" w:themeTint="BF"/>
              </w:rPr>
            </w:pPr>
          </w:p>
        </w:tc>
      </w:tr>
      <w:tr w:rsidR="00374341" w:rsidDel="00255315" w14:paraId="05C6BECE" w14:textId="0527D5A1" w:rsidTr="00374341">
        <w:trPr>
          <w:del w:id="15281" w:author="Salah Soliman" w:date="2020-01-31T16:44:00Z"/>
        </w:trPr>
        <w:tc>
          <w:tcPr>
            <w:tcW w:w="265" w:type="dxa"/>
            <w:tcBorders>
              <w:top w:val="nil"/>
              <w:left w:val="single" w:sz="4" w:space="0" w:color="5B9BD5" w:themeColor="accent5"/>
              <w:bottom w:val="single" w:sz="4" w:space="0" w:color="5B9BD5" w:themeColor="accent5"/>
              <w:right w:val="nil"/>
            </w:tcBorders>
            <w:shd w:val="clear" w:color="auto" w:fill="70AD47" w:themeFill="accent6"/>
          </w:tcPr>
          <w:p w14:paraId="44F8A472" w14:textId="29AC28C5" w:rsidR="00374341" w:rsidDel="00255315" w:rsidRDefault="00374341" w:rsidP="00374341">
            <w:pPr>
              <w:pStyle w:val="NoSpacing"/>
              <w:rPr>
                <w:del w:id="15282" w:author="Salah Soliman" w:date="2020-01-31T16:44:00Z"/>
                <w:sz w:val="16"/>
                <w:szCs w:val="16"/>
              </w:rPr>
            </w:pPr>
          </w:p>
        </w:tc>
        <w:tc>
          <w:tcPr>
            <w:tcW w:w="2520" w:type="dxa"/>
            <w:tcBorders>
              <w:top w:val="single" w:sz="4" w:space="0" w:color="CCFFCC"/>
              <w:left w:val="nil"/>
              <w:bottom w:val="single" w:sz="4" w:space="0" w:color="5B9BD5" w:themeColor="accent5"/>
              <w:right w:val="nil"/>
            </w:tcBorders>
            <w:shd w:val="clear" w:color="auto" w:fill="70AD47" w:themeFill="accent6"/>
          </w:tcPr>
          <w:p w14:paraId="11C98162" w14:textId="4CA4D19A" w:rsidR="00374341" w:rsidDel="00255315" w:rsidRDefault="00374341" w:rsidP="00374341">
            <w:pPr>
              <w:pStyle w:val="NoSpacing"/>
              <w:rPr>
                <w:del w:id="15283" w:author="Salah Soliman" w:date="2020-01-31T16:44:00Z"/>
                <w:sz w:val="16"/>
                <w:szCs w:val="16"/>
              </w:rPr>
            </w:pPr>
          </w:p>
        </w:tc>
        <w:tc>
          <w:tcPr>
            <w:tcW w:w="7470" w:type="dxa"/>
            <w:tcBorders>
              <w:top w:val="single" w:sz="4" w:space="0" w:color="CCFFCC"/>
              <w:left w:val="nil"/>
              <w:bottom w:val="single" w:sz="4" w:space="0" w:color="5B9BD5" w:themeColor="accent5"/>
              <w:right w:val="nil"/>
            </w:tcBorders>
            <w:shd w:val="clear" w:color="auto" w:fill="70AD47" w:themeFill="accent6"/>
          </w:tcPr>
          <w:p w14:paraId="7A754984" w14:textId="6A09D816" w:rsidR="00374341" w:rsidDel="00255315" w:rsidRDefault="00374341" w:rsidP="00374341">
            <w:pPr>
              <w:pStyle w:val="NoSpacing"/>
              <w:rPr>
                <w:del w:id="15284" w:author="Salah Soliman" w:date="2020-01-31T16:44:00Z"/>
                <w:sz w:val="16"/>
                <w:szCs w:val="16"/>
              </w:rPr>
            </w:pPr>
          </w:p>
        </w:tc>
        <w:tc>
          <w:tcPr>
            <w:tcW w:w="270" w:type="dxa"/>
            <w:tcBorders>
              <w:top w:val="nil"/>
              <w:left w:val="nil"/>
              <w:bottom w:val="single" w:sz="4" w:space="0" w:color="5B9BD5" w:themeColor="accent5"/>
              <w:right w:val="single" w:sz="4" w:space="0" w:color="5B9BD5" w:themeColor="accent5"/>
            </w:tcBorders>
            <w:shd w:val="clear" w:color="auto" w:fill="70AD47" w:themeFill="accent6"/>
          </w:tcPr>
          <w:p w14:paraId="009240A6" w14:textId="16B3A75A" w:rsidR="00374341" w:rsidDel="00255315" w:rsidRDefault="00374341" w:rsidP="00374341">
            <w:pPr>
              <w:pStyle w:val="NoSpacing"/>
              <w:rPr>
                <w:del w:id="15285" w:author="Salah Soliman" w:date="2020-01-31T16:44:00Z"/>
                <w:sz w:val="16"/>
                <w:szCs w:val="16"/>
              </w:rPr>
            </w:pPr>
          </w:p>
        </w:tc>
      </w:tr>
    </w:tbl>
    <w:p w14:paraId="3492958B" w14:textId="643B4239" w:rsidR="00374341" w:rsidDel="00255315" w:rsidRDefault="00374341" w:rsidP="00374341">
      <w:pPr>
        <w:pStyle w:val="NoSpacing"/>
        <w:rPr>
          <w:del w:id="15286" w:author="Salah Soliman" w:date="2020-01-31T16:44:00Z"/>
        </w:rPr>
      </w:pPr>
    </w:p>
    <w:tbl>
      <w:tblPr>
        <w:tblStyle w:val="TableGrid"/>
        <w:tblW w:w="10530" w:type="dxa"/>
        <w:tblBorders>
          <w:top w:val="single" w:sz="4" w:space="0" w:color="5B9BD5" w:themeColor="accent5"/>
          <w:left w:val="single" w:sz="4" w:space="0" w:color="5B9BD5" w:themeColor="accent5"/>
          <w:bottom w:val="single" w:sz="4" w:space="0" w:color="5B9BD5" w:themeColor="accent5"/>
          <w:right w:val="single" w:sz="4" w:space="0" w:color="5B9BD5" w:themeColor="accent5"/>
          <w:insideH w:val="none" w:sz="0" w:space="0" w:color="auto"/>
          <w:insideV w:val="none" w:sz="0" w:space="0" w:color="auto"/>
        </w:tblBorders>
        <w:tblLayout w:type="fixed"/>
        <w:tblCellMar>
          <w:left w:w="115" w:type="dxa"/>
          <w:right w:w="115" w:type="dxa"/>
        </w:tblCellMar>
        <w:tblLook w:val="04A0" w:firstRow="1" w:lastRow="0" w:firstColumn="1" w:lastColumn="0" w:noHBand="0" w:noVBand="1"/>
      </w:tblPr>
      <w:tblGrid>
        <w:gridCol w:w="265"/>
        <w:gridCol w:w="2521"/>
        <w:gridCol w:w="7474"/>
        <w:gridCol w:w="270"/>
      </w:tblGrid>
      <w:tr w:rsidR="00374341" w:rsidDel="00255315" w14:paraId="5812071E" w14:textId="17115DFC" w:rsidTr="00374341">
        <w:trPr>
          <w:trHeight w:val="107"/>
          <w:del w:id="15287" w:author="Salah Soliman" w:date="2020-01-31T16:44:00Z"/>
        </w:trPr>
        <w:tc>
          <w:tcPr>
            <w:tcW w:w="265" w:type="dxa"/>
            <w:tcBorders>
              <w:top w:val="single" w:sz="4" w:space="0" w:color="5B9BD5" w:themeColor="accent5"/>
              <w:left w:val="single" w:sz="4" w:space="0" w:color="5B9BD5" w:themeColor="accent5"/>
              <w:bottom w:val="nil"/>
              <w:right w:val="nil"/>
            </w:tcBorders>
            <w:shd w:val="clear" w:color="auto" w:fill="70AD47" w:themeFill="accent6"/>
          </w:tcPr>
          <w:p w14:paraId="767FB703" w14:textId="50688283" w:rsidR="00374341" w:rsidDel="00255315" w:rsidRDefault="00374341" w:rsidP="00374341">
            <w:pPr>
              <w:rPr>
                <w:del w:id="15288" w:author="Salah Soliman" w:date="2020-01-31T16:44:00Z"/>
              </w:rPr>
            </w:pPr>
          </w:p>
        </w:tc>
        <w:tc>
          <w:tcPr>
            <w:tcW w:w="2520" w:type="dxa"/>
            <w:tcBorders>
              <w:top w:val="single" w:sz="4" w:space="0" w:color="5B9BD5" w:themeColor="accent5"/>
              <w:left w:val="nil"/>
              <w:bottom w:val="nil"/>
              <w:right w:val="nil"/>
            </w:tcBorders>
            <w:shd w:val="clear" w:color="auto" w:fill="70AD47" w:themeFill="accent6"/>
          </w:tcPr>
          <w:p w14:paraId="1C9CF3E0" w14:textId="5463B474" w:rsidR="00374341" w:rsidDel="00255315" w:rsidRDefault="00374341" w:rsidP="00374341">
            <w:pPr>
              <w:rPr>
                <w:del w:id="15289" w:author="Salah Soliman" w:date="2020-01-31T16:44:00Z"/>
              </w:rPr>
            </w:pPr>
          </w:p>
        </w:tc>
        <w:tc>
          <w:tcPr>
            <w:tcW w:w="7470" w:type="dxa"/>
            <w:tcBorders>
              <w:top w:val="single" w:sz="4" w:space="0" w:color="5B9BD5" w:themeColor="accent5"/>
              <w:left w:val="nil"/>
              <w:bottom w:val="nil"/>
              <w:right w:val="nil"/>
            </w:tcBorders>
            <w:shd w:val="clear" w:color="auto" w:fill="70AD47" w:themeFill="accent6"/>
            <w:hideMark/>
          </w:tcPr>
          <w:p w14:paraId="4C44AB52" w14:textId="024FBFB6" w:rsidR="00374341" w:rsidDel="00255315" w:rsidRDefault="00374341" w:rsidP="00374341">
            <w:pPr>
              <w:jc w:val="right"/>
              <w:rPr>
                <w:del w:id="15290" w:author="Salah Soliman" w:date="2020-01-31T16:44:00Z"/>
                <w:color w:val="78C800"/>
              </w:rPr>
            </w:pPr>
            <w:del w:id="15291" w:author="Salah Soliman" w:date="2020-01-31T16:44:00Z">
              <w:r w:rsidDel="00255315">
                <w:rPr>
                  <w:rFonts w:ascii="FontAwesome" w:hAnsi="FontAwesome"/>
                  <w:color w:val="FF4B4B"/>
                </w:rPr>
                <w:sym w:font="FontAwesome" w:char="F057"/>
              </w:r>
              <w:r w:rsidDel="00255315">
                <w:rPr>
                  <w:color w:val="FF4B4B"/>
                </w:rPr>
                <w:delText xml:space="preserve"> That’s Incorrect</w:delText>
              </w:r>
            </w:del>
          </w:p>
        </w:tc>
        <w:tc>
          <w:tcPr>
            <w:tcW w:w="270" w:type="dxa"/>
            <w:tcBorders>
              <w:top w:val="single" w:sz="4" w:space="0" w:color="5B9BD5" w:themeColor="accent5"/>
              <w:left w:val="nil"/>
              <w:bottom w:val="nil"/>
              <w:right w:val="single" w:sz="4" w:space="0" w:color="5B9BD5" w:themeColor="accent5"/>
            </w:tcBorders>
            <w:shd w:val="clear" w:color="auto" w:fill="70AD47" w:themeFill="accent6"/>
          </w:tcPr>
          <w:p w14:paraId="016D458E" w14:textId="487A4E0F" w:rsidR="00374341" w:rsidDel="00255315" w:rsidRDefault="00374341" w:rsidP="00374341">
            <w:pPr>
              <w:rPr>
                <w:del w:id="15292" w:author="Salah Soliman" w:date="2020-01-31T16:44:00Z"/>
                <w:color w:val="404040" w:themeColor="text1" w:themeTint="BF"/>
              </w:rPr>
            </w:pPr>
          </w:p>
        </w:tc>
      </w:tr>
      <w:tr w:rsidR="00374341" w:rsidDel="00255315" w14:paraId="380B8F04" w14:textId="234DDF39" w:rsidTr="00374341">
        <w:trPr>
          <w:del w:id="15293" w:author="Salah Soliman" w:date="2020-01-31T16:44:00Z"/>
        </w:trPr>
        <w:tc>
          <w:tcPr>
            <w:tcW w:w="265" w:type="dxa"/>
            <w:tcBorders>
              <w:top w:val="nil"/>
              <w:left w:val="single" w:sz="4" w:space="0" w:color="5B9BD5" w:themeColor="accent5"/>
              <w:bottom w:val="nil"/>
              <w:right w:val="nil"/>
            </w:tcBorders>
            <w:shd w:val="clear" w:color="auto" w:fill="70AD47" w:themeFill="accent6"/>
          </w:tcPr>
          <w:p w14:paraId="46A7DC05" w14:textId="104F506F" w:rsidR="00374341" w:rsidDel="00255315" w:rsidRDefault="00374341" w:rsidP="00374341">
            <w:pPr>
              <w:rPr>
                <w:del w:id="15294" w:author="Salah Soliman" w:date="2020-01-31T16:44:00Z"/>
              </w:rPr>
            </w:pPr>
          </w:p>
        </w:tc>
        <w:tc>
          <w:tcPr>
            <w:tcW w:w="2520" w:type="dxa"/>
            <w:tcBorders>
              <w:top w:val="nil"/>
              <w:left w:val="nil"/>
              <w:bottom w:val="nil"/>
              <w:right w:val="nil"/>
            </w:tcBorders>
            <w:shd w:val="clear" w:color="auto" w:fill="FF4B4B"/>
            <w:hideMark/>
          </w:tcPr>
          <w:p w14:paraId="30B0941E" w14:textId="5F08D5A3" w:rsidR="00374341" w:rsidDel="00255315" w:rsidRDefault="00374341" w:rsidP="00374341">
            <w:pPr>
              <w:rPr>
                <w:del w:id="15295" w:author="Salah Soliman" w:date="2020-01-31T16:44:00Z"/>
                <w:rFonts w:asciiTheme="majorHAnsi" w:hAnsiTheme="majorHAnsi" w:cstheme="majorHAnsi"/>
                <w:color w:val="FFFFFF" w:themeColor="background1"/>
              </w:rPr>
            </w:pPr>
            <w:del w:id="15296" w:author="Salah Soliman" w:date="2020-01-31T16:44:00Z">
              <w:r w:rsidDel="00255315">
                <w:rPr>
                  <w:rFonts w:asciiTheme="majorHAnsi" w:hAnsiTheme="majorHAnsi" w:cstheme="majorHAnsi"/>
                  <w:color w:val="FFFFFF" w:themeColor="background1"/>
                </w:rPr>
                <w:delText>Explanation</w:delText>
              </w:r>
            </w:del>
          </w:p>
        </w:tc>
        <w:tc>
          <w:tcPr>
            <w:tcW w:w="7470" w:type="dxa"/>
            <w:tcBorders>
              <w:top w:val="nil"/>
              <w:left w:val="nil"/>
              <w:bottom w:val="nil"/>
              <w:right w:val="nil"/>
            </w:tcBorders>
            <w:shd w:val="clear" w:color="auto" w:fill="70AD47" w:themeFill="accent6"/>
          </w:tcPr>
          <w:p w14:paraId="012F16BF" w14:textId="70F8C81F" w:rsidR="00374341" w:rsidDel="00255315" w:rsidRDefault="00374341" w:rsidP="00374341">
            <w:pPr>
              <w:rPr>
                <w:del w:id="15297" w:author="Salah Soliman" w:date="2020-01-31T16:44:00Z"/>
                <w:color w:val="404040" w:themeColor="text1" w:themeTint="BF"/>
              </w:rPr>
            </w:pPr>
          </w:p>
        </w:tc>
        <w:tc>
          <w:tcPr>
            <w:tcW w:w="270" w:type="dxa"/>
            <w:tcBorders>
              <w:top w:val="nil"/>
              <w:left w:val="nil"/>
              <w:bottom w:val="nil"/>
              <w:right w:val="single" w:sz="4" w:space="0" w:color="5B9BD5" w:themeColor="accent5"/>
            </w:tcBorders>
            <w:shd w:val="clear" w:color="auto" w:fill="70AD47" w:themeFill="accent6"/>
          </w:tcPr>
          <w:p w14:paraId="06885AAF" w14:textId="13223B69" w:rsidR="00374341" w:rsidDel="00255315" w:rsidRDefault="00374341" w:rsidP="00374341">
            <w:pPr>
              <w:rPr>
                <w:del w:id="15298" w:author="Salah Soliman" w:date="2020-01-31T16:44:00Z"/>
              </w:rPr>
            </w:pPr>
          </w:p>
        </w:tc>
      </w:tr>
      <w:tr w:rsidR="00374341" w:rsidDel="00255315" w14:paraId="7D54C0CD" w14:textId="1C7A5359" w:rsidTr="00374341">
        <w:trPr>
          <w:del w:id="15299" w:author="Salah Soliman" w:date="2020-01-31T16:44:00Z"/>
        </w:trPr>
        <w:tc>
          <w:tcPr>
            <w:tcW w:w="265" w:type="dxa"/>
            <w:tcBorders>
              <w:top w:val="nil"/>
              <w:left w:val="single" w:sz="4" w:space="0" w:color="5B9BD5" w:themeColor="accent5"/>
              <w:bottom w:val="nil"/>
              <w:right w:val="nil"/>
            </w:tcBorders>
            <w:shd w:val="clear" w:color="auto" w:fill="70AD47" w:themeFill="accent6"/>
          </w:tcPr>
          <w:p w14:paraId="2E7A6E92" w14:textId="7D794A65" w:rsidR="00374341" w:rsidDel="00255315" w:rsidRDefault="00374341" w:rsidP="00374341">
            <w:pPr>
              <w:pStyle w:val="NoSpacing"/>
              <w:rPr>
                <w:del w:id="15300" w:author="Salah Soliman" w:date="2020-01-31T16:44:00Z"/>
                <w:sz w:val="16"/>
                <w:szCs w:val="16"/>
              </w:rPr>
            </w:pPr>
          </w:p>
        </w:tc>
        <w:tc>
          <w:tcPr>
            <w:tcW w:w="2520" w:type="dxa"/>
            <w:tcBorders>
              <w:top w:val="nil"/>
              <w:left w:val="nil"/>
              <w:bottom w:val="single" w:sz="4" w:space="0" w:color="F9DBDB"/>
              <w:right w:val="nil"/>
            </w:tcBorders>
            <w:shd w:val="clear" w:color="auto" w:fill="FF4B4B"/>
          </w:tcPr>
          <w:p w14:paraId="29F090A9" w14:textId="312809D7" w:rsidR="00374341" w:rsidDel="00255315" w:rsidRDefault="00374341" w:rsidP="00374341">
            <w:pPr>
              <w:pStyle w:val="NoSpacing"/>
              <w:rPr>
                <w:del w:id="15301" w:author="Salah Soliman" w:date="2020-01-31T16:44:00Z"/>
                <w:sz w:val="16"/>
                <w:szCs w:val="16"/>
              </w:rPr>
            </w:pPr>
          </w:p>
        </w:tc>
        <w:tc>
          <w:tcPr>
            <w:tcW w:w="7470" w:type="dxa"/>
            <w:tcBorders>
              <w:top w:val="nil"/>
              <w:left w:val="nil"/>
              <w:bottom w:val="single" w:sz="4" w:space="0" w:color="F9DBDB"/>
              <w:right w:val="nil"/>
            </w:tcBorders>
            <w:shd w:val="clear" w:color="auto" w:fill="FF4B4B"/>
          </w:tcPr>
          <w:p w14:paraId="0CEA7106" w14:textId="680E4E67" w:rsidR="00374341" w:rsidDel="00255315" w:rsidRDefault="00374341" w:rsidP="00374341">
            <w:pPr>
              <w:pStyle w:val="NoSpacing"/>
              <w:rPr>
                <w:del w:id="15302" w:author="Salah Soliman" w:date="2020-01-31T16:44:00Z"/>
                <w:sz w:val="16"/>
                <w:szCs w:val="16"/>
              </w:rPr>
            </w:pPr>
          </w:p>
        </w:tc>
        <w:tc>
          <w:tcPr>
            <w:tcW w:w="270" w:type="dxa"/>
            <w:tcBorders>
              <w:top w:val="nil"/>
              <w:left w:val="nil"/>
              <w:bottom w:val="nil"/>
              <w:right w:val="single" w:sz="4" w:space="0" w:color="5B9BD5" w:themeColor="accent5"/>
            </w:tcBorders>
            <w:shd w:val="clear" w:color="auto" w:fill="70AD47" w:themeFill="accent6"/>
          </w:tcPr>
          <w:p w14:paraId="18FEAD8D" w14:textId="07E2A255" w:rsidR="00374341" w:rsidDel="00255315" w:rsidRDefault="00374341" w:rsidP="00374341">
            <w:pPr>
              <w:pStyle w:val="NoSpacing"/>
              <w:rPr>
                <w:del w:id="15303" w:author="Salah Soliman" w:date="2020-01-31T16:44:00Z"/>
                <w:sz w:val="16"/>
                <w:szCs w:val="16"/>
              </w:rPr>
            </w:pPr>
          </w:p>
        </w:tc>
      </w:tr>
      <w:tr w:rsidR="00374341" w:rsidDel="00255315" w14:paraId="64B613D1" w14:textId="1DF6FC07" w:rsidTr="00374341">
        <w:trPr>
          <w:trHeight w:val="60"/>
          <w:del w:id="15304" w:author="Salah Soliman" w:date="2020-01-31T16:44:00Z"/>
        </w:trPr>
        <w:tc>
          <w:tcPr>
            <w:tcW w:w="265" w:type="dxa"/>
            <w:tcBorders>
              <w:top w:val="nil"/>
              <w:left w:val="single" w:sz="4" w:space="0" w:color="5B9BD5" w:themeColor="accent5"/>
              <w:bottom w:val="nil"/>
              <w:right w:val="single" w:sz="4" w:space="0" w:color="F9DBDB"/>
            </w:tcBorders>
            <w:shd w:val="clear" w:color="auto" w:fill="70AD47" w:themeFill="accent6"/>
          </w:tcPr>
          <w:p w14:paraId="37757CB9" w14:textId="1BDC4737" w:rsidR="00374341" w:rsidDel="00255315" w:rsidRDefault="00374341" w:rsidP="00374341">
            <w:pPr>
              <w:rPr>
                <w:del w:id="15305" w:author="Salah Soliman" w:date="2020-01-31T16:44:00Z"/>
              </w:rPr>
            </w:pPr>
          </w:p>
        </w:tc>
        <w:tc>
          <w:tcPr>
            <w:tcW w:w="9990" w:type="dxa"/>
            <w:gridSpan w:val="2"/>
            <w:tcBorders>
              <w:top w:val="single" w:sz="4" w:space="0" w:color="F9DBDB"/>
              <w:left w:val="single" w:sz="4" w:space="0" w:color="F9DBDB"/>
              <w:bottom w:val="single" w:sz="4" w:space="0" w:color="F9DBDB"/>
              <w:right w:val="single" w:sz="4" w:space="0" w:color="F9DBDB"/>
            </w:tcBorders>
            <w:shd w:val="clear" w:color="auto" w:fill="FCEEEE"/>
            <w:hideMark/>
          </w:tcPr>
          <w:p w14:paraId="313E8F9D" w14:textId="076E5FB7" w:rsidR="00374341" w:rsidDel="00255315" w:rsidRDefault="00374341" w:rsidP="00374341">
            <w:pPr>
              <w:rPr>
                <w:del w:id="15306" w:author="Salah Soliman" w:date="2020-01-31T16:44:00Z"/>
                <w:color w:val="7F7F7F" w:themeColor="text1" w:themeTint="80"/>
              </w:rPr>
            </w:pPr>
            <w:del w:id="15307" w:author="Salah Soliman" w:date="2020-01-31T16:44:00Z">
              <w:r w:rsidDel="00255315">
                <w:rPr>
                  <w:color w:val="7F7F7F" w:themeColor="text1" w:themeTint="80"/>
                </w:rPr>
                <w:delText xml:space="preserve">Unfortunately, this is incorrect. The visualization technique you chose is not the best for visualizing unordered data. </w:delText>
              </w:r>
            </w:del>
          </w:p>
        </w:tc>
        <w:tc>
          <w:tcPr>
            <w:tcW w:w="270" w:type="dxa"/>
            <w:tcBorders>
              <w:top w:val="nil"/>
              <w:left w:val="single" w:sz="4" w:space="0" w:color="F9DBDB"/>
              <w:bottom w:val="nil"/>
              <w:right w:val="single" w:sz="4" w:space="0" w:color="5B9BD5" w:themeColor="accent5"/>
            </w:tcBorders>
            <w:shd w:val="clear" w:color="auto" w:fill="70AD47" w:themeFill="accent6"/>
          </w:tcPr>
          <w:p w14:paraId="48183BAC" w14:textId="305A9446" w:rsidR="00374341" w:rsidDel="00255315" w:rsidRDefault="00374341" w:rsidP="00374341">
            <w:pPr>
              <w:rPr>
                <w:del w:id="15308" w:author="Salah Soliman" w:date="2020-01-31T16:44:00Z"/>
                <w:color w:val="404040" w:themeColor="text1" w:themeTint="BF"/>
              </w:rPr>
            </w:pPr>
          </w:p>
        </w:tc>
      </w:tr>
      <w:tr w:rsidR="00374341" w:rsidDel="00255315" w14:paraId="428AC73B" w14:textId="3279E3E6" w:rsidTr="00374341">
        <w:trPr>
          <w:del w:id="15309" w:author="Salah Soliman" w:date="2020-01-31T16:44:00Z"/>
        </w:trPr>
        <w:tc>
          <w:tcPr>
            <w:tcW w:w="265" w:type="dxa"/>
            <w:tcBorders>
              <w:top w:val="nil"/>
              <w:left w:val="single" w:sz="4" w:space="0" w:color="5B9BD5" w:themeColor="accent5"/>
              <w:bottom w:val="single" w:sz="4" w:space="0" w:color="5B9BD5" w:themeColor="accent5"/>
              <w:right w:val="nil"/>
            </w:tcBorders>
            <w:shd w:val="clear" w:color="auto" w:fill="70AD47" w:themeFill="accent6"/>
          </w:tcPr>
          <w:p w14:paraId="38232D11" w14:textId="272F4DAB" w:rsidR="00374341" w:rsidDel="00255315" w:rsidRDefault="00374341" w:rsidP="00374341">
            <w:pPr>
              <w:pStyle w:val="NoSpacing"/>
              <w:rPr>
                <w:del w:id="15310" w:author="Salah Soliman" w:date="2020-01-31T16:44:00Z"/>
                <w:sz w:val="16"/>
                <w:szCs w:val="16"/>
              </w:rPr>
            </w:pPr>
          </w:p>
        </w:tc>
        <w:tc>
          <w:tcPr>
            <w:tcW w:w="2520" w:type="dxa"/>
            <w:tcBorders>
              <w:top w:val="single" w:sz="4" w:space="0" w:color="F9DBDB"/>
              <w:left w:val="nil"/>
              <w:bottom w:val="single" w:sz="4" w:space="0" w:color="5B9BD5" w:themeColor="accent5"/>
              <w:right w:val="nil"/>
            </w:tcBorders>
            <w:shd w:val="clear" w:color="auto" w:fill="70AD47" w:themeFill="accent6"/>
          </w:tcPr>
          <w:p w14:paraId="3884AD7B" w14:textId="5CC36AA4" w:rsidR="00374341" w:rsidDel="00255315" w:rsidRDefault="00374341" w:rsidP="00374341">
            <w:pPr>
              <w:pStyle w:val="NoSpacing"/>
              <w:rPr>
                <w:del w:id="15311" w:author="Salah Soliman" w:date="2020-01-31T16:44:00Z"/>
                <w:sz w:val="16"/>
                <w:szCs w:val="16"/>
              </w:rPr>
            </w:pPr>
          </w:p>
        </w:tc>
        <w:tc>
          <w:tcPr>
            <w:tcW w:w="7470" w:type="dxa"/>
            <w:tcBorders>
              <w:top w:val="single" w:sz="4" w:space="0" w:color="F9DBDB"/>
              <w:left w:val="nil"/>
              <w:bottom w:val="single" w:sz="4" w:space="0" w:color="5B9BD5" w:themeColor="accent5"/>
              <w:right w:val="nil"/>
            </w:tcBorders>
            <w:shd w:val="clear" w:color="auto" w:fill="70AD47" w:themeFill="accent6"/>
          </w:tcPr>
          <w:p w14:paraId="55002C63" w14:textId="4FDF0765" w:rsidR="00374341" w:rsidDel="00255315" w:rsidRDefault="00374341" w:rsidP="00374341">
            <w:pPr>
              <w:pStyle w:val="NoSpacing"/>
              <w:rPr>
                <w:del w:id="15312" w:author="Salah Soliman" w:date="2020-01-31T16:44:00Z"/>
                <w:sz w:val="16"/>
                <w:szCs w:val="16"/>
              </w:rPr>
            </w:pPr>
          </w:p>
        </w:tc>
        <w:tc>
          <w:tcPr>
            <w:tcW w:w="270" w:type="dxa"/>
            <w:tcBorders>
              <w:top w:val="nil"/>
              <w:left w:val="nil"/>
              <w:bottom w:val="single" w:sz="4" w:space="0" w:color="5B9BD5" w:themeColor="accent5"/>
              <w:right w:val="single" w:sz="4" w:space="0" w:color="5B9BD5" w:themeColor="accent5"/>
            </w:tcBorders>
            <w:shd w:val="clear" w:color="auto" w:fill="70AD47" w:themeFill="accent6"/>
          </w:tcPr>
          <w:p w14:paraId="02B3B09A" w14:textId="3A2B8429" w:rsidR="00374341" w:rsidDel="00255315" w:rsidRDefault="00374341" w:rsidP="00374341">
            <w:pPr>
              <w:pStyle w:val="NoSpacing"/>
              <w:rPr>
                <w:del w:id="15313" w:author="Salah Soliman" w:date="2020-01-31T16:44:00Z"/>
                <w:sz w:val="16"/>
                <w:szCs w:val="16"/>
              </w:rPr>
            </w:pPr>
          </w:p>
        </w:tc>
      </w:tr>
    </w:tbl>
    <w:p w14:paraId="610A009E" w14:textId="0928C194" w:rsidR="00374341" w:rsidDel="00255315" w:rsidRDefault="00374341" w:rsidP="00374341">
      <w:pPr>
        <w:pStyle w:val="NoSpacing"/>
        <w:rPr>
          <w:del w:id="15314" w:author="Salah Soliman" w:date="2020-01-31T16:44:00Z"/>
        </w:rPr>
      </w:pPr>
    </w:p>
    <w:p w14:paraId="57C6AA9A" w14:textId="7B970821" w:rsidR="00374341" w:rsidDel="00255315" w:rsidRDefault="00374341" w:rsidP="00374341">
      <w:pPr>
        <w:pStyle w:val="NoSpacing"/>
        <w:rPr>
          <w:del w:id="15315" w:author="Salah Soliman" w:date="2020-01-31T16:44:00Z"/>
        </w:rPr>
      </w:pPr>
    </w:p>
    <w:p w14:paraId="7B8BC3C9" w14:textId="6C1FD11F" w:rsidR="00374341" w:rsidDel="00255315" w:rsidRDefault="00374341" w:rsidP="00374341">
      <w:pPr>
        <w:pStyle w:val="NoSpacing"/>
        <w:rPr>
          <w:del w:id="15316" w:author="Salah Soliman" w:date="2020-01-31T16:44:00Z"/>
        </w:rPr>
      </w:pPr>
    </w:p>
    <w:tbl>
      <w:tblPr>
        <w:tblStyle w:val="TableGrid"/>
        <w:tblW w:w="10455" w:type="dxa"/>
        <w:tblBorders>
          <w:top w:val="single" w:sz="4" w:space="0" w:color="5B9BD5" w:themeColor="accent5"/>
          <w:left w:val="single" w:sz="4" w:space="0" w:color="5B9BD5" w:themeColor="accent5"/>
          <w:bottom w:val="single" w:sz="4" w:space="0" w:color="5B9BD5" w:themeColor="accent5"/>
          <w:right w:val="single" w:sz="4" w:space="0" w:color="5B9BD5" w:themeColor="accent5"/>
          <w:insideH w:val="none" w:sz="0" w:space="0" w:color="auto"/>
          <w:insideV w:val="none" w:sz="0" w:space="0" w:color="auto"/>
        </w:tblBorders>
        <w:tblLayout w:type="fixed"/>
        <w:tblCellMar>
          <w:left w:w="115" w:type="dxa"/>
          <w:right w:w="115" w:type="dxa"/>
        </w:tblCellMar>
        <w:tblLook w:val="04A0" w:firstRow="1" w:lastRow="0" w:firstColumn="1" w:lastColumn="0" w:noHBand="0" w:noVBand="1"/>
        <w:tblPrChange w:id="15317" w:author="Alexis Handford" w:date="2020-01-27T11:06:00Z">
          <w:tblPr>
            <w:tblStyle w:val="TableGrid"/>
            <w:tblW w:w="10455" w:type="dxa"/>
            <w:tblBorders>
              <w:top w:val="single" w:sz="4" w:space="0" w:color="5B9BD5" w:themeColor="accent5"/>
              <w:left w:val="single" w:sz="4" w:space="0" w:color="5B9BD5" w:themeColor="accent5"/>
              <w:bottom w:val="single" w:sz="4" w:space="0" w:color="5B9BD5" w:themeColor="accent5"/>
              <w:right w:val="single" w:sz="4" w:space="0" w:color="5B9BD5" w:themeColor="accent5"/>
              <w:insideH w:val="none" w:sz="0" w:space="0" w:color="auto"/>
              <w:insideV w:val="none" w:sz="0" w:space="0" w:color="auto"/>
            </w:tblBorders>
            <w:tblLayout w:type="fixed"/>
            <w:tblCellMar>
              <w:left w:w="115" w:type="dxa"/>
              <w:right w:w="115" w:type="dxa"/>
            </w:tblCellMar>
            <w:tblLook w:val="04A0" w:firstRow="1" w:lastRow="0" w:firstColumn="1" w:lastColumn="0" w:noHBand="0" w:noVBand="1"/>
          </w:tblPr>
        </w:tblPrChange>
      </w:tblPr>
      <w:tblGrid>
        <w:gridCol w:w="264"/>
        <w:gridCol w:w="630"/>
        <w:gridCol w:w="450"/>
        <w:gridCol w:w="2880"/>
        <w:gridCol w:w="1980"/>
        <w:gridCol w:w="3981"/>
        <w:gridCol w:w="270"/>
        <w:tblGridChange w:id="15318">
          <w:tblGrid>
            <w:gridCol w:w="360"/>
            <w:gridCol w:w="360"/>
            <w:gridCol w:w="360"/>
            <w:gridCol w:w="360"/>
            <w:gridCol w:w="360"/>
            <w:gridCol w:w="360"/>
            <w:gridCol w:w="360"/>
          </w:tblGrid>
        </w:tblGridChange>
      </w:tblGrid>
      <w:tr w:rsidR="00374341" w:rsidDel="00255315" w14:paraId="0EB06793" w14:textId="719B4FA0" w:rsidTr="3E89A3C7">
        <w:trPr>
          <w:cantSplit/>
          <w:del w:id="15319" w:author="Salah Soliman" w:date="2020-01-31T16:44:00Z"/>
        </w:trPr>
        <w:tc>
          <w:tcPr>
            <w:tcW w:w="10456" w:type="dxa"/>
            <w:gridSpan w:val="7"/>
            <w:tcBorders>
              <w:top w:val="single" w:sz="4" w:space="0" w:color="5B9BD5" w:themeColor="accent5"/>
              <w:left w:val="single" w:sz="4" w:space="0" w:color="5B9BD5" w:themeColor="accent5"/>
              <w:bottom w:val="nil"/>
              <w:right w:val="single" w:sz="4" w:space="0" w:color="5B9BD5" w:themeColor="accent5"/>
            </w:tcBorders>
            <w:shd w:val="clear" w:color="auto" w:fill="70AD47" w:themeFill="accent6"/>
            <w:hideMark/>
            <w:tcPrChange w:id="15320" w:author="Alexis Handford" w:date="2020-01-27T11:06:00Z">
              <w:tcPr>
                <w:tcW w:w="10456" w:type="dxa"/>
                <w:gridSpan w:val="7"/>
                <w:tcBorders>
                  <w:top w:val="single" w:sz="4" w:space="0" w:color="5B9BD5" w:themeColor="accent5"/>
                  <w:left w:val="single" w:sz="4" w:space="0" w:color="5B9BD5" w:themeColor="accent5"/>
                  <w:bottom w:val="nil"/>
                  <w:right w:val="single" w:sz="4" w:space="0" w:color="5B9BD5" w:themeColor="accent5"/>
                </w:tcBorders>
                <w:shd w:val="clear" w:color="auto" w:fill="70AD47" w:themeFill="accent6"/>
                <w:hideMark/>
              </w:tcPr>
            </w:tcPrChange>
          </w:tcPr>
          <w:p w14:paraId="3BE30129" w14:textId="0098665B" w:rsidR="00374341" w:rsidDel="00255315" w:rsidRDefault="00374341" w:rsidP="00374341">
            <w:pPr>
              <w:pStyle w:val="Heading3"/>
              <w:outlineLvl w:val="2"/>
              <w:rPr>
                <w:del w:id="15321" w:author="Salah Soliman" w:date="2020-01-31T16:44:00Z"/>
              </w:rPr>
            </w:pPr>
            <w:del w:id="15322" w:author="Salah Soliman" w:date="2020-01-31T16:44:00Z">
              <w:r w:rsidDel="00255315">
                <w:delText>Which kind of plot should be used to visualize dense ordered data, e.g., continuous readings from a sensor against time?</w:delText>
              </w:r>
            </w:del>
          </w:p>
        </w:tc>
      </w:tr>
      <w:tr w:rsidR="00374341" w:rsidDel="00255315" w14:paraId="550F5602" w14:textId="393739E0" w:rsidTr="3E89A3C7">
        <w:trPr>
          <w:cantSplit/>
          <w:del w:id="15323" w:author="Salah Soliman" w:date="2020-01-31T16:44:00Z"/>
        </w:trPr>
        <w:tc>
          <w:tcPr>
            <w:tcW w:w="265" w:type="dxa"/>
            <w:tcBorders>
              <w:top w:val="nil"/>
              <w:left w:val="single" w:sz="4" w:space="0" w:color="5B9BD5" w:themeColor="accent5"/>
              <w:bottom w:val="nil"/>
              <w:right w:val="nil"/>
            </w:tcBorders>
            <w:shd w:val="clear" w:color="auto" w:fill="70AD47" w:themeFill="accent6"/>
            <w:tcPrChange w:id="15324" w:author="Alexis Handford" w:date="2020-01-27T11:06:00Z">
              <w:tcPr>
                <w:tcW w:w="265" w:type="dxa"/>
                <w:tcBorders>
                  <w:top w:val="nil"/>
                  <w:left w:val="single" w:sz="4" w:space="0" w:color="5B9BD5" w:themeColor="accent5"/>
                  <w:bottom w:val="nil"/>
                  <w:right w:val="nil"/>
                </w:tcBorders>
                <w:shd w:val="clear" w:color="auto" w:fill="70AD47" w:themeFill="accent6"/>
              </w:tcPr>
            </w:tcPrChange>
          </w:tcPr>
          <w:p w14:paraId="2082388A" w14:textId="6E4AB186" w:rsidR="00374341" w:rsidDel="00255315" w:rsidRDefault="00374341" w:rsidP="00374341">
            <w:pPr>
              <w:rPr>
                <w:del w:id="15325" w:author="Salah Soliman" w:date="2020-01-31T16:44:00Z"/>
              </w:rPr>
            </w:pPr>
          </w:p>
        </w:tc>
        <w:tc>
          <w:tcPr>
            <w:tcW w:w="630" w:type="dxa"/>
            <w:tcBorders>
              <w:top w:val="nil"/>
              <w:left w:val="nil"/>
              <w:bottom w:val="nil"/>
              <w:right w:val="nil"/>
            </w:tcBorders>
            <w:shd w:val="clear" w:color="auto" w:fill="FFFFFF" w:themeFill="background1"/>
            <w:vAlign w:val="center"/>
            <w:hideMark/>
            <w:tcPrChange w:id="15326" w:author="Alexis Handford" w:date="2020-01-27T11:06:00Z">
              <w:tcPr>
                <w:tcW w:w="630" w:type="dxa"/>
                <w:tcBorders>
                  <w:top w:val="nil"/>
                  <w:left w:val="nil"/>
                  <w:bottom w:val="nil"/>
                  <w:right w:val="nil"/>
                </w:tcBorders>
                <w:shd w:val="clear" w:color="auto" w:fill="FFFFFF" w:themeFill="background1"/>
                <w:hideMark/>
              </w:tcPr>
            </w:tcPrChange>
          </w:tcPr>
          <w:p w14:paraId="3EBFBA35" w14:textId="63AB97F7" w:rsidR="00374341" w:rsidDel="00255315" w:rsidRDefault="00374341" w:rsidP="00374341">
            <w:pPr>
              <w:rPr>
                <w:del w:id="15327" w:author="Salah Soliman" w:date="2020-01-31T16:44:00Z"/>
              </w:rPr>
            </w:pPr>
            <w:del w:id="15328" w:author="Salah Soliman" w:date="2020-01-31T16:44:00Z">
              <w:r w:rsidDel="00255315">
                <w:rPr>
                  <w:noProof/>
                </w:rPr>
                <mc:AlternateContent>
                  <mc:Choice Requires="wps">
                    <w:drawing>
                      <wp:inline distT="0" distB="0" distL="0" distR="0" wp14:anchorId="362742E8" wp14:editId="1B3E8CA9">
                        <wp:extent cx="207010" cy="207010"/>
                        <wp:effectExtent l="19050" t="19050" r="21590" b="21590"/>
                        <wp:docPr id="359" name="Oval 3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010" cy="207010"/>
                                </a:xfrm>
                                <a:prstGeom prst="ellipse">
                                  <a:avLst/>
                                </a:prstGeom>
                                <a:noFill/>
                                <a:ln w="28575">
                                  <a:solidFill>
                                    <a:schemeClr val="accent5">
                                      <a:lumMod val="9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inline>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w16se="http://schemas.microsoft.com/office/word/2015/wordml/symex" xmlns:cx1="http://schemas.microsoft.com/office/drawing/2015/9/8/chartex" xmlns:cx="http://schemas.microsoft.com/office/drawing/2014/chartex">
                    <w:pict>
                      <v:oval w14:anchorId="536E1C51" id="Oval 359" o:spid="_x0000_s1026" style="width:16.3pt;height:16.3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" filled="f" strokecolor="#428bce [2888]" strokeweight="2.25pt">
                        <v:stroke joinstyle="miter"/>
                        <w10:anchorlock/>
                      </v:oval>
                    </w:pict>
                  </mc:Fallback>
                </mc:AlternateContent>
              </w:r>
            </w:del>
          </w:p>
        </w:tc>
        <w:tc>
          <w:tcPr>
            <w:tcW w:w="450" w:type="dxa"/>
            <w:tcBorders>
              <w:top w:val="nil"/>
              <w:left w:val="nil"/>
              <w:bottom w:val="nil"/>
              <w:right w:val="nil"/>
            </w:tcBorders>
            <w:shd w:val="clear" w:color="auto" w:fill="FFFFFF" w:themeFill="background1"/>
            <w:vAlign w:val="center"/>
            <w:hideMark/>
            <w:tcPrChange w:id="15329" w:author="Alexis Handford" w:date="2020-01-27T11:06:00Z">
              <w:tcPr>
                <w:tcW w:w="450" w:type="dxa"/>
                <w:tcBorders>
                  <w:top w:val="nil"/>
                  <w:left w:val="nil"/>
                  <w:bottom w:val="nil"/>
                  <w:right w:val="nil"/>
                </w:tcBorders>
                <w:shd w:val="clear" w:color="auto" w:fill="FFFFFF" w:themeFill="background1"/>
                <w:hideMark/>
              </w:tcPr>
            </w:tcPrChange>
          </w:tcPr>
          <w:p w14:paraId="5C57664F" w14:textId="7D595E2A" w:rsidR="00374341" w:rsidDel="00255315" w:rsidRDefault="00374341" w:rsidP="00374341">
            <w:pPr>
              <w:rPr>
                <w:del w:id="15330" w:author="Salah Soliman" w:date="2020-01-31T16:44:00Z"/>
                <w:rFonts w:asciiTheme="majorHAnsi" w:hAnsiTheme="majorHAnsi" w:cstheme="majorHAnsi"/>
              </w:rPr>
            </w:pPr>
            <w:del w:id="15331" w:author="Salah Soliman" w:date="2020-01-31T16:44:00Z">
              <w:r w:rsidDel="00255315">
                <w:rPr>
                  <w:rFonts w:asciiTheme="majorHAnsi" w:hAnsiTheme="majorHAnsi" w:cstheme="majorHAnsi"/>
                </w:rPr>
                <w:delText>a.</w:delText>
              </w:r>
            </w:del>
          </w:p>
        </w:tc>
        <w:tc>
          <w:tcPr>
            <w:tcW w:w="8841" w:type="dxa"/>
            <w:gridSpan w:val="3"/>
            <w:tcBorders>
              <w:top w:val="nil"/>
              <w:left w:val="nil"/>
              <w:bottom w:val="nil"/>
              <w:right w:val="nil"/>
            </w:tcBorders>
            <w:shd w:val="clear" w:color="auto" w:fill="FFFFFF" w:themeFill="background1"/>
            <w:vAlign w:val="center"/>
            <w:hideMark/>
            <w:tcPrChange w:id="15332" w:author="Alexis Handford" w:date="2020-01-27T11:06:00Z">
              <w:tcPr>
                <w:tcW w:w="8841" w:type="dxa"/>
                <w:gridSpan w:val="3"/>
                <w:tcBorders>
                  <w:top w:val="nil"/>
                  <w:left w:val="nil"/>
                  <w:bottom w:val="nil"/>
                  <w:right w:val="nil"/>
                </w:tcBorders>
                <w:shd w:val="clear" w:color="auto" w:fill="FFFFFF" w:themeFill="background1"/>
                <w:hideMark/>
              </w:tcPr>
            </w:tcPrChange>
          </w:tcPr>
          <w:p w14:paraId="1FFCC37C" w14:textId="53584A45" w:rsidR="00374341" w:rsidDel="00255315" w:rsidRDefault="00374341" w:rsidP="00374341">
            <w:pPr>
              <w:rPr>
                <w:del w:id="15333" w:author="Salah Soliman" w:date="2020-01-31T16:44:00Z"/>
              </w:rPr>
            </w:pPr>
            <w:del w:id="15334" w:author="Salah Soliman" w:date="2020-01-31T16:44:00Z">
              <w:r w:rsidDel="00255315">
                <w:delText>Scatter.</w:delText>
              </w:r>
            </w:del>
          </w:p>
        </w:tc>
        <w:tc>
          <w:tcPr>
            <w:tcW w:w="270" w:type="dxa"/>
            <w:tcBorders>
              <w:top w:val="nil"/>
              <w:left w:val="nil"/>
              <w:bottom w:val="nil"/>
              <w:right w:val="single" w:sz="4" w:space="0" w:color="5B9BD5" w:themeColor="accent5"/>
            </w:tcBorders>
            <w:shd w:val="clear" w:color="auto" w:fill="70AD47" w:themeFill="accent6"/>
            <w:tcPrChange w:id="15335" w:author="Alexis Handford" w:date="2020-01-27T11:06:00Z">
              <w:tcPr>
                <w:tcW w:w="270" w:type="dxa"/>
                <w:tcBorders>
                  <w:top w:val="nil"/>
                  <w:left w:val="nil"/>
                  <w:bottom w:val="nil"/>
                  <w:right w:val="single" w:sz="4" w:space="0" w:color="5B9BD5" w:themeColor="accent5"/>
                </w:tcBorders>
                <w:shd w:val="clear" w:color="auto" w:fill="70AD47" w:themeFill="accent6"/>
              </w:tcPr>
            </w:tcPrChange>
          </w:tcPr>
          <w:p w14:paraId="3EE43D45" w14:textId="7D26166C" w:rsidR="00374341" w:rsidDel="00255315" w:rsidRDefault="00374341" w:rsidP="00374341">
            <w:pPr>
              <w:rPr>
                <w:del w:id="15336" w:author="Salah Soliman" w:date="2020-01-31T16:44:00Z"/>
              </w:rPr>
            </w:pPr>
          </w:p>
        </w:tc>
      </w:tr>
      <w:tr w:rsidR="00374341" w:rsidDel="00255315" w14:paraId="6DC2056F" w14:textId="61BB58FB" w:rsidTr="3E89A3C7">
        <w:trPr>
          <w:cantSplit/>
          <w:trHeight w:val="20"/>
          <w:del w:id="15337" w:author="Salah Soliman" w:date="2020-01-31T16:44:00Z"/>
        </w:trPr>
        <w:tc>
          <w:tcPr>
            <w:tcW w:w="265" w:type="dxa"/>
            <w:tcBorders>
              <w:top w:val="nil"/>
              <w:left w:val="single" w:sz="4" w:space="0" w:color="5B9BD5" w:themeColor="accent5"/>
              <w:bottom w:val="nil"/>
              <w:right w:val="nil"/>
            </w:tcBorders>
            <w:shd w:val="clear" w:color="auto" w:fill="70AD47" w:themeFill="accent6"/>
            <w:tcPrChange w:id="15338" w:author="Alexis Handford" w:date="2020-01-27T11:06:00Z">
              <w:tcPr>
                <w:tcW w:w="265" w:type="dxa"/>
                <w:tcBorders>
                  <w:top w:val="nil"/>
                  <w:left w:val="single" w:sz="4" w:space="0" w:color="5B9BD5" w:themeColor="accent5"/>
                  <w:bottom w:val="nil"/>
                  <w:right w:val="nil"/>
                </w:tcBorders>
                <w:shd w:val="clear" w:color="auto" w:fill="70AD47" w:themeFill="accent6"/>
              </w:tcPr>
            </w:tcPrChange>
          </w:tcPr>
          <w:p w14:paraId="486371AE" w14:textId="16B41DF8" w:rsidR="00374341" w:rsidDel="00255315" w:rsidRDefault="00374341" w:rsidP="00374341">
            <w:pPr>
              <w:pStyle w:val="NoSpacing"/>
              <w:rPr>
                <w:del w:id="15339" w:author="Salah Soliman" w:date="2020-01-31T16:44:00Z"/>
                <w:sz w:val="16"/>
                <w:szCs w:val="16"/>
              </w:rPr>
            </w:pPr>
          </w:p>
        </w:tc>
        <w:tc>
          <w:tcPr>
            <w:tcW w:w="630" w:type="dxa"/>
            <w:tcBorders>
              <w:top w:val="nil"/>
              <w:left w:val="nil"/>
              <w:bottom w:val="nil"/>
              <w:right w:val="nil"/>
            </w:tcBorders>
            <w:shd w:val="clear" w:color="auto" w:fill="70AD47" w:themeFill="accent6"/>
            <w:vAlign w:val="center"/>
            <w:tcPrChange w:id="15340" w:author="Alexis Handford" w:date="2020-01-27T11:06:00Z">
              <w:tcPr>
                <w:tcW w:w="630" w:type="dxa"/>
                <w:tcBorders>
                  <w:top w:val="nil"/>
                  <w:left w:val="nil"/>
                  <w:bottom w:val="nil"/>
                  <w:right w:val="nil"/>
                </w:tcBorders>
                <w:shd w:val="clear" w:color="auto" w:fill="70AD47" w:themeFill="accent6"/>
              </w:tcPr>
            </w:tcPrChange>
          </w:tcPr>
          <w:p w14:paraId="2A0CE9B8" w14:textId="16EE7389" w:rsidR="00374341" w:rsidDel="00255315" w:rsidRDefault="00374341" w:rsidP="00374341">
            <w:pPr>
              <w:pStyle w:val="NoSpacing"/>
              <w:rPr>
                <w:del w:id="15341" w:author="Salah Soliman" w:date="2020-01-31T16:44:00Z"/>
                <w:sz w:val="16"/>
                <w:szCs w:val="16"/>
              </w:rPr>
            </w:pPr>
          </w:p>
        </w:tc>
        <w:tc>
          <w:tcPr>
            <w:tcW w:w="3330" w:type="dxa"/>
            <w:gridSpan w:val="2"/>
            <w:tcBorders>
              <w:top w:val="nil"/>
              <w:left w:val="nil"/>
              <w:bottom w:val="nil"/>
              <w:right w:val="nil"/>
            </w:tcBorders>
            <w:shd w:val="clear" w:color="auto" w:fill="70AD47" w:themeFill="accent6"/>
            <w:vAlign w:val="center"/>
            <w:tcPrChange w:id="15342" w:author="Alexis Handford" w:date="2020-01-27T11:06:00Z">
              <w:tcPr>
                <w:tcW w:w="3330" w:type="dxa"/>
                <w:gridSpan w:val="2"/>
                <w:tcBorders>
                  <w:top w:val="nil"/>
                  <w:left w:val="nil"/>
                  <w:bottom w:val="nil"/>
                  <w:right w:val="nil"/>
                </w:tcBorders>
                <w:shd w:val="clear" w:color="auto" w:fill="70AD47" w:themeFill="accent6"/>
              </w:tcPr>
            </w:tcPrChange>
          </w:tcPr>
          <w:p w14:paraId="4C6EF296" w14:textId="54D30A56" w:rsidR="00374341" w:rsidDel="00255315" w:rsidRDefault="00374341" w:rsidP="00374341">
            <w:pPr>
              <w:pStyle w:val="NoSpacing"/>
              <w:rPr>
                <w:del w:id="15343" w:author="Salah Soliman" w:date="2020-01-31T16:44:00Z"/>
                <w:sz w:val="16"/>
                <w:szCs w:val="16"/>
              </w:rPr>
            </w:pPr>
          </w:p>
        </w:tc>
        <w:tc>
          <w:tcPr>
            <w:tcW w:w="1980" w:type="dxa"/>
            <w:tcBorders>
              <w:top w:val="nil"/>
              <w:left w:val="nil"/>
              <w:bottom w:val="nil"/>
              <w:right w:val="nil"/>
            </w:tcBorders>
            <w:shd w:val="clear" w:color="auto" w:fill="70AD47" w:themeFill="accent6"/>
            <w:vAlign w:val="center"/>
            <w:tcPrChange w:id="15344" w:author="Alexis Handford" w:date="2020-01-27T11:06:00Z">
              <w:tcPr>
                <w:tcW w:w="1980" w:type="dxa"/>
                <w:tcBorders>
                  <w:top w:val="nil"/>
                  <w:left w:val="nil"/>
                  <w:bottom w:val="nil"/>
                  <w:right w:val="nil"/>
                </w:tcBorders>
                <w:shd w:val="clear" w:color="auto" w:fill="70AD47" w:themeFill="accent6"/>
              </w:tcPr>
            </w:tcPrChange>
          </w:tcPr>
          <w:p w14:paraId="575D4DEA" w14:textId="3F406E97" w:rsidR="00374341" w:rsidDel="00255315" w:rsidRDefault="00374341" w:rsidP="00374341">
            <w:pPr>
              <w:pStyle w:val="NoSpacing"/>
              <w:rPr>
                <w:del w:id="15345" w:author="Salah Soliman" w:date="2020-01-31T16:44:00Z"/>
                <w:sz w:val="16"/>
                <w:szCs w:val="16"/>
              </w:rPr>
            </w:pPr>
          </w:p>
        </w:tc>
        <w:tc>
          <w:tcPr>
            <w:tcW w:w="3978" w:type="dxa"/>
            <w:tcBorders>
              <w:top w:val="nil"/>
              <w:left w:val="nil"/>
              <w:bottom w:val="nil"/>
              <w:right w:val="nil"/>
            </w:tcBorders>
            <w:shd w:val="clear" w:color="auto" w:fill="70AD47" w:themeFill="accent6"/>
            <w:vAlign w:val="center"/>
            <w:tcPrChange w:id="15346" w:author="Alexis Handford" w:date="2020-01-27T11:06:00Z">
              <w:tcPr>
                <w:tcW w:w="3978" w:type="dxa"/>
                <w:tcBorders>
                  <w:top w:val="nil"/>
                  <w:left w:val="nil"/>
                  <w:bottom w:val="nil"/>
                  <w:right w:val="nil"/>
                </w:tcBorders>
                <w:shd w:val="clear" w:color="auto" w:fill="70AD47" w:themeFill="accent6"/>
              </w:tcPr>
            </w:tcPrChange>
          </w:tcPr>
          <w:p w14:paraId="3182F9A7" w14:textId="25DF7F88" w:rsidR="00374341" w:rsidDel="00255315" w:rsidRDefault="00374341" w:rsidP="00374341">
            <w:pPr>
              <w:pStyle w:val="NoSpacing"/>
              <w:rPr>
                <w:del w:id="15347" w:author="Salah Soliman" w:date="2020-01-31T16:44:00Z"/>
                <w:noProof/>
                <w:sz w:val="16"/>
                <w:szCs w:val="16"/>
              </w:rPr>
            </w:pPr>
          </w:p>
        </w:tc>
        <w:tc>
          <w:tcPr>
            <w:tcW w:w="270" w:type="dxa"/>
            <w:tcBorders>
              <w:top w:val="nil"/>
              <w:left w:val="nil"/>
              <w:bottom w:val="nil"/>
              <w:right w:val="single" w:sz="4" w:space="0" w:color="5B9BD5" w:themeColor="accent5"/>
            </w:tcBorders>
            <w:shd w:val="clear" w:color="auto" w:fill="70AD47" w:themeFill="accent6"/>
            <w:tcPrChange w:id="15348" w:author="Alexis Handford" w:date="2020-01-27T11:06:00Z">
              <w:tcPr>
                <w:tcW w:w="270" w:type="dxa"/>
                <w:tcBorders>
                  <w:top w:val="nil"/>
                  <w:left w:val="nil"/>
                  <w:bottom w:val="nil"/>
                  <w:right w:val="single" w:sz="4" w:space="0" w:color="5B9BD5" w:themeColor="accent5"/>
                </w:tcBorders>
                <w:shd w:val="clear" w:color="auto" w:fill="70AD47" w:themeFill="accent6"/>
              </w:tcPr>
            </w:tcPrChange>
          </w:tcPr>
          <w:p w14:paraId="08B047E0" w14:textId="0A2C54BC" w:rsidR="00374341" w:rsidDel="00255315" w:rsidRDefault="00374341" w:rsidP="00374341">
            <w:pPr>
              <w:pStyle w:val="NoSpacing"/>
              <w:rPr>
                <w:del w:id="15349" w:author="Salah Soliman" w:date="2020-01-31T16:44:00Z"/>
                <w:sz w:val="16"/>
                <w:szCs w:val="16"/>
              </w:rPr>
            </w:pPr>
          </w:p>
        </w:tc>
      </w:tr>
      <w:tr w:rsidR="00374341" w:rsidDel="00255315" w14:paraId="13D30A5E" w14:textId="58A39B76" w:rsidTr="3E89A3C7">
        <w:trPr>
          <w:cantSplit/>
          <w:del w:id="15350" w:author="Salah Soliman" w:date="2020-01-31T16:44:00Z"/>
        </w:trPr>
        <w:tc>
          <w:tcPr>
            <w:tcW w:w="265" w:type="dxa"/>
            <w:tcBorders>
              <w:top w:val="nil"/>
              <w:left w:val="single" w:sz="4" w:space="0" w:color="5B9BD5" w:themeColor="accent5"/>
              <w:bottom w:val="nil"/>
              <w:right w:val="nil"/>
            </w:tcBorders>
            <w:shd w:val="clear" w:color="auto" w:fill="70AD47" w:themeFill="accent6"/>
            <w:tcPrChange w:id="15351" w:author="Alexis Handford" w:date="2020-01-27T11:06:00Z">
              <w:tcPr>
                <w:tcW w:w="265" w:type="dxa"/>
                <w:tcBorders>
                  <w:top w:val="nil"/>
                  <w:left w:val="single" w:sz="4" w:space="0" w:color="5B9BD5" w:themeColor="accent5"/>
                  <w:bottom w:val="nil"/>
                  <w:right w:val="nil"/>
                </w:tcBorders>
                <w:shd w:val="clear" w:color="auto" w:fill="70AD47" w:themeFill="accent6"/>
              </w:tcPr>
            </w:tcPrChange>
          </w:tcPr>
          <w:p w14:paraId="475761D8" w14:textId="6B518739" w:rsidR="00374341" w:rsidDel="00255315" w:rsidRDefault="00374341" w:rsidP="00374341">
            <w:pPr>
              <w:rPr>
                <w:del w:id="15352" w:author="Salah Soliman" w:date="2020-01-31T16:44:00Z"/>
              </w:rPr>
            </w:pPr>
          </w:p>
        </w:tc>
        <w:tc>
          <w:tcPr>
            <w:tcW w:w="630" w:type="dxa"/>
            <w:tcBorders>
              <w:top w:val="nil"/>
              <w:left w:val="nil"/>
              <w:bottom w:val="nil"/>
              <w:right w:val="nil"/>
            </w:tcBorders>
            <w:shd w:val="clear" w:color="auto" w:fill="FFFFFF" w:themeFill="background1"/>
            <w:vAlign w:val="center"/>
            <w:hideMark/>
            <w:tcPrChange w:id="15353" w:author="Alexis Handford" w:date="2020-01-27T11:06:00Z">
              <w:tcPr>
                <w:tcW w:w="630" w:type="dxa"/>
                <w:tcBorders>
                  <w:top w:val="nil"/>
                  <w:left w:val="nil"/>
                  <w:bottom w:val="nil"/>
                  <w:right w:val="nil"/>
                </w:tcBorders>
                <w:shd w:val="clear" w:color="auto" w:fill="FFFFFF" w:themeFill="background1"/>
                <w:hideMark/>
              </w:tcPr>
            </w:tcPrChange>
          </w:tcPr>
          <w:p w14:paraId="7E51724F" w14:textId="18E9148F" w:rsidR="00374341" w:rsidDel="00255315" w:rsidRDefault="00374341" w:rsidP="00374341">
            <w:pPr>
              <w:rPr>
                <w:del w:id="15354" w:author="Salah Soliman" w:date="2020-01-31T16:44:00Z"/>
                <w:noProof/>
              </w:rPr>
            </w:pPr>
            <w:del w:id="15355" w:author="Salah Soliman" w:date="2020-01-31T16:44:00Z">
              <w:r w:rsidDel="00255315">
                <w:rPr>
                  <w:noProof/>
                </w:rPr>
                <mc:AlternateContent>
                  <mc:Choice Requires="wps">
                    <w:drawing>
                      <wp:inline distT="0" distB="0" distL="0" distR="0" wp14:anchorId="49A6E2B8" wp14:editId="225496F2">
                        <wp:extent cx="207010" cy="207010"/>
                        <wp:effectExtent l="19050" t="19050" r="21590" b="21590"/>
                        <wp:docPr id="358" name="Oval 3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010" cy="207010"/>
                                </a:xfrm>
                                <a:prstGeom prst="ellipse">
                                  <a:avLst/>
                                </a:prstGeom>
                                <a:noFill/>
                                <a:ln w="28575">
                                  <a:solidFill>
                                    <a:schemeClr val="accent5">
                                      <a:lumMod val="9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inline>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w16se="http://schemas.microsoft.com/office/word/2015/wordml/symex" xmlns:cx1="http://schemas.microsoft.com/office/drawing/2015/9/8/chartex" xmlns:cx="http://schemas.microsoft.com/office/drawing/2014/chartex">
                    <w:pict>
                      <v:oval w14:anchorId="2A4A2573" id="Oval 358" o:spid="_x0000_s1026" style="width:16.3pt;height:16.3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" filled="f" strokecolor="#428bce [2888]" strokeweight="2.25pt">
                        <v:stroke joinstyle="miter"/>
                        <w10:anchorlock/>
                      </v:oval>
                    </w:pict>
                  </mc:Fallback>
                </mc:AlternateContent>
              </w:r>
            </w:del>
          </w:p>
        </w:tc>
        <w:tc>
          <w:tcPr>
            <w:tcW w:w="450" w:type="dxa"/>
            <w:tcBorders>
              <w:top w:val="nil"/>
              <w:left w:val="nil"/>
              <w:bottom w:val="nil"/>
              <w:right w:val="nil"/>
            </w:tcBorders>
            <w:shd w:val="clear" w:color="auto" w:fill="FFFFFF" w:themeFill="background1"/>
            <w:vAlign w:val="center"/>
            <w:hideMark/>
            <w:tcPrChange w:id="15356" w:author="Alexis Handford" w:date="2020-01-27T11:06:00Z">
              <w:tcPr>
                <w:tcW w:w="450" w:type="dxa"/>
                <w:tcBorders>
                  <w:top w:val="nil"/>
                  <w:left w:val="nil"/>
                  <w:bottom w:val="nil"/>
                  <w:right w:val="nil"/>
                </w:tcBorders>
                <w:shd w:val="clear" w:color="auto" w:fill="FFFFFF" w:themeFill="background1"/>
                <w:hideMark/>
              </w:tcPr>
            </w:tcPrChange>
          </w:tcPr>
          <w:p w14:paraId="159B2E8C" w14:textId="1564A153" w:rsidR="00374341" w:rsidDel="00255315" w:rsidRDefault="00374341" w:rsidP="00374341">
            <w:pPr>
              <w:rPr>
                <w:del w:id="15357" w:author="Salah Soliman" w:date="2020-01-31T16:44:00Z"/>
                <w:rFonts w:asciiTheme="majorHAnsi" w:hAnsiTheme="majorHAnsi" w:cstheme="majorHAnsi"/>
              </w:rPr>
            </w:pPr>
            <w:del w:id="15358" w:author="Salah Soliman" w:date="2020-01-31T16:44:00Z">
              <w:r w:rsidDel="00255315">
                <w:rPr>
                  <w:rFonts w:asciiTheme="majorHAnsi" w:hAnsiTheme="majorHAnsi" w:cstheme="majorHAnsi"/>
                </w:rPr>
                <w:delText>b.</w:delText>
              </w:r>
            </w:del>
          </w:p>
        </w:tc>
        <w:tc>
          <w:tcPr>
            <w:tcW w:w="8841" w:type="dxa"/>
            <w:gridSpan w:val="3"/>
            <w:tcBorders>
              <w:top w:val="nil"/>
              <w:left w:val="nil"/>
              <w:bottom w:val="nil"/>
              <w:right w:val="nil"/>
            </w:tcBorders>
            <w:shd w:val="clear" w:color="auto" w:fill="FFFFFF" w:themeFill="background1"/>
            <w:vAlign w:val="center"/>
            <w:hideMark/>
            <w:tcPrChange w:id="15359" w:author="Alexis Handford" w:date="2020-01-27T11:06:00Z">
              <w:tcPr>
                <w:tcW w:w="8841" w:type="dxa"/>
                <w:gridSpan w:val="3"/>
                <w:tcBorders>
                  <w:top w:val="nil"/>
                  <w:left w:val="nil"/>
                  <w:bottom w:val="nil"/>
                  <w:right w:val="nil"/>
                </w:tcBorders>
                <w:shd w:val="clear" w:color="auto" w:fill="FFFFFF" w:themeFill="background1"/>
                <w:hideMark/>
              </w:tcPr>
            </w:tcPrChange>
          </w:tcPr>
          <w:p w14:paraId="7D556F6C" w14:textId="67437089" w:rsidR="00374341" w:rsidDel="00255315" w:rsidRDefault="00374341" w:rsidP="00374341">
            <w:pPr>
              <w:rPr>
                <w:del w:id="15360" w:author="Salah Soliman" w:date="2020-01-31T16:44:00Z"/>
              </w:rPr>
            </w:pPr>
            <w:del w:id="15361" w:author="Salah Soliman" w:date="2020-01-31T16:44:00Z">
              <w:r w:rsidDel="00255315">
                <w:delText>Histogram.</w:delText>
              </w:r>
            </w:del>
          </w:p>
        </w:tc>
        <w:tc>
          <w:tcPr>
            <w:tcW w:w="270" w:type="dxa"/>
            <w:tcBorders>
              <w:top w:val="nil"/>
              <w:left w:val="nil"/>
              <w:bottom w:val="nil"/>
              <w:right w:val="single" w:sz="4" w:space="0" w:color="5B9BD5" w:themeColor="accent5"/>
            </w:tcBorders>
            <w:shd w:val="clear" w:color="auto" w:fill="70AD47" w:themeFill="accent6"/>
            <w:tcPrChange w:id="15362" w:author="Alexis Handford" w:date="2020-01-27T11:06:00Z">
              <w:tcPr>
                <w:tcW w:w="270" w:type="dxa"/>
                <w:tcBorders>
                  <w:top w:val="nil"/>
                  <w:left w:val="nil"/>
                  <w:bottom w:val="nil"/>
                  <w:right w:val="single" w:sz="4" w:space="0" w:color="5B9BD5" w:themeColor="accent5"/>
                </w:tcBorders>
                <w:shd w:val="clear" w:color="auto" w:fill="70AD47" w:themeFill="accent6"/>
              </w:tcPr>
            </w:tcPrChange>
          </w:tcPr>
          <w:p w14:paraId="51A075C6" w14:textId="214113DC" w:rsidR="00374341" w:rsidDel="00255315" w:rsidRDefault="00374341" w:rsidP="00374341">
            <w:pPr>
              <w:rPr>
                <w:del w:id="15363" w:author="Salah Soliman" w:date="2020-01-31T16:44:00Z"/>
              </w:rPr>
            </w:pPr>
          </w:p>
        </w:tc>
      </w:tr>
      <w:tr w:rsidR="00374341" w:rsidDel="00255315" w14:paraId="1BC6F2E1" w14:textId="1CF44557" w:rsidTr="3E89A3C7">
        <w:trPr>
          <w:cantSplit/>
          <w:trHeight w:val="20"/>
          <w:del w:id="15364" w:author="Salah Soliman" w:date="2020-01-31T16:44:00Z"/>
        </w:trPr>
        <w:tc>
          <w:tcPr>
            <w:tcW w:w="265" w:type="dxa"/>
            <w:tcBorders>
              <w:top w:val="nil"/>
              <w:left w:val="single" w:sz="4" w:space="0" w:color="5B9BD5" w:themeColor="accent5"/>
              <w:bottom w:val="nil"/>
              <w:right w:val="nil"/>
            </w:tcBorders>
            <w:shd w:val="clear" w:color="auto" w:fill="70AD47" w:themeFill="accent6"/>
            <w:tcPrChange w:id="15365" w:author="Alexis Handford" w:date="2020-01-27T11:06:00Z">
              <w:tcPr>
                <w:tcW w:w="265" w:type="dxa"/>
                <w:tcBorders>
                  <w:top w:val="nil"/>
                  <w:left w:val="single" w:sz="4" w:space="0" w:color="5B9BD5" w:themeColor="accent5"/>
                  <w:bottom w:val="nil"/>
                  <w:right w:val="nil"/>
                </w:tcBorders>
                <w:shd w:val="clear" w:color="auto" w:fill="70AD47" w:themeFill="accent6"/>
              </w:tcPr>
            </w:tcPrChange>
          </w:tcPr>
          <w:p w14:paraId="22417F08" w14:textId="178FF515" w:rsidR="00374341" w:rsidDel="00255315" w:rsidRDefault="00374341" w:rsidP="00374341">
            <w:pPr>
              <w:pStyle w:val="NoSpacing"/>
              <w:rPr>
                <w:del w:id="15366" w:author="Salah Soliman" w:date="2020-01-31T16:44:00Z"/>
                <w:sz w:val="16"/>
                <w:szCs w:val="16"/>
              </w:rPr>
            </w:pPr>
          </w:p>
        </w:tc>
        <w:tc>
          <w:tcPr>
            <w:tcW w:w="630" w:type="dxa"/>
            <w:tcBorders>
              <w:top w:val="nil"/>
              <w:left w:val="nil"/>
              <w:bottom w:val="nil"/>
              <w:right w:val="nil"/>
            </w:tcBorders>
            <w:shd w:val="clear" w:color="auto" w:fill="70AD47" w:themeFill="accent6"/>
            <w:vAlign w:val="center"/>
            <w:tcPrChange w:id="15367" w:author="Alexis Handford" w:date="2020-01-27T11:06:00Z">
              <w:tcPr>
                <w:tcW w:w="630" w:type="dxa"/>
                <w:tcBorders>
                  <w:top w:val="nil"/>
                  <w:left w:val="nil"/>
                  <w:bottom w:val="nil"/>
                  <w:right w:val="nil"/>
                </w:tcBorders>
                <w:shd w:val="clear" w:color="auto" w:fill="70AD47" w:themeFill="accent6"/>
              </w:tcPr>
            </w:tcPrChange>
          </w:tcPr>
          <w:p w14:paraId="45B3294D" w14:textId="08B9D9BC" w:rsidR="00374341" w:rsidDel="00255315" w:rsidRDefault="00374341" w:rsidP="00374341">
            <w:pPr>
              <w:pStyle w:val="NoSpacing"/>
              <w:rPr>
                <w:del w:id="15368" w:author="Salah Soliman" w:date="2020-01-31T16:44:00Z"/>
                <w:sz w:val="16"/>
                <w:szCs w:val="16"/>
              </w:rPr>
            </w:pPr>
          </w:p>
        </w:tc>
        <w:tc>
          <w:tcPr>
            <w:tcW w:w="3330" w:type="dxa"/>
            <w:gridSpan w:val="2"/>
            <w:tcBorders>
              <w:top w:val="nil"/>
              <w:left w:val="nil"/>
              <w:bottom w:val="nil"/>
              <w:right w:val="nil"/>
            </w:tcBorders>
            <w:shd w:val="clear" w:color="auto" w:fill="70AD47" w:themeFill="accent6"/>
            <w:vAlign w:val="center"/>
            <w:tcPrChange w:id="15369" w:author="Alexis Handford" w:date="2020-01-27T11:06:00Z">
              <w:tcPr>
                <w:tcW w:w="3330" w:type="dxa"/>
                <w:gridSpan w:val="2"/>
                <w:tcBorders>
                  <w:top w:val="nil"/>
                  <w:left w:val="nil"/>
                  <w:bottom w:val="nil"/>
                  <w:right w:val="nil"/>
                </w:tcBorders>
                <w:shd w:val="clear" w:color="auto" w:fill="70AD47" w:themeFill="accent6"/>
              </w:tcPr>
            </w:tcPrChange>
          </w:tcPr>
          <w:p w14:paraId="05444F2F" w14:textId="5CE2B020" w:rsidR="00374341" w:rsidDel="00255315" w:rsidRDefault="00374341" w:rsidP="00374341">
            <w:pPr>
              <w:pStyle w:val="NoSpacing"/>
              <w:rPr>
                <w:del w:id="15370" w:author="Salah Soliman" w:date="2020-01-31T16:44:00Z"/>
                <w:sz w:val="16"/>
                <w:szCs w:val="16"/>
              </w:rPr>
            </w:pPr>
          </w:p>
        </w:tc>
        <w:tc>
          <w:tcPr>
            <w:tcW w:w="1980" w:type="dxa"/>
            <w:tcBorders>
              <w:top w:val="nil"/>
              <w:left w:val="nil"/>
              <w:bottom w:val="nil"/>
              <w:right w:val="nil"/>
            </w:tcBorders>
            <w:shd w:val="clear" w:color="auto" w:fill="70AD47" w:themeFill="accent6"/>
            <w:vAlign w:val="center"/>
            <w:tcPrChange w:id="15371" w:author="Alexis Handford" w:date="2020-01-27T11:06:00Z">
              <w:tcPr>
                <w:tcW w:w="1980" w:type="dxa"/>
                <w:tcBorders>
                  <w:top w:val="nil"/>
                  <w:left w:val="nil"/>
                  <w:bottom w:val="nil"/>
                  <w:right w:val="nil"/>
                </w:tcBorders>
                <w:shd w:val="clear" w:color="auto" w:fill="70AD47" w:themeFill="accent6"/>
              </w:tcPr>
            </w:tcPrChange>
          </w:tcPr>
          <w:p w14:paraId="289E7A3E" w14:textId="7F8BA99E" w:rsidR="00374341" w:rsidDel="00255315" w:rsidRDefault="00374341" w:rsidP="00374341">
            <w:pPr>
              <w:pStyle w:val="NoSpacing"/>
              <w:rPr>
                <w:del w:id="15372" w:author="Salah Soliman" w:date="2020-01-31T16:44:00Z"/>
                <w:sz w:val="16"/>
                <w:szCs w:val="16"/>
              </w:rPr>
            </w:pPr>
          </w:p>
        </w:tc>
        <w:tc>
          <w:tcPr>
            <w:tcW w:w="3978" w:type="dxa"/>
            <w:tcBorders>
              <w:top w:val="nil"/>
              <w:left w:val="nil"/>
              <w:bottom w:val="nil"/>
              <w:right w:val="nil"/>
            </w:tcBorders>
            <w:shd w:val="clear" w:color="auto" w:fill="70AD47" w:themeFill="accent6"/>
            <w:vAlign w:val="center"/>
            <w:tcPrChange w:id="15373" w:author="Alexis Handford" w:date="2020-01-27T11:06:00Z">
              <w:tcPr>
                <w:tcW w:w="3978" w:type="dxa"/>
                <w:tcBorders>
                  <w:top w:val="nil"/>
                  <w:left w:val="nil"/>
                  <w:bottom w:val="nil"/>
                  <w:right w:val="nil"/>
                </w:tcBorders>
                <w:shd w:val="clear" w:color="auto" w:fill="70AD47" w:themeFill="accent6"/>
              </w:tcPr>
            </w:tcPrChange>
          </w:tcPr>
          <w:p w14:paraId="62C470E4" w14:textId="2BF7051D" w:rsidR="00374341" w:rsidDel="00255315" w:rsidRDefault="00374341" w:rsidP="00374341">
            <w:pPr>
              <w:pStyle w:val="NoSpacing"/>
              <w:rPr>
                <w:del w:id="15374" w:author="Salah Soliman" w:date="2020-01-31T16:44:00Z"/>
                <w:noProof/>
                <w:sz w:val="16"/>
                <w:szCs w:val="16"/>
              </w:rPr>
            </w:pPr>
          </w:p>
        </w:tc>
        <w:tc>
          <w:tcPr>
            <w:tcW w:w="270" w:type="dxa"/>
            <w:tcBorders>
              <w:top w:val="nil"/>
              <w:left w:val="nil"/>
              <w:bottom w:val="nil"/>
              <w:right w:val="single" w:sz="4" w:space="0" w:color="5B9BD5" w:themeColor="accent5"/>
            </w:tcBorders>
            <w:shd w:val="clear" w:color="auto" w:fill="70AD47" w:themeFill="accent6"/>
            <w:tcPrChange w:id="15375" w:author="Alexis Handford" w:date="2020-01-27T11:06:00Z">
              <w:tcPr>
                <w:tcW w:w="270" w:type="dxa"/>
                <w:tcBorders>
                  <w:top w:val="nil"/>
                  <w:left w:val="nil"/>
                  <w:bottom w:val="nil"/>
                  <w:right w:val="single" w:sz="4" w:space="0" w:color="5B9BD5" w:themeColor="accent5"/>
                </w:tcBorders>
                <w:shd w:val="clear" w:color="auto" w:fill="70AD47" w:themeFill="accent6"/>
              </w:tcPr>
            </w:tcPrChange>
          </w:tcPr>
          <w:p w14:paraId="252BC8E6" w14:textId="3E8C06F9" w:rsidR="00374341" w:rsidDel="00255315" w:rsidRDefault="00374341" w:rsidP="00374341">
            <w:pPr>
              <w:pStyle w:val="NoSpacing"/>
              <w:rPr>
                <w:del w:id="15376" w:author="Salah Soliman" w:date="2020-01-31T16:44:00Z"/>
                <w:sz w:val="16"/>
                <w:szCs w:val="16"/>
              </w:rPr>
            </w:pPr>
          </w:p>
        </w:tc>
      </w:tr>
      <w:tr w:rsidR="00374341" w:rsidDel="00255315" w14:paraId="464F25BF" w14:textId="2BCC228B" w:rsidTr="3E89A3C7">
        <w:trPr>
          <w:cantSplit/>
          <w:del w:id="15377" w:author="Salah Soliman" w:date="2020-01-31T16:44:00Z"/>
        </w:trPr>
        <w:tc>
          <w:tcPr>
            <w:tcW w:w="265" w:type="dxa"/>
            <w:tcBorders>
              <w:top w:val="nil"/>
              <w:left w:val="single" w:sz="4" w:space="0" w:color="5B9BD5" w:themeColor="accent5"/>
              <w:bottom w:val="nil"/>
              <w:right w:val="nil"/>
            </w:tcBorders>
            <w:shd w:val="clear" w:color="auto" w:fill="70AD47" w:themeFill="accent6"/>
            <w:tcPrChange w:id="15378" w:author="Alexis Handford" w:date="2020-01-27T11:06:00Z">
              <w:tcPr>
                <w:tcW w:w="265" w:type="dxa"/>
                <w:tcBorders>
                  <w:top w:val="nil"/>
                  <w:left w:val="single" w:sz="4" w:space="0" w:color="5B9BD5" w:themeColor="accent5"/>
                  <w:bottom w:val="nil"/>
                  <w:right w:val="nil"/>
                </w:tcBorders>
                <w:shd w:val="clear" w:color="auto" w:fill="70AD47" w:themeFill="accent6"/>
              </w:tcPr>
            </w:tcPrChange>
          </w:tcPr>
          <w:p w14:paraId="3A60549E" w14:textId="6214EE00" w:rsidR="00374341" w:rsidDel="00255315" w:rsidRDefault="00374341" w:rsidP="00374341">
            <w:pPr>
              <w:rPr>
                <w:del w:id="15379" w:author="Salah Soliman" w:date="2020-01-31T16:44:00Z"/>
              </w:rPr>
            </w:pPr>
          </w:p>
        </w:tc>
        <w:tc>
          <w:tcPr>
            <w:tcW w:w="630" w:type="dxa"/>
            <w:tcBorders>
              <w:top w:val="nil"/>
              <w:left w:val="nil"/>
              <w:bottom w:val="nil"/>
              <w:right w:val="nil"/>
            </w:tcBorders>
            <w:shd w:val="clear" w:color="auto" w:fill="FFFFFF" w:themeFill="background1"/>
            <w:vAlign w:val="center"/>
            <w:hideMark/>
            <w:tcPrChange w:id="15380" w:author="Alexis Handford" w:date="2020-01-27T11:06:00Z">
              <w:tcPr>
                <w:tcW w:w="630" w:type="dxa"/>
                <w:tcBorders>
                  <w:top w:val="nil"/>
                  <w:left w:val="nil"/>
                  <w:bottom w:val="nil"/>
                  <w:right w:val="nil"/>
                </w:tcBorders>
                <w:shd w:val="clear" w:color="auto" w:fill="FFFFFF" w:themeFill="background1"/>
                <w:hideMark/>
              </w:tcPr>
            </w:tcPrChange>
          </w:tcPr>
          <w:p w14:paraId="1C9AF1B0" w14:textId="44BCFA18" w:rsidR="00374341" w:rsidDel="00255315" w:rsidRDefault="00374341" w:rsidP="00374341">
            <w:pPr>
              <w:rPr>
                <w:del w:id="15381" w:author="Salah Soliman" w:date="2020-01-31T16:44:00Z"/>
                <w:noProof/>
              </w:rPr>
            </w:pPr>
            <w:del w:id="15382" w:author="Salah Soliman" w:date="2020-01-31T16:44:00Z">
              <w:r w:rsidDel="00255315">
                <w:rPr>
                  <w:noProof/>
                </w:rPr>
                <mc:AlternateContent>
                  <mc:Choice Requires="wps">
                    <w:drawing>
                      <wp:inline distT="0" distB="0" distL="0" distR="0" wp14:anchorId="222F7D2F" wp14:editId="12E2418E">
                        <wp:extent cx="207010" cy="207010"/>
                        <wp:effectExtent l="19050" t="19050" r="21590" b="21590"/>
                        <wp:docPr id="357" name="Oval 35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010" cy="207010"/>
                                </a:xfrm>
                                <a:prstGeom prst="ellipse">
                                  <a:avLst/>
                                </a:prstGeom>
                                <a:noFill/>
                                <a:ln w="28575">
                                  <a:solidFill>
                                    <a:schemeClr val="accent5">
                                      <a:lumMod val="9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inline>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w16se="http://schemas.microsoft.com/office/word/2015/wordml/symex" xmlns:cx1="http://schemas.microsoft.com/office/drawing/2015/9/8/chartex" xmlns:cx="http://schemas.microsoft.com/office/drawing/2014/chartex">
                    <w:pict>
                      <v:oval w14:anchorId="352096C9" id="Oval 357" o:spid="_x0000_s1026" style="width:16.3pt;height:16.3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" filled="f" strokecolor="#428bce [2888]" strokeweight="2.25pt">
                        <v:stroke joinstyle="miter"/>
                        <w10:anchorlock/>
                      </v:oval>
                    </w:pict>
                  </mc:Fallback>
                </mc:AlternateContent>
              </w:r>
            </w:del>
          </w:p>
        </w:tc>
        <w:tc>
          <w:tcPr>
            <w:tcW w:w="450" w:type="dxa"/>
            <w:tcBorders>
              <w:top w:val="nil"/>
              <w:left w:val="nil"/>
              <w:bottom w:val="nil"/>
              <w:right w:val="nil"/>
            </w:tcBorders>
            <w:shd w:val="clear" w:color="auto" w:fill="FFFFFF" w:themeFill="background1"/>
            <w:vAlign w:val="center"/>
            <w:hideMark/>
            <w:tcPrChange w:id="15383" w:author="Alexis Handford" w:date="2020-01-27T11:06:00Z">
              <w:tcPr>
                <w:tcW w:w="450" w:type="dxa"/>
                <w:tcBorders>
                  <w:top w:val="nil"/>
                  <w:left w:val="nil"/>
                  <w:bottom w:val="nil"/>
                  <w:right w:val="nil"/>
                </w:tcBorders>
                <w:shd w:val="clear" w:color="auto" w:fill="FFFFFF" w:themeFill="background1"/>
                <w:hideMark/>
              </w:tcPr>
            </w:tcPrChange>
          </w:tcPr>
          <w:p w14:paraId="7F36C0EE" w14:textId="65E57D81" w:rsidR="00374341" w:rsidDel="00255315" w:rsidRDefault="00374341" w:rsidP="00374341">
            <w:pPr>
              <w:rPr>
                <w:del w:id="15384" w:author="Salah Soliman" w:date="2020-01-31T16:44:00Z"/>
                <w:rFonts w:asciiTheme="majorHAnsi" w:hAnsiTheme="majorHAnsi" w:cstheme="majorHAnsi"/>
              </w:rPr>
            </w:pPr>
            <w:del w:id="15385" w:author="Salah Soliman" w:date="2020-01-31T16:44:00Z">
              <w:r w:rsidDel="00255315">
                <w:rPr>
                  <w:rFonts w:asciiTheme="majorHAnsi" w:hAnsiTheme="majorHAnsi" w:cstheme="majorHAnsi"/>
                </w:rPr>
                <w:delText>c.</w:delText>
              </w:r>
            </w:del>
          </w:p>
        </w:tc>
        <w:tc>
          <w:tcPr>
            <w:tcW w:w="8841" w:type="dxa"/>
            <w:gridSpan w:val="3"/>
            <w:tcBorders>
              <w:top w:val="nil"/>
              <w:left w:val="nil"/>
              <w:bottom w:val="nil"/>
              <w:right w:val="nil"/>
            </w:tcBorders>
            <w:shd w:val="clear" w:color="auto" w:fill="FFFFFF" w:themeFill="background1"/>
            <w:vAlign w:val="center"/>
            <w:hideMark/>
            <w:tcPrChange w:id="15386" w:author="Alexis Handford" w:date="2020-01-27T11:06:00Z">
              <w:tcPr>
                <w:tcW w:w="8841" w:type="dxa"/>
                <w:gridSpan w:val="3"/>
                <w:tcBorders>
                  <w:top w:val="nil"/>
                  <w:left w:val="nil"/>
                  <w:bottom w:val="nil"/>
                  <w:right w:val="nil"/>
                </w:tcBorders>
                <w:shd w:val="clear" w:color="auto" w:fill="FFFFFF" w:themeFill="background1"/>
                <w:hideMark/>
              </w:tcPr>
            </w:tcPrChange>
          </w:tcPr>
          <w:p w14:paraId="72945C0D" w14:textId="71B3DD10" w:rsidR="00374341" w:rsidDel="00255315" w:rsidRDefault="00374341" w:rsidP="00374341">
            <w:pPr>
              <w:rPr>
                <w:del w:id="15387" w:author="Salah Soliman" w:date="2020-01-31T16:44:00Z"/>
              </w:rPr>
            </w:pPr>
            <w:del w:id="15388" w:author="Salah Soliman" w:date="2020-01-31T16:44:00Z">
              <w:r w:rsidDel="00255315">
                <w:rPr>
                  <w:rFonts w:cstheme="minorHAnsi"/>
                  <w:highlight w:val="green"/>
                </w:rPr>
                <w:delText>Line plots.</w:delText>
              </w:r>
            </w:del>
          </w:p>
        </w:tc>
        <w:tc>
          <w:tcPr>
            <w:tcW w:w="270" w:type="dxa"/>
            <w:tcBorders>
              <w:top w:val="nil"/>
              <w:left w:val="nil"/>
              <w:bottom w:val="nil"/>
              <w:right w:val="single" w:sz="4" w:space="0" w:color="5B9BD5" w:themeColor="accent5"/>
            </w:tcBorders>
            <w:shd w:val="clear" w:color="auto" w:fill="70AD47" w:themeFill="accent6"/>
            <w:tcPrChange w:id="15389" w:author="Alexis Handford" w:date="2020-01-27T11:06:00Z">
              <w:tcPr>
                <w:tcW w:w="270" w:type="dxa"/>
                <w:tcBorders>
                  <w:top w:val="nil"/>
                  <w:left w:val="nil"/>
                  <w:bottom w:val="nil"/>
                  <w:right w:val="single" w:sz="4" w:space="0" w:color="5B9BD5" w:themeColor="accent5"/>
                </w:tcBorders>
                <w:shd w:val="clear" w:color="auto" w:fill="70AD47" w:themeFill="accent6"/>
              </w:tcPr>
            </w:tcPrChange>
          </w:tcPr>
          <w:p w14:paraId="409C46A6" w14:textId="1C34AC8B" w:rsidR="00374341" w:rsidDel="00255315" w:rsidRDefault="00374341" w:rsidP="00374341">
            <w:pPr>
              <w:rPr>
                <w:del w:id="15390" w:author="Salah Soliman" w:date="2020-01-31T16:44:00Z"/>
              </w:rPr>
            </w:pPr>
          </w:p>
        </w:tc>
      </w:tr>
      <w:tr w:rsidR="00374341" w:rsidDel="00255315" w14:paraId="4ECFDEC9" w14:textId="5B68FA94" w:rsidTr="3E89A3C7">
        <w:trPr>
          <w:cantSplit/>
          <w:del w:id="15391" w:author="Salah Soliman" w:date="2020-01-31T16:44:00Z"/>
        </w:trPr>
        <w:tc>
          <w:tcPr>
            <w:tcW w:w="265" w:type="dxa"/>
            <w:tcBorders>
              <w:top w:val="nil"/>
              <w:left w:val="single" w:sz="4" w:space="0" w:color="5B9BD5" w:themeColor="accent5"/>
              <w:bottom w:val="nil"/>
              <w:right w:val="nil"/>
            </w:tcBorders>
            <w:shd w:val="clear" w:color="auto" w:fill="70AD47" w:themeFill="accent6"/>
            <w:tcPrChange w:id="15392" w:author="Alexis Handford" w:date="2020-01-27T11:06:00Z">
              <w:tcPr>
                <w:tcW w:w="265" w:type="dxa"/>
                <w:tcBorders>
                  <w:top w:val="nil"/>
                  <w:left w:val="single" w:sz="4" w:space="0" w:color="5B9BD5" w:themeColor="accent5"/>
                  <w:bottom w:val="nil"/>
                  <w:right w:val="nil"/>
                </w:tcBorders>
                <w:shd w:val="clear" w:color="auto" w:fill="70AD47" w:themeFill="accent6"/>
              </w:tcPr>
            </w:tcPrChange>
          </w:tcPr>
          <w:p w14:paraId="6567E940" w14:textId="5156045D" w:rsidR="00374341" w:rsidDel="00255315" w:rsidRDefault="00374341" w:rsidP="00374341">
            <w:pPr>
              <w:pStyle w:val="NoSpacing"/>
              <w:rPr>
                <w:del w:id="15393" w:author="Salah Soliman" w:date="2020-01-31T16:44:00Z"/>
                <w:sz w:val="16"/>
                <w:szCs w:val="16"/>
              </w:rPr>
            </w:pPr>
          </w:p>
        </w:tc>
        <w:tc>
          <w:tcPr>
            <w:tcW w:w="3960" w:type="dxa"/>
            <w:gridSpan w:val="3"/>
            <w:tcBorders>
              <w:top w:val="nil"/>
              <w:left w:val="nil"/>
              <w:bottom w:val="nil"/>
              <w:right w:val="nil"/>
            </w:tcBorders>
            <w:shd w:val="clear" w:color="auto" w:fill="70AD47" w:themeFill="accent6"/>
            <w:vAlign w:val="center"/>
            <w:tcPrChange w:id="15394" w:author="Alexis Handford" w:date="2020-01-27T11:06:00Z">
              <w:tcPr>
                <w:tcW w:w="3960" w:type="dxa"/>
                <w:gridSpan w:val="3"/>
                <w:tcBorders>
                  <w:top w:val="nil"/>
                  <w:left w:val="nil"/>
                  <w:bottom w:val="nil"/>
                  <w:right w:val="nil"/>
                </w:tcBorders>
                <w:shd w:val="clear" w:color="auto" w:fill="70AD47" w:themeFill="accent6"/>
              </w:tcPr>
            </w:tcPrChange>
          </w:tcPr>
          <w:p w14:paraId="5E6C266C" w14:textId="6BF243C4" w:rsidR="00374341" w:rsidDel="00255315" w:rsidRDefault="00374341" w:rsidP="00374341">
            <w:pPr>
              <w:pStyle w:val="NoSpacing"/>
              <w:rPr>
                <w:del w:id="15395" w:author="Salah Soliman" w:date="2020-01-31T16:44:00Z"/>
                <w:sz w:val="16"/>
                <w:szCs w:val="16"/>
              </w:rPr>
            </w:pPr>
          </w:p>
        </w:tc>
        <w:tc>
          <w:tcPr>
            <w:tcW w:w="1980" w:type="dxa"/>
            <w:tcBorders>
              <w:top w:val="nil"/>
              <w:left w:val="nil"/>
              <w:bottom w:val="nil"/>
              <w:right w:val="nil"/>
            </w:tcBorders>
            <w:shd w:val="clear" w:color="auto" w:fill="70AD47" w:themeFill="accent6"/>
            <w:vAlign w:val="center"/>
            <w:tcPrChange w:id="15396" w:author="Alexis Handford" w:date="2020-01-27T11:06:00Z">
              <w:tcPr>
                <w:tcW w:w="1980" w:type="dxa"/>
                <w:tcBorders>
                  <w:top w:val="nil"/>
                  <w:left w:val="nil"/>
                  <w:bottom w:val="nil"/>
                  <w:right w:val="nil"/>
                </w:tcBorders>
                <w:shd w:val="clear" w:color="auto" w:fill="70AD47" w:themeFill="accent6"/>
              </w:tcPr>
            </w:tcPrChange>
          </w:tcPr>
          <w:p w14:paraId="760AE5D5" w14:textId="481EAA31" w:rsidR="00374341" w:rsidDel="00255315" w:rsidRDefault="00374341" w:rsidP="00374341">
            <w:pPr>
              <w:pStyle w:val="NoSpacing"/>
              <w:rPr>
                <w:del w:id="15397" w:author="Salah Soliman" w:date="2020-01-31T16:44:00Z"/>
                <w:sz w:val="16"/>
                <w:szCs w:val="16"/>
              </w:rPr>
            </w:pPr>
          </w:p>
        </w:tc>
        <w:tc>
          <w:tcPr>
            <w:tcW w:w="3978" w:type="dxa"/>
            <w:tcBorders>
              <w:top w:val="nil"/>
              <w:left w:val="nil"/>
              <w:bottom w:val="nil"/>
              <w:right w:val="nil"/>
            </w:tcBorders>
            <w:shd w:val="clear" w:color="auto" w:fill="70AD47" w:themeFill="accent6"/>
            <w:vAlign w:val="center"/>
            <w:tcPrChange w:id="15398" w:author="Alexis Handford" w:date="2020-01-27T11:06:00Z">
              <w:tcPr>
                <w:tcW w:w="3978" w:type="dxa"/>
                <w:tcBorders>
                  <w:top w:val="nil"/>
                  <w:left w:val="nil"/>
                  <w:bottom w:val="nil"/>
                  <w:right w:val="nil"/>
                </w:tcBorders>
                <w:shd w:val="clear" w:color="auto" w:fill="70AD47" w:themeFill="accent6"/>
              </w:tcPr>
            </w:tcPrChange>
          </w:tcPr>
          <w:p w14:paraId="1B200C19" w14:textId="5B73FA88" w:rsidR="00374341" w:rsidDel="00255315" w:rsidRDefault="00374341" w:rsidP="00374341">
            <w:pPr>
              <w:pStyle w:val="NoSpacing"/>
              <w:rPr>
                <w:del w:id="15399" w:author="Salah Soliman" w:date="2020-01-31T16:44:00Z"/>
                <w:sz w:val="16"/>
                <w:szCs w:val="16"/>
              </w:rPr>
            </w:pPr>
          </w:p>
        </w:tc>
        <w:tc>
          <w:tcPr>
            <w:tcW w:w="270" w:type="dxa"/>
            <w:tcBorders>
              <w:top w:val="nil"/>
              <w:left w:val="nil"/>
              <w:bottom w:val="nil"/>
              <w:right w:val="single" w:sz="4" w:space="0" w:color="5B9BD5" w:themeColor="accent5"/>
            </w:tcBorders>
            <w:shd w:val="clear" w:color="auto" w:fill="70AD47" w:themeFill="accent6"/>
            <w:tcPrChange w:id="15400" w:author="Alexis Handford" w:date="2020-01-27T11:06:00Z">
              <w:tcPr>
                <w:tcW w:w="270" w:type="dxa"/>
                <w:tcBorders>
                  <w:top w:val="nil"/>
                  <w:left w:val="nil"/>
                  <w:bottom w:val="nil"/>
                  <w:right w:val="single" w:sz="4" w:space="0" w:color="5B9BD5" w:themeColor="accent5"/>
                </w:tcBorders>
                <w:shd w:val="clear" w:color="auto" w:fill="70AD47" w:themeFill="accent6"/>
              </w:tcPr>
            </w:tcPrChange>
          </w:tcPr>
          <w:p w14:paraId="377CEE54" w14:textId="0B5F205B" w:rsidR="00374341" w:rsidDel="00255315" w:rsidRDefault="00374341" w:rsidP="00374341">
            <w:pPr>
              <w:pStyle w:val="NoSpacing"/>
              <w:rPr>
                <w:del w:id="15401" w:author="Salah Soliman" w:date="2020-01-31T16:44:00Z"/>
                <w:sz w:val="16"/>
                <w:szCs w:val="16"/>
              </w:rPr>
            </w:pPr>
          </w:p>
        </w:tc>
      </w:tr>
      <w:tr w:rsidR="00374341" w:rsidDel="00255315" w14:paraId="6B61A788" w14:textId="4CE2422F" w:rsidTr="3E89A3C7">
        <w:trPr>
          <w:cantSplit/>
          <w:del w:id="15402" w:author="Salah Soliman" w:date="2020-01-31T16:44:00Z"/>
        </w:trPr>
        <w:tc>
          <w:tcPr>
            <w:tcW w:w="265" w:type="dxa"/>
            <w:tcBorders>
              <w:top w:val="nil"/>
              <w:left w:val="single" w:sz="4" w:space="0" w:color="5B9BD5" w:themeColor="accent5"/>
              <w:bottom w:val="nil"/>
              <w:right w:val="nil"/>
            </w:tcBorders>
            <w:shd w:val="clear" w:color="auto" w:fill="70AD47" w:themeFill="accent6"/>
            <w:tcPrChange w:id="15403" w:author="Alexis Handford" w:date="2020-01-27T11:06:00Z">
              <w:tcPr>
                <w:tcW w:w="265" w:type="dxa"/>
                <w:tcBorders>
                  <w:top w:val="nil"/>
                  <w:left w:val="single" w:sz="4" w:space="0" w:color="5B9BD5" w:themeColor="accent5"/>
                  <w:bottom w:val="nil"/>
                  <w:right w:val="nil"/>
                </w:tcBorders>
                <w:shd w:val="clear" w:color="auto" w:fill="70AD47" w:themeFill="accent6"/>
              </w:tcPr>
            </w:tcPrChange>
          </w:tcPr>
          <w:p w14:paraId="17A2AFCC" w14:textId="6561F075" w:rsidR="00374341" w:rsidDel="00255315" w:rsidRDefault="00374341" w:rsidP="00374341">
            <w:pPr>
              <w:rPr>
                <w:del w:id="15404" w:author="Salah Soliman" w:date="2020-01-31T16:44:00Z"/>
              </w:rPr>
            </w:pPr>
          </w:p>
        </w:tc>
        <w:tc>
          <w:tcPr>
            <w:tcW w:w="630" w:type="dxa"/>
            <w:tcBorders>
              <w:top w:val="nil"/>
              <w:left w:val="nil"/>
              <w:bottom w:val="nil"/>
              <w:right w:val="nil"/>
            </w:tcBorders>
            <w:shd w:val="clear" w:color="auto" w:fill="FFFFFF" w:themeFill="background1"/>
            <w:vAlign w:val="center"/>
            <w:hideMark/>
            <w:tcPrChange w:id="15405" w:author="Alexis Handford" w:date="2020-01-27T11:06:00Z">
              <w:tcPr>
                <w:tcW w:w="630" w:type="dxa"/>
                <w:tcBorders>
                  <w:top w:val="nil"/>
                  <w:left w:val="nil"/>
                  <w:bottom w:val="nil"/>
                  <w:right w:val="nil"/>
                </w:tcBorders>
                <w:shd w:val="clear" w:color="auto" w:fill="FFFFFF" w:themeFill="background1"/>
                <w:hideMark/>
              </w:tcPr>
            </w:tcPrChange>
          </w:tcPr>
          <w:p w14:paraId="573ED25D" w14:textId="3D4E31CA" w:rsidR="00374341" w:rsidDel="00255315" w:rsidRDefault="00374341" w:rsidP="00374341">
            <w:pPr>
              <w:rPr>
                <w:del w:id="15406" w:author="Salah Soliman" w:date="2020-01-31T16:44:00Z"/>
                <w:noProof/>
              </w:rPr>
            </w:pPr>
            <w:del w:id="15407" w:author="Salah Soliman" w:date="2020-01-31T16:44:00Z">
              <w:r w:rsidDel="00255315">
                <w:rPr>
                  <w:noProof/>
                </w:rPr>
                <mc:AlternateContent>
                  <mc:Choice Requires="wps">
                    <w:drawing>
                      <wp:inline distT="0" distB="0" distL="0" distR="0" wp14:anchorId="0CF99106" wp14:editId="5D3D3BA4">
                        <wp:extent cx="207010" cy="207010"/>
                        <wp:effectExtent l="19050" t="19050" r="21590" b="21590"/>
                        <wp:docPr id="356" name="Oval 3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010" cy="207010"/>
                                </a:xfrm>
                                <a:prstGeom prst="ellipse">
                                  <a:avLst/>
                                </a:prstGeom>
                                <a:noFill/>
                                <a:ln w="28575">
                                  <a:solidFill>
                                    <a:schemeClr val="accent5">
                                      <a:lumMod val="9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inline>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w16se="http://schemas.microsoft.com/office/word/2015/wordml/symex" xmlns:cx1="http://schemas.microsoft.com/office/drawing/2015/9/8/chartex" xmlns:cx="http://schemas.microsoft.com/office/drawing/2014/chartex">
                    <w:pict>
                      <v:oval w14:anchorId="326FE4DA" id="Oval 356" o:spid="_x0000_s1026" style="width:16.3pt;height:16.3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" filled="f" strokecolor="#428bce [2888]" strokeweight="2.25pt">
                        <v:stroke joinstyle="miter"/>
                        <w10:anchorlock/>
                      </v:oval>
                    </w:pict>
                  </mc:Fallback>
                </mc:AlternateContent>
              </w:r>
            </w:del>
          </w:p>
        </w:tc>
        <w:tc>
          <w:tcPr>
            <w:tcW w:w="450" w:type="dxa"/>
            <w:tcBorders>
              <w:top w:val="nil"/>
              <w:left w:val="nil"/>
              <w:bottom w:val="nil"/>
              <w:right w:val="nil"/>
            </w:tcBorders>
            <w:shd w:val="clear" w:color="auto" w:fill="FFFFFF" w:themeFill="background1"/>
            <w:vAlign w:val="center"/>
            <w:hideMark/>
            <w:tcPrChange w:id="15408" w:author="Alexis Handford" w:date="2020-01-27T11:06:00Z">
              <w:tcPr>
                <w:tcW w:w="450" w:type="dxa"/>
                <w:tcBorders>
                  <w:top w:val="nil"/>
                  <w:left w:val="nil"/>
                  <w:bottom w:val="nil"/>
                  <w:right w:val="nil"/>
                </w:tcBorders>
                <w:shd w:val="clear" w:color="auto" w:fill="FFFFFF" w:themeFill="background1"/>
                <w:hideMark/>
              </w:tcPr>
            </w:tcPrChange>
          </w:tcPr>
          <w:p w14:paraId="20192EE6" w14:textId="4A306C4B" w:rsidR="00374341" w:rsidDel="00255315" w:rsidRDefault="00374341" w:rsidP="00374341">
            <w:pPr>
              <w:rPr>
                <w:del w:id="15409" w:author="Salah Soliman" w:date="2020-01-31T16:44:00Z"/>
                <w:rFonts w:asciiTheme="majorHAnsi" w:hAnsiTheme="majorHAnsi" w:cstheme="majorHAnsi"/>
              </w:rPr>
            </w:pPr>
            <w:del w:id="15410" w:author="Salah Soliman" w:date="2020-01-31T16:44:00Z">
              <w:r w:rsidDel="00255315">
                <w:rPr>
                  <w:rFonts w:asciiTheme="majorHAnsi" w:hAnsiTheme="majorHAnsi" w:cstheme="majorHAnsi"/>
                </w:rPr>
                <w:delText>d.</w:delText>
              </w:r>
            </w:del>
          </w:p>
        </w:tc>
        <w:tc>
          <w:tcPr>
            <w:tcW w:w="8841" w:type="dxa"/>
            <w:gridSpan w:val="3"/>
            <w:tcBorders>
              <w:top w:val="nil"/>
              <w:left w:val="nil"/>
              <w:bottom w:val="nil"/>
              <w:right w:val="nil"/>
            </w:tcBorders>
            <w:shd w:val="clear" w:color="auto" w:fill="FFFFFF" w:themeFill="background1"/>
            <w:vAlign w:val="center"/>
            <w:hideMark/>
            <w:tcPrChange w:id="15411" w:author="Alexis Handford" w:date="2020-01-27T11:06:00Z">
              <w:tcPr>
                <w:tcW w:w="8841" w:type="dxa"/>
                <w:gridSpan w:val="3"/>
                <w:tcBorders>
                  <w:top w:val="nil"/>
                  <w:left w:val="nil"/>
                  <w:bottom w:val="nil"/>
                  <w:right w:val="nil"/>
                </w:tcBorders>
                <w:shd w:val="clear" w:color="auto" w:fill="FFFFFF" w:themeFill="background1"/>
                <w:hideMark/>
              </w:tcPr>
            </w:tcPrChange>
          </w:tcPr>
          <w:p w14:paraId="012903BA" w14:textId="1D09217D" w:rsidR="00374341" w:rsidDel="00255315" w:rsidRDefault="00374341" w:rsidP="00374341">
            <w:pPr>
              <w:rPr>
                <w:del w:id="15412" w:author="Salah Soliman" w:date="2020-01-31T16:44:00Z"/>
              </w:rPr>
            </w:pPr>
            <w:del w:id="15413" w:author="Salah Soliman" w:date="2020-01-31T16:44:00Z">
              <w:r w:rsidDel="00255315">
                <w:delText>Box.</w:delText>
              </w:r>
            </w:del>
          </w:p>
        </w:tc>
        <w:tc>
          <w:tcPr>
            <w:tcW w:w="270" w:type="dxa"/>
            <w:tcBorders>
              <w:top w:val="nil"/>
              <w:left w:val="nil"/>
              <w:bottom w:val="nil"/>
              <w:right w:val="single" w:sz="4" w:space="0" w:color="5B9BD5" w:themeColor="accent5"/>
            </w:tcBorders>
            <w:shd w:val="clear" w:color="auto" w:fill="70AD47" w:themeFill="accent6"/>
            <w:tcPrChange w:id="15414" w:author="Alexis Handford" w:date="2020-01-27T11:06:00Z">
              <w:tcPr>
                <w:tcW w:w="270" w:type="dxa"/>
                <w:tcBorders>
                  <w:top w:val="nil"/>
                  <w:left w:val="nil"/>
                  <w:bottom w:val="nil"/>
                  <w:right w:val="single" w:sz="4" w:space="0" w:color="5B9BD5" w:themeColor="accent5"/>
                </w:tcBorders>
                <w:shd w:val="clear" w:color="auto" w:fill="70AD47" w:themeFill="accent6"/>
              </w:tcPr>
            </w:tcPrChange>
          </w:tcPr>
          <w:p w14:paraId="1D80A5B4" w14:textId="02568969" w:rsidR="00374341" w:rsidDel="00255315" w:rsidRDefault="00374341" w:rsidP="00374341">
            <w:pPr>
              <w:rPr>
                <w:del w:id="15415" w:author="Salah Soliman" w:date="2020-01-31T16:44:00Z"/>
              </w:rPr>
            </w:pPr>
          </w:p>
        </w:tc>
      </w:tr>
      <w:tr w:rsidR="00374341" w:rsidDel="00255315" w14:paraId="5DAD1381" w14:textId="7BD47E02" w:rsidTr="3E89A3C7">
        <w:trPr>
          <w:cantSplit/>
          <w:del w:id="15416" w:author="Salah Soliman" w:date="2020-01-31T16:44:00Z"/>
        </w:trPr>
        <w:tc>
          <w:tcPr>
            <w:tcW w:w="265" w:type="dxa"/>
            <w:tcBorders>
              <w:top w:val="nil"/>
              <w:left w:val="single" w:sz="4" w:space="0" w:color="5B9BD5" w:themeColor="accent5"/>
              <w:bottom w:val="nil"/>
              <w:right w:val="nil"/>
            </w:tcBorders>
            <w:shd w:val="clear" w:color="auto" w:fill="70AD47" w:themeFill="accent6"/>
            <w:tcPrChange w:id="15417" w:author="Alexis Handford" w:date="2020-01-27T11:06:00Z">
              <w:tcPr>
                <w:tcW w:w="265" w:type="dxa"/>
                <w:tcBorders>
                  <w:top w:val="nil"/>
                  <w:left w:val="single" w:sz="4" w:space="0" w:color="5B9BD5" w:themeColor="accent5"/>
                  <w:bottom w:val="nil"/>
                  <w:right w:val="nil"/>
                </w:tcBorders>
                <w:shd w:val="clear" w:color="auto" w:fill="70AD47" w:themeFill="accent6"/>
              </w:tcPr>
            </w:tcPrChange>
          </w:tcPr>
          <w:p w14:paraId="1C64FA24" w14:textId="1F11D208" w:rsidR="00374341" w:rsidDel="00255315" w:rsidRDefault="00374341" w:rsidP="00374341">
            <w:pPr>
              <w:pStyle w:val="NoSpacing"/>
              <w:rPr>
                <w:del w:id="15418" w:author="Salah Soliman" w:date="2020-01-31T16:44:00Z"/>
                <w:sz w:val="16"/>
                <w:szCs w:val="16"/>
              </w:rPr>
            </w:pPr>
          </w:p>
        </w:tc>
        <w:tc>
          <w:tcPr>
            <w:tcW w:w="3960" w:type="dxa"/>
            <w:gridSpan w:val="3"/>
            <w:tcBorders>
              <w:top w:val="nil"/>
              <w:left w:val="nil"/>
              <w:bottom w:val="nil"/>
              <w:right w:val="nil"/>
            </w:tcBorders>
            <w:shd w:val="clear" w:color="auto" w:fill="70AD47" w:themeFill="accent6"/>
            <w:vAlign w:val="center"/>
            <w:tcPrChange w:id="15419" w:author="Alexis Handford" w:date="2020-01-27T11:06:00Z">
              <w:tcPr>
                <w:tcW w:w="3960" w:type="dxa"/>
                <w:gridSpan w:val="3"/>
                <w:tcBorders>
                  <w:top w:val="nil"/>
                  <w:left w:val="nil"/>
                  <w:bottom w:val="nil"/>
                  <w:right w:val="nil"/>
                </w:tcBorders>
                <w:shd w:val="clear" w:color="auto" w:fill="70AD47" w:themeFill="accent6"/>
              </w:tcPr>
            </w:tcPrChange>
          </w:tcPr>
          <w:p w14:paraId="68DCFE55" w14:textId="09B335EE" w:rsidR="00374341" w:rsidDel="00255315" w:rsidRDefault="00374341" w:rsidP="00374341">
            <w:pPr>
              <w:pStyle w:val="NoSpacing"/>
              <w:rPr>
                <w:del w:id="15420" w:author="Salah Soliman" w:date="2020-01-31T16:44:00Z"/>
                <w:sz w:val="16"/>
                <w:szCs w:val="16"/>
              </w:rPr>
            </w:pPr>
          </w:p>
        </w:tc>
        <w:tc>
          <w:tcPr>
            <w:tcW w:w="1980" w:type="dxa"/>
            <w:tcBorders>
              <w:top w:val="nil"/>
              <w:left w:val="nil"/>
              <w:bottom w:val="nil"/>
              <w:right w:val="nil"/>
            </w:tcBorders>
            <w:shd w:val="clear" w:color="auto" w:fill="70AD47" w:themeFill="accent6"/>
            <w:vAlign w:val="center"/>
            <w:tcPrChange w:id="15421" w:author="Alexis Handford" w:date="2020-01-27T11:06:00Z">
              <w:tcPr>
                <w:tcW w:w="1980" w:type="dxa"/>
                <w:tcBorders>
                  <w:top w:val="nil"/>
                  <w:left w:val="nil"/>
                  <w:bottom w:val="nil"/>
                  <w:right w:val="nil"/>
                </w:tcBorders>
                <w:shd w:val="clear" w:color="auto" w:fill="70AD47" w:themeFill="accent6"/>
              </w:tcPr>
            </w:tcPrChange>
          </w:tcPr>
          <w:p w14:paraId="0115F91F" w14:textId="3B28A7B4" w:rsidR="00374341" w:rsidDel="00255315" w:rsidRDefault="00374341" w:rsidP="00374341">
            <w:pPr>
              <w:pStyle w:val="NoSpacing"/>
              <w:rPr>
                <w:del w:id="15422" w:author="Salah Soliman" w:date="2020-01-31T16:44:00Z"/>
                <w:sz w:val="16"/>
                <w:szCs w:val="16"/>
              </w:rPr>
            </w:pPr>
          </w:p>
        </w:tc>
        <w:tc>
          <w:tcPr>
            <w:tcW w:w="3978" w:type="dxa"/>
            <w:tcBorders>
              <w:top w:val="nil"/>
              <w:left w:val="nil"/>
              <w:bottom w:val="nil"/>
              <w:right w:val="nil"/>
            </w:tcBorders>
            <w:shd w:val="clear" w:color="auto" w:fill="70AD47" w:themeFill="accent6"/>
            <w:vAlign w:val="center"/>
            <w:tcPrChange w:id="15423" w:author="Alexis Handford" w:date="2020-01-27T11:06:00Z">
              <w:tcPr>
                <w:tcW w:w="3978" w:type="dxa"/>
                <w:tcBorders>
                  <w:top w:val="nil"/>
                  <w:left w:val="nil"/>
                  <w:bottom w:val="nil"/>
                  <w:right w:val="nil"/>
                </w:tcBorders>
                <w:shd w:val="clear" w:color="auto" w:fill="70AD47" w:themeFill="accent6"/>
              </w:tcPr>
            </w:tcPrChange>
          </w:tcPr>
          <w:p w14:paraId="4302BF80" w14:textId="21B67FBB" w:rsidR="00374341" w:rsidDel="00255315" w:rsidRDefault="00374341" w:rsidP="00374341">
            <w:pPr>
              <w:pStyle w:val="NoSpacing"/>
              <w:rPr>
                <w:del w:id="15424" w:author="Salah Soliman" w:date="2020-01-31T16:44:00Z"/>
                <w:sz w:val="16"/>
                <w:szCs w:val="16"/>
              </w:rPr>
            </w:pPr>
          </w:p>
        </w:tc>
        <w:tc>
          <w:tcPr>
            <w:tcW w:w="270" w:type="dxa"/>
            <w:tcBorders>
              <w:top w:val="nil"/>
              <w:left w:val="nil"/>
              <w:bottom w:val="nil"/>
              <w:right w:val="single" w:sz="4" w:space="0" w:color="5B9BD5" w:themeColor="accent5"/>
            </w:tcBorders>
            <w:shd w:val="clear" w:color="auto" w:fill="70AD47" w:themeFill="accent6"/>
            <w:tcPrChange w:id="15425" w:author="Alexis Handford" w:date="2020-01-27T11:06:00Z">
              <w:tcPr>
                <w:tcW w:w="270" w:type="dxa"/>
                <w:tcBorders>
                  <w:top w:val="nil"/>
                  <w:left w:val="nil"/>
                  <w:bottom w:val="nil"/>
                  <w:right w:val="single" w:sz="4" w:space="0" w:color="5B9BD5" w:themeColor="accent5"/>
                </w:tcBorders>
                <w:shd w:val="clear" w:color="auto" w:fill="70AD47" w:themeFill="accent6"/>
              </w:tcPr>
            </w:tcPrChange>
          </w:tcPr>
          <w:p w14:paraId="5B7975E7" w14:textId="714EEC84" w:rsidR="00374341" w:rsidDel="00255315" w:rsidRDefault="00374341" w:rsidP="00374341">
            <w:pPr>
              <w:pStyle w:val="NoSpacing"/>
              <w:rPr>
                <w:del w:id="15426" w:author="Salah Soliman" w:date="2020-01-31T16:44:00Z"/>
                <w:sz w:val="16"/>
                <w:szCs w:val="16"/>
              </w:rPr>
            </w:pPr>
          </w:p>
        </w:tc>
      </w:tr>
      <w:tr w:rsidR="00374341" w:rsidDel="00255315" w14:paraId="548EEA55" w14:textId="3DB9BEE7" w:rsidTr="3E89A3C7">
        <w:trPr>
          <w:cantSplit/>
          <w:del w:id="15427" w:author="Salah Soliman" w:date="2020-01-31T16:44:00Z"/>
        </w:trPr>
        <w:tc>
          <w:tcPr>
            <w:tcW w:w="265" w:type="dxa"/>
            <w:tcBorders>
              <w:top w:val="nil"/>
              <w:left w:val="single" w:sz="4" w:space="0" w:color="5B9BD5" w:themeColor="accent5"/>
              <w:bottom w:val="single" w:sz="4" w:space="0" w:color="5B9BD5" w:themeColor="accent5"/>
              <w:right w:val="nil"/>
            </w:tcBorders>
            <w:shd w:val="clear" w:color="auto" w:fill="70AD47" w:themeFill="accent6"/>
            <w:tcPrChange w:id="15428" w:author="Alexis Handford" w:date="2020-01-27T11:06:00Z">
              <w:tcPr>
                <w:tcW w:w="265" w:type="dxa"/>
                <w:tcBorders>
                  <w:top w:val="nil"/>
                  <w:left w:val="single" w:sz="4" w:space="0" w:color="5B9BD5" w:themeColor="accent5"/>
                  <w:bottom w:val="single" w:sz="4" w:space="0" w:color="5B9BD5" w:themeColor="accent5"/>
                  <w:right w:val="nil"/>
                </w:tcBorders>
                <w:shd w:val="clear" w:color="auto" w:fill="70AD47" w:themeFill="accent6"/>
              </w:tcPr>
            </w:tcPrChange>
          </w:tcPr>
          <w:p w14:paraId="53D22DFA" w14:textId="21F30EE3" w:rsidR="00374341" w:rsidDel="00255315" w:rsidRDefault="00374341" w:rsidP="00374341">
            <w:pPr>
              <w:rPr>
                <w:del w:id="15429" w:author="Salah Soliman" w:date="2020-01-31T16:44:00Z"/>
              </w:rPr>
            </w:pPr>
          </w:p>
        </w:tc>
        <w:tc>
          <w:tcPr>
            <w:tcW w:w="3960" w:type="dxa"/>
            <w:gridSpan w:val="3"/>
            <w:tcBorders>
              <w:top w:val="nil"/>
              <w:left w:val="nil"/>
              <w:bottom w:val="single" w:sz="4" w:space="0" w:color="5B9BD5" w:themeColor="accent5"/>
              <w:right w:val="nil"/>
            </w:tcBorders>
            <w:shd w:val="clear" w:color="auto" w:fill="70AD47" w:themeFill="accent6"/>
            <w:vAlign w:val="center"/>
            <w:tcPrChange w:id="15430" w:author="Alexis Handford" w:date="2020-01-27T11:06:00Z">
              <w:tcPr>
                <w:tcW w:w="3960" w:type="dxa"/>
                <w:gridSpan w:val="3"/>
                <w:tcBorders>
                  <w:top w:val="nil"/>
                  <w:left w:val="nil"/>
                  <w:bottom w:val="single" w:sz="4" w:space="0" w:color="5B9BD5" w:themeColor="accent5"/>
                  <w:right w:val="nil"/>
                </w:tcBorders>
                <w:shd w:val="clear" w:color="auto" w:fill="70AD47" w:themeFill="accent6"/>
              </w:tcPr>
            </w:tcPrChange>
          </w:tcPr>
          <w:p w14:paraId="413AC229" w14:textId="048ECD32" w:rsidR="00374341" w:rsidDel="00255315" w:rsidRDefault="00374341" w:rsidP="00374341">
            <w:pPr>
              <w:rPr>
                <w:del w:id="15431" w:author="Salah Soliman" w:date="2020-01-31T16:44:00Z"/>
              </w:rPr>
            </w:pPr>
          </w:p>
        </w:tc>
        <w:tc>
          <w:tcPr>
            <w:tcW w:w="1980" w:type="dxa"/>
            <w:tcBorders>
              <w:top w:val="nil"/>
              <w:left w:val="nil"/>
              <w:bottom w:val="single" w:sz="4" w:space="0" w:color="5B9BD5" w:themeColor="accent5"/>
              <w:right w:val="nil"/>
            </w:tcBorders>
            <w:shd w:val="clear" w:color="auto" w:fill="70AD47" w:themeFill="accent6"/>
            <w:vAlign w:val="center"/>
            <w:hideMark/>
            <w:tcPrChange w:id="15432" w:author="Alexis Handford" w:date="2020-01-27T11:06:00Z">
              <w:tcPr>
                <w:tcW w:w="1980" w:type="dxa"/>
                <w:tcBorders>
                  <w:top w:val="nil"/>
                  <w:left w:val="nil"/>
                  <w:bottom w:val="single" w:sz="4" w:space="0" w:color="5B9BD5" w:themeColor="accent5"/>
                  <w:right w:val="nil"/>
                </w:tcBorders>
                <w:shd w:val="clear" w:color="auto" w:fill="70AD47" w:themeFill="accent6"/>
                <w:hideMark/>
              </w:tcPr>
            </w:tcPrChange>
          </w:tcPr>
          <w:p w14:paraId="06377FC8" w14:textId="63CAC370" w:rsidR="00374341" w:rsidDel="00255315" w:rsidRDefault="00374341" w:rsidP="00374341">
            <w:pPr>
              <w:rPr>
                <w:del w:id="15433" w:author="Salah Soliman" w:date="2020-01-31T16:44:00Z"/>
              </w:rPr>
            </w:pPr>
            <w:del w:id="15434" w:author="Salah Soliman" w:date="2020-01-31T16:44:00Z">
              <w:r w:rsidDel="00255315">
                <w:rPr>
                  <w:noProof/>
                </w:rPr>
                <w:drawing>
                  <wp:inline distT="0" distB="0" distL="0" distR="0" wp14:anchorId="1125DFB8" wp14:editId="750440DA">
                    <wp:extent cx="57150" cy="15240"/>
                    <wp:effectExtent l="0" t="0" r="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7150" cy="15240"/>
                            </a:xfrm>
                            <a:prstGeom prst="rect">
                              <a:avLst/>
                            </a:prstGeom>
                            <a:noFill/>
                            <a:ln>
                              <a:noFill/>
                            </a:ln>
                          </pic:spPr>
                        </pic:pic>
                      </a:graphicData>
                    </a:graphic>
                  </wp:inline>
                </w:drawing>
              </w:r>
            </w:del>
          </w:p>
        </w:tc>
        <w:tc>
          <w:tcPr>
            <w:tcW w:w="3978" w:type="dxa"/>
            <w:tcBorders>
              <w:top w:val="nil"/>
              <w:left w:val="nil"/>
              <w:bottom w:val="single" w:sz="4" w:space="0" w:color="5B9BD5" w:themeColor="accent5"/>
              <w:right w:val="nil"/>
            </w:tcBorders>
            <w:shd w:val="clear" w:color="auto" w:fill="70AD47" w:themeFill="accent6"/>
            <w:vAlign w:val="center"/>
            <w:tcPrChange w:id="15435" w:author="Alexis Handford" w:date="2020-01-27T11:06:00Z">
              <w:tcPr>
                <w:tcW w:w="3978" w:type="dxa"/>
                <w:tcBorders>
                  <w:top w:val="nil"/>
                  <w:left w:val="nil"/>
                  <w:bottom w:val="single" w:sz="4" w:space="0" w:color="5B9BD5" w:themeColor="accent5"/>
                  <w:right w:val="nil"/>
                </w:tcBorders>
                <w:shd w:val="clear" w:color="auto" w:fill="70AD47" w:themeFill="accent6"/>
              </w:tcPr>
            </w:tcPrChange>
          </w:tcPr>
          <w:p w14:paraId="1A2DC9D1" w14:textId="74B8874F" w:rsidR="00374341" w:rsidDel="00255315" w:rsidRDefault="00374341" w:rsidP="00374341">
            <w:pPr>
              <w:rPr>
                <w:del w:id="15436" w:author="Salah Soliman" w:date="2020-01-31T16:44:00Z"/>
              </w:rPr>
            </w:pPr>
          </w:p>
        </w:tc>
        <w:tc>
          <w:tcPr>
            <w:tcW w:w="270" w:type="dxa"/>
            <w:tcBorders>
              <w:top w:val="nil"/>
              <w:left w:val="nil"/>
              <w:bottom w:val="single" w:sz="4" w:space="0" w:color="5B9BD5" w:themeColor="accent5"/>
              <w:right w:val="single" w:sz="4" w:space="0" w:color="5B9BD5" w:themeColor="accent5"/>
            </w:tcBorders>
            <w:shd w:val="clear" w:color="auto" w:fill="70AD47" w:themeFill="accent6"/>
            <w:tcPrChange w:id="15437" w:author="Alexis Handford" w:date="2020-01-27T11:06:00Z">
              <w:tcPr>
                <w:tcW w:w="270" w:type="dxa"/>
                <w:tcBorders>
                  <w:top w:val="nil"/>
                  <w:left w:val="nil"/>
                  <w:bottom w:val="single" w:sz="4" w:space="0" w:color="5B9BD5" w:themeColor="accent5"/>
                  <w:right w:val="single" w:sz="4" w:space="0" w:color="5B9BD5" w:themeColor="accent5"/>
                </w:tcBorders>
                <w:shd w:val="clear" w:color="auto" w:fill="70AD47" w:themeFill="accent6"/>
              </w:tcPr>
            </w:tcPrChange>
          </w:tcPr>
          <w:p w14:paraId="69A40634" w14:textId="662BE9EB" w:rsidR="00374341" w:rsidDel="00255315" w:rsidRDefault="00374341" w:rsidP="00374341">
            <w:pPr>
              <w:rPr>
                <w:del w:id="15438" w:author="Salah Soliman" w:date="2020-01-31T16:44:00Z"/>
              </w:rPr>
            </w:pPr>
          </w:p>
        </w:tc>
      </w:tr>
    </w:tbl>
    <w:p w14:paraId="09C098DF" w14:textId="19DD784A" w:rsidR="00374341" w:rsidDel="00255315" w:rsidRDefault="00374341" w:rsidP="00374341">
      <w:pPr>
        <w:pStyle w:val="NoSpacing"/>
        <w:rPr>
          <w:del w:id="15439" w:author="Salah Soliman" w:date="2020-01-31T16:44:00Z"/>
        </w:rPr>
      </w:pPr>
    </w:p>
    <w:tbl>
      <w:tblPr>
        <w:tblStyle w:val="TableGrid"/>
        <w:tblW w:w="10530" w:type="dxa"/>
        <w:tblBorders>
          <w:top w:val="single" w:sz="4" w:space="0" w:color="5B9BD5" w:themeColor="accent5"/>
          <w:left w:val="single" w:sz="4" w:space="0" w:color="5B9BD5" w:themeColor="accent5"/>
          <w:bottom w:val="single" w:sz="4" w:space="0" w:color="5B9BD5" w:themeColor="accent5"/>
          <w:right w:val="single" w:sz="4" w:space="0" w:color="5B9BD5" w:themeColor="accent5"/>
          <w:insideH w:val="none" w:sz="0" w:space="0" w:color="auto"/>
          <w:insideV w:val="none" w:sz="0" w:space="0" w:color="auto"/>
        </w:tblBorders>
        <w:tblLayout w:type="fixed"/>
        <w:tblCellMar>
          <w:left w:w="115" w:type="dxa"/>
          <w:right w:w="115" w:type="dxa"/>
        </w:tblCellMar>
        <w:tblLook w:val="04A0" w:firstRow="1" w:lastRow="0" w:firstColumn="1" w:lastColumn="0" w:noHBand="0" w:noVBand="1"/>
      </w:tblPr>
      <w:tblGrid>
        <w:gridCol w:w="265"/>
        <w:gridCol w:w="2521"/>
        <w:gridCol w:w="7474"/>
        <w:gridCol w:w="270"/>
      </w:tblGrid>
      <w:tr w:rsidR="00374341" w:rsidDel="00255315" w14:paraId="6AACFD29" w14:textId="5E720CEF" w:rsidTr="00374341">
        <w:trPr>
          <w:trHeight w:val="107"/>
          <w:del w:id="15440" w:author="Salah Soliman" w:date="2020-01-31T16:44:00Z"/>
        </w:trPr>
        <w:tc>
          <w:tcPr>
            <w:tcW w:w="265" w:type="dxa"/>
            <w:tcBorders>
              <w:top w:val="single" w:sz="4" w:space="0" w:color="5B9BD5" w:themeColor="accent5"/>
              <w:left w:val="single" w:sz="4" w:space="0" w:color="5B9BD5" w:themeColor="accent5"/>
              <w:bottom w:val="nil"/>
              <w:right w:val="nil"/>
            </w:tcBorders>
            <w:shd w:val="clear" w:color="auto" w:fill="70AD47" w:themeFill="accent6"/>
          </w:tcPr>
          <w:p w14:paraId="3CB55C42" w14:textId="605C7696" w:rsidR="00374341" w:rsidDel="00255315" w:rsidRDefault="00374341" w:rsidP="00374341">
            <w:pPr>
              <w:rPr>
                <w:del w:id="15441" w:author="Salah Soliman" w:date="2020-01-31T16:44:00Z"/>
              </w:rPr>
            </w:pPr>
          </w:p>
        </w:tc>
        <w:tc>
          <w:tcPr>
            <w:tcW w:w="2520" w:type="dxa"/>
            <w:tcBorders>
              <w:top w:val="single" w:sz="4" w:space="0" w:color="5B9BD5" w:themeColor="accent5"/>
              <w:left w:val="nil"/>
              <w:bottom w:val="nil"/>
              <w:right w:val="nil"/>
            </w:tcBorders>
            <w:shd w:val="clear" w:color="auto" w:fill="70AD47" w:themeFill="accent6"/>
          </w:tcPr>
          <w:p w14:paraId="14A12120" w14:textId="563E522D" w:rsidR="00374341" w:rsidDel="00255315" w:rsidRDefault="00374341" w:rsidP="00374341">
            <w:pPr>
              <w:rPr>
                <w:del w:id="15442" w:author="Salah Soliman" w:date="2020-01-31T16:44:00Z"/>
              </w:rPr>
            </w:pPr>
          </w:p>
        </w:tc>
        <w:tc>
          <w:tcPr>
            <w:tcW w:w="7470" w:type="dxa"/>
            <w:tcBorders>
              <w:top w:val="single" w:sz="4" w:space="0" w:color="5B9BD5" w:themeColor="accent5"/>
              <w:left w:val="nil"/>
              <w:bottom w:val="nil"/>
              <w:right w:val="nil"/>
            </w:tcBorders>
            <w:shd w:val="clear" w:color="auto" w:fill="70AD47" w:themeFill="accent6"/>
            <w:hideMark/>
          </w:tcPr>
          <w:p w14:paraId="0480979A" w14:textId="0E76C570" w:rsidR="00374341" w:rsidDel="00255315" w:rsidRDefault="00374341" w:rsidP="00374341">
            <w:pPr>
              <w:jc w:val="right"/>
              <w:rPr>
                <w:del w:id="15443" w:author="Salah Soliman" w:date="2020-01-31T16:44:00Z"/>
                <w:color w:val="78C800"/>
              </w:rPr>
            </w:pPr>
            <w:del w:id="15444" w:author="Salah Soliman" w:date="2020-01-31T16:44:00Z">
              <w:r w:rsidDel="00255315">
                <w:rPr>
                  <w:rFonts w:ascii="FontAwesome" w:hAnsi="FontAwesome"/>
                  <w:color w:val="78C800"/>
                </w:rPr>
                <w:sym w:font="FontAwesome" w:char="F058"/>
              </w:r>
              <w:r w:rsidDel="00255315">
                <w:rPr>
                  <w:color w:val="78C800"/>
                </w:rPr>
                <w:delText xml:space="preserve"> Correct</w:delText>
              </w:r>
            </w:del>
          </w:p>
        </w:tc>
        <w:tc>
          <w:tcPr>
            <w:tcW w:w="270" w:type="dxa"/>
            <w:tcBorders>
              <w:top w:val="single" w:sz="4" w:space="0" w:color="5B9BD5" w:themeColor="accent5"/>
              <w:left w:val="nil"/>
              <w:bottom w:val="nil"/>
              <w:right w:val="single" w:sz="4" w:space="0" w:color="5B9BD5" w:themeColor="accent5"/>
            </w:tcBorders>
            <w:shd w:val="clear" w:color="auto" w:fill="70AD47" w:themeFill="accent6"/>
          </w:tcPr>
          <w:p w14:paraId="5444B3A7" w14:textId="7D8124E9" w:rsidR="00374341" w:rsidDel="00255315" w:rsidRDefault="00374341" w:rsidP="00374341">
            <w:pPr>
              <w:rPr>
                <w:del w:id="15445" w:author="Salah Soliman" w:date="2020-01-31T16:44:00Z"/>
                <w:color w:val="404040" w:themeColor="text1" w:themeTint="BF"/>
              </w:rPr>
            </w:pPr>
          </w:p>
        </w:tc>
      </w:tr>
      <w:tr w:rsidR="00374341" w:rsidDel="00255315" w14:paraId="31422831" w14:textId="05D813AF" w:rsidTr="00374341">
        <w:trPr>
          <w:del w:id="15446" w:author="Salah Soliman" w:date="2020-01-31T16:44:00Z"/>
        </w:trPr>
        <w:tc>
          <w:tcPr>
            <w:tcW w:w="265" w:type="dxa"/>
            <w:tcBorders>
              <w:top w:val="nil"/>
              <w:left w:val="single" w:sz="4" w:space="0" w:color="5B9BD5" w:themeColor="accent5"/>
              <w:bottom w:val="nil"/>
              <w:right w:val="nil"/>
            </w:tcBorders>
            <w:shd w:val="clear" w:color="auto" w:fill="70AD47" w:themeFill="accent6"/>
          </w:tcPr>
          <w:p w14:paraId="0978F287" w14:textId="58670444" w:rsidR="00374341" w:rsidDel="00255315" w:rsidRDefault="00374341" w:rsidP="00374341">
            <w:pPr>
              <w:rPr>
                <w:del w:id="15447" w:author="Salah Soliman" w:date="2020-01-31T16:44:00Z"/>
              </w:rPr>
            </w:pPr>
          </w:p>
        </w:tc>
        <w:tc>
          <w:tcPr>
            <w:tcW w:w="2520" w:type="dxa"/>
            <w:tcBorders>
              <w:top w:val="nil"/>
              <w:left w:val="nil"/>
              <w:bottom w:val="nil"/>
              <w:right w:val="nil"/>
            </w:tcBorders>
            <w:shd w:val="clear" w:color="auto" w:fill="78C800"/>
            <w:hideMark/>
          </w:tcPr>
          <w:p w14:paraId="7FFCD658" w14:textId="50AD0DD9" w:rsidR="00374341" w:rsidDel="00255315" w:rsidRDefault="00374341" w:rsidP="00374341">
            <w:pPr>
              <w:rPr>
                <w:del w:id="15448" w:author="Salah Soliman" w:date="2020-01-31T16:44:00Z"/>
                <w:rFonts w:asciiTheme="majorHAnsi" w:hAnsiTheme="majorHAnsi" w:cstheme="majorHAnsi"/>
                <w:color w:val="FFFFFF" w:themeColor="background1"/>
              </w:rPr>
            </w:pPr>
            <w:del w:id="15449" w:author="Salah Soliman" w:date="2020-01-31T16:44:00Z">
              <w:r w:rsidDel="00255315">
                <w:rPr>
                  <w:rFonts w:asciiTheme="majorHAnsi" w:hAnsiTheme="majorHAnsi" w:cstheme="majorHAnsi"/>
                  <w:color w:val="FFFFFF" w:themeColor="background1"/>
                </w:rPr>
                <w:delText>Explanation</w:delText>
              </w:r>
            </w:del>
          </w:p>
        </w:tc>
        <w:tc>
          <w:tcPr>
            <w:tcW w:w="7470" w:type="dxa"/>
            <w:tcBorders>
              <w:top w:val="nil"/>
              <w:left w:val="nil"/>
              <w:bottom w:val="nil"/>
              <w:right w:val="nil"/>
            </w:tcBorders>
            <w:shd w:val="clear" w:color="auto" w:fill="70AD47" w:themeFill="accent6"/>
          </w:tcPr>
          <w:p w14:paraId="21B7DBBE" w14:textId="19F92670" w:rsidR="00374341" w:rsidDel="00255315" w:rsidRDefault="00374341" w:rsidP="00374341">
            <w:pPr>
              <w:rPr>
                <w:del w:id="15450" w:author="Salah Soliman" w:date="2020-01-31T16:44:00Z"/>
                <w:color w:val="404040" w:themeColor="text1" w:themeTint="BF"/>
              </w:rPr>
            </w:pPr>
          </w:p>
        </w:tc>
        <w:tc>
          <w:tcPr>
            <w:tcW w:w="270" w:type="dxa"/>
            <w:tcBorders>
              <w:top w:val="nil"/>
              <w:left w:val="nil"/>
              <w:bottom w:val="nil"/>
              <w:right w:val="single" w:sz="4" w:space="0" w:color="5B9BD5" w:themeColor="accent5"/>
            </w:tcBorders>
            <w:shd w:val="clear" w:color="auto" w:fill="70AD47" w:themeFill="accent6"/>
          </w:tcPr>
          <w:p w14:paraId="2575BF8C" w14:textId="064450B0" w:rsidR="00374341" w:rsidDel="00255315" w:rsidRDefault="00374341" w:rsidP="00374341">
            <w:pPr>
              <w:rPr>
                <w:del w:id="15451" w:author="Salah Soliman" w:date="2020-01-31T16:44:00Z"/>
              </w:rPr>
            </w:pPr>
          </w:p>
        </w:tc>
      </w:tr>
      <w:tr w:rsidR="00374341" w:rsidDel="00255315" w14:paraId="5C8AE016" w14:textId="189FB3CA" w:rsidTr="00374341">
        <w:trPr>
          <w:del w:id="15452" w:author="Salah Soliman" w:date="2020-01-31T16:44:00Z"/>
        </w:trPr>
        <w:tc>
          <w:tcPr>
            <w:tcW w:w="265" w:type="dxa"/>
            <w:tcBorders>
              <w:top w:val="nil"/>
              <w:left w:val="single" w:sz="4" w:space="0" w:color="5B9BD5" w:themeColor="accent5"/>
              <w:bottom w:val="nil"/>
              <w:right w:val="nil"/>
            </w:tcBorders>
            <w:shd w:val="clear" w:color="auto" w:fill="70AD47" w:themeFill="accent6"/>
          </w:tcPr>
          <w:p w14:paraId="520C9A78" w14:textId="4D77C656" w:rsidR="00374341" w:rsidDel="00255315" w:rsidRDefault="00374341" w:rsidP="00374341">
            <w:pPr>
              <w:pStyle w:val="NoSpacing"/>
              <w:rPr>
                <w:del w:id="15453" w:author="Salah Soliman" w:date="2020-01-31T16:44:00Z"/>
                <w:sz w:val="16"/>
                <w:szCs w:val="16"/>
              </w:rPr>
            </w:pPr>
          </w:p>
        </w:tc>
        <w:tc>
          <w:tcPr>
            <w:tcW w:w="2520" w:type="dxa"/>
            <w:tcBorders>
              <w:top w:val="nil"/>
              <w:left w:val="nil"/>
              <w:bottom w:val="single" w:sz="4" w:space="0" w:color="CCFFCC"/>
              <w:right w:val="nil"/>
            </w:tcBorders>
            <w:shd w:val="clear" w:color="auto" w:fill="78C800"/>
          </w:tcPr>
          <w:p w14:paraId="488ED00D" w14:textId="0700C011" w:rsidR="00374341" w:rsidDel="00255315" w:rsidRDefault="00374341" w:rsidP="00374341">
            <w:pPr>
              <w:pStyle w:val="NoSpacing"/>
              <w:rPr>
                <w:del w:id="15454" w:author="Salah Soliman" w:date="2020-01-31T16:44:00Z"/>
                <w:sz w:val="16"/>
                <w:szCs w:val="16"/>
              </w:rPr>
            </w:pPr>
          </w:p>
        </w:tc>
        <w:tc>
          <w:tcPr>
            <w:tcW w:w="7470" w:type="dxa"/>
            <w:tcBorders>
              <w:top w:val="nil"/>
              <w:left w:val="nil"/>
              <w:bottom w:val="single" w:sz="4" w:space="0" w:color="CCFFCC"/>
              <w:right w:val="nil"/>
            </w:tcBorders>
            <w:shd w:val="clear" w:color="auto" w:fill="78C800"/>
          </w:tcPr>
          <w:p w14:paraId="29D05020" w14:textId="42D4F217" w:rsidR="00374341" w:rsidDel="00255315" w:rsidRDefault="00374341" w:rsidP="00374341">
            <w:pPr>
              <w:pStyle w:val="NoSpacing"/>
              <w:rPr>
                <w:del w:id="15455" w:author="Salah Soliman" w:date="2020-01-31T16:44:00Z"/>
                <w:sz w:val="16"/>
                <w:szCs w:val="16"/>
              </w:rPr>
            </w:pPr>
          </w:p>
        </w:tc>
        <w:tc>
          <w:tcPr>
            <w:tcW w:w="270" w:type="dxa"/>
            <w:tcBorders>
              <w:top w:val="nil"/>
              <w:left w:val="nil"/>
              <w:bottom w:val="nil"/>
              <w:right w:val="single" w:sz="4" w:space="0" w:color="5B9BD5" w:themeColor="accent5"/>
            </w:tcBorders>
            <w:shd w:val="clear" w:color="auto" w:fill="70AD47" w:themeFill="accent6"/>
          </w:tcPr>
          <w:p w14:paraId="379EA774" w14:textId="7E5832BF" w:rsidR="00374341" w:rsidDel="00255315" w:rsidRDefault="00374341" w:rsidP="00374341">
            <w:pPr>
              <w:pStyle w:val="NoSpacing"/>
              <w:rPr>
                <w:del w:id="15456" w:author="Salah Soliman" w:date="2020-01-31T16:44:00Z"/>
                <w:sz w:val="16"/>
                <w:szCs w:val="16"/>
              </w:rPr>
            </w:pPr>
          </w:p>
        </w:tc>
      </w:tr>
      <w:tr w:rsidR="00374341" w:rsidDel="00255315" w14:paraId="13BC78AC" w14:textId="6985BD38" w:rsidTr="00374341">
        <w:trPr>
          <w:trHeight w:val="60"/>
          <w:del w:id="15457" w:author="Salah Soliman" w:date="2020-01-31T16:44:00Z"/>
        </w:trPr>
        <w:tc>
          <w:tcPr>
            <w:tcW w:w="265" w:type="dxa"/>
            <w:tcBorders>
              <w:top w:val="nil"/>
              <w:left w:val="single" w:sz="4" w:space="0" w:color="5B9BD5" w:themeColor="accent5"/>
              <w:bottom w:val="nil"/>
              <w:right w:val="single" w:sz="4" w:space="0" w:color="CCFFCC"/>
            </w:tcBorders>
            <w:shd w:val="clear" w:color="auto" w:fill="70AD47" w:themeFill="accent6"/>
          </w:tcPr>
          <w:p w14:paraId="56C388C1" w14:textId="41C0FD29" w:rsidR="00374341" w:rsidDel="00255315" w:rsidRDefault="00374341" w:rsidP="00374341">
            <w:pPr>
              <w:rPr>
                <w:del w:id="15458" w:author="Salah Soliman" w:date="2020-01-31T16:44:00Z"/>
              </w:rPr>
            </w:pPr>
          </w:p>
        </w:tc>
        <w:tc>
          <w:tcPr>
            <w:tcW w:w="9990" w:type="dxa"/>
            <w:gridSpan w:val="2"/>
            <w:tcBorders>
              <w:top w:val="single" w:sz="4" w:space="0" w:color="CCFFCC"/>
              <w:left w:val="single" w:sz="4" w:space="0" w:color="CCFFCC"/>
              <w:bottom w:val="single" w:sz="4" w:space="0" w:color="CCFFCC"/>
              <w:right w:val="single" w:sz="4" w:space="0" w:color="CCFFCC"/>
            </w:tcBorders>
            <w:shd w:val="clear" w:color="auto" w:fill="F3FFF3"/>
            <w:hideMark/>
          </w:tcPr>
          <w:p w14:paraId="26622902" w14:textId="0E14FB0C" w:rsidR="00374341" w:rsidDel="00255315" w:rsidRDefault="00374341" w:rsidP="00374341">
            <w:pPr>
              <w:rPr>
                <w:del w:id="15459" w:author="Salah Soliman" w:date="2020-01-31T16:44:00Z"/>
                <w:color w:val="7F7F7F" w:themeColor="text1" w:themeTint="80"/>
              </w:rPr>
            </w:pPr>
            <w:del w:id="15460" w:author="Salah Soliman" w:date="2020-01-31T16:44:00Z">
              <w:r w:rsidDel="00255315">
                <w:rPr>
                  <w:color w:val="7F7F7F" w:themeColor="text1" w:themeTint="80"/>
                </w:rPr>
                <w:delText>Great! Line plots are ideal for visualizing ordered data, especially when they are dense as they show the ups and downs without gaps.</w:delText>
              </w:r>
            </w:del>
          </w:p>
        </w:tc>
        <w:tc>
          <w:tcPr>
            <w:tcW w:w="270" w:type="dxa"/>
            <w:tcBorders>
              <w:top w:val="nil"/>
              <w:left w:val="single" w:sz="4" w:space="0" w:color="CCFFCC"/>
              <w:bottom w:val="nil"/>
              <w:right w:val="single" w:sz="4" w:space="0" w:color="5B9BD5" w:themeColor="accent5"/>
            </w:tcBorders>
            <w:shd w:val="clear" w:color="auto" w:fill="70AD47" w:themeFill="accent6"/>
          </w:tcPr>
          <w:p w14:paraId="1ECC03DA" w14:textId="55EFBF2B" w:rsidR="00374341" w:rsidDel="00255315" w:rsidRDefault="00374341" w:rsidP="00374341">
            <w:pPr>
              <w:rPr>
                <w:del w:id="15461" w:author="Salah Soliman" w:date="2020-01-31T16:44:00Z"/>
                <w:color w:val="404040" w:themeColor="text1" w:themeTint="BF"/>
              </w:rPr>
            </w:pPr>
          </w:p>
        </w:tc>
      </w:tr>
      <w:tr w:rsidR="00374341" w:rsidDel="00255315" w14:paraId="0021A980" w14:textId="7B229CD0" w:rsidTr="00374341">
        <w:trPr>
          <w:del w:id="15462" w:author="Salah Soliman" w:date="2020-01-31T16:44:00Z"/>
        </w:trPr>
        <w:tc>
          <w:tcPr>
            <w:tcW w:w="265" w:type="dxa"/>
            <w:tcBorders>
              <w:top w:val="nil"/>
              <w:left w:val="single" w:sz="4" w:space="0" w:color="5B9BD5" w:themeColor="accent5"/>
              <w:bottom w:val="single" w:sz="4" w:space="0" w:color="5B9BD5" w:themeColor="accent5"/>
              <w:right w:val="nil"/>
            </w:tcBorders>
            <w:shd w:val="clear" w:color="auto" w:fill="70AD47" w:themeFill="accent6"/>
          </w:tcPr>
          <w:p w14:paraId="406E13FC" w14:textId="4AB8FD10" w:rsidR="00374341" w:rsidDel="00255315" w:rsidRDefault="00374341" w:rsidP="00374341">
            <w:pPr>
              <w:pStyle w:val="NoSpacing"/>
              <w:rPr>
                <w:del w:id="15463" w:author="Salah Soliman" w:date="2020-01-31T16:44:00Z"/>
                <w:sz w:val="16"/>
                <w:szCs w:val="16"/>
              </w:rPr>
            </w:pPr>
          </w:p>
        </w:tc>
        <w:tc>
          <w:tcPr>
            <w:tcW w:w="2520" w:type="dxa"/>
            <w:tcBorders>
              <w:top w:val="single" w:sz="4" w:space="0" w:color="CCFFCC"/>
              <w:left w:val="nil"/>
              <w:bottom w:val="single" w:sz="4" w:space="0" w:color="5B9BD5" w:themeColor="accent5"/>
              <w:right w:val="nil"/>
            </w:tcBorders>
            <w:shd w:val="clear" w:color="auto" w:fill="70AD47" w:themeFill="accent6"/>
          </w:tcPr>
          <w:p w14:paraId="5A01788C" w14:textId="35D121FC" w:rsidR="00374341" w:rsidDel="00255315" w:rsidRDefault="00374341" w:rsidP="00374341">
            <w:pPr>
              <w:pStyle w:val="NoSpacing"/>
              <w:rPr>
                <w:del w:id="15464" w:author="Salah Soliman" w:date="2020-01-31T16:44:00Z"/>
                <w:sz w:val="16"/>
                <w:szCs w:val="16"/>
              </w:rPr>
            </w:pPr>
          </w:p>
        </w:tc>
        <w:tc>
          <w:tcPr>
            <w:tcW w:w="7470" w:type="dxa"/>
            <w:tcBorders>
              <w:top w:val="single" w:sz="4" w:space="0" w:color="CCFFCC"/>
              <w:left w:val="nil"/>
              <w:bottom w:val="single" w:sz="4" w:space="0" w:color="5B9BD5" w:themeColor="accent5"/>
              <w:right w:val="nil"/>
            </w:tcBorders>
            <w:shd w:val="clear" w:color="auto" w:fill="70AD47" w:themeFill="accent6"/>
          </w:tcPr>
          <w:p w14:paraId="057A7013" w14:textId="33118BDA" w:rsidR="00374341" w:rsidDel="00255315" w:rsidRDefault="00374341" w:rsidP="00374341">
            <w:pPr>
              <w:pStyle w:val="NoSpacing"/>
              <w:rPr>
                <w:del w:id="15465" w:author="Salah Soliman" w:date="2020-01-31T16:44:00Z"/>
                <w:sz w:val="16"/>
                <w:szCs w:val="16"/>
              </w:rPr>
            </w:pPr>
          </w:p>
        </w:tc>
        <w:tc>
          <w:tcPr>
            <w:tcW w:w="270" w:type="dxa"/>
            <w:tcBorders>
              <w:top w:val="nil"/>
              <w:left w:val="nil"/>
              <w:bottom w:val="single" w:sz="4" w:space="0" w:color="5B9BD5" w:themeColor="accent5"/>
              <w:right w:val="single" w:sz="4" w:space="0" w:color="5B9BD5" w:themeColor="accent5"/>
            </w:tcBorders>
            <w:shd w:val="clear" w:color="auto" w:fill="70AD47" w:themeFill="accent6"/>
          </w:tcPr>
          <w:p w14:paraId="452A3AE1" w14:textId="432EF2BA" w:rsidR="00374341" w:rsidDel="00255315" w:rsidRDefault="00374341" w:rsidP="00374341">
            <w:pPr>
              <w:pStyle w:val="NoSpacing"/>
              <w:rPr>
                <w:del w:id="15466" w:author="Salah Soliman" w:date="2020-01-31T16:44:00Z"/>
                <w:sz w:val="16"/>
                <w:szCs w:val="16"/>
              </w:rPr>
            </w:pPr>
          </w:p>
        </w:tc>
      </w:tr>
    </w:tbl>
    <w:p w14:paraId="26704C39" w14:textId="79E6D032" w:rsidR="00374341" w:rsidDel="00255315" w:rsidRDefault="00374341" w:rsidP="00374341">
      <w:pPr>
        <w:pStyle w:val="NoSpacing"/>
        <w:rPr>
          <w:del w:id="15467" w:author="Salah Soliman" w:date="2020-01-31T16:44:00Z"/>
        </w:rPr>
      </w:pPr>
    </w:p>
    <w:tbl>
      <w:tblPr>
        <w:tblStyle w:val="TableGrid"/>
        <w:tblW w:w="10530" w:type="dxa"/>
        <w:tblBorders>
          <w:top w:val="single" w:sz="4" w:space="0" w:color="5B9BD5" w:themeColor="accent5"/>
          <w:left w:val="single" w:sz="4" w:space="0" w:color="5B9BD5" w:themeColor="accent5"/>
          <w:bottom w:val="single" w:sz="4" w:space="0" w:color="5B9BD5" w:themeColor="accent5"/>
          <w:right w:val="single" w:sz="4" w:space="0" w:color="5B9BD5" w:themeColor="accent5"/>
          <w:insideH w:val="none" w:sz="0" w:space="0" w:color="auto"/>
          <w:insideV w:val="none" w:sz="0" w:space="0" w:color="auto"/>
        </w:tblBorders>
        <w:tblLayout w:type="fixed"/>
        <w:tblCellMar>
          <w:left w:w="115" w:type="dxa"/>
          <w:right w:w="115" w:type="dxa"/>
        </w:tblCellMar>
        <w:tblLook w:val="04A0" w:firstRow="1" w:lastRow="0" w:firstColumn="1" w:lastColumn="0" w:noHBand="0" w:noVBand="1"/>
      </w:tblPr>
      <w:tblGrid>
        <w:gridCol w:w="265"/>
        <w:gridCol w:w="2521"/>
        <w:gridCol w:w="7474"/>
        <w:gridCol w:w="270"/>
      </w:tblGrid>
      <w:tr w:rsidR="00374341" w:rsidDel="00255315" w14:paraId="648BB4E8" w14:textId="7DD5E676" w:rsidTr="00374341">
        <w:trPr>
          <w:trHeight w:val="107"/>
          <w:del w:id="15468" w:author="Salah Soliman" w:date="2020-01-31T16:44:00Z"/>
        </w:trPr>
        <w:tc>
          <w:tcPr>
            <w:tcW w:w="265" w:type="dxa"/>
            <w:tcBorders>
              <w:top w:val="single" w:sz="4" w:space="0" w:color="5B9BD5" w:themeColor="accent5"/>
              <w:left w:val="single" w:sz="4" w:space="0" w:color="5B9BD5" w:themeColor="accent5"/>
              <w:bottom w:val="nil"/>
              <w:right w:val="nil"/>
            </w:tcBorders>
            <w:shd w:val="clear" w:color="auto" w:fill="70AD47" w:themeFill="accent6"/>
          </w:tcPr>
          <w:p w14:paraId="3D28ED71" w14:textId="26CDF917" w:rsidR="00374341" w:rsidDel="00255315" w:rsidRDefault="00374341" w:rsidP="00374341">
            <w:pPr>
              <w:rPr>
                <w:del w:id="15469" w:author="Salah Soliman" w:date="2020-01-31T16:44:00Z"/>
              </w:rPr>
            </w:pPr>
          </w:p>
        </w:tc>
        <w:tc>
          <w:tcPr>
            <w:tcW w:w="2520" w:type="dxa"/>
            <w:tcBorders>
              <w:top w:val="single" w:sz="4" w:space="0" w:color="5B9BD5" w:themeColor="accent5"/>
              <w:left w:val="nil"/>
              <w:bottom w:val="nil"/>
              <w:right w:val="nil"/>
            </w:tcBorders>
            <w:shd w:val="clear" w:color="auto" w:fill="70AD47" w:themeFill="accent6"/>
          </w:tcPr>
          <w:p w14:paraId="6629DBE5" w14:textId="46D9A2A0" w:rsidR="00374341" w:rsidDel="00255315" w:rsidRDefault="00374341" w:rsidP="00374341">
            <w:pPr>
              <w:rPr>
                <w:del w:id="15470" w:author="Salah Soliman" w:date="2020-01-31T16:44:00Z"/>
              </w:rPr>
            </w:pPr>
          </w:p>
        </w:tc>
        <w:tc>
          <w:tcPr>
            <w:tcW w:w="7470" w:type="dxa"/>
            <w:tcBorders>
              <w:top w:val="single" w:sz="4" w:space="0" w:color="5B9BD5" w:themeColor="accent5"/>
              <w:left w:val="nil"/>
              <w:bottom w:val="nil"/>
              <w:right w:val="nil"/>
            </w:tcBorders>
            <w:shd w:val="clear" w:color="auto" w:fill="70AD47" w:themeFill="accent6"/>
            <w:hideMark/>
          </w:tcPr>
          <w:p w14:paraId="6EE5C3D8" w14:textId="29F33EDA" w:rsidR="00374341" w:rsidDel="00255315" w:rsidRDefault="00374341" w:rsidP="00374341">
            <w:pPr>
              <w:jc w:val="right"/>
              <w:rPr>
                <w:del w:id="15471" w:author="Salah Soliman" w:date="2020-01-31T16:44:00Z"/>
                <w:color w:val="78C800"/>
              </w:rPr>
            </w:pPr>
            <w:del w:id="15472" w:author="Salah Soliman" w:date="2020-01-31T16:44:00Z">
              <w:r w:rsidDel="00255315">
                <w:rPr>
                  <w:rFonts w:ascii="FontAwesome" w:hAnsi="FontAwesome"/>
                  <w:color w:val="FF4B4B"/>
                </w:rPr>
                <w:sym w:font="FontAwesome" w:char="F057"/>
              </w:r>
              <w:r w:rsidDel="00255315">
                <w:rPr>
                  <w:color w:val="FF4B4B"/>
                </w:rPr>
                <w:delText xml:space="preserve"> That’s Incorrect</w:delText>
              </w:r>
            </w:del>
          </w:p>
        </w:tc>
        <w:tc>
          <w:tcPr>
            <w:tcW w:w="270" w:type="dxa"/>
            <w:tcBorders>
              <w:top w:val="single" w:sz="4" w:space="0" w:color="5B9BD5" w:themeColor="accent5"/>
              <w:left w:val="nil"/>
              <w:bottom w:val="nil"/>
              <w:right w:val="single" w:sz="4" w:space="0" w:color="5B9BD5" w:themeColor="accent5"/>
            </w:tcBorders>
            <w:shd w:val="clear" w:color="auto" w:fill="70AD47" w:themeFill="accent6"/>
          </w:tcPr>
          <w:p w14:paraId="7F9725A2" w14:textId="73BEE7F7" w:rsidR="00374341" w:rsidDel="00255315" w:rsidRDefault="00374341" w:rsidP="00374341">
            <w:pPr>
              <w:rPr>
                <w:del w:id="15473" w:author="Salah Soliman" w:date="2020-01-31T16:44:00Z"/>
                <w:color w:val="404040" w:themeColor="text1" w:themeTint="BF"/>
              </w:rPr>
            </w:pPr>
          </w:p>
        </w:tc>
      </w:tr>
      <w:tr w:rsidR="00374341" w:rsidDel="00255315" w14:paraId="5B405F22" w14:textId="214BF930" w:rsidTr="00374341">
        <w:trPr>
          <w:del w:id="15474" w:author="Salah Soliman" w:date="2020-01-31T16:44:00Z"/>
        </w:trPr>
        <w:tc>
          <w:tcPr>
            <w:tcW w:w="265" w:type="dxa"/>
            <w:tcBorders>
              <w:top w:val="nil"/>
              <w:left w:val="single" w:sz="4" w:space="0" w:color="5B9BD5" w:themeColor="accent5"/>
              <w:bottom w:val="nil"/>
              <w:right w:val="nil"/>
            </w:tcBorders>
            <w:shd w:val="clear" w:color="auto" w:fill="70AD47" w:themeFill="accent6"/>
          </w:tcPr>
          <w:p w14:paraId="5EA80843" w14:textId="11F74743" w:rsidR="00374341" w:rsidDel="00255315" w:rsidRDefault="00374341" w:rsidP="00374341">
            <w:pPr>
              <w:rPr>
                <w:del w:id="15475" w:author="Salah Soliman" w:date="2020-01-31T16:44:00Z"/>
              </w:rPr>
            </w:pPr>
          </w:p>
        </w:tc>
        <w:tc>
          <w:tcPr>
            <w:tcW w:w="2520" w:type="dxa"/>
            <w:tcBorders>
              <w:top w:val="nil"/>
              <w:left w:val="nil"/>
              <w:bottom w:val="nil"/>
              <w:right w:val="nil"/>
            </w:tcBorders>
            <w:shd w:val="clear" w:color="auto" w:fill="FF4B4B"/>
            <w:hideMark/>
          </w:tcPr>
          <w:p w14:paraId="6F51E654" w14:textId="78E2EB01" w:rsidR="00374341" w:rsidDel="00255315" w:rsidRDefault="00374341" w:rsidP="00374341">
            <w:pPr>
              <w:rPr>
                <w:del w:id="15476" w:author="Salah Soliman" w:date="2020-01-31T16:44:00Z"/>
                <w:rFonts w:asciiTheme="majorHAnsi" w:hAnsiTheme="majorHAnsi" w:cstheme="majorHAnsi"/>
                <w:color w:val="FFFFFF" w:themeColor="background1"/>
              </w:rPr>
            </w:pPr>
            <w:del w:id="15477" w:author="Salah Soliman" w:date="2020-01-31T16:44:00Z">
              <w:r w:rsidDel="00255315">
                <w:rPr>
                  <w:rFonts w:asciiTheme="majorHAnsi" w:hAnsiTheme="majorHAnsi" w:cstheme="majorHAnsi"/>
                  <w:color w:val="FFFFFF" w:themeColor="background1"/>
                </w:rPr>
                <w:delText>Explanation</w:delText>
              </w:r>
            </w:del>
          </w:p>
        </w:tc>
        <w:tc>
          <w:tcPr>
            <w:tcW w:w="7470" w:type="dxa"/>
            <w:tcBorders>
              <w:top w:val="nil"/>
              <w:left w:val="nil"/>
              <w:bottom w:val="nil"/>
              <w:right w:val="nil"/>
            </w:tcBorders>
            <w:shd w:val="clear" w:color="auto" w:fill="70AD47" w:themeFill="accent6"/>
          </w:tcPr>
          <w:p w14:paraId="33FE0540" w14:textId="345E826B" w:rsidR="00374341" w:rsidDel="00255315" w:rsidRDefault="00374341" w:rsidP="00374341">
            <w:pPr>
              <w:rPr>
                <w:del w:id="15478" w:author="Salah Soliman" w:date="2020-01-31T16:44:00Z"/>
                <w:color w:val="404040" w:themeColor="text1" w:themeTint="BF"/>
              </w:rPr>
            </w:pPr>
          </w:p>
        </w:tc>
        <w:tc>
          <w:tcPr>
            <w:tcW w:w="270" w:type="dxa"/>
            <w:tcBorders>
              <w:top w:val="nil"/>
              <w:left w:val="nil"/>
              <w:bottom w:val="nil"/>
              <w:right w:val="single" w:sz="4" w:space="0" w:color="5B9BD5" w:themeColor="accent5"/>
            </w:tcBorders>
            <w:shd w:val="clear" w:color="auto" w:fill="70AD47" w:themeFill="accent6"/>
          </w:tcPr>
          <w:p w14:paraId="331C2EE9" w14:textId="28BE22DB" w:rsidR="00374341" w:rsidDel="00255315" w:rsidRDefault="00374341" w:rsidP="00374341">
            <w:pPr>
              <w:rPr>
                <w:del w:id="15479" w:author="Salah Soliman" w:date="2020-01-31T16:44:00Z"/>
              </w:rPr>
            </w:pPr>
          </w:p>
        </w:tc>
      </w:tr>
      <w:tr w:rsidR="00374341" w:rsidDel="00255315" w14:paraId="347B04F4" w14:textId="59781678" w:rsidTr="00374341">
        <w:trPr>
          <w:del w:id="15480" w:author="Salah Soliman" w:date="2020-01-31T16:44:00Z"/>
        </w:trPr>
        <w:tc>
          <w:tcPr>
            <w:tcW w:w="265" w:type="dxa"/>
            <w:tcBorders>
              <w:top w:val="nil"/>
              <w:left w:val="single" w:sz="4" w:space="0" w:color="5B9BD5" w:themeColor="accent5"/>
              <w:bottom w:val="nil"/>
              <w:right w:val="nil"/>
            </w:tcBorders>
            <w:shd w:val="clear" w:color="auto" w:fill="70AD47" w:themeFill="accent6"/>
          </w:tcPr>
          <w:p w14:paraId="4F8E87EC" w14:textId="7AA360CE" w:rsidR="00374341" w:rsidDel="00255315" w:rsidRDefault="00374341" w:rsidP="00374341">
            <w:pPr>
              <w:pStyle w:val="NoSpacing"/>
              <w:rPr>
                <w:del w:id="15481" w:author="Salah Soliman" w:date="2020-01-31T16:44:00Z"/>
                <w:sz w:val="16"/>
                <w:szCs w:val="16"/>
              </w:rPr>
            </w:pPr>
          </w:p>
        </w:tc>
        <w:tc>
          <w:tcPr>
            <w:tcW w:w="2520" w:type="dxa"/>
            <w:tcBorders>
              <w:top w:val="nil"/>
              <w:left w:val="nil"/>
              <w:bottom w:val="single" w:sz="4" w:space="0" w:color="F9DBDB"/>
              <w:right w:val="nil"/>
            </w:tcBorders>
            <w:shd w:val="clear" w:color="auto" w:fill="FF4B4B"/>
          </w:tcPr>
          <w:p w14:paraId="2A014A25" w14:textId="68C5ABC8" w:rsidR="00374341" w:rsidDel="00255315" w:rsidRDefault="00374341" w:rsidP="00374341">
            <w:pPr>
              <w:pStyle w:val="NoSpacing"/>
              <w:rPr>
                <w:del w:id="15482" w:author="Salah Soliman" w:date="2020-01-31T16:44:00Z"/>
                <w:sz w:val="16"/>
                <w:szCs w:val="16"/>
              </w:rPr>
            </w:pPr>
          </w:p>
        </w:tc>
        <w:tc>
          <w:tcPr>
            <w:tcW w:w="7470" w:type="dxa"/>
            <w:tcBorders>
              <w:top w:val="nil"/>
              <w:left w:val="nil"/>
              <w:bottom w:val="single" w:sz="4" w:space="0" w:color="F9DBDB"/>
              <w:right w:val="nil"/>
            </w:tcBorders>
            <w:shd w:val="clear" w:color="auto" w:fill="FF4B4B"/>
          </w:tcPr>
          <w:p w14:paraId="0E862604" w14:textId="025BF5B2" w:rsidR="00374341" w:rsidDel="00255315" w:rsidRDefault="00374341" w:rsidP="00374341">
            <w:pPr>
              <w:pStyle w:val="NoSpacing"/>
              <w:rPr>
                <w:del w:id="15483" w:author="Salah Soliman" w:date="2020-01-31T16:44:00Z"/>
                <w:sz w:val="16"/>
                <w:szCs w:val="16"/>
              </w:rPr>
            </w:pPr>
          </w:p>
        </w:tc>
        <w:tc>
          <w:tcPr>
            <w:tcW w:w="270" w:type="dxa"/>
            <w:tcBorders>
              <w:top w:val="nil"/>
              <w:left w:val="nil"/>
              <w:bottom w:val="nil"/>
              <w:right w:val="single" w:sz="4" w:space="0" w:color="5B9BD5" w:themeColor="accent5"/>
            </w:tcBorders>
            <w:shd w:val="clear" w:color="auto" w:fill="70AD47" w:themeFill="accent6"/>
          </w:tcPr>
          <w:p w14:paraId="4B6D2040" w14:textId="1CED5F92" w:rsidR="00374341" w:rsidDel="00255315" w:rsidRDefault="00374341" w:rsidP="00374341">
            <w:pPr>
              <w:pStyle w:val="NoSpacing"/>
              <w:rPr>
                <w:del w:id="15484" w:author="Salah Soliman" w:date="2020-01-31T16:44:00Z"/>
                <w:sz w:val="16"/>
                <w:szCs w:val="16"/>
              </w:rPr>
            </w:pPr>
          </w:p>
        </w:tc>
      </w:tr>
      <w:tr w:rsidR="00374341" w:rsidDel="00255315" w14:paraId="21481992" w14:textId="6ED14279" w:rsidTr="00374341">
        <w:trPr>
          <w:trHeight w:val="60"/>
          <w:del w:id="15485" w:author="Salah Soliman" w:date="2020-01-31T16:44:00Z"/>
        </w:trPr>
        <w:tc>
          <w:tcPr>
            <w:tcW w:w="265" w:type="dxa"/>
            <w:tcBorders>
              <w:top w:val="nil"/>
              <w:left w:val="single" w:sz="4" w:space="0" w:color="5B9BD5" w:themeColor="accent5"/>
              <w:bottom w:val="nil"/>
              <w:right w:val="single" w:sz="4" w:space="0" w:color="F9DBDB"/>
            </w:tcBorders>
            <w:shd w:val="clear" w:color="auto" w:fill="70AD47" w:themeFill="accent6"/>
          </w:tcPr>
          <w:p w14:paraId="6E79C5FA" w14:textId="6F02CD70" w:rsidR="00374341" w:rsidDel="00255315" w:rsidRDefault="00374341" w:rsidP="00374341">
            <w:pPr>
              <w:rPr>
                <w:del w:id="15486" w:author="Salah Soliman" w:date="2020-01-31T16:44:00Z"/>
              </w:rPr>
            </w:pPr>
          </w:p>
        </w:tc>
        <w:tc>
          <w:tcPr>
            <w:tcW w:w="9990" w:type="dxa"/>
            <w:gridSpan w:val="2"/>
            <w:tcBorders>
              <w:top w:val="single" w:sz="4" w:space="0" w:color="F9DBDB"/>
              <w:left w:val="single" w:sz="4" w:space="0" w:color="F9DBDB"/>
              <w:bottom w:val="single" w:sz="4" w:space="0" w:color="F9DBDB"/>
              <w:right w:val="single" w:sz="4" w:space="0" w:color="F9DBDB"/>
            </w:tcBorders>
            <w:shd w:val="clear" w:color="auto" w:fill="FCEEEE"/>
            <w:hideMark/>
          </w:tcPr>
          <w:p w14:paraId="50ACF0A5" w14:textId="0154EEA9" w:rsidR="00374341" w:rsidDel="00255315" w:rsidRDefault="00374341" w:rsidP="00374341">
            <w:pPr>
              <w:rPr>
                <w:del w:id="15487" w:author="Salah Soliman" w:date="2020-01-31T16:44:00Z"/>
                <w:color w:val="7F7F7F" w:themeColor="text1" w:themeTint="80"/>
              </w:rPr>
            </w:pPr>
            <w:del w:id="15488" w:author="Salah Soliman" w:date="2020-01-31T16:44:00Z">
              <w:r w:rsidDel="00255315">
                <w:rPr>
                  <w:color w:val="7F7F7F" w:themeColor="text1" w:themeTint="80"/>
                </w:rPr>
                <w:delText>Unfortunately, this is incorrect. For dense ordered data, you’d like to notice the different increases and decreases in the slope, The direction of any change and a general representation of the point. What kind of plot would you think best satisfies these needs?</w:delText>
              </w:r>
            </w:del>
          </w:p>
        </w:tc>
        <w:tc>
          <w:tcPr>
            <w:tcW w:w="270" w:type="dxa"/>
            <w:tcBorders>
              <w:top w:val="nil"/>
              <w:left w:val="single" w:sz="4" w:space="0" w:color="F9DBDB"/>
              <w:bottom w:val="nil"/>
              <w:right w:val="single" w:sz="4" w:space="0" w:color="5B9BD5" w:themeColor="accent5"/>
            </w:tcBorders>
            <w:shd w:val="clear" w:color="auto" w:fill="70AD47" w:themeFill="accent6"/>
          </w:tcPr>
          <w:p w14:paraId="1598C847" w14:textId="32548078" w:rsidR="00374341" w:rsidDel="00255315" w:rsidRDefault="00374341" w:rsidP="00374341">
            <w:pPr>
              <w:rPr>
                <w:del w:id="15489" w:author="Salah Soliman" w:date="2020-01-31T16:44:00Z"/>
                <w:color w:val="404040" w:themeColor="text1" w:themeTint="BF"/>
              </w:rPr>
            </w:pPr>
          </w:p>
        </w:tc>
      </w:tr>
      <w:tr w:rsidR="00374341" w:rsidDel="00255315" w14:paraId="5695B00B" w14:textId="0FF176C7" w:rsidTr="00374341">
        <w:trPr>
          <w:del w:id="15490" w:author="Salah Soliman" w:date="2020-01-31T16:44:00Z"/>
        </w:trPr>
        <w:tc>
          <w:tcPr>
            <w:tcW w:w="265" w:type="dxa"/>
            <w:tcBorders>
              <w:top w:val="nil"/>
              <w:left w:val="single" w:sz="4" w:space="0" w:color="5B9BD5" w:themeColor="accent5"/>
              <w:bottom w:val="single" w:sz="4" w:space="0" w:color="5B9BD5" w:themeColor="accent5"/>
              <w:right w:val="nil"/>
            </w:tcBorders>
            <w:shd w:val="clear" w:color="auto" w:fill="70AD47" w:themeFill="accent6"/>
          </w:tcPr>
          <w:p w14:paraId="6609BE58" w14:textId="6CF02137" w:rsidR="00374341" w:rsidDel="00255315" w:rsidRDefault="00374341" w:rsidP="00374341">
            <w:pPr>
              <w:pStyle w:val="NoSpacing"/>
              <w:rPr>
                <w:del w:id="15491" w:author="Salah Soliman" w:date="2020-01-31T16:44:00Z"/>
                <w:sz w:val="16"/>
                <w:szCs w:val="16"/>
              </w:rPr>
            </w:pPr>
          </w:p>
        </w:tc>
        <w:tc>
          <w:tcPr>
            <w:tcW w:w="2520" w:type="dxa"/>
            <w:tcBorders>
              <w:top w:val="single" w:sz="4" w:space="0" w:color="F9DBDB"/>
              <w:left w:val="nil"/>
              <w:bottom w:val="single" w:sz="4" w:space="0" w:color="5B9BD5" w:themeColor="accent5"/>
              <w:right w:val="nil"/>
            </w:tcBorders>
            <w:shd w:val="clear" w:color="auto" w:fill="70AD47" w:themeFill="accent6"/>
          </w:tcPr>
          <w:p w14:paraId="1ED81AAD" w14:textId="533729F3" w:rsidR="00374341" w:rsidDel="00255315" w:rsidRDefault="00374341" w:rsidP="00374341">
            <w:pPr>
              <w:pStyle w:val="NoSpacing"/>
              <w:rPr>
                <w:del w:id="15492" w:author="Salah Soliman" w:date="2020-01-31T16:44:00Z"/>
                <w:sz w:val="16"/>
                <w:szCs w:val="16"/>
              </w:rPr>
            </w:pPr>
          </w:p>
        </w:tc>
        <w:tc>
          <w:tcPr>
            <w:tcW w:w="7470" w:type="dxa"/>
            <w:tcBorders>
              <w:top w:val="single" w:sz="4" w:space="0" w:color="F9DBDB"/>
              <w:left w:val="nil"/>
              <w:bottom w:val="single" w:sz="4" w:space="0" w:color="5B9BD5" w:themeColor="accent5"/>
              <w:right w:val="nil"/>
            </w:tcBorders>
            <w:shd w:val="clear" w:color="auto" w:fill="70AD47" w:themeFill="accent6"/>
          </w:tcPr>
          <w:p w14:paraId="6384171E" w14:textId="06512992" w:rsidR="00374341" w:rsidDel="00255315" w:rsidRDefault="00374341" w:rsidP="00374341">
            <w:pPr>
              <w:pStyle w:val="NoSpacing"/>
              <w:rPr>
                <w:del w:id="15493" w:author="Salah Soliman" w:date="2020-01-31T16:44:00Z"/>
                <w:sz w:val="16"/>
                <w:szCs w:val="16"/>
              </w:rPr>
            </w:pPr>
          </w:p>
        </w:tc>
        <w:tc>
          <w:tcPr>
            <w:tcW w:w="270" w:type="dxa"/>
            <w:tcBorders>
              <w:top w:val="nil"/>
              <w:left w:val="nil"/>
              <w:bottom w:val="single" w:sz="4" w:space="0" w:color="5B9BD5" w:themeColor="accent5"/>
              <w:right w:val="single" w:sz="4" w:space="0" w:color="5B9BD5" w:themeColor="accent5"/>
            </w:tcBorders>
            <w:shd w:val="clear" w:color="auto" w:fill="70AD47" w:themeFill="accent6"/>
          </w:tcPr>
          <w:p w14:paraId="5D77C38C" w14:textId="72B474CB" w:rsidR="00374341" w:rsidDel="00255315" w:rsidRDefault="00374341" w:rsidP="00374341">
            <w:pPr>
              <w:pStyle w:val="NoSpacing"/>
              <w:rPr>
                <w:del w:id="15494" w:author="Salah Soliman" w:date="2020-01-31T16:44:00Z"/>
                <w:sz w:val="16"/>
                <w:szCs w:val="16"/>
              </w:rPr>
            </w:pPr>
          </w:p>
        </w:tc>
      </w:tr>
    </w:tbl>
    <w:p w14:paraId="65B55308" w14:textId="01C1091D" w:rsidR="000A5969" w:rsidDel="00255315" w:rsidRDefault="000A5969" w:rsidP="000A5969">
      <w:pPr>
        <w:pStyle w:val="NormalWeb"/>
        <w:spacing w:before="0" w:beforeAutospacing="0" w:after="120" w:afterAutospacing="0"/>
        <w:rPr>
          <w:del w:id="15495" w:author="Salah Soliman" w:date="2020-01-31T16:44:00Z"/>
          <w:highlight w:val="yellow"/>
        </w:rPr>
      </w:pPr>
    </w:p>
    <w:bookmarkEnd w:id="15185"/>
    <w:p w14:paraId="59D264EC" w14:textId="21453586" w:rsidR="00F65C8E" w:rsidRDefault="00F65C8E" w:rsidP="000A5969">
      <w:pPr>
        <w:pStyle w:val="NormalWeb"/>
        <w:spacing w:before="0" w:beforeAutospacing="0" w:after="120" w:afterAutospacing="0"/>
        <w:rPr>
          <w:highlight w:val="yellow"/>
        </w:rPr>
      </w:pPr>
    </w:p>
    <w:p w14:paraId="772318AA" w14:textId="187625F0" w:rsidR="00F65C8E" w:rsidRDefault="00F65C8E" w:rsidP="000A5969">
      <w:pPr>
        <w:pStyle w:val="NormalWeb"/>
        <w:spacing w:before="0" w:beforeAutospacing="0" w:after="120" w:afterAutospacing="0"/>
        <w:rPr>
          <w:highlight w:val="yellow"/>
        </w:rPr>
      </w:pPr>
    </w:p>
    <w:p w14:paraId="079A20E9" w14:textId="628FB764" w:rsidR="00F65C8E" w:rsidRPr="00F65C8E" w:rsidRDefault="00F65C8E" w:rsidP="00B136B3">
      <w:pPr>
        <w:pStyle w:val="Heading1"/>
        <w:rPr>
          <w:highlight w:val="yellow"/>
        </w:rPr>
      </w:pPr>
      <w:commentRangeStart w:id="15496"/>
      <w:commentRangeStart w:id="15497"/>
      <w:commentRangeStart w:id="15498"/>
      <w:del w:id="15499" w:author="RoboGarden Team" w:date="2020-01-23T20:58:00Z">
        <w:r w:rsidRPr="00F65C8E" w:rsidDel="00C56A3C">
          <w:rPr>
            <w:highlight w:val="yellow"/>
          </w:rPr>
          <w:delText>Projects</w:delText>
        </w:r>
        <w:commentRangeEnd w:id="15496"/>
        <w:r w:rsidDel="00C56A3C">
          <w:rPr>
            <w:rStyle w:val="CommentReference"/>
          </w:rPr>
          <w:commentReference w:id="15496"/>
        </w:r>
      </w:del>
      <w:ins w:id="15500" w:author="RoboGarden Team" w:date="2020-01-23T20:58:00Z">
        <w:r w:rsidR="00C56A3C">
          <w:rPr>
            <w:highlight w:val="yellow"/>
          </w:rPr>
          <w:t>Submodule 6</w:t>
        </w:r>
      </w:ins>
    </w:p>
    <w:p w14:paraId="1B4B5620" w14:textId="0F717155" w:rsidR="00F65C8E" w:rsidRDefault="00F65C8E" w:rsidP="00F65C8E">
      <w:pPr>
        <w:pStyle w:val="Heading2"/>
        <w:spacing w:before="120"/>
        <w:rPr>
          <w:rStyle w:val="Strong"/>
          <w:rFonts w:ascii="Calibri" w:hAnsi="Calibri" w:cs="Calibri"/>
          <w:bCs w:val="0"/>
          <w:color w:val="auto"/>
          <w:sz w:val="22"/>
          <w:szCs w:val="24"/>
        </w:rPr>
      </w:pPr>
      <w:r>
        <w:rPr>
          <w:rStyle w:val="Strong"/>
          <w:rFonts w:ascii="Calibri" w:hAnsi="Calibri" w:cs="Calibri"/>
          <w:color w:val="auto"/>
          <w:sz w:val="22"/>
          <w:szCs w:val="24"/>
          <w:highlight w:val="yellow"/>
        </w:rPr>
        <w:t xml:space="preserve">Submodule </w:t>
      </w:r>
      <w:r w:rsidR="00B136B3">
        <w:rPr>
          <w:rStyle w:val="Strong"/>
          <w:rFonts w:ascii="Calibri" w:hAnsi="Calibri" w:cs="Calibri"/>
          <w:color w:val="auto"/>
          <w:sz w:val="22"/>
          <w:szCs w:val="24"/>
          <w:highlight w:val="yellow"/>
        </w:rPr>
        <w:t>6</w:t>
      </w:r>
      <w:r>
        <w:rPr>
          <w:rStyle w:val="Strong"/>
          <w:rFonts w:ascii="Calibri" w:hAnsi="Calibri" w:cs="Calibri"/>
          <w:color w:val="auto"/>
          <w:sz w:val="22"/>
          <w:szCs w:val="24"/>
          <w:highlight w:val="yellow"/>
        </w:rPr>
        <w:t xml:space="preserve"> Activities Summary</w:t>
      </w:r>
      <w:commentRangeEnd w:id="15497"/>
      <w:r w:rsidR="004B4019">
        <w:rPr>
          <w:rStyle w:val="CommentReference"/>
          <w:rFonts w:asciiTheme="minorHAnsi" w:eastAsiaTheme="minorHAnsi" w:hAnsiTheme="minorHAnsi" w:cstheme="minorBidi"/>
          <w:color w:val="404040"/>
        </w:rPr>
        <w:commentReference w:id="15497"/>
      </w:r>
      <w:commentRangeEnd w:id="15498"/>
      <w:r w:rsidR="009B0874">
        <w:rPr>
          <w:rStyle w:val="CommentReference"/>
          <w:rFonts w:asciiTheme="minorHAnsi" w:eastAsiaTheme="minorHAnsi" w:hAnsiTheme="minorHAnsi" w:cstheme="minorBidi"/>
          <w:color w:val="404040"/>
        </w:rPr>
        <w:commentReference w:id="15498"/>
      </w:r>
      <w:r>
        <w:rPr>
          <w:rStyle w:val="Strong"/>
          <w:rFonts w:ascii="Calibri" w:hAnsi="Calibri" w:cs="Calibri"/>
          <w:color w:val="auto"/>
          <w:sz w:val="22"/>
          <w:szCs w:val="24"/>
          <w:highlight w:val="yellow"/>
        </w:rPr>
        <w:t>:</w:t>
      </w:r>
    </w:p>
    <w:p w14:paraId="3433C019" w14:textId="77777777" w:rsidR="00F65C8E" w:rsidRDefault="00F65C8E" w:rsidP="00F65C8E">
      <w:pPr>
        <w:pStyle w:val="NormalWeb"/>
        <w:spacing w:before="0" w:beforeAutospacing="0" w:after="120" w:afterAutospacing="0"/>
        <w:rPr>
          <w:color w:val="A6A6A6" w:themeColor="background1" w:themeShade="A6"/>
        </w:rPr>
      </w:pPr>
      <w:r>
        <w:rPr>
          <w:rFonts w:ascii="Calibri" w:eastAsiaTheme="minorHAnsi" w:hAnsi="Calibri" w:cs="Calibri"/>
          <w:color w:val="A6A6A6" w:themeColor="background1" w:themeShade="A6"/>
          <w:sz w:val="22"/>
        </w:rPr>
        <w:t xml:space="preserve">List the activities learners will be completing during the module, and in the sequence they will be completed. Please indicate which activities are graded, and which ones are not. </w:t>
      </w:r>
      <w:r>
        <w:rPr>
          <w:rFonts w:ascii="Calibri" w:eastAsiaTheme="minorHAnsi" w:hAnsi="Calibri" w:cs="Calibri"/>
          <w:color w:val="A6A6A6" w:themeColor="background1" w:themeShade="A6"/>
          <w:sz w:val="22"/>
          <w:szCs w:val="22"/>
        </w:rPr>
        <w:t xml:space="preserve">All activities must match the stated module objectives listed above. </w:t>
      </w:r>
      <w:r>
        <w:rPr>
          <w:rFonts w:ascii="Calibri" w:eastAsiaTheme="minorHAnsi" w:hAnsi="Calibri" w:cs="Calibri"/>
          <w:color w:val="A6A6A6" w:themeColor="background1" w:themeShade="A6"/>
          <w:sz w:val="22"/>
        </w:rPr>
        <w:t xml:space="preserve">The following list displays examples of activities that may be included. If you have questions about the activities you would like to include in the course, please speak to Learning Services. </w:t>
      </w:r>
    </w:p>
    <w:p w14:paraId="405D5AF2" w14:textId="77777777" w:rsidR="00F65C8E" w:rsidRDefault="00F65C8E" w:rsidP="00F65C8E">
      <w:pPr>
        <w:rPr>
          <w:rFonts w:ascii="Calibri" w:hAnsi="Calibri" w:cs="Calibri"/>
          <w:color w:val="404040" w:themeColor="text1" w:themeTint="BF"/>
          <w:highlight w:val="yellow"/>
        </w:rPr>
      </w:pPr>
    </w:p>
    <w:p w14:paraId="5876C3EA" w14:textId="77777777" w:rsidR="00F65C8E" w:rsidRDefault="00F65C8E" w:rsidP="00F65C8E">
      <w:pPr>
        <w:pStyle w:val="ListParagraph"/>
        <w:numPr>
          <w:ilvl w:val="0"/>
          <w:numId w:val="93"/>
        </w:numPr>
        <w:spacing w:before="120" w:after="120" w:line="256" w:lineRule="auto"/>
        <w:contextualSpacing w:val="0"/>
        <w:rPr>
          <w:rFonts w:ascii="Open Sans" w:hAnsi="Open Sans" w:cs="Open Sans"/>
          <w:highlight w:val="yellow"/>
        </w:rPr>
      </w:pPr>
      <w:r>
        <w:rPr>
          <w:highlight w:val="yellow"/>
        </w:rPr>
        <w:t>Interactive lesson mission (Complete reading of the lesson is graded, and this is confirmed by finishing the informal assessment inside the lesson)</w:t>
      </w:r>
    </w:p>
    <w:p w14:paraId="5F46C538" w14:textId="4DF03E2B" w:rsidR="00F65C8E" w:rsidDel="00C56A3C" w:rsidRDefault="00F65C8E" w:rsidP="00F65C8E">
      <w:pPr>
        <w:pStyle w:val="ListParagraph"/>
        <w:numPr>
          <w:ilvl w:val="0"/>
          <w:numId w:val="93"/>
        </w:numPr>
        <w:spacing w:before="120" w:after="120" w:line="256" w:lineRule="auto"/>
        <w:contextualSpacing w:val="0"/>
        <w:rPr>
          <w:del w:id="15501" w:author="RoboGarden Team" w:date="2020-01-23T20:58:00Z"/>
          <w:highlight w:val="yellow"/>
        </w:rPr>
      </w:pPr>
      <w:commentRangeStart w:id="15502"/>
      <w:del w:id="15503" w:author="RoboGarden Team" w:date="2020-01-23T20:58:00Z">
        <w:r w:rsidDel="00C56A3C">
          <w:rPr>
            <w:highlight w:val="yellow"/>
          </w:rPr>
          <w:delText>Quiz mission (Graded)</w:delText>
        </w:r>
      </w:del>
    </w:p>
    <w:p w14:paraId="3908CDAF" w14:textId="148DDB47" w:rsidR="00F65C8E" w:rsidDel="00C56A3C" w:rsidRDefault="00F65C8E" w:rsidP="00F65C8E">
      <w:pPr>
        <w:pStyle w:val="ListParagraph"/>
        <w:numPr>
          <w:ilvl w:val="0"/>
          <w:numId w:val="93"/>
        </w:numPr>
        <w:spacing w:before="120" w:after="120" w:line="256" w:lineRule="auto"/>
        <w:contextualSpacing w:val="0"/>
        <w:rPr>
          <w:del w:id="15504" w:author="RoboGarden Team" w:date="2020-01-23T20:58:00Z"/>
          <w:highlight w:val="yellow"/>
        </w:rPr>
      </w:pPr>
      <w:del w:id="15505" w:author="RoboGarden Team" w:date="2020-01-23T20:58:00Z">
        <w:r w:rsidDel="00C56A3C">
          <w:rPr>
            <w:highlight w:val="yellow"/>
          </w:rPr>
          <w:delText>Editor mission (Graded)</w:delText>
        </w:r>
      </w:del>
    </w:p>
    <w:p w14:paraId="21C79256" w14:textId="2FE45033" w:rsidR="00F65C8E" w:rsidDel="00C56A3C" w:rsidRDefault="00F65C8E" w:rsidP="00F65C8E">
      <w:pPr>
        <w:pStyle w:val="ListParagraph"/>
        <w:numPr>
          <w:ilvl w:val="0"/>
          <w:numId w:val="93"/>
        </w:numPr>
        <w:spacing w:before="120" w:after="120" w:line="256" w:lineRule="auto"/>
        <w:contextualSpacing w:val="0"/>
        <w:rPr>
          <w:del w:id="15506" w:author="RoboGarden Team" w:date="2020-01-23T20:58:00Z"/>
          <w:rFonts w:ascii="Calibri" w:hAnsi="Calibri" w:cs="Calibri"/>
          <w:highlight w:val="yellow"/>
        </w:rPr>
      </w:pPr>
      <w:del w:id="15507" w:author="RoboGarden Team" w:date="2020-01-23T20:58:00Z">
        <w:r w:rsidDel="00C56A3C">
          <w:rPr>
            <w:highlight w:val="yellow"/>
          </w:rPr>
          <w:delText>Emulator mission (Graded)</w:delText>
        </w:r>
      </w:del>
    </w:p>
    <w:commentRangeEnd w:id="15502"/>
    <w:p w14:paraId="0045A5F8" w14:textId="77777777" w:rsidR="00F65C8E" w:rsidRDefault="00F65C8E" w:rsidP="00F65C8E">
      <w:pPr>
        <w:rPr>
          <w:rFonts w:ascii="Calibri" w:hAnsi="Calibri" w:cs="Calibri"/>
          <w:highlight w:val="yellow"/>
        </w:rPr>
      </w:pPr>
      <w:r>
        <w:rPr>
          <w:rStyle w:val="CommentReference"/>
        </w:rPr>
        <w:commentReference w:id="15502"/>
      </w:r>
      <w:commentRangeStart w:id="15508"/>
      <w:commentRangeEnd w:id="15508"/>
      <w:r>
        <w:rPr>
          <w:rStyle w:val="CommentReference"/>
        </w:rPr>
        <w:commentReference w:id="15508"/>
      </w:r>
    </w:p>
    <w:p w14:paraId="0AFCBB77" w14:textId="77777777" w:rsidR="00F65C8E" w:rsidRDefault="00F65C8E" w:rsidP="00F65C8E">
      <w:pPr>
        <w:rPr>
          <w:rFonts w:ascii="Calibri" w:hAnsi="Calibri" w:cs="Calibri"/>
          <w:highlight w:val="yellow"/>
        </w:rPr>
      </w:pPr>
    </w:p>
    <w:p w14:paraId="1CB089B1" w14:textId="6B204A97" w:rsidR="00F65C8E" w:rsidRDefault="00F65C8E" w:rsidP="00F65C8E">
      <w:pPr>
        <w:rPr>
          <w:rStyle w:val="Strong"/>
          <w:rFonts w:eastAsia="Times New Roman"/>
          <w:szCs w:val="24"/>
        </w:rPr>
      </w:pPr>
      <w:r>
        <w:rPr>
          <w:rStyle w:val="Strong"/>
          <w:rFonts w:ascii="Calibri" w:hAnsi="Calibri" w:cs="Calibri"/>
          <w:szCs w:val="24"/>
          <w:highlight w:val="yellow"/>
        </w:rPr>
        <w:t xml:space="preserve">Submodule </w:t>
      </w:r>
      <w:r w:rsidR="00B136B3">
        <w:rPr>
          <w:rStyle w:val="Strong"/>
          <w:rFonts w:ascii="Calibri" w:eastAsia="Times New Roman" w:hAnsi="Calibri" w:cs="Calibri"/>
          <w:szCs w:val="24"/>
          <w:highlight w:val="yellow"/>
        </w:rPr>
        <w:t>6</w:t>
      </w:r>
      <w:r>
        <w:rPr>
          <w:rStyle w:val="Strong"/>
          <w:rFonts w:ascii="Calibri" w:eastAsia="Times New Roman" w:hAnsi="Calibri" w:cs="Calibri"/>
          <w:szCs w:val="24"/>
          <w:highlight w:val="yellow"/>
        </w:rPr>
        <w:t xml:space="preserve"> Essential Question (Purpose):</w:t>
      </w:r>
      <w:r>
        <w:rPr>
          <w:rStyle w:val="Strong"/>
          <w:rFonts w:ascii="Calibri" w:eastAsia="Times New Roman" w:hAnsi="Calibri" w:cs="Calibri"/>
          <w:szCs w:val="24"/>
        </w:rPr>
        <w:t xml:space="preserve"> </w:t>
      </w:r>
    </w:p>
    <w:p w14:paraId="3B9F1BC4" w14:textId="77777777" w:rsidR="00F65C8E" w:rsidRDefault="00F65C8E" w:rsidP="00F65C8E">
      <w:pPr>
        <w:rPr>
          <w:rFonts w:eastAsia="Open Sans"/>
        </w:rPr>
      </w:pPr>
      <w:r>
        <w:rPr>
          <w:rFonts w:ascii="Calibri" w:hAnsi="Calibri" w:cs="Calibri"/>
          <w:color w:val="A6A6A6" w:themeColor="background1" w:themeShade="A6"/>
        </w:rPr>
        <w:t>Repeat this section for every mission.</w:t>
      </w:r>
    </w:p>
    <w:p w14:paraId="61F8FBF1" w14:textId="77777777" w:rsidR="00F65C8E" w:rsidRDefault="00F65C8E" w:rsidP="00F65C8E">
      <w:pPr>
        <w:rPr>
          <w:rStyle w:val="Strong"/>
          <w:rFonts w:eastAsia="Times New Roman"/>
          <w:szCs w:val="24"/>
        </w:rPr>
      </w:pPr>
    </w:p>
    <w:p w14:paraId="27E62485" w14:textId="77777777" w:rsidR="00F65C8E" w:rsidRDefault="00F65C8E" w:rsidP="00F65C8E">
      <w:pPr>
        <w:pStyle w:val="NormalWeb"/>
        <w:spacing w:before="0" w:beforeAutospacing="0" w:after="120" w:afterAutospacing="0"/>
        <w:rPr>
          <w:rFonts w:eastAsiaTheme="minorHAnsi"/>
          <w:color w:val="A6A6A6" w:themeColor="background1" w:themeShade="A6"/>
          <w:sz w:val="20"/>
          <w:szCs w:val="22"/>
        </w:rPr>
      </w:pPr>
      <w:r>
        <w:rPr>
          <w:rFonts w:ascii="Calibri" w:eastAsiaTheme="minorHAnsi" w:hAnsi="Calibri" w:cs="Calibri"/>
          <w:color w:val="A6A6A6" w:themeColor="background1" w:themeShade="A6"/>
          <w:sz w:val="22"/>
        </w:rPr>
        <w:t>Write the essential question learners should explore during this lesson</w:t>
      </w:r>
      <w:r>
        <w:rPr>
          <w:rFonts w:ascii="Calibri" w:eastAsiaTheme="minorHAnsi" w:hAnsi="Calibri" w:cs="Calibri"/>
          <w:color w:val="A6A6A6" w:themeColor="background1" w:themeShade="A6"/>
          <w:sz w:val="22"/>
          <w:szCs w:val="22"/>
        </w:rPr>
        <w:t>. Write the purpose as a question that will be answered throughout the mission. Ie. Why is Python important for Machine Learning?</w:t>
      </w:r>
    </w:p>
    <w:p w14:paraId="4313BF3C" w14:textId="77777777" w:rsidR="00F65C8E" w:rsidRDefault="00F65C8E" w:rsidP="00F65C8E">
      <w:pPr>
        <w:pStyle w:val="NormalWeb"/>
        <w:spacing w:before="0" w:beforeAutospacing="0" w:after="120" w:afterAutospacing="0"/>
        <w:rPr>
          <w:rFonts w:ascii="Calibri" w:hAnsi="Calibri" w:cs="Calibri"/>
          <w:sz w:val="22"/>
          <w:szCs w:val="22"/>
        </w:rPr>
      </w:pPr>
      <w:r>
        <w:rPr>
          <w:rFonts w:ascii="Calibri" w:hAnsi="Calibri" w:cs="Calibri"/>
          <w:sz w:val="22"/>
          <w:szCs w:val="22"/>
        </w:rPr>
        <w:t>Write Here:</w:t>
      </w:r>
    </w:p>
    <w:p w14:paraId="679C2E1F" w14:textId="77777777" w:rsidR="00F65C8E" w:rsidRDefault="00F65C8E" w:rsidP="00F65C8E">
      <w:pPr>
        <w:pStyle w:val="NormalWeb"/>
        <w:spacing w:before="0" w:beforeAutospacing="0" w:after="120" w:afterAutospacing="0"/>
        <w:rPr>
          <w:rFonts w:ascii="Calibri" w:eastAsiaTheme="minorHAnsi" w:hAnsi="Calibri" w:cs="Calibri"/>
          <w:color w:val="C45911" w:themeColor="accent2" w:themeShade="BF"/>
          <w:sz w:val="22"/>
          <w:szCs w:val="22"/>
        </w:rPr>
      </w:pPr>
    </w:p>
    <w:p w14:paraId="6DA2467B" w14:textId="485C3055" w:rsidR="00F65C8E" w:rsidRPr="00072BB1" w:rsidRDefault="00F65C8E">
      <w:pPr>
        <w:pStyle w:val="NormalWeb"/>
        <w:spacing w:before="0" w:beforeAutospacing="0" w:after="120" w:afterAutospacing="0"/>
        <w:rPr>
          <w:rFonts w:ascii="Calibri" w:eastAsiaTheme="minorEastAsia" w:hAnsi="Calibri" w:cs="Calibri"/>
          <w:sz w:val="22"/>
          <w:szCs w:val="22"/>
          <w:rPrChange w:id="15509" w:author="Alexis Handford" w:date="2020-01-22T08:22:00Z">
            <w:rPr/>
          </w:rPrChange>
        </w:rPr>
        <w:pPrChange w:id="15510" w:author="Alexis Handford" w:date="2020-01-22T08:22:00Z">
          <w:pPr>
            <w:pStyle w:val="NormalWeb"/>
          </w:pPr>
        </w:pPrChange>
      </w:pPr>
      <w:commentRangeStart w:id="15511"/>
      <w:commentRangeStart w:id="15512"/>
      <w:r w:rsidRPr="46A1FE00">
        <w:rPr>
          <w:rFonts w:ascii="Calibri" w:eastAsiaTheme="minorEastAsia" w:hAnsi="Calibri" w:cs="Calibri"/>
          <w:sz w:val="22"/>
          <w:szCs w:val="22"/>
          <w:rPrChange w:id="15513" w:author="Alexis Handford" w:date="2020-01-22T08:22:00Z">
            <w:rPr>
              <w:rFonts w:ascii="Calibri" w:eastAsiaTheme="minorHAnsi" w:hAnsi="Calibri" w:cs="Calibri"/>
              <w:sz w:val="22"/>
              <w:szCs w:val="22"/>
            </w:rPr>
          </w:rPrChange>
        </w:rPr>
        <w:t>Implement what you</w:t>
      </w:r>
      <w:r w:rsidR="00F070C8" w:rsidRPr="46A1FE00">
        <w:rPr>
          <w:rFonts w:ascii="Calibri" w:eastAsiaTheme="minorEastAsia" w:hAnsi="Calibri" w:cs="Calibri"/>
          <w:sz w:val="22"/>
          <w:szCs w:val="22"/>
          <w:rPrChange w:id="15514" w:author="Alexis Handford" w:date="2020-01-22T08:22:00Z">
            <w:rPr>
              <w:rFonts w:ascii="Calibri" w:eastAsiaTheme="minorHAnsi" w:hAnsi="Calibri" w:cs="Calibri"/>
              <w:sz w:val="22"/>
              <w:szCs w:val="22"/>
            </w:rPr>
          </w:rPrChange>
        </w:rPr>
        <w:t>’ve</w:t>
      </w:r>
      <w:r w:rsidRPr="46A1FE00">
        <w:rPr>
          <w:rFonts w:ascii="Calibri" w:eastAsiaTheme="minorEastAsia" w:hAnsi="Calibri" w:cs="Calibri"/>
          <w:sz w:val="22"/>
          <w:szCs w:val="22"/>
          <w:rPrChange w:id="15515" w:author="Alexis Handford" w:date="2020-01-22T08:22:00Z">
            <w:rPr>
              <w:rFonts w:ascii="Calibri" w:eastAsiaTheme="minorHAnsi" w:hAnsi="Calibri" w:cs="Calibri"/>
              <w:sz w:val="22"/>
              <w:szCs w:val="22"/>
            </w:rPr>
          </w:rPrChange>
        </w:rPr>
        <w:t xml:space="preserve"> lear</w:t>
      </w:r>
      <w:r w:rsidR="00F070C8" w:rsidRPr="46A1FE00">
        <w:rPr>
          <w:rFonts w:ascii="Calibri" w:eastAsiaTheme="minorEastAsia" w:hAnsi="Calibri" w:cs="Calibri"/>
          <w:sz w:val="22"/>
          <w:szCs w:val="22"/>
          <w:rPrChange w:id="15516" w:author="Alexis Handford" w:date="2020-01-22T08:22:00Z">
            <w:rPr>
              <w:rFonts w:ascii="Calibri" w:eastAsiaTheme="minorHAnsi" w:hAnsi="Calibri" w:cs="Calibri"/>
              <w:sz w:val="22"/>
              <w:szCs w:val="22"/>
            </w:rPr>
          </w:rPrChange>
        </w:rPr>
        <w:t>nt!</w:t>
      </w:r>
      <w:commentRangeEnd w:id="15511"/>
      <w:r>
        <w:rPr>
          <w:rStyle w:val="CommentReference"/>
        </w:rPr>
        <w:commentReference w:id="15511"/>
      </w:r>
      <w:commentRangeEnd w:id="15512"/>
      <w:r w:rsidR="00F64A20">
        <w:rPr>
          <w:rStyle w:val="CommentReference"/>
          <w:rFonts w:asciiTheme="minorHAnsi" w:eastAsiaTheme="minorHAnsi" w:hAnsiTheme="minorHAnsi" w:cstheme="minorBidi"/>
          <w:color w:val="404040"/>
        </w:rPr>
        <w:commentReference w:id="15512"/>
      </w:r>
    </w:p>
    <w:p w14:paraId="13B701C7" w14:textId="14FAC718" w:rsidR="00764552" w:rsidRPr="00F65C8E" w:rsidRDefault="00764552" w:rsidP="00F65C8E">
      <w:pPr>
        <w:pStyle w:val="NormalWeb"/>
        <w:spacing w:before="0" w:beforeAutospacing="0" w:after="120" w:afterAutospacing="0"/>
        <w:rPr>
          <w:rFonts w:ascii="Calibri" w:eastAsiaTheme="minorHAnsi" w:hAnsi="Calibri" w:cs="Calibri"/>
          <w:sz w:val="22"/>
          <w:szCs w:val="22"/>
        </w:rPr>
      </w:pPr>
      <w:r w:rsidRPr="00072BB1">
        <w:rPr>
          <w:rFonts w:ascii="Calibri" w:eastAsiaTheme="minorHAnsi" w:hAnsi="Calibri" w:cs="Calibri"/>
          <w:sz w:val="22"/>
          <w:szCs w:val="22"/>
        </w:rPr>
        <w:t>Learn Git and GitHub.</w:t>
      </w:r>
    </w:p>
    <w:p w14:paraId="1E370117" w14:textId="4054A882" w:rsidR="00A960D4" w:rsidRPr="00C62FC2" w:rsidRDefault="00A960D4" w:rsidP="00A960D4">
      <w:pPr>
        <w:rPr>
          <w:color w:val="A6A6A6" w:themeColor="background1" w:themeShade="A6"/>
        </w:rPr>
      </w:pPr>
      <w:r w:rsidRPr="00E666A8">
        <w:rPr>
          <w:rFonts w:ascii="Calibri" w:eastAsia="Times New Roman" w:hAnsi="Calibri" w:cs="Calibri"/>
          <w:color w:val="000000"/>
        </w:rPr>
        <w:t xml:space="preserve">For more information regarding </w:t>
      </w:r>
      <w:commentRangeStart w:id="15517"/>
      <w:commentRangeEnd w:id="15517"/>
      <w:r>
        <w:rPr>
          <w:rStyle w:val="CommentReference"/>
          <w:color w:val="404040"/>
        </w:rPr>
        <w:commentReference w:id="15517"/>
      </w:r>
      <w:r w:rsidRPr="00E666A8">
        <w:rPr>
          <w:rFonts w:ascii="Calibri" w:eastAsia="Times New Roman" w:hAnsi="Calibri" w:cs="Calibri"/>
          <w:color w:val="000000"/>
        </w:rPr>
        <w:t xml:space="preserve">the grading of </w:t>
      </w:r>
      <w:r>
        <w:rPr>
          <w:rFonts w:ascii="Calibri" w:eastAsia="Times New Roman" w:hAnsi="Calibri" w:cs="Calibri"/>
          <w:color w:val="000000"/>
        </w:rPr>
        <w:t>the missions</w:t>
      </w:r>
      <w:r w:rsidR="003B382F">
        <w:rPr>
          <w:rFonts w:ascii="Calibri" w:eastAsia="Times New Roman" w:hAnsi="Calibri" w:cs="Calibri"/>
          <w:color w:val="000000"/>
        </w:rPr>
        <w:t xml:space="preserve"> (quiz, emulators and editors)</w:t>
      </w:r>
      <w:del w:id="15518" w:author="Chantelle Dubois Nishiyama" w:date="2020-02-19T23:12:00Z">
        <w:r w:rsidR="003B382F" w:rsidDel="00F40ACB">
          <w:rPr>
            <w:rFonts w:ascii="Calibri" w:eastAsia="Times New Roman" w:hAnsi="Calibri" w:cs="Calibri"/>
            <w:color w:val="000000"/>
          </w:rPr>
          <w:delText xml:space="preserve"> </w:delText>
        </w:r>
      </w:del>
      <w:r>
        <w:rPr>
          <w:rFonts w:ascii="Calibri" w:eastAsia="Times New Roman" w:hAnsi="Calibri" w:cs="Calibri"/>
          <w:color w:val="000000"/>
        </w:rPr>
        <w:t xml:space="preserve"> of </w:t>
      </w:r>
      <w:r w:rsidRPr="00E666A8">
        <w:rPr>
          <w:rFonts w:ascii="Calibri" w:eastAsia="Times New Roman" w:hAnsi="Calibri" w:cs="Calibri"/>
          <w:color w:val="000000"/>
        </w:rPr>
        <w:t>this submodule please refer to Module 1 Introduction section</w:t>
      </w:r>
      <w:r w:rsidR="007E3639">
        <w:rPr>
          <w:rFonts w:ascii="Calibri" w:eastAsia="Times New Roman" w:hAnsi="Calibri" w:cs="Calibri"/>
          <w:color w:val="000000"/>
        </w:rPr>
        <w:t xml:space="preserve"> as well as </w:t>
      </w:r>
      <w:r w:rsidR="007E3639" w:rsidRPr="007962D9">
        <w:rPr>
          <w:rFonts w:ascii="Calibri" w:eastAsia="Times New Roman" w:hAnsi="Calibri" w:cs="Calibri"/>
          <w:color w:val="4472C4" w:themeColor="accent1"/>
          <w:u w:val="single"/>
        </w:rPr>
        <w:t xml:space="preserve">the </w:t>
      </w:r>
      <w:del w:id="15519" w:author="Chantelle Dubois Nishiyama" w:date="2020-02-26T20:35:00Z">
        <w:r w:rsidR="007E3639" w:rsidRPr="007962D9" w:rsidDel="00A17CD2">
          <w:rPr>
            <w:rFonts w:ascii="Calibri" w:eastAsia="Times New Roman" w:hAnsi="Calibri" w:cs="Calibri"/>
            <w:color w:val="4472C4" w:themeColor="accent1"/>
            <w:u w:val="single"/>
          </w:rPr>
          <w:delText>orientation</w:delText>
        </w:r>
      </w:del>
      <w:ins w:id="15520" w:author="Chantelle Dubois Nishiyama" w:date="2020-02-26T20:35:00Z">
        <w:r w:rsidR="00A17CD2">
          <w:rPr>
            <w:rFonts w:ascii="Calibri" w:eastAsia="Times New Roman" w:hAnsi="Calibri" w:cs="Calibri"/>
            <w:color w:val="4472C4" w:themeColor="accent1"/>
            <w:u w:val="single"/>
          </w:rPr>
          <w:t>Orientation</w:t>
        </w:r>
      </w:ins>
      <w:del w:id="15521" w:author="Chantelle Dubois Nishiyama" w:date="2020-02-19T23:12:00Z">
        <w:r w:rsidR="007E3639" w:rsidRPr="00E666A8" w:rsidDel="00F40ACB">
          <w:rPr>
            <w:rFonts w:ascii="Calibri" w:eastAsia="Times New Roman" w:hAnsi="Calibri" w:cs="Calibri"/>
            <w:color w:val="000000"/>
          </w:rPr>
          <w:delText>.</w:delText>
        </w:r>
      </w:del>
      <w:r w:rsidRPr="00E666A8">
        <w:rPr>
          <w:rFonts w:ascii="Calibri" w:eastAsia="Times New Roman" w:hAnsi="Calibri" w:cs="Calibri"/>
          <w:color w:val="000000"/>
        </w:rPr>
        <w:t>.</w:t>
      </w:r>
      <w:r w:rsidRPr="00DF56DB">
        <w:rPr>
          <w:b/>
        </w:rPr>
        <w:t xml:space="preserve"> </w:t>
      </w:r>
    </w:p>
    <w:p w14:paraId="0576DA1E" w14:textId="77777777" w:rsidR="00F65C8E" w:rsidRDefault="00F65C8E" w:rsidP="00F65C8E">
      <w:pPr>
        <w:pStyle w:val="NormalWeb"/>
        <w:spacing w:before="0" w:beforeAutospacing="0" w:after="120" w:afterAutospacing="0"/>
        <w:rPr>
          <w:rFonts w:ascii="Calibri" w:eastAsiaTheme="minorHAnsi" w:hAnsi="Calibri" w:cs="Calibri"/>
          <w:color w:val="C45911" w:themeColor="accent2" w:themeShade="BF"/>
          <w:sz w:val="22"/>
          <w:szCs w:val="22"/>
        </w:rPr>
      </w:pPr>
    </w:p>
    <w:p w14:paraId="3B9A6712" w14:textId="77777777" w:rsidR="00F65C8E" w:rsidRDefault="00F65C8E" w:rsidP="00F65C8E">
      <w:pPr>
        <w:pStyle w:val="NormalWeb"/>
        <w:spacing w:before="0" w:beforeAutospacing="0" w:after="120" w:afterAutospacing="0"/>
        <w:rPr>
          <w:rFonts w:ascii="Calibri" w:eastAsiaTheme="minorHAnsi" w:hAnsi="Calibri" w:cs="Calibri"/>
          <w:color w:val="C45911" w:themeColor="accent2" w:themeShade="BF"/>
          <w:sz w:val="22"/>
          <w:szCs w:val="22"/>
        </w:rPr>
      </w:pPr>
    </w:p>
    <w:p w14:paraId="2D7103E4" w14:textId="64A72476" w:rsidR="00F65C8E" w:rsidRDefault="00F65C8E" w:rsidP="00F65C8E">
      <w:pPr>
        <w:pStyle w:val="NormalWeb"/>
        <w:spacing w:before="0" w:beforeAutospacing="0" w:after="120" w:afterAutospacing="0"/>
        <w:rPr>
          <w:rFonts w:ascii="Calibri" w:eastAsiaTheme="minorHAnsi" w:hAnsi="Calibri" w:cs="Calibri"/>
          <w:b/>
          <w:sz w:val="22"/>
          <w:szCs w:val="22"/>
        </w:rPr>
      </w:pPr>
      <w:r>
        <w:rPr>
          <w:rFonts w:ascii="Calibri" w:eastAsiaTheme="minorHAnsi" w:hAnsi="Calibri" w:cs="Calibri"/>
          <w:b/>
          <w:sz w:val="22"/>
          <w:szCs w:val="22"/>
          <w:highlight w:val="yellow"/>
        </w:rPr>
        <w:lastRenderedPageBreak/>
        <w:br/>
        <w:t xml:space="preserve">Develop Submodule </w:t>
      </w:r>
      <w:r w:rsidR="00B136B3">
        <w:rPr>
          <w:rFonts w:ascii="Calibri" w:eastAsiaTheme="minorHAnsi" w:hAnsi="Calibri" w:cs="Calibri"/>
          <w:b/>
          <w:sz w:val="22"/>
          <w:szCs w:val="22"/>
          <w:highlight w:val="yellow"/>
        </w:rPr>
        <w:t>6</w:t>
      </w:r>
      <w:r>
        <w:rPr>
          <w:rFonts w:ascii="Calibri" w:eastAsiaTheme="minorHAnsi" w:hAnsi="Calibri" w:cs="Calibri"/>
          <w:b/>
          <w:sz w:val="22"/>
          <w:szCs w:val="22"/>
          <w:highlight w:val="yellow"/>
        </w:rPr>
        <w:t xml:space="preserve"> Content</w:t>
      </w:r>
    </w:p>
    <w:p w14:paraId="63AF2050" w14:textId="77777777" w:rsidR="00F65C8E" w:rsidRDefault="00F65C8E" w:rsidP="00F65C8E">
      <w:pPr>
        <w:rPr>
          <w:rFonts w:ascii="Calibri" w:eastAsia="Open Sans" w:hAnsi="Calibri" w:cs="Calibri"/>
        </w:rPr>
      </w:pPr>
      <w:r>
        <w:rPr>
          <w:rFonts w:ascii="Calibri" w:hAnsi="Calibri" w:cs="Calibri"/>
          <w:color w:val="A6A6A6" w:themeColor="background1" w:themeShade="A6"/>
        </w:rPr>
        <w:t>Repeat this section for every mission.</w:t>
      </w:r>
    </w:p>
    <w:p w14:paraId="507778C6" w14:textId="77777777" w:rsidR="00F65C8E" w:rsidRDefault="00F65C8E" w:rsidP="00F65C8E">
      <w:pPr>
        <w:pStyle w:val="NormalWeb"/>
        <w:spacing w:before="0" w:beforeAutospacing="0" w:after="120" w:afterAutospacing="0"/>
        <w:rPr>
          <w:rFonts w:ascii="Calibri" w:eastAsiaTheme="minorHAnsi" w:hAnsi="Calibri" w:cs="Calibri"/>
          <w:b/>
          <w:sz w:val="22"/>
          <w:szCs w:val="22"/>
        </w:rPr>
      </w:pPr>
    </w:p>
    <w:p w14:paraId="12612A5C" w14:textId="77777777" w:rsidR="00F65C8E" w:rsidRDefault="00F65C8E" w:rsidP="00F65C8E">
      <w:pPr>
        <w:pStyle w:val="NormalWeb"/>
        <w:spacing w:before="0" w:beforeAutospacing="0" w:after="120" w:afterAutospacing="0"/>
        <w:rPr>
          <w:rFonts w:ascii="Calibri" w:eastAsiaTheme="minorHAnsi" w:hAnsi="Calibri" w:cs="Calibri"/>
          <w:color w:val="A6A6A6" w:themeColor="background1" w:themeShade="A6"/>
          <w:sz w:val="22"/>
          <w:szCs w:val="22"/>
        </w:rPr>
      </w:pPr>
      <w:r>
        <w:rPr>
          <w:rFonts w:ascii="Calibri" w:eastAsiaTheme="minorHAnsi" w:hAnsi="Calibri" w:cs="Calibri"/>
          <w:color w:val="A6A6A6" w:themeColor="background1" w:themeShade="A6"/>
          <w:sz w:val="22"/>
          <w:szCs w:val="22"/>
        </w:rPr>
        <w:t>Start explaining, based on the course structure, the objectives to be covered. You may do this in a table if you find it beneficial. In this section, you will develop content. This section is where you use your knowledge to build connection pieces between theory, resources, and assessments. Use the module objectives as the base for the structure of your content. This section is not focused on curation of resources; it is focused on you, as the SME, providing your expertise to create content. However, if you are referencing any type of source, please cite it in APA format (including open source materials and creative commons material).</w:t>
      </w:r>
    </w:p>
    <w:p w14:paraId="374F47A0" w14:textId="77777777" w:rsidR="00F65C8E" w:rsidRDefault="00F65C8E" w:rsidP="00F65C8E">
      <w:pPr>
        <w:pStyle w:val="NormalWeb"/>
        <w:spacing w:before="0" w:beforeAutospacing="0" w:after="120" w:afterAutospacing="0"/>
        <w:rPr>
          <w:rFonts w:ascii="Calibri" w:hAnsi="Calibri" w:cs="Calibri"/>
          <w:sz w:val="22"/>
          <w:szCs w:val="22"/>
        </w:rPr>
      </w:pPr>
      <w:r>
        <w:rPr>
          <w:rFonts w:ascii="Calibri" w:hAnsi="Calibri" w:cs="Calibri"/>
          <w:sz w:val="22"/>
          <w:szCs w:val="22"/>
        </w:rPr>
        <w:t>Write Here:</w:t>
      </w:r>
    </w:p>
    <w:p w14:paraId="5AE7AE69" w14:textId="77777777" w:rsidR="00F65C8E" w:rsidRDefault="00F65C8E" w:rsidP="00F65C8E">
      <w:pPr>
        <w:pStyle w:val="NormalWeb"/>
        <w:spacing w:before="0" w:beforeAutospacing="0" w:after="120" w:afterAutospacing="0"/>
        <w:rPr>
          <w:rFonts w:ascii="Calibri" w:hAnsi="Calibri" w:cs="Calibri"/>
          <w:sz w:val="22"/>
          <w:szCs w:val="22"/>
        </w:rPr>
      </w:pPr>
    </w:p>
    <w:p w14:paraId="748E207C" w14:textId="7E3AB082" w:rsidR="00F65C8E" w:rsidRDefault="00F65C8E" w:rsidP="00F65C8E">
      <w:pPr>
        <w:rPr>
          <w:rFonts w:ascii="Open Sans" w:hAnsi="Open Sans" w:cs="Open Sans"/>
        </w:rPr>
      </w:pPr>
      <w:r>
        <w:rPr>
          <w:highlight w:val="magenta"/>
        </w:rPr>
        <w:t>Mission 1 - Interactive Lesson Missi</w:t>
      </w:r>
      <w:r w:rsidRPr="00F65C8E">
        <w:rPr>
          <w:highlight w:val="magenta"/>
        </w:rPr>
        <w:t>on: Git and GitHub</w:t>
      </w:r>
    </w:p>
    <w:p w14:paraId="1DCC0A6D" w14:textId="6DECCC51" w:rsidR="00F65C8E" w:rsidRPr="0032210C" w:rsidRDefault="00F65C8E" w:rsidP="00F65C8E">
      <w:pPr>
        <w:pStyle w:val="NormalWeb"/>
        <w:spacing w:before="0" w:beforeAutospacing="0" w:after="120" w:afterAutospacing="0"/>
        <w:rPr>
          <w:ins w:id="15522" w:author="Fatemeh Yazdanbakhsh Poodeh" w:date="2020-02-04T18:34:00Z"/>
          <w:rFonts w:ascii="Open Sans Semibold" w:hAnsi="Open Sans Semibold" w:cs="Open Sans Semibold"/>
          <w:color w:val="11143F"/>
          <w:sz w:val="28"/>
          <w:szCs w:val="28"/>
          <w:rPrChange w:id="15523" w:author="Fatemeh Yazdanbakhsh Poodeh" w:date="2020-02-04T18:34:00Z">
            <w:rPr>
              <w:ins w:id="15524" w:author="Fatemeh Yazdanbakhsh Poodeh" w:date="2020-02-04T18:34:00Z"/>
              <w:highlight w:val="yellow"/>
            </w:rPr>
          </w:rPrChange>
        </w:rPr>
      </w:pPr>
      <w:r>
        <w:rPr>
          <w:rFonts w:ascii="Calibri" w:hAnsi="Calibri" w:cs="Calibri"/>
          <w:highlight w:val="yellow"/>
        </w:rPr>
        <w:br/>
      </w:r>
      <w:ins w:id="15525" w:author="Fatemeh Yazdanbakhsh Poodeh" w:date="2020-02-04T18:34:00Z">
        <w:r w:rsidR="0032210C" w:rsidRPr="0032210C">
          <w:rPr>
            <w:rFonts w:ascii="Open Sans Semibold" w:hAnsi="Open Sans Semibold" w:cs="Open Sans Semibold"/>
            <w:color w:val="11143F"/>
            <w:sz w:val="28"/>
            <w:szCs w:val="28"/>
            <w:rPrChange w:id="15526" w:author="Fatemeh Yazdanbakhsh Poodeh" w:date="2020-02-04T18:34:00Z">
              <w:rPr>
                <w:highlight w:val="yellow"/>
              </w:rPr>
            </w:rPrChange>
          </w:rPr>
          <w:t>Section 00: introduction</w:t>
        </w:r>
      </w:ins>
    </w:p>
    <w:tbl>
      <w:tblPr>
        <w:tblStyle w:val="TableGrid7"/>
        <w:tblW w:w="10530" w:type="dxa"/>
        <w:tblInd w:w="-5" w:type="dxa"/>
        <w:tblBorders>
          <w:top w:val="single" w:sz="4" w:space="0" w:color="DBDBDB"/>
          <w:left w:val="single" w:sz="4" w:space="0" w:color="DBDBDB"/>
          <w:bottom w:val="single" w:sz="4" w:space="0" w:color="DBDBDB"/>
          <w:right w:val="single" w:sz="4" w:space="0" w:color="DBDBDB"/>
          <w:insideH w:val="none" w:sz="0" w:space="0" w:color="auto"/>
          <w:insideV w:val="none" w:sz="0" w:space="0" w:color="auto"/>
        </w:tblBorders>
        <w:tblLayout w:type="fixed"/>
        <w:tblCellMar>
          <w:left w:w="115" w:type="dxa"/>
          <w:right w:w="115" w:type="dxa"/>
        </w:tblCellMar>
        <w:tblLook w:val="04A0" w:firstRow="1" w:lastRow="0" w:firstColumn="1" w:lastColumn="0" w:noHBand="0" w:noVBand="1"/>
      </w:tblPr>
      <w:tblGrid>
        <w:gridCol w:w="10530"/>
      </w:tblGrid>
      <w:tr w:rsidR="0032210C" w:rsidRPr="00374341" w14:paraId="2DD40EA7" w14:textId="77777777" w:rsidTr="00B704BE">
        <w:trPr>
          <w:cantSplit/>
          <w:trHeight w:val="420"/>
          <w:ins w:id="15527" w:author="Fatemeh Yazdanbakhsh Poodeh" w:date="2020-02-04T18:35:00Z"/>
        </w:trPr>
        <w:tc>
          <w:tcPr>
            <w:tcW w:w="10530" w:type="dxa"/>
            <w:shd w:val="clear" w:color="auto" w:fill="FAFAFA"/>
          </w:tcPr>
          <w:p w14:paraId="73480AD2" w14:textId="77777777" w:rsidR="0032210C" w:rsidRPr="00374341" w:rsidRDefault="0032210C" w:rsidP="00B704BE">
            <w:pPr>
              <w:spacing w:before="120" w:after="120"/>
              <w:outlineLvl w:val="2"/>
              <w:rPr>
                <w:ins w:id="15528" w:author="Fatemeh Yazdanbakhsh Poodeh" w:date="2020-02-04T18:35:00Z"/>
                <w:rFonts w:ascii="Open Sans Semibold" w:eastAsia="Open Sans" w:hAnsi="Open Sans Semibold" w:cs="Open Sans Semibold"/>
                <w:color w:val="11143F"/>
              </w:rPr>
            </w:pPr>
            <w:ins w:id="15529" w:author="Fatemeh Yazdanbakhsh Poodeh" w:date="2020-02-04T18:35:00Z">
              <w:r w:rsidRPr="00374341">
                <w:rPr>
                  <w:rFonts w:ascii="Open Sans Semibold" w:eastAsia="Open Sans" w:hAnsi="Open Sans Semibold" w:cs="Open Sans Semibold"/>
                  <w:color w:val="11143F"/>
                </w:rPr>
                <w:t>What will you learn in this lesson?</w:t>
              </w:r>
            </w:ins>
          </w:p>
        </w:tc>
      </w:tr>
      <w:tr w:rsidR="0032210C" w:rsidRPr="00374341" w14:paraId="65548FCD" w14:textId="77777777" w:rsidTr="00B704BE">
        <w:trPr>
          <w:cantSplit/>
          <w:trHeight w:val="419"/>
          <w:ins w:id="15530" w:author="Fatemeh Yazdanbakhsh Poodeh" w:date="2020-02-04T18:35:00Z"/>
        </w:trPr>
        <w:tc>
          <w:tcPr>
            <w:tcW w:w="10530" w:type="dxa"/>
            <w:shd w:val="clear" w:color="auto" w:fill="FAFAFA"/>
          </w:tcPr>
          <w:p w14:paraId="3B42F9F4" w14:textId="487DFE90" w:rsidR="0032210C" w:rsidRPr="00374341" w:rsidRDefault="0032210C" w:rsidP="00B704BE">
            <w:pPr>
              <w:rPr>
                <w:ins w:id="15531" w:author="Fatemeh Yazdanbakhsh Poodeh" w:date="2020-02-04T18:35:00Z"/>
                <w:rFonts w:ascii="Open Sans" w:eastAsia="Open Sans" w:hAnsi="Open Sans" w:cs="Times New Roman"/>
                <w:color w:val="404040"/>
              </w:rPr>
            </w:pPr>
            <w:ins w:id="15532" w:author="Fatemeh Yazdanbakhsh Poodeh" w:date="2020-02-04T18:35:00Z">
              <w:r w:rsidRPr="00374341">
                <w:rPr>
                  <w:rFonts w:ascii="Open Sans" w:eastAsia="Open Sans" w:hAnsi="Open Sans" w:cs="Times New Roman"/>
                  <w:color w:val="404040"/>
                </w:rPr>
                <w:t xml:space="preserve">In this lesson, </w:t>
              </w:r>
              <w:del w:id="15533" w:author="Chantelle Dubois Nishiyama" w:date="2020-02-26T19:19:00Z">
                <w:r w:rsidRPr="00374341" w:rsidDel="00B97780">
                  <w:rPr>
                    <w:rFonts w:ascii="Open Sans" w:eastAsia="Open Sans" w:hAnsi="Open Sans" w:cs="Times New Roman"/>
                    <w:color w:val="404040"/>
                  </w:rPr>
                  <w:delText>you’ll</w:delText>
                </w:r>
              </w:del>
            </w:ins>
            <w:ins w:id="15534" w:author="Chantelle Dubois Nishiyama" w:date="2020-02-26T19:19:00Z">
              <w:r w:rsidR="00B97780">
                <w:rPr>
                  <w:rFonts w:ascii="Open Sans" w:eastAsia="Open Sans" w:hAnsi="Open Sans" w:cs="Times New Roman"/>
                  <w:color w:val="404040"/>
                </w:rPr>
                <w:t>You will</w:t>
              </w:r>
            </w:ins>
            <w:ins w:id="15535" w:author="Fatemeh Yazdanbakhsh Poodeh" w:date="2020-02-04T18:35:00Z">
              <w:r w:rsidRPr="00374341">
                <w:rPr>
                  <w:rFonts w:ascii="Open Sans" w:eastAsia="Open Sans" w:hAnsi="Open Sans" w:cs="Times New Roman"/>
                  <w:color w:val="404040"/>
                </w:rPr>
                <w:t xml:space="preserve"> b</w:t>
              </w:r>
              <w:r>
                <w:rPr>
                  <w:rFonts w:ascii="Open Sans" w:eastAsia="Open Sans" w:hAnsi="Open Sans" w:cs="Times New Roman"/>
                  <w:color w:val="404040"/>
                </w:rPr>
                <w:t xml:space="preserve">e introduced to </w:t>
              </w:r>
            </w:ins>
            <w:ins w:id="15536" w:author="Fatemeh Yazdanbakhsh Poodeh" w:date="2020-02-04T18:36:00Z">
              <w:r>
                <w:rPr>
                  <w:rFonts w:ascii="Open Sans" w:eastAsia="Open Sans" w:hAnsi="Open Sans" w:cs="Times New Roman"/>
                  <w:color w:val="404040"/>
                </w:rPr>
                <w:t>Git</w:t>
              </w:r>
            </w:ins>
            <w:ins w:id="15537" w:author="Fatemeh Yazdanbakhsh Poodeh" w:date="2020-02-04T18:35:00Z">
              <w:r w:rsidRPr="00374341">
                <w:rPr>
                  <w:rFonts w:ascii="Open Sans" w:eastAsia="Open Sans" w:hAnsi="Open Sans" w:cs="Times New Roman"/>
                  <w:color w:val="404040"/>
                </w:rPr>
                <w:t xml:space="preserve">. By the end of this lesson, you will </w:t>
              </w:r>
              <w:del w:id="15538" w:author="Chantelle Dubois Nishiyama" w:date="2020-02-19T23:13:00Z">
                <w:r w:rsidRPr="00374341" w:rsidDel="00F40ACB">
                  <w:rPr>
                    <w:rFonts w:ascii="Open Sans" w:eastAsia="Open Sans" w:hAnsi="Open Sans" w:cs="Times New Roman"/>
                    <w:color w:val="404040"/>
                  </w:rPr>
                  <w:delText>know about</w:delText>
                </w:r>
              </w:del>
            </w:ins>
            <w:ins w:id="15539" w:author="Chantelle Dubois Nishiyama" w:date="2020-02-19T23:13:00Z">
              <w:r w:rsidR="00F40ACB">
                <w:rPr>
                  <w:rFonts w:ascii="Open Sans" w:eastAsia="Open Sans" w:hAnsi="Open Sans" w:cs="Times New Roman"/>
                  <w:color w:val="404040"/>
                </w:rPr>
                <w:t>understand</w:t>
              </w:r>
            </w:ins>
            <w:ins w:id="15540" w:author="Fatemeh Yazdanbakhsh Poodeh" w:date="2020-02-04T18:35:00Z">
              <w:r w:rsidRPr="00374341">
                <w:rPr>
                  <w:rFonts w:ascii="Open Sans" w:eastAsia="Open Sans" w:hAnsi="Open Sans" w:cs="Times New Roman"/>
                  <w:color w:val="404040"/>
                </w:rPr>
                <w:t>:</w:t>
              </w:r>
            </w:ins>
          </w:p>
          <w:p w14:paraId="137BE4F4" w14:textId="7FF60513" w:rsidR="0032210C" w:rsidRPr="00374341" w:rsidRDefault="0032210C" w:rsidP="0032210C">
            <w:pPr>
              <w:numPr>
                <w:ilvl w:val="0"/>
                <w:numId w:val="114"/>
              </w:numPr>
              <w:spacing w:before="120"/>
              <w:rPr>
                <w:ins w:id="15541" w:author="Fatemeh Yazdanbakhsh Poodeh" w:date="2020-02-04T18:35:00Z"/>
                <w:rFonts w:ascii="Open Sans" w:eastAsia="Open Sans" w:hAnsi="Open Sans" w:cs="Times New Roman"/>
                <w:color w:val="404040"/>
              </w:rPr>
            </w:pPr>
            <w:ins w:id="15542" w:author="Fatemeh Yazdanbakhsh Poodeh" w:date="2020-02-04T18:36:00Z">
              <w:r>
                <w:rPr>
                  <w:rFonts w:ascii="Open Sans" w:eastAsia="Open Sans" w:hAnsi="Open Sans" w:cs="Times New Roman"/>
                  <w:color w:val="404040"/>
                </w:rPr>
                <w:t xml:space="preserve">How to </w:t>
              </w:r>
            </w:ins>
            <w:ins w:id="15543" w:author="Fatemeh Yazdanbakhsh Poodeh" w:date="2020-02-04T18:37:00Z">
              <w:r>
                <w:rPr>
                  <w:rFonts w:ascii="Open Sans" w:eastAsia="Open Sans" w:hAnsi="Open Sans" w:cs="Times New Roman"/>
                  <w:color w:val="404040"/>
                </w:rPr>
                <w:t>use control-version systems to keep track of changes in your code</w:t>
              </w:r>
            </w:ins>
            <w:ins w:id="15544" w:author="Chantelle Dubois Nishiyama" w:date="2020-02-19T23:13:00Z">
              <w:r w:rsidR="00F40ACB">
                <w:rPr>
                  <w:rFonts w:ascii="Open Sans" w:eastAsia="Open Sans" w:hAnsi="Open Sans" w:cs="Times New Roman"/>
                  <w:color w:val="404040"/>
                </w:rPr>
                <w:t>.</w:t>
              </w:r>
            </w:ins>
          </w:p>
          <w:p w14:paraId="420E0401" w14:textId="1E77B432" w:rsidR="00B704BE" w:rsidRPr="00711F27" w:rsidRDefault="0032210C" w:rsidP="00711F27">
            <w:pPr>
              <w:numPr>
                <w:ilvl w:val="0"/>
                <w:numId w:val="114"/>
              </w:numPr>
              <w:spacing w:before="120"/>
              <w:rPr>
                <w:ins w:id="15545" w:author="Fatemeh Yazdanbakhsh Poodeh" w:date="2020-02-04T18:35:00Z"/>
                <w:rFonts w:ascii="Open Sans" w:eastAsia="Open Sans" w:hAnsi="Open Sans" w:cs="Times New Roman"/>
                <w:color w:val="404040"/>
              </w:rPr>
            </w:pPr>
            <w:ins w:id="15546" w:author="Fatemeh Yazdanbakhsh Poodeh" w:date="2020-02-04T18:37:00Z">
              <w:r>
                <w:rPr>
                  <w:rFonts w:ascii="Open Sans" w:eastAsia="Open Sans" w:hAnsi="Open Sans" w:cs="Times New Roman"/>
                  <w:color w:val="404040"/>
                </w:rPr>
                <w:t xml:space="preserve">How </w:t>
              </w:r>
            </w:ins>
            <w:ins w:id="15547" w:author="Fatemeh Yazdanbakhsh Poodeh" w:date="2020-02-04T18:39:00Z">
              <w:r w:rsidR="00B704BE">
                <w:rPr>
                  <w:rFonts w:ascii="Open Sans" w:eastAsia="Open Sans" w:hAnsi="Open Sans" w:cs="Times New Roman"/>
                  <w:color w:val="404040"/>
                </w:rPr>
                <w:t>to coordinate work between programmer</w:t>
              </w:r>
            </w:ins>
            <w:ins w:id="15548" w:author="Fatemeh Yazdanbakhsh Poodeh" w:date="2020-02-04T18:46:00Z">
              <w:r w:rsidR="000F0D03">
                <w:rPr>
                  <w:rFonts w:ascii="Open Sans" w:eastAsia="Open Sans" w:hAnsi="Open Sans" w:cs="Times New Roman"/>
                  <w:color w:val="404040"/>
                </w:rPr>
                <w:t>s</w:t>
              </w:r>
            </w:ins>
            <w:ins w:id="15549" w:author="Chantelle Dubois Nishiyama" w:date="2020-02-19T23:13:00Z">
              <w:r w:rsidR="00F40ACB">
                <w:rPr>
                  <w:rFonts w:ascii="Open Sans" w:eastAsia="Open Sans" w:hAnsi="Open Sans" w:cs="Times New Roman"/>
                  <w:color w:val="404040"/>
                </w:rPr>
                <w:t>.</w:t>
              </w:r>
            </w:ins>
          </w:p>
          <w:p w14:paraId="2BEE0578" w14:textId="7B91CF5C" w:rsidR="0032210C" w:rsidRPr="00374341" w:rsidRDefault="0032210C">
            <w:pPr>
              <w:spacing w:before="120"/>
              <w:ind w:left="720"/>
              <w:rPr>
                <w:ins w:id="15550" w:author="Fatemeh Yazdanbakhsh Poodeh" w:date="2020-02-04T18:35:00Z"/>
                <w:rFonts w:ascii="Open Sans" w:eastAsia="Open Sans" w:hAnsi="Open Sans" w:cs="Times New Roman"/>
                <w:color w:val="404040"/>
              </w:rPr>
              <w:pPrChange w:id="15551" w:author="Bassem Abdullah" w:date="2020-02-04T18:40:00Z">
                <w:pPr>
                  <w:numPr>
                    <w:numId w:val="114"/>
                  </w:numPr>
                  <w:spacing w:before="120"/>
                  <w:ind w:left="720" w:hanging="360"/>
                </w:pPr>
              </w:pPrChange>
            </w:pPr>
          </w:p>
        </w:tc>
      </w:tr>
    </w:tbl>
    <w:p w14:paraId="30673AC2" w14:textId="77777777" w:rsidR="0032210C" w:rsidRDefault="0032210C" w:rsidP="00F65C8E">
      <w:pPr>
        <w:pStyle w:val="NormalWeb"/>
        <w:spacing w:before="0" w:beforeAutospacing="0" w:after="120" w:afterAutospacing="0"/>
        <w:rPr>
          <w:highlight w:val="yellow"/>
        </w:rPr>
      </w:pPr>
    </w:p>
    <w:p w14:paraId="35BF6870" w14:textId="3B7D5E18" w:rsidR="00072BB1" w:rsidDel="00C56A3C" w:rsidRDefault="00072BB1">
      <w:pPr>
        <w:rPr>
          <w:del w:id="15552" w:author="RoboGarden Team" w:date="2020-01-23T20:54:00Z"/>
          <w:rFonts w:ascii="Open Sans" w:eastAsia="Open Sans" w:hAnsi="Open Sans" w:cs="Times New Roman"/>
          <w:color w:val="404040"/>
        </w:rPr>
      </w:pPr>
      <w:del w:id="15553" w:author="RoboGarden Team" w:date="2020-01-23T20:54:00Z">
        <w:r w:rsidDel="00C56A3C">
          <w:rPr>
            <w:rFonts w:ascii="Open Sans" w:eastAsia="Open Sans" w:hAnsi="Open Sans" w:cs="Times New Roman"/>
            <w:color w:val="404040"/>
          </w:rPr>
          <w:br w:type="page"/>
        </w:r>
      </w:del>
    </w:p>
    <w:p w14:paraId="1E5D7557" w14:textId="538F9722" w:rsidR="00FF7E82" w:rsidRPr="00FF7E82" w:rsidDel="00C56A3C" w:rsidRDefault="00FF7E82">
      <w:pPr>
        <w:rPr>
          <w:del w:id="15554" w:author="RoboGarden Team" w:date="2020-01-23T20:54:00Z"/>
          <w:rFonts w:ascii="Open Sans" w:eastAsia="Open Sans" w:hAnsi="Open Sans" w:cs="Times New Roman"/>
          <w:color w:val="404040"/>
        </w:rPr>
        <w:pPrChange w:id="15555" w:author="RoboGarden Team" w:date="2020-01-23T20:54:00Z">
          <w:pPr>
            <w:spacing w:after="0" w:line="240" w:lineRule="auto"/>
          </w:pPr>
        </w:pPrChange>
      </w:pPr>
    </w:p>
    <w:p w14:paraId="0B166AAE" w14:textId="49A87477" w:rsidR="00FF7E82" w:rsidRPr="00FF7E82" w:rsidRDefault="00FF7E82" w:rsidP="00FF7E82">
      <w:pPr>
        <w:spacing w:before="80" w:after="80" w:line="240" w:lineRule="auto"/>
        <w:outlineLvl w:val="1"/>
        <w:rPr>
          <w:rFonts w:ascii="Open Sans Semibold" w:eastAsia="Times New Roman" w:hAnsi="Open Sans Semibold" w:cs="Open Sans Semibold"/>
          <w:color w:val="11143F"/>
          <w:sz w:val="28"/>
          <w:szCs w:val="28"/>
        </w:rPr>
      </w:pPr>
      <w:del w:id="15556" w:author="RoboGarden Team" w:date="2020-01-23T20:54:00Z">
        <w:r w:rsidRPr="00FF7E82" w:rsidDel="00C56A3C">
          <w:rPr>
            <w:rFonts w:ascii="Open Sans Semibold" w:eastAsia="Times New Roman" w:hAnsi="Open Sans Semibold" w:cs="Open Sans Semibold"/>
            <w:color w:val="11143F"/>
            <w:sz w:val="28"/>
            <w:szCs w:val="28"/>
          </w:rPr>
          <w:delText>S</w:delText>
        </w:r>
      </w:del>
      <w:ins w:id="15557" w:author="Alicia Romero Lopez" w:date="2020-01-31T08:20:00Z">
        <w:r w:rsidR="794F42E3" w:rsidRPr="00FF7E82">
          <w:rPr>
            <w:rFonts w:ascii="Open Sans Semibold" w:eastAsia="Times New Roman" w:hAnsi="Open Sans Semibold" w:cs="Open Sans Semibold"/>
            <w:color w:val="11143F"/>
            <w:sz w:val="28"/>
            <w:szCs w:val="28"/>
          </w:rPr>
          <w:t>S</w:t>
        </w:r>
      </w:ins>
      <w:r w:rsidRPr="00FF7E82">
        <w:rPr>
          <w:rFonts w:ascii="Open Sans Semibold" w:eastAsia="Times New Roman" w:hAnsi="Open Sans Semibold" w:cs="Open Sans Semibold"/>
          <w:color w:val="11143F"/>
          <w:sz w:val="28"/>
          <w:szCs w:val="28"/>
        </w:rPr>
        <w:t>ection 01: What is Git?</w:t>
      </w:r>
      <w:commentRangeStart w:id="15558"/>
      <w:commentRangeStart w:id="15559"/>
      <w:commentRangeEnd w:id="15558"/>
      <w:r>
        <w:rPr>
          <w:rStyle w:val="CommentReference"/>
        </w:rPr>
        <w:commentReference w:id="15558"/>
      </w:r>
      <w:commentRangeEnd w:id="15559"/>
      <w:r w:rsidR="00C56A3C">
        <w:rPr>
          <w:rStyle w:val="CommentReference"/>
          <w:color w:val="404040"/>
        </w:rPr>
        <w:commentReference w:id="15559"/>
      </w:r>
    </w:p>
    <w:p w14:paraId="76074E74" w14:textId="77777777" w:rsidR="00FF7E82" w:rsidRPr="00FF7E82" w:rsidRDefault="00FF7E82" w:rsidP="00FF7E82">
      <w:pPr>
        <w:spacing w:after="0" w:line="240" w:lineRule="auto"/>
        <w:rPr>
          <w:rFonts w:ascii="Open Sans" w:eastAsia="Open Sans" w:hAnsi="Open Sans" w:cs="Times New Roman"/>
          <w:color w:val="404040"/>
        </w:rPr>
      </w:pPr>
    </w:p>
    <w:tbl>
      <w:tblPr>
        <w:tblStyle w:val="TableGrid12"/>
        <w:tblW w:w="104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Change w:id="15560" w:author="Alicia Romero Lopez" w:date="2020-01-31T09:48:00Z">
          <w:tblPr>
            <w:tblStyle w:val="TableGrid12"/>
            <w:tblW w:w="104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PrChange>
      </w:tblPr>
      <w:tblGrid>
        <w:gridCol w:w="90"/>
        <w:gridCol w:w="1530"/>
        <w:gridCol w:w="8820"/>
        <w:tblGridChange w:id="15561">
          <w:tblGrid>
            <w:gridCol w:w="360"/>
            <w:gridCol w:w="360"/>
            <w:gridCol w:w="360"/>
          </w:tblGrid>
        </w:tblGridChange>
      </w:tblGrid>
      <w:tr w:rsidR="00FF7E82" w:rsidRPr="00FF7E82" w14:paraId="2CE9A491" w14:textId="77777777" w:rsidTr="51235A2F">
        <w:trPr>
          <w:trHeight w:val="638"/>
        </w:trPr>
        <w:tc>
          <w:tcPr>
            <w:tcW w:w="90" w:type="dxa"/>
            <w:shd w:val="clear" w:color="auto" w:fill="FFC33B"/>
            <w:vAlign w:val="center"/>
            <w:tcPrChange w:id="15562" w:author="Alicia Romero Lopez" w:date="2020-01-31T09:48:00Z">
              <w:tcPr>
                <w:tcW w:w="90" w:type="dxa"/>
                <w:shd w:val="clear" w:color="auto" w:fill="FFC33B"/>
              </w:tcPr>
            </w:tcPrChange>
          </w:tcPr>
          <w:p w14:paraId="1159AFA8" w14:textId="77777777" w:rsidR="00FF7E82" w:rsidRPr="00FF7E82" w:rsidRDefault="00FF7E82" w:rsidP="00FF7E82">
            <w:pPr>
              <w:spacing w:before="120" w:after="120"/>
              <w:rPr>
                <w:rFonts w:ascii="Open Sans" w:eastAsia="Open Sans" w:hAnsi="Open Sans" w:cs="Times New Roman"/>
                <w:color w:val="404040"/>
              </w:rPr>
            </w:pPr>
          </w:p>
        </w:tc>
        <w:tc>
          <w:tcPr>
            <w:tcW w:w="1530" w:type="dxa"/>
            <w:shd w:val="clear" w:color="auto" w:fill="FFE8B2"/>
            <w:vAlign w:val="center"/>
            <w:tcPrChange w:id="15563" w:author="Alicia Romero Lopez" w:date="2020-01-31T09:48:00Z">
              <w:tcPr>
                <w:tcW w:w="1530" w:type="dxa"/>
                <w:shd w:val="clear" w:color="auto" w:fill="FFE8B2"/>
              </w:tcPr>
            </w:tcPrChange>
          </w:tcPr>
          <w:p w14:paraId="38B468B8" w14:textId="77777777" w:rsidR="00FF7E82" w:rsidRPr="00FF7E82" w:rsidRDefault="00FF7E82" w:rsidP="00FF7E82">
            <w:pPr>
              <w:spacing w:before="120" w:after="120"/>
              <w:jc w:val="center"/>
              <w:rPr>
                <w:rFonts w:ascii="Open Sans" w:eastAsia="Open Sans" w:hAnsi="Open Sans" w:cs="Times New Roman"/>
                <w:color w:val="404040"/>
              </w:rPr>
            </w:pPr>
            <w:r w:rsidRPr="00FF7E82">
              <w:rPr>
                <w:rFonts w:ascii="Open Sans" w:eastAsia="Open Sans" w:hAnsi="Open Sans" w:cs="Times New Roman"/>
                <w:noProof/>
                <w:color w:val="404040"/>
              </w:rPr>
              <w:drawing>
                <wp:inline distT="0" distB="0" distL="0" distR="0" wp14:anchorId="34361278" wp14:editId="196F6654">
                  <wp:extent cx="685800" cy="685800"/>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_exclaim-icon.png"/>
                          <pic:cNvPicPr/>
                        </pic:nvPicPr>
                        <pic:blipFill>
                          <a:blip r:embed="rId32">
                            <a:extLst>
                              <a:ext uri="{28A0092B-C50C-407E-A947-70E740481C1C}">
                                <a14:useLocalDpi xmlns:a14="http://schemas.microsoft.com/office/drawing/2010/main" val="0"/>
                              </a:ext>
                            </a:extLst>
                          </a:blip>
                          <a:stretch>
                            <a:fillRect/>
                          </a:stretch>
                        </pic:blipFill>
                        <pic:spPr>
                          <a:xfrm>
                            <a:off x="0" y="0"/>
                            <a:ext cx="685800" cy="685800"/>
                          </a:xfrm>
                          <a:prstGeom prst="rect">
                            <a:avLst/>
                          </a:prstGeom>
                        </pic:spPr>
                      </pic:pic>
                    </a:graphicData>
                  </a:graphic>
                </wp:inline>
              </w:drawing>
            </w:r>
          </w:p>
        </w:tc>
        <w:tc>
          <w:tcPr>
            <w:tcW w:w="8820" w:type="dxa"/>
            <w:shd w:val="clear" w:color="auto" w:fill="FFE8B2"/>
            <w:vAlign w:val="center"/>
            <w:tcPrChange w:id="15564" w:author="Alicia Romero Lopez" w:date="2020-01-31T09:48:00Z">
              <w:tcPr>
                <w:tcW w:w="8820" w:type="dxa"/>
                <w:shd w:val="clear" w:color="auto" w:fill="FFE8B2"/>
              </w:tcPr>
            </w:tcPrChange>
          </w:tcPr>
          <w:p w14:paraId="7C222685" w14:textId="1D1B3DD1" w:rsidR="00FF7E82" w:rsidRPr="00FF7E82" w:rsidRDefault="004D0A9D" w:rsidP="00FF7E82">
            <w:pPr>
              <w:spacing w:before="120" w:after="120"/>
              <w:ind w:right="274"/>
              <w:rPr>
                <w:rFonts w:ascii="Open Sans Semibold" w:eastAsia="Open Sans" w:hAnsi="Open Sans Semibold" w:cs="Open Sans Semibold"/>
                <w:color w:val="404040"/>
                <w:sz w:val="24"/>
                <w:szCs w:val="24"/>
              </w:rPr>
            </w:pPr>
            <w:r>
              <w:rPr>
                <w:rFonts w:ascii="Open Sans Semibold" w:eastAsia="Open Sans" w:hAnsi="Open Sans Semibold" w:cs="Open Sans Semibold"/>
                <w:color w:val="404040"/>
                <w:sz w:val="24"/>
                <w:szCs w:val="24"/>
              </w:rPr>
              <w:t xml:space="preserve">Note about </w:t>
            </w:r>
            <w:r w:rsidR="00FF7E82" w:rsidRPr="00FF7E82">
              <w:rPr>
                <w:rFonts w:ascii="Open Sans Semibold" w:eastAsia="Open Sans" w:hAnsi="Open Sans Semibold" w:cs="Open Sans Semibold"/>
                <w:color w:val="404040"/>
                <w:sz w:val="24"/>
                <w:szCs w:val="24"/>
              </w:rPr>
              <w:t xml:space="preserve">Git </w:t>
            </w:r>
          </w:p>
          <w:p w14:paraId="452CA7B0" w14:textId="77777777" w:rsidR="00FF7E82" w:rsidRPr="00FF7E82" w:rsidRDefault="00FF7E82" w:rsidP="00FF7E82">
            <w:pPr>
              <w:spacing w:before="120" w:after="120"/>
              <w:ind w:right="274"/>
              <w:rPr>
                <w:rFonts w:ascii="Open Sans" w:eastAsia="Open Sans" w:hAnsi="Open Sans" w:cs="Open Sans"/>
                <w:color w:val="404040"/>
                <w:sz w:val="24"/>
                <w:szCs w:val="24"/>
              </w:rPr>
            </w:pPr>
            <w:r w:rsidRPr="00FF7E82">
              <w:rPr>
                <w:rFonts w:ascii="Open Sans" w:eastAsia="Open Sans" w:hAnsi="Open Sans" w:cs="Open Sans"/>
                <w:color w:val="404040"/>
                <w:sz w:val="24"/>
                <w:szCs w:val="24"/>
              </w:rPr>
              <w:t>A system that keep tracks or records changes to a file or set of files overtime so that you can recall a specific version later</w:t>
            </w:r>
          </w:p>
          <w:p w14:paraId="5D29F004" w14:textId="77777777" w:rsidR="00FF7E82" w:rsidRPr="00FF7E82" w:rsidRDefault="00FF7E82" w:rsidP="00FF7E82">
            <w:pPr>
              <w:spacing w:before="120" w:after="120"/>
              <w:ind w:left="274" w:right="274"/>
              <w:rPr>
                <w:rFonts w:ascii="Open Sans" w:eastAsia="Open Sans" w:hAnsi="Open Sans" w:cs="Open Sans"/>
                <w:color w:val="404040"/>
              </w:rPr>
            </w:pPr>
          </w:p>
        </w:tc>
      </w:tr>
    </w:tbl>
    <w:p w14:paraId="1A5B23B9" w14:textId="77777777" w:rsidR="00FF7E82" w:rsidRPr="00FF7E82" w:rsidRDefault="00FF7E82" w:rsidP="00FF7E82">
      <w:pPr>
        <w:spacing w:after="0" w:line="240" w:lineRule="auto"/>
        <w:rPr>
          <w:rFonts w:ascii="Open Sans" w:eastAsia="Open Sans" w:hAnsi="Open Sans" w:cs="Times New Roman"/>
          <w:color w:val="404040"/>
        </w:rPr>
      </w:pPr>
    </w:p>
    <w:tbl>
      <w:tblPr>
        <w:tblStyle w:val="TableGrid12"/>
        <w:tblW w:w="10440" w:type="dxa"/>
        <w:tblInd w:w="-5" w:type="dxa"/>
        <w:tblBorders>
          <w:top w:val="single" w:sz="4" w:space="0" w:color="DBDBDB"/>
          <w:left w:val="single" w:sz="4" w:space="0" w:color="DBDBDB"/>
          <w:bottom w:val="single" w:sz="4" w:space="0" w:color="DBDBDB"/>
          <w:right w:val="single" w:sz="4" w:space="0" w:color="DBDBDB"/>
          <w:insideH w:val="none" w:sz="0" w:space="0" w:color="auto"/>
          <w:insideV w:val="none" w:sz="0" w:space="0" w:color="auto"/>
        </w:tblBorders>
        <w:tblLayout w:type="fixed"/>
        <w:tblCellMar>
          <w:left w:w="115" w:type="dxa"/>
          <w:right w:w="115" w:type="dxa"/>
        </w:tblCellMar>
        <w:tblLook w:val="04A0" w:firstRow="1" w:lastRow="0" w:firstColumn="1" w:lastColumn="0" w:noHBand="0" w:noVBand="1"/>
      </w:tblPr>
      <w:tblGrid>
        <w:gridCol w:w="936"/>
        <w:gridCol w:w="684"/>
        <w:gridCol w:w="7290"/>
        <w:gridCol w:w="585"/>
        <w:gridCol w:w="945"/>
      </w:tblGrid>
      <w:tr w:rsidR="00FF7E82" w:rsidRPr="00FF7E82" w14:paraId="53541933" w14:textId="77777777" w:rsidTr="00FF7E82">
        <w:trPr>
          <w:cantSplit/>
          <w:trHeight w:val="420"/>
        </w:trPr>
        <w:tc>
          <w:tcPr>
            <w:tcW w:w="10440" w:type="dxa"/>
            <w:gridSpan w:val="5"/>
            <w:shd w:val="clear" w:color="auto" w:fill="FAFAFA"/>
          </w:tcPr>
          <w:p w14:paraId="357629E7" w14:textId="77777777" w:rsidR="00FF7E82" w:rsidRPr="00FF7E82" w:rsidRDefault="00FF7E82" w:rsidP="00FF7E82">
            <w:pPr>
              <w:spacing w:before="120" w:after="120"/>
              <w:outlineLvl w:val="2"/>
              <w:rPr>
                <w:rFonts w:ascii="Open Sans Semibold" w:eastAsia="Open Sans" w:hAnsi="Open Sans Semibold" w:cs="Open Sans Semibold"/>
                <w:color w:val="11143F"/>
              </w:rPr>
            </w:pPr>
            <w:r w:rsidRPr="00FF7E82">
              <w:rPr>
                <w:rFonts w:ascii="Open Sans Semibold" w:eastAsia="Open Sans" w:hAnsi="Open Sans Semibold" w:cs="Open Sans Semibold"/>
                <w:color w:val="11143F"/>
              </w:rPr>
              <w:t>But why do you need Git?</w:t>
            </w:r>
          </w:p>
          <w:p w14:paraId="11325784" w14:textId="687DC961" w:rsidR="00C56A3C" w:rsidRPr="00FF7E82" w:rsidRDefault="00FF7E82" w:rsidP="00FF7E82">
            <w:pPr>
              <w:spacing w:before="120" w:after="120"/>
              <w:rPr>
                <w:rFonts w:ascii="Open Sans" w:eastAsia="Open Sans" w:hAnsi="Open Sans" w:cs="Times New Roman"/>
                <w:color w:val="404040"/>
              </w:rPr>
            </w:pPr>
            <w:del w:id="15565" w:author="RoboGarden Team" w:date="2020-01-23T21:00:00Z">
              <w:r w:rsidRPr="00FF7E82" w:rsidDel="00C56A3C">
                <w:rPr>
                  <w:rFonts w:ascii="Open Sans" w:eastAsia="Open Sans" w:hAnsi="Open Sans" w:cs="Times New Roman"/>
                  <w:color w:val="404040"/>
                </w:rPr>
                <w:delText>Using Git enables the user to:</w:delText>
              </w:r>
            </w:del>
            <w:ins w:id="15566" w:author="RoboGarden Team" w:date="2020-01-23T21:00:00Z">
              <w:r w:rsidR="00C56A3C">
                <w:rPr>
                  <w:rFonts w:ascii="Open Sans" w:eastAsia="Open Sans" w:hAnsi="Open Sans" w:cs="Times New Roman"/>
                  <w:color w:val="404040"/>
                </w:rPr>
                <w:t>Click through the carousel to learn about what Git could enable the user to do</w:t>
              </w:r>
            </w:ins>
          </w:p>
        </w:tc>
      </w:tr>
      <w:tr w:rsidR="00FF7E82" w:rsidRPr="00FF7E82" w14:paraId="3A685EB4" w14:textId="77777777" w:rsidTr="00FF7E82">
        <w:trPr>
          <w:cantSplit/>
          <w:trHeight w:val="3789"/>
        </w:trPr>
        <w:tc>
          <w:tcPr>
            <w:tcW w:w="936" w:type="dxa"/>
            <w:shd w:val="clear" w:color="auto" w:fill="FAFAFA"/>
          </w:tcPr>
          <w:p w14:paraId="5C57A6D9" w14:textId="77777777" w:rsidR="00FF7E82" w:rsidRPr="00FF7E82" w:rsidRDefault="00FF7E82" w:rsidP="00FF7E82">
            <w:pPr>
              <w:spacing w:before="120" w:after="120"/>
              <w:jc w:val="center"/>
              <w:outlineLvl w:val="2"/>
              <w:rPr>
                <w:rFonts w:ascii="Open Sans" w:eastAsia="Open Sans" w:hAnsi="Open Sans" w:cs="Times New Roman"/>
                <w:color w:val="404040"/>
              </w:rPr>
            </w:pPr>
          </w:p>
        </w:tc>
        <w:tc>
          <w:tcPr>
            <w:tcW w:w="684" w:type="dxa"/>
            <w:shd w:val="clear" w:color="auto" w:fill="FAFAFA"/>
            <w:vAlign w:val="center"/>
          </w:tcPr>
          <w:p w14:paraId="29A8AD32" w14:textId="77777777" w:rsidR="00FF7E82" w:rsidRPr="00FF7E82" w:rsidRDefault="00FF7E82" w:rsidP="00FF7E82">
            <w:pPr>
              <w:spacing w:before="120" w:after="120"/>
              <w:outlineLvl w:val="2"/>
              <w:rPr>
                <w:rFonts w:ascii="Open Sans" w:eastAsia="Open Sans" w:hAnsi="Open Sans" w:cs="Times New Roman"/>
                <w:color w:val="404040"/>
              </w:rPr>
            </w:pPr>
            <w:r w:rsidRPr="00FF7E82">
              <w:rPr>
                <w:rFonts w:ascii="FontAwesome" w:eastAsia="Open Sans" w:hAnsi="FontAwesome" w:cs="Times New Roman"/>
                <w:color w:val="39407B"/>
                <w:sz w:val="32"/>
                <w:szCs w:val="32"/>
              </w:rPr>
              <w:t></w:t>
            </w:r>
          </w:p>
        </w:tc>
        <w:tc>
          <w:tcPr>
            <w:tcW w:w="7290" w:type="dxa"/>
            <w:shd w:val="clear" w:color="auto" w:fill="FFFFFF"/>
            <w:vAlign w:val="center"/>
          </w:tcPr>
          <w:p w14:paraId="47093340" w14:textId="77777777" w:rsidR="00FF7E82" w:rsidRPr="00FF7E82" w:rsidRDefault="00FF7E82" w:rsidP="00FF7E82">
            <w:pPr>
              <w:spacing w:before="120" w:after="120"/>
              <w:jc w:val="center"/>
              <w:rPr>
                <w:rFonts w:ascii="Open Sans" w:eastAsia="Open Sans" w:hAnsi="Open Sans" w:cs="Times New Roman"/>
                <w:color w:val="404040"/>
              </w:rPr>
            </w:pPr>
            <w:r w:rsidRPr="00FF7E82">
              <w:rPr>
                <w:rFonts w:ascii="Open Sans" w:eastAsia="Open Sans" w:hAnsi="Open Sans" w:cs="Times New Roman"/>
                <w:color w:val="404040"/>
              </w:rPr>
              <w:t>revert files to a previous state</w:t>
            </w:r>
          </w:p>
        </w:tc>
        <w:tc>
          <w:tcPr>
            <w:tcW w:w="585" w:type="dxa"/>
            <w:shd w:val="clear" w:color="auto" w:fill="FAFAFA"/>
            <w:vAlign w:val="center"/>
          </w:tcPr>
          <w:p w14:paraId="47000128" w14:textId="77777777" w:rsidR="00FF7E82" w:rsidRPr="00FF7E82" w:rsidRDefault="00FF7E82" w:rsidP="00FF7E82">
            <w:pPr>
              <w:spacing w:before="120" w:after="120"/>
              <w:jc w:val="right"/>
              <w:outlineLvl w:val="2"/>
              <w:rPr>
                <w:rFonts w:ascii="Open Sans" w:eastAsia="Open Sans" w:hAnsi="Open Sans" w:cs="Times New Roman"/>
                <w:color w:val="404040"/>
              </w:rPr>
            </w:pPr>
            <w:r w:rsidRPr="00FF7E82">
              <w:rPr>
                <w:rFonts w:ascii="FontAwesome" w:eastAsia="Open Sans" w:hAnsi="FontAwesome" w:cs="Times New Roman"/>
                <w:color w:val="39407B"/>
                <w:sz w:val="32"/>
                <w:szCs w:val="32"/>
              </w:rPr>
              <w:t></w:t>
            </w:r>
          </w:p>
        </w:tc>
        <w:tc>
          <w:tcPr>
            <w:tcW w:w="945" w:type="dxa"/>
            <w:shd w:val="clear" w:color="auto" w:fill="FAFAFA"/>
          </w:tcPr>
          <w:p w14:paraId="66392C60" w14:textId="77777777" w:rsidR="00FF7E82" w:rsidRPr="00FF7E82" w:rsidRDefault="00FF7E82" w:rsidP="00FF7E82">
            <w:pPr>
              <w:spacing w:before="120" w:after="120"/>
              <w:jc w:val="center"/>
              <w:outlineLvl w:val="2"/>
              <w:rPr>
                <w:rFonts w:ascii="Open Sans" w:eastAsia="Open Sans" w:hAnsi="Open Sans" w:cs="Times New Roman"/>
                <w:color w:val="404040"/>
              </w:rPr>
            </w:pPr>
          </w:p>
        </w:tc>
      </w:tr>
      <w:tr w:rsidR="00FF7E82" w:rsidRPr="00FF7E82" w14:paraId="09873A78" w14:textId="77777777" w:rsidTr="00FF7E82">
        <w:trPr>
          <w:cantSplit/>
          <w:trHeight w:val="792"/>
        </w:trPr>
        <w:tc>
          <w:tcPr>
            <w:tcW w:w="936" w:type="dxa"/>
            <w:shd w:val="clear" w:color="auto" w:fill="FAFAFA"/>
          </w:tcPr>
          <w:p w14:paraId="5105F495" w14:textId="77777777" w:rsidR="00FF7E82" w:rsidRPr="00FF7E82" w:rsidRDefault="00FF7E82" w:rsidP="00FF7E82">
            <w:pPr>
              <w:spacing w:before="120" w:after="120"/>
              <w:jc w:val="center"/>
              <w:outlineLvl w:val="2"/>
              <w:rPr>
                <w:rFonts w:ascii="Open Sans" w:eastAsia="Open Sans" w:hAnsi="Open Sans" w:cs="Times New Roman"/>
                <w:color w:val="404040"/>
              </w:rPr>
            </w:pPr>
          </w:p>
        </w:tc>
        <w:tc>
          <w:tcPr>
            <w:tcW w:w="684" w:type="dxa"/>
            <w:shd w:val="clear" w:color="auto" w:fill="FAFAFA"/>
          </w:tcPr>
          <w:p w14:paraId="6C84E61F" w14:textId="77777777" w:rsidR="00FF7E82" w:rsidRPr="00FF7E82" w:rsidRDefault="00FF7E82" w:rsidP="00FF7E82">
            <w:pPr>
              <w:spacing w:before="120" w:after="120"/>
              <w:jc w:val="center"/>
              <w:outlineLvl w:val="2"/>
              <w:rPr>
                <w:rFonts w:ascii="Open Sans" w:eastAsia="Open Sans" w:hAnsi="Open Sans" w:cs="Times New Roman"/>
                <w:color w:val="404040"/>
              </w:rPr>
            </w:pPr>
          </w:p>
        </w:tc>
        <w:tc>
          <w:tcPr>
            <w:tcW w:w="7290" w:type="dxa"/>
            <w:shd w:val="clear" w:color="auto" w:fill="FAFAFA"/>
            <w:vAlign w:val="center"/>
          </w:tcPr>
          <w:p w14:paraId="417D25FA" w14:textId="77777777" w:rsidR="00FF7E82" w:rsidRPr="00FF7E82" w:rsidRDefault="00FF7E82" w:rsidP="00FF7E82">
            <w:pPr>
              <w:spacing w:before="120" w:after="120"/>
              <w:jc w:val="center"/>
              <w:outlineLvl w:val="2"/>
              <w:rPr>
                <w:rFonts w:ascii="Open Sans" w:eastAsia="Open Sans" w:hAnsi="Open Sans" w:cs="Times New Roman"/>
                <w:color w:val="404040"/>
              </w:rPr>
            </w:pPr>
            <w:r w:rsidRPr="00FF7E82">
              <w:rPr>
                <w:rFonts w:ascii="FontAwesome" w:eastAsia="Open Sans" w:hAnsi="FontAwesome" w:cs="Times New Roman"/>
                <w:color w:val="595959"/>
                <w:sz w:val="18"/>
                <w:szCs w:val="18"/>
              </w:rPr>
              <w:t></w:t>
            </w:r>
            <w:r w:rsidRPr="00FF7E82">
              <w:rPr>
                <w:rFonts w:ascii="FontAwesome" w:eastAsia="Open Sans" w:hAnsi="FontAwesome" w:cs="Times New Roman"/>
                <w:color w:val="404040"/>
                <w:sz w:val="18"/>
                <w:szCs w:val="18"/>
              </w:rPr>
              <w:t xml:space="preserve">   </w:t>
            </w:r>
            <w:r w:rsidRPr="00FF7E82">
              <w:rPr>
                <w:rFonts w:ascii="FontAwesome" w:eastAsia="Open Sans" w:hAnsi="FontAwesome" w:cs="Times New Roman"/>
                <w:color w:val="BBBBBB"/>
                <w:sz w:val="18"/>
                <w:szCs w:val="18"/>
              </w:rPr>
              <w:t>      </w:t>
            </w:r>
          </w:p>
        </w:tc>
        <w:tc>
          <w:tcPr>
            <w:tcW w:w="585" w:type="dxa"/>
            <w:shd w:val="clear" w:color="auto" w:fill="FAFAFA"/>
          </w:tcPr>
          <w:p w14:paraId="7926C541" w14:textId="77777777" w:rsidR="00FF7E82" w:rsidRPr="00FF7E82" w:rsidRDefault="00FF7E82" w:rsidP="00FF7E82">
            <w:pPr>
              <w:spacing w:before="120" w:after="120"/>
              <w:jc w:val="center"/>
              <w:outlineLvl w:val="2"/>
              <w:rPr>
                <w:rFonts w:ascii="Open Sans" w:eastAsia="Open Sans" w:hAnsi="Open Sans" w:cs="Times New Roman"/>
                <w:color w:val="404040"/>
              </w:rPr>
            </w:pPr>
          </w:p>
        </w:tc>
        <w:tc>
          <w:tcPr>
            <w:tcW w:w="945" w:type="dxa"/>
            <w:shd w:val="clear" w:color="auto" w:fill="FAFAFA"/>
          </w:tcPr>
          <w:p w14:paraId="5F6A3BDB" w14:textId="77777777" w:rsidR="00FF7E82" w:rsidRPr="00FF7E82" w:rsidRDefault="00FF7E82" w:rsidP="00FF7E82">
            <w:pPr>
              <w:spacing w:before="120" w:after="120"/>
              <w:jc w:val="center"/>
              <w:outlineLvl w:val="2"/>
              <w:rPr>
                <w:rFonts w:ascii="Open Sans" w:eastAsia="Open Sans" w:hAnsi="Open Sans" w:cs="Times New Roman"/>
                <w:color w:val="404040"/>
              </w:rPr>
            </w:pPr>
          </w:p>
        </w:tc>
      </w:tr>
    </w:tbl>
    <w:p w14:paraId="23DAD561" w14:textId="77777777" w:rsidR="00FF7E82" w:rsidRPr="00FF7E82" w:rsidRDefault="00FF7E82" w:rsidP="00FF7E82">
      <w:pPr>
        <w:spacing w:before="120" w:after="120"/>
        <w:rPr>
          <w:rFonts w:ascii="Open Sans" w:eastAsia="Open Sans" w:hAnsi="Open Sans" w:cs="Times New Roman"/>
          <w:color w:val="404040"/>
        </w:rPr>
      </w:pPr>
      <w:commentRangeStart w:id="15567"/>
      <w:commentRangeStart w:id="15568"/>
      <w:commentRangeEnd w:id="15567"/>
      <w:r>
        <w:rPr>
          <w:rStyle w:val="CommentReference"/>
        </w:rPr>
        <w:commentReference w:id="15567"/>
      </w:r>
      <w:commentRangeEnd w:id="15568"/>
      <w:r w:rsidR="009B0874">
        <w:rPr>
          <w:rStyle w:val="CommentReference"/>
          <w:color w:val="404040"/>
        </w:rPr>
        <w:commentReference w:id="15568"/>
      </w:r>
    </w:p>
    <w:tbl>
      <w:tblPr>
        <w:tblStyle w:val="TableGrid12"/>
        <w:tblW w:w="10435" w:type="dxa"/>
        <w:tblLook w:val="04A0" w:firstRow="1" w:lastRow="0" w:firstColumn="1" w:lastColumn="0" w:noHBand="0" w:noVBand="1"/>
      </w:tblPr>
      <w:tblGrid>
        <w:gridCol w:w="895"/>
        <w:gridCol w:w="9540"/>
      </w:tblGrid>
      <w:tr w:rsidR="00FF7E82" w:rsidRPr="00FF7E82" w14:paraId="67E7F7E6" w14:textId="77777777" w:rsidTr="00FF7E82">
        <w:trPr>
          <w:trHeight w:val="566"/>
        </w:trPr>
        <w:tc>
          <w:tcPr>
            <w:tcW w:w="895" w:type="dxa"/>
            <w:shd w:val="clear" w:color="auto" w:fill="39407B"/>
          </w:tcPr>
          <w:p w14:paraId="1D389E2B" w14:textId="77777777" w:rsidR="00FF7E82" w:rsidRPr="00FF7E82" w:rsidRDefault="00FF7E82" w:rsidP="00FF7E82">
            <w:pPr>
              <w:spacing w:before="120" w:after="120"/>
              <w:rPr>
                <w:rFonts w:ascii="Open Sans" w:eastAsia="Open Sans" w:hAnsi="Open Sans" w:cs="Times New Roman"/>
                <w:b/>
                <w:bCs/>
                <w:color w:val="FFFFFF"/>
              </w:rPr>
            </w:pPr>
            <w:r w:rsidRPr="00FF7E82">
              <w:rPr>
                <w:rFonts w:ascii="Open Sans" w:eastAsia="Open Sans" w:hAnsi="Open Sans" w:cs="Times New Roman"/>
                <w:b/>
                <w:bCs/>
                <w:color w:val="FFFFFF"/>
              </w:rPr>
              <w:t>Item</w:t>
            </w:r>
          </w:p>
        </w:tc>
        <w:tc>
          <w:tcPr>
            <w:tcW w:w="9540" w:type="dxa"/>
            <w:shd w:val="clear" w:color="auto" w:fill="39407B"/>
          </w:tcPr>
          <w:p w14:paraId="20188661" w14:textId="77777777" w:rsidR="00FF7E82" w:rsidRPr="00FF7E82" w:rsidRDefault="00FF7E82" w:rsidP="00FF7E82">
            <w:pPr>
              <w:spacing w:before="120" w:after="120"/>
              <w:rPr>
                <w:rFonts w:ascii="Open Sans" w:eastAsia="Open Sans" w:hAnsi="Open Sans" w:cs="Times New Roman"/>
                <w:b/>
                <w:bCs/>
                <w:color w:val="FFFFFF"/>
              </w:rPr>
            </w:pPr>
            <w:r w:rsidRPr="00FF7E82">
              <w:rPr>
                <w:rFonts w:ascii="Open Sans" w:eastAsia="Open Sans" w:hAnsi="Open Sans" w:cs="Times New Roman"/>
                <w:b/>
                <w:bCs/>
                <w:color w:val="FFFFFF"/>
              </w:rPr>
              <w:t>Text</w:t>
            </w:r>
          </w:p>
        </w:tc>
      </w:tr>
      <w:tr w:rsidR="00FF7E82" w:rsidRPr="00FF7E82" w14:paraId="5A5FECDC" w14:textId="77777777" w:rsidTr="00B240BC">
        <w:tc>
          <w:tcPr>
            <w:tcW w:w="895" w:type="dxa"/>
            <w:vAlign w:val="center"/>
          </w:tcPr>
          <w:p w14:paraId="491E2964" w14:textId="77777777" w:rsidR="00FF7E82" w:rsidRPr="00FF7E82" w:rsidRDefault="00FF7E82" w:rsidP="00FF7E82">
            <w:pPr>
              <w:numPr>
                <w:ilvl w:val="0"/>
                <w:numId w:val="44"/>
              </w:numPr>
              <w:spacing w:before="120" w:after="120"/>
              <w:contextualSpacing/>
              <w:rPr>
                <w:rFonts w:ascii="Open Sans" w:eastAsia="Open Sans" w:hAnsi="Open Sans" w:cs="Times New Roman"/>
                <w:color w:val="404040"/>
              </w:rPr>
            </w:pPr>
          </w:p>
        </w:tc>
        <w:tc>
          <w:tcPr>
            <w:tcW w:w="9540" w:type="dxa"/>
            <w:vAlign w:val="center"/>
          </w:tcPr>
          <w:p w14:paraId="2526BE51" w14:textId="540B1ACB" w:rsidR="00FF7E82" w:rsidRPr="00FF7E82" w:rsidRDefault="00F40ACB" w:rsidP="00FF7E82">
            <w:pPr>
              <w:spacing w:before="120" w:after="120"/>
              <w:rPr>
                <w:rFonts w:ascii="Open Sans" w:eastAsia="Open Sans" w:hAnsi="Open Sans" w:cs="Times New Roman"/>
                <w:color w:val="404040"/>
              </w:rPr>
            </w:pPr>
            <w:ins w:id="15569" w:author="Chantelle Dubois Nishiyama" w:date="2020-02-19T23:13:00Z">
              <w:r>
                <w:rPr>
                  <w:rFonts w:ascii="Open Sans" w:eastAsia="Open Sans" w:hAnsi="Open Sans" w:cs="Times New Roman"/>
                  <w:color w:val="404040"/>
                </w:rPr>
                <w:t>R</w:t>
              </w:r>
            </w:ins>
            <w:del w:id="15570" w:author="Chantelle Dubois Nishiyama" w:date="2020-02-19T23:13:00Z">
              <w:r w:rsidR="00FF7E82" w:rsidRPr="00FF7E82" w:rsidDel="00F40ACB">
                <w:rPr>
                  <w:rFonts w:ascii="Open Sans" w:eastAsia="Open Sans" w:hAnsi="Open Sans" w:cs="Times New Roman"/>
                  <w:color w:val="404040"/>
                </w:rPr>
                <w:delText>r</w:delText>
              </w:r>
            </w:del>
            <w:r w:rsidR="00FF7E82" w:rsidRPr="00FF7E82">
              <w:rPr>
                <w:rFonts w:ascii="Open Sans" w:eastAsia="Open Sans" w:hAnsi="Open Sans" w:cs="Times New Roman"/>
                <w:color w:val="404040"/>
              </w:rPr>
              <w:t>evert files to a previous state</w:t>
            </w:r>
            <w:ins w:id="15571" w:author="Chantelle Dubois Nishiyama" w:date="2020-02-19T23:13:00Z">
              <w:r>
                <w:rPr>
                  <w:rFonts w:ascii="Open Sans" w:eastAsia="Open Sans" w:hAnsi="Open Sans" w:cs="Times New Roman"/>
                  <w:color w:val="404040"/>
                </w:rPr>
                <w:t>.</w:t>
              </w:r>
            </w:ins>
          </w:p>
        </w:tc>
      </w:tr>
      <w:tr w:rsidR="00FF7E82" w:rsidRPr="00FF7E82" w14:paraId="2384BF4E" w14:textId="77777777" w:rsidTr="00B240BC">
        <w:tc>
          <w:tcPr>
            <w:tcW w:w="895" w:type="dxa"/>
            <w:vAlign w:val="center"/>
          </w:tcPr>
          <w:p w14:paraId="2D0EA00B" w14:textId="77777777" w:rsidR="00FF7E82" w:rsidRPr="00FF7E82" w:rsidRDefault="00FF7E82" w:rsidP="00FF7E82">
            <w:pPr>
              <w:numPr>
                <w:ilvl w:val="0"/>
                <w:numId w:val="44"/>
              </w:numPr>
              <w:spacing w:before="120" w:after="120"/>
              <w:contextualSpacing/>
              <w:rPr>
                <w:rFonts w:ascii="Open Sans" w:eastAsia="Open Sans" w:hAnsi="Open Sans" w:cs="Times New Roman"/>
                <w:color w:val="404040"/>
              </w:rPr>
            </w:pPr>
          </w:p>
        </w:tc>
        <w:tc>
          <w:tcPr>
            <w:tcW w:w="9540" w:type="dxa"/>
            <w:vAlign w:val="center"/>
          </w:tcPr>
          <w:p w14:paraId="251EA3F5" w14:textId="58469BE3" w:rsidR="00FF7E82" w:rsidRPr="00FF7E82" w:rsidRDefault="00F40ACB" w:rsidP="00FF7E82">
            <w:pPr>
              <w:spacing w:before="120" w:after="120"/>
              <w:rPr>
                <w:rFonts w:ascii="Open Sans" w:eastAsia="Open Sans" w:hAnsi="Open Sans" w:cs="Times New Roman"/>
                <w:color w:val="404040"/>
              </w:rPr>
            </w:pPr>
            <w:ins w:id="15572" w:author="Chantelle Dubois Nishiyama" w:date="2020-02-19T23:13:00Z">
              <w:r>
                <w:rPr>
                  <w:rFonts w:ascii="Open Sans" w:eastAsia="Open Sans" w:hAnsi="Open Sans" w:cs="Times New Roman"/>
                  <w:color w:val="404040"/>
                </w:rPr>
                <w:t>R</w:t>
              </w:r>
            </w:ins>
            <w:del w:id="15573" w:author="Chantelle Dubois Nishiyama" w:date="2020-02-19T23:13:00Z">
              <w:r w:rsidR="00FF7E82" w:rsidRPr="00FF7E82" w:rsidDel="00F40ACB">
                <w:rPr>
                  <w:rFonts w:ascii="Open Sans" w:eastAsia="Open Sans" w:hAnsi="Open Sans" w:cs="Times New Roman"/>
                  <w:color w:val="404040"/>
                </w:rPr>
                <w:delText>r</w:delText>
              </w:r>
            </w:del>
            <w:r w:rsidR="00FF7E82" w:rsidRPr="00FF7E82">
              <w:rPr>
                <w:rFonts w:ascii="Open Sans" w:eastAsia="Open Sans" w:hAnsi="Open Sans" w:cs="Times New Roman"/>
                <w:color w:val="404040"/>
              </w:rPr>
              <w:t>evert the entire project back to a previous state</w:t>
            </w:r>
            <w:ins w:id="15574" w:author="Chantelle Dubois Nishiyama" w:date="2020-02-19T23:13:00Z">
              <w:r>
                <w:rPr>
                  <w:rFonts w:ascii="Open Sans" w:eastAsia="Open Sans" w:hAnsi="Open Sans" w:cs="Times New Roman"/>
                  <w:color w:val="404040"/>
                </w:rPr>
                <w:t>.</w:t>
              </w:r>
            </w:ins>
          </w:p>
        </w:tc>
      </w:tr>
      <w:tr w:rsidR="00FF7E82" w:rsidRPr="00FF7E82" w14:paraId="22F22BB5" w14:textId="77777777" w:rsidTr="00B240BC">
        <w:tc>
          <w:tcPr>
            <w:tcW w:w="895" w:type="dxa"/>
            <w:vAlign w:val="center"/>
          </w:tcPr>
          <w:p w14:paraId="36ABC9E2" w14:textId="77777777" w:rsidR="00FF7E82" w:rsidRPr="00FF7E82" w:rsidRDefault="00FF7E82" w:rsidP="00FF7E82">
            <w:pPr>
              <w:numPr>
                <w:ilvl w:val="0"/>
                <w:numId w:val="44"/>
              </w:numPr>
              <w:spacing w:before="120" w:after="120"/>
              <w:contextualSpacing/>
              <w:rPr>
                <w:rFonts w:ascii="Open Sans" w:eastAsia="Open Sans" w:hAnsi="Open Sans" w:cs="Times New Roman"/>
                <w:color w:val="404040"/>
              </w:rPr>
            </w:pPr>
          </w:p>
        </w:tc>
        <w:tc>
          <w:tcPr>
            <w:tcW w:w="9540" w:type="dxa"/>
            <w:vAlign w:val="center"/>
          </w:tcPr>
          <w:p w14:paraId="776CC5EE" w14:textId="74A71157" w:rsidR="00FF7E82" w:rsidRPr="00FF7E82" w:rsidRDefault="00F40ACB" w:rsidP="00FF7E82">
            <w:pPr>
              <w:spacing w:before="120" w:after="120"/>
              <w:rPr>
                <w:rFonts w:ascii="Open Sans" w:eastAsia="Open Sans" w:hAnsi="Open Sans" w:cs="Times New Roman"/>
                <w:color w:val="404040"/>
              </w:rPr>
            </w:pPr>
            <w:ins w:id="15575" w:author="Chantelle Dubois Nishiyama" w:date="2020-02-19T23:13:00Z">
              <w:r>
                <w:rPr>
                  <w:rFonts w:ascii="Open Sans" w:eastAsia="Open Sans" w:hAnsi="Open Sans" w:cs="Times New Roman"/>
                  <w:color w:val="404040"/>
                </w:rPr>
                <w:t>C</w:t>
              </w:r>
            </w:ins>
            <w:del w:id="15576" w:author="Chantelle Dubois Nishiyama" w:date="2020-02-19T23:13:00Z">
              <w:r w:rsidR="00FF7E82" w:rsidRPr="00FF7E82" w:rsidDel="00F40ACB">
                <w:rPr>
                  <w:rFonts w:ascii="Open Sans" w:eastAsia="Open Sans" w:hAnsi="Open Sans" w:cs="Times New Roman"/>
                  <w:color w:val="404040"/>
                </w:rPr>
                <w:delText>c</w:delText>
              </w:r>
            </w:del>
            <w:r w:rsidR="00FF7E82" w:rsidRPr="00FF7E82">
              <w:rPr>
                <w:rFonts w:ascii="Open Sans" w:eastAsia="Open Sans" w:hAnsi="Open Sans" w:cs="Times New Roman"/>
                <w:color w:val="404040"/>
              </w:rPr>
              <w:t>ompare changes overtime</w:t>
            </w:r>
            <w:ins w:id="15577" w:author="Chantelle Dubois Nishiyama" w:date="2020-02-19T23:13:00Z">
              <w:r>
                <w:rPr>
                  <w:rFonts w:ascii="Open Sans" w:eastAsia="Open Sans" w:hAnsi="Open Sans" w:cs="Times New Roman"/>
                  <w:color w:val="404040"/>
                </w:rPr>
                <w:t>.</w:t>
              </w:r>
            </w:ins>
          </w:p>
        </w:tc>
      </w:tr>
      <w:tr w:rsidR="00FF7E82" w:rsidRPr="00FF7E82" w14:paraId="06B14E84" w14:textId="77777777" w:rsidTr="00B240BC">
        <w:tc>
          <w:tcPr>
            <w:tcW w:w="895" w:type="dxa"/>
            <w:vAlign w:val="center"/>
          </w:tcPr>
          <w:p w14:paraId="3F837620" w14:textId="77777777" w:rsidR="00FF7E82" w:rsidRPr="00FF7E82" w:rsidRDefault="00FF7E82" w:rsidP="00FF7E82">
            <w:pPr>
              <w:numPr>
                <w:ilvl w:val="0"/>
                <w:numId w:val="44"/>
              </w:numPr>
              <w:spacing w:before="120" w:after="120"/>
              <w:contextualSpacing/>
              <w:rPr>
                <w:rFonts w:ascii="Open Sans" w:eastAsia="Open Sans" w:hAnsi="Open Sans" w:cs="Times New Roman"/>
                <w:color w:val="404040"/>
              </w:rPr>
            </w:pPr>
          </w:p>
        </w:tc>
        <w:tc>
          <w:tcPr>
            <w:tcW w:w="9540" w:type="dxa"/>
            <w:vAlign w:val="center"/>
          </w:tcPr>
          <w:p w14:paraId="31578C62" w14:textId="7FDCB84F" w:rsidR="00FF7E82" w:rsidRPr="00FF7E82" w:rsidRDefault="00FF7E82" w:rsidP="00FF7E82">
            <w:pPr>
              <w:spacing w:before="120" w:after="120"/>
              <w:rPr>
                <w:rFonts w:ascii="Open Sans" w:eastAsia="Open Sans" w:hAnsi="Open Sans" w:cs="Times New Roman"/>
                <w:color w:val="404040"/>
              </w:rPr>
            </w:pPr>
            <w:r w:rsidRPr="00FF7E82">
              <w:rPr>
                <w:rFonts w:ascii="Open Sans" w:eastAsia="Open Sans" w:hAnsi="Open Sans" w:cs="Times New Roman"/>
                <w:color w:val="404040"/>
              </w:rPr>
              <w:t>Know who changed what and when</w:t>
            </w:r>
            <w:ins w:id="15578" w:author="Chantelle Dubois Nishiyama" w:date="2020-02-19T23:13:00Z">
              <w:r w:rsidR="00F40ACB">
                <w:rPr>
                  <w:rFonts w:ascii="Open Sans" w:eastAsia="Open Sans" w:hAnsi="Open Sans" w:cs="Times New Roman"/>
                  <w:color w:val="404040"/>
                </w:rPr>
                <w:t>.</w:t>
              </w:r>
            </w:ins>
          </w:p>
        </w:tc>
      </w:tr>
      <w:tr w:rsidR="00FF7E82" w:rsidRPr="00FF7E82" w14:paraId="05CFA0C4" w14:textId="77777777" w:rsidTr="00B240BC">
        <w:tc>
          <w:tcPr>
            <w:tcW w:w="895" w:type="dxa"/>
            <w:vAlign w:val="center"/>
          </w:tcPr>
          <w:p w14:paraId="5B1DD94C" w14:textId="77777777" w:rsidR="00FF7E82" w:rsidRPr="00FF7E82" w:rsidRDefault="00FF7E82" w:rsidP="00FF7E82">
            <w:pPr>
              <w:numPr>
                <w:ilvl w:val="0"/>
                <w:numId w:val="44"/>
              </w:numPr>
              <w:spacing w:before="120" w:after="120"/>
              <w:contextualSpacing/>
              <w:rPr>
                <w:rFonts w:ascii="Open Sans" w:eastAsia="Open Sans" w:hAnsi="Open Sans" w:cs="Times New Roman"/>
                <w:color w:val="404040"/>
              </w:rPr>
            </w:pPr>
          </w:p>
        </w:tc>
        <w:tc>
          <w:tcPr>
            <w:tcW w:w="9540" w:type="dxa"/>
            <w:vAlign w:val="center"/>
          </w:tcPr>
          <w:p w14:paraId="23260D0E" w14:textId="02C9526A" w:rsidR="00FF7E82" w:rsidRPr="00FF7E82" w:rsidRDefault="00FF7E82" w:rsidP="00FF7E82">
            <w:pPr>
              <w:spacing w:before="120" w:after="120"/>
              <w:rPr>
                <w:rFonts w:ascii="Open Sans" w:eastAsia="Open Sans" w:hAnsi="Open Sans" w:cs="Times New Roman"/>
                <w:color w:val="404040"/>
              </w:rPr>
            </w:pPr>
            <w:r w:rsidRPr="00FF7E82">
              <w:rPr>
                <w:rFonts w:ascii="Open Sans" w:eastAsia="Open Sans" w:hAnsi="Open Sans" w:cs="Times New Roman"/>
                <w:color w:val="404040"/>
              </w:rPr>
              <w:t>Keep the entire code and history locally on your machine</w:t>
            </w:r>
            <w:ins w:id="15579" w:author="Chantelle Dubois Nishiyama" w:date="2020-02-19T23:13:00Z">
              <w:r w:rsidR="00F40ACB">
                <w:rPr>
                  <w:rFonts w:ascii="Open Sans" w:eastAsia="Open Sans" w:hAnsi="Open Sans" w:cs="Times New Roman"/>
                  <w:color w:val="404040"/>
                </w:rPr>
                <w:t>.</w:t>
              </w:r>
            </w:ins>
          </w:p>
        </w:tc>
      </w:tr>
    </w:tbl>
    <w:p w14:paraId="0957280B" w14:textId="77777777" w:rsidR="00FF7E82" w:rsidRPr="00FF7E82" w:rsidRDefault="00FF7E82" w:rsidP="00FF7E82">
      <w:pPr>
        <w:spacing w:after="0" w:line="240" w:lineRule="auto"/>
        <w:rPr>
          <w:rFonts w:ascii="Open Sans" w:eastAsia="Open Sans" w:hAnsi="Open Sans" w:cs="Times New Roman"/>
          <w:color w:val="404040"/>
        </w:rPr>
      </w:pPr>
    </w:p>
    <w:p w14:paraId="6FA7E13F" w14:textId="77777777" w:rsidR="00FF7E82" w:rsidRPr="00FF7E82" w:rsidRDefault="00FF7E82" w:rsidP="00FF7E82">
      <w:pPr>
        <w:spacing w:after="0" w:line="240" w:lineRule="auto"/>
        <w:rPr>
          <w:rFonts w:ascii="Open Sans" w:eastAsia="Open Sans" w:hAnsi="Open Sans" w:cs="Times New Roman"/>
          <w:color w:val="404040"/>
        </w:rPr>
      </w:pPr>
    </w:p>
    <w:p w14:paraId="16791105" w14:textId="77777777" w:rsidR="00FF7E82" w:rsidRPr="00FF7E82" w:rsidRDefault="00FF7E82" w:rsidP="00FF7E82">
      <w:pPr>
        <w:spacing w:before="80" w:after="80" w:line="240" w:lineRule="auto"/>
        <w:outlineLvl w:val="1"/>
        <w:rPr>
          <w:rFonts w:ascii="Open Sans Semibold" w:eastAsia="Times New Roman" w:hAnsi="Open Sans Semibold" w:cs="Open Sans Semibold"/>
          <w:color w:val="11143F"/>
          <w:sz w:val="28"/>
          <w:szCs w:val="28"/>
        </w:rPr>
      </w:pPr>
      <w:r w:rsidRPr="00FF7E82">
        <w:rPr>
          <w:rFonts w:ascii="Open Sans Semibold" w:eastAsia="Times New Roman" w:hAnsi="Open Sans Semibold" w:cs="Open Sans Semibold"/>
          <w:color w:val="11143F"/>
          <w:sz w:val="28"/>
          <w:szCs w:val="28"/>
        </w:rPr>
        <w:t>Section 02: Git Terminology</w:t>
      </w:r>
    </w:p>
    <w:p w14:paraId="3D8EAC48" w14:textId="77777777" w:rsidR="00FF7E82" w:rsidRPr="00FF7E82" w:rsidRDefault="00FF7E82" w:rsidP="00FF7E82">
      <w:pPr>
        <w:spacing w:after="0" w:line="240" w:lineRule="auto"/>
        <w:rPr>
          <w:rFonts w:ascii="Open Sans" w:eastAsia="Open Sans" w:hAnsi="Open Sans" w:cs="Times New Roman"/>
          <w:color w:val="404040"/>
        </w:rPr>
      </w:pPr>
    </w:p>
    <w:tbl>
      <w:tblPr>
        <w:tblStyle w:val="TableGrid12"/>
        <w:tblW w:w="104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90"/>
        <w:gridCol w:w="1350"/>
        <w:gridCol w:w="9000"/>
      </w:tblGrid>
      <w:tr w:rsidR="00FF7E82" w:rsidRPr="00FF7E82" w14:paraId="56013F78" w14:textId="77777777" w:rsidTr="00B240BC">
        <w:trPr>
          <w:trHeight w:val="638"/>
        </w:trPr>
        <w:tc>
          <w:tcPr>
            <w:tcW w:w="90" w:type="dxa"/>
            <w:shd w:val="clear" w:color="auto" w:fill="00B0F0"/>
            <w:vAlign w:val="center"/>
          </w:tcPr>
          <w:p w14:paraId="25741A3A" w14:textId="77777777" w:rsidR="00FF7E82" w:rsidRPr="00FF7E82" w:rsidRDefault="00FF7E82" w:rsidP="00FF7E82">
            <w:pPr>
              <w:spacing w:before="120" w:after="120"/>
              <w:rPr>
                <w:rFonts w:ascii="Open Sans" w:eastAsia="Open Sans" w:hAnsi="Open Sans" w:cs="Times New Roman"/>
                <w:color w:val="404040"/>
              </w:rPr>
            </w:pPr>
          </w:p>
        </w:tc>
        <w:tc>
          <w:tcPr>
            <w:tcW w:w="1350" w:type="dxa"/>
            <w:shd w:val="clear" w:color="auto" w:fill="D5F4FF"/>
            <w:vAlign w:val="center"/>
          </w:tcPr>
          <w:p w14:paraId="721EF544" w14:textId="77777777" w:rsidR="00FF7E82" w:rsidRPr="00FF7E82" w:rsidRDefault="00FF7E82" w:rsidP="00FF7E82">
            <w:pPr>
              <w:spacing w:before="120" w:after="120"/>
              <w:jc w:val="center"/>
              <w:rPr>
                <w:rFonts w:ascii="FontAwesome" w:eastAsia="Open Sans" w:hAnsi="FontAwesome" w:cs="Times New Roman"/>
                <w:color w:val="00B0F0"/>
                <w:sz w:val="120"/>
                <w:szCs w:val="120"/>
              </w:rPr>
            </w:pPr>
            <w:r w:rsidRPr="00FF7E82">
              <w:rPr>
                <w:rFonts w:ascii="FontAwesome" w:eastAsia="Open Sans" w:hAnsi="FontAwesome" w:cs="Times New Roman"/>
                <w:color w:val="00B0F0"/>
                <w:sz w:val="120"/>
                <w:szCs w:val="120"/>
              </w:rPr>
              <w:t></w:t>
            </w:r>
          </w:p>
        </w:tc>
        <w:tc>
          <w:tcPr>
            <w:tcW w:w="9000" w:type="dxa"/>
            <w:shd w:val="clear" w:color="auto" w:fill="D5F4FF"/>
            <w:vAlign w:val="center"/>
          </w:tcPr>
          <w:p w14:paraId="28B41582" w14:textId="77777777" w:rsidR="00FF7E82" w:rsidRPr="00FF7E82" w:rsidRDefault="00FF7E82" w:rsidP="00FF7E82">
            <w:pPr>
              <w:spacing w:before="120" w:after="120"/>
              <w:ind w:left="274" w:right="274"/>
              <w:rPr>
                <w:rFonts w:ascii="Open Sans Semibold" w:eastAsia="Open Sans" w:hAnsi="Open Sans Semibold" w:cs="Open Sans Semibold"/>
                <w:color w:val="404040"/>
                <w:sz w:val="24"/>
                <w:szCs w:val="24"/>
              </w:rPr>
            </w:pPr>
            <w:r w:rsidRPr="00FF7E82">
              <w:rPr>
                <w:rFonts w:ascii="Open Sans Semibold" w:eastAsia="Open Sans" w:hAnsi="Open Sans Semibold" w:cs="Open Sans Semibold"/>
                <w:color w:val="404040"/>
                <w:sz w:val="24"/>
                <w:szCs w:val="24"/>
              </w:rPr>
              <w:t xml:space="preserve">Snapshot </w:t>
            </w:r>
          </w:p>
          <w:p w14:paraId="1FA9F3F8" w14:textId="4CBE7943" w:rsidR="00FF7E82" w:rsidRPr="00FF7E82" w:rsidRDefault="00F40ACB" w:rsidP="00FF7E82">
            <w:pPr>
              <w:spacing w:before="120" w:after="120"/>
              <w:ind w:left="274" w:right="274"/>
              <w:rPr>
                <w:rFonts w:ascii="Open Sans Semibold" w:eastAsia="Open Sans" w:hAnsi="Open Sans Semibold" w:cs="Open Sans Semibold"/>
                <w:color w:val="404040"/>
                <w:sz w:val="24"/>
                <w:szCs w:val="24"/>
              </w:rPr>
            </w:pPr>
            <w:ins w:id="15580" w:author="Chantelle Dubois Nishiyama" w:date="2020-02-19T23:14:00Z">
              <w:r>
                <w:rPr>
                  <w:rFonts w:ascii="Open Sans" w:eastAsia="Open Sans" w:hAnsi="Open Sans" w:cs="Times New Roman"/>
                  <w:color w:val="404040"/>
                </w:rPr>
                <w:t>W</w:t>
              </w:r>
            </w:ins>
            <w:del w:id="15581" w:author="Chantelle Dubois Nishiyama" w:date="2020-02-19T23:14:00Z">
              <w:r w:rsidR="00FF7E82" w:rsidRPr="00FF7E82" w:rsidDel="00F40ACB">
                <w:rPr>
                  <w:rFonts w:ascii="Open Sans" w:eastAsia="Open Sans" w:hAnsi="Open Sans" w:cs="Times New Roman"/>
                  <w:color w:val="404040"/>
                </w:rPr>
                <w:delText>w</w:delText>
              </w:r>
            </w:del>
            <w:r w:rsidR="00FF7E82" w:rsidRPr="00FF7E82">
              <w:rPr>
                <w:rFonts w:ascii="Open Sans" w:eastAsia="Open Sans" w:hAnsi="Open Sans" w:cs="Times New Roman"/>
                <w:color w:val="404040"/>
              </w:rPr>
              <w:t>hat all your files look like at a given point in time</w:t>
            </w:r>
            <w:ins w:id="15582" w:author="Chantelle Dubois Nishiyama" w:date="2020-02-19T23:14:00Z">
              <w:r>
                <w:rPr>
                  <w:rFonts w:ascii="Open Sans" w:eastAsia="Open Sans" w:hAnsi="Open Sans" w:cs="Times New Roman"/>
                  <w:color w:val="404040"/>
                </w:rPr>
                <w:t>.</w:t>
              </w:r>
            </w:ins>
          </w:p>
        </w:tc>
      </w:tr>
    </w:tbl>
    <w:p w14:paraId="08ECB849" w14:textId="77777777" w:rsidR="00FF7E82" w:rsidRPr="00FF7E82" w:rsidRDefault="00FF7E82" w:rsidP="00FF7E82">
      <w:pPr>
        <w:spacing w:after="0" w:line="240" w:lineRule="auto"/>
        <w:rPr>
          <w:rFonts w:ascii="Open Sans" w:eastAsia="Open Sans" w:hAnsi="Open Sans" w:cs="Times New Roman"/>
          <w:color w:val="404040"/>
        </w:rPr>
      </w:pPr>
    </w:p>
    <w:tbl>
      <w:tblPr>
        <w:tblStyle w:val="TableGrid12"/>
        <w:tblW w:w="104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90"/>
        <w:gridCol w:w="1350"/>
        <w:gridCol w:w="9000"/>
      </w:tblGrid>
      <w:tr w:rsidR="00FF7E82" w:rsidRPr="00FF7E82" w14:paraId="41987214" w14:textId="77777777" w:rsidTr="00B240BC">
        <w:trPr>
          <w:trHeight w:val="638"/>
        </w:trPr>
        <w:tc>
          <w:tcPr>
            <w:tcW w:w="90" w:type="dxa"/>
            <w:shd w:val="clear" w:color="auto" w:fill="00B0F0"/>
            <w:vAlign w:val="center"/>
          </w:tcPr>
          <w:p w14:paraId="7C668C40" w14:textId="77777777" w:rsidR="00FF7E82" w:rsidRPr="00FF7E82" w:rsidRDefault="00FF7E82" w:rsidP="00FF7E82">
            <w:pPr>
              <w:spacing w:before="120" w:after="120"/>
              <w:rPr>
                <w:rFonts w:ascii="Open Sans" w:eastAsia="Open Sans" w:hAnsi="Open Sans" w:cs="Times New Roman"/>
                <w:color w:val="404040"/>
              </w:rPr>
            </w:pPr>
          </w:p>
        </w:tc>
        <w:tc>
          <w:tcPr>
            <w:tcW w:w="1350" w:type="dxa"/>
            <w:shd w:val="clear" w:color="auto" w:fill="D5F4FF"/>
            <w:vAlign w:val="center"/>
          </w:tcPr>
          <w:p w14:paraId="051F7B40" w14:textId="77777777" w:rsidR="00FF7E82" w:rsidRPr="00FF7E82" w:rsidRDefault="00FF7E82" w:rsidP="00FF7E82">
            <w:pPr>
              <w:spacing w:before="120" w:after="120"/>
              <w:jc w:val="center"/>
              <w:rPr>
                <w:rFonts w:ascii="FontAwesome" w:eastAsia="Open Sans" w:hAnsi="FontAwesome" w:cs="Times New Roman"/>
                <w:color w:val="00B0F0"/>
                <w:sz w:val="120"/>
                <w:szCs w:val="120"/>
              </w:rPr>
            </w:pPr>
            <w:r w:rsidRPr="00FF7E82">
              <w:rPr>
                <w:rFonts w:ascii="FontAwesome" w:eastAsia="Open Sans" w:hAnsi="FontAwesome" w:cs="Times New Roman"/>
                <w:color w:val="00B0F0"/>
                <w:sz w:val="120"/>
                <w:szCs w:val="120"/>
              </w:rPr>
              <w:t></w:t>
            </w:r>
          </w:p>
        </w:tc>
        <w:tc>
          <w:tcPr>
            <w:tcW w:w="9000" w:type="dxa"/>
            <w:shd w:val="clear" w:color="auto" w:fill="D5F4FF"/>
            <w:vAlign w:val="center"/>
          </w:tcPr>
          <w:p w14:paraId="23C7ED71" w14:textId="77777777" w:rsidR="00FF7E82" w:rsidRPr="00FF7E82" w:rsidRDefault="00FF7E82" w:rsidP="00FF7E82">
            <w:pPr>
              <w:spacing w:before="120" w:after="120"/>
              <w:ind w:left="274" w:right="274"/>
              <w:rPr>
                <w:rFonts w:ascii="Open Sans Semibold" w:eastAsia="Open Sans" w:hAnsi="Open Sans Semibold" w:cs="Open Sans Semibold"/>
                <w:color w:val="404040"/>
                <w:sz w:val="24"/>
                <w:szCs w:val="24"/>
              </w:rPr>
            </w:pPr>
            <w:r w:rsidRPr="00FF7E82">
              <w:rPr>
                <w:rFonts w:ascii="Open Sans Semibold" w:eastAsia="Open Sans" w:hAnsi="Open Sans Semibold" w:cs="Open Sans Semibold"/>
                <w:color w:val="404040"/>
                <w:sz w:val="24"/>
                <w:szCs w:val="24"/>
              </w:rPr>
              <w:t xml:space="preserve">Commit </w:t>
            </w:r>
          </w:p>
          <w:p w14:paraId="47ECBB74" w14:textId="2EB239A9" w:rsidR="00FF7E82" w:rsidRPr="00FF7E82" w:rsidRDefault="00FF7E82" w:rsidP="00FF7E82">
            <w:pPr>
              <w:spacing w:before="120" w:after="120"/>
              <w:ind w:left="274" w:right="274"/>
              <w:rPr>
                <w:rFonts w:ascii="Open Sans" w:eastAsia="Open Sans" w:hAnsi="Open Sans" w:cs="Times New Roman"/>
                <w:color w:val="404040"/>
              </w:rPr>
            </w:pPr>
            <w:r w:rsidRPr="00FF7E82">
              <w:rPr>
                <w:rFonts w:ascii="Open Sans" w:eastAsia="Open Sans" w:hAnsi="Open Sans" w:cs="Times New Roman"/>
                <w:color w:val="404040"/>
              </w:rPr>
              <w:t>It is the act of creating a snapshot</w:t>
            </w:r>
            <w:ins w:id="15583" w:author="Chantelle Dubois Nishiyama" w:date="2020-02-19T23:14:00Z">
              <w:r w:rsidR="00F40ACB">
                <w:rPr>
                  <w:rFonts w:ascii="Open Sans" w:eastAsia="Open Sans" w:hAnsi="Open Sans" w:cs="Times New Roman"/>
                  <w:color w:val="404040"/>
                </w:rPr>
                <w:t>.</w:t>
              </w:r>
            </w:ins>
          </w:p>
          <w:p w14:paraId="5FE01BD8" w14:textId="77777777" w:rsidR="00FF7E82" w:rsidRPr="00FF7E82" w:rsidRDefault="00FF7E82" w:rsidP="00FF7E82">
            <w:pPr>
              <w:spacing w:before="120" w:after="120"/>
              <w:ind w:left="274" w:right="274"/>
              <w:rPr>
                <w:rFonts w:ascii="Open Sans" w:eastAsia="Open Sans" w:hAnsi="Open Sans" w:cs="Times New Roman"/>
                <w:color w:val="404040"/>
              </w:rPr>
            </w:pPr>
            <w:r w:rsidRPr="00FF7E82">
              <w:rPr>
                <w:rFonts w:ascii="Open Sans" w:eastAsia="Open Sans" w:hAnsi="Open Sans" w:cs="Times New Roman"/>
                <w:color w:val="404040"/>
              </w:rPr>
              <w:t>commit contains three pieces of information:</w:t>
            </w:r>
          </w:p>
          <w:p w14:paraId="33990AFB" w14:textId="0DFCA9C3" w:rsidR="00FF7E82" w:rsidRPr="00FF7E82" w:rsidRDefault="00F40ACB" w:rsidP="00FF7E82">
            <w:pPr>
              <w:numPr>
                <w:ilvl w:val="0"/>
                <w:numId w:val="91"/>
              </w:numPr>
              <w:spacing w:before="120" w:after="120"/>
              <w:ind w:right="274"/>
              <w:rPr>
                <w:rFonts w:ascii="Open Sans" w:eastAsia="Open Sans" w:hAnsi="Open Sans" w:cs="Times New Roman"/>
                <w:color w:val="404040"/>
              </w:rPr>
            </w:pPr>
            <w:ins w:id="15584" w:author="Chantelle Dubois Nishiyama" w:date="2020-02-19T23:14:00Z">
              <w:r>
                <w:rPr>
                  <w:rFonts w:ascii="Open Sans" w:eastAsia="Open Sans" w:hAnsi="Open Sans" w:cs="Times New Roman"/>
                  <w:color w:val="404040"/>
                </w:rPr>
                <w:t>I</w:t>
              </w:r>
            </w:ins>
            <w:del w:id="15585" w:author="Chantelle Dubois Nishiyama" w:date="2020-02-19T23:14:00Z">
              <w:r w:rsidR="00FF7E82" w:rsidRPr="00FF7E82" w:rsidDel="00F40ACB">
                <w:rPr>
                  <w:rFonts w:ascii="Open Sans" w:eastAsia="Open Sans" w:hAnsi="Open Sans" w:cs="Times New Roman"/>
                  <w:color w:val="404040"/>
                </w:rPr>
                <w:delText>i</w:delText>
              </w:r>
            </w:del>
            <w:r w:rsidR="00FF7E82" w:rsidRPr="00FF7E82">
              <w:rPr>
                <w:rFonts w:ascii="Open Sans" w:eastAsia="Open Sans" w:hAnsi="Open Sans" w:cs="Times New Roman"/>
                <w:color w:val="404040"/>
              </w:rPr>
              <w:t xml:space="preserve">nformation about how the files changed </w:t>
            </w:r>
            <w:del w:id="15586" w:author="Chantelle Dubois Nishiyama" w:date="2020-02-19T23:14:00Z">
              <w:r w:rsidR="00FF7E82" w:rsidRPr="00FF7E82" w:rsidDel="00F40ACB">
                <w:rPr>
                  <w:rFonts w:ascii="Open Sans" w:eastAsia="Open Sans" w:hAnsi="Open Sans" w:cs="Times New Roman"/>
                  <w:color w:val="404040"/>
                </w:rPr>
                <w:delText xml:space="preserve">from </w:delText>
              </w:r>
            </w:del>
            <w:r w:rsidR="00FF7E82" w:rsidRPr="00FF7E82">
              <w:rPr>
                <w:rFonts w:ascii="Open Sans" w:eastAsia="Open Sans" w:hAnsi="Open Sans" w:cs="Times New Roman"/>
                <w:color w:val="404040"/>
              </w:rPr>
              <w:t>previously</w:t>
            </w:r>
            <w:ins w:id="15587" w:author="Chantelle Dubois Nishiyama" w:date="2020-02-19T23:14:00Z">
              <w:r>
                <w:rPr>
                  <w:rFonts w:ascii="Open Sans" w:eastAsia="Open Sans" w:hAnsi="Open Sans" w:cs="Times New Roman"/>
                  <w:color w:val="404040"/>
                </w:rPr>
                <w:t>.</w:t>
              </w:r>
            </w:ins>
          </w:p>
          <w:p w14:paraId="11470D0A" w14:textId="77777777" w:rsidR="00FF7E82" w:rsidRPr="00FF7E82" w:rsidRDefault="00FF7E82" w:rsidP="00FF7E82">
            <w:pPr>
              <w:numPr>
                <w:ilvl w:val="0"/>
                <w:numId w:val="91"/>
              </w:numPr>
              <w:spacing w:before="120" w:after="120"/>
              <w:ind w:right="274"/>
              <w:rPr>
                <w:rFonts w:ascii="Open Sans" w:eastAsia="Open Sans" w:hAnsi="Open Sans" w:cs="Times New Roman"/>
                <w:color w:val="404040"/>
              </w:rPr>
            </w:pPr>
            <w:r w:rsidRPr="00FF7E82">
              <w:rPr>
                <w:rFonts w:ascii="Open Sans" w:eastAsia="Open Sans" w:hAnsi="Open Sans" w:cs="Times New Roman"/>
                <w:color w:val="404040"/>
              </w:rPr>
              <w:t>A reference to the commit that came before it.</w:t>
            </w:r>
          </w:p>
          <w:p w14:paraId="6DCBE18B" w14:textId="77777777" w:rsidR="00FF7E82" w:rsidRPr="00FF7E82" w:rsidRDefault="00FF7E82" w:rsidP="00FF7E82">
            <w:pPr>
              <w:numPr>
                <w:ilvl w:val="0"/>
                <w:numId w:val="91"/>
              </w:numPr>
              <w:spacing w:before="120" w:after="120"/>
              <w:ind w:right="274"/>
              <w:rPr>
                <w:rFonts w:ascii="Open Sans Semibold" w:eastAsia="Open Sans" w:hAnsi="Open Sans Semibold" w:cs="Open Sans Semibold"/>
                <w:color w:val="404040"/>
                <w:sz w:val="24"/>
                <w:szCs w:val="24"/>
              </w:rPr>
            </w:pPr>
            <w:r w:rsidRPr="00FF7E82">
              <w:rPr>
                <w:rFonts w:ascii="Open Sans" w:eastAsia="Open Sans" w:hAnsi="Open Sans" w:cs="Times New Roman"/>
                <w:color w:val="404040"/>
              </w:rPr>
              <w:t>A commit ID or hash</w:t>
            </w:r>
          </w:p>
        </w:tc>
      </w:tr>
    </w:tbl>
    <w:p w14:paraId="105D485A" w14:textId="77777777" w:rsidR="00FF7E82" w:rsidRPr="00FF7E82" w:rsidRDefault="00FF7E82" w:rsidP="00FF7E82">
      <w:pPr>
        <w:spacing w:after="0" w:line="240" w:lineRule="auto"/>
        <w:rPr>
          <w:rFonts w:ascii="Open Sans" w:eastAsia="Open Sans" w:hAnsi="Open Sans" w:cs="Times New Roman"/>
          <w:color w:val="404040"/>
        </w:rPr>
      </w:pPr>
    </w:p>
    <w:p w14:paraId="65AD6B6D" w14:textId="77777777" w:rsidR="00FF7E82" w:rsidRPr="00FF7E82" w:rsidRDefault="00FF7E82" w:rsidP="00FF7E82">
      <w:pPr>
        <w:spacing w:after="0" w:line="240" w:lineRule="auto"/>
        <w:rPr>
          <w:rFonts w:ascii="Open Sans" w:eastAsia="Open Sans" w:hAnsi="Open Sans" w:cs="Times New Roman"/>
          <w:color w:val="404040"/>
        </w:rPr>
      </w:pPr>
    </w:p>
    <w:tbl>
      <w:tblPr>
        <w:tblStyle w:val="TableGrid12"/>
        <w:tblW w:w="104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90"/>
        <w:gridCol w:w="1350"/>
        <w:gridCol w:w="9000"/>
      </w:tblGrid>
      <w:tr w:rsidR="00FF7E82" w:rsidRPr="00FF7E82" w14:paraId="19A3E183" w14:textId="77777777" w:rsidTr="00B240BC">
        <w:trPr>
          <w:trHeight w:val="638"/>
        </w:trPr>
        <w:tc>
          <w:tcPr>
            <w:tcW w:w="90" w:type="dxa"/>
            <w:shd w:val="clear" w:color="auto" w:fill="00B0F0"/>
            <w:vAlign w:val="center"/>
          </w:tcPr>
          <w:p w14:paraId="48FF206B" w14:textId="77777777" w:rsidR="00FF7E82" w:rsidRPr="00FF7E82" w:rsidRDefault="00FF7E82" w:rsidP="00FF7E82">
            <w:pPr>
              <w:spacing w:before="120" w:after="120"/>
              <w:rPr>
                <w:rFonts w:ascii="Open Sans" w:eastAsia="Open Sans" w:hAnsi="Open Sans" w:cs="Times New Roman"/>
                <w:color w:val="404040"/>
              </w:rPr>
            </w:pPr>
          </w:p>
        </w:tc>
        <w:tc>
          <w:tcPr>
            <w:tcW w:w="1350" w:type="dxa"/>
            <w:shd w:val="clear" w:color="auto" w:fill="D5F4FF"/>
            <w:vAlign w:val="center"/>
          </w:tcPr>
          <w:p w14:paraId="7E8B9151" w14:textId="77777777" w:rsidR="00FF7E82" w:rsidRPr="00FF7E82" w:rsidRDefault="00FF7E82" w:rsidP="00FF7E82">
            <w:pPr>
              <w:spacing w:before="120" w:after="120"/>
              <w:jc w:val="center"/>
              <w:rPr>
                <w:rFonts w:ascii="FontAwesome" w:eastAsia="Open Sans" w:hAnsi="FontAwesome" w:cs="Times New Roman"/>
                <w:color w:val="00B0F0"/>
                <w:sz w:val="120"/>
                <w:szCs w:val="120"/>
              </w:rPr>
            </w:pPr>
            <w:r w:rsidRPr="00FF7E82">
              <w:rPr>
                <w:rFonts w:ascii="FontAwesome" w:eastAsia="Open Sans" w:hAnsi="FontAwesome" w:cs="Times New Roman"/>
                <w:color w:val="00B0F0"/>
                <w:sz w:val="120"/>
                <w:szCs w:val="120"/>
              </w:rPr>
              <w:t></w:t>
            </w:r>
          </w:p>
        </w:tc>
        <w:tc>
          <w:tcPr>
            <w:tcW w:w="9000" w:type="dxa"/>
            <w:shd w:val="clear" w:color="auto" w:fill="D5F4FF"/>
            <w:vAlign w:val="center"/>
          </w:tcPr>
          <w:p w14:paraId="4B52D892" w14:textId="77777777" w:rsidR="00FF7E82" w:rsidRPr="00FF7E82" w:rsidRDefault="00FF7E82" w:rsidP="00FF7E82">
            <w:pPr>
              <w:spacing w:before="120" w:after="120"/>
              <w:ind w:right="274"/>
              <w:rPr>
                <w:rFonts w:ascii="Open Sans Semibold" w:eastAsia="Open Sans" w:hAnsi="Open Sans Semibold" w:cs="Open Sans Semibold"/>
                <w:color w:val="404040"/>
                <w:sz w:val="24"/>
                <w:szCs w:val="24"/>
              </w:rPr>
            </w:pPr>
            <w:r w:rsidRPr="00FF7E82">
              <w:rPr>
                <w:rFonts w:ascii="Open Sans Semibold" w:eastAsia="Open Sans" w:hAnsi="Open Sans Semibold" w:cs="Open Sans Semibold"/>
                <w:color w:val="404040"/>
                <w:sz w:val="24"/>
                <w:szCs w:val="24"/>
              </w:rPr>
              <w:t xml:space="preserve">Repository </w:t>
            </w:r>
          </w:p>
          <w:p w14:paraId="444B3487" w14:textId="5DE08CBF" w:rsidR="00FF7E82" w:rsidRPr="00FF7E82" w:rsidRDefault="00FF7E82" w:rsidP="00FF7E82">
            <w:pPr>
              <w:spacing w:before="120" w:after="120"/>
              <w:ind w:right="274"/>
              <w:rPr>
                <w:rFonts w:ascii="Open Sans" w:eastAsia="Open Sans" w:hAnsi="Open Sans" w:cs="Times New Roman"/>
                <w:color w:val="404040"/>
              </w:rPr>
            </w:pPr>
            <w:r w:rsidRPr="00FF7E82">
              <w:rPr>
                <w:rFonts w:ascii="Open Sans" w:eastAsia="Open Sans" w:hAnsi="Open Sans" w:cs="Times New Roman"/>
                <w:color w:val="404040"/>
              </w:rPr>
              <w:t>A collection of all the files, and the history of those file</w:t>
            </w:r>
            <w:ins w:id="15588" w:author="Chantelle Dubois Nishiyama" w:date="2020-02-19T23:14:00Z">
              <w:r w:rsidR="00F40ACB">
                <w:rPr>
                  <w:rFonts w:ascii="Open Sans" w:eastAsia="Open Sans" w:hAnsi="Open Sans" w:cs="Times New Roman"/>
                  <w:color w:val="404040"/>
                </w:rPr>
                <w:t xml:space="preserve">s; </w:t>
              </w:r>
            </w:ins>
            <w:del w:id="15589" w:author="Chantelle Dubois Nishiyama" w:date="2020-02-19T23:14:00Z">
              <w:r w:rsidRPr="00FF7E82" w:rsidDel="00F40ACB">
                <w:rPr>
                  <w:rFonts w:ascii="Open Sans" w:eastAsia="Open Sans" w:hAnsi="Open Sans" w:cs="Times New Roman"/>
                  <w:color w:val="404040"/>
                </w:rPr>
                <w:delText xml:space="preserve">s, </w:delText>
              </w:r>
            </w:del>
            <w:r w:rsidRPr="00FF7E82">
              <w:rPr>
                <w:rFonts w:ascii="Open Sans" w:eastAsia="Open Sans" w:hAnsi="Open Sans" w:cs="Times New Roman"/>
                <w:color w:val="404040"/>
              </w:rPr>
              <w:t>it consists of all your commits.</w:t>
            </w:r>
          </w:p>
          <w:p w14:paraId="142AF091" w14:textId="77777777" w:rsidR="00FF7E82" w:rsidRPr="00FF7E82" w:rsidRDefault="00FF7E82" w:rsidP="00FF7E82">
            <w:pPr>
              <w:spacing w:before="120" w:after="120"/>
              <w:ind w:right="274"/>
              <w:rPr>
                <w:rFonts w:ascii="Open Sans" w:eastAsia="Open Sans" w:hAnsi="Open Sans" w:cs="Times New Roman"/>
                <w:color w:val="404040"/>
              </w:rPr>
            </w:pPr>
            <w:r w:rsidRPr="00FF7E82">
              <w:rPr>
                <w:rFonts w:ascii="Open Sans" w:eastAsia="Open Sans" w:hAnsi="Open Sans" w:cs="Times New Roman"/>
                <w:color w:val="404040"/>
              </w:rPr>
              <w:t>Repository can be on a local machine or a remote server like GitHub.</w:t>
            </w:r>
          </w:p>
          <w:p w14:paraId="4E5BB621" w14:textId="77777777" w:rsidR="00FF7E82" w:rsidRPr="00FF7E82" w:rsidRDefault="00FF7E82" w:rsidP="00FF7E82">
            <w:pPr>
              <w:spacing w:before="120" w:after="120"/>
              <w:ind w:right="274"/>
              <w:rPr>
                <w:rFonts w:ascii="Open Sans Semibold" w:eastAsia="Open Sans" w:hAnsi="Open Sans Semibold" w:cs="Open Sans Semibold"/>
                <w:color w:val="404040"/>
                <w:sz w:val="24"/>
                <w:szCs w:val="24"/>
              </w:rPr>
            </w:pPr>
            <w:r w:rsidRPr="00FF7E82">
              <w:rPr>
                <w:rFonts w:ascii="Open Sans Semibold" w:eastAsia="Open Sans" w:hAnsi="Open Sans Semibold" w:cs="Open Sans Semibold"/>
                <w:color w:val="404040"/>
                <w:sz w:val="24"/>
                <w:szCs w:val="24"/>
              </w:rPr>
              <w:t>Note:</w:t>
            </w:r>
          </w:p>
          <w:p w14:paraId="2F66E675" w14:textId="0C24DD72" w:rsidR="00FF7E82" w:rsidRPr="00FF7E82" w:rsidRDefault="00FF7E82" w:rsidP="00FF7E82">
            <w:pPr>
              <w:spacing w:before="120" w:after="120"/>
              <w:ind w:right="274"/>
              <w:rPr>
                <w:rFonts w:ascii="Open Sans Semibold" w:eastAsia="Open Sans" w:hAnsi="Open Sans Semibold" w:cs="Open Sans Semibold"/>
                <w:color w:val="404040"/>
                <w:sz w:val="24"/>
                <w:szCs w:val="24"/>
              </w:rPr>
            </w:pPr>
            <w:r w:rsidRPr="00FF7E82">
              <w:rPr>
                <w:rFonts w:ascii="Open Sans" w:eastAsia="Open Sans" w:hAnsi="Open Sans" w:cs="Times New Roman"/>
                <w:color w:val="404040"/>
              </w:rPr>
              <w:t>Repository sometimes called repo for short</w:t>
            </w:r>
            <w:ins w:id="15590" w:author="Chantelle Dubois Nishiyama" w:date="2020-02-19T23:14:00Z">
              <w:r w:rsidR="00F40ACB">
                <w:rPr>
                  <w:rFonts w:ascii="Open Sans" w:eastAsia="Open Sans" w:hAnsi="Open Sans" w:cs="Times New Roman"/>
                  <w:color w:val="404040"/>
                </w:rPr>
                <w:t>.</w:t>
              </w:r>
            </w:ins>
          </w:p>
        </w:tc>
      </w:tr>
    </w:tbl>
    <w:p w14:paraId="3F0F0B3F" w14:textId="77777777" w:rsidR="00FF7E82" w:rsidRPr="00FF7E82" w:rsidRDefault="00FF7E82" w:rsidP="00FF7E82">
      <w:pPr>
        <w:spacing w:after="0" w:line="240" w:lineRule="auto"/>
        <w:rPr>
          <w:rFonts w:ascii="Open Sans" w:eastAsia="Open Sans" w:hAnsi="Open Sans" w:cs="Times New Roman"/>
          <w:color w:val="404040"/>
        </w:rPr>
      </w:pPr>
    </w:p>
    <w:p w14:paraId="3F2F539E" w14:textId="77777777" w:rsidR="00FF7E82" w:rsidRPr="00FF7E82" w:rsidRDefault="00FF7E82" w:rsidP="00FF7E82">
      <w:pPr>
        <w:spacing w:after="0" w:line="240" w:lineRule="auto"/>
        <w:rPr>
          <w:rFonts w:ascii="Open Sans" w:eastAsia="Open Sans" w:hAnsi="Open Sans" w:cs="Times New Roman"/>
          <w:color w:val="404040"/>
        </w:rPr>
      </w:pPr>
    </w:p>
    <w:p w14:paraId="15A7A52D" w14:textId="77777777" w:rsidR="00FF7E82" w:rsidRPr="00FF7E82" w:rsidRDefault="00FF7E82" w:rsidP="00FF7E82">
      <w:pPr>
        <w:spacing w:after="0" w:line="240" w:lineRule="auto"/>
        <w:rPr>
          <w:rFonts w:ascii="Open Sans" w:eastAsia="Open Sans" w:hAnsi="Open Sans" w:cs="Times New Roman"/>
          <w:color w:val="404040"/>
        </w:rPr>
      </w:pPr>
    </w:p>
    <w:tbl>
      <w:tblPr>
        <w:tblStyle w:val="TableGrid12"/>
        <w:tblW w:w="104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90"/>
        <w:gridCol w:w="1350"/>
        <w:gridCol w:w="9000"/>
      </w:tblGrid>
      <w:tr w:rsidR="00FF7E82" w:rsidRPr="00FF7E82" w14:paraId="3FAD6FCC" w14:textId="77777777" w:rsidTr="00B240BC">
        <w:trPr>
          <w:trHeight w:val="638"/>
        </w:trPr>
        <w:tc>
          <w:tcPr>
            <w:tcW w:w="90" w:type="dxa"/>
            <w:shd w:val="clear" w:color="auto" w:fill="00B0F0"/>
            <w:vAlign w:val="center"/>
          </w:tcPr>
          <w:p w14:paraId="5B785B7B" w14:textId="77777777" w:rsidR="00FF7E82" w:rsidRPr="00FF7E82" w:rsidRDefault="00FF7E82" w:rsidP="00FF7E82">
            <w:pPr>
              <w:spacing w:before="120" w:after="120"/>
              <w:rPr>
                <w:rFonts w:ascii="Open Sans" w:eastAsia="Open Sans" w:hAnsi="Open Sans" w:cs="Times New Roman"/>
                <w:color w:val="404040"/>
              </w:rPr>
            </w:pPr>
          </w:p>
        </w:tc>
        <w:tc>
          <w:tcPr>
            <w:tcW w:w="1350" w:type="dxa"/>
            <w:shd w:val="clear" w:color="auto" w:fill="D5F4FF"/>
            <w:vAlign w:val="center"/>
          </w:tcPr>
          <w:p w14:paraId="335A5700" w14:textId="77777777" w:rsidR="00FF7E82" w:rsidRPr="00FF7E82" w:rsidRDefault="00FF7E82" w:rsidP="00FF7E82">
            <w:pPr>
              <w:spacing w:before="120" w:after="120"/>
              <w:jc w:val="center"/>
              <w:rPr>
                <w:rFonts w:ascii="FontAwesome" w:eastAsia="Open Sans" w:hAnsi="FontAwesome" w:cs="Times New Roman"/>
                <w:color w:val="00B0F0"/>
                <w:sz w:val="120"/>
                <w:szCs w:val="120"/>
              </w:rPr>
            </w:pPr>
            <w:r w:rsidRPr="00FF7E82">
              <w:rPr>
                <w:rFonts w:ascii="FontAwesome" w:eastAsia="Open Sans" w:hAnsi="FontAwesome" w:cs="Times New Roman"/>
                <w:color w:val="00B0F0"/>
                <w:sz w:val="120"/>
                <w:szCs w:val="120"/>
              </w:rPr>
              <w:t></w:t>
            </w:r>
          </w:p>
        </w:tc>
        <w:tc>
          <w:tcPr>
            <w:tcW w:w="9000" w:type="dxa"/>
            <w:shd w:val="clear" w:color="auto" w:fill="D5F4FF"/>
            <w:vAlign w:val="center"/>
          </w:tcPr>
          <w:p w14:paraId="2BC86242" w14:textId="77777777" w:rsidR="00FF7E82" w:rsidRPr="00FF7E82" w:rsidRDefault="00FF7E82" w:rsidP="00FF7E82">
            <w:pPr>
              <w:spacing w:before="120" w:after="120"/>
              <w:ind w:right="274"/>
              <w:rPr>
                <w:rFonts w:ascii="Open Sans Semibold" w:eastAsia="Open Sans" w:hAnsi="Open Sans Semibold" w:cs="Open Sans Semibold"/>
                <w:color w:val="404040"/>
                <w:sz w:val="24"/>
                <w:szCs w:val="24"/>
              </w:rPr>
            </w:pPr>
            <w:r w:rsidRPr="00FF7E82">
              <w:rPr>
                <w:rFonts w:ascii="Open Sans Semibold" w:eastAsia="Open Sans" w:hAnsi="Open Sans Semibold" w:cs="Open Sans Semibold"/>
                <w:color w:val="404040"/>
                <w:sz w:val="24"/>
                <w:szCs w:val="24"/>
              </w:rPr>
              <w:t xml:space="preserve">Pull </w:t>
            </w:r>
          </w:p>
          <w:p w14:paraId="416E4DDA" w14:textId="34E908C9" w:rsidR="00FF7E82" w:rsidRPr="00FF7E82" w:rsidRDefault="00FF7E82" w:rsidP="00FF7E82">
            <w:pPr>
              <w:spacing w:before="120" w:after="120"/>
              <w:ind w:right="274"/>
              <w:rPr>
                <w:rFonts w:ascii="Open Sans Semibold" w:eastAsia="Open Sans" w:hAnsi="Open Sans Semibold" w:cs="Open Sans Semibold"/>
                <w:color w:val="404040"/>
                <w:sz w:val="24"/>
                <w:szCs w:val="24"/>
              </w:rPr>
            </w:pPr>
            <w:r w:rsidRPr="00FF7E82">
              <w:rPr>
                <w:rFonts w:ascii="Open Sans" w:eastAsia="Open Sans" w:hAnsi="Open Sans" w:cs="Times New Roman"/>
                <w:color w:val="404040"/>
              </w:rPr>
              <w:t>Downloading commits that don</w:t>
            </w:r>
            <w:ins w:id="15591" w:author="Chantelle Dubois Nishiyama" w:date="2020-02-19T23:14:00Z">
              <w:r w:rsidR="00F40ACB">
                <w:rPr>
                  <w:rFonts w:ascii="Open Sans" w:eastAsia="Open Sans" w:hAnsi="Open Sans" w:cs="Times New Roman"/>
                  <w:color w:val="404040"/>
                </w:rPr>
                <w:t xml:space="preserve"> not</w:t>
              </w:r>
            </w:ins>
            <w:del w:id="15592" w:author="Chantelle Dubois Nishiyama" w:date="2020-02-19T23:14:00Z">
              <w:r w:rsidRPr="00FF7E82" w:rsidDel="00F40ACB">
                <w:rPr>
                  <w:rFonts w:ascii="Open Sans" w:eastAsia="Open Sans" w:hAnsi="Open Sans" w:cs="Times New Roman"/>
                  <w:color w:val="404040"/>
                </w:rPr>
                <w:delText>’t</w:delText>
              </w:r>
            </w:del>
            <w:r w:rsidRPr="00FF7E82">
              <w:rPr>
                <w:rFonts w:ascii="Open Sans" w:eastAsia="Open Sans" w:hAnsi="Open Sans" w:cs="Times New Roman"/>
                <w:color w:val="404040"/>
              </w:rPr>
              <w:t xml:space="preserve"> exist on your machine from a remote server.</w:t>
            </w:r>
          </w:p>
        </w:tc>
      </w:tr>
    </w:tbl>
    <w:p w14:paraId="7BA6C983" w14:textId="77777777" w:rsidR="00FF7E82" w:rsidRPr="00FF7E82" w:rsidRDefault="00FF7E82" w:rsidP="00FF7E82">
      <w:pPr>
        <w:spacing w:after="0" w:line="240" w:lineRule="auto"/>
        <w:rPr>
          <w:rFonts w:ascii="Open Sans" w:eastAsia="Open Sans" w:hAnsi="Open Sans" w:cs="Times New Roman"/>
          <w:color w:val="404040"/>
        </w:rPr>
      </w:pPr>
    </w:p>
    <w:p w14:paraId="488D8FB7" w14:textId="77777777" w:rsidR="00FF7E82" w:rsidRPr="00FF7E82" w:rsidRDefault="00FF7E82" w:rsidP="00FF7E82">
      <w:pPr>
        <w:spacing w:after="0" w:line="240" w:lineRule="auto"/>
        <w:rPr>
          <w:rFonts w:ascii="Open Sans" w:eastAsia="Open Sans" w:hAnsi="Open Sans" w:cs="Times New Roman"/>
          <w:color w:val="404040"/>
        </w:rPr>
      </w:pPr>
    </w:p>
    <w:tbl>
      <w:tblPr>
        <w:tblStyle w:val="TableGrid12"/>
        <w:tblW w:w="104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90"/>
        <w:gridCol w:w="1350"/>
        <w:gridCol w:w="9000"/>
      </w:tblGrid>
      <w:tr w:rsidR="00FF7E82" w:rsidRPr="00FF7E82" w14:paraId="58391924" w14:textId="77777777" w:rsidTr="00B240BC">
        <w:trPr>
          <w:trHeight w:val="638"/>
        </w:trPr>
        <w:tc>
          <w:tcPr>
            <w:tcW w:w="90" w:type="dxa"/>
            <w:shd w:val="clear" w:color="auto" w:fill="00B0F0"/>
            <w:vAlign w:val="center"/>
          </w:tcPr>
          <w:p w14:paraId="79CF3352" w14:textId="77777777" w:rsidR="00FF7E82" w:rsidRPr="00FF7E82" w:rsidRDefault="00FF7E82" w:rsidP="00FF7E82">
            <w:pPr>
              <w:spacing w:before="120" w:after="120"/>
              <w:rPr>
                <w:rFonts w:ascii="Open Sans" w:eastAsia="Open Sans" w:hAnsi="Open Sans" w:cs="Times New Roman"/>
                <w:color w:val="404040"/>
              </w:rPr>
            </w:pPr>
          </w:p>
        </w:tc>
        <w:tc>
          <w:tcPr>
            <w:tcW w:w="1350" w:type="dxa"/>
            <w:shd w:val="clear" w:color="auto" w:fill="D5F4FF"/>
            <w:vAlign w:val="center"/>
          </w:tcPr>
          <w:p w14:paraId="1CF0DACF" w14:textId="77777777" w:rsidR="00FF7E82" w:rsidRPr="00FF7E82" w:rsidRDefault="00FF7E82" w:rsidP="00FF7E82">
            <w:pPr>
              <w:spacing w:before="120" w:after="120"/>
              <w:jc w:val="center"/>
              <w:rPr>
                <w:rFonts w:ascii="FontAwesome" w:eastAsia="Open Sans" w:hAnsi="FontAwesome" w:cs="Times New Roman"/>
                <w:color w:val="00B0F0"/>
                <w:sz w:val="120"/>
                <w:szCs w:val="120"/>
              </w:rPr>
            </w:pPr>
            <w:r w:rsidRPr="00FF7E82">
              <w:rPr>
                <w:rFonts w:ascii="FontAwesome" w:eastAsia="Open Sans" w:hAnsi="FontAwesome" w:cs="Times New Roman"/>
                <w:color w:val="00B0F0"/>
                <w:sz w:val="120"/>
                <w:szCs w:val="120"/>
              </w:rPr>
              <w:t></w:t>
            </w:r>
          </w:p>
        </w:tc>
        <w:tc>
          <w:tcPr>
            <w:tcW w:w="9000" w:type="dxa"/>
            <w:shd w:val="clear" w:color="auto" w:fill="D5F4FF"/>
            <w:vAlign w:val="center"/>
          </w:tcPr>
          <w:p w14:paraId="5F070127" w14:textId="77777777" w:rsidR="00FF7E82" w:rsidRPr="00FF7E82" w:rsidRDefault="00FF7E82" w:rsidP="00FF7E82">
            <w:pPr>
              <w:spacing w:before="120" w:after="120"/>
              <w:ind w:right="274"/>
              <w:rPr>
                <w:rFonts w:ascii="Open Sans Semibold" w:eastAsia="Open Sans" w:hAnsi="Open Sans Semibold" w:cs="Open Sans Semibold"/>
                <w:color w:val="404040"/>
                <w:sz w:val="24"/>
                <w:szCs w:val="24"/>
              </w:rPr>
            </w:pPr>
            <w:r w:rsidRPr="00FF7E82">
              <w:rPr>
                <w:rFonts w:ascii="Open Sans Semibold" w:eastAsia="Open Sans" w:hAnsi="Open Sans Semibold" w:cs="Open Sans Semibold"/>
                <w:color w:val="404040"/>
                <w:sz w:val="24"/>
                <w:szCs w:val="24"/>
              </w:rPr>
              <w:t xml:space="preserve">Branch </w:t>
            </w:r>
          </w:p>
          <w:p w14:paraId="2AC419B9" w14:textId="77777777" w:rsidR="00FF7E82" w:rsidRPr="00FF7E82" w:rsidRDefault="00FF7E82" w:rsidP="00FF7E82">
            <w:pPr>
              <w:spacing w:before="120" w:after="120"/>
              <w:ind w:right="274"/>
              <w:rPr>
                <w:rFonts w:ascii="Open Sans" w:eastAsia="Open Sans" w:hAnsi="Open Sans" w:cs="Open Sans"/>
                <w:color w:val="404040"/>
                <w:sz w:val="24"/>
                <w:szCs w:val="24"/>
              </w:rPr>
            </w:pPr>
            <w:r w:rsidRPr="00FF7E82">
              <w:rPr>
                <w:rFonts w:ascii="Open Sans" w:eastAsia="Open Sans" w:hAnsi="Open Sans" w:cs="Open Sans"/>
                <w:color w:val="404040"/>
                <w:sz w:val="24"/>
                <w:szCs w:val="24"/>
              </w:rPr>
              <w:t>It is a place where commits live in.</w:t>
            </w:r>
          </w:p>
          <w:p w14:paraId="401B9EE8" w14:textId="24548BF4" w:rsidR="00FF7E82" w:rsidRPr="00FF7E82" w:rsidRDefault="00FF7E82" w:rsidP="00FF7E82">
            <w:pPr>
              <w:spacing w:before="120" w:after="120"/>
              <w:ind w:right="274"/>
              <w:rPr>
                <w:rFonts w:ascii="Open Sans" w:eastAsia="Open Sans" w:hAnsi="Open Sans" w:cs="Open Sans"/>
                <w:color w:val="404040"/>
                <w:sz w:val="24"/>
                <w:szCs w:val="24"/>
              </w:rPr>
            </w:pPr>
            <w:r w:rsidRPr="00FF7E82">
              <w:rPr>
                <w:rFonts w:ascii="Open Sans" w:eastAsia="Open Sans" w:hAnsi="Open Sans" w:cs="Open Sans"/>
                <w:color w:val="404040"/>
                <w:sz w:val="24"/>
                <w:szCs w:val="24"/>
              </w:rPr>
              <w:t>A project can ha</w:t>
            </w:r>
            <w:ins w:id="15593" w:author="Chantelle Dubois Nishiyama" w:date="2020-02-19T23:15:00Z">
              <w:r w:rsidR="00F40ACB">
                <w:rPr>
                  <w:rFonts w:ascii="Open Sans" w:eastAsia="Open Sans" w:hAnsi="Open Sans" w:cs="Open Sans"/>
                  <w:color w:val="404040"/>
                  <w:sz w:val="24"/>
                  <w:szCs w:val="24"/>
                </w:rPr>
                <w:t>ve</w:t>
              </w:r>
            </w:ins>
            <w:del w:id="15594" w:author="Chantelle Dubois Nishiyama" w:date="2020-02-19T23:15:00Z">
              <w:r w:rsidRPr="00FF7E82" w:rsidDel="00F40ACB">
                <w:rPr>
                  <w:rFonts w:ascii="Open Sans" w:eastAsia="Open Sans" w:hAnsi="Open Sans" w:cs="Open Sans"/>
                  <w:color w:val="404040"/>
                  <w:sz w:val="24"/>
                  <w:szCs w:val="24"/>
                </w:rPr>
                <w:delText>s</w:delText>
              </w:r>
            </w:del>
            <w:r w:rsidRPr="00FF7E82">
              <w:rPr>
                <w:rFonts w:ascii="Open Sans" w:eastAsia="Open Sans" w:hAnsi="Open Sans" w:cs="Open Sans"/>
                <w:color w:val="404040"/>
                <w:sz w:val="24"/>
                <w:szCs w:val="24"/>
              </w:rPr>
              <w:t xml:space="preserve"> many branches. The main branch in a repository is called the master branch.</w:t>
            </w:r>
          </w:p>
          <w:p w14:paraId="7EABF5CE" w14:textId="77777777" w:rsidR="00FF7E82" w:rsidRPr="00FF7E82" w:rsidRDefault="00FF7E82" w:rsidP="00FF7E82">
            <w:pPr>
              <w:spacing w:before="120" w:after="120"/>
              <w:ind w:right="274"/>
              <w:rPr>
                <w:rFonts w:ascii="Open Sans" w:eastAsia="Open Sans" w:hAnsi="Open Sans" w:cs="Open Sans"/>
                <w:color w:val="404040"/>
                <w:sz w:val="24"/>
                <w:szCs w:val="24"/>
              </w:rPr>
            </w:pPr>
            <w:r w:rsidRPr="00FF7E82">
              <w:rPr>
                <w:rFonts w:ascii="Open Sans" w:eastAsia="Open Sans" w:hAnsi="Open Sans" w:cs="Open Sans"/>
                <w:color w:val="404040"/>
                <w:sz w:val="24"/>
                <w:szCs w:val="24"/>
              </w:rPr>
              <w:t>A project is a bunch of commits linked together that live on some branch contained in a repository.</w:t>
            </w:r>
          </w:p>
          <w:p w14:paraId="2601E3A3" w14:textId="77777777" w:rsidR="00FF7E82" w:rsidRPr="00FF7E82" w:rsidRDefault="00FF7E82" w:rsidP="00FF7E82">
            <w:pPr>
              <w:spacing w:before="120" w:after="120"/>
              <w:ind w:right="274"/>
              <w:rPr>
                <w:rFonts w:ascii="Open Sans Semibold" w:eastAsia="Open Sans" w:hAnsi="Open Sans Semibold" w:cs="Open Sans Semibold"/>
                <w:color w:val="404040"/>
                <w:sz w:val="24"/>
                <w:szCs w:val="24"/>
              </w:rPr>
            </w:pPr>
            <w:r w:rsidRPr="00FF7E82">
              <w:rPr>
                <w:rFonts w:ascii="Open Sans Semibold" w:eastAsia="Open Sans" w:hAnsi="Open Sans Semibold" w:cs="Open Sans Semibold"/>
                <w:color w:val="404040"/>
                <w:sz w:val="24"/>
                <w:szCs w:val="24"/>
              </w:rPr>
              <w:t>Hint:</w:t>
            </w:r>
          </w:p>
          <w:p w14:paraId="3186AB2C" w14:textId="32508FDD" w:rsidR="00FF7E82" w:rsidRPr="00FF7E82" w:rsidRDefault="00FF7E82" w:rsidP="00FF7E82">
            <w:pPr>
              <w:spacing w:before="120" w:after="120"/>
              <w:ind w:right="274"/>
              <w:rPr>
                <w:rFonts w:ascii="Open Sans" w:eastAsia="Open Sans" w:hAnsi="Open Sans" w:cs="Open Sans"/>
                <w:color w:val="404040"/>
                <w:sz w:val="24"/>
                <w:szCs w:val="24"/>
              </w:rPr>
            </w:pPr>
            <w:r w:rsidRPr="00FF7E82">
              <w:rPr>
                <w:rFonts w:ascii="Open Sans" w:eastAsia="Open Sans" w:hAnsi="Open Sans" w:cs="Open Sans"/>
                <w:color w:val="404040"/>
                <w:sz w:val="24"/>
                <w:szCs w:val="24"/>
              </w:rPr>
              <w:t xml:space="preserve">If you want to make a change to your project or add a new feature without </w:t>
            </w:r>
            <w:del w:id="15595" w:author="Chantelle Dubois Nishiyama" w:date="2020-02-19T23:15:00Z">
              <w:r w:rsidRPr="00FF7E82" w:rsidDel="00F40ACB">
                <w:rPr>
                  <w:rFonts w:ascii="Open Sans" w:eastAsia="Open Sans" w:hAnsi="Open Sans" w:cs="Open Sans"/>
                  <w:color w:val="404040"/>
                  <w:sz w:val="24"/>
                  <w:szCs w:val="24"/>
                </w:rPr>
                <w:delText xml:space="preserve">affecting </w:delText>
              </w:r>
            </w:del>
            <w:ins w:id="15596" w:author="Chantelle Dubois Nishiyama" w:date="2020-02-19T23:15:00Z">
              <w:r w:rsidR="00F40ACB">
                <w:rPr>
                  <w:rFonts w:ascii="Open Sans" w:eastAsia="Open Sans" w:hAnsi="Open Sans" w:cs="Open Sans"/>
                  <w:color w:val="404040"/>
                  <w:sz w:val="24"/>
                  <w:szCs w:val="24"/>
                </w:rPr>
                <w:t>effecting</w:t>
              </w:r>
              <w:r w:rsidR="00F40ACB" w:rsidRPr="00FF7E82">
                <w:rPr>
                  <w:rFonts w:ascii="Open Sans" w:eastAsia="Open Sans" w:hAnsi="Open Sans" w:cs="Open Sans"/>
                  <w:color w:val="404040"/>
                  <w:sz w:val="24"/>
                  <w:szCs w:val="24"/>
                </w:rPr>
                <w:t xml:space="preserve"> </w:t>
              </w:r>
            </w:ins>
            <w:r w:rsidRPr="00FF7E82">
              <w:rPr>
                <w:rFonts w:ascii="Open Sans" w:eastAsia="Open Sans" w:hAnsi="Open Sans" w:cs="Open Sans"/>
                <w:color w:val="404040"/>
                <w:sz w:val="24"/>
                <w:szCs w:val="24"/>
              </w:rPr>
              <w:t xml:space="preserve">it, add a branch. Your project won’t be </w:t>
            </w:r>
            <w:del w:id="15597" w:author="Chantelle Dubois Nishiyama" w:date="2020-02-19T23:15:00Z">
              <w:r w:rsidRPr="00FF7E82" w:rsidDel="00F40ACB">
                <w:rPr>
                  <w:rFonts w:ascii="Open Sans" w:eastAsia="Open Sans" w:hAnsi="Open Sans" w:cs="Open Sans"/>
                  <w:color w:val="404040"/>
                  <w:sz w:val="24"/>
                  <w:szCs w:val="24"/>
                </w:rPr>
                <w:delText>affected,</w:delText>
              </w:r>
            </w:del>
            <w:ins w:id="15598" w:author="Chantelle Dubois Nishiyama" w:date="2020-02-19T23:15:00Z">
              <w:r w:rsidR="00F40ACB">
                <w:rPr>
                  <w:rFonts w:ascii="Open Sans" w:eastAsia="Open Sans" w:hAnsi="Open Sans" w:cs="Open Sans"/>
                  <w:color w:val="404040"/>
                  <w:sz w:val="24"/>
                  <w:szCs w:val="24"/>
                </w:rPr>
                <w:t>effected</w:t>
              </w:r>
              <w:r w:rsidR="00F40ACB" w:rsidRPr="00FF7E82">
                <w:rPr>
                  <w:rFonts w:ascii="Open Sans" w:eastAsia="Open Sans" w:hAnsi="Open Sans" w:cs="Open Sans"/>
                  <w:color w:val="404040"/>
                  <w:sz w:val="24"/>
                  <w:szCs w:val="24"/>
                </w:rPr>
                <w:t>;</w:t>
              </w:r>
            </w:ins>
            <w:r w:rsidRPr="00FF7E82">
              <w:rPr>
                <w:rFonts w:ascii="Open Sans" w:eastAsia="Open Sans" w:hAnsi="Open Sans" w:cs="Open Sans"/>
                <w:color w:val="404040"/>
                <w:sz w:val="24"/>
                <w:szCs w:val="24"/>
              </w:rPr>
              <w:t xml:space="preserve"> you can restore the snapshot of your project before adding this feature.</w:t>
            </w:r>
          </w:p>
          <w:p w14:paraId="1661915A" w14:textId="466182BC" w:rsidR="00FF7E82" w:rsidRPr="00FF7E82" w:rsidRDefault="00F35818" w:rsidP="00FF7E82">
            <w:pPr>
              <w:spacing w:before="120" w:after="120"/>
              <w:ind w:right="274"/>
              <w:rPr>
                <w:rFonts w:ascii="Open Sans Semibold" w:eastAsia="Open Sans" w:hAnsi="Open Sans Semibold" w:cs="Open Sans Semibold"/>
                <w:color w:val="404040"/>
                <w:sz w:val="24"/>
                <w:szCs w:val="24"/>
              </w:rPr>
            </w:pPr>
            <w:r>
              <w:rPr>
                <w:rFonts w:ascii="Open Sans Semibold" w:eastAsia="Open Sans" w:hAnsi="Open Sans Semibold" w:cs="Open Sans Semibold"/>
                <w:color w:val="404040"/>
                <w:sz w:val="24"/>
                <w:szCs w:val="24"/>
              </w:rPr>
              <w:t>Hint</w:t>
            </w:r>
            <w:r w:rsidR="00FF7E82" w:rsidRPr="00FF7E82">
              <w:rPr>
                <w:rFonts w:ascii="Open Sans Semibold" w:eastAsia="Open Sans" w:hAnsi="Open Sans Semibold" w:cs="Open Sans Semibold"/>
                <w:color w:val="404040"/>
                <w:sz w:val="24"/>
                <w:szCs w:val="24"/>
              </w:rPr>
              <w:t>:</w:t>
            </w:r>
          </w:p>
          <w:p w14:paraId="3811DF6B" w14:textId="1C209348" w:rsidR="00FF7E82" w:rsidRPr="00FF7E82" w:rsidRDefault="00FF7E82" w:rsidP="00FF7E82">
            <w:pPr>
              <w:spacing w:before="120" w:after="120"/>
              <w:ind w:right="274"/>
              <w:rPr>
                <w:rFonts w:ascii="Open Sans" w:eastAsia="Open Sans" w:hAnsi="Open Sans" w:cs="Open Sans"/>
                <w:color w:val="404040"/>
                <w:sz w:val="24"/>
                <w:szCs w:val="24"/>
              </w:rPr>
            </w:pPr>
            <w:r w:rsidRPr="00FF7E82">
              <w:rPr>
                <w:rFonts w:ascii="Open Sans" w:eastAsia="Open Sans" w:hAnsi="Open Sans" w:cs="Open Sans"/>
                <w:color w:val="404040"/>
                <w:sz w:val="24"/>
                <w:szCs w:val="24"/>
              </w:rPr>
              <w:t>You can merge the new branch to the master branch if the feature has been added successfully</w:t>
            </w:r>
            <w:ins w:id="15599" w:author="Chantelle Dubois Nishiyama" w:date="2020-02-19T23:15:00Z">
              <w:r w:rsidR="00F40ACB">
                <w:rPr>
                  <w:rFonts w:ascii="Open Sans" w:eastAsia="Open Sans" w:hAnsi="Open Sans" w:cs="Open Sans"/>
                  <w:color w:val="404040"/>
                  <w:sz w:val="24"/>
                  <w:szCs w:val="24"/>
                </w:rPr>
                <w:t>.</w:t>
              </w:r>
            </w:ins>
          </w:p>
          <w:p w14:paraId="20B4EEC7" w14:textId="77777777" w:rsidR="00FF7E82" w:rsidRPr="00FF7E82" w:rsidRDefault="00FF7E82" w:rsidP="00FF7E82">
            <w:pPr>
              <w:spacing w:before="120" w:after="120"/>
              <w:ind w:right="274"/>
              <w:rPr>
                <w:rFonts w:ascii="Open Sans Semibold" w:eastAsia="Open Sans" w:hAnsi="Open Sans Semibold" w:cs="Open Sans Semibold"/>
                <w:color w:val="404040"/>
                <w:sz w:val="24"/>
                <w:szCs w:val="24"/>
              </w:rPr>
            </w:pPr>
          </w:p>
        </w:tc>
      </w:tr>
    </w:tbl>
    <w:p w14:paraId="2186538B" w14:textId="77777777" w:rsidR="00FF7E82" w:rsidRPr="00FF7E82" w:rsidRDefault="00FF7E82" w:rsidP="00FF7E82">
      <w:pPr>
        <w:spacing w:after="0" w:line="240" w:lineRule="auto"/>
        <w:rPr>
          <w:rFonts w:ascii="Open Sans" w:eastAsia="Open Sans" w:hAnsi="Open Sans" w:cs="Times New Roman"/>
          <w:color w:val="404040"/>
        </w:rPr>
      </w:pPr>
    </w:p>
    <w:p w14:paraId="393FD0B1" w14:textId="77777777" w:rsidR="00FF7E82" w:rsidRPr="00FF7E82" w:rsidRDefault="00FF7E82" w:rsidP="00FF7E82">
      <w:pPr>
        <w:spacing w:after="0" w:line="240" w:lineRule="auto"/>
        <w:rPr>
          <w:rFonts w:ascii="Open Sans" w:eastAsia="Open Sans" w:hAnsi="Open Sans" w:cs="Times New Roman"/>
          <w:color w:val="404040"/>
        </w:rPr>
      </w:pPr>
    </w:p>
    <w:p w14:paraId="6035DDEE" w14:textId="768ADEE2" w:rsidR="00FF7E82" w:rsidRPr="00FF7E82" w:rsidRDefault="00FF7E82" w:rsidP="00FF7E82">
      <w:pPr>
        <w:spacing w:before="80" w:after="80" w:line="240" w:lineRule="auto"/>
        <w:outlineLvl w:val="1"/>
        <w:rPr>
          <w:rFonts w:ascii="Open Sans Semibold" w:eastAsia="Times New Roman" w:hAnsi="Open Sans Semibold" w:cs="Open Sans Semibold"/>
          <w:color w:val="11143F"/>
          <w:sz w:val="28"/>
          <w:szCs w:val="28"/>
        </w:rPr>
      </w:pPr>
      <w:r w:rsidRPr="00FF7E82">
        <w:rPr>
          <w:rFonts w:ascii="Open Sans Semibold" w:eastAsia="Times New Roman" w:hAnsi="Open Sans Semibold" w:cs="Open Sans Semibold"/>
          <w:color w:val="11143F"/>
          <w:sz w:val="28"/>
          <w:szCs w:val="28"/>
        </w:rPr>
        <w:t xml:space="preserve">Section 03: </w:t>
      </w:r>
      <w:commentRangeStart w:id="15600"/>
      <w:commentRangeStart w:id="15601"/>
      <w:del w:id="15602" w:author="RoboGarden Team" w:date="2020-01-23T21:05:00Z">
        <w:r w:rsidRPr="00FF7E82" w:rsidDel="00E045BF">
          <w:rPr>
            <w:rFonts w:ascii="Open Sans Semibold" w:eastAsia="Times New Roman" w:hAnsi="Open Sans Semibold" w:cs="Open Sans Semibold"/>
            <w:color w:val="11143F"/>
            <w:sz w:val="28"/>
            <w:szCs w:val="28"/>
          </w:rPr>
          <w:delText>How a project would look</w:delText>
        </w:r>
      </w:del>
      <w:ins w:id="15603" w:author="RoboGarden Team" w:date="2020-01-23T21:05:00Z">
        <w:r w:rsidR="00E045BF">
          <w:rPr>
            <w:rFonts w:ascii="Open Sans Semibold" w:eastAsia="Times New Roman" w:hAnsi="Open Sans Semibold" w:cs="Open Sans Semibold"/>
            <w:color w:val="11143F"/>
            <w:sz w:val="28"/>
            <w:szCs w:val="28"/>
          </w:rPr>
          <w:t>How to use Git</w:t>
        </w:r>
      </w:ins>
      <w:r w:rsidRPr="00FF7E82">
        <w:rPr>
          <w:rFonts w:ascii="Open Sans Semibold" w:eastAsia="Times New Roman" w:hAnsi="Open Sans Semibold" w:cs="Open Sans Semibold"/>
          <w:color w:val="11143F"/>
          <w:sz w:val="28"/>
          <w:szCs w:val="28"/>
        </w:rPr>
        <w:t>?</w:t>
      </w:r>
      <w:commentRangeEnd w:id="15600"/>
      <w:r>
        <w:rPr>
          <w:rStyle w:val="CommentReference"/>
        </w:rPr>
        <w:commentReference w:id="15600"/>
      </w:r>
      <w:commentRangeEnd w:id="15601"/>
      <w:r w:rsidR="00E045BF">
        <w:rPr>
          <w:rStyle w:val="CommentReference"/>
          <w:color w:val="404040"/>
        </w:rPr>
        <w:commentReference w:id="15601"/>
      </w:r>
    </w:p>
    <w:p w14:paraId="0D8FE62E" w14:textId="77777777" w:rsidR="00FF7E82" w:rsidRPr="00FF7E82" w:rsidRDefault="00FF7E82" w:rsidP="00FF7E82">
      <w:pPr>
        <w:spacing w:after="0" w:line="240" w:lineRule="auto"/>
        <w:rPr>
          <w:rFonts w:ascii="Open Sans" w:eastAsia="Open Sans" w:hAnsi="Open Sans" w:cs="Times New Roman"/>
          <w:color w:val="404040"/>
        </w:rPr>
      </w:pPr>
    </w:p>
    <w:tbl>
      <w:tblPr>
        <w:tblStyle w:val="TableGrid12"/>
        <w:tblW w:w="10440" w:type="dxa"/>
        <w:tblInd w:w="-5" w:type="dxa"/>
        <w:tblBorders>
          <w:top w:val="single" w:sz="4" w:space="0" w:color="DBDBDB"/>
          <w:left w:val="single" w:sz="4" w:space="0" w:color="DBDBDB"/>
          <w:bottom w:val="single" w:sz="4" w:space="0" w:color="DBDBDB"/>
          <w:right w:val="single" w:sz="4" w:space="0" w:color="DBDBDB"/>
          <w:insideH w:val="none" w:sz="0" w:space="0" w:color="auto"/>
          <w:insideV w:val="none" w:sz="0" w:space="0" w:color="auto"/>
        </w:tblBorders>
        <w:tblLayout w:type="fixed"/>
        <w:tblCellMar>
          <w:left w:w="115" w:type="dxa"/>
          <w:right w:w="115" w:type="dxa"/>
        </w:tblCellMar>
        <w:tblLook w:val="04A0" w:firstRow="1" w:lastRow="0" w:firstColumn="1" w:lastColumn="0" w:noHBand="0" w:noVBand="1"/>
        <w:tblPrChange w:id="15604" w:author="Alicia Romero Lopez" w:date="2020-01-31T09:48:00Z">
          <w:tblPr>
            <w:tblStyle w:val="TableGrid12"/>
            <w:tblW w:w="10440" w:type="dxa"/>
            <w:tblInd w:w="-5" w:type="dxa"/>
            <w:tblBorders>
              <w:top w:val="single" w:sz="4" w:space="0" w:color="DBDBDB"/>
              <w:left w:val="single" w:sz="4" w:space="0" w:color="DBDBDB"/>
              <w:bottom w:val="single" w:sz="4" w:space="0" w:color="DBDBDB"/>
              <w:right w:val="single" w:sz="4" w:space="0" w:color="DBDBDB"/>
              <w:insideH w:val="none" w:sz="0" w:space="0" w:color="auto"/>
              <w:insideV w:val="none" w:sz="0" w:space="0" w:color="auto"/>
            </w:tblBorders>
            <w:tblLayout w:type="fixed"/>
            <w:tblCellMar>
              <w:left w:w="115" w:type="dxa"/>
              <w:right w:w="115" w:type="dxa"/>
            </w:tblCellMar>
            <w:tblLook w:val="04A0" w:firstRow="1" w:lastRow="0" w:firstColumn="1" w:lastColumn="0" w:noHBand="0" w:noVBand="1"/>
          </w:tblPr>
        </w:tblPrChange>
      </w:tblPr>
      <w:tblGrid>
        <w:gridCol w:w="270"/>
        <w:gridCol w:w="540"/>
        <w:gridCol w:w="8910"/>
        <w:gridCol w:w="450"/>
        <w:gridCol w:w="270"/>
        <w:tblGridChange w:id="15605">
          <w:tblGrid>
            <w:gridCol w:w="360"/>
            <w:gridCol w:w="360"/>
            <w:gridCol w:w="360"/>
            <w:gridCol w:w="360"/>
            <w:gridCol w:w="360"/>
          </w:tblGrid>
        </w:tblGridChange>
      </w:tblGrid>
      <w:tr w:rsidR="00FF7E82" w:rsidRPr="00FF7E82" w14:paraId="0BCF696D" w14:textId="77777777" w:rsidTr="51235A2F">
        <w:trPr>
          <w:cantSplit/>
          <w:trHeight w:val="420"/>
        </w:trPr>
        <w:tc>
          <w:tcPr>
            <w:tcW w:w="10438" w:type="dxa"/>
            <w:gridSpan w:val="5"/>
            <w:shd w:val="clear" w:color="auto" w:fill="FAFAFA"/>
            <w:tcPrChange w:id="15606" w:author="Alicia Romero Lopez" w:date="2020-01-31T09:48:00Z">
              <w:tcPr>
                <w:tcW w:w="10438" w:type="dxa"/>
                <w:gridSpan w:val="5"/>
                <w:shd w:val="clear" w:color="auto" w:fill="FAFAFA"/>
              </w:tcPr>
            </w:tcPrChange>
          </w:tcPr>
          <w:p w14:paraId="647E29B5" w14:textId="05214D58" w:rsidR="00FF7E82" w:rsidRPr="00FF7E82" w:rsidRDefault="00FF7E82" w:rsidP="00FF7E82">
            <w:pPr>
              <w:spacing w:before="120" w:after="120"/>
              <w:outlineLvl w:val="2"/>
              <w:rPr>
                <w:rFonts w:ascii="Open Sans Semibold" w:eastAsia="Open Sans" w:hAnsi="Open Sans Semibold" w:cs="Open Sans Semibold"/>
                <w:color w:val="11143F"/>
              </w:rPr>
            </w:pPr>
            <w:r w:rsidRPr="00FF7E82">
              <w:rPr>
                <w:rFonts w:ascii="Open Sans Semibold" w:eastAsia="Open Sans" w:hAnsi="Open Sans Semibold" w:cs="Open Sans Semibold"/>
                <w:color w:val="11143F"/>
              </w:rPr>
              <w:t>For a simple project</w:t>
            </w:r>
            <w:ins w:id="15607" w:author="Chantelle Dubois Nishiyama" w:date="2020-02-19T23:15:00Z">
              <w:r w:rsidR="00F40ACB">
                <w:rPr>
                  <w:rFonts w:ascii="Open Sans Semibold" w:eastAsia="Open Sans" w:hAnsi="Open Sans Semibold" w:cs="Open Sans Semibold"/>
                  <w:color w:val="11143F"/>
                </w:rPr>
                <w:t>:</w:t>
              </w:r>
            </w:ins>
          </w:p>
          <w:p w14:paraId="35BED46A" w14:textId="776C954B" w:rsidR="00E045BF" w:rsidRDefault="00FF7E82" w:rsidP="00FF7E82">
            <w:pPr>
              <w:spacing w:before="120" w:after="120"/>
              <w:rPr>
                <w:ins w:id="15608" w:author="RoboGarden Team" w:date="2020-01-23T21:06:00Z"/>
                <w:rFonts w:ascii="Open Sans" w:eastAsia="Open Sans" w:hAnsi="Open Sans" w:cs="Times New Roman"/>
                <w:color w:val="404040"/>
              </w:rPr>
            </w:pPr>
            <w:r w:rsidRPr="00FF7E82">
              <w:rPr>
                <w:rFonts w:ascii="Open Sans" w:eastAsia="Open Sans" w:hAnsi="Open Sans" w:cs="Times New Roman"/>
                <w:color w:val="404040"/>
              </w:rPr>
              <w:t>The following is some of the main steps that are most probably used to use Git</w:t>
            </w:r>
            <w:ins w:id="15609" w:author="Chantelle Dubois Nishiyama" w:date="2020-02-19T23:15:00Z">
              <w:r w:rsidR="00F40ACB">
                <w:rPr>
                  <w:rFonts w:ascii="Open Sans" w:eastAsia="Open Sans" w:hAnsi="Open Sans" w:cs="Times New Roman"/>
                  <w:color w:val="404040"/>
                </w:rPr>
                <w:t>:</w:t>
              </w:r>
            </w:ins>
          </w:p>
          <w:p w14:paraId="5712EB08" w14:textId="5E80CA37" w:rsidR="00E045BF" w:rsidRPr="00FF7E82" w:rsidRDefault="00E045BF" w:rsidP="00FF7E82">
            <w:pPr>
              <w:spacing w:before="120" w:after="120"/>
              <w:rPr>
                <w:rFonts w:ascii="Open Sans" w:eastAsia="Open Sans" w:hAnsi="Open Sans" w:cs="Times New Roman"/>
                <w:color w:val="404040"/>
              </w:rPr>
            </w:pPr>
            <w:ins w:id="15610" w:author="RoboGarden Team" w:date="2020-01-23T21:06:00Z">
              <w:r>
                <w:rPr>
                  <w:rFonts w:ascii="Open Sans" w:eastAsia="Open Sans" w:hAnsi="Open Sans" w:cs="Times New Roman"/>
                  <w:color w:val="404040"/>
                </w:rPr>
                <w:t xml:space="preserve">Click through the carousel to view the steps used or Git. </w:t>
              </w:r>
            </w:ins>
          </w:p>
        </w:tc>
      </w:tr>
      <w:tr w:rsidR="00FF7E82" w:rsidRPr="00FF7E82" w14:paraId="24CCD148" w14:textId="77777777" w:rsidTr="51235A2F">
        <w:trPr>
          <w:cantSplit/>
          <w:trHeight w:val="3789"/>
        </w:trPr>
        <w:tc>
          <w:tcPr>
            <w:tcW w:w="270" w:type="dxa"/>
            <w:shd w:val="clear" w:color="auto" w:fill="FAFAFA"/>
            <w:tcPrChange w:id="15611" w:author="Alexis Handford" w:date="2020-01-22T08:23:00Z">
              <w:tcPr>
                <w:tcW w:w="0" w:type="auto"/>
              </w:tcPr>
            </w:tcPrChange>
          </w:tcPr>
          <w:p w14:paraId="2F0C3412" w14:textId="77777777" w:rsidR="00FF7E82" w:rsidRPr="00FF7E82" w:rsidRDefault="00FF7E82" w:rsidP="00FF7E82">
            <w:pPr>
              <w:spacing w:before="120" w:after="120"/>
              <w:jc w:val="center"/>
              <w:outlineLvl w:val="2"/>
              <w:rPr>
                <w:rFonts w:ascii="Open Sans" w:eastAsia="Open Sans" w:hAnsi="Open Sans" w:cs="Times New Roman"/>
                <w:color w:val="404040"/>
              </w:rPr>
            </w:pPr>
          </w:p>
        </w:tc>
        <w:tc>
          <w:tcPr>
            <w:tcW w:w="540" w:type="dxa"/>
            <w:shd w:val="clear" w:color="auto" w:fill="FAFAFA"/>
            <w:vAlign w:val="center"/>
            <w:tcPrChange w:id="15612" w:author="Alexis Handford" w:date="2020-01-22T08:23:00Z">
              <w:tcPr>
                <w:tcW w:w="540" w:type="dxa"/>
                <w:shd w:val="clear" w:color="auto" w:fill="FAFAFA"/>
              </w:tcPr>
            </w:tcPrChange>
          </w:tcPr>
          <w:p w14:paraId="0236563B" w14:textId="77777777" w:rsidR="00FF7E82" w:rsidRPr="00FF7E82" w:rsidRDefault="00FF7E82" w:rsidP="00FF7E82">
            <w:pPr>
              <w:spacing w:before="120" w:after="120"/>
              <w:outlineLvl w:val="2"/>
              <w:rPr>
                <w:rFonts w:ascii="Open Sans" w:eastAsia="Open Sans" w:hAnsi="Open Sans" w:cs="Times New Roman"/>
                <w:color w:val="404040"/>
              </w:rPr>
            </w:pPr>
            <w:r w:rsidRPr="00FF7E82">
              <w:rPr>
                <w:rFonts w:ascii="FontAwesome" w:eastAsia="Open Sans" w:hAnsi="FontAwesome" w:cs="Times New Roman"/>
                <w:color w:val="39407B"/>
                <w:sz w:val="32"/>
                <w:szCs w:val="32"/>
              </w:rPr>
              <w:t></w:t>
            </w:r>
          </w:p>
        </w:tc>
        <w:tc>
          <w:tcPr>
            <w:tcW w:w="8910" w:type="dxa"/>
            <w:shd w:val="clear" w:color="auto" w:fill="FAFAFA"/>
            <w:vAlign w:val="center"/>
            <w:tcPrChange w:id="15613" w:author="Alexis Handford" w:date="2020-01-22T08:23:00Z">
              <w:tcPr>
                <w:tcW w:w="8910" w:type="dxa"/>
                <w:shd w:val="clear" w:color="auto" w:fill="FAFAFA"/>
              </w:tcPr>
            </w:tcPrChange>
          </w:tcPr>
          <w:p w14:paraId="0DDA8FB4" w14:textId="77777777" w:rsidR="00FF7E82" w:rsidRDefault="00FF7E82" w:rsidP="00FF7E82">
            <w:pPr>
              <w:spacing w:before="120" w:after="120"/>
              <w:jc w:val="center"/>
              <w:rPr>
                <w:ins w:id="15614" w:author="RoboGarden Team" w:date="2020-01-23T21:10:00Z"/>
                <w:rFonts w:ascii="Open Sans" w:eastAsia="Open Sans" w:hAnsi="Open Sans" w:cs="Times New Roman"/>
                <w:color w:val="404040"/>
              </w:rPr>
            </w:pPr>
            <w:commentRangeStart w:id="15615"/>
            <w:commentRangeStart w:id="15616"/>
            <w:r w:rsidRPr="00FF7E82">
              <w:rPr>
                <w:rFonts w:ascii="Open Sans" w:eastAsia="Open Sans" w:hAnsi="Open Sans" w:cs="Times New Roman"/>
                <w:noProof/>
                <w:color w:val="404040"/>
              </w:rPr>
              <w:drawing>
                <wp:inline distT="0" distB="0" distL="0" distR="0" wp14:anchorId="61B56B19" wp14:editId="07DA7BF9">
                  <wp:extent cx="5226545" cy="2956560"/>
                  <wp:effectExtent l="0" t="0" r="0" b="0"/>
                  <wp:docPr id="17" name="Picture 3">
                    <a:extLst xmlns:a="http://schemas.openxmlformats.org/drawingml/2006/main">
                      <a:ext uri="{FF2B5EF4-FFF2-40B4-BE49-F238E27FC236}">
                        <a16:creationId xmlns:a16="http://schemas.microsoft.com/office/drawing/2014/main" xmlns:w16se="http://schemas.microsoft.com/office/word/2015/wordml/symex" xmlns:w="http://schemas.openxmlformats.org/wordprocessingml/2006/main" xmlns:w10="urn:schemas-microsoft-com:office:word" xmlns:v="urn:schemas-microsoft-com:vml" xmlns:o="urn:schemas-microsoft-com:office:office" xmlns:cx1="http://schemas.microsoft.com/office/drawing/2015/9/8/chartex" xmlns:cx="http://schemas.microsoft.com/office/drawing/2014/chartex" xmlns="" id="{DE4CB6BC-A7D3-4F2E-834B-D72808E306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xmlns:w16se="http://schemas.microsoft.com/office/word/2015/wordml/symex" xmlns:w="http://schemas.openxmlformats.org/wordprocessingml/2006/main" xmlns:w10="urn:schemas-microsoft-com:office:word" xmlns:v="urn:schemas-microsoft-com:vml" xmlns:o="urn:schemas-microsoft-com:office:office" xmlns:cx1="http://schemas.microsoft.com/office/drawing/2015/9/8/chartex" xmlns:cx="http://schemas.microsoft.com/office/drawing/2014/chartex" xmlns="" id="{DE4CB6BC-A7D3-4F2E-834B-D72808E3068E}"/>
                              </a:ext>
                            </a:extLst>
                          </pic:cNvPr>
                          <pic:cNvPicPr>
                            <a:picLocks noChangeAspect="1"/>
                          </pic:cNvPicPr>
                        </pic:nvPicPr>
                        <pic:blipFill>
                          <a:blip r:embed="rId115">
                            <a:lum/>
                            <a:alphaModFix/>
                          </a:blip>
                          <a:srcRect/>
                          <a:stretch>
                            <a:fillRect/>
                          </a:stretch>
                        </pic:blipFill>
                        <pic:spPr>
                          <a:xfrm>
                            <a:off x="0" y="0"/>
                            <a:ext cx="5229747" cy="2958371"/>
                          </a:xfrm>
                          <a:prstGeom prst="rect">
                            <a:avLst/>
                          </a:prstGeom>
                          <a:noFill/>
                          <a:ln>
                            <a:noFill/>
                          </a:ln>
                        </pic:spPr>
                      </pic:pic>
                    </a:graphicData>
                  </a:graphic>
                </wp:inline>
              </w:drawing>
            </w:r>
            <w:commentRangeEnd w:id="15615"/>
            <w:r>
              <w:rPr>
                <w:rStyle w:val="CommentReference"/>
              </w:rPr>
              <w:commentReference w:id="15615"/>
            </w:r>
            <w:commentRangeEnd w:id="15616"/>
            <w:r w:rsidR="009B0874">
              <w:rPr>
                <w:rStyle w:val="CommentReference"/>
                <w:color w:val="404040"/>
              </w:rPr>
              <w:commentReference w:id="15616"/>
            </w:r>
          </w:p>
          <w:p w14:paraId="7C6FA0E7" w14:textId="77777777" w:rsidR="00B44BCB" w:rsidRDefault="00E045BF" w:rsidP="00B44BCB">
            <w:pPr>
              <w:pStyle w:val="NoSpacing"/>
            </w:pPr>
            <w:ins w:id="15617" w:author="RoboGarden Team" w:date="2020-01-23T21:10:00Z">
              <w:r>
                <w:rPr>
                  <w:rFonts w:ascii="Open Sans" w:eastAsia="Open Sans" w:hAnsi="Open Sans" w:cs="Times New Roman"/>
                  <w:color w:val="404040"/>
                </w:rPr>
                <w:t>Citation: RoboGarden Course Resources</w:t>
              </w:r>
            </w:ins>
            <w:r w:rsidR="00B44BCB">
              <w:rPr>
                <w:rFonts w:ascii="Open Sans" w:eastAsia="Open Sans" w:hAnsi="Open Sans" w:cs="Times New Roman"/>
                <w:color w:val="404040"/>
              </w:rPr>
              <w:t xml:space="preserve"> </w:t>
            </w:r>
            <w:r w:rsidR="00B44BCB" w:rsidRPr="00E06DF7">
              <w:t>Copyright 2019</w:t>
            </w:r>
          </w:p>
          <w:p w14:paraId="7996D80B" w14:textId="373B4516" w:rsidR="00E045BF" w:rsidRPr="00FF7E82" w:rsidRDefault="00E045BF" w:rsidP="00FF7E82">
            <w:pPr>
              <w:spacing w:before="120" w:after="120"/>
              <w:jc w:val="center"/>
              <w:rPr>
                <w:rFonts w:ascii="Open Sans" w:eastAsia="Open Sans" w:hAnsi="Open Sans" w:cs="Times New Roman"/>
                <w:color w:val="404040"/>
              </w:rPr>
            </w:pPr>
          </w:p>
        </w:tc>
        <w:tc>
          <w:tcPr>
            <w:tcW w:w="450" w:type="dxa"/>
            <w:shd w:val="clear" w:color="auto" w:fill="FAFAFA"/>
            <w:vAlign w:val="center"/>
            <w:tcPrChange w:id="15618" w:author="Alexis Handford" w:date="2020-01-22T08:23:00Z">
              <w:tcPr>
                <w:tcW w:w="450" w:type="dxa"/>
                <w:shd w:val="clear" w:color="auto" w:fill="FAFAFA"/>
              </w:tcPr>
            </w:tcPrChange>
          </w:tcPr>
          <w:p w14:paraId="2AEB0A32" w14:textId="77777777" w:rsidR="00FF7E82" w:rsidRPr="00FF7E82" w:rsidRDefault="00FF7E82" w:rsidP="00FF7E82">
            <w:pPr>
              <w:spacing w:before="120" w:after="120"/>
              <w:jc w:val="right"/>
              <w:outlineLvl w:val="2"/>
              <w:rPr>
                <w:rFonts w:ascii="Open Sans" w:eastAsia="Open Sans" w:hAnsi="Open Sans" w:cs="Times New Roman"/>
                <w:color w:val="404040"/>
              </w:rPr>
            </w:pPr>
            <w:r w:rsidRPr="00FF7E82">
              <w:rPr>
                <w:rFonts w:ascii="FontAwesome" w:eastAsia="Open Sans" w:hAnsi="FontAwesome" w:cs="Times New Roman"/>
                <w:color w:val="39407B"/>
                <w:sz w:val="32"/>
                <w:szCs w:val="32"/>
              </w:rPr>
              <w:t></w:t>
            </w:r>
          </w:p>
        </w:tc>
        <w:tc>
          <w:tcPr>
            <w:tcW w:w="270" w:type="dxa"/>
            <w:shd w:val="clear" w:color="auto" w:fill="FAFAFA"/>
            <w:tcPrChange w:id="15619" w:author="Alexis Handford" w:date="2020-01-22T08:23:00Z">
              <w:tcPr>
                <w:tcW w:w="0" w:type="auto"/>
              </w:tcPr>
            </w:tcPrChange>
          </w:tcPr>
          <w:p w14:paraId="15F2F5CF" w14:textId="77777777" w:rsidR="00FF7E82" w:rsidRPr="00FF7E82" w:rsidRDefault="00FF7E82" w:rsidP="00FF7E82">
            <w:pPr>
              <w:spacing w:before="120" w:after="120"/>
              <w:jc w:val="center"/>
              <w:outlineLvl w:val="2"/>
              <w:rPr>
                <w:rFonts w:ascii="Open Sans" w:eastAsia="Open Sans" w:hAnsi="Open Sans" w:cs="Times New Roman"/>
                <w:color w:val="404040"/>
              </w:rPr>
            </w:pPr>
          </w:p>
        </w:tc>
      </w:tr>
      <w:tr w:rsidR="00FF7E82" w:rsidRPr="00FF7E82" w14:paraId="795E5A43" w14:textId="77777777" w:rsidTr="51235A2F">
        <w:trPr>
          <w:cantSplit/>
          <w:trHeight w:val="74"/>
        </w:trPr>
        <w:tc>
          <w:tcPr>
            <w:tcW w:w="10438" w:type="dxa"/>
            <w:gridSpan w:val="5"/>
            <w:shd w:val="clear" w:color="auto" w:fill="FAFAFA"/>
            <w:tcPrChange w:id="15620" w:author="Alicia Romero Lopez" w:date="2020-01-31T09:48:00Z">
              <w:tcPr>
                <w:tcW w:w="10438" w:type="dxa"/>
                <w:gridSpan w:val="5"/>
                <w:shd w:val="clear" w:color="auto" w:fill="FAFAFA"/>
              </w:tcPr>
            </w:tcPrChange>
          </w:tcPr>
          <w:p w14:paraId="60856AC8" w14:textId="77777777" w:rsidR="00FF7E82" w:rsidRPr="00FF7E82" w:rsidRDefault="00FF7E82" w:rsidP="00FF7E82">
            <w:pPr>
              <w:spacing w:before="120" w:after="120"/>
              <w:jc w:val="center"/>
              <w:outlineLvl w:val="2"/>
              <w:rPr>
                <w:rFonts w:ascii="Open Sans" w:eastAsia="Open Sans" w:hAnsi="Open Sans" w:cs="Times New Roman"/>
                <w:color w:val="404040"/>
              </w:rPr>
            </w:pPr>
            <w:r w:rsidRPr="00FF7E82">
              <w:rPr>
                <w:rFonts w:ascii="Open Sans" w:eastAsia="Open Sans" w:hAnsi="Open Sans" w:cs="Times New Roman"/>
                <w:color w:val="404040"/>
              </w:rPr>
              <w:t>You have a master branch</w:t>
            </w:r>
          </w:p>
        </w:tc>
      </w:tr>
      <w:tr w:rsidR="00FF7E82" w:rsidRPr="00FF7E82" w14:paraId="2D19CF90" w14:textId="77777777" w:rsidTr="51235A2F">
        <w:trPr>
          <w:cantSplit/>
          <w:trHeight w:val="792"/>
        </w:trPr>
        <w:tc>
          <w:tcPr>
            <w:tcW w:w="270" w:type="dxa"/>
            <w:shd w:val="clear" w:color="auto" w:fill="FAFAFA"/>
            <w:tcPrChange w:id="15621" w:author="Alexis Handford" w:date="2020-01-22T08:23:00Z">
              <w:tcPr>
                <w:tcW w:w="0" w:type="auto"/>
              </w:tcPr>
            </w:tcPrChange>
          </w:tcPr>
          <w:p w14:paraId="33B9B3DA" w14:textId="77777777" w:rsidR="00FF7E82" w:rsidRPr="00FF7E82" w:rsidRDefault="00FF7E82" w:rsidP="00FF7E82">
            <w:pPr>
              <w:spacing w:before="120" w:after="120"/>
              <w:jc w:val="center"/>
              <w:outlineLvl w:val="2"/>
              <w:rPr>
                <w:rFonts w:ascii="Open Sans" w:eastAsia="Open Sans" w:hAnsi="Open Sans" w:cs="Times New Roman"/>
                <w:color w:val="404040"/>
              </w:rPr>
            </w:pPr>
          </w:p>
        </w:tc>
        <w:tc>
          <w:tcPr>
            <w:tcW w:w="540" w:type="dxa"/>
            <w:shd w:val="clear" w:color="auto" w:fill="FAFAFA"/>
            <w:tcPrChange w:id="15622" w:author="Alexis Handford" w:date="2020-01-22T08:23:00Z">
              <w:tcPr>
                <w:tcW w:w="0" w:type="auto"/>
              </w:tcPr>
            </w:tcPrChange>
          </w:tcPr>
          <w:p w14:paraId="7635813E" w14:textId="77777777" w:rsidR="00FF7E82" w:rsidRPr="00FF7E82" w:rsidRDefault="00FF7E82" w:rsidP="00FF7E82">
            <w:pPr>
              <w:spacing w:before="120" w:after="120"/>
              <w:jc w:val="center"/>
              <w:outlineLvl w:val="2"/>
              <w:rPr>
                <w:rFonts w:ascii="Open Sans" w:eastAsia="Open Sans" w:hAnsi="Open Sans" w:cs="Times New Roman"/>
                <w:color w:val="404040"/>
              </w:rPr>
            </w:pPr>
          </w:p>
        </w:tc>
        <w:tc>
          <w:tcPr>
            <w:tcW w:w="8910" w:type="dxa"/>
            <w:shd w:val="clear" w:color="auto" w:fill="FAFAFA"/>
            <w:vAlign w:val="center"/>
            <w:tcPrChange w:id="15623" w:author="Alexis Handford" w:date="2020-01-22T08:23:00Z">
              <w:tcPr>
                <w:tcW w:w="8910" w:type="dxa"/>
                <w:shd w:val="clear" w:color="auto" w:fill="FAFAFA"/>
              </w:tcPr>
            </w:tcPrChange>
          </w:tcPr>
          <w:p w14:paraId="7DAC1990" w14:textId="77777777" w:rsidR="00FF7E82" w:rsidRPr="00FF7E82" w:rsidRDefault="00FF7E82" w:rsidP="00FF7E82">
            <w:pPr>
              <w:spacing w:before="120" w:after="120"/>
              <w:jc w:val="center"/>
              <w:outlineLvl w:val="2"/>
              <w:rPr>
                <w:rFonts w:ascii="Open Sans" w:eastAsia="Open Sans" w:hAnsi="Open Sans" w:cs="Times New Roman"/>
                <w:color w:val="404040"/>
              </w:rPr>
            </w:pPr>
            <w:r w:rsidRPr="00FF7E82">
              <w:rPr>
                <w:rFonts w:ascii="FontAwesome" w:eastAsia="Open Sans" w:hAnsi="FontAwesome" w:cs="Times New Roman"/>
                <w:color w:val="595959"/>
                <w:sz w:val="18"/>
                <w:szCs w:val="18"/>
              </w:rPr>
              <w:t></w:t>
            </w:r>
            <w:r w:rsidRPr="00FF7E82">
              <w:rPr>
                <w:rFonts w:ascii="FontAwesome" w:eastAsia="Open Sans" w:hAnsi="FontAwesome" w:cs="Times New Roman"/>
                <w:color w:val="404040"/>
                <w:sz w:val="18"/>
                <w:szCs w:val="18"/>
              </w:rPr>
              <w:t xml:space="preserve">   </w:t>
            </w:r>
            <w:r w:rsidRPr="00FF7E82">
              <w:rPr>
                <w:rFonts w:ascii="FontAwesome" w:eastAsia="Open Sans" w:hAnsi="FontAwesome" w:cs="Times New Roman"/>
                <w:color w:val="BBBBBB"/>
                <w:sz w:val="18"/>
                <w:szCs w:val="18"/>
              </w:rPr>
              <w:t>   </w:t>
            </w:r>
          </w:p>
        </w:tc>
        <w:tc>
          <w:tcPr>
            <w:tcW w:w="450" w:type="dxa"/>
            <w:shd w:val="clear" w:color="auto" w:fill="FAFAFA"/>
            <w:tcPrChange w:id="15624" w:author="Alexis Handford" w:date="2020-01-22T08:23:00Z">
              <w:tcPr>
                <w:tcW w:w="0" w:type="auto"/>
              </w:tcPr>
            </w:tcPrChange>
          </w:tcPr>
          <w:p w14:paraId="4E5D94D6" w14:textId="77777777" w:rsidR="00FF7E82" w:rsidRPr="00FF7E82" w:rsidRDefault="00FF7E82" w:rsidP="00FF7E82">
            <w:pPr>
              <w:spacing w:before="120" w:after="120"/>
              <w:jc w:val="center"/>
              <w:outlineLvl w:val="2"/>
              <w:rPr>
                <w:rFonts w:ascii="Open Sans" w:eastAsia="Open Sans" w:hAnsi="Open Sans" w:cs="Times New Roman"/>
                <w:color w:val="404040"/>
              </w:rPr>
            </w:pPr>
          </w:p>
        </w:tc>
        <w:tc>
          <w:tcPr>
            <w:tcW w:w="270" w:type="dxa"/>
            <w:shd w:val="clear" w:color="auto" w:fill="FAFAFA"/>
            <w:tcPrChange w:id="15625" w:author="Alexis Handford" w:date="2020-01-22T08:23:00Z">
              <w:tcPr>
                <w:tcW w:w="0" w:type="auto"/>
              </w:tcPr>
            </w:tcPrChange>
          </w:tcPr>
          <w:p w14:paraId="7723A264" w14:textId="77777777" w:rsidR="00FF7E82" w:rsidRPr="00FF7E82" w:rsidRDefault="00FF7E82" w:rsidP="00FF7E82">
            <w:pPr>
              <w:spacing w:before="120" w:after="120"/>
              <w:jc w:val="center"/>
              <w:outlineLvl w:val="2"/>
              <w:rPr>
                <w:rFonts w:ascii="Open Sans" w:eastAsia="Open Sans" w:hAnsi="Open Sans" w:cs="Times New Roman"/>
                <w:color w:val="404040"/>
              </w:rPr>
            </w:pPr>
          </w:p>
        </w:tc>
      </w:tr>
    </w:tbl>
    <w:p w14:paraId="523C9D41" w14:textId="77777777" w:rsidR="00FF7E82" w:rsidRPr="00FF7E82" w:rsidRDefault="00FF7E82" w:rsidP="00FF7E82">
      <w:pPr>
        <w:spacing w:before="120" w:after="120"/>
        <w:rPr>
          <w:rFonts w:ascii="Open Sans" w:eastAsia="Open Sans" w:hAnsi="Open Sans" w:cs="Times New Roman"/>
          <w:color w:val="404040"/>
        </w:rPr>
      </w:pPr>
      <w:commentRangeStart w:id="15626"/>
      <w:commentRangeStart w:id="15627"/>
      <w:commentRangeEnd w:id="15626"/>
      <w:r>
        <w:rPr>
          <w:rStyle w:val="CommentReference"/>
        </w:rPr>
        <w:commentReference w:id="15626"/>
      </w:r>
      <w:commentRangeEnd w:id="15627"/>
      <w:r w:rsidR="009D04F8">
        <w:rPr>
          <w:rStyle w:val="CommentReference"/>
          <w:color w:val="404040"/>
        </w:rPr>
        <w:commentReference w:id="15627"/>
      </w:r>
    </w:p>
    <w:p w14:paraId="7A69AD90" w14:textId="77777777" w:rsidR="00FF7E82" w:rsidRPr="00FF7E82" w:rsidRDefault="00FF7E82" w:rsidP="00FF7E82">
      <w:pPr>
        <w:spacing w:before="120" w:after="120"/>
        <w:rPr>
          <w:rFonts w:ascii="Open Sans" w:eastAsia="Open Sans" w:hAnsi="Open Sans" w:cs="Times New Roman"/>
          <w:color w:val="404040"/>
        </w:rPr>
      </w:pPr>
      <w:r w:rsidRPr="00FF7E82">
        <w:rPr>
          <w:rFonts w:ascii="Open Sans" w:eastAsia="Open Sans" w:hAnsi="Open Sans" w:cs="Times New Roman"/>
          <w:color w:val="404040"/>
        </w:rPr>
        <w:t>Image Carousel Content Table</w:t>
      </w:r>
    </w:p>
    <w:tbl>
      <w:tblPr>
        <w:tblStyle w:val="TableGrid12"/>
        <w:tblW w:w="10435" w:type="dxa"/>
        <w:tblLayout w:type="fixed"/>
        <w:tblCellMar>
          <w:left w:w="115" w:type="dxa"/>
          <w:right w:w="115" w:type="dxa"/>
        </w:tblCellMar>
        <w:tblLook w:val="04A0" w:firstRow="1" w:lastRow="0" w:firstColumn="1" w:lastColumn="0" w:noHBand="0" w:noVBand="1"/>
      </w:tblPr>
      <w:tblGrid>
        <w:gridCol w:w="445"/>
        <w:gridCol w:w="2250"/>
        <w:gridCol w:w="7740"/>
        <w:tblGridChange w:id="15628">
          <w:tblGrid>
            <w:gridCol w:w="360"/>
            <w:gridCol w:w="85"/>
            <w:gridCol w:w="275"/>
            <w:gridCol w:w="360"/>
            <w:gridCol w:w="1615"/>
            <w:gridCol w:w="7740"/>
          </w:tblGrid>
        </w:tblGridChange>
      </w:tblGrid>
      <w:tr w:rsidR="00FF7E82" w:rsidRPr="00FF7E82" w14:paraId="2ED89CDE" w14:textId="77777777" w:rsidTr="51235A2F">
        <w:trPr>
          <w:trHeight w:val="566"/>
        </w:trPr>
        <w:tc>
          <w:tcPr>
            <w:tcW w:w="445" w:type="dxa"/>
            <w:shd w:val="clear" w:color="auto" w:fill="39407B"/>
          </w:tcPr>
          <w:p w14:paraId="43345D2E" w14:textId="77777777" w:rsidR="00FF7E82" w:rsidRPr="00FF7E82" w:rsidRDefault="00FF7E82" w:rsidP="00FF7E82">
            <w:pPr>
              <w:spacing w:before="120" w:after="120"/>
              <w:jc w:val="center"/>
              <w:rPr>
                <w:rFonts w:ascii="Open Sans" w:eastAsia="Open Sans" w:hAnsi="Open Sans" w:cs="Times New Roman"/>
                <w:b/>
                <w:bCs/>
                <w:color w:val="FFFFFF"/>
              </w:rPr>
            </w:pPr>
            <w:r w:rsidRPr="00FF7E82">
              <w:rPr>
                <w:rFonts w:ascii="Open Sans" w:eastAsia="Open Sans" w:hAnsi="Open Sans" w:cs="Times New Roman"/>
                <w:b/>
                <w:bCs/>
                <w:color w:val="FFFFFF"/>
              </w:rPr>
              <w:t>#</w:t>
            </w:r>
          </w:p>
        </w:tc>
        <w:tc>
          <w:tcPr>
            <w:tcW w:w="2250" w:type="dxa"/>
            <w:shd w:val="clear" w:color="auto" w:fill="39407B"/>
          </w:tcPr>
          <w:p w14:paraId="4AE78EE5" w14:textId="77777777" w:rsidR="00FF7E82" w:rsidRPr="00FF7E82" w:rsidRDefault="00FF7E82" w:rsidP="00FF7E82">
            <w:pPr>
              <w:spacing w:before="120" w:after="120"/>
              <w:rPr>
                <w:rFonts w:ascii="Open Sans" w:eastAsia="Open Sans" w:hAnsi="Open Sans" w:cs="Times New Roman"/>
                <w:b/>
                <w:bCs/>
                <w:color w:val="FFFFFF"/>
              </w:rPr>
            </w:pPr>
            <w:r w:rsidRPr="00FF7E82">
              <w:rPr>
                <w:rFonts w:ascii="Open Sans" w:eastAsia="Open Sans" w:hAnsi="Open Sans" w:cs="Times New Roman"/>
                <w:b/>
                <w:bCs/>
                <w:color w:val="FFFFFF"/>
              </w:rPr>
              <w:t>Image Description</w:t>
            </w:r>
          </w:p>
        </w:tc>
        <w:tc>
          <w:tcPr>
            <w:tcW w:w="7740" w:type="dxa"/>
            <w:shd w:val="clear" w:color="auto" w:fill="39407B"/>
          </w:tcPr>
          <w:p w14:paraId="3061B139" w14:textId="77777777" w:rsidR="00FF7E82" w:rsidRPr="00FF7E82" w:rsidRDefault="00FF7E82" w:rsidP="00FF7E82">
            <w:pPr>
              <w:spacing w:before="120" w:after="120"/>
              <w:rPr>
                <w:rFonts w:ascii="Open Sans" w:eastAsia="Open Sans" w:hAnsi="Open Sans" w:cs="Times New Roman"/>
                <w:b/>
                <w:bCs/>
                <w:color w:val="FFFFFF"/>
              </w:rPr>
            </w:pPr>
            <w:r w:rsidRPr="00FF7E82">
              <w:rPr>
                <w:rFonts w:ascii="Open Sans" w:eastAsia="Open Sans" w:hAnsi="Open Sans" w:cs="Times New Roman"/>
                <w:b/>
                <w:bCs/>
                <w:color w:val="FFFFFF"/>
              </w:rPr>
              <w:t>Image</w:t>
            </w:r>
          </w:p>
        </w:tc>
      </w:tr>
      <w:tr w:rsidR="00FF7E82" w:rsidRPr="00FF7E82" w14:paraId="00C46428" w14:textId="77777777" w:rsidTr="51235A2F">
        <w:tblPrEx>
          <w:tblW w:w="10435" w:type="dxa"/>
          <w:tblLayout w:type="fixed"/>
          <w:tblCellMar>
            <w:left w:w="115" w:type="dxa"/>
            <w:right w:w="115" w:type="dxa"/>
          </w:tblCellMar>
          <w:tblPrExChange w:id="15629" w:author="Alicia Romero Lopez" w:date="2020-01-31T09:48:00Z">
            <w:tblPrEx>
              <w:tblW w:w="10435" w:type="dxa"/>
              <w:tblLayout w:type="fixed"/>
              <w:tblCellMar>
                <w:left w:w="115" w:type="dxa"/>
                <w:right w:w="115" w:type="dxa"/>
              </w:tblCellMar>
            </w:tblPrEx>
          </w:tblPrExChange>
        </w:tblPrEx>
        <w:trPr>
          <w:trPrChange w:id="15630" w:author="Alicia Romero Lopez" w:date="2020-01-31T09:48:00Z">
            <w:trPr>
              <w:gridAfter w:val="0"/>
            </w:trPr>
          </w:trPrChange>
        </w:trPr>
        <w:tc>
          <w:tcPr>
            <w:tcW w:w="445" w:type="dxa"/>
            <w:vAlign w:val="center"/>
            <w:tcPrChange w:id="15631" w:author="Alicia Romero Lopez" w:date="2020-01-31T09:48:00Z">
              <w:tcPr>
                <w:tcW w:w="445" w:type="dxa"/>
              </w:tcPr>
            </w:tcPrChange>
          </w:tcPr>
          <w:p w14:paraId="4706BD3A" w14:textId="77777777" w:rsidR="00FF7E82" w:rsidRPr="00FF7E82" w:rsidRDefault="00FF7E82" w:rsidP="00FF7E82">
            <w:pPr>
              <w:numPr>
                <w:ilvl w:val="0"/>
                <w:numId w:val="55"/>
              </w:numPr>
              <w:spacing w:before="120" w:after="120"/>
              <w:contextualSpacing/>
              <w:rPr>
                <w:rFonts w:ascii="Open Sans" w:eastAsia="Open Sans" w:hAnsi="Open Sans" w:cs="Times New Roman"/>
                <w:color w:val="404040"/>
              </w:rPr>
            </w:pPr>
          </w:p>
        </w:tc>
        <w:tc>
          <w:tcPr>
            <w:tcW w:w="2250" w:type="dxa"/>
            <w:vAlign w:val="center"/>
            <w:tcPrChange w:id="15632" w:author="Alicia Romero Lopez" w:date="2020-01-31T09:48:00Z">
              <w:tcPr>
                <w:tcW w:w="2250" w:type="dxa"/>
                <w:gridSpan w:val="2"/>
              </w:tcPr>
            </w:tcPrChange>
          </w:tcPr>
          <w:p w14:paraId="689625F8" w14:textId="77777777" w:rsidR="00FF7E82" w:rsidRPr="00FF7E82" w:rsidRDefault="00FF7E82" w:rsidP="00FF7E82">
            <w:pPr>
              <w:spacing w:before="120" w:after="120"/>
              <w:outlineLvl w:val="2"/>
              <w:rPr>
                <w:rFonts w:ascii="Open Sans" w:eastAsia="Open Sans" w:hAnsi="Open Sans" w:cs="Times New Roman"/>
                <w:color w:val="404040"/>
              </w:rPr>
            </w:pPr>
            <w:r w:rsidRPr="00FF7E82">
              <w:rPr>
                <w:rFonts w:ascii="Open Sans" w:eastAsia="Open Sans" w:hAnsi="Open Sans" w:cs="Times New Roman"/>
                <w:color w:val="404040"/>
              </w:rPr>
              <w:t>You have a master branch</w:t>
            </w:r>
          </w:p>
        </w:tc>
        <w:tc>
          <w:tcPr>
            <w:tcW w:w="7740" w:type="dxa"/>
            <w:vAlign w:val="center"/>
            <w:tcPrChange w:id="15633" w:author="Alicia Romero Lopez" w:date="2020-01-31T09:48:00Z">
              <w:tcPr>
                <w:tcW w:w="7740" w:type="dxa"/>
              </w:tcPr>
            </w:tcPrChange>
          </w:tcPr>
          <w:p w14:paraId="396AE8E4" w14:textId="77777777" w:rsidR="00FF7E82" w:rsidRDefault="00FF7E82" w:rsidP="00FF7E82">
            <w:pPr>
              <w:spacing w:before="120" w:after="120"/>
              <w:rPr>
                <w:ins w:id="15634" w:author="RoboGarden Team" w:date="2020-01-23T21:10:00Z"/>
                <w:rFonts w:ascii="Open Sans" w:eastAsia="Open Sans" w:hAnsi="Open Sans" w:cs="Times New Roman"/>
                <w:color w:val="404040"/>
              </w:rPr>
            </w:pPr>
            <w:commentRangeStart w:id="15635"/>
            <w:commentRangeStart w:id="15636"/>
            <w:r w:rsidRPr="00FF7E82">
              <w:rPr>
                <w:rFonts w:ascii="Open Sans" w:eastAsia="Open Sans" w:hAnsi="Open Sans" w:cs="Times New Roman"/>
                <w:noProof/>
                <w:color w:val="404040"/>
              </w:rPr>
              <w:drawing>
                <wp:inline distT="0" distB="0" distL="0" distR="0" wp14:anchorId="63D2A36C" wp14:editId="22D44745">
                  <wp:extent cx="4220210" cy="2387295"/>
                  <wp:effectExtent l="0" t="0" r="8890" b="0"/>
                  <wp:docPr id="21" name="Picture 3">
                    <a:extLst xmlns:a="http://schemas.openxmlformats.org/drawingml/2006/main">
                      <a:ext uri="{FF2B5EF4-FFF2-40B4-BE49-F238E27FC236}">
                        <a16:creationId xmlns:a16="http://schemas.microsoft.com/office/drawing/2014/main" xmlns:w16se="http://schemas.microsoft.com/office/word/2015/wordml/symex" xmlns:w="http://schemas.openxmlformats.org/wordprocessingml/2006/main" xmlns:w10="urn:schemas-microsoft-com:office:word" xmlns:v="urn:schemas-microsoft-com:vml" xmlns:o="urn:schemas-microsoft-com:office:office" xmlns:cx1="http://schemas.microsoft.com/office/drawing/2015/9/8/chartex" xmlns:cx="http://schemas.microsoft.com/office/drawing/2014/chartex" xmlns="" id="{DE4CB6BC-A7D3-4F2E-834B-D72808E306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xmlns:w16se="http://schemas.microsoft.com/office/word/2015/wordml/symex" xmlns:w="http://schemas.openxmlformats.org/wordprocessingml/2006/main" xmlns:w10="urn:schemas-microsoft-com:office:word" xmlns:v="urn:schemas-microsoft-com:vml" xmlns:o="urn:schemas-microsoft-com:office:office" xmlns:cx1="http://schemas.microsoft.com/office/drawing/2015/9/8/chartex" xmlns:cx="http://schemas.microsoft.com/office/drawing/2014/chartex" xmlns="" id="{DE4CB6BC-A7D3-4F2E-834B-D72808E3068E}"/>
                              </a:ext>
                            </a:extLst>
                          </pic:cNvPr>
                          <pic:cNvPicPr>
                            <a:picLocks noChangeAspect="1"/>
                          </pic:cNvPicPr>
                        </pic:nvPicPr>
                        <pic:blipFill>
                          <a:blip r:embed="rId115">
                            <a:lum/>
                            <a:alphaModFix/>
                          </a:blip>
                          <a:srcRect/>
                          <a:stretch>
                            <a:fillRect/>
                          </a:stretch>
                        </pic:blipFill>
                        <pic:spPr>
                          <a:xfrm>
                            <a:off x="0" y="0"/>
                            <a:ext cx="4224421" cy="2389677"/>
                          </a:xfrm>
                          <a:prstGeom prst="rect">
                            <a:avLst/>
                          </a:prstGeom>
                          <a:noFill/>
                          <a:ln>
                            <a:noFill/>
                          </a:ln>
                        </pic:spPr>
                      </pic:pic>
                    </a:graphicData>
                  </a:graphic>
                </wp:inline>
              </w:drawing>
            </w:r>
            <w:commentRangeEnd w:id="15635"/>
            <w:r>
              <w:rPr>
                <w:rStyle w:val="CommentReference"/>
              </w:rPr>
              <w:commentReference w:id="15635"/>
            </w:r>
            <w:commentRangeEnd w:id="15636"/>
            <w:r w:rsidR="009D04F8">
              <w:rPr>
                <w:rStyle w:val="CommentReference"/>
                <w:color w:val="404040"/>
              </w:rPr>
              <w:commentReference w:id="15636"/>
            </w:r>
          </w:p>
          <w:p w14:paraId="0FF6FBE8" w14:textId="77777777" w:rsidR="00B44BCB" w:rsidRDefault="00E045BF" w:rsidP="00B44BCB">
            <w:pPr>
              <w:pStyle w:val="NoSpacing"/>
            </w:pPr>
            <w:ins w:id="15637" w:author="RoboGarden Team" w:date="2020-01-23T21:10:00Z">
              <w:r>
                <w:rPr>
                  <w:rFonts w:ascii="Open Sans" w:eastAsia="Open Sans" w:hAnsi="Open Sans" w:cs="Times New Roman"/>
                  <w:color w:val="404040"/>
                </w:rPr>
                <w:t>Citation: RoboGarden Course Resources</w:t>
              </w:r>
            </w:ins>
            <w:r w:rsidR="00B44BCB">
              <w:rPr>
                <w:rFonts w:ascii="Open Sans" w:eastAsia="Open Sans" w:hAnsi="Open Sans" w:cs="Times New Roman"/>
                <w:color w:val="404040"/>
              </w:rPr>
              <w:t xml:space="preserve"> </w:t>
            </w:r>
            <w:r w:rsidR="00B44BCB" w:rsidRPr="00E06DF7">
              <w:t>Copyright 2019</w:t>
            </w:r>
          </w:p>
          <w:p w14:paraId="633B9B5F" w14:textId="074E2AF1" w:rsidR="00E045BF" w:rsidRPr="00FF7E82" w:rsidRDefault="00E045BF" w:rsidP="00FF7E82">
            <w:pPr>
              <w:spacing w:before="120" w:after="120"/>
              <w:rPr>
                <w:rFonts w:ascii="Open Sans" w:eastAsia="Open Sans" w:hAnsi="Open Sans" w:cs="Times New Roman"/>
                <w:color w:val="404040"/>
              </w:rPr>
            </w:pPr>
          </w:p>
        </w:tc>
      </w:tr>
      <w:tr w:rsidR="00FF7E82" w:rsidRPr="00FF7E82" w14:paraId="255E0962" w14:textId="77777777" w:rsidTr="51235A2F">
        <w:tblPrEx>
          <w:tblW w:w="10435" w:type="dxa"/>
          <w:tblLayout w:type="fixed"/>
          <w:tblCellMar>
            <w:left w:w="115" w:type="dxa"/>
            <w:right w:w="115" w:type="dxa"/>
          </w:tblCellMar>
          <w:tblPrExChange w:id="15638" w:author="Alicia Romero Lopez" w:date="2020-01-31T09:48:00Z">
            <w:tblPrEx>
              <w:tblW w:w="10435" w:type="dxa"/>
              <w:tblLayout w:type="fixed"/>
              <w:tblCellMar>
                <w:left w:w="115" w:type="dxa"/>
                <w:right w:w="115" w:type="dxa"/>
              </w:tblCellMar>
            </w:tblPrEx>
          </w:tblPrExChange>
        </w:tblPrEx>
        <w:trPr>
          <w:trPrChange w:id="15639" w:author="Alicia Romero Lopez" w:date="2020-01-31T09:48:00Z">
            <w:trPr>
              <w:gridAfter w:val="0"/>
            </w:trPr>
          </w:trPrChange>
        </w:trPr>
        <w:tc>
          <w:tcPr>
            <w:tcW w:w="445" w:type="dxa"/>
            <w:vAlign w:val="center"/>
            <w:tcPrChange w:id="15640" w:author="Alicia Romero Lopez" w:date="2020-01-31T09:48:00Z">
              <w:tcPr>
                <w:tcW w:w="445" w:type="dxa"/>
              </w:tcPr>
            </w:tcPrChange>
          </w:tcPr>
          <w:p w14:paraId="09430171" w14:textId="77777777" w:rsidR="00FF7E82" w:rsidRPr="00FF7E82" w:rsidRDefault="00FF7E82" w:rsidP="00FF7E82">
            <w:pPr>
              <w:numPr>
                <w:ilvl w:val="0"/>
                <w:numId w:val="55"/>
              </w:numPr>
              <w:spacing w:before="120" w:after="120"/>
              <w:contextualSpacing/>
              <w:rPr>
                <w:rFonts w:ascii="Open Sans" w:eastAsia="Open Sans" w:hAnsi="Open Sans" w:cs="Times New Roman"/>
                <w:color w:val="404040"/>
              </w:rPr>
            </w:pPr>
          </w:p>
        </w:tc>
        <w:tc>
          <w:tcPr>
            <w:tcW w:w="2250" w:type="dxa"/>
            <w:vAlign w:val="center"/>
            <w:tcPrChange w:id="15641" w:author="Alicia Romero Lopez" w:date="2020-01-31T09:48:00Z">
              <w:tcPr>
                <w:tcW w:w="2250" w:type="dxa"/>
                <w:gridSpan w:val="2"/>
              </w:tcPr>
            </w:tcPrChange>
          </w:tcPr>
          <w:p w14:paraId="6A9AF449" w14:textId="77777777" w:rsidR="00FF7E82" w:rsidRPr="00FF7E82" w:rsidRDefault="00FF7E82" w:rsidP="00FF7E82">
            <w:pPr>
              <w:spacing w:before="120" w:after="120"/>
              <w:outlineLvl w:val="2"/>
              <w:rPr>
                <w:rFonts w:ascii="Open Sans" w:eastAsia="Open Sans" w:hAnsi="Open Sans" w:cs="Times New Roman"/>
                <w:color w:val="404040"/>
              </w:rPr>
            </w:pPr>
            <w:r w:rsidRPr="00FF7E82">
              <w:rPr>
                <w:rFonts w:ascii="Open Sans" w:eastAsia="Open Sans" w:hAnsi="Open Sans" w:cs="Times New Roman"/>
                <w:color w:val="404040"/>
              </w:rPr>
              <w:t>Adding a branch</w:t>
            </w:r>
          </w:p>
        </w:tc>
        <w:tc>
          <w:tcPr>
            <w:tcW w:w="7740" w:type="dxa"/>
            <w:vAlign w:val="center"/>
            <w:tcPrChange w:id="15642" w:author="Alicia Romero Lopez" w:date="2020-01-31T09:48:00Z">
              <w:tcPr>
                <w:tcW w:w="7740" w:type="dxa"/>
              </w:tcPr>
            </w:tcPrChange>
          </w:tcPr>
          <w:p w14:paraId="0EE8BADC" w14:textId="77777777" w:rsidR="00FF7E82" w:rsidRDefault="00FF7E82" w:rsidP="00FF7E82">
            <w:pPr>
              <w:spacing w:before="120" w:after="120"/>
              <w:rPr>
                <w:ins w:id="15643" w:author="RoboGarden Team" w:date="2020-01-23T21:10:00Z"/>
                <w:rFonts w:ascii="Open Sans" w:eastAsia="Open Sans" w:hAnsi="Open Sans" w:cs="Times New Roman"/>
                <w:color w:val="404040"/>
              </w:rPr>
            </w:pPr>
            <w:r w:rsidRPr="00FF7E82">
              <w:rPr>
                <w:rFonts w:ascii="Open Sans" w:eastAsia="Open Sans" w:hAnsi="Open Sans" w:cs="Times New Roman"/>
                <w:noProof/>
                <w:color w:val="404040"/>
              </w:rPr>
              <w:drawing>
                <wp:inline distT="0" distB="0" distL="0" distR="0" wp14:anchorId="44BEDE29" wp14:editId="695D984B">
                  <wp:extent cx="3933168" cy="2983698"/>
                  <wp:effectExtent l="0" t="0" r="0" b="7620"/>
                  <wp:docPr id="470" name="Picture 3">
                    <a:extLst xmlns:a="http://schemas.openxmlformats.org/drawingml/2006/main">
                      <a:ext uri="{FF2B5EF4-FFF2-40B4-BE49-F238E27FC236}">
                        <a16:creationId xmlns:a16="http://schemas.microsoft.com/office/drawing/2014/main" xmlns:w16se="http://schemas.microsoft.com/office/word/2015/wordml/symex" xmlns:w="http://schemas.openxmlformats.org/wordprocessingml/2006/main" xmlns:w10="urn:schemas-microsoft-com:office:word" xmlns:v="urn:schemas-microsoft-com:vml" xmlns:o="urn:schemas-microsoft-com:office:office" xmlns:cx1="http://schemas.microsoft.com/office/drawing/2015/9/8/chartex" xmlns:cx="http://schemas.microsoft.com/office/drawing/2014/chartex" xmlns="" id="{3A198A19-DB9D-402C-942E-4520CFB3E89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xmlns:w16se="http://schemas.microsoft.com/office/word/2015/wordml/symex" xmlns:w="http://schemas.openxmlformats.org/wordprocessingml/2006/main" xmlns:w10="urn:schemas-microsoft-com:office:word" xmlns:v="urn:schemas-microsoft-com:vml" xmlns:o="urn:schemas-microsoft-com:office:office" xmlns:cx1="http://schemas.microsoft.com/office/drawing/2015/9/8/chartex" xmlns:cx="http://schemas.microsoft.com/office/drawing/2014/chartex" xmlns="" id="{3A198A19-DB9D-402C-942E-4520CFB3E893}"/>
                              </a:ext>
                            </a:extLst>
                          </pic:cNvPr>
                          <pic:cNvPicPr>
                            <a:picLocks noChangeAspect="1"/>
                          </pic:cNvPicPr>
                        </pic:nvPicPr>
                        <pic:blipFill>
                          <a:blip r:embed="rId116">
                            <a:lum/>
                            <a:alphaModFix/>
                          </a:blip>
                          <a:srcRect/>
                          <a:stretch>
                            <a:fillRect/>
                          </a:stretch>
                        </pic:blipFill>
                        <pic:spPr>
                          <a:xfrm>
                            <a:off x="0" y="0"/>
                            <a:ext cx="3940531" cy="2989284"/>
                          </a:xfrm>
                          <a:prstGeom prst="rect">
                            <a:avLst/>
                          </a:prstGeom>
                          <a:noFill/>
                          <a:ln>
                            <a:noFill/>
                          </a:ln>
                        </pic:spPr>
                      </pic:pic>
                    </a:graphicData>
                  </a:graphic>
                </wp:inline>
              </w:drawing>
            </w:r>
          </w:p>
          <w:p w14:paraId="4C9B03CA" w14:textId="77777777" w:rsidR="00B44BCB" w:rsidRDefault="00E045BF" w:rsidP="00B44BCB">
            <w:pPr>
              <w:pStyle w:val="NoSpacing"/>
            </w:pPr>
            <w:ins w:id="15644" w:author="RoboGarden Team" w:date="2020-01-23T21:10:00Z">
              <w:r>
                <w:rPr>
                  <w:rFonts w:ascii="Open Sans" w:eastAsia="Open Sans" w:hAnsi="Open Sans" w:cs="Times New Roman"/>
                  <w:color w:val="404040"/>
                </w:rPr>
                <w:t>Citation: RoboGarden Course Resources</w:t>
              </w:r>
            </w:ins>
            <w:r w:rsidR="00B44BCB">
              <w:rPr>
                <w:rFonts w:ascii="Open Sans" w:eastAsia="Open Sans" w:hAnsi="Open Sans" w:cs="Times New Roman"/>
                <w:color w:val="404040"/>
              </w:rPr>
              <w:t xml:space="preserve"> </w:t>
            </w:r>
            <w:r w:rsidR="00B44BCB" w:rsidRPr="00E06DF7">
              <w:t>Copyright 2019</w:t>
            </w:r>
          </w:p>
          <w:p w14:paraId="559A8E9D" w14:textId="2702C985" w:rsidR="00E045BF" w:rsidRPr="00FF7E82" w:rsidRDefault="00E045BF" w:rsidP="00FF7E82">
            <w:pPr>
              <w:spacing w:before="120" w:after="120"/>
              <w:rPr>
                <w:rFonts w:ascii="Open Sans" w:eastAsia="Open Sans" w:hAnsi="Open Sans" w:cs="Times New Roman"/>
                <w:color w:val="404040"/>
              </w:rPr>
            </w:pPr>
          </w:p>
        </w:tc>
      </w:tr>
      <w:tr w:rsidR="00FF7E82" w:rsidRPr="00FF7E82" w14:paraId="21FE9DE1" w14:textId="77777777" w:rsidTr="51235A2F">
        <w:tblPrEx>
          <w:tblW w:w="10435" w:type="dxa"/>
          <w:tblLayout w:type="fixed"/>
          <w:tblCellMar>
            <w:left w:w="115" w:type="dxa"/>
            <w:right w:w="115" w:type="dxa"/>
          </w:tblCellMar>
          <w:tblPrExChange w:id="15645" w:author="Alicia Romero Lopez" w:date="2020-01-31T09:48:00Z">
            <w:tblPrEx>
              <w:tblW w:w="10435" w:type="dxa"/>
              <w:tblLayout w:type="fixed"/>
              <w:tblCellMar>
                <w:left w:w="115" w:type="dxa"/>
                <w:right w:w="115" w:type="dxa"/>
              </w:tblCellMar>
            </w:tblPrEx>
          </w:tblPrExChange>
        </w:tblPrEx>
        <w:trPr>
          <w:trPrChange w:id="15646" w:author="Alicia Romero Lopez" w:date="2020-01-31T09:48:00Z">
            <w:trPr>
              <w:gridAfter w:val="0"/>
            </w:trPr>
          </w:trPrChange>
        </w:trPr>
        <w:tc>
          <w:tcPr>
            <w:tcW w:w="445" w:type="dxa"/>
            <w:vAlign w:val="center"/>
            <w:tcPrChange w:id="15647" w:author="Alicia Romero Lopez" w:date="2020-01-31T09:48:00Z">
              <w:tcPr>
                <w:tcW w:w="445" w:type="dxa"/>
              </w:tcPr>
            </w:tcPrChange>
          </w:tcPr>
          <w:p w14:paraId="239AC11B" w14:textId="77777777" w:rsidR="00FF7E82" w:rsidRPr="00FF7E82" w:rsidRDefault="00FF7E82" w:rsidP="00FF7E82">
            <w:pPr>
              <w:numPr>
                <w:ilvl w:val="0"/>
                <w:numId w:val="55"/>
              </w:numPr>
              <w:spacing w:before="120" w:after="120"/>
              <w:contextualSpacing/>
              <w:rPr>
                <w:rFonts w:ascii="Open Sans" w:eastAsia="Open Sans" w:hAnsi="Open Sans" w:cs="Times New Roman"/>
                <w:color w:val="404040"/>
              </w:rPr>
            </w:pPr>
          </w:p>
        </w:tc>
        <w:tc>
          <w:tcPr>
            <w:tcW w:w="2250" w:type="dxa"/>
            <w:vAlign w:val="center"/>
            <w:tcPrChange w:id="15648" w:author="Alicia Romero Lopez" w:date="2020-01-31T09:48:00Z">
              <w:tcPr>
                <w:tcW w:w="2250" w:type="dxa"/>
                <w:gridSpan w:val="2"/>
              </w:tcPr>
            </w:tcPrChange>
          </w:tcPr>
          <w:p w14:paraId="02EEEDBF" w14:textId="77777777" w:rsidR="00FF7E82" w:rsidRPr="00FF7E82" w:rsidRDefault="00FF7E82" w:rsidP="00FF7E82">
            <w:pPr>
              <w:spacing w:before="120" w:after="120"/>
              <w:outlineLvl w:val="2"/>
              <w:rPr>
                <w:rFonts w:ascii="Open Sans" w:eastAsia="Open Sans" w:hAnsi="Open Sans" w:cs="Times New Roman"/>
                <w:color w:val="404040"/>
              </w:rPr>
            </w:pPr>
            <w:r w:rsidRPr="00FF7E82">
              <w:rPr>
                <w:rFonts w:ascii="Open Sans" w:eastAsia="Open Sans" w:hAnsi="Open Sans" w:cs="Times New Roman"/>
                <w:color w:val="404040"/>
              </w:rPr>
              <w:t>Merging a branch</w:t>
            </w:r>
          </w:p>
        </w:tc>
        <w:tc>
          <w:tcPr>
            <w:tcW w:w="7740" w:type="dxa"/>
            <w:vAlign w:val="center"/>
            <w:tcPrChange w:id="15649" w:author="Alicia Romero Lopez" w:date="2020-01-31T09:48:00Z">
              <w:tcPr>
                <w:tcW w:w="7740" w:type="dxa"/>
              </w:tcPr>
            </w:tcPrChange>
          </w:tcPr>
          <w:p w14:paraId="2323700F" w14:textId="77777777" w:rsidR="00FF7E82" w:rsidRPr="00FF7E82" w:rsidRDefault="00FF7E82" w:rsidP="00FF7E82">
            <w:pPr>
              <w:spacing w:before="120" w:after="120"/>
              <w:rPr>
                <w:rFonts w:ascii="Open Sans" w:eastAsia="Open Sans" w:hAnsi="Open Sans" w:cs="Times New Roman"/>
                <w:noProof/>
                <w:color w:val="404040"/>
              </w:rPr>
            </w:pPr>
            <w:r w:rsidRPr="00FF7E82">
              <w:rPr>
                <w:rFonts w:ascii="Open Sans" w:eastAsia="Open Sans" w:hAnsi="Open Sans" w:cs="Times New Roman"/>
                <w:noProof/>
                <w:color w:val="404040"/>
              </w:rPr>
              <w:drawing>
                <wp:anchor distT="0" distB="0" distL="114300" distR="114300" simplePos="0" relativeHeight="251661312" behindDoc="0" locked="0" layoutInCell="1" allowOverlap="1" wp14:anchorId="46A86770" wp14:editId="459506A2">
                  <wp:simplePos x="0" y="0"/>
                  <wp:positionH relativeFrom="margin">
                    <wp:posOffset>-13335</wp:posOffset>
                  </wp:positionH>
                  <wp:positionV relativeFrom="paragraph">
                    <wp:posOffset>52705</wp:posOffset>
                  </wp:positionV>
                  <wp:extent cx="4050030" cy="1971675"/>
                  <wp:effectExtent l="0" t="0" r="7620" b="9525"/>
                  <wp:wrapNone/>
                  <wp:docPr id="471" name="Picture 3">
                    <a:extLst xmlns:a="http://schemas.openxmlformats.org/drawingml/2006/main">
                      <a:ext uri="{FF2B5EF4-FFF2-40B4-BE49-F238E27FC236}">
                        <a16:creationId xmlns:a16="http://schemas.microsoft.com/office/drawing/2014/main" xmlns:w16se="http://schemas.microsoft.com/office/word/2015/wordml/symex" xmlns:w="http://schemas.openxmlformats.org/wordprocessingml/2006/main" xmlns:w10="urn:schemas-microsoft-com:office:word" xmlns:v="urn:schemas-microsoft-com:vml" xmlns:o="urn:schemas-microsoft-com:office:office" xmlns:cx1="http://schemas.microsoft.com/office/drawing/2015/9/8/chartex" xmlns:cx="http://schemas.microsoft.com/office/drawing/2014/chartex" xmlns="" id="{F9DE645B-6B2C-4664-98E4-86FF23E2E8A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xmlns:w16se="http://schemas.microsoft.com/office/word/2015/wordml/symex" xmlns:w="http://schemas.openxmlformats.org/wordprocessingml/2006/main" xmlns:w10="urn:schemas-microsoft-com:office:word" xmlns:v="urn:schemas-microsoft-com:vml" xmlns:o="urn:schemas-microsoft-com:office:office" xmlns:cx1="http://schemas.microsoft.com/office/drawing/2015/9/8/chartex" xmlns:cx="http://schemas.microsoft.com/office/drawing/2014/chartex" xmlns="" id="{F9DE645B-6B2C-4664-98E4-86FF23E2E8A6}"/>
                              </a:ext>
                            </a:extLst>
                          </pic:cNvPr>
                          <pic:cNvPicPr>
                            <a:picLocks noChangeAspect="1"/>
                          </pic:cNvPicPr>
                        </pic:nvPicPr>
                        <pic:blipFill>
                          <a:blip r:embed="rId117">
                            <a:lum/>
                            <a:alphaModFix/>
                            <a:extLst>
                              <a:ext uri="{28A0092B-C50C-407E-A947-70E740481C1C}">
                                <a14:useLocalDpi xmlns:a14="http://schemas.microsoft.com/office/drawing/2010/main" val="0"/>
                              </a:ext>
                            </a:extLst>
                          </a:blip>
                          <a:srcRect/>
                          <a:stretch>
                            <a:fillRect/>
                          </a:stretch>
                        </pic:blipFill>
                        <pic:spPr>
                          <a:xfrm>
                            <a:off x="0" y="0"/>
                            <a:ext cx="4050030" cy="19716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18EC7B8" w14:textId="77777777" w:rsidR="00FF7E82" w:rsidRPr="00FF7E82" w:rsidRDefault="00FF7E82" w:rsidP="00FF7E82">
            <w:pPr>
              <w:spacing w:before="120" w:after="120"/>
              <w:rPr>
                <w:rFonts w:ascii="Open Sans" w:eastAsia="Open Sans" w:hAnsi="Open Sans" w:cs="Times New Roman"/>
                <w:noProof/>
                <w:color w:val="404040"/>
              </w:rPr>
            </w:pPr>
          </w:p>
          <w:p w14:paraId="7D90A745" w14:textId="77777777" w:rsidR="00FF7E82" w:rsidRPr="00FF7E82" w:rsidRDefault="00FF7E82" w:rsidP="00FF7E82">
            <w:pPr>
              <w:spacing w:before="120" w:after="120"/>
              <w:rPr>
                <w:rFonts w:ascii="Open Sans" w:eastAsia="Open Sans" w:hAnsi="Open Sans" w:cs="Times New Roman"/>
                <w:noProof/>
                <w:color w:val="404040"/>
              </w:rPr>
            </w:pPr>
          </w:p>
          <w:p w14:paraId="316E0292" w14:textId="77777777" w:rsidR="00FF7E82" w:rsidRPr="00FF7E82" w:rsidRDefault="00FF7E82" w:rsidP="00FF7E82">
            <w:pPr>
              <w:spacing w:before="120" w:after="120"/>
              <w:rPr>
                <w:rFonts w:ascii="Open Sans" w:eastAsia="Open Sans" w:hAnsi="Open Sans" w:cs="Times New Roman"/>
                <w:noProof/>
                <w:color w:val="404040"/>
              </w:rPr>
            </w:pPr>
          </w:p>
          <w:p w14:paraId="6465624B" w14:textId="77777777" w:rsidR="00FF7E82" w:rsidRDefault="00FF7E82" w:rsidP="00FF7E82">
            <w:pPr>
              <w:spacing w:before="120" w:after="120"/>
              <w:rPr>
                <w:ins w:id="15650" w:author="RoboGarden Team" w:date="2020-01-23T21:10:00Z"/>
                <w:rFonts w:ascii="Open Sans" w:eastAsia="Open Sans" w:hAnsi="Open Sans" w:cs="Times New Roman"/>
                <w:noProof/>
                <w:color w:val="404040"/>
              </w:rPr>
            </w:pPr>
          </w:p>
          <w:p w14:paraId="0D32AE77" w14:textId="16231DC4" w:rsidR="00E045BF" w:rsidRPr="00FF7E82" w:rsidDel="00E045BF" w:rsidRDefault="00E045BF" w:rsidP="00FF7E82">
            <w:pPr>
              <w:spacing w:before="120" w:after="120"/>
              <w:rPr>
                <w:del w:id="15651" w:author="RoboGarden Team" w:date="2020-01-23T21:10:00Z"/>
                <w:rFonts w:ascii="Open Sans" w:eastAsia="Open Sans" w:hAnsi="Open Sans" w:cs="Times New Roman"/>
                <w:noProof/>
                <w:color w:val="404040"/>
              </w:rPr>
            </w:pPr>
            <w:ins w:id="15652" w:author="RoboGarden Team" w:date="2020-01-23T21:10:00Z">
              <w:r>
                <w:rPr>
                  <w:rFonts w:ascii="Open Sans" w:eastAsia="Open Sans" w:hAnsi="Open Sans" w:cs="Times New Roman"/>
                  <w:color w:val="404040"/>
                </w:rPr>
                <w:lastRenderedPageBreak/>
                <w:t>Citation: RoboGarden Course Resources</w:t>
              </w:r>
            </w:ins>
          </w:p>
          <w:p w14:paraId="2078CD7C" w14:textId="5C39A56B" w:rsidR="00FF7E82" w:rsidRPr="00FF7E82" w:rsidDel="00E045BF" w:rsidRDefault="00FF7E82" w:rsidP="00FF7E82">
            <w:pPr>
              <w:spacing w:before="120" w:after="120"/>
              <w:rPr>
                <w:del w:id="15653" w:author="RoboGarden Team" w:date="2020-01-23T21:10:00Z"/>
                <w:rFonts w:ascii="Open Sans" w:eastAsia="Open Sans" w:hAnsi="Open Sans" w:cs="Times New Roman"/>
                <w:noProof/>
                <w:color w:val="404040"/>
              </w:rPr>
            </w:pPr>
          </w:p>
          <w:p w14:paraId="556FD9A6" w14:textId="2A8BE312" w:rsidR="00FF7E82" w:rsidRPr="00FF7E82" w:rsidDel="00E045BF" w:rsidRDefault="00FF7E82" w:rsidP="00FF7E82">
            <w:pPr>
              <w:spacing w:before="120" w:after="120"/>
              <w:rPr>
                <w:del w:id="15654" w:author="RoboGarden Team" w:date="2020-01-23T21:10:00Z"/>
                <w:rFonts w:ascii="Open Sans" w:eastAsia="Open Sans" w:hAnsi="Open Sans" w:cs="Times New Roman"/>
                <w:noProof/>
                <w:color w:val="404040"/>
              </w:rPr>
            </w:pPr>
          </w:p>
          <w:p w14:paraId="3EFD99B6" w14:textId="77777777" w:rsidR="00FF7E82" w:rsidRPr="00FF7E82" w:rsidRDefault="00FF7E82" w:rsidP="00FF7E82">
            <w:pPr>
              <w:spacing w:before="120" w:after="120"/>
              <w:rPr>
                <w:rFonts w:ascii="Open Sans" w:eastAsia="Open Sans" w:hAnsi="Open Sans" w:cs="Times New Roman"/>
                <w:color w:val="404040"/>
              </w:rPr>
            </w:pPr>
          </w:p>
        </w:tc>
      </w:tr>
    </w:tbl>
    <w:p w14:paraId="3FFB9482" w14:textId="77777777" w:rsidR="00FF7E82" w:rsidRPr="00FF7E82" w:rsidRDefault="00FF7E82" w:rsidP="00FF7E82">
      <w:pPr>
        <w:spacing w:after="0" w:line="240" w:lineRule="auto"/>
        <w:rPr>
          <w:rFonts w:ascii="Open Sans" w:eastAsia="Open Sans" w:hAnsi="Open Sans" w:cs="Times New Roman"/>
          <w:color w:val="404040"/>
        </w:rPr>
      </w:pPr>
    </w:p>
    <w:p w14:paraId="317D1BEA" w14:textId="77777777" w:rsidR="00FF7E82" w:rsidRPr="00FF7E82" w:rsidRDefault="00FF7E82" w:rsidP="00FF7E82">
      <w:pPr>
        <w:spacing w:after="0" w:line="240" w:lineRule="auto"/>
        <w:rPr>
          <w:rFonts w:ascii="Open Sans" w:eastAsia="Open Sans" w:hAnsi="Open Sans" w:cs="Times New Roman"/>
          <w:color w:val="404040"/>
        </w:rPr>
      </w:pPr>
    </w:p>
    <w:p w14:paraId="27A4ADEF" w14:textId="77777777" w:rsidR="00FF7E82" w:rsidRPr="00FF7E82" w:rsidRDefault="00FF7E82" w:rsidP="00FF7E82">
      <w:pPr>
        <w:spacing w:after="0" w:line="240" w:lineRule="auto"/>
        <w:rPr>
          <w:rFonts w:ascii="Open Sans" w:eastAsia="Open Sans" w:hAnsi="Open Sans" w:cs="Times New Roman"/>
          <w:color w:val="404040"/>
        </w:rPr>
      </w:pPr>
    </w:p>
    <w:p w14:paraId="73B18010" w14:textId="77777777" w:rsidR="00FF7E82" w:rsidRPr="00FF7E82" w:rsidRDefault="00FF7E82" w:rsidP="00FF7E82">
      <w:pPr>
        <w:spacing w:after="0" w:line="240" w:lineRule="auto"/>
        <w:rPr>
          <w:rFonts w:ascii="Open Sans" w:eastAsia="Open Sans" w:hAnsi="Open Sans" w:cs="Times New Roman"/>
          <w:color w:val="404040"/>
        </w:rPr>
      </w:pPr>
    </w:p>
    <w:p w14:paraId="7B8AE8A2" w14:textId="77777777" w:rsidR="00FF7E82" w:rsidRPr="00FF7E82" w:rsidRDefault="00FF7E82" w:rsidP="00FF7E82">
      <w:pPr>
        <w:spacing w:after="0" w:line="240" w:lineRule="auto"/>
        <w:rPr>
          <w:rFonts w:ascii="Open Sans" w:eastAsia="Open Sans" w:hAnsi="Open Sans" w:cs="Times New Roman"/>
          <w:color w:val="404040"/>
        </w:rPr>
      </w:pPr>
    </w:p>
    <w:p w14:paraId="1B0B94C0" w14:textId="77777777" w:rsidR="00FF7E82" w:rsidRPr="00FF7E82" w:rsidRDefault="00FF7E82" w:rsidP="00FF7E82">
      <w:pPr>
        <w:spacing w:after="0" w:line="240" w:lineRule="auto"/>
        <w:rPr>
          <w:rFonts w:ascii="Open Sans" w:eastAsia="Open Sans" w:hAnsi="Open Sans" w:cs="Times New Roman"/>
          <w:color w:val="404040"/>
        </w:rPr>
      </w:pPr>
    </w:p>
    <w:p w14:paraId="26565401" w14:textId="77777777" w:rsidR="00FF7E82" w:rsidRPr="00FF7E82" w:rsidRDefault="00FF7E82" w:rsidP="00FF7E82">
      <w:pPr>
        <w:spacing w:after="0" w:line="240" w:lineRule="auto"/>
        <w:rPr>
          <w:rFonts w:ascii="Open Sans" w:eastAsia="Open Sans" w:hAnsi="Open Sans" w:cs="Times New Roman"/>
          <w:color w:val="404040"/>
        </w:rPr>
      </w:pPr>
    </w:p>
    <w:p w14:paraId="58E1846D" w14:textId="77777777" w:rsidR="00FF7E82" w:rsidRPr="00FF7E82" w:rsidRDefault="00FF7E82" w:rsidP="00FF7E82">
      <w:pPr>
        <w:spacing w:after="0" w:line="240" w:lineRule="auto"/>
        <w:rPr>
          <w:rFonts w:ascii="Open Sans" w:eastAsia="Open Sans" w:hAnsi="Open Sans" w:cs="Times New Roman"/>
          <w:color w:val="404040"/>
        </w:rPr>
      </w:pPr>
    </w:p>
    <w:p w14:paraId="5EA2302C" w14:textId="77777777" w:rsidR="00FF7E82" w:rsidRPr="00FF7E82" w:rsidRDefault="00FF7E82" w:rsidP="00FF7E82">
      <w:pPr>
        <w:spacing w:after="0" w:line="240" w:lineRule="auto"/>
        <w:rPr>
          <w:rFonts w:ascii="Open Sans" w:eastAsia="Open Sans" w:hAnsi="Open Sans" w:cs="Times New Roman"/>
          <w:color w:val="404040"/>
        </w:rPr>
      </w:pPr>
    </w:p>
    <w:p w14:paraId="0F1EFB61" w14:textId="77777777" w:rsidR="00FF7E82" w:rsidRPr="00FF7E82" w:rsidRDefault="00FF7E82" w:rsidP="00FF7E82">
      <w:pPr>
        <w:spacing w:before="80" w:after="80" w:line="240" w:lineRule="auto"/>
        <w:outlineLvl w:val="1"/>
        <w:rPr>
          <w:rFonts w:ascii="Open Sans Semibold" w:eastAsia="Times New Roman" w:hAnsi="Open Sans Semibold" w:cs="Open Sans Semibold"/>
          <w:color w:val="11143F"/>
          <w:sz w:val="28"/>
          <w:szCs w:val="28"/>
        </w:rPr>
      </w:pPr>
      <w:r w:rsidRPr="00FF7E82">
        <w:rPr>
          <w:rFonts w:ascii="Open Sans Semibold" w:eastAsia="Times New Roman" w:hAnsi="Open Sans Semibold" w:cs="Open Sans Semibold"/>
          <w:color w:val="11143F"/>
          <w:sz w:val="28"/>
          <w:szCs w:val="28"/>
        </w:rPr>
        <w:t>Section 04: what is GitHub</w:t>
      </w:r>
    </w:p>
    <w:p w14:paraId="329E613A" w14:textId="77777777" w:rsidR="00FF7E82" w:rsidRPr="00FF7E82" w:rsidRDefault="00FF7E82" w:rsidP="00FF7E82">
      <w:pPr>
        <w:spacing w:after="0" w:line="240" w:lineRule="auto"/>
        <w:rPr>
          <w:rFonts w:ascii="Open Sans" w:eastAsia="Open Sans" w:hAnsi="Open Sans" w:cs="Times New Roman"/>
          <w:color w:val="404040"/>
        </w:rPr>
      </w:pPr>
    </w:p>
    <w:tbl>
      <w:tblPr>
        <w:tblStyle w:val="TableGrid12"/>
        <w:tblW w:w="104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Change w:id="15655" w:author="Alicia Romero Lopez" w:date="2020-01-31T09:48:00Z">
          <w:tblPr>
            <w:tblStyle w:val="TableGrid12"/>
            <w:tblW w:w="104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PrChange>
      </w:tblPr>
      <w:tblGrid>
        <w:gridCol w:w="90"/>
        <w:gridCol w:w="1530"/>
        <w:gridCol w:w="8820"/>
        <w:tblGridChange w:id="15656">
          <w:tblGrid>
            <w:gridCol w:w="360"/>
            <w:gridCol w:w="360"/>
            <w:gridCol w:w="360"/>
          </w:tblGrid>
        </w:tblGridChange>
      </w:tblGrid>
      <w:tr w:rsidR="00FF7E82" w:rsidRPr="00FF7E82" w14:paraId="284EB6AC" w14:textId="77777777" w:rsidTr="51235A2F">
        <w:trPr>
          <w:trHeight w:val="638"/>
        </w:trPr>
        <w:tc>
          <w:tcPr>
            <w:tcW w:w="90" w:type="dxa"/>
            <w:shd w:val="clear" w:color="auto" w:fill="FFC33B"/>
            <w:vAlign w:val="center"/>
            <w:tcPrChange w:id="15657" w:author="Alicia Romero Lopez" w:date="2020-01-31T09:48:00Z">
              <w:tcPr>
                <w:tcW w:w="90" w:type="dxa"/>
                <w:shd w:val="clear" w:color="auto" w:fill="FFC33B"/>
              </w:tcPr>
            </w:tcPrChange>
          </w:tcPr>
          <w:p w14:paraId="0104AF43" w14:textId="77777777" w:rsidR="00FF7E82" w:rsidRPr="00FF7E82" w:rsidRDefault="00FF7E82" w:rsidP="00FF7E82">
            <w:pPr>
              <w:spacing w:before="120" w:after="120"/>
              <w:rPr>
                <w:rFonts w:ascii="Open Sans" w:eastAsia="Open Sans" w:hAnsi="Open Sans" w:cs="Times New Roman"/>
                <w:color w:val="404040"/>
              </w:rPr>
            </w:pPr>
          </w:p>
        </w:tc>
        <w:tc>
          <w:tcPr>
            <w:tcW w:w="1530" w:type="dxa"/>
            <w:shd w:val="clear" w:color="auto" w:fill="FFE8B2"/>
            <w:vAlign w:val="center"/>
            <w:tcPrChange w:id="15658" w:author="Alicia Romero Lopez" w:date="2020-01-31T09:48:00Z">
              <w:tcPr>
                <w:tcW w:w="1530" w:type="dxa"/>
                <w:shd w:val="clear" w:color="auto" w:fill="FFE8B2"/>
              </w:tcPr>
            </w:tcPrChange>
          </w:tcPr>
          <w:p w14:paraId="2BC451DE" w14:textId="77777777" w:rsidR="00FF7E82" w:rsidRPr="00FF7E82" w:rsidRDefault="00FF7E82" w:rsidP="00FF7E82">
            <w:pPr>
              <w:spacing w:before="120" w:after="120"/>
              <w:jc w:val="center"/>
              <w:rPr>
                <w:rFonts w:ascii="Open Sans" w:eastAsia="Open Sans" w:hAnsi="Open Sans" w:cs="Times New Roman"/>
                <w:color w:val="404040"/>
              </w:rPr>
            </w:pPr>
            <w:r w:rsidRPr="00FF7E82">
              <w:rPr>
                <w:rFonts w:ascii="Open Sans" w:eastAsia="Open Sans" w:hAnsi="Open Sans" w:cs="Times New Roman"/>
                <w:noProof/>
                <w:color w:val="404040"/>
              </w:rPr>
              <w:drawing>
                <wp:inline distT="0" distB="0" distL="0" distR="0" wp14:anchorId="012C519E" wp14:editId="1C43C8EE">
                  <wp:extent cx="685800" cy="6858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_exclaim-icon.png"/>
                          <pic:cNvPicPr/>
                        </pic:nvPicPr>
                        <pic:blipFill>
                          <a:blip r:embed="rId32">
                            <a:extLst>
                              <a:ext uri="{28A0092B-C50C-407E-A947-70E740481C1C}">
                                <a14:useLocalDpi xmlns:a14="http://schemas.microsoft.com/office/drawing/2010/main" val="0"/>
                              </a:ext>
                            </a:extLst>
                          </a:blip>
                          <a:stretch>
                            <a:fillRect/>
                          </a:stretch>
                        </pic:blipFill>
                        <pic:spPr>
                          <a:xfrm>
                            <a:off x="0" y="0"/>
                            <a:ext cx="685800" cy="685800"/>
                          </a:xfrm>
                          <a:prstGeom prst="rect">
                            <a:avLst/>
                          </a:prstGeom>
                        </pic:spPr>
                      </pic:pic>
                    </a:graphicData>
                  </a:graphic>
                </wp:inline>
              </w:drawing>
            </w:r>
          </w:p>
        </w:tc>
        <w:tc>
          <w:tcPr>
            <w:tcW w:w="8820" w:type="dxa"/>
            <w:shd w:val="clear" w:color="auto" w:fill="FFE8B2"/>
            <w:vAlign w:val="center"/>
            <w:tcPrChange w:id="15659" w:author="Alicia Romero Lopez" w:date="2020-01-31T09:48:00Z">
              <w:tcPr>
                <w:tcW w:w="8820" w:type="dxa"/>
                <w:shd w:val="clear" w:color="auto" w:fill="FFE8B2"/>
              </w:tcPr>
            </w:tcPrChange>
          </w:tcPr>
          <w:p w14:paraId="136CC7BA" w14:textId="05E03052" w:rsidR="00E045BF" w:rsidRPr="00FF7E82" w:rsidRDefault="00FF7E82" w:rsidP="00FF7E82">
            <w:pPr>
              <w:spacing w:before="120" w:after="120"/>
              <w:ind w:right="274"/>
              <w:rPr>
                <w:rFonts w:ascii="Open Sans Semibold" w:eastAsia="Open Sans" w:hAnsi="Open Sans Semibold" w:cs="Open Sans Semibold"/>
                <w:color w:val="404040"/>
                <w:sz w:val="24"/>
                <w:szCs w:val="24"/>
              </w:rPr>
            </w:pPr>
            <w:del w:id="15660" w:author="RoboGarden Team" w:date="2020-01-23T21:11:00Z">
              <w:r w:rsidRPr="00FF7E82" w:rsidDel="00E045BF">
                <w:rPr>
                  <w:rFonts w:ascii="Open Sans Semibold" w:eastAsia="Open Sans" w:hAnsi="Open Sans Semibold" w:cs="Open Sans Semibold"/>
                  <w:color w:val="404040"/>
                  <w:sz w:val="24"/>
                  <w:szCs w:val="24"/>
                </w:rPr>
                <w:delText>Okay, but what is GitHub?</w:delText>
              </w:r>
              <w:commentRangeStart w:id="15661"/>
              <w:commentRangeStart w:id="15662"/>
              <w:commentRangeEnd w:id="15661"/>
              <w:r w:rsidDel="00E045BF">
                <w:rPr>
                  <w:rStyle w:val="CommentReference"/>
                </w:rPr>
                <w:commentReference w:id="15661"/>
              </w:r>
            </w:del>
            <w:commentRangeEnd w:id="15662"/>
            <w:r w:rsidR="009D04F8">
              <w:rPr>
                <w:rStyle w:val="CommentReference"/>
                <w:color w:val="404040"/>
              </w:rPr>
              <w:commentReference w:id="15662"/>
            </w:r>
            <w:ins w:id="15663" w:author="RoboGarden Team" w:date="2020-01-23T21:11:00Z">
              <w:r w:rsidR="00E045BF">
                <w:rPr>
                  <w:rFonts w:ascii="Open Sans Semibold" w:eastAsia="Open Sans" w:hAnsi="Open Sans Semibold" w:cs="Open Sans Semibold"/>
                  <w:color w:val="404040"/>
                  <w:sz w:val="24"/>
                  <w:szCs w:val="24"/>
                </w:rPr>
                <w:t>What is GitHub?</w:t>
              </w:r>
            </w:ins>
          </w:p>
          <w:p w14:paraId="0B6B23F2" w14:textId="77777777" w:rsidR="00FF7E82" w:rsidRPr="00FF7E82" w:rsidRDefault="00FF7E82" w:rsidP="00FF7E82">
            <w:pPr>
              <w:spacing w:before="120" w:after="120"/>
              <w:ind w:right="274"/>
              <w:rPr>
                <w:rFonts w:ascii="Open Sans" w:eastAsia="Open Sans" w:hAnsi="Open Sans" w:cs="Open Sans"/>
                <w:color w:val="404040"/>
              </w:rPr>
            </w:pPr>
            <w:r w:rsidRPr="00FF7E82">
              <w:rPr>
                <w:rFonts w:ascii="Open Sans" w:eastAsia="Open Sans" w:hAnsi="Open Sans" w:cs="Open Sans"/>
                <w:color w:val="404040"/>
                <w:sz w:val="24"/>
                <w:szCs w:val="24"/>
              </w:rPr>
              <w:t>GitHub is a Git repository hosting service.</w:t>
            </w:r>
            <w:r w:rsidRPr="00FF7E82">
              <w:rPr>
                <w:rFonts w:ascii="Open Sans" w:eastAsia="Open Sans" w:hAnsi="Open Sans" w:cs="Times New Roman"/>
                <w:color w:val="404040"/>
              </w:rPr>
              <w:t xml:space="preserve"> </w:t>
            </w:r>
          </w:p>
        </w:tc>
      </w:tr>
    </w:tbl>
    <w:p w14:paraId="6EC2A5B5" w14:textId="4F36D6ED" w:rsidR="00FF7E82" w:rsidRPr="00FF7E82" w:rsidRDefault="00FF7E82" w:rsidP="00FF7E82">
      <w:pPr>
        <w:spacing w:after="0" w:line="240" w:lineRule="auto"/>
        <w:rPr>
          <w:rFonts w:ascii="Open Sans" w:eastAsia="Open Sans" w:hAnsi="Open Sans" w:cs="Times New Roman"/>
          <w:color w:val="404040"/>
        </w:rPr>
      </w:pPr>
    </w:p>
    <w:tbl>
      <w:tblPr>
        <w:tblStyle w:val="TableGrid12"/>
        <w:tblW w:w="10440" w:type="dxa"/>
        <w:tblInd w:w="-5" w:type="dxa"/>
        <w:tblBorders>
          <w:top w:val="single" w:sz="4" w:space="0" w:color="DBDBDB"/>
          <w:left w:val="single" w:sz="4" w:space="0" w:color="DBDBDB"/>
          <w:bottom w:val="single" w:sz="4" w:space="0" w:color="DBDBDB"/>
          <w:right w:val="single" w:sz="4" w:space="0" w:color="DBDBDB"/>
          <w:insideH w:val="none" w:sz="0" w:space="0" w:color="auto"/>
          <w:insideV w:val="none" w:sz="0" w:space="0" w:color="auto"/>
        </w:tblBorders>
        <w:tblLayout w:type="fixed"/>
        <w:tblCellMar>
          <w:left w:w="115" w:type="dxa"/>
          <w:right w:w="115" w:type="dxa"/>
        </w:tblCellMar>
        <w:tblLook w:val="04A0" w:firstRow="1" w:lastRow="0" w:firstColumn="1" w:lastColumn="0" w:noHBand="0" w:noVBand="1"/>
      </w:tblPr>
      <w:tblGrid>
        <w:gridCol w:w="936"/>
        <w:gridCol w:w="684"/>
        <w:gridCol w:w="7290"/>
        <w:gridCol w:w="585"/>
        <w:gridCol w:w="945"/>
      </w:tblGrid>
      <w:tr w:rsidR="00FF7E82" w:rsidRPr="00FF7E82" w14:paraId="6BA9508C" w14:textId="77777777" w:rsidTr="00FF7E82">
        <w:trPr>
          <w:cantSplit/>
          <w:trHeight w:val="420"/>
        </w:trPr>
        <w:tc>
          <w:tcPr>
            <w:tcW w:w="10440" w:type="dxa"/>
            <w:gridSpan w:val="5"/>
            <w:shd w:val="clear" w:color="auto" w:fill="FAFAFA"/>
          </w:tcPr>
          <w:p w14:paraId="3C5C024F" w14:textId="3C2128BF" w:rsidR="00FF7E82" w:rsidRPr="00FF7E82" w:rsidRDefault="00FF7E82" w:rsidP="00FF7E82">
            <w:pPr>
              <w:spacing w:before="120" w:after="120"/>
              <w:outlineLvl w:val="2"/>
              <w:rPr>
                <w:rFonts w:ascii="Open Sans Semibold" w:eastAsia="Open Sans" w:hAnsi="Open Sans Semibold" w:cs="Open Sans Semibold"/>
                <w:color w:val="11143F"/>
              </w:rPr>
            </w:pPr>
            <w:r w:rsidRPr="00FF7E82">
              <w:rPr>
                <w:rFonts w:ascii="Open Sans Semibold" w:eastAsia="Open Sans" w:hAnsi="Open Sans Semibold" w:cs="Open Sans Semibold"/>
                <w:color w:val="11143F"/>
              </w:rPr>
              <w:t>But why do you need GitHub?</w:t>
            </w:r>
          </w:p>
          <w:p w14:paraId="51467E70" w14:textId="77777777" w:rsidR="00FF7E82" w:rsidRDefault="00FF7E82" w:rsidP="00FF7E82">
            <w:pPr>
              <w:spacing w:before="120" w:after="120"/>
              <w:rPr>
                <w:ins w:id="15664" w:author="RoboGarden Team" w:date="2020-01-23T21:11:00Z"/>
                <w:rFonts w:ascii="Open Sans" w:eastAsia="Open Sans" w:hAnsi="Open Sans" w:cs="Times New Roman"/>
                <w:color w:val="404040"/>
              </w:rPr>
            </w:pPr>
            <w:r w:rsidRPr="00FF7E82">
              <w:rPr>
                <w:rFonts w:ascii="Open Sans" w:eastAsia="Open Sans" w:hAnsi="Open Sans" w:cs="Times New Roman"/>
                <w:color w:val="404040"/>
              </w:rPr>
              <w:t>Using GitHub enables the user to:</w:t>
            </w:r>
          </w:p>
          <w:p w14:paraId="30D161FF" w14:textId="4DFBBA2D" w:rsidR="00E045BF" w:rsidRPr="00FF7E82" w:rsidRDefault="00E045BF" w:rsidP="00FF7E82">
            <w:pPr>
              <w:spacing w:before="120" w:after="120"/>
              <w:rPr>
                <w:rFonts w:ascii="Open Sans" w:eastAsia="Open Sans" w:hAnsi="Open Sans" w:cs="Times New Roman"/>
                <w:color w:val="404040"/>
              </w:rPr>
            </w:pPr>
            <w:ins w:id="15665" w:author="RoboGarden Team" w:date="2020-01-23T21:11:00Z">
              <w:r>
                <w:rPr>
                  <w:rFonts w:ascii="Open Sans" w:eastAsia="Open Sans" w:hAnsi="Open Sans" w:cs="Times New Roman"/>
                  <w:color w:val="404040"/>
                </w:rPr>
                <w:t xml:space="preserve">Click through the carousel to learn more about what GitHub enables the user. </w:t>
              </w:r>
            </w:ins>
          </w:p>
        </w:tc>
      </w:tr>
      <w:tr w:rsidR="00FF7E82" w:rsidRPr="00FF7E82" w14:paraId="73A456DC" w14:textId="77777777" w:rsidTr="00FF7E82">
        <w:trPr>
          <w:cantSplit/>
          <w:trHeight w:val="3789"/>
        </w:trPr>
        <w:tc>
          <w:tcPr>
            <w:tcW w:w="936" w:type="dxa"/>
            <w:shd w:val="clear" w:color="auto" w:fill="FAFAFA"/>
          </w:tcPr>
          <w:p w14:paraId="5983EDB0" w14:textId="77777777" w:rsidR="00FF7E82" w:rsidRPr="00FF7E82" w:rsidRDefault="00FF7E82" w:rsidP="00FF7E82">
            <w:pPr>
              <w:spacing w:before="120" w:after="120"/>
              <w:jc w:val="center"/>
              <w:outlineLvl w:val="2"/>
              <w:rPr>
                <w:rFonts w:ascii="Open Sans" w:eastAsia="Open Sans" w:hAnsi="Open Sans" w:cs="Times New Roman"/>
                <w:color w:val="404040"/>
              </w:rPr>
            </w:pPr>
          </w:p>
        </w:tc>
        <w:tc>
          <w:tcPr>
            <w:tcW w:w="684" w:type="dxa"/>
            <w:shd w:val="clear" w:color="auto" w:fill="FAFAFA"/>
            <w:vAlign w:val="center"/>
          </w:tcPr>
          <w:p w14:paraId="35426942" w14:textId="77777777" w:rsidR="00FF7E82" w:rsidRPr="00FF7E82" w:rsidRDefault="00FF7E82" w:rsidP="00FF7E82">
            <w:pPr>
              <w:spacing w:before="120" w:after="120"/>
              <w:outlineLvl w:val="2"/>
              <w:rPr>
                <w:rFonts w:ascii="Open Sans" w:eastAsia="Open Sans" w:hAnsi="Open Sans" w:cs="Times New Roman"/>
                <w:color w:val="404040"/>
              </w:rPr>
            </w:pPr>
            <w:r w:rsidRPr="00FF7E82">
              <w:rPr>
                <w:rFonts w:ascii="FontAwesome" w:eastAsia="Open Sans" w:hAnsi="FontAwesome" w:cs="Times New Roman"/>
                <w:color w:val="39407B"/>
                <w:sz w:val="32"/>
                <w:szCs w:val="32"/>
              </w:rPr>
              <w:t></w:t>
            </w:r>
          </w:p>
        </w:tc>
        <w:tc>
          <w:tcPr>
            <w:tcW w:w="7290" w:type="dxa"/>
            <w:shd w:val="clear" w:color="auto" w:fill="FFFFFF"/>
            <w:vAlign w:val="center"/>
          </w:tcPr>
          <w:p w14:paraId="4FCCC72B" w14:textId="77777777" w:rsidR="00FF7E82" w:rsidRPr="00FF7E82" w:rsidRDefault="00FF7E82" w:rsidP="00FF7E82">
            <w:pPr>
              <w:spacing w:before="120" w:after="120"/>
              <w:jc w:val="center"/>
              <w:rPr>
                <w:rFonts w:ascii="Open Sans" w:eastAsia="Open Sans" w:hAnsi="Open Sans" w:cs="Times New Roman"/>
                <w:color w:val="404040"/>
              </w:rPr>
            </w:pPr>
            <w:r w:rsidRPr="00FF7E82">
              <w:rPr>
                <w:rFonts w:ascii="Open Sans" w:eastAsia="Open Sans" w:hAnsi="Open Sans" w:cs="Times New Roman"/>
                <w:color w:val="404040"/>
              </w:rPr>
              <w:t>Share code with other developers</w:t>
            </w:r>
          </w:p>
        </w:tc>
        <w:tc>
          <w:tcPr>
            <w:tcW w:w="585" w:type="dxa"/>
            <w:shd w:val="clear" w:color="auto" w:fill="FAFAFA"/>
            <w:vAlign w:val="center"/>
          </w:tcPr>
          <w:p w14:paraId="7E018D51" w14:textId="77777777" w:rsidR="00FF7E82" w:rsidRPr="00FF7E82" w:rsidRDefault="00FF7E82" w:rsidP="00FF7E82">
            <w:pPr>
              <w:spacing w:before="120" w:after="120"/>
              <w:jc w:val="right"/>
              <w:outlineLvl w:val="2"/>
              <w:rPr>
                <w:rFonts w:ascii="Open Sans" w:eastAsia="Open Sans" w:hAnsi="Open Sans" w:cs="Times New Roman"/>
                <w:color w:val="404040"/>
              </w:rPr>
            </w:pPr>
            <w:r w:rsidRPr="00FF7E82">
              <w:rPr>
                <w:rFonts w:ascii="FontAwesome" w:eastAsia="Open Sans" w:hAnsi="FontAwesome" w:cs="Times New Roman"/>
                <w:color w:val="39407B"/>
                <w:sz w:val="32"/>
                <w:szCs w:val="32"/>
              </w:rPr>
              <w:t></w:t>
            </w:r>
          </w:p>
        </w:tc>
        <w:tc>
          <w:tcPr>
            <w:tcW w:w="945" w:type="dxa"/>
            <w:shd w:val="clear" w:color="auto" w:fill="FAFAFA"/>
          </w:tcPr>
          <w:p w14:paraId="1C974E52" w14:textId="77777777" w:rsidR="00FF7E82" w:rsidRPr="00FF7E82" w:rsidRDefault="00FF7E82" w:rsidP="00FF7E82">
            <w:pPr>
              <w:spacing w:before="120" w:after="120"/>
              <w:jc w:val="center"/>
              <w:outlineLvl w:val="2"/>
              <w:rPr>
                <w:rFonts w:ascii="Open Sans" w:eastAsia="Open Sans" w:hAnsi="Open Sans" w:cs="Times New Roman"/>
                <w:color w:val="404040"/>
              </w:rPr>
            </w:pPr>
          </w:p>
        </w:tc>
      </w:tr>
      <w:tr w:rsidR="00FF7E82" w:rsidRPr="00FF7E82" w14:paraId="4C711C79" w14:textId="77777777" w:rsidTr="00FF7E82">
        <w:trPr>
          <w:cantSplit/>
          <w:trHeight w:val="792"/>
        </w:trPr>
        <w:tc>
          <w:tcPr>
            <w:tcW w:w="936" w:type="dxa"/>
            <w:shd w:val="clear" w:color="auto" w:fill="FAFAFA"/>
          </w:tcPr>
          <w:p w14:paraId="02A5232C" w14:textId="77777777" w:rsidR="00FF7E82" w:rsidRPr="00FF7E82" w:rsidRDefault="00FF7E82" w:rsidP="00FF7E82">
            <w:pPr>
              <w:spacing w:before="120" w:after="120"/>
              <w:jc w:val="center"/>
              <w:outlineLvl w:val="2"/>
              <w:rPr>
                <w:rFonts w:ascii="Open Sans" w:eastAsia="Open Sans" w:hAnsi="Open Sans" w:cs="Times New Roman"/>
                <w:color w:val="404040"/>
              </w:rPr>
            </w:pPr>
          </w:p>
        </w:tc>
        <w:tc>
          <w:tcPr>
            <w:tcW w:w="684" w:type="dxa"/>
            <w:shd w:val="clear" w:color="auto" w:fill="FAFAFA"/>
          </w:tcPr>
          <w:p w14:paraId="1442FC2B" w14:textId="77777777" w:rsidR="00FF7E82" w:rsidRPr="00FF7E82" w:rsidRDefault="00FF7E82" w:rsidP="00FF7E82">
            <w:pPr>
              <w:spacing w:before="120" w:after="120"/>
              <w:jc w:val="center"/>
              <w:outlineLvl w:val="2"/>
              <w:rPr>
                <w:rFonts w:ascii="Open Sans" w:eastAsia="Open Sans" w:hAnsi="Open Sans" w:cs="Times New Roman"/>
                <w:color w:val="404040"/>
              </w:rPr>
            </w:pPr>
          </w:p>
        </w:tc>
        <w:tc>
          <w:tcPr>
            <w:tcW w:w="7290" w:type="dxa"/>
            <w:shd w:val="clear" w:color="auto" w:fill="FAFAFA"/>
            <w:vAlign w:val="center"/>
          </w:tcPr>
          <w:p w14:paraId="68D0C567" w14:textId="77777777" w:rsidR="00FF7E82" w:rsidRPr="00FF7E82" w:rsidRDefault="00FF7E82" w:rsidP="00FF7E82">
            <w:pPr>
              <w:spacing w:before="120" w:after="120"/>
              <w:jc w:val="center"/>
              <w:outlineLvl w:val="2"/>
              <w:rPr>
                <w:rFonts w:ascii="Open Sans" w:eastAsia="Open Sans" w:hAnsi="Open Sans" w:cs="Times New Roman"/>
                <w:color w:val="404040"/>
              </w:rPr>
            </w:pPr>
            <w:r w:rsidRPr="00FF7E82">
              <w:rPr>
                <w:rFonts w:ascii="FontAwesome" w:eastAsia="Open Sans" w:hAnsi="FontAwesome" w:cs="Times New Roman"/>
                <w:color w:val="595959"/>
                <w:sz w:val="18"/>
                <w:szCs w:val="18"/>
              </w:rPr>
              <w:t></w:t>
            </w:r>
            <w:r w:rsidRPr="00FF7E82">
              <w:rPr>
                <w:rFonts w:ascii="FontAwesome" w:eastAsia="Open Sans" w:hAnsi="FontAwesome" w:cs="Times New Roman"/>
                <w:color w:val="404040"/>
                <w:sz w:val="18"/>
                <w:szCs w:val="18"/>
              </w:rPr>
              <w:t xml:space="preserve">   </w:t>
            </w:r>
            <w:r w:rsidRPr="00FF7E82">
              <w:rPr>
                <w:rFonts w:ascii="FontAwesome" w:eastAsia="Open Sans" w:hAnsi="FontAwesome" w:cs="Times New Roman"/>
                <w:color w:val="BBBBBB"/>
                <w:sz w:val="18"/>
                <w:szCs w:val="18"/>
              </w:rPr>
              <w:t>      </w:t>
            </w:r>
          </w:p>
        </w:tc>
        <w:tc>
          <w:tcPr>
            <w:tcW w:w="585" w:type="dxa"/>
            <w:shd w:val="clear" w:color="auto" w:fill="FAFAFA"/>
          </w:tcPr>
          <w:p w14:paraId="2C31F1B6" w14:textId="77777777" w:rsidR="00FF7E82" w:rsidRPr="00FF7E82" w:rsidRDefault="00FF7E82" w:rsidP="00FF7E82">
            <w:pPr>
              <w:spacing w:before="120" w:after="120"/>
              <w:jc w:val="center"/>
              <w:outlineLvl w:val="2"/>
              <w:rPr>
                <w:rFonts w:ascii="Open Sans" w:eastAsia="Open Sans" w:hAnsi="Open Sans" w:cs="Times New Roman"/>
                <w:color w:val="404040"/>
              </w:rPr>
            </w:pPr>
          </w:p>
        </w:tc>
        <w:tc>
          <w:tcPr>
            <w:tcW w:w="945" w:type="dxa"/>
            <w:shd w:val="clear" w:color="auto" w:fill="FAFAFA"/>
          </w:tcPr>
          <w:p w14:paraId="13129F2C" w14:textId="77777777" w:rsidR="00FF7E82" w:rsidRPr="00FF7E82" w:rsidRDefault="00FF7E82" w:rsidP="00FF7E82">
            <w:pPr>
              <w:spacing w:before="120" w:after="120"/>
              <w:jc w:val="center"/>
              <w:outlineLvl w:val="2"/>
              <w:rPr>
                <w:rFonts w:ascii="Open Sans" w:eastAsia="Open Sans" w:hAnsi="Open Sans" w:cs="Times New Roman"/>
                <w:color w:val="404040"/>
              </w:rPr>
            </w:pPr>
          </w:p>
        </w:tc>
      </w:tr>
    </w:tbl>
    <w:p w14:paraId="2A5E1E5B" w14:textId="77777777" w:rsidR="00FF7E82" w:rsidRPr="00FF7E82" w:rsidRDefault="00FF7E82" w:rsidP="00FF7E82">
      <w:pPr>
        <w:spacing w:before="120" w:after="120"/>
        <w:rPr>
          <w:rFonts w:ascii="Open Sans" w:eastAsia="Open Sans" w:hAnsi="Open Sans" w:cs="Times New Roman"/>
          <w:color w:val="404040"/>
        </w:rPr>
      </w:pPr>
      <w:commentRangeStart w:id="15666"/>
      <w:commentRangeStart w:id="15667"/>
      <w:commentRangeEnd w:id="15666"/>
      <w:r>
        <w:rPr>
          <w:rStyle w:val="CommentReference"/>
        </w:rPr>
        <w:commentReference w:id="15666"/>
      </w:r>
      <w:commentRangeEnd w:id="15667"/>
      <w:r w:rsidR="009D04F8">
        <w:rPr>
          <w:rStyle w:val="CommentReference"/>
          <w:color w:val="404040"/>
        </w:rPr>
        <w:commentReference w:id="15667"/>
      </w:r>
    </w:p>
    <w:tbl>
      <w:tblPr>
        <w:tblStyle w:val="TableGrid12"/>
        <w:tblW w:w="10435" w:type="dxa"/>
        <w:tblLook w:val="04A0" w:firstRow="1" w:lastRow="0" w:firstColumn="1" w:lastColumn="0" w:noHBand="0" w:noVBand="1"/>
      </w:tblPr>
      <w:tblGrid>
        <w:gridCol w:w="895"/>
        <w:gridCol w:w="9540"/>
      </w:tblGrid>
      <w:tr w:rsidR="00FF7E82" w:rsidRPr="00FF7E82" w14:paraId="76AFE91C" w14:textId="77777777" w:rsidTr="00FF7E82">
        <w:trPr>
          <w:trHeight w:val="566"/>
        </w:trPr>
        <w:tc>
          <w:tcPr>
            <w:tcW w:w="895" w:type="dxa"/>
            <w:shd w:val="clear" w:color="auto" w:fill="39407B"/>
          </w:tcPr>
          <w:p w14:paraId="77BF5F13" w14:textId="77777777" w:rsidR="00FF7E82" w:rsidRPr="00FF7E82" w:rsidRDefault="00FF7E82" w:rsidP="00FF7E82">
            <w:pPr>
              <w:spacing w:before="120" w:after="120"/>
              <w:rPr>
                <w:rFonts w:ascii="Open Sans" w:eastAsia="Open Sans" w:hAnsi="Open Sans" w:cs="Times New Roman"/>
                <w:b/>
                <w:bCs/>
                <w:color w:val="FFFFFF"/>
              </w:rPr>
            </w:pPr>
            <w:r w:rsidRPr="00FF7E82">
              <w:rPr>
                <w:rFonts w:ascii="Open Sans" w:eastAsia="Open Sans" w:hAnsi="Open Sans" w:cs="Times New Roman"/>
                <w:b/>
                <w:bCs/>
                <w:color w:val="FFFFFF"/>
              </w:rPr>
              <w:t>Item</w:t>
            </w:r>
          </w:p>
        </w:tc>
        <w:tc>
          <w:tcPr>
            <w:tcW w:w="9540" w:type="dxa"/>
            <w:shd w:val="clear" w:color="auto" w:fill="39407B"/>
          </w:tcPr>
          <w:p w14:paraId="03AF49D3" w14:textId="77777777" w:rsidR="00FF7E82" w:rsidRPr="00FF7E82" w:rsidRDefault="00FF7E82" w:rsidP="00FF7E82">
            <w:pPr>
              <w:spacing w:before="120" w:after="120"/>
              <w:rPr>
                <w:rFonts w:ascii="Open Sans" w:eastAsia="Open Sans" w:hAnsi="Open Sans" w:cs="Times New Roman"/>
                <w:b/>
                <w:bCs/>
                <w:color w:val="FFFFFF"/>
              </w:rPr>
            </w:pPr>
            <w:r w:rsidRPr="00FF7E82">
              <w:rPr>
                <w:rFonts w:ascii="Open Sans" w:eastAsia="Open Sans" w:hAnsi="Open Sans" w:cs="Times New Roman"/>
                <w:b/>
                <w:bCs/>
                <w:color w:val="FFFFFF"/>
              </w:rPr>
              <w:t>Text</w:t>
            </w:r>
          </w:p>
        </w:tc>
      </w:tr>
      <w:tr w:rsidR="00FF7E82" w:rsidRPr="00FF7E82" w14:paraId="7B7227A6" w14:textId="77777777" w:rsidTr="00B240BC">
        <w:tc>
          <w:tcPr>
            <w:tcW w:w="895" w:type="dxa"/>
            <w:vAlign w:val="center"/>
          </w:tcPr>
          <w:p w14:paraId="558EBF9F" w14:textId="77777777" w:rsidR="00FF7E82" w:rsidRPr="00FF7E82" w:rsidRDefault="00FF7E82" w:rsidP="00FF7E82">
            <w:pPr>
              <w:numPr>
                <w:ilvl w:val="0"/>
                <w:numId w:val="92"/>
              </w:numPr>
              <w:spacing w:before="120" w:after="120"/>
              <w:contextualSpacing/>
              <w:rPr>
                <w:rFonts w:ascii="Open Sans" w:eastAsia="Open Sans" w:hAnsi="Open Sans" w:cs="Times New Roman"/>
                <w:color w:val="404040"/>
              </w:rPr>
            </w:pPr>
          </w:p>
        </w:tc>
        <w:tc>
          <w:tcPr>
            <w:tcW w:w="9540" w:type="dxa"/>
            <w:vAlign w:val="center"/>
          </w:tcPr>
          <w:p w14:paraId="605A18B1" w14:textId="09064031" w:rsidR="00FF7E82" w:rsidRPr="00FF7E82" w:rsidRDefault="00FF7E82" w:rsidP="00FF7E82">
            <w:pPr>
              <w:spacing w:before="120" w:after="120"/>
              <w:rPr>
                <w:rFonts w:ascii="Open Sans" w:eastAsia="Open Sans" w:hAnsi="Open Sans" w:cs="Times New Roman"/>
                <w:color w:val="404040"/>
              </w:rPr>
            </w:pPr>
            <w:r w:rsidRPr="00FF7E82">
              <w:rPr>
                <w:rFonts w:ascii="Open Sans" w:eastAsia="Open Sans" w:hAnsi="Open Sans" w:cs="Times New Roman"/>
                <w:color w:val="404040"/>
              </w:rPr>
              <w:t>Share code with other developers</w:t>
            </w:r>
            <w:ins w:id="15668" w:author="Chantelle Dubois Nishiyama" w:date="2020-02-19T23:16:00Z">
              <w:r w:rsidR="00F40ACB">
                <w:rPr>
                  <w:rFonts w:ascii="Open Sans" w:eastAsia="Open Sans" w:hAnsi="Open Sans" w:cs="Times New Roman"/>
                  <w:color w:val="404040"/>
                </w:rPr>
                <w:t>.</w:t>
              </w:r>
            </w:ins>
          </w:p>
        </w:tc>
      </w:tr>
      <w:tr w:rsidR="00FF7E82" w:rsidRPr="00FF7E82" w14:paraId="22A78E26" w14:textId="77777777" w:rsidTr="00B240BC">
        <w:tc>
          <w:tcPr>
            <w:tcW w:w="895" w:type="dxa"/>
            <w:vAlign w:val="center"/>
          </w:tcPr>
          <w:p w14:paraId="6567F3FA" w14:textId="77777777" w:rsidR="00FF7E82" w:rsidRPr="00FF7E82" w:rsidRDefault="00FF7E82" w:rsidP="00FF7E82">
            <w:pPr>
              <w:numPr>
                <w:ilvl w:val="0"/>
                <w:numId w:val="92"/>
              </w:numPr>
              <w:spacing w:before="120" w:after="120"/>
              <w:contextualSpacing/>
              <w:rPr>
                <w:rFonts w:ascii="Open Sans" w:eastAsia="Open Sans" w:hAnsi="Open Sans" w:cs="Times New Roman"/>
                <w:color w:val="404040"/>
              </w:rPr>
            </w:pPr>
          </w:p>
        </w:tc>
        <w:tc>
          <w:tcPr>
            <w:tcW w:w="9540" w:type="dxa"/>
            <w:vAlign w:val="center"/>
          </w:tcPr>
          <w:p w14:paraId="6007B494" w14:textId="5DF03516" w:rsidR="00FF7E82" w:rsidRPr="00FF7E82" w:rsidRDefault="00FF7E82" w:rsidP="00FF7E82">
            <w:pPr>
              <w:spacing w:before="120" w:after="120"/>
              <w:rPr>
                <w:rFonts w:ascii="Open Sans" w:eastAsia="Open Sans" w:hAnsi="Open Sans" w:cs="Times New Roman"/>
                <w:color w:val="404040"/>
              </w:rPr>
            </w:pPr>
            <w:r w:rsidRPr="00FF7E82">
              <w:rPr>
                <w:rFonts w:ascii="Open Sans" w:eastAsia="Open Sans" w:hAnsi="Open Sans" w:cs="Times New Roman"/>
                <w:color w:val="404040"/>
              </w:rPr>
              <w:t>Download projects and work on them</w:t>
            </w:r>
            <w:ins w:id="15669" w:author="Chantelle Dubois Nishiyama" w:date="2020-02-19T23:16:00Z">
              <w:r w:rsidR="00F40ACB">
                <w:rPr>
                  <w:rFonts w:ascii="Open Sans" w:eastAsia="Open Sans" w:hAnsi="Open Sans" w:cs="Times New Roman"/>
                  <w:color w:val="404040"/>
                </w:rPr>
                <w:t>.</w:t>
              </w:r>
            </w:ins>
          </w:p>
        </w:tc>
      </w:tr>
      <w:tr w:rsidR="00FF7E82" w:rsidRPr="00FF7E82" w14:paraId="34B0DB1B" w14:textId="77777777" w:rsidTr="00B240BC">
        <w:tc>
          <w:tcPr>
            <w:tcW w:w="895" w:type="dxa"/>
            <w:vAlign w:val="center"/>
          </w:tcPr>
          <w:p w14:paraId="11050F5D" w14:textId="77777777" w:rsidR="00FF7E82" w:rsidRPr="00FF7E82" w:rsidRDefault="00FF7E82" w:rsidP="00FF7E82">
            <w:pPr>
              <w:numPr>
                <w:ilvl w:val="0"/>
                <w:numId w:val="92"/>
              </w:numPr>
              <w:spacing w:before="120" w:after="120"/>
              <w:contextualSpacing/>
              <w:rPr>
                <w:rFonts w:ascii="Open Sans" w:eastAsia="Open Sans" w:hAnsi="Open Sans" w:cs="Times New Roman"/>
                <w:color w:val="404040"/>
              </w:rPr>
            </w:pPr>
          </w:p>
        </w:tc>
        <w:tc>
          <w:tcPr>
            <w:tcW w:w="9540" w:type="dxa"/>
            <w:vAlign w:val="center"/>
          </w:tcPr>
          <w:p w14:paraId="0A2B282C" w14:textId="1D3E9CC3" w:rsidR="00FF7E82" w:rsidRPr="00FF7E82" w:rsidRDefault="00F40ACB" w:rsidP="00FF7E82">
            <w:pPr>
              <w:spacing w:before="120" w:after="120"/>
              <w:rPr>
                <w:rFonts w:ascii="Open Sans" w:eastAsia="Open Sans" w:hAnsi="Open Sans" w:cs="Times New Roman"/>
                <w:color w:val="404040"/>
              </w:rPr>
            </w:pPr>
            <w:ins w:id="15670" w:author="Chantelle Dubois Nishiyama" w:date="2020-02-19T23:16:00Z">
              <w:r>
                <w:rPr>
                  <w:rFonts w:ascii="Open Sans" w:eastAsia="Open Sans" w:hAnsi="Open Sans" w:cs="Times New Roman"/>
                  <w:color w:val="404040"/>
                </w:rPr>
                <w:t>U</w:t>
              </w:r>
            </w:ins>
            <w:del w:id="15671" w:author="Chantelle Dubois Nishiyama" w:date="2020-02-19T23:16:00Z">
              <w:r w:rsidR="00FF7E82" w:rsidRPr="00FF7E82" w:rsidDel="00F40ACB">
                <w:rPr>
                  <w:rFonts w:ascii="Open Sans" w:eastAsia="Open Sans" w:hAnsi="Open Sans" w:cs="Times New Roman"/>
                  <w:color w:val="404040"/>
                </w:rPr>
                <w:delText>u</w:delText>
              </w:r>
            </w:del>
            <w:r w:rsidR="00FF7E82" w:rsidRPr="00FF7E82">
              <w:rPr>
                <w:rFonts w:ascii="Open Sans" w:eastAsia="Open Sans" w:hAnsi="Open Sans" w:cs="Times New Roman"/>
                <w:color w:val="404040"/>
              </w:rPr>
              <w:t>pload projects, edit and merge them with the main codebase</w:t>
            </w:r>
            <w:ins w:id="15672" w:author="Chantelle Dubois Nishiyama" w:date="2020-02-19T23:16:00Z">
              <w:r>
                <w:rPr>
                  <w:rFonts w:ascii="Open Sans" w:eastAsia="Open Sans" w:hAnsi="Open Sans" w:cs="Times New Roman"/>
                  <w:color w:val="404040"/>
                </w:rPr>
                <w:t>.</w:t>
              </w:r>
            </w:ins>
          </w:p>
        </w:tc>
      </w:tr>
    </w:tbl>
    <w:p w14:paraId="7FD25A58" w14:textId="77777777" w:rsidR="00FF7E82" w:rsidRPr="00FF7E82" w:rsidRDefault="00FF7E82" w:rsidP="00FF7E82">
      <w:pPr>
        <w:spacing w:after="0" w:line="240" w:lineRule="auto"/>
        <w:rPr>
          <w:rFonts w:ascii="Open Sans" w:eastAsia="Open Sans" w:hAnsi="Open Sans" w:cs="Times New Roman"/>
          <w:color w:val="404040"/>
        </w:rPr>
      </w:pPr>
    </w:p>
    <w:p w14:paraId="43E0E35F" w14:textId="0A79C6A1" w:rsidR="00FF7E82" w:rsidRPr="00FF7E82" w:rsidRDefault="00FF7E82" w:rsidP="00FF7E82">
      <w:pPr>
        <w:spacing w:before="80" w:after="80" w:line="240" w:lineRule="auto"/>
        <w:outlineLvl w:val="1"/>
        <w:rPr>
          <w:rFonts w:ascii="Open Sans Semibold" w:eastAsia="Times New Roman" w:hAnsi="Open Sans Semibold" w:cs="Open Sans Semibold"/>
          <w:color w:val="11143F"/>
          <w:sz w:val="28"/>
          <w:szCs w:val="28"/>
        </w:rPr>
      </w:pPr>
      <w:r w:rsidRPr="00FF7E82">
        <w:rPr>
          <w:rFonts w:ascii="Open Sans Semibold" w:eastAsia="Times New Roman" w:hAnsi="Open Sans Semibold" w:cs="Open Sans Semibold"/>
          <w:color w:val="11143F"/>
          <w:sz w:val="28"/>
          <w:szCs w:val="28"/>
        </w:rPr>
        <w:t xml:space="preserve">Section 05: </w:t>
      </w:r>
      <w:commentRangeStart w:id="15673"/>
      <w:del w:id="15674" w:author="RoboGarden Team" w:date="2020-01-23T21:12:00Z">
        <w:r w:rsidRPr="00FF7E82" w:rsidDel="00E045BF">
          <w:rPr>
            <w:rFonts w:ascii="Open Sans Semibold" w:eastAsia="Times New Roman" w:hAnsi="Open Sans Semibold" w:cs="Open Sans Semibold"/>
            <w:color w:val="11143F"/>
            <w:sz w:val="28"/>
            <w:szCs w:val="28"/>
          </w:rPr>
          <w:delText>Example</w:delText>
        </w:r>
        <w:commentRangeEnd w:id="15673"/>
        <w:r w:rsidDel="00E045BF">
          <w:rPr>
            <w:rStyle w:val="CommentReference"/>
          </w:rPr>
          <w:commentReference w:id="15673"/>
        </w:r>
      </w:del>
      <w:ins w:id="15675" w:author="RoboGarden Team" w:date="2020-01-23T21:12:00Z">
        <w:r w:rsidR="00E045BF">
          <w:rPr>
            <w:rFonts w:ascii="Open Sans Semibold" w:eastAsia="Times New Roman" w:hAnsi="Open Sans Semibold" w:cs="Open Sans Semibold"/>
            <w:color w:val="11143F"/>
            <w:sz w:val="28"/>
            <w:szCs w:val="28"/>
          </w:rPr>
          <w:t xml:space="preserve">Guidelines to using GitHub </w:t>
        </w:r>
      </w:ins>
    </w:p>
    <w:p w14:paraId="257F81AA" w14:textId="77777777" w:rsidR="00FF7E82" w:rsidRPr="00FF7E82" w:rsidRDefault="00FF7E82" w:rsidP="00FF7E82">
      <w:pPr>
        <w:spacing w:after="0" w:line="240" w:lineRule="auto"/>
        <w:rPr>
          <w:rFonts w:ascii="Open Sans" w:eastAsia="Open Sans" w:hAnsi="Open Sans" w:cs="Times New Roman"/>
          <w:color w:val="404040"/>
        </w:rPr>
      </w:pPr>
    </w:p>
    <w:p w14:paraId="279E1B8B" w14:textId="5E2E4E8E" w:rsidR="00FF7E82" w:rsidRPr="00FF7E82" w:rsidRDefault="00A24768" w:rsidP="00FF7E82">
      <w:pPr>
        <w:spacing w:after="0" w:line="240" w:lineRule="auto"/>
        <w:rPr>
          <w:rFonts w:ascii="Open Sans" w:eastAsia="Open Sans" w:hAnsi="Open Sans" w:cs="Times New Roman"/>
          <w:color w:val="404040"/>
        </w:rPr>
      </w:pPr>
      <w:ins w:id="15676" w:author="Fatemeh Yazdanbakhsh Poodeh" w:date="2020-01-30T19:28:00Z">
        <w:r>
          <w:rPr>
            <w:rFonts w:ascii="Open Sans" w:eastAsia="Open Sans" w:hAnsi="Open Sans" w:cs="Times New Roman"/>
            <w:color w:val="404040"/>
          </w:rPr>
          <w:t>In this section</w:t>
        </w:r>
      </w:ins>
      <w:ins w:id="15677" w:author="Chantelle Dubois Nishiyama" w:date="2020-02-19T23:16:00Z">
        <w:r w:rsidR="00231A17">
          <w:rPr>
            <w:rFonts w:ascii="Open Sans" w:eastAsia="Open Sans" w:hAnsi="Open Sans" w:cs="Times New Roman"/>
            <w:color w:val="404040"/>
          </w:rPr>
          <w:t>,</w:t>
        </w:r>
      </w:ins>
      <w:ins w:id="15678" w:author="Fatemeh Yazdanbakhsh Poodeh" w:date="2020-01-30T19:28:00Z">
        <w:r>
          <w:rPr>
            <w:rFonts w:ascii="Open Sans" w:eastAsia="Open Sans" w:hAnsi="Open Sans" w:cs="Times New Roman"/>
            <w:color w:val="404040"/>
          </w:rPr>
          <w:t xml:space="preserve"> you will be introduced to</w:t>
        </w:r>
      </w:ins>
      <w:ins w:id="15679" w:author="Fatemeh Yazdanbakhsh Poodeh" w:date="2020-01-30T19:29:00Z">
        <w:r>
          <w:rPr>
            <w:rFonts w:ascii="Open Sans" w:eastAsia="Open Sans" w:hAnsi="Open Sans" w:cs="Times New Roman"/>
            <w:color w:val="404040"/>
          </w:rPr>
          <w:t xml:space="preserve"> Git that is a version control system and </w:t>
        </w:r>
      </w:ins>
      <w:ins w:id="15680" w:author="Fatemeh Yazdanbakhsh Poodeh" w:date="2020-01-30T19:30:00Z">
        <w:r>
          <w:rPr>
            <w:rFonts w:ascii="Open Sans" w:eastAsia="Open Sans" w:hAnsi="Open Sans" w:cs="Times New Roman"/>
            <w:color w:val="404040"/>
          </w:rPr>
          <w:t xml:space="preserve">is used for tracking change of your code and coordinating </w:t>
        </w:r>
      </w:ins>
      <w:ins w:id="15681" w:author="Fatemeh Yazdanbakhsh Poodeh" w:date="2020-01-30T19:31:00Z">
        <w:r>
          <w:rPr>
            <w:rFonts w:ascii="Open Sans" w:eastAsia="Open Sans" w:hAnsi="Open Sans" w:cs="Times New Roman"/>
            <w:color w:val="404040"/>
          </w:rPr>
          <w:t>work among programmers.</w:t>
        </w:r>
      </w:ins>
    </w:p>
    <w:p w14:paraId="77937397" w14:textId="77777777" w:rsidR="00FF7E82" w:rsidRPr="00FF7E82" w:rsidRDefault="00FF7E82" w:rsidP="00FF7E82">
      <w:pPr>
        <w:spacing w:after="0" w:line="240" w:lineRule="auto"/>
        <w:rPr>
          <w:rFonts w:ascii="Open Sans" w:eastAsia="Open Sans" w:hAnsi="Open Sans" w:cs="Times New Roman"/>
          <w:color w:val="404040"/>
        </w:rPr>
      </w:pPr>
    </w:p>
    <w:tbl>
      <w:tblPr>
        <w:tblStyle w:val="TableGrid12"/>
        <w:tblW w:w="10435" w:type="dxa"/>
        <w:tblBorders>
          <w:top w:val="single" w:sz="4" w:space="0" w:color="DBDBDB"/>
          <w:left w:val="single" w:sz="4" w:space="0" w:color="DBDBDB"/>
          <w:bottom w:val="single" w:sz="4" w:space="0" w:color="DBDBDB"/>
          <w:right w:val="single" w:sz="4" w:space="0" w:color="DBDBDB"/>
          <w:insideH w:val="none" w:sz="0" w:space="0" w:color="auto"/>
          <w:insideV w:val="none" w:sz="0" w:space="0" w:color="auto"/>
        </w:tblBorders>
        <w:tblLayout w:type="fixed"/>
        <w:tblCellMar>
          <w:left w:w="115" w:type="dxa"/>
          <w:right w:w="115" w:type="dxa"/>
        </w:tblCellMar>
        <w:tblLook w:val="04A0" w:firstRow="1" w:lastRow="0" w:firstColumn="1" w:lastColumn="0" w:noHBand="0" w:noVBand="1"/>
      </w:tblPr>
      <w:tblGrid>
        <w:gridCol w:w="265"/>
        <w:gridCol w:w="1440"/>
        <w:gridCol w:w="2520"/>
        <w:gridCol w:w="2052"/>
        <w:gridCol w:w="3888"/>
        <w:gridCol w:w="270"/>
      </w:tblGrid>
      <w:tr w:rsidR="00FF7E82" w:rsidRPr="00FF7E82" w14:paraId="0F1B2400" w14:textId="77777777" w:rsidTr="00FF7E82">
        <w:trPr>
          <w:cantSplit/>
        </w:trPr>
        <w:tc>
          <w:tcPr>
            <w:tcW w:w="10435" w:type="dxa"/>
            <w:gridSpan w:val="6"/>
            <w:shd w:val="clear" w:color="auto" w:fill="FAFAFA"/>
          </w:tcPr>
          <w:p w14:paraId="6EC66EB9" w14:textId="77777777" w:rsidR="00FF7E82" w:rsidRPr="00FF7E82" w:rsidRDefault="00FF7E82" w:rsidP="00FF7E82">
            <w:pPr>
              <w:spacing w:before="120" w:after="120"/>
              <w:outlineLvl w:val="2"/>
              <w:rPr>
                <w:rFonts w:ascii="Open Sans Semibold" w:eastAsia="Open Sans" w:hAnsi="Open Sans Semibold" w:cs="Open Sans Semibold"/>
                <w:color w:val="11143F"/>
              </w:rPr>
            </w:pPr>
            <w:r w:rsidRPr="00FF7E82">
              <w:rPr>
                <w:rFonts w:ascii="Open Sans Semibold" w:eastAsia="Open Sans" w:hAnsi="Open Sans Semibold" w:cs="Open Sans Semibold"/>
                <w:color w:val="11143F"/>
              </w:rPr>
              <w:t>Installing Git</w:t>
            </w:r>
          </w:p>
          <w:p w14:paraId="4D92AD9C" w14:textId="77777777" w:rsidR="00FF7E82" w:rsidRPr="00FF7E82" w:rsidRDefault="00FF7E82" w:rsidP="00FF7E82">
            <w:pPr>
              <w:spacing w:before="120" w:after="120"/>
              <w:rPr>
                <w:rFonts w:ascii="Open Sans" w:eastAsia="Open Sans" w:hAnsi="Open Sans" w:cs="Times New Roman"/>
                <w:color w:val="404040"/>
              </w:rPr>
            </w:pPr>
          </w:p>
        </w:tc>
      </w:tr>
      <w:tr w:rsidR="00FF7E82" w:rsidRPr="00FF7E82" w14:paraId="3026CF50" w14:textId="77777777" w:rsidTr="00FF7E82">
        <w:trPr>
          <w:cantSplit/>
          <w:trHeight w:val="837"/>
        </w:trPr>
        <w:tc>
          <w:tcPr>
            <w:tcW w:w="265" w:type="dxa"/>
            <w:shd w:val="clear" w:color="auto" w:fill="FAFAFA"/>
          </w:tcPr>
          <w:p w14:paraId="1F40BDD0" w14:textId="77777777" w:rsidR="00FF7E82" w:rsidRPr="00FF7E82" w:rsidRDefault="00FF7E82" w:rsidP="00FF7E82">
            <w:pPr>
              <w:spacing w:before="120" w:after="120"/>
              <w:rPr>
                <w:rFonts w:ascii="Open Sans" w:eastAsia="Open Sans" w:hAnsi="Open Sans" w:cs="Times New Roman"/>
                <w:color w:val="404040"/>
              </w:rPr>
            </w:pPr>
          </w:p>
        </w:tc>
        <w:tc>
          <w:tcPr>
            <w:tcW w:w="1440" w:type="dxa"/>
            <w:shd w:val="clear" w:color="auto" w:fill="11143F"/>
            <w:vAlign w:val="center"/>
          </w:tcPr>
          <w:p w14:paraId="11BE95AE" w14:textId="77777777" w:rsidR="00FF7E82" w:rsidRPr="00FF7E82" w:rsidRDefault="00FF7E82" w:rsidP="00FF7E82">
            <w:pPr>
              <w:spacing w:before="120" w:after="120"/>
              <w:jc w:val="center"/>
              <w:rPr>
                <w:rFonts w:ascii="Open Sans Semibold" w:eastAsia="Open Sans" w:hAnsi="Open Sans Semibold" w:cs="Open Sans Semibold"/>
                <w:color w:val="FFFFFF"/>
                <w:sz w:val="28"/>
                <w:szCs w:val="28"/>
              </w:rPr>
            </w:pPr>
            <w:r w:rsidRPr="00FF7E82">
              <w:rPr>
                <w:rFonts w:ascii="Open Sans Semibold" w:eastAsia="Open Sans" w:hAnsi="Open Sans Semibold" w:cs="Open Sans Semibold"/>
                <w:color w:val="FFFFFF"/>
                <w:sz w:val="28"/>
                <w:szCs w:val="28"/>
              </w:rPr>
              <w:t>Step 1</w:t>
            </w:r>
          </w:p>
        </w:tc>
        <w:tc>
          <w:tcPr>
            <w:tcW w:w="8460" w:type="dxa"/>
            <w:gridSpan w:val="3"/>
            <w:shd w:val="clear" w:color="auto" w:fill="E5E5E5"/>
            <w:vAlign w:val="center"/>
          </w:tcPr>
          <w:p w14:paraId="5780E1C4" w14:textId="57526CDE" w:rsidR="00FF7E82" w:rsidRPr="00FF7E82" w:rsidRDefault="00FF7E82" w:rsidP="00FF7E82">
            <w:pPr>
              <w:spacing w:before="120" w:after="120"/>
              <w:rPr>
                <w:rFonts w:ascii="Open Sans" w:eastAsia="Open Sans" w:hAnsi="Open Sans" w:cs="Times New Roman"/>
                <w:color w:val="404040"/>
              </w:rPr>
            </w:pPr>
            <w:r w:rsidRPr="00FF7E82">
              <w:rPr>
                <w:rFonts w:ascii="Open Sans" w:eastAsia="Open Sans" w:hAnsi="Open Sans" w:cs="Times New Roman"/>
                <w:color w:val="404040"/>
              </w:rPr>
              <w:t>Visit the following link to download Git version which is compatible with your platform</w:t>
            </w:r>
            <w:ins w:id="15682" w:author="Chantelle Dubois Nishiyama" w:date="2020-02-19T23:16:00Z">
              <w:r w:rsidR="00231A17">
                <w:rPr>
                  <w:rFonts w:ascii="Open Sans" w:eastAsia="Open Sans" w:hAnsi="Open Sans" w:cs="Times New Roman"/>
                  <w:color w:val="404040"/>
                </w:rPr>
                <w:t>:</w:t>
              </w:r>
            </w:ins>
          </w:p>
          <w:p w14:paraId="066206D4" w14:textId="77777777" w:rsidR="00FF7E82" w:rsidRPr="00FF7E82" w:rsidRDefault="008D5EE8" w:rsidP="00FF7E82">
            <w:pPr>
              <w:spacing w:before="120" w:after="120"/>
              <w:rPr>
                <w:rFonts w:ascii="Open Sans" w:eastAsia="Open Sans" w:hAnsi="Open Sans" w:cs="Times New Roman"/>
                <w:color w:val="404040"/>
              </w:rPr>
            </w:pPr>
            <w:hyperlink r:id="rId118" w:history="1">
              <w:r w:rsidR="00FF7E82" w:rsidRPr="00FF7E82">
                <w:rPr>
                  <w:rFonts w:ascii="Open Sans" w:eastAsia="Open Sans" w:hAnsi="Open Sans" w:cs="Times New Roman"/>
                  <w:color w:val="0563C1"/>
                  <w:u w:val="single"/>
                </w:rPr>
                <w:t>https://git-scm.com/book/en/v2/Getting-Started-Installing-Git</w:t>
              </w:r>
            </w:hyperlink>
          </w:p>
          <w:p w14:paraId="79ACB8B2" w14:textId="77777777" w:rsidR="00FF7E82" w:rsidRPr="00FF7E82" w:rsidRDefault="00FF7E82" w:rsidP="00FF7E82">
            <w:pPr>
              <w:spacing w:before="120" w:after="120"/>
              <w:rPr>
                <w:rFonts w:ascii="Open Sans" w:eastAsia="Open Sans" w:hAnsi="Open Sans" w:cs="Times New Roman"/>
                <w:color w:val="404040"/>
              </w:rPr>
            </w:pPr>
          </w:p>
        </w:tc>
        <w:tc>
          <w:tcPr>
            <w:tcW w:w="270" w:type="dxa"/>
            <w:shd w:val="clear" w:color="auto" w:fill="FAFAFA"/>
          </w:tcPr>
          <w:p w14:paraId="72368204" w14:textId="77777777" w:rsidR="00FF7E82" w:rsidRPr="00FF7E82" w:rsidRDefault="00FF7E82" w:rsidP="00FF7E82">
            <w:pPr>
              <w:spacing w:before="120" w:after="120"/>
              <w:rPr>
                <w:rFonts w:ascii="Open Sans" w:eastAsia="Open Sans" w:hAnsi="Open Sans" w:cs="Times New Roman"/>
                <w:color w:val="404040"/>
              </w:rPr>
            </w:pPr>
          </w:p>
        </w:tc>
      </w:tr>
      <w:tr w:rsidR="00FF7E82" w:rsidRPr="00FF7E82" w14:paraId="7DF7F4CC" w14:textId="77777777" w:rsidTr="00FF7E82">
        <w:trPr>
          <w:cantSplit/>
          <w:trHeight w:val="20"/>
        </w:trPr>
        <w:tc>
          <w:tcPr>
            <w:tcW w:w="265" w:type="dxa"/>
            <w:shd w:val="clear" w:color="auto" w:fill="FAFAFA"/>
          </w:tcPr>
          <w:p w14:paraId="5BEBED47" w14:textId="77777777" w:rsidR="00FF7E82" w:rsidRPr="00FF7E82" w:rsidRDefault="00FF7E82" w:rsidP="00FF7E82">
            <w:pPr>
              <w:rPr>
                <w:rFonts w:ascii="Open Sans" w:eastAsia="Open Sans" w:hAnsi="Open Sans" w:cs="Times New Roman"/>
                <w:color w:val="404040"/>
                <w:sz w:val="16"/>
                <w:szCs w:val="16"/>
              </w:rPr>
            </w:pPr>
          </w:p>
        </w:tc>
        <w:tc>
          <w:tcPr>
            <w:tcW w:w="1440" w:type="dxa"/>
            <w:shd w:val="clear" w:color="auto" w:fill="FAFAFA"/>
            <w:vAlign w:val="center"/>
          </w:tcPr>
          <w:p w14:paraId="04FAA5FF" w14:textId="77777777" w:rsidR="00FF7E82" w:rsidRPr="00FF7E82" w:rsidRDefault="00FF7E82" w:rsidP="00FF7E82">
            <w:pPr>
              <w:rPr>
                <w:rFonts w:ascii="Open Sans Semibold" w:eastAsia="Open Sans" w:hAnsi="Open Sans Semibold" w:cs="Open Sans Semibold"/>
                <w:color w:val="FFFFFF"/>
                <w:sz w:val="16"/>
                <w:szCs w:val="16"/>
              </w:rPr>
            </w:pPr>
          </w:p>
        </w:tc>
        <w:tc>
          <w:tcPr>
            <w:tcW w:w="2520" w:type="dxa"/>
            <w:shd w:val="clear" w:color="auto" w:fill="FAFAFA"/>
            <w:vAlign w:val="center"/>
          </w:tcPr>
          <w:p w14:paraId="1EBEDC04" w14:textId="77777777" w:rsidR="00FF7E82" w:rsidRPr="00FF7E82" w:rsidRDefault="00FF7E82" w:rsidP="00FF7E82">
            <w:pPr>
              <w:rPr>
                <w:rFonts w:ascii="Open Sans" w:eastAsia="Open Sans" w:hAnsi="Open Sans" w:cs="Times New Roman"/>
                <w:color w:val="404040"/>
                <w:sz w:val="16"/>
                <w:szCs w:val="16"/>
              </w:rPr>
            </w:pPr>
          </w:p>
        </w:tc>
        <w:tc>
          <w:tcPr>
            <w:tcW w:w="2052" w:type="dxa"/>
            <w:shd w:val="clear" w:color="auto" w:fill="FAFAFA"/>
            <w:vAlign w:val="center"/>
          </w:tcPr>
          <w:p w14:paraId="1B0B37A8" w14:textId="77777777" w:rsidR="00FF7E82" w:rsidRPr="00FF7E82" w:rsidRDefault="00FF7E82" w:rsidP="00FF7E82">
            <w:pPr>
              <w:rPr>
                <w:rFonts w:ascii="Open Sans" w:eastAsia="Open Sans" w:hAnsi="Open Sans" w:cs="Times New Roman"/>
                <w:color w:val="404040"/>
                <w:sz w:val="16"/>
                <w:szCs w:val="16"/>
              </w:rPr>
            </w:pPr>
          </w:p>
        </w:tc>
        <w:tc>
          <w:tcPr>
            <w:tcW w:w="3888" w:type="dxa"/>
            <w:shd w:val="clear" w:color="auto" w:fill="FAFAFA"/>
            <w:vAlign w:val="center"/>
          </w:tcPr>
          <w:p w14:paraId="1862F656" w14:textId="77777777" w:rsidR="00FF7E82" w:rsidRPr="00FF7E82" w:rsidRDefault="00FF7E82" w:rsidP="00FF7E82">
            <w:pPr>
              <w:rPr>
                <w:rFonts w:ascii="Open Sans" w:eastAsia="Open Sans" w:hAnsi="Open Sans" w:cs="Times New Roman"/>
                <w:noProof/>
                <w:color w:val="404040"/>
                <w:sz w:val="16"/>
                <w:szCs w:val="16"/>
              </w:rPr>
            </w:pPr>
          </w:p>
        </w:tc>
        <w:tc>
          <w:tcPr>
            <w:tcW w:w="270" w:type="dxa"/>
            <w:shd w:val="clear" w:color="auto" w:fill="FAFAFA"/>
          </w:tcPr>
          <w:p w14:paraId="2790ED9A" w14:textId="77777777" w:rsidR="00FF7E82" w:rsidRPr="00FF7E82" w:rsidRDefault="00FF7E82" w:rsidP="00FF7E82">
            <w:pPr>
              <w:rPr>
                <w:rFonts w:ascii="Open Sans" w:eastAsia="Open Sans" w:hAnsi="Open Sans" w:cs="Times New Roman"/>
                <w:color w:val="404040"/>
                <w:sz w:val="16"/>
                <w:szCs w:val="16"/>
              </w:rPr>
            </w:pPr>
          </w:p>
        </w:tc>
      </w:tr>
      <w:tr w:rsidR="00FF7E82" w:rsidRPr="00FF7E82" w14:paraId="37593F45" w14:textId="77777777" w:rsidTr="00FF7E82">
        <w:trPr>
          <w:cantSplit/>
          <w:trHeight w:val="801"/>
        </w:trPr>
        <w:tc>
          <w:tcPr>
            <w:tcW w:w="265" w:type="dxa"/>
            <w:shd w:val="clear" w:color="auto" w:fill="FAFAFA"/>
          </w:tcPr>
          <w:p w14:paraId="2C773DBB" w14:textId="77777777" w:rsidR="00FF7E82" w:rsidRPr="00FF7E82" w:rsidRDefault="00FF7E82" w:rsidP="00FF7E82">
            <w:pPr>
              <w:spacing w:before="120" w:after="120"/>
              <w:rPr>
                <w:rFonts w:ascii="Open Sans" w:eastAsia="Open Sans" w:hAnsi="Open Sans" w:cs="Times New Roman"/>
                <w:color w:val="404040"/>
              </w:rPr>
            </w:pPr>
          </w:p>
        </w:tc>
        <w:tc>
          <w:tcPr>
            <w:tcW w:w="1440" w:type="dxa"/>
            <w:shd w:val="clear" w:color="auto" w:fill="11143F"/>
            <w:vAlign w:val="center"/>
          </w:tcPr>
          <w:p w14:paraId="75880014" w14:textId="77777777" w:rsidR="00FF7E82" w:rsidRPr="00FF7E82" w:rsidRDefault="00FF7E82" w:rsidP="00FF7E82">
            <w:pPr>
              <w:spacing w:before="120" w:after="120"/>
              <w:jc w:val="center"/>
              <w:rPr>
                <w:rFonts w:ascii="Open Sans Semibold" w:eastAsia="Open Sans" w:hAnsi="Open Sans Semibold" w:cs="Open Sans Semibold"/>
                <w:color w:val="FFFFFF"/>
                <w:sz w:val="28"/>
                <w:szCs w:val="28"/>
              </w:rPr>
            </w:pPr>
            <w:r w:rsidRPr="00FF7E82">
              <w:rPr>
                <w:rFonts w:ascii="Open Sans Semibold" w:eastAsia="Open Sans" w:hAnsi="Open Sans Semibold" w:cs="Open Sans Semibold"/>
                <w:color w:val="FFFFFF"/>
                <w:sz w:val="28"/>
                <w:szCs w:val="28"/>
              </w:rPr>
              <w:t>Step 2</w:t>
            </w:r>
          </w:p>
        </w:tc>
        <w:tc>
          <w:tcPr>
            <w:tcW w:w="8460" w:type="dxa"/>
            <w:gridSpan w:val="3"/>
            <w:shd w:val="clear" w:color="auto" w:fill="E5E5E5"/>
            <w:vAlign w:val="center"/>
          </w:tcPr>
          <w:p w14:paraId="7D77F49A" w14:textId="149712CE" w:rsidR="00FF7E82" w:rsidRPr="00FF7E82" w:rsidDel="006F5089" w:rsidRDefault="00FF7E82" w:rsidP="00FF7E82">
            <w:pPr>
              <w:spacing w:before="120" w:after="120"/>
              <w:rPr>
                <w:del w:id="15683" w:author="RoboGarden Team" w:date="2020-01-23T21:15:00Z"/>
                <w:rFonts w:ascii="Open Sans" w:eastAsia="Open Sans" w:hAnsi="Open Sans" w:cs="Times New Roman"/>
                <w:color w:val="404040"/>
              </w:rPr>
            </w:pPr>
            <w:r w:rsidRPr="00FF7E82">
              <w:rPr>
                <w:rFonts w:ascii="Open Sans" w:eastAsia="Open Sans" w:hAnsi="Open Sans" w:cs="Times New Roman"/>
                <w:color w:val="404040"/>
              </w:rPr>
              <w:t>Type the following command to check Git version</w:t>
            </w:r>
            <w:ins w:id="15684" w:author="Chantelle Dubois Nishiyama" w:date="2020-02-19T23:16:00Z">
              <w:r w:rsidR="00231A17">
                <w:rPr>
                  <w:rFonts w:ascii="Open Sans" w:eastAsia="Open Sans" w:hAnsi="Open Sans" w:cs="Times New Roman"/>
                  <w:color w:val="404040"/>
                </w:rPr>
                <w:t>:</w:t>
              </w:r>
            </w:ins>
            <w:r w:rsidRPr="00FF7E82">
              <w:rPr>
                <w:rFonts w:ascii="Open Sans" w:eastAsia="Open Sans" w:hAnsi="Open Sans" w:cs="Times New Roman"/>
                <w:color w:val="404040"/>
              </w:rPr>
              <w:br/>
            </w:r>
            <w:r w:rsidRPr="00FF7E82">
              <w:rPr>
                <w:rFonts w:ascii="Consolas" w:eastAsia="Open Sans" w:hAnsi="Consolas" w:cs="Times New Roman"/>
                <w:highlight w:val="lightGray"/>
              </w:rPr>
              <w:t xml:space="preserve">  git --version</w:t>
            </w:r>
          </w:p>
          <w:p w14:paraId="7DEFA32A" w14:textId="77777777" w:rsidR="00FF7E82" w:rsidRPr="00FF7E82" w:rsidRDefault="00FF7E82" w:rsidP="00FF7E82">
            <w:pPr>
              <w:spacing w:before="120" w:after="120"/>
              <w:rPr>
                <w:rFonts w:ascii="Open Sans" w:eastAsia="Open Sans" w:hAnsi="Open Sans" w:cs="Times New Roman"/>
                <w:color w:val="404040"/>
              </w:rPr>
            </w:pPr>
          </w:p>
        </w:tc>
        <w:tc>
          <w:tcPr>
            <w:tcW w:w="270" w:type="dxa"/>
            <w:shd w:val="clear" w:color="auto" w:fill="FAFAFA"/>
          </w:tcPr>
          <w:p w14:paraId="6D537FC3" w14:textId="77777777" w:rsidR="00FF7E82" w:rsidRPr="00FF7E82" w:rsidRDefault="00FF7E82" w:rsidP="00FF7E82">
            <w:pPr>
              <w:spacing w:before="120" w:after="120"/>
              <w:rPr>
                <w:rFonts w:ascii="Open Sans" w:eastAsia="Open Sans" w:hAnsi="Open Sans" w:cs="Times New Roman"/>
                <w:color w:val="404040"/>
              </w:rPr>
            </w:pPr>
          </w:p>
        </w:tc>
      </w:tr>
      <w:tr w:rsidR="00FF7E82" w:rsidRPr="00FF7E82" w14:paraId="73EB9D51" w14:textId="77777777" w:rsidTr="00FF7E82">
        <w:trPr>
          <w:cantSplit/>
          <w:trHeight w:val="87"/>
        </w:trPr>
        <w:tc>
          <w:tcPr>
            <w:tcW w:w="265" w:type="dxa"/>
            <w:shd w:val="clear" w:color="auto" w:fill="FAFAFA"/>
          </w:tcPr>
          <w:p w14:paraId="75DD1567" w14:textId="77777777" w:rsidR="00FF7E82" w:rsidRPr="00FF7E82" w:rsidRDefault="00FF7E82" w:rsidP="00FF7E82">
            <w:pPr>
              <w:rPr>
                <w:rFonts w:ascii="Open Sans" w:eastAsia="Open Sans" w:hAnsi="Open Sans" w:cs="Times New Roman"/>
                <w:color w:val="404040"/>
                <w:sz w:val="16"/>
                <w:szCs w:val="16"/>
              </w:rPr>
            </w:pPr>
          </w:p>
        </w:tc>
        <w:tc>
          <w:tcPr>
            <w:tcW w:w="3960" w:type="dxa"/>
            <w:gridSpan w:val="2"/>
            <w:shd w:val="clear" w:color="auto" w:fill="FAFAFA"/>
            <w:vAlign w:val="center"/>
          </w:tcPr>
          <w:p w14:paraId="3D8AFA5E" w14:textId="77777777" w:rsidR="00FF7E82" w:rsidRPr="00FF7E82" w:rsidRDefault="00FF7E82" w:rsidP="00FF7E82">
            <w:pPr>
              <w:rPr>
                <w:rFonts w:ascii="Open Sans Semibold" w:eastAsia="Open Sans" w:hAnsi="Open Sans Semibold" w:cs="Open Sans Semibold"/>
                <w:color w:val="FFFFFF"/>
                <w:sz w:val="16"/>
                <w:szCs w:val="16"/>
              </w:rPr>
            </w:pPr>
          </w:p>
        </w:tc>
        <w:tc>
          <w:tcPr>
            <w:tcW w:w="2052" w:type="dxa"/>
            <w:shd w:val="clear" w:color="auto" w:fill="FAFAFA"/>
            <w:vAlign w:val="center"/>
          </w:tcPr>
          <w:p w14:paraId="17B3BBFF" w14:textId="77777777" w:rsidR="00FF7E82" w:rsidRPr="00FF7E82" w:rsidRDefault="00FF7E82" w:rsidP="00FF7E82">
            <w:pPr>
              <w:rPr>
                <w:rFonts w:ascii="Open Sans" w:eastAsia="Open Sans" w:hAnsi="Open Sans" w:cs="Times New Roman"/>
                <w:color w:val="404040"/>
                <w:sz w:val="16"/>
                <w:szCs w:val="16"/>
              </w:rPr>
            </w:pPr>
          </w:p>
        </w:tc>
        <w:tc>
          <w:tcPr>
            <w:tcW w:w="3888" w:type="dxa"/>
            <w:shd w:val="clear" w:color="auto" w:fill="FAFAFA"/>
            <w:vAlign w:val="center"/>
          </w:tcPr>
          <w:p w14:paraId="653FE2ED" w14:textId="77777777" w:rsidR="00FF7E82" w:rsidRPr="00FF7E82" w:rsidRDefault="00FF7E82" w:rsidP="00FF7E82">
            <w:pPr>
              <w:rPr>
                <w:rFonts w:ascii="Open Sans" w:eastAsia="Open Sans" w:hAnsi="Open Sans" w:cs="Times New Roman"/>
                <w:color w:val="404040"/>
                <w:sz w:val="16"/>
                <w:szCs w:val="16"/>
              </w:rPr>
            </w:pPr>
          </w:p>
        </w:tc>
        <w:tc>
          <w:tcPr>
            <w:tcW w:w="270" w:type="dxa"/>
            <w:shd w:val="clear" w:color="auto" w:fill="FAFAFA"/>
          </w:tcPr>
          <w:p w14:paraId="5EF18E44" w14:textId="77777777" w:rsidR="00FF7E82" w:rsidRPr="00FF7E82" w:rsidRDefault="00FF7E82" w:rsidP="00FF7E82">
            <w:pPr>
              <w:rPr>
                <w:rFonts w:ascii="Open Sans" w:eastAsia="Open Sans" w:hAnsi="Open Sans" w:cs="Times New Roman"/>
                <w:color w:val="404040"/>
                <w:sz w:val="16"/>
                <w:szCs w:val="16"/>
              </w:rPr>
            </w:pPr>
          </w:p>
        </w:tc>
      </w:tr>
      <w:tr w:rsidR="00FF7E82" w:rsidRPr="00FF7E82" w14:paraId="7BFEBCFC" w14:textId="77777777" w:rsidTr="00FF7E82">
        <w:trPr>
          <w:cantSplit/>
          <w:trHeight w:val="837"/>
        </w:trPr>
        <w:tc>
          <w:tcPr>
            <w:tcW w:w="265" w:type="dxa"/>
            <w:shd w:val="clear" w:color="auto" w:fill="FAFAFA"/>
          </w:tcPr>
          <w:p w14:paraId="30FF2BBB" w14:textId="77777777" w:rsidR="00FF7E82" w:rsidRPr="00FF7E82" w:rsidRDefault="00FF7E82" w:rsidP="00FF7E82">
            <w:pPr>
              <w:spacing w:before="120" w:after="120"/>
              <w:rPr>
                <w:rFonts w:ascii="Open Sans" w:eastAsia="Open Sans" w:hAnsi="Open Sans" w:cs="Times New Roman"/>
                <w:color w:val="404040"/>
              </w:rPr>
            </w:pPr>
          </w:p>
        </w:tc>
        <w:tc>
          <w:tcPr>
            <w:tcW w:w="1440" w:type="dxa"/>
            <w:shd w:val="clear" w:color="auto" w:fill="11143F"/>
            <w:vAlign w:val="center"/>
          </w:tcPr>
          <w:p w14:paraId="483D6FC9" w14:textId="77777777" w:rsidR="00FF7E82" w:rsidRPr="00FF7E82" w:rsidRDefault="00FF7E82" w:rsidP="00FF7E82">
            <w:pPr>
              <w:spacing w:before="120" w:after="120"/>
              <w:jc w:val="center"/>
              <w:rPr>
                <w:rFonts w:ascii="Open Sans Semibold" w:eastAsia="Open Sans" w:hAnsi="Open Sans Semibold" w:cs="Open Sans Semibold"/>
                <w:color w:val="FFFFFF"/>
                <w:sz w:val="28"/>
                <w:szCs w:val="28"/>
              </w:rPr>
            </w:pPr>
            <w:r w:rsidRPr="00FF7E82">
              <w:rPr>
                <w:rFonts w:ascii="Open Sans Semibold" w:eastAsia="Open Sans" w:hAnsi="Open Sans Semibold" w:cs="Open Sans Semibold"/>
                <w:color w:val="FFFFFF"/>
                <w:sz w:val="28"/>
                <w:szCs w:val="28"/>
              </w:rPr>
              <w:t>Step 3</w:t>
            </w:r>
          </w:p>
        </w:tc>
        <w:tc>
          <w:tcPr>
            <w:tcW w:w="8460" w:type="dxa"/>
            <w:gridSpan w:val="3"/>
            <w:shd w:val="clear" w:color="auto" w:fill="E5E5E5"/>
            <w:vAlign w:val="center"/>
          </w:tcPr>
          <w:p w14:paraId="77F65D77" w14:textId="356015AA" w:rsidR="00FF7E82" w:rsidRPr="00FF7E82" w:rsidRDefault="00FF7E82" w:rsidP="00FF7E82">
            <w:pPr>
              <w:spacing w:before="120" w:after="120"/>
              <w:rPr>
                <w:rFonts w:ascii="Open Sans" w:eastAsia="Open Sans" w:hAnsi="Open Sans" w:cs="Times New Roman"/>
                <w:color w:val="404040"/>
              </w:rPr>
            </w:pPr>
            <w:r w:rsidRPr="00FF7E82">
              <w:rPr>
                <w:rFonts w:ascii="Open Sans" w:eastAsia="Open Sans" w:hAnsi="Open Sans" w:cs="Times New Roman"/>
                <w:color w:val="404040"/>
              </w:rPr>
              <w:t>Enter your username and email</w:t>
            </w:r>
            <w:ins w:id="15685" w:author="Chantelle Dubois Nishiyama" w:date="2020-02-19T23:16:00Z">
              <w:r w:rsidR="00231A17">
                <w:rPr>
                  <w:rFonts w:ascii="Open Sans" w:eastAsia="Open Sans" w:hAnsi="Open Sans" w:cs="Times New Roman"/>
                  <w:color w:val="404040"/>
                </w:rPr>
                <w:t>:</w:t>
              </w:r>
            </w:ins>
            <w:r w:rsidRPr="00FF7E82">
              <w:rPr>
                <w:rFonts w:ascii="Open Sans" w:eastAsia="Open Sans" w:hAnsi="Open Sans" w:cs="Times New Roman"/>
                <w:color w:val="404040"/>
              </w:rPr>
              <w:br/>
            </w:r>
            <w:r w:rsidRPr="00FF7E82">
              <w:rPr>
                <w:rFonts w:ascii="Consolas" w:eastAsia="Open Sans" w:hAnsi="Consolas" w:cs="Times New Roman"/>
                <w:color w:val="404040"/>
                <w:highlight w:val="lightGray"/>
              </w:rPr>
              <w:t>git config --global user.name your_name</w:t>
            </w:r>
            <w:r w:rsidRPr="00FF7E82">
              <w:rPr>
                <w:rFonts w:ascii="Consolas" w:eastAsia="Open Sans" w:hAnsi="Consolas" w:cs="Times New Roman"/>
                <w:color w:val="404040"/>
                <w:highlight w:val="lightGray"/>
              </w:rPr>
              <w:br/>
              <w:t>git config --global user.email your_email</w:t>
            </w:r>
          </w:p>
        </w:tc>
        <w:tc>
          <w:tcPr>
            <w:tcW w:w="270" w:type="dxa"/>
            <w:shd w:val="clear" w:color="auto" w:fill="FAFAFA"/>
          </w:tcPr>
          <w:p w14:paraId="416C8A34" w14:textId="77777777" w:rsidR="00FF7E82" w:rsidRPr="00FF7E82" w:rsidRDefault="00FF7E82" w:rsidP="00FF7E82">
            <w:pPr>
              <w:spacing w:before="120" w:after="120"/>
              <w:rPr>
                <w:rFonts w:ascii="Open Sans" w:eastAsia="Open Sans" w:hAnsi="Open Sans" w:cs="Times New Roman"/>
                <w:color w:val="404040"/>
              </w:rPr>
            </w:pPr>
          </w:p>
        </w:tc>
      </w:tr>
      <w:tr w:rsidR="00FF7E82" w:rsidRPr="00FF7E82" w14:paraId="0F161CA2" w14:textId="77777777" w:rsidTr="00FF7E82">
        <w:trPr>
          <w:cantSplit/>
        </w:trPr>
        <w:tc>
          <w:tcPr>
            <w:tcW w:w="265" w:type="dxa"/>
            <w:shd w:val="clear" w:color="auto" w:fill="FAFAFA"/>
          </w:tcPr>
          <w:p w14:paraId="76A5166A" w14:textId="77777777" w:rsidR="00FF7E82" w:rsidRPr="00FF7E82" w:rsidRDefault="00FF7E82" w:rsidP="00FF7E82">
            <w:pPr>
              <w:rPr>
                <w:rFonts w:ascii="Open Sans" w:eastAsia="Open Sans" w:hAnsi="Open Sans" w:cs="Times New Roman"/>
                <w:color w:val="404040"/>
                <w:sz w:val="16"/>
                <w:szCs w:val="16"/>
              </w:rPr>
            </w:pPr>
          </w:p>
        </w:tc>
        <w:tc>
          <w:tcPr>
            <w:tcW w:w="3960" w:type="dxa"/>
            <w:gridSpan w:val="2"/>
            <w:shd w:val="clear" w:color="auto" w:fill="FAFAFA"/>
            <w:vAlign w:val="center"/>
          </w:tcPr>
          <w:p w14:paraId="3659DEEA" w14:textId="77777777" w:rsidR="00FF7E82" w:rsidRPr="00FF7E82" w:rsidRDefault="00FF7E82" w:rsidP="00FF7E82">
            <w:pPr>
              <w:rPr>
                <w:rFonts w:ascii="Open Sans" w:eastAsia="Open Sans" w:hAnsi="Open Sans" w:cs="Times New Roman"/>
                <w:color w:val="404040"/>
                <w:sz w:val="16"/>
                <w:szCs w:val="16"/>
              </w:rPr>
            </w:pPr>
          </w:p>
        </w:tc>
        <w:tc>
          <w:tcPr>
            <w:tcW w:w="2052" w:type="dxa"/>
            <w:shd w:val="clear" w:color="auto" w:fill="FAFAFA"/>
            <w:vAlign w:val="center"/>
          </w:tcPr>
          <w:p w14:paraId="30C97AF8" w14:textId="77777777" w:rsidR="00FF7E82" w:rsidRPr="00FF7E82" w:rsidRDefault="00FF7E82" w:rsidP="00FF7E82">
            <w:pPr>
              <w:rPr>
                <w:rFonts w:ascii="Open Sans" w:eastAsia="Open Sans" w:hAnsi="Open Sans" w:cs="Times New Roman"/>
                <w:color w:val="404040"/>
                <w:sz w:val="16"/>
                <w:szCs w:val="16"/>
              </w:rPr>
            </w:pPr>
          </w:p>
        </w:tc>
        <w:tc>
          <w:tcPr>
            <w:tcW w:w="3888" w:type="dxa"/>
            <w:shd w:val="clear" w:color="auto" w:fill="FAFAFA"/>
            <w:vAlign w:val="center"/>
          </w:tcPr>
          <w:p w14:paraId="3C7F4C44" w14:textId="77777777" w:rsidR="00FF7E82" w:rsidRPr="00FF7E82" w:rsidRDefault="00FF7E82" w:rsidP="00FF7E82">
            <w:pPr>
              <w:rPr>
                <w:rFonts w:ascii="Open Sans" w:eastAsia="Open Sans" w:hAnsi="Open Sans" w:cs="Times New Roman"/>
                <w:color w:val="404040"/>
                <w:sz w:val="16"/>
                <w:szCs w:val="16"/>
              </w:rPr>
            </w:pPr>
          </w:p>
        </w:tc>
        <w:tc>
          <w:tcPr>
            <w:tcW w:w="270" w:type="dxa"/>
            <w:shd w:val="clear" w:color="auto" w:fill="FAFAFA"/>
          </w:tcPr>
          <w:p w14:paraId="7A9DB42D" w14:textId="77777777" w:rsidR="00FF7E82" w:rsidRPr="00FF7E82" w:rsidRDefault="00FF7E82" w:rsidP="00FF7E82">
            <w:pPr>
              <w:rPr>
                <w:rFonts w:ascii="Open Sans" w:eastAsia="Open Sans" w:hAnsi="Open Sans" w:cs="Times New Roman"/>
                <w:color w:val="404040"/>
                <w:sz w:val="16"/>
                <w:szCs w:val="16"/>
              </w:rPr>
            </w:pPr>
          </w:p>
        </w:tc>
      </w:tr>
    </w:tbl>
    <w:p w14:paraId="5E55371C" w14:textId="77777777" w:rsidR="00FF7E82" w:rsidRPr="00FF7E82" w:rsidRDefault="00FF7E82" w:rsidP="00FF7E82">
      <w:pPr>
        <w:spacing w:after="0" w:line="240" w:lineRule="auto"/>
        <w:rPr>
          <w:rFonts w:ascii="Open Sans" w:eastAsia="Open Sans" w:hAnsi="Open Sans" w:cs="Times New Roman"/>
          <w:color w:val="404040"/>
        </w:rPr>
      </w:pPr>
    </w:p>
    <w:tbl>
      <w:tblPr>
        <w:tblStyle w:val="TableGrid12"/>
        <w:tblW w:w="10435" w:type="dxa"/>
        <w:tblBorders>
          <w:top w:val="single" w:sz="4" w:space="0" w:color="DBDBDB"/>
          <w:left w:val="single" w:sz="4" w:space="0" w:color="DBDBDB"/>
          <w:bottom w:val="single" w:sz="4" w:space="0" w:color="DBDBDB"/>
          <w:right w:val="single" w:sz="4" w:space="0" w:color="DBDBDB"/>
          <w:insideH w:val="none" w:sz="0" w:space="0" w:color="auto"/>
          <w:insideV w:val="none" w:sz="0" w:space="0" w:color="auto"/>
        </w:tblBorders>
        <w:tblLayout w:type="fixed"/>
        <w:tblCellMar>
          <w:left w:w="115" w:type="dxa"/>
          <w:right w:w="115" w:type="dxa"/>
        </w:tblCellMar>
        <w:tblLook w:val="04A0" w:firstRow="1" w:lastRow="0" w:firstColumn="1" w:lastColumn="0" w:noHBand="0" w:noVBand="1"/>
        <w:tblPrChange w:id="15686" w:author="Alicia Romero Lopez" w:date="2020-01-31T09:48:00Z">
          <w:tblPr>
            <w:tblStyle w:val="TableGrid12"/>
            <w:tblW w:w="10435" w:type="dxa"/>
            <w:tblBorders>
              <w:top w:val="single" w:sz="4" w:space="0" w:color="DBDBDB"/>
              <w:left w:val="single" w:sz="4" w:space="0" w:color="DBDBDB"/>
              <w:bottom w:val="single" w:sz="4" w:space="0" w:color="DBDBDB"/>
              <w:right w:val="single" w:sz="4" w:space="0" w:color="DBDBDB"/>
              <w:insideH w:val="none" w:sz="0" w:space="0" w:color="auto"/>
              <w:insideV w:val="none" w:sz="0" w:space="0" w:color="auto"/>
            </w:tblBorders>
            <w:tblLayout w:type="fixed"/>
            <w:tblCellMar>
              <w:left w:w="115" w:type="dxa"/>
              <w:right w:w="115" w:type="dxa"/>
            </w:tblCellMar>
            <w:tblLook w:val="04A0" w:firstRow="1" w:lastRow="0" w:firstColumn="1" w:lastColumn="0" w:noHBand="0" w:noVBand="1"/>
          </w:tblPr>
        </w:tblPrChange>
      </w:tblPr>
      <w:tblGrid>
        <w:gridCol w:w="265"/>
        <w:gridCol w:w="1440"/>
        <w:gridCol w:w="2520"/>
        <w:gridCol w:w="2052"/>
        <w:gridCol w:w="3888"/>
        <w:gridCol w:w="270"/>
        <w:tblGridChange w:id="15687">
          <w:tblGrid>
            <w:gridCol w:w="360"/>
            <w:gridCol w:w="360"/>
            <w:gridCol w:w="360"/>
            <w:gridCol w:w="360"/>
            <w:gridCol w:w="360"/>
            <w:gridCol w:w="360"/>
          </w:tblGrid>
        </w:tblGridChange>
      </w:tblGrid>
      <w:tr w:rsidR="00FF7E82" w:rsidRPr="00FF7E82" w14:paraId="7E445055" w14:textId="77777777" w:rsidTr="51235A2F">
        <w:trPr>
          <w:cantSplit/>
        </w:trPr>
        <w:tc>
          <w:tcPr>
            <w:tcW w:w="10435" w:type="dxa"/>
            <w:gridSpan w:val="6"/>
            <w:shd w:val="clear" w:color="auto" w:fill="FAFAFA"/>
            <w:tcPrChange w:id="15688" w:author="Alicia Romero Lopez" w:date="2020-01-31T09:48:00Z">
              <w:tcPr>
                <w:tcW w:w="10435" w:type="dxa"/>
                <w:gridSpan w:val="6"/>
                <w:shd w:val="clear" w:color="auto" w:fill="FAFAFA"/>
              </w:tcPr>
            </w:tcPrChange>
          </w:tcPr>
          <w:p w14:paraId="06301939" w14:textId="64D70369" w:rsidR="00FF7E82" w:rsidRPr="00FF7E82" w:rsidRDefault="00FF7E82" w:rsidP="00FF7E82">
            <w:pPr>
              <w:spacing w:before="120" w:after="120"/>
              <w:outlineLvl w:val="2"/>
              <w:rPr>
                <w:rFonts w:ascii="Open Sans Semibold" w:eastAsia="Open Sans" w:hAnsi="Open Sans Semibold" w:cs="Open Sans Semibold"/>
                <w:color w:val="11143F"/>
              </w:rPr>
            </w:pPr>
            <w:r w:rsidRPr="00FF7E82">
              <w:rPr>
                <w:rFonts w:ascii="Open Sans Semibold" w:eastAsia="Open Sans" w:hAnsi="Open Sans Semibold" w:cs="Open Sans Semibold"/>
                <w:color w:val="11143F"/>
              </w:rPr>
              <w:t xml:space="preserve">Create a </w:t>
            </w:r>
            <w:ins w:id="15689" w:author="Chantelle Dubois Nishiyama" w:date="2020-02-19T23:16:00Z">
              <w:r w:rsidR="00231A17">
                <w:rPr>
                  <w:rFonts w:ascii="Open Sans Semibold" w:eastAsia="Open Sans" w:hAnsi="Open Sans Semibold" w:cs="Open Sans Semibold"/>
                  <w:color w:val="11143F"/>
                </w:rPr>
                <w:t>R</w:t>
              </w:r>
            </w:ins>
            <w:del w:id="15690" w:author="Chantelle Dubois Nishiyama" w:date="2020-02-19T23:16:00Z">
              <w:r w:rsidRPr="00FF7E82" w:rsidDel="00231A17">
                <w:rPr>
                  <w:rFonts w:ascii="Open Sans Semibold" w:eastAsia="Open Sans" w:hAnsi="Open Sans Semibold" w:cs="Open Sans Semibold"/>
                  <w:color w:val="11143F"/>
                </w:rPr>
                <w:delText>r</w:delText>
              </w:r>
            </w:del>
            <w:r w:rsidRPr="00FF7E82">
              <w:rPr>
                <w:rFonts w:ascii="Open Sans Semibold" w:eastAsia="Open Sans" w:hAnsi="Open Sans Semibold" w:cs="Open Sans Semibold"/>
                <w:color w:val="11143F"/>
              </w:rPr>
              <w:t>epository</w:t>
            </w:r>
          </w:p>
        </w:tc>
      </w:tr>
      <w:tr w:rsidR="00FF7E82" w:rsidRPr="00FF7E82" w14:paraId="6A6EB1D6" w14:textId="77777777" w:rsidTr="51235A2F">
        <w:trPr>
          <w:cantSplit/>
          <w:trHeight w:val="837"/>
        </w:trPr>
        <w:tc>
          <w:tcPr>
            <w:tcW w:w="265" w:type="dxa"/>
            <w:shd w:val="clear" w:color="auto" w:fill="FAFAFA"/>
            <w:tcPrChange w:id="15691" w:author="Alexis Handford" w:date="2020-01-22T08:14:00Z">
              <w:tcPr>
                <w:tcW w:w="0" w:type="auto"/>
              </w:tcPr>
            </w:tcPrChange>
          </w:tcPr>
          <w:p w14:paraId="1DCAC8AA" w14:textId="77777777" w:rsidR="00FF7E82" w:rsidRPr="00FF7E82" w:rsidRDefault="00FF7E82" w:rsidP="00FF7E82">
            <w:pPr>
              <w:spacing w:before="120" w:after="120"/>
              <w:rPr>
                <w:rFonts w:ascii="Open Sans" w:eastAsia="Open Sans" w:hAnsi="Open Sans" w:cs="Times New Roman"/>
                <w:color w:val="404040"/>
              </w:rPr>
            </w:pPr>
          </w:p>
        </w:tc>
        <w:tc>
          <w:tcPr>
            <w:tcW w:w="1440" w:type="dxa"/>
            <w:shd w:val="clear" w:color="auto" w:fill="11143F"/>
            <w:vAlign w:val="center"/>
            <w:tcPrChange w:id="15692" w:author="Alexis Handford" w:date="2020-01-22T08:14:00Z">
              <w:tcPr>
                <w:tcW w:w="1440" w:type="dxa"/>
                <w:shd w:val="clear" w:color="auto" w:fill="11143F"/>
              </w:tcPr>
            </w:tcPrChange>
          </w:tcPr>
          <w:p w14:paraId="0780D7EF" w14:textId="77777777" w:rsidR="00FF7E82" w:rsidRPr="00FF7E82" w:rsidRDefault="00FF7E82" w:rsidP="00FF7E82">
            <w:pPr>
              <w:spacing w:before="120" w:after="120"/>
              <w:jc w:val="center"/>
              <w:rPr>
                <w:rFonts w:ascii="Open Sans Semibold" w:eastAsia="Open Sans" w:hAnsi="Open Sans Semibold" w:cs="Open Sans Semibold"/>
                <w:color w:val="FFFFFF"/>
                <w:sz w:val="28"/>
                <w:szCs w:val="28"/>
              </w:rPr>
            </w:pPr>
            <w:r w:rsidRPr="00FF7E82">
              <w:rPr>
                <w:rFonts w:ascii="Open Sans Semibold" w:eastAsia="Open Sans" w:hAnsi="Open Sans Semibold" w:cs="Open Sans Semibold"/>
                <w:color w:val="FFFFFF"/>
                <w:sz w:val="28"/>
                <w:szCs w:val="28"/>
              </w:rPr>
              <w:t>Step 1</w:t>
            </w:r>
          </w:p>
        </w:tc>
        <w:tc>
          <w:tcPr>
            <w:tcW w:w="8460" w:type="dxa"/>
            <w:gridSpan w:val="3"/>
            <w:shd w:val="clear" w:color="auto" w:fill="E5E5E5"/>
            <w:vAlign w:val="center"/>
            <w:tcPrChange w:id="15693" w:author="Alexis Handford" w:date="2020-01-22T08:14:00Z">
              <w:tcPr>
                <w:tcW w:w="8460" w:type="dxa"/>
                <w:gridSpan w:val="3"/>
                <w:shd w:val="clear" w:color="auto" w:fill="E5E5E5"/>
              </w:tcPr>
            </w:tcPrChange>
          </w:tcPr>
          <w:p w14:paraId="74E8ABCF" w14:textId="77777777" w:rsidR="00FF7E82" w:rsidRPr="00FF7E82" w:rsidRDefault="00FF7E82" w:rsidP="00FF7E82">
            <w:pPr>
              <w:spacing w:before="120" w:after="120"/>
              <w:rPr>
                <w:rFonts w:ascii="Open Sans" w:eastAsia="Open Sans" w:hAnsi="Open Sans" w:cs="Times New Roman"/>
              </w:rPr>
            </w:pPr>
            <w:r w:rsidRPr="00FF7E82">
              <w:rPr>
                <w:rFonts w:ascii="Open Sans" w:eastAsia="Open Sans" w:hAnsi="Open Sans" w:cs="Times New Roman"/>
              </w:rPr>
              <w:t>Create a new folder.</w:t>
            </w:r>
          </w:p>
          <w:p w14:paraId="1D14290D" w14:textId="77777777" w:rsidR="00FF7E82" w:rsidRPr="00FF7E82" w:rsidRDefault="00FF7E82" w:rsidP="00FF7E82">
            <w:pPr>
              <w:spacing w:before="120" w:after="120"/>
              <w:rPr>
                <w:rFonts w:ascii="Open Sans" w:eastAsia="Open Sans" w:hAnsi="Open Sans" w:cs="Times New Roman"/>
              </w:rPr>
            </w:pPr>
          </w:p>
        </w:tc>
        <w:tc>
          <w:tcPr>
            <w:tcW w:w="270" w:type="dxa"/>
            <w:shd w:val="clear" w:color="auto" w:fill="FAFAFA"/>
            <w:tcPrChange w:id="15694" w:author="Alexis Handford" w:date="2020-01-22T08:14:00Z">
              <w:tcPr>
                <w:tcW w:w="0" w:type="auto"/>
              </w:tcPr>
            </w:tcPrChange>
          </w:tcPr>
          <w:p w14:paraId="29778D26" w14:textId="77777777" w:rsidR="00FF7E82" w:rsidRPr="00FF7E82" w:rsidRDefault="00FF7E82" w:rsidP="00FF7E82">
            <w:pPr>
              <w:spacing w:before="120" w:after="120"/>
              <w:rPr>
                <w:rFonts w:ascii="Open Sans" w:eastAsia="Open Sans" w:hAnsi="Open Sans" w:cs="Times New Roman"/>
                <w:color w:val="404040"/>
              </w:rPr>
            </w:pPr>
          </w:p>
        </w:tc>
      </w:tr>
      <w:tr w:rsidR="00FF7E82" w:rsidRPr="00FF7E82" w14:paraId="6E22FE71" w14:textId="77777777" w:rsidTr="51235A2F">
        <w:trPr>
          <w:cantSplit/>
          <w:trHeight w:val="20"/>
        </w:trPr>
        <w:tc>
          <w:tcPr>
            <w:tcW w:w="265" w:type="dxa"/>
            <w:shd w:val="clear" w:color="auto" w:fill="FAFAFA"/>
            <w:tcPrChange w:id="15695" w:author="Alexis Handford" w:date="2020-01-22T08:14:00Z">
              <w:tcPr>
                <w:tcW w:w="0" w:type="auto"/>
              </w:tcPr>
            </w:tcPrChange>
          </w:tcPr>
          <w:p w14:paraId="33A94013" w14:textId="77777777" w:rsidR="00FF7E82" w:rsidRPr="00FF7E82" w:rsidRDefault="00FF7E82" w:rsidP="00FF7E82">
            <w:pPr>
              <w:rPr>
                <w:rFonts w:ascii="Open Sans" w:eastAsia="Open Sans" w:hAnsi="Open Sans" w:cs="Times New Roman"/>
                <w:color w:val="404040"/>
                <w:sz w:val="16"/>
                <w:szCs w:val="16"/>
              </w:rPr>
            </w:pPr>
          </w:p>
        </w:tc>
        <w:tc>
          <w:tcPr>
            <w:tcW w:w="1440" w:type="dxa"/>
            <w:shd w:val="clear" w:color="auto" w:fill="FAFAFA"/>
            <w:vAlign w:val="center"/>
            <w:tcPrChange w:id="15696" w:author="Alexis Handford" w:date="2020-01-22T08:14:00Z">
              <w:tcPr>
                <w:tcW w:w="1440" w:type="dxa"/>
                <w:shd w:val="clear" w:color="auto" w:fill="FAFAFA"/>
              </w:tcPr>
            </w:tcPrChange>
          </w:tcPr>
          <w:p w14:paraId="7F0BF0DD" w14:textId="77777777" w:rsidR="00FF7E82" w:rsidRPr="00FF7E82" w:rsidRDefault="00FF7E82" w:rsidP="00FF7E82">
            <w:pPr>
              <w:rPr>
                <w:rFonts w:ascii="Open Sans Semibold" w:eastAsia="Open Sans" w:hAnsi="Open Sans Semibold" w:cs="Open Sans Semibold"/>
                <w:color w:val="FFFFFF"/>
                <w:sz w:val="16"/>
                <w:szCs w:val="16"/>
              </w:rPr>
            </w:pPr>
          </w:p>
        </w:tc>
        <w:tc>
          <w:tcPr>
            <w:tcW w:w="2520" w:type="dxa"/>
            <w:shd w:val="clear" w:color="auto" w:fill="FAFAFA"/>
            <w:vAlign w:val="center"/>
            <w:tcPrChange w:id="15697" w:author="Alexis Handford" w:date="2020-01-22T08:14:00Z">
              <w:tcPr>
                <w:tcW w:w="2520" w:type="dxa"/>
                <w:shd w:val="clear" w:color="auto" w:fill="FAFAFA"/>
              </w:tcPr>
            </w:tcPrChange>
          </w:tcPr>
          <w:p w14:paraId="082457EF" w14:textId="77777777" w:rsidR="00FF7E82" w:rsidRPr="00FF7E82" w:rsidRDefault="00FF7E82" w:rsidP="00FF7E82">
            <w:pPr>
              <w:rPr>
                <w:rFonts w:ascii="Open Sans" w:eastAsia="Open Sans" w:hAnsi="Open Sans" w:cs="Times New Roman"/>
                <w:sz w:val="16"/>
                <w:szCs w:val="16"/>
              </w:rPr>
            </w:pPr>
          </w:p>
        </w:tc>
        <w:tc>
          <w:tcPr>
            <w:tcW w:w="2052" w:type="dxa"/>
            <w:shd w:val="clear" w:color="auto" w:fill="FAFAFA"/>
            <w:vAlign w:val="center"/>
            <w:tcPrChange w:id="15698" w:author="Alexis Handford" w:date="2020-01-22T08:14:00Z">
              <w:tcPr>
                <w:tcW w:w="2052" w:type="dxa"/>
                <w:shd w:val="clear" w:color="auto" w:fill="FAFAFA"/>
              </w:tcPr>
            </w:tcPrChange>
          </w:tcPr>
          <w:p w14:paraId="754E12DC" w14:textId="77777777" w:rsidR="00FF7E82" w:rsidRPr="00FF7E82" w:rsidRDefault="00FF7E82" w:rsidP="00FF7E82">
            <w:pPr>
              <w:rPr>
                <w:rFonts w:ascii="Open Sans" w:eastAsia="Open Sans" w:hAnsi="Open Sans" w:cs="Times New Roman"/>
                <w:sz w:val="16"/>
                <w:szCs w:val="16"/>
              </w:rPr>
            </w:pPr>
          </w:p>
        </w:tc>
        <w:tc>
          <w:tcPr>
            <w:tcW w:w="3888" w:type="dxa"/>
            <w:shd w:val="clear" w:color="auto" w:fill="FAFAFA"/>
            <w:vAlign w:val="center"/>
            <w:tcPrChange w:id="15699" w:author="Alexis Handford" w:date="2020-01-22T08:14:00Z">
              <w:tcPr>
                <w:tcW w:w="3888" w:type="dxa"/>
                <w:shd w:val="clear" w:color="auto" w:fill="FAFAFA"/>
              </w:tcPr>
            </w:tcPrChange>
          </w:tcPr>
          <w:p w14:paraId="4F36741D" w14:textId="77777777" w:rsidR="00FF7E82" w:rsidRPr="00FF7E82" w:rsidRDefault="00FF7E82" w:rsidP="00FF7E82">
            <w:pPr>
              <w:rPr>
                <w:rFonts w:ascii="Open Sans" w:eastAsia="Open Sans" w:hAnsi="Open Sans" w:cs="Times New Roman"/>
                <w:noProof/>
                <w:sz w:val="16"/>
                <w:szCs w:val="16"/>
              </w:rPr>
            </w:pPr>
          </w:p>
        </w:tc>
        <w:tc>
          <w:tcPr>
            <w:tcW w:w="270" w:type="dxa"/>
            <w:shd w:val="clear" w:color="auto" w:fill="FAFAFA"/>
            <w:tcPrChange w:id="15700" w:author="Alexis Handford" w:date="2020-01-22T08:14:00Z">
              <w:tcPr>
                <w:tcW w:w="0" w:type="auto"/>
              </w:tcPr>
            </w:tcPrChange>
          </w:tcPr>
          <w:p w14:paraId="77114F7A" w14:textId="77777777" w:rsidR="00FF7E82" w:rsidRPr="00FF7E82" w:rsidRDefault="00FF7E82" w:rsidP="00FF7E82">
            <w:pPr>
              <w:rPr>
                <w:rFonts w:ascii="Open Sans" w:eastAsia="Open Sans" w:hAnsi="Open Sans" w:cs="Times New Roman"/>
                <w:color w:val="404040"/>
                <w:sz w:val="16"/>
                <w:szCs w:val="16"/>
              </w:rPr>
            </w:pPr>
          </w:p>
        </w:tc>
      </w:tr>
      <w:tr w:rsidR="00FF7E82" w:rsidRPr="00FF7E82" w14:paraId="3833B4C9" w14:textId="77777777" w:rsidTr="51235A2F">
        <w:trPr>
          <w:cantSplit/>
          <w:trHeight w:val="801"/>
        </w:trPr>
        <w:tc>
          <w:tcPr>
            <w:tcW w:w="265" w:type="dxa"/>
            <w:shd w:val="clear" w:color="auto" w:fill="FAFAFA"/>
            <w:tcPrChange w:id="15701" w:author="Alexis Handford" w:date="2020-01-22T08:14:00Z">
              <w:tcPr>
                <w:tcW w:w="0" w:type="auto"/>
              </w:tcPr>
            </w:tcPrChange>
          </w:tcPr>
          <w:p w14:paraId="4F883075" w14:textId="77777777" w:rsidR="00FF7E82" w:rsidRPr="00FF7E82" w:rsidRDefault="00FF7E82" w:rsidP="00FF7E82">
            <w:pPr>
              <w:spacing w:before="120" w:after="120"/>
              <w:rPr>
                <w:rFonts w:ascii="Open Sans" w:eastAsia="Open Sans" w:hAnsi="Open Sans" w:cs="Times New Roman"/>
                <w:color w:val="404040"/>
              </w:rPr>
            </w:pPr>
          </w:p>
        </w:tc>
        <w:tc>
          <w:tcPr>
            <w:tcW w:w="1440" w:type="dxa"/>
            <w:shd w:val="clear" w:color="auto" w:fill="11143F"/>
            <w:vAlign w:val="center"/>
            <w:tcPrChange w:id="15702" w:author="Alexis Handford" w:date="2020-01-22T08:14:00Z">
              <w:tcPr>
                <w:tcW w:w="1440" w:type="dxa"/>
                <w:shd w:val="clear" w:color="auto" w:fill="11143F"/>
              </w:tcPr>
            </w:tcPrChange>
          </w:tcPr>
          <w:p w14:paraId="36B7D8A3" w14:textId="77777777" w:rsidR="00FF7E82" w:rsidRPr="00FF7E82" w:rsidRDefault="00FF7E82" w:rsidP="00FF7E82">
            <w:pPr>
              <w:spacing w:before="120" w:after="120"/>
              <w:jc w:val="center"/>
              <w:rPr>
                <w:rFonts w:ascii="Open Sans Semibold" w:eastAsia="Open Sans" w:hAnsi="Open Sans Semibold" w:cs="Open Sans Semibold"/>
                <w:color w:val="FFFFFF"/>
                <w:sz w:val="28"/>
                <w:szCs w:val="28"/>
              </w:rPr>
            </w:pPr>
            <w:r w:rsidRPr="00FF7E82">
              <w:rPr>
                <w:rFonts w:ascii="Open Sans Semibold" w:eastAsia="Open Sans" w:hAnsi="Open Sans Semibold" w:cs="Open Sans Semibold"/>
                <w:color w:val="FFFFFF"/>
                <w:sz w:val="28"/>
                <w:szCs w:val="28"/>
              </w:rPr>
              <w:t>Step 2</w:t>
            </w:r>
          </w:p>
        </w:tc>
        <w:tc>
          <w:tcPr>
            <w:tcW w:w="8460" w:type="dxa"/>
            <w:gridSpan w:val="3"/>
            <w:shd w:val="clear" w:color="auto" w:fill="E5E5E5"/>
            <w:vAlign w:val="center"/>
            <w:tcPrChange w:id="15703" w:author="Alexis Handford" w:date="2020-01-22T08:14:00Z">
              <w:tcPr>
                <w:tcW w:w="8460" w:type="dxa"/>
                <w:gridSpan w:val="3"/>
                <w:shd w:val="clear" w:color="auto" w:fill="E5E5E5"/>
              </w:tcPr>
            </w:tcPrChange>
          </w:tcPr>
          <w:p w14:paraId="45FEC0C7" w14:textId="28AE016E" w:rsidR="00FF7E82" w:rsidRPr="00FF7E82" w:rsidRDefault="00FF7E82" w:rsidP="00FF7E82">
            <w:pPr>
              <w:spacing w:before="120" w:after="120"/>
              <w:rPr>
                <w:rFonts w:ascii="Consolas" w:eastAsia="Open Sans" w:hAnsi="Consolas" w:cs="Times New Roman"/>
              </w:rPr>
            </w:pPr>
            <w:r w:rsidRPr="00FF7E82">
              <w:rPr>
                <w:rFonts w:ascii="Open Sans" w:eastAsia="Open Sans" w:hAnsi="Open Sans" w:cs="Times New Roman"/>
              </w:rPr>
              <w:t>Open the terminal inside the new folder and type the following command</w:t>
            </w:r>
            <w:ins w:id="15704" w:author="Chantelle Dubois Nishiyama" w:date="2020-02-19T23:16:00Z">
              <w:r w:rsidR="00231A17">
                <w:rPr>
                  <w:rFonts w:ascii="Open Sans" w:eastAsia="Open Sans" w:hAnsi="Open Sans" w:cs="Times New Roman"/>
                </w:rPr>
                <w:t>:</w:t>
              </w:r>
            </w:ins>
            <w:r w:rsidRPr="00FF7E82">
              <w:rPr>
                <w:rFonts w:ascii="Open Sans" w:eastAsia="Open Sans" w:hAnsi="Open Sans" w:cs="Times New Roman"/>
              </w:rPr>
              <w:br/>
            </w:r>
            <w:r w:rsidRPr="00FF7E82">
              <w:rPr>
                <w:rFonts w:ascii="Consolas" w:eastAsia="Open Sans" w:hAnsi="Consolas" w:cs="Times New Roman"/>
                <w:highlight w:val="lightGray"/>
              </w:rPr>
              <w:t xml:space="preserve">  git init</w:t>
            </w:r>
          </w:p>
          <w:p w14:paraId="59366AC8" w14:textId="77777777" w:rsidR="00FF7E82" w:rsidRPr="00FF7E82" w:rsidRDefault="00FF7E82" w:rsidP="00FF7E82">
            <w:pPr>
              <w:spacing w:before="120" w:after="120"/>
              <w:rPr>
                <w:rFonts w:ascii="Open Sans" w:eastAsia="Open Sans" w:hAnsi="Open Sans" w:cs="Times New Roman"/>
              </w:rPr>
            </w:pPr>
          </w:p>
          <w:p w14:paraId="17AB685B" w14:textId="24A53436" w:rsidR="00FF7E82" w:rsidRPr="00FF7E82" w:rsidRDefault="00FF7E82" w:rsidP="00FF7E82">
            <w:pPr>
              <w:spacing w:before="120" w:after="120"/>
              <w:rPr>
                <w:rFonts w:ascii="Open Sans" w:eastAsia="Open Sans" w:hAnsi="Open Sans" w:cs="Times New Roman"/>
              </w:rPr>
            </w:pPr>
            <w:r w:rsidRPr="00FF7E82">
              <w:rPr>
                <w:rFonts w:ascii="Open Sans" w:eastAsia="Open Sans" w:hAnsi="Open Sans" w:cs="Times New Roman"/>
              </w:rPr>
              <w:t>You will get the following message</w:t>
            </w:r>
            <w:ins w:id="15705" w:author="Chantelle Dubois Nishiyama" w:date="2020-02-19T23:16:00Z">
              <w:r w:rsidR="00231A17">
                <w:rPr>
                  <w:rFonts w:ascii="Open Sans" w:eastAsia="Open Sans" w:hAnsi="Open Sans" w:cs="Times New Roman"/>
                </w:rPr>
                <w:t>:</w:t>
              </w:r>
            </w:ins>
          </w:p>
          <w:p w14:paraId="25CF1B8A" w14:textId="77777777" w:rsidR="00FF7E82" w:rsidRPr="00FF7E82" w:rsidRDefault="00FF7E82" w:rsidP="00FF7E82">
            <w:pPr>
              <w:spacing w:before="120" w:after="120"/>
              <w:rPr>
                <w:rFonts w:ascii="Open Sans" w:eastAsia="Open Sans" w:hAnsi="Open Sans" w:cs="Times New Roman"/>
              </w:rPr>
            </w:pPr>
            <w:r w:rsidRPr="00FF7E82">
              <w:rPr>
                <w:rFonts w:ascii="Open Sans" w:eastAsia="Open Sans" w:hAnsi="Open Sans" w:cs="Times New Roman"/>
                <w:highlight w:val="lightGray"/>
              </w:rPr>
              <w:t>Initialized empty Git repository in path/new folder/.git/</w:t>
            </w:r>
          </w:p>
          <w:p w14:paraId="1560449E" w14:textId="77777777" w:rsidR="00FF7E82" w:rsidRPr="00FF7E82" w:rsidRDefault="00FF7E82" w:rsidP="00FF7E82">
            <w:pPr>
              <w:spacing w:before="120" w:after="120"/>
              <w:ind w:left="360"/>
              <w:rPr>
                <w:rFonts w:ascii="Open Sans" w:eastAsia="Open Sans" w:hAnsi="Open Sans" w:cs="Times New Roman"/>
              </w:rPr>
            </w:pPr>
          </w:p>
          <w:p w14:paraId="29351FD1" w14:textId="77777777" w:rsidR="00FF7E82" w:rsidRPr="00FF7E82" w:rsidRDefault="00FF7E82" w:rsidP="00FF7E82">
            <w:pPr>
              <w:spacing w:before="120" w:after="120"/>
              <w:rPr>
                <w:rFonts w:ascii="Open Sans" w:eastAsia="Open Sans" w:hAnsi="Open Sans" w:cs="Times New Roman"/>
              </w:rPr>
            </w:pPr>
          </w:p>
        </w:tc>
        <w:tc>
          <w:tcPr>
            <w:tcW w:w="270" w:type="dxa"/>
            <w:shd w:val="clear" w:color="auto" w:fill="FAFAFA"/>
            <w:tcPrChange w:id="15706" w:author="Alexis Handford" w:date="2020-01-22T08:14:00Z">
              <w:tcPr>
                <w:tcW w:w="0" w:type="auto"/>
              </w:tcPr>
            </w:tcPrChange>
          </w:tcPr>
          <w:p w14:paraId="7612542A" w14:textId="77777777" w:rsidR="00FF7E82" w:rsidRPr="00FF7E82" w:rsidRDefault="00FF7E82" w:rsidP="00FF7E82">
            <w:pPr>
              <w:spacing w:before="120" w:after="120"/>
              <w:rPr>
                <w:rFonts w:ascii="Open Sans" w:eastAsia="Open Sans" w:hAnsi="Open Sans" w:cs="Times New Roman"/>
                <w:color w:val="404040"/>
              </w:rPr>
            </w:pPr>
          </w:p>
        </w:tc>
      </w:tr>
      <w:tr w:rsidR="00FF7E82" w:rsidRPr="00FF7E82" w14:paraId="1F91A095" w14:textId="77777777" w:rsidTr="51235A2F">
        <w:trPr>
          <w:cantSplit/>
          <w:trHeight w:val="87"/>
        </w:trPr>
        <w:tc>
          <w:tcPr>
            <w:tcW w:w="265" w:type="dxa"/>
            <w:shd w:val="clear" w:color="auto" w:fill="FAFAFA"/>
            <w:tcPrChange w:id="15707" w:author="Alexis Handford" w:date="2020-01-22T08:14:00Z">
              <w:tcPr>
                <w:tcW w:w="0" w:type="auto"/>
              </w:tcPr>
            </w:tcPrChange>
          </w:tcPr>
          <w:p w14:paraId="32AB61A8" w14:textId="77777777" w:rsidR="00FF7E82" w:rsidRPr="00FF7E82" w:rsidRDefault="00FF7E82" w:rsidP="00FF7E82">
            <w:pPr>
              <w:rPr>
                <w:rFonts w:ascii="Open Sans" w:eastAsia="Open Sans" w:hAnsi="Open Sans" w:cs="Times New Roman"/>
                <w:color w:val="404040"/>
                <w:sz w:val="16"/>
                <w:szCs w:val="16"/>
              </w:rPr>
            </w:pPr>
          </w:p>
        </w:tc>
        <w:tc>
          <w:tcPr>
            <w:tcW w:w="3960" w:type="dxa"/>
            <w:gridSpan w:val="2"/>
            <w:shd w:val="clear" w:color="auto" w:fill="FAFAFA"/>
            <w:vAlign w:val="center"/>
            <w:tcPrChange w:id="15708" w:author="Alexis Handford" w:date="2020-01-22T08:14:00Z">
              <w:tcPr>
                <w:tcW w:w="3960" w:type="dxa"/>
                <w:gridSpan w:val="2"/>
                <w:shd w:val="clear" w:color="auto" w:fill="FAFAFA"/>
              </w:tcPr>
            </w:tcPrChange>
          </w:tcPr>
          <w:p w14:paraId="73CE2D50" w14:textId="77777777" w:rsidR="00FF7E82" w:rsidRPr="00FF7E82" w:rsidRDefault="00FF7E82" w:rsidP="00FF7E82">
            <w:pPr>
              <w:rPr>
                <w:rFonts w:ascii="Open Sans Semibold" w:eastAsia="Open Sans" w:hAnsi="Open Sans Semibold" w:cs="Open Sans Semibold"/>
                <w:sz w:val="16"/>
                <w:szCs w:val="16"/>
              </w:rPr>
            </w:pPr>
          </w:p>
        </w:tc>
        <w:tc>
          <w:tcPr>
            <w:tcW w:w="2052" w:type="dxa"/>
            <w:shd w:val="clear" w:color="auto" w:fill="FAFAFA"/>
            <w:vAlign w:val="center"/>
            <w:tcPrChange w:id="15709" w:author="Alexis Handford" w:date="2020-01-22T08:14:00Z">
              <w:tcPr>
                <w:tcW w:w="2052" w:type="dxa"/>
                <w:shd w:val="clear" w:color="auto" w:fill="FAFAFA"/>
              </w:tcPr>
            </w:tcPrChange>
          </w:tcPr>
          <w:p w14:paraId="47AD5A9C" w14:textId="77777777" w:rsidR="00FF7E82" w:rsidRPr="00FF7E82" w:rsidRDefault="00FF7E82" w:rsidP="00FF7E82">
            <w:pPr>
              <w:rPr>
                <w:rFonts w:ascii="Open Sans" w:eastAsia="Open Sans" w:hAnsi="Open Sans" w:cs="Times New Roman"/>
                <w:sz w:val="16"/>
                <w:szCs w:val="16"/>
              </w:rPr>
            </w:pPr>
          </w:p>
        </w:tc>
        <w:tc>
          <w:tcPr>
            <w:tcW w:w="3888" w:type="dxa"/>
            <w:shd w:val="clear" w:color="auto" w:fill="FAFAFA"/>
            <w:vAlign w:val="center"/>
            <w:tcPrChange w:id="15710" w:author="Alexis Handford" w:date="2020-01-22T08:14:00Z">
              <w:tcPr>
                <w:tcW w:w="3888" w:type="dxa"/>
                <w:shd w:val="clear" w:color="auto" w:fill="FAFAFA"/>
              </w:tcPr>
            </w:tcPrChange>
          </w:tcPr>
          <w:p w14:paraId="6079F8F3" w14:textId="77777777" w:rsidR="00FF7E82" w:rsidRPr="00FF7E82" w:rsidRDefault="00FF7E82" w:rsidP="00FF7E82">
            <w:pPr>
              <w:rPr>
                <w:rFonts w:ascii="Open Sans" w:eastAsia="Open Sans" w:hAnsi="Open Sans" w:cs="Times New Roman"/>
                <w:sz w:val="16"/>
                <w:szCs w:val="16"/>
              </w:rPr>
            </w:pPr>
          </w:p>
        </w:tc>
        <w:tc>
          <w:tcPr>
            <w:tcW w:w="270" w:type="dxa"/>
            <w:shd w:val="clear" w:color="auto" w:fill="FAFAFA"/>
            <w:tcPrChange w:id="15711" w:author="Alexis Handford" w:date="2020-01-22T08:14:00Z">
              <w:tcPr>
                <w:tcW w:w="0" w:type="auto"/>
              </w:tcPr>
            </w:tcPrChange>
          </w:tcPr>
          <w:p w14:paraId="425059CB" w14:textId="77777777" w:rsidR="00FF7E82" w:rsidRPr="00FF7E82" w:rsidRDefault="00FF7E82" w:rsidP="00FF7E82">
            <w:pPr>
              <w:rPr>
                <w:rFonts w:ascii="Open Sans" w:eastAsia="Open Sans" w:hAnsi="Open Sans" w:cs="Times New Roman"/>
                <w:color w:val="404040"/>
                <w:sz w:val="16"/>
                <w:szCs w:val="16"/>
              </w:rPr>
            </w:pPr>
          </w:p>
        </w:tc>
      </w:tr>
      <w:tr w:rsidR="00FF7E82" w:rsidRPr="00FF7E82" w14:paraId="28395C97" w14:textId="77777777" w:rsidTr="51235A2F">
        <w:trPr>
          <w:cantSplit/>
          <w:trHeight w:val="837"/>
        </w:trPr>
        <w:tc>
          <w:tcPr>
            <w:tcW w:w="265" w:type="dxa"/>
            <w:shd w:val="clear" w:color="auto" w:fill="FAFAFA"/>
            <w:tcPrChange w:id="15712" w:author="Alexis Handford" w:date="2020-01-22T08:14:00Z">
              <w:tcPr>
                <w:tcW w:w="0" w:type="auto"/>
              </w:tcPr>
            </w:tcPrChange>
          </w:tcPr>
          <w:p w14:paraId="30CA33D2" w14:textId="77777777" w:rsidR="00FF7E82" w:rsidRPr="00FF7E82" w:rsidRDefault="00FF7E82" w:rsidP="00FF7E82">
            <w:pPr>
              <w:spacing w:before="120" w:after="120"/>
              <w:rPr>
                <w:rFonts w:ascii="Open Sans" w:eastAsia="Open Sans" w:hAnsi="Open Sans" w:cs="Times New Roman"/>
                <w:color w:val="404040"/>
              </w:rPr>
            </w:pPr>
          </w:p>
        </w:tc>
        <w:tc>
          <w:tcPr>
            <w:tcW w:w="1440" w:type="dxa"/>
            <w:shd w:val="clear" w:color="auto" w:fill="11143F"/>
            <w:vAlign w:val="center"/>
            <w:tcPrChange w:id="15713" w:author="Alexis Handford" w:date="2020-01-22T08:14:00Z">
              <w:tcPr>
                <w:tcW w:w="1440" w:type="dxa"/>
                <w:shd w:val="clear" w:color="auto" w:fill="11143F"/>
              </w:tcPr>
            </w:tcPrChange>
          </w:tcPr>
          <w:p w14:paraId="5832C1E6" w14:textId="77777777" w:rsidR="00FF7E82" w:rsidRPr="00FF7E82" w:rsidRDefault="00FF7E82" w:rsidP="00FF7E82">
            <w:pPr>
              <w:spacing w:before="120" w:after="120"/>
              <w:jc w:val="center"/>
              <w:rPr>
                <w:rFonts w:ascii="Open Sans Semibold" w:eastAsia="Open Sans" w:hAnsi="Open Sans Semibold" w:cs="Open Sans Semibold"/>
                <w:color w:val="FFFFFF"/>
                <w:sz w:val="28"/>
                <w:szCs w:val="28"/>
              </w:rPr>
            </w:pPr>
            <w:r w:rsidRPr="00FF7E82">
              <w:rPr>
                <w:rFonts w:ascii="Open Sans Semibold" w:eastAsia="Open Sans" w:hAnsi="Open Sans Semibold" w:cs="Open Sans Semibold"/>
                <w:color w:val="FFFFFF"/>
                <w:sz w:val="28"/>
                <w:szCs w:val="28"/>
              </w:rPr>
              <w:t>Step 3</w:t>
            </w:r>
          </w:p>
        </w:tc>
        <w:tc>
          <w:tcPr>
            <w:tcW w:w="8460" w:type="dxa"/>
            <w:gridSpan w:val="3"/>
            <w:shd w:val="clear" w:color="auto" w:fill="E5E5E5"/>
            <w:vAlign w:val="center"/>
            <w:tcPrChange w:id="15714" w:author="Alexis Handford" w:date="2020-01-22T08:14:00Z">
              <w:tcPr>
                <w:tcW w:w="8460" w:type="dxa"/>
                <w:gridSpan w:val="3"/>
                <w:shd w:val="clear" w:color="auto" w:fill="E5E5E5"/>
              </w:tcPr>
            </w:tcPrChange>
          </w:tcPr>
          <w:p w14:paraId="2E4580C1" w14:textId="77777777" w:rsidR="00FF7E82" w:rsidRPr="00FF7E82" w:rsidRDefault="00FF7E82" w:rsidP="00FF7E82">
            <w:pPr>
              <w:spacing w:before="120" w:after="120"/>
              <w:rPr>
                <w:rFonts w:ascii="Open Sans" w:eastAsia="Open Sans" w:hAnsi="Open Sans" w:cs="Times New Roman"/>
              </w:rPr>
            </w:pPr>
            <w:r w:rsidRPr="00FF7E82">
              <w:rPr>
                <w:rFonts w:ascii="Open Sans" w:eastAsia="Open Sans" w:hAnsi="Open Sans" w:cs="Times New Roman"/>
              </w:rPr>
              <w:t>Type the following command to check the status of the repository</w:t>
            </w:r>
          </w:p>
          <w:p w14:paraId="3B692AAE" w14:textId="1A8EB4D2" w:rsidR="00FF7E82" w:rsidRDefault="00FF7E82" w:rsidP="00FF7E82">
            <w:pPr>
              <w:spacing w:before="120" w:after="120"/>
              <w:rPr>
                <w:ins w:id="15715" w:author="RoboGarden Team" w:date="2020-02-07T12:06:00Z"/>
                <w:rFonts w:ascii="Open Sans" w:eastAsia="Open Sans" w:hAnsi="Open Sans" w:cs="Times New Roman"/>
              </w:rPr>
            </w:pPr>
            <w:r w:rsidRPr="00FF7E82">
              <w:rPr>
                <w:rFonts w:ascii="Open Sans" w:eastAsia="Open Sans" w:hAnsi="Open Sans" w:cs="Times New Roman"/>
                <w:highlight w:val="lightGray"/>
              </w:rPr>
              <w:t xml:space="preserve">  git status</w:t>
            </w:r>
          </w:p>
          <w:p w14:paraId="6FBB9921" w14:textId="2DC05945" w:rsidR="00485865" w:rsidRDefault="00485865" w:rsidP="00FF7E82">
            <w:pPr>
              <w:spacing w:before="120" w:after="120"/>
              <w:rPr>
                <w:ins w:id="15716" w:author="RoboGarden Team" w:date="2020-02-07T12:06:00Z"/>
                <w:rFonts w:ascii="Open Sans" w:eastAsia="Open Sans" w:hAnsi="Open Sans" w:cs="Times New Roman"/>
              </w:rPr>
            </w:pPr>
          </w:p>
          <w:p w14:paraId="354E32DD" w14:textId="77777777" w:rsidR="00485865" w:rsidRDefault="00485865" w:rsidP="00485865">
            <w:pPr>
              <w:pStyle w:val="NoSpacing"/>
              <w:rPr>
                <w:ins w:id="15717" w:author="RoboGarden Team" w:date="2020-02-07T12:06:00Z"/>
              </w:rPr>
            </w:pPr>
            <w:ins w:id="15718" w:author="RoboGarden Team" w:date="2020-02-07T12:06:00Z">
              <w:r>
                <w:rPr>
                  <w:color w:val="404040"/>
                </w:rPr>
                <w:t xml:space="preserve">Citation: RoboGarden Course Resources </w:t>
              </w:r>
              <w:r w:rsidRPr="00E06DF7">
                <w:t>Copyright 2019</w:t>
              </w:r>
            </w:ins>
          </w:p>
          <w:p w14:paraId="472D6E3A" w14:textId="77777777" w:rsidR="00485865" w:rsidRPr="00FF7E82" w:rsidRDefault="00485865" w:rsidP="00FF7E82">
            <w:pPr>
              <w:spacing w:before="120" w:after="120"/>
              <w:rPr>
                <w:rFonts w:ascii="Open Sans" w:eastAsia="Open Sans" w:hAnsi="Open Sans" w:cs="Times New Roman"/>
              </w:rPr>
            </w:pPr>
          </w:p>
          <w:p w14:paraId="4C972263" w14:textId="77777777" w:rsidR="00FF7E82" w:rsidRPr="00FF7E82" w:rsidRDefault="00FF7E82" w:rsidP="00FF7E82">
            <w:pPr>
              <w:spacing w:before="120" w:after="120"/>
              <w:rPr>
                <w:rFonts w:ascii="Open Sans" w:eastAsia="Open Sans" w:hAnsi="Open Sans" w:cs="Times New Roman"/>
              </w:rPr>
            </w:pPr>
            <w:r w:rsidRPr="00FF7E82">
              <w:rPr>
                <w:rFonts w:ascii="Open Sans" w:eastAsia="Open Sans" w:hAnsi="Open Sans" w:cs="Times New Roman"/>
                <w:noProof/>
              </w:rPr>
              <w:drawing>
                <wp:inline distT="0" distB="0" distL="0" distR="0" wp14:anchorId="6F802495" wp14:editId="22085078">
                  <wp:extent cx="5226050" cy="1219835"/>
                  <wp:effectExtent l="0" t="0" r="0" b="0"/>
                  <wp:docPr id="472" name="Picture 472">
                    <a:extLst xmlns:a="http://schemas.openxmlformats.org/drawingml/2006/main">
                      <a:ext uri="{FF2B5EF4-FFF2-40B4-BE49-F238E27FC236}">
                        <a16:creationId xmlns:a16="http://schemas.microsoft.com/office/drawing/2014/main" xmlns:w16se="http://schemas.microsoft.com/office/word/2015/wordml/symex" xmlns:w="http://schemas.openxmlformats.org/wordprocessingml/2006/main" xmlns:w10="urn:schemas-microsoft-com:office:word" xmlns:v="urn:schemas-microsoft-com:vml" xmlns:o="urn:schemas-microsoft-com:office:office" xmlns:cx1="http://schemas.microsoft.com/office/drawing/2015/9/8/chartex" xmlns:cx="http://schemas.microsoft.com/office/drawing/2014/chartex" xmlns="" id="{8AC97297-972D-4BA7-AADF-0559B832F8A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xmlns:w16se="http://schemas.microsoft.com/office/word/2015/wordml/symex" xmlns:w="http://schemas.openxmlformats.org/wordprocessingml/2006/main" xmlns:w10="urn:schemas-microsoft-com:office:word" xmlns:v="urn:schemas-microsoft-com:vml" xmlns:o="urn:schemas-microsoft-com:office:office" xmlns:cx1="http://schemas.microsoft.com/office/drawing/2015/9/8/chartex" xmlns:cx="http://schemas.microsoft.com/office/drawing/2014/chartex" xmlns="" id="{8AC97297-972D-4BA7-AADF-0559B832F8A2}"/>
                              </a:ext>
                            </a:extLst>
                          </pic:cNvPr>
                          <pic:cNvPicPr>
                            <a:picLocks noChangeAspect="1"/>
                          </pic:cNvPicPr>
                        </pic:nvPicPr>
                        <pic:blipFill>
                          <a:blip r:embed="rId119">
                            <a:lum/>
                            <a:alphaModFix/>
                          </a:blip>
                          <a:srcRect/>
                          <a:stretch>
                            <a:fillRect/>
                          </a:stretch>
                        </pic:blipFill>
                        <pic:spPr>
                          <a:xfrm>
                            <a:off x="0" y="0"/>
                            <a:ext cx="5226050" cy="1219835"/>
                          </a:xfrm>
                          <a:prstGeom prst="rect">
                            <a:avLst/>
                          </a:prstGeom>
                          <a:noFill/>
                          <a:ln>
                            <a:noFill/>
                          </a:ln>
                        </pic:spPr>
                      </pic:pic>
                    </a:graphicData>
                  </a:graphic>
                </wp:inline>
              </w:drawing>
            </w:r>
          </w:p>
          <w:p w14:paraId="5D0F0D40" w14:textId="77777777" w:rsidR="00FF7E82" w:rsidRPr="00FF7E82" w:rsidRDefault="00FF7E82" w:rsidP="00FF7E82">
            <w:pPr>
              <w:spacing w:before="120" w:after="120"/>
              <w:rPr>
                <w:rFonts w:ascii="Open Sans" w:eastAsia="Open Sans" w:hAnsi="Open Sans" w:cs="Times New Roman"/>
              </w:rPr>
            </w:pPr>
          </w:p>
        </w:tc>
        <w:tc>
          <w:tcPr>
            <w:tcW w:w="270" w:type="dxa"/>
            <w:shd w:val="clear" w:color="auto" w:fill="FAFAFA"/>
            <w:tcPrChange w:id="15719" w:author="Alexis Handford" w:date="2020-01-22T08:14:00Z">
              <w:tcPr>
                <w:tcW w:w="0" w:type="auto"/>
              </w:tcPr>
            </w:tcPrChange>
          </w:tcPr>
          <w:p w14:paraId="257C2F90" w14:textId="77777777" w:rsidR="00FF7E82" w:rsidRPr="00FF7E82" w:rsidRDefault="00FF7E82" w:rsidP="00FF7E82">
            <w:pPr>
              <w:spacing w:before="120" w:after="120"/>
              <w:rPr>
                <w:rFonts w:ascii="Open Sans" w:eastAsia="Open Sans" w:hAnsi="Open Sans" w:cs="Times New Roman"/>
                <w:color w:val="404040"/>
              </w:rPr>
            </w:pPr>
          </w:p>
        </w:tc>
      </w:tr>
      <w:tr w:rsidR="00FF7E82" w:rsidRPr="00FF7E82" w14:paraId="601509AD" w14:textId="77777777" w:rsidTr="51235A2F">
        <w:trPr>
          <w:cantSplit/>
        </w:trPr>
        <w:tc>
          <w:tcPr>
            <w:tcW w:w="265" w:type="dxa"/>
            <w:shd w:val="clear" w:color="auto" w:fill="FAFAFA"/>
            <w:tcPrChange w:id="15720" w:author="Alexis Handford" w:date="2020-01-22T08:14:00Z">
              <w:tcPr>
                <w:tcW w:w="0" w:type="auto"/>
              </w:tcPr>
            </w:tcPrChange>
          </w:tcPr>
          <w:p w14:paraId="3BA1C5F4" w14:textId="77777777" w:rsidR="00FF7E82" w:rsidRPr="00FF7E82" w:rsidRDefault="00FF7E82" w:rsidP="00FF7E82">
            <w:pPr>
              <w:rPr>
                <w:rFonts w:ascii="Open Sans" w:eastAsia="Open Sans" w:hAnsi="Open Sans" w:cs="Times New Roman"/>
                <w:color w:val="404040"/>
                <w:sz w:val="16"/>
                <w:szCs w:val="16"/>
              </w:rPr>
            </w:pPr>
          </w:p>
        </w:tc>
        <w:tc>
          <w:tcPr>
            <w:tcW w:w="3960" w:type="dxa"/>
            <w:gridSpan w:val="2"/>
            <w:shd w:val="clear" w:color="auto" w:fill="FAFAFA"/>
            <w:vAlign w:val="center"/>
            <w:tcPrChange w:id="15721" w:author="Alexis Handford" w:date="2020-01-22T08:14:00Z">
              <w:tcPr>
                <w:tcW w:w="3960" w:type="dxa"/>
                <w:gridSpan w:val="2"/>
                <w:shd w:val="clear" w:color="auto" w:fill="FAFAFA"/>
              </w:tcPr>
            </w:tcPrChange>
          </w:tcPr>
          <w:p w14:paraId="4833E4DA" w14:textId="77777777" w:rsidR="00FF7E82" w:rsidRPr="00FF7E82" w:rsidRDefault="00FF7E82" w:rsidP="00FF7E82">
            <w:pPr>
              <w:rPr>
                <w:rFonts w:ascii="Open Sans" w:eastAsia="Open Sans" w:hAnsi="Open Sans" w:cs="Times New Roman"/>
                <w:color w:val="404040"/>
                <w:sz w:val="16"/>
                <w:szCs w:val="16"/>
              </w:rPr>
            </w:pPr>
          </w:p>
        </w:tc>
        <w:tc>
          <w:tcPr>
            <w:tcW w:w="2052" w:type="dxa"/>
            <w:shd w:val="clear" w:color="auto" w:fill="FAFAFA"/>
            <w:vAlign w:val="center"/>
            <w:tcPrChange w:id="15722" w:author="Alexis Handford" w:date="2020-01-22T08:14:00Z">
              <w:tcPr>
                <w:tcW w:w="2052" w:type="dxa"/>
                <w:shd w:val="clear" w:color="auto" w:fill="FAFAFA"/>
              </w:tcPr>
            </w:tcPrChange>
          </w:tcPr>
          <w:p w14:paraId="09DF566A" w14:textId="77777777" w:rsidR="00FF7E82" w:rsidRPr="00FF7E82" w:rsidRDefault="00FF7E82" w:rsidP="00FF7E82">
            <w:pPr>
              <w:rPr>
                <w:rFonts w:ascii="Open Sans" w:eastAsia="Open Sans" w:hAnsi="Open Sans" w:cs="Times New Roman"/>
                <w:color w:val="404040"/>
                <w:sz w:val="16"/>
                <w:szCs w:val="16"/>
              </w:rPr>
            </w:pPr>
          </w:p>
        </w:tc>
        <w:tc>
          <w:tcPr>
            <w:tcW w:w="3888" w:type="dxa"/>
            <w:shd w:val="clear" w:color="auto" w:fill="FAFAFA"/>
            <w:vAlign w:val="center"/>
            <w:tcPrChange w:id="15723" w:author="Alexis Handford" w:date="2020-01-22T08:14:00Z">
              <w:tcPr>
                <w:tcW w:w="3888" w:type="dxa"/>
                <w:shd w:val="clear" w:color="auto" w:fill="FAFAFA"/>
              </w:tcPr>
            </w:tcPrChange>
          </w:tcPr>
          <w:p w14:paraId="5802E477" w14:textId="77777777" w:rsidR="00FF7E82" w:rsidRPr="00FF7E82" w:rsidRDefault="00FF7E82" w:rsidP="00FF7E82">
            <w:pPr>
              <w:rPr>
                <w:rFonts w:ascii="Open Sans" w:eastAsia="Open Sans" w:hAnsi="Open Sans" w:cs="Times New Roman"/>
                <w:color w:val="404040"/>
                <w:sz w:val="16"/>
                <w:szCs w:val="16"/>
              </w:rPr>
            </w:pPr>
          </w:p>
        </w:tc>
        <w:tc>
          <w:tcPr>
            <w:tcW w:w="270" w:type="dxa"/>
            <w:shd w:val="clear" w:color="auto" w:fill="FAFAFA"/>
            <w:tcPrChange w:id="15724" w:author="Alexis Handford" w:date="2020-01-22T08:14:00Z">
              <w:tcPr>
                <w:tcW w:w="0" w:type="auto"/>
              </w:tcPr>
            </w:tcPrChange>
          </w:tcPr>
          <w:p w14:paraId="02039FC5" w14:textId="77777777" w:rsidR="00FF7E82" w:rsidRPr="00FF7E82" w:rsidRDefault="00FF7E82" w:rsidP="00FF7E82">
            <w:pPr>
              <w:rPr>
                <w:rFonts w:ascii="Open Sans" w:eastAsia="Open Sans" w:hAnsi="Open Sans" w:cs="Times New Roman"/>
                <w:color w:val="404040"/>
                <w:sz w:val="16"/>
                <w:szCs w:val="16"/>
              </w:rPr>
            </w:pPr>
          </w:p>
        </w:tc>
      </w:tr>
    </w:tbl>
    <w:p w14:paraId="22212C23" w14:textId="77777777" w:rsidR="00FF7E82" w:rsidRPr="00FF7E82" w:rsidRDefault="00FF7E82" w:rsidP="00FF7E82">
      <w:pPr>
        <w:spacing w:after="0" w:line="240" w:lineRule="auto"/>
        <w:rPr>
          <w:rFonts w:ascii="Open Sans" w:eastAsia="Open Sans" w:hAnsi="Open Sans" w:cs="Times New Roman"/>
          <w:color w:val="404040"/>
        </w:rPr>
      </w:pPr>
    </w:p>
    <w:p w14:paraId="6DA6EF9D" w14:textId="77777777" w:rsidR="00FF7E82" w:rsidRPr="00FF7E82" w:rsidRDefault="00FF7E82" w:rsidP="00FF7E82">
      <w:pPr>
        <w:spacing w:after="0" w:line="240" w:lineRule="auto"/>
        <w:rPr>
          <w:rFonts w:ascii="Open Sans" w:eastAsia="Open Sans" w:hAnsi="Open Sans" w:cs="Times New Roman"/>
          <w:color w:val="404040"/>
        </w:rPr>
      </w:pPr>
    </w:p>
    <w:p w14:paraId="38433D04" w14:textId="77777777" w:rsidR="00FF7E82" w:rsidRPr="00FF7E82" w:rsidRDefault="00FF7E82" w:rsidP="00FF7E82">
      <w:pPr>
        <w:spacing w:after="0" w:line="240" w:lineRule="auto"/>
        <w:rPr>
          <w:rFonts w:ascii="Open Sans" w:eastAsia="Open Sans" w:hAnsi="Open Sans" w:cs="Times New Roman"/>
          <w:color w:val="404040"/>
        </w:rPr>
      </w:pPr>
    </w:p>
    <w:p w14:paraId="06889A59" w14:textId="77777777" w:rsidR="00FF7E82" w:rsidRPr="00FF7E82" w:rsidRDefault="00FF7E82" w:rsidP="00FF7E82">
      <w:pPr>
        <w:spacing w:after="0" w:line="240" w:lineRule="auto"/>
        <w:rPr>
          <w:rFonts w:ascii="Open Sans" w:eastAsia="Open Sans" w:hAnsi="Open Sans" w:cs="Times New Roman"/>
          <w:color w:val="404040"/>
        </w:rPr>
      </w:pPr>
    </w:p>
    <w:tbl>
      <w:tblPr>
        <w:tblStyle w:val="TableGrid12"/>
        <w:tblW w:w="10435" w:type="dxa"/>
        <w:tblBorders>
          <w:top w:val="single" w:sz="4" w:space="0" w:color="DBDBDB"/>
          <w:left w:val="single" w:sz="4" w:space="0" w:color="DBDBDB"/>
          <w:bottom w:val="single" w:sz="4" w:space="0" w:color="DBDBDB"/>
          <w:right w:val="single" w:sz="4" w:space="0" w:color="DBDBDB"/>
          <w:insideH w:val="none" w:sz="0" w:space="0" w:color="auto"/>
          <w:insideV w:val="none" w:sz="0" w:space="0" w:color="auto"/>
        </w:tblBorders>
        <w:tblLayout w:type="fixed"/>
        <w:tblCellMar>
          <w:left w:w="115" w:type="dxa"/>
          <w:right w:w="115" w:type="dxa"/>
        </w:tblCellMar>
        <w:tblLook w:val="04A0" w:firstRow="1" w:lastRow="0" w:firstColumn="1" w:lastColumn="0" w:noHBand="0" w:noVBand="1"/>
        <w:tblPrChange w:id="15725" w:author="Alicia Romero Lopez" w:date="2020-01-31T09:48:00Z">
          <w:tblPr>
            <w:tblStyle w:val="TableGrid12"/>
            <w:tblW w:w="10435" w:type="dxa"/>
            <w:tblBorders>
              <w:top w:val="single" w:sz="4" w:space="0" w:color="DBDBDB"/>
              <w:left w:val="single" w:sz="4" w:space="0" w:color="DBDBDB"/>
              <w:bottom w:val="single" w:sz="4" w:space="0" w:color="DBDBDB"/>
              <w:right w:val="single" w:sz="4" w:space="0" w:color="DBDBDB"/>
              <w:insideH w:val="none" w:sz="0" w:space="0" w:color="auto"/>
              <w:insideV w:val="none" w:sz="0" w:space="0" w:color="auto"/>
            </w:tblBorders>
            <w:tblLayout w:type="fixed"/>
            <w:tblCellMar>
              <w:left w:w="115" w:type="dxa"/>
              <w:right w:w="115" w:type="dxa"/>
            </w:tblCellMar>
            <w:tblLook w:val="04A0" w:firstRow="1" w:lastRow="0" w:firstColumn="1" w:lastColumn="0" w:noHBand="0" w:noVBand="1"/>
          </w:tblPr>
        </w:tblPrChange>
      </w:tblPr>
      <w:tblGrid>
        <w:gridCol w:w="265"/>
        <w:gridCol w:w="1440"/>
        <w:gridCol w:w="2520"/>
        <w:gridCol w:w="2052"/>
        <w:gridCol w:w="3888"/>
        <w:gridCol w:w="270"/>
        <w:tblGridChange w:id="15726">
          <w:tblGrid>
            <w:gridCol w:w="360"/>
            <w:gridCol w:w="360"/>
            <w:gridCol w:w="360"/>
            <w:gridCol w:w="360"/>
            <w:gridCol w:w="360"/>
            <w:gridCol w:w="360"/>
          </w:tblGrid>
        </w:tblGridChange>
      </w:tblGrid>
      <w:tr w:rsidR="00FF7E82" w:rsidRPr="00FF7E82" w14:paraId="3103BBCB" w14:textId="77777777" w:rsidTr="51235A2F">
        <w:trPr>
          <w:cantSplit/>
        </w:trPr>
        <w:tc>
          <w:tcPr>
            <w:tcW w:w="10435" w:type="dxa"/>
            <w:gridSpan w:val="6"/>
            <w:shd w:val="clear" w:color="auto" w:fill="FAFAFA"/>
            <w:tcPrChange w:id="15727" w:author="Alicia Romero Lopez" w:date="2020-01-31T09:48:00Z">
              <w:tcPr>
                <w:tcW w:w="10435" w:type="dxa"/>
                <w:gridSpan w:val="6"/>
                <w:shd w:val="clear" w:color="auto" w:fill="FAFAFA"/>
              </w:tcPr>
            </w:tcPrChange>
          </w:tcPr>
          <w:p w14:paraId="4195FE48" w14:textId="5326FFA6" w:rsidR="00FF7E82" w:rsidRPr="00FF7E82" w:rsidRDefault="00FF7E82" w:rsidP="00FF7E82">
            <w:pPr>
              <w:spacing w:before="120" w:after="120"/>
              <w:outlineLvl w:val="2"/>
              <w:rPr>
                <w:rFonts w:ascii="Open Sans Semibold" w:eastAsia="Open Sans" w:hAnsi="Open Sans Semibold" w:cs="Open Sans Semibold"/>
                <w:color w:val="11143F"/>
              </w:rPr>
            </w:pPr>
            <w:commentRangeStart w:id="15728"/>
            <w:del w:id="15729" w:author="RoboGarden Team" w:date="2020-01-23T21:18:00Z">
              <w:r w:rsidRPr="00FF7E82" w:rsidDel="006F5089">
                <w:rPr>
                  <w:rFonts w:ascii="Open Sans Semibold" w:eastAsia="Open Sans" w:hAnsi="Open Sans Semibold" w:cs="Open Sans Semibold"/>
                  <w:color w:val="11143F"/>
                </w:rPr>
                <w:delText>Modification</w:delText>
              </w:r>
              <w:commentRangeEnd w:id="15728"/>
              <w:r w:rsidDel="006F5089">
                <w:rPr>
                  <w:rStyle w:val="CommentReference"/>
                </w:rPr>
                <w:commentReference w:id="15728"/>
              </w:r>
            </w:del>
            <w:ins w:id="15730" w:author="RoboGarden Team" w:date="2020-01-23T21:18:00Z">
              <w:r w:rsidR="006F5089">
                <w:rPr>
                  <w:rFonts w:ascii="Open Sans Semibold" w:eastAsia="Open Sans" w:hAnsi="Open Sans Semibold" w:cs="Open Sans Semibold"/>
                  <w:color w:val="11143F"/>
                </w:rPr>
                <w:t xml:space="preserve">Modify a </w:t>
              </w:r>
            </w:ins>
            <w:ins w:id="15731" w:author="Chantelle Dubois Nishiyama" w:date="2020-02-19T23:17:00Z">
              <w:r w:rsidR="00231A17">
                <w:rPr>
                  <w:rFonts w:ascii="Open Sans Semibold" w:eastAsia="Open Sans" w:hAnsi="Open Sans Semibold" w:cs="Open Sans Semibold"/>
                  <w:color w:val="11143F"/>
                </w:rPr>
                <w:t>F</w:t>
              </w:r>
            </w:ins>
            <w:ins w:id="15732" w:author="RoboGarden Team" w:date="2020-01-23T21:18:00Z">
              <w:del w:id="15733" w:author="Chantelle Dubois Nishiyama" w:date="2020-02-19T23:17:00Z">
                <w:r w:rsidR="006F5089" w:rsidDel="00231A17">
                  <w:rPr>
                    <w:rFonts w:ascii="Open Sans Semibold" w:eastAsia="Open Sans" w:hAnsi="Open Sans Semibold" w:cs="Open Sans Semibold"/>
                    <w:color w:val="11143F"/>
                  </w:rPr>
                  <w:delText>f</w:delText>
                </w:r>
              </w:del>
              <w:r w:rsidR="006F5089">
                <w:rPr>
                  <w:rFonts w:ascii="Open Sans Semibold" w:eastAsia="Open Sans" w:hAnsi="Open Sans Semibold" w:cs="Open Sans Semibold"/>
                  <w:color w:val="11143F"/>
                </w:rPr>
                <w:t xml:space="preserve">ile in Git </w:t>
              </w:r>
            </w:ins>
          </w:p>
          <w:p w14:paraId="3248E19B" w14:textId="77777777" w:rsidR="00FF7E82" w:rsidRPr="00FF7E82" w:rsidRDefault="00FF7E82" w:rsidP="00FF7E82">
            <w:pPr>
              <w:spacing w:before="120" w:after="120"/>
              <w:rPr>
                <w:rFonts w:ascii="Open Sans" w:eastAsia="Open Sans" w:hAnsi="Open Sans" w:cs="Times New Roman"/>
                <w:color w:val="404040"/>
              </w:rPr>
            </w:pPr>
          </w:p>
        </w:tc>
      </w:tr>
      <w:tr w:rsidR="00FF7E82" w:rsidRPr="00FF7E82" w14:paraId="3F7800D9" w14:textId="77777777" w:rsidTr="51235A2F">
        <w:trPr>
          <w:cantSplit/>
          <w:trHeight w:val="837"/>
        </w:trPr>
        <w:tc>
          <w:tcPr>
            <w:tcW w:w="265" w:type="dxa"/>
            <w:shd w:val="clear" w:color="auto" w:fill="FAFAFA"/>
            <w:tcPrChange w:id="15734" w:author="Alexis Handford" w:date="2020-01-22T08:26:00Z">
              <w:tcPr>
                <w:tcW w:w="0" w:type="auto"/>
              </w:tcPr>
            </w:tcPrChange>
          </w:tcPr>
          <w:p w14:paraId="77483555" w14:textId="77777777" w:rsidR="00FF7E82" w:rsidRPr="00FF7E82" w:rsidRDefault="00FF7E82" w:rsidP="00FF7E82">
            <w:pPr>
              <w:spacing w:before="120" w:after="120"/>
              <w:rPr>
                <w:rFonts w:ascii="Open Sans" w:eastAsia="Open Sans" w:hAnsi="Open Sans" w:cs="Times New Roman"/>
                <w:color w:val="404040"/>
              </w:rPr>
            </w:pPr>
          </w:p>
        </w:tc>
        <w:tc>
          <w:tcPr>
            <w:tcW w:w="1440" w:type="dxa"/>
            <w:shd w:val="clear" w:color="auto" w:fill="11143F"/>
            <w:vAlign w:val="center"/>
            <w:tcPrChange w:id="15735" w:author="Alexis Handford" w:date="2020-01-22T08:26:00Z">
              <w:tcPr>
                <w:tcW w:w="1440" w:type="dxa"/>
                <w:shd w:val="clear" w:color="auto" w:fill="11143F"/>
              </w:tcPr>
            </w:tcPrChange>
          </w:tcPr>
          <w:p w14:paraId="2832EEDF" w14:textId="77777777" w:rsidR="00FF7E82" w:rsidRPr="00FF7E82" w:rsidRDefault="00FF7E82" w:rsidP="00FF7E82">
            <w:pPr>
              <w:spacing w:before="120" w:after="120"/>
              <w:jc w:val="center"/>
              <w:rPr>
                <w:rFonts w:ascii="Open Sans Semibold" w:eastAsia="Open Sans" w:hAnsi="Open Sans Semibold" w:cs="Open Sans Semibold"/>
                <w:color w:val="FFFFFF"/>
                <w:sz w:val="28"/>
                <w:szCs w:val="28"/>
              </w:rPr>
            </w:pPr>
            <w:r w:rsidRPr="00FF7E82">
              <w:rPr>
                <w:rFonts w:ascii="Open Sans Semibold" w:eastAsia="Open Sans" w:hAnsi="Open Sans Semibold" w:cs="Open Sans Semibold"/>
                <w:color w:val="FFFFFF"/>
                <w:sz w:val="28"/>
                <w:szCs w:val="28"/>
              </w:rPr>
              <w:t>Step 1</w:t>
            </w:r>
          </w:p>
        </w:tc>
        <w:tc>
          <w:tcPr>
            <w:tcW w:w="8460" w:type="dxa"/>
            <w:gridSpan w:val="3"/>
            <w:shd w:val="clear" w:color="auto" w:fill="E5E5E5"/>
            <w:vAlign w:val="center"/>
            <w:tcPrChange w:id="15736" w:author="Alexis Handford" w:date="2020-01-22T08:26:00Z">
              <w:tcPr>
                <w:tcW w:w="8460" w:type="dxa"/>
                <w:gridSpan w:val="3"/>
                <w:shd w:val="clear" w:color="auto" w:fill="E5E5E5"/>
              </w:tcPr>
            </w:tcPrChange>
          </w:tcPr>
          <w:p w14:paraId="4502B78E" w14:textId="77777777" w:rsidR="00FF7E82" w:rsidRPr="00FF7E82" w:rsidRDefault="00FF7E82" w:rsidP="00FF7E82">
            <w:pPr>
              <w:spacing w:before="120" w:after="120"/>
              <w:rPr>
                <w:rFonts w:ascii="Open Sans" w:eastAsia="Open Sans" w:hAnsi="Open Sans" w:cs="Times New Roman"/>
              </w:rPr>
            </w:pPr>
            <w:r w:rsidRPr="00FF7E82">
              <w:rPr>
                <w:rFonts w:ascii="Open Sans" w:eastAsia="Open Sans" w:hAnsi="Open Sans" w:cs="Times New Roman"/>
              </w:rPr>
              <w:t>Create a new python file, and call it index.py</w:t>
            </w:r>
          </w:p>
        </w:tc>
        <w:tc>
          <w:tcPr>
            <w:tcW w:w="270" w:type="dxa"/>
            <w:shd w:val="clear" w:color="auto" w:fill="FAFAFA"/>
            <w:tcPrChange w:id="15737" w:author="Alexis Handford" w:date="2020-01-22T08:26:00Z">
              <w:tcPr>
                <w:tcW w:w="0" w:type="auto"/>
              </w:tcPr>
            </w:tcPrChange>
          </w:tcPr>
          <w:p w14:paraId="1448948F" w14:textId="77777777" w:rsidR="00FF7E82" w:rsidRPr="00FF7E82" w:rsidRDefault="00FF7E82" w:rsidP="00FF7E82">
            <w:pPr>
              <w:spacing w:before="120" w:after="120"/>
              <w:rPr>
                <w:rFonts w:ascii="Open Sans" w:eastAsia="Open Sans" w:hAnsi="Open Sans" w:cs="Times New Roman"/>
                <w:color w:val="404040"/>
              </w:rPr>
            </w:pPr>
          </w:p>
        </w:tc>
      </w:tr>
      <w:tr w:rsidR="00FF7E82" w:rsidRPr="00FF7E82" w14:paraId="111CB393" w14:textId="77777777" w:rsidTr="51235A2F">
        <w:trPr>
          <w:cantSplit/>
          <w:trHeight w:val="20"/>
        </w:trPr>
        <w:tc>
          <w:tcPr>
            <w:tcW w:w="265" w:type="dxa"/>
            <w:shd w:val="clear" w:color="auto" w:fill="FAFAFA"/>
            <w:tcPrChange w:id="15738" w:author="Alexis Handford" w:date="2020-01-22T08:26:00Z">
              <w:tcPr>
                <w:tcW w:w="0" w:type="auto"/>
              </w:tcPr>
            </w:tcPrChange>
          </w:tcPr>
          <w:p w14:paraId="79C568EF" w14:textId="77777777" w:rsidR="00FF7E82" w:rsidRPr="00FF7E82" w:rsidRDefault="00FF7E82" w:rsidP="00FF7E82">
            <w:pPr>
              <w:rPr>
                <w:rFonts w:ascii="Open Sans" w:eastAsia="Open Sans" w:hAnsi="Open Sans" w:cs="Times New Roman"/>
                <w:color w:val="404040"/>
                <w:sz w:val="16"/>
                <w:szCs w:val="16"/>
              </w:rPr>
            </w:pPr>
          </w:p>
        </w:tc>
        <w:tc>
          <w:tcPr>
            <w:tcW w:w="1440" w:type="dxa"/>
            <w:shd w:val="clear" w:color="auto" w:fill="FAFAFA"/>
            <w:vAlign w:val="center"/>
            <w:tcPrChange w:id="15739" w:author="Alexis Handford" w:date="2020-01-22T08:26:00Z">
              <w:tcPr>
                <w:tcW w:w="1440" w:type="dxa"/>
                <w:shd w:val="clear" w:color="auto" w:fill="FAFAFA"/>
              </w:tcPr>
            </w:tcPrChange>
          </w:tcPr>
          <w:p w14:paraId="25578C71" w14:textId="77777777" w:rsidR="00FF7E82" w:rsidRPr="00FF7E82" w:rsidRDefault="00FF7E82" w:rsidP="00FF7E82">
            <w:pPr>
              <w:rPr>
                <w:rFonts w:ascii="Open Sans Semibold" w:eastAsia="Open Sans" w:hAnsi="Open Sans Semibold" w:cs="Open Sans Semibold"/>
                <w:color w:val="FFFFFF"/>
                <w:sz w:val="16"/>
                <w:szCs w:val="16"/>
              </w:rPr>
            </w:pPr>
          </w:p>
        </w:tc>
        <w:tc>
          <w:tcPr>
            <w:tcW w:w="2520" w:type="dxa"/>
            <w:shd w:val="clear" w:color="auto" w:fill="FAFAFA"/>
            <w:vAlign w:val="center"/>
            <w:tcPrChange w:id="15740" w:author="Alexis Handford" w:date="2020-01-22T08:26:00Z">
              <w:tcPr>
                <w:tcW w:w="2520" w:type="dxa"/>
                <w:shd w:val="clear" w:color="auto" w:fill="FAFAFA"/>
              </w:tcPr>
            </w:tcPrChange>
          </w:tcPr>
          <w:p w14:paraId="2AB38905" w14:textId="77777777" w:rsidR="00FF7E82" w:rsidRPr="00FF7E82" w:rsidRDefault="00FF7E82" w:rsidP="00FF7E82">
            <w:pPr>
              <w:rPr>
                <w:rFonts w:ascii="Open Sans" w:eastAsia="Open Sans" w:hAnsi="Open Sans" w:cs="Times New Roman"/>
                <w:sz w:val="16"/>
                <w:szCs w:val="16"/>
              </w:rPr>
            </w:pPr>
          </w:p>
        </w:tc>
        <w:tc>
          <w:tcPr>
            <w:tcW w:w="2052" w:type="dxa"/>
            <w:shd w:val="clear" w:color="auto" w:fill="FAFAFA"/>
            <w:vAlign w:val="center"/>
            <w:tcPrChange w:id="15741" w:author="Alexis Handford" w:date="2020-01-22T08:26:00Z">
              <w:tcPr>
                <w:tcW w:w="2052" w:type="dxa"/>
                <w:shd w:val="clear" w:color="auto" w:fill="FAFAFA"/>
              </w:tcPr>
            </w:tcPrChange>
          </w:tcPr>
          <w:p w14:paraId="449C409C" w14:textId="77777777" w:rsidR="00FF7E82" w:rsidRPr="00FF7E82" w:rsidRDefault="00FF7E82" w:rsidP="00FF7E82">
            <w:pPr>
              <w:rPr>
                <w:rFonts w:ascii="Open Sans" w:eastAsia="Open Sans" w:hAnsi="Open Sans" w:cs="Times New Roman"/>
                <w:sz w:val="16"/>
                <w:szCs w:val="16"/>
              </w:rPr>
            </w:pPr>
          </w:p>
        </w:tc>
        <w:tc>
          <w:tcPr>
            <w:tcW w:w="3888" w:type="dxa"/>
            <w:shd w:val="clear" w:color="auto" w:fill="FAFAFA"/>
            <w:vAlign w:val="center"/>
            <w:tcPrChange w:id="15742" w:author="Alexis Handford" w:date="2020-01-22T08:26:00Z">
              <w:tcPr>
                <w:tcW w:w="3888" w:type="dxa"/>
                <w:shd w:val="clear" w:color="auto" w:fill="FAFAFA"/>
              </w:tcPr>
            </w:tcPrChange>
          </w:tcPr>
          <w:p w14:paraId="39677890" w14:textId="77777777" w:rsidR="00FF7E82" w:rsidRPr="00FF7E82" w:rsidRDefault="00FF7E82" w:rsidP="00FF7E82">
            <w:pPr>
              <w:rPr>
                <w:rFonts w:ascii="Open Sans" w:eastAsia="Open Sans" w:hAnsi="Open Sans" w:cs="Times New Roman"/>
                <w:noProof/>
                <w:sz w:val="16"/>
                <w:szCs w:val="16"/>
              </w:rPr>
            </w:pPr>
          </w:p>
        </w:tc>
        <w:tc>
          <w:tcPr>
            <w:tcW w:w="270" w:type="dxa"/>
            <w:shd w:val="clear" w:color="auto" w:fill="FAFAFA"/>
            <w:tcPrChange w:id="15743" w:author="Alexis Handford" w:date="2020-01-22T08:26:00Z">
              <w:tcPr>
                <w:tcW w:w="0" w:type="auto"/>
              </w:tcPr>
            </w:tcPrChange>
          </w:tcPr>
          <w:p w14:paraId="518908A0" w14:textId="77777777" w:rsidR="00FF7E82" w:rsidRPr="00FF7E82" w:rsidRDefault="00FF7E82" w:rsidP="00FF7E82">
            <w:pPr>
              <w:rPr>
                <w:rFonts w:ascii="Open Sans" w:eastAsia="Open Sans" w:hAnsi="Open Sans" w:cs="Times New Roman"/>
                <w:color w:val="404040"/>
                <w:sz w:val="16"/>
                <w:szCs w:val="16"/>
              </w:rPr>
            </w:pPr>
          </w:p>
        </w:tc>
      </w:tr>
      <w:tr w:rsidR="00FF7E82" w:rsidRPr="00FF7E82" w14:paraId="1B241727" w14:textId="77777777" w:rsidTr="51235A2F">
        <w:trPr>
          <w:cantSplit/>
          <w:trHeight w:val="801"/>
        </w:trPr>
        <w:tc>
          <w:tcPr>
            <w:tcW w:w="265" w:type="dxa"/>
            <w:shd w:val="clear" w:color="auto" w:fill="FAFAFA"/>
            <w:tcPrChange w:id="15744" w:author="Alexis Handford" w:date="2020-01-22T08:26:00Z">
              <w:tcPr>
                <w:tcW w:w="0" w:type="auto"/>
              </w:tcPr>
            </w:tcPrChange>
          </w:tcPr>
          <w:p w14:paraId="1521D2E4" w14:textId="77777777" w:rsidR="00FF7E82" w:rsidRPr="00FF7E82" w:rsidRDefault="00FF7E82" w:rsidP="00FF7E82">
            <w:pPr>
              <w:spacing w:before="120" w:after="120"/>
              <w:rPr>
                <w:rFonts w:ascii="Open Sans" w:eastAsia="Open Sans" w:hAnsi="Open Sans" w:cs="Times New Roman"/>
                <w:color w:val="404040"/>
              </w:rPr>
            </w:pPr>
          </w:p>
        </w:tc>
        <w:tc>
          <w:tcPr>
            <w:tcW w:w="1440" w:type="dxa"/>
            <w:shd w:val="clear" w:color="auto" w:fill="11143F"/>
            <w:vAlign w:val="center"/>
            <w:tcPrChange w:id="15745" w:author="Alexis Handford" w:date="2020-01-22T08:26:00Z">
              <w:tcPr>
                <w:tcW w:w="1440" w:type="dxa"/>
                <w:shd w:val="clear" w:color="auto" w:fill="11143F"/>
              </w:tcPr>
            </w:tcPrChange>
          </w:tcPr>
          <w:p w14:paraId="4DA4290D" w14:textId="77777777" w:rsidR="00FF7E82" w:rsidRPr="00FF7E82" w:rsidRDefault="00FF7E82" w:rsidP="00FF7E82">
            <w:pPr>
              <w:spacing w:before="120" w:after="120"/>
              <w:jc w:val="center"/>
              <w:rPr>
                <w:rFonts w:ascii="Open Sans Semibold" w:eastAsia="Open Sans" w:hAnsi="Open Sans Semibold" w:cs="Open Sans Semibold"/>
                <w:color w:val="FFFFFF"/>
                <w:sz w:val="28"/>
                <w:szCs w:val="28"/>
              </w:rPr>
            </w:pPr>
            <w:r w:rsidRPr="00FF7E82">
              <w:rPr>
                <w:rFonts w:ascii="Open Sans Semibold" w:eastAsia="Open Sans" w:hAnsi="Open Sans Semibold" w:cs="Open Sans Semibold"/>
                <w:color w:val="FFFFFF"/>
                <w:sz w:val="28"/>
                <w:szCs w:val="28"/>
              </w:rPr>
              <w:t>Step 2</w:t>
            </w:r>
          </w:p>
        </w:tc>
        <w:tc>
          <w:tcPr>
            <w:tcW w:w="8460" w:type="dxa"/>
            <w:gridSpan w:val="3"/>
            <w:shd w:val="clear" w:color="auto" w:fill="E5E5E5"/>
            <w:vAlign w:val="center"/>
            <w:tcPrChange w:id="15746" w:author="Alexis Handford" w:date="2020-01-22T08:26:00Z">
              <w:tcPr>
                <w:tcW w:w="8460" w:type="dxa"/>
                <w:gridSpan w:val="3"/>
                <w:shd w:val="clear" w:color="auto" w:fill="E5E5E5"/>
              </w:tcPr>
            </w:tcPrChange>
          </w:tcPr>
          <w:p w14:paraId="2DC7C8B7" w14:textId="77777777" w:rsidR="00FF7E82" w:rsidRPr="00FF7E82" w:rsidRDefault="00FF7E82" w:rsidP="00FF7E82">
            <w:pPr>
              <w:spacing w:before="120" w:after="120"/>
              <w:rPr>
                <w:rFonts w:ascii="Open Sans" w:eastAsia="Open Sans" w:hAnsi="Open Sans" w:cs="Times New Roman"/>
              </w:rPr>
            </w:pPr>
            <w:r w:rsidRPr="00FF7E82">
              <w:rPr>
                <w:rFonts w:ascii="Open Sans" w:eastAsia="Open Sans" w:hAnsi="Open Sans" w:cs="Times New Roman"/>
              </w:rPr>
              <w:t>Add the following lines inside this python file</w:t>
            </w:r>
            <w:r w:rsidRPr="00FF7E82">
              <w:rPr>
                <w:rFonts w:ascii="Open Sans" w:eastAsia="Open Sans" w:hAnsi="Open Sans" w:cs="Times New Roman"/>
              </w:rPr>
              <w:br/>
              <w:t>x = 2</w:t>
            </w:r>
          </w:p>
        </w:tc>
        <w:tc>
          <w:tcPr>
            <w:tcW w:w="270" w:type="dxa"/>
            <w:shd w:val="clear" w:color="auto" w:fill="FAFAFA"/>
            <w:tcPrChange w:id="15747" w:author="Alexis Handford" w:date="2020-01-22T08:26:00Z">
              <w:tcPr>
                <w:tcW w:w="0" w:type="auto"/>
              </w:tcPr>
            </w:tcPrChange>
          </w:tcPr>
          <w:p w14:paraId="646BEB05" w14:textId="77777777" w:rsidR="00FF7E82" w:rsidRPr="00FF7E82" w:rsidRDefault="00FF7E82" w:rsidP="00FF7E82">
            <w:pPr>
              <w:spacing w:before="120" w:after="120"/>
              <w:rPr>
                <w:rFonts w:ascii="Open Sans" w:eastAsia="Open Sans" w:hAnsi="Open Sans" w:cs="Times New Roman"/>
                <w:color w:val="404040"/>
              </w:rPr>
            </w:pPr>
          </w:p>
        </w:tc>
      </w:tr>
      <w:tr w:rsidR="00FF7E82" w:rsidRPr="00FF7E82" w14:paraId="49A44F97" w14:textId="77777777" w:rsidTr="51235A2F">
        <w:trPr>
          <w:cantSplit/>
          <w:trHeight w:val="87"/>
        </w:trPr>
        <w:tc>
          <w:tcPr>
            <w:tcW w:w="265" w:type="dxa"/>
            <w:shd w:val="clear" w:color="auto" w:fill="FAFAFA"/>
            <w:tcPrChange w:id="15748" w:author="Alexis Handford" w:date="2020-01-22T08:26:00Z">
              <w:tcPr>
                <w:tcW w:w="0" w:type="auto"/>
              </w:tcPr>
            </w:tcPrChange>
          </w:tcPr>
          <w:p w14:paraId="52990211" w14:textId="77777777" w:rsidR="00FF7E82" w:rsidRPr="00FF7E82" w:rsidRDefault="00FF7E82" w:rsidP="00FF7E82">
            <w:pPr>
              <w:rPr>
                <w:rFonts w:ascii="Open Sans" w:eastAsia="Open Sans" w:hAnsi="Open Sans" w:cs="Times New Roman"/>
                <w:color w:val="404040"/>
                <w:sz w:val="16"/>
                <w:szCs w:val="16"/>
              </w:rPr>
            </w:pPr>
          </w:p>
        </w:tc>
        <w:tc>
          <w:tcPr>
            <w:tcW w:w="3960" w:type="dxa"/>
            <w:gridSpan w:val="2"/>
            <w:shd w:val="clear" w:color="auto" w:fill="FAFAFA"/>
            <w:vAlign w:val="center"/>
            <w:tcPrChange w:id="15749" w:author="Alexis Handford" w:date="2020-01-22T08:26:00Z">
              <w:tcPr>
                <w:tcW w:w="3960" w:type="dxa"/>
                <w:gridSpan w:val="2"/>
                <w:shd w:val="clear" w:color="auto" w:fill="FAFAFA"/>
              </w:tcPr>
            </w:tcPrChange>
          </w:tcPr>
          <w:p w14:paraId="52F12A47" w14:textId="77777777" w:rsidR="00FF7E82" w:rsidRPr="00FF7E82" w:rsidRDefault="00FF7E82" w:rsidP="00FF7E82">
            <w:pPr>
              <w:rPr>
                <w:rFonts w:ascii="Open Sans Semibold" w:eastAsia="Open Sans" w:hAnsi="Open Sans Semibold" w:cs="Open Sans Semibold"/>
                <w:sz w:val="16"/>
                <w:szCs w:val="16"/>
              </w:rPr>
            </w:pPr>
          </w:p>
        </w:tc>
        <w:tc>
          <w:tcPr>
            <w:tcW w:w="2052" w:type="dxa"/>
            <w:shd w:val="clear" w:color="auto" w:fill="FAFAFA"/>
            <w:vAlign w:val="center"/>
            <w:tcPrChange w:id="15750" w:author="Alexis Handford" w:date="2020-01-22T08:26:00Z">
              <w:tcPr>
                <w:tcW w:w="2052" w:type="dxa"/>
                <w:shd w:val="clear" w:color="auto" w:fill="FAFAFA"/>
              </w:tcPr>
            </w:tcPrChange>
          </w:tcPr>
          <w:p w14:paraId="08EFD969" w14:textId="77777777" w:rsidR="00FF7E82" w:rsidRPr="00FF7E82" w:rsidRDefault="00FF7E82" w:rsidP="00FF7E82">
            <w:pPr>
              <w:rPr>
                <w:rFonts w:ascii="Open Sans" w:eastAsia="Open Sans" w:hAnsi="Open Sans" w:cs="Times New Roman"/>
                <w:sz w:val="16"/>
                <w:szCs w:val="16"/>
              </w:rPr>
            </w:pPr>
          </w:p>
        </w:tc>
        <w:tc>
          <w:tcPr>
            <w:tcW w:w="3888" w:type="dxa"/>
            <w:shd w:val="clear" w:color="auto" w:fill="FAFAFA"/>
            <w:vAlign w:val="center"/>
            <w:tcPrChange w:id="15751" w:author="Alexis Handford" w:date="2020-01-22T08:26:00Z">
              <w:tcPr>
                <w:tcW w:w="3888" w:type="dxa"/>
                <w:shd w:val="clear" w:color="auto" w:fill="FAFAFA"/>
              </w:tcPr>
            </w:tcPrChange>
          </w:tcPr>
          <w:p w14:paraId="74744F08" w14:textId="77777777" w:rsidR="00FF7E82" w:rsidRPr="00FF7E82" w:rsidRDefault="00FF7E82" w:rsidP="00FF7E82">
            <w:pPr>
              <w:rPr>
                <w:rFonts w:ascii="Open Sans" w:eastAsia="Open Sans" w:hAnsi="Open Sans" w:cs="Times New Roman"/>
                <w:sz w:val="16"/>
                <w:szCs w:val="16"/>
              </w:rPr>
            </w:pPr>
          </w:p>
        </w:tc>
        <w:tc>
          <w:tcPr>
            <w:tcW w:w="270" w:type="dxa"/>
            <w:shd w:val="clear" w:color="auto" w:fill="FAFAFA"/>
            <w:tcPrChange w:id="15752" w:author="Alexis Handford" w:date="2020-01-22T08:26:00Z">
              <w:tcPr>
                <w:tcW w:w="0" w:type="auto"/>
              </w:tcPr>
            </w:tcPrChange>
          </w:tcPr>
          <w:p w14:paraId="2D08E775" w14:textId="77777777" w:rsidR="00FF7E82" w:rsidRPr="00FF7E82" w:rsidRDefault="00FF7E82" w:rsidP="00FF7E82">
            <w:pPr>
              <w:rPr>
                <w:rFonts w:ascii="Open Sans" w:eastAsia="Open Sans" w:hAnsi="Open Sans" w:cs="Times New Roman"/>
                <w:color w:val="404040"/>
                <w:sz w:val="16"/>
                <w:szCs w:val="16"/>
              </w:rPr>
            </w:pPr>
          </w:p>
        </w:tc>
      </w:tr>
      <w:tr w:rsidR="00FF7E82" w:rsidRPr="00FF7E82" w14:paraId="16DC9A7A" w14:textId="77777777" w:rsidTr="51235A2F">
        <w:trPr>
          <w:cantSplit/>
          <w:trHeight w:val="837"/>
        </w:trPr>
        <w:tc>
          <w:tcPr>
            <w:tcW w:w="265" w:type="dxa"/>
            <w:shd w:val="clear" w:color="auto" w:fill="FAFAFA"/>
            <w:tcPrChange w:id="15753" w:author="Alexis Handford" w:date="2020-01-22T08:26:00Z">
              <w:tcPr>
                <w:tcW w:w="0" w:type="auto"/>
              </w:tcPr>
            </w:tcPrChange>
          </w:tcPr>
          <w:p w14:paraId="3F8E36C3" w14:textId="77777777" w:rsidR="00FF7E82" w:rsidRPr="00FF7E82" w:rsidRDefault="00FF7E82" w:rsidP="00FF7E82">
            <w:pPr>
              <w:spacing w:before="120" w:after="120"/>
              <w:rPr>
                <w:rFonts w:ascii="Open Sans" w:eastAsia="Open Sans" w:hAnsi="Open Sans" w:cs="Times New Roman"/>
                <w:color w:val="404040"/>
              </w:rPr>
            </w:pPr>
          </w:p>
        </w:tc>
        <w:tc>
          <w:tcPr>
            <w:tcW w:w="1440" w:type="dxa"/>
            <w:shd w:val="clear" w:color="auto" w:fill="11143F"/>
            <w:vAlign w:val="center"/>
            <w:tcPrChange w:id="15754" w:author="Alexis Handford" w:date="2020-01-22T08:26:00Z">
              <w:tcPr>
                <w:tcW w:w="1440" w:type="dxa"/>
                <w:shd w:val="clear" w:color="auto" w:fill="11143F"/>
              </w:tcPr>
            </w:tcPrChange>
          </w:tcPr>
          <w:p w14:paraId="4DD7A7B0" w14:textId="77777777" w:rsidR="00FF7E82" w:rsidRPr="00FF7E82" w:rsidRDefault="00FF7E82" w:rsidP="00FF7E82">
            <w:pPr>
              <w:spacing w:before="120" w:after="120"/>
              <w:jc w:val="center"/>
              <w:rPr>
                <w:rFonts w:ascii="Open Sans Semibold" w:eastAsia="Open Sans" w:hAnsi="Open Sans Semibold" w:cs="Open Sans Semibold"/>
                <w:color w:val="FFFFFF"/>
                <w:sz w:val="28"/>
                <w:szCs w:val="28"/>
              </w:rPr>
            </w:pPr>
            <w:r w:rsidRPr="00FF7E82">
              <w:rPr>
                <w:rFonts w:ascii="Open Sans Semibold" w:eastAsia="Open Sans" w:hAnsi="Open Sans Semibold" w:cs="Open Sans Semibold"/>
                <w:color w:val="FFFFFF"/>
                <w:sz w:val="28"/>
                <w:szCs w:val="28"/>
              </w:rPr>
              <w:t>Step 3</w:t>
            </w:r>
          </w:p>
        </w:tc>
        <w:tc>
          <w:tcPr>
            <w:tcW w:w="8460" w:type="dxa"/>
            <w:gridSpan w:val="3"/>
            <w:shd w:val="clear" w:color="auto" w:fill="E5E5E5"/>
            <w:vAlign w:val="center"/>
            <w:tcPrChange w:id="15755" w:author="Alexis Handford" w:date="2020-01-22T08:26:00Z">
              <w:tcPr>
                <w:tcW w:w="8460" w:type="dxa"/>
                <w:gridSpan w:val="3"/>
                <w:shd w:val="clear" w:color="auto" w:fill="E5E5E5"/>
              </w:tcPr>
            </w:tcPrChange>
          </w:tcPr>
          <w:p w14:paraId="6548E466" w14:textId="36EEC2C9" w:rsidR="00FF7E82" w:rsidRDefault="00FF7E82" w:rsidP="00FF7E82">
            <w:pPr>
              <w:spacing w:before="120" w:after="120"/>
              <w:rPr>
                <w:ins w:id="15756" w:author="RoboGarden Team" w:date="2020-02-07T12:06:00Z"/>
                <w:rFonts w:ascii="Open Sans" w:eastAsia="Open Sans" w:hAnsi="Open Sans" w:cs="Times New Roman"/>
              </w:rPr>
            </w:pPr>
            <w:r w:rsidRPr="00FF7E82">
              <w:rPr>
                <w:rFonts w:ascii="Open Sans" w:eastAsia="Open Sans" w:hAnsi="Open Sans" w:cs="Times New Roman"/>
              </w:rPr>
              <w:t>Save the file and check the repository status again</w:t>
            </w:r>
            <w:ins w:id="15757" w:author="Chantelle Dubois Nishiyama" w:date="2020-02-19T23:17:00Z">
              <w:r w:rsidR="00231A17">
                <w:rPr>
                  <w:rFonts w:ascii="Open Sans" w:eastAsia="Open Sans" w:hAnsi="Open Sans" w:cs="Times New Roman"/>
                </w:rPr>
                <w:t>:</w:t>
              </w:r>
            </w:ins>
          </w:p>
          <w:p w14:paraId="2B1793BD" w14:textId="4CECAE5E" w:rsidR="00485865" w:rsidRDefault="00485865" w:rsidP="00FF7E82">
            <w:pPr>
              <w:spacing w:before="120" w:after="120"/>
              <w:rPr>
                <w:ins w:id="15758" w:author="RoboGarden Team" w:date="2020-02-07T12:06:00Z"/>
                <w:rFonts w:ascii="Open Sans" w:eastAsia="Open Sans" w:hAnsi="Open Sans" w:cs="Times New Roman"/>
              </w:rPr>
            </w:pPr>
          </w:p>
          <w:p w14:paraId="5AE63A8D" w14:textId="77777777" w:rsidR="00485865" w:rsidRDefault="00485865" w:rsidP="00485865">
            <w:pPr>
              <w:pStyle w:val="NoSpacing"/>
              <w:rPr>
                <w:ins w:id="15759" w:author="RoboGarden Team" w:date="2020-02-07T12:06:00Z"/>
              </w:rPr>
            </w:pPr>
            <w:ins w:id="15760" w:author="RoboGarden Team" w:date="2020-02-07T12:06:00Z">
              <w:r>
                <w:rPr>
                  <w:color w:val="404040"/>
                </w:rPr>
                <w:t xml:space="preserve">Citation: RoboGarden Course Resources </w:t>
              </w:r>
              <w:r w:rsidRPr="00E06DF7">
                <w:t>Copyright 2019</w:t>
              </w:r>
            </w:ins>
          </w:p>
          <w:p w14:paraId="2EEA1CEC" w14:textId="77777777" w:rsidR="00485865" w:rsidRPr="00FF7E82" w:rsidRDefault="00485865" w:rsidP="00FF7E82">
            <w:pPr>
              <w:spacing w:before="120" w:after="120"/>
              <w:rPr>
                <w:rFonts w:ascii="Open Sans" w:eastAsia="Open Sans" w:hAnsi="Open Sans" w:cs="Times New Roman"/>
              </w:rPr>
            </w:pPr>
          </w:p>
          <w:p w14:paraId="386F189D" w14:textId="77777777" w:rsidR="00FF7E82" w:rsidRPr="00FF7E82" w:rsidRDefault="00FF7E82" w:rsidP="00FF7E82">
            <w:pPr>
              <w:spacing w:before="120" w:after="120"/>
              <w:rPr>
                <w:rFonts w:ascii="Open Sans" w:eastAsia="Open Sans" w:hAnsi="Open Sans" w:cs="Times New Roman"/>
              </w:rPr>
            </w:pPr>
            <w:r w:rsidRPr="00FF7E82">
              <w:rPr>
                <w:rFonts w:ascii="Open Sans" w:eastAsia="Open Sans" w:hAnsi="Open Sans" w:cs="Times New Roman"/>
                <w:noProof/>
              </w:rPr>
              <w:drawing>
                <wp:inline distT="0" distB="0" distL="0" distR="0" wp14:anchorId="3403CFDB" wp14:editId="1149CA3F">
                  <wp:extent cx="4836960" cy="2500560"/>
                  <wp:effectExtent l="0" t="0" r="1905" b="0"/>
                  <wp:docPr id="473" name="Picture 3">
                    <a:extLst xmlns:a="http://schemas.openxmlformats.org/drawingml/2006/main">
                      <a:ext uri="{FF2B5EF4-FFF2-40B4-BE49-F238E27FC236}">
                        <a16:creationId xmlns:a16="http://schemas.microsoft.com/office/drawing/2014/main" xmlns:w16se="http://schemas.microsoft.com/office/word/2015/wordml/symex" xmlns:w="http://schemas.openxmlformats.org/wordprocessingml/2006/main" xmlns:w10="urn:schemas-microsoft-com:office:word" xmlns:v="urn:schemas-microsoft-com:vml" xmlns:o="urn:schemas-microsoft-com:office:office" xmlns:cx1="http://schemas.microsoft.com/office/drawing/2015/9/8/chartex" xmlns:cx="http://schemas.microsoft.com/office/drawing/2014/chartex" xmlns="" id="{8112CF15-2434-4B46-BF32-3C87FD6B12C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xmlns:w16se="http://schemas.microsoft.com/office/word/2015/wordml/symex" xmlns:w="http://schemas.openxmlformats.org/wordprocessingml/2006/main" xmlns:w10="urn:schemas-microsoft-com:office:word" xmlns:v="urn:schemas-microsoft-com:vml" xmlns:o="urn:schemas-microsoft-com:office:office" xmlns:cx1="http://schemas.microsoft.com/office/drawing/2015/9/8/chartex" xmlns:cx="http://schemas.microsoft.com/office/drawing/2014/chartex" xmlns="" id="{8112CF15-2434-4B46-BF32-3C87FD6B12C5}"/>
                              </a:ext>
                            </a:extLst>
                          </pic:cNvPr>
                          <pic:cNvPicPr>
                            <a:picLocks noChangeAspect="1"/>
                          </pic:cNvPicPr>
                        </pic:nvPicPr>
                        <pic:blipFill>
                          <a:blip r:embed="rId120">
                            <a:lum/>
                            <a:alphaModFix/>
                          </a:blip>
                          <a:srcRect/>
                          <a:stretch>
                            <a:fillRect/>
                          </a:stretch>
                        </pic:blipFill>
                        <pic:spPr>
                          <a:xfrm>
                            <a:off x="0" y="0"/>
                            <a:ext cx="4836960" cy="2500560"/>
                          </a:xfrm>
                          <a:prstGeom prst="rect">
                            <a:avLst/>
                          </a:prstGeom>
                          <a:noFill/>
                          <a:ln>
                            <a:noFill/>
                          </a:ln>
                        </pic:spPr>
                      </pic:pic>
                    </a:graphicData>
                  </a:graphic>
                </wp:inline>
              </w:drawing>
            </w:r>
          </w:p>
        </w:tc>
        <w:tc>
          <w:tcPr>
            <w:tcW w:w="270" w:type="dxa"/>
            <w:shd w:val="clear" w:color="auto" w:fill="FAFAFA"/>
            <w:tcPrChange w:id="15761" w:author="Alexis Handford" w:date="2020-01-22T08:26:00Z">
              <w:tcPr>
                <w:tcW w:w="0" w:type="auto"/>
              </w:tcPr>
            </w:tcPrChange>
          </w:tcPr>
          <w:p w14:paraId="191006AB" w14:textId="77777777" w:rsidR="00FF7E82" w:rsidRPr="00FF7E82" w:rsidRDefault="00FF7E82" w:rsidP="00FF7E82">
            <w:pPr>
              <w:spacing w:before="120" w:after="120"/>
              <w:rPr>
                <w:rFonts w:ascii="Open Sans" w:eastAsia="Open Sans" w:hAnsi="Open Sans" w:cs="Times New Roman"/>
                <w:color w:val="404040"/>
              </w:rPr>
            </w:pPr>
          </w:p>
        </w:tc>
      </w:tr>
      <w:tr w:rsidR="00FF7E82" w:rsidRPr="00FF7E82" w14:paraId="700E339D" w14:textId="77777777" w:rsidTr="51235A2F">
        <w:trPr>
          <w:cantSplit/>
        </w:trPr>
        <w:tc>
          <w:tcPr>
            <w:tcW w:w="265" w:type="dxa"/>
            <w:shd w:val="clear" w:color="auto" w:fill="FAFAFA"/>
            <w:tcPrChange w:id="15762" w:author="Alexis Handford" w:date="2020-01-22T08:26:00Z">
              <w:tcPr>
                <w:tcW w:w="0" w:type="auto"/>
              </w:tcPr>
            </w:tcPrChange>
          </w:tcPr>
          <w:p w14:paraId="281EF152" w14:textId="77777777" w:rsidR="00FF7E82" w:rsidRPr="00FF7E82" w:rsidRDefault="00FF7E82" w:rsidP="00FF7E82">
            <w:pPr>
              <w:rPr>
                <w:rFonts w:ascii="Open Sans" w:eastAsia="Open Sans" w:hAnsi="Open Sans" w:cs="Times New Roman"/>
                <w:color w:val="404040"/>
                <w:sz w:val="16"/>
                <w:szCs w:val="16"/>
              </w:rPr>
            </w:pPr>
          </w:p>
        </w:tc>
        <w:tc>
          <w:tcPr>
            <w:tcW w:w="3960" w:type="dxa"/>
            <w:gridSpan w:val="2"/>
            <w:shd w:val="clear" w:color="auto" w:fill="FAFAFA"/>
            <w:vAlign w:val="center"/>
            <w:tcPrChange w:id="15763" w:author="Alexis Handford" w:date="2020-01-22T08:26:00Z">
              <w:tcPr>
                <w:tcW w:w="3960" w:type="dxa"/>
                <w:gridSpan w:val="2"/>
                <w:shd w:val="clear" w:color="auto" w:fill="FAFAFA"/>
              </w:tcPr>
            </w:tcPrChange>
          </w:tcPr>
          <w:p w14:paraId="461C96B4" w14:textId="77777777" w:rsidR="00FF7E82" w:rsidRPr="00FF7E82" w:rsidRDefault="00FF7E82" w:rsidP="00FF7E82">
            <w:pPr>
              <w:rPr>
                <w:rFonts w:ascii="Open Sans" w:eastAsia="Open Sans" w:hAnsi="Open Sans" w:cs="Times New Roman"/>
                <w:color w:val="404040"/>
                <w:sz w:val="16"/>
                <w:szCs w:val="16"/>
              </w:rPr>
            </w:pPr>
          </w:p>
        </w:tc>
        <w:tc>
          <w:tcPr>
            <w:tcW w:w="2052" w:type="dxa"/>
            <w:shd w:val="clear" w:color="auto" w:fill="FAFAFA"/>
            <w:vAlign w:val="center"/>
            <w:tcPrChange w:id="15764" w:author="Alexis Handford" w:date="2020-01-22T08:26:00Z">
              <w:tcPr>
                <w:tcW w:w="2052" w:type="dxa"/>
                <w:shd w:val="clear" w:color="auto" w:fill="FAFAFA"/>
              </w:tcPr>
            </w:tcPrChange>
          </w:tcPr>
          <w:p w14:paraId="51CE4EE8" w14:textId="77777777" w:rsidR="00FF7E82" w:rsidRPr="00FF7E82" w:rsidRDefault="00FF7E82" w:rsidP="00FF7E82">
            <w:pPr>
              <w:rPr>
                <w:rFonts w:ascii="Open Sans" w:eastAsia="Open Sans" w:hAnsi="Open Sans" w:cs="Times New Roman"/>
                <w:color w:val="404040"/>
                <w:sz w:val="16"/>
                <w:szCs w:val="16"/>
              </w:rPr>
            </w:pPr>
          </w:p>
        </w:tc>
        <w:tc>
          <w:tcPr>
            <w:tcW w:w="3888" w:type="dxa"/>
            <w:shd w:val="clear" w:color="auto" w:fill="FAFAFA"/>
            <w:vAlign w:val="center"/>
            <w:tcPrChange w:id="15765" w:author="Alexis Handford" w:date="2020-01-22T08:26:00Z">
              <w:tcPr>
                <w:tcW w:w="3888" w:type="dxa"/>
                <w:shd w:val="clear" w:color="auto" w:fill="FAFAFA"/>
              </w:tcPr>
            </w:tcPrChange>
          </w:tcPr>
          <w:p w14:paraId="72B5FA1D" w14:textId="77777777" w:rsidR="00FF7E82" w:rsidRPr="00FF7E82" w:rsidRDefault="00FF7E82" w:rsidP="00FF7E82">
            <w:pPr>
              <w:rPr>
                <w:rFonts w:ascii="Open Sans" w:eastAsia="Open Sans" w:hAnsi="Open Sans" w:cs="Times New Roman"/>
                <w:color w:val="404040"/>
                <w:sz w:val="16"/>
                <w:szCs w:val="16"/>
              </w:rPr>
            </w:pPr>
          </w:p>
        </w:tc>
        <w:tc>
          <w:tcPr>
            <w:tcW w:w="270" w:type="dxa"/>
            <w:shd w:val="clear" w:color="auto" w:fill="FAFAFA"/>
            <w:tcPrChange w:id="15766" w:author="Alexis Handford" w:date="2020-01-22T08:26:00Z">
              <w:tcPr>
                <w:tcW w:w="0" w:type="auto"/>
              </w:tcPr>
            </w:tcPrChange>
          </w:tcPr>
          <w:p w14:paraId="4A491096" w14:textId="77777777" w:rsidR="00FF7E82" w:rsidRPr="00FF7E82" w:rsidRDefault="00FF7E82" w:rsidP="00FF7E82">
            <w:pPr>
              <w:rPr>
                <w:rFonts w:ascii="Open Sans" w:eastAsia="Open Sans" w:hAnsi="Open Sans" w:cs="Times New Roman"/>
                <w:color w:val="404040"/>
                <w:sz w:val="16"/>
                <w:szCs w:val="16"/>
              </w:rPr>
            </w:pPr>
          </w:p>
        </w:tc>
      </w:tr>
    </w:tbl>
    <w:p w14:paraId="6BDF082A" w14:textId="77777777" w:rsidR="00FF7E82" w:rsidRPr="00FF7E82" w:rsidRDefault="00FF7E82" w:rsidP="00FF7E82">
      <w:pPr>
        <w:spacing w:after="0" w:line="240" w:lineRule="auto"/>
        <w:rPr>
          <w:rFonts w:ascii="Open Sans" w:eastAsia="Open Sans" w:hAnsi="Open Sans" w:cs="Times New Roman"/>
          <w:color w:val="404040"/>
        </w:rPr>
      </w:pPr>
    </w:p>
    <w:tbl>
      <w:tblPr>
        <w:tblStyle w:val="TableGrid12"/>
        <w:tblW w:w="10435" w:type="dxa"/>
        <w:tblBorders>
          <w:top w:val="single" w:sz="4" w:space="0" w:color="DBDBDB"/>
          <w:left w:val="single" w:sz="4" w:space="0" w:color="DBDBDB"/>
          <w:bottom w:val="single" w:sz="4" w:space="0" w:color="DBDBDB"/>
          <w:right w:val="single" w:sz="4" w:space="0" w:color="DBDBDB"/>
          <w:insideH w:val="none" w:sz="0" w:space="0" w:color="auto"/>
          <w:insideV w:val="none" w:sz="0" w:space="0" w:color="auto"/>
        </w:tblBorders>
        <w:tblLayout w:type="fixed"/>
        <w:tblCellMar>
          <w:left w:w="115" w:type="dxa"/>
          <w:right w:w="115" w:type="dxa"/>
        </w:tblCellMar>
        <w:tblLook w:val="04A0" w:firstRow="1" w:lastRow="0" w:firstColumn="1" w:lastColumn="0" w:noHBand="0" w:noVBand="1"/>
        <w:tblPrChange w:id="15767" w:author="Alicia Romero Lopez" w:date="2020-01-31T09:48:00Z">
          <w:tblPr>
            <w:tblStyle w:val="TableGrid12"/>
            <w:tblW w:w="10435" w:type="dxa"/>
            <w:tblBorders>
              <w:top w:val="single" w:sz="4" w:space="0" w:color="DBDBDB"/>
              <w:left w:val="single" w:sz="4" w:space="0" w:color="DBDBDB"/>
              <w:bottom w:val="single" w:sz="4" w:space="0" w:color="DBDBDB"/>
              <w:right w:val="single" w:sz="4" w:space="0" w:color="DBDBDB"/>
              <w:insideH w:val="none" w:sz="0" w:space="0" w:color="auto"/>
              <w:insideV w:val="none" w:sz="0" w:space="0" w:color="auto"/>
            </w:tblBorders>
            <w:tblLayout w:type="fixed"/>
            <w:tblCellMar>
              <w:left w:w="115" w:type="dxa"/>
              <w:right w:w="115" w:type="dxa"/>
            </w:tblCellMar>
            <w:tblLook w:val="04A0" w:firstRow="1" w:lastRow="0" w:firstColumn="1" w:lastColumn="0" w:noHBand="0" w:noVBand="1"/>
          </w:tblPr>
        </w:tblPrChange>
      </w:tblPr>
      <w:tblGrid>
        <w:gridCol w:w="265"/>
        <w:gridCol w:w="1440"/>
        <w:gridCol w:w="2520"/>
        <w:gridCol w:w="2052"/>
        <w:gridCol w:w="3888"/>
        <w:gridCol w:w="270"/>
        <w:tblGridChange w:id="15768">
          <w:tblGrid>
            <w:gridCol w:w="360"/>
            <w:gridCol w:w="360"/>
            <w:gridCol w:w="360"/>
            <w:gridCol w:w="360"/>
            <w:gridCol w:w="360"/>
            <w:gridCol w:w="360"/>
          </w:tblGrid>
        </w:tblGridChange>
      </w:tblGrid>
      <w:tr w:rsidR="00FF7E82" w:rsidRPr="00FF7E82" w14:paraId="21BB0271" w14:textId="77777777" w:rsidTr="51235A2F">
        <w:trPr>
          <w:cantSplit/>
        </w:trPr>
        <w:tc>
          <w:tcPr>
            <w:tcW w:w="10435" w:type="dxa"/>
            <w:gridSpan w:val="6"/>
            <w:shd w:val="clear" w:color="auto" w:fill="FAFAFA"/>
            <w:tcPrChange w:id="15769" w:author="Alicia Romero Lopez" w:date="2020-01-31T09:48:00Z">
              <w:tcPr>
                <w:tcW w:w="10435" w:type="dxa"/>
                <w:gridSpan w:val="6"/>
                <w:shd w:val="clear" w:color="auto" w:fill="FAFAFA"/>
              </w:tcPr>
            </w:tcPrChange>
          </w:tcPr>
          <w:p w14:paraId="66493675" w14:textId="77777777" w:rsidR="00FF7E82" w:rsidRPr="00FF7E82" w:rsidRDefault="00FF7E82" w:rsidP="00FF7E82">
            <w:pPr>
              <w:spacing w:before="120" w:after="120"/>
              <w:rPr>
                <w:rFonts w:ascii="Open Sans" w:eastAsia="Open Sans" w:hAnsi="Open Sans" w:cs="Times New Roman"/>
                <w:color w:val="404040"/>
              </w:rPr>
            </w:pPr>
            <w:r w:rsidRPr="00FF7E82">
              <w:rPr>
                <w:rFonts w:ascii="Open Sans Semibold" w:eastAsia="Open Sans" w:hAnsi="Open Sans Semibold" w:cs="Open Sans Semibold"/>
                <w:color w:val="11143F"/>
              </w:rPr>
              <w:t>Make a commit</w:t>
            </w:r>
          </w:p>
        </w:tc>
      </w:tr>
      <w:tr w:rsidR="00FF7E82" w:rsidRPr="00FF7E82" w14:paraId="2B5A952A" w14:textId="77777777" w:rsidTr="51235A2F">
        <w:trPr>
          <w:cantSplit/>
          <w:trHeight w:val="837"/>
        </w:trPr>
        <w:tc>
          <w:tcPr>
            <w:tcW w:w="265" w:type="dxa"/>
            <w:shd w:val="clear" w:color="auto" w:fill="FAFAFA"/>
            <w:tcPrChange w:id="15770" w:author="Alexis Handford" w:date="2020-01-22T08:14:00Z">
              <w:tcPr>
                <w:tcW w:w="0" w:type="auto"/>
              </w:tcPr>
            </w:tcPrChange>
          </w:tcPr>
          <w:p w14:paraId="1E597E06" w14:textId="77777777" w:rsidR="00FF7E82" w:rsidRPr="00FF7E82" w:rsidRDefault="00FF7E82" w:rsidP="00FF7E82">
            <w:pPr>
              <w:spacing w:before="120" w:after="120"/>
              <w:rPr>
                <w:rFonts w:ascii="Open Sans" w:eastAsia="Open Sans" w:hAnsi="Open Sans" w:cs="Times New Roman"/>
                <w:color w:val="404040"/>
              </w:rPr>
            </w:pPr>
          </w:p>
        </w:tc>
        <w:tc>
          <w:tcPr>
            <w:tcW w:w="1440" w:type="dxa"/>
            <w:shd w:val="clear" w:color="auto" w:fill="11143F"/>
            <w:vAlign w:val="center"/>
            <w:tcPrChange w:id="15771" w:author="Alexis Handford" w:date="2020-01-22T08:14:00Z">
              <w:tcPr>
                <w:tcW w:w="1440" w:type="dxa"/>
                <w:shd w:val="clear" w:color="auto" w:fill="11143F"/>
              </w:tcPr>
            </w:tcPrChange>
          </w:tcPr>
          <w:p w14:paraId="6A445EE7" w14:textId="77777777" w:rsidR="00FF7E82" w:rsidRPr="00FF7E82" w:rsidRDefault="00FF7E82" w:rsidP="00FF7E82">
            <w:pPr>
              <w:spacing w:before="120" w:after="120"/>
              <w:jc w:val="center"/>
              <w:rPr>
                <w:rFonts w:ascii="Open Sans Semibold" w:eastAsia="Open Sans" w:hAnsi="Open Sans Semibold" w:cs="Open Sans Semibold"/>
                <w:color w:val="FFFFFF"/>
                <w:sz w:val="28"/>
                <w:szCs w:val="28"/>
              </w:rPr>
            </w:pPr>
            <w:r w:rsidRPr="00FF7E82">
              <w:rPr>
                <w:rFonts w:ascii="Open Sans Semibold" w:eastAsia="Open Sans" w:hAnsi="Open Sans Semibold" w:cs="Open Sans Semibold"/>
                <w:color w:val="FFFFFF"/>
                <w:sz w:val="28"/>
                <w:szCs w:val="28"/>
              </w:rPr>
              <w:t>Step 1</w:t>
            </w:r>
          </w:p>
        </w:tc>
        <w:tc>
          <w:tcPr>
            <w:tcW w:w="8460" w:type="dxa"/>
            <w:gridSpan w:val="3"/>
            <w:shd w:val="clear" w:color="auto" w:fill="E5E5E5"/>
            <w:vAlign w:val="center"/>
            <w:tcPrChange w:id="15772" w:author="Alexis Handford" w:date="2020-01-22T08:14:00Z">
              <w:tcPr>
                <w:tcW w:w="8460" w:type="dxa"/>
                <w:gridSpan w:val="3"/>
                <w:shd w:val="clear" w:color="auto" w:fill="E5E5E5"/>
              </w:tcPr>
            </w:tcPrChange>
          </w:tcPr>
          <w:p w14:paraId="5BF9C2FF" w14:textId="67AA7EB3" w:rsidR="00FF7E82" w:rsidRPr="00FF7E82" w:rsidRDefault="00FF7E82" w:rsidP="00FF7E82">
            <w:pPr>
              <w:spacing w:before="120" w:after="120"/>
              <w:rPr>
                <w:rFonts w:ascii="Open Sans" w:eastAsia="Open Sans" w:hAnsi="Open Sans" w:cs="Times New Roman"/>
              </w:rPr>
            </w:pPr>
            <w:r w:rsidRPr="00FF7E82">
              <w:rPr>
                <w:rFonts w:ascii="Open Sans" w:eastAsia="Open Sans" w:hAnsi="Open Sans" w:cs="Times New Roman"/>
              </w:rPr>
              <w:t>Type the following commands</w:t>
            </w:r>
            <w:ins w:id="15773" w:author="Chantelle Dubois Nishiyama" w:date="2020-02-19T23:17:00Z">
              <w:r w:rsidR="00231A17">
                <w:rPr>
                  <w:rFonts w:ascii="Open Sans" w:eastAsia="Open Sans" w:hAnsi="Open Sans" w:cs="Times New Roman"/>
                </w:rPr>
                <w:t>:</w:t>
              </w:r>
            </w:ins>
            <w:r w:rsidRPr="00FF7E82">
              <w:rPr>
                <w:rFonts w:ascii="Open Sans" w:eastAsia="Open Sans" w:hAnsi="Open Sans" w:cs="Times New Roman"/>
              </w:rPr>
              <w:br/>
            </w:r>
            <w:r w:rsidRPr="00FF7E82">
              <w:rPr>
                <w:rFonts w:ascii="Open Sans" w:eastAsia="Open Sans" w:hAnsi="Open Sans" w:cs="Times New Roman"/>
                <w:highlight w:val="lightGray"/>
              </w:rPr>
              <w:t>git add .</w:t>
            </w:r>
            <w:r w:rsidRPr="00FF7E82">
              <w:rPr>
                <w:rFonts w:ascii="Open Sans" w:eastAsia="Open Sans" w:hAnsi="Open Sans" w:cs="Times New Roman"/>
                <w:highlight w:val="lightGray"/>
              </w:rPr>
              <w:br/>
              <w:t>git commit -m “create python file”</w:t>
            </w:r>
          </w:p>
          <w:p w14:paraId="17BA8CE0" w14:textId="77777777" w:rsidR="00FF7E82" w:rsidRPr="00FF7E82" w:rsidRDefault="00FF7E82" w:rsidP="00FF7E82">
            <w:pPr>
              <w:spacing w:before="120" w:after="120"/>
              <w:rPr>
                <w:rFonts w:ascii="Open Sans" w:eastAsia="Open Sans" w:hAnsi="Open Sans" w:cs="Times New Roman"/>
                <w:color w:val="404040"/>
              </w:rPr>
            </w:pPr>
          </w:p>
        </w:tc>
        <w:tc>
          <w:tcPr>
            <w:tcW w:w="270" w:type="dxa"/>
            <w:shd w:val="clear" w:color="auto" w:fill="FAFAFA"/>
            <w:tcPrChange w:id="15774" w:author="Alexis Handford" w:date="2020-01-22T08:14:00Z">
              <w:tcPr>
                <w:tcW w:w="0" w:type="auto"/>
              </w:tcPr>
            </w:tcPrChange>
          </w:tcPr>
          <w:p w14:paraId="6ABB37DA" w14:textId="77777777" w:rsidR="00FF7E82" w:rsidRPr="00FF7E82" w:rsidRDefault="00FF7E82" w:rsidP="00FF7E82">
            <w:pPr>
              <w:spacing w:before="120" w:after="120"/>
              <w:rPr>
                <w:rFonts w:ascii="Open Sans" w:eastAsia="Open Sans" w:hAnsi="Open Sans" w:cs="Times New Roman"/>
                <w:color w:val="404040"/>
              </w:rPr>
            </w:pPr>
          </w:p>
        </w:tc>
      </w:tr>
      <w:tr w:rsidR="00FF7E82" w:rsidRPr="00FF7E82" w14:paraId="68EA5B59" w14:textId="77777777" w:rsidTr="51235A2F">
        <w:trPr>
          <w:cantSplit/>
          <w:trHeight w:val="20"/>
        </w:trPr>
        <w:tc>
          <w:tcPr>
            <w:tcW w:w="265" w:type="dxa"/>
            <w:shd w:val="clear" w:color="auto" w:fill="FAFAFA"/>
            <w:tcPrChange w:id="15775" w:author="Alexis Handford" w:date="2020-01-22T08:14:00Z">
              <w:tcPr>
                <w:tcW w:w="0" w:type="auto"/>
              </w:tcPr>
            </w:tcPrChange>
          </w:tcPr>
          <w:p w14:paraId="4D194679" w14:textId="77777777" w:rsidR="00FF7E82" w:rsidRPr="00FF7E82" w:rsidRDefault="00FF7E82" w:rsidP="00FF7E82">
            <w:pPr>
              <w:rPr>
                <w:rFonts w:ascii="Open Sans" w:eastAsia="Open Sans" w:hAnsi="Open Sans" w:cs="Times New Roman"/>
                <w:color w:val="404040"/>
                <w:sz w:val="16"/>
                <w:szCs w:val="16"/>
              </w:rPr>
            </w:pPr>
          </w:p>
        </w:tc>
        <w:tc>
          <w:tcPr>
            <w:tcW w:w="1440" w:type="dxa"/>
            <w:shd w:val="clear" w:color="auto" w:fill="FAFAFA"/>
            <w:vAlign w:val="center"/>
            <w:tcPrChange w:id="15776" w:author="Alexis Handford" w:date="2020-01-22T08:14:00Z">
              <w:tcPr>
                <w:tcW w:w="1440" w:type="dxa"/>
                <w:shd w:val="clear" w:color="auto" w:fill="FAFAFA"/>
              </w:tcPr>
            </w:tcPrChange>
          </w:tcPr>
          <w:p w14:paraId="5DB15E1B" w14:textId="77777777" w:rsidR="00FF7E82" w:rsidRPr="00FF7E82" w:rsidRDefault="00FF7E82" w:rsidP="00FF7E82">
            <w:pPr>
              <w:rPr>
                <w:rFonts w:ascii="Open Sans Semibold" w:eastAsia="Open Sans" w:hAnsi="Open Sans Semibold" w:cs="Open Sans Semibold"/>
                <w:color w:val="FFFFFF"/>
                <w:sz w:val="16"/>
                <w:szCs w:val="16"/>
              </w:rPr>
            </w:pPr>
          </w:p>
        </w:tc>
        <w:tc>
          <w:tcPr>
            <w:tcW w:w="2520" w:type="dxa"/>
            <w:shd w:val="clear" w:color="auto" w:fill="FAFAFA"/>
            <w:vAlign w:val="center"/>
            <w:tcPrChange w:id="15777" w:author="Alexis Handford" w:date="2020-01-22T08:14:00Z">
              <w:tcPr>
                <w:tcW w:w="2520" w:type="dxa"/>
                <w:shd w:val="clear" w:color="auto" w:fill="FAFAFA"/>
              </w:tcPr>
            </w:tcPrChange>
          </w:tcPr>
          <w:p w14:paraId="78741CF4" w14:textId="77777777" w:rsidR="00FF7E82" w:rsidRPr="00FF7E82" w:rsidRDefault="00FF7E82" w:rsidP="00FF7E82">
            <w:pPr>
              <w:rPr>
                <w:rFonts w:ascii="Open Sans" w:eastAsia="Open Sans" w:hAnsi="Open Sans" w:cs="Times New Roman"/>
                <w:color w:val="404040"/>
                <w:sz w:val="16"/>
                <w:szCs w:val="16"/>
              </w:rPr>
            </w:pPr>
          </w:p>
        </w:tc>
        <w:tc>
          <w:tcPr>
            <w:tcW w:w="2052" w:type="dxa"/>
            <w:shd w:val="clear" w:color="auto" w:fill="FAFAFA"/>
            <w:vAlign w:val="center"/>
            <w:tcPrChange w:id="15778" w:author="Alexis Handford" w:date="2020-01-22T08:14:00Z">
              <w:tcPr>
                <w:tcW w:w="2052" w:type="dxa"/>
                <w:shd w:val="clear" w:color="auto" w:fill="FAFAFA"/>
              </w:tcPr>
            </w:tcPrChange>
          </w:tcPr>
          <w:p w14:paraId="1987B31B" w14:textId="77777777" w:rsidR="00FF7E82" w:rsidRPr="00FF7E82" w:rsidRDefault="00FF7E82" w:rsidP="00FF7E82">
            <w:pPr>
              <w:rPr>
                <w:rFonts w:ascii="Open Sans" w:eastAsia="Open Sans" w:hAnsi="Open Sans" w:cs="Times New Roman"/>
                <w:color w:val="404040"/>
                <w:sz w:val="16"/>
                <w:szCs w:val="16"/>
              </w:rPr>
            </w:pPr>
          </w:p>
        </w:tc>
        <w:tc>
          <w:tcPr>
            <w:tcW w:w="3888" w:type="dxa"/>
            <w:shd w:val="clear" w:color="auto" w:fill="FAFAFA"/>
            <w:vAlign w:val="center"/>
            <w:tcPrChange w:id="15779" w:author="Alexis Handford" w:date="2020-01-22T08:14:00Z">
              <w:tcPr>
                <w:tcW w:w="3888" w:type="dxa"/>
                <w:shd w:val="clear" w:color="auto" w:fill="FAFAFA"/>
              </w:tcPr>
            </w:tcPrChange>
          </w:tcPr>
          <w:p w14:paraId="05EECD08" w14:textId="77777777" w:rsidR="00FF7E82" w:rsidRPr="00FF7E82" w:rsidRDefault="00FF7E82" w:rsidP="00FF7E82">
            <w:pPr>
              <w:rPr>
                <w:rFonts w:ascii="Open Sans" w:eastAsia="Open Sans" w:hAnsi="Open Sans" w:cs="Times New Roman"/>
                <w:noProof/>
                <w:color w:val="404040"/>
                <w:sz w:val="16"/>
                <w:szCs w:val="16"/>
              </w:rPr>
            </w:pPr>
          </w:p>
        </w:tc>
        <w:tc>
          <w:tcPr>
            <w:tcW w:w="270" w:type="dxa"/>
            <w:shd w:val="clear" w:color="auto" w:fill="FAFAFA"/>
            <w:tcPrChange w:id="15780" w:author="Alexis Handford" w:date="2020-01-22T08:14:00Z">
              <w:tcPr>
                <w:tcW w:w="0" w:type="auto"/>
              </w:tcPr>
            </w:tcPrChange>
          </w:tcPr>
          <w:p w14:paraId="353C648E" w14:textId="77777777" w:rsidR="00FF7E82" w:rsidRPr="00FF7E82" w:rsidRDefault="00FF7E82" w:rsidP="00FF7E82">
            <w:pPr>
              <w:rPr>
                <w:rFonts w:ascii="Open Sans" w:eastAsia="Open Sans" w:hAnsi="Open Sans" w:cs="Times New Roman"/>
                <w:color w:val="404040"/>
                <w:sz w:val="16"/>
                <w:szCs w:val="16"/>
              </w:rPr>
            </w:pPr>
          </w:p>
        </w:tc>
      </w:tr>
      <w:tr w:rsidR="00FF7E82" w:rsidRPr="00FF7E82" w14:paraId="422C3BEC" w14:textId="77777777" w:rsidTr="51235A2F">
        <w:trPr>
          <w:cantSplit/>
          <w:trHeight w:val="801"/>
        </w:trPr>
        <w:tc>
          <w:tcPr>
            <w:tcW w:w="265" w:type="dxa"/>
            <w:shd w:val="clear" w:color="auto" w:fill="FAFAFA"/>
            <w:tcPrChange w:id="15781" w:author="Alexis Handford" w:date="2020-01-22T08:14:00Z">
              <w:tcPr>
                <w:tcW w:w="0" w:type="auto"/>
              </w:tcPr>
            </w:tcPrChange>
          </w:tcPr>
          <w:p w14:paraId="01BF5547" w14:textId="77777777" w:rsidR="00FF7E82" w:rsidRPr="00FF7E82" w:rsidRDefault="00FF7E82" w:rsidP="00FF7E82">
            <w:pPr>
              <w:spacing w:before="120" w:after="120"/>
              <w:rPr>
                <w:rFonts w:ascii="Open Sans" w:eastAsia="Open Sans" w:hAnsi="Open Sans" w:cs="Times New Roman"/>
                <w:color w:val="404040"/>
              </w:rPr>
            </w:pPr>
          </w:p>
        </w:tc>
        <w:tc>
          <w:tcPr>
            <w:tcW w:w="1440" w:type="dxa"/>
            <w:shd w:val="clear" w:color="auto" w:fill="11143F"/>
            <w:vAlign w:val="center"/>
            <w:tcPrChange w:id="15782" w:author="Alexis Handford" w:date="2020-01-22T08:14:00Z">
              <w:tcPr>
                <w:tcW w:w="1440" w:type="dxa"/>
                <w:shd w:val="clear" w:color="auto" w:fill="11143F"/>
              </w:tcPr>
            </w:tcPrChange>
          </w:tcPr>
          <w:p w14:paraId="24374682" w14:textId="77777777" w:rsidR="00FF7E82" w:rsidRPr="00FF7E82" w:rsidRDefault="00FF7E82" w:rsidP="00FF7E82">
            <w:pPr>
              <w:spacing w:before="120" w:after="120"/>
              <w:jc w:val="center"/>
              <w:rPr>
                <w:rFonts w:ascii="Open Sans Semibold" w:eastAsia="Open Sans" w:hAnsi="Open Sans Semibold" w:cs="Open Sans Semibold"/>
                <w:color w:val="FFFFFF"/>
                <w:sz w:val="28"/>
                <w:szCs w:val="28"/>
              </w:rPr>
            </w:pPr>
            <w:r w:rsidRPr="00FF7E82">
              <w:rPr>
                <w:rFonts w:ascii="Open Sans Semibold" w:eastAsia="Open Sans" w:hAnsi="Open Sans Semibold" w:cs="Open Sans Semibold"/>
                <w:color w:val="FFFFFF"/>
                <w:sz w:val="28"/>
                <w:szCs w:val="28"/>
              </w:rPr>
              <w:t>Step 2</w:t>
            </w:r>
          </w:p>
        </w:tc>
        <w:tc>
          <w:tcPr>
            <w:tcW w:w="8460" w:type="dxa"/>
            <w:gridSpan w:val="3"/>
            <w:shd w:val="clear" w:color="auto" w:fill="E5E5E5"/>
            <w:vAlign w:val="center"/>
            <w:tcPrChange w:id="15783" w:author="Alexis Handford" w:date="2020-01-22T08:14:00Z">
              <w:tcPr>
                <w:tcW w:w="8460" w:type="dxa"/>
                <w:gridSpan w:val="3"/>
                <w:shd w:val="clear" w:color="auto" w:fill="E5E5E5"/>
              </w:tcPr>
            </w:tcPrChange>
          </w:tcPr>
          <w:p w14:paraId="068183B8" w14:textId="77777777" w:rsidR="00485865" w:rsidRDefault="00485865" w:rsidP="00485865">
            <w:pPr>
              <w:pStyle w:val="NoSpacing"/>
              <w:rPr>
                <w:ins w:id="15784" w:author="RoboGarden Team" w:date="2020-02-07T12:07:00Z"/>
              </w:rPr>
            </w:pPr>
            <w:ins w:id="15785" w:author="RoboGarden Team" w:date="2020-02-07T12:07:00Z">
              <w:r>
                <w:rPr>
                  <w:color w:val="404040"/>
                </w:rPr>
                <w:t xml:space="preserve">Citation: RoboGarden Course Resources </w:t>
              </w:r>
              <w:r w:rsidRPr="00E06DF7">
                <w:t>Copyright 2019</w:t>
              </w:r>
            </w:ins>
          </w:p>
          <w:p w14:paraId="38D069B9" w14:textId="77777777" w:rsidR="00485865" w:rsidRDefault="00485865" w:rsidP="00FF7E82">
            <w:pPr>
              <w:spacing w:before="120" w:after="120"/>
              <w:rPr>
                <w:ins w:id="15786" w:author="RoboGarden Team" w:date="2020-02-07T12:07:00Z"/>
              </w:rPr>
            </w:pPr>
          </w:p>
          <w:p w14:paraId="4593EB7A" w14:textId="7A8E1BE0" w:rsidR="00485865" w:rsidRDefault="00CE1100" w:rsidP="00FF7E82">
            <w:pPr>
              <w:spacing w:before="120" w:after="120"/>
              <w:rPr>
                <w:ins w:id="15787" w:author="RoboGarden Team" w:date="2020-02-07T12:07:00Z"/>
                <w:rFonts w:ascii="Open Sans" w:eastAsia="Open Sans" w:hAnsi="Open Sans" w:cs="Times New Roman"/>
                <w:noProof/>
                <w:color w:val="404040"/>
              </w:rPr>
            </w:pPr>
            <w:del w:id="15788" w:author="RoboGarden Team" w:date="2020-02-07T12:07:00Z">
              <w:r>
                <w:pict w14:anchorId="18F85C1C">
                  <v:shape id="Picture 3" o:spid="_x0000_i1025" type="#_x0000_t75" style="width:2.65pt;height:.65pt;visibility:visible;mso-wrap-style:square" o:bullet="t">
                    <v:imagedata r:id="rId121" o:title=""/>
                  </v:shape>
                </w:pict>
              </w:r>
              <w:r w:rsidR="00FF7E82" w:rsidRPr="00FF7E82" w:rsidDel="00485865">
                <w:rPr>
                  <w:rFonts w:ascii="Open Sans" w:eastAsia="Open Sans" w:hAnsi="Open Sans" w:cs="Times New Roman"/>
                  <w:noProof/>
                  <w:color w:val="404040"/>
                </w:rPr>
                <w:delText xml:space="preserve"> </w:delText>
              </w:r>
            </w:del>
          </w:p>
          <w:p w14:paraId="0E3CA91C" w14:textId="77777777" w:rsidR="00485865" w:rsidRDefault="00485865" w:rsidP="00FF7E82">
            <w:pPr>
              <w:spacing w:before="120" w:after="120"/>
              <w:rPr>
                <w:ins w:id="15789" w:author="RoboGarden Team" w:date="2020-02-07T12:06:00Z"/>
                <w:rFonts w:ascii="Open Sans" w:eastAsia="Open Sans" w:hAnsi="Open Sans" w:cs="Times New Roman"/>
                <w:noProof/>
                <w:color w:val="404040"/>
              </w:rPr>
            </w:pPr>
          </w:p>
          <w:p w14:paraId="7798A82A" w14:textId="12DD0EF8" w:rsidR="00FF7E82" w:rsidRPr="00FF7E82" w:rsidRDefault="00FF7E82" w:rsidP="00FF7E82">
            <w:pPr>
              <w:spacing w:before="120" w:after="120"/>
              <w:rPr>
                <w:rFonts w:ascii="Open Sans" w:eastAsia="Open Sans" w:hAnsi="Open Sans" w:cs="Times New Roman"/>
                <w:color w:val="404040"/>
              </w:rPr>
            </w:pPr>
            <w:r w:rsidRPr="00FF7E82">
              <w:rPr>
                <w:rFonts w:ascii="Open Sans" w:eastAsia="Open Sans" w:hAnsi="Open Sans" w:cs="Times New Roman"/>
                <w:noProof/>
                <w:color w:val="404040"/>
              </w:rPr>
              <w:drawing>
                <wp:inline distT="0" distB="0" distL="0" distR="0" wp14:anchorId="013FFD0D" wp14:editId="0EDB9BCA">
                  <wp:extent cx="4152600" cy="1066320"/>
                  <wp:effectExtent l="0" t="0" r="635" b="635"/>
                  <wp:docPr id="476" name="Picture 3">
                    <a:extLst xmlns:a="http://schemas.openxmlformats.org/drawingml/2006/main">
                      <a:ext uri="{FF2B5EF4-FFF2-40B4-BE49-F238E27FC236}">
                        <a16:creationId xmlns:a16="http://schemas.microsoft.com/office/drawing/2014/main" xmlns:w16se="http://schemas.microsoft.com/office/word/2015/wordml/symex" xmlns:w="http://schemas.openxmlformats.org/wordprocessingml/2006/main" xmlns:w10="urn:schemas-microsoft-com:office:word" xmlns:v="urn:schemas-microsoft-com:vml" xmlns:o="urn:schemas-microsoft-com:office:office" xmlns:cx1="http://schemas.microsoft.com/office/drawing/2015/9/8/chartex" xmlns:cx="http://schemas.microsoft.com/office/drawing/2014/chartex" xmlns="" id="{E8CBFA21-9B31-4768-AF68-A590D904059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xmlns:w16se="http://schemas.microsoft.com/office/word/2015/wordml/symex" xmlns:w="http://schemas.openxmlformats.org/wordprocessingml/2006/main" xmlns:w10="urn:schemas-microsoft-com:office:word" xmlns:v="urn:schemas-microsoft-com:vml" xmlns:o="urn:schemas-microsoft-com:office:office" xmlns:cx1="http://schemas.microsoft.com/office/drawing/2015/9/8/chartex" xmlns:cx="http://schemas.microsoft.com/office/drawing/2014/chartex" xmlns="" id="{E8CBFA21-9B31-4768-AF68-A590D904059E}"/>
                              </a:ext>
                            </a:extLst>
                          </pic:cNvPr>
                          <pic:cNvPicPr>
                            <a:picLocks noChangeAspect="1"/>
                          </pic:cNvPicPr>
                        </pic:nvPicPr>
                        <pic:blipFill>
                          <a:blip r:embed="rId122">
                            <a:lum/>
                            <a:alphaModFix/>
                          </a:blip>
                          <a:srcRect/>
                          <a:stretch>
                            <a:fillRect/>
                          </a:stretch>
                        </pic:blipFill>
                        <pic:spPr>
                          <a:xfrm>
                            <a:off x="0" y="0"/>
                            <a:ext cx="4152600" cy="1066320"/>
                          </a:xfrm>
                          <a:prstGeom prst="rect">
                            <a:avLst/>
                          </a:prstGeom>
                          <a:noFill/>
                          <a:ln>
                            <a:noFill/>
                          </a:ln>
                        </pic:spPr>
                      </pic:pic>
                    </a:graphicData>
                  </a:graphic>
                </wp:inline>
              </w:drawing>
            </w:r>
          </w:p>
        </w:tc>
        <w:tc>
          <w:tcPr>
            <w:tcW w:w="270" w:type="dxa"/>
            <w:shd w:val="clear" w:color="auto" w:fill="FAFAFA"/>
            <w:tcPrChange w:id="15790" w:author="Alexis Handford" w:date="2020-01-22T08:14:00Z">
              <w:tcPr>
                <w:tcW w:w="0" w:type="auto"/>
              </w:tcPr>
            </w:tcPrChange>
          </w:tcPr>
          <w:p w14:paraId="36785A48" w14:textId="77777777" w:rsidR="00FF7E82" w:rsidRPr="00FF7E82" w:rsidRDefault="00FF7E82" w:rsidP="00FF7E82">
            <w:pPr>
              <w:spacing w:before="120" w:after="120"/>
              <w:rPr>
                <w:rFonts w:ascii="Open Sans" w:eastAsia="Open Sans" w:hAnsi="Open Sans" w:cs="Times New Roman"/>
                <w:color w:val="404040"/>
              </w:rPr>
            </w:pPr>
          </w:p>
        </w:tc>
      </w:tr>
      <w:tr w:rsidR="00FF7E82" w:rsidRPr="00FF7E82" w14:paraId="394C6866" w14:textId="77777777" w:rsidTr="51235A2F">
        <w:trPr>
          <w:cantSplit/>
          <w:trHeight w:val="87"/>
        </w:trPr>
        <w:tc>
          <w:tcPr>
            <w:tcW w:w="265" w:type="dxa"/>
            <w:shd w:val="clear" w:color="auto" w:fill="FAFAFA"/>
            <w:tcPrChange w:id="15791" w:author="Alexis Handford" w:date="2020-01-22T08:14:00Z">
              <w:tcPr>
                <w:tcW w:w="0" w:type="auto"/>
              </w:tcPr>
            </w:tcPrChange>
          </w:tcPr>
          <w:p w14:paraId="36039651" w14:textId="77777777" w:rsidR="00FF7E82" w:rsidRPr="00FF7E82" w:rsidRDefault="00FF7E82" w:rsidP="00FF7E82">
            <w:pPr>
              <w:rPr>
                <w:rFonts w:ascii="Open Sans" w:eastAsia="Open Sans" w:hAnsi="Open Sans" w:cs="Times New Roman"/>
                <w:color w:val="404040"/>
                <w:sz w:val="16"/>
                <w:szCs w:val="16"/>
              </w:rPr>
            </w:pPr>
          </w:p>
        </w:tc>
        <w:tc>
          <w:tcPr>
            <w:tcW w:w="3960" w:type="dxa"/>
            <w:gridSpan w:val="2"/>
            <w:shd w:val="clear" w:color="auto" w:fill="FAFAFA"/>
            <w:vAlign w:val="center"/>
            <w:tcPrChange w:id="15792" w:author="Alexis Handford" w:date="2020-01-22T08:14:00Z">
              <w:tcPr>
                <w:tcW w:w="3960" w:type="dxa"/>
                <w:gridSpan w:val="2"/>
                <w:shd w:val="clear" w:color="auto" w:fill="FAFAFA"/>
              </w:tcPr>
            </w:tcPrChange>
          </w:tcPr>
          <w:p w14:paraId="42AA6323" w14:textId="77777777" w:rsidR="00FF7E82" w:rsidRPr="00FF7E82" w:rsidRDefault="00FF7E82" w:rsidP="00FF7E82">
            <w:pPr>
              <w:rPr>
                <w:rFonts w:ascii="Open Sans Semibold" w:eastAsia="Open Sans" w:hAnsi="Open Sans Semibold" w:cs="Open Sans Semibold"/>
                <w:color w:val="FFFFFF"/>
                <w:sz w:val="16"/>
                <w:szCs w:val="16"/>
              </w:rPr>
            </w:pPr>
          </w:p>
        </w:tc>
        <w:tc>
          <w:tcPr>
            <w:tcW w:w="2052" w:type="dxa"/>
            <w:shd w:val="clear" w:color="auto" w:fill="FAFAFA"/>
            <w:vAlign w:val="center"/>
            <w:tcPrChange w:id="15793" w:author="Alexis Handford" w:date="2020-01-22T08:14:00Z">
              <w:tcPr>
                <w:tcW w:w="2052" w:type="dxa"/>
                <w:shd w:val="clear" w:color="auto" w:fill="FAFAFA"/>
              </w:tcPr>
            </w:tcPrChange>
          </w:tcPr>
          <w:p w14:paraId="1DAA1B05" w14:textId="77777777" w:rsidR="00FF7E82" w:rsidRPr="00FF7E82" w:rsidRDefault="00FF7E82" w:rsidP="00FF7E82">
            <w:pPr>
              <w:rPr>
                <w:rFonts w:ascii="Open Sans" w:eastAsia="Open Sans" w:hAnsi="Open Sans" w:cs="Times New Roman"/>
                <w:color w:val="404040"/>
                <w:sz w:val="16"/>
                <w:szCs w:val="16"/>
              </w:rPr>
            </w:pPr>
          </w:p>
        </w:tc>
        <w:tc>
          <w:tcPr>
            <w:tcW w:w="3888" w:type="dxa"/>
            <w:shd w:val="clear" w:color="auto" w:fill="FAFAFA"/>
            <w:vAlign w:val="center"/>
            <w:tcPrChange w:id="15794" w:author="Alexis Handford" w:date="2020-01-22T08:14:00Z">
              <w:tcPr>
                <w:tcW w:w="3888" w:type="dxa"/>
                <w:shd w:val="clear" w:color="auto" w:fill="FAFAFA"/>
              </w:tcPr>
            </w:tcPrChange>
          </w:tcPr>
          <w:p w14:paraId="21DB5879" w14:textId="77777777" w:rsidR="00FF7E82" w:rsidRPr="00FF7E82" w:rsidRDefault="00FF7E82" w:rsidP="00FF7E82">
            <w:pPr>
              <w:rPr>
                <w:rFonts w:ascii="Open Sans" w:eastAsia="Open Sans" w:hAnsi="Open Sans" w:cs="Times New Roman"/>
                <w:color w:val="404040"/>
                <w:sz w:val="16"/>
                <w:szCs w:val="16"/>
              </w:rPr>
            </w:pPr>
          </w:p>
        </w:tc>
        <w:tc>
          <w:tcPr>
            <w:tcW w:w="270" w:type="dxa"/>
            <w:shd w:val="clear" w:color="auto" w:fill="FAFAFA"/>
            <w:tcPrChange w:id="15795" w:author="Alexis Handford" w:date="2020-01-22T08:14:00Z">
              <w:tcPr>
                <w:tcW w:w="0" w:type="auto"/>
              </w:tcPr>
            </w:tcPrChange>
          </w:tcPr>
          <w:p w14:paraId="76DDE2A2" w14:textId="77777777" w:rsidR="00FF7E82" w:rsidRPr="00FF7E82" w:rsidRDefault="00FF7E82" w:rsidP="00FF7E82">
            <w:pPr>
              <w:rPr>
                <w:rFonts w:ascii="Open Sans" w:eastAsia="Open Sans" w:hAnsi="Open Sans" w:cs="Times New Roman"/>
                <w:color w:val="404040"/>
                <w:sz w:val="16"/>
                <w:szCs w:val="16"/>
              </w:rPr>
            </w:pPr>
          </w:p>
        </w:tc>
      </w:tr>
      <w:tr w:rsidR="00FF7E82" w:rsidRPr="00FF7E82" w14:paraId="4DC77466" w14:textId="77777777" w:rsidTr="51235A2F">
        <w:trPr>
          <w:cantSplit/>
          <w:trHeight w:val="837"/>
        </w:trPr>
        <w:tc>
          <w:tcPr>
            <w:tcW w:w="265" w:type="dxa"/>
            <w:shd w:val="clear" w:color="auto" w:fill="FAFAFA"/>
            <w:tcPrChange w:id="15796" w:author="Alexis Handford" w:date="2020-01-22T08:14:00Z">
              <w:tcPr>
                <w:tcW w:w="0" w:type="auto"/>
              </w:tcPr>
            </w:tcPrChange>
          </w:tcPr>
          <w:p w14:paraId="434DDB29" w14:textId="77777777" w:rsidR="00FF7E82" w:rsidRPr="00FF7E82" w:rsidRDefault="00FF7E82" w:rsidP="00FF7E82">
            <w:pPr>
              <w:spacing w:before="120" w:after="120"/>
              <w:rPr>
                <w:rFonts w:ascii="Open Sans" w:eastAsia="Open Sans" w:hAnsi="Open Sans" w:cs="Times New Roman"/>
                <w:color w:val="404040"/>
              </w:rPr>
            </w:pPr>
          </w:p>
        </w:tc>
        <w:tc>
          <w:tcPr>
            <w:tcW w:w="1440" w:type="dxa"/>
            <w:shd w:val="clear" w:color="auto" w:fill="11143F"/>
            <w:vAlign w:val="center"/>
            <w:tcPrChange w:id="15797" w:author="Alexis Handford" w:date="2020-01-22T08:14:00Z">
              <w:tcPr>
                <w:tcW w:w="1440" w:type="dxa"/>
                <w:shd w:val="clear" w:color="auto" w:fill="11143F"/>
              </w:tcPr>
            </w:tcPrChange>
          </w:tcPr>
          <w:p w14:paraId="1CDD8006" w14:textId="77777777" w:rsidR="00FF7E82" w:rsidRPr="00FF7E82" w:rsidRDefault="00FF7E82" w:rsidP="00FF7E82">
            <w:pPr>
              <w:spacing w:before="120" w:after="120"/>
              <w:jc w:val="center"/>
              <w:rPr>
                <w:rFonts w:ascii="Open Sans Semibold" w:eastAsia="Open Sans" w:hAnsi="Open Sans Semibold" w:cs="Open Sans Semibold"/>
                <w:color w:val="FFFFFF"/>
                <w:sz w:val="28"/>
                <w:szCs w:val="28"/>
              </w:rPr>
            </w:pPr>
            <w:r w:rsidRPr="00FF7E82">
              <w:rPr>
                <w:rFonts w:ascii="Open Sans Semibold" w:eastAsia="Open Sans" w:hAnsi="Open Sans Semibold" w:cs="Open Sans Semibold"/>
                <w:color w:val="FFFFFF"/>
                <w:sz w:val="28"/>
                <w:szCs w:val="28"/>
              </w:rPr>
              <w:t>Step 3</w:t>
            </w:r>
          </w:p>
        </w:tc>
        <w:tc>
          <w:tcPr>
            <w:tcW w:w="8460" w:type="dxa"/>
            <w:gridSpan w:val="3"/>
            <w:shd w:val="clear" w:color="auto" w:fill="E5E5E5"/>
            <w:vAlign w:val="center"/>
            <w:tcPrChange w:id="15798" w:author="Alexis Handford" w:date="2020-01-22T08:14:00Z">
              <w:tcPr>
                <w:tcW w:w="8460" w:type="dxa"/>
                <w:gridSpan w:val="3"/>
                <w:shd w:val="clear" w:color="auto" w:fill="E5E5E5"/>
              </w:tcPr>
            </w:tcPrChange>
          </w:tcPr>
          <w:p w14:paraId="78852EA2" w14:textId="619C54D8" w:rsidR="00FF7E82" w:rsidRDefault="00FF7E82" w:rsidP="00FF7E82">
            <w:pPr>
              <w:spacing w:before="120" w:after="120"/>
              <w:rPr>
                <w:ins w:id="15799" w:author="RoboGarden Team" w:date="2020-02-07T12:07:00Z"/>
                <w:rFonts w:ascii="Open Sans" w:eastAsia="Open Sans" w:hAnsi="Open Sans" w:cs="Times New Roman"/>
                <w:color w:val="404040"/>
              </w:rPr>
            </w:pPr>
            <w:r w:rsidRPr="00FF7E82">
              <w:rPr>
                <w:rFonts w:ascii="Open Sans" w:eastAsia="Open Sans" w:hAnsi="Open Sans" w:cs="Times New Roman"/>
                <w:color w:val="404040"/>
              </w:rPr>
              <w:t>Check the status again</w:t>
            </w:r>
            <w:ins w:id="15800" w:author="Chantelle Dubois Nishiyama" w:date="2020-02-19T23:17:00Z">
              <w:r w:rsidR="00231A17">
                <w:rPr>
                  <w:rFonts w:ascii="Open Sans" w:eastAsia="Open Sans" w:hAnsi="Open Sans" w:cs="Times New Roman"/>
                  <w:color w:val="404040"/>
                </w:rPr>
                <w:t>:</w:t>
              </w:r>
            </w:ins>
          </w:p>
          <w:p w14:paraId="0B9C2603" w14:textId="1CCEC86B" w:rsidR="00485865" w:rsidRDefault="00485865" w:rsidP="00FF7E82">
            <w:pPr>
              <w:spacing w:before="120" w:after="120"/>
              <w:rPr>
                <w:ins w:id="15801" w:author="RoboGarden Team" w:date="2020-02-07T12:07:00Z"/>
                <w:rFonts w:ascii="Open Sans" w:eastAsia="Open Sans" w:hAnsi="Open Sans" w:cs="Times New Roman"/>
                <w:color w:val="404040"/>
              </w:rPr>
            </w:pPr>
          </w:p>
          <w:p w14:paraId="4F5DE1EA" w14:textId="77777777" w:rsidR="00485865" w:rsidRDefault="00485865" w:rsidP="00485865">
            <w:pPr>
              <w:pStyle w:val="NoSpacing"/>
              <w:rPr>
                <w:ins w:id="15802" w:author="RoboGarden Team" w:date="2020-02-07T12:07:00Z"/>
              </w:rPr>
            </w:pPr>
            <w:ins w:id="15803" w:author="RoboGarden Team" w:date="2020-02-07T12:07:00Z">
              <w:r>
                <w:rPr>
                  <w:color w:val="404040"/>
                </w:rPr>
                <w:t xml:space="preserve">Citation: RoboGarden Course Resources </w:t>
              </w:r>
              <w:r w:rsidRPr="00E06DF7">
                <w:t>Copyright 2019</w:t>
              </w:r>
            </w:ins>
          </w:p>
          <w:p w14:paraId="43EB7129" w14:textId="77777777" w:rsidR="00485865" w:rsidRPr="00FF7E82" w:rsidRDefault="00485865" w:rsidP="00FF7E82">
            <w:pPr>
              <w:spacing w:before="120" w:after="120"/>
              <w:rPr>
                <w:rFonts w:ascii="Open Sans" w:eastAsia="Open Sans" w:hAnsi="Open Sans" w:cs="Times New Roman"/>
                <w:color w:val="404040"/>
              </w:rPr>
            </w:pPr>
          </w:p>
          <w:p w14:paraId="285AEF7E" w14:textId="77777777" w:rsidR="00FF7E82" w:rsidRPr="00FF7E82" w:rsidRDefault="00FF7E82" w:rsidP="00FF7E82">
            <w:pPr>
              <w:spacing w:before="120" w:after="120"/>
              <w:rPr>
                <w:rFonts w:ascii="Open Sans" w:eastAsia="Open Sans" w:hAnsi="Open Sans" w:cs="Times New Roman"/>
                <w:color w:val="404040"/>
              </w:rPr>
            </w:pPr>
            <w:r w:rsidRPr="00FF7E82">
              <w:rPr>
                <w:rFonts w:ascii="Open Sans" w:eastAsia="Open Sans" w:hAnsi="Open Sans" w:cs="Times New Roman"/>
                <w:noProof/>
                <w:color w:val="404040"/>
              </w:rPr>
              <w:drawing>
                <wp:inline distT="0" distB="0" distL="0" distR="0" wp14:anchorId="19F4537A" wp14:editId="4D332C0D">
                  <wp:extent cx="3333240" cy="723599"/>
                  <wp:effectExtent l="0" t="0" r="635" b="635"/>
                  <wp:docPr id="477" name="Picture 4">
                    <a:extLst xmlns:a="http://schemas.openxmlformats.org/drawingml/2006/main">
                      <a:ext uri="{FF2B5EF4-FFF2-40B4-BE49-F238E27FC236}">
                        <a16:creationId xmlns:a16="http://schemas.microsoft.com/office/drawing/2014/main" xmlns:w16se="http://schemas.microsoft.com/office/word/2015/wordml/symex" xmlns:w="http://schemas.openxmlformats.org/wordprocessingml/2006/main" xmlns:w10="urn:schemas-microsoft-com:office:word" xmlns:v="urn:schemas-microsoft-com:vml" xmlns:o="urn:schemas-microsoft-com:office:office" xmlns:cx1="http://schemas.microsoft.com/office/drawing/2015/9/8/chartex" xmlns:cx="http://schemas.microsoft.com/office/drawing/2014/chartex" xmlns="" id="{10608028-D9F7-48B4-8F46-7683945B6F4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xmlns:w16se="http://schemas.microsoft.com/office/word/2015/wordml/symex" xmlns:w="http://schemas.openxmlformats.org/wordprocessingml/2006/main" xmlns:w10="urn:schemas-microsoft-com:office:word" xmlns:v="urn:schemas-microsoft-com:vml" xmlns:o="urn:schemas-microsoft-com:office:office" xmlns:cx1="http://schemas.microsoft.com/office/drawing/2015/9/8/chartex" xmlns:cx="http://schemas.microsoft.com/office/drawing/2014/chartex" xmlns="" id="{10608028-D9F7-48B4-8F46-7683945B6F4D}"/>
                              </a:ext>
                            </a:extLst>
                          </pic:cNvPr>
                          <pic:cNvPicPr>
                            <a:picLocks noChangeAspect="1"/>
                          </pic:cNvPicPr>
                        </pic:nvPicPr>
                        <pic:blipFill>
                          <a:blip r:embed="rId123">
                            <a:lum/>
                            <a:alphaModFix/>
                          </a:blip>
                          <a:srcRect/>
                          <a:stretch>
                            <a:fillRect/>
                          </a:stretch>
                        </pic:blipFill>
                        <pic:spPr>
                          <a:xfrm>
                            <a:off x="0" y="0"/>
                            <a:ext cx="3333240" cy="723599"/>
                          </a:xfrm>
                          <a:prstGeom prst="rect">
                            <a:avLst/>
                          </a:prstGeom>
                          <a:noFill/>
                          <a:ln>
                            <a:noFill/>
                          </a:ln>
                        </pic:spPr>
                      </pic:pic>
                    </a:graphicData>
                  </a:graphic>
                </wp:inline>
              </w:drawing>
            </w:r>
          </w:p>
        </w:tc>
        <w:tc>
          <w:tcPr>
            <w:tcW w:w="270" w:type="dxa"/>
            <w:shd w:val="clear" w:color="auto" w:fill="FAFAFA"/>
            <w:tcPrChange w:id="15804" w:author="Alexis Handford" w:date="2020-01-22T08:14:00Z">
              <w:tcPr>
                <w:tcW w:w="0" w:type="auto"/>
              </w:tcPr>
            </w:tcPrChange>
          </w:tcPr>
          <w:p w14:paraId="43A28B51" w14:textId="77777777" w:rsidR="00FF7E82" w:rsidRPr="00FF7E82" w:rsidRDefault="00FF7E82" w:rsidP="00FF7E82">
            <w:pPr>
              <w:spacing w:before="120" w:after="120"/>
              <w:rPr>
                <w:rFonts w:ascii="Open Sans" w:eastAsia="Open Sans" w:hAnsi="Open Sans" w:cs="Times New Roman"/>
                <w:color w:val="404040"/>
              </w:rPr>
            </w:pPr>
          </w:p>
        </w:tc>
      </w:tr>
      <w:tr w:rsidR="00FF7E82" w:rsidRPr="00FF7E82" w14:paraId="0B5FE46F" w14:textId="77777777" w:rsidTr="51235A2F">
        <w:trPr>
          <w:cantSplit/>
        </w:trPr>
        <w:tc>
          <w:tcPr>
            <w:tcW w:w="265" w:type="dxa"/>
            <w:shd w:val="clear" w:color="auto" w:fill="FAFAFA"/>
            <w:tcPrChange w:id="15805" w:author="Alexis Handford" w:date="2020-01-22T08:14:00Z">
              <w:tcPr>
                <w:tcW w:w="0" w:type="auto"/>
              </w:tcPr>
            </w:tcPrChange>
          </w:tcPr>
          <w:p w14:paraId="77C93BF3" w14:textId="77777777" w:rsidR="00FF7E82" w:rsidRPr="00FF7E82" w:rsidRDefault="00FF7E82" w:rsidP="00FF7E82">
            <w:pPr>
              <w:rPr>
                <w:rFonts w:ascii="Open Sans" w:eastAsia="Open Sans" w:hAnsi="Open Sans" w:cs="Times New Roman"/>
                <w:color w:val="404040"/>
                <w:sz w:val="16"/>
                <w:szCs w:val="16"/>
              </w:rPr>
            </w:pPr>
          </w:p>
        </w:tc>
        <w:tc>
          <w:tcPr>
            <w:tcW w:w="3960" w:type="dxa"/>
            <w:gridSpan w:val="2"/>
            <w:shd w:val="clear" w:color="auto" w:fill="FAFAFA"/>
            <w:vAlign w:val="center"/>
            <w:tcPrChange w:id="15806" w:author="Alexis Handford" w:date="2020-01-22T08:14:00Z">
              <w:tcPr>
                <w:tcW w:w="3960" w:type="dxa"/>
                <w:gridSpan w:val="2"/>
                <w:shd w:val="clear" w:color="auto" w:fill="FAFAFA"/>
              </w:tcPr>
            </w:tcPrChange>
          </w:tcPr>
          <w:p w14:paraId="7E0DE3BE" w14:textId="77777777" w:rsidR="00FF7E82" w:rsidRPr="00FF7E82" w:rsidRDefault="00FF7E82" w:rsidP="00FF7E82">
            <w:pPr>
              <w:rPr>
                <w:rFonts w:ascii="Open Sans" w:eastAsia="Open Sans" w:hAnsi="Open Sans" w:cs="Times New Roman"/>
                <w:color w:val="404040"/>
                <w:sz w:val="16"/>
                <w:szCs w:val="16"/>
              </w:rPr>
            </w:pPr>
          </w:p>
        </w:tc>
        <w:tc>
          <w:tcPr>
            <w:tcW w:w="2052" w:type="dxa"/>
            <w:shd w:val="clear" w:color="auto" w:fill="FAFAFA"/>
            <w:vAlign w:val="center"/>
            <w:tcPrChange w:id="15807" w:author="Alexis Handford" w:date="2020-01-22T08:14:00Z">
              <w:tcPr>
                <w:tcW w:w="2052" w:type="dxa"/>
                <w:shd w:val="clear" w:color="auto" w:fill="FAFAFA"/>
              </w:tcPr>
            </w:tcPrChange>
          </w:tcPr>
          <w:p w14:paraId="75E6E3A3" w14:textId="77777777" w:rsidR="00FF7E82" w:rsidRPr="00FF7E82" w:rsidRDefault="00FF7E82" w:rsidP="00FF7E82">
            <w:pPr>
              <w:rPr>
                <w:rFonts w:ascii="Open Sans" w:eastAsia="Open Sans" w:hAnsi="Open Sans" w:cs="Times New Roman"/>
                <w:color w:val="404040"/>
                <w:sz w:val="16"/>
                <w:szCs w:val="16"/>
              </w:rPr>
            </w:pPr>
          </w:p>
        </w:tc>
        <w:tc>
          <w:tcPr>
            <w:tcW w:w="3888" w:type="dxa"/>
            <w:shd w:val="clear" w:color="auto" w:fill="FAFAFA"/>
            <w:vAlign w:val="center"/>
            <w:tcPrChange w:id="15808" w:author="Alexis Handford" w:date="2020-01-22T08:14:00Z">
              <w:tcPr>
                <w:tcW w:w="3888" w:type="dxa"/>
                <w:shd w:val="clear" w:color="auto" w:fill="FAFAFA"/>
              </w:tcPr>
            </w:tcPrChange>
          </w:tcPr>
          <w:p w14:paraId="35B7C88B" w14:textId="77777777" w:rsidR="00FF7E82" w:rsidRPr="00FF7E82" w:rsidRDefault="00FF7E82" w:rsidP="00FF7E82">
            <w:pPr>
              <w:rPr>
                <w:rFonts w:ascii="Open Sans" w:eastAsia="Open Sans" w:hAnsi="Open Sans" w:cs="Times New Roman"/>
                <w:color w:val="404040"/>
                <w:sz w:val="16"/>
                <w:szCs w:val="16"/>
              </w:rPr>
            </w:pPr>
          </w:p>
        </w:tc>
        <w:tc>
          <w:tcPr>
            <w:tcW w:w="270" w:type="dxa"/>
            <w:shd w:val="clear" w:color="auto" w:fill="FAFAFA"/>
            <w:tcPrChange w:id="15809" w:author="Alexis Handford" w:date="2020-01-22T08:14:00Z">
              <w:tcPr>
                <w:tcW w:w="0" w:type="auto"/>
              </w:tcPr>
            </w:tcPrChange>
          </w:tcPr>
          <w:p w14:paraId="66955EBA" w14:textId="77777777" w:rsidR="00FF7E82" w:rsidRPr="00FF7E82" w:rsidRDefault="00FF7E82" w:rsidP="00FF7E82">
            <w:pPr>
              <w:rPr>
                <w:rFonts w:ascii="Open Sans" w:eastAsia="Open Sans" w:hAnsi="Open Sans" w:cs="Times New Roman"/>
                <w:color w:val="404040"/>
                <w:sz w:val="16"/>
                <w:szCs w:val="16"/>
              </w:rPr>
            </w:pPr>
          </w:p>
        </w:tc>
      </w:tr>
    </w:tbl>
    <w:p w14:paraId="78CB2826" w14:textId="77777777" w:rsidR="00FF7E82" w:rsidRPr="00FF7E82" w:rsidRDefault="00FF7E82" w:rsidP="00FF7E82">
      <w:pPr>
        <w:spacing w:after="0" w:line="240" w:lineRule="auto"/>
        <w:rPr>
          <w:rFonts w:ascii="Open Sans" w:eastAsia="Open Sans" w:hAnsi="Open Sans" w:cs="Times New Roman"/>
          <w:color w:val="404040"/>
        </w:rPr>
      </w:pPr>
    </w:p>
    <w:tbl>
      <w:tblPr>
        <w:tblStyle w:val="TableGrid12"/>
        <w:tblW w:w="10435" w:type="dxa"/>
        <w:tblBorders>
          <w:top w:val="single" w:sz="4" w:space="0" w:color="DBDBDB"/>
          <w:left w:val="single" w:sz="4" w:space="0" w:color="DBDBDB"/>
          <w:bottom w:val="single" w:sz="4" w:space="0" w:color="DBDBDB"/>
          <w:right w:val="single" w:sz="4" w:space="0" w:color="DBDBDB"/>
          <w:insideH w:val="none" w:sz="0" w:space="0" w:color="auto"/>
          <w:insideV w:val="none" w:sz="0" w:space="0" w:color="auto"/>
        </w:tblBorders>
        <w:tblLayout w:type="fixed"/>
        <w:tblCellMar>
          <w:left w:w="115" w:type="dxa"/>
          <w:right w:w="115" w:type="dxa"/>
        </w:tblCellMar>
        <w:tblLook w:val="04A0" w:firstRow="1" w:lastRow="0" w:firstColumn="1" w:lastColumn="0" w:noHBand="0" w:noVBand="1"/>
        <w:tblPrChange w:id="15810" w:author="Alicia Romero Lopez" w:date="2020-01-31T09:48:00Z">
          <w:tblPr>
            <w:tblStyle w:val="TableGrid12"/>
            <w:tblW w:w="10435" w:type="dxa"/>
            <w:tblBorders>
              <w:top w:val="single" w:sz="4" w:space="0" w:color="DBDBDB"/>
              <w:left w:val="single" w:sz="4" w:space="0" w:color="DBDBDB"/>
              <w:bottom w:val="single" w:sz="4" w:space="0" w:color="DBDBDB"/>
              <w:right w:val="single" w:sz="4" w:space="0" w:color="DBDBDB"/>
              <w:insideH w:val="none" w:sz="0" w:space="0" w:color="auto"/>
              <w:insideV w:val="none" w:sz="0" w:space="0" w:color="auto"/>
            </w:tblBorders>
            <w:tblLayout w:type="fixed"/>
            <w:tblCellMar>
              <w:left w:w="115" w:type="dxa"/>
              <w:right w:w="115" w:type="dxa"/>
            </w:tblCellMar>
            <w:tblLook w:val="04A0" w:firstRow="1" w:lastRow="0" w:firstColumn="1" w:lastColumn="0" w:noHBand="0" w:noVBand="1"/>
          </w:tblPr>
        </w:tblPrChange>
      </w:tblPr>
      <w:tblGrid>
        <w:gridCol w:w="265"/>
        <w:gridCol w:w="1440"/>
        <w:gridCol w:w="2520"/>
        <w:gridCol w:w="2052"/>
        <w:gridCol w:w="3888"/>
        <w:gridCol w:w="270"/>
        <w:tblGridChange w:id="15811">
          <w:tblGrid>
            <w:gridCol w:w="360"/>
            <w:gridCol w:w="360"/>
            <w:gridCol w:w="360"/>
            <w:gridCol w:w="360"/>
            <w:gridCol w:w="360"/>
            <w:gridCol w:w="360"/>
          </w:tblGrid>
        </w:tblGridChange>
      </w:tblGrid>
      <w:tr w:rsidR="00FF7E82" w:rsidRPr="00FF7E82" w14:paraId="621A9E3C" w14:textId="77777777" w:rsidTr="51235A2F">
        <w:trPr>
          <w:cantSplit/>
        </w:trPr>
        <w:tc>
          <w:tcPr>
            <w:tcW w:w="10435" w:type="dxa"/>
            <w:gridSpan w:val="6"/>
            <w:shd w:val="clear" w:color="auto" w:fill="FAFAFA"/>
            <w:tcPrChange w:id="15812" w:author="Alicia Romero Lopez" w:date="2020-01-31T09:48:00Z">
              <w:tcPr>
                <w:tcW w:w="10435" w:type="dxa"/>
                <w:gridSpan w:val="6"/>
                <w:shd w:val="clear" w:color="auto" w:fill="FAFAFA"/>
              </w:tcPr>
            </w:tcPrChange>
          </w:tcPr>
          <w:p w14:paraId="24D031FE" w14:textId="77777777" w:rsidR="00FF7E82" w:rsidRPr="00FF7E82" w:rsidRDefault="00FF7E82" w:rsidP="00FF7E82">
            <w:pPr>
              <w:spacing w:before="120" w:after="120"/>
              <w:rPr>
                <w:rFonts w:ascii="Open Sans" w:eastAsia="Open Sans" w:hAnsi="Open Sans" w:cs="Times New Roman"/>
                <w:color w:val="404040"/>
              </w:rPr>
            </w:pPr>
            <w:r w:rsidRPr="00FF7E82">
              <w:rPr>
                <w:rFonts w:ascii="Open Sans Semibold" w:eastAsia="Open Sans" w:hAnsi="Open Sans Semibold" w:cs="Open Sans Semibold"/>
                <w:color w:val="11143F"/>
              </w:rPr>
              <w:t>Create new branch</w:t>
            </w:r>
          </w:p>
        </w:tc>
      </w:tr>
      <w:tr w:rsidR="00FF7E82" w:rsidRPr="00FF7E82" w14:paraId="145E46CD" w14:textId="77777777" w:rsidTr="51235A2F">
        <w:trPr>
          <w:cantSplit/>
          <w:trHeight w:val="837"/>
        </w:trPr>
        <w:tc>
          <w:tcPr>
            <w:tcW w:w="265" w:type="dxa"/>
            <w:shd w:val="clear" w:color="auto" w:fill="FAFAFA"/>
            <w:tcPrChange w:id="15813" w:author="Alexis Handford" w:date="2020-01-22T08:14:00Z">
              <w:tcPr>
                <w:tcW w:w="0" w:type="auto"/>
              </w:tcPr>
            </w:tcPrChange>
          </w:tcPr>
          <w:p w14:paraId="32355025" w14:textId="77777777" w:rsidR="00FF7E82" w:rsidRPr="00FF7E82" w:rsidRDefault="00FF7E82" w:rsidP="00FF7E82">
            <w:pPr>
              <w:spacing w:before="120" w:after="120"/>
              <w:rPr>
                <w:rFonts w:ascii="Open Sans" w:eastAsia="Open Sans" w:hAnsi="Open Sans" w:cs="Times New Roman"/>
                <w:color w:val="404040"/>
              </w:rPr>
            </w:pPr>
          </w:p>
        </w:tc>
        <w:tc>
          <w:tcPr>
            <w:tcW w:w="1440" w:type="dxa"/>
            <w:shd w:val="clear" w:color="auto" w:fill="11143F"/>
            <w:vAlign w:val="center"/>
            <w:tcPrChange w:id="15814" w:author="Alexis Handford" w:date="2020-01-22T08:14:00Z">
              <w:tcPr>
                <w:tcW w:w="1440" w:type="dxa"/>
                <w:shd w:val="clear" w:color="auto" w:fill="11143F"/>
              </w:tcPr>
            </w:tcPrChange>
          </w:tcPr>
          <w:p w14:paraId="425067F2" w14:textId="77777777" w:rsidR="00FF7E82" w:rsidRPr="00FF7E82" w:rsidRDefault="00FF7E82" w:rsidP="00FF7E82">
            <w:pPr>
              <w:spacing w:before="120" w:after="120"/>
              <w:jc w:val="center"/>
              <w:rPr>
                <w:rFonts w:ascii="Open Sans Semibold" w:eastAsia="Open Sans" w:hAnsi="Open Sans Semibold" w:cs="Open Sans Semibold"/>
                <w:color w:val="FFFFFF"/>
                <w:sz w:val="28"/>
                <w:szCs w:val="28"/>
              </w:rPr>
            </w:pPr>
            <w:r w:rsidRPr="00FF7E82">
              <w:rPr>
                <w:rFonts w:ascii="Open Sans Semibold" w:eastAsia="Open Sans" w:hAnsi="Open Sans Semibold" w:cs="Open Sans Semibold"/>
                <w:color w:val="FFFFFF"/>
                <w:sz w:val="28"/>
                <w:szCs w:val="28"/>
              </w:rPr>
              <w:t>Step 1</w:t>
            </w:r>
          </w:p>
        </w:tc>
        <w:tc>
          <w:tcPr>
            <w:tcW w:w="8460" w:type="dxa"/>
            <w:gridSpan w:val="3"/>
            <w:shd w:val="clear" w:color="auto" w:fill="E5E5E5"/>
            <w:vAlign w:val="center"/>
            <w:tcPrChange w:id="15815" w:author="Alexis Handford" w:date="2020-01-22T08:14:00Z">
              <w:tcPr>
                <w:tcW w:w="8460" w:type="dxa"/>
                <w:gridSpan w:val="3"/>
                <w:shd w:val="clear" w:color="auto" w:fill="E5E5E5"/>
              </w:tcPr>
            </w:tcPrChange>
          </w:tcPr>
          <w:p w14:paraId="21B073DA" w14:textId="5A5D529A" w:rsidR="00FF7E82" w:rsidRDefault="00FF7E82" w:rsidP="00FF7E82">
            <w:pPr>
              <w:spacing w:before="120" w:after="120"/>
              <w:rPr>
                <w:ins w:id="15816" w:author="RoboGarden Team" w:date="2020-02-07T12:07:00Z"/>
                <w:rFonts w:ascii="Open Sans" w:eastAsia="Open Sans" w:hAnsi="Open Sans" w:cs="Times New Roman"/>
                <w:color w:val="404040"/>
              </w:rPr>
            </w:pPr>
            <w:r w:rsidRPr="00FF7E82">
              <w:rPr>
                <w:rFonts w:ascii="Open Sans" w:eastAsia="Open Sans" w:hAnsi="Open Sans" w:cs="Times New Roman"/>
                <w:color w:val="404040"/>
              </w:rPr>
              <w:t>To show the current branches type the following command:</w:t>
            </w:r>
            <w:r w:rsidRPr="00FF7E82">
              <w:rPr>
                <w:rFonts w:ascii="Open Sans" w:eastAsia="Open Sans" w:hAnsi="Open Sans" w:cs="Times New Roman"/>
                <w:color w:val="404040"/>
              </w:rPr>
              <w:br/>
            </w:r>
            <w:r w:rsidRPr="00FF7E82">
              <w:rPr>
                <w:rFonts w:ascii="Open Sans" w:eastAsia="Open Sans" w:hAnsi="Open Sans" w:cs="Times New Roman"/>
                <w:color w:val="404040"/>
                <w:highlight w:val="lightGray"/>
              </w:rPr>
              <w:t>git branch</w:t>
            </w:r>
          </w:p>
          <w:p w14:paraId="4936C44C" w14:textId="670E4D8C" w:rsidR="00485865" w:rsidRDefault="00485865" w:rsidP="00FF7E82">
            <w:pPr>
              <w:spacing w:before="120" w:after="120"/>
              <w:rPr>
                <w:ins w:id="15817" w:author="RoboGarden Team" w:date="2020-02-07T12:07:00Z"/>
                <w:rFonts w:ascii="Open Sans" w:eastAsia="Open Sans" w:hAnsi="Open Sans" w:cs="Times New Roman"/>
                <w:color w:val="404040"/>
              </w:rPr>
            </w:pPr>
          </w:p>
          <w:p w14:paraId="2F38160D" w14:textId="77777777" w:rsidR="00485865" w:rsidRDefault="00485865" w:rsidP="00485865">
            <w:pPr>
              <w:pStyle w:val="NoSpacing"/>
              <w:rPr>
                <w:ins w:id="15818" w:author="RoboGarden Team" w:date="2020-02-07T12:07:00Z"/>
              </w:rPr>
            </w:pPr>
            <w:ins w:id="15819" w:author="RoboGarden Team" w:date="2020-02-07T12:07:00Z">
              <w:r>
                <w:rPr>
                  <w:color w:val="404040"/>
                </w:rPr>
                <w:t xml:space="preserve">Citation: RoboGarden Course Resources </w:t>
              </w:r>
              <w:r w:rsidRPr="00E06DF7">
                <w:t>Copyright 2019</w:t>
              </w:r>
            </w:ins>
          </w:p>
          <w:p w14:paraId="2AC1D964" w14:textId="77777777" w:rsidR="00485865" w:rsidRPr="00FF7E82" w:rsidRDefault="00485865" w:rsidP="00FF7E82">
            <w:pPr>
              <w:spacing w:before="120" w:after="120"/>
              <w:rPr>
                <w:rFonts w:ascii="Open Sans" w:eastAsia="Open Sans" w:hAnsi="Open Sans" w:cs="Times New Roman"/>
                <w:color w:val="404040"/>
              </w:rPr>
            </w:pPr>
          </w:p>
          <w:p w14:paraId="095929DF" w14:textId="77777777" w:rsidR="00FF7E82" w:rsidRPr="00FF7E82" w:rsidRDefault="00FF7E82" w:rsidP="00FF7E82">
            <w:pPr>
              <w:spacing w:before="120" w:after="120"/>
              <w:rPr>
                <w:rFonts w:ascii="Open Sans" w:eastAsia="Open Sans" w:hAnsi="Open Sans" w:cs="Times New Roman"/>
                <w:color w:val="404040"/>
              </w:rPr>
            </w:pPr>
            <w:r w:rsidRPr="00FF7E82">
              <w:rPr>
                <w:rFonts w:ascii="Open Sans" w:eastAsia="Open Sans" w:hAnsi="Open Sans" w:cs="Times New Roman"/>
                <w:noProof/>
                <w:color w:val="404040"/>
              </w:rPr>
              <w:drawing>
                <wp:inline distT="0" distB="0" distL="0" distR="0" wp14:anchorId="3F2DBDCF" wp14:editId="58D79081">
                  <wp:extent cx="2145030" cy="1237615"/>
                  <wp:effectExtent l="0" t="0" r="7620" b="635"/>
                  <wp:docPr id="478" name="Picture 3">
                    <a:extLst xmlns:a="http://schemas.openxmlformats.org/drawingml/2006/main">
                      <a:ext uri="{FF2B5EF4-FFF2-40B4-BE49-F238E27FC236}">
                        <a16:creationId xmlns:a16="http://schemas.microsoft.com/office/drawing/2014/main" xmlns:w16se="http://schemas.microsoft.com/office/word/2015/wordml/symex" xmlns:w="http://schemas.openxmlformats.org/wordprocessingml/2006/main" xmlns:w10="urn:schemas-microsoft-com:office:word" xmlns:v="urn:schemas-microsoft-com:vml" xmlns:o="urn:schemas-microsoft-com:office:office" xmlns:cx1="http://schemas.microsoft.com/office/drawing/2015/9/8/chartex" xmlns:cx="http://schemas.microsoft.com/office/drawing/2014/chartex" xmlns="" id="{D198B867-E69F-44D7-BF22-C05206FD4E7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xmlns:w16se="http://schemas.microsoft.com/office/word/2015/wordml/symex" xmlns:w="http://schemas.openxmlformats.org/wordprocessingml/2006/main" xmlns:w10="urn:schemas-microsoft-com:office:word" xmlns:v="urn:schemas-microsoft-com:vml" xmlns:o="urn:schemas-microsoft-com:office:office" xmlns:cx1="http://schemas.microsoft.com/office/drawing/2015/9/8/chartex" xmlns:cx="http://schemas.microsoft.com/office/drawing/2014/chartex" xmlns="" id="{D198B867-E69F-44D7-BF22-C05206FD4E70}"/>
                              </a:ext>
                            </a:extLst>
                          </pic:cNvPr>
                          <pic:cNvPicPr>
                            <a:picLocks noChangeAspect="1"/>
                          </pic:cNvPicPr>
                        </pic:nvPicPr>
                        <pic:blipFill>
                          <a:blip r:embed="rId124">
                            <a:lum/>
                            <a:alphaModFix/>
                          </a:blip>
                          <a:srcRect/>
                          <a:stretch>
                            <a:fillRect/>
                          </a:stretch>
                        </pic:blipFill>
                        <pic:spPr>
                          <a:xfrm>
                            <a:off x="0" y="0"/>
                            <a:ext cx="2145767" cy="1238040"/>
                          </a:xfrm>
                          <a:prstGeom prst="rect">
                            <a:avLst/>
                          </a:prstGeom>
                          <a:noFill/>
                          <a:ln>
                            <a:noFill/>
                          </a:ln>
                        </pic:spPr>
                      </pic:pic>
                    </a:graphicData>
                  </a:graphic>
                </wp:inline>
              </w:drawing>
            </w:r>
          </w:p>
        </w:tc>
        <w:tc>
          <w:tcPr>
            <w:tcW w:w="270" w:type="dxa"/>
            <w:shd w:val="clear" w:color="auto" w:fill="FAFAFA"/>
            <w:tcPrChange w:id="15820" w:author="Alexis Handford" w:date="2020-01-22T08:14:00Z">
              <w:tcPr>
                <w:tcW w:w="0" w:type="auto"/>
              </w:tcPr>
            </w:tcPrChange>
          </w:tcPr>
          <w:p w14:paraId="3CA801EA" w14:textId="77777777" w:rsidR="00FF7E82" w:rsidRPr="00FF7E82" w:rsidRDefault="00FF7E82" w:rsidP="00FF7E82">
            <w:pPr>
              <w:spacing w:before="120" w:after="120"/>
              <w:rPr>
                <w:rFonts w:ascii="Open Sans" w:eastAsia="Open Sans" w:hAnsi="Open Sans" w:cs="Times New Roman"/>
                <w:color w:val="404040"/>
              </w:rPr>
            </w:pPr>
          </w:p>
        </w:tc>
      </w:tr>
      <w:tr w:rsidR="00FF7E82" w:rsidRPr="00FF7E82" w14:paraId="371D6BA7" w14:textId="77777777" w:rsidTr="51235A2F">
        <w:trPr>
          <w:cantSplit/>
          <w:trHeight w:val="20"/>
        </w:trPr>
        <w:tc>
          <w:tcPr>
            <w:tcW w:w="265" w:type="dxa"/>
            <w:shd w:val="clear" w:color="auto" w:fill="FAFAFA"/>
            <w:tcPrChange w:id="15821" w:author="Alexis Handford" w:date="2020-01-22T08:14:00Z">
              <w:tcPr>
                <w:tcW w:w="0" w:type="auto"/>
              </w:tcPr>
            </w:tcPrChange>
          </w:tcPr>
          <w:p w14:paraId="7FCEE350" w14:textId="77777777" w:rsidR="00FF7E82" w:rsidRPr="00FF7E82" w:rsidRDefault="00FF7E82" w:rsidP="00FF7E82">
            <w:pPr>
              <w:rPr>
                <w:rFonts w:ascii="Open Sans" w:eastAsia="Open Sans" w:hAnsi="Open Sans" w:cs="Times New Roman"/>
                <w:color w:val="404040"/>
                <w:sz w:val="16"/>
                <w:szCs w:val="16"/>
              </w:rPr>
            </w:pPr>
          </w:p>
        </w:tc>
        <w:tc>
          <w:tcPr>
            <w:tcW w:w="1440" w:type="dxa"/>
            <w:shd w:val="clear" w:color="auto" w:fill="FAFAFA"/>
            <w:vAlign w:val="center"/>
            <w:tcPrChange w:id="15822" w:author="Alexis Handford" w:date="2020-01-22T08:14:00Z">
              <w:tcPr>
                <w:tcW w:w="1440" w:type="dxa"/>
                <w:shd w:val="clear" w:color="auto" w:fill="FAFAFA"/>
              </w:tcPr>
            </w:tcPrChange>
          </w:tcPr>
          <w:p w14:paraId="3EF360C9" w14:textId="77777777" w:rsidR="00FF7E82" w:rsidRPr="00FF7E82" w:rsidRDefault="00FF7E82" w:rsidP="00FF7E82">
            <w:pPr>
              <w:rPr>
                <w:rFonts w:ascii="Open Sans Semibold" w:eastAsia="Open Sans" w:hAnsi="Open Sans Semibold" w:cs="Open Sans Semibold"/>
                <w:color w:val="FFFFFF"/>
                <w:sz w:val="16"/>
                <w:szCs w:val="16"/>
              </w:rPr>
            </w:pPr>
          </w:p>
        </w:tc>
        <w:tc>
          <w:tcPr>
            <w:tcW w:w="2520" w:type="dxa"/>
            <w:shd w:val="clear" w:color="auto" w:fill="FAFAFA"/>
            <w:vAlign w:val="center"/>
            <w:tcPrChange w:id="15823" w:author="Alexis Handford" w:date="2020-01-22T08:14:00Z">
              <w:tcPr>
                <w:tcW w:w="2520" w:type="dxa"/>
                <w:shd w:val="clear" w:color="auto" w:fill="FAFAFA"/>
              </w:tcPr>
            </w:tcPrChange>
          </w:tcPr>
          <w:p w14:paraId="19D4C814" w14:textId="77777777" w:rsidR="00FF7E82" w:rsidRPr="00FF7E82" w:rsidRDefault="00FF7E82" w:rsidP="00FF7E82">
            <w:pPr>
              <w:rPr>
                <w:rFonts w:ascii="Open Sans" w:eastAsia="Open Sans" w:hAnsi="Open Sans" w:cs="Times New Roman"/>
                <w:color w:val="404040"/>
                <w:sz w:val="16"/>
                <w:szCs w:val="16"/>
              </w:rPr>
            </w:pPr>
          </w:p>
        </w:tc>
        <w:tc>
          <w:tcPr>
            <w:tcW w:w="2052" w:type="dxa"/>
            <w:shd w:val="clear" w:color="auto" w:fill="FAFAFA"/>
            <w:vAlign w:val="center"/>
            <w:tcPrChange w:id="15824" w:author="Alexis Handford" w:date="2020-01-22T08:14:00Z">
              <w:tcPr>
                <w:tcW w:w="2052" w:type="dxa"/>
                <w:shd w:val="clear" w:color="auto" w:fill="FAFAFA"/>
              </w:tcPr>
            </w:tcPrChange>
          </w:tcPr>
          <w:p w14:paraId="130C5E91" w14:textId="77777777" w:rsidR="00FF7E82" w:rsidRPr="00FF7E82" w:rsidRDefault="00FF7E82" w:rsidP="00FF7E82">
            <w:pPr>
              <w:rPr>
                <w:rFonts w:ascii="Open Sans" w:eastAsia="Open Sans" w:hAnsi="Open Sans" w:cs="Times New Roman"/>
                <w:color w:val="404040"/>
                <w:sz w:val="16"/>
                <w:szCs w:val="16"/>
              </w:rPr>
            </w:pPr>
          </w:p>
        </w:tc>
        <w:tc>
          <w:tcPr>
            <w:tcW w:w="3888" w:type="dxa"/>
            <w:shd w:val="clear" w:color="auto" w:fill="FAFAFA"/>
            <w:vAlign w:val="center"/>
            <w:tcPrChange w:id="15825" w:author="Alexis Handford" w:date="2020-01-22T08:14:00Z">
              <w:tcPr>
                <w:tcW w:w="3888" w:type="dxa"/>
                <w:shd w:val="clear" w:color="auto" w:fill="FAFAFA"/>
              </w:tcPr>
            </w:tcPrChange>
          </w:tcPr>
          <w:p w14:paraId="5C949619" w14:textId="77777777" w:rsidR="00FF7E82" w:rsidRPr="00FF7E82" w:rsidRDefault="00FF7E82" w:rsidP="00FF7E82">
            <w:pPr>
              <w:rPr>
                <w:rFonts w:ascii="Open Sans" w:eastAsia="Open Sans" w:hAnsi="Open Sans" w:cs="Times New Roman"/>
                <w:noProof/>
                <w:color w:val="404040"/>
                <w:sz w:val="16"/>
                <w:szCs w:val="16"/>
              </w:rPr>
            </w:pPr>
          </w:p>
        </w:tc>
        <w:tc>
          <w:tcPr>
            <w:tcW w:w="270" w:type="dxa"/>
            <w:shd w:val="clear" w:color="auto" w:fill="FAFAFA"/>
            <w:tcPrChange w:id="15826" w:author="Alexis Handford" w:date="2020-01-22T08:14:00Z">
              <w:tcPr>
                <w:tcW w:w="0" w:type="auto"/>
              </w:tcPr>
            </w:tcPrChange>
          </w:tcPr>
          <w:p w14:paraId="4B4F2A7A" w14:textId="77777777" w:rsidR="00FF7E82" w:rsidRPr="00FF7E82" w:rsidRDefault="00FF7E82" w:rsidP="00FF7E82">
            <w:pPr>
              <w:rPr>
                <w:rFonts w:ascii="Open Sans" w:eastAsia="Open Sans" w:hAnsi="Open Sans" w:cs="Times New Roman"/>
                <w:color w:val="404040"/>
                <w:sz w:val="16"/>
                <w:szCs w:val="16"/>
              </w:rPr>
            </w:pPr>
          </w:p>
        </w:tc>
      </w:tr>
      <w:tr w:rsidR="00FF7E82" w:rsidRPr="00FF7E82" w14:paraId="6F854F51" w14:textId="77777777" w:rsidTr="51235A2F">
        <w:trPr>
          <w:cantSplit/>
          <w:trHeight w:val="801"/>
        </w:trPr>
        <w:tc>
          <w:tcPr>
            <w:tcW w:w="265" w:type="dxa"/>
            <w:shd w:val="clear" w:color="auto" w:fill="FAFAFA"/>
            <w:tcPrChange w:id="15827" w:author="Alexis Handford" w:date="2020-01-22T08:14:00Z">
              <w:tcPr>
                <w:tcW w:w="0" w:type="auto"/>
              </w:tcPr>
            </w:tcPrChange>
          </w:tcPr>
          <w:p w14:paraId="7EB7BDA1" w14:textId="77777777" w:rsidR="00FF7E82" w:rsidRPr="00FF7E82" w:rsidRDefault="00FF7E82" w:rsidP="00FF7E82">
            <w:pPr>
              <w:spacing w:before="120" w:after="120"/>
              <w:rPr>
                <w:rFonts w:ascii="Open Sans" w:eastAsia="Open Sans" w:hAnsi="Open Sans" w:cs="Times New Roman"/>
                <w:color w:val="404040"/>
              </w:rPr>
            </w:pPr>
          </w:p>
        </w:tc>
        <w:tc>
          <w:tcPr>
            <w:tcW w:w="1440" w:type="dxa"/>
            <w:shd w:val="clear" w:color="auto" w:fill="11143F"/>
            <w:vAlign w:val="center"/>
            <w:tcPrChange w:id="15828" w:author="Alexis Handford" w:date="2020-01-22T08:14:00Z">
              <w:tcPr>
                <w:tcW w:w="1440" w:type="dxa"/>
                <w:shd w:val="clear" w:color="auto" w:fill="11143F"/>
              </w:tcPr>
            </w:tcPrChange>
          </w:tcPr>
          <w:p w14:paraId="69F2D321" w14:textId="77777777" w:rsidR="00FF7E82" w:rsidRPr="00FF7E82" w:rsidRDefault="00FF7E82" w:rsidP="00FF7E82">
            <w:pPr>
              <w:spacing w:before="120" w:after="120"/>
              <w:jc w:val="center"/>
              <w:rPr>
                <w:rFonts w:ascii="Open Sans Semibold" w:eastAsia="Open Sans" w:hAnsi="Open Sans Semibold" w:cs="Open Sans Semibold"/>
                <w:color w:val="FFFFFF"/>
                <w:sz w:val="28"/>
                <w:szCs w:val="28"/>
              </w:rPr>
            </w:pPr>
            <w:r w:rsidRPr="00FF7E82">
              <w:rPr>
                <w:rFonts w:ascii="Open Sans Semibold" w:eastAsia="Open Sans" w:hAnsi="Open Sans Semibold" w:cs="Open Sans Semibold"/>
                <w:color w:val="FFFFFF"/>
                <w:sz w:val="28"/>
                <w:szCs w:val="28"/>
              </w:rPr>
              <w:t>Step 2</w:t>
            </w:r>
          </w:p>
        </w:tc>
        <w:tc>
          <w:tcPr>
            <w:tcW w:w="8460" w:type="dxa"/>
            <w:gridSpan w:val="3"/>
            <w:shd w:val="clear" w:color="auto" w:fill="E5E5E5"/>
            <w:vAlign w:val="center"/>
            <w:tcPrChange w:id="15829" w:author="Alexis Handford" w:date="2020-01-22T08:14:00Z">
              <w:tcPr>
                <w:tcW w:w="8460" w:type="dxa"/>
                <w:gridSpan w:val="3"/>
                <w:shd w:val="clear" w:color="auto" w:fill="E5E5E5"/>
              </w:tcPr>
            </w:tcPrChange>
          </w:tcPr>
          <w:p w14:paraId="239A8CC1" w14:textId="77777777" w:rsidR="00FF7E82" w:rsidRPr="00FF7E82" w:rsidRDefault="00FF7E82" w:rsidP="00FF7E82">
            <w:pPr>
              <w:spacing w:before="120" w:after="120"/>
              <w:rPr>
                <w:rFonts w:ascii="Open Sans" w:eastAsia="Open Sans" w:hAnsi="Open Sans" w:cs="Times New Roman"/>
              </w:rPr>
            </w:pPr>
            <w:r w:rsidRPr="00FF7E82">
              <w:rPr>
                <w:rFonts w:ascii="Open Sans" w:eastAsia="Open Sans" w:hAnsi="Open Sans" w:cs="Times New Roman"/>
              </w:rPr>
              <w:t>Create an additional file.</w:t>
            </w:r>
          </w:p>
          <w:p w14:paraId="7B1693F0" w14:textId="2769C800" w:rsidR="00FF7E82" w:rsidRPr="00FF7E82" w:rsidRDefault="00FF7E82" w:rsidP="00FF7E82">
            <w:pPr>
              <w:spacing w:before="120" w:after="120"/>
              <w:rPr>
                <w:rFonts w:ascii="Open Sans" w:eastAsia="Open Sans" w:hAnsi="Open Sans" w:cs="Times New Roman"/>
              </w:rPr>
            </w:pPr>
            <w:r w:rsidRPr="00FF7E82">
              <w:rPr>
                <w:rFonts w:ascii="Open Sans" w:eastAsia="Open Sans" w:hAnsi="Open Sans" w:cs="Times New Roman"/>
              </w:rPr>
              <w:t>Create a branch call it “adding_file” and log to it</w:t>
            </w:r>
            <w:ins w:id="15830" w:author="Chantelle Dubois Nishiyama" w:date="2020-02-19T23:17:00Z">
              <w:r w:rsidR="00231A17">
                <w:rPr>
                  <w:rFonts w:ascii="Open Sans" w:eastAsia="Open Sans" w:hAnsi="Open Sans" w:cs="Times New Roman"/>
                </w:rPr>
                <w:t>.</w:t>
              </w:r>
            </w:ins>
            <w:r w:rsidRPr="00FF7E82">
              <w:rPr>
                <w:rFonts w:ascii="Open Sans" w:eastAsia="Open Sans" w:hAnsi="Open Sans" w:cs="Times New Roman"/>
                <w:noProof/>
              </w:rPr>
              <w:t xml:space="preserve"> </w:t>
            </w:r>
          </w:p>
          <w:p w14:paraId="2C36577F" w14:textId="78CF4436" w:rsidR="00FF7E82" w:rsidRPr="00FF7E82" w:rsidRDefault="00FF7E82" w:rsidP="00FF7E82">
            <w:pPr>
              <w:spacing w:before="120" w:after="120"/>
              <w:rPr>
                <w:rFonts w:ascii="Open Sans" w:eastAsia="Open Sans" w:hAnsi="Open Sans" w:cs="Times New Roman"/>
                <w:color w:val="404040"/>
              </w:rPr>
            </w:pPr>
            <w:r w:rsidRPr="00FF7E82">
              <w:rPr>
                <w:rFonts w:ascii="Open Sans" w:eastAsia="Open Sans" w:hAnsi="Open Sans" w:cs="Times New Roman"/>
              </w:rPr>
              <w:t>Show the current branches again</w:t>
            </w:r>
            <w:ins w:id="15831" w:author="Chantelle Dubois Nishiyama" w:date="2020-02-19T23:17:00Z">
              <w:r w:rsidR="00231A17">
                <w:rPr>
                  <w:rFonts w:ascii="Open Sans" w:eastAsia="Open Sans" w:hAnsi="Open Sans" w:cs="Times New Roman"/>
                </w:rPr>
                <w:t>.</w:t>
              </w:r>
            </w:ins>
          </w:p>
        </w:tc>
        <w:tc>
          <w:tcPr>
            <w:tcW w:w="270" w:type="dxa"/>
            <w:shd w:val="clear" w:color="auto" w:fill="FAFAFA"/>
            <w:tcPrChange w:id="15832" w:author="Alexis Handford" w:date="2020-01-22T08:14:00Z">
              <w:tcPr>
                <w:tcW w:w="0" w:type="auto"/>
              </w:tcPr>
            </w:tcPrChange>
          </w:tcPr>
          <w:p w14:paraId="3BC77FF9" w14:textId="77777777" w:rsidR="00FF7E82" w:rsidRPr="00FF7E82" w:rsidRDefault="00FF7E82" w:rsidP="00FF7E82">
            <w:pPr>
              <w:spacing w:before="120" w:after="120"/>
              <w:rPr>
                <w:rFonts w:ascii="Open Sans" w:eastAsia="Open Sans" w:hAnsi="Open Sans" w:cs="Times New Roman"/>
                <w:color w:val="404040"/>
              </w:rPr>
            </w:pPr>
          </w:p>
        </w:tc>
      </w:tr>
      <w:tr w:rsidR="00FF7E82" w:rsidRPr="00FF7E82" w14:paraId="18F27036" w14:textId="77777777" w:rsidTr="51235A2F">
        <w:trPr>
          <w:cantSplit/>
          <w:trHeight w:val="87"/>
        </w:trPr>
        <w:tc>
          <w:tcPr>
            <w:tcW w:w="265" w:type="dxa"/>
            <w:shd w:val="clear" w:color="auto" w:fill="FAFAFA"/>
            <w:tcPrChange w:id="15833" w:author="Alexis Handford" w:date="2020-01-22T08:14:00Z">
              <w:tcPr>
                <w:tcW w:w="0" w:type="auto"/>
              </w:tcPr>
            </w:tcPrChange>
          </w:tcPr>
          <w:p w14:paraId="6840CACA" w14:textId="77777777" w:rsidR="00FF7E82" w:rsidRPr="00FF7E82" w:rsidRDefault="00FF7E82" w:rsidP="00FF7E82">
            <w:pPr>
              <w:rPr>
                <w:rFonts w:ascii="Open Sans" w:eastAsia="Open Sans" w:hAnsi="Open Sans" w:cs="Times New Roman"/>
                <w:color w:val="404040"/>
                <w:sz w:val="16"/>
                <w:szCs w:val="16"/>
              </w:rPr>
            </w:pPr>
          </w:p>
        </w:tc>
        <w:tc>
          <w:tcPr>
            <w:tcW w:w="3960" w:type="dxa"/>
            <w:gridSpan w:val="2"/>
            <w:shd w:val="clear" w:color="auto" w:fill="FAFAFA"/>
            <w:vAlign w:val="center"/>
            <w:tcPrChange w:id="15834" w:author="Alexis Handford" w:date="2020-01-22T08:14:00Z">
              <w:tcPr>
                <w:tcW w:w="3960" w:type="dxa"/>
                <w:gridSpan w:val="2"/>
                <w:shd w:val="clear" w:color="auto" w:fill="FAFAFA"/>
              </w:tcPr>
            </w:tcPrChange>
          </w:tcPr>
          <w:p w14:paraId="18B084AC" w14:textId="77777777" w:rsidR="00FF7E82" w:rsidRPr="00FF7E82" w:rsidRDefault="00FF7E82" w:rsidP="00FF7E82">
            <w:pPr>
              <w:rPr>
                <w:rFonts w:ascii="Open Sans Semibold" w:eastAsia="Open Sans" w:hAnsi="Open Sans Semibold" w:cs="Open Sans Semibold"/>
                <w:color w:val="FFFFFF"/>
                <w:sz w:val="16"/>
                <w:szCs w:val="16"/>
              </w:rPr>
            </w:pPr>
          </w:p>
        </w:tc>
        <w:tc>
          <w:tcPr>
            <w:tcW w:w="2052" w:type="dxa"/>
            <w:shd w:val="clear" w:color="auto" w:fill="FAFAFA"/>
            <w:vAlign w:val="center"/>
            <w:tcPrChange w:id="15835" w:author="Alexis Handford" w:date="2020-01-22T08:14:00Z">
              <w:tcPr>
                <w:tcW w:w="2052" w:type="dxa"/>
                <w:shd w:val="clear" w:color="auto" w:fill="FAFAFA"/>
              </w:tcPr>
            </w:tcPrChange>
          </w:tcPr>
          <w:p w14:paraId="46DE736E" w14:textId="77777777" w:rsidR="00FF7E82" w:rsidRPr="00FF7E82" w:rsidRDefault="00FF7E82" w:rsidP="00FF7E82">
            <w:pPr>
              <w:rPr>
                <w:rFonts w:ascii="Open Sans" w:eastAsia="Open Sans" w:hAnsi="Open Sans" w:cs="Times New Roman"/>
                <w:color w:val="404040"/>
                <w:sz w:val="16"/>
                <w:szCs w:val="16"/>
              </w:rPr>
            </w:pPr>
          </w:p>
        </w:tc>
        <w:tc>
          <w:tcPr>
            <w:tcW w:w="3888" w:type="dxa"/>
            <w:shd w:val="clear" w:color="auto" w:fill="FAFAFA"/>
            <w:vAlign w:val="center"/>
            <w:tcPrChange w:id="15836" w:author="Alexis Handford" w:date="2020-01-22T08:14:00Z">
              <w:tcPr>
                <w:tcW w:w="3888" w:type="dxa"/>
                <w:shd w:val="clear" w:color="auto" w:fill="FAFAFA"/>
              </w:tcPr>
            </w:tcPrChange>
          </w:tcPr>
          <w:p w14:paraId="5EFF1E99" w14:textId="77777777" w:rsidR="00FF7E82" w:rsidRPr="00FF7E82" w:rsidRDefault="00FF7E82" w:rsidP="00FF7E82">
            <w:pPr>
              <w:rPr>
                <w:rFonts w:ascii="Open Sans" w:eastAsia="Open Sans" w:hAnsi="Open Sans" w:cs="Times New Roman"/>
                <w:color w:val="404040"/>
                <w:sz w:val="16"/>
                <w:szCs w:val="16"/>
              </w:rPr>
            </w:pPr>
          </w:p>
        </w:tc>
        <w:tc>
          <w:tcPr>
            <w:tcW w:w="270" w:type="dxa"/>
            <w:shd w:val="clear" w:color="auto" w:fill="FAFAFA"/>
            <w:tcPrChange w:id="15837" w:author="Alexis Handford" w:date="2020-01-22T08:14:00Z">
              <w:tcPr>
                <w:tcW w:w="0" w:type="auto"/>
              </w:tcPr>
            </w:tcPrChange>
          </w:tcPr>
          <w:p w14:paraId="7C45B30A" w14:textId="77777777" w:rsidR="00FF7E82" w:rsidRPr="00FF7E82" w:rsidRDefault="00FF7E82" w:rsidP="00FF7E82">
            <w:pPr>
              <w:rPr>
                <w:rFonts w:ascii="Open Sans" w:eastAsia="Open Sans" w:hAnsi="Open Sans" w:cs="Times New Roman"/>
                <w:color w:val="404040"/>
                <w:sz w:val="16"/>
                <w:szCs w:val="16"/>
              </w:rPr>
            </w:pPr>
          </w:p>
        </w:tc>
      </w:tr>
    </w:tbl>
    <w:p w14:paraId="27C7788C" w14:textId="77777777" w:rsidR="00FF7E82" w:rsidRPr="00FF7E82" w:rsidRDefault="00FF7E82" w:rsidP="00FF7E82">
      <w:pPr>
        <w:spacing w:after="0" w:line="240" w:lineRule="auto"/>
        <w:rPr>
          <w:rFonts w:ascii="Open Sans" w:eastAsia="Open Sans" w:hAnsi="Open Sans" w:cs="Times New Roman"/>
          <w:color w:val="404040"/>
        </w:rPr>
      </w:pPr>
    </w:p>
    <w:p w14:paraId="2A685DCA" w14:textId="77777777" w:rsidR="00FF7E82" w:rsidRPr="00FF7E82" w:rsidRDefault="00FF7E82" w:rsidP="00FF7E82">
      <w:pPr>
        <w:spacing w:after="0" w:line="240" w:lineRule="auto"/>
        <w:rPr>
          <w:rFonts w:ascii="Open Sans" w:eastAsia="Open Sans" w:hAnsi="Open Sans" w:cs="Times New Roman"/>
          <w:color w:val="404040"/>
        </w:rPr>
      </w:pPr>
    </w:p>
    <w:tbl>
      <w:tblPr>
        <w:tblStyle w:val="TableGrid12"/>
        <w:tblW w:w="10435" w:type="dxa"/>
        <w:tblBorders>
          <w:top w:val="single" w:sz="4" w:space="0" w:color="DBDBDB"/>
          <w:left w:val="single" w:sz="4" w:space="0" w:color="DBDBDB"/>
          <w:bottom w:val="single" w:sz="4" w:space="0" w:color="DBDBDB"/>
          <w:right w:val="single" w:sz="4" w:space="0" w:color="DBDBDB"/>
          <w:insideH w:val="none" w:sz="0" w:space="0" w:color="auto"/>
          <w:insideV w:val="none" w:sz="0" w:space="0" w:color="auto"/>
        </w:tblBorders>
        <w:tblLayout w:type="fixed"/>
        <w:tblCellMar>
          <w:left w:w="115" w:type="dxa"/>
          <w:right w:w="115" w:type="dxa"/>
        </w:tblCellMar>
        <w:tblLook w:val="04A0" w:firstRow="1" w:lastRow="0" w:firstColumn="1" w:lastColumn="0" w:noHBand="0" w:noVBand="1"/>
        <w:tblPrChange w:id="15838" w:author="Alicia Romero Lopez" w:date="2020-01-31T09:48:00Z">
          <w:tblPr>
            <w:tblStyle w:val="TableGrid12"/>
            <w:tblW w:w="10435" w:type="dxa"/>
            <w:tblBorders>
              <w:top w:val="single" w:sz="4" w:space="0" w:color="DBDBDB"/>
              <w:left w:val="single" w:sz="4" w:space="0" w:color="DBDBDB"/>
              <w:bottom w:val="single" w:sz="4" w:space="0" w:color="DBDBDB"/>
              <w:right w:val="single" w:sz="4" w:space="0" w:color="DBDBDB"/>
              <w:insideH w:val="none" w:sz="0" w:space="0" w:color="auto"/>
              <w:insideV w:val="none" w:sz="0" w:space="0" w:color="auto"/>
            </w:tblBorders>
            <w:tblLayout w:type="fixed"/>
            <w:tblCellMar>
              <w:left w:w="115" w:type="dxa"/>
              <w:right w:w="115" w:type="dxa"/>
            </w:tblCellMar>
            <w:tblLook w:val="04A0" w:firstRow="1" w:lastRow="0" w:firstColumn="1" w:lastColumn="0" w:noHBand="0" w:noVBand="1"/>
          </w:tblPr>
        </w:tblPrChange>
      </w:tblPr>
      <w:tblGrid>
        <w:gridCol w:w="265"/>
        <w:gridCol w:w="1440"/>
        <w:gridCol w:w="2520"/>
        <w:gridCol w:w="2052"/>
        <w:gridCol w:w="3888"/>
        <w:gridCol w:w="270"/>
        <w:tblGridChange w:id="15839">
          <w:tblGrid>
            <w:gridCol w:w="360"/>
            <w:gridCol w:w="360"/>
            <w:gridCol w:w="360"/>
            <w:gridCol w:w="360"/>
            <w:gridCol w:w="360"/>
            <w:gridCol w:w="360"/>
          </w:tblGrid>
        </w:tblGridChange>
      </w:tblGrid>
      <w:tr w:rsidR="00FF7E82" w:rsidRPr="00FF7E82" w14:paraId="19E2BC2D" w14:textId="77777777" w:rsidTr="51235A2F">
        <w:trPr>
          <w:cantSplit/>
        </w:trPr>
        <w:tc>
          <w:tcPr>
            <w:tcW w:w="10435" w:type="dxa"/>
            <w:gridSpan w:val="6"/>
            <w:shd w:val="clear" w:color="auto" w:fill="FAFAFA"/>
            <w:tcPrChange w:id="15840" w:author="Alicia Romero Lopez" w:date="2020-01-31T09:48:00Z">
              <w:tcPr>
                <w:tcW w:w="10435" w:type="dxa"/>
                <w:gridSpan w:val="6"/>
                <w:shd w:val="clear" w:color="auto" w:fill="FAFAFA"/>
              </w:tcPr>
            </w:tcPrChange>
          </w:tcPr>
          <w:p w14:paraId="00E2DA70" w14:textId="77777777" w:rsidR="00FF7E82" w:rsidRPr="00FF7E82" w:rsidRDefault="00FF7E82" w:rsidP="00FF7E82">
            <w:pPr>
              <w:spacing w:before="120" w:after="120"/>
              <w:rPr>
                <w:rFonts w:ascii="Open Sans" w:eastAsia="Open Sans" w:hAnsi="Open Sans" w:cs="Times New Roman"/>
                <w:color w:val="404040"/>
              </w:rPr>
            </w:pPr>
            <w:r w:rsidRPr="00FF7E82">
              <w:rPr>
                <w:rFonts w:ascii="Open Sans Semibold" w:eastAsia="Open Sans" w:hAnsi="Open Sans Semibold" w:cs="Open Sans Semibold"/>
                <w:color w:val="11143F"/>
              </w:rPr>
              <w:t>Merge to the master branch</w:t>
            </w:r>
          </w:p>
        </w:tc>
      </w:tr>
      <w:tr w:rsidR="00FF7E82" w:rsidRPr="00FF7E82" w14:paraId="6D06DF50" w14:textId="77777777" w:rsidTr="51235A2F">
        <w:trPr>
          <w:cantSplit/>
          <w:trHeight w:val="837"/>
        </w:trPr>
        <w:tc>
          <w:tcPr>
            <w:tcW w:w="265" w:type="dxa"/>
            <w:shd w:val="clear" w:color="auto" w:fill="FAFAFA"/>
            <w:tcPrChange w:id="15841" w:author="Alexis Handford" w:date="2020-01-22T08:14:00Z">
              <w:tcPr>
                <w:tcW w:w="0" w:type="auto"/>
              </w:tcPr>
            </w:tcPrChange>
          </w:tcPr>
          <w:p w14:paraId="2A59DAC0" w14:textId="77777777" w:rsidR="00FF7E82" w:rsidRPr="00FF7E82" w:rsidRDefault="00FF7E82" w:rsidP="00FF7E82">
            <w:pPr>
              <w:spacing w:before="120" w:after="120"/>
              <w:rPr>
                <w:rFonts w:ascii="Open Sans" w:eastAsia="Open Sans" w:hAnsi="Open Sans" w:cs="Times New Roman"/>
                <w:color w:val="404040"/>
              </w:rPr>
            </w:pPr>
          </w:p>
        </w:tc>
        <w:tc>
          <w:tcPr>
            <w:tcW w:w="1440" w:type="dxa"/>
            <w:shd w:val="clear" w:color="auto" w:fill="11143F"/>
            <w:vAlign w:val="center"/>
            <w:tcPrChange w:id="15842" w:author="Alexis Handford" w:date="2020-01-22T08:14:00Z">
              <w:tcPr>
                <w:tcW w:w="1440" w:type="dxa"/>
                <w:shd w:val="clear" w:color="auto" w:fill="11143F"/>
              </w:tcPr>
            </w:tcPrChange>
          </w:tcPr>
          <w:p w14:paraId="5429B2E8" w14:textId="77777777" w:rsidR="00FF7E82" w:rsidRPr="00FF7E82" w:rsidRDefault="00FF7E82" w:rsidP="00FF7E82">
            <w:pPr>
              <w:spacing w:before="120" w:after="120"/>
              <w:jc w:val="center"/>
              <w:rPr>
                <w:rFonts w:ascii="Open Sans Semibold" w:eastAsia="Open Sans" w:hAnsi="Open Sans Semibold" w:cs="Open Sans Semibold"/>
                <w:color w:val="FFFFFF"/>
                <w:sz w:val="28"/>
                <w:szCs w:val="28"/>
              </w:rPr>
            </w:pPr>
            <w:r w:rsidRPr="00FF7E82">
              <w:rPr>
                <w:rFonts w:ascii="Open Sans Semibold" w:eastAsia="Open Sans" w:hAnsi="Open Sans Semibold" w:cs="Open Sans Semibold"/>
                <w:color w:val="FFFFFF"/>
                <w:sz w:val="28"/>
                <w:szCs w:val="28"/>
              </w:rPr>
              <w:t>Step 1</w:t>
            </w:r>
          </w:p>
        </w:tc>
        <w:tc>
          <w:tcPr>
            <w:tcW w:w="8460" w:type="dxa"/>
            <w:gridSpan w:val="3"/>
            <w:shd w:val="clear" w:color="auto" w:fill="E5E5E5"/>
            <w:vAlign w:val="center"/>
            <w:tcPrChange w:id="15843" w:author="Alexis Handford" w:date="2020-01-22T08:14:00Z">
              <w:tcPr>
                <w:tcW w:w="8460" w:type="dxa"/>
                <w:gridSpan w:val="3"/>
                <w:shd w:val="clear" w:color="auto" w:fill="E5E5E5"/>
              </w:tcPr>
            </w:tcPrChange>
          </w:tcPr>
          <w:p w14:paraId="5EC1447C" w14:textId="3E78A899" w:rsidR="00FF7E82" w:rsidRDefault="00FF7E82" w:rsidP="00FF7E82">
            <w:pPr>
              <w:spacing w:before="120" w:after="120"/>
              <w:rPr>
                <w:ins w:id="15844" w:author="RoboGarden Team" w:date="2020-02-07T12:08:00Z"/>
                <w:rFonts w:ascii="Open Sans" w:eastAsia="Open Sans" w:hAnsi="Open Sans" w:cs="Times New Roman"/>
              </w:rPr>
            </w:pPr>
            <w:r w:rsidRPr="00FF7E82">
              <w:rPr>
                <w:rFonts w:ascii="Open Sans" w:eastAsia="Open Sans" w:hAnsi="Open Sans" w:cs="Times New Roman"/>
              </w:rPr>
              <w:t>Switch to the master branch</w:t>
            </w:r>
            <w:ins w:id="15845" w:author="Chantelle Dubois Nishiyama" w:date="2020-02-19T23:17:00Z">
              <w:r w:rsidR="00231A17">
                <w:rPr>
                  <w:rFonts w:ascii="Open Sans" w:eastAsia="Open Sans" w:hAnsi="Open Sans" w:cs="Times New Roman"/>
                </w:rPr>
                <w:t>:</w:t>
              </w:r>
            </w:ins>
          </w:p>
          <w:p w14:paraId="5034D00E" w14:textId="6C8C6469" w:rsidR="00485865" w:rsidRDefault="00485865" w:rsidP="00FF7E82">
            <w:pPr>
              <w:spacing w:before="120" w:after="120"/>
              <w:rPr>
                <w:ins w:id="15846" w:author="RoboGarden Team" w:date="2020-02-07T12:08:00Z"/>
                <w:rFonts w:ascii="Open Sans" w:eastAsia="Open Sans" w:hAnsi="Open Sans" w:cs="Times New Roman"/>
              </w:rPr>
            </w:pPr>
          </w:p>
          <w:p w14:paraId="27C4965B" w14:textId="77777777" w:rsidR="00485865" w:rsidRDefault="00485865" w:rsidP="00485865">
            <w:pPr>
              <w:pStyle w:val="NoSpacing"/>
              <w:rPr>
                <w:ins w:id="15847" w:author="RoboGarden Team" w:date="2020-02-07T12:08:00Z"/>
              </w:rPr>
            </w:pPr>
            <w:ins w:id="15848" w:author="RoboGarden Team" w:date="2020-02-07T12:08:00Z">
              <w:r>
                <w:rPr>
                  <w:color w:val="404040"/>
                </w:rPr>
                <w:t xml:space="preserve">Citation: RoboGarden Course Resources </w:t>
              </w:r>
              <w:r w:rsidRPr="00E06DF7">
                <w:t>Copyright 2019</w:t>
              </w:r>
            </w:ins>
          </w:p>
          <w:p w14:paraId="60F4FA51" w14:textId="77777777" w:rsidR="00485865" w:rsidRPr="00FF7E82" w:rsidRDefault="00485865" w:rsidP="00FF7E82">
            <w:pPr>
              <w:spacing w:before="120" w:after="120"/>
              <w:rPr>
                <w:rFonts w:ascii="Open Sans" w:eastAsia="Open Sans" w:hAnsi="Open Sans" w:cs="Times New Roman"/>
              </w:rPr>
            </w:pPr>
          </w:p>
          <w:p w14:paraId="376D353F" w14:textId="77777777" w:rsidR="00FF7E82" w:rsidRPr="00FF7E82" w:rsidRDefault="00FF7E82" w:rsidP="00FF7E82">
            <w:pPr>
              <w:spacing w:before="120" w:after="120"/>
              <w:rPr>
                <w:rFonts w:ascii="Open Sans" w:eastAsia="Open Sans" w:hAnsi="Open Sans" w:cs="Times New Roman"/>
                <w:color w:val="404040"/>
              </w:rPr>
            </w:pPr>
            <w:r w:rsidRPr="00FF7E82">
              <w:rPr>
                <w:rFonts w:ascii="Open Sans" w:eastAsia="Open Sans" w:hAnsi="Open Sans" w:cs="Times New Roman"/>
                <w:noProof/>
                <w:color w:val="404040"/>
              </w:rPr>
              <w:drawing>
                <wp:inline distT="0" distB="0" distL="0" distR="0" wp14:anchorId="60CF8AB0" wp14:editId="15087C60">
                  <wp:extent cx="2466720" cy="837720"/>
                  <wp:effectExtent l="0" t="0" r="0" b="635"/>
                  <wp:docPr id="479" name="Picture 3">
                    <a:extLst xmlns:a="http://schemas.openxmlformats.org/drawingml/2006/main">
                      <a:ext uri="{FF2B5EF4-FFF2-40B4-BE49-F238E27FC236}">
                        <a16:creationId xmlns:a16="http://schemas.microsoft.com/office/drawing/2014/main" xmlns:w16se="http://schemas.microsoft.com/office/word/2015/wordml/symex" xmlns:w="http://schemas.openxmlformats.org/wordprocessingml/2006/main" xmlns:w10="urn:schemas-microsoft-com:office:word" xmlns:v="urn:schemas-microsoft-com:vml" xmlns:o="urn:schemas-microsoft-com:office:office" xmlns:cx1="http://schemas.microsoft.com/office/drawing/2015/9/8/chartex" xmlns:cx="http://schemas.microsoft.com/office/drawing/2014/chartex" xmlns="" id="{BF97B431-E149-4B3F-95D8-B64F86DF7FB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xmlns:w16se="http://schemas.microsoft.com/office/word/2015/wordml/symex" xmlns:w="http://schemas.openxmlformats.org/wordprocessingml/2006/main" xmlns:w10="urn:schemas-microsoft-com:office:word" xmlns:v="urn:schemas-microsoft-com:vml" xmlns:o="urn:schemas-microsoft-com:office:office" xmlns:cx1="http://schemas.microsoft.com/office/drawing/2015/9/8/chartex" xmlns:cx="http://schemas.microsoft.com/office/drawing/2014/chartex" xmlns="" id="{BF97B431-E149-4B3F-95D8-B64F86DF7FB9}"/>
                              </a:ext>
                            </a:extLst>
                          </pic:cNvPr>
                          <pic:cNvPicPr>
                            <a:picLocks noChangeAspect="1"/>
                          </pic:cNvPicPr>
                        </pic:nvPicPr>
                        <pic:blipFill>
                          <a:blip r:embed="rId125">
                            <a:lum/>
                            <a:alphaModFix/>
                          </a:blip>
                          <a:srcRect/>
                          <a:stretch>
                            <a:fillRect/>
                          </a:stretch>
                        </pic:blipFill>
                        <pic:spPr>
                          <a:xfrm>
                            <a:off x="0" y="0"/>
                            <a:ext cx="2466720" cy="837720"/>
                          </a:xfrm>
                          <a:prstGeom prst="rect">
                            <a:avLst/>
                          </a:prstGeom>
                          <a:noFill/>
                          <a:ln>
                            <a:noFill/>
                          </a:ln>
                        </pic:spPr>
                      </pic:pic>
                    </a:graphicData>
                  </a:graphic>
                </wp:inline>
              </w:drawing>
            </w:r>
          </w:p>
        </w:tc>
        <w:tc>
          <w:tcPr>
            <w:tcW w:w="270" w:type="dxa"/>
            <w:shd w:val="clear" w:color="auto" w:fill="FAFAFA"/>
            <w:tcPrChange w:id="15849" w:author="Alexis Handford" w:date="2020-01-22T08:14:00Z">
              <w:tcPr>
                <w:tcW w:w="0" w:type="auto"/>
              </w:tcPr>
            </w:tcPrChange>
          </w:tcPr>
          <w:p w14:paraId="73A07073" w14:textId="77777777" w:rsidR="00FF7E82" w:rsidRPr="00FF7E82" w:rsidRDefault="00FF7E82" w:rsidP="00FF7E82">
            <w:pPr>
              <w:spacing w:before="120" w:after="120"/>
              <w:rPr>
                <w:rFonts w:ascii="Open Sans" w:eastAsia="Open Sans" w:hAnsi="Open Sans" w:cs="Times New Roman"/>
                <w:color w:val="404040"/>
              </w:rPr>
            </w:pPr>
          </w:p>
        </w:tc>
      </w:tr>
      <w:tr w:rsidR="00FF7E82" w:rsidRPr="00FF7E82" w14:paraId="500A9935" w14:textId="77777777" w:rsidTr="51235A2F">
        <w:trPr>
          <w:cantSplit/>
          <w:trHeight w:val="20"/>
        </w:trPr>
        <w:tc>
          <w:tcPr>
            <w:tcW w:w="265" w:type="dxa"/>
            <w:shd w:val="clear" w:color="auto" w:fill="FAFAFA"/>
            <w:tcPrChange w:id="15850" w:author="Alexis Handford" w:date="2020-01-22T08:14:00Z">
              <w:tcPr>
                <w:tcW w:w="0" w:type="auto"/>
              </w:tcPr>
            </w:tcPrChange>
          </w:tcPr>
          <w:p w14:paraId="3BB203DD" w14:textId="77777777" w:rsidR="00FF7E82" w:rsidRPr="00FF7E82" w:rsidRDefault="00FF7E82" w:rsidP="00FF7E82">
            <w:pPr>
              <w:rPr>
                <w:rFonts w:ascii="Open Sans" w:eastAsia="Open Sans" w:hAnsi="Open Sans" w:cs="Times New Roman"/>
                <w:color w:val="404040"/>
                <w:sz w:val="16"/>
                <w:szCs w:val="16"/>
              </w:rPr>
            </w:pPr>
          </w:p>
        </w:tc>
        <w:tc>
          <w:tcPr>
            <w:tcW w:w="1440" w:type="dxa"/>
            <w:shd w:val="clear" w:color="auto" w:fill="FAFAFA"/>
            <w:vAlign w:val="center"/>
            <w:tcPrChange w:id="15851" w:author="Alexis Handford" w:date="2020-01-22T08:14:00Z">
              <w:tcPr>
                <w:tcW w:w="1440" w:type="dxa"/>
                <w:shd w:val="clear" w:color="auto" w:fill="FAFAFA"/>
              </w:tcPr>
            </w:tcPrChange>
          </w:tcPr>
          <w:p w14:paraId="374AFC3E" w14:textId="77777777" w:rsidR="00FF7E82" w:rsidRPr="00FF7E82" w:rsidRDefault="00FF7E82" w:rsidP="00FF7E82">
            <w:pPr>
              <w:rPr>
                <w:rFonts w:ascii="Open Sans Semibold" w:eastAsia="Open Sans" w:hAnsi="Open Sans Semibold" w:cs="Open Sans Semibold"/>
                <w:color w:val="FFFFFF"/>
                <w:sz w:val="16"/>
                <w:szCs w:val="16"/>
              </w:rPr>
            </w:pPr>
          </w:p>
        </w:tc>
        <w:tc>
          <w:tcPr>
            <w:tcW w:w="2520" w:type="dxa"/>
            <w:shd w:val="clear" w:color="auto" w:fill="FAFAFA"/>
            <w:vAlign w:val="center"/>
            <w:tcPrChange w:id="15852" w:author="Alexis Handford" w:date="2020-01-22T08:14:00Z">
              <w:tcPr>
                <w:tcW w:w="2520" w:type="dxa"/>
                <w:shd w:val="clear" w:color="auto" w:fill="FAFAFA"/>
              </w:tcPr>
            </w:tcPrChange>
          </w:tcPr>
          <w:p w14:paraId="52BBB0E3" w14:textId="77777777" w:rsidR="00FF7E82" w:rsidRPr="00FF7E82" w:rsidRDefault="00FF7E82" w:rsidP="00FF7E82">
            <w:pPr>
              <w:rPr>
                <w:rFonts w:ascii="Open Sans" w:eastAsia="Open Sans" w:hAnsi="Open Sans" w:cs="Times New Roman"/>
                <w:color w:val="404040"/>
                <w:sz w:val="16"/>
                <w:szCs w:val="16"/>
              </w:rPr>
            </w:pPr>
          </w:p>
        </w:tc>
        <w:tc>
          <w:tcPr>
            <w:tcW w:w="2052" w:type="dxa"/>
            <w:shd w:val="clear" w:color="auto" w:fill="FAFAFA"/>
            <w:vAlign w:val="center"/>
            <w:tcPrChange w:id="15853" w:author="Alexis Handford" w:date="2020-01-22T08:14:00Z">
              <w:tcPr>
                <w:tcW w:w="2052" w:type="dxa"/>
                <w:shd w:val="clear" w:color="auto" w:fill="FAFAFA"/>
              </w:tcPr>
            </w:tcPrChange>
          </w:tcPr>
          <w:p w14:paraId="057DD08E" w14:textId="77777777" w:rsidR="00FF7E82" w:rsidRPr="00FF7E82" w:rsidRDefault="00FF7E82" w:rsidP="00FF7E82">
            <w:pPr>
              <w:rPr>
                <w:rFonts w:ascii="Open Sans" w:eastAsia="Open Sans" w:hAnsi="Open Sans" w:cs="Times New Roman"/>
                <w:color w:val="404040"/>
                <w:sz w:val="16"/>
                <w:szCs w:val="16"/>
              </w:rPr>
            </w:pPr>
          </w:p>
        </w:tc>
        <w:tc>
          <w:tcPr>
            <w:tcW w:w="3888" w:type="dxa"/>
            <w:shd w:val="clear" w:color="auto" w:fill="FAFAFA"/>
            <w:vAlign w:val="center"/>
            <w:tcPrChange w:id="15854" w:author="Alexis Handford" w:date="2020-01-22T08:14:00Z">
              <w:tcPr>
                <w:tcW w:w="3888" w:type="dxa"/>
                <w:shd w:val="clear" w:color="auto" w:fill="FAFAFA"/>
              </w:tcPr>
            </w:tcPrChange>
          </w:tcPr>
          <w:p w14:paraId="46B69421" w14:textId="77777777" w:rsidR="00FF7E82" w:rsidRPr="00FF7E82" w:rsidRDefault="00FF7E82" w:rsidP="00FF7E82">
            <w:pPr>
              <w:rPr>
                <w:rFonts w:ascii="Open Sans" w:eastAsia="Open Sans" w:hAnsi="Open Sans" w:cs="Times New Roman"/>
                <w:noProof/>
                <w:color w:val="404040"/>
                <w:sz w:val="16"/>
                <w:szCs w:val="16"/>
              </w:rPr>
            </w:pPr>
          </w:p>
        </w:tc>
        <w:tc>
          <w:tcPr>
            <w:tcW w:w="270" w:type="dxa"/>
            <w:shd w:val="clear" w:color="auto" w:fill="FAFAFA"/>
            <w:tcPrChange w:id="15855" w:author="Alexis Handford" w:date="2020-01-22T08:14:00Z">
              <w:tcPr>
                <w:tcW w:w="0" w:type="auto"/>
              </w:tcPr>
            </w:tcPrChange>
          </w:tcPr>
          <w:p w14:paraId="655D86D5" w14:textId="77777777" w:rsidR="00FF7E82" w:rsidRPr="00FF7E82" w:rsidRDefault="00FF7E82" w:rsidP="00FF7E82">
            <w:pPr>
              <w:rPr>
                <w:rFonts w:ascii="Open Sans" w:eastAsia="Open Sans" w:hAnsi="Open Sans" w:cs="Times New Roman"/>
                <w:color w:val="404040"/>
                <w:sz w:val="16"/>
                <w:szCs w:val="16"/>
              </w:rPr>
            </w:pPr>
          </w:p>
        </w:tc>
      </w:tr>
      <w:tr w:rsidR="00FF7E82" w:rsidRPr="00FF7E82" w14:paraId="38A65706" w14:textId="77777777" w:rsidTr="51235A2F">
        <w:trPr>
          <w:cantSplit/>
          <w:trHeight w:val="801"/>
        </w:trPr>
        <w:tc>
          <w:tcPr>
            <w:tcW w:w="265" w:type="dxa"/>
            <w:shd w:val="clear" w:color="auto" w:fill="FAFAFA"/>
            <w:tcPrChange w:id="15856" w:author="Alexis Handford" w:date="2020-01-22T08:14:00Z">
              <w:tcPr>
                <w:tcW w:w="0" w:type="auto"/>
              </w:tcPr>
            </w:tcPrChange>
          </w:tcPr>
          <w:p w14:paraId="41A45B73" w14:textId="77777777" w:rsidR="00FF7E82" w:rsidRPr="00FF7E82" w:rsidRDefault="00FF7E82" w:rsidP="00FF7E82">
            <w:pPr>
              <w:spacing w:before="120" w:after="120"/>
              <w:rPr>
                <w:rFonts w:ascii="Open Sans" w:eastAsia="Open Sans" w:hAnsi="Open Sans" w:cs="Times New Roman"/>
                <w:color w:val="404040"/>
              </w:rPr>
            </w:pPr>
          </w:p>
        </w:tc>
        <w:tc>
          <w:tcPr>
            <w:tcW w:w="1440" w:type="dxa"/>
            <w:shd w:val="clear" w:color="auto" w:fill="11143F"/>
            <w:vAlign w:val="center"/>
            <w:tcPrChange w:id="15857" w:author="Alexis Handford" w:date="2020-01-22T08:14:00Z">
              <w:tcPr>
                <w:tcW w:w="1440" w:type="dxa"/>
                <w:shd w:val="clear" w:color="auto" w:fill="11143F"/>
              </w:tcPr>
            </w:tcPrChange>
          </w:tcPr>
          <w:p w14:paraId="59551268" w14:textId="77777777" w:rsidR="00FF7E82" w:rsidRPr="00FF7E82" w:rsidRDefault="00FF7E82" w:rsidP="00FF7E82">
            <w:pPr>
              <w:spacing w:before="120" w:after="120"/>
              <w:jc w:val="center"/>
              <w:rPr>
                <w:rFonts w:ascii="Open Sans Semibold" w:eastAsia="Open Sans" w:hAnsi="Open Sans Semibold" w:cs="Open Sans Semibold"/>
                <w:color w:val="FFFFFF"/>
                <w:sz w:val="28"/>
                <w:szCs w:val="28"/>
              </w:rPr>
            </w:pPr>
            <w:r w:rsidRPr="00FF7E82">
              <w:rPr>
                <w:rFonts w:ascii="Open Sans Semibold" w:eastAsia="Open Sans" w:hAnsi="Open Sans Semibold" w:cs="Open Sans Semibold"/>
                <w:color w:val="FFFFFF"/>
                <w:sz w:val="28"/>
                <w:szCs w:val="28"/>
              </w:rPr>
              <w:t>Step 2</w:t>
            </w:r>
          </w:p>
        </w:tc>
        <w:tc>
          <w:tcPr>
            <w:tcW w:w="8460" w:type="dxa"/>
            <w:gridSpan w:val="3"/>
            <w:shd w:val="clear" w:color="auto" w:fill="E5E5E5"/>
            <w:vAlign w:val="center"/>
            <w:tcPrChange w:id="15858" w:author="Alexis Handford" w:date="2020-01-22T08:14:00Z">
              <w:tcPr>
                <w:tcW w:w="8460" w:type="dxa"/>
                <w:gridSpan w:val="3"/>
                <w:shd w:val="clear" w:color="auto" w:fill="E5E5E5"/>
              </w:tcPr>
            </w:tcPrChange>
          </w:tcPr>
          <w:p w14:paraId="2FB0127F" w14:textId="3D65F389" w:rsidR="00FF7E82" w:rsidRPr="00FF7E82" w:rsidRDefault="00FF7E82" w:rsidP="00FF7E82">
            <w:pPr>
              <w:spacing w:before="120" w:after="120"/>
              <w:rPr>
                <w:rFonts w:ascii="Open Sans" w:eastAsia="Open Sans" w:hAnsi="Open Sans" w:cs="Times New Roman"/>
              </w:rPr>
            </w:pPr>
            <w:r w:rsidRPr="00FF7E82">
              <w:rPr>
                <w:rFonts w:ascii="Open Sans" w:eastAsia="Open Sans" w:hAnsi="Open Sans" w:cs="Times New Roman"/>
              </w:rPr>
              <w:t>Type the following command</w:t>
            </w:r>
            <w:ins w:id="15859" w:author="Chantelle Dubois Nishiyama" w:date="2020-02-19T23:17:00Z">
              <w:r w:rsidR="00231A17">
                <w:rPr>
                  <w:rFonts w:ascii="Open Sans" w:eastAsia="Open Sans" w:hAnsi="Open Sans" w:cs="Times New Roman"/>
                </w:rPr>
                <w:t>:</w:t>
              </w:r>
            </w:ins>
          </w:p>
          <w:p w14:paraId="10C26F80" w14:textId="77777777" w:rsidR="00FF7E82" w:rsidRPr="00FF7E82" w:rsidRDefault="00FF7E82" w:rsidP="00FF7E82">
            <w:pPr>
              <w:spacing w:before="120" w:after="120"/>
              <w:rPr>
                <w:rFonts w:ascii="Consolas" w:eastAsia="Open Sans" w:hAnsi="Consolas" w:cs="Times New Roman"/>
              </w:rPr>
            </w:pPr>
            <w:r w:rsidRPr="00FF7E82">
              <w:rPr>
                <w:rFonts w:ascii="Consolas" w:eastAsia="Open Sans" w:hAnsi="Consolas" w:cs="Times New Roman"/>
                <w:highlight w:val="lightGray"/>
              </w:rPr>
              <w:t>$git merge adding_file</w:t>
            </w:r>
          </w:p>
        </w:tc>
        <w:tc>
          <w:tcPr>
            <w:tcW w:w="270" w:type="dxa"/>
            <w:shd w:val="clear" w:color="auto" w:fill="FAFAFA"/>
            <w:tcPrChange w:id="15860" w:author="Alexis Handford" w:date="2020-01-22T08:14:00Z">
              <w:tcPr>
                <w:tcW w:w="0" w:type="auto"/>
              </w:tcPr>
            </w:tcPrChange>
          </w:tcPr>
          <w:p w14:paraId="0E3C416B" w14:textId="77777777" w:rsidR="00FF7E82" w:rsidRPr="00FF7E82" w:rsidRDefault="00FF7E82" w:rsidP="00FF7E82">
            <w:pPr>
              <w:spacing w:before="120" w:after="120"/>
              <w:rPr>
                <w:rFonts w:ascii="Open Sans" w:eastAsia="Open Sans" w:hAnsi="Open Sans" w:cs="Times New Roman"/>
                <w:color w:val="404040"/>
              </w:rPr>
            </w:pPr>
          </w:p>
        </w:tc>
      </w:tr>
      <w:tr w:rsidR="00FF7E82" w:rsidRPr="00FF7E82" w14:paraId="4C63CD26" w14:textId="77777777" w:rsidTr="51235A2F">
        <w:trPr>
          <w:cantSplit/>
        </w:trPr>
        <w:tc>
          <w:tcPr>
            <w:tcW w:w="265" w:type="dxa"/>
            <w:shd w:val="clear" w:color="auto" w:fill="FAFAFA"/>
            <w:tcPrChange w:id="15861" w:author="Alexis Handford" w:date="2020-01-22T08:14:00Z">
              <w:tcPr>
                <w:tcW w:w="0" w:type="auto"/>
              </w:tcPr>
            </w:tcPrChange>
          </w:tcPr>
          <w:p w14:paraId="60656103" w14:textId="77777777" w:rsidR="00FF7E82" w:rsidRPr="00FF7E82" w:rsidRDefault="00FF7E82" w:rsidP="00FF7E82">
            <w:pPr>
              <w:rPr>
                <w:rFonts w:ascii="Open Sans" w:eastAsia="Open Sans" w:hAnsi="Open Sans" w:cs="Times New Roman"/>
                <w:color w:val="404040"/>
                <w:sz w:val="16"/>
                <w:szCs w:val="16"/>
              </w:rPr>
            </w:pPr>
          </w:p>
        </w:tc>
        <w:tc>
          <w:tcPr>
            <w:tcW w:w="3960" w:type="dxa"/>
            <w:gridSpan w:val="2"/>
            <w:shd w:val="clear" w:color="auto" w:fill="FAFAFA"/>
            <w:vAlign w:val="center"/>
            <w:tcPrChange w:id="15862" w:author="Alexis Handford" w:date="2020-01-22T08:14:00Z">
              <w:tcPr>
                <w:tcW w:w="3960" w:type="dxa"/>
                <w:gridSpan w:val="2"/>
                <w:shd w:val="clear" w:color="auto" w:fill="FAFAFA"/>
              </w:tcPr>
            </w:tcPrChange>
          </w:tcPr>
          <w:p w14:paraId="2C479625" w14:textId="77777777" w:rsidR="00FF7E82" w:rsidRPr="00FF7E82" w:rsidRDefault="00FF7E82" w:rsidP="00FF7E82">
            <w:pPr>
              <w:rPr>
                <w:rFonts w:ascii="Open Sans" w:eastAsia="Open Sans" w:hAnsi="Open Sans" w:cs="Times New Roman"/>
                <w:color w:val="404040"/>
                <w:sz w:val="16"/>
                <w:szCs w:val="16"/>
              </w:rPr>
            </w:pPr>
          </w:p>
        </w:tc>
        <w:tc>
          <w:tcPr>
            <w:tcW w:w="2052" w:type="dxa"/>
            <w:shd w:val="clear" w:color="auto" w:fill="FAFAFA"/>
            <w:vAlign w:val="center"/>
            <w:tcPrChange w:id="15863" w:author="Alexis Handford" w:date="2020-01-22T08:14:00Z">
              <w:tcPr>
                <w:tcW w:w="2052" w:type="dxa"/>
                <w:shd w:val="clear" w:color="auto" w:fill="FAFAFA"/>
              </w:tcPr>
            </w:tcPrChange>
          </w:tcPr>
          <w:p w14:paraId="5157CC0D" w14:textId="77777777" w:rsidR="00FF7E82" w:rsidRPr="00FF7E82" w:rsidRDefault="00FF7E82" w:rsidP="00FF7E82">
            <w:pPr>
              <w:rPr>
                <w:rFonts w:ascii="Open Sans" w:eastAsia="Open Sans" w:hAnsi="Open Sans" w:cs="Times New Roman"/>
                <w:color w:val="404040"/>
                <w:sz w:val="16"/>
                <w:szCs w:val="16"/>
              </w:rPr>
            </w:pPr>
          </w:p>
        </w:tc>
        <w:tc>
          <w:tcPr>
            <w:tcW w:w="3888" w:type="dxa"/>
            <w:shd w:val="clear" w:color="auto" w:fill="FAFAFA"/>
            <w:vAlign w:val="center"/>
            <w:tcPrChange w:id="15864" w:author="Alexis Handford" w:date="2020-01-22T08:14:00Z">
              <w:tcPr>
                <w:tcW w:w="3888" w:type="dxa"/>
                <w:shd w:val="clear" w:color="auto" w:fill="FAFAFA"/>
              </w:tcPr>
            </w:tcPrChange>
          </w:tcPr>
          <w:p w14:paraId="303BFAEC" w14:textId="77777777" w:rsidR="00FF7E82" w:rsidRPr="00FF7E82" w:rsidRDefault="00FF7E82" w:rsidP="00FF7E82">
            <w:pPr>
              <w:rPr>
                <w:rFonts w:ascii="Open Sans" w:eastAsia="Open Sans" w:hAnsi="Open Sans" w:cs="Times New Roman"/>
                <w:color w:val="404040"/>
                <w:sz w:val="16"/>
                <w:szCs w:val="16"/>
              </w:rPr>
            </w:pPr>
          </w:p>
        </w:tc>
        <w:tc>
          <w:tcPr>
            <w:tcW w:w="270" w:type="dxa"/>
            <w:shd w:val="clear" w:color="auto" w:fill="FAFAFA"/>
            <w:tcPrChange w:id="15865" w:author="Alexis Handford" w:date="2020-01-22T08:14:00Z">
              <w:tcPr>
                <w:tcW w:w="0" w:type="auto"/>
              </w:tcPr>
            </w:tcPrChange>
          </w:tcPr>
          <w:p w14:paraId="0815EE4E" w14:textId="77777777" w:rsidR="00FF7E82" w:rsidRPr="00FF7E82" w:rsidRDefault="00FF7E82" w:rsidP="00FF7E82">
            <w:pPr>
              <w:rPr>
                <w:rFonts w:ascii="Open Sans" w:eastAsia="Open Sans" w:hAnsi="Open Sans" w:cs="Times New Roman"/>
                <w:color w:val="404040"/>
                <w:sz w:val="16"/>
                <w:szCs w:val="16"/>
              </w:rPr>
            </w:pPr>
          </w:p>
        </w:tc>
      </w:tr>
    </w:tbl>
    <w:p w14:paraId="2BC20818" w14:textId="77777777" w:rsidR="00FF7E82" w:rsidRPr="00FF7E82" w:rsidRDefault="00FF7E82" w:rsidP="00FF7E82">
      <w:pPr>
        <w:spacing w:after="0" w:line="240" w:lineRule="auto"/>
        <w:rPr>
          <w:rFonts w:ascii="Open Sans" w:eastAsia="Open Sans" w:hAnsi="Open Sans" w:cs="Times New Roman"/>
          <w:color w:val="404040"/>
        </w:rPr>
      </w:pPr>
    </w:p>
    <w:tbl>
      <w:tblPr>
        <w:tblStyle w:val="TableGrid12"/>
        <w:tblW w:w="10435" w:type="dxa"/>
        <w:tblBorders>
          <w:top w:val="single" w:sz="4" w:space="0" w:color="DBDBDB"/>
          <w:left w:val="single" w:sz="4" w:space="0" w:color="DBDBDB"/>
          <w:bottom w:val="single" w:sz="4" w:space="0" w:color="DBDBDB"/>
          <w:right w:val="single" w:sz="4" w:space="0" w:color="DBDBDB"/>
          <w:insideH w:val="none" w:sz="0" w:space="0" w:color="auto"/>
          <w:insideV w:val="none" w:sz="0" w:space="0" w:color="auto"/>
        </w:tblBorders>
        <w:tblLayout w:type="fixed"/>
        <w:tblCellMar>
          <w:left w:w="115" w:type="dxa"/>
          <w:right w:w="115" w:type="dxa"/>
        </w:tblCellMar>
        <w:tblLook w:val="04A0" w:firstRow="1" w:lastRow="0" w:firstColumn="1" w:lastColumn="0" w:noHBand="0" w:noVBand="1"/>
        <w:tblPrChange w:id="15866" w:author="Alicia Romero Lopez" w:date="2020-01-31T09:48:00Z">
          <w:tblPr>
            <w:tblStyle w:val="TableGrid12"/>
            <w:tblW w:w="10435" w:type="dxa"/>
            <w:tblBorders>
              <w:top w:val="single" w:sz="4" w:space="0" w:color="DBDBDB"/>
              <w:left w:val="single" w:sz="4" w:space="0" w:color="DBDBDB"/>
              <w:bottom w:val="single" w:sz="4" w:space="0" w:color="DBDBDB"/>
              <w:right w:val="single" w:sz="4" w:space="0" w:color="DBDBDB"/>
              <w:insideH w:val="none" w:sz="0" w:space="0" w:color="auto"/>
              <w:insideV w:val="none" w:sz="0" w:space="0" w:color="auto"/>
            </w:tblBorders>
            <w:tblLayout w:type="fixed"/>
            <w:tblCellMar>
              <w:left w:w="115" w:type="dxa"/>
              <w:right w:w="115" w:type="dxa"/>
            </w:tblCellMar>
            <w:tblLook w:val="04A0" w:firstRow="1" w:lastRow="0" w:firstColumn="1" w:lastColumn="0" w:noHBand="0" w:noVBand="1"/>
          </w:tblPr>
        </w:tblPrChange>
      </w:tblPr>
      <w:tblGrid>
        <w:gridCol w:w="265"/>
        <w:gridCol w:w="1440"/>
        <w:gridCol w:w="2520"/>
        <w:gridCol w:w="2052"/>
        <w:gridCol w:w="3888"/>
        <w:gridCol w:w="270"/>
        <w:tblGridChange w:id="15867">
          <w:tblGrid>
            <w:gridCol w:w="360"/>
            <w:gridCol w:w="360"/>
            <w:gridCol w:w="360"/>
            <w:gridCol w:w="360"/>
            <w:gridCol w:w="360"/>
            <w:gridCol w:w="360"/>
          </w:tblGrid>
        </w:tblGridChange>
      </w:tblGrid>
      <w:tr w:rsidR="00FF7E82" w:rsidRPr="00FF7E82" w14:paraId="6F5A0A64" w14:textId="77777777" w:rsidTr="51235A2F">
        <w:trPr>
          <w:cantSplit/>
        </w:trPr>
        <w:tc>
          <w:tcPr>
            <w:tcW w:w="10435" w:type="dxa"/>
            <w:gridSpan w:val="6"/>
            <w:shd w:val="clear" w:color="auto" w:fill="FAFAFA"/>
            <w:tcPrChange w:id="15868" w:author="Alicia Romero Lopez" w:date="2020-01-31T09:48:00Z">
              <w:tcPr>
                <w:tcW w:w="10435" w:type="dxa"/>
                <w:gridSpan w:val="6"/>
                <w:shd w:val="clear" w:color="auto" w:fill="FAFAFA"/>
              </w:tcPr>
            </w:tcPrChange>
          </w:tcPr>
          <w:p w14:paraId="4DBD39AA" w14:textId="77777777" w:rsidR="00FF7E82" w:rsidRPr="00FF7E82" w:rsidRDefault="00FF7E82" w:rsidP="00FF7E82">
            <w:pPr>
              <w:spacing w:before="120" w:after="120"/>
              <w:rPr>
                <w:rFonts w:ascii="Open Sans" w:eastAsia="Open Sans" w:hAnsi="Open Sans" w:cs="Times New Roman"/>
                <w:color w:val="404040"/>
              </w:rPr>
            </w:pPr>
            <w:r w:rsidRPr="00FF7E82">
              <w:rPr>
                <w:rFonts w:ascii="Open Sans Semibold" w:eastAsia="Open Sans" w:hAnsi="Open Sans Semibold" w:cs="Open Sans Semibold"/>
                <w:color w:val="11143F"/>
              </w:rPr>
              <w:t>Create a GitHub repository</w:t>
            </w:r>
          </w:p>
        </w:tc>
      </w:tr>
      <w:tr w:rsidR="00FF7E82" w:rsidRPr="00FF7E82" w14:paraId="24F54643" w14:textId="77777777" w:rsidTr="51235A2F">
        <w:trPr>
          <w:cantSplit/>
          <w:trHeight w:val="837"/>
        </w:trPr>
        <w:tc>
          <w:tcPr>
            <w:tcW w:w="265" w:type="dxa"/>
            <w:shd w:val="clear" w:color="auto" w:fill="FAFAFA"/>
            <w:tcPrChange w:id="15869" w:author="Alexis Handford" w:date="2020-01-22T08:14:00Z">
              <w:tcPr>
                <w:tcW w:w="0" w:type="auto"/>
              </w:tcPr>
            </w:tcPrChange>
          </w:tcPr>
          <w:p w14:paraId="6C4DA426" w14:textId="77777777" w:rsidR="00FF7E82" w:rsidRPr="00FF7E82" w:rsidRDefault="00FF7E82" w:rsidP="00FF7E82">
            <w:pPr>
              <w:spacing w:before="120" w:after="120"/>
              <w:rPr>
                <w:rFonts w:ascii="Open Sans" w:eastAsia="Open Sans" w:hAnsi="Open Sans" w:cs="Times New Roman"/>
                <w:color w:val="404040"/>
              </w:rPr>
            </w:pPr>
          </w:p>
        </w:tc>
        <w:tc>
          <w:tcPr>
            <w:tcW w:w="1440" w:type="dxa"/>
            <w:shd w:val="clear" w:color="auto" w:fill="11143F"/>
            <w:vAlign w:val="center"/>
            <w:tcPrChange w:id="15870" w:author="Alexis Handford" w:date="2020-01-22T08:14:00Z">
              <w:tcPr>
                <w:tcW w:w="1440" w:type="dxa"/>
                <w:shd w:val="clear" w:color="auto" w:fill="11143F"/>
              </w:tcPr>
            </w:tcPrChange>
          </w:tcPr>
          <w:p w14:paraId="799F2F86" w14:textId="77777777" w:rsidR="00FF7E82" w:rsidRPr="00FF7E82" w:rsidRDefault="00FF7E82" w:rsidP="00FF7E82">
            <w:pPr>
              <w:spacing w:before="120" w:after="120"/>
              <w:jc w:val="center"/>
              <w:rPr>
                <w:rFonts w:ascii="Open Sans Semibold" w:eastAsia="Open Sans" w:hAnsi="Open Sans Semibold" w:cs="Open Sans Semibold"/>
                <w:color w:val="FFFFFF"/>
                <w:sz w:val="28"/>
                <w:szCs w:val="28"/>
              </w:rPr>
            </w:pPr>
            <w:r w:rsidRPr="00FF7E82">
              <w:rPr>
                <w:rFonts w:ascii="Open Sans Semibold" w:eastAsia="Open Sans" w:hAnsi="Open Sans Semibold" w:cs="Open Sans Semibold"/>
                <w:color w:val="FFFFFF"/>
                <w:sz w:val="28"/>
                <w:szCs w:val="28"/>
              </w:rPr>
              <w:t>Step 1</w:t>
            </w:r>
          </w:p>
        </w:tc>
        <w:tc>
          <w:tcPr>
            <w:tcW w:w="8460" w:type="dxa"/>
            <w:gridSpan w:val="3"/>
            <w:shd w:val="clear" w:color="auto" w:fill="E5E5E5"/>
            <w:vAlign w:val="center"/>
            <w:tcPrChange w:id="15871" w:author="Alexis Handford" w:date="2020-01-22T08:14:00Z">
              <w:tcPr>
                <w:tcW w:w="8460" w:type="dxa"/>
                <w:gridSpan w:val="3"/>
                <w:shd w:val="clear" w:color="auto" w:fill="E5E5E5"/>
              </w:tcPr>
            </w:tcPrChange>
          </w:tcPr>
          <w:p w14:paraId="6AEF3345" w14:textId="66EA8AF3" w:rsidR="00FF7E82" w:rsidRPr="00FF7E82" w:rsidRDefault="00FF7E82" w:rsidP="00FF7E82">
            <w:pPr>
              <w:spacing w:before="120" w:after="120"/>
              <w:rPr>
                <w:rFonts w:ascii="Open Sans" w:eastAsia="Open Sans" w:hAnsi="Open Sans" w:cs="Times New Roman"/>
              </w:rPr>
            </w:pPr>
            <w:r w:rsidRPr="00FF7E82">
              <w:rPr>
                <w:rFonts w:ascii="Open Sans" w:eastAsia="Open Sans" w:hAnsi="Open Sans" w:cs="Times New Roman"/>
              </w:rPr>
              <w:t xml:space="preserve">Create an account at </w:t>
            </w:r>
            <w:ins w:id="15872" w:author="Chantelle Dubois Nishiyama" w:date="2020-02-19T23:17:00Z">
              <w:r w:rsidR="00231A17">
                <w:rPr>
                  <w:rFonts w:ascii="Open Sans" w:eastAsia="Open Sans" w:hAnsi="Open Sans" w:cs="Times New Roman"/>
                </w:rPr>
                <w:t>G</w:t>
              </w:r>
            </w:ins>
            <w:del w:id="15873" w:author="Chantelle Dubois Nishiyama" w:date="2020-02-19T23:17:00Z">
              <w:r w:rsidRPr="00FF7E82" w:rsidDel="00231A17">
                <w:rPr>
                  <w:rFonts w:ascii="Open Sans" w:eastAsia="Open Sans" w:hAnsi="Open Sans" w:cs="Times New Roman"/>
                </w:rPr>
                <w:delText>g</w:delText>
              </w:r>
            </w:del>
            <w:r w:rsidRPr="00FF7E82">
              <w:rPr>
                <w:rFonts w:ascii="Open Sans" w:eastAsia="Open Sans" w:hAnsi="Open Sans" w:cs="Times New Roman"/>
              </w:rPr>
              <w:t>ithub</w:t>
            </w:r>
            <w:ins w:id="15874" w:author="Chantelle Dubois Nishiyama" w:date="2020-02-19T23:17:00Z">
              <w:r w:rsidR="00231A17">
                <w:rPr>
                  <w:rFonts w:ascii="Open Sans" w:eastAsia="Open Sans" w:hAnsi="Open Sans" w:cs="Times New Roman"/>
                </w:rPr>
                <w:t>:</w:t>
              </w:r>
            </w:ins>
          </w:p>
          <w:p w14:paraId="758EC730" w14:textId="77777777" w:rsidR="00FF7E82" w:rsidRPr="00FF7E82" w:rsidRDefault="00FF7E82" w:rsidP="00FF7E82">
            <w:pPr>
              <w:spacing w:before="120" w:after="120"/>
              <w:rPr>
                <w:rFonts w:ascii="Open Sans" w:eastAsia="Open Sans" w:hAnsi="Open Sans" w:cs="Times New Roman"/>
                <w:color w:val="000000"/>
              </w:rPr>
            </w:pPr>
            <w:r w:rsidRPr="00FF7E82">
              <w:rPr>
                <w:rFonts w:ascii="Open Sans" w:eastAsia="Open Sans" w:hAnsi="Open Sans" w:cs="Times New Roman"/>
                <w:color w:val="000000"/>
              </w:rPr>
              <w:t xml:space="preserve">Link: </w:t>
            </w:r>
            <w:r w:rsidRPr="00FF7E82">
              <w:rPr>
                <w:rFonts w:ascii="Open Sans" w:eastAsia="Open Sans" w:hAnsi="Open Sans" w:cs="Times New Roman"/>
                <w:color w:val="0070C0"/>
                <w:u w:val="single"/>
              </w:rPr>
              <w:t>www.github.com</w:t>
            </w:r>
          </w:p>
          <w:p w14:paraId="017C76A6" w14:textId="77777777" w:rsidR="00FF7E82" w:rsidRPr="00FF7E82" w:rsidRDefault="00FF7E82" w:rsidP="00FF7E82">
            <w:pPr>
              <w:spacing w:before="120" w:after="120"/>
              <w:rPr>
                <w:rFonts w:ascii="Open Sans" w:eastAsia="Open Sans" w:hAnsi="Open Sans" w:cs="Times New Roman"/>
                <w:color w:val="404040"/>
              </w:rPr>
            </w:pPr>
          </w:p>
        </w:tc>
        <w:tc>
          <w:tcPr>
            <w:tcW w:w="270" w:type="dxa"/>
            <w:shd w:val="clear" w:color="auto" w:fill="FAFAFA"/>
            <w:tcPrChange w:id="15875" w:author="Alexis Handford" w:date="2020-01-22T08:14:00Z">
              <w:tcPr>
                <w:tcW w:w="0" w:type="auto"/>
              </w:tcPr>
            </w:tcPrChange>
          </w:tcPr>
          <w:p w14:paraId="1EE07BAC" w14:textId="77777777" w:rsidR="00FF7E82" w:rsidRPr="00FF7E82" w:rsidRDefault="00FF7E82" w:rsidP="00FF7E82">
            <w:pPr>
              <w:spacing w:before="120" w:after="120"/>
              <w:rPr>
                <w:rFonts w:ascii="Open Sans" w:eastAsia="Open Sans" w:hAnsi="Open Sans" w:cs="Times New Roman"/>
                <w:color w:val="404040"/>
              </w:rPr>
            </w:pPr>
          </w:p>
        </w:tc>
      </w:tr>
      <w:tr w:rsidR="00FF7E82" w:rsidRPr="00FF7E82" w14:paraId="5FE613C8" w14:textId="77777777" w:rsidTr="51235A2F">
        <w:trPr>
          <w:cantSplit/>
          <w:trHeight w:val="20"/>
        </w:trPr>
        <w:tc>
          <w:tcPr>
            <w:tcW w:w="265" w:type="dxa"/>
            <w:shd w:val="clear" w:color="auto" w:fill="FAFAFA"/>
            <w:tcPrChange w:id="15876" w:author="Alexis Handford" w:date="2020-01-22T08:14:00Z">
              <w:tcPr>
                <w:tcW w:w="0" w:type="auto"/>
              </w:tcPr>
            </w:tcPrChange>
          </w:tcPr>
          <w:p w14:paraId="70952FF9" w14:textId="77777777" w:rsidR="00FF7E82" w:rsidRPr="00FF7E82" w:rsidRDefault="00FF7E82" w:rsidP="00FF7E82">
            <w:pPr>
              <w:rPr>
                <w:rFonts w:ascii="Open Sans" w:eastAsia="Open Sans" w:hAnsi="Open Sans" w:cs="Times New Roman"/>
                <w:color w:val="404040"/>
                <w:sz w:val="16"/>
                <w:szCs w:val="16"/>
              </w:rPr>
            </w:pPr>
          </w:p>
        </w:tc>
        <w:tc>
          <w:tcPr>
            <w:tcW w:w="1440" w:type="dxa"/>
            <w:shd w:val="clear" w:color="auto" w:fill="FAFAFA"/>
            <w:vAlign w:val="center"/>
            <w:tcPrChange w:id="15877" w:author="Alexis Handford" w:date="2020-01-22T08:14:00Z">
              <w:tcPr>
                <w:tcW w:w="1440" w:type="dxa"/>
                <w:shd w:val="clear" w:color="auto" w:fill="FAFAFA"/>
              </w:tcPr>
            </w:tcPrChange>
          </w:tcPr>
          <w:p w14:paraId="265E4B6C" w14:textId="77777777" w:rsidR="00FF7E82" w:rsidRPr="00FF7E82" w:rsidRDefault="00FF7E82" w:rsidP="00FF7E82">
            <w:pPr>
              <w:rPr>
                <w:rFonts w:ascii="Open Sans Semibold" w:eastAsia="Open Sans" w:hAnsi="Open Sans Semibold" w:cs="Open Sans Semibold"/>
                <w:color w:val="FFFFFF"/>
                <w:sz w:val="16"/>
                <w:szCs w:val="16"/>
              </w:rPr>
            </w:pPr>
          </w:p>
        </w:tc>
        <w:tc>
          <w:tcPr>
            <w:tcW w:w="2520" w:type="dxa"/>
            <w:shd w:val="clear" w:color="auto" w:fill="FAFAFA"/>
            <w:vAlign w:val="center"/>
            <w:tcPrChange w:id="15878" w:author="Alexis Handford" w:date="2020-01-22T08:14:00Z">
              <w:tcPr>
                <w:tcW w:w="2520" w:type="dxa"/>
                <w:shd w:val="clear" w:color="auto" w:fill="FAFAFA"/>
              </w:tcPr>
            </w:tcPrChange>
          </w:tcPr>
          <w:p w14:paraId="0A8035F2" w14:textId="77777777" w:rsidR="00FF7E82" w:rsidRPr="00FF7E82" w:rsidRDefault="00FF7E82" w:rsidP="00FF7E82">
            <w:pPr>
              <w:rPr>
                <w:rFonts w:ascii="Open Sans" w:eastAsia="Open Sans" w:hAnsi="Open Sans" w:cs="Times New Roman"/>
                <w:color w:val="404040"/>
                <w:sz w:val="16"/>
                <w:szCs w:val="16"/>
              </w:rPr>
            </w:pPr>
          </w:p>
        </w:tc>
        <w:tc>
          <w:tcPr>
            <w:tcW w:w="2052" w:type="dxa"/>
            <w:shd w:val="clear" w:color="auto" w:fill="FAFAFA"/>
            <w:vAlign w:val="center"/>
            <w:tcPrChange w:id="15879" w:author="Alexis Handford" w:date="2020-01-22T08:14:00Z">
              <w:tcPr>
                <w:tcW w:w="2052" w:type="dxa"/>
                <w:shd w:val="clear" w:color="auto" w:fill="FAFAFA"/>
              </w:tcPr>
            </w:tcPrChange>
          </w:tcPr>
          <w:p w14:paraId="73A231DE" w14:textId="77777777" w:rsidR="00FF7E82" w:rsidRPr="00FF7E82" w:rsidRDefault="00FF7E82" w:rsidP="00FF7E82">
            <w:pPr>
              <w:rPr>
                <w:rFonts w:ascii="Open Sans" w:eastAsia="Open Sans" w:hAnsi="Open Sans" w:cs="Times New Roman"/>
                <w:color w:val="404040"/>
                <w:sz w:val="16"/>
                <w:szCs w:val="16"/>
              </w:rPr>
            </w:pPr>
          </w:p>
        </w:tc>
        <w:tc>
          <w:tcPr>
            <w:tcW w:w="3888" w:type="dxa"/>
            <w:shd w:val="clear" w:color="auto" w:fill="FAFAFA"/>
            <w:vAlign w:val="center"/>
            <w:tcPrChange w:id="15880" w:author="Alexis Handford" w:date="2020-01-22T08:14:00Z">
              <w:tcPr>
                <w:tcW w:w="3888" w:type="dxa"/>
                <w:shd w:val="clear" w:color="auto" w:fill="FAFAFA"/>
              </w:tcPr>
            </w:tcPrChange>
          </w:tcPr>
          <w:p w14:paraId="30601141" w14:textId="77777777" w:rsidR="00FF7E82" w:rsidRPr="00FF7E82" w:rsidRDefault="00FF7E82" w:rsidP="00FF7E82">
            <w:pPr>
              <w:rPr>
                <w:rFonts w:ascii="Open Sans" w:eastAsia="Open Sans" w:hAnsi="Open Sans" w:cs="Times New Roman"/>
                <w:noProof/>
                <w:color w:val="404040"/>
                <w:sz w:val="16"/>
                <w:szCs w:val="16"/>
              </w:rPr>
            </w:pPr>
          </w:p>
        </w:tc>
        <w:tc>
          <w:tcPr>
            <w:tcW w:w="270" w:type="dxa"/>
            <w:shd w:val="clear" w:color="auto" w:fill="FAFAFA"/>
            <w:tcPrChange w:id="15881" w:author="Alexis Handford" w:date="2020-01-22T08:14:00Z">
              <w:tcPr>
                <w:tcW w:w="0" w:type="auto"/>
              </w:tcPr>
            </w:tcPrChange>
          </w:tcPr>
          <w:p w14:paraId="7082AAF9" w14:textId="77777777" w:rsidR="00FF7E82" w:rsidRPr="00FF7E82" w:rsidRDefault="00FF7E82" w:rsidP="00FF7E82">
            <w:pPr>
              <w:rPr>
                <w:rFonts w:ascii="Open Sans" w:eastAsia="Open Sans" w:hAnsi="Open Sans" w:cs="Times New Roman"/>
                <w:color w:val="404040"/>
                <w:sz w:val="16"/>
                <w:szCs w:val="16"/>
              </w:rPr>
            </w:pPr>
          </w:p>
        </w:tc>
      </w:tr>
      <w:tr w:rsidR="00FF7E82" w:rsidRPr="00FF7E82" w14:paraId="1D44F2E2" w14:textId="77777777" w:rsidTr="51235A2F">
        <w:trPr>
          <w:cantSplit/>
          <w:trHeight w:val="801"/>
        </w:trPr>
        <w:tc>
          <w:tcPr>
            <w:tcW w:w="265" w:type="dxa"/>
            <w:shd w:val="clear" w:color="auto" w:fill="FAFAFA"/>
            <w:tcPrChange w:id="15882" w:author="Alexis Handford" w:date="2020-01-22T08:14:00Z">
              <w:tcPr>
                <w:tcW w:w="0" w:type="auto"/>
              </w:tcPr>
            </w:tcPrChange>
          </w:tcPr>
          <w:p w14:paraId="1891CD47" w14:textId="77777777" w:rsidR="00FF7E82" w:rsidRPr="00FF7E82" w:rsidRDefault="00FF7E82" w:rsidP="00FF7E82">
            <w:pPr>
              <w:spacing w:before="120" w:after="120"/>
              <w:rPr>
                <w:rFonts w:ascii="Open Sans" w:eastAsia="Open Sans" w:hAnsi="Open Sans" w:cs="Times New Roman"/>
                <w:color w:val="404040"/>
              </w:rPr>
            </w:pPr>
          </w:p>
        </w:tc>
        <w:tc>
          <w:tcPr>
            <w:tcW w:w="1440" w:type="dxa"/>
            <w:shd w:val="clear" w:color="auto" w:fill="11143F"/>
            <w:vAlign w:val="center"/>
            <w:tcPrChange w:id="15883" w:author="Alexis Handford" w:date="2020-01-22T08:14:00Z">
              <w:tcPr>
                <w:tcW w:w="1440" w:type="dxa"/>
                <w:shd w:val="clear" w:color="auto" w:fill="11143F"/>
              </w:tcPr>
            </w:tcPrChange>
          </w:tcPr>
          <w:p w14:paraId="2C7CECAB" w14:textId="77777777" w:rsidR="00FF7E82" w:rsidRPr="00FF7E82" w:rsidRDefault="00FF7E82" w:rsidP="00FF7E82">
            <w:pPr>
              <w:spacing w:before="120" w:after="120"/>
              <w:jc w:val="center"/>
              <w:rPr>
                <w:rFonts w:ascii="Open Sans Semibold" w:eastAsia="Open Sans" w:hAnsi="Open Sans Semibold" w:cs="Open Sans Semibold"/>
                <w:color w:val="FFFFFF"/>
                <w:sz w:val="28"/>
                <w:szCs w:val="28"/>
              </w:rPr>
            </w:pPr>
            <w:r w:rsidRPr="00FF7E82">
              <w:rPr>
                <w:rFonts w:ascii="Open Sans Semibold" w:eastAsia="Open Sans" w:hAnsi="Open Sans Semibold" w:cs="Open Sans Semibold"/>
                <w:color w:val="FFFFFF"/>
                <w:sz w:val="28"/>
                <w:szCs w:val="28"/>
              </w:rPr>
              <w:t>Step 2</w:t>
            </w:r>
          </w:p>
        </w:tc>
        <w:tc>
          <w:tcPr>
            <w:tcW w:w="8460" w:type="dxa"/>
            <w:gridSpan w:val="3"/>
            <w:shd w:val="clear" w:color="auto" w:fill="E5E5E5"/>
            <w:vAlign w:val="center"/>
            <w:tcPrChange w:id="15884" w:author="Alexis Handford" w:date="2020-01-22T08:14:00Z">
              <w:tcPr>
                <w:tcW w:w="8460" w:type="dxa"/>
                <w:gridSpan w:val="3"/>
                <w:shd w:val="clear" w:color="auto" w:fill="E5E5E5"/>
              </w:tcPr>
            </w:tcPrChange>
          </w:tcPr>
          <w:p w14:paraId="4F9027B9" w14:textId="147E123A" w:rsidR="00FF7E82" w:rsidRDefault="00FF7E82" w:rsidP="00FF7E82">
            <w:pPr>
              <w:spacing w:before="120" w:after="120"/>
              <w:rPr>
                <w:ins w:id="15885" w:author="RoboGarden Team" w:date="2020-02-07T12:08:00Z"/>
                <w:rFonts w:ascii="Open Sans" w:eastAsia="Open Sans" w:hAnsi="Open Sans" w:cs="Times New Roman"/>
              </w:rPr>
            </w:pPr>
            <w:r w:rsidRPr="00FF7E82">
              <w:rPr>
                <w:rFonts w:ascii="Open Sans" w:eastAsia="Open Sans" w:hAnsi="Open Sans" w:cs="Times New Roman"/>
              </w:rPr>
              <w:t>Click on the’+’ sign on the top right corner of the GitHub home page and select New Repository</w:t>
            </w:r>
            <w:ins w:id="15886" w:author="Chantelle Dubois Nishiyama" w:date="2020-02-19T23:18:00Z">
              <w:r w:rsidR="00231A17">
                <w:rPr>
                  <w:rFonts w:ascii="Open Sans" w:eastAsia="Open Sans" w:hAnsi="Open Sans" w:cs="Times New Roman"/>
                </w:rPr>
                <w:t>:</w:t>
              </w:r>
            </w:ins>
          </w:p>
          <w:p w14:paraId="7981C8E6" w14:textId="56E72742" w:rsidR="00485865" w:rsidRDefault="00485865" w:rsidP="00FF7E82">
            <w:pPr>
              <w:spacing w:before="120" w:after="120"/>
              <w:rPr>
                <w:ins w:id="15887" w:author="RoboGarden Team" w:date="2020-02-07T12:08:00Z"/>
                <w:rFonts w:ascii="Open Sans" w:eastAsia="Open Sans" w:hAnsi="Open Sans" w:cs="Times New Roman"/>
              </w:rPr>
            </w:pPr>
          </w:p>
          <w:p w14:paraId="21F12A91" w14:textId="77777777" w:rsidR="00485865" w:rsidRDefault="00485865" w:rsidP="00485865">
            <w:pPr>
              <w:pStyle w:val="NoSpacing"/>
              <w:rPr>
                <w:ins w:id="15888" w:author="RoboGarden Team" w:date="2020-02-07T12:08:00Z"/>
              </w:rPr>
            </w:pPr>
            <w:ins w:id="15889" w:author="RoboGarden Team" w:date="2020-02-07T12:08:00Z">
              <w:r>
                <w:rPr>
                  <w:color w:val="404040"/>
                </w:rPr>
                <w:t xml:space="preserve">Citation: RoboGarden Course Resources </w:t>
              </w:r>
              <w:r w:rsidRPr="00E06DF7">
                <w:t>Copyright 2019</w:t>
              </w:r>
            </w:ins>
          </w:p>
          <w:p w14:paraId="7CDA024A" w14:textId="77777777" w:rsidR="00485865" w:rsidRPr="00FF7E82" w:rsidRDefault="00485865" w:rsidP="00FF7E82">
            <w:pPr>
              <w:spacing w:before="120" w:after="120"/>
              <w:rPr>
                <w:rFonts w:ascii="Open Sans" w:eastAsia="Open Sans" w:hAnsi="Open Sans" w:cs="Times New Roman"/>
              </w:rPr>
            </w:pPr>
          </w:p>
          <w:p w14:paraId="6850C89C" w14:textId="77777777" w:rsidR="00FF7E82" w:rsidRPr="00FF7E82" w:rsidRDefault="00FF7E82" w:rsidP="00FF7E82">
            <w:pPr>
              <w:spacing w:before="120" w:after="120"/>
              <w:rPr>
                <w:rFonts w:ascii="Open Sans" w:eastAsia="Open Sans" w:hAnsi="Open Sans" w:cs="Times New Roman"/>
                <w:color w:val="404040"/>
              </w:rPr>
            </w:pPr>
            <w:r w:rsidRPr="00FF7E82">
              <w:rPr>
                <w:rFonts w:ascii="Open Sans" w:eastAsia="Open Sans" w:hAnsi="Open Sans" w:cs="Times New Roman"/>
                <w:noProof/>
                <w:color w:val="404040"/>
              </w:rPr>
              <w:drawing>
                <wp:inline distT="0" distB="0" distL="0" distR="0" wp14:anchorId="01981AB6" wp14:editId="4345758F">
                  <wp:extent cx="5226050" cy="2171700"/>
                  <wp:effectExtent l="0" t="0" r="0" b="0"/>
                  <wp:docPr id="480" name="Picture 3">
                    <a:extLst xmlns:a="http://schemas.openxmlformats.org/drawingml/2006/main">
                      <a:ext uri="{FF2B5EF4-FFF2-40B4-BE49-F238E27FC236}">
                        <a16:creationId xmlns:a16="http://schemas.microsoft.com/office/drawing/2014/main" xmlns:w16se="http://schemas.microsoft.com/office/word/2015/wordml/symex" xmlns:w="http://schemas.openxmlformats.org/wordprocessingml/2006/main" xmlns:w10="urn:schemas-microsoft-com:office:word" xmlns:v="urn:schemas-microsoft-com:vml" xmlns:o="urn:schemas-microsoft-com:office:office" xmlns:cx1="http://schemas.microsoft.com/office/drawing/2015/9/8/chartex" xmlns:cx="http://schemas.microsoft.com/office/drawing/2014/chartex" xmlns="" id="{899EB8BB-38DC-48D3-8F17-C7B2B63EA12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xmlns:w16se="http://schemas.microsoft.com/office/word/2015/wordml/symex" xmlns:w="http://schemas.openxmlformats.org/wordprocessingml/2006/main" xmlns:w10="urn:schemas-microsoft-com:office:word" xmlns:v="urn:schemas-microsoft-com:vml" xmlns:o="urn:schemas-microsoft-com:office:office" xmlns:cx1="http://schemas.microsoft.com/office/drawing/2015/9/8/chartex" xmlns:cx="http://schemas.microsoft.com/office/drawing/2014/chartex" xmlns="" id="{899EB8BB-38DC-48D3-8F17-C7B2B63EA126}"/>
                              </a:ext>
                            </a:extLst>
                          </pic:cNvPr>
                          <pic:cNvPicPr>
                            <a:picLocks noChangeAspect="1"/>
                          </pic:cNvPicPr>
                        </pic:nvPicPr>
                        <pic:blipFill>
                          <a:blip r:embed="rId126">
                            <a:lum/>
                            <a:alphaModFix/>
                          </a:blip>
                          <a:srcRect/>
                          <a:stretch>
                            <a:fillRect/>
                          </a:stretch>
                        </pic:blipFill>
                        <pic:spPr>
                          <a:xfrm>
                            <a:off x="0" y="0"/>
                            <a:ext cx="5226050" cy="2171700"/>
                          </a:xfrm>
                          <a:prstGeom prst="rect">
                            <a:avLst/>
                          </a:prstGeom>
                          <a:noFill/>
                          <a:ln>
                            <a:noFill/>
                          </a:ln>
                        </pic:spPr>
                      </pic:pic>
                    </a:graphicData>
                  </a:graphic>
                </wp:inline>
              </w:drawing>
            </w:r>
          </w:p>
        </w:tc>
        <w:tc>
          <w:tcPr>
            <w:tcW w:w="270" w:type="dxa"/>
            <w:shd w:val="clear" w:color="auto" w:fill="FAFAFA"/>
            <w:tcPrChange w:id="15890" w:author="Alexis Handford" w:date="2020-01-22T08:14:00Z">
              <w:tcPr>
                <w:tcW w:w="0" w:type="auto"/>
              </w:tcPr>
            </w:tcPrChange>
          </w:tcPr>
          <w:p w14:paraId="7E2CF1CB" w14:textId="77777777" w:rsidR="00FF7E82" w:rsidRPr="00FF7E82" w:rsidRDefault="00FF7E82" w:rsidP="00FF7E82">
            <w:pPr>
              <w:spacing w:before="120" w:after="120"/>
              <w:rPr>
                <w:rFonts w:ascii="Open Sans" w:eastAsia="Open Sans" w:hAnsi="Open Sans" w:cs="Times New Roman"/>
                <w:color w:val="404040"/>
              </w:rPr>
            </w:pPr>
          </w:p>
        </w:tc>
      </w:tr>
      <w:tr w:rsidR="00FF7E82" w:rsidRPr="00FF7E82" w14:paraId="31E821AF" w14:textId="77777777" w:rsidTr="51235A2F">
        <w:trPr>
          <w:cantSplit/>
          <w:trHeight w:val="87"/>
        </w:trPr>
        <w:tc>
          <w:tcPr>
            <w:tcW w:w="265" w:type="dxa"/>
            <w:shd w:val="clear" w:color="auto" w:fill="FAFAFA"/>
            <w:tcPrChange w:id="15891" w:author="Alexis Handford" w:date="2020-01-22T08:14:00Z">
              <w:tcPr>
                <w:tcW w:w="0" w:type="auto"/>
              </w:tcPr>
            </w:tcPrChange>
          </w:tcPr>
          <w:p w14:paraId="79267E92" w14:textId="77777777" w:rsidR="00FF7E82" w:rsidRPr="00FF7E82" w:rsidRDefault="00FF7E82" w:rsidP="00FF7E82">
            <w:pPr>
              <w:rPr>
                <w:rFonts w:ascii="Open Sans" w:eastAsia="Open Sans" w:hAnsi="Open Sans" w:cs="Times New Roman"/>
                <w:color w:val="404040"/>
                <w:sz w:val="16"/>
                <w:szCs w:val="16"/>
              </w:rPr>
            </w:pPr>
          </w:p>
        </w:tc>
        <w:tc>
          <w:tcPr>
            <w:tcW w:w="3960" w:type="dxa"/>
            <w:gridSpan w:val="2"/>
            <w:shd w:val="clear" w:color="auto" w:fill="FAFAFA"/>
            <w:vAlign w:val="center"/>
            <w:tcPrChange w:id="15892" w:author="Alexis Handford" w:date="2020-01-22T08:14:00Z">
              <w:tcPr>
                <w:tcW w:w="3960" w:type="dxa"/>
                <w:gridSpan w:val="2"/>
                <w:shd w:val="clear" w:color="auto" w:fill="FAFAFA"/>
              </w:tcPr>
            </w:tcPrChange>
          </w:tcPr>
          <w:p w14:paraId="54D2A943" w14:textId="77777777" w:rsidR="00FF7E82" w:rsidRPr="00FF7E82" w:rsidRDefault="00FF7E82" w:rsidP="00FF7E82">
            <w:pPr>
              <w:rPr>
                <w:rFonts w:ascii="Open Sans Semibold" w:eastAsia="Open Sans" w:hAnsi="Open Sans Semibold" w:cs="Open Sans Semibold"/>
                <w:color w:val="FFFFFF"/>
                <w:sz w:val="16"/>
                <w:szCs w:val="16"/>
              </w:rPr>
            </w:pPr>
          </w:p>
        </w:tc>
        <w:tc>
          <w:tcPr>
            <w:tcW w:w="2052" w:type="dxa"/>
            <w:shd w:val="clear" w:color="auto" w:fill="FAFAFA"/>
            <w:vAlign w:val="center"/>
            <w:tcPrChange w:id="15893" w:author="Alexis Handford" w:date="2020-01-22T08:14:00Z">
              <w:tcPr>
                <w:tcW w:w="2052" w:type="dxa"/>
                <w:shd w:val="clear" w:color="auto" w:fill="FAFAFA"/>
              </w:tcPr>
            </w:tcPrChange>
          </w:tcPr>
          <w:p w14:paraId="30B463DB" w14:textId="77777777" w:rsidR="00FF7E82" w:rsidRPr="00FF7E82" w:rsidRDefault="00FF7E82" w:rsidP="00FF7E82">
            <w:pPr>
              <w:rPr>
                <w:rFonts w:ascii="Open Sans" w:eastAsia="Open Sans" w:hAnsi="Open Sans" w:cs="Times New Roman"/>
                <w:color w:val="404040"/>
                <w:sz w:val="16"/>
                <w:szCs w:val="16"/>
              </w:rPr>
            </w:pPr>
          </w:p>
        </w:tc>
        <w:tc>
          <w:tcPr>
            <w:tcW w:w="3888" w:type="dxa"/>
            <w:shd w:val="clear" w:color="auto" w:fill="FAFAFA"/>
            <w:vAlign w:val="center"/>
            <w:tcPrChange w:id="15894" w:author="Alexis Handford" w:date="2020-01-22T08:14:00Z">
              <w:tcPr>
                <w:tcW w:w="3888" w:type="dxa"/>
                <w:shd w:val="clear" w:color="auto" w:fill="FAFAFA"/>
              </w:tcPr>
            </w:tcPrChange>
          </w:tcPr>
          <w:p w14:paraId="13678D59" w14:textId="77777777" w:rsidR="00FF7E82" w:rsidRPr="00FF7E82" w:rsidRDefault="00FF7E82" w:rsidP="00FF7E82">
            <w:pPr>
              <w:rPr>
                <w:rFonts w:ascii="Open Sans" w:eastAsia="Open Sans" w:hAnsi="Open Sans" w:cs="Times New Roman"/>
                <w:color w:val="404040"/>
                <w:sz w:val="16"/>
                <w:szCs w:val="16"/>
              </w:rPr>
            </w:pPr>
          </w:p>
        </w:tc>
        <w:tc>
          <w:tcPr>
            <w:tcW w:w="270" w:type="dxa"/>
            <w:shd w:val="clear" w:color="auto" w:fill="FAFAFA"/>
            <w:tcPrChange w:id="15895" w:author="Alexis Handford" w:date="2020-01-22T08:14:00Z">
              <w:tcPr>
                <w:tcW w:w="0" w:type="auto"/>
              </w:tcPr>
            </w:tcPrChange>
          </w:tcPr>
          <w:p w14:paraId="06A63912" w14:textId="77777777" w:rsidR="00FF7E82" w:rsidRPr="00FF7E82" w:rsidRDefault="00FF7E82" w:rsidP="00FF7E82">
            <w:pPr>
              <w:rPr>
                <w:rFonts w:ascii="Open Sans" w:eastAsia="Open Sans" w:hAnsi="Open Sans" w:cs="Times New Roman"/>
                <w:color w:val="404040"/>
                <w:sz w:val="16"/>
                <w:szCs w:val="16"/>
              </w:rPr>
            </w:pPr>
          </w:p>
        </w:tc>
      </w:tr>
      <w:tr w:rsidR="00FF7E82" w:rsidRPr="00FF7E82" w14:paraId="13022347" w14:textId="77777777" w:rsidTr="51235A2F">
        <w:trPr>
          <w:cantSplit/>
          <w:trHeight w:val="837"/>
        </w:trPr>
        <w:tc>
          <w:tcPr>
            <w:tcW w:w="265" w:type="dxa"/>
            <w:shd w:val="clear" w:color="auto" w:fill="FAFAFA"/>
            <w:tcPrChange w:id="15896" w:author="Alexis Handford" w:date="2020-01-22T08:14:00Z">
              <w:tcPr>
                <w:tcW w:w="0" w:type="auto"/>
              </w:tcPr>
            </w:tcPrChange>
          </w:tcPr>
          <w:p w14:paraId="31610E9E" w14:textId="77777777" w:rsidR="00FF7E82" w:rsidRPr="00FF7E82" w:rsidRDefault="00FF7E82" w:rsidP="00FF7E82">
            <w:pPr>
              <w:spacing w:before="120" w:after="120"/>
              <w:rPr>
                <w:rFonts w:ascii="Open Sans" w:eastAsia="Open Sans" w:hAnsi="Open Sans" w:cs="Times New Roman"/>
                <w:color w:val="404040"/>
              </w:rPr>
            </w:pPr>
          </w:p>
        </w:tc>
        <w:tc>
          <w:tcPr>
            <w:tcW w:w="1440" w:type="dxa"/>
            <w:shd w:val="clear" w:color="auto" w:fill="11143F"/>
            <w:vAlign w:val="center"/>
            <w:tcPrChange w:id="15897" w:author="Alexis Handford" w:date="2020-01-22T08:14:00Z">
              <w:tcPr>
                <w:tcW w:w="1440" w:type="dxa"/>
                <w:shd w:val="clear" w:color="auto" w:fill="11143F"/>
              </w:tcPr>
            </w:tcPrChange>
          </w:tcPr>
          <w:p w14:paraId="737A8748" w14:textId="77777777" w:rsidR="00FF7E82" w:rsidRPr="00FF7E82" w:rsidRDefault="00FF7E82" w:rsidP="00FF7E82">
            <w:pPr>
              <w:spacing w:before="120" w:after="120"/>
              <w:jc w:val="center"/>
              <w:rPr>
                <w:rFonts w:ascii="Open Sans Semibold" w:eastAsia="Open Sans" w:hAnsi="Open Sans Semibold" w:cs="Open Sans Semibold"/>
                <w:color w:val="FFFFFF"/>
                <w:sz w:val="28"/>
                <w:szCs w:val="28"/>
              </w:rPr>
            </w:pPr>
            <w:r w:rsidRPr="00FF7E82">
              <w:rPr>
                <w:rFonts w:ascii="Open Sans Semibold" w:eastAsia="Open Sans" w:hAnsi="Open Sans Semibold" w:cs="Open Sans Semibold"/>
                <w:color w:val="FFFFFF"/>
                <w:sz w:val="28"/>
                <w:szCs w:val="28"/>
              </w:rPr>
              <w:t>Step 3</w:t>
            </w:r>
          </w:p>
        </w:tc>
        <w:tc>
          <w:tcPr>
            <w:tcW w:w="8460" w:type="dxa"/>
            <w:gridSpan w:val="3"/>
            <w:shd w:val="clear" w:color="auto" w:fill="E5E5E5"/>
            <w:vAlign w:val="center"/>
            <w:tcPrChange w:id="15898" w:author="Alexis Handford" w:date="2020-01-22T08:14:00Z">
              <w:tcPr>
                <w:tcW w:w="8460" w:type="dxa"/>
                <w:gridSpan w:val="3"/>
                <w:shd w:val="clear" w:color="auto" w:fill="E5E5E5"/>
              </w:tcPr>
            </w:tcPrChange>
          </w:tcPr>
          <w:p w14:paraId="3EA4C4BA" w14:textId="21D8CBBA" w:rsidR="00FF7E82" w:rsidRDefault="00FF7E82" w:rsidP="00FF7E82">
            <w:pPr>
              <w:spacing w:before="120" w:after="120"/>
              <w:rPr>
                <w:ins w:id="15899" w:author="RoboGarden Team" w:date="2020-02-07T12:08:00Z"/>
                <w:rFonts w:ascii="Open Sans" w:eastAsia="Open Sans" w:hAnsi="Open Sans" w:cs="Times New Roman"/>
                <w:color w:val="404040"/>
              </w:rPr>
            </w:pPr>
            <w:r w:rsidRPr="00FF7E82">
              <w:rPr>
                <w:rFonts w:ascii="Open Sans" w:eastAsia="Open Sans" w:hAnsi="Open Sans" w:cs="Times New Roman"/>
                <w:color w:val="404040"/>
              </w:rPr>
              <w:t>Type the repository name</w:t>
            </w:r>
            <w:ins w:id="15900" w:author="Chantelle Dubois Nishiyama" w:date="2020-02-19T23:18:00Z">
              <w:r w:rsidR="00231A17">
                <w:rPr>
                  <w:rFonts w:ascii="Open Sans" w:eastAsia="Open Sans" w:hAnsi="Open Sans" w:cs="Times New Roman"/>
                  <w:color w:val="404040"/>
                </w:rPr>
                <w:t>:</w:t>
              </w:r>
            </w:ins>
          </w:p>
          <w:p w14:paraId="5CFDD31D" w14:textId="4EA2A16B" w:rsidR="00485865" w:rsidRDefault="00485865" w:rsidP="00FF7E82">
            <w:pPr>
              <w:spacing w:before="120" w:after="120"/>
              <w:rPr>
                <w:ins w:id="15901" w:author="RoboGarden Team" w:date="2020-02-07T12:08:00Z"/>
                <w:rFonts w:ascii="Open Sans" w:eastAsia="Open Sans" w:hAnsi="Open Sans" w:cs="Times New Roman"/>
                <w:color w:val="404040"/>
              </w:rPr>
            </w:pPr>
          </w:p>
          <w:p w14:paraId="56761035" w14:textId="77777777" w:rsidR="00485865" w:rsidRDefault="00485865" w:rsidP="00485865">
            <w:pPr>
              <w:pStyle w:val="NoSpacing"/>
              <w:rPr>
                <w:ins w:id="15902" w:author="RoboGarden Team" w:date="2020-02-07T12:08:00Z"/>
              </w:rPr>
            </w:pPr>
            <w:ins w:id="15903" w:author="RoboGarden Team" w:date="2020-02-07T12:08:00Z">
              <w:r>
                <w:rPr>
                  <w:color w:val="404040"/>
                </w:rPr>
                <w:t xml:space="preserve">Citation: RoboGarden Course Resources </w:t>
              </w:r>
              <w:r w:rsidRPr="00E06DF7">
                <w:t>Copyright 2019</w:t>
              </w:r>
            </w:ins>
          </w:p>
          <w:p w14:paraId="50175BD0" w14:textId="77777777" w:rsidR="00485865" w:rsidRPr="00FF7E82" w:rsidRDefault="00485865" w:rsidP="00FF7E82">
            <w:pPr>
              <w:spacing w:before="120" w:after="120"/>
              <w:rPr>
                <w:rFonts w:ascii="Open Sans" w:eastAsia="Open Sans" w:hAnsi="Open Sans" w:cs="Times New Roman"/>
                <w:color w:val="404040"/>
              </w:rPr>
            </w:pPr>
          </w:p>
          <w:p w14:paraId="521BD8E1" w14:textId="77777777" w:rsidR="00FF7E82" w:rsidRPr="00FF7E82" w:rsidRDefault="00FF7E82" w:rsidP="00FF7E82">
            <w:pPr>
              <w:spacing w:before="120" w:after="120"/>
              <w:rPr>
                <w:rFonts w:ascii="Open Sans" w:eastAsia="Open Sans" w:hAnsi="Open Sans" w:cs="Times New Roman"/>
                <w:color w:val="404040"/>
              </w:rPr>
            </w:pPr>
            <w:r w:rsidRPr="00FF7E82">
              <w:rPr>
                <w:rFonts w:ascii="Open Sans" w:eastAsia="Open Sans" w:hAnsi="Open Sans" w:cs="Times New Roman"/>
                <w:noProof/>
                <w:color w:val="404040"/>
              </w:rPr>
              <w:drawing>
                <wp:inline distT="0" distB="0" distL="0" distR="0" wp14:anchorId="5ABBC6B1" wp14:editId="70C24E23">
                  <wp:extent cx="5226050" cy="4844415"/>
                  <wp:effectExtent l="0" t="0" r="0" b="0"/>
                  <wp:docPr id="18" name="Picture 3">
                    <a:extLst xmlns:a="http://schemas.openxmlformats.org/drawingml/2006/main">
                      <a:ext uri="{FF2B5EF4-FFF2-40B4-BE49-F238E27FC236}">
                        <a16:creationId xmlns:a16="http://schemas.microsoft.com/office/drawing/2014/main" xmlns:w16se="http://schemas.microsoft.com/office/word/2015/wordml/symex" xmlns:w="http://schemas.openxmlformats.org/wordprocessingml/2006/main" xmlns:w10="urn:schemas-microsoft-com:office:word" xmlns:v="urn:schemas-microsoft-com:vml" xmlns:o="urn:schemas-microsoft-com:office:office" xmlns:cx1="http://schemas.microsoft.com/office/drawing/2015/9/8/chartex" xmlns:cx="http://schemas.microsoft.com/office/drawing/2014/chartex" xmlns="" id="{100CA90F-E858-41BF-B88E-C96DA6522E5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xmlns:w16se="http://schemas.microsoft.com/office/word/2015/wordml/symex" xmlns:w="http://schemas.openxmlformats.org/wordprocessingml/2006/main" xmlns:w10="urn:schemas-microsoft-com:office:word" xmlns:v="urn:schemas-microsoft-com:vml" xmlns:o="urn:schemas-microsoft-com:office:office" xmlns:cx1="http://schemas.microsoft.com/office/drawing/2015/9/8/chartex" xmlns:cx="http://schemas.microsoft.com/office/drawing/2014/chartex" xmlns="" id="{100CA90F-E858-41BF-B88E-C96DA6522E5A}"/>
                              </a:ext>
                            </a:extLst>
                          </pic:cNvPr>
                          <pic:cNvPicPr>
                            <a:picLocks noChangeAspect="1"/>
                          </pic:cNvPicPr>
                        </pic:nvPicPr>
                        <pic:blipFill>
                          <a:blip r:embed="rId127">
                            <a:lum/>
                            <a:alphaModFix/>
                          </a:blip>
                          <a:srcRect/>
                          <a:stretch>
                            <a:fillRect/>
                          </a:stretch>
                        </pic:blipFill>
                        <pic:spPr>
                          <a:xfrm>
                            <a:off x="0" y="0"/>
                            <a:ext cx="5226050" cy="4844415"/>
                          </a:xfrm>
                          <a:prstGeom prst="rect">
                            <a:avLst/>
                          </a:prstGeom>
                          <a:noFill/>
                          <a:ln>
                            <a:noFill/>
                          </a:ln>
                        </pic:spPr>
                      </pic:pic>
                    </a:graphicData>
                  </a:graphic>
                </wp:inline>
              </w:drawing>
            </w:r>
          </w:p>
        </w:tc>
        <w:tc>
          <w:tcPr>
            <w:tcW w:w="270" w:type="dxa"/>
            <w:shd w:val="clear" w:color="auto" w:fill="FAFAFA"/>
            <w:tcPrChange w:id="15904" w:author="Alexis Handford" w:date="2020-01-22T08:14:00Z">
              <w:tcPr>
                <w:tcW w:w="0" w:type="auto"/>
              </w:tcPr>
            </w:tcPrChange>
          </w:tcPr>
          <w:p w14:paraId="115C0A41" w14:textId="77777777" w:rsidR="00FF7E82" w:rsidRPr="00FF7E82" w:rsidRDefault="00FF7E82" w:rsidP="00FF7E82">
            <w:pPr>
              <w:spacing w:before="120" w:after="120"/>
              <w:rPr>
                <w:rFonts w:ascii="Open Sans" w:eastAsia="Open Sans" w:hAnsi="Open Sans" w:cs="Times New Roman"/>
                <w:color w:val="404040"/>
              </w:rPr>
            </w:pPr>
          </w:p>
        </w:tc>
      </w:tr>
      <w:tr w:rsidR="00FF7E82" w:rsidRPr="00FF7E82" w14:paraId="4F0196B9" w14:textId="77777777" w:rsidTr="51235A2F">
        <w:trPr>
          <w:cantSplit/>
        </w:trPr>
        <w:tc>
          <w:tcPr>
            <w:tcW w:w="265" w:type="dxa"/>
            <w:shd w:val="clear" w:color="auto" w:fill="FAFAFA"/>
            <w:tcPrChange w:id="15905" w:author="Alexis Handford" w:date="2020-01-22T08:14:00Z">
              <w:tcPr>
                <w:tcW w:w="0" w:type="auto"/>
              </w:tcPr>
            </w:tcPrChange>
          </w:tcPr>
          <w:p w14:paraId="54100F18" w14:textId="77777777" w:rsidR="00FF7E82" w:rsidRPr="00FF7E82" w:rsidRDefault="00FF7E82" w:rsidP="00FF7E82">
            <w:pPr>
              <w:rPr>
                <w:rFonts w:ascii="Open Sans" w:eastAsia="Open Sans" w:hAnsi="Open Sans" w:cs="Times New Roman"/>
                <w:color w:val="404040"/>
                <w:sz w:val="16"/>
                <w:szCs w:val="16"/>
              </w:rPr>
            </w:pPr>
          </w:p>
        </w:tc>
        <w:tc>
          <w:tcPr>
            <w:tcW w:w="3960" w:type="dxa"/>
            <w:gridSpan w:val="2"/>
            <w:shd w:val="clear" w:color="auto" w:fill="FAFAFA"/>
            <w:vAlign w:val="center"/>
            <w:tcPrChange w:id="15906" w:author="Alexis Handford" w:date="2020-01-22T08:14:00Z">
              <w:tcPr>
                <w:tcW w:w="3960" w:type="dxa"/>
                <w:gridSpan w:val="2"/>
                <w:shd w:val="clear" w:color="auto" w:fill="FAFAFA"/>
              </w:tcPr>
            </w:tcPrChange>
          </w:tcPr>
          <w:p w14:paraId="071FDD52" w14:textId="77777777" w:rsidR="00FF7E82" w:rsidRPr="00FF7E82" w:rsidRDefault="00FF7E82" w:rsidP="00FF7E82">
            <w:pPr>
              <w:rPr>
                <w:rFonts w:ascii="Open Sans" w:eastAsia="Open Sans" w:hAnsi="Open Sans" w:cs="Times New Roman"/>
                <w:color w:val="404040"/>
                <w:sz w:val="16"/>
                <w:szCs w:val="16"/>
              </w:rPr>
            </w:pPr>
          </w:p>
        </w:tc>
        <w:tc>
          <w:tcPr>
            <w:tcW w:w="2052" w:type="dxa"/>
            <w:shd w:val="clear" w:color="auto" w:fill="FAFAFA"/>
            <w:vAlign w:val="center"/>
            <w:tcPrChange w:id="15907" w:author="Alexis Handford" w:date="2020-01-22T08:14:00Z">
              <w:tcPr>
                <w:tcW w:w="2052" w:type="dxa"/>
                <w:shd w:val="clear" w:color="auto" w:fill="FAFAFA"/>
              </w:tcPr>
            </w:tcPrChange>
          </w:tcPr>
          <w:p w14:paraId="6C7A3ED8" w14:textId="77777777" w:rsidR="00FF7E82" w:rsidRPr="00FF7E82" w:rsidRDefault="00FF7E82" w:rsidP="00FF7E82">
            <w:pPr>
              <w:rPr>
                <w:rFonts w:ascii="Open Sans" w:eastAsia="Open Sans" w:hAnsi="Open Sans" w:cs="Times New Roman"/>
                <w:color w:val="404040"/>
                <w:sz w:val="16"/>
                <w:szCs w:val="16"/>
              </w:rPr>
            </w:pPr>
          </w:p>
        </w:tc>
        <w:tc>
          <w:tcPr>
            <w:tcW w:w="3888" w:type="dxa"/>
            <w:shd w:val="clear" w:color="auto" w:fill="FAFAFA"/>
            <w:vAlign w:val="center"/>
            <w:tcPrChange w:id="15908" w:author="Alexis Handford" w:date="2020-01-22T08:14:00Z">
              <w:tcPr>
                <w:tcW w:w="3888" w:type="dxa"/>
                <w:shd w:val="clear" w:color="auto" w:fill="FAFAFA"/>
              </w:tcPr>
            </w:tcPrChange>
          </w:tcPr>
          <w:p w14:paraId="28C9DD2E" w14:textId="77777777" w:rsidR="00FF7E82" w:rsidRPr="00FF7E82" w:rsidRDefault="00FF7E82" w:rsidP="00FF7E82">
            <w:pPr>
              <w:rPr>
                <w:rFonts w:ascii="Open Sans" w:eastAsia="Open Sans" w:hAnsi="Open Sans" w:cs="Times New Roman"/>
                <w:color w:val="404040"/>
                <w:sz w:val="16"/>
                <w:szCs w:val="16"/>
              </w:rPr>
            </w:pPr>
          </w:p>
        </w:tc>
        <w:tc>
          <w:tcPr>
            <w:tcW w:w="270" w:type="dxa"/>
            <w:shd w:val="clear" w:color="auto" w:fill="FAFAFA"/>
            <w:tcPrChange w:id="15909" w:author="Alexis Handford" w:date="2020-01-22T08:14:00Z">
              <w:tcPr>
                <w:tcW w:w="0" w:type="auto"/>
              </w:tcPr>
            </w:tcPrChange>
          </w:tcPr>
          <w:p w14:paraId="6336F929" w14:textId="77777777" w:rsidR="00FF7E82" w:rsidRPr="00FF7E82" w:rsidRDefault="00FF7E82" w:rsidP="00FF7E82">
            <w:pPr>
              <w:rPr>
                <w:rFonts w:ascii="Open Sans" w:eastAsia="Open Sans" w:hAnsi="Open Sans" w:cs="Times New Roman"/>
                <w:color w:val="404040"/>
                <w:sz w:val="16"/>
                <w:szCs w:val="16"/>
              </w:rPr>
            </w:pPr>
          </w:p>
        </w:tc>
      </w:tr>
    </w:tbl>
    <w:p w14:paraId="0B002894" w14:textId="77777777" w:rsidR="00FF7E82" w:rsidRPr="00FF7E82" w:rsidRDefault="00FF7E82" w:rsidP="00FF7E82">
      <w:pPr>
        <w:spacing w:after="0" w:line="240" w:lineRule="auto"/>
        <w:rPr>
          <w:rFonts w:ascii="Open Sans" w:eastAsia="Open Sans" w:hAnsi="Open Sans" w:cs="Times New Roman"/>
          <w:color w:val="404040"/>
        </w:rPr>
      </w:pPr>
    </w:p>
    <w:tbl>
      <w:tblPr>
        <w:tblStyle w:val="TableGrid12"/>
        <w:tblW w:w="10435" w:type="dxa"/>
        <w:tblBorders>
          <w:top w:val="single" w:sz="4" w:space="0" w:color="DBDBDB"/>
          <w:left w:val="single" w:sz="4" w:space="0" w:color="DBDBDB"/>
          <w:bottom w:val="single" w:sz="4" w:space="0" w:color="DBDBDB"/>
          <w:right w:val="single" w:sz="4" w:space="0" w:color="DBDBDB"/>
          <w:insideH w:val="none" w:sz="0" w:space="0" w:color="auto"/>
          <w:insideV w:val="none" w:sz="0" w:space="0" w:color="auto"/>
        </w:tblBorders>
        <w:tblLayout w:type="fixed"/>
        <w:tblCellMar>
          <w:left w:w="115" w:type="dxa"/>
          <w:right w:w="115" w:type="dxa"/>
        </w:tblCellMar>
        <w:tblLook w:val="04A0" w:firstRow="1" w:lastRow="0" w:firstColumn="1" w:lastColumn="0" w:noHBand="0" w:noVBand="1"/>
        <w:tblPrChange w:id="15910" w:author="Alexis Handford" w:date="2020-01-22T08:14:00Z">
          <w:tblPr>
            <w:tblStyle w:val="TableGrid12"/>
            <w:tblW w:w="10435" w:type="dxa"/>
            <w:tblBorders>
              <w:top w:val="single" w:sz="4" w:space="0" w:color="DBDBDB"/>
              <w:left w:val="single" w:sz="4" w:space="0" w:color="DBDBDB"/>
              <w:bottom w:val="single" w:sz="4" w:space="0" w:color="DBDBDB"/>
              <w:right w:val="single" w:sz="4" w:space="0" w:color="DBDBDB"/>
              <w:insideH w:val="none" w:sz="0" w:space="0" w:color="auto"/>
              <w:insideV w:val="none" w:sz="0" w:space="0" w:color="auto"/>
            </w:tblBorders>
            <w:tblLayout w:type="fixed"/>
            <w:tblCellMar>
              <w:left w:w="115" w:type="dxa"/>
              <w:right w:w="115" w:type="dxa"/>
            </w:tblCellMar>
            <w:tblLook w:val="04A0" w:firstRow="1" w:lastRow="0" w:firstColumn="1" w:lastColumn="0" w:noHBand="0" w:noVBand="1"/>
          </w:tblPr>
        </w:tblPrChange>
      </w:tblPr>
      <w:tblGrid>
        <w:gridCol w:w="265"/>
        <w:gridCol w:w="1440"/>
        <w:gridCol w:w="2520"/>
        <w:gridCol w:w="2052"/>
        <w:gridCol w:w="3888"/>
        <w:gridCol w:w="270"/>
        <w:tblGridChange w:id="15911">
          <w:tblGrid>
            <w:gridCol w:w="360"/>
            <w:gridCol w:w="360"/>
            <w:gridCol w:w="360"/>
            <w:gridCol w:w="360"/>
            <w:gridCol w:w="360"/>
            <w:gridCol w:w="360"/>
          </w:tblGrid>
        </w:tblGridChange>
      </w:tblGrid>
      <w:tr w:rsidR="00FF7E82" w:rsidRPr="00FF7E82" w14:paraId="436294D0" w14:textId="77777777" w:rsidTr="51235A2F">
        <w:trPr>
          <w:cantSplit/>
          <w:trHeight w:val="837"/>
        </w:trPr>
        <w:tc>
          <w:tcPr>
            <w:tcW w:w="265" w:type="dxa"/>
            <w:shd w:val="clear" w:color="auto" w:fill="FAFAFA"/>
            <w:tcPrChange w:id="15912" w:author="Alexis Handford" w:date="2020-01-22T08:14:00Z">
              <w:tcPr>
                <w:tcW w:w="0" w:type="auto"/>
              </w:tcPr>
            </w:tcPrChange>
          </w:tcPr>
          <w:p w14:paraId="2021626D" w14:textId="77777777" w:rsidR="00FF7E82" w:rsidRPr="00FF7E82" w:rsidRDefault="00FF7E82" w:rsidP="00FF7E82">
            <w:pPr>
              <w:spacing w:before="120" w:after="120"/>
              <w:rPr>
                <w:rFonts w:ascii="Open Sans" w:eastAsia="Open Sans" w:hAnsi="Open Sans" w:cs="Times New Roman"/>
                <w:color w:val="404040"/>
              </w:rPr>
            </w:pPr>
          </w:p>
        </w:tc>
        <w:tc>
          <w:tcPr>
            <w:tcW w:w="1440" w:type="dxa"/>
            <w:shd w:val="clear" w:color="auto" w:fill="11143F"/>
            <w:vAlign w:val="center"/>
            <w:tcPrChange w:id="15913" w:author="Alexis Handford" w:date="2020-01-22T08:14:00Z">
              <w:tcPr>
                <w:tcW w:w="1440" w:type="dxa"/>
                <w:shd w:val="clear" w:color="auto" w:fill="11143F"/>
              </w:tcPr>
            </w:tcPrChange>
          </w:tcPr>
          <w:p w14:paraId="3BC9ACF7" w14:textId="77777777" w:rsidR="00FF7E82" w:rsidRPr="00FF7E82" w:rsidRDefault="00FF7E82" w:rsidP="00FF7E82">
            <w:pPr>
              <w:spacing w:before="120" w:after="120"/>
              <w:jc w:val="center"/>
              <w:rPr>
                <w:rFonts w:ascii="Open Sans Semibold" w:eastAsia="Open Sans" w:hAnsi="Open Sans Semibold" w:cs="Open Sans Semibold"/>
                <w:color w:val="FFFFFF"/>
                <w:sz w:val="28"/>
                <w:szCs w:val="28"/>
              </w:rPr>
            </w:pPr>
            <w:r w:rsidRPr="00FF7E82">
              <w:rPr>
                <w:rFonts w:ascii="Open Sans Semibold" w:eastAsia="Open Sans" w:hAnsi="Open Sans Semibold" w:cs="Open Sans Semibold"/>
                <w:color w:val="FFFFFF"/>
                <w:sz w:val="28"/>
                <w:szCs w:val="28"/>
              </w:rPr>
              <w:t>Step 4</w:t>
            </w:r>
          </w:p>
        </w:tc>
        <w:tc>
          <w:tcPr>
            <w:tcW w:w="8460" w:type="dxa"/>
            <w:gridSpan w:val="3"/>
            <w:shd w:val="clear" w:color="auto" w:fill="E5E5E5"/>
            <w:vAlign w:val="center"/>
            <w:tcPrChange w:id="15914" w:author="Alexis Handford" w:date="2020-01-22T08:14:00Z">
              <w:tcPr>
                <w:tcW w:w="8460" w:type="dxa"/>
                <w:gridSpan w:val="3"/>
                <w:shd w:val="clear" w:color="auto" w:fill="E5E5E5"/>
              </w:tcPr>
            </w:tcPrChange>
          </w:tcPr>
          <w:p w14:paraId="42FD5081" w14:textId="77777777" w:rsidR="00FF7E82" w:rsidRPr="00FF7E82" w:rsidRDefault="00FF7E82" w:rsidP="00FF7E82">
            <w:pPr>
              <w:spacing w:before="120" w:after="120"/>
              <w:ind w:left="720"/>
              <w:rPr>
                <w:rFonts w:ascii="Open Sans" w:eastAsia="Open Sans" w:hAnsi="Open Sans" w:cs="Times New Roman"/>
                <w:color w:val="FFFFFF"/>
              </w:rPr>
            </w:pPr>
            <w:r w:rsidRPr="00FF7E82">
              <w:rPr>
                <w:rFonts w:ascii="Open Sans" w:eastAsia="Open Sans" w:hAnsi="Open Sans" w:cs="Times New Roman"/>
                <w:noProof/>
                <w:color w:val="FFFFFF"/>
              </w:rPr>
              <w:drawing>
                <wp:inline distT="0" distB="0" distL="0" distR="0" wp14:anchorId="693C8CBF" wp14:editId="52F07B4A">
                  <wp:extent cx="5226050" cy="4264660"/>
                  <wp:effectExtent l="0" t="0" r="0" b="2540"/>
                  <wp:docPr id="19" name="Picture 3">
                    <a:extLst xmlns:a="http://schemas.openxmlformats.org/drawingml/2006/main">
                      <a:ext uri="{FF2B5EF4-FFF2-40B4-BE49-F238E27FC236}">
                        <a16:creationId xmlns:a16="http://schemas.microsoft.com/office/drawing/2014/main" xmlns:w16se="http://schemas.microsoft.com/office/word/2015/wordml/symex" xmlns:w="http://schemas.openxmlformats.org/wordprocessingml/2006/main" xmlns:w10="urn:schemas-microsoft-com:office:word" xmlns:v="urn:schemas-microsoft-com:vml" xmlns:o="urn:schemas-microsoft-com:office:office" xmlns:cx1="http://schemas.microsoft.com/office/drawing/2015/9/8/chartex" xmlns:cx="http://schemas.microsoft.com/office/drawing/2014/chartex" xmlns="" id="{EDA35EE0-EEDC-4FB7-8331-6AD8A3AEB37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xmlns:w16se="http://schemas.microsoft.com/office/word/2015/wordml/symex" xmlns:w="http://schemas.openxmlformats.org/wordprocessingml/2006/main" xmlns:w10="urn:schemas-microsoft-com:office:word" xmlns:v="urn:schemas-microsoft-com:vml" xmlns:o="urn:schemas-microsoft-com:office:office" xmlns:cx1="http://schemas.microsoft.com/office/drawing/2015/9/8/chartex" xmlns:cx="http://schemas.microsoft.com/office/drawing/2014/chartex" xmlns="" id="{EDA35EE0-EEDC-4FB7-8331-6AD8A3AEB375}"/>
                              </a:ext>
                            </a:extLst>
                          </pic:cNvPr>
                          <pic:cNvPicPr>
                            <a:picLocks noChangeAspect="1"/>
                          </pic:cNvPicPr>
                        </pic:nvPicPr>
                        <pic:blipFill>
                          <a:blip r:embed="rId128">
                            <a:lum/>
                            <a:alphaModFix/>
                          </a:blip>
                          <a:srcRect/>
                          <a:stretch>
                            <a:fillRect/>
                          </a:stretch>
                        </pic:blipFill>
                        <pic:spPr>
                          <a:xfrm>
                            <a:off x="0" y="0"/>
                            <a:ext cx="5226050" cy="4264660"/>
                          </a:xfrm>
                          <a:prstGeom prst="rect">
                            <a:avLst/>
                          </a:prstGeom>
                          <a:noFill/>
                          <a:ln>
                            <a:noFill/>
                          </a:ln>
                        </pic:spPr>
                      </pic:pic>
                    </a:graphicData>
                  </a:graphic>
                </wp:inline>
              </w:drawing>
            </w:r>
          </w:p>
          <w:p w14:paraId="0B06375D" w14:textId="77777777" w:rsidR="00FF7E82" w:rsidRPr="00FF7E82" w:rsidRDefault="00FF7E82" w:rsidP="00FF7E82">
            <w:pPr>
              <w:spacing w:before="120" w:after="120"/>
              <w:ind w:left="720"/>
              <w:rPr>
                <w:rFonts w:ascii="Open Sans" w:eastAsia="Open Sans" w:hAnsi="Open Sans" w:cs="Times New Roman"/>
                <w:color w:val="FFFFFF"/>
              </w:rPr>
            </w:pPr>
          </w:p>
          <w:p w14:paraId="08869DBD" w14:textId="77777777" w:rsidR="00FF7E82" w:rsidRPr="00FF7E82" w:rsidRDefault="00FF7E82" w:rsidP="00FF7E82">
            <w:pPr>
              <w:spacing w:before="120" w:after="120"/>
              <w:ind w:left="720"/>
              <w:rPr>
                <w:rFonts w:ascii="Open Sans" w:eastAsia="Open Sans" w:hAnsi="Open Sans" w:cs="Times New Roman"/>
                <w:color w:val="FFFFFF"/>
              </w:rPr>
            </w:pPr>
          </w:p>
          <w:p w14:paraId="2F5E22EB" w14:textId="0C72A797" w:rsidR="00FF7E82" w:rsidRPr="00FF7E82" w:rsidRDefault="00FF7E82" w:rsidP="00FF7E82">
            <w:pPr>
              <w:spacing w:before="120" w:after="120"/>
              <w:rPr>
                <w:rFonts w:ascii="Open Sans" w:eastAsia="Open Sans" w:hAnsi="Open Sans" w:cs="Times New Roman"/>
              </w:rPr>
            </w:pPr>
            <w:r w:rsidRPr="00FF7E82">
              <w:rPr>
                <w:rFonts w:ascii="Open Sans" w:eastAsia="Open Sans" w:hAnsi="Open Sans" w:cs="Times New Roman"/>
              </w:rPr>
              <w:t xml:space="preserve">Choose the second option, because you </w:t>
            </w:r>
            <w:del w:id="15915" w:author="Chantelle Dubois Nishiyama" w:date="2020-02-19T23:18:00Z">
              <w:r w:rsidRPr="00FF7E82" w:rsidDel="00231A17">
                <w:rPr>
                  <w:rFonts w:ascii="Open Sans" w:eastAsia="Open Sans" w:hAnsi="Open Sans" w:cs="Times New Roman"/>
                </w:rPr>
                <w:delText xml:space="preserve">are </w:delText>
              </w:r>
            </w:del>
            <w:r w:rsidRPr="00FF7E82">
              <w:rPr>
                <w:rFonts w:ascii="Open Sans" w:eastAsia="Open Sans" w:hAnsi="Open Sans" w:cs="Times New Roman"/>
              </w:rPr>
              <w:t>already have a repositor</w:t>
            </w:r>
            <w:ins w:id="15916" w:author="Chantelle Dubois Nishiyama" w:date="2020-02-19T23:18:00Z">
              <w:r w:rsidR="00231A17">
                <w:rPr>
                  <w:rFonts w:ascii="Open Sans" w:eastAsia="Open Sans" w:hAnsi="Open Sans" w:cs="Times New Roman"/>
                </w:rPr>
                <w:t>y. Then</w:t>
              </w:r>
            </w:ins>
            <w:del w:id="15917" w:author="Chantelle Dubois Nishiyama" w:date="2020-02-19T23:18:00Z">
              <w:r w:rsidRPr="00FF7E82" w:rsidDel="00231A17">
                <w:rPr>
                  <w:rFonts w:ascii="Open Sans" w:eastAsia="Open Sans" w:hAnsi="Open Sans" w:cs="Times New Roman"/>
                </w:rPr>
                <w:delText>y, so</w:delText>
              </w:r>
            </w:del>
            <w:r w:rsidRPr="00FF7E82">
              <w:rPr>
                <w:rFonts w:ascii="Open Sans" w:eastAsia="Open Sans" w:hAnsi="Open Sans" w:cs="Times New Roman"/>
              </w:rPr>
              <w:t xml:space="preserve"> copy these commands and run it on the terminal in the root folder of the project.</w:t>
            </w:r>
          </w:p>
          <w:p w14:paraId="496E613F" w14:textId="77777777" w:rsidR="00FF7E82" w:rsidRPr="00FF7E82" w:rsidRDefault="00FF7E82" w:rsidP="00FF7E82">
            <w:pPr>
              <w:spacing w:before="120" w:after="120"/>
              <w:rPr>
                <w:rFonts w:ascii="Open Sans" w:eastAsia="Open Sans" w:hAnsi="Open Sans" w:cs="Times New Roman"/>
                <w:color w:val="404040"/>
              </w:rPr>
            </w:pPr>
          </w:p>
        </w:tc>
        <w:tc>
          <w:tcPr>
            <w:tcW w:w="270" w:type="dxa"/>
            <w:shd w:val="clear" w:color="auto" w:fill="FAFAFA"/>
            <w:tcPrChange w:id="15918" w:author="Alexis Handford" w:date="2020-01-22T08:14:00Z">
              <w:tcPr>
                <w:tcW w:w="0" w:type="auto"/>
              </w:tcPr>
            </w:tcPrChange>
          </w:tcPr>
          <w:p w14:paraId="2A95797E" w14:textId="77777777" w:rsidR="00FF7E82" w:rsidRPr="00FF7E82" w:rsidRDefault="00FF7E82" w:rsidP="00FF7E82">
            <w:pPr>
              <w:spacing w:before="120" w:after="120"/>
              <w:rPr>
                <w:rFonts w:ascii="Open Sans" w:eastAsia="Open Sans" w:hAnsi="Open Sans" w:cs="Times New Roman"/>
                <w:color w:val="404040"/>
              </w:rPr>
            </w:pPr>
          </w:p>
        </w:tc>
      </w:tr>
      <w:tr w:rsidR="00FF7E82" w:rsidRPr="00FF7E82" w14:paraId="015182D1" w14:textId="77777777" w:rsidTr="51235A2F">
        <w:trPr>
          <w:cantSplit/>
          <w:trHeight w:val="20"/>
        </w:trPr>
        <w:tc>
          <w:tcPr>
            <w:tcW w:w="265" w:type="dxa"/>
            <w:shd w:val="clear" w:color="auto" w:fill="FAFAFA"/>
            <w:tcPrChange w:id="15919" w:author="Alexis Handford" w:date="2020-01-22T08:14:00Z">
              <w:tcPr>
                <w:tcW w:w="0" w:type="auto"/>
              </w:tcPr>
            </w:tcPrChange>
          </w:tcPr>
          <w:p w14:paraId="37F3D8B0" w14:textId="77777777" w:rsidR="00FF7E82" w:rsidRPr="00FF7E82" w:rsidRDefault="00FF7E82" w:rsidP="00FF7E82">
            <w:pPr>
              <w:rPr>
                <w:rFonts w:ascii="Open Sans" w:eastAsia="Open Sans" w:hAnsi="Open Sans" w:cs="Times New Roman"/>
                <w:color w:val="404040"/>
                <w:sz w:val="16"/>
                <w:szCs w:val="16"/>
              </w:rPr>
            </w:pPr>
          </w:p>
        </w:tc>
        <w:tc>
          <w:tcPr>
            <w:tcW w:w="1440" w:type="dxa"/>
            <w:shd w:val="clear" w:color="auto" w:fill="FAFAFA"/>
            <w:vAlign w:val="center"/>
            <w:tcPrChange w:id="15920" w:author="Alexis Handford" w:date="2020-01-22T08:14:00Z">
              <w:tcPr>
                <w:tcW w:w="1440" w:type="dxa"/>
                <w:shd w:val="clear" w:color="auto" w:fill="FAFAFA"/>
              </w:tcPr>
            </w:tcPrChange>
          </w:tcPr>
          <w:p w14:paraId="20CCABB6" w14:textId="77777777" w:rsidR="00FF7E82" w:rsidRPr="00FF7E82" w:rsidRDefault="00FF7E82" w:rsidP="00FF7E82">
            <w:pPr>
              <w:rPr>
                <w:rFonts w:ascii="Open Sans Semibold" w:eastAsia="Open Sans" w:hAnsi="Open Sans Semibold" w:cs="Open Sans Semibold"/>
                <w:color w:val="FFFFFF"/>
                <w:sz w:val="16"/>
                <w:szCs w:val="16"/>
              </w:rPr>
            </w:pPr>
          </w:p>
        </w:tc>
        <w:tc>
          <w:tcPr>
            <w:tcW w:w="2520" w:type="dxa"/>
            <w:shd w:val="clear" w:color="auto" w:fill="FAFAFA"/>
            <w:vAlign w:val="center"/>
            <w:tcPrChange w:id="15921" w:author="Alexis Handford" w:date="2020-01-22T08:14:00Z">
              <w:tcPr>
                <w:tcW w:w="2520" w:type="dxa"/>
                <w:shd w:val="clear" w:color="auto" w:fill="FAFAFA"/>
              </w:tcPr>
            </w:tcPrChange>
          </w:tcPr>
          <w:p w14:paraId="66E41B70" w14:textId="77777777" w:rsidR="00FF7E82" w:rsidRPr="00FF7E82" w:rsidRDefault="00FF7E82" w:rsidP="00FF7E82">
            <w:pPr>
              <w:rPr>
                <w:rFonts w:ascii="Open Sans" w:eastAsia="Open Sans" w:hAnsi="Open Sans" w:cs="Times New Roman"/>
                <w:color w:val="404040"/>
                <w:sz w:val="16"/>
                <w:szCs w:val="16"/>
              </w:rPr>
            </w:pPr>
          </w:p>
        </w:tc>
        <w:tc>
          <w:tcPr>
            <w:tcW w:w="2052" w:type="dxa"/>
            <w:shd w:val="clear" w:color="auto" w:fill="FAFAFA"/>
            <w:vAlign w:val="center"/>
            <w:tcPrChange w:id="15922" w:author="Alexis Handford" w:date="2020-01-22T08:14:00Z">
              <w:tcPr>
                <w:tcW w:w="2052" w:type="dxa"/>
                <w:shd w:val="clear" w:color="auto" w:fill="FAFAFA"/>
              </w:tcPr>
            </w:tcPrChange>
          </w:tcPr>
          <w:p w14:paraId="57FD8BFA" w14:textId="77777777" w:rsidR="00FF7E82" w:rsidRPr="00FF7E82" w:rsidRDefault="00FF7E82" w:rsidP="00FF7E82">
            <w:pPr>
              <w:rPr>
                <w:rFonts w:ascii="Open Sans" w:eastAsia="Open Sans" w:hAnsi="Open Sans" w:cs="Times New Roman"/>
                <w:color w:val="404040"/>
                <w:sz w:val="16"/>
                <w:szCs w:val="16"/>
              </w:rPr>
            </w:pPr>
          </w:p>
        </w:tc>
        <w:tc>
          <w:tcPr>
            <w:tcW w:w="3888" w:type="dxa"/>
            <w:shd w:val="clear" w:color="auto" w:fill="FAFAFA"/>
            <w:vAlign w:val="center"/>
            <w:tcPrChange w:id="15923" w:author="Alexis Handford" w:date="2020-01-22T08:14:00Z">
              <w:tcPr>
                <w:tcW w:w="3888" w:type="dxa"/>
                <w:shd w:val="clear" w:color="auto" w:fill="FAFAFA"/>
              </w:tcPr>
            </w:tcPrChange>
          </w:tcPr>
          <w:p w14:paraId="34EFCC10" w14:textId="77777777" w:rsidR="00FF7E82" w:rsidRPr="00FF7E82" w:rsidRDefault="00FF7E82" w:rsidP="00FF7E82">
            <w:pPr>
              <w:rPr>
                <w:rFonts w:ascii="Open Sans" w:eastAsia="Open Sans" w:hAnsi="Open Sans" w:cs="Times New Roman"/>
                <w:noProof/>
                <w:color w:val="404040"/>
                <w:sz w:val="16"/>
                <w:szCs w:val="16"/>
              </w:rPr>
            </w:pPr>
          </w:p>
        </w:tc>
        <w:tc>
          <w:tcPr>
            <w:tcW w:w="270" w:type="dxa"/>
            <w:shd w:val="clear" w:color="auto" w:fill="FAFAFA"/>
            <w:tcPrChange w:id="15924" w:author="Alexis Handford" w:date="2020-01-22T08:14:00Z">
              <w:tcPr>
                <w:tcW w:w="0" w:type="auto"/>
              </w:tcPr>
            </w:tcPrChange>
          </w:tcPr>
          <w:p w14:paraId="6E745E46" w14:textId="77777777" w:rsidR="00FF7E82" w:rsidRPr="00FF7E82" w:rsidRDefault="00FF7E82" w:rsidP="00FF7E82">
            <w:pPr>
              <w:rPr>
                <w:rFonts w:ascii="Open Sans" w:eastAsia="Open Sans" w:hAnsi="Open Sans" w:cs="Times New Roman"/>
                <w:color w:val="404040"/>
                <w:sz w:val="16"/>
                <w:szCs w:val="16"/>
              </w:rPr>
            </w:pPr>
          </w:p>
        </w:tc>
      </w:tr>
      <w:tr w:rsidR="00FF7E82" w:rsidRPr="00FF7E82" w14:paraId="61346E63" w14:textId="77777777" w:rsidTr="51235A2F">
        <w:trPr>
          <w:cantSplit/>
          <w:trHeight w:val="801"/>
        </w:trPr>
        <w:tc>
          <w:tcPr>
            <w:tcW w:w="265" w:type="dxa"/>
            <w:shd w:val="clear" w:color="auto" w:fill="FAFAFA"/>
            <w:tcPrChange w:id="15925" w:author="Alexis Handford" w:date="2020-01-22T08:14:00Z">
              <w:tcPr>
                <w:tcW w:w="0" w:type="auto"/>
              </w:tcPr>
            </w:tcPrChange>
          </w:tcPr>
          <w:p w14:paraId="2F14483F" w14:textId="77777777" w:rsidR="00FF7E82" w:rsidRPr="00FF7E82" w:rsidRDefault="00FF7E82" w:rsidP="00FF7E82">
            <w:pPr>
              <w:spacing w:before="120" w:after="120"/>
              <w:rPr>
                <w:rFonts w:ascii="Open Sans" w:eastAsia="Open Sans" w:hAnsi="Open Sans" w:cs="Times New Roman"/>
                <w:color w:val="404040"/>
              </w:rPr>
            </w:pPr>
          </w:p>
        </w:tc>
        <w:tc>
          <w:tcPr>
            <w:tcW w:w="1440" w:type="dxa"/>
            <w:shd w:val="clear" w:color="auto" w:fill="11143F"/>
            <w:vAlign w:val="center"/>
            <w:tcPrChange w:id="15926" w:author="Alexis Handford" w:date="2020-01-22T08:14:00Z">
              <w:tcPr>
                <w:tcW w:w="1440" w:type="dxa"/>
                <w:shd w:val="clear" w:color="auto" w:fill="11143F"/>
              </w:tcPr>
            </w:tcPrChange>
          </w:tcPr>
          <w:p w14:paraId="382454D5" w14:textId="77777777" w:rsidR="00FF7E82" w:rsidRPr="00FF7E82" w:rsidRDefault="00FF7E82" w:rsidP="00FF7E82">
            <w:pPr>
              <w:spacing w:before="120" w:after="120"/>
              <w:jc w:val="center"/>
              <w:rPr>
                <w:rFonts w:ascii="Open Sans Semibold" w:eastAsia="Open Sans" w:hAnsi="Open Sans Semibold" w:cs="Open Sans Semibold"/>
                <w:color w:val="FFFFFF"/>
                <w:sz w:val="28"/>
                <w:szCs w:val="28"/>
              </w:rPr>
            </w:pPr>
            <w:r w:rsidRPr="00FF7E82">
              <w:rPr>
                <w:rFonts w:ascii="Open Sans Semibold" w:eastAsia="Open Sans" w:hAnsi="Open Sans Semibold" w:cs="Open Sans Semibold"/>
                <w:color w:val="FFFFFF"/>
                <w:sz w:val="28"/>
                <w:szCs w:val="28"/>
              </w:rPr>
              <w:t>Step 5</w:t>
            </w:r>
          </w:p>
        </w:tc>
        <w:tc>
          <w:tcPr>
            <w:tcW w:w="8460" w:type="dxa"/>
            <w:gridSpan w:val="3"/>
            <w:shd w:val="clear" w:color="auto" w:fill="E5E5E5"/>
            <w:vAlign w:val="center"/>
            <w:tcPrChange w:id="15927" w:author="Alexis Handford" w:date="2020-01-22T08:14:00Z">
              <w:tcPr>
                <w:tcW w:w="8460" w:type="dxa"/>
                <w:gridSpan w:val="3"/>
                <w:shd w:val="clear" w:color="auto" w:fill="E5E5E5"/>
              </w:tcPr>
            </w:tcPrChange>
          </w:tcPr>
          <w:p w14:paraId="64D73A58" w14:textId="22303993" w:rsidR="00FF7E82" w:rsidRDefault="00FF7E82" w:rsidP="00FF7E82">
            <w:pPr>
              <w:spacing w:before="120" w:after="120"/>
              <w:rPr>
                <w:ins w:id="15928" w:author="RoboGarden Team" w:date="2020-02-07T12:08:00Z"/>
                <w:rFonts w:ascii="Open Sans" w:eastAsia="Open Sans" w:hAnsi="Open Sans" w:cs="Times New Roman"/>
              </w:rPr>
            </w:pPr>
            <w:r w:rsidRPr="00FF7E82">
              <w:rPr>
                <w:rFonts w:ascii="Open Sans" w:eastAsia="Open Sans" w:hAnsi="Open Sans" w:cs="Times New Roman"/>
              </w:rPr>
              <w:t>You will be asked to enter your username and password</w:t>
            </w:r>
            <w:ins w:id="15929" w:author="Chantelle Dubois Nishiyama" w:date="2020-02-19T23:18:00Z">
              <w:r w:rsidR="00231A17">
                <w:rPr>
                  <w:rFonts w:ascii="Open Sans" w:eastAsia="Open Sans" w:hAnsi="Open Sans" w:cs="Times New Roman"/>
                </w:rPr>
                <w:t>:</w:t>
              </w:r>
            </w:ins>
          </w:p>
          <w:p w14:paraId="644E50AD" w14:textId="2DE71A84" w:rsidR="00485865" w:rsidRDefault="00485865" w:rsidP="00FF7E82">
            <w:pPr>
              <w:spacing w:before="120" w:after="120"/>
              <w:rPr>
                <w:ins w:id="15930" w:author="RoboGarden Team" w:date="2020-02-07T12:08:00Z"/>
                <w:rFonts w:ascii="Open Sans" w:eastAsia="Open Sans" w:hAnsi="Open Sans" w:cs="Times New Roman"/>
              </w:rPr>
            </w:pPr>
          </w:p>
          <w:p w14:paraId="7F2AC6AA" w14:textId="77777777" w:rsidR="00485865" w:rsidRDefault="00485865" w:rsidP="00485865">
            <w:pPr>
              <w:pStyle w:val="NoSpacing"/>
              <w:rPr>
                <w:ins w:id="15931" w:author="RoboGarden Team" w:date="2020-02-07T12:08:00Z"/>
              </w:rPr>
            </w:pPr>
            <w:ins w:id="15932" w:author="RoboGarden Team" w:date="2020-02-07T12:08:00Z">
              <w:r>
                <w:rPr>
                  <w:color w:val="404040"/>
                </w:rPr>
                <w:t xml:space="preserve">Citation: RoboGarden Course Resources </w:t>
              </w:r>
              <w:r w:rsidRPr="00E06DF7">
                <w:t>Copyright 2019</w:t>
              </w:r>
            </w:ins>
          </w:p>
          <w:p w14:paraId="15F110A6" w14:textId="77777777" w:rsidR="00485865" w:rsidRPr="00FF7E82" w:rsidRDefault="00485865" w:rsidP="00FF7E82">
            <w:pPr>
              <w:spacing w:before="120" w:after="120"/>
              <w:rPr>
                <w:rFonts w:ascii="Open Sans" w:eastAsia="Open Sans" w:hAnsi="Open Sans" w:cs="Times New Roman"/>
              </w:rPr>
            </w:pPr>
          </w:p>
          <w:p w14:paraId="2FE624BA" w14:textId="77777777" w:rsidR="00FF7E82" w:rsidRPr="00FF7E82" w:rsidRDefault="00FF7E82" w:rsidP="00FF7E82">
            <w:pPr>
              <w:spacing w:before="120" w:after="120"/>
              <w:rPr>
                <w:rFonts w:ascii="Open Sans" w:eastAsia="Open Sans" w:hAnsi="Open Sans" w:cs="Times New Roman"/>
                <w:color w:val="404040"/>
              </w:rPr>
            </w:pPr>
            <w:r w:rsidRPr="00FF7E82">
              <w:rPr>
                <w:rFonts w:ascii="Open Sans" w:eastAsia="Open Sans" w:hAnsi="Open Sans" w:cs="Times New Roman"/>
                <w:noProof/>
                <w:color w:val="404040"/>
              </w:rPr>
              <w:drawing>
                <wp:inline distT="0" distB="0" distL="0" distR="0" wp14:anchorId="6EB6A20B" wp14:editId="6F7369DE">
                  <wp:extent cx="5226050" cy="1479550"/>
                  <wp:effectExtent l="0" t="0" r="0" b="6350"/>
                  <wp:docPr id="20" name="Picture 4">
                    <a:extLst xmlns:a="http://schemas.openxmlformats.org/drawingml/2006/main">
                      <a:ext uri="{FF2B5EF4-FFF2-40B4-BE49-F238E27FC236}">
                        <a16:creationId xmlns:a16="http://schemas.microsoft.com/office/drawing/2014/main" xmlns:w16se="http://schemas.microsoft.com/office/word/2015/wordml/symex" xmlns:w="http://schemas.openxmlformats.org/wordprocessingml/2006/main" xmlns:w10="urn:schemas-microsoft-com:office:word" xmlns:v="urn:schemas-microsoft-com:vml" xmlns:o="urn:schemas-microsoft-com:office:office" xmlns:cx1="http://schemas.microsoft.com/office/drawing/2015/9/8/chartex" xmlns:cx="http://schemas.microsoft.com/office/drawing/2014/chartex" xmlns="" id="{5C98D0DB-A862-46E3-86E7-6987D9636FC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xmlns:w16se="http://schemas.microsoft.com/office/word/2015/wordml/symex" xmlns:w="http://schemas.openxmlformats.org/wordprocessingml/2006/main" xmlns:w10="urn:schemas-microsoft-com:office:word" xmlns:v="urn:schemas-microsoft-com:vml" xmlns:o="urn:schemas-microsoft-com:office:office" xmlns:cx1="http://schemas.microsoft.com/office/drawing/2015/9/8/chartex" xmlns:cx="http://schemas.microsoft.com/office/drawing/2014/chartex" xmlns="" id="{5C98D0DB-A862-46E3-86E7-6987D9636FCB}"/>
                              </a:ext>
                            </a:extLst>
                          </pic:cNvPr>
                          <pic:cNvPicPr>
                            <a:picLocks noChangeAspect="1"/>
                          </pic:cNvPicPr>
                        </pic:nvPicPr>
                        <pic:blipFill>
                          <a:blip r:embed="rId129">
                            <a:lum/>
                            <a:alphaModFix/>
                          </a:blip>
                          <a:srcRect/>
                          <a:stretch>
                            <a:fillRect/>
                          </a:stretch>
                        </pic:blipFill>
                        <pic:spPr>
                          <a:xfrm>
                            <a:off x="0" y="0"/>
                            <a:ext cx="5226050" cy="1479550"/>
                          </a:xfrm>
                          <a:prstGeom prst="rect">
                            <a:avLst/>
                          </a:prstGeom>
                          <a:noFill/>
                          <a:ln>
                            <a:noFill/>
                          </a:ln>
                        </pic:spPr>
                      </pic:pic>
                    </a:graphicData>
                  </a:graphic>
                </wp:inline>
              </w:drawing>
            </w:r>
          </w:p>
        </w:tc>
        <w:tc>
          <w:tcPr>
            <w:tcW w:w="270" w:type="dxa"/>
            <w:shd w:val="clear" w:color="auto" w:fill="FAFAFA"/>
            <w:tcPrChange w:id="15933" w:author="Alexis Handford" w:date="2020-01-22T08:14:00Z">
              <w:tcPr>
                <w:tcW w:w="0" w:type="auto"/>
              </w:tcPr>
            </w:tcPrChange>
          </w:tcPr>
          <w:p w14:paraId="2B1BB67C" w14:textId="77777777" w:rsidR="00FF7E82" w:rsidRPr="00FF7E82" w:rsidRDefault="00FF7E82" w:rsidP="00FF7E82">
            <w:pPr>
              <w:spacing w:before="120" w:after="120"/>
              <w:rPr>
                <w:rFonts w:ascii="Open Sans" w:eastAsia="Open Sans" w:hAnsi="Open Sans" w:cs="Times New Roman"/>
                <w:color w:val="404040"/>
              </w:rPr>
            </w:pPr>
          </w:p>
        </w:tc>
      </w:tr>
      <w:tr w:rsidR="00FF7E82" w:rsidRPr="00FF7E82" w14:paraId="445EBBA0" w14:textId="77777777" w:rsidTr="51235A2F">
        <w:trPr>
          <w:cantSplit/>
          <w:trHeight w:val="87"/>
        </w:trPr>
        <w:tc>
          <w:tcPr>
            <w:tcW w:w="265" w:type="dxa"/>
            <w:shd w:val="clear" w:color="auto" w:fill="FAFAFA"/>
            <w:tcPrChange w:id="15934" w:author="Alexis Handford" w:date="2020-01-22T08:14:00Z">
              <w:tcPr>
                <w:tcW w:w="0" w:type="auto"/>
              </w:tcPr>
            </w:tcPrChange>
          </w:tcPr>
          <w:p w14:paraId="337BC6C6" w14:textId="77777777" w:rsidR="00FF7E82" w:rsidRPr="00FF7E82" w:rsidRDefault="00FF7E82" w:rsidP="00FF7E82">
            <w:pPr>
              <w:rPr>
                <w:rFonts w:ascii="Open Sans" w:eastAsia="Open Sans" w:hAnsi="Open Sans" w:cs="Times New Roman"/>
                <w:color w:val="404040"/>
                <w:sz w:val="16"/>
                <w:szCs w:val="16"/>
              </w:rPr>
            </w:pPr>
          </w:p>
        </w:tc>
        <w:tc>
          <w:tcPr>
            <w:tcW w:w="3960" w:type="dxa"/>
            <w:gridSpan w:val="2"/>
            <w:shd w:val="clear" w:color="auto" w:fill="FAFAFA"/>
            <w:vAlign w:val="center"/>
            <w:tcPrChange w:id="15935" w:author="Alexis Handford" w:date="2020-01-22T08:14:00Z">
              <w:tcPr>
                <w:tcW w:w="3960" w:type="dxa"/>
                <w:gridSpan w:val="2"/>
                <w:shd w:val="clear" w:color="auto" w:fill="FAFAFA"/>
              </w:tcPr>
            </w:tcPrChange>
          </w:tcPr>
          <w:p w14:paraId="2E85689B" w14:textId="77777777" w:rsidR="00FF7E82" w:rsidRPr="00FF7E82" w:rsidRDefault="00FF7E82" w:rsidP="00FF7E82">
            <w:pPr>
              <w:rPr>
                <w:rFonts w:ascii="Open Sans Semibold" w:eastAsia="Open Sans" w:hAnsi="Open Sans Semibold" w:cs="Open Sans Semibold"/>
                <w:color w:val="FFFFFF"/>
                <w:sz w:val="16"/>
                <w:szCs w:val="16"/>
              </w:rPr>
            </w:pPr>
          </w:p>
        </w:tc>
        <w:tc>
          <w:tcPr>
            <w:tcW w:w="2052" w:type="dxa"/>
            <w:shd w:val="clear" w:color="auto" w:fill="FAFAFA"/>
            <w:vAlign w:val="center"/>
            <w:tcPrChange w:id="15936" w:author="Alexis Handford" w:date="2020-01-22T08:14:00Z">
              <w:tcPr>
                <w:tcW w:w="2052" w:type="dxa"/>
                <w:shd w:val="clear" w:color="auto" w:fill="FAFAFA"/>
              </w:tcPr>
            </w:tcPrChange>
          </w:tcPr>
          <w:p w14:paraId="4F0AD182" w14:textId="77777777" w:rsidR="00FF7E82" w:rsidRPr="00FF7E82" w:rsidRDefault="00FF7E82" w:rsidP="00FF7E82">
            <w:pPr>
              <w:rPr>
                <w:rFonts w:ascii="Open Sans" w:eastAsia="Open Sans" w:hAnsi="Open Sans" w:cs="Times New Roman"/>
                <w:color w:val="404040"/>
                <w:sz w:val="16"/>
                <w:szCs w:val="16"/>
              </w:rPr>
            </w:pPr>
          </w:p>
        </w:tc>
        <w:tc>
          <w:tcPr>
            <w:tcW w:w="3888" w:type="dxa"/>
            <w:shd w:val="clear" w:color="auto" w:fill="FAFAFA"/>
            <w:vAlign w:val="center"/>
            <w:tcPrChange w:id="15937" w:author="Alexis Handford" w:date="2020-01-22T08:14:00Z">
              <w:tcPr>
                <w:tcW w:w="3888" w:type="dxa"/>
                <w:shd w:val="clear" w:color="auto" w:fill="FAFAFA"/>
              </w:tcPr>
            </w:tcPrChange>
          </w:tcPr>
          <w:p w14:paraId="6D1441D7" w14:textId="77777777" w:rsidR="00FF7E82" w:rsidRPr="00FF7E82" w:rsidRDefault="00FF7E82" w:rsidP="00FF7E82">
            <w:pPr>
              <w:rPr>
                <w:rFonts w:ascii="Open Sans" w:eastAsia="Open Sans" w:hAnsi="Open Sans" w:cs="Times New Roman"/>
                <w:color w:val="404040"/>
                <w:sz w:val="16"/>
                <w:szCs w:val="16"/>
              </w:rPr>
            </w:pPr>
          </w:p>
        </w:tc>
        <w:tc>
          <w:tcPr>
            <w:tcW w:w="270" w:type="dxa"/>
            <w:shd w:val="clear" w:color="auto" w:fill="FAFAFA"/>
            <w:tcPrChange w:id="15938" w:author="Alexis Handford" w:date="2020-01-22T08:14:00Z">
              <w:tcPr>
                <w:tcW w:w="0" w:type="auto"/>
              </w:tcPr>
            </w:tcPrChange>
          </w:tcPr>
          <w:p w14:paraId="3D2EB83C" w14:textId="77777777" w:rsidR="00FF7E82" w:rsidRPr="00FF7E82" w:rsidRDefault="00FF7E82" w:rsidP="00FF7E82">
            <w:pPr>
              <w:rPr>
                <w:rFonts w:ascii="Open Sans" w:eastAsia="Open Sans" w:hAnsi="Open Sans" w:cs="Times New Roman"/>
                <w:color w:val="404040"/>
                <w:sz w:val="16"/>
                <w:szCs w:val="16"/>
              </w:rPr>
            </w:pPr>
          </w:p>
        </w:tc>
      </w:tr>
      <w:tr w:rsidR="00FF7E82" w:rsidRPr="00FF7E82" w14:paraId="1AD14FDD" w14:textId="77777777" w:rsidTr="51235A2F">
        <w:trPr>
          <w:cantSplit/>
          <w:trHeight w:val="837"/>
        </w:trPr>
        <w:tc>
          <w:tcPr>
            <w:tcW w:w="265" w:type="dxa"/>
            <w:shd w:val="clear" w:color="auto" w:fill="FAFAFA"/>
            <w:tcPrChange w:id="15939" w:author="Alexis Handford" w:date="2020-01-22T08:14:00Z">
              <w:tcPr>
                <w:tcW w:w="0" w:type="auto"/>
              </w:tcPr>
            </w:tcPrChange>
          </w:tcPr>
          <w:p w14:paraId="0150BD33" w14:textId="77777777" w:rsidR="00FF7E82" w:rsidRPr="00FF7E82" w:rsidRDefault="00FF7E82" w:rsidP="00FF7E82">
            <w:pPr>
              <w:spacing w:before="120" w:after="120"/>
              <w:rPr>
                <w:rFonts w:ascii="Open Sans" w:eastAsia="Open Sans" w:hAnsi="Open Sans" w:cs="Times New Roman"/>
                <w:color w:val="404040"/>
              </w:rPr>
            </w:pPr>
          </w:p>
        </w:tc>
        <w:tc>
          <w:tcPr>
            <w:tcW w:w="1440" w:type="dxa"/>
            <w:shd w:val="clear" w:color="auto" w:fill="11143F"/>
            <w:vAlign w:val="center"/>
            <w:tcPrChange w:id="15940" w:author="Alexis Handford" w:date="2020-01-22T08:14:00Z">
              <w:tcPr>
                <w:tcW w:w="1440" w:type="dxa"/>
                <w:shd w:val="clear" w:color="auto" w:fill="11143F"/>
              </w:tcPr>
            </w:tcPrChange>
          </w:tcPr>
          <w:p w14:paraId="1176F95D" w14:textId="77777777" w:rsidR="00FF7E82" w:rsidRPr="00FF7E82" w:rsidRDefault="00FF7E82" w:rsidP="00FF7E82">
            <w:pPr>
              <w:spacing w:before="120" w:after="120"/>
              <w:jc w:val="center"/>
              <w:rPr>
                <w:rFonts w:ascii="Open Sans Semibold" w:eastAsia="Open Sans" w:hAnsi="Open Sans Semibold" w:cs="Open Sans Semibold"/>
                <w:color w:val="FFFFFF"/>
                <w:sz w:val="28"/>
                <w:szCs w:val="28"/>
              </w:rPr>
            </w:pPr>
            <w:r w:rsidRPr="00FF7E82">
              <w:rPr>
                <w:rFonts w:ascii="Open Sans Semibold" w:eastAsia="Open Sans" w:hAnsi="Open Sans Semibold" w:cs="Open Sans Semibold"/>
                <w:color w:val="FFFFFF"/>
                <w:sz w:val="28"/>
                <w:szCs w:val="28"/>
              </w:rPr>
              <w:t>Step 6</w:t>
            </w:r>
          </w:p>
        </w:tc>
        <w:tc>
          <w:tcPr>
            <w:tcW w:w="8460" w:type="dxa"/>
            <w:gridSpan w:val="3"/>
            <w:shd w:val="clear" w:color="auto" w:fill="E5E5E5"/>
            <w:vAlign w:val="center"/>
            <w:tcPrChange w:id="15941" w:author="Alexis Handford" w:date="2020-01-22T08:14:00Z">
              <w:tcPr>
                <w:tcW w:w="8460" w:type="dxa"/>
                <w:gridSpan w:val="3"/>
                <w:shd w:val="clear" w:color="auto" w:fill="E5E5E5"/>
              </w:tcPr>
            </w:tcPrChange>
          </w:tcPr>
          <w:p w14:paraId="1C49223B" w14:textId="77777777" w:rsidR="00FF7E82" w:rsidRPr="00FF7E82" w:rsidRDefault="00FF7E82" w:rsidP="00FF7E82">
            <w:pPr>
              <w:spacing w:before="120" w:after="120"/>
              <w:rPr>
                <w:rFonts w:ascii="Open Sans" w:eastAsia="Open Sans" w:hAnsi="Open Sans" w:cs="Times New Roman"/>
              </w:rPr>
            </w:pPr>
          </w:p>
          <w:p w14:paraId="3CB2EE50" w14:textId="77777777" w:rsidR="00FF7E82" w:rsidRPr="00FF7E82" w:rsidRDefault="00FF7E82" w:rsidP="00FF7E82">
            <w:pPr>
              <w:numPr>
                <w:ilvl w:val="0"/>
                <w:numId w:val="90"/>
              </w:numPr>
              <w:spacing w:before="120" w:after="120"/>
              <w:rPr>
                <w:rFonts w:ascii="Open Sans" w:eastAsia="Open Sans" w:hAnsi="Open Sans" w:cs="Times New Roman"/>
              </w:rPr>
            </w:pPr>
            <w:r w:rsidRPr="00FF7E82">
              <w:rPr>
                <w:rFonts w:ascii="Open Sans" w:eastAsia="Open Sans" w:hAnsi="Open Sans" w:cs="Times New Roman"/>
              </w:rPr>
              <w:t>Note that you can see the 3 commits we had and the one branch.</w:t>
            </w:r>
          </w:p>
          <w:p w14:paraId="376D5016" w14:textId="77777777" w:rsidR="00FF7E82" w:rsidRPr="00FF7E82" w:rsidRDefault="00FF7E82" w:rsidP="00FF7E82">
            <w:pPr>
              <w:numPr>
                <w:ilvl w:val="0"/>
                <w:numId w:val="90"/>
              </w:numPr>
              <w:spacing w:before="120" w:after="120"/>
              <w:rPr>
                <w:rFonts w:ascii="Open Sans" w:eastAsia="Open Sans" w:hAnsi="Open Sans" w:cs="Times New Roman"/>
              </w:rPr>
            </w:pPr>
            <w:r w:rsidRPr="00FF7E82">
              <w:rPr>
                <w:rFonts w:ascii="Open Sans" w:eastAsia="Open Sans" w:hAnsi="Open Sans" w:cs="Times New Roman"/>
              </w:rPr>
              <w:t>The URL of the current page is the link for your repository.</w:t>
            </w:r>
          </w:p>
          <w:p w14:paraId="77A6360E" w14:textId="77777777" w:rsidR="00FF7E82" w:rsidRPr="00FF7E82" w:rsidRDefault="00FF7E82" w:rsidP="00FF7E82">
            <w:pPr>
              <w:spacing w:before="120" w:after="120"/>
              <w:ind w:left="720"/>
              <w:rPr>
                <w:rFonts w:ascii="Open Sans" w:eastAsia="Open Sans" w:hAnsi="Open Sans" w:cs="Times New Roman"/>
                <w:color w:val="404040"/>
              </w:rPr>
            </w:pPr>
          </w:p>
        </w:tc>
        <w:tc>
          <w:tcPr>
            <w:tcW w:w="270" w:type="dxa"/>
            <w:shd w:val="clear" w:color="auto" w:fill="FAFAFA"/>
            <w:tcPrChange w:id="15942" w:author="Alexis Handford" w:date="2020-01-22T08:14:00Z">
              <w:tcPr>
                <w:tcW w:w="0" w:type="auto"/>
              </w:tcPr>
            </w:tcPrChange>
          </w:tcPr>
          <w:p w14:paraId="3E749DAA" w14:textId="77777777" w:rsidR="00FF7E82" w:rsidRPr="00FF7E82" w:rsidRDefault="00FF7E82" w:rsidP="00FF7E82">
            <w:pPr>
              <w:spacing w:before="120" w:after="120"/>
              <w:rPr>
                <w:rFonts w:ascii="Open Sans" w:eastAsia="Open Sans" w:hAnsi="Open Sans" w:cs="Times New Roman"/>
                <w:color w:val="404040"/>
              </w:rPr>
            </w:pPr>
          </w:p>
        </w:tc>
      </w:tr>
      <w:tr w:rsidR="00FF7E82" w:rsidRPr="00FF7E82" w14:paraId="34831922" w14:textId="77777777" w:rsidTr="51235A2F">
        <w:trPr>
          <w:cantSplit/>
        </w:trPr>
        <w:tc>
          <w:tcPr>
            <w:tcW w:w="265" w:type="dxa"/>
            <w:shd w:val="clear" w:color="auto" w:fill="FAFAFA"/>
            <w:tcPrChange w:id="15943" w:author="Alexis Handford" w:date="2020-01-22T08:14:00Z">
              <w:tcPr>
                <w:tcW w:w="0" w:type="auto"/>
              </w:tcPr>
            </w:tcPrChange>
          </w:tcPr>
          <w:p w14:paraId="6AF1813D" w14:textId="77777777" w:rsidR="00FF7E82" w:rsidRPr="00FF7E82" w:rsidRDefault="00FF7E82" w:rsidP="00FF7E82">
            <w:pPr>
              <w:rPr>
                <w:rFonts w:ascii="Open Sans" w:eastAsia="Open Sans" w:hAnsi="Open Sans" w:cs="Times New Roman"/>
                <w:color w:val="404040"/>
                <w:sz w:val="16"/>
                <w:szCs w:val="16"/>
              </w:rPr>
            </w:pPr>
          </w:p>
        </w:tc>
        <w:tc>
          <w:tcPr>
            <w:tcW w:w="3960" w:type="dxa"/>
            <w:gridSpan w:val="2"/>
            <w:shd w:val="clear" w:color="auto" w:fill="FAFAFA"/>
            <w:vAlign w:val="center"/>
            <w:tcPrChange w:id="15944" w:author="Alexis Handford" w:date="2020-01-22T08:14:00Z">
              <w:tcPr>
                <w:tcW w:w="3960" w:type="dxa"/>
                <w:gridSpan w:val="2"/>
                <w:shd w:val="clear" w:color="auto" w:fill="FAFAFA"/>
              </w:tcPr>
            </w:tcPrChange>
          </w:tcPr>
          <w:p w14:paraId="4DF7E497" w14:textId="77777777" w:rsidR="00FF7E82" w:rsidRPr="00FF7E82" w:rsidRDefault="00FF7E82" w:rsidP="00FF7E82">
            <w:pPr>
              <w:rPr>
                <w:rFonts w:ascii="Open Sans" w:eastAsia="Open Sans" w:hAnsi="Open Sans" w:cs="Times New Roman"/>
                <w:color w:val="404040"/>
                <w:sz w:val="16"/>
                <w:szCs w:val="16"/>
              </w:rPr>
            </w:pPr>
          </w:p>
        </w:tc>
        <w:tc>
          <w:tcPr>
            <w:tcW w:w="2052" w:type="dxa"/>
            <w:shd w:val="clear" w:color="auto" w:fill="FAFAFA"/>
            <w:vAlign w:val="center"/>
            <w:tcPrChange w:id="15945" w:author="Alexis Handford" w:date="2020-01-22T08:14:00Z">
              <w:tcPr>
                <w:tcW w:w="2052" w:type="dxa"/>
                <w:shd w:val="clear" w:color="auto" w:fill="FAFAFA"/>
              </w:tcPr>
            </w:tcPrChange>
          </w:tcPr>
          <w:p w14:paraId="3A095032" w14:textId="77777777" w:rsidR="00FF7E82" w:rsidRPr="00FF7E82" w:rsidRDefault="00FF7E82" w:rsidP="00FF7E82">
            <w:pPr>
              <w:rPr>
                <w:rFonts w:ascii="Open Sans" w:eastAsia="Open Sans" w:hAnsi="Open Sans" w:cs="Times New Roman"/>
                <w:color w:val="404040"/>
                <w:sz w:val="16"/>
                <w:szCs w:val="16"/>
              </w:rPr>
            </w:pPr>
          </w:p>
        </w:tc>
        <w:tc>
          <w:tcPr>
            <w:tcW w:w="3888" w:type="dxa"/>
            <w:shd w:val="clear" w:color="auto" w:fill="FAFAFA"/>
            <w:vAlign w:val="center"/>
            <w:tcPrChange w:id="15946" w:author="Alexis Handford" w:date="2020-01-22T08:14:00Z">
              <w:tcPr>
                <w:tcW w:w="3888" w:type="dxa"/>
                <w:shd w:val="clear" w:color="auto" w:fill="FAFAFA"/>
              </w:tcPr>
            </w:tcPrChange>
          </w:tcPr>
          <w:p w14:paraId="125651C1" w14:textId="77777777" w:rsidR="00FF7E82" w:rsidRPr="00FF7E82" w:rsidRDefault="00FF7E82" w:rsidP="00FF7E82">
            <w:pPr>
              <w:rPr>
                <w:rFonts w:ascii="Open Sans" w:eastAsia="Open Sans" w:hAnsi="Open Sans" w:cs="Times New Roman"/>
                <w:color w:val="404040"/>
                <w:sz w:val="16"/>
                <w:szCs w:val="16"/>
              </w:rPr>
            </w:pPr>
          </w:p>
        </w:tc>
        <w:tc>
          <w:tcPr>
            <w:tcW w:w="270" w:type="dxa"/>
            <w:shd w:val="clear" w:color="auto" w:fill="FAFAFA"/>
            <w:tcPrChange w:id="15947" w:author="Alexis Handford" w:date="2020-01-22T08:14:00Z">
              <w:tcPr>
                <w:tcW w:w="0" w:type="auto"/>
              </w:tcPr>
            </w:tcPrChange>
          </w:tcPr>
          <w:p w14:paraId="148B0673" w14:textId="77777777" w:rsidR="00FF7E82" w:rsidRPr="00FF7E82" w:rsidRDefault="00FF7E82" w:rsidP="00FF7E82">
            <w:pPr>
              <w:rPr>
                <w:rFonts w:ascii="Open Sans" w:eastAsia="Open Sans" w:hAnsi="Open Sans" w:cs="Times New Roman"/>
                <w:color w:val="404040"/>
                <w:sz w:val="16"/>
                <w:szCs w:val="16"/>
              </w:rPr>
            </w:pPr>
          </w:p>
        </w:tc>
      </w:tr>
    </w:tbl>
    <w:p w14:paraId="053329F0" w14:textId="77777777" w:rsidR="000A5969" w:rsidRDefault="000A5969" w:rsidP="000A5969">
      <w:pPr>
        <w:pStyle w:val="NormalWeb"/>
        <w:spacing w:before="0" w:beforeAutospacing="0" w:after="120" w:afterAutospacing="0"/>
        <w:rPr>
          <w:highlight w:val="yellow"/>
        </w:rPr>
      </w:pPr>
    </w:p>
    <w:p w14:paraId="2C108CC8" w14:textId="15AF9032" w:rsidR="00F070C8" w:rsidDel="006F5089" w:rsidRDefault="00F070C8" w:rsidP="00F070C8">
      <w:pPr>
        <w:pStyle w:val="Heading2"/>
        <w:spacing w:before="120"/>
        <w:rPr>
          <w:del w:id="15948" w:author="RoboGarden Team" w:date="2020-01-23T21:19:00Z"/>
          <w:rStyle w:val="Strong"/>
          <w:rFonts w:ascii="Calibri" w:hAnsi="Calibri" w:cs="Calibri"/>
          <w:color w:val="auto"/>
          <w:sz w:val="24"/>
          <w:szCs w:val="24"/>
        </w:rPr>
      </w:pPr>
      <w:commentRangeStart w:id="15949"/>
      <w:del w:id="15950" w:author="RoboGarden Team" w:date="2020-01-23T21:19:00Z">
        <w:r w:rsidDel="006F5089">
          <w:rPr>
            <w:rStyle w:val="Strong"/>
            <w:rFonts w:ascii="Calibri" w:hAnsi="Calibri" w:cs="Calibri"/>
            <w:color w:val="auto"/>
            <w:sz w:val="24"/>
            <w:szCs w:val="24"/>
          </w:rPr>
          <w:delText>Submodule 6 Application Mission(s) Details</w:delText>
        </w:r>
      </w:del>
    </w:p>
    <w:p w14:paraId="11F59061" w14:textId="617790F3" w:rsidR="00F070C8" w:rsidDel="006F5089" w:rsidRDefault="00F070C8" w:rsidP="00F070C8">
      <w:pPr>
        <w:rPr>
          <w:del w:id="15951" w:author="RoboGarden Team" w:date="2020-01-23T21:19:00Z"/>
          <w:color w:val="404040" w:themeColor="text1" w:themeTint="BF"/>
        </w:rPr>
      </w:pPr>
      <w:del w:id="15952" w:author="RoboGarden Team" w:date="2020-01-23T21:19:00Z">
        <w:r w:rsidDel="006F5089">
          <w:rPr>
            <w:rFonts w:ascii="Calibri" w:hAnsi="Calibri" w:cs="Calibri"/>
            <w:color w:val="A6A6A6" w:themeColor="background1" w:themeShade="A6"/>
          </w:rPr>
          <w:delText>Repeat this section for every mission. The activities listed below are examples. See page 7 for the activities summary.</w:delText>
        </w:r>
      </w:del>
    </w:p>
    <w:p w14:paraId="14B083CD" w14:textId="43009D68" w:rsidR="00F070C8" w:rsidDel="006F5089" w:rsidRDefault="00F070C8" w:rsidP="00F070C8">
      <w:pPr>
        <w:rPr>
          <w:del w:id="15953" w:author="RoboGarden Team" w:date="2020-01-23T21:19:00Z"/>
          <w:rFonts w:ascii="Calibri" w:hAnsi="Calibri" w:cs="Calibri"/>
          <w:b/>
        </w:rPr>
      </w:pPr>
    </w:p>
    <w:p w14:paraId="52BD098B" w14:textId="09A3848A" w:rsidR="00F070C8" w:rsidDel="006F5089" w:rsidRDefault="00F070C8" w:rsidP="00F070C8">
      <w:pPr>
        <w:pStyle w:val="NormalWeb"/>
        <w:spacing w:before="0" w:beforeAutospacing="0" w:after="120" w:afterAutospacing="0"/>
        <w:rPr>
          <w:del w:id="15954" w:author="RoboGarden Team" w:date="2020-01-23T21:19:00Z"/>
          <w:rFonts w:ascii="Calibri" w:hAnsi="Calibri" w:cs="Calibri"/>
          <w:sz w:val="22"/>
          <w:szCs w:val="22"/>
        </w:rPr>
      </w:pPr>
      <w:del w:id="15955" w:author="RoboGarden Team" w:date="2020-01-23T21:19:00Z">
        <w:r w:rsidDel="006F5089">
          <w:rPr>
            <w:rFonts w:ascii="Calibri" w:hAnsi="Calibri" w:cs="Calibri"/>
            <w:sz w:val="22"/>
            <w:szCs w:val="22"/>
          </w:rPr>
          <w:delText>Below you will see the details of all the application missions within the submodule 6 .</w:delText>
        </w:r>
      </w:del>
    </w:p>
    <w:p w14:paraId="7C63B40E" w14:textId="612048DE" w:rsidR="00345125" w:rsidDel="006F5089" w:rsidRDefault="00345125" w:rsidP="00345125">
      <w:pPr>
        <w:pStyle w:val="NormalWeb"/>
        <w:spacing w:before="0" w:beforeAutospacing="0" w:after="120" w:afterAutospacing="0"/>
        <w:rPr>
          <w:del w:id="15956" w:author="RoboGarden Team" w:date="2020-01-23T21:19:00Z"/>
          <w:rFonts w:ascii="Calibri" w:hAnsi="Calibri" w:cs="Calibri"/>
          <w:sz w:val="22"/>
          <w:szCs w:val="22"/>
        </w:rPr>
      </w:pPr>
      <w:del w:id="15957" w:author="RoboGarden Team" w:date="2020-01-23T21:19:00Z">
        <w:r w:rsidDel="006F5089">
          <w:rPr>
            <w:rFonts w:ascii="Calibri" w:hAnsi="Calibri" w:cs="Calibri"/>
            <w:sz w:val="22"/>
            <w:szCs w:val="22"/>
          </w:rPr>
          <w:delText>None (The objective of creating an account of GitHub is already done)</w:delText>
        </w:r>
      </w:del>
    </w:p>
    <w:commentRangeEnd w:id="15949"/>
    <w:p w14:paraId="169D3EF8" w14:textId="77777777" w:rsidR="00345125" w:rsidRDefault="00345125" w:rsidP="00F65C8E">
      <w:pPr>
        <w:rPr>
          <w:highlight w:val="magenta"/>
        </w:rPr>
      </w:pPr>
      <w:r>
        <w:rPr>
          <w:rStyle w:val="CommentReference"/>
        </w:rPr>
        <w:commentReference w:id="15949"/>
      </w:r>
    </w:p>
    <w:p w14:paraId="2C3016CB" w14:textId="77777777" w:rsidR="00345125" w:rsidRDefault="00345125">
      <w:pPr>
        <w:rPr>
          <w:b/>
          <w:highlight w:val="green"/>
        </w:rPr>
      </w:pPr>
      <w:r>
        <w:rPr>
          <w:b/>
          <w:highlight w:val="green"/>
        </w:rPr>
        <w:br w:type="page"/>
      </w:r>
    </w:p>
    <w:p w14:paraId="4EFE81CC" w14:textId="03B0AED7" w:rsidR="00153933" w:rsidRDefault="00153933" w:rsidP="00153933">
      <w:pPr>
        <w:rPr>
          <w:b/>
        </w:rPr>
      </w:pPr>
      <w:r w:rsidRPr="006B0349">
        <w:rPr>
          <w:b/>
          <w:highlight w:val="green"/>
        </w:rPr>
        <w:lastRenderedPageBreak/>
        <w:t xml:space="preserve">Module </w:t>
      </w:r>
      <w:r>
        <w:rPr>
          <w:b/>
          <w:highlight w:val="green"/>
        </w:rPr>
        <w:t xml:space="preserve">1 </w:t>
      </w:r>
      <w:r w:rsidRPr="006B0349">
        <w:rPr>
          <w:b/>
          <w:highlight w:val="green"/>
        </w:rPr>
        <w:t>Summary</w:t>
      </w:r>
    </w:p>
    <w:p w14:paraId="14C652FE" w14:textId="77777777" w:rsidR="00153933" w:rsidRDefault="00153933" w:rsidP="00153933">
      <w:pPr>
        <w:rPr>
          <w:color w:val="A6A6A6" w:themeColor="background1" w:themeShade="A6"/>
        </w:rPr>
      </w:pPr>
      <w:r w:rsidRPr="0098202B">
        <w:rPr>
          <w:color w:val="A6A6A6" w:themeColor="background1" w:themeShade="A6"/>
        </w:rPr>
        <w:t xml:space="preserve">Please write a summary for students to capture what they learned in this </w:t>
      </w:r>
      <w:r>
        <w:rPr>
          <w:color w:val="A6A6A6" w:themeColor="background1" w:themeShade="A6"/>
        </w:rPr>
        <w:t>module.</w:t>
      </w:r>
      <w:r w:rsidRPr="0098202B">
        <w:rPr>
          <w:color w:val="A6A6A6" w:themeColor="background1" w:themeShade="A6"/>
        </w:rPr>
        <w:t xml:space="preserve"> Make sure the essential question is answered here.</w:t>
      </w:r>
    </w:p>
    <w:p w14:paraId="176A929F" w14:textId="77777777" w:rsidR="00153933" w:rsidRPr="007D306A" w:rsidRDefault="00153933" w:rsidP="00153933">
      <w:r w:rsidRPr="007D306A">
        <w:t>Write here:</w:t>
      </w:r>
    </w:p>
    <w:p w14:paraId="6E87A803" w14:textId="758944C8" w:rsidR="00153933" w:rsidRDefault="00153933" w:rsidP="00153933">
      <w:pPr>
        <w:spacing w:after="0"/>
      </w:pPr>
    </w:p>
    <w:p w14:paraId="2E20A7C4" w14:textId="77777777" w:rsidR="00153933" w:rsidRDefault="00153933" w:rsidP="00153933">
      <w:pPr>
        <w:spacing w:after="0"/>
      </w:pPr>
    </w:p>
    <w:p w14:paraId="69200C3A" w14:textId="77777777" w:rsidR="00153933" w:rsidRPr="00153933" w:rsidRDefault="00153933" w:rsidP="00153933">
      <w:pPr>
        <w:spacing w:after="0" w:line="240" w:lineRule="auto"/>
        <w:rPr>
          <w:rFonts w:ascii="Open Sans" w:eastAsia="Open Sans" w:hAnsi="Open Sans" w:cs="Times New Roman"/>
          <w:color w:val="404040"/>
        </w:rPr>
      </w:pPr>
    </w:p>
    <w:p w14:paraId="0D8200D7" w14:textId="7F1C1310" w:rsidR="00153933" w:rsidRPr="00153933" w:rsidRDefault="00153933" w:rsidP="00153933">
      <w:pPr>
        <w:spacing w:before="80" w:after="80" w:line="240" w:lineRule="auto"/>
        <w:outlineLvl w:val="1"/>
        <w:rPr>
          <w:rFonts w:ascii="Open Sans Semibold" w:eastAsia="Times New Roman" w:hAnsi="Open Sans Semibold" w:cs="Open Sans Semibold"/>
          <w:color w:val="11143F"/>
          <w:sz w:val="28"/>
          <w:szCs w:val="28"/>
        </w:rPr>
      </w:pPr>
      <w:r w:rsidRPr="00153933">
        <w:rPr>
          <w:rFonts w:ascii="Open Sans Semibold" w:eastAsia="Times New Roman" w:hAnsi="Open Sans Semibold" w:cs="Open Sans Semibold"/>
          <w:color w:val="11143F"/>
          <w:sz w:val="28"/>
          <w:szCs w:val="28"/>
        </w:rPr>
        <w:t xml:space="preserve">Section 1: Summary of the </w:t>
      </w:r>
      <w:ins w:id="15958" w:author="Chantelle Dubois Nishiyama" w:date="2020-02-19T23:19:00Z">
        <w:r w:rsidR="00231A17">
          <w:rPr>
            <w:rFonts w:ascii="Open Sans Semibold" w:eastAsia="Times New Roman" w:hAnsi="Open Sans Semibold" w:cs="Open Sans Semibold"/>
            <w:color w:val="11143F"/>
            <w:sz w:val="28"/>
            <w:szCs w:val="28"/>
          </w:rPr>
          <w:t>M</w:t>
        </w:r>
      </w:ins>
      <w:del w:id="15959" w:author="Chantelle Dubois Nishiyama" w:date="2020-02-19T23:19:00Z">
        <w:r w:rsidRPr="00153933" w:rsidDel="00231A17">
          <w:rPr>
            <w:rFonts w:ascii="Open Sans Semibold" w:eastAsia="Times New Roman" w:hAnsi="Open Sans Semibold" w:cs="Open Sans Semibold"/>
            <w:color w:val="11143F"/>
            <w:sz w:val="28"/>
            <w:szCs w:val="28"/>
          </w:rPr>
          <w:delText>m</w:delText>
        </w:r>
      </w:del>
      <w:r w:rsidRPr="00153933">
        <w:rPr>
          <w:rFonts w:ascii="Open Sans Semibold" w:eastAsia="Times New Roman" w:hAnsi="Open Sans Semibold" w:cs="Open Sans Semibold"/>
          <w:color w:val="11143F"/>
          <w:sz w:val="28"/>
          <w:szCs w:val="28"/>
        </w:rPr>
        <w:t>odule</w:t>
      </w:r>
    </w:p>
    <w:p w14:paraId="4F66DD92" w14:textId="77777777" w:rsidR="00153933" w:rsidRPr="00153933" w:rsidRDefault="00153933" w:rsidP="00153933">
      <w:pPr>
        <w:spacing w:after="0" w:line="240" w:lineRule="auto"/>
        <w:rPr>
          <w:rFonts w:ascii="Open Sans" w:eastAsia="Open Sans" w:hAnsi="Open Sans" w:cs="Times New Roman"/>
          <w:color w:val="404040"/>
        </w:rPr>
      </w:pPr>
    </w:p>
    <w:tbl>
      <w:tblPr>
        <w:tblStyle w:val="TableGrid9"/>
        <w:tblW w:w="10440" w:type="dxa"/>
        <w:tblInd w:w="-5" w:type="dxa"/>
        <w:tblBorders>
          <w:top w:val="single" w:sz="4" w:space="0" w:color="DBDBDB"/>
          <w:left w:val="single" w:sz="4" w:space="0" w:color="DBDBDB"/>
          <w:bottom w:val="single" w:sz="4" w:space="0" w:color="DBDBDB"/>
          <w:right w:val="single" w:sz="4" w:space="0" w:color="DBDBDB"/>
          <w:insideH w:val="none" w:sz="0" w:space="0" w:color="auto"/>
          <w:insideV w:val="none" w:sz="0" w:space="0" w:color="auto"/>
        </w:tblBorders>
        <w:tblLayout w:type="fixed"/>
        <w:tblCellMar>
          <w:left w:w="115" w:type="dxa"/>
          <w:right w:w="115" w:type="dxa"/>
        </w:tblCellMar>
        <w:tblLook w:val="04A0" w:firstRow="1" w:lastRow="0" w:firstColumn="1" w:lastColumn="0" w:noHBand="0" w:noVBand="1"/>
      </w:tblPr>
      <w:tblGrid>
        <w:gridCol w:w="10440"/>
      </w:tblGrid>
      <w:tr w:rsidR="00153933" w:rsidRPr="00153933" w14:paraId="4489BCEA" w14:textId="77777777" w:rsidTr="2B6D7C2E">
        <w:trPr>
          <w:cantSplit/>
          <w:trHeight w:val="419"/>
        </w:trPr>
        <w:tc>
          <w:tcPr>
            <w:tcW w:w="10440" w:type="dxa"/>
            <w:shd w:val="clear" w:color="auto" w:fill="FAFAFA"/>
          </w:tcPr>
          <w:p w14:paraId="384EFCFC" w14:textId="77777777" w:rsidR="00153933" w:rsidRPr="00153933" w:rsidRDefault="00153933" w:rsidP="00153933">
            <w:pPr>
              <w:spacing w:before="120" w:after="120"/>
              <w:rPr>
                <w:rFonts w:ascii="Open Sans" w:eastAsia="Open Sans" w:hAnsi="Open Sans" w:cs="Times New Roman"/>
                <w:color w:val="404040"/>
              </w:rPr>
            </w:pPr>
            <w:commentRangeStart w:id="15960"/>
            <w:r w:rsidRPr="00153933">
              <w:rPr>
                <w:rFonts w:ascii="Open Sans" w:eastAsia="Open Sans" w:hAnsi="Open Sans" w:cs="Times New Roman"/>
                <w:color w:val="404040"/>
              </w:rPr>
              <w:t xml:space="preserve">In this module, you learned how to: </w:t>
            </w:r>
          </w:p>
          <w:p w14:paraId="494C2C4F" w14:textId="77777777" w:rsidR="00153933" w:rsidRPr="00153933" w:rsidRDefault="00153933" w:rsidP="006C4FB1">
            <w:pPr>
              <w:numPr>
                <w:ilvl w:val="0"/>
                <w:numId w:val="62"/>
              </w:numPr>
              <w:spacing w:before="120" w:after="120"/>
              <w:rPr>
                <w:rFonts w:ascii="Open Sans" w:eastAsia="Open Sans" w:hAnsi="Open Sans" w:cs="Times New Roman"/>
                <w:color w:val="404040"/>
              </w:rPr>
            </w:pPr>
            <w:r w:rsidRPr="00153933">
              <w:rPr>
                <w:rFonts w:ascii="Open Sans" w:eastAsia="Open Sans" w:hAnsi="Open Sans" w:cs="Times New Roman"/>
                <w:color w:val="404040"/>
              </w:rPr>
              <w:t xml:space="preserve">Discuss the concept of data and the types of data. </w:t>
            </w:r>
          </w:p>
          <w:p w14:paraId="0A4CA799" w14:textId="77777777" w:rsidR="00153933" w:rsidRPr="00153933" w:rsidRDefault="00153933" w:rsidP="006C4FB1">
            <w:pPr>
              <w:numPr>
                <w:ilvl w:val="0"/>
                <w:numId w:val="62"/>
              </w:numPr>
              <w:spacing w:before="120" w:after="120"/>
              <w:rPr>
                <w:rFonts w:ascii="Open Sans" w:eastAsia="Open Sans" w:hAnsi="Open Sans" w:cs="Times New Roman"/>
                <w:color w:val="404040"/>
              </w:rPr>
            </w:pPr>
            <w:r w:rsidRPr="00153933">
              <w:rPr>
                <w:rFonts w:ascii="Open Sans" w:eastAsia="Open Sans" w:hAnsi="Open Sans" w:cs="Times New Roman"/>
                <w:color w:val="404040"/>
              </w:rPr>
              <w:t>Load different online available data-sets.</w:t>
            </w:r>
          </w:p>
          <w:p w14:paraId="39C64457" w14:textId="77777777" w:rsidR="00153933" w:rsidRPr="00153933" w:rsidRDefault="00153933" w:rsidP="006C4FB1">
            <w:pPr>
              <w:numPr>
                <w:ilvl w:val="0"/>
                <w:numId w:val="62"/>
              </w:numPr>
              <w:spacing w:before="120" w:after="120"/>
              <w:rPr>
                <w:rFonts w:ascii="Open Sans" w:eastAsia="Open Sans" w:hAnsi="Open Sans" w:cs="Times New Roman"/>
                <w:color w:val="404040"/>
              </w:rPr>
            </w:pPr>
            <w:r w:rsidRPr="00153933">
              <w:rPr>
                <w:rFonts w:ascii="Open Sans" w:eastAsia="Open Sans" w:hAnsi="Open Sans" w:cs="Times New Roman"/>
                <w:color w:val="404040"/>
              </w:rPr>
              <w:t>Process data for machine learning.</w:t>
            </w:r>
          </w:p>
          <w:p w14:paraId="06389A72" w14:textId="263C19A1" w:rsidR="00153933" w:rsidRPr="00153933" w:rsidRDefault="00153933" w:rsidP="006C4FB1">
            <w:pPr>
              <w:numPr>
                <w:ilvl w:val="0"/>
                <w:numId w:val="62"/>
              </w:numPr>
              <w:spacing w:before="120" w:after="120"/>
              <w:rPr>
                <w:rFonts w:ascii="Open Sans" w:eastAsia="Open Sans" w:hAnsi="Open Sans" w:cs="Times New Roman"/>
                <w:color w:val="404040"/>
              </w:rPr>
            </w:pPr>
            <w:r w:rsidRPr="00153933">
              <w:rPr>
                <w:rFonts w:ascii="Open Sans" w:eastAsia="Open Sans" w:hAnsi="Open Sans" w:cs="Times New Roman"/>
                <w:color w:val="404040"/>
              </w:rPr>
              <w:t xml:space="preserve">Visualize data using </w:t>
            </w:r>
            <w:ins w:id="15961" w:author="Chantelle Dubois Nishiyama" w:date="2020-02-19T23:19:00Z">
              <w:r w:rsidR="00231A17">
                <w:rPr>
                  <w:rFonts w:ascii="Open Sans" w:eastAsia="Open Sans" w:hAnsi="Open Sans" w:cs="Times New Roman"/>
                  <w:color w:val="404040"/>
                </w:rPr>
                <w:t>M</w:t>
              </w:r>
            </w:ins>
            <w:del w:id="15962" w:author="Chantelle Dubois Nishiyama" w:date="2020-02-19T23:19:00Z">
              <w:r w:rsidRPr="00153933" w:rsidDel="00231A17">
                <w:rPr>
                  <w:rFonts w:ascii="Open Sans" w:eastAsia="Open Sans" w:hAnsi="Open Sans" w:cs="Times New Roman"/>
                  <w:color w:val="404040"/>
                </w:rPr>
                <w:delText>m</w:delText>
              </w:r>
            </w:del>
            <w:r w:rsidRPr="00153933">
              <w:rPr>
                <w:rFonts w:ascii="Open Sans" w:eastAsia="Open Sans" w:hAnsi="Open Sans" w:cs="Times New Roman"/>
                <w:color w:val="404040"/>
              </w:rPr>
              <w:t>atplotlib.</w:t>
            </w:r>
            <w:commentRangeEnd w:id="15960"/>
            <w:r>
              <w:rPr>
                <w:rStyle w:val="CommentReference"/>
              </w:rPr>
              <w:commentReference w:id="15960"/>
            </w:r>
          </w:p>
        </w:tc>
      </w:tr>
      <w:tr w:rsidR="00786210" w:rsidRPr="00153933" w14:paraId="5459C553" w14:textId="77777777" w:rsidTr="2B6D7C2E">
        <w:trPr>
          <w:cantSplit/>
          <w:trHeight w:val="419"/>
          <w:ins w:id="15963" w:author="RoboGarden Team" w:date="2020-02-07T14:06:00Z"/>
        </w:trPr>
        <w:tc>
          <w:tcPr>
            <w:tcW w:w="10440" w:type="dxa"/>
            <w:shd w:val="clear" w:color="auto" w:fill="FAFAFA"/>
          </w:tcPr>
          <w:p w14:paraId="075B4B05" w14:textId="77777777" w:rsidR="00786210" w:rsidRPr="00153933" w:rsidRDefault="00786210" w:rsidP="00153933">
            <w:pPr>
              <w:spacing w:before="120" w:after="120"/>
              <w:rPr>
                <w:ins w:id="15964" w:author="RoboGarden Team" w:date="2020-02-07T14:06:00Z"/>
                <w:rFonts w:ascii="Open Sans" w:eastAsia="Open Sans" w:hAnsi="Open Sans" w:cs="Times New Roman"/>
                <w:color w:val="404040"/>
              </w:rPr>
            </w:pPr>
          </w:p>
        </w:tc>
      </w:tr>
    </w:tbl>
    <w:p w14:paraId="73212B01" w14:textId="77777777" w:rsidR="00153933" w:rsidRPr="00153933" w:rsidRDefault="00153933" w:rsidP="00153933">
      <w:pPr>
        <w:spacing w:after="0" w:line="240" w:lineRule="auto"/>
        <w:rPr>
          <w:rFonts w:ascii="Open Sans" w:eastAsia="Open Sans" w:hAnsi="Open Sans" w:cs="Times New Roman"/>
          <w:color w:val="404040"/>
        </w:rPr>
      </w:pPr>
    </w:p>
    <w:tbl>
      <w:tblPr>
        <w:tblStyle w:val="TableGrid9"/>
        <w:tblW w:w="10440" w:type="dxa"/>
        <w:tblInd w:w="-5" w:type="dxa"/>
        <w:tblBorders>
          <w:top w:val="single" w:sz="4" w:space="0" w:color="DBDBDB"/>
          <w:left w:val="single" w:sz="4" w:space="0" w:color="DBDBDB"/>
          <w:bottom w:val="single" w:sz="4" w:space="0" w:color="DBDBDB"/>
          <w:right w:val="single" w:sz="4" w:space="0" w:color="DBDBDB"/>
          <w:insideH w:val="none" w:sz="0" w:space="0" w:color="auto"/>
          <w:insideV w:val="none" w:sz="0" w:space="0" w:color="auto"/>
        </w:tblBorders>
        <w:tblLayout w:type="fixed"/>
        <w:tblCellMar>
          <w:left w:w="115" w:type="dxa"/>
          <w:right w:w="115" w:type="dxa"/>
        </w:tblCellMar>
        <w:tblLook w:val="04A0" w:firstRow="1" w:lastRow="0" w:firstColumn="1" w:lastColumn="0" w:noHBand="0" w:noVBand="1"/>
      </w:tblPr>
      <w:tblGrid>
        <w:gridCol w:w="10440"/>
        <w:tblGridChange w:id="15965">
          <w:tblGrid>
            <w:gridCol w:w="105"/>
            <w:gridCol w:w="360"/>
            <w:gridCol w:w="9975"/>
          </w:tblGrid>
        </w:tblGridChange>
      </w:tblGrid>
      <w:tr w:rsidR="00153933" w:rsidRPr="00153933" w14:paraId="59D87787" w14:textId="77777777" w:rsidTr="51235A2F">
        <w:trPr>
          <w:cantSplit/>
          <w:trHeight w:val="420"/>
        </w:trPr>
        <w:tc>
          <w:tcPr>
            <w:tcW w:w="10440" w:type="dxa"/>
            <w:shd w:val="clear" w:color="auto" w:fill="FAFAFA"/>
          </w:tcPr>
          <w:p w14:paraId="5A7BC8F0" w14:textId="77777777" w:rsidR="00153933" w:rsidRPr="00153933" w:rsidRDefault="00153933" w:rsidP="00153933">
            <w:pPr>
              <w:spacing w:before="120" w:after="120"/>
              <w:outlineLvl w:val="2"/>
              <w:rPr>
                <w:rFonts w:ascii="Open Sans Semibold" w:eastAsia="Open Sans" w:hAnsi="Open Sans Semibold" w:cs="Open Sans Semibold"/>
                <w:color w:val="11143F"/>
              </w:rPr>
            </w:pPr>
            <w:r w:rsidRPr="00153933">
              <w:rPr>
                <w:rFonts w:ascii="Open Sans Semibold" w:eastAsia="Open Sans" w:hAnsi="Open Sans Semibold" w:cs="Open Sans Semibold"/>
                <w:color w:val="11143F"/>
              </w:rPr>
              <w:t>What will you learn next?</w:t>
            </w:r>
          </w:p>
        </w:tc>
      </w:tr>
      <w:tr w:rsidR="00153933" w:rsidRPr="00153933" w14:paraId="03DE7890" w14:textId="77777777" w:rsidTr="51235A2F">
        <w:trPr>
          <w:cantSplit/>
          <w:trHeight w:val="419"/>
        </w:trPr>
        <w:tc>
          <w:tcPr>
            <w:tcW w:w="10440" w:type="dxa"/>
            <w:shd w:val="clear" w:color="auto" w:fill="FAFAFA"/>
          </w:tcPr>
          <w:p w14:paraId="606E55CD" w14:textId="69C0DE60" w:rsidR="00153933" w:rsidRPr="00153933" w:rsidRDefault="00153933" w:rsidP="00153933">
            <w:pPr>
              <w:spacing w:before="120" w:after="120"/>
              <w:rPr>
                <w:rFonts w:ascii="Open Sans" w:eastAsia="Open Sans" w:hAnsi="Open Sans" w:cs="Times New Roman"/>
                <w:b/>
                <w:bCs/>
                <w:color w:val="A4A4A4"/>
              </w:rPr>
            </w:pPr>
            <w:commentRangeStart w:id="15966"/>
            <w:commentRangeStart w:id="15967"/>
            <w:r w:rsidRPr="00153933">
              <w:rPr>
                <w:rFonts w:ascii="Open Sans" w:eastAsia="Open Sans" w:hAnsi="Open Sans" w:cs="Times New Roman"/>
                <w:b/>
                <w:bCs/>
                <w:color w:val="A4A4A4"/>
              </w:rPr>
              <w:t>You</w:t>
            </w:r>
            <w:ins w:id="15968" w:author="RoboGarden Team" w:date="2020-01-30T19:36:00Z">
              <w:r w:rsidR="00F64A20">
                <w:rPr>
                  <w:rFonts w:ascii="Open Sans" w:eastAsia="Open Sans" w:hAnsi="Open Sans" w:cs="Times New Roman"/>
                  <w:b/>
                  <w:bCs/>
                  <w:color w:val="A4A4A4"/>
                </w:rPr>
                <w:t xml:space="preserve"> ha</w:t>
              </w:r>
            </w:ins>
            <w:del w:id="15969" w:author="RoboGarden Team" w:date="2020-01-30T19:36:00Z">
              <w:r w:rsidRPr="00153933" w:rsidDel="00F64A20">
                <w:rPr>
                  <w:rFonts w:ascii="Open Sans" w:eastAsia="Open Sans" w:hAnsi="Open Sans" w:cs="Times New Roman"/>
                  <w:b/>
                  <w:bCs/>
                  <w:color w:val="A4A4A4"/>
                </w:rPr>
                <w:delText>’</w:delText>
              </w:r>
            </w:del>
            <w:r w:rsidRPr="00153933">
              <w:rPr>
                <w:rFonts w:ascii="Open Sans" w:eastAsia="Open Sans" w:hAnsi="Open Sans" w:cs="Times New Roman"/>
                <w:b/>
                <w:bCs/>
                <w:color w:val="A4A4A4"/>
              </w:rPr>
              <w:t>ve</w:t>
            </w:r>
            <w:commentRangeEnd w:id="15966"/>
            <w:r w:rsidR="00E14304">
              <w:rPr>
                <w:rStyle w:val="CommentReference"/>
                <w:color w:val="404040"/>
              </w:rPr>
              <w:commentReference w:id="15966"/>
            </w:r>
            <w:commentRangeEnd w:id="15967"/>
            <w:r w:rsidR="00CE2333">
              <w:rPr>
                <w:rStyle w:val="CommentReference"/>
                <w:color w:val="404040"/>
              </w:rPr>
              <w:commentReference w:id="15967"/>
            </w:r>
            <w:r w:rsidRPr="00153933">
              <w:rPr>
                <w:rFonts w:ascii="Open Sans" w:eastAsia="Open Sans" w:hAnsi="Open Sans" w:cs="Times New Roman"/>
                <w:b/>
                <w:bCs/>
                <w:color w:val="A4A4A4"/>
              </w:rPr>
              <w:t xml:space="preserve"> been introduced to the concept of data processing and visualization without really using them in applying machine learning. In the next module, you</w:t>
            </w:r>
            <w:ins w:id="15970" w:author="RoboGarden Team" w:date="2020-02-07T14:41:00Z">
              <w:r w:rsidR="00CE2333">
                <w:rPr>
                  <w:rFonts w:ascii="Open Sans" w:eastAsia="Open Sans" w:hAnsi="Open Sans" w:cs="Times New Roman"/>
                  <w:b/>
                  <w:bCs/>
                  <w:color w:val="A4A4A4"/>
                </w:rPr>
                <w:t xml:space="preserve"> wi</w:t>
              </w:r>
            </w:ins>
            <w:del w:id="15971" w:author="RoboGarden Team" w:date="2020-02-07T14:41:00Z">
              <w:r w:rsidRPr="00153933" w:rsidDel="00CE2333">
                <w:rPr>
                  <w:rFonts w:ascii="Open Sans" w:eastAsia="Open Sans" w:hAnsi="Open Sans" w:cs="Times New Roman"/>
                  <w:b/>
                  <w:bCs/>
                  <w:color w:val="A4A4A4"/>
                </w:rPr>
                <w:delText>’</w:delText>
              </w:r>
            </w:del>
            <w:r w:rsidRPr="00153933">
              <w:rPr>
                <w:rFonts w:ascii="Open Sans" w:eastAsia="Open Sans" w:hAnsi="Open Sans" w:cs="Times New Roman"/>
                <w:b/>
                <w:bCs/>
                <w:color w:val="A4A4A4"/>
              </w:rPr>
              <w:t>ll become familiar with machine learning, especially classification. In the subsequent module, you</w:t>
            </w:r>
            <w:ins w:id="15972" w:author="RoboGarden Team" w:date="2020-02-07T14:41:00Z">
              <w:r w:rsidR="00CE2333">
                <w:rPr>
                  <w:rFonts w:ascii="Open Sans" w:eastAsia="Open Sans" w:hAnsi="Open Sans" w:cs="Times New Roman"/>
                  <w:b/>
                  <w:bCs/>
                  <w:color w:val="A4A4A4"/>
                </w:rPr>
                <w:t xml:space="preserve"> wi</w:t>
              </w:r>
            </w:ins>
            <w:del w:id="15973" w:author="RoboGarden Team" w:date="2020-02-07T14:41:00Z">
              <w:r w:rsidRPr="00153933" w:rsidDel="00CE2333">
                <w:rPr>
                  <w:rFonts w:ascii="Open Sans" w:eastAsia="Open Sans" w:hAnsi="Open Sans" w:cs="Times New Roman"/>
                  <w:b/>
                  <w:bCs/>
                  <w:color w:val="A4A4A4"/>
                </w:rPr>
                <w:delText>’</w:delText>
              </w:r>
            </w:del>
            <w:r w:rsidRPr="00153933">
              <w:rPr>
                <w:rFonts w:ascii="Open Sans" w:eastAsia="Open Sans" w:hAnsi="Open Sans" w:cs="Times New Roman"/>
                <w:b/>
                <w:bCs/>
                <w:color w:val="A4A4A4"/>
              </w:rPr>
              <w:t>ll learn how to classify data using machine learning algorithms.</w:t>
            </w:r>
          </w:p>
        </w:tc>
      </w:tr>
      <w:tr w:rsidR="00153933" w:rsidRPr="00153933" w14:paraId="5A901B08" w14:textId="77777777" w:rsidTr="51235A2F">
        <w:tblPrEx>
          <w:tblW w:w="10440" w:type="dxa"/>
          <w:tblInd w:w="-5" w:type="dxa"/>
          <w:tblBorders>
            <w:top w:val="single" w:sz="4" w:space="0" w:color="DBDBDB"/>
            <w:left w:val="single" w:sz="4" w:space="0" w:color="DBDBDB"/>
            <w:bottom w:val="single" w:sz="4" w:space="0" w:color="DBDBDB"/>
            <w:right w:val="single" w:sz="4" w:space="0" w:color="DBDBDB"/>
            <w:insideH w:val="none" w:sz="0" w:space="0" w:color="auto"/>
            <w:insideV w:val="none" w:sz="0" w:space="0" w:color="auto"/>
          </w:tblBorders>
          <w:tblLayout w:type="fixed"/>
          <w:tblCellMar>
            <w:left w:w="115" w:type="dxa"/>
            <w:right w:w="115" w:type="dxa"/>
          </w:tblCellMar>
          <w:tblPrExChange w:id="15974" w:author="Alicia Romero Lopez" w:date="2020-01-31T09:48:00Z">
            <w:tblPrEx>
              <w:tblW w:w="10440" w:type="dxa"/>
              <w:tblInd w:w="-5" w:type="dxa"/>
              <w:tblBorders>
                <w:top w:val="single" w:sz="4" w:space="0" w:color="DBDBDB"/>
                <w:left w:val="single" w:sz="4" w:space="0" w:color="DBDBDB"/>
                <w:bottom w:val="single" w:sz="4" w:space="0" w:color="DBDBDB"/>
                <w:right w:val="single" w:sz="4" w:space="0" w:color="DBDBDB"/>
                <w:insideH w:val="none" w:sz="0" w:space="0" w:color="auto"/>
                <w:insideV w:val="none" w:sz="0" w:space="0" w:color="auto"/>
              </w:tblBorders>
              <w:tblLayout w:type="fixed"/>
              <w:tblCellMar>
                <w:left w:w="115" w:type="dxa"/>
                <w:right w:w="115" w:type="dxa"/>
              </w:tblCellMar>
            </w:tblPrEx>
          </w:tblPrExChange>
        </w:tblPrEx>
        <w:trPr>
          <w:cantSplit/>
          <w:trHeight w:val="419"/>
          <w:trPrChange w:id="15975" w:author="Alicia Romero Lopez" w:date="2020-01-31T09:48:00Z">
            <w:trPr>
              <w:gridBefore w:val="1"/>
              <w:gridAfter w:val="0"/>
            </w:trPr>
          </w:trPrChange>
        </w:trPr>
        <w:tc>
          <w:tcPr>
            <w:tcW w:w="10440" w:type="dxa"/>
            <w:tc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tcBorders>
            <w:shd w:val="clear" w:color="auto" w:fill="FAFAFA"/>
            <w:vAlign w:val="center"/>
            <w:tcPrChange w:id="15976" w:author="Alicia Romero Lopez" w:date="2020-01-31T09:48:00Z">
              <w:tcPr>
                <w:tcW w:w="10440" w:type="dxa"/>
                <w:shd w:val="clear" w:color="auto" w:fill="FAFAFA"/>
              </w:tcPr>
            </w:tcPrChange>
          </w:tcPr>
          <w:p w14:paraId="2E986955" w14:textId="77777777" w:rsidR="00153933" w:rsidRDefault="00960D00" w:rsidP="00153933">
            <w:pPr>
              <w:spacing w:before="120" w:after="120"/>
              <w:jc w:val="center"/>
              <w:rPr>
                <w:ins w:id="15977" w:author="RoboGarden Team" w:date="2020-01-23T21:25:00Z"/>
                <w:rFonts w:ascii="Open Sans" w:eastAsia="Open Sans" w:hAnsi="Open Sans" w:cs="Times New Roman"/>
                <w:color w:val="404040"/>
              </w:rPr>
            </w:pPr>
            <w:commentRangeStart w:id="15978"/>
            <w:commentRangeStart w:id="15979"/>
            <w:r>
              <w:rPr>
                <w:noProof/>
              </w:rPr>
              <w:lastRenderedPageBreak/>
              <w:drawing>
                <wp:inline distT="0" distB="0" distL="0" distR="0" wp14:anchorId="2F3A9AA9" wp14:editId="13D1CCD0">
                  <wp:extent cx="4792345" cy="4953000"/>
                  <wp:effectExtent l="0" t="0" r="8255"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792345" cy="4953000"/>
                          </a:xfrm>
                          <a:prstGeom prst="rect">
                            <a:avLst/>
                          </a:prstGeom>
                          <a:noFill/>
                          <a:ln>
                            <a:noFill/>
                          </a:ln>
                        </pic:spPr>
                      </pic:pic>
                    </a:graphicData>
                  </a:graphic>
                </wp:inline>
              </w:drawing>
            </w:r>
            <w:commentRangeEnd w:id="15978"/>
            <w:r>
              <w:rPr>
                <w:rStyle w:val="CommentReference"/>
              </w:rPr>
              <w:commentReference w:id="15978"/>
            </w:r>
            <w:commentRangeEnd w:id="15979"/>
            <w:r w:rsidR="009D04F8">
              <w:rPr>
                <w:rStyle w:val="CommentReference"/>
                <w:color w:val="404040"/>
              </w:rPr>
              <w:commentReference w:id="15979"/>
            </w:r>
          </w:p>
          <w:p w14:paraId="5BDD40F7" w14:textId="77777777" w:rsidR="00B44BCB" w:rsidRDefault="006F5089" w:rsidP="00B44BCB">
            <w:pPr>
              <w:pStyle w:val="NoSpacing"/>
            </w:pPr>
            <w:ins w:id="15980" w:author="RoboGarden Team" w:date="2020-01-23T21:25:00Z">
              <w:r>
                <w:rPr>
                  <w:rFonts w:ascii="Open Sans" w:eastAsia="Open Sans" w:hAnsi="Open Sans" w:cs="Times New Roman"/>
                  <w:color w:val="404040"/>
                </w:rPr>
                <w:t>Citation: RoboGarden Course Resources</w:t>
              </w:r>
            </w:ins>
            <w:r w:rsidR="00B44BCB">
              <w:rPr>
                <w:rFonts w:ascii="Open Sans" w:eastAsia="Open Sans" w:hAnsi="Open Sans" w:cs="Times New Roman"/>
                <w:color w:val="404040"/>
              </w:rPr>
              <w:t xml:space="preserve"> </w:t>
            </w:r>
            <w:r w:rsidR="00B44BCB" w:rsidRPr="00E06DF7">
              <w:t>Copyright 2019</w:t>
            </w:r>
          </w:p>
          <w:p w14:paraId="08C3CCAF" w14:textId="5B2891BF" w:rsidR="006F5089" w:rsidRPr="00153933" w:rsidRDefault="006F5089" w:rsidP="00153933">
            <w:pPr>
              <w:spacing w:before="120" w:after="120"/>
              <w:jc w:val="center"/>
              <w:rPr>
                <w:rFonts w:ascii="Open Sans" w:eastAsia="Open Sans" w:hAnsi="Open Sans" w:cs="Times New Roman"/>
                <w:color w:val="404040"/>
              </w:rPr>
            </w:pPr>
          </w:p>
        </w:tc>
      </w:tr>
    </w:tbl>
    <w:p w14:paraId="6569EA5B" w14:textId="77777777" w:rsidR="00153933" w:rsidRPr="00153933" w:rsidRDefault="00153933" w:rsidP="00153933">
      <w:pPr>
        <w:spacing w:before="120" w:after="120"/>
        <w:rPr>
          <w:rFonts w:ascii="Open Sans" w:eastAsia="Open Sans" w:hAnsi="Open Sans" w:cs="Times New Roman"/>
          <w:color w:val="404040"/>
        </w:rPr>
      </w:pPr>
    </w:p>
    <w:p w14:paraId="65457B84" w14:textId="77777777" w:rsidR="00153933" w:rsidRDefault="00153933" w:rsidP="00153933">
      <w:pPr>
        <w:spacing w:after="0"/>
      </w:pPr>
    </w:p>
    <w:p w14:paraId="35A05DAE" w14:textId="77777777" w:rsidR="00153933" w:rsidRDefault="00153933" w:rsidP="00153933">
      <w:pPr>
        <w:spacing w:after="0"/>
      </w:pPr>
    </w:p>
    <w:p w14:paraId="6436B72C" w14:textId="77777777" w:rsidR="00153933" w:rsidRDefault="00153933" w:rsidP="00153933">
      <w:pPr>
        <w:spacing w:after="0"/>
      </w:pPr>
    </w:p>
    <w:p w14:paraId="221E0075" w14:textId="77777777" w:rsidR="00153933" w:rsidRDefault="00153933" w:rsidP="00153933">
      <w:pPr>
        <w:spacing w:after="0"/>
      </w:pPr>
    </w:p>
    <w:p w14:paraId="74044A70" w14:textId="77777777" w:rsidR="00153933" w:rsidRDefault="00153933" w:rsidP="00153933">
      <w:pPr>
        <w:spacing w:after="0"/>
      </w:pPr>
    </w:p>
    <w:p w14:paraId="63A8A4E5" w14:textId="77777777" w:rsidR="00153933" w:rsidRDefault="00153933" w:rsidP="00153933">
      <w:pPr>
        <w:spacing w:after="0"/>
      </w:pPr>
    </w:p>
    <w:p w14:paraId="57CAC8EB" w14:textId="77777777" w:rsidR="00153933" w:rsidRDefault="00153933" w:rsidP="00153933">
      <w:pPr>
        <w:spacing w:after="0"/>
      </w:pPr>
    </w:p>
    <w:p w14:paraId="198AD682" w14:textId="77777777" w:rsidR="00153933" w:rsidRPr="00BD19C1" w:rsidRDefault="00153933" w:rsidP="00153933">
      <w:pPr>
        <w:spacing w:after="0"/>
      </w:pPr>
      <w:r>
        <w:br/>
      </w:r>
    </w:p>
    <w:p w14:paraId="197FA1F2" w14:textId="77777777" w:rsidR="00345125" w:rsidRDefault="00345125">
      <w:pPr>
        <w:rPr>
          <w:b/>
          <w:highlight w:val="green"/>
        </w:rPr>
      </w:pPr>
      <w:r>
        <w:rPr>
          <w:b/>
          <w:highlight w:val="green"/>
        </w:rPr>
        <w:br w:type="page"/>
      </w:r>
    </w:p>
    <w:p w14:paraId="7E540BB8" w14:textId="2A265D0C" w:rsidR="00153933" w:rsidRPr="00C00A6C" w:rsidRDefault="00153933">
      <w:pPr>
        <w:rPr>
          <w:b/>
          <w:bCs/>
          <w:rPrChange w:id="15981" w:author="Alexis Handford" w:date="2020-01-22T08:30:00Z">
            <w:rPr/>
          </w:rPrChange>
        </w:rPr>
      </w:pPr>
      <w:commentRangeStart w:id="15982"/>
      <w:r w:rsidRPr="00C53674">
        <w:rPr>
          <w:b/>
          <w:bCs/>
          <w:highlight w:val="green"/>
        </w:rPr>
        <w:lastRenderedPageBreak/>
        <w:t>Module 1 Assessment(s)</w:t>
      </w:r>
      <w:ins w:id="15983" w:author="Chantelle Dubois Nishiyama" w:date="2020-02-19T23:19:00Z">
        <w:r w:rsidR="00AD0B7E">
          <w:rPr>
            <w:b/>
            <w:bCs/>
          </w:rPr>
          <w:t xml:space="preserve"> </w:t>
        </w:r>
      </w:ins>
      <w:del w:id="15984" w:author="Chantelle Dubois Nishiyama" w:date="2020-02-19T23:19:00Z">
        <w:r w:rsidRPr="00C53674" w:rsidDel="00AD0B7E">
          <w:rPr>
            <w:b/>
            <w:bCs/>
          </w:rPr>
          <w:delText xml:space="preserve">     </w:delText>
        </w:r>
      </w:del>
      <w:r w:rsidRPr="00C53674">
        <w:rPr>
          <w:b/>
          <w:bCs/>
          <w:highlight w:val="cyan"/>
        </w:rPr>
        <w:t>Define and map this – quizzes, mini projects, etc.</w:t>
      </w:r>
      <w:commentRangeEnd w:id="15982"/>
      <w:r>
        <w:rPr>
          <w:rStyle w:val="CommentReference"/>
        </w:rPr>
        <w:commentReference w:id="15982"/>
      </w:r>
    </w:p>
    <w:p w14:paraId="79529185" w14:textId="77777777" w:rsidR="00153933" w:rsidRDefault="00153933" w:rsidP="00153933">
      <w:pPr>
        <w:pStyle w:val="NormalWeb"/>
        <w:spacing w:before="0" w:beforeAutospacing="0" w:after="120" w:afterAutospacing="0"/>
        <w:rPr>
          <w:rFonts w:asciiTheme="minorHAnsi" w:eastAsiaTheme="minorHAnsi" w:hAnsiTheme="minorHAnsi" w:cstheme="minorHAnsi"/>
          <w:color w:val="A6A6A6" w:themeColor="background1" w:themeShade="A6"/>
          <w:sz w:val="22"/>
          <w:szCs w:val="22"/>
        </w:rPr>
      </w:pPr>
      <w:r>
        <w:rPr>
          <w:rFonts w:asciiTheme="minorHAnsi" w:eastAsiaTheme="minorHAnsi" w:hAnsiTheme="minorHAnsi" w:cstheme="minorHAnsi"/>
          <w:color w:val="A6A6A6" w:themeColor="background1" w:themeShade="A6"/>
          <w:sz w:val="22"/>
          <w:szCs w:val="22"/>
        </w:rPr>
        <w:t xml:space="preserve">Define the graded module assessments that are being used. </w:t>
      </w:r>
    </w:p>
    <w:p w14:paraId="6FA588EF" w14:textId="77777777" w:rsidR="00153933" w:rsidRDefault="00153933" w:rsidP="00153933">
      <w:pPr>
        <w:pStyle w:val="NormalWeb"/>
        <w:spacing w:before="0" w:beforeAutospacing="0" w:after="120" w:afterAutospacing="0"/>
        <w:rPr>
          <w:rFonts w:asciiTheme="minorHAnsi" w:eastAsiaTheme="minorHAnsi" w:hAnsiTheme="minorHAnsi" w:cstheme="minorHAnsi"/>
          <w:sz w:val="22"/>
          <w:szCs w:val="22"/>
        </w:rPr>
      </w:pPr>
      <w:r w:rsidRPr="00B31038">
        <w:rPr>
          <w:rFonts w:asciiTheme="minorHAnsi" w:eastAsiaTheme="minorHAnsi" w:hAnsiTheme="minorHAnsi" w:cstheme="minorHAnsi"/>
          <w:sz w:val="22"/>
          <w:szCs w:val="22"/>
        </w:rPr>
        <w:t>Write summary here:</w:t>
      </w:r>
    </w:p>
    <w:p w14:paraId="5A705ED6" w14:textId="77777777" w:rsidR="00345125" w:rsidRPr="007F4B89" w:rsidRDefault="00345125" w:rsidP="00345125">
      <w:pPr>
        <w:spacing w:after="120" w:line="256" w:lineRule="auto"/>
        <w:rPr>
          <w:rFonts w:ascii="Open Sans" w:eastAsia="Open Sans" w:hAnsi="Open Sans" w:cs="Times New Roman"/>
          <w:color w:val="404040"/>
        </w:rPr>
      </w:pPr>
      <w:commentRangeStart w:id="15985"/>
      <w:commentRangeStart w:id="15986"/>
      <w:commentRangeEnd w:id="15985"/>
      <w:r>
        <w:rPr>
          <w:rStyle w:val="CommentReference"/>
        </w:rPr>
        <w:commentReference w:id="15985"/>
      </w:r>
      <w:commentRangeEnd w:id="15986"/>
      <w:r w:rsidR="009D04F8">
        <w:rPr>
          <w:rStyle w:val="CommentReference"/>
          <w:color w:val="404040"/>
        </w:rPr>
        <w:commentReference w:id="15986"/>
      </w:r>
    </w:p>
    <w:p w14:paraId="23F31EFF" w14:textId="307A5776" w:rsidR="00345125" w:rsidRDefault="00345125" w:rsidP="00345125">
      <w:pPr>
        <w:rPr>
          <w:rFonts w:ascii="Open Sans" w:hAnsi="Open Sans" w:cs="Open Sans"/>
        </w:rPr>
      </w:pPr>
      <w:r w:rsidRPr="00D3024A">
        <w:rPr>
          <w:highlight w:val="magenta"/>
        </w:rPr>
        <w:t>Mini-project: Chocolate!</w:t>
      </w:r>
    </w:p>
    <w:p w14:paraId="40F8DBA7" w14:textId="16C082A8" w:rsidR="00345125" w:rsidRDefault="00345125" w:rsidP="00345125">
      <w:pPr>
        <w:rPr>
          <w:rStyle w:val="Strong"/>
          <w:rFonts w:eastAsia="Times New Roman" w:cstheme="minorHAnsi"/>
          <w:szCs w:val="24"/>
        </w:rPr>
      </w:pPr>
      <w:r>
        <w:rPr>
          <w:rStyle w:val="Strong"/>
          <w:rFonts w:eastAsia="Times New Roman" w:cstheme="minorHAnsi"/>
          <w:szCs w:val="24"/>
          <w:highlight w:val="yellow"/>
        </w:rPr>
        <w:t>Mission 1</w:t>
      </w:r>
      <w:r w:rsidRPr="00DF56DB">
        <w:rPr>
          <w:rStyle w:val="Strong"/>
          <w:rFonts w:eastAsia="Times New Roman" w:cstheme="minorHAnsi"/>
          <w:szCs w:val="24"/>
          <w:highlight w:val="yellow"/>
        </w:rPr>
        <w:t xml:space="preserve"> Essential </w:t>
      </w:r>
      <w:r>
        <w:rPr>
          <w:rStyle w:val="Strong"/>
          <w:rFonts w:eastAsia="Times New Roman" w:cstheme="minorHAnsi"/>
          <w:szCs w:val="24"/>
          <w:highlight w:val="yellow"/>
        </w:rPr>
        <w:t>Purpose</w:t>
      </w:r>
      <w:r w:rsidRPr="00DF56DB">
        <w:rPr>
          <w:rStyle w:val="Strong"/>
          <w:rFonts w:eastAsia="Times New Roman" w:cstheme="minorHAnsi"/>
          <w:szCs w:val="24"/>
          <w:highlight w:val="yellow"/>
        </w:rPr>
        <w:t>:</w:t>
      </w:r>
      <w:r w:rsidRPr="00DF56DB">
        <w:rPr>
          <w:rStyle w:val="Strong"/>
          <w:rFonts w:eastAsia="Times New Roman" w:cstheme="minorHAnsi"/>
          <w:szCs w:val="24"/>
        </w:rPr>
        <w:t xml:space="preserve"> </w:t>
      </w:r>
    </w:p>
    <w:p w14:paraId="260F664B" w14:textId="77777777" w:rsidR="00345125" w:rsidRPr="002F5EB5" w:rsidRDefault="00345125" w:rsidP="00345125">
      <w:pPr>
        <w:rPr>
          <w:rStyle w:val="Strong"/>
          <w:b w:val="0"/>
          <w:bCs w:val="0"/>
        </w:rPr>
      </w:pPr>
      <w:r>
        <w:rPr>
          <w:rFonts w:cstheme="minorHAnsi"/>
          <w:color w:val="A6A6A6" w:themeColor="background1" w:themeShade="A6"/>
        </w:rPr>
        <w:t>Repeat this section for every mission.</w:t>
      </w:r>
    </w:p>
    <w:p w14:paraId="37D40FCE" w14:textId="77777777" w:rsidR="00345125" w:rsidRPr="00A5669F" w:rsidRDefault="00345125" w:rsidP="00345125">
      <w:pPr>
        <w:pStyle w:val="NormalWeb"/>
        <w:spacing w:before="0" w:beforeAutospacing="0" w:after="120" w:afterAutospacing="0"/>
        <w:rPr>
          <w:rFonts w:asciiTheme="minorHAnsi" w:eastAsiaTheme="minorHAnsi" w:hAnsiTheme="minorHAnsi" w:cstheme="minorBidi"/>
          <w:color w:val="A6A6A6" w:themeColor="background1" w:themeShade="A6"/>
          <w:sz w:val="20"/>
          <w:szCs w:val="22"/>
        </w:rPr>
      </w:pPr>
      <w:r w:rsidRPr="00A5669F">
        <w:rPr>
          <w:rFonts w:asciiTheme="minorHAnsi" w:eastAsiaTheme="minorHAnsi" w:hAnsiTheme="minorHAnsi" w:cstheme="minorBidi"/>
          <w:color w:val="A6A6A6" w:themeColor="background1" w:themeShade="A6"/>
          <w:sz w:val="22"/>
        </w:rPr>
        <w:t>Write the essential question learners should explore during this lesson</w:t>
      </w:r>
      <w:r w:rsidRPr="00F71D0F">
        <w:rPr>
          <w:rFonts w:asciiTheme="minorHAnsi" w:eastAsiaTheme="minorHAnsi" w:hAnsiTheme="minorHAnsi" w:cstheme="minorBidi"/>
          <w:color w:val="A6A6A6" w:themeColor="background1" w:themeShade="A6"/>
          <w:sz w:val="22"/>
          <w:szCs w:val="22"/>
        </w:rPr>
        <w:t>.</w:t>
      </w:r>
      <w:r>
        <w:rPr>
          <w:rFonts w:asciiTheme="minorHAnsi" w:eastAsiaTheme="minorHAnsi" w:hAnsiTheme="minorHAnsi" w:cstheme="minorBidi"/>
          <w:color w:val="A6A6A6" w:themeColor="background1" w:themeShade="A6"/>
          <w:sz w:val="22"/>
          <w:szCs w:val="22"/>
        </w:rPr>
        <w:t xml:space="preserve"> Write the purpose as a question that will be answered throughout the mission.</w:t>
      </w:r>
      <w:r w:rsidRPr="00F71D0F">
        <w:rPr>
          <w:rFonts w:asciiTheme="minorHAnsi" w:eastAsiaTheme="minorHAnsi" w:hAnsiTheme="minorHAnsi" w:cstheme="minorBidi"/>
          <w:color w:val="A6A6A6" w:themeColor="background1" w:themeShade="A6"/>
          <w:sz w:val="22"/>
          <w:szCs w:val="22"/>
        </w:rPr>
        <w:t xml:space="preserve"> Ie. Why is Python important for Machine Learning?</w:t>
      </w:r>
    </w:p>
    <w:p w14:paraId="5D6F3364" w14:textId="77777777" w:rsidR="00345125" w:rsidRDefault="00345125" w:rsidP="00345125">
      <w:pPr>
        <w:pStyle w:val="NormalWeb"/>
        <w:spacing w:before="0" w:beforeAutospacing="0" w:after="120" w:afterAutospacing="0"/>
        <w:rPr>
          <w:rFonts w:asciiTheme="minorHAnsi" w:hAnsiTheme="minorHAnsi" w:cstheme="minorHAnsi"/>
          <w:sz w:val="22"/>
          <w:szCs w:val="22"/>
        </w:rPr>
      </w:pPr>
      <w:r>
        <w:rPr>
          <w:rFonts w:asciiTheme="minorHAnsi" w:hAnsiTheme="minorHAnsi" w:cstheme="minorHAnsi"/>
          <w:sz w:val="22"/>
          <w:szCs w:val="22"/>
        </w:rPr>
        <w:t>Write Here:</w:t>
      </w:r>
    </w:p>
    <w:p w14:paraId="29D01395" w14:textId="77777777" w:rsidR="006F5089" w:rsidRDefault="00345125">
      <w:pPr>
        <w:pStyle w:val="NormalWeb"/>
        <w:spacing w:before="0" w:beforeAutospacing="0" w:after="120" w:afterAutospacing="0"/>
        <w:rPr>
          <w:ins w:id="15987" w:author="RoboGarden Team" w:date="2020-01-23T21:31:00Z"/>
          <w:rFonts w:ascii="Calibri" w:hAnsi="Calibri" w:cs="Calibri"/>
          <w:color w:val="000000"/>
          <w:sz w:val="22"/>
          <w:szCs w:val="22"/>
        </w:rPr>
        <w:pPrChange w:id="15988" w:author="Alexis Handford" w:date="2020-01-22T08:38:00Z">
          <w:pPr>
            <w:pStyle w:val="NormalWeb"/>
          </w:pPr>
        </w:pPrChange>
      </w:pPr>
      <w:r w:rsidRPr="00072BB1">
        <w:rPr>
          <w:rFonts w:ascii="Calibri" w:hAnsi="Calibri" w:cs="Calibri"/>
          <w:color w:val="000000"/>
          <w:sz w:val="22"/>
          <w:szCs w:val="22"/>
        </w:rPr>
        <w:t xml:space="preserve">Skills Tested: </w:t>
      </w:r>
    </w:p>
    <w:p w14:paraId="073DCE4D" w14:textId="5FD88000" w:rsidR="006F5089" w:rsidRDefault="006F5089">
      <w:pPr>
        <w:pStyle w:val="NormalWeb"/>
        <w:numPr>
          <w:ilvl w:val="0"/>
          <w:numId w:val="104"/>
        </w:numPr>
        <w:spacing w:before="0" w:beforeAutospacing="0" w:after="120" w:afterAutospacing="0"/>
        <w:rPr>
          <w:ins w:id="15989" w:author="RoboGarden Team" w:date="2020-01-23T21:31:00Z"/>
          <w:rFonts w:ascii="Calibri" w:hAnsi="Calibri" w:cs="Calibri"/>
          <w:color w:val="000000"/>
          <w:sz w:val="22"/>
          <w:szCs w:val="22"/>
        </w:rPr>
        <w:pPrChange w:id="15990" w:author="RoboGarden Team" w:date="2020-01-23T21:31:00Z">
          <w:pPr>
            <w:pStyle w:val="NormalWeb"/>
          </w:pPr>
        </w:pPrChange>
      </w:pPr>
      <w:ins w:id="15991" w:author="RoboGarden Team" w:date="2020-01-23T21:32:00Z">
        <w:r>
          <w:rPr>
            <w:rFonts w:ascii="Calibri" w:hAnsi="Calibri" w:cs="Calibri"/>
            <w:color w:val="000000"/>
            <w:sz w:val="22"/>
            <w:szCs w:val="22"/>
          </w:rPr>
          <w:t xml:space="preserve">Using </w:t>
        </w:r>
      </w:ins>
      <w:del w:id="15992" w:author="RoboGarden Team" w:date="2020-01-23T21:31:00Z">
        <w:r w:rsidR="00345125" w:rsidRPr="00072BB1" w:rsidDel="006F5089">
          <w:rPr>
            <w:rFonts w:ascii="Calibri" w:hAnsi="Calibri" w:cs="Calibri"/>
            <w:color w:val="000000"/>
            <w:sz w:val="22"/>
            <w:szCs w:val="22"/>
          </w:rPr>
          <w:br/>
        </w:r>
      </w:del>
      <w:ins w:id="15993" w:author="RoboGarden Team" w:date="2020-01-23T21:31:00Z">
        <w:r>
          <w:rPr>
            <w:rFonts w:ascii="Calibri" w:hAnsi="Calibri" w:cs="Calibri"/>
            <w:color w:val="000000"/>
            <w:sz w:val="22"/>
            <w:szCs w:val="22"/>
          </w:rPr>
          <w:t>P</w:t>
        </w:r>
      </w:ins>
      <w:commentRangeStart w:id="15994"/>
      <w:commentRangeStart w:id="15995"/>
      <w:del w:id="15996" w:author="RoboGarden Team" w:date="2020-01-23T21:31:00Z">
        <w:r w:rsidR="00345125" w:rsidRPr="00072BB1" w:rsidDel="006F5089">
          <w:rPr>
            <w:rFonts w:ascii="Calibri" w:hAnsi="Calibri" w:cs="Calibri"/>
            <w:color w:val="000000"/>
            <w:sz w:val="22"/>
            <w:szCs w:val="22"/>
          </w:rPr>
          <w:delText>- P</w:delText>
        </w:r>
      </w:del>
      <w:r w:rsidR="00345125" w:rsidRPr="00072BB1">
        <w:rPr>
          <w:rFonts w:ascii="Calibri" w:hAnsi="Calibri" w:cs="Calibri"/>
          <w:color w:val="000000"/>
          <w:sz w:val="22"/>
          <w:szCs w:val="22"/>
        </w:rPr>
        <w:t>andas Programming</w:t>
      </w:r>
      <w:ins w:id="15997" w:author="RoboGarden Team" w:date="2020-01-23T21:32:00Z">
        <w:r>
          <w:rPr>
            <w:rFonts w:ascii="Calibri" w:hAnsi="Calibri" w:cs="Calibri"/>
            <w:color w:val="000000"/>
            <w:sz w:val="22"/>
            <w:szCs w:val="22"/>
          </w:rPr>
          <w:t xml:space="preserve"> to read the dataset</w:t>
        </w:r>
      </w:ins>
      <w:r w:rsidR="00345125" w:rsidRPr="00072BB1">
        <w:rPr>
          <w:rFonts w:ascii="Calibri" w:hAnsi="Calibri" w:cs="Calibri"/>
          <w:color w:val="000000"/>
          <w:sz w:val="22"/>
          <w:szCs w:val="22"/>
        </w:rPr>
        <w:t xml:space="preserve">. </w:t>
      </w:r>
    </w:p>
    <w:p w14:paraId="0E137034" w14:textId="5954008F" w:rsidR="00345125" w:rsidRDefault="006F5089">
      <w:pPr>
        <w:pStyle w:val="NormalWeb"/>
        <w:numPr>
          <w:ilvl w:val="0"/>
          <w:numId w:val="104"/>
        </w:numPr>
        <w:spacing w:before="0" w:beforeAutospacing="0" w:after="120" w:afterAutospacing="0"/>
        <w:rPr>
          <w:ins w:id="15998" w:author="RoboGarden Team" w:date="2020-01-23T21:31:00Z"/>
          <w:rFonts w:ascii="Calibri" w:hAnsi="Calibri" w:cs="Calibri"/>
          <w:color w:val="000000"/>
          <w:sz w:val="22"/>
          <w:szCs w:val="22"/>
        </w:rPr>
        <w:pPrChange w:id="15999" w:author="RoboGarden Team" w:date="2020-01-23T21:31:00Z">
          <w:pPr>
            <w:pStyle w:val="NormalWeb"/>
          </w:pPr>
        </w:pPrChange>
      </w:pPr>
      <w:ins w:id="16000" w:author="RoboGarden Team" w:date="2020-01-23T21:32:00Z">
        <w:r>
          <w:rPr>
            <w:rFonts w:ascii="Calibri" w:hAnsi="Calibri" w:cs="Calibri"/>
            <w:color w:val="000000"/>
            <w:sz w:val="22"/>
            <w:szCs w:val="22"/>
          </w:rPr>
          <w:t xml:space="preserve">Using Scikit-learn to </w:t>
        </w:r>
      </w:ins>
      <w:del w:id="16001" w:author="RoboGarden Team" w:date="2020-01-23T21:31:00Z">
        <w:r w:rsidR="00345125" w:rsidRPr="00072BB1" w:rsidDel="006F5089">
          <w:rPr>
            <w:rFonts w:ascii="Calibri" w:hAnsi="Calibri" w:cs="Calibri"/>
            <w:color w:val="000000"/>
            <w:sz w:val="22"/>
            <w:szCs w:val="22"/>
          </w:rPr>
          <w:br/>
          <w:delText xml:space="preserve">- </w:delText>
        </w:r>
      </w:del>
      <w:del w:id="16002" w:author="RoboGarden Team" w:date="2020-01-23T21:32:00Z">
        <w:r w:rsidR="00345125" w:rsidRPr="00072BB1" w:rsidDel="006F5089">
          <w:rPr>
            <w:rFonts w:ascii="Calibri" w:hAnsi="Calibri" w:cs="Calibri"/>
            <w:color w:val="000000"/>
            <w:sz w:val="22"/>
            <w:szCs w:val="22"/>
          </w:rPr>
          <w:delText>Preproces</w:delText>
        </w:r>
      </w:del>
      <w:ins w:id="16003" w:author="RoboGarden Team" w:date="2020-01-23T21:32:00Z">
        <w:r w:rsidRPr="00072BB1">
          <w:rPr>
            <w:rFonts w:ascii="Calibri" w:hAnsi="Calibri" w:cs="Calibri"/>
            <w:color w:val="000000"/>
            <w:sz w:val="22"/>
            <w:szCs w:val="22"/>
          </w:rPr>
          <w:t>preprocess</w:t>
        </w:r>
      </w:ins>
      <w:del w:id="16004" w:author="RoboGarden Team" w:date="2020-01-23T21:32:00Z">
        <w:r w:rsidR="00345125" w:rsidRPr="00072BB1" w:rsidDel="006F5089">
          <w:rPr>
            <w:rFonts w:ascii="Calibri" w:hAnsi="Calibri" w:cs="Calibri"/>
            <w:color w:val="000000"/>
            <w:sz w:val="22"/>
            <w:szCs w:val="22"/>
          </w:rPr>
          <w:delText>sing</w:delText>
        </w:r>
      </w:del>
      <w:r w:rsidR="00345125" w:rsidRPr="00072BB1">
        <w:rPr>
          <w:rFonts w:ascii="Calibri" w:hAnsi="Calibri" w:cs="Calibri"/>
          <w:color w:val="000000"/>
          <w:sz w:val="22"/>
          <w:szCs w:val="22"/>
        </w:rPr>
        <w:t xml:space="preserve"> </w:t>
      </w:r>
      <w:del w:id="16005" w:author="RoboGarden Team" w:date="2020-01-23T21:32:00Z">
        <w:r w:rsidR="00345125" w:rsidRPr="00072BB1" w:rsidDel="006F5089">
          <w:rPr>
            <w:rFonts w:ascii="Calibri" w:hAnsi="Calibri" w:cs="Calibri"/>
            <w:color w:val="000000"/>
            <w:sz w:val="22"/>
            <w:szCs w:val="22"/>
          </w:rPr>
          <w:delText>in Scikit-learn</w:delText>
        </w:r>
      </w:del>
      <w:ins w:id="16006" w:author="RoboGarden Team" w:date="2020-01-23T21:32:00Z">
        <w:r>
          <w:rPr>
            <w:rFonts w:ascii="Calibri" w:hAnsi="Calibri" w:cs="Calibri"/>
            <w:color w:val="000000"/>
            <w:sz w:val="22"/>
            <w:szCs w:val="22"/>
          </w:rPr>
          <w:t>your data</w:t>
        </w:r>
      </w:ins>
      <w:r w:rsidR="00345125" w:rsidRPr="00072BB1">
        <w:rPr>
          <w:rFonts w:ascii="Calibri" w:hAnsi="Calibri" w:cs="Calibri"/>
          <w:color w:val="000000"/>
          <w:sz w:val="22"/>
          <w:szCs w:val="22"/>
        </w:rPr>
        <w:t>.</w:t>
      </w:r>
      <w:commentRangeEnd w:id="15994"/>
      <w:r w:rsidR="00345125">
        <w:rPr>
          <w:rStyle w:val="CommentReference"/>
        </w:rPr>
        <w:commentReference w:id="15994"/>
      </w:r>
      <w:commentRangeEnd w:id="15995"/>
      <w:r w:rsidR="009D04F8">
        <w:rPr>
          <w:rStyle w:val="CommentReference"/>
          <w:rFonts w:asciiTheme="minorHAnsi" w:eastAsiaTheme="minorHAnsi" w:hAnsiTheme="minorHAnsi" w:cstheme="minorBidi"/>
          <w:color w:val="404040"/>
        </w:rPr>
        <w:commentReference w:id="15995"/>
      </w:r>
    </w:p>
    <w:p w14:paraId="49A6ACD6" w14:textId="2A02D72F" w:rsidR="006F5089" w:rsidRPr="00A960D4" w:rsidRDefault="006F5089">
      <w:pPr>
        <w:pStyle w:val="NormalWeb"/>
        <w:numPr>
          <w:ilvl w:val="0"/>
          <w:numId w:val="104"/>
        </w:numPr>
        <w:spacing w:before="0" w:beforeAutospacing="0" w:after="120" w:afterAutospacing="0"/>
        <w:rPr>
          <w:rFonts w:asciiTheme="minorHAnsi" w:hAnsiTheme="minorHAnsi" w:cstheme="minorBidi"/>
          <w:sz w:val="22"/>
          <w:szCs w:val="22"/>
        </w:rPr>
        <w:pPrChange w:id="16007" w:author="RoboGarden Team" w:date="2020-01-23T21:31:00Z">
          <w:pPr>
            <w:pStyle w:val="NormalWeb"/>
          </w:pPr>
        </w:pPrChange>
      </w:pPr>
      <w:ins w:id="16008" w:author="RoboGarden Team" w:date="2020-01-23T21:32:00Z">
        <w:r>
          <w:rPr>
            <w:rFonts w:ascii="Calibri" w:hAnsi="Calibri" w:cs="Calibri"/>
            <w:color w:val="000000"/>
            <w:sz w:val="22"/>
            <w:szCs w:val="22"/>
          </w:rPr>
          <w:t xml:space="preserve">Data </w:t>
        </w:r>
      </w:ins>
      <w:ins w:id="16009" w:author="RoboGarden Team" w:date="2020-01-23T21:31:00Z">
        <w:r>
          <w:rPr>
            <w:rFonts w:ascii="Calibri" w:hAnsi="Calibri" w:cs="Calibri"/>
            <w:color w:val="000000"/>
            <w:sz w:val="22"/>
            <w:szCs w:val="22"/>
          </w:rPr>
          <w:t>Visualization Using Matplotlib</w:t>
        </w:r>
      </w:ins>
    </w:p>
    <w:p w14:paraId="01778712" w14:textId="0AD14F82" w:rsidR="00A960D4" w:rsidRPr="00A960D4" w:rsidRDefault="00A960D4" w:rsidP="00A960D4">
      <w:pPr>
        <w:ind w:left="360"/>
        <w:rPr>
          <w:color w:val="A6A6A6" w:themeColor="background1" w:themeShade="A6"/>
        </w:rPr>
      </w:pPr>
      <w:r w:rsidRPr="00A960D4">
        <w:rPr>
          <w:rFonts w:ascii="Calibri" w:eastAsia="Times New Roman" w:hAnsi="Calibri" w:cs="Calibri"/>
          <w:color w:val="000000"/>
        </w:rPr>
        <w:t xml:space="preserve">For more information regarding </w:t>
      </w:r>
      <w:commentRangeStart w:id="16010"/>
      <w:commentRangeEnd w:id="16010"/>
      <w:r>
        <w:rPr>
          <w:rStyle w:val="CommentReference"/>
          <w:color w:val="404040"/>
        </w:rPr>
        <w:commentReference w:id="16010"/>
      </w:r>
      <w:r w:rsidRPr="00A960D4">
        <w:rPr>
          <w:rFonts w:ascii="Calibri" w:eastAsia="Times New Roman" w:hAnsi="Calibri" w:cs="Calibri"/>
          <w:color w:val="000000"/>
        </w:rPr>
        <w:t>the grading of the</w:t>
      </w:r>
      <w:r>
        <w:rPr>
          <w:rFonts w:ascii="Calibri" w:eastAsia="Times New Roman" w:hAnsi="Calibri" w:cs="Calibri"/>
          <w:color w:val="000000"/>
        </w:rPr>
        <w:t xml:space="preserve"> Mini-Project missions</w:t>
      </w:r>
      <w:r w:rsidRPr="00A960D4">
        <w:rPr>
          <w:rFonts w:ascii="Calibri" w:eastAsia="Times New Roman" w:hAnsi="Calibri" w:cs="Calibri"/>
          <w:color w:val="000000"/>
        </w:rPr>
        <w:t xml:space="preserve"> please refer to Module 1 Introduction section</w:t>
      </w:r>
      <w:r w:rsidR="007E3639">
        <w:rPr>
          <w:rFonts w:ascii="Calibri" w:eastAsia="Times New Roman" w:hAnsi="Calibri" w:cs="Calibri"/>
          <w:color w:val="000000"/>
        </w:rPr>
        <w:t xml:space="preserve"> as well as </w:t>
      </w:r>
      <w:r w:rsidR="007E3639" w:rsidRPr="007962D9">
        <w:rPr>
          <w:rFonts w:ascii="Calibri" w:eastAsia="Times New Roman" w:hAnsi="Calibri" w:cs="Calibri"/>
          <w:color w:val="4472C4" w:themeColor="accent1"/>
          <w:u w:val="single"/>
        </w:rPr>
        <w:t xml:space="preserve">the </w:t>
      </w:r>
      <w:del w:id="16011" w:author="Chantelle Dubois Nishiyama" w:date="2020-02-26T20:35:00Z">
        <w:r w:rsidR="007E3639" w:rsidRPr="007962D9" w:rsidDel="00A17CD2">
          <w:rPr>
            <w:rFonts w:ascii="Calibri" w:eastAsia="Times New Roman" w:hAnsi="Calibri" w:cs="Calibri"/>
            <w:color w:val="4472C4" w:themeColor="accent1"/>
            <w:u w:val="single"/>
          </w:rPr>
          <w:delText>orientation</w:delText>
        </w:r>
      </w:del>
      <w:ins w:id="16012" w:author="Chantelle Dubois Nishiyama" w:date="2020-02-26T20:35:00Z">
        <w:r w:rsidR="00A17CD2">
          <w:rPr>
            <w:rFonts w:ascii="Calibri" w:eastAsia="Times New Roman" w:hAnsi="Calibri" w:cs="Calibri"/>
            <w:color w:val="4472C4" w:themeColor="accent1"/>
            <w:u w:val="single"/>
          </w:rPr>
          <w:t>Orientation</w:t>
        </w:r>
      </w:ins>
      <w:del w:id="16013" w:author="Chantelle Dubois Nishiyama" w:date="2020-02-19T23:19:00Z">
        <w:r w:rsidR="007E3639" w:rsidRPr="00E666A8" w:rsidDel="00AD0B7E">
          <w:rPr>
            <w:rFonts w:ascii="Calibri" w:eastAsia="Times New Roman" w:hAnsi="Calibri" w:cs="Calibri"/>
            <w:color w:val="000000"/>
          </w:rPr>
          <w:delText>.</w:delText>
        </w:r>
      </w:del>
      <w:r w:rsidRPr="00A960D4">
        <w:rPr>
          <w:rFonts w:ascii="Calibri" w:eastAsia="Times New Roman" w:hAnsi="Calibri" w:cs="Calibri"/>
          <w:color w:val="000000"/>
        </w:rPr>
        <w:t>.</w:t>
      </w:r>
      <w:r w:rsidRPr="00A960D4">
        <w:rPr>
          <w:b/>
        </w:rPr>
        <w:t xml:space="preserve"> </w:t>
      </w:r>
    </w:p>
    <w:p w14:paraId="4A05FA12" w14:textId="77777777" w:rsidR="00A960D4" w:rsidRDefault="00A960D4" w:rsidP="00A960D4">
      <w:pPr>
        <w:pStyle w:val="NormalWeb"/>
        <w:spacing w:before="0" w:beforeAutospacing="0" w:after="120" w:afterAutospacing="0"/>
        <w:ind w:left="360"/>
        <w:rPr>
          <w:rFonts w:asciiTheme="minorHAnsi" w:hAnsiTheme="minorHAnsi" w:cstheme="minorBidi"/>
          <w:sz w:val="22"/>
          <w:szCs w:val="22"/>
          <w:rPrChange w:id="16014" w:author="Alexis Handford" w:date="2020-01-22T08:38:00Z">
            <w:rPr/>
          </w:rPrChange>
        </w:rPr>
      </w:pPr>
    </w:p>
    <w:p w14:paraId="1AC42B72" w14:textId="01663D36" w:rsidR="00345125" w:rsidRPr="005E2335" w:rsidRDefault="00345125" w:rsidP="00362684">
      <w:pPr>
        <w:spacing w:after="0" w:line="240" w:lineRule="auto"/>
        <w:rPr>
          <w:rFonts w:ascii="Calibri" w:hAnsi="Calibri" w:cs="Calibri"/>
          <w:b/>
          <w:bCs/>
        </w:rPr>
      </w:pPr>
      <w:r w:rsidRPr="41460FE7">
        <w:rPr>
          <w:rFonts w:ascii="Calibri" w:hAnsi="Calibri" w:cs="Calibri"/>
          <w:b/>
          <w:bCs/>
          <w:highlight w:val="cyan"/>
          <w:rPrChange w:id="16015" w:author="Alicia Romero Lopez" w:date="2020-01-31T08:32:00Z">
            <w:rPr>
              <w:rFonts w:ascii="Calibri" w:hAnsi="Calibri" w:cs="Calibri"/>
              <w:b/>
              <w:bCs/>
              <w:highlight w:val="yellow"/>
            </w:rPr>
          </w:rPrChange>
        </w:rPr>
        <w:t xml:space="preserve">Mission </w:t>
      </w:r>
      <w:r w:rsidR="00362684">
        <w:rPr>
          <w:rFonts w:ascii="Calibri" w:hAnsi="Calibri" w:cs="Calibri"/>
          <w:b/>
          <w:bCs/>
          <w:highlight w:val="cyan"/>
        </w:rPr>
        <w:t xml:space="preserve">1 </w:t>
      </w:r>
      <w:r w:rsidR="00DD0534">
        <w:rPr>
          <w:rFonts w:ascii="Calibri" w:hAnsi="Calibri" w:cs="Calibri"/>
          <w:b/>
          <w:bCs/>
          <w:highlight w:val="cyan"/>
        </w:rPr>
        <w:t>Instructions</w:t>
      </w:r>
      <w:r w:rsidRPr="005E2335">
        <w:rPr>
          <w:rFonts w:ascii="Calibri" w:hAnsi="Calibri" w:cs="Calibri"/>
          <w:b/>
          <w:bCs/>
          <w:highlight w:val="yellow"/>
        </w:rPr>
        <w:t>:</w:t>
      </w:r>
    </w:p>
    <w:p w14:paraId="3F155BAE" w14:textId="77777777" w:rsidR="00345125" w:rsidRPr="007F4B89" w:rsidRDefault="00345125" w:rsidP="00345125">
      <w:pPr>
        <w:spacing w:after="0" w:line="240" w:lineRule="auto"/>
        <w:rPr>
          <w:rFonts w:ascii="Open Sans" w:eastAsia="Open Sans" w:hAnsi="Open Sans" w:cs="Times New Roman"/>
          <w:color w:val="404040"/>
        </w:rPr>
      </w:pPr>
    </w:p>
    <w:p w14:paraId="316AEBCB" w14:textId="628C90A1" w:rsidR="00345125" w:rsidRPr="007F4B89" w:rsidRDefault="00345125" w:rsidP="00345125">
      <w:pPr>
        <w:spacing w:before="80" w:after="80" w:line="240" w:lineRule="auto"/>
        <w:outlineLvl w:val="1"/>
        <w:rPr>
          <w:rFonts w:ascii="Open Sans Semibold" w:eastAsia="Times New Roman" w:hAnsi="Open Sans Semibold" w:cs="Open Sans Semibold"/>
          <w:color w:val="11143F"/>
          <w:sz w:val="28"/>
          <w:szCs w:val="28"/>
        </w:rPr>
      </w:pPr>
      <w:del w:id="16016" w:author="RoboGarden Team" w:date="2020-01-23T21:29:00Z">
        <w:r w:rsidRPr="007F4B89" w:rsidDel="006F5089">
          <w:rPr>
            <w:rFonts w:ascii="Open Sans Semibold" w:eastAsia="Times New Roman" w:hAnsi="Open Sans Semibold" w:cs="Open Sans Semibold"/>
            <w:color w:val="11143F"/>
            <w:sz w:val="28"/>
            <w:szCs w:val="28"/>
          </w:rPr>
          <w:delText>Requirements</w:delText>
        </w:r>
      </w:del>
      <w:r w:rsidR="007F624A">
        <w:rPr>
          <w:rFonts w:ascii="Open Sans Semibold" w:eastAsia="Times New Roman" w:hAnsi="Open Sans Semibold" w:cs="Open Sans Semibold"/>
          <w:color w:val="11143F"/>
          <w:sz w:val="28"/>
          <w:szCs w:val="28"/>
        </w:rPr>
        <w:t xml:space="preserve"> </w:t>
      </w:r>
      <w:ins w:id="16017" w:author="RoboGarden Team" w:date="2020-01-23T21:29:00Z">
        <w:r w:rsidR="006F5089">
          <w:rPr>
            <w:rFonts w:ascii="Open Sans Semibold" w:eastAsia="Times New Roman" w:hAnsi="Open Sans Semibold" w:cs="Open Sans Semibold"/>
            <w:color w:val="11143F"/>
            <w:sz w:val="28"/>
            <w:szCs w:val="28"/>
          </w:rPr>
          <w:t>Description</w:t>
        </w:r>
      </w:ins>
    </w:p>
    <w:tbl>
      <w:tblPr>
        <w:tblStyle w:val="TableGrid9"/>
        <w:tblW w:w="10440" w:type="dxa"/>
        <w:tblInd w:w="-5" w:type="dxa"/>
        <w:tblBorders>
          <w:top w:val="single" w:sz="4" w:space="0" w:color="DBDBDB"/>
          <w:left w:val="single" w:sz="4" w:space="0" w:color="DBDBDB"/>
          <w:bottom w:val="single" w:sz="4" w:space="0" w:color="DBDBDB"/>
          <w:right w:val="single" w:sz="4" w:space="0" w:color="DBDBDB"/>
          <w:insideH w:val="none" w:sz="0" w:space="0" w:color="auto"/>
          <w:insideV w:val="none" w:sz="0" w:space="0" w:color="auto"/>
        </w:tblBorders>
        <w:tblLayout w:type="fixed"/>
        <w:tblCellMar>
          <w:left w:w="115" w:type="dxa"/>
          <w:right w:w="115" w:type="dxa"/>
        </w:tblCellMar>
        <w:tblLook w:val="04A0" w:firstRow="1" w:lastRow="0" w:firstColumn="1" w:lastColumn="0" w:noHBand="0" w:noVBand="1"/>
        <w:tblPrChange w:id="16018" w:author="Alexis Handford" w:date="2020-01-22T08:32:00Z">
          <w:tblPr>
            <w:tblStyle w:val="TableGrid9"/>
            <w:tblW w:w="10440" w:type="dxa"/>
            <w:tblInd w:w="-5" w:type="dxa"/>
            <w:tblBorders>
              <w:top w:val="single" w:sz="4" w:space="0" w:color="DBDBDB"/>
              <w:left w:val="single" w:sz="4" w:space="0" w:color="DBDBDB"/>
              <w:bottom w:val="single" w:sz="4" w:space="0" w:color="DBDBDB"/>
              <w:right w:val="single" w:sz="4" w:space="0" w:color="DBDBDB"/>
              <w:insideH w:val="none" w:sz="0" w:space="0" w:color="auto"/>
              <w:insideV w:val="none" w:sz="0" w:space="0" w:color="auto"/>
            </w:tblBorders>
            <w:tblLayout w:type="fixed"/>
            <w:tblCellMar>
              <w:left w:w="115" w:type="dxa"/>
              <w:right w:w="115" w:type="dxa"/>
            </w:tblCellMar>
            <w:tblLook w:val="04A0" w:firstRow="1" w:lastRow="0" w:firstColumn="1" w:lastColumn="0" w:noHBand="0" w:noVBand="1"/>
          </w:tblPr>
        </w:tblPrChange>
      </w:tblPr>
      <w:tblGrid>
        <w:gridCol w:w="10440"/>
        <w:tblGridChange w:id="16019">
          <w:tblGrid>
            <w:gridCol w:w="360"/>
          </w:tblGrid>
        </w:tblGridChange>
      </w:tblGrid>
      <w:tr w:rsidR="00345125" w:rsidRPr="007F4B89" w14:paraId="25DEC151" w14:textId="77777777" w:rsidTr="2708D1D3">
        <w:trPr>
          <w:cantSplit/>
          <w:trHeight w:val="419"/>
        </w:trPr>
        <w:tc>
          <w:tcPr>
            <w:tcW w:w="10440" w:type="dxa"/>
            <w:tc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tcBorders>
            <w:shd w:val="clear" w:color="auto" w:fill="FAFAFA"/>
            <w:hideMark/>
            <w:tcPrChange w:id="16020" w:author="Alexis Handford" w:date="2020-01-22T08:32:00Z">
              <w:tcPr>
                <w:tcW w:w="10440" w:type="dxa"/>
                <w:tcBorders>
                  <w:top w:val="single" w:sz="4" w:space="0" w:color="DBDBDB"/>
                  <w:left w:val="single" w:sz="4" w:space="0" w:color="DBDBDB"/>
                  <w:bottom w:val="single" w:sz="4" w:space="0" w:color="DBDBDB"/>
                  <w:right w:val="single" w:sz="4" w:space="0" w:color="DBDBDB"/>
                </w:tcBorders>
                <w:shd w:val="clear" w:color="auto" w:fill="FAFAFA"/>
                <w:hideMark/>
              </w:tcPr>
            </w:tcPrChange>
          </w:tcPr>
          <w:p w14:paraId="6DE48C75" w14:textId="56A19341" w:rsidR="00345125" w:rsidRPr="007F4B89" w:rsidRDefault="00345125" w:rsidP="006319C3">
            <w:pPr>
              <w:spacing w:before="180" w:after="180"/>
              <w:rPr>
                <w:rFonts w:ascii="Cambria" w:eastAsia="Times New Roman" w:hAnsi="Cambria"/>
                <w:color w:val="000000"/>
                <w:sz w:val="24"/>
                <w:szCs w:val="24"/>
              </w:rPr>
            </w:pPr>
            <w:r w:rsidRPr="007F4B89">
              <w:rPr>
                <w:rFonts w:ascii="Cambria" w:eastAsia="Times New Roman" w:hAnsi="Cambria"/>
                <w:color w:val="000000"/>
                <w:sz w:val="24"/>
                <w:szCs w:val="24"/>
              </w:rPr>
              <w:t xml:space="preserve">Chocolate's deliciousness is one of the few things that almost all people agree on. </w:t>
            </w:r>
            <w:del w:id="16021" w:author="Chantelle Dubois Nishiyama" w:date="2020-02-19T23:20:00Z">
              <w:r w:rsidRPr="007F4B89" w:rsidDel="00AD0B7E">
                <w:rPr>
                  <w:rFonts w:ascii="Cambria" w:eastAsia="Times New Roman" w:hAnsi="Cambria"/>
                  <w:color w:val="000000"/>
                  <w:sz w:val="24"/>
                  <w:szCs w:val="24"/>
                </w:rPr>
                <w:delText>But...</w:delText>
              </w:r>
            </w:del>
            <w:ins w:id="16022" w:author="Chantelle Dubois Nishiyama" w:date="2020-02-19T23:20:00Z">
              <w:r w:rsidR="00AD0B7E">
                <w:rPr>
                  <w:rFonts w:ascii="Cambria" w:eastAsia="Times New Roman" w:hAnsi="Cambria"/>
                  <w:color w:val="000000"/>
                  <w:sz w:val="24"/>
                  <w:szCs w:val="24"/>
                </w:rPr>
                <w:t>However,</w:t>
              </w:r>
            </w:ins>
            <w:r w:rsidRPr="007F4B89">
              <w:rPr>
                <w:rFonts w:ascii="Cambria" w:eastAsia="Times New Roman" w:hAnsi="Cambria"/>
                <w:color w:val="000000"/>
                <w:sz w:val="24"/>
                <w:szCs w:val="24"/>
              </w:rPr>
              <w:t xml:space="preserve"> which chocolate bars are worth more than others? In this project</w:t>
            </w:r>
            <w:ins w:id="16023" w:author="Chantelle Dubois Nishiyama" w:date="2020-02-19T23:20:00Z">
              <w:r w:rsidR="00AD0B7E">
                <w:rPr>
                  <w:rFonts w:ascii="Cambria" w:eastAsia="Times New Roman" w:hAnsi="Cambria"/>
                  <w:color w:val="000000"/>
                  <w:sz w:val="24"/>
                  <w:szCs w:val="24"/>
                </w:rPr>
                <w:t>,</w:t>
              </w:r>
            </w:ins>
            <w:r w:rsidRPr="007F4B89">
              <w:rPr>
                <w:rFonts w:ascii="Cambria" w:eastAsia="Times New Roman" w:hAnsi="Cambria"/>
                <w:color w:val="000000"/>
                <w:sz w:val="24"/>
                <w:szCs w:val="24"/>
              </w:rPr>
              <w:t xml:space="preserve"> we shall try to find out!</w:t>
            </w:r>
          </w:p>
          <w:p w14:paraId="73ED49CE" w14:textId="775B63B9" w:rsidR="00345125" w:rsidRPr="007F4B89" w:rsidRDefault="00345125" w:rsidP="006319C3">
            <w:pPr>
              <w:spacing w:before="180" w:after="180"/>
              <w:rPr>
                <w:rFonts w:ascii="Times New Roman" w:eastAsia="Times New Roman" w:hAnsi="Times New Roman"/>
                <w:sz w:val="24"/>
                <w:szCs w:val="24"/>
              </w:rPr>
            </w:pPr>
            <w:r w:rsidRPr="007F4B89">
              <w:rPr>
                <w:rFonts w:ascii="Cambria" w:eastAsia="Times New Roman" w:hAnsi="Cambria"/>
                <w:color w:val="000000"/>
                <w:sz w:val="24"/>
                <w:szCs w:val="24"/>
              </w:rPr>
              <w:t xml:space="preserve">You are required to Explore the </w:t>
            </w:r>
            <w:ins w:id="16024" w:author="Chantelle Dubois Nishiyama" w:date="2020-02-19T23:20:00Z">
              <w:r w:rsidR="00AD0B7E">
                <w:rPr>
                  <w:rFonts w:ascii="Cambria" w:eastAsia="Times New Roman" w:hAnsi="Cambria"/>
                  <w:color w:val="000000"/>
                  <w:sz w:val="24"/>
                  <w:szCs w:val="24"/>
                </w:rPr>
                <w:t>C</w:t>
              </w:r>
            </w:ins>
            <w:del w:id="16025" w:author="Chantelle Dubois Nishiyama" w:date="2020-02-19T23:20:00Z">
              <w:r w:rsidRPr="007F4B89" w:rsidDel="00AD0B7E">
                <w:rPr>
                  <w:rFonts w:ascii="Cambria" w:eastAsia="Times New Roman" w:hAnsi="Cambria"/>
                  <w:color w:val="000000"/>
                  <w:sz w:val="24"/>
                  <w:szCs w:val="24"/>
                </w:rPr>
                <w:delText>c</w:delText>
              </w:r>
            </w:del>
            <w:r w:rsidRPr="007F4B89">
              <w:rPr>
                <w:rFonts w:ascii="Cambria" w:eastAsia="Times New Roman" w:hAnsi="Cambria"/>
                <w:color w:val="000000"/>
                <w:sz w:val="24"/>
                <w:szCs w:val="24"/>
              </w:rPr>
              <w:t xml:space="preserve">hocolates dataset, </w:t>
            </w:r>
            <w:ins w:id="16026" w:author="Chantelle Dubois Nishiyama" w:date="2020-02-19T23:20:00Z">
              <w:r w:rsidR="00AD0B7E">
                <w:rPr>
                  <w:rFonts w:ascii="Cambria" w:eastAsia="Times New Roman" w:hAnsi="Cambria"/>
                  <w:color w:val="000000"/>
                  <w:sz w:val="24"/>
                  <w:szCs w:val="24"/>
                </w:rPr>
                <w:t>v</w:t>
              </w:r>
            </w:ins>
            <w:del w:id="16027" w:author="Chantelle Dubois Nishiyama" w:date="2020-02-19T23:20:00Z">
              <w:r w:rsidRPr="007F4B89" w:rsidDel="00AD0B7E">
                <w:rPr>
                  <w:rFonts w:ascii="Cambria" w:eastAsia="Times New Roman" w:hAnsi="Cambria"/>
                  <w:color w:val="000000"/>
                  <w:sz w:val="24"/>
                  <w:szCs w:val="24"/>
                </w:rPr>
                <w:delText>V</w:delText>
              </w:r>
            </w:del>
            <w:r w:rsidRPr="007F4B89">
              <w:rPr>
                <w:rFonts w:ascii="Cambria" w:eastAsia="Times New Roman" w:hAnsi="Cambria"/>
                <w:color w:val="000000"/>
                <w:sz w:val="24"/>
                <w:szCs w:val="24"/>
              </w:rPr>
              <w:t xml:space="preserve">isualize the data and </w:t>
            </w:r>
            <w:ins w:id="16028" w:author="Chantelle Dubois Nishiyama" w:date="2020-02-19T23:20:00Z">
              <w:r w:rsidR="00AD0B7E">
                <w:rPr>
                  <w:rFonts w:ascii="Cambria" w:eastAsia="Times New Roman" w:hAnsi="Cambria"/>
                  <w:color w:val="000000"/>
                  <w:sz w:val="24"/>
                  <w:szCs w:val="24"/>
                </w:rPr>
                <w:t>m</w:t>
              </w:r>
            </w:ins>
            <w:del w:id="16029" w:author="Chantelle Dubois Nishiyama" w:date="2020-02-19T23:20:00Z">
              <w:r w:rsidRPr="007F4B89" w:rsidDel="00AD0B7E">
                <w:rPr>
                  <w:rFonts w:ascii="Cambria" w:eastAsia="Times New Roman" w:hAnsi="Cambria"/>
                  <w:color w:val="000000"/>
                  <w:sz w:val="24"/>
                  <w:szCs w:val="24"/>
                </w:rPr>
                <w:delText>M</w:delText>
              </w:r>
            </w:del>
            <w:r w:rsidRPr="007F4B89">
              <w:rPr>
                <w:rFonts w:ascii="Cambria" w:eastAsia="Times New Roman" w:hAnsi="Cambria"/>
                <w:color w:val="000000"/>
                <w:sz w:val="24"/>
                <w:szCs w:val="24"/>
              </w:rPr>
              <w:t xml:space="preserve">anipulate the </w:t>
            </w:r>
            <w:commentRangeStart w:id="16030"/>
            <w:r w:rsidRPr="007F4B89">
              <w:rPr>
                <w:rFonts w:ascii="Cambria" w:eastAsia="Times New Roman" w:hAnsi="Cambria"/>
                <w:color w:val="000000"/>
                <w:sz w:val="24"/>
                <w:szCs w:val="24"/>
              </w:rPr>
              <w:t>features</w:t>
            </w:r>
            <w:commentRangeEnd w:id="16030"/>
            <w:r>
              <w:rPr>
                <w:rStyle w:val="CommentReference"/>
              </w:rPr>
              <w:commentReference w:id="16030"/>
            </w:r>
            <w:r w:rsidRPr="007F4B89">
              <w:rPr>
                <w:rFonts w:ascii="Cambria" w:eastAsia="Times New Roman" w:hAnsi="Cambria"/>
                <w:color w:val="000000"/>
                <w:sz w:val="24"/>
                <w:szCs w:val="24"/>
              </w:rPr>
              <w:t xml:space="preserve"> to fit your needs. </w:t>
            </w:r>
          </w:p>
          <w:p w14:paraId="665BFD3A" w14:textId="77777777" w:rsidR="006F5089" w:rsidRDefault="00345125" w:rsidP="006319C3">
            <w:pPr>
              <w:spacing w:before="180" w:after="180"/>
              <w:rPr>
                <w:ins w:id="16031" w:author="RoboGarden Team" w:date="2020-01-23T21:27:00Z"/>
                <w:rFonts w:ascii="Cambria" w:eastAsia="Times New Roman" w:hAnsi="Cambria"/>
                <w:color w:val="000000"/>
                <w:sz w:val="24"/>
                <w:szCs w:val="24"/>
              </w:rPr>
            </w:pPr>
            <w:r w:rsidRPr="272D003B">
              <w:rPr>
                <w:rFonts w:ascii="Cambria" w:eastAsia="Times New Roman" w:hAnsi="Cambria"/>
                <w:i/>
                <w:iCs/>
                <w:color w:val="000000"/>
                <w:sz w:val="24"/>
                <w:szCs w:val="24"/>
              </w:rPr>
              <w:t>License</w:t>
            </w:r>
            <w:r w:rsidRPr="007F4B89">
              <w:rPr>
                <w:rFonts w:ascii="Cambria" w:eastAsia="Times New Roman" w:hAnsi="Cambria"/>
                <w:color w:val="000000"/>
                <w:sz w:val="24"/>
                <w:szCs w:val="24"/>
              </w:rPr>
              <w:t>: These ratings were compiled by Brady Brelinski, Founding Member of the Manhattan Chocolate Society and it is publicly available online.</w:t>
            </w:r>
            <w:commentRangeStart w:id="16032"/>
            <w:commentRangeStart w:id="16033"/>
            <w:commentRangeStart w:id="16034"/>
            <w:commentRangeStart w:id="16035"/>
            <w:commentRangeEnd w:id="16032"/>
            <w:r>
              <w:rPr>
                <w:rStyle w:val="CommentReference"/>
              </w:rPr>
              <w:commentReference w:id="16032"/>
            </w:r>
            <w:commentRangeEnd w:id="16033"/>
            <w:r w:rsidR="006F5089">
              <w:rPr>
                <w:rStyle w:val="CommentReference"/>
                <w:color w:val="404040"/>
              </w:rPr>
              <w:commentReference w:id="16033"/>
            </w:r>
            <w:commentRangeEnd w:id="16034"/>
            <w:r w:rsidR="00495BB0">
              <w:rPr>
                <w:rStyle w:val="CommentReference"/>
                <w:color w:val="404040"/>
              </w:rPr>
              <w:commentReference w:id="16034"/>
            </w:r>
            <w:commentRangeEnd w:id="16035"/>
            <w:r w:rsidR="00EE4173">
              <w:rPr>
                <w:rStyle w:val="CommentReference"/>
                <w:color w:val="404040"/>
              </w:rPr>
              <w:commentReference w:id="16035"/>
            </w:r>
          </w:p>
          <w:p w14:paraId="713553DA" w14:textId="7E157110" w:rsidR="006F5089" w:rsidRPr="006F5089" w:rsidRDefault="006F5089" w:rsidP="006319C3">
            <w:pPr>
              <w:spacing w:before="180" w:after="180"/>
              <w:rPr>
                <w:rFonts w:ascii="Cambria" w:eastAsia="Times New Roman" w:hAnsi="Cambria"/>
                <w:color w:val="000000"/>
                <w:sz w:val="24"/>
                <w:szCs w:val="24"/>
                <w:rPrChange w:id="16036" w:author="RoboGarden Team" w:date="2020-01-23T21:27:00Z">
                  <w:rPr>
                    <w:rFonts w:ascii="Times New Roman" w:eastAsia="Times New Roman" w:hAnsi="Times New Roman"/>
                    <w:sz w:val="24"/>
                    <w:szCs w:val="24"/>
                  </w:rPr>
                </w:rPrChange>
              </w:rPr>
            </w:pPr>
            <w:ins w:id="16037" w:author="RoboGarden Team" w:date="2020-01-23T21:27:00Z">
              <w:r>
                <w:rPr>
                  <w:rFonts w:ascii="Cambria" w:eastAsia="Times New Roman" w:hAnsi="Cambria"/>
                  <w:color w:val="000000"/>
                  <w:sz w:val="24"/>
                  <w:szCs w:val="24"/>
                </w:rPr>
                <w:t xml:space="preserve">You will need to use GitHub to complete this mini-project. Find Guidelines of Using GitHub </w:t>
              </w:r>
              <w:r w:rsidRPr="006F5089">
                <w:rPr>
                  <w:rFonts w:ascii="Cambria" w:eastAsia="Times New Roman" w:hAnsi="Cambria"/>
                  <w:color w:val="0070C0"/>
                  <w:sz w:val="24"/>
                  <w:szCs w:val="24"/>
                  <w:u w:val="single"/>
                  <w:rPrChange w:id="16038" w:author="RoboGarden Team" w:date="2020-01-23T21:28:00Z">
                    <w:rPr>
                      <w:rFonts w:ascii="Cambria" w:eastAsia="Times New Roman" w:hAnsi="Cambria"/>
                      <w:color w:val="000000"/>
                      <w:sz w:val="24"/>
                      <w:szCs w:val="24"/>
                    </w:rPr>
                  </w:rPrChange>
                </w:rPr>
                <w:t>Here</w:t>
              </w:r>
            </w:ins>
          </w:p>
        </w:tc>
      </w:tr>
    </w:tbl>
    <w:p w14:paraId="6DAB0249" w14:textId="77777777" w:rsidR="00345125" w:rsidRPr="007F4B89" w:rsidRDefault="00345125" w:rsidP="00345125">
      <w:pPr>
        <w:spacing w:after="0" w:line="240" w:lineRule="auto"/>
        <w:rPr>
          <w:rFonts w:ascii="Open Sans" w:eastAsia="Open Sans" w:hAnsi="Open Sans" w:cs="Times New Roman"/>
          <w:color w:val="404040"/>
        </w:rPr>
      </w:pPr>
    </w:p>
    <w:tbl>
      <w:tblPr>
        <w:tblStyle w:val="TableGrid9"/>
        <w:tblW w:w="10440" w:type="dxa"/>
        <w:tblInd w:w="-5" w:type="dxa"/>
        <w:tblBorders>
          <w:top w:val="single" w:sz="4" w:space="0" w:color="DBDBDB"/>
          <w:left w:val="single" w:sz="4" w:space="0" w:color="DBDBDB"/>
          <w:bottom w:val="single" w:sz="4" w:space="0" w:color="DBDBDB"/>
          <w:right w:val="single" w:sz="4" w:space="0" w:color="DBDBDB"/>
          <w:insideH w:val="none" w:sz="0" w:space="0" w:color="auto"/>
          <w:insideV w:val="none" w:sz="0" w:space="0" w:color="auto"/>
        </w:tblBorders>
        <w:tblLayout w:type="fixed"/>
        <w:tblCellMar>
          <w:left w:w="115" w:type="dxa"/>
          <w:right w:w="115" w:type="dxa"/>
        </w:tblCellMar>
        <w:tblLook w:val="04A0" w:firstRow="1" w:lastRow="0" w:firstColumn="1" w:lastColumn="0" w:noHBand="0" w:noVBand="1"/>
      </w:tblPr>
      <w:tblGrid>
        <w:gridCol w:w="10440"/>
      </w:tblGrid>
      <w:tr w:rsidR="00345125" w:rsidRPr="007F4B89" w14:paraId="58480367" w14:textId="77777777" w:rsidTr="006319C3">
        <w:trPr>
          <w:cantSplit/>
          <w:trHeight w:val="420"/>
        </w:trPr>
        <w:tc>
          <w:tcPr>
            <w:tcW w:w="10440" w:type="dxa"/>
            <w:tcBorders>
              <w:top w:val="single" w:sz="4" w:space="0" w:color="DBDBDB"/>
              <w:left w:val="single" w:sz="4" w:space="0" w:color="DBDBDB"/>
              <w:bottom w:val="nil"/>
              <w:right w:val="single" w:sz="4" w:space="0" w:color="DBDBDB"/>
            </w:tcBorders>
            <w:shd w:val="clear" w:color="auto" w:fill="FAFAFA"/>
            <w:hideMark/>
          </w:tcPr>
          <w:p w14:paraId="54839DC2" w14:textId="77777777" w:rsidR="00345125" w:rsidRPr="007F4B89" w:rsidRDefault="00345125" w:rsidP="006319C3">
            <w:pPr>
              <w:spacing w:after="120" w:line="256" w:lineRule="auto"/>
              <w:outlineLvl w:val="2"/>
              <w:rPr>
                <w:rFonts w:ascii="Open Sans Semibold" w:hAnsi="Open Sans Semibold" w:cs="Open Sans Semibold"/>
                <w:color w:val="11143F"/>
              </w:rPr>
            </w:pPr>
            <w:r w:rsidRPr="007F4B89">
              <w:rPr>
                <w:rFonts w:ascii="Open Sans Semibold" w:hAnsi="Open Sans Semibold" w:cs="Open Sans Semibold"/>
                <w:color w:val="11143F"/>
              </w:rPr>
              <w:t>Expected Output</w:t>
            </w:r>
          </w:p>
        </w:tc>
      </w:tr>
      <w:tr w:rsidR="00345125" w:rsidRPr="007F4B89" w14:paraId="6F26FF02" w14:textId="77777777" w:rsidTr="006319C3">
        <w:trPr>
          <w:cantSplit/>
          <w:trHeight w:val="419"/>
        </w:trPr>
        <w:tc>
          <w:tcPr>
            <w:tcW w:w="10440" w:type="dxa"/>
            <w:tcBorders>
              <w:top w:val="nil"/>
              <w:left w:val="single" w:sz="4" w:space="0" w:color="DBDBDB"/>
              <w:bottom w:val="single" w:sz="4" w:space="0" w:color="DBDBDB"/>
              <w:right w:val="single" w:sz="4" w:space="0" w:color="DBDBDB"/>
            </w:tcBorders>
            <w:shd w:val="clear" w:color="auto" w:fill="FAFAFA"/>
            <w:hideMark/>
          </w:tcPr>
          <w:p w14:paraId="5DB75DC8" w14:textId="77777777" w:rsidR="00345125" w:rsidRPr="007F4B89" w:rsidRDefault="00345125" w:rsidP="006319C3">
            <w:pPr>
              <w:spacing w:before="120" w:after="120" w:line="256" w:lineRule="auto"/>
              <w:rPr>
                <w:color w:val="404040"/>
              </w:rPr>
            </w:pPr>
            <w:r w:rsidRPr="007F4B89">
              <w:rPr>
                <w:color w:val="404040"/>
              </w:rPr>
              <w:lastRenderedPageBreak/>
              <w:t xml:space="preserve">By the end of this mini-project, you are supposed to deliver within your code: </w:t>
            </w:r>
          </w:p>
          <w:p w14:paraId="5E95B9EA" w14:textId="77777777" w:rsidR="00345125" w:rsidRPr="007F4B89" w:rsidRDefault="00345125" w:rsidP="006319C3">
            <w:pPr>
              <w:numPr>
                <w:ilvl w:val="0"/>
                <w:numId w:val="65"/>
              </w:numPr>
              <w:spacing w:before="120" w:after="120" w:line="256" w:lineRule="auto"/>
              <w:ind w:firstLine="0"/>
              <w:rPr>
                <w:color w:val="404040"/>
              </w:rPr>
            </w:pPr>
            <w:r w:rsidRPr="007F4B89">
              <w:rPr>
                <w:color w:val="404040"/>
              </w:rPr>
              <w:t xml:space="preserve">The count of the tuples in the given dataset. </w:t>
            </w:r>
          </w:p>
          <w:p w14:paraId="310A344E" w14:textId="77777777" w:rsidR="00345125" w:rsidRPr="007F4B89" w:rsidRDefault="00345125" w:rsidP="006319C3">
            <w:pPr>
              <w:numPr>
                <w:ilvl w:val="0"/>
                <w:numId w:val="65"/>
              </w:numPr>
              <w:spacing w:before="120" w:after="120" w:line="256" w:lineRule="auto"/>
              <w:ind w:firstLine="0"/>
              <w:rPr>
                <w:color w:val="404040"/>
              </w:rPr>
            </w:pPr>
            <w:r w:rsidRPr="007F4B89">
              <w:rPr>
                <w:color w:val="404040"/>
              </w:rPr>
              <w:t xml:space="preserve">The count of the names of unique company names from the attributes. </w:t>
            </w:r>
          </w:p>
          <w:p w14:paraId="6F855632" w14:textId="77777777" w:rsidR="00345125" w:rsidRPr="007F4B89" w:rsidRDefault="00345125" w:rsidP="006319C3">
            <w:pPr>
              <w:numPr>
                <w:ilvl w:val="0"/>
                <w:numId w:val="65"/>
              </w:numPr>
              <w:spacing w:before="120" w:after="120" w:line="256" w:lineRule="auto"/>
              <w:ind w:firstLine="0"/>
              <w:rPr>
                <w:color w:val="404040"/>
              </w:rPr>
            </w:pPr>
            <w:r w:rsidRPr="007F4B89">
              <w:rPr>
                <w:color w:val="404040"/>
              </w:rPr>
              <w:t>The count of reviews in 2013 from the attributes.</w:t>
            </w:r>
          </w:p>
          <w:p w14:paraId="6948AF67" w14:textId="77777777" w:rsidR="00345125" w:rsidRPr="007F4B89" w:rsidRDefault="00345125" w:rsidP="006319C3">
            <w:pPr>
              <w:numPr>
                <w:ilvl w:val="0"/>
                <w:numId w:val="65"/>
              </w:numPr>
              <w:spacing w:before="120" w:after="120" w:line="256" w:lineRule="auto"/>
              <w:ind w:firstLine="0"/>
              <w:rPr>
                <w:color w:val="404040"/>
              </w:rPr>
            </w:pPr>
            <w:r w:rsidRPr="007F4B89">
              <w:rPr>
                <w:color w:val="404040"/>
              </w:rPr>
              <w:t xml:space="preserve">The count of missing values in a specifically given </w:t>
            </w:r>
          </w:p>
          <w:p w14:paraId="247DEA58" w14:textId="77777777" w:rsidR="00345125" w:rsidRPr="007F4B89" w:rsidRDefault="00345125" w:rsidP="006319C3">
            <w:pPr>
              <w:numPr>
                <w:ilvl w:val="0"/>
                <w:numId w:val="65"/>
              </w:numPr>
              <w:spacing w:before="120" w:after="120" w:line="256" w:lineRule="auto"/>
              <w:ind w:firstLine="0"/>
              <w:rPr>
                <w:color w:val="404040"/>
              </w:rPr>
            </w:pPr>
            <w:r w:rsidRPr="007F4B89">
              <w:rPr>
                <w:color w:val="404040"/>
              </w:rPr>
              <w:t xml:space="preserve">An output plot of the Histogram of the values in the column named Ratings. </w:t>
            </w:r>
          </w:p>
          <w:p w14:paraId="0D940957" w14:textId="77777777" w:rsidR="00345125" w:rsidRPr="007F4B89" w:rsidRDefault="00345125" w:rsidP="006319C3">
            <w:pPr>
              <w:numPr>
                <w:ilvl w:val="0"/>
                <w:numId w:val="65"/>
              </w:numPr>
              <w:spacing w:before="120" w:after="120" w:line="256" w:lineRule="auto"/>
              <w:ind w:firstLine="0"/>
              <w:rPr>
                <w:color w:val="404040"/>
              </w:rPr>
            </w:pPr>
            <w:r w:rsidRPr="007F4B89">
              <w:rPr>
                <w:color w:val="404040"/>
              </w:rPr>
              <w:t xml:space="preserve">An output plot of the scatter plot between the Cocoa Percent values against the Rating values. </w:t>
            </w:r>
          </w:p>
          <w:p w14:paraId="0336FA25" w14:textId="77777777" w:rsidR="00345125" w:rsidRPr="007F4B89" w:rsidRDefault="00345125" w:rsidP="006319C3">
            <w:pPr>
              <w:numPr>
                <w:ilvl w:val="0"/>
                <w:numId w:val="65"/>
              </w:numPr>
              <w:spacing w:before="120" w:after="120" w:line="256" w:lineRule="auto"/>
              <w:ind w:firstLine="0"/>
              <w:rPr>
                <w:color w:val="404040"/>
              </w:rPr>
            </w:pPr>
            <w:r w:rsidRPr="007F4B89">
              <w:rPr>
                <w:color w:val="404040"/>
              </w:rPr>
              <w:t xml:space="preserve">The Normalized ratings column values. </w:t>
            </w:r>
          </w:p>
        </w:tc>
      </w:tr>
    </w:tbl>
    <w:p w14:paraId="4611D7F4" w14:textId="77777777" w:rsidR="00345125" w:rsidRPr="007F4B89" w:rsidRDefault="00345125" w:rsidP="00345125">
      <w:pPr>
        <w:spacing w:after="0" w:line="240" w:lineRule="auto"/>
        <w:rPr>
          <w:rFonts w:ascii="Open Sans" w:eastAsia="Open Sans" w:hAnsi="Open Sans" w:cs="Times New Roman"/>
          <w:color w:val="404040"/>
        </w:rPr>
      </w:pPr>
    </w:p>
    <w:p w14:paraId="35968F85" w14:textId="77777777" w:rsidR="00345125" w:rsidRPr="007F4B89" w:rsidRDefault="00345125" w:rsidP="00345125">
      <w:pPr>
        <w:spacing w:after="0" w:line="240" w:lineRule="auto"/>
        <w:rPr>
          <w:rFonts w:ascii="Open Sans" w:eastAsia="Open Sans" w:hAnsi="Open Sans" w:cs="Times New Roman"/>
          <w:color w:val="404040"/>
        </w:rPr>
      </w:pPr>
    </w:p>
    <w:p w14:paraId="6C0CC006" w14:textId="77777777" w:rsidR="00345125" w:rsidRPr="007F4B89" w:rsidRDefault="00345125" w:rsidP="00345125">
      <w:pPr>
        <w:spacing w:before="80" w:after="80" w:line="240" w:lineRule="auto"/>
        <w:outlineLvl w:val="1"/>
        <w:rPr>
          <w:rFonts w:ascii="Open Sans Semibold" w:eastAsia="Times New Roman" w:hAnsi="Open Sans Semibold" w:cs="Open Sans Semibold"/>
          <w:color w:val="11143F"/>
          <w:sz w:val="28"/>
          <w:szCs w:val="28"/>
        </w:rPr>
      </w:pPr>
      <w:r w:rsidRPr="007F4B89">
        <w:rPr>
          <w:rFonts w:ascii="Open Sans Semibold" w:eastAsia="Times New Roman" w:hAnsi="Open Sans Semibold" w:cs="Open Sans Semibold"/>
          <w:color w:val="11143F"/>
          <w:sz w:val="28"/>
          <w:szCs w:val="28"/>
        </w:rPr>
        <w:t>Instructions</w:t>
      </w:r>
    </w:p>
    <w:tbl>
      <w:tblPr>
        <w:tblStyle w:val="TableGrid9"/>
        <w:tblW w:w="10440" w:type="dxa"/>
        <w:tblBorders>
          <w:top w:val="single" w:sz="4" w:space="0" w:color="DBDBDB"/>
          <w:left w:val="single" w:sz="4" w:space="0" w:color="DBDBDB"/>
          <w:bottom w:val="single" w:sz="4" w:space="0" w:color="DBDBDB"/>
          <w:right w:val="single" w:sz="4" w:space="0" w:color="DBDBDB"/>
          <w:insideH w:val="none" w:sz="0" w:space="0" w:color="auto"/>
          <w:insideV w:val="none" w:sz="0" w:space="0" w:color="auto"/>
        </w:tblBorders>
        <w:tblLayout w:type="fixed"/>
        <w:tblCellMar>
          <w:left w:w="115" w:type="dxa"/>
          <w:right w:w="115" w:type="dxa"/>
        </w:tblCellMar>
        <w:tblLook w:val="04A0" w:firstRow="1" w:lastRow="0" w:firstColumn="1" w:lastColumn="0" w:noHBand="0" w:noVBand="1"/>
        <w:tblPrChange w:id="16039" w:author="Alicia Romero Lopez" w:date="2020-01-31T08:44:00Z">
          <w:tblPr>
            <w:tblStyle w:val="TableGrid9"/>
            <w:tblW w:w="10440" w:type="dxa"/>
            <w:tblBorders>
              <w:top w:val="single" w:sz="4" w:space="0" w:color="DBDBDB"/>
              <w:left w:val="single" w:sz="4" w:space="0" w:color="DBDBDB"/>
              <w:bottom w:val="single" w:sz="4" w:space="0" w:color="DBDBDB"/>
              <w:right w:val="single" w:sz="4" w:space="0" w:color="DBDBDB"/>
              <w:insideH w:val="none" w:sz="0" w:space="0" w:color="auto"/>
              <w:insideV w:val="none" w:sz="0" w:space="0" w:color="auto"/>
            </w:tblBorders>
            <w:tblLayout w:type="fixed"/>
            <w:tblCellMar>
              <w:left w:w="115" w:type="dxa"/>
              <w:right w:w="115" w:type="dxa"/>
            </w:tblCellMar>
            <w:tblLook w:val="04A0" w:firstRow="1" w:lastRow="0" w:firstColumn="1" w:lastColumn="0" w:noHBand="0" w:noVBand="1"/>
          </w:tblPr>
        </w:tblPrChange>
      </w:tblPr>
      <w:tblGrid>
        <w:gridCol w:w="265"/>
        <w:gridCol w:w="1441"/>
        <w:gridCol w:w="270"/>
        <w:gridCol w:w="675"/>
        <w:gridCol w:w="1576"/>
        <w:gridCol w:w="2053"/>
        <w:gridCol w:w="3620"/>
        <w:gridCol w:w="270"/>
        <w:gridCol w:w="270"/>
        <w:tblGridChange w:id="16040">
          <w:tblGrid>
            <w:gridCol w:w="360"/>
            <w:gridCol w:w="360"/>
            <w:gridCol w:w="360"/>
            <w:gridCol w:w="360"/>
            <w:gridCol w:w="360"/>
            <w:gridCol w:w="360"/>
            <w:gridCol w:w="360"/>
            <w:gridCol w:w="360"/>
            <w:gridCol w:w="360"/>
          </w:tblGrid>
        </w:tblGridChange>
      </w:tblGrid>
      <w:tr w:rsidR="00345125" w:rsidRPr="007F4B89" w14:paraId="7CB8EA3F" w14:textId="77777777" w:rsidTr="4771896C">
        <w:trPr>
          <w:cantSplit/>
        </w:trPr>
        <w:tc>
          <w:tcPr>
            <w:tcW w:w="10435" w:type="dxa"/>
            <w:gridSpan w:val="9"/>
            <w:tcBorders>
              <w:top w:val="single" w:sz="4" w:space="0" w:color="DBDBDB" w:themeColor="accent3" w:themeTint="66"/>
              <w:left w:val="single" w:sz="4" w:space="0" w:color="DBDBDB" w:themeColor="accent3" w:themeTint="66"/>
              <w:bottom w:val="nil"/>
              <w:right w:val="single" w:sz="4" w:space="0" w:color="DBDBDB" w:themeColor="accent3" w:themeTint="66"/>
            </w:tcBorders>
            <w:shd w:val="clear" w:color="auto" w:fill="FAFAFA"/>
            <w:hideMark/>
            <w:tcPrChange w:id="16041" w:author="Alicia Romero Lopez" w:date="2020-01-31T08:44:00Z">
              <w:tcPr>
                <w:tcW w:w="10435" w:type="dxa"/>
                <w:gridSpan w:val="9"/>
                <w:tcBorders>
                  <w:top w:val="single" w:sz="4" w:space="0" w:color="DBDBDB"/>
                  <w:left w:val="single" w:sz="4" w:space="0" w:color="DBDBDB"/>
                  <w:bottom w:val="nil"/>
                  <w:right w:val="single" w:sz="4" w:space="0" w:color="DBDBDB"/>
                </w:tcBorders>
                <w:shd w:val="clear" w:color="auto" w:fill="FAFAFA"/>
                <w:hideMark/>
              </w:tcPr>
            </w:tcPrChange>
          </w:tcPr>
          <w:p w14:paraId="402F96CC" w14:textId="0CC4FEDD" w:rsidR="00345125" w:rsidRPr="007F4B89" w:rsidRDefault="00345125" w:rsidP="006319C3">
            <w:pPr>
              <w:spacing w:before="120" w:after="120" w:line="256" w:lineRule="auto"/>
              <w:rPr>
                <w:color w:val="404040"/>
              </w:rPr>
            </w:pPr>
            <w:r w:rsidRPr="007F4B89">
              <w:rPr>
                <w:color w:val="404040"/>
              </w:rPr>
              <w:t>Follow these instructions to complete your mini project</w:t>
            </w:r>
            <w:ins w:id="16042" w:author="Chantelle Dubois Nishiyama" w:date="2020-02-19T23:20:00Z">
              <w:r w:rsidR="00AD0B7E">
                <w:rPr>
                  <w:color w:val="404040"/>
                </w:rPr>
                <w:t>.</w:t>
              </w:r>
            </w:ins>
            <w:del w:id="16043" w:author="Chantelle Dubois Nishiyama" w:date="2020-02-19T23:20:00Z">
              <w:r w:rsidRPr="007F4B89" w:rsidDel="00AD0B7E">
                <w:rPr>
                  <w:color w:val="404040"/>
                </w:rPr>
                <w:delText>.</w:delText>
              </w:r>
            </w:del>
          </w:p>
        </w:tc>
      </w:tr>
      <w:tr w:rsidR="00345125" w:rsidRPr="007F4B89" w14:paraId="4890610F" w14:textId="77777777" w:rsidTr="4771896C">
        <w:trPr>
          <w:cantSplit/>
          <w:trHeight w:val="837"/>
        </w:trPr>
        <w:tc>
          <w:tcPr>
            <w:tcW w:w="265" w:type="dxa"/>
            <w:tcBorders>
              <w:top w:val="nil"/>
              <w:left w:val="single" w:sz="4" w:space="0" w:color="DBDBDB" w:themeColor="accent3" w:themeTint="66"/>
              <w:bottom w:val="nil"/>
              <w:right w:val="nil"/>
            </w:tcBorders>
            <w:shd w:val="clear" w:color="auto" w:fill="FAFAFA"/>
            <w:tcPrChange w:id="16044" w:author="Alicia Romero Lopez" w:date="2020-01-31T08:44:00Z">
              <w:tcPr>
                <w:tcW w:w="265" w:type="dxa"/>
                <w:tcBorders>
                  <w:top w:val="nil"/>
                  <w:left w:val="single" w:sz="4" w:space="0" w:color="DBDBDB"/>
                  <w:bottom w:val="nil"/>
                  <w:right w:val="nil"/>
                </w:tcBorders>
                <w:shd w:val="clear" w:color="auto" w:fill="FAFAFA"/>
              </w:tcPr>
            </w:tcPrChange>
          </w:tcPr>
          <w:p w14:paraId="5CFF606E" w14:textId="77777777" w:rsidR="00345125" w:rsidRPr="007F4B89" w:rsidRDefault="00345125" w:rsidP="006319C3">
            <w:pPr>
              <w:spacing w:after="120" w:line="256" w:lineRule="auto"/>
              <w:rPr>
                <w:color w:val="404040"/>
              </w:rPr>
            </w:pPr>
          </w:p>
        </w:tc>
        <w:tc>
          <w:tcPr>
            <w:tcW w:w="1440" w:type="dxa"/>
            <w:tcBorders>
              <w:top w:val="nil"/>
              <w:left w:val="nil"/>
              <w:bottom w:val="nil"/>
              <w:right w:val="nil"/>
            </w:tcBorders>
            <w:shd w:val="clear" w:color="auto" w:fill="11143F"/>
            <w:vAlign w:val="center"/>
            <w:hideMark/>
            <w:tcPrChange w:id="16045" w:author="Alicia Romero Lopez" w:date="2020-01-31T08:44:00Z">
              <w:tcPr>
                <w:tcW w:w="1440" w:type="dxa"/>
                <w:tcBorders>
                  <w:top w:val="nil"/>
                  <w:left w:val="nil"/>
                  <w:bottom w:val="nil"/>
                  <w:right w:val="nil"/>
                </w:tcBorders>
                <w:shd w:val="clear" w:color="auto" w:fill="11143F"/>
                <w:hideMark/>
              </w:tcPr>
            </w:tcPrChange>
          </w:tcPr>
          <w:p w14:paraId="4C234B61" w14:textId="77777777" w:rsidR="00345125" w:rsidRPr="007F4B89" w:rsidRDefault="00345125" w:rsidP="006319C3">
            <w:pPr>
              <w:spacing w:before="120" w:after="120" w:line="256" w:lineRule="auto"/>
              <w:jc w:val="center"/>
              <w:rPr>
                <w:rFonts w:ascii="Open Sans Semibold" w:hAnsi="Open Sans Semibold" w:cs="Open Sans Semibold"/>
                <w:color w:val="FFFFFF"/>
                <w:sz w:val="28"/>
                <w:szCs w:val="28"/>
              </w:rPr>
            </w:pPr>
            <w:r w:rsidRPr="007F4B89">
              <w:rPr>
                <w:rFonts w:ascii="Open Sans Semibold" w:hAnsi="Open Sans Semibold" w:cs="Open Sans Semibold"/>
                <w:color w:val="FFFFFF"/>
                <w:sz w:val="28"/>
                <w:szCs w:val="28"/>
              </w:rPr>
              <w:t>Step 1</w:t>
            </w:r>
          </w:p>
        </w:tc>
        <w:tc>
          <w:tcPr>
            <w:tcW w:w="8460" w:type="dxa"/>
            <w:gridSpan w:val="6"/>
            <w:tcBorders>
              <w:top w:val="nil"/>
              <w:left w:val="nil"/>
              <w:bottom w:val="nil"/>
              <w:right w:val="nil"/>
            </w:tcBorders>
            <w:shd w:val="clear" w:color="auto" w:fill="E5E5E5"/>
            <w:vAlign w:val="center"/>
            <w:hideMark/>
            <w:tcPrChange w:id="16046" w:author="Alicia Romero Lopez" w:date="2020-01-31T08:44:00Z">
              <w:tcPr>
                <w:tcW w:w="8460" w:type="dxa"/>
                <w:gridSpan w:val="6"/>
                <w:tcBorders>
                  <w:top w:val="nil"/>
                  <w:left w:val="nil"/>
                  <w:bottom w:val="nil"/>
                  <w:right w:val="nil"/>
                </w:tcBorders>
                <w:shd w:val="clear" w:color="auto" w:fill="E5E5E5"/>
                <w:hideMark/>
              </w:tcPr>
            </w:tcPrChange>
          </w:tcPr>
          <w:p w14:paraId="010FA5E7" w14:textId="77777777" w:rsidR="00345125" w:rsidRPr="007F4B89" w:rsidRDefault="00345125" w:rsidP="006319C3">
            <w:pPr>
              <w:spacing w:after="120" w:line="256" w:lineRule="auto"/>
              <w:outlineLvl w:val="2"/>
              <w:rPr>
                <w:rFonts w:ascii="Open Sans Semibold" w:hAnsi="Open Sans Semibold" w:cs="Open Sans Semibold"/>
                <w:color w:val="11143F"/>
              </w:rPr>
            </w:pPr>
            <w:r w:rsidRPr="007F4B89">
              <w:rPr>
                <w:rFonts w:ascii="Open Sans Semibold" w:hAnsi="Open Sans Semibold" w:cs="Open Sans Semibold"/>
                <w:color w:val="11143F"/>
              </w:rPr>
              <w:t xml:space="preserve">Download the Dataset </w:t>
            </w:r>
          </w:p>
          <w:p w14:paraId="505C4457" w14:textId="77777777" w:rsidR="00345125" w:rsidRPr="007F4B89" w:rsidRDefault="00345125" w:rsidP="006319C3">
            <w:pPr>
              <w:spacing w:after="120" w:line="256" w:lineRule="auto"/>
              <w:rPr>
                <w:color w:val="404040"/>
              </w:rPr>
            </w:pPr>
            <w:r w:rsidRPr="007F4B89">
              <w:rPr>
                <w:color w:val="404040"/>
              </w:rPr>
              <w:t xml:space="preserve">Download the Dataset from the following link: </w:t>
            </w:r>
          </w:p>
          <w:p w14:paraId="7EB6AB00" w14:textId="77777777" w:rsidR="00345125" w:rsidRPr="007F4B89" w:rsidRDefault="00243A23" w:rsidP="006319C3">
            <w:pPr>
              <w:spacing w:after="120" w:line="256" w:lineRule="auto"/>
              <w:rPr>
                <w:color w:val="404040"/>
              </w:rPr>
            </w:pPr>
            <w:r>
              <w:fldChar w:fldCharType="begin"/>
            </w:r>
            <w:r>
              <w:instrText xml:space="preserve"> HYPERLINK "https://www.kaggle.com/rtatman/chocolate-bar-ratings" </w:instrText>
            </w:r>
            <w:r>
              <w:fldChar w:fldCharType="separate"/>
            </w:r>
            <w:r w:rsidR="00345125" w:rsidRPr="007F4B89">
              <w:rPr>
                <w:color w:val="0563C1"/>
                <w:u w:val="single"/>
              </w:rPr>
              <w:t>https://www.kaggle.com/rtatman/chocolate-bar-ratings</w:t>
            </w:r>
            <w:r>
              <w:rPr>
                <w:color w:val="0563C1"/>
                <w:u w:val="single"/>
              </w:rPr>
              <w:fldChar w:fldCharType="end"/>
            </w:r>
          </w:p>
        </w:tc>
        <w:tc>
          <w:tcPr>
            <w:tcW w:w="270" w:type="dxa"/>
            <w:tcBorders>
              <w:top w:val="nil"/>
              <w:left w:val="nil"/>
              <w:bottom w:val="nil"/>
              <w:right w:val="single" w:sz="4" w:space="0" w:color="DBDBDB" w:themeColor="accent3" w:themeTint="66"/>
            </w:tcBorders>
            <w:shd w:val="clear" w:color="auto" w:fill="FAFAFA"/>
            <w:tcPrChange w:id="16047" w:author="Alicia Romero Lopez" w:date="2020-01-31T08:44:00Z">
              <w:tcPr>
                <w:tcW w:w="270" w:type="dxa"/>
                <w:tcBorders>
                  <w:top w:val="nil"/>
                  <w:left w:val="nil"/>
                  <w:bottom w:val="nil"/>
                  <w:right w:val="single" w:sz="4" w:space="0" w:color="DBDBDB"/>
                </w:tcBorders>
                <w:shd w:val="clear" w:color="auto" w:fill="FAFAFA"/>
              </w:tcPr>
            </w:tcPrChange>
          </w:tcPr>
          <w:p w14:paraId="40CB0BCC" w14:textId="77777777" w:rsidR="00345125" w:rsidRPr="007F4B89" w:rsidRDefault="00345125" w:rsidP="006319C3">
            <w:pPr>
              <w:spacing w:after="120" w:line="256" w:lineRule="auto"/>
              <w:rPr>
                <w:color w:val="404040"/>
              </w:rPr>
            </w:pPr>
          </w:p>
        </w:tc>
      </w:tr>
      <w:tr w:rsidR="00345125" w:rsidRPr="007F4B89" w14:paraId="7D7B3061" w14:textId="77777777" w:rsidTr="4771896C">
        <w:trPr>
          <w:cantSplit/>
          <w:trHeight w:val="20"/>
        </w:trPr>
        <w:tc>
          <w:tcPr>
            <w:tcW w:w="265" w:type="dxa"/>
            <w:tcBorders>
              <w:top w:val="nil"/>
              <w:left w:val="single" w:sz="4" w:space="0" w:color="DBDBDB" w:themeColor="accent3" w:themeTint="66"/>
              <w:bottom w:val="nil"/>
              <w:right w:val="nil"/>
            </w:tcBorders>
            <w:shd w:val="clear" w:color="auto" w:fill="FAFAFA"/>
            <w:tcPrChange w:id="16048" w:author="Alicia Romero Lopez" w:date="2020-01-31T08:44:00Z">
              <w:tcPr>
                <w:tcW w:w="265" w:type="dxa"/>
                <w:tcBorders>
                  <w:top w:val="nil"/>
                  <w:left w:val="single" w:sz="4" w:space="0" w:color="DBDBDB"/>
                  <w:bottom w:val="nil"/>
                  <w:right w:val="nil"/>
                </w:tcBorders>
                <w:shd w:val="clear" w:color="auto" w:fill="FAFAFA"/>
              </w:tcPr>
            </w:tcPrChange>
          </w:tcPr>
          <w:p w14:paraId="65E84F05" w14:textId="77777777" w:rsidR="00345125" w:rsidRPr="007F4B89" w:rsidRDefault="00345125" w:rsidP="006319C3">
            <w:pPr>
              <w:spacing w:after="120" w:line="256" w:lineRule="auto"/>
              <w:rPr>
                <w:color w:val="404040"/>
                <w:sz w:val="8"/>
                <w:szCs w:val="8"/>
              </w:rPr>
            </w:pPr>
          </w:p>
        </w:tc>
        <w:tc>
          <w:tcPr>
            <w:tcW w:w="1440" w:type="dxa"/>
            <w:tcBorders>
              <w:top w:val="nil"/>
              <w:left w:val="nil"/>
              <w:bottom w:val="nil"/>
              <w:right w:val="nil"/>
            </w:tcBorders>
            <w:shd w:val="clear" w:color="auto" w:fill="FAFAFA"/>
            <w:vAlign w:val="center"/>
            <w:tcPrChange w:id="16049" w:author="Alicia Romero Lopez" w:date="2020-01-31T08:44:00Z">
              <w:tcPr>
                <w:tcW w:w="1440" w:type="dxa"/>
                <w:tcBorders>
                  <w:top w:val="nil"/>
                  <w:left w:val="nil"/>
                  <w:bottom w:val="nil"/>
                  <w:right w:val="nil"/>
                </w:tcBorders>
                <w:shd w:val="clear" w:color="auto" w:fill="FAFAFA"/>
              </w:tcPr>
            </w:tcPrChange>
          </w:tcPr>
          <w:p w14:paraId="1C2C531A" w14:textId="77777777" w:rsidR="00345125" w:rsidRPr="007F4B89" w:rsidRDefault="00345125" w:rsidP="006319C3">
            <w:pPr>
              <w:spacing w:after="120" w:line="256" w:lineRule="auto"/>
              <w:jc w:val="center"/>
              <w:rPr>
                <w:rFonts w:ascii="Open Sans Semibold" w:hAnsi="Open Sans Semibold" w:cs="Open Sans Semibold"/>
                <w:color w:val="FFFFFF"/>
                <w:sz w:val="8"/>
                <w:szCs w:val="8"/>
              </w:rPr>
            </w:pPr>
          </w:p>
        </w:tc>
        <w:tc>
          <w:tcPr>
            <w:tcW w:w="2520" w:type="dxa"/>
            <w:gridSpan w:val="3"/>
            <w:tcBorders>
              <w:top w:val="nil"/>
              <w:left w:val="nil"/>
              <w:bottom w:val="nil"/>
              <w:right w:val="nil"/>
            </w:tcBorders>
            <w:shd w:val="clear" w:color="auto" w:fill="FAFAFA"/>
            <w:vAlign w:val="center"/>
            <w:tcPrChange w:id="16050" w:author="Alicia Romero Lopez" w:date="2020-01-31T08:44:00Z">
              <w:tcPr>
                <w:tcW w:w="2520" w:type="dxa"/>
                <w:gridSpan w:val="3"/>
                <w:tcBorders>
                  <w:top w:val="nil"/>
                  <w:left w:val="nil"/>
                  <w:bottom w:val="nil"/>
                  <w:right w:val="nil"/>
                </w:tcBorders>
                <w:shd w:val="clear" w:color="auto" w:fill="FAFAFA"/>
              </w:tcPr>
            </w:tcPrChange>
          </w:tcPr>
          <w:p w14:paraId="6B7CCF94" w14:textId="77777777" w:rsidR="00345125" w:rsidRPr="007F4B89" w:rsidRDefault="00345125" w:rsidP="006319C3">
            <w:pPr>
              <w:spacing w:after="120" w:line="256" w:lineRule="auto"/>
              <w:rPr>
                <w:color w:val="404040"/>
                <w:sz w:val="8"/>
                <w:szCs w:val="8"/>
              </w:rPr>
            </w:pPr>
          </w:p>
        </w:tc>
        <w:tc>
          <w:tcPr>
            <w:tcW w:w="2052" w:type="dxa"/>
            <w:tcBorders>
              <w:top w:val="nil"/>
              <w:left w:val="nil"/>
              <w:bottom w:val="nil"/>
              <w:right w:val="nil"/>
            </w:tcBorders>
            <w:shd w:val="clear" w:color="auto" w:fill="FAFAFA"/>
            <w:vAlign w:val="center"/>
            <w:tcPrChange w:id="16051" w:author="Alicia Romero Lopez" w:date="2020-01-31T08:44:00Z">
              <w:tcPr>
                <w:tcW w:w="2052" w:type="dxa"/>
                <w:tcBorders>
                  <w:top w:val="nil"/>
                  <w:left w:val="nil"/>
                  <w:bottom w:val="nil"/>
                  <w:right w:val="nil"/>
                </w:tcBorders>
                <w:shd w:val="clear" w:color="auto" w:fill="FAFAFA"/>
              </w:tcPr>
            </w:tcPrChange>
          </w:tcPr>
          <w:p w14:paraId="2E345761" w14:textId="77777777" w:rsidR="00345125" w:rsidRPr="007F4B89" w:rsidRDefault="00345125" w:rsidP="006319C3">
            <w:pPr>
              <w:spacing w:after="120" w:line="256" w:lineRule="auto"/>
              <w:rPr>
                <w:color w:val="404040"/>
                <w:sz w:val="8"/>
                <w:szCs w:val="8"/>
              </w:rPr>
            </w:pPr>
          </w:p>
        </w:tc>
        <w:tc>
          <w:tcPr>
            <w:tcW w:w="3888" w:type="dxa"/>
            <w:gridSpan w:val="2"/>
            <w:tcBorders>
              <w:top w:val="nil"/>
              <w:left w:val="nil"/>
              <w:bottom w:val="nil"/>
              <w:right w:val="nil"/>
            </w:tcBorders>
            <w:shd w:val="clear" w:color="auto" w:fill="FAFAFA"/>
            <w:vAlign w:val="center"/>
            <w:tcPrChange w:id="16052" w:author="Alicia Romero Lopez" w:date="2020-01-31T08:44:00Z">
              <w:tcPr>
                <w:tcW w:w="3888" w:type="dxa"/>
                <w:gridSpan w:val="2"/>
                <w:tcBorders>
                  <w:top w:val="nil"/>
                  <w:left w:val="nil"/>
                  <w:bottom w:val="nil"/>
                  <w:right w:val="nil"/>
                </w:tcBorders>
                <w:shd w:val="clear" w:color="auto" w:fill="FAFAFA"/>
              </w:tcPr>
            </w:tcPrChange>
          </w:tcPr>
          <w:p w14:paraId="2908EC65" w14:textId="77777777" w:rsidR="00345125" w:rsidRPr="007F4B89" w:rsidRDefault="00345125" w:rsidP="006319C3">
            <w:pPr>
              <w:spacing w:after="120" w:line="256" w:lineRule="auto"/>
              <w:rPr>
                <w:noProof/>
                <w:color w:val="404040"/>
                <w:sz w:val="8"/>
                <w:szCs w:val="8"/>
              </w:rPr>
            </w:pPr>
          </w:p>
        </w:tc>
        <w:tc>
          <w:tcPr>
            <w:tcW w:w="270" w:type="dxa"/>
            <w:tcBorders>
              <w:top w:val="nil"/>
              <w:left w:val="nil"/>
              <w:bottom w:val="nil"/>
              <w:right w:val="single" w:sz="4" w:space="0" w:color="DBDBDB" w:themeColor="accent3" w:themeTint="66"/>
            </w:tcBorders>
            <w:shd w:val="clear" w:color="auto" w:fill="FAFAFA"/>
            <w:tcPrChange w:id="16053" w:author="Alicia Romero Lopez" w:date="2020-01-31T08:44:00Z">
              <w:tcPr>
                <w:tcW w:w="270" w:type="dxa"/>
                <w:tcBorders>
                  <w:top w:val="nil"/>
                  <w:left w:val="nil"/>
                  <w:bottom w:val="nil"/>
                  <w:right w:val="single" w:sz="4" w:space="0" w:color="DBDBDB"/>
                </w:tcBorders>
                <w:shd w:val="clear" w:color="auto" w:fill="FAFAFA"/>
              </w:tcPr>
            </w:tcPrChange>
          </w:tcPr>
          <w:p w14:paraId="5661B575" w14:textId="77777777" w:rsidR="00345125" w:rsidRPr="007F4B89" w:rsidRDefault="00345125" w:rsidP="006319C3">
            <w:pPr>
              <w:spacing w:after="120" w:line="256" w:lineRule="auto"/>
              <w:rPr>
                <w:color w:val="404040"/>
                <w:sz w:val="8"/>
                <w:szCs w:val="8"/>
              </w:rPr>
            </w:pPr>
          </w:p>
        </w:tc>
      </w:tr>
      <w:tr w:rsidR="00345125" w:rsidRPr="007F4B89" w14:paraId="7C529CA9" w14:textId="77777777" w:rsidTr="4771896C">
        <w:trPr>
          <w:cantSplit/>
          <w:trHeight w:val="801"/>
        </w:trPr>
        <w:tc>
          <w:tcPr>
            <w:tcW w:w="265" w:type="dxa"/>
            <w:tcBorders>
              <w:top w:val="nil"/>
              <w:left w:val="single" w:sz="4" w:space="0" w:color="DBDBDB" w:themeColor="accent3" w:themeTint="66"/>
              <w:bottom w:val="nil"/>
              <w:right w:val="nil"/>
            </w:tcBorders>
            <w:shd w:val="clear" w:color="auto" w:fill="FAFAFA"/>
            <w:tcPrChange w:id="16054" w:author="Alicia Romero Lopez" w:date="2020-01-31T08:44:00Z">
              <w:tcPr>
                <w:tcW w:w="265" w:type="dxa"/>
                <w:tcBorders>
                  <w:top w:val="nil"/>
                  <w:left w:val="single" w:sz="4" w:space="0" w:color="DBDBDB"/>
                  <w:bottom w:val="nil"/>
                  <w:right w:val="nil"/>
                </w:tcBorders>
                <w:shd w:val="clear" w:color="auto" w:fill="FAFAFA"/>
              </w:tcPr>
            </w:tcPrChange>
          </w:tcPr>
          <w:p w14:paraId="79FBE222" w14:textId="77777777" w:rsidR="00345125" w:rsidRPr="007F4B89" w:rsidRDefault="00345125" w:rsidP="006319C3">
            <w:pPr>
              <w:spacing w:after="120" w:line="256" w:lineRule="auto"/>
              <w:rPr>
                <w:color w:val="404040"/>
              </w:rPr>
            </w:pPr>
          </w:p>
        </w:tc>
        <w:tc>
          <w:tcPr>
            <w:tcW w:w="1440" w:type="dxa"/>
            <w:tcBorders>
              <w:top w:val="nil"/>
              <w:left w:val="nil"/>
              <w:bottom w:val="nil"/>
              <w:right w:val="nil"/>
            </w:tcBorders>
            <w:shd w:val="clear" w:color="auto" w:fill="11143F"/>
            <w:vAlign w:val="center"/>
            <w:hideMark/>
            <w:tcPrChange w:id="16055" w:author="Alicia Romero Lopez" w:date="2020-01-31T08:44:00Z">
              <w:tcPr>
                <w:tcW w:w="1440" w:type="dxa"/>
                <w:tcBorders>
                  <w:top w:val="nil"/>
                  <w:left w:val="nil"/>
                  <w:bottom w:val="nil"/>
                  <w:right w:val="nil"/>
                </w:tcBorders>
                <w:shd w:val="clear" w:color="auto" w:fill="11143F"/>
                <w:hideMark/>
              </w:tcPr>
            </w:tcPrChange>
          </w:tcPr>
          <w:p w14:paraId="4F1F3DF1" w14:textId="77777777" w:rsidR="00345125" w:rsidRPr="007F4B89" w:rsidRDefault="00345125" w:rsidP="006319C3">
            <w:pPr>
              <w:spacing w:before="120" w:after="120" w:line="256" w:lineRule="auto"/>
              <w:jc w:val="center"/>
              <w:rPr>
                <w:rFonts w:ascii="Open Sans Semibold" w:hAnsi="Open Sans Semibold" w:cs="Open Sans Semibold"/>
                <w:color w:val="FFFFFF"/>
                <w:sz w:val="28"/>
                <w:szCs w:val="28"/>
              </w:rPr>
            </w:pPr>
            <w:r w:rsidRPr="007F4B89">
              <w:rPr>
                <w:rFonts w:ascii="Open Sans Semibold" w:hAnsi="Open Sans Semibold" w:cs="Open Sans Semibold"/>
                <w:color w:val="FFFFFF"/>
                <w:sz w:val="28"/>
                <w:szCs w:val="28"/>
              </w:rPr>
              <w:t>Step 2</w:t>
            </w:r>
          </w:p>
        </w:tc>
        <w:tc>
          <w:tcPr>
            <w:tcW w:w="8460" w:type="dxa"/>
            <w:gridSpan w:val="6"/>
            <w:tcBorders>
              <w:top w:val="nil"/>
              <w:left w:val="nil"/>
              <w:bottom w:val="nil"/>
              <w:right w:val="nil"/>
            </w:tcBorders>
            <w:shd w:val="clear" w:color="auto" w:fill="E5E5E5"/>
            <w:vAlign w:val="center"/>
            <w:hideMark/>
            <w:tcPrChange w:id="16056" w:author="Alicia Romero Lopez" w:date="2020-01-31T08:44:00Z">
              <w:tcPr>
                <w:tcW w:w="8460" w:type="dxa"/>
                <w:gridSpan w:val="6"/>
                <w:tcBorders>
                  <w:top w:val="nil"/>
                  <w:left w:val="nil"/>
                  <w:bottom w:val="nil"/>
                  <w:right w:val="nil"/>
                </w:tcBorders>
                <w:shd w:val="clear" w:color="auto" w:fill="E5E5E5"/>
                <w:hideMark/>
              </w:tcPr>
            </w:tcPrChange>
          </w:tcPr>
          <w:p w14:paraId="7C982FAC" w14:textId="77777777" w:rsidR="00345125" w:rsidRPr="007F4B89" w:rsidRDefault="00345125" w:rsidP="006319C3">
            <w:pPr>
              <w:spacing w:after="120" w:line="256" w:lineRule="auto"/>
              <w:outlineLvl w:val="2"/>
              <w:rPr>
                <w:rFonts w:ascii="Open Sans Semibold" w:hAnsi="Open Sans Semibold" w:cs="Open Sans Semibold"/>
                <w:color w:val="11143F"/>
              </w:rPr>
            </w:pPr>
            <w:r w:rsidRPr="00C53674">
              <w:rPr>
                <w:rFonts w:ascii="Open Sans Semibold" w:hAnsi="Open Sans Semibold" w:cs="Open Sans Semibold"/>
                <w:b/>
                <w:bCs/>
                <w:color w:val="11143F"/>
                <w:sz w:val="20"/>
                <w:szCs w:val="20"/>
              </w:rPr>
              <w:t>Reading the Dataset</w:t>
            </w:r>
            <w:r w:rsidRPr="007F4B89">
              <w:rPr>
                <w:rFonts w:ascii="Open Sans Semibold" w:hAnsi="Open Sans Semibold" w:cs="Open Sans Semibold"/>
                <w:b/>
                <w:color w:val="11143F"/>
                <w:sz w:val="20"/>
                <w:szCs w:val="20"/>
              </w:rPr>
              <w:br/>
            </w:r>
            <w:r w:rsidRPr="007F4B89">
              <w:rPr>
                <w:rFonts w:cs="Open Sans"/>
                <w:color w:val="11143F"/>
              </w:rPr>
              <w:t xml:space="preserve">Read the dataset into a </w:t>
            </w:r>
            <w:commentRangeStart w:id="16057"/>
            <w:commentRangeStart w:id="16058"/>
            <w:r w:rsidRPr="007F4B89">
              <w:rPr>
                <w:rFonts w:cs="Open Sans"/>
                <w:color w:val="11143F"/>
              </w:rPr>
              <w:t>Pandas DataFrame!</w:t>
            </w:r>
            <w:commentRangeEnd w:id="16057"/>
            <w:r>
              <w:rPr>
                <w:rStyle w:val="CommentReference"/>
              </w:rPr>
              <w:commentReference w:id="16057"/>
            </w:r>
            <w:commentRangeEnd w:id="16058"/>
            <w:r w:rsidR="006F5089">
              <w:rPr>
                <w:rStyle w:val="CommentReference"/>
                <w:color w:val="404040"/>
              </w:rPr>
              <w:commentReference w:id="16058"/>
            </w:r>
          </w:p>
          <w:p w14:paraId="7569D39D" w14:textId="77777777" w:rsidR="00345125" w:rsidRPr="007F4B89" w:rsidRDefault="00345125" w:rsidP="006319C3">
            <w:pPr>
              <w:spacing w:before="36" w:after="36"/>
              <w:textAlignment w:val="baseline"/>
              <w:rPr>
                <w:rFonts w:ascii="Cambria" w:eastAsia="Times New Roman" w:hAnsi="Cambria"/>
                <w:color w:val="000000"/>
                <w:sz w:val="24"/>
                <w:szCs w:val="24"/>
              </w:rPr>
            </w:pPr>
            <w:r w:rsidRPr="007F4B89">
              <w:rPr>
                <w:rFonts w:ascii="Cambria" w:eastAsia="Times New Roman" w:hAnsi="Cambria"/>
                <w:color w:val="000000"/>
                <w:sz w:val="24"/>
                <w:szCs w:val="24"/>
              </w:rPr>
              <w:t xml:space="preserve">Does the dataset include any missing values? If so, drop them! </w:t>
            </w:r>
          </w:p>
          <w:p w14:paraId="5FC67672" w14:textId="77777777" w:rsidR="00C32E38" w:rsidRDefault="00C32E38" w:rsidP="00711F27">
            <w:pPr>
              <w:spacing w:before="36" w:after="36"/>
              <w:textAlignment w:val="baseline"/>
              <w:rPr>
                <w:ins w:id="16059" w:author="Fatemeh Yazdanbakhsh Poodeh" w:date="2020-02-04T18:24:00Z"/>
                <w:rFonts w:ascii="Cambria" w:eastAsia="Times New Roman" w:hAnsi="Cambria"/>
                <w:b/>
                <w:bCs/>
                <w:color w:val="000000"/>
                <w:sz w:val="24"/>
                <w:szCs w:val="24"/>
                <w:highlight w:val="cyan"/>
              </w:rPr>
            </w:pPr>
            <w:ins w:id="16060" w:author="Fatemeh Yazdanbakhsh Poodeh" w:date="2020-02-04T18:24:00Z">
              <w:r>
                <w:rPr>
                  <w:rFonts w:ascii="Cambria" w:eastAsia="Times New Roman" w:hAnsi="Cambria"/>
                  <w:b/>
                  <w:bCs/>
                  <w:color w:val="000000"/>
                  <w:sz w:val="24"/>
                  <w:szCs w:val="24"/>
                  <w:highlight w:val="cyan"/>
                </w:rPr>
                <w:t>Hint:</w:t>
              </w:r>
            </w:ins>
          </w:p>
          <w:p w14:paraId="77E8313B" w14:textId="463E516C" w:rsidR="00345125" w:rsidRPr="007F4B89" w:rsidDel="00C32E38" w:rsidRDefault="00345125">
            <w:pPr>
              <w:spacing w:before="36" w:after="36"/>
              <w:textAlignment w:val="baseline"/>
              <w:rPr>
                <w:del w:id="16061" w:author="Fatemeh Yazdanbakhsh Poodeh" w:date="2020-02-04T18:24:00Z"/>
                <w:rFonts w:ascii="Cambria" w:eastAsia="Times New Roman" w:hAnsi="Cambria"/>
                <w:b/>
                <w:bCs/>
                <w:color w:val="000000"/>
                <w:sz w:val="24"/>
                <w:szCs w:val="24"/>
                <w:rPrChange w:id="16062" w:author="Alicia Romero Lopez" w:date="2020-01-31T08:43:00Z">
                  <w:rPr>
                    <w:del w:id="16063" w:author="Fatemeh Yazdanbakhsh Poodeh" w:date="2020-02-04T18:24:00Z"/>
                  </w:rPr>
                </w:rPrChange>
              </w:rPr>
              <w:pPrChange w:id="16064" w:author="Bassem Abdullah" w:date="2020-02-04T18:24:00Z">
                <w:pPr>
                  <w:textAlignment w:val="baseline"/>
                </w:pPr>
              </w:pPrChange>
            </w:pPr>
            <w:del w:id="16065" w:author="Fatemeh Yazdanbakhsh Poodeh" w:date="2020-02-04T18:24:00Z">
              <w:r w:rsidRPr="2EDF7974" w:rsidDel="00C32E38">
                <w:rPr>
                  <w:rFonts w:ascii="Cambria" w:eastAsia="Times New Roman" w:hAnsi="Cambria"/>
                  <w:b/>
                  <w:bCs/>
                  <w:color w:val="000000"/>
                  <w:sz w:val="24"/>
                  <w:szCs w:val="24"/>
                  <w:highlight w:val="cyan"/>
                  <w:rPrChange w:id="16066" w:author="Alicia Romero Lopez" w:date="2020-01-31T08:43:00Z">
                    <w:rPr>
                      <w:rFonts w:ascii="Cambria" w:eastAsia="Times New Roman" w:hAnsi="Cambria"/>
                      <w:b/>
                      <w:color w:val="000000"/>
                      <w:sz w:val="24"/>
                      <w:szCs w:val="24"/>
                    </w:rPr>
                  </w:rPrChange>
                </w:rPr>
                <w:delText>Note:</w:delText>
              </w:r>
              <w:commentRangeStart w:id="16067"/>
              <w:commentRangeStart w:id="16068"/>
              <w:commentRangeEnd w:id="16067"/>
              <w:r w:rsidDel="00C32E38">
                <w:rPr>
                  <w:rStyle w:val="CommentReference"/>
                </w:rPr>
                <w:commentReference w:id="16067"/>
              </w:r>
            </w:del>
            <w:commentRangeEnd w:id="16068"/>
            <w:r w:rsidR="00C32E38">
              <w:rPr>
                <w:rStyle w:val="CommentReference"/>
                <w:color w:val="404040"/>
              </w:rPr>
              <w:commentReference w:id="16068"/>
            </w:r>
          </w:p>
          <w:p w14:paraId="21B5A6BC" w14:textId="77777777" w:rsidR="00345125" w:rsidRPr="007F4B89" w:rsidRDefault="00345125" w:rsidP="00711F27">
            <w:pPr>
              <w:spacing w:before="36" w:after="36"/>
              <w:textAlignment w:val="baseline"/>
              <w:rPr>
                <w:rFonts w:ascii="Cambria" w:eastAsia="Times New Roman" w:hAnsi="Cambria"/>
                <w:color w:val="000000"/>
                <w:sz w:val="24"/>
                <w:szCs w:val="24"/>
              </w:rPr>
            </w:pPr>
            <w:r w:rsidRPr="007F4B89">
              <w:rPr>
                <w:rFonts w:ascii="Cambria" w:eastAsia="Times New Roman" w:hAnsi="Cambria"/>
                <w:color w:val="000000"/>
                <w:sz w:val="24"/>
                <w:szCs w:val="24"/>
              </w:rPr>
              <w:t>Pandas can do that with one line of code!</w:t>
            </w:r>
          </w:p>
        </w:tc>
        <w:tc>
          <w:tcPr>
            <w:tcW w:w="270" w:type="dxa"/>
            <w:tcBorders>
              <w:top w:val="nil"/>
              <w:left w:val="nil"/>
              <w:bottom w:val="nil"/>
              <w:right w:val="single" w:sz="4" w:space="0" w:color="DBDBDB" w:themeColor="accent3" w:themeTint="66"/>
            </w:tcBorders>
            <w:shd w:val="clear" w:color="auto" w:fill="FAFAFA"/>
            <w:tcPrChange w:id="16069" w:author="Alicia Romero Lopez" w:date="2020-01-31T08:44:00Z">
              <w:tcPr>
                <w:tcW w:w="270" w:type="dxa"/>
                <w:tcBorders>
                  <w:top w:val="nil"/>
                  <w:left w:val="nil"/>
                  <w:bottom w:val="nil"/>
                  <w:right w:val="single" w:sz="4" w:space="0" w:color="DBDBDB"/>
                </w:tcBorders>
                <w:shd w:val="clear" w:color="auto" w:fill="FAFAFA"/>
              </w:tcPr>
            </w:tcPrChange>
          </w:tcPr>
          <w:p w14:paraId="50CA4F57" w14:textId="77777777" w:rsidR="00345125" w:rsidRPr="007F4B89" w:rsidRDefault="00345125" w:rsidP="006319C3">
            <w:pPr>
              <w:spacing w:after="120" w:line="256" w:lineRule="auto"/>
              <w:rPr>
                <w:color w:val="404040"/>
              </w:rPr>
            </w:pPr>
          </w:p>
        </w:tc>
      </w:tr>
      <w:tr w:rsidR="00345125" w:rsidRPr="007F4B89" w14:paraId="59B57D91" w14:textId="77777777" w:rsidTr="4771896C">
        <w:trPr>
          <w:cantSplit/>
          <w:trHeight w:val="87"/>
        </w:trPr>
        <w:tc>
          <w:tcPr>
            <w:tcW w:w="265" w:type="dxa"/>
            <w:tcBorders>
              <w:top w:val="nil"/>
              <w:left w:val="single" w:sz="4" w:space="0" w:color="DBDBDB" w:themeColor="accent3" w:themeTint="66"/>
              <w:bottom w:val="nil"/>
              <w:right w:val="nil"/>
            </w:tcBorders>
            <w:shd w:val="clear" w:color="auto" w:fill="FAFAFA"/>
            <w:tcPrChange w:id="16070" w:author="Alicia Romero Lopez" w:date="2020-01-31T08:44:00Z">
              <w:tcPr>
                <w:tcW w:w="265" w:type="dxa"/>
                <w:tcBorders>
                  <w:top w:val="nil"/>
                  <w:left w:val="single" w:sz="4" w:space="0" w:color="DBDBDB"/>
                  <w:bottom w:val="nil"/>
                  <w:right w:val="nil"/>
                </w:tcBorders>
                <w:shd w:val="clear" w:color="auto" w:fill="FAFAFA"/>
              </w:tcPr>
            </w:tcPrChange>
          </w:tcPr>
          <w:p w14:paraId="0850FA5B" w14:textId="77777777" w:rsidR="00345125" w:rsidRPr="007F4B89" w:rsidRDefault="00345125" w:rsidP="006319C3">
            <w:pPr>
              <w:spacing w:after="120" w:line="256" w:lineRule="auto"/>
              <w:rPr>
                <w:color w:val="404040"/>
                <w:sz w:val="8"/>
                <w:szCs w:val="8"/>
              </w:rPr>
            </w:pPr>
          </w:p>
        </w:tc>
        <w:tc>
          <w:tcPr>
            <w:tcW w:w="3960" w:type="dxa"/>
            <w:gridSpan w:val="4"/>
            <w:tcBorders>
              <w:top w:val="nil"/>
              <w:left w:val="nil"/>
              <w:bottom w:val="nil"/>
              <w:right w:val="nil"/>
            </w:tcBorders>
            <w:shd w:val="clear" w:color="auto" w:fill="FAFAFA"/>
            <w:vAlign w:val="center"/>
            <w:tcPrChange w:id="16071" w:author="Alicia Romero Lopez" w:date="2020-01-31T08:44:00Z">
              <w:tcPr>
                <w:tcW w:w="3960" w:type="dxa"/>
                <w:gridSpan w:val="4"/>
                <w:tcBorders>
                  <w:top w:val="nil"/>
                  <w:left w:val="nil"/>
                  <w:bottom w:val="nil"/>
                  <w:right w:val="nil"/>
                </w:tcBorders>
                <w:shd w:val="clear" w:color="auto" w:fill="FAFAFA"/>
              </w:tcPr>
            </w:tcPrChange>
          </w:tcPr>
          <w:p w14:paraId="25A12B62" w14:textId="77777777" w:rsidR="00345125" w:rsidRPr="007F4B89" w:rsidRDefault="00345125" w:rsidP="006319C3">
            <w:pPr>
              <w:spacing w:after="120" w:line="256" w:lineRule="auto"/>
              <w:jc w:val="center"/>
              <w:rPr>
                <w:rFonts w:ascii="Open Sans Semibold" w:hAnsi="Open Sans Semibold" w:cs="Open Sans Semibold"/>
                <w:color w:val="FFFFFF"/>
                <w:sz w:val="8"/>
                <w:szCs w:val="8"/>
              </w:rPr>
            </w:pPr>
          </w:p>
        </w:tc>
        <w:tc>
          <w:tcPr>
            <w:tcW w:w="2052" w:type="dxa"/>
            <w:tcBorders>
              <w:top w:val="nil"/>
              <w:left w:val="nil"/>
              <w:bottom w:val="nil"/>
              <w:right w:val="nil"/>
            </w:tcBorders>
            <w:shd w:val="clear" w:color="auto" w:fill="FAFAFA"/>
            <w:vAlign w:val="center"/>
            <w:tcPrChange w:id="16072" w:author="Alicia Romero Lopez" w:date="2020-01-31T08:44:00Z">
              <w:tcPr>
                <w:tcW w:w="2052" w:type="dxa"/>
                <w:tcBorders>
                  <w:top w:val="nil"/>
                  <w:left w:val="nil"/>
                  <w:bottom w:val="nil"/>
                  <w:right w:val="nil"/>
                </w:tcBorders>
                <w:shd w:val="clear" w:color="auto" w:fill="FAFAFA"/>
              </w:tcPr>
            </w:tcPrChange>
          </w:tcPr>
          <w:p w14:paraId="330A1C87" w14:textId="77777777" w:rsidR="00345125" w:rsidRPr="007F4B89" w:rsidRDefault="00345125" w:rsidP="006319C3">
            <w:pPr>
              <w:spacing w:after="120" w:line="256" w:lineRule="auto"/>
              <w:rPr>
                <w:color w:val="404040"/>
                <w:sz w:val="8"/>
                <w:szCs w:val="8"/>
              </w:rPr>
            </w:pPr>
          </w:p>
        </w:tc>
        <w:tc>
          <w:tcPr>
            <w:tcW w:w="3888" w:type="dxa"/>
            <w:gridSpan w:val="2"/>
            <w:tcBorders>
              <w:top w:val="nil"/>
              <w:left w:val="nil"/>
              <w:bottom w:val="nil"/>
              <w:right w:val="nil"/>
            </w:tcBorders>
            <w:shd w:val="clear" w:color="auto" w:fill="FAFAFA"/>
            <w:vAlign w:val="center"/>
            <w:tcPrChange w:id="16073" w:author="Alicia Romero Lopez" w:date="2020-01-31T08:44:00Z">
              <w:tcPr>
                <w:tcW w:w="3888" w:type="dxa"/>
                <w:gridSpan w:val="2"/>
                <w:tcBorders>
                  <w:top w:val="nil"/>
                  <w:left w:val="nil"/>
                  <w:bottom w:val="nil"/>
                  <w:right w:val="nil"/>
                </w:tcBorders>
                <w:shd w:val="clear" w:color="auto" w:fill="FAFAFA"/>
              </w:tcPr>
            </w:tcPrChange>
          </w:tcPr>
          <w:p w14:paraId="25F53D4A" w14:textId="77777777" w:rsidR="00345125" w:rsidRPr="007F4B89" w:rsidRDefault="00345125" w:rsidP="006319C3">
            <w:pPr>
              <w:spacing w:after="120" w:line="256" w:lineRule="auto"/>
              <w:rPr>
                <w:color w:val="404040"/>
                <w:sz w:val="8"/>
                <w:szCs w:val="8"/>
              </w:rPr>
            </w:pPr>
          </w:p>
        </w:tc>
        <w:tc>
          <w:tcPr>
            <w:tcW w:w="270" w:type="dxa"/>
            <w:tcBorders>
              <w:top w:val="nil"/>
              <w:left w:val="nil"/>
              <w:bottom w:val="nil"/>
              <w:right w:val="single" w:sz="4" w:space="0" w:color="DBDBDB" w:themeColor="accent3" w:themeTint="66"/>
            </w:tcBorders>
            <w:shd w:val="clear" w:color="auto" w:fill="FAFAFA"/>
            <w:tcPrChange w:id="16074" w:author="Alicia Romero Lopez" w:date="2020-01-31T08:44:00Z">
              <w:tcPr>
                <w:tcW w:w="270" w:type="dxa"/>
                <w:tcBorders>
                  <w:top w:val="nil"/>
                  <w:left w:val="nil"/>
                  <w:bottom w:val="nil"/>
                  <w:right w:val="single" w:sz="4" w:space="0" w:color="DBDBDB"/>
                </w:tcBorders>
                <w:shd w:val="clear" w:color="auto" w:fill="FAFAFA"/>
              </w:tcPr>
            </w:tcPrChange>
          </w:tcPr>
          <w:p w14:paraId="4C3CF5FB" w14:textId="77777777" w:rsidR="00345125" w:rsidRPr="007F4B89" w:rsidRDefault="00345125" w:rsidP="006319C3">
            <w:pPr>
              <w:spacing w:after="120" w:line="256" w:lineRule="auto"/>
              <w:rPr>
                <w:color w:val="404040"/>
                <w:sz w:val="8"/>
                <w:szCs w:val="8"/>
              </w:rPr>
            </w:pPr>
          </w:p>
        </w:tc>
      </w:tr>
      <w:tr w:rsidR="00345125" w:rsidRPr="007F4B89" w14:paraId="2C796D8D" w14:textId="77777777" w:rsidTr="4771896C">
        <w:trPr>
          <w:cantSplit/>
          <w:trHeight w:val="909"/>
        </w:trPr>
        <w:tc>
          <w:tcPr>
            <w:tcW w:w="265" w:type="dxa"/>
            <w:tcBorders>
              <w:top w:val="nil"/>
              <w:left w:val="single" w:sz="4" w:space="0" w:color="DBDBDB" w:themeColor="accent3" w:themeTint="66"/>
              <w:bottom w:val="nil"/>
              <w:right w:val="nil"/>
            </w:tcBorders>
            <w:shd w:val="clear" w:color="auto" w:fill="FAFAFA"/>
            <w:tcPrChange w:id="16075" w:author="Alicia Romero Lopez" w:date="2020-01-31T08:44:00Z">
              <w:tcPr>
                <w:tcW w:w="265" w:type="dxa"/>
                <w:tcBorders>
                  <w:top w:val="nil"/>
                  <w:left w:val="single" w:sz="4" w:space="0" w:color="DBDBDB"/>
                  <w:bottom w:val="nil"/>
                  <w:right w:val="nil"/>
                </w:tcBorders>
                <w:shd w:val="clear" w:color="auto" w:fill="FAFAFA"/>
              </w:tcPr>
            </w:tcPrChange>
          </w:tcPr>
          <w:p w14:paraId="229F0649" w14:textId="77777777" w:rsidR="00345125" w:rsidRPr="007F4B89" w:rsidRDefault="00345125" w:rsidP="006319C3">
            <w:pPr>
              <w:spacing w:after="120" w:line="256" w:lineRule="auto"/>
              <w:rPr>
                <w:color w:val="404040"/>
              </w:rPr>
            </w:pPr>
          </w:p>
        </w:tc>
        <w:tc>
          <w:tcPr>
            <w:tcW w:w="1440" w:type="dxa"/>
            <w:tcBorders>
              <w:top w:val="nil"/>
              <w:left w:val="nil"/>
              <w:bottom w:val="nil"/>
              <w:right w:val="nil"/>
            </w:tcBorders>
            <w:shd w:val="clear" w:color="auto" w:fill="11143F"/>
            <w:vAlign w:val="center"/>
            <w:hideMark/>
            <w:tcPrChange w:id="16076" w:author="Alicia Romero Lopez" w:date="2020-01-31T08:44:00Z">
              <w:tcPr>
                <w:tcW w:w="1440" w:type="dxa"/>
                <w:tcBorders>
                  <w:top w:val="nil"/>
                  <w:left w:val="nil"/>
                  <w:bottom w:val="nil"/>
                  <w:right w:val="nil"/>
                </w:tcBorders>
                <w:shd w:val="clear" w:color="auto" w:fill="11143F"/>
                <w:hideMark/>
              </w:tcPr>
            </w:tcPrChange>
          </w:tcPr>
          <w:p w14:paraId="49C0D37E" w14:textId="77777777" w:rsidR="00345125" w:rsidRPr="007F4B89" w:rsidRDefault="00345125" w:rsidP="006319C3">
            <w:pPr>
              <w:spacing w:before="120" w:after="120" w:line="256" w:lineRule="auto"/>
              <w:jc w:val="center"/>
              <w:rPr>
                <w:rFonts w:ascii="Open Sans Semibold" w:hAnsi="Open Sans Semibold" w:cs="Open Sans Semibold"/>
                <w:color w:val="FFFFFF"/>
                <w:sz w:val="28"/>
                <w:szCs w:val="28"/>
              </w:rPr>
            </w:pPr>
            <w:r w:rsidRPr="007F4B89">
              <w:rPr>
                <w:rFonts w:ascii="Open Sans Semibold" w:hAnsi="Open Sans Semibold" w:cs="Open Sans Semibold"/>
                <w:color w:val="FFFFFF"/>
                <w:sz w:val="28"/>
                <w:szCs w:val="28"/>
              </w:rPr>
              <w:t>Step 3</w:t>
            </w:r>
          </w:p>
        </w:tc>
        <w:tc>
          <w:tcPr>
            <w:tcW w:w="8460" w:type="dxa"/>
            <w:gridSpan w:val="6"/>
            <w:tcBorders>
              <w:top w:val="nil"/>
              <w:left w:val="nil"/>
              <w:bottom w:val="nil"/>
              <w:right w:val="nil"/>
            </w:tcBorders>
            <w:shd w:val="clear" w:color="auto" w:fill="E5E5E5"/>
            <w:vAlign w:val="center"/>
            <w:hideMark/>
            <w:tcPrChange w:id="16077" w:author="Alicia Romero Lopez" w:date="2020-01-31T08:44:00Z">
              <w:tcPr>
                <w:tcW w:w="8460" w:type="dxa"/>
                <w:gridSpan w:val="6"/>
                <w:tcBorders>
                  <w:top w:val="nil"/>
                  <w:left w:val="nil"/>
                  <w:bottom w:val="nil"/>
                  <w:right w:val="nil"/>
                </w:tcBorders>
                <w:shd w:val="clear" w:color="auto" w:fill="E5E5E5"/>
                <w:hideMark/>
              </w:tcPr>
            </w:tcPrChange>
          </w:tcPr>
          <w:p w14:paraId="057E72BA" w14:textId="77777777" w:rsidR="00345125" w:rsidRPr="007F4B89" w:rsidRDefault="00345125" w:rsidP="006319C3">
            <w:pPr>
              <w:spacing w:after="120" w:line="256" w:lineRule="auto"/>
              <w:rPr>
                <w:b/>
                <w:color w:val="404040"/>
                <w:sz w:val="20"/>
                <w:szCs w:val="20"/>
              </w:rPr>
            </w:pPr>
            <w:r w:rsidRPr="007F4B89">
              <w:rPr>
                <w:b/>
                <w:color w:val="404040"/>
                <w:sz w:val="20"/>
                <w:szCs w:val="20"/>
              </w:rPr>
              <w:t>Exploring the Dataset</w:t>
            </w:r>
          </w:p>
          <w:p w14:paraId="5F03F6E6" w14:textId="77777777" w:rsidR="00345125" w:rsidRPr="007F4B89" w:rsidRDefault="00345125" w:rsidP="006319C3">
            <w:pPr>
              <w:spacing w:before="36" w:after="36"/>
              <w:textAlignment w:val="baseline"/>
              <w:rPr>
                <w:rFonts w:eastAsia="Times New Roman" w:cs="Open Sans"/>
                <w:color w:val="000000"/>
                <w:sz w:val="24"/>
                <w:szCs w:val="24"/>
              </w:rPr>
            </w:pPr>
            <w:r w:rsidRPr="007F4B89">
              <w:rPr>
                <w:rFonts w:eastAsia="Times New Roman" w:cs="Open Sans"/>
                <w:color w:val="000000"/>
                <w:sz w:val="24"/>
                <w:szCs w:val="24"/>
              </w:rPr>
              <w:t xml:space="preserve">Answer the following questions about the dataset using Python commands </w:t>
            </w:r>
          </w:p>
          <w:p w14:paraId="3623D1A3" w14:textId="77777777" w:rsidR="00345125" w:rsidRPr="00AD0B7E" w:rsidRDefault="00345125">
            <w:pPr>
              <w:pStyle w:val="ListParagraph"/>
              <w:numPr>
                <w:ilvl w:val="0"/>
                <w:numId w:val="138"/>
              </w:numPr>
              <w:spacing w:before="36" w:after="36"/>
              <w:textAlignment w:val="baseline"/>
              <w:rPr>
                <w:rFonts w:eastAsia="Times New Roman" w:cs="Open Sans"/>
                <w:color w:val="000000"/>
                <w:sz w:val="24"/>
                <w:szCs w:val="24"/>
                <w:rPrChange w:id="16078" w:author="Chantelle Dubois Nishiyama" w:date="2020-02-19T23:21:00Z">
                  <w:rPr/>
                </w:rPrChange>
              </w:rPr>
              <w:pPrChange w:id="16079" w:author="Chantelle Dubois Nishiyama" w:date="2020-02-19T23:21:00Z">
                <w:pPr>
                  <w:numPr>
                    <w:numId w:val="66"/>
                  </w:numPr>
                  <w:spacing w:before="36" w:after="36"/>
                  <w:ind w:left="1440" w:hanging="360"/>
                  <w:textAlignment w:val="baseline"/>
                </w:pPr>
              </w:pPrChange>
            </w:pPr>
            <w:r w:rsidRPr="00AD0B7E">
              <w:rPr>
                <w:rFonts w:eastAsia="Times New Roman" w:cs="Open Sans"/>
                <w:color w:val="000000"/>
                <w:sz w:val="24"/>
                <w:szCs w:val="24"/>
                <w:rPrChange w:id="16080" w:author="Chantelle Dubois Nishiyama" w:date="2020-02-19T23:21:00Z">
                  <w:rPr/>
                </w:rPrChange>
              </w:rPr>
              <w:t>How many tuples are there in the dataset?</w:t>
            </w:r>
          </w:p>
          <w:p w14:paraId="172E2C44" w14:textId="77777777" w:rsidR="00345125" w:rsidRPr="00AD0B7E" w:rsidRDefault="00345125">
            <w:pPr>
              <w:pStyle w:val="ListParagraph"/>
              <w:numPr>
                <w:ilvl w:val="0"/>
                <w:numId w:val="138"/>
              </w:numPr>
              <w:spacing w:before="36" w:after="36"/>
              <w:textAlignment w:val="baseline"/>
              <w:rPr>
                <w:rFonts w:eastAsia="Times New Roman" w:cs="Open Sans"/>
                <w:color w:val="000000"/>
                <w:sz w:val="24"/>
                <w:szCs w:val="24"/>
                <w:rPrChange w:id="16081" w:author="Chantelle Dubois Nishiyama" w:date="2020-02-19T23:21:00Z">
                  <w:rPr/>
                </w:rPrChange>
              </w:rPr>
              <w:pPrChange w:id="16082" w:author="Chantelle Dubois Nishiyama" w:date="2020-02-19T23:21:00Z">
                <w:pPr>
                  <w:numPr>
                    <w:numId w:val="66"/>
                  </w:numPr>
                  <w:spacing w:before="36" w:after="36"/>
                  <w:ind w:left="1440" w:hanging="360"/>
                  <w:textAlignment w:val="baseline"/>
                </w:pPr>
              </w:pPrChange>
            </w:pPr>
            <w:r w:rsidRPr="00AD0B7E">
              <w:rPr>
                <w:rFonts w:eastAsia="Times New Roman" w:cs="Open Sans"/>
                <w:color w:val="000000"/>
                <w:sz w:val="24"/>
                <w:szCs w:val="24"/>
                <w:rPrChange w:id="16083" w:author="Chantelle Dubois Nishiyama" w:date="2020-02-19T23:21:00Z">
                  <w:rPr/>
                </w:rPrChange>
              </w:rPr>
              <w:t>How many unique company names are there in the dataset?</w:t>
            </w:r>
          </w:p>
          <w:p w14:paraId="6164DC35" w14:textId="77777777" w:rsidR="00345125" w:rsidRPr="00AD0B7E" w:rsidRDefault="00345125">
            <w:pPr>
              <w:pStyle w:val="ListParagraph"/>
              <w:numPr>
                <w:ilvl w:val="0"/>
                <w:numId w:val="138"/>
              </w:numPr>
              <w:spacing w:before="36" w:after="36"/>
              <w:textAlignment w:val="baseline"/>
              <w:rPr>
                <w:rFonts w:eastAsia="Times New Roman" w:cs="Open Sans"/>
                <w:color w:val="000000"/>
                <w:sz w:val="24"/>
                <w:szCs w:val="24"/>
                <w:rPrChange w:id="16084" w:author="Chantelle Dubois Nishiyama" w:date="2020-02-19T23:21:00Z">
                  <w:rPr/>
                </w:rPrChange>
              </w:rPr>
              <w:pPrChange w:id="16085" w:author="Chantelle Dubois Nishiyama" w:date="2020-02-19T23:21:00Z">
                <w:pPr>
                  <w:numPr>
                    <w:numId w:val="66"/>
                  </w:numPr>
                  <w:spacing w:before="36" w:after="36"/>
                  <w:ind w:left="1440" w:hanging="360"/>
                  <w:textAlignment w:val="baseline"/>
                </w:pPr>
              </w:pPrChange>
            </w:pPr>
            <w:r w:rsidRPr="00AD0B7E">
              <w:rPr>
                <w:rFonts w:eastAsia="Times New Roman" w:cs="Open Sans"/>
                <w:color w:val="000000"/>
                <w:sz w:val="24"/>
                <w:szCs w:val="24"/>
                <w:rPrChange w:id="16086" w:author="Chantelle Dubois Nishiyama" w:date="2020-02-19T23:21:00Z">
                  <w:rPr/>
                </w:rPrChange>
              </w:rPr>
              <w:t>How many reviews are made in 2013 in the dataset?</w:t>
            </w:r>
          </w:p>
          <w:p w14:paraId="7560BD3C" w14:textId="77777777" w:rsidR="00345125" w:rsidRPr="00AD0B7E" w:rsidRDefault="00345125">
            <w:pPr>
              <w:pStyle w:val="ListParagraph"/>
              <w:numPr>
                <w:ilvl w:val="0"/>
                <w:numId w:val="138"/>
              </w:numPr>
              <w:spacing w:before="36" w:after="36"/>
              <w:textAlignment w:val="baseline"/>
              <w:rPr>
                <w:rFonts w:ascii="Cambria" w:eastAsia="Times New Roman" w:hAnsi="Cambria"/>
                <w:color w:val="000000"/>
                <w:sz w:val="24"/>
                <w:szCs w:val="24"/>
                <w:rPrChange w:id="16087" w:author="Chantelle Dubois Nishiyama" w:date="2020-02-19T23:21:00Z">
                  <w:rPr>
                    <w:rFonts w:ascii="Cambria" w:hAnsi="Cambria"/>
                  </w:rPr>
                </w:rPrChange>
              </w:rPr>
              <w:pPrChange w:id="16088" w:author="Chantelle Dubois Nishiyama" w:date="2020-02-19T23:21:00Z">
                <w:pPr>
                  <w:numPr>
                    <w:numId w:val="66"/>
                  </w:numPr>
                  <w:spacing w:before="36" w:after="36"/>
                  <w:ind w:left="1440" w:hanging="360"/>
                  <w:textAlignment w:val="baseline"/>
                </w:pPr>
              </w:pPrChange>
            </w:pPr>
            <w:r w:rsidRPr="00AD0B7E">
              <w:rPr>
                <w:rFonts w:eastAsia="Times New Roman" w:cs="Open Sans"/>
                <w:color w:val="000000"/>
                <w:sz w:val="24"/>
                <w:szCs w:val="24"/>
                <w:rPrChange w:id="16089" w:author="Chantelle Dubois Nishiyama" w:date="2020-02-19T23:21:00Z">
                  <w:rPr/>
                </w:rPrChange>
              </w:rPr>
              <w:t>In the BeanType Column, how many missing values are there</w:t>
            </w:r>
            <w:r w:rsidRPr="00AD0B7E">
              <w:rPr>
                <w:rFonts w:ascii="Cambria" w:eastAsia="Times New Roman" w:hAnsi="Cambria"/>
                <w:color w:val="000000"/>
                <w:sz w:val="24"/>
                <w:szCs w:val="24"/>
                <w:rPrChange w:id="16090" w:author="Chantelle Dubois Nishiyama" w:date="2020-02-19T23:21:00Z">
                  <w:rPr>
                    <w:rFonts w:ascii="Cambria" w:hAnsi="Cambria"/>
                  </w:rPr>
                </w:rPrChange>
              </w:rPr>
              <w:t>?</w:t>
            </w:r>
          </w:p>
          <w:p w14:paraId="5F565D54" w14:textId="77777777" w:rsidR="00C32E38" w:rsidRDefault="00C32E38" w:rsidP="00711F27">
            <w:pPr>
              <w:contextualSpacing/>
              <w:rPr>
                <w:ins w:id="16091" w:author="Fatemeh Yazdanbakhsh Poodeh" w:date="2020-02-04T18:24:00Z"/>
                <w:b/>
                <w:bCs/>
                <w:color w:val="404040"/>
                <w:sz w:val="20"/>
                <w:szCs w:val="20"/>
                <w:highlight w:val="cyan"/>
              </w:rPr>
            </w:pPr>
            <w:ins w:id="16092" w:author="Fatemeh Yazdanbakhsh Poodeh" w:date="2020-02-04T18:24:00Z">
              <w:r>
                <w:rPr>
                  <w:b/>
                  <w:bCs/>
                  <w:color w:val="404040"/>
                  <w:sz w:val="20"/>
                  <w:szCs w:val="20"/>
                  <w:highlight w:val="cyan"/>
                </w:rPr>
                <w:t>Hint:</w:t>
              </w:r>
            </w:ins>
          </w:p>
          <w:p w14:paraId="1B489ACA" w14:textId="3B58F907" w:rsidR="00345125" w:rsidRPr="007F4B89" w:rsidDel="00C32E38" w:rsidRDefault="00345125" w:rsidP="000F0D03">
            <w:pPr>
              <w:contextualSpacing/>
              <w:rPr>
                <w:del w:id="16093" w:author="Fatemeh Yazdanbakhsh Poodeh" w:date="2020-02-04T18:24:00Z"/>
                <w:b/>
                <w:bCs/>
                <w:color w:val="404040"/>
                <w:sz w:val="20"/>
                <w:szCs w:val="20"/>
                <w:rPrChange w:id="16094" w:author="Alicia Romero Lopez" w:date="2020-01-31T08:44:00Z">
                  <w:rPr>
                    <w:del w:id="16095" w:author="Fatemeh Yazdanbakhsh Poodeh" w:date="2020-02-04T18:24:00Z"/>
                  </w:rPr>
                </w:rPrChange>
              </w:rPr>
            </w:pPr>
            <w:del w:id="16096" w:author="Fatemeh Yazdanbakhsh Poodeh" w:date="2020-02-04T18:24:00Z">
              <w:r w:rsidRPr="4771896C" w:rsidDel="00C32E38">
                <w:rPr>
                  <w:b/>
                  <w:bCs/>
                  <w:color w:val="404040"/>
                  <w:sz w:val="20"/>
                  <w:szCs w:val="20"/>
                  <w:highlight w:val="cyan"/>
                  <w:rPrChange w:id="16097" w:author="Alicia Romero Lopez" w:date="2020-01-31T08:44:00Z">
                    <w:rPr>
                      <w:b/>
                      <w:color w:val="404040"/>
                      <w:sz w:val="20"/>
                      <w:szCs w:val="20"/>
                    </w:rPr>
                  </w:rPrChange>
                </w:rPr>
                <w:delText>Note</w:delText>
              </w:r>
              <w:commentRangeStart w:id="16098"/>
              <w:commentRangeStart w:id="16099"/>
              <w:r w:rsidRPr="4771896C" w:rsidDel="00C32E38">
                <w:rPr>
                  <w:b/>
                  <w:bCs/>
                  <w:color w:val="404040"/>
                  <w:sz w:val="20"/>
                  <w:szCs w:val="20"/>
                  <w:highlight w:val="cyan"/>
                  <w:rPrChange w:id="16100" w:author="Alicia Romero Lopez" w:date="2020-01-31T08:44:00Z">
                    <w:rPr>
                      <w:b/>
                      <w:color w:val="404040"/>
                      <w:sz w:val="20"/>
                      <w:szCs w:val="20"/>
                    </w:rPr>
                  </w:rPrChange>
                </w:rPr>
                <w:delText>:</w:delText>
              </w:r>
              <w:commentRangeEnd w:id="16098"/>
              <w:r w:rsidDel="00C32E38">
                <w:rPr>
                  <w:rStyle w:val="CommentReference"/>
                </w:rPr>
                <w:commentReference w:id="16098"/>
              </w:r>
            </w:del>
            <w:commentRangeEnd w:id="16099"/>
            <w:r w:rsidR="00EE4173">
              <w:rPr>
                <w:rStyle w:val="CommentReference"/>
                <w:color w:val="404040"/>
              </w:rPr>
              <w:commentReference w:id="16099"/>
            </w:r>
            <w:del w:id="16101" w:author="Fatemeh Yazdanbakhsh Poodeh" w:date="2020-02-04T18:24:00Z">
              <w:r w:rsidRPr="00B369DC" w:rsidDel="00C32E38">
                <w:rPr>
                  <w:b/>
                  <w:bCs/>
                  <w:color w:val="404040"/>
                  <w:sz w:val="20"/>
                  <w:szCs w:val="20"/>
                </w:rPr>
                <w:delText xml:space="preserve"> </w:delText>
              </w:r>
            </w:del>
          </w:p>
          <w:p w14:paraId="4B66F1C0" w14:textId="77777777" w:rsidR="00345125" w:rsidRPr="007F4B89" w:rsidRDefault="00345125" w:rsidP="007754C2">
            <w:pPr>
              <w:contextualSpacing/>
              <w:rPr>
                <w:rFonts w:cs="Open Sans"/>
                <w:b/>
                <w:color w:val="404040"/>
                <w:sz w:val="20"/>
                <w:szCs w:val="20"/>
              </w:rPr>
            </w:pPr>
            <w:r w:rsidRPr="007F4B89">
              <w:rPr>
                <w:rFonts w:eastAsia="Times New Roman" w:cs="Open Sans"/>
                <w:color w:val="000000"/>
                <w:sz w:val="24"/>
                <w:szCs w:val="24"/>
              </w:rPr>
              <w:t>Each question should require few lines of code!</w:t>
            </w:r>
          </w:p>
        </w:tc>
        <w:tc>
          <w:tcPr>
            <w:tcW w:w="270" w:type="dxa"/>
            <w:tcBorders>
              <w:top w:val="nil"/>
              <w:left w:val="nil"/>
              <w:bottom w:val="nil"/>
              <w:right w:val="single" w:sz="4" w:space="0" w:color="DBDBDB" w:themeColor="accent3" w:themeTint="66"/>
            </w:tcBorders>
            <w:shd w:val="clear" w:color="auto" w:fill="FAFAFA"/>
            <w:tcPrChange w:id="16102" w:author="Alicia Romero Lopez" w:date="2020-01-31T08:44:00Z">
              <w:tcPr>
                <w:tcW w:w="270" w:type="dxa"/>
                <w:tcBorders>
                  <w:top w:val="nil"/>
                  <w:left w:val="nil"/>
                  <w:bottom w:val="nil"/>
                  <w:right w:val="single" w:sz="4" w:space="0" w:color="DBDBDB"/>
                </w:tcBorders>
                <w:shd w:val="clear" w:color="auto" w:fill="FAFAFA"/>
              </w:tcPr>
            </w:tcPrChange>
          </w:tcPr>
          <w:p w14:paraId="47553FB2" w14:textId="77777777" w:rsidR="00345125" w:rsidRPr="007F4B89" w:rsidRDefault="00345125" w:rsidP="006319C3">
            <w:pPr>
              <w:spacing w:after="120" w:line="256" w:lineRule="auto"/>
              <w:rPr>
                <w:color w:val="404040"/>
              </w:rPr>
            </w:pPr>
          </w:p>
        </w:tc>
      </w:tr>
      <w:tr w:rsidR="00345125" w:rsidRPr="007F4B89" w14:paraId="3BCCAE2F" w14:textId="77777777" w:rsidTr="4771896C">
        <w:trPr>
          <w:cantSplit/>
          <w:trHeight w:val="87"/>
        </w:trPr>
        <w:tc>
          <w:tcPr>
            <w:tcW w:w="265" w:type="dxa"/>
            <w:tcBorders>
              <w:top w:val="nil"/>
              <w:left w:val="single" w:sz="4" w:space="0" w:color="DBDBDB" w:themeColor="accent3" w:themeTint="66"/>
              <w:bottom w:val="nil"/>
              <w:right w:val="nil"/>
            </w:tcBorders>
            <w:shd w:val="clear" w:color="auto" w:fill="FAFAFA"/>
            <w:tcPrChange w:id="16103" w:author="Alicia Romero Lopez" w:date="2020-01-31T08:44:00Z">
              <w:tcPr>
                <w:tcW w:w="265" w:type="dxa"/>
                <w:tcBorders>
                  <w:top w:val="nil"/>
                  <w:left w:val="single" w:sz="4" w:space="0" w:color="DBDBDB"/>
                  <w:bottom w:val="nil"/>
                  <w:right w:val="nil"/>
                </w:tcBorders>
                <w:shd w:val="clear" w:color="auto" w:fill="FAFAFA"/>
              </w:tcPr>
            </w:tcPrChange>
          </w:tcPr>
          <w:p w14:paraId="496C848D" w14:textId="77777777" w:rsidR="00345125" w:rsidRPr="007F4B89" w:rsidRDefault="00345125" w:rsidP="006319C3">
            <w:pPr>
              <w:spacing w:after="120" w:line="256" w:lineRule="auto"/>
              <w:rPr>
                <w:color w:val="404040"/>
                <w:sz w:val="8"/>
                <w:szCs w:val="8"/>
              </w:rPr>
            </w:pPr>
          </w:p>
        </w:tc>
        <w:tc>
          <w:tcPr>
            <w:tcW w:w="3960" w:type="dxa"/>
            <w:gridSpan w:val="4"/>
            <w:tcBorders>
              <w:top w:val="nil"/>
              <w:left w:val="nil"/>
              <w:bottom w:val="nil"/>
              <w:right w:val="nil"/>
            </w:tcBorders>
            <w:shd w:val="clear" w:color="auto" w:fill="FAFAFA"/>
            <w:vAlign w:val="center"/>
            <w:tcPrChange w:id="16104" w:author="Alicia Romero Lopez" w:date="2020-01-31T08:44:00Z">
              <w:tcPr>
                <w:tcW w:w="3960" w:type="dxa"/>
                <w:gridSpan w:val="4"/>
                <w:tcBorders>
                  <w:top w:val="nil"/>
                  <w:left w:val="nil"/>
                  <w:bottom w:val="nil"/>
                  <w:right w:val="nil"/>
                </w:tcBorders>
                <w:shd w:val="clear" w:color="auto" w:fill="FAFAFA"/>
              </w:tcPr>
            </w:tcPrChange>
          </w:tcPr>
          <w:p w14:paraId="6325F641" w14:textId="77777777" w:rsidR="00345125" w:rsidRPr="007F4B89" w:rsidRDefault="00345125" w:rsidP="006319C3">
            <w:pPr>
              <w:spacing w:after="120" w:line="256" w:lineRule="auto"/>
              <w:jc w:val="center"/>
              <w:rPr>
                <w:rFonts w:ascii="Open Sans Semibold" w:hAnsi="Open Sans Semibold" w:cs="Open Sans Semibold"/>
                <w:color w:val="FFFFFF"/>
                <w:sz w:val="8"/>
                <w:szCs w:val="8"/>
              </w:rPr>
            </w:pPr>
          </w:p>
        </w:tc>
        <w:tc>
          <w:tcPr>
            <w:tcW w:w="2052" w:type="dxa"/>
            <w:tcBorders>
              <w:top w:val="nil"/>
              <w:left w:val="nil"/>
              <w:bottom w:val="nil"/>
              <w:right w:val="nil"/>
            </w:tcBorders>
            <w:shd w:val="clear" w:color="auto" w:fill="FAFAFA"/>
            <w:vAlign w:val="center"/>
            <w:tcPrChange w:id="16105" w:author="Alicia Romero Lopez" w:date="2020-01-31T08:44:00Z">
              <w:tcPr>
                <w:tcW w:w="2052" w:type="dxa"/>
                <w:tcBorders>
                  <w:top w:val="nil"/>
                  <w:left w:val="nil"/>
                  <w:bottom w:val="nil"/>
                  <w:right w:val="nil"/>
                </w:tcBorders>
                <w:shd w:val="clear" w:color="auto" w:fill="FAFAFA"/>
              </w:tcPr>
            </w:tcPrChange>
          </w:tcPr>
          <w:p w14:paraId="4264FE12" w14:textId="77777777" w:rsidR="00345125" w:rsidRPr="007F4B89" w:rsidRDefault="00345125" w:rsidP="006319C3">
            <w:pPr>
              <w:spacing w:after="120" w:line="256" w:lineRule="auto"/>
              <w:rPr>
                <w:color w:val="404040"/>
                <w:sz w:val="8"/>
                <w:szCs w:val="8"/>
              </w:rPr>
            </w:pPr>
          </w:p>
        </w:tc>
        <w:tc>
          <w:tcPr>
            <w:tcW w:w="3888" w:type="dxa"/>
            <w:gridSpan w:val="2"/>
            <w:tcBorders>
              <w:top w:val="nil"/>
              <w:left w:val="nil"/>
              <w:bottom w:val="nil"/>
              <w:right w:val="nil"/>
            </w:tcBorders>
            <w:shd w:val="clear" w:color="auto" w:fill="FAFAFA"/>
            <w:vAlign w:val="center"/>
            <w:tcPrChange w:id="16106" w:author="Alicia Romero Lopez" w:date="2020-01-31T08:44:00Z">
              <w:tcPr>
                <w:tcW w:w="3888" w:type="dxa"/>
                <w:gridSpan w:val="2"/>
                <w:tcBorders>
                  <w:top w:val="nil"/>
                  <w:left w:val="nil"/>
                  <w:bottom w:val="nil"/>
                  <w:right w:val="nil"/>
                </w:tcBorders>
                <w:shd w:val="clear" w:color="auto" w:fill="FAFAFA"/>
              </w:tcPr>
            </w:tcPrChange>
          </w:tcPr>
          <w:p w14:paraId="3773C5F1" w14:textId="77777777" w:rsidR="00345125" w:rsidRPr="007F4B89" w:rsidRDefault="00345125" w:rsidP="006319C3">
            <w:pPr>
              <w:spacing w:after="120" w:line="256" w:lineRule="auto"/>
              <w:rPr>
                <w:color w:val="404040"/>
                <w:sz w:val="8"/>
                <w:szCs w:val="8"/>
              </w:rPr>
            </w:pPr>
          </w:p>
        </w:tc>
        <w:tc>
          <w:tcPr>
            <w:tcW w:w="270" w:type="dxa"/>
            <w:tcBorders>
              <w:top w:val="nil"/>
              <w:left w:val="nil"/>
              <w:bottom w:val="nil"/>
              <w:right w:val="single" w:sz="4" w:space="0" w:color="DBDBDB" w:themeColor="accent3" w:themeTint="66"/>
            </w:tcBorders>
            <w:shd w:val="clear" w:color="auto" w:fill="FAFAFA"/>
            <w:tcPrChange w:id="16107" w:author="Alicia Romero Lopez" w:date="2020-01-31T08:44:00Z">
              <w:tcPr>
                <w:tcW w:w="270" w:type="dxa"/>
                <w:tcBorders>
                  <w:top w:val="nil"/>
                  <w:left w:val="nil"/>
                  <w:bottom w:val="nil"/>
                  <w:right w:val="single" w:sz="4" w:space="0" w:color="DBDBDB"/>
                </w:tcBorders>
                <w:shd w:val="clear" w:color="auto" w:fill="FAFAFA"/>
              </w:tcPr>
            </w:tcPrChange>
          </w:tcPr>
          <w:p w14:paraId="6F7D7A60" w14:textId="77777777" w:rsidR="00345125" w:rsidRPr="007F4B89" w:rsidRDefault="00345125" w:rsidP="006319C3">
            <w:pPr>
              <w:spacing w:after="120" w:line="256" w:lineRule="auto"/>
              <w:rPr>
                <w:color w:val="404040"/>
                <w:sz w:val="8"/>
                <w:szCs w:val="8"/>
              </w:rPr>
            </w:pPr>
          </w:p>
        </w:tc>
      </w:tr>
      <w:tr w:rsidR="00345125" w:rsidRPr="007F4B89" w14:paraId="2D11AF26" w14:textId="77777777" w:rsidTr="4771896C">
        <w:trPr>
          <w:cantSplit/>
          <w:trHeight w:val="837"/>
        </w:trPr>
        <w:tc>
          <w:tcPr>
            <w:tcW w:w="265" w:type="dxa"/>
            <w:tcBorders>
              <w:top w:val="nil"/>
              <w:left w:val="single" w:sz="4" w:space="0" w:color="DBDBDB" w:themeColor="accent3" w:themeTint="66"/>
              <w:bottom w:val="nil"/>
              <w:right w:val="nil"/>
            </w:tcBorders>
            <w:shd w:val="clear" w:color="auto" w:fill="FAFAFA"/>
            <w:tcPrChange w:id="16108" w:author="Alicia Romero Lopez" w:date="2020-01-31T08:44:00Z">
              <w:tcPr>
                <w:tcW w:w="265" w:type="dxa"/>
                <w:tcBorders>
                  <w:top w:val="nil"/>
                  <w:left w:val="single" w:sz="4" w:space="0" w:color="DBDBDB"/>
                  <w:bottom w:val="nil"/>
                  <w:right w:val="nil"/>
                </w:tcBorders>
                <w:shd w:val="clear" w:color="auto" w:fill="FAFAFA"/>
              </w:tcPr>
            </w:tcPrChange>
          </w:tcPr>
          <w:p w14:paraId="36431DE9" w14:textId="77777777" w:rsidR="00345125" w:rsidRPr="007F4B89" w:rsidRDefault="00345125" w:rsidP="006319C3">
            <w:pPr>
              <w:spacing w:after="120" w:line="256" w:lineRule="auto"/>
              <w:rPr>
                <w:color w:val="404040"/>
              </w:rPr>
            </w:pPr>
          </w:p>
        </w:tc>
        <w:tc>
          <w:tcPr>
            <w:tcW w:w="1440" w:type="dxa"/>
            <w:tcBorders>
              <w:top w:val="nil"/>
              <w:left w:val="nil"/>
              <w:bottom w:val="nil"/>
              <w:right w:val="nil"/>
            </w:tcBorders>
            <w:shd w:val="clear" w:color="auto" w:fill="11143F"/>
            <w:vAlign w:val="center"/>
            <w:hideMark/>
            <w:tcPrChange w:id="16109" w:author="Alicia Romero Lopez" w:date="2020-01-31T08:44:00Z">
              <w:tcPr>
                <w:tcW w:w="1440" w:type="dxa"/>
                <w:tcBorders>
                  <w:top w:val="nil"/>
                  <w:left w:val="nil"/>
                  <w:bottom w:val="nil"/>
                  <w:right w:val="nil"/>
                </w:tcBorders>
                <w:shd w:val="clear" w:color="auto" w:fill="11143F"/>
                <w:hideMark/>
              </w:tcPr>
            </w:tcPrChange>
          </w:tcPr>
          <w:p w14:paraId="47DF4F82" w14:textId="77777777" w:rsidR="00345125" w:rsidRPr="007F4B89" w:rsidRDefault="00345125" w:rsidP="006319C3">
            <w:pPr>
              <w:spacing w:before="120" w:after="120" w:line="256" w:lineRule="auto"/>
              <w:jc w:val="center"/>
              <w:rPr>
                <w:rFonts w:ascii="Open Sans Semibold" w:hAnsi="Open Sans Semibold" w:cs="Open Sans Semibold"/>
                <w:color w:val="FFFFFF"/>
                <w:sz w:val="28"/>
                <w:szCs w:val="28"/>
              </w:rPr>
            </w:pPr>
            <w:r w:rsidRPr="007F4B89">
              <w:rPr>
                <w:rFonts w:ascii="Open Sans Semibold" w:hAnsi="Open Sans Semibold" w:cs="Open Sans Semibold"/>
                <w:color w:val="FFFFFF"/>
                <w:sz w:val="28"/>
                <w:szCs w:val="28"/>
              </w:rPr>
              <w:t>Step 4</w:t>
            </w:r>
          </w:p>
        </w:tc>
        <w:tc>
          <w:tcPr>
            <w:tcW w:w="8460" w:type="dxa"/>
            <w:gridSpan w:val="6"/>
            <w:tcBorders>
              <w:top w:val="nil"/>
              <w:left w:val="nil"/>
              <w:bottom w:val="nil"/>
              <w:right w:val="nil"/>
            </w:tcBorders>
            <w:shd w:val="clear" w:color="auto" w:fill="E5E5E5"/>
            <w:vAlign w:val="center"/>
            <w:hideMark/>
            <w:tcPrChange w:id="16110" w:author="Alicia Romero Lopez" w:date="2020-01-31T08:44:00Z">
              <w:tcPr>
                <w:tcW w:w="8460" w:type="dxa"/>
                <w:gridSpan w:val="6"/>
                <w:tcBorders>
                  <w:top w:val="nil"/>
                  <w:left w:val="nil"/>
                  <w:bottom w:val="nil"/>
                  <w:right w:val="nil"/>
                </w:tcBorders>
                <w:shd w:val="clear" w:color="auto" w:fill="E5E5E5"/>
                <w:hideMark/>
              </w:tcPr>
            </w:tcPrChange>
          </w:tcPr>
          <w:p w14:paraId="5CF9FC3A" w14:textId="77777777" w:rsidR="00345125" w:rsidRPr="007F4B89" w:rsidRDefault="00345125">
            <w:pPr>
              <w:spacing w:before="120" w:after="120" w:line="256" w:lineRule="auto"/>
              <w:rPr>
                <w:rFonts w:ascii="Open Sans Semibold" w:hAnsi="Open Sans Semibold" w:cs="Open Sans Semibold"/>
                <w:b/>
                <w:bCs/>
                <w:color w:val="404040"/>
                <w:rPrChange w:id="16111" w:author="Alexis Handford" w:date="2020-01-22T08:35:00Z">
                  <w:rPr/>
                </w:rPrChange>
              </w:rPr>
              <w:pPrChange w:id="16112" w:author="Bassem Abdullah" w:date="2020-01-22T08:35:00Z">
                <w:pPr/>
              </w:pPrChange>
            </w:pPr>
            <w:commentRangeStart w:id="16113"/>
            <w:commentRangeStart w:id="16114"/>
            <w:r w:rsidRPr="00C53674">
              <w:rPr>
                <w:rFonts w:ascii="Open Sans Semibold" w:hAnsi="Open Sans Semibold" w:cs="Open Sans Semibold"/>
                <w:b/>
                <w:bCs/>
                <w:color w:val="404040"/>
              </w:rPr>
              <w:t>Visualization</w:t>
            </w:r>
            <w:commentRangeEnd w:id="16113"/>
            <w:r>
              <w:rPr>
                <w:rStyle w:val="CommentReference"/>
              </w:rPr>
              <w:commentReference w:id="16113"/>
            </w:r>
            <w:commentRangeEnd w:id="16114"/>
            <w:r w:rsidR="006F5089">
              <w:rPr>
                <w:rStyle w:val="CommentReference"/>
                <w:color w:val="404040"/>
              </w:rPr>
              <w:commentReference w:id="16114"/>
            </w:r>
          </w:p>
          <w:p w14:paraId="7D4E1A47" w14:textId="77777777" w:rsidR="00345125" w:rsidRPr="007F4B89" w:rsidRDefault="00345125" w:rsidP="006319C3">
            <w:pPr>
              <w:spacing w:before="120" w:after="120" w:line="256" w:lineRule="auto"/>
              <w:rPr>
                <w:rFonts w:cs="Open Sans"/>
                <w:color w:val="000000"/>
              </w:rPr>
            </w:pPr>
            <w:r w:rsidRPr="007F4B89">
              <w:rPr>
                <w:rFonts w:cs="Open Sans"/>
                <w:color w:val="000000"/>
              </w:rPr>
              <w:t xml:space="preserve">Visualize the Ratings column with a histogram! </w:t>
            </w:r>
          </w:p>
          <w:p w14:paraId="3853147F" w14:textId="77777777" w:rsidR="00345125" w:rsidRPr="007F4B89" w:rsidRDefault="00345125" w:rsidP="006319C3">
            <w:pPr>
              <w:spacing w:before="120" w:after="120" w:line="256" w:lineRule="auto"/>
              <w:rPr>
                <w:rFonts w:cs="Open Sans"/>
                <w:color w:val="404040"/>
              </w:rPr>
            </w:pPr>
            <w:r w:rsidRPr="007F4B89">
              <w:rPr>
                <w:rFonts w:cs="Open Sans"/>
                <w:color w:val="000000"/>
              </w:rPr>
              <w:t>Comment on the resulting figure!</w:t>
            </w:r>
          </w:p>
        </w:tc>
        <w:tc>
          <w:tcPr>
            <w:tcW w:w="270" w:type="dxa"/>
            <w:tcBorders>
              <w:top w:val="nil"/>
              <w:left w:val="nil"/>
              <w:bottom w:val="nil"/>
              <w:right w:val="single" w:sz="4" w:space="0" w:color="DBDBDB" w:themeColor="accent3" w:themeTint="66"/>
            </w:tcBorders>
            <w:shd w:val="clear" w:color="auto" w:fill="FAFAFA"/>
            <w:tcPrChange w:id="16115" w:author="Alicia Romero Lopez" w:date="2020-01-31T08:44:00Z">
              <w:tcPr>
                <w:tcW w:w="270" w:type="dxa"/>
                <w:tcBorders>
                  <w:top w:val="nil"/>
                  <w:left w:val="nil"/>
                  <w:bottom w:val="nil"/>
                  <w:right w:val="single" w:sz="4" w:space="0" w:color="DBDBDB"/>
                </w:tcBorders>
                <w:shd w:val="clear" w:color="auto" w:fill="FAFAFA"/>
              </w:tcPr>
            </w:tcPrChange>
          </w:tcPr>
          <w:p w14:paraId="66462BF8" w14:textId="77777777" w:rsidR="00345125" w:rsidRPr="007F4B89" w:rsidRDefault="00345125" w:rsidP="006319C3">
            <w:pPr>
              <w:spacing w:after="120" w:line="256" w:lineRule="auto"/>
              <w:rPr>
                <w:color w:val="404040"/>
              </w:rPr>
            </w:pPr>
          </w:p>
        </w:tc>
      </w:tr>
      <w:tr w:rsidR="00345125" w:rsidRPr="007F4B89" w14:paraId="54348DD5" w14:textId="77777777" w:rsidTr="4771896C">
        <w:trPr>
          <w:cantSplit/>
          <w:trHeight w:val="837"/>
        </w:trPr>
        <w:tc>
          <w:tcPr>
            <w:tcW w:w="265" w:type="dxa"/>
            <w:tcBorders>
              <w:top w:val="nil"/>
              <w:left w:val="single" w:sz="4" w:space="0" w:color="DBDBDB" w:themeColor="accent3" w:themeTint="66"/>
              <w:bottom w:val="nil"/>
              <w:right w:val="nil"/>
            </w:tcBorders>
            <w:shd w:val="clear" w:color="auto" w:fill="FAFAFA"/>
            <w:tcPrChange w:id="16116" w:author="Alicia Romero Lopez" w:date="2020-01-31T08:44:00Z">
              <w:tcPr>
                <w:tcW w:w="265" w:type="dxa"/>
                <w:tcBorders>
                  <w:top w:val="nil"/>
                  <w:left w:val="single" w:sz="4" w:space="0" w:color="DBDBDB"/>
                  <w:bottom w:val="nil"/>
                  <w:right w:val="nil"/>
                </w:tcBorders>
                <w:shd w:val="clear" w:color="auto" w:fill="FAFAFA"/>
              </w:tcPr>
            </w:tcPrChange>
          </w:tcPr>
          <w:p w14:paraId="1A79076B" w14:textId="77777777" w:rsidR="00345125" w:rsidRPr="007F4B89" w:rsidRDefault="00345125" w:rsidP="006319C3">
            <w:pPr>
              <w:spacing w:after="120" w:line="256" w:lineRule="auto"/>
              <w:rPr>
                <w:color w:val="404040"/>
              </w:rPr>
            </w:pPr>
          </w:p>
        </w:tc>
        <w:tc>
          <w:tcPr>
            <w:tcW w:w="1440" w:type="dxa"/>
            <w:tcBorders>
              <w:top w:val="nil"/>
              <w:left w:val="nil"/>
              <w:bottom w:val="nil"/>
              <w:right w:val="nil"/>
            </w:tcBorders>
            <w:shd w:val="clear" w:color="auto" w:fill="11143F"/>
            <w:vAlign w:val="center"/>
            <w:hideMark/>
            <w:tcPrChange w:id="16117" w:author="Alicia Romero Lopez" w:date="2020-01-31T08:44:00Z">
              <w:tcPr>
                <w:tcW w:w="1440" w:type="dxa"/>
                <w:tcBorders>
                  <w:top w:val="nil"/>
                  <w:left w:val="nil"/>
                  <w:bottom w:val="nil"/>
                  <w:right w:val="nil"/>
                </w:tcBorders>
                <w:shd w:val="clear" w:color="auto" w:fill="11143F"/>
                <w:hideMark/>
              </w:tcPr>
            </w:tcPrChange>
          </w:tcPr>
          <w:p w14:paraId="301E59B5" w14:textId="77777777" w:rsidR="00345125" w:rsidRPr="007F4B89" w:rsidRDefault="00345125" w:rsidP="006319C3">
            <w:pPr>
              <w:spacing w:before="120" w:after="120" w:line="256" w:lineRule="auto"/>
              <w:jc w:val="center"/>
              <w:rPr>
                <w:rFonts w:ascii="Open Sans Semibold" w:hAnsi="Open Sans Semibold" w:cs="Open Sans Semibold"/>
                <w:color w:val="FFFFFF"/>
                <w:sz w:val="28"/>
                <w:szCs w:val="28"/>
              </w:rPr>
            </w:pPr>
            <w:r w:rsidRPr="007F4B89">
              <w:rPr>
                <w:rFonts w:ascii="Open Sans Semibold" w:hAnsi="Open Sans Semibold" w:cs="Open Sans Semibold"/>
                <w:color w:val="FFFFFF"/>
                <w:sz w:val="28"/>
                <w:szCs w:val="28"/>
              </w:rPr>
              <w:t>Step 5</w:t>
            </w:r>
          </w:p>
        </w:tc>
        <w:tc>
          <w:tcPr>
            <w:tcW w:w="8460" w:type="dxa"/>
            <w:gridSpan w:val="6"/>
            <w:tcBorders>
              <w:top w:val="nil"/>
              <w:left w:val="nil"/>
              <w:bottom w:val="nil"/>
              <w:right w:val="nil"/>
            </w:tcBorders>
            <w:shd w:val="clear" w:color="auto" w:fill="E5E5E5"/>
            <w:vAlign w:val="center"/>
            <w:tcPrChange w:id="16118" w:author="Alicia Romero Lopez" w:date="2020-01-31T08:44:00Z">
              <w:tcPr>
                <w:tcW w:w="8460" w:type="dxa"/>
                <w:gridSpan w:val="6"/>
                <w:tcBorders>
                  <w:top w:val="nil"/>
                  <w:left w:val="nil"/>
                  <w:bottom w:val="nil"/>
                  <w:right w:val="nil"/>
                </w:tcBorders>
                <w:shd w:val="clear" w:color="auto" w:fill="E5E5E5"/>
              </w:tcPr>
            </w:tcPrChange>
          </w:tcPr>
          <w:p w14:paraId="17643352" w14:textId="77777777" w:rsidR="00345125" w:rsidRPr="007F4B89" w:rsidRDefault="00345125" w:rsidP="006319C3">
            <w:pPr>
              <w:spacing w:before="120" w:after="120" w:line="256" w:lineRule="auto"/>
              <w:rPr>
                <w:b/>
                <w:color w:val="404040"/>
              </w:rPr>
            </w:pPr>
            <w:r w:rsidRPr="007F4B89">
              <w:rPr>
                <w:b/>
                <w:color w:val="404040"/>
              </w:rPr>
              <w:t>Convert and Visualize</w:t>
            </w:r>
          </w:p>
          <w:p w14:paraId="7A119DF6" w14:textId="77777777" w:rsidR="00345125" w:rsidRPr="007F4B89" w:rsidRDefault="00345125" w:rsidP="006319C3">
            <w:pPr>
              <w:numPr>
                <w:ilvl w:val="0"/>
                <w:numId w:val="67"/>
              </w:numPr>
              <w:spacing w:before="120" w:after="120" w:line="256" w:lineRule="auto"/>
              <w:ind w:firstLine="0"/>
              <w:rPr>
                <w:b/>
                <w:color w:val="404040"/>
              </w:rPr>
            </w:pPr>
            <w:r w:rsidRPr="007F4B89">
              <w:rPr>
                <w:b/>
                <w:color w:val="404040"/>
              </w:rPr>
              <w:t>Convert the column Percent</w:t>
            </w:r>
          </w:p>
          <w:p w14:paraId="10E5EA05" w14:textId="77777777" w:rsidR="00345125" w:rsidRPr="00AD0B7E" w:rsidRDefault="00345125">
            <w:pPr>
              <w:pStyle w:val="ListParagraph"/>
              <w:numPr>
                <w:ilvl w:val="1"/>
                <w:numId w:val="93"/>
              </w:numPr>
              <w:spacing w:before="120" w:after="120" w:line="256" w:lineRule="auto"/>
              <w:rPr>
                <w:color w:val="404040"/>
                <w:rPrChange w:id="16119" w:author="Chantelle Dubois Nishiyama" w:date="2020-02-19T23:22:00Z">
                  <w:rPr/>
                </w:rPrChange>
              </w:rPr>
              <w:pPrChange w:id="16120" w:author="Chantelle Dubois Nishiyama" w:date="2020-02-19T23:22:00Z">
                <w:pPr>
                  <w:numPr>
                    <w:numId w:val="68"/>
                  </w:numPr>
                  <w:spacing w:before="120" w:after="120" w:line="256" w:lineRule="auto"/>
                  <w:ind w:left="720" w:hanging="360"/>
                </w:pPr>
              </w:pPrChange>
            </w:pPr>
            <w:r w:rsidRPr="00AD0B7E">
              <w:rPr>
                <w:color w:val="404040"/>
                <w:rPrChange w:id="16121" w:author="Chantelle Dubois Nishiyama" w:date="2020-02-19T23:22:00Z">
                  <w:rPr/>
                </w:rPrChange>
              </w:rPr>
              <w:t>Change the type of values in the column percent from string values to numerical values.</w:t>
            </w:r>
          </w:p>
          <w:p w14:paraId="5F4F7AD6" w14:textId="77777777" w:rsidR="00345125" w:rsidRPr="007F4B89" w:rsidRDefault="00345125" w:rsidP="006319C3">
            <w:pPr>
              <w:numPr>
                <w:ilvl w:val="0"/>
                <w:numId w:val="67"/>
              </w:numPr>
              <w:spacing w:before="120" w:after="120" w:line="256" w:lineRule="auto"/>
              <w:ind w:firstLine="0"/>
              <w:rPr>
                <w:color w:val="404040"/>
              </w:rPr>
            </w:pPr>
            <w:r w:rsidRPr="007F4B89">
              <w:rPr>
                <w:b/>
                <w:color w:val="404040"/>
              </w:rPr>
              <w:t>Visualize</w:t>
            </w:r>
          </w:p>
          <w:p w14:paraId="0728465A" w14:textId="77777777" w:rsidR="00345125" w:rsidRPr="007F4B89" w:rsidRDefault="00345125" w:rsidP="006319C3">
            <w:pPr>
              <w:spacing w:before="36" w:after="36"/>
              <w:ind w:left="360"/>
              <w:textAlignment w:val="baseline"/>
              <w:rPr>
                <w:rFonts w:ascii="Cambria" w:eastAsia="Times New Roman" w:hAnsi="Cambria"/>
                <w:color w:val="000000"/>
                <w:sz w:val="24"/>
                <w:szCs w:val="24"/>
              </w:rPr>
            </w:pPr>
            <w:r w:rsidRPr="007F4B89">
              <w:rPr>
                <w:rFonts w:ascii="Cambria" w:eastAsia="Times New Roman" w:hAnsi="Cambria"/>
                <w:color w:val="000000"/>
                <w:sz w:val="24"/>
                <w:szCs w:val="24"/>
              </w:rPr>
              <w:t xml:space="preserve">Plot the converted numerical </w:t>
            </w:r>
            <w:r w:rsidRPr="007F4B89">
              <w:rPr>
                <w:rFonts w:ascii="Consolas" w:eastAsia="Times New Roman" w:hAnsi="Consolas"/>
                <w:color w:val="000000"/>
              </w:rPr>
              <w:t>Cocoa Percent</w:t>
            </w:r>
            <w:r w:rsidRPr="007F4B89">
              <w:rPr>
                <w:rFonts w:ascii="Cambria" w:eastAsia="Times New Roman" w:hAnsi="Cambria"/>
                <w:color w:val="000000"/>
                <w:sz w:val="24"/>
                <w:szCs w:val="24"/>
              </w:rPr>
              <w:t xml:space="preserve"> values against the </w:t>
            </w:r>
            <w:r w:rsidRPr="007F4B89">
              <w:rPr>
                <w:rFonts w:ascii="Consolas" w:eastAsia="Times New Roman" w:hAnsi="Consolas"/>
                <w:color w:val="000000"/>
              </w:rPr>
              <w:t>Rating</w:t>
            </w:r>
            <w:r w:rsidRPr="007F4B89">
              <w:rPr>
                <w:rFonts w:ascii="Cambria" w:eastAsia="Times New Roman" w:hAnsi="Cambria"/>
                <w:color w:val="000000"/>
                <w:sz w:val="24"/>
                <w:szCs w:val="24"/>
              </w:rPr>
              <w:t xml:space="preserve"> values! </w:t>
            </w:r>
          </w:p>
          <w:p w14:paraId="2F1F9FAC" w14:textId="77777777" w:rsidR="00345125" w:rsidRPr="007F4B89" w:rsidRDefault="00345125" w:rsidP="006319C3">
            <w:pPr>
              <w:spacing w:before="36" w:after="36"/>
              <w:ind w:left="360"/>
              <w:textAlignment w:val="baseline"/>
              <w:rPr>
                <w:rFonts w:ascii="Cambria" w:eastAsia="Times New Roman" w:hAnsi="Cambria"/>
                <w:color w:val="000000"/>
                <w:sz w:val="24"/>
                <w:szCs w:val="24"/>
              </w:rPr>
            </w:pPr>
            <w:r w:rsidRPr="007F4B89">
              <w:rPr>
                <w:rFonts w:ascii="Cambria" w:eastAsia="Times New Roman" w:hAnsi="Cambria"/>
                <w:color w:val="000000"/>
                <w:sz w:val="24"/>
                <w:szCs w:val="24"/>
              </w:rPr>
              <w:t xml:space="preserve">From what you see, does more cocoa in a bar correspond to higher rating? </w:t>
            </w:r>
          </w:p>
          <w:p w14:paraId="6B3D4D11" w14:textId="77777777" w:rsidR="00345125" w:rsidRPr="007F4B89" w:rsidRDefault="00345125" w:rsidP="006319C3">
            <w:pPr>
              <w:spacing w:before="36" w:after="36"/>
              <w:ind w:left="360"/>
              <w:textAlignment w:val="baseline"/>
              <w:rPr>
                <w:rFonts w:ascii="Cambria" w:eastAsia="Times New Roman" w:hAnsi="Cambria"/>
                <w:color w:val="000000"/>
                <w:sz w:val="24"/>
                <w:szCs w:val="24"/>
              </w:rPr>
            </w:pPr>
            <w:r w:rsidRPr="007F4B89">
              <w:rPr>
                <w:rFonts w:ascii="Cambria" w:eastAsia="Times New Roman" w:hAnsi="Cambria"/>
                <w:color w:val="000000"/>
                <w:sz w:val="24"/>
                <w:szCs w:val="24"/>
              </w:rPr>
              <w:t>Hint:</w:t>
            </w:r>
          </w:p>
          <w:p w14:paraId="29C27F3C" w14:textId="77777777" w:rsidR="00345125" w:rsidRPr="007F4B89" w:rsidRDefault="00345125" w:rsidP="006319C3">
            <w:pPr>
              <w:spacing w:before="36" w:after="36"/>
              <w:ind w:left="360"/>
              <w:textAlignment w:val="baseline"/>
              <w:rPr>
                <w:rFonts w:ascii="Cambria" w:eastAsia="Times New Roman" w:hAnsi="Cambria"/>
                <w:color w:val="000000"/>
                <w:sz w:val="24"/>
                <w:szCs w:val="24"/>
              </w:rPr>
            </w:pPr>
            <w:r w:rsidRPr="007F4B89">
              <w:rPr>
                <w:rFonts w:ascii="Cambria" w:eastAsia="Times New Roman" w:hAnsi="Cambria"/>
                <w:color w:val="000000"/>
                <w:sz w:val="24"/>
                <w:szCs w:val="24"/>
              </w:rPr>
              <w:t xml:space="preserve">try a scatter plot with small </w:t>
            </w:r>
            <w:r w:rsidRPr="007F4B89">
              <w:rPr>
                <w:rFonts w:ascii="Consolas" w:eastAsia="Times New Roman" w:hAnsi="Consolas"/>
                <w:color w:val="000000"/>
              </w:rPr>
              <w:t>alpha</w:t>
            </w:r>
            <w:r w:rsidRPr="007F4B89">
              <w:rPr>
                <w:rFonts w:ascii="Cambria" w:eastAsia="Times New Roman" w:hAnsi="Cambria"/>
                <w:color w:val="000000"/>
                <w:sz w:val="24"/>
                <w:szCs w:val="24"/>
              </w:rPr>
              <w:t>, e.g., 0.1, to flush out the density of each point.</w:t>
            </w:r>
          </w:p>
          <w:p w14:paraId="2597F697" w14:textId="77777777" w:rsidR="00345125" w:rsidRPr="007F4B89" w:rsidRDefault="00345125" w:rsidP="006319C3">
            <w:pPr>
              <w:spacing w:before="36" w:after="36"/>
              <w:ind w:left="360"/>
              <w:textAlignment w:val="baseline"/>
              <w:rPr>
                <w:rFonts w:ascii="Cambria" w:eastAsia="Times New Roman" w:hAnsi="Cambria"/>
                <w:color w:val="000000"/>
                <w:sz w:val="24"/>
                <w:szCs w:val="24"/>
              </w:rPr>
            </w:pPr>
          </w:p>
          <w:p w14:paraId="51DBD7DF" w14:textId="77777777" w:rsidR="00345125" w:rsidRPr="007F4B89" w:rsidRDefault="00345125" w:rsidP="006319C3">
            <w:pPr>
              <w:spacing w:before="36" w:after="36"/>
              <w:ind w:left="360"/>
              <w:textAlignment w:val="baseline"/>
              <w:rPr>
                <w:rFonts w:ascii="Cambria" w:eastAsia="Times New Roman" w:hAnsi="Cambria"/>
                <w:color w:val="000000"/>
                <w:sz w:val="24"/>
                <w:szCs w:val="24"/>
              </w:rPr>
            </w:pPr>
          </w:p>
        </w:tc>
        <w:tc>
          <w:tcPr>
            <w:tcW w:w="270" w:type="dxa"/>
            <w:tcBorders>
              <w:top w:val="nil"/>
              <w:left w:val="nil"/>
              <w:bottom w:val="nil"/>
              <w:right w:val="single" w:sz="4" w:space="0" w:color="DBDBDB" w:themeColor="accent3" w:themeTint="66"/>
            </w:tcBorders>
            <w:shd w:val="clear" w:color="auto" w:fill="FAFAFA"/>
            <w:tcPrChange w:id="16122" w:author="Alicia Romero Lopez" w:date="2020-01-31T08:44:00Z">
              <w:tcPr>
                <w:tcW w:w="270" w:type="dxa"/>
                <w:tcBorders>
                  <w:top w:val="nil"/>
                  <w:left w:val="nil"/>
                  <w:bottom w:val="nil"/>
                  <w:right w:val="single" w:sz="4" w:space="0" w:color="DBDBDB"/>
                </w:tcBorders>
                <w:shd w:val="clear" w:color="auto" w:fill="FAFAFA"/>
              </w:tcPr>
            </w:tcPrChange>
          </w:tcPr>
          <w:p w14:paraId="79F557C1" w14:textId="77777777" w:rsidR="00345125" w:rsidRPr="007F4B89" w:rsidRDefault="00345125" w:rsidP="006319C3">
            <w:pPr>
              <w:spacing w:after="120" w:line="256" w:lineRule="auto"/>
              <w:rPr>
                <w:color w:val="404040"/>
              </w:rPr>
            </w:pPr>
          </w:p>
        </w:tc>
      </w:tr>
      <w:tr w:rsidR="00345125" w:rsidRPr="007F4B89" w14:paraId="1F43195B" w14:textId="77777777" w:rsidTr="4771896C">
        <w:trPr>
          <w:cantSplit/>
          <w:trHeight w:val="837"/>
        </w:trPr>
        <w:tc>
          <w:tcPr>
            <w:tcW w:w="265" w:type="dxa"/>
            <w:tcBorders>
              <w:top w:val="nil"/>
              <w:left w:val="single" w:sz="4" w:space="0" w:color="DBDBDB" w:themeColor="accent3" w:themeTint="66"/>
              <w:bottom w:val="nil"/>
              <w:right w:val="nil"/>
            </w:tcBorders>
            <w:shd w:val="clear" w:color="auto" w:fill="FAFAFA"/>
            <w:tcPrChange w:id="16123" w:author="Alicia Romero Lopez" w:date="2020-01-31T08:44:00Z">
              <w:tcPr>
                <w:tcW w:w="265" w:type="dxa"/>
                <w:tcBorders>
                  <w:top w:val="nil"/>
                  <w:left w:val="single" w:sz="4" w:space="0" w:color="DBDBDB"/>
                  <w:bottom w:val="nil"/>
                  <w:right w:val="nil"/>
                </w:tcBorders>
                <w:shd w:val="clear" w:color="auto" w:fill="FAFAFA"/>
              </w:tcPr>
            </w:tcPrChange>
          </w:tcPr>
          <w:p w14:paraId="7F3214FE" w14:textId="77777777" w:rsidR="00345125" w:rsidRPr="007F4B89" w:rsidRDefault="00345125" w:rsidP="006319C3">
            <w:pPr>
              <w:spacing w:after="120" w:line="256" w:lineRule="auto"/>
              <w:rPr>
                <w:color w:val="404040"/>
              </w:rPr>
            </w:pPr>
          </w:p>
        </w:tc>
        <w:tc>
          <w:tcPr>
            <w:tcW w:w="1440" w:type="dxa"/>
            <w:tcBorders>
              <w:top w:val="nil"/>
              <w:left w:val="nil"/>
              <w:bottom w:val="nil"/>
              <w:right w:val="nil"/>
            </w:tcBorders>
            <w:shd w:val="clear" w:color="auto" w:fill="11143F"/>
            <w:vAlign w:val="center"/>
            <w:hideMark/>
            <w:tcPrChange w:id="16124" w:author="Alicia Romero Lopez" w:date="2020-01-31T08:44:00Z">
              <w:tcPr>
                <w:tcW w:w="1440" w:type="dxa"/>
                <w:tcBorders>
                  <w:top w:val="nil"/>
                  <w:left w:val="nil"/>
                  <w:bottom w:val="nil"/>
                  <w:right w:val="nil"/>
                </w:tcBorders>
                <w:shd w:val="clear" w:color="auto" w:fill="11143F"/>
                <w:hideMark/>
              </w:tcPr>
            </w:tcPrChange>
          </w:tcPr>
          <w:p w14:paraId="3F5C54B3" w14:textId="77777777" w:rsidR="00345125" w:rsidRPr="007F4B89" w:rsidRDefault="00345125" w:rsidP="006319C3">
            <w:pPr>
              <w:spacing w:before="120" w:after="120" w:line="256" w:lineRule="auto"/>
              <w:jc w:val="center"/>
              <w:rPr>
                <w:rFonts w:ascii="Open Sans Semibold" w:hAnsi="Open Sans Semibold" w:cs="Open Sans Semibold"/>
                <w:color w:val="FFFFFF"/>
                <w:sz w:val="28"/>
                <w:szCs w:val="28"/>
              </w:rPr>
            </w:pPr>
            <w:r w:rsidRPr="007F4B89">
              <w:rPr>
                <w:rFonts w:ascii="Open Sans Semibold" w:hAnsi="Open Sans Semibold" w:cs="Open Sans Semibold"/>
                <w:color w:val="FFFFFF"/>
                <w:sz w:val="28"/>
                <w:szCs w:val="28"/>
              </w:rPr>
              <w:t>Step 6</w:t>
            </w:r>
          </w:p>
        </w:tc>
        <w:tc>
          <w:tcPr>
            <w:tcW w:w="8460" w:type="dxa"/>
            <w:gridSpan w:val="6"/>
            <w:tcBorders>
              <w:top w:val="nil"/>
              <w:left w:val="nil"/>
              <w:bottom w:val="nil"/>
              <w:right w:val="nil"/>
            </w:tcBorders>
            <w:shd w:val="clear" w:color="auto" w:fill="E5E5E5"/>
            <w:vAlign w:val="center"/>
            <w:tcPrChange w:id="16125" w:author="Alicia Romero Lopez" w:date="2020-01-31T08:44:00Z">
              <w:tcPr>
                <w:tcW w:w="8460" w:type="dxa"/>
                <w:gridSpan w:val="6"/>
                <w:tcBorders>
                  <w:top w:val="nil"/>
                  <w:left w:val="nil"/>
                  <w:bottom w:val="nil"/>
                  <w:right w:val="nil"/>
                </w:tcBorders>
                <w:shd w:val="clear" w:color="auto" w:fill="E5E5E5"/>
              </w:tcPr>
            </w:tcPrChange>
          </w:tcPr>
          <w:p w14:paraId="542A3DC1" w14:textId="77777777" w:rsidR="00345125" w:rsidRPr="007F4B89" w:rsidRDefault="00345125" w:rsidP="006319C3">
            <w:pPr>
              <w:spacing w:after="120" w:line="256" w:lineRule="auto"/>
              <w:rPr>
                <w:b/>
                <w:color w:val="404040"/>
                <w:sz w:val="20"/>
                <w:szCs w:val="20"/>
              </w:rPr>
            </w:pPr>
            <w:r w:rsidRPr="007F4B89">
              <w:rPr>
                <w:b/>
                <w:color w:val="404040"/>
                <w:sz w:val="20"/>
                <w:szCs w:val="20"/>
              </w:rPr>
              <w:t>Normalization</w:t>
            </w:r>
          </w:p>
          <w:p w14:paraId="738FF013" w14:textId="77777777" w:rsidR="00345125" w:rsidRPr="007F4B89" w:rsidRDefault="00345125" w:rsidP="006319C3">
            <w:pPr>
              <w:spacing w:after="120" w:line="256" w:lineRule="auto"/>
              <w:rPr>
                <w:color w:val="404040"/>
                <w:sz w:val="20"/>
                <w:szCs w:val="20"/>
              </w:rPr>
            </w:pPr>
            <w:r w:rsidRPr="007F4B89">
              <w:rPr>
                <w:color w:val="404040"/>
                <w:sz w:val="20"/>
                <w:szCs w:val="20"/>
              </w:rPr>
              <w:t xml:space="preserve">Normalize the Ratings Column and print the Results. </w:t>
            </w:r>
          </w:p>
          <w:p w14:paraId="73F9F65F" w14:textId="77777777" w:rsidR="00345125" w:rsidRPr="007F4B89" w:rsidRDefault="00345125" w:rsidP="006319C3">
            <w:pPr>
              <w:spacing w:after="120" w:line="256" w:lineRule="auto"/>
              <w:rPr>
                <w:color w:val="404040"/>
                <w:sz w:val="20"/>
                <w:szCs w:val="20"/>
              </w:rPr>
            </w:pPr>
          </w:p>
        </w:tc>
        <w:tc>
          <w:tcPr>
            <w:tcW w:w="270" w:type="dxa"/>
            <w:tcBorders>
              <w:top w:val="nil"/>
              <w:left w:val="nil"/>
              <w:bottom w:val="nil"/>
              <w:right w:val="single" w:sz="4" w:space="0" w:color="DBDBDB" w:themeColor="accent3" w:themeTint="66"/>
            </w:tcBorders>
            <w:shd w:val="clear" w:color="auto" w:fill="FAFAFA"/>
            <w:tcPrChange w:id="16126" w:author="Alicia Romero Lopez" w:date="2020-01-31T08:44:00Z">
              <w:tcPr>
                <w:tcW w:w="270" w:type="dxa"/>
                <w:tcBorders>
                  <w:top w:val="nil"/>
                  <w:left w:val="nil"/>
                  <w:bottom w:val="nil"/>
                  <w:right w:val="single" w:sz="4" w:space="0" w:color="DBDBDB"/>
                </w:tcBorders>
                <w:shd w:val="clear" w:color="auto" w:fill="FAFAFA"/>
              </w:tcPr>
            </w:tcPrChange>
          </w:tcPr>
          <w:p w14:paraId="576D82E3" w14:textId="77777777" w:rsidR="00345125" w:rsidRPr="007F4B89" w:rsidRDefault="00345125" w:rsidP="006319C3">
            <w:pPr>
              <w:spacing w:after="120" w:line="256" w:lineRule="auto"/>
              <w:rPr>
                <w:color w:val="404040"/>
              </w:rPr>
            </w:pPr>
          </w:p>
        </w:tc>
      </w:tr>
      <w:tr w:rsidR="00345125" w:rsidRPr="007F4B89" w14:paraId="44149A3B" w14:textId="77777777" w:rsidTr="4771896C">
        <w:trPr>
          <w:cantSplit/>
          <w:trHeight w:val="837"/>
        </w:trPr>
        <w:tc>
          <w:tcPr>
            <w:tcW w:w="265" w:type="dxa"/>
            <w:tcBorders>
              <w:top w:val="nil"/>
              <w:left w:val="single" w:sz="4" w:space="0" w:color="DBDBDB" w:themeColor="accent3" w:themeTint="66"/>
              <w:bottom w:val="nil"/>
              <w:right w:val="nil"/>
            </w:tcBorders>
            <w:shd w:val="clear" w:color="auto" w:fill="FAFAFA"/>
            <w:tcPrChange w:id="16127" w:author="Alicia Romero Lopez" w:date="2020-01-31T08:44:00Z">
              <w:tcPr>
                <w:tcW w:w="265" w:type="dxa"/>
                <w:tcBorders>
                  <w:top w:val="nil"/>
                  <w:left w:val="single" w:sz="4" w:space="0" w:color="DBDBDB"/>
                  <w:bottom w:val="nil"/>
                  <w:right w:val="nil"/>
                </w:tcBorders>
                <w:shd w:val="clear" w:color="auto" w:fill="FAFAFA"/>
              </w:tcPr>
            </w:tcPrChange>
          </w:tcPr>
          <w:p w14:paraId="6C307832" w14:textId="77777777" w:rsidR="00345125" w:rsidRPr="007F4B89" w:rsidRDefault="00345125" w:rsidP="006319C3">
            <w:pPr>
              <w:spacing w:after="120" w:line="256" w:lineRule="auto"/>
              <w:rPr>
                <w:color w:val="404040"/>
              </w:rPr>
            </w:pPr>
          </w:p>
        </w:tc>
        <w:tc>
          <w:tcPr>
            <w:tcW w:w="1440" w:type="dxa"/>
            <w:tcBorders>
              <w:top w:val="nil"/>
              <w:left w:val="nil"/>
              <w:bottom w:val="nil"/>
              <w:right w:val="nil"/>
            </w:tcBorders>
            <w:shd w:val="clear" w:color="auto" w:fill="11143F"/>
            <w:vAlign w:val="center"/>
            <w:hideMark/>
            <w:tcPrChange w:id="16128" w:author="Alicia Romero Lopez" w:date="2020-01-31T08:44:00Z">
              <w:tcPr>
                <w:tcW w:w="1440" w:type="dxa"/>
                <w:tcBorders>
                  <w:top w:val="nil"/>
                  <w:left w:val="nil"/>
                  <w:bottom w:val="nil"/>
                  <w:right w:val="nil"/>
                </w:tcBorders>
                <w:shd w:val="clear" w:color="auto" w:fill="11143F"/>
                <w:hideMark/>
              </w:tcPr>
            </w:tcPrChange>
          </w:tcPr>
          <w:p w14:paraId="1A800297" w14:textId="77777777" w:rsidR="00345125" w:rsidRPr="007F4B89" w:rsidRDefault="00345125" w:rsidP="006319C3">
            <w:pPr>
              <w:spacing w:before="120" w:after="120" w:line="256" w:lineRule="auto"/>
              <w:jc w:val="center"/>
              <w:rPr>
                <w:rFonts w:ascii="Open Sans Semibold" w:hAnsi="Open Sans Semibold" w:cs="Open Sans Semibold"/>
                <w:color w:val="FFFFFF"/>
                <w:sz w:val="28"/>
                <w:szCs w:val="28"/>
              </w:rPr>
            </w:pPr>
            <w:r w:rsidRPr="007F4B89">
              <w:rPr>
                <w:rFonts w:ascii="Open Sans Semibold" w:hAnsi="Open Sans Semibold" w:cs="Open Sans Semibold"/>
                <w:color w:val="FFFFFF"/>
                <w:sz w:val="28"/>
                <w:szCs w:val="28"/>
              </w:rPr>
              <w:t>Step 7</w:t>
            </w:r>
          </w:p>
        </w:tc>
        <w:tc>
          <w:tcPr>
            <w:tcW w:w="8460" w:type="dxa"/>
            <w:gridSpan w:val="6"/>
            <w:tcBorders>
              <w:top w:val="nil"/>
              <w:left w:val="nil"/>
              <w:bottom w:val="nil"/>
              <w:right w:val="nil"/>
            </w:tcBorders>
            <w:shd w:val="clear" w:color="auto" w:fill="E5E5E5"/>
            <w:hideMark/>
            <w:tcPrChange w:id="16129" w:author="Alicia Romero Lopez" w:date="2020-01-31T08:44:00Z">
              <w:tcPr>
                <w:tcW w:w="8460" w:type="dxa"/>
                <w:gridSpan w:val="6"/>
                <w:tcBorders>
                  <w:top w:val="nil"/>
                  <w:left w:val="nil"/>
                  <w:bottom w:val="nil"/>
                  <w:right w:val="nil"/>
                </w:tcBorders>
                <w:shd w:val="clear" w:color="auto" w:fill="E5E5E5"/>
                <w:hideMark/>
              </w:tcPr>
            </w:tcPrChange>
          </w:tcPr>
          <w:p w14:paraId="3BF0080A" w14:textId="77777777" w:rsidR="00345125" w:rsidRPr="007F4B89" w:rsidRDefault="00345125" w:rsidP="006319C3">
            <w:pPr>
              <w:spacing w:after="120" w:line="256" w:lineRule="auto"/>
              <w:rPr>
                <w:b/>
                <w:color w:val="404040"/>
                <w:sz w:val="20"/>
                <w:szCs w:val="20"/>
              </w:rPr>
            </w:pPr>
            <w:r w:rsidRPr="007F4B89">
              <w:rPr>
                <w:b/>
                <w:color w:val="404040"/>
                <w:sz w:val="20"/>
                <w:szCs w:val="20"/>
              </w:rPr>
              <w:t>Challenge yourself (Optional)</w:t>
            </w:r>
          </w:p>
          <w:p w14:paraId="02712F6B" w14:textId="69803674" w:rsidR="00345125" w:rsidRPr="007F4B89" w:rsidRDefault="00345125" w:rsidP="006319C3">
            <w:pPr>
              <w:spacing w:before="120" w:after="120" w:line="256" w:lineRule="auto"/>
              <w:rPr>
                <w:b/>
                <w:color w:val="404040"/>
              </w:rPr>
            </w:pPr>
            <w:r w:rsidRPr="007F4B89">
              <w:rPr>
                <w:color w:val="404040"/>
                <w:sz w:val="20"/>
                <w:szCs w:val="20"/>
              </w:rPr>
              <w:t>Can you make a list of the companies ordered by their average score (averaged over each company'</w:t>
            </w:r>
            <w:ins w:id="16130" w:author="Chantelle Dubois Nishiyama" w:date="2020-02-19T23:22:00Z">
              <w:r w:rsidR="00711C42">
                <w:rPr>
                  <w:color w:val="404040"/>
                  <w:sz w:val="20"/>
                  <w:szCs w:val="20"/>
                </w:rPr>
                <w:t xml:space="preserve">s </w:t>
              </w:r>
            </w:ins>
            <w:del w:id="16131" w:author="Chantelle Dubois Nishiyama" w:date="2020-02-19T23:22:00Z">
              <w:r w:rsidRPr="007F4B89" w:rsidDel="00711C42">
                <w:rPr>
                  <w:color w:val="404040"/>
                  <w:sz w:val="20"/>
                  <w:szCs w:val="20"/>
                </w:rPr>
                <w:delText xml:space="preserve">s </w:delText>
              </w:r>
            </w:del>
            <w:r w:rsidRPr="007F4B89">
              <w:rPr>
                <w:color w:val="404040"/>
                <w:sz w:val="20"/>
                <w:szCs w:val="20"/>
              </w:rPr>
              <w:t>review</w:t>
            </w:r>
            <w:del w:id="16132" w:author="Chantelle Dubois Nishiyama" w:date="2020-02-19T23:22:00Z">
              <w:r w:rsidRPr="007F4B89" w:rsidDel="00711C42">
                <w:rPr>
                  <w:color w:val="404040"/>
                  <w:sz w:val="20"/>
                  <w:szCs w:val="20"/>
                </w:rPr>
                <w:delText>s</w:delText>
              </w:r>
            </w:del>
            <w:r w:rsidRPr="007F4B89">
              <w:rPr>
                <w:color w:val="404040"/>
                <w:sz w:val="20"/>
                <w:szCs w:val="20"/>
              </w:rPr>
              <w:t>).</w:t>
            </w:r>
          </w:p>
        </w:tc>
        <w:tc>
          <w:tcPr>
            <w:tcW w:w="270" w:type="dxa"/>
            <w:tcBorders>
              <w:top w:val="nil"/>
              <w:left w:val="nil"/>
              <w:bottom w:val="nil"/>
              <w:right w:val="single" w:sz="4" w:space="0" w:color="DBDBDB" w:themeColor="accent3" w:themeTint="66"/>
            </w:tcBorders>
            <w:shd w:val="clear" w:color="auto" w:fill="FAFAFA"/>
            <w:tcPrChange w:id="16133" w:author="Alicia Romero Lopez" w:date="2020-01-31T08:44:00Z">
              <w:tcPr>
                <w:tcW w:w="270" w:type="dxa"/>
                <w:tcBorders>
                  <w:top w:val="nil"/>
                  <w:left w:val="nil"/>
                  <w:bottom w:val="nil"/>
                  <w:right w:val="single" w:sz="4" w:space="0" w:color="DBDBDB"/>
                </w:tcBorders>
                <w:shd w:val="clear" w:color="auto" w:fill="FAFAFA"/>
              </w:tcPr>
            </w:tcPrChange>
          </w:tcPr>
          <w:p w14:paraId="4B34CFCC" w14:textId="77777777" w:rsidR="00345125" w:rsidRPr="007F4B89" w:rsidRDefault="00345125" w:rsidP="006319C3">
            <w:pPr>
              <w:spacing w:after="120" w:line="256" w:lineRule="auto"/>
              <w:rPr>
                <w:color w:val="404040"/>
              </w:rPr>
            </w:pPr>
          </w:p>
        </w:tc>
      </w:tr>
      <w:tr w:rsidR="00345125" w:rsidRPr="007F4B89" w14:paraId="53C1F0AC" w14:textId="77777777" w:rsidTr="4771896C">
        <w:trPr>
          <w:cantSplit/>
          <w:trHeight w:val="87"/>
        </w:trPr>
        <w:tc>
          <w:tcPr>
            <w:tcW w:w="265" w:type="dxa"/>
            <w:tcBorders>
              <w:top w:val="nil"/>
              <w:left w:val="single" w:sz="4" w:space="0" w:color="DBDBDB" w:themeColor="accent3" w:themeTint="66"/>
              <w:bottom w:val="nil"/>
              <w:right w:val="nil"/>
            </w:tcBorders>
            <w:shd w:val="clear" w:color="auto" w:fill="FAFAFA"/>
            <w:tcPrChange w:id="16134" w:author="Alicia Romero Lopez" w:date="2020-01-31T08:44:00Z">
              <w:tcPr>
                <w:tcW w:w="265" w:type="dxa"/>
                <w:tcBorders>
                  <w:top w:val="nil"/>
                  <w:left w:val="single" w:sz="4" w:space="0" w:color="DBDBDB"/>
                  <w:bottom w:val="nil"/>
                  <w:right w:val="nil"/>
                </w:tcBorders>
                <w:shd w:val="clear" w:color="auto" w:fill="FAFAFA"/>
              </w:tcPr>
            </w:tcPrChange>
          </w:tcPr>
          <w:p w14:paraId="656DA119" w14:textId="77777777" w:rsidR="00345125" w:rsidRPr="007F4B89" w:rsidRDefault="00345125" w:rsidP="006319C3">
            <w:pPr>
              <w:spacing w:after="120" w:line="256" w:lineRule="auto"/>
              <w:rPr>
                <w:color w:val="404040"/>
                <w:sz w:val="8"/>
                <w:szCs w:val="8"/>
              </w:rPr>
            </w:pPr>
          </w:p>
        </w:tc>
        <w:tc>
          <w:tcPr>
            <w:tcW w:w="3960" w:type="dxa"/>
            <w:gridSpan w:val="4"/>
            <w:tcBorders>
              <w:top w:val="nil"/>
              <w:left w:val="nil"/>
              <w:bottom w:val="nil"/>
              <w:right w:val="nil"/>
            </w:tcBorders>
            <w:shd w:val="clear" w:color="auto" w:fill="FAFAFA"/>
            <w:vAlign w:val="center"/>
            <w:tcPrChange w:id="16135" w:author="Alicia Romero Lopez" w:date="2020-01-31T08:44:00Z">
              <w:tcPr>
                <w:tcW w:w="3960" w:type="dxa"/>
                <w:gridSpan w:val="4"/>
                <w:tcBorders>
                  <w:top w:val="nil"/>
                  <w:left w:val="nil"/>
                  <w:bottom w:val="nil"/>
                  <w:right w:val="nil"/>
                </w:tcBorders>
                <w:shd w:val="clear" w:color="auto" w:fill="FAFAFA"/>
              </w:tcPr>
            </w:tcPrChange>
          </w:tcPr>
          <w:p w14:paraId="39CA29DA" w14:textId="77777777" w:rsidR="00345125" w:rsidRPr="007F4B89" w:rsidRDefault="00345125" w:rsidP="006319C3">
            <w:pPr>
              <w:spacing w:after="120" w:line="256" w:lineRule="auto"/>
              <w:jc w:val="center"/>
              <w:rPr>
                <w:rFonts w:ascii="Open Sans Semibold" w:hAnsi="Open Sans Semibold" w:cs="Open Sans Semibold"/>
                <w:color w:val="FFFFFF"/>
                <w:sz w:val="8"/>
                <w:szCs w:val="8"/>
              </w:rPr>
            </w:pPr>
          </w:p>
        </w:tc>
        <w:tc>
          <w:tcPr>
            <w:tcW w:w="2052" w:type="dxa"/>
            <w:tcBorders>
              <w:top w:val="nil"/>
              <w:left w:val="nil"/>
              <w:bottom w:val="nil"/>
              <w:right w:val="nil"/>
            </w:tcBorders>
            <w:shd w:val="clear" w:color="auto" w:fill="FAFAFA"/>
            <w:vAlign w:val="center"/>
            <w:tcPrChange w:id="16136" w:author="Alicia Romero Lopez" w:date="2020-01-31T08:44:00Z">
              <w:tcPr>
                <w:tcW w:w="2052" w:type="dxa"/>
                <w:tcBorders>
                  <w:top w:val="nil"/>
                  <w:left w:val="nil"/>
                  <w:bottom w:val="nil"/>
                  <w:right w:val="nil"/>
                </w:tcBorders>
                <w:shd w:val="clear" w:color="auto" w:fill="FAFAFA"/>
              </w:tcPr>
            </w:tcPrChange>
          </w:tcPr>
          <w:p w14:paraId="1BB46E02" w14:textId="77777777" w:rsidR="00345125" w:rsidRPr="007F4B89" w:rsidRDefault="00345125" w:rsidP="006319C3">
            <w:pPr>
              <w:spacing w:after="120" w:line="256" w:lineRule="auto"/>
              <w:rPr>
                <w:color w:val="404040"/>
                <w:sz w:val="8"/>
                <w:szCs w:val="8"/>
              </w:rPr>
            </w:pPr>
          </w:p>
        </w:tc>
        <w:tc>
          <w:tcPr>
            <w:tcW w:w="3888" w:type="dxa"/>
            <w:gridSpan w:val="2"/>
            <w:tcBorders>
              <w:top w:val="nil"/>
              <w:left w:val="nil"/>
              <w:bottom w:val="nil"/>
              <w:right w:val="nil"/>
            </w:tcBorders>
            <w:shd w:val="clear" w:color="auto" w:fill="FAFAFA"/>
            <w:vAlign w:val="center"/>
            <w:tcPrChange w:id="16137" w:author="Alicia Romero Lopez" w:date="2020-01-31T08:44:00Z">
              <w:tcPr>
                <w:tcW w:w="3888" w:type="dxa"/>
                <w:gridSpan w:val="2"/>
                <w:tcBorders>
                  <w:top w:val="nil"/>
                  <w:left w:val="nil"/>
                  <w:bottom w:val="nil"/>
                  <w:right w:val="nil"/>
                </w:tcBorders>
                <w:shd w:val="clear" w:color="auto" w:fill="FAFAFA"/>
              </w:tcPr>
            </w:tcPrChange>
          </w:tcPr>
          <w:p w14:paraId="73ED0616" w14:textId="77777777" w:rsidR="00345125" w:rsidRPr="007F4B89" w:rsidRDefault="00345125" w:rsidP="006319C3">
            <w:pPr>
              <w:spacing w:after="120" w:line="256" w:lineRule="auto"/>
              <w:rPr>
                <w:color w:val="404040"/>
                <w:sz w:val="8"/>
                <w:szCs w:val="8"/>
              </w:rPr>
            </w:pPr>
          </w:p>
        </w:tc>
        <w:tc>
          <w:tcPr>
            <w:tcW w:w="270" w:type="dxa"/>
            <w:tcBorders>
              <w:top w:val="nil"/>
              <w:left w:val="nil"/>
              <w:bottom w:val="nil"/>
              <w:right w:val="single" w:sz="4" w:space="0" w:color="DBDBDB" w:themeColor="accent3" w:themeTint="66"/>
            </w:tcBorders>
            <w:shd w:val="clear" w:color="auto" w:fill="FAFAFA"/>
            <w:tcPrChange w:id="16138" w:author="Alicia Romero Lopez" w:date="2020-01-31T08:44:00Z">
              <w:tcPr>
                <w:tcW w:w="270" w:type="dxa"/>
                <w:tcBorders>
                  <w:top w:val="nil"/>
                  <w:left w:val="nil"/>
                  <w:bottom w:val="nil"/>
                  <w:right w:val="single" w:sz="4" w:space="0" w:color="DBDBDB"/>
                </w:tcBorders>
                <w:shd w:val="clear" w:color="auto" w:fill="FAFAFA"/>
              </w:tcPr>
            </w:tcPrChange>
          </w:tcPr>
          <w:p w14:paraId="670F5F25" w14:textId="77777777" w:rsidR="00345125" w:rsidRPr="007F4B89" w:rsidRDefault="00345125" w:rsidP="006319C3">
            <w:pPr>
              <w:spacing w:after="120" w:line="256" w:lineRule="auto"/>
              <w:rPr>
                <w:color w:val="404040"/>
                <w:sz w:val="8"/>
                <w:szCs w:val="8"/>
              </w:rPr>
            </w:pPr>
          </w:p>
        </w:tc>
      </w:tr>
      <w:tr w:rsidR="00345125" w:rsidRPr="007F4B89" w14:paraId="4CF94893" w14:textId="77777777" w:rsidTr="4771896C">
        <w:trPr>
          <w:cantSplit/>
          <w:trHeight w:val="837"/>
        </w:trPr>
        <w:tc>
          <w:tcPr>
            <w:tcW w:w="265" w:type="dxa"/>
            <w:tcBorders>
              <w:top w:val="nil"/>
              <w:left w:val="single" w:sz="4" w:space="0" w:color="DBDBDB" w:themeColor="accent3" w:themeTint="66"/>
              <w:bottom w:val="nil"/>
              <w:right w:val="nil"/>
            </w:tcBorders>
            <w:shd w:val="clear" w:color="auto" w:fill="FAFAFA"/>
            <w:tcPrChange w:id="16139" w:author="Alicia Romero Lopez" w:date="2020-01-31T08:44:00Z">
              <w:tcPr>
                <w:tcW w:w="265" w:type="dxa"/>
                <w:tcBorders>
                  <w:top w:val="nil"/>
                  <w:left w:val="single" w:sz="4" w:space="0" w:color="DBDBDB"/>
                  <w:bottom w:val="nil"/>
                  <w:right w:val="nil"/>
                </w:tcBorders>
                <w:shd w:val="clear" w:color="auto" w:fill="FAFAFA"/>
              </w:tcPr>
            </w:tcPrChange>
          </w:tcPr>
          <w:p w14:paraId="523AD558" w14:textId="77777777" w:rsidR="00345125" w:rsidRPr="007F4B89" w:rsidRDefault="00345125" w:rsidP="006319C3">
            <w:pPr>
              <w:spacing w:after="120" w:line="256" w:lineRule="auto"/>
              <w:rPr>
                <w:color w:val="404040"/>
              </w:rPr>
            </w:pPr>
          </w:p>
        </w:tc>
        <w:tc>
          <w:tcPr>
            <w:tcW w:w="1440" w:type="dxa"/>
            <w:tcBorders>
              <w:top w:val="nil"/>
              <w:left w:val="nil"/>
              <w:bottom w:val="nil"/>
              <w:right w:val="nil"/>
            </w:tcBorders>
            <w:shd w:val="clear" w:color="auto" w:fill="11143F"/>
            <w:vAlign w:val="center"/>
            <w:hideMark/>
            <w:tcPrChange w:id="16140" w:author="Alicia Romero Lopez" w:date="2020-01-31T08:44:00Z">
              <w:tcPr>
                <w:tcW w:w="1440" w:type="dxa"/>
                <w:tcBorders>
                  <w:top w:val="nil"/>
                  <w:left w:val="nil"/>
                  <w:bottom w:val="nil"/>
                  <w:right w:val="nil"/>
                </w:tcBorders>
                <w:shd w:val="clear" w:color="auto" w:fill="11143F"/>
                <w:hideMark/>
              </w:tcPr>
            </w:tcPrChange>
          </w:tcPr>
          <w:p w14:paraId="36176929" w14:textId="77777777" w:rsidR="00345125" w:rsidRPr="007F4B89" w:rsidRDefault="00345125" w:rsidP="006319C3">
            <w:pPr>
              <w:spacing w:before="120" w:after="120" w:line="256" w:lineRule="auto"/>
              <w:jc w:val="center"/>
              <w:rPr>
                <w:rFonts w:ascii="Open Sans Semibold" w:hAnsi="Open Sans Semibold" w:cs="Open Sans Semibold"/>
                <w:color w:val="FFFFFF"/>
                <w:sz w:val="28"/>
                <w:szCs w:val="28"/>
              </w:rPr>
            </w:pPr>
            <w:r w:rsidRPr="007F4B89">
              <w:rPr>
                <w:rFonts w:ascii="Open Sans Semibold" w:hAnsi="Open Sans Semibold" w:cs="Open Sans Semibold"/>
                <w:color w:val="FFFFFF"/>
                <w:sz w:val="28"/>
                <w:szCs w:val="28"/>
              </w:rPr>
              <w:t>Step 8</w:t>
            </w:r>
          </w:p>
        </w:tc>
        <w:tc>
          <w:tcPr>
            <w:tcW w:w="8460" w:type="dxa"/>
            <w:gridSpan w:val="6"/>
            <w:tcBorders>
              <w:top w:val="nil"/>
              <w:left w:val="nil"/>
              <w:bottom w:val="nil"/>
              <w:right w:val="nil"/>
            </w:tcBorders>
            <w:shd w:val="clear" w:color="auto" w:fill="E5E5E5"/>
            <w:vAlign w:val="center"/>
            <w:hideMark/>
            <w:tcPrChange w:id="16141" w:author="Alicia Romero Lopez" w:date="2020-01-31T08:44:00Z">
              <w:tcPr>
                <w:tcW w:w="8460" w:type="dxa"/>
                <w:gridSpan w:val="6"/>
                <w:tcBorders>
                  <w:top w:val="nil"/>
                  <w:left w:val="nil"/>
                  <w:bottom w:val="nil"/>
                  <w:right w:val="nil"/>
                </w:tcBorders>
                <w:shd w:val="clear" w:color="auto" w:fill="E5E5E5"/>
                <w:hideMark/>
              </w:tcPr>
            </w:tcPrChange>
          </w:tcPr>
          <w:p w14:paraId="3B2A1BB8" w14:textId="77777777" w:rsidR="00345125" w:rsidRPr="007F4B89" w:rsidRDefault="00345125" w:rsidP="006319C3">
            <w:pPr>
              <w:spacing w:before="120" w:after="120" w:line="256" w:lineRule="auto"/>
              <w:rPr>
                <w:rFonts w:cs="Open Sans"/>
                <w:b/>
                <w:color w:val="404040"/>
              </w:rPr>
            </w:pPr>
            <w:r w:rsidRPr="007F4B89">
              <w:rPr>
                <w:rFonts w:cs="Open Sans"/>
                <w:b/>
                <w:color w:val="404040"/>
              </w:rPr>
              <w:t>Encoding</w:t>
            </w:r>
          </w:p>
          <w:p w14:paraId="597622CE" w14:textId="61AF1520" w:rsidR="00345125" w:rsidRPr="007F4B89" w:rsidRDefault="00345125" w:rsidP="006319C3">
            <w:pPr>
              <w:spacing w:before="120" w:after="120" w:line="256" w:lineRule="auto"/>
              <w:rPr>
                <w:rFonts w:cs="Open Sans"/>
                <w:color w:val="404040"/>
              </w:rPr>
            </w:pPr>
            <w:r w:rsidRPr="007F4B89">
              <w:rPr>
                <w:rFonts w:cs="Open Sans"/>
                <w:color w:val="404040"/>
              </w:rPr>
              <w:t>Suppose we are interested in the compan</w:t>
            </w:r>
            <w:ins w:id="16142" w:author="Chantelle Dubois Nishiyama" w:date="2020-02-19T23:23:00Z">
              <w:r w:rsidR="00711C42">
                <w:rPr>
                  <w:rFonts w:cs="Open Sans"/>
                  <w:color w:val="404040"/>
                </w:rPr>
                <w:t xml:space="preserve">ies </w:t>
              </w:r>
            </w:ins>
            <w:del w:id="16143" w:author="Chantelle Dubois Nishiyama" w:date="2020-02-19T23:23:00Z">
              <w:r w:rsidRPr="007F4B89" w:rsidDel="00711C42">
                <w:rPr>
                  <w:rFonts w:cs="Open Sans"/>
                  <w:color w:val="404040"/>
                </w:rPr>
                <w:delText xml:space="preserve">ys’ </w:delText>
              </w:r>
            </w:del>
            <w:r w:rsidRPr="007F4B89">
              <w:rPr>
                <w:rFonts w:cs="Open Sans"/>
                <w:color w:val="404040"/>
              </w:rPr>
              <w:t>names and locations for some collective analysis, encode the two categorical columns with the encoder you think is best for the job!</w:t>
            </w:r>
          </w:p>
        </w:tc>
        <w:tc>
          <w:tcPr>
            <w:tcW w:w="270" w:type="dxa"/>
            <w:tcBorders>
              <w:top w:val="nil"/>
              <w:left w:val="nil"/>
              <w:bottom w:val="nil"/>
              <w:right w:val="single" w:sz="4" w:space="0" w:color="DBDBDB" w:themeColor="accent3" w:themeTint="66"/>
            </w:tcBorders>
            <w:shd w:val="clear" w:color="auto" w:fill="FAFAFA"/>
            <w:tcPrChange w:id="16144" w:author="Alicia Romero Lopez" w:date="2020-01-31T08:44:00Z">
              <w:tcPr>
                <w:tcW w:w="270" w:type="dxa"/>
                <w:tcBorders>
                  <w:top w:val="nil"/>
                  <w:left w:val="nil"/>
                  <w:bottom w:val="nil"/>
                  <w:right w:val="single" w:sz="4" w:space="0" w:color="DBDBDB"/>
                </w:tcBorders>
                <w:shd w:val="clear" w:color="auto" w:fill="FAFAFA"/>
              </w:tcPr>
            </w:tcPrChange>
          </w:tcPr>
          <w:p w14:paraId="2422252F" w14:textId="77777777" w:rsidR="00345125" w:rsidRPr="007F4B89" w:rsidRDefault="00345125" w:rsidP="006319C3">
            <w:pPr>
              <w:spacing w:after="120" w:line="256" w:lineRule="auto"/>
              <w:rPr>
                <w:color w:val="404040"/>
              </w:rPr>
            </w:pPr>
          </w:p>
        </w:tc>
      </w:tr>
      <w:tr w:rsidR="00345125" w:rsidRPr="007F4B89" w14:paraId="4C1EF09A" w14:textId="77777777" w:rsidTr="4771896C">
        <w:trPr>
          <w:cantSplit/>
          <w:trHeight w:val="87"/>
        </w:trPr>
        <w:tc>
          <w:tcPr>
            <w:tcW w:w="265" w:type="dxa"/>
            <w:tcBorders>
              <w:top w:val="nil"/>
              <w:left w:val="single" w:sz="4" w:space="0" w:color="DBDBDB" w:themeColor="accent3" w:themeTint="66"/>
              <w:bottom w:val="nil"/>
              <w:right w:val="nil"/>
            </w:tcBorders>
            <w:shd w:val="clear" w:color="auto" w:fill="FAFAFA"/>
            <w:tcPrChange w:id="16145" w:author="Alicia Romero Lopez" w:date="2020-01-31T08:44:00Z">
              <w:tcPr>
                <w:tcW w:w="265" w:type="dxa"/>
                <w:tcBorders>
                  <w:top w:val="nil"/>
                  <w:left w:val="single" w:sz="4" w:space="0" w:color="DBDBDB"/>
                  <w:bottom w:val="nil"/>
                  <w:right w:val="nil"/>
                </w:tcBorders>
                <w:shd w:val="clear" w:color="auto" w:fill="FAFAFA"/>
              </w:tcPr>
            </w:tcPrChange>
          </w:tcPr>
          <w:p w14:paraId="12621AB4" w14:textId="77777777" w:rsidR="00345125" w:rsidRPr="007F4B89" w:rsidRDefault="00345125" w:rsidP="006319C3">
            <w:pPr>
              <w:spacing w:after="120" w:line="256" w:lineRule="auto"/>
              <w:rPr>
                <w:color w:val="404040"/>
                <w:sz w:val="8"/>
                <w:szCs w:val="8"/>
              </w:rPr>
            </w:pPr>
          </w:p>
        </w:tc>
        <w:tc>
          <w:tcPr>
            <w:tcW w:w="3960" w:type="dxa"/>
            <w:gridSpan w:val="4"/>
            <w:tcBorders>
              <w:top w:val="nil"/>
              <w:left w:val="nil"/>
              <w:bottom w:val="nil"/>
              <w:right w:val="nil"/>
            </w:tcBorders>
            <w:shd w:val="clear" w:color="auto" w:fill="FAFAFA"/>
            <w:vAlign w:val="center"/>
            <w:tcPrChange w:id="16146" w:author="Alicia Romero Lopez" w:date="2020-01-31T08:44:00Z">
              <w:tcPr>
                <w:tcW w:w="3960" w:type="dxa"/>
                <w:gridSpan w:val="4"/>
                <w:tcBorders>
                  <w:top w:val="nil"/>
                  <w:left w:val="nil"/>
                  <w:bottom w:val="nil"/>
                  <w:right w:val="nil"/>
                </w:tcBorders>
                <w:shd w:val="clear" w:color="auto" w:fill="FAFAFA"/>
              </w:tcPr>
            </w:tcPrChange>
          </w:tcPr>
          <w:p w14:paraId="58A72310" w14:textId="77777777" w:rsidR="00345125" w:rsidRPr="007F4B89" w:rsidRDefault="00345125" w:rsidP="006319C3">
            <w:pPr>
              <w:spacing w:after="120" w:line="256" w:lineRule="auto"/>
              <w:jc w:val="center"/>
              <w:rPr>
                <w:rFonts w:ascii="Open Sans Semibold" w:hAnsi="Open Sans Semibold" w:cs="Open Sans Semibold"/>
                <w:color w:val="FFFFFF"/>
                <w:sz w:val="8"/>
                <w:szCs w:val="8"/>
              </w:rPr>
            </w:pPr>
          </w:p>
        </w:tc>
        <w:tc>
          <w:tcPr>
            <w:tcW w:w="2052" w:type="dxa"/>
            <w:tcBorders>
              <w:top w:val="nil"/>
              <w:left w:val="nil"/>
              <w:bottom w:val="nil"/>
              <w:right w:val="nil"/>
            </w:tcBorders>
            <w:shd w:val="clear" w:color="auto" w:fill="FAFAFA"/>
            <w:vAlign w:val="center"/>
            <w:tcPrChange w:id="16147" w:author="Alicia Romero Lopez" w:date="2020-01-31T08:44:00Z">
              <w:tcPr>
                <w:tcW w:w="2052" w:type="dxa"/>
                <w:tcBorders>
                  <w:top w:val="nil"/>
                  <w:left w:val="nil"/>
                  <w:bottom w:val="nil"/>
                  <w:right w:val="nil"/>
                </w:tcBorders>
                <w:shd w:val="clear" w:color="auto" w:fill="FAFAFA"/>
              </w:tcPr>
            </w:tcPrChange>
          </w:tcPr>
          <w:p w14:paraId="1EF8F515" w14:textId="77777777" w:rsidR="00345125" w:rsidRPr="007F4B89" w:rsidRDefault="00345125" w:rsidP="006319C3">
            <w:pPr>
              <w:spacing w:after="120" w:line="256" w:lineRule="auto"/>
              <w:rPr>
                <w:color w:val="404040"/>
                <w:sz w:val="8"/>
                <w:szCs w:val="8"/>
              </w:rPr>
            </w:pPr>
          </w:p>
        </w:tc>
        <w:tc>
          <w:tcPr>
            <w:tcW w:w="3888" w:type="dxa"/>
            <w:gridSpan w:val="2"/>
            <w:tcBorders>
              <w:top w:val="nil"/>
              <w:left w:val="nil"/>
              <w:bottom w:val="nil"/>
              <w:right w:val="nil"/>
            </w:tcBorders>
            <w:shd w:val="clear" w:color="auto" w:fill="FAFAFA"/>
            <w:vAlign w:val="center"/>
            <w:tcPrChange w:id="16148" w:author="Alicia Romero Lopez" w:date="2020-01-31T08:44:00Z">
              <w:tcPr>
                <w:tcW w:w="3888" w:type="dxa"/>
                <w:gridSpan w:val="2"/>
                <w:tcBorders>
                  <w:top w:val="nil"/>
                  <w:left w:val="nil"/>
                  <w:bottom w:val="nil"/>
                  <w:right w:val="nil"/>
                </w:tcBorders>
                <w:shd w:val="clear" w:color="auto" w:fill="FAFAFA"/>
              </w:tcPr>
            </w:tcPrChange>
          </w:tcPr>
          <w:p w14:paraId="4FDED90E" w14:textId="77777777" w:rsidR="00345125" w:rsidRPr="007F4B89" w:rsidRDefault="00345125" w:rsidP="006319C3">
            <w:pPr>
              <w:spacing w:after="120" w:line="256" w:lineRule="auto"/>
              <w:rPr>
                <w:color w:val="404040"/>
                <w:sz w:val="8"/>
                <w:szCs w:val="8"/>
              </w:rPr>
            </w:pPr>
          </w:p>
        </w:tc>
        <w:tc>
          <w:tcPr>
            <w:tcW w:w="270" w:type="dxa"/>
            <w:tcBorders>
              <w:top w:val="nil"/>
              <w:left w:val="nil"/>
              <w:bottom w:val="nil"/>
              <w:right w:val="single" w:sz="4" w:space="0" w:color="DBDBDB" w:themeColor="accent3" w:themeTint="66"/>
            </w:tcBorders>
            <w:shd w:val="clear" w:color="auto" w:fill="FAFAFA"/>
            <w:tcPrChange w:id="16149" w:author="Alicia Romero Lopez" w:date="2020-01-31T08:44:00Z">
              <w:tcPr>
                <w:tcW w:w="270" w:type="dxa"/>
                <w:tcBorders>
                  <w:top w:val="nil"/>
                  <w:left w:val="nil"/>
                  <w:bottom w:val="nil"/>
                  <w:right w:val="single" w:sz="4" w:space="0" w:color="DBDBDB"/>
                </w:tcBorders>
                <w:shd w:val="clear" w:color="auto" w:fill="FAFAFA"/>
              </w:tcPr>
            </w:tcPrChange>
          </w:tcPr>
          <w:p w14:paraId="3339D14B" w14:textId="77777777" w:rsidR="00345125" w:rsidRPr="007F4B89" w:rsidRDefault="00345125" w:rsidP="006319C3">
            <w:pPr>
              <w:spacing w:after="120" w:line="256" w:lineRule="auto"/>
              <w:rPr>
                <w:color w:val="404040"/>
                <w:sz w:val="8"/>
                <w:szCs w:val="8"/>
              </w:rPr>
            </w:pPr>
          </w:p>
        </w:tc>
      </w:tr>
      <w:tr w:rsidR="00345125" w:rsidRPr="007F4B89" w14:paraId="722AF1B2" w14:textId="77777777" w:rsidTr="4771896C">
        <w:trPr>
          <w:cantSplit/>
          <w:trHeight w:val="837"/>
        </w:trPr>
        <w:tc>
          <w:tcPr>
            <w:tcW w:w="265" w:type="dxa"/>
            <w:tcBorders>
              <w:top w:val="nil"/>
              <w:left w:val="single" w:sz="4" w:space="0" w:color="DBDBDB" w:themeColor="accent3" w:themeTint="66"/>
              <w:bottom w:val="nil"/>
              <w:right w:val="nil"/>
            </w:tcBorders>
            <w:shd w:val="clear" w:color="auto" w:fill="FAFAFA"/>
            <w:tcPrChange w:id="16150" w:author="Alicia Romero Lopez" w:date="2020-01-31T08:44:00Z">
              <w:tcPr>
                <w:tcW w:w="265" w:type="dxa"/>
                <w:tcBorders>
                  <w:top w:val="nil"/>
                  <w:left w:val="single" w:sz="4" w:space="0" w:color="DBDBDB"/>
                  <w:bottom w:val="nil"/>
                  <w:right w:val="nil"/>
                </w:tcBorders>
                <w:shd w:val="clear" w:color="auto" w:fill="FAFAFA"/>
              </w:tcPr>
            </w:tcPrChange>
          </w:tcPr>
          <w:p w14:paraId="5A01334A" w14:textId="77777777" w:rsidR="00345125" w:rsidRPr="007F4B89" w:rsidRDefault="00345125" w:rsidP="006319C3">
            <w:pPr>
              <w:spacing w:after="120" w:line="256" w:lineRule="auto"/>
              <w:rPr>
                <w:color w:val="404040"/>
              </w:rPr>
            </w:pPr>
          </w:p>
        </w:tc>
        <w:tc>
          <w:tcPr>
            <w:tcW w:w="1440" w:type="dxa"/>
            <w:tcBorders>
              <w:top w:val="nil"/>
              <w:left w:val="nil"/>
              <w:bottom w:val="nil"/>
              <w:right w:val="nil"/>
            </w:tcBorders>
            <w:shd w:val="clear" w:color="auto" w:fill="11143F"/>
            <w:vAlign w:val="center"/>
            <w:hideMark/>
            <w:tcPrChange w:id="16151" w:author="Alicia Romero Lopez" w:date="2020-01-31T08:44:00Z">
              <w:tcPr>
                <w:tcW w:w="1440" w:type="dxa"/>
                <w:tcBorders>
                  <w:top w:val="nil"/>
                  <w:left w:val="nil"/>
                  <w:bottom w:val="nil"/>
                  <w:right w:val="nil"/>
                </w:tcBorders>
                <w:shd w:val="clear" w:color="auto" w:fill="11143F"/>
                <w:hideMark/>
              </w:tcPr>
            </w:tcPrChange>
          </w:tcPr>
          <w:p w14:paraId="7B197492" w14:textId="77777777" w:rsidR="00345125" w:rsidRPr="007F4B89" w:rsidRDefault="00345125" w:rsidP="006319C3">
            <w:pPr>
              <w:spacing w:before="120" w:after="120" w:line="256" w:lineRule="auto"/>
              <w:jc w:val="center"/>
              <w:rPr>
                <w:rFonts w:ascii="Open Sans Semibold" w:hAnsi="Open Sans Semibold" w:cs="Open Sans Semibold"/>
                <w:color w:val="FFFFFF"/>
                <w:sz w:val="28"/>
                <w:szCs w:val="28"/>
              </w:rPr>
            </w:pPr>
            <w:r w:rsidRPr="007F4B89">
              <w:rPr>
                <w:rFonts w:ascii="Open Sans Semibold" w:hAnsi="Open Sans Semibold" w:cs="Open Sans Semibold"/>
                <w:color w:val="FFFFFF"/>
                <w:sz w:val="28"/>
                <w:szCs w:val="28"/>
              </w:rPr>
              <w:t>Step 9</w:t>
            </w:r>
          </w:p>
        </w:tc>
        <w:tc>
          <w:tcPr>
            <w:tcW w:w="8460" w:type="dxa"/>
            <w:gridSpan w:val="6"/>
            <w:tcBorders>
              <w:top w:val="nil"/>
              <w:left w:val="nil"/>
              <w:bottom w:val="nil"/>
              <w:right w:val="nil"/>
            </w:tcBorders>
            <w:shd w:val="clear" w:color="auto" w:fill="E5E5E5"/>
            <w:vAlign w:val="center"/>
            <w:hideMark/>
            <w:tcPrChange w:id="16152" w:author="Alicia Romero Lopez" w:date="2020-01-31T08:44:00Z">
              <w:tcPr>
                <w:tcW w:w="8460" w:type="dxa"/>
                <w:gridSpan w:val="6"/>
                <w:tcBorders>
                  <w:top w:val="nil"/>
                  <w:left w:val="nil"/>
                  <w:bottom w:val="nil"/>
                  <w:right w:val="nil"/>
                </w:tcBorders>
                <w:shd w:val="clear" w:color="auto" w:fill="E5E5E5"/>
                <w:hideMark/>
              </w:tcPr>
            </w:tcPrChange>
          </w:tcPr>
          <w:p w14:paraId="1A9A0B50" w14:textId="77777777" w:rsidR="00345125" w:rsidRPr="007F4B89" w:rsidRDefault="00345125" w:rsidP="006319C3">
            <w:pPr>
              <w:spacing w:before="120" w:after="120" w:line="256" w:lineRule="auto"/>
              <w:rPr>
                <w:rFonts w:ascii="Open Sans Semibold" w:hAnsi="Open Sans Semibold" w:cs="Open Sans Semibold"/>
                <w:color w:val="404040"/>
              </w:rPr>
            </w:pPr>
            <w:r w:rsidRPr="007F4B89">
              <w:rPr>
                <w:rFonts w:ascii="Open Sans Semibold" w:hAnsi="Open Sans Semibold" w:cs="Open Sans Semibold"/>
                <w:color w:val="404040"/>
              </w:rPr>
              <w:t>Submit your Jupyter Notebook to Github</w:t>
            </w:r>
          </w:p>
        </w:tc>
        <w:tc>
          <w:tcPr>
            <w:tcW w:w="270" w:type="dxa"/>
            <w:tcBorders>
              <w:top w:val="nil"/>
              <w:left w:val="nil"/>
              <w:bottom w:val="nil"/>
              <w:right w:val="single" w:sz="4" w:space="0" w:color="DBDBDB" w:themeColor="accent3" w:themeTint="66"/>
            </w:tcBorders>
            <w:shd w:val="clear" w:color="auto" w:fill="FAFAFA"/>
            <w:tcPrChange w:id="16153" w:author="Alicia Romero Lopez" w:date="2020-01-31T08:44:00Z">
              <w:tcPr>
                <w:tcW w:w="270" w:type="dxa"/>
                <w:tcBorders>
                  <w:top w:val="nil"/>
                  <w:left w:val="nil"/>
                  <w:bottom w:val="nil"/>
                  <w:right w:val="single" w:sz="4" w:space="0" w:color="DBDBDB"/>
                </w:tcBorders>
                <w:shd w:val="clear" w:color="auto" w:fill="FAFAFA"/>
              </w:tcPr>
            </w:tcPrChange>
          </w:tcPr>
          <w:p w14:paraId="22B0C2B9" w14:textId="77777777" w:rsidR="00345125" w:rsidRPr="007F4B89" w:rsidRDefault="00345125" w:rsidP="006319C3">
            <w:pPr>
              <w:spacing w:after="120" w:line="256" w:lineRule="auto"/>
              <w:rPr>
                <w:color w:val="404040"/>
              </w:rPr>
            </w:pPr>
          </w:p>
        </w:tc>
      </w:tr>
      <w:tr w:rsidR="00345125" w:rsidRPr="007F4B89" w14:paraId="4EBC0E3A" w14:textId="77777777" w:rsidTr="4771896C">
        <w:trPr>
          <w:cantSplit/>
          <w:trHeight w:val="837"/>
        </w:trPr>
        <w:tc>
          <w:tcPr>
            <w:tcW w:w="265" w:type="dxa"/>
            <w:tcBorders>
              <w:top w:val="nil"/>
              <w:left w:val="single" w:sz="4" w:space="0" w:color="DBDBDB" w:themeColor="accent3" w:themeTint="66"/>
              <w:bottom w:val="nil"/>
              <w:right w:val="nil"/>
            </w:tcBorders>
            <w:shd w:val="clear" w:color="auto" w:fill="FAFAFA"/>
            <w:tcPrChange w:id="16154" w:author="Alicia Romero Lopez" w:date="2020-01-31T08:44:00Z">
              <w:tcPr>
                <w:tcW w:w="265" w:type="dxa"/>
                <w:tcBorders>
                  <w:top w:val="nil"/>
                  <w:left w:val="single" w:sz="4" w:space="0" w:color="DBDBDB"/>
                  <w:bottom w:val="nil"/>
                  <w:right w:val="nil"/>
                </w:tcBorders>
                <w:shd w:val="clear" w:color="auto" w:fill="FAFAFA"/>
              </w:tcPr>
            </w:tcPrChange>
          </w:tcPr>
          <w:p w14:paraId="7487263B" w14:textId="77777777" w:rsidR="00345125" w:rsidRPr="007F4B89" w:rsidRDefault="00345125" w:rsidP="006319C3">
            <w:pPr>
              <w:spacing w:after="120" w:line="256" w:lineRule="auto"/>
              <w:rPr>
                <w:color w:val="404040"/>
              </w:rPr>
            </w:pPr>
          </w:p>
        </w:tc>
        <w:tc>
          <w:tcPr>
            <w:tcW w:w="1440" w:type="dxa"/>
            <w:tcBorders>
              <w:top w:val="nil"/>
              <w:left w:val="nil"/>
              <w:bottom w:val="nil"/>
              <w:right w:val="nil"/>
            </w:tcBorders>
            <w:shd w:val="clear" w:color="auto" w:fill="11143F"/>
            <w:vAlign w:val="center"/>
            <w:tcPrChange w:id="16155" w:author="Alicia Romero Lopez" w:date="2020-01-31T08:44:00Z">
              <w:tcPr>
                <w:tcW w:w="1440" w:type="dxa"/>
                <w:tcBorders>
                  <w:top w:val="nil"/>
                  <w:left w:val="nil"/>
                  <w:bottom w:val="nil"/>
                  <w:right w:val="nil"/>
                </w:tcBorders>
                <w:shd w:val="clear" w:color="auto" w:fill="11143F"/>
              </w:tcPr>
            </w:tcPrChange>
          </w:tcPr>
          <w:p w14:paraId="7FD2AD46" w14:textId="77777777" w:rsidR="00345125" w:rsidRPr="007F4B89" w:rsidRDefault="00345125" w:rsidP="006319C3">
            <w:pPr>
              <w:spacing w:before="120" w:after="120" w:line="256" w:lineRule="auto"/>
              <w:jc w:val="center"/>
              <w:rPr>
                <w:rFonts w:ascii="Open Sans Semibold" w:hAnsi="Open Sans Semibold" w:cs="Open Sans Semibold"/>
                <w:color w:val="FFFFFF"/>
                <w:sz w:val="28"/>
                <w:szCs w:val="28"/>
              </w:rPr>
            </w:pPr>
          </w:p>
        </w:tc>
        <w:tc>
          <w:tcPr>
            <w:tcW w:w="8460" w:type="dxa"/>
            <w:gridSpan w:val="6"/>
            <w:tcBorders>
              <w:top w:val="nil"/>
              <w:left w:val="nil"/>
              <w:bottom w:val="nil"/>
              <w:right w:val="nil"/>
            </w:tcBorders>
            <w:shd w:val="clear" w:color="auto" w:fill="E5E5E5"/>
            <w:vAlign w:val="center"/>
            <w:hideMark/>
            <w:tcPrChange w:id="16156" w:author="Alicia Romero Lopez" w:date="2020-01-31T08:44:00Z">
              <w:tcPr>
                <w:tcW w:w="8460" w:type="dxa"/>
                <w:gridSpan w:val="6"/>
                <w:tcBorders>
                  <w:top w:val="nil"/>
                  <w:left w:val="nil"/>
                  <w:bottom w:val="nil"/>
                  <w:right w:val="nil"/>
                </w:tcBorders>
                <w:shd w:val="clear" w:color="auto" w:fill="E5E5E5"/>
                <w:hideMark/>
              </w:tcPr>
            </w:tcPrChange>
          </w:tcPr>
          <w:p w14:paraId="504E62C5" w14:textId="77777777" w:rsidR="00345125" w:rsidRPr="007F4B89" w:rsidRDefault="00345125" w:rsidP="006319C3">
            <w:pPr>
              <w:spacing w:before="120" w:after="120" w:line="256" w:lineRule="auto"/>
              <w:rPr>
                <w:color w:val="404040"/>
              </w:rPr>
            </w:pPr>
            <w:r w:rsidRPr="007F4B89">
              <w:rPr>
                <w:color w:val="404040"/>
              </w:rPr>
              <w:t xml:space="preserve">Copy and paste your GitHub link in the field below, then click </w:t>
            </w:r>
            <w:r w:rsidRPr="007F4B89">
              <w:rPr>
                <w:i/>
                <w:iCs/>
                <w:color w:val="404040"/>
              </w:rPr>
              <w:t>Submit</w:t>
            </w:r>
            <w:r w:rsidRPr="007F4B89">
              <w:rPr>
                <w:color w:val="404040"/>
              </w:rPr>
              <w:t>.</w:t>
            </w:r>
          </w:p>
        </w:tc>
        <w:tc>
          <w:tcPr>
            <w:tcW w:w="270" w:type="dxa"/>
            <w:tcBorders>
              <w:top w:val="nil"/>
              <w:left w:val="nil"/>
              <w:bottom w:val="nil"/>
              <w:right w:val="single" w:sz="4" w:space="0" w:color="DBDBDB" w:themeColor="accent3" w:themeTint="66"/>
            </w:tcBorders>
            <w:shd w:val="clear" w:color="auto" w:fill="FAFAFA"/>
            <w:tcPrChange w:id="16157" w:author="Alicia Romero Lopez" w:date="2020-01-31T08:44:00Z">
              <w:tcPr>
                <w:tcW w:w="270" w:type="dxa"/>
                <w:tcBorders>
                  <w:top w:val="nil"/>
                  <w:left w:val="nil"/>
                  <w:bottom w:val="nil"/>
                  <w:right w:val="single" w:sz="4" w:space="0" w:color="DBDBDB"/>
                </w:tcBorders>
                <w:shd w:val="clear" w:color="auto" w:fill="FAFAFA"/>
              </w:tcPr>
            </w:tcPrChange>
          </w:tcPr>
          <w:p w14:paraId="6A3001A5" w14:textId="77777777" w:rsidR="00345125" w:rsidRPr="007F4B89" w:rsidRDefault="00345125" w:rsidP="006319C3">
            <w:pPr>
              <w:spacing w:after="120" w:line="256" w:lineRule="auto"/>
              <w:rPr>
                <w:color w:val="404040"/>
              </w:rPr>
            </w:pPr>
          </w:p>
        </w:tc>
      </w:tr>
      <w:tr w:rsidR="00345125" w:rsidRPr="007F4B89" w14:paraId="75BBFC76" w14:textId="77777777" w:rsidTr="4771896C">
        <w:trPr>
          <w:cantSplit/>
          <w:trHeight w:val="80"/>
        </w:trPr>
        <w:tc>
          <w:tcPr>
            <w:tcW w:w="265" w:type="dxa"/>
            <w:vMerge w:val="restart"/>
            <w:tcBorders>
              <w:top w:val="nil"/>
              <w:left w:val="single" w:sz="4" w:space="0" w:color="DBDBDB" w:themeColor="accent3" w:themeTint="66"/>
              <w:bottom w:val="nil"/>
              <w:right w:val="nil"/>
            </w:tcBorders>
            <w:shd w:val="clear" w:color="auto" w:fill="FAFAFA"/>
            <w:tcPrChange w:id="16158" w:author="Alicia Romero Lopez" w:date="2020-01-31T08:44:00Z">
              <w:tcPr>
                <w:tcW w:w="265" w:type="dxa"/>
                <w:vMerge w:val="restart"/>
                <w:tcBorders>
                  <w:top w:val="nil"/>
                  <w:left w:val="single" w:sz="4" w:space="0" w:color="DBDBDB"/>
                  <w:bottom w:val="nil"/>
                  <w:right w:val="nil"/>
                </w:tcBorders>
                <w:shd w:val="clear" w:color="auto" w:fill="FAFAFA"/>
              </w:tcPr>
            </w:tcPrChange>
          </w:tcPr>
          <w:p w14:paraId="1F7AA781" w14:textId="77777777" w:rsidR="00345125" w:rsidRPr="007F4B89" w:rsidRDefault="00345125" w:rsidP="006319C3">
            <w:pPr>
              <w:spacing w:after="120" w:line="256" w:lineRule="auto"/>
              <w:rPr>
                <w:color w:val="404040"/>
              </w:rPr>
            </w:pPr>
          </w:p>
        </w:tc>
        <w:tc>
          <w:tcPr>
            <w:tcW w:w="1440" w:type="dxa"/>
            <w:vMerge w:val="restart"/>
            <w:tcBorders>
              <w:top w:val="nil"/>
              <w:left w:val="nil"/>
              <w:bottom w:val="nil"/>
              <w:right w:val="nil"/>
            </w:tcBorders>
            <w:shd w:val="clear" w:color="auto" w:fill="11143F"/>
            <w:vAlign w:val="center"/>
            <w:tcPrChange w:id="16159" w:author="Alicia Romero Lopez" w:date="2020-01-31T08:44:00Z">
              <w:tcPr>
                <w:tcW w:w="1440" w:type="dxa"/>
                <w:vMerge w:val="restart"/>
                <w:tcBorders>
                  <w:top w:val="nil"/>
                  <w:left w:val="nil"/>
                  <w:bottom w:val="nil"/>
                  <w:right w:val="nil"/>
                </w:tcBorders>
                <w:shd w:val="clear" w:color="auto" w:fill="11143F"/>
              </w:tcPr>
            </w:tcPrChange>
          </w:tcPr>
          <w:p w14:paraId="3F78D0F0" w14:textId="77777777" w:rsidR="00345125" w:rsidRPr="007F4B89" w:rsidRDefault="00345125" w:rsidP="006319C3">
            <w:pPr>
              <w:spacing w:before="120" w:after="120" w:line="256" w:lineRule="auto"/>
              <w:jc w:val="center"/>
              <w:rPr>
                <w:rFonts w:ascii="Open Sans Semibold" w:hAnsi="Open Sans Semibold" w:cs="Open Sans Semibold"/>
                <w:color w:val="FFFFFF"/>
                <w:sz w:val="28"/>
                <w:szCs w:val="28"/>
              </w:rPr>
            </w:pPr>
          </w:p>
        </w:tc>
        <w:tc>
          <w:tcPr>
            <w:tcW w:w="270" w:type="dxa"/>
            <w:tcBorders>
              <w:top w:val="nil"/>
              <w:left w:val="nil"/>
              <w:bottom w:val="nil"/>
              <w:right w:val="nil"/>
            </w:tcBorders>
            <w:shd w:val="clear" w:color="auto" w:fill="E5E5E5"/>
            <w:vAlign w:val="center"/>
            <w:tcPrChange w:id="16160" w:author="Alicia Romero Lopez" w:date="2020-01-31T08:44:00Z">
              <w:tcPr>
                <w:tcW w:w="270" w:type="dxa"/>
                <w:tcBorders>
                  <w:top w:val="nil"/>
                  <w:left w:val="nil"/>
                  <w:bottom w:val="nil"/>
                  <w:right w:val="nil"/>
                </w:tcBorders>
                <w:shd w:val="clear" w:color="auto" w:fill="E5E5E5"/>
              </w:tcPr>
            </w:tcPrChange>
          </w:tcPr>
          <w:p w14:paraId="18F44F32" w14:textId="77777777" w:rsidR="00345125" w:rsidRPr="007F4B89" w:rsidRDefault="00345125" w:rsidP="006319C3">
            <w:pPr>
              <w:rPr>
                <w:color w:val="404040"/>
                <w:sz w:val="8"/>
                <w:szCs w:val="8"/>
              </w:rPr>
            </w:pPr>
          </w:p>
        </w:tc>
        <w:tc>
          <w:tcPr>
            <w:tcW w:w="7920" w:type="dxa"/>
            <w:gridSpan w:val="4"/>
            <w:tcBorders>
              <w:top w:val="nil"/>
              <w:left w:val="nil"/>
              <w:bottom w:val="nil"/>
              <w:right w:val="nil"/>
            </w:tcBorders>
            <w:shd w:val="clear" w:color="auto" w:fill="E5E5E5"/>
            <w:vAlign w:val="center"/>
            <w:tcPrChange w:id="16161" w:author="Alicia Romero Lopez" w:date="2020-01-31T08:44:00Z">
              <w:tcPr>
                <w:tcW w:w="7920" w:type="dxa"/>
                <w:gridSpan w:val="4"/>
                <w:tcBorders>
                  <w:top w:val="nil"/>
                  <w:left w:val="nil"/>
                  <w:bottom w:val="nil"/>
                  <w:right w:val="nil"/>
                </w:tcBorders>
                <w:shd w:val="clear" w:color="auto" w:fill="E5E5E5"/>
              </w:tcPr>
            </w:tcPrChange>
          </w:tcPr>
          <w:p w14:paraId="6F8EF9FE" w14:textId="77777777" w:rsidR="00345125" w:rsidRPr="007F4B89" w:rsidRDefault="00345125" w:rsidP="006319C3">
            <w:pPr>
              <w:rPr>
                <w:color w:val="404040"/>
                <w:sz w:val="8"/>
                <w:szCs w:val="8"/>
              </w:rPr>
            </w:pPr>
          </w:p>
        </w:tc>
        <w:tc>
          <w:tcPr>
            <w:tcW w:w="270" w:type="dxa"/>
            <w:tcBorders>
              <w:top w:val="nil"/>
              <w:left w:val="nil"/>
              <w:bottom w:val="nil"/>
              <w:right w:val="nil"/>
            </w:tcBorders>
            <w:shd w:val="clear" w:color="auto" w:fill="E5E5E5"/>
            <w:vAlign w:val="center"/>
            <w:tcPrChange w:id="16162" w:author="Alicia Romero Lopez" w:date="2020-01-31T08:44:00Z">
              <w:tcPr>
                <w:tcW w:w="270" w:type="dxa"/>
                <w:tcBorders>
                  <w:top w:val="nil"/>
                  <w:left w:val="nil"/>
                  <w:bottom w:val="nil"/>
                  <w:right w:val="nil"/>
                </w:tcBorders>
                <w:shd w:val="clear" w:color="auto" w:fill="E5E5E5"/>
              </w:tcPr>
            </w:tcPrChange>
          </w:tcPr>
          <w:p w14:paraId="5B197464" w14:textId="77777777" w:rsidR="00345125" w:rsidRPr="007F4B89" w:rsidRDefault="00345125" w:rsidP="006319C3">
            <w:pPr>
              <w:rPr>
                <w:color w:val="404040"/>
                <w:sz w:val="8"/>
                <w:szCs w:val="8"/>
              </w:rPr>
            </w:pPr>
          </w:p>
        </w:tc>
        <w:tc>
          <w:tcPr>
            <w:tcW w:w="270" w:type="dxa"/>
            <w:vMerge w:val="restart"/>
            <w:tcBorders>
              <w:top w:val="nil"/>
              <w:left w:val="nil"/>
              <w:bottom w:val="nil"/>
              <w:right w:val="single" w:sz="4" w:space="0" w:color="DBDBDB" w:themeColor="accent3" w:themeTint="66"/>
            </w:tcBorders>
            <w:shd w:val="clear" w:color="auto" w:fill="FAFAFA"/>
            <w:tcPrChange w:id="16163" w:author="Alicia Romero Lopez" w:date="2020-01-31T08:44:00Z">
              <w:tcPr>
                <w:tcW w:w="270" w:type="dxa"/>
                <w:vMerge w:val="restart"/>
                <w:tcBorders>
                  <w:top w:val="nil"/>
                  <w:left w:val="nil"/>
                  <w:bottom w:val="nil"/>
                  <w:right w:val="single" w:sz="4" w:space="0" w:color="DBDBDB"/>
                </w:tcBorders>
                <w:shd w:val="clear" w:color="auto" w:fill="FAFAFA"/>
              </w:tcPr>
            </w:tcPrChange>
          </w:tcPr>
          <w:p w14:paraId="7A93088D" w14:textId="77777777" w:rsidR="00345125" w:rsidRPr="007F4B89" w:rsidRDefault="00345125" w:rsidP="006319C3">
            <w:pPr>
              <w:spacing w:after="120" w:line="256" w:lineRule="auto"/>
              <w:rPr>
                <w:color w:val="404040"/>
              </w:rPr>
            </w:pPr>
          </w:p>
        </w:tc>
      </w:tr>
      <w:tr w:rsidR="00345125" w:rsidRPr="007F4B89" w14:paraId="359278F4" w14:textId="77777777" w:rsidTr="4771896C">
        <w:trPr>
          <w:cantSplit/>
          <w:trHeight w:val="280"/>
        </w:trPr>
        <w:tc>
          <w:tcPr>
            <w:tcW w:w="300" w:type="dxa"/>
            <w:vMerge/>
            <w:vAlign w:val="center"/>
            <w:hideMark/>
            <w:tcPrChange w:id="16164" w:author="Alicia Romero Lopez" w:date="2020-01-31T08:44:00Z">
              <w:tcPr>
                <w:tcW w:w="300" w:type="dxa"/>
                <w:vMerge/>
                <w:tcBorders>
                  <w:top w:val="nil"/>
                  <w:left w:val="single" w:sz="4" w:space="0" w:color="DBDBDB"/>
                  <w:bottom w:val="nil"/>
                  <w:right w:val="nil"/>
                </w:tcBorders>
                <w:hideMark/>
              </w:tcPr>
            </w:tcPrChange>
          </w:tcPr>
          <w:p w14:paraId="47D122CB" w14:textId="77777777" w:rsidR="00345125" w:rsidRPr="007F4B89" w:rsidRDefault="00345125" w:rsidP="006319C3">
            <w:pPr>
              <w:rPr>
                <w:color w:val="404040"/>
              </w:rPr>
            </w:pPr>
          </w:p>
        </w:tc>
        <w:tc>
          <w:tcPr>
            <w:tcW w:w="300" w:type="dxa"/>
            <w:vMerge/>
            <w:vAlign w:val="center"/>
            <w:hideMark/>
            <w:tcPrChange w:id="16165" w:author="Alicia Romero Lopez" w:date="2020-01-31T08:44:00Z">
              <w:tcPr>
                <w:tcW w:w="300" w:type="dxa"/>
                <w:vMerge/>
                <w:tcBorders>
                  <w:top w:val="nil"/>
                  <w:left w:val="nil"/>
                  <w:bottom w:val="nil"/>
                  <w:right w:val="nil"/>
                </w:tcBorders>
                <w:hideMark/>
              </w:tcPr>
            </w:tcPrChange>
          </w:tcPr>
          <w:p w14:paraId="3D309D30" w14:textId="77777777" w:rsidR="00345125" w:rsidRPr="007F4B89" w:rsidRDefault="00345125" w:rsidP="006319C3">
            <w:pPr>
              <w:rPr>
                <w:rFonts w:ascii="Open Sans Semibold" w:hAnsi="Open Sans Semibold" w:cs="Open Sans Semibold"/>
                <w:color w:val="FFFFFF"/>
                <w:sz w:val="28"/>
                <w:szCs w:val="28"/>
              </w:rPr>
            </w:pPr>
          </w:p>
        </w:tc>
        <w:tc>
          <w:tcPr>
            <w:tcW w:w="270" w:type="dxa"/>
            <w:tcBorders>
              <w:top w:val="nil"/>
              <w:left w:val="nil"/>
              <w:bottom w:val="nil"/>
              <w:right w:val="nil"/>
            </w:tcBorders>
            <w:shd w:val="clear" w:color="auto" w:fill="E5E5E5"/>
            <w:vAlign w:val="center"/>
            <w:tcPrChange w:id="16166" w:author="Alicia Romero Lopez" w:date="2020-01-31T08:44:00Z">
              <w:tcPr>
                <w:tcW w:w="270" w:type="dxa"/>
                <w:tcBorders>
                  <w:top w:val="nil"/>
                  <w:left w:val="nil"/>
                  <w:bottom w:val="nil"/>
                  <w:right w:val="nil"/>
                </w:tcBorders>
                <w:shd w:val="clear" w:color="auto" w:fill="E5E5E5"/>
              </w:tcPr>
            </w:tcPrChange>
          </w:tcPr>
          <w:p w14:paraId="0D0B134E" w14:textId="77777777" w:rsidR="00345125" w:rsidRPr="007F4B89" w:rsidRDefault="00345125" w:rsidP="006319C3">
            <w:pPr>
              <w:spacing w:before="120" w:after="120" w:line="256" w:lineRule="auto"/>
              <w:rPr>
                <w:color w:val="404040"/>
              </w:rPr>
            </w:pPr>
          </w:p>
        </w:tc>
        <w:tc>
          <w:tcPr>
            <w:tcW w:w="675" w:type="dxa"/>
            <w:tcBorders>
              <w:top w:val="nil"/>
              <w:left w:val="nil"/>
              <w:bottom w:val="nil"/>
              <w:right w:val="nil"/>
            </w:tcBorders>
            <w:shd w:val="clear" w:color="auto" w:fill="85C6C1"/>
            <w:vAlign w:val="center"/>
            <w:hideMark/>
            <w:tcPrChange w:id="16167" w:author="Alicia Romero Lopez" w:date="2020-01-31T08:44:00Z">
              <w:tcPr>
                <w:tcW w:w="675" w:type="dxa"/>
                <w:tcBorders>
                  <w:top w:val="nil"/>
                  <w:left w:val="nil"/>
                  <w:bottom w:val="nil"/>
                  <w:right w:val="nil"/>
                </w:tcBorders>
                <w:shd w:val="clear" w:color="auto" w:fill="85C6C1"/>
                <w:hideMark/>
              </w:tcPr>
            </w:tcPrChange>
          </w:tcPr>
          <w:p w14:paraId="7CF05B25" w14:textId="77777777" w:rsidR="00345125" w:rsidRPr="007F4B89" w:rsidRDefault="00345125" w:rsidP="006319C3">
            <w:pPr>
              <w:spacing w:before="120" w:after="120" w:line="256" w:lineRule="auto"/>
              <w:rPr>
                <w:color w:val="404040"/>
              </w:rPr>
            </w:pPr>
            <w:r w:rsidRPr="007F4B89">
              <w:rPr>
                <w:color w:val="FFFFFF"/>
                <w:sz w:val="40"/>
                <w:szCs w:val="40"/>
              </w:rPr>
              <w:sym w:font="Font Awesome 5 Brands Regular" w:char="F09B"/>
            </w:r>
          </w:p>
        </w:tc>
        <w:tc>
          <w:tcPr>
            <w:tcW w:w="7245" w:type="dxa"/>
            <w:gridSpan w:val="3"/>
            <w:tcBorders>
              <w:top w:val="nil"/>
              <w:left w:val="nil"/>
              <w:bottom w:val="nil"/>
              <w:right w:val="nil"/>
            </w:tcBorders>
            <w:shd w:val="clear" w:color="auto" w:fill="FFFFFF" w:themeFill="background1"/>
            <w:vAlign w:val="center"/>
            <w:hideMark/>
            <w:tcPrChange w:id="16168" w:author="Alicia Romero Lopez" w:date="2020-01-31T08:44:00Z">
              <w:tcPr>
                <w:tcW w:w="7245" w:type="dxa"/>
                <w:gridSpan w:val="3"/>
                <w:tcBorders>
                  <w:top w:val="nil"/>
                  <w:left w:val="nil"/>
                  <w:bottom w:val="nil"/>
                  <w:right w:val="nil"/>
                </w:tcBorders>
                <w:shd w:val="clear" w:color="auto" w:fill="FFFFFF"/>
                <w:hideMark/>
              </w:tcPr>
            </w:tcPrChange>
          </w:tcPr>
          <w:p w14:paraId="2BE5830B" w14:textId="77777777" w:rsidR="00345125" w:rsidRPr="007F4B89" w:rsidRDefault="00345125" w:rsidP="006319C3">
            <w:pPr>
              <w:spacing w:before="120" w:after="120" w:line="256" w:lineRule="auto"/>
              <w:rPr>
                <w:color w:val="404040"/>
              </w:rPr>
            </w:pPr>
            <w:r w:rsidRPr="007F4B89">
              <w:rPr>
                <w:color w:val="BBBBBB"/>
              </w:rPr>
              <w:t>https://www.github.com</w:t>
            </w:r>
          </w:p>
        </w:tc>
        <w:tc>
          <w:tcPr>
            <w:tcW w:w="270" w:type="dxa"/>
            <w:tcBorders>
              <w:top w:val="nil"/>
              <w:left w:val="nil"/>
              <w:bottom w:val="nil"/>
              <w:right w:val="nil"/>
            </w:tcBorders>
            <w:shd w:val="clear" w:color="auto" w:fill="E5E5E5"/>
            <w:vAlign w:val="center"/>
            <w:tcPrChange w:id="16169" w:author="Alicia Romero Lopez" w:date="2020-01-31T08:44:00Z">
              <w:tcPr>
                <w:tcW w:w="270" w:type="dxa"/>
                <w:tcBorders>
                  <w:top w:val="nil"/>
                  <w:left w:val="nil"/>
                  <w:bottom w:val="nil"/>
                  <w:right w:val="nil"/>
                </w:tcBorders>
                <w:shd w:val="clear" w:color="auto" w:fill="E5E5E5"/>
              </w:tcPr>
            </w:tcPrChange>
          </w:tcPr>
          <w:p w14:paraId="1EE1065A" w14:textId="77777777" w:rsidR="00345125" w:rsidRPr="007F4B89" w:rsidRDefault="00345125" w:rsidP="006319C3">
            <w:pPr>
              <w:spacing w:before="120" w:after="120" w:line="256" w:lineRule="auto"/>
              <w:rPr>
                <w:color w:val="404040"/>
              </w:rPr>
            </w:pPr>
          </w:p>
        </w:tc>
        <w:tc>
          <w:tcPr>
            <w:tcW w:w="270" w:type="dxa"/>
            <w:vMerge/>
            <w:vAlign w:val="center"/>
            <w:hideMark/>
            <w:tcPrChange w:id="16170" w:author="Alicia Romero Lopez" w:date="2020-01-31T08:44:00Z">
              <w:tcPr>
                <w:tcW w:w="270" w:type="dxa"/>
                <w:vMerge/>
                <w:tcBorders>
                  <w:top w:val="nil"/>
                  <w:left w:val="nil"/>
                  <w:bottom w:val="nil"/>
                  <w:right w:val="single" w:sz="4" w:space="0" w:color="DBDBDB"/>
                </w:tcBorders>
                <w:hideMark/>
              </w:tcPr>
            </w:tcPrChange>
          </w:tcPr>
          <w:p w14:paraId="39BD7DDE" w14:textId="77777777" w:rsidR="00345125" w:rsidRPr="007F4B89" w:rsidRDefault="00345125" w:rsidP="006319C3">
            <w:pPr>
              <w:rPr>
                <w:color w:val="404040"/>
              </w:rPr>
            </w:pPr>
          </w:p>
        </w:tc>
      </w:tr>
      <w:tr w:rsidR="00345125" w:rsidRPr="007F4B89" w14:paraId="5863D294" w14:textId="77777777" w:rsidTr="4771896C">
        <w:trPr>
          <w:cantSplit/>
          <w:trHeight w:val="80"/>
        </w:trPr>
        <w:tc>
          <w:tcPr>
            <w:tcW w:w="300" w:type="dxa"/>
            <w:vMerge/>
            <w:vAlign w:val="center"/>
            <w:hideMark/>
            <w:tcPrChange w:id="16171" w:author="Alicia Romero Lopez" w:date="2020-01-31T08:44:00Z">
              <w:tcPr>
                <w:tcW w:w="300" w:type="dxa"/>
                <w:vMerge/>
                <w:tcBorders>
                  <w:top w:val="nil"/>
                  <w:left w:val="single" w:sz="4" w:space="0" w:color="DBDBDB"/>
                  <w:bottom w:val="nil"/>
                  <w:right w:val="nil"/>
                </w:tcBorders>
                <w:hideMark/>
              </w:tcPr>
            </w:tcPrChange>
          </w:tcPr>
          <w:p w14:paraId="4F36F12C" w14:textId="77777777" w:rsidR="00345125" w:rsidRPr="007F4B89" w:rsidRDefault="00345125" w:rsidP="006319C3">
            <w:pPr>
              <w:rPr>
                <w:color w:val="404040"/>
              </w:rPr>
            </w:pPr>
          </w:p>
        </w:tc>
        <w:tc>
          <w:tcPr>
            <w:tcW w:w="300" w:type="dxa"/>
            <w:vMerge/>
            <w:vAlign w:val="center"/>
            <w:hideMark/>
            <w:tcPrChange w:id="16172" w:author="Alicia Romero Lopez" w:date="2020-01-31T08:44:00Z">
              <w:tcPr>
                <w:tcW w:w="300" w:type="dxa"/>
                <w:vMerge/>
                <w:tcBorders>
                  <w:top w:val="nil"/>
                  <w:left w:val="nil"/>
                  <w:bottom w:val="nil"/>
                  <w:right w:val="nil"/>
                </w:tcBorders>
                <w:hideMark/>
              </w:tcPr>
            </w:tcPrChange>
          </w:tcPr>
          <w:p w14:paraId="09CEF83C" w14:textId="77777777" w:rsidR="00345125" w:rsidRPr="007F4B89" w:rsidRDefault="00345125" w:rsidP="006319C3">
            <w:pPr>
              <w:rPr>
                <w:rFonts w:ascii="Open Sans Semibold" w:hAnsi="Open Sans Semibold" w:cs="Open Sans Semibold"/>
                <w:color w:val="FFFFFF"/>
                <w:sz w:val="28"/>
                <w:szCs w:val="28"/>
              </w:rPr>
            </w:pPr>
          </w:p>
        </w:tc>
        <w:tc>
          <w:tcPr>
            <w:tcW w:w="270" w:type="dxa"/>
            <w:tcBorders>
              <w:top w:val="nil"/>
              <w:left w:val="nil"/>
              <w:bottom w:val="nil"/>
              <w:right w:val="nil"/>
            </w:tcBorders>
            <w:shd w:val="clear" w:color="auto" w:fill="E5E5E5"/>
            <w:vAlign w:val="center"/>
            <w:tcPrChange w:id="16173" w:author="Alicia Romero Lopez" w:date="2020-01-31T08:44:00Z">
              <w:tcPr>
                <w:tcW w:w="270" w:type="dxa"/>
                <w:tcBorders>
                  <w:top w:val="nil"/>
                  <w:left w:val="nil"/>
                  <w:bottom w:val="nil"/>
                  <w:right w:val="nil"/>
                </w:tcBorders>
                <w:shd w:val="clear" w:color="auto" w:fill="E5E5E5"/>
              </w:tcPr>
            </w:tcPrChange>
          </w:tcPr>
          <w:p w14:paraId="6415C1B4" w14:textId="77777777" w:rsidR="00345125" w:rsidRPr="007F4B89" w:rsidRDefault="00345125" w:rsidP="006319C3">
            <w:pPr>
              <w:rPr>
                <w:color w:val="404040"/>
                <w:sz w:val="8"/>
                <w:szCs w:val="8"/>
              </w:rPr>
            </w:pPr>
          </w:p>
        </w:tc>
        <w:tc>
          <w:tcPr>
            <w:tcW w:w="7920" w:type="dxa"/>
            <w:gridSpan w:val="4"/>
            <w:tcBorders>
              <w:top w:val="nil"/>
              <w:left w:val="nil"/>
              <w:bottom w:val="nil"/>
              <w:right w:val="nil"/>
            </w:tcBorders>
            <w:shd w:val="clear" w:color="auto" w:fill="E5E5E5"/>
            <w:vAlign w:val="center"/>
            <w:tcPrChange w:id="16174" w:author="Alicia Romero Lopez" w:date="2020-01-31T08:44:00Z">
              <w:tcPr>
                <w:tcW w:w="7920" w:type="dxa"/>
                <w:gridSpan w:val="4"/>
                <w:tcBorders>
                  <w:top w:val="nil"/>
                  <w:left w:val="nil"/>
                  <w:bottom w:val="nil"/>
                  <w:right w:val="nil"/>
                </w:tcBorders>
                <w:shd w:val="clear" w:color="auto" w:fill="E5E5E5"/>
              </w:tcPr>
            </w:tcPrChange>
          </w:tcPr>
          <w:p w14:paraId="31B5012A" w14:textId="77777777" w:rsidR="00345125" w:rsidRPr="007F4B89" w:rsidRDefault="00345125" w:rsidP="006319C3">
            <w:pPr>
              <w:rPr>
                <w:color w:val="404040"/>
                <w:sz w:val="8"/>
                <w:szCs w:val="8"/>
              </w:rPr>
            </w:pPr>
          </w:p>
        </w:tc>
        <w:tc>
          <w:tcPr>
            <w:tcW w:w="270" w:type="dxa"/>
            <w:tcBorders>
              <w:top w:val="nil"/>
              <w:left w:val="nil"/>
              <w:bottom w:val="nil"/>
              <w:right w:val="nil"/>
            </w:tcBorders>
            <w:shd w:val="clear" w:color="auto" w:fill="E5E5E5"/>
            <w:vAlign w:val="center"/>
            <w:tcPrChange w:id="16175" w:author="Alicia Romero Lopez" w:date="2020-01-31T08:44:00Z">
              <w:tcPr>
                <w:tcW w:w="270" w:type="dxa"/>
                <w:tcBorders>
                  <w:top w:val="nil"/>
                  <w:left w:val="nil"/>
                  <w:bottom w:val="nil"/>
                  <w:right w:val="nil"/>
                </w:tcBorders>
                <w:shd w:val="clear" w:color="auto" w:fill="E5E5E5"/>
              </w:tcPr>
            </w:tcPrChange>
          </w:tcPr>
          <w:p w14:paraId="07FA7BE2" w14:textId="77777777" w:rsidR="00345125" w:rsidRPr="007F4B89" w:rsidRDefault="00345125" w:rsidP="006319C3">
            <w:pPr>
              <w:rPr>
                <w:color w:val="404040"/>
                <w:sz w:val="8"/>
                <w:szCs w:val="8"/>
              </w:rPr>
            </w:pPr>
          </w:p>
        </w:tc>
        <w:tc>
          <w:tcPr>
            <w:tcW w:w="270" w:type="dxa"/>
            <w:vMerge/>
            <w:vAlign w:val="center"/>
            <w:hideMark/>
            <w:tcPrChange w:id="16176" w:author="Alicia Romero Lopez" w:date="2020-01-31T08:44:00Z">
              <w:tcPr>
                <w:tcW w:w="270" w:type="dxa"/>
                <w:vMerge/>
                <w:tcBorders>
                  <w:top w:val="nil"/>
                  <w:left w:val="nil"/>
                  <w:bottom w:val="nil"/>
                  <w:right w:val="single" w:sz="4" w:space="0" w:color="DBDBDB"/>
                </w:tcBorders>
                <w:hideMark/>
              </w:tcPr>
            </w:tcPrChange>
          </w:tcPr>
          <w:p w14:paraId="2F6F357D" w14:textId="77777777" w:rsidR="00345125" w:rsidRPr="007F4B89" w:rsidRDefault="00345125" w:rsidP="006319C3">
            <w:pPr>
              <w:rPr>
                <w:color w:val="404040"/>
              </w:rPr>
            </w:pPr>
          </w:p>
        </w:tc>
      </w:tr>
      <w:tr w:rsidR="00345125" w:rsidRPr="007F4B89" w14:paraId="1A3496D2" w14:textId="77777777" w:rsidTr="4771896C">
        <w:trPr>
          <w:cantSplit/>
        </w:trPr>
        <w:tc>
          <w:tcPr>
            <w:tcW w:w="265" w:type="dxa"/>
            <w:tcBorders>
              <w:top w:val="nil"/>
              <w:left w:val="single" w:sz="4" w:space="0" w:color="DBDBDB" w:themeColor="accent3" w:themeTint="66"/>
              <w:bottom w:val="single" w:sz="4" w:space="0" w:color="DBDBDB" w:themeColor="accent3" w:themeTint="66"/>
              <w:right w:val="nil"/>
            </w:tcBorders>
            <w:shd w:val="clear" w:color="auto" w:fill="FAFAFA"/>
            <w:tcPrChange w:id="16177" w:author="Alicia Romero Lopez" w:date="2020-01-31T08:44:00Z">
              <w:tcPr>
                <w:tcW w:w="265" w:type="dxa"/>
                <w:tcBorders>
                  <w:top w:val="nil"/>
                  <w:left w:val="single" w:sz="4" w:space="0" w:color="DBDBDB"/>
                  <w:bottom w:val="single" w:sz="4" w:space="0" w:color="DBDBDB"/>
                  <w:right w:val="nil"/>
                </w:tcBorders>
                <w:shd w:val="clear" w:color="auto" w:fill="FAFAFA"/>
              </w:tcPr>
            </w:tcPrChange>
          </w:tcPr>
          <w:p w14:paraId="08924D43" w14:textId="77777777" w:rsidR="00345125" w:rsidRPr="007F4B89" w:rsidRDefault="00345125" w:rsidP="006319C3">
            <w:pPr>
              <w:spacing w:after="120" w:line="256" w:lineRule="auto"/>
              <w:rPr>
                <w:color w:val="404040"/>
                <w:sz w:val="16"/>
                <w:szCs w:val="16"/>
              </w:rPr>
            </w:pPr>
          </w:p>
        </w:tc>
        <w:tc>
          <w:tcPr>
            <w:tcW w:w="3960" w:type="dxa"/>
            <w:gridSpan w:val="4"/>
            <w:tcBorders>
              <w:top w:val="nil"/>
              <w:left w:val="nil"/>
              <w:bottom w:val="single" w:sz="4" w:space="0" w:color="DBDBDB" w:themeColor="accent3" w:themeTint="66"/>
              <w:right w:val="nil"/>
            </w:tcBorders>
            <w:shd w:val="clear" w:color="auto" w:fill="FAFAFA"/>
            <w:vAlign w:val="center"/>
            <w:tcPrChange w:id="16178" w:author="Alicia Romero Lopez" w:date="2020-01-31T08:44:00Z">
              <w:tcPr>
                <w:tcW w:w="3960" w:type="dxa"/>
                <w:gridSpan w:val="4"/>
                <w:tcBorders>
                  <w:top w:val="nil"/>
                  <w:left w:val="nil"/>
                  <w:bottom w:val="single" w:sz="4" w:space="0" w:color="DBDBDB"/>
                  <w:right w:val="nil"/>
                </w:tcBorders>
                <w:shd w:val="clear" w:color="auto" w:fill="FAFAFA"/>
              </w:tcPr>
            </w:tcPrChange>
          </w:tcPr>
          <w:p w14:paraId="6FAAC07B" w14:textId="77777777" w:rsidR="00345125" w:rsidRPr="007F4B89" w:rsidRDefault="00345125" w:rsidP="006319C3">
            <w:pPr>
              <w:spacing w:after="120" w:line="256" w:lineRule="auto"/>
              <w:rPr>
                <w:color w:val="404040"/>
                <w:sz w:val="16"/>
                <w:szCs w:val="16"/>
              </w:rPr>
            </w:pPr>
          </w:p>
        </w:tc>
        <w:tc>
          <w:tcPr>
            <w:tcW w:w="2052" w:type="dxa"/>
            <w:tcBorders>
              <w:top w:val="nil"/>
              <w:left w:val="nil"/>
              <w:bottom w:val="single" w:sz="4" w:space="0" w:color="DBDBDB" w:themeColor="accent3" w:themeTint="66"/>
              <w:right w:val="nil"/>
            </w:tcBorders>
            <w:shd w:val="clear" w:color="auto" w:fill="FAFAFA"/>
            <w:vAlign w:val="center"/>
            <w:tcPrChange w:id="16179" w:author="Alicia Romero Lopez" w:date="2020-01-31T08:44:00Z">
              <w:tcPr>
                <w:tcW w:w="2052" w:type="dxa"/>
                <w:tcBorders>
                  <w:top w:val="nil"/>
                  <w:left w:val="nil"/>
                  <w:bottom w:val="single" w:sz="4" w:space="0" w:color="DBDBDB"/>
                  <w:right w:val="nil"/>
                </w:tcBorders>
                <w:shd w:val="clear" w:color="auto" w:fill="FAFAFA"/>
              </w:tcPr>
            </w:tcPrChange>
          </w:tcPr>
          <w:p w14:paraId="04A710EB" w14:textId="77777777" w:rsidR="00345125" w:rsidRPr="007F4B89" w:rsidRDefault="00345125" w:rsidP="006319C3">
            <w:pPr>
              <w:spacing w:after="120" w:line="256" w:lineRule="auto"/>
              <w:rPr>
                <w:color w:val="404040"/>
                <w:sz w:val="16"/>
                <w:szCs w:val="16"/>
              </w:rPr>
            </w:pPr>
          </w:p>
        </w:tc>
        <w:tc>
          <w:tcPr>
            <w:tcW w:w="3888" w:type="dxa"/>
            <w:gridSpan w:val="2"/>
            <w:tcBorders>
              <w:top w:val="nil"/>
              <w:left w:val="nil"/>
              <w:bottom w:val="single" w:sz="4" w:space="0" w:color="DBDBDB" w:themeColor="accent3" w:themeTint="66"/>
              <w:right w:val="nil"/>
            </w:tcBorders>
            <w:shd w:val="clear" w:color="auto" w:fill="FAFAFA"/>
            <w:vAlign w:val="center"/>
            <w:tcPrChange w:id="16180" w:author="Alicia Romero Lopez" w:date="2020-01-31T08:44:00Z">
              <w:tcPr>
                <w:tcW w:w="3888" w:type="dxa"/>
                <w:gridSpan w:val="2"/>
                <w:tcBorders>
                  <w:top w:val="nil"/>
                  <w:left w:val="nil"/>
                  <w:bottom w:val="single" w:sz="4" w:space="0" w:color="DBDBDB"/>
                  <w:right w:val="nil"/>
                </w:tcBorders>
                <w:shd w:val="clear" w:color="auto" w:fill="FAFAFA"/>
              </w:tcPr>
            </w:tcPrChange>
          </w:tcPr>
          <w:p w14:paraId="1840BFF2" w14:textId="77777777" w:rsidR="00345125" w:rsidRPr="007F4B89" w:rsidRDefault="00345125" w:rsidP="006319C3">
            <w:pPr>
              <w:spacing w:after="120" w:line="256" w:lineRule="auto"/>
              <w:rPr>
                <w:color w:val="404040"/>
                <w:sz w:val="16"/>
                <w:szCs w:val="16"/>
              </w:rPr>
            </w:pPr>
          </w:p>
        </w:tc>
        <w:tc>
          <w:tcPr>
            <w:tcW w:w="270" w:type="dxa"/>
            <w:tcBorders>
              <w:top w:val="nil"/>
              <w:left w:val="nil"/>
              <w:bottom w:val="single" w:sz="4" w:space="0" w:color="DBDBDB" w:themeColor="accent3" w:themeTint="66"/>
              <w:right w:val="single" w:sz="4" w:space="0" w:color="DBDBDB" w:themeColor="accent3" w:themeTint="66"/>
            </w:tcBorders>
            <w:shd w:val="clear" w:color="auto" w:fill="FAFAFA"/>
            <w:tcPrChange w:id="16181" w:author="Alicia Romero Lopez" w:date="2020-01-31T08:44:00Z">
              <w:tcPr>
                <w:tcW w:w="270" w:type="dxa"/>
                <w:tcBorders>
                  <w:top w:val="nil"/>
                  <w:left w:val="nil"/>
                  <w:bottom w:val="single" w:sz="4" w:space="0" w:color="DBDBDB"/>
                  <w:right w:val="single" w:sz="4" w:space="0" w:color="DBDBDB"/>
                </w:tcBorders>
                <w:shd w:val="clear" w:color="auto" w:fill="FAFAFA"/>
              </w:tcPr>
            </w:tcPrChange>
          </w:tcPr>
          <w:p w14:paraId="07105FB7" w14:textId="77777777" w:rsidR="00345125" w:rsidRPr="007F4B89" w:rsidRDefault="00345125" w:rsidP="006319C3">
            <w:pPr>
              <w:spacing w:after="120" w:line="256" w:lineRule="auto"/>
              <w:rPr>
                <w:color w:val="404040"/>
                <w:sz w:val="16"/>
                <w:szCs w:val="16"/>
              </w:rPr>
            </w:pPr>
          </w:p>
        </w:tc>
      </w:tr>
    </w:tbl>
    <w:p w14:paraId="6E8AB7A0" w14:textId="77777777" w:rsidR="00345125" w:rsidRPr="007F4B89" w:rsidRDefault="00345125" w:rsidP="00345125">
      <w:pPr>
        <w:spacing w:after="0" w:line="240" w:lineRule="auto"/>
        <w:rPr>
          <w:rFonts w:ascii="Open Sans" w:eastAsia="Open Sans" w:hAnsi="Open Sans" w:cs="Times New Roman"/>
          <w:color w:val="404040"/>
        </w:rPr>
      </w:pPr>
    </w:p>
    <w:tbl>
      <w:tblPr>
        <w:tblStyle w:val="TableGrid9"/>
        <w:tblW w:w="10440" w:type="dxa"/>
        <w:tblInd w:w="-5" w:type="dxa"/>
        <w:tblBorders>
          <w:top w:val="single" w:sz="4" w:space="0" w:color="DBDBDB"/>
          <w:left w:val="single" w:sz="4" w:space="0" w:color="DBDBDB"/>
          <w:bottom w:val="single" w:sz="4" w:space="0" w:color="DBDBDB"/>
          <w:right w:val="single" w:sz="4" w:space="0" w:color="DBDBDB"/>
          <w:insideH w:val="none" w:sz="0" w:space="0" w:color="auto"/>
          <w:insideV w:val="none" w:sz="0" w:space="0" w:color="auto"/>
        </w:tblBorders>
        <w:tblLayout w:type="fixed"/>
        <w:tblCellMar>
          <w:left w:w="115" w:type="dxa"/>
          <w:right w:w="115" w:type="dxa"/>
        </w:tblCellMar>
        <w:tblLook w:val="04A0" w:firstRow="1" w:lastRow="0" w:firstColumn="1" w:lastColumn="0" w:noHBand="0" w:noVBand="1"/>
      </w:tblPr>
      <w:tblGrid>
        <w:gridCol w:w="10440"/>
      </w:tblGrid>
      <w:tr w:rsidR="00345125" w:rsidRPr="007F4B89" w14:paraId="523881CF" w14:textId="77777777" w:rsidTr="006319C3">
        <w:trPr>
          <w:cantSplit/>
          <w:trHeight w:val="419"/>
        </w:trPr>
        <w:tc>
          <w:tcPr>
            <w:tcW w:w="10440" w:type="dxa"/>
            <w:tcBorders>
              <w:top w:val="single" w:sz="4" w:space="0" w:color="DBDBDB"/>
              <w:left w:val="single" w:sz="4" w:space="0" w:color="DBDBDB"/>
              <w:bottom w:val="single" w:sz="4" w:space="0" w:color="DBDBDB"/>
              <w:right w:val="single" w:sz="4" w:space="0" w:color="DBDBDB"/>
            </w:tcBorders>
            <w:shd w:val="clear" w:color="auto" w:fill="FAFAFA"/>
            <w:hideMark/>
          </w:tcPr>
          <w:p w14:paraId="5AB35DF3" w14:textId="77777777" w:rsidR="00345125" w:rsidRPr="007F4B89" w:rsidRDefault="00345125" w:rsidP="006319C3">
            <w:pPr>
              <w:spacing w:before="120" w:after="120" w:line="256" w:lineRule="auto"/>
              <w:jc w:val="center"/>
              <w:rPr>
                <w:rFonts w:ascii="FontAwesome" w:hAnsi="FontAwesome"/>
                <w:color w:val="00CC00"/>
                <w:sz w:val="72"/>
                <w:szCs w:val="72"/>
              </w:rPr>
            </w:pPr>
            <w:r w:rsidRPr="007F4B89">
              <w:rPr>
                <w:rFonts w:ascii="FontAwesome" w:hAnsi="FontAwesome"/>
                <w:color w:val="00CC00"/>
                <w:sz w:val="72"/>
                <w:szCs w:val="72"/>
              </w:rPr>
              <w:lastRenderedPageBreak/>
              <w:sym w:font="FontAwesome" w:char="F058"/>
            </w:r>
          </w:p>
          <w:p w14:paraId="2E28119D" w14:textId="77777777" w:rsidR="00345125" w:rsidRPr="007F4B89" w:rsidRDefault="00345125" w:rsidP="006319C3">
            <w:pPr>
              <w:spacing w:after="120" w:line="256" w:lineRule="auto"/>
              <w:jc w:val="center"/>
              <w:rPr>
                <w:rFonts w:ascii="Open Sans Semibold" w:hAnsi="Open Sans Semibold" w:cs="Open Sans Semibold"/>
                <w:color w:val="404040"/>
              </w:rPr>
            </w:pPr>
            <w:r w:rsidRPr="007F4B89">
              <w:rPr>
                <w:rFonts w:ascii="Open Sans Semibold" w:hAnsi="Open Sans Semibold" w:cs="Open Sans Semibold"/>
                <w:color w:val="7F7F7F"/>
                <w:sz w:val="28"/>
                <w:szCs w:val="28"/>
              </w:rPr>
              <w:t>Submitted Successfully</w:t>
            </w:r>
          </w:p>
        </w:tc>
      </w:tr>
    </w:tbl>
    <w:p w14:paraId="5CD8D0DE" w14:textId="77777777" w:rsidR="00345125" w:rsidRPr="007F4B89" w:rsidRDefault="00345125" w:rsidP="00345125">
      <w:pPr>
        <w:spacing w:after="0" w:line="240" w:lineRule="auto"/>
        <w:rPr>
          <w:rFonts w:ascii="Open Sans" w:eastAsia="Open Sans" w:hAnsi="Open Sans" w:cs="Times New Roman"/>
          <w:color w:val="404040"/>
        </w:rPr>
      </w:pPr>
    </w:p>
    <w:p w14:paraId="04D1B95B" w14:textId="77777777" w:rsidR="00345125" w:rsidRPr="007F4B89" w:rsidRDefault="00345125" w:rsidP="00345125">
      <w:pPr>
        <w:spacing w:after="120" w:line="256" w:lineRule="auto"/>
        <w:rPr>
          <w:rFonts w:ascii="Open Sans" w:eastAsia="Open Sans" w:hAnsi="Open Sans" w:cs="Times New Roman"/>
          <w:color w:val="404040"/>
        </w:rPr>
      </w:pPr>
    </w:p>
    <w:p w14:paraId="026DD02B" w14:textId="47314597" w:rsidR="00345125" w:rsidRPr="00345125" w:rsidRDefault="00345125" w:rsidP="00345125">
      <w:r>
        <w:br w:type="page"/>
      </w:r>
      <w:r>
        <w:rPr>
          <w:highlight w:val="magenta"/>
        </w:rPr>
        <w:lastRenderedPageBreak/>
        <w:t>Mini-project: Football!</w:t>
      </w:r>
    </w:p>
    <w:p w14:paraId="49D7B998" w14:textId="77777777" w:rsidR="00345125" w:rsidRDefault="00345125" w:rsidP="00345125">
      <w:pPr>
        <w:pStyle w:val="NormalWeb"/>
        <w:spacing w:before="0" w:beforeAutospacing="0" w:after="120" w:afterAutospacing="0"/>
        <w:rPr>
          <w:highlight w:val="yellow"/>
        </w:rPr>
      </w:pPr>
    </w:p>
    <w:p w14:paraId="73F7C9FE" w14:textId="04B0815C" w:rsidR="00345125" w:rsidRDefault="00345125" w:rsidP="00345125">
      <w:pPr>
        <w:rPr>
          <w:rStyle w:val="Strong"/>
          <w:rFonts w:eastAsia="Times New Roman" w:cstheme="minorHAnsi"/>
          <w:szCs w:val="24"/>
        </w:rPr>
      </w:pPr>
      <w:r>
        <w:rPr>
          <w:rStyle w:val="Strong"/>
          <w:rFonts w:eastAsia="Times New Roman" w:cstheme="minorHAnsi"/>
          <w:szCs w:val="24"/>
          <w:highlight w:val="yellow"/>
        </w:rPr>
        <w:t>Mission 2</w:t>
      </w:r>
      <w:r w:rsidRPr="00DF56DB">
        <w:rPr>
          <w:rStyle w:val="Strong"/>
          <w:rFonts w:eastAsia="Times New Roman" w:cstheme="minorHAnsi"/>
          <w:szCs w:val="24"/>
          <w:highlight w:val="yellow"/>
        </w:rPr>
        <w:t xml:space="preserve"> Essential </w:t>
      </w:r>
      <w:r>
        <w:rPr>
          <w:rStyle w:val="Strong"/>
          <w:rFonts w:eastAsia="Times New Roman" w:cstheme="minorHAnsi"/>
          <w:szCs w:val="24"/>
          <w:highlight w:val="yellow"/>
        </w:rPr>
        <w:t>Purpose</w:t>
      </w:r>
      <w:r w:rsidRPr="00DF56DB">
        <w:rPr>
          <w:rStyle w:val="Strong"/>
          <w:rFonts w:eastAsia="Times New Roman" w:cstheme="minorHAnsi"/>
          <w:szCs w:val="24"/>
          <w:highlight w:val="yellow"/>
        </w:rPr>
        <w:t>:</w:t>
      </w:r>
      <w:r w:rsidRPr="00DF56DB">
        <w:rPr>
          <w:rStyle w:val="Strong"/>
          <w:rFonts w:eastAsia="Times New Roman" w:cstheme="minorHAnsi"/>
          <w:szCs w:val="24"/>
        </w:rPr>
        <w:t xml:space="preserve"> </w:t>
      </w:r>
    </w:p>
    <w:p w14:paraId="040D1AF3" w14:textId="77777777" w:rsidR="00345125" w:rsidRPr="002F5EB5" w:rsidRDefault="00345125" w:rsidP="00345125">
      <w:pPr>
        <w:rPr>
          <w:rStyle w:val="Strong"/>
          <w:b w:val="0"/>
          <w:bCs w:val="0"/>
        </w:rPr>
      </w:pPr>
      <w:r w:rsidRPr="00072BB1">
        <w:rPr>
          <w:rFonts w:cstheme="minorHAnsi"/>
          <w:color w:val="A6A6A6" w:themeColor="background1" w:themeShade="A6"/>
        </w:rPr>
        <w:t>Repeat this section for every mission.</w:t>
      </w:r>
    </w:p>
    <w:p w14:paraId="05CF918E" w14:textId="77777777" w:rsidR="00345125" w:rsidRPr="00A5669F" w:rsidRDefault="00345125" w:rsidP="00345125">
      <w:pPr>
        <w:pStyle w:val="NormalWeb"/>
        <w:spacing w:before="0" w:beforeAutospacing="0" w:after="120" w:afterAutospacing="0"/>
        <w:rPr>
          <w:rFonts w:asciiTheme="minorHAnsi" w:eastAsiaTheme="minorHAnsi" w:hAnsiTheme="minorHAnsi" w:cstheme="minorBidi"/>
          <w:color w:val="A6A6A6" w:themeColor="background1" w:themeShade="A6"/>
          <w:sz w:val="20"/>
          <w:szCs w:val="22"/>
        </w:rPr>
      </w:pPr>
      <w:r w:rsidRPr="00A5669F">
        <w:rPr>
          <w:rFonts w:asciiTheme="minorHAnsi" w:eastAsiaTheme="minorHAnsi" w:hAnsiTheme="minorHAnsi" w:cstheme="minorBidi"/>
          <w:color w:val="A6A6A6" w:themeColor="background1" w:themeShade="A6"/>
          <w:sz w:val="22"/>
        </w:rPr>
        <w:t>Write the essential question learners should explore during this lesson</w:t>
      </w:r>
      <w:r w:rsidRPr="00F71D0F">
        <w:rPr>
          <w:rFonts w:asciiTheme="minorHAnsi" w:eastAsiaTheme="minorHAnsi" w:hAnsiTheme="minorHAnsi" w:cstheme="minorBidi"/>
          <w:color w:val="A6A6A6" w:themeColor="background1" w:themeShade="A6"/>
          <w:sz w:val="22"/>
          <w:szCs w:val="22"/>
        </w:rPr>
        <w:t>.</w:t>
      </w:r>
      <w:r>
        <w:rPr>
          <w:rFonts w:asciiTheme="minorHAnsi" w:eastAsiaTheme="minorHAnsi" w:hAnsiTheme="minorHAnsi" w:cstheme="minorBidi"/>
          <w:color w:val="A6A6A6" w:themeColor="background1" w:themeShade="A6"/>
          <w:sz w:val="22"/>
          <w:szCs w:val="22"/>
        </w:rPr>
        <w:t xml:space="preserve"> Write the purpose as a question that will be answered throughout the mission.</w:t>
      </w:r>
      <w:r w:rsidRPr="00F71D0F">
        <w:rPr>
          <w:rFonts w:asciiTheme="minorHAnsi" w:eastAsiaTheme="minorHAnsi" w:hAnsiTheme="minorHAnsi" w:cstheme="minorBidi"/>
          <w:color w:val="A6A6A6" w:themeColor="background1" w:themeShade="A6"/>
          <w:sz w:val="22"/>
          <w:szCs w:val="22"/>
        </w:rPr>
        <w:t xml:space="preserve"> Ie. Why is Python important for Machine Learning?</w:t>
      </w:r>
    </w:p>
    <w:p w14:paraId="070FADAF" w14:textId="77777777" w:rsidR="00345125" w:rsidRDefault="00345125" w:rsidP="00345125">
      <w:pPr>
        <w:pStyle w:val="NormalWeb"/>
        <w:spacing w:before="0" w:beforeAutospacing="0" w:after="120" w:afterAutospacing="0"/>
        <w:rPr>
          <w:rFonts w:asciiTheme="minorHAnsi" w:hAnsiTheme="minorHAnsi" w:cstheme="minorHAnsi"/>
          <w:sz w:val="22"/>
          <w:szCs w:val="22"/>
        </w:rPr>
      </w:pPr>
      <w:r>
        <w:rPr>
          <w:rFonts w:asciiTheme="minorHAnsi" w:hAnsiTheme="minorHAnsi" w:cstheme="minorHAnsi"/>
          <w:sz w:val="22"/>
          <w:szCs w:val="22"/>
        </w:rPr>
        <w:t>Write Here:</w:t>
      </w:r>
    </w:p>
    <w:p w14:paraId="7F86D5C8" w14:textId="77777777" w:rsidR="00345125" w:rsidRDefault="00345125" w:rsidP="00345125">
      <w:pPr>
        <w:pStyle w:val="NormalWeb"/>
        <w:spacing w:before="0" w:beforeAutospacing="0" w:after="120" w:afterAutospacing="0"/>
        <w:rPr>
          <w:rFonts w:asciiTheme="minorHAnsi" w:hAnsiTheme="minorHAnsi" w:cstheme="minorHAnsi"/>
          <w:sz w:val="22"/>
          <w:szCs w:val="22"/>
        </w:rPr>
      </w:pPr>
    </w:p>
    <w:p w14:paraId="4072218B" w14:textId="77777777" w:rsidR="006F5089" w:rsidRDefault="00345125">
      <w:pPr>
        <w:pStyle w:val="NormalWeb"/>
        <w:spacing w:before="0" w:beforeAutospacing="0" w:after="120" w:afterAutospacing="0"/>
        <w:rPr>
          <w:ins w:id="16182" w:author="RoboGarden Team" w:date="2020-01-23T21:34:00Z"/>
          <w:rFonts w:ascii="Calibri" w:hAnsi="Calibri" w:cs="Calibri"/>
          <w:color w:val="000000"/>
          <w:sz w:val="22"/>
          <w:szCs w:val="22"/>
        </w:rPr>
        <w:pPrChange w:id="16183" w:author="RoboGarden Team" w:date="2020-01-23T21:34:00Z">
          <w:pPr>
            <w:pStyle w:val="NormalWeb"/>
            <w:numPr>
              <w:numId w:val="104"/>
            </w:numPr>
            <w:spacing w:before="0" w:beforeAutospacing="0" w:after="120" w:afterAutospacing="0"/>
            <w:ind w:left="720" w:hanging="360"/>
          </w:pPr>
        </w:pPrChange>
      </w:pPr>
      <w:r w:rsidRPr="00072BB1">
        <w:rPr>
          <w:rFonts w:ascii="Calibri" w:hAnsi="Calibri" w:cs="Calibri"/>
          <w:color w:val="000000"/>
          <w:sz w:val="22"/>
          <w:szCs w:val="22"/>
        </w:rPr>
        <w:t xml:space="preserve">Skills Tested: </w:t>
      </w:r>
    </w:p>
    <w:p w14:paraId="304EDDE3" w14:textId="7114748F" w:rsidR="006F5089" w:rsidRDefault="00345125" w:rsidP="006F5089">
      <w:pPr>
        <w:pStyle w:val="NormalWeb"/>
        <w:numPr>
          <w:ilvl w:val="0"/>
          <w:numId w:val="104"/>
        </w:numPr>
        <w:spacing w:before="0" w:beforeAutospacing="0" w:after="120" w:afterAutospacing="0"/>
        <w:rPr>
          <w:ins w:id="16184" w:author="RoboGarden Team" w:date="2020-01-23T21:34:00Z"/>
          <w:rFonts w:ascii="Calibri" w:hAnsi="Calibri" w:cs="Calibri"/>
          <w:color w:val="000000"/>
          <w:sz w:val="22"/>
          <w:szCs w:val="22"/>
        </w:rPr>
      </w:pPr>
      <w:del w:id="16185" w:author="RoboGarden Team" w:date="2020-01-23T21:34:00Z">
        <w:r w:rsidRPr="00072BB1" w:rsidDel="006F5089">
          <w:rPr>
            <w:rFonts w:ascii="Calibri" w:hAnsi="Calibri" w:cs="Calibri"/>
            <w:color w:val="000000"/>
            <w:sz w:val="22"/>
            <w:szCs w:val="22"/>
          </w:rPr>
          <w:br/>
        </w:r>
      </w:del>
      <w:ins w:id="16186" w:author="RoboGarden Team" w:date="2020-01-23T21:34:00Z">
        <w:r w:rsidR="006F5089">
          <w:rPr>
            <w:rFonts w:ascii="Calibri" w:hAnsi="Calibri" w:cs="Calibri"/>
            <w:color w:val="000000"/>
            <w:sz w:val="22"/>
            <w:szCs w:val="22"/>
          </w:rPr>
          <w:t>Using P</w:t>
        </w:r>
        <w:commentRangeStart w:id="16187"/>
        <w:commentRangeStart w:id="16188"/>
        <w:r w:rsidR="006F5089" w:rsidRPr="00072BB1">
          <w:rPr>
            <w:rFonts w:ascii="Calibri" w:hAnsi="Calibri" w:cs="Calibri"/>
            <w:color w:val="000000"/>
            <w:sz w:val="22"/>
            <w:szCs w:val="22"/>
          </w:rPr>
          <w:t>andas Programming</w:t>
        </w:r>
        <w:r w:rsidR="006F5089">
          <w:rPr>
            <w:rFonts w:ascii="Calibri" w:hAnsi="Calibri" w:cs="Calibri"/>
            <w:color w:val="000000"/>
            <w:sz w:val="22"/>
            <w:szCs w:val="22"/>
          </w:rPr>
          <w:t xml:space="preserve"> to read the dataset</w:t>
        </w:r>
        <w:r w:rsidR="006F5089" w:rsidRPr="00072BB1">
          <w:rPr>
            <w:rFonts w:ascii="Calibri" w:hAnsi="Calibri" w:cs="Calibri"/>
            <w:color w:val="000000"/>
            <w:sz w:val="22"/>
            <w:szCs w:val="22"/>
          </w:rPr>
          <w:t xml:space="preserve">. </w:t>
        </w:r>
      </w:ins>
    </w:p>
    <w:p w14:paraId="5CA327D4" w14:textId="77777777" w:rsidR="006F5089" w:rsidRDefault="006F5089" w:rsidP="006F5089">
      <w:pPr>
        <w:pStyle w:val="NormalWeb"/>
        <w:numPr>
          <w:ilvl w:val="0"/>
          <w:numId w:val="104"/>
        </w:numPr>
        <w:spacing w:before="0" w:beforeAutospacing="0" w:after="120" w:afterAutospacing="0"/>
        <w:rPr>
          <w:ins w:id="16189" w:author="RoboGarden Team" w:date="2020-01-23T21:34:00Z"/>
          <w:rFonts w:ascii="Calibri" w:hAnsi="Calibri" w:cs="Calibri"/>
          <w:color w:val="000000"/>
          <w:sz w:val="22"/>
          <w:szCs w:val="22"/>
        </w:rPr>
      </w:pPr>
      <w:ins w:id="16190" w:author="RoboGarden Team" w:date="2020-01-23T21:34:00Z">
        <w:r>
          <w:rPr>
            <w:rFonts w:ascii="Calibri" w:hAnsi="Calibri" w:cs="Calibri"/>
            <w:color w:val="000000"/>
            <w:sz w:val="22"/>
            <w:szCs w:val="22"/>
          </w:rPr>
          <w:t xml:space="preserve">Using Scikit-learn to </w:t>
        </w:r>
        <w:r w:rsidRPr="00072BB1">
          <w:rPr>
            <w:rFonts w:ascii="Calibri" w:hAnsi="Calibri" w:cs="Calibri"/>
            <w:color w:val="000000"/>
            <w:sz w:val="22"/>
            <w:szCs w:val="22"/>
          </w:rPr>
          <w:t xml:space="preserve">preprocess </w:t>
        </w:r>
        <w:r>
          <w:rPr>
            <w:rFonts w:ascii="Calibri" w:hAnsi="Calibri" w:cs="Calibri"/>
            <w:color w:val="000000"/>
            <w:sz w:val="22"/>
            <w:szCs w:val="22"/>
          </w:rPr>
          <w:t>your data</w:t>
        </w:r>
        <w:r w:rsidRPr="00072BB1">
          <w:rPr>
            <w:rFonts w:ascii="Calibri" w:hAnsi="Calibri" w:cs="Calibri"/>
            <w:color w:val="000000"/>
            <w:sz w:val="22"/>
            <w:szCs w:val="22"/>
          </w:rPr>
          <w:t>.</w:t>
        </w:r>
        <w:commentRangeEnd w:id="16187"/>
        <w:r>
          <w:rPr>
            <w:rStyle w:val="CommentReference"/>
          </w:rPr>
          <w:commentReference w:id="16187"/>
        </w:r>
      </w:ins>
      <w:commentRangeEnd w:id="16188"/>
      <w:ins w:id="16191" w:author="RoboGarden Team" w:date="2020-01-24T00:47:00Z">
        <w:r w:rsidR="009D04F8">
          <w:rPr>
            <w:rStyle w:val="CommentReference"/>
            <w:rFonts w:asciiTheme="minorHAnsi" w:eastAsiaTheme="minorHAnsi" w:hAnsiTheme="minorHAnsi" w:cstheme="minorBidi"/>
            <w:color w:val="404040"/>
          </w:rPr>
          <w:commentReference w:id="16188"/>
        </w:r>
      </w:ins>
    </w:p>
    <w:p w14:paraId="7A3BCC19" w14:textId="77777777" w:rsidR="006F5089" w:rsidRPr="00C315A1" w:rsidRDefault="006F5089" w:rsidP="006F5089">
      <w:pPr>
        <w:pStyle w:val="NormalWeb"/>
        <w:numPr>
          <w:ilvl w:val="0"/>
          <w:numId w:val="104"/>
        </w:numPr>
        <w:spacing w:before="0" w:beforeAutospacing="0" w:after="120" w:afterAutospacing="0"/>
        <w:rPr>
          <w:ins w:id="16192" w:author="RoboGarden Team" w:date="2020-01-23T21:34:00Z"/>
          <w:rFonts w:asciiTheme="minorHAnsi" w:hAnsiTheme="minorHAnsi" w:cstheme="minorBidi"/>
          <w:sz w:val="22"/>
          <w:szCs w:val="22"/>
        </w:rPr>
      </w:pPr>
      <w:ins w:id="16193" w:author="RoboGarden Team" w:date="2020-01-23T21:34:00Z">
        <w:r>
          <w:rPr>
            <w:rFonts w:ascii="Calibri" w:hAnsi="Calibri" w:cs="Calibri"/>
            <w:color w:val="000000"/>
            <w:sz w:val="22"/>
            <w:szCs w:val="22"/>
          </w:rPr>
          <w:t>Data Visualization Using Matplotlib</w:t>
        </w:r>
      </w:ins>
    </w:p>
    <w:p w14:paraId="618C51FC" w14:textId="1AE3DE42" w:rsidR="00A960D4" w:rsidRPr="00A960D4" w:rsidRDefault="00A960D4" w:rsidP="00A960D4">
      <w:pPr>
        <w:ind w:left="360"/>
        <w:rPr>
          <w:color w:val="A6A6A6" w:themeColor="background1" w:themeShade="A6"/>
        </w:rPr>
      </w:pPr>
      <w:r w:rsidRPr="00A960D4">
        <w:rPr>
          <w:rFonts w:ascii="Calibri" w:eastAsia="Times New Roman" w:hAnsi="Calibri" w:cs="Calibri"/>
          <w:color w:val="000000"/>
        </w:rPr>
        <w:t xml:space="preserve">For more information regarding </w:t>
      </w:r>
      <w:commentRangeStart w:id="16194"/>
      <w:commentRangeEnd w:id="16194"/>
      <w:r>
        <w:rPr>
          <w:rStyle w:val="CommentReference"/>
          <w:color w:val="404040"/>
        </w:rPr>
        <w:commentReference w:id="16194"/>
      </w:r>
      <w:r w:rsidRPr="00A960D4">
        <w:rPr>
          <w:rFonts w:ascii="Calibri" w:eastAsia="Times New Roman" w:hAnsi="Calibri" w:cs="Calibri"/>
          <w:color w:val="000000"/>
        </w:rPr>
        <w:t xml:space="preserve">the grading of the </w:t>
      </w:r>
      <w:r>
        <w:rPr>
          <w:rFonts w:ascii="Calibri" w:eastAsia="Times New Roman" w:hAnsi="Calibri" w:cs="Calibri"/>
          <w:color w:val="000000"/>
        </w:rPr>
        <w:t>Mini-Project missions of</w:t>
      </w:r>
      <w:r w:rsidRPr="00A960D4">
        <w:rPr>
          <w:rFonts w:ascii="Calibri" w:eastAsia="Times New Roman" w:hAnsi="Calibri" w:cs="Calibri"/>
          <w:color w:val="000000"/>
        </w:rPr>
        <w:t xml:space="preserve"> please refer to Module 1 Introduction section</w:t>
      </w:r>
      <w:r w:rsidR="007E3639">
        <w:rPr>
          <w:rFonts w:ascii="Calibri" w:eastAsia="Times New Roman" w:hAnsi="Calibri" w:cs="Calibri"/>
          <w:color w:val="000000"/>
        </w:rPr>
        <w:t xml:space="preserve"> as well as </w:t>
      </w:r>
      <w:r w:rsidR="007E3639" w:rsidRPr="007962D9">
        <w:rPr>
          <w:rFonts w:ascii="Calibri" w:eastAsia="Times New Roman" w:hAnsi="Calibri" w:cs="Calibri"/>
          <w:color w:val="4472C4" w:themeColor="accent1"/>
          <w:u w:val="single"/>
        </w:rPr>
        <w:t xml:space="preserve">the </w:t>
      </w:r>
      <w:del w:id="16195" w:author="Chantelle Dubois Nishiyama" w:date="2020-02-26T20:35:00Z">
        <w:r w:rsidR="007E3639" w:rsidRPr="007962D9" w:rsidDel="00A17CD2">
          <w:rPr>
            <w:rFonts w:ascii="Calibri" w:eastAsia="Times New Roman" w:hAnsi="Calibri" w:cs="Calibri"/>
            <w:color w:val="4472C4" w:themeColor="accent1"/>
            <w:u w:val="single"/>
          </w:rPr>
          <w:delText>orientation</w:delText>
        </w:r>
      </w:del>
      <w:ins w:id="16196" w:author="Chantelle Dubois Nishiyama" w:date="2020-02-26T20:35:00Z">
        <w:r w:rsidR="00A17CD2">
          <w:rPr>
            <w:rFonts w:ascii="Calibri" w:eastAsia="Times New Roman" w:hAnsi="Calibri" w:cs="Calibri"/>
            <w:color w:val="4472C4" w:themeColor="accent1"/>
            <w:u w:val="single"/>
          </w:rPr>
          <w:t>Orientation</w:t>
        </w:r>
      </w:ins>
      <w:del w:id="16197" w:author="Chantelle Dubois Nishiyama" w:date="2020-02-19T23:23:00Z">
        <w:r w:rsidR="007E3639" w:rsidRPr="00E666A8" w:rsidDel="00711C42">
          <w:rPr>
            <w:rFonts w:ascii="Calibri" w:eastAsia="Times New Roman" w:hAnsi="Calibri" w:cs="Calibri"/>
            <w:color w:val="000000"/>
          </w:rPr>
          <w:delText>.</w:delText>
        </w:r>
      </w:del>
      <w:r w:rsidRPr="00A960D4">
        <w:rPr>
          <w:rFonts w:ascii="Calibri" w:eastAsia="Times New Roman" w:hAnsi="Calibri" w:cs="Calibri"/>
          <w:color w:val="000000"/>
        </w:rPr>
        <w:t>.</w:t>
      </w:r>
      <w:r w:rsidRPr="00A960D4">
        <w:rPr>
          <w:b/>
        </w:rPr>
        <w:t xml:space="preserve"> </w:t>
      </w:r>
    </w:p>
    <w:p w14:paraId="72C4573C" w14:textId="373967C6" w:rsidR="00345125" w:rsidRDefault="00345125">
      <w:pPr>
        <w:pStyle w:val="NormalWeb"/>
        <w:spacing w:before="0" w:beforeAutospacing="0" w:after="120" w:afterAutospacing="0"/>
        <w:rPr>
          <w:rFonts w:asciiTheme="minorHAnsi" w:hAnsiTheme="minorHAnsi" w:cstheme="minorBidi"/>
          <w:sz w:val="22"/>
          <w:szCs w:val="22"/>
          <w:rPrChange w:id="16198" w:author="Alexis Handford" w:date="2020-01-22T08:38:00Z">
            <w:rPr/>
          </w:rPrChange>
        </w:rPr>
        <w:pPrChange w:id="16199" w:author="Alexis Handford" w:date="2020-01-22T08:38:00Z">
          <w:pPr>
            <w:pStyle w:val="NormalWeb"/>
          </w:pPr>
        </w:pPrChange>
      </w:pPr>
      <w:commentRangeStart w:id="16200"/>
      <w:commentRangeStart w:id="16201"/>
      <w:del w:id="16202" w:author="RoboGarden Team" w:date="2020-01-23T21:34:00Z">
        <w:r w:rsidRPr="00072BB1" w:rsidDel="006F5089">
          <w:rPr>
            <w:rFonts w:ascii="Calibri" w:hAnsi="Calibri" w:cs="Calibri"/>
            <w:color w:val="000000"/>
            <w:sz w:val="22"/>
            <w:szCs w:val="22"/>
          </w:rPr>
          <w:delText xml:space="preserve">- Pandas Programming. </w:delText>
        </w:r>
        <w:r w:rsidRPr="00072BB1" w:rsidDel="006F5089">
          <w:rPr>
            <w:rFonts w:ascii="Calibri" w:hAnsi="Calibri" w:cs="Calibri"/>
            <w:color w:val="000000"/>
            <w:sz w:val="22"/>
            <w:szCs w:val="22"/>
          </w:rPr>
          <w:br/>
          <w:delText>- Data Exploration.</w:delText>
        </w:r>
        <w:r w:rsidRPr="00072BB1" w:rsidDel="006F5089">
          <w:rPr>
            <w:rFonts w:ascii="Calibri" w:hAnsi="Calibri" w:cs="Calibri"/>
            <w:color w:val="000000"/>
            <w:sz w:val="22"/>
            <w:szCs w:val="22"/>
          </w:rPr>
          <w:br/>
          <w:delText>- Preprocessing in Scikit-learn.</w:delText>
        </w:r>
        <w:commentRangeEnd w:id="16200"/>
        <w:r w:rsidDel="006F5089">
          <w:rPr>
            <w:rStyle w:val="CommentReference"/>
          </w:rPr>
          <w:commentReference w:id="16200"/>
        </w:r>
      </w:del>
      <w:commentRangeEnd w:id="16201"/>
      <w:r w:rsidR="006F1E78">
        <w:rPr>
          <w:rStyle w:val="CommentReference"/>
          <w:rFonts w:asciiTheme="minorHAnsi" w:eastAsiaTheme="minorHAnsi" w:hAnsiTheme="minorHAnsi" w:cstheme="minorBidi"/>
          <w:color w:val="404040"/>
        </w:rPr>
        <w:commentReference w:id="16201"/>
      </w:r>
    </w:p>
    <w:p w14:paraId="7153831E" w14:textId="77777777" w:rsidR="00345125" w:rsidRDefault="00345125" w:rsidP="00345125">
      <w:pPr>
        <w:pStyle w:val="NormalWeb"/>
        <w:spacing w:before="0" w:beforeAutospacing="0" w:after="120" w:afterAutospacing="0"/>
        <w:rPr>
          <w:rFonts w:asciiTheme="minorHAnsi" w:hAnsiTheme="minorHAnsi" w:cstheme="minorHAnsi"/>
          <w:sz w:val="22"/>
          <w:szCs w:val="22"/>
        </w:rPr>
      </w:pPr>
    </w:p>
    <w:p w14:paraId="2BDA0C83" w14:textId="12B91831" w:rsidR="00345125" w:rsidRPr="005E2335" w:rsidRDefault="00345125" w:rsidP="00DD0534">
      <w:pPr>
        <w:spacing w:after="0" w:line="240" w:lineRule="auto"/>
        <w:rPr>
          <w:rFonts w:ascii="Calibri" w:hAnsi="Calibri" w:cs="Calibri"/>
          <w:b/>
          <w:bCs/>
        </w:rPr>
      </w:pPr>
      <w:r w:rsidRPr="005E2335">
        <w:rPr>
          <w:rFonts w:ascii="Calibri" w:hAnsi="Calibri" w:cs="Calibri"/>
          <w:b/>
          <w:bCs/>
          <w:highlight w:val="yellow"/>
        </w:rPr>
        <w:t xml:space="preserve">Mission </w:t>
      </w:r>
      <w:r>
        <w:rPr>
          <w:rFonts w:ascii="Calibri" w:hAnsi="Calibri" w:cs="Calibri"/>
          <w:b/>
          <w:bCs/>
          <w:highlight w:val="yellow"/>
        </w:rPr>
        <w:t>2</w:t>
      </w:r>
      <w:r w:rsidRPr="005E2335">
        <w:rPr>
          <w:rFonts w:ascii="Calibri" w:hAnsi="Calibri" w:cs="Calibri"/>
          <w:b/>
          <w:bCs/>
          <w:highlight w:val="yellow"/>
        </w:rPr>
        <w:t xml:space="preserve"> </w:t>
      </w:r>
      <w:r w:rsidR="00DD0534">
        <w:rPr>
          <w:rFonts w:ascii="Calibri" w:hAnsi="Calibri" w:cs="Calibri"/>
          <w:b/>
          <w:bCs/>
          <w:highlight w:val="yellow"/>
        </w:rPr>
        <w:t>Instructions</w:t>
      </w:r>
      <w:r w:rsidRPr="005E2335">
        <w:rPr>
          <w:rFonts w:ascii="Calibri" w:hAnsi="Calibri" w:cs="Calibri"/>
          <w:b/>
          <w:bCs/>
          <w:highlight w:val="yellow"/>
        </w:rPr>
        <w:t>:</w:t>
      </w:r>
    </w:p>
    <w:p w14:paraId="671EC5BE" w14:textId="77777777" w:rsidR="00345125" w:rsidRDefault="00345125" w:rsidP="00345125">
      <w:pPr>
        <w:pStyle w:val="NormalWeb"/>
        <w:spacing w:before="0" w:beforeAutospacing="0" w:after="120" w:afterAutospacing="0"/>
        <w:rPr>
          <w:highlight w:val="yellow"/>
        </w:rPr>
      </w:pPr>
    </w:p>
    <w:p w14:paraId="22950728" w14:textId="4DBCC231" w:rsidR="00345125" w:rsidRPr="007F4B89" w:rsidRDefault="00345125" w:rsidP="00345125">
      <w:pPr>
        <w:spacing w:before="80" w:after="80" w:line="240" w:lineRule="auto"/>
        <w:outlineLvl w:val="1"/>
        <w:rPr>
          <w:rFonts w:ascii="Open Sans Semibold" w:eastAsia="Times New Roman" w:hAnsi="Open Sans Semibold" w:cs="Open Sans Semibold"/>
          <w:color w:val="11143F"/>
          <w:sz w:val="28"/>
          <w:szCs w:val="28"/>
        </w:rPr>
      </w:pPr>
      <w:del w:id="16203" w:author="RoboGarden Team" w:date="2020-01-23T21:34:00Z">
        <w:r w:rsidRPr="007F4B89" w:rsidDel="006F5089">
          <w:rPr>
            <w:rFonts w:ascii="Open Sans Semibold" w:eastAsia="Times New Roman" w:hAnsi="Open Sans Semibold" w:cs="Open Sans Semibold"/>
            <w:color w:val="11143F"/>
            <w:sz w:val="28"/>
            <w:szCs w:val="28"/>
          </w:rPr>
          <w:delText>Requirements</w:delText>
        </w:r>
      </w:del>
      <w:ins w:id="16204" w:author="RoboGarden Team" w:date="2020-01-23T21:34:00Z">
        <w:r w:rsidR="006F5089">
          <w:rPr>
            <w:rFonts w:ascii="Open Sans Semibold" w:eastAsia="Times New Roman" w:hAnsi="Open Sans Semibold" w:cs="Open Sans Semibold"/>
            <w:color w:val="11143F"/>
            <w:sz w:val="28"/>
            <w:szCs w:val="28"/>
          </w:rPr>
          <w:t xml:space="preserve">Description </w:t>
        </w:r>
      </w:ins>
    </w:p>
    <w:tbl>
      <w:tblPr>
        <w:tblStyle w:val="TableGrid10"/>
        <w:tblW w:w="10440" w:type="dxa"/>
        <w:tblInd w:w="-5" w:type="dxa"/>
        <w:tblBorders>
          <w:top w:val="single" w:sz="4" w:space="0" w:color="DBDBDB"/>
          <w:left w:val="single" w:sz="4" w:space="0" w:color="DBDBDB"/>
          <w:bottom w:val="single" w:sz="4" w:space="0" w:color="DBDBDB"/>
          <w:right w:val="single" w:sz="4" w:space="0" w:color="DBDBDB"/>
          <w:insideH w:val="none" w:sz="0" w:space="0" w:color="auto"/>
          <w:insideV w:val="none" w:sz="0" w:space="0" w:color="auto"/>
        </w:tblBorders>
        <w:tblLayout w:type="fixed"/>
        <w:tblCellMar>
          <w:left w:w="115" w:type="dxa"/>
          <w:right w:w="115" w:type="dxa"/>
        </w:tblCellMar>
        <w:tblLook w:val="04A0" w:firstRow="1" w:lastRow="0" w:firstColumn="1" w:lastColumn="0" w:noHBand="0" w:noVBand="1"/>
        <w:tblPrChange w:id="16205" w:author="Alexis Handford" w:date="2020-01-22T08:36:00Z">
          <w:tblPr>
            <w:tblStyle w:val="TableGrid10"/>
            <w:tblW w:w="10440" w:type="dxa"/>
            <w:tblInd w:w="-5" w:type="dxa"/>
            <w:tblBorders>
              <w:top w:val="single" w:sz="4" w:space="0" w:color="DBDBDB"/>
              <w:left w:val="single" w:sz="4" w:space="0" w:color="DBDBDB"/>
              <w:bottom w:val="single" w:sz="4" w:space="0" w:color="DBDBDB"/>
              <w:right w:val="single" w:sz="4" w:space="0" w:color="DBDBDB"/>
              <w:insideH w:val="none" w:sz="0" w:space="0" w:color="auto"/>
              <w:insideV w:val="none" w:sz="0" w:space="0" w:color="auto"/>
            </w:tblBorders>
            <w:tblLayout w:type="fixed"/>
            <w:tblCellMar>
              <w:left w:w="115" w:type="dxa"/>
              <w:right w:w="115" w:type="dxa"/>
            </w:tblCellMar>
            <w:tblLook w:val="04A0" w:firstRow="1" w:lastRow="0" w:firstColumn="1" w:lastColumn="0" w:noHBand="0" w:noVBand="1"/>
          </w:tblPr>
        </w:tblPrChange>
      </w:tblPr>
      <w:tblGrid>
        <w:gridCol w:w="10440"/>
        <w:tblGridChange w:id="16206">
          <w:tblGrid>
            <w:gridCol w:w="360"/>
          </w:tblGrid>
        </w:tblGridChange>
      </w:tblGrid>
      <w:tr w:rsidR="00345125" w:rsidRPr="007F4B89" w14:paraId="11A8E66C" w14:textId="77777777" w:rsidTr="2846D25F">
        <w:trPr>
          <w:cantSplit/>
          <w:trHeight w:val="419"/>
        </w:trPr>
        <w:tc>
          <w:tcPr>
            <w:tcW w:w="10440" w:type="dxa"/>
            <w:tc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tcBorders>
            <w:shd w:val="clear" w:color="auto" w:fill="FAFAFA"/>
            <w:hideMark/>
            <w:tcPrChange w:id="16207" w:author="Alexis Handford" w:date="2020-01-22T08:36:00Z">
              <w:tcPr>
                <w:tcW w:w="10440" w:type="dxa"/>
                <w:tcBorders>
                  <w:top w:val="single" w:sz="4" w:space="0" w:color="DBDBDB"/>
                  <w:left w:val="single" w:sz="4" w:space="0" w:color="DBDBDB"/>
                  <w:bottom w:val="single" w:sz="4" w:space="0" w:color="DBDBDB"/>
                  <w:right w:val="single" w:sz="4" w:space="0" w:color="DBDBDB"/>
                </w:tcBorders>
                <w:shd w:val="clear" w:color="auto" w:fill="FAFAFA"/>
                <w:hideMark/>
              </w:tcPr>
            </w:tcPrChange>
          </w:tcPr>
          <w:p w14:paraId="4A404A0B" w14:textId="62A1EA79" w:rsidR="00345125" w:rsidRPr="007F4B89" w:rsidRDefault="00345125" w:rsidP="006319C3">
            <w:pPr>
              <w:spacing w:before="180" w:after="180"/>
              <w:rPr>
                <w:rFonts w:ascii="Cambria" w:eastAsia="Times New Roman" w:hAnsi="Cambria"/>
                <w:color w:val="000000"/>
                <w:sz w:val="24"/>
                <w:szCs w:val="24"/>
              </w:rPr>
            </w:pPr>
            <w:r w:rsidRPr="007F4B89">
              <w:rPr>
                <w:rFonts w:ascii="Cambria" w:eastAsia="Times New Roman" w:hAnsi="Cambria"/>
                <w:color w:val="000000"/>
                <w:sz w:val="24"/>
                <w:szCs w:val="24"/>
              </w:rPr>
              <w:t xml:space="preserve">Football is one of the most popular sports in the world. </w:t>
            </w:r>
            <w:del w:id="16208" w:author="Chantelle Dubois Nishiyama" w:date="2020-02-19T23:23:00Z">
              <w:r w:rsidRPr="007F4B89" w:rsidDel="00711C42">
                <w:rPr>
                  <w:rFonts w:ascii="Cambria" w:eastAsia="Times New Roman" w:hAnsi="Cambria"/>
                  <w:color w:val="000000"/>
                  <w:sz w:val="24"/>
                  <w:szCs w:val="24"/>
                </w:rPr>
                <w:delText>Nowadays</w:delText>
              </w:r>
            </w:del>
            <w:ins w:id="16209" w:author="Chantelle Dubois Nishiyama" w:date="2020-02-19T23:23:00Z">
              <w:r w:rsidR="00711C42">
                <w:rPr>
                  <w:rFonts w:ascii="Cambria" w:eastAsia="Times New Roman" w:hAnsi="Cambria"/>
                  <w:color w:val="000000"/>
                  <w:sz w:val="24"/>
                  <w:szCs w:val="24"/>
                </w:rPr>
                <w:t>Currently</w:t>
              </w:r>
            </w:ins>
            <w:r w:rsidRPr="007F4B89">
              <w:rPr>
                <w:rFonts w:ascii="Cambria" w:eastAsia="Times New Roman" w:hAnsi="Cambria"/>
                <w:color w:val="000000"/>
                <w:sz w:val="24"/>
                <w:szCs w:val="24"/>
              </w:rPr>
              <w:t>, the hype for the matches cannot be understated and skilled players have gone beyond celebrity status! In this mini-project, we shall look at data collected about matches from 1872 to 2019!</w:t>
            </w:r>
          </w:p>
          <w:p w14:paraId="48BF742A" w14:textId="77777777" w:rsidR="00345125" w:rsidRDefault="00345125" w:rsidP="006319C3">
            <w:pPr>
              <w:spacing w:before="180" w:after="180"/>
              <w:rPr>
                <w:ins w:id="16210" w:author="RoboGarden Team" w:date="2020-01-23T21:35:00Z"/>
                <w:rFonts w:ascii="Cambria" w:eastAsia="Times New Roman" w:hAnsi="Cambria"/>
                <w:color w:val="000000"/>
                <w:sz w:val="24"/>
                <w:szCs w:val="24"/>
              </w:rPr>
            </w:pPr>
            <w:r w:rsidRPr="2846D25F">
              <w:rPr>
                <w:rFonts w:ascii="Cambria" w:eastAsia="Times New Roman" w:hAnsi="Cambria"/>
                <w:i/>
                <w:iCs/>
                <w:color w:val="000000"/>
                <w:sz w:val="24"/>
                <w:szCs w:val="24"/>
              </w:rPr>
              <w:t>License</w:t>
            </w:r>
            <w:r w:rsidRPr="007F4B89">
              <w:rPr>
                <w:rFonts w:ascii="Cambria" w:eastAsia="Times New Roman" w:hAnsi="Cambria"/>
                <w:color w:val="000000"/>
                <w:sz w:val="24"/>
                <w:szCs w:val="24"/>
              </w:rPr>
              <w:t xml:space="preserve">: The dataset is </w:t>
            </w:r>
            <w:r w:rsidRPr="007F4B89">
              <w:rPr>
                <w:rFonts w:ascii="Cambria" w:eastAsia="Times New Roman" w:hAnsi="Cambria"/>
                <w:b/>
                <w:bCs/>
                <w:color w:val="000000"/>
                <w:sz w:val="24"/>
                <w:szCs w:val="24"/>
              </w:rPr>
              <w:t>CC0: Public Domain</w:t>
            </w:r>
            <w:r w:rsidRPr="007F4B89">
              <w:rPr>
                <w:rFonts w:ascii="Cambria" w:eastAsia="Times New Roman" w:hAnsi="Cambria"/>
                <w:color w:val="000000"/>
                <w:sz w:val="24"/>
                <w:szCs w:val="24"/>
              </w:rPr>
              <w:t xml:space="preserve"> and it is publicly available online.</w:t>
            </w:r>
            <w:commentRangeStart w:id="16211"/>
            <w:commentRangeStart w:id="16212"/>
            <w:commentRangeEnd w:id="16211"/>
            <w:r>
              <w:rPr>
                <w:rStyle w:val="CommentReference"/>
              </w:rPr>
              <w:commentReference w:id="16211"/>
            </w:r>
            <w:commentRangeEnd w:id="16212"/>
            <w:r w:rsidR="00EE4173">
              <w:rPr>
                <w:rStyle w:val="CommentReference"/>
                <w:rFonts w:asciiTheme="minorHAnsi" w:eastAsiaTheme="minorHAnsi" w:hAnsiTheme="minorHAnsi" w:cstheme="minorBidi"/>
                <w:color w:val="404040"/>
              </w:rPr>
              <w:commentReference w:id="16212"/>
            </w:r>
          </w:p>
          <w:p w14:paraId="1F6570E6" w14:textId="73D83A7C" w:rsidR="006F5089" w:rsidRPr="007F4B89" w:rsidRDefault="006F5089" w:rsidP="006319C3">
            <w:pPr>
              <w:spacing w:before="180" w:after="180"/>
              <w:rPr>
                <w:rFonts w:ascii="Cambria" w:eastAsia="Times New Roman" w:hAnsi="Cambria"/>
                <w:color w:val="000000"/>
                <w:sz w:val="24"/>
                <w:szCs w:val="24"/>
              </w:rPr>
            </w:pPr>
            <w:ins w:id="16213" w:author="RoboGarden Team" w:date="2020-01-23T21:35:00Z">
              <w:r>
                <w:rPr>
                  <w:rFonts w:ascii="Cambria" w:eastAsia="Times New Roman" w:hAnsi="Cambria"/>
                  <w:color w:val="000000"/>
                  <w:sz w:val="24"/>
                  <w:szCs w:val="24"/>
                </w:rPr>
                <w:t xml:space="preserve">You will need to use GitHub to complete this mini-project. Find Guidelines of Using GitHub </w:t>
              </w:r>
              <w:r w:rsidRPr="00C315A1">
                <w:rPr>
                  <w:rFonts w:ascii="Cambria" w:eastAsia="Times New Roman" w:hAnsi="Cambria"/>
                  <w:color w:val="0070C0"/>
                  <w:sz w:val="24"/>
                  <w:szCs w:val="24"/>
                  <w:u w:val="single"/>
                </w:rPr>
                <w:t>Here</w:t>
              </w:r>
            </w:ins>
          </w:p>
        </w:tc>
      </w:tr>
    </w:tbl>
    <w:p w14:paraId="179C7FEC" w14:textId="77777777" w:rsidR="00345125" w:rsidRPr="007F4B89" w:rsidRDefault="00345125" w:rsidP="00345125">
      <w:pPr>
        <w:spacing w:after="0" w:line="240" w:lineRule="auto"/>
        <w:rPr>
          <w:rFonts w:ascii="Open Sans" w:eastAsia="Open Sans" w:hAnsi="Open Sans" w:cs="Times New Roman"/>
          <w:color w:val="404040"/>
        </w:rPr>
      </w:pPr>
    </w:p>
    <w:tbl>
      <w:tblPr>
        <w:tblStyle w:val="TableGrid10"/>
        <w:tblW w:w="10440" w:type="dxa"/>
        <w:tblInd w:w="-5" w:type="dxa"/>
        <w:tblBorders>
          <w:top w:val="single" w:sz="4" w:space="0" w:color="DBDBDB"/>
          <w:left w:val="single" w:sz="4" w:space="0" w:color="DBDBDB"/>
          <w:bottom w:val="single" w:sz="4" w:space="0" w:color="DBDBDB"/>
          <w:right w:val="single" w:sz="4" w:space="0" w:color="DBDBDB"/>
          <w:insideH w:val="none" w:sz="0" w:space="0" w:color="auto"/>
          <w:insideV w:val="none" w:sz="0" w:space="0" w:color="auto"/>
        </w:tblBorders>
        <w:tblLayout w:type="fixed"/>
        <w:tblCellMar>
          <w:left w:w="115" w:type="dxa"/>
          <w:right w:w="115" w:type="dxa"/>
        </w:tblCellMar>
        <w:tblLook w:val="04A0" w:firstRow="1" w:lastRow="0" w:firstColumn="1" w:lastColumn="0" w:noHBand="0" w:noVBand="1"/>
        <w:tblPrChange w:id="16214" w:author="Alexis Handford" w:date="2020-01-22T08:38:00Z">
          <w:tblPr>
            <w:tblStyle w:val="TableGrid10"/>
            <w:tblW w:w="10440" w:type="dxa"/>
            <w:tblInd w:w="-5" w:type="dxa"/>
            <w:tblBorders>
              <w:top w:val="single" w:sz="4" w:space="0" w:color="DBDBDB"/>
              <w:left w:val="single" w:sz="4" w:space="0" w:color="DBDBDB"/>
              <w:bottom w:val="single" w:sz="4" w:space="0" w:color="DBDBDB"/>
              <w:right w:val="single" w:sz="4" w:space="0" w:color="DBDBDB"/>
              <w:insideH w:val="none" w:sz="0" w:space="0" w:color="auto"/>
              <w:insideV w:val="none" w:sz="0" w:space="0" w:color="auto"/>
            </w:tblBorders>
            <w:tblLayout w:type="fixed"/>
            <w:tblCellMar>
              <w:left w:w="115" w:type="dxa"/>
              <w:right w:w="115" w:type="dxa"/>
            </w:tblCellMar>
            <w:tblLook w:val="04A0" w:firstRow="1" w:lastRow="0" w:firstColumn="1" w:lastColumn="0" w:noHBand="0" w:noVBand="1"/>
          </w:tblPr>
        </w:tblPrChange>
      </w:tblPr>
      <w:tblGrid>
        <w:gridCol w:w="10440"/>
        <w:tblGridChange w:id="16215">
          <w:tblGrid>
            <w:gridCol w:w="360"/>
          </w:tblGrid>
        </w:tblGridChange>
      </w:tblGrid>
      <w:tr w:rsidR="00345125" w:rsidRPr="007F4B89" w14:paraId="767F6193" w14:textId="77777777" w:rsidTr="16BAF3C7">
        <w:trPr>
          <w:cantSplit/>
          <w:trHeight w:val="420"/>
        </w:trPr>
        <w:tc>
          <w:tcPr>
            <w:tcW w:w="10440" w:type="dxa"/>
            <w:tcBorders>
              <w:top w:val="single" w:sz="4" w:space="0" w:color="DBDBDB" w:themeColor="accent3" w:themeTint="66"/>
              <w:left w:val="single" w:sz="4" w:space="0" w:color="DBDBDB" w:themeColor="accent3" w:themeTint="66"/>
              <w:bottom w:val="nil"/>
              <w:right w:val="single" w:sz="4" w:space="0" w:color="DBDBDB" w:themeColor="accent3" w:themeTint="66"/>
            </w:tcBorders>
            <w:shd w:val="clear" w:color="auto" w:fill="FAFAFA"/>
            <w:hideMark/>
            <w:tcPrChange w:id="16216" w:author="Alexis Handford" w:date="2020-01-22T08:38:00Z">
              <w:tcPr>
                <w:tcW w:w="10440" w:type="dxa"/>
                <w:tcBorders>
                  <w:top w:val="single" w:sz="4" w:space="0" w:color="DBDBDB"/>
                  <w:left w:val="single" w:sz="4" w:space="0" w:color="DBDBDB"/>
                  <w:bottom w:val="nil"/>
                  <w:right w:val="single" w:sz="4" w:space="0" w:color="DBDBDB"/>
                </w:tcBorders>
                <w:shd w:val="clear" w:color="auto" w:fill="FAFAFA"/>
                <w:hideMark/>
              </w:tcPr>
            </w:tcPrChange>
          </w:tcPr>
          <w:p w14:paraId="69E44D89" w14:textId="77777777" w:rsidR="00345125" w:rsidRPr="007F4B89" w:rsidRDefault="00345125" w:rsidP="006319C3">
            <w:pPr>
              <w:spacing w:after="120" w:line="256" w:lineRule="auto"/>
              <w:outlineLvl w:val="2"/>
              <w:rPr>
                <w:rFonts w:ascii="Open Sans Semibold" w:hAnsi="Open Sans Semibold" w:cs="Open Sans Semibold"/>
                <w:color w:val="11143F"/>
              </w:rPr>
            </w:pPr>
            <w:r w:rsidRPr="007F4B89">
              <w:rPr>
                <w:rFonts w:ascii="Open Sans Semibold" w:hAnsi="Open Sans Semibold" w:cs="Open Sans Semibold"/>
                <w:color w:val="11143F"/>
              </w:rPr>
              <w:t>Expected Output</w:t>
            </w:r>
          </w:p>
        </w:tc>
      </w:tr>
      <w:tr w:rsidR="00345125" w:rsidRPr="007F4B89" w14:paraId="0FB727FD" w14:textId="77777777" w:rsidTr="16BAF3C7">
        <w:trPr>
          <w:cantSplit/>
          <w:trHeight w:val="419"/>
        </w:trPr>
        <w:tc>
          <w:tcPr>
            <w:tcW w:w="10440" w:type="dxa"/>
            <w:tcBorders>
              <w:top w:val="nil"/>
              <w:left w:val="single" w:sz="4" w:space="0" w:color="DBDBDB" w:themeColor="accent3" w:themeTint="66"/>
              <w:bottom w:val="single" w:sz="4" w:space="0" w:color="DBDBDB" w:themeColor="accent3" w:themeTint="66"/>
              <w:right w:val="single" w:sz="4" w:space="0" w:color="DBDBDB" w:themeColor="accent3" w:themeTint="66"/>
            </w:tcBorders>
            <w:shd w:val="clear" w:color="auto" w:fill="FAFAFA"/>
            <w:hideMark/>
            <w:tcPrChange w:id="16217" w:author="Alexis Handford" w:date="2020-01-22T08:38:00Z">
              <w:tcPr>
                <w:tcW w:w="10440" w:type="dxa"/>
                <w:tcBorders>
                  <w:top w:val="nil"/>
                  <w:left w:val="single" w:sz="4" w:space="0" w:color="DBDBDB"/>
                  <w:bottom w:val="single" w:sz="4" w:space="0" w:color="DBDBDB"/>
                  <w:right w:val="single" w:sz="4" w:space="0" w:color="DBDBDB"/>
                </w:tcBorders>
                <w:shd w:val="clear" w:color="auto" w:fill="FAFAFA"/>
                <w:hideMark/>
              </w:tcPr>
            </w:tcPrChange>
          </w:tcPr>
          <w:p w14:paraId="0FCF3852" w14:textId="77777777" w:rsidR="00345125" w:rsidRPr="007F4B89" w:rsidRDefault="00345125" w:rsidP="006319C3">
            <w:pPr>
              <w:spacing w:before="120" w:after="120" w:line="256" w:lineRule="auto"/>
              <w:rPr>
                <w:color w:val="404040"/>
              </w:rPr>
            </w:pPr>
            <w:r w:rsidRPr="007F4B89">
              <w:rPr>
                <w:color w:val="404040"/>
              </w:rPr>
              <w:lastRenderedPageBreak/>
              <w:t xml:space="preserve">By the end of this mini-project, you are supposed to deliver within your code: </w:t>
            </w:r>
          </w:p>
          <w:p w14:paraId="1BB05544" w14:textId="77777777" w:rsidR="00345125" w:rsidRPr="007F4B89" w:rsidRDefault="00345125" w:rsidP="006319C3">
            <w:pPr>
              <w:numPr>
                <w:ilvl w:val="0"/>
                <w:numId w:val="65"/>
              </w:numPr>
              <w:spacing w:before="120" w:after="120" w:line="256" w:lineRule="auto"/>
              <w:ind w:firstLine="0"/>
              <w:rPr>
                <w:color w:val="404040"/>
              </w:rPr>
            </w:pPr>
            <w:r w:rsidRPr="007F4B89">
              <w:rPr>
                <w:color w:val="404040"/>
              </w:rPr>
              <w:t xml:space="preserve">The count of the tuples in the given dataset. </w:t>
            </w:r>
          </w:p>
          <w:p w14:paraId="56C3E360" w14:textId="77777777" w:rsidR="00345125" w:rsidRPr="007F4B89" w:rsidRDefault="00345125" w:rsidP="006319C3">
            <w:pPr>
              <w:numPr>
                <w:ilvl w:val="0"/>
                <w:numId w:val="65"/>
              </w:numPr>
              <w:spacing w:before="120" w:after="120" w:line="256" w:lineRule="auto"/>
              <w:ind w:firstLine="0"/>
              <w:rPr>
                <w:color w:val="404040"/>
              </w:rPr>
            </w:pPr>
            <w:r w:rsidRPr="007F4B89">
              <w:rPr>
                <w:color w:val="404040"/>
              </w:rPr>
              <w:t xml:space="preserve">The count of the names of unique tournament names from the attributes. </w:t>
            </w:r>
          </w:p>
          <w:p w14:paraId="33F6B344" w14:textId="77777777" w:rsidR="00345125" w:rsidRPr="007F4B89" w:rsidRDefault="00345125" w:rsidP="006319C3">
            <w:pPr>
              <w:numPr>
                <w:ilvl w:val="0"/>
                <w:numId w:val="65"/>
              </w:numPr>
              <w:spacing w:before="120" w:after="120" w:line="256" w:lineRule="auto"/>
              <w:ind w:firstLine="0"/>
              <w:rPr>
                <w:color w:val="404040"/>
              </w:rPr>
            </w:pPr>
            <w:r w:rsidRPr="007F4B89">
              <w:rPr>
                <w:color w:val="404040"/>
              </w:rPr>
              <w:t>The count of matches in 2018 from the attributes.</w:t>
            </w:r>
          </w:p>
          <w:p w14:paraId="1A4805EE" w14:textId="77777777" w:rsidR="00345125" w:rsidRPr="007F4B89" w:rsidRDefault="00345125" w:rsidP="006319C3">
            <w:pPr>
              <w:numPr>
                <w:ilvl w:val="0"/>
                <w:numId w:val="65"/>
              </w:numPr>
              <w:spacing w:before="120" w:after="120" w:line="256" w:lineRule="auto"/>
              <w:ind w:firstLine="0"/>
              <w:rPr>
                <w:color w:val="404040"/>
              </w:rPr>
            </w:pPr>
            <w:r w:rsidRPr="007F4B89">
              <w:rPr>
                <w:color w:val="404040"/>
              </w:rPr>
              <w:t xml:space="preserve">The count of wins, losses or draws given in the data columns.  </w:t>
            </w:r>
          </w:p>
          <w:p w14:paraId="58184736" w14:textId="77777777" w:rsidR="00345125" w:rsidRPr="007F4B89" w:rsidRDefault="00345125" w:rsidP="006319C3">
            <w:pPr>
              <w:numPr>
                <w:ilvl w:val="0"/>
                <w:numId w:val="65"/>
              </w:numPr>
              <w:spacing w:before="120" w:after="120" w:line="256" w:lineRule="auto"/>
              <w:ind w:firstLine="0"/>
              <w:rPr>
                <w:color w:val="404040"/>
              </w:rPr>
            </w:pPr>
            <w:r w:rsidRPr="007F4B89">
              <w:rPr>
                <w:color w:val="404040"/>
              </w:rPr>
              <w:t xml:space="preserve">An output plot of the </w:t>
            </w:r>
            <w:commentRangeStart w:id="16218"/>
            <w:commentRangeStart w:id="16219"/>
            <w:r w:rsidRPr="007F4B89">
              <w:rPr>
                <w:color w:val="404040"/>
              </w:rPr>
              <w:t xml:space="preserve">Pie chart of the wins, losses or draws. </w:t>
            </w:r>
            <w:commentRangeEnd w:id="16218"/>
            <w:r>
              <w:rPr>
                <w:rStyle w:val="CommentReference"/>
              </w:rPr>
              <w:commentReference w:id="16218"/>
            </w:r>
            <w:commentRangeEnd w:id="16219"/>
            <w:r w:rsidR="009D04F8">
              <w:rPr>
                <w:rStyle w:val="CommentReference"/>
                <w:color w:val="404040"/>
              </w:rPr>
              <w:commentReference w:id="16219"/>
            </w:r>
          </w:p>
          <w:p w14:paraId="3670D4F5" w14:textId="77777777" w:rsidR="00345125" w:rsidRPr="007F4B89" w:rsidRDefault="00345125" w:rsidP="006319C3">
            <w:pPr>
              <w:numPr>
                <w:ilvl w:val="0"/>
                <w:numId w:val="65"/>
              </w:numPr>
              <w:spacing w:before="120" w:after="120" w:line="256" w:lineRule="auto"/>
              <w:ind w:firstLine="0"/>
              <w:rPr>
                <w:color w:val="404040"/>
              </w:rPr>
            </w:pPr>
            <w:r w:rsidRPr="007F4B89">
              <w:rPr>
                <w:color w:val="404040"/>
              </w:rPr>
              <w:t xml:space="preserve">An output plot of the Pie chart of the neutral column in the input dataset. </w:t>
            </w:r>
          </w:p>
          <w:p w14:paraId="21A69BE3" w14:textId="77777777" w:rsidR="00345125" w:rsidRPr="007F4B89" w:rsidRDefault="00345125" w:rsidP="006319C3">
            <w:pPr>
              <w:numPr>
                <w:ilvl w:val="0"/>
                <w:numId w:val="65"/>
              </w:numPr>
              <w:spacing w:before="120" w:after="120" w:line="256" w:lineRule="auto"/>
              <w:ind w:firstLine="0"/>
              <w:rPr>
                <w:color w:val="404040"/>
              </w:rPr>
            </w:pPr>
            <w:r w:rsidRPr="007F4B89">
              <w:rPr>
                <w:color w:val="404040"/>
              </w:rPr>
              <w:t xml:space="preserve">The count of the names of unique team names from the attributes. </w:t>
            </w:r>
          </w:p>
        </w:tc>
      </w:tr>
    </w:tbl>
    <w:p w14:paraId="0085C432" w14:textId="77777777" w:rsidR="00345125" w:rsidRPr="007F4B89" w:rsidRDefault="00345125" w:rsidP="00345125">
      <w:pPr>
        <w:spacing w:after="0" w:line="240" w:lineRule="auto"/>
        <w:rPr>
          <w:rFonts w:ascii="Open Sans" w:eastAsia="Open Sans" w:hAnsi="Open Sans" w:cs="Times New Roman"/>
          <w:color w:val="404040"/>
        </w:rPr>
      </w:pPr>
    </w:p>
    <w:p w14:paraId="26C456E1" w14:textId="77777777" w:rsidR="00345125" w:rsidRPr="007F4B89" w:rsidRDefault="00345125" w:rsidP="00345125">
      <w:pPr>
        <w:spacing w:after="0" w:line="240" w:lineRule="auto"/>
        <w:rPr>
          <w:rFonts w:ascii="Open Sans" w:eastAsia="Open Sans" w:hAnsi="Open Sans" w:cs="Times New Roman"/>
          <w:color w:val="404040"/>
        </w:rPr>
      </w:pPr>
    </w:p>
    <w:p w14:paraId="5545CFBA" w14:textId="77777777" w:rsidR="00345125" w:rsidRPr="007F4B89" w:rsidRDefault="00345125" w:rsidP="00345125">
      <w:pPr>
        <w:spacing w:before="80" w:after="80" w:line="240" w:lineRule="auto"/>
        <w:outlineLvl w:val="1"/>
        <w:rPr>
          <w:rFonts w:ascii="Open Sans Semibold" w:eastAsia="Times New Roman" w:hAnsi="Open Sans Semibold" w:cs="Open Sans Semibold"/>
          <w:color w:val="11143F"/>
          <w:sz w:val="28"/>
          <w:szCs w:val="28"/>
        </w:rPr>
      </w:pPr>
      <w:r w:rsidRPr="007F4B89">
        <w:rPr>
          <w:rFonts w:ascii="Open Sans Semibold" w:eastAsia="Times New Roman" w:hAnsi="Open Sans Semibold" w:cs="Open Sans Semibold"/>
          <w:color w:val="11143F"/>
          <w:sz w:val="28"/>
          <w:szCs w:val="28"/>
        </w:rPr>
        <w:t>Instructions</w:t>
      </w:r>
    </w:p>
    <w:tbl>
      <w:tblPr>
        <w:tblStyle w:val="TableGrid10"/>
        <w:tblW w:w="10440" w:type="dxa"/>
        <w:tblBorders>
          <w:top w:val="single" w:sz="4" w:space="0" w:color="DBDBDB"/>
          <w:left w:val="single" w:sz="4" w:space="0" w:color="DBDBDB"/>
          <w:bottom w:val="single" w:sz="4" w:space="0" w:color="DBDBDB"/>
          <w:right w:val="single" w:sz="4" w:space="0" w:color="DBDBDB"/>
          <w:insideH w:val="none" w:sz="0" w:space="0" w:color="auto"/>
          <w:insideV w:val="none" w:sz="0" w:space="0" w:color="auto"/>
        </w:tblBorders>
        <w:tblLayout w:type="fixed"/>
        <w:tblCellMar>
          <w:left w:w="115" w:type="dxa"/>
          <w:right w:w="115" w:type="dxa"/>
        </w:tblCellMar>
        <w:tblLook w:val="04A0" w:firstRow="1" w:lastRow="0" w:firstColumn="1" w:lastColumn="0" w:noHBand="0" w:noVBand="1"/>
        <w:tblPrChange w:id="16220" w:author="Alicia Romero Lopez" w:date="2020-01-31T08:40:00Z">
          <w:tblPr>
            <w:tblStyle w:val="TableGrid10"/>
            <w:tblW w:w="10440" w:type="dxa"/>
            <w:tblBorders>
              <w:top w:val="single" w:sz="4" w:space="0" w:color="DBDBDB"/>
              <w:left w:val="single" w:sz="4" w:space="0" w:color="DBDBDB"/>
              <w:bottom w:val="single" w:sz="4" w:space="0" w:color="DBDBDB"/>
              <w:right w:val="single" w:sz="4" w:space="0" w:color="DBDBDB"/>
              <w:insideH w:val="none" w:sz="0" w:space="0" w:color="auto"/>
              <w:insideV w:val="none" w:sz="0" w:space="0" w:color="auto"/>
            </w:tblBorders>
            <w:tblLayout w:type="fixed"/>
            <w:tblCellMar>
              <w:left w:w="115" w:type="dxa"/>
              <w:right w:w="115" w:type="dxa"/>
            </w:tblCellMar>
            <w:tblLook w:val="04A0" w:firstRow="1" w:lastRow="0" w:firstColumn="1" w:lastColumn="0" w:noHBand="0" w:noVBand="1"/>
          </w:tblPr>
        </w:tblPrChange>
      </w:tblPr>
      <w:tblGrid>
        <w:gridCol w:w="265"/>
        <w:gridCol w:w="1441"/>
        <w:gridCol w:w="270"/>
        <w:gridCol w:w="675"/>
        <w:gridCol w:w="1576"/>
        <w:gridCol w:w="2053"/>
        <w:gridCol w:w="3620"/>
        <w:gridCol w:w="270"/>
        <w:gridCol w:w="270"/>
        <w:tblGridChange w:id="16221">
          <w:tblGrid>
            <w:gridCol w:w="360"/>
            <w:gridCol w:w="360"/>
            <w:gridCol w:w="360"/>
            <w:gridCol w:w="360"/>
            <w:gridCol w:w="360"/>
            <w:gridCol w:w="360"/>
            <w:gridCol w:w="360"/>
            <w:gridCol w:w="360"/>
            <w:gridCol w:w="360"/>
          </w:tblGrid>
        </w:tblGridChange>
      </w:tblGrid>
      <w:tr w:rsidR="00345125" w:rsidRPr="007F4B89" w14:paraId="7596DBF7" w14:textId="77777777" w:rsidTr="325DBAE7">
        <w:trPr>
          <w:cantSplit/>
        </w:trPr>
        <w:tc>
          <w:tcPr>
            <w:tcW w:w="10435" w:type="dxa"/>
            <w:gridSpan w:val="9"/>
            <w:tcBorders>
              <w:top w:val="single" w:sz="4" w:space="0" w:color="DBDBDB" w:themeColor="accent3" w:themeTint="66"/>
              <w:left w:val="single" w:sz="4" w:space="0" w:color="DBDBDB" w:themeColor="accent3" w:themeTint="66"/>
              <w:bottom w:val="nil"/>
              <w:right w:val="single" w:sz="4" w:space="0" w:color="DBDBDB" w:themeColor="accent3" w:themeTint="66"/>
            </w:tcBorders>
            <w:shd w:val="clear" w:color="auto" w:fill="FAFAFA"/>
            <w:hideMark/>
            <w:tcPrChange w:id="16222" w:author="Alicia Romero Lopez" w:date="2020-01-31T08:40:00Z">
              <w:tcPr>
                <w:tcW w:w="10435" w:type="dxa"/>
                <w:gridSpan w:val="9"/>
                <w:tcBorders>
                  <w:top w:val="single" w:sz="4" w:space="0" w:color="DBDBDB"/>
                  <w:left w:val="single" w:sz="4" w:space="0" w:color="DBDBDB"/>
                  <w:bottom w:val="nil"/>
                  <w:right w:val="single" w:sz="4" w:space="0" w:color="DBDBDB"/>
                </w:tcBorders>
                <w:shd w:val="clear" w:color="auto" w:fill="FAFAFA"/>
                <w:hideMark/>
              </w:tcPr>
            </w:tcPrChange>
          </w:tcPr>
          <w:p w14:paraId="723EFDAD" w14:textId="77777777" w:rsidR="00345125" w:rsidRPr="007F4B89" w:rsidRDefault="00345125" w:rsidP="006319C3">
            <w:pPr>
              <w:spacing w:before="120" w:after="120" w:line="256" w:lineRule="auto"/>
              <w:rPr>
                <w:color w:val="404040"/>
              </w:rPr>
            </w:pPr>
            <w:r w:rsidRPr="007F4B89">
              <w:rPr>
                <w:color w:val="404040"/>
              </w:rPr>
              <w:t>Follow these instructions to complete your mini project.</w:t>
            </w:r>
          </w:p>
        </w:tc>
      </w:tr>
      <w:tr w:rsidR="00345125" w:rsidRPr="007F4B89" w14:paraId="4DB4DC0C" w14:textId="77777777" w:rsidTr="325DBAE7">
        <w:trPr>
          <w:cantSplit/>
          <w:trHeight w:val="837"/>
        </w:trPr>
        <w:tc>
          <w:tcPr>
            <w:tcW w:w="265" w:type="dxa"/>
            <w:tcBorders>
              <w:top w:val="nil"/>
              <w:left w:val="single" w:sz="4" w:space="0" w:color="DBDBDB" w:themeColor="accent3" w:themeTint="66"/>
              <w:bottom w:val="nil"/>
              <w:right w:val="nil"/>
            </w:tcBorders>
            <w:shd w:val="clear" w:color="auto" w:fill="FAFAFA"/>
            <w:tcPrChange w:id="16223" w:author="Alicia Romero Lopez" w:date="2020-01-31T08:40:00Z">
              <w:tcPr>
                <w:tcW w:w="265" w:type="dxa"/>
                <w:tcBorders>
                  <w:top w:val="nil"/>
                  <w:left w:val="single" w:sz="4" w:space="0" w:color="DBDBDB"/>
                  <w:bottom w:val="nil"/>
                  <w:right w:val="nil"/>
                </w:tcBorders>
                <w:shd w:val="clear" w:color="auto" w:fill="FAFAFA"/>
              </w:tcPr>
            </w:tcPrChange>
          </w:tcPr>
          <w:p w14:paraId="37819854" w14:textId="77777777" w:rsidR="00345125" w:rsidRPr="007F4B89" w:rsidRDefault="00345125" w:rsidP="006319C3">
            <w:pPr>
              <w:spacing w:after="120" w:line="256" w:lineRule="auto"/>
              <w:rPr>
                <w:color w:val="404040"/>
              </w:rPr>
            </w:pPr>
          </w:p>
        </w:tc>
        <w:tc>
          <w:tcPr>
            <w:tcW w:w="1440" w:type="dxa"/>
            <w:tcBorders>
              <w:top w:val="nil"/>
              <w:left w:val="nil"/>
              <w:bottom w:val="nil"/>
              <w:right w:val="nil"/>
            </w:tcBorders>
            <w:shd w:val="clear" w:color="auto" w:fill="11143F"/>
            <w:vAlign w:val="center"/>
            <w:hideMark/>
            <w:tcPrChange w:id="16224" w:author="Alicia Romero Lopez" w:date="2020-01-31T08:40:00Z">
              <w:tcPr>
                <w:tcW w:w="1440" w:type="dxa"/>
                <w:tcBorders>
                  <w:top w:val="nil"/>
                  <w:left w:val="nil"/>
                  <w:bottom w:val="nil"/>
                  <w:right w:val="nil"/>
                </w:tcBorders>
                <w:shd w:val="clear" w:color="auto" w:fill="11143F"/>
                <w:hideMark/>
              </w:tcPr>
            </w:tcPrChange>
          </w:tcPr>
          <w:p w14:paraId="01BDA343" w14:textId="77777777" w:rsidR="00345125" w:rsidRPr="007F4B89" w:rsidRDefault="00345125" w:rsidP="006319C3">
            <w:pPr>
              <w:spacing w:before="120" w:after="120" w:line="256" w:lineRule="auto"/>
              <w:jc w:val="center"/>
              <w:rPr>
                <w:rFonts w:ascii="Open Sans Semibold" w:hAnsi="Open Sans Semibold" w:cs="Open Sans Semibold"/>
                <w:color w:val="FFFFFF"/>
                <w:sz w:val="28"/>
                <w:szCs w:val="28"/>
              </w:rPr>
            </w:pPr>
            <w:r w:rsidRPr="007F4B89">
              <w:rPr>
                <w:rFonts w:ascii="Open Sans Semibold" w:hAnsi="Open Sans Semibold" w:cs="Open Sans Semibold"/>
                <w:color w:val="FFFFFF"/>
                <w:sz w:val="28"/>
                <w:szCs w:val="28"/>
              </w:rPr>
              <w:t>Step 1</w:t>
            </w:r>
          </w:p>
        </w:tc>
        <w:tc>
          <w:tcPr>
            <w:tcW w:w="8460" w:type="dxa"/>
            <w:gridSpan w:val="6"/>
            <w:tcBorders>
              <w:top w:val="nil"/>
              <w:left w:val="nil"/>
              <w:bottom w:val="nil"/>
              <w:right w:val="nil"/>
            </w:tcBorders>
            <w:shd w:val="clear" w:color="auto" w:fill="E5E5E5"/>
            <w:vAlign w:val="center"/>
            <w:hideMark/>
            <w:tcPrChange w:id="16225" w:author="Alicia Romero Lopez" w:date="2020-01-31T08:40:00Z">
              <w:tcPr>
                <w:tcW w:w="8460" w:type="dxa"/>
                <w:gridSpan w:val="6"/>
                <w:tcBorders>
                  <w:top w:val="nil"/>
                  <w:left w:val="nil"/>
                  <w:bottom w:val="nil"/>
                  <w:right w:val="nil"/>
                </w:tcBorders>
                <w:shd w:val="clear" w:color="auto" w:fill="E5E5E5"/>
                <w:hideMark/>
              </w:tcPr>
            </w:tcPrChange>
          </w:tcPr>
          <w:p w14:paraId="632D0586" w14:textId="77777777" w:rsidR="00345125" w:rsidRPr="007F4B89" w:rsidRDefault="00345125" w:rsidP="006319C3">
            <w:pPr>
              <w:spacing w:after="120" w:line="256" w:lineRule="auto"/>
              <w:outlineLvl w:val="2"/>
              <w:rPr>
                <w:rFonts w:ascii="Open Sans Semibold" w:hAnsi="Open Sans Semibold" w:cs="Open Sans Semibold"/>
                <w:color w:val="11143F"/>
              </w:rPr>
            </w:pPr>
            <w:r w:rsidRPr="007F4B89">
              <w:rPr>
                <w:rFonts w:ascii="Open Sans Semibold" w:hAnsi="Open Sans Semibold" w:cs="Open Sans Semibold"/>
                <w:color w:val="11143F"/>
              </w:rPr>
              <w:t xml:space="preserve">Download the Dataset </w:t>
            </w:r>
          </w:p>
          <w:p w14:paraId="5139CAC2" w14:textId="77777777" w:rsidR="00345125" w:rsidRPr="007F4B89" w:rsidRDefault="00345125" w:rsidP="006319C3">
            <w:pPr>
              <w:spacing w:after="120" w:line="256" w:lineRule="auto"/>
              <w:rPr>
                <w:color w:val="404040"/>
              </w:rPr>
            </w:pPr>
            <w:r w:rsidRPr="007F4B89">
              <w:rPr>
                <w:color w:val="404040"/>
              </w:rPr>
              <w:t xml:space="preserve">Download the Dataset from the following link: </w:t>
            </w:r>
          </w:p>
          <w:p w14:paraId="31246698" w14:textId="77777777" w:rsidR="00345125" w:rsidRPr="007F4B89" w:rsidRDefault="00B369DC" w:rsidP="006319C3">
            <w:pPr>
              <w:spacing w:after="120" w:line="256" w:lineRule="auto"/>
              <w:rPr>
                <w:color w:val="404040"/>
                <w:u w:val="single"/>
              </w:rPr>
            </w:pPr>
            <w:r>
              <w:fldChar w:fldCharType="begin"/>
            </w:r>
            <w:r>
              <w:instrText xml:space="preserve"> HYPERLINK "https://www.kaggle.com/martj42/international-football-results-from-1872-to-2017" </w:instrText>
            </w:r>
            <w:r>
              <w:fldChar w:fldCharType="separate"/>
            </w:r>
            <w:r w:rsidR="00345125" w:rsidRPr="007F4B89">
              <w:rPr>
                <w:color w:val="0563C1"/>
                <w:u w:val="single"/>
              </w:rPr>
              <w:t>https://www.kaggle.com/martj42/international-football-results-from-1872-to-2017</w:t>
            </w:r>
            <w:r>
              <w:rPr>
                <w:color w:val="0563C1"/>
                <w:u w:val="single"/>
              </w:rPr>
              <w:fldChar w:fldCharType="end"/>
            </w:r>
          </w:p>
        </w:tc>
        <w:tc>
          <w:tcPr>
            <w:tcW w:w="270" w:type="dxa"/>
            <w:tcBorders>
              <w:top w:val="nil"/>
              <w:left w:val="nil"/>
              <w:bottom w:val="nil"/>
              <w:right w:val="single" w:sz="4" w:space="0" w:color="DBDBDB" w:themeColor="accent3" w:themeTint="66"/>
            </w:tcBorders>
            <w:shd w:val="clear" w:color="auto" w:fill="FAFAFA"/>
            <w:tcPrChange w:id="16226" w:author="Alicia Romero Lopez" w:date="2020-01-31T08:40:00Z">
              <w:tcPr>
                <w:tcW w:w="270" w:type="dxa"/>
                <w:tcBorders>
                  <w:top w:val="nil"/>
                  <w:left w:val="nil"/>
                  <w:bottom w:val="nil"/>
                  <w:right w:val="single" w:sz="4" w:space="0" w:color="DBDBDB"/>
                </w:tcBorders>
                <w:shd w:val="clear" w:color="auto" w:fill="FAFAFA"/>
              </w:tcPr>
            </w:tcPrChange>
          </w:tcPr>
          <w:p w14:paraId="5C80A132" w14:textId="77777777" w:rsidR="00345125" w:rsidRPr="007F4B89" w:rsidRDefault="00345125" w:rsidP="006319C3">
            <w:pPr>
              <w:spacing w:after="120" w:line="256" w:lineRule="auto"/>
              <w:rPr>
                <w:color w:val="404040"/>
              </w:rPr>
            </w:pPr>
          </w:p>
        </w:tc>
      </w:tr>
      <w:tr w:rsidR="00345125" w:rsidRPr="007F4B89" w14:paraId="2F0BBE06" w14:textId="77777777" w:rsidTr="325DBAE7">
        <w:trPr>
          <w:cantSplit/>
          <w:trHeight w:val="20"/>
        </w:trPr>
        <w:tc>
          <w:tcPr>
            <w:tcW w:w="265" w:type="dxa"/>
            <w:tcBorders>
              <w:top w:val="nil"/>
              <w:left w:val="single" w:sz="4" w:space="0" w:color="DBDBDB" w:themeColor="accent3" w:themeTint="66"/>
              <w:bottom w:val="nil"/>
              <w:right w:val="nil"/>
            </w:tcBorders>
            <w:shd w:val="clear" w:color="auto" w:fill="FAFAFA"/>
            <w:tcPrChange w:id="16227" w:author="Alicia Romero Lopez" w:date="2020-01-31T08:40:00Z">
              <w:tcPr>
                <w:tcW w:w="265" w:type="dxa"/>
                <w:tcBorders>
                  <w:top w:val="nil"/>
                  <w:left w:val="single" w:sz="4" w:space="0" w:color="DBDBDB"/>
                  <w:bottom w:val="nil"/>
                  <w:right w:val="nil"/>
                </w:tcBorders>
                <w:shd w:val="clear" w:color="auto" w:fill="FAFAFA"/>
              </w:tcPr>
            </w:tcPrChange>
          </w:tcPr>
          <w:p w14:paraId="2E6A8CE1" w14:textId="77777777" w:rsidR="00345125" w:rsidRPr="007F4B89" w:rsidRDefault="00345125" w:rsidP="006319C3">
            <w:pPr>
              <w:spacing w:after="120" w:line="256" w:lineRule="auto"/>
              <w:rPr>
                <w:color w:val="404040"/>
                <w:sz w:val="8"/>
                <w:szCs w:val="8"/>
              </w:rPr>
            </w:pPr>
          </w:p>
        </w:tc>
        <w:tc>
          <w:tcPr>
            <w:tcW w:w="1440" w:type="dxa"/>
            <w:tcBorders>
              <w:top w:val="nil"/>
              <w:left w:val="nil"/>
              <w:bottom w:val="nil"/>
              <w:right w:val="nil"/>
            </w:tcBorders>
            <w:shd w:val="clear" w:color="auto" w:fill="FAFAFA"/>
            <w:vAlign w:val="center"/>
            <w:tcPrChange w:id="16228" w:author="Alicia Romero Lopez" w:date="2020-01-31T08:40:00Z">
              <w:tcPr>
                <w:tcW w:w="1440" w:type="dxa"/>
                <w:tcBorders>
                  <w:top w:val="nil"/>
                  <w:left w:val="nil"/>
                  <w:bottom w:val="nil"/>
                  <w:right w:val="nil"/>
                </w:tcBorders>
                <w:shd w:val="clear" w:color="auto" w:fill="FAFAFA"/>
              </w:tcPr>
            </w:tcPrChange>
          </w:tcPr>
          <w:p w14:paraId="48AB6962" w14:textId="77777777" w:rsidR="00345125" w:rsidRPr="007F4B89" w:rsidRDefault="00345125" w:rsidP="006319C3">
            <w:pPr>
              <w:spacing w:after="120" w:line="256" w:lineRule="auto"/>
              <w:jc w:val="center"/>
              <w:rPr>
                <w:rFonts w:ascii="Open Sans Semibold" w:hAnsi="Open Sans Semibold" w:cs="Open Sans Semibold"/>
                <w:color w:val="FFFFFF"/>
                <w:sz w:val="8"/>
                <w:szCs w:val="8"/>
              </w:rPr>
            </w:pPr>
          </w:p>
        </w:tc>
        <w:tc>
          <w:tcPr>
            <w:tcW w:w="2520" w:type="dxa"/>
            <w:gridSpan w:val="3"/>
            <w:tcBorders>
              <w:top w:val="nil"/>
              <w:left w:val="nil"/>
              <w:bottom w:val="nil"/>
              <w:right w:val="nil"/>
            </w:tcBorders>
            <w:shd w:val="clear" w:color="auto" w:fill="FAFAFA"/>
            <w:vAlign w:val="center"/>
            <w:tcPrChange w:id="16229" w:author="Alicia Romero Lopez" w:date="2020-01-31T08:40:00Z">
              <w:tcPr>
                <w:tcW w:w="2520" w:type="dxa"/>
                <w:gridSpan w:val="3"/>
                <w:tcBorders>
                  <w:top w:val="nil"/>
                  <w:left w:val="nil"/>
                  <w:bottom w:val="nil"/>
                  <w:right w:val="nil"/>
                </w:tcBorders>
                <w:shd w:val="clear" w:color="auto" w:fill="FAFAFA"/>
              </w:tcPr>
            </w:tcPrChange>
          </w:tcPr>
          <w:p w14:paraId="72F69FAD" w14:textId="77777777" w:rsidR="00345125" w:rsidRPr="007F4B89" w:rsidRDefault="00345125" w:rsidP="006319C3">
            <w:pPr>
              <w:spacing w:after="120" w:line="256" w:lineRule="auto"/>
              <w:rPr>
                <w:color w:val="404040"/>
                <w:sz w:val="8"/>
                <w:szCs w:val="8"/>
              </w:rPr>
            </w:pPr>
          </w:p>
        </w:tc>
        <w:tc>
          <w:tcPr>
            <w:tcW w:w="2052" w:type="dxa"/>
            <w:tcBorders>
              <w:top w:val="nil"/>
              <w:left w:val="nil"/>
              <w:bottom w:val="nil"/>
              <w:right w:val="nil"/>
            </w:tcBorders>
            <w:shd w:val="clear" w:color="auto" w:fill="FAFAFA"/>
            <w:vAlign w:val="center"/>
            <w:tcPrChange w:id="16230" w:author="Alicia Romero Lopez" w:date="2020-01-31T08:40:00Z">
              <w:tcPr>
                <w:tcW w:w="2052" w:type="dxa"/>
                <w:tcBorders>
                  <w:top w:val="nil"/>
                  <w:left w:val="nil"/>
                  <w:bottom w:val="nil"/>
                  <w:right w:val="nil"/>
                </w:tcBorders>
                <w:shd w:val="clear" w:color="auto" w:fill="FAFAFA"/>
              </w:tcPr>
            </w:tcPrChange>
          </w:tcPr>
          <w:p w14:paraId="7A58B032" w14:textId="77777777" w:rsidR="00345125" w:rsidRPr="007F4B89" w:rsidRDefault="00345125" w:rsidP="006319C3">
            <w:pPr>
              <w:spacing w:after="120" w:line="256" w:lineRule="auto"/>
              <w:rPr>
                <w:color w:val="404040"/>
                <w:sz w:val="8"/>
                <w:szCs w:val="8"/>
              </w:rPr>
            </w:pPr>
          </w:p>
        </w:tc>
        <w:tc>
          <w:tcPr>
            <w:tcW w:w="3888" w:type="dxa"/>
            <w:gridSpan w:val="2"/>
            <w:tcBorders>
              <w:top w:val="nil"/>
              <w:left w:val="nil"/>
              <w:bottom w:val="nil"/>
              <w:right w:val="nil"/>
            </w:tcBorders>
            <w:shd w:val="clear" w:color="auto" w:fill="FAFAFA"/>
            <w:vAlign w:val="center"/>
            <w:tcPrChange w:id="16231" w:author="Alicia Romero Lopez" w:date="2020-01-31T08:40:00Z">
              <w:tcPr>
                <w:tcW w:w="3888" w:type="dxa"/>
                <w:gridSpan w:val="2"/>
                <w:tcBorders>
                  <w:top w:val="nil"/>
                  <w:left w:val="nil"/>
                  <w:bottom w:val="nil"/>
                  <w:right w:val="nil"/>
                </w:tcBorders>
                <w:shd w:val="clear" w:color="auto" w:fill="FAFAFA"/>
              </w:tcPr>
            </w:tcPrChange>
          </w:tcPr>
          <w:p w14:paraId="376C7436" w14:textId="77777777" w:rsidR="00345125" w:rsidRPr="007F4B89" w:rsidRDefault="00345125" w:rsidP="006319C3">
            <w:pPr>
              <w:spacing w:after="120" w:line="256" w:lineRule="auto"/>
              <w:rPr>
                <w:noProof/>
                <w:color w:val="404040"/>
                <w:sz w:val="8"/>
                <w:szCs w:val="8"/>
              </w:rPr>
            </w:pPr>
          </w:p>
        </w:tc>
        <w:tc>
          <w:tcPr>
            <w:tcW w:w="270" w:type="dxa"/>
            <w:tcBorders>
              <w:top w:val="nil"/>
              <w:left w:val="nil"/>
              <w:bottom w:val="nil"/>
              <w:right w:val="single" w:sz="4" w:space="0" w:color="DBDBDB" w:themeColor="accent3" w:themeTint="66"/>
            </w:tcBorders>
            <w:shd w:val="clear" w:color="auto" w:fill="FAFAFA"/>
            <w:tcPrChange w:id="16232" w:author="Alicia Romero Lopez" w:date="2020-01-31T08:40:00Z">
              <w:tcPr>
                <w:tcW w:w="270" w:type="dxa"/>
                <w:tcBorders>
                  <w:top w:val="nil"/>
                  <w:left w:val="nil"/>
                  <w:bottom w:val="nil"/>
                  <w:right w:val="single" w:sz="4" w:space="0" w:color="DBDBDB"/>
                </w:tcBorders>
                <w:shd w:val="clear" w:color="auto" w:fill="FAFAFA"/>
              </w:tcPr>
            </w:tcPrChange>
          </w:tcPr>
          <w:p w14:paraId="56B313CF" w14:textId="77777777" w:rsidR="00345125" w:rsidRPr="007F4B89" w:rsidRDefault="00345125" w:rsidP="006319C3">
            <w:pPr>
              <w:spacing w:after="120" w:line="256" w:lineRule="auto"/>
              <w:rPr>
                <w:color w:val="404040"/>
                <w:sz w:val="8"/>
                <w:szCs w:val="8"/>
              </w:rPr>
            </w:pPr>
          </w:p>
        </w:tc>
      </w:tr>
      <w:tr w:rsidR="00345125" w:rsidRPr="007F4B89" w14:paraId="64FD3A28" w14:textId="77777777" w:rsidTr="325DBAE7">
        <w:trPr>
          <w:cantSplit/>
          <w:trHeight w:val="801"/>
        </w:trPr>
        <w:tc>
          <w:tcPr>
            <w:tcW w:w="265" w:type="dxa"/>
            <w:tcBorders>
              <w:top w:val="nil"/>
              <w:left w:val="single" w:sz="4" w:space="0" w:color="DBDBDB" w:themeColor="accent3" w:themeTint="66"/>
              <w:bottom w:val="nil"/>
              <w:right w:val="nil"/>
            </w:tcBorders>
            <w:shd w:val="clear" w:color="auto" w:fill="FAFAFA"/>
            <w:tcPrChange w:id="16233" w:author="Alicia Romero Lopez" w:date="2020-01-31T08:40:00Z">
              <w:tcPr>
                <w:tcW w:w="265" w:type="dxa"/>
                <w:tcBorders>
                  <w:top w:val="nil"/>
                  <w:left w:val="single" w:sz="4" w:space="0" w:color="DBDBDB"/>
                  <w:bottom w:val="nil"/>
                  <w:right w:val="nil"/>
                </w:tcBorders>
                <w:shd w:val="clear" w:color="auto" w:fill="FAFAFA"/>
              </w:tcPr>
            </w:tcPrChange>
          </w:tcPr>
          <w:p w14:paraId="7085AD24" w14:textId="77777777" w:rsidR="00345125" w:rsidRPr="007F4B89" w:rsidRDefault="00345125" w:rsidP="006319C3">
            <w:pPr>
              <w:spacing w:after="120" w:line="256" w:lineRule="auto"/>
              <w:rPr>
                <w:color w:val="404040"/>
              </w:rPr>
            </w:pPr>
          </w:p>
        </w:tc>
        <w:tc>
          <w:tcPr>
            <w:tcW w:w="1440" w:type="dxa"/>
            <w:tcBorders>
              <w:top w:val="nil"/>
              <w:left w:val="nil"/>
              <w:bottom w:val="nil"/>
              <w:right w:val="nil"/>
            </w:tcBorders>
            <w:shd w:val="clear" w:color="auto" w:fill="11143F"/>
            <w:vAlign w:val="center"/>
            <w:hideMark/>
            <w:tcPrChange w:id="16234" w:author="Alicia Romero Lopez" w:date="2020-01-31T08:40:00Z">
              <w:tcPr>
                <w:tcW w:w="1440" w:type="dxa"/>
                <w:tcBorders>
                  <w:top w:val="nil"/>
                  <w:left w:val="nil"/>
                  <w:bottom w:val="nil"/>
                  <w:right w:val="nil"/>
                </w:tcBorders>
                <w:shd w:val="clear" w:color="auto" w:fill="11143F"/>
                <w:hideMark/>
              </w:tcPr>
            </w:tcPrChange>
          </w:tcPr>
          <w:p w14:paraId="53502A6C" w14:textId="77777777" w:rsidR="00345125" w:rsidRPr="007F4B89" w:rsidRDefault="00345125" w:rsidP="006319C3">
            <w:pPr>
              <w:spacing w:before="120" w:after="120" w:line="256" w:lineRule="auto"/>
              <w:jc w:val="center"/>
              <w:rPr>
                <w:rFonts w:ascii="Open Sans Semibold" w:hAnsi="Open Sans Semibold" w:cs="Open Sans Semibold"/>
                <w:color w:val="FFFFFF"/>
                <w:sz w:val="28"/>
                <w:szCs w:val="28"/>
              </w:rPr>
            </w:pPr>
            <w:r w:rsidRPr="007F4B89">
              <w:rPr>
                <w:rFonts w:ascii="Open Sans Semibold" w:hAnsi="Open Sans Semibold" w:cs="Open Sans Semibold"/>
                <w:color w:val="FFFFFF"/>
                <w:sz w:val="28"/>
                <w:szCs w:val="28"/>
              </w:rPr>
              <w:t>Step 2</w:t>
            </w:r>
          </w:p>
        </w:tc>
        <w:tc>
          <w:tcPr>
            <w:tcW w:w="8460" w:type="dxa"/>
            <w:gridSpan w:val="6"/>
            <w:tcBorders>
              <w:top w:val="nil"/>
              <w:left w:val="nil"/>
              <w:bottom w:val="nil"/>
              <w:right w:val="nil"/>
            </w:tcBorders>
            <w:shd w:val="clear" w:color="auto" w:fill="E5E5E5"/>
            <w:vAlign w:val="center"/>
            <w:hideMark/>
            <w:tcPrChange w:id="16235" w:author="Alicia Romero Lopez" w:date="2020-01-31T08:40:00Z">
              <w:tcPr>
                <w:tcW w:w="8460" w:type="dxa"/>
                <w:gridSpan w:val="6"/>
                <w:tcBorders>
                  <w:top w:val="nil"/>
                  <w:left w:val="nil"/>
                  <w:bottom w:val="nil"/>
                  <w:right w:val="nil"/>
                </w:tcBorders>
                <w:shd w:val="clear" w:color="auto" w:fill="E5E5E5"/>
                <w:hideMark/>
              </w:tcPr>
            </w:tcPrChange>
          </w:tcPr>
          <w:p w14:paraId="45786440" w14:textId="77777777" w:rsidR="00345125" w:rsidRPr="007F4B89" w:rsidRDefault="00345125" w:rsidP="006319C3">
            <w:pPr>
              <w:spacing w:after="120" w:line="256" w:lineRule="auto"/>
              <w:outlineLvl w:val="2"/>
              <w:rPr>
                <w:rFonts w:ascii="Open Sans Semibold" w:hAnsi="Open Sans Semibold" w:cs="Open Sans Semibold"/>
                <w:color w:val="11143F"/>
              </w:rPr>
            </w:pPr>
            <w:r w:rsidRPr="007F4B89">
              <w:rPr>
                <w:rFonts w:ascii="Open Sans Semibold" w:hAnsi="Open Sans Semibold" w:cs="Open Sans Semibold"/>
                <w:b/>
                <w:color w:val="11143F"/>
                <w:sz w:val="20"/>
                <w:szCs w:val="20"/>
              </w:rPr>
              <w:t>Reading the Dataset</w:t>
            </w:r>
            <w:r w:rsidRPr="007F4B89">
              <w:rPr>
                <w:rFonts w:ascii="Open Sans Semibold" w:hAnsi="Open Sans Semibold" w:cs="Open Sans Semibold"/>
                <w:b/>
                <w:color w:val="11143F"/>
                <w:sz w:val="20"/>
                <w:szCs w:val="20"/>
              </w:rPr>
              <w:br/>
            </w:r>
            <w:r w:rsidRPr="007F4B89">
              <w:rPr>
                <w:rFonts w:cs="Open Sans"/>
                <w:color w:val="11143F"/>
              </w:rPr>
              <w:t>Read the dataset into a Pandas DataFrame!</w:t>
            </w:r>
          </w:p>
          <w:p w14:paraId="36AABE1F" w14:textId="77777777" w:rsidR="00345125" w:rsidRPr="007F4B89" w:rsidRDefault="00345125" w:rsidP="006319C3">
            <w:pPr>
              <w:spacing w:before="36" w:after="36"/>
              <w:textAlignment w:val="baseline"/>
              <w:rPr>
                <w:rFonts w:ascii="Cambria" w:eastAsia="Times New Roman" w:hAnsi="Cambria"/>
                <w:color w:val="000000"/>
                <w:sz w:val="24"/>
                <w:szCs w:val="24"/>
              </w:rPr>
            </w:pPr>
            <w:r w:rsidRPr="007F4B89">
              <w:rPr>
                <w:rFonts w:ascii="Cambria" w:eastAsia="Times New Roman" w:hAnsi="Cambria"/>
                <w:color w:val="000000"/>
                <w:sz w:val="24"/>
                <w:szCs w:val="24"/>
              </w:rPr>
              <w:t xml:space="preserve">Does the dataset include any missing values? If so, drop them! </w:t>
            </w:r>
          </w:p>
          <w:p w14:paraId="11A00762" w14:textId="77777777" w:rsidR="00C32E38" w:rsidRDefault="00C32E38" w:rsidP="00711F27">
            <w:pPr>
              <w:spacing w:before="36" w:after="36"/>
              <w:textAlignment w:val="baseline"/>
              <w:rPr>
                <w:ins w:id="16236" w:author="Fatemeh Yazdanbakhsh Poodeh" w:date="2020-02-04T18:23:00Z"/>
                <w:rFonts w:ascii="Cambria" w:eastAsia="Times New Roman" w:hAnsi="Cambria"/>
                <w:b/>
                <w:bCs/>
                <w:color w:val="000000"/>
                <w:sz w:val="24"/>
                <w:szCs w:val="24"/>
                <w:highlight w:val="cyan"/>
              </w:rPr>
            </w:pPr>
            <w:ins w:id="16237" w:author="Fatemeh Yazdanbakhsh Poodeh" w:date="2020-02-04T18:23:00Z">
              <w:r>
                <w:rPr>
                  <w:rFonts w:ascii="Cambria" w:eastAsia="Times New Roman" w:hAnsi="Cambria"/>
                  <w:b/>
                  <w:bCs/>
                  <w:color w:val="000000"/>
                  <w:sz w:val="24"/>
                  <w:szCs w:val="24"/>
                  <w:highlight w:val="cyan"/>
                </w:rPr>
                <w:t>Hint:</w:t>
              </w:r>
            </w:ins>
          </w:p>
          <w:p w14:paraId="4F4C810E" w14:textId="09BF7960" w:rsidR="00345125" w:rsidRPr="007F4B89" w:rsidDel="00C32E38" w:rsidRDefault="00345125">
            <w:pPr>
              <w:spacing w:before="36" w:after="36"/>
              <w:textAlignment w:val="baseline"/>
              <w:rPr>
                <w:del w:id="16238" w:author="Fatemeh Yazdanbakhsh Poodeh" w:date="2020-02-04T18:23:00Z"/>
                <w:rFonts w:ascii="Cambria" w:eastAsia="Times New Roman" w:hAnsi="Cambria"/>
                <w:b/>
                <w:bCs/>
                <w:color w:val="000000" w:themeColor="text1"/>
                <w:sz w:val="24"/>
                <w:szCs w:val="24"/>
                <w:highlight w:val="cyan"/>
                <w:rPrChange w:id="16239" w:author="Alicia Romero Lopez" w:date="2020-01-31T08:39:00Z">
                  <w:rPr>
                    <w:del w:id="16240" w:author="Fatemeh Yazdanbakhsh Poodeh" w:date="2020-02-04T18:23:00Z"/>
                  </w:rPr>
                </w:rPrChange>
              </w:rPr>
              <w:pPrChange w:id="16241" w:author="Bassem Abdullah" w:date="2020-02-04T18:23:00Z">
                <w:pPr>
                  <w:textAlignment w:val="baseline"/>
                </w:pPr>
              </w:pPrChange>
            </w:pPr>
            <w:del w:id="16242" w:author="Fatemeh Yazdanbakhsh Poodeh" w:date="2020-02-04T18:23:00Z">
              <w:r w:rsidRPr="1F2A1287" w:rsidDel="00C32E38">
                <w:rPr>
                  <w:rFonts w:ascii="Cambria" w:eastAsia="Times New Roman" w:hAnsi="Cambria"/>
                  <w:b/>
                  <w:bCs/>
                  <w:color w:val="000000"/>
                  <w:sz w:val="24"/>
                  <w:szCs w:val="24"/>
                  <w:highlight w:val="cyan"/>
                  <w:rPrChange w:id="16243" w:author="Alicia Romero Lopez" w:date="2020-01-31T08:38:00Z">
                    <w:rPr>
                      <w:rFonts w:ascii="Cambria" w:eastAsia="Times New Roman" w:hAnsi="Cambria"/>
                      <w:b/>
                      <w:color w:val="000000"/>
                      <w:sz w:val="24"/>
                      <w:szCs w:val="24"/>
                    </w:rPr>
                  </w:rPrChange>
                </w:rPr>
                <w:delText>Note:</w:delText>
              </w:r>
              <w:commentRangeStart w:id="16244"/>
              <w:commentRangeStart w:id="16245"/>
              <w:commentRangeEnd w:id="16244"/>
              <w:r w:rsidDel="00C32E38">
                <w:rPr>
                  <w:rStyle w:val="CommentReference"/>
                </w:rPr>
                <w:commentReference w:id="16244"/>
              </w:r>
            </w:del>
            <w:commentRangeEnd w:id="16245"/>
            <w:r w:rsidR="00C32E38">
              <w:rPr>
                <w:rStyle w:val="CommentReference"/>
                <w:color w:val="404040"/>
              </w:rPr>
              <w:commentReference w:id="16245"/>
            </w:r>
          </w:p>
          <w:p w14:paraId="44FFCF1A" w14:textId="77777777" w:rsidR="00345125" w:rsidRPr="007F4B89" w:rsidRDefault="00345125" w:rsidP="00711F27">
            <w:pPr>
              <w:spacing w:before="36" w:after="36"/>
              <w:textAlignment w:val="baseline"/>
              <w:rPr>
                <w:rFonts w:ascii="Cambria" w:eastAsia="Times New Roman" w:hAnsi="Cambria"/>
                <w:color w:val="000000"/>
                <w:sz w:val="24"/>
                <w:szCs w:val="24"/>
              </w:rPr>
            </w:pPr>
            <w:r w:rsidRPr="007F4B89">
              <w:rPr>
                <w:rFonts w:ascii="Cambria" w:eastAsia="Times New Roman" w:hAnsi="Cambria"/>
                <w:color w:val="000000"/>
                <w:sz w:val="24"/>
                <w:szCs w:val="24"/>
              </w:rPr>
              <w:t>Pandas can do that with one line of code!</w:t>
            </w:r>
          </w:p>
        </w:tc>
        <w:tc>
          <w:tcPr>
            <w:tcW w:w="270" w:type="dxa"/>
            <w:tcBorders>
              <w:top w:val="nil"/>
              <w:left w:val="nil"/>
              <w:bottom w:val="nil"/>
              <w:right w:val="single" w:sz="4" w:space="0" w:color="DBDBDB" w:themeColor="accent3" w:themeTint="66"/>
            </w:tcBorders>
            <w:shd w:val="clear" w:color="auto" w:fill="FAFAFA"/>
            <w:tcPrChange w:id="16246" w:author="Alicia Romero Lopez" w:date="2020-01-31T08:40:00Z">
              <w:tcPr>
                <w:tcW w:w="270" w:type="dxa"/>
                <w:tcBorders>
                  <w:top w:val="nil"/>
                  <w:left w:val="nil"/>
                  <w:bottom w:val="nil"/>
                  <w:right w:val="single" w:sz="4" w:space="0" w:color="DBDBDB"/>
                </w:tcBorders>
                <w:shd w:val="clear" w:color="auto" w:fill="FAFAFA"/>
              </w:tcPr>
            </w:tcPrChange>
          </w:tcPr>
          <w:p w14:paraId="24B8EA32" w14:textId="77777777" w:rsidR="00345125" w:rsidRPr="007F4B89" w:rsidRDefault="00345125" w:rsidP="006319C3">
            <w:pPr>
              <w:spacing w:after="120" w:line="256" w:lineRule="auto"/>
              <w:rPr>
                <w:color w:val="404040"/>
              </w:rPr>
            </w:pPr>
          </w:p>
        </w:tc>
      </w:tr>
      <w:tr w:rsidR="00345125" w:rsidRPr="007F4B89" w14:paraId="1AC96071" w14:textId="77777777" w:rsidTr="325DBAE7">
        <w:trPr>
          <w:cantSplit/>
          <w:trHeight w:val="87"/>
        </w:trPr>
        <w:tc>
          <w:tcPr>
            <w:tcW w:w="265" w:type="dxa"/>
            <w:tcBorders>
              <w:top w:val="nil"/>
              <w:left w:val="single" w:sz="4" w:space="0" w:color="DBDBDB" w:themeColor="accent3" w:themeTint="66"/>
              <w:bottom w:val="nil"/>
              <w:right w:val="nil"/>
            </w:tcBorders>
            <w:shd w:val="clear" w:color="auto" w:fill="FAFAFA"/>
            <w:tcPrChange w:id="16247" w:author="Alicia Romero Lopez" w:date="2020-01-31T08:40:00Z">
              <w:tcPr>
                <w:tcW w:w="265" w:type="dxa"/>
                <w:tcBorders>
                  <w:top w:val="nil"/>
                  <w:left w:val="single" w:sz="4" w:space="0" w:color="DBDBDB"/>
                  <w:bottom w:val="nil"/>
                  <w:right w:val="nil"/>
                </w:tcBorders>
                <w:shd w:val="clear" w:color="auto" w:fill="FAFAFA"/>
              </w:tcPr>
            </w:tcPrChange>
          </w:tcPr>
          <w:p w14:paraId="61AD00FF" w14:textId="77777777" w:rsidR="00345125" w:rsidRPr="007F4B89" w:rsidRDefault="00345125" w:rsidP="006319C3">
            <w:pPr>
              <w:spacing w:after="120" w:line="256" w:lineRule="auto"/>
              <w:rPr>
                <w:color w:val="404040"/>
                <w:sz w:val="8"/>
                <w:szCs w:val="8"/>
              </w:rPr>
            </w:pPr>
          </w:p>
        </w:tc>
        <w:tc>
          <w:tcPr>
            <w:tcW w:w="3960" w:type="dxa"/>
            <w:gridSpan w:val="4"/>
            <w:tcBorders>
              <w:top w:val="nil"/>
              <w:left w:val="nil"/>
              <w:bottom w:val="nil"/>
              <w:right w:val="nil"/>
            </w:tcBorders>
            <w:shd w:val="clear" w:color="auto" w:fill="FAFAFA"/>
            <w:vAlign w:val="center"/>
            <w:tcPrChange w:id="16248" w:author="Alicia Romero Lopez" w:date="2020-01-31T08:40:00Z">
              <w:tcPr>
                <w:tcW w:w="3960" w:type="dxa"/>
                <w:gridSpan w:val="4"/>
                <w:tcBorders>
                  <w:top w:val="nil"/>
                  <w:left w:val="nil"/>
                  <w:bottom w:val="nil"/>
                  <w:right w:val="nil"/>
                </w:tcBorders>
                <w:shd w:val="clear" w:color="auto" w:fill="FAFAFA"/>
              </w:tcPr>
            </w:tcPrChange>
          </w:tcPr>
          <w:p w14:paraId="450C2921" w14:textId="77777777" w:rsidR="00345125" w:rsidRPr="007F4B89" w:rsidRDefault="00345125" w:rsidP="006319C3">
            <w:pPr>
              <w:spacing w:after="120" w:line="256" w:lineRule="auto"/>
              <w:jc w:val="center"/>
              <w:rPr>
                <w:rFonts w:ascii="Open Sans Semibold" w:hAnsi="Open Sans Semibold" w:cs="Open Sans Semibold"/>
                <w:color w:val="FFFFFF"/>
                <w:sz w:val="8"/>
                <w:szCs w:val="8"/>
              </w:rPr>
            </w:pPr>
          </w:p>
        </w:tc>
        <w:tc>
          <w:tcPr>
            <w:tcW w:w="2052" w:type="dxa"/>
            <w:tcBorders>
              <w:top w:val="nil"/>
              <w:left w:val="nil"/>
              <w:bottom w:val="nil"/>
              <w:right w:val="nil"/>
            </w:tcBorders>
            <w:shd w:val="clear" w:color="auto" w:fill="FAFAFA"/>
            <w:vAlign w:val="center"/>
            <w:tcPrChange w:id="16249" w:author="Alicia Romero Lopez" w:date="2020-01-31T08:40:00Z">
              <w:tcPr>
                <w:tcW w:w="2052" w:type="dxa"/>
                <w:tcBorders>
                  <w:top w:val="nil"/>
                  <w:left w:val="nil"/>
                  <w:bottom w:val="nil"/>
                  <w:right w:val="nil"/>
                </w:tcBorders>
                <w:shd w:val="clear" w:color="auto" w:fill="FAFAFA"/>
              </w:tcPr>
            </w:tcPrChange>
          </w:tcPr>
          <w:p w14:paraId="7E929F71" w14:textId="77777777" w:rsidR="00345125" w:rsidRPr="007F4B89" w:rsidRDefault="00345125" w:rsidP="006319C3">
            <w:pPr>
              <w:spacing w:after="120" w:line="256" w:lineRule="auto"/>
              <w:rPr>
                <w:color w:val="404040"/>
                <w:sz w:val="8"/>
                <w:szCs w:val="8"/>
              </w:rPr>
            </w:pPr>
          </w:p>
        </w:tc>
        <w:tc>
          <w:tcPr>
            <w:tcW w:w="3888" w:type="dxa"/>
            <w:gridSpan w:val="2"/>
            <w:tcBorders>
              <w:top w:val="nil"/>
              <w:left w:val="nil"/>
              <w:bottom w:val="nil"/>
              <w:right w:val="nil"/>
            </w:tcBorders>
            <w:shd w:val="clear" w:color="auto" w:fill="FAFAFA"/>
            <w:vAlign w:val="center"/>
            <w:tcPrChange w:id="16250" w:author="Alicia Romero Lopez" w:date="2020-01-31T08:40:00Z">
              <w:tcPr>
                <w:tcW w:w="3888" w:type="dxa"/>
                <w:gridSpan w:val="2"/>
                <w:tcBorders>
                  <w:top w:val="nil"/>
                  <w:left w:val="nil"/>
                  <w:bottom w:val="nil"/>
                  <w:right w:val="nil"/>
                </w:tcBorders>
                <w:shd w:val="clear" w:color="auto" w:fill="FAFAFA"/>
              </w:tcPr>
            </w:tcPrChange>
          </w:tcPr>
          <w:p w14:paraId="59FBA4B1" w14:textId="77777777" w:rsidR="00345125" w:rsidRPr="007F4B89" w:rsidRDefault="00345125" w:rsidP="006319C3">
            <w:pPr>
              <w:spacing w:after="120" w:line="256" w:lineRule="auto"/>
              <w:rPr>
                <w:color w:val="404040"/>
                <w:sz w:val="8"/>
                <w:szCs w:val="8"/>
              </w:rPr>
            </w:pPr>
          </w:p>
        </w:tc>
        <w:tc>
          <w:tcPr>
            <w:tcW w:w="270" w:type="dxa"/>
            <w:tcBorders>
              <w:top w:val="nil"/>
              <w:left w:val="nil"/>
              <w:bottom w:val="nil"/>
              <w:right w:val="single" w:sz="4" w:space="0" w:color="DBDBDB" w:themeColor="accent3" w:themeTint="66"/>
            </w:tcBorders>
            <w:shd w:val="clear" w:color="auto" w:fill="FAFAFA"/>
            <w:tcPrChange w:id="16251" w:author="Alicia Romero Lopez" w:date="2020-01-31T08:40:00Z">
              <w:tcPr>
                <w:tcW w:w="270" w:type="dxa"/>
                <w:tcBorders>
                  <w:top w:val="nil"/>
                  <w:left w:val="nil"/>
                  <w:bottom w:val="nil"/>
                  <w:right w:val="single" w:sz="4" w:space="0" w:color="DBDBDB"/>
                </w:tcBorders>
                <w:shd w:val="clear" w:color="auto" w:fill="FAFAFA"/>
              </w:tcPr>
            </w:tcPrChange>
          </w:tcPr>
          <w:p w14:paraId="25E9F0D8" w14:textId="77777777" w:rsidR="00345125" w:rsidRPr="007F4B89" w:rsidRDefault="00345125" w:rsidP="006319C3">
            <w:pPr>
              <w:spacing w:after="120" w:line="256" w:lineRule="auto"/>
              <w:rPr>
                <w:color w:val="404040"/>
                <w:sz w:val="8"/>
                <w:szCs w:val="8"/>
              </w:rPr>
            </w:pPr>
          </w:p>
        </w:tc>
      </w:tr>
      <w:tr w:rsidR="00345125" w:rsidRPr="007F4B89" w14:paraId="5B1A8E98" w14:textId="77777777" w:rsidTr="325DBAE7">
        <w:trPr>
          <w:cantSplit/>
          <w:trHeight w:val="909"/>
        </w:trPr>
        <w:tc>
          <w:tcPr>
            <w:tcW w:w="265" w:type="dxa"/>
            <w:tcBorders>
              <w:top w:val="nil"/>
              <w:left w:val="single" w:sz="4" w:space="0" w:color="DBDBDB" w:themeColor="accent3" w:themeTint="66"/>
              <w:bottom w:val="nil"/>
              <w:right w:val="nil"/>
            </w:tcBorders>
            <w:shd w:val="clear" w:color="auto" w:fill="FAFAFA"/>
            <w:tcPrChange w:id="16252" w:author="Alicia Romero Lopez" w:date="2020-01-31T08:40:00Z">
              <w:tcPr>
                <w:tcW w:w="265" w:type="dxa"/>
                <w:tcBorders>
                  <w:top w:val="nil"/>
                  <w:left w:val="single" w:sz="4" w:space="0" w:color="DBDBDB"/>
                  <w:bottom w:val="nil"/>
                  <w:right w:val="nil"/>
                </w:tcBorders>
                <w:shd w:val="clear" w:color="auto" w:fill="FAFAFA"/>
              </w:tcPr>
            </w:tcPrChange>
          </w:tcPr>
          <w:p w14:paraId="3A859DF3" w14:textId="77777777" w:rsidR="00345125" w:rsidRPr="007F4B89" w:rsidRDefault="00345125" w:rsidP="006319C3">
            <w:pPr>
              <w:spacing w:after="120" w:line="256" w:lineRule="auto"/>
              <w:rPr>
                <w:color w:val="404040"/>
              </w:rPr>
            </w:pPr>
          </w:p>
        </w:tc>
        <w:tc>
          <w:tcPr>
            <w:tcW w:w="1440" w:type="dxa"/>
            <w:tcBorders>
              <w:top w:val="nil"/>
              <w:left w:val="nil"/>
              <w:bottom w:val="nil"/>
              <w:right w:val="nil"/>
            </w:tcBorders>
            <w:shd w:val="clear" w:color="auto" w:fill="11143F"/>
            <w:vAlign w:val="center"/>
            <w:hideMark/>
            <w:tcPrChange w:id="16253" w:author="Alicia Romero Lopez" w:date="2020-01-31T08:40:00Z">
              <w:tcPr>
                <w:tcW w:w="1440" w:type="dxa"/>
                <w:tcBorders>
                  <w:top w:val="nil"/>
                  <w:left w:val="nil"/>
                  <w:bottom w:val="nil"/>
                  <w:right w:val="nil"/>
                </w:tcBorders>
                <w:shd w:val="clear" w:color="auto" w:fill="11143F"/>
                <w:hideMark/>
              </w:tcPr>
            </w:tcPrChange>
          </w:tcPr>
          <w:p w14:paraId="33095762" w14:textId="77777777" w:rsidR="00345125" w:rsidRPr="007F4B89" w:rsidRDefault="00345125" w:rsidP="006319C3">
            <w:pPr>
              <w:spacing w:before="120" w:after="120" w:line="256" w:lineRule="auto"/>
              <w:jc w:val="center"/>
              <w:rPr>
                <w:rFonts w:ascii="Open Sans Semibold" w:hAnsi="Open Sans Semibold" w:cs="Open Sans Semibold"/>
                <w:color w:val="FFFFFF"/>
                <w:sz w:val="28"/>
                <w:szCs w:val="28"/>
              </w:rPr>
            </w:pPr>
            <w:r w:rsidRPr="007F4B89">
              <w:rPr>
                <w:rFonts w:ascii="Open Sans Semibold" w:hAnsi="Open Sans Semibold" w:cs="Open Sans Semibold"/>
                <w:color w:val="FFFFFF"/>
                <w:sz w:val="28"/>
                <w:szCs w:val="28"/>
              </w:rPr>
              <w:t>Step 3</w:t>
            </w:r>
          </w:p>
        </w:tc>
        <w:tc>
          <w:tcPr>
            <w:tcW w:w="8460" w:type="dxa"/>
            <w:gridSpan w:val="6"/>
            <w:tcBorders>
              <w:top w:val="nil"/>
              <w:left w:val="nil"/>
              <w:bottom w:val="nil"/>
              <w:right w:val="nil"/>
            </w:tcBorders>
            <w:shd w:val="clear" w:color="auto" w:fill="E5E5E5"/>
            <w:vAlign w:val="center"/>
            <w:hideMark/>
            <w:tcPrChange w:id="16254" w:author="Alicia Romero Lopez" w:date="2020-01-31T08:40:00Z">
              <w:tcPr>
                <w:tcW w:w="8460" w:type="dxa"/>
                <w:gridSpan w:val="6"/>
                <w:tcBorders>
                  <w:top w:val="nil"/>
                  <w:left w:val="nil"/>
                  <w:bottom w:val="nil"/>
                  <w:right w:val="nil"/>
                </w:tcBorders>
                <w:shd w:val="clear" w:color="auto" w:fill="E5E5E5"/>
                <w:hideMark/>
              </w:tcPr>
            </w:tcPrChange>
          </w:tcPr>
          <w:p w14:paraId="086A17DB" w14:textId="77777777" w:rsidR="00345125" w:rsidRPr="007F4B89" w:rsidRDefault="00345125" w:rsidP="006319C3">
            <w:pPr>
              <w:spacing w:after="120" w:line="256" w:lineRule="auto"/>
              <w:rPr>
                <w:b/>
                <w:color w:val="404040"/>
                <w:sz w:val="20"/>
                <w:szCs w:val="20"/>
              </w:rPr>
            </w:pPr>
            <w:r w:rsidRPr="007F4B89">
              <w:rPr>
                <w:b/>
                <w:color w:val="404040"/>
                <w:sz w:val="20"/>
                <w:szCs w:val="20"/>
              </w:rPr>
              <w:t>Exploring the Dataset</w:t>
            </w:r>
          </w:p>
          <w:p w14:paraId="6921EA72" w14:textId="77777777" w:rsidR="00345125" w:rsidRPr="007F4B89" w:rsidRDefault="00345125" w:rsidP="006319C3">
            <w:pPr>
              <w:spacing w:before="36" w:after="36"/>
              <w:textAlignment w:val="baseline"/>
              <w:rPr>
                <w:rFonts w:eastAsia="Times New Roman" w:cs="Open Sans"/>
                <w:color w:val="000000"/>
                <w:sz w:val="24"/>
                <w:szCs w:val="24"/>
              </w:rPr>
            </w:pPr>
            <w:r w:rsidRPr="007F4B89">
              <w:rPr>
                <w:rFonts w:eastAsia="Times New Roman" w:cs="Open Sans"/>
                <w:color w:val="000000"/>
                <w:sz w:val="24"/>
                <w:szCs w:val="24"/>
              </w:rPr>
              <w:t xml:space="preserve">Answer the following questions about the dataset using Python commands </w:t>
            </w:r>
          </w:p>
          <w:p w14:paraId="552C18F7" w14:textId="77777777" w:rsidR="00345125" w:rsidRPr="00711C42" w:rsidRDefault="00345125">
            <w:pPr>
              <w:pStyle w:val="ListParagraph"/>
              <w:numPr>
                <w:ilvl w:val="0"/>
                <w:numId w:val="139"/>
              </w:numPr>
              <w:spacing w:before="36" w:after="36"/>
              <w:textAlignment w:val="baseline"/>
              <w:rPr>
                <w:rFonts w:eastAsia="Times New Roman" w:cs="Open Sans"/>
                <w:color w:val="000000"/>
                <w:sz w:val="24"/>
                <w:szCs w:val="24"/>
                <w:rPrChange w:id="16255" w:author="Chantelle Dubois Nishiyama" w:date="2020-02-19T23:24:00Z">
                  <w:rPr/>
                </w:rPrChange>
              </w:rPr>
              <w:pPrChange w:id="16256" w:author="Chantelle Dubois Nishiyama" w:date="2020-02-19T23:24:00Z">
                <w:pPr>
                  <w:numPr>
                    <w:numId w:val="66"/>
                  </w:numPr>
                  <w:spacing w:before="36" w:after="36"/>
                  <w:ind w:left="1440" w:hanging="360"/>
                  <w:textAlignment w:val="baseline"/>
                </w:pPr>
              </w:pPrChange>
            </w:pPr>
            <w:r w:rsidRPr="00711C42">
              <w:rPr>
                <w:rFonts w:eastAsia="Times New Roman" w:cs="Open Sans"/>
                <w:color w:val="000000"/>
                <w:sz w:val="24"/>
                <w:szCs w:val="24"/>
                <w:rPrChange w:id="16257" w:author="Chantelle Dubois Nishiyama" w:date="2020-02-19T23:24:00Z">
                  <w:rPr/>
                </w:rPrChange>
              </w:rPr>
              <w:t>How many tuples are there in the dataset?</w:t>
            </w:r>
          </w:p>
          <w:p w14:paraId="17C697BF" w14:textId="77777777" w:rsidR="00345125" w:rsidRPr="00711C42" w:rsidRDefault="00345125">
            <w:pPr>
              <w:pStyle w:val="ListParagraph"/>
              <w:numPr>
                <w:ilvl w:val="0"/>
                <w:numId w:val="139"/>
              </w:numPr>
              <w:spacing w:before="36" w:after="36"/>
              <w:textAlignment w:val="baseline"/>
              <w:rPr>
                <w:rFonts w:eastAsia="Times New Roman" w:cs="Open Sans"/>
                <w:color w:val="000000"/>
                <w:sz w:val="24"/>
                <w:szCs w:val="24"/>
                <w:rPrChange w:id="16258" w:author="Chantelle Dubois Nishiyama" w:date="2020-02-19T23:24:00Z">
                  <w:rPr/>
                </w:rPrChange>
              </w:rPr>
              <w:pPrChange w:id="16259" w:author="Chantelle Dubois Nishiyama" w:date="2020-02-19T23:24:00Z">
                <w:pPr>
                  <w:numPr>
                    <w:numId w:val="66"/>
                  </w:numPr>
                  <w:spacing w:before="36" w:after="36"/>
                  <w:ind w:left="1440" w:hanging="360"/>
                  <w:textAlignment w:val="baseline"/>
                </w:pPr>
              </w:pPrChange>
            </w:pPr>
            <w:r w:rsidRPr="00711C42">
              <w:rPr>
                <w:rFonts w:eastAsia="Times New Roman" w:cs="Open Sans"/>
                <w:color w:val="000000"/>
                <w:sz w:val="24"/>
                <w:szCs w:val="24"/>
                <w:rPrChange w:id="16260" w:author="Chantelle Dubois Nishiyama" w:date="2020-02-19T23:24:00Z">
                  <w:rPr/>
                </w:rPrChange>
              </w:rPr>
              <w:t>How many tournaments are there in the dataset?</w:t>
            </w:r>
          </w:p>
          <w:p w14:paraId="38B82FF6" w14:textId="39BDA841" w:rsidR="00345125" w:rsidRPr="007F4B89" w:rsidRDefault="00C32E38">
            <w:pPr>
              <w:contextualSpacing/>
              <w:rPr>
                <w:b/>
                <w:bCs/>
                <w:color w:val="404040"/>
                <w:sz w:val="20"/>
                <w:szCs w:val="20"/>
                <w:rPrChange w:id="16261" w:author="Alicia Romero Lopez" w:date="2020-01-31T08:40:00Z">
                  <w:rPr/>
                </w:rPrChange>
              </w:rPr>
            </w:pPr>
            <w:ins w:id="16262" w:author="Fatemeh Yazdanbakhsh Poodeh" w:date="2020-02-04T18:23:00Z">
              <w:r>
                <w:rPr>
                  <w:b/>
                  <w:bCs/>
                  <w:color w:val="404040"/>
                  <w:sz w:val="20"/>
                  <w:szCs w:val="20"/>
                  <w:highlight w:val="cyan"/>
                </w:rPr>
                <w:t>Hint:</w:t>
              </w:r>
            </w:ins>
            <w:del w:id="16263" w:author="Fatemeh Yazdanbakhsh Poodeh" w:date="2020-02-04T18:23:00Z">
              <w:r w:rsidR="00345125" w:rsidRPr="325DBAE7" w:rsidDel="00C32E38">
                <w:rPr>
                  <w:b/>
                  <w:bCs/>
                  <w:color w:val="404040"/>
                  <w:sz w:val="20"/>
                  <w:szCs w:val="20"/>
                  <w:highlight w:val="cyan"/>
                  <w:rPrChange w:id="16264" w:author="Alicia Romero Lopez" w:date="2020-01-31T08:40:00Z">
                    <w:rPr>
                      <w:b/>
                      <w:color w:val="404040"/>
                      <w:sz w:val="20"/>
                      <w:szCs w:val="20"/>
                    </w:rPr>
                  </w:rPrChange>
                </w:rPr>
                <w:delText>Note:</w:delText>
              </w:r>
            </w:del>
            <w:r w:rsidR="00345125" w:rsidRPr="00B369DC">
              <w:rPr>
                <w:b/>
                <w:bCs/>
                <w:color w:val="404040"/>
                <w:sz w:val="20"/>
                <w:szCs w:val="20"/>
              </w:rPr>
              <w:t xml:space="preserve"> </w:t>
            </w:r>
            <w:commentRangeStart w:id="16265"/>
            <w:commentRangeStart w:id="16266"/>
            <w:commentRangeEnd w:id="16265"/>
            <w:r w:rsidR="00345125">
              <w:rPr>
                <w:rStyle w:val="CommentReference"/>
              </w:rPr>
              <w:commentReference w:id="16265"/>
            </w:r>
            <w:commentRangeEnd w:id="16266"/>
            <w:r>
              <w:rPr>
                <w:rStyle w:val="CommentReference"/>
                <w:color w:val="404040"/>
              </w:rPr>
              <w:commentReference w:id="16266"/>
            </w:r>
          </w:p>
          <w:p w14:paraId="0D14C557" w14:textId="77777777" w:rsidR="00345125" w:rsidRPr="007F4B89" w:rsidRDefault="00345125" w:rsidP="006319C3">
            <w:pPr>
              <w:contextualSpacing/>
              <w:rPr>
                <w:rFonts w:cs="Open Sans"/>
                <w:b/>
                <w:color w:val="404040"/>
                <w:sz w:val="20"/>
                <w:szCs w:val="20"/>
              </w:rPr>
            </w:pPr>
            <w:r w:rsidRPr="007F4B89">
              <w:rPr>
                <w:rFonts w:eastAsia="Times New Roman" w:cs="Open Sans"/>
                <w:color w:val="000000"/>
                <w:sz w:val="24"/>
                <w:szCs w:val="24"/>
              </w:rPr>
              <w:t>Each question should require few lines of code!</w:t>
            </w:r>
          </w:p>
        </w:tc>
        <w:tc>
          <w:tcPr>
            <w:tcW w:w="270" w:type="dxa"/>
            <w:tcBorders>
              <w:top w:val="nil"/>
              <w:left w:val="nil"/>
              <w:bottom w:val="nil"/>
              <w:right w:val="single" w:sz="4" w:space="0" w:color="DBDBDB" w:themeColor="accent3" w:themeTint="66"/>
            </w:tcBorders>
            <w:shd w:val="clear" w:color="auto" w:fill="FAFAFA"/>
            <w:tcPrChange w:id="16267" w:author="Alicia Romero Lopez" w:date="2020-01-31T08:40:00Z">
              <w:tcPr>
                <w:tcW w:w="270" w:type="dxa"/>
                <w:tcBorders>
                  <w:top w:val="nil"/>
                  <w:left w:val="nil"/>
                  <w:bottom w:val="nil"/>
                  <w:right w:val="single" w:sz="4" w:space="0" w:color="DBDBDB"/>
                </w:tcBorders>
                <w:shd w:val="clear" w:color="auto" w:fill="FAFAFA"/>
              </w:tcPr>
            </w:tcPrChange>
          </w:tcPr>
          <w:p w14:paraId="70E34D54" w14:textId="77777777" w:rsidR="00345125" w:rsidRPr="007F4B89" w:rsidRDefault="00345125" w:rsidP="006319C3">
            <w:pPr>
              <w:spacing w:after="120" w:line="256" w:lineRule="auto"/>
              <w:rPr>
                <w:color w:val="404040"/>
              </w:rPr>
            </w:pPr>
          </w:p>
        </w:tc>
      </w:tr>
      <w:tr w:rsidR="00345125" w:rsidRPr="007F4B89" w14:paraId="3A914EE6" w14:textId="77777777" w:rsidTr="325DBAE7">
        <w:trPr>
          <w:cantSplit/>
          <w:trHeight w:val="87"/>
        </w:trPr>
        <w:tc>
          <w:tcPr>
            <w:tcW w:w="265" w:type="dxa"/>
            <w:tcBorders>
              <w:top w:val="nil"/>
              <w:left w:val="single" w:sz="4" w:space="0" w:color="DBDBDB" w:themeColor="accent3" w:themeTint="66"/>
              <w:bottom w:val="nil"/>
              <w:right w:val="nil"/>
            </w:tcBorders>
            <w:shd w:val="clear" w:color="auto" w:fill="FAFAFA"/>
            <w:tcPrChange w:id="16268" w:author="Alicia Romero Lopez" w:date="2020-01-31T08:40:00Z">
              <w:tcPr>
                <w:tcW w:w="265" w:type="dxa"/>
                <w:tcBorders>
                  <w:top w:val="nil"/>
                  <w:left w:val="single" w:sz="4" w:space="0" w:color="DBDBDB"/>
                  <w:bottom w:val="nil"/>
                  <w:right w:val="nil"/>
                </w:tcBorders>
                <w:shd w:val="clear" w:color="auto" w:fill="FAFAFA"/>
              </w:tcPr>
            </w:tcPrChange>
          </w:tcPr>
          <w:p w14:paraId="24DD3975" w14:textId="77777777" w:rsidR="00345125" w:rsidRPr="007F4B89" w:rsidRDefault="00345125" w:rsidP="006319C3">
            <w:pPr>
              <w:spacing w:after="120" w:line="256" w:lineRule="auto"/>
              <w:rPr>
                <w:color w:val="404040"/>
                <w:sz w:val="8"/>
                <w:szCs w:val="8"/>
              </w:rPr>
            </w:pPr>
          </w:p>
        </w:tc>
        <w:tc>
          <w:tcPr>
            <w:tcW w:w="3960" w:type="dxa"/>
            <w:gridSpan w:val="4"/>
            <w:tcBorders>
              <w:top w:val="nil"/>
              <w:left w:val="nil"/>
              <w:bottom w:val="nil"/>
              <w:right w:val="nil"/>
            </w:tcBorders>
            <w:shd w:val="clear" w:color="auto" w:fill="FAFAFA"/>
            <w:vAlign w:val="center"/>
            <w:tcPrChange w:id="16269" w:author="Alicia Romero Lopez" w:date="2020-01-31T08:40:00Z">
              <w:tcPr>
                <w:tcW w:w="3960" w:type="dxa"/>
                <w:gridSpan w:val="4"/>
                <w:tcBorders>
                  <w:top w:val="nil"/>
                  <w:left w:val="nil"/>
                  <w:bottom w:val="nil"/>
                  <w:right w:val="nil"/>
                </w:tcBorders>
                <w:shd w:val="clear" w:color="auto" w:fill="FAFAFA"/>
              </w:tcPr>
            </w:tcPrChange>
          </w:tcPr>
          <w:p w14:paraId="55F207FB" w14:textId="77777777" w:rsidR="00345125" w:rsidRPr="007F4B89" w:rsidRDefault="00345125" w:rsidP="006319C3">
            <w:pPr>
              <w:spacing w:after="120" w:line="256" w:lineRule="auto"/>
              <w:jc w:val="center"/>
              <w:rPr>
                <w:rFonts w:ascii="Open Sans Semibold" w:hAnsi="Open Sans Semibold" w:cs="Open Sans Semibold"/>
                <w:color w:val="FFFFFF"/>
                <w:sz w:val="8"/>
                <w:szCs w:val="8"/>
              </w:rPr>
            </w:pPr>
          </w:p>
        </w:tc>
        <w:tc>
          <w:tcPr>
            <w:tcW w:w="2052" w:type="dxa"/>
            <w:tcBorders>
              <w:top w:val="nil"/>
              <w:left w:val="nil"/>
              <w:bottom w:val="nil"/>
              <w:right w:val="nil"/>
            </w:tcBorders>
            <w:shd w:val="clear" w:color="auto" w:fill="FAFAFA"/>
            <w:vAlign w:val="center"/>
            <w:tcPrChange w:id="16270" w:author="Alicia Romero Lopez" w:date="2020-01-31T08:40:00Z">
              <w:tcPr>
                <w:tcW w:w="2052" w:type="dxa"/>
                <w:tcBorders>
                  <w:top w:val="nil"/>
                  <w:left w:val="nil"/>
                  <w:bottom w:val="nil"/>
                  <w:right w:val="nil"/>
                </w:tcBorders>
                <w:shd w:val="clear" w:color="auto" w:fill="FAFAFA"/>
              </w:tcPr>
            </w:tcPrChange>
          </w:tcPr>
          <w:p w14:paraId="41291727" w14:textId="77777777" w:rsidR="00345125" w:rsidRPr="007F4B89" w:rsidRDefault="00345125" w:rsidP="006319C3">
            <w:pPr>
              <w:spacing w:after="120" w:line="256" w:lineRule="auto"/>
              <w:rPr>
                <w:color w:val="404040"/>
                <w:sz w:val="8"/>
                <w:szCs w:val="8"/>
              </w:rPr>
            </w:pPr>
          </w:p>
        </w:tc>
        <w:tc>
          <w:tcPr>
            <w:tcW w:w="3888" w:type="dxa"/>
            <w:gridSpan w:val="2"/>
            <w:tcBorders>
              <w:top w:val="nil"/>
              <w:left w:val="nil"/>
              <w:bottom w:val="nil"/>
              <w:right w:val="nil"/>
            </w:tcBorders>
            <w:shd w:val="clear" w:color="auto" w:fill="FAFAFA"/>
            <w:vAlign w:val="center"/>
            <w:tcPrChange w:id="16271" w:author="Alicia Romero Lopez" w:date="2020-01-31T08:40:00Z">
              <w:tcPr>
                <w:tcW w:w="3888" w:type="dxa"/>
                <w:gridSpan w:val="2"/>
                <w:tcBorders>
                  <w:top w:val="nil"/>
                  <w:left w:val="nil"/>
                  <w:bottom w:val="nil"/>
                  <w:right w:val="nil"/>
                </w:tcBorders>
                <w:shd w:val="clear" w:color="auto" w:fill="FAFAFA"/>
              </w:tcPr>
            </w:tcPrChange>
          </w:tcPr>
          <w:p w14:paraId="606A0D61" w14:textId="77777777" w:rsidR="00345125" w:rsidRPr="007F4B89" w:rsidRDefault="00345125" w:rsidP="006319C3">
            <w:pPr>
              <w:spacing w:after="120" w:line="256" w:lineRule="auto"/>
              <w:rPr>
                <w:color w:val="404040"/>
                <w:sz w:val="8"/>
                <w:szCs w:val="8"/>
              </w:rPr>
            </w:pPr>
          </w:p>
        </w:tc>
        <w:tc>
          <w:tcPr>
            <w:tcW w:w="270" w:type="dxa"/>
            <w:tcBorders>
              <w:top w:val="nil"/>
              <w:left w:val="nil"/>
              <w:bottom w:val="nil"/>
              <w:right w:val="single" w:sz="4" w:space="0" w:color="DBDBDB" w:themeColor="accent3" w:themeTint="66"/>
            </w:tcBorders>
            <w:shd w:val="clear" w:color="auto" w:fill="FAFAFA"/>
            <w:tcPrChange w:id="16272" w:author="Alicia Romero Lopez" w:date="2020-01-31T08:40:00Z">
              <w:tcPr>
                <w:tcW w:w="270" w:type="dxa"/>
                <w:tcBorders>
                  <w:top w:val="nil"/>
                  <w:left w:val="nil"/>
                  <w:bottom w:val="nil"/>
                  <w:right w:val="single" w:sz="4" w:space="0" w:color="DBDBDB"/>
                </w:tcBorders>
                <w:shd w:val="clear" w:color="auto" w:fill="FAFAFA"/>
              </w:tcPr>
            </w:tcPrChange>
          </w:tcPr>
          <w:p w14:paraId="5F9036C0" w14:textId="77777777" w:rsidR="00345125" w:rsidRPr="007F4B89" w:rsidRDefault="00345125" w:rsidP="006319C3">
            <w:pPr>
              <w:spacing w:after="120" w:line="256" w:lineRule="auto"/>
              <w:rPr>
                <w:color w:val="404040"/>
                <w:sz w:val="8"/>
                <w:szCs w:val="8"/>
              </w:rPr>
            </w:pPr>
          </w:p>
        </w:tc>
      </w:tr>
      <w:tr w:rsidR="00345125" w:rsidRPr="007F4B89" w14:paraId="5B84D091" w14:textId="77777777" w:rsidTr="325DBAE7">
        <w:trPr>
          <w:cantSplit/>
          <w:trHeight w:val="837"/>
        </w:trPr>
        <w:tc>
          <w:tcPr>
            <w:tcW w:w="265" w:type="dxa"/>
            <w:tcBorders>
              <w:top w:val="nil"/>
              <w:left w:val="single" w:sz="4" w:space="0" w:color="DBDBDB" w:themeColor="accent3" w:themeTint="66"/>
              <w:bottom w:val="nil"/>
              <w:right w:val="nil"/>
            </w:tcBorders>
            <w:shd w:val="clear" w:color="auto" w:fill="FAFAFA"/>
            <w:tcPrChange w:id="16273" w:author="Alicia Romero Lopez" w:date="2020-01-31T08:40:00Z">
              <w:tcPr>
                <w:tcW w:w="265" w:type="dxa"/>
                <w:tcBorders>
                  <w:top w:val="nil"/>
                  <w:left w:val="single" w:sz="4" w:space="0" w:color="DBDBDB"/>
                  <w:bottom w:val="nil"/>
                  <w:right w:val="nil"/>
                </w:tcBorders>
                <w:shd w:val="clear" w:color="auto" w:fill="FAFAFA"/>
              </w:tcPr>
            </w:tcPrChange>
          </w:tcPr>
          <w:p w14:paraId="738C9DA6" w14:textId="77777777" w:rsidR="00345125" w:rsidRPr="007F4B89" w:rsidRDefault="00345125" w:rsidP="006319C3">
            <w:pPr>
              <w:spacing w:after="120" w:line="256" w:lineRule="auto"/>
              <w:rPr>
                <w:color w:val="404040"/>
              </w:rPr>
            </w:pPr>
          </w:p>
        </w:tc>
        <w:tc>
          <w:tcPr>
            <w:tcW w:w="1440" w:type="dxa"/>
            <w:tcBorders>
              <w:top w:val="nil"/>
              <w:left w:val="nil"/>
              <w:bottom w:val="nil"/>
              <w:right w:val="nil"/>
            </w:tcBorders>
            <w:shd w:val="clear" w:color="auto" w:fill="11143F"/>
            <w:vAlign w:val="center"/>
            <w:hideMark/>
            <w:tcPrChange w:id="16274" w:author="Alicia Romero Lopez" w:date="2020-01-31T08:40:00Z">
              <w:tcPr>
                <w:tcW w:w="1440" w:type="dxa"/>
                <w:tcBorders>
                  <w:top w:val="nil"/>
                  <w:left w:val="nil"/>
                  <w:bottom w:val="nil"/>
                  <w:right w:val="nil"/>
                </w:tcBorders>
                <w:shd w:val="clear" w:color="auto" w:fill="11143F"/>
                <w:hideMark/>
              </w:tcPr>
            </w:tcPrChange>
          </w:tcPr>
          <w:p w14:paraId="7488F02C" w14:textId="77777777" w:rsidR="00345125" w:rsidRPr="007F4B89" w:rsidRDefault="00345125" w:rsidP="006319C3">
            <w:pPr>
              <w:spacing w:before="120" w:after="120" w:line="256" w:lineRule="auto"/>
              <w:jc w:val="center"/>
              <w:rPr>
                <w:rFonts w:ascii="Open Sans Semibold" w:hAnsi="Open Sans Semibold" w:cs="Open Sans Semibold"/>
                <w:color w:val="FFFFFF"/>
                <w:sz w:val="28"/>
                <w:szCs w:val="28"/>
              </w:rPr>
            </w:pPr>
            <w:r w:rsidRPr="007F4B89">
              <w:rPr>
                <w:rFonts w:ascii="Open Sans Semibold" w:hAnsi="Open Sans Semibold" w:cs="Open Sans Semibold"/>
                <w:color w:val="FFFFFF"/>
                <w:sz w:val="28"/>
                <w:szCs w:val="28"/>
              </w:rPr>
              <w:t>Step 4</w:t>
            </w:r>
          </w:p>
        </w:tc>
        <w:tc>
          <w:tcPr>
            <w:tcW w:w="8460" w:type="dxa"/>
            <w:gridSpan w:val="6"/>
            <w:tcBorders>
              <w:top w:val="nil"/>
              <w:left w:val="nil"/>
              <w:bottom w:val="nil"/>
              <w:right w:val="nil"/>
            </w:tcBorders>
            <w:shd w:val="clear" w:color="auto" w:fill="E5E5E5"/>
            <w:vAlign w:val="center"/>
            <w:hideMark/>
            <w:tcPrChange w:id="16275" w:author="Alicia Romero Lopez" w:date="2020-01-31T08:40:00Z">
              <w:tcPr>
                <w:tcW w:w="8460" w:type="dxa"/>
                <w:gridSpan w:val="6"/>
                <w:tcBorders>
                  <w:top w:val="nil"/>
                  <w:left w:val="nil"/>
                  <w:bottom w:val="nil"/>
                  <w:right w:val="nil"/>
                </w:tcBorders>
                <w:shd w:val="clear" w:color="auto" w:fill="E5E5E5"/>
                <w:hideMark/>
              </w:tcPr>
            </w:tcPrChange>
          </w:tcPr>
          <w:p w14:paraId="4472C663" w14:textId="77777777" w:rsidR="00345125" w:rsidRPr="007F4B89" w:rsidRDefault="00345125" w:rsidP="006319C3">
            <w:pPr>
              <w:spacing w:before="120" w:after="120" w:line="256" w:lineRule="auto"/>
              <w:rPr>
                <w:rFonts w:ascii="Open Sans Semibold" w:hAnsi="Open Sans Semibold" w:cs="Open Sans Semibold"/>
                <w:b/>
                <w:color w:val="404040"/>
              </w:rPr>
            </w:pPr>
            <w:r w:rsidRPr="007F4B89">
              <w:rPr>
                <w:rFonts w:ascii="Open Sans Semibold" w:hAnsi="Open Sans Semibold" w:cs="Open Sans Semibold"/>
                <w:b/>
                <w:color w:val="404040"/>
              </w:rPr>
              <w:t>Convert and Deduce</w:t>
            </w:r>
          </w:p>
          <w:p w14:paraId="0231AE4B" w14:textId="77777777" w:rsidR="00345125" w:rsidRPr="007F4B89" w:rsidRDefault="00345125" w:rsidP="006319C3">
            <w:pPr>
              <w:spacing w:before="120" w:after="120" w:line="256" w:lineRule="auto"/>
              <w:rPr>
                <w:rFonts w:cs="Open Sans"/>
                <w:color w:val="000000"/>
              </w:rPr>
            </w:pPr>
            <w:r w:rsidRPr="007F4B89">
              <w:rPr>
                <w:rFonts w:cs="Open Sans"/>
                <w:color w:val="000000"/>
              </w:rPr>
              <w:t>Convert the column date to timestamps!</w:t>
            </w:r>
          </w:p>
          <w:p w14:paraId="46F81D0E" w14:textId="77777777" w:rsidR="00345125" w:rsidRPr="007F4B89" w:rsidRDefault="00345125" w:rsidP="006319C3">
            <w:pPr>
              <w:spacing w:before="120" w:after="120" w:line="256" w:lineRule="auto"/>
              <w:rPr>
                <w:rFonts w:cs="Open Sans"/>
                <w:color w:val="000000"/>
              </w:rPr>
            </w:pPr>
            <w:r w:rsidRPr="007F4B89">
              <w:rPr>
                <w:rFonts w:cs="Open Sans"/>
                <w:color w:val="000000"/>
              </w:rPr>
              <w:t>Find out how many matches in the dataset were played in 2018.</w:t>
            </w:r>
          </w:p>
          <w:p w14:paraId="377F8991" w14:textId="77777777" w:rsidR="00345125" w:rsidRPr="007F4B89" w:rsidRDefault="00345125" w:rsidP="006319C3">
            <w:pPr>
              <w:spacing w:before="120" w:after="120" w:line="256" w:lineRule="auto"/>
              <w:rPr>
                <w:rFonts w:cs="Open Sans"/>
                <w:b/>
                <w:color w:val="000000"/>
              </w:rPr>
            </w:pPr>
            <w:r w:rsidRPr="007F4B89">
              <w:rPr>
                <w:rFonts w:cs="Open Sans"/>
                <w:b/>
                <w:color w:val="000000"/>
              </w:rPr>
              <w:t xml:space="preserve">Hint: </w:t>
            </w:r>
          </w:p>
          <w:p w14:paraId="32CD443C" w14:textId="77777777" w:rsidR="00345125" w:rsidRPr="007F4B89" w:rsidRDefault="00345125" w:rsidP="006319C3">
            <w:pPr>
              <w:spacing w:before="120" w:after="120" w:line="256" w:lineRule="auto"/>
              <w:rPr>
                <w:rFonts w:cs="Open Sans"/>
                <w:color w:val="404040"/>
              </w:rPr>
            </w:pPr>
            <w:r w:rsidRPr="007F4B89">
              <w:rPr>
                <w:rFonts w:cs="Open Sans"/>
                <w:color w:val="404040"/>
              </w:rPr>
              <w:t xml:space="preserve">Use the date column. </w:t>
            </w:r>
          </w:p>
        </w:tc>
        <w:tc>
          <w:tcPr>
            <w:tcW w:w="270" w:type="dxa"/>
            <w:tcBorders>
              <w:top w:val="nil"/>
              <w:left w:val="nil"/>
              <w:bottom w:val="nil"/>
              <w:right w:val="single" w:sz="4" w:space="0" w:color="DBDBDB" w:themeColor="accent3" w:themeTint="66"/>
            </w:tcBorders>
            <w:shd w:val="clear" w:color="auto" w:fill="FAFAFA"/>
            <w:tcPrChange w:id="16276" w:author="Alicia Romero Lopez" w:date="2020-01-31T08:40:00Z">
              <w:tcPr>
                <w:tcW w:w="270" w:type="dxa"/>
                <w:tcBorders>
                  <w:top w:val="nil"/>
                  <w:left w:val="nil"/>
                  <w:bottom w:val="nil"/>
                  <w:right w:val="single" w:sz="4" w:space="0" w:color="DBDBDB"/>
                </w:tcBorders>
                <w:shd w:val="clear" w:color="auto" w:fill="FAFAFA"/>
              </w:tcPr>
            </w:tcPrChange>
          </w:tcPr>
          <w:p w14:paraId="07BF935B" w14:textId="77777777" w:rsidR="00345125" w:rsidRPr="007F4B89" w:rsidRDefault="00345125" w:rsidP="006319C3">
            <w:pPr>
              <w:spacing w:after="120" w:line="256" w:lineRule="auto"/>
              <w:rPr>
                <w:color w:val="404040"/>
              </w:rPr>
            </w:pPr>
          </w:p>
        </w:tc>
      </w:tr>
      <w:tr w:rsidR="00345125" w:rsidRPr="007F4B89" w14:paraId="243E903C" w14:textId="77777777" w:rsidTr="325DBAE7">
        <w:trPr>
          <w:cantSplit/>
          <w:trHeight w:val="837"/>
        </w:trPr>
        <w:tc>
          <w:tcPr>
            <w:tcW w:w="265" w:type="dxa"/>
            <w:tcBorders>
              <w:top w:val="nil"/>
              <w:left w:val="single" w:sz="4" w:space="0" w:color="DBDBDB" w:themeColor="accent3" w:themeTint="66"/>
              <w:bottom w:val="nil"/>
              <w:right w:val="nil"/>
            </w:tcBorders>
            <w:shd w:val="clear" w:color="auto" w:fill="FAFAFA"/>
            <w:tcPrChange w:id="16277" w:author="Alicia Romero Lopez" w:date="2020-01-31T08:40:00Z">
              <w:tcPr>
                <w:tcW w:w="265" w:type="dxa"/>
                <w:tcBorders>
                  <w:top w:val="nil"/>
                  <w:left w:val="single" w:sz="4" w:space="0" w:color="DBDBDB"/>
                  <w:bottom w:val="nil"/>
                  <w:right w:val="nil"/>
                </w:tcBorders>
                <w:shd w:val="clear" w:color="auto" w:fill="FAFAFA"/>
              </w:tcPr>
            </w:tcPrChange>
          </w:tcPr>
          <w:p w14:paraId="11422199" w14:textId="77777777" w:rsidR="00345125" w:rsidRPr="007F4B89" w:rsidRDefault="00345125" w:rsidP="006319C3">
            <w:pPr>
              <w:spacing w:after="120" w:line="256" w:lineRule="auto"/>
              <w:rPr>
                <w:color w:val="404040"/>
              </w:rPr>
            </w:pPr>
          </w:p>
        </w:tc>
        <w:tc>
          <w:tcPr>
            <w:tcW w:w="1440" w:type="dxa"/>
            <w:tcBorders>
              <w:top w:val="nil"/>
              <w:left w:val="nil"/>
              <w:bottom w:val="nil"/>
              <w:right w:val="nil"/>
            </w:tcBorders>
            <w:shd w:val="clear" w:color="auto" w:fill="11143F"/>
            <w:vAlign w:val="center"/>
            <w:hideMark/>
            <w:tcPrChange w:id="16278" w:author="Alicia Romero Lopez" w:date="2020-01-31T08:40:00Z">
              <w:tcPr>
                <w:tcW w:w="1440" w:type="dxa"/>
                <w:tcBorders>
                  <w:top w:val="nil"/>
                  <w:left w:val="nil"/>
                  <w:bottom w:val="nil"/>
                  <w:right w:val="nil"/>
                </w:tcBorders>
                <w:shd w:val="clear" w:color="auto" w:fill="11143F"/>
                <w:hideMark/>
              </w:tcPr>
            </w:tcPrChange>
          </w:tcPr>
          <w:p w14:paraId="310F92AB" w14:textId="77777777" w:rsidR="00345125" w:rsidRPr="007F4B89" w:rsidRDefault="00345125" w:rsidP="006319C3">
            <w:pPr>
              <w:spacing w:before="120" w:after="120" w:line="256" w:lineRule="auto"/>
              <w:jc w:val="center"/>
              <w:rPr>
                <w:rFonts w:ascii="Open Sans Semibold" w:hAnsi="Open Sans Semibold" w:cs="Open Sans Semibold"/>
                <w:color w:val="FFFFFF"/>
                <w:sz w:val="28"/>
                <w:szCs w:val="28"/>
              </w:rPr>
            </w:pPr>
            <w:r w:rsidRPr="007F4B89">
              <w:rPr>
                <w:rFonts w:ascii="Open Sans Semibold" w:hAnsi="Open Sans Semibold" w:cs="Open Sans Semibold"/>
                <w:color w:val="FFFFFF"/>
                <w:sz w:val="28"/>
                <w:szCs w:val="28"/>
              </w:rPr>
              <w:t>Step 5</w:t>
            </w:r>
          </w:p>
        </w:tc>
        <w:tc>
          <w:tcPr>
            <w:tcW w:w="8460" w:type="dxa"/>
            <w:gridSpan w:val="6"/>
            <w:tcBorders>
              <w:top w:val="nil"/>
              <w:left w:val="nil"/>
              <w:bottom w:val="nil"/>
              <w:right w:val="nil"/>
            </w:tcBorders>
            <w:shd w:val="clear" w:color="auto" w:fill="E5E5E5"/>
            <w:vAlign w:val="center"/>
            <w:tcPrChange w:id="16279" w:author="Alicia Romero Lopez" w:date="2020-01-31T08:40:00Z">
              <w:tcPr>
                <w:tcW w:w="8460" w:type="dxa"/>
                <w:gridSpan w:val="6"/>
                <w:tcBorders>
                  <w:top w:val="nil"/>
                  <w:left w:val="nil"/>
                  <w:bottom w:val="nil"/>
                  <w:right w:val="nil"/>
                </w:tcBorders>
                <w:shd w:val="clear" w:color="auto" w:fill="E5E5E5"/>
              </w:tcPr>
            </w:tcPrChange>
          </w:tcPr>
          <w:p w14:paraId="3D7A8AC7" w14:textId="77777777" w:rsidR="00345125" w:rsidRPr="007F4B89" w:rsidRDefault="00345125" w:rsidP="006319C3">
            <w:pPr>
              <w:spacing w:before="36" w:after="36"/>
              <w:textAlignment w:val="baseline"/>
              <w:rPr>
                <w:rFonts w:eastAsia="Times New Roman" w:cs="Open Sans"/>
                <w:b/>
                <w:color w:val="000000"/>
              </w:rPr>
            </w:pPr>
            <w:r w:rsidRPr="007F4B89">
              <w:rPr>
                <w:rFonts w:eastAsia="Times New Roman" w:cs="Open Sans"/>
                <w:b/>
                <w:color w:val="000000"/>
              </w:rPr>
              <w:t>Team Statistics</w:t>
            </w:r>
          </w:p>
          <w:p w14:paraId="212ADA46" w14:textId="77777777" w:rsidR="00345125" w:rsidRPr="007F4B89" w:rsidRDefault="00345125" w:rsidP="006319C3">
            <w:pPr>
              <w:spacing w:before="36" w:after="36"/>
              <w:textAlignment w:val="baseline"/>
              <w:rPr>
                <w:rFonts w:eastAsia="Times New Roman" w:cs="Open Sans"/>
                <w:color w:val="000000"/>
              </w:rPr>
            </w:pPr>
            <w:r w:rsidRPr="007F4B89">
              <w:rPr>
                <w:rFonts w:eastAsia="Times New Roman" w:cs="Open Sans"/>
                <w:color w:val="000000"/>
              </w:rPr>
              <w:t xml:space="preserve">Calculate How many times the home team won, lost or had a draw. </w:t>
            </w:r>
          </w:p>
          <w:p w14:paraId="04046B14" w14:textId="77777777" w:rsidR="00345125" w:rsidRPr="007F4B89" w:rsidRDefault="00345125" w:rsidP="006319C3">
            <w:pPr>
              <w:spacing w:before="36" w:after="36"/>
              <w:ind w:left="360"/>
              <w:textAlignment w:val="baseline"/>
              <w:rPr>
                <w:rFonts w:ascii="Cambria" w:eastAsia="Times New Roman" w:hAnsi="Cambria"/>
                <w:color w:val="000000"/>
                <w:sz w:val="24"/>
                <w:szCs w:val="24"/>
              </w:rPr>
            </w:pPr>
          </w:p>
          <w:p w14:paraId="388C81DB" w14:textId="77777777" w:rsidR="00345125" w:rsidRPr="007F4B89" w:rsidRDefault="00345125" w:rsidP="006319C3">
            <w:pPr>
              <w:spacing w:before="36" w:after="36"/>
              <w:ind w:left="360"/>
              <w:textAlignment w:val="baseline"/>
              <w:rPr>
                <w:rFonts w:ascii="Cambria" w:eastAsia="Times New Roman" w:hAnsi="Cambria"/>
                <w:color w:val="000000"/>
                <w:sz w:val="24"/>
                <w:szCs w:val="24"/>
              </w:rPr>
            </w:pPr>
          </w:p>
        </w:tc>
        <w:tc>
          <w:tcPr>
            <w:tcW w:w="270" w:type="dxa"/>
            <w:tcBorders>
              <w:top w:val="nil"/>
              <w:left w:val="nil"/>
              <w:bottom w:val="nil"/>
              <w:right w:val="single" w:sz="4" w:space="0" w:color="DBDBDB" w:themeColor="accent3" w:themeTint="66"/>
            </w:tcBorders>
            <w:shd w:val="clear" w:color="auto" w:fill="FAFAFA"/>
            <w:tcPrChange w:id="16280" w:author="Alicia Romero Lopez" w:date="2020-01-31T08:40:00Z">
              <w:tcPr>
                <w:tcW w:w="270" w:type="dxa"/>
                <w:tcBorders>
                  <w:top w:val="nil"/>
                  <w:left w:val="nil"/>
                  <w:bottom w:val="nil"/>
                  <w:right w:val="single" w:sz="4" w:space="0" w:color="DBDBDB"/>
                </w:tcBorders>
                <w:shd w:val="clear" w:color="auto" w:fill="FAFAFA"/>
              </w:tcPr>
            </w:tcPrChange>
          </w:tcPr>
          <w:p w14:paraId="015E931E" w14:textId="77777777" w:rsidR="00345125" w:rsidRPr="007F4B89" w:rsidRDefault="00345125" w:rsidP="006319C3">
            <w:pPr>
              <w:spacing w:after="120" w:line="256" w:lineRule="auto"/>
              <w:rPr>
                <w:color w:val="404040"/>
              </w:rPr>
            </w:pPr>
          </w:p>
        </w:tc>
      </w:tr>
      <w:tr w:rsidR="00345125" w:rsidRPr="007F4B89" w14:paraId="11D3D4CC" w14:textId="77777777" w:rsidTr="325DBAE7">
        <w:trPr>
          <w:cantSplit/>
          <w:trHeight w:val="837"/>
        </w:trPr>
        <w:tc>
          <w:tcPr>
            <w:tcW w:w="265" w:type="dxa"/>
            <w:tcBorders>
              <w:top w:val="nil"/>
              <w:left w:val="single" w:sz="4" w:space="0" w:color="DBDBDB" w:themeColor="accent3" w:themeTint="66"/>
              <w:bottom w:val="nil"/>
              <w:right w:val="nil"/>
            </w:tcBorders>
            <w:shd w:val="clear" w:color="auto" w:fill="FAFAFA"/>
            <w:tcPrChange w:id="16281" w:author="Alicia Romero Lopez" w:date="2020-01-31T08:40:00Z">
              <w:tcPr>
                <w:tcW w:w="265" w:type="dxa"/>
                <w:tcBorders>
                  <w:top w:val="nil"/>
                  <w:left w:val="single" w:sz="4" w:space="0" w:color="DBDBDB"/>
                  <w:bottom w:val="nil"/>
                  <w:right w:val="nil"/>
                </w:tcBorders>
                <w:shd w:val="clear" w:color="auto" w:fill="FAFAFA"/>
              </w:tcPr>
            </w:tcPrChange>
          </w:tcPr>
          <w:p w14:paraId="0F301954" w14:textId="77777777" w:rsidR="00345125" w:rsidRPr="007F4B89" w:rsidRDefault="00345125" w:rsidP="006319C3">
            <w:pPr>
              <w:spacing w:after="120" w:line="256" w:lineRule="auto"/>
              <w:rPr>
                <w:color w:val="404040"/>
              </w:rPr>
            </w:pPr>
          </w:p>
        </w:tc>
        <w:tc>
          <w:tcPr>
            <w:tcW w:w="1440" w:type="dxa"/>
            <w:tcBorders>
              <w:top w:val="nil"/>
              <w:left w:val="nil"/>
              <w:bottom w:val="nil"/>
              <w:right w:val="nil"/>
            </w:tcBorders>
            <w:shd w:val="clear" w:color="auto" w:fill="11143F"/>
            <w:vAlign w:val="center"/>
            <w:hideMark/>
            <w:tcPrChange w:id="16282" w:author="Alicia Romero Lopez" w:date="2020-01-31T08:40:00Z">
              <w:tcPr>
                <w:tcW w:w="1440" w:type="dxa"/>
                <w:tcBorders>
                  <w:top w:val="nil"/>
                  <w:left w:val="nil"/>
                  <w:bottom w:val="nil"/>
                  <w:right w:val="nil"/>
                </w:tcBorders>
                <w:shd w:val="clear" w:color="auto" w:fill="11143F"/>
                <w:hideMark/>
              </w:tcPr>
            </w:tcPrChange>
          </w:tcPr>
          <w:p w14:paraId="43486E17" w14:textId="77777777" w:rsidR="00345125" w:rsidRPr="007F4B89" w:rsidRDefault="00345125" w:rsidP="006319C3">
            <w:pPr>
              <w:spacing w:before="120" w:after="120" w:line="256" w:lineRule="auto"/>
              <w:jc w:val="center"/>
              <w:rPr>
                <w:rFonts w:ascii="Open Sans Semibold" w:hAnsi="Open Sans Semibold" w:cs="Open Sans Semibold"/>
                <w:color w:val="FFFFFF"/>
                <w:sz w:val="28"/>
                <w:szCs w:val="28"/>
              </w:rPr>
            </w:pPr>
            <w:r w:rsidRPr="007F4B89">
              <w:rPr>
                <w:rFonts w:ascii="Open Sans Semibold" w:hAnsi="Open Sans Semibold" w:cs="Open Sans Semibold"/>
                <w:color w:val="FFFFFF"/>
                <w:sz w:val="28"/>
                <w:szCs w:val="28"/>
              </w:rPr>
              <w:t>Step 6</w:t>
            </w:r>
          </w:p>
        </w:tc>
        <w:tc>
          <w:tcPr>
            <w:tcW w:w="8460" w:type="dxa"/>
            <w:gridSpan w:val="6"/>
            <w:tcBorders>
              <w:top w:val="nil"/>
              <w:left w:val="nil"/>
              <w:bottom w:val="nil"/>
              <w:right w:val="nil"/>
            </w:tcBorders>
            <w:shd w:val="clear" w:color="auto" w:fill="E5E5E5"/>
            <w:vAlign w:val="center"/>
            <w:hideMark/>
            <w:tcPrChange w:id="16283" w:author="Alicia Romero Lopez" w:date="2020-01-31T08:40:00Z">
              <w:tcPr>
                <w:tcW w:w="8460" w:type="dxa"/>
                <w:gridSpan w:val="6"/>
                <w:tcBorders>
                  <w:top w:val="nil"/>
                  <w:left w:val="nil"/>
                  <w:bottom w:val="nil"/>
                  <w:right w:val="nil"/>
                </w:tcBorders>
                <w:shd w:val="clear" w:color="auto" w:fill="E5E5E5"/>
                <w:hideMark/>
              </w:tcPr>
            </w:tcPrChange>
          </w:tcPr>
          <w:p w14:paraId="4CB43DE3" w14:textId="77777777" w:rsidR="00345125" w:rsidRPr="007F4B89" w:rsidRDefault="00345125" w:rsidP="006319C3">
            <w:pPr>
              <w:spacing w:after="120" w:line="256" w:lineRule="auto"/>
              <w:rPr>
                <w:b/>
                <w:color w:val="404040"/>
                <w:sz w:val="20"/>
                <w:szCs w:val="20"/>
              </w:rPr>
            </w:pPr>
            <w:r w:rsidRPr="007F4B89">
              <w:rPr>
                <w:b/>
                <w:color w:val="404040"/>
                <w:sz w:val="20"/>
                <w:szCs w:val="20"/>
              </w:rPr>
              <w:t>Visualization</w:t>
            </w:r>
          </w:p>
          <w:p w14:paraId="39B7013C" w14:textId="77777777" w:rsidR="00345125" w:rsidRPr="00711C42" w:rsidRDefault="00345125">
            <w:pPr>
              <w:pStyle w:val="ListParagraph"/>
              <w:numPr>
                <w:ilvl w:val="0"/>
                <w:numId w:val="140"/>
              </w:numPr>
              <w:spacing w:after="120" w:line="256" w:lineRule="auto"/>
              <w:rPr>
                <w:color w:val="404040"/>
                <w:sz w:val="20"/>
                <w:szCs w:val="20"/>
                <w:rPrChange w:id="16284" w:author="Chantelle Dubois Nishiyama" w:date="2020-02-19T23:24:00Z">
                  <w:rPr/>
                </w:rPrChange>
              </w:rPr>
              <w:pPrChange w:id="16285" w:author="Chantelle Dubois Nishiyama" w:date="2020-02-19T23:24:00Z">
                <w:pPr>
                  <w:numPr>
                    <w:numId w:val="69"/>
                  </w:numPr>
                  <w:spacing w:after="120" w:line="256" w:lineRule="auto"/>
                  <w:ind w:left="720" w:hanging="360"/>
                </w:pPr>
              </w:pPrChange>
            </w:pPr>
            <w:r w:rsidRPr="00711C42">
              <w:rPr>
                <w:color w:val="404040"/>
                <w:sz w:val="20"/>
                <w:szCs w:val="20"/>
                <w:rPrChange w:id="16286" w:author="Chantelle Dubois Nishiyama" w:date="2020-02-19T23:24:00Z">
                  <w:rPr/>
                </w:rPrChange>
              </w:rPr>
              <w:t xml:space="preserve">Plot the numbers extracted from step 5 in a Pie chart. </w:t>
            </w:r>
          </w:p>
          <w:p w14:paraId="3CB7377C" w14:textId="77777777" w:rsidR="00345125" w:rsidRPr="00711C42" w:rsidRDefault="00345125">
            <w:pPr>
              <w:pStyle w:val="ListParagraph"/>
              <w:numPr>
                <w:ilvl w:val="0"/>
                <w:numId w:val="140"/>
              </w:numPr>
              <w:spacing w:after="120" w:line="256" w:lineRule="auto"/>
              <w:rPr>
                <w:color w:val="404040"/>
                <w:sz w:val="20"/>
                <w:szCs w:val="20"/>
                <w:rPrChange w:id="16287" w:author="Chantelle Dubois Nishiyama" w:date="2020-02-19T23:24:00Z">
                  <w:rPr/>
                </w:rPrChange>
              </w:rPr>
              <w:pPrChange w:id="16288" w:author="Chantelle Dubois Nishiyama" w:date="2020-02-19T23:24:00Z">
                <w:pPr>
                  <w:numPr>
                    <w:numId w:val="69"/>
                  </w:numPr>
                  <w:spacing w:after="120" w:line="256" w:lineRule="auto"/>
                  <w:ind w:left="720" w:hanging="360"/>
                </w:pPr>
              </w:pPrChange>
            </w:pPr>
            <w:r w:rsidRPr="00711C42">
              <w:rPr>
                <w:color w:val="404040"/>
                <w:sz w:val="20"/>
                <w:szCs w:val="20"/>
                <w:rPrChange w:id="16289" w:author="Chantelle Dubois Nishiyama" w:date="2020-02-19T23:24:00Z">
                  <w:rPr/>
                </w:rPrChange>
              </w:rPr>
              <w:t>Plot the neutral column as a pie chart.</w:t>
            </w:r>
          </w:p>
          <w:p w14:paraId="5BD85DF9" w14:textId="77777777" w:rsidR="00345125" w:rsidRPr="007F4B89" w:rsidRDefault="00345125" w:rsidP="006319C3">
            <w:pPr>
              <w:spacing w:after="120" w:line="256" w:lineRule="auto"/>
              <w:ind w:left="720"/>
              <w:rPr>
                <w:b/>
                <w:color w:val="404040"/>
                <w:sz w:val="20"/>
                <w:szCs w:val="20"/>
              </w:rPr>
            </w:pPr>
            <w:r w:rsidRPr="007F4B89">
              <w:rPr>
                <w:b/>
                <w:color w:val="404040"/>
                <w:sz w:val="20"/>
                <w:szCs w:val="20"/>
              </w:rPr>
              <w:t>Hint:</w:t>
            </w:r>
          </w:p>
          <w:p w14:paraId="1699EFB4" w14:textId="77777777" w:rsidR="00345125" w:rsidRPr="007F4B89" w:rsidRDefault="00345125" w:rsidP="006319C3">
            <w:pPr>
              <w:spacing w:after="120" w:line="256" w:lineRule="auto"/>
              <w:ind w:left="720"/>
              <w:rPr>
                <w:color w:val="404040"/>
                <w:sz w:val="20"/>
                <w:szCs w:val="20"/>
              </w:rPr>
            </w:pPr>
            <w:r w:rsidRPr="007F4B89">
              <w:rPr>
                <w:color w:val="404040"/>
                <w:sz w:val="20"/>
                <w:szCs w:val="20"/>
              </w:rPr>
              <w:t>Try to Visualize the neutral column Using Pandas (Only one line of code).</w:t>
            </w:r>
          </w:p>
        </w:tc>
        <w:tc>
          <w:tcPr>
            <w:tcW w:w="270" w:type="dxa"/>
            <w:tcBorders>
              <w:top w:val="nil"/>
              <w:left w:val="nil"/>
              <w:bottom w:val="nil"/>
              <w:right w:val="single" w:sz="4" w:space="0" w:color="DBDBDB" w:themeColor="accent3" w:themeTint="66"/>
            </w:tcBorders>
            <w:shd w:val="clear" w:color="auto" w:fill="FAFAFA"/>
            <w:tcPrChange w:id="16290" w:author="Alicia Romero Lopez" w:date="2020-01-31T08:40:00Z">
              <w:tcPr>
                <w:tcW w:w="270" w:type="dxa"/>
                <w:tcBorders>
                  <w:top w:val="nil"/>
                  <w:left w:val="nil"/>
                  <w:bottom w:val="nil"/>
                  <w:right w:val="single" w:sz="4" w:space="0" w:color="DBDBDB"/>
                </w:tcBorders>
                <w:shd w:val="clear" w:color="auto" w:fill="FAFAFA"/>
              </w:tcPr>
            </w:tcPrChange>
          </w:tcPr>
          <w:p w14:paraId="2A8D827E" w14:textId="77777777" w:rsidR="00345125" w:rsidRPr="007F4B89" w:rsidRDefault="00345125" w:rsidP="006319C3">
            <w:pPr>
              <w:spacing w:after="120" w:line="256" w:lineRule="auto"/>
              <w:rPr>
                <w:color w:val="404040"/>
              </w:rPr>
            </w:pPr>
          </w:p>
        </w:tc>
      </w:tr>
      <w:tr w:rsidR="00345125" w:rsidRPr="007F4B89" w14:paraId="1EB58494" w14:textId="77777777" w:rsidTr="325DBAE7">
        <w:trPr>
          <w:cantSplit/>
          <w:trHeight w:val="837"/>
        </w:trPr>
        <w:tc>
          <w:tcPr>
            <w:tcW w:w="265" w:type="dxa"/>
            <w:tcBorders>
              <w:top w:val="nil"/>
              <w:left w:val="single" w:sz="4" w:space="0" w:color="DBDBDB" w:themeColor="accent3" w:themeTint="66"/>
              <w:bottom w:val="nil"/>
              <w:right w:val="nil"/>
            </w:tcBorders>
            <w:shd w:val="clear" w:color="auto" w:fill="FAFAFA"/>
            <w:tcPrChange w:id="16291" w:author="Alicia Romero Lopez" w:date="2020-01-31T08:40:00Z">
              <w:tcPr>
                <w:tcW w:w="265" w:type="dxa"/>
                <w:tcBorders>
                  <w:top w:val="nil"/>
                  <w:left w:val="single" w:sz="4" w:space="0" w:color="DBDBDB"/>
                  <w:bottom w:val="nil"/>
                  <w:right w:val="nil"/>
                </w:tcBorders>
                <w:shd w:val="clear" w:color="auto" w:fill="FAFAFA"/>
              </w:tcPr>
            </w:tcPrChange>
          </w:tcPr>
          <w:p w14:paraId="0697525B" w14:textId="77777777" w:rsidR="00345125" w:rsidRPr="007F4B89" w:rsidRDefault="00345125" w:rsidP="006319C3">
            <w:pPr>
              <w:spacing w:after="120" w:line="256" w:lineRule="auto"/>
              <w:rPr>
                <w:color w:val="404040"/>
              </w:rPr>
            </w:pPr>
          </w:p>
        </w:tc>
        <w:tc>
          <w:tcPr>
            <w:tcW w:w="1440" w:type="dxa"/>
            <w:tcBorders>
              <w:top w:val="nil"/>
              <w:left w:val="nil"/>
              <w:bottom w:val="nil"/>
              <w:right w:val="nil"/>
            </w:tcBorders>
            <w:shd w:val="clear" w:color="auto" w:fill="11143F"/>
            <w:vAlign w:val="center"/>
            <w:hideMark/>
            <w:tcPrChange w:id="16292" w:author="Alicia Romero Lopez" w:date="2020-01-31T08:40:00Z">
              <w:tcPr>
                <w:tcW w:w="1440" w:type="dxa"/>
                <w:tcBorders>
                  <w:top w:val="nil"/>
                  <w:left w:val="nil"/>
                  <w:bottom w:val="nil"/>
                  <w:right w:val="nil"/>
                </w:tcBorders>
                <w:shd w:val="clear" w:color="auto" w:fill="11143F"/>
                <w:hideMark/>
              </w:tcPr>
            </w:tcPrChange>
          </w:tcPr>
          <w:p w14:paraId="763F2208" w14:textId="77777777" w:rsidR="00345125" w:rsidRPr="007F4B89" w:rsidRDefault="00345125" w:rsidP="006319C3">
            <w:pPr>
              <w:spacing w:before="120" w:after="120" w:line="256" w:lineRule="auto"/>
              <w:jc w:val="center"/>
              <w:rPr>
                <w:rFonts w:ascii="Open Sans Semibold" w:hAnsi="Open Sans Semibold" w:cs="Open Sans Semibold"/>
                <w:color w:val="FFFFFF"/>
                <w:sz w:val="28"/>
                <w:szCs w:val="28"/>
              </w:rPr>
            </w:pPr>
            <w:r w:rsidRPr="007F4B89">
              <w:rPr>
                <w:rFonts w:ascii="Open Sans Semibold" w:hAnsi="Open Sans Semibold" w:cs="Open Sans Semibold"/>
                <w:color w:val="FFFFFF"/>
                <w:sz w:val="28"/>
                <w:szCs w:val="28"/>
              </w:rPr>
              <w:t>Step 7</w:t>
            </w:r>
          </w:p>
        </w:tc>
        <w:tc>
          <w:tcPr>
            <w:tcW w:w="8460" w:type="dxa"/>
            <w:gridSpan w:val="6"/>
            <w:tcBorders>
              <w:top w:val="nil"/>
              <w:left w:val="nil"/>
              <w:bottom w:val="nil"/>
              <w:right w:val="nil"/>
            </w:tcBorders>
            <w:shd w:val="clear" w:color="auto" w:fill="E5E5E5"/>
            <w:hideMark/>
            <w:tcPrChange w:id="16293" w:author="Alicia Romero Lopez" w:date="2020-01-31T08:40:00Z">
              <w:tcPr>
                <w:tcW w:w="8460" w:type="dxa"/>
                <w:gridSpan w:val="6"/>
                <w:tcBorders>
                  <w:top w:val="nil"/>
                  <w:left w:val="nil"/>
                  <w:bottom w:val="nil"/>
                  <w:right w:val="nil"/>
                </w:tcBorders>
                <w:shd w:val="clear" w:color="auto" w:fill="E5E5E5"/>
                <w:hideMark/>
              </w:tcPr>
            </w:tcPrChange>
          </w:tcPr>
          <w:p w14:paraId="6F0976DA" w14:textId="77777777" w:rsidR="00345125" w:rsidRPr="007F4B89" w:rsidRDefault="00345125" w:rsidP="006319C3">
            <w:pPr>
              <w:spacing w:after="120" w:line="256" w:lineRule="auto"/>
              <w:rPr>
                <w:b/>
                <w:color w:val="404040"/>
                <w:sz w:val="20"/>
                <w:szCs w:val="20"/>
              </w:rPr>
            </w:pPr>
            <w:r w:rsidRPr="007F4B89">
              <w:rPr>
                <w:b/>
                <w:color w:val="404040"/>
                <w:sz w:val="20"/>
                <w:szCs w:val="20"/>
              </w:rPr>
              <w:t>Unique teams</w:t>
            </w:r>
          </w:p>
          <w:p w14:paraId="59218367" w14:textId="77777777" w:rsidR="00345125" w:rsidRPr="007F4B89" w:rsidRDefault="00345125" w:rsidP="006319C3">
            <w:pPr>
              <w:spacing w:before="120" w:after="120" w:line="256" w:lineRule="auto"/>
              <w:rPr>
                <w:b/>
                <w:color w:val="404040"/>
              </w:rPr>
            </w:pPr>
            <w:r w:rsidRPr="007F4B89">
              <w:rPr>
                <w:color w:val="404040"/>
                <w:sz w:val="20"/>
                <w:szCs w:val="20"/>
              </w:rPr>
              <w:t>How many unique teams are there in the dataset? Find out!</w:t>
            </w:r>
          </w:p>
        </w:tc>
        <w:tc>
          <w:tcPr>
            <w:tcW w:w="270" w:type="dxa"/>
            <w:tcBorders>
              <w:top w:val="nil"/>
              <w:left w:val="nil"/>
              <w:bottom w:val="nil"/>
              <w:right w:val="single" w:sz="4" w:space="0" w:color="DBDBDB" w:themeColor="accent3" w:themeTint="66"/>
            </w:tcBorders>
            <w:shd w:val="clear" w:color="auto" w:fill="FAFAFA"/>
            <w:tcPrChange w:id="16294" w:author="Alicia Romero Lopez" w:date="2020-01-31T08:40:00Z">
              <w:tcPr>
                <w:tcW w:w="270" w:type="dxa"/>
                <w:tcBorders>
                  <w:top w:val="nil"/>
                  <w:left w:val="nil"/>
                  <w:bottom w:val="nil"/>
                  <w:right w:val="single" w:sz="4" w:space="0" w:color="DBDBDB"/>
                </w:tcBorders>
                <w:shd w:val="clear" w:color="auto" w:fill="FAFAFA"/>
              </w:tcPr>
            </w:tcPrChange>
          </w:tcPr>
          <w:p w14:paraId="75BAEA25" w14:textId="77777777" w:rsidR="00345125" w:rsidRPr="007F4B89" w:rsidRDefault="00345125" w:rsidP="006319C3">
            <w:pPr>
              <w:spacing w:after="120" w:line="256" w:lineRule="auto"/>
              <w:rPr>
                <w:color w:val="404040"/>
              </w:rPr>
            </w:pPr>
          </w:p>
        </w:tc>
      </w:tr>
      <w:tr w:rsidR="00345125" w:rsidRPr="007F4B89" w14:paraId="255AA07C" w14:textId="77777777" w:rsidTr="325DBAE7">
        <w:trPr>
          <w:cantSplit/>
          <w:trHeight w:val="87"/>
        </w:trPr>
        <w:tc>
          <w:tcPr>
            <w:tcW w:w="265" w:type="dxa"/>
            <w:tcBorders>
              <w:top w:val="nil"/>
              <w:left w:val="single" w:sz="4" w:space="0" w:color="DBDBDB" w:themeColor="accent3" w:themeTint="66"/>
              <w:bottom w:val="nil"/>
              <w:right w:val="nil"/>
            </w:tcBorders>
            <w:shd w:val="clear" w:color="auto" w:fill="FAFAFA"/>
            <w:tcPrChange w:id="16295" w:author="Alicia Romero Lopez" w:date="2020-01-31T08:40:00Z">
              <w:tcPr>
                <w:tcW w:w="265" w:type="dxa"/>
                <w:tcBorders>
                  <w:top w:val="nil"/>
                  <w:left w:val="single" w:sz="4" w:space="0" w:color="DBDBDB"/>
                  <w:bottom w:val="nil"/>
                  <w:right w:val="nil"/>
                </w:tcBorders>
                <w:shd w:val="clear" w:color="auto" w:fill="FAFAFA"/>
              </w:tcPr>
            </w:tcPrChange>
          </w:tcPr>
          <w:p w14:paraId="34ABF46A" w14:textId="77777777" w:rsidR="00345125" w:rsidRPr="007F4B89" w:rsidRDefault="00345125" w:rsidP="006319C3">
            <w:pPr>
              <w:spacing w:after="120" w:line="256" w:lineRule="auto"/>
              <w:rPr>
                <w:color w:val="404040"/>
                <w:sz w:val="8"/>
                <w:szCs w:val="8"/>
              </w:rPr>
            </w:pPr>
          </w:p>
        </w:tc>
        <w:tc>
          <w:tcPr>
            <w:tcW w:w="3960" w:type="dxa"/>
            <w:gridSpan w:val="4"/>
            <w:tcBorders>
              <w:top w:val="nil"/>
              <w:left w:val="nil"/>
              <w:bottom w:val="nil"/>
              <w:right w:val="nil"/>
            </w:tcBorders>
            <w:shd w:val="clear" w:color="auto" w:fill="FAFAFA"/>
            <w:vAlign w:val="center"/>
            <w:tcPrChange w:id="16296" w:author="Alicia Romero Lopez" w:date="2020-01-31T08:40:00Z">
              <w:tcPr>
                <w:tcW w:w="3960" w:type="dxa"/>
                <w:gridSpan w:val="4"/>
                <w:tcBorders>
                  <w:top w:val="nil"/>
                  <w:left w:val="nil"/>
                  <w:bottom w:val="nil"/>
                  <w:right w:val="nil"/>
                </w:tcBorders>
                <w:shd w:val="clear" w:color="auto" w:fill="FAFAFA"/>
              </w:tcPr>
            </w:tcPrChange>
          </w:tcPr>
          <w:p w14:paraId="43CC4765" w14:textId="77777777" w:rsidR="00345125" w:rsidRPr="007F4B89" w:rsidRDefault="00345125" w:rsidP="006319C3">
            <w:pPr>
              <w:spacing w:after="120" w:line="256" w:lineRule="auto"/>
              <w:jc w:val="center"/>
              <w:rPr>
                <w:rFonts w:ascii="Open Sans Semibold" w:hAnsi="Open Sans Semibold" w:cs="Open Sans Semibold"/>
                <w:color w:val="FFFFFF"/>
                <w:sz w:val="8"/>
                <w:szCs w:val="8"/>
              </w:rPr>
            </w:pPr>
          </w:p>
        </w:tc>
        <w:tc>
          <w:tcPr>
            <w:tcW w:w="2052" w:type="dxa"/>
            <w:tcBorders>
              <w:top w:val="nil"/>
              <w:left w:val="nil"/>
              <w:bottom w:val="nil"/>
              <w:right w:val="nil"/>
            </w:tcBorders>
            <w:shd w:val="clear" w:color="auto" w:fill="FAFAFA"/>
            <w:vAlign w:val="center"/>
            <w:tcPrChange w:id="16297" w:author="Alicia Romero Lopez" w:date="2020-01-31T08:40:00Z">
              <w:tcPr>
                <w:tcW w:w="2052" w:type="dxa"/>
                <w:tcBorders>
                  <w:top w:val="nil"/>
                  <w:left w:val="nil"/>
                  <w:bottom w:val="nil"/>
                  <w:right w:val="nil"/>
                </w:tcBorders>
                <w:shd w:val="clear" w:color="auto" w:fill="FAFAFA"/>
              </w:tcPr>
            </w:tcPrChange>
          </w:tcPr>
          <w:p w14:paraId="0EDBD313" w14:textId="77777777" w:rsidR="00345125" w:rsidRPr="007F4B89" w:rsidRDefault="00345125" w:rsidP="006319C3">
            <w:pPr>
              <w:spacing w:after="120" w:line="256" w:lineRule="auto"/>
              <w:rPr>
                <w:color w:val="404040"/>
                <w:sz w:val="8"/>
                <w:szCs w:val="8"/>
              </w:rPr>
            </w:pPr>
          </w:p>
        </w:tc>
        <w:tc>
          <w:tcPr>
            <w:tcW w:w="3888" w:type="dxa"/>
            <w:gridSpan w:val="2"/>
            <w:tcBorders>
              <w:top w:val="nil"/>
              <w:left w:val="nil"/>
              <w:bottom w:val="nil"/>
              <w:right w:val="nil"/>
            </w:tcBorders>
            <w:shd w:val="clear" w:color="auto" w:fill="FAFAFA"/>
            <w:vAlign w:val="center"/>
            <w:tcPrChange w:id="16298" w:author="Alicia Romero Lopez" w:date="2020-01-31T08:40:00Z">
              <w:tcPr>
                <w:tcW w:w="3888" w:type="dxa"/>
                <w:gridSpan w:val="2"/>
                <w:tcBorders>
                  <w:top w:val="nil"/>
                  <w:left w:val="nil"/>
                  <w:bottom w:val="nil"/>
                  <w:right w:val="nil"/>
                </w:tcBorders>
                <w:shd w:val="clear" w:color="auto" w:fill="FAFAFA"/>
              </w:tcPr>
            </w:tcPrChange>
          </w:tcPr>
          <w:p w14:paraId="223D2A2A" w14:textId="77777777" w:rsidR="00345125" w:rsidRPr="007F4B89" w:rsidRDefault="00345125" w:rsidP="006319C3">
            <w:pPr>
              <w:spacing w:after="120" w:line="256" w:lineRule="auto"/>
              <w:rPr>
                <w:color w:val="404040"/>
                <w:sz w:val="8"/>
                <w:szCs w:val="8"/>
              </w:rPr>
            </w:pPr>
          </w:p>
        </w:tc>
        <w:tc>
          <w:tcPr>
            <w:tcW w:w="270" w:type="dxa"/>
            <w:tcBorders>
              <w:top w:val="nil"/>
              <w:left w:val="nil"/>
              <w:bottom w:val="nil"/>
              <w:right w:val="single" w:sz="4" w:space="0" w:color="DBDBDB" w:themeColor="accent3" w:themeTint="66"/>
            </w:tcBorders>
            <w:shd w:val="clear" w:color="auto" w:fill="FAFAFA"/>
            <w:tcPrChange w:id="16299" w:author="Alicia Romero Lopez" w:date="2020-01-31T08:40:00Z">
              <w:tcPr>
                <w:tcW w:w="270" w:type="dxa"/>
                <w:tcBorders>
                  <w:top w:val="nil"/>
                  <w:left w:val="nil"/>
                  <w:bottom w:val="nil"/>
                  <w:right w:val="single" w:sz="4" w:space="0" w:color="DBDBDB"/>
                </w:tcBorders>
                <w:shd w:val="clear" w:color="auto" w:fill="FAFAFA"/>
              </w:tcPr>
            </w:tcPrChange>
          </w:tcPr>
          <w:p w14:paraId="1F8751D2" w14:textId="77777777" w:rsidR="00345125" w:rsidRPr="007F4B89" w:rsidRDefault="00345125" w:rsidP="006319C3">
            <w:pPr>
              <w:spacing w:after="120" w:line="256" w:lineRule="auto"/>
              <w:rPr>
                <w:color w:val="404040"/>
                <w:sz w:val="8"/>
                <w:szCs w:val="8"/>
              </w:rPr>
            </w:pPr>
          </w:p>
        </w:tc>
      </w:tr>
      <w:tr w:rsidR="00345125" w:rsidRPr="007F4B89" w14:paraId="00F8834D" w14:textId="77777777" w:rsidTr="325DBAE7">
        <w:trPr>
          <w:cantSplit/>
          <w:trHeight w:val="87"/>
        </w:trPr>
        <w:tc>
          <w:tcPr>
            <w:tcW w:w="265" w:type="dxa"/>
            <w:tcBorders>
              <w:top w:val="nil"/>
              <w:left w:val="single" w:sz="4" w:space="0" w:color="DBDBDB" w:themeColor="accent3" w:themeTint="66"/>
              <w:bottom w:val="nil"/>
              <w:right w:val="nil"/>
            </w:tcBorders>
            <w:shd w:val="clear" w:color="auto" w:fill="FAFAFA"/>
            <w:tcPrChange w:id="16300" w:author="Alicia Romero Lopez" w:date="2020-01-31T08:40:00Z">
              <w:tcPr>
                <w:tcW w:w="265" w:type="dxa"/>
                <w:tcBorders>
                  <w:top w:val="nil"/>
                  <w:left w:val="single" w:sz="4" w:space="0" w:color="DBDBDB"/>
                  <w:bottom w:val="nil"/>
                  <w:right w:val="nil"/>
                </w:tcBorders>
                <w:shd w:val="clear" w:color="auto" w:fill="FAFAFA"/>
              </w:tcPr>
            </w:tcPrChange>
          </w:tcPr>
          <w:p w14:paraId="20CB7B8E" w14:textId="77777777" w:rsidR="00345125" w:rsidRPr="007F4B89" w:rsidRDefault="00345125" w:rsidP="006319C3">
            <w:pPr>
              <w:spacing w:after="120" w:line="256" w:lineRule="auto"/>
              <w:rPr>
                <w:color w:val="404040"/>
                <w:sz w:val="8"/>
                <w:szCs w:val="8"/>
              </w:rPr>
            </w:pPr>
          </w:p>
        </w:tc>
        <w:tc>
          <w:tcPr>
            <w:tcW w:w="3960" w:type="dxa"/>
            <w:gridSpan w:val="4"/>
            <w:tcBorders>
              <w:top w:val="nil"/>
              <w:left w:val="nil"/>
              <w:bottom w:val="nil"/>
              <w:right w:val="nil"/>
            </w:tcBorders>
            <w:shd w:val="clear" w:color="auto" w:fill="FAFAFA"/>
            <w:vAlign w:val="center"/>
            <w:tcPrChange w:id="16301" w:author="Alicia Romero Lopez" w:date="2020-01-31T08:40:00Z">
              <w:tcPr>
                <w:tcW w:w="3960" w:type="dxa"/>
                <w:gridSpan w:val="4"/>
                <w:tcBorders>
                  <w:top w:val="nil"/>
                  <w:left w:val="nil"/>
                  <w:bottom w:val="nil"/>
                  <w:right w:val="nil"/>
                </w:tcBorders>
                <w:shd w:val="clear" w:color="auto" w:fill="FAFAFA"/>
              </w:tcPr>
            </w:tcPrChange>
          </w:tcPr>
          <w:p w14:paraId="394FCD81" w14:textId="77777777" w:rsidR="00345125" w:rsidRPr="007F4B89" w:rsidRDefault="00345125" w:rsidP="006319C3">
            <w:pPr>
              <w:spacing w:after="120" w:line="256" w:lineRule="auto"/>
              <w:jc w:val="center"/>
              <w:rPr>
                <w:rFonts w:ascii="Open Sans Semibold" w:hAnsi="Open Sans Semibold" w:cs="Open Sans Semibold"/>
                <w:color w:val="FFFFFF"/>
                <w:sz w:val="8"/>
                <w:szCs w:val="8"/>
              </w:rPr>
            </w:pPr>
          </w:p>
        </w:tc>
        <w:tc>
          <w:tcPr>
            <w:tcW w:w="2052" w:type="dxa"/>
            <w:tcBorders>
              <w:top w:val="nil"/>
              <w:left w:val="nil"/>
              <w:bottom w:val="nil"/>
              <w:right w:val="nil"/>
            </w:tcBorders>
            <w:shd w:val="clear" w:color="auto" w:fill="FAFAFA"/>
            <w:vAlign w:val="center"/>
            <w:tcPrChange w:id="16302" w:author="Alicia Romero Lopez" w:date="2020-01-31T08:40:00Z">
              <w:tcPr>
                <w:tcW w:w="2052" w:type="dxa"/>
                <w:tcBorders>
                  <w:top w:val="nil"/>
                  <w:left w:val="nil"/>
                  <w:bottom w:val="nil"/>
                  <w:right w:val="nil"/>
                </w:tcBorders>
                <w:shd w:val="clear" w:color="auto" w:fill="FAFAFA"/>
              </w:tcPr>
            </w:tcPrChange>
          </w:tcPr>
          <w:p w14:paraId="458B9C50" w14:textId="77777777" w:rsidR="00345125" w:rsidRPr="007F4B89" w:rsidRDefault="00345125" w:rsidP="006319C3">
            <w:pPr>
              <w:spacing w:after="120" w:line="256" w:lineRule="auto"/>
              <w:rPr>
                <w:color w:val="404040"/>
                <w:sz w:val="8"/>
                <w:szCs w:val="8"/>
              </w:rPr>
            </w:pPr>
          </w:p>
        </w:tc>
        <w:tc>
          <w:tcPr>
            <w:tcW w:w="3888" w:type="dxa"/>
            <w:gridSpan w:val="2"/>
            <w:tcBorders>
              <w:top w:val="nil"/>
              <w:left w:val="nil"/>
              <w:bottom w:val="nil"/>
              <w:right w:val="nil"/>
            </w:tcBorders>
            <w:shd w:val="clear" w:color="auto" w:fill="FAFAFA"/>
            <w:vAlign w:val="center"/>
            <w:tcPrChange w:id="16303" w:author="Alicia Romero Lopez" w:date="2020-01-31T08:40:00Z">
              <w:tcPr>
                <w:tcW w:w="3888" w:type="dxa"/>
                <w:gridSpan w:val="2"/>
                <w:tcBorders>
                  <w:top w:val="nil"/>
                  <w:left w:val="nil"/>
                  <w:bottom w:val="nil"/>
                  <w:right w:val="nil"/>
                </w:tcBorders>
                <w:shd w:val="clear" w:color="auto" w:fill="FAFAFA"/>
              </w:tcPr>
            </w:tcPrChange>
          </w:tcPr>
          <w:p w14:paraId="17F889B9" w14:textId="77777777" w:rsidR="00345125" w:rsidRPr="007F4B89" w:rsidRDefault="00345125" w:rsidP="006319C3">
            <w:pPr>
              <w:spacing w:after="120" w:line="256" w:lineRule="auto"/>
              <w:rPr>
                <w:color w:val="404040"/>
                <w:sz w:val="8"/>
                <w:szCs w:val="8"/>
              </w:rPr>
            </w:pPr>
          </w:p>
        </w:tc>
        <w:tc>
          <w:tcPr>
            <w:tcW w:w="270" w:type="dxa"/>
            <w:tcBorders>
              <w:top w:val="nil"/>
              <w:left w:val="nil"/>
              <w:bottom w:val="nil"/>
              <w:right w:val="single" w:sz="4" w:space="0" w:color="DBDBDB" w:themeColor="accent3" w:themeTint="66"/>
            </w:tcBorders>
            <w:shd w:val="clear" w:color="auto" w:fill="FAFAFA"/>
            <w:tcPrChange w:id="16304" w:author="Alicia Romero Lopez" w:date="2020-01-31T08:40:00Z">
              <w:tcPr>
                <w:tcW w:w="270" w:type="dxa"/>
                <w:tcBorders>
                  <w:top w:val="nil"/>
                  <w:left w:val="nil"/>
                  <w:bottom w:val="nil"/>
                  <w:right w:val="single" w:sz="4" w:space="0" w:color="DBDBDB"/>
                </w:tcBorders>
                <w:shd w:val="clear" w:color="auto" w:fill="FAFAFA"/>
              </w:tcPr>
            </w:tcPrChange>
          </w:tcPr>
          <w:p w14:paraId="34C83DD2" w14:textId="77777777" w:rsidR="00345125" w:rsidRPr="007F4B89" w:rsidRDefault="00345125" w:rsidP="006319C3">
            <w:pPr>
              <w:spacing w:after="120" w:line="256" w:lineRule="auto"/>
              <w:rPr>
                <w:color w:val="404040"/>
                <w:sz w:val="8"/>
                <w:szCs w:val="8"/>
              </w:rPr>
            </w:pPr>
          </w:p>
        </w:tc>
      </w:tr>
      <w:tr w:rsidR="00345125" w:rsidRPr="007F4B89" w14:paraId="0AE00BA3" w14:textId="77777777" w:rsidTr="325DBAE7">
        <w:trPr>
          <w:cantSplit/>
          <w:trHeight w:val="837"/>
        </w:trPr>
        <w:tc>
          <w:tcPr>
            <w:tcW w:w="265" w:type="dxa"/>
            <w:tcBorders>
              <w:top w:val="nil"/>
              <w:left w:val="single" w:sz="4" w:space="0" w:color="DBDBDB" w:themeColor="accent3" w:themeTint="66"/>
              <w:bottom w:val="nil"/>
              <w:right w:val="nil"/>
            </w:tcBorders>
            <w:shd w:val="clear" w:color="auto" w:fill="FAFAFA"/>
            <w:tcPrChange w:id="16305" w:author="Alicia Romero Lopez" w:date="2020-01-31T08:40:00Z">
              <w:tcPr>
                <w:tcW w:w="265" w:type="dxa"/>
                <w:tcBorders>
                  <w:top w:val="nil"/>
                  <w:left w:val="single" w:sz="4" w:space="0" w:color="DBDBDB"/>
                  <w:bottom w:val="nil"/>
                  <w:right w:val="nil"/>
                </w:tcBorders>
                <w:shd w:val="clear" w:color="auto" w:fill="FAFAFA"/>
              </w:tcPr>
            </w:tcPrChange>
          </w:tcPr>
          <w:p w14:paraId="58D1C490" w14:textId="77777777" w:rsidR="00345125" w:rsidRPr="007F4B89" w:rsidRDefault="00345125" w:rsidP="006319C3">
            <w:pPr>
              <w:spacing w:after="120" w:line="256" w:lineRule="auto"/>
              <w:rPr>
                <w:color w:val="404040"/>
              </w:rPr>
            </w:pPr>
          </w:p>
        </w:tc>
        <w:tc>
          <w:tcPr>
            <w:tcW w:w="1440" w:type="dxa"/>
            <w:tcBorders>
              <w:top w:val="nil"/>
              <w:left w:val="nil"/>
              <w:bottom w:val="nil"/>
              <w:right w:val="nil"/>
            </w:tcBorders>
            <w:shd w:val="clear" w:color="auto" w:fill="11143F"/>
            <w:vAlign w:val="center"/>
            <w:hideMark/>
            <w:tcPrChange w:id="16306" w:author="Alicia Romero Lopez" w:date="2020-01-31T08:40:00Z">
              <w:tcPr>
                <w:tcW w:w="1440" w:type="dxa"/>
                <w:tcBorders>
                  <w:top w:val="nil"/>
                  <w:left w:val="nil"/>
                  <w:bottom w:val="nil"/>
                  <w:right w:val="nil"/>
                </w:tcBorders>
                <w:shd w:val="clear" w:color="auto" w:fill="11143F"/>
                <w:hideMark/>
              </w:tcPr>
            </w:tcPrChange>
          </w:tcPr>
          <w:p w14:paraId="026EACDF" w14:textId="77777777" w:rsidR="00345125" w:rsidRPr="007F4B89" w:rsidRDefault="00345125" w:rsidP="006319C3">
            <w:pPr>
              <w:spacing w:before="120" w:after="120" w:line="256" w:lineRule="auto"/>
              <w:jc w:val="center"/>
              <w:rPr>
                <w:rFonts w:ascii="Open Sans Semibold" w:hAnsi="Open Sans Semibold" w:cs="Open Sans Semibold"/>
                <w:color w:val="FFFFFF"/>
                <w:sz w:val="28"/>
                <w:szCs w:val="28"/>
              </w:rPr>
            </w:pPr>
            <w:r w:rsidRPr="007F4B89">
              <w:rPr>
                <w:rFonts w:ascii="Open Sans Semibold" w:hAnsi="Open Sans Semibold" w:cs="Open Sans Semibold"/>
                <w:color w:val="FFFFFF"/>
                <w:sz w:val="28"/>
                <w:szCs w:val="28"/>
              </w:rPr>
              <w:t>Step 9</w:t>
            </w:r>
          </w:p>
        </w:tc>
        <w:tc>
          <w:tcPr>
            <w:tcW w:w="8460" w:type="dxa"/>
            <w:gridSpan w:val="6"/>
            <w:tcBorders>
              <w:top w:val="nil"/>
              <w:left w:val="nil"/>
              <w:bottom w:val="nil"/>
              <w:right w:val="nil"/>
            </w:tcBorders>
            <w:shd w:val="clear" w:color="auto" w:fill="E5E5E5"/>
            <w:vAlign w:val="center"/>
            <w:hideMark/>
            <w:tcPrChange w:id="16307" w:author="Alicia Romero Lopez" w:date="2020-01-31T08:40:00Z">
              <w:tcPr>
                <w:tcW w:w="8460" w:type="dxa"/>
                <w:gridSpan w:val="6"/>
                <w:tcBorders>
                  <w:top w:val="nil"/>
                  <w:left w:val="nil"/>
                  <w:bottom w:val="nil"/>
                  <w:right w:val="nil"/>
                </w:tcBorders>
                <w:shd w:val="clear" w:color="auto" w:fill="E5E5E5"/>
                <w:hideMark/>
              </w:tcPr>
            </w:tcPrChange>
          </w:tcPr>
          <w:p w14:paraId="6AEA9CCF" w14:textId="77777777" w:rsidR="00345125" w:rsidRPr="007F4B89" w:rsidRDefault="00345125" w:rsidP="006319C3">
            <w:pPr>
              <w:spacing w:before="120" w:after="120" w:line="256" w:lineRule="auto"/>
              <w:rPr>
                <w:rFonts w:ascii="Open Sans Semibold" w:hAnsi="Open Sans Semibold" w:cs="Open Sans Semibold"/>
                <w:color w:val="404040"/>
              </w:rPr>
            </w:pPr>
            <w:r w:rsidRPr="007F4B89">
              <w:rPr>
                <w:rFonts w:ascii="Open Sans Semibold" w:hAnsi="Open Sans Semibold" w:cs="Open Sans Semibold"/>
                <w:color w:val="404040"/>
              </w:rPr>
              <w:t>Submit your Jupyter Notebook to Github</w:t>
            </w:r>
          </w:p>
        </w:tc>
        <w:tc>
          <w:tcPr>
            <w:tcW w:w="270" w:type="dxa"/>
            <w:tcBorders>
              <w:top w:val="nil"/>
              <w:left w:val="nil"/>
              <w:bottom w:val="nil"/>
              <w:right w:val="single" w:sz="4" w:space="0" w:color="DBDBDB" w:themeColor="accent3" w:themeTint="66"/>
            </w:tcBorders>
            <w:shd w:val="clear" w:color="auto" w:fill="FAFAFA"/>
            <w:tcPrChange w:id="16308" w:author="Alicia Romero Lopez" w:date="2020-01-31T08:40:00Z">
              <w:tcPr>
                <w:tcW w:w="270" w:type="dxa"/>
                <w:tcBorders>
                  <w:top w:val="nil"/>
                  <w:left w:val="nil"/>
                  <w:bottom w:val="nil"/>
                  <w:right w:val="single" w:sz="4" w:space="0" w:color="DBDBDB"/>
                </w:tcBorders>
                <w:shd w:val="clear" w:color="auto" w:fill="FAFAFA"/>
              </w:tcPr>
            </w:tcPrChange>
          </w:tcPr>
          <w:p w14:paraId="458E9B13" w14:textId="77777777" w:rsidR="00345125" w:rsidRPr="007F4B89" w:rsidRDefault="00345125" w:rsidP="006319C3">
            <w:pPr>
              <w:spacing w:after="120" w:line="256" w:lineRule="auto"/>
              <w:rPr>
                <w:color w:val="404040"/>
              </w:rPr>
            </w:pPr>
          </w:p>
        </w:tc>
      </w:tr>
      <w:tr w:rsidR="00345125" w:rsidRPr="007F4B89" w14:paraId="31E3998E" w14:textId="77777777" w:rsidTr="325DBAE7">
        <w:trPr>
          <w:cantSplit/>
          <w:trHeight w:val="837"/>
        </w:trPr>
        <w:tc>
          <w:tcPr>
            <w:tcW w:w="265" w:type="dxa"/>
            <w:tcBorders>
              <w:top w:val="nil"/>
              <w:left w:val="single" w:sz="4" w:space="0" w:color="DBDBDB" w:themeColor="accent3" w:themeTint="66"/>
              <w:bottom w:val="nil"/>
              <w:right w:val="nil"/>
            </w:tcBorders>
            <w:shd w:val="clear" w:color="auto" w:fill="FAFAFA"/>
            <w:tcPrChange w:id="16309" w:author="Alicia Romero Lopez" w:date="2020-01-31T08:40:00Z">
              <w:tcPr>
                <w:tcW w:w="265" w:type="dxa"/>
                <w:tcBorders>
                  <w:top w:val="nil"/>
                  <w:left w:val="single" w:sz="4" w:space="0" w:color="DBDBDB"/>
                  <w:bottom w:val="nil"/>
                  <w:right w:val="nil"/>
                </w:tcBorders>
                <w:shd w:val="clear" w:color="auto" w:fill="FAFAFA"/>
              </w:tcPr>
            </w:tcPrChange>
          </w:tcPr>
          <w:p w14:paraId="502B16A0" w14:textId="77777777" w:rsidR="00345125" w:rsidRPr="007F4B89" w:rsidRDefault="00345125" w:rsidP="006319C3">
            <w:pPr>
              <w:spacing w:after="120" w:line="256" w:lineRule="auto"/>
              <w:rPr>
                <w:color w:val="404040"/>
              </w:rPr>
            </w:pPr>
          </w:p>
        </w:tc>
        <w:tc>
          <w:tcPr>
            <w:tcW w:w="1440" w:type="dxa"/>
            <w:tcBorders>
              <w:top w:val="nil"/>
              <w:left w:val="nil"/>
              <w:bottom w:val="nil"/>
              <w:right w:val="nil"/>
            </w:tcBorders>
            <w:shd w:val="clear" w:color="auto" w:fill="11143F"/>
            <w:vAlign w:val="center"/>
            <w:tcPrChange w:id="16310" w:author="Alicia Romero Lopez" w:date="2020-01-31T08:40:00Z">
              <w:tcPr>
                <w:tcW w:w="1440" w:type="dxa"/>
                <w:tcBorders>
                  <w:top w:val="nil"/>
                  <w:left w:val="nil"/>
                  <w:bottom w:val="nil"/>
                  <w:right w:val="nil"/>
                </w:tcBorders>
                <w:shd w:val="clear" w:color="auto" w:fill="11143F"/>
              </w:tcPr>
            </w:tcPrChange>
          </w:tcPr>
          <w:p w14:paraId="200FCAA0" w14:textId="77777777" w:rsidR="00345125" w:rsidRPr="007F4B89" w:rsidRDefault="00345125" w:rsidP="006319C3">
            <w:pPr>
              <w:spacing w:before="120" w:after="120" w:line="256" w:lineRule="auto"/>
              <w:jc w:val="center"/>
              <w:rPr>
                <w:rFonts w:ascii="Open Sans Semibold" w:hAnsi="Open Sans Semibold" w:cs="Open Sans Semibold"/>
                <w:color w:val="FFFFFF"/>
                <w:sz w:val="28"/>
                <w:szCs w:val="28"/>
              </w:rPr>
            </w:pPr>
          </w:p>
        </w:tc>
        <w:tc>
          <w:tcPr>
            <w:tcW w:w="8460" w:type="dxa"/>
            <w:gridSpan w:val="6"/>
            <w:tcBorders>
              <w:top w:val="nil"/>
              <w:left w:val="nil"/>
              <w:bottom w:val="nil"/>
              <w:right w:val="nil"/>
            </w:tcBorders>
            <w:shd w:val="clear" w:color="auto" w:fill="E5E5E5"/>
            <w:vAlign w:val="center"/>
            <w:hideMark/>
            <w:tcPrChange w:id="16311" w:author="Alicia Romero Lopez" w:date="2020-01-31T08:40:00Z">
              <w:tcPr>
                <w:tcW w:w="8460" w:type="dxa"/>
                <w:gridSpan w:val="6"/>
                <w:tcBorders>
                  <w:top w:val="nil"/>
                  <w:left w:val="nil"/>
                  <w:bottom w:val="nil"/>
                  <w:right w:val="nil"/>
                </w:tcBorders>
                <w:shd w:val="clear" w:color="auto" w:fill="E5E5E5"/>
                <w:hideMark/>
              </w:tcPr>
            </w:tcPrChange>
          </w:tcPr>
          <w:p w14:paraId="18DD0F14" w14:textId="77777777" w:rsidR="00345125" w:rsidRPr="007F4B89" w:rsidRDefault="00345125" w:rsidP="006319C3">
            <w:pPr>
              <w:spacing w:before="120" w:after="120" w:line="256" w:lineRule="auto"/>
              <w:rPr>
                <w:color w:val="404040"/>
              </w:rPr>
            </w:pPr>
            <w:r w:rsidRPr="007F4B89">
              <w:rPr>
                <w:color w:val="404040"/>
              </w:rPr>
              <w:t xml:space="preserve">Copy and paste your GitHub link in the field below, then click </w:t>
            </w:r>
            <w:r w:rsidRPr="007F4B89">
              <w:rPr>
                <w:i/>
                <w:iCs/>
                <w:color w:val="404040"/>
              </w:rPr>
              <w:t>Submit</w:t>
            </w:r>
            <w:r w:rsidRPr="007F4B89">
              <w:rPr>
                <w:color w:val="404040"/>
              </w:rPr>
              <w:t>.</w:t>
            </w:r>
          </w:p>
        </w:tc>
        <w:tc>
          <w:tcPr>
            <w:tcW w:w="270" w:type="dxa"/>
            <w:tcBorders>
              <w:top w:val="nil"/>
              <w:left w:val="nil"/>
              <w:bottom w:val="nil"/>
              <w:right w:val="single" w:sz="4" w:space="0" w:color="DBDBDB" w:themeColor="accent3" w:themeTint="66"/>
            </w:tcBorders>
            <w:shd w:val="clear" w:color="auto" w:fill="FAFAFA"/>
            <w:tcPrChange w:id="16312" w:author="Alicia Romero Lopez" w:date="2020-01-31T08:40:00Z">
              <w:tcPr>
                <w:tcW w:w="270" w:type="dxa"/>
                <w:tcBorders>
                  <w:top w:val="nil"/>
                  <w:left w:val="nil"/>
                  <w:bottom w:val="nil"/>
                  <w:right w:val="single" w:sz="4" w:space="0" w:color="DBDBDB"/>
                </w:tcBorders>
                <w:shd w:val="clear" w:color="auto" w:fill="FAFAFA"/>
              </w:tcPr>
            </w:tcPrChange>
          </w:tcPr>
          <w:p w14:paraId="73983985" w14:textId="77777777" w:rsidR="00345125" w:rsidRPr="007F4B89" w:rsidRDefault="00345125" w:rsidP="006319C3">
            <w:pPr>
              <w:spacing w:after="120" w:line="256" w:lineRule="auto"/>
              <w:rPr>
                <w:color w:val="404040"/>
              </w:rPr>
            </w:pPr>
          </w:p>
        </w:tc>
      </w:tr>
      <w:tr w:rsidR="00345125" w:rsidRPr="007F4B89" w14:paraId="37974BDA" w14:textId="77777777" w:rsidTr="325DBAE7">
        <w:trPr>
          <w:cantSplit/>
          <w:trHeight w:val="80"/>
        </w:trPr>
        <w:tc>
          <w:tcPr>
            <w:tcW w:w="265" w:type="dxa"/>
            <w:vMerge w:val="restart"/>
            <w:tcBorders>
              <w:top w:val="nil"/>
              <w:left w:val="single" w:sz="4" w:space="0" w:color="DBDBDB" w:themeColor="accent3" w:themeTint="66"/>
              <w:bottom w:val="nil"/>
              <w:right w:val="nil"/>
            </w:tcBorders>
            <w:shd w:val="clear" w:color="auto" w:fill="FAFAFA"/>
            <w:tcPrChange w:id="16313" w:author="Alicia Romero Lopez" w:date="2020-01-31T08:40:00Z">
              <w:tcPr>
                <w:tcW w:w="265" w:type="dxa"/>
                <w:vMerge w:val="restart"/>
                <w:tcBorders>
                  <w:top w:val="nil"/>
                  <w:left w:val="single" w:sz="4" w:space="0" w:color="DBDBDB"/>
                  <w:bottom w:val="nil"/>
                  <w:right w:val="nil"/>
                </w:tcBorders>
                <w:shd w:val="clear" w:color="auto" w:fill="FAFAFA"/>
              </w:tcPr>
            </w:tcPrChange>
          </w:tcPr>
          <w:p w14:paraId="0386A858" w14:textId="77777777" w:rsidR="00345125" w:rsidRPr="007F4B89" w:rsidRDefault="00345125" w:rsidP="006319C3">
            <w:pPr>
              <w:spacing w:after="120" w:line="256" w:lineRule="auto"/>
              <w:rPr>
                <w:color w:val="404040"/>
              </w:rPr>
            </w:pPr>
          </w:p>
        </w:tc>
        <w:tc>
          <w:tcPr>
            <w:tcW w:w="1440" w:type="dxa"/>
            <w:vMerge w:val="restart"/>
            <w:tcBorders>
              <w:top w:val="nil"/>
              <w:left w:val="nil"/>
              <w:bottom w:val="nil"/>
              <w:right w:val="nil"/>
            </w:tcBorders>
            <w:shd w:val="clear" w:color="auto" w:fill="11143F"/>
            <w:vAlign w:val="center"/>
            <w:tcPrChange w:id="16314" w:author="Alicia Romero Lopez" w:date="2020-01-31T08:40:00Z">
              <w:tcPr>
                <w:tcW w:w="1440" w:type="dxa"/>
                <w:vMerge w:val="restart"/>
                <w:tcBorders>
                  <w:top w:val="nil"/>
                  <w:left w:val="nil"/>
                  <w:bottom w:val="nil"/>
                  <w:right w:val="nil"/>
                </w:tcBorders>
                <w:shd w:val="clear" w:color="auto" w:fill="11143F"/>
              </w:tcPr>
            </w:tcPrChange>
          </w:tcPr>
          <w:p w14:paraId="5FF4DD95" w14:textId="77777777" w:rsidR="00345125" w:rsidRPr="007F4B89" w:rsidRDefault="00345125" w:rsidP="006319C3">
            <w:pPr>
              <w:spacing w:before="120" w:after="120" w:line="256" w:lineRule="auto"/>
              <w:jc w:val="center"/>
              <w:rPr>
                <w:rFonts w:ascii="Open Sans Semibold" w:hAnsi="Open Sans Semibold" w:cs="Open Sans Semibold"/>
                <w:color w:val="FFFFFF"/>
                <w:sz w:val="28"/>
                <w:szCs w:val="28"/>
              </w:rPr>
            </w:pPr>
          </w:p>
        </w:tc>
        <w:tc>
          <w:tcPr>
            <w:tcW w:w="270" w:type="dxa"/>
            <w:tcBorders>
              <w:top w:val="nil"/>
              <w:left w:val="nil"/>
              <w:bottom w:val="nil"/>
              <w:right w:val="nil"/>
            </w:tcBorders>
            <w:shd w:val="clear" w:color="auto" w:fill="E5E5E5"/>
            <w:vAlign w:val="center"/>
            <w:tcPrChange w:id="16315" w:author="Alicia Romero Lopez" w:date="2020-01-31T08:40:00Z">
              <w:tcPr>
                <w:tcW w:w="270" w:type="dxa"/>
                <w:tcBorders>
                  <w:top w:val="nil"/>
                  <w:left w:val="nil"/>
                  <w:bottom w:val="nil"/>
                  <w:right w:val="nil"/>
                </w:tcBorders>
                <w:shd w:val="clear" w:color="auto" w:fill="E5E5E5"/>
              </w:tcPr>
            </w:tcPrChange>
          </w:tcPr>
          <w:p w14:paraId="4FE57E03" w14:textId="77777777" w:rsidR="00345125" w:rsidRPr="007F4B89" w:rsidRDefault="00345125" w:rsidP="006319C3">
            <w:pPr>
              <w:rPr>
                <w:color w:val="404040"/>
                <w:sz w:val="8"/>
                <w:szCs w:val="8"/>
              </w:rPr>
            </w:pPr>
          </w:p>
        </w:tc>
        <w:tc>
          <w:tcPr>
            <w:tcW w:w="7920" w:type="dxa"/>
            <w:gridSpan w:val="4"/>
            <w:tcBorders>
              <w:top w:val="nil"/>
              <w:left w:val="nil"/>
              <w:bottom w:val="nil"/>
              <w:right w:val="nil"/>
            </w:tcBorders>
            <w:shd w:val="clear" w:color="auto" w:fill="E5E5E5"/>
            <w:vAlign w:val="center"/>
            <w:tcPrChange w:id="16316" w:author="Alicia Romero Lopez" w:date="2020-01-31T08:40:00Z">
              <w:tcPr>
                <w:tcW w:w="7920" w:type="dxa"/>
                <w:gridSpan w:val="4"/>
                <w:tcBorders>
                  <w:top w:val="nil"/>
                  <w:left w:val="nil"/>
                  <w:bottom w:val="nil"/>
                  <w:right w:val="nil"/>
                </w:tcBorders>
                <w:shd w:val="clear" w:color="auto" w:fill="E5E5E5"/>
              </w:tcPr>
            </w:tcPrChange>
          </w:tcPr>
          <w:p w14:paraId="32200D9C" w14:textId="77777777" w:rsidR="00345125" w:rsidRPr="007F4B89" w:rsidRDefault="00345125" w:rsidP="006319C3">
            <w:pPr>
              <w:rPr>
                <w:color w:val="404040"/>
                <w:sz w:val="8"/>
                <w:szCs w:val="8"/>
              </w:rPr>
            </w:pPr>
          </w:p>
        </w:tc>
        <w:tc>
          <w:tcPr>
            <w:tcW w:w="270" w:type="dxa"/>
            <w:tcBorders>
              <w:top w:val="nil"/>
              <w:left w:val="nil"/>
              <w:bottom w:val="nil"/>
              <w:right w:val="nil"/>
            </w:tcBorders>
            <w:shd w:val="clear" w:color="auto" w:fill="E5E5E5"/>
            <w:vAlign w:val="center"/>
            <w:tcPrChange w:id="16317" w:author="Alicia Romero Lopez" w:date="2020-01-31T08:40:00Z">
              <w:tcPr>
                <w:tcW w:w="270" w:type="dxa"/>
                <w:tcBorders>
                  <w:top w:val="nil"/>
                  <w:left w:val="nil"/>
                  <w:bottom w:val="nil"/>
                  <w:right w:val="nil"/>
                </w:tcBorders>
                <w:shd w:val="clear" w:color="auto" w:fill="E5E5E5"/>
              </w:tcPr>
            </w:tcPrChange>
          </w:tcPr>
          <w:p w14:paraId="12B6EF51" w14:textId="77777777" w:rsidR="00345125" w:rsidRPr="007F4B89" w:rsidRDefault="00345125" w:rsidP="006319C3">
            <w:pPr>
              <w:rPr>
                <w:color w:val="404040"/>
                <w:sz w:val="8"/>
                <w:szCs w:val="8"/>
              </w:rPr>
            </w:pPr>
          </w:p>
        </w:tc>
        <w:tc>
          <w:tcPr>
            <w:tcW w:w="270" w:type="dxa"/>
            <w:vMerge w:val="restart"/>
            <w:tcBorders>
              <w:top w:val="nil"/>
              <w:left w:val="nil"/>
              <w:bottom w:val="nil"/>
              <w:right w:val="single" w:sz="4" w:space="0" w:color="DBDBDB" w:themeColor="accent3" w:themeTint="66"/>
            </w:tcBorders>
            <w:shd w:val="clear" w:color="auto" w:fill="FAFAFA"/>
            <w:tcPrChange w:id="16318" w:author="Alicia Romero Lopez" w:date="2020-01-31T08:40:00Z">
              <w:tcPr>
                <w:tcW w:w="270" w:type="dxa"/>
                <w:vMerge w:val="restart"/>
                <w:tcBorders>
                  <w:top w:val="nil"/>
                  <w:left w:val="nil"/>
                  <w:bottom w:val="nil"/>
                  <w:right w:val="single" w:sz="4" w:space="0" w:color="DBDBDB"/>
                </w:tcBorders>
                <w:shd w:val="clear" w:color="auto" w:fill="FAFAFA"/>
              </w:tcPr>
            </w:tcPrChange>
          </w:tcPr>
          <w:p w14:paraId="0F07C182" w14:textId="77777777" w:rsidR="00345125" w:rsidRPr="007F4B89" w:rsidRDefault="00345125" w:rsidP="006319C3">
            <w:pPr>
              <w:spacing w:after="120" w:line="256" w:lineRule="auto"/>
              <w:rPr>
                <w:color w:val="404040"/>
              </w:rPr>
            </w:pPr>
          </w:p>
        </w:tc>
      </w:tr>
      <w:tr w:rsidR="00345125" w:rsidRPr="007F4B89" w14:paraId="5DAB5C6D" w14:textId="77777777" w:rsidTr="325DBAE7">
        <w:trPr>
          <w:cantSplit/>
          <w:trHeight w:val="280"/>
        </w:trPr>
        <w:tc>
          <w:tcPr>
            <w:tcW w:w="300" w:type="dxa"/>
            <w:vMerge/>
            <w:vAlign w:val="center"/>
            <w:hideMark/>
            <w:tcPrChange w:id="16319" w:author="Alicia Romero Lopez" w:date="2020-01-31T08:40:00Z">
              <w:tcPr>
                <w:tcW w:w="300" w:type="dxa"/>
                <w:vMerge/>
                <w:tcBorders>
                  <w:top w:val="nil"/>
                  <w:left w:val="single" w:sz="4" w:space="0" w:color="DBDBDB"/>
                  <w:bottom w:val="nil"/>
                  <w:right w:val="nil"/>
                </w:tcBorders>
                <w:hideMark/>
              </w:tcPr>
            </w:tcPrChange>
          </w:tcPr>
          <w:p w14:paraId="4245C9CE" w14:textId="77777777" w:rsidR="00345125" w:rsidRPr="007F4B89" w:rsidRDefault="00345125" w:rsidP="006319C3">
            <w:pPr>
              <w:rPr>
                <w:color w:val="404040"/>
              </w:rPr>
            </w:pPr>
          </w:p>
        </w:tc>
        <w:tc>
          <w:tcPr>
            <w:tcW w:w="300" w:type="dxa"/>
            <w:vMerge/>
            <w:vAlign w:val="center"/>
            <w:hideMark/>
            <w:tcPrChange w:id="16320" w:author="Alicia Romero Lopez" w:date="2020-01-31T08:40:00Z">
              <w:tcPr>
                <w:tcW w:w="300" w:type="dxa"/>
                <w:vMerge/>
                <w:tcBorders>
                  <w:top w:val="nil"/>
                  <w:left w:val="nil"/>
                  <w:bottom w:val="nil"/>
                  <w:right w:val="nil"/>
                </w:tcBorders>
                <w:hideMark/>
              </w:tcPr>
            </w:tcPrChange>
          </w:tcPr>
          <w:p w14:paraId="0A5BB4FD" w14:textId="77777777" w:rsidR="00345125" w:rsidRPr="007F4B89" w:rsidRDefault="00345125" w:rsidP="006319C3">
            <w:pPr>
              <w:rPr>
                <w:rFonts w:ascii="Open Sans Semibold" w:hAnsi="Open Sans Semibold" w:cs="Open Sans Semibold"/>
                <w:color w:val="FFFFFF"/>
                <w:sz w:val="28"/>
                <w:szCs w:val="28"/>
              </w:rPr>
            </w:pPr>
          </w:p>
        </w:tc>
        <w:tc>
          <w:tcPr>
            <w:tcW w:w="270" w:type="dxa"/>
            <w:tcBorders>
              <w:top w:val="nil"/>
              <w:left w:val="nil"/>
              <w:bottom w:val="nil"/>
              <w:right w:val="nil"/>
            </w:tcBorders>
            <w:shd w:val="clear" w:color="auto" w:fill="E5E5E5"/>
            <w:vAlign w:val="center"/>
            <w:tcPrChange w:id="16321" w:author="Alicia Romero Lopez" w:date="2020-01-31T08:40:00Z">
              <w:tcPr>
                <w:tcW w:w="270" w:type="dxa"/>
                <w:tcBorders>
                  <w:top w:val="nil"/>
                  <w:left w:val="nil"/>
                  <w:bottom w:val="nil"/>
                  <w:right w:val="nil"/>
                </w:tcBorders>
                <w:shd w:val="clear" w:color="auto" w:fill="E5E5E5"/>
              </w:tcPr>
            </w:tcPrChange>
          </w:tcPr>
          <w:p w14:paraId="7B3AF685" w14:textId="77777777" w:rsidR="00345125" w:rsidRPr="007F4B89" w:rsidRDefault="00345125" w:rsidP="006319C3">
            <w:pPr>
              <w:spacing w:before="120" w:after="120" w:line="256" w:lineRule="auto"/>
              <w:rPr>
                <w:color w:val="404040"/>
              </w:rPr>
            </w:pPr>
          </w:p>
        </w:tc>
        <w:tc>
          <w:tcPr>
            <w:tcW w:w="675" w:type="dxa"/>
            <w:tcBorders>
              <w:top w:val="nil"/>
              <w:left w:val="nil"/>
              <w:bottom w:val="nil"/>
              <w:right w:val="nil"/>
            </w:tcBorders>
            <w:shd w:val="clear" w:color="auto" w:fill="85C6C1"/>
            <w:vAlign w:val="center"/>
            <w:hideMark/>
            <w:tcPrChange w:id="16322" w:author="Alicia Romero Lopez" w:date="2020-01-31T08:40:00Z">
              <w:tcPr>
                <w:tcW w:w="675" w:type="dxa"/>
                <w:tcBorders>
                  <w:top w:val="nil"/>
                  <w:left w:val="nil"/>
                  <w:bottom w:val="nil"/>
                  <w:right w:val="nil"/>
                </w:tcBorders>
                <w:shd w:val="clear" w:color="auto" w:fill="85C6C1"/>
                <w:hideMark/>
              </w:tcPr>
            </w:tcPrChange>
          </w:tcPr>
          <w:p w14:paraId="20103764" w14:textId="77777777" w:rsidR="00345125" w:rsidRPr="007F4B89" w:rsidRDefault="00345125" w:rsidP="006319C3">
            <w:pPr>
              <w:spacing w:before="120" w:after="120" w:line="256" w:lineRule="auto"/>
              <w:rPr>
                <w:color w:val="404040"/>
              </w:rPr>
            </w:pPr>
            <w:r w:rsidRPr="007F4B89">
              <w:rPr>
                <w:color w:val="FFFFFF"/>
                <w:sz w:val="40"/>
                <w:szCs w:val="40"/>
              </w:rPr>
              <w:sym w:font="Font Awesome 5 Brands Regular" w:char="F09B"/>
            </w:r>
          </w:p>
        </w:tc>
        <w:tc>
          <w:tcPr>
            <w:tcW w:w="7245" w:type="dxa"/>
            <w:gridSpan w:val="3"/>
            <w:tcBorders>
              <w:top w:val="nil"/>
              <w:left w:val="nil"/>
              <w:bottom w:val="nil"/>
              <w:right w:val="nil"/>
            </w:tcBorders>
            <w:shd w:val="clear" w:color="auto" w:fill="FFFFFF" w:themeFill="background1"/>
            <w:vAlign w:val="center"/>
            <w:hideMark/>
            <w:tcPrChange w:id="16323" w:author="Alicia Romero Lopez" w:date="2020-01-31T08:40:00Z">
              <w:tcPr>
                <w:tcW w:w="7245" w:type="dxa"/>
                <w:gridSpan w:val="3"/>
                <w:tcBorders>
                  <w:top w:val="nil"/>
                  <w:left w:val="nil"/>
                  <w:bottom w:val="nil"/>
                  <w:right w:val="nil"/>
                </w:tcBorders>
                <w:shd w:val="clear" w:color="auto" w:fill="FFFFFF"/>
                <w:hideMark/>
              </w:tcPr>
            </w:tcPrChange>
          </w:tcPr>
          <w:p w14:paraId="2929C089" w14:textId="77777777" w:rsidR="00345125" w:rsidRPr="007F4B89" w:rsidRDefault="00345125" w:rsidP="006319C3">
            <w:pPr>
              <w:spacing w:before="120" w:after="120" w:line="256" w:lineRule="auto"/>
              <w:rPr>
                <w:color w:val="404040"/>
              </w:rPr>
            </w:pPr>
            <w:r w:rsidRPr="007F4B89">
              <w:rPr>
                <w:color w:val="BBBBBB"/>
              </w:rPr>
              <w:t>https://www.github.com</w:t>
            </w:r>
          </w:p>
        </w:tc>
        <w:tc>
          <w:tcPr>
            <w:tcW w:w="270" w:type="dxa"/>
            <w:tcBorders>
              <w:top w:val="nil"/>
              <w:left w:val="nil"/>
              <w:bottom w:val="nil"/>
              <w:right w:val="nil"/>
            </w:tcBorders>
            <w:shd w:val="clear" w:color="auto" w:fill="E5E5E5"/>
            <w:vAlign w:val="center"/>
            <w:tcPrChange w:id="16324" w:author="Alicia Romero Lopez" w:date="2020-01-31T08:40:00Z">
              <w:tcPr>
                <w:tcW w:w="270" w:type="dxa"/>
                <w:tcBorders>
                  <w:top w:val="nil"/>
                  <w:left w:val="nil"/>
                  <w:bottom w:val="nil"/>
                  <w:right w:val="nil"/>
                </w:tcBorders>
                <w:shd w:val="clear" w:color="auto" w:fill="E5E5E5"/>
              </w:tcPr>
            </w:tcPrChange>
          </w:tcPr>
          <w:p w14:paraId="41CC0D01" w14:textId="77777777" w:rsidR="00345125" w:rsidRPr="007F4B89" w:rsidRDefault="00345125" w:rsidP="006319C3">
            <w:pPr>
              <w:spacing w:before="120" w:after="120" w:line="256" w:lineRule="auto"/>
              <w:rPr>
                <w:color w:val="404040"/>
              </w:rPr>
            </w:pPr>
          </w:p>
        </w:tc>
        <w:tc>
          <w:tcPr>
            <w:tcW w:w="270" w:type="dxa"/>
            <w:vMerge/>
            <w:vAlign w:val="center"/>
            <w:hideMark/>
            <w:tcPrChange w:id="16325" w:author="Alicia Romero Lopez" w:date="2020-01-31T08:40:00Z">
              <w:tcPr>
                <w:tcW w:w="270" w:type="dxa"/>
                <w:vMerge/>
                <w:tcBorders>
                  <w:top w:val="nil"/>
                  <w:left w:val="nil"/>
                  <w:bottom w:val="nil"/>
                  <w:right w:val="single" w:sz="4" w:space="0" w:color="DBDBDB"/>
                </w:tcBorders>
                <w:hideMark/>
              </w:tcPr>
            </w:tcPrChange>
          </w:tcPr>
          <w:p w14:paraId="4C1BB2E8" w14:textId="77777777" w:rsidR="00345125" w:rsidRPr="007F4B89" w:rsidRDefault="00345125" w:rsidP="006319C3">
            <w:pPr>
              <w:rPr>
                <w:color w:val="404040"/>
              </w:rPr>
            </w:pPr>
          </w:p>
        </w:tc>
      </w:tr>
      <w:tr w:rsidR="00345125" w:rsidRPr="007F4B89" w14:paraId="63A31E50" w14:textId="77777777" w:rsidTr="325DBAE7">
        <w:trPr>
          <w:cantSplit/>
          <w:trHeight w:val="80"/>
        </w:trPr>
        <w:tc>
          <w:tcPr>
            <w:tcW w:w="300" w:type="dxa"/>
            <w:vMerge/>
            <w:vAlign w:val="center"/>
            <w:hideMark/>
            <w:tcPrChange w:id="16326" w:author="Alicia Romero Lopez" w:date="2020-01-31T08:40:00Z">
              <w:tcPr>
                <w:tcW w:w="300" w:type="dxa"/>
                <w:vMerge/>
                <w:tcBorders>
                  <w:top w:val="nil"/>
                  <w:left w:val="single" w:sz="4" w:space="0" w:color="DBDBDB"/>
                  <w:bottom w:val="nil"/>
                  <w:right w:val="nil"/>
                </w:tcBorders>
                <w:hideMark/>
              </w:tcPr>
            </w:tcPrChange>
          </w:tcPr>
          <w:p w14:paraId="12059BE4" w14:textId="77777777" w:rsidR="00345125" w:rsidRPr="007F4B89" w:rsidRDefault="00345125" w:rsidP="006319C3">
            <w:pPr>
              <w:rPr>
                <w:color w:val="404040"/>
              </w:rPr>
            </w:pPr>
          </w:p>
        </w:tc>
        <w:tc>
          <w:tcPr>
            <w:tcW w:w="300" w:type="dxa"/>
            <w:vMerge/>
            <w:vAlign w:val="center"/>
            <w:hideMark/>
            <w:tcPrChange w:id="16327" w:author="Alicia Romero Lopez" w:date="2020-01-31T08:40:00Z">
              <w:tcPr>
                <w:tcW w:w="300" w:type="dxa"/>
                <w:vMerge/>
                <w:tcBorders>
                  <w:top w:val="nil"/>
                  <w:left w:val="nil"/>
                  <w:bottom w:val="nil"/>
                  <w:right w:val="nil"/>
                </w:tcBorders>
                <w:hideMark/>
              </w:tcPr>
            </w:tcPrChange>
          </w:tcPr>
          <w:p w14:paraId="7C3A2894" w14:textId="77777777" w:rsidR="00345125" w:rsidRPr="007F4B89" w:rsidRDefault="00345125" w:rsidP="006319C3">
            <w:pPr>
              <w:rPr>
                <w:rFonts w:ascii="Open Sans Semibold" w:hAnsi="Open Sans Semibold" w:cs="Open Sans Semibold"/>
                <w:color w:val="FFFFFF"/>
                <w:sz w:val="28"/>
                <w:szCs w:val="28"/>
              </w:rPr>
            </w:pPr>
          </w:p>
        </w:tc>
        <w:tc>
          <w:tcPr>
            <w:tcW w:w="270" w:type="dxa"/>
            <w:tcBorders>
              <w:top w:val="nil"/>
              <w:left w:val="nil"/>
              <w:bottom w:val="nil"/>
              <w:right w:val="nil"/>
            </w:tcBorders>
            <w:shd w:val="clear" w:color="auto" w:fill="E5E5E5"/>
            <w:vAlign w:val="center"/>
            <w:tcPrChange w:id="16328" w:author="Alicia Romero Lopez" w:date="2020-01-31T08:40:00Z">
              <w:tcPr>
                <w:tcW w:w="270" w:type="dxa"/>
                <w:tcBorders>
                  <w:top w:val="nil"/>
                  <w:left w:val="nil"/>
                  <w:bottom w:val="nil"/>
                  <w:right w:val="nil"/>
                </w:tcBorders>
                <w:shd w:val="clear" w:color="auto" w:fill="E5E5E5"/>
              </w:tcPr>
            </w:tcPrChange>
          </w:tcPr>
          <w:p w14:paraId="5E33C327" w14:textId="77777777" w:rsidR="00345125" w:rsidRPr="007F4B89" w:rsidRDefault="00345125" w:rsidP="006319C3">
            <w:pPr>
              <w:rPr>
                <w:color w:val="404040"/>
                <w:sz w:val="8"/>
                <w:szCs w:val="8"/>
              </w:rPr>
            </w:pPr>
          </w:p>
        </w:tc>
        <w:tc>
          <w:tcPr>
            <w:tcW w:w="7920" w:type="dxa"/>
            <w:gridSpan w:val="4"/>
            <w:tcBorders>
              <w:top w:val="nil"/>
              <w:left w:val="nil"/>
              <w:bottom w:val="nil"/>
              <w:right w:val="nil"/>
            </w:tcBorders>
            <w:shd w:val="clear" w:color="auto" w:fill="E5E5E5"/>
            <w:vAlign w:val="center"/>
            <w:tcPrChange w:id="16329" w:author="Alicia Romero Lopez" w:date="2020-01-31T08:40:00Z">
              <w:tcPr>
                <w:tcW w:w="7920" w:type="dxa"/>
                <w:gridSpan w:val="4"/>
                <w:tcBorders>
                  <w:top w:val="nil"/>
                  <w:left w:val="nil"/>
                  <w:bottom w:val="nil"/>
                  <w:right w:val="nil"/>
                </w:tcBorders>
                <w:shd w:val="clear" w:color="auto" w:fill="E5E5E5"/>
              </w:tcPr>
            </w:tcPrChange>
          </w:tcPr>
          <w:p w14:paraId="02D2A615" w14:textId="77777777" w:rsidR="00345125" w:rsidRPr="007F4B89" w:rsidRDefault="00345125" w:rsidP="006319C3">
            <w:pPr>
              <w:rPr>
                <w:color w:val="404040"/>
                <w:sz w:val="8"/>
                <w:szCs w:val="8"/>
              </w:rPr>
            </w:pPr>
          </w:p>
        </w:tc>
        <w:tc>
          <w:tcPr>
            <w:tcW w:w="270" w:type="dxa"/>
            <w:tcBorders>
              <w:top w:val="nil"/>
              <w:left w:val="nil"/>
              <w:bottom w:val="nil"/>
              <w:right w:val="nil"/>
            </w:tcBorders>
            <w:shd w:val="clear" w:color="auto" w:fill="E5E5E5"/>
            <w:vAlign w:val="center"/>
            <w:tcPrChange w:id="16330" w:author="Alicia Romero Lopez" w:date="2020-01-31T08:40:00Z">
              <w:tcPr>
                <w:tcW w:w="270" w:type="dxa"/>
                <w:tcBorders>
                  <w:top w:val="nil"/>
                  <w:left w:val="nil"/>
                  <w:bottom w:val="nil"/>
                  <w:right w:val="nil"/>
                </w:tcBorders>
                <w:shd w:val="clear" w:color="auto" w:fill="E5E5E5"/>
              </w:tcPr>
            </w:tcPrChange>
          </w:tcPr>
          <w:p w14:paraId="663A3138" w14:textId="77777777" w:rsidR="00345125" w:rsidRPr="007F4B89" w:rsidRDefault="00345125" w:rsidP="006319C3">
            <w:pPr>
              <w:rPr>
                <w:color w:val="404040"/>
                <w:sz w:val="8"/>
                <w:szCs w:val="8"/>
              </w:rPr>
            </w:pPr>
          </w:p>
        </w:tc>
        <w:tc>
          <w:tcPr>
            <w:tcW w:w="270" w:type="dxa"/>
            <w:vMerge/>
            <w:vAlign w:val="center"/>
            <w:hideMark/>
            <w:tcPrChange w:id="16331" w:author="Alicia Romero Lopez" w:date="2020-01-31T08:40:00Z">
              <w:tcPr>
                <w:tcW w:w="270" w:type="dxa"/>
                <w:vMerge/>
                <w:tcBorders>
                  <w:top w:val="nil"/>
                  <w:left w:val="nil"/>
                  <w:bottom w:val="nil"/>
                  <w:right w:val="single" w:sz="4" w:space="0" w:color="DBDBDB"/>
                </w:tcBorders>
                <w:hideMark/>
              </w:tcPr>
            </w:tcPrChange>
          </w:tcPr>
          <w:p w14:paraId="617F1706" w14:textId="77777777" w:rsidR="00345125" w:rsidRPr="007F4B89" w:rsidRDefault="00345125" w:rsidP="006319C3">
            <w:pPr>
              <w:rPr>
                <w:color w:val="404040"/>
              </w:rPr>
            </w:pPr>
          </w:p>
        </w:tc>
      </w:tr>
      <w:tr w:rsidR="00345125" w:rsidRPr="007F4B89" w14:paraId="19DEC288" w14:textId="77777777" w:rsidTr="325DBAE7">
        <w:trPr>
          <w:cantSplit/>
        </w:trPr>
        <w:tc>
          <w:tcPr>
            <w:tcW w:w="265" w:type="dxa"/>
            <w:tcBorders>
              <w:top w:val="nil"/>
              <w:left w:val="single" w:sz="4" w:space="0" w:color="DBDBDB" w:themeColor="accent3" w:themeTint="66"/>
              <w:bottom w:val="single" w:sz="4" w:space="0" w:color="DBDBDB" w:themeColor="accent3" w:themeTint="66"/>
              <w:right w:val="nil"/>
            </w:tcBorders>
            <w:shd w:val="clear" w:color="auto" w:fill="FAFAFA"/>
            <w:tcPrChange w:id="16332" w:author="Alicia Romero Lopez" w:date="2020-01-31T08:40:00Z">
              <w:tcPr>
                <w:tcW w:w="265" w:type="dxa"/>
                <w:tcBorders>
                  <w:top w:val="nil"/>
                  <w:left w:val="single" w:sz="4" w:space="0" w:color="DBDBDB"/>
                  <w:bottom w:val="single" w:sz="4" w:space="0" w:color="DBDBDB"/>
                  <w:right w:val="nil"/>
                </w:tcBorders>
                <w:shd w:val="clear" w:color="auto" w:fill="FAFAFA"/>
              </w:tcPr>
            </w:tcPrChange>
          </w:tcPr>
          <w:p w14:paraId="03CEDACD" w14:textId="77777777" w:rsidR="00345125" w:rsidRPr="007F4B89" w:rsidRDefault="00345125" w:rsidP="006319C3">
            <w:pPr>
              <w:spacing w:after="120" w:line="256" w:lineRule="auto"/>
              <w:rPr>
                <w:color w:val="404040"/>
                <w:sz w:val="16"/>
                <w:szCs w:val="16"/>
              </w:rPr>
            </w:pPr>
          </w:p>
        </w:tc>
        <w:tc>
          <w:tcPr>
            <w:tcW w:w="3960" w:type="dxa"/>
            <w:gridSpan w:val="4"/>
            <w:tcBorders>
              <w:top w:val="nil"/>
              <w:left w:val="nil"/>
              <w:bottom w:val="single" w:sz="4" w:space="0" w:color="DBDBDB" w:themeColor="accent3" w:themeTint="66"/>
              <w:right w:val="nil"/>
            </w:tcBorders>
            <w:shd w:val="clear" w:color="auto" w:fill="FAFAFA"/>
            <w:vAlign w:val="center"/>
            <w:tcPrChange w:id="16333" w:author="Alicia Romero Lopez" w:date="2020-01-31T08:40:00Z">
              <w:tcPr>
                <w:tcW w:w="3960" w:type="dxa"/>
                <w:gridSpan w:val="4"/>
                <w:tcBorders>
                  <w:top w:val="nil"/>
                  <w:left w:val="nil"/>
                  <w:bottom w:val="single" w:sz="4" w:space="0" w:color="DBDBDB"/>
                  <w:right w:val="nil"/>
                </w:tcBorders>
                <w:shd w:val="clear" w:color="auto" w:fill="FAFAFA"/>
              </w:tcPr>
            </w:tcPrChange>
          </w:tcPr>
          <w:p w14:paraId="31ACA7FD" w14:textId="77777777" w:rsidR="00345125" w:rsidRPr="007F4B89" w:rsidRDefault="00345125" w:rsidP="006319C3">
            <w:pPr>
              <w:spacing w:after="120" w:line="256" w:lineRule="auto"/>
              <w:rPr>
                <w:color w:val="404040"/>
                <w:sz w:val="16"/>
                <w:szCs w:val="16"/>
              </w:rPr>
            </w:pPr>
          </w:p>
        </w:tc>
        <w:tc>
          <w:tcPr>
            <w:tcW w:w="2052" w:type="dxa"/>
            <w:tcBorders>
              <w:top w:val="nil"/>
              <w:left w:val="nil"/>
              <w:bottom w:val="single" w:sz="4" w:space="0" w:color="DBDBDB" w:themeColor="accent3" w:themeTint="66"/>
              <w:right w:val="nil"/>
            </w:tcBorders>
            <w:shd w:val="clear" w:color="auto" w:fill="FAFAFA"/>
            <w:vAlign w:val="center"/>
            <w:tcPrChange w:id="16334" w:author="Alicia Romero Lopez" w:date="2020-01-31T08:40:00Z">
              <w:tcPr>
                <w:tcW w:w="2052" w:type="dxa"/>
                <w:tcBorders>
                  <w:top w:val="nil"/>
                  <w:left w:val="nil"/>
                  <w:bottom w:val="single" w:sz="4" w:space="0" w:color="DBDBDB"/>
                  <w:right w:val="nil"/>
                </w:tcBorders>
                <w:shd w:val="clear" w:color="auto" w:fill="FAFAFA"/>
              </w:tcPr>
            </w:tcPrChange>
          </w:tcPr>
          <w:p w14:paraId="47B5739F" w14:textId="77777777" w:rsidR="00345125" w:rsidRPr="007F4B89" w:rsidRDefault="00345125" w:rsidP="006319C3">
            <w:pPr>
              <w:spacing w:after="120" w:line="256" w:lineRule="auto"/>
              <w:rPr>
                <w:color w:val="404040"/>
                <w:sz w:val="16"/>
                <w:szCs w:val="16"/>
              </w:rPr>
            </w:pPr>
          </w:p>
        </w:tc>
        <w:tc>
          <w:tcPr>
            <w:tcW w:w="3888" w:type="dxa"/>
            <w:gridSpan w:val="2"/>
            <w:tcBorders>
              <w:top w:val="nil"/>
              <w:left w:val="nil"/>
              <w:bottom w:val="single" w:sz="4" w:space="0" w:color="DBDBDB" w:themeColor="accent3" w:themeTint="66"/>
              <w:right w:val="nil"/>
            </w:tcBorders>
            <w:shd w:val="clear" w:color="auto" w:fill="FAFAFA"/>
            <w:vAlign w:val="center"/>
            <w:tcPrChange w:id="16335" w:author="Alicia Romero Lopez" w:date="2020-01-31T08:40:00Z">
              <w:tcPr>
                <w:tcW w:w="3888" w:type="dxa"/>
                <w:gridSpan w:val="2"/>
                <w:tcBorders>
                  <w:top w:val="nil"/>
                  <w:left w:val="nil"/>
                  <w:bottom w:val="single" w:sz="4" w:space="0" w:color="DBDBDB"/>
                  <w:right w:val="nil"/>
                </w:tcBorders>
                <w:shd w:val="clear" w:color="auto" w:fill="FAFAFA"/>
              </w:tcPr>
            </w:tcPrChange>
          </w:tcPr>
          <w:p w14:paraId="17216505" w14:textId="77777777" w:rsidR="00345125" w:rsidRPr="007F4B89" w:rsidRDefault="00345125" w:rsidP="006319C3">
            <w:pPr>
              <w:spacing w:after="120" w:line="256" w:lineRule="auto"/>
              <w:rPr>
                <w:color w:val="404040"/>
                <w:sz w:val="16"/>
                <w:szCs w:val="16"/>
              </w:rPr>
            </w:pPr>
          </w:p>
        </w:tc>
        <w:tc>
          <w:tcPr>
            <w:tcW w:w="270" w:type="dxa"/>
            <w:tcBorders>
              <w:top w:val="nil"/>
              <w:left w:val="nil"/>
              <w:bottom w:val="single" w:sz="4" w:space="0" w:color="DBDBDB" w:themeColor="accent3" w:themeTint="66"/>
              <w:right w:val="single" w:sz="4" w:space="0" w:color="DBDBDB" w:themeColor="accent3" w:themeTint="66"/>
            </w:tcBorders>
            <w:shd w:val="clear" w:color="auto" w:fill="FAFAFA"/>
            <w:tcPrChange w:id="16336" w:author="Alicia Romero Lopez" w:date="2020-01-31T08:40:00Z">
              <w:tcPr>
                <w:tcW w:w="270" w:type="dxa"/>
                <w:tcBorders>
                  <w:top w:val="nil"/>
                  <w:left w:val="nil"/>
                  <w:bottom w:val="single" w:sz="4" w:space="0" w:color="DBDBDB"/>
                  <w:right w:val="single" w:sz="4" w:space="0" w:color="DBDBDB"/>
                </w:tcBorders>
                <w:shd w:val="clear" w:color="auto" w:fill="FAFAFA"/>
              </w:tcPr>
            </w:tcPrChange>
          </w:tcPr>
          <w:p w14:paraId="772D2484" w14:textId="77777777" w:rsidR="00345125" w:rsidRPr="007F4B89" w:rsidRDefault="00345125" w:rsidP="006319C3">
            <w:pPr>
              <w:spacing w:after="120" w:line="256" w:lineRule="auto"/>
              <w:rPr>
                <w:color w:val="404040"/>
                <w:sz w:val="16"/>
                <w:szCs w:val="16"/>
              </w:rPr>
            </w:pPr>
          </w:p>
        </w:tc>
      </w:tr>
    </w:tbl>
    <w:p w14:paraId="11D9A883" w14:textId="77777777" w:rsidR="00345125" w:rsidRPr="007F4B89" w:rsidRDefault="00345125" w:rsidP="00345125">
      <w:pPr>
        <w:spacing w:after="0" w:line="240" w:lineRule="auto"/>
        <w:rPr>
          <w:rFonts w:ascii="Open Sans" w:eastAsia="Open Sans" w:hAnsi="Open Sans" w:cs="Times New Roman"/>
          <w:color w:val="404040"/>
        </w:rPr>
      </w:pPr>
    </w:p>
    <w:tbl>
      <w:tblPr>
        <w:tblStyle w:val="TableGrid10"/>
        <w:tblW w:w="10440" w:type="dxa"/>
        <w:tblInd w:w="-5" w:type="dxa"/>
        <w:tblBorders>
          <w:top w:val="single" w:sz="4" w:space="0" w:color="DBDBDB"/>
          <w:left w:val="single" w:sz="4" w:space="0" w:color="DBDBDB"/>
          <w:bottom w:val="single" w:sz="4" w:space="0" w:color="DBDBDB"/>
          <w:right w:val="single" w:sz="4" w:space="0" w:color="DBDBDB"/>
          <w:insideH w:val="none" w:sz="0" w:space="0" w:color="auto"/>
          <w:insideV w:val="none" w:sz="0" w:space="0" w:color="auto"/>
        </w:tblBorders>
        <w:tblLayout w:type="fixed"/>
        <w:tblCellMar>
          <w:left w:w="115" w:type="dxa"/>
          <w:right w:w="115" w:type="dxa"/>
        </w:tblCellMar>
        <w:tblLook w:val="04A0" w:firstRow="1" w:lastRow="0" w:firstColumn="1" w:lastColumn="0" w:noHBand="0" w:noVBand="1"/>
      </w:tblPr>
      <w:tblGrid>
        <w:gridCol w:w="10440"/>
      </w:tblGrid>
      <w:tr w:rsidR="00345125" w:rsidRPr="007F4B89" w14:paraId="6B46BB5C" w14:textId="77777777" w:rsidTr="006319C3">
        <w:trPr>
          <w:cantSplit/>
          <w:trHeight w:val="419"/>
        </w:trPr>
        <w:tc>
          <w:tcPr>
            <w:tcW w:w="10440" w:type="dxa"/>
            <w:tcBorders>
              <w:top w:val="single" w:sz="4" w:space="0" w:color="DBDBDB"/>
              <w:left w:val="single" w:sz="4" w:space="0" w:color="DBDBDB"/>
              <w:bottom w:val="single" w:sz="4" w:space="0" w:color="DBDBDB"/>
              <w:right w:val="single" w:sz="4" w:space="0" w:color="DBDBDB"/>
            </w:tcBorders>
            <w:shd w:val="clear" w:color="auto" w:fill="FAFAFA"/>
            <w:hideMark/>
          </w:tcPr>
          <w:p w14:paraId="6622598B" w14:textId="77777777" w:rsidR="00345125" w:rsidRPr="007F4B89" w:rsidRDefault="00345125" w:rsidP="006319C3">
            <w:pPr>
              <w:spacing w:before="120" w:after="120" w:line="256" w:lineRule="auto"/>
              <w:jc w:val="center"/>
              <w:rPr>
                <w:rFonts w:ascii="FontAwesome" w:hAnsi="FontAwesome"/>
                <w:color w:val="00CC00"/>
                <w:sz w:val="72"/>
                <w:szCs w:val="72"/>
              </w:rPr>
            </w:pPr>
            <w:r w:rsidRPr="007F4B89">
              <w:rPr>
                <w:rFonts w:ascii="FontAwesome" w:hAnsi="FontAwesome"/>
                <w:color w:val="00CC00"/>
                <w:sz w:val="72"/>
                <w:szCs w:val="72"/>
              </w:rPr>
              <w:sym w:font="FontAwesome" w:char="F058"/>
            </w:r>
          </w:p>
          <w:p w14:paraId="4ED20CED" w14:textId="77777777" w:rsidR="00345125" w:rsidRPr="007F4B89" w:rsidRDefault="00345125" w:rsidP="006319C3">
            <w:pPr>
              <w:spacing w:after="120" w:line="256" w:lineRule="auto"/>
              <w:jc w:val="center"/>
              <w:rPr>
                <w:rFonts w:ascii="Open Sans Semibold" w:hAnsi="Open Sans Semibold" w:cs="Open Sans Semibold"/>
                <w:color w:val="404040"/>
              </w:rPr>
            </w:pPr>
            <w:r w:rsidRPr="007F4B89">
              <w:rPr>
                <w:rFonts w:ascii="Open Sans Semibold" w:hAnsi="Open Sans Semibold" w:cs="Open Sans Semibold"/>
                <w:color w:val="7F7F7F"/>
                <w:sz w:val="28"/>
                <w:szCs w:val="28"/>
              </w:rPr>
              <w:t>Submitted Successfully</w:t>
            </w:r>
          </w:p>
        </w:tc>
      </w:tr>
    </w:tbl>
    <w:p w14:paraId="138E9B68" w14:textId="77777777" w:rsidR="00345125" w:rsidRPr="007F4B89" w:rsidRDefault="00345125" w:rsidP="00345125">
      <w:pPr>
        <w:spacing w:after="0" w:line="240" w:lineRule="auto"/>
        <w:rPr>
          <w:rFonts w:ascii="Open Sans" w:eastAsia="Open Sans" w:hAnsi="Open Sans" w:cs="Times New Roman"/>
          <w:color w:val="404040"/>
        </w:rPr>
      </w:pPr>
    </w:p>
    <w:p w14:paraId="60EC964F" w14:textId="77777777" w:rsidR="00345125" w:rsidRPr="007F4B89" w:rsidRDefault="00345125" w:rsidP="00345125">
      <w:pPr>
        <w:spacing w:after="120" w:line="256" w:lineRule="auto"/>
        <w:rPr>
          <w:rFonts w:ascii="Open Sans" w:eastAsia="Open Sans" w:hAnsi="Open Sans" w:cs="Times New Roman"/>
          <w:color w:val="404040"/>
        </w:rPr>
      </w:pPr>
    </w:p>
    <w:p w14:paraId="6F4F3102" w14:textId="77777777" w:rsidR="00345125" w:rsidRDefault="00345125" w:rsidP="00345125"/>
    <w:p w14:paraId="3C832F23" w14:textId="77777777" w:rsidR="00153933" w:rsidRDefault="00153933" w:rsidP="00153933">
      <w:pPr>
        <w:pStyle w:val="NormalWeb"/>
        <w:spacing w:before="0" w:beforeAutospacing="0" w:after="120" w:afterAutospacing="0"/>
        <w:rPr>
          <w:rFonts w:asciiTheme="minorHAnsi" w:eastAsiaTheme="minorHAnsi" w:hAnsiTheme="minorHAnsi" w:cstheme="minorHAnsi"/>
          <w:sz w:val="22"/>
          <w:szCs w:val="22"/>
        </w:rPr>
      </w:pPr>
    </w:p>
    <w:p w14:paraId="0FB4245D" w14:textId="77777777" w:rsidR="00153933" w:rsidRDefault="00153933" w:rsidP="00153933">
      <w:pPr>
        <w:pStyle w:val="NormalWeb"/>
        <w:spacing w:before="0" w:beforeAutospacing="0" w:after="120" w:afterAutospacing="0"/>
        <w:rPr>
          <w:rFonts w:asciiTheme="minorHAnsi" w:eastAsiaTheme="minorHAnsi" w:hAnsiTheme="minorHAnsi" w:cstheme="minorHAnsi"/>
          <w:sz w:val="22"/>
          <w:szCs w:val="22"/>
          <w:highlight w:val="green"/>
        </w:rPr>
      </w:pPr>
    </w:p>
    <w:p w14:paraId="0CE3C4AD" w14:textId="77777777" w:rsidR="00153933" w:rsidRDefault="00153933" w:rsidP="00153933">
      <w:pPr>
        <w:pStyle w:val="NormalWeb"/>
        <w:spacing w:before="0" w:beforeAutospacing="0" w:after="120" w:afterAutospacing="0"/>
        <w:rPr>
          <w:rFonts w:asciiTheme="minorHAnsi" w:eastAsiaTheme="minorHAnsi" w:hAnsiTheme="minorHAnsi" w:cstheme="minorHAnsi"/>
          <w:sz w:val="22"/>
          <w:szCs w:val="22"/>
          <w:highlight w:val="green"/>
        </w:rPr>
      </w:pPr>
    </w:p>
    <w:p w14:paraId="18FCDFDD" w14:textId="77777777" w:rsidR="00153933" w:rsidRDefault="00153933" w:rsidP="00153933">
      <w:pPr>
        <w:pStyle w:val="NormalWeb"/>
        <w:spacing w:before="0" w:beforeAutospacing="0" w:after="120" w:afterAutospacing="0"/>
        <w:rPr>
          <w:rFonts w:asciiTheme="minorHAnsi" w:eastAsiaTheme="minorHAnsi" w:hAnsiTheme="minorHAnsi" w:cstheme="minorHAnsi"/>
          <w:sz w:val="22"/>
          <w:szCs w:val="22"/>
          <w:highlight w:val="green"/>
        </w:rPr>
      </w:pPr>
    </w:p>
    <w:p w14:paraId="3824F1E9" w14:textId="77777777" w:rsidR="00153933" w:rsidRDefault="00153933" w:rsidP="00153933">
      <w:pPr>
        <w:pStyle w:val="NormalWeb"/>
        <w:spacing w:before="0" w:beforeAutospacing="0" w:after="120" w:afterAutospacing="0"/>
        <w:rPr>
          <w:rFonts w:asciiTheme="minorHAnsi" w:eastAsiaTheme="minorHAnsi" w:hAnsiTheme="minorHAnsi" w:cstheme="minorHAnsi"/>
          <w:sz w:val="22"/>
          <w:szCs w:val="22"/>
          <w:highlight w:val="green"/>
        </w:rPr>
      </w:pPr>
    </w:p>
    <w:p w14:paraId="7C613C33" w14:textId="77777777" w:rsidR="00153933" w:rsidRDefault="00153933" w:rsidP="00153933">
      <w:pPr>
        <w:pStyle w:val="NormalWeb"/>
        <w:spacing w:before="0" w:beforeAutospacing="0" w:after="120" w:afterAutospacing="0"/>
        <w:rPr>
          <w:rFonts w:asciiTheme="minorHAnsi" w:eastAsiaTheme="minorHAnsi" w:hAnsiTheme="minorHAnsi" w:cstheme="minorHAnsi"/>
          <w:sz w:val="22"/>
          <w:szCs w:val="22"/>
          <w:highlight w:val="green"/>
        </w:rPr>
      </w:pPr>
    </w:p>
    <w:p w14:paraId="394F7873" w14:textId="77777777" w:rsidR="00153933" w:rsidRDefault="00153933" w:rsidP="00153933">
      <w:pPr>
        <w:pStyle w:val="NormalWeb"/>
        <w:spacing w:before="0" w:beforeAutospacing="0" w:after="120" w:afterAutospacing="0"/>
        <w:rPr>
          <w:rFonts w:asciiTheme="minorHAnsi" w:eastAsiaTheme="minorHAnsi" w:hAnsiTheme="minorHAnsi" w:cstheme="minorHAnsi"/>
          <w:sz w:val="22"/>
          <w:szCs w:val="22"/>
          <w:highlight w:val="green"/>
        </w:rPr>
      </w:pPr>
    </w:p>
    <w:p w14:paraId="38CC9A6F" w14:textId="77777777" w:rsidR="00153933" w:rsidRDefault="00153933" w:rsidP="00153933">
      <w:pPr>
        <w:pStyle w:val="NormalWeb"/>
        <w:spacing w:before="0" w:beforeAutospacing="0" w:after="120" w:afterAutospacing="0"/>
        <w:rPr>
          <w:rFonts w:asciiTheme="minorHAnsi" w:eastAsiaTheme="minorHAnsi" w:hAnsiTheme="minorHAnsi" w:cstheme="minorHAnsi"/>
          <w:sz w:val="22"/>
          <w:szCs w:val="22"/>
          <w:highlight w:val="green"/>
        </w:rPr>
      </w:pPr>
    </w:p>
    <w:p w14:paraId="1C4D792E" w14:textId="5343863D" w:rsidR="00345125" w:rsidRDefault="00345125">
      <w:pPr>
        <w:rPr>
          <w:rFonts w:cstheme="minorHAnsi"/>
          <w:highlight w:val="green"/>
        </w:rPr>
      </w:pPr>
      <w:r>
        <w:rPr>
          <w:rFonts w:cstheme="minorHAnsi"/>
          <w:highlight w:val="green"/>
        </w:rPr>
        <w:br w:type="page"/>
      </w:r>
    </w:p>
    <w:p w14:paraId="68405E39" w14:textId="75E00718" w:rsidR="00345125" w:rsidRDefault="00345125" w:rsidP="00345125">
      <w:pPr>
        <w:rPr>
          <w:rFonts w:ascii="Open Sans" w:hAnsi="Open Sans" w:cs="Open Sans"/>
        </w:rPr>
      </w:pPr>
      <w:r>
        <w:rPr>
          <w:highlight w:val="magenta"/>
        </w:rPr>
        <w:lastRenderedPageBreak/>
        <w:t xml:space="preserve">Mission 3 – </w:t>
      </w:r>
      <w:ins w:id="16337" w:author="RoboGarden Team" w:date="2020-01-24T00:48:00Z">
        <w:r w:rsidR="009D04F8">
          <w:rPr>
            <w:highlight w:val="magenta"/>
          </w:rPr>
          <w:t>Module 1 overview project</w:t>
        </w:r>
      </w:ins>
      <w:ins w:id="16338" w:author="RoboGarden Team" w:date="2020-01-24T00:49:00Z">
        <w:r w:rsidR="009D04F8">
          <w:rPr>
            <w:highlight w:val="magenta"/>
          </w:rPr>
          <w:t xml:space="preserve"> </w:t>
        </w:r>
      </w:ins>
      <w:commentRangeStart w:id="16339"/>
      <w:del w:id="16340" w:author="RoboGarden Team" w:date="2020-01-24T00:48:00Z">
        <w:r w:rsidDel="009D04F8">
          <w:rPr>
            <w:highlight w:val="magenta"/>
          </w:rPr>
          <w:delText>T</w:delText>
        </w:r>
      </w:del>
      <w:commentRangeStart w:id="16341"/>
      <w:commentRangeStart w:id="16342"/>
      <w:commentRangeStart w:id="16343"/>
      <w:ins w:id="16344" w:author="RoboGarden Team" w:date="2020-01-24T00:48:00Z">
        <w:r w:rsidR="009D04F8">
          <w:rPr>
            <w:highlight w:val="magenta"/>
          </w:rPr>
          <w:t>(</w:t>
        </w:r>
      </w:ins>
      <w:ins w:id="16345" w:author="Fatemeh Yazdanbakhsh Poodeh" w:date="2020-02-04T18:18:00Z">
        <w:r w:rsidR="00174CB9">
          <w:rPr>
            <w:highlight w:val="magenta"/>
          </w:rPr>
          <w:t>Accumulative project</w:t>
        </w:r>
      </w:ins>
      <w:ins w:id="16346" w:author="RoboGarden Team" w:date="2020-01-24T00:49:00Z">
        <w:del w:id="16347" w:author="Fatemeh Yazdanbakhsh Poodeh" w:date="2020-02-04T18:17:00Z">
          <w:r w:rsidR="009D04F8" w:rsidDel="00174CB9">
            <w:rPr>
              <w:highlight w:val="magenta"/>
            </w:rPr>
            <w:delText>T</w:delText>
          </w:r>
        </w:del>
      </w:ins>
      <w:del w:id="16348" w:author="Fatemeh Yazdanbakhsh Poodeh" w:date="2020-02-04T18:17:00Z">
        <w:r w:rsidDel="00174CB9">
          <w:rPr>
            <w:highlight w:val="magenta"/>
          </w:rPr>
          <w:delText>hrough Project</w:delText>
        </w:r>
      </w:del>
      <w:ins w:id="16349" w:author="RoboGarden Team" w:date="2020-01-24T00:49:00Z">
        <w:r w:rsidR="009D04F8">
          <w:rPr>
            <w:highlight w:val="magenta"/>
          </w:rPr>
          <w:t>)</w:t>
        </w:r>
      </w:ins>
      <w:r>
        <w:rPr>
          <w:highlight w:val="magenta"/>
        </w:rPr>
        <w:t xml:space="preserve">: </w:t>
      </w:r>
      <w:commentRangeEnd w:id="16339"/>
      <w:r>
        <w:rPr>
          <w:rStyle w:val="CommentReference"/>
        </w:rPr>
        <w:commentReference w:id="16339"/>
      </w:r>
      <w:commentRangeEnd w:id="16341"/>
      <w:r>
        <w:rPr>
          <w:rStyle w:val="CommentReference"/>
        </w:rPr>
        <w:commentReference w:id="16341"/>
      </w:r>
      <w:commentRangeEnd w:id="16342"/>
      <w:r w:rsidR="00495BB0">
        <w:rPr>
          <w:rStyle w:val="CommentReference"/>
          <w:color w:val="404040"/>
        </w:rPr>
        <w:commentReference w:id="16342"/>
      </w:r>
      <w:commentRangeEnd w:id="16343"/>
      <w:r w:rsidR="00174CB9">
        <w:rPr>
          <w:rStyle w:val="CommentReference"/>
          <w:color w:val="404040"/>
        </w:rPr>
        <w:commentReference w:id="16343"/>
      </w:r>
      <w:r>
        <w:rPr>
          <w:highlight w:val="magenta"/>
        </w:rPr>
        <w:t>Breast Cancer Campaign</w:t>
      </w:r>
    </w:p>
    <w:p w14:paraId="086BA6DF" w14:textId="77777777" w:rsidR="00345125" w:rsidRDefault="00345125" w:rsidP="00345125">
      <w:pPr>
        <w:spacing w:after="0" w:line="240" w:lineRule="auto"/>
        <w:rPr>
          <w:rFonts w:ascii="Open Sans" w:eastAsia="Open Sans" w:hAnsi="Open Sans" w:cs="Times New Roman"/>
          <w:color w:val="404040"/>
        </w:rPr>
      </w:pPr>
    </w:p>
    <w:p w14:paraId="24ED7DA6" w14:textId="37F8BEC9" w:rsidR="00345125" w:rsidRDefault="00345125" w:rsidP="00345125">
      <w:pPr>
        <w:rPr>
          <w:rStyle w:val="Strong"/>
          <w:rFonts w:eastAsia="Times New Roman" w:cstheme="minorHAnsi"/>
          <w:szCs w:val="24"/>
        </w:rPr>
      </w:pPr>
      <w:r>
        <w:rPr>
          <w:rStyle w:val="Strong"/>
          <w:rFonts w:eastAsia="Times New Roman" w:cstheme="minorHAnsi"/>
          <w:szCs w:val="24"/>
          <w:highlight w:val="yellow"/>
        </w:rPr>
        <w:t>Mission 3</w:t>
      </w:r>
      <w:r w:rsidRPr="00DF56DB">
        <w:rPr>
          <w:rStyle w:val="Strong"/>
          <w:rFonts w:eastAsia="Times New Roman" w:cstheme="minorHAnsi"/>
          <w:szCs w:val="24"/>
          <w:highlight w:val="yellow"/>
        </w:rPr>
        <w:t xml:space="preserve"> Essential </w:t>
      </w:r>
      <w:r>
        <w:rPr>
          <w:rStyle w:val="Strong"/>
          <w:rFonts w:eastAsia="Times New Roman" w:cstheme="minorHAnsi"/>
          <w:szCs w:val="24"/>
          <w:highlight w:val="yellow"/>
        </w:rPr>
        <w:t>Purpose</w:t>
      </w:r>
      <w:r w:rsidRPr="00DF56DB">
        <w:rPr>
          <w:rStyle w:val="Strong"/>
          <w:rFonts w:eastAsia="Times New Roman" w:cstheme="minorHAnsi"/>
          <w:szCs w:val="24"/>
          <w:highlight w:val="yellow"/>
        </w:rPr>
        <w:t>:</w:t>
      </w:r>
      <w:r w:rsidRPr="00DF56DB">
        <w:rPr>
          <w:rStyle w:val="Strong"/>
          <w:rFonts w:eastAsia="Times New Roman" w:cstheme="minorHAnsi"/>
          <w:szCs w:val="24"/>
        </w:rPr>
        <w:t xml:space="preserve"> </w:t>
      </w:r>
    </w:p>
    <w:p w14:paraId="45FA0B77" w14:textId="77777777" w:rsidR="00345125" w:rsidRPr="002F5EB5" w:rsidRDefault="00345125" w:rsidP="00345125">
      <w:pPr>
        <w:rPr>
          <w:rStyle w:val="Strong"/>
          <w:b w:val="0"/>
          <w:bCs w:val="0"/>
        </w:rPr>
      </w:pPr>
      <w:r>
        <w:rPr>
          <w:rFonts w:cstheme="minorHAnsi"/>
          <w:color w:val="A6A6A6" w:themeColor="background1" w:themeShade="A6"/>
        </w:rPr>
        <w:t>Repeat this section for every mission.</w:t>
      </w:r>
    </w:p>
    <w:p w14:paraId="2496BCFB" w14:textId="77777777" w:rsidR="00345125" w:rsidRPr="00A5669F" w:rsidRDefault="00345125" w:rsidP="00345125">
      <w:pPr>
        <w:pStyle w:val="NormalWeb"/>
        <w:spacing w:before="0" w:beforeAutospacing="0" w:after="120" w:afterAutospacing="0"/>
        <w:rPr>
          <w:rFonts w:asciiTheme="minorHAnsi" w:eastAsiaTheme="minorHAnsi" w:hAnsiTheme="minorHAnsi" w:cstheme="minorBidi"/>
          <w:color w:val="A6A6A6" w:themeColor="background1" w:themeShade="A6"/>
          <w:sz w:val="20"/>
          <w:szCs w:val="22"/>
        </w:rPr>
      </w:pPr>
      <w:r w:rsidRPr="00A5669F">
        <w:rPr>
          <w:rFonts w:asciiTheme="minorHAnsi" w:eastAsiaTheme="minorHAnsi" w:hAnsiTheme="minorHAnsi" w:cstheme="minorBidi"/>
          <w:color w:val="A6A6A6" w:themeColor="background1" w:themeShade="A6"/>
          <w:sz w:val="22"/>
        </w:rPr>
        <w:t>Write the essential question learners should explore during this lesson</w:t>
      </w:r>
      <w:r w:rsidRPr="00F71D0F">
        <w:rPr>
          <w:rFonts w:asciiTheme="minorHAnsi" w:eastAsiaTheme="minorHAnsi" w:hAnsiTheme="minorHAnsi" w:cstheme="minorBidi"/>
          <w:color w:val="A6A6A6" w:themeColor="background1" w:themeShade="A6"/>
          <w:sz w:val="22"/>
          <w:szCs w:val="22"/>
        </w:rPr>
        <w:t>.</w:t>
      </w:r>
      <w:r>
        <w:rPr>
          <w:rFonts w:asciiTheme="minorHAnsi" w:eastAsiaTheme="minorHAnsi" w:hAnsiTheme="minorHAnsi" w:cstheme="minorBidi"/>
          <w:color w:val="A6A6A6" w:themeColor="background1" w:themeShade="A6"/>
          <w:sz w:val="22"/>
          <w:szCs w:val="22"/>
        </w:rPr>
        <w:t xml:space="preserve"> Write the purpose as a question that will be answered throughout the mission.</w:t>
      </w:r>
      <w:r w:rsidRPr="00F71D0F">
        <w:rPr>
          <w:rFonts w:asciiTheme="minorHAnsi" w:eastAsiaTheme="minorHAnsi" w:hAnsiTheme="minorHAnsi" w:cstheme="minorBidi"/>
          <w:color w:val="A6A6A6" w:themeColor="background1" w:themeShade="A6"/>
          <w:sz w:val="22"/>
          <w:szCs w:val="22"/>
        </w:rPr>
        <w:t xml:space="preserve"> Ie. Why is Python important for Machine Learning?</w:t>
      </w:r>
    </w:p>
    <w:p w14:paraId="45DCC07A" w14:textId="77777777" w:rsidR="00345125" w:rsidRDefault="00345125" w:rsidP="00345125">
      <w:pPr>
        <w:pStyle w:val="NormalWeb"/>
        <w:spacing w:before="0" w:beforeAutospacing="0" w:after="120" w:afterAutospacing="0"/>
        <w:rPr>
          <w:rFonts w:asciiTheme="minorHAnsi" w:hAnsiTheme="minorHAnsi" w:cstheme="minorHAnsi"/>
          <w:sz w:val="22"/>
          <w:szCs w:val="22"/>
        </w:rPr>
      </w:pPr>
      <w:r>
        <w:rPr>
          <w:rFonts w:asciiTheme="minorHAnsi" w:hAnsiTheme="minorHAnsi" w:cstheme="minorHAnsi"/>
          <w:sz w:val="22"/>
          <w:szCs w:val="22"/>
        </w:rPr>
        <w:t>Write Here:</w:t>
      </w:r>
    </w:p>
    <w:p w14:paraId="3AD87B2F" w14:textId="77777777" w:rsidR="00711C42" w:rsidRDefault="00345125">
      <w:pPr>
        <w:pStyle w:val="NormalWeb"/>
        <w:spacing w:before="0" w:beforeAutospacing="0" w:after="120" w:afterAutospacing="0"/>
        <w:rPr>
          <w:ins w:id="16350" w:author="Chantelle Dubois Nishiyama" w:date="2020-02-19T23:25:00Z"/>
          <w:rFonts w:ascii="Calibri" w:hAnsi="Calibri" w:cs="Calibri"/>
          <w:sz w:val="22"/>
          <w:szCs w:val="22"/>
        </w:rPr>
        <w:pPrChange w:id="16351" w:author="Chantelle Dubois Nishiyama" w:date="2020-02-19T23:25:00Z">
          <w:pPr>
            <w:pStyle w:val="NormalWeb"/>
          </w:pPr>
        </w:pPrChange>
      </w:pPr>
      <w:commentRangeStart w:id="16352"/>
      <w:commentRangeStart w:id="16353"/>
      <w:r w:rsidRPr="00072BB1">
        <w:rPr>
          <w:rFonts w:ascii="Calibri" w:hAnsi="Calibri" w:cs="Calibri"/>
          <w:sz w:val="22"/>
          <w:szCs w:val="22"/>
        </w:rPr>
        <w:t xml:space="preserve">Skills Tested: </w:t>
      </w:r>
      <w:commentRangeEnd w:id="16352"/>
      <w:r>
        <w:rPr>
          <w:rStyle w:val="CommentReference"/>
        </w:rPr>
        <w:commentReference w:id="16352"/>
      </w:r>
      <w:commentRangeEnd w:id="16353"/>
      <w:r w:rsidR="009D04F8">
        <w:rPr>
          <w:rStyle w:val="CommentReference"/>
          <w:rFonts w:asciiTheme="minorHAnsi" w:eastAsiaTheme="minorHAnsi" w:hAnsiTheme="minorHAnsi" w:cstheme="minorBidi"/>
          <w:color w:val="404040"/>
        </w:rPr>
        <w:commentReference w:id="16353"/>
      </w:r>
      <w:del w:id="16354" w:author="Chantelle Dubois Nishiyama" w:date="2020-02-19T23:25:00Z">
        <w:r w:rsidRPr="00072BB1" w:rsidDel="00711C42">
          <w:rPr>
            <w:rFonts w:ascii="Calibri" w:hAnsi="Calibri" w:cs="Calibri"/>
            <w:sz w:val="22"/>
            <w:szCs w:val="22"/>
          </w:rPr>
          <w:br/>
        </w:r>
      </w:del>
    </w:p>
    <w:p w14:paraId="59BEA5DE" w14:textId="3945FC09" w:rsidR="00711C42" w:rsidRDefault="00345125">
      <w:pPr>
        <w:pStyle w:val="NormalWeb"/>
        <w:numPr>
          <w:ilvl w:val="0"/>
          <w:numId w:val="143"/>
        </w:numPr>
        <w:spacing w:before="0" w:beforeAutospacing="0" w:after="120" w:afterAutospacing="0"/>
        <w:rPr>
          <w:ins w:id="16355" w:author="Chantelle Dubois Nishiyama" w:date="2020-02-19T23:25:00Z"/>
          <w:rFonts w:ascii="Calibri" w:hAnsi="Calibri" w:cs="Calibri"/>
          <w:sz w:val="22"/>
          <w:szCs w:val="22"/>
        </w:rPr>
        <w:pPrChange w:id="16356" w:author="Chantelle Dubois Nishiyama" w:date="2020-02-19T23:25:00Z">
          <w:pPr>
            <w:pStyle w:val="NormalWeb"/>
          </w:pPr>
        </w:pPrChange>
      </w:pPr>
      <w:del w:id="16357" w:author="Chantelle Dubois Nishiyama" w:date="2020-02-19T23:24:00Z">
        <w:r w:rsidRPr="00711C42" w:rsidDel="00711C42">
          <w:rPr>
            <w:rFonts w:ascii="Calibri" w:hAnsi="Calibri" w:cs="Calibri"/>
            <w:sz w:val="22"/>
            <w:szCs w:val="22"/>
          </w:rPr>
          <w:delText xml:space="preserve">- </w:delText>
        </w:r>
      </w:del>
      <w:r w:rsidRPr="00711C42">
        <w:rPr>
          <w:rFonts w:ascii="Calibri" w:hAnsi="Calibri" w:cs="Calibri"/>
          <w:sz w:val="22"/>
          <w:szCs w:val="22"/>
        </w:rPr>
        <w:t xml:space="preserve">Pandas Programming. </w:t>
      </w:r>
    </w:p>
    <w:p w14:paraId="24E07F91" w14:textId="77777777" w:rsidR="00711C42" w:rsidRDefault="00345125">
      <w:pPr>
        <w:pStyle w:val="NormalWeb"/>
        <w:numPr>
          <w:ilvl w:val="0"/>
          <w:numId w:val="143"/>
        </w:numPr>
        <w:spacing w:before="0" w:beforeAutospacing="0" w:after="120" w:afterAutospacing="0"/>
        <w:rPr>
          <w:ins w:id="16358" w:author="Chantelle Dubois Nishiyama" w:date="2020-02-19T23:25:00Z"/>
          <w:rFonts w:ascii="Calibri" w:hAnsi="Calibri" w:cs="Calibri"/>
          <w:sz w:val="22"/>
          <w:szCs w:val="22"/>
        </w:rPr>
        <w:pPrChange w:id="16359" w:author="Chantelle Dubois Nishiyama" w:date="2020-02-19T23:25:00Z">
          <w:pPr>
            <w:pStyle w:val="NormalWeb"/>
          </w:pPr>
        </w:pPrChange>
      </w:pPr>
      <w:del w:id="16360" w:author="Chantelle Dubois Nishiyama" w:date="2020-02-19T23:25:00Z">
        <w:r w:rsidRPr="00711C42" w:rsidDel="00711C42">
          <w:rPr>
            <w:rFonts w:ascii="Calibri" w:hAnsi="Calibri" w:cs="Calibri"/>
            <w:sz w:val="22"/>
            <w:szCs w:val="22"/>
          </w:rPr>
          <w:br/>
        </w:r>
      </w:del>
      <w:del w:id="16361" w:author="Chantelle Dubois Nishiyama" w:date="2020-02-19T23:24:00Z">
        <w:r w:rsidRPr="00711C42" w:rsidDel="00711C42">
          <w:rPr>
            <w:rFonts w:ascii="Calibri" w:hAnsi="Calibri" w:cs="Calibri"/>
            <w:sz w:val="22"/>
            <w:szCs w:val="22"/>
          </w:rPr>
          <w:delText xml:space="preserve">- </w:delText>
        </w:r>
      </w:del>
      <w:r w:rsidRPr="00711C42">
        <w:rPr>
          <w:rFonts w:ascii="Calibri" w:hAnsi="Calibri" w:cs="Calibri"/>
          <w:sz w:val="22"/>
          <w:szCs w:val="22"/>
        </w:rPr>
        <w:t xml:space="preserve">Preprocessing in Scikit-learn. </w:t>
      </w:r>
      <w:del w:id="16362" w:author="Chantelle Dubois Nishiyama" w:date="2020-02-19T23:25:00Z">
        <w:r w:rsidRPr="00711C42" w:rsidDel="00711C42">
          <w:rPr>
            <w:rFonts w:ascii="Calibri" w:hAnsi="Calibri" w:cs="Calibri"/>
            <w:sz w:val="22"/>
            <w:szCs w:val="22"/>
          </w:rPr>
          <w:br/>
        </w:r>
      </w:del>
    </w:p>
    <w:p w14:paraId="40D0D340" w14:textId="538AA695" w:rsidR="00345125" w:rsidRPr="00711C42" w:rsidRDefault="00345125">
      <w:pPr>
        <w:pStyle w:val="NormalWeb"/>
        <w:numPr>
          <w:ilvl w:val="0"/>
          <w:numId w:val="143"/>
        </w:numPr>
        <w:spacing w:before="0" w:beforeAutospacing="0" w:after="120" w:afterAutospacing="0"/>
        <w:rPr>
          <w:rFonts w:ascii="Calibri" w:hAnsi="Calibri" w:cs="Calibri"/>
          <w:sz w:val="22"/>
          <w:szCs w:val="22"/>
          <w:rPrChange w:id="16363" w:author="Chantelle Dubois Nishiyama" w:date="2020-02-19T23:25:00Z">
            <w:rPr/>
          </w:rPrChange>
        </w:rPr>
        <w:pPrChange w:id="16364" w:author="Chantelle Dubois Nishiyama" w:date="2020-02-19T23:25:00Z">
          <w:pPr>
            <w:pStyle w:val="NormalWeb"/>
          </w:pPr>
        </w:pPrChange>
      </w:pPr>
      <w:del w:id="16365" w:author="Chantelle Dubois Nishiyama" w:date="2020-02-19T23:24:00Z">
        <w:r w:rsidRPr="00711C42" w:rsidDel="00711C42">
          <w:rPr>
            <w:rFonts w:ascii="Calibri" w:hAnsi="Calibri" w:cs="Calibri"/>
            <w:sz w:val="22"/>
            <w:szCs w:val="22"/>
          </w:rPr>
          <w:delText xml:space="preserve">- </w:delText>
        </w:r>
      </w:del>
      <w:r w:rsidRPr="00711C42">
        <w:rPr>
          <w:rFonts w:ascii="Calibri" w:hAnsi="Calibri" w:cs="Calibri"/>
          <w:sz w:val="22"/>
          <w:szCs w:val="22"/>
        </w:rPr>
        <w:t xml:space="preserve">Visualization in </w:t>
      </w:r>
      <w:commentRangeStart w:id="16366"/>
      <w:commentRangeStart w:id="16367"/>
      <w:r w:rsidRPr="00711C42">
        <w:rPr>
          <w:rFonts w:ascii="Calibri" w:hAnsi="Calibri" w:cs="Calibri"/>
          <w:sz w:val="22"/>
          <w:szCs w:val="22"/>
        </w:rPr>
        <w:t>Seaborn.</w:t>
      </w:r>
      <w:commentRangeEnd w:id="16366"/>
      <w:r>
        <w:rPr>
          <w:rStyle w:val="CommentReference"/>
        </w:rPr>
        <w:commentReference w:id="16366"/>
      </w:r>
      <w:commentRangeEnd w:id="16367"/>
      <w:r w:rsidR="00EE4173">
        <w:rPr>
          <w:rStyle w:val="CommentReference"/>
          <w:rFonts w:asciiTheme="minorHAnsi" w:eastAsiaTheme="minorHAnsi" w:hAnsiTheme="minorHAnsi" w:cstheme="minorBidi"/>
          <w:color w:val="404040"/>
        </w:rPr>
        <w:commentReference w:id="16367"/>
      </w:r>
    </w:p>
    <w:p w14:paraId="26450A4E" w14:textId="77777777" w:rsidR="00345125" w:rsidRDefault="00345125" w:rsidP="00345125">
      <w:pPr>
        <w:pStyle w:val="NormalWeb"/>
        <w:spacing w:before="0" w:beforeAutospacing="0" w:after="120" w:afterAutospacing="0"/>
        <w:rPr>
          <w:rFonts w:asciiTheme="minorHAnsi" w:hAnsiTheme="minorHAnsi" w:cstheme="minorHAnsi"/>
          <w:sz w:val="22"/>
          <w:szCs w:val="22"/>
        </w:rPr>
      </w:pPr>
    </w:p>
    <w:p w14:paraId="41A913D3" w14:textId="2D5C0377" w:rsidR="00345125" w:rsidRPr="005E2335" w:rsidRDefault="00345125" w:rsidP="00DD0534">
      <w:pPr>
        <w:spacing w:after="0" w:line="240" w:lineRule="auto"/>
        <w:rPr>
          <w:rFonts w:ascii="Calibri" w:hAnsi="Calibri" w:cs="Calibri"/>
          <w:b/>
          <w:bCs/>
        </w:rPr>
      </w:pPr>
      <w:r w:rsidRPr="005E2335">
        <w:rPr>
          <w:rFonts w:ascii="Calibri" w:hAnsi="Calibri" w:cs="Calibri"/>
          <w:b/>
          <w:bCs/>
          <w:highlight w:val="yellow"/>
        </w:rPr>
        <w:t xml:space="preserve">Mission </w:t>
      </w:r>
      <w:r>
        <w:rPr>
          <w:rFonts w:ascii="Calibri" w:hAnsi="Calibri" w:cs="Calibri"/>
          <w:b/>
          <w:bCs/>
          <w:highlight w:val="yellow"/>
        </w:rPr>
        <w:t>3</w:t>
      </w:r>
      <w:r w:rsidRPr="005E2335">
        <w:rPr>
          <w:rFonts w:ascii="Calibri" w:hAnsi="Calibri" w:cs="Calibri"/>
          <w:b/>
          <w:bCs/>
          <w:highlight w:val="yellow"/>
        </w:rPr>
        <w:t xml:space="preserve"> </w:t>
      </w:r>
      <w:r w:rsidR="00DD0534">
        <w:rPr>
          <w:rFonts w:ascii="Calibri" w:hAnsi="Calibri" w:cs="Calibri"/>
          <w:b/>
          <w:bCs/>
          <w:highlight w:val="yellow"/>
        </w:rPr>
        <w:t>Instructions</w:t>
      </w:r>
      <w:r w:rsidRPr="005E2335">
        <w:rPr>
          <w:rFonts w:ascii="Calibri" w:hAnsi="Calibri" w:cs="Calibri"/>
          <w:b/>
          <w:bCs/>
          <w:highlight w:val="yellow"/>
        </w:rPr>
        <w:t>:</w:t>
      </w:r>
    </w:p>
    <w:p w14:paraId="6DB90742" w14:textId="77777777" w:rsidR="00345125" w:rsidRDefault="00345125">
      <w:pPr>
        <w:rPr>
          <w:rFonts w:ascii="Open Sans Semibold" w:eastAsia="Times New Roman" w:hAnsi="Open Sans Semibold" w:cs="Open Sans Semibold"/>
          <w:color w:val="11143F"/>
          <w:sz w:val="28"/>
          <w:szCs w:val="28"/>
        </w:rPr>
      </w:pPr>
      <w:r>
        <w:rPr>
          <w:rFonts w:ascii="Open Sans Semibold" w:eastAsia="Times New Roman" w:hAnsi="Open Sans Semibold" w:cs="Open Sans Semibold"/>
          <w:color w:val="11143F"/>
          <w:sz w:val="28"/>
          <w:szCs w:val="28"/>
        </w:rPr>
        <w:br w:type="page"/>
      </w:r>
    </w:p>
    <w:p w14:paraId="207406BE" w14:textId="688380E5" w:rsidR="00345125" w:rsidRPr="007F4B89" w:rsidRDefault="00345125" w:rsidP="00345125">
      <w:pPr>
        <w:spacing w:before="80" w:after="80" w:line="240" w:lineRule="auto"/>
        <w:outlineLvl w:val="1"/>
        <w:rPr>
          <w:rFonts w:ascii="Open Sans Semibold" w:eastAsia="Times New Roman" w:hAnsi="Open Sans Semibold" w:cs="Open Sans Semibold"/>
          <w:color w:val="11143F"/>
          <w:sz w:val="28"/>
          <w:szCs w:val="28"/>
        </w:rPr>
      </w:pPr>
      <w:del w:id="16368" w:author="RoboGarden Team" w:date="2020-01-23T21:40:00Z">
        <w:r w:rsidRPr="007F4B89" w:rsidDel="00FD2D16">
          <w:rPr>
            <w:rFonts w:ascii="Open Sans Semibold" w:eastAsia="Times New Roman" w:hAnsi="Open Sans Semibold" w:cs="Open Sans Semibold"/>
            <w:color w:val="11143F"/>
            <w:sz w:val="28"/>
            <w:szCs w:val="28"/>
          </w:rPr>
          <w:lastRenderedPageBreak/>
          <w:delText>Requirements</w:delText>
        </w:r>
      </w:del>
      <w:ins w:id="16369" w:author="RoboGarden Team" w:date="2020-01-23T21:40:00Z">
        <w:r w:rsidR="00FD2D16">
          <w:rPr>
            <w:rFonts w:ascii="Open Sans Semibold" w:eastAsia="Times New Roman" w:hAnsi="Open Sans Semibold" w:cs="Open Sans Semibold"/>
            <w:color w:val="11143F"/>
            <w:sz w:val="28"/>
            <w:szCs w:val="28"/>
          </w:rPr>
          <w:t>Description</w:t>
        </w:r>
      </w:ins>
    </w:p>
    <w:tbl>
      <w:tblPr>
        <w:tblStyle w:val="TableGrid8"/>
        <w:tblW w:w="10440" w:type="dxa"/>
        <w:tblInd w:w="-5" w:type="dxa"/>
        <w:tblBorders>
          <w:top w:val="single" w:sz="4" w:space="0" w:color="DBDBDB"/>
          <w:left w:val="single" w:sz="4" w:space="0" w:color="DBDBDB"/>
          <w:bottom w:val="single" w:sz="4" w:space="0" w:color="DBDBDB"/>
          <w:right w:val="single" w:sz="4" w:space="0" w:color="DBDBDB"/>
          <w:insideH w:val="none" w:sz="0" w:space="0" w:color="auto"/>
          <w:insideV w:val="none" w:sz="0" w:space="0" w:color="auto"/>
        </w:tblBorders>
        <w:tblLayout w:type="fixed"/>
        <w:tblCellMar>
          <w:left w:w="115" w:type="dxa"/>
          <w:right w:w="115" w:type="dxa"/>
        </w:tblCellMar>
        <w:tblLook w:val="04A0" w:firstRow="1" w:lastRow="0" w:firstColumn="1" w:lastColumn="0" w:noHBand="0" w:noVBand="1"/>
        <w:tblPrChange w:id="16370" w:author="Alicia Romero Lopez" w:date="2020-01-31T09:48:00Z">
          <w:tblPr>
            <w:tblStyle w:val="TableGrid8"/>
            <w:tblW w:w="10440" w:type="dxa"/>
            <w:tblInd w:w="-5" w:type="dxa"/>
            <w:tblBorders>
              <w:top w:val="single" w:sz="4" w:space="0" w:color="DBDBDB"/>
              <w:left w:val="single" w:sz="4" w:space="0" w:color="DBDBDB"/>
              <w:bottom w:val="single" w:sz="4" w:space="0" w:color="DBDBDB"/>
              <w:right w:val="single" w:sz="4" w:space="0" w:color="DBDBDB"/>
              <w:insideH w:val="none" w:sz="0" w:space="0" w:color="auto"/>
              <w:insideV w:val="none" w:sz="0" w:space="0" w:color="auto"/>
            </w:tblBorders>
            <w:tblLayout w:type="fixed"/>
            <w:tblCellMar>
              <w:left w:w="115" w:type="dxa"/>
              <w:right w:w="115" w:type="dxa"/>
            </w:tblCellMar>
            <w:tblLook w:val="04A0" w:firstRow="1" w:lastRow="0" w:firstColumn="1" w:lastColumn="0" w:noHBand="0" w:noVBand="1"/>
          </w:tblPr>
        </w:tblPrChange>
      </w:tblPr>
      <w:tblGrid>
        <w:gridCol w:w="10440"/>
        <w:tblGridChange w:id="16371">
          <w:tblGrid>
            <w:gridCol w:w="360"/>
          </w:tblGrid>
        </w:tblGridChange>
      </w:tblGrid>
      <w:tr w:rsidR="00345125" w:rsidRPr="007F4B89" w14:paraId="15001487" w14:textId="77777777" w:rsidTr="51235A2F">
        <w:trPr>
          <w:cantSplit/>
          <w:trHeight w:val="419"/>
        </w:trPr>
        <w:tc>
          <w:tcPr>
            <w:tcW w:w="10440" w:type="dxa"/>
            <w:tc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tcBorders>
            <w:shd w:val="clear" w:color="auto" w:fill="FAFAFA"/>
            <w:tcPrChange w:id="16372" w:author="Alicia Romero Lopez" w:date="2020-01-31T09:48:00Z">
              <w:tcPr>
                <w:tcW w:w="10440" w:type="dxa"/>
                <w:tcBorders>
                  <w:top w:val="single" w:sz="4" w:space="0" w:color="DBDBDB"/>
                  <w:left w:val="single" w:sz="4" w:space="0" w:color="DBDBDB"/>
                  <w:bottom w:val="single" w:sz="4" w:space="0" w:color="DBDBDB"/>
                  <w:right w:val="single" w:sz="4" w:space="0" w:color="DBDBDB"/>
                </w:tcBorders>
                <w:shd w:val="clear" w:color="auto" w:fill="FAFAFA"/>
              </w:tcPr>
            </w:tcPrChange>
          </w:tcPr>
          <w:p w14:paraId="1E336E95" w14:textId="4244740D" w:rsidR="00345125" w:rsidRPr="007F4B89" w:rsidRDefault="00345125" w:rsidP="006319C3">
            <w:pPr>
              <w:spacing w:before="120" w:after="120" w:line="256" w:lineRule="auto"/>
              <w:rPr>
                <w:color w:val="404040"/>
              </w:rPr>
            </w:pPr>
            <w:commentRangeStart w:id="16373"/>
            <w:commentRangeStart w:id="16374"/>
            <w:r w:rsidRPr="007F4B89">
              <w:rPr>
                <w:color w:val="404040"/>
              </w:rPr>
              <w:t xml:space="preserve">An insurance company decided to start a breast cancer </w:t>
            </w:r>
            <w:ins w:id="16375" w:author="Chantelle Dubois Nishiyama" w:date="2020-02-19T23:26:00Z">
              <w:r w:rsidR="00711C42">
                <w:rPr>
                  <w:color w:val="404040"/>
                </w:rPr>
                <w:t xml:space="preserve">awareness </w:t>
              </w:r>
            </w:ins>
            <w:r w:rsidRPr="007F4B89">
              <w:rPr>
                <w:color w:val="404040"/>
              </w:rPr>
              <w:t>campaign</w:t>
            </w:r>
            <w:ins w:id="16376" w:author="Chantelle Dubois Nishiyama" w:date="2020-02-19T23:26:00Z">
              <w:r w:rsidR="00711C42">
                <w:rPr>
                  <w:color w:val="404040"/>
                </w:rPr>
                <w:t>.</w:t>
              </w:r>
            </w:ins>
            <w:del w:id="16377" w:author="Chantelle Dubois Nishiyama" w:date="2020-02-19T23:26:00Z">
              <w:r w:rsidRPr="007F4B89" w:rsidDel="00711C42">
                <w:rPr>
                  <w:color w:val="404040"/>
                </w:rPr>
                <w:delText xml:space="preserve"> for raising awareness about breast cancer. </w:delText>
              </w:r>
            </w:del>
          </w:p>
          <w:p w14:paraId="36260F83" w14:textId="77777777" w:rsidR="00345125" w:rsidRDefault="00345125" w:rsidP="006319C3">
            <w:pPr>
              <w:spacing w:before="120" w:after="120" w:line="256" w:lineRule="auto"/>
              <w:rPr>
                <w:ins w:id="16378" w:author="RoboGarden Team" w:date="2020-01-23T21:40:00Z"/>
                <w:color w:val="404040"/>
              </w:rPr>
            </w:pPr>
            <w:r w:rsidRPr="007F4B89">
              <w:rPr>
                <w:color w:val="404040"/>
              </w:rPr>
              <w:t xml:space="preserve">The first step for raising awareness is spreading the word about the facts and the statistics of the problem to the public. </w:t>
            </w:r>
            <w:commentRangeEnd w:id="16373"/>
            <w:r>
              <w:rPr>
                <w:rStyle w:val="CommentReference"/>
              </w:rPr>
              <w:commentReference w:id="16373"/>
            </w:r>
            <w:commentRangeEnd w:id="16374"/>
            <w:r w:rsidR="00FD2D16">
              <w:rPr>
                <w:rStyle w:val="CommentReference"/>
                <w:color w:val="404040"/>
              </w:rPr>
              <w:commentReference w:id="16374"/>
            </w:r>
          </w:p>
          <w:p w14:paraId="17F4AF87" w14:textId="20FE9BD2" w:rsidR="00FD2D16" w:rsidRPr="00FD2D16" w:rsidRDefault="00FD2D16">
            <w:pPr>
              <w:pStyle w:val="Heading3"/>
              <w:rPr>
                <w:rFonts w:ascii="Open Sans Semibold" w:hAnsi="Open Sans Semibold" w:cs="Open Sans Semibold"/>
                <w:rPrChange w:id="16379" w:author="RoboGarden Team" w:date="2020-01-23T21:40:00Z">
                  <w:rPr/>
                </w:rPrChange>
              </w:rPr>
              <w:pPrChange w:id="16380" w:author="Fatemeh Yazdanbakhsh Poodeh" w:date="2020-01-23T21:40:00Z">
                <w:pPr>
                  <w:spacing w:before="120" w:after="120" w:line="256" w:lineRule="auto"/>
                </w:pPr>
              </w:pPrChange>
            </w:pPr>
            <w:ins w:id="16381" w:author="RoboGarden Team" w:date="2020-01-23T21:40:00Z">
              <w:r w:rsidRPr="00FD2D16">
                <w:rPr>
                  <w:rFonts w:ascii="Open Sans Semibold" w:hAnsi="Open Sans Semibold" w:cs="Open Sans Semibold"/>
                  <w:rPrChange w:id="16382" w:author="RoboGarden Team" w:date="2020-01-23T21:40:00Z">
                    <w:rPr/>
                  </w:rPrChange>
                </w:rPr>
                <w:t>Requirements</w:t>
              </w:r>
            </w:ins>
          </w:p>
          <w:p w14:paraId="6D2DF612" w14:textId="77777777" w:rsidR="00345125" w:rsidRPr="007F4B89" w:rsidRDefault="00345125" w:rsidP="006319C3">
            <w:pPr>
              <w:spacing w:before="120" w:after="120" w:line="256" w:lineRule="auto"/>
              <w:rPr>
                <w:color w:val="404040"/>
              </w:rPr>
            </w:pPr>
            <w:r w:rsidRPr="007F4B89">
              <w:rPr>
                <w:color w:val="404040"/>
              </w:rPr>
              <w:t xml:space="preserve">In this part of your </w:t>
            </w:r>
            <w:del w:id="16383" w:author="Chantelle Dubois Nishiyama" w:date="2020-02-19T23:27:00Z">
              <w:r w:rsidRPr="007F4B89" w:rsidDel="00711C42">
                <w:rPr>
                  <w:color w:val="404040"/>
                </w:rPr>
                <w:delText>thro</w:delText>
              </w:r>
            </w:del>
            <w:del w:id="16384" w:author="Chantelle Dubois Nishiyama" w:date="2020-02-19T23:26:00Z">
              <w:r w:rsidRPr="007F4B89" w:rsidDel="00711C42">
                <w:rPr>
                  <w:color w:val="404040"/>
                </w:rPr>
                <w:delText xml:space="preserve">ugh </w:delText>
              </w:r>
            </w:del>
            <w:r w:rsidRPr="007F4B89">
              <w:rPr>
                <w:color w:val="404040"/>
              </w:rPr>
              <w:t xml:space="preserve">project, you are required to: </w:t>
            </w:r>
          </w:p>
          <w:p w14:paraId="1745F672" w14:textId="77777777" w:rsidR="00345125" w:rsidRPr="007F4B89" w:rsidRDefault="00345125" w:rsidP="006319C3">
            <w:pPr>
              <w:numPr>
                <w:ilvl w:val="0"/>
                <w:numId w:val="63"/>
              </w:numPr>
              <w:spacing w:before="120" w:after="120" w:line="256" w:lineRule="auto"/>
              <w:ind w:firstLine="0"/>
              <w:rPr>
                <w:color w:val="404040"/>
              </w:rPr>
            </w:pPr>
            <w:r w:rsidRPr="007F4B89">
              <w:rPr>
                <w:color w:val="404040"/>
              </w:rPr>
              <w:t xml:space="preserve">Perform exploratory data analysis on the data from the Wisconsin breast cancer dataset. </w:t>
            </w:r>
          </w:p>
          <w:p w14:paraId="720C2816" w14:textId="77777777" w:rsidR="00345125" w:rsidRPr="007F4B89" w:rsidRDefault="00345125" w:rsidP="006319C3">
            <w:pPr>
              <w:numPr>
                <w:ilvl w:val="0"/>
                <w:numId w:val="63"/>
              </w:numPr>
              <w:spacing w:before="120" w:after="120" w:line="256" w:lineRule="auto"/>
              <w:ind w:firstLine="0"/>
              <w:rPr>
                <w:color w:val="404040"/>
              </w:rPr>
            </w:pPr>
            <w:r w:rsidRPr="007F4B89">
              <w:rPr>
                <w:color w:val="404040"/>
              </w:rPr>
              <w:t xml:space="preserve">Visualize the data and show your visualizations. </w:t>
            </w:r>
          </w:p>
          <w:p w14:paraId="576AC86E" w14:textId="77777777" w:rsidR="00345125" w:rsidRPr="007F4B89" w:rsidRDefault="00345125" w:rsidP="006319C3">
            <w:pPr>
              <w:numPr>
                <w:ilvl w:val="0"/>
                <w:numId w:val="63"/>
              </w:numPr>
              <w:spacing w:before="120" w:after="120" w:line="256" w:lineRule="auto"/>
              <w:ind w:firstLine="0"/>
              <w:rPr>
                <w:color w:val="404040"/>
              </w:rPr>
            </w:pPr>
            <w:r w:rsidRPr="007F4B89">
              <w:rPr>
                <w:color w:val="404040"/>
              </w:rPr>
              <w:t xml:space="preserve">Preprocess the dataset to be ready for future work. </w:t>
            </w:r>
            <w:commentRangeStart w:id="16385"/>
            <w:commentRangeStart w:id="16386"/>
            <w:commentRangeEnd w:id="16385"/>
            <w:r>
              <w:rPr>
                <w:rStyle w:val="CommentReference"/>
              </w:rPr>
              <w:commentReference w:id="16385"/>
            </w:r>
            <w:commentRangeEnd w:id="16386"/>
            <w:r w:rsidR="00FD2D16">
              <w:rPr>
                <w:rStyle w:val="CommentReference"/>
                <w:color w:val="404040"/>
              </w:rPr>
              <w:commentReference w:id="16386"/>
            </w:r>
          </w:p>
          <w:p w14:paraId="3698084A" w14:textId="77777777" w:rsidR="00345125" w:rsidRDefault="00FD2D16" w:rsidP="006319C3">
            <w:pPr>
              <w:spacing w:before="120" w:after="120" w:line="256" w:lineRule="auto"/>
              <w:rPr>
                <w:ins w:id="16387" w:author="RoboGarden Team" w:date="2020-01-23T21:43:00Z"/>
                <w:color w:val="404040"/>
              </w:rPr>
            </w:pPr>
            <w:ins w:id="16388" w:author="RoboGarden Team" w:date="2020-01-23T21:43:00Z">
              <w:r>
                <w:rPr>
                  <w:color w:val="404040"/>
                </w:rPr>
                <w:t xml:space="preserve">Note: </w:t>
              </w:r>
            </w:ins>
          </w:p>
          <w:p w14:paraId="0FD16C0A" w14:textId="30F7515B" w:rsidR="00FD2D16" w:rsidRPr="007F4B89" w:rsidDel="00FD2D16" w:rsidRDefault="00FD2D16" w:rsidP="006319C3">
            <w:pPr>
              <w:spacing w:before="120" w:after="120" w:line="256" w:lineRule="auto"/>
              <w:rPr>
                <w:del w:id="16389" w:author="RoboGarden Team" w:date="2020-01-23T21:44:00Z"/>
                <w:color w:val="404040"/>
              </w:rPr>
            </w:pPr>
            <w:ins w:id="16390" w:author="RoboGarden Team" w:date="2020-01-23T21:44:00Z">
              <w:r>
                <w:rPr>
                  <w:rFonts w:ascii="Cambria" w:eastAsia="Times New Roman" w:hAnsi="Cambria"/>
                  <w:color w:val="000000"/>
                  <w:sz w:val="24"/>
                  <w:szCs w:val="24"/>
                </w:rPr>
                <w:t xml:space="preserve">You will need to use GitHub to complete this project. Find Guidelines of Using GitHub </w:t>
              </w:r>
              <w:r w:rsidRPr="00C315A1">
                <w:rPr>
                  <w:rFonts w:ascii="Cambria" w:eastAsia="Times New Roman" w:hAnsi="Cambria"/>
                  <w:color w:val="0070C0"/>
                  <w:sz w:val="24"/>
                  <w:szCs w:val="24"/>
                  <w:u w:val="single"/>
                </w:rPr>
                <w:t>Here</w:t>
              </w:r>
              <w:r w:rsidRPr="007F4B89" w:rsidDel="00FD2D16">
                <w:rPr>
                  <w:color w:val="404040"/>
                </w:rPr>
                <w:t xml:space="preserve"> </w:t>
              </w:r>
            </w:ins>
          </w:p>
          <w:p w14:paraId="04BC6CC5" w14:textId="77777777" w:rsidR="00345125" w:rsidRDefault="00345125" w:rsidP="006319C3">
            <w:pPr>
              <w:spacing w:before="120" w:after="120" w:line="256" w:lineRule="auto"/>
              <w:rPr>
                <w:ins w:id="16391" w:author="RoboGarden Team" w:date="2020-01-23T21:45:00Z"/>
                <w:color w:val="404040"/>
              </w:rPr>
            </w:pPr>
            <w:commentRangeStart w:id="16392"/>
            <w:commentRangeStart w:id="16393"/>
            <w:r>
              <w:rPr>
                <w:noProof/>
              </w:rPr>
              <w:drawing>
                <wp:inline distT="0" distB="0" distL="0" distR="0" wp14:anchorId="1BCE6EEE" wp14:editId="59826D1D">
                  <wp:extent cx="6483350" cy="2903220"/>
                  <wp:effectExtent l="0" t="0" r="0" b="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6483350" cy="2903220"/>
                          </a:xfrm>
                          <a:prstGeom prst="rect">
                            <a:avLst/>
                          </a:prstGeom>
                          <a:noFill/>
                          <a:ln>
                            <a:noFill/>
                          </a:ln>
                        </pic:spPr>
                      </pic:pic>
                    </a:graphicData>
                  </a:graphic>
                </wp:inline>
              </w:drawing>
            </w:r>
            <w:commentRangeEnd w:id="16392"/>
            <w:r>
              <w:rPr>
                <w:rStyle w:val="CommentReference"/>
              </w:rPr>
              <w:commentReference w:id="16392"/>
            </w:r>
            <w:commentRangeEnd w:id="16393"/>
            <w:r w:rsidR="009D04F8">
              <w:rPr>
                <w:rStyle w:val="CommentReference"/>
                <w:color w:val="404040"/>
              </w:rPr>
              <w:commentReference w:id="16393"/>
            </w:r>
          </w:p>
          <w:p w14:paraId="7B93BC78" w14:textId="77777777" w:rsidR="00B44BCB" w:rsidRDefault="00FD2D16" w:rsidP="00B44BCB">
            <w:pPr>
              <w:pStyle w:val="NoSpacing"/>
            </w:pPr>
            <w:ins w:id="16394" w:author="RoboGarden Team" w:date="2020-01-23T21:45:00Z">
              <w:r>
                <w:rPr>
                  <w:color w:val="404040"/>
                </w:rPr>
                <w:t>Citation: RoboGarden Course Resources</w:t>
              </w:r>
            </w:ins>
            <w:r w:rsidR="00B44BCB">
              <w:rPr>
                <w:color w:val="404040"/>
              </w:rPr>
              <w:t xml:space="preserve"> </w:t>
            </w:r>
            <w:r w:rsidR="00B44BCB" w:rsidRPr="00E06DF7">
              <w:t>Copyright 2019</w:t>
            </w:r>
          </w:p>
          <w:p w14:paraId="0182E10B" w14:textId="43CEF471" w:rsidR="00FD2D16" w:rsidRPr="007F4B89" w:rsidRDefault="00FD2D16" w:rsidP="006319C3">
            <w:pPr>
              <w:spacing w:before="120" w:after="120" w:line="256" w:lineRule="auto"/>
              <w:rPr>
                <w:color w:val="404040"/>
              </w:rPr>
            </w:pPr>
          </w:p>
        </w:tc>
      </w:tr>
    </w:tbl>
    <w:p w14:paraId="3F2034FE" w14:textId="77777777" w:rsidR="00345125" w:rsidRPr="007F4B89" w:rsidRDefault="00345125" w:rsidP="00345125">
      <w:pPr>
        <w:spacing w:after="120" w:line="256" w:lineRule="auto"/>
        <w:rPr>
          <w:rFonts w:ascii="Open Sans" w:eastAsia="Open Sans" w:hAnsi="Open Sans" w:cs="Times New Roman"/>
          <w:color w:val="404040"/>
        </w:rPr>
      </w:pPr>
    </w:p>
    <w:p w14:paraId="519DD139" w14:textId="77777777" w:rsidR="00345125" w:rsidRPr="007F4B89" w:rsidRDefault="00345125" w:rsidP="00345125">
      <w:pPr>
        <w:spacing w:before="80" w:after="80" w:line="240" w:lineRule="auto"/>
        <w:outlineLvl w:val="1"/>
        <w:rPr>
          <w:rFonts w:ascii="Open Sans Semibold" w:eastAsia="Times New Roman" w:hAnsi="Open Sans Semibold" w:cs="Open Sans Semibold"/>
          <w:color w:val="11143F"/>
          <w:sz w:val="28"/>
          <w:szCs w:val="28"/>
        </w:rPr>
      </w:pPr>
      <w:r w:rsidRPr="007F4B89">
        <w:rPr>
          <w:rFonts w:ascii="Open Sans Semibold" w:eastAsia="Times New Roman" w:hAnsi="Open Sans Semibold" w:cs="Open Sans Semibold"/>
          <w:color w:val="11143F"/>
          <w:sz w:val="28"/>
          <w:szCs w:val="28"/>
        </w:rPr>
        <w:t>Instructions</w:t>
      </w:r>
    </w:p>
    <w:tbl>
      <w:tblPr>
        <w:tblStyle w:val="TableGrid8"/>
        <w:tblW w:w="10440" w:type="dxa"/>
        <w:tblBorders>
          <w:top w:val="single" w:sz="4" w:space="0" w:color="DBDBDB"/>
          <w:left w:val="single" w:sz="4" w:space="0" w:color="DBDBDB"/>
          <w:bottom w:val="single" w:sz="4" w:space="0" w:color="DBDBDB"/>
          <w:right w:val="single" w:sz="4" w:space="0" w:color="DBDBDB"/>
          <w:insideH w:val="none" w:sz="0" w:space="0" w:color="auto"/>
          <w:insideV w:val="none" w:sz="0" w:space="0" w:color="auto"/>
        </w:tblBorders>
        <w:tblLayout w:type="fixed"/>
        <w:tblCellMar>
          <w:left w:w="115" w:type="dxa"/>
          <w:right w:w="115" w:type="dxa"/>
        </w:tblCellMar>
        <w:tblLook w:val="04A0" w:firstRow="1" w:lastRow="0" w:firstColumn="1" w:lastColumn="0" w:noHBand="0" w:noVBand="1"/>
        <w:tblPrChange w:id="16395" w:author="Alexis Handford" w:date="2020-01-31T08:47:00Z">
          <w:tblPr>
            <w:tblStyle w:val="TableGrid8"/>
            <w:tblW w:w="10440" w:type="dxa"/>
            <w:tblBorders>
              <w:top w:val="single" w:sz="4" w:space="0" w:color="DBDBDB"/>
              <w:left w:val="single" w:sz="4" w:space="0" w:color="DBDBDB"/>
              <w:bottom w:val="single" w:sz="4" w:space="0" w:color="DBDBDB"/>
              <w:right w:val="single" w:sz="4" w:space="0" w:color="DBDBDB"/>
              <w:insideH w:val="none" w:sz="0" w:space="0" w:color="auto"/>
              <w:insideV w:val="none" w:sz="0" w:space="0" w:color="auto"/>
            </w:tblBorders>
            <w:tblLayout w:type="fixed"/>
            <w:tblCellMar>
              <w:left w:w="115" w:type="dxa"/>
              <w:right w:w="115" w:type="dxa"/>
            </w:tblCellMar>
            <w:tblLook w:val="04A0" w:firstRow="1" w:lastRow="0" w:firstColumn="1" w:lastColumn="0" w:noHBand="0" w:noVBand="1"/>
          </w:tblPr>
        </w:tblPrChange>
      </w:tblPr>
      <w:tblGrid>
        <w:gridCol w:w="265"/>
        <w:gridCol w:w="1441"/>
        <w:gridCol w:w="270"/>
        <w:gridCol w:w="675"/>
        <w:gridCol w:w="1576"/>
        <w:gridCol w:w="2053"/>
        <w:gridCol w:w="3620"/>
        <w:gridCol w:w="270"/>
        <w:gridCol w:w="270"/>
        <w:tblGridChange w:id="16396">
          <w:tblGrid>
            <w:gridCol w:w="360"/>
            <w:gridCol w:w="360"/>
            <w:gridCol w:w="360"/>
            <w:gridCol w:w="360"/>
            <w:gridCol w:w="360"/>
            <w:gridCol w:w="360"/>
            <w:gridCol w:w="360"/>
            <w:gridCol w:w="360"/>
            <w:gridCol w:w="360"/>
          </w:tblGrid>
        </w:tblGridChange>
      </w:tblGrid>
      <w:tr w:rsidR="00345125" w:rsidRPr="007F4B89" w14:paraId="24F5650B" w14:textId="77777777" w:rsidTr="46C81A3D">
        <w:trPr>
          <w:cantSplit/>
        </w:trPr>
        <w:tc>
          <w:tcPr>
            <w:tcW w:w="10435" w:type="dxa"/>
            <w:gridSpan w:val="9"/>
            <w:tcBorders>
              <w:top w:val="single" w:sz="4" w:space="0" w:color="DBDBDB" w:themeColor="accent3" w:themeTint="66"/>
              <w:left w:val="single" w:sz="4" w:space="0" w:color="DBDBDB" w:themeColor="accent3" w:themeTint="66"/>
              <w:bottom w:val="nil"/>
              <w:right w:val="single" w:sz="4" w:space="0" w:color="DBDBDB" w:themeColor="accent3" w:themeTint="66"/>
            </w:tcBorders>
            <w:shd w:val="clear" w:color="auto" w:fill="FAFAFA"/>
            <w:hideMark/>
            <w:tcPrChange w:id="16397" w:author="Alexis Handford" w:date="2020-01-31T08:47:00Z">
              <w:tcPr>
                <w:tcW w:w="10435" w:type="dxa"/>
                <w:gridSpan w:val="9"/>
                <w:tcBorders>
                  <w:top w:val="single" w:sz="4" w:space="0" w:color="DBDBDB"/>
                  <w:left w:val="single" w:sz="4" w:space="0" w:color="DBDBDB"/>
                  <w:bottom w:val="nil"/>
                  <w:right w:val="single" w:sz="4" w:space="0" w:color="DBDBDB"/>
                </w:tcBorders>
                <w:shd w:val="clear" w:color="auto" w:fill="FAFAFA"/>
                <w:hideMark/>
              </w:tcPr>
            </w:tcPrChange>
          </w:tcPr>
          <w:p w14:paraId="2E704AE1" w14:textId="77777777" w:rsidR="00345125" w:rsidRPr="007F4B89" w:rsidRDefault="00345125" w:rsidP="006319C3">
            <w:pPr>
              <w:spacing w:before="120" w:after="120" w:line="256" w:lineRule="auto"/>
              <w:rPr>
                <w:color w:val="404040"/>
              </w:rPr>
            </w:pPr>
            <w:r w:rsidRPr="007F4B89">
              <w:rPr>
                <w:color w:val="404040"/>
              </w:rPr>
              <w:t>Follow these instructions to complete your project.</w:t>
            </w:r>
          </w:p>
        </w:tc>
      </w:tr>
      <w:tr w:rsidR="00345125" w:rsidRPr="007F4B89" w14:paraId="437D20D5" w14:textId="77777777" w:rsidTr="46C81A3D">
        <w:trPr>
          <w:cantSplit/>
          <w:trHeight w:val="837"/>
        </w:trPr>
        <w:tc>
          <w:tcPr>
            <w:tcW w:w="265" w:type="dxa"/>
            <w:tcBorders>
              <w:top w:val="nil"/>
              <w:left w:val="single" w:sz="4" w:space="0" w:color="DBDBDB" w:themeColor="accent3" w:themeTint="66"/>
              <w:bottom w:val="nil"/>
              <w:right w:val="nil"/>
            </w:tcBorders>
            <w:shd w:val="clear" w:color="auto" w:fill="FAFAFA"/>
            <w:tcPrChange w:id="16398" w:author="Alexis Handford" w:date="2020-01-31T08:47:00Z">
              <w:tcPr>
                <w:tcW w:w="265" w:type="dxa"/>
                <w:tcBorders>
                  <w:top w:val="nil"/>
                  <w:left w:val="single" w:sz="4" w:space="0" w:color="DBDBDB"/>
                  <w:bottom w:val="nil"/>
                  <w:right w:val="nil"/>
                </w:tcBorders>
                <w:shd w:val="clear" w:color="auto" w:fill="FAFAFA"/>
              </w:tcPr>
            </w:tcPrChange>
          </w:tcPr>
          <w:p w14:paraId="75321F86" w14:textId="77777777" w:rsidR="00345125" w:rsidRPr="007F4B89" w:rsidRDefault="00345125" w:rsidP="006319C3">
            <w:pPr>
              <w:spacing w:after="120" w:line="256" w:lineRule="auto"/>
              <w:rPr>
                <w:color w:val="404040"/>
              </w:rPr>
            </w:pPr>
          </w:p>
        </w:tc>
        <w:tc>
          <w:tcPr>
            <w:tcW w:w="1440" w:type="dxa"/>
            <w:tcBorders>
              <w:top w:val="nil"/>
              <w:left w:val="nil"/>
              <w:bottom w:val="nil"/>
              <w:right w:val="nil"/>
            </w:tcBorders>
            <w:shd w:val="clear" w:color="auto" w:fill="11143F"/>
            <w:vAlign w:val="center"/>
            <w:hideMark/>
            <w:tcPrChange w:id="16399" w:author="Alexis Handford" w:date="2020-01-31T08:47:00Z">
              <w:tcPr>
                <w:tcW w:w="1440" w:type="dxa"/>
                <w:tcBorders>
                  <w:top w:val="nil"/>
                  <w:left w:val="nil"/>
                  <w:bottom w:val="nil"/>
                  <w:right w:val="nil"/>
                </w:tcBorders>
                <w:shd w:val="clear" w:color="auto" w:fill="11143F"/>
                <w:hideMark/>
              </w:tcPr>
            </w:tcPrChange>
          </w:tcPr>
          <w:p w14:paraId="1EF0514A" w14:textId="77777777" w:rsidR="00345125" w:rsidRPr="007F4B89" w:rsidRDefault="00345125" w:rsidP="006319C3">
            <w:pPr>
              <w:spacing w:before="120" w:after="120" w:line="256" w:lineRule="auto"/>
              <w:jc w:val="center"/>
              <w:rPr>
                <w:rFonts w:ascii="Open Sans Semibold" w:hAnsi="Open Sans Semibold" w:cs="Open Sans Semibold"/>
                <w:color w:val="FFFFFF"/>
                <w:sz w:val="28"/>
                <w:szCs w:val="28"/>
              </w:rPr>
            </w:pPr>
            <w:r w:rsidRPr="007F4B89">
              <w:rPr>
                <w:rFonts w:ascii="Open Sans Semibold" w:hAnsi="Open Sans Semibold" w:cs="Open Sans Semibold"/>
                <w:color w:val="FFFFFF"/>
                <w:sz w:val="28"/>
                <w:szCs w:val="28"/>
              </w:rPr>
              <w:t>Step 1</w:t>
            </w:r>
          </w:p>
        </w:tc>
        <w:tc>
          <w:tcPr>
            <w:tcW w:w="8460" w:type="dxa"/>
            <w:gridSpan w:val="6"/>
            <w:tcBorders>
              <w:top w:val="nil"/>
              <w:left w:val="nil"/>
              <w:bottom w:val="nil"/>
              <w:right w:val="nil"/>
            </w:tcBorders>
            <w:shd w:val="clear" w:color="auto" w:fill="E5E5E5"/>
            <w:vAlign w:val="center"/>
            <w:hideMark/>
            <w:tcPrChange w:id="16400" w:author="Alexis Handford" w:date="2020-01-31T08:47:00Z">
              <w:tcPr>
                <w:tcW w:w="8460" w:type="dxa"/>
                <w:gridSpan w:val="6"/>
                <w:tcBorders>
                  <w:top w:val="nil"/>
                  <w:left w:val="nil"/>
                  <w:bottom w:val="nil"/>
                  <w:right w:val="nil"/>
                </w:tcBorders>
                <w:shd w:val="clear" w:color="auto" w:fill="E5E5E5"/>
                <w:hideMark/>
              </w:tcPr>
            </w:tcPrChange>
          </w:tcPr>
          <w:p w14:paraId="046B563C" w14:textId="77777777" w:rsidR="00345125" w:rsidRPr="007F4B89" w:rsidRDefault="00345125" w:rsidP="006319C3">
            <w:pPr>
              <w:spacing w:after="120" w:line="256" w:lineRule="auto"/>
              <w:outlineLvl w:val="2"/>
              <w:rPr>
                <w:rFonts w:ascii="Open Sans Semibold" w:hAnsi="Open Sans Semibold" w:cs="Open Sans Semibold"/>
                <w:color w:val="11143F"/>
              </w:rPr>
            </w:pPr>
            <w:r w:rsidRPr="007F4B89">
              <w:rPr>
                <w:rFonts w:ascii="Open Sans Semibold" w:hAnsi="Open Sans Semibold" w:cs="Open Sans Semibold"/>
                <w:color w:val="11143F"/>
              </w:rPr>
              <w:t xml:space="preserve">Download the Dataset </w:t>
            </w:r>
          </w:p>
          <w:p w14:paraId="24D7E0D0" w14:textId="77777777" w:rsidR="00345125" w:rsidRPr="007F4B89" w:rsidRDefault="00345125" w:rsidP="006319C3">
            <w:pPr>
              <w:spacing w:after="120" w:line="256" w:lineRule="auto"/>
              <w:rPr>
                <w:color w:val="404040"/>
              </w:rPr>
            </w:pPr>
            <w:r w:rsidRPr="007F4B89">
              <w:rPr>
                <w:color w:val="404040"/>
              </w:rPr>
              <w:t xml:space="preserve">Download the Dataset from the following link: </w:t>
            </w:r>
          </w:p>
          <w:p w14:paraId="08D85B11" w14:textId="77777777" w:rsidR="00345125" w:rsidRPr="007F4B89" w:rsidRDefault="00345125" w:rsidP="006319C3">
            <w:pPr>
              <w:spacing w:after="120" w:line="256" w:lineRule="auto"/>
              <w:rPr>
                <w:color w:val="404040"/>
              </w:rPr>
            </w:pPr>
            <w:r w:rsidRPr="007F4B89">
              <w:rPr>
                <w:color w:val="0563C1"/>
                <w:u w:val="single"/>
              </w:rPr>
              <w:t>https://www.kaggle.com/uciml/breast-cancer-wisconsin-data/download</w:t>
            </w:r>
          </w:p>
        </w:tc>
        <w:tc>
          <w:tcPr>
            <w:tcW w:w="270" w:type="dxa"/>
            <w:tcBorders>
              <w:top w:val="nil"/>
              <w:left w:val="nil"/>
              <w:bottom w:val="nil"/>
              <w:right w:val="single" w:sz="4" w:space="0" w:color="DBDBDB" w:themeColor="accent3" w:themeTint="66"/>
            </w:tcBorders>
            <w:shd w:val="clear" w:color="auto" w:fill="FAFAFA"/>
            <w:tcPrChange w:id="16401" w:author="Alexis Handford" w:date="2020-01-31T08:47:00Z">
              <w:tcPr>
                <w:tcW w:w="270" w:type="dxa"/>
                <w:tcBorders>
                  <w:top w:val="nil"/>
                  <w:left w:val="nil"/>
                  <w:bottom w:val="nil"/>
                  <w:right w:val="single" w:sz="4" w:space="0" w:color="DBDBDB"/>
                </w:tcBorders>
                <w:shd w:val="clear" w:color="auto" w:fill="FAFAFA"/>
              </w:tcPr>
            </w:tcPrChange>
          </w:tcPr>
          <w:p w14:paraId="6F2A43EF" w14:textId="77777777" w:rsidR="00345125" w:rsidRPr="007F4B89" w:rsidRDefault="00345125" w:rsidP="006319C3">
            <w:pPr>
              <w:spacing w:after="120" w:line="256" w:lineRule="auto"/>
              <w:rPr>
                <w:color w:val="404040"/>
              </w:rPr>
            </w:pPr>
          </w:p>
        </w:tc>
      </w:tr>
      <w:tr w:rsidR="00345125" w:rsidRPr="007F4B89" w14:paraId="7A428683" w14:textId="77777777" w:rsidTr="46C81A3D">
        <w:trPr>
          <w:cantSplit/>
          <w:trHeight w:val="20"/>
        </w:trPr>
        <w:tc>
          <w:tcPr>
            <w:tcW w:w="265" w:type="dxa"/>
            <w:tcBorders>
              <w:top w:val="nil"/>
              <w:left w:val="single" w:sz="4" w:space="0" w:color="DBDBDB" w:themeColor="accent3" w:themeTint="66"/>
              <w:bottom w:val="nil"/>
              <w:right w:val="nil"/>
            </w:tcBorders>
            <w:shd w:val="clear" w:color="auto" w:fill="FAFAFA"/>
            <w:tcPrChange w:id="16402" w:author="Alexis Handford" w:date="2020-01-31T08:47:00Z">
              <w:tcPr>
                <w:tcW w:w="265" w:type="dxa"/>
                <w:tcBorders>
                  <w:top w:val="nil"/>
                  <w:left w:val="single" w:sz="4" w:space="0" w:color="DBDBDB"/>
                  <w:bottom w:val="nil"/>
                  <w:right w:val="nil"/>
                </w:tcBorders>
                <w:shd w:val="clear" w:color="auto" w:fill="FAFAFA"/>
              </w:tcPr>
            </w:tcPrChange>
          </w:tcPr>
          <w:p w14:paraId="326172B5" w14:textId="77777777" w:rsidR="00345125" w:rsidRPr="007F4B89" w:rsidRDefault="00345125" w:rsidP="006319C3">
            <w:pPr>
              <w:spacing w:after="120" w:line="256" w:lineRule="auto"/>
              <w:rPr>
                <w:color w:val="404040"/>
                <w:sz w:val="8"/>
                <w:szCs w:val="8"/>
              </w:rPr>
            </w:pPr>
          </w:p>
        </w:tc>
        <w:tc>
          <w:tcPr>
            <w:tcW w:w="1440" w:type="dxa"/>
            <w:tcBorders>
              <w:top w:val="nil"/>
              <w:left w:val="nil"/>
              <w:bottom w:val="nil"/>
              <w:right w:val="nil"/>
            </w:tcBorders>
            <w:shd w:val="clear" w:color="auto" w:fill="FAFAFA"/>
            <w:vAlign w:val="center"/>
            <w:tcPrChange w:id="16403" w:author="Alexis Handford" w:date="2020-01-31T08:47:00Z">
              <w:tcPr>
                <w:tcW w:w="1440" w:type="dxa"/>
                <w:tcBorders>
                  <w:top w:val="nil"/>
                  <w:left w:val="nil"/>
                  <w:bottom w:val="nil"/>
                  <w:right w:val="nil"/>
                </w:tcBorders>
                <w:shd w:val="clear" w:color="auto" w:fill="FAFAFA"/>
              </w:tcPr>
            </w:tcPrChange>
          </w:tcPr>
          <w:p w14:paraId="5F7A4FBC" w14:textId="77777777" w:rsidR="00345125" w:rsidRPr="007F4B89" w:rsidRDefault="00345125" w:rsidP="006319C3">
            <w:pPr>
              <w:spacing w:after="120" w:line="256" w:lineRule="auto"/>
              <w:jc w:val="center"/>
              <w:rPr>
                <w:rFonts w:ascii="Open Sans Semibold" w:hAnsi="Open Sans Semibold" w:cs="Open Sans Semibold"/>
                <w:color w:val="FFFFFF"/>
                <w:sz w:val="8"/>
                <w:szCs w:val="8"/>
              </w:rPr>
            </w:pPr>
          </w:p>
        </w:tc>
        <w:tc>
          <w:tcPr>
            <w:tcW w:w="2520" w:type="dxa"/>
            <w:gridSpan w:val="3"/>
            <w:tcBorders>
              <w:top w:val="nil"/>
              <w:left w:val="nil"/>
              <w:bottom w:val="nil"/>
              <w:right w:val="nil"/>
            </w:tcBorders>
            <w:shd w:val="clear" w:color="auto" w:fill="FAFAFA"/>
            <w:vAlign w:val="center"/>
            <w:tcPrChange w:id="16404" w:author="Alexis Handford" w:date="2020-01-31T08:47:00Z">
              <w:tcPr>
                <w:tcW w:w="2520" w:type="dxa"/>
                <w:gridSpan w:val="3"/>
                <w:tcBorders>
                  <w:top w:val="nil"/>
                  <w:left w:val="nil"/>
                  <w:bottom w:val="nil"/>
                  <w:right w:val="nil"/>
                </w:tcBorders>
                <w:shd w:val="clear" w:color="auto" w:fill="FAFAFA"/>
              </w:tcPr>
            </w:tcPrChange>
          </w:tcPr>
          <w:p w14:paraId="7251D229" w14:textId="77777777" w:rsidR="00345125" w:rsidRPr="007F4B89" w:rsidRDefault="00345125" w:rsidP="006319C3">
            <w:pPr>
              <w:spacing w:after="120" w:line="256" w:lineRule="auto"/>
              <w:rPr>
                <w:color w:val="404040"/>
                <w:sz w:val="8"/>
                <w:szCs w:val="8"/>
              </w:rPr>
            </w:pPr>
          </w:p>
        </w:tc>
        <w:tc>
          <w:tcPr>
            <w:tcW w:w="2052" w:type="dxa"/>
            <w:tcBorders>
              <w:top w:val="nil"/>
              <w:left w:val="nil"/>
              <w:bottom w:val="nil"/>
              <w:right w:val="nil"/>
            </w:tcBorders>
            <w:shd w:val="clear" w:color="auto" w:fill="FAFAFA"/>
            <w:vAlign w:val="center"/>
            <w:tcPrChange w:id="16405" w:author="Alexis Handford" w:date="2020-01-31T08:47:00Z">
              <w:tcPr>
                <w:tcW w:w="2052" w:type="dxa"/>
                <w:tcBorders>
                  <w:top w:val="nil"/>
                  <w:left w:val="nil"/>
                  <w:bottom w:val="nil"/>
                  <w:right w:val="nil"/>
                </w:tcBorders>
                <w:shd w:val="clear" w:color="auto" w:fill="FAFAFA"/>
              </w:tcPr>
            </w:tcPrChange>
          </w:tcPr>
          <w:p w14:paraId="47F85A31" w14:textId="77777777" w:rsidR="00345125" w:rsidRPr="007F4B89" w:rsidRDefault="00345125" w:rsidP="006319C3">
            <w:pPr>
              <w:spacing w:after="120" w:line="256" w:lineRule="auto"/>
              <w:rPr>
                <w:color w:val="404040"/>
                <w:sz w:val="8"/>
                <w:szCs w:val="8"/>
              </w:rPr>
            </w:pPr>
          </w:p>
        </w:tc>
        <w:tc>
          <w:tcPr>
            <w:tcW w:w="3888" w:type="dxa"/>
            <w:gridSpan w:val="2"/>
            <w:tcBorders>
              <w:top w:val="nil"/>
              <w:left w:val="nil"/>
              <w:bottom w:val="nil"/>
              <w:right w:val="nil"/>
            </w:tcBorders>
            <w:shd w:val="clear" w:color="auto" w:fill="FAFAFA"/>
            <w:vAlign w:val="center"/>
            <w:tcPrChange w:id="16406" w:author="Alexis Handford" w:date="2020-01-31T08:47:00Z">
              <w:tcPr>
                <w:tcW w:w="3888" w:type="dxa"/>
                <w:gridSpan w:val="2"/>
                <w:tcBorders>
                  <w:top w:val="nil"/>
                  <w:left w:val="nil"/>
                  <w:bottom w:val="nil"/>
                  <w:right w:val="nil"/>
                </w:tcBorders>
                <w:shd w:val="clear" w:color="auto" w:fill="FAFAFA"/>
              </w:tcPr>
            </w:tcPrChange>
          </w:tcPr>
          <w:p w14:paraId="1DA8E7D7" w14:textId="77777777" w:rsidR="00345125" w:rsidRPr="007F4B89" w:rsidRDefault="00345125" w:rsidP="006319C3">
            <w:pPr>
              <w:spacing w:after="120" w:line="256" w:lineRule="auto"/>
              <w:rPr>
                <w:noProof/>
                <w:color w:val="404040"/>
                <w:sz w:val="8"/>
                <w:szCs w:val="8"/>
              </w:rPr>
            </w:pPr>
          </w:p>
        </w:tc>
        <w:tc>
          <w:tcPr>
            <w:tcW w:w="270" w:type="dxa"/>
            <w:tcBorders>
              <w:top w:val="nil"/>
              <w:left w:val="nil"/>
              <w:bottom w:val="nil"/>
              <w:right w:val="single" w:sz="4" w:space="0" w:color="DBDBDB" w:themeColor="accent3" w:themeTint="66"/>
            </w:tcBorders>
            <w:shd w:val="clear" w:color="auto" w:fill="FAFAFA"/>
            <w:tcPrChange w:id="16407" w:author="Alexis Handford" w:date="2020-01-31T08:47:00Z">
              <w:tcPr>
                <w:tcW w:w="270" w:type="dxa"/>
                <w:tcBorders>
                  <w:top w:val="nil"/>
                  <w:left w:val="nil"/>
                  <w:bottom w:val="nil"/>
                  <w:right w:val="single" w:sz="4" w:space="0" w:color="DBDBDB"/>
                </w:tcBorders>
                <w:shd w:val="clear" w:color="auto" w:fill="FAFAFA"/>
              </w:tcPr>
            </w:tcPrChange>
          </w:tcPr>
          <w:p w14:paraId="73D2D501" w14:textId="77777777" w:rsidR="00345125" w:rsidRPr="007F4B89" w:rsidRDefault="00345125" w:rsidP="006319C3">
            <w:pPr>
              <w:spacing w:after="120" w:line="256" w:lineRule="auto"/>
              <w:rPr>
                <w:color w:val="404040"/>
                <w:sz w:val="8"/>
                <w:szCs w:val="8"/>
              </w:rPr>
            </w:pPr>
          </w:p>
        </w:tc>
      </w:tr>
      <w:tr w:rsidR="00345125" w:rsidRPr="007F4B89" w14:paraId="190F4A78" w14:textId="77777777" w:rsidTr="46C81A3D">
        <w:trPr>
          <w:cantSplit/>
          <w:trHeight w:val="801"/>
        </w:trPr>
        <w:tc>
          <w:tcPr>
            <w:tcW w:w="265" w:type="dxa"/>
            <w:tcBorders>
              <w:top w:val="nil"/>
              <w:left w:val="single" w:sz="4" w:space="0" w:color="DBDBDB" w:themeColor="accent3" w:themeTint="66"/>
              <w:bottom w:val="nil"/>
              <w:right w:val="nil"/>
            </w:tcBorders>
            <w:shd w:val="clear" w:color="auto" w:fill="FAFAFA"/>
            <w:tcPrChange w:id="16408" w:author="Alexis Handford" w:date="2020-01-31T08:47:00Z">
              <w:tcPr>
                <w:tcW w:w="265" w:type="dxa"/>
                <w:tcBorders>
                  <w:top w:val="nil"/>
                  <w:left w:val="single" w:sz="4" w:space="0" w:color="DBDBDB"/>
                  <w:bottom w:val="nil"/>
                  <w:right w:val="nil"/>
                </w:tcBorders>
                <w:shd w:val="clear" w:color="auto" w:fill="FAFAFA"/>
              </w:tcPr>
            </w:tcPrChange>
          </w:tcPr>
          <w:p w14:paraId="652F593B" w14:textId="77777777" w:rsidR="00345125" w:rsidRPr="007F4B89" w:rsidRDefault="00345125" w:rsidP="006319C3">
            <w:pPr>
              <w:spacing w:after="120" w:line="256" w:lineRule="auto"/>
              <w:rPr>
                <w:color w:val="404040"/>
              </w:rPr>
            </w:pPr>
          </w:p>
        </w:tc>
        <w:tc>
          <w:tcPr>
            <w:tcW w:w="1440" w:type="dxa"/>
            <w:tcBorders>
              <w:top w:val="nil"/>
              <w:left w:val="nil"/>
              <w:bottom w:val="nil"/>
              <w:right w:val="nil"/>
            </w:tcBorders>
            <w:shd w:val="clear" w:color="auto" w:fill="11143F"/>
            <w:vAlign w:val="center"/>
            <w:hideMark/>
            <w:tcPrChange w:id="16409" w:author="Alexis Handford" w:date="2020-01-31T08:47:00Z">
              <w:tcPr>
                <w:tcW w:w="1440" w:type="dxa"/>
                <w:tcBorders>
                  <w:top w:val="nil"/>
                  <w:left w:val="nil"/>
                  <w:bottom w:val="nil"/>
                  <w:right w:val="nil"/>
                </w:tcBorders>
                <w:shd w:val="clear" w:color="auto" w:fill="11143F"/>
                <w:hideMark/>
              </w:tcPr>
            </w:tcPrChange>
          </w:tcPr>
          <w:p w14:paraId="647F2032" w14:textId="77777777" w:rsidR="00345125" w:rsidRPr="007F4B89" w:rsidRDefault="00345125" w:rsidP="006319C3">
            <w:pPr>
              <w:spacing w:before="120" w:after="120" w:line="256" w:lineRule="auto"/>
              <w:jc w:val="center"/>
              <w:rPr>
                <w:rFonts w:ascii="Open Sans Semibold" w:hAnsi="Open Sans Semibold" w:cs="Open Sans Semibold"/>
                <w:color w:val="FFFFFF"/>
                <w:sz w:val="28"/>
                <w:szCs w:val="28"/>
              </w:rPr>
            </w:pPr>
            <w:r w:rsidRPr="007F4B89">
              <w:rPr>
                <w:rFonts w:ascii="Open Sans Semibold" w:hAnsi="Open Sans Semibold" w:cs="Open Sans Semibold"/>
                <w:color w:val="FFFFFF"/>
                <w:sz w:val="28"/>
                <w:szCs w:val="28"/>
              </w:rPr>
              <w:t>Step 2</w:t>
            </w:r>
          </w:p>
        </w:tc>
        <w:tc>
          <w:tcPr>
            <w:tcW w:w="8460" w:type="dxa"/>
            <w:gridSpan w:val="6"/>
            <w:tcBorders>
              <w:top w:val="nil"/>
              <w:left w:val="nil"/>
              <w:bottom w:val="nil"/>
              <w:right w:val="nil"/>
            </w:tcBorders>
            <w:shd w:val="clear" w:color="auto" w:fill="E5E5E5"/>
            <w:vAlign w:val="center"/>
            <w:hideMark/>
            <w:tcPrChange w:id="16410" w:author="Alexis Handford" w:date="2020-01-31T08:47:00Z">
              <w:tcPr>
                <w:tcW w:w="8460" w:type="dxa"/>
                <w:gridSpan w:val="6"/>
                <w:tcBorders>
                  <w:top w:val="nil"/>
                  <w:left w:val="nil"/>
                  <w:bottom w:val="nil"/>
                  <w:right w:val="nil"/>
                </w:tcBorders>
                <w:shd w:val="clear" w:color="auto" w:fill="E5E5E5"/>
                <w:hideMark/>
              </w:tcPr>
            </w:tcPrChange>
          </w:tcPr>
          <w:p w14:paraId="7C03105A" w14:textId="77777777" w:rsidR="00345125" w:rsidRPr="007F4B89" w:rsidRDefault="00345125" w:rsidP="006319C3">
            <w:pPr>
              <w:spacing w:after="120" w:line="256" w:lineRule="auto"/>
              <w:outlineLvl w:val="2"/>
              <w:rPr>
                <w:rFonts w:ascii="Open Sans Semibold" w:hAnsi="Open Sans Semibold" w:cs="Open Sans Semibold"/>
                <w:color w:val="11143F"/>
              </w:rPr>
            </w:pPr>
            <w:r w:rsidRPr="007F4B89">
              <w:rPr>
                <w:rFonts w:ascii="Open Sans Semibold" w:hAnsi="Open Sans Semibold" w:cs="Open Sans Semibold"/>
                <w:b/>
                <w:color w:val="11143F"/>
                <w:sz w:val="20"/>
                <w:szCs w:val="20"/>
              </w:rPr>
              <w:t>Reading the Dataset</w:t>
            </w:r>
            <w:r w:rsidRPr="007F4B89">
              <w:rPr>
                <w:rFonts w:ascii="Open Sans Semibold" w:hAnsi="Open Sans Semibold" w:cs="Open Sans Semibold"/>
                <w:b/>
                <w:color w:val="11143F"/>
                <w:sz w:val="20"/>
                <w:szCs w:val="20"/>
              </w:rPr>
              <w:br/>
            </w:r>
            <w:r w:rsidRPr="007F4B89">
              <w:rPr>
                <w:rFonts w:cs="Open Sans"/>
                <w:color w:val="11143F"/>
              </w:rPr>
              <w:t>Read the dataset into a Pandas DataFrame!</w:t>
            </w:r>
          </w:p>
          <w:p w14:paraId="1C974602" w14:textId="77777777" w:rsidR="00345125" w:rsidRPr="007F4B89" w:rsidRDefault="00345125" w:rsidP="006319C3">
            <w:pPr>
              <w:spacing w:before="36" w:after="36"/>
              <w:textAlignment w:val="baseline"/>
              <w:rPr>
                <w:rFonts w:ascii="Cambria" w:eastAsia="Times New Roman" w:hAnsi="Cambria"/>
                <w:color w:val="000000"/>
                <w:sz w:val="24"/>
                <w:szCs w:val="24"/>
              </w:rPr>
            </w:pPr>
            <w:r w:rsidRPr="007F4B89">
              <w:rPr>
                <w:rFonts w:ascii="Cambria" w:eastAsia="Times New Roman" w:hAnsi="Cambria"/>
                <w:color w:val="000000"/>
                <w:sz w:val="24"/>
                <w:szCs w:val="24"/>
              </w:rPr>
              <w:t xml:space="preserve">Does the dataset include any missing values? If so, drop them! </w:t>
            </w:r>
          </w:p>
          <w:p w14:paraId="1C03A319" w14:textId="77777777" w:rsidR="00643A30" w:rsidRDefault="00643A30" w:rsidP="00711F27">
            <w:pPr>
              <w:spacing w:before="36" w:after="36"/>
              <w:textAlignment w:val="baseline"/>
              <w:rPr>
                <w:ins w:id="16411" w:author="Fatemeh Yazdanbakhsh Poodeh" w:date="2020-02-04T18:15:00Z"/>
                <w:rFonts w:ascii="Cambria" w:eastAsia="Times New Roman" w:hAnsi="Cambria"/>
                <w:b/>
                <w:bCs/>
                <w:color w:val="000000"/>
                <w:sz w:val="24"/>
                <w:szCs w:val="24"/>
                <w:highlight w:val="cyan"/>
              </w:rPr>
            </w:pPr>
            <w:ins w:id="16412" w:author="Fatemeh Yazdanbakhsh Poodeh" w:date="2020-02-04T18:15:00Z">
              <w:r>
                <w:rPr>
                  <w:rFonts w:ascii="Cambria" w:eastAsia="Times New Roman" w:hAnsi="Cambria"/>
                  <w:b/>
                  <w:bCs/>
                  <w:color w:val="000000"/>
                  <w:sz w:val="24"/>
                  <w:szCs w:val="24"/>
                  <w:highlight w:val="cyan"/>
                </w:rPr>
                <w:t>Hint:</w:t>
              </w:r>
            </w:ins>
          </w:p>
          <w:p w14:paraId="72657132" w14:textId="0FC1E1E4" w:rsidR="00345125" w:rsidRPr="007F4B89" w:rsidDel="00643A30" w:rsidRDefault="00345125">
            <w:pPr>
              <w:spacing w:before="36" w:after="36"/>
              <w:textAlignment w:val="baseline"/>
              <w:rPr>
                <w:del w:id="16413" w:author="Fatemeh Yazdanbakhsh Poodeh" w:date="2020-02-04T18:15:00Z"/>
                <w:rFonts w:ascii="Cambria" w:eastAsia="Times New Roman" w:hAnsi="Cambria"/>
                <w:b/>
                <w:bCs/>
                <w:color w:val="000000" w:themeColor="text1"/>
                <w:sz w:val="24"/>
                <w:szCs w:val="24"/>
                <w:highlight w:val="cyan"/>
                <w:rPrChange w:id="16414" w:author="Alexis Handford" w:date="2020-01-31T08:47:00Z">
                  <w:rPr>
                    <w:del w:id="16415" w:author="Fatemeh Yazdanbakhsh Poodeh" w:date="2020-02-04T18:15:00Z"/>
                  </w:rPr>
                </w:rPrChange>
              </w:rPr>
              <w:pPrChange w:id="16416" w:author="Bassem Abdullah" w:date="2020-02-04T18:15:00Z">
                <w:pPr>
                  <w:textAlignment w:val="baseline"/>
                </w:pPr>
              </w:pPrChange>
            </w:pPr>
            <w:del w:id="16417" w:author="Fatemeh Yazdanbakhsh Poodeh" w:date="2020-02-04T18:15:00Z">
              <w:r w:rsidRPr="6103FBD5" w:rsidDel="00643A30">
                <w:rPr>
                  <w:rFonts w:ascii="Cambria" w:eastAsia="Times New Roman" w:hAnsi="Cambria"/>
                  <w:b/>
                  <w:bCs/>
                  <w:color w:val="000000"/>
                  <w:sz w:val="24"/>
                  <w:szCs w:val="24"/>
                  <w:highlight w:val="cyan"/>
                  <w:rPrChange w:id="16418" w:author="Alexis Handford" w:date="2020-01-31T08:46:00Z">
                    <w:rPr>
                      <w:rFonts w:ascii="Cambria" w:eastAsia="Times New Roman" w:hAnsi="Cambria"/>
                      <w:b/>
                      <w:color w:val="000000"/>
                      <w:sz w:val="24"/>
                      <w:szCs w:val="24"/>
                    </w:rPr>
                  </w:rPrChange>
                </w:rPr>
                <w:delText>Note:</w:delText>
              </w:r>
              <w:commentRangeStart w:id="16419"/>
              <w:commentRangeStart w:id="16420"/>
              <w:commentRangeEnd w:id="16419"/>
              <w:r w:rsidDel="00643A30">
                <w:rPr>
                  <w:rStyle w:val="CommentReference"/>
                </w:rPr>
                <w:commentReference w:id="16419"/>
              </w:r>
            </w:del>
            <w:commentRangeEnd w:id="16420"/>
            <w:r w:rsidR="00643A30">
              <w:rPr>
                <w:rStyle w:val="CommentReference"/>
                <w:color w:val="404040"/>
              </w:rPr>
              <w:commentReference w:id="16420"/>
            </w:r>
          </w:p>
          <w:p w14:paraId="38B48D64" w14:textId="77777777" w:rsidR="00345125" w:rsidRPr="007F4B89" w:rsidRDefault="00345125" w:rsidP="00711F27">
            <w:pPr>
              <w:spacing w:before="36" w:after="36"/>
              <w:textAlignment w:val="baseline"/>
              <w:rPr>
                <w:rFonts w:ascii="Cambria" w:eastAsia="Times New Roman" w:hAnsi="Cambria"/>
                <w:color w:val="000000"/>
                <w:sz w:val="24"/>
                <w:szCs w:val="24"/>
              </w:rPr>
            </w:pPr>
            <w:r w:rsidRPr="007F4B89">
              <w:rPr>
                <w:rFonts w:ascii="Cambria" w:eastAsia="Times New Roman" w:hAnsi="Cambria"/>
                <w:color w:val="000000"/>
                <w:sz w:val="24"/>
                <w:szCs w:val="24"/>
              </w:rPr>
              <w:t>Pandas can do that with one line of code!</w:t>
            </w:r>
          </w:p>
        </w:tc>
        <w:tc>
          <w:tcPr>
            <w:tcW w:w="270" w:type="dxa"/>
            <w:tcBorders>
              <w:top w:val="nil"/>
              <w:left w:val="nil"/>
              <w:bottom w:val="nil"/>
              <w:right w:val="single" w:sz="4" w:space="0" w:color="DBDBDB" w:themeColor="accent3" w:themeTint="66"/>
            </w:tcBorders>
            <w:shd w:val="clear" w:color="auto" w:fill="FAFAFA"/>
            <w:tcPrChange w:id="16421" w:author="Alexis Handford" w:date="2020-01-31T08:47:00Z">
              <w:tcPr>
                <w:tcW w:w="270" w:type="dxa"/>
                <w:tcBorders>
                  <w:top w:val="nil"/>
                  <w:left w:val="nil"/>
                  <w:bottom w:val="nil"/>
                  <w:right w:val="single" w:sz="4" w:space="0" w:color="DBDBDB"/>
                </w:tcBorders>
                <w:shd w:val="clear" w:color="auto" w:fill="FAFAFA"/>
              </w:tcPr>
            </w:tcPrChange>
          </w:tcPr>
          <w:p w14:paraId="01A1037C" w14:textId="77777777" w:rsidR="00345125" w:rsidRPr="007F4B89" w:rsidRDefault="00345125" w:rsidP="006319C3">
            <w:pPr>
              <w:spacing w:after="120" w:line="256" w:lineRule="auto"/>
              <w:rPr>
                <w:color w:val="404040"/>
              </w:rPr>
            </w:pPr>
          </w:p>
        </w:tc>
      </w:tr>
      <w:tr w:rsidR="00345125" w:rsidRPr="007F4B89" w14:paraId="25DE9C2C" w14:textId="77777777" w:rsidTr="46C81A3D">
        <w:trPr>
          <w:cantSplit/>
          <w:trHeight w:val="87"/>
        </w:trPr>
        <w:tc>
          <w:tcPr>
            <w:tcW w:w="265" w:type="dxa"/>
            <w:tcBorders>
              <w:top w:val="nil"/>
              <w:left w:val="single" w:sz="4" w:space="0" w:color="DBDBDB" w:themeColor="accent3" w:themeTint="66"/>
              <w:bottom w:val="nil"/>
              <w:right w:val="nil"/>
            </w:tcBorders>
            <w:shd w:val="clear" w:color="auto" w:fill="FAFAFA"/>
            <w:tcPrChange w:id="16422" w:author="Alexis Handford" w:date="2020-01-31T08:47:00Z">
              <w:tcPr>
                <w:tcW w:w="265" w:type="dxa"/>
                <w:tcBorders>
                  <w:top w:val="nil"/>
                  <w:left w:val="single" w:sz="4" w:space="0" w:color="DBDBDB"/>
                  <w:bottom w:val="nil"/>
                  <w:right w:val="nil"/>
                </w:tcBorders>
                <w:shd w:val="clear" w:color="auto" w:fill="FAFAFA"/>
              </w:tcPr>
            </w:tcPrChange>
          </w:tcPr>
          <w:p w14:paraId="7AA8ADB1" w14:textId="77777777" w:rsidR="00345125" w:rsidRPr="007F4B89" w:rsidRDefault="00345125" w:rsidP="006319C3">
            <w:pPr>
              <w:spacing w:after="120" w:line="256" w:lineRule="auto"/>
              <w:rPr>
                <w:color w:val="404040"/>
                <w:sz w:val="8"/>
                <w:szCs w:val="8"/>
              </w:rPr>
            </w:pPr>
          </w:p>
        </w:tc>
        <w:tc>
          <w:tcPr>
            <w:tcW w:w="3960" w:type="dxa"/>
            <w:gridSpan w:val="4"/>
            <w:tcBorders>
              <w:top w:val="nil"/>
              <w:left w:val="nil"/>
              <w:bottom w:val="nil"/>
              <w:right w:val="nil"/>
            </w:tcBorders>
            <w:shd w:val="clear" w:color="auto" w:fill="FAFAFA"/>
            <w:vAlign w:val="center"/>
            <w:tcPrChange w:id="16423" w:author="Alexis Handford" w:date="2020-01-31T08:47:00Z">
              <w:tcPr>
                <w:tcW w:w="3960" w:type="dxa"/>
                <w:gridSpan w:val="4"/>
                <w:tcBorders>
                  <w:top w:val="nil"/>
                  <w:left w:val="nil"/>
                  <w:bottom w:val="nil"/>
                  <w:right w:val="nil"/>
                </w:tcBorders>
                <w:shd w:val="clear" w:color="auto" w:fill="FAFAFA"/>
              </w:tcPr>
            </w:tcPrChange>
          </w:tcPr>
          <w:p w14:paraId="341C4B50" w14:textId="77777777" w:rsidR="00345125" w:rsidRPr="007F4B89" w:rsidRDefault="00345125" w:rsidP="006319C3">
            <w:pPr>
              <w:spacing w:after="120" w:line="256" w:lineRule="auto"/>
              <w:jc w:val="center"/>
              <w:rPr>
                <w:rFonts w:ascii="Open Sans Semibold" w:hAnsi="Open Sans Semibold" w:cs="Open Sans Semibold"/>
                <w:color w:val="FFFFFF"/>
                <w:sz w:val="8"/>
                <w:szCs w:val="8"/>
              </w:rPr>
            </w:pPr>
          </w:p>
        </w:tc>
        <w:tc>
          <w:tcPr>
            <w:tcW w:w="2052" w:type="dxa"/>
            <w:tcBorders>
              <w:top w:val="nil"/>
              <w:left w:val="nil"/>
              <w:bottom w:val="nil"/>
              <w:right w:val="nil"/>
            </w:tcBorders>
            <w:shd w:val="clear" w:color="auto" w:fill="FAFAFA"/>
            <w:vAlign w:val="center"/>
            <w:tcPrChange w:id="16424" w:author="Alexis Handford" w:date="2020-01-31T08:47:00Z">
              <w:tcPr>
                <w:tcW w:w="2052" w:type="dxa"/>
                <w:tcBorders>
                  <w:top w:val="nil"/>
                  <w:left w:val="nil"/>
                  <w:bottom w:val="nil"/>
                  <w:right w:val="nil"/>
                </w:tcBorders>
                <w:shd w:val="clear" w:color="auto" w:fill="FAFAFA"/>
              </w:tcPr>
            </w:tcPrChange>
          </w:tcPr>
          <w:p w14:paraId="3C81FC6D" w14:textId="77777777" w:rsidR="00345125" w:rsidRPr="007F4B89" w:rsidRDefault="00345125" w:rsidP="006319C3">
            <w:pPr>
              <w:spacing w:after="120" w:line="256" w:lineRule="auto"/>
              <w:rPr>
                <w:color w:val="404040"/>
                <w:sz w:val="8"/>
                <w:szCs w:val="8"/>
              </w:rPr>
            </w:pPr>
          </w:p>
        </w:tc>
        <w:tc>
          <w:tcPr>
            <w:tcW w:w="3888" w:type="dxa"/>
            <w:gridSpan w:val="2"/>
            <w:tcBorders>
              <w:top w:val="nil"/>
              <w:left w:val="nil"/>
              <w:bottom w:val="nil"/>
              <w:right w:val="nil"/>
            </w:tcBorders>
            <w:shd w:val="clear" w:color="auto" w:fill="FAFAFA"/>
            <w:vAlign w:val="center"/>
            <w:tcPrChange w:id="16425" w:author="Alexis Handford" w:date="2020-01-31T08:47:00Z">
              <w:tcPr>
                <w:tcW w:w="3888" w:type="dxa"/>
                <w:gridSpan w:val="2"/>
                <w:tcBorders>
                  <w:top w:val="nil"/>
                  <w:left w:val="nil"/>
                  <w:bottom w:val="nil"/>
                  <w:right w:val="nil"/>
                </w:tcBorders>
                <w:shd w:val="clear" w:color="auto" w:fill="FAFAFA"/>
              </w:tcPr>
            </w:tcPrChange>
          </w:tcPr>
          <w:p w14:paraId="61BDBC8F" w14:textId="77777777" w:rsidR="00345125" w:rsidRPr="007F4B89" w:rsidRDefault="00345125" w:rsidP="006319C3">
            <w:pPr>
              <w:spacing w:after="120" w:line="256" w:lineRule="auto"/>
              <w:rPr>
                <w:color w:val="404040"/>
                <w:sz w:val="8"/>
                <w:szCs w:val="8"/>
              </w:rPr>
            </w:pPr>
          </w:p>
        </w:tc>
        <w:tc>
          <w:tcPr>
            <w:tcW w:w="270" w:type="dxa"/>
            <w:tcBorders>
              <w:top w:val="nil"/>
              <w:left w:val="nil"/>
              <w:bottom w:val="nil"/>
              <w:right w:val="single" w:sz="4" w:space="0" w:color="DBDBDB" w:themeColor="accent3" w:themeTint="66"/>
            </w:tcBorders>
            <w:shd w:val="clear" w:color="auto" w:fill="FAFAFA"/>
            <w:tcPrChange w:id="16426" w:author="Alexis Handford" w:date="2020-01-31T08:47:00Z">
              <w:tcPr>
                <w:tcW w:w="270" w:type="dxa"/>
                <w:tcBorders>
                  <w:top w:val="nil"/>
                  <w:left w:val="nil"/>
                  <w:bottom w:val="nil"/>
                  <w:right w:val="single" w:sz="4" w:space="0" w:color="DBDBDB"/>
                </w:tcBorders>
                <w:shd w:val="clear" w:color="auto" w:fill="FAFAFA"/>
              </w:tcPr>
            </w:tcPrChange>
          </w:tcPr>
          <w:p w14:paraId="46F7A76B" w14:textId="77777777" w:rsidR="00345125" w:rsidRPr="007F4B89" w:rsidRDefault="00345125" w:rsidP="006319C3">
            <w:pPr>
              <w:spacing w:after="120" w:line="256" w:lineRule="auto"/>
              <w:rPr>
                <w:color w:val="404040"/>
                <w:sz w:val="8"/>
                <w:szCs w:val="8"/>
              </w:rPr>
            </w:pPr>
          </w:p>
        </w:tc>
      </w:tr>
      <w:tr w:rsidR="00345125" w:rsidRPr="007F4B89" w14:paraId="1A819215" w14:textId="77777777" w:rsidTr="46C81A3D">
        <w:trPr>
          <w:cantSplit/>
          <w:trHeight w:val="1305"/>
        </w:trPr>
        <w:tc>
          <w:tcPr>
            <w:tcW w:w="265" w:type="dxa"/>
            <w:tcBorders>
              <w:top w:val="nil"/>
              <w:left w:val="single" w:sz="4" w:space="0" w:color="DBDBDB" w:themeColor="accent3" w:themeTint="66"/>
              <w:bottom w:val="nil"/>
              <w:right w:val="nil"/>
            </w:tcBorders>
            <w:shd w:val="clear" w:color="auto" w:fill="FAFAFA"/>
            <w:tcPrChange w:id="16427" w:author="Alexis Handford" w:date="2020-01-31T08:47:00Z">
              <w:tcPr>
                <w:tcW w:w="265" w:type="dxa"/>
                <w:tcBorders>
                  <w:top w:val="nil"/>
                  <w:left w:val="single" w:sz="4" w:space="0" w:color="DBDBDB"/>
                  <w:bottom w:val="nil"/>
                  <w:right w:val="nil"/>
                </w:tcBorders>
                <w:shd w:val="clear" w:color="auto" w:fill="FAFAFA"/>
              </w:tcPr>
            </w:tcPrChange>
          </w:tcPr>
          <w:p w14:paraId="681A17D4" w14:textId="77777777" w:rsidR="00345125" w:rsidRPr="007F4B89" w:rsidRDefault="00345125" w:rsidP="006319C3">
            <w:pPr>
              <w:spacing w:after="120" w:line="256" w:lineRule="auto"/>
              <w:rPr>
                <w:color w:val="404040"/>
              </w:rPr>
            </w:pPr>
          </w:p>
        </w:tc>
        <w:tc>
          <w:tcPr>
            <w:tcW w:w="1440" w:type="dxa"/>
            <w:tcBorders>
              <w:top w:val="nil"/>
              <w:left w:val="nil"/>
              <w:bottom w:val="nil"/>
              <w:right w:val="nil"/>
            </w:tcBorders>
            <w:shd w:val="clear" w:color="auto" w:fill="11143F"/>
            <w:vAlign w:val="center"/>
            <w:hideMark/>
            <w:tcPrChange w:id="16428" w:author="Alexis Handford" w:date="2020-01-31T08:47:00Z">
              <w:tcPr>
                <w:tcW w:w="1440" w:type="dxa"/>
                <w:tcBorders>
                  <w:top w:val="nil"/>
                  <w:left w:val="nil"/>
                  <w:bottom w:val="nil"/>
                  <w:right w:val="nil"/>
                </w:tcBorders>
                <w:shd w:val="clear" w:color="auto" w:fill="11143F"/>
                <w:hideMark/>
              </w:tcPr>
            </w:tcPrChange>
          </w:tcPr>
          <w:p w14:paraId="4C1103AB" w14:textId="77777777" w:rsidR="00345125" w:rsidRPr="007F4B89" w:rsidRDefault="00345125" w:rsidP="006319C3">
            <w:pPr>
              <w:spacing w:before="120" w:after="120" w:line="256" w:lineRule="auto"/>
              <w:jc w:val="center"/>
              <w:rPr>
                <w:rFonts w:ascii="Open Sans Semibold" w:hAnsi="Open Sans Semibold" w:cs="Open Sans Semibold"/>
                <w:color w:val="FFFFFF"/>
                <w:sz w:val="28"/>
                <w:szCs w:val="28"/>
              </w:rPr>
            </w:pPr>
            <w:r w:rsidRPr="007F4B89">
              <w:rPr>
                <w:rFonts w:ascii="Open Sans Semibold" w:hAnsi="Open Sans Semibold" w:cs="Open Sans Semibold"/>
                <w:color w:val="FFFFFF"/>
                <w:sz w:val="28"/>
                <w:szCs w:val="28"/>
              </w:rPr>
              <w:t>Step 3</w:t>
            </w:r>
          </w:p>
        </w:tc>
        <w:tc>
          <w:tcPr>
            <w:tcW w:w="8460" w:type="dxa"/>
            <w:gridSpan w:val="6"/>
            <w:tcBorders>
              <w:top w:val="nil"/>
              <w:left w:val="nil"/>
              <w:bottom w:val="nil"/>
              <w:right w:val="nil"/>
            </w:tcBorders>
            <w:shd w:val="clear" w:color="auto" w:fill="E5E5E5"/>
            <w:vAlign w:val="center"/>
            <w:tcPrChange w:id="16429" w:author="Alexis Handford" w:date="2020-01-31T08:47:00Z">
              <w:tcPr>
                <w:tcW w:w="8460" w:type="dxa"/>
                <w:gridSpan w:val="6"/>
                <w:tcBorders>
                  <w:top w:val="nil"/>
                  <w:left w:val="nil"/>
                  <w:bottom w:val="nil"/>
                  <w:right w:val="nil"/>
                </w:tcBorders>
                <w:shd w:val="clear" w:color="auto" w:fill="E5E5E5"/>
              </w:tcPr>
            </w:tcPrChange>
          </w:tcPr>
          <w:p w14:paraId="43C6A74A" w14:textId="77777777" w:rsidR="00345125" w:rsidRPr="007F4B89" w:rsidRDefault="00345125" w:rsidP="006319C3">
            <w:pPr>
              <w:spacing w:after="120" w:line="256" w:lineRule="auto"/>
              <w:rPr>
                <w:b/>
                <w:color w:val="404040"/>
                <w:sz w:val="20"/>
                <w:szCs w:val="20"/>
              </w:rPr>
            </w:pPr>
            <w:r w:rsidRPr="007F4B89">
              <w:rPr>
                <w:b/>
                <w:color w:val="404040"/>
                <w:sz w:val="20"/>
                <w:szCs w:val="20"/>
              </w:rPr>
              <w:t>Dropping Un-necessary columns</w:t>
            </w:r>
          </w:p>
          <w:p w14:paraId="370C9880" w14:textId="77777777" w:rsidR="00345125" w:rsidRPr="007F4B89" w:rsidRDefault="00345125" w:rsidP="006319C3">
            <w:pPr>
              <w:contextualSpacing/>
              <w:rPr>
                <w:rFonts w:eastAsia="Times New Roman" w:cs="Open Sans"/>
                <w:color w:val="000000"/>
              </w:rPr>
            </w:pPr>
            <w:r w:rsidRPr="007F4B89">
              <w:rPr>
                <w:rFonts w:eastAsia="Times New Roman" w:cs="Open Sans"/>
                <w:color w:val="000000"/>
              </w:rPr>
              <w:t xml:space="preserve">Choose the features you think are relevant to our analysis! There are A LOT of features in this dataset but we have to make our models training time reasonable. </w:t>
            </w:r>
          </w:p>
          <w:p w14:paraId="79433F70" w14:textId="77777777" w:rsidR="00345125" w:rsidRPr="007F4B89" w:rsidRDefault="00345125" w:rsidP="006319C3">
            <w:pPr>
              <w:contextualSpacing/>
              <w:rPr>
                <w:rFonts w:eastAsia="Times New Roman" w:cs="Open Sans"/>
                <w:b/>
                <w:color w:val="000000"/>
              </w:rPr>
            </w:pPr>
          </w:p>
          <w:p w14:paraId="23E59CD5" w14:textId="77777777" w:rsidR="00345125" w:rsidRPr="007F4B89" w:rsidRDefault="00345125" w:rsidP="006319C3">
            <w:pPr>
              <w:contextualSpacing/>
              <w:rPr>
                <w:rFonts w:eastAsia="Times New Roman" w:cs="Open Sans"/>
                <w:b/>
                <w:color w:val="000000"/>
              </w:rPr>
            </w:pPr>
            <w:r w:rsidRPr="007F4B89">
              <w:rPr>
                <w:rFonts w:eastAsia="Times New Roman" w:cs="Open Sans"/>
                <w:b/>
                <w:color w:val="000000"/>
              </w:rPr>
              <w:t>Hint:</w:t>
            </w:r>
          </w:p>
          <w:p w14:paraId="3ABE55A5" w14:textId="77777777" w:rsidR="00345125" w:rsidRPr="007F4B89" w:rsidRDefault="00345125" w:rsidP="006319C3">
            <w:pPr>
              <w:contextualSpacing/>
              <w:rPr>
                <w:rFonts w:eastAsia="Times New Roman" w:cs="Open Sans"/>
                <w:color w:val="000000"/>
              </w:rPr>
            </w:pPr>
            <w:r w:rsidRPr="007F4B89">
              <w:rPr>
                <w:rFonts w:eastAsia="Times New Roman" w:cs="Open Sans"/>
                <w:color w:val="000000"/>
              </w:rPr>
              <w:t xml:space="preserve">Notice the fact that some of the data in the Breast Cancer dataset is irrelevant to the research such as id attribute.  </w:t>
            </w:r>
          </w:p>
        </w:tc>
        <w:tc>
          <w:tcPr>
            <w:tcW w:w="270" w:type="dxa"/>
            <w:tcBorders>
              <w:top w:val="nil"/>
              <w:left w:val="nil"/>
              <w:bottom w:val="nil"/>
              <w:right w:val="single" w:sz="4" w:space="0" w:color="DBDBDB" w:themeColor="accent3" w:themeTint="66"/>
            </w:tcBorders>
            <w:shd w:val="clear" w:color="auto" w:fill="FAFAFA"/>
            <w:tcPrChange w:id="16430" w:author="Alexis Handford" w:date="2020-01-31T08:47:00Z">
              <w:tcPr>
                <w:tcW w:w="270" w:type="dxa"/>
                <w:tcBorders>
                  <w:top w:val="nil"/>
                  <w:left w:val="nil"/>
                  <w:bottom w:val="nil"/>
                  <w:right w:val="single" w:sz="4" w:space="0" w:color="DBDBDB"/>
                </w:tcBorders>
                <w:shd w:val="clear" w:color="auto" w:fill="FAFAFA"/>
              </w:tcPr>
            </w:tcPrChange>
          </w:tcPr>
          <w:p w14:paraId="32E8729C" w14:textId="77777777" w:rsidR="00345125" w:rsidRPr="007F4B89" w:rsidRDefault="00345125" w:rsidP="006319C3">
            <w:pPr>
              <w:spacing w:after="120" w:line="256" w:lineRule="auto"/>
              <w:rPr>
                <w:color w:val="404040"/>
              </w:rPr>
            </w:pPr>
          </w:p>
        </w:tc>
      </w:tr>
      <w:tr w:rsidR="00345125" w:rsidRPr="007F4B89" w14:paraId="3191333F" w14:textId="77777777" w:rsidTr="46C81A3D">
        <w:trPr>
          <w:cantSplit/>
          <w:trHeight w:val="87"/>
        </w:trPr>
        <w:tc>
          <w:tcPr>
            <w:tcW w:w="265" w:type="dxa"/>
            <w:tcBorders>
              <w:top w:val="nil"/>
              <w:left w:val="single" w:sz="4" w:space="0" w:color="DBDBDB" w:themeColor="accent3" w:themeTint="66"/>
              <w:bottom w:val="nil"/>
              <w:right w:val="nil"/>
            </w:tcBorders>
            <w:shd w:val="clear" w:color="auto" w:fill="FAFAFA"/>
            <w:tcPrChange w:id="16431" w:author="Alexis Handford" w:date="2020-01-31T08:47:00Z">
              <w:tcPr>
                <w:tcW w:w="265" w:type="dxa"/>
                <w:tcBorders>
                  <w:top w:val="nil"/>
                  <w:left w:val="single" w:sz="4" w:space="0" w:color="DBDBDB"/>
                  <w:bottom w:val="nil"/>
                  <w:right w:val="nil"/>
                </w:tcBorders>
                <w:shd w:val="clear" w:color="auto" w:fill="FAFAFA"/>
              </w:tcPr>
            </w:tcPrChange>
          </w:tcPr>
          <w:p w14:paraId="77CDE713" w14:textId="77777777" w:rsidR="00345125" w:rsidRPr="007F4B89" w:rsidRDefault="00345125" w:rsidP="006319C3">
            <w:pPr>
              <w:spacing w:after="120" w:line="256" w:lineRule="auto"/>
              <w:rPr>
                <w:color w:val="404040"/>
                <w:sz w:val="8"/>
                <w:szCs w:val="8"/>
              </w:rPr>
            </w:pPr>
          </w:p>
        </w:tc>
        <w:tc>
          <w:tcPr>
            <w:tcW w:w="3960" w:type="dxa"/>
            <w:gridSpan w:val="4"/>
            <w:tcBorders>
              <w:top w:val="nil"/>
              <w:left w:val="nil"/>
              <w:bottom w:val="nil"/>
              <w:right w:val="nil"/>
            </w:tcBorders>
            <w:shd w:val="clear" w:color="auto" w:fill="FAFAFA"/>
            <w:vAlign w:val="center"/>
            <w:tcPrChange w:id="16432" w:author="Alexis Handford" w:date="2020-01-31T08:47:00Z">
              <w:tcPr>
                <w:tcW w:w="3960" w:type="dxa"/>
                <w:gridSpan w:val="4"/>
                <w:tcBorders>
                  <w:top w:val="nil"/>
                  <w:left w:val="nil"/>
                  <w:bottom w:val="nil"/>
                  <w:right w:val="nil"/>
                </w:tcBorders>
                <w:shd w:val="clear" w:color="auto" w:fill="FAFAFA"/>
              </w:tcPr>
            </w:tcPrChange>
          </w:tcPr>
          <w:p w14:paraId="3126ADA1" w14:textId="77777777" w:rsidR="00345125" w:rsidRPr="007F4B89" w:rsidRDefault="00345125" w:rsidP="006319C3">
            <w:pPr>
              <w:spacing w:after="120" w:line="256" w:lineRule="auto"/>
              <w:jc w:val="center"/>
              <w:rPr>
                <w:rFonts w:ascii="Open Sans Semibold" w:hAnsi="Open Sans Semibold" w:cs="Open Sans Semibold"/>
                <w:color w:val="FFFFFF"/>
                <w:sz w:val="8"/>
                <w:szCs w:val="8"/>
              </w:rPr>
            </w:pPr>
          </w:p>
        </w:tc>
        <w:tc>
          <w:tcPr>
            <w:tcW w:w="2052" w:type="dxa"/>
            <w:tcBorders>
              <w:top w:val="nil"/>
              <w:left w:val="nil"/>
              <w:bottom w:val="nil"/>
              <w:right w:val="nil"/>
            </w:tcBorders>
            <w:shd w:val="clear" w:color="auto" w:fill="FAFAFA"/>
            <w:vAlign w:val="center"/>
            <w:tcPrChange w:id="16433" w:author="Alexis Handford" w:date="2020-01-31T08:47:00Z">
              <w:tcPr>
                <w:tcW w:w="2052" w:type="dxa"/>
                <w:tcBorders>
                  <w:top w:val="nil"/>
                  <w:left w:val="nil"/>
                  <w:bottom w:val="nil"/>
                  <w:right w:val="nil"/>
                </w:tcBorders>
                <w:shd w:val="clear" w:color="auto" w:fill="FAFAFA"/>
              </w:tcPr>
            </w:tcPrChange>
          </w:tcPr>
          <w:p w14:paraId="33DFB85B" w14:textId="77777777" w:rsidR="00345125" w:rsidRPr="007F4B89" w:rsidRDefault="00345125" w:rsidP="006319C3">
            <w:pPr>
              <w:spacing w:after="120" w:line="256" w:lineRule="auto"/>
              <w:rPr>
                <w:color w:val="404040"/>
                <w:sz w:val="8"/>
                <w:szCs w:val="8"/>
              </w:rPr>
            </w:pPr>
          </w:p>
        </w:tc>
        <w:tc>
          <w:tcPr>
            <w:tcW w:w="3888" w:type="dxa"/>
            <w:gridSpan w:val="2"/>
            <w:tcBorders>
              <w:top w:val="nil"/>
              <w:left w:val="nil"/>
              <w:bottom w:val="nil"/>
              <w:right w:val="nil"/>
            </w:tcBorders>
            <w:shd w:val="clear" w:color="auto" w:fill="FAFAFA"/>
            <w:vAlign w:val="center"/>
            <w:tcPrChange w:id="16434" w:author="Alexis Handford" w:date="2020-01-31T08:47:00Z">
              <w:tcPr>
                <w:tcW w:w="3888" w:type="dxa"/>
                <w:gridSpan w:val="2"/>
                <w:tcBorders>
                  <w:top w:val="nil"/>
                  <w:left w:val="nil"/>
                  <w:bottom w:val="nil"/>
                  <w:right w:val="nil"/>
                </w:tcBorders>
                <w:shd w:val="clear" w:color="auto" w:fill="FAFAFA"/>
              </w:tcPr>
            </w:tcPrChange>
          </w:tcPr>
          <w:p w14:paraId="28B03DBF" w14:textId="77777777" w:rsidR="00345125" w:rsidRPr="007F4B89" w:rsidRDefault="00345125" w:rsidP="006319C3">
            <w:pPr>
              <w:spacing w:after="120" w:line="256" w:lineRule="auto"/>
              <w:rPr>
                <w:color w:val="404040"/>
                <w:sz w:val="8"/>
                <w:szCs w:val="8"/>
              </w:rPr>
            </w:pPr>
          </w:p>
        </w:tc>
        <w:tc>
          <w:tcPr>
            <w:tcW w:w="270" w:type="dxa"/>
            <w:tcBorders>
              <w:top w:val="nil"/>
              <w:left w:val="nil"/>
              <w:bottom w:val="nil"/>
              <w:right w:val="single" w:sz="4" w:space="0" w:color="DBDBDB" w:themeColor="accent3" w:themeTint="66"/>
            </w:tcBorders>
            <w:shd w:val="clear" w:color="auto" w:fill="FAFAFA"/>
            <w:tcPrChange w:id="16435" w:author="Alexis Handford" w:date="2020-01-31T08:47:00Z">
              <w:tcPr>
                <w:tcW w:w="270" w:type="dxa"/>
                <w:tcBorders>
                  <w:top w:val="nil"/>
                  <w:left w:val="nil"/>
                  <w:bottom w:val="nil"/>
                  <w:right w:val="single" w:sz="4" w:space="0" w:color="DBDBDB"/>
                </w:tcBorders>
                <w:shd w:val="clear" w:color="auto" w:fill="FAFAFA"/>
              </w:tcPr>
            </w:tcPrChange>
          </w:tcPr>
          <w:p w14:paraId="0C3D9531" w14:textId="77777777" w:rsidR="00345125" w:rsidRPr="007F4B89" w:rsidRDefault="00345125" w:rsidP="006319C3">
            <w:pPr>
              <w:spacing w:after="120" w:line="256" w:lineRule="auto"/>
              <w:rPr>
                <w:color w:val="404040"/>
                <w:sz w:val="8"/>
                <w:szCs w:val="8"/>
              </w:rPr>
            </w:pPr>
          </w:p>
        </w:tc>
      </w:tr>
      <w:tr w:rsidR="00345125" w:rsidRPr="007F4B89" w14:paraId="4E6A1FE9" w14:textId="77777777" w:rsidTr="46C81A3D">
        <w:trPr>
          <w:cantSplit/>
          <w:trHeight w:val="837"/>
        </w:trPr>
        <w:tc>
          <w:tcPr>
            <w:tcW w:w="265" w:type="dxa"/>
            <w:tcBorders>
              <w:top w:val="nil"/>
              <w:left w:val="single" w:sz="4" w:space="0" w:color="DBDBDB" w:themeColor="accent3" w:themeTint="66"/>
              <w:bottom w:val="nil"/>
              <w:right w:val="nil"/>
            </w:tcBorders>
            <w:shd w:val="clear" w:color="auto" w:fill="FAFAFA"/>
            <w:tcPrChange w:id="16436" w:author="Alexis Handford" w:date="2020-01-31T08:47:00Z">
              <w:tcPr>
                <w:tcW w:w="265" w:type="dxa"/>
                <w:tcBorders>
                  <w:top w:val="nil"/>
                  <w:left w:val="single" w:sz="4" w:space="0" w:color="DBDBDB"/>
                  <w:bottom w:val="nil"/>
                  <w:right w:val="nil"/>
                </w:tcBorders>
                <w:shd w:val="clear" w:color="auto" w:fill="FAFAFA"/>
              </w:tcPr>
            </w:tcPrChange>
          </w:tcPr>
          <w:p w14:paraId="2A67C570" w14:textId="77777777" w:rsidR="00345125" w:rsidRPr="007F4B89" w:rsidRDefault="00345125" w:rsidP="006319C3">
            <w:pPr>
              <w:spacing w:after="120" w:line="256" w:lineRule="auto"/>
              <w:rPr>
                <w:color w:val="404040"/>
              </w:rPr>
            </w:pPr>
          </w:p>
        </w:tc>
        <w:tc>
          <w:tcPr>
            <w:tcW w:w="1440" w:type="dxa"/>
            <w:tcBorders>
              <w:top w:val="nil"/>
              <w:left w:val="nil"/>
              <w:bottom w:val="nil"/>
              <w:right w:val="nil"/>
            </w:tcBorders>
            <w:shd w:val="clear" w:color="auto" w:fill="11143F"/>
            <w:vAlign w:val="center"/>
            <w:hideMark/>
            <w:tcPrChange w:id="16437" w:author="Alexis Handford" w:date="2020-01-31T08:47:00Z">
              <w:tcPr>
                <w:tcW w:w="1440" w:type="dxa"/>
                <w:tcBorders>
                  <w:top w:val="nil"/>
                  <w:left w:val="nil"/>
                  <w:bottom w:val="nil"/>
                  <w:right w:val="nil"/>
                </w:tcBorders>
                <w:shd w:val="clear" w:color="auto" w:fill="11143F"/>
                <w:hideMark/>
              </w:tcPr>
            </w:tcPrChange>
          </w:tcPr>
          <w:p w14:paraId="6A0E3373" w14:textId="77777777" w:rsidR="00345125" w:rsidRPr="007F4B89" w:rsidRDefault="00345125" w:rsidP="006319C3">
            <w:pPr>
              <w:spacing w:before="120" w:after="120" w:line="256" w:lineRule="auto"/>
              <w:jc w:val="center"/>
              <w:rPr>
                <w:rFonts w:ascii="Open Sans Semibold" w:hAnsi="Open Sans Semibold" w:cs="Open Sans Semibold"/>
                <w:color w:val="FFFFFF"/>
                <w:sz w:val="28"/>
                <w:szCs w:val="28"/>
              </w:rPr>
            </w:pPr>
            <w:r w:rsidRPr="007F4B89">
              <w:rPr>
                <w:rFonts w:ascii="Open Sans Semibold" w:hAnsi="Open Sans Semibold" w:cs="Open Sans Semibold"/>
                <w:color w:val="FFFFFF"/>
                <w:sz w:val="28"/>
                <w:szCs w:val="28"/>
              </w:rPr>
              <w:t>Step 4</w:t>
            </w:r>
          </w:p>
        </w:tc>
        <w:tc>
          <w:tcPr>
            <w:tcW w:w="8460" w:type="dxa"/>
            <w:gridSpan w:val="6"/>
            <w:tcBorders>
              <w:top w:val="nil"/>
              <w:left w:val="nil"/>
              <w:bottom w:val="nil"/>
              <w:right w:val="nil"/>
            </w:tcBorders>
            <w:shd w:val="clear" w:color="auto" w:fill="E5E5E5"/>
            <w:vAlign w:val="center"/>
            <w:tcPrChange w:id="16438" w:author="Alexis Handford" w:date="2020-01-31T08:47:00Z">
              <w:tcPr>
                <w:tcW w:w="8460" w:type="dxa"/>
                <w:gridSpan w:val="6"/>
                <w:tcBorders>
                  <w:top w:val="nil"/>
                  <w:left w:val="nil"/>
                  <w:bottom w:val="nil"/>
                  <w:right w:val="nil"/>
                </w:tcBorders>
                <w:shd w:val="clear" w:color="auto" w:fill="E5E5E5"/>
              </w:tcPr>
            </w:tcPrChange>
          </w:tcPr>
          <w:p w14:paraId="3DD8B3D8" w14:textId="77777777" w:rsidR="00345125" w:rsidRPr="007F4B89" w:rsidRDefault="00345125" w:rsidP="006319C3">
            <w:pPr>
              <w:spacing w:before="120" w:after="120" w:line="256" w:lineRule="auto"/>
              <w:rPr>
                <w:rFonts w:ascii="Open Sans Semibold" w:hAnsi="Open Sans Semibold" w:cs="Open Sans Semibold"/>
                <w:b/>
                <w:color w:val="404040"/>
              </w:rPr>
            </w:pPr>
            <w:r w:rsidRPr="007F4B89">
              <w:rPr>
                <w:rFonts w:ascii="Open Sans Semibold" w:hAnsi="Open Sans Semibold" w:cs="Open Sans Semibold"/>
                <w:b/>
                <w:color w:val="404040"/>
              </w:rPr>
              <w:t>Preprocessing</w:t>
            </w:r>
          </w:p>
          <w:p w14:paraId="3D7842FB" w14:textId="77777777" w:rsidR="00345125" w:rsidRPr="007F4B89" w:rsidRDefault="00345125" w:rsidP="006319C3">
            <w:pPr>
              <w:spacing w:before="120" w:after="120" w:line="256" w:lineRule="auto"/>
              <w:rPr>
                <w:rFonts w:cs="Open Sans"/>
                <w:color w:val="000000"/>
              </w:rPr>
            </w:pPr>
            <w:r w:rsidRPr="007F4B89">
              <w:rPr>
                <w:rFonts w:cs="Open Sans"/>
                <w:color w:val="000000"/>
              </w:rPr>
              <w:t>Perform any needed pre-processing on the chosen features including:</w:t>
            </w:r>
          </w:p>
          <w:p w14:paraId="49AE6509" w14:textId="77777777" w:rsidR="00345125" w:rsidRPr="007F4B89" w:rsidRDefault="00345125" w:rsidP="006319C3">
            <w:pPr>
              <w:numPr>
                <w:ilvl w:val="0"/>
                <w:numId w:val="64"/>
              </w:numPr>
              <w:spacing w:before="120" w:after="120" w:line="256" w:lineRule="auto"/>
              <w:ind w:firstLine="0"/>
              <w:rPr>
                <w:rFonts w:cs="Open Sans"/>
                <w:color w:val="404040"/>
              </w:rPr>
            </w:pPr>
            <w:r w:rsidRPr="007F4B89">
              <w:rPr>
                <w:rFonts w:cs="Open Sans"/>
                <w:color w:val="000000"/>
              </w:rPr>
              <w:t>Scaling.</w:t>
            </w:r>
          </w:p>
          <w:p w14:paraId="4266D98B" w14:textId="77777777" w:rsidR="00345125" w:rsidRPr="007F4B89" w:rsidRDefault="00345125" w:rsidP="006319C3">
            <w:pPr>
              <w:numPr>
                <w:ilvl w:val="0"/>
                <w:numId w:val="64"/>
              </w:numPr>
              <w:spacing w:before="120" w:after="120" w:line="256" w:lineRule="auto"/>
              <w:ind w:firstLine="0"/>
              <w:rPr>
                <w:rFonts w:cs="Open Sans"/>
                <w:color w:val="404040"/>
              </w:rPr>
            </w:pPr>
            <w:r w:rsidRPr="007F4B89">
              <w:rPr>
                <w:rFonts w:cs="Open Sans"/>
                <w:color w:val="000000"/>
              </w:rPr>
              <w:t xml:space="preserve">Encoding. </w:t>
            </w:r>
          </w:p>
          <w:p w14:paraId="7EB48A13" w14:textId="77777777" w:rsidR="00345125" w:rsidRPr="007F4B89" w:rsidRDefault="00345125" w:rsidP="006319C3">
            <w:pPr>
              <w:numPr>
                <w:ilvl w:val="0"/>
                <w:numId w:val="64"/>
              </w:numPr>
              <w:spacing w:before="120" w:after="120" w:line="256" w:lineRule="auto"/>
              <w:ind w:firstLine="0"/>
              <w:rPr>
                <w:rFonts w:cs="Open Sans"/>
                <w:color w:val="404040"/>
              </w:rPr>
            </w:pPr>
            <w:r w:rsidRPr="007F4B89">
              <w:rPr>
                <w:rFonts w:cs="Open Sans"/>
                <w:color w:val="000000"/>
              </w:rPr>
              <w:t xml:space="preserve">Dealing with Nan values. </w:t>
            </w:r>
          </w:p>
          <w:p w14:paraId="6F220046" w14:textId="77777777" w:rsidR="00345125" w:rsidRPr="007F4B89" w:rsidRDefault="00345125" w:rsidP="006319C3">
            <w:pPr>
              <w:numPr>
                <w:ilvl w:val="0"/>
                <w:numId w:val="64"/>
              </w:numPr>
              <w:spacing w:before="120" w:after="120" w:line="256" w:lineRule="auto"/>
              <w:ind w:firstLine="0"/>
              <w:rPr>
                <w:rFonts w:cs="Open Sans"/>
                <w:color w:val="404040"/>
              </w:rPr>
            </w:pPr>
            <w:r w:rsidRPr="007F4B89">
              <w:rPr>
                <w:rFonts w:cs="Open Sans"/>
                <w:color w:val="000000"/>
              </w:rPr>
              <w:t xml:space="preserve">Normalization. </w:t>
            </w:r>
          </w:p>
          <w:p w14:paraId="06716390" w14:textId="77777777" w:rsidR="00345125" w:rsidRPr="007F4B89" w:rsidRDefault="00345125" w:rsidP="006319C3">
            <w:pPr>
              <w:spacing w:before="120" w:after="120" w:line="256" w:lineRule="auto"/>
              <w:ind w:left="66"/>
              <w:rPr>
                <w:rFonts w:cs="Open Sans"/>
                <w:b/>
                <w:color w:val="404040"/>
              </w:rPr>
            </w:pPr>
            <w:r w:rsidRPr="007F4B89">
              <w:rPr>
                <w:rFonts w:cs="Open Sans"/>
                <w:b/>
                <w:color w:val="404040"/>
              </w:rPr>
              <w:t xml:space="preserve">Note: </w:t>
            </w:r>
          </w:p>
          <w:p w14:paraId="47052E9B" w14:textId="77777777" w:rsidR="00345125" w:rsidRPr="007F4B89" w:rsidRDefault="00345125" w:rsidP="006319C3">
            <w:pPr>
              <w:spacing w:after="120" w:line="256" w:lineRule="auto"/>
              <w:rPr>
                <w:rFonts w:cs="Open Sans"/>
                <w:color w:val="404040"/>
              </w:rPr>
            </w:pPr>
            <w:r w:rsidRPr="007F4B89">
              <w:rPr>
                <w:rFonts w:cs="Open Sans"/>
                <w:color w:val="404040"/>
              </w:rPr>
              <w:t>You need to output the result of your pre-processing to an output CSV called “data_refined.csv”</w:t>
            </w:r>
          </w:p>
          <w:p w14:paraId="2CD9B8FE" w14:textId="77777777" w:rsidR="00345125" w:rsidRPr="007F4B89" w:rsidRDefault="00345125" w:rsidP="006319C3">
            <w:pPr>
              <w:spacing w:before="36" w:after="36"/>
              <w:textAlignment w:val="baseline"/>
              <w:rPr>
                <w:rFonts w:ascii="Cambria" w:eastAsia="Times New Roman" w:hAnsi="Cambria"/>
                <w:color w:val="000000"/>
                <w:sz w:val="24"/>
                <w:szCs w:val="24"/>
              </w:rPr>
            </w:pPr>
          </w:p>
          <w:p w14:paraId="379AA318" w14:textId="77777777" w:rsidR="00345125" w:rsidRPr="007F4B89" w:rsidRDefault="00345125" w:rsidP="006319C3">
            <w:pPr>
              <w:spacing w:before="36" w:after="36"/>
              <w:ind w:left="360"/>
              <w:textAlignment w:val="baseline"/>
              <w:rPr>
                <w:rFonts w:ascii="Cambria" w:eastAsia="Times New Roman" w:hAnsi="Cambria"/>
                <w:color w:val="000000"/>
                <w:sz w:val="24"/>
                <w:szCs w:val="24"/>
              </w:rPr>
            </w:pPr>
          </w:p>
        </w:tc>
        <w:tc>
          <w:tcPr>
            <w:tcW w:w="270" w:type="dxa"/>
            <w:tcBorders>
              <w:top w:val="nil"/>
              <w:left w:val="nil"/>
              <w:bottom w:val="nil"/>
              <w:right w:val="single" w:sz="4" w:space="0" w:color="DBDBDB" w:themeColor="accent3" w:themeTint="66"/>
            </w:tcBorders>
            <w:shd w:val="clear" w:color="auto" w:fill="FAFAFA"/>
            <w:tcPrChange w:id="16439" w:author="Alexis Handford" w:date="2020-01-31T08:47:00Z">
              <w:tcPr>
                <w:tcW w:w="270" w:type="dxa"/>
                <w:tcBorders>
                  <w:top w:val="nil"/>
                  <w:left w:val="nil"/>
                  <w:bottom w:val="nil"/>
                  <w:right w:val="single" w:sz="4" w:space="0" w:color="DBDBDB"/>
                </w:tcBorders>
                <w:shd w:val="clear" w:color="auto" w:fill="FAFAFA"/>
              </w:tcPr>
            </w:tcPrChange>
          </w:tcPr>
          <w:p w14:paraId="426F99C0" w14:textId="77777777" w:rsidR="00345125" w:rsidRPr="007F4B89" w:rsidRDefault="00345125" w:rsidP="006319C3">
            <w:pPr>
              <w:spacing w:after="120" w:line="256" w:lineRule="auto"/>
              <w:rPr>
                <w:color w:val="404040"/>
              </w:rPr>
            </w:pPr>
          </w:p>
        </w:tc>
      </w:tr>
      <w:tr w:rsidR="00345125" w:rsidRPr="007F4B89" w14:paraId="78922605" w14:textId="77777777" w:rsidTr="46C81A3D">
        <w:trPr>
          <w:cantSplit/>
          <w:trHeight w:val="837"/>
        </w:trPr>
        <w:tc>
          <w:tcPr>
            <w:tcW w:w="265" w:type="dxa"/>
            <w:tcBorders>
              <w:top w:val="nil"/>
              <w:left w:val="single" w:sz="4" w:space="0" w:color="DBDBDB" w:themeColor="accent3" w:themeTint="66"/>
              <w:bottom w:val="nil"/>
              <w:right w:val="nil"/>
            </w:tcBorders>
            <w:shd w:val="clear" w:color="auto" w:fill="FAFAFA"/>
            <w:tcPrChange w:id="16440" w:author="Alexis Handford" w:date="2020-01-31T08:47:00Z">
              <w:tcPr>
                <w:tcW w:w="265" w:type="dxa"/>
                <w:tcBorders>
                  <w:top w:val="nil"/>
                  <w:left w:val="single" w:sz="4" w:space="0" w:color="DBDBDB"/>
                  <w:bottom w:val="nil"/>
                  <w:right w:val="nil"/>
                </w:tcBorders>
                <w:shd w:val="clear" w:color="auto" w:fill="FAFAFA"/>
              </w:tcPr>
            </w:tcPrChange>
          </w:tcPr>
          <w:p w14:paraId="5856FA38" w14:textId="77777777" w:rsidR="00345125" w:rsidRPr="007F4B89" w:rsidRDefault="00345125" w:rsidP="006319C3">
            <w:pPr>
              <w:spacing w:after="120" w:line="256" w:lineRule="auto"/>
              <w:rPr>
                <w:color w:val="404040"/>
              </w:rPr>
            </w:pPr>
          </w:p>
        </w:tc>
        <w:tc>
          <w:tcPr>
            <w:tcW w:w="1440" w:type="dxa"/>
            <w:tcBorders>
              <w:top w:val="nil"/>
              <w:left w:val="nil"/>
              <w:bottom w:val="nil"/>
              <w:right w:val="nil"/>
            </w:tcBorders>
            <w:shd w:val="clear" w:color="auto" w:fill="11143F"/>
            <w:vAlign w:val="center"/>
            <w:hideMark/>
            <w:tcPrChange w:id="16441" w:author="Alexis Handford" w:date="2020-01-31T08:47:00Z">
              <w:tcPr>
                <w:tcW w:w="1440" w:type="dxa"/>
                <w:tcBorders>
                  <w:top w:val="nil"/>
                  <w:left w:val="nil"/>
                  <w:bottom w:val="nil"/>
                  <w:right w:val="nil"/>
                </w:tcBorders>
                <w:shd w:val="clear" w:color="auto" w:fill="11143F"/>
                <w:hideMark/>
              </w:tcPr>
            </w:tcPrChange>
          </w:tcPr>
          <w:p w14:paraId="1BCA289D" w14:textId="77777777" w:rsidR="00345125" w:rsidRPr="007F4B89" w:rsidRDefault="00345125" w:rsidP="006319C3">
            <w:pPr>
              <w:spacing w:before="120" w:after="120" w:line="256" w:lineRule="auto"/>
              <w:jc w:val="center"/>
              <w:rPr>
                <w:rFonts w:ascii="Open Sans Semibold" w:hAnsi="Open Sans Semibold" w:cs="Open Sans Semibold"/>
                <w:color w:val="FFFFFF"/>
                <w:sz w:val="28"/>
                <w:szCs w:val="28"/>
              </w:rPr>
            </w:pPr>
            <w:r w:rsidRPr="007F4B89">
              <w:rPr>
                <w:rFonts w:ascii="Open Sans Semibold" w:hAnsi="Open Sans Semibold" w:cs="Open Sans Semibold"/>
                <w:color w:val="FFFFFF"/>
                <w:sz w:val="28"/>
                <w:szCs w:val="28"/>
              </w:rPr>
              <w:t>Step 5</w:t>
            </w:r>
          </w:p>
        </w:tc>
        <w:tc>
          <w:tcPr>
            <w:tcW w:w="8460" w:type="dxa"/>
            <w:gridSpan w:val="6"/>
            <w:tcBorders>
              <w:top w:val="nil"/>
              <w:left w:val="nil"/>
              <w:bottom w:val="nil"/>
              <w:right w:val="nil"/>
            </w:tcBorders>
            <w:shd w:val="clear" w:color="auto" w:fill="E5E5E5"/>
            <w:vAlign w:val="center"/>
            <w:tcPrChange w:id="16442" w:author="Alexis Handford" w:date="2020-01-31T08:47:00Z">
              <w:tcPr>
                <w:tcW w:w="8460" w:type="dxa"/>
                <w:gridSpan w:val="6"/>
                <w:tcBorders>
                  <w:top w:val="nil"/>
                  <w:left w:val="nil"/>
                  <w:bottom w:val="nil"/>
                  <w:right w:val="nil"/>
                </w:tcBorders>
                <w:shd w:val="clear" w:color="auto" w:fill="E5E5E5"/>
              </w:tcPr>
            </w:tcPrChange>
          </w:tcPr>
          <w:p w14:paraId="3584C296" w14:textId="77777777" w:rsidR="00345125" w:rsidRPr="007F4B89" w:rsidRDefault="00345125" w:rsidP="006319C3">
            <w:pPr>
              <w:spacing w:after="120" w:line="256" w:lineRule="auto"/>
              <w:rPr>
                <w:rFonts w:ascii="Open Sans Semibold" w:hAnsi="Open Sans Semibold" w:cs="Open Sans Semibold"/>
                <w:color w:val="404040"/>
              </w:rPr>
            </w:pPr>
            <w:r w:rsidRPr="007F4B89">
              <w:rPr>
                <w:rFonts w:ascii="Open Sans Semibold" w:hAnsi="Open Sans Semibold" w:cs="Open Sans Semibold"/>
                <w:color w:val="404040"/>
              </w:rPr>
              <w:t>Visualization</w:t>
            </w:r>
          </w:p>
          <w:p w14:paraId="4129CD22" w14:textId="77777777" w:rsidR="00345125" w:rsidRPr="007F4B89" w:rsidRDefault="00345125" w:rsidP="006319C3">
            <w:pPr>
              <w:spacing w:after="120" w:line="256" w:lineRule="auto"/>
              <w:rPr>
                <w:rFonts w:cs="Open Sans"/>
                <w:color w:val="404040"/>
              </w:rPr>
            </w:pPr>
            <w:r w:rsidRPr="007F4B89">
              <w:rPr>
                <w:rFonts w:cs="Open Sans"/>
                <w:color w:val="404040"/>
              </w:rPr>
              <w:t>You are needed to deliver a number of Visualization for your dataset including:</w:t>
            </w:r>
          </w:p>
          <w:p w14:paraId="7BAF669E" w14:textId="77777777" w:rsidR="00345125" w:rsidRPr="007F4B89" w:rsidRDefault="00345125" w:rsidP="006319C3">
            <w:pPr>
              <w:numPr>
                <w:ilvl w:val="0"/>
                <w:numId w:val="64"/>
              </w:numPr>
              <w:spacing w:after="120" w:line="256" w:lineRule="auto"/>
              <w:ind w:firstLine="0"/>
              <w:rPr>
                <w:rFonts w:cs="Open Sans"/>
                <w:color w:val="404040"/>
                <w:sz w:val="20"/>
                <w:szCs w:val="20"/>
              </w:rPr>
            </w:pPr>
            <w:r w:rsidRPr="007F4B89">
              <w:rPr>
                <w:rFonts w:cs="Open Sans"/>
                <w:color w:val="404040"/>
                <w:sz w:val="20"/>
                <w:szCs w:val="20"/>
              </w:rPr>
              <w:t xml:space="preserve">Pair Plots for the features. </w:t>
            </w:r>
          </w:p>
          <w:p w14:paraId="1300B05D" w14:textId="77777777" w:rsidR="00345125" w:rsidRPr="007F4B89" w:rsidRDefault="00345125" w:rsidP="006319C3">
            <w:pPr>
              <w:numPr>
                <w:ilvl w:val="0"/>
                <w:numId w:val="64"/>
              </w:numPr>
              <w:spacing w:after="120" w:line="256" w:lineRule="auto"/>
              <w:ind w:firstLine="0"/>
              <w:rPr>
                <w:rFonts w:cs="Open Sans"/>
                <w:color w:val="404040"/>
                <w:sz w:val="20"/>
                <w:szCs w:val="20"/>
              </w:rPr>
            </w:pPr>
            <w:r w:rsidRPr="007F4B89">
              <w:rPr>
                <w:rFonts w:cs="Open Sans"/>
                <w:color w:val="404040"/>
                <w:sz w:val="20"/>
                <w:szCs w:val="20"/>
              </w:rPr>
              <w:t xml:space="preserve">Correlation Matrix heat map. </w:t>
            </w:r>
          </w:p>
          <w:p w14:paraId="1C7AA818" w14:textId="77777777" w:rsidR="00345125" w:rsidRPr="007F4B89" w:rsidRDefault="00345125" w:rsidP="006319C3">
            <w:pPr>
              <w:numPr>
                <w:ilvl w:val="0"/>
                <w:numId w:val="64"/>
              </w:numPr>
              <w:spacing w:after="120" w:line="256" w:lineRule="auto"/>
              <w:ind w:firstLine="0"/>
              <w:rPr>
                <w:rFonts w:cs="Open Sans"/>
                <w:color w:val="404040"/>
                <w:sz w:val="20"/>
                <w:szCs w:val="20"/>
              </w:rPr>
            </w:pPr>
            <w:r w:rsidRPr="007F4B89">
              <w:rPr>
                <w:rFonts w:cs="Open Sans"/>
                <w:color w:val="404040"/>
                <w:sz w:val="20"/>
                <w:szCs w:val="20"/>
              </w:rPr>
              <w:t xml:space="preserve">Box plots for the features. </w:t>
            </w:r>
          </w:p>
          <w:p w14:paraId="288F5F10" w14:textId="77777777" w:rsidR="00345125" w:rsidRPr="007F4B89" w:rsidRDefault="00345125" w:rsidP="006319C3">
            <w:pPr>
              <w:spacing w:after="120" w:line="256" w:lineRule="auto"/>
              <w:rPr>
                <w:rFonts w:cs="Open Sans"/>
                <w:b/>
                <w:color w:val="404040"/>
                <w:sz w:val="20"/>
                <w:szCs w:val="20"/>
              </w:rPr>
            </w:pPr>
            <w:r w:rsidRPr="007F4B89">
              <w:rPr>
                <w:rFonts w:cs="Open Sans"/>
                <w:b/>
                <w:color w:val="404040"/>
                <w:sz w:val="20"/>
                <w:szCs w:val="20"/>
              </w:rPr>
              <w:t xml:space="preserve">Note: </w:t>
            </w:r>
          </w:p>
          <w:p w14:paraId="1F3EA116" w14:textId="1981A017" w:rsidR="00345125" w:rsidRPr="007F4B89" w:rsidRDefault="00345125" w:rsidP="006319C3">
            <w:pPr>
              <w:spacing w:after="120" w:line="256" w:lineRule="auto"/>
              <w:rPr>
                <w:rFonts w:cs="Open Sans"/>
                <w:color w:val="404040"/>
                <w:sz w:val="20"/>
                <w:szCs w:val="20"/>
              </w:rPr>
            </w:pPr>
            <w:r w:rsidRPr="007F4B89">
              <w:rPr>
                <w:rFonts w:cs="Open Sans"/>
                <w:color w:val="404040"/>
                <w:sz w:val="20"/>
                <w:szCs w:val="20"/>
              </w:rPr>
              <w:t>Feel Free</w:t>
            </w:r>
            <w:r w:rsidR="00F35818">
              <w:rPr>
                <w:rFonts w:cs="Open Sans"/>
                <w:color w:val="404040"/>
                <w:sz w:val="20"/>
                <w:szCs w:val="20"/>
              </w:rPr>
              <w:t xml:space="preserve"> to add the Visualizations that you</w:t>
            </w:r>
            <w:r w:rsidRPr="007F4B89">
              <w:rPr>
                <w:rFonts w:cs="Open Sans"/>
                <w:color w:val="404040"/>
                <w:sz w:val="20"/>
                <w:szCs w:val="20"/>
              </w:rPr>
              <w:t xml:space="preserve"> like!</w:t>
            </w:r>
          </w:p>
          <w:p w14:paraId="40B68C47" w14:textId="77777777" w:rsidR="00345125" w:rsidRPr="007F4B89" w:rsidRDefault="00345125" w:rsidP="006319C3">
            <w:pPr>
              <w:spacing w:after="120" w:line="256" w:lineRule="auto"/>
              <w:ind w:left="720"/>
              <w:rPr>
                <w:color w:val="404040"/>
                <w:sz w:val="20"/>
                <w:szCs w:val="20"/>
              </w:rPr>
            </w:pPr>
          </w:p>
        </w:tc>
        <w:tc>
          <w:tcPr>
            <w:tcW w:w="270" w:type="dxa"/>
            <w:tcBorders>
              <w:top w:val="nil"/>
              <w:left w:val="nil"/>
              <w:bottom w:val="nil"/>
              <w:right w:val="single" w:sz="4" w:space="0" w:color="DBDBDB" w:themeColor="accent3" w:themeTint="66"/>
            </w:tcBorders>
            <w:shd w:val="clear" w:color="auto" w:fill="FAFAFA"/>
            <w:tcPrChange w:id="16443" w:author="Alexis Handford" w:date="2020-01-31T08:47:00Z">
              <w:tcPr>
                <w:tcW w:w="270" w:type="dxa"/>
                <w:tcBorders>
                  <w:top w:val="nil"/>
                  <w:left w:val="nil"/>
                  <w:bottom w:val="nil"/>
                  <w:right w:val="single" w:sz="4" w:space="0" w:color="DBDBDB"/>
                </w:tcBorders>
                <w:shd w:val="clear" w:color="auto" w:fill="FAFAFA"/>
              </w:tcPr>
            </w:tcPrChange>
          </w:tcPr>
          <w:p w14:paraId="36305DFB" w14:textId="77777777" w:rsidR="00345125" w:rsidRPr="007F4B89" w:rsidRDefault="00345125" w:rsidP="006319C3">
            <w:pPr>
              <w:spacing w:after="120" w:line="256" w:lineRule="auto"/>
              <w:rPr>
                <w:color w:val="404040"/>
              </w:rPr>
            </w:pPr>
          </w:p>
        </w:tc>
      </w:tr>
      <w:tr w:rsidR="00345125" w:rsidRPr="007F4B89" w14:paraId="19495C83" w14:textId="77777777" w:rsidTr="46C81A3D">
        <w:trPr>
          <w:cantSplit/>
          <w:trHeight w:val="837"/>
        </w:trPr>
        <w:tc>
          <w:tcPr>
            <w:tcW w:w="265" w:type="dxa"/>
            <w:tcBorders>
              <w:top w:val="nil"/>
              <w:left w:val="single" w:sz="4" w:space="0" w:color="DBDBDB" w:themeColor="accent3" w:themeTint="66"/>
              <w:bottom w:val="nil"/>
              <w:right w:val="nil"/>
            </w:tcBorders>
            <w:shd w:val="clear" w:color="auto" w:fill="FAFAFA"/>
            <w:tcPrChange w:id="16444" w:author="Alexis Handford" w:date="2020-01-31T08:47:00Z">
              <w:tcPr>
                <w:tcW w:w="265" w:type="dxa"/>
                <w:tcBorders>
                  <w:top w:val="nil"/>
                  <w:left w:val="single" w:sz="4" w:space="0" w:color="DBDBDB"/>
                  <w:bottom w:val="nil"/>
                  <w:right w:val="nil"/>
                </w:tcBorders>
                <w:shd w:val="clear" w:color="auto" w:fill="FAFAFA"/>
              </w:tcPr>
            </w:tcPrChange>
          </w:tcPr>
          <w:p w14:paraId="19C984BB" w14:textId="77777777" w:rsidR="00345125" w:rsidRPr="007F4B89" w:rsidRDefault="00345125" w:rsidP="006319C3">
            <w:pPr>
              <w:spacing w:after="120" w:line="256" w:lineRule="auto"/>
              <w:rPr>
                <w:color w:val="404040"/>
              </w:rPr>
            </w:pPr>
          </w:p>
        </w:tc>
        <w:tc>
          <w:tcPr>
            <w:tcW w:w="1440" w:type="dxa"/>
            <w:tcBorders>
              <w:top w:val="nil"/>
              <w:left w:val="nil"/>
              <w:bottom w:val="nil"/>
              <w:right w:val="nil"/>
            </w:tcBorders>
            <w:shd w:val="clear" w:color="auto" w:fill="11143F"/>
            <w:vAlign w:val="center"/>
            <w:hideMark/>
            <w:tcPrChange w:id="16445" w:author="Alexis Handford" w:date="2020-01-31T08:47:00Z">
              <w:tcPr>
                <w:tcW w:w="1440" w:type="dxa"/>
                <w:tcBorders>
                  <w:top w:val="nil"/>
                  <w:left w:val="nil"/>
                  <w:bottom w:val="nil"/>
                  <w:right w:val="nil"/>
                </w:tcBorders>
                <w:shd w:val="clear" w:color="auto" w:fill="11143F"/>
                <w:hideMark/>
              </w:tcPr>
            </w:tcPrChange>
          </w:tcPr>
          <w:p w14:paraId="62F5B799" w14:textId="77777777" w:rsidR="00345125" w:rsidRPr="007F4B89" w:rsidRDefault="00345125" w:rsidP="006319C3">
            <w:pPr>
              <w:spacing w:before="120" w:after="120" w:line="256" w:lineRule="auto"/>
              <w:jc w:val="center"/>
              <w:rPr>
                <w:rFonts w:ascii="Open Sans Semibold" w:hAnsi="Open Sans Semibold" w:cs="Open Sans Semibold"/>
                <w:color w:val="FFFFFF"/>
                <w:sz w:val="28"/>
                <w:szCs w:val="28"/>
              </w:rPr>
            </w:pPr>
            <w:r w:rsidRPr="007F4B89">
              <w:rPr>
                <w:rFonts w:ascii="Open Sans Semibold" w:hAnsi="Open Sans Semibold" w:cs="Open Sans Semibold"/>
                <w:color w:val="FFFFFF"/>
                <w:sz w:val="28"/>
                <w:szCs w:val="28"/>
              </w:rPr>
              <w:t>Step 6</w:t>
            </w:r>
          </w:p>
        </w:tc>
        <w:tc>
          <w:tcPr>
            <w:tcW w:w="8460" w:type="dxa"/>
            <w:gridSpan w:val="6"/>
            <w:tcBorders>
              <w:top w:val="nil"/>
              <w:left w:val="nil"/>
              <w:bottom w:val="nil"/>
              <w:right w:val="nil"/>
            </w:tcBorders>
            <w:shd w:val="clear" w:color="auto" w:fill="E5E5E5"/>
            <w:hideMark/>
            <w:tcPrChange w:id="16446" w:author="Alexis Handford" w:date="2020-01-31T08:47:00Z">
              <w:tcPr>
                <w:tcW w:w="8460" w:type="dxa"/>
                <w:gridSpan w:val="6"/>
                <w:tcBorders>
                  <w:top w:val="nil"/>
                  <w:left w:val="nil"/>
                  <w:bottom w:val="nil"/>
                  <w:right w:val="nil"/>
                </w:tcBorders>
                <w:shd w:val="clear" w:color="auto" w:fill="E5E5E5"/>
                <w:hideMark/>
              </w:tcPr>
            </w:tcPrChange>
          </w:tcPr>
          <w:p w14:paraId="0791553B" w14:textId="77777777" w:rsidR="00345125" w:rsidRPr="007F4B89" w:rsidRDefault="00345125" w:rsidP="006319C3">
            <w:pPr>
              <w:spacing w:after="120" w:line="256" w:lineRule="auto"/>
              <w:rPr>
                <w:b/>
                <w:color w:val="404040"/>
                <w:sz w:val="20"/>
                <w:szCs w:val="20"/>
              </w:rPr>
            </w:pPr>
            <w:r w:rsidRPr="007F4B89">
              <w:rPr>
                <w:b/>
                <w:color w:val="404040"/>
                <w:sz w:val="20"/>
                <w:szCs w:val="20"/>
              </w:rPr>
              <w:t xml:space="preserve">Challenge Yourself </w:t>
            </w:r>
          </w:p>
          <w:p w14:paraId="6D7F7A71" w14:textId="77777777" w:rsidR="00345125" w:rsidRPr="007F4B89" w:rsidRDefault="00345125" w:rsidP="006319C3">
            <w:pPr>
              <w:numPr>
                <w:ilvl w:val="0"/>
                <w:numId w:val="64"/>
              </w:numPr>
              <w:spacing w:before="120" w:after="120" w:line="256" w:lineRule="auto"/>
              <w:ind w:firstLine="0"/>
              <w:rPr>
                <w:color w:val="404040"/>
                <w:sz w:val="20"/>
                <w:szCs w:val="20"/>
              </w:rPr>
            </w:pPr>
            <w:r w:rsidRPr="007F4B89">
              <w:rPr>
                <w:color w:val="404040"/>
                <w:sz w:val="20"/>
                <w:szCs w:val="20"/>
              </w:rPr>
              <w:t xml:space="preserve">Visualize your data in Violin plots. </w:t>
            </w:r>
          </w:p>
          <w:p w14:paraId="4E89423A" w14:textId="67C3A0AC" w:rsidR="00345125" w:rsidRPr="007F4B89" w:rsidRDefault="00345125" w:rsidP="006319C3">
            <w:pPr>
              <w:numPr>
                <w:ilvl w:val="0"/>
                <w:numId w:val="64"/>
              </w:numPr>
              <w:spacing w:before="120" w:after="120" w:line="256" w:lineRule="auto"/>
              <w:ind w:firstLine="0"/>
              <w:rPr>
                <w:color w:val="404040"/>
                <w:sz w:val="20"/>
                <w:szCs w:val="20"/>
              </w:rPr>
            </w:pPr>
            <w:r w:rsidRPr="007F4B89">
              <w:rPr>
                <w:color w:val="404040"/>
                <w:sz w:val="20"/>
                <w:szCs w:val="20"/>
              </w:rPr>
              <w:t xml:space="preserve">Describe what a </w:t>
            </w:r>
            <w:ins w:id="16447" w:author="Chantelle Dubois Nishiyama" w:date="2020-02-19T23:27:00Z">
              <w:r w:rsidR="00711C42">
                <w:rPr>
                  <w:color w:val="404040"/>
                  <w:sz w:val="20"/>
                  <w:szCs w:val="20"/>
                </w:rPr>
                <w:t>V</w:t>
              </w:r>
            </w:ins>
            <w:del w:id="16448" w:author="Chantelle Dubois Nishiyama" w:date="2020-02-19T23:27:00Z">
              <w:r w:rsidRPr="007F4B89" w:rsidDel="00711C42">
                <w:rPr>
                  <w:color w:val="404040"/>
                  <w:sz w:val="20"/>
                  <w:szCs w:val="20"/>
                </w:rPr>
                <w:delText>v</w:delText>
              </w:r>
            </w:del>
            <w:r w:rsidRPr="007F4B89">
              <w:rPr>
                <w:color w:val="404040"/>
                <w:sz w:val="20"/>
                <w:szCs w:val="20"/>
              </w:rPr>
              <w:t xml:space="preserve">iolin plot is. </w:t>
            </w:r>
          </w:p>
          <w:p w14:paraId="02BE8A9C" w14:textId="77777777" w:rsidR="00345125" w:rsidRPr="007F4B89" w:rsidRDefault="00345125" w:rsidP="006319C3">
            <w:pPr>
              <w:numPr>
                <w:ilvl w:val="0"/>
                <w:numId w:val="64"/>
              </w:numPr>
              <w:spacing w:before="120" w:after="120" w:line="256" w:lineRule="auto"/>
              <w:ind w:firstLine="0"/>
              <w:rPr>
                <w:color w:val="404040"/>
                <w:sz w:val="20"/>
                <w:szCs w:val="20"/>
              </w:rPr>
            </w:pPr>
            <w:r w:rsidRPr="007F4B89">
              <w:rPr>
                <w:color w:val="404040"/>
                <w:sz w:val="20"/>
                <w:szCs w:val="20"/>
              </w:rPr>
              <w:t xml:space="preserve">Determine whether or not some of the features have outliers based on your Violin plots. </w:t>
            </w:r>
          </w:p>
        </w:tc>
        <w:tc>
          <w:tcPr>
            <w:tcW w:w="270" w:type="dxa"/>
            <w:tcBorders>
              <w:top w:val="nil"/>
              <w:left w:val="nil"/>
              <w:bottom w:val="nil"/>
              <w:right w:val="single" w:sz="4" w:space="0" w:color="DBDBDB" w:themeColor="accent3" w:themeTint="66"/>
            </w:tcBorders>
            <w:shd w:val="clear" w:color="auto" w:fill="FAFAFA"/>
            <w:tcPrChange w:id="16449" w:author="Alexis Handford" w:date="2020-01-31T08:47:00Z">
              <w:tcPr>
                <w:tcW w:w="270" w:type="dxa"/>
                <w:tcBorders>
                  <w:top w:val="nil"/>
                  <w:left w:val="nil"/>
                  <w:bottom w:val="nil"/>
                  <w:right w:val="single" w:sz="4" w:space="0" w:color="DBDBDB"/>
                </w:tcBorders>
                <w:shd w:val="clear" w:color="auto" w:fill="FAFAFA"/>
              </w:tcPr>
            </w:tcPrChange>
          </w:tcPr>
          <w:p w14:paraId="62D8267C" w14:textId="77777777" w:rsidR="00345125" w:rsidRPr="007F4B89" w:rsidRDefault="00345125" w:rsidP="006319C3">
            <w:pPr>
              <w:spacing w:after="120" w:line="256" w:lineRule="auto"/>
              <w:rPr>
                <w:color w:val="404040"/>
              </w:rPr>
            </w:pPr>
          </w:p>
        </w:tc>
      </w:tr>
      <w:tr w:rsidR="00345125" w:rsidRPr="007F4B89" w14:paraId="623867F2" w14:textId="77777777" w:rsidTr="46C81A3D">
        <w:trPr>
          <w:cantSplit/>
          <w:trHeight w:val="87"/>
        </w:trPr>
        <w:tc>
          <w:tcPr>
            <w:tcW w:w="265" w:type="dxa"/>
            <w:tcBorders>
              <w:top w:val="nil"/>
              <w:left w:val="single" w:sz="4" w:space="0" w:color="DBDBDB" w:themeColor="accent3" w:themeTint="66"/>
              <w:bottom w:val="nil"/>
              <w:right w:val="nil"/>
            </w:tcBorders>
            <w:shd w:val="clear" w:color="auto" w:fill="FAFAFA"/>
            <w:tcPrChange w:id="16450" w:author="Alexis Handford" w:date="2020-01-31T08:47:00Z">
              <w:tcPr>
                <w:tcW w:w="265" w:type="dxa"/>
                <w:tcBorders>
                  <w:top w:val="nil"/>
                  <w:left w:val="single" w:sz="4" w:space="0" w:color="DBDBDB"/>
                  <w:bottom w:val="nil"/>
                  <w:right w:val="nil"/>
                </w:tcBorders>
                <w:shd w:val="clear" w:color="auto" w:fill="FAFAFA"/>
              </w:tcPr>
            </w:tcPrChange>
          </w:tcPr>
          <w:p w14:paraId="2E6EC291" w14:textId="77777777" w:rsidR="00345125" w:rsidRPr="007F4B89" w:rsidRDefault="00345125" w:rsidP="006319C3">
            <w:pPr>
              <w:spacing w:after="120" w:line="256" w:lineRule="auto"/>
              <w:rPr>
                <w:color w:val="404040"/>
                <w:sz w:val="8"/>
                <w:szCs w:val="8"/>
              </w:rPr>
            </w:pPr>
          </w:p>
        </w:tc>
        <w:tc>
          <w:tcPr>
            <w:tcW w:w="3960" w:type="dxa"/>
            <w:gridSpan w:val="4"/>
            <w:tcBorders>
              <w:top w:val="nil"/>
              <w:left w:val="nil"/>
              <w:bottom w:val="nil"/>
              <w:right w:val="nil"/>
            </w:tcBorders>
            <w:shd w:val="clear" w:color="auto" w:fill="FAFAFA"/>
            <w:vAlign w:val="center"/>
            <w:tcPrChange w:id="16451" w:author="Alexis Handford" w:date="2020-01-31T08:47:00Z">
              <w:tcPr>
                <w:tcW w:w="3960" w:type="dxa"/>
                <w:gridSpan w:val="4"/>
                <w:tcBorders>
                  <w:top w:val="nil"/>
                  <w:left w:val="nil"/>
                  <w:bottom w:val="nil"/>
                  <w:right w:val="nil"/>
                </w:tcBorders>
                <w:shd w:val="clear" w:color="auto" w:fill="FAFAFA"/>
              </w:tcPr>
            </w:tcPrChange>
          </w:tcPr>
          <w:p w14:paraId="6A2AF842" w14:textId="77777777" w:rsidR="00345125" w:rsidRPr="007F4B89" w:rsidRDefault="00345125" w:rsidP="006319C3">
            <w:pPr>
              <w:spacing w:after="120" w:line="256" w:lineRule="auto"/>
              <w:jc w:val="center"/>
              <w:rPr>
                <w:rFonts w:ascii="Open Sans Semibold" w:hAnsi="Open Sans Semibold" w:cs="Open Sans Semibold"/>
                <w:color w:val="FFFFFF"/>
                <w:sz w:val="8"/>
                <w:szCs w:val="8"/>
              </w:rPr>
            </w:pPr>
          </w:p>
        </w:tc>
        <w:tc>
          <w:tcPr>
            <w:tcW w:w="2052" w:type="dxa"/>
            <w:tcBorders>
              <w:top w:val="nil"/>
              <w:left w:val="nil"/>
              <w:bottom w:val="nil"/>
              <w:right w:val="nil"/>
            </w:tcBorders>
            <w:shd w:val="clear" w:color="auto" w:fill="FAFAFA"/>
            <w:vAlign w:val="center"/>
            <w:tcPrChange w:id="16452" w:author="Alexis Handford" w:date="2020-01-31T08:47:00Z">
              <w:tcPr>
                <w:tcW w:w="2052" w:type="dxa"/>
                <w:tcBorders>
                  <w:top w:val="nil"/>
                  <w:left w:val="nil"/>
                  <w:bottom w:val="nil"/>
                  <w:right w:val="nil"/>
                </w:tcBorders>
                <w:shd w:val="clear" w:color="auto" w:fill="FAFAFA"/>
              </w:tcPr>
            </w:tcPrChange>
          </w:tcPr>
          <w:p w14:paraId="0D82F60A" w14:textId="77777777" w:rsidR="00345125" w:rsidRPr="007F4B89" w:rsidRDefault="00345125" w:rsidP="006319C3">
            <w:pPr>
              <w:spacing w:after="120" w:line="256" w:lineRule="auto"/>
              <w:rPr>
                <w:color w:val="404040"/>
                <w:sz w:val="8"/>
                <w:szCs w:val="8"/>
              </w:rPr>
            </w:pPr>
          </w:p>
        </w:tc>
        <w:tc>
          <w:tcPr>
            <w:tcW w:w="3888" w:type="dxa"/>
            <w:gridSpan w:val="2"/>
            <w:tcBorders>
              <w:top w:val="nil"/>
              <w:left w:val="nil"/>
              <w:bottom w:val="nil"/>
              <w:right w:val="nil"/>
            </w:tcBorders>
            <w:shd w:val="clear" w:color="auto" w:fill="FAFAFA"/>
            <w:vAlign w:val="center"/>
            <w:tcPrChange w:id="16453" w:author="Alexis Handford" w:date="2020-01-31T08:47:00Z">
              <w:tcPr>
                <w:tcW w:w="3888" w:type="dxa"/>
                <w:gridSpan w:val="2"/>
                <w:tcBorders>
                  <w:top w:val="nil"/>
                  <w:left w:val="nil"/>
                  <w:bottom w:val="nil"/>
                  <w:right w:val="nil"/>
                </w:tcBorders>
                <w:shd w:val="clear" w:color="auto" w:fill="FAFAFA"/>
              </w:tcPr>
            </w:tcPrChange>
          </w:tcPr>
          <w:p w14:paraId="74258CFC" w14:textId="77777777" w:rsidR="00345125" w:rsidRPr="007F4B89" w:rsidRDefault="00345125" w:rsidP="006319C3">
            <w:pPr>
              <w:spacing w:after="120" w:line="256" w:lineRule="auto"/>
              <w:rPr>
                <w:color w:val="404040"/>
                <w:sz w:val="8"/>
                <w:szCs w:val="8"/>
              </w:rPr>
            </w:pPr>
          </w:p>
        </w:tc>
        <w:tc>
          <w:tcPr>
            <w:tcW w:w="270" w:type="dxa"/>
            <w:tcBorders>
              <w:top w:val="nil"/>
              <w:left w:val="nil"/>
              <w:bottom w:val="nil"/>
              <w:right w:val="single" w:sz="4" w:space="0" w:color="DBDBDB" w:themeColor="accent3" w:themeTint="66"/>
            </w:tcBorders>
            <w:shd w:val="clear" w:color="auto" w:fill="FAFAFA"/>
            <w:tcPrChange w:id="16454" w:author="Alexis Handford" w:date="2020-01-31T08:47:00Z">
              <w:tcPr>
                <w:tcW w:w="270" w:type="dxa"/>
                <w:tcBorders>
                  <w:top w:val="nil"/>
                  <w:left w:val="nil"/>
                  <w:bottom w:val="nil"/>
                  <w:right w:val="single" w:sz="4" w:space="0" w:color="DBDBDB"/>
                </w:tcBorders>
                <w:shd w:val="clear" w:color="auto" w:fill="FAFAFA"/>
              </w:tcPr>
            </w:tcPrChange>
          </w:tcPr>
          <w:p w14:paraId="5F9E97F4" w14:textId="77777777" w:rsidR="00345125" w:rsidRPr="007F4B89" w:rsidRDefault="00345125" w:rsidP="006319C3">
            <w:pPr>
              <w:spacing w:after="120" w:line="256" w:lineRule="auto"/>
              <w:rPr>
                <w:color w:val="404040"/>
                <w:sz w:val="8"/>
                <w:szCs w:val="8"/>
              </w:rPr>
            </w:pPr>
          </w:p>
        </w:tc>
      </w:tr>
      <w:tr w:rsidR="00345125" w:rsidRPr="007F4B89" w14:paraId="2AD4D4D7" w14:textId="77777777" w:rsidTr="46C81A3D">
        <w:trPr>
          <w:cantSplit/>
          <w:trHeight w:val="837"/>
        </w:trPr>
        <w:tc>
          <w:tcPr>
            <w:tcW w:w="265" w:type="dxa"/>
            <w:tcBorders>
              <w:top w:val="nil"/>
              <w:left w:val="single" w:sz="4" w:space="0" w:color="DBDBDB" w:themeColor="accent3" w:themeTint="66"/>
              <w:bottom w:val="nil"/>
              <w:right w:val="nil"/>
            </w:tcBorders>
            <w:shd w:val="clear" w:color="auto" w:fill="FAFAFA"/>
            <w:tcPrChange w:id="16455" w:author="Alexis Handford" w:date="2020-01-31T08:47:00Z">
              <w:tcPr>
                <w:tcW w:w="265" w:type="dxa"/>
                <w:tcBorders>
                  <w:top w:val="nil"/>
                  <w:left w:val="single" w:sz="4" w:space="0" w:color="DBDBDB"/>
                  <w:bottom w:val="nil"/>
                  <w:right w:val="nil"/>
                </w:tcBorders>
                <w:shd w:val="clear" w:color="auto" w:fill="FAFAFA"/>
              </w:tcPr>
            </w:tcPrChange>
          </w:tcPr>
          <w:p w14:paraId="28F895DE" w14:textId="77777777" w:rsidR="00345125" w:rsidRPr="007F4B89" w:rsidRDefault="00345125" w:rsidP="006319C3">
            <w:pPr>
              <w:spacing w:after="120" w:line="256" w:lineRule="auto"/>
              <w:rPr>
                <w:color w:val="404040"/>
              </w:rPr>
            </w:pPr>
          </w:p>
        </w:tc>
        <w:tc>
          <w:tcPr>
            <w:tcW w:w="1440" w:type="dxa"/>
            <w:tcBorders>
              <w:top w:val="nil"/>
              <w:left w:val="nil"/>
              <w:bottom w:val="nil"/>
              <w:right w:val="nil"/>
            </w:tcBorders>
            <w:shd w:val="clear" w:color="auto" w:fill="11143F"/>
            <w:vAlign w:val="center"/>
            <w:hideMark/>
            <w:tcPrChange w:id="16456" w:author="Alexis Handford" w:date="2020-01-31T08:47:00Z">
              <w:tcPr>
                <w:tcW w:w="1440" w:type="dxa"/>
                <w:tcBorders>
                  <w:top w:val="nil"/>
                  <w:left w:val="nil"/>
                  <w:bottom w:val="nil"/>
                  <w:right w:val="nil"/>
                </w:tcBorders>
                <w:shd w:val="clear" w:color="auto" w:fill="11143F"/>
                <w:hideMark/>
              </w:tcPr>
            </w:tcPrChange>
          </w:tcPr>
          <w:p w14:paraId="639A2F27" w14:textId="77777777" w:rsidR="00345125" w:rsidRPr="007F4B89" w:rsidRDefault="00345125" w:rsidP="006319C3">
            <w:pPr>
              <w:spacing w:before="120" w:after="120" w:line="256" w:lineRule="auto"/>
              <w:jc w:val="center"/>
              <w:rPr>
                <w:rFonts w:ascii="Open Sans Semibold" w:hAnsi="Open Sans Semibold" w:cs="Open Sans Semibold"/>
                <w:color w:val="FFFFFF"/>
                <w:sz w:val="28"/>
                <w:szCs w:val="28"/>
              </w:rPr>
            </w:pPr>
            <w:r w:rsidRPr="007F4B89">
              <w:rPr>
                <w:rFonts w:ascii="Open Sans Semibold" w:hAnsi="Open Sans Semibold" w:cs="Open Sans Semibold"/>
                <w:color w:val="FFFFFF"/>
                <w:sz w:val="28"/>
                <w:szCs w:val="28"/>
              </w:rPr>
              <w:t>Step 7</w:t>
            </w:r>
          </w:p>
        </w:tc>
        <w:tc>
          <w:tcPr>
            <w:tcW w:w="8460" w:type="dxa"/>
            <w:gridSpan w:val="6"/>
            <w:tcBorders>
              <w:top w:val="nil"/>
              <w:left w:val="nil"/>
              <w:bottom w:val="nil"/>
              <w:right w:val="nil"/>
            </w:tcBorders>
            <w:shd w:val="clear" w:color="auto" w:fill="E5E5E5"/>
            <w:vAlign w:val="center"/>
            <w:hideMark/>
            <w:tcPrChange w:id="16457" w:author="Alexis Handford" w:date="2020-01-31T08:47:00Z">
              <w:tcPr>
                <w:tcW w:w="8460" w:type="dxa"/>
                <w:gridSpan w:val="6"/>
                <w:tcBorders>
                  <w:top w:val="nil"/>
                  <w:left w:val="nil"/>
                  <w:bottom w:val="nil"/>
                  <w:right w:val="nil"/>
                </w:tcBorders>
                <w:shd w:val="clear" w:color="auto" w:fill="E5E5E5"/>
                <w:hideMark/>
              </w:tcPr>
            </w:tcPrChange>
          </w:tcPr>
          <w:p w14:paraId="2D0FCC47" w14:textId="77777777" w:rsidR="00345125" w:rsidRPr="007F4B89" w:rsidRDefault="00345125" w:rsidP="006319C3">
            <w:pPr>
              <w:spacing w:before="120" w:after="120" w:line="256" w:lineRule="auto"/>
              <w:rPr>
                <w:rFonts w:ascii="Open Sans Semibold" w:hAnsi="Open Sans Semibold" w:cs="Open Sans Semibold"/>
                <w:color w:val="404040"/>
              </w:rPr>
            </w:pPr>
            <w:r w:rsidRPr="007F4B89">
              <w:rPr>
                <w:rFonts w:ascii="Open Sans Semibold" w:hAnsi="Open Sans Semibold" w:cs="Open Sans Semibold"/>
                <w:color w:val="404040"/>
              </w:rPr>
              <w:t>Submit your Jupyter Notebook to Github</w:t>
            </w:r>
          </w:p>
        </w:tc>
        <w:tc>
          <w:tcPr>
            <w:tcW w:w="270" w:type="dxa"/>
            <w:tcBorders>
              <w:top w:val="nil"/>
              <w:left w:val="nil"/>
              <w:bottom w:val="nil"/>
              <w:right w:val="single" w:sz="4" w:space="0" w:color="DBDBDB" w:themeColor="accent3" w:themeTint="66"/>
            </w:tcBorders>
            <w:shd w:val="clear" w:color="auto" w:fill="FAFAFA"/>
            <w:tcPrChange w:id="16458" w:author="Alexis Handford" w:date="2020-01-31T08:47:00Z">
              <w:tcPr>
                <w:tcW w:w="270" w:type="dxa"/>
                <w:tcBorders>
                  <w:top w:val="nil"/>
                  <w:left w:val="nil"/>
                  <w:bottom w:val="nil"/>
                  <w:right w:val="single" w:sz="4" w:space="0" w:color="DBDBDB"/>
                </w:tcBorders>
                <w:shd w:val="clear" w:color="auto" w:fill="FAFAFA"/>
              </w:tcPr>
            </w:tcPrChange>
          </w:tcPr>
          <w:p w14:paraId="521C82DA" w14:textId="77777777" w:rsidR="00345125" w:rsidRPr="007F4B89" w:rsidRDefault="00345125" w:rsidP="006319C3">
            <w:pPr>
              <w:spacing w:after="120" w:line="256" w:lineRule="auto"/>
              <w:rPr>
                <w:color w:val="404040"/>
              </w:rPr>
            </w:pPr>
          </w:p>
        </w:tc>
      </w:tr>
      <w:tr w:rsidR="00345125" w:rsidRPr="007F4B89" w14:paraId="2DF77A1D" w14:textId="77777777" w:rsidTr="46C81A3D">
        <w:trPr>
          <w:cantSplit/>
          <w:trHeight w:val="837"/>
        </w:trPr>
        <w:tc>
          <w:tcPr>
            <w:tcW w:w="265" w:type="dxa"/>
            <w:tcBorders>
              <w:top w:val="nil"/>
              <w:left w:val="single" w:sz="4" w:space="0" w:color="DBDBDB" w:themeColor="accent3" w:themeTint="66"/>
              <w:bottom w:val="nil"/>
              <w:right w:val="nil"/>
            </w:tcBorders>
            <w:shd w:val="clear" w:color="auto" w:fill="FAFAFA"/>
            <w:tcPrChange w:id="16459" w:author="Alexis Handford" w:date="2020-01-31T08:47:00Z">
              <w:tcPr>
                <w:tcW w:w="265" w:type="dxa"/>
                <w:tcBorders>
                  <w:top w:val="nil"/>
                  <w:left w:val="single" w:sz="4" w:space="0" w:color="DBDBDB"/>
                  <w:bottom w:val="nil"/>
                  <w:right w:val="nil"/>
                </w:tcBorders>
                <w:shd w:val="clear" w:color="auto" w:fill="FAFAFA"/>
              </w:tcPr>
            </w:tcPrChange>
          </w:tcPr>
          <w:p w14:paraId="41F6084F" w14:textId="77777777" w:rsidR="00345125" w:rsidRPr="007F4B89" w:rsidRDefault="00345125" w:rsidP="006319C3">
            <w:pPr>
              <w:spacing w:after="120" w:line="256" w:lineRule="auto"/>
              <w:rPr>
                <w:color w:val="404040"/>
              </w:rPr>
            </w:pPr>
          </w:p>
        </w:tc>
        <w:tc>
          <w:tcPr>
            <w:tcW w:w="1440" w:type="dxa"/>
            <w:tcBorders>
              <w:top w:val="nil"/>
              <w:left w:val="nil"/>
              <w:bottom w:val="nil"/>
              <w:right w:val="nil"/>
            </w:tcBorders>
            <w:shd w:val="clear" w:color="auto" w:fill="11143F"/>
            <w:vAlign w:val="center"/>
            <w:tcPrChange w:id="16460" w:author="Alexis Handford" w:date="2020-01-31T08:47:00Z">
              <w:tcPr>
                <w:tcW w:w="1440" w:type="dxa"/>
                <w:tcBorders>
                  <w:top w:val="nil"/>
                  <w:left w:val="nil"/>
                  <w:bottom w:val="nil"/>
                  <w:right w:val="nil"/>
                </w:tcBorders>
                <w:shd w:val="clear" w:color="auto" w:fill="11143F"/>
              </w:tcPr>
            </w:tcPrChange>
          </w:tcPr>
          <w:p w14:paraId="16A98E20" w14:textId="77777777" w:rsidR="00345125" w:rsidRPr="007F4B89" w:rsidRDefault="00345125" w:rsidP="006319C3">
            <w:pPr>
              <w:spacing w:before="120" w:after="120" w:line="256" w:lineRule="auto"/>
              <w:jc w:val="center"/>
              <w:rPr>
                <w:rFonts w:ascii="Open Sans Semibold" w:hAnsi="Open Sans Semibold" w:cs="Open Sans Semibold"/>
                <w:color w:val="FFFFFF"/>
                <w:sz w:val="28"/>
                <w:szCs w:val="28"/>
              </w:rPr>
            </w:pPr>
          </w:p>
        </w:tc>
        <w:tc>
          <w:tcPr>
            <w:tcW w:w="8460" w:type="dxa"/>
            <w:gridSpan w:val="6"/>
            <w:tcBorders>
              <w:top w:val="nil"/>
              <w:left w:val="nil"/>
              <w:bottom w:val="nil"/>
              <w:right w:val="nil"/>
            </w:tcBorders>
            <w:shd w:val="clear" w:color="auto" w:fill="E5E5E5"/>
            <w:vAlign w:val="center"/>
            <w:hideMark/>
            <w:tcPrChange w:id="16461" w:author="Alexis Handford" w:date="2020-01-31T08:47:00Z">
              <w:tcPr>
                <w:tcW w:w="8460" w:type="dxa"/>
                <w:gridSpan w:val="6"/>
                <w:tcBorders>
                  <w:top w:val="nil"/>
                  <w:left w:val="nil"/>
                  <w:bottom w:val="nil"/>
                  <w:right w:val="nil"/>
                </w:tcBorders>
                <w:shd w:val="clear" w:color="auto" w:fill="E5E5E5"/>
                <w:hideMark/>
              </w:tcPr>
            </w:tcPrChange>
          </w:tcPr>
          <w:p w14:paraId="01BE29C9" w14:textId="77777777" w:rsidR="00345125" w:rsidRPr="007F4B89" w:rsidRDefault="00345125" w:rsidP="006319C3">
            <w:pPr>
              <w:spacing w:before="120" w:after="120" w:line="256" w:lineRule="auto"/>
              <w:rPr>
                <w:color w:val="404040"/>
              </w:rPr>
            </w:pPr>
            <w:r w:rsidRPr="007F4B89">
              <w:rPr>
                <w:color w:val="404040"/>
              </w:rPr>
              <w:t xml:space="preserve">Copy and paste your GitHub link in the field below, then click </w:t>
            </w:r>
            <w:r w:rsidRPr="007F4B89">
              <w:rPr>
                <w:i/>
                <w:iCs/>
                <w:color w:val="404040"/>
              </w:rPr>
              <w:t>Submit</w:t>
            </w:r>
            <w:r w:rsidRPr="007F4B89">
              <w:rPr>
                <w:color w:val="404040"/>
              </w:rPr>
              <w:t>.</w:t>
            </w:r>
          </w:p>
        </w:tc>
        <w:tc>
          <w:tcPr>
            <w:tcW w:w="270" w:type="dxa"/>
            <w:tcBorders>
              <w:top w:val="nil"/>
              <w:left w:val="nil"/>
              <w:bottom w:val="nil"/>
              <w:right w:val="single" w:sz="4" w:space="0" w:color="DBDBDB" w:themeColor="accent3" w:themeTint="66"/>
            </w:tcBorders>
            <w:shd w:val="clear" w:color="auto" w:fill="FAFAFA"/>
            <w:tcPrChange w:id="16462" w:author="Alexis Handford" w:date="2020-01-31T08:47:00Z">
              <w:tcPr>
                <w:tcW w:w="270" w:type="dxa"/>
                <w:tcBorders>
                  <w:top w:val="nil"/>
                  <w:left w:val="nil"/>
                  <w:bottom w:val="nil"/>
                  <w:right w:val="single" w:sz="4" w:space="0" w:color="DBDBDB"/>
                </w:tcBorders>
                <w:shd w:val="clear" w:color="auto" w:fill="FAFAFA"/>
              </w:tcPr>
            </w:tcPrChange>
          </w:tcPr>
          <w:p w14:paraId="7755B46C" w14:textId="77777777" w:rsidR="00345125" w:rsidRPr="007F4B89" w:rsidRDefault="00345125" w:rsidP="006319C3">
            <w:pPr>
              <w:spacing w:after="120" w:line="256" w:lineRule="auto"/>
              <w:rPr>
                <w:color w:val="404040"/>
              </w:rPr>
            </w:pPr>
          </w:p>
        </w:tc>
      </w:tr>
      <w:tr w:rsidR="00345125" w:rsidRPr="007F4B89" w14:paraId="2CEEF501" w14:textId="77777777" w:rsidTr="46C81A3D">
        <w:trPr>
          <w:cantSplit/>
          <w:trHeight w:val="80"/>
        </w:trPr>
        <w:tc>
          <w:tcPr>
            <w:tcW w:w="265" w:type="dxa"/>
            <w:vMerge w:val="restart"/>
            <w:tcBorders>
              <w:top w:val="nil"/>
              <w:left w:val="single" w:sz="4" w:space="0" w:color="DBDBDB" w:themeColor="accent3" w:themeTint="66"/>
              <w:bottom w:val="nil"/>
              <w:right w:val="nil"/>
            </w:tcBorders>
            <w:shd w:val="clear" w:color="auto" w:fill="FAFAFA"/>
            <w:tcPrChange w:id="16463" w:author="Alexis Handford" w:date="2020-01-31T08:47:00Z">
              <w:tcPr>
                <w:tcW w:w="265" w:type="dxa"/>
                <w:vMerge w:val="restart"/>
                <w:tcBorders>
                  <w:top w:val="nil"/>
                  <w:left w:val="single" w:sz="4" w:space="0" w:color="DBDBDB"/>
                  <w:bottom w:val="nil"/>
                  <w:right w:val="nil"/>
                </w:tcBorders>
                <w:shd w:val="clear" w:color="auto" w:fill="FAFAFA"/>
              </w:tcPr>
            </w:tcPrChange>
          </w:tcPr>
          <w:p w14:paraId="0A148414" w14:textId="77777777" w:rsidR="00345125" w:rsidRPr="007F4B89" w:rsidRDefault="00345125" w:rsidP="006319C3">
            <w:pPr>
              <w:spacing w:after="120" w:line="256" w:lineRule="auto"/>
              <w:rPr>
                <w:color w:val="404040"/>
              </w:rPr>
            </w:pPr>
          </w:p>
        </w:tc>
        <w:tc>
          <w:tcPr>
            <w:tcW w:w="1440" w:type="dxa"/>
            <w:vMerge w:val="restart"/>
            <w:tcBorders>
              <w:top w:val="nil"/>
              <w:left w:val="nil"/>
              <w:bottom w:val="nil"/>
              <w:right w:val="nil"/>
            </w:tcBorders>
            <w:shd w:val="clear" w:color="auto" w:fill="11143F"/>
            <w:vAlign w:val="center"/>
            <w:tcPrChange w:id="16464" w:author="Alexis Handford" w:date="2020-01-31T08:47:00Z">
              <w:tcPr>
                <w:tcW w:w="1440" w:type="dxa"/>
                <w:vMerge w:val="restart"/>
                <w:tcBorders>
                  <w:top w:val="nil"/>
                  <w:left w:val="nil"/>
                  <w:bottom w:val="nil"/>
                  <w:right w:val="nil"/>
                </w:tcBorders>
                <w:shd w:val="clear" w:color="auto" w:fill="11143F"/>
              </w:tcPr>
            </w:tcPrChange>
          </w:tcPr>
          <w:p w14:paraId="501BA910" w14:textId="77777777" w:rsidR="00345125" w:rsidRPr="007F4B89" w:rsidRDefault="00345125" w:rsidP="006319C3">
            <w:pPr>
              <w:spacing w:before="120" w:after="120" w:line="256" w:lineRule="auto"/>
              <w:jc w:val="center"/>
              <w:rPr>
                <w:rFonts w:ascii="Open Sans Semibold" w:hAnsi="Open Sans Semibold" w:cs="Open Sans Semibold"/>
                <w:color w:val="FFFFFF"/>
                <w:sz w:val="28"/>
                <w:szCs w:val="28"/>
              </w:rPr>
            </w:pPr>
          </w:p>
        </w:tc>
        <w:tc>
          <w:tcPr>
            <w:tcW w:w="270" w:type="dxa"/>
            <w:tcBorders>
              <w:top w:val="nil"/>
              <w:left w:val="nil"/>
              <w:bottom w:val="nil"/>
              <w:right w:val="nil"/>
            </w:tcBorders>
            <w:shd w:val="clear" w:color="auto" w:fill="E5E5E5"/>
            <w:vAlign w:val="center"/>
            <w:tcPrChange w:id="16465" w:author="Alexis Handford" w:date="2020-01-31T08:47:00Z">
              <w:tcPr>
                <w:tcW w:w="270" w:type="dxa"/>
                <w:tcBorders>
                  <w:top w:val="nil"/>
                  <w:left w:val="nil"/>
                  <w:bottom w:val="nil"/>
                  <w:right w:val="nil"/>
                </w:tcBorders>
                <w:shd w:val="clear" w:color="auto" w:fill="E5E5E5"/>
              </w:tcPr>
            </w:tcPrChange>
          </w:tcPr>
          <w:p w14:paraId="5031B4AF" w14:textId="77777777" w:rsidR="00345125" w:rsidRPr="007F4B89" w:rsidRDefault="00345125" w:rsidP="006319C3">
            <w:pPr>
              <w:rPr>
                <w:color w:val="404040"/>
                <w:sz w:val="8"/>
                <w:szCs w:val="8"/>
              </w:rPr>
            </w:pPr>
          </w:p>
        </w:tc>
        <w:tc>
          <w:tcPr>
            <w:tcW w:w="7920" w:type="dxa"/>
            <w:gridSpan w:val="4"/>
            <w:tcBorders>
              <w:top w:val="nil"/>
              <w:left w:val="nil"/>
              <w:bottom w:val="nil"/>
              <w:right w:val="nil"/>
            </w:tcBorders>
            <w:shd w:val="clear" w:color="auto" w:fill="E5E5E5"/>
            <w:vAlign w:val="center"/>
            <w:tcPrChange w:id="16466" w:author="Alexis Handford" w:date="2020-01-31T08:47:00Z">
              <w:tcPr>
                <w:tcW w:w="7920" w:type="dxa"/>
                <w:gridSpan w:val="4"/>
                <w:tcBorders>
                  <w:top w:val="nil"/>
                  <w:left w:val="nil"/>
                  <w:bottom w:val="nil"/>
                  <w:right w:val="nil"/>
                </w:tcBorders>
                <w:shd w:val="clear" w:color="auto" w:fill="E5E5E5"/>
              </w:tcPr>
            </w:tcPrChange>
          </w:tcPr>
          <w:p w14:paraId="1DED90AB" w14:textId="77777777" w:rsidR="00345125" w:rsidRPr="007F4B89" w:rsidRDefault="00345125" w:rsidP="006319C3">
            <w:pPr>
              <w:rPr>
                <w:color w:val="404040"/>
                <w:sz w:val="8"/>
                <w:szCs w:val="8"/>
              </w:rPr>
            </w:pPr>
          </w:p>
        </w:tc>
        <w:tc>
          <w:tcPr>
            <w:tcW w:w="270" w:type="dxa"/>
            <w:tcBorders>
              <w:top w:val="nil"/>
              <w:left w:val="nil"/>
              <w:bottom w:val="nil"/>
              <w:right w:val="nil"/>
            </w:tcBorders>
            <w:shd w:val="clear" w:color="auto" w:fill="E5E5E5"/>
            <w:vAlign w:val="center"/>
            <w:tcPrChange w:id="16467" w:author="Alexis Handford" w:date="2020-01-31T08:47:00Z">
              <w:tcPr>
                <w:tcW w:w="270" w:type="dxa"/>
                <w:tcBorders>
                  <w:top w:val="nil"/>
                  <w:left w:val="nil"/>
                  <w:bottom w:val="nil"/>
                  <w:right w:val="nil"/>
                </w:tcBorders>
                <w:shd w:val="clear" w:color="auto" w:fill="E5E5E5"/>
              </w:tcPr>
            </w:tcPrChange>
          </w:tcPr>
          <w:p w14:paraId="3DD3A399" w14:textId="77777777" w:rsidR="00345125" w:rsidRPr="007F4B89" w:rsidRDefault="00345125" w:rsidP="006319C3">
            <w:pPr>
              <w:rPr>
                <w:color w:val="404040"/>
                <w:sz w:val="8"/>
                <w:szCs w:val="8"/>
              </w:rPr>
            </w:pPr>
          </w:p>
        </w:tc>
        <w:tc>
          <w:tcPr>
            <w:tcW w:w="270" w:type="dxa"/>
            <w:vMerge w:val="restart"/>
            <w:tcBorders>
              <w:top w:val="nil"/>
              <w:left w:val="nil"/>
              <w:bottom w:val="nil"/>
              <w:right w:val="single" w:sz="4" w:space="0" w:color="DBDBDB" w:themeColor="accent3" w:themeTint="66"/>
            </w:tcBorders>
            <w:shd w:val="clear" w:color="auto" w:fill="FAFAFA"/>
            <w:tcPrChange w:id="16468" w:author="Alexis Handford" w:date="2020-01-31T08:47:00Z">
              <w:tcPr>
                <w:tcW w:w="270" w:type="dxa"/>
                <w:vMerge w:val="restart"/>
                <w:tcBorders>
                  <w:top w:val="nil"/>
                  <w:left w:val="nil"/>
                  <w:bottom w:val="nil"/>
                  <w:right w:val="single" w:sz="4" w:space="0" w:color="DBDBDB"/>
                </w:tcBorders>
                <w:shd w:val="clear" w:color="auto" w:fill="FAFAFA"/>
              </w:tcPr>
            </w:tcPrChange>
          </w:tcPr>
          <w:p w14:paraId="7B37F640" w14:textId="77777777" w:rsidR="00345125" w:rsidRPr="007F4B89" w:rsidRDefault="00345125" w:rsidP="006319C3">
            <w:pPr>
              <w:spacing w:after="120" w:line="256" w:lineRule="auto"/>
              <w:rPr>
                <w:color w:val="404040"/>
              </w:rPr>
            </w:pPr>
          </w:p>
        </w:tc>
      </w:tr>
      <w:tr w:rsidR="00345125" w:rsidRPr="007F4B89" w14:paraId="703BECEB" w14:textId="77777777" w:rsidTr="46C81A3D">
        <w:trPr>
          <w:cantSplit/>
          <w:trHeight w:val="280"/>
        </w:trPr>
        <w:tc>
          <w:tcPr>
            <w:tcW w:w="300" w:type="dxa"/>
            <w:vMerge/>
            <w:vAlign w:val="center"/>
            <w:hideMark/>
            <w:tcPrChange w:id="16469" w:author="Alexis Handford" w:date="2020-01-31T08:47:00Z">
              <w:tcPr>
                <w:tcW w:w="300" w:type="dxa"/>
                <w:vMerge/>
                <w:tcBorders>
                  <w:top w:val="nil"/>
                  <w:left w:val="single" w:sz="4" w:space="0" w:color="DBDBDB"/>
                  <w:bottom w:val="nil"/>
                  <w:right w:val="nil"/>
                </w:tcBorders>
                <w:hideMark/>
              </w:tcPr>
            </w:tcPrChange>
          </w:tcPr>
          <w:p w14:paraId="6639F5A9" w14:textId="77777777" w:rsidR="00345125" w:rsidRPr="007F4B89" w:rsidRDefault="00345125" w:rsidP="006319C3">
            <w:pPr>
              <w:rPr>
                <w:color w:val="404040"/>
              </w:rPr>
            </w:pPr>
          </w:p>
        </w:tc>
        <w:tc>
          <w:tcPr>
            <w:tcW w:w="300" w:type="dxa"/>
            <w:vMerge/>
            <w:vAlign w:val="center"/>
            <w:hideMark/>
            <w:tcPrChange w:id="16470" w:author="Alexis Handford" w:date="2020-01-31T08:47:00Z">
              <w:tcPr>
                <w:tcW w:w="300" w:type="dxa"/>
                <w:vMerge/>
                <w:tcBorders>
                  <w:top w:val="nil"/>
                  <w:left w:val="nil"/>
                  <w:bottom w:val="nil"/>
                  <w:right w:val="nil"/>
                </w:tcBorders>
                <w:hideMark/>
              </w:tcPr>
            </w:tcPrChange>
          </w:tcPr>
          <w:p w14:paraId="58924D7A" w14:textId="77777777" w:rsidR="00345125" w:rsidRPr="007F4B89" w:rsidRDefault="00345125" w:rsidP="006319C3">
            <w:pPr>
              <w:rPr>
                <w:rFonts w:ascii="Open Sans Semibold" w:hAnsi="Open Sans Semibold" w:cs="Open Sans Semibold"/>
                <w:color w:val="FFFFFF"/>
                <w:sz w:val="28"/>
                <w:szCs w:val="28"/>
              </w:rPr>
            </w:pPr>
          </w:p>
        </w:tc>
        <w:tc>
          <w:tcPr>
            <w:tcW w:w="270" w:type="dxa"/>
            <w:tcBorders>
              <w:top w:val="nil"/>
              <w:left w:val="nil"/>
              <w:bottom w:val="nil"/>
              <w:right w:val="nil"/>
            </w:tcBorders>
            <w:shd w:val="clear" w:color="auto" w:fill="E5E5E5"/>
            <w:vAlign w:val="center"/>
            <w:tcPrChange w:id="16471" w:author="Alexis Handford" w:date="2020-01-31T08:47:00Z">
              <w:tcPr>
                <w:tcW w:w="270" w:type="dxa"/>
                <w:tcBorders>
                  <w:top w:val="nil"/>
                  <w:left w:val="nil"/>
                  <w:bottom w:val="nil"/>
                  <w:right w:val="nil"/>
                </w:tcBorders>
                <w:shd w:val="clear" w:color="auto" w:fill="E5E5E5"/>
              </w:tcPr>
            </w:tcPrChange>
          </w:tcPr>
          <w:p w14:paraId="7FB32F89" w14:textId="77777777" w:rsidR="00345125" w:rsidRPr="007F4B89" w:rsidRDefault="00345125" w:rsidP="006319C3">
            <w:pPr>
              <w:spacing w:before="120" w:after="120" w:line="256" w:lineRule="auto"/>
              <w:rPr>
                <w:color w:val="404040"/>
              </w:rPr>
            </w:pPr>
          </w:p>
        </w:tc>
        <w:tc>
          <w:tcPr>
            <w:tcW w:w="675" w:type="dxa"/>
            <w:tcBorders>
              <w:top w:val="nil"/>
              <w:left w:val="nil"/>
              <w:bottom w:val="nil"/>
              <w:right w:val="nil"/>
            </w:tcBorders>
            <w:shd w:val="clear" w:color="auto" w:fill="85C6C1"/>
            <w:vAlign w:val="center"/>
            <w:hideMark/>
            <w:tcPrChange w:id="16472" w:author="Alexis Handford" w:date="2020-01-31T08:47:00Z">
              <w:tcPr>
                <w:tcW w:w="675" w:type="dxa"/>
                <w:tcBorders>
                  <w:top w:val="nil"/>
                  <w:left w:val="nil"/>
                  <w:bottom w:val="nil"/>
                  <w:right w:val="nil"/>
                </w:tcBorders>
                <w:shd w:val="clear" w:color="auto" w:fill="85C6C1"/>
                <w:hideMark/>
              </w:tcPr>
            </w:tcPrChange>
          </w:tcPr>
          <w:p w14:paraId="1833A264" w14:textId="77777777" w:rsidR="00345125" w:rsidRPr="007F4B89" w:rsidRDefault="00345125" w:rsidP="006319C3">
            <w:pPr>
              <w:spacing w:before="120" w:after="120" w:line="256" w:lineRule="auto"/>
              <w:rPr>
                <w:color w:val="404040"/>
              </w:rPr>
            </w:pPr>
            <w:r w:rsidRPr="007F4B89">
              <w:rPr>
                <w:color w:val="FFFFFF"/>
                <w:sz w:val="40"/>
                <w:szCs w:val="40"/>
              </w:rPr>
              <w:sym w:font="Font Awesome 5 Brands Regular" w:char="F09B"/>
            </w:r>
          </w:p>
        </w:tc>
        <w:tc>
          <w:tcPr>
            <w:tcW w:w="7245" w:type="dxa"/>
            <w:gridSpan w:val="3"/>
            <w:tcBorders>
              <w:top w:val="nil"/>
              <w:left w:val="nil"/>
              <w:bottom w:val="nil"/>
              <w:right w:val="nil"/>
            </w:tcBorders>
            <w:shd w:val="clear" w:color="auto" w:fill="FFFFFF" w:themeFill="background1"/>
            <w:vAlign w:val="center"/>
            <w:hideMark/>
            <w:tcPrChange w:id="16473" w:author="Alexis Handford" w:date="2020-01-31T08:47:00Z">
              <w:tcPr>
                <w:tcW w:w="7245" w:type="dxa"/>
                <w:gridSpan w:val="3"/>
                <w:tcBorders>
                  <w:top w:val="nil"/>
                  <w:left w:val="nil"/>
                  <w:bottom w:val="nil"/>
                  <w:right w:val="nil"/>
                </w:tcBorders>
                <w:shd w:val="clear" w:color="auto" w:fill="FFFFFF"/>
                <w:hideMark/>
              </w:tcPr>
            </w:tcPrChange>
          </w:tcPr>
          <w:p w14:paraId="0FE9A77B" w14:textId="77777777" w:rsidR="00345125" w:rsidRPr="007F4B89" w:rsidRDefault="00345125" w:rsidP="006319C3">
            <w:pPr>
              <w:spacing w:before="120" w:after="120" w:line="256" w:lineRule="auto"/>
              <w:rPr>
                <w:color w:val="404040"/>
              </w:rPr>
            </w:pPr>
            <w:r w:rsidRPr="007F4B89">
              <w:rPr>
                <w:color w:val="BBBBBB"/>
              </w:rPr>
              <w:t>https://www.github.com</w:t>
            </w:r>
          </w:p>
        </w:tc>
        <w:tc>
          <w:tcPr>
            <w:tcW w:w="270" w:type="dxa"/>
            <w:tcBorders>
              <w:top w:val="nil"/>
              <w:left w:val="nil"/>
              <w:bottom w:val="nil"/>
              <w:right w:val="nil"/>
            </w:tcBorders>
            <w:shd w:val="clear" w:color="auto" w:fill="E5E5E5"/>
            <w:vAlign w:val="center"/>
            <w:tcPrChange w:id="16474" w:author="Alexis Handford" w:date="2020-01-31T08:47:00Z">
              <w:tcPr>
                <w:tcW w:w="270" w:type="dxa"/>
                <w:tcBorders>
                  <w:top w:val="nil"/>
                  <w:left w:val="nil"/>
                  <w:bottom w:val="nil"/>
                  <w:right w:val="nil"/>
                </w:tcBorders>
                <w:shd w:val="clear" w:color="auto" w:fill="E5E5E5"/>
              </w:tcPr>
            </w:tcPrChange>
          </w:tcPr>
          <w:p w14:paraId="11CAC24C" w14:textId="77777777" w:rsidR="00345125" w:rsidRPr="007F4B89" w:rsidRDefault="00345125" w:rsidP="006319C3">
            <w:pPr>
              <w:spacing w:before="120" w:after="120" w:line="256" w:lineRule="auto"/>
              <w:rPr>
                <w:color w:val="404040"/>
              </w:rPr>
            </w:pPr>
          </w:p>
        </w:tc>
        <w:tc>
          <w:tcPr>
            <w:tcW w:w="270" w:type="dxa"/>
            <w:vMerge/>
            <w:vAlign w:val="center"/>
            <w:hideMark/>
            <w:tcPrChange w:id="16475" w:author="Alexis Handford" w:date="2020-01-31T08:47:00Z">
              <w:tcPr>
                <w:tcW w:w="270" w:type="dxa"/>
                <w:vMerge/>
                <w:tcBorders>
                  <w:top w:val="nil"/>
                  <w:left w:val="nil"/>
                  <w:bottom w:val="nil"/>
                  <w:right w:val="single" w:sz="4" w:space="0" w:color="DBDBDB"/>
                </w:tcBorders>
                <w:hideMark/>
              </w:tcPr>
            </w:tcPrChange>
          </w:tcPr>
          <w:p w14:paraId="2A8CA252" w14:textId="77777777" w:rsidR="00345125" w:rsidRPr="007F4B89" w:rsidRDefault="00345125" w:rsidP="006319C3">
            <w:pPr>
              <w:rPr>
                <w:color w:val="404040"/>
              </w:rPr>
            </w:pPr>
          </w:p>
        </w:tc>
      </w:tr>
      <w:tr w:rsidR="00345125" w:rsidRPr="007F4B89" w14:paraId="115F4BAC" w14:textId="77777777" w:rsidTr="46C81A3D">
        <w:trPr>
          <w:cantSplit/>
          <w:trHeight w:val="80"/>
        </w:trPr>
        <w:tc>
          <w:tcPr>
            <w:tcW w:w="300" w:type="dxa"/>
            <w:vMerge/>
            <w:vAlign w:val="center"/>
            <w:hideMark/>
            <w:tcPrChange w:id="16476" w:author="Alexis Handford" w:date="2020-01-31T08:47:00Z">
              <w:tcPr>
                <w:tcW w:w="300" w:type="dxa"/>
                <w:vMerge/>
                <w:tcBorders>
                  <w:top w:val="nil"/>
                  <w:left w:val="single" w:sz="4" w:space="0" w:color="DBDBDB"/>
                  <w:bottom w:val="nil"/>
                  <w:right w:val="nil"/>
                </w:tcBorders>
                <w:hideMark/>
              </w:tcPr>
            </w:tcPrChange>
          </w:tcPr>
          <w:p w14:paraId="45FCD800" w14:textId="77777777" w:rsidR="00345125" w:rsidRPr="007F4B89" w:rsidRDefault="00345125" w:rsidP="006319C3">
            <w:pPr>
              <w:rPr>
                <w:color w:val="404040"/>
              </w:rPr>
            </w:pPr>
          </w:p>
        </w:tc>
        <w:tc>
          <w:tcPr>
            <w:tcW w:w="300" w:type="dxa"/>
            <w:vMerge/>
            <w:vAlign w:val="center"/>
            <w:hideMark/>
            <w:tcPrChange w:id="16477" w:author="Alexis Handford" w:date="2020-01-31T08:47:00Z">
              <w:tcPr>
                <w:tcW w:w="300" w:type="dxa"/>
                <w:vMerge/>
                <w:tcBorders>
                  <w:top w:val="nil"/>
                  <w:left w:val="nil"/>
                  <w:bottom w:val="nil"/>
                  <w:right w:val="nil"/>
                </w:tcBorders>
                <w:hideMark/>
              </w:tcPr>
            </w:tcPrChange>
          </w:tcPr>
          <w:p w14:paraId="0FF74FBF" w14:textId="77777777" w:rsidR="00345125" w:rsidRPr="007F4B89" w:rsidRDefault="00345125" w:rsidP="006319C3">
            <w:pPr>
              <w:rPr>
                <w:rFonts w:ascii="Open Sans Semibold" w:hAnsi="Open Sans Semibold" w:cs="Open Sans Semibold"/>
                <w:color w:val="FFFFFF"/>
                <w:sz w:val="28"/>
                <w:szCs w:val="28"/>
              </w:rPr>
            </w:pPr>
          </w:p>
        </w:tc>
        <w:tc>
          <w:tcPr>
            <w:tcW w:w="270" w:type="dxa"/>
            <w:tcBorders>
              <w:top w:val="nil"/>
              <w:left w:val="nil"/>
              <w:bottom w:val="nil"/>
              <w:right w:val="nil"/>
            </w:tcBorders>
            <w:shd w:val="clear" w:color="auto" w:fill="E5E5E5"/>
            <w:vAlign w:val="center"/>
            <w:tcPrChange w:id="16478" w:author="Alexis Handford" w:date="2020-01-31T08:47:00Z">
              <w:tcPr>
                <w:tcW w:w="270" w:type="dxa"/>
                <w:tcBorders>
                  <w:top w:val="nil"/>
                  <w:left w:val="nil"/>
                  <w:bottom w:val="nil"/>
                  <w:right w:val="nil"/>
                </w:tcBorders>
                <w:shd w:val="clear" w:color="auto" w:fill="E5E5E5"/>
              </w:tcPr>
            </w:tcPrChange>
          </w:tcPr>
          <w:p w14:paraId="1DBAFA67" w14:textId="77777777" w:rsidR="00345125" w:rsidRPr="007F4B89" w:rsidRDefault="00345125" w:rsidP="006319C3">
            <w:pPr>
              <w:rPr>
                <w:color w:val="404040"/>
                <w:sz w:val="8"/>
                <w:szCs w:val="8"/>
              </w:rPr>
            </w:pPr>
          </w:p>
        </w:tc>
        <w:tc>
          <w:tcPr>
            <w:tcW w:w="7920" w:type="dxa"/>
            <w:gridSpan w:val="4"/>
            <w:tcBorders>
              <w:top w:val="nil"/>
              <w:left w:val="nil"/>
              <w:bottom w:val="nil"/>
              <w:right w:val="nil"/>
            </w:tcBorders>
            <w:shd w:val="clear" w:color="auto" w:fill="E5E5E5"/>
            <w:vAlign w:val="center"/>
            <w:tcPrChange w:id="16479" w:author="Alexis Handford" w:date="2020-01-31T08:47:00Z">
              <w:tcPr>
                <w:tcW w:w="7920" w:type="dxa"/>
                <w:gridSpan w:val="4"/>
                <w:tcBorders>
                  <w:top w:val="nil"/>
                  <w:left w:val="nil"/>
                  <w:bottom w:val="nil"/>
                  <w:right w:val="nil"/>
                </w:tcBorders>
                <w:shd w:val="clear" w:color="auto" w:fill="E5E5E5"/>
              </w:tcPr>
            </w:tcPrChange>
          </w:tcPr>
          <w:p w14:paraId="2924F4BF" w14:textId="77777777" w:rsidR="00345125" w:rsidRPr="007F4B89" w:rsidRDefault="00345125" w:rsidP="006319C3">
            <w:pPr>
              <w:rPr>
                <w:color w:val="404040"/>
                <w:sz w:val="8"/>
                <w:szCs w:val="8"/>
              </w:rPr>
            </w:pPr>
          </w:p>
        </w:tc>
        <w:tc>
          <w:tcPr>
            <w:tcW w:w="270" w:type="dxa"/>
            <w:tcBorders>
              <w:top w:val="nil"/>
              <w:left w:val="nil"/>
              <w:bottom w:val="nil"/>
              <w:right w:val="nil"/>
            </w:tcBorders>
            <w:shd w:val="clear" w:color="auto" w:fill="E5E5E5"/>
            <w:vAlign w:val="center"/>
            <w:tcPrChange w:id="16480" w:author="Alexis Handford" w:date="2020-01-31T08:47:00Z">
              <w:tcPr>
                <w:tcW w:w="270" w:type="dxa"/>
                <w:tcBorders>
                  <w:top w:val="nil"/>
                  <w:left w:val="nil"/>
                  <w:bottom w:val="nil"/>
                  <w:right w:val="nil"/>
                </w:tcBorders>
                <w:shd w:val="clear" w:color="auto" w:fill="E5E5E5"/>
              </w:tcPr>
            </w:tcPrChange>
          </w:tcPr>
          <w:p w14:paraId="09CE0720" w14:textId="77777777" w:rsidR="00345125" w:rsidRPr="007F4B89" w:rsidRDefault="00345125" w:rsidP="006319C3">
            <w:pPr>
              <w:rPr>
                <w:color w:val="404040"/>
                <w:sz w:val="8"/>
                <w:szCs w:val="8"/>
              </w:rPr>
            </w:pPr>
          </w:p>
        </w:tc>
        <w:tc>
          <w:tcPr>
            <w:tcW w:w="270" w:type="dxa"/>
            <w:vMerge/>
            <w:vAlign w:val="center"/>
            <w:hideMark/>
            <w:tcPrChange w:id="16481" w:author="Alexis Handford" w:date="2020-01-31T08:47:00Z">
              <w:tcPr>
                <w:tcW w:w="270" w:type="dxa"/>
                <w:vMerge/>
                <w:tcBorders>
                  <w:top w:val="nil"/>
                  <w:left w:val="nil"/>
                  <w:bottom w:val="nil"/>
                  <w:right w:val="single" w:sz="4" w:space="0" w:color="DBDBDB"/>
                </w:tcBorders>
                <w:hideMark/>
              </w:tcPr>
            </w:tcPrChange>
          </w:tcPr>
          <w:p w14:paraId="3FF411E5" w14:textId="77777777" w:rsidR="00345125" w:rsidRPr="007F4B89" w:rsidRDefault="00345125" w:rsidP="006319C3">
            <w:pPr>
              <w:rPr>
                <w:color w:val="404040"/>
              </w:rPr>
            </w:pPr>
          </w:p>
        </w:tc>
      </w:tr>
      <w:tr w:rsidR="00345125" w:rsidRPr="007F4B89" w14:paraId="1D770749" w14:textId="77777777" w:rsidTr="46C81A3D">
        <w:trPr>
          <w:cantSplit/>
        </w:trPr>
        <w:tc>
          <w:tcPr>
            <w:tcW w:w="265" w:type="dxa"/>
            <w:tcBorders>
              <w:top w:val="nil"/>
              <w:left w:val="single" w:sz="4" w:space="0" w:color="DBDBDB" w:themeColor="accent3" w:themeTint="66"/>
              <w:bottom w:val="single" w:sz="4" w:space="0" w:color="DBDBDB" w:themeColor="accent3" w:themeTint="66"/>
              <w:right w:val="nil"/>
            </w:tcBorders>
            <w:shd w:val="clear" w:color="auto" w:fill="FAFAFA"/>
            <w:tcPrChange w:id="16482" w:author="Alexis Handford" w:date="2020-01-31T08:47:00Z">
              <w:tcPr>
                <w:tcW w:w="265" w:type="dxa"/>
                <w:tcBorders>
                  <w:top w:val="nil"/>
                  <w:left w:val="single" w:sz="4" w:space="0" w:color="DBDBDB"/>
                  <w:bottom w:val="single" w:sz="4" w:space="0" w:color="DBDBDB"/>
                  <w:right w:val="nil"/>
                </w:tcBorders>
                <w:shd w:val="clear" w:color="auto" w:fill="FAFAFA"/>
              </w:tcPr>
            </w:tcPrChange>
          </w:tcPr>
          <w:p w14:paraId="0FE6B1EC" w14:textId="77777777" w:rsidR="00345125" w:rsidRPr="007F4B89" w:rsidRDefault="00345125" w:rsidP="006319C3">
            <w:pPr>
              <w:spacing w:after="120" w:line="256" w:lineRule="auto"/>
              <w:rPr>
                <w:color w:val="404040"/>
                <w:sz w:val="16"/>
                <w:szCs w:val="16"/>
              </w:rPr>
            </w:pPr>
          </w:p>
        </w:tc>
        <w:tc>
          <w:tcPr>
            <w:tcW w:w="3960" w:type="dxa"/>
            <w:gridSpan w:val="4"/>
            <w:tcBorders>
              <w:top w:val="nil"/>
              <w:left w:val="nil"/>
              <w:bottom w:val="single" w:sz="4" w:space="0" w:color="DBDBDB" w:themeColor="accent3" w:themeTint="66"/>
              <w:right w:val="nil"/>
            </w:tcBorders>
            <w:shd w:val="clear" w:color="auto" w:fill="FAFAFA"/>
            <w:vAlign w:val="center"/>
            <w:tcPrChange w:id="16483" w:author="Alexis Handford" w:date="2020-01-31T08:47:00Z">
              <w:tcPr>
                <w:tcW w:w="3960" w:type="dxa"/>
                <w:gridSpan w:val="4"/>
                <w:tcBorders>
                  <w:top w:val="nil"/>
                  <w:left w:val="nil"/>
                  <w:bottom w:val="single" w:sz="4" w:space="0" w:color="DBDBDB"/>
                  <w:right w:val="nil"/>
                </w:tcBorders>
                <w:shd w:val="clear" w:color="auto" w:fill="FAFAFA"/>
              </w:tcPr>
            </w:tcPrChange>
          </w:tcPr>
          <w:p w14:paraId="20445333" w14:textId="77777777" w:rsidR="00345125" w:rsidRPr="007F4B89" w:rsidRDefault="00345125" w:rsidP="006319C3">
            <w:pPr>
              <w:spacing w:after="120" w:line="256" w:lineRule="auto"/>
              <w:rPr>
                <w:color w:val="404040"/>
                <w:sz w:val="16"/>
                <w:szCs w:val="16"/>
              </w:rPr>
            </w:pPr>
          </w:p>
        </w:tc>
        <w:tc>
          <w:tcPr>
            <w:tcW w:w="2052" w:type="dxa"/>
            <w:tcBorders>
              <w:top w:val="nil"/>
              <w:left w:val="nil"/>
              <w:bottom w:val="single" w:sz="4" w:space="0" w:color="DBDBDB" w:themeColor="accent3" w:themeTint="66"/>
              <w:right w:val="nil"/>
            </w:tcBorders>
            <w:shd w:val="clear" w:color="auto" w:fill="FAFAFA"/>
            <w:vAlign w:val="center"/>
            <w:tcPrChange w:id="16484" w:author="Alexis Handford" w:date="2020-01-31T08:47:00Z">
              <w:tcPr>
                <w:tcW w:w="2052" w:type="dxa"/>
                <w:tcBorders>
                  <w:top w:val="nil"/>
                  <w:left w:val="nil"/>
                  <w:bottom w:val="single" w:sz="4" w:space="0" w:color="DBDBDB"/>
                  <w:right w:val="nil"/>
                </w:tcBorders>
                <w:shd w:val="clear" w:color="auto" w:fill="FAFAFA"/>
              </w:tcPr>
            </w:tcPrChange>
          </w:tcPr>
          <w:p w14:paraId="7838824C" w14:textId="77777777" w:rsidR="00345125" w:rsidRPr="007F4B89" w:rsidRDefault="00345125" w:rsidP="006319C3">
            <w:pPr>
              <w:spacing w:after="120" w:line="256" w:lineRule="auto"/>
              <w:rPr>
                <w:color w:val="404040"/>
                <w:sz w:val="16"/>
                <w:szCs w:val="16"/>
              </w:rPr>
            </w:pPr>
          </w:p>
        </w:tc>
        <w:tc>
          <w:tcPr>
            <w:tcW w:w="3888" w:type="dxa"/>
            <w:gridSpan w:val="2"/>
            <w:tcBorders>
              <w:top w:val="nil"/>
              <w:left w:val="nil"/>
              <w:bottom w:val="single" w:sz="4" w:space="0" w:color="DBDBDB" w:themeColor="accent3" w:themeTint="66"/>
              <w:right w:val="nil"/>
            </w:tcBorders>
            <w:shd w:val="clear" w:color="auto" w:fill="FAFAFA"/>
            <w:vAlign w:val="center"/>
            <w:tcPrChange w:id="16485" w:author="Alexis Handford" w:date="2020-01-31T08:47:00Z">
              <w:tcPr>
                <w:tcW w:w="3888" w:type="dxa"/>
                <w:gridSpan w:val="2"/>
                <w:tcBorders>
                  <w:top w:val="nil"/>
                  <w:left w:val="nil"/>
                  <w:bottom w:val="single" w:sz="4" w:space="0" w:color="DBDBDB"/>
                  <w:right w:val="nil"/>
                </w:tcBorders>
                <w:shd w:val="clear" w:color="auto" w:fill="FAFAFA"/>
              </w:tcPr>
            </w:tcPrChange>
          </w:tcPr>
          <w:p w14:paraId="2AEB9559" w14:textId="77777777" w:rsidR="00345125" w:rsidRPr="007F4B89" w:rsidRDefault="00345125" w:rsidP="006319C3">
            <w:pPr>
              <w:spacing w:after="120" w:line="256" w:lineRule="auto"/>
              <w:rPr>
                <w:color w:val="404040"/>
                <w:sz w:val="16"/>
                <w:szCs w:val="16"/>
              </w:rPr>
            </w:pPr>
          </w:p>
        </w:tc>
        <w:tc>
          <w:tcPr>
            <w:tcW w:w="270" w:type="dxa"/>
            <w:tcBorders>
              <w:top w:val="nil"/>
              <w:left w:val="nil"/>
              <w:bottom w:val="single" w:sz="4" w:space="0" w:color="DBDBDB" w:themeColor="accent3" w:themeTint="66"/>
              <w:right w:val="single" w:sz="4" w:space="0" w:color="DBDBDB" w:themeColor="accent3" w:themeTint="66"/>
            </w:tcBorders>
            <w:shd w:val="clear" w:color="auto" w:fill="FAFAFA"/>
            <w:tcPrChange w:id="16486" w:author="Alexis Handford" w:date="2020-01-31T08:47:00Z">
              <w:tcPr>
                <w:tcW w:w="270" w:type="dxa"/>
                <w:tcBorders>
                  <w:top w:val="nil"/>
                  <w:left w:val="nil"/>
                  <w:bottom w:val="single" w:sz="4" w:space="0" w:color="DBDBDB"/>
                  <w:right w:val="single" w:sz="4" w:space="0" w:color="DBDBDB"/>
                </w:tcBorders>
                <w:shd w:val="clear" w:color="auto" w:fill="FAFAFA"/>
              </w:tcPr>
            </w:tcPrChange>
          </w:tcPr>
          <w:p w14:paraId="2ACD3500" w14:textId="77777777" w:rsidR="00345125" w:rsidRPr="007F4B89" w:rsidRDefault="00345125" w:rsidP="006319C3">
            <w:pPr>
              <w:spacing w:after="120" w:line="256" w:lineRule="auto"/>
              <w:rPr>
                <w:color w:val="404040"/>
                <w:sz w:val="16"/>
                <w:szCs w:val="16"/>
              </w:rPr>
            </w:pPr>
          </w:p>
        </w:tc>
      </w:tr>
    </w:tbl>
    <w:p w14:paraId="7A5F3D87" w14:textId="77777777" w:rsidR="00345125" w:rsidRPr="007F4B89" w:rsidRDefault="00345125" w:rsidP="00345125">
      <w:pPr>
        <w:spacing w:after="0" w:line="240" w:lineRule="auto"/>
        <w:rPr>
          <w:rFonts w:ascii="Open Sans" w:eastAsia="Open Sans" w:hAnsi="Open Sans" w:cs="Times New Roman"/>
          <w:color w:val="404040"/>
        </w:rPr>
      </w:pPr>
    </w:p>
    <w:tbl>
      <w:tblPr>
        <w:tblStyle w:val="TableGrid8"/>
        <w:tblW w:w="10440" w:type="dxa"/>
        <w:tblInd w:w="-5" w:type="dxa"/>
        <w:tblBorders>
          <w:top w:val="single" w:sz="4" w:space="0" w:color="DBDBDB"/>
          <w:left w:val="single" w:sz="4" w:space="0" w:color="DBDBDB"/>
          <w:bottom w:val="single" w:sz="4" w:space="0" w:color="DBDBDB"/>
          <w:right w:val="single" w:sz="4" w:space="0" w:color="DBDBDB"/>
          <w:insideH w:val="none" w:sz="0" w:space="0" w:color="auto"/>
          <w:insideV w:val="none" w:sz="0" w:space="0" w:color="auto"/>
        </w:tblBorders>
        <w:tblLayout w:type="fixed"/>
        <w:tblCellMar>
          <w:left w:w="115" w:type="dxa"/>
          <w:right w:w="115" w:type="dxa"/>
        </w:tblCellMar>
        <w:tblLook w:val="04A0" w:firstRow="1" w:lastRow="0" w:firstColumn="1" w:lastColumn="0" w:noHBand="0" w:noVBand="1"/>
      </w:tblPr>
      <w:tblGrid>
        <w:gridCol w:w="10440"/>
      </w:tblGrid>
      <w:tr w:rsidR="00345125" w:rsidRPr="007F4B89" w14:paraId="46C225EB" w14:textId="77777777" w:rsidTr="006319C3">
        <w:trPr>
          <w:cantSplit/>
          <w:trHeight w:val="419"/>
        </w:trPr>
        <w:tc>
          <w:tcPr>
            <w:tcW w:w="10440" w:type="dxa"/>
            <w:tcBorders>
              <w:top w:val="single" w:sz="4" w:space="0" w:color="DBDBDB"/>
              <w:left w:val="single" w:sz="4" w:space="0" w:color="DBDBDB"/>
              <w:bottom w:val="single" w:sz="4" w:space="0" w:color="DBDBDB"/>
              <w:right w:val="single" w:sz="4" w:space="0" w:color="DBDBDB"/>
            </w:tcBorders>
            <w:shd w:val="clear" w:color="auto" w:fill="FAFAFA"/>
            <w:hideMark/>
          </w:tcPr>
          <w:p w14:paraId="32C86538" w14:textId="77777777" w:rsidR="00345125" w:rsidRPr="007F4B89" w:rsidRDefault="00345125" w:rsidP="006319C3">
            <w:pPr>
              <w:spacing w:before="120" w:after="120" w:line="256" w:lineRule="auto"/>
              <w:jc w:val="center"/>
              <w:rPr>
                <w:rFonts w:ascii="FontAwesome" w:hAnsi="FontAwesome"/>
                <w:color w:val="00CC00"/>
                <w:sz w:val="72"/>
                <w:szCs w:val="72"/>
              </w:rPr>
            </w:pPr>
            <w:r w:rsidRPr="007F4B89">
              <w:rPr>
                <w:rFonts w:ascii="FontAwesome" w:hAnsi="FontAwesome"/>
                <w:color w:val="00CC00"/>
                <w:sz w:val="72"/>
                <w:szCs w:val="72"/>
              </w:rPr>
              <w:sym w:font="FontAwesome" w:char="F058"/>
            </w:r>
          </w:p>
          <w:p w14:paraId="4CDFF4E0" w14:textId="77777777" w:rsidR="00345125" w:rsidRPr="007F4B89" w:rsidRDefault="00345125" w:rsidP="006319C3">
            <w:pPr>
              <w:spacing w:after="120" w:line="256" w:lineRule="auto"/>
              <w:jc w:val="center"/>
              <w:rPr>
                <w:rFonts w:ascii="Open Sans Semibold" w:hAnsi="Open Sans Semibold" w:cs="Open Sans Semibold"/>
                <w:color w:val="404040"/>
              </w:rPr>
            </w:pPr>
            <w:r w:rsidRPr="007F4B89">
              <w:rPr>
                <w:rFonts w:ascii="Open Sans Semibold" w:hAnsi="Open Sans Semibold" w:cs="Open Sans Semibold"/>
                <w:color w:val="7F7F7F"/>
                <w:sz w:val="28"/>
                <w:szCs w:val="28"/>
              </w:rPr>
              <w:t>Submitted Successfully</w:t>
            </w:r>
          </w:p>
        </w:tc>
      </w:tr>
    </w:tbl>
    <w:p w14:paraId="21357B78" w14:textId="77777777" w:rsidR="00345125" w:rsidRPr="007F4B89" w:rsidRDefault="00345125" w:rsidP="00345125">
      <w:pPr>
        <w:spacing w:after="0" w:line="240" w:lineRule="auto"/>
        <w:rPr>
          <w:rFonts w:ascii="Open Sans" w:eastAsia="Open Sans" w:hAnsi="Open Sans" w:cs="Times New Roman"/>
          <w:color w:val="404040"/>
        </w:rPr>
      </w:pPr>
    </w:p>
    <w:p w14:paraId="6081A268" w14:textId="7BA0C467" w:rsidR="00345125" w:rsidRDefault="00345125">
      <w:pPr>
        <w:rPr>
          <w:rFonts w:cstheme="minorHAnsi"/>
          <w:highlight w:val="green"/>
        </w:rPr>
      </w:pPr>
      <w:r>
        <w:rPr>
          <w:rFonts w:cstheme="minorHAnsi"/>
          <w:highlight w:val="green"/>
        </w:rPr>
        <w:br w:type="page"/>
      </w:r>
    </w:p>
    <w:p w14:paraId="619B9F93" w14:textId="77777777" w:rsidR="00153933" w:rsidRDefault="00153933" w:rsidP="00153933">
      <w:pPr>
        <w:pStyle w:val="NormalWeb"/>
        <w:spacing w:before="0" w:beforeAutospacing="0" w:after="120" w:afterAutospacing="0"/>
        <w:rPr>
          <w:rFonts w:asciiTheme="minorHAnsi" w:eastAsiaTheme="minorHAnsi" w:hAnsiTheme="minorHAnsi" w:cstheme="minorHAnsi"/>
          <w:sz w:val="22"/>
          <w:szCs w:val="22"/>
          <w:highlight w:val="green"/>
        </w:rPr>
      </w:pPr>
    </w:p>
    <w:p w14:paraId="632E9FEB" w14:textId="77777777" w:rsidR="00153933" w:rsidRPr="00B31038" w:rsidRDefault="00153933">
      <w:pPr>
        <w:pStyle w:val="NormalWeb"/>
        <w:spacing w:before="0" w:beforeAutospacing="0" w:after="120" w:afterAutospacing="0"/>
        <w:rPr>
          <w:rFonts w:asciiTheme="minorHAnsi" w:eastAsiaTheme="minorEastAsia" w:hAnsiTheme="minorHAnsi" w:cstheme="minorBidi"/>
          <w:sz w:val="22"/>
          <w:szCs w:val="22"/>
          <w:rPrChange w:id="16487" w:author="Alexis Handford" w:date="2020-01-22T08:46:00Z">
            <w:rPr/>
          </w:rPrChange>
        </w:rPr>
        <w:pPrChange w:id="16488" w:author="Alexis Handford" w:date="2020-01-22T08:46:00Z">
          <w:pPr>
            <w:pStyle w:val="NormalWeb"/>
          </w:pPr>
        </w:pPrChange>
      </w:pPr>
      <w:commentRangeStart w:id="16489"/>
      <w:commentRangeStart w:id="16490"/>
      <w:r w:rsidRPr="76034144">
        <w:rPr>
          <w:rFonts w:asciiTheme="minorHAnsi" w:eastAsiaTheme="minorEastAsia" w:hAnsiTheme="minorHAnsi" w:cstheme="minorBidi"/>
          <w:sz w:val="22"/>
          <w:szCs w:val="22"/>
          <w:highlight w:val="green"/>
          <w:rPrChange w:id="16491" w:author="Alexis Handford" w:date="2020-01-22T08:46:00Z">
            <w:rPr>
              <w:rFonts w:asciiTheme="minorHAnsi" w:eastAsiaTheme="minorHAnsi" w:hAnsiTheme="minorHAnsi" w:cstheme="minorHAnsi"/>
              <w:sz w:val="22"/>
              <w:szCs w:val="22"/>
              <w:highlight w:val="green"/>
            </w:rPr>
          </w:rPrChange>
        </w:rPr>
        <w:t>Assessment Rubric(s) for Module 1</w:t>
      </w:r>
      <w:commentRangeEnd w:id="16489"/>
      <w:r>
        <w:rPr>
          <w:rStyle w:val="CommentReference"/>
        </w:rPr>
        <w:commentReference w:id="16489"/>
      </w:r>
      <w:commentRangeEnd w:id="16490"/>
      <w:r w:rsidR="004331A2">
        <w:rPr>
          <w:rStyle w:val="CommentReference"/>
          <w:rFonts w:asciiTheme="minorHAnsi" w:eastAsiaTheme="minorHAnsi" w:hAnsiTheme="minorHAnsi" w:cstheme="minorBidi"/>
          <w:color w:val="404040"/>
        </w:rPr>
        <w:commentReference w:id="16490"/>
      </w:r>
    </w:p>
    <w:p w14:paraId="0EB9DBC8" w14:textId="77777777" w:rsidR="00153933" w:rsidRDefault="00153933" w:rsidP="00153933">
      <w:pPr>
        <w:pStyle w:val="Heading2"/>
        <w:rPr>
          <w:rFonts w:asciiTheme="minorHAnsi" w:hAnsiTheme="minorHAnsi" w:cstheme="minorHAnsi"/>
          <w:color w:val="A6A6A6" w:themeColor="background1" w:themeShade="A6"/>
          <w:sz w:val="22"/>
        </w:rPr>
      </w:pPr>
      <w:r w:rsidRPr="005A5D23">
        <w:rPr>
          <w:rFonts w:asciiTheme="minorHAnsi" w:hAnsiTheme="minorHAnsi" w:cstheme="minorHAnsi"/>
          <w:color w:val="A6A6A6" w:themeColor="background1" w:themeShade="A6"/>
          <w:sz w:val="22"/>
        </w:rPr>
        <w:t>The following</w:t>
      </w:r>
      <w:r>
        <w:rPr>
          <w:rFonts w:asciiTheme="minorHAnsi" w:hAnsiTheme="minorHAnsi" w:cstheme="minorHAnsi"/>
          <w:color w:val="A6A6A6" w:themeColor="background1" w:themeShade="A6"/>
          <w:sz w:val="22"/>
        </w:rPr>
        <w:t xml:space="preserve"> is an example of an assignment rubric, feel free to edit the criteria and points as needed. Please provide a rubric for each graded assessment.</w:t>
      </w:r>
    </w:p>
    <w:p w14:paraId="0B31403B" w14:textId="77777777" w:rsidR="00153933" w:rsidRPr="005A5D23" w:rsidRDefault="00153933" w:rsidP="00153933"/>
    <w:p w14:paraId="7B79D03A" w14:textId="77777777" w:rsidR="00153933" w:rsidRPr="005A5D23" w:rsidRDefault="00153933" w:rsidP="00153933">
      <w:pPr>
        <w:rPr>
          <w:i/>
          <w:color w:val="A6A6A6" w:themeColor="background1" w:themeShade="A6"/>
        </w:rPr>
      </w:pPr>
      <w:r w:rsidRPr="005A5D23">
        <w:rPr>
          <w:i/>
          <w:color w:val="A6A6A6" w:themeColor="background1" w:themeShade="A6"/>
        </w:rPr>
        <w:t xml:space="preserve">This assignment is graded out of 20 points using the following rubric and is worth </w:t>
      </w:r>
      <w:r w:rsidRPr="005A5D23">
        <w:rPr>
          <w:i/>
          <w:color w:val="A6A6A6" w:themeColor="background1" w:themeShade="A6"/>
          <w:highlight w:val="yellow"/>
        </w:rPr>
        <w:t>XX%</w:t>
      </w:r>
      <w:r w:rsidRPr="005A5D23">
        <w:rPr>
          <w:i/>
          <w:color w:val="A6A6A6" w:themeColor="background1" w:themeShade="A6"/>
        </w:rPr>
        <w:t xml:space="preserve"> of the final grade.</w:t>
      </w:r>
    </w:p>
    <w:p w14:paraId="5313542D" w14:textId="77777777" w:rsidR="00025779" w:rsidRPr="00410558" w:rsidDel="00025779" w:rsidRDefault="00153933" w:rsidP="00025779">
      <w:pPr>
        <w:rPr>
          <w:ins w:id="16492" w:author="RoboGarden Team" w:date="2020-01-24T02:14:00Z"/>
        </w:rPr>
      </w:pPr>
      <w:r w:rsidRPr="005A5D23">
        <w:rPr>
          <w:i/>
          <w:color w:val="A6A6A6" w:themeColor="background1" w:themeShade="A6"/>
        </w:rPr>
        <w:t>Learners may receive partial scores or a zero for unacceptable work.</w:t>
      </w:r>
      <w:r w:rsidRPr="00410558">
        <w:br/>
      </w:r>
    </w:p>
    <w:tbl>
      <w:tblPr>
        <w:tblStyle w:val="GridTable5Dark-Accent1"/>
        <w:tblW w:w="13681" w:type="dxa"/>
        <w:tblLook w:val="04A0" w:firstRow="1" w:lastRow="0" w:firstColumn="1" w:lastColumn="0" w:noHBand="0" w:noVBand="1"/>
        <w:tblPrChange w:id="16493" w:author="Guest User" w:date="2020-01-27T10:54:00Z">
          <w:tblPr>
            <w:tblStyle w:val="GridTable5Dark-Accent1"/>
            <w:tblW w:w="13681" w:type="dxa"/>
            <w:tblLook w:val="04A0" w:firstRow="1" w:lastRow="0" w:firstColumn="1" w:lastColumn="0" w:noHBand="0" w:noVBand="1"/>
          </w:tblPr>
        </w:tblPrChange>
      </w:tblPr>
      <w:tblGrid>
        <w:gridCol w:w="3927"/>
        <w:gridCol w:w="2014"/>
        <w:gridCol w:w="3529"/>
        <w:gridCol w:w="2387"/>
        <w:gridCol w:w="1824"/>
        <w:tblGridChange w:id="16494">
          <w:tblGrid>
            <w:gridCol w:w="360"/>
            <w:gridCol w:w="360"/>
            <w:gridCol w:w="360"/>
            <w:gridCol w:w="360"/>
            <w:gridCol w:w="360"/>
            <w:gridCol w:w="360"/>
          </w:tblGrid>
        </w:tblGridChange>
      </w:tblGrid>
      <w:tr w:rsidR="00025779" w14:paraId="0CBB415A" w14:textId="77777777" w:rsidTr="3E89A3C7">
        <w:trPr>
          <w:cnfStyle w:val="100000000000" w:firstRow="1" w:lastRow="0" w:firstColumn="0" w:lastColumn="0" w:oddVBand="0" w:evenVBand="0" w:oddHBand="0" w:evenHBand="0" w:firstRowFirstColumn="0" w:firstRowLastColumn="0" w:lastRowFirstColumn="0" w:lastRowLastColumn="0"/>
          <w:trHeight w:val="408"/>
          <w:ins w:id="16495" w:author="RoboGarden Team" w:date="2020-01-24T02:14:00Z"/>
        </w:trPr>
        <w:tc>
          <w:tcPr>
            <w:cnfStyle w:val="001000000000" w:firstRow="0" w:lastRow="0" w:firstColumn="1" w:lastColumn="0" w:oddVBand="0" w:evenVBand="0" w:oddHBand="0" w:evenHBand="0" w:firstRowFirstColumn="0" w:firstRowLastColumn="0" w:lastRowFirstColumn="0" w:lastRowLastColumn="0"/>
            <w:tcW w:w="2830" w:type="dxa"/>
            <w:tcPrChange w:id="16496" w:author="Guest User" w:date="2020-01-27T10:54:00Z">
              <w:tcPr>
                <w:tcW w:w="0" w:type="auto"/>
              </w:tcPr>
            </w:tcPrChange>
          </w:tcPr>
          <w:p w14:paraId="27912913" w14:textId="77777777" w:rsidR="00025779" w:rsidRPr="00347307" w:rsidRDefault="00025779" w:rsidP="0031332F">
            <w:pPr>
              <w:jc w:val="center"/>
              <w:cnfStyle w:val="101000000000" w:firstRow="1" w:lastRow="0" w:firstColumn="1" w:lastColumn="0" w:oddVBand="0" w:evenVBand="0" w:oddHBand="0" w:evenHBand="0" w:firstRowFirstColumn="0" w:firstRowLastColumn="0" w:lastRowFirstColumn="0" w:lastRowLastColumn="0"/>
              <w:rPr>
                <w:ins w:id="16497" w:author="RoboGarden Team" w:date="2020-01-24T02:14:00Z"/>
                <w:sz w:val="48"/>
                <w:szCs w:val="48"/>
              </w:rPr>
            </w:pPr>
            <w:ins w:id="16498" w:author="RoboGarden Team" w:date="2020-01-24T02:14:00Z">
              <w:r w:rsidRPr="00347307">
                <w:rPr>
                  <w:sz w:val="48"/>
                  <w:szCs w:val="48"/>
                </w:rPr>
                <w:t>Criteria</w:t>
              </w:r>
            </w:ins>
          </w:p>
        </w:tc>
        <w:tc>
          <w:tcPr>
            <w:tcW w:w="0" w:type="dxa"/>
            <w:tcPrChange w:id="16499" w:author="Guest User" w:date="2020-01-27T10:54:00Z">
              <w:tcPr>
                <w:tcW w:w="3105" w:type="dxa"/>
                <w:gridSpan w:val="2"/>
              </w:tcPr>
            </w:tcPrChange>
          </w:tcPr>
          <w:p w14:paraId="06E198DE" w14:textId="77777777" w:rsidR="00025779" w:rsidRPr="00347307" w:rsidRDefault="00025779" w:rsidP="0031332F">
            <w:pPr>
              <w:jc w:val="center"/>
              <w:cnfStyle w:val="100000000000" w:firstRow="1" w:lastRow="0" w:firstColumn="0" w:lastColumn="0" w:oddVBand="0" w:evenVBand="0" w:oddHBand="0" w:evenHBand="0" w:firstRowFirstColumn="0" w:firstRowLastColumn="0" w:lastRowFirstColumn="0" w:lastRowLastColumn="0"/>
              <w:rPr>
                <w:ins w:id="16500" w:author="RoboGarden Team" w:date="2020-01-24T02:14:00Z"/>
                <w:sz w:val="48"/>
                <w:szCs w:val="48"/>
              </w:rPr>
            </w:pPr>
            <w:ins w:id="16501" w:author="RoboGarden Team" w:date="2020-01-24T02:14:00Z">
              <w:r w:rsidRPr="00347307">
                <w:rPr>
                  <w:sz w:val="48"/>
                  <w:szCs w:val="48"/>
                </w:rPr>
                <w:t>0</w:t>
              </w:r>
            </w:ins>
          </w:p>
        </w:tc>
        <w:tc>
          <w:tcPr>
            <w:tcW w:w="0" w:type="dxa"/>
            <w:tcPrChange w:id="16502" w:author="Guest User" w:date="2020-01-27T10:54:00Z">
              <w:tcPr>
                <w:tcW w:w="2880" w:type="dxa"/>
              </w:tcPr>
            </w:tcPrChange>
          </w:tcPr>
          <w:p w14:paraId="17B243C2" w14:textId="77777777" w:rsidR="00025779" w:rsidRPr="00347307" w:rsidRDefault="00025779" w:rsidP="0031332F">
            <w:pPr>
              <w:jc w:val="center"/>
              <w:cnfStyle w:val="100000000000" w:firstRow="1" w:lastRow="0" w:firstColumn="0" w:lastColumn="0" w:oddVBand="0" w:evenVBand="0" w:oddHBand="0" w:evenHBand="0" w:firstRowFirstColumn="0" w:firstRowLastColumn="0" w:lastRowFirstColumn="0" w:lastRowLastColumn="0"/>
              <w:rPr>
                <w:ins w:id="16503" w:author="RoboGarden Team" w:date="2020-01-24T02:14:00Z"/>
                <w:sz w:val="48"/>
                <w:szCs w:val="48"/>
              </w:rPr>
            </w:pPr>
            <w:ins w:id="16504" w:author="RoboGarden Team" w:date="2020-01-24T02:14:00Z">
              <w:r w:rsidRPr="00347307">
                <w:rPr>
                  <w:sz w:val="48"/>
                  <w:szCs w:val="48"/>
                </w:rPr>
                <w:t>1</w:t>
              </w:r>
            </w:ins>
          </w:p>
        </w:tc>
        <w:tc>
          <w:tcPr>
            <w:tcW w:w="0" w:type="dxa"/>
            <w:tcPrChange w:id="16505" w:author="Guest User" w:date="2020-01-27T10:54:00Z">
              <w:tcPr>
                <w:tcW w:w="2700" w:type="dxa"/>
              </w:tcPr>
            </w:tcPrChange>
          </w:tcPr>
          <w:p w14:paraId="2CDE2B6A" w14:textId="77777777" w:rsidR="00025779" w:rsidRPr="00347307" w:rsidRDefault="00025779" w:rsidP="0031332F">
            <w:pPr>
              <w:jc w:val="center"/>
              <w:cnfStyle w:val="100000000000" w:firstRow="1" w:lastRow="0" w:firstColumn="0" w:lastColumn="0" w:oddVBand="0" w:evenVBand="0" w:oddHBand="0" w:evenHBand="0" w:firstRowFirstColumn="0" w:firstRowLastColumn="0" w:lastRowFirstColumn="0" w:lastRowLastColumn="0"/>
              <w:rPr>
                <w:ins w:id="16506" w:author="RoboGarden Team" w:date="2020-01-24T02:14:00Z"/>
                <w:sz w:val="48"/>
                <w:szCs w:val="48"/>
              </w:rPr>
            </w:pPr>
            <w:ins w:id="16507" w:author="RoboGarden Team" w:date="2020-01-24T02:14:00Z">
              <w:r w:rsidRPr="00347307">
                <w:rPr>
                  <w:sz w:val="48"/>
                  <w:szCs w:val="48"/>
                </w:rPr>
                <w:t>2</w:t>
              </w:r>
            </w:ins>
          </w:p>
        </w:tc>
        <w:tc>
          <w:tcPr>
            <w:tcW w:w="0" w:type="dxa"/>
            <w:tcPrChange w:id="16508" w:author="Guest User" w:date="2020-01-27T10:54:00Z">
              <w:tcPr>
                <w:tcW w:w="2166" w:type="dxa"/>
              </w:tcPr>
            </w:tcPrChange>
          </w:tcPr>
          <w:p w14:paraId="6234555A" w14:textId="77777777" w:rsidR="00025779" w:rsidRPr="00347307" w:rsidRDefault="00025779" w:rsidP="0031332F">
            <w:pPr>
              <w:jc w:val="center"/>
              <w:cnfStyle w:val="100000000000" w:firstRow="1" w:lastRow="0" w:firstColumn="0" w:lastColumn="0" w:oddVBand="0" w:evenVBand="0" w:oddHBand="0" w:evenHBand="0" w:firstRowFirstColumn="0" w:firstRowLastColumn="0" w:lastRowFirstColumn="0" w:lastRowLastColumn="0"/>
              <w:rPr>
                <w:ins w:id="16509" w:author="RoboGarden Team" w:date="2020-01-24T02:14:00Z"/>
                <w:sz w:val="48"/>
                <w:szCs w:val="48"/>
              </w:rPr>
            </w:pPr>
            <w:ins w:id="16510" w:author="RoboGarden Team" w:date="2020-01-24T02:14:00Z">
              <w:r w:rsidRPr="00347307">
                <w:rPr>
                  <w:sz w:val="48"/>
                  <w:szCs w:val="48"/>
                </w:rPr>
                <w:t>Score</w:t>
              </w:r>
            </w:ins>
          </w:p>
        </w:tc>
      </w:tr>
      <w:tr w:rsidR="00025779" w14:paraId="090618DD" w14:textId="77777777" w:rsidTr="3E89A3C7">
        <w:trPr>
          <w:cnfStyle w:val="000000100000" w:firstRow="0" w:lastRow="0" w:firstColumn="0" w:lastColumn="0" w:oddVBand="0" w:evenVBand="0" w:oddHBand="1" w:evenHBand="0" w:firstRowFirstColumn="0" w:firstRowLastColumn="0" w:lastRowFirstColumn="0" w:lastRowLastColumn="0"/>
          <w:trHeight w:val="1282"/>
          <w:ins w:id="16511" w:author="RoboGarden Team" w:date="2020-01-24T02:14:00Z"/>
        </w:trPr>
        <w:tc>
          <w:tcPr>
            <w:cnfStyle w:val="001000000000" w:firstRow="0" w:lastRow="0" w:firstColumn="1" w:lastColumn="0" w:oddVBand="0" w:evenVBand="0" w:oddHBand="0" w:evenHBand="0" w:firstRowFirstColumn="0" w:firstRowLastColumn="0" w:lastRowFirstColumn="0" w:lastRowLastColumn="0"/>
            <w:tcW w:w="0" w:type="dxa"/>
            <w:vAlign w:val="center"/>
            <w:tcPrChange w:id="16512" w:author="Guest User" w:date="2020-01-27T10:54:00Z">
              <w:tcPr>
                <w:tcW w:w="3685" w:type="dxa"/>
                <w:gridSpan w:val="2"/>
              </w:tcPr>
            </w:tcPrChange>
          </w:tcPr>
          <w:p w14:paraId="06C6E381" w14:textId="77777777" w:rsidR="00025779" w:rsidRPr="00347307" w:rsidRDefault="00025779" w:rsidP="0031332F">
            <w:pPr>
              <w:cnfStyle w:val="001000100000" w:firstRow="0" w:lastRow="0" w:firstColumn="1" w:lastColumn="0" w:oddVBand="0" w:evenVBand="0" w:oddHBand="1" w:evenHBand="0" w:firstRowFirstColumn="0" w:firstRowLastColumn="0" w:lastRowFirstColumn="0" w:lastRowLastColumn="0"/>
              <w:rPr>
                <w:ins w:id="16513" w:author="RoboGarden Team" w:date="2020-01-24T02:14:00Z"/>
                <w:sz w:val="48"/>
                <w:szCs w:val="48"/>
              </w:rPr>
            </w:pPr>
            <w:ins w:id="16514" w:author="RoboGarden Team" w:date="2020-01-24T02:14:00Z">
              <w:r w:rsidRPr="00347307">
                <w:rPr>
                  <w:sz w:val="48"/>
                  <w:szCs w:val="48"/>
                </w:rPr>
                <w:t>Recognize Requirement</w:t>
              </w:r>
            </w:ins>
          </w:p>
        </w:tc>
        <w:tc>
          <w:tcPr>
            <w:tcW w:w="0" w:type="dxa"/>
            <w:vAlign w:val="center"/>
            <w:tcPrChange w:id="16515" w:author="Guest User" w:date="2020-01-27T10:54:00Z">
              <w:tcPr>
                <w:tcW w:w="2250" w:type="dxa"/>
              </w:tcPr>
            </w:tcPrChange>
          </w:tcPr>
          <w:p w14:paraId="17127C1F" w14:textId="77777777" w:rsidR="00025779" w:rsidRPr="00347307" w:rsidRDefault="00025779" w:rsidP="0031332F">
            <w:pPr>
              <w:cnfStyle w:val="000000100000" w:firstRow="0" w:lastRow="0" w:firstColumn="0" w:lastColumn="0" w:oddVBand="0" w:evenVBand="0" w:oddHBand="1" w:evenHBand="0" w:firstRowFirstColumn="0" w:firstRowLastColumn="0" w:lastRowFirstColumn="0" w:lastRowLastColumn="0"/>
              <w:rPr>
                <w:ins w:id="16516" w:author="RoboGarden Team" w:date="2020-01-24T02:14:00Z"/>
                <w:sz w:val="24"/>
                <w:szCs w:val="24"/>
              </w:rPr>
            </w:pPr>
            <w:ins w:id="16517" w:author="RoboGarden Team" w:date="2020-01-24T02:14:00Z">
              <w:r>
                <w:rPr>
                  <w:rFonts w:ascii="Arial" w:hAnsi="Arial" w:cs="Arial"/>
                  <w:color w:val="000000"/>
                </w:rPr>
                <w:t xml:space="preserve">Little or no evidence that student clarified and understood the key concepts of the module by recognizing the module requirement.  </w:t>
              </w:r>
            </w:ins>
          </w:p>
        </w:tc>
        <w:tc>
          <w:tcPr>
            <w:tcW w:w="0" w:type="dxa"/>
            <w:vAlign w:val="center"/>
            <w:tcPrChange w:id="16518" w:author="Guest User" w:date="2020-01-27T10:54:00Z">
              <w:tcPr>
                <w:tcW w:w="2880" w:type="dxa"/>
              </w:tcPr>
            </w:tcPrChange>
          </w:tcPr>
          <w:p w14:paraId="3B3063D7" w14:textId="77777777" w:rsidR="00025779" w:rsidRPr="00347307" w:rsidRDefault="00025779" w:rsidP="0031332F">
            <w:pPr>
              <w:cnfStyle w:val="000000100000" w:firstRow="0" w:lastRow="0" w:firstColumn="0" w:lastColumn="0" w:oddVBand="0" w:evenVBand="0" w:oddHBand="1" w:evenHBand="0" w:firstRowFirstColumn="0" w:firstRowLastColumn="0" w:lastRowFirstColumn="0" w:lastRowLastColumn="0"/>
              <w:rPr>
                <w:ins w:id="16519" w:author="RoboGarden Team" w:date="2020-01-24T02:14:00Z"/>
                <w:sz w:val="24"/>
                <w:szCs w:val="24"/>
              </w:rPr>
            </w:pPr>
            <w:ins w:id="16520" w:author="RoboGarden Team" w:date="2020-01-24T02:14:00Z">
              <w:r>
                <w:rPr>
                  <w:rFonts w:ascii="Arial" w:hAnsi="Arial" w:cs="Arial"/>
                  <w:color w:val="000000"/>
                </w:rPr>
                <w:t>Some evidence that student clarified and understood the key concepts of the module by recognizing the module requirement.</w:t>
              </w:r>
            </w:ins>
          </w:p>
        </w:tc>
        <w:tc>
          <w:tcPr>
            <w:tcW w:w="0" w:type="dxa"/>
            <w:vAlign w:val="center"/>
            <w:tcPrChange w:id="16521" w:author="Guest User" w:date="2020-01-27T10:54:00Z">
              <w:tcPr>
                <w:tcW w:w="2700" w:type="dxa"/>
              </w:tcPr>
            </w:tcPrChange>
          </w:tcPr>
          <w:p w14:paraId="4A72F9E2" w14:textId="77777777" w:rsidR="00025779" w:rsidRPr="00347307" w:rsidRDefault="00025779" w:rsidP="0031332F">
            <w:pPr>
              <w:cnfStyle w:val="000000100000" w:firstRow="0" w:lastRow="0" w:firstColumn="0" w:lastColumn="0" w:oddVBand="0" w:evenVBand="0" w:oddHBand="1" w:evenHBand="0" w:firstRowFirstColumn="0" w:firstRowLastColumn="0" w:lastRowFirstColumn="0" w:lastRowLastColumn="0"/>
              <w:rPr>
                <w:ins w:id="16522" w:author="RoboGarden Team" w:date="2020-01-24T02:14:00Z"/>
                <w:sz w:val="24"/>
                <w:szCs w:val="24"/>
              </w:rPr>
            </w:pPr>
            <w:ins w:id="16523" w:author="RoboGarden Team" w:date="2020-01-24T02:14:00Z">
              <w:r>
                <w:rPr>
                  <w:rFonts w:ascii="Arial" w:hAnsi="Arial" w:cs="Arial"/>
                  <w:color w:val="000000"/>
                </w:rPr>
                <w:t>Multiple demonstrations of evidence that student clarified and understood the key concepts of the module by recognizing the module requirement.</w:t>
              </w:r>
            </w:ins>
          </w:p>
        </w:tc>
        <w:tc>
          <w:tcPr>
            <w:tcW w:w="0" w:type="dxa"/>
            <w:tcPrChange w:id="16524" w:author="Guest User" w:date="2020-01-27T10:54:00Z">
              <w:tcPr>
                <w:tcW w:w="2166" w:type="dxa"/>
              </w:tcPr>
            </w:tcPrChange>
          </w:tcPr>
          <w:p w14:paraId="37E93795" w14:textId="77777777" w:rsidR="00025779" w:rsidRDefault="00025779" w:rsidP="0031332F">
            <w:pPr>
              <w:cnfStyle w:val="000000100000" w:firstRow="0" w:lastRow="0" w:firstColumn="0" w:lastColumn="0" w:oddVBand="0" w:evenVBand="0" w:oddHBand="1" w:evenHBand="0" w:firstRowFirstColumn="0" w:firstRowLastColumn="0" w:lastRowFirstColumn="0" w:lastRowLastColumn="0"/>
              <w:rPr>
                <w:ins w:id="16525" w:author="RoboGarden Team" w:date="2020-01-24T02:14:00Z"/>
              </w:rPr>
            </w:pPr>
          </w:p>
        </w:tc>
      </w:tr>
      <w:tr w:rsidR="00025779" w14:paraId="19212742" w14:textId="77777777" w:rsidTr="3E89A3C7">
        <w:trPr>
          <w:trHeight w:val="844"/>
          <w:ins w:id="16526" w:author="RoboGarden Team" w:date="2020-01-24T02:14:00Z"/>
        </w:trPr>
        <w:tc>
          <w:tcPr>
            <w:cnfStyle w:val="001000000000" w:firstRow="0" w:lastRow="0" w:firstColumn="1" w:lastColumn="0" w:oddVBand="0" w:evenVBand="0" w:oddHBand="0" w:evenHBand="0" w:firstRowFirstColumn="0" w:firstRowLastColumn="0" w:lastRowFirstColumn="0" w:lastRowLastColumn="0"/>
            <w:tcW w:w="0" w:type="dxa"/>
            <w:vAlign w:val="center"/>
            <w:tcPrChange w:id="16527" w:author="Guest User" w:date="2020-01-27T10:54:00Z">
              <w:tcPr>
                <w:tcW w:w="3685" w:type="dxa"/>
                <w:gridSpan w:val="2"/>
              </w:tcPr>
            </w:tcPrChange>
          </w:tcPr>
          <w:p w14:paraId="49F47F92" w14:textId="77777777" w:rsidR="00025779" w:rsidRPr="00347307" w:rsidRDefault="00025779" w:rsidP="0031332F">
            <w:pPr>
              <w:rPr>
                <w:ins w:id="16528" w:author="RoboGarden Team" w:date="2020-01-24T02:14:00Z"/>
                <w:sz w:val="48"/>
                <w:szCs w:val="48"/>
              </w:rPr>
            </w:pPr>
            <w:ins w:id="16529" w:author="RoboGarden Team" w:date="2020-01-24T02:14:00Z">
              <w:r w:rsidRPr="00347307">
                <w:rPr>
                  <w:sz w:val="48"/>
                  <w:szCs w:val="48"/>
                </w:rPr>
                <w:t>Steps in the mini-projects</w:t>
              </w:r>
            </w:ins>
          </w:p>
        </w:tc>
        <w:tc>
          <w:tcPr>
            <w:tcW w:w="0" w:type="dxa"/>
            <w:vAlign w:val="center"/>
            <w:tcPrChange w:id="16530" w:author="Guest User" w:date="2020-01-27T10:54:00Z">
              <w:tcPr>
                <w:tcW w:w="2250" w:type="dxa"/>
              </w:tcPr>
            </w:tcPrChange>
          </w:tcPr>
          <w:p w14:paraId="43CEE11A" w14:textId="77777777" w:rsidR="00025779" w:rsidRPr="00347307" w:rsidRDefault="00025779" w:rsidP="0031332F">
            <w:pPr>
              <w:cnfStyle w:val="000000000000" w:firstRow="0" w:lastRow="0" w:firstColumn="0" w:lastColumn="0" w:oddVBand="0" w:evenVBand="0" w:oddHBand="0" w:evenHBand="0" w:firstRowFirstColumn="0" w:firstRowLastColumn="0" w:lastRowFirstColumn="0" w:lastRowLastColumn="0"/>
              <w:rPr>
                <w:ins w:id="16531" w:author="RoboGarden Team" w:date="2020-01-24T02:14:00Z"/>
                <w:sz w:val="24"/>
                <w:szCs w:val="24"/>
              </w:rPr>
            </w:pPr>
            <w:ins w:id="16532" w:author="RoboGarden Team" w:date="2020-01-24T02:14:00Z">
              <w:r>
                <w:rPr>
                  <w:rFonts w:ascii="Arial" w:hAnsi="Arial" w:cs="Arial"/>
                  <w:color w:val="000000"/>
                </w:rPr>
                <w:t>Little or no evidence that s</w:t>
              </w:r>
              <w:r w:rsidRPr="00347307">
                <w:rPr>
                  <w:sz w:val="24"/>
                  <w:szCs w:val="24"/>
                </w:rPr>
                <w:t xml:space="preserve">teps </w:t>
              </w:r>
              <w:r>
                <w:rPr>
                  <w:sz w:val="24"/>
                  <w:szCs w:val="24"/>
                </w:rPr>
                <w:t xml:space="preserve">were completed </w:t>
              </w:r>
            </w:ins>
          </w:p>
        </w:tc>
        <w:tc>
          <w:tcPr>
            <w:tcW w:w="0" w:type="dxa"/>
            <w:vAlign w:val="center"/>
            <w:tcPrChange w:id="16533" w:author="Guest User" w:date="2020-01-27T10:54:00Z">
              <w:tcPr>
                <w:tcW w:w="2880" w:type="dxa"/>
              </w:tcPr>
            </w:tcPrChange>
          </w:tcPr>
          <w:p w14:paraId="729E6CD9" w14:textId="77777777" w:rsidR="00025779" w:rsidRPr="00347307" w:rsidRDefault="00025779" w:rsidP="0031332F">
            <w:pPr>
              <w:cnfStyle w:val="000000000000" w:firstRow="0" w:lastRow="0" w:firstColumn="0" w:lastColumn="0" w:oddVBand="0" w:evenVBand="0" w:oddHBand="0" w:evenHBand="0" w:firstRowFirstColumn="0" w:firstRowLastColumn="0" w:lastRowFirstColumn="0" w:lastRowLastColumn="0"/>
              <w:rPr>
                <w:ins w:id="16534" w:author="RoboGarden Team" w:date="2020-01-24T02:14:00Z"/>
                <w:sz w:val="24"/>
                <w:szCs w:val="24"/>
              </w:rPr>
            </w:pPr>
            <w:ins w:id="16535" w:author="RoboGarden Team" w:date="2020-01-24T02:14:00Z">
              <w:r>
                <w:rPr>
                  <w:rFonts w:ascii="Arial" w:hAnsi="Arial" w:cs="Arial"/>
                  <w:color w:val="000000"/>
                </w:rPr>
                <w:t>Some evidence that s</w:t>
              </w:r>
              <w:r w:rsidRPr="00347307">
                <w:rPr>
                  <w:sz w:val="24"/>
                  <w:szCs w:val="24"/>
                </w:rPr>
                <w:t xml:space="preserve">teps </w:t>
              </w:r>
              <w:r>
                <w:rPr>
                  <w:sz w:val="24"/>
                  <w:szCs w:val="24"/>
                </w:rPr>
                <w:t>were completed</w:t>
              </w:r>
            </w:ins>
          </w:p>
        </w:tc>
        <w:tc>
          <w:tcPr>
            <w:tcW w:w="0" w:type="dxa"/>
            <w:vAlign w:val="center"/>
            <w:tcPrChange w:id="16536" w:author="Guest User" w:date="2020-01-27T10:54:00Z">
              <w:tcPr>
                <w:tcW w:w="2700" w:type="dxa"/>
              </w:tcPr>
            </w:tcPrChange>
          </w:tcPr>
          <w:p w14:paraId="42C2A8D5" w14:textId="77777777" w:rsidR="00025779" w:rsidRPr="00347307" w:rsidRDefault="00025779" w:rsidP="0031332F">
            <w:pPr>
              <w:cnfStyle w:val="000000000000" w:firstRow="0" w:lastRow="0" w:firstColumn="0" w:lastColumn="0" w:oddVBand="0" w:evenVBand="0" w:oddHBand="0" w:evenHBand="0" w:firstRowFirstColumn="0" w:firstRowLastColumn="0" w:lastRowFirstColumn="0" w:lastRowLastColumn="0"/>
              <w:rPr>
                <w:ins w:id="16537" w:author="RoboGarden Team" w:date="2020-01-24T02:14:00Z"/>
                <w:sz w:val="24"/>
                <w:szCs w:val="24"/>
              </w:rPr>
            </w:pPr>
            <w:ins w:id="16538" w:author="RoboGarden Team" w:date="2020-01-24T02:14:00Z">
              <w:r>
                <w:rPr>
                  <w:rFonts w:ascii="Arial" w:hAnsi="Arial" w:cs="Arial"/>
                  <w:color w:val="000000"/>
                </w:rPr>
                <w:t>Multiple demonstrations of evidence that s</w:t>
              </w:r>
              <w:r w:rsidRPr="00347307">
                <w:rPr>
                  <w:sz w:val="24"/>
                  <w:szCs w:val="24"/>
                </w:rPr>
                <w:t xml:space="preserve">teps </w:t>
              </w:r>
              <w:r>
                <w:rPr>
                  <w:sz w:val="24"/>
                  <w:szCs w:val="24"/>
                </w:rPr>
                <w:t>were completed</w:t>
              </w:r>
            </w:ins>
          </w:p>
        </w:tc>
        <w:tc>
          <w:tcPr>
            <w:tcW w:w="0" w:type="dxa"/>
            <w:tcPrChange w:id="16539" w:author="Guest User" w:date="2020-01-27T10:54:00Z">
              <w:tcPr>
                <w:tcW w:w="2166" w:type="dxa"/>
              </w:tcPr>
            </w:tcPrChange>
          </w:tcPr>
          <w:p w14:paraId="40D3D1B7" w14:textId="77777777" w:rsidR="00025779" w:rsidRDefault="00025779" w:rsidP="0031332F">
            <w:pPr>
              <w:cnfStyle w:val="000000000000" w:firstRow="0" w:lastRow="0" w:firstColumn="0" w:lastColumn="0" w:oddVBand="0" w:evenVBand="0" w:oddHBand="0" w:evenHBand="0" w:firstRowFirstColumn="0" w:firstRowLastColumn="0" w:lastRowFirstColumn="0" w:lastRowLastColumn="0"/>
              <w:rPr>
                <w:ins w:id="16540" w:author="RoboGarden Team" w:date="2020-01-24T02:14:00Z"/>
              </w:rPr>
            </w:pPr>
          </w:p>
        </w:tc>
      </w:tr>
      <w:tr w:rsidR="00025779" w14:paraId="3350D263" w14:textId="77777777" w:rsidTr="3E89A3C7">
        <w:trPr>
          <w:cnfStyle w:val="000000100000" w:firstRow="0" w:lastRow="0" w:firstColumn="0" w:lastColumn="0" w:oddVBand="0" w:evenVBand="0" w:oddHBand="1" w:evenHBand="0" w:firstRowFirstColumn="0" w:firstRowLastColumn="0" w:lastRowFirstColumn="0" w:lastRowLastColumn="0"/>
          <w:trHeight w:val="1254"/>
          <w:ins w:id="16541" w:author="RoboGarden Team" w:date="2020-01-24T02:14:00Z"/>
        </w:trPr>
        <w:tc>
          <w:tcPr>
            <w:cnfStyle w:val="001000000000" w:firstRow="0" w:lastRow="0" w:firstColumn="1" w:lastColumn="0" w:oddVBand="0" w:evenVBand="0" w:oddHBand="0" w:evenHBand="0" w:firstRowFirstColumn="0" w:firstRowLastColumn="0" w:lastRowFirstColumn="0" w:lastRowLastColumn="0"/>
            <w:tcW w:w="0" w:type="dxa"/>
            <w:vAlign w:val="center"/>
            <w:tcPrChange w:id="16542" w:author="Guest User" w:date="2020-01-27T10:54:00Z">
              <w:tcPr>
                <w:tcW w:w="3685" w:type="dxa"/>
                <w:gridSpan w:val="2"/>
              </w:tcPr>
            </w:tcPrChange>
          </w:tcPr>
          <w:p w14:paraId="27EBD749" w14:textId="77777777" w:rsidR="00025779" w:rsidRPr="00347307" w:rsidRDefault="00025779" w:rsidP="0031332F">
            <w:pPr>
              <w:cnfStyle w:val="001000100000" w:firstRow="0" w:lastRow="0" w:firstColumn="1" w:lastColumn="0" w:oddVBand="0" w:evenVBand="0" w:oddHBand="1" w:evenHBand="0" w:firstRowFirstColumn="0" w:firstRowLastColumn="0" w:lastRowFirstColumn="0" w:lastRowLastColumn="0"/>
              <w:rPr>
                <w:ins w:id="16543" w:author="RoboGarden Team" w:date="2020-01-24T02:14:00Z"/>
                <w:sz w:val="48"/>
                <w:szCs w:val="48"/>
              </w:rPr>
            </w:pPr>
            <w:ins w:id="16544" w:author="RoboGarden Team" w:date="2020-01-24T02:14:00Z">
              <w:r w:rsidRPr="00347307">
                <w:rPr>
                  <w:sz w:val="48"/>
                  <w:szCs w:val="48"/>
                </w:rPr>
                <w:t>Using Tools</w:t>
              </w:r>
            </w:ins>
          </w:p>
        </w:tc>
        <w:tc>
          <w:tcPr>
            <w:tcW w:w="0" w:type="dxa"/>
            <w:vAlign w:val="center"/>
            <w:tcPrChange w:id="16545" w:author="Guest User" w:date="2020-01-27T10:54:00Z">
              <w:tcPr>
                <w:tcW w:w="2250" w:type="dxa"/>
              </w:tcPr>
            </w:tcPrChange>
          </w:tcPr>
          <w:p w14:paraId="1DAEC9DD" w14:textId="77777777" w:rsidR="00025779" w:rsidRPr="00347307" w:rsidRDefault="00025779" w:rsidP="0031332F">
            <w:pPr>
              <w:cnfStyle w:val="000000100000" w:firstRow="0" w:lastRow="0" w:firstColumn="0" w:lastColumn="0" w:oddVBand="0" w:evenVBand="0" w:oddHBand="1" w:evenHBand="0" w:firstRowFirstColumn="0" w:firstRowLastColumn="0" w:lastRowFirstColumn="0" w:lastRowLastColumn="0"/>
              <w:rPr>
                <w:ins w:id="16546" w:author="RoboGarden Team" w:date="2020-01-24T02:14:00Z"/>
                <w:sz w:val="24"/>
                <w:szCs w:val="24"/>
              </w:rPr>
            </w:pPr>
            <w:ins w:id="16547" w:author="RoboGarden Team" w:date="2020-01-24T02:14:00Z">
              <w:r>
                <w:rPr>
                  <w:rFonts w:ascii="Arial" w:hAnsi="Arial" w:cs="Arial"/>
                  <w:color w:val="000000"/>
                </w:rPr>
                <w:t xml:space="preserve">Little or no evidence that the </w:t>
              </w:r>
              <w:r w:rsidRPr="00347307">
                <w:rPr>
                  <w:sz w:val="24"/>
                  <w:szCs w:val="24"/>
                </w:rPr>
                <w:t xml:space="preserve">tools are </w:t>
              </w:r>
              <w:r>
                <w:rPr>
                  <w:sz w:val="24"/>
                  <w:szCs w:val="24"/>
                </w:rPr>
                <w:t xml:space="preserve">were </w:t>
              </w:r>
              <w:r w:rsidRPr="00347307">
                <w:rPr>
                  <w:sz w:val="24"/>
                  <w:szCs w:val="24"/>
                </w:rPr>
                <w:t xml:space="preserve">used </w:t>
              </w:r>
              <w:r>
                <w:rPr>
                  <w:sz w:val="24"/>
                  <w:szCs w:val="24"/>
                </w:rPr>
                <w:t>effectively</w:t>
              </w:r>
            </w:ins>
          </w:p>
        </w:tc>
        <w:tc>
          <w:tcPr>
            <w:tcW w:w="0" w:type="dxa"/>
            <w:vAlign w:val="center"/>
            <w:tcPrChange w:id="16548" w:author="Guest User" w:date="2020-01-27T10:54:00Z">
              <w:tcPr>
                <w:tcW w:w="2880" w:type="dxa"/>
              </w:tcPr>
            </w:tcPrChange>
          </w:tcPr>
          <w:p w14:paraId="5582DB8E" w14:textId="77777777" w:rsidR="00025779" w:rsidRPr="00347307" w:rsidRDefault="00025779" w:rsidP="0031332F">
            <w:pPr>
              <w:cnfStyle w:val="000000100000" w:firstRow="0" w:lastRow="0" w:firstColumn="0" w:lastColumn="0" w:oddVBand="0" w:evenVBand="0" w:oddHBand="1" w:evenHBand="0" w:firstRowFirstColumn="0" w:firstRowLastColumn="0" w:lastRowFirstColumn="0" w:lastRowLastColumn="0"/>
              <w:rPr>
                <w:ins w:id="16549" w:author="RoboGarden Team" w:date="2020-01-24T02:14:00Z"/>
                <w:sz w:val="24"/>
                <w:szCs w:val="24"/>
              </w:rPr>
            </w:pPr>
            <w:ins w:id="16550" w:author="RoboGarden Team" w:date="2020-01-24T02:14:00Z">
              <w:r>
                <w:rPr>
                  <w:rFonts w:ascii="Arial" w:hAnsi="Arial" w:cs="Arial"/>
                  <w:color w:val="000000"/>
                </w:rPr>
                <w:t xml:space="preserve">Some evidence that the </w:t>
              </w:r>
              <w:r w:rsidRPr="00347307">
                <w:rPr>
                  <w:sz w:val="24"/>
                  <w:szCs w:val="24"/>
                </w:rPr>
                <w:t xml:space="preserve">tools are </w:t>
              </w:r>
              <w:r>
                <w:rPr>
                  <w:sz w:val="24"/>
                  <w:szCs w:val="24"/>
                </w:rPr>
                <w:t xml:space="preserve">were </w:t>
              </w:r>
              <w:r w:rsidRPr="00347307">
                <w:rPr>
                  <w:sz w:val="24"/>
                  <w:szCs w:val="24"/>
                </w:rPr>
                <w:t xml:space="preserve">used </w:t>
              </w:r>
              <w:r>
                <w:rPr>
                  <w:sz w:val="24"/>
                  <w:szCs w:val="24"/>
                </w:rPr>
                <w:t>effectively</w:t>
              </w:r>
            </w:ins>
          </w:p>
        </w:tc>
        <w:tc>
          <w:tcPr>
            <w:tcW w:w="0" w:type="dxa"/>
            <w:vAlign w:val="center"/>
            <w:tcPrChange w:id="16551" w:author="Guest User" w:date="2020-01-27T10:54:00Z">
              <w:tcPr>
                <w:tcW w:w="2700" w:type="dxa"/>
              </w:tcPr>
            </w:tcPrChange>
          </w:tcPr>
          <w:p w14:paraId="182DC03D" w14:textId="77777777" w:rsidR="00025779" w:rsidRPr="00347307" w:rsidRDefault="00025779" w:rsidP="0031332F">
            <w:pPr>
              <w:cnfStyle w:val="000000100000" w:firstRow="0" w:lastRow="0" w:firstColumn="0" w:lastColumn="0" w:oddVBand="0" w:evenVBand="0" w:oddHBand="1" w:evenHBand="0" w:firstRowFirstColumn="0" w:firstRowLastColumn="0" w:lastRowFirstColumn="0" w:lastRowLastColumn="0"/>
              <w:rPr>
                <w:ins w:id="16552" w:author="RoboGarden Team" w:date="2020-01-24T02:14:00Z"/>
                <w:sz w:val="24"/>
                <w:szCs w:val="24"/>
              </w:rPr>
            </w:pPr>
            <w:ins w:id="16553" w:author="RoboGarden Team" w:date="2020-01-24T02:14:00Z">
              <w:r>
                <w:rPr>
                  <w:rFonts w:ascii="Arial" w:hAnsi="Arial" w:cs="Arial"/>
                  <w:color w:val="000000"/>
                </w:rPr>
                <w:t xml:space="preserve">Multiple demonstrations of evidence that the </w:t>
              </w:r>
              <w:r w:rsidRPr="00347307">
                <w:rPr>
                  <w:sz w:val="24"/>
                  <w:szCs w:val="24"/>
                </w:rPr>
                <w:t xml:space="preserve">tools are </w:t>
              </w:r>
              <w:r>
                <w:rPr>
                  <w:sz w:val="24"/>
                  <w:szCs w:val="24"/>
                </w:rPr>
                <w:t xml:space="preserve">were </w:t>
              </w:r>
              <w:r w:rsidRPr="00347307">
                <w:rPr>
                  <w:sz w:val="24"/>
                  <w:szCs w:val="24"/>
                </w:rPr>
                <w:t xml:space="preserve">used </w:t>
              </w:r>
              <w:r>
                <w:rPr>
                  <w:sz w:val="24"/>
                  <w:szCs w:val="24"/>
                </w:rPr>
                <w:t>effectively</w:t>
              </w:r>
            </w:ins>
          </w:p>
        </w:tc>
        <w:tc>
          <w:tcPr>
            <w:tcW w:w="0" w:type="dxa"/>
            <w:tcPrChange w:id="16554" w:author="Guest User" w:date="2020-01-27T10:54:00Z">
              <w:tcPr>
                <w:tcW w:w="2166" w:type="dxa"/>
              </w:tcPr>
            </w:tcPrChange>
          </w:tcPr>
          <w:p w14:paraId="2E349BFC" w14:textId="77777777" w:rsidR="00025779" w:rsidRDefault="00025779" w:rsidP="0031332F">
            <w:pPr>
              <w:cnfStyle w:val="000000100000" w:firstRow="0" w:lastRow="0" w:firstColumn="0" w:lastColumn="0" w:oddVBand="0" w:evenVBand="0" w:oddHBand="1" w:evenHBand="0" w:firstRowFirstColumn="0" w:firstRowLastColumn="0" w:lastRowFirstColumn="0" w:lastRowLastColumn="0"/>
              <w:rPr>
                <w:ins w:id="16555" w:author="RoboGarden Team" w:date="2020-01-24T02:14:00Z"/>
              </w:rPr>
            </w:pPr>
          </w:p>
        </w:tc>
      </w:tr>
      <w:tr w:rsidR="00025779" w14:paraId="4D191851" w14:textId="77777777" w:rsidTr="3E89A3C7">
        <w:trPr>
          <w:trHeight w:val="844"/>
          <w:ins w:id="16556" w:author="RoboGarden Team" w:date="2020-01-24T02:14:00Z"/>
        </w:trPr>
        <w:tc>
          <w:tcPr>
            <w:cnfStyle w:val="001000000000" w:firstRow="0" w:lastRow="0" w:firstColumn="1" w:lastColumn="0" w:oddVBand="0" w:evenVBand="0" w:oddHBand="0" w:evenHBand="0" w:firstRowFirstColumn="0" w:firstRowLastColumn="0" w:lastRowFirstColumn="0" w:lastRowLastColumn="0"/>
            <w:tcW w:w="0" w:type="dxa"/>
            <w:vAlign w:val="center"/>
            <w:tcPrChange w:id="16557" w:author="Guest User" w:date="2020-01-27T10:54:00Z">
              <w:tcPr>
                <w:tcW w:w="3685" w:type="dxa"/>
                <w:gridSpan w:val="2"/>
              </w:tcPr>
            </w:tcPrChange>
          </w:tcPr>
          <w:p w14:paraId="3EA3F083" w14:textId="77777777" w:rsidR="00025779" w:rsidRPr="00347307" w:rsidRDefault="00025779" w:rsidP="0031332F">
            <w:pPr>
              <w:rPr>
                <w:ins w:id="16558" w:author="RoboGarden Team" w:date="2020-01-24T02:14:00Z"/>
                <w:sz w:val="48"/>
                <w:szCs w:val="48"/>
              </w:rPr>
            </w:pPr>
            <w:ins w:id="16559" w:author="RoboGarden Team" w:date="2020-01-24T02:14:00Z">
              <w:r w:rsidRPr="00347307">
                <w:rPr>
                  <w:sz w:val="48"/>
                  <w:szCs w:val="48"/>
                </w:rPr>
                <w:t xml:space="preserve">Filling the Required Code </w:t>
              </w:r>
            </w:ins>
          </w:p>
        </w:tc>
        <w:tc>
          <w:tcPr>
            <w:tcW w:w="0" w:type="dxa"/>
            <w:vAlign w:val="center"/>
            <w:tcPrChange w:id="16560" w:author="Guest User" w:date="2020-01-27T10:54:00Z">
              <w:tcPr>
                <w:tcW w:w="2250" w:type="dxa"/>
              </w:tcPr>
            </w:tcPrChange>
          </w:tcPr>
          <w:p w14:paraId="324EB58C" w14:textId="77777777" w:rsidR="00025779" w:rsidRPr="00347307" w:rsidRDefault="00025779" w:rsidP="0031332F">
            <w:pPr>
              <w:cnfStyle w:val="000000000000" w:firstRow="0" w:lastRow="0" w:firstColumn="0" w:lastColumn="0" w:oddVBand="0" w:evenVBand="0" w:oddHBand="0" w:evenHBand="0" w:firstRowFirstColumn="0" w:firstRowLastColumn="0" w:lastRowFirstColumn="0" w:lastRowLastColumn="0"/>
              <w:rPr>
                <w:ins w:id="16561" w:author="RoboGarden Team" w:date="2020-01-24T02:14:00Z"/>
                <w:sz w:val="24"/>
                <w:szCs w:val="24"/>
              </w:rPr>
            </w:pPr>
            <w:ins w:id="16562" w:author="RoboGarden Team" w:date="2020-01-24T02:14:00Z">
              <w:r>
                <w:rPr>
                  <w:rFonts w:ascii="Arial" w:hAnsi="Arial" w:cs="Arial"/>
                  <w:color w:val="000000"/>
                </w:rPr>
                <w:t>Little or no evidence that the required code is completed</w:t>
              </w:r>
            </w:ins>
          </w:p>
        </w:tc>
        <w:tc>
          <w:tcPr>
            <w:tcW w:w="0" w:type="dxa"/>
            <w:vAlign w:val="center"/>
            <w:tcPrChange w:id="16563" w:author="Guest User" w:date="2020-01-27T10:54:00Z">
              <w:tcPr>
                <w:tcW w:w="2880" w:type="dxa"/>
              </w:tcPr>
            </w:tcPrChange>
          </w:tcPr>
          <w:p w14:paraId="10977B2D" w14:textId="77777777" w:rsidR="00025779" w:rsidRPr="00347307" w:rsidRDefault="00025779" w:rsidP="0031332F">
            <w:pPr>
              <w:cnfStyle w:val="000000000000" w:firstRow="0" w:lastRow="0" w:firstColumn="0" w:lastColumn="0" w:oddVBand="0" w:evenVBand="0" w:oddHBand="0" w:evenHBand="0" w:firstRowFirstColumn="0" w:firstRowLastColumn="0" w:lastRowFirstColumn="0" w:lastRowLastColumn="0"/>
              <w:rPr>
                <w:ins w:id="16564" w:author="RoboGarden Team" w:date="2020-01-24T02:14:00Z"/>
                <w:sz w:val="24"/>
                <w:szCs w:val="24"/>
              </w:rPr>
            </w:pPr>
            <w:ins w:id="16565" w:author="RoboGarden Team" w:date="2020-01-24T02:14:00Z">
              <w:r>
                <w:rPr>
                  <w:rFonts w:ascii="Arial" w:hAnsi="Arial" w:cs="Arial"/>
                  <w:color w:val="000000"/>
                </w:rPr>
                <w:t>Some evidence that the required code is completed</w:t>
              </w:r>
            </w:ins>
          </w:p>
        </w:tc>
        <w:tc>
          <w:tcPr>
            <w:tcW w:w="0" w:type="dxa"/>
            <w:vAlign w:val="center"/>
            <w:tcPrChange w:id="16566" w:author="Guest User" w:date="2020-01-27T10:54:00Z">
              <w:tcPr>
                <w:tcW w:w="2700" w:type="dxa"/>
              </w:tcPr>
            </w:tcPrChange>
          </w:tcPr>
          <w:p w14:paraId="1E5D337C" w14:textId="77777777" w:rsidR="00025779" w:rsidRPr="00347307" w:rsidRDefault="00025779" w:rsidP="0031332F">
            <w:pPr>
              <w:cnfStyle w:val="000000000000" w:firstRow="0" w:lastRow="0" w:firstColumn="0" w:lastColumn="0" w:oddVBand="0" w:evenVBand="0" w:oddHBand="0" w:evenHBand="0" w:firstRowFirstColumn="0" w:firstRowLastColumn="0" w:lastRowFirstColumn="0" w:lastRowLastColumn="0"/>
              <w:rPr>
                <w:ins w:id="16567" w:author="RoboGarden Team" w:date="2020-01-24T02:14:00Z"/>
                <w:sz w:val="24"/>
                <w:szCs w:val="24"/>
              </w:rPr>
            </w:pPr>
            <w:ins w:id="16568" w:author="RoboGarden Team" w:date="2020-01-24T02:14:00Z">
              <w:r>
                <w:rPr>
                  <w:rFonts w:ascii="Arial" w:hAnsi="Arial" w:cs="Arial"/>
                  <w:color w:val="000000"/>
                </w:rPr>
                <w:t>Multiple demonstrations of evidence that the required code is completed</w:t>
              </w:r>
            </w:ins>
          </w:p>
        </w:tc>
        <w:tc>
          <w:tcPr>
            <w:tcW w:w="0" w:type="dxa"/>
            <w:tcPrChange w:id="16569" w:author="Guest User" w:date="2020-01-27T10:54:00Z">
              <w:tcPr>
                <w:tcW w:w="2166" w:type="dxa"/>
              </w:tcPr>
            </w:tcPrChange>
          </w:tcPr>
          <w:p w14:paraId="788CD01E" w14:textId="77777777" w:rsidR="00025779" w:rsidRDefault="00025779" w:rsidP="0031332F">
            <w:pPr>
              <w:cnfStyle w:val="000000000000" w:firstRow="0" w:lastRow="0" w:firstColumn="0" w:lastColumn="0" w:oddVBand="0" w:evenVBand="0" w:oddHBand="0" w:evenHBand="0" w:firstRowFirstColumn="0" w:firstRowLastColumn="0" w:lastRowFirstColumn="0" w:lastRowLastColumn="0"/>
              <w:rPr>
                <w:ins w:id="16570" w:author="RoboGarden Team" w:date="2020-01-24T02:14:00Z"/>
              </w:rPr>
            </w:pPr>
          </w:p>
        </w:tc>
      </w:tr>
      <w:tr w:rsidR="00025779" w:rsidDel="00A71419" w14:paraId="53D17A98" w14:textId="3F41CCF2" w:rsidTr="3E89A3C7">
        <w:trPr>
          <w:cnfStyle w:val="000000100000" w:firstRow="0" w:lastRow="0" w:firstColumn="0" w:lastColumn="0" w:oddVBand="0" w:evenVBand="0" w:oddHBand="1" w:evenHBand="0" w:firstRowFirstColumn="0" w:firstRowLastColumn="0" w:lastRowFirstColumn="0" w:lastRowLastColumn="0"/>
          <w:trHeight w:val="1690"/>
          <w:ins w:id="16571" w:author="RoboGarden Team" w:date="2020-01-24T02:14:00Z"/>
          <w:del w:id="16572" w:author="Fatemeh Yazdanbakhsh Poodeh" w:date="2020-01-30T19:33:00Z"/>
        </w:trPr>
        <w:tc>
          <w:tcPr>
            <w:cnfStyle w:val="001000000000" w:firstRow="0" w:lastRow="0" w:firstColumn="1" w:lastColumn="0" w:oddVBand="0" w:evenVBand="0" w:oddHBand="0" w:evenHBand="0" w:firstRowFirstColumn="0" w:firstRowLastColumn="0" w:lastRowFirstColumn="0" w:lastRowLastColumn="0"/>
            <w:tcW w:w="0" w:type="dxa"/>
            <w:vAlign w:val="center"/>
            <w:tcPrChange w:id="16573" w:author="Guest User" w:date="2020-01-27T10:54:00Z">
              <w:tcPr>
                <w:tcW w:w="3685" w:type="dxa"/>
                <w:gridSpan w:val="2"/>
              </w:tcPr>
            </w:tcPrChange>
          </w:tcPr>
          <w:p w14:paraId="56C6BA5C" w14:textId="7CE25BF1" w:rsidR="00025779" w:rsidRPr="00347307" w:rsidDel="00A71419" w:rsidRDefault="00025779" w:rsidP="0031332F">
            <w:pPr>
              <w:cnfStyle w:val="001000100000" w:firstRow="0" w:lastRow="0" w:firstColumn="1" w:lastColumn="0" w:oddVBand="0" w:evenVBand="0" w:oddHBand="1" w:evenHBand="0" w:firstRowFirstColumn="0" w:firstRowLastColumn="0" w:lastRowFirstColumn="0" w:lastRowLastColumn="0"/>
              <w:rPr>
                <w:ins w:id="16574" w:author="RoboGarden Team" w:date="2020-01-24T02:14:00Z"/>
                <w:del w:id="16575" w:author="Fatemeh Yazdanbakhsh Poodeh" w:date="2020-01-30T19:33:00Z"/>
                <w:sz w:val="48"/>
                <w:szCs w:val="48"/>
              </w:rPr>
            </w:pPr>
            <w:commentRangeStart w:id="16576"/>
            <w:ins w:id="16577" w:author="RoboGarden Team" w:date="2020-01-24T02:14:00Z">
              <w:del w:id="16578" w:author="Fatemeh Yazdanbakhsh Poodeh" w:date="2020-01-30T19:33:00Z">
                <w:r w:rsidRPr="00347307" w:rsidDel="00A71419">
                  <w:rPr>
                    <w:sz w:val="48"/>
                    <w:szCs w:val="48"/>
                  </w:rPr>
                  <w:delText>Submit Link in GitHub</w:delText>
                </w:r>
              </w:del>
            </w:ins>
          </w:p>
        </w:tc>
        <w:tc>
          <w:tcPr>
            <w:tcW w:w="0" w:type="dxa"/>
            <w:vAlign w:val="center"/>
            <w:tcPrChange w:id="16579" w:author="Guest User" w:date="2020-01-27T10:54:00Z">
              <w:tcPr>
                <w:tcW w:w="2250" w:type="dxa"/>
              </w:tcPr>
            </w:tcPrChange>
          </w:tcPr>
          <w:p w14:paraId="20E83A95" w14:textId="54F8A824" w:rsidR="00025779" w:rsidRPr="00347307" w:rsidDel="00A71419" w:rsidRDefault="00025779" w:rsidP="0031332F">
            <w:pPr>
              <w:cnfStyle w:val="000000100000" w:firstRow="0" w:lastRow="0" w:firstColumn="0" w:lastColumn="0" w:oddVBand="0" w:evenVBand="0" w:oddHBand="1" w:evenHBand="0" w:firstRowFirstColumn="0" w:firstRowLastColumn="0" w:lastRowFirstColumn="0" w:lastRowLastColumn="0"/>
              <w:rPr>
                <w:ins w:id="16580" w:author="RoboGarden Team" w:date="2020-01-24T02:14:00Z"/>
                <w:del w:id="16581" w:author="Fatemeh Yazdanbakhsh Poodeh" w:date="2020-01-30T19:33:00Z"/>
                <w:sz w:val="24"/>
                <w:szCs w:val="24"/>
              </w:rPr>
            </w:pPr>
            <w:ins w:id="16582" w:author="RoboGarden Team" w:date="2020-01-24T02:14:00Z">
              <w:del w:id="16583" w:author="Fatemeh Yazdanbakhsh Poodeh" w:date="2020-01-30T19:33:00Z">
                <w:r w:rsidDel="00A71419">
                  <w:rPr>
                    <w:rFonts w:ascii="Arial" w:hAnsi="Arial" w:cs="Arial"/>
                    <w:color w:val="000000"/>
                  </w:rPr>
                  <w:delText>Little or no evidence that the required link in submitted in GitHub</w:delText>
                </w:r>
              </w:del>
            </w:ins>
          </w:p>
        </w:tc>
        <w:tc>
          <w:tcPr>
            <w:tcW w:w="0" w:type="dxa"/>
            <w:vAlign w:val="center"/>
            <w:tcPrChange w:id="16584" w:author="Guest User" w:date="2020-01-27T10:54:00Z">
              <w:tcPr>
                <w:tcW w:w="2880" w:type="dxa"/>
              </w:tcPr>
            </w:tcPrChange>
          </w:tcPr>
          <w:p w14:paraId="081C33D5" w14:textId="24FD6DC6" w:rsidR="00025779" w:rsidRPr="00347307" w:rsidDel="00A71419" w:rsidRDefault="00025779" w:rsidP="0031332F">
            <w:pPr>
              <w:cnfStyle w:val="000000100000" w:firstRow="0" w:lastRow="0" w:firstColumn="0" w:lastColumn="0" w:oddVBand="0" w:evenVBand="0" w:oddHBand="1" w:evenHBand="0" w:firstRowFirstColumn="0" w:firstRowLastColumn="0" w:lastRowFirstColumn="0" w:lastRowLastColumn="0"/>
              <w:rPr>
                <w:ins w:id="16585" w:author="RoboGarden Team" w:date="2020-01-24T02:14:00Z"/>
                <w:del w:id="16586" w:author="Fatemeh Yazdanbakhsh Poodeh" w:date="2020-01-30T19:33:00Z"/>
                <w:sz w:val="24"/>
                <w:szCs w:val="24"/>
              </w:rPr>
            </w:pPr>
            <w:commentRangeStart w:id="16587"/>
            <w:commentRangeStart w:id="16588"/>
            <w:ins w:id="16589" w:author="RoboGarden Team" w:date="2020-01-24T02:14:00Z">
              <w:del w:id="16590" w:author="Fatemeh Yazdanbakhsh Poodeh" w:date="2020-01-30T19:33:00Z">
                <w:r w:rsidDel="00A71419">
                  <w:rPr>
                    <w:rFonts w:ascii="Arial" w:hAnsi="Arial" w:cs="Arial"/>
                    <w:color w:val="000000"/>
                  </w:rPr>
                  <w:delText xml:space="preserve">Some evidence that the required link in submitted in </w:delText>
                </w:r>
                <w:commentRangeStart w:id="16591"/>
                <w:r w:rsidDel="00A71419">
                  <w:rPr>
                    <w:rFonts w:ascii="Arial" w:hAnsi="Arial" w:cs="Arial"/>
                    <w:color w:val="000000"/>
                  </w:rPr>
                  <w:delText>GitHub</w:delText>
                </w:r>
              </w:del>
            </w:ins>
            <w:commentRangeEnd w:id="16587"/>
            <w:del w:id="16592" w:author="Fatemeh Yazdanbakhsh Poodeh" w:date="2020-01-30T19:33:00Z">
              <w:r w:rsidDel="00A71419">
                <w:rPr>
                  <w:rStyle w:val="CommentReference"/>
                </w:rPr>
                <w:commentReference w:id="16587"/>
              </w:r>
              <w:commentRangeEnd w:id="16588"/>
              <w:r w:rsidDel="00A71419">
                <w:rPr>
                  <w:rStyle w:val="CommentReference"/>
                </w:rPr>
                <w:commentReference w:id="16588"/>
              </w:r>
              <w:commentRangeEnd w:id="16591"/>
              <w:r w:rsidR="00D918C7" w:rsidDel="00A71419">
                <w:rPr>
                  <w:rStyle w:val="CommentReference"/>
                  <w:color w:val="404040"/>
                </w:rPr>
                <w:commentReference w:id="16591"/>
              </w:r>
            </w:del>
          </w:p>
        </w:tc>
        <w:tc>
          <w:tcPr>
            <w:tcW w:w="0" w:type="dxa"/>
            <w:vAlign w:val="center"/>
            <w:tcPrChange w:id="16593" w:author="Guest User" w:date="2020-01-27T10:54:00Z">
              <w:tcPr>
                <w:tcW w:w="2700" w:type="dxa"/>
              </w:tcPr>
            </w:tcPrChange>
          </w:tcPr>
          <w:p w14:paraId="3CFD33B8" w14:textId="3F234151" w:rsidR="00025779" w:rsidRPr="00347307" w:rsidDel="00A71419" w:rsidRDefault="00025779" w:rsidP="0031332F">
            <w:pPr>
              <w:cnfStyle w:val="000000100000" w:firstRow="0" w:lastRow="0" w:firstColumn="0" w:lastColumn="0" w:oddVBand="0" w:evenVBand="0" w:oddHBand="1" w:evenHBand="0" w:firstRowFirstColumn="0" w:firstRowLastColumn="0" w:lastRowFirstColumn="0" w:lastRowLastColumn="0"/>
              <w:rPr>
                <w:ins w:id="16594" w:author="RoboGarden Team" w:date="2020-01-24T02:14:00Z"/>
                <w:del w:id="16595" w:author="Fatemeh Yazdanbakhsh Poodeh" w:date="2020-01-30T19:33:00Z"/>
                <w:sz w:val="24"/>
                <w:szCs w:val="24"/>
              </w:rPr>
            </w:pPr>
            <w:ins w:id="16596" w:author="RoboGarden Team" w:date="2020-01-24T02:14:00Z">
              <w:del w:id="16597" w:author="Fatemeh Yazdanbakhsh Poodeh" w:date="2020-01-30T19:33:00Z">
                <w:r w:rsidDel="00A71419">
                  <w:rPr>
                    <w:rFonts w:ascii="Arial" w:hAnsi="Arial" w:cs="Arial"/>
                    <w:color w:val="000000"/>
                  </w:rPr>
                  <w:delText>Clear evidence that the required link in submitted in GitHub in structured and coherent way</w:delText>
                </w:r>
              </w:del>
            </w:ins>
            <w:commentRangeEnd w:id="16576"/>
            <w:del w:id="16598" w:author="Fatemeh Yazdanbakhsh Poodeh" w:date="2020-01-30T19:33:00Z">
              <w:r w:rsidR="00D918C7" w:rsidDel="00A71419">
                <w:rPr>
                  <w:rStyle w:val="CommentReference"/>
                  <w:color w:val="404040"/>
                </w:rPr>
                <w:commentReference w:id="16576"/>
              </w:r>
            </w:del>
          </w:p>
        </w:tc>
        <w:tc>
          <w:tcPr>
            <w:tcW w:w="0" w:type="dxa"/>
            <w:tcPrChange w:id="16599" w:author="Guest User" w:date="2020-01-27T10:54:00Z">
              <w:tcPr>
                <w:tcW w:w="2166" w:type="dxa"/>
              </w:tcPr>
            </w:tcPrChange>
          </w:tcPr>
          <w:p w14:paraId="58B5DC4E" w14:textId="468D8C07" w:rsidR="00025779" w:rsidDel="00A71419" w:rsidRDefault="00025779" w:rsidP="0031332F">
            <w:pPr>
              <w:cnfStyle w:val="000000100000" w:firstRow="0" w:lastRow="0" w:firstColumn="0" w:lastColumn="0" w:oddVBand="0" w:evenVBand="0" w:oddHBand="1" w:evenHBand="0" w:firstRowFirstColumn="0" w:firstRowLastColumn="0" w:lastRowFirstColumn="0" w:lastRowLastColumn="0"/>
              <w:rPr>
                <w:ins w:id="16600" w:author="RoboGarden Team" w:date="2020-01-24T02:14:00Z"/>
                <w:del w:id="16601" w:author="Fatemeh Yazdanbakhsh Poodeh" w:date="2020-01-30T19:33:00Z"/>
              </w:rPr>
            </w:pPr>
          </w:p>
        </w:tc>
      </w:tr>
      <w:tr w:rsidR="00025779" w14:paraId="63452E71" w14:textId="77777777" w:rsidTr="3E89A3C7">
        <w:trPr>
          <w:trHeight w:val="408"/>
          <w:ins w:id="16602" w:author="RoboGarden Team" w:date="2020-01-24T02:14:00Z"/>
        </w:trPr>
        <w:tc>
          <w:tcPr>
            <w:cnfStyle w:val="001000000000" w:firstRow="0" w:lastRow="0" w:firstColumn="1" w:lastColumn="0" w:oddVBand="0" w:evenVBand="0" w:oddHBand="0" w:evenHBand="0" w:firstRowFirstColumn="0" w:firstRowLastColumn="0" w:lastRowFirstColumn="0" w:lastRowLastColumn="0"/>
            <w:tcW w:w="0" w:type="dxa"/>
            <w:gridSpan w:val="4"/>
            <w:tcPrChange w:id="16603" w:author="Guest User" w:date="2020-01-27T10:54:00Z">
              <w:tcPr>
                <w:tcW w:w="11515" w:type="dxa"/>
                <w:gridSpan w:val="5"/>
              </w:tcPr>
            </w:tcPrChange>
          </w:tcPr>
          <w:p w14:paraId="26590664" w14:textId="77777777" w:rsidR="00025779" w:rsidRPr="00347307" w:rsidRDefault="00025779" w:rsidP="0031332F">
            <w:pPr>
              <w:jc w:val="center"/>
              <w:rPr>
                <w:ins w:id="16604" w:author="RoboGarden Team" w:date="2020-01-24T02:14:00Z"/>
                <w:sz w:val="48"/>
                <w:szCs w:val="48"/>
              </w:rPr>
            </w:pPr>
            <w:ins w:id="16605" w:author="RoboGarden Team" w:date="2020-01-24T02:14:00Z">
              <w:r w:rsidRPr="00347307">
                <w:rPr>
                  <w:sz w:val="48"/>
                  <w:szCs w:val="48"/>
                </w:rPr>
                <w:t>Total Score (10)</w:t>
              </w:r>
            </w:ins>
          </w:p>
        </w:tc>
        <w:tc>
          <w:tcPr>
            <w:tcW w:w="0" w:type="dxa"/>
            <w:tcPrChange w:id="16606" w:author="Guest User" w:date="2020-01-27T10:54:00Z">
              <w:tcPr>
                <w:tcW w:w="2166" w:type="dxa"/>
              </w:tcPr>
            </w:tcPrChange>
          </w:tcPr>
          <w:p w14:paraId="4056F6C1" w14:textId="77777777" w:rsidR="00025779" w:rsidRDefault="00025779" w:rsidP="0031332F">
            <w:pPr>
              <w:cnfStyle w:val="000000000000" w:firstRow="0" w:lastRow="0" w:firstColumn="0" w:lastColumn="0" w:oddVBand="0" w:evenVBand="0" w:oddHBand="0" w:evenHBand="0" w:firstRowFirstColumn="0" w:firstRowLastColumn="0" w:lastRowFirstColumn="0" w:lastRowLastColumn="0"/>
              <w:rPr>
                <w:ins w:id="16607" w:author="RoboGarden Team" w:date="2020-01-24T02:14:00Z"/>
              </w:rPr>
            </w:pPr>
          </w:p>
        </w:tc>
      </w:tr>
    </w:tbl>
    <w:p w14:paraId="70138734" w14:textId="77777777" w:rsidR="00025779" w:rsidRDefault="00025779" w:rsidP="00025779">
      <w:pPr>
        <w:rPr>
          <w:ins w:id="16608" w:author="RoboGarden Team" w:date="2020-01-24T02:14:00Z"/>
        </w:rPr>
      </w:pPr>
    </w:p>
    <w:p w14:paraId="0B363523" w14:textId="701AE6C0" w:rsidR="00153933" w:rsidRPr="00410558" w:rsidDel="00025779" w:rsidRDefault="00153933" w:rsidP="00025779">
      <w:pPr>
        <w:rPr>
          <w:del w:id="16609" w:author="RoboGarden Team" w:date="2020-01-24T02:14:00Z"/>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15" w:type="dxa"/>
          <w:right w:w="115" w:type="dxa"/>
        </w:tblCellMar>
        <w:tblLook w:val="01E0" w:firstRow="1" w:lastRow="1" w:firstColumn="1" w:lastColumn="1" w:noHBand="0" w:noVBand="0"/>
        <w:tblPrChange w:id="16610" w:author="Alexis Handford" w:date="2020-01-22T08:46:00Z">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15" w:type="dxa"/>
              <w:right w:w="115" w:type="dxa"/>
            </w:tblCellMar>
            <w:tblLook w:val="01E0" w:firstRow="1" w:lastRow="1" w:firstColumn="1" w:lastColumn="1" w:noHBand="0" w:noVBand="0"/>
          </w:tblPr>
        </w:tblPrChange>
      </w:tblPr>
      <w:tblGrid>
        <w:gridCol w:w="1299"/>
        <w:gridCol w:w="1665"/>
        <w:gridCol w:w="1784"/>
        <w:gridCol w:w="1665"/>
        <w:gridCol w:w="1665"/>
        <w:gridCol w:w="1164"/>
        <w:tblGridChange w:id="16611">
          <w:tblGrid>
            <w:gridCol w:w="360"/>
            <w:gridCol w:w="360"/>
            <w:gridCol w:w="360"/>
            <w:gridCol w:w="360"/>
            <w:gridCol w:w="360"/>
            <w:gridCol w:w="360"/>
          </w:tblGrid>
        </w:tblGridChange>
      </w:tblGrid>
      <w:tr w:rsidR="00153933" w:rsidRPr="005A5D23" w:rsidDel="00025779" w14:paraId="5AFDC509" w14:textId="424B4F7C" w:rsidTr="5A1E151C">
        <w:trPr>
          <w:cantSplit/>
          <w:tblHeader/>
          <w:del w:id="16612" w:author="RoboGarden Team" w:date="2020-01-24T02:14:00Z"/>
        </w:trPr>
        <w:tc>
          <w:tcPr>
            <w:tcW w:w="1453" w:type="dxa"/>
            <w:shd w:val="clear" w:color="auto" w:fill="808080" w:themeFill="background1" w:themeFillShade="80"/>
            <w:vAlign w:val="center"/>
            <w:tcPrChange w:id="16613" w:author="Alexis Handford" w:date="2020-01-22T08:46:00Z">
              <w:tcPr>
                <w:tcW w:w="1453" w:type="dxa"/>
                <w:shd w:val="clear" w:color="auto" w:fill="808080" w:themeFill="background1" w:themeFillShade="80"/>
              </w:tcPr>
            </w:tcPrChange>
          </w:tcPr>
          <w:p w14:paraId="39A14121" w14:textId="1597BF28" w:rsidR="00153933" w:rsidRPr="005A5D23" w:rsidDel="00025779" w:rsidRDefault="00153933" w:rsidP="00025779">
            <w:pPr>
              <w:rPr>
                <w:del w:id="16614" w:author="RoboGarden Team" w:date="2020-01-24T02:14:00Z"/>
                <w:i/>
                <w:iCs/>
                <w:color w:val="D9D9D9" w:themeColor="background1" w:themeShade="D9"/>
                <w:sz w:val="16"/>
                <w:szCs w:val="16"/>
                <w:rPrChange w:id="16615" w:author="Alexis Handford" w:date="2020-01-22T08:46:00Z">
                  <w:rPr>
                    <w:del w:id="16616" w:author="RoboGarden Team" w:date="2020-01-24T02:14:00Z"/>
                  </w:rPr>
                </w:rPrChange>
              </w:rPr>
            </w:pPr>
            <w:commentRangeStart w:id="16617"/>
            <w:del w:id="16618" w:author="RoboGarden Team" w:date="2020-01-24T02:14:00Z">
              <w:r w:rsidRPr="00C53674" w:rsidDel="00025779">
                <w:rPr>
                  <w:i/>
                  <w:iCs/>
                  <w:color w:val="D9D9D9" w:themeColor="background1" w:themeShade="D9"/>
                  <w:sz w:val="16"/>
                  <w:szCs w:val="16"/>
                </w:rPr>
                <w:delText>Criteria</w:delText>
              </w:r>
            </w:del>
          </w:p>
        </w:tc>
        <w:tc>
          <w:tcPr>
            <w:tcW w:w="1952" w:type="dxa"/>
            <w:shd w:val="clear" w:color="auto" w:fill="808080" w:themeFill="background1" w:themeFillShade="80"/>
            <w:vAlign w:val="center"/>
            <w:tcPrChange w:id="16619" w:author="Alexis Handford" w:date="2020-01-22T08:46:00Z">
              <w:tcPr>
                <w:tcW w:w="1952" w:type="dxa"/>
                <w:shd w:val="clear" w:color="auto" w:fill="808080" w:themeFill="background1" w:themeFillShade="80"/>
              </w:tcPr>
            </w:tcPrChange>
          </w:tcPr>
          <w:p w14:paraId="7A4C586A" w14:textId="798D2D5B" w:rsidR="00153933" w:rsidRPr="005A5D23" w:rsidDel="00025779" w:rsidRDefault="00153933" w:rsidP="00025779">
            <w:pPr>
              <w:rPr>
                <w:del w:id="16620" w:author="RoboGarden Team" w:date="2020-01-24T02:14:00Z"/>
                <w:i/>
                <w:color w:val="D9D9D9" w:themeColor="background1" w:themeShade="D9"/>
                <w:sz w:val="16"/>
              </w:rPr>
            </w:pPr>
            <w:del w:id="16621" w:author="RoboGarden Team" w:date="2020-01-24T02:14:00Z">
              <w:r w:rsidRPr="005A5D23" w:rsidDel="00025779">
                <w:rPr>
                  <w:i/>
                  <w:color w:val="D9D9D9" w:themeColor="background1" w:themeShade="D9"/>
                  <w:sz w:val="16"/>
                </w:rPr>
                <w:delText>Does Not Meet Expectations</w:delText>
              </w:r>
              <w:r w:rsidRPr="005A5D23" w:rsidDel="00025779">
                <w:rPr>
                  <w:i/>
                  <w:color w:val="D9D9D9" w:themeColor="background1" w:themeShade="D9"/>
                  <w:sz w:val="16"/>
                </w:rPr>
                <w:br/>
                <w:delText>1</w:delText>
              </w:r>
            </w:del>
          </w:p>
        </w:tc>
        <w:tc>
          <w:tcPr>
            <w:tcW w:w="1953" w:type="dxa"/>
            <w:shd w:val="clear" w:color="auto" w:fill="808080" w:themeFill="background1" w:themeFillShade="80"/>
            <w:vAlign w:val="center"/>
            <w:tcPrChange w:id="16622" w:author="Alexis Handford" w:date="2020-01-22T08:46:00Z">
              <w:tcPr>
                <w:tcW w:w="1953" w:type="dxa"/>
                <w:shd w:val="clear" w:color="auto" w:fill="808080" w:themeFill="background1" w:themeFillShade="80"/>
              </w:tcPr>
            </w:tcPrChange>
          </w:tcPr>
          <w:p w14:paraId="5DE8DB02" w14:textId="3811F55E" w:rsidR="00153933" w:rsidRPr="005A5D23" w:rsidDel="00025779" w:rsidRDefault="00153933" w:rsidP="00025779">
            <w:pPr>
              <w:rPr>
                <w:del w:id="16623" w:author="RoboGarden Team" w:date="2020-01-24T02:14:00Z"/>
                <w:i/>
                <w:color w:val="D9D9D9" w:themeColor="background1" w:themeShade="D9"/>
                <w:sz w:val="16"/>
              </w:rPr>
            </w:pPr>
            <w:del w:id="16624" w:author="RoboGarden Team" w:date="2020-01-24T02:14:00Z">
              <w:r w:rsidRPr="005A5D23" w:rsidDel="00025779">
                <w:rPr>
                  <w:i/>
                  <w:color w:val="D9D9D9" w:themeColor="background1" w:themeShade="D9"/>
                  <w:sz w:val="16"/>
                </w:rPr>
                <w:delText>Partially Meets Expectations</w:delText>
              </w:r>
              <w:r w:rsidRPr="005A5D23" w:rsidDel="00025779">
                <w:rPr>
                  <w:i/>
                  <w:color w:val="D9D9D9" w:themeColor="background1" w:themeShade="D9"/>
                  <w:sz w:val="16"/>
                </w:rPr>
                <w:br/>
                <w:delText>2</w:delText>
              </w:r>
            </w:del>
          </w:p>
        </w:tc>
        <w:tc>
          <w:tcPr>
            <w:tcW w:w="1953" w:type="dxa"/>
            <w:shd w:val="clear" w:color="auto" w:fill="808080" w:themeFill="background1" w:themeFillShade="80"/>
            <w:vAlign w:val="center"/>
            <w:tcPrChange w:id="16625" w:author="Alexis Handford" w:date="2020-01-22T08:46:00Z">
              <w:tcPr>
                <w:tcW w:w="1953" w:type="dxa"/>
                <w:shd w:val="clear" w:color="auto" w:fill="808080" w:themeFill="background1" w:themeFillShade="80"/>
              </w:tcPr>
            </w:tcPrChange>
          </w:tcPr>
          <w:p w14:paraId="4926C959" w14:textId="23FEF3FD" w:rsidR="00153933" w:rsidRPr="005A5D23" w:rsidDel="00025779" w:rsidRDefault="00153933" w:rsidP="00025779">
            <w:pPr>
              <w:rPr>
                <w:del w:id="16626" w:author="RoboGarden Team" w:date="2020-01-24T02:14:00Z"/>
                <w:i/>
                <w:color w:val="D9D9D9" w:themeColor="background1" w:themeShade="D9"/>
                <w:sz w:val="16"/>
              </w:rPr>
            </w:pPr>
            <w:del w:id="16627" w:author="RoboGarden Team" w:date="2020-01-24T02:14:00Z">
              <w:r w:rsidRPr="005A5D23" w:rsidDel="00025779">
                <w:rPr>
                  <w:i/>
                  <w:color w:val="D9D9D9" w:themeColor="background1" w:themeShade="D9"/>
                  <w:sz w:val="16"/>
                </w:rPr>
                <w:delText>Meets</w:delText>
              </w:r>
              <w:r w:rsidRPr="005A5D23" w:rsidDel="00025779">
                <w:rPr>
                  <w:i/>
                  <w:color w:val="D9D9D9" w:themeColor="background1" w:themeShade="D9"/>
                  <w:sz w:val="16"/>
                </w:rPr>
                <w:br/>
                <w:delText>Expectations</w:delText>
              </w:r>
              <w:r w:rsidRPr="005A5D23" w:rsidDel="00025779">
                <w:rPr>
                  <w:i/>
                  <w:color w:val="D9D9D9" w:themeColor="background1" w:themeShade="D9"/>
                  <w:sz w:val="16"/>
                </w:rPr>
                <w:br/>
                <w:delText>3</w:delText>
              </w:r>
            </w:del>
          </w:p>
        </w:tc>
        <w:tc>
          <w:tcPr>
            <w:tcW w:w="1953" w:type="dxa"/>
            <w:shd w:val="clear" w:color="auto" w:fill="808080" w:themeFill="background1" w:themeFillShade="80"/>
            <w:vAlign w:val="center"/>
            <w:tcPrChange w:id="16628" w:author="Alexis Handford" w:date="2020-01-22T08:46:00Z">
              <w:tcPr>
                <w:tcW w:w="1953" w:type="dxa"/>
                <w:shd w:val="clear" w:color="auto" w:fill="808080" w:themeFill="background1" w:themeFillShade="80"/>
              </w:tcPr>
            </w:tcPrChange>
          </w:tcPr>
          <w:p w14:paraId="70072B34" w14:textId="06E2E66A" w:rsidR="00153933" w:rsidRPr="005A5D23" w:rsidDel="00025779" w:rsidRDefault="00153933" w:rsidP="00025779">
            <w:pPr>
              <w:rPr>
                <w:del w:id="16629" w:author="RoboGarden Team" w:date="2020-01-24T02:14:00Z"/>
                <w:i/>
                <w:color w:val="D9D9D9" w:themeColor="background1" w:themeShade="D9"/>
                <w:sz w:val="16"/>
              </w:rPr>
            </w:pPr>
            <w:del w:id="16630" w:author="RoboGarden Team" w:date="2020-01-24T02:14:00Z">
              <w:r w:rsidRPr="005A5D23" w:rsidDel="00025779">
                <w:rPr>
                  <w:i/>
                  <w:color w:val="D9D9D9" w:themeColor="background1" w:themeShade="D9"/>
                  <w:sz w:val="16"/>
                </w:rPr>
                <w:delText>Exceeds Expectations</w:delText>
              </w:r>
              <w:r w:rsidRPr="005A5D23" w:rsidDel="00025779">
                <w:rPr>
                  <w:i/>
                  <w:color w:val="D9D9D9" w:themeColor="background1" w:themeShade="D9"/>
                  <w:sz w:val="16"/>
                </w:rPr>
                <w:br/>
                <w:delText>4</w:delText>
              </w:r>
            </w:del>
          </w:p>
        </w:tc>
        <w:tc>
          <w:tcPr>
            <w:tcW w:w="842" w:type="dxa"/>
            <w:shd w:val="clear" w:color="auto" w:fill="808080" w:themeFill="background1" w:themeFillShade="80"/>
            <w:vAlign w:val="center"/>
            <w:tcPrChange w:id="16631" w:author="Alexis Handford" w:date="2020-01-22T08:46:00Z">
              <w:tcPr>
                <w:tcW w:w="842" w:type="dxa"/>
                <w:shd w:val="clear" w:color="auto" w:fill="808080" w:themeFill="background1" w:themeFillShade="80"/>
              </w:tcPr>
            </w:tcPrChange>
          </w:tcPr>
          <w:p w14:paraId="5E115BDB" w14:textId="75AE7F01" w:rsidR="00153933" w:rsidRPr="005A5D23" w:rsidDel="00025779" w:rsidRDefault="00153933" w:rsidP="00025779">
            <w:pPr>
              <w:rPr>
                <w:del w:id="16632" w:author="RoboGarden Team" w:date="2020-01-24T02:14:00Z"/>
                <w:i/>
                <w:iCs/>
                <w:color w:val="D9D9D9" w:themeColor="background1" w:themeShade="D9"/>
                <w:sz w:val="16"/>
                <w:szCs w:val="16"/>
                <w:rPrChange w:id="16633" w:author="Alexis Handford" w:date="2020-01-22T08:46:00Z">
                  <w:rPr>
                    <w:del w:id="16634" w:author="RoboGarden Team" w:date="2020-01-24T02:14:00Z"/>
                  </w:rPr>
                </w:rPrChange>
              </w:rPr>
            </w:pPr>
            <w:del w:id="16635" w:author="RoboGarden Team" w:date="2020-01-24T02:14:00Z">
              <w:r w:rsidRPr="00C53674" w:rsidDel="00025779">
                <w:rPr>
                  <w:i/>
                  <w:iCs/>
                  <w:color w:val="D9D9D9" w:themeColor="background1" w:themeShade="D9"/>
                  <w:sz w:val="16"/>
                  <w:szCs w:val="16"/>
                </w:rPr>
                <w:delText>Max Points</w:delText>
              </w:r>
              <w:commentRangeEnd w:id="16617"/>
              <w:r w:rsidDel="00025779">
                <w:rPr>
                  <w:rStyle w:val="CommentReference"/>
                </w:rPr>
                <w:commentReference w:id="16617"/>
              </w:r>
            </w:del>
          </w:p>
        </w:tc>
      </w:tr>
      <w:tr w:rsidR="00153933" w:rsidRPr="005A5D23" w:rsidDel="00025779" w14:paraId="48F7DCDA" w14:textId="3A012ABF" w:rsidTr="5A1E151C">
        <w:trPr>
          <w:cantSplit/>
          <w:del w:id="16636" w:author="RoboGarden Team" w:date="2020-01-24T02:14:00Z"/>
        </w:trPr>
        <w:tc>
          <w:tcPr>
            <w:tcW w:w="1453" w:type="dxa"/>
            <w:vAlign w:val="center"/>
            <w:tcPrChange w:id="16637" w:author="Alexis Handford" w:date="2020-01-22T08:46:00Z">
              <w:tcPr>
                <w:tcW w:w="1453" w:type="dxa"/>
              </w:tcPr>
            </w:tcPrChange>
          </w:tcPr>
          <w:p w14:paraId="547CDA5D" w14:textId="5E352747" w:rsidR="00153933" w:rsidRPr="005A5D23" w:rsidDel="00025779" w:rsidRDefault="00153933" w:rsidP="00025779">
            <w:pPr>
              <w:rPr>
                <w:del w:id="16638" w:author="RoboGarden Team" w:date="2020-01-24T02:14:00Z"/>
                <w:b/>
                <w:i/>
                <w:color w:val="A6A6A6" w:themeColor="background1" w:themeShade="A6"/>
                <w:sz w:val="16"/>
              </w:rPr>
            </w:pPr>
            <w:del w:id="16639" w:author="RoboGarden Team" w:date="2020-01-24T02:14:00Z">
              <w:r w:rsidRPr="005A5D23" w:rsidDel="00025779">
                <w:rPr>
                  <w:b/>
                  <w:i/>
                  <w:color w:val="A6A6A6" w:themeColor="background1" w:themeShade="A6"/>
                  <w:sz w:val="16"/>
                </w:rPr>
                <w:delText>Quality of Analysis</w:delText>
              </w:r>
            </w:del>
          </w:p>
        </w:tc>
        <w:tc>
          <w:tcPr>
            <w:tcW w:w="1952" w:type="dxa"/>
            <w:tcPrChange w:id="16640" w:author="Alexis Handford" w:date="2020-01-22T08:46:00Z">
              <w:tcPr>
                <w:tcW w:w="0" w:type="auto"/>
              </w:tcPr>
            </w:tcPrChange>
          </w:tcPr>
          <w:p w14:paraId="54D1F16F" w14:textId="42BB873B" w:rsidR="00153933" w:rsidRPr="005A5D23" w:rsidDel="00025779" w:rsidRDefault="00153933" w:rsidP="00025779">
            <w:pPr>
              <w:rPr>
                <w:del w:id="16641" w:author="RoboGarden Team" w:date="2020-01-24T02:14:00Z"/>
                <w:i/>
                <w:color w:val="A6A6A6" w:themeColor="background1" w:themeShade="A6"/>
                <w:sz w:val="16"/>
              </w:rPr>
            </w:pPr>
            <w:del w:id="16642" w:author="RoboGarden Team" w:date="2020-01-24T02:14:00Z">
              <w:r w:rsidRPr="005A5D23" w:rsidDel="00025779">
                <w:rPr>
                  <w:i/>
                  <w:color w:val="A6A6A6" w:themeColor="background1" w:themeShade="A6"/>
                  <w:sz w:val="16"/>
                </w:rPr>
                <w:delText>Inadequate comprehension of concepts or theories presented in course materials. Includes irrelevant external resources and/or few or no course materials</w:delText>
              </w:r>
            </w:del>
          </w:p>
        </w:tc>
        <w:tc>
          <w:tcPr>
            <w:tcW w:w="1953" w:type="dxa"/>
            <w:tcPrChange w:id="16643" w:author="Alexis Handford" w:date="2020-01-22T08:46:00Z">
              <w:tcPr>
                <w:tcW w:w="0" w:type="auto"/>
              </w:tcPr>
            </w:tcPrChange>
          </w:tcPr>
          <w:p w14:paraId="15280C63" w14:textId="3D73E097" w:rsidR="00153933" w:rsidRPr="005A5D23" w:rsidDel="00025779" w:rsidRDefault="00153933" w:rsidP="00025779">
            <w:pPr>
              <w:rPr>
                <w:del w:id="16644" w:author="RoboGarden Team" w:date="2020-01-24T02:14:00Z"/>
                <w:i/>
                <w:color w:val="A6A6A6" w:themeColor="background1" w:themeShade="A6"/>
                <w:sz w:val="16"/>
              </w:rPr>
            </w:pPr>
            <w:del w:id="16645" w:author="RoboGarden Team" w:date="2020-01-24T02:14:00Z">
              <w:r w:rsidRPr="005A5D23" w:rsidDel="00025779">
                <w:rPr>
                  <w:i/>
                  <w:color w:val="A6A6A6" w:themeColor="background1" w:themeShade="A6"/>
                  <w:sz w:val="16"/>
                </w:rPr>
                <w:delText>Partial comprehension of concepts or theories presented in course materials. Includes course materials and external resources with limited relevance.</w:delText>
              </w:r>
            </w:del>
          </w:p>
        </w:tc>
        <w:tc>
          <w:tcPr>
            <w:tcW w:w="1953" w:type="dxa"/>
            <w:tcPrChange w:id="16646" w:author="Alexis Handford" w:date="2020-01-22T08:46:00Z">
              <w:tcPr>
                <w:tcW w:w="0" w:type="auto"/>
              </w:tcPr>
            </w:tcPrChange>
          </w:tcPr>
          <w:p w14:paraId="3C6FFC5F" w14:textId="217BD96C" w:rsidR="00153933" w:rsidRPr="005A5D23" w:rsidDel="00025779" w:rsidRDefault="00153933" w:rsidP="00025779">
            <w:pPr>
              <w:rPr>
                <w:del w:id="16647" w:author="RoboGarden Team" w:date="2020-01-24T02:14:00Z"/>
                <w:i/>
                <w:color w:val="A6A6A6" w:themeColor="background1" w:themeShade="A6"/>
                <w:sz w:val="16"/>
              </w:rPr>
            </w:pPr>
            <w:del w:id="16648" w:author="RoboGarden Team" w:date="2020-01-24T02:14:00Z">
              <w:r w:rsidRPr="005A5D23" w:rsidDel="00025779">
                <w:rPr>
                  <w:i/>
                  <w:color w:val="A6A6A6" w:themeColor="background1" w:themeShade="A6"/>
                  <w:sz w:val="16"/>
                </w:rPr>
                <w:delText>Adequate comprehension of concepts or theories presented in course materials. Includes course materials and relevant external resources.</w:delText>
              </w:r>
            </w:del>
          </w:p>
        </w:tc>
        <w:tc>
          <w:tcPr>
            <w:tcW w:w="1953" w:type="dxa"/>
            <w:tcPrChange w:id="16649" w:author="Alexis Handford" w:date="2020-01-22T08:46:00Z">
              <w:tcPr>
                <w:tcW w:w="0" w:type="auto"/>
              </w:tcPr>
            </w:tcPrChange>
          </w:tcPr>
          <w:p w14:paraId="2F318A26" w14:textId="62A9A47D" w:rsidR="00153933" w:rsidRPr="005A5D23" w:rsidDel="00025779" w:rsidRDefault="00153933" w:rsidP="00025779">
            <w:pPr>
              <w:rPr>
                <w:del w:id="16650" w:author="RoboGarden Team" w:date="2020-01-24T02:14:00Z"/>
                <w:i/>
                <w:color w:val="A6A6A6" w:themeColor="background1" w:themeShade="A6"/>
                <w:sz w:val="16"/>
              </w:rPr>
            </w:pPr>
            <w:del w:id="16651" w:author="RoboGarden Team" w:date="2020-01-24T02:14:00Z">
              <w:r w:rsidRPr="005A5D23" w:rsidDel="00025779">
                <w:rPr>
                  <w:i/>
                  <w:color w:val="A6A6A6" w:themeColor="background1" w:themeShade="A6"/>
                  <w:sz w:val="16"/>
                </w:rPr>
                <w:delText xml:space="preserve">Broad and in-depth comprehension of concepts or theories presented in course materials and relevant external resources. </w:delText>
              </w:r>
            </w:del>
          </w:p>
        </w:tc>
        <w:tc>
          <w:tcPr>
            <w:tcW w:w="842" w:type="dxa"/>
            <w:vAlign w:val="center"/>
            <w:tcPrChange w:id="16652" w:author="Alexis Handford" w:date="2020-01-22T08:46:00Z">
              <w:tcPr>
                <w:tcW w:w="842" w:type="dxa"/>
              </w:tcPr>
            </w:tcPrChange>
          </w:tcPr>
          <w:p w14:paraId="1A8DB224" w14:textId="21183DA2" w:rsidR="00153933" w:rsidRPr="005A5D23" w:rsidDel="00025779" w:rsidRDefault="00153933" w:rsidP="00025779">
            <w:pPr>
              <w:rPr>
                <w:del w:id="16653" w:author="RoboGarden Team" w:date="2020-01-24T02:14:00Z"/>
                <w:i/>
                <w:color w:val="A6A6A6" w:themeColor="background1" w:themeShade="A6"/>
                <w:sz w:val="16"/>
                <w:szCs w:val="20"/>
              </w:rPr>
            </w:pPr>
            <w:del w:id="16654" w:author="RoboGarden Team" w:date="2020-01-24T02:14:00Z">
              <w:r w:rsidRPr="005A5D23" w:rsidDel="00025779">
                <w:rPr>
                  <w:i/>
                  <w:color w:val="A6A6A6" w:themeColor="background1" w:themeShade="A6"/>
                  <w:sz w:val="16"/>
                  <w:szCs w:val="20"/>
                </w:rPr>
                <w:delText>4</w:delText>
              </w:r>
            </w:del>
          </w:p>
        </w:tc>
      </w:tr>
      <w:tr w:rsidR="00153933" w:rsidRPr="005A5D23" w:rsidDel="00025779" w14:paraId="3ACB0D10" w14:textId="2CF82421" w:rsidTr="5A1E151C">
        <w:trPr>
          <w:cantSplit/>
          <w:trHeight w:val="1637"/>
          <w:del w:id="16655" w:author="RoboGarden Team" w:date="2020-01-24T02:14:00Z"/>
        </w:trPr>
        <w:tc>
          <w:tcPr>
            <w:tcW w:w="1453" w:type="dxa"/>
            <w:vAlign w:val="center"/>
            <w:tcPrChange w:id="16656" w:author="Alexis Handford" w:date="2020-01-22T08:46:00Z">
              <w:tcPr>
                <w:tcW w:w="1453" w:type="dxa"/>
              </w:tcPr>
            </w:tcPrChange>
          </w:tcPr>
          <w:p w14:paraId="67E085DD" w14:textId="59D1B262" w:rsidR="00153933" w:rsidRPr="005A5D23" w:rsidDel="00025779" w:rsidRDefault="00153933" w:rsidP="00025779">
            <w:pPr>
              <w:rPr>
                <w:del w:id="16657" w:author="RoboGarden Team" w:date="2020-01-24T02:14:00Z"/>
                <w:b/>
                <w:i/>
                <w:color w:val="A6A6A6" w:themeColor="background1" w:themeShade="A6"/>
                <w:sz w:val="16"/>
              </w:rPr>
            </w:pPr>
            <w:del w:id="16658" w:author="RoboGarden Team" w:date="2020-01-24T02:14:00Z">
              <w:r w:rsidRPr="005A5D23" w:rsidDel="00025779">
                <w:rPr>
                  <w:b/>
                  <w:i/>
                  <w:color w:val="A6A6A6" w:themeColor="background1" w:themeShade="A6"/>
                  <w:sz w:val="16"/>
                </w:rPr>
                <w:delText>Required Components</w:delText>
              </w:r>
            </w:del>
          </w:p>
        </w:tc>
        <w:tc>
          <w:tcPr>
            <w:tcW w:w="1952" w:type="dxa"/>
            <w:tcPrChange w:id="16659" w:author="Alexis Handford" w:date="2020-01-22T08:46:00Z">
              <w:tcPr>
                <w:tcW w:w="0" w:type="auto"/>
              </w:tcPr>
            </w:tcPrChange>
          </w:tcPr>
          <w:p w14:paraId="2B7C53FE" w14:textId="5CB54100" w:rsidR="00153933" w:rsidRPr="005A5D23" w:rsidDel="00025779" w:rsidRDefault="00153933" w:rsidP="00025779">
            <w:pPr>
              <w:rPr>
                <w:del w:id="16660" w:author="RoboGarden Team" w:date="2020-01-24T02:14:00Z"/>
                <w:i/>
                <w:color w:val="A6A6A6" w:themeColor="background1" w:themeShade="A6"/>
                <w:sz w:val="16"/>
              </w:rPr>
            </w:pPr>
            <w:del w:id="16661" w:author="RoboGarden Team" w:date="2020-01-24T02:14:00Z">
              <w:r w:rsidRPr="005A5D23" w:rsidDel="00025779">
                <w:rPr>
                  <w:i/>
                  <w:color w:val="A6A6A6" w:themeColor="background1" w:themeShade="A6"/>
                  <w:sz w:val="16"/>
                </w:rPr>
                <w:delText>Response is missing/does not address required components indicated in the instructions.</w:delText>
              </w:r>
            </w:del>
          </w:p>
        </w:tc>
        <w:tc>
          <w:tcPr>
            <w:tcW w:w="1953" w:type="dxa"/>
            <w:tcPrChange w:id="16662" w:author="Alexis Handford" w:date="2020-01-22T08:46:00Z">
              <w:tcPr>
                <w:tcW w:w="0" w:type="auto"/>
              </w:tcPr>
            </w:tcPrChange>
          </w:tcPr>
          <w:p w14:paraId="5BAEEF8B" w14:textId="308B9051" w:rsidR="00153933" w:rsidRPr="005A5D23" w:rsidDel="00025779" w:rsidRDefault="00153933" w:rsidP="00025779">
            <w:pPr>
              <w:rPr>
                <w:del w:id="16663" w:author="RoboGarden Team" w:date="2020-01-24T02:14:00Z"/>
                <w:i/>
                <w:color w:val="A6A6A6" w:themeColor="background1" w:themeShade="A6"/>
                <w:sz w:val="16"/>
              </w:rPr>
            </w:pPr>
            <w:del w:id="16664" w:author="RoboGarden Team" w:date="2020-01-24T02:14:00Z">
              <w:r w:rsidRPr="005A5D23" w:rsidDel="00025779">
                <w:rPr>
                  <w:i/>
                  <w:color w:val="A6A6A6" w:themeColor="background1" w:themeShade="A6"/>
                  <w:sz w:val="16"/>
                </w:rPr>
                <w:delText>Response is missing/does not address some of the required components indicated in the instructions.</w:delText>
              </w:r>
            </w:del>
          </w:p>
        </w:tc>
        <w:tc>
          <w:tcPr>
            <w:tcW w:w="1953" w:type="dxa"/>
            <w:tcPrChange w:id="16665" w:author="Alexis Handford" w:date="2020-01-22T08:46:00Z">
              <w:tcPr>
                <w:tcW w:w="0" w:type="auto"/>
              </w:tcPr>
            </w:tcPrChange>
          </w:tcPr>
          <w:p w14:paraId="61289125" w14:textId="3CFF3982" w:rsidR="00153933" w:rsidRPr="005A5D23" w:rsidDel="00025779" w:rsidRDefault="00153933" w:rsidP="00025779">
            <w:pPr>
              <w:rPr>
                <w:del w:id="16666" w:author="RoboGarden Team" w:date="2020-01-24T02:14:00Z"/>
                <w:i/>
                <w:color w:val="A6A6A6" w:themeColor="background1" w:themeShade="A6"/>
                <w:sz w:val="16"/>
              </w:rPr>
            </w:pPr>
            <w:del w:id="16667" w:author="RoboGarden Team" w:date="2020-01-24T02:14:00Z">
              <w:r w:rsidRPr="005A5D23" w:rsidDel="00025779">
                <w:rPr>
                  <w:i/>
                  <w:color w:val="A6A6A6" w:themeColor="background1" w:themeShade="A6"/>
                  <w:sz w:val="16"/>
                </w:rPr>
                <w:delText xml:space="preserve">Response includes all components and meets the requirements indicated in the instructions. </w:delText>
              </w:r>
            </w:del>
          </w:p>
        </w:tc>
        <w:tc>
          <w:tcPr>
            <w:tcW w:w="1953" w:type="dxa"/>
            <w:tcPrChange w:id="16668" w:author="Alexis Handford" w:date="2020-01-22T08:46:00Z">
              <w:tcPr>
                <w:tcW w:w="0" w:type="auto"/>
              </w:tcPr>
            </w:tcPrChange>
          </w:tcPr>
          <w:p w14:paraId="6C5516A0" w14:textId="264E0AD1" w:rsidR="00153933" w:rsidRPr="005A5D23" w:rsidDel="00025779" w:rsidRDefault="00153933" w:rsidP="00025779">
            <w:pPr>
              <w:rPr>
                <w:del w:id="16669" w:author="RoboGarden Team" w:date="2020-01-24T02:14:00Z"/>
                <w:i/>
                <w:color w:val="A6A6A6" w:themeColor="background1" w:themeShade="A6"/>
                <w:sz w:val="16"/>
              </w:rPr>
            </w:pPr>
            <w:del w:id="16670" w:author="RoboGarden Team" w:date="2020-01-24T02:14:00Z">
              <w:r w:rsidRPr="005A5D23" w:rsidDel="00025779">
                <w:rPr>
                  <w:i/>
                  <w:color w:val="A6A6A6" w:themeColor="background1" w:themeShade="A6"/>
                  <w:sz w:val="16"/>
                </w:rPr>
                <w:delText xml:space="preserve">Response includes and exceeds the requirements indicated in the instructions. </w:delText>
              </w:r>
            </w:del>
          </w:p>
        </w:tc>
        <w:tc>
          <w:tcPr>
            <w:tcW w:w="0" w:type="auto"/>
            <w:vAlign w:val="center"/>
            <w:tcPrChange w:id="16671" w:author="Alexis Handford" w:date="2020-01-22T08:46:00Z">
              <w:tcPr>
                <w:tcW w:w="0" w:type="auto"/>
              </w:tcPr>
            </w:tcPrChange>
          </w:tcPr>
          <w:p w14:paraId="1751DE54" w14:textId="1B01BE8F" w:rsidR="00153933" w:rsidRPr="005A5D23" w:rsidDel="00025779" w:rsidRDefault="00153933" w:rsidP="00025779">
            <w:pPr>
              <w:rPr>
                <w:del w:id="16672" w:author="RoboGarden Team" w:date="2020-01-24T02:14:00Z"/>
                <w:i/>
                <w:color w:val="A6A6A6" w:themeColor="background1" w:themeShade="A6"/>
                <w:sz w:val="16"/>
                <w:szCs w:val="20"/>
              </w:rPr>
            </w:pPr>
            <w:del w:id="16673" w:author="RoboGarden Team" w:date="2020-01-24T02:14:00Z">
              <w:r w:rsidRPr="005A5D23" w:rsidDel="00025779">
                <w:rPr>
                  <w:i/>
                  <w:color w:val="A6A6A6" w:themeColor="background1" w:themeShade="A6"/>
                  <w:sz w:val="16"/>
                  <w:szCs w:val="20"/>
                </w:rPr>
                <w:delText>4</w:delText>
              </w:r>
            </w:del>
          </w:p>
        </w:tc>
      </w:tr>
      <w:tr w:rsidR="00153933" w:rsidRPr="005A5D23" w:rsidDel="00025779" w14:paraId="3D675568" w14:textId="595A27FB" w:rsidTr="5A1E151C">
        <w:trPr>
          <w:cantSplit/>
          <w:trHeight w:val="1277"/>
          <w:del w:id="16674" w:author="RoboGarden Team" w:date="2020-01-24T02:14:00Z"/>
        </w:trPr>
        <w:tc>
          <w:tcPr>
            <w:tcW w:w="1453" w:type="dxa"/>
            <w:vAlign w:val="center"/>
            <w:tcPrChange w:id="16675" w:author="Alexis Handford" w:date="2020-01-22T08:46:00Z">
              <w:tcPr>
                <w:tcW w:w="1453" w:type="dxa"/>
              </w:tcPr>
            </w:tcPrChange>
          </w:tcPr>
          <w:p w14:paraId="1AC102C5" w14:textId="468ED7F6" w:rsidR="00153933" w:rsidRPr="005A5D23" w:rsidDel="00025779" w:rsidRDefault="00153933" w:rsidP="00025779">
            <w:pPr>
              <w:rPr>
                <w:del w:id="16676" w:author="RoboGarden Team" w:date="2020-01-24T02:14:00Z"/>
                <w:b/>
                <w:i/>
                <w:color w:val="A6A6A6" w:themeColor="background1" w:themeShade="A6"/>
                <w:sz w:val="16"/>
              </w:rPr>
            </w:pPr>
            <w:del w:id="16677" w:author="RoboGarden Team" w:date="2020-01-24T02:14:00Z">
              <w:r w:rsidRPr="005A5D23" w:rsidDel="00025779">
                <w:rPr>
                  <w:b/>
                  <w:i/>
                  <w:color w:val="A6A6A6" w:themeColor="background1" w:themeShade="A6"/>
                  <w:sz w:val="16"/>
                </w:rPr>
                <w:delText>Support for Ideas</w:delText>
              </w:r>
            </w:del>
          </w:p>
        </w:tc>
        <w:tc>
          <w:tcPr>
            <w:tcW w:w="1952" w:type="dxa"/>
            <w:tcPrChange w:id="16678" w:author="Alexis Handford" w:date="2020-01-22T08:46:00Z">
              <w:tcPr>
                <w:tcW w:w="0" w:type="auto"/>
              </w:tcPr>
            </w:tcPrChange>
          </w:tcPr>
          <w:p w14:paraId="7993FEE1" w14:textId="1F8C5FCF" w:rsidR="00153933" w:rsidRPr="005A5D23" w:rsidDel="00025779" w:rsidRDefault="00153933" w:rsidP="00025779">
            <w:pPr>
              <w:rPr>
                <w:del w:id="16679" w:author="RoboGarden Team" w:date="2020-01-24T02:14:00Z"/>
                <w:i/>
                <w:color w:val="A6A6A6" w:themeColor="background1" w:themeShade="A6"/>
                <w:sz w:val="16"/>
              </w:rPr>
            </w:pPr>
            <w:del w:id="16680" w:author="RoboGarden Team" w:date="2020-01-24T02:14:00Z">
              <w:r w:rsidRPr="005A5D23" w:rsidDel="00025779">
                <w:rPr>
                  <w:i/>
                  <w:color w:val="A6A6A6" w:themeColor="background1" w:themeShade="A6"/>
                  <w:sz w:val="16"/>
                </w:rPr>
                <w:delText>Offers simplistic or little support for ideas. Ideas are irrelevant to course. Connections between ideas are unclear.</w:delText>
              </w:r>
            </w:del>
          </w:p>
        </w:tc>
        <w:tc>
          <w:tcPr>
            <w:tcW w:w="1953" w:type="dxa"/>
            <w:tcPrChange w:id="16681" w:author="Alexis Handford" w:date="2020-01-22T08:46:00Z">
              <w:tcPr>
                <w:tcW w:w="0" w:type="auto"/>
              </w:tcPr>
            </w:tcPrChange>
          </w:tcPr>
          <w:p w14:paraId="3DA5EA3C" w14:textId="67445573" w:rsidR="00153933" w:rsidRPr="005A5D23" w:rsidDel="00025779" w:rsidRDefault="00153933" w:rsidP="00025779">
            <w:pPr>
              <w:rPr>
                <w:del w:id="16682" w:author="RoboGarden Team" w:date="2020-01-24T02:14:00Z"/>
                <w:i/>
                <w:color w:val="A6A6A6" w:themeColor="background1" w:themeShade="A6"/>
                <w:sz w:val="16"/>
              </w:rPr>
            </w:pPr>
            <w:del w:id="16683" w:author="RoboGarden Team" w:date="2020-01-24T02:14:00Z">
              <w:r w:rsidRPr="005A5D23" w:rsidDel="00025779">
                <w:rPr>
                  <w:i/>
                  <w:color w:val="A6A6A6" w:themeColor="background1" w:themeShade="A6"/>
                  <w:sz w:val="16"/>
                </w:rPr>
                <w:delText>Ideas are partially supported/relevant, too broad, or repetitive. Includes some examples. Inconsistent connections between ideas.</w:delText>
              </w:r>
            </w:del>
          </w:p>
        </w:tc>
        <w:tc>
          <w:tcPr>
            <w:tcW w:w="1953" w:type="dxa"/>
            <w:tcPrChange w:id="16684" w:author="Alexis Handford" w:date="2020-01-22T08:46:00Z">
              <w:tcPr>
                <w:tcW w:w="0" w:type="auto"/>
              </w:tcPr>
            </w:tcPrChange>
          </w:tcPr>
          <w:p w14:paraId="2117DA3D" w14:textId="60276B18" w:rsidR="00153933" w:rsidRPr="005A5D23" w:rsidDel="00025779" w:rsidRDefault="00153933" w:rsidP="00025779">
            <w:pPr>
              <w:rPr>
                <w:del w:id="16685" w:author="RoboGarden Team" w:date="2020-01-24T02:14:00Z"/>
                <w:i/>
                <w:color w:val="A6A6A6" w:themeColor="background1" w:themeShade="A6"/>
                <w:sz w:val="16"/>
              </w:rPr>
            </w:pPr>
            <w:del w:id="16686" w:author="RoboGarden Team" w:date="2020-01-24T02:14:00Z">
              <w:r w:rsidRPr="005A5D23" w:rsidDel="00025779">
                <w:rPr>
                  <w:i/>
                  <w:color w:val="A6A6A6" w:themeColor="background1" w:themeShade="A6"/>
                  <w:sz w:val="16"/>
                </w:rPr>
                <w:delText>Ideas are supported by appropriate examples that lead to logical conclusions. Consistent connections between ideas.</w:delText>
              </w:r>
            </w:del>
          </w:p>
        </w:tc>
        <w:tc>
          <w:tcPr>
            <w:tcW w:w="1953" w:type="dxa"/>
            <w:tcPrChange w:id="16687" w:author="Alexis Handford" w:date="2020-01-22T08:46:00Z">
              <w:tcPr>
                <w:tcW w:w="0" w:type="auto"/>
              </w:tcPr>
            </w:tcPrChange>
          </w:tcPr>
          <w:p w14:paraId="2B1C12DB" w14:textId="634453BB" w:rsidR="00153933" w:rsidRPr="005A5D23" w:rsidDel="00025779" w:rsidRDefault="00153933" w:rsidP="00025779">
            <w:pPr>
              <w:rPr>
                <w:del w:id="16688" w:author="RoboGarden Team" w:date="2020-01-24T02:14:00Z"/>
                <w:i/>
                <w:color w:val="A6A6A6" w:themeColor="background1" w:themeShade="A6"/>
                <w:sz w:val="16"/>
              </w:rPr>
            </w:pPr>
            <w:del w:id="16689" w:author="RoboGarden Team" w:date="2020-01-24T02:14:00Z">
              <w:r w:rsidRPr="005A5D23" w:rsidDel="00025779">
                <w:rPr>
                  <w:i/>
                  <w:color w:val="A6A6A6" w:themeColor="background1" w:themeShade="A6"/>
                  <w:sz w:val="16"/>
                </w:rPr>
                <w:delText xml:space="preserve">Substantial and logical development of new ideas and insights. Conclusions are original, compelling, and topical. </w:delText>
              </w:r>
            </w:del>
          </w:p>
        </w:tc>
        <w:tc>
          <w:tcPr>
            <w:tcW w:w="0" w:type="auto"/>
            <w:vAlign w:val="center"/>
            <w:tcPrChange w:id="16690" w:author="Alexis Handford" w:date="2020-01-22T08:46:00Z">
              <w:tcPr>
                <w:tcW w:w="0" w:type="auto"/>
              </w:tcPr>
            </w:tcPrChange>
          </w:tcPr>
          <w:p w14:paraId="6F0C13FA" w14:textId="4F4D08DF" w:rsidR="00153933" w:rsidRPr="005A5D23" w:rsidDel="00025779" w:rsidRDefault="00153933" w:rsidP="00025779">
            <w:pPr>
              <w:rPr>
                <w:del w:id="16691" w:author="RoboGarden Team" w:date="2020-01-24T02:14:00Z"/>
                <w:i/>
                <w:color w:val="A6A6A6" w:themeColor="background1" w:themeShade="A6"/>
                <w:sz w:val="16"/>
                <w:szCs w:val="20"/>
              </w:rPr>
            </w:pPr>
            <w:del w:id="16692" w:author="RoboGarden Team" w:date="2020-01-24T02:14:00Z">
              <w:r w:rsidRPr="005A5D23" w:rsidDel="00025779">
                <w:rPr>
                  <w:i/>
                  <w:color w:val="A6A6A6" w:themeColor="background1" w:themeShade="A6"/>
                  <w:sz w:val="16"/>
                  <w:szCs w:val="20"/>
                </w:rPr>
                <w:delText>4</w:delText>
              </w:r>
            </w:del>
          </w:p>
        </w:tc>
      </w:tr>
      <w:tr w:rsidR="00153933" w:rsidRPr="005A5D23" w:rsidDel="00025779" w14:paraId="0A640FBF" w14:textId="237F2401" w:rsidTr="5A1E151C">
        <w:trPr>
          <w:cantSplit/>
          <w:trHeight w:val="1367"/>
          <w:del w:id="16693" w:author="RoboGarden Team" w:date="2020-01-24T02:14:00Z"/>
        </w:trPr>
        <w:tc>
          <w:tcPr>
            <w:tcW w:w="1453" w:type="dxa"/>
            <w:vAlign w:val="center"/>
            <w:tcPrChange w:id="16694" w:author="Alexis Handford" w:date="2020-01-22T08:46:00Z">
              <w:tcPr>
                <w:tcW w:w="1453" w:type="dxa"/>
              </w:tcPr>
            </w:tcPrChange>
          </w:tcPr>
          <w:p w14:paraId="40444CB9" w14:textId="72BCA145" w:rsidR="00153933" w:rsidRPr="005A5D23" w:rsidDel="00025779" w:rsidRDefault="00153933" w:rsidP="00025779">
            <w:pPr>
              <w:rPr>
                <w:del w:id="16695" w:author="RoboGarden Team" w:date="2020-01-24T02:14:00Z"/>
                <w:b/>
                <w:i/>
                <w:color w:val="A6A6A6" w:themeColor="background1" w:themeShade="A6"/>
                <w:sz w:val="16"/>
              </w:rPr>
            </w:pPr>
            <w:del w:id="16696" w:author="RoboGarden Team" w:date="2020-01-24T02:14:00Z">
              <w:r w:rsidRPr="005A5D23" w:rsidDel="00025779">
                <w:rPr>
                  <w:b/>
                  <w:i/>
                  <w:color w:val="A6A6A6" w:themeColor="background1" w:themeShade="A6"/>
                  <w:sz w:val="16"/>
                </w:rPr>
                <w:delText>Writing</w:delText>
              </w:r>
            </w:del>
          </w:p>
        </w:tc>
        <w:tc>
          <w:tcPr>
            <w:tcW w:w="1952" w:type="dxa"/>
            <w:tcPrChange w:id="16697" w:author="Alexis Handford" w:date="2020-01-22T08:46:00Z">
              <w:tcPr>
                <w:tcW w:w="0" w:type="auto"/>
              </w:tcPr>
            </w:tcPrChange>
          </w:tcPr>
          <w:p w14:paraId="17403C29" w14:textId="61480EAD" w:rsidR="00153933" w:rsidRPr="005A5D23" w:rsidDel="00025779" w:rsidRDefault="00153933" w:rsidP="00025779">
            <w:pPr>
              <w:rPr>
                <w:del w:id="16698" w:author="RoboGarden Team" w:date="2020-01-24T02:14:00Z"/>
                <w:rFonts w:eastAsia="Times New Roman"/>
                <w:i/>
                <w:color w:val="A6A6A6" w:themeColor="background1" w:themeShade="A6"/>
                <w:sz w:val="16"/>
              </w:rPr>
            </w:pPr>
            <w:del w:id="16699" w:author="RoboGarden Team" w:date="2020-01-24T02:14:00Z">
              <w:r w:rsidRPr="005A5D23" w:rsidDel="00025779">
                <w:rPr>
                  <w:i/>
                  <w:color w:val="A6A6A6" w:themeColor="background1" w:themeShade="A6"/>
                  <w:sz w:val="16"/>
                </w:rPr>
                <w:delText xml:space="preserve">Unclear organization. </w:delText>
              </w:r>
              <w:r w:rsidRPr="005A5D23" w:rsidDel="00025779">
                <w:rPr>
                  <w:rFonts w:eastAsia="Times New Roman"/>
                  <w:i/>
                  <w:color w:val="A6A6A6" w:themeColor="background1" w:themeShade="A6"/>
                  <w:sz w:val="16"/>
                </w:rPr>
                <w:delText>Many grammatical, spelling, or punctuation errors.</w:delText>
              </w:r>
            </w:del>
          </w:p>
        </w:tc>
        <w:tc>
          <w:tcPr>
            <w:tcW w:w="1953" w:type="dxa"/>
            <w:tcPrChange w:id="16700" w:author="Alexis Handford" w:date="2020-01-22T08:46:00Z">
              <w:tcPr>
                <w:tcW w:w="0" w:type="auto"/>
              </w:tcPr>
            </w:tcPrChange>
          </w:tcPr>
          <w:p w14:paraId="1650BA67" w14:textId="6F0FBF7E" w:rsidR="00153933" w:rsidRPr="005A5D23" w:rsidDel="00025779" w:rsidRDefault="00153933" w:rsidP="00025779">
            <w:pPr>
              <w:rPr>
                <w:del w:id="16701" w:author="RoboGarden Team" w:date="2020-01-24T02:14:00Z"/>
                <w:rFonts w:eastAsia="Times New Roman"/>
                <w:i/>
                <w:color w:val="A6A6A6" w:themeColor="background1" w:themeShade="A6"/>
                <w:sz w:val="16"/>
              </w:rPr>
            </w:pPr>
            <w:del w:id="16702" w:author="RoboGarden Team" w:date="2020-01-24T02:14:00Z">
              <w:r w:rsidRPr="005A5D23" w:rsidDel="00025779">
                <w:rPr>
                  <w:i/>
                  <w:color w:val="A6A6A6" w:themeColor="background1" w:themeShade="A6"/>
                  <w:sz w:val="16"/>
                </w:rPr>
                <w:delText xml:space="preserve">Some signs of logical organization. </w:delText>
              </w:r>
              <w:r w:rsidRPr="005A5D23" w:rsidDel="00025779">
                <w:rPr>
                  <w:rFonts w:eastAsia="Times New Roman"/>
                  <w:i/>
                  <w:color w:val="A6A6A6" w:themeColor="background1" w:themeShade="A6"/>
                  <w:sz w:val="16"/>
                </w:rPr>
                <w:delText>A few grammar, spelling, or punctuation errors.</w:delText>
              </w:r>
            </w:del>
          </w:p>
        </w:tc>
        <w:tc>
          <w:tcPr>
            <w:tcW w:w="1953" w:type="dxa"/>
            <w:tcPrChange w:id="16703" w:author="Alexis Handford" w:date="2020-01-22T08:46:00Z">
              <w:tcPr>
                <w:tcW w:w="0" w:type="auto"/>
              </w:tcPr>
            </w:tcPrChange>
          </w:tcPr>
          <w:p w14:paraId="320BBC2A" w14:textId="59D9A017" w:rsidR="00153933" w:rsidRPr="005A5D23" w:rsidDel="00025779" w:rsidRDefault="00153933" w:rsidP="00025779">
            <w:pPr>
              <w:rPr>
                <w:del w:id="16704" w:author="RoboGarden Team" w:date="2020-01-24T02:14:00Z"/>
                <w:i/>
                <w:color w:val="A6A6A6" w:themeColor="background1" w:themeShade="A6"/>
                <w:sz w:val="16"/>
              </w:rPr>
            </w:pPr>
            <w:del w:id="16705" w:author="RoboGarden Team" w:date="2020-01-24T02:14:00Z">
              <w:r w:rsidRPr="005A5D23" w:rsidDel="00025779">
                <w:rPr>
                  <w:i/>
                  <w:color w:val="A6A6A6" w:themeColor="background1" w:themeShade="A6"/>
                  <w:sz w:val="16"/>
                </w:rPr>
                <w:delText xml:space="preserve">Organization supports purpose. Well-constructed paragraphs. </w:delText>
              </w:r>
              <w:r w:rsidRPr="005A5D23" w:rsidDel="00025779">
                <w:rPr>
                  <w:rFonts w:eastAsia="Times New Roman"/>
                  <w:i/>
                  <w:color w:val="A6A6A6" w:themeColor="background1" w:themeShade="A6"/>
                  <w:sz w:val="16"/>
                </w:rPr>
                <w:delText>Almost no grammatical, spelling, or punctuation errors.</w:delText>
              </w:r>
            </w:del>
          </w:p>
        </w:tc>
        <w:tc>
          <w:tcPr>
            <w:tcW w:w="1953" w:type="dxa"/>
            <w:tcPrChange w:id="16706" w:author="Alexis Handford" w:date="2020-01-22T08:46:00Z">
              <w:tcPr>
                <w:tcW w:w="0" w:type="auto"/>
              </w:tcPr>
            </w:tcPrChange>
          </w:tcPr>
          <w:p w14:paraId="073E5A53" w14:textId="186A0F8C" w:rsidR="00153933" w:rsidRPr="005A5D23" w:rsidDel="00025779" w:rsidRDefault="00153933" w:rsidP="00025779">
            <w:pPr>
              <w:rPr>
                <w:del w:id="16707" w:author="RoboGarden Team" w:date="2020-01-24T02:14:00Z"/>
                <w:i/>
                <w:color w:val="A6A6A6" w:themeColor="background1" w:themeShade="A6"/>
                <w:sz w:val="16"/>
              </w:rPr>
            </w:pPr>
            <w:del w:id="16708" w:author="RoboGarden Team" w:date="2020-01-24T02:14:00Z">
              <w:r w:rsidRPr="005A5D23" w:rsidDel="00025779">
                <w:rPr>
                  <w:i/>
                  <w:color w:val="A6A6A6" w:themeColor="background1" w:themeShade="A6"/>
                  <w:sz w:val="16"/>
                </w:rPr>
                <w:delText xml:space="preserve">Organization fully and imaginatively supports purpose. Well-constructed paragraphs and subheadings. </w:delText>
              </w:r>
              <w:r w:rsidRPr="005A5D23" w:rsidDel="00025779">
                <w:rPr>
                  <w:rFonts w:eastAsia="Times New Roman"/>
                  <w:i/>
                  <w:color w:val="A6A6A6" w:themeColor="background1" w:themeShade="A6"/>
                  <w:sz w:val="16"/>
                </w:rPr>
                <w:delText>No grammatical, spelling or punctuation errors.</w:delText>
              </w:r>
            </w:del>
          </w:p>
        </w:tc>
        <w:tc>
          <w:tcPr>
            <w:tcW w:w="0" w:type="auto"/>
            <w:vAlign w:val="center"/>
            <w:tcPrChange w:id="16709" w:author="Alexis Handford" w:date="2020-01-22T08:46:00Z">
              <w:tcPr>
                <w:tcW w:w="0" w:type="auto"/>
              </w:tcPr>
            </w:tcPrChange>
          </w:tcPr>
          <w:p w14:paraId="7E1BC511" w14:textId="37E33BEF" w:rsidR="00153933" w:rsidRPr="005A5D23" w:rsidDel="00025779" w:rsidRDefault="00153933" w:rsidP="00025779">
            <w:pPr>
              <w:rPr>
                <w:del w:id="16710" w:author="RoboGarden Team" w:date="2020-01-24T02:14:00Z"/>
                <w:i/>
                <w:color w:val="A6A6A6" w:themeColor="background1" w:themeShade="A6"/>
                <w:sz w:val="16"/>
                <w:szCs w:val="20"/>
              </w:rPr>
            </w:pPr>
            <w:del w:id="16711" w:author="RoboGarden Team" w:date="2020-01-24T02:14:00Z">
              <w:r w:rsidRPr="005A5D23" w:rsidDel="00025779">
                <w:rPr>
                  <w:i/>
                  <w:color w:val="A6A6A6" w:themeColor="background1" w:themeShade="A6"/>
                  <w:sz w:val="16"/>
                  <w:szCs w:val="20"/>
                </w:rPr>
                <w:delText>4</w:delText>
              </w:r>
            </w:del>
          </w:p>
        </w:tc>
      </w:tr>
      <w:tr w:rsidR="00153933" w:rsidRPr="005A5D23" w:rsidDel="00025779" w14:paraId="70A75583" w14:textId="5B673652" w:rsidTr="5A1E151C">
        <w:trPr>
          <w:cantSplit/>
          <w:trHeight w:val="1061"/>
          <w:del w:id="16712" w:author="RoboGarden Team" w:date="2020-01-24T02:14:00Z"/>
        </w:trPr>
        <w:tc>
          <w:tcPr>
            <w:tcW w:w="1453" w:type="dxa"/>
            <w:vAlign w:val="center"/>
            <w:tcPrChange w:id="16713" w:author="Alexis Handford" w:date="2020-01-22T08:46:00Z">
              <w:tcPr>
                <w:tcW w:w="1453" w:type="dxa"/>
              </w:tcPr>
            </w:tcPrChange>
          </w:tcPr>
          <w:p w14:paraId="3BBCBB86" w14:textId="5F950E95" w:rsidR="00153933" w:rsidRPr="005A5D23" w:rsidDel="00025779" w:rsidRDefault="00153933" w:rsidP="00025779">
            <w:pPr>
              <w:rPr>
                <w:del w:id="16714" w:author="RoboGarden Team" w:date="2020-01-24T02:14:00Z"/>
                <w:b/>
                <w:i/>
                <w:color w:val="A6A6A6" w:themeColor="background1" w:themeShade="A6"/>
                <w:sz w:val="16"/>
              </w:rPr>
            </w:pPr>
            <w:del w:id="16715" w:author="RoboGarden Team" w:date="2020-01-24T02:14:00Z">
              <w:r w:rsidRPr="005A5D23" w:rsidDel="00025779">
                <w:rPr>
                  <w:b/>
                  <w:i/>
                  <w:color w:val="A6A6A6" w:themeColor="background1" w:themeShade="A6"/>
                  <w:sz w:val="16"/>
                </w:rPr>
                <w:delText>APA Style</w:delText>
              </w:r>
            </w:del>
          </w:p>
        </w:tc>
        <w:tc>
          <w:tcPr>
            <w:tcW w:w="1952" w:type="dxa"/>
            <w:tcPrChange w:id="16716" w:author="Alexis Handford" w:date="2020-01-22T08:46:00Z">
              <w:tcPr>
                <w:tcW w:w="0" w:type="auto"/>
              </w:tcPr>
            </w:tcPrChange>
          </w:tcPr>
          <w:p w14:paraId="5272D2CE" w14:textId="745D4A42" w:rsidR="00153933" w:rsidRPr="005A5D23" w:rsidDel="00025779" w:rsidRDefault="00153933" w:rsidP="00025779">
            <w:pPr>
              <w:rPr>
                <w:del w:id="16717" w:author="RoboGarden Team" w:date="2020-01-24T02:14:00Z"/>
                <w:i/>
                <w:color w:val="A6A6A6" w:themeColor="background1" w:themeShade="A6"/>
                <w:sz w:val="16"/>
              </w:rPr>
            </w:pPr>
            <w:del w:id="16718" w:author="RoboGarden Team" w:date="2020-01-24T02:14:00Z">
              <w:r w:rsidRPr="005A5D23" w:rsidDel="00025779">
                <w:rPr>
                  <w:i/>
                  <w:color w:val="A6A6A6" w:themeColor="background1" w:themeShade="A6"/>
                  <w:sz w:val="16"/>
                </w:rPr>
                <w:delText>APA style is followed a few times in the document. No sources or mostly not cited in APA.</w:delText>
              </w:r>
            </w:del>
          </w:p>
        </w:tc>
        <w:tc>
          <w:tcPr>
            <w:tcW w:w="1953" w:type="dxa"/>
            <w:tcPrChange w:id="16719" w:author="Alexis Handford" w:date="2020-01-22T08:46:00Z">
              <w:tcPr>
                <w:tcW w:w="0" w:type="auto"/>
              </w:tcPr>
            </w:tcPrChange>
          </w:tcPr>
          <w:p w14:paraId="1A0DFB7C" w14:textId="39F6C7E7" w:rsidR="00153933" w:rsidRPr="005A5D23" w:rsidDel="00025779" w:rsidRDefault="00153933" w:rsidP="00025779">
            <w:pPr>
              <w:rPr>
                <w:del w:id="16720" w:author="RoboGarden Team" w:date="2020-01-24T02:14:00Z"/>
                <w:i/>
                <w:color w:val="A6A6A6" w:themeColor="background1" w:themeShade="A6"/>
                <w:sz w:val="16"/>
              </w:rPr>
            </w:pPr>
            <w:del w:id="16721" w:author="RoboGarden Team" w:date="2020-01-24T02:14:00Z">
              <w:r w:rsidRPr="005A5D23" w:rsidDel="00025779">
                <w:rPr>
                  <w:i/>
                  <w:color w:val="A6A6A6" w:themeColor="background1" w:themeShade="A6"/>
                  <w:sz w:val="16"/>
                </w:rPr>
                <w:delText>APA style is followed sometimes in the document. Some sources are missing (or not cited in APA).</w:delText>
              </w:r>
            </w:del>
          </w:p>
        </w:tc>
        <w:tc>
          <w:tcPr>
            <w:tcW w:w="1953" w:type="dxa"/>
            <w:tcPrChange w:id="16722" w:author="Alexis Handford" w:date="2020-01-22T08:46:00Z">
              <w:tcPr>
                <w:tcW w:w="0" w:type="auto"/>
              </w:tcPr>
            </w:tcPrChange>
          </w:tcPr>
          <w:p w14:paraId="257584F0" w14:textId="4F3B93AB" w:rsidR="00153933" w:rsidRPr="005A5D23" w:rsidDel="00025779" w:rsidRDefault="00153933" w:rsidP="00025779">
            <w:pPr>
              <w:rPr>
                <w:del w:id="16723" w:author="RoboGarden Team" w:date="2020-01-24T02:14:00Z"/>
                <w:i/>
                <w:color w:val="A6A6A6" w:themeColor="background1" w:themeShade="A6"/>
                <w:spacing w:val="-1"/>
                <w:sz w:val="16"/>
              </w:rPr>
            </w:pPr>
            <w:del w:id="16724" w:author="RoboGarden Team" w:date="2020-01-24T02:14:00Z">
              <w:r w:rsidRPr="005A5D23" w:rsidDel="00025779">
                <w:rPr>
                  <w:i/>
                  <w:color w:val="A6A6A6" w:themeColor="background1" w:themeShade="A6"/>
                  <w:sz w:val="16"/>
                </w:rPr>
                <w:delText>Most of the document follows APA style. Most sources</w:delText>
              </w:r>
              <w:r w:rsidRPr="005A5D23" w:rsidDel="00025779">
                <w:rPr>
                  <w:i/>
                  <w:color w:val="A6A6A6" w:themeColor="background1" w:themeShade="A6"/>
                  <w:w w:val="99"/>
                  <w:sz w:val="16"/>
                </w:rPr>
                <w:delText xml:space="preserve"> </w:delText>
              </w:r>
              <w:r w:rsidRPr="005A5D23" w:rsidDel="00025779">
                <w:rPr>
                  <w:i/>
                  <w:color w:val="A6A6A6" w:themeColor="background1" w:themeShade="A6"/>
                  <w:sz w:val="16"/>
                </w:rPr>
                <w:delText>are cited in</w:delText>
              </w:r>
              <w:r w:rsidRPr="005A5D23" w:rsidDel="00025779">
                <w:rPr>
                  <w:i/>
                  <w:color w:val="A6A6A6" w:themeColor="background1" w:themeShade="A6"/>
                  <w:w w:val="99"/>
                  <w:sz w:val="16"/>
                </w:rPr>
                <w:delText xml:space="preserve"> </w:delText>
              </w:r>
              <w:r w:rsidRPr="005A5D23" w:rsidDel="00025779">
                <w:rPr>
                  <w:i/>
                  <w:color w:val="A6A6A6" w:themeColor="background1" w:themeShade="A6"/>
                  <w:sz w:val="16"/>
                </w:rPr>
                <w:delText>APA with</w:delText>
              </w:r>
              <w:r w:rsidRPr="005A5D23" w:rsidDel="00025779">
                <w:rPr>
                  <w:i/>
                  <w:color w:val="A6A6A6" w:themeColor="background1" w:themeShade="A6"/>
                  <w:w w:val="99"/>
                  <w:sz w:val="16"/>
                </w:rPr>
                <w:delText xml:space="preserve"> </w:delText>
              </w:r>
              <w:r w:rsidRPr="005A5D23" w:rsidDel="00025779">
                <w:rPr>
                  <w:i/>
                  <w:color w:val="A6A6A6" w:themeColor="background1" w:themeShade="A6"/>
                  <w:sz w:val="16"/>
                </w:rPr>
                <w:delText>few errors.</w:delText>
              </w:r>
            </w:del>
          </w:p>
        </w:tc>
        <w:tc>
          <w:tcPr>
            <w:tcW w:w="1953" w:type="dxa"/>
            <w:tcPrChange w:id="16725" w:author="Alexis Handford" w:date="2020-01-22T08:46:00Z">
              <w:tcPr>
                <w:tcW w:w="0" w:type="auto"/>
              </w:tcPr>
            </w:tcPrChange>
          </w:tcPr>
          <w:p w14:paraId="2879AA34" w14:textId="7C7ECF8E" w:rsidR="00153933" w:rsidRPr="005A5D23" w:rsidDel="00025779" w:rsidRDefault="00153933" w:rsidP="00025779">
            <w:pPr>
              <w:rPr>
                <w:del w:id="16726" w:author="RoboGarden Team" w:date="2020-01-24T02:14:00Z"/>
                <w:i/>
                <w:color w:val="A6A6A6" w:themeColor="background1" w:themeShade="A6"/>
                <w:spacing w:val="-1"/>
                <w:sz w:val="16"/>
              </w:rPr>
            </w:pPr>
            <w:del w:id="16727" w:author="RoboGarden Team" w:date="2020-01-24T02:14:00Z">
              <w:r w:rsidRPr="005A5D23" w:rsidDel="00025779">
                <w:rPr>
                  <w:i/>
                  <w:color w:val="A6A6A6" w:themeColor="background1" w:themeShade="A6"/>
                  <w:sz w:val="16"/>
                </w:rPr>
                <w:delText>The entire document follows APA formatting and all sources</w:delText>
              </w:r>
              <w:r w:rsidRPr="005A5D23" w:rsidDel="00025779">
                <w:rPr>
                  <w:i/>
                  <w:color w:val="A6A6A6" w:themeColor="background1" w:themeShade="A6"/>
                  <w:w w:val="99"/>
                  <w:sz w:val="16"/>
                </w:rPr>
                <w:delText xml:space="preserve"> </w:delText>
              </w:r>
              <w:r w:rsidRPr="005A5D23" w:rsidDel="00025779">
                <w:rPr>
                  <w:i/>
                  <w:color w:val="A6A6A6" w:themeColor="background1" w:themeShade="A6"/>
                  <w:sz w:val="16"/>
                </w:rPr>
                <w:delText>are properly</w:delText>
              </w:r>
              <w:r w:rsidRPr="005A5D23" w:rsidDel="00025779">
                <w:rPr>
                  <w:i/>
                  <w:color w:val="A6A6A6" w:themeColor="background1" w:themeShade="A6"/>
                  <w:w w:val="99"/>
                  <w:sz w:val="16"/>
                </w:rPr>
                <w:delText xml:space="preserve"> </w:delText>
              </w:r>
              <w:r w:rsidRPr="005A5D23" w:rsidDel="00025779">
                <w:rPr>
                  <w:i/>
                  <w:color w:val="A6A6A6" w:themeColor="background1" w:themeShade="A6"/>
                  <w:sz w:val="16"/>
                </w:rPr>
                <w:delText>cited in APA.</w:delText>
              </w:r>
            </w:del>
          </w:p>
        </w:tc>
        <w:tc>
          <w:tcPr>
            <w:tcW w:w="0" w:type="auto"/>
            <w:vAlign w:val="center"/>
            <w:tcPrChange w:id="16728" w:author="Alexis Handford" w:date="2020-01-22T08:46:00Z">
              <w:tcPr>
                <w:tcW w:w="0" w:type="auto"/>
              </w:tcPr>
            </w:tcPrChange>
          </w:tcPr>
          <w:p w14:paraId="5E835D83" w14:textId="27ED7326" w:rsidR="00153933" w:rsidRPr="005A5D23" w:rsidDel="00025779" w:rsidRDefault="00153933" w:rsidP="00025779">
            <w:pPr>
              <w:rPr>
                <w:del w:id="16729" w:author="RoboGarden Team" w:date="2020-01-24T02:14:00Z"/>
                <w:i/>
                <w:color w:val="A6A6A6" w:themeColor="background1" w:themeShade="A6"/>
                <w:sz w:val="16"/>
                <w:szCs w:val="20"/>
              </w:rPr>
            </w:pPr>
            <w:del w:id="16730" w:author="RoboGarden Team" w:date="2020-01-24T02:14:00Z">
              <w:r w:rsidRPr="005A5D23" w:rsidDel="00025779">
                <w:rPr>
                  <w:i/>
                  <w:color w:val="A6A6A6" w:themeColor="background1" w:themeShade="A6"/>
                  <w:sz w:val="16"/>
                  <w:szCs w:val="20"/>
                </w:rPr>
                <w:delText>4</w:delText>
              </w:r>
            </w:del>
          </w:p>
        </w:tc>
      </w:tr>
    </w:tbl>
    <w:p w14:paraId="5E886425" w14:textId="219BC680" w:rsidR="00153933" w:rsidRPr="00B31038" w:rsidDel="00025779" w:rsidRDefault="00153933" w:rsidP="00025779">
      <w:pPr>
        <w:rPr>
          <w:del w:id="16731" w:author="RoboGarden Team" w:date="2020-01-24T02:14:00Z"/>
          <w:rFonts w:cstheme="minorHAnsi"/>
          <w:color w:val="A6A6A6" w:themeColor="background1" w:themeShade="A6"/>
        </w:rPr>
      </w:pPr>
    </w:p>
    <w:p w14:paraId="3176CC77" w14:textId="77777777" w:rsidR="00153933" w:rsidRDefault="00153933" w:rsidP="00025779"/>
    <w:p w14:paraId="5060DBA1" w14:textId="135A2081" w:rsidR="00153933" w:rsidRDefault="00153933"/>
    <w:sectPr w:rsidR="00153933" w:rsidSect="00B369DC">
      <w:headerReference w:type="default" r:id="rId132"/>
      <w:footerReference w:type="default" r:id="rId133"/>
      <w:headerReference w:type="first" r:id="rId134"/>
      <w:footerReference w:type="first" r:id="rId135"/>
      <w:pgSz w:w="12240" w:h="15840"/>
      <w:pgMar w:top="1440" w:right="1440" w:bottom="1440" w:left="1440" w:header="720" w:footer="720" w:gutter="0"/>
      <w:cols w:space="720"/>
      <w:titlePg/>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34" w:author="Alexis Handford" w:date="2020-01-21T10:11:00Z" w:initials="AH">
    <w:p w14:paraId="5F20C41B" w14:textId="77777777" w:rsidR="008D5EE8" w:rsidRDefault="008D5EE8">
      <w:pPr>
        <w:pStyle w:val="CommentText"/>
      </w:pPr>
      <w:r>
        <w:rPr>
          <w:rStyle w:val="CommentReference"/>
        </w:rPr>
        <w:annotationRef/>
      </w:r>
      <w:r>
        <w:t xml:space="preserve">Consider writing the topics/themes in point form. An editor may be able assist with this. </w:t>
      </w:r>
    </w:p>
    <w:p w14:paraId="15F18F0E" w14:textId="5C23A93F" w:rsidR="008D5EE8" w:rsidRDefault="008D5EE8">
      <w:pPr>
        <w:pStyle w:val="CommentText"/>
      </w:pPr>
    </w:p>
  </w:comment>
  <w:comment w:id="35" w:author="Bassem Abdullah" w:date="2020-01-24T17:32:00Z" w:initials="BA">
    <w:p w14:paraId="074BFBA8" w14:textId="62264B2B" w:rsidR="008D5EE8" w:rsidRDefault="008D5EE8">
      <w:pPr>
        <w:pStyle w:val="CommentText"/>
      </w:pPr>
      <w:r>
        <w:rPr>
          <w:rStyle w:val="CommentReference"/>
        </w:rPr>
        <w:annotationRef/>
      </w:r>
      <w:r>
        <w:t>Confirmed, we are doing this below</w:t>
      </w:r>
    </w:p>
  </w:comment>
  <w:comment w:id="36" w:author="Bassem Abdullah" w:date="2020-01-24T17:21:00Z" w:initials="BA">
    <w:p w14:paraId="1E5CC9DA" w14:textId="4C6E5955" w:rsidR="008D5EE8" w:rsidRDefault="008D5EE8">
      <w:pPr>
        <w:pStyle w:val="CommentText"/>
      </w:pPr>
      <w:r>
        <w:rPr>
          <w:rStyle w:val="CommentReference"/>
        </w:rPr>
        <w:annotationRef/>
      </w:r>
      <w:r>
        <w:t>Replaced with bullets below</w:t>
      </w:r>
    </w:p>
  </w:comment>
  <w:comment w:id="40" w:author="Alexis Handford" w:date="2020-01-21T10:11:00Z" w:initials="AH">
    <w:p w14:paraId="7128D024" w14:textId="77777777" w:rsidR="008D5EE8" w:rsidRDefault="008D5EE8" w:rsidP="0031332F">
      <w:pPr>
        <w:pStyle w:val="CommentText"/>
      </w:pPr>
      <w:r>
        <w:rPr>
          <w:rStyle w:val="CommentReference"/>
        </w:rPr>
        <w:annotationRef/>
      </w:r>
      <w:r>
        <w:t xml:space="preserve">Consider writing the topics/themes in point form. An editor may be able assist with this. </w:t>
      </w:r>
    </w:p>
    <w:p w14:paraId="45C5ED90" w14:textId="77777777" w:rsidR="008D5EE8" w:rsidRDefault="008D5EE8" w:rsidP="0031332F">
      <w:pPr>
        <w:pStyle w:val="CommentText"/>
      </w:pPr>
    </w:p>
  </w:comment>
  <w:comment w:id="89" w:author="Alexis Handford" w:date="2020-01-21T10:16:00Z" w:initials="AH">
    <w:p w14:paraId="1F6BF9C3" w14:textId="093DB20B" w:rsidR="008D5EE8" w:rsidRDefault="008D5EE8">
      <w:pPr>
        <w:pStyle w:val="CommentText"/>
      </w:pPr>
      <w:r>
        <w:rPr>
          <w:rStyle w:val="CommentReference"/>
        </w:rPr>
        <w:annotationRef/>
      </w:r>
      <w:r>
        <w:t>Should this be “System Recommendations”?</w:t>
      </w:r>
    </w:p>
  </w:comment>
  <w:comment w:id="90" w:author="RoboGarden Team" w:date="2020-01-23T15:08:00Z" w:initials="RG">
    <w:p w14:paraId="16FB8635" w14:textId="42237FD9" w:rsidR="008D5EE8" w:rsidRDefault="008D5EE8">
      <w:pPr>
        <w:pStyle w:val="CommentText"/>
      </w:pPr>
      <w:r>
        <w:rPr>
          <w:rStyle w:val="CommentReference"/>
        </w:rPr>
        <w:annotationRef/>
      </w:r>
      <w:r>
        <w:t>No, Recommendation Systems is the right term for the content of this module.</w:t>
      </w:r>
    </w:p>
    <w:p w14:paraId="5D174B1E" w14:textId="77777777" w:rsidR="008D5EE8" w:rsidRDefault="008D5EE8">
      <w:pPr>
        <w:pStyle w:val="CommentText"/>
      </w:pPr>
    </w:p>
  </w:comment>
  <w:comment w:id="91" w:author="Alexis Handford" w:date="2020-01-21T10:18:00Z" w:initials="AH">
    <w:p w14:paraId="66EC91B4" w14:textId="1C9E997C" w:rsidR="008D5EE8" w:rsidRDefault="008D5EE8">
      <w:pPr>
        <w:pStyle w:val="CommentText"/>
      </w:pPr>
      <w:r>
        <w:rPr>
          <w:rStyle w:val="CommentReference"/>
        </w:rPr>
        <w:annotationRef/>
      </w:r>
      <w:r>
        <w:t>Is this correct? Is this the standard name used in the field of study?</w:t>
      </w:r>
    </w:p>
  </w:comment>
  <w:comment w:id="92" w:author="RoboGarden Team" w:date="2020-01-23T15:10:00Z" w:initials="RG">
    <w:p w14:paraId="0B72DD87" w14:textId="75B8B365" w:rsidR="008D5EE8" w:rsidRDefault="008D5EE8">
      <w:pPr>
        <w:pStyle w:val="CommentText"/>
      </w:pPr>
      <w:r>
        <w:rPr>
          <w:rStyle w:val="CommentReference"/>
        </w:rPr>
        <w:annotationRef/>
      </w:r>
      <w:r>
        <w:t>Yes. This is the standard name.</w:t>
      </w:r>
    </w:p>
  </w:comment>
  <w:comment w:id="97" w:author="Alexis Handford [2]" w:date="2020-01-22T09:53:00Z" w:initials="AH">
    <w:p w14:paraId="7725AB97" w14:textId="41CD6948" w:rsidR="008D5EE8" w:rsidRDefault="008D5EE8">
      <w:pPr>
        <w:pStyle w:val="CommentText"/>
      </w:pPr>
      <w:r>
        <w:rPr>
          <w:rStyle w:val="CommentReference"/>
        </w:rPr>
        <w:annotationRef/>
      </w:r>
      <w:r w:rsidRPr="00C53674">
        <w:rPr>
          <w:b/>
          <w:highlight w:val="yellow"/>
        </w:rPr>
        <w:t xml:space="preserve">Note: A high percentage of the comments here should be implemented in all modules for ICT 783 moving forward. This is an LS expectation of RG. </w:t>
      </w:r>
      <w:r w:rsidRPr="00C53674">
        <w:rPr>
          <w:rStyle w:val="CommentReference"/>
          <w:b/>
          <w:highlight w:val="yellow"/>
        </w:rPr>
        <w:annotationRef/>
      </w:r>
      <w:r>
        <w:rPr>
          <w:b/>
        </w:rPr>
        <w:br/>
      </w:r>
      <w:r>
        <w:rPr>
          <w:b/>
        </w:rPr>
        <w:br/>
        <w:t xml:space="preserve">Please note: This document was edited collectively by Alicia and Alexis. You may see throughout this document a “guest” editor – that will have either been Alicia or Alexis. </w:t>
      </w:r>
    </w:p>
  </w:comment>
  <w:comment w:id="98" w:author="Bassem Abdullah" w:date="2020-01-24T17:26:00Z" w:initials="BA">
    <w:p w14:paraId="1C0E2F0D" w14:textId="26D64254" w:rsidR="008D5EE8" w:rsidRDefault="008D5EE8">
      <w:pPr>
        <w:pStyle w:val="CommentText"/>
      </w:pPr>
      <w:r>
        <w:rPr>
          <w:rStyle w:val="CommentReference"/>
        </w:rPr>
        <w:annotationRef/>
      </w:r>
      <w:r>
        <w:t>Wonderful team!</w:t>
      </w:r>
    </w:p>
    <w:p w14:paraId="04BB6A6F" w14:textId="3E0381BE" w:rsidR="008D5EE8" w:rsidRDefault="008D5EE8">
      <w:pPr>
        <w:pStyle w:val="CommentText"/>
      </w:pPr>
      <w:r>
        <w:t xml:space="preserve">You are practicing the instruction design even in the comments </w:t>
      </w:r>
      <w:r>
        <w:sym w:font="Wingdings" w:char="F04A"/>
      </w:r>
      <w:r>
        <w:t xml:space="preserve"> </w:t>
      </w:r>
    </w:p>
  </w:comment>
  <w:comment w:id="99" w:author="Bassem Abdullah" w:date="2020-01-24T17:34:00Z" w:initials="BA">
    <w:p w14:paraId="132EC8E7" w14:textId="4399E358" w:rsidR="008D5EE8" w:rsidRDefault="008D5EE8" w:rsidP="009800C4">
      <w:pPr>
        <w:pStyle w:val="CommentText"/>
      </w:pPr>
      <w:r>
        <w:rPr>
          <w:rStyle w:val="CommentReference"/>
        </w:rPr>
        <w:annotationRef/>
      </w:r>
      <w:r>
        <w:t xml:space="preserve">In this document, comments will be our team labeled by RoboGarden Team. I will review their comments and more comments with the label of my Name </w:t>
      </w:r>
      <w:r w:rsidRPr="009800C4">
        <w:rPr>
          <w:b/>
          <w:bCs/>
        </w:rPr>
        <w:t>Bassem Abdullah</w:t>
      </w:r>
      <w:r>
        <w:t>.</w:t>
      </w:r>
    </w:p>
  </w:comment>
  <w:comment w:id="101" w:author="Alicia Romero Lopez" w:date="2020-01-21T12:29:00Z" w:initials="ARL">
    <w:p w14:paraId="453C17F2" w14:textId="16630339" w:rsidR="008D5EE8" w:rsidRDefault="008D5EE8">
      <w:pPr>
        <w:pStyle w:val="CommentText"/>
      </w:pPr>
      <w:r>
        <w:rPr>
          <w:rStyle w:val="CommentReference"/>
        </w:rPr>
        <w:annotationRef/>
      </w:r>
      <w:r>
        <w:t>Congratulations RG team. Overall, the way you have identified and placed all types of content from Module 1 of 783 in the template is a good starting point.</w:t>
      </w:r>
    </w:p>
  </w:comment>
  <w:comment w:id="102" w:author="Bassem Abdullah" w:date="2020-01-24T17:26:00Z" w:initials="BA">
    <w:p w14:paraId="5BE89969" w14:textId="63A61C54" w:rsidR="008D5EE8" w:rsidRDefault="008D5EE8">
      <w:pPr>
        <w:pStyle w:val="CommentText"/>
      </w:pPr>
      <w:r>
        <w:rPr>
          <w:rStyle w:val="CommentReference"/>
        </w:rPr>
        <w:annotationRef/>
      </w:r>
      <w:r>
        <w:t>Thanks!</w:t>
      </w:r>
      <w:r>
        <w:br/>
        <w:t>We appreciate your efforts and support!</w:t>
      </w:r>
    </w:p>
  </w:comment>
  <w:comment w:id="115" w:author="Alexis Handford" w:date="2020-01-21T10:28:00Z" w:initials="AH">
    <w:p w14:paraId="16E5EF50" w14:textId="7198BF30" w:rsidR="008D5EE8" w:rsidRDefault="008D5EE8">
      <w:pPr>
        <w:pStyle w:val="CommentText"/>
      </w:pPr>
      <w:r>
        <w:rPr>
          <w:rStyle w:val="CommentReference"/>
        </w:rPr>
        <w:annotationRef/>
      </w:r>
      <w:r>
        <w:t>Think about what the student will be doing with these basic concepts. Will they be explaining them, describing them, recalling them, applying them, etc. Try to be more specific than just “learn”</w:t>
      </w:r>
      <w:r>
        <w:br/>
      </w:r>
      <w:r>
        <w:br/>
        <w:t xml:space="preserve">Check blooms taxonomy provided by LS via email. </w:t>
      </w:r>
    </w:p>
  </w:comment>
  <w:comment w:id="116" w:author="RoboGarden Team" w:date="2020-02-07T11:05:00Z" w:initials="R">
    <w:p w14:paraId="44FE6B9D" w14:textId="493D617C" w:rsidR="008D5EE8" w:rsidRDefault="008D5EE8">
      <w:pPr>
        <w:pStyle w:val="CommentText"/>
      </w:pPr>
      <w:r>
        <w:rPr>
          <w:rStyle w:val="CommentReference"/>
        </w:rPr>
        <w:annotationRef/>
      </w:r>
      <w:r>
        <w:t>resolved</w:t>
      </w:r>
    </w:p>
  </w:comment>
  <w:comment w:id="121" w:author="Alicia Romero Lopez" w:date="2020-01-21T11:55:00Z" w:initials="ARL">
    <w:p w14:paraId="0DD00392" w14:textId="7C70BBC1" w:rsidR="008D5EE8" w:rsidRDefault="008D5EE8">
      <w:pPr>
        <w:pStyle w:val="CommentText"/>
      </w:pPr>
      <w:r>
        <w:rPr>
          <w:rStyle w:val="CommentReference"/>
        </w:rPr>
        <w:annotationRef/>
      </w:r>
      <w:r>
        <w:t xml:space="preserve"> This is not addressed explicitly in the content</w:t>
      </w:r>
    </w:p>
  </w:comment>
  <w:comment w:id="122" w:author="RoboGarden Team" w:date="2020-01-23T15:14:00Z" w:initials="RG">
    <w:p w14:paraId="289A1F47" w14:textId="5833309E" w:rsidR="008D5EE8" w:rsidRDefault="008D5EE8">
      <w:pPr>
        <w:pStyle w:val="CommentText"/>
      </w:pPr>
      <w:r>
        <w:rPr>
          <w:rStyle w:val="CommentReference"/>
        </w:rPr>
        <w:annotationRef/>
      </w:r>
      <w:r>
        <w:t>It is addressed explicitly in Lesson 1 – Section 02 Machine learning Problem types</w:t>
      </w:r>
    </w:p>
  </w:comment>
  <w:comment w:id="123" w:author="Guest User" w:date="2020-01-27T07:52:00Z" w:initials="GU">
    <w:p w14:paraId="1ED7F1C2" w14:textId="6C38045B" w:rsidR="008D5EE8" w:rsidRDefault="008D5EE8">
      <w:pPr>
        <w:pStyle w:val="CommentText"/>
      </w:pPr>
      <w:r>
        <w:t>MUST: Address this objective in the content. Provide a series of steps on how to identify which preoblems are Machine Learning Problemsm or indicate what are the charateristics one must look for in order to tell a problem is a machine learning problem.</w:t>
      </w:r>
      <w:r>
        <w:rPr>
          <w:rStyle w:val="CommentReference"/>
        </w:rPr>
        <w:annotationRef/>
      </w:r>
    </w:p>
    <w:p w14:paraId="2A99C222" w14:textId="5228BA6C" w:rsidR="008D5EE8" w:rsidRDefault="008D5EE8">
      <w:pPr>
        <w:pStyle w:val="CommentText"/>
      </w:pPr>
    </w:p>
  </w:comment>
  <w:comment w:id="131" w:author="Alexis Handford" w:date="2020-01-21T10:27:00Z" w:initials="AH">
    <w:p w14:paraId="3FDCF3CF" w14:textId="2A6F3DAC" w:rsidR="008D5EE8" w:rsidRDefault="008D5EE8">
      <w:pPr>
        <w:pStyle w:val="CommentText"/>
      </w:pPr>
      <w:r>
        <w:rPr>
          <w:rStyle w:val="CommentReference"/>
        </w:rPr>
        <w:annotationRef/>
      </w:r>
      <w:r>
        <w:t>Read not reading</w:t>
      </w:r>
    </w:p>
  </w:comment>
  <w:comment w:id="297" w:author="Alicia Romero Lopez" w:date="2020-01-21T12:33:00Z" w:initials="ARL">
    <w:p w14:paraId="743452C8" w14:textId="79708152" w:rsidR="008D5EE8" w:rsidRDefault="008D5EE8">
      <w:pPr>
        <w:pStyle w:val="CommentText"/>
      </w:pPr>
      <w:r>
        <w:rPr>
          <w:rStyle w:val="CommentReference"/>
        </w:rPr>
        <w:annotationRef/>
      </w:r>
      <w:r w:rsidRPr="00F36237">
        <w:rPr>
          <w:highlight w:val="yellow"/>
        </w:rPr>
        <w:t>For all the Sub</w:t>
      </w:r>
      <w:r>
        <w:rPr>
          <w:highlight w:val="yellow"/>
        </w:rPr>
        <w:t>m</w:t>
      </w:r>
      <w:r w:rsidRPr="00F36237">
        <w:rPr>
          <w:highlight w:val="yellow"/>
        </w:rPr>
        <w:t>odules</w:t>
      </w:r>
    </w:p>
    <w:p w14:paraId="00B169E9" w14:textId="0005A916" w:rsidR="008D5EE8" w:rsidRDefault="008D5EE8">
      <w:pPr>
        <w:pStyle w:val="CommentText"/>
      </w:pPr>
      <w:r>
        <w:t>At a Submodule level you may want to consider to keep as much as possible a consistent system to organize the content in the various sections.</w:t>
      </w:r>
    </w:p>
    <w:p w14:paraId="052E5F1E" w14:textId="3078ABDC" w:rsidR="008D5EE8" w:rsidRDefault="008D5EE8">
      <w:pPr>
        <w:pStyle w:val="CommentText"/>
      </w:pPr>
      <w:r>
        <w:t>How about:</w:t>
      </w:r>
    </w:p>
    <w:p w14:paraId="2065D843" w14:textId="3C6B6F09" w:rsidR="008D5EE8" w:rsidRDefault="008D5EE8">
      <w:pPr>
        <w:pStyle w:val="CommentText"/>
      </w:pPr>
      <w:r>
        <w:tab/>
        <w:t>Section 00 – Present the topic and any areas or subtopics, features, etc that will be address in the submodule. Then mention that as students read/watch the content they will be answering short quizzes. Mention that this short quizzes will be marked by automated/person and that the quizzes will count for their final mark. Mention where they can go (include a link) to know more about the marking system (how points/percentage per quiz, what is a pass, etc.)</w:t>
      </w:r>
    </w:p>
    <w:p w14:paraId="23334B9A" w14:textId="71860FAE" w:rsidR="008D5EE8" w:rsidRDefault="008D5EE8">
      <w:pPr>
        <w:pStyle w:val="CommentText"/>
      </w:pPr>
    </w:p>
    <w:p w14:paraId="3F1468E4" w14:textId="4DFB0E40" w:rsidR="008D5EE8" w:rsidRDefault="008D5EE8" w:rsidP="00CB12F3">
      <w:pPr>
        <w:pStyle w:val="CommentText"/>
        <w:ind w:firstLine="720"/>
      </w:pPr>
      <w:r>
        <w:tab/>
        <w:t>Sections 01 to 0? present your content and quizzes</w:t>
      </w:r>
    </w:p>
    <w:p w14:paraId="55D7F63C" w14:textId="7A7515D6" w:rsidR="008D5EE8" w:rsidRDefault="008D5EE8">
      <w:pPr>
        <w:pStyle w:val="CommentText"/>
      </w:pPr>
    </w:p>
    <w:p w14:paraId="78D3A022" w14:textId="1255FB55" w:rsidR="008D5EE8" w:rsidRDefault="008D5EE8">
      <w:pPr>
        <w:pStyle w:val="CommentText"/>
      </w:pPr>
      <w:r>
        <w:tab/>
        <w:t>Section 0? (last) write here a summary of the content covered in the submodule. This is a great place to use: 1 visuals (timelines, graphic organizer, even a video recapping what was read) if the information has different levels or branches or aspects or 2. Write the main ideas in point form. Finally briefly mention what you will talk in the next submodule as a natural connection or consequence of reading this submodule. Here you can briefly refer to the Module’s introduction to “orient” the student within the content.</w:t>
      </w:r>
    </w:p>
  </w:comment>
  <w:comment w:id="298" w:author="RoboGarden Team" w:date="2020-01-23T22:05:00Z" w:initials="RG">
    <w:p w14:paraId="54A7155A" w14:textId="590D359B" w:rsidR="008D5EE8" w:rsidRDefault="008D5EE8">
      <w:pPr>
        <w:pStyle w:val="CommentText"/>
      </w:pPr>
      <w:r>
        <w:rPr>
          <w:rStyle w:val="CommentReference"/>
        </w:rPr>
        <w:annotationRef/>
      </w:r>
      <w:r>
        <w:t>Sections Start from Section 01</w:t>
      </w:r>
    </w:p>
  </w:comment>
  <w:comment w:id="299" w:author="Guest User" w:date="2020-01-27T07:58:00Z" w:initials="GU">
    <w:p w14:paraId="790FDFCD" w14:textId="55E525FB" w:rsidR="008D5EE8" w:rsidRDefault="008D5EE8">
      <w:pPr>
        <w:pStyle w:val="CommentText"/>
      </w:pPr>
      <w:r>
        <w:t>MUST: Regardless of how you numbered the sections in the submodules/Interactive Lesson Missions, you must follow the structure outlined above</w:t>
      </w:r>
      <w:r>
        <w:rPr>
          <w:rStyle w:val="CommentReference"/>
        </w:rPr>
        <w:annotationRef/>
      </w:r>
      <w:r>
        <w:rPr>
          <w:rStyle w:val="CommentReference"/>
        </w:rPr>
        <w:annotationRef/>
      </w:r>
    </w:p>
  </w:comment>
  <w:comment w:id="300" w:author="RoboGarden Team" w:date="2020-02-07T11:06:00Z" w:initials="R">
    <w:p w14:paraId="4E11D7F9" w14:textId="36D28229" w:rsidR="008D5EE8" w:rsidRDefault="008D5EE8">
      <w:pPr>
        <w:pStyle w:val="CommentText"/>
      </w:pPr>
      <w:r>
        <w:rPr>
          <w:rStyle w:val="CommentReference"/>
        </w:rPr>
        <w:annotationRef/>
      </w:r>
      <w:r>
        <w:t>Addressed</w:t>
      </w:r>
    </w:p>
  </w:comment>
  <w:comment w:id="302" w:author="Alicia Romero Lopez" w:date="2020-01-21T12:49:00Z" w:initials="ARL">
    <w:p w14:paraId="2CB0D38C" w14:textId="5F6424A6" w:rsidR="008D5EE8" w:rsidRDefault="008D5EE8">
      <w:pPr>
        <w:pStyle w:val="CommentText"/>
      </w:pPr>
      <w:r>
        <w:rPr>
          <w:rStyle w:val="CommentReference"/>
        </w:rPr>
        <w:annotationRef/>
      </w:r>
      <w:r>
        <w:t>Submodules at a Micro level: The suggestions that follow are to address issues within the specific content developed for this submodule.</w:t>
      </w:r>
    </w:p>
  </w:comment>
  <w:comment w:id="304" w:author="Alexis Handford" w:date="2020-01-21T10:34:00Z" w:initials="AH">
    <w:p w14:paraId="293748B2" w14:textId="5A1A9DFB" w:rsidR="008D5EE8" w:rsidRDefault="008D5EE8">
      <w:pPr>
        <w:pStyle w:val="CommentText"/>
      </w:pPr>
      <w:r>
        <w:rPr>
          <w:rStyle w:val="CommentReference"/>
        </w:rPr>
        <w:annotationRef/>
      </w:r>
      <w:r>
        <w:t>Please list the missions that are in submodule 1. See ICT 694 for example.</w:t>
      </w:r>
    </w:p>
  </w:comment>
  <w:comment w:id="305" w:author="RoboGarden Team" w:date="2020-02-07T11:06:00Z" w:initials="R">
    <w:p w14:paraId="52D1A4EB" w14:textId="2523160E" w:rsidR="008D5EE8" w:rsidRDefault="008D5EE8">
      <w:pPr>
        <w:pStyle w:val="CommentText"/>
      </w:pPr>
      <w:r>
        <w:rPr>
          <w:rStyle w:val="CommentReference"/>
        </w:rPr>
        <w:annotationRef/>
      </w:r>
      <w:r>
        <w:t>resolved</w:t>
      </w:r>
    </w:p>
  </w:comment>
  <w:comment w:id="333" w:author="Alexis Handford" w:date="2020-01-21T10:35:00Z" w:initials="AH">
    <w:p w14:paraId="53789F11" w14:textId="4C50BCDA" w:rsidR="008D5EE8" w:rsidRDefault="008D5EE8">
      <w:pPr>
        <w:pStyle w:val="CommentText"/>
      </w:pPr>
      <w:r>
        <w:rPr>
          <w:rStyle w:val="CommentReference"/>
        </w:rPr>
        <w:annotationRef/>
      </w:r>
      <w:r>
        <w:t>Is it possible to condense these questions into one overarching question?</w:t>
      </w:r>
      <w:r>
        <w:br/>
        <w:t>Example: What is the impact of Machine Learning in today’s world?</w:t>
      </w:r>
    </w:p>
  </w:comment>
  <w:comment w:id="341" w:author="Fatemeh Yazdanbakhsh Poodeh" w:date="2020-02-05T00:12:00Z" w:initials="FYP">
    <w:p w14:paraId="73D2ED5F" w14:textId="77777777" w:rsidR="008D5EE8" w:rsidRDefault="008D5EE8" w:rsidP="008F35FA">
      <w:pPr>
        <w:pStyle w:val="CommentText"/>
      </w:pPr>
      <w:r>
        <w:rPr>
          <w:rStyle w:val="CommentReference"/>
        </w:rPr>
        <w:annotationRef/>
      </w:r>
      <w:r>
        <w:t>Done.</w:t>
      </w:r>
    </w:p>
  </w:comment>
  <w:comment w:id="350" w:author="Alexis Handford" w:date="2020-01-21T10:45:00Z" w:initials="AH">
    <w:p w14:paraId="5CB6E910" w14:textId="77777777" w:rsidR="008D5EE8" w:rsidRDefault="008D5EE8" w:rsidP="00521EAF">
      <w:pPr>
        <w:pStyle w:val="CommentText"/>
      </w:pPr>
      <w:r>
        <w:rPr>
          <w:rStyle w:val="CommentReference"/>
        </w:rPr>
        <w:annotationRef/>
      </w:r>
      <w:r>
        <w:t xml:space="preserve">This sounds more like the module objectives. Review the module objectives and consider removing this portion from this location.  </w:t>
      </w:r>
    </w:p>
  </w:comment>
  <w:comment w:id="351" w:author="RoboGarden Team" w:date="2020-01-23T22:10:00Z" w:initials="RG">
    <w:p w14:paraId="70180086" w14:textId="77777777" w:rsidR="008D5EE8" w:rsidRDefault="008D5EE8" w:rsidP="00521EAF">
      <w:pPr>
        <w:pStyle w:val="CommentText"/>
      </w:pPr>
      <w:r>
        <w:rPr>
          <w:rStyle w:val="CommentReference"/>
        </w:rPr>
        <w:annotationRef/>
      </w:r>
      <w:r>
        <w:t>Every Lesson has its own objectives that are distinctive</w:t>
      </w:r>
    </w:p>
  </w:comment>
  <w:comment w:id="352" w:author="Guest User" w:date="2020-01-27T08:05:00Z" w:initials="GU">
    <w:p w14:paraId="63D8FC3B" w14:textId="77777777" w:rsidR="008D5EE8" w:rsidRDefault="008D5EE8" w:rsidP="00521EAF">
      <w:pPr>
        <w:pStyle w:val="CommentText"/>
      </w:pPr>
      <w:r>
        <w:t>MUST: Replace current text with: In this lkesson you will be (no contractions) introduced to Machine Learning. Aspects such as what machine learning is, how it started, the different types of learning and modern real-life applications will be addressed below.</w:t>
      </w:r>
      <w:r>
        <w:rPr>
          <w:rStyle w:val="CommentReference"/>
        </w:rPr>
        <w:annotationRef/>
      </w:r>
    </w:p>
  </w:comment>
  <w:comment w:id="389" w:author="Alexis Handford" w:date="2020-01-31T09:16:00Z" w:initials="AH">
    <w:p w14:paraId="17DA22BF" w14:textId="14C17766" w:rsidR="008D5EE8" w:rsidRDefault="008D5EE8">
      <w:pPr>
        <w:pStyle w:val="CommentText"/>
      </w:pPr>
      <w:r>
        <w:t>Final Edit</w:t>
      </w:r>
      <w:r>
        <w:rPr>
          <w:rStyle w:val="CommentReference"/>
        </w:rPr>
        <w:annotationRef/>
      </w:r>
    </w:p>
    <w:p w14:paraId="0DF20FBD" w14:textId="35BC596B" w:rsidR="008D5EE8" w:rsidRDefault="008D5EE8">
      <w:pPr>
        <w:pStyle w:val="CommentText"/>
      </w:pPr>
      <w:r>
        <w:t xml:space="preserve">MUST: This section name doesn't make sense here, as you should be talking about what students will learn in section 00. You need to rename section 1 to better introduce the content you are cover (siri). Use a title related to the content you are covering in section 1. </w:t>
      </w:r>
    </w:p>
  </w:comment>
  <w:comment w:id="390" w:author="Fatemeh Yazdanbakhsh Poodeh" w:date="2020-02-05T13:49:00Z" w:initials="FYP">
    <w:p w14:paraId="110ADACA" w14:textId="2C0315C4" w:rsidR="008D5EE8" w:rsidRDefault="008D5EE8">
      <w:pPr>
        <w:pStyle w:val="CommentText"/>
      </w:pPr>
      <w:r>
        <w:rPr>
          <w:rStyle w:val="CommentReference"/>
        </w:rPr>
        <w:annotationRef/>
      </w:r>
      <w:r>
        <w:t>Done</w:t>
      </w:r>
    </w:p>
  </w:comment>
  <w:comment w:id="402" w:author="Alexis Handford" w:date="2020-01-21T10:39:00Z" w:initials="AH">
    <w:p w14:paraId="6AC032E6" w14:textId="13A290DD" w:rsidR="008D5EE8" w:rsidRDefault="008D5EE8">
      <w:pPr>
        <w:pStyle w:val="CommentText"/>
      </w:pPr>
      <w:r>
        <w:rPr>
          <w:rStyle w:val="CommentReference"/>
        </w:rPr>
        <w:annotationRef/>
      </w:r>
      <w:r>
        <w:t xml:space="preserve">No contractions. </w:t>
      </w:r>
    </w:p>
  </w:comment>
  <w:comment w:id="405" w:author="Alexis Handford" w:date="2020-01-21T10:39:00Z" w:initials="AH">
    <w:p w14:paraId="68287A3C" w14:textId="7D37A667" w:rsidR="008D5EE8" w:rsidRDefault="008D5EE8">
      <w:pPr>
        <w:pStyle w:val="CommentText"/>
      </w:pPr>
      <w:r>
        <w:rPr>
          <w:rStyle w:val="CommentReference"/>
        </w:rPr>
        <w:annotationRef/>
      </w:r>
      <w:r>
        <w:t>sends</w:t>
      </w:r>
    </w:p>
  </w:comment>
  <w:comment w:id="406" w:author="RoboGarden Team" w:date="2020-01-23T22:09:00Z" w:initials="RG">
    <w:p w14:paraId="02FB32D2" w14:textId="224BCB6A" w:rsidR="008D5EE8" w:rsidRDefault="008D5EE8">
      <w:pPr>
        <w:pStyle w:val="CommentText"/>
      </w:pPr>
      <w:r>
        <w:rPr>
          <w:rStyle w:val="CommentReference"/>
        </w:rPr>
        <w:annotationRef/>
      </w:r>
      <w:r>
        <w:t>Fixed</w:t>
      </w:r>
    </w:p>
  </w:comment>
  <w:comment w:id="410" w:author="Alexis Handford" w:date="2020-01-21T10:39:00Z" w:initials="AH">
    <w:p w14:paraId="0B838548" w14:textId="0DD819F5" w:rsidR="008D5EE8" w:rsidRDefault="008D5EE8">
      <w:pPr>
        <w:pStyle w:val="CommentText"/>
      </w:pPr>
      <w:r>
        <w:rPr>
          <w:rStyle w:val="CommentReference"/>
        </w:rPr>
        <w:annotationRef/>
      </w:r>
      <w:r>
        <w:t>Cite images</w:t>
      </w:r>
    </w:p>
  </w:comment>
  <w:comment w:id="411" w:author="RoboGarden Team" w:date="2020-01-23T22:10:00Z" w:initials="RG">
    <w:p w14:paraId="50C75D60" w14:textId="7EE6A67C" w:rsidR="008D5EE8" w:rsidRDefault="008D5EE8">
      <w:pPr>
        <w:pStyle w:val="CommentText"/>
      </w:pPr>
      <w:r>
        <w:rPr>
          <w:rStyle w:val="CommentReference"/>
        </w:rPr>
        <w:annotationRef/>
      </w:r>
      <w:r>
        <w:t>cited</w:t>
      </w:r>
    </w:p>
  </w:comment>
  <w:comment w:id="427" w:author="Alexis Handford" w:date="2020-01-21T10:41:00Z" w:initials="AH">
    <w:p w14:paraId="37D50699" w14:textId="1FE83DD3" w:rsidR="008D5EE8" w:rsidRDefault="008D5EE8">
      <w:pPr>
        <w:pStyle w:val="CommentText"/>
      </w:pPr>
      <w:r>
        <w:rPr>
          <w:rStyle w:val="CommentReference"/>
        </w:rPr>
        <w:annotationRef/>
      </w:r>
      <w:r>
        <w:t xml:space="preserve">Might be too soon for a quiz. You have not introduced this content/terminology yet. </w:t>
      </w:r>
    </w:p>
  </w:comment>
  <w:comment w:id="602" w:author="Alexis Handford" w:date="2020-01-21T10:42:00Z" w:initials="AH">
    <w:p w14:paraId="20925AC0" w14:textId="4FDE6237" w:rsidR="008D5EE8" w:rsidRDefault="008D5EE8">
      <w:pPr>
        <w:pStyle w:val="CommentText"/>
      </w:pPr>
      <w:r>
        <w:rPr>
          <w:rStyle w:val="CommentReference"/>
        </w:rPr>
        <w:annotationRef/>
      </w:r>
      <w:r>
        <w:t xml:space="preserve">Maybe provide a hint for the correct answer. Example: “Siri do not display a keyboard when you use it” </w:t>
      </w:r>
    </w:p>
  </w:comment>
  <w:comment w:id="604" w:author="Alexis Handford" w:date="2020-01-21T10:37:00Z" w:initials="AH">
    <w:p w14:paraId="18BD43A5" w14:textId="77777777" w:rsidR="008D5EE8" w:rsidRDefault="008D5EE8" w:rsidP="002A34EA">
      <w:pPr>
        <w:pStyle w:val="CommentText"/>
      </w:pPr>
      <w:r>
        <w:rPr>
          <w:rStyle w:val="CommentReference"/>
        </w:rPr>
        <w:annotationRef/>
      </w:r>
      <w:r>
        <w:t>No contractions. Use: What you will learn OR What will you learn?</w:t>
      </w:r>
    </w:p>
  </w:comment>
  <w:comment w:id="623" w:author="Alexis Handford" w:date="2020-01-21T10:51:00Z" w:initials="AH">
    <w:p w14:paraId="4C66761F" w14:textId="6B4789D9" w:rsidR="008D5EE8" w:rsidRDefault="008D5EE8">
      <w:pPr>
        <w:pStyle w:val="CommentText"/>
      </w:pPr>
      <w:r>
        <w:rPr>
          <w:rStyle w:val="CommentReference"/>
        </w:rPr>
        <w:annotationRef/>
      </w:r>
      <w:r>
        <w:t xml:space="preserve">The assistance of an editor would help to improve the readability. </w:t>
      </w:r>
    </w:p>
  </w:comment>
  <w:comment w:id="624" w:author="RoboGarden Team" w:date="2020-01-23T22:11:00Z" w:initials="RG">
    <w:p w14:paraId="4CCDBFF1" w14:textId="5F858438" w:rsidR="008D5EE8" w:rsidRDefault="008D5EE8">
      <w:pPr>
        <w:pStyle w:val="CommentText"/>
      </w:pPr>
      <w:r>
        <w:rPr>
          <w:rStyle w:val="CommentReference"/>
        </w:rPr>
        <w:annotationRef/>
      </w:r>
      <w:r>
        <w:t>Simplified Phrasing</w:t>
      </w:r>
    </w:p>
  </w:comment>
  <w:comment w:id="641" w:author="Alexis Handford" w:date="2020-01-21T10:52:00Z" w:initials="AH">
    <w:p w14:paraId="7ED9460F" w14:textId="318CECA3" w:rsidR="008D5EE8" w:rsidRDefault="008D5EE8">
      <w:pPr>
        <w:pStyle w:val="CommentText"/>
      </w:pPr>
      <w:r>
        <w:rPr>
          <w:rStyle w:val="CommentReference"/>
        </w:rPr>
        <w:annotationRef/>
      </w:r>
      <w:r>
        <w:t xml:space="preserve">Cite this image. The citation needs to be directly under the image as this is a standard practice required by the UofC copyright office. </w:t>
      </w:r>
    </w:p>
  </w:comment>
  <w:comment w:id="642" w:author="RoboGarden Team" w:date="2020-01-23T22:11:00Z" w:initials="RG">
    <w:p w14:paraId="202E5434" w14:textId="22177124" w:rsidR="008D5EE8" w:rsidRDefault="008D5EE8">
      <w:pPr>
        <w:pStyle w:val="CommentText"/>
      </w:pPr>
      <w:r>
        <w:rPr>
          <w:rStyle w:val="CommentReference"/>
        </w:rPr>
        <w:annotationRef/>
      </w:r>
      <w:r>
        <w:t>cited</w:t>
      </w:r>
    </w:p>
  </w:comment>
  <w:comment w:id="647" w:author="Guest User" w:date="2020-01-27T09:34:00Z" w:initials="GU">
    <w:p w14:paraId="3DA2FD85" w14:textId="77777777" w:rsidR="008D5EE8" w:rsidRDefault="008D5EE8" w:rsidP="001F6A48">
      <w:pPr>
        <w:pStyle w:val="CommentText"/>
      </w:pPr>
      <w:r>
        <w:t>MUST: Add a heading that says: Test your knowledge or Your Turn or Question or Knowledge Chechk. You must let the learner know he will be asked a question.</w:t>
      </w:r>
      <w:r>
        <w:rPr>
          <w:rStyle w:val="CommentReference"/>
        </w:rPr>
        <w:annotationRef/>
      </w:r>
    </w:p>
  </w:comment>
  <w:comment w:id="648" w:author="RoboGarden Team" w:date="2020-01-29T18:00:00Z" w:initials="RG">
    <w:p w14:paraId="30E4BA13" w14:textId="77777777" w:rsidR="008D5EE8" w:rsidRDefault="008D5EE8" w:rsidP="001F6A48">
      <w:pPr>
        <w:pStyle w:val="CommentText"/>
      </w:pPr>
      <w:r>
        <w:rPr>
          <w:rStyle w:val="CommentReference"/>
        </w:rPr>
        <w:annotationRef/>
      </w:r>
      <w:r>
        <w:t>The online platform handles this part. Practice questions are shown in distinct block on the online platform that clearly distinguishes between the in-text practice questions and the content.</w:t>
      </w:r>
    </w:p>
  </w:comment>
  <w:comment w:id="650" w:author="Fatemeh Yazdanbakhsh Poodeh" w:date="2020-01-28T22:22:00Z" w:initials="FYP">
    <w:p w14:paraId="51C32DD0" w14:textId="77777777" w:rsidR="008D5EE8" w:rsidRDefault="008D5EE8" w:rsidP="001F6A48">
      <w:pPr>
        <w:pStyle w:val="CommentText"/>
      </w:pPr>
      <w:r>
        <w:rPr>
          <w:rStyle w:val="CommentReference"/>
        </w:rPr>
        <w:annotationRef/>
      </w:r>
      <w:r>
        <w:t>I added the requested title.</w:t>
      </w:r>
    </w:p>
  </w:comment>
  <w:comment w:id="654" w:author="Alicia Romero Lopez" w:date="2020-01-21T12:57:00Z" w:initials="ARL">
    <w:p w14:paraId="78F8F0FA" w14:textId="073F613C" w:rsidR="008D5EE8" w:rsidRDefault="008D5EE8">
      <w:pPr>
        <w:pStyle w:val="CommentText"/>
      </w:pPr>
      <w:r>
        <w:rPr>
          <w:rStyle w:val="CommentReference"/>
        </w:rPr>
        <w:annotationRef/>
      </w:r>
      <w:r>
        <w:t>Keep in mind that the students of this course are on their own. That is, you as a teacher are not there with them to clarify the quiz question, or even rephrase the question or help them to mentally remember where they read about the topic. Hence, try to word your questions using as much as possible the same words/sentence you used to present the topic earlier on.</w:t>
      </w:r>
    </w:p>
  </w:comment>
  <w:comment w:id="660" w:author="Alexis Handford" w:date="2020-01-21T10:54:00Z" w:initials="AH">
    <w:p w14:paraId="0576811C" w14:textId="0B75FE3C" w:rsidR="008D5EE8" w:rsidRPr="007F4B89" w:rsidRDefault="008D5EE8" w:rsidP="00AE02F3">
      <w:pPr>
        <w:spacing w:before="120" w:after="120" w:line="256" w:lineRule="auto"/>
        <w:outlineLvl w:val="2"/>
        <w:rPr>
          <w:color w:val="404040"/>
        </w:rPr>
      </w:pPr>
      <w:r>
        <w:rPr>
          <w:rStyle w:val="CommentReference"/>
        </w:rPr>
        <w:annotationRef/>
      </w:r>
      <w:r>
        <w:t xml:space="preserve">Revise the introduction 01 paragraph to include this information. </w:t>
      </w:r>
      <w:r>
        <w:br/>
      </w:r>
      <w:r>
        <w:br/>
      </w:r>
      <w:r w:rsidRPr="007F4B89">
        <w:rPr>
          <w:color w:val="404040"/>
        </w:rPr>
        <w:t>Machine Learning is one of the fields falling under the</w:t>
      </w:r>
      <w:r>
        <w:rPr>
          <w:color w:val="404040"/>
        </w:rPr>
        <w:t xml:space="preserve"> </w:t>
      </w:r>
      <w:r w:rsidRPr="00AE02F3">
        <w:rPr>
          <w:b/>
          <w:color w:val="404040"/>
          <w:highlight w:val="yellow"/>
        </w:rPr>
        <w:t>sub-set</w:t>
      </w:r>
      <w:r w:rsidRPr="007F4B89">
        <w:rPr>
          <w:color w:val="404040"/>
        </w:rPr>
        <w:t xml:space="preserve"> of Artificial intelligence which aims directly at understanding different types of data including that data’s structure and distinct features in order to fit this data to models that could be easily understood by people. </w:t>
      </w:r>
    </w:p>
    <w:p w14:paraId="01FA58E0" w14:textId="3CA2464A" w:rsidR="008D5EE8" w:rsidRDefault="008D5EE8">
      <w:pPr>
        <w:pStyle w:val="CommentText"/>
      </w:pPr>
    </w:p>
  </w:comment>
  <w:comment w:id="661" w:author="RoboGarden Team" w:date="2020-01-23T22:11:00Z" w:initials="RG">
    <w:p w14:paraId="785C2A92" w14:textId="63D3BFF9" w:rsidR="008D5EE8" w:rsidRDefault="008D5EE8">
      <w:pPr>
        <w:pStyle w:val="CommentText"/>
      </w:pPr>
      <w:r>
        <w:rPr>
          <w:rStyle w:val="CommentReference"/>
        </w:rPr>
        <w:annotationRef/>
      </w:r>
      <w:r>
        <w:t>The information is added in the introduction</w:t>
      </w:r>
    </w:p>
  </w:comment>
  <w:comment w:id="686" w:author="Alexis Handford" w:date="2020-01-21T10:56:00Z" w:initials="AH">
    <w:p w14:paraId="03D26307" w14:textId="1EB761E8" w:rsidR="008D5EE8" w:rsidRDefault="008D5EE8">
      <w:pPr>
        <w:pStyle w:val="CommentText"/>
      </w:pPr>
      <w:r>
        <w:rPr>
          <w:rStyle w:val="CommentReference"/>
        </w:rPr>
        <w:annotationRef/>
      </w:r>
      <w:r>
        <w:t>Consider adding a hint for students.</w:t>
      </w:r>
    </w:p>
  </w:comment>
  <w:comment w:id="687" w:author="RoboGarden Team" w:date="2020-01-23T15:52:00Z" w:initials="RG">
    <w:p w14:paraId="1221B264" w14:textId="29D92921" w:rsidR="008D5EE8" w:rsidRDefault="008D5EE8">
      <w:pPr>
        <w:pStyle w:val="CommentText"/>
      </w:pPr>
      <w:r>
        <w:rPr>
          <w:rStyle w:val="CommentReference"/>
        </w:rPr>
        <w:annotationRef/>
      </w:r>
      <w:r>
        <w:t xml:space="preserve">The exact terminology was used above in the previous block. </w:t>
      </w:r>
    </w:p>
  </w:comment>
  <w:comment w:id="690" w:author="Alexis Handford" w:date="2020-01-21T10:57:00Z" w:initials="AH">
    <w:p w14:paraId="2E523ACF" w14:textId="1DB478AA" w:rsidR="008D5EE8" w:rsidRDefault="008D5EE8">
      <w:pPr>
        <w:pStyle w:val="CommentText"/>
      </w:pPr>
      <w:r>
        <w:rPr>
          <w:rStyle w:val="CommentReference"/>
        </w:rPr>
        <w:annotationRef/>
      </w:r>
      <w:r>
        <w:t>Is this the “concept” of machine learning? Revise the title to reflect the information provided.</w:t>
      </w:r>
    </w:p>
  </w:comment>
  <w:comment w:id="696" w:author="Alexis Handford" w:date="2020-01-21T10:56:00Z" w:initials="AH">
    <w:p w14:paraId="7C5FD1A9" w14:textId="5C9734DE" w:rsidR="008D5EE8" w:rsidRDefault="008D5EE8">
      <w:pPr>
        <w:pStyle w:val="CommentText"/>
      </w:pPr>
      <w:r>
        <w:rPr>
          <w:rStyle w:val="CommentReference"/>
        </w:rPr>
        <w:annotationRef/>
      </w:r>
      <w:r>
        <w:t>Contraction</w:t>
      </w:r>
    </w:p>
  </w:comment>
  <w:comment w:id="697" w:author="RoboGarden Team" w:date="2020-01-23T22:12:00Z" w:initials="RG">
    <w:p w14:paraId="4D789A55" w14:textId="055C9286" w:rsidR="008D5EE8" w:rsidRDefault="008D5EE8">
      <w:pPr>
        <w:pStyle w:val="CommentText"/>
      </w:pPr>
      <w:r>
        <w:rPr>
          <w:rStyle w:val="CommentReference"/>
        </w:rPr>
        <w:annotationRef/>
      </w:r>
      <w:r>
        <w:t>resolved</w:t>
      </w:r>
    </w:p>
  </w:comment>
  <w:comment w:id="738" w:author="Alexis Handford" w:date="2020-01-21T10:58:00Z" w:initials="AH">
    <w:p w14:paraId="4EC75F8F" w14:textId="517B0329" w:rsidR="008D5EE8" w:rsidRDefault="008D5EE8">
      <w:pPr>
        <w:pStyle w:val="CommentText"/>
      </w:pPr>
      <w:r>
        <w:rPr>
          <w:rStyle w:val="CommentReference"/>
        </w:rPr>
        <w:annotationRef/>
      </w:r>
      <w:r>
        <w:t xml:space="preserve">Provide the source this information came from. Use APA citations you can go here for more information: </w:t>
      </w:r>
      <w:hyperlink r:id="rId1" w:history="1">
        <w:r w:rsidRPr="005755BC">
          <w:rPr>
            <w:rStyle w:val="Hyperlink"/>
          </w:rPr>
          <w:t>https://owl.purdue.edu/owl/research_and_citation/apa_style/apa_formatting_and_style_guide/general_format.html</w:t>
        </w:r>
      </w:hyperlink>
    </w:p>
    <w:p w14:paraId="0C4A5375" w14:textId="77777777" w:rsidR="008D5EE8" w:rsidRDefault="008D5EE8">
      <w:pPr>
        <w:pStyle w:val="CommentText"/>
      </w:pPr>
    </w:p>
    <w:p w14:paraId="5AA5B8E0" w14:textId="44BF1DCA" w:rsidR="008D5EE8" w:rsidRDefault="008D5EE8">
      <w:pPr>
        <w:pStyle w:val="CommentText"/>
      </w:pPr>
      <w:r>
        <w:t>Remember, even paraphrased information needs a citation. You can provide an in-text citation here, and the full citation in the Help Center of the RG Platform.</w:t>
      </w:r>
    </w:p>
  </w:comment>
  <w:comment w:id="739" w:author="Guest User" w:date="2020-01-27T08:10:00Z" w:initials="GU">
    <w:p w14:paraId="1634C81E" w14:textId="48911BF8" w:rsidR="008D5EE8" w:rsidRDefault="008D5EE8">
      <w:pPr>
        <w:pStyle w:val="CommentText"/>
      </w:pPr>
      <w:r>
        <w:t>MUST: Include in text citations. Alexis has providfed you with a website to asist you on this in the previous comment. Anothe option is to include the citation in the last card of the carrousel after the paragraph.</w:t>
      </w:r>
      <w:r>
        <w:rPr>
          <w:rStyle w:val="CommentReference"/>
        </w:rPr>
        <w:annotationRef/>
      </w:r>
    </w:p>
  </w:comment>
  <w:comment w:id="740" w:author="RoboGarden Team" w:date="2020-01-29T17:54:00Z" w:initials="RG">
    <w:p w14:paraId="5027196E" w14:textId="447636AD" w:rsidR="008D5EE8" w:rsidRDefault="008D5EE8">
      <w:pPr>
        <w:pStyle w:val="CommentText"/>
      </w:pPr>
      <w:r>
        <w:rPr>
          <w:rStyle w:val="CommentReference"/>
        </w:rPr>
        <w:annotationRef/>
      </w:r>
      <w:r>
        <w:t>Cited</w:t>
      </w:r>
    </w:p>
  </w:comment>
  <w:comment w:id="783" w:author="Alicia Romero Lopez" w:date="2020-01-21T13:04:00Z" w:initials="ARL">
    <w:p w14:paraId="26CEE776" w14:textId="2AFE08AA" w:rsidR="008D5EE8" w:rsidRDefault="008D5EE8">
      <w:pPr>
        <w:pStyle w:val="CommentText"/>
      </w:pPr>
      <w:r>
        <w:rPr>
          <w:rStyle w:val="CommentReference"/>
        </w:rPr>
        <w:annotationRef/>
      </w:r>
      <w:r>
        <w:t>You may want state here what are the problems that are being solved using machine learning.</w:t>
      </w:r>
    </w:p>
  </w:comment>
  <w:comment w:id="792" w:author="Alexis Handford" w:date="2020-01-21T11:01:00Z" w:initials="AH">
    <w:p w14:paraId="507E07F8" w14:textId="07C7F491" w:rsidR="008D5EE8" w:rsidRDefault="008D5EE8">
      <w:pPr>
        <w:pStyle w:val="CommentText"/>
      </w:pPr>
      <w:r>
        <w:rPr>
          <w:rStyle w:val="CommentReference"/>
        </w:rPr>
        <w:annotationRef/>
      </w:r>
      <w:r>
        <w:t>Contraction</w:t>
      </w:r>
    </w:p>
  </w:comment>
  <w:comment w:id="793" w:author="RoboGarden Team" w:date="2020-01-23T22:15:00Z" w:initials="RG">
    <w:p w14:paraId="516B9FF3" w14:textId="4FFD2F8B" w:rsidR="008D5EE8" w:rsidRDefault="008D5EE8">
      <w:pPr>
        <w:pStyle w:val="CommentText"/>
      </w:pPr>
      <w:r>
        <w:rPr>
          <w:rStyle w:val="CommentReference"/>
        </w:rPr>
        <w:annotationRef/>
      </w:r>
      <w:r>
        <w:t>resolved</w:t>
      </w:r>
    </w:p>
  </w:comment>
  <w:comment w:id="804" w:author="Microsoft Office User" w:date="2020-01-28T21:26:00Z" w:initials="Office">
    <w:p w14:paraId="0701C0AE" w14:textId="694975FA" w:rsidR="008D5EE8" w:rsidRDefault="008D5EE8">
      <w:pPr>
        <w:pStyle w:val="CommentText"/>
      </w:pPr>
      <w:r>
        <w:rPr>
          <w:rStyle w:val="CommentReference"/>
        </w:rPr>
        <w:annotationRef/>
      </w:r>
    </w:p>
  </w:comment>
  <w:comment w:id="805" w:author="Fatemeh Yazdanbakhsh Poodeh" w:date="2020-01-28T21:34:00Z" w:initials="FYP">
    <w:p w14:paraId="11690122" w14:textId="07A03FE9" w:rsidR="008D5EE8" w:rsidRDefault="008D5EE8">
      <w:pPr>
        <w:pStyle w:val="CommentText"/>
      </w:pPr>
      <w:r>
        <w:rPr>
          <w:rStyle w:val="CommentReference"/>
        </w:rPr>
        <w:annotationRef/>
      </w:r>
      <w:r>
        <w:rPr>
          <w:rStyle w:val="CommentReference"/>
        </w:rPr>
        <w:t>RG please add citation</w:t>
      </w:r>
    </w:p>
  </w:comment>
  <w:comment w:id="806" w:author="RoboGarden Team" w:date="2020-01-29T17:54:00Z" w:initials="RG">
    <w:p w14:paraId="7DE07AE6" w14:textId="19C9073B" w:rsidR="008D5EE8" w:rsidRDefault="008D5EE8">
      <w:pPr>
        <w:pStyle w:val="CommentText"/>
      </w:pPr>
      <w:r>
        <w:rPr>
          <w:rStyle w:val="CommentReference"/>
        </w:rPr>
        <w:annotationRef/>
      </w:r>
      <w:r>
        <w:t>Cited</w:t>
      </w:r>
    </w:p>
  </w:comment>
  <w:comment w:id="807" w:author="Alexis Handford [2]" w:date="2020-02-03T13:23:00Z" w:initials="AH">
    <w:p w14:paraId="54000847" w14:textId="7ADBD6CD" w:rsidR="008D5EE8" w:rsidRDefault="008D5EE8">
      <w:pPr>
        <w:pStyle w:val="CommentText"/>
      </w:pPr>
      <w:r>
        <w:rPr>
          <w:rStyle w:val="CommentReference"/>
        </w:rPr>
        <w:annotationRef/>
      </w:r>
      <w:r>
        <w:t>Final Edit</w:t>
      </w:r>
      <w:r>
        <w:br/>
        <w:t xml:space="preserve">MUST: follow APA style exactly. Too many capital letters used, but the information provided is good. </w:t>
      </w:r>
    </w:p>
    <w:p w14:paraId="5ECC715A" w14:textId="77777777" w:rsidR="008D5EE8" w:rsidRDefault="008D5EE8">
      <w:pPr>
        <w:pStyle w:val="CommentText"/>
      </w:pPr>
    </w:p>
  </w:comment>
  <w:comment w:id="808" w:author="Fatemeh Yazdanbakhsh Poodeh" w:date="2020-02-05T13:46:00Z" w:initials="FYP">
    <w:p w14:paraId="7530E88D" w14:textId="4B764B5B" w:rsidR="008D5EE8" w:rsidRDefault="008D5EE8">
      <w:pPr>
        <w:pStyle w:val="CommentText"/>
      </w:pPr>
      <w:r>
        <w:rPr>
          <w:rStyle w:val="CommentReference"/>
        </w:rPr>
        <w:annotationRef/>
      </w:r>
      <w:r>
        <w:t>Done.</w:t>
      </w:r>
    </w:p>
  </w:comment>
  <w:comment w:id="870" w:author="Alexis Handford" w:date="2020-01-31T09:21:00Z" w:initials="AH">
    <w:p w14:paraId="1ED2395B" w14:textId="7F149CA3" w:rsidR="008D5EE8" w:rsidRDefault="008D5EE8">
      <w:pPr>
        <w:pStyle w:val="CommentText"/>
      </w:pPr>
      <w:r>
        <w:t>Final Edit</w:t>
      </w:r>
      <w:r>
        <w:rPr>
          <w:rStyle w:val="CommentReference"/>
        </w:rPr>
        <w:annotationRef/>
      </w:r>
    </w:p>
    <w:p w14:paraId="3AB1046B" w14:textId="185B3642" w:rsidR="008D5EE8" w:rsidRDefault="008D5EE8">
      <w:pPr>
        <w:pStyle w:val="CommentText"/>
      </w:pPr>
      <w:r>
        <w:t xml:space="preserve">Very good citation list! Well done! </w:t>
      </w:r>
    </w:p>
  </w:comment>
  <w:comment w:id="873" w:author="Alexis Handford" w:date="2020-01-21T11:02:00Z" w:initials="AH">
    <w:p w14:paraId="603243A2" w14:textId="7B2178A8" w:rsidR="008D5EE8" w:rsidRDefault="008D5EE8">
      <w:pPr>
        <w:pStyle w:val="CommentText"/>
      </w:pPr>
      <w:r>
        <w:rPr>
          <w:rStyle w:val="CommentReference"/>
        </w:rPr>
        <w:annotationRef/>
      </w:r>
      <w:r>
        <w:t>Is it essential for the RG platform to number the sections? Is this just for your internal organization of the platform? Or will this be part of the headings in the platform?</w:t>
      </w:r>
    </w:p>
  </w:comment>
  <w:comment w:id="874" w:author="RoboGarden Team" w:date="2020-01-23T16:01:00Z" w:initials="RG">
    <w:p w14:paraId="7DC269B8" w14:textId="1951C6EC" w:rsidR="008D5EE8" w:rsidRDefault="008D5EE8">
      <w:pPr>
        <w:pStyle w:val="CommentText"/>
      </w:pPr>
      <w:r>
        <w:rPr>
          <w:rStyle w:val="CommentReference"/>
        </w:rPr>
        <w:annotationRef/>
      </w:r>
      <w:r>
        <w:t>The Numbering is targeted for the data entry team for guidance</w:t>
      </w:r>
    </w:p>
  </w:comment>
  <w:comment w:id="883" w:author="Alexis Handford" w:date="2020-01-21T11:04:00Z" w:initials="AH">
    <w:p w14:paraId="18588A40" w14:textId="5A8D0077" w:rsidR="008D5EE8" w:rsidRDefault="008D5EE8">
      <w:pPr>
        <w:pStyle w:val="CommentText"/>
      </w:pPr>
      <w:r>
        <w:rPr>
          <w:rStyle w:val="CommentReference"/>
        </w:rPr>
        <w:annotationRef/>
      </w:r>
      <w:r>
        <w:t xml:space="preserve">This might be a better suited title for this section. “Supervised, unsupervised and reinforcement” isn’t clear enough. </w:t>
      </w:r>
    </w:p>
  </w:comment>
  <w:comment w:id="886" w:author="Alexis Handford" w:date="2020-01-21T11:06:00Z" w:initials="AH">
    <w:p w14:paraId="2BFA1552" w14:textId="4DACF799" w:rsidR="008D5EE8" w:rsidRDefault="008D5EE8">
      <w:pPr>
        <w:pStyle w:val="CommentText"/>
      </w:pPr>
      <w:r>
        <w:rPr>
          <w:rStyle w:val="CommentReference"/>
        </w:rPr>
        <w:annotationRef/>
      </w:r>
      <w:r>
        <w:t>How are the three main types of problems (you may need to explain those first) connected to the three different ways (are these ways the types?) to use machine learning?</w:t>
      </w:r>
    </w:p>
  </w:comment>
  <w:comment w:id="887" w:author="RoboGarden Team" w:date="2020-01-23T22:16:00Z" w:initials="RG">
    <w:p w14:paraId="3F15C143" w14:textId="40FFE89D" w:rsidR="008D5EE8" w:rsidRDefault="008D5EE8">
      <w:pPr>
        <w:pStyle w:val="CommentText"/>
      </w:pPr>
      <w:r>
        <w:rPr>
          <w:rStyle w:val="CommentReference"/>
        </w:rPr>
        <w:annotationRef/>
      </w:r>
      <w:r>
        <w:t>Explained</w:t>
      </w:r>
    </w:p>
  </w:comment>
  <w:comment w:id="908" w:author="Alexis Handford" w:date="2020-01-21T11:08:00Z" w:initials="AH">
    <w:p w14:paraId="5BCE9FDD" w14:textId="431599C0" w:rsidR="008D5EE8" w:rsidRDefault="008D5EE8">
      <w:pPr>
        <w:pStyle w:val="CommentText"/>
      </w:pPr>
      <w:r>
        <w:rPr>
          <w:rStyle w:val="CommentReference"/>
        </w:rPr>
        <w:annotationRef/>
      </w:r>
      <w:r>
        <w:t>Learning what? You might want to provide some terminology in the content after the last section. “Learning” here seems to connect to “how machine learning works” (or something like that) but it needs to be clearer for students.</w:t>
      </w:r>
    </w:p>
    <w:p w14:paraId="2EB829CD" w14:textId="37B1C9AA" w:rsidR="008D5EE8" w:rsidRDefault="008D5EE8">
      <w:pPr>
        <w:pStyle w:val="CommentText"/>
      </w:pPr>
    </w:p>
    <w:p w14:paraId="3A925E97" w14:textId="5A682F35" w:rsidR="008D5EE8" w:rsidRDefault="008D5EE8">
      <w:pPr>
        <w:pStyle w:val="CommentText"/>
      </w:pPr>
      <w:r>
        <w:t xml:space="preserve">In this context you may be referring to “how the machine learns” – you may need different terminology to describe the items in the diagram. </w:t>
      </w:r>
    </w:p>
  </w:comment>
  <w:comment w:id="913" w:author="Alexis Handford" w:date="2020-01-21T11:08:00Z" w:initials="AH">
    <w:p w14:paraId="3E8A3D8B" w14:textId="5A95ED74" w:rsidR="008D5EE8" w:rsidRDefault="008D5EE8">
      <w:pPr>
        <w:pStyle w:val="CommentText"/>
      </w:pPr>
      <w:r>
        <w:rPr>
          <w:rStyle w:val="CommentReference"/>
        </w:rPr>
        <w:annotationRef/>
      </w:r>
      <w:r>
        <w:t>Contraction</w:t>
      </w:r>
    </w:p>
  </w:comment>
  <w:comment w:id="914" w:author="RoboGarden Team" w:date="2020-01-23T22:16:00Z" w:initials="RG">
    <w:p w14:paraId="348BB6A9" w14:textId="54E5A0A1" w:rsidR="008D5EE8" w:rsidRDefault="008D5EE8">
      <w:pPr>
        <w:pStyle w:val="CommentText"/>
      </w:pPr>
      <w:r>
        <w:rPr>
          <w:rStyle w:val="CommentReference"/>
        </w:rPr>
        <w:annotationRef/>
      </w:r>
      <w:r>
        <w:t>resolved</w:t>
      </w:r>
    </w:p>
  </w:comment>
  <w:comment w:id="928" w:author="Alexis Handford" w:date="2020-01-31T09:22:00Z" w:initials="AH">
    <w:p w14:paraId="251AD76B" w14:textId="15A63725" w:rsidR="008D5EE8" w:rsidRDefault="008D5EE8">
      <w:pPr>
        <w:pStyle w:val="CommentText"/>
      </w:pPr>
      <w:r>
        <w:t>Final Edit</w:t>
      </w:r>
      <w:r>
        <w:rPr>
          <w:rStyle w:val="CommentReference"/>
        </w:rPr>
        <w:annotationRef/>
      </w:r>
    </w:p>
    <w:p w14:paraId="0E669D8B" w14:textId="449C41C8" w:rsidR="008D5EE8" w:rsidRDefault="008D5EE8">
      <w:pPr>
        <w:pStyle w:val="CommentText"/>
      </w:pPr>
      <w:r>
        <w:t xml:space="preserve">Very good citation! </w:t>
      </w:r>
    </w:p>
  </w:comment>
  <w:comment w:id="930" w:author="Alexis Handford" w:date="2020-01-21T11:13:00Z" w:initials="AH">
    <w:p w14:paraId="529754C7" w14:textId="625C68FB" w:rsidR="008D5EE8" w:rsidRDefault="008D5EE8">
      <w:pPr>
        <w:pStyle w:val="CommentText"/>
      </w:pPr>
      <w:r>
        <w:rPr>
          <w:rStyle w:val="CommentReference"/>
        </w:rPr>
        <w:annotationRef/>
      </w:r>
      <w:r>
        <w:t>Cite this diagram.</w:t>
      </w:r>
    </w:p>
  </w:comment>
  <w:comment w:id="931" w:author="RoboGarden Team" w:date="2020-01-23T22:16:00Z" w:initials="RG">
    <w:p w14:paraId="08502D5D" w14:textId="32B24D0E" w:rsidR="008D5EE8" w:rsidRDefault="008D5EE8">
      <w:pPr>
        <w:pStyle w:val="CommentText"/>
      </w:pPr>
      <w:r>
        <w:rPr>
          <w:rStyle w:val="CommentReference"/>
        </w:rPr>
        <w:annotationRef/>
      </w:r>
      <w:r>
        <w:t>cited</w:t>
      </w:r>
    </w:p>
  </w:comment>
  <w:comment w:id="939" w:author="Alexis Handford" w:date="2020-01-21T11:14:00Z" w:initials="AH">
    <w:p w14:paraId="380FDD2D" w14:textId="1012AE77" w:rsidR="008D5EE8" w:rsidRDefault="008D5EE8">
      <w:pPr>
        <w:pStyle w:val="CommentText"/>
      </w:pPr>
      <w:r>
        <w:rPr>
          <w:rStyle w:val="CommentReference"/>
        </w:rPr>
        <w:annotationRef/>
      </w:r>
      <w:r>
        <w:t>You need to describe the general content for how a machine works first (before this section) before you branch into specific types. Consider using a video for this content. It will be easier for the student to grasp this concept through a video than through text.</w:t>
      </w:r>
    </w:p>
    <w:p w14:paraId="37BBB5A4" w14:textId="789EF1D4" w:rsidR="008D5EE8" w:rsidRDefault="008D5EE8">
      <w:pPr>
        <w:pStyle w:val="CommentText"/>
      </w:pPr>
    </w:p>
    <w:p w14:paraId="04B042A4" w14:textId="1982BA44" w:rsidR="008D5EE8" w:rsidRPr="00C10E5A" w:rsidRDefault="008D5EE8">
      <w:pPr>
        <w:pStyle w:val="CommentText"/>
      </w:pPr>
      <w:r>
        <w:t xml:space="preserve">Because this is a self-paced course. You will be using the word “learn” in the context of machine learning, but also in describing what students will be doing – so you want to be very clear in how you use the word “learn” or “learning” maybe consider using </w:t>
      </w:r>
      <w:r w:rsidRPr="00C10E5A">
        <w:rPr>
          <w:i/>
        </w:rPr>
        <w:t>italics</w:t>
      </w:r>
      <w:r>
        <w:rPr>
          <w:i/>
        </w:rPr>
        <w:t xml:space="preserve"> </w:t>
      </w:r>
      <w:r>
        <w:t xml:space="preserve">when you are referring to machine </w:t>
      </w:r>
      <w:r w:rsidRPr="00C10E5A">
        <w:rPr>
          <w:i/>
        </w:rPr>
        <w:t>learning</w:t>
      </w:r>
      <w:r>
        <w:t xml:space="preserve">. </w:t>
      </w:r>
    </w:p>
  </w:comment>
  <w:comment w:id="940" w:author="RoboGarden Team" w:date="2020-01-23T22:16:00Z" w:initials="RG">
    <w:p w14:paraId="414E841B" w14:textId="29B465C2" w:rsidR="008D5EE8" w:rsidRDefault="008D5EE8">
      <w:pPr>
        <w:pStyle w:val="CommentText"/>
      </w:pPr>
      <w:r>
        <w:rPr>
          <w:rStyle w:val="CommentReference"/>
        </w:rPr>
        <w:annotationRef/>
      </w:r>
      <w:r>
        <w:t>This content will be revisited in detail multiple times in the coming modules.</w:t>
      </w:r>
    </w:p>
  </w:comment>
  <w:comment w:id="941" w:author="Alexis Handford [2]" w:date="2020-02-03T13:28:00Z" w:initials="AH">
    <w:p w14:paraId="62103D0B" w14:textId="1363F80C" w:rsidR="008D5EE8" w:rsidRDefault="008D5EE8">
      <w:pPr>
        <w:pStyle w:val="CommentText"/>
      </w:pPr>
      <w:r>
        <w:rPr>
          <w:rStyle w:val="CommentReference"/>
        </w:rPr>
        <w:annotationRef/>
      </w:r>
      <w:r>
        <w:t>Final Edit</w:t>
      </w:r>
      <w:r>
        <w:br/>
        <w:t xml:space="preserve">MUST: Make sure you revisit this information throughout the modules. </w:t>
      </w:r>
    </w:p>
  </w:comment>
  <w:comment w:id="948" w:author="Guest User" w:date="2020-01-27T08:16:00Z" w:initials="GU">
    <w:p w14:paraId="21319A26" w14:textId="1562D482" w:rsidR="008D5EE8" w:rsidRDefault="008D5EE8">
      <w:pPr>
        <w:pStyle w:val="CommentText"/>
      </w:pPr>
      <w:r>
        <w:t>MUST: If it is not required for learners (student profile, pre-requisites to take this course) to know what a class is and an item is you will have to explain it or direct them with a hyoperlink to the deifinition.</w:t>
      </w:r>
      <w:r>
        <w:rPr>
          <w:rStyle w:val="CommentReference"/>
        </w:rPr>
        <w:annotationRef/>
      </w:r>
    </w:p>
  </w:comment>
  <w:comment w:id="949" w:author="RoboGarden Team" w:date="2020-01-29T17:43:00Z" w:initials="RG">
    <w:p w14:paraId="3DE0C360" w14:textId="358FE6BA" w:rsidR="008D5EE8" w:rsidRDefault="008D5EE8">
      <w:pPr>
        <w:pStyle w:val="CommentText"/>
      </w:pPr>
      <w:r>
        <w:rPr>
          <w:rStyle w:val="CommentReference"/>
        </w:rPr>
        <w:annotationRef/>
      </w:r>
      <w:r>
        <w:t xml:space="preserve">Changed with a real-life example to avoid confusion  </w:t>
      </w:r>
    </w:p>
  </w:comment>
  <w:comment w:id="956" w:author="Fatemeh Yazdanbakhsh Poodeh" w:date="2020-01-28T21:40:00Z" w:initials="FYP">
    <w:p w14:paraId="29C0914E" w14:textId="5B9337FF" w:rsidR="008D5EE8" w:rsidRDefault="008D5EE8">
      <w:pPr>
        <w:pStyle w:val="CommentText"/>
      </w:pPr>
      <w:r>
        <w:rPr>
          <w:rStyle w:val="CommentReference"/>
        </w:rPr>
        <w:annotationRef/>
      </w:r>
    </w:p>
  </w:comment>
  <w:comment w:id="977" w:author="Alexis Handford [2]" w:date="2020-02-03T13:32:00Z" w:initials="AH">
    <w:p w14:paraId="11CE0D51" w14:textId="246A2A0D" w:rsidR="008D5EE8" w:rsidRDefault="008D5EE8">
      <w:pPr>
        <w:pStyle w:val="CommentText"/>
      </w:pPr>
      <w:r>
        <w:rPr>
          <w:rStyle w:val="CommentReference"/>
        </w:rPr>
        <w:annotationRef/>
      </w:r>
      <w:r>
        <w:t>Final Edit</w:t>
      </w:r>
      <w:r>
        <w:br/>
        <w:t xml:space="preserve">MUST: Like elsewhere, please provide instructions on how to use the carrousel. </w:t>
      </w:r>
    </w:p>
  </w:comment>
  <w:comment w:id="978" w:author="Fatemeh Yazdanbakhsh Poodeh" w:date="2020-02-05T13:40:00Z" w:initials="FYP">
    <w:p w14:paraId="732FF07E" w14:textId="5358CFF2" w:rsidR="008D5EE8" w:rsidRDefault="008D5EE8">
      <w:pPr>
        <w:pStyle w:val="CommentText"/>
      </w:pPr>
      <w:r>
        <w:rPr>
          <w:rStyle w:val="CommentReference"/>
        </w:rPr>
        <w:annotationRef/>
      </w:r>
      <w:r>
        <w:t>Done.</w:t>
      </w:r>
    </w:p>
  </w:comment>
  <w:comment w:id="987" w:author="Alexis Handford" w:date="2020-01-21T11:16:00Z" w:initials="AH">
    <w:p w14:paraId="71D9AC46" w14:textId="0E88AB00" w:rsidR="008D5EE8" w:rsidRDefault="008D5EE8">
      <w:pPr>
        <w:pStyle w:val="CommentText"/>
      </w:pPr>
      <w:r>
        <w:rPr>
          <w:rStyle w:val="CommentReference"/>
        </w:rPr>
        <w:annotationRef/>
      </w:r>
      <w:r>
        <w:t>This content is important and probably shouldn’t be displayed in a carrousel. How are you deciding what goes in a carrousel?</w:t>
      </w:r>
    </w:p>
  </w:comment>
  <w:comment w:id="988" w:author="RoboGarden Team" w:date="2020-01-23T16:10:00Z" w:initials="RG">
    <w:p w14:paraId="2C16E8FA" w14:textId="5AC2933B" w:rsidR="008D5EE8" w:rsidRDefault="008D5EE8">
      <w:pPr>
        <w:pStyle w:val="CommentText"/>
      </w:pPr>
      <w:r>
        <w:rPr>
          <w:rStyle w:val="CommentReference"/>
        </w:rPr>
        <w:annotationRef/>
      </w:r>
      <w:r>
        <w:t xml:space="preserve">This content will be revisited in detail multiple times in the coming modules. </w:t>
      </w:r>
    </w:p>
  </w:comment>
  <w:comment w:id="995" w:author="Fatemeh Yazdanbakhsh Poodeh" w:date="2020-01-28T21:40:00Z" w:initials="FYP">
    <w:p w14:paraId="39E820FE" w14:textId="77777777" w:rsidR="008D5EE8" w:rsidRDefault="008D5EE8" w:rsidP="00990B03">
      <w:pPr>
        <w:pStyle w:val="CommentText"/>
      </w:pPr>
      <w:r>
        <w:rPr>
          <w:rStyle w:val="CommentReference"/>
        </w:rPr>
        <w:annotationRef/>
      </w:r>
    </w:p>
  </w:comment>
  <w:comment w:id="1017" w:author="Alexis Handford" w:date="2020-01-21T13:28:00Z" w:initials="AH">
    <w:p w14:paraId="415A3D87" w14:textId="24C0A93D" w:rsidR="008D5EE8" w:rsidRDefault="008D5EE8">
      <w:pPr>
        <w:pStyle w:val="CommentText"/>
      </w:pPr>
      <w:r>
        <w:rPr>
          <w:rStyle w:val="CommentReference"/>
        </w:rPr>
        <w:annotationRef/>
      </w:r>
      <w:r>
        <w:t>Cite this image</w:t>
      </w:r>
    </w:p>
  </w:comment>
  <w:comment w:id="1018" w:author="RoboGarden Team" w:date="2020-01-23T22:17:00Z" w:initials="RG">
    <w:p w14:paraId="4B336491" w14:textId="30CA7926" w:rsidR="008D5EE8" w:rsidRDefault="008D5EE8">
      <w:pPr>
        <w:pStyle w:val="CommentText"/>
      </w:pPr>
      <w:r>
        <w:rPr>
          <w:rStyle w:val="CommentReference"/>
        </w:rPr>
        <w:annotationRef/>
      </w:r>
      <w:r>
        <w:t>cited</w:t>
      </w:r>
    </w:p>
  </w:comment>
  <w:comment w:id="1027" w:author="Alexis Handford" w:date="2020-01-21T13:26:00Z" w:initials="AH">
    <w:p w14:paraId="05680671" w14:textId="0FBD6AAB" w:rsidR="008D5EE8" w:rsidRDefault="008D5EE8">
      <w:pPr>
        <w:pStyle w:val="CommentText"/>
      </w:pPr>
      <w:r>
        <w:rPr>
          <w:rStyle w:val="CommentReference"/>
        </w:rPr>
        <w:annotationRef/>
      </w:r>
      <w:r>
        <w:t>Cite this image</w:t>
      </w:r>
    </w:p>
  </w:comment>
  <w:comment w:id="1028" w:author="RoboGarden Team" w:date="2020-01-23T22:17:00Z" w:initials="RG">
    <w:p w14:paraId="6296613F" w14:textId="11D50F3D" w:rsidR="008D5EE8" w:rsidRDefault="008D5EE8">
      <w:pPr>
        <w:pStyle w:val="CommentText"/>
      </w:pPr>
      <w:r>
        <w:rPr>
          <w:rStyle w:val="CommentReference"/>
        </w:rPr>
        <w:annotationRef/>
      </w:r>
      <w:r>
        <w:t>cited</w:t>
      </w:r>
    </w:p>
  </w:comment>
  <w:comment w:id="1030" w:author="Guest User" w:date="2020-01-27T08:19:00Z" w:initials="GU">
    <w:p w14:paraId="01F22EB6" w14:textId="071ED8DB" w:rsidR="008D5EE8" w:rsidRDefault="008D5EE8">
      <w:pPr>
        <w:pStyle w:val="CommentText"/>
      </w:pPr>
      <w:r>
        <w:t>MUST: Add a heading that says: Test your knowledge or Your Turn or Question or Knowledge Chechk. You must let the learner know he will be asked a question.</w:t>
      </w:r>
      <w:r>
        <w:rPr>
          <w:rStyle w:val="CommentReference"/>
        </w:rPr>
        <w:annotationRef/>
      </w:r>
      <w:r>
        <w:rPr>
          <w:rStyle w:val="CommentReference"/>
        </w:rPr>
        <w:annotationRef/>
      </w:r>
    </w:p>
  </w:comment>
  <w:comment w:id="1031" w:author="RoboGarden Team" w:date="2020-01-29T17:44:00Z" w:initials="RG">
    <w:p w14:paraId="6C934742" w14:textId="2DE13DE5" w:rsidR="008D5EE8" w:rsidRDefault="008D5EE8">
      <w:pPr>
        <w:pStyle w:val="CommentText"/>
      </w:pPr>
      <w:r>
        <w:rPr>
          <w:rStyle w:val="CommentReference"/>
        </w:rPr>
        <w:annotationRef/>
      </w:r>
      <w:r>
        <w:t xml:space="preserve">The online platform handles this part. Practice questions are shown in distinct block on the online platform that clearly distinguishes between the in-text practice questions and the content. </w:t>
      </w:r>
    </w:p>
  </w:comment>
  <w:comment w:id="1035" w:author="Guest User" w:date="2020-01-27T09:34:00Z" w:initials="GU">
    <w:p w14:paraId="386FE067" w14:textId="77777777" w:rsidR="008D5EE8" w:rsidRDefault="008D5EE8" w:rsidP="001F6A48">
      <w:pPr>
        <w:pStyle w:val="CommentText"/>
      </w:pPr>
      <w:r>
        <w:t>MUST: Add a heading that says: Test your knowledge or Your Turn or Question or Knowledge Chechk. You must let the learner know he will be asked a question.</w:t>
      </w:r>
      <w:r>
        <w:rPr>
          <w:rStyle w:val="CommentReference"/>
        </w:rPr>
        <w:annotationRef/>
      </w:r>
    </w:p>
  </w:comment>
  <w:comment w:id="1036" w:author="RoboGarden Team" w:date="2020-01-29T18:00:00Z" w:initials="RG">
    <w:p w14:paraId="3700A4B0" w14:textId="77777777" w:rsidR="008D5EE8" w:rsidRDefault="008D5EE8" w:rsidP="001F6A48">
      <w:pPr>
        <w:pStyle w:val="CommentText"/>
      </w:pPr>
      <w:r>
        <w:rPr>
          <w:rStyle w:val="CommentReference"/>
        </w:rPr>
        <w:annotationRef/>
      </w:r>
      <w:r>
        <w:t>The online platform handles this part. Practice questions are shown in distinct block on the online platform that clearly distinguishes between the in-text practice questions and the content.</w:t>
      </w:r>
    </w:p>
  </w:comment>
  <w:comment w:id="1038" w:author="Fatemeh Yazdanbakhsh Poodeh" w:date="2020-01-28T22:22:00Z" w:initials="FYP">
    <w:p w14:paraId="2EBAC28A" w14:textId="77777777" w:rsidR="008D5EE8" w:rsidRDefault="008D5EE8" w:rsidP="001F6A48">
      <w:pPr>
        <w:pStyle w:val="CommentText"/>
      </w:pPr>
      <w:r>
        <w:rPr>
          <w:rStyle w:val="CommentReference"/>
        </w:rPr>
        <w:annotationRef/>
      </w:r>
      <w:r>
        <w:t>I added the requested title.</w:t>
      </w:r>
    </w:p>
  </w:comment>
  <w:comment w:id="1032" w:author="Fatemeh Yazdanbakhsh Poodeh" w:date="2020-01-28T21:40:00Z" w:initials="FYP">
    <w:p w14:paraId="50370540" w14:textId="3E369258" w:rsidR="008D5EE8" w:rsidRDefault="008D5EE8">
      <w:pPr>
        <w:pStyle w:val="CommentText"/>
      </w:pPr>
      <w:r>
        <w:rPr>
          <w:rStyle w:val="CommentReference"/>
        </w:rPr>
        <w:annotationRef/>
      </w:r>
      <w:r>
        <w:t>RG please check if this heading works or not.</w:t>
      </w:r>
    </w:p>
  </w:comment>
  <w:comment w:id="1044" w:author="Alexis Handford" w:date="2020-01-21T13:29:00Z" w:initials="AH">
    <w:p w14:paraId="7DCAE5A7" w14:textId="0D39693B" w:rsidR="008D5EE8" w:rsidRDefault="008D5EE8">
      <w:pPr>
        <w:pStyle w:val="CommentText"/>
      </w:pPr>
      <w:r>
        <w:rPr>
          <w:rStyle w:val="CommentReference"/>
        </w:rPr>
        <w:annotationRef/>
      </w:r>
      <w:r>
        <w:t xml:space="preserve">You need to provide an example of this in the content above – for each of the types of learning you are presenting. </w:t>
      </w:r>
    </w:p>
  </w:comment>
  <w:comment w:id="1045" w:author="RoboGarden Team" w:date="2020-01-23T22:17:00Z" w:initials="RG">
    <w:p w14:paraId="35B661DD" w14:textId="3F9386B8" w:rsidR="008D5EE8" w:rsidRDefault="008D5EE8">
      <w:pPr>
        <w:pStyle w:val="CommentText"/>
      </w:pPr>
      <w:r>
        <w:rPr>
          <w:rStyle w:val="CommentReference"/>
        </w:rPr>
        <w:annotationRef/>
      </w:r>
      <w:r>
        <w:t>Example above was added</w:t>
      </w:r>
    </w:p>
  </w:comment>
  <w:comment w:id="1093" w:author="Alexis Handford" w:date="2020-01-21T13:31:00Z" w:initials="AH">
    <w:p w14:paraId="723444DF" w14:textId="574EC4BF" w:rsidR="008D5EE8" w:rsidRDefault="008D5EE8">
      <w:pPr>
        <w:pStyle w:val="CommentText"/>
      </w:pPr>
      <w:r>
        <w:rPr>
          <w:rStyle w:val="CommentReference"/>
        </w:rPr>
        <w:annotationRef/>
      </w:r>
      <w:r>
        <w:t xml:space="preserve">The initial </w:t>
      </w:r>
      <w:r w:rsidRPr="005676DE">
        <w:rPr>
          <w:b/>
          <w:highlight w:val="yellow"/>
        </w:rPr>
        <w:t>cat</w:t>
      </w:r>
      <w:r>
        <w:t xml:space="preserve"> images…..</w:t>
      </w:r>
    </w:p>
  </w:comment>
  <w:comment w:id="1094" w:author="RoboGarden Team" w:date="2020-01-23T22:18:00Z" w:initials="RG">
    <w:p w14:paraId="005D2A1F" w14:textId="683892A7" w:rsidR="008D5EE8" w:rsidRDefault="008D5EE8">
      <w:pPr>
        <w:pStyle w:val="CommentText"/>
      </w:pPr>
      <w:r>
        <w:rPr>
          <w:rStyle w:val="CommentReference"/>
        </w:rPr>
        <w:annotationRef/>
      </w:r>
      <w:r>
        <w:t>fixed</w:t>
      </w:r>
    </w:p>
  </w:comment>
  <w:comment w:id="1098" w:author="Alexis Handford" w:date="2020-01-21T13:30:00Z" w:initials="AH">
    <w:p w14:paraId="7DDCCB0A" w14:textId="7DD950B4" w:rsidR="008D5EE8" w:rsidRDefault="008D5EE8">
      <w:pPr>
        <w:pStyle w:val="CommentText"/>
      </w:pPr>
      <w:r>
        <w:rPr>
          <w:rStyle w:val="CommentReference"/>
        </w:rPr>
        <w:annotationRef/>
      </w:r>
      <w:r>
        <w:t xml:space="preserve">Notice that the initial </w:t>
      </w:r>
      <w:r w:rsidRPr="005676DE">
        <w:rPr>
          <w:b/>
          <w:highlight w:val="yellow"/>
        </w:rPr>
        <w:t>cat</w:t>
      </w:r>
      <w:r>
        <w:t xml:space="preserve"> images….</w:t>
      </w:r>
    </w:p>
  </w:comment>
  <w:comment w:id="1099" w:author="RoboGarden Team" w:date="2020-01-23T22:18:00Z" w:initials="RG">
    <w:p w14:paraId="5D5F0C94" w14:textId="1D0FF8B1" w:rsidR="008D5EE8" w:rsidRDefault="008D5EE8">
      <w:pPr>
        <w:pStyle w:val="CommentText"/>
      </w:pPr>
      <w:r>
        <w:rPr>
          <w:rStyle w:val="CommentReference"/>
        </w:rPr>
        <w:annotationRef/>
      </w:r>
      <w:r>
        <w:t>fixed</w:t>
      </w:r>
    </w:p>
  </w:comment>
  <w:comment w:id="1117" w:author="Alexis Handford" w:date="2020-01-21T13:33:00Z" w:initials="AH">
    <w:p w14:paraId="0DF2C2FE" w14:textId="702B4FDC" w:rsidR="008D5EE8" w:rsidRDefault="008D5EE8">
      <w:pPr>
        <w:pStyle w:val="CommentText"/>
      </w:pPr>
      <w:r>
        <w:rPr>
          <w:rStyle w:val="CommentReference"/>
        </w:rPr>
        <w:annotationRef/>
      </w:r>
      <w:r>
        <w:t>Cite this</w:t>
      </w:r>
    </w:p>
  </w:comment>
  <w:comment w:id="1118" w:author="RoboGarden Team" w:date="2020-01-23T22:18:00Z" w:initials="RG">
    <w:p w14:paraId="08C472D3" w14:textId="58179AD8" w:rsidR="008D5EE8" w:rsidRDefault="008D5EE8">
      <w:pPr>
        <w:pStyle w:val="CommentText"/>
      </w:pPr>
      <w:r>
        <w:rPr>
          <w:rStyle w:val="CommentReference"/>
        </w:rPr>
        <w:annotationRef/>
      </w:r>
      <w:r>
        <w:t>Cited</w:t>
      </w:r>
    </w:p>
  </w:comment>
  <w:comment w:id="1119" w:author="Alexis Handford" w:date="2020-01-27T10:49:00Z" w:initials="AH">
    <w:p w14:paraId="46C26416" w14:textId="3048B904" w:rsidR="008D5EE8" w:rsidRDefault="008D5EE8">
      <w:pPr>
        <w:pStyle w:val="CommentText"/>
      </w:pPr>
      <w:r>
        <w:t xml:space="preserve">MUST - provide citation, we cannot see it on our end. </w:t>
      </w:r>
      <w:r>
        <w:rPr>
          <w:rStyle w:val="CommentReference"/>
        </w:rPr>
        <w:annotationRef/>
      </w:r>
    </w:p>
  </w:comment>
  <w:comment w:id="1134" w:author="Alexis Handford" w:date="2020-01-21T13:35:00Z" w:initials="AH">
    <w:p w14:paraId="26996CF1" w14:textId="5C1FC3B7" w:rsidR="008D5EE8" w:rsidRDefault="008D5EE8">
      <w:pPr>
        <w:pStyle w:val="CommentText"/>
      </w:pPr>
      <w:r>
        <w:rPr>
          <w:rStyle w:val="CommentReference"/>
        </w:rPr>
        <w:annotationRef/>
      </w:r>
      <w:r>
        <w:t xml:space="preserve">Add: Click through the carrousel below to learn more about the types of recognition systems (add a similar note to all carrousels within the platform/template) </w:t>
      </w:r>
    </w:p>
  </w:comment>
  <w:comment w:id="1135" w:author="RoboGarden Team" w:date="2020-01-23T22:18:00Z" w:initials="RG">
    <w:p w14:paraId="4B61760E" w14:textId="272B5947" w:rsidR="008D5EE8" w:rsidRDefault="008D5EE8">
      <w:pPr>
        <w:pStyle w:val="CommentText"/>
      </w:pPr>
      <w:r>
        <w:rPr>
          <w:rStyle w:val="CommentReference"/>
        </w:rPr>
        <w:annotationRef/>
      </w:r>
      <w:r>
        <w:t>added</w:t>
      </w:r>
    </w:p>
  </w:comment>
  <w:comment w:id="1164" w:author="Alexis Handford" w:date="2020-01-27T10:51:00Z" w:initials="AH">
    <w:p w14:paraId="2CFFD740" w14:textId="7F117764" w:rsidR="008D5EE8" w:rsidRDefault="008D5EE8">
      <w:pPr>
        <w:pStyle w:val="CommentText"/>
      </w:pPr>
      <w:r>
        <w:t xml:space="preserve">MUST: Cite images as indicted in the email from Marielena. </w:t>
      </w:r>
      <w:r>
        <w:rPr>
          <w:rStyle w:val="CommentReference"/>
        </w:rPr>
        <w:annotationRef/>
      </w:r>
    </w:p>
    <w:p w14:paraId="253840CE" w14:textId="17E29487" w:rsidR="008D5EE8" w:rsidRDefault="008D5EE8">
      <w:pPr>
        <w:pStyle w:val="CommentText"/>
      </w:pPr>
    </w:p>
    <w:p w14:paraId="17A99AC4" w14:textId="2761B425" w:rsidR="008D5EE8" w:rsidRDefault="008D5EE8">
      <w:pPr>
        <w:pStyle w:val="CommentText"/>
      </w:pPr>
      <w:r>
        <w:t>“RoboGarden Course Resources Copyright [year]”</w:t>
      </w:r>
    </w:p>
    <w:p w14:paraId="192A36B5" w14:textId="4DD475F9" w:rsidR="008D5EE8" w:rsidRDefault="008D5EE8">
      <w:pPr>
        <w:pStyle w:val="CommentText"/>
      </w:pPr>
    </w:p>
    <w:p w14:paraId="2407C652" w14:textId="38997246" w:rsidR="008D5EE8" w:rsidRDefault="008D5EE8">
      <w:pPr>
        <w:pStyle w:val="CommentText"/>
      </w:pPr>
      <w:r>
        <w:t>For images that RoboGarden didn't create and do not own The format to cite images is the following:</w:t>
      </w:r>
    </w:p>
    <w:p w14:paraId="71A588A7" w14:textId="5DF9BA14" w:rsidR="008D5EE8" w:rsidRDefault="008D5EE8">
      <w:pPr>
        <w:pStyle w:val="CommentText"/>
      </w:pPr>
    </w:p>
    <w:p w14:paraId="4316F290" w14:textId="4760945D" w:rsidR="008D5EE8" w:rsidRDefault="008D5EE8">
      <w:pPr>
        <w:pStyle w:val="CommentText"/>
      </w:pPr>
      <w:r>
        <w:t>Basic Format:</w:t>
      </w:r>
    </w:p>
    <w:p w14:paraId="05E9E946" w14:textId="7049A4D7" w:rsidR="008D5EE8" w:rsidRDefault="008D5EE8">
      <w:pPr>
        <w:pStyle w:val="CommentText"/>
      </w:pPr>
      <w:r>
        <w:t>Artist Last Name, First Initial. Second Initial. (Year). Title of the artwork [format]. Retrieved from URL.</w:t>
      </w:r>
    </w:p>
    <w:p w14:paraId="0C087F4C" w14:textId="3A430BF4" w:rsidR="008D5EE8" w:rsidRDefault="008D5EE8">
      <w:pPr>
        <w:pStyle w:val="CommentText"/>
      </w:pPr>
    </w:p>
    <w:p w14:paraId="634351C6" w14:textId="63D0A5BC" w:rsidR="008D5EE8" w:rsidRDefault="008D5EE8">
      <w:pPr>
        <w:pStyle w:val="CommentText"/>
      </w:pPr>
      <w:r>
        <w:t>Image Without Author:</w:t>
      </w:r>
    </w:p>
    <w:p w14:paraId="7B216E2C" w14:textId="5F62DDCB" w:rsidR="008D5EE8" w:rsidRDefault="008D5EE8">
      <w:pPr>
        <w:pStyle w:val="CommentText"/>
      </w:pPr>
      <w:r>
        <w:t>Title of work [type of work]. (Year image was created). Retrieved from URL</w:t>
      </w:r>
    </w:p>
    <w:p w14:paraId="3EC8BA43" w14:textId="5B247820" w:rsidR="008D5EE8" w:rsidRDefault="008D5EE8">
      <w:pPr>
        <w:pStyle w:val="CommentText"/>
      </w:pPr>
    </w:p>
    <w:p w14:paraId="192AFBF5" w14:textId="64C5E723" w:rsidR="008D5EE8" w:rsidRDefault="008D5EE8">
      <w:pPr>
        <w:pStyle w:val="CommentText"/>
      </w:pPr>
      <w:r>
        <w:t>Image With No Author, Title, or Date:</w:t>
      </w:r>
    </w:p>
    <w:p w14:paraId="28CEB8FB" w14:textId="398C07F6" w:rsidR="008D5EE8" w:rsidRDefault="008D5EE8">
      <w:pPr>
        <w:pStyle w:val="CommentText"/>
      </w:pPr>
      <w:r>
        <w:t>[Subject and type of work]. Retrieved from URL</w:t>
      </w:r>
    </w:p>
    <w:p w14:paraId="16F16C16" w14:textId="451873DA" w:rsidR="008D5EE8" w:rsidRDefault="008D5EE8">
      <w:pPr>
        <w:pStyle w:val="CommentText"/>
      </w:pPr>
    </w:p>
    <w:p w14:paraId="6B1A9207" w14:textId="05C48335" w:rsidR="008D5EE8" w:rsidRDefault="008D5EE8">
      <w:pPr>
        <w:pStyle w:val="CommentText"/>
      </w:pPr>
    </w:p>
  </w:comment>
  <w:comment w:id="1165" w:author="RoboGarden Team" w:date="2020-02-07T11:07:00Z" w:initials="R">
    <w:p w14:paraId="44D830CB" w14:textId="12117110" w:rsidR="008D5EE8" w:rsidRDefault="008D5EE8">
      <w:pPr>
        <w:pStyle w:val="CommentText"/>
      </w:pPr>
      <w:r>
        <w:rPr>
          <w:rStyle w:val="CommentReference"/>
        </w:rPr>
        <w:annotationRef/>
      </w:r>
      <w:r>
        <w:t>Addressed</w:t>
      </w:r>
    </w:p>
  </w:comment>
  <w:comment w:id="1173" w:author="Alexis Handford" w:date="2020-01-21T13:37:00Z" w:initials="AH">
    <w:p w14:paraId="4EA6DE99" w14:textId="136E0E27" w:rsidR="008D5EE8" w:rsidRDefault="008D5EE8">
      <w:pPr>
        <w:pStyle w:val="CommentText"/>
      </w:pPr>
      <w:r>
        <w:rPr>
          <w:rStyle w:val="CommentReference"/>
        </w:rPr>
        <w:annotationRef/>
      </w:r>
      <w:r>
        <w:t>Cite</w:t>
      </w:r>
    </w:p>
  </w:comment>
  <w:comment w:id="1174" w:author="Bassem Abdullah" w:date="2020-01-24T17:38:00Z" w:initials="BA">
    <w:p w14:paraId="0E00EFE6" w14:textId="6A80C90E" w:rsidR="008D5EE8" w:rsidRDefault="008D5EE8">
      <w:pPr>
        <w:pStyle w:val="CommentText"/>
      </w:pPr>
      <w:r>
        <w:rPr>
          <w:rStyle w:val="CommentReference"/>
        </w:rPr>
        <w:annotationRef/>
      </w:r>
      <w:r>
        <w:t>Done</w:t>
      </w:r>
    </w:p>
  </w:comment>
  <w:comment w:id="1178" w:author="Alexis Handford" w:date="2020-01-21T13:37:00Z" w:initials="AH">
    <w:p w14:paraId="6637F5F5" w14:textId="44EB7237" w:rsidR="008D5EE8" w:rsidRDefault="008D5EE8">
      <w:pPr>
        <w:pStyle w:val="CommentText"/>
      </w:pPr>
      <w:r>
        <w:rPr>
          <w:rStyle w:val="CommentReference"/>
        </w:rPr>
        <w:annotationRef/>
      </w:r>
      <w:r>
        <w:t xml:space="preserve">This isn’t a method of recognition. This content needs to be separate. This is another example of application. </w:t>
      </w:r>
    </w:p>
  </w:comment>
  <w:comment w:id="1179" w:author="RoboGarden Team" w:date="2020-01-23T16:18:00Z" w:initials="RG">
    <w:p w14:paraId="2503CA44" w14:textId="7ABE4FA1" w:rsidR="008D5EE8" w:rsidRDefault="008D5EE8">
      <w:pPr>
        <w:pStyle w:val="CommentText"/>
      </w:pPr>
      <w:r>
        <w:rPr>
          <w:rStyle w:val="CommentReference"/>
        </w:rPr>
        <w:annotationRef/>
      </w:r>
      <w:r>
        <w:t>The section mainly discusses the applications and not the recognition types.  Image and Voice recognition are just examples of application. In addition to these two recognition types, personal assistants and Medical diagnosis are additional applications.</w:t>
      </w:r>
    </w:p>
  </w:comment>
  <w:comment w:id="1180" w:author="Guest User" w:date="2020-01-27T08:23:00Z" w:initials="GU">
    <w:p w14:paraId="6A3FAA96" w14:textId="5AFFA56E" w:rsidR="008D5EE8" w:rsidRDefault="008D5EE8">
      <w:pPr>
        <w:pStyle w:val="CommentText"/>
      </w:pPr>
      <w:r>
        <w:t>MUST: Use as a title to example in the carousel the name of the product that uses image recognition, and speech recognition just like you did at the beginning when you talked about personal assistants. This way you are staying consistent and there will be no confussion.</w:t>
      </w:r>
      <w:r>
        <w:rPr>
          <w:rStyle w:val="CommentReference"/>
        </w:rPr>
        <w:annotationRef/>
      </w:r>
    </w:p>
  </w:comment>
  <w:comment w:id="1183" w:author="Alexis Handford" w:date="2020-01-21T13:38:00Z" w:initials="AH">
    <w:p w14:paraId="1D75D79D" w14:textId="21A67FE3" w:rsidR="008D5EE8" w:rsidRDefault="008D5EE8">
      <w:pPr>
        <w:pStyle w:val="CommentText"/>
      </w:pPr>
      <w:r>
        <w:rPr>
          <w:rStyle w:val="CommentReference"/>
        </w:rPr>
        <w:annotationRef/>
      </w:r>
      <w:r>
        <w:t>cite</w:t>
      </w:r>
    </w:p>
  </w:comment>
  <w:comment w:id="1184" w:author="RoboGarden Team" w:date="2020-01-23T22:18:00Z" w:initials="RG">
    <w:p w14:paraId="450CBD6D" w14:textId="6D6E7902" w:rsidR="008D5EE8" w:rsidRDefault="008D5EE8">
      <w:pPr>
        <w:pStyle w:val="CommentText"/>
      </w:pPr>
      <w:r>
        <w:rPr>
          <w:rStyle w:val="CommentReference"/>
        </w:rPr>
        <w:annotationRef/>
      </w:r>
      <w:r>
        <w:t>cited</w:t>
      </w:r>
    </w:p>
  </w:comment>
  <w:comment w:id="1187" w:author="Guest User" w:date="2020-01-27T09:05:00Z" w:initials="GU">
    <w:p w14:paraId="5B8C996E" w14:textId="303FC936" w:rsidR="008D5EE8" w:rsidRDefault="008D5EE8">
      <w:pPr>
        <w:pStyle w:val="CommentText"/>
      </w:pPr>
      <w:r>
        <w:t>MUST: Add a heading that says: Test your knowledge or Your Turn or Question or Knowledge Chechk. You must let the learner know he will be asked a question.</w:t>
      </w:r>
      <w:r>
        <w:rPr>
          <w:rStyle w:val="CommentReference"/>
        </w:rPr>
        <w:annotationRef/>
      </w:r>
    </w:p>
  </w:comment>
  <w:comment w:id="1188" w:author="RoboGarden Team" w:date="2020-01-29T17:55:00Z" w:initials="RG">
    <w:p w14:paraId="061C6AAF" w14:textId="1A3CC9B2" w:rsidR="008D5EE8" w:rsidRDefault="008D5EE8" w:rsidP="001F6A48">
      <w:pPr>
        <w:pStyle w:val="CommentText"/>
      </w:pPr>
      <w:r>
        <w:rPr>
          <w:rStyle w:val="CommentReference"/>
        </w:rPr>
        <w:annotationRef/>
      </w:r>
      <w:r>
        <w:t>The online platform handles this part. Practice questions are shown in distinct block on the online platform that clearly distinguishes between the in-text practice questions and the content.</w:t>
      </w:r>
    </w:p>
  </w:comment>
  <w:comment w:id="1189" w:author="Fatemeh Yazdanbakhsh Poodeh" w:date="2020-01-28T21:43:00Z" w:initials="FYP">
    <w:p w14:paraId="62C1D08C" w14:textId="51F59B87" w:rsidR="008D5EE8" w:rsidRDefault="008D5EE8">
      <w:pPr>
        <w:pStyle w:val="CommentText"/>
      </w:pPr>
      <w:r>
        <w:rPr>
          <w:rStyle w:val="CommentReference"/>
        </w:rPr>
        <w:annotationRef/>
      </w:r>
      <w:r>
        <w:t>RG please check if this</w:t>
      </w:r>
    </w:p>
  </w:comment>
  <w:comment w:id="1247" w:author="Alexis Handford" w:date="2020-01-21T13:39:00Z" w:initials="AH">
    <w:p w14:paraId="4E3E907E" w14:textId="25BF1EA6" w:rsidR="008D5EE8" w:rsidRDefault="008D5EE8">
      <w:pPr>
        <w:pStyle w:val="CommentText"/>
      </w:pPr>
      <w:r>
        <w:rPr>
          <w:rStyle w:val="CommentReference"/>
        </w:rPr>
        <w:annotationRef/>
      </w:r>
      <w:r>
        <w:t xml:space="preserve">Explain why the correct answers are examples of machine learning. Have you mentioned in the content how the student will know which of your possible answers could be a machine learning application? Think about providing a checklist for students to follow to determine if something can be solved with a machine learning application. </w:t>
      </w:r>
    </w:p>
  </w:comment>
  <w:comment w:id="1245" w:author="RoboGarden Team" w:date="2020-01-23T22:18:00Z" w:initials="RG">
    <w:p w14:paraId="42253F62" w14:textId="5E106BF0" w:rsidR="008D5EE8" w:rsidRDefault="008D5EE8" w:rsidP="005C5FD1">
      <w:pPr>
        <w:pStyle w:val="CommentText"/>
      </w:pPr>
      <w:r>
        <w:rPr>
          <w:rStyle w:val="CommentReference"/>
        </w:rPr>
        <w:annotationRef/>
      </w:r>
      <w:r>
        <w:rPr>
          <w:rStyle w:val="CommentReference"/>
        </w:rPr>
        <w:t>resolved</w:t>
      </w:r>
    </w:p>
  </w:comment>
  <w:comment w:id="1246" w:author="Bassem Abdullah" w:date="2020-01-24T17:42:00Z" w:initials="BA">
    <w:p w14:paraId="35B2A102" w14:textId="491EDA8F" w:rsidR="008D5EE8" w:rsidRDefault="008D5EE8">
      <w:pPr>
        <w:pStyle w:val="CommentText"/>
      </w:pPr>
      <w:r>
        <w:rPr>
          <w:rStyle w:val="CommentReference"/>
        </w:rPr>
        <w:annotationRef/>
      </w:r>
      <w:r>
        <w:t>For each case, we added a reason.</w:t>
      </w:r>
    </w:p>
  </w:comment>
  <w:comment w:id="1282" w:author="Alexis Handford" w:date="2020-01-21T13:44:00Z" w:initials="AH">
    <w:p w14:paraId="61B0D694" w14:textId="33DDF6E3" w:rsidR="008D5EE8" w:rsidRDefault="008D5EE8">
      <w:pPr>
        <w:pStyle w:val="CommentText"/>
      </w:pPr>
      <w:r>
        <w:rPr>
          <w:rStyle w:val="CommentReference"/>
        </w:rPr>
        <w:annotationRef/>
      </w:r>
      <w:r>
        <w:t xml:space="preserve">Try not to restate objectives/essential question(s) here. Try to write a brief paragraph discussing what was achieved within the mission. Maybe try writing down the answers to the essential questions in this section, as that provides a “summary” of what was learned rather than re-writing the questions. </w:t>
      </w:r>
    </w:p>
  </w:comment>
  <w:comment w:id="1305" w:author="Alexis Handford" w:date="2020-01-21T13:47:00Z" w:initials="AH">
    <w:p w14:paraId="78C3DC76" w14:textId="561AC1F6" w:rsidR="008D5EE8" w:rsidRDefault="008D5EE8">
      <w:pPr>
        <w:pStyle w:val="CommentText"/>
      </w:pPr>
      <w:r>
        <w:rPr>
          <w:rStyle w:val="CommentReference"/>
        </w:rPr>
        <w:annotationRef/>
      </w:r>
      <w:r>
        <w:t>Based on the template, this box shouldn’t be here. We are already within a mission (the lesson mission), and you can’t feel confident with the objectives until the end of the module. We are only writing objectives for the modules – not the submodules. You should say something like “In the next section we will learn more about “_________.” You should feel comfortable with the submodule 1 content before moving on. **Note for RG to consider, if the students didn’t understand the content the first time through, asking them to re-read the same content won’t be effective for learning. It would be better if you said something like “If you are not feeling confident with the content you just went through, click HERE for additional information.” In the click HERE section, you would want to provide the information to students presented in a different way (more detail, laid out differently, clearer language, more definitions, etc.) for effective learning.</w:t>
      </w:r>
    </w:p>
  </w:comment>
  <w:comment w:id="1307" w:author="Alexis Handford" w:date="2020-01-21T13:46:00Z" w:initials="AH">
    <w:p w14:paraId="393502B6" w14:textId="0DCA6563" w:rsidR="008D5EE8" w:rsidRDefault="008D5EE8">
      <w:pPr>
        <w:pStyle w:val="CommentText"/>
      </w:pPr>
      <w:r>
        <w:rPr>
          <w:rStyle w:val="CommentReference"/>
        </w:rPr>
        <w:annotationRef/>
      </w:r>
      <w:r>
        <w:t>3 contractions in this area.</w:t>
      </w:r>
    </w:p>
  </w:comment>
  <w:comment w:id="1300" w:author="Alexis Handford [2]" w:date="2020-02-03T13:37:00Z" w:initials="AH">
    <w:p w14:paraId="5DE403BF" w14:textId="666BA647" w:rsidR="008D5EE8" w:rsidRDefault="008D5EE8">
      <w:pPr>
        <w:pStyle w:val="CommentText"/>
      </w:pPr>
      <w:r>
        <w:rPr>
          <w:rStyle w:val="CommentReference"/>
        </w:rPr>
        <w:annotationRef/>
      </w:r>
      <w:r>
        <w:t>Final Edit</w:t>
      </w:r>
      <w:r>
        <w:br/>
        <w:t>MUST: Assuming that this section has been removed.</w:t>
      </w:r>
    </w:p>
  </w:comment>
  <w:comment w:id="1314" w:author="Alexis Handford [2]" w:date="2020-02-03T13:44:00Z" w:initials="AH">
    <w:p w14:paraId="3EB76D06" w14:textId="034FA77B" w:rsidR="008D5EE8" w:rsidRDefault="008D5EE8">
      <w:pPr>
        <w:pStyle w:val="CommentText"/>
      </w:pPr>
      <w:r>
        <w:rPr>
          <w:rStyle w:val="CommentReference"/>
        </w:rPr>
        <w:annotationRef/>
      </w:r>
      <w:r>
        <w:t xml:space="preserve">Final Edit </w:t>
      </w:r>
      <w:r>
        <w:br/>
        <w:t>MUST: Continue to call these Quiz Missions as they are now called knowledge checks within the Lesson Missions.</w:t>
      </w:r>
    </w:p>
  </w:comment>
  <w:comment w:id="1318" w:author="Alexis Handford" w:date="2020-01-21T13:58:00Z" w:initials="AH">
    <w:p w14:paraId="1C17A2B8" w14:textId="6B14FCB0" w:rsidR="008D5EE8" w:rsidRDefault="008D5EE8">
      <w:pPr>
        <w:pStyle w:val="CommentText"/>
      </w:pPr>
      <w:r>
        <w:rPr>
          <w:rStyle w:val="CommentReference"/>
        </w:rPr>
        <w:annotationRef/>
      </w:r>
      <w:r>
        <w:t xml:space="preserve">Because these are quizzes within the content of the module, it may help students if we name these “graded knowledge check” – do this throughout the course. This is also because these questions are being repeated from the content above. </w:t>
      </w:r>
    </w:p>
  </w:comment>
  <w:comment w:id="1319" w:author="RoboGarden Team" w:date="2020-01-23T22:19:00Z" w:initials="RG">
    <w:p w14:paraId="1D179AC4" w14:textId="46F4DDF7" w:rsidR="008D5EE8" w:rsidRDefault="008D5EE8">
      <w:pPr>
        <w:pStyle w:val="CommentText"/>
      </w:pPr>
      <w:r>
        <w:rPr>
          <w:rStyle w:val="CommentReference"/>
        </w:rPr>
        <w:annotationRef/>
      </w:r>
      <w:r>
        <w:t xml:space="preserve">Added- yet the name on the platform would still be Quiz since missions are mainly divided into: </w:t>
      </w:r>
    </w:p>
    <w:p w14:paraId="0CEEF9E1" w14:textId="0A45D2DD" w:rsidR="008D5EE8" w:rsidRDefault="008D5EE8" w:rsidP="007052B0">
      <w:pPr>
        <w:pStyle w:val="CommentText"/>
        <w:numPr>
          <w:ilvl w:val="0"/>
          <w:numId w:val="105"/>
        </w:numPr>
      </w:pPr>
      <w:r>
        <w:t xml:space="preserve">Lessons </w:t>
      </w:r>
    </w:p>
    <w:p w14:paraId="146538EF" w14:textId="121E401C" w:rsidR="008D5EE8" w:rsidRDefault="008D5EE8" w:rsidP="007052B0">
      <w:pPr>
        <w:pStyle w:val="CommentText"/>
        <w:numPr>
          <w:ilvl w:val="0"/>
          <w:numId w:val="105"/>
        </w:numPr>
      </w:pPr>
      <w:r>
        <w:t xml:space="preserve"> Quizzes </w:t>
      </w:r>
    </w:p>
    <w:p w14:paraId="33B717F1" w14:textId="43F62411" w:rsidR="008D5EE8" w:rsidRDefault="008D5EE8" w:rsidP="007052B0">
      <w:pPr>
        <w:pStyle w:val="CommentText"/>
        <w:numPr>
          <w:ilvl w:val="0"/>
          <w:numId w:val="105"/>
        </w:numPr>
      </w:pPr>
      <w:r>
        <w:t>Editors</w:t>
      </w:r>
    </w:p>
    <w:p w14:paraId="2D8E378F" w14:textId="54D28614" w:rsidR="008D5EE8" w:rsidRDefault="008D5EE8" w:rsidP="007052B0">
      <w:pPr>
        <w:pStyle w:val="CommentText"/>
        <w:numPr>
          <w:ilvl w:val="0"/>
          <w:numId w:val="105"/>
        </w:numPr>
      </w:pPr>
      <w:r>
        <w:t>Emulators</w:t>
      </w:r>
    </w:p>
  </w:comment>
  <w:comment w:id="1320" w:author="Fatemeh Yazdanbakhsh Poodeh" w:date="2020-02-05T00:12:00Z" w:initials="FYP">
    <w:p w14:paraId="35BDDC38" w14:textId="77777777" w:rsidR="008D5EE8" w:rsidRDefault="008D5EE8" w:rsidP="00A960D4">
      <w:pPr>
        <w:pStyle w:val="CommentText"/>
      </w:pPr>
      <w:r>
        <w:rPr>
          <w:rStyle w:val="CommentReference"/>
        </w:rPr>
        <w:annotationRef/>
      </w:r>
      <w:r>
        <w:t>Done.</w:t>
      </w:r>
    </w:p>
  </w:comment>
  <w:comment w:id="1332" w:author="Alexis Handford [2]" w:date="2020-02-03T13:41:00Z" w:initials="AH">
    <w:p w14:paraId="4630A5E1" w14:textId="586147C1" w:rsidR="008D5EE8" w:rsidRDefault="008D5EE8">
      <w:pPr>
        <w:pStyle w:val="CommentText"/>
      </w:pPr>
      <w:r>
        <w:rPr>
          <w:rStyle w:val="CommentReference"/>
        </w:rPr>
        <w:annotationRef/>
      </w:r>
      <w:r>
        <w:t>Final Edit</w:t>
      </w:r>
      <w:r>
        <w:br/>
        <w:t xml:space="preserve">MUST: Do not have the same questions in the Lesson Mission Knowledge Checks as you do in the Quiz Missions. </w:t>
      </w:r>
    </w:p>
  </w:comment>
  <w:comment w:id="1333" w:author="RoboGarden Team" w:date="2020-02-07T11:09:00Z" w:initials="R">
    <w:p w14:paraId="6DCD0A80" w14:textId="3D196AE8" w:rsidR="008D5EE8" w:rsidRDefault="008D5EE8">
      <w:pPr>
        <w:pStyle w:val="CommentText"/>
      </w:pPr>
      <w:r>
        <w:rPr>
          <w:rStyle w:val="CommentReference"/>
        </w:rPr>
        <w:annotationRef/>
      </w:r>
      <w:r>
        <w:t>removed</w:t>
      </w:r>
    </w:p>
  </w:comment>
  <w:comment w:id="1339" w:author="Fatemeh Yazdanbakhsh Poodeh" w:date="2020-01-30T15:06:00Z" w:initials="FYP">
    <w:p w14:paraId="1211F263" w14:textId="568A9C2F" w:rsidR="008D5EE8" w:rsidRDefault="008D5EE8">
      <w:pPr>
        <w:pStyle w:val="CommentText"/>
      </w:pPr>
      <w:r>
        <w:rPr>
          <w:rStyle w:val="CommentReference"/>
        </w:rPr>
        <w:annotationRef/>
      </w:r>
      <w:r>
        <w:t>RG please consider another title for the quizzes inside the lessons something like “short quizz”</w:t>
      </w:r>
    </w:p>
  </w:comment>
  <w:comment w:id="1340" w:author="Alexis Handford" w:date="2020-01-21T14:01:00Z" w:initials="AH">
    <w:p w14:paraId="46378892" w14:textId="67FABF05" w:rsidR="008D5EE8" w:rsidRDefault="008D5EE8">
      <w:pPr>
        <w:pStyle w:val="CommentText"/>
      </w:pPr>
      <w:r>
        <w:rPr>
          <w:rStyle w:val="CommentReference"/>
        </w:rPr>
        <w:annotationRef/>
      </w:r>
      <w:r>
        <w:t xml:space="preserve">We saw these quiz questions within the content above. Are these questions going to be both within the content (lesson mission) and within the quiz missions? Aka, are these quiz questions going to be identically presented in two different types of missions? OR should we remove the quiz questions from the lesson mission and have them ONLY in the quiz missions? </w:t>
      </w:r>
    </w:p>
  </w:comment>
  <w:comment w:id="1341" w:author="RoboGarden Team" w:date="2020-01-23T16:26:00Z" w:initials="RG">
    <w:p w14:paraId="0A1BA102" w14:textId="2684D397" w:rsidR="008D5EE8" w:rsidRDefault="008D5EE8">
      <w:pPr>
        <w:pStyle w:val="CommentText"/>
      </w:pPr>
      <w:r>
        <w:rPr>
          <w:rStyle w:val="CommentReference"/>
        </w:rPr>
        <w:annotationRef/>
      </w:r>
      <w:r>
        <w:t xml:space="preserve">Some of the questions in the quiz missions are replicated from the lessons to check the knowledge. </w:t>
      </w:r>
    </w:p>
  </w:comment>
  <w:comment w:id="1342" w:author="Guest User" w:date="2020-01-27T08:31:00Z" w:initials="GU">
    <w:p w14:paraId="3D656A14" w14:textId="78251201" w:rsidR="008D5EE8" w:rsidRDefault="008D5EE8">
      <w:pPr>
        <w:pStyle w:val="CommentText"/>
      </w:pPr>
      <w:r>
        <w:t>MUST: If you choose to keep the questions within the interactive lesson, then the questions in the quiz missions need to be diferent.</w:t>
      </w:r>
      <w:r>
        <w:rPr>
          <w:rStyle w:val="CommentReference"/>
        </w:rPr>
        <w:annotationRef/>
      </w:r>
    </w:p>
  </w:comment>
  <w:comment w:id="1343" w:author="Fatemeh Yazdanbakhsh Poodeh" w:date="2020-02-05T13:17:00Z" w:initials="FYP">
    <w:p w14:paraId="44756E7B" w14:textId="2ECD77C2" w:rsidR="008D5EE8" w:rsidRDefault="008D5EE8">
      <w:pPr>
        <w:pStyle w:val="CommentText"/>
      </w:pPr>
      <w:r>
        <w:rPr>
          <w:rStyle w:val="CommentReference"/>
        </w:rPr>
        <w:annotationRef/>
      </w:r>
      <w:r>
        <w:t>I have added knowledgecheck as title</w:t>
      </w:r>
    </w:p>
  </w:comment>
  <w:comment w:id="1623" w:author="Alexis Handford" w:date="2020-01-31T09:26:00Z" w:initials="AH">
    <w:p w14:paraId="05297BDC" w14:textId="245F9D4E" w:rsidR="008D5EE8" w:rsidRDefault="008D5EE8">
      <w:pPr>
        <w:pStyle w:val="CommentText"/>
      </w:pPr>
      <w:r>
        <w:t>Final Edit</w:t>
      </w:r>
      <w:r>
        <w:rPr>
          <w:rStyle w:val="CommentReference"/>
        </w:rPr>
        <w:annotationRef/>
      </w:r>
    </w:p>
    <w:p w14:paraId="37873743" w14:textId="0AD6E7BE" w:rsidR="008D5EE8" w:rsidRDefault="008D5EE8">
      <w:pPr>
        <w:pStyle w:val="CommentText"/>
      </w:pPr>
      <w:r>
        <w:t xml:space="preserve">Good! "Score Booster" makes more sense. </w:t>
      </w:r>
    </w:p>
  </w:comment>
  <w:comment w:id="1624" w:author="Alexis Handford" w:date="2020-01-22T14:35:00Z" w:initials="AH">
    <w:p w14:paraId="1711A8CA" w14:textId="77777777" w:rsidR="008D5EE8" w:rsidRDefault="008D5EE8" w:rsidP="00676596">
      <w:pPr>
        <w:pStyle w:val="CommentText"/>
      </w:pPr>
      <w:r>
        <w:t>need to clearly explain what the purpose of a booster is - what is it boosting and how does it affect student grades</w:t>
      </w:r>
      <w:r>
        <w:rPr>
          <w:rStyle w:val="CommentReference"/>
        </w:rPr>
        <w:annotationRef/>
      </w:r>
    </w:p>
  </w:comment>
  <w:comment w:id="1618" w:author="Alexis Handford" w:date="2020-01-21T14:05:00Z" w:initials="AH">
    <w:p w14:paraId="57F45C48" w14:textId="01FC35C4" w:rsidR="008D5EE8" w:rsidRDefault="008D5EE8">
      <w:pPr>
        <w:pStyle w:val="CommentText"/>
      </w:pPr>
      <w:r>
        <w:rPr>
          <w:rStyle w:val="CommentReference"/>
        </w:rPr>
        <w:annotationRef/>
      </w:r>
      <w:r>
        <w:t xml:space="preserve">To reiterate what we discussed in our meetings, this may need to be renamed. What are you boosting? If you are going to keep the boosters as-is with different quiz questions, then you need to be clear in an intro description what a booster is, and how it will affect students’ grades. Will they be boosting their knowledge on what they have already learned, or will they be advancing and learning beyond what was already presented? If it is the later, then you will need to develop additional content for this information/quiz questions. You will need a booster interactive lesson and then have the booster quiz. </w:t>
      </w:r>
    </w:p>
  </w:comment>
  <w:comment w:id="1619" w:author="RoboGarden Team" w:date="2020-01-23T16:29:00Z" w:initials="RG">
    <w:p w14:paraId="50B5FFE7" w14:textId="4018D3C6" w:rsidR="008D5EE8" w:rsidRDefault="008D5EE8">
      <w:pPr>
        <w:pStyle w:val="CommentText"/>
      </w:pPr>
      <w:r>
        <w:rPr>
          <w:rStyle w:val="CommentReference"/>
        </w:rPr>
        <w:annotationRef/>
      </w:r>
      <w:r>
        <w:t xml:space="preserve">The Booster missions do not appear on the platform for the students. These are backup missions for the student if he/she needed to boost their grades. </w:t>
      </w:r>
    </w:p>
  </w:comment>
  <w:comment w:id="1620" w:author="Guest User" w:date="2020-01-27T09:14:00Z" w:initials="GU">
    <w:p w14:paraId="16BDF25D" w14:textId="5E60DA2B" w:rsidR="008D5EE8" w:rsidRDefault="008D5EE8">
      <w:pPr>
        <w:pStyle w:val="CommentText"/>
      </w:pPr>
      <w:r>
        <w:t xml:space="preserve">MUST: Regardless of when the boosters appear in the platform you must explain to the learner what does a booster quiz is for. That is, what are you boosting? If you are going to keep the boosters as-is with different quiz questions, then you need to mention it in the intro description of what a booster is, and how it will affect students’ grades.  The following are guiding questions for you to make your decision: Will students be boosting their knowledge on what they have already learned, or will they be advancing and learning beyond what was already presented? If it is the later, then you will need to develop additional content for this information/quiz questions. You will need a booster interactive lesson and then have the booster quiz. </w:t>
      </w:r>
      <w:r>
        <w:rPr>
          <w:rStyle w:val="CommentReference"/>
        </w:rPr>
        <w:annotationRef/>
      </w:r>
    </w:p>
  </w:comment>
  <w:comment w:id="1621" w:author="RoboGarden Team" w:date="2020-01-29T17:57:00Z" w:initials="RG">
    <w:p w14:paraId="449E8DF2" w14:textId="06207D2C" w:rsidR="008D5EE8" w:rsidRDefault="008D5EE8">
      <w:pPr>
        <w:pStyle w:val="CommentText"/>
      </w:pPr>
      <w:r>
        <w:rPr>
          <w:rStyle w:val="CommentReference"/>
        </w:rPr>
        <w:annotationRef/>
      </w:r>
      <w:r>
        <w:t xml:space="preserve">Booster missions are not knowledge that was not presented. But rather, backup missions that are presented on the online platform if and only if the student fails to pass the primary missions provided for the trials available but needs to improve his grades to pass that phase. </w:t>
      </w:r>
    </w:p>
  </w:comment>
  <w:comment w:id="1622" w:author="Fatemeh Yazdanbakhsh Poodeh" w:date="2020-02-05T13:14:00Z" w:initials="FYP">
    <w:p w14:paraId="05878417" w14:textId="1334B351" w:rsidR="008D5EE8" w:rsidRDefault="008D5EE8">
      <w:pPr>
        <w:pStyle w:val="CommentText"/>
      </w:pPr>
      <w:r>
        <w:rPr>
          <w:rStyle w:val="CommentReference"/>
        </w:rPr>
        <w:annotationRef/>
      </w:r>
      <w:r>
        <w:t>Done. The information about how they can get information about different mission is brought in “Essential purpose” section.</w:t>
      </w:r>
    </w:p>
  </w:comment>
  <w:comment w:id="1626" w:author="Fatemeh Yazdanbakhsh Poodeh" w:date="2020-02-05T00:12:00Z" w:initials="FYP">
    <w:p w14:paraId="76B59057" w14:textId="77777777" w:rsidR="008D5EE8" w:rsidRDefault="008D5EE8" w:rsidP="00A960D4">
      <w:pPr>
        <w:pStyle w:val="CommentText"/>
      </w:pPr>
      <w:r>
        <w:rPr>
          <w:rStyle w:val="CommentReference"/>
        </w:rPr>
        <w:annotationRef/>
      </w:r>
      <w:r>
        <w:t>Done.</w:t>
      </w:r>
    </w:p>
  </w:comment>
  <w:comment w:id="1732" w:author="Alexis Handford" w:date="2020-01-21T11:02:00Z" w:initials="AH">
    <w:p w14:paraId="5C7C1567" w14:textId="77777777" w:rsidR="008D5EE8" w:rsidRDefault="008D5EE8" w:rsidP="005E4AE4">
      <w:pPr>
        <w:pStyle w:val="CommentText"/>
      </w:pPr>
      <w:r>
        <w:rPr>
          <w:rStyle w:val="CommentReference"/>
        </w:rPr>
        <w:annotationRef/>
      </w:r>
      <w:r>
        <w:t>Is it essential for the RG platform to number the sections? Is this just for your internal organization of the platform? Or will this be part of the headings in the platform?</w:t>
      </w:r>
    </w:p>
  </w:comment>
  <w:comment w:id="1733" w:author="RoboGarden Team" w:date="2020-01-23T16:01:00Z" w:initials="RG">
    <w:p w14:paraId="1F4DEB29" w14:textId="77777777" w:rsidR="008D5EE8" w:rsidRDefault="008D5EE8" w:rsidP="005E4AE4">
      <w:pPr>
        <w:pStyle w:val="CommentText"/>
      </w:pPr>
      <w:r>
        <w:rPr>
          <w:rStyle w:val="CommentReference"/>
        </w:rPr>
        <w:annotationRef/>
      </w:r>
      <w:r>
        <w:t>The Numbering is targeted for the data entry team for guidance</w:t>
      </w:r>
    </w:p>
  </w:comment>
  <w:comment w:id="1799" w:author="Alexis Handford" w:date="2020-01-31T09:45:00Z" w:initials="AH">
    <w:p w14:paraId="236A24C5" w14:textId="77777777" w:rsidR="008D5EE8" w:rsidRDefault="008D5EE8" w:rsidP="005338D5">
      <w:pPr>
        <w:pStyle w:val="CommentText"/>
      </w:pPr>
      <w:r>
        <w:t>Final Edit</w:t>
      </w:r>
      <w:r>
        <w:rPr>
          <w:rStyle w:val="CommentReference"/>
        </w:rPr>
        <w:annotationRef/>
      </w:r>
    </w:p>
    <w:p w14:paraId="3A114CF8" w14:textId="77777777" w:rsidR="008D5EE8" w:rsidRDefault="008D5EE8" w:rsidP="005338D5">
      <w:pPr>
        <w:pStyle w:val="CommentText"/>
      </w:pPr>
      <w:r>
        <w:t xml:space="preserve">These intros you have now added are very helpful. Well done. </w:t>
      </w:r>
    </w:p>
  </w:comment>
  <w:comment w:id="1803" w:author="Alexis Handford" w:date="2020-01-21T14:32:00Z" w:initials="AH">
    <w:p w14:paraId="51D6DE0F" w14:textId="6B7A00E1" w:rsidR="008D5EE8" w:rsidRDefault="008D5EE8">
      <w:pPr>
        <w:pStyle w:val="CommentText"/>
      </w:pPr>
      <w:r>
        <w:rPr>
          <w:rStyle w:val="CommentReference"/>
        </w:rPr>
        <w:annotationRef/>
      </w:r>
      <w:r>
        <w:t xml:space="preserve">Mention something about libraries here. What is the connection between pandas and sklearn and datasets? You need to connect the ideas. Connect dataset to panda, for example. Maybe you just need to write out the full name here. Like panda library or skikit learn library. </w:t>
      </w:r>
    </w:p>
  </w:comment>
  <w:comment w:id="1804" w:author="RoboGarden Team" w:date="2020-02-07T14:31:00Z" w:initials="R">
    <w:p w14:paraId="75421BCE" w14:textId="45B8CCCE" w:rsidR="008D5EE8" w:rsidRDefault="008D5EE8">
      <w:pPr>
        <w:pStyle w:val="CommentText"/>
      </w:pPr>
      <w:r>
        <w:rPr>
          <w:rStyle w:val="CommentReference"/>
        </w:rPr>
        <w:annotationRef/>
      </w:r>
      <w:r>
        <w:t>Addressed</w:t>
      </w:r>
    </w:p>
  </w:comment>
  <w:comment w:id="1800" w:author="Alexis Handford" w:date="2020-01-21T14:10:00Z" w:initials="AH">
    <w:p w14:paraId="0923328A" w14:textId="0D1DEC3A" w:rsidR="008D5EE8" w:rsidRDefault="008D5EE8">
      <w:pPr>
        <w:pStyle w:val="CommentText"/>
      </w:pPr>
      <w:r>
        <w:rPr>
          <w:rStyle w:val="CommentReference"/>
        </w:rPr>
        <w:annotationRef/>
      </w:r>
      <w:r>
        <w:t>See comment from submodule 1</w:t>
      </w:r>
    </w:p>
  </w:comment>
  <w:comment w:id="1801" w:author="RoboGarden Team" w:date="2020-02-07T14:31:00Z" w:initials="R">
    <w:p w14:paraId="71B41512" w14:textId="6CBBA1FB" w:rsidR="008D5EE8" w:rsidRDefault="008D5EE8">
      <w:pPr>
        <w:pStyle w:val="CommentText"/>
      </w:pPr>
      <w:r>
        <w:rPr>
          <w:rStyle w:val="CommentReference"/>
        </w:rPr>
        <w:annotationRef/>
      </w:r>
      <w:r>
        <w:t>Addressed</w:t>
      </w:r>
    </w:p>
  </w:comment>
  <w:comment w:id="1816" w:author="Alexis Handford [2]" w:date="2020-02-03T13:49:00Z" w:initials="AH">
    <w:p w14:paraId="1E32E0D2" w14:textId="341BC4F3" w:rsidR="008D5EE8" w:rsidRDefault="008D5EE8">
      <w:pPr>
        <w:pStyle w:val="CommentText"/>
      </w:pPr>
      <w:r>
        <w:rPr>
          <w:rStyle w:val="CommentReference"/>
        </w:rPr>
        <w:annotationRef/>
      </w:r>
      <w:r>
        <w:t>Final Edit</w:t>
      </w:r>
      <w:r>
        <w:br/>
        <w:t>MUST: “Libraries” not library</w:t>
      </w:r>
    </w:p>
  </w:comment>
  <w:comment w:id="1817" w:author="RoboGarden Team" w:date="2020-02-07T14:31:00Z" w:initials="R">
    <w:p w14:paraId="5D95E5FB" w14:textId="5FB2E427" w:rsidR="008D5EE8" w:rsidRDefault="008D5EE8">
      <w:pPr>
        <w:pStyle w:val="CommentText"/>
      </w:pPr>
      <w:r>
        <w:rPr>
          <w:rStyle w:val="CommentReference"/>
        </w:rPr>
        <w:annotationRef/>
      </w:r>
      <w:r>
        <w:t>Correctly formatted, “Pandas library and Scikit-learn library”</w:t>
      </w:r>
    </w:p>
  </w:comment>
  <w:comment w:id="1820" w:author="Fatemeh Yazdanbakhsh Poodeh" w:date="2020-02-05T00:12:00Z" w:initials="FYP">
    <w:p w14:paraId="0086326B" w14:textId="77777777" w:rsidR="008D5EE8" w:rsidRDefault="008D5EE8" w:rsidP="008F35FA">
      <w:pPr>
        <w:pStyle w:val="CommentText"/>
      </w:pPr>
      <w:r>
        <w:rPr>
          <w:rStyle w:val="CommentReference"/>
        </w:rPr>
        <w:annotationRef/>
      </w:r>
      <w:r>
        <w:t>Done.</w:t>
      </w:r>
    </w:p>
  </w:comment>
  <w:comment w:id="1828" w:author="Fatemeh Yazdanbakhsh Poodeh" w:date="2020-01-28T22:20:00Z" w:initials="FYP">
    <w:p w14:paraId="4B8355FC" w14:textId="795DD3E5" w:rsidR="008D5EE8" w:rsidRDefault="008D5EE8">
      <w:pPr>
        <w:pStyle w:val="CommentText"/>
      </w:pPr>
      <w:r>
        <w:rPr>
          <w:rStyle w:val="CommentReference"/>
        </w:rPr>
        <w:annotationRef/>
      </w:r>
      <w:r>
        <w:t>RG please complete this part(Bassem)</w:t>
      </w:r>
    </w:p>
  </w:comment>
  <w:comment w:id="1829" w:author="Guest User" w:date="2020-01-27T09:32:00Z" w:initials="GU">
    <w:p w14:paraId="32F0C502" w14:textId="641AE75C" w:rsidR="008D5EE8" w:rsidRDefault="008D5EE8">
      <w:pPr>
        <w:pStyle w:val="CommentText"/>
      </w:pPr>
      <w:r>
        <w:t>MUST: Keep a consistent system to organize the content in the Lesson Interactive Mission.</w:t>
      </w:r>
      <w:r>
        <w:rPr>
          <w:rStyle w:val="CommentReference"/>
        </w:rPr>
        <w:annotationRef/>
      </w:r>
    </w:p>
    <w:p w14:paraId="40042805" w14:textId="6EF46F83" w:rsidR="008D5EE8" w:rsidRDefault="008D5EE8">
      <w:pPr>
        <w:pStyle w:val="CommentText"/>
      </w:pPr>
      <w:r>
        <w:t>Do the following:</w:t>
      </w:r>
    </w:p>
    <w:p w14:paraId="0C133EFB" w14:textId="3DEA7AAE" w:rsidR="008D5EE8" w:rsidRDefault="008D5EE8">
      <w:pPr>
        <w:pStyle w:val="CommentText"/>
      </w:pPr>
      <w:r>
        <w:t>First Section: Present the topic and any areas or subtopics, features, etc that will be address in the Interactive Lesson Mission (Use here the information you typed in the template in the Submodule Activities summary, and Sudmodule Essential Question) Then mention that as students read/watch the content they will be answering short quizzes. Mention that this short quizzes will be marked by automated/person and that the quizzes will count for their final mark. Mention where they can go (include a link) to know more about the marking system (how points/percentage per quiz, what is a pass, etc.)</w:t>
      </w:r>
    </w:p>
    <w:p w14:paraId="50E25F2F" w14:textId="117C2811" w:rsidR="008D5EE8" w:rsidRDefault="008D5EE8">
      <w:pPr>
        <w:pStyle w:val="CommentText"/>
      </w:pPr>
      <w:r>
        <w:t>Section 2 to XX present your content and quizzes</w:t>
      </w:r>
    </w:p>
    <w:p w14:paraId="256AF047" w14:textId="3B64E96F" w:rsidR="008D5EE8" w:rsidRDefault="008D5EE8">
      <w:pPr>
        <w:pStyle w:val="CommentText"/>
      </w:pPr>
      <w:r>
        <w:t>Last Section: Write here a summary of the content covered in the Interactive Lesson Mission. Use: 1 visuals (timelines, graphic organizer, even a video recapping what was read) if the information has different levels or branches or aspects or 2. Write the main ideas in point form. Finally briefly mention what you will talk in the next Interactive Lesson Mission as a natural connection or consequence of reading the current Lesson Interactive Mission. Here briefly refer to the Module’s introduction to “orient” the student within the content.</w:t>
      </w:r>
    </w:p>
    <w:p w14:paraId="2D5B3B7D" w14:textId="71B18BA2" w:rsidR="008D5EE8" w:rsidRDefault="008D5EE8">
      <w:pPr>
        <w:pStyle w:val="CommentText"/>
      </w:pPr>
    </w:p>
  </w:comment>
  <w:comment w:id="1830" w:author="Alexis Handford" w:date="2020-01-21T14:17:00Z" w:initials="AH">
    <w:p w14:paraId="34EE61FF" w14:textId="77777777" w:rsidR="008D5EE8" w:rsidRDefault="008D5EE8" w:rsidP="00521EAF">
      <w:pPr>
        <w:pStyle w:val="CommentText"/>
      </w:pPr>
      <w:r>
        <w:rPr>
          <w:rStyle w:val="CommentReference"/>
        </w:rPr>
        <w:annotationRef/>
      </w:r>
      <w:r>
        <w:t xml:space="preserve">Refer to submodule 1 for comments about this. </w:t>
      </w:r>
    </w:p>
  </w:comment>
  <w:comment w:id="1835" w:author="Alexis Handford" w:date="2020-01-21T14:11:00Z" w:initials="AH">
    <w:p w14:paraId="39190277" w14:textId="3BFCFB7F" w:rsidR="008D5EE8" w:rsidRDefault="008D5EE8">
      <w:pPr>
        <w:pStyle w:val="CommentText"/>
      </w:pPr>
      <w:r>
        <w:rPr>
          <w:rStyle w:val="CommentReference"/>
        </w:rPr>
        <w:annotationRef/>
      </w:r>
      <w:r>
        <w:t>Inconsistent naming – where is section “00” for this submodule?</w:t>
      </w:r>
    </w:p>
  </w:comment>
  <w:comment w:id="1836" w:author="RoboGarden Team" w:date="2020-01-23T16:32:00Z" w:initials="RG">
    <w:p w14:paraId="128EE535" w14:textId="7C6089CD" w:rsidR="008D5EE8" w:rsidRDefault="008D5EE8">
      <w:pPr>
        <w:pStyle w:val="CommentText"/>
      </w:pPr>
      <w:r>
        <w:rPr>
          <w:rStyle w:val="CommentReference"/>
        </w:rPr>
        <w:annotationRef/>
      </w:r>
      <w:r>
        <w:t xml:space="preserve">Section 00 </w:t>
      </w:r>
      <w:r>
        <w:sym w:font="Wingdings" w:char="F0E0"/>
      </w:r>
      <w:r>
        <w:t xml:space="preserve"> Section 01</w:t>
      </w:r>
    </w:p>
  </w:comment>
  <w:comment w:id="1846" w:author="Alexis Handford" w:date="2020-01-21T14:11:00Z" w:initials="AH">
    <w:p w14:paraId="7A2F7CA2" w14:textId="048B43EA" w:rsidR="008D5EE8" w:rsidRDefault="008D5EE8">
      <w:pPr>
        <w:pStyle w:val="CommentText"/>
      </w:pPr>
      <w:r>
        <w:rPr>
          <w:rStyle w:val="CommentReference"/>
        </w:rPr>
        <w:annotationRef/>
      </w:r>
      <w:r>
        <w:t>cite</w:t>
      </w:r>
    </w:p>
  </w:comment>
  <w:comment w:id="1847" w:author="RoboGarden Team" w:date="2020-01-23T22:21:00Z" w:initials="RG">
    <w:p w14:paraId="1DB72C82" w14:textId="204D94D3" w:rsidR="008D5EE8" w:rsidRDefault="008D5EE8">
      <w:pPr>
        <w:pStyle w:val="CommentText"/>
      </w:pPr>
      <w:r>
        <w:rPr>
          <w:rStyle w:val="CommentReference"/>
        </w:rPr>
        <w:annotationRef/>
      </w:r>
      <w:r>
        <w:t>cited</w:t>
      </w:r>
    </w:p>
  </w:comment>
  <w:comment w:id="1850" w:author="Alexis Handford" w:date="2020-01-21T14:12:00Z" w:initials="AH">
    <w:p w14:paraId="65B2CB5C" w14:textId="78D5B877" w:rsidR="008D5EE8" w:rsidRDefault="008D5EE8">
      <w:pPr>
        <w:pStyle w:val="CommentText"/>
      </w:pPr>
      <w:r>
        <w:rPr>
          <w:rStyle w:val="CommentReference"/>
        </w:rPr>
        <w:annotationRef/>
      </w:r>
      <w:r>
        <w:t>Develop this content as discussed in submodule 1</w:t>
      </w:r>
    </w:p>
  </w:comment>
  <w:comment w:id="1851" w:author="RoboGarden Team" w:date="2020-01-23T22:23:00Z" w:initials="RG">
    <w:p w14:paraId="48FFCE4C" w14:textId="68DAC09B" w:rsidR="008D5EE8" w:rsidRDefault="008D5EE8">
      <w:pPr>
        <w:pStyle w:val="CommentText"/>
      </w:pPr>
      <w:r>
        <w:rPr>
          <w:rStyle w:val="CommentReference"/>
        </w:rPr>
        <w:annotationRef/>
      </w:r>
      <w:r>
        <w:t>We think these definitions are essential as is</w:t>
      </w:r>
    </w:p>
  </w:comment>
  <w:comment w:id="1852" w:author="Alexis Handford [2]" w:date="2020-02-03T13:51:00Z" w:initials="AH">
    <w:p w14:paraId="79B8A80B" w14:textId="529B3F47" w:rsidR="008D5EE8" w:rsidRDefault="008D5EE8">
      <w:pPr>
        <w:pStyle w:val="CommentText"/>
      </w:pPr>
      <w:r>
        <w:rPr>
          <w:rStyle w:val="CommentReference"/>
        </w:rPr>
        <w:annotationRef/>
      </w:r>
      <w:r>
        <w:t>Final Edit</w:t>
      </w:r>
      <w:r>
        <w:br/>
        <w:t>MUST: Add “Next are some important definitions…”</w:t>
      </w:r>
    </w:p>
  </w:comment>
  <w:comment w:id="1853" w:author="Fatemeh Yazdanbakhsh Poodeh" w:date="2020-02-05T12:57:00Z" w:initials="FYP">
    <w:p w14:paraId="7291A24F" w14:textId="3C2BC333" w:rsidR="008D5EE8" w:rsidRDefault="008D5EE8">
      <w:pPr>
        <w:pStyle w:val="CommentText"/>
      </w:pPr>
      <w:r>
        <w:rPr>
          <w:rStyle w:val="CommentReference"/>
        </w:rPr>
        <w:annotationRef/>
      </w:r>
      <w:r>
        <w:t>Done.</w:t>
      </w:r>
    </w:p>
  </w:comment>
  <w:comment w:id="1858" w:author="Alexis Handford" w:date="2020-01-21T14:12:00Z" w:initials="AH">
    <w:p w14:paraId="5D83FCCB" w14:textId="4A58436E" w:rsidR="008D5EE8" w:rsidRDefault="008D5EE8">
      <w:pPr>
        <w:pStyle w:val="CommentText"/>
      </w:pPr>
      <w:r>
        <w:rPr>
          <w:rStyle w:val="CommentReference"/>
        </w:rPr>
        <w:annotationRef/>
      </w:r>
      <w:r>
        <w:t xml:space="preserve">Remember to develop legends. Explain what colours and icons mean. A reminder could be included within section 00 of each submodule. This could be a popup or something. </w:t>
      </w:r>
    </w:p>
  </w:comment>
  <w:comment w:id="1859" w:author="Fatemeh Yazdanbakhsh Poodeh" w:date="2020-02-05T12:54:00Z" w:initials="FYP">
    <w:p w14:paraId="7D8DD486" w14:textId="6F8E426A" w:rsidR="008D5EE8" w:rsidRDefault="008D5EE8">
      <w:pPr>
        <w:pStyle w:val="CommentText"/>
      </w:pPr>
      <w:r>
        <w:rPr>
          <w:rStyle w:val="CommentReference"/>
        </w:rPr>
        <w:annotationRef/>
      </w:r>
      <w:r>
        <w:t xml:space="preserve">This is addressed in the </w:t>
      </w:r>
      <w:r w:rsidR="00A17CD2">
        <w:t>Orientation</w:t>
      </w:r>
      <w:r>
        <w:t>.</w:t>
      </w:r>
    </w:p>
  </w:comment>
  <w:comment w:id="1868" w:author="Alexis Handford" w:date="2020-01-21T14:14:00Z" w:initials="AH">
    <w:p w14:paraId="4BA676A5" w14:textId="18F76E9A" w:rsidR="008D5EE8" w:rsidRDefault="008D5EE8">
      <w:pPr>
        <w:pStyle w:val="CommentText"/>
      </w:pPr>
      <w:r>
        <w:rPr>
          <w:rStyle w:val="CommentReference"/>
        </w:rPr>
        <w:annotationRef/>
      </w:r>
      <w:r>
        <w:t xml:space="preserve">Make sure you explain how the carrousels work. </w:t>
      </w:r>
    </w:p>
  </w:comment>
  <w:comment w:id="1869" w:author="RoboGarden Team" w:date="2020-01-23T22:23:00Z" w:initials="RG">
    <w:p w14:paraId="2B1BD772" w14:textId="34C25FE6" w:rsidR="008D5EE8" w:rsidRDefault="008D5EE8">
      <w:pPr>
        <w:pStyle w:val="CommentText"/>
      </w:pPr>
      <w:r>
        <w:rPr>
          <w:rStyle w:val="CommentReference"/>
        </w:rPr>
        <w:annotationRef/>
      </w:r>
      <w:r>
        <w:t>explained</w:t>
      </w:r>
    </w:p>
  </w:comment>
  <w:comment w:id="1870" w:author="Fatemeh Yazdanbakhsh Poodeh" w:date="2020-02-05T12:47:00Z" w:initials="FYP">
    <w:p w14:paraId="696DF9B2" w14:textId="1D4B8A6B" w:rsidR="008D5EE8" w:rsidRDefault="008D5EE8">
      <w:pPr>
        <w:pStyle w:val="CommentText"/>
      </w:pPr>
      <w:r>
        <w:rPr>
          <w:rStyle w:val="CommentReference"/>
        </w:rPr>
        <w:annotationRef/>
      </w:r>
      <w:r>
        <w:t>Explained under “Attributes types”</w:t>
      </w:r>
    </w:p>
  </w:comment>
  <w:comment w:id="1880" w:author="Alexis Handford" w:date="2020-01-21T14:15:00Z" w:initials="AH">
    <w:p w14:paraId="2522F277" w14:textId="015B9E41" w:rsidR="008D5EE8" w:rsidRDefault="008D5EE8">
      <w:pPr>
        <w:pStyle w:val="CommentText"/>
      </w:pPr>
      <w:r>
        <w:rPr>
          <w:rStyle w:val="CommentReference"/>
        </w:rPr>
        <w:annotationRef/>
      </w:r>
      <w:r>
        <w:t xml:space="preserve">Nice title. Good job. </w:t>
      </w:r>
    </w:p>
  </w:comment>
  <w:comment w:id="1884" w:author="Guest User" w:date="2020-01-27T09:34:00Z" w:initials="GU">
    <w:p w14:paraId="56A2CB79" w14:textId="6D142353" w:rsidR="008D5EE8" w:rsidRDefault="008D5EE8">
      <w:pPr>
        <w:pStyle w:val="CommentText"/>
      </w:pPr>
      <w:r>
        <w:t>MUST: Add a heading that says: Test your knowledge or Your Turn or Question or Knowledge Chechk. You must let the learner know he will be asked a question.</w:t>
      </w:r>
      <w:r>
        <w:rPr>
          <w:rStyle w:val="CommentReference"/>
        </w:rPr>
        <w:annotationRef/>
      </w:r>
    </w:p>
  </w:comment>
  <w:comment w:id="1885" w:author="RoboGarden Team" w:date="2020-01-29T18:00:00Z" w:initials="RG">
    <w:p w14:paraId="24AF6652" w14:textId="126D9134" w:rsidR="008D5EE8" w:rsidRDefault="008D5EE8" w:rsidP="001F6A48">
      <w:pPr>
        <w:pStyle w:val="CommentText"/>
      </w:pPr>
      <w:r>
        <w:rPr>
          <w:rStyle w:val="CommentReference"/>
        </w:rPr>
        <w:annotationRef/>
      </w:r>
      <w:r>
        <w:t>The online platform handles this part. Practice questions are shown in distinct block on the online platform that clearly distinguishes between the in-text practice questions and the content.</w:t>
      </w:r>
    </w:p>
  </w:comment>
  <w:comment w:id="1892" w:author="Fatemeh Yazdanbakhsh Poodeh" w:date="2020-01-28T22:22:00Z" w:initials="FYP">
    <w:p w14:paraId="5B5F0961" w14:textId="77777777" w:rsidR="008D5EE8" w:rsidRDefault="008D5EE8" w:rsidP="00B426A8">
      <w:pPr>
        <w:pStyle w:val="CommentText"/>
      </w:pPr>
      <w:r>
        <w:rPr>
          <w:rStyle w:val="CommentReference"/>
        </w:rPr>
        <w:annotationRef/>
      </w:r>
      <w:r>
        <w:t>I added the requested title.</w:t>
      </w:r>
    </w:p>
  </w:comment>
  <w:comment w:id="1897" w:author="Alexis Handford [2]" w:date="2020-02-03T13:56:00Z" w:initials="AH">
    <w:p w14:paraId="67F7AE85" w14:textId="77777777" w:rsidR="008D5EE8" w:rsidRDefault="008D5EE8" w:rsidP="00B426A8">
      <w:pPr>
        <w:pStyle w:val="CommentText"/>
      </w:pPr>
      <w:r>
        <w:rPr>
          <w:rStyle w:val="CommentReference"/>
        </w:rPr>
        <w:annotationRef/>
      </w:r>
      <w:r>
        <w:t>Final Edit</w:t>
      </w:r>
      <w:r>
        <w:br/>
        <w:t>MUST: Be consistent – this should be called “Knowledge Check”</w:t>
      </w:r>
    </w:p>
  </w:comment>
  <w:comment w:id="1898" w:author="Fatemeh Yazdanbakhsh Poodeh" w:date="2020-02-05T12:49:00Z" w:initials="FYP">
    <w:p w14:paraId="180CEF05" w14:textId="5AC812C7" w:rsidR="008D5EE8" w:rsidRDefault="008D5EE8">
      <w:pPr>
        <w:pStyle w:val="CommentText"/>
      </w:pPr>
      <w:r>
        <w:rPr>
          <w:rStyle w:val="CommentReference"/>
        </w:rPr>
        <w:annotationRef/>
      </w:r>
      <w:r>
        <w:t>Done.</w:t>
      </w:r>
    </w:p>
  </w:comment>
  <w:comment w:id="1900" w:author="Alexis Handford" w:date="2020-01-21T14:16:00Z" w:initials="AH">
    <w:p w14:paraId="5D2A0A70" w14:textId="7A6EA04E" w:rsidR="008D5EE8" w:rsidRDefault="008D5EE8">
      <w:pPr>
        <w:pStyle w:val="CommentText"/>
      </w:pPr>
      <w:r>
        <w:rPr>
          <w:rStyle w:val="CommentReference"/>
        </w:rPr>
        <w:annotationRef/>
      </w:r>
      <w:r>
        <w:t xml:space="preserve">Better! Good. Good title to explain what the students are doing. </w:t>
      </w:r>
    </w:p>
  </w:comment>
  <w:comment w:id="1905" w:author="Alexis Handford" w:date="2020-01-21T14:16:00Z" w:initials="AH">
    <w:p w14:paraId="40248A6A" w14:textId="6320CF76" w:rsidR="008D5EE8" w:rsidRDefault="008D5EE8">
      <w:pPr>
        <w:pStyle w:val="CommentText"/>
      </w:pPr>
      <w:r>
        <w:rPr>
          <w:rStyle w:val="CommentReference"/>
        </w:rPr>
        <w:annotationRef/>
      </w:r>
      <w:r>
        <w:t xml:space="preserve">Match the following attributes </w:t>
      </w:r>
      <w:r w:rsidRPr="00BD2B7A">
        <w:rPr>
          <w:b/>
          <w:highlight w:val="yellow"/>
        </w:rPr>
        <w:t>by (example) clicking and dragging</w:t>
      </w:r>
      <w:r w:rsidRPr="00BD2B7A">
        <w:rPr>
          <w:b/>
        </w:rPr>
        <w:t xml:space="preserve"> </w:t>
      </w:r>
      <w:r>
        <w:t xml:space="preserve">the attributes to their corresponding attribute type. Explain how students perform the task. </w:t>
      </w:r>
    </w:p>
  </w:comment>
  <w:comment w:id="1906" w:author="RoboGarden Team" w:date="2020-01-23T22:23:00Z" w:initials="RG">
    <w:p w14:paraId="1FE5D944" w14:textId="10BB9F4D" w:rsidR="008D5EE8" w:rsidRDefault="008D5EE8">
      <w:pPr>
        <w:pStyle w:val="CommentText"/>
      </w:pPr>
      <w:r>
        <w:rPr>
          <w:rStyle w:val="CommentReference"/>
        </w:rPr>
        <w:annotationRef/>
      </w:r>
      <w:r>
        <w:t xml:space="preserve">Self explained on the platform </w:t>
      </w:r>
    </w:p>
  </w:comment>
  <w:comment w:id="1907" w:author="Guest User" w:date="2020-01-27T08:34:00Z" w:initials="GU">
    <w:p w14:paraId="52DA3A01" w14:textId="4A07AD63" w:rsidR="008D5EE8" w:rsidRDefault="008D5EE8">
      <w:pPr>
        <w:pStyle w:val="CommentText"/>
      </w:pPr>
      <w:r>
        <w:t>MUST Even if it is self-explanatory you then have a brief simulation of the mouse dragging to the answer. You must tell the learner in one way or another how to answer the question.</w:t>
      </w:r>
      <w:r>
        <w:rPr>
          <w:rStyle w:val="CommentReference"/>
        </w:rPr>
        <w:annotationRef/>
      </w:r>
      <w:r>
        <w:rPr>
          <w:rStyle w:val="CommentReference"/>
        </w:rPr>
        <w:annotationRef/>
      </w:r>
    </w:p>
  </w:comment>
  <w:comment w:id="1908" w:author="Fatemeh Yazdanbakhsh Poodeh" w:date="2020-02-05T12:52:00Z" w:initials="FYP">
    <w:p w14:paraId="37D32FD8" w14:textId="12C48BE8" w:rsidR="008D5EE8" w:rsidRDefault="008D5EE8">
      <w:pPr>
        <w:pStyle w:val="CommentText"/>
      </w:pPr>
      <w:r>
        <w:rPr>
          <w:rStyle w:val="CommentReference"/>
        </w:rPr>
        <w:annotationRef/>
      </w:r>
      <w:r>
        <w:t>Done.</w:t>
      </w:r>
    </w:p>
  </w:comment>
  <w:comment w:id="2021" w:author="Guest User" w:date="2020-01-27T08:56:00Z" w:initials="GU">
    <w:p w14:paraId="3C220BA6" w14:textId="6A37E5F2" w:rsidR="008D5EE8" w:rsidRDefault="008D5EE8">
      <w:pPr>
        <w:pStyle w:val="CommentText"/>
      </w:pPr>
      <w:r>
        <w:t>MUST: Move this to the beginning of the overview to comply with the structure of sections for the Interactive Lesson Missions expolained in detail before.</w:t>
      </w:r>
      <w:r>
        <w:rPr>
          <w:rStyle w:val="CommentReference"/>
        </w:rPr>
        <w:annotationRef/>
      </w:r>
      <w:r>
        <w:rPr>
          <w:rStyle w:val="CommentReference"/>
        </w:rPr>
        <w:annotationRef/>
      </w:r>
    </w:p>
  </w:comment>
  <w:comment w:id="2022" w:author="RoboGarden Team" w:date="2020-02-07T11:10:00Z" w:initials="R">
    <w:p w14:paraId="5C5127D8" w14:textId="3E47342E" w:rsidR="008D5EE8" w:rsidRDefault="008D5EE8">
      <w:pPr>
        <w:pStyle w:val="CommentText"/>
      </w:pPr>
      <w:r>
        <w:rPr>
          <w:rStyle w:val="CommentReference"/>
        </w:rPr>
        <w:annotationRef/>
      </w:r>
      <w:r>
        <w:rPr>
          <w:rStyle w:val="CommentReference"/>
        </w:rPr>
        <w:t>addressed</w:t>
      </w:r>
    </w:p>
  </w:comment>
  <w:comment w:id="2024" w:author="Guest User" w:date="2020-01-27T09:42:00Z" w:initials="GU">
    <w:p w14:paraId="2C195B49" w14:textId="2EC93624" w:rsidR="008D5EE8" w:rsidRDefault="008D5EE8">
      <w:pPr>
        <w:pStyle w:val="CommentText"/>
      </w:pPr>
      <w:r>
        <w:t>MUST: A new section cannot start directly with the definition box. Add a text before it. Use: Now it is time to know what Datasets are [blue box follows]</w:t>
      </w:r>
      <w:r>
        <w:rPr>
          <w:rStyle w:val="CommentReference"/>
        </w:rPr>
        <w:annotationRef/>
      </w:r>
    </w:p>
  </w:comment>
  <w:comment w:id="2025" w:author="RoboGarden Team" w:date="2020-02-07T11:12:00Z" w:initials="R">
    <w:p w14:paraId="4CA9AA58" w14:textId="501665EC" w:rsidR="008D5EE8" w:rsidRDefault="008D5EE8">
      <w:pPr>
        <w:pStyle w:val="CommentText"/>
      </w:pPr>
      <w:r>
        <w:rPr>
          <w:rStyle w:val="CommentReference"/>
        </w:rPr>
        <w:annotationRef/>
      </w:r>
      <w:r>
        <w:rPr>
          <w:rStyle w:val="CommentReference"/>
        </w:rPr>
        <w:t>addressed</w:t>
      </w:r>
    </w:p>
  </w:comment>
  <w:comment w:id="2026" w:author="Fatemeh Yazdanbakhsh Poodeh" w:date="2020-01-28T22:10:00Z" w:initials="FYP">
    <w:p w14:paraId="0FDD2073" w14:textId="7F2F59EF" w:rsidR="008D5EE8" w:rsidRDefault="008D5EE8">
      <w:pPr>
        <w:pStyle w:val="CommentText"/>
      </w:pPr>
      <w:r>
        <w:rPr>
          <w:rStyle w:val="CommentReference"/>
        </w:rPr>
        <w:annotationRef/>
      </w:r>
      <w:r>
        <w:t>RG please check if this sentense is correct</w:t>
      </w:r>
    </w:p>
  </w:comment>
  <w:comment w:id="2027" w:author="RoboGarden Team" w:date="2020-01-29T18:02:00Z" w:initials="RG">
    <w:p w14:paraId="0B6600F5" w14:textId="116393B0" w:rsidR="008D5EE8" w:rsidRDefault="008D5EE8">
      <w:pPr>
        <w:pStyle w:val="CommentText"/>
      </w:pPr>
      <w:r>
        <w:rPr>
          <w:rStyle w:val="CommentReference"/>
        </w:rPr>
        <w:annotationRef/>
      </w:r>
      <w:r>
        <w:t>Yes</w:t>
      </w:r>
    </w:p>
  </w:comment>
  <w:comment w:id="2041" w:author="Alexis Handford" w:date="2020-01-21T14:18:00Z" w:initials="AH">
    <w:p w14:paraId="66ADFFFF" w14:textId="66DD6BEC" w:rsidR="008D5EE8" w:rsidRDefault="008D5EE8">
      <w:pPr>
        <w:pStyle w:val="CommentText"/>
      </w:pPr>
      <w:r>
        <w:rPr>
          <w:rStyle w:val="CommentReference"/>
        </w:rPr>
        <w:annotationRef/>
      </w:r>
      <w:r>
        <w:t>Good job!</w:t>
      </w:r>
    </w:p>
  </w:comment>
  <w:comment w:id="2042" w:author="Alexis Handford" w:date="2020-01-21T14:36:00Z" w:initials="AH">
    <w:p w14:paraId="177D0A09" w14:textId="117EFB63" w:rsidR="008D5EE8" w:rsidRDefault="008D5EE8">
      <w:pPr>
        <w:pStyle w:val="CommentText"/>
      </w:pPr>
      <w:r>
        <w:rPr>
          <w:rStyle w:val="CommentReference"/>
        </w:rPr>
        <w:annotationRef/>
      </w:r>
      <w:r>
        <w:t xml:space="preserve">Is this where sikit library is applicable? </w:t>
      </w:r>
    </w:p>
  </w:comment>
  <w:comment w:id="2043" w:author="RoboGarden Team" w:date="2020-01-23T16:35:00Z" w:initials="RG">
    <w:p w14:paraId="573C92FB" w14:textId="2028E08D" w:rsidR="008D5EE8" w:rsidRDefault="008D5EE8">
      <w:pPr>
        <w:pStyle w:val="CommentText"/>
      </w:pPr>
      <w:r>
        <w:rPr>
          <w:rStyle w:val="CommentReference"/>
        </w:rPr>
        <w:annotationRef/>
      </w:r>
      <w:r>
        <w:t>Scikit-learn, Matplotlib, Seaborn, and Pandas</w:t>
      </w:r>
    </w:p>
  </w:comment>
  <w:comment w:id="2050" w:author="Alicia Romero Lopez" w:date="2020-01-31T10:49:00Z" w:initials="AL">
    <w:p w14:paraId="0AFB607D" w14:textId="3E4DDE90" w:rsidR="008D5EE8" w:rsidRDefault="008D5EE8">
      <w:pPr>
        <w:pStyle w:val="CommentText"/>
      </w:pPr>
      <w:r>
        <w:t>FINAL EDIT MUST: Add below the the first sentece: Click through the carousel to learn more about [you fill this part]</w:t>
      </w:r>
      <w:r>
        <w:rPr>
          <w:rStyle w:val="CommentReference"/>
        </w:rPr>
        <w:annotationRef/>
      </w:r>
    </w:p>
  </w:comment>
  <w:comment w:id="2051" w:author="Fatemeh Yazdanbakhsh Poodeh" w:date="2020-02-05T12:46:00Z" w:initials="FYP">
    <w:p w14:paraId="463ED83F" w14:textId="208B9C58" w:rsidR="008D5EE8" w:rsidRDefault="008D5EE8">
      <w:pPr>
        <w:pStyle w:val="CommentText"/>
      </w:pPr>
      <w:r>
        <w:rPr>
          <w:rStyle w:val="CommentReference"/>
        </w:rPr>
        <w:annotationRef/>
      </w:r>
      <w:r>
        <w:t>Done.</w:t>
      </w:r>
    </w:p>
  </w:comment>
  <w:comment w:id="2056" w:author="Alexis Handford" w:date="2020-01-21T14:18:00Z" w:initials="AH">
    <w:p w14:paraId="717CD700" w14:textId="746F494C" w:rsidR="008D5EE8" w:rsidRDefault="008D5EE8">
      <w:pPr>
        <w:pStyle w:val="CommentText"/>
      </w:pPr>
      <w:r>
        <w:rPr>
          <w:rStyle w:val="CommentReference"/>
        </w:rPr>
        <w:annotationRef/>
      </w:r>
      <w:r>
        <w:t>cite</w:t>
      </w:r>
    </w:p>
  </w:comment>
  <w:comment w:id="2057" w:author="RoboGarden Team" w:date="2020-01-23T22:24:00Z" w:initials="RG">
    <w:p w14:paraId="08DB0A0B" w14:textId="311EC02C" w:rsidR="008D5EE8" w:rsidRDefault="008D5EE8">
      <w:pPr>
        <w:pStyle w:val="CommentText"/>
      </w:pPr>
      <w:r>
        <w:rPr>
          <w:rStyle w:val="CommentReference"/>
        </w:rPr>
        <w:annotationRef/>
      </w:r>
      <w:r>
        <w:t>cited</w:t>
      </w:r>
    </w:p>
  </w:comment>
  <w:comment w:id="2064" w:author="Alexis Handford" w:date="2020-01-21T14:18:00Z" w:initials="AH">
    <w:p w14:paraId="5E9EAEED" w14:textId="6DB62073" w:rsidR="008D5EE8" w:rsidRDefault="008D5EE8">
      <w:pPr>
        <w:pStyle w:val="CommentText"/>
      </w:pPr>
      <w:r>
        <w:rPr>
          <w:rStyle w:val="CommentReference"/>
        </w:rPr>
        <w:annotationRef/>
      </w:r>
      <w:r>
        <w:t>Too abstract – is there a real-life example?</w:t>
      </w:r>
    </w:p>
  </w:comment>
  <w:comment w:id="2065" w:author="RoboGarden Team" w:date="2020-01-23T22:24:00Z" w:initials="RG">
    <w:p w14:paraId="03BF2FCE" w14:textId="0B94FAE0" w:rsidR="008D5EE8" w:rsidRDefault="008D5EE8">
      <w:pPr>
        <w:pStyle w:val="CommentText"/>
      </w:pPr>
      <w:r>
        <w:rPr>
          <w:rStyle w:val="CommentReference"/>
        </w:rPr>
        <w:annotationRef/>
      </w:r>
      <w:r>
        <w:t xml:space="preserve">Real life example added </w:t>
      </w:r>
    </w:p>
  </w:comment>
  <w:comment w:id="2080" w:author="Alexis Handford" w:date="2020-01-21T14:19:00Z" w:initials="AH">
    <w:p w14:paraId="5E9DB341" w14:textId="29A59942" w:rsidR="008D5EE8" w:rsidRDefault="008D5EE8">
      <w:pPr>
        <w:pStyle w:val="CommentText"/>
      </w:pPr>
      <w:r>
        <w:rPr>
          <w:rStyle w:val="CommentReference"/>
        </w:rPr>
        <w:annotationRef/>
      </w:r>
      <w:r>
        <w:t xml:space="preserve">Explain how carrousels work. </w:t>
      </w:r>
    </w:p>
  </w:comment>
  <w:comment w:id="2081" w:author="RoboGarden Team" w:date="2020-01-23T22:24:00Z" w:initials="RG">
    <w:p w14:paraId="6D6911AE" w14:textId="68E1E5A8" w:rsidR="008D5EE8" w:rsidRDefault="008D5EE8">
      <w:pPr>
        <w:pStyle w:val="CommentText"/>
      </w:pPr>
      <w:r>
        <w:rPr>
          <w:rStyle w:val="CommentReference"/>
        </w:rPr>
        <w:annotationRef/>
      </w:r>
      <w:r>
        <w:t>explained</w:t>
      </w:r>
    </w:p>
  </w:comment>
  <w:comment w:id="2098" w:author="Alexis Handford" w:date="2020-01-21T14:19:00Z" w:initials="AH">
    <w:p w14:paraId="027B1C6D" w14:textId="0DCD1908" w:rsidR="008D5EE8" w:rsidRDefault="008D5EE8">
      <w:pPr>
        <w:pStyle w:val="CommentText"/>
      </w:pPr>
      <w:r>
        <w:rPr>
          <w:rStyle w:val="CommentReference"/>
        </w:rPr>
        <w:annotationRef/>
      </w:r>
      <w:r>
        <w:t>cite</w:t>
      </w:r>
    </w:p>
  </w:comment>
  <w:comment w:id="2099" w:author="RoboGarden Team" w:date="2020-01-23T22:24:00Z" w:initials="RG">
    <w:p w14:paraId="3D343FD0" w14:textId="249CE660" w:rsidR="008D5EE8" w:rsidRDefault="008D5EE8">
      <w:pPr>
        <w:pStyle w:val="CommentText"/>
      </w:pPr>
      <w:r>
        <w:rPr>
          <w:rStyle w:val="CommentReference"/>
        </w:rPr>
        <w:annotationRef/>
      </w:r>
      <w:r>
        <w:t>cited</w:t>
      </w:r>
    </w:p>
  </w:comment>
  <w:comment w:id="2103" w:author="Fatemeh Yazdanbakhsh Poodeh" w:date="2020-01-28T22:28:00Z" w:initials="FYP">
    <w:p w14:paraId="261679C4" w14:textId="12546F29" w:rsidR="008D5EE8" w:rsidRDefault="008D5EE8">
      <w:pPr>
        <w:pStyle w:val="CommentText"/>
      </w:pPr>
      <w:r>
        <w:rPr>
          <w:rStyle w:val="CommentReference"/>
        </w:rPr>
        <w:annotationRef/>
      </w:r>
      <w:r>
        <w:t>RG please consider it.we can add road distances as an example.(google map)</w:t>
      </w:r>
    </w:p>
  </w:comment>
  <w:comment w:id="2104" w:author="Fatemeh Yazdanbakhsh Poodeh" w:date="2020-01-28T22:30:00Z" w:initials="FYP">
    <w:p w14:paraId="4C393FE6" w14:textId="4B5549BF" w:rsidR="008D5EE8" w:rsidRDefault="008D5EE8">
      <w:pPr>
        <w:pStyle w:val="CommentText"/>
      </w:pPr>
      <w:r>
        <w:rPr>
          <w:rStyle w:val="CommentReference"/>
        </w:rPr>
        <w:annotationRef/>
      </w:r>
    </w:p>
  </w:comment>
  <w:comment w:id="2107" w:author="Guest User" w:date="2020-01-27T08:58:00Z" w:initials="GU">
    <w:p w14:paraId="04FADE13" w14:textId="176C50DD" w:rsidR="008D5EE8" w:rsidRDefault="008D5EE8">
      <w:pPr>
        <w:pStyle w:val="CommentText"/>
      </w:pPr>
      <w:r>
        <w:t>MUST: Add an example for the Graph Data</w:t>
      </w:r>
      <w:r>
        <w:rPr>
          <w:rStyle w:val="CommentReference"/>
        </w:rPr>
        <w:annotationRef/>
      </w:r>
    </w:p>
  </w:comment>
  <w:comment w:id="2108" w:author="RoboGarden Team" w:date="2020-01-29T18:03:00Z" w:initials="RG">
    <w:p w14:paraId="4B754384" w14:textId="1E432099" w:rsidR="008D5EE8" w:rsidRDefault="008D5EE8">
      <w:pPr>
        <w:pStyle w:val="CommentText"/>
      </w:pPr>
      <w:r>
        <w:rPr>
          <w:rStyle w:val="CommentReference"/>
        </w:rPr>
        <w:annotationRef/>
      </w:r>
      <w:r>
        <w:t>Example added</w:t>
      </w:r>
    </w:p>
  </w:comment>
  <w:comment w:id="2115" w:author="Alexis Handford" w:date="2020-01-21T14:19:00Z" w:initials="AH">
    <w:p w14:paraId="1FE1829E" w14:textId="71868035" w:rsidR="008D5EE8" w:rsidRDefault="008D5EE8">
      <w:pPr>
        <w:pStyle w:val="CommentText"/>
      </w:pPr>
      <w:r>
        <w:rPr>
          <w:rStyle w:val="CommentReference"/>
        </w:rPr>
        <w:annotationRef/>
      </w:r>
      <w:r>
        <w:t>cite</w:t>
      </w:r>
    </w:p>
  </w:comment>
  <w:comment w:id="2116" w:author="RoboGarden Team" w:date="2020-01-23T22:24:00Z" w:initials="RG">
    <w:p w14:paraId="323EC073" w14:textId="72A52689" w:rsidR="008D5EE8" w:rsidRDefault="008D5EE8">
      <w:pPr>
        <w:pStyle w:val="CommentText"/>
      </w:pPr>
      <w:r>
        <w:rPr>
          <w:rStyle w:val="CommentReference"/>
        </w:rPr>
        <w:annotationRef/>
      </w:r>
      <w:r>
        <w:t>cited</w:t>
      </w:r>
    </w:p>
  </w:comment>
  <w:comment w:id="2129" w:author="Alexis Handford" w:date="2020-01-21T14:19:00Z" w:initials="AH">
    <w:p w14:paraId="0A79F841" w14:textId="5D7F020A" w:rsidR="008D5EE8" w:rsidRDefault="008D5EE8">
      <w:pPr>
        <w:pStyle w:val="CommentText"/>
      </w:pPr>
      <w:r>
        <w:rPr>
          <w:rStyle w:val="CommentReference"/>
        </w:rPr>
        <w:annotationRef/>
      </w:r>
      <w:r>
        <w:t xml:space="preserve">Refer to submodule 1 quiz mission comments, as they may affect if these types of questions will be included here. </w:t>
      </w:r>
    </w:p>
  </w:comment>
  <w:comment w:id="2130" w:author="RoboGarden Team" w:date="2020-01-23T22:25:00Z" w:initials="RG">
    <w:p w14:paraId="44C43D65" w14:textId="7F07161B" w:rsidR="008D5EE8" w:rsidRDefault="008D5EE8">
      <w:pPr>
        <w:pStyle w:val="CommentText"/>
      </w:pPr>
      <w:r>
        <w:rPr>
          <w:rStyle w:val="CommentReference"/>
        </w:rPr>
        <w:annotationRef/>
      </w:r>
      <w:r>
        <w:t>addressed</w:t>
      </w:r>
    </w:p>
  </w:comment>
  <w:comment w:id="2203" w:author="Alexis Handford" w:date="2020-01-21T14:21:00Z" w:initials="AH">
    <w:p w14:paraId="13FDEFC7" w14:textId="70383A4F" w:rsidR="008D5EE8" w:rsidRDefault="008D5EE8">
      <w:pPr>
        <w:pStyle w:val="CommentText"/>
      </w:pPr>
      <w:r>
        <w:rPr>
          <w:rStyle w:val="CommentReference"/>
        </w:rPr>
        <w:annotationRef/>
      </w:r>
      <w:r>
        <w:t>cite</w:t>
      </w:r>
    </w:p>
  </w:comment>
  <w:comment w:id="2204" w:author="RoboGarden Team" w:date="2020-01-23T22:25:00Z" w:initials="RG">
    <w:p w14:paraId="4DE818D9" w14:textId="221E6674" w:rsidR="008D5EE8" w:rsidRDefault="008D5EE8">
      <w:pPr>
        <w:pStyle w:val="CommentText"/>
      </w:pPr>
      <w:r>
        <w:rPr>
          <w:rStyle w:val="CommentReference"/>
        </w:rPr>
        <w:annotationRef/>
      </w:r>
      <w:r>
        <w:t>cited</w:t>
      </w:r>
    </w:p>
  </w:comment>
  <w:comment w:id="2220" w:author="Alexis Handford" w:date="2020-01-21T14:23:00Z" w:initials="AH">
    <w:p w14:paraId="6DD717B4" w14:textId="27E301A4" w:rsidR="008D5EE8" w:rsidRDefault="008D5EE8">
      <w:pPr>
        <w:pStyle w:val="CommentText"/>
      </w:pPr>
      <w:r>
        <w:rPr>
          <w:rStyle w:val="CommentReference"/>
        </w:rPr>
        <w:annotationRef/>
      </w:r>
      <w:r>
        <w:t xml:space="preserve">Is this a “how to” link? If so, explain that to students. </w:t>
      </w:r>
    </w:p>
  </w:comment>
  <w:comment w:id="2221" w:author="RoboGarden Team" w:date="2020-01-23T16:47:00Z" w:initials="RG">
    <w:p w14:paraId="1FB7B556" w14:textId="5367D613" w:rsidR="008D5EE8" w:rsidRDefault="008D5EE8">
      <w:pPr>
        <w:pStyle w:val="CommentText"/>
      </w:pPr>
      <w:r>
        <w:rPr>
          <w:rStyle w:val="CommentReference"/>
        </w:rPr>
        <w:annotationRef/>
      </w:r>
      <w:r>
        <w:t>This is a link to the names of the datasets available in Scikit-learn library</w:t>
      </w:r>
    </w:p>
  </w:comment>
  <w:comment w:id="2222" w:author="Alexis Handford [2]" w:date="2020-02-03T14:04:00Z" w:initials="AH">
    <w:p w14:paraId="175ED9F0" w14:textId="5DF1E0C8" w:rsidR="008D5EE8" w:rsidRDefault="008D5EE8">
      <w:pPr>
        <w:pStyle w:val="CommentText"/>
      </w:pPr>
      <w:r>
        <w:rPr>
          <w:rStyle w:val="CommentReference"/>
        </w:rPr>
        <w:annotationRef/>
      </w:r>
      <w:r>
        <w:t>Final Edit</w:t>
      </w:r>
      <w:r>
        <w:br/>
        <w:t>MUST: Give box a title.</w:t>
      </w:r>
    </w:p>
  </w:comment>
  <w:comment w:id="2223" w:author="RoboGarden Team" w:date="2020-02-07T11:03:00Z" w:initials="R">
    <w:p w14:paraId="7F8DC1D9" w14:textId="74EFCC4A" w:rsidR="008D5EE8" w:rsidRDefault="008D5EE8">
      <w:pPr>
        <w:pStyle w:val="CommentText"/>
      </w:pPr>
      <w:r>
        <w:rPr>
          <w:rStyle w:val="CommentReference"/>
        </w:rPr>
        <w:annotationRef/>
      </w:r>
      <w:r>
        <w:t>resolved</w:t>
      </w:r>
    </w:p>
  </w:comment>
  <w:comment w:id="2229" w:author="Guest User" w:date="2020-01-27T09:52:00Z" w:initials="GU">
    <w:p w14:paraId="525DDBC4" w14:textId="5CE614A0" w:rsidR="008D5EE8" w:rsidRDefault="008D5EE8">
      <w:pPr>
        <w:pStyle w:val="CommentText"/>
      </w:pPr>
      <w:r>
        <w:t xml:space="preserve">MUST: Move this to the first section of this Lesson Interactive Mission. Add to it when students will be using it. Say something like this: Have Anaconda installed before ...[write here the section title when they will have to use it for the first time]. </w:t>
      </w:r>
      <w:r>
        <w:rPr>
          <w:rStyle w:val="CommentReference"/>
        </w:rPr>
        <w:annotationRef/>
      </w:r>
    </w:p>
    <w:p w14:paraId="4D77492C" w14:textId="76530492" w:rsidR="008D5EE8" w:rsidRDefault="008D5EE8">
      <w:pPr>
        <w:pStyle w:val="CommentText"/>
      </w:pPr>
      <w:r>
        <w:t>(I am asking you to do the above because they way the Anaconda box is written out it is impliying that learners will have to use Anaconda later on during the course or this Interactive Lesson Mission.)</w:t>
      </w:r>
    </w:p>
  </w:comment>
  <w:comment w:id="2230" w:author="RoboGarden Team" w:date="2020-01-29T18:05:00Z" w:initials="RG">
    <w:p w14:paraId="0A31EDA7" w14:textId="3A16BDFD" w:rsidR="008D5EE8" w:rsidRDefault="008D5EE8">
      <w:pPr>
        <w:pStyle w:val="CommentText"/>
      </w:pPr>
      <w:r>
        <w:rPr>
          <w:rStyle w:val="CommentReference"/>
        </w:rPr>
        <w:annotationRef/>
      </w:r>
      <w:r>
        <w:t xml:space="preserve">This is the part before the students using Anaconda. </w:t>
      </w:r>
    </w:p>
  </w:comment>
  <w:comment w:id="2231" w:author="RoboGarden Team" w:date="2020-01-29T18:07:00Z" w:initials="RG">
    <w:p w14:paraId="6087C43E" w14:textId="7E8E30A9" w:rsidR="008D5EE8" w:rsidRDefault="008D5EE8">
      <w:pPr>
        <w:pStyle w:val="CommentText"/>
      </w:pPr>
      <w:r>
        <w:rPr>
          <w:rStyle w:val="CommentReference"/>
        </w:rPr>
        <w:annotationRef/>
      </w:r>
      <w:r>
        <w:t xml:space="preserve">Changed phrasing to include the fact Anaconda is going to be used in this lesson </w:t>
      </w:r>
    </w:p>
  </w:comment>
  <w:comment w:id="2232" w:author="Fatemeh Yazdanbakhsh Poodeh" w:date="2020-02-05T12:32:00Z" w:initials="FYP">
    <w:p w14:paraId="47322457" w14:textId="69A8E84F" w:rsidR="008D5EE8" w:rsidRDefault="008D5EE8">
      <w:pPr>
        <w:pStyle w:val="CommentText"/>
      </w:pPr>
      <w:r>
        <w:rPr>
          <w:rStyle w:val="CommentReference"/>
        </w:rPr>
        <w:annotationRef/>
      </w:r>
    </w:p>
  </w:comment>
  <w:comment w:id="2233" w:author="Fatemeh Yazdanbakhsh Poodeh" w:date="2020-02-05T12:40:00Z" w:initials="FYP">
    <w:p w14:paraId="3E38819A" w14:textId="4732966C" w:rsidR="008D5EE8" w:rsidRDefault="008D5EE8">
      <w:pPr>
        <w:pStyle w:val="CommentText"/>
      </w:pPr>
      <w:r>
        <w:rPr>
          <w:rStyle w:val="CommentReference"/>
        </w:rPr>
        <w:annotationRef/>
      </w:r>
      <w:r>
        <w:t>Anaconda information were added to the introduction of the course and beginning of this submodule.</w:t>
      </w:r>
    </w:p>
  </w:comment>
  <w:comment w:id="2236" w:author="Fatemeh Yazdanbakhsh Poodeh" w:date="2020-01-28T22:17:00Z" w:initials="FYP">
    <w:p w14:paraId="6FA98F35" w14:textId="147444E2" w:rsidR="008D5EE8" w:rsidRDefault="008D5EE8">
      <w:pPr>
        <w:pStyle w:val="CommentText"/>
      </w:pPr>
      <w:r>
        <w:rPr>
          <w:rStyle w:val="CommentReference"/>
        </w:rPr>
        <w:annotationRef/>
      </w:r>
      <w:r>
        <w:t>RG please see if this sentense is good or not. I am not still sure why we should move this up?</w:t>
      </w:r>
    </w:p>
  </w:comment>
  <w:comment w:id="2237" w:author="Alexis Handford [2]" w:date="2020-02-03T14:05:00Z" w:initials="AH">
    <w:p w14:paraId="54E74ADD" w14:textId="1B2932E4" w:rsidR="008D5EE8" w:rsidRDefault="008D5EE8">
      <w:pPr>
        <w:pStyle w:val="CommentText"/>
      </w:pPr>
      <w:r>
        <w:rPr>
          <w:rStyle w:val="CommentReference"/>
        </w:rPr>
        <w:annotationRef/>
      </w:r>
      <w:r>
        <w:t>Final Edit</w:t>
      </w:r>
      <w:r>
        <w:br/>
        <w:t>MUST: Move this to the submodule level, as this is showing students what they will need to install prior to the lesson.</w:t>
      </w:r>
    </w:p>
  </w:comment>
  <w:comment w:id="2238" w:author="RoboGarden Team" w:date="2020-02-07T11:03:00Z" w:initials="R">
    <w:p w14:paraId="7A7E50C4" w14:textId="777FDEA8" w:rsidR="008D5EE8" w:rsidRDefault="008D5EE8">
      <w:pPr>
        <w:pStyle w:val="CommentText"/>
      </w:pPr>
      <w:r>
        <w:rPr>
          <w:rStyle w:val="CommentReference"/>
        </w:rPr>
        <w:annotationRef/>
      </w:r>
      <w:r>
        <w:t>removed</w:t>
      </w:r>
    </w:p>
  </w:comment>
  <w:comment w:id="2251" w:author="Alexis Handford" w:date="2020-01-21T14:21:00Z" w:initials="AH">
    <w:p w14:paraId="349CA788" w14:textId="55A60CDD" w:rsidR="008D5EE8" w:rsidRDefault="008D5EE8">
      <w:pPr>
        <w:pStyle w:val="CommentText"/>
      </w:pPr>
      <w:r>
        <w:rPr>
          <w:rStyle w:val="CommentReference"/>
        </w:rPr>
        <w:annotationRef/>
      </w:r>
      <w:r>
        <w:t>cite</w:t>
      </w:r>
    </w:p>
  </w:comment>
  <w:comment w:id="2252" w:author="RoboGarden Team" w:date="2020-01-23T22:25:00Z" w:initials="RG">
    <w:p w14:paraId="034D37B4" w14:textId="7B4A04A0" w:rsidR="008D5EE8" w:rsidRDefault="008D5EE8">
      <w:pPr>
        <w:pStyle w:val="CommentText"/>
      </w:pPr>
      <w:r>
        <w:rPr>
          <w:rStyle w:val="CommentReference"/>
        </w:rPr>
        <w:annotationRef/>
      </w:r>
      <w:r>
        <w:t>cited</w:t>
      </w:r>
    </w:p>
  </w:comment>
  <w:comment w:id="2265" w:author="Alexis Handford" w:date="2020-01-21T14:22:00Z" w:initials="AH">
    <w:p w14:paraId="4CC38122" w14:textId="628BB49F" w:rsidR="008D5EE8" w:rsidRDefault="008D5EE8">
      <w:pPr>
        <w:pStyle w:val="CommentText"/>
      </w:pPr>
      <w:r>
        <w:rPr>
          <w:rStyle w:val="CommentReference"/>
        </w:rPr>
        <w:annotationRef/>
      </w:r>
      <w:r>
        <w:t>where?</w:t>
      </w:r>
    </w:p>
  </w:comment>
  <w:comment w:id="2266" w:author="Alexis Handford" w:date="2020-01-21T14:24:00Z" w:initials="AH">
    <w:p w14:paraId="6E11C6C0" w14:textId="5AFF468B" w:rsidR="008D5EE8" w:rsidRDefault="008D5EE8">
      <w:pPr>
        <w:pStyle w:val="CommentText"/>
      </w:pPr>
      <w:r>
        <w:rPr>
          <w:rStyle w:val="CommentReference"/>
        </w:rPr>
        <w:annotationRef/>
      </w:r>
      <w:r>
        <w:t xml:space="preserve">Explain a bit more about what students will be doing. Example: To load datasets there are 5 steps, and to read datasets there are 2 steps. Reading it can how to find the information but it can also be interpretation of the information. </w:t>
      </w:r>
    </w:p>
  </w:comment>
  <w:comment w:id="2267" w:author="Fatemeh Yazdanbakhsh Poodeh" w:date="2020-02-05T12:28:00Z" w:initials="FYP">
    <w:p w14:paraId="3175C11A" w14:textId="18364167" w:rsidR="008D5EE8" w:rsidRDefault="008D5EE8">
      <w:pPr>
        <w:pStyle w:val="CommentText"/>
      </w:pPr>
      <w:r>
        <w:rPr>
          <w:rStyle w:val="CommentReference"/>
        </w:rPr>
        <w:annotationRef/>
      </w:r>
      <w:r>
        <w:t>Done</w:t>
      </w:r>
    </w:p>
  </w:comment>
  <w:comment w:id="2298" w:author="Fatemeh Yazdanbakhsh Poodeh" w:date="2020-01-30T15:18:00Z" w:initials="FYP">
    <w:p w14:paraId="664A8BA3" w14:textId="5BD21E50" w:rsidR="008D5EE8" w:rsidRDefault="008D5EE8">
      <w:pPr>
        <w:pStyle w:val="CommentText"/>
      </w:pPr>
      <w:r>
        <w:rPr>
          <w:rStyle w:val="CommentReference"/>
        </w:rPr>
        <w:annotationRef/>
      </w:r>
      <w:r>
        <w:t>RG please change the title of this section to sth that shows its application sth likje “using Scikit-learn for data analysis”</w:t>
      </w:r>
    </w:p>
  </w:comment>
  <w:comment w:id="2293" w:author="Alexis Handford" w:date="2020-01-21T14:22:00Z" w:initials="AH">
    <w:p w14:paraId="24BFA906" w14:textId="319BB874" w:rsidR="008D5EE8" w:rsidRDefault="008D5EE8">
      <w:pPr>
        <w:pStyle w:val="CommentText"/>
      </w:pPr>
      <w:r>
        <w:rPr>
          <w:rStyle w:val="CommentReference"/>
        </w:rPr>
        <w:annotationRef/>
      </w:r>
      <w:r>
        <w:t xml:space="preserve">In the module intro you need to explain that students will be using data sets with the sklearn library. Provide links and more information for students.  </w:t>
      </w:r>
    </w:p>
  </w:comment>
  <w:comment w:id="2294" w:author="RoboGarden Team" w:date="2020-01-23T22:25:00Z" w:initials="RG">
    <w:p w14:paraId="61A06B07" w14:textId="76100020" w:rsidR="008D5EE8" w:rsidRDefault="008D5EE8">
      <w:pPr>
        <w:pStyle w:val="CommentText"/>
      </w:pPr>
      <w:r>
        <w:rPr>
          <w:rStyle w:val="CommentReference"/>
        </w:rPr>
        <w:annotationRef/>
      </w:r>
      <w:r>
        <w:t xml:space="preserve">The links to different datasets is not the purpose of these blocks. </w:t>
      </w:r>
    </w:p>
  </w:comment>
  <w:comment w:id="2295" w:author="Guest User" w:date="2020-01-27T09:57:00Z" w:initials="GU">
    <w:p w14:paraId="6B04D693" w14:textId="0289A422" w:rsidR="008D5EE8" w:rsidRDefault="008D5EE8">
      <w:pPr>
        <w:pStyle w:val="CommentText"/>
      </w:pPr>
      <w:r>
        <w:t>MUST: If the purpose of the "Using Scikit-Learn Datasets" is to just illustrates how it looks like then said so before the I,. II, ,,etc.. The title is misleading. You must add tesxt to explain the purpose of  I., II, etc. you can also change the title in a way that gives the students the reason of presenting I,, II, etc. The current tiel "Using..." can mean teaching the learner how to use it, giving examples of how it used, showing how it looks like when someone uses it.</w:t>
      </w:r>
      <w:r>
        <w:rPr>
          <w:rStyle w:val="CommentReference"/>
        </w:rPr>
        <w:annotationRef/>
      </w:r>
    </w:p>
  </w:comment>
  <w:comment w:id="2296" w:author="Fatemeh Yazdanbakhsh Poodeh" w:date="2020-02-05T12:23:00Z" w:initials="FYP">
    <w:p w14:paraId="09B3D1F1" w14:textId="5289C2E5" w:rsidR="008D5EE8" w:rsidRDefault="008D5EE8">
      <w:pPr>
        <w:pStyle w:val="CommentText"/>
      </w:pPr>
      <w:r>
        <w:rPr>
          <w:rStyle w:val="CommentReference"/>
        </w:rPr>
        <w:annotationRef/>
      </w:r>
    </w:p>
  </w:comment>
  <w:comment w:id="2297" w:author="Fatemeh Yazdanbakhsh Poodeh" w:date="2020-02-05T12:23:00Z" w:initials="FYP">
    <w:p w14:paraId="61ECE4F5" w14:textId="0C0AC4B3" w:rsidR="008D5EE8" w:rsidRDefault="008D5EE8">
      <w:pPr>
        <w:pStyle w:val="CommentText"/>
      </w:pPr>
      <w:r>
        <w:rPr>
          <w:rStyle w:val="CommentReference"/>
        </w:rPr>
        <w:annotationRef/>
      </w:r>
      <w:r>
        <w:t>The information added under the “using Scikit-learn datasets”</w:t>
      </w:r>
    </w:p>
  </w:comment>
  <w:comment w:id="2336" w:author="Alexis Handford" w:date="2020-01-21T14:24:00Z" w:initials="AH">
    <w:p w14:paraId="039644C4" w14:textId="71266C7A" w:rsidR="008D5EE8" w:rsidRDefault="008D5EE8">
      <w:pPr>
        <w:pStyle w:val="CommentText"/>
      </w:pPr>
      <w:r>
        <w:rPr>
          <w:rStyle w:val="CommentReference"/>
        </w:rPr>
        <w:annotationRef/>
      </w:r>
      <w:r>
        <w:t>cite</w:t>
      </w:r>
    </w:p>
  </w:comment>
  <w:comment w:id="2337" w:author="RoboGarden Team" w:date="2020-01-23T22:26:00Z" w:initials="RG">
    <w:p w14:paraId="5EE1B473" w14:textId="59F6EC4F" w:rsidR="008D5EE8" w:rsidRDefault="008D5EE8">
      <w:pPr>
        <w:pStyle w:val="CommentText"/>
      </w:pPr>
      <w:r>
        <w:rPr>
          <w:rStyle w:val="CommentReference"/>
        </w:rPr>
        <w:annotationRef/>
      </w:r>
      <w:r>
        <w:t>cited</w:t>
      </w:r>
    </w:p>
  </w:comment>
  <w:comment w:id="2366" w:author="Alexis Handford" w:date="2020-01-21T14:28:00Z" w:initials="AH">
    <w:p w14:paraId="66C3B331" w14:textId="04F521F4" w:rsidR="008D5EE8" w:rsidRDefault="008D5EE8">
      <w:pPr>
        <w:pStyle w:val="CommentText"/>
      </w:pPr>
      <w:r>
        <w:rPr>
          <w:rStyle w:val="CommentReference"/>
        </w:rPr>
        <w:annotationRef/>
      </w:r>
      <w:r>
        <w:t xml:space="preserve">The way this code-set is presented in the above content is secondary. The focus is on a process, not about learning about the code. </w:t>
      </w:r>
    </w:p>
  </w:comment>
  <w:comment w:id="2367" w:author="RoboGarden Team" w:date="2020-01-23T22:26:00Z" w:initials="RG">
    <w:p w14:paraId="70D4815E" w14:textId="2373D7DB" w:rsidR="008D5EE8" w:rsidRDefault="008D5EE8">
      <w:pPr>
        <w:pStyle w:val="CommentText"/>
      </w:pPr>
      <w:r>
        <w:rPr>
          <w:rStyle w:val="CommentReference"/>
        </w:rPr>
        <w:annotationRef/>
      </w:r>
    </w:p>
  </w:comment>
  <w:comment w:id="2447" w:author="Alexis Handford [2]" w:date="2020-02-03T14:10:00Z" w:initials="AH">
    <w:p w14:paraId="25E17F3D" w14:textId="50677C82" w:rsidR="008D5EE8" w:rsidRDefault="008D5EE8">
      <w:pPr>
        <w:pStyle w:val="CommentText"/>
      </w:pPr>
      <w:r>
        <w:rPr>
          <w:rStyle w:val="CommentReference"/>
        </w:rPr>
        <w:annotationRef/>
      </w:r>
      <w:r>
        <w:t>Final Edit</w:t>
      </w:r>
      <w:r>
        <w:br/>
        <w:t>Was this box removed?</w:t>
      </w:r>
    </w:p>
  </w:comment>
  <w:comment w:id="2501" w:author="Alexis Handford" w:date="2020-01-21T14:37:00Z" w:initials="AH">
    <w:p w14:paraId="29ADA648" w14:textId="50C39EE6" w:rsidR="008D5EE8" w:rsidRDefault="008D5EE8">
      <w:pPr>
        <w:pStyle w:val="CommentText"/>
      </w:pPr>
      <w:r>
        <w:rPr>
          <w:rStyle w:val="CommentReference"/>
        </w:rPr>
        <w:annotationRef/>
      </w:r>
      <w:r>
        <w:t xml:space="preserve">Where do the libraries and the datasets intersect? Maybe you need an addition portion of information on this. </w:t>
      </w:r>
    </w:p>
  </w:comment>
  <w:comment w:id="2502" w:author="RoboGarden Team" w:date="2020-02-07T14:32:00Z" w:initials="R">
    <w:p w14:paraId="53A3AAC9" w14:textId="506CC4D8" w:rsidR="008D5EE8" w:rsidRDefault="008D5EE8">
      <w:pPr>
        <w:pStyle w:val="CommentText"/>
      </w:pPr>
      <w:r>
        <w:rPr>
          <w:rStyle w:val="CommentReference"/>
        </w:rPr>
        <w:annotationRef/>
      </w:r>
      <w:r>
        <w:t>Removed</w:t>
      </w:r>
    </w:p>
  </w:comment>
  <w:comment w:id="2549" w:author="Alexis Handford" w:date="2020-01-21T14:29:00Z" w:initials="AH">
    <w:p w14:paraId="249DA99E" w14:textId="0D7CE130" w:rsidR="008D5EE8" w:rsidRDefault="008D5EE8">
      <w:pPr>
        <w:pStyle w:val="CommentText"/>
      </w:pPr>
      <w:r>
        <w:rPr>
          <w:rStyle w:val="CommentReference"/>
        </w:rPr>
        <w:annotationRef/>
      </w:r>
      <w:r>
        <w:t>Full code for what?</w:t>
      </w:r>
    </w:p>
  </w:comment>
  <w:comment w:id="2550" w:author="RoboGarden Team" w:date="2020-02-07T14:32:00Z" w:initials="R">
    <w:p w14:paraId="41FD5C5B" w14:textId="309DF694" w:rsidR="008D5EE8" w:rsidRDefault="008D5EE8">
      <w:pPr>
        <w:pStyle w:val="CommentText"/>
      </w:pPr>
      <w:r>
        <w:rPr>
          <w:rStyle w:val="CommentReference"/>
        </w:rPr>
        <w:annotationRef/>
      </w:r>
      <w:r>
        <w:t>Removed</w:t>
      </w:r>
    </w:p>
  </w:comment>
  <w:comment w:id="2554" w:author="Alexis Handford" w:date="2020-01-21T14:29:00Z" w:initials="AH">
    <w:p w14:paraId="5912914B" w14:textId="63E769A4" w:rsidR="008D5EE8" w:rsidRDefault="008D5EE8">
      <w:pPr>
        <w:pStyle w:val="CommentText"/>
      </w:pPr>
      <w:r>
        <w:rPr>
          <w:rStyle w:val="CommentReference"/>
        </w:rPr>
        <w:annotationRef/>
      </w:r>
      <w:r>
        <w:t>Try it where?</w:t>
      </w:r>
    </w:p>
  </w:comment>
  <w:comment w:id="2555" w:author="RoboGarden Team" w:date="2020-02-07T14:32:00Z" w:initials="R">
    <w:p w14:paraId="370958DE" w14:textId="199065F2" w:rsidR="008D5EE8" w:rsidRDefault="008D5EE8">
      <w:pPr>
        <w:pStyle w:val="CommentText"/>
      </w:pPr>
      <w:r>
        <w:rPr>
          <w:rStyle w:val="CommentReference"/>
        </w:rPr>
        <w:annotationRef/>
      </w:r>
      <w:r>
        <w:t>Removed</w:t>
      </w:r>
    </w:p>
  </w:comment>
  <w:comment w:id="2571" w:author="Alexis Handford" w:date="2020-01-21T14:29:00Z" w:initials="AH">
    <w:p w14:paraId="6201DB08" w14:textId="69ED470E" w:rsidR="008D5EE8" w:rsidRDefault="008D5EE8">
      <w:pPr>
        <w:pStyle w:val="CommentText"/>
      </w:pPr>
      <w:r>
        <w:rPr>
          <w:rStyle w:val="CommentReference"/>
        </w:rPr>
        <w:annotationRef/>
      </w:r>
      <w:r>
        <w:t>What does this do?</w:t>
      </w:r>
    </w:p>
  </w:comment>
  <w:comment w:id="2572" w:author="RoboGarden Team" w:date="2020-02-07T14:32:00Z" w:initials="R">
    <w:p w14:paraId="6CE78C60" w14:textId="2EA318DB" w:rsidR="008D5EE8" w:rsidRDefault="008D5EE8">
      <w:pPr>
        <w:pStyle w:val="CommentText"/>
      </w:pPr>
      <w:r>
        <w:rPr>
          <w:rStyle w:val="CommentReference"/>
        </w:rPr>
        <w:annotationRef/>
      </w:r>
      <w:r>
        <w:t>Removed</w:t>
      </w:r>
    </w:p>
  </w:comment>
  <w:comment w:id="2573" w:author="Alexis Handford" w:date="2020-01-21T14:30:00Z" w:initials="AH">
    <w:p w14:paraId="09B5842D" w14:textId="12BA7A9C" w:rsidR="008D5EE8" w:rsidRDefault="008D5EE8">
      <w:pPr>
        <w:pStyle w:val="CommentText"/>
      </w:pPr>
      <w:r>
        <w:rPr>
          <w:rStyle w:val="CommentReference"/>
        </w:rPr>
        <w:annotationRef/>
      </w:r>
      <w:r>
        <w:t>Maybe “Introduction to Pandas library”</w:t>
      </w:r>
    </w:p>
  </w:comment>
  <w:comment w:id="2574" w:author="RoboGarden Team" w:date="2020-01-23T22:26:00Z" w:initials="RG">
    <w:p w14:paraId="528C76AA" w14:textId="5C5158C0" w:rsidR="008D5EE8" w:rsidRDefault="008D5EE8">
      <w:pPr>
        <w:pStyle w:val="CommentText"/>
      </w:pPr>
      <w:r>
        <w:rPr>
          <w:rStyle w:val="CommentReference"/>
        </w:rPr>
        <w:annotationRef/>
      </w:r>
      <w:r>
        <w:t xml:space="preserve">Changed </w:t>
      </w:r>
    </w:p>
  </w:comment>
  <w:comment w:id="2591" w:author="Guest User" w:date="2020-01-27T09:59:00Z" w:initials="GU">
    <w:p w14:paraId="375F5555" w14:textId="18FCE248" w:rsidR="008D5EE8" w:rsidRDefault="008D5EE8">
      <w:pPr>
        <w:pStyle w:val="CommentText"/>
      </w:pPr>
      <w:r>
        <w:t>MUST stay consistent with the way you refer to Pandas. Above you said it is a software library. I would say here: The Pandas library or Pandas sodtware library</w:t>
      </w:r>
      <w:r>
        <w:rPr>
          <w:rStyle w:val="CommentReference"/>
        </w:rPr>
        <w:annotationRef/>
      </w:r>
    </w:p>
  </w:comment>
  <w:comment w:id="2594" w:author="Fatemeh Yazdanbakhsh Poodeh" w:date="2020-01-28T22:30:00Z" w:initials="FYP">
    <w:p w14:paraId="21FB1382" w14:textId="678ED9C6" w:rsidR="008D5EE8" w:rsidRDefault="008D5EE8">
      <w:pPr>
        <w:pStyle w:val="CommentText"/>
      </w:pPr>
      <w:r>
        <w:rPr>
          <w:rStyle w:val="CommentReference"/>
        </w:rPr>
        <w:annotationRef/>
      </w:r>
      <w:r>
        <w:t>RG I think we should change it to “library”</w:t>
      </w:r>
    </w:p>
  </w:comment>
  <w:comment w:id="2624" w:author="Alexis Handford" w:date="2020-01-21T14:31:00Z" w:initials="AH">
    <w:p w14:paraId="5EB85241" w14:textId="6ECB7BB0" w:rsidR="008D5EE8" w:rsidRDefault="008D5EE8">
      <w:pPr>
        <w:pStyle w:val="CommentText"/>
      </w:pPr>
      <w:r>
        <w:rPr>
          <w:rStyle w:val="CommentReference"/>
        </w:rPr>
        <w:annotationRef/>
      </w:r>
      <w:r>
        <w:t>Does this require a carrousel for 2 components?</w:t>
      </w:r>
    </w:p>
  </w:comment>
  <w:comment w:id="2625" w:author="RoboGarden Team" w:date="2020-01-23T17:22:00Z" w:initials="RG">
    <w:p w14:paraId="4F1084F2" w14:textId="37A4BA9C" w:rsidR="008D5EE8" w:rsidRDefault="008D5EE8">
      <w:pPr>
        <w:pStyle w:val="CommentText"/>
      </w:pPr>
      <w:r>
        <w:rPr>
          <w:rStyle w:val="CommentReference"/>
        </w:rPr>
        <w:annotationRef/>
      </w:r>
      <w:r>
        <w:t xml:space="preserve">We think this provides a better visual on the platform. </w:t>
      </w:r>
    </w:p>
  </w:comment>
  <w:comment w:id="2628" w:author="Alicia Romero Lopez" w:date="2020-01-31T10:59:00Z" w:initials="AL">
    <w:p w14:paraId="44617B60" w14:textId="6E1490F8" w:rsidR="008D5EE8" w:rsidRDefault="008D5EE8">
      <w:pPr>
        <w:pStyle w:val="CommentText"/>
      </w:pPr>
      <w:r>
        <w:t>FINAL EDIT MUST: Add below the the first sentece: Click through the carousel to learn more about [you fill this part]</w:t>
      </w:r>
      <w:r>
        <w:rPr>
          <w:rStyle w:val="CommentReference"/>
        </w:rPr>
        <w:annotationRef/>
      </w:r>
    </w:p>
    <w:p w14:paraId="6134937B" w14:textId="5108D254" w:rsidR="008D5EE8" w:rsidRDefault="008D5EE8">
      <w:pPr>
        <w:pStyle w:val="CommentText"/>
      </w:pPr>
    </w:p>
  </w:comment>
  <w:comment w:id="2641" w:author="Alexis Handford" w:date="2020-01-21T14:31:00Z" w:initials="AH">
    <w:p w14:paraId="0D3704BE" w14:textId="361E270D" w:rsidR="008D5EE8" w:rsidRDefault="008D5EE8">
      <w:pPr>
        <w:pStyle w:val="CommentText"/>
      </w:pPr>
      <w:r>
        <w:rPr>
          <w:rStyle w:val="CommentReference"/>
        </w:rPr>
        <w:annotationRef/>
      </w:r>
      <w:r>
        <w:t>Do the other libraries have components, could they be presented in a similar way?</w:t>
      </w:r>
    </w:p>
  </w:comment>
  <w:comment w:id="2642" w:author="RoboGarden Team" w:date="2020-01-23T17:23:00Z" w:initials="RG">
    <w:p w14:paraId="4597C1B9" w14:textId="6C8B97A3" w:rsidR="008D5EE8" w:rsidRDefault="008D5EE8">
      <w:pPr>
        <w:pStyle w:val="CommentText"/>
      </w:pPr>
      <w:r>
        <w:rPr>
          <w:rStyle w:val="CommentReference"/>
        </w:rPr>
        <w:annotationRef/>
      </w:r>
      <w:r>
        <w:t xml:space="preserve">Only Pandas and Numpy are similar regarding having components. </w:t>
      </w:r>
    </w:p>
    <w:p w14:paraId="04EF548F" w14:textId="42453011" w:rsidR="008D5EE8" w:rsidRDefault="008D5EE8">
      <w:pPr>
        <w:pStyle w:val="CommentText"/>
      </w:pPr>
      <w:r>
        <w:t xml:space="preserve">Example: </w:t>
      </w:r>
      <w:r>
        <w:br/>
        <w:t xml:space="preserve">Scikit learn has no basic components </w:t>
      </w:r>
    </w:p>
  </w:comment>
  <w:comment w:id="2643" w:author="Alexis Handford" w:date="2020-01-31T09:33:00Z" w:initials="AH">
    <w:p w14:paraId="3010CCED" w14:textId="05A5F308" w:rsidR="008D5EE8" w:rsidRDefault="008D5EE8">
      <w:pPr>
        <w:pStyle w:val="CommentText"/>
      </w:pPr>
      <w:r>
        <w:t>Final Edit</w:t>
      </w:r>
      <w:r>
        <w:rPr>
          <w:rStyle w:val="CommentReference"/>
        </w:rPr>
        <w:annotationRef/>
      </w:r>
    </w:p>
    <w:p w14:paraId="3B58BDEB" w14:textId="5DADBD84" w:rsidR="008D5EE8" w:rsidRDefault="008D5EE8">
      <w:pPr>
        <w:pStyle w:val="CommentText"/>
      </w:pPr>
      <w:r>
        <w:t xml:space="preserve">MUST: Might be good to state that somewhere if you haven't already. Just for additional information. </w:t>
      </w:r>
    </w:p>
  </w:comment>
  <w:comment w:id="2644" w:author="Fatemeh Yazdanbakhsh Poodeh" w:date="2020-02-05T12:13:00Z" w:initials="FYP">
    <w:p w14:paraId="1B6B2AB3" w14:textId="7F85B209" w:rsidR="008D5EE8" w:rsidRDefault="008D5EE8">
      <w:pPr>
        <w:pStyle w:val="CommentText"/>
      </w:pPr>
      <w:r>
        <w:rPr>
          <w:rStyle w:val="CommentReference"/>
        </w:rPr>
        <w:annotationRef/>
      </w:r>
      <w:r>
        <w:t>I have added a yellow box for this.</w:t>
      </w:r>
    </w:p>
  </w:comment>
  <w:comment w:id="2658" w:author="Alexis Handford" w:date="2020-01-21T14:32:00Z" w:initials="AH">
    <w:p w14:paraId="21B31733" w14:textId="607A355B" w:rsidR="008D5EE8" w:rsidRDefault="008D5EE8">
      <w:pPr>
        <w:pStyle w:val="CommentText"/>
      </w:pPr>
      <w:r>
        <w:rPr>
          <w:rStyle w:val="CommentReference"/>
        </w:rPr>
        <w:annotationRef/>
      </w:r>
      <w:r>
        <w:t>cite</w:t>
      </w:r>
    </w:p>
  </w:comment>
  <w:comment w:id="2659" w:author="RoboGarden Team" w:date="2020-01-23T22:26:00Z" w:initials="RG">
    <w:p w14:paraId="37C69471" w14:textId="33C7AE07" w:rsidR="008D5EE8" w:rsidRDefault="008D5EE8">
      <w:pPr>
        <w:pStyle w:val="CommentText"/>
      </w:pPr>
      <w:r>
        <w:rPr>
          <w:rStyle w:val="CommentReference"/>
        </w:rPr>
        <w:annotationRef/>
      </w:r>
      <w:r>
        <w:t>cited</w:t>
      </w:r>
    </w:p>
  </w:comment>
  <w:comment w:id="2667" w:author="Alexis Handford" w:date="2020-01-21T14:38:00Z" w:initials="AH">
    <w:p w14:paraId="36DE3BE2" w14:textId="6EBD894E" w:rsidR="008D5EE8" w:rsidRDefault="008D5EE8">
      <w:pPr>
        <w:pStyle w:val="CommentText"/>
      </w:pPr>
      <w:r>
        <w:rPr>
          <w:rStyle w:val="CommentReference"/>
        </w:rPr>
        <w:annotationRef/>
      </w:r>
      <w:r>
        <w:t xml:space="preserve">Again, you need to clarify how the datasets and the libraries intersect. As it is, there is a missing connection in content. </w:t>
      </w:r>
    </w:p>
  </w:comment>
  <w:comment w:id="2681" w:author="Guest User" w:date="2020-01-27T10:07:00Z" w:initials="GU">
    <w:p w14:paraId="302EA76D" w14:textId="76041BBA" w:rsidR="008D5EE8" w:rsidRDefault="008D5EE8">
      <w:pPr>
        <w:pStyle w:val="CommentText"/>
      </w:pPr>
      <w:r>
        <w:t xml:space="preserve">MUST: Mention in the first section of this Interactive Lesson Mission all the software (Anaconda, scikit, Pandas, etc) students will have to install and when they need to have it ready. It is not clear if this information under "Using Pandas" is a step by step guide to install Pandas, or aboiut once you have installed it how you use it, or something else as it also includes information on how to read a CSV file. </w:t>
      </w:r>
      <w:r>
        <w:rPr>
          <w:rStyle w:val="CommentReference"/>
        </w:rPr>
        <w:annotationRef/>
      </w:r>
    </w:p>
  </w:comment>
  <w:comment w:id="2682" w:author="Fatemeh Yazdanbakhsh Poodeh" w:date="2020-02-05T11:36:00Z" w:initials="FYP">
    <w:p w14:paraId="3C664B9F" w14:textId="50A5C95C" w:rsidR="008D5EE8" w:rsidRDefault="008D5EE8">
      <w:pPr>
        <w:pStyle w:val="CommentText"/>
      </w:pPr>
      <w:r>
        <w:rPr>
          <w:rStyle w:val="CommentReference"/>
        </w:rPr>
        <w:annotationRef/>
      </w:r>
      <w:r>
        <w:t>Done.</w:t>
      </w:r>
    </w:p>
  </w:comment>
  <w:comment w:id="2683" w:author="Fatemeh Yazdanbakhsh Poodeh" w:date="2020-01-30T15:33:00Z" w:initials="FYP">
    <w:p w14:paraId="2B2C4C1C" w14:textId="5E145704" w:rsidR="008D5EE8" w:rsidRDefault="008D5EE8">
      <w:pPr>
        <w:pStyle w:val="CommentText"/>
      </w:pPr>
      <w:r>
        <w:rPr>
          <w:rStyle w:val="CommentReference"/>
        </w:rPr>
        <w:annotationRef/>
      </w:r>
      <w:r>
        <w:t>RG please address this one</w:t>
      </w:r>
    </w:p>
  </w:comment>
  <w:comment w:id="2697" w:author="RoboGarden Team" w:date="2020-01-24T02:23:00Z" w:initials="RG">
    <w:p w14:paraId="01852F80" w14:textId="10DE394F" w:rsidR="008D5EE8" w:rsidRDefault="008D5EE8">
      <w:pPr>
        <w:pStyle w:val="CommentText"/>
      </w:pPr>
      <w:r>
        <w:rPr>
          <w:rStyle w:val="CommentReference"/>
        </w:rPr>
        <w:annotationRef/>
      </w:r>
      <w:r>
        <w:rPr>
          <w:rFonts w:ascii="Consolas" w:hAnsi="Consolas"/>
        </w:rPr>
        <w:t>For Guidelines of using the IDE and Package installation, see the Installation Guide added to the help center</w:t>
      </w:r>
    </w:p>
  </w:comment>
  <w:comment w:id="2698" w:author="Fatemeh Yazdanbakhsh Poodeh" w:date="2020-02-05T11:25:00Z" w:initials="FYP">
    <w:p w14:paraId="0CF6FFFB" w14:textId="24FED2AB" w:rsidR="008D5EE8" w:rsidRDefault="008D5EE8">
      <w:pPr>
        <w:pStyle w:val="CommentText"/>
      </w:pPr>
      <w:r>
        <w:rPr>
          <w:rStyle w:val="CommentReference"/>
        </w:rPr>
        <w:annotationRef/>
      </w:r>
      <w:r>
        <w:t>The installation instructions moved to the “using Pandas” part.</w:t>
      </w:r>
    </w:p>
  </w:comment>
  <w:comment w:id="2715" w:author="Alexis Handford" w:date="2020-01-21T14:39:00Z" w:initials="AH">
    <w:p w14:paraId="3BDFC762" w14:textId="34DD3357" w:rsidR="008D5EE8" w:rsidRDefault="008D5EE8">
      <w:pPr>
        <w:pStyle w:val="CommentText"/>
      </w:pPr>
      <w:r>
        <w:rPr>
          <w:rStyle w:val="CommentReference"/>
        </w:rPr>
        <w:annotationRef/>
      </w:r>
      <w:r>
        <w:t>Are the libraries “applications?”</w:t>
      </w:r>
    </w:p>
  </w:comment>
  <w:comment w:id="2716" w:author="RoboGarden Team" w:date="2020-01-23T17:33:00Z" w:initials="RG">
    <w:p w14:paraId="2F447107" w14:textId="73EBA4F1" w:rsidR="008D5EE8" w:rsidRDefault="008D5EE8">
      <w:pPr>
        <w:pStyle w:val="CommentText"/>
      </w:pPr>
      <w:r>
        <w:rPr>
          <w:rStyle w:val="CommentReference"/>
        </w:rPr>
        <w:annotationRef/>
      </w:r>
      <w:r>
        <w:t xml:space="preserve">No, Libraries are similar to add-on to the python that could be used to perform specific functionalities. </w:t>
      </w:r>
    </w:p>
  </w:comment>
  <w:comment w:id="2717" w:author="Alexis Handford" w:date="2020-01-27T10:56:00Z" w:initials="AH">
    <w:p w14:paraId="7CC195A6" w14:textId="4AF4F02E" w:rsidR="008D5EE8" w:rsidRDefault="008D5EE8">
      <w:pPr>
        <w:pStyle w:val="CommentText"/>
      </w:pPr>
      <w:r>
        <w:t>MUST: Explain that somewhere</w:t>
      </w:r>
      <w:r>
        <w:rPr>
          <w:rStyle w:val="CommentReference"/>
        </w:rPr>
        <w:annotationRef/>
      </w:r>
    </w:p>
  </w:comment>
  <w:comment w:id="2718" w:author="Alexis Handford [2]" w:date="2020-02-03T14:16:00Z" w:initials="AH">
    <w:p w14:paraId="762DB6B5" w14:textId="60690C1D" w:rsidR="008D5EE8" w:rsidRDefault="008D5EE8">
      <w:pPr>
        <w:pStyle w:val="CommentText"/>
      </w:pPr>
      <w:r>
        <w:rPr>
          <w:rStyle w:val="CommentReference"/>
        </w:rPr>
        <w:annotationRef/>
      </w:r>
      <w:r>
        <w:t>Final Edit</w:t>
      </w:r>
      <w:r>
        <w:br/>
        <w:t>MUST: Explain what libraries are before you introduce the libraries.</w:t>
      </w:r>
    </w:p>
  </w:comment>
  <w:comment w:id="2719" w:author="Fatemeh Yazdanbakhsh Poodeh" w:date="2020-02-05T11:20:00Z" w:initials="FYP">
    <w:p w14:paraId="2F751B16" w14:textId="53033405" w:rsidR="008D5EE8" w:rsidRDefault="008D5EE8">
      <w:pPr>
        <w:pStyle w:val="CommentText"/>
      </w:pPr>
      <w:r>
        <w:rPr>
          <w:rStyle w:val="CommentReference"/>
        </w:rPr>
        <w:annotationRef/>
      </w:r>
      <w:r>
        <w:t>I added the definition of library in the beginning of this section.</w:t>
      </w:r>
    </w:p>
  </w:comment>
  <w:comment w:id="2763" w:author="Alexis Handford" w:date="2020-01-21T14:40:00Z" w:initials="AH">
    <w:p w14:paraId="6EBFF014" w14:textId="3E66FD70" w:rsidR="008D5EE8" w:rsidRDefault="008D5EE8">
      <w:pPr>
        <w:pStyle w:val="CommentText"/>
      </w:pPr>
      <w:r>
        <w:rPr>
          <w:rStyle w:val="CommentReference"/>
        </w:rPr>
        <w:annotationRef/>
      </w:r>
      <w:r>
        <w:t xml:space="preserve">The content in this section needs clarification for LS to be able to review this content further. </w:t>
      </w:r>
    </w:p>
    <w:p w14:paraId="1015872F" w14:textId="094C08A5" w:rsidR="008D5EE8" w:rsidRDefault="008D5EE8">
      <w:pPr>
        <w:pStyle w:val="CommentText"/>
      </w:pPr>
    </w:p>
    <w:p w14:paraId="44F45FC2" w14:textId="096692C2" w:rsidR="008D5EE8" w:rsidRDefault="008D5EE8">
      <w:pPr>
        <w:pStyle w:val="CommentText"/>
      </w:pPr>
      <w:r>
        <w:t>Additionally, has part of this content been taught in the prerequisite course? Or is this new information?</w:t>
      </w:r>
    </w:p>
  </w:comment>
  <w:comment w:id="2764" w:author="RoboGarden Team" w:date="2020-01-23T22:27:00Z" w:initials="RG">
    <w:p w14:paraId="0E6C0109" w14:textId="566435BA" w:rsidR="008D5EE8" w:rsidRDefault="008D5EE8">
      <w:pPr>
        <w:pStyle w:val="CommentText"/>
      </w:pPr>
      <w:r>
        <w:rPr>
          <w:rStyle w:val="CommentReference"/>
        </w:rPr>
        <w:annotationRef/>
      </w:r>
      <w:r>
        <w:t xml:space="preserve">New information </w:t>
      </w:r>
    </w:p>
  </w:comment>
  <w:comment w:id="2774" w:author="Alexis Handford" w:date="2020-01-21T14:41:00Z" w:initials="AH">
    <w:p w14:paraId="07280C59" w14:textId="2DA1845A" w:rsidR="008D5EE8" w:rsidRDefault="008D5EE8">
      <w:pPr>
        <w:pStyle w:val="CommentText"/>
      </w:pPr>
      <w:r>
        <w:rPr>
          <w:rStyle w:val="CommentReference"/>
        </w:rPr>
        <w:annotationRef/>
      </w:r>
      <w:r>
        <w:t xml:space="preserve">Clarify language and get rid of contraction. </w:t>
      </w:r>
    </w:p>
  </w:comment>
  <w:comment w:id="2775" w:author="RoboGarden Team" w:date="2020-01-23T22:27:00Z" w:initials="RG">
    <w:p w14:paraId="5D6DFF81" w14:textId="45C57570" w:rsidR="008D5EE8" w:rsidRDefault="008D5EE8">
      <w:pPr>
        <w:pStyle w:val="CommentText"/>
      </w:pPr>
      <w:r>
        <w:rPr>
          <w:rStyle w:val="CommentReference"/>
        </w:rPr>
        <w:annotationRef/>
      </w:r>
      <w:r>
        <w:t>fixed</w:t>
      </w:r>
    </w:p>
  </w:comment>
  <w:comment w:id="2779" w:author="Alexis Handford" w:date="2020-01-21T14:41:00Z" w:initials="AH">
    <w:p w14:paraId="0DF607FE" w14:textId="6D1C7917" w:rsidR="008D5EE8" w:rsidRDefault="008D5EE8">
      <w:pPr>
        <w:pStyle w:val="CommentText"/>
      </w:pPr>
      <w:r>
        <w:rPr>
          <w:rStyle w:val="CommentReference"/>
        </w:rPr>
        <w:annotationRef/>
      </w:r>
      <w:r>
        <w:t xml:space="preserve">You need to explain this term. </w:t>
      </w:r>
    </w:p>
  </w:comment>
  <w:comment w:id="2825" w:author="Guest User" w:date="2020-01-27T10:14:00Z" w:initials="GU">
    <w:p w14:paraId="59966F1C" w14:textId="66C811C2" w:rsidR="008D5EE8" w:rsidRDefault="008D5EE8">
      <w:pPr>
        <w:pStyle w:val="CommentText"/>
      </w:pPr>
      <w:r>
        <w:t>MUST: Change the word notice for something that highlights that the text in this box is important. Is it a "Developer's Tip" is it a "Watch out Exception"?</w:t>
      </w:r>
      <w:r>
        <w:rPr>
          <w:rStyle w:val="CommentReference"/>
        </w:rPr>
        <w:annotationRef/>
      </w:r>
    </w:p>
  </w:comment>
  <w:comment w:id="2828" w:author="Fatemeh Yazdanbakhsh Poodeh" w:date="2020-01-28T22:02:00Z" w:initials="FYP">
    <w:p w14:paraId="31F39997" w14:textId="70650818" w:rsidR="008D5EE8" w:rsidRDefault="008D5EE8">
      <w:pPr>
        <w:pStyle w:val="CommentText"/>
      </w:pPr>
      <w:r>
        <w:rPr>
          <w:rStyle w:val="CommentReference"/>
        </w:rPr>
        <w:annotationRef/>
      </w:r>
      <w:r>
        <w:t>RG maybe it is a good idea to change it to Warning</w:t>
      </w:r>
    </w:p>
  </w:comment>
  <w:comment w:id="2821" w:author="Alexis Handford" w:date="2020-01-31T09:37:00Z" w:initials="AH">
    <w:p w14:paraId="1F35CF17" w14:textId="41FD195C" w:rsidR="008D5EE8" w:rsidRDefault="008D5EE8">
      <w:pPr>
        <w:pStyle w:val="CommentText"/>
      </w:pPr>
      <w:r>
        <w:t>Final Edit</w:t>
      </w:r>
      <w:r>
        <w:rPr>
          <w:rStyle w:val="CommentReference"/>
        </w:rPr>
        <w:annotationRef/>
      </w:r>
    </w:p>
    <w:p w14:paraId="0ACFC190" w14:textId="25E62747" w:rsidR="008D5EE8" w:rsidRDefault="008D5EE8">
      <w:pPr>
        <w:pStyle w:val="CommentText"/>
      </w:pPr>
      <w:r>
        <w:t>MUST: Give a more specific title for this box other than "Note"</w:t>
      </w:r>
    </w:p>
  </w:comment>
  <w:comment w:id="2822" w:author="Fatemeh Yazdanbakhsh Poodeh" w:date="2020-02-05T11:15:00Z" w:initials="FYP">
    <w:p w14:paraId="127CA102" w14:textId="615ACAAC" w:rsidR="008D5EE8" w:rsidRDefault="008D5EE8">
      <w:pPr>
        <w:pStyle w:val="CommentText"/>
      </w:pPr>
      <w:r>
        <w:rPr>
          <w:rStyle w:val="CommentReference"/>
        </w:rPr>
        <w:annotationRef/>
      </w:r>
      <w:r>
        <w:t>Done.</w:t>
      </w:r>
    </w:p>
  </w:comment>
  <w:comment w:id="2839" w:author="Fatemeh Yazdanbakhsh Poodeh" w:date="2020-01-30T15:48:00Z" w:initials="FYP">
    <w:p w14:paraId="79C5DF6C" w14:textId="442C18BC" w:rsidR="008D5EE8" w:rsidRDefault="008D5EE8">
      <w:pPr>
        <w:pStyle w:val="CommentText"/>
      </w:pPr>
      <w:r>
        <w:rPr>
          <w:rStyle w:val="CommentReference"/>
        </w:rPr>
        <w:annotationRef/>
      </w:r>
      <w:r>
        <w:t>RG please check if you like this change</w:t>
      </w:r>
    </w:p>
  </w:comment>
  <w:comment w:id="2852" w:author="Alexis Handford" w:date="2020-01-21T14:42:00Z" w:initials="AH">
    <w:p w14:paraId="11A75A5E" w14:textId="11605031" w:rsidR="008D5EE8" w:rsidRDefault="008D5EE8">
      <w:pPr>
        <w:pStyle w:val="CommentText"/>
      </w:pPr>
      <w:r>
        <w:rPr>
          <w:rStyle w:val="CommentReference"/>
        </w:rPr>
        <w:annotationRef/>
      </w:r>
      <w:r>
        <w:t xml:space="preserve">You might need to reorganize the content. First you talked about libraries, now you have a separate section for datasets. </w:t>
      </w:r>
      <w:r>
        <w:br/>
      </w:r>
      <w:r>
        <w:br/>
        <w:t xml:space="preserve">This content may need to be included in the application mission instructions as the title suggests that it is applicable to the application missions. </w:t>
      </w:r>
    </w:p>
  </w:comment>
  <w:comment w:id="2853" w:author="RoboGarden Team" w:date="2020-01-23T22:28:00Z" w:initials="RG">
    <w:p w14:paraId="43373283" w14:textId="7BAC13A8" w:rsidR="008D5EE8" w:rsidRDefault="008D5EE8">
      <w:pPr>
        <w:pStyle w:val="CommentText"/>
      </w:pPr>
      <w:r>
        <w:rPr>
          <w:rStyle w:val="CommentReference"/>
        </w:rPr>
        <w:annotationRef/>
      </w:r>
      <w:r>
        <w:t xml:space="preserve">This Section is an assistant section to provide essential information needed by the student to finish the missions. </w:t>
      </w:r>
    </w:p>
  </w:comment>
  <w:comment w:id="2854" w:author="Guest User" w:date="2020-01-27T10:29:00Z" w:initials="GU">
    <w:p w14:paraId="6AEAA3E7" w14:textId="6BE3D378" w:rsidR="008D5EE8" w:rsidRDefault="008D5EE8">
      <w:pPr>
        <w:pStyle w:val="CommentText"/>
      </w:pPr>
      <w:r>
        <w:t xml:space="preserve">MUST: Include your comment as part of the content for this section right below the title. Mention also any other datasets that you will be giving information needed by the student to complete the mission. Something like this: In this section we are providing you with information about the Mushroom Datase, Iris dataset, (any other you list here) . You will use this information to complete the upcoming missions  </w:t>
      </w:r>
      <w:r>
        <w:rPr>
          <w:rStyle w:val="CommentReference"/>
        </w:rPr>
        <w:annotationRef/>
      </w:r>
      <w:r>
        <w:rPr>
          <w:rStyle w:val="CommentReference"/>
        </w:rPr>
        <w:annotationRef/>
      </w:r>
    </w:p>
  </w:comment>
  <w:comment w:id="2855" w:author="RoboGarden Team" w:date="2020-02-07T11:14:00Z" w:initials="R">
    <w:p w14:paraId="6C9D570A" w14:textId="0043DE63" w:rsidR="008D5EE8" w:rsidRDefault="008D5EE8">
      <w:pPr>
        <w:pStyle w:val="CommentText"/>
      </w:pPr>
      <w:r>
        <w:rPr>
          <w:rStyle w:val="CommentReference"/>
        </w:rPr>
        <w:annotationRef/>
      </w:r>
      <w:r>
        <w:t>addressed</w:t>
      </w:r>
    </w:p>
  </w:comment>
  <w:comment w:id="2859" w:author="Alexis Handford" w:date="2020-01-21T14:44:00Z" w:initials="AH">
    <w:p w14:paraId="0D22F1A4" w14:textId="4E10F53D" w:rsidR="008D5EE8" w:rsidRDefault="008D5EE8">
      <w:pPr>
        <w:pStyle w:val="CommentText"/>
      </w:pPr>
      <w:r>
        <w:rPr>
          <w:rStyle w:val="CommentReference"/>
        </w:rPr>
        <w:annotationRef/>
      </w:r>
      <w:r>
        <w:t xml:space="preserve">Are all of these datasets being used in the application missions? If so, you will need an application missions introduction to introduce these datasets. </w:t>
      </w:r>
    </w:p>
  </w:comment>
  <w:comment w:id="2860" w:author="RoboGarden Team" w:date="2020-01-23T22:31:00Z" w:initials="RG">
    <w:p w14:paraId="137B1E5A" w14:textId="6B5352F6" w:rsidR="008D5EE8" w:rsidRDefault="008D5EE8">
      <w:pPr>
        <w:pStyle w:val="CommentText"/>
      </w:pPr>
      <w:r>
        <w:rPr>
          <w:rStyle w:val="CommentReference"/>
        </w:rPr>
        <w:annotationRef/>
      </w:r>
      <w:r>
        <w:t>This section is an assistant section added to help the students in the missions</w:t>
      </w:r>
    </w:p>
  </w:comment>
  <w:comment w:id="2861" w:author="Alexis Handford [2]" w:date="2020-02-03T14:23:00Z" w:initials="AH">
    <w:p w14:paraId="4C317A05" w14:textId="4B651B0E" w:rsidR="008D5EE8" w:rsidRDefault="008D5EE8">
      <w:pPr>
        <w:pStyle w:val="CommentText"/>
      </w:pPr>
      <w:r>
        <w:rPr>
          <w:rStyle w:val="CommentReference"/>
        </w:rPr>
        <w:annotationRef/>
      </w:r>
      <w:r>
        <w:t>Final Edit</w:t>
      </w:r>
      <w:r>
        <w:br/>
        <w:t>MUST: mention this dataset in the intro to this section. Mention it is an assistant section.</w:t>
      </w:r>
    </w:p>
  </w:comment>
  <w:comment w:id="2862" w:author="Fatemeh Yazdanbakhsh Poodeh" w:date="2020-02-05T11:14:00Z" w:initials="FYP">
    <w:p w14:paraId="2ADFC9E6" w14:textId="4151084C" w:rsidR="008D5EE8" w:rsidRDefault="008D5EE8">
      <w:pPr>
        <w:pStyle w:val="CommentText"/>
      </w:pPr>
      <w:r>
        <w:rPr>
          <w:rStyle w:val="CommentReference"/>
        </w:rPr>
        <w:annotationRef/>
      </w:r>
      <w:r>
        <w:t>Information added in the introduction of the section.</w:t>
      </w:r>
    </w:p>
  </w:comment>
  <w:comment w:id="2896" w:author="Alexis Handford" w:date="2020-01-21T14:45:00Z" w:initials="AH">
    <w:p w14:paraId="6E17BAEE" w14:textId="2F60A124" w:rsidR="008D5EE8" w:rsidRDefault="008D5EE8">
      <w:pPr>
        <w:pStyle w:val="CommentText"/>
      </w:pPr>
      <w:r>
        <w:rPr>
          <w:rStyle w:val="CommentReference"/>
        </w:rPr>
        <w:annotationRef/>
      </w:r>
      <w:r>
        <w:t xml:space="preserve">Cite images. </w:t>
      </w:r>
    </w:p>
  </w:comment>
  <w:comment w:id="2897" w:author="RoboGarden Team" w:date="2020-01-23T22:36:00Z" w:initials="RG">
    <w:p w14:paraId="540830BF" w14:textId="7816BAF0" w:rsidR="008D5EE8" w:rsidRDefault="008D5EE8">
      <w:pPr>
        <w:pStyle w:val="CommentText"/>
      </w:pPr>
      <w:r>
        <w:rPr>
          <w:rStyle w:val="CommentReference"/>
        </w:rPr>
        <w:annotationRef/>
      </w:r>
      <w:r>
        <w:t>cited</w:t>
      </w:r>
    </w:p>
  </w:comment>
  <w:comment w:id="2902" w:author="Alexis Handford" w:date="2020-01-21T14:46:00Z" w:initials="AH">
    <w:p w14:paraId="337A37C9" w14:textId="27B60826" w:rsidR="008D5EE8" w:rsidRDefault="008D5EE8">
      <w:pPr>
        <w:pStyle w:val="CommentText"/>
      </w:pPr>
      <w:r>
        <w:rPr>
          <w:rStyle w:val="CommentReference"/>
        </w:rPr>
        <w:annotationRef/>
      </w:r>
      <w:r>
        <w:t>Refer to note in submodule 1</w:t>
      </w:r>
    </w:p>
  </w:comment>
  <w:comment w:id="2905" w:author="Guest User" w:date="2020-01-27T10:40:00Z" w:initials="GU">
    <w:p w14:paraId="593E23BF" w14:textId="63774403" w:rsidR="008D5EE8" w:rsidRDefault="008D5EE8">
      <w:pPr>
        <w:pStyle w:val="CommentText"/>
      </w:pPr>
      <w:r>
        <w:t>MUST: Need to be more specific. For example: Now you know that data attributes,,,(you fill this), that datasets use data atributtes ... (you fill this) or whatever is important to remeber about data sets, That libries are... (you fill this in). The format can be point form for each of the items mentiooned in my example</w:t>
      </w:r>
      <w:r>
        <w:rPr>
          <w:rStyle w:val="CommentReference"/>
        </w:rPr>
        <w:annotationRef/>
      </w:r>
    </w:p>
  </w:comment>
  <w:comment w:id="2910" w:author="Alexis Handford" w:date="2020-01-31T09:45:00Z" w:initials="AH">
    <w:p w14:paraId="589139DB" w14:textId="78F24313" w:rsidR="008D5EE8" w:rsidRDefault="008D5EE8">
      <w:pPr>
        <w:pStyle w:val="CommentText"/>
      </w:pPr>
      <w:r>
        <w:t>Final Edit</w:t>
      </w:r>
      <w:r>
        <w:rPr>
          <w:rStyle w:val="CommentReference"/>
        </w:rPr>
        <w:annotationRef/>
      </w:r>
    </w:p>
    <w:p w14:paraId="3F19A08B" w14:textId="00B3B184" w:rsidR="008D5EE8" w:rsidRDefault="008D5EE8">
      <w:pPr>
        <w:pStyle w:val="CommentText"/>
      </w:pPr>
      <w:r>
        <w:t xml:space="preserve">MUST: Move this subheading above all the text here. Move it above the "Now you have learned what dataset is..." piece of text. </w:t>
      </w:r>
    </w:p>
  </w:comment>
  <w:comment w:id="2911" w:author="Fatemeh Yazdanbakhsh Poodeh" w:date="2020-02-05T11:09:00Z" w:initials="FYP">
    <w:p w14:paraId="4F6E7C0F" w14:textId="2557FB28" w:rsidR="008D5EE8" w:rsidRDefault="008D5EE8">
      <w:pPr>
        <w:pStyle w:val="CommentText"/>
      </w:pPr>
      <w:r>
        <w:rPr>
          <w:rStyle w:val="CommentReference"/>
        </w:rPr>
        <w:annotationRef/>
      </w:r>
      <w:r>
        <w:t>Done.</w:t>
      </w:r>
    </w:p>
  </w:comment>
  <w:comment w:id="2914" w:author="Fatemeh Yazdanbakhsh Poodeh" w:date="2020-01-28T23:29:00Z" w:initials="FYP">
    <w:p w14:paraId="5FB5FA73" w14:textId="77777777" w:rsidR="008D5EE8" w:rsidRDefault="008D5EE8" w:rsidP="00E5717A">
      <w:pPr>
        <w:pStyle w:val="CommentText"/>
      </w:pPr>
      <w:r>
        <w:rPr>
          <w:rStyle w:val="CommentReference"/>
        </w:rPr>
        <w:annotationRef/>
      </w:r>
      <w:r>
        <w:t>RG it is just an example, you can improve it.</w:t>
      </w:r>
    </w:p>
  </w:comment>
  <w:comment w:id="2915" w:author="Fatemeh Yazdanbakhsh Poodeh" w:date="2020-01-28T23:41:00Z" w:initials="FYP">
    <w:p w14:paraId="6355F4CD" w14:textId="77777777" w:rsidR="008D5EE8" w:rsidRDefault="008D5EE8" w:rsidP="00E5717A">
      <w:pPr>
        <w:pStyle w:val="CommentText"/>
      </w:pPr>
      <w:r>
        <w:rPr>
          <w:rStyle w:val="CommentReference"/>
        </w:rPr>
        <w:annotationRef/>
      </w:r>
    </w:p>
  </w:comment>
  <w:comment w:id="2962" w:author="Alexis Handford" w:date="2020-01-21T14:46:00Z" w:initials="AH">
    <w:p w14:paraId="2D1C86D6" w14:textId="08461312" w:rsidR="008D5EE8" w:rsidRDefault="008D5EE8">
      <w:pPr>
        <w:pStyle w:val="CommentText"/>
      </w:pPr>
      <w:r>
        <w:rPr>
          <w:rStyle w:val="CommentReference"/>
        </w:rPr>
        <w:annotationRef/>
      </w:r>
      <w:r>
        <w:t xml:space="preserve">Refer to the notes in submodule 1. </w:t>
      </w:r>
    </w:p>
  </w:comment>
  <w:comment w:id="2970" w:author="Fatemeh Yazdanbakhsh Poodeh" w:date="2020-02-05T00:12:00Z" w:initials="FYP">
    <w:p w14:paraId="7D28314D" w14:textId="77777777" w:rsidR="008D5EE8" w:rsidRDefault="008D5EE8" w:rsidP="008F35FA">
      <w:pPr>
        <w:pStyle w:val="CommentText"/>
      </w:pPr>
      <w:r>
        <w:rPr>
          <w:rStyle w:val="CommentReference"/>
        </w:rPr>
        <w:annotationRef/>
      </w:r>
      <w:r>
        <w:t>Done.</w:t>
      </w:r>
    </w:p>
  </w:comment>
  <w:comment w:id="2975" w:author="Fatemeh Yazdanbakhsh Poodeh" w:date="2020-01-28T23:41:00Z" w:initials="FYP">
    <w:p w14:paraId="4EF4F2ED" w14:textId="25917E20" w:rsidR="008D5EE8" w:rsidRDefault="008D5EE8">
      <w:pPr>
        <w:pStyle w:val="CommentText"/>
      </w:pPr>
      <w:r>
        <w:rPr>
          <w:rStyle w:val="CommentReference"/>
        </w:rPr>
        <w:annotationRef/>
      </w:r>
      <w:r>
        <w:t>RG please add description about the mission and its purpose.</w:t>
      </w:r>
    </w:p>
  </w:comment>
  <w:comment w:id="2976" w:author="Alexis Handford" w:date="2020-01-31T09:46:00Z" w:initials="AH">
    <w:p w14:paraId="5270E8BA" w14:textId="208C1366" w:rsidR="008D5EE8" w:rsidRDefault="008D5EE8">
      <w:pPr>
        <w:pStyle w:val="CommentText"/>
      </w:pPr>
      <w:r>
        <w:t>Final Edit</w:t>
      </w:r>
      <w:r>
        <w:rPr>
          <w:rStyle w:val="CommentReference"/>
        </w:rPr>
        <w:annotationRef/>
      </w:r>
    </w:p>
    <w:p w14:paraId="4EFA411D" w14:textId="7FBB8515" w:rsidR="008D5EE8" w:rsidRDefault="008D5EE8">
      <w:pPr>
        <w:pStyle w:val="CommentText"/>
      </w:pPr>
      <w:r>
        <w:t xml:space="preserve">Nice title change here. Much better. </w:t>
      </w:r>
    </w:p>
  </w:comment>
  <w:comment w:id="2978" w:author="Guest User" w:date="2020-01-27T10:48:00Z" w:initials="GU">
    <w:p w14:paraId="474FFBD3" w14:textId="71CB7F46" w:rsidR="008D5EE8" w:rsidRDefault="008D5EE8">
      <w:pPr>
        <w:pStyle w:val="CommentText"/>
      </w:pPr>
      <w:r>
        <w:t xml:space="preserve">MUST Write here the description about the Editor for learners </w:t>
      </w:r>
      <w:r>
        <w:rPr>
          <w:rStyle w:val="CommentReference"/>
        </w:rPr>
        <w:annotationRef/>
      </w:r>
    </w:p>
    <w:p w14:paraId="30ED1839" w14:textId="1C09FB72" w:rsidR="008D5EE8" w:rsidRDefault="008D5EE8">
      <w:pPr>
        <w:pStyle w:val="CommentText"/>
      </w:pPr>
      <w:r>
        <w:t>(under  Mission 2 Editor Mission) and the Mission Essential purpose</w:t>
      </w:r>
    </w:p>
  </w:comment>
  <w:comment w:id="2979" w:author="RoboGarden Team" w:date="2020-02-07T11:15:00Z" w:initials="R">
    <w:p w14:paraId="46B72985" w14:textId="7B7A163E" w:rsidR="008D5EE8" w:rsidRDefault="008D5EE8">
      <w:pPr>
        <w:pStyle w:val="CommentText"/>
      </w:pPr>
      <w:r>
        <w:rPr>
          <w:rStyle w:val="CommentReference"/>
        </w:rPr>
        <w:annotationRef/>
      </w:r>
      <w:r>
        <w:t>addressed</w:t>
      </w:r>
    </w:p>
  </w:comment>
  <w:comment w:id="2981" w:author="Fatemeh Yazdanbakhsh Poodeh" w:date="2020-01-28T23:43:00Z" w:initials="FYP">
    <w:p w14:paraId="34BDD48F" w14:textId="435FE81B" w:rsidR="008D5EE8" w:rsidRDefault="008D5EE8">
      <w:pPr>
        <w:pStyle w:val="CommentText"/>
      </w:pPr>
      <w:r>
        <w:rPr>
          <w:rStyle w:val="CommentReference"/>
        </w:rPr>
        <w:annotationRef/>
      </w:r>
      <w:r>
        <w:t>Something like this maybe enough?</w:t>
      </w:r>
    </w:p>
  </w:comment>
  <w:comment w:id="2982" w:author="RoboGarden Team" w:date="2020-01-29T18:10:00Z" w:initials="RG">
    <w:p w14:paraId="62741DB2" w14:textId="71F5BF16" w:rsidR="008D5EE8" w:rsidRDefault="008D5EE8">
      <w:pPr>
        <w:pStyle w:val="CommentText"/>
      </w:pPr>
      <w:r>
        <w:rPr>
          <w:rStyle w:val="CommentReference"/>
        </w:rPr>
        <w:annotationRef/>
      </w:r>
      <w:r>
        <w:t xml:space="preserve">Yes. Added purpose. </w:t>
      </w:r>
    </w:p>
  </w:comment>
  <w:comment w:id="3012" w:author="Alexis Handford" w:date="2020-01-21T14:55:00Z" w:initials="AH">
    <w:p w14:paraId="6134180C" w14:textId="77F3A7EB" w:rsidR="008D5EE8" w:rsidRDefault="008D5EE8">
      <w:pPr>
        <w:pStyle w:val="CommentText"/>
      </w:pPr>
      <w:r>
        <w:rPr>
          <w:rStyle w:val="CommentReference"/>
        </w:rPr>
        <w:annotationRef/>
      </w:r>
      <w:r>
        <w:t xml:space="preserve">You may want to provide a link here back to the content about mushrooms. </w:t>
      </w:r>
    </w:p>
  </w:comment>
  <w:comment w:id="3013" w:author="RoboGarden Team" w:date="2020-01-23T23:41:00Z" w:initials="RG">
    <w:p w14:paraId="4076148D" w14:textId="21FF7BD2" w:rsidR="008D5EE8" w:rsidRDefault="008D5EE8">
      <w:pPr>
        <w:pStyle w:val="CommentText"/>
      </w:pPr>
      <w:r>
        <w:rPr>
          <w:rStyle w:val="CommentReference"/>
        </w:rPr>
        <w:annotationRef/>
      </w:r>
      <w:r>
        <w:t>Added link</w:t>
      </w:r>
    </w:p>
  </w:comment>
  <w:comment w:id="3032" w:author="Alexis Handford" w:date="2020-01-21T14:57:00Z" w:initials="AH">
    <w:p w14:paraId="22B8FF33" w14:textId="2B3584B9" w:rsidR="008D5EE8" w:rsidRDefault="008D5EE8">
      <w:pPr>
        <w:pStyle w:val="CommentText"/>
      </w:pPr>
      <w:r>
        <w:rPr>
          <w:rStyle w:val="CommentReference"/>
        </w:rPr>
        <w:annotationRef/>
      </w:r>
      <w:r>
        <w:t xml:space="preserve">Link back to panda info. </w:t>
      </w:r>
    </w:p>
  </w:comment>
  <w:comment w:id="3033" w:author="RoboGarden Team" w:date="2020-01-23T23:41:00Z" w:initials="RG">
    <w:p w14:paraId="613DF6C9" w14:textId="0AE536EF" w:rsidR="008D5EE8" w:rsidRDefault="008D5EE8">
      <w:pPr>
        <w:pStyle w:val="CommentText"/>
      </w:pPr>
      <w:r>
        <w:rPr>
          <w:rStyle w:val="CommentReference"/>
        </w:rPr>
        <w:annotationRef/>
      </w:r>
      <w:r>
        <w:t>Added in the Description</w:t>
      </w:r>
    </w:p>
  </w:comment>
  <w:comment w:id="3034" w:author="Fatemeh Yazdanbakhsh Poodeh" w:date="2020-02-05T00:12:00Z" w:initials="FYP">
    <w:p w14:paraId="6DF1D79B" w14:textId="77777777" w:rsidR="008D5EE8" w:rsidRDefault="008D5EE8" w:rsidP="00A960D4">
      <w:pPr>
        <w:pStyle w:val="CommentText"/>
      </w:pPr>
      <w:r>
        <w:rPr>
          <w:rStyle w:val="CommentReference"/>
        </w:rPr>
        <w:annotationRef/>
      </w:r>
      <w:r>
        <w:t>Done.</w:t>
      </w:r>
    </w:p>
  </w:comment>
  <w:comment w:id="3038" w:author="Alexis Handford" w:date="2020-01-31T09:49:00Z" w:initials="AH">
    <w:p w14:paraId="50665B98" w14:textId="2A83DD60" w:rsidR="008D5EE8" w:rsidRDefault="008D5EE8">
      <w:pPr>
        <w:pStyle w:val="CommentText"/>
      </w:pPr>
      <w:r>
        <w:rPr>
          <w:rStyle w:val="CommentReference"/>
        </w:rPr>
        <w:annotationRef/>
      </w:r>
      <w:r>
        <w:rPr>
          <w:rStyle w:val="CommentReference"/>
        </w:rPr>
        <w:annotationRef/>
      </w:r>
      <w:r>
        <w:t>Final Edit</w:t>
      </w:r>
    </w:p>
    <w:p w14:paraId="23116C8C" w14:textId="3DE7CB5B" w:rsidR="008D5EE8" w:rsidRDefault="008D5EE8">
      <w:pPr>
        <w:pStyle w:val="CommentText"/>
      </w:pPr>
      <w:r>
        <w:t xml:space="preserve">MUST: Do what you did in the mission above - call this "Mission 3 Instructions" instead of content. I know that "content" was in the template, but we alter the template slightly where it makes sense to. Because you are giving the students instructions, renaming the heading here makes sense. Do this throughout course application missions. </w:t>
      </w:r>
    </w:p>
  </w:comment>
  <w:comment w:id="3039" w:author="Fatemeh Yazdanbakhsh Poodeh" w:date="2020-02-05T08:47:00Z" w:initials="FYP">
    <w:p w14:paraId="4E1AF090" w14:textId="5145AEA2" w:rsidR="008D5EE8" w:rsidRDefault="008D5EE8">
      <w:pPr>
        <w:pStyle w:val="CommentText"/>
      </w:pPr>
      <w:r>
        <w:rPr>
          <w:rStyle w:val="CommentReference"/>
        </w:rPr>
        <w:annotationRef/>
      </w:r>
      <w:r>
        <w:t>Done.</w:t>
      </w:r>
    </w:p>
  </w:comment>
  <w:comment w:id="3041" w:author="Guest User" w:date="2020-01-27T10:50:00Z" w:initials="GU">
    <w:p w14:paraId="2817A34E" w14:textId="47EE94A3" w:rsidR="008D5EE8" w:rsidRDefault="008D5EE8">
      <w:pPr>
        <w:pStyle w:val="CommentText"/>
      </w:pPr>
      <w:r>
        <w:t>MUST: Write here the mission's essential purpose. Example: In this mission you will be...(you complete)</w:t>
      </w:r>
      <w:r>
        <w:rPr>
          <w:rStyle w:val="CommentReference"/>
        </w:rPr>
        <w:annotationRef/>
      </w:r>
    </w:p>
  </w:comment>
  <w:comment w:id="3046" w:author="Fatemeh Yazdanbakhsh Poodeh" w:date="2020-01-28T23:48:00Z" w:initials="FYP">
    <w:p w14:paraId="22127761" w14:textId="2C35434C" w:rsidR="008D5EE8" w:rsidRDefault="008D5EE8">
      <w:pPr>
        <w:pStyle w:val="CommentText"/>
      </w:pPr>
      <w:r>
        <w:rPr>
          <w:rStyle w:val="CommentReference"/>
        </w:rPr>
        <w:annotationRef/>
      </w:r>
      <w:r>
        <w:t>This is what came to my mind. RG please confirm it if you think it is correct otherwise please cange it.</w:t>
      </w:r>
    </w:p>
  </w:comment>
  <w:comment w:id="3047" w:author="RoboGarden Team" w:date="2020-01-29T18:10:00Z" w:initials="RG">
    <w:p w14:paraId="7BB0A1A1" w14:textId="26773907" w:rsidR="008D5EE8" w:rsidRDefault="008D5EE8">
      <w:pPr>
        <w:pStyle w:val="CommentText"/>
      </w:pPr>
      <w:r>
        <w:rPr>
          <w:rStyle w:val="CommentReference"/>
        </w:rPr>
        <w:annotationRef/>
      </w:r>
      <w:r>
        <w:t xml:space="preserve">Correct </w:t>
      </w:r>
    </w:p>
  </w:comment>
  <w:comment w:id="3070" w:author="Guest User" w:date="2020-01-27T10:55:00Z" w:initials="GU">
    <w:p w14:paraId="63269552" w14:textId="27611A17" w:rsidR="008D5EE8" w:rsidRDefault="008D5EE8">
      <w:pPr>
        <w:pStyle w:val="CommentText"/>
      </w:pPr>
      <w:r>
        <w:t>MUST: Add here: "...following tasks in the Editor" or whatever they must use to complete the task (their compouters?)</w:t>
      </w:r>
      <w:r>
        <w:rPr>
          <w:rStyle w:val="CommentReference"/>
        </w:rPr>
        <w:annotationRef/>
      </w:r>
    </w:p>
  </w:comment>
  <w:comment w:id="3071" w:author="RoboGarden Team" w:date="2020-02-07T11:15:00Z" w:initials="R">
    <w:p w14:paraId="59E0E047" w14:textId="7FE6F815" w:rsidR="008D5EE8" w:rsidRDefault="008D5EE8">
      <w:pPr>
        <w:pStyle w:val="CommentText"/>
      </w:pPr>
      <w:r>
        <w:rPr>
          <w:rStyle w:val="CommentReference"/>
        </w:rPr>
        <w:annotationRef/>
      </w:r>
      <w:r>
        <w:t xml:space="preserve">This is an editor mission on the platform. </w:t>
      </w:r>
    </w:p>
  </w:comment>
  <w:comment w:id="3077" w:author="Alexis Handford" w:date="2020-01-21T14:57:00Z" w:initials="AH">
    <w:p w14:paraId="6E454E28" w14:textId="509B1DF4" w:rsidR="008D5EE8" w:rsidRDefault="008D5EE8">
      <w:pPr>
        <w:pStyle w:val="CommentText"/>
      </w:pPr>
      <w:r>
        <w:rPr>
          <w:rStyle w:val="CommentReference"/>
        </w:rPr>
        <w:annotationRef/>
      </w:r>
      <w:r>
        <w:t xml:space="preserve">Link back to iris info. </w:t>
      </w:r>
    </w:p>
  </w:comment>
  <w:comment w:id="3078" w:author="RoboGarden Team" w:date="2020-01-23T23:41:00Z" w:initials="RG">
    <w:p w14:paraId="16792B5F" w14:textId="20FE611A" w:rsidR="008D5EE8" w:rsidRDefault="008D5EE8">
      <w:pPr>
        <w:pStyle w:val="CommentText"/>
      </w:pPr>
      <w:r>
        <w:rPr>
          <w:rStyle w:val="CommentReference"/>
        </w:rPr>
        <w:annotationRef/>
      </w:r>
      <w:r>
        <w:t>The word iris dataset is linked in the word iris dataset</w:t>
      </w:r>
    </w:p>
  </w:comment>
  <w:comment w:id="3084" w:author="Alexis Handford" w:date="2020-01-21T14:58:00Z" w:initials="AH">
    <w:p w14:paraId="51DF743A" w14:textId="63B9BD8E" w:rsidR="008D5EE8" w:rsidRDefault="008D5EE8">
      <w:pPr>
        <w:pStyle w:val="CommentText"/>
      </w:pPr>
      <w:r>
        <w:rPr>
          <w:rStyle w:val="CommentReference"/>
        </w:rPr>
        <w:annotationRef/>
      </w:r>
      <w:r>
        <w:t xml:space="preserve">LS may require a demo of how this works on Friday. LS is sensing that there might be a gap in instructions here. </w:t>
      </w:r>
    </w:p>
  </w:comment>
  <w:comment w:id="3085" w:author="RoboGarden Team" w:date="2020-02-07T11:04:00Z" w:initials="R">
    <w:p w14:paraId="2E7D1E08" w14:textId="10F5E928" w:rsidR="008D5EE8" w:rsidRDefault="008D5EE8">
      <w:pPr>
        <w:pStyle w:val="CommentText"/>
      </w:pPr>
      <w:r>
        <w:rPr>
          <w:rStyle w:val="CommentReference"/>
        </w:rPr>
        <w:annotationRef/>
      </w:r>
    </w:p>
  </w:comment>
  <w:comment w:id="3116" w:author="Alexis Handford" w:date="2020-01-22T14:35:00Z" w:initials="AH">
    <w:p w14:paraId="1BC97801" w14:textId="77777777" w:rsidR="008D5EE8" w:rsidRDefault="008D5EE8" w:rsidP="00676596">
      <w:pPr>
        <w:pStyle w:val="CommentText"/>
      </w:pPr>
      <w:r>
        <w:t>need to clearly explain what the purpose of a booster is - what is it boosting and how does it affect student grades</w:t>
      </w:r>
      <w:r>
        <w:rPr>
          <w:rStyle w:val="CommentReference"/>
        </w:rPr>
        <w:annotationRef/>
      </w:r>
    </w:p>
  </w:comment>
  <w:comment w:id="3114" w:author="Alexis Handford" w:date="2020-01-21T14:59:00Z" w:initials="AH">
    <w:p w14:paraId="052F182F" w14:textId="4C1F6E6B" w:rsidR="008D5EE8" w:rsidRDefault="008D5EE8">
      <w:pPr>
        <w:pStyle w:val="CommentText"/>
      </w:pPr>
      <w:r>
        <w:rPr>
          <w:rStyle w:val="CommentReference"/>
        </w:rPr>
        <w:annotationRef/>
      </w:r>
      <w:r>
        <w:t>Same question about booster editor booster missions as quiz boosters. What is being boosted?</w:t>
      </w:r>
    </w:p>
  </w:comment>
  <w:comment w:id="3115" w:author="RoboGarden Team" w:date="2020-02-07T11:42:00Z" w:initials="R">
    <w:p w14:paraId="163D7052" w14:textId="6733172E" w:rsidR="008D5EE8" w:rsidRDefault="008D5EE8">
      <w:pPr>
        <w:pStyle w:val="CommentText"/>
      </w:pPr>
      <w:r>
        <w:rPr>
          <w:rStyle w:val="CommentReference"/>
        </w:rPr>
        <w:annotationRef/>
      </w:r>
      <w:r>
        <w:t>Addressed</w:t>
      </w:r>
    </w:p>
  </w:comment>
  <w:comment w:id="3117" w:author="Fatemeh Yazdanbakhsh Poodeh" w:date="2020-02-05T00:12:00Z" w:initials="FYP">
    <w:p w14:paraId="4C85F306" w14:textId="77777777" w:rsidR="008D5EE8" w:rsidRDefault="008D5EE8" w:rsidP="00A960D4">
      <w:pPr>
        <w:pStyle w:val="CommentText"/>
      </w:pPr>
      <w:r>
        <w:rPr>
          <w:rStyle w:val="CommentReference"/>
        </w:rPr>
        <w:annotationRef/>
      </w:r>
      <w:r>
        <w:t>Done.</w:t>
      </w:r>
    </w:p>
  </w:comment>
  <w:comment w:id="3120" w:author="Alexis Handford" w:date="2020-01-31T09:53:00Z" w:initials="AH">
    <w:p w14:paraId="5CE6D666" w14:textId="17BD1466" w:rsidR="008D5EE8" w:rsidRDefault="008D5EE8">
      <w:pPr>
        <w:pStyle w:val="CommentText"/>
      </w:pPr>
      <w:r>
        <w:t>Final Edit</w:t>
      </w:r>
      <w:r>
        <w:rPr>
          <w:rStyle w:val="CommentReference"/>
        </w:rPr>
        <w:annotationRef/>
      </w:r>
    </w:p>
    <w:p w14:paraId="2FB050AC" w14:textId="7F9ADD06" w:rsidR="008D5EE8" w:rsidRDefault="008D5EE8">
      <w:pPr>
        <w:pStyle w:val="CommentText"/>
      </w:pPr>
      <w:r>
        <w:t>MUST: Same comment about headings names here. Check the mission comments above.</w:t>
      </w:r>
    </w:p>
  </w:comment>
  <w:comment w:id="3124" w:author="Guest User" w:date="2020-01-27T10:56:00Z" w:initials="GU">
    <w:p w14:paraId="1A7EEEF0" w14:textId="33A5B947" w:rsidR="008D5EE8" w:rsidRDefault="008D5EE8">
      <w:pPr>
        <w:pStyle w:val="CommentText"/>
      </w:pPr>
      <w:r>
        <w:t>MUST: Write here the mission's essential purpose. Example: In this mission you will be...(you complete)</w:t>
      </w:r>
      <w:r>
        <w:rPr>
          <w:rStyle w:val="CommentReference"/>
        </w:rPr>
        <w:annotationRef/>
      </w:r>
    </w:p>
  </w:comment>
  <w:comment w:id="3128" w:author="Fatemeh Yazdanbakhsh Poodeh" w:date="2020-01-28T23:59:00Z" w:initials="FYP">
    <w:p w14:paraId="098115BE" w14:textId="052C6585" w:rsidR="008D5EE8" w:rsidRDefault="008D5EE8">
      <w:pPr>
        <w:pStyle w:val="CommentText"/>
      </w:pPr>
      <w:r>
        <w:rPr>
          <w:rStyle w:val="CommentReference"/>
        </w:rPr>
        <w:annotationRef/>
      </w:r>
      <w:r>
        <w:t>RG please check whether this text is good or not.</w:t>
      </w:r>
    </w:p>
  </w:comment>
  <w:comment w:id="3147" w:author="Fatemeh Yazdanbakhsh Poodeh" w:date="2020-01-29T00:00:00Z" w:initials="FYP">
    <w:p w14:paraId="16E7112C" w14:textId="11362D4A" w:rsidR="008D5EE8" w:rsidRDefault="008D5EE8">
      <w:pPr>
        <w:pStyle w:val="CommentText"/>
      </w:pPr>
      <w:r>
        <w:rPr>
          <w:rStyle w:val="CommentReference"/>
        </w:rPr>
        <w:annotationRef/>
      </w:r>
      <w:r>
        <w:t>I added it based on their comment.</w:t>
      </w:r>
    </w:p>
  </w:comment>
  <w:comment w:id="3144" w:author="Guest User" w:date="2020-01-27T10:57:00Z" w:initials="GU">
    <w:p w14:paraId="02FD1262" w14:textId="60213EAE" w:rsidR="008D5EE8" w:rsidRDefault="008D5EE8">
      <w:pPr>
        <w:pStyle w:val="CommentText"/>
      </w:pPr>
      <w:r>
        <w:t>MUST: Add here: "...following tasks in the Editor" or whatever they must use to complete the task (their compouters?)</w:t>
      </w:r>
      <w:r>
        <w:rPr>
          <w:rStyle w:val="CommentReference"/>
        </w:rPr>
        <w:annotationRef/>
      </w:r>
    </w:p>
    <w:p w14:paraId="7245ABDA" w14:textId="4155E750" w:rsidR="008D5EE8" w:rsidRDefault="008D5EE8">
      <w:pPr>
        <w:pStyle w:val="CommentText"/>
      </w:pPr>
    </w:p>
  </w:comment>
  <w:comment w:id="3145" w:author="RoboGarden Team" w:date="2020-01-30T18:11:00Z" w:initials="RG">
    <w:p w14:paraId="0DE42349" w14:textId="23542AB4" w:rsidR="008D5EE8" w:rsidRDefault="008D5EE8">
      <w:pPr>
        <w:pStyle w:val="CommentText"/>
      </w:pPr>
      <w:r>
        <w:rPr>
          <w:rStyle w:val="CommentReference"/>
        </w:rPr>
        <w:annotationRef/>
      </w:r>
      <w:r>
        <w:t xml:space="preserve">This mission has an interface on the online platform. That provides the student with everything they need to accomplish the missions. The students need no special software or libraries on their computers. </w:t>
      </w:r>
    </w:p>
  </w:comment>
  <w:comment w:id="3153" w:author="Alexis Handford" w:date="2020-01-21T15:00:00Z" w:initials="AH">
    <w:p w14:paraId="632B2B43" w14:textId="40C08116" w:rsidR="008D5EE8" w:rsidRDefault="008D5EE8">
      <w:pPr>
        <w:pStyle w:val="CommentText"/>
      </w:pPr>
      <w:r>
        <w:rPr>
          <w:rStyle w:val="CommentReference"/>
        </w:rPr>
        <w:annotationRef/>
      </w:r>
      <w:r>
        <w:t xml:space="preserve">Refer to comments within the last two editor missions. Similar gaps seem to be appearing here. </w:t>
      </w:r>
    </w:p>
  </w:comment>
  <w:comment w:id="3154" w:author="RoboGarden Team" w:date="2020-01-23T23:43:00Z" w:initials="RG">
    <w:p w14:paraId="59DFF7A3" w14:textId="365CE1F8" w:rsidR="008D5EE8" w:rsidRDefault="008D5EE8">
      <w:pPr>
        <w:pStyle w:val="CommentText"/>
      </w:pPr>
      <w:r>
        <w:rPr>
          <w:rStyle w:val="CommentReference"/>
        </w:rPr>
        <w:annotationRef/>
      </w:r>
      <w:r>
        <w:t>Added link to the mushrooms dataset</w:t>
      </w:r>
    </w:p>
  </w:comment>
  <w:comment w:id="3196" w:author="Alexis Handford" w:date="2020-01-22T14:35:00Z" w:initials="AH">
    <w:p w14:paraId="5DACDDA2" w14:textId="77777777" w:rsidR="008D5EE8" w:rsidRDefault="008D5EE8" w:rsidP="00676596">
      <w:pPr>
        <w:pStyle w:val="CommentText"/>
      </w:pPr>
      <w:r>
        <w:t>need to clearly explain what the purpose of a booster is - what is it boosting and how does it affect student grades</w:t>
      </w:r>
      <w:r>
        <w:rPr>
          <w:rStyle w:val="CommentReference"/>
        </w:rPr>
        <w:annotationRef/>
      </w:r>
    </w:p>
  </w:comment>
  <w:comment w:id="3194" w:author="Alexis Handford" w:date="2020-01-21T15:01:00Z" w:initials="AH">
    <w:p w14:paraId="2FF4CB8D" w14:textId="0B0262C9" w:rsidR="008D5EE8" w:rsidRDefault="008D5EE8">
      <w:pPr>
        <w:pStyle w:val="CommentText"/>
      </w:pPr>
      <w:r>
        <w:rPr>
          <w:rStyle w:val="CommentReference"/>
        </w:rPr>
        <w:annotationRef/>
      </w:r>
      <w:r>
        <w:t xml:space="preserve">Refer to comments above about the purpose of boosters. </w:t>
      </w:r>
    </w:p>
  </w:comment>
  <w:comment w:id="3195" w:author="RoboGarden Team" w:date="2020-02-07T11:43:00Z" w:initials="R">
    <w:p w14:paraId="3F6CF8C0" w14:textId="3705515E" w:rsidR="008D5EE8" w:rsidRDefault="008D5EE8">
      <w:pPr>
        <w:pStyle w:val="CommentText"/>
      </w:pPr>
      <w:r>
        <w:rPr>
          <w:rStyle w:val="CommentReference"/>
        </w:rPr>
        <w:annotationRef/>
      </w:r>
      <w:r>
        <w:t>Addressed</w:t>
      </w:r>
    </w:p>
  </w:comment>
  <w:comment w:id="3197" w:author="Alexis Handford" w:date="2020-01-21T15:03:00Z" w:initials="AH">
    <w:p w14:paraId="35147138" w14:textId="13DE5D80" w:rsidR="008D5EE8" w:rsidRDefault="008D5EE8">
      <w:pPr>
        <w:pStyle w:val="CommentText"/>
      </w:pPr>
      <w:r>
        <w:rPr>
          <w:rStyle w:val="CommentReference"/>
        </w:rPr>
        <w:annotationRef/>
      </w:r>
      <w:r>
        <w:t xml:space="preserve">Remember to discuss how these editor missions are affecting student grades. </w:t>
      </w:r>
    </w:p>
  </w:comment>
  <w:comment w:id="3198" w:author="RoboGarden Team" w:date="2020-01-23T23:43:00Z" w:initials="RG">
    <w:p w14:paraId="2455C475" w14:textId="0F48E5B8" w:rsidR="008D5EE8" w:rsidRDefault="008D5EE8">
      <w:pPr>
        <w:pStyle w:val="CommentText"/>
      </w:pPr>
      <w:r>
        <w:rPr>
          <w:rStyle w:val="CommentReference"/>
        </w:rPr>
        <w:annotationRef/>
      </w:r>
      <w:r>
        <w:t>Replied above</w:t>
      </w:r>
    </w:p>
  </w:comment>
  <w:comment w:id="3199" w:author="Fatemeh Yazdanbakhsh Poodeh" w:date="2020-02-05T08:46:00Z" w:initials="FYP">
    <w:p w14:paraId="69DE699A" w14:textId="5B9BA23A" w:rsidR="008D5EE8" w:rsidRDefault="008D5EE8">
      <w:pPr>
        <w:pStyle w:val="CommentText"/>
      </w:pPr>
      <w:r>
        <w:rPr>
          <w:rStyle w:val="CommentReference"/>
        </w:rPr>
        <w:annotationRef/>
      </w:r>
      <w:r>
        <w:t>Addressed in the essential purpose part.</w:t>
      </w:r>
    </w:p>
  </w:comment>
  <w:comment w:id="3200" w:author="Fatemeh Yazdanbakhsh Poodeh" w:date="2020-02-05T00:12:00Z" w:initials="FYP">
    <w:p w14:paraId="6584ADF1" w14:textId="77777777" w:rsidR="008D5EE8" w:rsidRDefault="008D5EE8" w:rsidP="00A960D4">
      <w:pPr>
        <w:pStyle w:val="CommentText"/>
      </w:pPr>
      <w:r>
        <w:rPr>
          <w:rStyle w:val="CommentReference"/>
        </w:rPr>
        <w:annotationRef/>
      </w:r>
      <w:r>
        <w:t>Done.</w:t>
      </w:r>
    </w:p>
  </w:comment>
  <w:comment w:id="3207" w:author="Guest User" w:date="2020-01-27T10:58:00Z" w:initials="GU">
    <w:p w14:paraId="5EF484A9" w14:textId="491934A3" w:rsidR="008D5EE8" w:rsidRDefault="008D5EE8">
      <w:pPr>
        <w:pStyle w:val="CommentText"/>
      </w:pPr>
      <w:r>
        <w:t>MUST: Add here: "...following tasks in the Editor" or whatever they must use to complete the task (their compouters?)</w:t>
      </w:r>
      <w:r>
        <w:rPr>
          <w:rStyle w:val="CommentReference"/>
        </w:rPr>
        <w:annotationRef/>
      </w:r>
    </w:p>
    <w:p w14:paraId="5333001B" w14:textId="040885FD" w:rsidR="008D5EE8" w:rsidRDefault="008D5EE8">
      <w:pPr>
        <w:pStyle w:val="CommentText"/>
      </w:pPr>
    </w:p>
  </w:comment>
  <w:comment w:id="3208" w:author="RoboGarden Team" w:date="2020-01-30T18:13:00Z" w:initials="RG">
    <w:p w14:paraId="319026A9" w14:textId="52A1A12F" w:rsidR="008D5EE8" w:rsidRDefault="008D5EE8">
      <w:pPr>
        <w:pStyle w:val="CommentText"/>
      </w:pPr>
      <w:r>
        <w:rPr>
          <w:rStyle w:val="CommentReference"/>
        </w:rPr>
        <w:annotationRef/>
      </w:r>
      <w:r>
        <w:t>This mission has an interface on the online platform. That provides the student with everything they need to accomplish the missions. The students need no special software or libraries on their computers.</w:t>
      </w:r>
    </w:p>
  </w:comment>
  <w:comment w:id="3210" w:author="Fatemeh Yazdanbakhsh Poodeh" w:date="2020-01-29T00:01:00Z" w:initials="FYP">
    <w:p w14:paraId="3D93F948" w14:textId="54A298F0" w:rsidR="008D5EE8" w:rsidRPr="00CE5BFC" w:rsidRDefault="008D5EE8">
      <w:pPr>
        <w:pStyle w:val="CommentText"/>
        <w:rPr>
          <w:lang w:val="en-CA" w:bidi="fa-IR"/>
        </w:rPr>
      </w:pPr>
      <w:r>
        <w:rPr>
          <w:rStyle w:val="CommentReference"/>
        </w:rPr>
        <w:annotationRef/>
      </w:r>
      <w:r>
        <w:t>I am not sure if there is an editor or they need to try it in a software like Spider. RG please check it.</w:t>
      </w:r>
    </w:p>
  </w:comment>
  <w:comment w:id="3240" w:author="Alexis Handford" w:date="2020-01-21T15:02:00Z" w:initials="AH">
    <w:p w14:paraId="1822E2BA" w14:textId="0FD67D2B" w:rsidR="008D5EE8" w:rsidRDefault="008D5EE8">
      <w:pPr>
        <w:pStyle w:val="CommentText"/>
      </w:pPr>
      <w:r>
        <w:rPr>
          <w:rStyle w:val="CommentReference"/>
        </w:rPr>
        <w:annotationRef/>
      </w:r>
      <w:r>
        <w:t>Remember to explain how these quiz missions will be affecting student grades.</w:t>
      </w:r>
    </w:p>
  </w:comment>
  <w:comment w:id="3241" w:author="Alexis Handford" w:date="2020-01-31T09:57:00Z" w:initials="AH">
    <w:p w14:paraId="66E8EDB9" w14:textId="78517B3C" w:rsidR="008D5EE8" w:rsidRDefault="008D5EE8">
      <w:pPr>
        <w:pStyle w:val="CommentText"/>
      </w:pPr>
      <w:r>
        <w:t>Final Edit</w:t>
      </w:r>
      <w:r>
        <w:rPr>
          <w:rStyle w:val="CommentReference"/>
        </w:rPr>
        <w:annotationRef/>
      </w:r>
    </w:p>
    <w:p w14:paraId="3DED60C1" w14:textId="0C8A3A06" w:rsidR="008D5EE8" w:rsidRDefault="008D5EE8">
      <w:pPr>
        <w:pStyle w:val="CommentText"/>
      </w:pPr>
      <w:r>
        <w:t xml:space="preserve">MUST: Reminder to make sure this information is provided in the </w:t>
      </w:r>
      <w:r w:rsidR="00A17CD2">
        <w:t>Orientation</w:t>
      </w:r>
      <w:r>
        <w:t xml:space="preserve"> and remember to link back to the </w:t>
      </w:r>
      <w:r w:rsidR="00A17CD2">
        <w:t>Orientation</w:t>
      </w:r>
      <w:r>
        <w:t xml:space="preserve"> at the submodule level to remind students. </w:t>
      </w:r>
    </w:p>
  </w:comment>
  <w:comment w:id="3242" w:author="Fatemeh Yazdanbakhsh Poodeh" w:date="2020-02-05T08:16:00Z" w:initials="FYP">
    <w:p w14:paraId="72AAAE05" w14:textId="1B316169" w:rsidR="008D5EE8" w:rsidRDefault="008D5EE8">
      <w:pPr>
        <w:pStyle w:val="CommentText"/>
      </w:pPr>
      <w:r>
        <w:rPr>
          <w:rStyle w:val="CommentReference"/>
        </w:rPr>
        <w:annotationRef/>
      </w:r>
      <w:r>
        <w:t>We will address the definition of the words in help center.</w:t>
      </w:r>
    </w:p>
  </w:comment>
  <w:comment w:id="3246" w:author="Fatemeh Yazdanbakhsh Poodeh" w:date="2020-02-05T00:12:00Z" w:initials="FYP">
    <w:p w14:paraId="71CADC80" w14:textId="77777777" w:rsidR="008D5EE8" w:rsidRDefault="008D5EE8" w:rsidP="00A960D4">
      <w:pPr>
        <w:pStyle w:val="CommentText"/>
      </w:pPr>
      <w:r>
        <w:rPr>
          <w:rStyle w:val="CommentReference"/>
        </w:rPr>
        <w:annotationRef/>
      </w:r>
      <w:r>
        <w:t>Done.</w:t>
      </w:r>
    </w:p>
  </w:comment>
  <w:comment w:id="3509" w:author="Alexis Handford [2]" w:date="2020-02-03T14:34:00Z" w:initials="AH">
    <w:p w14:paraId="68ED812B" w14:textId="10DC1504" w:rsidR="008D5EE8" w:rsidRDefault="008D5EE8">
      <w:pPr>
        <w:pStyle w:val="CommentText"/>
      </w:pPr>
      <w:r>
        <w:rPr>
          <w:rStyle w:val="CommentReference"/>
        </w:rPr>
        <w:annotationRef/>
      </w:r>
      <w:r>
        <w:t>Final Edit</w:t>
      </w:r>
      <w:r>
        <w:br/>
        <w:t xml:space="preserve">MUST: You need to explain to LS what is happening here. Are these questions being altered or removed? Be sure to have different questions in the quiz from the knowledge check. </w:t>
      </w:r>
    </w:p>
  </w:comment>
  <w:comment w:id="4549" w:author="Alexis Handford" w:date="2020-01-22T14:35:00Z" w:initials="AH">
    <w:p w14:paraId="22A441D3" w14:textId="77777777" w:rsidR="008D5EE8" w:rsidRDefault="008D5EE8" w:rsidP="00676596">
      <w:pPr>
        <w:pStyle w:val="CommentText"/>
      </w:pPr>
      <w:r>
        <w:t>need to clearly explain what the purpose of a booster is - what is it boosting and how does it affect student grades</w:t>
      </w:r>
      <w:r>
        <w:rPr>
          <w:rStyle w:val="CommentReference"/>
        </w:rPr>
        <w:annotationRef/>
      </w:r>
    </w:p>
  </w:comment>
  <w:comment w:id="4545" w:author="Alexis Handford" w:date="2020-01-21T15:03:00Z" w:initials="AH">
    <w:p w14:paraId="460A50DB" w14:textId="13AF21B8" w:rsidR="008D5EE8" w:rsidRDefault="008D5EE8">
      <w:pPr>
        <w:pStyle w:val="CommentText"/>
      </w:pPr>
      <w:r>
        <w:rPr>
          <w:rStyle w:val="CommentReference"/>
        </w:rPr>
        <w:annotationRef/>
      </w:r>
      <w:r>
        <w:t>Same thing. What is the booster for?</w:t>
      </w:r>
    </w:p>
  </w:comment>
  <w:comment w:id="4546" w:author="RoboGarden Team" w:date="2020-01-23T17:46:00Z" w:initials="RG">
    <w:p w14:paraId="798E6DD6" w14:textId="739DB142" w:rsidR="008D5EE8" w:rsidRDefault="008D5EE8">
      <w:pPr>
        <w:pStyle w:val="CommentText"/>
      </w:pPr>
      <w:r>
        <w:rPr>
          <w:rStyle w:val="CommentReference"/>
        </w:rPr>
        <w:annotationRef/>
      </w:r>
      <w:r>
        <w:t xml:space="preserve">Boosters are backup missions that the student cannot access unless he/she wanted to boost their grades. </w:t>
      </w:r>
    </w:p>
  </w:comment>
  <w:comment w:id="4547" w:author="Alexis Handford" w:date="2020-01-31T09:59:00Z" w:initials="AH">
    <w:p w14:paraId="38EC730F" w14:textId="4283B2BE" w:rsidR="008D5EE8" w:rsidRDefault="008D5EE8">
      <w:pPr>
        <w:pStyle w:val="CommentText"/>
      </w:pPr>
      <w:r>
        <w:t>Final Edit</w:t>
      </w:r>
      <w:r>
        <w:rPr>
          <w:rStyle w:val="CommentReference"/>
        </w:rPr>
        <w:annotationRef/>
      </w:r>
    </w:p>
    <w:p w14:paraId="02AB55D0" w14:textId="22A6F55B" w:rsidR="008D5EE8" w:rsidRDefault="008D5EE8">
      <w:pPr>
        <w:pStyle w:val="CommentText"/>
      </w:pPr>
      <w:r>
        <w:t xml:space="preserve">MUST: Thank you for this clarification. Make sure this information is included in the </w:t>
      </w:r>
      <w:r w:rsidR="00A17CD2">
        <w:t>Orientation</w:t>
      </w:r>
      <w:r>
        <w:t xml:space="preserve"> and link back to it at the submodule level for student clarification. </w:t>
      </w:r>
    </w:p>
  </w:comment>
  <w:comment w:id="4548" w:author="Fatemeh Yazdanbakhsh Poodeh" w:date="2020-02-05T08:14:00Z" w:initials="FYP">
    <w:p w14:paraId="06926ABB" w14:textId="22259526" w:rsidR="008D5EE8" w:rsidRDefault="008D5EE8">
      <w:pPr>
        <w:pStyle w:val="CommentText"/>
      </w:pPr>
      <w:r>
        <w:t xml:space="preserve">The information regarding the missions and how we will grade them will b provided in the </w:t>
      </w:r>
      <w:r w:rsidR="00A17CD2">
        <w:t>Orientation</w:t>
      </w:r>
      <w:r>
        <w:t xml:space="preserve"> part.</w:t>
      </w:r>
      <w:r>
        <w:rPr>
          <w:rStyle w:val="CommentReference"/>
        </w:rPr>
        <w:annotationRef/>
      </w:r>
      <w:r>
        <w:t>Done.</w:t>
      </w:r>
    </w:p>
  </w:comment>
  <w:comment w:id="4550" w:author="Fatemeh Yazdanbakhsh Poodeh" w:date="2020-02-05T00:12:00Z" w:initials="FYP">
    <w:p w14:paraId="7C0CB83A" w14:textId="77777777" w:rsidR="008D5EE8" w:rsidRDefault="008D5EE8" w:rsidP="00A960D4">
      <w:pPr>
        <w:pStyle w:val="CommentText"/>
      </w:pPr>
      <w:r>
        <w:rPr>
          <w:rStyle w:val="CommentReference"/>
        </w:rPr>
        <w:annotationRef/>
      </w:r>
      <w:r>
        <w:t>Done.</w:t>
      </w:r>
    </w:p>
  </w:comment>
  <w:comment w:id="5801" w:author="Alexis Handford" w:date="2020-01-21T15:05:00Z" w:initials="AH">
    <w:p w14:paraId="69C0E7DC" w14:textId="4788853D" w:rsidR="008D5EE8" w:rsidRDefault="008D5EE8">
      <w:pPr>
        <w:pStyle w:val="CommentText"/>
      </w:pPr>
      <w:r>
        <w:rPr>
          <w:rStyle w:val="CommentReference"/>
        </w:rPr>
        <w:annotationRef/>
      </w:r>
      <w:r>
        <w:t xml:space="preserve">Maybe “interpret” explore and understand are too vague. </w:t>
      </w:r>
    </w:p>
  </w:comment>
  <w:comment w:id="5802" w:author="RoboGarden Team" w:date="2020-01-23T23:44:00Z" w:initials="RG">
    <w:p w14:paraId="7AA184F4" w14:textId="59F00E5B" w:rsidR="008D5EE8" w:rsidRDefault="008D5EE8">
      <w:pPr>
        <w:pStyle w:val="CommentText"/>
      </w:pPr>
      <w:r>
        <w:rPr>
          <w:rStyle w:val="CommentReference"/>
        </w:rPr>
        <w:annotationRef/>
      </w:r>
      <w:r>
        <w:t>addressed</w:t>
      </w:r>
    </w:p>
  </w:comment>
  <w:comment w:id="5809" w:author="Fatemeh Yazdanbakhsh Poodeh" w:date="2020-02-05T00:12:00Z" w:initials="FYP">
    <w:p w14:paraId="3168571A" w14:textId="77777777" w:rsidR="008D5EE8" w:rsidRDefault="008D5EE8" w:rsidP="008F35FA">
      <w:pPr>
        <w:pStyle w:val="CommentText"/>
      </w:pPr>
      <w:r>
        <w:rPr>
          <w:rStyle w:val="CommentReference"/>
        </w:rPr>
        <w:annotationRef/>
      </w:r>
      <w:r>
        <w:t>Done.</w:t>
      </w:r>
    </w:p>
  </w:comment>
  <w:comment w:id="5798" w:author="Alexis Handford" w:date="2020-01-21T15:04:00Z" w:initials="AH">
    <w:p w14:paraId="61C0FDCD" w14:textId="0FC73392" w:rsidR="008D5EE8" w:rsidRDefault="008D5EE8">
      <w:pPr>
        <w:pStyle w:val="CommentText"/>
      </w:pPr>
      <w:r>
        <w:rPr>
          <w:rStyle w:val="CommentReference"/>
        </w:rPr>
        <w:annotationRef/>
      </w:r>
      <w:r>
        <w:t>Refer to comments in submodule 1</w:t>
      </w:r>
    </w:p>
  </w:comment>
  <w:comment w:id="5814" w:author="Fatemeh Yazdanbakhsh Poodeh" w:date="2020-01-30T15:55:00Z" w:initials="FYP">
    <w:p w14:paraId="6F962FD1" w14:textId="45B3435D" w:rsidR="008D5EE8" w:rsidRDefault="008D5EE8">
      <w:pPr>
        <w:pStyle w:val="CommentText"/>
      </w:pPr>
      <w:r>
        <w:rPr>
          <w:rStyle w:val="CommentReference"/>
        </w:rPr>
        <w:annotationRef/>
      </w:r>
      <w:r>
        <w:t>RG please add section 00 before any section</w:t>
      </w:r>
    </w:p>
  </w:comment>
  <w:comment w:id="5817" w:author="Alexis Handford" w:date="2020-01-21T15:21:00Z" w:initials="AH">
    <w:p w14:paraId="2EDCE094" w14:textId="4ADC30BE" w:rsidR="008D5EE8" w:rsidRDefault="008D5EE8">
      <w:pPr>
        <w:pStyle w:val="CommentText"/>
      </w:pPr>
      <w:r>
        <w:t>Where is section 00?</w:t>
      </w:r>
      <w:r>
        <w:rPr>
          <w:rStyle w:val="CommentReference"/>
        </w:rPr>
        <w:annotationRef/>
      </w:r>
    </w:p>
  </w:comment>
  <w:comment w:id="5818" w:author="RoboGarden Team" w:date="2020-01-23T17:49:00Z" w:initials="RG">
    <w:p w14:paraId="4F644E3A" w14:textId="3AA23323" w:rsidR="008D5EE8" w:rsidRDefault="008D5EE8">
      <w:pPr>
        <w:pStyle w:val="CommentText"/>
      </w:pPr>
      <w:r>
        <w:rPr>
          <w:rStyle w:val="CommentReference"/>
        </w:rPr>
        <w:annotationRef/>
      </w:r>
      <w:r>
        <w:t xml:space="preserve">No Sections 00 anymore </w:t>
      </w:r>
    </w:p>
  </w:comment>
  <w:comment w:id="5819" w:author="Alexis Handford" w:date="2020-01-27T10:59:00Z" w:initials="AH">
    <w:p w14:paraId="199237B7" w14:textId="0D63506B" w:rsidR="008D5EE8" w:rsidRDefault="008D5EE8">
      <w:pPr>
        <w:pStyle w:val="CommentText"/>
      </w:pPr>
      <w:r>
        <w:t xml:space="preserve">MUST: Have consistency with this. Ensure that the "section 1: Introduction" sections follow a similar structure. </w:t>
      </w:r>
      <w:r>
        <w:rPr>
          <w:rStyle w:val="CommentReference"/>
        </w:rPr>
        <w:annotationRef/>
      </w:r>
    </w:p>
  </w:comment>
  <w:comment w:id="5853" w:author="Alexis Handford" w:date="2020-01-21T15:06:00Z" w:initials="AH">
    <w:p w14:paraId="3553DA00" w14:textId="2670FCBA" w:rsidR="008D5EE8" w:rsidRDefault="008D5EE8">
      <w:pPr>
        <w:pStyle w:val="CommentText"/>
      </w:pPr>
      <w:r>
        <w:rPr>
          <w:rStyle w:val="CommentReference"/>
        </w:rPr>
        <w:annotationRef/>
      </w:r>
      <w:r>
        <w:t>cite</w:t>
      </w:r>
    </w:p>
  </w:comment>
  <w:comment w:id="5854" w:author="Alexis Handford" w:date="2020-01-21T15:22:00Z" w:initials="AH">
    <w:p w14:paraId="0003A404" w14:textId="51082F2D" w:rsidR="008D5EE8" w:rsidRDefault="008D5EE8">
      <w:pPr>
        <w:pStyle w:val="CommentText"/>
      </w:pPr>
      <w:r>
        <w:t>Cite</w:t>
      </w:r>
      <w:r>
        <w:rPr>
          <w:rStyle w:val="CommentReference"/>
        </w:rPr>
        <w:annotationRef/>
      </w:r>
    </w:p>
  </w:comment>
  <w:comment w:id="5855" w:author="RoboGarden Team" w:date="2020-01-23T23:44:00Z" w:initials="RG">
    <w:p w14:paraId="6963A51A" w14:textId="5CE734E4" w:rsidR="008D5EE8" w:rsidRDefault="008D5EE8">
      <w:pPr>
        <w:pStyle w:val="CommentText"/>
      </w:pPr>
      <w:r>
        <w:rPr>
          <w:rStyle w:val="CommentReference"/>
        </w:rPr>
        <w:annotationRef/>
      </w:r>
      <w:r>
        <w:t>cited</w:t>
      </w:r>
    </w:p>
  </w:comment>
  <w:comment w:id="5856" w:author="Alexis Handford" w:date="2020-01-27T11:00:00Z" w:initials="AH">
    <w:p w14:paraId="18883F5E" w14:textId="611FACEA" w:rsidR="008D5EE8" w:rsidRDefault="008D5EE8">
      <w:pPr>
        <w:pStyle w:val="CommentText"/>
      </w:pPr>
      <w:r>
        <w:t xml:space="preserve">MUST: Be consistent in how images are cited, following the guidelines given by Marielena via email. </w:t>
      </w:r>
      <w:r>
        <w:rPr>
          <w:rStyle w:val="CommentReference"/>
        </w:rPr>
        <w:annotationRef/>
      </w:r>
    </w:p>
  </w:comment>
  <w:comment w:id="5866" w:author="Alexis Handford" w:date="2020-01-21T15:07:00Z" w:initials="AH">
    <w:p w14:paraId="453014DC" w14:textId="4D0323BC" w:rsidR="008D5EE8" w:rsidRDefault="008D5EE8">
      <w:pPr>
        <w:pStyle w:val="CommentText"/>
      </w:pPr>
      <w:r>
        <w:rPr>
          <w:rStyle w:val="CommentReference"/>
        </w:rPr>
        <w:annotationRef/>
      </w:r>
      <w:r>
        <w:t>cite</w:t>
      </w:r>
    </w:p>
  </w:comment>
  <w:comment w:id="5867" w:author="RoboGarden Team" w:date="2020-01-23T23:44:00Z" w:initials="RG">
    <w:p w14:paraId="2CE4EB5E" w14:textId="05D15E34" w:rsidR="008D5EE8" w:rsidRDefault="008D5EE8">
      <w:pPr>
        <w:pStyle w:val="CommentText"/>
      </w:pPr>
      <w:r>
        <w:rPr>
          <w:rStyle w:val="CommentReference"/>
        </w:rPr>
        <w:annotationRef/>
      </w:r>
      <w:r>
        <w:t>cited</w:t>
      </w:r>
    </w:p>
  </w:comment>
  <w:comment w:id="5878" w:author="Alexis Handford" w:date="2020-01-21T15:07:00Z" w:initials="AH">
    <w:p w14:paraId="7088DCFA" w14:textId="65817EB1" w:rsidR="008D5EE8" w:rsidRDefault="008D5EE8">
      <w:pPr>
        <w:pStyle w:val="CommentText"/>
      </w:pPr>
      <w:r>
        <w:rPr>
          <w:rStyle w:val="CommentReference"/>
        </w:rPr>
        <w:annotationRef/>
      </w:r>
      <w:r>
        <w:t>cite</w:t>
      </w:r>
    </w:p>
  </w:comment>
  <w:comment w:id="5879" w:author="RoboGarden Team" w:date="2020-01-23T23:45:00Z" w:initials="RG">
    <w:p w14:paraId="4C17A63D" w14:textId="45C057F2" w:rsidR="008D5EE8" w:rsidRDefault="008D5EE8">
      <w:pPr>
        <w:pStyle w:val="CommentText"/>
      </w:pPr>
      <w:r>
        <w:rPr>
          <w:rStyle w:val="CommentReference"/>
        </w:rPr>
        <w:annotationRef/>
      </w:r>
      <w:r>
        <w:t>cited</w:t>
      </w:r>
    </w:p>
  </w:comment>
  <w:comment w:id="5897" w:author="RoboGarden Team" w:date="2020-01-23T23:45:00Z" w:initials="RG">
    <w:p w14:paraId="7EFAB680" w14:textId="53D4B0B0" w:rsidR="008D5EE8" w:rsidRDefault="008D5EE8">
      <w:pPr>
        <w:pStyle w:val="CommentText"/>
      </w:pPr>
      <w:r>
        <w:rPr>
          <w:rStyle w:val="CommentReference"/>
        </w:rPr>
        <w:annotationRef/>
      </w:r>
      <w:r>
        <w:t>cited</w:t>
      </w:r>
    </w:p>
  </w:comment>
  <w:comment w:id="6006" w:author="Alexis Handford" w:date="2020-01-21T15:07:00Z" w:initials="AH">
    <w:p w14:paraId="24E3CE24" w14:textId="001D7F8A" w:rsidR="008D5EE8" w:rsidRDefault="008D5EE8">
      <w:pPr>
        <w:pStyle w:val="CommentText"/>
      </w:pPr>
      <w:r>
        <w:rPr>
          <w:rStyle w:val="CommentReference"/>
        </w:rPr>
        <w:annotationRef/>
      </w:r>
      <w:r>
        <w:t>cite</w:t>
      </w:r>
    </w:p>
  </w:comment>
  <w:comment w:id="6007" w:author="RoboGarden Team" w:date="2020-01-23T23:46:00Z" w:initials="RG">
    <w:p w14:paraId="218B395D" w14:textId="119F4E62" w:rsidR="008D5EE8" w:rsidRDefault="008D5EE8">
      <w:pPr>
        <w:pStyle w:val="CommentText"/>
      </w:pPr>
      <w:r>
        <w:rPr>
          <w:rStyle w:val="CommentReference"/>
        </w:rPr>
        <w:annotationRef/>
      </w:r>
      <w:r>
        <w:t>cited</w:t>
      </w:r>
    </w:p>
  </w:comment>
  <w:comment w:id="6017" w:author="Alexis Handford" w:date="2020-01-21T15:07:00Z" w:initials="AH">
    <w:p w14:paraId="21DA10D9" w14:textId="2DF606B7" w:rsidR="008D5EE8" w:rsidRDefault="008D5EE8">
      <w:pPr>
        <w:pStyle w:val="CommentText"/>
      </w:pPr>
      <w:r>
        <w:rPr>
          <w:rStyle w:val="CommentReference"/>
        </w:rPr>
        <w:annotationRef/>
      </w:r>
      <w:r>
        <w:t>cite</w:t>
      </w:r>
    </w:p>
  </w:comment>
  <w:comment w:id="6041" w:author="Alexis Handford" w:date="2020-01-21T15:34:00Z" w:initials="AH">
    <w:p w14:paraId="182F1255" w14:textId="1FA8370C" w:rsidR="008D5EE8" w:rsidRDefault="008D5EE8">
      <w:pPr>
        <w:pStyle w:val="CommentText"/>
      </w:pPr>
      <w:r>
        <w:t>Why?</w:t>
      </w:r>
      <w:r>
        <w:rPr>
          <w:rStyle w:val="CommentReference"/>
        </w:rPr>
        <w:annotationRef/>
      </w:r>
    </w:p>
  </w:comment>
  <w:comment w:id="6042" w:author="RoboGarden Team" w:date="2020-01-23T23:47:00Z" w:initials="RG">
    <w:p w14:paraId="278EAEBD" w14:textId="6B4F50A8" w:rsidR="008D5EE8" w:rsidRDefault="008D5EE8">
      <w:pPr>
        <w:pStyle w:val="CommentText"/>
      </w:pPr>
      <w:r>
        <w:rPr>
          <w:rStyle w:val="CommentReference"/>
        </w:rPr>
        <w:annotationRef/>
      </w:r>
      <w:r>
        <w:t>Modified the content to answer the question</w:t>
      </w:r>
    </w:p>
  </w:comment>
  <w:comment w:id="6054" w:author="Fatemeh Yazdanbakhsh Poodeh" w:date="2020-02-05T08:11:00Z" w:initials="FYP">
    <w:p w14:paraId="229086E9" w14:textId="1ED5BD8E" w:rsidR="008D5EE8" w:rsidRDefault="008D5EE8">
      <w:pPr>
        <w:pStyle w:val="CommentText"/>
      </w:pPr>
      <w:r>
        <w:rPr>
          <w:rStyle w:val="CommentReference"/>
        </w:rPr>
        <w:annotationRef/>
      </w:r>
      <w:r>
        <w:t>This link will refer students to anaconda installation page and jupyter notebook.</w:t>
      </w:r>
    </w:p>
  </w:comment>
  <w:comment w:id="6055" w:author="Alexis Handford" w:date="2020-01-21T15:31:00Z" w:initials="AH">
    <w:p w14:paraId="62E860A7" w14:textId="69041A72" w:rsidR="008D5EE8" w:rsidRDefault="008D5EE8">
      <w:pPr>
        <w:pStyle w:val="CommentText"/>
      </w:pPr>
      <w:r>
        <w:t>Where are you doing this?</w:t>
      </w:r>
      <w:r>
        <w:rPr>
          <w:rStyle w:val="CommentReference"/>
        </w:rPr>
        <w:annotationRef/>
      </w:r>
    </w:p>
  </w:comment>
  <w:comment w:id="6056" w:author="RoboGarden Team" w:date="2020-01-23T23:47:00Z" w:initials="RG">
    <w:p w14:paraId="5CD629E7" w14:textId="0F041F10" w:rsidR="008D5EE8" w:rsidRDefault="008D5EE8">
      <w:pPr>
        <w:pStyle w:val="CommentText"/>
      </w:pPr>
      <w:r>
        <w:rPr>
          <w:rStyle w:val="CommentReference"/>
        </w:rPr>
        <w:annotationRef/>
      </w:r>
      <w:r>
        <w:t>In the Jypyter notebook</w:t>
      </w:r>
    </w:p>
  </w:comment>
  <w:comment w:id="6057" w:author="Alexis Handford" w:date="2020-01-27T11:01:00Z" w:initials="AH">
    <w:p w14:paraId="4439E3ED" w14:textId="4D6EF05E" w:rsidR="008D5EE8" w:rsidRDefault="008D5EE8">
      <w:pPr>
        <w:pStyle w:val="CommentText"/>
      </w:pPr>
      <w:r>
        <w:t xml:space="preserve">MUST: Explain this (Jypyter notebook) to students. </w:t>
      </w:r>
      <w:r>
        <w:rPr>
          <w:rStyle w:val="CommentReference"/>
        </w:rPr>
        <w:annotationRef/>
      </w:r>
    </w:p>
  </w:comment>
  <w:comment w:id="6058" w:author="Alexis Handford [2]" w:date="2020-02-03T14:40:00Z" w:initials="AH">
    <w:p w14:paraId="22AE14B0" w14:textId="73903CB6" w:rsidR="008D5EE8" w:rsidRDefault="008D5EE8">
      <w:pPr>
        <w:pStyle w:val="CommentText"/>
      </w:pPr>
      <w:r>
        <w:rPr>
          <w:rStyle w:val="CommentReference"/>
        </w:rPr>
        <w:annotationRef/>
      </w:r>
      <w:r>
        <w:t>Final Edit</w:t>
      </w:r>
      <w:r>
        <w:br/>
        <w:t>MUST: Explain this notebook and where it is.</w:t>
      </w:r>
    </w:p>
  </w:comment>
  <w:comment w:id="6059" w:author="Fatemeh Yazdanbakhsh Poodeh" w:date="2020-02-05T08:13:00Z" w:initials="FYP">
    <w:p w14:paraId="4C3576C0" w14:textId="166EB563" w:rsidR="008D5EE8" w:rsidRDefault="008D5EE8">
      <w:pPr>
        <w:pStyle w:val="CommentText"/>
      </w:pPr>
      <w:r>
        <w:rPr>
          <w:rStyle w:val="CommentReference"/>
        </w:rPr>
        <w:annotationRef/>
      </w:r>
      <w:r>
        <w:t>Done.</w:t>
      </w:r>
    </w:p>
  </w:comment>
  <w:comment w:id="6065" w:author="Alexis Handford" w:date="2020-01-21T15:35:00Z" w:initials="AH">
    <w:p w14:paraId="32718FF3" w14:textId="5069EBAD" w:rsidR="008D5EE8" w:rsidRDefault="008D5EE8">
      <w:pPr>
        <w:pStyle w:val="CommentText"/>
      </w:pPr>
      <w:r>
        <w:t xml:space="preserve">Explain the differences between the ways of initializing, give more detail in carrousel. </w:t>
      </w:r>
      <w:r>
        <w:rPr>
          <w:rStyle w:val="CommentReference"/>
        </w:rPr>
        <w:annotationRef/>
      </w:r>
    </w:p>
  </w:comment>
  <w:comment w:id="6066" w:author="RoboGarden Team" w:date="2020-01-23T23:48:00Z" w:initials="RG">
    <w:p w14:paraId="2C285E2A" w14:textId="5FBDFC3E" w:rsidR="008D5EE8" w:rsidRDefault="008D5EE8">
      <w:pPr>
        <w:pStyle w:val="CommentText"/>
      </w:pPr>
      <w:r>
        <w:rPr>
          <w:rStyle w:val="CommentReference"/>
        </w:rPr>
        <w:annotationRef/>
      </w:r>
      <w:r>
        <w:t>explained</w:t>
      </w:r>
    </w:p>
  </w:comment>
  <w:comment w:id="6080" w:author="Alexis Handford" w:date="2020-01-21T15:31:00Z" w:initials="AH">
    <w:p w14:paraId="4DFFCDDA" w14:textId="6B30A27F" w:rsidR="008D5EE8" w:rsidRDefault="008D5EE8">
      <w:pPr>
        <w:pStyle w:val="CommentText"/>
      </w:pPr>
      <w:r>
        <w:t>Explain how the carrousel works</w:t>
      </w:r>
      <w:r>
        <w:rPr>
          <w:rStyle w:val="CommentReference"/>
        </w:rPr>
        <w:annotationRef/>
      </w:r>
    </w:p>
  </w:comment>
  <w:comment w:id="6081" w:author="RoboGarden Team" w:date="2020-01-23T23:49:00Z" w:initials="RG">
    <w:p w14:paraId="1682AE1E" w14:textId="3638EF56" w:rsidR="008D5EE8" w:rsidRDefault="008D5EE8">
      <w:pPr>
        <w:pStyle w:val="CommentText"/>
      </w:pPr>
      <w:r>
        <w:rPr>
          <w:rStyle w:val="CommentReference"/>
        </w:rPr>
        <w:annotationRef/>
      </w:r>
      <w:r>
        <w:t>explained</w:t>
      </w:r>
    </w:p>
  </w:comment>
  <w:comment w:id="6147" w:author="Alexis Handford" w:date="2020-01-21T15:36:00Z" w:initials="AH">
    <w:p w14:paraId="0188E960" w14:textId="521BA1BF" w:rsidR="008D5EE8" w:rsidRDefault="008D5EE8">
      <w:pPr>
        <w:pStyle w:val="CommentText"/>
      </w:pPr>
      <w:r>
        <w:t>When will you use Numpy?</w:t>
      </w:r>
      <w:r>
        <w:rPr>
          <w:rStyle w:val="CommentReference"/>
        </w:rPr>
        <w:annotationRef/>
      </w:r>
    </w:p>
  </w:comment>
  <w:comment w:id="6148" w:author="RoboGarden Team" w:date="2020-01-23T18:04:00Z" w:initials="RG">
    <w:p w14:paraId="47408138" w14:textId="5378E66E" w:rsidR="008D5EE8" w:rsidRDefault="008D5EE8">
      <w:pPr>
        <w:pStyle w:val="CommentText"/>
      </w:pPr>
      <w:r>
        <w:rPr>
          <w:rStyle w:val="CommentReference"/>
        </w:rPr>
        <w:annotationRef/>
      </w:r>
      <w:r>
        <w:t>This section is just on the how to of using Numpy arrays</w:t>
      </w:r>
    </w:p>
  </w:comment>
  <w:comment w:id="6149" w:author="Alexis Handford [2]" w:date="2020-02-03T14:42:00Z" w:initials="AH">
    <w:p w14:paraId="1520ECB4" w14:textId="0C4D17AF" w:rsidR="008D5EE8" w:rsidRDefault="008D5EE8">
      <w:pPr>
        <w:pStyle w:val="CommentText"/>
      </w:pPr>
      <w:r>
        <w:rPr>
          <w:rStyle w:val="CommentReference"/>
        </w:rPr>
        <w:annotationRef/>
      </w:r>
      <w:r>
        <w:t>Final Edit</w:t>
      </w:r>
      <w:r>
        <w:br/>
        <w:t>MUST:Explain when you will use it, and change the title of Step 1 to “Installing and Using Numpy” you need to explain how this connects to pandas library and python.</w:t>
      </w:r>
    </w:p>
  </w:comment>
  <w:comment w:id="6150" w:author="Fatemeh Yazdanbakhsh Poodeh" w:date="2020-02-05T08:07:00Z" w:initials="FYP">
    <w:p w14:paraId="60E475AD" w14:textId="33FFB24D" w:rsidR="008D5EE8" w:rsidRDefault="008D5EE8">
      <w:pPr>
        <w:pStyle w:val="CommentText"/>
      </w:pPr>
      <w:r>
        <w:rPr>
          <w:rStyle w:val="CommentReference"/>
        </w:rPr>
        <w:annotationRef/>
      </w:r>
      <w:r>
        <w:t>Done.</w:t>
      </w:r>
    </w:p>
  </w:comment>
  <w:comment w:id="6156" w:author="Alexis Handford" w:date="2020-01-21T15:33:00Z" w:initials="AH">
    <w:p w14:paraId="1D815375" w14:textId="081C4362" w:rsidR="008D5EE8" w:rsidRDefault="008D5EE8">
      <w:pPr>
        <w:pStyle w:val="CommentText"/>
      </w:pPr>
      <w:r>
        <w:t>Where is this terminal?</w:t>
      </w:r>
      <w:r>
        <w:rPr>
          <w:rStyle w:val="CommentReference"/>
        </w:rPr>
        <w:annotationRef/>
      </w:r>
    </w:p>
  </w:comment>
  <w:comment w:id="6157" w:author="RoboGarden Team" w:date="2020-01-23T18:05:00Z" w:initials="RG">
    <w:p w14:paraId="602CEAB1" w14:textId="3A14F868" w:rsidR="008D5EE8" w:rsidRDefault="008D5EE8">
      <w:pPr>
        <w:pStyle w:val="CommentText"/>
      </w:pPr>
      <w:r>
        <w:rPr>
          <w:rStyle w:val="CommentReference"/>
        </w:rPr>
        <w:annotationRef/>
      </w:r>
      <w:r>
        <w:t xml:space="preserve">See Anaconda installation guide </w:t>
      </w:r>
    </w:p>
  </w:comment>
  <w:comment w:id="6158" w:author="Alexis Handford [2]" w:date="2020-02-03T14:45:00Z" w:initials="AH">
    <w:p w14:paraId="6646ED68" w14:textId="79B2E87C" w:rsidR="008D5EE8" w:rsidRDefault="008D5EE8">
      <w:pPr>
        <w:pStyle w:val="CommentText"/>
      </w:pPr>
      <w:r>
        <w:rPr>
          <w:rStyle w:val="CommentReference"/>
        </w:rPr>
        <w:annotationRef/>
      </w:r>
      <w:r>
        <w:t>Final Edit</w:t>
      </w:r>
      <w:r>
        <w:br/>
        <w:t>MUST: Use clear language here. Does “Terminal” mean computer?</w:t>
      </w:r>
    </w:p>
  </w:comment>
  <w:comment w:id="6159" w:author="Fatemeh Yazdanbakhsh Poodeh" w:date="2020-02-05T08:05:00Z" w:initials="FYP">
    <w:p w14:paraId="38F21CFA" w14:textId="6D8D9FE1" w:rsidR="008D5EE8" w:rsidRDefault="008D5EE8">
      <w:pPr>
        <w:pStyle w:val="CommentText"/>
      </w:pPr>
      <w:r>
        <w:rPr>
          <w:rStyle w:val="CommentReference"/>
        </w:rPr>
        <w:annotationRef/>
      </w:r>
      <w:r>
        <w:t>Done.</w:t>
      </w:r>
    </w:p>
  </w:comment>
  <w:comment w:id="6162" w:author="Fatemeh Yazdanbakhsh Poodeh" w:date="2020-01-30T18:56:00Z" w:initials="FYP">
    <w:p w14:paraId="22EDEBA5" w14:textId="472F7BDF" w:rsidR="008D5EE8" w:rsidRDefault="008D5EE8">
      <w:pPr>
        <w:pStyle w:val="CommentText"/>
      </w:pPr>
      <w:r>
        <w:rPr>
          <w:rStyle w:val="CommentReference"/>
        </w:rPr>
        <w:annotationRef/>
      </w:r>
      <w:r>
        <w:t>Please find this file in the attachment of my email.</w:t>
      </w:r>
    </w:p>
  </w:comment>
  <w:comment w:id="6255" w:author="Alexis Handford" w:date="2020-01-21T15:37:00Z" w:initials="AH">
    <w:p w14:paraId="2A911E13" w14:textId="2BB6F3D1" w:rsidR="008D5EE8" w:rsidRDefault="008D5EE8">
      <w:pPr>
        <w:pStyle w:val="CommentText"/>
      </w:pPr>
      <w:r>
        <w:t>cite</w:t>
      </w:r>
      <w:r>
        <w:rPr>
          <w:rStyle w:val="CommentReference"/>
        </w:rPr>
        <w:annotationRef/>
      </w:r>
    </w:p>
  </w:comment>
  <w:comment w:id="6256" w:author="RoboGarden Team" w:date="2020-01-23T23:51:00Z" w:initials="RG">
    <w:p w14:paraId="614191A6" w14:textId="04A8AB17" w:rsidR="008D5EE8" w:rsidRDefault="008D5EE8">
      <w:pPr>
        <w:pStyle w:val="CommentText"/>
      </w:pPr>
      <w:r>
        <w:rPr>
          <w:rStyle w:val="CommentReference"/>
        </w:rPr>
        <w:annotationRef/>
      </w:r>
      <w:r>
        <w:t>cited</w:t>
      </w:r>
    </w:p>
  </w:comment>
  <w:comment w:id="6275" w:author="RoboGarden Team" w:date="2020-01-23T23:51:00Z" w:initials="RG">
    <w:p w14:paraId="55B85670" w14:textId="2BBA9F3C" w:rsidR="008D5EE8" w:rsidRDefault="008D5EE8">
      <w:pPr>
        <w:pStyle w:val="CommentText"/>
      </w:pPr>
      <w:r>
        <w:rPr>
          <w:rStyle w:val="CommentReference"/>
        </w:rPr>
        <w:annotationRef/>
      </w:r>
      <w:r>
        <w:t>cited</w:t>
      </w:r>
    </w:p>
  </w:comment>
  <w:comment w:id="6278" w:author="Alexis Handford" w:date="2020-01-31T10:03:00Z" w:initials="AH">
    <w:p w14:paraId="56A1CC7C" w14:textId="75FB5923" w:rsidR="008D5EE8" w:rsidRDefault="008D5EE8">
      <w:pPr>
        <w:pStyle w:val="CommentText"/>
      </w:pPr>
      <w:r>
        <w:t>Final Edit</w:t>
      </w:r>
      <w:r>
        <w:rPr>
          <w:rStyle w:val="CommentReference"/>
        </w:rPr>
        <w:annotationRef/>
      </w:r>
    </w:p>
    <w:p w14:paraId="1402B935" w14:textId="3C57E453" w:rsidR="008D5EE8" w:rsidRDefault="008D5EE8">
      <w:pPr>
        <w:pStyle w:val="CommentText"/>
      </w:pPr>
      <w:r>
        <w:t xml:space="preserve">Added in "Copyright 2019" here as it was missed. </w:t>
      </w:r>
    </w:p>
  </w:comment>
  <w:comment w:id="6292" w:author="Guest User" w:date="2020-01-27T11:04:00Z" w:initials="GU">
    <w:p w14:paraId="4A71056C" w14:textId="3036A091" w:rsidR="008D5EE8" w:rsidRDefault="008D5EE8">
      <w:pPr>
        <w:pStyle w:val="CommentText"/>
      </w:pPr>
      <w:r>
        <w:t>MUST: Decide on a convention that helps you figure out when to use the blue box and when to use the yellow box.  I would have these two boxes in yellow based on their content. Blue boxes have been used for defintions.</w:t>
      </w:r>
      <w:r>
        <w:rPr>
          <w:rStyle w:val="CommentReference"/>
        </w:rPr>
        <w:annotationRef/>
      </w:r>
    </w:p>
  </w:comment>
  <w:comment w:id="6293" w:author="RoboGarden Team" w:date="2020-01-30T18:13:00Z" w:initials="RG">
    <w:p w14:paraId="1DB16B49" w14:textId="05B51AF4" w:rsidR="008D5EE8" w:rsidRDefault="008D5EE8">
      <w:pPr>
        <w:pStyle w:val="CommentText"/>
      </w:pPr>
      <w:r>
        <w:rPr>
          <w:rStyle w:val="CommentReference"/>
        </w:rPr>
        <w:annotationRef/>
      </w:r>
      <w:r>
        <w:t xml:space="preserve">The yellow boxes: Important information. </w:t>
      </w:r>
    </w:p>
    <w:p w14:paraId="16CE5C3C" w14:textId="0FD7BC1D" w:rsidR="008D5EE8" w:rsidRDefault="008D5EE8">
      <w:pPr>
        <w:pStyle w:val="CommentText"/>
      </w:pPr>
      <w:r>
        <w:t xml:space="preserve">The blue boxes: definitions. </w:t>
      </w:r>
    </w:p>
    <w:p w14:paraId="2F30AAD9" w14:textId="05BACA44" w:rsidR="008D5EE8" w:rsidRDefault="008D5EE8">
      <w:pPr>
        <w:pStyle w:val="CommentText"/>
      </w:pPr>
      <w:r>
        <w:t xml:space="preserve">Note: </w:t>
      </w:r>
    </w:p>
    <w:p w14:paraId="7917162E" w14:textId="43578DD1" w:rsidR="008D5EE8" w:rsidRDefault="008D5EE8">
      <w:pPr>
        <w:pStyle w:val="CommentText"/>
      </w:pPr>
      <w:r>
        <w:t xml:space="preserve">This is the definition of missing data in a dataset. </w:t>
      </w:r>
    </w:p>
  </w:comment>
  <w:comment w:id="6294" w:author="Alexis Handford [2]" w:date="2020-02-03T14:46:00Z" w:initials="AH">
    <w:p w14:paraId="1EB4A022" w14:textId="653BCA58" w:rsidR="008D5EE8" w:rsidRDefault="008D5EE8">
      <w:pPr>
        <w:pStyle w:val="CommentText"/>
      </w:pPr>
      <w:r>
        <w:rPr>
          <w:rStyle w:val="CommentReference"/>
        </w:rPr>
        <w:annotationRef/>
      </w:r>
      <w:r>
        <w:t>Final Edit</w:t>
      </w:r>
      <w:r>
        <w:br/>
        <w:t xml:space="preserve">MUST: This is legend information to be included in the </w:t>
      </w:r>
      <w:r w:rsidR="00A17CD2">
        <w:t>Orientation</w:t>
      </w:r>
      <w:r>
        <w:t xml:space="preserve"> and linked to in submodules.</w:t>
      </w:r>
    </w:p>
  </w:comment>
  <w:comment w:id="6295" w:author="RoboGarden Team" w:date="2020-02-07T11:19:00Z" w:initials="R">
    <w:p w14:paraId="0C46B2D2" w14:textId="1175009B" w:rsidR="008D5EE8" w:rsidRDefault="008D5EE8">
      <w:pPr>
        <w:pStyle w:val="CommentText"/>
      </w:pPr>
      <w:r>
        <w:rPr>
          <w:rStyle w:val="CommentReference"/>
        </w:rPr>
        <w:annotationRef/>
      </w:r>
      <w:r>
        <w:t>Addressed</w:t>
      </w:r>
    </w:p>
  </w:comment>
  <w:comment w:id="6303" w:author="Alexis Handford [2]" w:date="2020-02-03T14:48:00Z" w:initials="AH">
    <w:p w14:paraId="5F9B5C46" w14:textId="4B1C61C8" w:rsidR="008D5EE8" w:rsidRDefault="008D5EE8">
      <w:pPr>
        <w:pStyle w:val="CommentText"/>
      </w:pPr>
      <w:r>
        <w:rPr>
          <w:rStyle w:val="CommentReference"/>
        </w:rPr>
        <w:annotationRef/>
      </w:r>
      <w:r>
        <w:t>Final Edit</w:t>
      </w:r>
      <w:r>
        <w:br/>
        <w:t>MUST: Can’t introduce new information as a definition. Please provide an intro to this information.</w:t>
      </w:r>
    </w:p>
  </w:comment>
  <w:comment w:id="6304" w:author="Fatemeh Yazdanbakhsh Poodeh" w:date="2020-02-05T07:57:00Z" w:initials="FYP">
    <w:p w14:paraId="344B828B" w14:textId="3F52A25D" w:rsidR="008D5EE8" w:rsidRDefault="008D5EE8">
      <w:pPr>
        <w:pStyle w:val="CommentText"/>
      </w:pPr>
      <w:r>
        <w:rPr>
          <w:rStyle w:val="CommentReference"/>
        </w:rPr>
        <w:annotationRef/>
      </w:r>
      <w:r>
        <w:t>Introduction is brought in the beginning of this section.</w:t>
      </w:r>
    </w:p>
  </w:comment>
  <w:comment w:id="6309" w:author="Guest User" w:date="2020-01-27T11:05:00Z" w:initials="GU">
    <w:p w14:paraId="202C5D3F" w14:textId="5D919494" w:rsidR="008D5EE8" w:rsidRDefault="008D5EE8">
      <w:pPr>
        <w:pStyle w:val="CommentText"/>
      </w:pPr>
      <w:r>
        <w:t>MUST: Add a heading that says: Test your knowledge or Your Turn or Question or Knowledge Chechk. You must let the learner know he will be asked a question.</w:t>
      </w:r>
      <w:r>
        <w:rPr>
          <w:rStyle w:val="CommentReference"/>
        </w:rPr>
        <w:annotationRef/>
      </w:r>
    </w:p>
  </w:comment>
  <w:comment w:id="6310" w:author="RoboGarden Team" w:date="2020-01-30T18:15:00Z" w:initials="RG">
    <w:p w14:paraId="406B4DFC" w14:textId="233BCD27" w:rsidR="008D5EE8" w:rsidRDefault="008D5EE8" w:rsidP="00A32F94">
      <w:pPr>
        <w:pStyle w:val="CommentText"/>
      </w:pPr>
      <w:r>
        <w:rPr>
          <w:rStyle w:val="CommentReference"/>
        </w:rPr>
        <w:annotationRef/>
      </w:r>
      <w:r>
        <w:t>The online platform handles this part. Practice questions are shown in distinct block on the online platform that clearly distinguishes between the in-text practice questions and the content.</w:t>
      </w:r>
    </w:p>
  </w:comment>
  <w:comment w:id="6312" w:author="Fatemeh Yazdanbakhsh Poodeh" w:date="2020-01-29T00:07:00Z" w:initials="FYP">
    <w:p w14:paraId="045EEDE0" w14:textId="3A9761FE" w:rsidR="008D5EE8" w:rsidRDefault="008D5EE8">
      <w:pPr>
        <w:pStyle w:val="CommentText"/>
      </w:pPr>
      <w:r>
        <w:rPr>
          <w:rStyle w:val="CommentReference"/>
        </w:rPr>
        <w:annotationRef/>
      </w:r>
      <w:r>
        <w:t>Title added</w:t>
      </w:r>
    </w:p>
  </w:comment>
  <w:comment w:id="6377" w:author="Alexis Handford" w:date="2020-01-21T15:39:00Z" w:initials="AH">
    <w:p w14:paraId="6DD351A6" w14:textId="48742024" w:rsidR="008D5EE8" w:rsidRDefault="008D5EE8">
      <w:pPr>
        <w:pStyle w:val="CommentText"/>
      </w:pPr>
      <w:r>
        <w:t>Is there a clearer title you could use?</w:t>
      </w:r>
      <w:r>
        <w:rPr>
          <w:rStyle w:val="CommentReference"/>
        </w:rPr>
        <w:annotationRef/>
      </w:r>
    </w:p>
  </w:comment>
  <w:comment w:id="6388" w:author="Alexis Handford" w:date="2020-01-21T15:39:00Z" w:initials="AH">
    <w:p w14:paraId="2B28AC98" w14:textId="77777777" w:rsidR="008D5EE8" w:rsidRDefault="008D5EE8" w:rsidP="00A5258E">
      <w:pPr>
        <w:pStyle w:val="CommentText"/>
      </w:pPr>
      <w:r>
        <w:t>Exaplain why</w:t>
      </w:r>
      <w:r>
        <w:rPr>
          <w:rStyle w:val="CommentReference"/>
        </w:rPr>
        <w:annotationRef/>
      </w:r>
    </w:p>
  </w:comment>
  <w:comment w:id="6389" w:author="RoboGarden Team" w:date="2020-01-23T18:08:00Z" w:initials="RG">
    <w:p w14:paraId="52721CAF" w14:textId="77777777" w:rsidR="008D5EE8" w:rsidRDefault="008D5EE8" w:rsidP="00A5258E">
      <w:pPr>
        <w:pStyle w:val="CommentText"/>
      </w:pPr>
      <w:r>
        <w:rPr>
          <w:rStyle w:val="CommentReference"/>
        </w:rPr>
        <w:annotationRef/>
      </w:r>
      <w:r>
        <w:t xml:space="preserve">This is the standard way to describe both in the field. </w:t>
      </w:r>
    </w:p>
  </w:comment>
  <w:comment w:id="6390" w:author="Guest User" w:date="2020-01-27T11:06:00Z" w:initials="GU">
    <w:p w14:paraId="7EC33AC4" w14:textId="77777777" w:rsidR="008D5EE8" w:rsidRDefault="008D5EE8" w:rsidP="00A5258E">
      <w:pPr>
        <w:pStyle w:val="CommentText"/>
      </w:pPr>
      <w:r>
        <w:t>MUST: Is this then a definition? if so then the box should be blue as per theway you have used colors in the past.</w:t>
      </w:r>
      <w:r>
        <w:rPr>
          <w:rStyle w:val="CommentReference"/>
        </w:rPr>
        <w:annotationRef/>
      </w:r>
    </w:p>
  </w:comment>
  <w:comment w:id="6391" w:author="Fatemeh Yazdanbakhsh Poodeh" w:date="2020-02-05T07:46:00Z" w:initials="FYP">
    <w:p w14:paraId="437B5565" w14:textId="74DEBDEF" w:rsidR="008D5EE8" w:rsidRDefault="008D5EE8">
      <w:pPr>
        <w:pStyle w:val="CommentText"/>
      </w:pPr>
      <w:r>
        <w:rPr>
          <w:rStyle w:val="CommentReference"/>
        </w:rPr>
        <w:annotationRef/>
      </w:r>
      <w:r>
        <w:t>Done.</w:t>
      </w:r>
    </w:p>
  </w:comment>
  <w:comment w:id="6395" w:author="Alexis Handford" w:date="2020-01-21T15:39:00Z" w:initials="AH">
    <w:p w14:paraId="5E1A7718" w14:textId="37CD33AE" w:rsidR="008D5EE8" w:rsidRDefault="008D5EE8">
      <w:pPr>
        <w:pStyle w:val="CommentText"/>
      </w:pPr>
      <w:r>
        <w:t xml:space="preserve">Explain how the carrousel works. </w:t>
      </w:r>
      <w:r>
        <w:rPr>
          <w:rStyle w:val="CommentReference"/>
        </w:rPr>
        <w:annotationRef/>
      </w:r>
    </w:p>
  </w:comment>
  <w:comment w:id="6396" w:author="RoboGarden Team" w:date="2020-01-23T23:53:00Z" w:initials="RG">
    <w:p w14:paraId="317B9B03" w14:textId="27085F4F" w:rsidR="008D5EE8" w:rsidRDefault="008D5EE8">
      <w:pPr>
        <w:pStyle w:val="CommentText"/>
      </w:pPr>
      <w:r>
        <w:rPr>
          <w:rStyle w:val="CommentReference"/>
        </w:rPr>
        <w:annotationRef/>
      </w:r>
      <w:r>
        <w:t>explained</w:t>
      </w:r>
    </w:p>
  </w:comment>
  <w:comment w:id="6401" w:author="Alexis Handford" w:date="2020-01-21T15:41:00Z" w:initials="AH">
    <w:p w14:paraId="71A59E50" w14:textId="7086AF71" w:rsidR="008D5EE8" w:rsidRDefault="008D5EE8">
      <w:pPr>
        <w:pStyle w:val="CommentText"/>
      </w:pPr>
      <w:r>
        <w:t xml:space="preserve">Explain the types of distances more clearly. And give examples of when they would be used. </w:t>
      </w:r>
      <w:r>
        <w:rPr>
          <w:rStyle w:val="CommentReference"/>
        </w:rPr>
        <w:annotationRef/>
      </w:r>
    </w:p>
  </w:comment>
  <w:comment w:id="6402" w:author="Alexis Handford" w:date="2020-01-27T11:06:00Z" w:initials="AH">
    <w:p w14:paraId="280753A5" w14:textId="06A84F89" w:rsidR="008D5EE8" w:rsidRDefault="008D5EE8">
      <w:pPr>
        <w:pStyle w:val="CommentText"/>
      </w:pPr>
      <w:r>
        <w:t xml:space="preserve">MUST: Complete this task. </w:t>
      </w:r>
      <w:r>
        <w:rPr>
          <w:rStyle w:val="CommentReference"/>
        </w:rPr>
        <w:annotationRef/>
      </w:r>
    </w:p>
  </w:comment>
  <w:comment w:id="6424" w:author="Fatemeh Yazdanbakhsh Poodeh" w:date="2020-02-05T01:30:00Z" w:initials="FYP">
    <w:p w14:paraId="1DE51059" w14:textId="7A839810" w:rsidR="008D5EE8" w:rsidRDefault="008D5EE8">
      <w:pPr>
        <w:pStyle w:val="CommentText"/>
      </w:pPr>
      <w:r>
        <w:rPr>
          <w:rStyle w:val="CommentReference"/>
        </w:rPr>
        <w:annotationRef/>
      </w:r>
      <w:r>
        <w:t>Done.</w:t>
      </w:r>
    </w:p>
  </w:comment>
  <w:comment w:id="6428" w:author="Alexis Handford" w:date="2020-01-27T11:06:00Z" w:initials="AH">
    <w:p w14:paraId="60384466" w14:textId="044E38A5" w:rsidR="008D5EE8" w:rsidRDefault="008D5EE8">
      <w:pPr>
        <w:pStyle w:val="CommentText"/>
      </w:pPr>
      <w:r>
        <w:t>Missing information here?</w:t>
      </w:r>
      <w:r>
        <w:rPr>
          <w:rStyle w:val="CommentReference"/>
        </w:rPr>
        <w:annotationRef/>
      </w:r>
    </w:p>
  </w:comment>
  <w:comment w:id="6464" w:author="Alexis Handford" w:date="2020-01-21T15:43:00Z" w:initials="AH">
    <w:p w14:paraId="5FDF879C" w14:textId="716CCF50" w:rsidR="008D5EE8" w:rsidRDefault="008D5EE8">
      <w:pPr>
        <w:pStyle w:val="CommentText"/>
      </w:pPr>
      <w:r>
        <w:t xml:space="preserve">Refer to the comments in submodule 1, as this box isn't clear. </w:t>
      </w:r>
      <w:r>
        <w:rPr>
          <w:rStyle w:val="CommentReference"/>
        </w:rPr>
        <w:annotationRef/>
      </w:r>
    </w:p>
  </w:comment>
  <w:comment w:id="6468" w:author="Alexis Handford" w:date="2020-01-21T15:46:00Z" w:initials="AH">
    <w:p w14:paraId="77322831" w14:textId="3601F865" w:rsidR="008D5EE8" w:rsidRDefault="008D5EE8">
      <w:pPr>
        <w:pStyle w:val="CommentText"/>
      </w:pPr>
      <w:r>
        <w:t xml:space="preserve">Explain further how this mission is extracting information. </w:t>
      </w:r>
      <w:r>
        <w:rPr>
          <w:rStyle w:val="CommentReference"/>
        </w:rPr>
        <w:annotationRef/>
      </w:r>
    </w:p>
  </w:comment>
  <w:comment w:id="6469" w:author="RoboGarden Team" w:date="2020-01-23T23:56:00Z" w:initials="RG">
    <w:p w14:paraId="273D16CE" w14:textId="3BC57603" w:rsidR="008D5EE8" w:rsidRDefault="008D5EE8">
      <w:pPr>
        <w:pStyle w:val="CommentText"/>
      </w:pPr>
      <w:r>
        <w:rPr>
          <w:rStyle w:val="CommentReference"/>
        </w:rPr>
        <w:annotationRef/>
      </w:r>
      <w:r>
        <w:t>The mission is linked to the lesson in the same submodule.</w:t>
      </w:r>
    </w:p>
    <w:p w14:paraId="3A6B270A" w14:textId="6EA60414" w:rsidR="008D5EE8" w:rsidRDefault="008D5EE8">
      <w:pPr>
        <w:pStyle w:val="CommentText"/>
      </w:pPr>
      <w:r>
        <w:t xml:space="preserve">The Purpose </w:t>
      </w:r>
    </w:p>
  </w:comment>
  <w:comment w:id="6470" w:author="Alexis Handford [2]" w:date="2020-02-03T14:53:00Z" w:initials="AH">
    <w:p w14:paraId="6351CFBA" w14:textId="36A0562B" w:rsidR="008D5EE8" w:rsidRDefault="008D5EE8">
      <w:pPr>
        <w:pStyle w:val="CommentText"/>
      </w:pPr>
      <w:r>
        <w:rPr>
          <w:rStyle w:val="CommentReference"/>
        </w:rPr>
        <w:annotationRef/>
      </w:r>
      <w:r>
        <w:t>Final Edit</w:t>
      </w:r>
      <w:r>
        <w:br/>
        <w:t>MUST: Introduce the mission. What are students gaining?</w:t>
      </w:r>
    </w:p>
  </w:comment>
  <w:comment w:id="6471" w:author="Fatemeh Yazdanbakhsh Poodeh" w:date="2020-02-05T01:28:00Z" w:initials="FYP">
    <w:p w14:paraId="289CBD53" w14:textId="1EF9B1E5" w:rsidR="008D5EE8" w:rsidRDefault="008D5EE8">
      <w:pPr>
        <w:pStyle w:val="CommentText"/>
      </w:pPr>
      <w:r>
        <w:rPr>
          <w:rStyle w:val="CommentReference"/>
        </w:rPr>
        <w:annotationRef/>
      </w:r>
      <w:r>
        <w:t>The information is added in Essential purpose section.</w:t>
      </w:r>
    </w:p>
  </w:comment>
  <w:comment w:id="6476" w:author="Fatemeh Yazdanbakhsh Poodeh" w:date="2020-02-05T00:12:00Z" w:initials="FYP">
    <w:p w14:paraId="6A1A4D3D" w14:textId="77777777" w:rsidR="008D5EE8" w:rsidRDefault="008D5EE8" w:rsidP="008F35FA">
      <w:pPr>
        <w:pStyle w:val="CommentText"/>
      </w:pPr>
      <w:r>
        <w:rPr>
          <w:rStyle w:val="CommentReference"/>
        </w:rPr>
        <w:annotationRef/>
      </w:r>
      <w:r>
        <w:t>Done.</w:t>
      </w:r>
    </w:p>
  </w:comment>
  <w:comment w:id="6489" w:author="Alexis Handford" w:date="2020-01-21T15:45:00Z" w:initials="AH">
    <w:p w14:paraId="76470444" w14:textId="76061E32" w:rsidR="008D5EE8" w:rsidRDefault="008D5EE8">
      <w:pPr>
        <w:pStyle w:val="CommentText"/>
      </w:pPr>
      <w:r>
        <w:t xml:space="preserve">Link back to this information in the content. </w:t>
      </w:r>
      <w:r>
        <w:rPr>
          <w:rStyle w:val="CommentReference"/>
        </w:rPr>
        <w:annotationRef/>
      </w:r>
    </w:p>
  </w:comment>
  <w:comment w:id="6490" w:author="RoboGarden Team" w:date="2020-01-23T23:58:00Z" w:initials="RG">
    <w:p w14:paraId="71F76A40" w14:textId="64CDCB2B" w:rsidR="008D5EE8" w:rsidRDefault="008D5EE8">
      <w:pPr>
        <w:pStyle w:val="CommentText"/>
      </w:pPr>
      <w:r>
        <w:rPr>
          <w:rStyle w:val="CommentReference"/>
        </w:rPr>
        <w:annotationRef/>
      </w:r>
      <w:r>
        <w:t xml:space="preserve">Added </w:t>
      </w:r>
    </w:p>
  </w:comment>
  <w:comment w:id="6525" w:author="Fatemeh Yazdanbakhsh Poodeh" w:date="2020-02-05T00:12:00Z" w:initials="FYP">
    <w:p w14:paraId="15C5F3D3" w14:textId="77777777" w:rsidR="008D5EE8" w:rsidRDefault="008D5EE8" w:rsidP="009D6249">
      <w:pPr>
        <w:pStyle w:val="CommentText"/>
      </w:pPr>
      <w:r>
        <w:rPr>
          <w:rStyle w:val="CommentReference"/>
        </w:rPr>
        <w:annotationRef/>
      </w:r>
      <w:r>
        <w:t>Done.</w:t>
      </w:r>
    </w:p>
  </w:comment>
  <w:comment w:id="6547" w:author="Alexis Handford" w:date="2020-01-21T15:47:00Z" w:initials="AH">
    <w:p w14:paraId="48CE82CD" w14:textId="449E99C0" w:rsidR="008D5EE8" w:rsidRDefault="008D5EE8">
      <w:pPr>
        <w:pStyle w:val="CommentText"/>
      </w:pPr>
      <w:r>
        <w:t xml:space="preserve">As mentioned above, the purpose of these boosters needs to be determined. </w:t>
      </w:r>
      <w:r>
        <w:rPr>
          <w:rStyle w:val="CommentReference"/>
        </w:rPr>
        <w:annotationRef/>
      </w:r>
    </w:p>
  </w:comment>
  <w:comment w:id="6548" w:author="Alexis Handford" w:date="2020-01-31T10:05:00Z" w:initials="AH">
    <w:p w14:paraId="6DA85F33" w14:textId="58221F65" w:rsidR="008D5EE8" w:rsidRDefault="008D5EE8">
      <w:pPr>
        <w:pStyle w:val="CommentText"/>
      </w:pPr>
      <w:r>
        <w:t>Final Edit</w:t>
      </w:r>
      <w:r>
        <w:rPr>
          <w:rStyle w:val="CommentReference"/>
        </w:rPr>
        <w:annotationRef/>
      </w:r>
    </w:p>
    <w:p w14:paraId="20F17E9D" w14:textId="49A996B1" w:rsidR="008D5EE8" w:rsidRDefault="008D5EE8">
      <w:pPr>
        <w:pStyle w:val="CommentText"/>
      </w:pPr>
      <w:r>
        <w:t xml:space="preserve">REMEMBER - to link back to this information throughout the course in the submodule information sections. </w:t>
      </w:r>
    </w:p>
  </w:comment>
  <w:comment w:id="6549" w:author="Fatemeh Yazdanbakhsh Poodeh" w:date="2020-02-05T01:21:00Z" w:initials="FYP">
    <w:p w14:paraId="7998FC50" w14:textId="2F335E9A" w:rsidR="008D5EE8" w:rsidRDefault="008D5EE8">
      <w:pPr>
        <w:pStyle w:val="CommentText"/>
      </w:pPr>
      <w:r>
        <w:rPr>
          <w:rStyle w:val="CommentReference"/>
        </w:rPr>
        <w:annotationRef/>
      </w:r>
      <w:r>
        <w:t>I have added these informations to the Essential Purpose of each section.</w:t>
      </w:r>
    </w:p>
  </w:comment>
  <w:comment w:id="6554" w:author="Alexis Handford" w:date="2020-01-22T14:35:00Z" w:initials="AH">
    <w:p w14:paraId="614237B1" w14:textId="77777777" w:rsidR="008D5EE8" w:rsidRDefault="008D5EE8" w:rsidP="00676596">
      <w:pPr>
        <w:pStyle w:val="CommentText"/>
      </w:pPr>
      <w:r>
        <w:t>need to clearly explain what the purpose of a booster is - what is it boosting and how does it affect student grades</w:t>
      </w:r>
      <w:r>
        <w:rPr>
          <w:rStyle w:val="CommentReference"/>
        </w:rPr>
        <w:annotationRef/>
      </w:r>
    </w:p>
  </w:comment>
  <w:comment w:id="6550" w:author="RoboGarden Team" w:date="2020-01-23T23:59:00Z" w:initials="RG">
    <w:p w14:paraId="45F825CF" w14:textId="17ADB11A" w:rsidR="008D5EE8" w:rsidRDefault="008D5EE8">
      <w:pPr>
        <w:pStyle w:val="CommentText"/>
      </w:pPr>
      <w:r>
        <w:rPr>
          <w:rStyle w:val="CommentReference"/>
        </w:rPr>
        <w:annotationRef/>
      </w:r>
      <w:r>
        <w:t>Replied above</w:t>
      </w:r>
    </w:p>
  </w:comment>
  <w:comment w:id="6551" w:author="Alexis Handford" w:date="2020-01-27T11:08:00Z" w:initials="AH">
    <w:p w14:paraId="1835E0A9" w14:textId="37C7CF98" w:rsidR="008D5EE8" w:rsidRDefault="008D5EE8">
      <w:pPr>
        <w:pStyle w:val="CommentText"/>
      </w:pPr>
      <w:r>
        <w:t xml:space="preserve">MUST: Give brief explanation of the purpose each time a booster occurs. </w:t>
      </w:r>
      <w:r>
        <w:rPr>
          <w:rStyle w:val="CommentReference"/>
        </w:rPr>
        <w:annotationRef/>
      </w:r>
    </w:p>
  </w:comment>
  <w:comment w:id="6552" w:author="Alexis Handford" w:date="2020-01-27T11:08:00Z" w:initials="AH">
    <w:p w14:paraId="7D1FF68F" w14:textId="68E3B79D" w:rsidR="008D5EE8" w:rsidRDefault="008D5EE8">
      <w:pPr>
        <w:pStyle w:val="CommentText"/>
      </w:pPr>
      <w:r>
        <w:t xml:space="preserve">Or link to somewhere that explains the purpose and how they work. </w:t>
      </w:r>
      <w:r>
        <w:rPr>
          <w:rStyle w:val="CommentReference"/>
        </w:rPr>
        <w:annotationRef/>
      </w:r>
    </w:p>
  </w:comment>
  <w:comment w:id="6553" w:author="Fatemeh Yazdanbakhsh Poodeh" w:date="2020-02-05T01:20:00Z" w:initials="FYP">
    <w:p w14:paraId="649D3F0D" w14:textId="70678678" w:rsidR="008D5EE8" w:rsidRDefault="008D5EE8">
      <w:pPr>
        <w:pStyle w:val="CommentText"/>
      </w:pPr>
      <w:r>
        <w:rPr>
          <w:rStyle w:val="CommentReference"/>
        </w:rPr>
        <w:annotationRef/>
      </w:r>
      <w:r>
        <w:t>Done.</w:t>
      </w:r>
    </w:p>
  </w:comment>
  <w:comment w:id="6555" w:author="Fatemeh Yazdanbakhsh Poodeh" w:date="2020-02-05T00:12:00Z" w:initials="FYP">
    <w:p w14:paraId="0D2CB109" w14:textId="77777777" w:rsidR="008D5EE8" w:rsidRDefault="008D5EE8" w:rsidP="002D3886">
      <w:pPr>
        <w:pStyle w:val="CommentText"/>
      </w:pPr>
      <w:r>
        <w:rPr>
          <w:rStyle w:val="CommentReference"/>
        </w:rPr>
        <w:annotationRef/>
      </w:r>
      <w:r>
        <w:t>Done.</w:t>
      </w:r>
    </w:p>
  </w:comment>
  <w:comment w:id="6577" w:author="Alexis Handford" w:date="2020-01-21T15:49:00Z" w:initials="AH">
    <w:p w14:paraId="24651BD9" w14:textId="2A4D7A62" w:rsidR="008D5EE8" w:rsidRDefault="008D5EE8">
      <w:pPr>
        <w:pStyle w:val="CommentText"/>
      </w:pPr>
      <w:r>
        <w:t xml:space="preserve">Be clear on what students are achieving in these missions. Give the missions a purpose. </w:t>
      </w:r>
      <w:r>
        <w:rPr>
          <w:rStyle w:val="CommentReference"/>
        </w:rPr>
        <w:annotationRef/>
      </w:r>
    </w:p>
  </w:comment>
  <w:comment w:id="6578" w:author="RoboGarden Team" w:date="2020-01-23T23:59:00Z" w:initials="RG">
    <w:p w14:paraId="7D6FE624" w14:textId="39B43969" w:rsidR="008D5EE8" w:rsidRDefault="008D5EE8">
      <w:pPr>
        <w:pStyle w:val="CommentText"/>
      </w:pPr>
      <w:r>
        <w:rPr>
          <w:rStyle w:val="CommentReference"/>
        </w:rPr>
        <w:annotationRef/>
      </w:r>
      <w:r>
        <w:t>Booster editor missions’ are backup missions inheriting the same purpose of the initial missions.</w:t>
      </w:r>
    </w:p>
  </w:comment>
  <w:comment w:id="6579" w:author="Fatemeh Yazdanbakhsh Poodeh" w:date="2020-02-05T01:18:00Z" w:initials="FYP">
    <w:p w14:paraId="5E3FD721" w14:textId="60F7FDBD" w:rsidR="008D5EE8" w:rsidRDefault="008D5EE8">
      <w:pPr>
        <w:pStyle w:val="CommentText"/>
      </w:pPr>
      <w:r>
        <w:rPr>
          <w:rStyle w:val="CommentReference"/>
        </w:rPr>
        <w:annotationRef/>
      </w:r>
      <w:r>
        <w:t>Done.</w:t>
      </w:r>
    </w:p>
  </w:comment>
  <w:comment w:id="6580" w:author="Fatemeh Yazdanbakhsh Poodeh" w:date="2020-02-05T00:12:00Z" w:initials="FYP">
    <w:p w14:paraId="6CB22298" w14:textId="77777777" w:rsidR="008D5EE8" w:rsidRDefault="008D5EE8" w:rsidP="002D3886">
      <w:pPr>
        <w:pStyle w:val="CommentText"/>
      </w:pPr>
      <w:r>
        <w:rPr>
          <w:rStyle w:val="CommentReference"/>
        </w:rPr>
        <w:annotationRef/>
      </w:r>
      <w:r>
        <w:t>Done.</w:t>
      </w:r>
    </w:p>
  </w:comment>
  <w:comment w:id="6597" w:author="Alexis Handford" w:date="2020-01-21T15:53:00Z" w:initials="AH">
    <w:p w14:paraId="0A2E029A" w14:textId="22A069A7" w:rsidR="008D5EE8" w:rsidRDefault="008D5EE8">
      <w:pPr>
        <w:pStyle w:val="CommentText"/>
      </w:pPr>
      <w:r>
        <w:t xml:space="preserve">Just wanted to make a note here to remind RG about reworking the confidence ratings for the quizzes. Having subjective ratings with non-subjective quiz questions doesn't work. We need to explain what the confidence ratings are for, and we can't have them factoring into the student grades. </w:t>
      </w:r>
      <w:r>
        <w:rPr>
          <w:rStyle w:val="CommentReference"/>
        </w:rPr>
        <w:annotationRef/>
      </w:r>
    </w:p>
  </w:comment>
  <w:comment w:id="6598" w:author="RoboGarden Team" w:date="2020-01-23T18:17:00Z" w:initials="RG">
    <w:p w14:paraId="5533EB85" w14:textId="62B7B883" w:rsidR="008D5EE8" w:rsidRDefault="008D5EE8">
      <w:pPr>
        <w:pStyle w:val="CommentText"/>
      </w:pPr>
      <w:r>
        <w:rPr>
          <w:rStyle w:val="CommentReference"/>
        </w:rPr>
        <w:annotationRef/>
      </w:r>
      <w:r>
        <w:t xml:space="preserve">Information about the ratings can be found in the help center. </w:t>
      </w:r>
    </w:p>
    <w:p w14:paraId="63021A4C" w14:textId="39AA41F0" w:rsidR="008D5EE8" w:rsidRDefault="008D5EE8">
      <w:pPr>
        <w:pStyle w:val="CommentText"/>
      </w:pPr>
      <w:r>
        <w:t xml:space="preserve">Note: </w:t>
      </w:r>
    </w:p>
    <w:p w14:paraId="3D2E70CD" w14:textId="53B06961" w:rsidR="008D5EE8" w:rsidRDefault="008D5EE8">
      <w:pPr>
        <w:pStyle w:val="CommentText"/>
      </w:pPr>
      <w:r>
        <w:t>The information in the help center might need enhancement</w:t>
      </w:r>
    </w:p>
  </w:comment>
  <w:comment w:id="6599" w:author="Alexis Handford" w:date="2020-01-27T11:09:00Z" w:initials="AH">
    <w:p w14:paraId="20B59ED2" w14:textId="787CF552" w:rsidR="008D5EE8" w:rsidRDefault="008D5EE8">
      <w:pPr>
        <w:pStyle w:val="CommentText"/>
      </w:pPr>
      <w:r>
        <w:t xml:space="preserve">MUST: Link to this information to help students find the necessary information. </w:t>
      </w:r>
      <w:r>
        <w:rPr>
          <w:rStyle w:val="CommentReference"/>
        </w:rPr>
        <w:annotationRef/>
      </w:r>
    </w:p>
  </w:comment>
  <w:comment w:id="6600" w:author="RoboGarden Team" w:date="2020-01-30T18:16:00Z" w:initials="RG">
    <w:p w14:paraId="6CDC45AB" w14:textId="46239624" w:rsidR="008D5EE8" w:rsidRDefault="008D5EE8">
      <w:pPr>
        <w:pStyle w:val="CommentText"/>
      </w:pPr>
      <w:r>
        <w:rPr>
          <w:rStyle w:val="CommentReference"/>
        </w:rPr>
        <w:annotationRef/>
      </w:r>
      <w:r>
        <w:t xml:space="preserve">The link will be added in the online platform. </w:t>
      </w:r>
    </w:p>
  </w:comment>
  <w:comment w:id="6601" w:author="Fatemeh Yazdanbakhsh Poodeh" w:date="2020-02-05T01:16:00Z" w:initials="FYP">
    <w:p w14:paraId="67FC6CD9" w14:textId="548289D5" w:rsidR="008D5EE8" w:rsidRDefault="008D5EE8">
      <w:pPr>
        <w:pStyle w:val="CommentText"/>
      </w:pPr>
      <w:r>
        <w:rPr>
          <w:rStyle w:val="CommentReference"/>
        </w:rPr>
        <w:annotationRef/>
      </w:r>
      <w:r>
        <w:t>Done.</w:t>
      </w:r>
    </w:p>
  </w:comment>
  <w:comment w:id="6604" w:author="Fatemeh Yazdanbakhsh Poodeh" w:date="2020-02-05T00:12:00Z" w:initials="FYP">
    <w:p w14:paraId="392ECFA7" w14:textId="77777777" w:rsidR="008D5EE8" w:rsidRDefault="008D5EE8" w:rsidP="002D3886">
      <w:pPr>
        <w:pStyle w:val="CommentText"/>
      </w:pPr>
      <w:r>
        <w:rPr>
          <w:rStyle w:val="CommentReference"/>
        </w:rPr>
        <w:annotationRef/>
      </w:r>
      <w:r>
        <w:t>Done.</w:t>
      </w:r>
    </w:p>
  </w:comment>
  <w:comment w:id="7483" w:author="Alexis Handford" w:date="2020-01-21T15:53:00Z" w:initials="AH">
    <w:p w14:paraId="14F8E203" w14:textId="6842B1DF" w:rsidR="008D5EE8" w:rsidRDefault="008D5EE8">
      <w:pPr>
        <w:pStyle w:val="CommentText"/>
      </w:pPr>
      <w:r>
        <w:t>Refer to comments from submodule 1 - we need to clearly explain the purpose of the boosters and what they are "boosting"</w:t>
      </w:r>
      <w:r>
        <w:rPr>
          <w:rStyle w:val="CommentReference"/>
        </w:rPr>
        <w:annotationRef/>
      </w:r>
    </w:p>
  </w:comment>
  <w:comment w:id="7484" w:author="RoboGarden Team" w:date="2020-01-23T18:18:00Z" w:initials="RG">
    <w:p w14:paraId="31C79C3C" w14:textId="200FED5B" w:rsidR="008D5EE8" w:rsidRDefault="008D5EE8">
      <w:pPr>
        <w:pStyle w:val="CommentText"/>
      </w:pPr>
      <w:r>
        <w:rPr>
          <w:rStyle w:val="CommentReference"/>
        </w:rPr>
        <w:annotationRef/>
      </w:r>
      <w:r>
        <w:t>Replied above</w:t>
      </w:r>
    </w:p>
  </w:comment>
  <w:comment w:id="7485" w:author="Fatemeh Yazdanbakhsh Poodeh" w:date="2020-02-05T01:15:00Z" w:initials="FYP">
    <w:p w14:paraId="639EAE6C" w14:textId="5355C37F" w:rsidR="008D5EE8" w:rsidRDefault="008D5EE8">
      <w:pPr>
        <w:pStyle w:val="CommentText"/>
      </w:pPr>
      <w:r>
        <w:rPr>
          <w:rStyle w:val="CommentReference"/>
        </w:rPr>
        <w:annotationRef/>
      </w:r>
      <w:r>
        <w:t>Done. Please check the Essential purpose section.</w:t>
      </w:r>
    </w:p>
  </w:comment>
  <w:comment w:id="7486" w:author="Fatemeh Yazdanbakhsh Poodeh" w:date="2020-02-05T00:12:00Z" w:initials="FYP">
    <w:p w14:paraId="1520B075" w14:textId="77777777" w:rsidR="008D5EE8" w:rsidRDefault="008D5EE8" w:rsidP="002D3886">
      <w:pPr>
        <w:pStyle w:val="CommentText"/>
      </w:pPr>
      <w:r>
        <w:rPr>
          <w:rStyle w:val="CommentReference"/>
        </w:rPr>
        <w:annotationRef/>
      </w:r>
      <w:r>
        <w:t>Done.</w:t>
      </w:r>
    </w:p>
  </w:comment>
  <w:comment w:id="8554" w:author="Guest User" w:date="2020-01-21T15:23:00Z" w:initials="GU">
    <w:p w14:paraId="66B99F69" w14:textId="35762541" w:rsidR="008D5EE8" w:rsidRDefault="008D5EE8">
      <w:pPr>
        <w:pStyle w:val="CommentText"/>
      </w:pPr>
      <w:r>
        <w:t>Can this be summed up in one overarching question?</w:t>
      </w:r>
      <w:r>
        <w:rPr>
          <w:rStyle w:val="CommentReference"/>
        </w:rPr>
        <w:annotationRef/>
      </w:r>
    </w:p>
  </w:comment>
  <w:comment w:id="8555" w:author="RoboGarden Team" w:date="2020-01-24T00:00:00Z" w:initials="RG">
    <w:p w14:paraId="520B5420" w14:textId="00B9B9DF" w:rsidR="008D5EE8" w:rsidRDefault="008D5EE8">
      <w:pPr>
        <w:pStyle w:val="CommentText"/>
      </w:pPr>
      <w:r>
        <w:rPr>
          <w:rStyle w:val="CommentReference"/>
        </w:rPr>
        <w:annotationRef/>
      </w:r>
      <w:r>
        <w:t>Addressed</w:t>
      </w:r>
    </w:p>
  </w:comment>
  <w:comment w:id="8565" w:author="Fatemeh Yazdanbakhsh Poodeh" w:date="2020-02-05T00:12:00Z" w:initials="FYP">
    <w:p w14:paraId="2D78B51A" w14:textId="77777777" w:rsidR="008D5EE8" w:rsidRDefault="008D5EE8" w:rsidP="008F35FA">
      <w:pPr>
        <w:pStyle w:val="CommentText"/>
      </w:pPr>
      <w:r>
        <w:rPr>
          <w:rStyle w:val="CommentReference"/>
        </w:rPr>
        <w:annotationRef/>
      </w:r>
      <w:r>
        <w:t>Done.</w:t>
      </w:r>
    </w:p>
  </w:comment>
  <w:comment w:id="8572" w:author="Guest User" w:date="2020-01-21T15:27:00Z" w:initials="GU">
    <w:p w14:paraId="2A8536AB" w14:textId="77777777" w:rsidR="008D5EE8" w:rsidRDefault="008D5EE8" w:rsidP="00A11702">
      <w:pPr>
        <w:pStyle w:val="CommentText"/>
      </w:pPr>
      <w:r>
        <w:t>What we mentioned at the beginning of Submodule 1 about a consistent structure for the content still applies here</w:t>
      </w:r>
      <w:r>
        <w:rPr>
          <w:rStyle w:val="CommentReference"/>
        </w:rPr>
        <w:annotationRef/>
      </w:r>
    </w:p>
  </w:comment>
  <w:comment w:id="8573" w:author="RoboGarden Team" w:date="2020-01-24T00:01:00Z" w:initials="RG">
    <w:p w14:paraId="538F0095" w14:textId="77777777" w:rsidR="008D5EE8" w:rsidRDefault="008D5EE8" w:rsidP="00A11702">
      <w:pPr>
        <w:pStyle w:val="CommentText"/>
      </w:pPr>
      <w:r>
        <w:rPr>
          <w:rStyle w:val="CommentReference"/>
        </w:rPr>
        <w:annotationRef/>
      </w:r>
      <w:r>
        <w:t xml:space="preserve">Addressed </w:t>
      </w:r>
    </w:p>
  </w:comment>
  <w:comment w:id="8574" w:author="Fatemeh Yazdanbakhsh Poodeh" w:date="2020-01-29T00:35:00Z" w:initials="FYP">
    <w:p w14:paraId="30163264" w14:textId="77777777" w:rsidR="008D5EE8" w:rsidRDefault="008D5EE8" w:rsidP="00A11702">
      <w:pPr>
        <w:pStyle w:val="CommentText"/>
      </w:pPr>
      <w:r>
        <w:rPr>
          <w:rStyle w:val="CommentReference"/>
        </w:rPr>
        <w:annotationRef/>
      </w:r>
      <w:r>
        <w:t>RG please move this up to the beginning of the submodule. About the goals, I think this one is good no need to change.</w:t>
      </w:r>
    </w:p>
  </w:comment>
  <w:comment w:id="8575" w:author="RoboGarden Team" w:date="2020-01-30T18:20:00Z" w:initials="RG">
    <w:p w14:paraId="5E97ED22" w14:textId="77777777" w:rsidR="008D5EE8" w:rsidRDefault="008D5EE8" w:rsidP="00A11702">
      <w:pPr>
        <w:pStyle w:val="CommentText"/>
      </w:pPr>
      <w:r>
        <w:rPr>
          <w:rStyle w:val="CommentReference"/>
        </w:rPr>
        <w:annotationRef/>
      </w:r>
    </w:p>
  </w:comment>
  <w:comment w:id="8580" w:author="Guest User" w:date="2020-01-21T15:28:00Z" w:initials="GU">
    <w:p w14:paraId="4B61FD99" w14:textId="7B1767EA" w:rsidR="008D5EE8" w:rsidRDefault="008D5EE8">
      <w:pPr>
        <w:pStyle w:val="CommentText"/>
      </w:pPr>
      <w:r>
        <w:t>Perhaps change the tile of this section is needed, considering the Section 00 is the actual Introduction</w:t>
      </w:r>
      <w:r>
        <w:rPr>
          <w:rStyle w:val="CommentReference"/>
        </w:rPr>
        <w:annotationRef/>
      </w:r>
    </w:p>
  </w:comment>
  <w:comment w:id="8581" w:author="RoboGarden Team" w:date="2020-01-24T00:00:00Z" w:initials="RG">
    <w:p w14:paraId="730CCB42" w14:textId="0B372304" w:rsidR="008D5EE8" w:rsidRDefault="008D5EE8">
      <w:pPr>
        <w:pStyle w:val="CommentText"/>
      </w:pPr>
      <w:r>
        <w:rPr>
          <w:rStyle w:val="CommentReference"/>
        </w:rPr>
        <w:annotationRef/>
      </w:r>
      <w:r>
        <w:t>Changed</w:t>
      </w:r>
    </w:p>
  </w:comment>
  <w:comment w:id="8585" w:author="Guest User" w:date="2020-01-27T11:08:00Z" w:initials="GU">
    <w:p w14:paraId="21CDF04C" w14:textId="52FED0BA" w:rsidR="008D5EE8" w:rsidRDefault="008D5EE8">
      <w:pPr>
        <w:pStyle w:val="CommentText"/>
      </w:pPr>
      <w:r>
        <w:t>MUST: Keep a consistent system to organize the content in the Lesson Interactive Mission.</w:t>
      </w:r>
      <w:r>
        <w:rPr>
          <w:rStyle w:val="CommentReference"/>
        </w:rPr>
        <w:annotationRef/>
      </w:r>
    </w:p>
    <w:p w14:paraId="40B82864" w14:textId="1E6A9077" w:rsidR="008D5EE8" w:rsidRDefault="008D5EE8">
      <w:pPr>
        <w:pStyle w:val="CommentText"/>
      </w:pPr>
      <w:r>
        <w:t>Do the following:</w:t>
      </w:r>
    </w:p>
    <w:p w14:paraId="795A4DF0" w14:textId="30D12D41" w:rsidR="008D5EE8" w:rsidRDefault="008D5EE8">
      <w:pPr>
        <w:pStyle w:val="CommentText"/>
      </w:pPr>
      <w:r>
        <w:t>First Section: Present the topic and any areas or subtopics, features, etc that will be address in the Interactive Lesson Mission. Then mention that as students read/watch the content they will be answering short quizzes. Mention that this short quizzes will be marked by automated/person and that the quizzes will count for their final mark. Mention where they can go (include a link) to know more about the marking system (how points/percentage per quiz, what is a pass, etc.)</w:t>
      </w:r>
    </w:p>
    <w:p w14:paraId="676AF831" w14:textId="588703FD" w:rsidR="008D5EE8" w:rsidRDefault="008D5EE8">
      <w:pPr>
        <w:pStyle w:val="CommentText"/>
      </w:pPr>
      <w:r>
        <w:t>Section 2 to XX present your content and quizzes</w:t>
      </w:r>
    </w:p>
    <w:p w14:paraId="08BC6044" w14:textId="4843988E" w:rsidR="008D5EE8" w:rsidRDefault="008D5EE8">
      <w:pPr>
        <w:pStyle w:val="CommentText"/>
      </w:pPr>
      <w:r>
        <w:t>Last Section: Write here a summary of the content covered in the Interactive Lesson Mission. Use: 1 visuals (timelines, graphic organizer, even a video recapping what was read) if the information has different levels or branches or aspects or 2. Write the main ideas in point form. Finally briefly mention what you will talk in the next Interactive Lesson Mission as a natural connection or consequence of reading the current Lesson Interactive Mission. Here briefly refer to the Module’s introduction to “orient” the student within the content.</w:t>
      </w:r>
    </w:p>
    <w:p w14:paraId="17C834C8" w14:textId="71EC54DE" w:rsidR="008D5EE8" w:rsidRDefault="008D5EE8">
      <w:pPr>
        <w:pStyle w:val="CommentText"/>
      </w:pPr>
      <w:r>
        <w:t>Guest User</w:t>
      </w:r>
    </w:p>
    <w:p w14:paraId="6E4C3E73" w14:textId="7EA02A8F" w:rsidR="008D5EE8" w:rsidRDefault="008D5EE8">
      <w:pPr>
        <w:pStyle w:val="CommentText"/>
      </w:pPr>
      <w:r>
        <w:t>MUST: Regardless of how you numbered the sections in the Interactive Lesson Missions, you must follow the structure outlined above</w:t>
      </w:r>
    </w:p>
  </w:comment>
  <w:comment w:id="8596" w:author="Guest User" w:date="2020-01-21T15:25:00Z" w:initials="GU">
    <w:p w14:paraId="1586EE60" w14:textId="0870A53B" w:rsidR="008D5EE8" w:rsidRDefault="008D5EE8">
      <w:pPr>
        <w:pStyle w:val="CommentText"/>
      </w:pPr>
      <w:r>
        <w:t>Are these thesteps to pre-process data? If so conisder rewording this sentence/heading</w:t>
      </w:r>
      <w:r>
        <w:rPr>
          <w:rStyle w:val="CommentReference"/>
        </w:rPr>
        <w:annotationRef/>
      </w:r>
    </w:p>
  </w:comment>
  <w:comment w:id="8597" w:author="RoboGarden Team" w:date="2020-01-23T18:19:00Z" w:initials="RG">
    <w:p w14:paraId="31655726" w14:textId="6430A524" w:rsidR="008D5EE8" w:rsidRDefault="008D5EE8">
      <w:pPr>
        <w:pStyle w:val="CommentText"/>
      </w:pPr>
      <w:r>
        <w:rPr>
          <w:rStyle w:val="CommentReference"/>
        </w:rPr>
        <w:annotationRef/>
      </w:r>
      <w:r>
        <w:t>These are separate tasks that fall under the umbrella of the word Preprocessing</w:t>
      </w:r>
    </w:p>
  </w:comment>
  <w:comment w:id="8598" w:author="Fatemeh Yazdanbakhsh Poodeh" w:date="2020-02-05T01:14:00Z" w:initials="FYP">
    <w:p w14:paraId="30507345" w14:textId="5FB37CE1" w:rsidR="008D5EE8" w:rsidRDefault="008D5EE8">
      <w:pPr>
        <w:pStyle w:val="CommentText"/>
      </w:pPr>
      <w:r>
        <w:rPr>
          <w:rStyle w:val="CommentReference"/>
        </w:rPr>
        <w:annotationRef/>
      </w:r>
      <w:r>
        <w:t>Done.</w:t>
      </w:r>
    </w:p>
  </w:comment>
  <w:comment w:id="8599" w:author="Fatemeh Yazdanbakhsh Poodeh" w:date="2020-01-29T00:24:00Z" w:initials="FYP">
    <w:p w14:paraId="2ED52FD1" w14:textId="3E686805" w:rsidR="008D5EE8" w:rsidRDefault="008D5EE8">
      <w:pPr>
        <w:pStyle w:val="CommentText"/>
      </w:pPr>
      <w:r>
        <w:rPr>
          <w:rStyle w:val="CommentReference"/>
        </w:rPr>
        <w:annotationRef/>
      </w:r>
      <w:r>
        <w:t>RG and Bassem please address these issues</w:t>
      </w:r>
    </w:p>
  </w:comment>
  <w:comment w:id="8624" w:author="Guest User" w:date="2020-01-21T15:26:00Z" w:initials="GU">
    <w:p w14:paraId="05EC6122" w14:textId="5373DEDA" w:rsidR="008D5EE8" w:rsidRDefault="008D5EE8">
      <w:pPr>
        <w:pStyle w:val="CommentText"/>
      </w:pPr>
      <w:r>
        <w:t>Remember to write down the instructions to "see" the info in the carousell</w:t>
      </w:r>
      <w:r>
        <w:rPr>
          <w:rStyle w:val="CommentReference"/>
        </w:rPr>
        <w:annotationRef/>
      </w:r>
    </w:p>
  </w:comment>
  <w:comment w:id="8625" w:author="RoboGarden Team" w:date="2020-02-07T11:19:00Z" w:initials="R">
    <w:p w14:paraId="54F2D38A" w14:textId="55115C1C" w:rsidR="008D5EE8" w:rsidRDefault="008D5EE8">
      <w:pPr>
        <w:pStyle w:val="CommentText"/>
      </w:pPr>
      <w:r>
        <w:rPr>
          <w:rStyle w:val="CommentReference"/>
        </w:rPr>
        <w:annotationRef/>
      </w:r>
      <w:r>
        <w:t>Its UI/UX is clear on the platform and is supported in the help center.</w:t>
      </w:r>
    </w:p>
  </w:comment>
  <w:comment w:id="8629" w:author="Guest User" w:date="2020-01-27T11:10:00Z" w:initials="GU">
    <w:p w14:paraId="25060AAA" w14:textId="27D800B6" w:rsidR="008D5EE8" w:rsidRDefault="008D5EE8">
      <w:pPr>
        <w:pStyle w:val="CommentText"/>
      </w:pPr>
      <w:r>
        <w:t>MUST: Move this to the top part of the section as per the Interactive Lesson Missions structure outlined in my porevious comment.</w:t>
      </w:r>
      <w:r>
        <w:rPr>
          <w:rStyle w:val="CommentReference"/>
        </w:rPr>
        <w:annotationRef/>
      </w:r>
    </w:p>
  </w:comment>
  <w:comment w:id="8630" w:author="RoboGarden Team" w:date="2020-02-07T11:21:00Z" w:initials="R">
    <w:p w14:paraId="628371B0" w14:textId="13F62C30" w:rsidR="008D5EE8" w:rsidRDefault="008D5EE8">
      <w:pPr>
        <w:pStyle w:val="CommentText"/>
      </w:pPr>
      <w:r>
        <w:rPr>
          <w:rStyle w:val="CommentReference"/>
        </w:rPr>
        <w:annotationRef/>
      </w:r>
      <w:r>
        <w:t>This is the description of what will be in the carousel unit, and it won’t appear as a table on the platform.</w:t>
      </w:r>
    </w:p>
  </w:comment>
  <w:comment w:id="8632" w:author="Guest User" w:date="2020-01-27T11:11:00Z" w:initials="GU">
    <w:p w14:paraId="5EA819B3" w14:textId="00D7CA73" w:rsidR="008D5EE8" w:rsidRDefault="008D5EE8">
      <w:pPr>
        <w:pStyle w:val="CommentText"/>
      </w:pPr>
      <w:r>
        <w:t>MUST A section can not start with just a definition. Write a sentence that either introduces the definition or connects with the previous section.</w:t>
      </w:r>
      <w:r>
        <w:rPr>
          <w:rStyle w:val="CommentReference"/>
        </w:rPr>
        <w:annotationRef/>
      </w:r>
    </w:p>
  </w:comment>
  <w:comment w:id="8635" w:author="Fatemeh Yazdanbakhsh Poodeh" w:date="2020-01-29T00:20:00Z" w:initials="FYP">
    <w:p w14:paraId="1ABBA2C3" w14:textId="77777777" w:rsidR="008D5EE8" w:rsidRDefault="008D5EE8" w:rsidP="00370D8C">
      <w:pPr>
        <w:pStyle w:val="CommentText"/>
      </w:pPr>
      <w:r>
        <w:rPr>
          <w:rStyle w:val="CommentReference"/>
        </w:rPr>
        <w:annotationRef/>
      </w:r>
      <w:r>
        <w:t>RG: A definition similar to this one is neede.</w:t>
      </w:r>
    </w:p>
  </w:comment>
  <w:comment w:id="8688" w:author="Guest User" w:date="2020-01-21T15:30:00Z" w:initials="GU">
    <w:p w14:paraId="45A591FD" w14:textId="4770A865" w:rsidR="008D5EE8" w:rsidRDefault="008D5EE8">
      <w:pPr>
        <w:pStyle w:val="CommentText"/>
      </w:pPr>
      <w:r>
        <w:t>Do you mean  to notice something important? If so perhaps you should replace notice with IMPORTANT</w:t>
      </w:r>
      <w:r>
        <w:rPr>
          <w:rStyle w:val="CommentReference"/>
        </w:rPr>
        <w:annotationRef/>
      </w:r>
    </w:p>
  </w:comment>
  <w:comment w:id="8691" w:author="Alexis Handford" w:date="2020-01-31T10:17:00Z" w:initials="AH">
    <w:p w14:paraId="46E406C2" w14:textId="5CB1EA10" w:rsidR="008D5EE8" w:rsidRDefault="008D5EE8">
      <w:pPr>
        <w:pStyle w:val="CommentText"/>
      </w:pPr>
      <w:r>
        <w:t>Final Edit</w:t>
      </w:r>
      <w:r>
        <w:rPr>
          <w:rStyle w:val="CommentReference"/>
        </w:rPr>
        <w:annotationRef/>
      </w:r>
    </w:p>
    <w:p w14:paraId="03B5FB60" w14:textId="23502C15" w:rsidR="008D5EE8" w:rsidRDefault="008D5EE8">
      <w:pPr>
        <w:pStyle w:val="CommentText"/>
      </w:pPr>
      <w:r>
        <w:t xml:space="preserve">MUST: Remember to give specific titles for boxes throughout the course. Please revise. </w:t>
      </w:r>
    </w:p>
  </w:comment>
  <w:comment w:id="8707" w:author="Guest User" w:date="2020-01-27T11:13:00Z" w:initials="GU">
    <w:p w14:paraId="230853A5" w14:textId="4569D9E7" w:rsidR="008D5EE8" w:rsidRDefault="008D5EE8">
      <w:pPr>
        <w:pStyle w:val="CommentText"/>
      </w:pPr>
      <w:r>
        <w:t>MUST: Is it a pre-requisite for learners to know what an encoder is? Is so is the use of an encoder different in the context of Machine learning?  Explain this before taking about the types of encoders.</w:t>
      </w:r>
      <w:r>
        <w:rPr>
          <w:rStyle w:val="CommentReference"/>
        </w:rPr>
        <w:annotationRef/>
      </w:r>
    </w:p>
  </w:comment>
  <w:comment w:id="8708" w:author="RoboGarden Team" w:date="2020-01-30T18:22:00Z" w:initials="RG">
    <w:p w14:paraId="7835F12B" w14:textId="6221D4B3" w:rsidR="008D5EE8" w:rsidRDefault="008D5EE8">
      <w:pPr>
        <w:pStyle w:val="CommentText"/>
      </w:pPr>
      <w:r>
        <w:rPr>
          <w:rStyle w:val="CommentReference"/>
        </w:rPr>
        <w:annotationRef/>
      </w:r>
      <w:r>
        <w:t xml:space="preserve">The data is provided. </w:t>
      </w:r>
    </w:p>
    <w:p w14:paraId="56B468B5" w14:textId="0ECE3F57" w:rsidR="008D5EE8" w:rsidRDefault="008D5EE8">
      <w:pPr>
        <w:pStyle w:val="CommentText"/>
      </w:pPr>
      <w:r>
        <w:t xml:space="preserve">Note: </w:t>
      </w:r>
    </w:p>
    <w:p w14:paraId="46E9B4EA" w14:textId="023EF3C2" w:rsidR="008D5EE8" w:rsidRDefault="008D5EE8" w:rsidP="00A32F94">
      <w:pPr>
        <w:pStyle w:val="CommentText"/>
        <w:numPr>
          <w:ilvl w:val="0"/>
          <w:numId w:val="111"/>
        </w:numPr>
      </w:pPr>
      <w:r>
        <w:t xml:space="preserve"> Reminder of categorical data. </w:t>
      </w:r>
    </w:p>
    <w:p w14:paraId="69C9EABB" w14:textId="38A04519" w:rsidR="008D5EE8" w:rsidRDefault="008D5EE8" w:rsidP="00A32F94">
      <w:pPr>
        <w:pStyle w:val="CommentText"/>
        <w:numPr>
          <w:ilvl w:val="0"/>
          <w:numId w:val="111"/>
        </w:numPr>
      </w:pPr>
      <w:r>
        <w:t>Examples of categorical data.</w:t>
      </w:r>
    </w:p>
    <w:p w14:paraId="441A1B90" w14:textId="287DAC34" w:rsidR="008D5EE8" w:rsidRDefault="008D5EE8" w:rsidP="00A32F94">
      <w:pPr>
        <w:pStyle w:val="CommentText"/>
        <w:numPr>
          <w:ilvl w:val="0"/>
          <w:numId w:val="111"/>
        </w:numPr>
      </w:pPr>
      <w:r>
        <w:t xml:space="preserve">The important yellow box shows why we need encoding. </w:t>
      </w:r>
    </w:p>
    <w:p w14:paraId="7844176F" w14:textId="37E60468" w:rsidR="008D5EE8" w:rsidRDefault="008D5EE8" w:rsidP="00A32F94">
      <w:pPr>
        <w:pStyle w:val="CommentText"/>
        <w:numPr>
          <w:ilvl w:val="0"/>
          <w:numId w:val="111"/>
        </w:numPr>
      </w:pPr>
      <w:r>
        <w:t xml:space="preserve">Types of encoders. </w:t>
      </w:r>
    </w:p>
    <w:p w14:paraId="674407A4" w14:textId="5CA2C664" w:rsidR="008D5EE8" w:rsidRDefault="008D5EE8" w:rsidP="00A32F94">
      <w:pPr>
        <w:pStyle w:val="CommentText"/>
      </w:pPr>
      <w:r>
        <w:t xml:space="preserve">Note: </w:t>
      </w:r>
    </w:p>
    <w:p w14:paraId="0E43DDDB" w14:textId="6BA1CE21" w:rsidR="008D5EE8" w:rsidRDefault="008D5EE8" w:rsidP="00A32F94">
      <w:pPr>
        <w:pStyle w:val="CommentText"/>
      </w:pPr>
      <w:r>
        <w:t>Encoders is the name of the scikit-learn implementation of the process of representing the categorical data in numerical fashion. This is as much information as the student needs in our vision.</w:t>
      </w:r>
    </w:p>
  </w:comment>
  <w:comment w:id="8729" w:author="Guest User" w:date="2020-01-21T15:30:00Z" w:initials="GU">
    <w:p w14:paraId="2AC8867B" w14:textId="6E1CF62C" w:rsidR="008D5EE8" w:rsidRDefault="008D5EE8">
      <w:pPr>
        <w:pStyle w:val="CommentText"/>
      </w:pPr>
      <w:r>
        <w:t>Same as previous</w:t>
      </w:r>
      <w:r>
        <w:rPr>
          <w:rStyle w:val="CommentReference"/>
        </w:rPr>
        <w:annotationRef/>
      </w:r>
    </w:p>
  </w:comment>
  <w:comment w:id="8737" w:author="Guest User" w:date="2020-01-21T15:31:00Z" w:initials="GU">
    <w:p w14:paraId="450E70B9" w14:textId="2032109A" w:rsidR="008D5EE8" w:rsidRDefault="008D5EE8">
      <w:pPr>
        <w:pStyle w:val="CommentText"/>
      </w:pPr>
      <w:r>
        <w:t>Cite image</w:t>
      </w:r>
      <w:r>
        <w:rPr>
          <w:rStyle w:val="CommentReference"/>
        </w:rPr>
        <w:annotationRef/>
      </w:r>
    </w:p>
  </w:comment>
  <w:comment w:id="8738" w:author="RoboGarden Team" w:date="2020-01-24T00:01:00Z" w:initials="RG">
    <w:p w14:paraId="239B4434" w14:textId="512311E0" w:rsidR="008D5EE8" w:rsidRDefault="008D5EE8">
      <w:pPr>
        <w:pStyle w:val="CommentText"/>
      </w:pPr>
      <w:r>
        <w:rPr>
          <w:rStyle w:val="CommentReference"/>
        </w:rPr>
        <w:annotationRef/>
      </w:r>
      <w:r>
        <w:t>cited</w:t>
      </w:r>
    </w:p>
  </w:comment>
  <w:comment w:id="8739" w:author="Fatemeh Yazdanbakhsh Poodeh" w:date="2020-01-29T00:38:00Z" w:initials="FYP">
    <w:p w14:paraId="197F3864" w14:textId="4A21737D" w:rsidR="008D5EE8" w:rsidRDefault="008D5EE8">
      <w:pPr>
        <w:pStyle w:val="CommentText"/>
      </w:pPr>
      <w:r>
        <w:rPr>
          <w:rStyle w:val="CommentReference"/>
        </w:rPr>
        <w:annotationRef/>
      </w:r>
      <w:r>
        <w:t>RG please cite the image</w:t>
      </w:r>
    </w:p>
  </w:comment>
  <w:comment w:id="8740" w:author="RoboGarden Team" w:date="2020-01-30T18:25:00Z" w:initials="RG">
    <w:p w14:paraId="3BB13347" w14:textId="2ED53793" w:rsidR="008D5EE8" w:rsidRDefault="008D5EE8">
      <w:pPr>
        <w:pStyle w:val="CommentText"/>
      </w:pPr>
      <w:r>
        <w:rPr>
          <w:rStyle w:val="CommentReference"/>
        </w:rPr>
        <w:annotationRef/>
      </w:r>
      <w:r>
        <w:t>Cited</w:t>
      </w:r>
    </w:p>
  </w:comment>
  <w:comment w:id="8742" w:author="Guest User" w:date="2020-01-21T15:33:00Z" w:initials="GU">
    <w:p w14:paraId="062EE790" w14:textId="21DAB065" w:rsidR="008D5EE8" w:rsidRDefault="008D5EE8">
      <w:pPr>
        <w:pStyle w:val="CommentText"/>
      </w:pPr>
      <w:r>
        <w:t>Atre you showing in this example how to encode targets? Could you maybe write down how many steps are needed as well as the software and datasert you will need to use</w:t>
      </w:r>
      <w:r>
        <w:rPr>
          <w:rStyle w:val="CommentReference"/>
        </w:rPr>
        <w:annotationRef/>
      </w:r>
    </w:p>
  </w:comment>
  <w:comment w:id="8743" w:author="RoboGarden Team" w:date="2020-01-23T18:23:00Z" w:initials="RG">
    <w:p w14:paraId="016C7715" w14:textId="5693BA5F" w:rsidR="008D5EE8" w:rsidRDefault="008D5EE8">
      <w:pPr>
        <w:pStyle w:val="CommentText"/>
      </w:pPr>
      <w:r>
        <w:rPr>
          <w:rStyle w:val="CommentReference"/>
        </w:rPr>
        <w:annotationRef/>
      </w:r>
      <w:r>
        <w:t xml:space="preserve">This is a dummy dataset used only for this example. </w:t>
      </w:r>
    </w:p>
    <w:p w14:paraId="478864E7" w14:textId="33215A08" w:rsidR="008D5EE8" w:rsidRPr="00A0562A" w:rsidRDefault="008D5EE8">
      <w:pPr>
        <w:pStyle w:val="CommentText"/>
      </w:pPr>
      <w:r>
        <w:t>The software throughout the whole course is constant. So, no need to reference it every time a code snippet is provided</w:t>
      </w:r>
    </w:p>
  </w:comment>
  <w:comment w:id="8744" w:author="Guest User" w:date="2020-01-27T11:18:00Z" w:initials="GU">
    <w:p w14:paraId="4FAB3B56" w14:textId="55EE8DD3" w:rsidR="008D5EE8" w:rsidRDefault="008D5EE8">
      <w:pPr>
        <w:pStyle w:val="CommentText"/>
      </w:pPr>
      <w:r>
        <w:t>MUST: Learners need to be reminded all the time about what examples are intended for, even when it is for the same reason. Write here after the title "Example Dataset" what are you giving an example of: is it how the use of an encoder looks like, to show the snippets of code (syntax) usually used when using the encoder?</w:t>
      </w:r>
      <w:r>
        <w:rPr>
          <w:rStyle w:val="CommentReference"/>
        </w:rPr>
        <w:annotationRef/>
      </w:r>
    </w:p>
  </w:comment>
  <w:comment w:id="8745" w:author="RoboGarden Team" w:date="2020-01-30T18:26:00Z" w:initials="RG">
    <w:p w14:paraId="1E5D5445" w14:textId="4AD0DEF1" w:rsidR="008D5EE8" w:rsidRDefault="008D5EE8">
      <w:pPr>
        <w:pStyle w:val="CommentText"/>
      </w:pPr>
      <w:r>
        <w:rPr>
          <w:rStyle w:val="CommentReference"/>
        </w:rPr>
        <w:annotationRef/>
      </w:r>
      <w:r>
        <w:t>Added</w:t>
      </w:r>
    </w:p>
  </w:comment>
  <w:comment w:id="8752" w:author="Fatemeh Yazdanbakhsh Poodeh" w:date="2020-01-29T00:49:00Z" w:initials="FYP">
    <w:p w14:paraId="106469C6" w14:textId="77777777" w:rsidR="008D5EE8" w:rsidRDefault="008D5EE8" w:rsidP="00A32F94">
      <w:pPr>
        <w:pStyle w:val="CommentText"/>
      </w:pPr>
      <w:r>
        <w:rPr>
          <w:rStyle w:val="CommentReference"/>
        </w:rPr>
        <w:annotationRef/>
      </w:r>
      <w:r>
        <w:t>Adding description before start of the section</w:t>
      </w:r>
    </w:p>
  </w:comment>
  <w:comment w:id="8761" w:author="Fatemeh Yazdanbakhsh Poodeh" w:date="2020-01-29T00:49:00Z" w:initials="FYP">
    <w:p w14:paraId="4F4C99B6" w14:textId="628F42A9" w:rsidR="008D5EE8" w:rsidRDefault="008D5EE8">
      <w:pPr>
        <w:pStyle w:val="CommentText"/>
      </w:pPr>
      <w:r>
        <w:rPr>
          <w:rStyle w:val="CommentReference"/>
        </w:rPr>
        <w:annotationRef/>
      </w:r>
      <w:r>
        <w:t>Adding description before start of the section</w:t>
      </w:r>
    </w:p>
  </w:comment>
  <w:comment w:id="8806" w:author="Guest User" w:date="2020-01-21T15:35:00Z" w:initials="GU">
    <w:p w14:paraId="66B21F84" w14:textId="4BC54689" w:rsidR="008D5EE8" w:rsidRDefault="008D5EE8">
      <w:pPr>
        <w:pStyle w:val="CommentText"/>
      </w:pPr>
      <w:r>
        <w:t>would either delete this word if the paragraphs below answer the heading Why Scaling? or replacing the question Why Scaling? with Overview</w:t>
      </w:r>
      <w:r>
        <w:rPr>
          <w:rStyle w:val="CommentReference"/>
        </w:rPr>
        <w:annotationRef/>
      </w:r>
    </w:p>
  </w:comment>
  <w:comment w:id="8807" w:author="RoboGarden Team" w:date="2020-02-07T11:22:00Z" w:initials="R">
    <w:p w14:paraId="692C51B3" w14:textId="1E9BB531" w:rsidR="008D5EE8" w:rsidRDefault="008D5EE8">
      <w:pPr>
        <w:pStyle w:val="CommentText"/>
      </w:pPr>
      <w:r>
        <w:rPr>
          <w:rStyle w:val="CommentReference"/>
        </w:rPr>
        <w:annotationRef/>
      </w:r>
      <w:r>
        <w:t>The following block describes why scaling is used in ML, and the title is complying to the context of the block.</w:t>
      </w:r>
    </w:p>
  </w:comment>
  <w:comment w:id="8810" w:author="Guest User" w:date="2020-01-21T15:38:00Z" w:initials="GU">
    <w:p w14:paraId="68382CB2" w14:textId="492D205D" w:rsidR="008D5EE8" w:rsidRDefault="008D5EE8">
      <w:pPr>
        <w:pStyle w:val="CommentText"/>
      </w:pPr>
      <w:r>
        <w:t>I would use a different title for this section. This to me is kind of a tip about models that require input features with a zero mean.</w:t>
      </w:r>
      <w:r>
        <w:rPr>
          <w:rStyle w:val="CommentReference"/>
        </w:rPr>
        <w:annotationRef/>
      </w:r>
    </w:p>
  </w:comment>
  <w:comment w:id="8811" w:author="RoboGarden Team" w:date="2020-02-07T11:38:00Z" w:initials="R">
    <w:p w14:paraId="355BE35A" w14:textId="257C13EE" w:rsidR="008D5EE8" w:rsidRDefault="008D5EE8">
      <w:pPr>
        <w:pStyle w:val="CommentText"/>
      </w:pPr>
      <w:r>
        <w:rPr>
          <w:rStyle w:val="CommentReference"/>
        </w:rPr>
        <w:annotationRef/>
      </w:r>
      <w:r>
        <w:t>Addressed</w:t>
      </w:r>
    </w:p>
  </w:comment>
  <w:comment w:id="8824" w:author="Guest User" w:date="2020-01-21T15:38:00Z" w:initials="GU">
    <w:p w14:paraId="6446CE44" w14:textId="0DB060F3" w:rsidR="008D5EE8" w:rsidRDefault="008D5EE8">
      <w:pPr>
        <w:pStyle w:val="CommentText"/>
      </w:pPr>
      <w:r>
        <w:t>Cite images</w:t>
      </w:r>
      <w:r>
        <w:rPr>
          <w:rStyle w:val="CommentReference"/>
        </w:rPr>
        <w:annotationRef/>
      </w:r>
    </w:p>
  </w:comment>
  <w:comment w:id="8825" w:author="RoboGarden Team" w:date="2020-01-30T18:26:00Z" w:initials="RG">
    <w:p w14:paraId="4A05924D" w14:textId="3A56BC92" w:rsidR="008D5EE8" w:rsidRDefault="008D5EE8">
      <w:pPr>
        <w:pStyle w:val="CommentText"/>
      </w:pPr>
      <w:r>
        <w:rPr>
          <w:rStyle w:val="CommentReference"/>
        </w:rPr>
        <w:annotationRef/>
      </w:r>
      <w:r>
        <w:t>Cited</w:t>
      </w:r>
    </w:p>
  </w:comment>
  <w:comment w:id="8833" w:author="Guest User" w:date="2020-01-21T15:40:00Z" w:initials="GU">
    <w:p w14:paraId="5388C919" w14:textId="7C3DCAC0" w:rsidR="008D5EE8" w:rsidRDefault="008D5EE8">
      <w:pPr>
        <w:pStyle w:val="CommentText"/>
      </w:pPr>
      <w:r>
        <w:t>This is an example of what? Could you tell me a bit more about the example before presenting it below?</w:t>
      </w:r>
      <w:r>
        <w:rPr>
          <w:rStyle w:val="CommentReference"/>
        </w:rPr>
        <w:annotationRef/>
      </w:r>
    </w:p>
  </w:comment>
  <w:comment w:id="8834" w:author="RoboGarden Team" w:date="2020-02-07T11:25:00Z" w:initials="R">
    <w:p w14:paraId="12ACCEF3" w14:textId="1B560C1F" w:rsidR="008D5EE8" w:rsidRDefault="008D5EE8">
      <w:pPr>
        <w:pStyle w:val="CommentText"/>
      </w:pPr>
      <w:r>
        <w:rPr>
          <w:rStyle w:val="CommentReference"/>
        </w:rPr>
        <w:annotationRef/>
      </w:r>
      <w:r>
        <w:t>Addressed</w:t>
      </w:r>
    </w:p>
  </w:comment>
  <w:comment w:id="8843" w:author="Fatemeh Yazdanbakhsh Poodeh" w:date="2020-01-29T14:04:00Z" w:initials="FYP">
    <w:p w14:paraId="392B682F" w14:textId="77777777" w:rsidR="008D5EE8" w:rsidRDefault="008D5EE8" w:rsidP="007A5393">
      <w:pPr>
        <w:pStyle w:val="CommentText"/>
      </w:pPr>
      <w:r>
        <w:rPr>
          <w:rStyle w:val="CommentReference"/>
        </w:rPr>
        <w:annotationRef/>
      </w:r>
      <w:r>
        <w:t>Short quizzes=knowledge check</w:t>
      </w:r>
    </w:p>
  </w:comment>
  <w:comment w:id="8846" w:author="Guest User" w:date="2020-01-27T11:21:00Z" w:initials="GU">
    <w:p w14:paraId="3502A741" w14:textId="3AC086BA" w:rsidR="008D5EE8" w:rsidRDefault="008D5EE8">
      <w:pPr>
        <w:pStyle w:val="CommentText"/>
      </w:pPr>
      <w:r>
        <w:t>MUST: Learners need to be reminded all the time about what examples are intended for, even when it is for the same reason. Wriote here after the title "Scaling for..." what are you giving an example of: is it how the use of an scaler looks like, to show the snippets of code (syntax) usually used when using the scaler?</w:t>
      </w:r>
      <w:r>
        <w:rPr>
          <w:rStyle w:val="CommentReference"/>
        </w:rPr>
        <w:annotationRef/>
      </w:r>
    </w:p>
  </w:comment>
  <w:comment w:id="8847" w:author="RoboGarden Team" w:date="2020-01-30T18:28:00Z" w:initials="RG">
    <w:p w14:paraId="3C18749D" w14:textId="262EBA8A" w:rsidR="008D5EE8" w:rsidRDefault="008D5EE8">
      <w:pPr>
        <w:pStyle w:val="CommentText"/>
      </w:pPr>
      <w:r>
        <w:rPr>
          <w:rStyle w:val="CommentReference"/>
        </w:rPr>
        <w:annotationRef/>
      </w:r>
      <w:r>
        <w:t>Added</w:t>
      </w:r>
    </w:p>
  </w:comment>
  <w:comment w:id="8870" w:author="Fatemeh Yazdanbakhsh Poodeh" w:date="2020-01-29T00:21:00Z" w:initials="FYP">
    <w:p w14:paraId="50812179" w14:textId="3A658526" w:rsidR="008D5EE8" w:rsidRDefault="008D5EE8">
      <w:pPr>
        <w:pStyle w:val="CommentText"/>
      </w:pPr>
      <w:r>
        <w:rPr>
          <w:rStyle w:val="CommentReference"/>
        </w:rPr>
        <w:annotationRef/>
      </w:r>
      <w:r>
        <w:t>RG please cite the images.</w:t>
      </w:r>
    </w:p>
  </w:comment>
  <w:comment w:id="8871" w:author="RoboGarden Team" w:date="2020-01-30T18:28:00Z" w:initials="RG">
    <w:p w14:paraId="69B715B3" w14:textId="34DE329C" w:rsidR="008D5EE8" w:rsidRDefault="008D5EE8">
      <w:pPr>
        <w:pStyle w:val="CommentText"/>
      </w:pPr>
      <w:r>
        <w:rPr>
          <w:rStyle w:val="CommentReference"/>
        </w:rPr>
        <w:annotationRef/>
      </w:r>
      <w:r>
        <w:t>Cited</w:t>
      </w:r>
    </w:p>
  </w:comment>
  <w:comment w:id="8876" w:author="Guest User" w:date="2020-01-21T15:40:00Z" w:initials="GU">
    <w:p w14:paraId="6391F415" w14:textId="7C61E365" w:rsidR="008D5EE8" w:rsidRDefault="008D5EE8">
      <w:pPr>
        <w:pStyle w:val="CommentText"/>
      </w:pPr>
      <w:r>
        <w:t>cite images</w:t>
      </w:r>
      <w:r>
        <w:rPr>
          <w:rStyle w:val="CommentReference"/>
        </w:rPr>
        <w:annotationRef/>
      </w:r>
    </w:p>
  </w:comment>
  <w:comment w:id="8877" w:author="RoboGarden Team" w:date="2020-01-24T00:16:00Z" w:initials="RG">
    <w:p w14:paraId="20363C42" w14:textId="66562289" w:rsidR="008D5EE8" w:rsidRDefault="008D5EE8">
      <w:pPr>
        <w:pStyle w:val="CommentText"/>
      </w:pPr>
      <w:r>
        <w:rPr>
          <w:rStyle w:val="CommentReference"/>
        </w:rPr>
        <w:annotationRef/>
      </w:r>
      <w:r>
        <w:t>cited</w:t>
      </w:r>
    </w:p>
  </w:comment>
  <w:comment w:id="8878" w:author="Fatemeh Yazdanbakhsh Poodeh" w:date="2020-01-29T01:02:00Z" w:initials="FYP">
    <w:p w14:paraId="62345BE8" w14:textId="4B4869E8" w:rsidR="008D5EE8" w:rsidRDefault="008D5EE8" w:rsidP="005E7437">
      <w:pPr>
        <w:pStyle w:val="CommentText"/>
      </w:pPr>
      <w:r>
        <w:rPr>
          <w:rStyle w:val="CommentReference"/>
        </w:rPr>
        <w:annotationRef/>
      </w:r>
      <w:r>
        <w:t>Cited</w:t>
      </w:r>
    </w:p>
  </w:comment>
  <w:comment w:id="8883" w:author="Guest User" w:date="2020-01-27T11:22:00Z" w:initials="GU">
    <w:p w14:paraId="40E1BFE0" w14:textId="0BFBD653" w:rsidR="008D5EE8" w:rsidRDefault="008D5EE8">
      <w:pPr>
        <w:pStyle w:val="CommentText"/>
      </w:pPr>
      <w:r>
        <w:t>MUST: Add a heading that says: Test your knowledge or Your Turn or Question or Knowledge Chechk. You must let the learner know he will be asked a question.</w:t>
      </w:r>
      <w:r>
        <w:rPr>
          <w:rStyle w:val="CommentReference"/>
        </w:rPr>
        <w:annotationRef/>
      </w:r>
    </w:p>
  </w:comment>
  <w:comment w:id="8884" w:author="RoboGarden Team" w:date="2020-01-30T18:28:00Z" w:initials="RG">
    <w:p w14:paraId="3413BDF4" w14:textId="36CD7B9E" w:rsidR="008D5EE8" w:rsidRDefault="008D5EE8" w:rsidP="00A32F94">
      <w:pPr>
        <w:pStyle w:val="CommentText"/>
      </w:pPr>
      <w:r>
        <w:rPr>
          <w:rStyle w:val="CommentReference"/>
        </w:rPr>
        <w:annotationRef/>
      </w:r>
      <w:r>
        <w:t>The online platform handles this part. Practice questions are shown in distinct block on the online platform that clearly distinguishes between the in-text practice questions and the content.</w:t>
      </w:r>
    </w:p>
  </w:comment>
  <w:comment w:id="8886" w:author="Fatemeh Yazdanbakhsh Poodeh" w:date="2020-01-29T00:22:00Z" w:initials="FYP">
    <w:p w14:paraId="6B14FA7A" w14:textId="295CD152" w:rsidR="008D5EE8" w:rsidRDefault="008D5EE8">
      <w:pPr>
        <w:pStyle w:val="CommentText"/>
      </w:pPr>
      <w:r>
        <w:rPr>
          <w:rStyle w:val="CommentReference"/>
        </w:rPr>
        <w:annotationRef/>
      </w:r>
      <w:r>
        <w:t>Title added</w:t>
      </w:r>
    </w:p>
  </w:comment>
  <w:comment w:id="8892" w:author="Guest User" w:date="2020-01-21T15:43:00Z" w:initials="GU">
    <w:p w14:paraId="29881F2D" w14:textId="2C74C435" w:rsidR="008D5EE8" w:rsidRDefault="008D5EE8">
      <w:pPr>
        <w:pStyle w:val="CommentText"/>
      </w:pPr>
      <w:r>
        <w:t>Suggestion: add a heading that indicates you are quizing the student. Perhaps I would rerword the question as What does the pice of code below do? or Take a look at the piece of code shown below. What does it do ?</w:t>
      </w:r>
      <w:r>
        <w:rPr>
          <w:rStyle w:val="CommentReference"/>
        </w:rPr>
        <w:annotationRef/>
      </w:r>
    </w:p>
  </w:comment>
  <w:comment w:id="8952" w:author="Guest User" w:date="2020-01-21T15:45:00Z" w:initials="GU">
    <w:p w14:paraId="24EFF9DA" w14:textId="18B3BDBB" w:rsidR="008D5EE8" w:rsidRDefault="008D5EE8">
      <w:pPr>
        <w:pStyle w:val="CommentText"/>
      </w:pPr>
      <w:r>
        <w:t>Same as previoud submodules. This is the fulkl code to do what? When and why should I try it?</w:t>
      </w:r>
      <w:r>
        <w:rPr>
          <w:rStyle w:val="CommentReference"/>
        </w:rPr>
        <w:annotationRef/>
      </w:r>
    </w:p>
  </w:comment>
  <w:comment w:id="9018" w:author="Guest User" w:date="2020-01-21T15:49:00Z" w:initials="GU">
    <w:p w14:paraId="05221B89" w14:textId="5DAC58D6" w:rsidR="008D5EE8" w:rsidRDefault="008D5EE8">
      <w:pPr>
        <w:pStyle w:val="CommentText"/>
      </w:pPr>
      <w:r>
        <w:t xml:space="preserve">Adressed and prvided some suggestions already in submodules 1 and 2 that apply to this one as well. </w:t>
      </w:r>
      <w:r>
        <w:rPr>
          <w:rStyle w:val="CommentReference"/>
        </w:rPr>
        <w:annotationRef/>
      </w:r>
    </w:p>
  </w:comment>
  <w:comment w:id="9023" w:author="Guest User" w:date="2020-01-21T15:50:00Z" w:initials="GU">
    <w:p w14:paraId="7173D4DB" w14:textId="2AA1B097" w:rsidR="008D5EE8" w:rsidRDefault="008D5EE8">
      <w:pPr>
        <w:pStyle w:val="CommentText"/>
      </w:pPr>
      <w:r>
        <w:t>Provided some suggestion in submodule 1 that are applicable to this one as well.</w:t>
      </w:r>
      <w:r>
        <w:rPr>
          <w:rStyle w:val="CommentReference"/>
        </w:rPr>
        <w:annotationRef/>
      </w:r>
    </w:p>
  </w:comment>
  <w:comment w:id="9024" w:author="RoboGarden Team" w:date="2020-01-24T00:17:00Z" w:initials="RG">
    <w:p w14:paraId="7E341CBD" w14:textId="7ECDFB80" w:rsidR="008D5EE8" w:rsidRDefault="008D5EE8">
      <w:pPr>
        <w:pStyle w:val="CommentText"/>
      </w:pPr>
      <w:r>
        <w:rPr>
          <w:rStyle w:val="CommentReference"/>
        </w:rPr>
        <w:annotationRef/>
      </w:r>
      <w:r>
        <w:t>Further explained</w:t>
      </w:r>
    </w:p>
  </w:comment>
  <w:comment w:id="9027" w:author="Fatemeh Yazdanbakhsh Poodeh" w:date="2020-02-05T00:12:00Z" w:initials="FYP">
    <w:p w14:paraId="3EC36FAC" w14:textId="77777777" w:rsidR="008D5EE8" w:rsidRDefault="008D5EE8" w:rsidP="008F35FA">
      <w:pPr>
        <w:pStyle w:val="CommentText"/>
      </w:pPr>
      <w:r>
        <w:rPr>
          <w:rStyle w:val="CommentReference"/>
        </w:rPr>
        <w:annotationRef/>
      </w:r>
      <w:r>
        <w:t>Done.</w:t>
      </w:r>
    </w:p>
  </w:comment>
  <w:comment w:id="9037" w:author="Fatemeh Yazdanbakhsh Poodeh" w:date="2020-01-30T16:23:00Z" w:initials="FYP">
    <w:p w14:paraId="09236C52" w14:textId="3EF0C44D" w:rsidR="008D5EE8" w:rsidRDefault="008D5EE8">
      <w:pPr>
        <w:pStyle w:val="CommentText"/>
      </w:pPr>
      <w:r>
        <w:rPr>
          <w:rStyle w:val="CommentReference"/>
        </w:rPr>
        <w:annotationRef/>
      </w:r>
      <w:r>
        <w:t>In this editor mission you will be using Sklearn library to encode categorical data.(what and how you are going to do)(bring steps and the result expected.)</w:t>
      </w:r>
    </w:p>
  </w:comment>
  <w:comment w:id="9035" w:author="Guest User" w:date="2020-01-21T15:51:00Z" w:initials="GU">
    <w:p w14:paraId="539B3FCB" w14:textId="5E05F4C8" w:rsidR="008D5EE8" w:rsidRDefault="008D5EE8">
      <w:pPr>
        <w:pStyle w:val="CommentText"/>
      </w:pPr>
      <w:r>
        <w:t xml:space="preserve">Adressed and prvided some suggestions already in submodule 2 that apply to this one as well. </w:t>
      </w:r>
      <w:r>
        <w:rPr>
          <w:rStyle w:val="CommentReference"/>
        </w:rPr>
        <w:annotationRef/>
      </w:r>
    </w:p>
  </w:comment>
  <w:comment w:id="9036" w:author="RoboGarden Team" w:date="2020-01-24T00:17:00Z" w:initials="RG">
    <w:p w14:paraId="3F364846" w14:textId="7A6ECD19" w:rsidR="008D5EE8" w:rsidRDefault="008D5EE8">
      <w:pPr>
        <w:pStyle w:val="CommentText"/>
      </w:pPr>
      <w:r>
        <w:rPr>
          <w:rStyle w:val="CommentReference"/>
        </w:rPr>
        <w:annotationRef/>
      </w:r>
      <w:r>
        <w:t>Added link to the dataset description</w:t>
      </w:r>
    </w:p>
  </w:comment>
  <w:comment w:id="9084" w:author="Guest User" w:date="2020-01-21T15:52:00Z" w:initials="GU">
    <w:p w14:paraId="53669D34" w14:textId="43FE26D3" w:rsidR="008D5EE8" w:rsidRDefault="008D5EE8">
      <w:pPr>
        <w:pStyle w:val="CommentText"/>
      </w:pPr>
      <w:r>
        <w:t>Refer to suggestions provided already in submodule 2 that apply here</w:t>
      </w:r>
      <w:r>
        <w:rPr>
          <w:rStyle w:val="CommentReference"/>
        </w:rPr>
        <w:annotationRef/>
      </w:r>
    </w:p>
  </w:comment>
  <w:comment w:id="9085" w:author="RoboGarden Team" w:date="2020-01-24T00:17:00Z" w:initials="RG">
    <w:p w14:paraId="07BF25C8" w14:textId="6BD096AC" w:rsidR="008D5EE8" w:rsidRDefault="008D5EE8">
      <w:pPr>
        <w:pStyle w:val="CommentText"/>
      </w:pPr>
      <w:r>
        <w:rPr>
          <w:rStyle w:val="CommentReference"/>
        </w:rPr>
        <w:annotationRef/>
      </w:r>
      <w:r>
        <w:t>Modified the purpose</w:t>
      </w:r>
    </w:p>
  </w:comment>
  <w:comment w:id="9088" w:author="Fatemeh Yazdanbakhsh Poodeh" w:date="2020-02-05T00:12:00Z" w:initials="FYP">
    <w:p w14:paraId="79642851" w14:textId="77777777" w:rsidR="008D5EE8" w:rsidRDefault="008D5EE8" w:rsidP="002D3886">
      <w:pPr>
        <w:pStyle w:val="CommentText"/>
      </w:pPr>
      <w:r>
        <w:rPr>
          <w:rStyle w:val="CommentReference"/>
        </w:rPr>
        <w:annotationRef/>
      </w:r>
      <w:r>
        <w:t>Done.</w:t>
      </w:r>
    </w:p>
  </w:comment>
  <w:comment w:id="9096" w:author="Guest User" w:date="2020-01-21T15:53:00Z" w:initials="GU">
    <w:p w14:paraId="165901EC" w14:textId="3196607A" w:rsidR="008D5EE8" w:rsidRDefault="008D5EE8">
      <w:pPr>
        <w:pStyle w:val="CommentText"/>
      </w:pPr>
      <w:r>
        <w:t>Refer to suggestions provided already in submodule 2 that apply here</w:t>
      </w:r>
      <w:r>
        <w:rPr>
          <w:rStyle w:val="CommentReference"/>
        </w:rPr>
        <w:annotationRef/>
      </w:r>
    </w:p>
  </w:comment>
  <w:comment w:id="9097" w:author="RoboGarden Team" w:date="2020-01-24T00:18:00Z" w:initials="RG">
    <w:p w14:paraId="3C312584" w14:textId="0580CA2E" w:rsidR="008D5EE8" w:rsidRDefault="008D5EE8">
      <w:pPr>
        <w:pStyle w:val="CommentText"/>
      </w:pPr>
      <w:r>
        <w:rPr>
          <w:rStyle w:val="CommentReference"/>
        </w:rPr>
        <w:annotationRef/>
      </w:r>
      <w:r>
        <w:t>Added the link</w:t>
      </w:r>
    </w:p>
  </w:comment>
  <w:comment w:id="9137" w:author="Alexis Handford" w:date="2020-01-22T08:52:00Z" w:initials="AH">
    <w:p w14:paraId="5C936C49" w14:textId="2D4C35A7" w:rsidR="008D5EE8" w:rsidRDefault="008D5EE8">
      <w:pPr>
        <w:pStyle w:val="CommentText"/>
      </w:pPr>
      <w:r>
        <w:t>Explain the purpose of editor boosters - as mentioned in previous submodules</w:t>
      </w:r>
      <w:r>
        <w:rPr>
          <w:rStyle w:val="CommentReference"/>
        </w:rPr>
        <w:annotationRef/>
      </w:r>
    </w:p>
  </w:comment>
  <w:comment w:id="9138" w:author="RoboGarden Team" w:date="2020-01-23T18:30:00Z" w:initials="RG">
    <w:p w14:paraId="24755965" w14:textId="73844935" w:rsidR="008D5EE8" w:rsidRDefault="008D5EE8">
      <w:pPr>
        <w:pStyle w:val="CommentText"/>
      </w:pPr>
      <w:r>
        <w:rPr>
          <w:rStyle w:val="CommentReference"/>
        </w:rPr>
        <w:annotationRef/>
      </w:r>
      <w:r>
        <w:t>Replied above</w:t>
      </w:r>
    </w:p>
  </w:comment>
  <w:comment w:id="9139" w:author="Fatemeh Yazdanbakhsh Poodeh" w:date="2020-02-05T00:55:00Z" w:initials="FYP">
    <w:p w14:paraId="5008DF61" w14:textId="04BC749F" w:rsidR="008D5EE8" w:rsidRDefault="008D5EE8" w:rsidP="00D47D02">
      <w:pPr>
        <w:pStyle w:val="CommentText"/>
      </w:pPr>
      <w:r>
        <w:rPr>
          <w:rStyle w:val="CommentReference"/>
        </w:rPr>
        <w:annotationRef/>
      </w:r>
      <w:r>
        <w:t>The purpose of the missions are brought in essential purpose section/</w:t>
      </w:r>
    </w:p>
  </w:comment>
  <w:comment w:id="9142" w:author="Guest User" w:date="2020-01-21T15:55:00Z" w:initials="GU">
    <w:p w14:paraId="10DEBD8A" w14:textId="6EDC9F1C" w:rsidR="008D5EE8" w:rsidRDefault="008D5EE8">
      <w:pPr>
        <w:pStyle w:val="CommentText"/>
      </w:pPr>
      <w:r>
        <w:t>Perhaps you may want to say to the student that they will do several missions with the Sklearn Library at the beginning of them.</w:t>
      </w:r>
      <w:r>
        <w:rPr>
          <w:rStyle w:val="CommentReference"/>
        </w:rPr>
        <w:annotationRef/>
      </w:r>
    </w:p>
  </w:comment>
  <w:comment w:id="9143" w:author="RoboGarden Team" w:date="2020-01-23T18:30:00Z" w:initials="RG">
    <w:p w14:paraId="2F2E8B75" w14:textId="12169E75" w:rsidR="008D5EE8" w:rsidRDefault="008D5EE8">
      <w:pPr>
        <w:pStyle w:val="CommentText"/>
      </w:pPr>
      <w:r>
        <w:rPr>
          <w:rStyle w:val="CommentReference"/>
        </w:rPr>
        <w:annotationRef/>
      </w:r>
      <w:r>
        <w:t xml:space="preserve">The encoders are provided by the scikit learn library. It is mentioned to the student that encoders and scalers are imported and used using the scikit learn library </w:t>
      </w:r>
    </w:p>
  </w:comment>
  <w:comment w:id="9144" w:author="Fatemeh Yazdanbakhsh Poodeh" w:date="2020-02-05T00:34:00Z" w:initials="FYP">
    <w:p w14:paraId="00A97B7D" w14:textId="6239ADB2" w:rsidR="008D5EE8" w:rsidRDefault="008D5EE8">
      <w:pPr>
        <w:pStyle w:val="CommentText"/>
      </w:pPr>
      <w:r>
        <w:rPr>
          <w:rStyle w:val="CommentReference"/>
        </w:rPr>
        <w:annotationRef/>
      </w:r>
      <w:r>
        <w:t>Done.</w:t>
      </w:r>
    </w:p>
  </w:comment>
  <w:comment w:id="9155" w:author="Fatemeh Yazdanbakhsh Poodeh" w:date="2020-02-05T00:12:00Z" w:initials="FYP">
    <w:p w14:paraId="1BC82F6A" w14:textId="77777777" w:rsidR="008D5EE8" w:rsidRDefault="008D5EE8" w:rsidP="002F3439">
      <w:pPr>
        <w:pStyle w:val="CommentText"/>
      </w:pPr>
      <w:r>
        <w:rPr>
          <w:rStyle w:val="CommentReference"/>
        </w:rPr>
        <w:annotationRef/>
      </w:r>
      <w:r>
        <w:t>Done.</w:t>
      </w:r>
    </w:p>
  </w:comment>
  <w:comment w:id="9189" w:author="RoboGarden Team" w:date="2020-01-24T00:18:00Z" w:initials="RG">
    <w:p w14:paraId="38D909D9" w14:textId="0AA046AC" w:rsidR="008D5EE8" w:rsidRDefault="008D5EE8">
      <w:pPr>
        <w:pStyle w:val="CommentText"/>
      </w:pPr>
      <w:r>
        <w:rPr>
          <w:rStyle w:val="CommentReference"/>
        </w:rPr>
        <w:annotationRef/>
      </w:r>
      <w:r>
        <w:t>Modified purpose</w:t>
      </w:r>
    </w:p>
  </w:comment>
  <w:comment w:id="9192" w:author="Fatemeh Yazdanbakhsh Poodeh" w:date="2020-02-05T00:12:00Z" w:initials="FYP">
    <w:p w14:paraId="2D7ADA90" w14:textId="77777777" w:rsidR="008D5EE8" w:rsidRDefault="008D5EE8" w:rsidP="002F3439">
      <w:pPr>
        <w:pStyle w:val="CommentText"/>
      </w:pPr>
      <w:r>
        <w:rPr>
          <w:rStyle w:val="CommentReference"/>
        </w:rPr>
        <w:annotationRef/>
      </w:r>
      <w:r>
        <w:t>Done.</w:t>
      </w:r>
    </w:p>
  </w:comment>
  <w:comment w:id="9229" w:author="Fatemeh Yazdanbakhsh Poodeh" w:date="2020-02-05T00:12:00Z" w:initials="FYP">
    <w:p w14:paraId="269B4B99" w14:textId="77777777" w:rsidR="008D5EE8" w:rsidRDefault="008D5EE8" w:rsidP="002F3439">
      <w:pPr>
        <w:pStyle w:val="CommentText"/>
      </w:pPr>
      <w:r>
        <w:rPr>
          <w:rStyle w:val="CommentReference"/>
        </w:rPr>
        <w:annotationRef/>
      </w:r>
      <w:r>
        <w:t>Done.</w:t>
      </w:r>
    </w:p>
  </w:comment>
  <w:comment w:id="10341" w:author="Alexis Handford" w:date="2020-01-22T08:53:00Z" w:initials="AH">
    <w:p w14:paraId="5081D6D8" w14:textId="1834C42A" w:rsidR="008D5EE8" w:rsidRDefault="008D5EE8">
      <w:pPr>
        <w:pStyle w:val="CommentText"/>
      </w:pPr>
      <w:r>
        <w:t>Explain the purpose of the quiz boosters and how they impact student grades</w:t>
      </w:r>
      <w:r>
        <w:rPr>
          <w:rStyle w:val="CommentReference"/>
        </w:rPr>
        <w:annotationRef/>
      </w:r>
    </w:p>
  </w:comment>
  <w:comment w:id="10342" w:author="RoboGarden Team" w:date="2020-01-23T18:33:00Z" w:initials="RG">
    <w:p w14:paraId="48CD10E9" w14:textId="287ED691" w:rsidR="008D5EE8" w:rsidRDefault="008D5EE8">
      <w:pPr>
        <w:pStyle w:val="CommentText"/>
      </w:pPr>
      <w:r>
        <w:rPr>
          <w:rStyle w:val="CommentReference"/>
        </w:rPr>
        <w:annotationRef/>
      </w:r>
      <w:r>
        <w:t>Replied above</w:t>
      </w:r>
    </w:p>
  </w:comment>
  <w:comment w:id="10343" w:author="Fatemeh Yazdanbakhsh Poodeh" w:date="2020-02-05T00:12:00Z" w:initials="FYP">
    <w:p w14:paraId="1B0ACA60" w14:textId="77777777" w:rsidR="008D5EE8" w:rsidRDefault="008D5EE8" w:rsidP="002D3886">
      <w:pPr>
        <w:pStyle w:val="CommentText"/>
      </w:pPr>
      <w:r>
        <w:rPr>
          <w:rStyle w:val="CommentReference"/>
        </w:rPr>
        <w:annotationRef/>
      </w:r>
      <w:r>
        <w:t>Done.</w:t>
      </w:r>
    </w:p>
  </w:comment>
  <w:comment w:id="11097" w:author="Guest User" w:date="2020-01-22T07:55:00Z" w:initials="GU">
    <w:p w14:paraId="0B4F194F" w14:textId="2264F103" w:rsidR="008D5EE8" w:rsidRDefault="008D5EE8">
      <w:pPr>
        <w:pStyle w:val="CommentText"/>
      </w:pPr>
      <w:r>
        <w:t>Will a question like "what is the role of visualization in Machine Learning?" be used as the main question from which How to visualize your datya? and How to use Matplotlib..? could stem from?</w:t>
      </w:r>
      <w:r>
        <w:rPr>
          <w:rStyle w:val="CommentReference"/>
        </w:rPr>
        <w:annotationRef/>
      </w:r>
    </w:p>
  </w:comment>
  <w:comment w:id="11098" w:author="RoboGarden Team" w:date="2020-01-24T00:20:00Z" w:initials="RG">
    <w:p w14:paraId="15FF5F03" w14:textId="4CE4ABB3" w:rsidR="008D5EE8" w:rsidRDefault="008D5EE8">
      <w:pPr>
        <w:pStyle w:val="CommentText"/>
      </w:pPr>
      <w:r>
        <w:rPr>
          <w:rStyle w:val="CommentReference"/>
        </w:rPr>
        <w:annotationRef/>
      </w:r>
      <w:r>
        <w:t>Modified question</w:t>
      </w:r>
    </w:p>
  </w:comment>
  <w:comment w:id="11108" w:author="Fatemeh Yazdanbakhsh Poodeh" w:date="2020-02-05T00:12:00Z" w:initials="FYP">
    <w:p w14:paraId="0130B769" w14:textId="084281E7" w:rsidR="008D5EE8" w:rsidRDefault="008D5EE8">
      <w:pPr>
        <w:pStyle w:val="CommentText"/>
      </w:pPr>
      <w:r>
        <w:rPr>
          <w:rStyle w:val="CommentReference"/>
        </w:rPr>
        <w:annotationRef/>
      </w:r>
      <w:r>
        <w:t>Done.</w:t>
      </w:r>
    </w:p>
  </w:comment>
  <w:comment w:id="11120" w:author="Fatemeh Yazdanbakhsh Poodeh" w:date="2020-01-30T16:27:00Z" w:initials="FYP">
    <w:p w14:paraId="5796DC21" w14:textId="77777777" w:rsidR="008D5EE8" w:rsidRDefault="008D5EE8" w:rsidP="00A11702">
      <w:pPr>
        <w:pStyle w:val="CommentText"/>
      </w:pPr>
      <w:r>
        <w:rPr>
          <w:rStyle w:val="CommentReference"/>
        </w:rPr>
        <w:annotationRef/>
      </w:r>
      <w:r>
        <w:rPr>
          <w:rStyle w:val="CommentReference"/>
        </w:rPr>
        <w:annotationRef/>
      </w:r>
      <w:r>
        <w:t>Move it to the beginning of the section</w:t>
      </w:r>
    </w:p>
    <w:p w14:paraId="5187D4C0" w14:textId="77777777" w:rsidR="008D5EE8" w:rsidRDefault="008D5EE8" w:rsidP="00A11702">
      <w:pPr>
        <w:pStyle w:val="CommentText"/>
      </w:pPr>
      <w:r>
        <w:t>As section 00</w:t>
      </w:r>
    </w:p>
  </w:comment>
  <w:comment w:id="11121" w:author="Guest User" w:date="2020-01-22T07:59:00Z" w:initials="GU">
    <w:p w14:paraId="62F99FC4" w14:textId="77777777" w:rsidR="008D5EE8" w:rsidRDefault="008D5EE8" w:rsidP="00A11702">
      <w:pPr>
        <w:pStyle w:val="CommentText"/>
      </w:pPr>
      <w:r>
        <w:t xml:space="preserve">Addressed and provided some suggestions already in submodules 1 and 2 that apply to this one as well. </w:t>
      </w:r>
      <w:r>
        <w:rPr>
          <w:rStyle w:val="CommentReference"/>
        </w:rPr>
        <w:annotationRef/>
      </w:r>
    </w:p>
  </w:comment>
  <w:comment w:id="11122" w:author="RoboGarden Team" w:date="2020-01-24T00:20:00Z" w:initials="RG">
    <w:p w14:paraId="1D731020" w14:textId="77777777" w:rsidR="008D5EE8" w:rsidRDefault="008D5EE8" w:rsidP="00A11702">
      <w:pPr>
        <w:pStyle w:val="CommentText"/>
      </w:pPr>
      <w:r>
        <w:rPr>
          <w:rStyle w:val="CommentReference"/>
        </w:rPr>
        <w:annotationRef/>
      </w:r>
      <w:r>
        <w:t>Objectives of Lesson 6</w:t>
      </w:r>
    </w:p>
  </w:comment>
  <w:comment w:id="11131" w:author="Guest User" w:date="2020-01-27T11:25:00Z" w:initials="GU">
    <w:p w14:paraId="37C80444" w14:textId="51756E3C" w:rsidR="008D5EE8" w:rsidRDefault="008D5EE8">
      <w:pPr>
        <w:pStyle w:val="CommentText"/>
      </w:pPr>
      <w:r>
        <w:t xml:space="preserve"> </w:t>
      </w:r>
      <w:r>
        <w:rPr>
          <w:rStyle w:val="CommentReference"/>
        </w:rPr>
        <w:annotationRef/>
      </w:r>
    </w:p>
    <w:p w14:paraId="3C6F4E2D" w14:textId="019A7CBA" w:rsidR="008D5EE8" w:rsidRDefault="008D5EE8">
      <w:pPr>
        <w:pStyle w:val="CommentText"/>
      </w:pPr>
      <w:r>
        <w:t>MUST: Keep a consistent system to organize the content in the Lesson Interactive Mission.</w:t>
      </w:r>
    </w:p>
    <w:p w14:paraId="61BF987E" w14:textId="1645FF00" w:rsidR="008D5EE8" w:rsidRDefault="008D5EE8">
      <w:pPr>
        <w:pStyle w:val="CommentText"/>
      </w:pPr>
      <w:r>
        <w:t>Do the following:</w:t>
      </w:r>
    </w:p>
    <w:p w14:paraId="3C32DA48" w14:textId="2FCB4CA9" w:rsidR="008D5EE8" w:rsidRDefault="008D5EE8">
      <w:pPr>
        <w:pStyle w:val="CommentText"/>
      </w:pPr>
      <w:r>
        <w:t>First Section: Present the topic and any areas or subtopics, features, etc that will be address in the Interactive Lesson Mission. Then mention that as students read/watch the content they will be answering short quizzes. Mention that this short quizzes will be marked by automated/person and that the quizzes will count for their final mark. Mention where they can go (include a link) to know more about the marking system (how points/percentage per quiz, what is a pass, etc.)</w:t>
      </w:r>
    </w:p>
    <w:p w14:paraId="195E070B" w14:textId="1891B2A8" w:rsidR="008D5EE8" w:rsidRDefault="008D5EE8">
      <w:pPr>
        <w:pStyle w:val="CommentText"/>
      </w:pPr>
      <w:r>
        <w:t>Section 2 to XX present your content and quizzes</w:t>
      </w:r>
    </w:p>
    <w:p w14:paraId="399F492D" w14:textId="5FA36743" w:rsidR="008D5EE8" w:rsidRDefault="008D5EE8">
      <w:pPr>
        <w:pStyle w:val="CommentText"/>
      </w:pPr>
      <w:r>
        <w:t>Last Section: Write here a summary of the content covered in the Interactive Lesson Mission. Use: 1 visuals (timelines, graphic organizer, even a video recapping what was read) if the information has different levels or branches or aspects or 2. Write the main ideas in point form. Finally briefly mention what you will talk in the next Interactive Lesson Mission as a natural connection or consequence of reading the current Lesson Interactive Mission. Here briefly refer to the Module’s introduction to “orient” the student within the content.</w:t>
      </w:r>
    </w:p>
    <w:p w14:paraId="1C0257BE" w14:textId="328D4D87" w:rsidR="008D5EE8" w:rsidRDefault="008D5EE8">
      <w:pPr>
        <w:pStyle w:val="CommentText"/>
      </w:pPr>
      <w:r>
        <w:t>Guest User</w:t>
      </w:r>
    </w:p>
    <w:p w14:paraId="0BC4C48A" w14:textId="7195CED8" w:rsidR="008D5EE8" w:rsidRDefault="008D5EE8">
      <w:pPr>
        <w:pStyle w:val="CommentText"/>
      </w:pPr>
      <w:r>
        <w:t>MUST: Regardless of how you numbered the sections in the Interactive Lesson Missions, you must follow the structure outlined above</w:t>
      </w:r>
    </w:p>
  </w:comment>
  <w:comment w:id="11141" w:author="Guest User" w:date="2020-01-22T07:58:00Z" w:initials="GU">
    <w:p w14:paraId="72BD70E1" w14:textId="4EB1D079" w:rsidR="008D5EE8" w:rsidRDefault="008D5EE8">
      <w:pPr>
        <w:pStyle w:val="CommentText"/>
      </w:pPr>
      <w:r>
        <w:t>Adressed and prvided some suggestions already in submodules 1 and 2 that apply to this one as well. Add a 00 section with the content we have detailed in submodules 1 and 2</w:t>
      </w:r>
      <w:r>
        <w:rPr>
          <w:rStyle w:val="CommentReference"/>
        </w:rPr>
        <w:annotationRef/>
      </w:r>
    </w:p>
  </w:comment>
  <w:comment w:id="11142" w:author="RoboGarden Team" w:date="2020-01-24T00:20:00Z" w:initials="RG">
    <w:p w14:paraId="7B9BC9B1" w14:textId="74E97571" w:rsidR="008D5EE8" w:rsidRDefault="008D5EE8">
      <w:pPr>
        <w:pStyle w:val="CommentText"/>
      </w:pPr>
      <w:r>
        <w:rPr>
          <w:rStyle w:val="CommentReference"/>
        </w:rPr>
        <w:annotationRef/>
      </w:r>
      <w:r>
        <w:t>For consistency, Section 00 was removed</w:t>
      </w:r>
    </w:p>
  </w:comment>
  <w:comment w:id="11146" w:author="Alexis Handford" w:date="2020-01-22T08:54:00Z" w:initials="AH">
    <w:p w14:paraId="4C923CC6" w14:textId="390ECAFD" w:rsidR="008D5EE8" w:rsidRDefault="008D5EE8">
      <w:pPr>
        <w:pStyle w:val="CommentText"/>
      </w:pPr>
      <w:r>
        <w:t>Cite this image</w:t>
      </w:r>
      <w:r>
        <w:rPr>
          <w:rStyle w:val="CommentReference"/>
        </w:rPr>
        <w:annotationRef/>
      </w:r>
    </w:p>
  </w:comment>
  <w:comment w:id="11147" w:author="RoboGarden Team" w:date="2020-01-24T00:20:00Z" w:initials="RG">
    <w:p w14:paraId="3B4B63D1" w14:textId="19C8E2EF" w:rsidR="008D5EE8" w:rsidRDefault="008D5EE8">
      <w:pPr>
        <w:pStyle w:val="CommentText"/>
      </w:pPr>
      <w:r>
        <w:rPr>
          <w:rStyle w:val="CommentReference"/>
        </w:rPr>
        <w:annotationRef/>
      </w:r>
      <w:r>
        <w:t>cited</w:t>
      </w:r>
    </w:p>
  </w:comment>
  <w:comment w:id="11148" w:author="Alexis Handford" w:date="2020-01-27T11:22:00Z" w:initials="AH">
    <w:p w14:paraId="353E914A" w14:textId="6D964252" w:rsidR="008D5EE8" w:rsidRDefault="008D5EE8">
      <w:pPr>
        <w:pStyle w:val="CommentText"/>
      </w:pPr>
      <w:r>
        <w:t xml:space="preserve">MUST: Cite according to specifications provided by Marielena via email. This is expected throughout all modules. </w:t>
      </w:r>
      <w:r>
        <w:rPr>
          <w:rStyle w:val="CommentReference"/>
        </w:rPr>
        <w:annotationRef/>
      </w:r>
    </w:p>
  </w:comment>
  <w:comment w:id="11149" w:author="RoboGarden Team" w:date="2020-01-30T18:29:00Z" w:initials="RG">
    <w:p w14:paraId="6D85C220" w14:textId="77777777" w:rsidR="008D5EE8" w:rsidRDefault="008D5EE8">
      <w:pPr>
        <w:pStyle w:val="CommentText"/>
      </w:pPr>
      <w:r>
        <w:rPr>
          <w:rStyle w:val="CommentReference"/>
        </w:rPr>
        <w:annotationRef/>
      </w:r>
      <w:r>
        <w:t xml:space="preserve">This APA style citation following the specifications sent via email. </w:t>
      </w:r>
    </w:p>
    <w:p w14:paraId="040C2442" w14:textId="3F7538F1" w:rsidR="008D5EE8" w:rsidRDefault="008D5EE8">
      <w:pPr>
        <w:pStyle w:val="CommentText"/>
      </w:pPr>
      <w:r>
        <w:t xml:space="preserve">Kindly clarify what is missing in this citation. </w:t>
      </w:r>
    </w:p>
  </w:comment>
  <w:comment w:id="11172" w:author="Guest User" w:date="2020-01-27T11:30:00Z" w:initials="GU">
    <w:p w14:paraId="6ACE4098" w14:textId="665B57F8" w:rsidR="008D5EE8" w:rsidRDefault="008D5EE8">
      <w:pPr>
        <w:pStyle w:val="CommentText"/>
      </w:pPr>
      <w:r>
        <w:t>MUST: A section cannot start with a definition. Add under the title text that either connects the previous knowldge with this one then present the deifintion or mention that you will be talking about a unique library then present the defintion.</w:t>
      </w:r>
      <w:r>
        <w:rPr>
          <w:rStyle w:val="CommentReference"/>
        </w:rPr>
        <w:annotationRef/>
      </w:r>
    </w:p>
  </w:comment>
  <w:comment w:id="11179" w:author="Fatemeh Yazdanbakhsh Poodeh" w:date="2020-01-30T19:20:00Z" w:initials="FYP">
    <w:p w14:paraId="1BEF693C" w14:textId="7B7DD542" w:rsidR="008D5EE8" w:rsidRDefault="008D5EE8">
      <w:pPr>
        <w:pStyle w:val="CommentText"/>
      </w:pPr>
      <w:r>
        <w:rPr>
          <w:rStyle w:val="CommentReference"/>
        </w:rPr>
        <w:annotationRef/>
      </w:r>
      <w:r>
        <w:t>Definition was added</w:t>
      </w:r>
    </w:p>
  </w:comment>
  <w:comment w:id="11192" w:author="Alexis Handford" w:date="2020-01-22T08:55:00Z" w:initials="AH">
    <w:p w14:paraId="65CEE55E" w14:textId="533B933A" w:rsidR="008D5EE8" w:rsidRDefault="008D5EE8">
      <w:pPr>
        <w:pStyle w:val="CommentText"/>
      </w:pPr>
      <w:r>
        <w:t>Maybe "What is Matplotlib?"</w:t>
      </w:r>
      <w:r>
        <w:rPr>
          <w:rStyle w:val="CommentReference"/>
        </w:rPr>
        <w:annotationRef/>
      </w:r>
    </w:p>
  </w:comment>
  <w:comment w:id="11193" w:author="RoboGarden Team" w:date="2020-01-24T00:21:00Z" w:initials="RG">
    <w:p w14:paraId="581C77DC" w14:textId="204A1DF4" w:rsidR="008D5EE8" w:rsidRDefault="008D5EE8">
      <w:pPr>
        <w:pStyle w:val="CommentText"/>
      </w:pPr>
      <w:r>
        <w:rPr>
          <w:rStyle w:val="CommentReference"/>
        </w:rPr>
        <w:annotationRef/>
      </w:r>
      <w:r>
        <w:t xml:space="preserve">Modified </w:t>
      </w:r>
    </w:p>
  </w:comment>
  <w:comment w:id="11200" w:author="Guest User" w:date="2020-01-22T08:00:00Z" w:initials="GU">
    <w:p w14:paraId="1A9175E3" w14:textId="2016756A" w:rsidR="008D5EE8" w:rsidRDefault="008D5EE8">
      <w:pPr>
        <w:pStyle w:val="CommentText"/>
      </w:pPr>
      <w:r>
        <w:t xml:space="preserve">Adressed and prvided some suggestions already in submodules 1 and 2 that apply to this one as well. </w:t>
      </w:r>
      <w:r>
        <w:rPr>
          <w:rStyle w:val="CommentReference"/>
        </w:rPr>
        <w:annotationRef/>
      </w:r>
    </w:p>
  </w:comment>
  <w:comment w:id="11209" w:author="Guest User" w:date="2020-01-27T11:34:00Z" w:initials="GU">
    <w:p w14:paraId="22A7BE37" w14:textId="3691C48A" w:rsidR="008D5EE8" w:rsidRDefault="008D5EE8">
      <w:pPr>
        <w:pStyle w:val="CommentText"/>
      </w:pPr>
      <w:r>
        <w:t>MUST Include in section one of the interactive lesson mission all the Libraries learners will have to install and that you are provisding instructions later in the lesson.</w:t>
      </w:r>
      <w:r>
        <w:rPr>
          <w:rStyle w:val="CommentReference"/>
        </w:rPr>
        <w:annotationRef/>
      </w:r>
    </w:p>
  </w:comment>
  <w:comment w:id="11211" w:author="Guest User" w:date="2020-01-22T08:02:00Z" w:initials="GU">
    <w:p w14:paraId="7C9C3E50" w14:textId="1715F8A4" w:rsidR="008D5EE8" w:rsidRDefault="008D5EE8">
      <w:pPr>
        <w:pStyle w:val="CommentText"/>
      </w:pPr>
      <w:r>
        <w:t>Adding a brief "summary" of how many steps will take to install Matplotlib and what do students need to have ready (computer, installer programs, libraries, etc.) should be put here.</w:t>
      </w:r>
      <w:r>
        <w:rPr>
          <w:rStyle w:val="CommentReference"/>
        </w:rPr>
        <w:annotationRef/>
      </w:r>
    </w:p>
  </w:comment>
  <w:comment w:id="11212" w:author="RoboGarden Team" w:date="2020-01-23T18:38:00Z" w:initials="RG">
    <w:p w14:paraId="7A07F96C" w14:textId="00151758" w:rsidR="008D5EE8" w:rsidRDefault="008D5EE8">
      <w:pPr>
        <w:pStyle w:val="CommentText"/>
      </w:pPr>
      <w:r>
        <w:rPr>
          <w:rStyle w:val="CommentReference"/>
        </w:rPr>
        <w:annotationRef/>
      </w:r>
      <w:r>
        <w:t>For Guidelines, Anaconda IDE and Installation Guide added to help center</w:t>
      </w:r>
    </w:p>
  </w:comment>
  <w:comment w:id="11242" w:author="Guest User" w:date="2020-01-22T08:06:00Z" w:initials="GU">
    <w:p w14:paraId="6902F4D9" w14:textId="20AB56E7" w:rsidR="008D5EE8" w:rsidRDefault="008D5EE8">
      <w:pPr>
        <w:pStyle w:val="CommentText"/>
      </w:pPr>
      <w:r>
        <w:t>An editor maybe useful for things like this. I dare to say it should read "use the abbreviated name of plt when importing the pyplot module. See example below."</w:t>
      </w:r>
      <w:r>
        <w:rPr>
          <w:rStyle w:val="CommentReference"/>
        </w:rPr>
        <w:annotationRef/>
      </w:r>
    </w:p>
  </w:comment>
  <w:comment w:id="11243" w:author="RoboGarden Team" w:date="2020-01-30T18:31:00Z" w:initials="RG">
    <w:p w14:paraId="29A7E52E" w14:textId="5FA5B116" w:rsidR="008D5EE8" w:rsidRDefault="008D5EE8">
      <w:pPr>
        <w:pStyle w:val="CommentText"/>
      </w:pPr>
      <w:r>
        <w:rPr>
          <w:rStyle w:val="CommentReference"/>
        </w:rPr>
        <w:annotationRef/>
      </w:r>
      <w:r>
        <w:t xml:space="preserve">The editor is a distinct mission type where the student writes code in the online platform. It is not added in other submodules. </w:t>
      </w:r>
    </w:p>
  </w:comment>
  <w:comment w:id="11244" w:author="Alicia Romero Lopez" w:date="2020-01-31T09:59:00Z" w:initials="AL">
    <w:p w14:paraId="20855E81" w14:textId="21E3B1EE" w:rsidR="008D5EE8" w:rsidRDefault="008D5EE8">
      <w:pPr>
        <w:pStyle w:val="CommentText"/>
      </w:pPr>
      <w:r>
        <w:t>I meant an editor of English language to write this sentence.</w:t>
      </w:r>
      <w:r>
        <w:rPr>
          <w:rStyle w:val="CommentReference"/>
        </w:rPr>
        <w:annotationRef/>
      </w:r>
    </w:p>
  </w:comment>
  <w:comment w:id="11250" w:author="Guest User" w:date="2020-01-22T08:09:00Z" w:initials="GU">
    <w:p w14:paraId="62FAD27F" w14:textId="0BC27099" w:rsidR="008D5EE8" w:rsidRDefault="008D5EE8">
      <w:pPr>
        <w:pStyle w:val="CommentText"/>
      </w:pPr>
      <w:r>
        <w:t>If you are dewscribing here the parts of a graphic representation you may want to add that graphic representation and label each part.</w:t>
      </w:r>
      <w:r>
        <w:rPr>
          <w:rStyle w:val="CommentReference"/>
        </w:rPr>
        <w:annotationRef/>
      </w:r>
    </w:p>
  </w:comment>
  <w:comment w:id="11252" w:author="RoboGarden Team" w:date="2020-01-23T18:51:00Z" w:initials="RG">
    <w:p w14:paraId="050E2D34" w14:textId="77777777" w:rsidR="008D5EE8" w:rsidRDefault="008D5EE8" w:rsidP="00971CA3">
      <w:pPr>
        <w:pStyle w:val="CommentText"/>
      </w:pPr>
      <w:r>
        <w:rPr>
          <w:rStyle w:val="CommentReference"/>
        </w:rPr>
        <w:annotationRef/>
      </w:r>
      <w:r>
        <w:t xml:space="preserve">Some of these components are not visual including the axes and the figure. </w:t>
      </w:r>
    </w:p>
    <w:p w14:paraId="0BE8DDBD" w14:textId="77777777" w:rsidR="008D5EE8" w:rsidRDefault="008D5EE8" w:rsidP="00971CA3">
      <w:pPr>
        <w:pStyle w:val="CommentText"/>
      </w:pPr>
      <w:r>
        <w:t xml:space="preserve">We are deliberately using text in this block. </w:t>
      </w:r>
    </w:p>
  </w:comment>
  <w:comment w:id="11253" w:author="Fatemeh Yazdanbakhsh Poodeh" w:date="2020-02-05T00:03:00Z" w:initials="FYP">
    <w:p w14:paraId="134D50B0" w14:textId="54344C0E" w:rsidR="008D5EE8" w:rsidRDefault="008D5EE8">
      <w:pPr>
        <w:pStyle w:val="CommentText"/>
      </w:pPr>
      <w:r>
        <w:rPr>
          <w:rStyle w:val="CommentReference"/>
        </w:rPr>
        <w:annotationRef/>
      </w:r>
      <w:r>
        <w:t>Done.</w:t>
      </w:r>
    </w:p>
  </w:comment>
  <w:comment w:id="11321" w:author="Guest User" w:date="2020-01-22T08:11:00Z" w:initials="GU">
    <w:p w14:paraId="555A3D4F" w14:textId="6379A733" w:rsidR="008D5EE8" w:rsidRDefault="008D5EE8">
      <w:pPr>
        <w:pStyle w:val="CommentText"/>
      </w:pPr>
      <w:r>
        <w:t xml:space="preserve">How critical is this information? That may give you the heading to use. Examples for headings coould be: Important, Interesting Fact, </w:t>
      </w:r>
      <w:r>
        <w:rPr>
          <w:rStyle w:val="CommentReference"/>
        </w:rPr>
        <w:annotationRef/>
      </w:r>
    </w:p>
  </w:comment>
  <w:comment w:id="11322" w:author="RoboGarden Team" w:date="2020-02-07T11:26:00Z" w:initials="R">
    <w:p w14:paraId="6796B070" w14:textId="72059BBC" w:rsidR="008D5EE8" w:rsidRDefault="008D5EE8">
      <w:pPr>
        <w:pStyle w:val="CommentText"/>
      </w:pPr>
      <w:r>
        <w:rPr>
          <w:rStyle w:val="CommentReference"/>
        </w:rPr>
        <w:annotationRef/>
      </w:r>
      <w:r>
        <w:t>Addressed as Extra information</w:t>
      </w:r>
    </w:p>
  </w:comment>
  <w:comment w:id="11318" w:author="Fatemeh Yazdanbakhsh Poodeh" w:date="2020-01-30T16:30:00Z" w:initials="FYP">
    <w:p w14:paraId="688EFF4D" w14:textId="0F2EC325" w:rsidR="008D5EE8" w:rsidRDefault="008D5EE8">
      <w:pPr>
        <w:pStyle w:val="CommentText"/>
      </w:pPr>
      <w:r>
        <w:rPr>
          <w:rStyle w:val="CommentReference"/>
        </w:rPr>
        <w:annotationRef/>
      </w:r>
      <w:r>
        <w:t>Notes about matplotlib added as title</w:t>
      </w:r>
    </w:p>
  </w:comment>
  <w:comment w:id="11339" w:author="Guest User" w:date="2020-01-22T08:13:00Z" w:initials="GU">
    <w:p w14:paraId="05887A71" w14:textId="7E4F6572" w:rsidR="008D5EE8" w:rsidRDefault="008D5EE8">
      <w:pPr>
        <w:pStyle w:val="CommentText"/>
      </w:pPr>
      <w:r>
        <w:t>An introduction about why this has to be done, when it has to be done, and how many steps have to be done should be included here.</w:t>
      </w:r>
      <w:r>
        <w:rPr>
          <w:rStyle w:val="CommentReference"/>
        </w:rPr>
        <w:annotationRef/>
      </w:r>
    </w:p>
  </w:comment>
  <w:comment w:id="11340" w:author="RoboGarden Team" w:date="2020-01-24T00:22:00Z" w:initials="RG">
    <w:p w14:paraId="059990AC" w14:textId="616B8667" w:rsidR="008D5EE8" w:rsidRDefault="008D5EE8">
      <w:pPr>
        <w:pStyle w:val="CommentText"/>
      </w:pPr>
      <w:r>
        <w:rPr>
          <w:rStyle w:val="CommentReference"/>
        </w:rPr>
        <w:annotationRef/>
      </w:r>
      <w:r>
        <w:t>These are not steps to the process. These are rather methods of Adjusting Different plot components</w:t>
      </w:r>
    </w:p>
  </w:comment>
  <w:comment w:id="11345" w:author="Fatemeh Yazdanbakhsh Poodeh" w:date="2020-01-29T13:16:00Z" w:initials="FYP">
    <w:p w14:paraId="1260831C" w14:textId="77777777" w:rsidR="008D5EE8" w:rsidRDefault="008D5EE8" w:rsidP="00EF56DB">
      <w:pPr>
        <w:pStyle w:val="CommentText"/>
      </w:pPr>
      <w:r>
        <w:rPr>
          <w:rStyle w:val="CommentReference"/>
        </w:rPr>
        <w:annotationRef/>
      </w:r>
      <w:r>
        <w:rPr>
          <w:rStyle w:val="CommentReference"/>
        </w:rPr>
        <w:t>fixed</w:t>
      </w:r>
    </w:p>
  </w:comment>
  <w:comment w:id="11391" w:author="Guest User" w:date="2020-01-22T08:16:00Z" w:initials="GU">
    <w:p w14:paraId="228945F8" w14:textId="7C2C8FCE" w:rsidR="008D5EE8" w:rsidRDefault="008D5EE8">
      <w:pPr>
        <w:pStyle w:val="CommentText"/>
      </w:pPr>
      <w:r>
        <w:t>In the same way you are writing a title/heading for the content you should have the same for this quizes within the content. Think of a title you can use for all the same type of quizes, so learners will immediately know what they bare supposed to do. Example: Question, Check your understanding, etc.</w:t>
      </w:r>
      <w:r>
        <w:rPr>
          <w:rStyle w:val="CommentReference"/>
        </w:rPr>
        <w:annotationRef/>
      </w:r>
    </w:p>
  </w:comment>
  <w:comment w:id="11392" w:author="RoboGarden Team" w:date="2020-01-24T00:22:00Z" w:initials="RG">
    <w:p w14:paraId="01F1E09E" w14:textId="4C8EB2AF" w:rsidR="008D5EE8" w:rsidRDefault="008D5EE8">
      <w:pPr>
        <w:pStyle w:val="CommentText"/>
      </w:pPr>
      <w:r>
        <w:rPr>
          <w:rStyle w:val="CommentReference"/>
        </w:rPr>
        <w:annotationRef/>
      </w:r>
      <w:r>
        <w:t xml:space="preserve">The online platform presents the practice question in a distinctive way. The student will know the practice questions. </w:t>
      </w:r>
    </w:p>
  </w:comment>
  <w:comment w:id="11393" w:author="Alexis Handford" w:date="2020-01-27T11:26:00Z" w:initials="AH">
    <w:p w14:paraId="4C5367E9" w14:textId="6B62C8CB" w:rsidR="008D5EE8" w:rsidRDefault="008D5EE8">
      <w:pPr>
        <w:pStyle w:val="CommentText"/>
      </w:pPr>
      <w:r>
        <w:t>MUST: Add headings.</w:t>
      </w:r>
      <w:r>
        <w:rPr>
          <w:rStyle w:val="CommentReference"/>
        </w:rPr>
        <w:annotationRef/>
      </w:r>
    </w:p>
  </w:comment>
  <w:comment w:id="11394" w:author="RoboGarden Team" w:date="2020-01-30T18:32:00Z" w:initials="RG">
    <w:p w14:paraId="52F8C38C" w14:textId="11A6EC9C" w:rsidR="008D5EE8" w:rsidRDefault="008D5EE8" w:rsidP="00A32F94">
      <w:pPr>
        <w:pStyle w:val="CommentText"/>
      </w:pPr>
      <w:r>
        <w:rPr>
          <w:rStyle w:val="CommentReference"/>
        </w:rPr>
        <w:annotationRef/>
      </w:r>
      <w:r>
        <w:t>The online platform handles this part. Practice questions are shown in distinct block on the online platform that clearly distinguishes between the in-text practice questions and the content.</w:t>
      </w:r>
    </w:p>
  </w:comment>
  <w:comment w:id="11448" w:author="Guest User" w:date="2020-01-22T08:17:00Z" w:initials="GU">
    <w:p w14:paraId="69DC9255" w14:textId="66290E74" w:rsidR="008D5EE8" w:rsidRDefault="008D5EE8">
      <w:pPr>
        <w:pStyle w:val="CommentText"/>
      </w:pPr>
      <w:r>
        <w:t>I would consult with an editor the appropriateness of the question structure.</w:t>
      </w:r>
      <w:r>
        <w:rPr>
          <w:rStyle w:val="CommentReference"/>
        </w:rPr>
        <w:annotationRef/>
      </w:r>
    </w:p>
  </w:comment>
  <w:comment w:id="11449" w:author="RoboGarden Team" w:date="2020-01-24T00:23:00Z" w:initials="RG">
    <w:p w14:paraId="1969B194" w14:textId="0448DD00" w:rsidR="008D5EE8" w:rsidRDefault="008D5EE8">
      <w:pPr>
        <w:pStyle w:val="CommentText"/>
      </w:pPr>
      <w:r>
        <w:rPr>
          <w:rStyle w:val="CommentReference"/>
        </w:rPr>
        <w:annotationRef/>
      </w:r>
      <w:r>
        <w:t>Modified phrasing</w:t>
      </w:r>
    </w:p>
  </w:comment>
  <w:comment w:id="11465" w:author="Guest User" w:date="2020-01-22T08:20:00Z" w:initials="GU">
    <w:p w14:paraId="31C16AB4" w14:textId="26493D08" w:rsidR="008D5EE8" w:rsidRDefault="008D5EE8">
      <w:pPr>
        <w:pStyle w:val="CommentText"/>
      </w:pPr>
      <w:r>
        <w:t>Consider the questions below to add more content here before you dive into the main topic. Where are the basci visualizations coming from? Were they become standard based on their usefulness, industry driven, etc? Are these four types available in any tool for visualizxation?</w:t>
      </w:r>
      <w:r>
        <w:rPr>
          <w:rStyle w:val="CommentReference"/>
        </w:rPr>
        <w:annotationRef/>
      </w:r>
    </w:p>
  </w:comment>
  <w:comment w:id="11466" w:author="RoboGarden Team" w:date="2020-01-23T18:55:00Z" w:initials="RG">
    <w:p w14:paraId="71F49E6E" w14:textId="496B710E" w:rsidR="008D5EE8" w:rsidRDefault="008D5EE8">
      <w:pPr>
        <w:pStyle w:val="CommentText"/>
      </w:pPr>
      <w:r>
        <w:rPr>
          <w:rStyle w:val="CommentReference"/>
        </w:rPr>
        <w:annotationRef/>
      </w:r>
      <w:r>
        <w:t xml:space="preserve">Added a paragraph which generally discusses importance </w:t>
      </w:r>
    </w:p>
  </w:comment>
  <w:comment w:id="11489" w:author="Guest User" w:date="2020-01-22T08:20:00Z" w:initials="GU">
    <w:p w14:paraId="59171FF3" w14:textId="42917E50" w:rsidR="008D5EE8" w:rsidRDefault="008D5EE8">
      <w:pPr>
        <w:pStyle w:val="CommentText"/>
      </w:pPr>
      <w:r>
        <w:t>cite image</w:t>
      </w:r>
      <w:r>
        <w:rPr>
          <w:rStyle w:val="CommentReference"/>
        </w:rPr>
        <w:annotationRef/>
      </w:r>
    </w:p>
  </w:comment>
  <w:comment w:id="11506" w:author="Alexis Handford" w:date="2020-01-22T08:58:00Z" w:initials="AH">
    <w:p w14:paraId="2325C977" w14:textId="149CE233" w:rsidR="008D5EE8" w:rsidRDefault="008D5EE8">
      <w:pPr>
        <w:pStyle w:val="CommentText"/>
      </w:pPr>
      <w:r>
        <w:t xml:space="preserve">Explain how a carrousel works. Something like "Click through the examples using the arrows" something like that. </w:t>
      </w:r>
      <w:r>
        <w:rPr>
          <w:rStyle w:val="CommentReference"/>
        </w:rPr>
        <w:annotationRef/>
      </w:r>
    </w:p>
  </w:comment>
  <w:comment w:id="11507" w:author="RoboGarden Team" w:date="2020-01-24T00:25:00Z" w:initials="RG">
    <w:p w14:paraId="0650D1E7" w14:textId="1218E316" w:rsidR="008D5EE8" w:rsidRDefault="008D5EE8">
      <w:pPr>
        <w:pStyle w:val="CommentText"/>
      </w:pPr>
      <w:r>
        <w:rPr>
          <w:rStyle w:val="CommentReference"/>
        </w:rPr>
        <w:annotationRef/>
      </w:r>
      <w:r>
        <w:t>explained</w:t>
      </w:r>
    </w:p>
  </w:comment>
  <w:comment w:id="11543" w:author="Guest User" w:date="2020-01-27T11:39:00Z" w:initials="GU">
    <w:p w14:paraId="561E902F" w14:textId="359A02D7" w:rsidR="008D5EE8" w:rsidRDefault="008D5EE8">
      <w:pPr>
        <w:pStyle w:val="CommentText"/>
      </w:pPr>
      <w:r>
        <w:t xml:space="preserve">MUST:Add a heading that says: Test your knowledge or Your Turn or Question or Knowledge Chechk. You must let the learner know he will be asked a question </w:t>
      </w:r>
      <w:r>
        <w:rPr>
          <w:rStyle w:val="CommentReference"/>
        </w:rPr>
        <w:annotationRef/>
      </w:r>
    </w:p>
    <w:p w14:paraId="6439D20A" w14:textId="676C10FE" w:rsidR="008D5EE8" w:rsidRDefault="008D5EE8">
      <w:pPr>
        <w:pStyle w:val="CommentText"/>
      </w:pPr>
      <w:r>
        <w:t>even when you think it is self-explanatory</w:t>
      </w:r>
    </w:p>
  </w:comment>
  <w:comment w:id="11544" w:author="RoboGarden Team" w:date="2020-01-30T18:33:00Z" w:initials="RG">
    <w:p w14:paraId="6CD4CC93" w14:textId="501D8EFA" w:rsidR="008D5EE8" w:rsidRDefault="008D5EE8" w:rsidP="00A32F94">
      <w:pPr>
        <w:pStyle w:val="CommentText"/>
      </w:pPr>
      <w:r>
        <w:rPr>
          <w:rStyle w:val="CommentReference"/>
        </w:rPr>
        <w:annotationRef/>
      </w:r>
      <w:r>
        <w:t>The online platform handles this part. Practice questions are shown in distinct block on the online platform that clearly distinguishes between the in-text practice questions and the content.</w:t>
      </w:r>
    </w:p>
  </w:comment>
  <w:comment w:id="11548" w:author="Guest User" w:date="2020-01-22T08:22:00Z" w:initials="GU">
    <w:p w14:paraId="409CBB34" w14:textId="5A34BA23" w:rsidR="008D5EE8" w:rsidRDefault="008D5EE8">
      <w:pPr>
        <w:pStyle w:val="CommentText"/>
      </w:pPr>
      <w:r>
        <w:t>Same idea about having a heading for this within the content quizes that was mentioned earlier in this submodule</w:t>
      </w:r>
      <w:r>
        <w:rPr>
          <w:rStyle w:val="CommentReference"/>
        </w:rPr>
        <w:annotationRef/>
      </w:r>
    </w:p>
  </w:comment>
  <w:comment w:id="11642" w:author="Guest User" w:date="2020-01-22T08:25:00Z" w:initials="GU">
    <w:p w14:paraId="58C4C12A" w14:textId="5ADC33D1" w:rsidR="008D5EE8" w:rsidRDefault="008D5EE8">
      <w:pPr>
        <w:pStyle w:val="CommentText"/>
      </w:pPr>
      <w:r>
        <w:t>Consider changing the title for: Visualization in Exploratory Data Analysis (EDA)</w:t>
      </w:r>
      <w:r>
        <w:rPr>
          <w:rStyle w:val="CommentReference"/>
        </w:rPr>
        <w:annotationRef/>
      </w:r>
    </w:p>
  </w:comment>
  <w:comment w:id="11645" w:author="Guest User" w:date="2020-01-27T11:41:00Z" w:initials="GU">
    <w:p w14:paraId="513D8F79" w14:textId="77777777" w:rsidR="008D5EE8" w:rsidRDefault="008D5EE8">
      <w:pPr>
        <w:pStyle w:val="CommentText"/>
      </w:pPr>
      <w:r>
        <w:t>MUST: Start the section by either connecting the previous knowldge with this or stating yoiuare going to looks int another aspect then provide the definition. Definitions were in blue. Th</w:t>
      </w:r>
    </w:p>
    <w:p w14:paraId="7A69075B" w14:textId="77777777" w:rsidR="008D5EE8" w:rsidRDefault="008D5EE8">
      <w:pPr>
        <w:pStyle w:val="CommentText"/>
      </w:pPr>
    </w:p>
    <w:p w14:paraId="0EFCAD41" w14:textId="41B5E6EE" w:rsidR="008D5EE8" w:rsidRDefault="008D5EE8">
      <w:pPr>
        <w:pStyle w:val="CommentText"/>
      </w:pPr>
      <w:r>
        <w:t>is looks like a deifinition change it to blue.</w:t>
      </w:r>
      <w:r>
        <w:rPr>
          <w:rStyle w:val="CommentReference"/>
        </w:rPr>
        <w:annotationRef/>
      </w:r>
    </w:p>
  </w:comment>
  <w:comment w:id="11646" w:author="RoboGarden Team" w:date="2020-01-30T18:34:00Z" w:initials="RG">
    <w:p w14:paraId="65225B80" w14:textId="637F3A78" w:rsidR="008D5EE8" w:rsidRDefault="008D5EE8">
      <w:pPr>
        <w:pStyle w:val="CommentText"/>
      </w:pPr>
      <w:r>
        <w:rPr>
          <w:rStyle w:val="CommentReference"/>
        </w:rPr>
        <w:annotationRef/>
      </w:r>
      <w:r>
        <w:t>Changed to blue</w:t>
      </w:r>
    </w:p>
  </w:comment>
  <w:comment w:id="11658" w:author="Guest User" w:date="2020-01-22T08:23:00Z" w:initials="GU">
    <w:p w14:paraId="3E801344" w14:textId="77777777" w:rsidR="008D5EE8" w:rsidRDefault="008D5EE8" w:rsidP="00A32F94">
      <w:pPr>
        <w:pStyle w:val="CommentText"/>
      </w:pPr>
      <w:r>
        <w:t>Is it "based" or "base"?</w:t>
      </w:r>
      <w:r>
        <w:rPr>
          <w:rStyle w:val="CommentReference"/>
        </w:rPr>
        <w:annotationRef/>
      </w:r>
    </w:p>
  </w:comment>
  <w:comment w:id="11659" w:author="RoboGarden Team" w:date="2020-01-23T18:57:00Z" w:initials="RG">
    <w:p w14:paraId="526FFA75" w14:textId="60C9E3C3" w:rsidR="008D5EE8" w:rsidRDefault="008D5EE8" w:rsidP="00A32F94">
      <w:pPr>
        <w:pStyle w:val="CommentText"/>
      </w:pPr>
      <w:r>
        <w:rPr>
          <w:rStyle w:val="CommentReference"/>
        </w:rPr>
        <w:annotationRef/>
      </w:r>
      <w:r>
        <w:t>Based</w:t>
      </w:r>
    </w:p>
  </w:comment>
  <w:comment w:id="11678" w:author="Guest User" w:date="2020-01-22T08:23:00Z" w:initials="GU">
    <w:p w14:paraId="7EDBB8E7" w14:textId="474F49B0" w:rsidR="008D5EE8" w:rsidRDefault="008D5EE8">
      <w:pPr>
        <w:pStyle w:val="CommentText"/>
      </w:pPr>
      <w:r>
        <w:t>Is it "based" or "base"?</w:t>
      </w:r>
      <w:r>
        <w:rPr>
          <w:rStyle w:val="CommentReference"/>
        </w:rPr>
        <w:annotationRef/>
      </w:r>
    </w:p>
  </w:comment>
  <w:comment w:id="11679" w:author="RoboGarden Team" w:date="2020-01-23T18:57:00Z" w:initials="RG">
    <w:p w14:paraId="6B4320B0" w14:textId="764D7E53" w:rsidR="008D5EE8" w:rsidRDefault="008D5EE8">
      <w:pPr>
        <w:pStyle w:val="CommentText"/>
      </w:pPr>
      <w:r>
        <w:rPr>
          <w:rStyle w:val="CommentReference"/>
        </w:rPr>
        <w:annotationRef/>
      </w:r>
      <w:r>
        <w:t>based</w:t>
      </w:r>
    </w:p>
  </w:comment>
  <w:comment w:id="11730" w:author="Guest User" w:date="2020-01-22T08:29:00Z" w:initials="GU">
    <w:p w14:paraId="5F75FDFE" w14:textId="14FC222A" w:rsidR="008D5EE8" w:rsidRDefault="008D5EE8">
      <w:pPr>
        <w:pStyle w:val="CommentText"/>
      </w:pPr>
      <w:r>
        <w:t>I would probably change this sentence fror: XX(NUMBER) visualations are commnly used in EDA. These are: (list them here). Then I would proceed to excplain each of them.</w:t>
      </w:r>
      <w:r>
        <w:rPr>
          <w:rStyle w:val="CommentReference"/>
        </w:rPr>
        <w:annotationRef/>
      </w:r>
    </w:p>
  </w:comment>
  <w:comment w:id="11731" w:author="RoboGarden Team" w:date="2020-01-23T19:01:00Z" w:initials="RG">
    <w:p w14:paraId="08849CD8" w14:textId="1C3A5094" w:rsidR="008D5EE8" w:rsidRDefault="008D5EE8">
      <w:pPr>
        <w:pStyle w:val="CommentText"/>
      </w:pPr>
      <w:r>
        <w:rPr>
          <w:rStyle w:val="CommentReference"/>
        </w:rPr>
        <w:annotationRef/>
      </w:r>
      <w:r>
        <w:t>Modified phrasing</w:t>
      </w:r>
    </w:p>
  </w:comment>
  <w:comment w:id="11737" w:author="Alexis Handford" w:date="2020-01-22T09:00:00Z" w:initials="AH">
    <w:p w14:paraId="554497D5" w14:textId="038DED26" w:rsidR="008D5EE8" w:rsidRDefault="008D5EE8">
      <w:pPr>
        <w:pStyle w:val="CommentText"/>
      </w:pPr>
      <w:r>
        <w:t>cite</w:t>
      </w:r>
      <w:r>
        <w:rPr>
          <w:rStyle w:val="CommentReference"/>
        </w:rPr>
        <w:annotationRef/>
      </w:r>
    </w:p>
  </w:comment>
  <w:comment w:id="11738" w:author="RoboGarden Team" w:date="2020-01-23T19:02:00Z" w:initials="RG">
    <w:p w14:paraId="0DF58746" w14:textId="5972AAD4" w:rsidR="008D5EE8" w:rsidRDefault="008D5EE8">
      <w:pPr>
        <w:pStyle w:val="CommentText"/>
      </w:pPr>
      <w:r>
        <w:rPr>
          <w:rStyle w:val="CommentReference"/>
        </w:rPr>
        <w:annotationRef/>
      </w:r>
      <w:r>
        <w:t>Citation added</w:t>
      </w:r>
    </w:p>
  </w:comment>
  <w:comment w:id="11745" w:author="Guest User" w:date="2020-01-22T08:31:00Z" w:initials="GU">
    <w:p w14:paraId="26590FEB" w14:textId="50C7420D" w:rsidR="008D5EE8" w:rsidRDefault="008D5EE8">
      <w:pPr>
        <w:pStyle w:val="CommentText"/>
      </w:pPr>
      <w:r>
        <w:t>If you have stated how many visualizations there are, then I would number each of them. Example: 1. Box plots, 2. Violin plots etc.</w:t>
      </w:r>
      <w:r>
        <w:rPr>
          <w:rStyle w:val="CommentReference"/>
        </w:rPr>
        <w:annotationRef/>
      </w:r>
    </w:p>
  </w:comment>
  <w:comment w:id="11746" w:author="RoboGarden Team" w:date="2020-01-24T00:26:00Z" w:initials="RG">
    <w:p w14:paraId="0431EFAC" w14:textId="691BF3CC" w:rsidR="008D5EE8" w:rsidRDefault="008D5EE8">
      <w:pPr>
        <w:pStyle w:val="CommentText"/>
      </w:pPr>
      <w:r>
        <w:rPr>
          <w:rStyle w:val="CommentReference"/>
        </w:rPr>
        <w:annotationRef/>
      </w:r>
      <w:r>
        <w:t>Modified</w:t>
      </w:r>
    </w:p>
  </w:comment>
  <w:comment w:id="11797" w:author="Alexis Handford" w:date="2020-01-22T09:00:00Z" w:initials="AH">
    <w:p w14:paraId="49FFE8BF" w14:textId="720BFB6A" w:rsidR="008D5EE8" w:rsidRDefault="008D5EE8">
      <w:pPr>
        <w:pStyle w:val="CommentText"/>
      </w:pPr>
      <w:r>
        <w:t>cite image</w:t>
      </w:r>
      <w:r>
        <w:rPr>
          <w:rStyle w:val="CommentReference"/>
        </w:rPr>
        <w:annotationRef/>
      </w:r>
    </w:p>
  </w:comment>
  <w:comment w:id="11798" w:author="RoboGarden Team" w:date="2020-01-24T00:26:00Z" w:initials="RG">
    <w:p w14:paraId="7064B5DE" w14:textId="7C099679" w:rsidR="008D5EE8" w:rsidRDefault="008D5EE8">
      <w:pPr>
        <w:pStyle w:val="CommentText"/>
      </w:pPr>
      <w:r>
        <w:rPr>
          <w:rStyle w:val="CommentReference"/>
        </w:rPr>
        <w:annotationRef/>
      </w:r>
      <w:r>
        <w:t>Cited</w:t>
      </w:r>
    </w:p>
  </w:comment>
  <w:comment w:id="11815" w:author="Alexis Handford" w:date="2020-01-22T09:00:00Z" w:initials="AH">
    <w:p w14:paraId="7E6914A9" w14:textId="7D0A9F24" w:rsidR="008D5EE8" w:rsidRDefault="008D5EE8">
      <w:pPr>
        <w:pStyle w:val="CommentText"/>
      </w:pPr>
      <w:r>
        <w:t>cite image</w:t>
      </w:r>
      <w:r>
        <w:rPr>
          <w:rStyle w:val="CommentReference"/>
        </w:rPr>
        <w:annotationRef/>
      </w:r>
    </w:p>
  </w:comment>
  <w:comment w:id="11816" w:author="RoboGarden Team" w:date="2020-02-07T14:34:00Z" w:initials="R">
    <w:p w14:paraId="5F9B4018" w14:textId="3A10E488" w:rsidR="008D5EE8" w:rsidRDefault="008D5EE8">
      <w:pPr>
        <w:pStyle w:val="CommentText"/>
      </w:pPr>
      <w:r>
        <w:rPr>
          <w:rStyle w:val="CommentReference"/>
        </w:rPr>
        <w:annotationRef/>
      </w:r>
      <w:r>
        <w:t>Cited</w:t>
      </w:r>
    </w:p>
  </w:comment>
  <w:comment w:id="11822" w:author="Guest User" w:date="2020-01-22T08:32:00Z" w:initials="GU">
    <w:p w14:paraId="137868D5" w14:textId="449CEE9B" w:rsidR="008D5EE8" w:rsidRDefault="008D5EE8">
      <w:pPr>
        <w:pStyle w:val="CommentText"/>
      </w:pPr>
      <w:r>
        <w:t>Are quartiles connected to the visualization in EDA? if so, what is the connection? If not, mentione you are now going to talk to another important aspect in EDA and so on.</w:t>
      </w:r>
      <w:r>
        <w:rPr>
          <w:rStyle w:val="CommentReference"/>
        </w:rPr>
        <w:annotationRef/>
      </w:r>
    </w:p>
  </w:comment>
  <w:comment w:id="11823" w:author="RoboGarden Team" w:date="2020-01-23T19:07:00Z" w:initials="RG">
    <w:p w14:paraId="32673952" w14:textId="7731655D" w:rsidR="008D5EE8" w:rsidRDefault="008D5EE8">
      <w:pPr>
        <w:pStyle w:val="CommentText"/>
      </w:pPr>
      <w:r>
        <w:rPr>
          <w:rStyle w:val="CommentReference"/>
        </w:rPr>
        <w:annotationRef/>
      </w:r>
      <w:r>
        <w:t>Addressed</w:t>
      </w:r>
    </w:p>
  </w:comment>
  <w:comment w:id="11834" w:author="Alexis Handford" w:date="2020-01-22T09:01:00Z" w:initials="AH">
    <w:p w14:paraId="6C299373" w14:textId="22B43460" w:rsidR="008D5EE8" w:rsidRDefault="008D5EE8">
      <w:pPr>
        <w:pStyle w:val="CommentText"/>
      </w:pPr>
      <w:r>
        <w:t>cite image</w:t>
      </w:r>
      <w:r>
        <w:rPr>
          <w:rStyle w:val="CommentReference"/>
        </w:rPr>
        <w:annotationRef/>
      </w:r>
    </w:p>
  </w:comment>
  <w:comment w:id="11835" w:author="RoboGarden Team" w:date="2020-01-24T00:27:00Z" w:initials="RG">
    <w:p w14:paraId="3D0A9586" w14:textId="41BB32FD" w:rsidR="008D5EE8" w:rsidRDefault="008D5EE8">
      <w:pPr>
        <w:pStyle w:val="CommentText"/>
      </w:pPr>
      <w:r>
        <w:rPr>
          <w:rStyle w:val="CommentReference"/>
        </w:rPr>
        <w:annotationRef/>
      </w:r>
      <w:r>
        <w:t>cited</w:t>
      </w:r>
    </w:p>
  </w:comment>
  <w:comment w:id="11838" w:author="Guest User" w:date="2020-01-27T11:42:00Z" w:initials="GU">
    <w:p w14:paraId="7201EED9" w14:textId="066B3BB7" w:rsidR="008D5EE8" w:rsidRDefault="008D5EE8">
      <w:pPr>
        <w:pStyle w:val="CommentText"/>
      </w:pPr>
      <w:r>
        <w:t>MUST: Add a heading that says: Test your knowledge or Your Turn or Question or Knowledge Chechk. You must let the learner know he will be asked a question even if you think it is self-explanatory</w:t>
      </w:r>
      <w:r>
        <w:rPr>
          <w:rStyle w:val="CommentReference"/>
        </w:rPr>
        <w:annotationRef/>
      </w:r>
    </w:p>
  </w:comment>
  <w:comment w:id="11842" w:author="Guest User" w:date="2020-01-22T08:37:00Z" w:initials="GU">
    <w:p w14:paraId="7D9067CD" w14:textId="22B15B36" w:rsidR="008D5EE8" w:rsidRDefault="008D5EE8">
      <w:pPr>
        <w:pStyle w:val="CommentText"/>
      </w:pPr>
      <w:r>
        <w:t>As previously suggested, label the section with a heading. From an instructional perspective I would suggest to rpvide an example of how the above concept is used. This would be a demonstration, then I would proceed with the question.</w:t>
      </w:r>
      <w:r>
        <w:rPr>
          <w:rStyle w:val="CommentReference"/>
        </w:rPr>
        <w:annotationRef/>
      </w:r>
    </w:p>
  </w:comment>
  <w:comment w:id="11843" w:author="RoboGarden Team" w:date="2020-01-23T19:09:00Z" w:initials="RG">
    <w:p w14:paraId="47718FC3" w14:textId="32DE8E0E" w:rsidR="008D5EE8" w:rsidRDefault="008D5EE8">
      <w:pPr>
        <w:pStyle w:val="CommentText"/>
      </w:pPr>
      <w:r>
        <w:rPr>
          <w:rStyle w:val="CommentReference"/>
        </w:rPr>
        <w:annotationRef/>
      </w:r>
      <w:r>
        <w:t>In the educational platform, this block looks very distinct compared to others with options and additions that show clearly it is a question.</w:t>
      </w:r>
    </w:p>
  </w:comment>
  <w:comment w:id="11844" w:author="Guest User" w:date="2020-01-27T11:44:00Z" w:initials="GU">
    <w:p w14:paraId="0A9A6794" w14:textId="3EBE75E1" w:rsidR="008D5EE8" w:rsidRDefault="008D5EE8">
      <w:pPr>
        <w:pStyle w:val="CommentText"/>
      </w:pPr>
      <w:r>
        <w:t>MUST: Add heading . Have you considered color blinded people? You need to ensure your course is as inclusive as possible,</w:t>
      </w:r>
      <w:r>
        <w:rPr>
          <w:rStyle w:val="CommentReference"/>
        </w:rPr>
        <w:annotationRef/>
      </w:r>
    </w:p>
  </w:comment>
  <w:comment w:id="11845" w:author="RoboGarden Team" w:date="2020-01-30T18:35:00Z" w:initials="RG">
    <w:p w14:paraId="24BEF5A3" w14:textId="556098D3" w:rsidR="008D5EE8" w:rsidRDefault="008D5EE8">
      <w:pPr>
        <w:pStyle w:val="CommentText"/>
      </w:pPr>
      <w:r>
        <w:rPr>
          <w:rStyle w:val="CommentReference"/>
        </w:rPr>
        <w:annotationRef/>
      </w:r>
      <w:r>
        <w:t xml:space="preserve">Thank you for this comment. </w:t>
      </w:r>
    </w:p>
    <w:p w14:paraId="1D976DEB" w14:textId="58DE18A3" w:rsidR="008D5EE8" w:rsidRDefault="008D5EE8">
      <w:pPr>
        <w:pStyle w:val="CommentText"/>
      </w:pPr>
      <w:r>
        <w:t xml:space="preserve">Headings are added throughout the lesson submodules. </w:t>
      </w:r>
    </w:p>
    <w:p w14:paraId="75D3C94A" w14:textId="3DB0C7B8" w:rsidR="008D5EE8" w:rsidRDefault="008D5EE8">
      <w:pPr>
        <w:pStyle w:val="CommentText"/>
      </w:pPr>
    </w:p>
  </w:comment>
  <w:comment w:id="11893" w:author="Guest User" w:date="2020-01-22T08:49:00Z" w:initials="GU">
    <w:p w14:paraId="4E1103F5" w14:textId="22F20156" w:rsidR="008D5EE8" w:rsidRDefault="008D5EE8">
      <w:pPr>
        <w:pStyle w:val="CommentText"/>
      </w:pPr>
      <w:r>
        <w:t xml:space="preserve">Just an idea: It looks that in your content there is a variety of libraries that students will have to install to use them. If that is the case it may be worth to compare all the installation steps for all the lbraries and see if there are steps all use so you can come up with a way to provide the content that looks very similar across libraries. </w:t>
      </w:r>
      <w:r>
        <w:rPr>
          <w:rStyle w:val="CommentReference"/>
        </w:rPr>
        <w:annotationRef/>
      </w:r>
    </w:p>
  </w:comment>
  <w:comment w:id="11894" w:author="RoboGarden Team" w:date="2020-02-07T11:27:00Z" w:initials="R">
    <w:p w14:paraId="40876430" w14:textId="5C28333F" w:rsidR="008D5EE8" w:rsidRDefault="008D5EE8">
      <w:pPr>
        <w:pStyle w:val="CommentText"/>
      </w:pPr>
      <w:r>
        <w:rPr>
          <w:rStyle w:val="CommentReference"/>
        </w:rPr>
        <w:annotationRef/>
      </w:r>
      <w:r>
        <w:t xml:space="preserve">Anyone who has reached this course, should be able to install libraries and use Python IDEs smoothly. </w:t>
      </w:r>
    </w:p>
  </w:comment>
  <w:comment w:id="11895" w:author="Fatemeh Yazdanbakhsh Poodeh" w:date="2020-01-30T16:35:00Z" w:initials="FYP">
    <w:p w14:paraId="4CFEB7DE" w14:textId="759C4161" w:rsidR="008D5EE8" w:rsidRDefault="008D5EE8">
      <w:pPr>
        <w:pStyle w:val="CommentText"/>
      </w:pPr>
      <w:r>
        <w:rPr>
          <w:rStyle w:val="CommentReference"/>
        </w:rPr>
        <w:annotationRef/>
      </w:r>
      <w:r>
        <w:t>RG please address this coment</w:t>
      </w:r>
    </w:p>
  </w:comment>
  <w:comment w:id="11911" w:author="Guest User" w:date="2020-01-22T08:50:00Z" w:initials="GU">
    <w:p w14:paraId="69786EC2" w14:textId="2AC832EF" w:rsidR="008D5EE8" w:rsidRDefault="008D5EE8">
      <w:pPr>
        <w:pStyle w:val="CommentText"/>
      </w:pPr>
      <w:r>
        <w:t>Was this tauight earlier in this course or in a pre-requesite copurse? If not you will need to explain here how to install the library.</w:t>
      </w:r>
      <w:r>
        <w:rPr>
          <w:rStyle w:val="CommentReference"/>
        </w:rPr>
        <w:annotationRef/>
      </w:r>
    </w:p>
  </w:comment>
  <w:comment w:id="11912" w:author="RoboGarden Team" w:date="2020-01-24T01:06:00Z" w:initials="RG">
    <w:p w14:paraId="1AB8D687" w14:textId="756971E6" w:rsidR="008D5EE8" w:rsidRDefault="008D5EE8">
      <w:pPr>
        <w:pStyle w:val="CommentText"/>
      </w:pPr>
      <w:r>
        <w:rPr>
          <w:rStyle w:val="CommentReference"/>
        </w:rPr>
        <w:annotationRef/>
      </w:r>
      <w:r>
        <w:t xml:space="preserve">Added the extra submodule to discuss the IDE used. </w:t>
      </w:r>
    </w:p>
  </w:comment>
  <w:comment w:id="11924" w:author="Guest User" w:date="2020-01-22T08:52:00Z" w:initials="GU">
    <w:p w14:paraId="6371D8ED" w14:textId="3843D078" w:rsidR="008D5EE8" w:rsidRDefault="008D5EE8">
      <w:pPr>
        <w:pStyle w:val="CommentText"/>
      </w:pPr>
      <w:r>
        <w:t xml:space="preserve">Adressed and prvided some suggestions already in this submodule that apply to this one as well. </w:t>
      </w:r>
      <w:r>
        <w:rPr>
          <w:rStyle w:val="CommentReference"/>
        </w:rPr>
        <w:annotationRef/>
      </w:r>
    </w:p>
  </w:comment>
  <w:comment w:id="11953" w:author="Guest User" w:date="2020-01-27T11:48:00Z" w:initials="GU">
    <w:p w14:paraId="6B30D4CC" w14:textId="19E141EE" w:rsidR="008D5EE8" w:rsidRDefault="008D5EE8">
      <w:pPr>
        <w:pStyle w:val="CommentText"/>
      </w:pPr>
      <w:r>
        <w:t>MUST: Include where the learner will be doing the tasks outlined later on. Will it be in theri comouter, in the built in RG editor?If what comes after is for learners just to follow on paper you need to re word this sentence.</w:t>
      </w:r>
      <w:r>
        <w:rPr>
          <w:rStyle w:val="CommentReference"/>
        </w:rPr>
        <w:annotationRef/>
      </w:r>
      <w:r>
        <w:rPr>
          <w:rStyle w:val="CommentReference"/>
        </w:rPr>
        <w:annotationRef/>
      </w:r>
    </w:p>
  </w:comment>
  <w:comment w:id="11954" w:author="Alicia Romero Lopez" w:date="2020-01-31T10:09:00Z" w:initials="AL">
    <w:p w14:paraId="158D62F3" w14:textId="7EE95C27" w:rsidR="008D5EE8" w:rsidRDefault="008D5EE8">
      <w:pPr>
        <w:pStyle w:val="CommentText"/>
      </w:pPr>
      <w:r>
        <w:t xml:space="preserve">FINAL EDIT MUST: Make the change as per the comment. </w:t>
      </w:r>
      <w:r>
        <w:rPr>
          <w:rStyle w:val="CommentReference"/>
        </w:rPr>
        <w:annotationRef/>
      </w:r>
    </w:p>
  </w:comment>
  <w:comment w:id="11955" w:author="Fatemeh Yazdanbakhsh Poodeh" w:date="2020-02-04T20:24:00Z" w:initials="FYP">
    <w:p w14:paraId="15D6845E" w14:textId="5ABD5439" w:rsidR="008D5EE8" w:rsidRDefault="008D5EE8">
      <w:pPr>
        <w:pStyle w:val="CommentText"/>
      </w:pPr>
      <w:r>
        <w:rPr>
          <w:rStyle w:val="CommentReference"/>
        </w:rPr>
        <w:annotationRef/>
      </w:r>
      <w:r>
        <w:t>Done.</w:t>
      </w:r>
    </w:p>
  </w:comment>
  <w:comment w:id="11962" w:author="Guest User" w:date="2020-01-27T11:53:00Z" w:initials="GU">
    <w:p w14:paraId="6ADAE148" w14:textId="037B0EF8" w:rsidR="008D5EE8" w:rsidRDefault="008D5EE8">
      <w:pPr>
        <w:pStyle w:val="CommentText"/>
      </w:pPr>
      <w:r>
        <w:t>MUST: write a sentence in which you instruct the learner to do the step. Example. Type the code below in your computer. You will have to do this in every step where they are supposed to type in code. If it is just and example to follow "on paper" say so at the beginning by rewording the sentence below sample code.</w:t>
      </w:r>
      <w:r>
        <w:rPr>
          <w:rStyle w:val="CommentReference"/>
        </w:rPr>
        <w:annotationRef/>
      </w:r>
    </w:p>
  </w:comment>
  <w:comment w:id="11963" w:author="Fatemeh Yazdanbakhsh Poodeh" w:date="2020-02-04T20:37:00Z" w:initials="FYP">
    <w:p w14:paraId="624A57C1" w14:textId="4397527F" w:rsidR="008D5EE8" w:rsidRDefault="008D5EE8">
      <w:pPr>
        <w:pStyle w:val="CommentText"/>
      </w:pPr>
      <w:r>
        <w:rPr>
          <w:rStyle w:val="CommentReference"/>
        </w:rPr>
        <w:annotationRef/>
      </w:r>
      <w:r>
        <w:t>Done.</w:t>
      </w:r>
    </w:p>
  </w:comment>
  <w:comment w:id="11964" w:author="Guest User" w:date="2020-01-22T08:57:00Z" w:initials="GU">
    <w:p w14:paraId="1BE88CFB" w14:textId="3B66D65D" w:rsidR="008D5EE8" w:rsidRDefault="008D5EE8">
      <w:pPr>
        <w:pStyle w:val="CommentText"/>
      </w:pPr>
      <w:r>
        <w:t>Are students supposed to know  the commands/coding syntax shown here already? If so is such a pre-requisite? If not you will need to provide somewhere in your content this general syntax rules for the "commands/coding"</w:t>
      </w:r>
      <w:r>
        <w:rPr>
          <w:rStyle w:val="CommentReference"/>
        </w:rPr>
        <w:annotationRef/>
      </w:r>
    </w:p>
  </w:comment>
  <w:comment w:id="11965" w:author="RoboGarden Team" w:date="2020-01-23T19:11:00Z" w:initials="RG">
    <w:p w14:paraId="4D36B04F" w14:textId="4EB81267" w:rsidR="008D5EE8" w:rsidRDefault="008D5EE8">
      <w:pPr>
        <w:pStyle w:val="CommentText"/>
      </w:pPr>
      <w:r>
        <w:rPr>
          <w:rStyle w:val="CommentReference"/>
        </w:rPr>
        <w:annotationRef/>
      </w:r>
      <w:r>
        <w:t xml:space="preserve">The student knows the syntax. However, we here show him some of the additional functions in the Seaborn library itself. </w:t>
      </w:r>
    </w:p>
  </w:comment>
  <w:comment w:id="11966" w:author="Alexis Handford" w:date="2020-01-27T11:40:00Z" w:initials="AH">
    <w:p w14:paraId="36E44400" w14:textId="08B325C9" w:rsidR="008D5EE8" w:rsidRDefault="008D5EE8">
      <w:pPr>
        <w:pStyle w:val="CommentText"/>
      </w:pPr>
      <w:r>
        <w:t>MUST: Link back to this information in case students can't recall past learning</w:t>
      </w:r>
      <w:r>
        <w:rPr>
          <w:rStyle w:val="CommentReference"/>
        </w:rPr>
        <w:annotationRef/>
      </w:r>
    </w:p>
  </w:comment>
  <w:comment w:id="11967" w:author="Fatemeh Yazdanbakhsh Poodeh" w:date="2020-02-04T20:06:00Z" w:initials="FYP">
    <w:p w14:paraId="3FE994B4" w14:textId="50A5CADD" w:rsidR="008D5EE8" w:rsidRDefault="008D5EE8">
      <w:pPr>
        <w:pStyle w:val="CommentText"/>
      </w:pPr>
      <w:r>
        <w:rPr>
          <w:rStyle w:val="CommentReference"/>
        </w:rPr>
        <w:annotationRef/>
      </w:r>
      <w:r>
        <w:t>The text introducing new information so there is no older information to link to.</w:t>
      </w:r>
    </w:p>
  </w:comment>
  <w:comment w:id="11980" w:author="Guest User" w:date="2020-01-22T08:57:00Z" w:initials="GU">
    <w:p w14:paraId="0EA0953E" w14:textId="77777777" w:rsidR="008D5EE8" w:rsidRDefault="008D5EE8" w:rsidP="00F82054">
      <w:pPr>
        <w:pStyle w:val="CommentText"/>
      </w:pPr>
      <w:r>
        <w:t>Are students supposed to know  the commands/coding syntax shown here already? If so is such a pre-requisite? If not you will need to provide somewhere in your content this general syntax rules for the "commands/coding"</w:t>
      </w:r>
      <w:r>
        <w:rPr>
          <w:rStyle w:val="CommentReference"/>
        </w:rPr>
        <w:annotationRef/>
      </w:r>
    </w:p>
  </w:comment>
  <w:comment w:id="11981" w:author="Alexis Handford" w:date="2020-01-27T11:40:00Z" w:initials="AH">
    <w:p w14:paraId="6DC532C9" w14:textId="77777777" w:rsidR="008D5EE8" w:rsidRDefault="008D5EE8" w:rsidP="00F82054">
      <w:pPr>
        <w:pStyle w:val="CommentText"/>
      </w:pPr>
      <w:r>
        <w:t>MUST: Link back to this information in case students can't recall past learning</w:t>
      </w:r>
      <w:r>
        <w:rPr>
          <w:rStyle w:val="CommentReference"/>
        </w:rPr>
        <w:annotationRef/>
      </w:r>
    </w:p>
  </w:comment>
  <w:comment w:id="11982" w:author="Fatemeh Yazdanbakhsh Poodeh" w:date="2020-02-04T20:06:00Z" w:initials="FYP">
    <w:p w14:paraId="413A433A" w14:textId="77777777" w:rsidR="008D5EE8" w:rsidRDefault="008D5EE8" w:rsidP="00F82054">
      <w:pPr>
        <w:pStyle w:val="CommentText"/>
      </w:pPr>
      <w:r>
        <w:rPr>
          <w:rStyle w:val="CommentReference"/>
        </w:rPr>
        <w:annotationRef/>
      </w:r>
      <w:r>
        <w:t>The text introducing new information so there is no older information to link to.</w:t>
      </w:r>
    </w:p>
  </w:comment>
  <w:comment w:id="11984" w:author="Alexis Handford" w:date="2020-01-22T09:02:00Z" w:initials="AH">
    <w:p w14:paraId="735DFA1A" w14:textId="5B773E55" w:rsidR="008D5EE8" w:rsidRDefault="008D5EE8">
      <w:pPr>
        <w:pStyle w:val="CommentText"/>
      </w:pPr>
      <w:r>
        <w:t>cite image</w:t>
      </w:r>
      <w:r>
        <w:rPr>
          <w:rStyle w:val="CommentReference"/>
        </w:rPr>
        <w:annotationRef/>
      </w:r>
    </w:p>
  </w:comment>
  <w:comment w:id="11985" w:author="RoboGarden Team" w:date="2020-01-24T00:28:00Z" w:initials="RG">
    <w:p w14:paraId="459FED4D" w14:textId="1F867D48" w:rsidR="008D5EE8" w:rsidRDefault="008D5EE8">
      <w:pPr>
        <w:pStyle w:val="CommentText"/>
      </w:pPr>
      <w:r>
        <w:rPr>
          <w:rStyle w:val="CommentReference"/>
        </w:rPr>
        <w:annotationRef/>
      </w:r>
      <w:r>
        <w:t>cited</w:t>
      </w:r>
    </w:p>
  </w:comment>
  <w:comment w:id="11999" w:author="Alexis Handford" w:date="2020-01-22T09:02:00Z" w:initials="AH">
    <w:p w14:paraId="4F38ECD0" w14:textId="54726EAB" w:rsidR="008D5EE8" w:rsidRDefault="008D5EE8">
      <w:pPr>
        <w:pStyle w:val="CommentText"/>
      </w:pPr>
      <w:r>
        <w:t>cite image</w:t>
      </w:r>
      <w:r>
        <w:rPr>
          <w:rStyle w:val="CommentReference"/>
        </w:rPr>
        <w:annotationRef/>
      </w:r>
    </w:p>
  </w:comment>
  <w:comment w:id="12000" w:author="RoboGarden Team" w:date="2020-01-23T19:13:00Z" w:initials="RG">
    <w:p w14:paraId="2A9D1076" w14:textId="525565B1" w:rsidR="008D5EE8" w:rsidRDefault="008D5EE8">
      <w:pPr>
        <w:pStyle w:val="CommentText"/>
      </w:pPr>
      <w:r>
        <w:rPr>
          <w:rStyle w:val="CommentReference"/>
        </w:rPr>
        <w:annotationRef/>
      </w:r>
      <w:r>
        <w:t>cited</w:t>
      </w:r>
    </w:p>
  </w:comment>
  <w:comment w:id="12016" w:author="Alexis Handford" w:date="2020-01-22T09:02:00Z" w:initials="AH">
    <w:p w14:paraId="20449AFE" w14:textId="42144235" w:rsidR="008D5EE8" w:rsidRDefault="008D5EE8">
      <w:pPr>
        <w:pStyle w:val="CommentText"/>
      </w:pPr>
      <w:r>
        <w:t>cite image</w:t>
      </w:r>
      <w:r>
        <w:rPr>
          <w:rStyle w:val="CommentReference"/>
        </w:rPr>
        <w:annotationRef/>
      </w:r>
    </w:p>
  </w:comment>
  <w:comment w:id="12017" w:author="RoboGarden Team" w:date="2020-01-23T19:13:00Z" w:initials="RG">
    <w:p w14:paraId="1338BED0" w14:textId="3E219D51" w:rsidR="008D5EE8" w:rsidRDefault="008D5EE8">
      <w:pPr>
        <w:pStyle w:val="CommentText"/>
      </w:pPr>
      <w:r>
        <w:rPr>
          <w:rStyle w:val="CommentReference"/>
        </w:rPr>
        <w:annotationRef/>
      </w:r>
      <w:r>
        <w:t>cited</w:t>
      </w:r>
    </w:p>
  </w:comment>
  <w:comment w:id="12065" w:author="Guest User" w:date="2020-01-22T08:57:00Z" w:initials="GU">
    <w:p w14:paraId="05A7FB34" w14:textId="30744C71" w:rsidR="008D5EE8" w:rsidRDefault="008D5EE8">
      <w:pPr>
        <w:pStyle w:val="CommentText"/>
      </w:pPr>
      <w:r>
        <w:t xml:space="preserve">Adressed and prvided some suggestions already in submodules 1 and 2 that apply to this one as well. </w:t>
      </w:r>
      <w:r>
        <w:rPr>
          <w:rStyle w:val="CommentReference"/>
        </w:rPr>
        <w:annotationRef/>
      </w:r>
    </w:p>
  </w:comment>
  <w:comment w:id="12074" w:author="Guest User" w:date="2020-01-22T09:03:00Z" w:initials="GU">
    <w:p w14:paraId="522D030F" w14:textId="4689AAFB" w:rsidR="008D5EE8" w:rsidRDefault="008D5EE8">
      <w:pPr>
        <w:pStyle w:val="CommentText"/>
      </w:pPr>
      <w:r>
        <w:t>The assistance of an editor would greatly enhance the readibility of this paragraphs. As an example I would probably change it into something like: Now you will be completing a quiz mission and an emulator mission. The puirpose of the quiz mission is  to evaluate your underatnding of all the theoretical concepts presented in this submodule. The purpose of the Emnulator mission is to evaluate the application of the theoretical concepts in various scenarios drwan from real life situations.</w:t>
      </w:r>
      <w:r>
        <w:rPr>
          <w:rStyle w:val="CommentReference"/>
        </w:rPr>
        <w:annotationRef/>
      </w:r>
    </w:p>
  </w:comment>
  <w:comment w:id="12076" w:author="Fatemeh Yazdanbakhsh Poodeh" w:date="2020-02-05T00:12:00Z" w:initials="FYP">
    <w:p w14:paraId="248B6284" w14:textId="77777777" w:rsidR="008D5EE8" w:rsidRDefault="008D5EE8" w:rsidP="002D3886">
      <w:pPr>
        <w:pStyle w:val="CommentText"/>
      </w:pPr>
      <w:r>
        <w:rPr>
          <w:rStyle w:val="CommentReference"/>
        </w:rPr>
        <w:annotationRef/>
      </w:r>
      <w:r>
        <w:t>Done.</w:t>
      </w:r>
    </w:p>
  </w:comment>
  <w:comment w:id="12122" w:author="Alexis Handford" w:date="2020-01-22T09:04:00Z" w:initials="AH">
    <w:p w14:paraId="4C2D4259" w14:textId="77777777" w:rsidR="008D5EE8" w:rsidRDefault="008D5EE8" w:rsidP="008027CD">
      <w:pPr>
        <w:pStyle w:val="CommentText"/>
      </w:pPr>
      <w:r>
        <w:t>cite this image</w:t>
      </w:r>
      <w:r>
        <w:rPr>
          <w:rStyle w:val="CommentReference"/>
        </w:rPr>
        <w:annotationRef/>
      </w:r>
    </w:p>
    <w:p w14:paraId="7F5726B9" w14:textId="77777777" w:rsidR="008D5EE8" w:rsidRDefault="008D5EE8" w:rsidP="008027CD">
      <w:pPr>
        <w:pStyle w:val="CommentText"/>
      </w:pPr>
    </w:p>
    <w:p w14:paraId="4D75719B" w14:textId="77777777" w:rsidR="008D5EE8" w:rsidRDefault="008D5EE8" w:rsidP="008027CD">
      <w:pPr>
        <w:pStyle w:val="CommentText"/>
      </w:pPr>
      <w:r>
        <w:t>And cite all images in this section</w:t>
      </w:r>
      <w:r>
        <w:rPr>
          <w:rStyle w:val="CommentReference"/>
        </w:rPr>
        <w:annotationRef/>
      </w:r>
    </w:p>
  </w:comment>
  <w:comment w:id="12123" w:author="RoboGarden Team" w:date="2020-01-24T00:36:00Z" w:initials="RG">
    <w:p w14:paraId="2D941E74" w14:textId="77777777" w:rsidR="008D5EE8" w:rsidRDefault="008D5EE8" w:rsidP="008027CD">
      <w:pPr>
        <w:pStyle w:val="CommentText"/>
      </w:pPr>
      <w:r>
        <w:rPr>
          <w:rStyle w:val="CommentReference"/>
        </w:rPr>
        <w:annotationRef/>
      </w:r>
      <w:r>
        <w:t>cited</w:t>
      </w:r>
    </w:p>
  </w:comment>
  <w:comment w:id="12364" w:author="Alexis Handford" w:date="2020-01-22T09:04:00Z" w:initials="AH">
    <w:p w14:paraId="2042D52F" w14:textId="50F64909" w:rsidR="008D5EE8" w:rsidRDefault="008D5EE8">
      <w:pPr>
        <w:pStyle w:val="CommentText"/>
      </w:pPr>
      <w:r>
        <w:t>cite this image</w:t>
      </w:r>
      <w:r>
        <w:rPr>
          <w:rStyle w:val="CommentReference"/>
        </w:rPr>
        <w:annotationRef/>
      </w:r>
    </w:p>
    <w:p w14:paraId="47C5E050" w14:textId="643FA19D" w:rsidR="008D5EE8" w:rsidRDefault="008D5EE8">
      <w:pPr>
        <w:pStyle w:val="CommentText"/>
      </w:pPr>
    </w:p>
    <w:p w14:paraId="65D467FE" w14:textId="1758327A" w:rsidR="008D5EE8" w:rsidRDefault="008D5EE8">
      <w:pPr>
        <w:pStyle w:val="CommentText"/>
      </w:pPr>
      <w:r>
        <w:t>And cite all images in this section</w:t>
      </w:r>
      <w:r>
        <w:rPr>
          <w:rStyle w:val="CommentReference"/>
        </w:rPr>
        <w:annotationRef/>
      </w:r>
    </w:p>
  </w:comment>
  <w:comment w:id="12365" w:author="RoboGarden Team" w:date="2020-01-24T00:36:00Z" w:initials="RG">
    <w:p w14:paraId="4E1F115C" w14:textId="5E76FA09" w:rsidR="008D5EE8" w:rsidRDefault="008D5EE8">
      <w:pPr>
        <w:pStyle w:val="CommentText"/>
      </w:pPr>
      <w:r>
        <w:rPr>
          <w:rStyle w:val="CommentReference"/>
        </w:rPr>
        <w:annotationRef/>
      </w:r>
      <w:r>
        <w:t>cited</w:t>
      </w:r>
    </w:p>
  </w:comment>
  <w:comment w:id="12570" w:author="Guest User" w:date="2020-01-22T09:12:00Z" w:initials="GU">
    <w:p w14:paraId="003B436B" w14:textId="762668E8" w:rsidR="008D5EE8" w:rsidRDefault="008D5EE8">
      <w:pPr>
        <w:pStyle w:val="CommentText"/>
      </w:pPr>
      <w:r>
        <w:t>This Emulator mission looks to me more like a quiz. How is the application of the theory in real situation done here?</w:t>
      </w:r>
      <w:r>
        <w:rPr>
          <w:rStyle w:val="CommentReference"/>
        </w:rPr>
        <w:annotationRef/>
      </w:r>
    </w:p>
  </w:comment>
  <w:comment w:id="12571" w:author="RoboGarden Team" w:date="2020-01-23T19:14:00Z" w:initials="RG">
    <w:p w14:paraId="75B9D5D3" w14:textId="10E8D7F4" w:rsidR="008D5EE8" w:rsidRDefault="008D5EE8">
      <w:pPr>
        <w:pStyle w:val="CommentText"/>
      </w:pPr>
      <w:r>
        <w:rPr>
          <w:rStyle w:val="CommentReference"/>
        </w:rPr>
        <w:annotationRef/>
      </w:r>
      <w:r>
        <w:t xml:space="preserve">The student views an image of an output visualization. The student is then given options of code snippets to choose the one that produces the image  </w:t>
      </w:r>
    </w:p>
    <w:p w14:paraId="4CF8420E" w14:textId="77777777" w:rsidR="008D5EE8" w:rsidRDefault="008D5EE8">
      <w:pPr>
        <w:pStyle w:val="CommentText"/>
      </w:pPr>
    </w:p>
  </w:comment>
  <w:comment w:id="12572" w:author="Bassem Abdullah" w:date="2020-01-24T17:48:00Z" w:initials="BA">
    <w:p w14:paraId="6B0AFFCF" w14:textId="1ED1B051" w:rsidR="008D5EE8" w:rsidRDefault="008D5EE8">
      <w:pPr>
        <w:pStyle w:val="CommentText"/>
      </w:pPr>
      <w:r>
        <w:rPr>
          <w:rStyle w:val="CommentReference"/>
        </w:rPr>
        <w:annotationRef/>
      </w:r>
      <w:r>
        <w:t>The activity on the platform seems like simulation of the concept on visual choices, like simulating the effect on the screen based on the choice.</w:t>
      </w:r>
    </w:p>
  </w:comment>
  <w:comment w:id="12573" w:author="Alexis Handford" w:date="2020-01-27T11:43:00Z" w:initials="AH">
    <w:p w14:paraId="712A38FB" w14:textId="39BAFCFE" w:rsidR="008D5EE8" w:rsidRDefault="008D5EE8">
      <w:pPr>
        <w:pStyle w:val="CommentText"/>
      </w:pPr>
      <w:r>
        <w:t xml:space="preserve">That makes more sense. </w:t>
      </w:r>
      <w:r>
        <w:rPr>
          <w:rStyle w:val="CommentReference"/>
        </w:rPr>
        <w:annotationRef/>
      </w:r>
    </w:p>
    <w:p w14:paraId="428FA16A" w14:textId="5B254D28" w:rsidR="008D5EE8" w:rsidRDefault="008D5EE8">
      <w:pPr>
        <w:pStyle w:val="CommentText"/>
      </w:pPr>
    </w:p>
    <w:p w14:paraId="4FAFF813" w14:textId="21BAE2E9" w:rsidR="008D5EE8" w:rsidRDefault="008D5EE8">
      <w:pPr>
        <w:pStyle w:val="CommentText"/>
      </w:pPr>
      <w:r>
        <w:t xml:space="preserve">MUST: Be very clear in the instructions that the Emulators work this way. </w:t>
      </w:r>
    </w:p>
  </w:comment>
  <w:comment w:id="12574" w:author="Fatemeh Yazdanbakhsh Poodeh" w:date="2020-02-04T20:00:00Z" w:initials="FYP">
    <w:p w14:paraId="78B3943B" w14:textId="2B52E187" w:rsidR="008D5EE8" w:rsidRDefault="008D5EE8">
      <w:pPr>
        <w:pStyle w:val="CommentText"/>
      </w:pPr>
      <w:r>
        <w:rPr>
          <w:rStyle w:val="CommentReference"/>
        </w:rPr>
        <w:annotationRef/>
      </w:r>
      <w:r>
        <w:t>Done.</w:t>
      </w:r>
    </w:p>
    <w:p w14:paraId="25A2B569" w14:textId="77777777" w:rsidR="008D5EE8" w:rsidRDefault="008D5EE8">
      <w:pPr>
        <w:pStyle w:val="CommentText"/>
      </w:pPr>
    </w:p>
  </w:comment>
  <w:comment w:id="12578" w:author="Fatemeh Yazdanbakhsh Poodeh" w:date="2020-02-05T00:12:00Z" w:initials="FYP">
    <w:p w14:paraId="3808A1B6" w14:textId="77777777" w:rsidR="008D5EE8" w:rsidRDefault="008D5EE8" w:rsidP="00DF1211">
      <w:pPr>
        <w:pStyle w:val="CommentText"/>
      </w:pPr>
      <w:r>
        <w:rPr>
          <w:rStyle w:val="CommentReference"/>
        </w:rPr>
        <w:annotationRef/>
      </w:r>
      <w:r>
        <w:t>Done.</w:t>
      </w:r>
    </w:p>
  </w:comment>
  <w:comment w:id="12583" w:author="Guest User" w:date="2020-01-27T11:56:00Z" w:initials="GU">
    <w:p w14:paraId="4C58D8FB" w14:textId="027A258A" w:rsidR="008D5EE8" w:rsidRDefault="008D5EE8">
      <w:pPr>
        <w:pStyle w:val="CommentText"/>
      </w:pPr>
      <w:r>
        <w:t>MUST: Tell the learners they will answer a quizz based on the code that they select to input in the emulator. Look for another name for this mission as they are not using the emulator as a "sandbox" to test their work before submitting a project. Emulator quiz mission may work better as a name.</w:t>
      </w:r>
      <w:r>
        <w:rPr>
          <w:rStyle w:val="CommentReference"/>
        </w:rPr>
        <w:annotationRef/>
      </w:r>
      <w:r>
        <w:rPr>
          <w:rStyle w:val="CommentReference"/>
        </w:rPr>
        <w:annotationRef/>
      </w:r>
    </w:p>
  </w:comment>
  <w:comment w:id="12584" w:author="Fatemeh Yazdanbakhsh Poodeh" w:date="2020-02-04T19:57:00Z" w:initials="FYP">
    <w:p w14:paraId="41A55F79" w14:textId="4FEAFA17" w:rsidR="008D5EE8" w:rsidRDefault="008D5EE8">
      <w:pPr>
        <w:pStyle w:val="CommentText"/>
      </w:pPr>
      <w:r>
        <w:rPr>
          <w:rStyle w:val="CommentReference"/>
        </w:rPr>
        <w:annotationRef/>
      </w:r>
      <w:r>
        <w:t>Done.</w:t>
      </w:r>
    </w:p>
  </w:comment>
  <w:comment w:id="12585" w:author="Fatemeh Yazdanbakhsh Poodeh" w:date="2020-01-30T16:52:00Z" w:initials="FYP">
    <w:p w14:paraId="1C4395B7" w14:textId="0749613B" w:rsidR="008D5EE8" w:rsidRDefault="008D5EE8">
      <w:pPr>
        <w:pStyle w:val="CommentText"/>
      </w:pPr>
      <w:r>
        <w:rPr>
          <w:rStyle w:val="CommentReference"/>
        </w:rPr>
        <w:annotationRef/>
      </w:r>
      <w:r>
        <w:t>RG please see if this one looks good to you.</w:t>
      </w:r>
    </w:p>
  </w:comment>
  <w:comment w:id="12603" w:author="Fatemeh Yazdanbakhsh Poodeh" w:date="2020-01-28T23:20:00Z" w:initials="FYP">
    <w:p w14:paraId="7829C9B4" w14:textId="77777777" w:rsidR="008D5EE8" w:rsidRDefault="008D5EE8" w:rsidP="008027CD">
      <w:pPr>
        <w:pStyle w:val="CommentText"/>
      </w:pPr>
      <w:r>
        <w:rPr>
          <w:rStyle w:val="CommentReference"/>
        </w:rPr>
        <w:annotationRef/>
      </w:r>
      <w:r>
        <w:rPr>
          <w:rStyle w:val="CommentReference"/>
        </w:rPr>
        <w:t>Command refers to code here. Why should we change the question?</w:t>
      </w:r>
    </w:p>
  </w:comment>
  <w:comment w:id="12817" w:author="Fatemeh Yazdanbakhsh Poodeh" w:date="2020-01-28T23:20:00Z" w:initials="FYP">
    <w:p w14:paraId="6E456781" w14:textId="72740CC2" w:rsidR="008D5EE8" w:rsidRDefault="008D5EE8">
      <w:pPr>
        <w:pStyle w:val="CommentText"/>
      </w:pPr>
      <w:r>
        <w:rPr>
          <w:rStyle w:val="CommentReference"/>
        </w:rPr>
        <w:annotationRef/>
      </w:r>
      <w:r>
        <w:rPr>
          <w:rStyle w:val="CommentReference"/>
        </w:rPr>
        <w:t>Command refers to code here. Why should we change the question?</w:t>
      </w:r>
    </w:p>
  </w:comment>
  <w:comment w:id="13028" w:author="Alexis Handford" w:date="2020-01-22T09:12:00Z" w:initials="AH">
    <w:p w14:paraId="60F206FD" w14:textId="4D32CFDF" w:rsidR="008D5EE8" w:rsidRDefault="008D5EE8">
      <w:pPr>
        <w:pStyle w:val="CommentText"/>
      </w:pPr>
      <w:r>
        <w:t>Same as other submodules - explain the purpose of a booster and how it affects points/student grades.</w:t>
      </w:r>
      <w:r>
        <w:rPr>
          <w:rStyle w:val="CommentReference"/>
        </w:rPr>
        <w:annotationRef/>
      </w:r>
    </w:p>
  </w:comment>
  <w:comment w:id="13029" w:author="RoboGarden Team" w:date="2020-02-07T11:44:00Z" w:initials="R">
    <w:p w14:paraId="3ADE0E40" w14:textId="06EC9D52" w:rsidR="008D5EE8" w:rsidRDefault="008D5EE8">
      <w:pPr>
        <w:pStyle w:val="CommentText"/>
      </w:pPr>
      <w:r>
        <w:rPr>
          <w:rStyle w:val="CommentReference"/>
        </w:rPr>
        <w:annotationRef/>
      </w:r>
      <w:r>
        <w:t>Addressed</w:t>
      </w:r>
    </w:p>
  </w:comment>
  <w:comment w:id="13030" w:author="Guest User" w:date="2020-01-22T09:13:00Z" w:initials="GU">
    <w:p w14:paraId="3CD18B37" w14:textId="621D1749" w:rsidR="008D5EE8" w:rsidRDefault="008D5EE8">
      <w:pPr>
        <w:pStyle w:val="CommentText"/>
      </w:pPr>
      <w:r>
        <w:t>Same observation is in the previous Emulator Mission.</w:t>
      </w:r>
      <w:r>
        <w:rPr>
          <w:rStyle w:val="CommentReference"/>
        </w:rPr>
        <w:annotationRef/>
      </w:r>
    </w:p>
  </w:comment>
  <w:comment w:id="13031" w:author="RoboGarden Team" w:date="2020-01-23T19:16:00Z" w:initials="RG">
    <w:p w14:paraId="130C7CBC" w14:textId="395D2947" w:rsidR="008D5EE8" w:rsidRDefault="008D5EE8">
      <w:pPr>
        <w:pStyle w:val="CommentText"/>
      </w:pPr>
      <w:r>
        <w:rPr>
          <w:rStyle w:val="CommentReference"/>
        </w:rPr>
        <w:annotationRef/>
      </w:r>
      <w:r>
        <w:t>Replied above</w:t>
      </w:r>
    </w:p>
  </w:comment>
  <w:comment w:id="13032" w:author="Fatemeh Yazdanbakhsh Poodeh" w:date="2020-02-05T00:12:00Z" w:initials="FYP">
    <w:p w14:paraId="1ADAEE0B" w14:textId="77777777" w:rsidR="008D5EE8" w:rsidRDefault="008D5EE8" w:rsidP="00DF1211">
      <w:pPr>
        <w:pStyle w:val="CommentText"/>
      </w:pPr>
      <w:r>
        <w:rPr>
          <w:rStyle w:val="CommentReference"/>
        </w:rPr>
        <w:annotationRef/>
      </w:r>
      <w:r>
        <w:t>Done.</w:t>
      </w:r>
    </w:p>
  </w:comment>
  <w:comment w:id="13074" w:author="Alexis Handford" w:date="2020-01-22T09:13:00Z" w:initials="AH">
    <w:p w14:paraId="36961D63" w14:textId="77777777" w:rsidR="008D5EE8" w:rsidRDefault="008D5EE8" w:rsidP="008027CD">
      <w:pPr>
        <w:pStyle w:val="CommentText"/>
      </w:pPr>
      <w:r>
        <w:t>cite all images here</w:t>
      </w:r>
      <w:r>
        <w:rPr>
          <w:rStyle w:val="CommentReference"/>
        </w:rPr>
        <w:annotationRef/>
      </w:r>
    </w:p>
  </w:comment>
  <w:comment w:id="13075" w:author="RoboGarden Team" w:date="2020-01-24T00:38:00Z" w:initials="RG">
    <w:p w14:paraId="37F22A7E" w14:textId="77777777" w:rsidR="008D5EE8" w:rsidRDefault="008D5EE8" w:rsidP="008027CD">
      <w:pPr>
        <w:pStyle w:val="CommentText"/>
      </w:pPr>
      <w:r>
        <w:rPr>
          <w:rStyle w:val="CommentReference"/>
        </w:rPr>
        <w:annotationRef/>
      </w:r>
      <w:r>
        <w:t>Cited</w:t>
      </w:r>
    </w:p>
  </w:comment>
  <w:comment w:id="13316" w:author="Alexis Handford" w:date="2020-01-22T09:13:00Z" w:initials="AH">
    <w:p w14:paraId="762D7424" w14:textId="6943973F" w:rsidR="008D5EE8" w:rsidRDefault="008D5EE8">
      <w:pPr>
        <w:pStyle w:val="CommentText"/>
      </w:pPr>
      <w:r>
        <w:t>cite all images here</w:t>
      </w:r>
      <w:r>
        <w:rPr>
          <w:rStyle w:val="CommentReference"/>
        </w:rPr>
        <w:annotationRef/>
      </w:r>
    </w:p>
  </w:comment>
  <w:comment w:id="13317" w:author="RoboGarden Team" w:date="2020-01-24T00:38:00Z" w:initials="RG">
    <w:p w14:paraId="2A65D438" w14:textId="37DC4BC5" w:rsidR="008D5EE8" w:rsidRDefault="008D5EE8">
      <w:pPr>
        <w:pStyle w:val="CommentText"/>
      </w:pPr>
      <w:r>
        <w:rPr>
          <w:rStyle w:val="CommentReference"/>
        </w:rPr>
        <w:annotationRef/>
      </w:r>
      <w:r>
        <w:t>Cited</w:t>
      </w:r>
    </w:p>
  </w:comment>
  <w:comment w:id="13522" w:author="Fatemeh Yazdanbakhsh Poodeh" w:date="2020-02-05T00:12:00Z" w:initials="FYP">
    <w:p w14:paraId="5E9D6C79" w14:textId="77777777" w:rsidR="008D5EE8" w:rsidRDefault="008D5EE8" w:rsidP="00DF1211">
      <w:pPr>
        <w:pStyle w:val="CommentText"/>
      </w:pPr>
      <w:r>
        <w:rPr>
          <w:rStyle w:val="CommentReference"/>
        </w:rPr>
        <w:annotationRef/>
      </w:r>
      <w:r>
        <w:t>Done.</w:t>
      </w:r>
    </w:p>
  </w:comment>
  <w:comment w:id="13534" w:author="Alexis Handford" w:date="2020-01-22T09:13:00Z" w:initials="AH">
    <w:p w14:paraId="543FDFCC" w14:textId="77777777" w:rsidR="008D5EE8" w:rsidRDefault="008D5EE8" w:rsidP="008027CD">
      <w:pPr>
        <w:pStyle w:val="CommentText"/>
      </w:pPr>
      <w:r>
        <w:t>cite all images here</w:t>
      </w:r>
      <w:r>
        <w:rPr>
          <w:rStyle w:val="CommentReference"/>
        </w:rPr>
        <w:annotationRef/>
      </w:r>
    </w:p>
  </w:comment>
  <w:comment w:id="13535" w:author="RoboGarden Team" w:date="2020-01-24T00:38:00Z" w:initials="RG">
    <w:p w14:paraId="31797E89" w14:textId="77777777" w:rsidR="008D5EE8" w:rsidRDefault="008D5EE8" w:rsidP="008027CD">
      <w:pPr>
        <w:pStyle w:val="CommentText"/>
      </w:pPr>
      <w:r>
        <w:rPr>
          <w:rStyle w:val="CommentReference"/>
        </w:rPr>
        <w:annotationRef/>
      </w:r>
      <w:r>
        <w:t>Cited</w:t>
      </w:r>
    </w:p>
  </w:comment>
  <w:comment w:id="13749" w:author="Alexis Handford" w:date="2020-01-22T09:13:00Z" w:initials="AH">
    <w:p w14:paraId="149E2F2C" w14:textId="6BA23F36" w:rsidR="008D5EE8" w:rsidRDefault="008D5EE8">
      <w:pPr>
        <w:pStyle w:val="CommentText"/>
      </w:pPr>
      <w:r>
        <w:t>cite all images here</w:t>
      </w:r>
      <w:r>
        <w:rPr>
          <w:rStyle w:val="CommentReference"/>
        </w:rPr>
        <w:annotationRef/>
      </w:r>
    </w:p>
  </w:comment>
  <w:comment w:id="13750" w:author="RoboGarden Team" w:date="2020-01-24T00:38:00Z" w:initials="RG">
    <w:p w14:paraId="19539F9B" w14:textId="106D52C9" w:rsidR="008D5EE8" w:rsidRDefault="008D5EE8">
      <w:pPr>
        <w:pStyle w:val="CommentText"/>
      </w:pPr>
      <w:r>
        <w:rPr>
          <w:rStyle w:val="CommentReference"/>
        </w:rPr>
        <w:annotationRef/>
      </w:r>
      <w:r>
        <w:t>Cited</w:t>
      </w:r>
    </w:p>
  </w:comment>
  <w:comment w:id="13958" w:author="Fatemeh Yazdanbakhsh Poodeh" w:date="2020-02-05T00:12:00Z" w:initials="FYP">
    <w:p w14:paraId="5EB63945" w14:textId="77777777" w:rsidR="008D5EE8" w:rsidRDefault="008D5EE8" w:rsidP="00DF1211">
      <w:pPr>
        <w:pStyle w:val="CommentText"/>
      </w:pPr>
      <w:r>
        <w:rPr>
          <w:rStyle w:val="CommentReference"/>
        </w:rPr>
        <w:annotationRef/>
      </w:r>
      <w:r>
        <w:t>Done.</w:t>
      </w:r>
    </w:p>
  </w:comment>
  <w:comment w:id="14782" w:author="Alexis Handford" w:date="2020-01-22T09:14:00Z" w:initials="AH">
    <w:p w14:paraId="19124AD4" w14:textId="231DF345" w:rsidR="008D5EE8" w:rsidRDefault="008D5EE8">
      <w:pPr>
        <w:pStyle w:val="CommentText"/>
      </w:pPr>
      <w:r>
        <w:t>Same as other submodules. Explain boosters.</w:t>
      </w:r>
      <w:r>
        <w:rPr>
          <w:rStyle w:val="CommentReference"/>
        </w:rPr>
        <w:annotationRef/>
      </w:r>
    </w:p>
  </w:comment>
  <w:comment w:id="14783" w:author="RoboGarden Team" w:date="2020-01-23T19:18:00Z" w:initials="RG">
    <w:p w14:paraId="3A766E77" w14:textId="6C3BEB61" w:rsidR="008D5EE8" w:rsidRDefault="008D5EE8">
      <w:pPr>
        <w:pStyle w:val="CommentText"/>
      </w:pPr>
      <w:r>
        <w:rPr>
          <w:rStyle w:val="CommentReference"/>
        </w:rPr>
        <w:annotationRef/>
      </w:r>
      <w:r>
        <w:t>Replied above</w:t>
      </w:r>
    </w:p>
  </w:comment>
  <w:comment w:id="14784" w:author="Fatemeh Yazdanbakhsh Poodeh" w:date="2020-02-05T00:12:00Z" w:initials="FYP">
    <w:p w14:paraId="4E887AA5" w14:textId="77777777" w:rsidR="008D5EE8" w:rsidRDefault="008D5EE8" w:rsidP="00A960D4">
      <w:pPr>
        <w:pStyle w:val="CommentText"/>
      </w:pPr>
      <w:r>
        <w:rPr>
          <w:rStyle w:val="CommentReference"/>
        </w:rPr>
        <w:annotationRef/>
      </w:r>
      <w:r>
        <w:t>Done.</w:t>
      </w:r>
    </w:p>
  </w:comment>
  <w:comment w:id="15496" w:author="Alexis Handford" w:date="2020-01-22T09:21:00Z" w:initials="AH">
    <w:p w14:paraId="070C81AC" w14:textId="6959EA1E" w:rsidR="008D5EE8" w:rsidRDefault="008D5EE8">
      <w:pPr>
        <w:pStyle w:val="CommentText"/>
      </w:pPr>
      <w:r>
        <w:t>This title is misleading. This is still a lesson part of submodule 6</w:t>
      </w:r>
      <w:r>
        <w:rPr>
          <w:rStyle w:val="CommentReference"/>
        </w:rPr>
        <w:annotationRef/>
      </w:r>
    </w:p>
  </w:comment>
  <w:comment w:id="15497" w:author="Alicia Romero Lopez" w:date="2020-01-21T11:52:00Z" w:initials="ARL">
    <w:p w14:paraId="5435BBDC" w14:textId="6261686E" w:rsidR="008D5EE8" w:rsidRDefault="008D5EE8">
      <w:pPr>
        <w:pStyle w:val="CommentText"/>
      </w:pPr>
      <w:r>
        <w:rPr>
          <w:rStyle w:val="CommentReference"/>
        </w:rPr>
        <w:annotationRef/>
      </w:r>
      <w:r>
        <w:t>This is one of your Module’s assignments.</w:t>
      </w:r>
    </w:p>
  </w:comment>
  <w:comment w:id="15498" w:author="RoboGarden Team" w:date="2020-01-24T00:39:00Z" w:initials="RG">
    <w:p w14:paraId="4D0D96E0" w14:textId="512E29CA" w:rsidR="008D5EE8" w:rsidRDefault="008D5EE8">
      <w:pPr>
        <w:pStyle w:val="CommentText"/>
      </w:pPr>
      <w:r>
        <w:rPr>
          <w:rStyle w:val="CommentReference"/>
        </w:rPr>
        <w:annotationRef/>
      </w:r>
      <w:r>
        <w:t>No</w:t>
      </w:r>
    </w:p>
  </w:comment>
  <w:comment w:id="15502" w:author="Alexis Handford" w:date="2020-01-22T09:21:00Z" w:initials="AH">
    <w:p w14:paraId="5F887FC8" w14:textId="4EB9EA68" w:rsidR="008D5EE8" w:rsidRDefault="008D5EE8">
      <w:pPr>
        <w:pStyle w:val="CommentText"/>
      </w:pPr>
      <w:r>
        <w:t>Do you have these? It looks as though submodule 6 only has a lesson mission.</w:t>
      </w:r>
      <w:r>
        <w:rPr>
          <w:rStyle w:val="CommentReference"/>
        </w:rPr>
        <w:annotationRef/>
      </w:r>
    </w:p>
  </w:comment>
  <w:comment w:id="15508" w:author="Alexis Handford" w:date="2020-01-27T11:45:00Z" w:initials="AH">
    <w:p w14:paraId="1B978476" w14:textId="53B71CEF" w:rsidR="008D5EE8" w:rsidRDefault="008D5EE8">
      <w:pPr>
        <w:pStyle w:val="CommentText"/>
      </w:pPr>
      <w:r>
        <w:t xml:space="preserve">Looks like you fixed this. Very good. </w:t>
      </w:r>
      <w:r>
        <w:rPr>
          <w:rStyle w:val="CommentReference"/>
        </w:rPr>
        <w:annotationRef/>
      </w:r>
    </w:p>
  </w:comment>
  <w:comment w:id="15511" w:author="Alexis Handford" w:date="2020-01-22T09:22:00Z" w:initials="AH">
    <w:p w14:paraId="4DFDC1AC" w14:textId="1C1E4606" w:rsidR="008D5EE8" w:rsidRDefault="008D5EE8">
      <w:pPr>
        <w:pStyle w:val="CommentText"/>
      </w:pPr>
      <w:r>
        <w:t>Aren't you implementing what they have learned after this submodule in the module assessments?</w:t>
      </w:r>
      <w:r>
        <w:rPr>
          <w:rStyle w:val="CommentReference"/>
        </w:rPr>
        <w:annotationRef/>
      </w:r>
    </w:p>
  </w:comment>
  <w:comment w:id="15512" w:author="RoboGarden Team" w:date="2020-01-30T19:35:00Z" w:initials="RG">
    <w:p w14:paraId="6668838D" w14:textId="519FC844" w:rsidR="008D5EE8" w:rsidRDefault="008D5EE8">
      <w:pPr>
        <w:pStyle w:val="CommentText"/>
      </w:pPr>
      <w:r>
        <w:rPr>
          <w:rStyle w:val="CommentReference"/>
        </w:rPr>
        <w:annotationRef/>
      </w:r>
      <w:r>
        <w:t>Yes</w:t>
      </w:r>
    </w:p>
  </w:comment>
  <w:comment w:id="15517" w:author="Fatemeh Yazdanbakhsh Poodeh" w:date="2020-02-05T00:12:00Z" w:initials="FYP">
    <w:p w14:paraId="3F317FFC" w14:textId="77777777" w:rsidR="008D5EE8" w:rsidRDefault="008D5EE8" w:rsidP="00A960D4">
      <w:pPr>
        <w:pStyle w:val="CommentText"/>
      </w:pPr>
      <w:r>
        <w:rPr>
          <w:rStyle w:val="CommentReference"/>
        </w:rPr>
        <w:annotationRef/>
      </w:r>
      <w:r>
        <w:t>Done.</w:t>
      </w:r>
    </w:p>
  </w:comment>
  <w:comment w:id="15558" w:author="Alexis Handford" w:date="2020-01-22T09:22:00Z" w:initials="AH">
    <w:p w14:paraId="7B768C8B" w14:textId="0A20B2E2" w:rsidR="008D5EE8" w:rsidRDefault="008D5EE8">
      <w:pPr>
        <w:pStyle w:val="CommentText"/>
      </w:pPr>
      <w:r>
        <w:t>Where is section 00? Consistency needed.</w:t>
      </w:r>
      <w:r>
        <w:rPr>
          <w:rStyle w:val="CommentReference"/>
        </w:rPr>
        <w:annotationRef/>
      </w:r>
    </w:p>
  </w:comment>
  <w:comment w:id="15559" w:author="RoboGarden Team" w:date="2020-01-23T20:59:00Z" w:initials="RG">
    <w:p w14:paraId="3E7B5B48" w14:textId="7CCADDDF" w:rsidR="008D5EE8" w:rsidRDefault="008D5EE8">
      <w:pPr>
        <w:pStyle w:val="CommentText"/>
      </w:pPr>
      <w:r>
        <w:rPr>
          <w:rStyle w:val="CommentReference"/>
        </w:rPr>
        <w:annotationRef/>
      </w:r>
      <w:r>
        <w:t>For Consistency, Section 00 is removed in all the lessons. Instead every Lesson Mission starts with Section 01</w:t>
      </w:r>
    </w:p>
  </w:comment>
  <w:comment w:id="15567" w:author="Alexis Handford" w:date="2020-01-22T09:23:00Z" w:initials="AH">
    <w:p w14:paraId="6A8259B2" w14:textId="151AC7BB" w:rsidR="008D5EE8" w:rsidRDefault="008D5EE8">
      <w:pPr>
        <w:pStyle w:val="CommentText"/>
      </w:pPr>
      <w:r>
        <w:t>Explain how the carrousel works</w:t>
      </w:r>
      <w:r>
        <w:rPr>
          <w:rStyle w:val="CommentReference"/>
        </w:rPr>
        <w:annotationRef/>
      </w:r>
    </w:p>
  </w:comment>
  <w:comment w:id="15568" w:author="RoboGarden Team" w:date="2020-01-24T00:39:00Z" w:initials="RG">
    <w:p w14:paraId="730602DF" w14:textId="193F8099" w:rsidR="008D5EE8" w:rsidRDefault="008D5EE8">
      <w:pPr>
        <w:pStyle w:val="CommentText"/>
      </w:pPr>
      <w:r>
        <w:rPr>
          <w:rStyle w:val="CommentReference"/>
        </w:rPr>
        <w:annotationRef/>
      </w:r>
      <w:r>
        <w:t>explained</w:t>
      </w:r>
    </w:p>
  </w:comment>
  <w:comment w:id="15600" w:author="Alexis Handford" w:date="2020-01-22T09:23:00Z" w:initials="AH">
    <w:p w14:paraId="37D1267F" w14:textId="41FC0E4E" w:rsidR="008D5EE8" w:rsidRDefault="008D5EE8">
      <w:pPr>
        <w:pStyle w:val="CommentText"/>
      </w:pPr>
      <w:r>
        <w:t>Where? In Github?</w:t>
      </w:r>
      <w:r>
        <w:rPr>
          <w:rStyle w:val="CommentReference"/>
        </w:rPr>
        <w:annotationRef/>
      </w:r>
    </w:p>
  </w:comment>
  <w:comment w:id="15601" w:author="RoboGarden Team" w:date="2020-01-23T21:05:00Z" w:initials="RG">
    <w:p w14:paraId="48957C5C" w14:textId="48F40B94" w:rsidR="008D5EE8" w:rsidRDefault="008D5EE8">
      <w:pPr>
        <w:pStyle w:val="CommentText"/>
      </w:pPr>
      <w:r>
        <w:rPr>
          <w:rStyle w:val="CommentReference"/>
        </w:rPr>
        <w:annotationRef/>
      </w:r>
      <w:r>
        <w:t>Resolved</w:t>
      </w:r>
    </w:p>
  </w:comment>
  <w:comment w:id="15615" w:author="Alexis Handford" w:date="2020-01-22T09:23:00Z" w:initials="AH">
    <w:p w14:paraId="3B46D8CF" w14:textId="2EDD4F73" w:rsidR="008D5EE8" w:rsidRDefault="008D5EE8">
      <w:pPr>
        <w:pStyle w:val="CommentText"/>
      </w:pPr>
      <w:r>
        <w:t>cite images</w:t>
      </w:r>
      <w:r>
        <w:rPr>
          <w:rStyle w:val="CommentReference"/>
        </w:rPr>
        <w:annotationRef/>
      </w:r>
    </w:p>
  </w:comment>
  <w:comment w:id="15616" w:author="RoboGarden Team" w:date="2020-01-24T00:40:00Z" w:initials="RG">
    <w:p w14:paraId="34353511" w14:textId="05950576" w:rsidR="008D5EE8" w:rsidRDefault="008D5EE8">
      <w:pPr>
        <w:pStyle w:val="CommentText"/>
      </w:pPr>
      <w:r>
        <w:rPr>
          <w:rStyle w:val="CommentReference"/>
        </w:rPr>
        <w:annotationRef/>
      </w:r>
      <w:r>
        <w:t>Cited</w:t>
      </w:r>
    </w:p>
  </w:comment>
  <w:comment w:id="15626" w:author="Alexis Handford" w:date="2020-01-22T09:24:00Z" w:initials="AH">
    <w:p w14:paraId="7B9C41D4" w14:textId="11101AEF" w:rsidR="008D5EE8" w:rsidRDefault="008D5EE8">
      <w:pPr>
        <w:pStyle w:val="CommentText"/>
      </w:pPr>
      <w:r>
        <w:t>Explain carrousel</w:t>
      </w:r>
      <w:r>
        <w:rPr>
          <w:rStyle w:val="CommentReference"/>
        </w:rPr>
        <w:annotationRef/>
      </w:r>
    </w:p>
  </w:comment>
  <w:comment w:id="15627" w:author="RoboGarden Team" w:date="2020-01-24T00:42:00Z" w:initials="RG">
    <w:p w14:paraId="495D74BE" w14:textId="417D6127" w:rsidR="008D5EE8" w:rsidRDefault="008D5EE8">
      <w:pPr>
        <w:pStyle w:val="CommentText"/>
      </w:pPr>
      <w:r>
        <w:rPr>
          <w:rStyle w:val="CommentReference"/>
        </w:rPr>
        <w:annotationRef/>
      </w:r>
      <w:r>
        <w:t>explained</w:t>
      </w:r>
    </w:p>
  </w:comment>
  <w:comment w:id="15635" w:author="Alexis Handford" w:date="2020-01-22T09:24:00Z" w:initials="AH">
    <w:p w14:paraId="434A5761" w14:textId="3112B9BA" w:rsidR="008D5EE8" w:rsidRDefault="008D5EE8">
      <w:pPr>
        <w:pStyle w:val="CommentText"/>
      </w:pPr>
      <w:r>
        <w:t>Cite all images here</w:t>
      </w:r>
      <w:r>
        <w:rPr>
          <w:rStyle w:val="CommentReference"/>
        </w:rPr>
        <w:annotationRef/>
      </w:r>
    </w:p>
  </w:comment>
  <w:comment w:id="15636" w:author="RoboGarden Team" w:date="2020-01-24T00:42:00Z" w:initials="RG">
    <w:p w14:paraId="0204FC93" w14:textId="646F8DA8" w:rsidR="008D5EE8" w:rsidRDefault="008D5EE8">
      <w:pPr>
        <w:pStyle w:val="CommentText"/>
      </w:pPr>
      <w:r>
        <w:rPr>
          <w:rStyle w:val="CommentReference"/>
        </w:rPr>
        <w:annotationRef/>
      </w:r>
      <w:r>
        <w:t>Cited</w:t>
      </w:r>
    </w:p>
  </w:comment>
  <w:comment w:id="15661" w:author="Alexis Handford" w:date="2020-01-22T09:24:00Z" w:initials="AH">
    <w:p w14:paraId="362D1718" w14:textId="33A9BC91" w:rsidR="008D5EE8" w:rsidRDefault="008D5EE8">
      <w:pPr>
        <w:pStyle w:val="CommentText"/>
      </w:pPr>
      <w:r>
        <w:t>This needs a heading</w:t>
      </w:r>
      <w:r>
        <w:rPr>
          <w:rStyle w:val="CommentReference"/>
        </w:rPr>
        <w:annotationRef/>
      </w:r>
    </w:p>
  </w:comment>
  <w:comment w:id="15662" w:author="RoboGarden Team" w:date="2020-01-24T00:42:00Z" w:initials="RG">
    <w:p w14:paraId="269A4258" w14:textId="3F8CFC5B" w:rsidR="008D5EE8" w:rsidRDefault="008D5EE8">
      <w:pPr>
        <w:pStyle w:val="CommentText"/>
      </w:pPr>
      <w:r>
        <w:rPr>
          <w:rStyle w:val="CommentReference"/>
        </w:rPr>
        <w:annotationRef/>
      </w:r>
      <w:r>
        <w:t>Heading Modified</w:t>
      </w:r>
    </w:p>
  </w:comment>
  <w:comment w:id="15666" w:author="Alexis Handford" w:date="2020-01-22T09:24:00Z" w:initials="AH">
    <w:p w14:paraId="62D1EEB3" w14:textId="0A35CE81" w:rsidR="008D5EE8" w:rsidRDefault="008D5EE8">
      <w:pPr>
        <w:pStyle w:val="CommentText"/>
      </w:pPr>
      <w:r>
        <w:t>explain carrousel</w:t>
      </w:r>
      <w:r>
        <w:rPr>
          <w:rStyle w:val="CommentReference"/>
        </w:rPr>
        <w:annotationRef/>
      </w:r>
    </w:p>
  </w:comment>
  <w:comment w:id="15667" w:author="RoboGarden Team" w:date="2020-01-24T00:42:00Z" w:initials="RG">
    <w:p w14:paraId="1EBA09A6" w14:textId="3ED17A5E" w:rsidR="008D5EE8" w:rsidRDefault="008D5EE8">
      <w:pPr>
        <w:pStyle w:val="CommentText"/>
      </w:pPr>
      <w:r>
        <w:rPr>
          <w:rStyle w:val="CommentReference"/>
        </w:rPr>
        <w:annotationRef/>
      </w:r>
      <w:r>
        <w:t>explained</w:t>
      </w:r>
    </w:p>
  </w:comment>
  <w:comment w:id="15673" w:author="Alexis Handford" w:date="2020-01-22T09:25:00Z" w:initials="AH">
    <w:p w14:paraId="2A56FF62" w14:textId="46BC066B" w:rsidR="008D5EE8" w:rsidRDefault="008D5EE8">
      <w:pPr>
        <w:pStyle w:val="CommentText"/>
      </w:pPr>
      <w:r>
        <w:t>This isn't an example, this is (and I'm assuming) instructions to use Github.</w:t>
      </w:r>
      <w:r>
        <w:rPr>
          <w:rStyle w:val="CommentReference"/>
        </w:rPr>
        <w:annotationRef/>
      </w:r>
    </w:p>
  </w:comment>
  <w:comment w:id="15728" w:author="Alexis Handford" w:date="2020-01-22T09:26:00Z" w:initials="AH">
    <w:p w14:paraId="34296563" w14:textId="7E08E32D" w:rsidR="008D5EE8" w:rsidRDefault="008D5EE8">
      <w:pPr>
        <w:pStyle w:val="CommentText"/>
      </w:pPr>
      <w:r>
        <w:t>These headings need further explaination on what they are doing - what is their purpose in Github?</w:t>
      </w:r>
      <w:r>
        <w:rPr>
          <w:rStyle w:val="CommentReference"/>
        </w:rPr>
        <w:annotationRef/>
      </w:r>
    </w:p>
  </w:comment>
  <w:comment w:id="15949" w:author="Alexis Handford" w:date="2020-01-22T09:27:00Z" w:initials="AH">
    <w:p w14:paraId="12191A93" w14:textId="599EFAFA" w:rsidR="008D5EE8" w:rsidRDefault="008D5EE8">
      <w:pPr>
        <w:pStyle w:val="CommentText"/>
      </w:pPr>
      <w:r>
        <w:t xml:space="preserve">This isn't needed - the module 1 assessments are outside of submodule 6. </w:t>
      </w:r>
      <w:r>
        <w:rPr>
          <w:rStyle w:val="CommentReference"/>
        </w:rPr>
        <w:annotationRef/>
      </w:r>
    </w:p>
  </w:comment>
  <w:comment w:id="15960" w:author="Alexis Handford" w:date="2020-01-22T09:29:00Z" w:initials="AH">
    <w:p w14:paraId="69E746B0" w14:textId="13CBD610" w:rsidR="008D5EE8" w:rsidRDefault="008D5EE8">
      <w:pPr>
        <w:pStyle w:val="CommentText"/>
      </w:pPr>
      <w:r>
        <w:t xml:space="preserve">Refer to previous submodules for comments about summaries - here you will want to be giving further detail on what was learned. </w:t>
      </w:r>
      <w:r>
        <w:rPr>
          <w:rStyle w:val="CommentReference"/>
        </w:rPr>
        <w:annotationRef/>
      </w:r>
    </w:p>
  </w:comment>
  <w:comment w:id="15966" w:author="Alexis Handford [2]" w:date="2020-01-27T12:13:00Z" w:initials="AH">
    <w:p w14:paraId="0732B937" w14:textId="230B6B89" w:rsidR="008D5EE8" w:rsidRDefault="008D5EE8">
      <w:pPr>
        <w:pStyle w:val="CommentText"/>
      </w:pPr>
      <w:r>
        <w:rPr>
          <w:rStyle w:val="CommentReference"/>
        </w:rPr>
        <w:annotationRef/>
      </w:r>
      <w:r>
        <w:t xml:space="preserve">MUST: revise contractions. </w:t>
      </w:r>
    </w:p>
  </w:comment>
  <w:comment w:id="15967" w:author="RoboGarden Team" w:date="2020-02-07T14:41:00Z" w:initials="R">
    <w:p w14:paraId="0496E14D" w14:textId="7FF6DB2F" w:rsidR="008D5EE8" w:rsidRDefault="008D5EE8">
      <w:pPr>
        <w:pStyle w:val="CommentText"/>
      </w:pPr>
      <w:r>
        <w:rPr>
          <w:rStyle w:val="CommentReference"/>
        </w:rPr>
        <w:annotationRef/>
      </w:r>
      <w:r>
        <w:t>Addressed</w:t>
      </w:r>
    </w:p>
  </w:comment>
  <w:comment w:id="15978" w:author="Alexis Handford" w:date="2020-01-22T09:27:00Z" w:initials="AH">
    <w:p w14:paraId="2966EFB6" w14:textId="076255C5" w:rsidR="008D5EE8" w:rsidRDefault="008D5EE8">
      <w:pPr>
        <w:pStyle w:val="CommentText"/>
      </w:pPr>
      <w:r>
        <w:t>cite this</w:t>
      </w:r>
      <w:r>
        <w:rPr>
          <w:rStyle w:val="CommentReference"/>
        </w:rPr>
        <w:annotationRef/>
      </w:r>
    </w:p>
  </w:comment>
  <w:comment w:id="15979" w:author="RoboGarden Team" w:date="2020-01-24T00:44:00Z" w:initials="RG">
    <w:p w14:paraId="05503A20" w14:textId="4F3539CF" w:rsidR="008D5EE8" w:rsidRDefault="008D5EE8">
      <w:pPr>
        <w:pStyle w:val="CommentText"/>
      </w:pPr>
      <w:r>
        <w:rPr>
          <w:rStyle w:val="CommentReference"/>
        </w:rPr>
        <w:annotationRef/>
      </w:r>
      <w:r>
        <w:t>Cited</w:t>
      </w:r>
    </w:p>
  </w:comment>
  <w:comment w:id="15982" w:author="Alexis Handford" w:date="2020-01-22T09:29:00Z" w:initials="AH">
    <w:p w14:paraId="6F3A3E4F" w14:textId="7E070D30" w:rsidR="008D5EE8" w:rsidRDefault="008D5EE8">
      <w:pPr>
        <w:pStyle w:val="CommentText"/>
      </w:pPr>
      <w:r>
        <w:t xml:space="preserve">This is outside of the submodules, because these are assessments for module 1 as a whole. </w:t>
      </w:r>
      <w:r>
        <w:rPr>
          <w:rStyle w:val="CommentReference"/>
        </w:rPr>
        <w:annotationRef/>
      </w:r>
    </w:p>
  </w:comment>
  <w:comment w:id="15985" w:author="Alexis Handford" w:date="2020-01-22T09:30:00Z" w:initials="AH">
    <w:p w14:paraId="25927C88" w14:textId="7C7B145F" w:rsidR="008D5EE8" w:rsidRDefault="008D5EE8">
      <w:pPr>
        <w:pStyle w:val="CommentText"/>
      </w:pPr>
      <w:r>
        <w:t xml:space="preserve">If Github is required for these assessments, you will want to introduce Github in the beginning of the module so that students are aware of the third-party software use. </w:t>
      </w:r>
      <w:r>
        <w:rPr>
          <w:rStyle w:val="CommentReference"/>
        </w:rPr>
        <w:annotationRef/>
      </w:r>
    </w:p>
  </w:comment>
  <w:comment w:id="15986" w:author="RoboGarden Team" w:date="2020-01-24T00:45:00Z" w:initials="RG">
    <w:p w14:paraId="47F79D1B" w14:textId="3490682F" w:rsidR="008D5EE8" w:rsidRDefault="008D5EE8">
      <w:pPr>
        <w:pStyle w:val="CommentText"/>
      </w:pPr>
      <w:r>
        <w:rPr>
          <w:rStyle w:val="CommentReference"/>
        </w:rPr>
        <w:annotationRef/>
      </w:r>
      <w:r>
        <w:t>Modified phrasing</w:t>
      </w:r>
    </w:p>
  </w:comment>
  <w:comment w:id="15994" w:author="Alexis Handford" w:date="2020-01-22T09:38:00Z" w:initials="AH">
    <w:p w14:paraId="11B5CCD0" w14:textId="58D8B311" w:rsidR="008D5EE8" w:rsidRDefault="008D5EE8">
      <w:pPr>
        <w:pStyle w:val="CommentText"/>
      </w:pPr>
      <w:r>
        <w:t xml:space="preserve">This isn't explaining what the purpose of the assessment is. </w:t>
      </w:r>
      <w:r>
        <w:rPr>
          <w:rStyle w:val="CommentReference"/>
        </w:rPr>
        <w:annotationRef/>
      </w:r>
    </w:p>
  </w:comment>
  <w:comment w:id="15995" w:author="RoboGarden Team" w:date="2020-01-24T00:45:00Z" w:initials="RG">
    <w:p w14:paraId="22F9B263" w14:textId="23D2E309" w:rsidR="008D5EE8" w:rsidRDefault="008D5EE8">
      <w:pPr>
        <w:pStyle w:val="CommentText"/>
      </w:pPr>
      <w:r>
        <w:rPr>
          <w:rStyle w:val="CommentReference"/>
        </w:rPr>
        <w:annotationRef/>
      </w:r>
      <w:r>
        <w:t>Modified Purpose</w:t>
      </w:r>
    </w:p>
  </w:comment>
  <w:comment w:id="16010" w:author="Fatemeh Yazdanbakhsh Poodeh" w:date="2020-02-05T00:12:00Z" w:initials="FYP">
    <w:p w14:paraId="618581A6" w14:textId="77777777" w:rsidR="008D5EE8" w:rsidRDefault="008D5EE8" w:rsidP="00A960D4">
      <w:pPr>
        <w:pStyle w:val="CommentText"/>
      </w:pPr>
      <w:r>
        <w:rPr>
          <w:rStyle w:val="CommentReference"/>
        </w:rPr>
        <w:annotationRef/>
      </w:r>
      <w:r>
        <w:t>Done.</w:t>
      </w:r>
    </w:p>
  </w:comment>
  <w:comment w:id="16030" w:author="Alexis Handford" w:date="2020-01-22T09:32:00Z" w:initials="AH">
    <w:p w14:paraId="2D9C20D7" w14:textId="2B37C202" w:rsidR="008D5EE8" w:rsidRDefault="008D5EE8">
      <w:pPr>
        <w:pStyle w:val="CommentText"/>
      </w:pPr>
      <w:r>
        <w:t xml:space="preserve">You need to explain what students will need up and running on their computer in order to complete these assessments. </w:t>
      </w:r>
      <w:r>
        <w:rPr>
          <w:rStyle w:val="CommentReference"/>
        </w:rPr>
        <w:annotationRef/>
      </w:r>
    </w:p>
  </w:comment>
  <w:comment w:id="16032" w:author="Alexis Handford" w:date="2020-01-22T09:31:00Z" w:initials="AH">
    <w:p w14:paraId="0FA4134D" w14:textId="1A440C9C" w:rsidR="008D5EE8" w:rsidRDefault="008D5EE8">
      <w:pPr>
        <w:pStyle w:val="CommentText"/>
      </w:pPr>
      <w:r>
        <w:t>You need to add the requirement that they will have to have their github account up and running for these assessments</w:t>
      </w:r>
      <w:r>
        <w:rPr>
          <w:rStyle w:val="CommentReference"/>
        </w:rPr>
        <w:annotationRef/>
      </w:r>
    </w:p>
    <w:p w14:paraId="179F7F75" w14:textId="22DFC87F" w:rsidR="008D5EE8" w:rsidRDefault="008D5EE8">
      <w:pPr>
        <w:pStyle w:val="CommentText"/>
      </w:pPr>
    </w:p>
  </w:comment>
  <w:comment w:id="16033" w:author="RoboGarden Team" w:date="2020-01-23T21:28:00Z" w:initials="RG">
    <w:p w14:paraId="7E1B797D" w14:textId="3D54745E" w:rsidR="008D5EE8" w:rsidRDefault="008D5EE8">
      <w:pPr>
        <w:pStyle w:val="CommentText"/>
      </w:pPr>
      <w:r>
        <w:rPr>
          <w:rStyle w:val="CommentReference"/>
        </w:rPr>
        <w:annotationRef/>
      </w:r>
      <w:r>
        <w:t>Resolved</w:t>
      </w:r>
    </w:p>
  </w:comment>
  <w:comment w:id="16034" w:author="Alexis Handford [2]" w:date="2020-02-03T15:23:00Z" w:initials="AH">
    <w:p w14:paraId="52367B91" w14:textId="7720F092" w:rsidR="008D5EE8" w:rsidRDefault="008D5EE8">
      <w:pPr>
        <w:pStyle w:val="CommentText"/>
      </w:pPr>
      <w:r>
        <w:rPr>
          <w:rStyle w:val="CommentReference"/>
        </w:rPr>
        <w:annotationRef/>
      </w:r>
      <w:r>
        <w:t>Final Edit</w:t>
      </w:r>
      <w:r>
        <w:br/>
        <w:t>MUST: This needs to go into the intro of the submodule.</w:t>
      </w:r>
    </w:p>
  </w:comment>
  <w:comment w:id="16035" w:author="RoboGarden Team" w:date="2020-02-07T11:33:00Z" w:initials="R">
    <w:p w14:paraId="0F2C23FE" w14:textId="2158C7B9" w:rsidR="008D5EE8" w:rsidRDefault="008D5EE8">
      <w:pPr>
        <w:pStyle w:val="CommentText"/>
      </w:pPr>
      <w:r>
        <w:rPr>
          <w:rStyle w:val="CommentReference"/>
        </w:rPr>
        <w:annotationRef/>
      </w:r>
      <w:r>
        <w:t>addressed</w:t>
      </w:r>
    </w:p>
  </w:comment>
  <w:comment w:id="16057" w:author="Alexis Handford" w:date="2020-01-22T09:33:00Z" w:initials="AH">
    <w:p w14:paraId="5E66A08A" w14:textId="02DB983E" w:rsidR="008D5EE8" w:rsidRDefault="008D5EE8">
      <w:pPr>
        <w:pStyle w:val="CommentText"/>
      </w:pPr>
      <w:r>
        <w:t xml:space="preserve">This is an example of something you will want to mention in the assessment requirements. </w:t>
      </w:r>
      <w:r>
        <w:rPr>
          <w:rStyle w:val="CommentReference"/>
        </w:rPr>
        <w:annotationRef/>
      </w:r>
    </w:p>
  </w:comment>
  <w:comment w:id="16058" w:author="RoboGarden Team" w:date="2020-01-23T21:34:00Z" w:initials="RG">
    <w:p w14:paraId="339B9357" w14:textId="56ABA2B1" w:rsidR="008D5EE8" w:rsidRDefault="008D5EE8">
      <w:pPr>
        <w:pStyle w:val="CommentText"/>
      </w:pPr>
      <w:r>
        <w:rPr>
          <w:rStyle w:val="CommentReference"/>
        </w:rPr>
        <w:annotationRef/>
      </w:r>
      <w:r>
        <w:t>Mentioned</w:t>
      </w:r>
    </w:p>
  </w:comment>
  <w:comment w:id="16067" w:author="Alicia Romero Lopez" w:date="2020-01-31T09:43:00Z" w:initials="AL">
    <w:p w14:paraId="2C561BB9" w14:textId="66FCD1C0" w:rsidR="008D5EE8" w:rsidRDefault="008D5EE8">
      <w:pPr>
        <w:pStyle w:val="CommentText"/>
      </w:pPr>
      <w:r>
        <w:t>Final Edit Must: The note seems to be a clue given to to learner to complete the step. Am I correct? If I am, replace Note with Hint</w:t>
      </w:r>
      <w:r>
        <w:rPr>
          <w:rStyle w:val="CommentReference"/>
        </w:rPr>
        <w:annotationRef/>
      </w:r>
    </w:p>
  </w:comment>
  <w:comment w:id="16068" w:author="Fatemeh Yazdanbakhsh Poodeh" w:date="2020-02-04T18:24:00Z" w:initials="FYP">
    <w:p w14:paraId="4C315A66" w14:textId="0E824652" w:rsidR="008D5EE8" w:rsidRDefault="008D5EE8" w:rsidP="00C32E38">
      <w:pPr>
        <w:pStyle w:val="CommentText"/>
      </w:pPr>
      <w:r>
        <w:rPr>
          <w:rStyle w:val="CommentReference"/>
        </w:rPr>
        <w:annotationRef/>
      </w:r>
      <w:r>
        <w:t>Done.</w:t>
      </w:r>
    </w:p>
  </w:comment>
  <w:comment w:id="16098" w:author="Alicia Romero Lopez" w:date="2020-01-31T09:43:00Z" w:initials="AL">
    <w:p w14:paraId="303AEEC4" w14:textId="248D87D1" w:rsidR="008D5EE8" w:rsidRDefault="008D5EE8">
      <w:pPr>
        <w:pStyle w:val="CommentText"/>
      </w:pPr>
      <w:r>
        <w:t>Final Edit Must: The note seems to be a clue given to to learner to complete the step. Am I correct? If I am, replace Note with Hint</w:t>
      </w:r>
      <w:r>
        <w:rPr>
          <w:rStyle w:val="CommentReference"/>
        </w:rPr>
        <w:annotationRef/>
      </w:r>
    </w:p>
  </w:comment>
  <w:comment w:id="16099" w:author="RoboGarden Team" w:date="2020-02-07T11:33:00Z" w:initials="R">
    <w:p w14:paraId="6BD9ADB0" w14:textId="21E8A985" w:rsidR="008D5EE8" w:rsidRDefault="008D5EE8">
      <w:pPr>
        <w:pStyle w:val="CommentText"/>
      </w:pPr>
      <w:r>
        <w:rPr>
          <w:rStyle w:val="CommentReference"/>
        </w:rPr>
        <w:annotationRef/>
      </w:r>
      <w:r>
        <w:t>resolved</w:t>
      </w:r>
    </w:p>
  </w:comment>
  <w:comment w:id="16113" w:author="Alexis Handford" w:date="2020-01-22T09:35:00Z" w:initials="AH">
    <w:p w14:paraId="37E5C288" w14:textId="2ADD169F" w:rsidR="008D5EE8" w:rsidRDefault="008D5EE8">
      <w:pPr>
        <w:pStyle w:val="CommentText"/>
      </w:pPr>
      <w:r>
        <w:t xml:space="preserve">Is visualization the purpose of this assessment? If so, explain further. You want to be testing different things in each assessment. </w:t>
      </w:r>
      <w:r>
        <w:rPr>
          <w:rStyle w:val="CommentReference"/>
        </w:rPr>
        <w:annotationRef/>
      </w:r>
    </w:p>
  </w:comment>
  <w:comment w:id="16114" w:author="RoboGarden Team" w:date="2020-01-23T21:29:00Z" w:initials="RG">
    <w:p w14:paraId="2492242B" w14:textId="6DEEF018" w:rsidR="008D5EE8" w:rsidRDefault="008D5EE8">
      <w:pPr>
        <w:pStyle w:val="CommentText"/>
      </w:pPr>
      <w:r>
        <w:rPr>
          <w:rStyle w:val="CommentReference"/>
        </w:rPr>
        <w:annotationRef/>
      </w:r>
      <w:r>
        <w:t xml:space="preserve">These steps are considered the requirements. </w:t>
      </w:r>
    </w:p>
    <w:p w14:paraId="401482E9" w14:textId="2E107D61" w:rsidR="008D5EE8" w:rsidRDefault="008D5EE8">
      <w:pPr>
        <w:pStyle w:val="CommentText"/>
      </w:pPr>
      <w:r>
        <w:t xml:space="preserve">The above block is the Description. </w:t>
      </w:r>
    </w:p>
  </w:comment>
  <w:comment w:id="16187" w:author="Alexis Handford" w:date="2020-01-22T09:38:00Z" w:initials="AH">
    <w:p w14:paraId="6311E459" w14:textId="77777777" w:rsidR="008D5EE8" w:rsidRDefault="008D5EE8" w:rsidP="006F5089">
      <w:pPr>
        <w:pStyle w:val="CommentText"/>
      </w:pPr>
      <w:r>
        <w:t xml:space="preserve">This isn't explaining what the purpose of the assessment is. </w:t>
      </w:r>
      <w:r>
        <w:rPr>
          <w:rStyle w:val="CommentReference"/>
        </w:rPr>
        <w:annotationRef/>
      </w:r>
    </w:p>
  </w:comment>
  <w:comment w:id="16188" w:author="RoboGarden Team" w:date="2020-01-24T00:47:00Z" w:initials="RG">
    <w:p w14:paraId="6C5CA097" w14:textId="3D9740F8" w:rsidR="008D5EE8" w:rsidRDefault="008D5EE8">
      <w:pPr>
        <w:pStyle w:val="CommentText"/>
      </w:pPr>
      <w:r>
        <w:rPr>
          <w:rStyle w:val="CommentReference"/>
        </w:rPr>
        <w:annotationRef/>
      </w:r>
      <w:r>
        <w:t xml:space="preserve">Modified the purpose phrasing </w:t>
      </w:r>
    </w:p>
  </w:comment>
  <w:comment w:id="16194" w:author="Fatemeh Yazdanbakhsh Poodeh" w:date="2020-02-05T00:12:00Z" w:initials="FYP">
    <w:p w14:paraId="5F322CA0" w14:textId="77777777" w:rsidR="008D5EE8" w:rsidRDefault="008D5EE8" w:rsidP="00A960D4">
      <w:pPr>
        <w:pStyle w:val="CommentText"/>
      </w:pPr>
      <w:r>
        <w:rPr>
          <w:rStyle w:val="CommentReference"/>
        </w:rPr>
        <w:annotationRef/>
      </w:r>
      <w:r>
        <w:t>Done.</w:t>
      </w:r>
    </w:p>
  </w:comment>
  <w:comment w:id="16200" w:author="Alexis Handford" w:date="2020-01-22T09:38:00Z" w:initials="AH">
    <w:p w14:paraId="7FFB9020" w14:textId="29DF80E0" w:rsidR="008D5EE8" w:rsidRDefault="008D5EE8">
      <w:pPr>
        <w:pStyle w:val="CommentText"/>
      </w:pPr>
      <w:r>
        <w:t xml:space="preserve">This isn't explaining what the purpose of the assessment is. </w:t>
      </w:r>
      <w:r>
        <w:rPr>
          <w:rStyle w:val="CommentReference"/>
        </w:rPr>
        <w:annotationRef/>
      </w:r>
    </w:p>
  </w:comment>
  <w:comment w:id="16201" w:author="RoboGarden Team" w:date="2020-02-07T14:34:00Z" w:initials="R">
    <w:p w14:paraId="0F0D9686" w14:textId="63F5F485" w:rsidR="008D5EE8" w:rsidRDefault="008D5EE8">
      <w:pPr>
        <w:pStyle w:val="CommentText"/>
      </w:pPr>
      <w:r>
        <w:rPr>
          <w:rStyle w:val="CommentReference"/>
        </w:rPr>
        <w:annotationRef/>
      </w:r>
      <w:r>
        <w:t>Addressed</w:t>
      </w:r>
    </w:p>
  </w:comment>
  <w:comment w:id="16211" w:author="Alexis Handford" w:date="2020-01-22T09:36:00Z" w:initials="AH">
    <w:p w14:paraId="0F68F31A" w14:textId="0306FBA3" w:rsidR="008D5EE8" w:rsidRDefault="008D5EE8">
      <w:pPr>
        <w:pStyle w:val="CommentText"/>
      </w:pPr>
      <w:r>
        <w:t>Same thing here - explain what students need to complete this assessment. Do they need Github? Do they need anything else?</w:t>
      </w:r>
      <w:r>
        <w:rPr>
          <w:rStyle w:val="CommentReference"/>
        </w:rPr>
        <w:annotationRef/>
      </w:r>
    </w:p>
  </w:comment>
  <w:comment w:id="16212" w:author="RoboGarden Team" w:date="2020-02-07T11:33:00Z" w:initials="R">
    <w:p w14:paraId="7D5052D1" w14:textId="292E0836" w:rsidR="008D5EE8" w:rsidRDefault="008D5EE8">
      <w:pPr>
        <w:pStyle w:val="CommentText"/>
      </w:pPr>
      <w:r>
        <w:rPr>
          <w:rStyle w:val="CommentReference"/>
        </w:rPr>
        <w:annotationRef/>
      </w:r>
      <w:r>
        <w:t>Addressed</w:t>
      </w:r>
    </w:p>
  </w:comment>
  <w:comment w:id="16218" w:author="Alexis Handford" w:date="2020-01-22T09:37:00Z" w:initials="AH">
    <w:p w14:paraId="40751E22" w14:textId="4B386223" w:rsidR="008D5EE8" w:rsidRDefault="008D5EE8">
      <w:pPr>
        <w:pStyle w:val="CommentText"/>
      </w:pPr>
      <w:r>
        <w:t>Is the purpose of this assessment to test students on extracting/using statistical data? Explain what the purpose of this assessment is. What are you testing students on?</w:t>
      </w:r>
      <w:r>
        <w:rPr>
          <w:rStyle w:val="CommentReference"/>
        </w:rPr>
        <w:annotationRef/>
      </w:r>
    </w:p>
  </w:comment>
  <w:comment w:id="16219" w:author="RoboGarden Team" w:date="2020-01-24T00:48:00Z" w:initials="RG">
    <w:p w14:paraId="6EA44235" w14:textId="4AE66A5D" w:rsidR="008D5EE8" w:rsidRDefault="008D5EE8">
      <w:pPr>
        <w:pStyle w:val="CommentText"/>
      </w:pPr>
      <w:r>
        <w:rPr>
          <w:rStyle w:val="CommentReference"/>
        </w:rPr>
        <w:annotationRef/>
      </w:r>
      <w:r>
        <w:t>Skills tested</w:t>
      </w:r>
    </w:p>
  </w:comment>
  <w:comment w:id="16244" w:author="Alicia Romero Lopez" w:date="2020-01-31T09:39:00Z" w:initials="AL">
    <w:p w14:paraId="16177DD8" w14:textId="7D7F1307" w:rsidR="008D5EE8" w:rsidRDefault="008D5EE8">
      <w:pPr>
        <w:pStyle w:val="CommentText"/>
      </w:pPr>
      <w:r>
        <w:t>Final Edit Must: The note seems to be a clue given to to learner to complete the step. Am I correct? If I am, replace Note with Hint</w:t>
      </w:r>
      <w:r>
        <w:rPr>
          <w:rStyle w:val="CommentReference"/>
        </w:rPr>
        <w:annotationRef/>
      </w:r>
    </w:p>
  </w:comment>
  <w:comment w:id="16245" w:author="Fatemeh Yazdanbakhsh Poodeh" w:date="2020-02-04T18:23:00Z" w:initials="FYP">
    <w:p w14:paraId="012E1F6C" w14:textId="15C14456" w:rsidR="008D5EE8" w:rsidRDefault="008D5EE8">
      <w:pPr>
        <w:pStyle w:val="CommentText"/>
      </w:pPr>
      <w:r>
        <w:rPr>
          <w:rStyle w:val="CommentReference"/>
        </w:rPr>
        <w:annotationRef/>
      </w:r>
      <w:r>
        <w:t>Done.</w:t>
      </w:r>
    </w:p>
  </w:comment>
  <w:comment w:id="16265" w:author="Alicia Romero Lopez" w:date="2020-01-31T09:40:00Z" w:initials="AL">
    <w:p w14:paraId="7AD5E4F3" w14:textId="27C55E1B" w:rsidR="008D5EE8" w:rsidRDefault="008D5EE8">
      <w:pPr>
        <w:pStyle w:val="CommentText"/>
      </w:pPr>
      <w:r>
        <w:t>Final Edit Must: The note seems to be a clue given to to learner to complete the step. Am I correct? If I am, replace Note with Hint</w:t>
      </w:r>
      <w:r>
        <w:rPr>
          <w:rStyle w:val="CommentReference"/>
        </w:rPr>
        <w:annotationRef/>
      </w:r>
    </w:p>
  </w:comment>
  <w:comment w:id="16266" w:author="Fatemeh Yazdanbakhsh Poodeh" w:date="2020-02-04T18:23:00Z" w:initials="FYP">
    <w:p w14:paraId="58FAE768" w14:textId="6B9E43C3" w:rsidR="008D5EE8" w:rsidRDefault="008D5EE8">
      <w:pPr>
        <w:pStyle w:val="CommentText"/>
      </w:pPr>
      <w:r>
        <w:rPr>
          <w:rStyle w:val="CommentReference"/>
        </w:rPr>
        <w:annotationRef/>
      </w:r>
      <w:r>
        <w:t>Done.</w:t>
      </w:r>
    </w:p>
  </w:comment>
  <w:comment w:id="16339" w:author="Alexis Handford" w:date="2020-01-22T09:41:00Z" w:initials="AH">
    <w:p w14:paraId="64DBE456" w14:textId="43B9A1CA" w:rsidR="008D5EE8" w:rsidRDefault="008D5EE8">
      <w:pPr>
        <w:pStyle w:val="CommentText"/>
      </w:pPr>
      <w:r>
        <w:t>Consider changing the name of these. Through project is unclear. Maybe call this something like Module 1 overview project</w:t>
      </w:r>
      <w:r>
        <w:rPr>
          <w:rStyle w:val="CommentReference"/>
        </w:rPr>
        <w:annotationRef/>
      </w:r>
    </w:p>
  </w:comment>
  <w:comment w:id="16341" w:author="Alexis Handford" w:date="2020-01-27T11:51:00Z" w:initials="AH">
    <w:p w14:paraId="5551976D" w14:textId="6D840FDF" w:rsidR="008D5EE8" w:rsidRDefault="008D5EE8">
      <w:pPr>
        <w:pStyle w:val="CommentText"/>
      </w:pPr>
      <w:r>
        <w:t xml:space="preserve">MUST: Provide an explanation to LS about why the projects were named "Through Projects" then we will make a concrete recommendation on the name/title. </w:t>
      </w:r>
      <w:r>
        <w:rPr>
          <w:rStyle w:val="CommentReference"/>
        </w:rPr>
        <w:annotationRef/>
      </w:r>
    </w:p>
  </w:comment>
  <w:comment w:id="16342" w:author="Alexis Handford [2]" w:date="2020-02-03T15:27:00Z" w:initials="AH">
    <w:p w14:paraId="3CB3669D" w14:textId="60E39297" w:rsidR="008D5EE8" w:rsidRDefault="008D5EE8">
      <w:pPr>
        <w:pStyle w:val="CommentText"/>
      </w:pPr>
      <w:r>
        <w:rPr>
          <w:rStyle w:val="CommentReference"/>
        </w:rPr>
        <w:annotationRef/>
      </w:r>
      <w:r>
        <w:t>Final Edit</w:t>
      </w:r>
      <w:r>
        <w:br/>
        <w:t>MUST: Change the name of the Through Projects to Accumulative Project(s) – Emmanuel explained this to us further already.</w:t>
      </w:r>
    </w:p>
  </w:comment>
  <w:comment w:id="16343" w:author="Fatemeh Yazdanbakhsh Poodeh" w:date="2020-02-04T18:18:00Z" w:initials="FYP">
    <w:p w14:paraId="66CFE826" w14:textId="676FB219" w:rsidR="008D5EE8" w:rsidRDefault="008D5EE8">
      <w:pPr>
        <w:pStyle w:val="CommentText"/>
      </w:pPr>
      <w:r>
        <w:rPr>
          <w:rStyle w:val="CommentReference"/>
        </w:rPr>
        <w:annotationRef/>
      </w:r>
      <w:r>
        <w:t>Done.</w:t>
      </w:r>
    </w:p>
    <w:p w14:paraId="43106217" w14:textId="77777777" w:rsidR="008D5EE8" w:rsidRDefault="008D5EE8">
      <w:pPr>
        <w:pStyle w:val="CommentText"/>
      </w:pPr>
    </w:p>
  </w:comment>
  <w:comment w:id="16352" w:author="Alexis Handford" w:date="2020-01-22T09:41:00Z" w:initials="AH">
    <w:p w14:paraId="6C8EB584" w14:textId="3F010696" w:rsidR="008D5EE8" w:rsidRDefault="008D5EE8">
      <w:pPr>
        <w:pStyle w:val="CommentText"/>
      </w:pPr>
      <w:r>
        <w:t xml:space="preserve">Not clear. Explain what the purpose is. </w:t>
      </w:r>
      <w:r>
        <w:rPr>
          <w:rStyle w:val="CommentReference"/>
        </w:rPr>
        <w:annotationRef/>
      </w:r>
    </w:p>
  </w:comment>
  <w:comment w:id="16353" w:author="RoboGarden Team" w:date="2020-01-24T00:49:00Z" w:initials="RG">
    <w:p w14:paraId="041AE75B" w14:textId="7838819A" w:rsidR="008D5EE8" w:rsidRDefault="008D5EE8">
      <w:pPr>
        <w:pStyle w:val="CommentText"/>
      </w:pPr>
      <w:r>
        <w:rPr>
          <w:rStyle w:val="CommentReference"/>
        </w:rPr>
        <w:annotationRef/>
      </w:r>
      <w:r>
        <w:t>Represented tested skills in a bulleted list</w:t>
      </w:r>
    </w:p>
  </w:comment>
  <w:comment w:id="16366" w:author="Alexis Handford" w:date="2020-01-22T09:40:00Z" w:initials="AH">
    <w:p w14:paraId="2637F5E9" w14:textId="6A75B189" w:rsidR="008D5EE8" w:rsidRDefault="008D5EE8">
      <w:pPr>
        <w:pStyle w:val="CommentText"/>
      </w:pPr>
      <w:r>
        <w:t xml:space="preserve">When you have an assessment using a library, you need to clearly explain what library is being used and any additional information students might need about the library to be successful in the assessment. </w:t>
      </w:r>
      <w:r>
        <w:rPr>
          <w:rStyle w:val="CommentReference"/>
        </w:rPr>
        <w:annotationRef/>
      </w:r>
    </w:p>
  </w:comment>
  <w:comment w:id="16367" w:author="RoboGarden Team" w:date="2020-02-07T11:34:00Z" w:initials="R">
    <w:p w14:paraId="72D9D015" w14:textId="1D45254F" w:rsidR="008D5EE8" w:rsidRDefault="008D5EE8">
      <w:pPr>
        <w:pStyle w:val="CommentText"/>
      </w:pPr>
      <w:r>
        <w:rPr>
          <w:rStyle w:val="CommentReference"/>
        </w:rPr>
        <w:annotationRef/>
      </w:r>
      <w:r>
        <w:t>Addressed at the beginning of using any library.</w:t>
      </w:r>
    </w:p>
  </w:comment>
  <w:comment w:id="16373" w:author="Alexis Handford" w:date="2020-01-22T09:42:00Z" w:initials="AH">
    <w:p w14:paraId="6CB08BE5" w14:textId="59CCC938" w:rsidR="008D5EE8" w:rsidRDefault="008D5EE8">
      <w:pPr>
        <w:pStyle w:val="CommentText"/>
      </w:pPr>
      <w:r>
        <w:t>This is explaining the problem that students will solve throughout the project. This isn't a requirement. You might want to divide this information into two parts "problem" and "requirements"</w:t>
      </w:r>
      <w:r>
        <w:rPr>
          <w:rStyle w:val="CommentReference"/>
        </w:rPr>
        <w:annotationRef/>
      </w:r>
    </w:p>
  </w:comment>
  <w:comment w:id="16374" w:author="RoboGarden Team" w:date="2020-01-23T21:40:00Z" w:initials="RG">
    <w:p w14:paraId="62AC8F98" w14:textId="35763486" w:rsidR="008D5EE8" w:rsidRDefault="008D5EE8">
      <w:pPr>
        <w:pStyle w:val="CommentText"/>
      </w:pPr>
      <w:r>
        <w:rPr>
          <w:rStyle w:val="CommentReference"/>
        </w:rPr>
        <w:annotationRef/>
      </w:r>
      <w:r>
        <w:t xml:space="preserve">This is supposed to be the description </w:t>
      </w:r>
    </w:p>
  </w:comment>
  <w:comment w:id="16385" w:author="Alexis Handford" w:date="2020-01-22T09:43:00Z" w:initials="AH">
    <w:p w14:paraId="485C6386" w14:textId="3C3180D3" w:rsidR="008D5EE8" w:rsidRDefault="008D5EE8">
      <w:pPr>
        <w:pStyle w:val="CommentText"/>
      </w:pPr>
      <w:r>
        <w:t>Again, be very clear. What do students need before they can start? Will they be using GitHub?</w:t>
      </w:r>
      <w:r>
        <w:rPr>
          <w:rStyle w:val="CommentReference"/>
        </w:rPr>
        <w:annotationRef/>
      </w:r>
    </w:p>
  </w:comment>
  <w:comment w:id="16386" w:author="RoboGarden Team" w:date="2020-01-23T21:44:00Z" w:initials="RG">
    <w:p w14:paraId="73F91440" w14:textId="2C1A36FE" w:rsidR="008D5EE8" w:rsidRDefault="008D5EE8">
      <w:pPr>
        <w:pStyle w:val="CommentText"/>
      </w:pPr>
      <w:r>
        <w:rPr>
          <w:rStyle w:val="CommentReference"/>
        </w:rPr>
        <w:annotationRef/>
      </w:r>
      <w:r>
        <w:t>Resolved</w:t>
      </w:r>
    </w:p>
  </w:comment>
  <w:comment w:id="16392" w:author="Alexis Handford" w:date="2020-01-22T09:41:00Z" w:initials="AH">
    <w:p w14:paraId="5BC0731B" w14:textId="4CBA0719" w:rsidR="008D5EE8" w:rsidRDefault="008D5EE8">
      <w:pPr>
        <w:pStyle w:val="CommentText"/>
      </w:pPr>
      <w:r>
        <w:t>cite image</w:t>
      </w:r>
      <w:r>
        <w:rPr>
          <w:rStyle w:val="CommentReference"/>
        </w:rPr>
        <w:annotationRef/>
      </w:r>
    </w:p>
  </w:comment>
  <w:comment w:id="16393" w:author="RoboGarden Team" w:date="2020-01-24T00:49:00Z" w:initials="RG">
    <w:p w14:paraId="2AD0FC50" w14:textId="0E40936C" w:rsidR="008D5EE8" w:rsidRDefault="008D5EE8">
      <w:pPr>
        <w:pStyle w:val="CommentText"/>
      </w:pPr>
      <w:r>
        <w:rPr>
          <w:rStyle w:val="CommentReference"/>
        </w:rPr>
        <w:annotationRef/>
      </w:r>
      <w:r>
        <w:t>Cited</w:t>
      </w:r>
    </w:p>
  </w:comment>
  <w:comment w:id="16419" w:author="Alicia Romero Lopez" w:date="2020-01-31T09:47:00Z" w:initials="AL">
    <w:p w14:paraId="4E178DCF" w14:textId="57A60537" w:rsidR="008D5EE8" w:rsidRDefault="008D5EE8">
      <w:pPr>
        <w:pStyle w:val="CommentText"/>
      </w:pPr>
      <w:r>
        <w:t>Final Edit Must: The note seems to be a clue given to to learner to complete the step. Am I correct? If I am, replace Note with Hint. A note is more like this: Remeber to save your work frequently so you do not loose it.</w:t>
      </w:r>
      <w:r>
        <w:rPr>
          <w:rStyle w:val="CommentReference"/>
        </w:rPr>
        <w:annotationRef/>
      </w:r>
    </w:p>
  </w:comment>
  <w:comment w:id="16420" w:author="Fatemeh Yazdanbakhsh Poodeh" w:date="2020-02-04T18:15:00Z" w:initials="FYP">
    <w:p w14:paraId="222FACBC" w14:textId="30C70CC9" w:rsidR="008D5EE8" w:rsidRDefault="008D5EE8">
      <w:pPr>
        <w:pStyle w:val="CommentText"/>
      </w:pPr>
      <w:r>
        <w:rPr>
          <w:rStyle w:val="CommentReference"/>
        </w:rPr>
        <w:annotationRef/>
      </w:r>
      <w:r>
        <w:t>Done.</w:t>
      </w:r>
    </w:p>
    <w:p w14:paraId="6CE1CC69" w14:textId="77777777" w:rsidR="008D5EE8" w:rsidRDefault="008D5EE8">
      <w:pPr>
        <w:pStyle w:val="CommentText"/>
      </w:pPr>
    </w:p>
  </w:comment>
  <w:comment w:id="16489" w:author="Alexis Handford" w:date="2020-01-22T09:46:00Z" w:initials="AH">
    <w:p w14:paraId="21D592EB" w14:textId="59B5A889" w:rsidR="008D5EE8" w:rsidRDefault="008D5EE8">
      <w:pPr>
        <w:pStyle w:val="CommentText"/>
      </w:pPr>
      <w:r>
        <w:t>You need to clearly state what the rubric is for. Is it for all assignments (aka you are grading the same criteria for all assessments) or do you need a seperate rubric for each assessment?</w:t>
      </w:r>
      <w:r>
        <w:rPr>
          <w:rStyle w:val="CommentReference"/>
        </w:rPr>
        <w:annotationRef/>
      </w:r>
    </w:p>
  </w:comment>
  <w:comment w:id="16490" w:author="Bassem Abdullah" w:date="2020-01-24T17:17:00Z" w:initials="BA">
    <w:p w14:paraId="1DA836A4" w14:textId="77777777" w:rsidR="008D5EE8" w:rsidRDefault="008D5EE8">
      <w:pPr>
        <w:pStyle w:val="CommentText"/>
      </w:pPr>
      <w:r>
        <w:rPr>
          <w:rStyle w:val="CommentReference"/>
        </w:rPr>
        <w:annotationRef/>
      </w:r>
      <w:r>
        <w:t>This for the assessment of the mini-projects</w:t>
      </w:r>
    </w:p>
    <w:p w14:paraId="14700812" w14:textId="77777777" w:rsidR="008D5EE8" w:rsidRDefault="008D5EE8">
      <w:pPr>
        <w:pStyle w:val="CommentText"/>
      </w:pPr>
      <w:r>
        <w:t>This is done by RG evaluation staff</w:t>
      </w:r>
    </w:p>
    <w:p w14:paraId="4E227071" w14:textId="2971DA32" w:rsidR="008D5EE8" w:rsidRDefault="008D5EE8">
      <w:pPr>
        <w:pStyle w:val="CommentText"/>
      </w:pPr>
      <w:r>
        <w:br/>
        <w:t xml:space="preserve">For the other missions, it is automatically evaluated based on criteria mentioned in the Course </w:t>
      </w:r>
      <w:r w:rsidR="00A17CD2">
        <w:t>Orientation</w:t>
      </w:r>
      <w:r>
        <w:t>.</w:t>
      </w:r>
    </w:p>
  </w:comment>
  <w:comment w:id="16587" w:author="Alexis Handford" w:date="2020-01-27T11:54:00Z" w:initials="AH">
    <w:p w14:paraId="00618308" w14:textId="028F0ACB" w:rsidR="008D5EE8" w:rsidRDefault="008D5EE8">
      <w:pPr>
        <w:pStyle w:val="CommentText"/>
      </w:pPr>
      <w:r>
        <w:t xml:space="preserve">MUST: Do more work on this rubric. You have to pick criteria for the rubric that has a range of possible levels of success. Submitting to GitHub is a yes or no task, there can't really be "Some evidence" that a link was submitted. </w:t>
      </w:r>
      <w:r>
        <w:rPr>
          <w:rStyle w:val="CommentReference"/>
        </w:rPr>
        <w:annotationRef/>
      </w:r>
    </w:p>
  </w:comment>
  <w:comment w:id="16588" w:author="Alexis Handford" w:date="2020-01-27T12:06:00Z" w:initials="AH">
    <w:p w14:paraId="49CD2035" w14:textId="4F067DD3" w:rsidR="008D5EE8" w:rsidRDefault="008D5EE8">
      <w:pPr>
        <w:pStyle w:val="CommentText"/>
      </w:pPr>
      <w:r>
        <w:t xml:space="preserve">LS will assist Fatemah more with this on Wednesday Jan 29th. </w:t>
      </w:r>
      <w:r>
        <w:rPr>
          <w:rStyle w:val="CommentReference"/>
        </w:rPr>
        <w:annotationRef/>
      </w:r>
    </w:p>
  </w:comment>
  <w:comment w:id="16591" w:author="Fatemeh Yazdanbakhsh Poodeh" w:date="2020-01-30T16:55:00Z" w:initials="FYP">
    <w:p w14:paraId="4302FADF" w14:textId="13A2ACF9" w:rsidR="008D5EE8" w:rsidRDefault="008D5EE8">
      <w:pPr>
        <w:pStyle w:val="CommentText"/>
      </w:pPr>
      <w:r>
        <w:rPr>
          <w:rStyle w:val="CommentReference"/>
        </w:rPr>
        <w:annotationRef/>
      </w:r>
      <w:r>
        <w:t>Link of github cannot be submitted partialy.</w:t>
      </w:r>
    </w:p>
  </w:comment>
  <w:comment w:id="16576" w:author="Fatemeh Yazdanbakhsh Poodeh" w:date="2020-01-30T16:56:00Z" w:initials="FYP">
    <w:p w14:paraId="553DBF2B" w14:textId="77777777" w:rsidR="008D5EE8" w:rsidRDefault="008D5EE8" w:rsidP="00D918C7">
      <w:pPr>
        <w:pStyle w:val="CommentText"/>
      </w:pPr>
      <w:r>
        <w:rPr>
          <w:rStyle w:val="CommentReference"/>
        </w:rPr>
        <w:annotationRef/>
      </w:r>
      <w:r>
        <w:t>RG remove this and put it as criteria of the lesson</w:t>
      </w:r>
    </w:p>
    <w:p w14:paraId="7274BD60" w14:textId="03920064" w:rsidR="008D5EE8" w:rsidRDefault="008D5EE8">
      <w:pPr>
        <w:pStyle w:val="CommentText"/>
      </w:pPr>
    </w:p>
  </w:comment>
  <w:comment w:id="16617" w:author="Alexis Handford" w:date="2020-01-22T09:45:00Z" w:initials="AH">
    <w:p w14:paraId="5174291C" w14:textId="733EDCB3" w:rsidR="008D5EE8" w:rsidRDefault="008D5EE8">
      <w:pPr>
        <w:pStyle w:val="CommentText"/>
      </w:pPr>
      <w:r>
        <w:t xml:space="preserve">This rubric was an example provided by LS - you need to customize the rubric to fit the assessment you are grading. Please complete this. Emmanuel had made adjustments to the rubric in ICT 694, refer to that as a starting point. </w:t>
      </w:r>
      <w:r>
        <w:rPr>
          <w:rStyle w:val="CommentReference"/>
        </w:rPr>
        <w:annotationRef/>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15F18F0E" w15:done="1"/>
  <w15:commentEx w15:paraId="074BFBA8" w15:paraIdParent="15F18F0E" w15:done="1"/>
  <w15:commentEx w15:paraId="1E5CC9DA" w15:done="1"/>
  <w15:commentEx w15:paraId="45C5ED90" w15:done="1"/>
  <w15:commentEx w15:paraId="1F6BF9C3" w15:done="0"/>
  <w15:commentEx w15:paraId="5D174B1E" w15:paraIdParent="1F6BF9C3" w15:done="0"/>
  <w15:commentEx w15:paraId="66EC91B4" w15:done="0"/>
  <w15:commentEx w15:paraId="0B72DD87" w15:paraIdParent="66EC91B4" w15:done="0"/>
  <w15:commentEx w15:paraId="7725AB97" w15:done="0"/>
  <w15:commentEx w15:paraId="04BB6A6F" w15:paraIdParent="7725AB97" w15:done="0"/>
  <w15:commentEx w15:paraId="132EC8E7" w15:paraIdParent="7725AB97" w15:done="0"/>
  <w15:commentEx w15:paraId="453C17F2" w15:done="0"/>
  <w15:commentEx w15:paraId="5BE89969" w15:paraIdParent="453C17F2" w15:done="0"/>
  <w15:commentEx w15:paraId="16E5EF50" w15:done="0"/>
  <w15:commentEx w15:paraId="44FE6B9D" w15:paraIdParent="16E5EF50" w15:done="0"/>
  <w15:commentEx w15:paraId="0DD00392" w15:done="0"/>
  <w15:commentEx w15:paraId="289A1F47" w15:paraIdParent="0DD00392" w15:done="0"/>
  <w15:commentEx w15:paraId="2A99C222" w15:paraIdParent="0DD00392" w15:done="0"/>
  <w15:commentEx w15:paraId="3FDCF3CF" w15:done="0"/>
  <w15:commentEx w15:paraId="78D3A022" w15:done="0"/>
  <w15:commentEx w15:paraId="54A7155A" w15:paraIdParent="78D3A022" w15:done="0"/>
  <w15:commentEx w15:paraId="790FDFCD" w15:paraIdParent="78D3A022" w15:done="0"/>
  <w15:commentEx w15:paraId="4E11D7F9" w15:paraIdParent="78D3A022" w15:done="0"/>
  <w15:commentEx w15:paraId="2CB0D38C" w15:done="0"/>
  <w15:commentEx w15:paraId="293748B2" w15:done="0"/>
  <w15:commentEx w15:paraId="52D1A4EB" w15:paraIdParent="293748B2" w15:done="0"/>
  <w15:commentEx w15:paraId="53789F11" w15:done="0"/>
  <w15:commentEx w15:paraId="73D2ED5F" w15:done="0"/>
  <w15:commentEx w15:paraId="5CB6E910" w15:done="0"/>
  <w15:commentEx w15:paraId="70180086" w15:paraIdParent="5CB6E910" w15:done="0"/>
  <w15:commentEx w15:paraId="63D8FC3B" w15:paraIdParent="5CB6E910" w15:done="0"/>
  <w15:commentEx w15:paraId="0DF20FBD" w15:done="0"/>
  <w15:commentEx w15:paraId="110ADACA" w15:paraIdParent="0DF20FBD" w15:done="0"/>
  <w15:commentEx w15:paraId="6AC032E6" w15:done="0"/>
  <w15:commentEx w15:paraId="68287A3C" w15:done="0"/>
  <w15:commentEx w15:paraId="02FB32D2" w15:paraIdParent="68287A3C" w15:done="0"/>
  <w15:commentEx w15:paraId="0B838548" w15:done="0"/>
  <w15:commentEx w15:paraId="50C75D60" w15:paraIdParent="0B838548" w15:done="0"/>
  <w15:commentEx w15:paraId="37D50699" w15:done="0"/>
  <w15:commentEx w15:paraId="20925AC0" w15:done="0"/>
  <w15:commentEx w15:paraId="18BD43A5" w15:done="0"/>
  <w15:commentEx w15:paraId="4C66761F" w15:done="0"/>
  <w15:commentEx w15:paraId="4CCDBFF1" w15:paraIdParent="4C66761F" w15:done="0"/>
  <w15:commentEx w15:paraId="7ED9460F" w15:done="0"/>
  <w15:commentEx w15:paraId="202E5434" w15:paraIdParent="7ED9460F" w15:done="0"/>
  <w15:commentEx w15:paraId="3DA2FD85" w15:done="0"/>
  <w15:commentEx w15:paraId="30E4BA13" w15:paraIdParent="3DA2FD85" w15:done="0"/>
  <w15:commentEx w15:paraId="51C32DD0" w15:done="0"/>
  <w15:commentEx w15:paraId="78F8F0FA" w15:done="0"/>
  <w15:commentEx w15:paraId="01FA58E0" w15:done="0"/>
  <w15:commentEx w15:paraId="785C2A92" w15:paraIdParent="01FA58E0" w15:done="0"/>
  <w15:commentEx w15:paraId="03D26307" w15:done="0"/>
  <w15:commentEx w15:paraId="1221B264" w15:paraIdParent="03D26307" w15:done="0"/>
  <w15:commentEx w15:paraId="2E523ACF" w15:done="0"/>
  <w15:commentEx w15:paraId="7C5FD1A9" w15:done="0"/>
  <w15:commentEx w15:paraId="4D789A55" w15:paraIdParent="7C5FD1A9" w15:done="0"/>
  <w15:commentEx w15:paraId="5AA5B8E0" w15:done="0"/>
  <w15:commentEx w15:paraId="1634C81E" w15:done="0"/>
  <w15:commentEx w15:paraId="5027196E" w15:paraIdParent="1634C81E" w15:done="0"/>
  <w15:commentEx w15:paraId="26CEE776" w15:done="0"/>
  <w15:commentEx w15:paraId="507E07F8" w15:done="0"/>
  <w15:commentEx w15:paraId="516B9FF3" w15:paraIdParent="507E07F8" w15:done="0"/>
  <w15:commentEx w15:paraId="0701C0AE" w15:done="0"/>
  <w15:commentEx w15:paraId="11690122" w15:done="0"/>
  <w15:commentEx w15:paraId="7DE07AE6" w15:paraIdParent="11690122" w15:done="0"/>
  <w15:commentEx w15:paraId="5ECC715A" w15:paraIdParent="11690122" w15:done="0"/>
  <w15:commentEx w15:paraId="7530E88D" w15:paraIdParent="11690122" w15:done="0"/>
  <w15:commentEx w15:paraId="3AB1046B" w15:done="0"/>
  <w15:commentEx w15:paraId="603243A2" w15:done="0"/>
  <w15:commentEx w15:paraId="7DC269B8" w15:paraIdParent="603243A2" w15:done="0"/>
  <w15:commentEx w15:paraId="18588A40" w15:done="0"/>
  <w15:commentEx w15:paraId="2BFA1552" w15:done="0"/>
  <w15:commentEx w15:paraId="3F15C143" w15:paraIdParent="2BFA1552" w15:done="0"/>
  <w15:commentEx w15:paraId="3A925E97" w15:done="0"/>
  <w15:commentEx w15:paraId="3E8A3D8B" w15:done="0"/>
  <w15:commentEx w15:paraId="348BB6A9" w15:paraIdParent="3E8A3D8B" w15:done="0"/>
  <w15:commentEx w15:paraId="0E669D8B" w15:done="0"/>
  <w15:commentEx w15:paraId="529754C7" w15:done="0"/>
  <w15:commentEx w15:paraId="08502D5D" w15:paraIdParent="529754C7" w15:done="0"/>
  <w15:commentEx w15:paraId="04B042A4" w15:done="0"/>
  <w15:commentEx w15:paraId="414E841B" w15:paraIdParent="04B042A4" w15:done="0"/>
  <w15:commentEx w15:paraId="62103D0B" w15:paraIdParent="04B042A4" w15:done="0"/>
  <w15:commentEx w15:paraId="21319A26" w15:done="0"/>
  <w15:commentEx w15:paraId="3DE0C360" w15:paraIdParent="21319A26" w15:done="0"/>
  <w15:commentEx w15:paraId="29C0914E" w15:done="0"/>
  <w15:commentEx w15:paraId="11CE0D51" w15:done="0"/>
  <w15:commentEx w15:paraId="732FF07E" w15:paraIdParent="11CE0D51" w15:done="0"/>
  <w15:commentEx w15:paraId="71D9AC46" w15:done="0"/>
  <w15:commentEx w15:paraId="2C16E8FA" w15:paraIdParent="71D9AC46" w15:done="0"/>
  <w15:commentEx w15:paraId="39E820FE" w15:done="0"/>
  <w15:commentEx w15:paraId="415A3D87" w15:done="0"/>
  <w15:commentEx w15:paraId="4B336491" w15:paraIdParent="415A3D87" w15:done="0"/>
  <w15:commentEx w15:paraId="05680671" w15:done="0"/>
  <w15:commentEx w15:paraId="6296613F" w15:paraIdParent="05680671" w15:done="0"/>
  <w15:commentEx w15:paraId="01F22EB6" w15:done="0"/>
  <w15:commentEx w15:paraId="6C934742" w15:paraIdParent="01F22EB6" w15:done="0"/>
  <w15:commentEx w15:paraId="386FE067" w15:done="0"/>
  <w15:commentEx w15:paraId="3700A4B0" w15:paraIdParent="386FE067" w15:done="0"/>
  <w15:commentEx w15:paraId="2EBAC28A" w15:done="0"/>
  <w15:commentEx w15:paraId="50370540" w15:done="0"/>
  <w15:commentEx w15:paraId="7DCAE5A7" w15:done="0"/>
  <w15:commentEx w15:paraId="35B661DD" w15:paraIdParent="7DCAE5A7" w15:done="0"/>
  <w15:commentEx w15:paraId="723444DF" w15:done="0"/>
  <w15:commentEx w15:paraId="005D2A1F" w15:paraIdParent="723444DF" w15:done="0"/>
  <w15:commentEx w15:paraId="7DDCCB0A" w15:done="0"/>
  <w15:commentEx w15:paraId="5D5F0C94" w15:paraIdParent="7DDCCB0A" w15:done="0"/>
  <w15:commentEx w15:paraId="0DF2C2FE" w15:done="0"/>
  <w15:commentEx w15:paraId="08C472D3" w15:paraIdParent="0DF2C2FE" w15:done="0"/>
  <w15:commentEx w15:paraId="46C26416" w15:paraIdParent="0DF2C2FE" w15:done="0"/>
  <w15:commentEx w15:paraId="26996CF1" w15:done="0"/>
  <w15:commentEx w15:paraId="4B61760E" w15:paraIdParent="26996CF1" w15:done="0"/>
  <w15:commentEx w15:paraId="6B1A9207" w15:done="0"/>
  <w15:commentEx w15:paraId="44D830CB" w15:paraIdParent="6B1A9207" w15:done="0"/>
  <w15:commentEx w15:paraId="4EA6DE99" w15:done="0"/>
  <w15:commentEx w15:paraId="0E00EFE6" w15:paraIdParent="4EA6DE99" w15:done="0"/>
  <w15:commentEx w15:paraId="6637F5F5" w15:done="0"/>
  <w15:commentEx w15:paraId="2503CA44" w15:paraIdParent="6637F5F5" w15:done="0"/>
  <w15:commentEx w15:paraId="6A3FAA96" w15:paraIdParent="6637F5F5" w15:done="0"/>
  <w15:commentEx w15:paraId="1D75D79D" w15:done="0"/>
  <w15:commentEx w15:paraId="450CBD6D" w15:paraIdParent="1D75D79D" w15:done="0"/>
  <w15:commentEx w15:paraId="5B8C996E" w15:done="0"/>
  <w15:commentEx w15:paraId="061C6AAF" w15:paraIdParent="5B8C996E" w15:done="0"/>
  <w15:commentEx w15:paraId="62C1D08C" w15:done="0"/>
  <w15:commentEx w15:paraId="4E3E907E" w15:done="0"/>
  <w15:commentEx w15:paraId="42253F62" w15:paraIdParent="4E3E907E" w15:done="0"/>
  <w15:commentEx w15:paraId="35B2A102" w15:paraIdParent="4E3E907E" w15:done="0"/>
  <w15:commentEx w15:paraId="61B0D694" w15:done="0"/>
  <w15:commentEx w15:paraId="78C3DC76" w15:done="0"/>
  <w15:commentEx w15:paraId="393502B6" w15:done="0"/>
  <w15:commentEx w15:paraId="5DE403BF" w15:done="0"/>
  <w15:commentEx w15:paraId="3EB76D06" w15:done="0"/>
  <w15:commentEx w15:paraId="1C17A2B8" w15:done="0"/>
  <w15:commentEx w15:paraId="2D8E378F" w15:paraIdParent="1C17A2B8" w15:done="0"/>
  <w15:commentEx w15:paraId="35BDDC38" w15:done="0"/>
  <w15:commentEx w15:paraId="4630A5E1" w15:done="0"/>
  <w15:commentEx w15:paraId="6DCD0A80" w15:paraIdParent="4630A5E1" w15:done="0"/>
  <w15:commentEx w15:paraId="1211F263" w15:done="0"/>
  <w15:commentEx w15:paraId="46378892" w15:done="0"/>
  <w15:commentEx w15:paraId="0A1BA102" w15:paraIdParent="46378892" w15:done="0"/>
  <w15:commentEx w15:paraId="3D656A14" w15:paraIdParent="46378892" w15:done="0"/>
  <w15:commentEx w15:paraId="44756E7B" w15:paraIdParent="46378892" w15:done="0"/>
  <w15:commentEx w15:paraId="37873743" w15:done="0"/>
  <w15:commentEx w15:paraId="1711A8CA" w15:done="1"/>
  <w15:commentEx w15:paraId="57F45C48" w15:done="0"/>
  <w15:commentEx w15:paraId="50B5FFE7" w15:paraIdParent="57F45C48" w15:done="0"/>
  <w15:commentEx w15:paraId="16BDF25D" w15:paraIdParent="57F45C48" w15:done="0"/>
  <w15:commentEx w15:paraId="449E8DF2" w15:paraIdParent="57F45C48" w15:done="0"/>
  <w15:commentEx w15:paraId="05878417" w15:paraIdParent="57F45C48" w15:done="0"/>
  <w15:commentEx w15:paraId="76B59057" w15:done="0"/>
  <w15:commentEx w15:paraId="5C7C1567" w15:done="0"/>
  <w15:commentEx w15:paraId="1F4DEB29" w15:paraIdParent="5C7C1567" w15:done="0"/>
  <w15:commentEx w15:paraId="3A114CF8" w15:done="0"/>
  <w15:commentEx w15:paraId="51D6DE0F" w15:done="0"/>
  <w15:commentEx w15:paraId="75421BCE" w15:paraIdParent="51D6DE0F" w15:done="0"/>
  <w15:commentEx w15:paraId="0923328A" w15:done="0"/>
  <w15:commentEx w15:paraId="71B41512" w15:paraIdParent="0923328A" w15:done="0"/>
  <w15:commentEx w15:paraId="1E32E0D2" w15:done="0"/>
  <w15:commentEx w15:paraId="5D95E5FB" w15:paraIdParent="1E32E0D2" w15:done="0"/>
  <w15:commentEx w15:paraId="0086326B" w15:done="0"/>
  <w15:commentEx w15:paraId="4B8355FC" w15:done="0"/>
  <w15:commentEx w15:paraId="2D5B3B7D" w15:done="0"/>
  <w15:commentEx w15:paraId="34EE61FF" w15:done="0"/>
  <w15:commentEx w15:paraId="39190277" w15:done="0"/>
  <w15:commentEx w15:paraId="128EE535" w15:paraIdParent="39190277" w15:done="0"/>
  <w15:commentEx w15:paraId="7A2F7CA2" w15:done="0"/>
  <w15:commentEx w15:paraId="1DB72C82" w15:paraIdParent="7A2F7CA2" w15:done="0"/>
  <w15:commentEx w15:paraId="65B2CB5C" w15:done="0"/>
  <w15:commentEx w15:paraId="48FFCE4C" w15:paraIdParent="65B2CB5C" w15:done="0"/>
  <w15:commentEx w15:paraId="79B8A80B" w15:paraIdParent="65B2CB5C" w15:done="0"/>
  <w15:commentEx w15:paraId="7291A24F" w15:paraIdParent="65B2CB5C" w15:done="0"/>
  <w15:commentEx w15:paraId="5D83FCCB" w15:done="0"/>
  <w15:commentEx w15:paraId="7D8DD486" w15:paraIdParent="5D83FCCB" w15:done="0"/>
  <w15:commentEx w15:paraId="4BA676A5" w15:done="0"/>
  <w15:commentEx w15:paraId="2B1BD772" w15:paraIdParent="4BA676A5" w15:done="0"/>
  <w15:commentEx w15:paraId="696DF9B2" w15:paraIdParent="4BA676A5" w15:done="0"/>
  <w15:commentEx w15:paraId="2522F277" w15:done="0"/>
  <w15:commentEx w15:paraId="56A2CB79" w15:done="0"/>
  <w15:commentEx w15:paraId="24AF6652" w15:paraIdParent="56A2CB79" w15:done="0"/>
  <w15:commentEx w15:paraId="5B5F0961" w15:done="0"/>
  <w15:commentEx w15:paraId="67F7AE85" w15:done="0"/>
  <w15:commentEx w15:paraId="180CEF05" w15:paraIdParent="67F7AE85" w15:done="0"/>
  <w15:commentEx w15:paraId="5D2A0A70" w15:done="0"/>
  <w15:commentEx w15:paraId="40248A6A" w15:done="0"/>
  <w15:commentEx w15:paraId="1FE5D944" w15:paraIdParent="40248A6A" w15:done="0"/>
  <w15:commentEx w15:paraId="52DA3A01" w15:paraIdParent="40248A6A" w15:done="0"/>
  <w15:commentEx w15:paraId="37D32FD8" w15:paraIdParent="40248A6A" w15:done="0"/>
  <w15:commentEx w15:paraId="3C220BA6" w15:done="0"/>
  <w15:commentEx w15:paraId="5C5127D8" w15:paraIdParent="3C220BA6" w15:done="0"/>
  <w15:commentEx w15:paraId="2C195B49" w15:done="0"/>
  <w15:commentEx w15:paraId="4CA9AA58" w15:paraIdParent="2C195B49" w15:done="0"/>
  <w15:commentEx w15:paraId="0FDD2073" w15:done="0"/>
  <w15:commentEx w15:paraId="0B6600F5" w15:paraIdParent="0FDD2073" w15:done="0"/>
  <w15:commentEx w15:paraId="66ADFFFF" w15:done="0"/>
  <w15:commentEx w15:paraId="177D0A09" w15:done="0"/>
  <w15:commentEx w15:paraId="573C92FB" w15:paraIdParent="177D0A09" w15:done="0"/>
  <w15:commentEx w15:paraId="0AFB607D" w15:done="0"/>
  <w15:commentEx w15:paraId="463ED83F" w15:paraIdParent="0AFB607D" w15:done="0"/>
  <w15:commentEx w15:paraId="717CD700" w15:done="0"/>
  <w15:commentEx w15:paraId="08DB0A0B" w15:paraIdParent="717CD700" w15:done="0"/>
  <w15:commentEx w15:paraId="5E9EAEED" w15:done="0"/>
  <w15:commentEx w15:paraId="03BF2FCE" w15:paraIdParent="5E9EAEED" w15:done="0"/>
  <w15:commentEx w15:paraId="5E9DB341" w15:done="0"/>
  <w15:commentEx w15:paraId="6D6911AE" w15:paraIdParent="5E9DB341" w15:done="0"/>
  <w15:commentEx w15:paraId="027B1C6D" w15:done="0"/>
  <w15:commentEx w15:paraId="3D343FD0" w15:paraIdParent="027B1C6D" w15:done="0"/>
  <w15:commentEx w15:paraId="261679C4" w15:done="0"/>
  <w15:commentEx w15:paraId="4C393FE6" w15:paraIdParent="261679C4" w15:done="0"/>
  <w15:commentEx w15:paraId="04FADE13" w15:done="0"/>
  <w15:commentEx w15:paraId="4B754384" w15:paraIdParent="04FADE13" w15:done="0"/>
  <w15:commentEx w15:paraId="1FE1829E" w15:done="0"/>
  <w15:commentEx w15:paraId="323EC073" w15:paraIdParent="1FE1829E" w15:done="0"/>
  <w15:commentEx w15:paraId="0A79F841" w15:done="0"/>
  <w15:commentEx w15:paraId="44C43D65" w15:paraIdParent="0A79F841" w15:done="0"/>
  <w15:commentEx w15:paraId="13FDEFC7" w15:done="0"/>
  <w15:commentEx w15:paraId="4DE818D9" w15:paraIdParent="13FDEFC7" w15:done="0"/>
  <w15:commentEx w15:paraId="6DD717B4" w15:done="0"/>
  <w15:commentEx w15:paraId="1FB7B556" w15:paraIdParent="6DD717B4" w15:done="0"/>
  <w15:commentEx w15:paraId="175ED9F0" w15:paraIdParent="6DD717B4" w15:done="0"/>
  <w15:commentEx w15:paraId="7F8DC1D9" w15:paraIdParent="6DD717B4" w15:done="0"/>
  <w15:commentEx w15:paraId="4D77492C" w15:done="0"/>
  <w15:commentEx w15:paraId="0A31EDA7" w15:paraIdParent="4D77492C" w15:done="0"/>
  <w15:commentEx w15:paraId="6087C43E" w15:paraIdParent="4D77492C" w15:done="0"/>
  <w15:commentEx w15:paraId="47322457" w15:paraIdParent="4D77492C" w15:done="0"/>
  <w15:commentEx w15:paraId="3E38819A" w15:paraIdParent="4D77492C" w15:done="0"/>
  <w15:commentEx w15:paraId="6FA98F35" w15:done="0"/>
  <w15:commentEx w15:paraId="54E74ADD" w15:paraIdParent="6FA98F35" w15:done="0"/>
  <w15:commentEx w15:paraId="7A7E50C4" w15:paraIdParent="6FA98F35" w15:done="0"/>
  <w15:commentEx w15:paraId="349CA788" w15:done="0"/>
  <w15:commentEx w15:paraId="034D37B4" w15:paraIdParent="349CA788" w15:done="0"/>
  <w15:commentEx w15:paraId="4CC38122" w15:done="0"/>
  <w15:commentEx w15:paraId="6E11C6C0" w15:done="0"/>
  <w15:commentEx w15:paraId="3175C11A" w15:paraIdParent="6E11C6C0" w15:done="0"/>
  <w15:commentEx w15:paraId="664A8BA3" w15:done="0"/>
  <w15:commentEx w15:paraId="24BFA906" w15:done="0"/>
  <w15:commentEx w15:paraId="61A06B07" w15:paraIdParent="24BFA906" w15:done="0"/>
  <w15:commentEx w15:paraId="6B04D693" w15:paraIdParent="24BFA906" w15:done="0"/>
  <w15:commentEx w15:paraId="09B3D1F1" w15:paraIdParent="24BFA906" w15:done="0"/>
  <w15:commentEx w15:paraId="61ECE4F5" w15:paraIdParent="24BFA906" w15:done="0"/>
  <w15:commentEx w15:paraId="039644C4" w15:done="0"/>
  <w15:commentEx w15:paraId="5EE1B473" w15:paraIdParent="039644C4" w15:done="0"/>
  <w15:commentEx w15:paraId="66C3B331" w15:done="0"/>
  <w15:commentEx w15:paraId="70D4815E" w15:paraIdParent="66C3B331" w15:done="0"/>
  <w15:commentEx w15:paraId="25E17F3D" w15:done="0"/>
  <w15:commentEx w15:paraId="29ADA648" w15:done="0"/>
  <w15:commentEx w15:paraId="53A3AAC9" w15:paraIdParent="29ADA648" w15:done="0"/>
  <w15:commentEx w15:paraId="249DA99E" w15:done="0"/>
  <w15:commentEx w15:paraId="41FD5C5B" w15:paraIdParent="249DA99E" w15:done="0"/>
  <w15:commentEx w15:paraId="5912914B" w15:done="0"/>
  <w15:commentEx w15:paraId="370958DE" w15:paraIdParent="5912914B" w15:done="0"/>
  <w15:commentEx w15:paraId="6201DB08" w15:done="0"/>
  <w15:commentEx w15:paraId="6CE78C60" w15:paraIdParent="6201DB08" w15:done="0"/>
  <w15:commentEx w15:paraId="09B5842D" w15:done="0"/>
  <w15:commentEx w15:paraId="528C76AA" w15:paraIdParent="09B5842D" w15:done="0"/>
  <w15:commentEx w15:paraId="375F5555" w15:done="0"/>
  <w15:commentEx w15:paraId="21FB1382" w15:done="0"/>
  <w15:commentEx w15:paraId="5EB85241" w15:done="0"/>
  <w15:commentEx w15:paraId="4F1084F2" w15:paraIdParent="5EB85241" w15:done="0"/>
  <w15:commentEx w15:paraId="6134937B" w15:done="0"/>
  <w15:commentEx w15:paraId="0D3704BE" w15:done="0"/>
  <w15:commentEx w15:paraId="04EF548F" w15:paraIdParent="0D3704BE" w15:done="0"/>
  <w15:commentEx w15:paraId="3B58BDEB" w15:paraIdParent="0D3704BE" w15:done="0"/>
  <w15:commentEx w15:paraId="1B6B2AB3" w15:paraIdParent="0D3704BE" w15:done="0"/>
  <w15:commentEx w15:paraId="21B31733" w15:done="0"/>
  <w15:commentEx w15:paraId="37C69471" w15:paraIdParent="21B31733" w15:done="0"/>
  <w15:commentEx w15:paraId="36DE3BE2" w15:done="0"/>
  <w15:commentEx w15:paraId="302EA76D" w15:done="0"/>
  <w15:commentEx w15:paraId="3C664B9F" w15:paraIdParent="302EA76D" w15:done="0"/>
  <w15:commentEx w15:paraId="2B2C4C1C" w15:done="0"/>
  <w15:commentEx w15:paraId="01852F80" w15:done="0"/>
  <w15:commentEx w15:paraId="0CF6FFFB" w15:done="0"/>
  <w15:commentEx w15:paraId="3BDFC762" w15:done="0"/>
  <w15:commentEx w15:paraId="2F447107" w15:paraIdParent="3BDFC762" w15:done="0"/>
  <w15:commentEx w15:paraId="7CC195A6" w15:paraIdParent="3BDFC762" w15:done="0"/>
  <w15:commentEx w15:paraId="762DB6B5" w15:paraIdParent="3BDFC762" w15:done="0"/>
  <w15:commentEx w15:paraId="2F751B16" w15:paraIdParent="3BDFC762" w15:done="0"/>
  <w15:commentEx w15:paraId="44F45FC2" w15:done="0"/>
  <w15:commentEx w15:paraId="0E6C0109" w15:paraIdParent="44F45FC2" w15:done="0"/>
  <w15:commentEx w15:paraId="07280C59" w15:done="0"/>
  <w15:commentEx w15:paraId="5D6DFF81" w15:paraIdParent="07280C59" w15:done="0"/>
  <w15:commentEx w15:paraId="0DF607FE" w15:done="0"/>
  <w15:commentEx w15:paraId="59966F1C" w15:done="0"/>
  <w15:commentEx w15:paraId="31F39997" w15:done="0"/>
  <w15:commentEx w15:paraId="0ACFC190" w15:done="0"/>
  <w15:commentEx w15:paraId="127CA102" w15:paraIdParent="0ACFC190" w15:done="0"/>
  <w15:commentEx w15:paraId="79C5DF6C" w15:done="0"/>
  <w15:commentEx w15:paraId="11A75A5E" w15:done="0"/>
  <w15:commentEx w15:paraId="43373283" w15:paraIdParent="11A75A5E" w15:done="0"/>
  <w15:commentEx w15:paraId="6AEAA3E7" w15:paraIdParent="11A75A5E" w15:done="0"/>
  <w15:commentEx w15:paraId="6C9D570A" w15:paraIdParent="11A75A5E" w15:done="0"/>
  <w15:commentEx w15:paraId="0D22F1A4" w15:done="0"/>
  <w15:commentEx w15:paraId="137B1E5A" w15:paraIdParent="0D22F1A4" w15:done="0"/>
  <w15:commentEx w15:paraId="4C317A05" w15:paraIdParent="0D22F1A4" w15:done="0"/>
  <w15:commentEx w15:paraId="2ADFC9E6" w15:paraIdParent="0D22F1A4" w15:done="0"/>
  <w15:commentEx w15:paraId="6E17BAEE" w15:done="0"/>
  <w15:commentEx w15:paraId="540830BF" w15:paraIdParent="6E17BAEE" w15:done="0"/>
  <w15:commentEx w15:paraId="337A37C9" w15:done="0"/>
  <w15:commentEx w15:paraId="593E23BF" w15:done="0"/>
  <w15:commentEx w15:paraId="3F19A08B" w15:done="0"/>
  <w15:commentEx w15:paraId="4F6E7C0F" w15:paraIdParent="3F19A08B" w15:done="0"/>
  <w15:commentEx w15:paraId="5FB5FA73" w15:done="0"/>
  <w15:commentEx w15:paraId="6355F4CD" w15:paraIdParent="5FB5FA73" w15:done="0"/>
  <w15:commentEx w15:paraId="2D1C86D6" w15:done="0"/>
  <w15:commentEx w15:paraId="7D28314D" w15:done="0"/>
  <w15:commentEx w15:paraId="4EF4F2ED" w15:done="0"/>
  <w15:commentEx w15:paraId="4EFA411D" w15:done="0"/>
  <w15:commentEx w15:paraId="30ED1839" w15:done="0"/>
  <w15:commentEx w15:paraId="46B72985" w15:paraIdParent="30ED1839" w15:done="0"/>
  <w15:commentEx w15:paraId="34BDD48F" w15:done="0"/>
  <w15:commentEx w15:paraId="62741DB2" w15:paraIdParent="34BDD48F" w15:done="0"/>
  <w15:commentEx w15:paraId="6134180C" w15:done="0"/>
  <w15:commentEx w15:paraId="4076148D" w15:paraIdParent="6134180C" w15:done="0"/>
  <w15:commentEx w15:paraId="22B8FF33" w15:done="0"/>
  <w15:commentEx w15:paraId="613DF6C9" w15:paraIdParent="22B8FF33" w15:done="0"/>
  <w15:commentEx w15:paraId="6DF1D79B" w15:done="0"/>
  <w15:commentEx w15:paraId="23116C8C" w15:done="0"/>
  <w15:commentEx w15:paraId="4E1AF090" w15:paraIdParent="23116C8C" w15:done="0"/>
  <w15:commentEx w15:paraId="2817A34E" w15:done="0"/>
  <w15:commentEx w15:paraId="22127761" w15:done="0"/>
  <w15:commentEx w15:paraId="7BB0A1A1" w15:paraIdParent="22127761" w15:done="0"/>
  <w15:commentEx w15:paraId="63269552" w15:done="0"/>
  <w15:commentEx w15:paraId="59E0E047" w15:paraIdParent="63269552" w15:done="0"/>
  <w15:commentEx w15:paraId="6E454E28" w15:done="0"/>
  <w15:commentEx w15:paraId="16792B5F" w15:paraIdParent="6E454E28" w15:done="0"/>
  <w15:commentEx w15:paraId="51DF743A" w15:done="0"/>
  <w15:commentEx w15:paraId="2E7D1E08" w15:paraIdParent="51DF743A" w15:done="0"/>
  <w15:commentEx w15:paraId="1BC97801" w15:done="1"/>
  <w15:commentEx w15:paraId="052F182F" w15:done="0"/>
  <w15:commentEx w15:paraId="163D7052" w15:paraIdParent="052F182F" w15:done="0"/>
  <w15:commentEx w15:paraId="4C85F306" w15:done="0"/>
  <w15:commentEx w15:paraId="2FB050AC" w15:done="0"/>
  <w15:commentEx w15:paraId="1A7EEEF0" w15:done="0"/>
  <w15:commentEx w15:paraId="098115BE" w15:done="0"/>
  <w15:commentEx w15:paraId="16E7112C" w15:done="0"/>
  <w15:commentEx w15:paraId="7245ABDA" w15:done="0"/>
  <w15:commentEx w15:paraId="0DE42349" w15:paraIdParent="7245ABDA" w15:done="0"/>
  <w15:commentEx w15:paraId="632B2B43" w15:done="0"/>
  <w15:commentEx w15:paraId="59DFF7A3" w15:paraIdParent="632B2B43" w15:done="0"/>
  <w15:commentEx w15:paraId="5DACDDA2" w15:done="1"/>
  <w15:commentEx w15:paraId="2FF4CB8D" w15:done="0"/>
  <w15:commentEx w15:paraId="3F6CF8C0" w15:paraIdParent="2FF4CB8D" w15:done="0"/>
  <w15:commentEx w15:paraId="35147138" w15:done="0"/>
  <w15:commentEx w15:paraId="2455C475" w15:paraIdParent="35147138" w15:done="0"/>
  <w15:commentEx w15:paraId="69DE699A" w15:paraIdParent="35147138" w15:done="0"/>
  <w15:commentEx w15:paraId="6584ADF1" w15:done="0"/>
  <w15:commentEx w15:paraId="5333001B" w15:done="0"/>
  <w15:commentEx w15:paraId="319026A9" w15:paraIdParent="5333001B" w15:done="0"/>
  <w15:commentEx w15:paraId="3D93F948" w15:done="0"/>
  <w15:commentEx w15:paraId="1822E2BA" w15:done="0"/>
  <w15:commentEx w15:paraId="3DED60C1" w15:paraIdParent="1822E2BA" w15:done="0"/>
  <w15:commentEx w15:paraId="72AAAE05" w15:paraIdParent="1822E2BA" w15:done="0"/>
  <w15:commentEx w15:paraId="71CADC80" w15:done="0"/>
  <w15:commentEx w15:paraId="68ED812B" w15:done="0"/>
  <w15:commentEx w15:paraId="22A441D3" w15:done="1"/>
  <w15:commentEx w15:paraId="460A50DB" w15:done="0"/>
  <w15:commentEx w15:paraId="798E6DD6" w15:paraIdParent="460A50DB" w15:done="0"/>
  <w15:commentEx w15:paraId="02AB55D0" w15:paraIdParent="460A50DB" w15:done="0"/>
  <w15:commentEx w15:paraId="06926ABB" w15:paraIdParent="460A50DB" w15:done="0"/>
  <w15:commentEx w15:paraId="7C0CB83A" w15:done="0"/>
  <w15:commentEx w15:paraId="69C0E7DC" w15:done="0"/>
  <w15:commentEx w15:paraId="7AA184F4" w15:paraIdParent="69C0E7DC" w15:done="0"/>
  <w15:commentEx w15:paraId="3168571A" w15:done="0"/>
  <w15:commentEx w15:paraId="61C0FDCD" w15:done="0"/>
  <w15:commentEx w15:paraId="6F962FD1" w15:done="0"/>
  <w15:commentEx w15:paraId="2EDCE094" w15:done="0"/>
  <w15:commentEx w15:paraId="4F644E3A" w15:paraIdParent="2EDCE094" w15:done="0"/>
  <w15:commentEx w15:paraId="199237B7" w15:paraIdParent="2EDCE094" w15:done="0"/>
  <w15:commentEx w15:paraId="3553DA00" w15:done="0"/>
  <w15:commentEx w15:paraId="0003A404" w15:done="0"/>
  <w15:commentEx w15:paraId="6963A51A" w15:paraIdParent="0003A404" w15:done="0"/>
  <w15:commentEx w15:paraId="18883F5E" w15:done="0"/>
  <w15:commentEx w15:paraId="453014DC" w15:done="0"/>
  <w15:commentEx w15:paraId="2CE4EB5E" w15:paraIdParent="453014DC" w15:done="0"/>
  <w15:commentEx w15:paraId="7088DCFA" w15:done="0"/>
  <w15:commentEx w15:paraId="4C17A63D" w15:paraIdParent="7088DCFA" w15:done="0"/>
  <w15:commentEx w15:paraId="7EFAB680" w15:done="0"/>
  <w15:commentEx w15:paraId="24E3CE24" w15:done="0"/>
  <w15:commentEx w15:paraId="218B395D" w15:paraIdParent="24E3CE24" w15:done="0"/>
  <w15:commentEx w15:paraId="21DA10D9" w15:done="0"/>
  <w15:commentEx w15:paraId="182F1255" w15:done="0"/>
  <w15:commentEx w15:paraId="278EAEBD" w15:paraIdParent="182F1255" w15:done="0"/>
  <w15:commentEx w15:paraId="229086E9" w15:done="0"/>
  <w15:commentEx w15:paraId="62E860A7" w15:done="0"/>
  <w15:commentEx w15:paraId="5CD629E7" w15:paraIdParent="62E860A7" w15:done="0"/>
  <w15:commentEx w15:paraId="4439E3ED" w15:paraIdParent="62E860A7" w15:done="0"/>
  <w15:commentEx w15:paraId="22AE14B0" w15:paraIdParent="62E860A7" w15:done="0"/>
  <w15:commentEx w15:paraId="4C3576C0" w15:paraIdParent="62E860A7" w15:done="0"/>
  <w15:commentEx w15:paraId="32718FF3" w15:done="0"/>
  <w15:commentEx w15:paraId="2C285E2A" w15:paraIdParent="32718FF3" w15:done="0"/>
  <w15:commentEx w15:paraId="4DFFCDDA" w15:done="0"/>
  <w15:commentEx w15:paraId="1682AE1E" w15:paraIdParent="4DFFCDDA" w15:done="0"/>
  <w15:commentEx w15:paraId="0188E960" w15:done="0"/>
  <w15:commentEx w15:paraId="47408138" w15:paraIdParent="0188E960" w15:done="0"/>
  <w15:commentEx w15:paraId="1520ECB4" w15:paraIdParent="0188E960" w15:done="0"/>
  <w15:commentEx w15:paraId="60E475AD" w15:paraIdParent="0188E960" w15:done="0"/>
  <w15:commentEx w15:paraId="1D815375" w15:done="0"/>
  <w15:commentEx w15:paraId="602CEAB1" w15:paraIdParent="1D815375" w15:done="0"/>
  <w15:commentEx w15:paraId="6646ED68" w15:paraIdParent="1D815375" w15:done="0"/>
  <w15:commentEx w15:paraId="38F21CFA" w15:paraIdParent="1D815375" w15:done="0"/>
  <w15:commentEx w15:paraId="22EDEBA5" w15:done="0"/>
  <w15:commentEx w15:paraId="2A911E13" w15:done="0"/>
  <w15:commentEx w15:paraId="614191A6" w15:paraIdParent="2A911E13" w15:done="0"/>
  <w15:commentEx w15:paraId="55B85670" w15:done="0"/>
  <w15:commentEx w15:paraId="1402B935" w15:done="0"/>
  <w15:commentEx w15:paraId="4A71056C" w15:done="0"/>
  <w15:commentEx w15:paraId="7917162E" w15:paraIdParent="4A71056C" w15:done="0"/>
  <w15:commentEx w15:paraId="1EB4A022" w15:paraIdParent="4A71056C" w15:done="0"/>
  <w15:commentEx w15:paraId="0C46B2D2" w15:paraIdParent="4A71056C" w15:done="0"/>
  <w15:commentEx w15:paraId="5F9B5C46" w15:done="0"/>
  <w15:commentEx w15:paraId="344B828B" w15:paraIdParent="5F9B5C46" w15:done="0"/>
  <w15:commentEx w15:paraId="202C5D3F" w15:done="0"/>
  <w15:commentEx w15:paraId="406B4DFC" w15:paraIdParent="202C5D3F" w15:done="0"/>
  <w15:commentEx w15:paraId="045EEDE0" w15:done="0"/>
  <w15:commentEx w15:paraId="6DD351A6" w15:done="0"/>
  <w15:commentEx w15:paraId="2B28AC98" w15:done="0"/>
  <w15:commentEx w15:paraId="52721CAF" w15:paraIdParent="2B28AC98" w15:done="0"/>
  <w15:commentEx w15:paraId="7EC33AC4" w15:paraIdParent="2B28AC98" w15:done="0"/>
  <w15:commentEx w15:paraId="437B5565" w15:paraIdParent="2B28AC98" w15:done="0"/>
  <w15:commentEx w15:paraId="5E1A7718" w15:done="0"/>
  <w15:commentEx w15:paraId="317B9B03" w15:paraIdParent="5E1A7718" w15:done="0"/>
  <w15:commentEx w15:paraId="71A59E50" w15:done="0"/>
  <w15:commentEx w15:paraId="280753A5" w15:paraIdParent="71A59E50" w15:done="0"/>
  <w15:commentEx w15:paraId="1DE51059" w15:done="0"/>
  <w15:commentEx w15:paraId="60384466" w15:done="0"/>
  <w15:commentEx w15:paraId="5FDF879C" w15:done="0"/>
  <w15:commentEx w15:paraId="77322831" w15:done="0"/>
  <w15:commentEx w15:paraId="3A6B270A" w15:paraIdParent="77322831" w15:done="0"/>
  <w15:commentEx w15:paraId="6351CFBA" w15:paraIdParent="77322831" w15:done="0"/>
  <w15:commentEx w15:paraId="289CBD53" w15:paraIdParent="77322831" w15:done="0"/>
  <w15:commentEx w15:paraId="6A1A4D3D" w15:done="0"/>
  <w15:commentEx w15:paraId="76470444" w15:done="0"/>
  <w15:commentEx w15:paraId="71F76A40" w15:paraIdParent="76470444" w15:done="0"/>
  <w15:commentEx w15:paraId="15C5F3D3" w15:done="0"/>
  <w15:commentEx w15:paraId="48CE82CD" w15:done="0"/>
  <w15:commentEx w15:paraId="20F17E9D" w15:paraIdParent="48CE82CD" w15:done="0"/>
  <w15:commentEx w15:paraId="7998FC50" w15:paraIdParent="48CE82CD" w15:done="0"/>
  <w15:commentEx w15:paraId="614237B1" w15:done="1"/>
  <w15:commentEx w15:paraId="45F825CF" w15:paraIdParent="614237B1" w15:done="0"/>
  <w15:commentEx w15:paraId="1835E0A9" w15:paraIdParent="614237B1" w15:done="0"/>
  <w15:commentEx w15:paraId="7D1FF68F" w15:paraIdParent="614237B1" w15:done="0"/>
  <w15:commentEx w15:paraId="649D3F0D" w15:paraIdParent="614237B1" w15:done="0"/>
  <w15:commentEx w15:paraId="0D2CB109" w15:done="0"/>
  <w15:commentEx w15:paraId="24651BD9" w15:done="0"/>
  <w15:commentEx w15:paraId="7D6FE624" w15:paraIdParent="24651BD9" w15:done="0"/>
  <w15:commentEx w15:paraId="5E3FD721" w15:paraIdParent="24651BD9" w15:done="0"/>
  <w15:commentEx w15:paraId="6CB22298" w15:done="0"/>
  <w15:commentEx w15:paraId="0A2E029A" w15:done="0"/>
  <w15:commentEx w15:paraId="3D2E70CD" w15:paraIdParent="0A2E029A" w15:done="0"/>
  <w15:commentEx w15:paraId="20B59ED2" w15:paraIdParent="0A2E029A" w15:done="0"/>
  <w15:commentEx w15:paraId="6CDC45AB" w15:paraIdParent="0A2E029A" w15:done="0"/>
  <w15:commentEx w15:paraId="67FC6CD9" w15:paraIdParent="0A2E029A" w15:done="0"/>
  <w15:commentEx w15:paraId="392ECFA7" w15:done="0"/>
  <w15:commentEx w15:paraId="14F8E203" w15:done="0"/>
  <w15:commentEx w15:paraId="31C79C3C" w15:paraIdParent="14F8E203" w15:done="0"/>
  <w15:commentEx w15:paraId="639EAE6C" w15:paraIdParent="14F8E203" w15:done="0"/>
  <w15:commentEx w15:paraId="1520B075" w15:done="0"/>
  <w15:commentEx w15:paraId="66B99F69" w15:done="0"/>
  <w15:commentEx w15:paraId="520B5420" w15:paraIdParent="66B99F69" w15:done="0"/>
  <w15:commentEx w15:paraId="2D78B51A" w15:done="0"/>
  <w15:commentEx w15:paraId="2A8536AB" w15:done="0"/>
  <w15:commentEx w15:paraId="538F0095" w15:paraIdParent="2A8536AB" w15:done="0"/>
  <w15:commentEx w15:paraId="30163264" w15:done="0"/>
  <w15:commentEx w15:paraId="5E97ED22" w15:paraIdParent="30163264" w15:done="0"/>
  <w15:commentEx w15:paraId="4B61FD99" w15:done="0"/>
  <w15:commentEx w15:paraId="730CCB42" w15:paraIdParent="4B61FD99" w15:done="0"/>
  <w15:commentEx w15:paraId="6E4C3E73" w15:done="0"/>
  <w15:commentEx w15:paraId="1586EE60" w15:done="0"/>
  <w15:commentEx w15:paraId="31655726" w15:paraIdParent="1586EE60" w15:done="0"/>
  <w15:commentEx w15:paraId="30507345" w15:paraIdParent="1586EE60" w15:done="0"/>
  <w15:commentEx w15:paraId="2ED52FD1" w15:done="0"/>
  <w15:commentEx w15:paraId="05EC6122" w15:done="0"/>
  <w15:commentEx w15:paraId="54F2D38A" w15:paraIdParent="05EC6122" w15:done="0"/>
  <w15:commentEx w15:paraId="25060AAA" w15:done="0"/>
  <w15:commentEx w15:paraId="628371B0" w15:paraIdParent="25060AAA" w15:done="0"/>
  <w15:commentEx w15:paraId="5EA819B3" w15:done="0"/>
  <w15:commentEx w15:paraId="1ABBA2C3" w15:done="0"/>
  <w15:commentEx w15:paraId="45A591FD" w15:done="0"/>
  <w15:commentEx w15:paraId="03B5FB60" w15:done="0"/>
  <w15:commentEx w15:paraId="230853A5" w15:done="0"/>
  <w15:commentEx w15:paraId="0E43DDDB" w15:paraIdParent="230853A5" w15:done="0"/>
  <w15:commentEx w15:paraId="2AC8867B" w15:done="0"/>
  <w15:commentEx w15:paraId="450E70B9" w15:done="0"/>
  <w15:commentEx w15:paraId="239B4434" w15:paraIdParent="450E70B9" w15:done="0"/>
  <w15:commentEx w15:paraId="197F3864" w15:done="0"/>
  <w15:commentEx w15:paraId="3BB13347" w15:paraIdParent="197F3864" w15:done="0"/>
  <w15:commentEx w15:paraId="062EE790" w15:done="0"/>
  <w15:commentEx w15:paraId="478864E7" w15:paraIdParent="062EE790" w15:done="0"/>
  <w15:commentEx w15:paraId="4FAB3B56" w15:paraIdParent="062EE790" w15:done="0"/>
  <w15:commentEx w15:paraId="1E5D5445" w15:paraIdParent="062EE790" w15:done="0"/>
  <w15:commentEx w15:paraId="106469C6" w15:done="0"/>
  <w15:commentEx w15:paraId="4F4C99B6" w15:done="0"/>
  <w15:commentEx w15:paraId="66B21F84" w15:done="0"/>
  <w15:commentEx w15:paraId="692C51B3" w15:paraIdParent="66B21F84" w15:done="0"/>
  <w15:commentEx w15:paraId="68382CB2" w15:done="0"/>
  <w15:commentEx w15:paraId="355BE35A" w15:paraIdParent="68382CB2" w15:done="0"/>
  <w15:commentEx w15:paraId="6446CE44" w15:done="0"/>
  <w15:commentEx w15:paraId="4A05924D" w15:paraIdParent="6446CE44" w15:done="0"/>
  <w15:commentEx w15:paraId="5388C919" w15:done="0"/>
  <w15:commentEx w15:paraId="12ACCEF3" w15:paraIdParent="5388C919" w15:done="0"/>
  <w15:commentEx w15:paraId="392B682F" w15:done="0"/>
  <w15:commentEx w15:paraId="3502A741" w15:done="0"/>
  <w15:commentEx w15:paraId="3C18749D" w15:paraIdParent="3502A741" w15:done="0"/>
  <w15:commentEx w15:paraId="50812179" w15:done="0"/>
  <w15:commentEx w15:paraId="69B715B3" w15:paraIdParent="50812179" w15:done="0"/>
  <w15:commentEx w15:paraId="6391F415" w15:done="1"/>
  <w15:commentEx w15:paraId="20363C42" w15:paraIdParent="6391F415" w15:done="1"/>
  <w15:commentEx w15:paraId="62345BE8" w15:paraIdParent="6391F415" w15:done="0"/>
  <w15:commentEx w15:paraId="40E1BFE0" w15:done="0"/>
  <w15:commentEx w15:paraId="3413BDF4" w15:paraIdParent="40E1BFE0" w15:done="0"/>
  <w15:commentEx w15:paraId="6B14FA7A" w15:done="0"/>
  <w15:commentEx w15:paraId="29881F2D" w15:done="0"/>
  <w15:commentEx w15:paraId="24EFF9DA" w15:done="0"/>
  <w15:commentEx w15:paraId="05221B89" w15:done="0"/>
  <w15:commentEx w15:paraId="7173D4DB" w15:done="0"/>
  <w15:commentEx w15:paraId="7E341CBD" w15:paraIdParent="7173D4DB" w15:done="0"/>
  <w15:commentEx w15:paraId="3EC36FAC" w15:done="0"/>
  <w15:commentEx w15:paraId="09236C52" w15:done="0"/>
  <w15:commentEx w15:paraId="539B3FCB" w15:done="0"/>
  <w15:commentEx w15:paraId="3F364846" w15:paraIdParent="539B3FCB" w15:done="0"/>
  <w15:commentEx w15:paraId="53669D34" w15:done="0"/>
  <w15:commentEx w15:paraId="07BF25C8" w15:paraIdParent="53669D34" w15:done="0"/>
  <w15:commentEx w15:paraId="79642851" w15:done="0"/>
  <w15:commentEx w15:paraId="165901EC" w15:done="0"/>
  <w15:commentEx w15:paraId="3C312584" w15:paraIdParent="165901EC" w15:done="0"/>
  <w15:commentEx w15:paraId="5C936C49" w15:done="0"/>
  <w15:commentEx w15:paraId="24755965" w15:paraIdParent="5C936C49" w15:done="0"/>
  <w15:commentEx w15:paraId="5008DF61" w15:paraIdParent="5C936C49" w15:done="0"/>
  <w15:commentEx w15:paraId="10DEBD8A" w15:done="0"/>
  <w15:commentEx w15:paraId="2F2E8B75" w15:paraIdParent="10DEBD8A" w15:done="0"/>
  <w15:commentEx w15:paraId="00A97B7D" w15:paraIdParent="10DEBD8A" w15:done="0"/>
  <w15:commentEx w15:paraId="1BC82F6A" w15:done="0"/>
  <w15:commentEx w15:paraId="38D909D9" w15:done="0"/>
  <w15:commentEx w15:paraId="2D7ADA90" w15:done="0"/>
  <w15:commentEx w15:paraId="269B4B99" w15:done="0"/>
  <w15:commentEx w15:paraId="5081D6D8" w15:done="0"/>
  <w15:commentEx w15:paraId="48CD10E9" w15:paraIdParent="5081D6D8" w15:done="0"/>
  <w15:commentEx w15:paraId="1B0ACA60" w15:done="0"/>
  <w15:commentEx w15:paraId="0B4F194F" w15:done="0"/>
  <w15:commentEx w15:paraId="15FF5F03" w15:paraIdParent="0B4F194F" w15:done="0"/>
  <w15:commentEx w15:paraId="0130B769" w15:done="0"/>
  <w15:commentEx w15:paraId="5187D4C0" w15:done="0"/>
  <w15:commentEx w15:paraId="62F99FC4" w15:done="0"/>
  <w15:commentEx w15:paraId="1D731020" w15:paraIdParent="62F99FC4" w15:done="0"/>
  <w15:commentEx w15:paraId="0BC4C48A" w15:done="0"/>
  <w15:commentEx w15:paraId="72BD70E1" w15:done="0"/>
  <w15:commentEx w15:paraId="7B9BC9B1" w15:paraIdParent="72BD70E1" w15:done="0"/>
  <w15:commentEx w15:paraId="4C923CC6" w15:done="0"/>
  <w15:commentEx w15:paraId="3B4B63D1" w15:paraIdParent="4C923CC6" w15:done="0"/>
  <w15:commentEx w15:paraId="353E914A" w15:paraIdParent="4C923CC6" w15:done="0"/>
  <w15:commentEx w15:paraId="040C2442" w15:paraIdParent="4C923CC6" w15:done="0"/>
  <w15:commentEx w15:paraId="6ACE4098" w15:done="0"/>
  <w15:commentEx w15:paraId="1BEF693C" w15:done="0"/>
  <w15:commentEx w15:paraId="65CEE55E" w15:done="0"/>
  <w15:commentEx w15:paraId="581C77DC" w15:paraIdParent="65CEE55E" w15:done="0"/>
  <w15:commentEx w15:paraId="1A9175E3" w15:done="0"/>
  <w15:commentEx w15:paraId="22A7BE37" w15:done="0"/>
  <w15:commentEx w15:paraId="7C9C3E50" w15:done="0"/>
  <w15:commentEx w15:paraId="7A07F96C" w15:paraIdParent="7C9C3E50" w15:done="0"/>
  <w15:commentEx w15:paraId="6902F4D9" w15:done="0"/>
  <w15:commentEx w15:paraId="29A7E52E" w15:paraIdParent="6902F4D9" w15:done="0"/>
  <w15:commentEx w15:paraId="20855E81" w15:paraIdParent="6902F4D9" w15:done="0"/>
  <w15:commentEx w15:paraId="62FAD27F" w15:done="0"/>
  <w15:commentEx w15:paraId="0BE8DDBD" w15:paraIdParent="62FAD27F" w15:done="0"/>
  <w15:commentEx w15:paraId="134D50B0" w15:paraIdParent="62FAD27F" w15:done="0"/>
  <w15:commentEx w15:paraId="555A3D4F" w15:done="0"/>
  <w15:commentEx w15:paraId="6796B070" w15:paraIdParent="555A3D4F" w15:done="0"/>
  <w15:commentEx w15:paraId="688EFF4D" w15:done="0"/>
  <w15:commentEx w15:paraId="05887A71" w15:done="0"/>
  <w15:commentEx w15:paraId="059990AC" w15:paraIdParent="05887A71" w15:done="0"/>
  <w15:commentEx w15:paraId="1260831C" w15:done="0"/>
  <w15:commentEx w15:paraId="228945F8" w15:done="0"/>
  <w15:commentEx w15:paraId="01F1E09E" w15:paraIdParent="228945F8" w15:done="0"/>
  <w15:commentEx w15:paraId="4C5367E9" w15:paraIdParent="228945F8" w15:done="0"/>
  <w15:commentEx w15:paraId="52F8C38C" w15:paraIdParent="228945F8" w15:done="0"/>
  <w15:commentEx w15:paraId="69DC9255" w15:done="0"/>
  <w15:commentEx w15:paraId="1969B194" w15:paraIdParent="69DC9255" w15:done="0"/>
  <w15:commentEx w15:paraId="31C16AB4" w15:done="0"/>
  <w15:commentEx w15:paraId="71F49E6E" w15:paraIdParent="31C16AB4" w15:done="0"/>
  <w15:commentEx w15:paraId="59171FF3" w15:done="0"/>
  <w15:commentEx w15:paraId="2325C977" w15:done="0"/>
  <w15:commentEx w15:paraId="0650D1E7" w15:paraIdParent="2325C977" w15:done="0"/>
  <w15:commentEx w15:paraId="6439D20A" w15:done="0"/>
  <w15:commentEx w15:paraId="6CD4CC93" w15:paraIdParent="6439D20A" w15:done="0"/>
  <w15:commentEx w15:paraId="409CBB34" w15:done="0"/>
  <w15:commentEx w15:paraId="58C4C12A" w15:done="0"/>
  <w15:commentEx w15:paraId="0EFCAD41" w15:done="0"/>
  <w15:commentEx w15:paraId="65225B80" w15:paraIdParent="0EFCAD41" w15:done="0"/>
  <w15:commentEx w15:paraId="3E801344" w15:done="0"/>
  <w15:commentEx w15:paraId="526FFA75" w15:paraIdParent="3E801344" w15:done="0"/>
  <w15:commentEx w15:paraId="7EDBB8E7" w15:done="0"/>
  <w15:commentEx w15:paraId="6B4320B0" w15:paraIdParent="7EDBB8E7" w15:done="0"/>
  <w15:commentEx w15:paraId="5F75FDFE" w15:done="0"/>
  <w15:commentEx w15:paraId="08849CD8" w15:paraIdParent="5F75FDFE" w15:done="0"/>
  <w15:commentEx w15:paraId="554497D5" w15:done="0"/>
  <w15:commentEx w15:paraId="0DF58746" w15:paraIdParent="554497D5" w15:done="0"/>
  <w15:commentEx w15:paraId="26590FEB" w15:done="0"/>
  <w15:commentEx w15:paraId="0431EFAC" w15:paraIdParent="26590FEB" w15:done="0"/>
  <w15:commentEx w15:paraId="49FFE8BF" w15:done="0"/>
  <w15:commentEx w15:paraId="7064B5DE" w15:paraIdParent="49FFE8BF" w15:done="0"/>
  <w15:commentEx w15:paraId="7E6914A9" w15:done="0"/>
  <w15:commentEx w15:paraId="5F9B4018" w15:paraIdParent="7E6914A9" w15:done="0"/>
  <w15:commentEx w15:paraId="137868D5" w15:done="0"/>
  <w15:commentEx w15:paraId="32673952" w15:paraIdParent="137868D5" w15:done="0"/>
  <w15:commentEx w15:paraId="6C299373" w15:done="0"/>
  <w15:commentEx w15:paraId="3D0A9586" w15:paraIdParent="6C299373" w15:done="0"/>
  <w15:commentEx w15:paraId="7201EED9" w15:done="0"/>
  <w15:commentEx w15:paraId="7D9067CD" w15:done="0"/>
  <w15:commentEx w15:paraId="47718FC3" w15:paraIdParent="7D9067CD" w15:done="0"/>
  <w15:commentEx w15:paraId="0A9A6794" w15:paraIdParent="7D9067CD" w15:done="0"/>
  <w15:commentEx w15:paraId="75D3C94A" w15:paraIdParent="7D9067CD" w15:done="0"/>
  <w15:commentEx w15:paraId="4E1103F5" w15:done="0"/>
  <w15:commentEx w15:paraId="40876430" w15:paraIdParent="4E1103F5" w15:done="0"/>
  <w15:commentEx w15:paraId="4CFEB7DE" w15:done="0"/>
  <w15:commentEx w15:paraId="69786EC2" w15:done="0"/>
  <w15:commentEx w15:paraId="1AB8D687" w15:paraIdParent="69786EC2" w15:done="0"/>
  <w15:commentEx w15:paraId="6371D8ED" w15:done="0"/>
  <w15:commentEx w15:paraId="6B30D4CC" w15:done="0"/>
  <w15:commentEx w15:paraId="158D62F3" w15:paraIdParent="6B30D4CC" w15:done="0"/>
  <w15:commentEx w15:paraId="15D6845E" w15:paraIdParent="6B30D4CC" w15:done="0"/>
  <w15:commentEx w15:paraId="6ADAE148" w15:done="0"/>
  <w15:commentEx w15:paraId="624A57C1" w15:paraIdParent="6ADAE148" w15:done="0"/>
  <w15:commentEx w15:paraId="1BE88CFB" w15:done="0"/>
  <w15:commentEx w15:paraId="4D36B04F" w15:paraIdParent="1BE88CFB" w15:done="0"/>
  <w15:commentEx w15:paraId="36E44400" w15:paraIdParent="1BE88CFB" w15:done="0"/>
  <w15:commentEx w15:paraId="3FE994B4" w15:paraIdParent="1BE88CFB" w15:done="0"/>
  <w15:commentEx w15:paraId="0EA0953E" w15:done="0"/>
  <w15:commentEx w15:paraId="6DC532C9" w15:paraIdParent="0EA0953E" w15:done="0"/>
  <w15:commentEx w15:paraId="413A433A" w15:paraIdParent="0EA0953E" w15:done="0"/>
  <w15:commentEx w15:paraId="735DFA1A" w15:done="0"/>
  <w15:commentEx w15:paraId="459FED4D" w15:paraIdParent="735DFA1A" w15:done="0"/>
  <w15:commentEx w15:paraId="4F38ECD0" w15:done="0"/>
  <w15:commentEx w15:paraId="2A9D1076" w15:paraIdParent="4F38ECD0" w15:done="0"/>
  <w15:commentEx w15:paraId="20449AFE" w15:done="0"/>
  <w15:commentEx w15:paraId="1338BED0" w15:paraIdParent="20449AFE" w15:done="0"/>
  <w15:commentEx w15:paraId="05A7FB34" w15:done="0"/>
  <w15:commentEx w15:paraId="522D030F" w15:done="0"/>
  <w15:commentEx w15:paraId="248B6284" w15:done="0"/>
  <w15:commentEx w15:paraId="4D75719B" w15:done="0"/>
  <w15:commentEx w15:paraId="2D941E74" w15:paraIdParent="4D75719B" w15:done="0"/>
  <w15:commentEx w15:paraId="65D467FE" w15:done="0"/>
  <w15:commentEx w15:paraId="4E1F115C" w15:paraIdParent="65D467FE" w15:done="0"/>
  <w15:commentEx w15:paraId="003B436B" w15:done="0"/>
  <w15:commentEx w15:paraId="4CF8420E" w15:paraIdParent="003B436B" w15:done="0"/>
  <w15:commentEx w15:paraId="6B0AFFCF" w15:paraIdParent="003B436B" w15:done="0"/>
  <w15:commentEx w15:paraId="4FAFF813" w15:paraIdParent="003B436B" w15:done="0"/>
  <w15:commentEx w15:paraId="25A2B569" w15:paraIdParent="003B436B" w15:done="0"/>
  <w15:commentEx w15:paraId="3808A1B6" w15:done="0"/>
  <w15:commentEx w15:paraId="4C58D8FB" w15:done="0"/>
  <w15:commentEx w15:paraId="41A55F79" w15:paraIdParent="4C58D8FB" w15:done="0"/>
  <w15:commentEx w15:paraId="1C4395B7" w15:done="0"/>
  <w15:commentEx w15:paraId="7829C9B4" w15:done="0"/>
  <w15:commentEx w15:paraId="6E456781" w15:done="0"/>
  <w15:commentEx w15:paraId="60F206FD" w15:done="0"/>
  <w15:commentEx w15:paraId="3ADE0E40" w15:paraIdParent="60F206FD" w15:done="0"/>
  <w15:commentEx w15:paraId="3CD18B37" w15:done="0"/>
  <w15:commentEx w15:paraId="130C7CBC" w15:paraIdParent="3CD18B37" w15:done="0"/>
  <w15:commentEx w15:paraId="1ADAEE0B" w15:done="0"/>
  <w15:commentEx w15:paraId="36961D63" w15:done="0"/>
  <w15:commentEx w15:paraId="37F22A7E" w15:paraIdParent="36961D63" w15:done="0"/>
  <w15:commentEx w15:paraId="762D7424" w15:done="0"/>
  <w15:commentEx w15:paraId="2A65D438" w15:paraIdParent="762D7424" w15:done="0"/>
  <w15:commentEx w15:paraId="5E9D6C79" w15:done="0"/>
  <w15:commentEx w15:paraId="543FDFCC" w15:done="0"/>
  <w15:commentEx w15:paraId="31797E89" w15:paraIdParent="543FDFCC" w15:done="0"/>
  <w15:commentEx w15:paraId="149E2F2C" w15:done="0"/>
  <w15:commentEx w15:paraId="19539F9B" w15:paraIdParent="149E2F2C" w15:done="0"/>
  <w15:commentEx w15:paraId="5EB63945" w15:done="0"/>
  <w15:commentEx w15:paraId="19124AD4" w15:done="0"/>
  <w15:commentEx w15:paraId="3A766E77" w15:paraIdParent="19124AD4" w15:done="0"/>
  <w15:commentEx w15:paraId="4E887AA5" w15:done="0"/>
  <w15:commentEx w15:paraId="070C81AC" w15:done="0"/>
  <w15:commentEx w15:paraId="5435BBDC" w15:done="0"/>
  <w15:commentEx w15:paraId="4D0D96E0" w15:paraIdParent="5435BBDC" w15:done="0"/>
  <w15:commentEx w15:paraId="5F887FC8" w15:done="0"/>
  <w15:commentEx w15:paraId="1B978476" w15:paraIdParent="5F887FC8" w15:done="0"/>
  <w15:commentEx w15:paraId="4DFDC1AC" w15:done="0"/>
  <w15:commentEx w15:paraId="6668838D" w15:paraIdParent="4DFDC1AC" w15:done="0"/>
  <w15:commentEx w15:paraId="3F317FFC" w15:done="0"/>
  <w15:commentEx w15:paraId="7B768C8B" w15:done="0"/>
  <w15:commentEx w15:paraId="3E7B5B48" w15:paraIdParent="7B768C8B" w15:done="0"/>
  <w15:commentEx w15:paraId="6A8259B2" w15:done="0"/>
  <w15:commentEx w15:paraId="730602DF" w15:paraIdParent="6A8259B2" w15:done="0"/>
  <w15:commentEx w15:paraId="37D1267F" w15:done="0"/>
  <w15:commentEx w15:paraId="48957C5C" w15:paraIdParent="37D1267F" w15:done="0"/>
  <w15:commentEx w15:paraId="3B46D8CF" w15:done="0"/>
  <w15:commentEx w15:paraId="34353511" w15:paraIdParent="3B46D8CF" w15:done="0"/>
  <w15:commentEx w15:paraId="7B9C41D4" w15:done="0"/>
  <w15:commentEx w15:paraId="495D74BE" w15:paraIdParent="7B9C41D4" w15:done="0"/>
  <w15:commentEx w15:paraId="434A5761" w15:done="0"/>
  <w15:commentEx w15:paraId="0204FC93" w15:paraIdParent="434A5761" w15:done="0"/>
  <w15:commentEx w15:paraId="362D1718" w15:done="0"/>
  <w15:commentEx w15:paraId="269A4258" w15:paraIdParent="362D1718" w15:done="0"/>
  <w15:commentEx w15:paraId="62D1EEB3" w15:done="0"/>
  <w15:commentEx w15:paraId="1EBA09A6" w15:paraIdParent="62D1EEB3" w15:done="0"/>
  <w15:commentEx w15:paraId="2A56FF62" w15:done="0"/>
  <w15:commentEx w15:paraId="34296563" w15:done="0"/>
  <w15:commentEx w15:paraId="12191A93" w15:done="0"/>
  <w15:commentEx w15:paraId="69E746B0" w15:done="0"/>
  <w15:commentEx w15:paraId="0732B937" w15:done="0"/>
  <w15:commentEx w15:paraId="0496E14D" w15:paraIdParent="0732B937" w15:done="0"/>
  <w15:commentEx w15:paraId="2966EFB6" w15:done="0"/>
  <w15:commentEx w15:paraId="05503A20" w15:paraIdParent="2966EFB6" w15:done="0"/>
  <w15:commentEx w15:paraId="6F3A3E4F" w15:done="0"/>
  <w15:commentEx w15:paraId="25927C88" w15:done="0"/>
  <w15:commentEx w15:paraId="47F79D1B" w15:paraIdParent="25927C88" w15:done="0"/>
  <w15:commentEx w15:paraId="11B5CCD0" w15:done="0"/>
  <w15:commentEx w15:paraId="22F9B263" w15:paraIdParent="11B5CCD0" w15:done="0"/>
  <w15:commentEx w15:paraId="618581A6" w15:done="0"/>
  <w15:commentEx w15:paraId="2D9C20D7" w15:done="0"/>
  <w15:commentEx w15:paraId="179F7F75" w15:done="0"/>
  <w15:commentEx w15:paraId="7E1B797D" w15:paraIdParent="179F7F75" w15:done="0"/>
  <w15:commentEx w15:paraId="52367B91" w15:paraIdParent="179F7F75" w15:done="0"/>
  <w15:commentEx w15:paraId="0F2C23FE" w15:paraIdParent="179F7F75" w15:done="0"/>
  <w15:commentEx w15:paraId="5E66A08A" w15:done="0"/>
  <w15:commentEx w15:paraId="339B9357" w15:paraIdParent="5E66A08A" w15:done="0"/>
  <w15:commentEx w15:paraId="2C561BB9" w15:done="0"/>
  <w15:commentEx w15:paraId="4C315A66" w15:paraIdParent="2C561BB9" w15:done="0"/>
  <w15:commentEx w15:paraId="303AEEC4" w15:done="0"/>
  <w15:commentEx w15:paraId="6BD9ADB0" w15:paraIdParent="303AEEC4" w15:done="0"/>
  <w15:commentEx w15:paraId="37E5C288" w15:done="0"/>
  <w15:commentEx w15:paraId="401482E9" w15:paraIdParent="37E5C288" w15:done="0"/>
  <w15:commentEx w15:paraId="6311E459" w15:done="0"/>
  <w15:commentEx w15:paraId="6C5CA097" w15:paraIdParent="6311E459" w15:done="0"/>
  <w15:commentEx w15:paraId="5F322CA0" w15:done="0"/>
  <w15:commentEx w15:paraId="7FFB9020" w15:done="0"/>
  <w15:commentEx w15:paraId="0F0D9686" w15:paraIdParent="7FFB9020" w15:done="0"/>
  <w15:commentEx w15:paraId="0F68F31A" w15:done="0"/>
  <w15:commentEx w15:paraId="7D5052D1" w15:paraIdParent="0F68F31A" w15:done="0"/>
  <w15:commentEx w15:paraId="40751E22" w15:done="0"/>
  <w15:commentEx w15:paraId="6EA44235" w15:paraIdParent="40751E22" w15:done="0"/>
  <w15:commentEx w15:paraId="16177DD8" w15:done="0"/>
  <w15:commentEx w15:paraId="012E1F6C" w15:paraIdParent="16177DD8" w15:done="0"/>
  <w15:commentEx w15:paraId="7AD5E4F3" w15:done="0"/>
  <w15:commentEx w15:paraId="58FAE768" w15:paraIdParent="7AD5E4F3" w15:done="0"/>
  <w15:commentEx w15:paraId="64DBE456" w15:done="0"/>
  <w15:commentEx w15:paraId="5551976D" w15:paraIdParent="64DBE456" w15:done="0"/>
  <w15:commentEx w15:paraId="3CB3669D" w15:paraIdParent="64DBE456" w15:done="0"/>
  <w15:commentEx w15:paraId="43106217" w15:paraIdParent="64DBE456" w15:done="0"/>
  <w15:commentEx w15:paraId="6C8EB584" w15:done="0"/>
  <w15:commentEx w15:paraId="041AE75B" w15:paraIdParent="6C8EB584" w15:done="0"/>
  <w15:commentEx w15:paraId="2637F5E9" w15:done="0"/>
  <w15:commentEx w15:paraId="72D9D015" w15:paraIdParent="2637F5E9" w15:done="0"/>
  <w15:commentEx w15:paraId="6CB08BE5" w15:done="0"/>
  <w15:commentEx w15:paraId="62AC8F98" w15:paraIdParent="6CB08BE5" w15:done="0"/>
  <w15:commentEx w15:paraId="485C6386" w15:done="0"/>
  <w15:commentEx w15:paraId="73F91440" w15:paraIdParent="485C6386" w15:done="0"/>
  <w15:commentEx w15:paraId="5BC0731B" w15:done="0"/>
  <w15:commentEx w15:paraId="2AD0FC50" w15:paraIdParent="5BC0731B" w15:done="0"/>
  <w15:commentEx w15:paraId="4E178DCF" w15:done="0"/>
  <w15:commentEx w15:paraId="6CE1CC69" w15:paraIdParent="4E178DCF" w15:done="0"/>
  <w15:commentEx w15:paraId="21D592EB" w15:done="0"/>
  <w15:commentEx w15:paraId="4E227071" w15:paraIdParent="21D592EB" w15:done="0"/>
  <w15:commentEx w15:paraId="00618308" w15:done="0"/>
  <w15:commentEx w15:paraId="49CD2035" w15:paraIdParent="00618308" w15:done="0"/>
  <w15:commentEx w15:paraId="4302FADF" w15:done="0"/>
  <w15:commentEx w15:paraId="7274BD60" w15:done="0"/>
  <w15:commentEx w15:paraId="5174291C"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5F18F0E" w16cid:durableId="21E7C15E"/>
  <w16cid:commentId w16cid:paraId="074BFBA8" w16cid:durableId="21E7C15F"/>
  <w16cid:commentId w16cid:paraId="1E5CC9DA" w16cid:durableId="21E7C160"/>
  <w16cid:commentId w16cid:paraId="45C5ED90" w16cid:durableId="21E7C161"/>
  <w16cid:commentId w16cid:paraId="1F6BF9C3" w16cid:durableId="21E7C162"/>
  <w16cid:commentId w16cid:paraId="5D174B1E" w16cid:durableId="21E7C163"/>
  <w16cid:commentId w16cid:paraId="66EC91B4" w16cid:durableId="21E7C164"/>
  <w16cid:commentId w16cid:paraId="0B72DD87" w16cid:durableId="21E7C165"/>
  <w16cid:commentId w16cid:paraId="7725AB97" w16cid:durableId="21E7C166"/>
  <w16cid:commentId w16cid:paraId="04BB6A6F" w16cid:durableId="21E7C167"/>
  <w16cid:commentId w16cid:paraId="132EC8E7" w16cid:durableId="21E7C168"/>
  <w16cid:commentId w16cid:paraId="453C17F2" w16cid:durableId="21E7C169"/>
  <w16cid:commentId w16cid:paraId="5BE89969" w16cid:durableId="21E7C16A"/>
  <w16cid:commentId w16cid:paraId="16E5EF50" w16cid:durableId="21E7C16B"/>
  <w16cid:commentId w16cid:paraId="44FE6B9D" w16cid:durableId="21E7C42F"/>
  <w16cid:commentId w16cid:paraId="0DD00392" w16cid:durableId="21E7C16C"/>
  <w16cid:commentId w16cid:paraId="289A1F47" w16cid:durableId="21E7C16D"/>
  <w16cid:commentId w16cid:paraId="2A99C222" w16cid:durableId="21E7C16E"/>
  <w16cid:commentId w16cid:paraId="3FDCF3CF" w16cid:durableId="21E7C16F"/>
  <w16cid:commentId w16cid:paraId="78D3A022" w16cid:durableId="21E7C170"/>
  <w16cid:commentId w16cid:paraId="54A7155A" w16cid:durableId="21E7C171"/>
  <w16cid:commentId w16cid:paraId="790FDFCD" w16cid:durableId="21E7C172"/>
  <w16cid:commentId w16cid:paraId="4E11D7F9" w16cid:durableId="21E7C431"/>
  <w16cid:commentId w16cid:paraId="2CB0D38C" w16cid:durableId="21E7C173"/>
  <w16cid:commentId w16cid:paraId="293748B2" w16cid:durableId="21E7C174"/>
  <w16cid:commentId w16cid:paraId="52D1A4EB" w16cid:durableId="21E7C430"/>
  <w16cid:commentId w16cid:paraId="53789F11" w16cid:durableId="21E7C175"/>
  <w16cid:commentId w16cid:paraId="73D2ED5F" w16cid:durableId="21E7C176"/>
  <w16cid:commentId w16cid:paraId="5CB6E910" w16cid:durableId="21E7C177"/>
  <w16cid:commentId w16cid:paraId="70180086" w16cid:durableId="21E7C178"/>
  <w16cid:commentId w16cid:paraId="63D8FC3B" w16cid:durableId="21E7C179"/>
  <w16cid:commentId w16cid:paraId="0DF20FBD" w16cid:durableId="21E7C17A"/>
  <w16cid:commentId w16cid:paraId="110ADACA" w16cid:durableId="21E7C17B"/>
  <w16cid:commentId w16cid:paraId="6AC032E6" w16cid:durableId="21E7C17C"/>
  <w16cid:commentId w16cid:paraId="68287A3C" w16cid:durableId="21E7C17D"/>
  <w16cid:commentId w16cid:paraId="02FB32D2" w16cid:durableId="21E7C17E"/>
  <w16cid:commentId w16cid:paraId="0B838548" w16cid:durableId="21E7C17F"/>
  <w16cid:commentId w16cid:paraId="50C75D60" w16cid:durableId="21E7C180"/>
  <w16cid:commentId w16cid:paraId="37D50699" w16cid:durableId="21E7C181"/>
  <w16cid:commentId w16cid:paraId="20925AC0" w16cid:durableId="21E7C182"/>
  <w16cid:commentId w16cid:paraId="18BD43A5" w16cid:durableId="21E7C183"/>
  <w16cid:commentId w16cid:paraId="4C66761F" w16cid:durableId="21E7C184"/>
  <w16cid:commentId w16cid:paraId="4CCDBFF1" w16cid:durableId="21E7C185"/>
  <w16cid:commentId w16cid:paraId="7ED9460F" w16cid:durableId="21E7C186"/>
  <w16cid:commentId w16cid:paraId="202E5434" w16cid:durableId="21E7C187"/>
  <w16cid:commentId w16cid:paraId="3DA2FD85" w16cid:durableId="21E7C188"/>
  <w16cid:commentId w16cid:paraId="30E4BA13" w16cid:durableId="21E7C189"/>
  <w16cid:commentId w16cid:paraId="51C32DD0" w16cid:durableId="21E7C18A"/>
  <w16cid:commentId w16cid:paraId="78F8F0FA" w16cid:durableId="21E7C18B"/>
  <w16cid:commentId w16cid:paraId="01FA58E0" w16cid:durableId="21E7C18C"/>
  <w16cid:commentId w16cid:paraId="785C2A92" w16cid:durableId="21E7C18D"/>
  <w16cid:commentId w16cid:paraId="03D26307" w16cid:durableId="21E7C18E"/>
  <w16cid:commentId w16cid:paraId="1221B264" w16cid:durableId="21E7C18F"/>
  <w16cid:commentId w16cid:paraId="2E523ACF" w16cid:durableId="21E7C190"/>
  <w16cid:commentId w16cid:paraId="7C5FD1A9" w16cid:durableId="21E7C191"/>
  <w16cid:commentId w16cid:paraId="4D789A55" w16cid:durableId="21E7C192"/>
  <w16cid:commentId w16cid:paraId="5AA5B8E0" w16cid:durableId="21E7C193"/>
  <w16cid:commentId w16cid:paraId="1634C81E" w16cid:durableId="21E7C194"/>
  <w16cid:commentId w16cid:paraId="5027196E" w16cid:durableId="21E7C195"/>
  <w16cid:commentId w16cid:paraId="26CEE776" w16cid:durableId="21E7C196"/>
  <w16cid:commentId w16cid:paraId="507E07F8" w16cid:durableId="21E7C197"/>
  <w16cid:commentId w16cid:paraId="516B9FF3" w16cid:durableId="21E7C198"/>
  <w16cid:commentId w16cid:paraId="0701C0AE" w16cid:durableId="21E7C199"/>
  <w16cid:commentId w16cid:paraId="11690122" w16cid:durableId="21E7C19A"/>
  <w16cid:commentId w16cid:paraId="7DE07AE6" w16cid:durableId="21E7C19B"/>
  <w16cid:commentId w16cid:paraId="5ECC715A" w16cid:durableId="21E7C19C"/>
  <w16cid:commentId w16cid:paraId="7530E88D" w16cid:durableId="21E7C19D"/>
  <w16cid:commentId w16cid:paraId="3AB1046B" w16cid:durableId="21E7C19E"/>
  <w16cid:commentId w16cid:paraId="603243A2" w16cid:durableId="21E7C19F"/>
  <w16cid:commentId w16cid:paraId="7DC269B8" w16cid:durableId="21E7C1A0"/>
  <w16cid:commentId w16cid:paraId="18588A40" w16cid:durableId="21E7C1A1"/>
  <w16cid:commentId w16cid:paraId="2BFA1552" w16cid:durableId="21E7C1A2"/>
  <w16cid:commentId w16cid:paraId="3F15C143" w16cid:durableId="21E7C1A3"/>
  <w16cid:commentId w16cid:paraId="3A925E97" w16cid:durableId="21E7C1A4"/>
  <w16cid:commentId w16cid:paraId="3E8A3D8B" w16cid:durableId="21E7C1A5"/>
  <w16cid:commentId w16cid:paraId="348BB6A9" w16cid:durableId="21E7C1A6"/>
  <w16cid:commentId w16cid:paraId="0E669D8B" w16cid:durableId="21E7C1A7"/>
  <w16cid:commentId w16cid:paraId="529754C7" w16cid:durableId="21E7C1A8"/>
  <w16cid:commentId w16cid:paraId="08502D5D" w16cid:durableId="21E7C1A9"/>
  <w16cid:commentId w16cid:paraId="04B042A4" w16cid:durableId="21E7C1AA"/>
  <w16cid:commentId w16cid:paraId="414E841B" w16cid:durableId="21E7C1AB"/>
  <w16cid:commentId w16cid:paraId="62103D0B" w16cid:durableId="21E7C1AC"/>
  <w16cid:commentId w16cid:paraId="21319A26" w16cid:durableId="21E7C1AD"/>
  <w16cid:commentId w16cid:paraId="3DE0C360" w16cid:durableId="21E7C1AE"/>
  <w16cid:commentId w16cid:paraId="29C0914E" w16cid:durableId="21E7C1AF"/>
  <w16cid:commentId w16cid:paraId="11CE0D51" w16cid:durableId="21E7C1B0"/>
  <w16cid:commentId w16cid:paraId="732FF07E" w16cid:durableId="21E7C1B1"/>
  <w16cid:commentId w16cid:paraId="71D9AC46" w16cid:durableId="21E7C1B2"/>
  <w16cid:commentId w16cid:paraId="2C16E8FA" w16cid:durableId="21E7C1B3"/>
  <w16cid:commentId w16cid:paraId="415A3D87" w16cid:durableId="21E7C1B4"/>
  <w16cid:commentId w16cid:paraId="4B336491" w16cid:durableId="21E7C1B5"/>
  <w16cid:commentId w16cid:paraId="05680671" w16cid:durableId="21E7C1B6"/>
  <w16cid:commentId w16cid:paraId="6296613F" w16cid:durableId="21E7C1B7"/>
  <w16cid:commentId w16cid:paraId="01F22EB6" w16cid:durableId="21E7C1B8"/>
  <w16cid:commentId w16cid:paraId="6C934742" w16cid:durableId="21E7C1B9"/>
  <w16cid:commentId w16cid:paraId="386FE067" w16cid:durableId="21E7C1BA"/>
  <w16cid:commentId w16cid:paraId="3700A4B0" w16cid:durableId="21E7C1BB"/>
  <w16cid:commentId w16cid:paraId="2EBAC28A" w16cid:durableId="21E7C1BC"/>
  <w16cid:commentId w16cid:paraId="50370540" w16cid:durableId="21E7C1BD"/>
  <w16cid:commentId w16cid:paraId="7DCAE5A7" w16cid:durableId="21E7C1BE"/>
  <w16cid:commentId w16cid:paraId="35B661DD" w16cid:durableId="21E7C1BF"/>
  <w16cid:commentId w16cid:paraId="723444DF" w16cid:durableId="21E7C1C0"/>
  <w16cid:commentId w16cid:paraId="005D2A1F" w16cid:durableId="21E7C1C1"/>
  <w16cid:commentId w16cid:paraId="7DDCCB0A" w16cid:durableId="21E7C1C2"/>
  <w16cid:commentId w16cid:paraId="5D5F0C94" w16cid:durableId="21E7C1C3"/>
  <w16cid:commentId w16cid:paraId="0DF2C2FE" w16cid:durableId="21E7C1C4"/>
  <w16cid:commentId w16cid:paraId="08C472D3" w16cid:durableId="21E7C1C5"/>
  <w16cid:commentId w16cid:paraId="46C26416" w16cid:durableId="21E7C1C6"/>
  <w16cid:commentId w16cid:paraId="26996CF1" w16cid:durableId="21E7C1C7"/>
  <w16cid:commentId w16cid:paraId="4B61760E" w16cid:durableId="21E7C1C8"/>
  <w16cid:commentId w16cid:paraId="6B1A9207" w16cid:durableId="21E7C1C9"/>
  <w16cid:commentId w16cid:paraId="44D830CB" w16cid:durableId="21E7C432"/>
  <w16cid:commentId w16cid:paraId="4EA6DE99" w16cid:durableId="21E7C1CA"/>
  <w16cid:commentId w16cid:paraId="0E00EFE6" w16cid:durableId="21E7C1CB"/>
  <w16cid:commentId w16cid:paraId="6637F5F5" w16cid:durableId="21E7C1CC"/>
  <w16cid:commentId w16cid:paraId="2503CA44" w16cid:durableId="21E7C1CD"/>
  <w16cid:commentId w16cid:paraId="6A3FAA96" w16cid:durableId="21E7C1CE"/>
  <w16cid:commentId w16cid:paraId="1D75D79D" w16cid:durableId="21E7C1CF"/>
  <w16cid:commentId w16cid:paraId="450CBD6D" w16cid:durableId="21E7C1D0"/>
  <w16cid:commentId w16cid:paraId="5B8C996E" w16cid:durableId="21E7C1D1"/>
  <w16cid:commentId w16cid:paraId="061C6AAF" w16cid:durableId="21E7C1D2"/>
  <w16cid:commentId w16cid:paraId="62C1D08C" w16cid:durableId="21E7C1D3"/>
  <w16cid:commentId w16cid:paraId="4E3E907E" w16cid:durableId="21E7C1D4"/>
  <w16cid:commentId w16cid:paraId="42253F62" w16cid:durableId="21E7C1D5"/>
  <w16cid:commentId w16cid:paraId="35B2A102" w16cid:durableId="21E7C1D6"/>
  <w16cid:commentId w16cid:paraId="61B0D694" w16cid:durableId="21E7C1D7"/>
  <w16cid:commentId w16cid:paraId="78C3DC76" w16cid:durableId="21E7C1D8"/>
  <w16cid:commentId w16cid:paraId="393502B6" w16cid:durableId="21E7C1D9"/>
  <w16cid:commentId w16cid:paraId="5DE403BF" w16cid:durableId="21E7C1DA"/>
  <w16cid:commentId w16cid:paraId="3EB76D06" w16cid:durableId="21E7C1DB"/>
  <w16cid:commentId w16cid:paraId="1C17A2B8" w16cid:durableId="21E7C1DC"/>
  <w16cid:commentId w16cid:paraId="2D8E378F" w16cid:durableId="21E7C1DD"/>
  <w16cid:commentId w16cid:paraId="35BDDC38" w16cid:durableId="21E7C1DE"/>
  <w16cid:commentId w16cid:paraId="4630A5E1" w16cid:durableId="21E7C1DF"/>
  <w16cid:commentId w16cid:paraId="6DCD0A80" w16cid:durableId="21E7C434"/>
  <w16cid:commentId w16cid:paraId="1211F263" w16cid:durableId="21E7C1E0"/>
  <w16cid:commentId w16cid:paraId="46378892" w16cid:durableId="21E7C1E1"/>
  <w16cid:commentId w16cid:paraId="0A1BA102" w16cid:durableId="21E7C1E2"/>
  <w16cid:commentId w16cid:paraId="3D656A14" w16cid:durableId="21E7C1E3"/>
  <w16cid:commentId w16cid:paraId="44756E7B" w16cid:durableId="21E7C1E4"/>
  <w16cid:commentId w16cid:paraId="37873743" w16cid:durableId="21E7C1E5"/>
  <w16cid:commentId w16cid:paraId="1711A8CA" w16cid:durableId="21E7C1E6"/>
  <w16cid:commentId w16cid:paraId="57F45C48" w16cid:durableId="21E7C1E7"/>
  <w16cid:commentId w16cid:paraId="50B5FFE7" w16cid:durableId="21E7C1E8"/>
  <w16cid:commentId w16cid:paraId="16BDF25D" w16cid:durableId="21E7C1E9"/>
  <w16cid:commentId w16cid:paraId="449E8DF2" w16cid:durableId="21E7C1EA"/>
  <w16cid:commentId w16cid:paraId="05878417" w16cid:durableId="21E7C1EB"/>
  <w16cid:commentId w16cid:paraId="76B59057" w16cid:durableId="21E7C1EC"/>
  <w16cid:commentId w16cid:paraId="5C7C1567" w16cid:durableId="21E7C1ED"/>
  <w16cid:commentId w16cid:paraId="1F4DEB29" w16cid:durableId="21E7C1EE"/>
  <w16cid:commentId w16cid:paraId="3A114CF8" w16cid:durableId="21E7C1EF"/>
  <w16cid:commentId w16cid:paraId="51D6DE0F" w16cid:durableId="21E7C1F0"/>
  <w16cid:commentId w16cid:paraId="75421BCE" w16cid:durableId="21E7F5A9"/>
  <w16cid:commentId w16cid:paraId="0923328A" w16cid:durableId="21E7C1F1"/>
  <w16cid:commentId w16cid:paraId="71B41512" w16cid:durableId="21E7F5A8"/>
  <w16cid:commentId w16cid:paraId="1E32E0D2" w16cid:durableId="21E7C1F2"/>
  <w16cid:commentId w16cid:paraId="5D95E5FB" w16cid:durableId="21E7F5AA"/>
  <w16cid:commentId w16cid:paraId="0086326B" w16cid:durableId="21E7C1F3"/>
  <w16cid:commentId w16cid:paraId="4B8355FC" w16cid:durableId="21E7C1F4"/>
  <w16cid:commentId w16cid:paraId="2D5B3B7D" w16cid:durableId="21E7C1F5"/>
  <w16cid:commentId w16cid:paraId="34EE61FF" w16cid:durableId="21E7C1F6"/>
  <w16cid:commentId w16cid:paraId="39190277" w16cid:durableId="21E7C1F7"/>
  <w16cid:commentId w16cid:paraId="128EE535" w16cid:durableId="21E7C1F8"/>
  <w16cid:commentId w16cid:paraId="7A2F7CA2" w16cid:durableId="21E7C1F9"/>
  <w16cid:commentId w16cid:paraId="1DB72C82" w16cid:durableId="21E7C1FA"/>
  <w16cid:commentId w16cid:paraId="65B2CB5C" w16cid:durableId="21E7C1FB"/>
  <w16cid:commentId w16cid:paraId="48FFCE4C" w16cid:durableId="21E7C1FC"/>
  <w16cid:commentId w16cid:paraId="79B8A80B" w16cid:durableId="21E7C1FD"/>
  <w16cid:commentId w16cid:paraId="7291A24F" w16cid:durableId="21E7C1FE"/>
  <w16cid:commentId w16cid:paraId="5D83FCCB" w16cid:durableId="21E7C1FF"/>
  <w16cid:commentId w16cid:paraId="7D8DD486" w16cid:durableId="21E7C200"/>
  <w16cid:commentId w16cid:paraId="4BA676A5" w16cid:durableId="21E7C201"/>
  <w16cid:commentId w16cid:paraId="2B1BD772" w16cid:durableId="21E7C202"/>
  <w16cid:commentId w16cid:paraId="696DF9B2" w16cid:durableId="21E7C203"/>
  <w16cid:commentId w16cid:paraId="2522F277" w16cid:durableId="21E7C204"/>
  <w16cid:commentId w16cid:paraId="56A2CB79" w16cid:durableId="21E7C205"/>
  <w16cid:commentId w16cid:paraId="24AF6652" w16cid:durableId="21E7C206"/>
  <w16cid:commentId w16cid:paraId="5B5F0961" w16cid:durableId="21E7C207"/>
  <w16cid:commentId w16cid:paraId="67F7AE85" w16cid:durableId="21E7C208"/>
  <w16cid:commentId w16cid:paraId="180CEF05" w16cid:durableId="21E7C209"/>
  <w16cid:commentId w16cid:paraId="5D2A0A70" w16cid:durableId="21E7C20A"/>
  <w16cid:commentId w16cid:paraId="40248A6A" w16cid:durableId="21E7C20B"/>
  <w16cid:commentId w16cid:paraId="1FE5D944" w16cid:durableId="21E7C20C"/>
  <w16cid:commentId w16cid:paraId="52DA3A01" w16cid:durableId="21E7C20D"/>
  <w16cid:commentId w16cid:paraId="37D32FD8" w16cid:durableId="21E7C20E"/>
  <w16cid:commentId w16cid:paraId="3C220BA6" w16cid:durableId="21E7C20F"/>
  <w16cid:commentId w16cid:paraId="5C5127D8" w16cid:durableId="21E7C435"/>
  <w16cid:commentId w16cid:paraId="2C195B49" w16cid:durableId="21E7C210"/>
  <w16cid:commentId w16cid:paraId="4CA9AA58" w16cid:durableId="21E7C49B"/>
  <w16cid:commentId w16cid:paraId="0FDD2073" w16cid:durableId="21E7C211"/>
  <w16cid:commentId w16cid:paraId="0B6600F5" w16cid:durableId="21E7C212"/>
  <w16cid:commentId w16cid:paraId="66ADFFFF" w16cid:durableId="21E7C213"/>
  <w16cid:commentId w16cid:paraId="177D0A09" w16cid:durableId="21E7C214"/>
  <w16cid:commentId w16cid:paraId="573C92FB" w16cid:durableId="21E7C215"/>
  <w16cid:commentId w16cid:paraId="0AFB607D" w16cid:durableId="21E7C216"/>
  <w16cid:commentId w16cid:paraId="463ED83F" w16cid:durableId="21E7C217"/>
  <w16cid:commentId w16cid:paraId="717CD700" w16cid:durableId="21E7C218"/>
  <w16cid:commentId w16cid:paraId="08DB0A0B" w16cid:durableId="21E7C219"/>
  <w16cid:commentId w16cid:paraId="5E9EAEED" w16cid:durableId="21E7C21A"/>
  <w16cid:commentId w16cid:paraId="03BF2FCE" w16cid:durableId="21E7C21B"/>
  <w16cid:commentId w16cid:paraId="5E9DB341" w16cid:durableId="21E7C21C"/>
  <w16cid:commentId w16cid:paraId="6D6911AE" w16cid:durableId="21E7C21D"/>
  <w16cid:commentId w16cid:paraId="027B1C6D" w16cid:durableId="21E7C21E"/>
  <w16cid:commentId w16cid:paraId="3D343FD0" w16cid:durableId="21E7C21F"/>
  <w16cid:commentId w16cid:paraId="261679C4" w16cid:durableId="21E7C220"/>
  <w16cid:commentId w16cid:paraId="4C393FE6" w16cid:durableId="21E7C221"/>
  <w16cid:commentId w16cid:paraId="04FADE13" w16cid:durableId="21E7C222"/>
  <w16cid:commentId w16cid:paraId="4B754384" w16cid:durableId="21E7C223"/>
  <w16cid:commentId w16cid:paraId="1FE1829E" w16cid:durableId="21E7C224"/>
  <w16cid:commentId w16cid:paraId="323EC073" w16cid:durableId="21E7C225"/>
  <w16cid:commentId w16cid:paraId="0A79F841" w16cid:durableId="21E7C226"/>
  <w16cid:commentId w16cid:paraId="44C43D65" w16cid:durableId="21E7C227"/>
  <w16cid:commentId w16cid:paraId="13FDEFC7" w16cid:durableId="21E7C228"/>
  <w16cid:commentId w16cid:paraId="4DE818D9" w16cid:durableId="21E7C229"/>
  <w16cid:commentId w16cid:paraId="6DD717B4" w16cid:durableId="21E7C22A"/>
  <w16cid:commentId w16cid:paraId="1FB7B556" w16cid:durableId="21E7C22B"/>
  <w16cid:commentId w16cid:paraId="175ED9F0" w16cid:durableId="21E7C22C"/>
  <w16cid:commentId w16cid:paraId="7F8DC1D9" w16cid:durableId="21E7C42D"/>
  <w16cid:commentId w16cid:paraId="4D77492C" w16cid:durableId="21E7C22D"/>
  <w16cid:commentId w16cid:paraId="0A31EDA7" w16cid:durableId="21E7C22E"/>
  <w16cid:commentId w16cid:paraId="6087C43E" w16cid:durableId="21E7C22F"/>
  <w16cid:commentId w16cid:paraId="47322457" w16cid:durableId="21E7C230"/>
  <w16cid:commentId w16cid:paraId="3E38819A" w16cid:durableId="21E7C231"/>
  <w16cid:commentId w16cid:paraId="6FA98F35" w16cid:durableId="21E7C232"/>
  <w16cid:commentId w16cid:paraId="54E74ADD" w16cid:durableId="21E7C233"/>
  <w16cid:commentId w16cid:paraId="7A7E50C4" w16cid:durableId="21E7C42C"/>
  <w16cid:commentId w16cid:paraId="349CA788" w16cid:durableId="21E7C234"/>
  <w16cid:commentId w16cid:paraId="034D37B4" w16cid:durableId="21E7C235"/>
  <w16cid:commentId w16cid:paraId="4CC38122" w16cid:durableId="21E7C236"/>
  <w16cid:commentId w16cid:paraId="6E11C6C0" w16cid:durableId="21E7C237"/>
  <w16cid:commentId w16cid:paraId="3175C11A" w16cid:durableId="21E7C238"/>
  <w16cid:commentId w16cid:paraId="664A8BA3" w16cid:durableId="21E7C239"/>
  <w16cid:commentId w16cid:paraId="24BFA906" w16cid:durableId="21E7C23A"/>
  <w16cid:commentId w16cid:paraId="61A06B07" w16cid:durableId="21E7C23B"/>
  <w16cid:commentId w16cid:paraId="6B04D693" w16cid:durableId="21E7C23C"/>
  <w16cid:commentId w16cid:paraId="09B3D1F1" w16cid:durableId="21E7C23D"/>
  <w16cid:commentId w16cid:paraId="61ECE4F5" w16cid:durableId="21E7C23E"/>
  <w16cid:commentId w16cid:paraId="039644C4" w16cid:durableId="21E7C23F"/>
  <w16cid:commentId w16cid:paraId="5EE1B473" w16cid:durableId="21E7C240"/>
  <w16cid:commentId w16cid:paraId="66C3B331" w16cid:durableId="21E7C241"/>
  <w16cid:commentId w16cid:paraId="70D4815E" w16cid:durableId="21E7C242"/>
  <w16cid:commentId w16cid:paraId="25E17F3D" w16cid:durableId="21E7C243"/>
  <w16cid:commentId w16cid:paraId="29ADA648" w16cid:durableId="21E7C244"/>
  <w16cid:commentId w16cid:paraId="53A3AAC9" w16cid:durableId="21E7F5AE"/>
  <w16cid:commentId w16cid:paraId="249DA99E" w16cid:durableId="21E7C245"/>
  <w16cid:commentId w16cid:paraId="41FD5C5B" w16cid:durableId="21E7F5AC"/>
  <w16cid:commentId w16cid:paraId="5912914B" w16cid:durableId="21E7C246"/>
  <w16cid:commentId w16cid:paraId="370958DE" w16cid:durableId="21E7F5AD"/>
  <w16cid:commentId w16cid:paraId="6201DB08" w16cid:durableId="21E7C247"/>
  <w16cid:commentId w16cid:paraId="6CE78C60" w16cid:durableId="21E7F5AB"/>
  <w16cid:commentId w16cid:paraId="09B5842D" w16cid:durableId="21E7C248"/>
  <w16cid:commentId w16cid:paraId="528C76AA" w16cid:durableId="21E7C249"/>
  <w16cid:commentId w16cid:paraId="375F5555" w16cid:durableId="21E7C24A"/>
  <w16cid:commentId w16cid:paraId="21FB1382" w16cid:durableId="21E7C24B"/>
  <w16cid:commentId w16cid:paraId="5EB85241" w16cid:durableId="21E7C24C"/>
  <w16cid:commentId w16cid:paraId="4F1084F2" w16cid:durableId="21E7C24D"/>
  <w16cid:commentId w16cid:paraId="6134937B" w16cid:durableId="21E7C24E"/>
  <w16cid:commentId w16cid:paraId="0D3704BE" w16cid:durableId="21E7C24F"/>
  <w16cid:commentId w16cid:paraId="04EF548F" w16cid:durableId="21E7C250"/>
  <w16cid:commentId w16cid:paraId="3B58BDEB" w16cid:durableId="21E7C251"/>
  <w16cid:commentId w16cid:paraId="1B6B2AB3" w16cid:durableId="21E7C252"/>
  <w16cid:commentId w16cid:paraId="21B31733" w16cid:durableId="21E7C253"/>
  <w16cid:commentId w16cid:paraId="37C69471" w16cid:durableId="21E7C254"/>
  <w16cid:commentId w16cid:paraId="36DE3BE2" w16cid:durableId="21E7C255"/>
  <w16cid:commentId w16cid:paraId="302EA76D" w16cid:durableId="21E7C256"/>
  <w16cid:commentId w16cid:paraId="3C664B9F" w16cid:durableId="21E7C257"/>
  <w16cid:commentId w16cid:paraId="2B2C4C1C" w16cid:durableId="21E7C258"/>
  <w16cid:commentId w16cid:paraId="01852F80" w16cid:durableId="21E7C259"/>
  <w16cid:commentId w16cid:paraId="0CF6FFFB" w16cid:durableId="21E7C25A"/>
  <w16cid:commentId w16cid:paraId="3BDFC762" w16cid:durableId="21E7C25B"/>
  <w16cid:commentId w16cid:paraId="2F447107" w16cid:durableId="21E7C25C"/>
  <w16cid:commentId w16cid:paraId="7CC195A6" w16cid:durableId="21E7C25D"/>
  <w16cid:commentId w16cid:paraId="762DB6B5" w16cid:durableId="21E7C25E"/>
  <w16cid:commentId w16cid:paraId="2F751B16" w16cid:durableId="21E7C25F"/>
  <w16cid:commentId w16cid:paraId="44F45FC2" w16cid:durableId="21E7C260"/>
  <w16cid:commentId w16cid:paraId="0E6C0109" w16cid:durableId="21E7C261"/>
  <w16cid:commentId w16cid:paraId="07280C59" w16cid:durableId="21E7C262"/>
  <w16cid:commentId w16cid:paraId="5D6DFF81" w16cid:durableId="21E7C263"/>
  <w16cid:commentId w16cid:paraId="0DF607FE" w16cid:durableId="21E7C264"/>
  <w16cid:commentId w16cid:paraId="59966F1C" w16cid:durableId="21E7C265"/>
  <w16cid:commentId w16cid:paraId="31F39997" w16cid:durableId="21E7C266"/>
  <w16cid:commentId w16cid:paraId="0ACFC190" w16cid:durableId="21E7C267"/>
  <w16cid:commentId w16cid:paraId="127CA102" w16cid:durableId="21E7C268"/>
  <w16cid:commentId w16cid:paraId="79C5DF6C" w16cid:durableId="21E7C269"/>
  <w16cid:commentId w16cid:paraId="11A75A5E" w16cid:durableId="21E7C26A"/>
  <w16cid:commentId w16cid:paraId="43373283" w16cid:durableId="21E7C26B"/>
  <w16cid:commentId w16cid:paraId="6AEAA3E7" w16cid:durableId="21E7C26C"/>
  <w16cid:commentId w16cid:paraId="6C9D570A" w16cid:durableId="21E7C4FC"/>
  <w16cid:commentId w16cid:paraId="0D22F1A4" w16cid:durableId="21E7C26D"/>
  <w16cid:commentId w16cid:paraId="137B1E5A" w16cid:durableId="21E7C26E"/>
  <w16cid:commentId w16cid:paraId="4C317A05" w16cid:durableId="21E7C26F"/>
  <w16cid:commentId w16cid:paraId="2ADFC9E6" w16cid:durableId="21E7C270"/>
  <w16cid:commentId w16cid:paraId="6E17BAEE" w16cid:durableId="21E7C271"/>
  <w16cid:commentId w16cid:paraId="540830BF" w16cid:durableId="21E7C272"/>
  <w16cid:commentId w16cid:paraId="337A37C9" w16cid:durableId="21E7C273"/>
  <w16cid:commentId w16cid:paraId="593E23BF" w16cid:durableId="21E7C274"/>
  <w16cid:commentId w16cid:paraId="3F19A08B" w16cid:durableId="21E7C275"/>
  <w16cid:commentId w16cid:paraId="4F6E7C0F" w16cid:durableId="21E7C276"/>
  <w16cid:commentId w16cid:paraId="5FB5FA73" w16cid:durableId="21E7C277"/>
  <w16cid:commentId w16cid:paraId="6355F4CD" w16cid:durableId="21E7C278"/>
  <w16cid:commentId w16cid:paraId="2D1C86D6" w16cid:durableId="21E7C279"/>
  <w16cid:commentId w16cid:paraId="7D28314D" w16cid:durableId="21E7C27A"/>
  <w16cid:commentId w16cid:paraId="4EF4F2ED" w16cid:durableId="21E7C27B"/>
  <w16cid:commentId w16cid:paraId="4EFA411D" w16cid:durableId="21E7C27C"/>
  <w16cid:commentId w16cid:paraId="30ED1839" w16cid:durableId="21E7C27D"/>
  <w16cid:commentId w16cid:paraId="46B72985" w16cid:durableId="21E7C53F"/>
  <w16cid:commentId w16cid:paraId="34BDD48F" w16cid:durableId="21E7C27E"/>
  <w16cid:commentId w16cid:paraId="62741DB2" w16cid:durableId="21E7C27F"/>
  <w16cid:commentId w16cid:paraId="6134180C" w16cid:durableId="21E7C280"/>
  <w16cid:commentId w16cid:paraId="4076148D" w16cid:durableId="21E7C281"/>
  <w16cid:commentId w16cid:paraId="22B8FF33" w16cid:durableId="21E7C282"/>
  <w16cid:commentId w16cid:paraId="613DF6C9" w16cid:durableId="21E7C283"/>
  <w16cid:commentId w16cid:paraId="6DF1D79B" w16cid:durableId="21E7C284"/>
  <w16cid:commentId w16cid:paraId="23116C8C" w16cid:durableId="21E7C285"/>
  <w16cid:commentId w16cid:paraId="4E1AF090" w16cid:durableId="21E7C286"/>
  <w16cid:commentId w16cid:paraId="2817A34E" w16cid:durableId="21E7C287"/>
  <w16cid:commentId w16cid:paraId="22127761" w16cid:durableId="21E7C288"/>
  <w16cid:commentId w16cid:paraId="7BB0A1A1" w16cid:durableId="21E7C289"/>
  <w16cid:commentId w16cid:paraId="63269552" w16cid:durableId="21E7C28A"/>
  <w16cid:commentId w16cid:paraId="59E0E047" w16cid:durableId="21E7C56E"/>
  <w16cid:commentId w16cid:paraId="6E454E28" w16cid:durableId="21E7C28B"/>
  <w16cid:commentId w16cid:paraId="16792B5F" w16cid:durableId="21E7C28C"/>
  <w16cid:commentId w16cid:paraId="51DF743A" w16cid:durableId="21E7C28D"/>
  <w16cid:commentId w16cid:paraId="2E7D1E08" w16cid:durableId="21E7C42E"/>
  <w16cid:commentId w16cid:paraId="1BC97801" w16cid:durableId="21E7C28E"/>
  <w16cid:commentId w16cid:paraId="052F182F" w16cid:durableId="21E7C28F"/>
  <w16cid:commentId w16cid:paraId="163D7052" w16cid:durableId="21E7CBC1"/>
  <w16cid:commentId w16cid:paraId="4C85F306" w16cid:durableId="21E7C290"/>
  <w16cid:commentId w16cid:paraId="2FB050AC" w16cid:durableId="21E7C291"/>
  <w16cid:commentId w16cid:paraId="1A7EEEF0" w16cid:durableId="21E7C292"/>
  <w16cid:commentId w16cid:paraId="098115BE" w16cid:durableId="21E7C293"/>
  <w16cid:commentId w16cid:paraId="16E7112C" w16cid:durableId="21E7C294"/>
  <w16cid:commentId w16cid:paraId="7245ABDA" w16cid:durableId="21E7C295"/>
  <w16cid:commentId w16cid:paraId="0DE42349" w16cid:durableId="21E7C296"/>
  <w16cid:commentId w16cid:paraId="632B2B43" w16cid:durableId="21E7C297"/>
  <w16cid:commentId w16cid:paraId="59DFF7A3" w16cid:durableId="21E7C298"/>
  <w16cid:commentId w16cid:paraId="5DACDDA2" w16cid:durableId="21E7C299"/>
  <w16cid:commentId w16cid:paraId="2FF4CB8D" w16cid:durableId="21E7C29A"/>
  <w16cid:commentId w16cid:paraId="3F6CF8C0" w16cid:durableId="21E7CBD0"/>
  <w16cid:commentId w16cid:paraId="35147138" w16cid:durableId="21E7C29B"/>
  <w16cid:commentId w16cid:paraId="2455C475" w16cid:durableId="21E7C29C"/>
  <w16cid:commentId w16cid:paraId="69DE699A" w16cid:durableId="21E7C29D"/>
  <w16cid:commentId w16cid:paraId="6584ADF1" w16cid:durableId="21E7C29E"/>
  <w16cid:commentId w16cid:paraId="5333001B" w16cid:durableId="21E7C29F"/>
  <w16cid:commentId w16cid:paraId="319026A9" w16cid:durableId="21E7C2A0"/>
  <w16cid:commentId w16cid:paraId="3D93F948" w16cid:durableId="21E7C2A1"/>
  <w16cid:commentId w16cid:paraId="1822E2BA" w16cid:durableId="21E7C2A2"/>
  <w16cid:commentId w16cid:paraId="3DED60C1" w16cid:durableId="21E7C2A3"/>
  <w16cid:commentId w16cid:paraId="72AAAE05" w16cid:durableId="21E7C2A4"/>
  <w16cid:commentId w16cid:paraId="71CADC80" w16cid:durableId="21E7C2A5"/>
  <w16cid:commentId w16cid:paraId="68ED812B" w16cid:durableId="21E7C2A6"/>
  <w16cid:commentId w16cid:paraId="22A441D3" w16cid:durableId="21E7C2A7"/>
  <w16cid:commentId w16cid:paraId="460A50DB" w16cid:durableId="21E7C2A8"/>
  <w16cid:commentId w16cid:paraId="798E6DD6" w16cid:durableId="21E7C2A9"/>
  <w16cid:commentId w16cid:paraId="02AB55D0" w16cid:durableId="21E7C2AA"/>
  <w16cid:commentId w16cid:paraId="06926ABB" w16cid:durableId="21E7C2AB"/>
  <w16cid:commentId w16cid:paraId="7C0CB83A" w16cid:durableId="21E7C2AC"/>
  <w16cid:commentId w16cid:paraId="69C0E7DC" w16cid:durableId="21E7C2AD"/>
  <w16cid:commentId w16cid:paraId="7AA184F4" w16cid:durableId="21E7C2AE"/>
  <w16cid:commentId w16cid:paraId="3168571A" w16cid:durableId="21E7C2AF"/>
  <w16cid:commentId w16cid:paraId="61C0FDCD" w16cid:durableId="21E7C2B0"/>
  <w16cid:commentId w16cid:paraId="6F962FD1" w16cid:durableId="21E7C2B1"/>
  <w16cid:commentId w16cid:paraId="2EDCE094" w16cid:durableId="21E7C2B2"/>
  <w16cid:commentId w16cid:paraId="4F644E3A" w16cid:durableId="21E7C2B3"/>
  <w16cid:commentId w16cid:paraId="199237B7" w16cid:durableId="21E7C2B4"/>
  <w16cid:commentId w16cid:paraId="3553DA00" w16cid:durableId="21E7C2B5"/>
  <w16cid:commentId w16cid:paraId="0003A404" w16cid:durableId="21E7C2B6"/>
  <w16cid:commentId w16cid:paraId="6963A51A" w16cid:durableId="21E7C2B7"/>
  <w16cid:commentId w16cid:paraId="18883F5E" w16cid:durableId="21E7C2B8"/>
  <w16cid:commentId w16cid:paraId="453014DC" w16cid:durableId="21E7C2B9"/>
  <w16cid:commentId w16cid:paraId="2CE4EB5E" w16cid:durableId="21E7C2BA"/>
  <w16cid:commentId w16cid:paraId="7088DCFA" w16cid:durableId="21E7C2BB"/>
  <w16cid:commentId w16cid:paraId="4C17A63D" w16cid:durableId="21E7C2BC"/>
  <w16cid:commentId w16cid:paraId="7EFAB680" w16cid:durableId="21E7C2BD"/>
  <w16cid:commentId w16cid:paraId="24E3CE24" w16cid:durableId="21E7C2BE"/>
  <w16cid:commentId w16cid:paraId="218B395D" w16cid:durableId="21E7C2BF"/>
  <w16cid:commentId w16cid:paraId="21DA10D9" w16cid:durableId="21E7C2C0"/>
  <w16cid:commentId w16cid:paraId="182F1255" w16cid:durableId="21E7C2C1"/>
  <w16cid:commentId w16cid:paraId="278EAEBD" w16cid:durableId="21E7C2C2"/>
  <w16cid:commentId w16cid:paraId="229086E9" w16cid:durableId="21E7C2C3"/>
  <w16cid:commentId w16cid:paraId="62E860A7" w16cid:durableId="21E7C2C4"/>
  <w16cid:commentId w16cid:paraId="5CD629E7" w16cid:durableId="21E7C2C5"/>
  <w16cid:commentId w16cid:paraId="4439E3ED" w16cid:durableId="21E7C2C6"/>
  <w16cid:commentId w16cid:paraId="22AE14B0" w16cid:durableId="21E7C2C7"/>
  <w16cid:commentId w16cid:paraId="4C3576C0" w16cid:durableId="21E7C2C8"/>
  <w16cid:commentId w16cid:paraId="32718FF3" w16cid:durableId="21E7C2C9"/>
  <w16cid:commentId w16cid:paraId="2C285E2A" w16cid:durableId="21E7C2CA"/>
  <w16cid:commentId w16cid:paraId="4DFFCDDA" w16cid:durableId="21E7C2CB"/>
  <w16cid:commentId w16cid:paraId="1682AE1E" w16cid:durableId="21E7C2CC"/>
  <w16cid:commentId w16cid:paraId="0188E960" w16cid:durableId="21E7C2CD"/>
  <w16cid:commentId w16cid:paraId="47408138" w16cid:durableId="21E7C2CE"/>
  <w16cid:commentId w16cid:paraId="1520ECB4" w16cid:durableId="21E7C2CF"/>
  <w16cid:commentId w16cid:paraId="60E475AD" w16cid:durableId="21E7C2D0"/>
  <w16cid:commentId w16cid:paraId="1D815375" w16cid:durableId="21E7C2D1"/>
  <w16cid:commentId w16cid:paraId="602CEAB1" w16cid:durableId="21E7C2D2"/>
  <w16cid:commentId w16cid:paraId="6646ED68" w16cid:durableId="21E7C2D3"/>
  <w16cid:commentId w16cid:paraId="38F21CFA" w16cid:durableId="21E7C2D4"/>
  <w16cid:commentId w16cid:paraId="22EDEBA5" w16cid:durableId="21E7C2D5"/>
  <w16cid:commentId w16cid:paraId="2A911E13" w16cid:durableId="21E7C2D6"/>
  <w16cid:commentId w16cid:paraId="614191A6" w16cid:durableId="21E7C2D7"/>
  <w16cid:commentId w16cid:paraId="55B85670" w16cid:durableId="21E7C2D8"/>
  <w16cid:commentId w16cid:paraId="1402B935" w16cid:durableId="21E7C2D9"/>
  <w16cid:commentId w16cid:paraId="4A71056C" w16cid:durableId="21E7C2DA"/>
  <w16cid:commentId w16cid:paraId="7917162E" w16cid:durableId="21E7C2DB"/>
  <w16cid:commentId w16cid:paraId="1EB4A022" w16cid:durableId="21E7C2DC"/>
  <w16cid:commentId w16cid:paraId="0C46B2D2" w16cid:durableId="21E7C632"/>
  <w16cid:commentId w16cid:paraId="5F9B5C46" w16cid:durableId="21E7C2DD"/>
  <w16cid:commentId w16cid:paraId="344B828B" w16cid:durableId="21E7C2DE"/>
  <w16cid:commentId w16cid:paraId="202C5D3F" w16cid:durableId="21E7C2DF"/>
  <w16cid:commentId w16cid:paraId="406B4DFC" w16cid:durableId="21E7C2E0"/>
  <w16cid:commentId w16cid:paraId="045EEDE0" w16cid:durableId="21E7C2E1"/>
  <w16cid:commentId w16cid:paraId="6DD351A6" w16cid:durableId="21E7C2E2"/>
  <w16cid:commentId w16cid:paraId="2B28AC98" w16cid:durableId="21E7C2E3"/>
  <w16cid:commentId w16cid:paraId="52721CAF" w16cid:durableId="21E7C2E4"/>
  <w16cid:commentId w16cid:paraId="7EC33AC4" w16cid:durableId="21E7C2E5"/>
  <w16cid:commentId w16cid:paraId="437B5565" w16cid:durableId="21E7C2E6"/>
  <w16cid:commentId w16cid:paraId="5E1A7718" w16cid:durableId="21E7C2E7"/>
  <w16cid:commentId w16cid:paraId="317B9B03" w16cid:durableId="21E7C2E8"/>
  <w16cid:commentId w16cid:paraId="71A59E50" w16cid:durableId="21E7C2E9"/>
  <w16cid:commentId w16cid:paraId="280753A5" w16cid:durableId="21E7C2EA"/>
  <w16cid:commentId w16cid:paraId="1DE51059" w16cid:durableId="21E7C2EB"/>
  <w16cid:commentId w16cid:paraId="60384466" w16cid:durableId="21E7C2EC"/>
  <w16cid:commentId w16cid:paraId="5FDF879C" w16cid:durableId="21E7C2ED"/>
  <w16cid:commentId w16cid:paraId="77322831" w16cid:durableId="21E7C2EE"/>
  <w16cid:commentId w16cid:paraId="3A6B270A" w16cid:durableId="21E7C2EF"/>
  <w16cid:commentId w16cid:paraId="6351CFBA" w16cid:durableId="21E7C2F0"/>
  <w16cid:commentId w16cid:paraId="289CBD53" w16cid:durableId="21E7C2F1"/>
  <w16cid:commentId w16cid:paraId="6A1A4D3D" w16cid:durableId="21E7C2F2"/>
  <w16cid:commentId w16cid:paraId="76470444" w16cid:durableId="21E7C2F3"/>
  <w16cid:commentId w16cid:paraId="71F76A40" w16cid:durableId="21E7C2F4"/>
  <w16cid:commentId w16cid:paraId="15C5F3D3" w16cid:durableId="21E7C2F5"/>
  <w16cid:commentId w16cid:paraId="48CE82CD" w16cid:durableId="21E7C2F6"/>
  <w16cid:commentId w16cid:paraId="20F17E9D" w16cid:durableId="21E7C2F7"/>
  <w16cid:commentId w16cid:paraId="7998FC50" w16cid:durableId="21E7C2F8"/>
  <w16cid:commentId w16cid:paraId="614237B1" w16cid:durableId="21E7C2F9"/>
  <w16cid:commentId w16cid:paraId="45F825CF" w16cid:durableId="21E7C2FA"/>
  <w16cid:commentId w16cid:paraId="1835E0A9" w16cid:durableId="21E7C2FB"/>
  <w16cid:commentId w16cid:paraId="7D1FF68F" w16cid:durableId="21E7C2FC"/>
  <w16cid:commentId w16cid:paraId="649D3F0D" w16cid:durableId="21E7C2FD"/>
  <w16cid:commentId w16cid:paraId="0D2CB109" w16cid:durableId="21E7C2FE"/>
  <w16cid:commentId w16cid:paraId="24651BD9" w16cid:durableId="21E7C2FF"/>
  <w16cid:commentId w16cid:paraId="7D6FE624" w16cid:durableId="21E7C300"/>
  <w16cid:commentId w16cid:paraId="5E3FD721" w16cid:durableId="21E7C301"/>
  <w16cid:commentId w16cid:paraId="6CB22298" w16cid:durableId="21E7C302"/>
  <w16cid:commentId w16cid:paraId="0A2E029A" w16cid:durableId="21E7C303"/>
  <w16cid:commentId w16cid:paraId="3D2E70CD" w16cid:durableId="21E7C304"/>
  <w16cid:commentId w16cid:paraId="20B59ED2" w16cid:durableId="21E7C305"/>
  <w16cid:commentId w16cid:paraId="6CDC45AB" w16cid:durableId="21E7C306"/>
  <w16cid:commentId w16cid:paraId="67FC6CD9" w16cid:durableId="21E7C307"/>
  <w16cid:commentId w16cid:paraId="392ECFA7" w16cid:durableId="21E7C308"/>
  <w16cid:commentId w16cid:paraId="14F8E203" w16cid:durableId="21E7C309"/>
  <w16cid:commentId w16cid:paraId="31C79C3C" w16cid:durableId="21E7C30A"/>
  <w16cid:commentId w16cid:paraId="639EAE6C" w16cid:durableId="21E7C30B"/>
  <w16cid:commentId w16cid:paraId="1520B075" w16cid:durableId="21E7C30C"/>
  <w16cid:commentId w16cid:paraId="66B99F69" w16cid:durableId="21E7C30D"/>
  <w16cid:commentId w16cid:paraId="520B5420" w16cid:durableId="21E7C30E"/>
  <w16cid:commentId w16cid:paraId="2D78B51A" w16cid:durableId="21E7C30F"/>
  <w16cid:commentId w16cid:paraId="2A8536AB" w16cid:durableId="21E7C310"/>
  <w16cid:commentId w16cid:paraId="538F0095" w16cid:durableId="21E7C311"/>
  <w16cid:commentId w16cid:paraId="30163264" w16cid:durableId="21E7C312"/>
  <w16cid:commentId w16cid:paraId="5E97ED22" w16cid:durableId="21E7C313"/>
  <w16cid:commentId w16cid:paraId="4B61FD99" w16cid:durableId="21E7C314"/>
  <w16cid:commentId w16cid:paraId="730CCB42" w16cid:durableId="21E7C315"/>
  <w16cid:commentId w16cid:paraId="6E4C3E73" w16cid:durableId="21E7C316"/>
  <w16cid:commentId w16cid:paraId="1586EE60" w16cid:durableId="21E7C317"/>
  <w16cid:commentId w16cid:paraId="31655726" w16cid:durableId="21E7C318"/>
  <w16cid:commentId w16cid:paraId="30507345" w16cid:durableId="21E7C319"/>
  <w16cid:commentId w16cid:paraId="2ED52FD1" w16cid:durableId="21E7C31A"/>
  <w16cid:commentId w16cid:paraId="05EC6122" w16cid:durableId="21E7C31B"/>
  <w16cid:commentId w16cid:paraId="54F2D38A" w16cid:durableId="21E7C658"/>
  <w16cid:commentId w16cid:paraId="25060AAA" w16cid:durableId="21E7C31C"/>
  <w16cid:commentId w16cid:paraId="628371B0" w16cid:durableId="21E7C6A1"/>
  <w16cid:commentId w16cid:paraId="5EA819B3" w16cid:durableId="21E7C31D"/>
  <w16cid:commentId w16cid:paraId="1ABBA2C3" w16cid:durableId="21E7C31E"/>
  <w16cid:commentId w16cid:paraId="45A591FD" w16cid:durableId="21E7C31F"/>
  <w16cid:commentId w16cid:paraId="03B5FB60" w16cid:durableId="21E7C320"/>
  <w16cid:commentId w16cid:paraId="230853A5" w16cid:durableId="21E7C321"/>
  <w16cid:commentId w16cid:paraId="0E43DDDB" w16cid:durableId="21E7C322"/>
  <w16cid:commentId w16cid:paraId="2AC8867B" w16cid:durableId="21E7C323"/>
  <w16cid:commentId w16cid:paraId="450E70B9" w16cid:durableId="21E7C324"/>
  <w16cid:commentId w16cid:paraId="239B4434" w16cid:durableId="21E7C325"/>
  <w16cid:commentId w16cid:paraId="197F3864" w16cid:durableId="21E7C326"/>
  <w16cid:commentId w16cid:paraId="3BB13347" w16cid:durableId="21E7C327"/>
  <w16cid:commentId w16cid:paraId="062EE790" w16cid:durableId="21E7C328"/>
  <w16cid:commentId w16cid:paraId="478864E7" w16cid:durableId="21E7C329"/>
  <w16cid:commentId w16cid:paraId="4FAB3B56" w16cid:durableId="21E7C32A"/>
  <w16cid:commentId w16cid:paraId="1E5D5445" w16cid:durableId="21E7C32B"/>
  <w16cid:commentId w16cid:paraId="106469C6" w16cid:durableId="21E7C32C"/>
  <w16cid:commentId w16cid:paraId="4F4C99B6" w16cid:durableId="21E7C32D"/>
  <w16cid:commentId w16cid:paraId="66B21F84" w16cid:durableId="21E7C32E"/>
  <w16cid:commentId w16cid:paraId="692C51B3" w16cid:durableId="21E7C6F3"/>
  <w16cid:commentId w16cid:paraId="68382CB2" w16cid:durableId="21E7C32F"/>
  <w16cid:commentId w16cid:paraId="355BE35A" w16cid:durableId="21E7CAB4"/>
  <w16cid:commentId w16cid:paraId="6446CE44" w16cid:durableId="21E7C330"/>
  <w16cid:commentId w16cid:paraId="4A05924D" w16cid:durableId="21E7C331"/>
  <w16cid:commentId w16cid:paraId="5388C919" w16cid:durableId="21E7C332"/>
  <w16cid:commentId w16cid:paraId="12ACCEF3" w16cid:durableId="21E7C78E"/>
  <w16cid:commentId w16cid:paraId="392B682F" w16cid:durableId="21E7C333"/>
  <w16cid:commentId w16cid:paraId="3502A741" w16cid:durableId="21E7C334"/>
  <w16cid:commentId w16cid:paraId="3C18749D" w16cid:durableId="21E7C335"/>
  <w16cid:commentId w16cid:paraId="50812179" w16cid:durableId="21E7C336"/>
  <w16cid:commentId w16cid:paraId="69B715B3" w16cid:durableId="21E7C337"/>
  <w16cid:commentId w16cid:paraId="6391F415" w16cid:durableId="21E7C338"/>
  <w16cid:commentId w16cid:paraId="20363C42" w16cid:durableId="21E7C339"/>
  <w16cid:commentId w16cid:paraId="62345BE8" w16cid:durableId="21E7C33A"/>
  <w16cid:commentId w16cid:paraId="40E1BFE0" w16cid:durableId="21E7C33B"/>
  <w16cid:commentId w16cid:paraId="3413BDF4" w16cid:durableId="21E7C33C"/>
  <w16cid:commentId w16cid:paraId="6B14FA7A" w16cid:durableId="21E7C33D"/>
  <w16cid:commentId w16cid:paraId="29881F2D" w16cid:durableId="21E7C33E"/>
  <w16cid:commentId w16cid:paraId="24EFF9DA" w16cid:durableId="21E7C33F"/>
  <w16cid:commentId w16cid:paraId="05221B89" w16cid:durableId="21E7C340"/>
  <w16cid:commentId w16cid:paraId="7173D4DB" w16cid:durableId="21E7C341"/>
  <w16cid:commentId w16cid:paraId="7E341CBD" w16cid:durableId="21E7C342"/>
  <w16cid:commentId w16cid:paraId="3EC36FAC" w16cid:durableId="21E7C343"/>
  <w16cid:commentId w16cid:paraId="09236C52" w16cid:durableId="21E7C344"/>
  <w16cid:commentId w16cid:paraId="539B3FCB" w16cid:durableId="21E7C345"/>
  <w16cid:commentId w16cid:paraId="3F364846" w16cid:durableId="21E7C346"/>
  <w16cid:commentId w16cid:paraId="53669D34" w16cid:durableId="21E7C347"/>
  <w16cid:commentId w16cid:paraId="07BF25C8" w16cid:durableId="21E7C348"/>
  <w16cid:commentId w16cid:paraId="79642851" w16cid:durableId="21E7C349"/>
  <w16cid:commentId w16cid:paraId="165901EC" w16cid:durableId="21E7C34A"/>
  <w16cid:commentId w16cid:paraId="3C312584" w16cid:durableId="21E7C34B"/>
  <w16cid:commentId w16cid:paraId="5C936C49" w16cid:durableId="21E7C34C"/>
  <w16cid:commentId w16cid:paraId="24755965" w16cid:durableId="21E7C34D"/>
  <w16cid:commentId w16cid:paraId="5008DF61" w16cid:durableId="21E7C34E"/>
  <w16cid:commentId w16cid:paraId="10DEBD8A" w16cid:durableId="21E7C34F"/>
  <w16cid:commentId w16cid:paraId="2F2E8B75" w16cid:durableId="21E7C350"/>
  <w16cid:commentId w16cid:paraId="00A97B7D" w16cid:durableId="21E7C351"/>
  <w16cid:commentId w16cid:paraId="1BC82F6A" w16cid:durableId="21E7C352"/>
  <w16cid:commentId w16cid:paraId="38D909D9" w16cid:durableId="21E7C353"/>
  <w16cid:commentId w16cid:paraId="2D7ADA90" w16cid:durableId="21E7C354"/>
  <w16cid:commentId w16cid:paraId="269B4B99" w16cid:durableId="21E7C355"/>
  <w16cid:commentId w16cid:paraId="5081D6D8" w16cid:durableId="21E7C356"/>
  <w16cid:commentId w16cid:paraId="48CD10E9" w16cid:durableId="21E7C357"/>
  <w16cid:commentId w16cid:paraId="1B0ACA60" w16cid:durableId="21E7C358"/>
  <w16cid:commentId w16cid:paraId="0B4F194F" w16cid:durableId="21E7C359"/>
  <w16cid:commentId w16cid:paraId="15FF5F03" w16cid:durableId="21E7C35A"/>
  <w16cid:commentId w16cid:paraId="0130B769" w16cid:durableId="21E7C35B"/>
  <w16cid:commentId w16cid:paraId="5187D4C0" w16cid:durableId="21E7C35C"/>
  <w16cid:commentId w16cid:paraId="62F99FC4" w16cid:durableId="21E7C35D"/>
  <w16cid:commentId w16cid:paraId="1D731020" w16cid:durableId="21E7C35E"/>
  <w16cid:commentId w16cid:paraId="0BC4C48A" w16cid:durableId="21E7C35F"/>
  <w16cid:commentId w16cid:paraId="72BD70E1" w16cid:durableId="21E7C360"/>
  <w16cid:commentId w16cid:paraId="7B9BC9B1" w16cid:durableId="21E7C361"/>
  <w16cid:commentId w16cid:paraId="4C923CC6" w16cid:durableId="21E7C362"/>
  <w16cid:commentId w16cid:paraId="3B4B63D1" w16cid:durableId="21E7C363"/>
  <w16cid:commentId w16cid:paraId="353E914A" w16cid:durableId="21E7C364"/>
  <w16cid:commentId w16cid:paraId="040C2442" w16cid:durableId="21E7C365"/>
  <w16cid:commentId w16cid:paraId="6ACE4098" w16cid:durableId="21E7C366"/>
  <w16cid:commentId w16cid:paraId="1BEF693C" w16cid:durableId="21E7C367"/>
  <w16cid:commentId w16cid:paraId="65CEE55E" w16cid:durableId="21E7C368"/>
  <w16cid:commentId w16cid:paraId="581C77DC" w16cid:durableId="21E7C369"/>
  <w16cid:commentId w16cid:paraId="1A9175E3" w16cid:durableId="21E7C36A"/>
  <w16cid:commentId w16cid:paraId="22A7BE37" w16cid:durableId="21E7C36B"/>
  <w16cid:commentId w16cid:paraId="7C9C3E50" w16cid:durableId="21E7C36C"/>
  <w16cid:commentId w16cid:paraId="7A07F96C" w16cid:durableId="21E7C36D"/>
  <w16cid:commentId w16cid:paraId="6902F4D9" w16cid:durableId="21E7C36E"/>
  <w16cid:commentId w16cid:paraId="29A7E52E" w16cid:durableId="21E7C36F"/>
  <w16cid:commentId w16cid:paraId="20855E81" w16cid:durableId="21E7C370"/>
  <w16cid:commentId w16cid:paraId="62FAD27F" w16cid:durableId="21E7C371"/>
  <w16cid:commentId w16cid:paraId="0BE8DDBD" w16cid:durableId="21E7C372"/>
  <w16cid:commentId w16cid:paraId="134D50B0" w16cid:durableId="21E7C373"/>
  <w16cid:commentId w16cid:paraId="555A3D4F" w16cid:durableId="21E7C374"/>
  <w16cid:commentId w16cid:paraId="6796B070" w16cid:durableId="21E7C7CD"/>
  <w16cid:commentId w16cid:paraId="688EFF4D" w16cid:durableId="21E7C375"/>
  <w16cid:commentId w16cid:paraId="05887A71" w16cid:durableId="21E7C376"/>
  <w16cid:commentId w16cid:paraId="059990AC" w16cid:durableId="21E7C377"/>
  <w16cid:commentId w16cid:paraId="1260831C" w16cid:durableId="21E7C378"/>
  <w16cid:commentId w16cid:paraId="228945F8" w16cid:durableId="21E7C379"/>
  <w16cid:commentId w16cid:paraId="01F1E09E" w16cid:durableId="21E7C37A"/>
  <w16cid:commentId w16cid:paraId="4C5367E9" w16cid:durableId="21E7C37B"/>
  <w16cid:commentId w16cid:paraId="52F8C38C" w16cid:durableId="21E7C37C"/>
  <w16cid:commentId w16cid:paraId="69DC9255" w16cid:durableId="21E7C37D"/>
  <w16cid:commentId w16cid:paraId="1969B194" w16cid:durableId="21E7C37E"/>
  <w16cid:commentId w16cid:paraId="31C16AB4" w16cid:durableId="21E7C37F"/>
  <w16cid:commentId w16cid:paraId="71F49E6E" w16cid:durableId="21E7C380"/>
  <w16cid:commentId w16cid:paraId="59171FF3" w16cid:durableId="21E7C381"/>
  <w16cid:commentId w16cid:paraId="2325C977" w16cid:durableId="21E7C383"/>
  <w16cid:commentId w16cid:paraId="0650D1E7" w16cid:durableId="21E7C384"/>
  <w16cid:commentId w16cid:paraId="6439D20A" w16cid:durableId="21E7C385"/>
  <w16cid:commentId w16cid:paraId="6CD4CC93" w16cid:durableId="21E7C386"/>
  <w16cid:commentId w16cid:paraId="409CBB34" w16cid:durableId="21E7C387"/>
  <w16cid:commentId w16cid:paraId="58C4C12A" w16cid:durableId="21E7C388"/>
  <w16cid:commentId w16cid:paraId="0EFCAD41" w16cid:durableId="21E7C389"/>
  <w16cid:commentId w16cid:paraId="65225B80" w16cid:durableId="21E7C38A"/>
  <w16cid:commentId w16cid:paraId="3E801344" w16cid:durableId="21E7C38B"/>
  <w16cid:commentId w16cid:paraId="526FFA75" w16cid:durableId="21E7C38C"/>
  <w16cid:commentId w16cid:paraId="7EDBB8E7" w16cid:durableId="21E7C38D"/>
  <w16cid:commentId w16cid:paraId="6B4320B0" w16cid:durableId="21E7C38E"/>
  <w16cid:commentId w16cid:paraId="5F75FDFE" w16cid:durableId="21E7C38F"/>
  <w16cid:commentId w16cid:paraId="08849CD8" w16cid:durableId="21E7C390"/>
  <w16cid:commentId w16cid:paraId="554497D5" w16cid:durableId="21E7C391"/>
  <w16cid:commentId w16cid:paraId="0DF58746" w16cid:durableId="21E7C392"/>
  <w16cid:commentId w16cid:paraId="26590FEB" w16cid:durableId="21E7C393"/>
  <w16cid:commentId w16cid:paraId="0431EFAC" w16cid:durableId="21E7C394"/>
  <w16cid:commentId w16cid:paraId="49FFE8BF" w16cid:durableId="21E7C395"/>
  <w16cid:commentId w16cid:paraId="7064B5DE" w16cid:durableId="21E7C396"/>
  <w16cid:commentId w16cid:paraId="7E6914A9" w16cid:durableId="21E7C397"/>
  <w16cid:commentId w16cid:paraId="5F9B4018" w16cid:durableId="21E7F5AF"/>
  <w16cid:commentId w16cid:paraId="137868D5" w16cid:durableId="21E7C398"/>
  <w16cid:commentId w16cid:paraId="32673952" w16cid:durableId="21E7C399"/>
  <w16cid:commentId w16cid:paraId="6C299373" w16cid:durableId="21E7C39A"/>
  <w16cid:commentId w16cid:paraId="3D0A9586" w16cid:durableId="21E7C39B"/>
  <w16cid:commentId w16cid:paraId="7201EED9" w16cid:durableId="21E7C39C"/>
  <w16cid:commentId w16cid:paraId="7D9067CD" w16cid:durableId="21E7C39D"/>
  <w16cid:commentId w16cid:paraId="47718FC3" w16cid:durableId="21E7C39E"/>
  <w16cid:commentId w16cid:paraId="0A9A6794" w16cid:durableId="21E7C39F"/>
  <w16cid:commentId w16cid:paraId="75D3C94A" w16cid:durableId="21E7C3A0"/>
  <w16cid:commentId w16cid:paraId="4E1103F5" w16cid:durableId="21E7C3A1"/>
  <w16cid:commentId w16cid:paraId="40876430" w16cid:durableId="21E7C809"/>
  <w16cid:commentId w16cid:paraId="4CFEB7DE" w16cid:durableId="21E7C3A2"/>
  <w16cid:commentId w16cid:paraId="69786EC2" w16cid:durableId="21E7C3A3"/>
  <w16cid:commentId w16cid:paraId="1AB8D687" w16cid:durableId="21E7C3A4"/>
  <w16cid:commentId w16cid:paraId="6371D8ED" w16cid:durableId="21E7C3A5"/>
  <w16cid:commentId w16cid:paraId="6B30D4CC" w16cid:durableId="21E7C3A6"/>
  <w16cid:commentId w16cid:paraId="158D62F3" w16cid:durableId="21E7C3A7"/>
  <w16cid:commentId w16cid:paraId="15D6845E" w16cid:durableId="21E7C3A8"/>
  <w16cid:commentId w16cid:paraId="6ADAE148" w16cid:durableId="21E7C3A9"/>
  <w16cid:commentId w16cid:paraId="624A57C1" w16cid:durableId="21E7C3AA"/>
  <w16cid:commentId w16cid:paraId="1BE88CFB" w16cid:durableId="21E7C3AB"/>
  <w16cid:commentId w16cid:paraId="4D36B04F" w16cid:durableId="21E7C3AC"/>
  <w16cid:commentId w16cid:paraId="36E44400" w16cid:durableId="21E7C3AD"/>
  <w16cid:commentId w16cid:paraId="3FE994B4" w16cid:durableId="21E7C3AE"/>
  <w16cid:commentId w16cid:paraId="0EA0953E" w16cid:durableId="21E7C3AF"/>
  <w16cid:commentId w16cid:paraId="6DC532C9" w16cid:durableId="21E7C3B0"/>
  <w16cid:commentId w16cid:paraId="413A433A" w16cid:durableId="21E7C3B1"/>
  <w16cid:commentId w16cid:paraId="735DFA1A" w16cid:durableId="21E7C3B2"/>
  <w16cid:commentId w16cid:paraId="459FED4D" w16cid:durableId="21E7C3B3"/>
  <w16cid:commentId w16cid:paraId="4F38ECD0" w16cid:durableId="21E7C3B4"/>
  <w16cid:commentId w16cid:paraId="2A9D1076" w16cid:durableId="21E7C3B5"/>
  <w16cid:commentId w16cid:paraId="20449AFE" w16cid:durableId="21E7C3B6"/>
  <w16cid:commentId w16cid:paraId="1338BED0" w16cid:durableId="21E7C3B7"/>
  <w16cid:commentId w16cid:paraId="05A7FB34" w16cid:durableId="21E7C3B8"/>
  <w16cid:commentId w16cid:paraId="522D030F" w16cid:durableId="21E7C3B9"/>
  <w16cid:commentId w16cid:paraId="248B6284" w16cid:durableId="21E7C3BA"/>
  <w16cid:commentId w16cid:paraId="4D75719B" w16cid:durableId="21E7C3BB"/>
  <w16cid:commentId w16cid:paraId="2D941E74" w16cid:durableId="21E7C3BC"/>
  <w16cid:commentId w16cid:paraId="65D467FE" w16cid:durableId="21E7C3BD"/>
  <w16cid:commentId w16cid:paraId="4E1F115C" w16cid:durableId="21E7C3BE"/>
  <w16cid:commentId w16cid:paraId="003B436B" w16cid:durableId="21E7C3BF"/>
  <w16cid:commentId w16cid:paraId="4CF8420E" w16cid:durableId="21E7C3C0"/>
  <w16cid:commentId w16cid:paraId="6B0AFFCF" w16cid:durableId="21E7C3C1"/>
  <w16cid:commentId w16cid:paraId="4FAFF813" w16cid:durableId="21E7C3C2"/>
  <w16cid:commentId w16cid:paraId="25A2B569" w16cid:durableId="21E7C3C3"/>
  <w16cid:commentId w16cid:paraId="3808A1B6" w16cid:durableId="21E7C3C4"/>
  <w16cid:commentId w16cid:paraId="4C58D8FB" w16cid:durableId="21E7C3C5"/>
  <w16cid:commentId w16cid:paraId="41A55F79" w16cid:durableId="21E7C3C6"/>
  <w16cid:commentId w16cid:paraId="1C4395B7" w16cid:durableId="21E7C3C7"/>
  <w16cid:commentId w16cid:paraId="7829C9B4" w16cid:durableId="21E7C3C8"/>
  <w16cid:commentId w16cid:paraId="6E456781" w16cid:durableId="21E7C3C9"/>
  <w16cid:commentId w16cid:paraId="60F206FD" w16cid:durableId="21E7C3CA"/>
  <w16cid:commentId w16cid:paraId="3ADE0E40" w16cid:durableId="21E7CC02"/>
  <w16cid:commentId w16cid:paraId="3CD18B37" w16cid:durableId="21E7C3CB"/>
  <w16cid:commentId w16cid:paraId="130C7CBC" w16cid:durableId="21E7C3CC"/>
  <w16cid:commentId w16cid:paraId="1ADAEE0B" w16cid:durableId="21E7C3CD"/>
  <w16cid:commentId w16cid:paraId="36961D63" w16cid:durableId="21E7C3CE"/>
  <w16cid:commentId w16cid:paraId="37F22A7E" w16cid:durableId="21E7C3CF"/>
  <w16cid:commentId w16cid:paraId="762D7424" w16cid:durableId="21E7C3D0"/>
  <w16cid:commentId w16cid:paraId="2A65D438" w16cid:durableId="21E7C3D1"/>
  <w16cid:commentId w16cid:paraId="5E9D6C79" w16cid:durableId="21E7C3D2"/>
  <w16cid:commentId w16cid:paraId="543FDFCC" w16cid:durableId="21E7C3D3"/>
  <w16cid:commentId w16cid:paraId="31797E89" w16cid:durableId="21E7C3D4"/>
  <w16cid:commentId w16cid:paraId="149E2F2C" w16cid:durableId="21E7C3D5"/>
  <w16cid:commentId w16cid:paraId="19539F9B" w16cid:durableId="21E7C3D6"/>
  <w16cid:commentId w16cid:paraId="5EB63945" w16cid:durableId="21E7C3D7"/>
  <w16cid:commentId w16cid:paraId="19124AD4" w16cid:durableId="21E7C3D8"/>
  <w16cid:commentId w16cid:paraId="3A766E77" w16cid:durableId="21E7C3D9"/>
  <w16cid:commentId w16cid:paraId="4E887AA5" w16cid:durableId="21E7C3DA"/>
  <w16cid:commentId w16cid:paraId="070C81AC" w16cid:durableId="21E7C3DB"/>
  <w16cid:commentId w16cid:paraId="5435BBDC" w16cid:durableId="21E7C3DC"/>
  <w16cid:commentId w16cid:paraId="4D0D96E0" w16cid:durableId="21E7C3DD"/>
  <w16cid:commentId w16cid:paraId="5F887FC8" w16cid:durableId="21E7C3DE"/>
  <w16cid:commentId w16cid:paraId="1B978476" w16cid:durableId="21E7C3DF"/>
  <w16cid:commentId w16cid:paraId="4DFDC1AC" w16cid:durableId="21E7C3E0"/>
  <w16cid:commentId w16cid:paraId="6668838D" w16cid:durableId="21E7C3E1"/>
  <w16cid:commentId w16cid:paraId="3F317FFC" w16cid:durableId="21E7C3E2"/>
  <w16cid:commentId w16cid:paraId="7B768C8B" w16cid:durableId="21E7C3E3"/>
  <w16cid:commentId w16cid:paraId="3E7B5B48" w16cid:durableId="21E7C3E4"/>
  <w16cid:commentId w16cid:paraId="6A8259B2" w16cid:durableId="21E7C3E5"/>
  <w16cid:commentId w16cid:paraId="730602DF" w16cid:durableId="21E7C3E6"/>
  <w16cid:commentId w16cid:paraId="37D1267F" w16cid:durableId="21E7C3E7"/>
  <w16cid:commentId w16cid:paraId="48957C5C" w16cid:durableId="21E7C3E8"/>
  <w16cid:commentId w16cid:paraId="3B46D8CF" w16cid:durableId="21E7C3E9"/>
  <w16cid:commentId w16cid:paraId="34353511" w16cid:durableId="21E7C3EA"/>
  <w16cid:commentId w16cid:paraId="7B9C41D4" w16cid:durableId="21E7C3EB"/>
  <w16cid:commentId w16cid:paraId="495D74BE" w16cid:durableId="21E7C3EC"/>
  <w16cid:commentId w16cid:paraId="434A5761" w16cid:durableId="21E7C3ED"/>
  <w16cid:commentId w16cid:paraId="0204FC93" w16cid:durableId="21E7C3EE"/>
  <w16cid:commentId w16cid:paraId="362D1718" w16cid:durableId="21E7C3EF"/>
  <w16cid:commentId w16cid:paraId="269A4258" w16cid:durableId="21E7C3F0"/>
  <w16cid:commentId w16cid:paraId="62D1EEB3" w16cid:durableId="21E7C3F1"/>
  <w16cid:commentId w16cid:paraId="1EBA09A6" w16cid:durableId="21E7C3F2"/>
  <w16cid:commentId w16cid:paraId="2A56FF62" w16cid:durableId="21E7C3F3"/>
  <w16cid:commentId w16cid:paraId="34296563" w16cid:durableId="21E7C3F4"/>
  <w16cid:commentId w16cid:paraId="12191A93" w16cid:durableId="21E7C3F5"/>
  <w16cid:commentId w16cid:paraId="69E746B0" w16cid:durableId="21E7C3F6"/>
  <w16cid:commentId w16cid:paraId="0732B937" w16cid:durableId="21E7C3F7"/>
  <w16cid:commentId w16cid:paraId="0496E14D" w16cid:durableId="21E7F5B1"/>
  <w16cid:commentId w16cid:paraId="2966EFB6" w16cid:durableId="21E7C3F8"/>
  <w16cid:commentId w16cid:paraId="05503A20" w16cid:durableId="21E7C3F9"/>
  <w16cid:commentId w16cid:paraId="6F3A3E4F" w16cid:durableId="21E7C3FA"/>
  <w16cid:commentId w16cid:paraId="25927C88" w16cid:durableId="21E7C3FB"/>
  <w16cid:commentId w16cid:paraId="47F79D1B" w16cid:durableId="21E7C3FC"/>
  <w16cid:commentId w16cid:paraId="11B5CCD0" w16cid:durableId="21E7C3FD"/>
  <w16cid:commentId w16cid:paraId="22F9B263" w16cid:durableId="21E7C3FE"/>
  <w16cid:commentId w16cid:paraId="618581A6" w16cid:durableId="21E7C3FF"/>
  <w16cid:commentId w16cid:paraId="2D9C20D7" w16cid:durableId="21E7C400"/>
  <w16cid:commentId w16cid:paraId="179F7F75" w16cid:durableId="21E7C401"/>
  <w16cid:commentId w16cid:paraId="7E1B797D" w16cid:durableId="21E7C402"/>
  <w16cid:commentId w16cid:paraId="52367B91" w16cid:durableId="21E7C403"/>
  <w16cid:commentId w16cid:paraId="0F2C23FE" w16cid:durableId="21E7C989"/>
  <w16cid:commentId w16cid:paraId="5E66A08A" w16cid:durableId="21E7C404"/>
  <w16cid:commentId w16cid:paraId="339B9357" w16cid:durableId="21E7C405"/>
  <w16cid:commentId w16cid:paraId="2C561BB9" w16cid:durableId="21E7C406"/>
  <w16cid:commentId w16cid:paraId="4C315A66" w16cid:durableId="21E7C407"/>
  <w16cid:commentId w16cid:paraId="303AEEC4" w16cid:durableId="21E7C408"/>
  <w16cid:commentId w16cid:paraId="6BD9ADB0" w16cid:durableId="21E7C97E"/>
  <w16cid:commentId w16cid:paraId="37E5C288" w16cid:durableId="21E7C409"/>
  <w16cid:commentId w16cid:paraId="401482E9" w16cid:durableId="21E7C40A"/>
  <w16cid:commentId w16cid:paraId="6311E459" w16cid:durableId="21E7C40B"/>
  <w16cid:commentId w16cid:paraId="6C5CA097" w16cid:durableId="21E7C40C"/>
  <w16cid:commentId w16cid:paraId="5F322CA0" w16cid:durableId="21E7C40D"/>
  <w16cid:commentId w16cid:paraId="7FFB9020" w16cid:durableId="21E7C40E"/>
  <w16cid:commentId w16cid:paraId="0F0D9686" w16cid:durableId="21E7F5B0"/>
  <w16cid:commentId w16cid:paraId="0F68F31A" w16cid:durableId="21E7C40F"/>
  <w16cid:commentId w16cid:paraId="7D5052D1" w16cid:durableId="21E7C970"/>
  <w16cid:commentId w16cid:paraId="40751E22" w16cid:durableId="21E7C410"/>
  <w16cid:commentId w16cid:paraId="6EA44235" w16cid:durableId="21E7C411"/>
  <w16cid:commentId w16cid:paraId="16177DD8" w16cid:durableId="21E7C412"/>
  <w16cid:commentId w16cid:paraId="012E1F6C" w16cid:durableId="21E7C413"/>
  <w16cid:commentId w16cid:paraId="7AD5E4F3" w16cid:durableId="21E7C414"/>
  <w16cid:commentId w16cid:paraId="58FAE768" w16cid:durableId="21E7C415"/>
  <w16cid:commentId w16cid:paraId="64DBE456" w16cid:durableId="21E7C416"/>
  <w16cid:commentId w16cid:paraId="5551976D" w16cid:durableId="21E7C417"/>
  <w16cid:commentId w16cid:paraId="3CB3669D" w16cid:durableId="21E7C418"/>
  <w16cid:commentId w16cid:paraId="43106217" w16cid:durableId="21E7C419"/>
  <w16cid:commentId w16cid:paraId="6C8EB584" w16cid:durableId="21E7C41A"/>
  <w16cid:commentId w16cid:paraId="041AE75B" w16cid:durableId="21E7C41B"/>
  <w16cid:commentId w16cid:paraId="2637F5E9" w16cid:durableId="21E7C41C"/>
  <w16cid:commentId w16cid:paraId="72D9D015" w16cid:durableId="21E7C9CE"/>
  <w16cid:commentId w16cid:paraId="6CB08BE5" w16cid:durableId="21E7C41D"/>
  <w16cid:commentId w16cid:paraId="62AC8F98" w16cid:durableId="21E7C41E"/>
  <w16cid:commentId w16cid:paraId="485C6386" w16cid:durableId="21E7C41F"/>
  <w16cid:commentId w16cid:paraId="73F91440" w16cid:durableId="21E7C420"/>
  <w16cid:commentId w16cid:paraId="5BC0731B" w16cid:durableId="21E7C421"/>
  <w16cid:commentId w16cid:paraId="2AD0FC50" w16cid:durableId="21E7C422"/>
  <w16cid:commentId w16cid:paraId="4E178DCF" w16cid:durableId="21E7C423"/>
  <w16cid:commentId w16cid:paraId="6CE1CC69" w16cid:durableId="21E7C424"/>
  <w16cid:commentId w16cid:paraId="21D592EB" w16cid:durableId="21E7C425"/>
  <w16cid:commentId w16cid:paraId="4E227071" w16cid:durableId="21E7C426"/>
  <w16cid:commentId w16cid:paraId="00618308" w16cid:durableId="21E7C427"/>
  <w16cid:commentId w16cid:paraId="49CD2035" w16cid:durableId="21E7C428"/>
  <w16cid:commentId w16cid:paraId="4302FADF" w16cid:durableId="21E7C429"/>
  <w16cid:commentId w16cid:paraId="7274BD60" w16cid:durableId="21E7C42A"/>
  <w16cid:commentId w16cid:paraId="5174291C" w16cid:durableId="21E7C42B"/>
</w16cid:commentsIds>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11C913B" w14:textId="77777777" w:rsidR="00716DCC" w:rsidRDefault="00716DCC" w:rsidP="00EC5A36">
      <w:pPr>
        <w:spacing w:after="0" w:line="240" w:lineRule="auto"/>
      </w:pPr>
      <w:r>
        <w:separator/>
      </w:r>
    </w:p>
  </w:endnote>
  <w:endnote w:type="continuationSeparator" w:id="0">
    <w:p w14:paraId="6C5B1BE6" w14:textId="77777777" w:rsidR="00716DCC" w:rsidRDefault="00716DCC" w:rsidP="00EC5A3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Open Sans">
    <w:altName w:val="Tahoma"/>
    <w:charset w:val="00"/>
    <w:family w:val="swiss"/>
    <w:pitch w:val="variable"/>
    <w:sig w:usb0="E00002EF" w:usb1="4000205B" w:usb2="00000028" w:usb3="00000000" w:csb0="0000019F" w:csb1="00000000"/>
  </w:font>
  <w:font w:name="Courier New">
    <w:panose1 w:val="02070309020205020404"/>
    <w:charset w:val="00"/>
    <w:family w:val="auto"/>
    <w:pitch w:val="variable"/>
    <w:sig w:usb0="E0002AFF" w:usb1="C0007843" w:usb2="00000009" w:usb3="00000000" w:csb0="000001FF" w:csb1="00000000"/>
  </w:font>
  <w:font w:name="Times New Roman">
    <w:panose1 w:val="02020603050405020304"/>
    <w:charset w:val="00"/>
    <w:family w:val="auto"/>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StarSymbol">
    <w:altName w:val="Cambria"/>
    <w:panose1 w:val="00000000000000000000"/>
    <w:charset w:val="00"/>
    <w:family w:val="roman"/>
    <w:notTrueType/>
    <w:pitch w:val="default"/>
  </w:font>
  <w:font w:name="Calibri">
    <w:panose1 w:val="020F0502020204030204"/>
    <w:charset w:val="00"/>
    <w:family w:val="auto"/>
    <w:pitch w:val="variable"/>
    <w:sig w:usb0="E00002FF" w:usb1="4000ACFF" w:usb2="00000001" w:usb3="00000000" w:csb0="0000019F" w:csb1="00000000"/>
  </w:font>
  <w:font w:name="Cambria">
    <w:panose1 w:val="02040503050406030204"/>
    <w:charset w:val="00"/>
    <w:family w:val="auto"/>
    <w:pitch w:val="variable"/>
    <w:sig w:usb0="E00002FF" w:usb1="400004FF" w:usb2="00000000" w:usb3="00000000" w:csb0="0000019F" w:csb1="00000000"/>
  </w:font>
  <w:font w:name="Consolas">
    <w:panose1 w:val="020B0609020204030204"/>
    <w:charset w:val="00"/>
    <w:family w:val="auto"/>
    <w:pitch w:val="variable"/>
    <w:sig w:usb0="E10002FF" w:usb1="4000FCFF" w:usb2="00000009" w:usb3="00000000" w:csb0="0000019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 w:name="Segoe UI">
    <w:altName w:val="Calibri"/>
    <w:charset w:val="00"/>
    <w:family w:val="swiss"/>
    <w:pitch w:val="variable"/>
    <w:sig w:usb0="E4002EFF" w:usb1="C000E47F" w:usb2="00000009" w:usb3="00000000" w:csb0="000001FF" w:csb1="00000000"/>
  </w:font>
  <w:font w:name="Open Sans Semibold">
    <w:altName w:val="Arial"/>
    <w:charset w:val="00"/>
    <w:family w:val="swiss"/>
    <w:pitch w:val="variable"/>
    <w:sig w:usb0="E00002EF" w:usb1="4000205B" w:usb2="00000028" w:usb3="00000000" w:csb0="0000019F" w:csb1="00000000"/>
  </w:font>
  <w:font w:name="FontAwesome">
    <w:altName w:val="Calibri"/>
    <w:charset w:val="00"/>
    <w:family w:val="auto"/>
    <w:pitch w:val="variable"/>
    <w:sig w:usb0="00000003" w:usb1="00000000" w:usb2="00000000" w:usb3="00000000" w:csb0="00000001" w:csb1="00000000"/>
  </w:font>
  <w:font w:name="Helvetica">
    <w:panose1 w:val="00000000000000000000"/>
    <w:charset w:val="00"/>
    <w:family w:val="auto"/>
    <w:pitch w:val="variable"/>
    <w:sig w:usb0="E00002FF" w:usb1="5000785B" w:usb2="00000000" w:usb3="00000000" w:csb0="0000019F" w:csb1="00000000"/>
  </w:font>
  <w:font w:name="Cambria Math">
    <w:panose1 w:val="02040503050406030204"/>
    <w:charset w:val="00"/>
    <w:family w:val="auto"/>
    <w:pitch w:val="variable"/>
    <w:sig w:usb0="E00002FF" w:usb1="420024FF" w:usb2="00000000" w:usb3="00000000" w:csb0="0000019F" w:csb1="00000000"/>
  </w:font>
  <w:font w:name="Font Awesome 5 Brands Regular">
    <w:altName w:val="Times New Roman"/>
    <w:panose1 w:val="00000000000000000000"/>
    <w:charset w:val="02"/>
    <w:family w:val="modern"/>
    <w:notTrueType/>
    <w:pitch w:val="variable"/>
    <w:sig w:usb0="00000003" w:usb1="10000000" w:usb2="00000000" w:usb3="00000000" w:csb0="8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69106456"/>
      <w:docPartObj>
        <w:docPartGallery w:val="Page Numbers (Bottom of Page)"/>
        <w:docPartUnique/>
      </w:docPartObj>
    </w:sdtPr>
    <w:sdtEndPr>
      <w:rPr>
        <w:noProof/>
      </w:rPr>
    </w:sdtEndPr>
    <w:sdtContent>
      <w:p w14:paraId="2E7AF72E" w14:textId="3BB10576" w:rsidR="008D5EE8" w:rsidRDefault="008D5EE8" w:rsidP="00BA426E">
        <w:pPr>
          <w:pStyle w:val="Footer"/>
        </w:pPr>
        <w:r>
          <w:t>ICt783 – Machine Learning using Python</w:t>
        </w:r>
        <w:r>
          <w:tab/>
        </w:r>
        <w:r>
          <w:fldChar w:fldCharType="begin"/>
        </w:r>
        <w:r>
          <w:instrText xml:space="preserve"> PAGE   \* MERGEFORMAT </w:instrText>
        </w:r>
        <w:r>
          <w:fldChar w:fldCharType="separate"/>
        </w:r>
        <w:r w:rsidR="00A17CD2">
          <w:rPr>
            <w:noProof/>
          </w:rPr>
          <w:t>183</w:t>
        </w:r>
        <w:r>
          <w:rPr>
            <w:noProof/>
          </w:rPr>
          <w:fldChar w:fldCharType="end"/>
        </w:r>
      </w:p>
    </w:sdtContent>
  </w:sdt>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49208792"/>
      <w:docPartObj>
        <w:docPartGallery w:val="Page Numbers (Bottom of Page)"/>
        <w:docPartUnique/>
      </w:docPartObj>
    </w:sdtPr>
    <w:sdtEndPr>
      <w:rPr>
        <w:noProof/>
      </w:rPr>
    </w:sdtEndPr>
    <w:sdtContent>
      <w:p w14:paraId="11282971" w14:textId="0B692C4A" w:rsidR="008D5EE8" w:rsidRDefault="008D5EE8" w:rsidP="00EC5A36">
        <w:pPr>
          <w:pStyle w:val="Footer"/>
        </w:pPr>
        <w:r>
          <w:t>Course Name and Number – Course Title</w:t>
        </w:r>
        <w:r>
          <w:tab/>
        </w:r>
        <w:r>
          <w:fldChar w:fldCharType="begin"/>
        </w:r>
        <w:r>
          <w:instrText xml:space="preserve"> PAGE   \* MERGEFORMAT </w:instrText>
        </w:r>
        <w:r>
          <w:fldChar w:fldCharType="separate"/>
        </w:r>
        <w:r w:rsidR="00A17CD2">
          <w:rPr>
            <w:noProof/>
          </w:rPr>
          <w:t>1</w:t>
        </w:r>
        <w:r>
          <w:rPr>
            <w:noProof/>
          </w:rPr>
          <w:fldChar w:fldCharType="end"/>
        </w:r>
      </w:p>
    </w:sdtContent>
  </w:sdt>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B77670F" w14:textId="77777777" w:rsidR="00716DCC" w:rsidRDefault="00716DCC" w:rsidP="00EC5A36">
      <w:pPr>
        <w:spacing w:after="0" w:line="240" w:lineRule="auto"/>
      </w:pPr>
      <w:r>
        <w:separator/>
      </w:r>
    </w:p>
  </w:footnote>
  <w:footnote w:type="continuationSeparator" w:id="0">
    <w:p w14:paraId="2621B81F" w14:textId="77777777" w:rsidR="00716DCC" w:rsidRDefault="00716DCC" w:rsidP="00EC5A36">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B6A4177" w14:textId="77777777" w:rsidR="008D5EE8" w:rsidRDefault="008D5EE8">
    <w:pPr>
      <w:pStyle w:val="Header"/>
      <w:rPr>
        <w:ins w:id="16732" w:author="Fatemeh Yazdanbakhsh Poodeh" w:date="2020-01-28T21:51:00Z"/>
        <w:lang w:val="en-CA"/>
      </w:rPr>
    </w:pPr>
  </w:p>
  <w:p w14:paraId="57112143" w14:textId="77777777" w:rsidR="008D5EE8" w:rsidRPr="00000BFE" w:rsidRDefault="008D5EE8">
    <w:pPr>
      <w:pStyle w:val="Header"/>
      <w:rPr>
        <w:lang w:val="en-CA"/>
        <w:rPrChange w:id="16733" w:author="Fatemeh Yazdanbakhsh Poodeh" w:date="2020-01-28T21:51:00Z">
          <w:rPr/>
        </w:rPrChange>
      </w:rP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B0B06C4" w14:textId="77777777" w:rsidR="008D5EE8" w:rsidRPr="00EC5A36" w:rsidRDefault="008D5EE8" w:rsidP="00EC5A36">
    <w:pPr>
      <w:tabs>
        <w:tab w:val="right" w:pos="10710"/>
      </w:tabs>
      <w:spacing w:after="0" w:line="240" w:lineRule="auto"/>
      <w:ind w:left="2160" w:right="-360"/>
      <w:rPr>
        <w:rFonts w:ascii="Calibri" w:eastAsia="Calibri" w:hAnsi="Calibri" w:cs="Arial"/>
        <w:b/>
        <w:sz w:val="28"/>
        <w:szCs w:val="28"/>
      </w:rPr>
    </w:pPr>
    <w:r w:rsidRPr="00EC5A36">
      <w:rPr>
        <w:rFonts w:ascii="Calibri" w:eastAsia="Calibri" w:hAnsi="Calibri" w:cs="Arial"/>
        <w:noProof/>
      </w:rPr>
      <w:drawing>
        <wp:anchor distT="0" distB="0" distL="114300" distR="114300" simplePos="0" relativeHeight="251659264" behindDoc="0" locked="0" layoutInCell="1" allowOverlap="1" wp14:anchorId="25F223BB" wp14:editId="5551834A">
          <wp:simplePos x="0" y="0"/>
          <wp:positionH relativeFrom="margin">
            <wp:align>left</wp:align>
          </wp:positionH>
          <wp:positionV relativeFrom="paragraph">
            <wp:posOffset>-108585</wp:posOffset>
          </wp:positionV>
          <wp:extent cx="2921635" cy="514350"/>
          <wp:effectExtent l="0" t="0" r="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vert-rgb"/>
                  <pic:cNvPicPr>
                    <a:picLocks noChangeAspect="1" noChangeArrowheads="1"/>
                  </pic:cNvPicPr>
                </pic:nvPicPr>
                <pic:blipFill>
                  <a:blip r:embed="rId1" cstate="print">
                    <a:extLst>
                      <a:ext uri="{28A0092B-C50C-407E-A947-70E740481C1C}">
                        <a14:useLocalDpi xmlns:a14="http://schemas.microsoft.com/office/drawing/2010/main" val="0"/>
                      </a:ext>
                    </a:extLst>
                  </a:blip>
                  <a:stretch>
                    <a:fillRect/>
                  </a:stretch>
                </pic:blipFill>
                <pic:spPr bwMode="auto">
                  <a:xfrm>
                    <a:off x="0" y="0"/>
                    <a:ext cx="2921635" cy="514350"/>
                  </a:xfrm>
                  <a:prstGeom prst="rect">
                    <a:avLst/>
                  </a:prstGeom>
                  <a:noFill/>
                  <a:ln w="9525">
                    <a:noFill/>
                    <a:miter lim="800000"/>
                    <a:headEnd/>
                    <a:tailEnd/>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Pr="00EC5A36">
      <w:rPr>
        <w:rFonts w:ascii="Calibri" w:eastAsia="Calibri" w:hAnsi="Calibri" w:cs="Arial"/>
        <w:b/>
        <w:sz w:val="24"/>
        <w:szCs w:val="24"/>
      </w:rPr>
      <w:tab/>
    </w:r>
    <w:r w:rsidRPr="00C53674">
      <w:rPr>
        <w:rFonts w:ascii="Calibri" w:eastAsia="Calibri" w:hAnsi="Calibri" w:cs="Arial"/>
        <w:b/>
        <w:bCs/>
        <w:sz w:val="28"/>
        <w:szCs w:val="28"/>
      </w:rPr>
      <w:t xml:space="preserve">TEMPLATE </w:t>
    </w:r>
  </w:p>
  <w:p w14:paraId="410F5223" w14:textId="77777777" w:rsidR="008D5EE8" w:rsidRPr="00EC5A36" w:rsidRDefault="008D5EE8" w:rsidP="00EC5A36">
    <w:pPr>
      <w:tabs>
        <w:tab w:val="right" w:pos="10710"/>
      </w:tabs>
      <w:spacing w:after="0" w:line="240" w:lineRule="auto"/>
      <w:ind w:left="2160" w:right="-360"/>
      <w:rPr>
        <w:rFonts w:ascii="Calibri" w:eastAsia="Calibri" w:hAnsi="Calibri" w:cs="Arial"/>
        <w:b/>
        <w:sz w:val="24"/>
        <w:szCs w:val="24"/>
      </w:rPr>
    </w:pPr>
    <w:r w:rsidRPr="00EC5A36">
      <w:rPr>
        <w:rFonts w:ascii="Calibri" w:eastAsia="Calibri" w:hAnsi="Calibri" w:cs="Arial"/>
        <w:b/>
        <w:sz w:val="28"/>
        <w:szCs w:val="28"/>
      </w:rPr>
      <w:tab/>
    </w:r>
    <w:r w:rsidRPr="00EC5A36">
      <w:rPr>
        <w:rFonts w:ascii="Calibri" w:eastAsia="Calibri" w:hAnsi="Calibri" w:cs="Arial"/>
        <w:b/>
        <w:sz w:val="24"/>
        <w:szCs w:val="24"/>
      </w:rPr>
      <w:t>conted.ucalgary.ca</w:t>
    </w:r>
  </w:p>
  <w:p w14:paraId="03CEE6C1" w14:textId="77777777" w:rsidR="008D5EE8" w:rsidRPr="00EC5A36" w:rsidRDefault="008D5EE8" w:rsidP="00EC5A36">
    <w:pPr>
      <w:tabs>
        <w:tab w:val="right" w:pos="9630"/>
        <w:tab w:val="right" w:pos="10710"/>
      </w:tabs>
      <w:spacing w:after="0" w:line="240" w:lineRule="auto"/>
      <w:ind w:right="-360"/>
      <w:rPr>
        <w:rFonts w:ascii="Calibri" w:eastAsia="Calibri" w:hAnsi="Calibri" w:cs="Arial"/>
        <w:b/>
        <w:sz w:val="20"/>
        <w:szCs w:val="20"/>
      </w:rPr>
    </w:pPr>
    <w:r w:rsidRPr="00EC5A36">
      <w:rPr>
        <w:rFonts w:ascii="Calibri" w:eastAsia="Calibri" w:hAnsi="Calibri" w:cs="Arial"/>
        <w:b/>
        <w:sz w:val="20"/>
        <w:szCs w:val="20"/>
      </w:rPr>
      <w:tab/>
      <w:t xml:space="preserve">Step 8 </w:t>
    </w:r>
  </w:p>
  <w:p w14:paraId="33772C04" w14:textId="77777777" w:rsidR="008D5EE8" w:rsidRPr="00EC5A36" w:rsidRDefault="008D5EE8" w:rsidP="00EC5A36">
    <w:pPr>
      <w:tabs>
        <w:tab w:val="center" w:pos="4860"/>
        <w:tab w:val="left" w:pos="8130"/>
        <w:tab w:val="right" w:pos="10710"/>
      </w:tabs>
      <w:spacing w:after="240" w:line="240" w:lineRule="auto"/>
      <w:ind w:right="-360"/>
      <w:rPr>
        <w:rFonts w:ascii="Calibri" w:eastAsia="Calibri" w:hAnsi="Calibri" w:cs="Arial"/>
        <w:b/>
        <w:sz w:val="56"/>
        <w:szCs w:val="56"/>
      </w:rPr>
    </w:pPr>
    <w:r w:rsidRPr="00EC5A36">
      <w:rPr>
        <w:rFonts w:ascii="Calibri" w:eastAsia="Calibri" w:hAnsi="Calibri" w:cs="Arial"/>
        <w:b/>
        <w:sz w:val="56"/>
        <w:szCs w:val="56"/>
      </w:rPr>
      <w:tab/>
      <w:t xml:space="preserve">Content Development Template </w:t>
    </w:r>
  </w:p>
  <w:p w14:paraId="6C32CCE1" w14:textId="2BFF5469" w:rsidR="008D5EE8" w:rsidRPr="00EC5A36" w:rsidRDefault="008D5EE8" w:rsidP="00EC5A36">
    <w:pPr>
      <w:tabs>
        <w:tab w:val="center" w:pos="4860"/>
        <w:tab w:val="left" w:pos="8130"/>
        <w:tab w:val="right" w:pos="10710"/>
      </w:tabs>
      <w:spacing w:after="240" w:line="240" w:lineRule="auto"/>
      <w:ind w:right="-360"/>
      <w:rPr>
        <w:rFonts w:ascii="Calibri" w:eastAsia="Calibri" w:hAnsi="Calibri" w:cs="Arial"/>
        <w:b/>
        <w:sz w:val="56"/>
        <w:szCs w:val="56"/>
      </w:rPr>
    </w:pPr>
    <w:r w:rsidRPr="00EC5A36">
      <w:rPr>
        <w:rFonts w:ascii="Calibri" w:eastAsia="Calibri" w:hAnsi="Calibri" w:cs="Arial"/>
        <w:b/>
        <w:sz w:val="56"/>
        <w:szCs w:val="56"/>
      </w:rPr>
      <w:t xml:space="preserve">                       for RoboGarden</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3" type="#_x0000_t75" style="width:436pt;height:112pt;visibility:visible;mso-wrap-style:square" o:bullet="t">
        <v:imagedata r:id="rId1" o:title=""/>
      </v:shape>
    </w:pict>
  </w:numPicBullet>
  <w:abstractNum w:abstractNumId="0">
    <w:nsid w:val="EA454B4C"/>
    <w:multiLevelType w:val="multilevel"/>
    <w:tmpl w:val="613EEBE4"/>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nsid w:val="01110578"/>
    <w:multiLevelType w:val="hybridMultilevel"/>
    <w:tmpl w:val="66682F82"/>
    <w:lvl w:ilvl="0" w:tplc="685C1388">
      <w:numFmt w:val="bullet"/>
      <w:lvlText w:val="-"/>
      <w:lvlJc w:val="left"/>
      <w:pPr>
        <w:ind w:left="720" w:hanging="360"/>
      </w:pPr>
      <w:rPr>
        <w:rFonts w:ascii="Open Sans" w:eastAsia="Open Sans" w:hAnsi="Open Sans" w:cs="Open San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
    <w:nsid w:val="01B9360B"/>
    <w:multiLevelType w:val="hybridMultilevel"/>
    <w:tmpl w:val="49CEB8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1D445AC"/>
    <w:multiLevelType w:val="multilevel"/>
    <w:tmpl w:val="13AAD5E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
    <w:nsid w:val="01F542CA"/>
    <w:multiLevelType w:val="hybridMultilevel"/>
    <w:tmpl w:val="EF148A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4032786"/>
    <w:multiLevelType w:val="hybridMultilevel"/>
    <w:tmpl w:val="08F03890"/>
    <w:lvl w:ilvl="0" w:tplc="56EAC378">
      <w:start w:val="1"/>
      <w:numFmt w:val="bullet"/>
      <w:lvlText w:val="●"/>
      <w:lvlJc w:val="left"/>
      <w:pPr>
        <w:tabs>
          <w:tab w:val="num" w:pos="720"/>
        </w:tabs>
        <w:ind w:left="720" w:hanging="360"/>
      </w:pPr>
      <w:rPr>
        <w:rFonts w:ascii="StarSymbol" w:hAnsi="StarSymbol" w:hint="default"/>
      </w:rPr>
    </w:lvl>
    <w:lvl w:ilvl="1" w:tplc="73D2D9C2" w:tentative="1">
      <w:start w:val="1"/>
      <w:numFmt w:val="bullet"/>
      <w:lvlText w:val="●"/>
      <w:lvlJc w:val="left"/>
      <w:pPr>
        <w:tabs>
          <w:tab w:val="num" w:pos="1440"/>
        </w:tabs>
        <w:ind w:left="1440" w:hanging="360"/>
      </w:pPr>
      <w:rPr>
        <w:rFonts w:ascii="StarSymbol" w:hAnsi="StarSymbol" w:hint="default"/>
      </w:rPr>
    </w:lvl>
    <w:lvl w:ilvl="2" w:tplc="74704CC2" w:tentative="1">
      <w:start w:val="1"/>
      <w:numFmt w:val="bullet"/>
      <w:lvlText w:val="●"/>
      <w:lvlJc w:val="left"/>
      <w:pPr>
        <w:tabs>
          <w:tab w:val="num" w:pos="2160"/>
        </w:tabs>
        <w:ind w:left="2160" w:hanging="360"/>
      </w:pPr>
      <w:rPr>
        <w:rFonts w:ascii="StarSymbol" w:hAnsi="StarSymbol" w:hint="default"/>
      </w:rPr>
    </w:lvl>
    <w:lvl w:ilvl="3" w:tplc="0566694A" w:tentative="1">
      <w:start w:val="1"/>
      <w:numFmt w:val="bullet"/>
      <w:lvlText w:val="●"/>
      <w:lvlJc w:val="left"/>
      <w:pPr>
        <w:tabs>
          <w:tab w:val="num" w:pos="2880"/>
        </w:tabs>
        <w:ind w:left="2880" w:hanging="360"/>
      </w:pPr>
      <w:rPr>
        <w:rFonts w:ascii="StarSymbol" w:hAnsi="StarSymbol" w:hint="default"/>
      </w:rPr>
    </w:lvl>
    <w:lvl w:ilvl="4" w:tplc="D31C6792" w:tentative="1">
      <w:start w:val="1"/>
      <w:numFmt w:val="bullet"/>
      <w:lvlText w:val="●"/>
      <w:lvlJc w:val="left"/>
      <w:pPr>
        <w:tabs>
          <w:tab w:val="num" w:pos="3600"/>
        </w:tabs>
        <w:ind w:left="3600" w:hanging="360"/>
      </w:pPr>
      <w:rPr>
        <w:rFonts w:ascii="StarSymbol" w:hAnsi="StarSymbol" w:hint="default"/>
      </w:rPr>
    </w:lvl>
    <w:lvl w:ilvl="5" w:tplc="D034F364" w:tentative="1">
      <w:start w:val="1"/>
      <w:numFmt w:val="bullet"/>
      <w:lvlText w:val="●"/>
      <w:lvlJc w:val="left"/>
      <w:pPr>
        <w:tabs>
          <w:tab w:val="num" w:pos="4320"/>
        </w:tabs>
        <w:ind w:left="4320" w:hanging="360"/>
      </w:pPr>
      <w:rPr>
        <w:rFonts w:ascii="StarSymbol" w:hAnsi="StarSymbol" w:hint="default"/>
      </w:rPr>
    </w:lvl>
    <w:lvl w:ilvl="6" w:tplc="C674ED5A" w:tentative="1">
      <w:start w:val="1"/>
      <w:numFmt w:val="bullet"/>
      <w:lvlText w:val="●"/>
      <w:lvlJc w:val="left"/>
      <w:pPr>
        <w:tabs>
          <w:tab w:val="num" w:pos="5040"/>
        </w:tabs>
        <w:ind w:left="5040" w:hanging="360"/>
      </w:pPr>
      <w:rPr>
        <w:rFonts w:ascii="StarSymbol" w:hAnsi="StarSymbol" w:hint="default"/>
      </w:rPr>
    </w:lvl>
    <w:lvl w:ilvl="7" w:tplc="284C6298" w:tentative="1">
      <w:start w:val="1"/>
      <w:numFmt w:val="bullet"/>
      <w:lvlText w:val="●"/>
      <w:lvlJc w:val="left"/>
      <w:pPr>
        <w:tabs>
          <w:tab w:val="num" w:pos="5760"/>
        </w:tabs>
        <w:ind w:left="5760" w:hanging="360"/>
      </w:pPr>
      <w:rPr>
        <w:rFonts w:ascii="StarSymbol" w:hAnsi="StarSymbol" w:hint="default"/>
      </w:rPr>
    </w:lvl>
    <w:lvl w:ilvl="8" w:tplc="E398C17C" w:tentative="1">
      <w:start w:val="1"/>
      <w:numFmt w:val="bullet"/>
      <w:lvlText w:val="●"/>
      <w:lvlJc w:val="left"/>
      <w:pPr>
        <w:tabs>
          <w:tab w:val="num" w:pos="6480"/>
        </w:tabs>
        <w:ind w:left="6480" w:hanging="360"/>
      </w:pPr>
      <w:rPr>
        <w:rFonts w:ascii="StarSymbol" w:hAnsi="StarSymbol" w:hint="default"/>
      </w:rPr>
    </w:lvl>
  </w:abstractNum>
  <w:abstractNum w:abstractNumId="6">
    <w:nsid w:val="05844334"/>
    <w:multiLevelType w:val="hybridMultilevel"/>
    <w:tmpl w:val="D0AA91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
    <w:nsid w:val="068417FC"/>
    <w:multiLevelType w:val="hybridMultilevel"/>
    <w:tmpl w:val="1F623C2E"/>
    <w:lvl w:ilvl="0" w:tplc="B7C0D8EA">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81C4640"/>
    <w:multiLevelType w:val="hybridMultilevel"/>
    <w:tmpl w:val="A104B2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0AD54D31"/>
    <w:multiLevelType w:val="hybridMultilevel"/>
    <w:tmpl w:val="2B361E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0C7B085C"/>
    <w:multiLevelType w:val="hybridMultilevel"/>
    <w:tmpl w:val="E3E2034A"/>
    <w:lvl w:ilvl="0" w:tplc="22C0975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0DEC3648"/>
    <w:multiLevelType w:val="hybridMultilevel"/>
    <w:tmpl w:val="47087080"/>
    <w:lvl w:ilvl="0" w:tplc="04090001">
      <w:start w:val="1"/>
      <w:numFmt w:val="bullet"/>
      <w:lvlText w:val=""/>
      <w:lvlJc w:val="left"/>
      <w:pPr>
        <w:ind w:left="994" w:hanging="360"/>
      </w:pPr>
      <w:rPr>
        <w:rFonts w:ascii="Symbol" w:hAnsi="Symbol" w:hint="default"/>
      </w:rPr>
    </w:lvl>
    <w:lvl w:ilvl="1" w:tplc="04090003" w:tentative="1">
      <w:start w:val="1"/>
      <w:numFmt w:val="bullet"/>
      <w:lvlText w:val="o"/>
      <w:lvlJc w:val="left"/>
      <w:pPr>
        <w:ind w:left="1714" w:hanging="360"/>
      </w:pPr>
      <w:rPr>
        <w:rFonts w:ascii="Courier New" w:hAnsi="Courier New" w:cs="Courier New" w:hint="default"/>
      </w:rPr>
    </w:lvl>
    <w:lvl w:ilvl="2" w:tplc="04090005" w:tentative="1">
      <w:start w:val="1"/>
      <w:numFmt w:val="bullet"/>
      <w:lvlText w:val=""/>
      <w:lvlJc w:val="left"/>
      <w:pPr>
        <w:ind w:left="2434" w:hanging="360"/>
      </w:pPr>
      <w:rPr>
        <w:rFonts w:ascii="Wingdings" w:hAnsi="Wingdings" w:hint="default"/>
      </w:rPr>
    </w:lvl>
    <w:lvl w:ilvl="3" w:tplc="04090001" w:tentative="1">
      <w:start w:val="1"/>
      <w:numFmt w:val="bullet"/>
      <w:lvlText w:val=""/>
      <w:lvlJc w:val="left"/>
      <w:pPr>
        <w:ind w:left="3154" w:hanging="360"/>
      </w:pPr>
      <w:rPr>
        <w:rFonts w:ascii="Symbol" w:hAnsi="Symbol" w:hint="default"/>
      </w:rPr>
    </w:lvl>
    <w:lvl w:ilvl="4" w:tplc="04090003" w:tentative="1">
      <w:start w:val="1"/>
      <w:numFmt w:val="bullet"/>
      <w:lvlText w:val="o"/>
      <w:lvlJc w:val="left"/>
      <w:pPr>
        <w:ind w:left="3874" w:hanging="360"/>
      </w:pPr>
      <w:rPr>
        <w:rFonts w:ascii="Courier New" w:hAnsi="Courier New" w:cs="Courier New" w:hint="default"/>
      </w:rPr>
    </w:lvl>
    <w:lvl w:ilvl="5" w:tplc="04090005" w:tentative="1">
      <w:start w:val="1"/>
      <w:numFmt w:val="bullet"/>
      <w:lvlText w:val=""/>
      <w:lvlJc w:val="left"/>
      <w:pPr>
        <w:ind w:left="4594" w:hanging="360"/>
      </w:pPr>
      <w:rPr>
        <w:rFonts w:ascii="Wingdings" w:hAnsi="Wingdings" w:hint="default"/>
      </w:rPr>
    </w:lvl>
    <w:lvl w:ilvl="6" w:tplc="04090001" w:tentative="1">
      <w:start w:val="1"/>
      <w:numFmt w:val="bullet"/>
      <w:lvlText w:val=""/>
      <w:lvlJc w:val="left"/>
      <w:pPr>
        <w:ind w:left="5314" w:hanging="360"/>
      </w:pPr>
      <w:rPr>
        <w:rFonts w:ascii="Symbol" w:hAnsi="Symbol" w:hint="default"/>
      </w:rPr>
    </w:lvl>
    <w:lvl w:ilvl="7" w:tplc="04090003" w:tentative="1">
      <w:start w:val="1"/>
      <w:numFmt w:val="bullet"/>
      <w:lvlText w:val="o"/>
      <w:lvlJc w:val="left"/>
      <w:pPr>
        <w:ind w:left="6034" w:hanging="360"/>
      </w:pPr>
      <w:rPr>
        <w:rFonts w:ascii="Courier New" w:hAnsi="Courier New" w:cs="Courier New" w:hint="default"/>
      </w:rPr>
    </w:lvl>
    <w:lvl w:ilvl="8" w:tplc="04090005" w:tentative="1">
      <w:start w:val="1"/>
      <w:numFmt w:val="bullet"/>
      <w:lvlText w:val=""/>
      <w:lvlJc w:val="left"/>
      <w:pPr>
        <w:ind w:left="6754" w:hanging="360"/>
      </w:pPr>
      <w:rPr>
        <w:rFonts w:ascii="Wingdings" w:hAnsi="Wingdings" w:hint="default"/>
      </w:rPr>
    </w:lvl>
  </w:abstractNum>
  <w:abstractNum w:abstractNumId="12">
    <w:nsid w:val="0F166903"/>
    <w:multiLevelType w:val="hybridMultilevel"/>
    <w:tmpl w:val="19FC32B2"/>
    <w:lvl w:ilvl="0" w:tplc="04090017">
      <w:start w:val="1"/>
      <w:numFmt w:val="lowerLetter"/>
      <w:lvlText w:val="%1)"/>
      <w:lvlJc w:val="left"/>
      <w:pPr>
        <w:ind w:left="0" w:hanging="360"/>
      </w:pPr>
      <w:rPr>
        <w:rFonts w:hint="default"/>
      </w:rPr>
    </w:lvl>
    <w:lvl w:ilvl="1" w:tplc="04090019" w:tentative="1">
      <w:start w:val="1"/>
      <w:numFmt w:val="lowerLetter"/>
      <w:lvlText w:val="%2."/>
      <w:lvlJc w:val="left"/>
      <w:pPr>
        <w:ind w:left="720" w:hanging="360"/>
      </w:pPr>
    </w:lvl>
    <w:lvl w:ilvl="2" w:tplc="0409001B" w:tentative="1">
      <w:start w:val="1"/>
      <w:numFmt w:val="lowerRoman"/>
      <w:lvlText w:val="%3."/>
      <w:lvlJc w:val="right"/>
      <w:pPr>
        <w:ind w:left="1440" w:hanging="180"/>
      </w:pPr>
    </w:lvl>
    <w:lvl w:ilvl="3" w:tplc="0409000F" w:tentative="1">
      <w:start w:val="1"/>
      <w:numFmt w:val="decimal"/>
      <w:lvlText w:val="%4."/>
      <w:lvlJc w:val="left"/>
      <w:pPr>
        <w:ind w:left="2160" w:hanging="360"/>
      </w:pPr>
    </w:lvl>
    <w:lvl w:ilvl="4" w:tplc="04090019" w:tentative="1">
      <w:start w:val="1"/>
      <w:numFmt w:val="lowerLetter"/>
      <w:lvlText w:val="%5."/>
      <w:lvlJc w:val="left"/>
      <w:pPr>
        <w:ind w:left="2880" w:hanging="360"/>
      </w:pPr>
    </w:lvl>
    <w:lvl w:ilvl="5" w:tplc="0409001B" w:tentative="1">
      <w:start w:val="1"/>
      <w:numFmt w:val="lowerRoman"/>
      <w:lvlText w:val="%6."/>
      <w:lvlJc w:val="right"/>
      <w:pPr>
        <w:ind w:left="3600" w:hanging="180"/>
      </w:pPr>
    </w:lvl>
    <w:lvl w:ilvl="6" w:tplc="0409000F" w:tentative="1">
      <w:start w:val="1"/>
      <w:numFmt w:val="decimal"/>
      <w:lvlText w:val="%7."/>
      <w:lvlJc w:val="left"/>
      <w:pPr>
        <w:ind w:left="4320" w:hanging="360"/>
      </w:pPr>
    </w:lvl>
    <w:lvl w:ilvl="7" w:tplc="04090019" w:tentative="1">
      <w:start w:val="1"/>
      <w:numFmt w:val="lowerLetter"/>
      <w:lvlText w:val="%8."/>
      <w:lvlJc w:val="left"/>
      <w:pPr>
        <w:ind w:left="5040" w:hanging="360"/>
      </w:pPr>
    </w:lvl>
    <w:lvl w:ilvl="8" w:tplc="0409001B" w:tentative="1">
      <w:start w:val="1"/>
      <w:numFmt w:val="lowerRoman"/>
      <w:lvlText w:val="%9."/>
      <w:lvlJc w:val="right"/>
      <w:pPr>
        <w:ind w:left="5760" w:hanging="180"/>
      </w:pPr>
    </w:lvl>
  </w:abstractNum>
  <w:abstractNum w:abstractNumId="13">
    <w:nsid w:val="0F49189A"/>
    <w:multiLevelType w:val="multilevel"/>
    <w:tmpl w:val="EE18ACF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4">
    <w:nsid w:val="0FDB00E0"/>
    <w:multiLevelType w:val="multilevel"/>
    <w:tmpl w:val="65C82C2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5">
    <w:nsid w:val="11231256"/>
    <w:multiLevelType w:val="hybridMultilevel"/>
    <w:tmpl w:val="22825C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121A2374"/>
    <w:multiLevelType w:val="hybridMultilevel"/>
    <w:tmpl w:val="B390176C"/>
    <w:lvl w:ilvl="0" w:tplc="FE269F2E">
      <w:start w:val="1"/>
      <w:numFmt w:val="decimal"/>
      <w:lvlText w:val="%1."/>
      <w:lvlJc w:val="left"/>
      <w:pPr>
        <w:ind w:left="720" w:hanging="360"/>
      </w:pPr>
      <w:rPr>
        <w:rFonts w:hint="default"/>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13123E26"/>
    <w:multiLevelType w:val="hybridMultilevel"/>
    <w:tmpl w:val="FDAEA1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15FC1E03"/>
    <w:multiLevelType w:val="hybridMultilevel"/>
    <w:tmpl w:val="4B9C01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164470C5"/>
    <w:multiLevelType w:val="hybridMultilevel"/>
    <w:tmpl w:val="ECAAE2B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nsid w:val="1B792B1C"/>
    <w:multiLevelType w:val="hybridMultilevel"/>
    <w:tmpl w:val="39FCF5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1C4C3DC9"/>
    <w:multiLevelType w:val="hybridMultilevel"/>
    <w:tmpl w:val="D8EEA672"/>
    <w:lvl w:ilvl="0" w:tplc="01C8B38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1DD10004"/>
    <w:multiLevelType w:val="hybridMultilevel"/>
    <w:tmpl w:val="4784271C"/>
    <w:lvl w:ilvl="0" w:tplc="98E4E4DC">
      <w:start w:val="1"/>
      <w:numFmt w:val="bullet"/>
      <w:lvlText w:val="-"/>
      <w:lvlJc w:val="left"/>
      <w:pPr>
        <w:ind w:left="426" w:hanging="360"/>
      </w:pPr>
      <w:rPr>
        <w:rFonts w:ascii="Open Sans" w:eastAsia="Open Sans" w:hAnsi="Open Sans" w:cs="Open Sans" w:hint="default"/>
        <w:color w:val="000000"/>
      </w:rPr>
    </w:lvl>
    <w:lvl w:ilvl="1" w:tplc="04090003">
      <w:start w:val="1"/>
      <w:numFmt w:val="bullet"/>
      <w:lvlText w:val="o"/>
      <w:lvlJc w:val="left"/>
      <w:pPr>
        <w:ind w:left="1146" w:hanging="360"/>
      </w:pPr>
      <w:rPr>
        <w:rFonts w:ascii="Courier New" w:hAnsi="Courier New" w:cs="Courier New" w:hint="default"/>
      </w:rPr>
    </w:lvl>
    <w:lvl w:ilvl="2" w:tplc="04090005">
      <w:start w:val="1"/>
      <w:numFmt w:val="bullet"/>
      <w:lvlText w:val=""/>
      <w:lvlJc w:val="left"/>
      <w:pPr>
        <w:ind w:left="1866" w:hanging="360"/>
      </w:pPr>
      <w:rPr>
        <w:rFonts w:ascii="Wingdings" w:hAnsi="Wingdings" w:hint="default"/>
      </w:rPr>
    </w:lvl>
    <w:lvl w:ilvl="3" w:tplc="04090001">
      <w:start w:val="1"/>
      <w:numFmt w:val="bullet"/>
      <w:lvlText w:val=""/>
      <w:lvlJc w:val="left"/>
      <w:pPr>
        <w:ind w:left="2586" w:hanging="360"/>
      </w:pPr>
      <w:rPr>
        <w:rFonts w:ascii="Symbol" w:hAnsi="Symbol" w:hint="default"/>
      </w:rPr>
    </w:lvl>
    <w:lvl w:ilvl="4" w:tplc="04090003">
      <w:start w:val="1"/>
      <w:numFmt w:val="bullet"/>
      <w:lvlText w:val="o"/>
      <w:lvlJc w:val="left"/>
      <w:pPr>
        <w:ind w:left="3306" w:hanging="360"/>
      </w:pPr>
      <w:rPr>
        <w:rFonts w:ascii="Courier New" w:hAnsi="Courier New" w:cs="Courier New" w:hint="default"/>
      </w:rPr>
    </w:lvl>
    <w:lvl w:ilvl="5" w:tplc="04090005">
      <w:start w:val="1"/>
      <w:numFmt w:val="bullet"/>
      <w:lvlText w:val=""/>
      <w:lvlJc w:val="left"/>
      <w:pPr>
        <w:ind w:left="4026" w:hanging="360"/>
      </w:pPr>
      <w:rPr>
        <w:rFonts w:ascii="Wingdings" w:hAnsi="Wingdings" w:hint="default"/>
      </w:rPr>
    </w:lvl>
    <w:lvl w:ilvl="6" w:tplc="04090001">
      <w:start w:val="1"/>
      <w:numFmt w:val="bullet"/>
      <w:lvlText w:val=""/>
      <w:lvlJc w:val="left"/>
      <w:pPr>
        <w:ind w:left="4746" w:hanging="360"/>
      </w:pPr>
      <w:rPr>
        <w:rFonts w:ascii="Symbol" w:hAnsi="Symbol" w:hint="default"/>
      </w:rPr>
    </w:lvl>
    <w:lvl w:ilvl="7" w:tplc="04090003">
      <w:start w:val="1"/>
      <w:numFmt w:val="bullet"/>
      <w:lvlText w:val="o"/>
      <w:lvlJc w:val="left"/>
      <w:pPr>
        <w:ind w:left="5466" w:hanging="360"/>
      </w:pPr>
      <w:rPr>
        <w:rFonts w:ascii="Courier New" w:hAnsi="Courier New" w:cs="Courier New" w:hint="default"/>
      </w:rPr>
    </w:lvl>
    <w:lvl w:ilvl="8" w:tplc="04090005">
      <w:start w:val="1"/>
      <w:numFmt w:val="bullet"/>
      <w:lvlText w:val=""/>
      <w:lvlJc w:val="left"/>
      <w:pPr>
        <w:ind w:left="6186" w:hanging="360"/>
      </w:pPr>
      <w:rPr>
        <w:rFonts w:ascii="Wingdings" w:hAnsi="Wingdings" w:hint="default"/>
      </w:rPr>
    </w:lvl>
  </w:abstractNum>
  <w:abstractNum w:abstractNumId="23">
    <w:nsid w:val="1E6D73B2"/>
    <w:multiLevelType w:val="hybridMultilevel"/>
    <w:tmpl w:val="9BC0A9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1ED63F60"/>
    <w:multiLevelType w:val="hybridMultilevel"/>
    <w:tmpl w:val="84229DC6"/>
    <w:lvl w:ilvl="0" w:tplc="BD1C5886">
      <w:numFmt w:val="bullet"/>
      <w:lvlText w:val="-"/>
      <w:lvlJc w:val="left"/>
      <w:pPr>
        <w:ind w:left="720" w:hanging="360"/>
      </w:pPr>
      <w:rPr>
        <w:rFonts w:ascii="Open Sans" w:eastAsiaTheme="minorHAnsi" w:hAnsi="Open Sans" w:cs="Open San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206E43A0"/>
    <w:multiLevelType w:val="hybridMultilevel"/>
    <w:tmpl w:val="EEB2B324"/>
    <w:lvl w:ilvl="0" w:tplc="2438F01C">
      <w:start w:val="4"/>
      <w:numFmt w:val="bullet"/>
      <w:lvlText w:val="-"/>
      <w:lvlJc w:val="left"/>
      <w:pPr>
        <w:ind w:left="720" w:hanging="360"/>
      </w:pPr>
      <w:rPr>
        <w:rFonts w:ascii="Open Sans" w:eastAsiaTheme="minorHAnsi" w:hAnsi="Open Sans" w:cs="Open San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233E37F6"/>
    <w:multiLevelType w:val="multilevel"/>
    <w:tmpl w:val="4DBEDF5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7">
    <w:nsid w:val="236642A3"/>
    <w:multiLevelType w:val="hybridMultilevel"/>
    <w:tmpl w:val="2D4AD5C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8">
    <w:nsid w:val="23D56277"/>
    <w:multiLevelType w:val="hybridMultilevel"/>
    <w:tmpl w:val="9BC0A9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25457F89"/>
    <w:multiLevelType w:val="hybridMultilevel"/>
    <w:tmpl w:val="674A08A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0">
    <w:nsid w:val="25863BD3"/>
    <w:multiLevelType w:val="hybridMultilevel"/>
    <w:tmpl w:val="B7E2E9A6"/>
    <w:lvl w:ilvl="0" w:tplc="C74675A8">
      <w:start w:val="5"/>
      <w:numFmt w:val="bullet"/>
      <w:lvlText w:val="-"/>
      <w:lvlJc w:val="left"/>
      <w:pPr>
        <w:ind w:left="720" w:hanging="360"/>
      </w:pPr>
      <w:rPr>
        <w:rFonts w:ascii="Open Sans" w:eastAsia="Open Sans" w:hAnsi="Open Sans" w:cs="Open San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266F2C45"/>
    <w:multiLevelType w:val="hybridMultilevel"/>
    <w:tmpl w:val="F8927B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27A344AD"/>
    <w:multiLevelType w:val="hybridMultilevel"/>
    <w:tmpl w:val="BF84A348"/>
    <w:lvl w:ilvl="0" w:tplc="9614E0D0">
      <w:start w:val="1"/>
      <w:numFmt w:val="bullet"/>
      <w:lvlText w:val="●"/>
      <w:lvlJc w:val="left"/>
      <w:pPr>
        <w:tabs>
          <w:tab w:val="num" w:pos="720"/>
        </w:tabs>
        <w:ind w:left="720" w:hanging="360"/>
      </w:pPr>
      <w:rPr>
        <w:rFonts w:ascii="StarSymbol" w:hAnsi="StarSymbol" w:hint="default"/>
      </w:rPr>
    </w:lvl>
    <w:lvl w:ilvl="1" w:tplc="42F4F790" w:tentative="1">
      <w:start w:val="1"/>
      <w:numFmt w:val="bullet"/>
      <w:lvlText w:val="●"/>
      <w:lvlJc w:val="left"/>
      <w:pPr>
        <w:tabs>
          <w:tab w:val="num" w:pos="1440"/>
        </w:tabs>
        <w:ind w:left="1440" w:hanging="360"/>
      </w:pPr>
      <w:rPr>
        <w:rFonts w:ascii="StarSymbol" w:hAnsi="StarSymbol" w:hint="default"/>
      </w:rPr>
    </w:lvl>
    <w:lvl w:ilvl="2" w:tplc="DC5C3FBE" w:tentative="1">
      <w:start w:val="1"/>
      <w:numFmt w:val="bullet"/>
      <w:lvlText w:val="●"/>
      <w:lvlJc w:val="left"/>
      <w:pPr>
        <w:tabs>
          <w:tab w:val="num" w:pos="2160"/>
        </w:tabs>
        <w:ind w:left="2160" w:hanging="360"/>
      </w:pPr>
      <w:rPr>
        <w:rFonts w:ascii="StarSymbol" w:hAnsi="StarSymbol" w:hint="default"/>
      </w:rPr>
    </w:lvl>
    <w:lvl w:ilvl="3" w:tplc="B7D278D6" w:tentative="1">
      <w:start w:val="1"/>
      <w:numFmt w:val="bullet"/>
      <w:lvlText w:val="●"/>
      <w:lvlJc w:val="left"/>
      <w:pPr>
        <w:tabs>
          <w:tab w:val="num" w:pos="2880"/>
        </w:tabs>
        <w:ind w:left="2880" w:hanging="360"/>
      </w:pPr>
      <w:rPr>
        <w:rFonts w:ascii="StarSymbol" w:hAnsi="StarSymbol" w:hint="default"/>
      </w:rPr>
    </w:lvl>
    <w:lvl w:ilvl="4" w:tplc="24C05FBC" w:tentative="1">
      <w:start w:val="1"/>
      <w:numFmt w:val="bullet"/>
      <w:lvlText w:val="●"/>
      <w:lvlJc w:val="left"/>
      <w:pPr>
        <w:tabs>
          <w:tab w:val="num" w:pos="3600"/>
        </w:tabs>
        <w:ind w:left="3600" w:hanging="360"/>
      </w:pPr>
      <w:rPr>
        <w:rFonts w:ascii="StarSymbol" w:hAnsi="StarSymbol" w:hint="default"/>
      </w:rPr>
    </w:lvl>
    <w:lvl w:ilvl="5" w:tplc="4824E6CE" w:tentative="1">
      <w:start w:val="1"/>
      <w:numFmt w:val="bullet"/>
      <w:lvlText w:val="●"/>
      <w:lvlJc w:val="left"/>
      <w:pPr>
        <w:tabs>
          <w:tab w:val="num" w:pos="4320"/>
        </w:tabs>
        <w:ind w:left="4320" w:hanging="360"/>
      </w:pPr>
      <w:rPr>
        <w:rFonts w:ascii="StarSymbol" w:hAnsi="StarSymbol" w:hint="default"/>
      </w:rPr>
    </w:lvl>
    <w:lvl w:ilvl="6" w:tplc="12AE07E6" w:tentative="1">
      <w:start w:val="1"/>
      <w:numFmt w:val="bullet"/>
      <w:lvlText w:val="●"/>
      <w:lvlJc w:val="left"/>
      <w:pPr>
        <w:tabs>
          <w:tab w:val="num" w:pos="5040"/>
        </w:tabs>
        <w:ind w:left="5040" w:hanging="360"/>
      </w:pPr>
      <w:rPr>
        <w:rFonts w:ascii="StarSymbol" w:hAnsi="StarSymbol" w:hint="default"/>
      </w:rPr>
    </w:lvl>
    <w:lvl w:ilvl="7" w:tplc="73A8928C" w:tentative="1">
      <w:start w:val="1"/>
      <w:numFmt w:val="bullet"/>
      <w:lvlText w:val="●"/>
      <w:lvlJc w:val="left"/>
      <w:pPr>
        <w:tabs>
          <w:tab w:val="num" w:pos="5760"/>
        </w:tabs>
        <w:ind w:left="5760" w:hanging="360"/>
      </w:pPr>
      <w:rPr>
        <w:rFonts w:ascii="StarSymbol" w:hAnsi="StarSymbol" w:hint="default"/>
      </w:rPr>
    </w:lvl>
    <w:lvl w:ilvl="8" w:tplc="81B8D37C" w:tentative="1">
      <w:start w:val="1"/>
      <w:numFmt w:val="bullet"/>
      <w:lvlText w:val="●"/>
      <w:lvlJc w:val="left"/>
      <w:pPr>
        <w:tabs>
          <w:tab w:val="num" w:pos="6480"/>
        </w:tabs>
        <w:ind w:left="6480" w:hanging="360"/>
      </w:pPr>
      <w:rPr>
        <w:rFonts w:ascii="StarSymbol" w:hAnsi="StarSymbol" w:hint="default"/>
      </w:rPr>
    </w:lvl>
  </w:abstractNum>
  <w:abstractNum w:abstractNumId="33">
    <w:nsid w:val="27F87CDF"/>
    <w:multiLevelType w:val="hybridMultilevel"/>
    <w:tmpl w:val="71903D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289D45F7"/>
    <w:multiLevelType w:val="hybridMultilevel"/>
    <w:tmpl w:val="9F6C74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28CF34A5"/>
    <w:multiLevelType w:val="hybridMultilevel"/>
    <w:tmpl w:val="98EAB146"/>
    <w:lvl w:ilvl="0" w:tplc="4B4E50C4">
      <w:start w:val="1"/>
      <w:numFmt w:val="bullet"/>
      <w:lvlText w:val="●"/>
      <w:lvlJc w:val="left"/>
      <w:pPr>
        <w:tabs>
          <w:tab w:val="num" w:pos="720"/>
        </w:tabs>
        <w:ind w:left="720" w:hanging="360"/>
      </w:pPr>
      <w:rPr>
        <w:rFonts w:ascii="StarSymbol" w:hAnsi="StarSymbol" w:hint="default"/>
      </w:rPr>
    </w:lvl>
    <w:lvl w:ilvl="1" w:tplc="F2EE3D5E" w:tentative="1">
      <w:start w:val="1"/>
      <w:numFmt w:val="bullet"/>
      <w:lvlText w:val="●"/>
      <w:lvlJc w:val="left"/>
      <w:pPr>
        <w:tabs>
          <w:tab w:val="num" w:pos="1440"/>
        </w:tabs>
        <w:ind w:left="1440" w:hanging="360"/>
      </w:pPr>
      <w:rPr>
        <w:rFonts w:ascii="StarSymbol" w:hAnsi="StarSymbol" w:hint="default"/>
      </w:rPr>
    </w:lvl>
    <w:lvl w:ilvl="2" w:tplc="CEAE6088" w:tentative="1">
      <w:start w:val="1"/>
      <w:numFmt w:val="bullet"/>
      <w:lvlText w:val="●"/>
      <w:lvlJc w:val="left"/>
      <w:pPr>
        <w:tabs>
          <w:tab w:val="num" w:pos="2160"/>
        </w:tabs>
        <w:ind w:left="2160" w:hanging="360"/>
      </w:pPr>
      <w:rPr>
        <w:rFonts w:ascii="StarSymbol" w:hAnsi="StarSymbol" w:hint="default"/>
      </w:rPr>
    </w:lvl>
    <w:lvl w:ilvl="3" w:tplc="BEA431C8" w:tentative="1">
      <w:start w:val="1"/>
      <w:numFmt w:val="bullet"/>
      <w:lvlText w:val="●"/>
      <w:lvlJc w:val="left"/>
      <w:pPr>
        <w:tabs>
          <w:tab w:val="num" w:pos="2880"/>
        </w:tabs>
        <w:ind w:left="2880" w:hanging="360"/>
      </w:pPr>
      <w:rPr>
        <w:rFonts w:ascii="StarSymbol" w:hAnsi="StarSymbol" w:hint="default"/>
      </w:rPr>
    </w:lvl>
    <w:lvl w:ilvl="4" w:tplc="0C881CBA" w:tentative="1">
      <w:start w:val="1"/>
      <w:numFmt w:val="bullet"/>
      <w:lvlText w:val="●"/>
      <w:lvlJc w:val="left"/>
      <w:pPr>
        <w:tabs>
          <w:tab w:val="num" w:pos="3600"/>
        </w:tabs>
        <w:ind w:left="3600" w:hanging="360"/>
      </w:pPr>
      <w:rPr>
        <w:rFonts w:ascii="StarSymbol" w:hAnsi="StarSymbol" w:hint="default"/>
      </w:rPr>
    </w:lvl>
    <w:lvl w:ilvl="5" w:tplc="792E7A48" w:tentative="1">
      <w:start w:val="1"/>
      <w:numFmt w:val="bullet"/>
      <w:lvlText w:val="●"/>
      <w:lvlJc w:val="left"/>
      <w:pPr>
        <w:tabs>
          <w:tab w:val="num" w:pos="4320"/>
        </w:tabs>
        <w:ind w:left="4320" w:hanging="360"/>
      </w:pPr>
      <w:rPr>
        <w:rFonts w:ascii="StarSymbol" w:hAnsi="StarSymbol" w:hint="default"/>
      </w:rPr>
    </w:lvl>
    <w:lvl w:ilvl="6" w:tplc="7A3A83EE" w:tentative="1">
      <w:start w:val="1"/>
      <w:numFmt w:val="bullet"/>
      <w:lvlText w:val="●"/>
      <w:lvlJc w:val="left"/>
      <w:pPr>
        <w:tabs>
          <w:tab w:val="num" w:pos="5040"/>
        </w:tabs>
        <w:ind w:left="5040" w:hanging="360"/>
      </w:pPr>
      <w:rPr>
        <w:rFonts w:ascii="StarSymbol" w:hAnsi="StarSymbol" w:hint="default"/>
      </w:rPr>
    </w:lvl>
    <w:lvl w:ilvl="7" w:tplc="C36E0DEE" w:tentative="1">
      <w:start w:val="1"/>
      <w:numFmt w:val="bullet"/>
      <w:lvlText w:val="●"/>
      <w:lvlJc w:val="left"/>
      <w:pPr>
        <w:tabs>
          <w:tab w:val="num" w:pos="5760"/>
        </w:tabs>
        <w:ind w:left="5760" w:hanging="360"/>
      </w:pPr>
      <w:rPr>
        <w:rFonts w:ascii="StarSymbol" w:hAnsi="StarSymbol" w:hint="default"/>
      </w:rPr>
    </w:lvl>
    <w:lvl w:ilvl="8" w:tplc="BEA43B30" w:tentative="1">
      <w:start w:val="1"/>
      <w:numFmt w:val="bullet"/>
      <w:lvlText w:val="●"/>
      <w:lvlJc w:val="left"/>
      <w:pPr>
        <w:tabs>
          <w:tab w:val="num" w:pos="6480"/>
        </w:tabs>
        <w:ind w:left="6480" w:hanging="360"/>
      </w:pPr>
      <w:rPr>
        <w:rFonts w:ascii="StarSymbol" w:hAnsi="StarSymbol" w:hint="default"/>
      </w:rPr>
    </w:lvl>
  </w:abstractNum>
  <w:abstractNum w:abstractNumId="36">
    <w:nsid w:val="29EF73D2"/>
    <w:multiLevelType w:val="hybridMultilevel"/>
    <w:tmpl w:val="33F0E3E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7">
    <w:nsid w:val="2A5C428E"/>
    <w:multiLevelType w:val="hybridMultilevel"/>
    <w:tmpl w:val="51D82A2C"/>
    <w:lvl w:ilvl="0" w:tplc="8ADA2F20">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8">
    <w:nsid w:val="2A857B63"/>
    <w:multiLevelType w:val="multilevel"/>
    <w:tmpl w:val="D4403A4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9">
    <w:nsid w:val="2AA65B9D"/>
    <w:multiLevelType w:val="hybridMultilevel"/>
    <w:tmpl w:val="A77E3F0E"/>
    <w:lvl w:ilvl="0" w:tplc="4A30A99C">
      <w:start w:val="1"/>
      <w:numFmt w:val="bullet"/>
      <w:lvlText w:val="●"/>
      <w:lvlJc w:val="left"/>
      <w:pPr>
        <w:tabs>
          <w:tab w:val="num" w:pos="720"/>
        </w:tabs>
        <w:ind w:left="720" w:hanging="360"/>
      </w:pPr>
      <w:rPr>
        <w:rFonts w:ascii="StarSymbol" w:hAnsi="StarSymbol" w:hint="default"/>
      </w:rPr>
    </w:lvl>
    <w:lvl w:ilvl="1" w:tplc="576062FC" w:tentative="1">
      <w:start w:val="1"/>
      <w:numFmt w:val="bullet"/>
      <w:lvlText w:val="●"/>
      <w:lvlJc w:val="left"/>
      <w:pPr>
        <w:tabs>
          <w:tab w:val="num" w:pos="1440"/>
        </w:tabs>
        <w:ind w:left="1440" w:hanging="360"/>
      </w:pPr>
      <w:rPr>
        <w:rFonts w:ascii="StarSymbol" w:hAnsi="StarSymbol" w:hint="default"/>
      </w:rPr>
    </w:lvl>
    <w:lvl w:ilvl="2" w:tplc="E126EC4A" w:tentative="1">
      <w:start w:val="1"/>
      <w:numFmt w:val="bullet"/>
      <w:lvlText w:val="●"/>
      <w:lvlJc w:val="left"/>
      <w:pPr>
        <w:tabs>
          <w:tab w:val="num" w:pos="2160"/>
        </w:tabs>
        <w:ind w:left="2160" w:hanging="360"/>
      </w:pPr>
      <w:rPr>
        <w:rFonts w:ascii="StarSymbol" w:hAnsi="StarSymbol" w:hint="default"/>
      </w:rPr>
    </w:lvl>
    <w:lvl w:ilvl="3" w:tplc="864A6E16" w:tentative="1">
      <w:start w:val="1"/>
      <w:numFmt w:val="bullet"/>
      <w:lvlText w:val="●"/>
      <w:lvlJc w:val="left"/>
      <w:pPr>
        <w:tabs>
          <w:tab w:val="num" w:pos="2880"/>
        </w:tabs>
        <w:ind w:left="2880" w:hanging="360"/>
      </w:pPr>
      <w:rPr>
        <w:rFonts w:ascii="StarSymbol" w:hAnsi="StarSymbol" w:hint="default"/>
      </w:rPr>
    </w:lvl>
    <w:lvl w:ilvl="4" w:tplc="B44ECA7E" w:tentative="1">
      <w:start w:val="1"/>
      <w:numFmt w:val="bullet"/>
      <w:lvlText w:val="●"/>
      <w:lvlJc w:val="left"/>
      <w:pPr>
        <w:tabs>
          <w:tab w:val="num" w:pos="3600"/>
        </w:tabs>
        <w:ind w:left="3600" w:hanging="360"/>
      </w:pPr>
      <w:rPr>
        <w:rFonts w:ascii="StarSymbol" w:hAnsi="StarSymbol" w:hint="default"/>
      </w:rPr>
    </w:lvl>
    <w:lvl w:ilvl="5" w:tplc="F57AE29E" w:tentative="1">
      <w:start w:val="1"/>
      <w:numFmt w:val="bullet"/>
      <w:lvlText w:val="●"/>
      <w:lvlJc w:val="left"/>
      <w:pPr>
        <w:tabs>
          <w:tab w:val="num" w:pos="4320"/>
        </w:tabs>
        <w:ind w:left="4320" w:hanging="360"/>
      </w:pPr>
      <w:rPr>
        <w:rFonts w:ascii="StarSymbol" w:hAnsi="StarSymbol" w:hint="default"/>
      </w:rPr>
    </w:lvl>
    <w:lvl w:ilvl="6" w:tplc="600AB704" w:tentative="1">
      <w:start w:val="1"/>
      <w:numFmt w:val="bullet"/>
      <w:lvlText w:val="●"/>
      <w:lvlJc w:val="left"/>
      <w:pPr>
        <w:tabs>
          <w:tab w:val="num" w:pos="5040"/>
        </w:tabs>
        <w:ind w:left="5040" w:hanging="360"/>
      </w:pPr>
      <w:rPr>
        <w:rFonts w:ascii="StarSymbol" w:hAnsi="StarSymbol" w:hint="default"/>
      </w:rPr>
    </w:lvl>
    <w:lvl w:ilvl="7" w:tplc="B4D61D88" w:tentative="1">
      <w:start w:val="1"/>
      <w:numFmt w:val="bullet"/>
      <w:lvlText w:val="●"/>
      <w:lvlJc w:val="left"/>
      <w:pPr>
        <w:tabs>
          <w:tab w:val="num" w:pos="5760"/>
        </w:tabs>
        <w:ind w:left="5760" w:hanging="360"/>
      </w:pPr>
      <w:rPr>
        <w:rFonts w:ascii="StarSymbol" w:hAnsi="StarSymbol" w:hint="default"/>
      </w:rPr>
    </w:lvl>
    <w:lvl w:ilvl="8" w:tplc="32EE1EDC" w:tentative="1">
      <w:start w:val="1"/>
      <w:numFmt w:val="bullet"/>
      <w:lvlText w:val="●"/>
      <w:lvlJc w:val="left"/>
      <w:pPr>
        <w:tabs>
          <w:tab w:val="num" w:pos="6480"/>
        </w:tabs>
        <w:ind w:left="6480" w:hanging="360"/>
      </w:pPr>
      <w:rPr>
        <w:rFonts w:ascii="StarSymbol" w:hAnsi="StarSymbol" w:hint="default"/>
      </w:rPr>
    </w:lvl>
  </w:abstractNum>
  <w:abstractNum w:abstractNumId="40">
    <w:nsid w:val="2C353597"/>
    <w:multiLevelType w:val="hybridMultilevel"/>
    <w:tmpl w:val="3AD6AB44"/>
    <w:lvl w:ilvl="0" w:tplc="C4E047DE">
      <w:start w:val="1"/>
      <w:numFmt w:val="bullet"/>
      <w:lvlText w:val="●"/>
      <w:lvlJc w:val="left"/>
      <w:pPr>
        <w:tabs>
          <w:tab w:val="num" w:pos="720"/>
        </w:tabs>
        <w:ind w:left="720" w:hanging="360"/>
      </w:pPr>
      <w:rPr>
        <w:rFonts w:ascii="StarSymbol" w:hAnsi="StarSymbol" w:hint="default"/>
      </w:rPr>
    </w:lvl>
    <w:lvl w:ilvl="1" w:tplc="A098501C" w:tentative="1">
      <w:start w:val="1"/>
      <w:numFmt w:val="bullet"/>
      <w:lvlText w:val="●"/>
      <w:lvlJc w:val="left"/>
      <w:pPr>
        <w:tabs>
          <w:tab w:val="num" w:pos="1440"/>
        </w:tabs>
        <w:ind w:left="1440" w:hanging="360"/>
      </w:pPr>
      <w:rPr>
        <w:rFonts w:ascii="StarSymbol" w:hAnsi="StarSymbol" w:hint="default"/>
      </w:rPr>
    </w:lvl>
    <w:lvl w:ilvl="2" w:tplc="A60CC47E" w:tentative="1">
      <w:start w:val="1"/>
      <w:numFmt w:val="bullet"/>
      <w:lvlText w:val="●"/>
      <w:lvlJc w:val="left"/>
      <w:pPr>
        <w:tabs>
          <w:tab w:val="num" w:pos="2160"/>
        </w:tabs>
        <w:ind w:left="2160" w:hanging="360"/>
      </w:pPr>
      <w:rPr>
        <w:rFonts w:ascii="StarSymbol" w:hAnsi="StarSymbol" w:hint="default"/>
      </w:rPr>
    </w:lvl>
    <w:lvl w:ilvl="3" w:tplc="A3CA27AE" w:tentative="1">
      <w:start w:val="1"/>
      <w:numFmt w:val="bullet"/>
      <w:lvlText w:val="●"/>
      <w:lvlJc w:val="left"/>
      <w:pPr>
        <w:tabs>
          <w:tab w:val="num" w:pos="2880"/>
        </w:tabs>
        <w:ind w:left="2880" w:hanging="360"/>
      </w:pPr>
      <w:rPr>
        <w:rFonts w:ascii="StarSymbol" w:hAnsi="StarSymbol" w:hint="default"/>
      </w:rPr>
    </w:lvl>
    <w:lvl w:ilvl="4" w:tplc="B59A86D0" w:tentative="1">
      <w:start w:val="1"/>
      <w:numFmt w:val="bullet"/>
      <w:lvlText w:val="●"/>
      <w:lvlJc w:val="left"/>
      <w:pPr>
        <w:tabs>
          <w:tab w:val="num" w:pos="3600"/>
        </w:tabs>
        <w:ind w:left="3600" w:hanging="360"/>
      </w:pPr>
      <w:rPr>
        <w:rFonts w:ascii="StarSymbol" w:hAnsi="StarSymbol" w:hint="default"/>
      </w:rPr>
    </w:lvl>
    <w:lvl w:ilvl="5" w:tplc="5774657E" w:tentative="1">
      <w:start w:val="1"/>
      <w:numFmt w:val="bullet"/>
      <w:lvlText w:val="●"/>
      <w:lvlJc w:val="left"/>
      <w:pPr>
        <w:tabs>
          <w:tab w:val="num" w:pos="4320"/>
        </w:tabs>
        <w:ind w:left="4320" w:hanging="360"/>
      </w:pPr>
      <w:rPr>
        <w:rFonts w:ascii="StarSymbol" w:hAnsi="StarSymbol" w:hint="default"/>
      </w:rPr>
    </w:lvl>
    <w:lvl w:ilvl="6" w:tplc="2D7C40BE" w:tentative="1">
      <w:start w:val="1"/>
      <w:numFmt w:val="bullet"/>
      <w:lvlText w:val="●"/>
      <w:lvlJc w:val="left"/>
      <w:pPr>
        <w:tabs>
          <w:tab w:val="num" w:pos="5040"/>
        </w:tabs>
        <w:ind w:left="5040" w:hanging="360"/>
      </w:pPr>
      <w:rPr>
        <w:rFonts w:ascii="StarSymbol" w:hAnsi="StarSymbol" w:hint="default"/>
      </w:rPr>
    </w:lvl>
    <w:lvl w:ilvl="7" w:tplc="0A20B5F2" w:tentative="1">
      <w:start w:val="1"/>
      <w:numFmt w:val="bullet"/>
      <w:lvlText w:val="●"/>
      <w:lvlJc w:val="left"/>
      <w:pPr>
        <w:tabs>
          <w:tab w:val="num" w:pos="5760"/>
        </w:tabs>
        <w:ind w:left="5760" w:hanging="360"/>
      </w:pPr>
      <w:rPr>
        <w:rFonts w:ascii="StarSymbol" w:hAnsi="StarSymbol" w:hint="default"/>
      </w:rPr>
    </w:lvl>
    <w:lvl w:ilvl="8" w:tplc="BA9A1D00" w:tentative="1">
      <w:start w:val="1"/>
      <w:numFmt w:val="bullet"/>
      <w:lvlText w:val="●"/>
      <w:lvlJc w:val="left"/>
      <w:pPr>
        <w:tabs>
          <w:tab w:val="num" w:pos="6480"/>
        </w:tabs>
        <w:ind w:left="6480" w:hanging="360"/>
      </w:pPr>
      <w:rPr>
        <w:rFonts w:ascii="StarSymbol" w:hAnsi="StarSymbol" w:hint="default"/>
      </w:rPr>
    </w:lvl>
  </w:abstractNum>
  <w:abstractNum w:abstractNumId="41">
    <w:nsid w:val="2D996F77"/>
    <w:multiLevelType w:val="multilevel"/>
    <w:tmpl w:val="0FE6659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2">
    <w:nsid w:val="2E3B59DF"/>
    <w:multiLevelType w:val="hybridMultilevel"/>
    <w:tmpl w:val="006696C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3">
    <w:nsid w:val="2FA0399A"/>
    <w:multiLevelType w:val="hybridMultilevel"/>
    <w:tmpl w:val="100AC5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305D2D5A"/>
    <w:multiLevelType w:val="hybridMultilevel"/>
    <w:tmpl w:val="3A0EA8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30EC7ACB"/>
    <w:multiLevelType w:val="hybridMultilevel"/>
    <w:tmpl w:val="88860B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32632C2C"/>
    <w:multiLevelType w:val="hybridMultilevel"/>
    <w:tmpl w:val="7902D2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32A34E46"/>
    <w:multiLevelType w:val="hybridMultilevel"/>
    <w:tmpl w:val="17B6E316"/>
    <w:lvl w:ilvl="0" w:tplc="7E46B934">
      <w:start w:val="1"/>
      <w:numFmt w:val="bullet"/>
      <w:lvlText w:val="●"/>
      <w:lvlJc w:val="left"/>
      <w:pPr>
        <w:tabs>
          <w:tab w:val="num" w:pos="720"/>
        </w:tabs>
        <w:ind w:left="720" w:hanging="360"/>
      </w:pPr>
      <w:rPr>
        <w:rFonts w:ascii="StarSymbol" w:hAnsi="StarSymbol" w:hint="default"/>
      </w:rPr>
    </w:lvl>
    <w:lvl w:ilvl="1" w:tplc="7098F4DE" w:tentative="1">
      <w:start w:val="1"/>
      <w:numFmt w:val="bullet"/>
      <w:lvlText w:val="●"/>
      <w:lvlJc w:val="left"/>
      <w:pPr>
        <w:tabs>
          <w:tab w:val="num" w:pos="1440"/>
        </w:tabs>
        <w:ind w:left="1440" w:hanging="360"/>
      </w:pPr>
      <w:rPr>
        <w:rFonts w:ascii="StarSymbol" w:hAnsi="StarSymbol" w:hint="default"/>
      </w:rPr>
    </w:lvl>
    <w:lvl w:ilvl="2" w:tplc="8D068C4A" w:tentative="1">
      <w:start w:val="1"/>
      <w:numFmt w:val="bullet"/>
      <w:lvlText w:val="●"/>
      <w:lvlJc w:val="left"/>
      <w:pPr>
        <w:tabs>
          <w:tab w:val="num" w:pos="2160"/>
        </w:tabs>
        <w:ind w:left="2160" w:hanging="360"/>
      </w:pPr>
      <w:rPr>
        <w:rFonts w:ascii="StarSymbol" w:hAnsi="StarSymbol" w:hint="default"/>
      </w:rPr>
    </w:lvl>
    <w:lvl w:ilvl="3" w:tplc="68641D38" w:tentative="1">
      <w:start w:val="1"/>
      <w:numFmt w:val="bullet"/>
      <w:lvlText w:val="●"/>
      <w:lvlJc w:val="left"/>
      <w:pPr>
        <w:tabs>
          <w:tab w:val="num" w:pos="2880"/>
        </w:tabs>
        <w:ind w:left="2880" w:hanging="360"/>
      </w:pPr>
      <w:rPr>
        <w:rFonts w:ascii="StarSymbol" w:hAnsi="StarSymbol" w:hint="default"/>
      </w:rPr>
    </w:lvl>
    <w:lvl w:ilvl="4" w:tplc="38B62306" w:tentative="1">
      <w:start w:val="1"/>
      <w:numFmt w:val="bullet"/>
      <w:lvlText w:val="●"/>
      <w:lvlJc w:val="left"/>
      <w:pPr>
        <w:tabs>
          <w:tab w:val="num" w:pos="3600"/>
        </w:tabs>
        <w:ind w:left="3600" w:hanging="360"/>
      </w:pPr>
      <w:rPr>
        <w:rFonts w:ascii="StarSymbol" w:hAnsi="StarSymbol" w:hint="default"/>
      </w:rPr>
    </w:lvl>
    <w:lvl w:ilvl="5" w:tplc="244821C2" w:tentative="1">
      <w:start w:val="1"/>
      <w:numFmt w:val="bullet"/>
      <w:lvlText w:val="●"/>
      <w:lvlJc w:val="left"/>
      <w:pPr>
        <w:tabs>
          <w:tab w:val="num" w:pos="4320"/>
        </w:tabs>
        <w:ind w:left="4320" w:hanging="360"/>
      </w:pPr>
      <w:rPr>
        <w:rFonts w:ascii="StarSymbol" w:hAnsi="StarSymbol" w:hint="default"/>
      </w:rPr>
    </w:lvl>
    <w:lvl w:ilvl="6" w:tplc="5DB8CF4C" w:tentative="1">
      <w:start w:val="1"/>
      <w:numFmt w:val="bullet"/>
      <w:lvlText w:val="●"/>
      <w:lvlJc w:val="left"/>
      <w:pPr>
        <w:tabs>
          <w:tab w:val="num" w:pos="5040"/>
        </w:tabs>
        <w:ind w:left="5040" w:hanging="360"/>
      </w:pPr>
      <w:rPr>
        <w:rFonts w:ascii="StarSymbol" w:hAnsi="StarSymbol" w:hint="default"/>
      </w:rPr>
    </w:lvl>
    <w:lvl w:ilvl="7" w:tplc="556CA9C6" w:tentative="1">
      <w:start w:val="1"/>
      <w:numFmt w:val="bullet"/>
      <w:lvlText w:val="●"/>
      <w:lvlJc w:val="left"/>
      <w:pPr>
        <w:tabs>
          <w:tab w:val="num" w:pos="5760"/>
        </w:tabs>
        <w:ind w:left="5760" w:hanging="360"/>
      </w:pPr>
      <w:rPr>
        <w:rFonts w:ascii="StarSymbol" w:hAnsi="StarSymbol" w:hint="default"/>
      </w:rPr>
    </w:lvl>
    <w:lvl w:ilvl="8" w:tplc="8514F954" w:tentative="1">
      <w:start w:val="1"/>
      <w:numFmt w:val="bullet"/>
      <w:lvlText w:val="●"/>
      <w:lvlJc w:val="left"/>
      <w:pPr>
        <w:tabs>
          <w:tab w:val="num" w:pos="6480"/>
        </w:tabs>
        <w:ind w:left="6480" w:hanging="360"/>
      </w:pPr>
      <w:rPr>
        <w:rFonts w:ascii="StarSymbol" w:hAnsi="StarSymbol" w:hint="default"/>
      </w:rPr>
    </w:lvl>
  </w:abstractNum>
  <w:abstractNum w:abstractNumId="48">
    <w:nsid w:val="32E12210"/>
    <w:multiLevelType w:val="hybridMultilevel"/>
    <w:tmpl w:val="082A9DF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9">
    <w:nsid w:val="331C79E2"/>
    <w:multiLevelType w:val="hybridMultilevel"/>
    <w:tmpl w:val="EE5CE65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0">
    <w:nsid w:val="33D65885"/>
    <w:multiLevelType w:val="hybridMultilevel"/>
    <w:tmpl w:val="8448688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34612028"/>
    <w:multiLevelType w:val="hybridMultilevel"/>
    <w:tmpl w:val="A762C8D6"/>
    <w:lvl w:ilvl="0" w:tplc="A49C631A">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nsid w:val="34D57E7D"/>
    <w:multiLevelType w:val="hybridMultilevel"/>
    <w:tmpl w:val="A72CE43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3">
    <w:nsid w:val="35C86AC8"/>
    <w:multiLevelType w:val="hybridMultilevel"/>
    <w:tmpl w:val="9C6ED87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4">
    <w:nsid w:val="36E826A8"/>
    <w:multiLevelType w:val="hybridMultilevel"/>
    <w:tmpl w:val="663EE5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nsid w:val="37BE45E1"/>
    <w:multiLevelType w:val="hybridMultilevel"/>
    <w:tmpl w:val="F9A4B3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38317B0B"/>
    <w:multiLevelType w:val="hybridMultilevel"/>
    <w:tmpl w:val="03C267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nsid w:val="38C637F9"/>
    <w:multiLevelType w:val="multilevel"/>
    <w:tmpl w:val="190A164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58">
    <w:nsid w:val="39B21233"/>
    <w:multiLevelType w:val="hybridMultilevel"/>
    <w:tmpl w:val="C70481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3AB041D7"/>
    <w:multiLevelType w:val="hybridMultilevel"/>
    <w:tmpl w:val="2E026A9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0">
    <w:nsid w:val="3AB60D3E"/>
    <w:multiLevelType w:val="hybridMultilevel"/>
    <w:tmpl w:val="B32081EE"/>
    <w:lvl w:ilvl="0" w:tplc="850A6428">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nsid w:val="3B3529B4"/>
    <w:multiLevelType w:val="hybridMultilevel"/>
    <w:tmpl w:val="18665F2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2">
    <w:nsid w:val="3B6558E1"/>
    <w:multiLevelType w:val="hybridMultilevel"/>
    <w:tmpl w:val="6DFA8A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nsid w:val="3DF3667A"/>
    <w:multiLevelType w:val="hybridMultilevel"/>
    <w:tmpl w:val="0E461288"/>
    <w:lvl w:ilvl="0" w:tplc="7A16091E">
      <w:start w:val="2"/>
      <w:numFmt w:val="bullet"/>
      <w:lvlText w:val="-"/>
      <w:lvlJc w:val="left"/>
      <w:pPr>
        <w:ind w:left="720" w:hanging="360"/>
      </w:pPr>
      <w:rPr>
        <w:rFonts w:ascii="Open Sans" w:eastAsia="Open Sans" w:hAnsi="Open Sans" w:cs="Open San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4">
    <w:nsid w:val="3E421BDC"/>
    <w:multiLevelType w:val="hybridMultilevel"/>
    <w:tmpl w:val="C658C2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nsid w:val="3E53267E"/>
    <w:multiLevelType w:val="hybridMultilevel"/>
    <w:tmpl w:val="AE78DB24"/>
    <w:lvl w:ilvl="0" w:tplc="B2A04486">
      <w:start w:val="1"/>
      <w:numFmt w:val="bullet"/>
      <w:lvlText w:val="●"/>
      <w:lvlJc w:val="left"/>
      <w:pPr>
        <w:tabs>
          <w:tab w:val="num" w:pos="720"/>
        </w:tabs>
        <w:ind w:left="720" w:hanging="360"/>
      </w:pPr>
      <w:rPr>
        <w:rFonts w:ascii="StarSymbol" w:hAnsi="StarSymbol" w:hint="default"/>
      </w:rPr>
    </w:lvl>
    <w:lvl w:ilvl="1" w:tplc="35882460" w:tentative="1">
      <w:start w:val="1"/>
      <w:numFmt w:val="bullet"/>
      <w:lvlText w:val="●"/>
      <w:lvlJc w:val="left"/>
      <w:pPr>
        <w:tabs>
          <w:tab w:val="num" w:pos="1440"/>
        </w:tabs>
        <w:ind w:left="1440" w:hanging="360"/>
      </w:pPr>
      <w:rPr>
        <w:rFonts w:ascii="StarSymbol" w:hAnsi="StarSymbol" w:hint="default"/>
      </w:rPr>
    </w:lvl>
    <w:lvl w:ilvl="2" w:tplc="C09CB904" w:tentative="1">
      <w:start w:val="1"/>
      <w:numFmt w:val="bullet"/>
      <w:lvlText w:val="●"/>
      <w:lvlJc w:val="left"/>
      <w:pPr>
        <w:tabs>
          <w:tab w:val="num" w:pos="2160"/>
        </w:tabs>
        <w:ind w:left="2160" w:hanging="360"/>
      </w:pPr>
      <w:rPr>
        <w:rFonts w:ascii="StarSymbol" w:hAnsi="StarSymbol" w:hint="default"/>
      </w:rPr>
    </w:lvl>
    <w:lvl w:ilvl="3" w:tplc="45E25EE6" w:tentative="1">
      <w:start w:val="1"/>
      <w:numFmt w:val="bullet"/>
      <w:lvlText w:val="●"/>
      <w:lvlJc w:val="left"/>
      <w:pPr>
        <w:tabs>
          <w:tab w:val="num" w:pos="2880"/>
        </w:tabs>
        <w:ind w:left="2880" w:hanging="360"/>
      </w:pPr>
      <w:rPr>
        <w:rFonts w:ascii="StarSymbol" w:hAnsi="StarSymbol" w:hint="default"/>
      </w:rPr>
    </w:lvl>
    <w:lvl w:ilvl="4" w:tplc="2D30038A" w:tentative="1">
      <w:start w:val="1"/>
      <w:numFmt w:val="bullet"/>
      <w:lvlText w:val="●"/>
      <w:lvlJc w:val="left"/>
      <w:pPr>
        <w:tabs>
          <w:tab w:val="num" w:pos="3600"/>
        </w:tabs>
        <w:ind w:left="3600" w:hanging="360"/>
      </w:pPr>
      <w:rPr>
        <w:rFonts w:ascii="StarSymbol" w:hAnsi="StarSymbol" w:hint="default"/>
      </w:rPr>
    </w:lvl>
    <w:lvl w:ilvl="5" w:tplc="274AC39E" w:tentative="1">
      <w:start w:val="1"/>
      <w:numFmt w:val="bullet"/>
      <w:lvlText w:val="●"/>
      <w:lvlJc w:val="left"/>
      <w:pPr>
        <w:tabs>
          <w:tab w:val="num" w:pos="4320"/>
        </w:tabs>
        <w:ind w:left="4320" w:hanging="360"/>
      </w:pPr>
      <w:rPr>
        <w:rFonts w:ascii="StarSymbol" w:hAnsi="StarSymbol" w:hint="default"/>
      </w:rPr>
    </w:lvl>
    <w:lvl w:ilvl="6" w:tplc="12A235B4" w:tentative="1">
      <w:start w:val="1"/>
      <w:numFmt w:val="bullet"/>
      <w:lvlText w:val="●"/>
      <w:lvlJc w:val="left"/>
      <w:pPr>
        <w:tabs>
          <w:tab w:val="num" w:pos="5040"/>
        </w:tabs>
        <w:ind w:left="5040" w:hanging="360"/>
      </w:pPr>
      <w:rPr>
        <w:rFonts w:ascii="StarSymbol" w:hAnsi="StarSymbol" w:hint="default"/>
      </w:rPr>
    </w:lvl>
    <w:lvl w:ilvl="7" w:tplc="C57CCCE8" w:tentative="1">
      <w:start w:val="1"/>
      <w:numFmt w:val="bullet"/>
      <w:lvlText w:val="●"/>
      <w:lvlJc w:val="left"/>
      <w:pPr>
        <w:tabs>
          <w:tab w:val="num" w:pos="5760"/>
        </w:tabs>
        <w:ind w:left="5760" w:hanging="360"/>
      </w:pPr>
      <w:rPr>
        <w:rFonts w:ascii="StarSymbol" w:hAnsi="StarSymbol" w:hint="default"/>
      </w:rPr>
    </w:lvl>
    <w:lvl w:ilvl="8" w:tplc="743811CC" w:tentative="1">
      <w:start w:val="1"/>
      <w:numFmt w:val="bullet"/>
      <w:lvlText w:val="●"/>
      <w:lvlJc w:val="left"/>
      <w:pPr>
        <w:tabs>
          <w:tab w:val="num" w:pos="6480"/>
        </w:tabs>
        <w:ind w:left="6480" w:hanging="360"/>
      </w:pPr>
      <w:rPr>
        <w:rFonts w:ascii="StarSymbol" w:hAnsi="StarSymbol" w:hint="default"/>
      </w:rPr>
    </w:lvl>
  </w:abstractNum>
  <w:abstractNum w:abstractNumId="66">
    <w:nsid w:val="3E806852"/>
    <w:multiLevelType w:val="multilevel"/>
    <w:tmpl w:val="A0125E6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67">
    <w:nsid w:val="3FF96259"/>
    <w:multiLevelType w:val="hybridMultilevel"/>
    <w:tmpl w:val="8222F158"/>
    <w:lvl w:ilvl="0" w:tplc="41ACDD34">
      <w:start w:val="1"/>
      <w:numFmt w:val="bullet"/>
      <w:lvlText w:val="●"/>
      <w:lvlJc w:val="left"/>
      <w:pPr>
        <w:tabs>
          <w:tab w:val="num" w:pos="720"/>
        </w:tabs>
        <w:ind w:left="720" w:hanging="360"/>
      </w:pPr>
      <w:rPr>
        <w:rFonts w:ascii="StarSymbol" w:hAnsi="StarSymbol" w:hint="default"/>
      </w:rPr>
    </w:lvl>
    <w:lvl w:ilvl="1" w:tplc="CE8A11D0" w:tentative="1">
      <w:start w:val="1"/>
      <w:numFmt w:val="bullet"/>
      <w:lvlText w:val="●"/>
      <w:lvlJc w:val="left"/>
      <w:pPr>
        <w:tabs>
          <w:tab w:val="num" w:pos="1440"/>
        </w:tabs>
        <w:ind w:left="1440" w:hanging="360"/>
      </w:pPr>
      <w:rPr>
        <w:rFonts w:ascii="StarSymbol" w:hAnsi="StarSymbol" w:hint="default"/>
      </w:rPr>
    </w:lvl>
    <w:lvl w:ilvl="2" w:tplc="DDD0F19C" w:tentative="1">
      <w:start w:val="1"/>
      <w:numFmt w:val="bullet"/>
      <w:lvlText w:val="●"/>
      <w:lvlJc w:val="left"/>
      <w:pPr>
        <w:tabs>
          <w:tab w:val="num" w:pos="2160"/>
        </w:tabs>
        <w:ind w:left="2160" w:hanging="360"/>
      </w:pPr>
      <w:rPr>
        <w:rFonts w:ascii="StarSymbol" w:hAnsi="StarSymbol" w:hint="default"/>
      </w:rPr>
    </w:lvl>
    <w:lvl w:ilvl="3" w:tplc="76E003DA" w:tentative="1">
      <w:start w:val="1"/>
      <w:numFmt w:val="bullet"/>
      <w:lvlText w:val="●"/>
      <w:lvlJc w:val="left"/>
      <w:pPr>
        <w:tabs>
          <w:tab w:val="num" w:pos="2880"/>
        </w:tabs>
        <w:ind w:left="2880" w:hanging="360"/>
      </w:pPr>
      <w:rPr>
        <w:rFonts w:ascii="StarSymbol" w:hAnsi="StarSymbol" w:hint="default"/>
      </w:rPr>
    </w:lvl>
    <w:lvl w:ilvl="4" w:tplc="37D07C28" w:tentative="1">
      <w:start w:val="1"/>
      <w:numFmt w:val="bullet"/>
      <w:lvlText w:val="●"/>
      <w:lvlJc w:val="left"/>
      <w:pPr>
        <w:tabs>
          <w:tab w:val="num" w:pos="3600"/>
        </w:tabs>
        <w:ind w:left="3600" w:hanging="360"/>
      </w:pPr>
      <w:rPr>
        <w:rFonts w:ascii="StarSymbol" w:hAnsi="StarSymbol" w:hint="default"/>
      </w:rPr>
    </w:lvl>
    <w:lvl w:ilvl="5" w:tplc="AEE868C2" w:tentative="1">
      <w:start w:val="1"/>
      <w:numFmt w:val="bullet"/>
      <w:lvlText w:val="●"/>
      <w:lvlJc w:val="left"/>
      <w:pPr>
        <w:tabs>
          <w:tab w:val="num" w:pos="4320"/>
        </w:tabs>
        <w:ind w:left="4320" w:hanging="360"/>
      </w:pPr>
      <w:rPr>
        <w:rFonts w:ascii="StarSymbol" w:hAnsi="StarSymbol" w:hint="default"/>
      </w:rPr>
    </w:lvl>
    <w:lvl w:ilvl="6" w:tplc="6A64E8FE" w:tentative="1">
      <w:start w:val="1"/>
      <w:numFmt w:val="bullet"/>
      <w:lvlText w:val="●"/>
      <w:lvlJc w:val="left"/>
      <w:pPr>
        <w:tabs>
          <w:tab w:val="num" w:pos="5040"/>
        </w:tabs>
        <w:ind w:left="5040" w:hanging="360"/>
      </w:pPr>
      <w:rPr>
        <w:rFonts w:ascii="StarSymbol" w:hAnsi="StarSymbol" w:hint="default"/>
      </w:rPr>
    </w:lvl>
    <w:lvl w:ilvl="7" w:tplc="F8DEF9FC" w:tentative="1">
      <w:start w:val="1"/>
      <w:numFmt w:val="bullet"/>
      <w:lvlText w:val="●"/>
      <w:lvlJc w:val="left"/>
      <w:pPr>
        <w:tabs>
          <w:tab w:val="num" w:pos="5760"/>
        </w:tabs>
        <w:ind w:left="5760" w:hanging="360"/>
      </w:pPr>
      <w:rPr>
        <w:rFonts w:ascii="StarSymbol" w:hAnsi="StarSymbol" w:hint="default"/>
      </w:rPr>
    </w:lvl>
    <w:lvl w:ilvl="8" w:tplc="BB424956" w:tentative="1">
      <w:start w:val="1"/>
      <w:numFmt w:val="bullet"/>
      <w:lvlText w:val="●"/>
      <w:lvlJc w:val="left"/>
      <w:pPr>
        <w:tabs>
          <w:tab w:val="num" w:pos="6480"/>
        </w:tabs>
        <w:ind w:left="6480" w:hanging="360"/>
      </w:pPr>
      <w:rPr>
        <w:rFonts w:ascii="StarSymbol" w:hAnsi="StarSymbol" w:hint="default"/>
      </w:rPr>
    </w:lvl>
  </w:abstractNum>
  <w:abstractNum w:abstractNumId="68">
    <w:nsid w:val="405B22E6"/>
    <w:multiLevelType w:val="hybridMultilevel"/>
    <w:tmpl w:val="09E290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nsid w:val="412D0DEE"/>
    <w:multiLevelType w:val="hybridMultilevel"/>
    <w:tmpl w:val="D5E8E4B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nsid w:val="436C38D4"/>
    <w:multiLevelType w:val="multilevel"/>
    <w:tmpl w:val="92844C6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71">
    <w:nsid w:val="437E066D"/>
    <w:multiLevelType w:val="hybridMultilevel"/>
    <w:tmpl w:val="53E03FEA"/>
    <w:lvl w:ilvl="0" w:tplc="65E697A0">
      <w:start w:val="1"/>
      <w:numFmt w:val="bullet"/>
      <w:lvlText w:val="●"/>
      <w:lvlJc w:val="left"/>
      <w:pPr>
        <w:tabs>
          <w:tab w:val="num" w:pos="720"/>
        </w:tabs>
        <w:ind w:left="720" w:hanging="360"/>
      </w:pPr>
      <w:rPr>
        <w:rFonts w:ascii="StarSymbol" w:hAnsi="StarSymbol" w:hint="default"/>
      </w:rPr>
    </w:lvl>
    <w:lvl w:ilvl="1" w:tplc="64881D12" w:tentative="1">
      <w:start w:val="1"/>
      <w:numFmt w:val="bullet"/>
      <w:lvlText w:val="●"/>
      <w:lvlJc w:val="left"/>
      <w:pPr>
        <w:tabs>
          <w:tab w:val="num" w:pos="1440"/>
        </w:tabs>
        <w:ind w:left="1440" w:hanging="360"/>
      </w:pPr>
      <w:rPr>
        <w:rFonts w:ascii="StarSymbol" w:hAnsi="StarSymbol" w:hint="default"/>
      </w:rPr>
    </w:lvl>
    <w:lvl w:ilvl="2" w:tplc="8662EE5E" w:tentative="1">
      <w:start w:val="1"/>
      <w:numFmt w:val="bullet"/>
      <w:lvlText w:val="●"/>
      <w:lvlJc w:val="left"/>
      <w:pPr>
        <w:tabs>
          <w:tab w:val="num" w:pos="2160"/>
        </w:tabs>
        <w:ind w:left="2160" w:hanging="360"/>
      </w:pPr>
      <w:rPr>
        <w:rFonts w:ascii="StarSymbol" w:hAnsi="StarSymbol" w:hint="default"/>
      </w:rPr>
    </w:lvl>
    <w:lvl w:ilvl="3" w:tplc="300216BE" w:tentative="1">
      <w:start w:val="1"/>
      <w:numFmt w:val="bullet"/>
      <w:lvlText w:val="●"/>
      <w:lvlJc w:val="left"/>
      <w:pPr>
        <w:tabs>
          <w:tab w:val="num" w:pos="2880"/>
        </w:tabs>
        <w:ind w:left="2880" w:hanging="360"/>
      </w:pPr>
      <w:rPr>
        <w:rFonts w:ascii="StarSymbol" w:hAnsi="StarSymbol" w:hint="default"/>
      </w:rPr>
    </w:lvl>
    <w:lvl w:ilvl="4" w:tplc="CD84E8DE" w:tentative="1">
      <w:start w:val="1"/>
      <w:numFmt w:val="bullet"/>
      <w:lvlText w:val="●"/>
      <w:lvlJc w:val="left"/>
      <w:pPr>
        <w:tabs>
          <w:tab w:val="num" w:pos="3600"/>
        </w:tabs>
        <w:ind w:left="3600" w:hanging="360"/>
      </w:pPr>
      <w:rPr>
        <w:rFonts w:ascii="StarSymbol" w:hAnsi="StarSymbol" w:hint="default"/>
      </w:rPr>
    </w:lvl>
    <w:lvl w:ilvl="5" w:tplc="453C9B68" w:tentative="1">
      <w:start w:val="1"/>
      <w:numFmt w:val="bullet"/>
      <w:lvlText w:val="●"/>
      <w:lvlJc w:val="left"/>
      <w:pPr>
        <w:tabs>
          <w:tab w:val="num" w:pos="4320"/>
        </w:tabs>
        <w:ind w:left="4320" w:hanging="360"/>
      </w:pPr>
      <w:rPr>
        <w:rFonts w:ascii="StarSymbol" w:hAnsi="StarSymbol" w:hint="default"/>
      </w:rPr>
    </w:lvl>
    <w:lvl w:ilvl="6" w:tplc="8B801430" w:tentative="1">
      <w:start w:val="1"/>
      <w:numFmt w:val="bullet"/>
      <w:lvlText w:val="●"/>
      <w:lvlJc w:val="left"/>
      <w:pPr>
        <w:tabs>
          <w:tab w:val="num" w:pos="5040"/>
        </w:tabs>
        <w:ind w:left="5040" w:hanging="360"/>
      </w:pPr>
      <w:rPr>
        <w:rFonts w:ascii="StarSymbol" w:hAnsi="StarSymbol" w:hint="default"/>
      </w:rPr>
    </w:lvl>
    <w:lvl w:ilvl="7" w:tplc="CBF045FA" w:tentative="1">
      <w:start w:val="1"/>
      <w:numFmt w:val="bullet"/>
      <w:lvlText w:val="●"/>
      <w:lvlJc w:val="left"/>
      <w:pPr>
        <w:tabs>
          <w:tab w:val="num" w:pos="5760"/>
        </w:tabs>
        <w:ind w:left="5760" w:hanging="360"/>
      </w:pPr>
      <w:rPr>
        <w:rFonts w:ascii="StarSymbol" w:hAnsi="StarSymbol" w:hint="default"/>
      </w:rPr>
    </w:lvl>
    <w:lvl w:ilvl="8" w:tplc="F8CEBBC6" w:tentative="1">
      <w:start w:val="1"/>
      <w:numFmt w:val="bullet"/>
      <w:lvlText w:val="●"/>
      <w:lvlJc w:val="left"/>
      <w:pPr>
        <w:tabs>
          <w:tab w:val="num" w:pos="6480"/>
        </w:tabs>
        <w:ind w:left="6480" w:hanging="360"/>
      </w:pPr>
      <w:rPr>
        <w:rFonts w:ascii="StarSymbol" w:hAnsi="StarSymbol" w:hint="default"/>
      </w:rPr>
    </w:lvl>
  </w:abstractNum>
  <w:abstractNum w:abstractNumId="72">
    <w:nsid w:val="450873C2"/>
    <w:multiLevelType w:val="hybridMultilevel"/>
    <w:tmpl w:val="30080FF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3">
    <w:nsid w:val="451C12E2"/>
    <w:multiLevelType w:val="hybridMultilevel"/>
    <w:tmpl w:val="B32081EE"/>
    <w:lvl w:ilvl="0" w:tplc="850A6428">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nsid w:val="454815E2"/>
    <w:multiLevelType w:val="hybridMultilevel"/>
    <w:tmpl w:val="2578E45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5">
    <w:nsid w:val="45516639"/>
    <w:multiLevelType w:val="hybridMultilevel"/>
    <w:tmpl w:val="24702AEE"/>
    <w:lvl w:ilvl="0" w:tplc="C74675A8">
      <w:start w:val="5"/>
      <w:numFmt w:val="bullet"/>
      <w:lvlText w:val="-"/>
      <w:lvlJc w:val="left"/>
      <w:pPr>
        <w:ind w:left="720" w:hanging="360"/>
      </w:pPr>
      <w:rPr>
        <w:rFonts w:ascii="Open Sans" w:eastAsia="Open Sans" w:hAnsi="Open Sans" w:cs="Open San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6">
    <w:nsid w:val="480A6E9C"/>
    <w:multiLevelType w:val="multilevel"/>
    <w:tmpl w:val="A25657B2"/>
    <w:lvl w:ilvl="0">
      <w:start w:val="1"/>
      <w:numFmt w:val="decimal"/>
      <w:lvlText w:val="%1."/>
      <w:lvlJc w:val="left"/>
      <w:pPr>
        <w:ind w:left="720" w:hanging="360"/>
      </w:pPr>
      <w:rPr>
        <w:rFonts w:hint="default"/>
      </w:rPr>
    </w:lvl>
    <w:lvl w:ilvl="1">
      <w:start w:val="1"/>
      <w:numFmt w:val="decimal"/>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7">
    <w:nsid w:val="495752CB"/>
    <w:multiLevelType w:val="hybridMultilevel"/>
    <w:tmpl w:val="BD6ED606"/>
    <w:lvl w:ilvl="0" w:tplc="71067F6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nsid w:val="49994157"/>
    <w:multiLevelType w:val="hybridMultilevel"/>
    <w:tmpl w:val="B33A2A64"/>
    <w:lvl w:ilvl="0" w:tplc="A2C05082">
      <w:start w:val="1"/>
      <w:numFmt w:val="bullet"/>
      <w:lvlText w:val="●"/>
      <w:lvlJc w:val="left"/>
      <w:pPr>
        <w:tabs>
          <w:tab w:val="num" w:pos="720"/>
        </w:tabs>
        <w:ind w:left="720" w:hanging="360"/>
      </w:pPr>
      <w:rPr>
        <w:rFonts w:ascii="StarSymbol" w:hAnsi="StarSymbol" w:hint="default"/>
      </w:rPr>
    </w:lvl>
    <w:lvl w:ilvl="1" w:tplc="12104626" w:tentative="1">
      <w:start w:val="1"/>
      <w:numFmt w:val="bullet"/>
      <w:lvlText w:val="●"/>
      <w:lvlJc w:val="left"/>
      <w:pPr>
        <w:tabs>
          <w:tab w:val="num" w:pos="1440"/>
        </w:tabs>
        <w:ind w:left="1440" w:hanging="360"/>
      </w:pPr>
      <w:rPr>
        <w:rFonts w:ascii="StarSymbol" w:hAnsi="StarSymbol" w:hint="default"/>
      </w:rPr>
    </w:lvl>
    <w:lvl w:ilvl="2" w:tplc="955A3212" w:tentative="1">
      <w:start w:val="1"/>
      <w:numFmt w:val="bullet"/>
      <w:lvlText w:val="●"/>
      <w:lvlJc w:val="left"/>
      <w:pPr>
        <w:tabs>
          <w:tab w:val="num" w:pos="2160"/>
        </w:tabs>
        <w:ind w:left="2160" w:hanging="360"/>
      </w:pPr>
      <w:rPr>
        <w:rFonts w:ascii="StarSymbol" w:hAnsi="StarSymbol" w:hint="default"/>
      </w:rPr>
    </w:lvl>
    <w:lvl w:ilvl="3" w:tplc="50B6CFCE" w:tentative="1">
      <w:start w:val="1"/>
      <w:numFmt w:val="bullet"/>
      <w:lvlText w:val="●"/>
      <w:lvlJc w:val="left"/>
      <w:pPr>
        <w:tabs>
          <w:tab w:val="num" w:pos="2880"/>
        </w:tabs>
        <w:ind w:left="2880" w:hanging="360"/>
      </w:pPr>
      <w:rPr>
        <w:rFonts w:ascii="StarSymbol" w:hAnsi="StarSymbol" w:hint="default"/>
      </w:rPr>
    </w:lvl>
    <w:lvl w:ilvl="4" w:tplc="8FA2DC76" w:tentative="1">
      <w:start w:val="1"/>
      <w:numFmt w:val="bullet"/>
      <w:lvlText w:val="●"/>
      <w:lvlJc w:val="left"/>
      <w:pPr>
        <w:tabs>
          <w:tab w:val="num" w:pos="3600"/>
        </w:tabs>
        <w:ind w:left="3600" w:hanging="360"/>
      </w:pPr>
      <w:rPr>
        <w:rFonts w:ascii="StarSymbol" w:hAnsi="StarSymbol" w:hint="default"/>
      </w:rPr>
    </w:lvl>
    <w:lvl w:ilvl="5" w:tplc="379A7B22" w:tentative="1">
      <w:start w:val="1"/>
      <w:numFmt w:val="bullet"/>
      <w:lvlText w:val="●"/>
      <w:lvlJc w:val="left"/>
      <w:pPr>
        <w:tabs>
          <w:tab w:val="num" w:pos="4320"/>
        </w:tabs>
        <w:ind w:left="4320" w:hanging="360"/>
      </w:pPr>
      <w:rPr>
        <w:rFonts w:ascii="StarSymbol" w:hAnsi="StarSymbol" w:hint="default"/>
      </w:rPr>
    </w:lvl>
    <w:lvl w:ilvl="6" w:tplc="669A8C5A" w:tentative="1">
      <w:start w:val="1"/>
      <w:numFmt w:val="bullet"/>
      <w:lvlText w:val="●"/>
      <w:lvlJc w:val="left"/>
      <w:pPr>
        <w:tabs>
          <w:tab w:val="num" w:pos="5040"/>
        </w:tabs>
        <w:ind w:left="5040" w:hanging="360"/>
      </w:pPr>
      <w:rPr>
        <w:rFonts w:ascii="StarSymbol" w:hAnsi="StarSymbol" w:hint="default"/>
      </w:rPr>
    </w:lvl>
    <w:lvl w:ilvl="7" w:tplc="F970077C" w:tentative="1">
      <w:start w:val="1"/>
      <w:numFmt w:val="bullet"/>
      <w:lvlText w:val="●"/>
      <w:lvlJc w:val="left"/>
      <w:pPr>
        <w:tabs>
          <w:tab w:val="num" w:pos="5760"/>
        </w:tabs>
        <w:ind w:left="5760" w:hanging="360"/>
      </w:pPr>
      <w:rPr>
        <w:rFonts w:ascii="StarSymbol" w:hAnsi="StarSymbol" w:hint="default"/>
      </w:rPr>
    </w:lvl>
    <w:lvl w:ilvl="8" w:tplc="6F687388" w:tentative="1">
      <w:start w:val="1"/>
      <w:numFmt w:val="bullet"/>
      <w:lvlText w:val="●"/>
      <w:lvlJc w:val="left"/>
      <w:pPr>
        <w:tabs>
          <w:tab w:val="num" w:pos="6480"/>
        </w:tabs>
        <w:ind w:left="6480" w:hanging="360"/>
      </w:pPr>
      <w:rPr>
        <w:rFonts w:ascii="StarSymbol" w:hAnsi="StarSymbol" w:hint="default"/>
      </w:rPr>
    </w:lvl>
  </w:abstractNum>
  <w:abstractNum w:abstractNumId="79">
    <w:nsid w:val="49A32C4B"/>
    <w:multiLevelType w:val="hybridMultilevel"/>
    <w:tmpl w:val="FCCCD1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nsid w:val="4A2A68AD"/>
    <w:multiLevelType w:val="hybridMultilevel"/>
    <w:tmpl w:val="FA0C29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nsid w:val="4A7771B3"/>
    <w:multiLevelType w:val="hybridMultilevel"/>
    <w:tmpl w:val="672EAD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2">
    <w:nsid w:val="4A850E94"/>
    <w:multiLevelType w:val="hybridMultilevel"/>
    <w:tmpl w:val="F9F82C2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3">
    <w:nsid w:val="4BF37C0C"/>
    <w:multiLevelType w:val="hybridMultilevel"/>
    <w:tmpl w:val="86A0101A"/>
    <w:lvl w:ilvl="0" w:tplc="6E0E77D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nsid w:val="4C5819DB"/>
    <w:multiLevelType w:val="hybridMultilevel"/>
    <w:tmpl w:val="56127E8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85">
    <w:nsid w:val="4DB2766E"/>
    <w:multiLevelType w:val="hybridMultilevel"/>
    <w:tmpl w:val="47B2C8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nsid w:val="4F1E6614"/>
    <w:multiLevelType w:val="hybridMultilevel"/>
    <w:tmpl w:val="D2581176"/>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87">
    <w:nsid w:val="4F3023E2"/>
    <w:multiLevelType w:val="multilevel"/>
    <w:tmpl w:val="E592CC5C"/>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8">
    <w:nsid w:val="51D21991"/>
    <w:multiLevelType w:val="hybridMultilevel"/>
    <w:tmpl w:val="9BC0A9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nsid w:val="533D1F9A"/>
    <w:multiLevelType w:val="hybridMultilevel"/>
    <w:tmpl w:val="9558E59C"/>
    <w:lvl w:ilvl="0" w:tplc="99BC45E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nsid w:val="53787758"/>
    <w:multiLevelType w:val="hybridMultilevel"/>
    <w:tmpl w:val="5C4A195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91">
    <w:nsid w:val="538E3C17"/>
    <w:multiLevelType w:val="hybridMultilevel"/>
    <w:tmpl w:val="C7A21322"/>
    <w:lvl w:ilvl="0" w:tplc="C3FC5658">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nsid w:val="55463292"/>
    <w:multiLevelType w:val="hybridMultilevel"/>
    <w:tmpl w:val="11C61598"/>
    <w:lvl w:ilvl="0" w:tplc="16BEC2A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nsid w:val="558E710E"/>
    <w:multiLevelType w:val="hybridMultilevel"/>
    <w:tmpl w:val="8702F9D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94">
    <w:nsid w:val="55F67CA8"/>
    <w:multiLevelType w:val="hybridMultilevel"/>
    <w:tmpl w:val="210054EA"/>
    <w:lvl w:ilvl="0" w:tplc="2B968FA2">
      <w:start w:val="1"/>
      <w:numFmt w:val="bullet"/>
      <w:lvlText w:val="●"/>
      <w:lvlJc w:val="left"/>
      <w:pPr>
        <w:tabs>
          <w:tab w:val="num" w:pos="720"/>
        </w:tabs>
        <w:ind w:left="720" w:hanging="360"/>
      </w:pPr>
      <w:rPr>
        <w:rFonts w:ascii="StarSymbol" w:hAnsi="StarSymbol" w:hint="default"/>
      </w:rPr>
    </w:lvl>
    <w:lvl w:ilvl="1" w:tplc="BB3697B8" w:tentative="1">
      <w:start w:val="1"/>
      <w:numFmt w:val="bullet"/>
      <w:lvlText w:val="●"/>
      <w:lvlJc w:val="left"/>
      <w:pPr>
        <w:tabs>
          <w:tab w:val="num" w:pos="1440"/>
        </w:tabs>
        <w:ind w:left="1440" w:hanging="360"/>
      </w:pPr>
      <w:rPr>
        <w:rFonts w:ascii="StarSymbol" w:hAnsi="StarSymbol" w:hint="default"/>
      </w:rPr>
    </w:lvl>
    <w:lvl w:ilvl="2" w:tplc="EB1E9026" w:tentative="1">
      <w:start w:val="1"/>
      <w:numFmt w:val="bullet"/>
      <w:lvlText w:val="●"/>
      <w:lvlJc w:val="left"/>
      <w:pPr>
        <w:tabs>
          <w:tab w:val="num" w:pos="2160"/>
        </w:tabs>
        <w:ind w:left="2160" w:hanging="360"/>
      </w:pPr>
      <w:rPr>
        <w:rFonts w:ascii="StarSymbol" w:hAnsi="StarSymbol" w:hint="default"/>
      </w:rPr>
    </w:lvl>
    <w:lvl w:ilvl="3" w:tplc="6810895E" w:tentative="1">
      <w:start w:val="1"/>
      <w:numFmt w:val="bullet"/>
      <w:lvlText w:val="●"/>
      <w:lvlJc w:val="left"/>
      <w:pPr>
        <w:tabs>
          <w:tab w:val="num" w:pos="2880"/>
        </w:tabs>
        <w:ind w:left="2880" w:hanging="360"/>
      </w:pPr>
      <w:rPr>
        <w:rFonts w:ascii="StarSymbol" w:hAnsi="StarSymbol" w:hint="default"/>
      </w:rPr>
    </w:lvl>
    <w:lvl w:ilvl="4" w:tplc="5CD48334" w:tentative="1">
      <w:start w:val="1"/>
      <w:numFmt w:val="bullet"/>
      <w:lvlText w:val="●"/>
      <w:lvlJc w:val="left"/>
      <w:pPr>
        <w:tabs>
          <w:tab w:val="num" w:pos="3600"/>
        </w:tabs>
        <w:ind w:left="3600" w:hanging="360"/>
      </w:pPr>
      <w:rPr>
        <w:rFonts w:ascii="StarSymbol" w:hAnsi="StarSymbol" w:hint="default"/>
      </w:rPr>
    </w:lvl>
    <w:lvl w:ilvl="5" w:tplc="CDDE460A" w:tentative="1">
      <w:start w:val="1"/>
      <w:numFmt w:val="bullet"/>
      <w:lvlText w:val="●"/>
      <w:lvlJc w:val="left"/>
      <w:pPr>
        <w:tabs>
          <w:tab w:val="num" w:pos="4320"/>
        </w:tabs>
        <w:ind w:left="4320" w:hanging="360"/>
      </w:pPr>
      <w:rPr>
        <w:rFonts w:ascii="StarSymbol" w:hAnsi="StarSymbol" w:hint="default"/>
      </w:rPr>
    </w:lvl>
    <w:lvl w:ilvl="6" w:tplc="74208734" w:tentative="1">
      <w:start w:val="1"/>
      <w:numFmt w:val="bullet"/>
      <w:lvlText w:val="●"/>
      <w:lvlJc w:val="left"/>
      <w:pPr>
        <w:tabs>
          <w:tab w:val="num" w:pos="5040"/>
        </w:tabs>
        <w:ind w:left="5040" w:hanging="360"/>
      </w:pPr>
      <w:rPr>
        <w:rFonts w:ascii="StarSymbol" w:hAnsi="StarSymbol" w:hint="default"/>
      </w:rPr>
    </w:lvl>
    <w:lvl w:ilvl="7" w:tplc="798EC1AA" w:tentative="1">
      <w:start w:val="1"/>
      <w:numFmt w:val="bullet"/>
      <w:lvlText w:val="●"/>
      <w:lvlJc w:val="left"/>
      <w:pPr>
        <w:tabs>
          <w:tab w:val="num" w:pos="5760"/>
        </w:tabs>
        <w:ind w:left="5760" w:hanging="360"/>
      </w:pPr>
      <w:rPr>
        <w:rFonts w:ascii="StarSymbol" w:hAnsi="StarSymbol" w:hint="default"/>
      </w:rPr>
    </w:lvl>
    <w:lvl w:ilvl="8" w:tplc="516AA5C6" w:tentative="1">
      <w:start w:val="1"/>
      <w:numFmt w:val="bullet"/>
      <w:lvlText w:val="●"/>
      <w:lvlJc w:val="left"/>
      <w:pPr>
        <w:tabs>
          <w:tab w:val="num" w:pos="6480"/>
        </w:tabs>
        <w:ind w:left="6480" w:hanging="360"/>
      </w:pPr>
      <w:rPr>
        <w:rFonts w:ascii="StarSymbol" w:hAnsi="StarSymbol" w:hint="default"/>
      </w:rPr>
    </w:lvl>
  </w:abstractNum>
  <w:abstractNum w:abstractNumId="95">
    <w:nsid w:val="560B32BB"/>
    <w:multiLevelType w:val="hybridMultilevel"/>
    <w:tmpl w:val="EDFA382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6">
    <w:nsid w:val="56C2270B"/>
    <w:multiLevelType w:val="hybridMultilevel"/>
    <w:tmpl w:val="FCAE5D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nsid w:val="57040421"/>
    <w:multiLevelType w:val="hybridMultilevel"/>
    <w:tmpl w:val="1C80C33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98">
    <w:nsid w:val="595E33B4"/>
    <w:multiLevelType w:val="hybridMultilevel"/>
    <w:tmpl w:val="658067A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99">
    <w:nsid w:val="5B371A2D"/>
    <w:multiLevelType w:val="hybridMultilevel"/>
    <w:tmpl w:val="EA846A42"/>
    <w:lvl w:ilvl="0" w:tplc="FE269F2E">
      <w:start w:val="1"/>
      <w:numFmt w:val="decimal"/>
      <w:lvlText w:val="%1."/>
      <w:lvlJc w:val="left"/>
      <w:pPr>
        <w:ind w:left="720" w:hanging="360"/>
      </w:pPr>
      <w:rPr>
        <w:rFonts w:hint="default"/>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0">
    <w:nsid w:val="5BAF015D"/>
    <w:multiLevelType w:val="hybridMultilevel"/>
    <w:tmpl w:val="D9368362"/>
    <w:lvl w:ilvl="0" w:tplc="4BD81EE0">
      <w:start w:val="1"/>
      <w:numFmt w:val="decimal"/>
      <w:lvlText w:val="%1-"/>
      <w:lvlJc w:val="left"/>
      <w:pPr>
        <w:ind w:left="0" w:hanging="360"/>
      </w:pPr>
      <w:rPr>
        <w:rFonts w:ascii="Cambria" w:hAnsi="Cambria" w:hint="default"/>
        <w:color w:val="000000"/>
      </w:rPr>
    </w:lvl>
    <w:lvl w:ilvl="1" w:tplc="04090019">
      <w:start w:val="1"/>
      <w:numFmt w:val="lowerLetter"/>
      <w:lvlText w:val="%2."/>
      <w:lvlJc w:val="left"/>
      <w:pPr>
        <w:ind w:left="720" w:hanging="360"/>
      </w:pPr>
    </w:lvl>
    <w:lvl w:ilvl="2" w:tplc="0409001B">
      <w:start w:val="1"/>
      <w:numFmt w:val="lowerRoman"/>
      <w:lvlText w:val="%3."/>
      <w:lvlJc w:val="right"/>
      <w:pPr>
        <w:ind w:left="1440" w:hanging="180"/>
      </w:pPr>
    </w:lvl>
    <w:lvl w:ilvl="3" w:tplc="0409000F">
      <w:start w:val="1"/>
      <w:numFmt w:val="decimal"/>
      <w:lvlText w:val="%4."/>
      <w:lvlJc w:val="left"/>
      <w:pPr>
        <w:ind w:left="2160" w:hanging="360"/>
      </w:pPr>
    </w:lvl>
    <w:lvl w:ilvl="4" w:tplc="04090019">
      <w:start w:val="1"/>
      <w:numFmt w:val="lowerLetter"/>
      <w:lvlText w:val="%5."/>
      <w:lvlJc w:val="left"/>
      <w:pPr>
        <w:ind w:left="2880" w:hanging="360"/>
      </w:pPr>
    </w:lvl>
    <w:lvl w:ilvl="5" w:tplc="0409001B">
      <w:start w:val="1"/>
      <w:numFmt w:val="lowerRoman"/>
      <w:lvlText w:val="%6."/>
      <w:lvlJc w:val="right"/>
      <w:pPr>
        <w:ind w:left="3600" w:hanging="180"/>
      </w:pPr>
    </w:lvl>
    <w:lvl w:ilvl="6" w:tplc="0409000F">
      <w:start w:val="1"/>
      <w:numFmt w:val="decimal"/>
      <w:lvlText w:val="%7."/>
      <w:lvlJc w:val="left"/>
      <w:pPr>
        <w:ind w:left="4320" w:hanging="360"/>
      </w:pPr>
    </w:lvl>
    <w:lvl w:ilvl="7" w:tplc="04090019">
      <w:start w:val="1"/>
      <w:numFmt w:val="lowerLetter"/>
      <w:lvlText w:val="%8."/>
      <w:lvlJc w:val="left"/>
      <w:pPr>
        <w:ind w:left="5040" w:hanging="360"/>
      </w:pPr>
    </w:lvl>
    <w:lvl w:ilvl="8" w:tplc="0409001B">
      <w:start w:val="1"/>
      <w:numFmt w:val="lowerRoman"/>
      <w:lvlText w:val="%9."/>
      <w:lvlJc w:val="right"/>
      <w:pPr>
        <w:ind w:left="5760" w:hanging="180"/>
      </w:pPr>
    </w:lvl>
  </w:abstractNum>
  <w:abstractNum w:abstractNumId="101">
    <w:nsid w:val="5CC4232B"/>
    <w:multiLevelType w:val="hybridMultilevel"/>
    <w:tmpl w:val="B25044C0"/>
    <w:lvl w:ilvl="0" w:tplc="C780349E">
      <w:start w:val="1"/>
      <w:numFmt w:val="bullet"/>
      <w:lvlText w:val="●"/>
      <w:lvlJc w:val="left"/>
      <w:pPr>
        <w:tabs>
          <w:tab w:val="num" w:pos="720"/>
        </w:tabs>
        <w:ind w:left="720" w:hanging="360"/>
      </w:pPr>
      <w:rPr>
        <w:rFonts w:ascii="StarSymbol" w:hAnsi="StarSymbol" w:hint="default"/>
      </w:rPr>
    </w:lvl>
    <w:lvl w:ilvl="1" w:tplc="038C8876" w:tentative="1">
      <w:start w:val="1"/>
      <w:numFmt w:val="bullet"/>
      <w:lvlText w:val="●"/>
      <w:lvlJc w:val="left"/>
      <w:pPr>
        <w:tabs>
          <w:tab w:val="num" w:pos="1440"/>
        </w:tabs>
        <w:ind w:left="1440" w:hanging="360"/>
      </w:pPr>
      <w:rPr>
        <w:rFonts w:ascii="StarSymbol" w:hAnsi="StarSymbol" w:hint="default"/>
      </w:rPr>
    </w:lvl>
    <w:lvl w:ilvl="2" w:tplc="7FBE0DD6" w:tentative="1">
      <w:start w:val="1"/>
      <w:numFmt w:val="bullet"/>
      <w:lvlText w:val="●"/>
      <w:lvlJc w:val="left"/>
      <w:pPr>
        <w:tabs>
          <w:tab w:val="num" w:pos="2160"/>
        </w:tabs>
        <w:ind w:left="2160" w:hanging="360"/>
      </w:pPr>
      <w:rPr>
        <w:rFonts w:ascii="StarSymbol" w:hAnsi="StarSymbol" w:hint="default"/>
      </w:rPr>
    </w:lvl>
    <w:lvl w:ilvl="3" w:tplc="1CEAA8BE" w:tentative="1">
      <w:start w:val="1"/>
      <w:numFmt w:val="bullet"/>
      <w:lvlText w:val="●"/>
      <w:lvlJc w:val="left"/>
      <w:pPr>
        <w:tabs>
          <w:tab w:val="num" w:pos="2880"/>
        </w:tabs>
        <w:ind w:left="2880" w:hanging="360"/>
      </w:pPr>
      <w:rPr>
        <w:rFonts w:ascii="StarSymbol" w:hAnsi="StarSymbol" w:hint="default"/>
      </w:rPr>
    </w:lvl>
    <w:lvl w:ilvl="4" w:tplc="06286C62" w:tentative="1">
      <w:start w:val="1"/>
      <w:numFmt w:val="bullet"/>
      <w:lvlText w:val="●"/>
      <w:lvlJc w:val="left"/>
      <w:pPr>
        <w:tabs>
          <w:tab w:val="num" w:pos="3600"/>
        </w:tabs>
        <w:ind w:left="3600" w:hanging="360"/>
      </w:pPr>
      <w:rPr>
        <w:rFonts w:ascii="StarSymbol" w:hAnsi="StarSymbol" w:hint="default"/>
      </w:rPr>
    </w:lvl>
    <w:lvl w:ilvl="5" w:tplc="761446F8" w:tentative="1">
      <w:start w:val="1"/>
      <w:numFmt w:val="bullet"/>
      <w:lvlText w:val="●"/>
      <w:lvlJc w:val="left"/>
      <w:pPr>
        <w:tabs>
          <w:tab w:val="num" w:pos="4320"/>
        </w:tabs>
        <w:ind w:left="4320" w:hanging="360"/>
      </w:pPr>
      <w:rPr>
        <w:rFonts w:ascii="StarSymbol" w:hAnsi="StarSymbol" w:hint="default"/>
      </w:rPr>
    </w:lvl>
    <w:lvl w:ilvl="6" w:tplc="EE386268" w:tentative="1">
      <w:start w:val="1"/>
      <w:numFmt w:val="bullet"/>
      <w:lvlText w:val="●"/>
      <w:lvlJc w:val="left"/>
      <w:pPr>
        <w:tabs>
          <w:tab w:val="num" w:pos="5040"/>
        </w:tabs>
        <w:ind w:left="5040" w:hanging="360"/>
      </w:pPr>
      <w:rPr>
        <w:rFonts w:ascii="StarSymbol" w:hAnsi="StarSymbol" w:hint="default"/>
      </w:rPr>
    </w:lvl>
    <w:lvl w:ilvl="7" w:tplc="85AA2F66" w:tentative="1">
      <w:start w:val="1"/>
      <w:numFmt w:val="bullet"/>
      <w:lvlText w:val="●"/>
      <w:lvlJc w:val="left"/>
      <w:pPr>
        <w:tabs>
          <w:tab w:val="num" w:pos="5760"/>
        </w:tabs>
        <w:ind w:left="5760" w:hanging="360"/>
      </w:pPr>
      <w:rPr>
        <w:rFonts w:ascii="StarSymbol" w:hAnsi="StarSymbol" w:hint="default"/>
      </w:rPr>
    </w:lvl>
    <w:lvl w:ilvl="8" w:tplc="A2CCF750" w:tentative="1">
      <w:start w:val="1"/>
      <w:numFmt w:val="bullet"/>
      <w:lvlText w:val="●"/>
      <w:lvlJc w:val="left"/>
      <w:pPr>
        <w:tabs>
          <w:tab w:val="num" w:pos="6480"/>
        </w:tabs>
        <w:ind w:left="6480" w:hanging="360"/>
      </w:pPr>
      <w:rPr>
        <w:rFonts w:ascii="StarSymbol" w:hAnsi="StarSymbol" w:hint="default"/>
      </w:rPr>
    </w:lvl>
  </w:abstractNum>
  <w:abstractNum w:abstractNumId="102">
    <w:nsid w:val="5D277DCF"/>
    <w:multiLevelType w:val="hybridMultilevel"/>
    <w:tmpl w:val="64325BB4"/>
    <w:lvl w:ilvl="0" w:tplc="950EBFA0">
      <w:start w:val="1"/>
      <w:numFmt w:val="bullet"/>
      <w:lvlText w:val="●"/>
      <w:lvlJc w:val="left"/>
      <w:pPr>
        <w:tabs>
          <w:tab w:val="num" w:pos="720"/>
        </w:tabs>
        <w:ind w:left="720" w:hanging="360"/>
      </w:pPr>
      <w:rPr>
        <w:rFonts w:ascii="StarSymbol" w:hAnsi="StarSymbol" w:hint="default"/>
      </w:rPr>
    </w:lvl>
    <w:lvl w:ilvl="1" w:tplc="005E97FC" w:tentative="1">
      <w:start w:val="1"/>
      <w:numFmt w:val="bullet"/>
      <w:lvlText w:val="●"/>
      <w:lvlJc w:val="left"/>
      <w:pPr>
        <w:tabs>
          <w:tab w:val="num" w:pos="1440"/>
        </w:tabs>
        <w:ind w:left="1440" w:hanging="360"/>
      </w:pPr>
      <w:rPr>
        <w:rFonts w:ascii="StarSymbol" w:hAnsi="StarSymbol" w:hint="default"/>
      </w:rPr>
    </w:lvl>
    <w:lvl w:ilvl="2" w:tplc="2B4EA16C" w:tentative="1">
      <w:start w:val="1"/>
      <w:numFmt w:val="bullet"/>
      <w:lvlText w:val="●"/>
      <w:lvlJc w:val="left"/>
      <w:pPr>
        <w:tabs>
          <w:tab w:val="num" w:pos="2160"/>
        </w:tabs>
        <w:ind w:left="2160" w:hanging="360"/>
      </w:pPr>
      <w:rPr>
        <w:rFonts w:ascii="StarSymbol" w:hAnsi="StarSymbol" w:hint="default"/>
      </w:rPr>
    </w:lvl>
    <w:lvl w:ilvl="3" w:tplc="4F9C8E00" w:tentative="1">
      <w:start w:val="1"/>
      <w:numFmt w:val="bullet"/>
      <w:lvlText w:val="●"/>
      <w:lvlJc w:val="left"/>
      <w:pPr>
        <w:tabs>
          <w:tab w:val="num" w:pos="2880"/>
        </w:tabs>
        <w:ind w:left="2880" w:hanging="360"/>
      </w:pPr>
      <w:rPr>
        <w:rFonts w:ascii="StarSymbol" w:hAnsi="StarSymbol" w:hint="default"/>
      </w:rPr>
    </w:lvl>
    <w:lvl w:ilvl="4" w:tplc="3BD60232" w:tentative="1">
      <w:start w:val="1"/>
      <w:numFmt w:val="bullet"/>
      <w:lvlText w:val="●"/>
      <w:lvlJc w:val="left"/>
      <w:pPr>
        <w:tabs>
          <w:tab w:val="num" w:pos="3600"/>
        </w:tabs>
        <w:ind w:left="3600" w:hanging="360"/>
      </w:pPr>
      <w:rPr>
        <w:rFonts w:ascii="StarSymbol" w:hAnsi="StarSymbol" w:hint="default"/>
      </w:rPr>
    </w:lvl>
    <w:lvl w:ilvl="5" w:tplc="89B46928" w:tentative="1">
      <w:start w:val="1"/>
      <w:numFmt w:val="bullet"/>
      <w:lvlText w:val="●"/>
      <w:lvlJc w:val="left"/>
      <w:pPr>
        <w:tabs>
          <w:tab w:val="num" w:pos="4320"/>
        </w:tabs>
        <w:ind w:left="4320" w:hanging="360"/>
      </w:pPr>
      <w:rPr>
        <w:rFonts w:ascii="StarSymbol" w:hAnsi="StarSymbol" w:hint="default"/>
      </w:rPr>
    </w:lvl>
    <w:lvl w:ilvl="6" w:tplc="8CDE8DC0" w:tentative="1">
      <w:start w:val="1"/>
      <w:numFmt w:val="bullet"/>
      <w:lvlText w:val="●"/>
      <w:lvlJc w:val="left"/>
      <w:pPr>
        <w:tabs>
          <w:tab w:val="num" w:pos="5040"/>
        </w:tabs>
        <w:ind w:left="5040" w:hanging="360"/>
      </w:pPr>
      <w:rPr>
        <w:rFonts w:ascii="StarSymbol" w:hAnsi="StarSymbol" w:hint="default"/>
      </w:rPr>
    </w:lvl>
    <w:lvl w:ilvl="7" w:tplc="9872CF7C" w:tentative="1">
      <w:start w:val="1"/>
      <w:numFmt w:val="bullet"/>
      <w:lvlText w:val="●"/>
      <w:lvlJc w:val="left"/>
      <w:pPr>
        <w:tabs>
          <w:tab w:val="num" w:pos="5760"/>
        </w:tabs>
        <w:ind w:left="5760" w:hanging="360"/>
      </w:pPr>
      <w:rPr>
        <w:rFonts w:ascii="StarSymbol" w:hAnsi="StarSymbol" w:hint="default"/>
      </w:rPr>
    </w:lvl>
    <w:lvl w:ilvl="8" w:tplc="7DEC25E2" w:tentative="1">
      <w:start w:val="1"/>
      <w:numFmt w:val="bullet"/>
      <w:lvlText w:val="●"/>
      <w:lvlJc w:val="left"/>
      <w:pPr>
        <w:tabs>
          <w:tab w:val="num" w:pos="6480"/>
        </w:tabs>
        <w:ind w:left="6480" w:hanging="360"/>
      </w:pPr>
      <w:rPr>
        <w:rFonts w:ascii="StarSymbol" w:hAnsi="StarSymbol" w:hint="default"/>
      </w:rPr>
    </w:lvl>
  </w:abstractNum>
  <w:abstractNum w:abstractNumId="103">
    <w:nsid w:val="5D361AAE"/>
    <w:multiLevelType w:val="hybridMultilevel"/>
    <w:tmpl w:val="6B4E2CE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4">
    <w:nsid w:val="5D401E53"/>
    <w:multiLevelType w:val="hybridMultilevel"/>
    <w:tmpl w:val="BB403BB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05">
    <w:nsid w:val="5DA67002"/>
    <w:multiLevelType w:val="multilevel"/>
    <w:tmpl w:val="9B904E0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06">
    <w:nsid w:val="608D5B78"/>
    <w:multiLevelType w:val="hybridMultilevel"/>
    <w:tmpl w:val="A52E70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7">
    <w:nsid w:val="609D3F6B"/>
    <w:multiLevelType w:val="hybridMultilevel"/>
    <w:tmpl w:val="396C2FD2"/>
    <w:lvl w:ilvl="0" w:tplc="F3743F18">
      <w:start w:val="1"/>
      <w:numFmt w:val="bullet"/>
      <w:lvlText w:val="●"/>
      <w:lvlJc w:val="left"/>
      <w:pPr>
        <w:tabs>
          <w:tab w:val="num" w:pos="720"/>
        </w:tabs>
        <w:ind w:left="720" w:hanging="360"/>
      </w:pPr>
      <w:rPr>
        <w:rFonts w:ascii="StarSymbol" w:hAnsi="StarSymbol" w:hint="default"/>
      </w:rPr>
    </w:lvl>
    <w:lvl w:ilvl="1" w:tplc="0A523F7C" w:tentative="1">
      <w:start w:val="1"/>
      <w:numFmt w:val="bullet"/>
      <w:lvlText w:val="●"/>
      <w:lvlJc w:val="left"/>
      <w:pPr>
        <w:tabs>
          <w:tab w:val="num" w:pos="1440"/>
        </w:tabs>
        <w:ind w:left="1440" w:hanging="360"/>
      </w:pPr>
      <w:rPr>
        <w:rFonts w:ascii="StarSymbol" w:hAnsi="StarSymbol" w:hint="default"/>
      </w:rPr>
    </w:lvl>
    <w:lvl w:ilvl="2" w:tplc="CAB2936C" w:tentative="1">
      <w:start w:val="1"/>
      <w:numFmt w:val="bullet"/>
      <w:lvlText w:val="●"/>
      <w:lvlJc w:val="left"/>
      <w:pPr>
        <w:tabs>
          <w:tab w:val="num" w:pos="2160"/>
        </w:tabs>
        <w:ind w:left="2160" w:hanging="360"/>
      </w:pPr>
      <w:rPr>
        <w:rFonts w:ascii="StarSymbol" w:hAnsi="StarSymbol" w:hint="default"/>
      </w:rPr>
    </w:lvl>
    <w:lvl w:ilvl="3" w:tplc="30908066" w:tentative="1">
      <w:start w:val="1"/>
      <w:numFmt w:val="bullet"/>
      <w:lvlText w:val="●"/>
      <w:lvlJc w:val="left"/>
      <w:pPr>
        <w:tabs>
          <w:tab w:val="num" w:pos="2880"/>
        </w:tabs>
        <w:ind w:left="2880" w:hanging="360"/>
      </w:pPr>
      <w:rPr>
        <w:rFonts w:ascii="StarSymbol" w:hAnsi="StarSymbol" w:hint="default"/>
      </w:rPr>
    </w:lvl>
    <w:lvl w:ilvl="4" w:tplc="5EA2D2D2" w:tentative="1">
      <w:start w:val="1"/>
      <w:numFmt w:val="bullet"/>
      <w:lvlText w:val="●"/>
      <w:lvlJc w:val="left"/>
      <w:pPr>
        <w:tabs>
          <w:tab w:val="num" w:pos="3600"/>
        </w:tabs>
        <w:ind w:left="3600" w:hanging="360"/>
      </w:pPr>
      <w:rPr>
        <w:rFonts w:ascii="StarSymbol" w:hAnsi="StarSymbol" w:hint="default"/>
      </w:rPr>
    </w:lvl>
    <w:lvl w:ilvl="5" w:tplc="3D3A2494" w:tentative="1">
      <w:start w:val="1"/>
      <w:numFmt w:val="bullet"/>
      <w:lvlText w:val="●"/>
      <w:lvlJc w:val="left"/>
      <w:pPr>
        <w:tabs>
          <w:tab w:val="num" w:pos="4320"/>
        </w:tabs>
        <w:ind w:left="4320" w:hanging="360"/>
      </w:pPr>
      <w:rPr>
        <w:rFonts w:ascii="StarSymbol" w:hAnsi="StarSymbol" w:hint="default"/>
      </w:rPr>
    </w:lvl>
    <w:lvl w:ilvl="6" w:tplc="BD9A35BC" w:tentative="1">
      <w:start w:val="1"/>
      <w:numFmt w:val="bullet"/>
      <w:lvlText w:val="●"/>
      <w:lvlJc w:val="left"/>
      <w:pPr>
        <w:tabs>
          <w:tab w:val="num" w:pos="5040"/>
        </w:tabs>
        <w:ind w:left="5040" w:hanging="360"/>
      </w:pPr>
      <w:rPr>
        <w:rFonts w:ascii="StarSymbol" w:hAnsi="StarSymbol" w:hint="default"/>
      </w:rPr>
    </w:lvl>
    <w:lvl w:ilvl="7" w:tplc="F9F6F748" w:tentative="1">
      <w:start w:val="1"/>
      <w:numFmt w:val="bullet"/>
      <w:lvlText w:val="●"/>
      <w:lvlJc w:val="left"/>
      <w:pPr>
        <w:tabs>
          <w:tab w:val="num" w:pos="5760"/>
        </w:tabs>
        <w:ind w:left="5760" w:hanging="360"/>
      </w:pPr>
      <w:rPr>
        <w:rFonts w:ascii="StarSymbol" w:hAnsi="StarSymbol" w:hint="default"/>
      </w:rPr>
    </w:lvl>
    <w:lvl w:ilvl="8" w:tplc="0F06CF72" w:tentative="1">
      <w:start w:val="1"/>
      <w:numFmt w:val="bullet"/>
      <w:lvlText w:val="●"/>
      <w:lvlJc w:val="left"/>
      <w:pPr>
        <w:tabs>
          <w:tab w:val="num" w:pos="6480"/>
        </w:tabs>
        <w:ind w:left="6480" w:hanging="360"/>
      </w:pPr>
      <w:rPr>
        <w:rFonts w:ascii="StarSymbol" w:hAnsi="StarSymbol" w:hint="default"/>
      </w:rPr>
    </w:lvl>
  </w:abstractNum>
  <w:abstractNum w:abstractNumId="108">
    <w:nsid w:val="60CF4372"/>
    <w:multiLevelType w:val="hybridMultilevel"/>
    <w:tmpl w:val="7B000A56"/>
    <w:lvl w:ilvl="0" w:tplc="C1A2E6DE">
      <w:start w:val="1"/>
      <w:numFmt w:val="bullet"/>
      <w:lvlText w:val="●"/>
      <w:lvlJc w:val="left"/>
      <w:pPr>
        <w:tabs>
          <w:tab w:val="num" w:pos="720"/>
        </w:tabs>
        <w:ind w:left="720" w:hanging="360"/>
      </w:pPr>
      <w:rPr>
        <w:rFonts w:ascii="StarSymbol" w:hAnsi="StarSymbol" w:hint="default"/>
      </w:rPr>
    </w:lvl>
    <w:lvl w:ilvl="1" w:tplc="654C6FB0" w:tentative="1">
      <w:start w:val="1"/>
      <w:numFmt w:val="bullet"/>
      <w:lvlText w:val="●"/>
      <w:lvlJc w:val="left"/>
      <w:pPr>
        <w:tabs>
          <w:tab w:val="num" w:pos="1440"/>
        </w:tabs>
        <w:ind w:left="1440" w:hanging="360"/>
      </w:pPr>
      <w:rPr>
        <w:rFonts w:ascii="StarSymbol" w:hAnsi="StarSymbol" w:hint="default"/>
      </w:rPr>
    </w:lvl>
    <w:lvl w:ilvl="2" w:tplc="408EE4AC" w:tentative="1">
      <w:start w:val="1"/>
      <w:numFmt w:val="bullet"/>
      <w:lvlText w:val="●"/>
      <w:lvlJc w:val="left"/>
      <w:pPr>
        <w:tabs>
          <w:tab w:val="num" w:pos="2160"/>
        </w:tabs>
        <w:ind w:left="2160" w:hanging="360"/>
      </w:pPr>
      <w:rPr>
        <w:rFonts w:ascii="StarSymbol" w:hAnsi="StarSymbol" w:hint="default"/>
      </w:rPr>
    </w:lvl>
    <w:lvl w:ilvl="3" w:tplc="57B4F906" w:tentative="1">
      <w:start w:val="1"/>
      <w:numFmt w:val="bullet"/>
      <w:lvlText w:val="●"/>
      <w:lvlJc w:val="left"/>
      <w:pPr>
        <w:tabs>
          <w:tab w:val="num" w:pos="2880"/>
        </w:tabs>
        <w:ind w:left="2880" w:hanging="360"/>
      </w:pPr>
      <w:rPr>
        <w:rFonts w:ascii="StarSymbol" w:hAnsi="StarSymbol" w:hint="default"/>
      </w:rPr>
    </w:lvl>
    <w:lvl w:ilvl="4" w:tplc="1F5C86B0" w:tentative="1">
      <w:start w:val="1"/>
      <w:numFmt w:val="bullet"/>
      <w:lvlText w:val="●"/>
      <w:lvlJc w:val="left"/>
      <w:pPr>
        <w:tabs>
          <w:tab w:val="num" w:pos="3600"/>
        </w:tabs>
        <w:ind w:left="3600" w:hanging="360"/>
      </w:pPr>
      <w:rPr>
        <w:rFonts w:ascii="StarSymbol" w:hAnsi="StarSymbol" w:hint="default"/>
      </w:rPr>
    </w:lvl>
    <w:lvl w:ilvl="5" w:tplc="A440B8C0" w:tentative="1">
      <w:start w:val="1"/>
      <w:numFmt w:val="bullet"/>
      <w:lvlText w:val="●"/>
      <w:lvlJc w:val="left"/>
      <w:pPr>
        <w:tabs>
          <w:tab w:val="num" w:pos="4320"/>
        </w:tabs>
        <w:ind w:left="4320" w:hanging="360"/>
      </w:pPr>
      <w:rPr>
        <w:rFonts w:ascii="StarSymbol" w:hAnsi="StarSymbol" w:hint="default"/>
      </w:rPr>
    </w:lvl>
    <w:lvl w:ilvl="6" w:tplc="519E8FB6" w:tentative="1">
      <w:start w:val="1"/>
      <w:numFmt w:val="bullet"/>
      <w:lvlText w:val="●"/>
      <w:lvlJc w:val="left"/>
      <w:pPr>
        <w:tabs>
          <w:tab w:val="num" w:pos="5040"/>
        </w:tabs>
        <w:ind w:left="5040" w:hanging="360"/>
      </w:pPr>
      <w:rPr>
        <w:rFonts w:ascii="StarSymbol" w:hAnsi="StarSymbol" w:hint="default"/>
      </w:rPr>
    </w:lvl>
    <w:lvl w:ilvl="7" w:tplc="E1C4C5FA" w:tentative="1">
      <w:start w:val="1"/>
      <w:numFmt w:val="bullet"/>
      <w:lvlText w:val="●"/>
      <w:lvlJc w:val="left"/>
      <w:pPr>
        <w:tabs>
          <w:tab w:val="num" w:pos="5760"/>
        </w:tabs>
        <w:ind w:left="5760" w:hanging="360"/>
      </w:pPr>
      <w:rPr>
        <w:rFonts w:ascii="StarSymbol" w:hAnsi="StarSymbol" w:hint="default"/>
      </w:rPr>
    </w:lvl>
    <w:lvl w:ilvl="8" w:tplc="B8145C44" w:tentative="1">
      <w:start w:val="1"/>
      <w:numFmt w:val="bullet"/>
      <w:lvlText w:val="●"/>
      <w:lvlJc w:val="left"/>
      <w:pPr>
        <w:tabs>
          <w:tab w:val="num" w:pos="6480"/>
        </w:tabs>
        <w:ind w:left="6480" w:hanging="360"/>
      </w:pPr>
      <w:rPr>
        <w:rFonts w:ascii="StarSymbol" w:hAnsi="StarSymbol" w:hint="default"/>
      </w:rPr>
    </w:lvl>
  </w:abstractNum>
  <w:abstractNum w:abstractNumId="109">
    <w:nsid w:val="60F31486"/>
    <w:multiLevelType w:val="hybridMultilevel"/>
    <w:tmpl w:val="602870C6"/>
    <w:lvl w:ilvl="0" w:tplc="D3A61606">
      <w:start w:val="1"/>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nsid w:val="623D0E1C"/>
    <w:multiLevelType w:val="hybridMultilevel"/>
    <w:tmpl w:val="03C267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1">
    <w:nsid w:val="63145321"/>
    <w:multiLevelType w:val="hybridMultilevel"/>
    <w:tmpl w:val="94A85556"/>
    <w:lvl w:ilvl="0" w:tplc="04090001">
      <w:start w:val="1"/>
      <w:numFmt w:val="bullet"/>
      <w:lvlText w:val=""/>
      <w:lvlJc w:val="left"/>
      <w:pPr>
        <w:ind w:left="720" w:hanging="360"/>
      </w:pPr>
      <w:rPr>
        <w:rFonts w:ascii="Symbol" w:hAnsi="Symbol" w:hint="default"/>
      </w:rPr>
    </w:lvl>
    <w:lvl w:ilvl="1" w:tplc="BCF48B60">
      <w:numFmt w:val="bullet"/>
      <w:lvlText w:val="-"/>
      <w:lvlJc w:val="left"/>
      <w:pPr>
        <w:ind w:left="1440" w:hanging="360"/>
      </w:pPr>
      <w:rPr>
        <w:rFonts w:ascii="Calibri" w:eastAsia="Open Sans" w:hAnsi="Calibri" w:cs="Calibri"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12">
    <w:nsid w:val="63590A8C"/>
    <w:multiLevelType w:val="hybridMultilevel"/>
    <w:tmpl w:val="C0A8823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13">
    <w:nsid w:val="67FB4467"/>
    <w:multiLevelType w:val="hybridMultilevel"/>
    <w:tmpl w:val="C082C42C"/>
    <w:lvl w:ilvl="0" w:tplc="D662E92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4">
    <w:nsid w:val="683206CA"/>
    <w:multiLevelType w:val="hybridMultilevel"/>
    <w:tmpl w:val="53124C98"/>
    <w:lvl w:ilvl="0" w:tplc="CC080BC4">
      <w:start w:val="1"/>
      <w:numFmt w:val="bullet"/>
      <w:lvlText w:val="●"/>
      <w:lvlJc w:val="left"/>
      <w:pPr>
        <w:tabs>
          <w:tab w:val="num" w:pos="720"/>
        </w:tabs>
        <w:ind w:left="720" w:hanging="360"/>
      </w:pPr>
      <w:rPr>
        <w:rFonts w:ascii="StarSymbol" w:hAnsi="StarSymbol" w:hint="default"/>
      </w:rPr>
    </w:lvl>
    <w:lvl w:ilvl="1" w:tplc="A914D03E" w:tentative="1">
      <w:start w:val="1"/>
      <w:numFmt w:val="bullet"/>
      <w:lvlText w:val="●"/>
      <w:lvlJc w:val="left"/>
      <w:pPr>
        <w:tabs>
          <w:tab w:val="num" w:pos="1440"/>
        </w:tabs>
        <w:ind w:left="1440" w:hanging="360"/>
      </w:pPr>
      <w:rPr>
        <w:rFonts w:ascii="StarSymbol" w:hAnsi="StarSymbol" w:hint="default"/>
      </w:rPr>
    </w:lvl>
    <w:lvl w:ilvl="2" w:tplc="522A7F20" w:tentative="1">
      <w:start w:val="1"/>
      <w:numFmt w:val="bullet"/>
      <w:lvlText w:val="●"/>
      <w:lvlJc w:val="left"/>
      <w:pPr>
        <w:tabs>
          <w:tab w:val="num" w:pos="2160"/>
        </w:tabs>
        <w:ind w:left="2160" w:hanging="360"/>
      </w:pPr>
      <w:rPr>
        <w:rFonts w:ascii="StarSymbol" w:hAnsi="StarSymbol" w:hint="default"/>
      </w:rPr>
    </w:lvl>
    <w:lvl w:ilvl="3" w:tplc="5A526888" w:tentative="1">
      <w:start w:val="1"/>
      <w:numFmt w:val="bullet"/>
      <w:lvlText w:val="●"/>
      <w:lvlJc w:val="left"/>
      <w:pPr>
        <w:tabs>
          <w:tab w:val="num" w:pos="2880"/>
        </w:tabs>
        <w:ind w:left="2880" w:hanging="360"/>
      </w:pPr>
      <w:rPr>
        <w:rFonts w:ascii="StarSymbol" w:hAnsi="StarSymbol" w:hint="default"/>
      </w:rPr>
    </w:lvl>
    <w:lvl w:ilvl="4" w:tplc="808E37DA" w:tentative="1">
      <w:start w:val="1"/>
      <w:numFmt w:val="bullet"/>
      <w:lvlText w:val="●"/>
      <w:lvlJc w:val="left"/>
      <w:pPr>
        <w:tabs>
          <w:tab w:val="num" w:pos="3600"/>
        </w:tabs>
        <w:ind w:left="3600" w:hanging="360"/>
      </w:pPr>
      <w:rPr>
        <w:rFonts w:ascii="StarSymbol" w:hAnsi="StarSymbol" w:hint="default"/>
      </w:rPr>
    </w:lvl>
    <w:lvl w:ilvl="5" w:tplc="004C9B14" w:tentative="1">
      <w:start w:val="1"/>
      <w:numFmt w:val="bullet"/>
      <w:lvlText w:val="●"/>
      <w:lvlJc w:val="left"/>
      <w:pPr>
        <w:tabs>
          <w:tab w:val="num" w:pos="4320"/>
        </w:tabs>
        <w:ind w:left="4320" w:hanging="360"/>
      </w:pPr>
      <w:rPr>
        <w:rFonts w:ascii="StarSymbol" w:hAnsi="StarSymbol" w:hint="default"/>
      </w:rPr>
    </w:lvl>
    <w:lvl w:ilvl="6" w:tplc="D67E5988" w:tentative="1">
      <w:start w:val="1"/>
      <w:numFmt w:val="bullet"/>
      <w:lvlText w:val="●"/>
      <w:lvlJc w:val="left"/>
      <w:pPr>
        <w:tabs>
          <w:tab w:val="num" w:pos="5040"/>
        </w:tabs>
        <w:ind w:left="5040" w:hanging="360"/>
      </w:pPr>
      <w:rPr>
        <w:rFonts w:ascii="StarSymbol" w:hAnsi="StarSymbol" w:hint="default"/>
      </w:rPr>
    </w:lvl>
    <w:lvl w:ilvl="7" w:tplc="1FE042D2" w:tentative="1">
      <w:start w:val="1"/>
      <w:numFmt w:val="bullet"/>
      <w:lvlText w:val="●"/>
      <w:lvlJc w:val="left"/>
      <w:pPr>
        <w:tabs>
          <w:tab w:val="num" w:pos="5760"/>
        </w:tabs>
        <w:ind w:left="5760" w:hanging="360"/>
      </w:pPr>
      <w:rPr>
        <w:rFonts w:ascii="StarSymbol" w:hAnsi="StarSymbol" w:hint="default"/>
      </w:rPr>
    </w:lvl>
    <w:lvl w:ilvl="8" w:tplc="029EC9FC" w:tentative="1">
      <w:start w:val="1"/>
      <w:numFmt w:val="bullet"/>
      <w:lvlText w:val="●"/>
      <w:lvlJc w:val="left"/>
      <w:pPr>
        <w:tabs>
          <w:tab w:val="num" w:pos="6480"/>
        </w:tabs>
        <w:ind w:left="6480" w:hanging="360"/>
      </w:pPr>
      <w:rPr>
        <w:rFonts w:ascii="StarSymbol" w:hAnsi="StarSymbol" w:hint="default"/>
      </w:rPr>
    </w:lvl>
  </w:abstractNum>
  <w:abstractNum w:abstractNumId="115">
    <w:nsid w:val="6B4C139D"/>
    <w:multiLevelType w:val="hybridMultilevel"/>
    <w:tmpl w:val="22AA46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
    <w:nsid w:val="6C7768B3"/>
    <w:multiLevelType w:val="hybridMultilevel"/>
    <w:tmpl w:val="BFC2F946"/>
    <w:lvl w:ilvl="0" w:tplc="ADF29CE8">
      <w:start w:val="1"/>
      <w:numFmt w:val="bullet"/>
      <w:lvlText w:val="●"/>
      <w:lvlJc w:val="left"/>
      <w:pPr>
        <w:tabs>
          <w:tab w:val="num" w:pos="720"/>
        </w:tabs>
        <w:ind w:left="720" w:hanging="360"/>
      </w:pPr>
      <w:rPr>
        <w:rFonts w:ascii="StarSymbol" w:hAnsi="StarSymbol" w:hint="default"/>
      </w:rPr>
    </w:lvl>
    <w:lvl w:ilvl="1" w:tplc="D6A03FD8" w:tentative="1">
      <w:start w:val="1"/>
      <w:numFmt w:val="bullet"/>
      <w:lvlText w:val="●"/>
      <w:lvlJc w:val="left"/>
      <w:pPr>
        <w:tabs>
          <w:tab w:val="num" w:pos="1440"/>
        </w:tabs>
        <w:ind w:left="1440" w:hanging="360"/>
      </w:pPr>
      <w:rPr>
        <w:rFonts w:ascii="StarSymbol" w:hAnsi="StarSymbol" w:hint="default"/>
      </w:rPr>
    </w:lvl>
    <w:lvl w:ilvl="2" w:tplc="94C604A0" w:tentative="1">
      <w:start w:val="1"/>
      <w:numFmt w:val="bullet"/>
      <w:lvlText w:val="●"/>
      <w:lvlJc w:val="left"/>
      <w:pPr>
        <w:tabs>
          <w:tab w:val="num" w:pos="2160"/>
        </w:tabs>
        <w:ind w:left="2160" w:hanging="360"/>
      </w:pPr>
      <w:rPr>
        <w:rFonts w:ascii="StarSymbol" w:hAnsi="StarSymbol" w:hint="default"/>
      </w:rPr>
    </w:lvl>
    <w:lvl w:ilvl="3" w:tplc="EE34E7F0" w:tentative="1">
      <w:start w:val="1"/>
      <w:numFmt w:val="bullet"/>
      <w:lvlText w:val="●"/>
      <w:lvlJc w:val="left"/>
      <w:pPr>
        <w:tabs>
          <w:tab w:val="num" w:pos="2880"/>
        </w:tabs>
        <w:ind w:left="2880" w:hanging="360"/>
      </w:pPr>
      <w:rPr>
        <w:rFonts w:ascii="StarSymbol" w:hAnsi="StarSymbol" w:hint="default"/>
      </w:rPr>
    </w:lvl>
    <w:lvl w:ilvl="4" w:tplc="94C0FE48" w:tentative="1">
      <w:start w:val="1"/>
      <w:numFmt w:val="bullet"/>
      <w:lvlText w:val="●"/>
      <w:lvlJc w:val="left"/>
      <w:pPr>
        <w:tabs>
          <w:tab w:val="num" w:pos="3600"/>
        </w:tabs>
        <w:ind w:left="3600" w:hanging="360"/>
      </w:pPr>
      <w:rPr>
        <w:rFonts w:ascii="StarSymbol" w:hAnsi="StarSymbol" w:hint="default"/>
      </w:rPr>
    </w:lvl>
    <w:lvl w:ilvl="5" w:tplc="C318FC32" w:tentative="1">
      <w:start w:val="1"/>
      <w:numFmt w:val="bullet"/>
      <w:lvlText w:val="●"/>
      <w:lvlJc w:val="left"/>
      <w:pPr>
        <w:tabs>
          <w:tab w:val="num" w:pos="4320"/>
        </w:tabs>
        <w:ind w:left="4320" w:hanging="360"/>
      </w:pPr>
      <w:rPr>
        <w:rFonts w:ascii="StarSymbol" w:hAnsi="StarSymbol" w:hint="default"/>
      </w:rPr>
    </w:lvl>
    <w:lvl w:ilvl="6" w:tplc="A906D9A8" w:tentative="1">
      <w:start w:val="1"/>
      <w:numFmt w:val="bullet"/>
      <w:lvlText w:val="●"/>
      <w:lvlJc w:val="left"/>
      <w:pPr>
        <w:tabs>
          <w:tab w:val="num" w:pos="5040"/>
        </w:tabs>
        <w:ind w:left="5040" w:hanging="360"/>
      </w:pPr>
      <w:rPr>
        <w:rFonts w:ascii="StarSymbol" w:hAnsi="StarSymbol" w:hint="default"/>
      </w:rPr>
    </w:lvl>
    <w:lvl w:ilvl="7" w:tplc="7B9443B4" w:tentative="1">
      <w:start w:val="1"/>
      <w:numFmt w:val="bullet"/>
      <w:lvlText w:val="●"/>
      <w:lvlJc w:val="left"/>
      <w:pPr>
        <w:tabs>
          <w:tab w:val="num" w:pos="5760"/>
        </w:tabs>
        <w:ind w:left="5760" w:hanging="360"/>
      </w:pPr>
      <w:rPr>
        <w:rFonts w:ascii="StarSymbol" w:hAnsi="StarSymbol" w:hint="default"/>
      </w:rPr>
    </w:lvl>
    <w:lvl w:ilvl="8" w:tplc="B63A45CA" w:tentative="1">
      <w:start w:val="1"/>
      <w:numFmt w:val="bullet"/>
      <w:lvlText w:val="●"/>
      <w:lvlJc w:val="left"/>
      <w:pPr>
        <w:tabs>
          <w:tab w:val="num" w:pos="6480"/>
        </w:tabs>
        <w:ind w:left="6480" w:hanging="360"/>
      </w:pPr>
      <w:rPr>
        <w:rFonts w:ascii="StarSymbol" w:hAnsi="StarSymbol" w:hint="default"/>
      </w:rPr>
    </w:lvl>
  </w:abstractNum>
  <w:abstractNum w:abstractNumId="117">
    <w:nsid w:val="6CDE3E93"/>
    <w:multiLevelType w:val="multilevel"/>
    <w:tmpl w:val="B210A52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18">
    <w:nsid w:val="6D9F3A37"/>
    <w:multiLevelType w:val="hybridMultilevel"/>
    <w:tmpl w:val="0F78BC06"/>
    <w:lvl w:ilvl="0" w:tplc="D9644A46">
      <w:start w:val="1"/>
      <w:numFmt w:val="bullet"/>
      <w:lvlText w:val="●"/>
      <w:lvlJc w:val="left"/>
      <w:pPr>
        <w:tabs>
          <w:tab w:val="num" w:pos="720"/>
        </w:tabs>
        <w:ind w:left="720" w:hanging="360"/>
      </w:pPr>
      <w:rPr>
        <w:rFonts w:ascii="StarSymbol" w:hAnsi="StarSymbol" w:hint="default"/>
      </w:rPr>
    </w:lvl>
    <w:lvl w:ilvl="1" w:tplc="DA7C88D2" w:tentative="1">
      <w:start w:val="1"/>
      <w:numFmt w:val="bullet"/>
      <w:lvlText w:val="●"/>
      <w:lvlJc w:val="left"/>
      <w:pPr>
        <w:tabs>
          <w:tab w:val="num" w:pos="1440"/>
        </w:tabs>
        <w:ind w:left="1440" w:hanging="360"/>
      </w:pPr>
      <w:rPr>
        <w:rFonts w:ascii="StarSymbol" w:hAnsi="StarSymbol" w:hint="default"/>
      </w:rPr>
    </w:lvl>
    <w:lvl w:ilvl="2" w:tplc="7CE4C06A" w:tentative="1">
      <w:start w:val="1"/>
      <w:numFmt w:val="bullet"/>
      <w:lvlText w:val="●"/>
      <w:lvlJc w:val="left"/>
      <w:pPr>
        <w:tabs>
          <w:tab w:val="num" w:pos="2160"/>
        </w:tabs>
        <w:ind w:left="2160" w:hanging="360"/>
      </w:pPr>
      <w:rPr>
        <w:rFonts w:ascii="StarSymbol" w:hAnsi="StarSymbol" w:hint="default"/>
      </w:rPr>
    </w:lvl>
    <w:lvl w:ilvl="3" w:tplc="5934718A" w:tentative="1">
      <w:start w:val="1"/>
      <w:numFmt w:val="bullet"/>
      <w:lvlText w:val="●"/>
      <w:lvlJc w:val="left"/>
      <w:pPr>
        <w:tabs>
          <w:tab w:val="num" w:pos="2880"/>
        </w:tabs>
        <w:ind w:left="2880" w:hanging="360"/>
      </w:pPr>
      <w:rPr>
        <w:rFonts w:ascii="StarSymbol" w:hAnsi="StarSymbol" w:hint="default"/>
      </w:rPr>
    </w:lvl>
    <w:lvl w:ilvl="4" w:tplc="333A9F8E" w:tentative="1">
      <w:start w:val="1"/>
      <w:numFmt w:val="bullet"/>
      <w:lvlText w:val="●"/>
      <w:lvlJc w:val="left"/>
      <w:pPr>
        <w:tabs>
          <w:tab w:val="num" w:pos="3600"/>
        </w:tabs>
        <w:ind w:left="3600" w:hanging="360"/>
      </w:pPr>
      <w:rPr>
        <w:rFonts w:ascii="StarSymbol" w:hAnsi="StarSymbol" w:hint="default"/>
      </w:rPr>
    </w:lvl>
    <w:lvl w:ilvl="5" w:tplc="B540E2AE" w:tentative="1">
      <w:start w:val="1"/>
      <w:numFmt w:val="bullet"/>
      <w:lvlText w:val="●"/>
      <w:lvlJc w:val="left"/>
      <w:pPr>
        <w:tabs>
          <w:tab w:val="num" w:pos="4320"/>
        </w:tabs>
        <w:ind w:left="4320" w:hanging="360"/>
      </w:pPr>
      <w:rPr>
        <w:rFonts w:ascii="StarSymbol" w:hAnsi="StarSymbol" w:hint="default"/>
      </w:rPr>
    </w:lvl>
    <w:lvl w:ilvl="6" w:tplc="B8E6DF56" w:tentative="1">
      <w:start w:val="1"/>
      <w:numFmt w:val="bullet"/>
      <w:lvlText w:val="●"/>
      <w:lvlJc w:val="left"/>
      <w:pPr>
        <w:tabs>
          <w:tab w:val="num" w:pos="5040"/>
        </w:tabs>
        <w:ind w:left="5040" w:hanging="360"/>
      </w:pPr>
      <w:rPr>
        <w:rFonts w:ascii="StarSymbol" w:hAnsi="StarSymbol" w:hint="default"/>
      </w:rPr>
    </w:lvl>
    <w:lvl w:ilvl="7" w:tplc="8160CD6A" w:tentative="1">
      <w:start w:val="1"/>
      <w:numFmt w:val="bullet"/>
      <w:lvlText w:val="●"/>
      <w:lvlJc w:val="left"/>
      <w:pPr>
        <w:tabs>
          <w:tab w:val="num" w:pos="5760"/>
        </w:tabs>
        <w:ind w:left="5760" w:hanging="360"/>
      </w:pPr>
      <w:rPr>
        <w:rFonts w:ascii="StarSymbol" w:hAnsi="StarSymbol" w:hint="default"/>
      </w:rPr>
    </w:lvl>
    <w:lvl w:ilvl="8" w:tplc="EDAA251A" w:tentative="1">
      <w:start w:val="1"/>
      <w:numFmt w:val="bullet"/>
      <w:lvlText w:val="●"/>
      <w:lvlJc w:val="left"/>
      <w:pPr>
        <w:tabs>
          <w:tab w:val="num" w:pos="6480"/>
        </w:tabs>
        <w:ind w:left="6480" w:hanging="360"/>
      </w:pPr>
      <w:rPr>
        <w:rFonts w:ascii="StarSymbol" w:hAnsi="StarSymbol" w:hint="default"/>
      </w:rPr>
    </w:lvl>
  </w:abstractNum>
  <w:abstractNum w:abstractNumId="119">
    <w:nsid w:val="6E742630"/>
    <w:multiLevelType w:val="hybridMultilevel"/>
    <w:tmpl w:val="5784B6BE"/>
    <w:lvl w:ilvl="0" w:tplc="458A41B4">
      <w:start w:val="1"/>
      <w:numFmt w:val="bullet"/>
      <w:lvlText w:val="●"/>
      <w:lvlJc w:val="left"/>
      <w:pPr>
        <w:tabs>
          <w:tab w:val="num" w:pos="720"/>
        </w:tabs>
        <w:ind w:left="720" w:hanging="360"/>
      </w:pPr>
      <w:rPr>
        <w:rFonts w:ascii="StarSymbol" w:hAnsi="StarSymbol" w:hint="default"/>
      </w:rPr>
    </w:lvl>
    <w:lvl w:ilvl="1" w:tplc="22F09A8C" w:tentative="1">
      <w:start w:val="1"/>
      <w:numFmt w:val="bullet"/>
      <w:lvlText w:val="●"/>
      <w:lvlJc w:val="left"/>
      <w:pPr>
        <w:tabs>
          <w:tab w:val="num" w:pos="1440"/>
        </w:tabs>
        <w:ind w:left="1440" w:hanging="360"/>
      </w:pPr>
      <w:rPr>
        <w:rFonts w:ascii="StarSymbol" w:hAnsi="StarSymbol" w:hint="default"/>
      </w:rPr>
    </w:lvl>
    <w:lvl w:ilvl="2" w:tplc="5FACCFA4" w:tentative="1">
      <w:start w:val="1"/>
      <w:numFmt w:val="bullet"/>
      <w:lvlText w:val="●"/>
      <w:lvlJc w:val="left"/>
      <w:pPr>
        <w:tabs>
          <w:tab w:val="num" w:pos="2160"/>
        </w:tabs>
        <w:ind w:left="2160" w:hanging="360"/>
      </w:pPr>
      <w:rPr>
        <w:rFonts w:ascii="StarSymbol" w:hAnsi="StarSymbol" w:hint="default"/>
      </w:rPr>
    </w:lvl>
    <w:lvl w:ilvl="3" w:tplc="779ABAA4" w:tentative="1">
      <w:start w:val="1"/>
      <w:numFmt w:val="bullet"/>
      <w:lvlText w:val="●"/>
      <w:lvlJc w:val="left"/>
      <w:pPr>
        <w:tabs>
          <w:tab w:val="num" w:pos="2880"/>
        </w:tabs>
        <w:ind w:left="2880" w:hanging="360"/>
      </w:pPr>
      <w:rPr>
        <w:rFonts w:ascii="StarSymbol" w:hAnsi="StarSymbol" w:hint="default"/>
      </w:rPr>
    </w:lvl>
    <w:lvl w:ilvl="4" w:tplc="9CA6F7FC" w:tentative="1">
      <w:start w:val="1"/>
      <w:numFmt w:val="bullet"/>
      <w:lvlText w:val="●"/>
      <w:lvlJc w:val="left"/>
      <w:pPr>
        <w:tabs>
          <w:tab w:val="num" w:pos="3600"/>
        </w:tabs>
        <w:ind w:left="3600" w:hanging="360"/>
      </w:pPr>
      <w:rPr>
        <w:rFonts w:ascii="StarSymbol" w:hAnsi="StarSymbol" w:hint="default"/>
      </w:rPr>
    </w:lvl>
    <w:lvl w:ilvl="5" w:tplc="03B47342" w:tentative="1">
      <w:start w:val="1"/>
      <w:numFmt w:val="bullet"/>
      <w:lvlText w:val="●"/>
      <w:lvlJc w:val="left"/>
      <w:pPr>
        <w:tabs>
          <w:tab w:val="num" w:pos="4320"/>
        </w:tabs>
        <w:ind w:left="4320" w:hanging="360"/>
      </w:pPr>
      <w:rPr>
        <w:rFonts w:ascii="StarSymbol" w:hAnsi="StarSymbol" w:hint="default"/>
      </w:rPr>
    </w:lvl>
    <w:lvl w:ilvl="6" w:tplc="2E840DA2" w:tentative="1">
      <w:start w:val="1"/>
      <w:numFmt w:val="bullet"/>
      <w:lvlText w:val="●"/>
      <w:lvlJc w:val="left"/>
      <w:pPr>
        <w:tabs>
          <w:tab w:val="num" w:pos="5040"/>
        </w:tabs>
        <w:ind w:left="5040" w:hanging="360"/>
      </w:pPr>
      <w:rPr>
        <w:rFonts w:ascii="StarSymbol" w:hAnsi="StarSymbol" w:hint="default"/>
      </w:rPr>
    </w:lvl>
    <w:lvl w:ilvl="7" w:tplc="5C14F71E" w:tentative="1">
      <w:start w:val="1"/>
      <w:numFmt w:val="bullet"/>
      <w:lvlText w:val="●"/>
      <w:lvlJc w:val="left"/>
      <w:pPr>
        <w:tabs>
          <w:tab w:val="num" w:pos="5760"/>
        </w:tabs>
        <w:ind w:left="5760" w:hanging="360"/>
      </w:pPr>
      <w:rPr>
        <w:rFonts w:ascii="StarSymbol" w:hAnsi="StarSymbol" w:hint="default"/>
      </w:rPr>
    </w:lvl>
    <w:lvl w:ilvl="8" w:tplc="E8F247B0" w:tentative="1">
      <w:start w:val="1"/>
      <w:numFmt w:val="bullet"/>
      <w:lvlText w:val="●"/>
      <w:lvlJc w:val="left"/>
      <w:pPr>
        <w:tabs>
          <w:tab w:val="num" w:pos="6480"/>
        </w:tabs>
        <w:ind w:left="6480" w:hanging="360"/>
      </w:pPr>
      <w:rPr>
        <w:rFonts w:ascii="StarSymbol" w:hAnsi="StarSymbol" w:hint="default"/>
      </w:rPr>
    </w:lvl>
  </w:abstractNum>
  <w:abstractNum w:abstractNumId="120">
    <w:nsid w:val="6EF2097A"/>
    <w:multiLevelType w:val="hybridMultilevel"/>
    <w:tmpl w:val="A1C44AB8"/>
    <w:lvl w:ilvl="0" w:tplc="FB36CAF6">
      <w:start w:val="1"/>
      <w:numFmt w:val="bullet"/>
      <w:lvlText w:val="●"/>
      <w:lvlJc w:val="left"/>
      <w:pPr>
        <w:tabs>
          <w:tab w:val="num" w:pos="720"/>
        </w:tabs>
        <w:ind w:left="720" w:hanging="360"/>
      </w:pPr>
      <w:rPr>
        <w:rFonts w:ascii="StarSymbol" w:hAnsi="StarSymbol" w:hint="default"/>
      </w:rPr>
    </w:lvl>
    <w:lvl w:ilvl="1" w:tplc="F9F0FBA4" w:tentative="1">
      <w:start w:val="1"/>
      <w:numFmt w:val="bullet"/>
      <w:lvlText w:val="●"/>
      <w:lvlJc w:val="left"/>
      <w:pPr>
        <w:tabs>
          <w:tab w:val="num" w:pos="1440"/>
        </w:tabs>
        <w:ind w:left="1440" w:hanging="360"/>
      </w:pPr>
      <w:rPr>
        <w:rFonts w:ascii="StarSymbol" w:hAnsi="StarSymbol" w:hint="default"/>
      </w:rPr>
    </w:lvl>
    <w:lvl w:ilvl="2" w:tplc="4F14155A" w:tentative="1">
      <w:start w:val="1"/>
      <w:numFmt w:val="bullet"/>
      <w:lvlText w:val="●"/>
      <w:lvlJc w:val="left"/>
      <w:pPr>
        <w:tabs>
          <w:tab w:val="num" w:pos="2160"/>
        </w:tabs>
        <w:ind w:left="2160" w:hanging="360"/>
      </w:pPr>
      <w:rPr>
        <w:rFonts w:ascii="StarSymbol" w:hAnsi="StarSymbol" w:hint="default"/>
      </w:rPr>
    </w:lvl>
    <w:lvl w:ilvl="3" w:tplc="929E5A54" w:tentative="1">
      <w:start w:val="1"/>
      <w:numFmt w:val="bullet"/>
      <w:lvlText w:val="●"/>
      <w:lvlJc w:val="left"/>
      <w:pPr>
        <w:tabs>
          <w:tab w:val="num" w:pos="2880"/>
        </w:tabs>
        <w:ind w:left="2880" w:hanging="360"/>
      </w:pPr>
      <w:rPr>
        <w:rFonts w:ascii="StarSymbol" w:hAnsi="StarSymbol" w:hint="default"/>
      </w:rPr>
    </w:lvl>
    <w:lvl w:ilvl="4" w:tplc="A9AEEA18" w:tentative="1">
      <w:start w:val="1"/>
      <w:numFmt w:val="bullet"/>
      <w:lvlText w:val="●"/>
      <w:lvlJc w:val="left"/>
      <w:pPr>
        <w:tabs>
          <w:tab w:val="num" w:pos="3600"/>
        </w:tabs>
        <w:ind w:left="3600" w:hanging="360"/>
      </w:pPr>
      <w:rPr>
        <w:rFonts w:ascii="StarSymbol" w:hAnsi="StarSymbol" w:hint="default"/>
      </w:rPr>
    </w:lvl>
    <w:lvl w:ilvl="5" w:tplc="4094DFE6" w:tentative="1">
      <w:start w:val="1"/>
      <w:numFmt w:val="bullet"/>
      <w:lvlText w:val="●"/>
      <w:lvlJc w:val="left"/>
      <w:pPr>
        <w:tabs>
          <w:tab w:val="num" w:pos="4320"/>
        </w:tabs>
        <w:ind w:left="4320" w:hanging="360"/>
      </w:pPr>
      <w:rPr>
        <w:rFonts w:ascii="StarSymbol" w:hAnsi="StarSymbol" w:hint="default"/>
      </w:rPr>
    </w:lvl>
    <w:lvl w:ilvl="6" w:tplc="25A48244" w:tentative="1">
      <w:start w:val="1"/>
      <w:numFmt w:val="bullet"/>
      <w:lvlText w:val="●"/>
      <w:lvlJc w:val="left"/>
      <w:pPr>
        <w:tabs>
          <w:tab w:val="num" w:pos="5040"/>
        </w:tabs>
        <w:ind w:left="5040" w:hanging="360"/>
      </w:pPr>
      <w:rPr>
        <w:rFonts w:ascii="StarSymbol" w:hAnsi="StarSymbol" w:hint="default"/>
      </w:rPr>
    </w:lvl>
    <w:lvl w:ilvl="7" w:tplc="F334B84E" w:tentative="1">
      <w:start w:val="1"/>
      <w:numFmt w:val="bullet"/>
      <w:lvlText w:val="●"/>
      <w:lvlJc w:val="left"/>
      <w:pPr>
        <w:tabs>
          <w:tab w:val="num" w:pos="5760"/>
        </w:tabs>
        <w:ind w:left="5760" w:hanging="360"/>
      </w:pPr>
      <w:rPr>
        <w:rFonts w:ascii="StarSymbol" w:hAnsi="StarSymbol" w:hint="default"/>
      </w:rPr>
    </w:lvl>
    <w:lvl w:ilvl="8" w:tplc="3C26E3F6" w:tentative="1">
      <w:start w:val="1"/>
      <w:numFmt w:val="bullet"/>
      <w:lvlText w:val="●"/>
      <w:lvlJc w:val="left"/>
      <w:pPr>
        <w:tabs>
          <w:tab w:val="num" w:pos="6480"/>
        </w:tabs>
        <w:ind w:left="6480" w:hanging="360"/>
      </w:pPr>
      <w:rPr>
        <w:rFonts w:ascii="StarSymbol" w:hAnsi="StarSymbol" w:hint="default"/>
      </w:rPr>
    </w:lvl>
  </w:abstractNum>
  <w:abstractNum w:abstractNumId="121">
    <w:nsid w:val="6F2A7543"/>
    <w:multiLevelType w:val="hybridMultilevel"/>
    <w:tmpl w:val="A1B8BE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2">
    <w:nsid w:val="6F3345F3"/>
    <w:multiLevelType w:val="hybridMultilevel"/>
    <w:tmpl w:val="6D4C66C2"/>
    <w:lvl w:ilvl="0" w:tplc="5448D308">
      <w:start w:val="1"/>
      <w:numFmt w:val="decimal"/>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abstractNum w:abstractNumId="123">
    <w:nsid w:val="6F5D0C9A"/>
    <w:multiLevelType w:val="hybridMultilevel"/>
    <w:tmpl w:val="20C0D5C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24">
    <w:nsid w:val="711865A9"/>
    <w:multiLevelType w:val="hybridMultilevel"/>
    <w:tmpl w:val="4136120A"/>
    <w:lvl w:ilvl="0" w:tplc="79B2472E">
      <w:start w:val="1"/>
      <w:numFmt w:val="upperRoman"/>
      <w:lvlText w:val="%1."/>
      <w:lvlJc w:val="left"/>
      <w:pPr>
        <w:ind w:left="1080" w:hanging="72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25">
    <w:nsid w:val="71644A05"/>
    <w:multiLevelType w:val="multilevel"/>
    <w:tmpl w:val="B558706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26">
    <w:nsid w:val="71B876C0"/>
    <w:multiLevelType w:val="hybridMultilevel"/>
    <w:tmpl w:val="D7405E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7">
    <w:nsid w:val="72015933"/>
    <w:multiLevelType w:val="hybridMultilevel"/>
    <w:tmpl w:val="873803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8">
    <w:nsid w:val="76946A74"/>
    <w:multiLevelType w:val="hybridMultilevel"/>
    <w:tmpl w:val="E38AE1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9">
    <w:nsid w:val="76A45365"/>
    <w:multiLevelType w:val="hybridMultilevel"/>
    <w:tmpl w:val="E52C60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0">
    <w:nsid w:val="78D25C05"/>
    <w:multiLevelType w:val="hybridMultilevel"/>
    <w:tmpl w:val="DA20A05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31">
    <w:nsid w:val="798A6F6A"/>
    <w:multiLevelType w:val="hybridMultilevel"/>
    <w:tmpl w:val="18C0F3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2">
    <w:nsid w:val="79946CF3"/>
    <w:multiLevelType w:val="hybridMultilevel"/>
    <w:tmpl w:val="03C267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3">
    <w:nsid w:val="7A5034E9"/>
    <w:multiLevelType w:val="hybridMultilevel"/>
    <w:tmpl w:val="E2ECF7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4">
    <w:nsid w:val="7B06676A"/>
    <w:multiLevelType w:val="hybridMultilevel"/>
    <w:tmpl w:val="523426F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5">
    <w:nsid w:val="7B9B328B"/>
    <w:multiLevelType w:val="hybridMultilevel"/>
    <w:tmpl w:val="5998A33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36">
    <w:nsid w:val="7FBE7503"/>
    <w:multiLevelType w:val="hybridMultilevel"/>
    <w:tmpl w:val="BC14E184"/>
    <w:lvl w:ilvl="0" w:tplc="D432127E">
      <w:start w:val="4"/>
      <w:numFmt w:val="bullet"/>
      <w:lvlText w:val="-"/>
      <w:lvlJc w:val="left"/>
      <w:pPr>
        <w:ind w:left="480" w:hanging="360"/>
      </w:pPr>
      <w:rPr>
        <w:rFonts w:ascii="Consolas" w:eastAsia="Open Sans" w:hAnsi="Consolas" w:cs="Times New Roman" w:hint="default"/>
      </w:rPr>
    </w:lvl>
    <w:lvl w:ilvl="1" w:tplc="04090003">
      <w:start w:val="1"/>
      <w:numFmt w:val="bullet"/>
      <w:lvlText w:val="o"/>
      <w:lvlJc w:val="left"/>
      <w:pPr>
        <w:ind w:left="1200" w:hanging="360"/>
      </w:pPr>
      <w:rPr>
        <w:rFonts w:ascii="Courier New" w:hAnsi="Courier New" w:cs="Courier New" w:hint="default"/>
      </w:rPr>
    </w:lvl>
    <w:lvl w:ilvl="2" w:tplc="04090005">
      <w:start w:val="1"/>
      <w:numFmt w:val="bullet"/>
      <w:lvlText w:val=""/>
      <w:lvlJc w:val="left"/>
      <w:pPr>
        <w:ind w:left="1920" w:hanging="360"/>
      </w:pPr>
      <w:rPr>
        <w:rFonts w:ascii="Wingdings" w:hAnsi="Wingdings" w:hint="default"/>
      </w:rPr>
    </w:lvl>
    <w:lvl w:ilvl="3" w:tplc="04090001">
      <w:start w:val="1"/>
      <w:numFmt w:val="bullet"/>
      <w:lvlText w:val=""/>
      <w:lvlJc w:val="left"/>
      <w:pPr>
        <w:ind w:left="2640" w:hanging="360"/>
      </w:pPr>
      <w:rPr>
        <w:rFonts w:ascii="Symbol" w:hAnsi="Symbol" w:hint="default"/>
      </w:rPr>
    </w:lvl>
    <w:lvl w:ilvl="4" w:tplc="04090003">
      <w:start w:val="1"/>
      <w:numFmt w:val="bullet"/>
      <w:lvlText w:val="o"/>
      <w:lvlJc w:val="left"/>
      <w:pPr>
        <w:ind w:left="3360" w:hanging="360"/>
      </w:pPr>
      <w:rPr>
        <w:rFonts w:ascii="Courier New" w:hAnsi="Courier New" w:cs="Courier New" w:hint="default"/>
      </w:rPr>
    </w:lvl>
    <w:lvl w:ilvl="5" w:tplc="04090005">
      <w:start w:val="1"/>
      <w:numFmt w:val="bullet"/>
      <w:lvlText w:val=""/>
      <w:lvlJc w:val="left"/>
      <w:pPr>
        <w:ind w:left="4080" w:hanging="360"/>
      </w:pPr>
      <w:rPr>
        <w:rFonts w:ascii="Wingdings" w:hAnsi="Wingdings" w:hint="default"/>
      </w:rPr>
    </w:lvl>
    <w:lvl w:ilvl="6" w:tplc="04090001">
      <w:start w:val="1"/>
      <w:numFmt w:val="bullet"/>
      <w:lvlText w:val=""/>
      <w:lvlJc w:val="left"/>
      <w:pPr>
        <w:ind w:left="4800" w:hanging="360"/>
      </w:pPr>
      <w:rPr>
        <w:rFonts w:ascii="Symbol" w:hAnsi="Symbol" w:hint="default"/>
      </w:rPr>
    </w:lvl>
    <w:lvl w:ilvl="7" w:tplc="04090003">
      <w:start w:val="1"/>
      <w:numFmt w:val="bullet"/>
      <w:lvlText w:val="o"/>
      <w:lvlJc w:val="left"/>
      <w:pPr>
        <w:ind w:left="5520" w:hanging="360"/>
      </w:pPr>
      <w:rPr>
        <w:rFonts w:ascii="Courier New" w:hAnsi="Courier New" w:cs="Courier New" w:hint="default"/>
      </w:rPr>
    </w:lvl>
    <w:lvl w:ilvl="8" w:tplc="04090005">
      <w:start w:val="1"/>
      <w:numFmt w:val="bullet"/>
      <w:lvlText w:val=""/>
      <w:lvlJc w:val="left"/>
      <w:pPr>
        <w:ind w:left="6240" w:hanging="360"/>
      </w:pPr>
      <w:rPr>
        <w:rFonts w:ascii="Wingdings" w:hAnsi="Wingdings" w:hint="default"/>
      </w:rPr>
    </w:lvl>
  </w:abstractNum>
  <w:num w:numId="1">
    <w:abstractNumId w:val="50"/>
  </w:num>
  <w:num w:numId="2">
    <w:abstractNumId w:val="17"/>
  </w:num>
  <w:num w:numId="3">
    <w:abstractNumId w:val="129"/>
  </w:num>
  <w:num w:numId="4">
    <w:abstractNumId w:val="69"/>
  </w:num>
  <w:num w:numId="5">
    <w:abstractNumId w:val="42"/>
  </w:num>
  <w:num w:numId="6">
    <w:abstractNumId w:val="1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74"/>
  </w:num>
  <w:num w:numId="8">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64"/>
  </w:num>
  <w:num w:numId="10">
    <w:abstractNumId w:val="10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8"/>
  </w:num>
  <w:num w:numId="12">
    <w:abstractNumId w:val="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68"/>
  </w:num>
  <w:num w:numId="14">
    <w:abstractNumId w:val="6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
  </w:num>
  <w:num w:numId="16">
    <w:abstractNumId w:val="1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12"/>
  </w:num>
  <w:num w:numId="18">
    <w:abstractNumId w:val="97"/>
  </w:num>
  <w:num w:numId="19">
    <w:abstractNumId w:val="90"/>
  </w:num>
  <w:num w:numId="20">
    <w:abstractNumId w:val="135"/>
  </w:num>
  <w:num w:numId="21">
    <w:abstractNumId w:val="130"/>
  </w:num>
  <w:num w:numId="22">
    <w:abstractNumId w:val="81"/>
  </w:num>
  <w:num w:numId="23">
    <w:abstractNumId w:val="82"/>
  </w:num>
  <w:num w:numId="24">
    <w:abstractNumId w:val="27"/>
  </w:num>
  <w:num w:numId="25">
    <w:abstractNumId w:val="10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23"/>
  </w:num>
  <w:num w:numId="27">
    <w:abstractNumId w:val="6"/>
  </w:num>
  <w:num w:numId="2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7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59"/>
  </w:num>
  <w:num w:numId="33">
    <w:abstractNumId w:val="49"/>
  </w:num>
  <w:num w:numId="34">
    <w:abstractNumId w:val="136"/>
  </w:num>
  <w:num w:numId="35">
    <w:abstractNumId w:val="75"/>
  </w:num>
  <w:num w:numId="36">
    <w:abstractNumId w:val="29"/>
  </w:num>
  <w:num w:numId="37">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1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10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8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93"/>
  </w:num>
  <w:num w:numId="43">
    <w:abstractNumId w:val="104"/>
  </w:num>
  <w:num w:numId="44">
    <w:abstractNumId w:val="74"/>
  </w:num>
  <w:num w:numId="45">
    <w:abstractNumId w:val="89"/>
  </w:num>
  <w:num w:numId="46">
    <w:abstractNumId w:val="60"/>
  </w:num>
  <w:num w:numId="47">
    <w:abstractNumId w:val="73"/>
  </w:num>
  <w:num w:numId="48">
    <w:abstractNumId w:val="92"/>
  </w:num>
  <w:num w:numId="49">
    <w:abstractNumId w:val="88"/>
  </w:num>
  <w:num w:numId="50">
    <w:abstractNumId w:val="133"/>
  </w:num>
  <w:num w:numId="51">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abstractNumId w:val="1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
    <w:abstractNumId w:val="6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abstractNumId w:val="5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abstractNumId w:val="103"/>
  </w:num>
  <w:num w:numId="56">
    <w:abstractNumId w:val="0"/>
  </w:num>
  <w:num w:numId="57">
    <w:abstractNumId w:val="91"/>
  </w:num>
  <w:num w:numId="58">
    <w:abstractNumId w:val="25"/>
  </w:num>
  <w:num w:numId="59">
    <w:abstractNumId w:val="132"/>
  </w:num>
  <w:num w:numId="60">
    <w:abstractNumId w:val="62"/>
  </w:num>
  <w:num w:numId="61">
    <w:abstractNumId w:val="72"/>
  </w:num>
  <w:num w:numId="62">
    <w:abstractNumId w:val="9"/>
  </w:num>
  <w:num w:numId="63">
    <w:abstractNumId w:val="63"/>
  </w:num>
  <w:num w:numId="64">
    <w:abstractNumId w:val="22"/>
  </w:num>
  <w:num w:numId="65">
    <w:abstractNumId w:val="98"/>
  </w:num>
  <w:num w:numId="66">
    <w:abstractNumId w:val="1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7">
    <w:abstractNumId w:val="111"/>
  </w:num>
  <w:num w:numId="68">
    <w:abstractNumId w:val="8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9">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0">
    <w:abstractNumId w:val="24"/>
  </w:num>
  <w:num w:numId="71">
    <w:abstractNumId w:val="35"/>
  </w:num>
  <w:num w:numId="72">
    <w:abstractNumId w:val="107"/>
  </w:num>
  <w:num w:numId="73">
    <w:abstractNumId w:val="114"/>
  </w:num>
  <w:num w:numId="74">
    <w:abstractNumId w:val="40"/>
  </w:num>
  <w:num w:numId="75">
    <w:abstractNumId w:val="65"/>
  </w:num>
  <w:num w:numId="76">
    <w:abstractNumId w:val="118"/>
  </w:num>
  <w:num w:numId="77">
    <w:abstractNumId w:val="39"/>
  </w:num>
  <w:num w:numId="78">
    <w:abstractNumId w:val="116"/>
  </w:num>
  <w:num w:numId="79">
    <w:abstractNumId w:val="94"/>
  </w:num>
  <w:num w:numId="80">
    <w:abstractNumId w:val="47"/>
  </w:num>
  <w:num w:numId="81">
    <w:abstractNumId w:val="108"/>
  </w:num>
  <w:num w:numId="82">
    <w:abstractNumId w:val="101"/>
  </w:num>
  <w:num w:numId="83">
    <w:abstractNumId w:val="71"/>
  </w:num>
  <w:num w:numId="84">
    <w:abstractNumId w:val="32"/>
  </w:num>
  <w:num w:numId="85">
    <w:abstractNumId w:val="120"/>
  </w:num>
  <w:num w:numId="86">
    <w:abstractNumId w:val="78"/>
  </w:num>
  <w:num w:numId="87">
    <w:abstractNumId w:val="102"/>
  </w:num>
  <w:num w:numId="88">
    <w:abstractNumId w:val="67"/>
  </w:num>
  <w:num w:numId="89">
    <w:abstractNumId w:val="119"/>
  </w:num>
  <w:num w:numId="90">
    <w:abstractNumId w:val="5"/>
  </w:num>
  <w:num w:numId="91">
    <w:abstractNumId w:val="11"/>
  </w:num>
  <w:num w:numId="92">
    <w:abstractNumId w:val="2"/>
  </w:num>
  <w:num w:numId="93">
    <w:abstractNumId w:val="76"/>
  </w:num>
  <w:num w:numId="94">
    <w:abstractNumId w:val="69"/>
  </w:num>
  <w:num w:numId="95">
    <w:abstractNumId w:val="12"/>
  </w:num>
  <w:num w:numId="96">
    <w:abstractNumId w:val="51"/>
  </w:num>
  <w:num w:numId="97">
    <w:abstractNumId w:val="52"/>
  </w:num>
  <w:num w:numId="98">
    <w:abstractNumId w:val="109"/>
  </w:num>
  <w:num w:numId="99">
    <w:abstractNumId w:val="15"/>
  </w:num>
  <w:num w:numId="100">
    <w:abstractNumId w:val="121"/>
  </w:num>
  <w:num w:numId="101">
    <w:abstractNumId w:val="30"/>
  </w:num>
  <w:num w:numId="102">
    <w:abstractNumId w:val="21"/>
  </w:num>
  <w:num w:numId="103">
    <w:abstractNumId w:val="10"/>
  </w:num>
  <w:num w:numId="104">
    <w:abstractNumId w:val="80"/>
  </w:num>
  <w:num w:numId="105">
    <w:abstractNumId w:val="7"/>
  </w:num>
  <w:num w:numId="106">
    <w:abstractNumId w:val="113"/>
  </w:num>
  <w:num w:numId="107">
    <w:abstractNumId w:val="55"/>
  </w:num>
  <w:num w:numId="108">
    <w:abstractNumId w:val="77"/>
  </w:num>
  <w:num w:numId="109">
    <w:abstractNumId w:val="79"/>
  </w:num>
  <w:num w:numId="110">
    <w:abstractNumId w:val="28"/>
  </w:num>
  <w:num w:numId="111">
    <w:abstractNumId w:val="83"/>
  </w:num>
  <w:num w:numId="112">
    <w:abstractNumId w:val="56"/>
  </w:num>
  <w:num w:numId="113">
    <w:abstractNumId w:val="110"/>
  </w:num>
  <w:num w:numId="114">
    <w:abstractNumId w:val="23"/>
  </w:num>
  <w:num w:numId="115">
    <w:abstractNumId w:val="43"/>
  </w:num>
  <w:num w:numId="116">
    <w:abstractNumId w:val="99"/>
  </w:num>
  <w:num w:numId="117">
    <w:abstractNumId w:val="16"/>
  </w:num>
  <w:num w:numId="118">
    <w:abstractNumId w:val="128"/>
  </w:num>
  <w:num w:numId="119">
    <w:abstractNumId w:val="58"/>
  </w:num>
  <w:num w:numId="120">
    <w:abstractNumId w:val="126"/>
  </w:num>
  <w:num w:numId="121">
    <w:abstractNumId w:val="36"/>
  </w:num>
  <w:num w:numId="122">
    <w:abstractNumId w:val="19"/>
  </w:num>
  <w:num w:numId="123">
    <w:abstractNumId w:val="134"/>
  </w:num>
  <w:num w:numId="124">
    <w:abstractNumId w:val="61"/>
  </w:num>
  <w:num w:numId="125">
    <w:abstractNumId w:val="48"/>
  </w:num>
  <w:num w:numId="126">
    <w:abstractNumId w:val="44"/>
  </w:num>
  <w:num w:numId="127">
    <w:abstractNumId w:val="106"/>
  </w:num>
  <w:num w:numId="128">
    <w:abstractNumId w:val="127"/>
  </w:num>
  <w:num w:numId="129">
    <w:abstractNumId w:val="46"/>
  </w:num>
  <w:num w:numId="130">
    <w:abstractNumId w:val="95"/>
  </w:num>
  <w:num w:numId="131">
    <w:abstractNumId w:val="54"/>
  </w:num>
  <w:num w:numId="132">
    <w:abstractNumId w:val="4"/>
  </w:num>
  <w:num w:numId="133">
    <w:abstractNumId w:val="31"/>
  </w:num>
  <w:num w:numId="134">
    <w:abstractNumId w:val="8"/>
  </w:num>
  <w:num w:numId="135">
    <w:abstractNumId w:val="85"/>
  </w:num>
  <w:num w:numId="136">
    <w:abstractNumId w:val="96"/>
  </w:num>
  <w:num w:numId="137">
    <w:abstractNumId w:val="87"/>
  </w:num>
  <w:num w:numId="138">
    <w:abstractNumId w:val="33"/>
  </w:num>
  <w:num w:numId="139">
    <w:abstractNumId w:val="131"/>
  </w:num>
  <w:num w:numId="140">
    <w:abstractNumId w:val="20"/>
  </w:num>
  <w:num w:numId="141">
    <w:abstractNumId w:val="53"/>
  </w:num>
  <w:num w:numId="142">
    <w:abstractNumId w:val="115"/>
  </w:num>
  <w:num w:numId="143">
    <w:abstractNumId w:val="34"/>
  </w:num>
  <w:numIdMacAtCleanup w:val="140"/>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RoboGarden Team">
    <w15:presenceInfo w15:providerId="None" w15:userId="RoboGarden Team"/>
  </w15:person>
  <w15:person w15:author="Chantelle Dubois Nishiyama">
    <w15:presenceInfo w15:providerId="None" w15:userId="Chantelle Dubois Nishiyama"/>
  </w15:person>
  <w15:person w15:author="Bassem Abdullah">
    <w15:presenceInfo w15:providerId="Windows Live" w15:userId="e9837ba34bb0c055"/>
  </w15:person>
  <w15:person w15:author="Alexis Handford">
    <w15:presenceInfo w15:providerId="AD" w15:userId="S::alexis.handford1@ucalgary.ca::b7832228-2e46-4a99-86a7-054c67d374e6"/>
  </w15:person>
  <w15:person w15:author="Alexis Handford [2]">
    <w15:presenceInfo w15:providerId="AD" w15:userId="S-1-5-21-1472220659-1464698413-3788999529-434722"/>
  </w15:person>
  <w15:person w15:author="Alicia Romero Lopez">
    <w15:presenceInfo w15:providerId="AD" w15:userId="S::alicia.romero@ucalgary.ca::fa0cb27a-df91-4ae9-ba10-ac0e56601db8"/>
  </w15:person>
  <w15:person w15:author="Guest User">
    <w15:presenceInfo w15:providerId="AD" w15:userId="S::urn:spo:anon#fc6302c024898106a29d88a061a1495d8c2878e2e7532e7bbaba41f55f48dbd3::"/>
  </w15:person>
  <w15:person w15:author="Fatemeh Yazdanbakhsh Poodeh">
    <w15:presenceInfo w15:providerId="None" w15:userId="Fatemeh Yazdanbakhsh Poodeh"/>
  </w15:person>
  <w15:person w15:author="Emmanuel Onu">
    <w15:presenceInfo w15:providerId="None" w15:userId="Emmanuel Onu"/>
  </w15:person>
  <w15:person w15:author="Microsoft Office User">
    <w15:presenceInfo w15:providerId="None" w15:userId="Microsoft Office User"/>
  </w15:person>
  <w15:person w15:author="Salah Soliman">
    <w15:presenceInfo w15:providerId="Windows Live" w15:userId="994e70b74391956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activeWritingStyle w:appName="MSWord" w:lang="en-US" w:vendorID="64" w:dllVersion="131078" w:nlCheck="1" w:checkStyle="0"/>
  <w:trackRevisions/>
  <w:doNotTrackMove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MrGwNDYwsTAwNDI0MDFR0lEKTi0uzszPAykwNKwFALEpgy0tAAAA"/>
  </w:docVars>
  <w:rsids>
    <w:rsidRoot w:val="00EC5A36"/>
    <w:rsid w:val="00000BFE"/>
    <w:rsid w:val="00011828"/>
    <w:rsid w:val="00023AE8"/>
    <w:rsid w:val="00025779"/>
    <w:rsid w:val="000375C1"/>
    <w:rsid w:val="00056CCD"/>
    <w:rsid w:val="00066F4B"/>
    <w:rsid w:val="00070172"/>
    <w:rsid w:val="00071D39"/>
    <w:rsid w:val="00072BB1"/>
    <w:rsid w:val="0007365E"/>
    <w:rsid w:val="00074CBF"/>
    <w:rsid w:val="00076E24"/>
    <w:rsid w:val="00082467"/>
    <w:rsid w:val="00085F55"/>
    <w:rsid w:val="00090ABD"/>
    <w:rsid w:val="00090F95"/>
    <w:rsid w:val="00097BD3"/>
    <w:rsid w:val="000A3CC7"/>
    <w:rsid w:val="000A5969"/>
    <w:rsid w:val="000C2400"/>
    <w:rsid w:val="000C3087"/>
    <w:rsid w:val="000C39FD"/>
    <w:rsid w:val="000F0D03"/>
    <w:rsid w:val="00103668"/>
    <w:rsid w:val="0010773D"/>
    <w:rsid w:val="001138EF"/>
    <w:rsid w:val="00115BD2"/>
    <w:rsid w:val="00146B90"/>
    <w:rsid w:val="00151A9C"/>
    <w:rsid w:val="00153933"/>
    <w:rsid w:val="00164ABB"/>
    <w:rsid w:val="00164CEF"/>
    <w:rsid w:val="00166B63"/>
    <w:rsid w:val="00174CB9"/>
    <w:rsid w:val="00175F46"/>
    <w:rsid w:val="00186226"/>
    <w:rsid w:val="001971C5"/>
    <w:rsid w:val="001A0130"/>
    <w:rsid w:val="001A061D"/>
    <w:rsid w:val="001B3BEB"/>
    <w:rsid w:val="001D7010"/>
    <w:rsid w:val="001F1C73"/>
    <w:rsid w:val="001F2727"/>
    <w:rsid w:val="001F6A48"/>
    <w:rsid w:val="001F7225"/>
    <w:rsid w:val="001F7282"/>
    <w:rsid w:val="001F72C6"/>
    <w:rsid w:val="00206930"/>
    <w:rsid w:val="002106C3"/>
    <w:rsid w:val="002201F3"/>
    <w:rsid w:val="00227BF8"/>
    <w:rsid w:val="00231A17"/>
    <w:rsid w:val="00231D02"/>
    <w:rsid w:val="00235A32"/>
    <w:rsid w:val="00240631"/>
    <w:rsid w:val="00243A23"/>
    <w:rsid w:val="00247C13"/>
    <w:rsid w:val="00255315"/>
    <w:rsid w:val="00263B12"/>
    <w:rsid w:val="00265963"/>
    <w:rsid w:val="00266F11"/>
    <w:rsid w:val="00273CA2"/>
    <w:rsid w:val="002765C5"/>
    <w:rsid w:val="00277A0D"/>
    <w:rsid w:val="00287EBF"/>
    <w:rsid w:val="00293598"/>
    <w:rsid w:val="002A34EA"/>
    <w:rsid w:val="002A5B4C"/>
    <w:rsid w:val="002C5BCC"/>
    <w:rsid w:val="002D22DC"/>
    <w:rsid w:val="002D3886"/>
    <w:rsid w:val="002D4E1C"/>
    <w:rsid w:val="002D66F6"/>
    <w:rsid w:val="002E2428"/>
    <w:rsid w:val="002E2FD3"/>
    <w:rsid w:val="002E582C"/>
    <w:rsid w:val="002F3439"/>
    <w:rsid w:val="002F5EB5"/>
    <w:rsid w:val="00301257"/>
    <w:rsid w:val="0031332F"/>
    <w:rsid w:val="0032210C"/>
    <w:rsid w:val="0033274C"/>
    <w:rsid w:val="00343B09"/>
    <w:rsid w:val="00345125"/>
    <w:rsid w:val="00350528"/>
    <w:rsid w:val="003511FB"/>
    <w:rsid w:val="003538A4"/>
    <w:rsid w:val="00355F28"/>
    <w:rsid w:val="003577CF"/>
    <w:rsid w:val="00362684"/>
    <w:rsid w:val="00370D8C"/>
    <w:rsid w:val="0037375E"/>
    <w:rsid w:val="00374341"/>
    <w:rsid w:val="003938F9"/>
    <w:rsid w:val="0039784B"/>
    <w:rsid w:val="003A09CA"/>
    <w:rsid w:val="003A3165"/>
    <w:rsid w:val="003B1121"/>
    <w:rsid w:val="003B382F"/>
    <w:rsid w:val="003C139E"/>
    <w:rsid w:val="003D1F84"/>
    <w:rsid w:val="003D45F4"/>
    <w:rsid w:val="003D5677"/>
    <w:rsid w:val="003D5D0F"/>
    <w:rsid w:val="003F7A6F"/>
    <w:rsid w:val="004119B3"/>
    <w:rsid w:val="00432FFC"/>
    <w:rsid w:val="004331A2"/>
    <w:rsid w:val="00437220"/>
    <w:rsid w:val="00467711"/>
    <w:rsid w:val="004740A3"/>
    <w:rsid w:val="0047427F"/>
    <w:rsid w:val="0047E863"/>
    <w:rsid w:val="00480A90"/>
    <w:rsid w:val="00482FE4"/>
    <w:rsid w:val="00485865"/>
    <w:rsid w:val="00495BB0"/>
    <w:rsid w:val="004A1893"/>
    <w:rsid w:val="004A7C55"/>
    <w:rsid w:val="004B4019"/>
    <w:rsid w:val="004B6301"/>
    <w:rsid w:val="004C0333"/>
    <w:rsid w:val="004D0A9D"/>
    <w:rsid w:val="004D1E08"/>
    <w:rsid w:val="004D7EFE"/>
    <w:rsid w:val="004F0FC1"/>
    <w:rsid w:val="004F58D7"/>
    <w:rsid w:val="00502B83"/>
    <w:rsid w:val="005118F2"/>
    <w:rsid w:val="00517E5B"/>
    <w:rsid w:val="00521EAF"/>
    <w:rsid w:val="005338D5"/>
    <w:rsid w:val="005378AD"/>
    <w:rsid w:val="005676DE"/>
    <w:rsid w:val="00572E5D"/>
    <w:rsid w:val="005743A7"/>
    <w:rsid w:val="00576134"/>
    <w:rsid w:val="0058332E"/>
    <w:rsid w:val="00584C35"/>
    <w:rsid w:val="005914E3"/>
    <w:rsid w:val="00591997"/>
    <w:rsid w:val="005A2A53"/>
    <w:rsid w:val="005A595A"/>
    <w:rsid w:val="005B2BB0"/>
    <w:rsid w:val="005C0300"/>
    <w:rsid w:val="005C3239"/>
    <w:rsid w:val="005C5FD1"/>
    <w:rsid w:val="005C7672"/>
    <w:rsid w:val="005C78D5"/>
    <w:rsid w:val="005D2D27"/>
    <w:rsid w:val="005D4795"/>
    <w:rsid w:val="005E4AE4"/>
    <w:rsid w:val="005E65AD"/>
    <w:rsid w:val="005E7371"/>
    <w:rsid w:val="005E7437"/>
    <w:rsid w:val="005F339B"/>
    <w:rsid w:val="00613513"/>
    <w:rsid w:val="00615823"/>
    <w:rsid w:val="006319C3"/>
    <w:rsid w:val="00636602"/>
    <w:rsid w:val="0064295D"/>
    <w:rsid w:val="00643A30"/>
    <w:rsid w:val="00652B62"/>
    <w:rsid w:val="00676596"/>
    <w:rsid w:val="0068092D"/>
    <w:rsid w:val="006828CB"/>
    <w:rsid w:val="006865E5"/>
    <w:rsid w:val="006B1FCD"/>
    <w:rsid w:val="006C4FB1"/>
    <w:rsid w:val="006E1EA0"/>
    <w:rsid w:val="006E75E2"/>
    <w:rsid w:val="006F108E"/>
    <w:rsid w:val="006F1E78"/>
    <w:rsid w:val="006F5089"/>
    <w:rsid w:val="006F7247"/>
    <w:rsid w:val="007052B0"/>
    <w:rsid w:val="00711C42"/>
    <w:rsid w:val="00711F27"/>
    <w:rsid w:val="00716DCC"/>
    <w:rsid w:val="00723304"/>
    <w:rsid w:val="00731CFA"/>
    <w:rsid w:val="0073662A"/>
    <w:rsid w:val="00740C8D"/>
    <w:rsid w:val="007415EF"/>
    <w:rsid w:val="00745319"/>
    <w:rsid w:val="007523C6"/>
    <w:rsid w:val="00764552"/>
    <w:rsid w:val="007754C2"/>
    <w:rsid w:val="0077635C"/>
    <w:rsid w:val="00786210"/>
    <w:rsid w:val="00790B02"/>
    <w:rsid w:val="00791476"/>
    <w:rsid w:val="007962D9"/>
    <w:rsid w:val="007A5393"/>
    <w:rsid w:val="007BD5E4"/>
    <w:rsid w:val="007C7445"/>
    <w:rsid w:val="007E0DA7"/>
    <w:rsid w:val="007E3639"/>
    <w:rsid w:val="007E7BDE"/>
    <w:rsid w:val="007F624A"/>
    <w:rsid w:val="007F7D36"/>
    <w:rsid w:val="008027CD"/>
    <w:rsid w:val="008113C7"/>
    <w:rsid w:val="00815D64"/>
    <w:rsid w:val="00825A96"/>
    <w:rsid w:val="00837928"/>
    <w:rsid w:val="00843518"/>
    <w:rsid w:val="00851E4A"/>
    <w:rsid w:val="008820E4"/>
    <w:rsid w:val="008841D7"/>
    <w:rsid w:val="00887033"/>
    <w:rsid w:val="008B14C7"/>
    <w:rsid w:val="008B273C"/>
    <w:rsid w:val="008B3D02"/>
    <w:rsid w:val="008B548F"/>
    <w:rsid w:val="008B6276"/>
    <w:rsid w:val="008C0F64"/>
    <w:rsid w:val="008D0EBC"/>
    <w:rsid w:val="008D4187"/>
    <w:rsid w:val="008D5EE8"/>
    <w:rsid w:val="008E19A7"/>
    <w:rsid w:val="008E2C61"/>
    <w:rsid w:val="008F2384"/>
    <w:rsid w:val="008F35FA"/>
    <w:rsid w:val="00920712"/>
    <w:rsid w:val="009308DD"/>
    <w:rsid w:val="00941AAE"/>
    <w:rsid w:val="00945773"/>
    <w:rsid w:val="00960D00"/>
    <w:rsid w:val="00971CA3"/>
    <w:rsid w:val="0097693F"/>
    <w:rsid w:val="009800C4"/>
    <w:rsid w:val="0098051E"/>
    <w:rsid w:val="009840CD"/>
    <w:rsid w:val="009854C9"/>
    <w:rsid w:val="00986F93"/>
    <w:rsid w:val="0099008D"/>
    <w:rsid w:val="00990B03"/>
    <w:rsid w:val="009911A7"/>
    <w:rsid w:val="009919B5"/>
    <w:rsid w:val="00993BE2"/>
    <w:rsid w:val="009A0C32"/>
    <w:rsid w:val="009A3BC5"/>
    <w:rsid w:val="009A7AE3"/>
    <w:rsid w:val="009B0874"/>
    <w:rsid w:val="009B3AA1"/>
    <w:rsid w:val="009D04F8"/>
    <w:rsid w:val="009D6249"/>
    <w:rsid w:val="009F4812"/>
    <w:rsid w:val="00A01F17"/>
    <w:rsid w:val="00A0562A"/>
    <w:rsid w:val="00A05BF2"/>
    <w:rsid w:val="00A11702"/>
    <w:rsid w:val="00A1295A"/>
    <w:rsid w:val="00A16540"/>
    <w:rsid w:val="00A17CD2"/>
    <w:rsid w:val="00A21082"/>
    <w:rsid w:val="00A24768"/>
    <w:rsid w:val="00A30849"/>
    <w:rsid w:val="00A32F94"/>
    <w:rsid w:val="00A51F48"/>
    <w:rsid w:val="00A5258E"/>
    <w:rsid w:val="00A62F24"/>
    <w:rsid w:val="00A71419"/>
    <w:rsid w:val="00A81DA1"/>
    <w:rsid w:val="00A910F3"/>
    <w:rsid w:val="00A917D5"/>
    <w:rsid w:val="00A93591"/>
    <w:rsid w:val="00A960D4"/>
    <w:rsid w:val="00AC473D"/>
    <w:rsid w:val="00AC608F"/>
    <w:rsid w:val="00AD0B7E"/>
    <w:rsid w:val="00AD535B"/>
    <w:rsid w:val="00AE02F3"/>
    <w:rsid w:val="00AF0AC9"/>
    <w:rsid w:val="00B001C2"/>
    <w:rsid w:val="00B12940"/>
    <w:rsid w:val="00B136B3"/>
    <w:rsid w:val="00B20811"/>
    <w:rsid w:val="00B240BC"/>
    <w:rsid w:val="00B369DC"/>
    <w:rsid w:val="00B377F6"/>
    <w:rsid w:val="00B407EE"/>
    <w:rsid w:val="00B426A8"/>
    <w:rsid w:val="00B44BCB"/>
    <w:rsid w:val="00B570BE"/>
    <w:rsid w:val="00B704BE"/>
    <w:rsid w:val="00B70A3F"/>
    <w:rsid w:val="00B77D9A"/>
    <w:rsid w:val="00B81E55"/>
    <w:rsid w:val="00B97780"/>
    <w:rsid w:val="00BA426E"/>
    <w:rsid w:val="00BB276A"/>
    <w:rsid w:val="00BB6BA3"/>
    <w:rsid w:val="00BC1298"/>
    <w:rsid w:val="00BD2B7A"/>
    <w:rsid w:val="00BD42DF"/>
    <w:rsid w:val="00BD5C48"/>
    <w:rsid w:val="00BD7FC2"/>
    <w:rsid w:val="00BF0379"/>
    <w:rsid w:val="00C10E5A"/>
    <w:rsid w:val="00C27679"/>
    <w:rsid w:val="00C32E38"/>
    <w:rsid w:val="00C4285C"/>
    <w:rsid w:val="00C53674"/>
    <w:rsid w:val="00C544AC"/>
    <w:rsid w:val="00C567B9"/>
    <w:rsid w:val="00C56A3C"/>
    <w:rsid w:val="00C63CCA"/>
    <w:rsid w:val="00C76D10"/>
    <w:rsid w:val="00C8062F"/>
    <w:rsid w:val="00C8733F"/>
    <w:rsid w:val="00C92063"/>
    <w:rsid w:val="00CA2F80"/>
    <w:rsid w:val="00CB12F3"/>
    <w:rsid w:val="00CB4F8B"/>
    <w:rsid w:val="00CB5A08"/>
    <w:rsid w:val="00CE1100"/>
    <w:rsid w:val="00CE2333"/>
    <w:rsid w:val="00CE550D"/>
    <w:rsid w:val="00CE5BFC"/>
    <w:rsid w:val="00CF6032"/>
    <w:rsid w:val="00D058B0"/>
    <w:rsid w:val="00D06A92"/>
    <w:rsid w:val="00D072D1"/>
    <w:rsid w:val="00D108A6"/>
    <w:rsid w:val="00D10CEB"/>
    <w:rsid w:val="00D141C9"/>
    <w:rsid w:val="00D22D82"/>
    <w:rsid w:val="00D24279"/>
    <w:rsid w:val="00D3024A"/>
    <w:rsid w:val="00D33D27"/>
    <w:rsid w:val="00D41C53"/>
    <w:rsid w:val="00D47D02"/>
    <w:rsid w:val="00D5767D"/>
    <w:rsid w:val="00D63CA8"/>
    <w:rsid w:val="00D64002"/>
    <w:rsid w:val="00D720E2"/>
    <w:rsid w:val="00D840F1"/>
    <w:rsid w:val="00D8460B"/>
    <w:rsid w:val="00D8531C"/>
    <w:rsid w:val="00D869C2"/>
    <w:rsid w:val="00D918C7"/>
    <w:rsid w:val="00DA5080"/>
    <w:rsid w:val="00DA7032"/>
    <w:rsid w:val="00DA7A68"/>
    <w:rsid w:val="00DC29BB"/>
    <w:rsid w:val="00DC2C76"/>
    <w:rsid w:val="00DD0534"/>
    <w:rsid w:val="00DE3A90"/>
    <w:rsid w:val="00DF1211"/>
    <w:rsid w:val="00DF22C6"/>
    <w:rsid w:val="00DF27AC"/>
    <w:rsid w:val="00E045BF"/>
    <w:rsid w:val="00E14304"/>
    <w:rsid w:val="00E14F2A"/>
    <w:rsid w:val="00E20B04"/>
    <w:rsid w:val="00E24169"/>
    <w:rsid w:val="00E263E1"/>
    <w:rsid w:val="00E26C84"/>
    <w:rsid w:val="00E317C1"/>
    <w:rsid w:val="00E3221E"/>
    <w:rsid w:val="00E47E93"/>
    <w:rsid w:val="00E51353"/>
    <w:rsid w:val="00E5717A"/>
    <w:rsid w:val="00E5E6FA"/>
    <w:rsid w:val="00E666A8"/>
    <w:rsid w:val="00E7009C"/>
    <w:rsid w:val="00E7102A"/>
    <w:rsid w:val="00E75E87"/>
    <w:rsid w:val="00E81E1C"/>
    <w:rsid w:val="00E8704D"/>
    <w:rsid w:val="00EA108C"/>
    <w:rsid w:val="00EA31E9"/>
    <w:rsid w:val="00EB256E"/>
    <w:rsid w:val="00EC46F1"/>
    <w:rsid w:val="00EC5A36"/>
    <w:rsid w:val="00ED4042"/>
    <w:rsid w:val="00EE4173"/>
    <w:rsid w:val="00EE44FC"/>
    <w:rsid w:val="00EE684A"/>
    <w:rsid w:val="00EF56DB"/>
    <w:rsid w:val="00F02FF5"/>
    <w:rsid w:val="00F05AE1"/>
    <w:rsid w:val="00F070C8"/>
    <w:rsid w:val="00F26B41"/>
    <w:rsid w:val="00F35818"/>
    <w:rsid w:val="00F36237"/>
    <w:rsid w:val="00F37833"/>
    <w:rsid w:val="00F40ACB"/>
    <w:rsid w:val="00F5586C"/>
    <w:rsid w:val="00F614EE"/>
    <w:rsid w:val="00F61FDE"/>
    <w:rsid w:val="00F64A20"/>
    <w:rsid w:val="00F65C8E"/>
    <w:rsid w:val="00F67C5D"/>
    <w:rsid w:val="00F749AE"/>
    <w:rsid w:val="00F82054"/>
    <w:rsid w:val="00F83249"/>
    <w:rsid w:val="00F922B0"/>
    <w:rsid w:val="00F926F2"/>
    <w:rsid w:val="00FA14C2"/>
    <w:rsid w:val="00FA3346"/>
    <w:rsid w:val="00FA4DD4"/>
    <w:rsid w:val="00FA75B1"/>
    <w:rsid w:val="00FB1B4B"/>
    <w:rsid w:val="00FB2DA2"/>
    <w:rsid w:val="00FB31AD"/>
    <w:rsid w:val="00FB65E2"/>
    <w:rsid w:val="00FC552D"/>
    <w:rsid w:val="00FC7DAA"/>
    <w:rsid w:val="00FD2D16"/>
    <w:rsid w:val="00FD73BA"/>
    <w:rsid w:val="00FF2079"/>
    <w:rsid w:val="00FF6314"/>
    <w:rsid w:val="00FF7E82"/>
    <w:rsid w:val="011D43C0"/>
    <w:rsid w:val="038E1991"/>
    <w:rsid w:val="04F9F44D"/>
    <w:rsid w:val="05195965"/>
    <w:rsid w:val="052E283A"/>
    <w:rsid w:val="072C1813"/>
    <w:rsid w:val="0790476D"/>
    <w:rsid w:val="07D9A4C4"/>
    <w:rsid w:val="07DEF139"/>
    <w:rsid w:val="08BA5AE5"/>
    <w:rsid w:val="0932063A"/>
    <w:rsid w:val="093F1C61"/>
    <w:rsid w:val="09728648"/>
    <w:rsid w:val="098BCB4B"/>
    <w:rsid w:val="0AAE1DAC"/>
    <w:rsid w:val="0B0B1FBA"/>
    <w:rsid w:val="0BBCDEC9"/>
    <w:rsid w:val="0C68A7E5"/>
    <w:rsid w:val="0C6CCE2A"/>
    <w:rsid w:val="0D35E538"/>
    <w:rsid w:val="0D5A94ED"/>
    <w:rsid w:val="0DC4013E"/>
    <w:rsid w:val="0ED55912"/>
    <w:rsid w:val="0F9C7661"/>
    <w:rsid w:val="100A36DF"/>
    <w:rsid w:val="11455358"/>
    <w:rsid w:val="119FCF0F"/>
    <w:rsid w:val="131F237E"/>
    <w:rsid w:val="13C74D36"/>
    <w:rsid w:val="14613B6D"/>
    <w:rsid w:val="155FCA18"/>
    <w:rsid w:val="15C39CEF"/>
    <w:rsid w:val="1629CF97"/>
    <w:rsid w:val="16BAF3C7"/>
    <w:rsid w:val="1781D22E"/>
    <w:rsid w:val="17D7F26C"/>
    <w:rsid w:val="18706FED"/>
    <w:rsid w:val="19035F6B"/>
    <w:rsid w:val="195C8E67"/>
    <w:rsid w:val="1A02FB48"/>
    <w:rsid w:val="1A2EE93A"/>
    <w:rsid w:val="1A65EBDB"/>
    <w:rsid w:val="1BAAA89F"/>
    <w:rsid w:val="1C94725D"/>
    <w:rsid w:val="1C96E8D7"/>
    <w:rsid w:val="1D2DFEE5"/>
    <w:rsid w:val="1D377ABD"/>
    <w:rsid w:val="1D3F78E4"/>
    <w:rsid w:val="1D90338D"/>
    <w:rsid w:val="1DD3FDA7"/>
    <w:rsid w:val="1E325233"/>
    <w:rsid w:val="1F2A1287"/>
    <w:rsid w:val="20AE613C"/>
    <w:rsid w:val="20CD4332"/>
    <w:rsid w:val="2135EB2F"/>
    <w:rsid w:val="23789323"/>
    <w:rsid w:val="23A11FA5"/>
    <w:rsid w:val="2580CA40"/>
    <w:rsid w:val="2620899E"/>
    <w:rsid w:val="26654714"/>
    <w:rsid w:val="26CAF0CF"/>
    <w:rsid w:val="26EC9D9C"/>
    <w:rsid w:val="2708D1D3"/>
    <w:rsid w:val="272D003B"/>
    <w:rsid w:val="275B74DD"/>
    <w:rsid w:val="2846D25F"/>
    <w:rsid w:val="294BF1F8"/>
    <w:rsid w:val="2A085475"/>
    <w:rsid w:val="2A16EAD3"/>
    <w:rsid w:val="2A565EFC"/>
    <w:rsid w:val="2AEADD44"/>
    <w:rsid w:val="2B6D7C2E"/>
    <w:rsid w:val="2B6DBEC0"/>
    <w:rsid w:val="2BCA75FA"/>
    <w:rsid w:val="2CAB6F25"/>
    <w:rsid w:val="2CE1394A"/>
    <w:rsid w:val="2CFB33CE"/>
    <w:rsid w:val="2D5481FD"/>
    <w:rsid w:val="2D6E43BE"/>
    <w:rsid w:val="2E0E6A7D"/>
    <w:rsid w:val="2E24D486"/>
    <w:rsid w:val="2EDF7974"/>
    <w:rsid w:val="2F15568C"/>
    <w:rsid w:val="2FCD860C"/>
    <w:rsid w:val="30016962"/>
    <w:rsid w:val="30E0A690"/>
    <w:rsid w:val="31456B04"/>
    <w:rsid w:val="31AB28F9"/>
    <w:rsid w:val="32078DC7"/>
    <w:rsid w:val="325DBAE7"/>
    <w:rsid w:val="32B092AE"/>
    <w:rsid w:val="33957CC7"/>
    <w:rsid w:val="34B61952"/>
    <w:rsid w:val="34D3A16A"/>
    <w:rsid w:val="35053E06"/>
    <w:rsid w:val="368A8F9B"/>
    <w:rsid w:val="36D0C53B"/>
    <w:rsid w:val="36EDB287"/>
    <w:rsid w:val="37D2087C"/>
    <w:rsid w:val="38ACC930"/>
    <w:rsid w:val="3940C78E"/>
    <w:rsid w:val="3A6EF7F1"/>
    <w:rsid w:val="3AEE4E61"/>
    <w:rsid w:val="3CE7F59B"/>
    <w:rsid w:val="3D12345C"/>
    <w:rsid w:val="3D64056C"/>
    <w:rsid w:val="3D95A352"/>
    <w:rsid w:val="3DB6B48D"/>
    <w:rsid w:val="3E89A3C7"/>
    <w:rsid w:val="3F76FC25"/>
    <w:rsid w:val="3FA24537"/>
    <w:rsid w:val="41460FE7"/>
    <w:rsid w:val="417DFF96"/>
    <w:rsid w:val="4181668B"/>
    <w:rsid w:val="41E46831"/>
    <w:rsid w:val="42649CFD"/>
    <w:rsid w:val="43034E44"/>
    <w:rsid w:val="435C9FF4"/>
    <w:rsid w:val="436D0296"/>
    <w:rsid w:val="446BEAF4"/>
    <w:rsid w:val="46A1FE00"/>
    <w:rsid w:val="46C81A3D"/>
    <w:rsid w:val="4771896C"/>
    <w:rsid w:val="479E44F6"/>
    <w:rsid w:val="485D653E"/>
    <w:rsid w:val="48F7EF4D"/>
    <w:rsid w:val="49B434B7"/>
    <w:rsid w:val="49C5A1D6"/>
    <w:rsid w:val="4C251F5C"/>
    <w:rsid w:val="4C403C47"/>
    <w:rsid w:val="4CDE628E"/>
    <w:rsid w:val="4E01FC68"/>
    <w:rsid w:val="4F651123"/>
    <w:rsid w:val="4FCA3A9D"/>
    <w:rsid w:val="50161C46"/>
    <w:rsid w:val="51235A2F"/>
    <w:rsid w:val="52056F46"/>
    <w:rsid w:val="52792AB9"/>
    <w:rsid w:val="52A649C7"/>
    <w:rsid w:val="52CB3FC6"/>
    <w:rsid w:val="52D76CE3"/>
    <w:rsid w:val="5348378D"/>
    <w:rsid w:val="546EFCB2"/>
    <w:rsid w:val="552CBE36"/>
    <w:rsid w:val="55B53CAA"/>
    <w:rsid w:val="55CD0187"/>
    <w:rsid w:val="563CA30C"/>
    <w:rsid w:val="566EED46"/>
    <w:rsid w:val="56F05FFA"/>
    <w:rsid w:val="57AB5CF5"/>
    <w:rsid w:val="5863EF73"/>
    <w:rsid w:val="58A46EB8"/>
    <w:rsid w:val="5A1E151C"/>
    <w:rsid w:val="5B231ADD"/>
    <w:rsid w:val="5B2A82C7"/>
    <w:rsid w:val="5B37C68E"/>
    <w:rsid w:val="5D34445C"/>
    <w:rsid w:val="5D75F777"/>
    <w:rsid w:val="5DCB6A2B"/>
    <w:rsid w:val="5DCBA563"/>
    <w:rsid w:val="5E59BD09"/>
    <w:rsid w:val="5E6742CB"/>
    <w:rsid w:val="5EA63F5F"/>
    <w:rsid w:val="5F7CEA42"/>
    <w:rsid w:val="5FDA8621"/>
    <w:rsid w:val="60096F8A"/>
    <w:rsid w:val="602024EB"/>
    <w:rsid w:val="606824E6"/>
    <w:rsid w:val="606950AC"/>
    <w:rsid w:val="6103FBD5"/>
    <w:rsid w:val="61D552E9"/>
    <w:rsid w:val="62603FF7"/>
    <w:rsid w:val="631F1623"/>
    <w:rsid w:val="6320AAC6"/>
    <w:rsid w:val="635D2321"/>
    <w:rsid w:val="636A8B85"/>
    <w:rsid w:val="63D52885"/>
    <w:rsid w:val="6470C641"/>
    <w:rsid w:val="6473A7E0"/>
    <w:rsid w:val="647936FD"/>
    <w:rsid w:val="65395F80"/>
    <w:rsid w:val="65C6291E"/>
    <w:rsid w:val="65D2D7DF"/>
    <w:rsid w:val="65D4B175"/>
    <w:rsid w:val="6636EAAC"/>
    <w:rsid w:val="66391C36"/>
    <w:rsid w:val="667CEB39"/>
    <w:rsid w:val="66BF134A"/>
    <w:rsid w:val="686338CD"/>
    <w:rsid w:val="68ADCDED"/>
    <w:rsid w:val="698BA1E9"/>
    <w:rsid w:val="69A32219"/>
    <w:rsid w:val="6A152433"/>
    <w:rsid w:val="6A216642"/>
    <w:rsid w:val="6A363A27"/>
    <w:rsid w:val="6A4B4962"/>
    <w:rsid w:val="6A7453AE"/>
    <w:rsid w:val="6A85E838"/>
    <w:rsid w:val="6A89F3B4"/>
    <w:rsid w:val="6B4010AE"/>
    <w:rsid w:val="6C6955C5"/>
    <w:rsid w:val="6CACD941"/>
    <w:rsid w:val="6D4D8609"/>
    <w:rsid w:val="6DF84C72"/>
    <w:rsid w:val="6E104275"/>
    <w:rsid w:val="6EA9AB56"/>
    <w:rsid w:val="6ECE5314"/>
    <w:rsid w:val="6F1EA03D"/>
    <w:rsid w:val="7021209A"/>
    <w:rsid w:val="7055EF85"/>
    <w:rsid w:val="7080FC50"/>
    <w:rsid w:val="709E60DA"/>
    <w:rsid w:val="7107FEBE"/>
    <w:rsid w:val="712A947C"/>
    <w:rsid w:val="715596F5"/>
    <w:rsid w:val="73F1E6DF"/>
    <w:rsid w:val="7449943C"/>
    <w:rsid w:val="749C61C7"/>
    <w:rsid w:val="750E9345"/>
    <w:rsid w:val="75497971"/>
    <w:rsid w:val="75D8F43B"/>
    <w:rsid w:val="76034144"/>
    <w:rsid w:val="760885EC"/>
    <w:rsid w:val="7722E0CB"/>
    <w:rsid w:val="7783F10A"/>
    <w:rsid w:val="779977D4"/>
    <w:rsid w:val="77AEE38D"/>
    <w:rsid w:val="78E5D08C"/>
    <w:rsid w:val="79478348"/>
    <w:rsid w:val="794F42E3"/>
    <w:rsid w:val="7A83C634"/>
    <w:rsid w:val="7B1F2EB0"/>
    <w:rsid w:val="7B40D0E5"/>
    <w:rsid w:val="7B519F32"/>
    <w:rsid w:val="7C77C5C2"/>
    <w:rsid w:val="7CE4FCA3"/>
    <w:rsid w:val="7E226871"/>
    <w:rsid w:val="7ED733B6"/>
    <w:rsid w:val="7EEDCAAF"/>
    <w:rsid w:val="7F04CFDB"/>
  </w:rsids>
  <m:mathPr>
    <m:mathFont m:val="Cambria Math"/>
    <m:brkBin m:val="before"/>
    <m:brkBinSub m:val="--"/>
    <m:smallFrac m:val="0"/>
    <m:dispDef/>
    <m:lMargin m:val="0"/>
    <m:rMargin m:val="0"/>
    <m:defJc m:val="centerGroup"/>
    <m:wrapIndent m:val="1440"/>
    <m:intLim m:val="subSup"/>
    <m:naryLim m:val="undOvr"/>
  </m:mathPr>
  <w:themeFontLang w:val="en-US" w:eastAsia="x-none"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9103D4"/>
  <w15:chartTrackingRefBased/>
  <w15:docId w15:val="{A1805B71-15CC-4176-A46D-76E4082301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EC5A36"/>
  </w:style>
  <w:style w:type="paragraph" w:styleId="Heading1">
    <w:name w:val="heading 1"/>
    <w:basedOn w:val="Normal"/>
    <w:next w:val="Normal"/>
    <w:link w:val="Heading1Char"/>
    <w:uiPriority w:val="9"/>
    <w:qFormat/>
    <w:rsid w:val="00EC5A3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C5A3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C5A3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8B6276"/>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C5A36"/>
    <w:pPr>
      <w:tabs>
        <w:tab w:val="center" w:pos="4680"/>
        <w:tab w:val="right" w:pos="9360"/>
      </w:tabs>
      <w:spacing w:after="0" w:line="240" w:lineRule="auto"/>
    </w:pPr>
  </w:style>
  <w:style w:type="character" w:customStyle="1" w:styleId="HeaderChar">
    <w:name w:val="Header Char"/>
    <w:basedOn w:val="DefaultParagraphFont"/>
    <w:link w:val="Header"/>
    <w:uiPriority w:val="99"/>
    <w:rsid w:val="00EC5A36"/>
  </w:style>
  <w:style w:type="paragraph" w:styleId="Footer">
    <w:name w:val="footer"/>
    <w:basedOn w:val="Normal"/>
    <w:link w:val="FooterChar"/>
    <w:uiPriority w:val="99"/>
    <w:unhideWhenUsed/>
    <w:rsid w:val="00EC5A36"/>
    <w:pPr>
      <w:tabs>
        <w:tab w:val="center" w:pos="4680"/>
        <w:tab w:val="right" w:pos="9360"/>
      </w:tabs>
      <w:spacing w:after="0" w:line="240" w:lineRule="auto"/>
    </w:pPr>
  </w:style>
  <w:style w:type="character" w:customStyle="1" w:styleId="FooterChar">
    <w:name w:val="Footer Char"/>
    <w:basedOn w:val="DefaultParagraphFont"/>
    <w:link w:val="Footer"/>
    <w:uiPriority w:val="99"/>
    <w:rsid w:val="00EC5A36"/>
  </w:style>
  <w:style w:type="character" w:customStyle="1" w:styleId="Heading1Char">
    <w:name w:val="Heading 1 Char"/>
    <w:basedOn w:val="DefaultParagraphFont"/>
    <w:link w:val="Heading1"/>
    <w:uiPriority w:val="9"/>
    <w:rsid w:val="00EC5A36"/>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EC5A36"/>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EC5A36"/>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link w:val="ListParagraphChar"/>
    <w:uiPriority w:val="34"/>
    <w:qFormat/>
    <w:rsid w:val="00EC5A36"/>
    <w:pPr>
      <w:ind w:left="720"/>
      <w:contextualSpacing/>
    </w:pPr>
  </w:style>
  <w:style w:type="character" w:styleId="Hyperlink">
    <w:name w:val="Hyperlink"/>
    <w:basedOn w:val="DefaultParagraphFont"/>
    <w:uiPriority w:val="99"/>
    <w:unhideWhenUsed/>
    <w:rsid w:val="00EC5A36"/>
    <w:rPr>
      <w:color w:val="0563C1" w:themeColor="hyperlink"/>
      <w:u w:val="single"/>
    </w:rPr>
  </w:style>
  <w:style w:type="paragraph" w:styleId="NormalWeb">
    <w:name w:val="Normal (Web)"/>
    <w:basedOn w:val="Normal"/>
    <w:link w:val="NormalWebChar"/>
    <w:uiPriority w:val="99"/>
    <w:unhideWhenUsed/>
    <w:rsid w:val="00EC5A36"/>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EC5A36"/>
    <w:rPr>
      <w:b/>
      <w:bCs/>
    </w:rPr>
  </w:style>
  <w:style w:type="table" w:customStyle="1" w:styleId="TableGrid1">
    <w:name w:val="Table Grid1"/>
    <w:basedOn w:val="TableNormal"/>
    <w:next w:val="TableGrid"/>
    <w:uiPriority w:val="39"/>
    <w:rsid w:val="00EC5A36"/>
    <w:pPr>
      <w:spacing w:after="0" w:line="240" w:lineRule="auto"/>
    </w:pPr>
    <w:rPr>
      <w:rFonts w:ascii="Open Sans" w:eastAsia="Open Sans" w:hAnsi="Open Sans" w:cs="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eGrid">
    <w:name w:val="Table Grid"/>
    <w:basedOn w:val="TableNormal"/>
    <w:uiPriority w:val="39"/>
    <w:rsid w:val="00EC5A3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2">
    <w:name w:val="Table Grid2"/>
    <w:basedOn w:val="TableNormal"/>
    <w:next w:val="TableGrid"/>
    <w:uiPriority w:val="39"/>
    <w:rsid w:val="00EC5A36"/>
    <w:pPr>
      <w:spacing w:after="0" w:line="240" w:lineRule="auto"/>
    </w:pPr>
    <w:rPr>
      <w:rFonts w:ascii="Open Sans" w:eastAsia="Open Sans" w:hAnsi="Open Sans" w:cs="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3">
    <w:name w:val="Table Grid3"/>
    <w:basedOn w:val="TableNormal"/>
    <w:next w:val="TableGrid"/>
    <w:uiPriority w:val="39"/>
    <w:rsid w:val="00EC5A36"/>
    <w:pPr>
      <w:spacing w:after="0" w:line="240" w:lineRule="auto"/>
    </w:pPr>
    <w:rPr>
      <w:rFonts w:ascii="Open Sans" w:eastAsia="Open Sans" w:hAnsi="Open Sans" w:cs="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Spacing">
    <w:name w:val="No Spacing"/>
    <w:uiPriority w:val="1"/>
    <w:qFormat/>
    <w:rsid w:val="00E14F2A"/>
    <w:pPr>
      <w:spacing w:after="0" w:line="240" w:lineRule="auto"/>
    </w:pPr>
    <w:rPr>
      <w:color w:val="404040" w:themeColor="text1" w:themeTint="BF"/>
    </w:rPr>
  </w:style>
  <w:style w:type="table" w:customStyle="1" w:styleId="TableGrid4">
    <w:name w:val="Table Grid4"/>
    <w:basedOn w:val="TableNormal"/>
    <w:next w:val="TableGrid"/>
    <w:uiPriority w:val="39"/>
    <w:rsid w:val="00E14F2A"/>
    <w:pPr>
      <w:spacing w:after="0" w:line="240" w:lineRule="auto"/>
    </w:pPr>
    <w:rPr>
      <w:rFonts w:ascii="Open Sans" w:eastAsia="Open Sans" w:hAnsi="Open Sans" w:cs="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4Char">
    <w:name w:val="Heading 4 Char"/>
    <w:basedOn w:val="DefaultParagraphFont"/>
    <w:link w:val="Heading4"/>
    <w:uiPriority w:val="9"/>
    <w:semiHidden/>
    <w:rsid w:val="008B6276"/>
    <w:rPr>
      <w:rFonts w:asciiTheme="majorHAnsi" w:eastAsiaTheme="majorEastAsia" w:hAnsiTheme="majorHAnsi" w:cstheme="majorBidi"/>
      <w:i/>
      <w:iCs/>
      <w:color w:val="2F5496" w:themeColor="accent1" w:themeShade="BF"/>
    </w:rPr>
  </w:style>
  <w:style w:type="table" w:customStyle="1" w:styleId="TableGrid5">
    <w:name w:val="Table Grid5"/>
    <w:basedOn w:val="TableNormal"/>
    <w:next w:val="TableGrid"/>
    <w:uiPriority w:val="39"/>
    <w:rsid w:val="008B6276"/>
    <w:pPr>
      <w:spacing w:after="0" w:line="240" w:lineRule="auto"/>
    </w:pPr>
    <w:rPr>
      <w:rFonts w:ascii="Calibri" w:eastAsia="Calibri" w:hAnsi="Calibri" w:cs="Arial"/>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6">
    <w:name w:val="Table Grid6"/>
    <w:basedOn w:val="TableNormal"/>
    <w:next w:val="TableGrid"/>
    <w:uiPriority w:val="39"/>
    <w:rsid w:val="008B6276"/>
    <w:pPr>
      <w:spacing w:after="0" w:line="240" w:lineRule="auto"/>
    </w:pPr>
    <w:rPr>
      <w:rFonts w:ascii="Open Sans" w:eastAsia="Open Sans" w:hAnsi="Open Sans" w:cs="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7">
    <w:name w:val="Table Grid7"/>
    <w:basedOn w:val="TableNormal"/>
    <w:next w:val="TableGrid"/>
    <w:uiPriority w:val="39"/>
    <w:rsid w:val="0037434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CODE">
    <w:name w:val="CODE"/>
    <w:basedOn w:val="Normal"/>
    <w:next w:val="Normal"/>
    <w:qFormat/>
    <w:rsid w:val="00374341"/>
    <w:pPr>
      <w:spacing w:before="120" w:after="120" w:line="256" w:lineRule="auto"/>
    </w:pPr>
    <w:rPr>
      <w:rFonts w:ascii="Consolas" w:hAnsi="Consolas"/>
      <w:color w:val="404040" w:themeColor="text1" w:themeTint="BF"/>
    </w:rPr>
  </w:style>
  <w:style w:type="table" w:customStyle="1" w:styleId="TableGrid8">
    <w:name w:val="Table Grid8"/>
    <w:basedOn w:val="TableNormal"/>
    <w:next w:val="TableGrid"/>
    <w:uiPriority w:val="39"/>
    <w:rsid w:val="0037434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CommentReference">
    <w:name w:val="annotation reference"/>
    <w:basedOn w:val="DefaultParagraphFont"/>
    <w:uiPriority w:val="99"/>
    <w:semiHidden/>
    <w:unhideWhenUsed/>
    <w:rsid w:val="00374341"/>
    <w:rPr>
      <w:sz w:val="16"/>
      <w:szCs w:val="16"/>
    </w:rPr>
  </w:style>
  <w:style w:type="paragraph" w:styleId="CommentText">
    <w:name w:val="annotation text"/>
    <w:basedOn w:val="Normal"/>
    <w:link w:val="CommentTextChar"/>
    <w:uiPriority w:val="99"/>
    <w:unhideWhenUsed/>
    <w:rsid w:val="00374341"/>
    <w:pPr>
      <w:spacing w:before="120" w:after="120" w:line="240" w:lineRule="auto"/>
    </w:pPr>
    <w:rPr>
      <w:color w:val="404040"/>
      <w:sz w:val="20"/>
      <w:szCs w:val="20"/>
    </w:rPr>
  </w:style>
  <w:style w:type="character" w:customStyle="1" w:styleId="CommentTextChar">
    <w:name w:val="Comment Text Char"/>
    <w:basedOn w:val="DefaultParagraphFont"/>
    <w:link w:val="CommentText"/>
    <w:uiPriority w:val="99"/>
    <w:rsid w:val="00374341"/>
    <w:rPr>
      <w:color w:val="404040"/>
      <w:sz w:val="20"/>
      <w:szCs w:val="20"/>
    </w:rPr>
  </w:style>
  <w:style w:type="paragraph" w:styleId="BalloonText">
    <w:name w:val="Balloon Text"/>
    <w:basedOn w:val="Normal"/>
    <w:link w:val="BalloonTextChar"/>
    <w:uiPriority w:val="99"/>
    <w:semiHidden/>
    <w:unhideWhenUsed/>
    <w:rsid w:val="0037434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74341"/>
    <w:rPr>
      <w:rFonts w:ascii="Segoe UI" w:hAnsi="Segoe UI" w:cs="Segoe UI"/>
      <w:sz w:val="18"/>
      <w:szCs w:val="18"/>
    </w:rPr>
  </w:style>
  <w:style w:type="character" w:customStyle="1" w:styleId="ListParagraphChar">
    <w:name w:val="List Paragraph Char"/>
    <w:basedOn w:val="DefaultParagraphFont"/>
    <w:link w:val="ListParagraph"/>
    <w:uiPriority w:val="34"/>
    <w:locked/>
    <w:rsid w:val="00153933"/>
  </w:style>
  <w:style w:type="paragraph" w:customStyle="1" w:styleId="TableHeading">
    <w:name w:val="Table Heading"/>
    <w:basedOn w:val="Normal"/>
    <w:qFormat/>
    <w:rsid w:val="00153933"/>
    <w:pPr>
      <w:spacing w:after="0" w:line="240" w:lineRule="auto"/>
      <w:jc w:val="center"/>
    </w:pPr>
    <w:rPr>
      <w:rFonts w:ascii="Arial" w:eastAsiaTheme="minorEastAsia" w:hAnsi="Arial" w:cs="Arial"/>
      <w:b/>
      <w:color w:val="FFFFFF" w:themeColor="background1"/>
      <w:sz w:val="20"/>
      <w:szCs w:val="20"/>
    </w:rPr>
  </w:style>
  <w:style w:type="paragraph" w:customStyle="1" w:styleId="TableText">
    <w:name w:val="Table Text"/>
    <w:basedOn w:val="Normal"/>
    <w:qFormat/>
    <w:rsid w:val="00153933"/>
    <w:pPr>
      <w:spacing w:before="120" w:after="120" w:line="240" w:lineRule="auto"/>
    </w:pPr>
    <w:rPr>
      <w:rFonts w:ascii="Arial" w:eastAsiaTheme="minorEastAsia" w:hAnsi="Arial" w:cs="Arial"/>
      <w:sz w:val="20"/>
      <w:szCs w:val="20"/>
    </w:rPr>
  </w:style>
  <w:style w:type="table" w:customStyle="1" w:styleId="TableGrid9">
    <w:name w:val="Table Grid9"/>
    <w:basedOn w:val="TableNormal"/>
    <w:next w:val="TableGrid"/>
    <w:uiPriority w:val="39"/>
    <w:rsid w:val="0015393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10">
    <w:name w:val="Table Grid10"/>
    <w:basedOn w:val="TableNormal"/>
    <w:next w:val="TableGrid"/>
    <w:uiPriority w:val="39"/>
    <w:rsid w:val="00153933"/>
    <w:pPr>
      <w:spacing w:after="0" w:line="240" w:lineRule="auto"/>
    </w:pPr>
    <w:rPr>
      <w:rFonts w:ascii="Open Sans" w:eastAsia="Open Sans" w:hAnsi="Open Sans" w:cs="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ommentSubject">
    <w:name w:val="annotation subject"/>
    <w:basedOn w:val="CommentText"/>
    <w:next w:val="CommentText"/>
    <w:link w:val="CommentSubjectChar"/>
    <w:uiPriority w:val="99"/>
    <w:semiHidden/>
    <w:unhideWhenUsed/>
    <w:rsid w:val="00B70A3F"/>
    <w:pPr>
      <w:spacing w:before="0" w:after="160"/>
    </w:pPr>
    <w:rPr>
      <w:b/>
      <w:bCs/>
      <w:color w:val="auto"/>
    </w:rPr>
  </w:style>
  <w:style w:type="character" w:customStyle="1" w:styleId="CommentSubjectChar">
    <w:name w:val="Comment Subject Char"/>
    <w:basedOn w:val="CommentTextChar"/>
    <w:link w:val="CommentSubject"/>
    <w:uiPriority w:val="99"/>
    <w:semiHidden/>
    <w:rsid w:val="00B70A3F"/>
    <w:rPr>
      <w:b/>
      <w:bCs/>
      <w:color w:val="404040"/>
      <w:sz w:val="20"/>
      <w:szCs w:val="20"/>
    </w:rPr>
  </w:style>
  <w:style w:type="table" w:customStyle="1" w:styleId="TableGrid11">
    <w:name w:val="Table Grid11"/>
    <w:basedOn w:val="TableNormal"/>
    <w:next w:val="TableGrid"/>
    <w:uiPriority w:val="39"/>
    <w:rsid w:val="000A596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12">
    <w:name w:val="Table Grid12"/>
    <w:basedOn w:val="TableNormal"/>
    <w:next w:val="TableGrid"/>
    <w:uiPriority w:val="39"/>
    <w:rsid w:val="00FF7E8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Revision">
    <w:name w:val="Revision"/>
    <w:hidden/>
    <w:uiPriority w:val="99"/>
    <w:semiHidden/>
    <w:rsid w:val="00437220"/>
    <w:pPr>
      <w:spacing w:after="0" w:line="240" w:lineRule="auto"/>
    </w:pPr>
  </w:style>
  <w:style w:type="table" w:styleId="GridTable5Dark-Accent1">
    <w:name w:val="Grid Table 5 Dark Accent 1"/>
    <w:basedOn w:val="TableNormal"/>
    <w:uiPriority w:val="50"/>
    <w:rsid w:val="00025779"/>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character" w:customStyle="1" w:styleId="NormalWebChar">
    <w:name w:val="Normal (Web) Char"/>
    <w:basedOn w:val="DefaultParagraphFont"/>
    <w:link w:val="NormalWeb"/>
    <w:rsid w:val="002E2FD3"/>
    <w:rPr>
      <w:rFonts w:ascii="Times New Roman" w:eastAsia="Times New Roman" w:hAnsi="Times New Roman" w:cs="Times New Roman"/>
      <w:sz w:val="24"/>
      <w:szCs w:val="24"/>
    </w:rPr>
  </w:style>
  <w:style w:type="table" w:customStyle="1" w:styleId="TableGrid13">
    <w:name w:val="Table Grid13"/>
    <w:basedOn w:val="TableNormal"/>
    <w:next w:val="TableGrid"/>
    <w:uiPriority w:val="39"/>
    <w:rsid w:val="00F5586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14">
    <w:name w:val="Table Grid14"/>
    <w:basedOn w:val="TableNormal"/>
    <w:next w:val="TableGrid"/>
    <w:uiPriority w:val="39"/>
    <w:rsid w:val="00F5586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15">
    <w:name w:val="Table Grid15"/>
    <w:basedOn w:val="TableNormal"/>
    <w:next w:val="TableGrid"/>
    <w:uiPriority w:val="39"/>
    <w:rsid w:val="00F5586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16">
    <w:name w:val="Table Grid16"/>
    <w:basedOn w:val="TableNormal"/>
    <w:next w:val="TableGrid"/>
    <w:uiPriority w:val="39"/>
    <w:rsid w:val="00F5586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17">
    <w:name w:val="Table Grid17"/>
    <w:basedOn w:val="TableNormal"/>
    <w:next w:val="TableGrid"/>
    <w:uiPriority w:val="39"/>
    <w:rsid w:val="00F5586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18">
    <w:name w:val="Table Grid18"/>
    <w:basedOn w:val="TableNormal"/>
    <w:next w:val="TableGrid"/>
    <w:uiPriority w:val="39"/>
    <w:rsid w:val="00F5586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19">
    <w:name w:val="Table Grid19"/>
    <w:basedOn w:val="TableNormal"/>
    <w:next w:val="TableGrid"/>
    <w:uiPriority w:val="39"/>
    <w:rsid w:val="009A0C3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20">
    <w:name w:val="Table Grid20"/>
    <w:basedOn w:val="TableNormal"/>
    <w:next w:val="TableGrid"/>
    <w:uiPriority w:val="39"/>
    <w:rsid w:val="009A0C3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21">
    <w:name w:val="Table Grid21"/>
    <w:basedOn w:val="TableNormal"/>
    <w:next w:val="TableGrid"/>
    <w:uiPriority w:val="39"/>
    <w:rsid w:val="009A0C3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22">
    <w:name w:val="Table Grid22"/>
    <w:basedOn w:val="TableNormal"/>
    <w:next w:val="TableGrid"/>
    <w:uiPriority w:val="39"/>
    <w:rsid w:val="009A0C3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23">
    <w:name w:val="Table Grid23"/>
    <w:basedOn w:val="TableNormal"/>
    <w:next w:val="TableGrid"/>
    <w:uiPriority w:val="39"/>
    <w:rsid w:val="008027C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24">
    <w:name w:val="Table Grid24"/>
    <w:basedOn w:val="TableNormal"/>
    <w:next w:val="TableGrid"/>
    <w:uiPriority w:val="39"/>
    <w:rsid w:val="008027C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25">
    <w:name w:val="Table Grid25"/>
    <w:basedOn w:val="TableNormal"/>
    <w:next w:val="TableGrid"/>
    <w:uiPriority w:val="39"/>
    <w:rsid w:val="008027C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26">
    <w:name w:val="Table Grid26"/>
    <w:basedOn w:val="TableNormal"/>
    <w:next w:val="TableGrid"/>
    <w:uiPriority w:val="39"/>
    <w:rsid w:val="008027C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27">
    <w:name w:val="Table Grid27"/>
    <w:basedOn w:val="TableNormal"/>
    <w:next w:val="TableGrid"/>
    <w:uiPriority w:val="39"/>
    <w:rsid w:val="008027C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28">
    <w:name w:val="Table Grid28"/>
    <w:basedOn w:val="TableNormal"/>
    <w:next w:val="TableGrid"/>
    <w:uiPriority w:val="39"/>
    <w:rsid w:val="008027C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UnresolvedMention1">
    <w:name w:val="Unresolved Mention1"/>
    <w:basedOn w:val="DefaultParagraphFont"/>
    <w:uiPriority w:val="99"/>
    <w:semiHidden/>
    <w:unhideWhenUsed/>
    <w:rsid w:val="008027CD"/>
    <w:rPr>
      <w:color w:val="605E5C"/>
      <w:shd w:val="clear" w:color="auto" w:fill="E1DFDD"/>
    </w:rPr>
  </w:style>
  <w:style w:type="table" w:customStyle="1" w:styleId="TableGrid29">
    <w:name w:val="Table Grid29"/>
    <w:basedOn w:val="TableNormal"/>
    <w:next w:val="TableGrid"/>
    <w:uiPriority w:val="39"/>
    <w:rsid w:val="008027C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30">
    <w:name w:val="Table Grid30"/>
    <w:basedOn w:val="TableNormal"/>
    <w:next w:val="TableGrid"/>
    <w:uiPriority w:val="39"/>
    <w:rsid w:val="008027C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31">
    <w:name w:val="Table Grid31"/>
    <w:basedOn w:val="TableNormal"/>
    <w:next w:val="TableGrid"/>
    <w:uiPriority w:val="39"/>
    <w:rsid w:val="008027C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32">
    <w:name w:val="Table Grid32"/>
    <w:basedOn w:val="TableNormal"/>
    <w:next w:val="TableGrid"/>
    <w:uiPriority w:val="39"/>
    <w:rsid w:val="008027C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33">
    <w:name w:val="Table Grid33"/>
    <w:basedOn w:val="TableNormal"/>
    <w:next w:val="TableGrid"/>
    <w:uiPriority w:val="39"/>
    <w:rsid w:val="008027C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34">
    <w:name w:val="Table Grid34"/>
    <w:basedOn w:val="TableNormal"/>
    <w:next w:val="TableGrid"/>
    <w:uiPriority w:val="39"/>
    <w:rsid w:val="0025531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35">
    <w:name w:val="Table Grid35"/>
    <w:basedOn w:val="TableNormal"/>
    <w:next w:val="TableGrid"/>
    <w:uiPriority w:val="39"/>
    <w:rsid w:val="0025531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36">
    <w:name w:val="Table Grid36"/>
    <w:basedOn w:val="TableNormal"/>
    <w:next w:val="TableGrid"/>
    <w:uiPriority w:val="39"/>
    <w:rsid w:val="0048586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UnresolvedMention">
    <w:name w:val="Unresolved Mention"/>
    <w:basedOn w:val="DefaultParagraphFont"/>
    <w:uiPriority w:val="99"/>
    <w:semiHidden/>
    <w:unhideWhenUsed/>
    <w:rsid w:val="0048586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3690784">
      <w:bodyDiv w:val="1"/>
      <w:marLeft w:val="0"/>
      <w:marRight w:val="0"/>
      <w:marTop w:val="0"/>
      <w:marBottom w:val="0"/>
      <w:divBdr>
        <w:top w:val="none" w:sz="0" w:space="0" w:color="auto"/>
        <w:left w:val="none" w:sz="0" w:space="0" w:color="auto"/>
        <w:bottom w:val="none" w:sz="0" w:space="0" w:color="auto"/>
        <w:right w:val="none" w:sz="0" w:space="0" w:color="auto"/>
      </w:divBdr>
    </w:div>
    <w:div w:id="310864197">
      <w:bodyDiv w:val="1"/>
      <w:marLeft w:val="0"/>
      <w:marRight w:val="0"/>
      <w:marTop w:val="0"/>
      <w:marBottom w:val="0"/>
      <w:divBdr>
        <w:top w:val="none" w:sz="0" w:space="0" w:color="auto"/>
        <w:left w:val="none" w:sz="0" w:space="0" w:color="auto"/>
        <w:bottom w:val="none" w:sz="0" w:space="0" w:color="auto"/>
        <w:right w:val="none" w:sz="0" w:space="0" w:color="auto"/>
      </w:divBdr>
    </w:div>
    <w:div w:id="563755567">
      <w:bodyDiv w:val="1"/>
      <w:marLeft w:val="0"/>
      <w:marRight w:val="0"/>
      <w:marTop w:val="0"/>
      <w:marBottom w:val="0"/>
      <w:divBdr>
        <w:top w:val="none" w:sz="0" w:space="0" w:color="auto"/>
        <w:left w:val="none" w:sz="0" w:space="0" w:color="auto"/>
        <w:bottom w:val="none" w:sz="0" w:space="0" w:color="auto"/>
        <w:right w:val="none" w:sz="0" w:space="0" w:color="auto"/>
      </w:divBdr>
    </w:div>
    <w:div w:id="1102609291">
      <w:bodyDiv w:val="1"/>
      <w:marLeft w:val="0"/>
      <w:marRight w:val="0"/>
      <w:marTop w:val="0"/>
      <w:marBottom w:val="0"/>
      <w:divBdr>
        <w:top w:val="none" w:sz="0" w:space="0" w:color="auto"/>
        <w:left w:val="none" w:sz="0" w:space="0" w:color="auto"/>
        <w:bottom w:val="none" w:sz="0" w:space="0" w:color="auto"/>
        <w:right w:val="none" w:sz="0" w:space="0" w:color="auto"/>
      </w:divBdr>
    </w:div>
    <w:div w:id="1210385016">
      <w:bodyDiv w:val="1"/>
      <w:marLeft w:val="0"/>
      <w:marRight w:val="0"/>
      <w:marTop w:val="0"/>
      <w:marBottom w:val="0"/>
      <w:divBdr>
        <w:top w:val="none" w:sz="0" w:space="0" w:color="auto"/>
        <w:left w:val="none" w:sz="0" w:space="0" w:color="auto"/>
        <w:bottom w:val="none" w:sz="0" w:space="0" w:color="auto"/>
        <w:right w:val="none" w:sz="0" w:space="0" w:color="auto"/>
      </w:divBdr>
    </w:div>
    <w:div w:id="1525434436">
      <w:bodyDiv w:val="1"/>
      <w:marLeft w:val="0"/>
      <w:marRight w:val="0"/>
      <w:marTop w:val="0"/>
      <w:marBottom w:val="0"/>
      <w:divBdr>
        <w:top w:val="none" w:sz="0" w:space="0" w:color="auto"/>
        <w:left w:val="none" w:sz="0" w:space="0" w:color="auto"/>
        <w:bottom w:val="none" w:sz="0" w:space="0" w:color="auto"/>
        <w:right w:val="none" w:sz="0" w:space="0" w:color="auto"/>
      </w:divBdr>
    </w:div>
    <w:div w:id="1540432494">
      <w:bodyDiv w:val="1"/>
      <w:marLeft w:val="0"/>
      <w:marRight w:val="0"/>
      <w:marTop w:val="0"/>
      <w:marBottom w:val="0"/>
      <w:divBdr>
        <w:top w:val="none" w:sz="0" w:space="0" w:color="auto"/>
        <w:left w:val="none" w:sz="0" w:space="0" w:color="auto"/>
        <w:bottom w:val="none" w:sz="0" w:space="0" w:color="auto"/>
        <w:right w:val="none" w:sz="0" w:space="0" w:color="auto"/>
      </w:divBdr>
    </w:div>
    <w:div w:id="1949661223">
      <w:bodyDiv w:val="1"/>
      <w:marLeft w:val="0"/>
      <w:marRight w:val="0"/>
      <w:marTop w:val="0"/>
      <w:marBottom w:val="0"/>
      <w:divBdr>
        <w:top w:val="none" w:sz="0" w:space="0" w:color="auto"/>
        <w:left w:val="none" w:sz="0" w:space="0" w:color="auto"/>
        <w:bottom w:val="none" w:sz="0" w:space="0" w:color="auto"/>
        <w:right w:val="none" w:sz="0" w:space="0" w:color="auto"/>
      </w:divBdr>
    </w:div>
    <w:div w:id="20538414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comments.xml.rels><?xml version="1.0" encoding="UTF-8" standalone="yes"?>
<Relationships xmlns="http://schemas.openxmlformats.org/package/2006/relationships"><Relationship Id="rId1" Type="http://schemas.openxmlformats.org/officeDocument/2006/relationships/hyperlink" Target="https://owl.purdue.edu/owl/research_and_citation/apa_style/apa_formatting_and_style_guide/general_format.html" TargetMode="External"/></Relationships>
</file>

<file path=word/_rels/document.xml.rels><?xml version="1.0" encoding="UTF-8" standalone="yes"?>
<Relationships xmlns="http://schemas.openxmlformats.org/package/2006/relationships"><Relationship Id="rId10" Type="http://schemas.openxmlformats.org/officeDocument/2006/relationships/endnotes" Target="endnotes.xml"/><Relationship Id="rId11" Type="http://schemas.openxmlformats.org/officeDocument/2006/relationships/hyperlink" Target="http://conted.ucalgary.ca/info/honesty.jsp" TargetMode="External"/><Relationship Id="rId12" Type="http://schemas.openxmlformats.org/officeDocument/2006/relationships/hyperlink" Target="https://owl.english.purdue.edu/owl/resource/560/01/" TargetMode="External"/><Relationship Id="rId13" Type="http://schemas.openxmlformats.org/officeDocument/2006/relationships/hyperlink" Target="http://www.ucalgary.ca/cted/breeze/referencing" TargetMode="External"/><Relationship Id="rId14" Type="http://schemas.openxmlformats.org/officeDocument/2006/relationships/hyperlink" Target="http://conted.ucalgary.ca/info/honesty.jsp" TargetMode="External"/><Relationship Id="rId15" Type="http://schemas.openxmlformats.org/officeDocument/2006/relationships/hyperlink" Target="https://owl.english.purdue.edu/owl/resource/560/01/" TargetMode="External"/><Relationship Id="rId16" Type="http://schemas.openxmlformats.org/officeDocument/2006/relationships/hyperlink" Target="http://www.ucalgary.ca/cted/breeze/referencing" TargetMode="External"/><Relationship Id="rId17" Type="http://schemas.openxmlformats.org/officeDocument/2006/relationships/comments" Target="comments.xml"/><Relationship Id="rId18" Type="http://schemas.microsoft.com/office/2011/relationships/commentsExtended" Target="commentsExtended.xml"/><Relationship Id="rId19" Type="http://schemas.openxmlformats.org/officeDocument/2006/relationships/image" Target="media/image2.png"/><Relationship Id="rId60" Type="http://schemas.openxmlformats.org/officeDocument/2006/relationships/image" Target="media/image42.png"/><Relationship Id="rId61" Type="http://schemas.openxmlformats.org/officeDocument/2006/relationships/image" Target="media/image43.png"/><Relationship Id="rId62" Type="http://schemas.openxmlformats.org/officeDocument/2006/relationships/image" Target="media/image44.png"/><Relationship Id="rId63" Type="http://schemas.openxmlformats.org/officeDocument/2006/relationships/image" Target="media/image45.png"/><Relationship Id="rId64" Type="http://schemas.openxmlformats.org/officeDocument/2006/relationships/image" Target="media/image46.png"/><Relationship Id="rId65" Type="http://schemas.openxmlformats.org/officeDocument/2006/relationships/image" Target="media/image47.png"/><Relationship Id="rId66" Type="http://schemas.openxmlformats.org/officeDocument/2006/relationships/image" Target="media/image48.png"/><Relationship Id="rId67" Type="http://schemas.openxmlformats.org/officeDocument/2006/relationships/image" Target="media/image49.png"/><Relationship Id="rId68" Type="http://schemas.openxmlformats.org/officeDocument/2006/relationships/image" Target="media/image50.png"/><Relationship Id="rId69" Type="http://schemas.openxmlformats.org/officeDocument/2006/relationships/image" Target="media/image51.png"/><Relationship Id="rId120" Type="http://schemas.openxmlformats.org/officeDocument/2006/relationships/image" Target="media/image101.png"/><Relationship Id="rId121" Type="http://schemas.openxmlformats.org/officeDocument/2006/relationships/image" Target="media/image1.png"/><Relationship Id="rId122" Type="http://schemas.openxmlformats.org/officeDocument/2006/relationships/image" Target="media/image102.png"/><Relationship Id="rId123" Type="http://schemas.openxmlformats.org/officeDocument/2006/relationships/image" Target="media/image103.png"/><Relationship Id="rId124" Type="http://schemas.openxmlformats.org/officeDocument/2006/relationships/image" Target="media/image104.png"/><Relationship Id="rId125" Type="http://schemas.openxmlformats.org/officeDocument/2006/relationships/image" Target="media/image105.png"/><Relationship Id="rId126" Type="http://schemas.openxmlformats.org/officeDocument/2006/relationships/image" Target="media/image106.png"/><Relationship Id="rId127" Type="http://schemas.openxmlformats.org/officeDocument/2006/relationships/image" Target="media/image107.png"/><Relationship Id="rId128" Type="http://schemas.openxmlformats.org/officeDocument/2006/relationships/image" Target="media/image108.png"/><Relationship Id="rId129" Type="http://schemas.openxmlformats.org/officeDocument/2006/relationships/image" Target="media/image109.png"/><Relationship Id="rId40" Type="http://schemas.openxmlformats.org/officeDocument/2006/relationships/image" Target="media/image23.png"/><Relationship Id="rId41" Type="http://schemas.openxmlformats.org/officeDocument/2006/relationships/image" Target="media/image24.png"/><Relationship Id="rId42" Type="http://schemas.openxmlformats.org/officeDocument/2006/relationships/image" Target="media/image25.png"/><Relationship Id="rId90" Type="http://schemas.openxmlformats.org/officeDocument/2006/relationships/image" Target="media/image72.png"/><Relationship Id="rId91" Type="http://schemas.openxmlformats.org/officeDocument/2006/relationships/image" Target="media/image73.png"/><Relationship Id="rId92" Type="http://schemas.openxmlformats.org/officeDocument/2006/relationships/image" Target="media/image74.png"/><Relationship Id="rId93" Type="http://schemas.openxmlformats.org/officeDocument/2006/relationships/image" Target="media/image75.png"/><Relationship Id="rId94" Type="http://schemas.openxmlformats.org/officeDocument/2006/relationships/image" Target="media/image76.png"/><Relationship Id="rId95" Type="http://schemas.openxmlformats.org/officeDocument/2006/relationships/image" Target="media/image77.png"/><Relationship Id="rId96" Type="http://schemas.openxmlformats.org/officeDocument/2006/relationships/image" Target="media/image78.png"/><Relationship Id="rId101" Type="http://schemas.openxmlformats.org/officeDocument/2006/relationships/image" Target="media/image83.png"/><Relationship Id="rId102" Type="http://schemas.openxmlformats.org/officeDocument/2006/relationships/image" Target="media/image84.png"/><Relationship Id="rId103" Type="http://schemas.openxmlformats.org/officeDocument/2006/relationships/image" Target="media/image85.png"/><Relationship Id="rId104" Type="http://schemas.openxmlformats.org/officeDocument/2006/relationships/image" Target="media/image86.png"/><Relationship Id="rId105" Type="http://schemas.openxmlformats.org/officeDocument/2006/relationships/image" Target="media/image87.png"/><Relationship Id="rId106" Type="http://schemas.openxmlformats.org/officeDocument/2006/relationships/image" Target="media/image88.png"/><Relationship Id="rId107" Type="http://schemas.openxmlformats.org/officeDocument/2006/relationships/image" Target="media/image89.png"/><Relationship Id="rId108" Type="http://schemas.openxmlformats.org/officeDocument/2006/relationships/image" Target="media/image90.png"/><Relationship Id="rId109" Type="http://schemas.openxmlformats.org/officeDocument/2006/relationships/image" Target="media/image91.png"/><Relationship Id="rId97" Type="http://schemas.openxmlformats.org/officeDocument/2006/relationships/image" Target="media/image79.png"/><Relationship Id="rId98" Type="http://schemas.openxmlformats.org/officeDocument/2006/relationships/image" Target="media/image80.png"/><Relationship Id="rId99" Type="http://schemas.openxmlformats.org/officeDocument/2006/relationships/image" Target="media/image81.png"/><Relationship Id="rId43" Type="http://schemas.openxmlformats.org/officeDocument/2006/relationships/image" Target="media/image26.png"/><Relationship Id="rId44" Type="http://schemas.openxmlformats.org/officeDocument/2006/relationships/image" Target="media/image27.png"/><Relationship Id="rId45" Type="http://schemas.openxmlformats.org/officeDocument/2006/relationships/image" Target="media/image28.png"/><Relationship Id="rId46" Type="http://schemas.openxmlformats.org/officeDocument/2006/relationships/image" Target="media/image29.png"/><Relationship Id="rId47" Type="http://schemas.openxmlformats.org/officeDocument/2006/relationships/image" Target="media/image30.png"/><Relationship Id="rId48" Type="http://schemas.openxmlformats.org/officeDocument/2006/relationships/image" Target="media/image31.png"/><Relationship Id="rId49" Type="http://schemas.openxmlformats.org/officeDocument/2006/relationships/image" Target="media/image32.png"/><Relationship Id="rId100" Type="http://schemas.openxmlformats.org/officeDocument/2006/relationships/image" Target="media/image82.png"/><Relationship Id="rId20" Type="http://schemas.openxmlformats.org/officeDocument/2006/relationships/image" Target="media/image3.png"/><Relationship Id="rId21" Type="http://schemas.openxmlformats.org/officeDocument/2006/relationships/image" Target="media/image4.png"/><Relationship Id="rId22" Type="http://schemas.openxmlformats.org/officeDocument/2006/relationships/image" Target="media/image5.png"/><Relationship Id="rId70" Type="http://schemas.openxmlformats.org/officeDocument/2006/relationships/image" Target="media/image52.png"/><Relationship Id="rId71" Type="http://schemas.openxmlformats.org/officeDocument/2006/relationships/image" Target="media/image53.png"/><Relationship Id="rId72" Type="http://schemas.openxmlformats.org/officeDocument/2006/relationships/image" Target="media/image54.png"/><Relationship Id="rId73" Type="http://schemas.openxmlformats.org/officeDocument/2006/relationships/image" Target="media/image55.png"/><Relationship Id="rId74" Type="http://schemas.openxmlformats.org/officeDocument/2006/relationships/image" Target="media/image56.png"/><Relationship Id="rId75" Type="http://schemas.openxmlformats.org/officeDocument/2006/relationships/image" Target="media/image57.png"/><Relationship Id="rId76" Type="http://schemas.openxmlformats.org/officeDocument/2006/relationships/image" Target="media/image58.png"/><Relationship Id="rId77" Type="http://schemas.openxmlformats.org/officeDocument/2006/relationships/image" Target="media/image59.png"/><Relationship Id="rId78" Type="http://schemas.openxmlformats.org/officeDocument/2006/relationships/image" Target="media/image60.png"/><Relationship Id="rId79" Type="http://schemas.openxmlformats.org/officeDocument/2006/relationships/image" Target="media/image61.png"/><Relationship Id="rId23" Type="http://schemas.openxmlformats.org/officeDocument/2006/relationships/image" Target="media/image6.png"/><Relationship Id="rId24" Type="http://schemas.openxmlformats.org/officeDocument/2006/relationships/image" Target="media/image7.png"/><Relationship Id="rId25" Type="http://schemas.openxmlformats.org/officeDocument/2006/relationships/image" Target="media/image8.png"/><Relationship Id="rId26" Type="http://schemas.openxmlformats.org/officeDocument/2006/relationships/image" Target="media/image9.png"/><Relationship Id="rId27" Type="http://schemas.openxmlformats.org/officeDocument/2006/relationships/image" Target="media/image10.png"/><Relationship Id="rId28" Type="http://schemas.openxmlformats.org/officeDocument/2006/relationships/image" Target="media/image11.png"/><Relationship Id="rId29" Type="http://schemas.openxmlformats.org/officeDocument/2006/relationships/image" Target="media/image12.png"/><Relationship Id="rId130" Type="http://schemas.openxmlformats.org/officeDocument/2006/relationships/image" Target="media/image110.png"/><Relationship Id="rId131" Type="http://schemas.openxmlformats.org/officeDocument/2006/relationships/image" Target="media/image111.png"/><Relationship Id="rId132" Type="http://schemas.openxmlformats.org/officeDocument/2006/relationships/header" Target="header1.xml"/><Relationship Id="rId133" Type="http://schemas.openxmlformats.org/officeDocument/2006/relationships/footer" Target="footer1.xml"/><Relationship Id="rId134" Type="http://schemas.openxmlformats.org/officeDocument/2006/relationships/header" Target="header2.xml"/><Relationship Id="rId135" Type="http://schemas.openxmlformats.org/officeDocument/2006/relationships/footer" Target="footer2.xml"/><Relationship Id="rId136" Type="http://schemas.openxmlformats.org/officeDocument/2006/relationships/fontTable" Target="fontTable.xml"/><Relationship Id="rId137" Type="http://schemas.microsoft.com/office/2011/relationships/people" Target="people.xml"/><Relationship Id="rId138" Type="http://schemas.openxmlformats.org/officeDocument/2006/relationships/theme" Target="theme/theme1.xml"/><Relationship Id="rId139" Type="http://schemas.microsoft.com/office/2016/09/relationships/commentsIds" Target="commentsIds.xml"/><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customXml" Target="../customXml/item3.xml"/><Relationship Id="rId4" Type="http://schemas.openxmlformats.org/officeDocument/2006/relationships/customXml" Target="../customXml/item4.xml"/><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settings" Target="settings.xml"/><Relationship Id="rId8" Type="http://schemas.openxmlformats.org/officeDocument/2006/relationships/webSettings" Target="webSettings.xml"/><Relationship Id="rId9" Type="http://schemas.openxmlformats.org/officeDocument/2006/relationships/footnotes" Target="footnotes.xml"/><Relationship Id="rId50" Type="http://schemas.openxmlformats.org/officeDocument/2006/relationships/hyperlink" Target="https://www.kaggle.com/uciml/mushroom-classification" TargetMode="External"/><Relationship Id="rId51" Type="http://schemas.openxmlformats.org/officeDocument/2006/relationships/image" Target="media/image33.png"/><Relationship Id="rId52" Type="http://schemas.openxmlformats.org/officeDocument/2006/relationships/image" Target="media/image34.png"/><Relationship Id="rId53" Type="http://schemas.openxmlformats.org/officeDocument/2006/relationships/image" Target="media/image35.png"/><Relationship Id="rId54" Type="http://schemas.openxmlformats.org/officeDocument/2006/relationships/image" Target="media/image36.png"/><Relationship Id="rId55" Type="http://schemas.openxmlformats.org/officeDocument/2006/relationships/image" Target="media/image37.png"/><Relationship Id="rId56" Type="http://schemas.openxmlformats.org/officeDocument/2006/relationships/image" Target="media/image38.png"/><Relationship Id="rId57" Type="http://schemas.openxmlformats.org/officeDocument/2006/relationships/image" Target="media/image39.png"/><Relationship Id="rId58" Type="http://schemas.openxmlformats.org/officeDocument/2006/relationships/image" Target="media/image40.png"/><Relationship Id="rId59" Type="http://schemas.openxmlformats.org/officeDocument/2006/relationships/image" Target="media/image41.png"/><Relationship Id="rId110" Type="http://schemas.openxmlformats.org/officeDocument/2006/relationships/image" Target="media/image92.png"/><Relationship Id="rId111" Type="http://schemas.openxmlformats.org/officeDocument/2006/relationships/image" Target="media/image93.png"/><Relationship Id="rId112" Type="http://schemas.openxmlformats.org/officeDocument/2006/relationships/image" Target="media/image94.png"/><Relationship Id="rId113" Type="http://schemas.openxmlformats.org/officeDocument/2006/relationships/image" Target="media/image95.png"/><Relationship Id="rId114" Type="http://schemas.openxmlformats.org/officeDocument/2006/relationships/image" Target="media/image96.png"/><Relationship Id="rId115" Type="http://schemas.openxmlformats.org/officeDocument/2006/relationships/image" Target="media/image97.png"/><Relationship Id="rId116" Type="http://schemas.openxmlformats.org/officeDocument/2006/relationships/image" Target="media/image98.png"/><Relationship Id="rId117" Type="http://schemas.openxmlformats.org/officeDocument/2006/relationships/image" Target="media/image99.png"/><Relationship Id="rId118" Type="http://schemas.openxmlformats.org/officeDocument/2006/relationships/hyperlink" Target="https://git-scm.com/book/en/v2/Getting-Started-Installing-Git" TargetMode="External"/><Relationship Id="rId119" Type="http://schemas.openxmlformats.org/officeDocument/2006/relationships/image" Target="media/image100.png"/><Relationship Id="rId30" Type="http://schemas.openxmlformats.org/officeDocument/2006/relationships/image" Target="media/image13.png"/><Relationship Id="rId31" Type="http://schemas.openxmlformats.org/officeDocument/2006/relationships/image" Target="media/image14.png"/><Relationship Id="rId32" Type="http://schemas.openxmlformats.org/officeDocument/2006/relationships/image" Target="media/image15.png"/><Relationship Id="rId33" Type="http://schemas.openxmlformats.org/officeDocument/2006/relationships/image" Target="media/image16.png"/><Relationship Id="rId34" Type="http://schemas.openxmlformats.org/officeDocument/2006/relationships/image" Target="media/image17.png"/><Relationship Id="rId35" Type="http://schemas.openxmlformats.org/officeDocument/2006/relationships/image" Target="media/image18.png"/><Relationship Id="rId36" Type="http://schemas.openxmlformats.org/officeDocument/2006/relationships/image" Target="media/image19.png"/><Relationship Id="rId37" Type="http://schemas.openxmlformats.org/officeDocument/2006/relationships/image" Target="media/image20.png"/><Relationship Id="rId38" Type="http://schemas.openxmlformats.org/officeDocument/2006/relationships/image" Target="media/image21.png"/><Relationship Id="rId39" Type="http://schemas.openxmlformats.org/officeDocument/2006/relationships/image" Target="media/image22.png"/><Relationship Id="rId80" Type="http://schemas.openxmlformats.org/officeDocument/2006/relationships/image" Target="media/image62.png"/><Relationship Id="rId81" Type="http://schemas.openxmlformats.org/officeDocument/2006/relationships/image" Target="media/image63.png"/><Relationship Id="rId82" Type="http://schemas.openxmlformats.org/officeDocument/2006/relationships/image" Target="media/image64.png"/><Relationship Id="rId83" Type="http://schemas.openxmlformats.org/officeDocument/2006/relationships/image" Target="media/image65.png"/><Relationship Id="rId84" Type="http://schemas.openxmlformats.org/officeDocument/2006/relationships/image" Target="media/image66.png"/><Relationship Id="rId85" Type="http://schemas.openxmlformats.org/officeDocument/2006/relationships/image" Target="media/image67.png"/><Relationship Id="rId86" Type="http://schemas.openxmlformats.org/officeDocument/2006/relationships/image" Target="media/image68.png"/><Relationship Id="rId87" Type="http://schemas.openxmlformats.org/officeDocument/2006/relationships/image" Target="media/image69.png"/><Relationship Id="rId88" Type="http://schemas.openxmlformats.org/officeDocument/2006/relationships/image" Target="media/image70.png"/><Relationship Id="rId89" Type="http://schemas.openxmlformats.org/officeDocument/2006/relationships/image" Target="media/image71.png"/></Relationships>
</file>

<file path=word/_rels/header2.xml.rels><?xml version="1.0" encoding="UTF-8" standalone="yes"?>
<Relationships xmlns="http://schemas.openxmlformats.org/package/2006/relationships"><Relationship Id="rId1" Type="http://schemas.openxmlformats.org/officeDocument/2006/relationships/image" Target="media/image112.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3BBA08A23AA0D64FA0DB799AD366EE56" ma:contentTypeVersion="13" ma:contentTypeDescription="Create a new document." ma:contentTypeScope="" ma:versionID="174f7e5e73434e1affb223c1e0e21d5b">
  <xsd:schema xmlns:xsd="http://www.w3.org/2001/XMLSchema" xmlns:xs="http://www.w3.org/2001/XMLSchema" xmlns:p="http://schemas.microsoft.com/office/2006/metadata/properties" xmlns:ns3="49d7a1b0-1f4a-4dbc-ab1e-9c2d9283e401" xmlns:ns4="b2952916-6196-4ce2-b30a-5e4e739c6786" targetNamespace="http://schemas.microsoft.com/office/2006/metadata/properties" ma:root="true" ma:fieldsID="6c04cb4d0adbac92fefcaac07b346c9f" ns3:_="" ns4:_="">
    <xsd:import namespace="49d7a1b0-1f4a-4dbc-ab1e-9c2d9283e401"/>
    <xsd:import namespace="b2952916-6196-4ce2-b30a-5e4e739c6786"/>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OCR" minOccurs="0"/>
                <xsd:element ref="ns4:SharedWithUsers" minOccurs="0"/>
                <xsd:element ref="ns4:SharedWithDetails" minOccurs="0"/>
                <xsd:element ref="ns4:SharingHintHash" minOccurs="0"/>
                <xsd:element ref="ns3:MediaServiceDateTaken" minOccurs="0"/>
                <xsd:element ref="ns3:MediaServiceLocation" minOccurs="0"/>
                <xsd:element ref="ns3:MediaServiceGenerationTime" minOccurs="0"/>
                <xsd:element ref="ns3:MediaServiceEventHashCode"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9d7a1b0-1f4a-4dbc-ab1e-9c2d9283e401" elementFormDefault="qualified">
    <xsd:import namespace="http://schemas.microsoft.com/office/2006/documentManagement/types"/>
    <xsd:import namespace="http://schemas.microsoft.com/office/infopath/2007/PartnerControls"/>
    <xsd:element name="MediaServiceMetadata" ma:index="8" nillable="true" ma:displayName="MediaServiceMetadata" ma:description="" ma:hidden="true" ma:internalName="MediaServiceMetadata" ma:readOnly="true">
      <xsd:simpleType>
        <xsd:restriction base="dms:Note"/>
      </xsd:simpleType>
    </xsd:element>
    <xsd:element name="MediaServiceFastMetadata" ma:index="9" nillable="true" ma:displayName="MediaServiceFastMetadata" ma:description=""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OCR" ma:index="11" nillable="true" ma:displayName="MediaServiceOCR" ma:internalName="MediaServiceOCR" ma:readOnly="true">
      <xsd:simpleType>
        <xsd:restriction base="dms:Note">
          <xsd:maxLength value="255"/>
        </xsd:restriction>
      </xsd:simpleType>
    </xsd:element>
    <xsd:element name="MediaServiceDateTaken" ma:index="15" nillable="true" ma:displayName="MediaServiceDateTaken" ma:hidden="true" ma:internalName="MediaServiceDateTaken" ma:readOnly="true">
      <xsd:simpleType>
        <xsd:restriction base="dms:Text"/>
      </xsd:simpleType>
    </xsd:element>
    <xsd:element name="MediaServiceLocation" ma:index="16" nillable="true" ma:displayName="MediaServiceLocation" ma:internalName="MediaServiceLocation" ma:readOnly="true">
      <xsd:simpleType>
        <xsd:restriction base="dms:Text"/>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b2952916-6196-4ce2-b30a-5e4e739c6786"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SharingHintHash" ma:index="14"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4809F69-0B86-48C5-9F35-08246079B8E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9d7a1b0-1f4a-4dbc-ab1e-9c2d9283e401"/>
    <ds:schemaRef ds:uri="b2952916-6196-4ce2-b30a-5e4e739c678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32CAB359-2A9A-4AD5-B85D-BD28C8A9191E}">
  <ds:schemaRefs>
    <ds:schemaRef ds:uri="http://schemas.microsoft.com/sharepoint/v3/contenttype/forms"/>
  </ds:schemaRefs>
</ds:datastoreItem>
</file>

<file path=customXml/itemProps3.xml><?xml version="1.0" encoding="utf-8"?>
<ds:datastoreItem xmlns:ds="http://schemas.openxmlformats.org/officeDocument/2006/customXml" ds:itemID="{071913C0-7419-4241-BFB0-BB3E808B0EC0}">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88729CA9-69CA-8A4B-B531-ECE1C9D60C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92</TotalTime>
  <Pages>216</Pages>
  <Words>32783</Words>
  <Characters>186868</Characters>
  <Application>Microsoft Macintosh Word</Application>
  <DocSecurity>0</DocSecurity>
  <Lines>1557</Lines>
  <Paragraphs>438</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219213</CharactersWithSpaces>
  <SharedDoc>false</SharedDoc>
  <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Salah Soliman</dc:creator>
  <cp:keywords/>
  <dc:description/>
  <cp:lastModifiedBy>Chantelle Dubois Nishiyama</cp:lastModifiedBy>
  <cp:revision>5</cp:revision>
  <cp:lastPrinted>2020-01-21T17:20:00Z</cp:lastPrinted>
  <dcterms:created xsi:type="dcterms:W3CDTF">2020-02-27T02:05:00Z</dcterms:created>
  <dcterms:modified xsi:type="dcterms:W3CDTF">2020-02-27T03:35:00Z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0x0101003BBA08A23AA0D64FA0DB799AD366EE56</vt:lpwstr>
  </property>
</Properties>
</file>